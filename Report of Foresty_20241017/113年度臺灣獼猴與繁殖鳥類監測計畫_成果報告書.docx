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A12FC8" w14:textId="076F2730" w:rsidR="00D93FCC" w:rsidRPr="003D7549" w:rsidRDefault="002435EC">
      <w:pPr>
        <w:jc w:val="center"/>
        <w:rPr>
          <w:rFonts w:ascii="Times New Roman" w:eastAsia="標楷體" w:hAnsi="Times New Roman" w:cs="Times New Roman"/>
          <w:sz w:val="40"/>
        </w:rPr>
      </w:pPr>
      <w:r>
        <w:rPr>
          <w:rFonts w:ascii="Times New Roman" w:eastAsia="標楷體" w:hAnsi="Times New Roman" w:cs="Times New Roman"/>
          <w:sz w:val="40"/>
        </w:rPr>
        <w:t>11</w:t>
      </w:r>
      <w:r w:rsidR="00763C1D">
        <w:rPr>
          <w:rFonts w:ascii="Times New Roman" w:eastAsia="標楷體" w:hAnsi="Times New Roman" w:cs="Times New Roman" w:hint="eastAsia"/>
          <w:sz w:val="40"/>
        </w:rPr>
        <w:t>3</w:t>
      </w:r>
      <w:r>
        <w:rPr>
          <w:rFonts w:ascii="Times New Roman" w:eastAsia="標楷體" w:hAnsi="Times New Roman" w:cs="Times New Roman"/>
          <w:sz w:val="40"/>
        </w:rPr>
        <w:t>年度國有林班地臺灣獼猴</w:t>
      </w:r>
      <w:r>
        <w:rPr>
          <w:rFonts w:ascii="Times New Roman" w:eastAsia="標楷體" w:hAnsi="Times New Roman" w:cs="Times New Roman"/>
          <w:color w:val="000000"/>
          <w:sz w:val="40"/>
        </w:rPr>
        <w:t>(</w:t>
      </w:r>
      <w:r>
        <w:rPr>
          <w:rFonts w:ascii="Times New Roman" w:eastAsia="標楷體" w:hAnsi="Times New Roman" w:cs="Times New Roman"/>
          <w:i/>
          <w:color w:val="000000"/>
          <w:sz w:val="40"/>
        </w:rPr>
        <w:t>Macaca cyclopis</w:t>
      </w:r>
      <w:r>
        <w:rPr>
          <w:rFonts w:ascii="Times New Roman" w:eastAsia="標楷體" w:hAnsi="Times New Roman" w:cs="Times New Roman"/>
          <w:color w:val="000000"/>
          <w:sz w:val="40"/>
        </w:rPr>
        <w:t>)</w:t>
      </w:r>
      <w:r>
        <w:rPr>
          <w:rFonts w:ascii="Times New Roman" w:eastAsia="標楷體" w:hAnsi="Times New Roman" w:cs="Times New Roman"/>
          <w:sz w:val="40"/>
        </w:rPr>
        <w:t>與繁殖鳥類監測計畫</w:t>
      </w:r>
    </w:p>
    <w:p w14:paraId="4FB3015E" w14:textId="77777777" w:rsidR="00D93FCC" w:rsidRDefault="00D93FCC">
      <w:pPr>
        <w:spacing w:line="360" w:lineRule="auto"/>
        <w:rPr>
          <w:rFonts w:ascii="標楷體" w:eastAsia="標楷體" w:hAnsi="標楷體"/>
          <w:sz w:val="40"/>
          <w:szCs w:val="40"/>
        </w:rPr>
      </w:pPr>
    </w:p>
    <w:p w14:paraId="21485AC7" w14:textId="77777777" w:rsidR="00D93FCC" w:rsidRDefault="002435EC">
      <w:pPr>
        <w:spacing w:line="360" w:lineRule="auto"/>
        <w:jc w:val="center"/>
        <w:rPr>
          <w:rFonts w:ascii="標楷體" w:eastAsia="標楷體" w:hAnsi="標楷體"/>
          <w:sz w:val="40"/>
          <w:szCs w:val="40"/>
        </w:rPr>
      </w:pPr>
      <w:r>
        <w:rPr>
          <w:rFonts w:ascii="標楷體" w:eastAsia="標楷體" w:hAnsi="標楷體"/>
          <w:sz w:val="40"/>
          <w:szCs w:val="40"/>
        </w:rPr>
        <w:t>成果報告書</w:t>
      </w:r>
    </w:p>
    <w:p w14:paraId="6FCF3FC9" w14:textId="77777777" w:rsidR="00D93FCC" w:rsidRDefault="00D93FCC">
      <w:pPr>
        <w:spacing w:line="360" w:lineRule="auto"/>
        <w:rPr>
          <w:rFonts w:ascii="標楷體" w:eastAsia="標楷體" w:hAnsi="標楷體"/>
          <w:sz w:val="40"/>
          <w:szCs w:val="40"/>
        </w:rPr>
      </w:pPr>
    </w:p>
    <w:p w14:paraId="7CCEE466" w14:textId="77777777" w:rsidR="00D93FCC" w:rsidRDefault="00D93FCC">
      <w:pPr>
        <w:spacing w:line="360" w:lineRule="auto"/>
        <w:rPr>
          <w:rFonts w:ascii="標楷體" w:eastAsia="標楷體" w:hAnsi="標楷體"/>
          <w:sz w:val="40"/>
          <w:szCs w:val="40"/>
        </w:rPr>
      </w:pPr>
    </w:p>
    <w:p w14:paraId="281D09ED" w14:textId="77777777" w:rsidR="00D93FCC" w:rsidRDefault="00D93FCC">
      <w:pPr>
        <w:spacing w:line="360" w:lineRule="auto"/>
        <w:rPr>
          <w:rFonts w:ascii="標楷體" w:eastAsia="標楷體" w:hAnsi="標楷體"/>
          <w:sz w:val="40"/>
          <w:szCs w:val="40"/>
        </w:rPr>
      </w:pPr>
    </w:p>
    <w:p w14:paraId="7D12A016" w14:textId="77777777" w:rsidR="00D93FCC" w:rsidRPr="001F15AB" w:rsidRDefault="00D93FCC">
      <w:pPr>
        <w:spacing w:line="360" w:lineRule="auto"/>
        <w:rPr>
          <w:rFonts w:ascii="標楷體" w:eastAsia="標楷體" w:hAnsi="標楷體"/>
          <w:sz w:val="40"/>
          <w:szCs w:val="40"/>
        </w:rPr>
      </w:pPr>
    </w:p>
    <w:p w14:paraId="4E9467C6" w14:textId="77777777" w:rsidR="00D93FCC" w:rsidRDefault="00D93FCC">
      <w:pPr>
        <w:spacing w:line="360" w:lineRule="auto"/>
        <w:rPr>
          <w:rFonts w:ascii="標楷體" w:eastAsia="標楷體" w:hAnsi="標楷體"/>
          <w:sz w:val="40"/>
          <w:szCs w:val="40"/>
        </w:rPr>
      </w:pPr>
    </w:p>
    <w:p w14:paraId="2E5DF378" w14:textId="77777777" w:rsidR="00D93FCC" w:rsidRDefault="00D93FCC">
      <w:pPr>
        <w:spacing w:line="360" w:lineRule="auto"/>
        <w:rPr>
          <w:rFonts w:ascii="標楷體" w:eastAsia="標楷體" w:hAnsi="標楷體"/>
          <w:sz w:val="40"/>
          <w:szCs w:val="40"/>
        </w:rPr>
      </w:pPr>
    </w:p>
    <w:p w14:paraId="65520295" w14:textId="77777777" w:rsidR="00D93FCC" w:rsidRDefault="00D93FCC">
      <w:pPr>
        <w:spacing w:line="360" w:lineRule="auto"/>
        <w:rPr>
          <w:rFonts w:ascii="標楷體" w:eastAsia="標楷體" w:hAnsi="標楷體"/>
          <w:sz w:val="40"/>
          <w:szCs w:val="40"/>
        </w:rPr>
      </w:pPr>
    </w:p>
    <w:p w14:paraId="1639EC9E" w14:textId="77777777" w:rsidR="00D93FCC" w:rsidRDefault="00D93FCC">
      <w:pPr>
        <w:rPr>
          <w:rFonts w:ascii="標楷體" w:eastAsia="標楷體" w:hAnsi="標楷體"/>
        </w:rPr>
      </w:pPr>
    </w:p>
    <w:p w14:paraId="47371EBF" w14:textId="77777777" w:rsidR="00D93FCC" w:rsidRDefault="00D93FCC">
      <w:pPr>
        <w:spacing w:line="360" w:lineRule="auto"/>
        <w:rPr>
          <w:rFonts w:ascii="標楷體" w:eastAsia="標楷體" w:hAnsi="標楷體"/>
          <w:sz w:val="40"/>
          <w:szCs w:val="40"/>
        </w:rPr>
      </w:pPr>
    </w:p>
    <w:p w14:paraId="28A36BD1" w14:textId="77777777" w:rsidR="00D93FCC" w:rsidRDefault="00D93FCC">
      <w:pPr>
        <w:spacing w:line="360" w:lineRule="auto"/>
        <w:rPr>
          <w:rFonts w:ascii="標楷體" w:eastAsia="標楷體" w:hAnsi="標楷體"/>
          <w:sz w:val="40"/>
          <w:szCs w:val="40"/>
        </w:rPr>
      </w:pPr>
    </w:p>
    <w:p w14:paraId="206BF005" w14:textId="77777777" w:rsidR="00D93FCC" w:rsidRDefault="00D93FCC">
      <w:pPr>
        <w:spacing w:line="360" w:lineRule="auto"/>
        <w:jc w:val="center"/>
        <w:rPr>
          <w:rFonts w:ascii="標楷體" w:eastAsia="標楷體" w:hAnsi="標楷體"/>
          <w:sz w:val="40"/>
          <w:szCs w:val="40"/>
        </w:rPr>
      </w:pPr>
    </w:p>
    <w:p w14:paraId="67E3A10B" w14:textId="77777777" w:rsidR="00D93FCC" w:rsidRDefault="002435EC">
      <w:pPr>
        <w:jc w:val="center"/>
        <w:rPr>
          <w:rFonts w:ascii="標楷體" w:eastAsia="標楷體" w:hAnsi="標楷體"/>
          <w:sz w:val="40"/>
          <w:szCs w:val="40"/>
        </w:rPr>
      </w:pPr>
      <w:r>
        <w:rPr>
          <w:rFonts w:ascii="標楷體" w:eastAsia="標楷體" w:hAnsi="標楷體"/>
          <w:sz w:val="40"/>
          <w:szCs w:val="40"/>
        </w:rPr>
        <w:t>執行單位：農業部生物多樣性研究所</w:t>
      </w:r>
    </w:p>
    <w:p w14:paraId="22A609CD" w14:textId="77777777" w:rsidR="00D93FCC" w:rsidRDefault="00D93FCC">
      <w:pPr>
        <w:jc w:val="center"/>
        <w:rPr>
          <w:rFonts w:ascii="標楷體" w:eastAsia="標楷體" w:hAnsi="標楷體"/>
          <w:sz w:val="40"/>
          <w:szCs w:val="40"/>
        </w:rPr>
      </w:pPr>
    </w:p>
    <w:p w14:paraId="56D2B90A" w14:textId="77777777" w:rsidR="00D93FCC" w:rsidRDefault="00D93FCC">
      <w:pPr>
        <w:jc w:val="center"/>
        <w:rPr>
          <w:rFonts w:ascii="標楷體" w:eastAsia="標楷體" w:hAnsi="標楷體"/>
          <w:sz w:val="40"/>
          <w:szCs w:val="40"/>
        </w:rPr>
      </w:pPr>
    </w:p>
    <w:p w14:paraId="6D119DFB" w14:textId="77777777" w:rsidR="00D93FCC" w:rsidRDefault="00D93FCC">
      <w:pPr>
        <w:jc w:val="center"/>
        <w:rPr>
          <w:rFonts w:ascii="標楷體" w:eastAsia="標楷體" w:hAnsi="標楷體"/>
          <w:sz w:val="40"/>
          <w:szCs w:val="40"/>
        </w:rPr>
      </w:pPr>
    </w:p>
    <w:p w14:paraId="57E68EDB" w14:textId="388F25AA" w:rsidR="00D93FCC" w:rsidRDefault="002435EC">
      <w:pPr>
        <w:jc w:val="center"/>
        <w:rPr>
          <w:rFonts w:ascii="Times New Roman" w:eastAsia="標楷體" w:hAnsi="Times New Roman" w:cs="Times New Roman"/>
        </w:rPr>
      </w:pPr>
      <w:r>
        <w:rPr>
          <w:rFonts w:ascii="Times New Roman" w:eastAsia="標楷體" w:hAnsi="Times New Roman" w:cs="Times New Roman"/>
          <w:sz w:val="40"/>
          <w:szCs w:val="40"/>
        </w:rPr>
        <w:t>中華民國</w:t>
      </w:r>
      <w:r>
        <w:rPr>
          <w:rFonts w:ascii="Times New Roman" w:eastAsia="標楷體" w:hAnsi="Times New Roman" w:cs="Times New Roman"/>
          <w:sz w:val="40"/>
          <w:szCs w:val="40"/>
        </w:rPr>
        <w:t>113</w:t>
      </w:r>
      <w:r>
        <w:rPr>
          <w:rFonts w:ascii="Times New Roman" w:eastAsia="標楷體" w:hAnsi="Times New Roman" w:cs="Times New Roman"/>
          <w:sz w:val="40"/>
          <w:szCs w:val="40"/>
        </w:rPr>
        <w:t>年</w:t>
      </w:r>
      <w:r>
        <w:rPr>
          <w:rFonts w:ascii="Times New Roman" w:eastAsia="標楷體" w:hAnsi="Times New Roman" w:cs="Times New Roman"/>
          <w:sz w:val="40"/>
          <w:szCs w:val="40"/>
        </w:rPr>
        <w:t>1</w:t>
      </w:r>
      <w:del w:id="0" w:author="瑋婷 徐" w:date="2024-11-22T09:31:00Z" w16du:dateUtc="2024-11-22T01:31:00Z">
        <w:r w:rsidR="00763C1D" w:rsidDel="00A17B6E">
          <w:rPr>
            <w:rFonts w:ascii="Times New Roman" w:eastAsia="標楷體" w:hAnsi="Times New Roman" w:cs="Times New Roman" w:hint="eastAsia"/>
            <w:sz w:val="40"/>
            <w:szCs w:val="40"/>
          </w:rPr>
          <w:delText>1</w:delText>
        </w:r>
      </w:del>
      <w:ins w:id="1" w:author="瑋婷 徐" w:date="2024-11-22T09:31:00Z" w16du:dateUtc="2024-11-22T01:31:00Z">
        <w:r w:rsidR="00A17B6E">
          <w:rPr>
            <w:rFonts w:ascii="Times New Roman" w:eastAsia="標楷體" w:hAnsi="Times New Roman" w:cs="Times New Roman" w:hint="eastAsia"/>
            <w:sz w:val="40"/>
            <w:szCs w:val="40"/>
          </w:rPr>
          <w:t>2</w:t>
        </w:r>
      </w:ins>
      <w:r>
        <w:rPr>
          <w:rFonts w:ascii="Times New Roman" w:eastAsia="標楷體" w:hAnsi="Times New Roman" w:cs="Times New Roman"/>
          <w:sz w:val="40"/>
          <w:szCs w:val="40"/>
        </w:rPr>
        <w:t>月</w:t>
      </w:r>
    </w:p>
    <w:p w14:paraId="43035E52" w14:textId="77777777" w:rsidR="00D93FCC" w:rsidRDefault="00D93FCC">
      <w:pPr>
        <w:sectPr w:rsidR="00D93FCC">
          <w:pgSz w:w="11906" w:h="16838"/>
          <w:pgMar w:top="1440" w:right="1800" w:bottom="1440" w:left="1800" w:header="0" w:footer="0" w:gutter="0"/>
          <w:cols w:space="720"/>
          <w:formProt w:val="0"/>
          <w:docGrid w:type="lines" w:linePitch="360"/>
        </w:sectPr>
      </w:pPr>
    </w:p>
    <w:sdt>
      <w:sdtPr>
        <w:rPr>
          <w:rFonts w:ascii="Calibri" w:eastAsia="新細明體" w:hAnsi="Calibri" w:cs="新細明體"/>
          <w:color w:val="auto"/>
          <w:kern w:val="2"/>
          <w:sz w:val="24"/>
          <w:szCs w:val="22"/>
        </w:rPr>
        <w:id w:val="1691495757"/>
        <w:docPartObj>
          <w:docPartGallery w:val="Table of Contents"/>
          <w:docPartUnique/>
        </w:docPartObj>
      </w:sdtPr>
      <w:sdtEndPr>
        <w:rPr>
          <w:rFonts w:ascii="新細明體" w:hAnsi="新細明體"/>
          <w:kern w:val="0"/>
          <w:szCs w:val="24"/>
        </w:rPr>
      </w:sdtEndPr>
      <w:sdtContent>
        <w:p w14:paraId="734645CE" w14:textId="77777777" w:rsidR="00D93FCC" w:rsidRPr="002435EC" w:rsidRDefault="002435EC">
          <w:pPr>
            <w:pStyle w:val="aff7"/>
            <w:rPr>
              <w:rFonts w:ascii="Times New Roman" w:eastAsia="標楷體" w:hAnsi="Times New Roman" w:cs="Times New Roman"/>
              <w:color w:val="auto"/>
            </w:rPr>
          </w:pPr>
          <w:r w:rsidRPr="002435EC">
            <w:rPr>
              <w:rFonts w:ascii="Times New Roman" w:eastAsia="標楷體" w:hAnsi="Times New Roman" w:cs="Times New Roman"/>
              <w:color w:val="auto"/>
              <w:lang w:val="zh-TW"/>
            </w:rPr>
            <w:t>目錄</w:t>
          </w:r>
        </w:p>
        <w:p w14:paraId="71E14957" w14:textId="6244827C" w:rsidR="00D76D6D" w:rsidRPr="00D76D6D" w:rsidRDefault="002435EC">
          <w:pPr>
            <w:pStyle w:val="11"/>
            <w:rPr>
              <w:rFonts w:ascii="Times New Roman" w:eastAsiaTheme="minorEastAsia" w:hAnsi="Times New Roman" w:cs="Times New Roman"/>
              <w:noProof/>
              <w:szCs w:val="24"/>
              <w14:ligatures w14:val="standardContextual"/>
            </w:rPr>
          </w:pPr>
          <w:r w:rsidRPr="00D76D6D">
            <w:rPr>
              <w:rFonts w:ascii="Times New Roman" w:eastAsia="標楷體" w:hAnsi="Times New Roman" w:cs="Times New Roman"/>
            </w:rPr>
            <w:fldChar w:fldCharType="begin"/>
          </w:r>
          <w:r w:rsidRPr="00D76D6D">
            <w:rPr>
              <w:rStyle w:val="afd"/>
              <w:rFonts w:ascii="Times New Roman" w:eastAsia="標楷體" w:hAnsi="Times New Roman" w:cs="Times New Roman"/>
              <w:webHidden/>
            </w:rPr>
            <w:instrText xml:space="preserve"> TOC \z \o "1-3" \u \h</w:instrText>
          </w:r>
          <w:r w:rsidRPr="00D76D6D">
            <w:rPr>
              <w:rStyle w:val="afd"/>
            </w:rPr>
            <w:fldChar w:fldCharType="separate"/>
          </w:r>
          <w:hyperlink w:anchor="_Toc156378936" w:history="1">
            <w:r w:rsidR="00D76D6D" w:rsidRPr="00D76D6D">
              <w:rPr>
                <w:rStyle w:val="ac"/>
                <w:rFonts w:ascii="Times New Roman" w:eastAsia="標楷體" w:hAnsi="Times New Roman"/>
                <w:noProof/>
              </w:rPr>
              <w:t>摘要</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_Toc156378936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r w:rsidR="00EF019E">
              <w:rPr>
                <w:rFonts w:ascii="Times New Roman" w:hAnsi="Times New Roman" w:cs="Times New Roman"/>
                <w:noProof/>
                <w:webHidden/>
              </w:rPr>
              <w:t>1</w:t>
            </w:r>
            <w:r w:rsidR="00D76D6D" w:rsidRPr="00D76D6D">
              <w:rPr>
                <w:rFonts w:ascii="Times New Roman" w:hAnsi="Times New Roman" w:cs="Times New Roman"/>
                <w:noProof/>
                <w:webHidden/>
              </w:rPr>
              <w:fldChar w:fldCharType="end"/>
            </w:r>
          </w:hyperlink>
        </w:p>
        <w:p w14:paraId="6AC77BEC" w14:textId="39764653" w:rsidR="00D76D6D" w:rsidRPr="00D76D6D" w:rsidRDefault="00D76D6D">
          <w:pPr>
            <w:pStyle w:val="11"/>
            <w:rPr>
              <w:rFonts w:ascii="Times New Roman" w:eastAsiaTheme="minorEastAsia" w:hAnsi="Times New Roman" w:cs="Times New Roman"/>
              <w:noProof/>
              <w:szCs w:val="24"/>
              <w14:ligatures w14:val="standardContextual"/>
            </w:rPr>
          </w:pPr>
          <w:hyperlink w:anchor="_Toc156378937" w:history="1">
            <w:r w:rsidRPr="00D76D6D">
              <w:rPr>
                <w:rStyle w:val="ac"/>
                <w:rFonts w:ascii="Times New Roman" w:eastAsia="標楷體" w:hAnsi="Times New Roman"/>
                <w:noProof/>
              </w:rPr>
              <w:t>壹、前言</w:t>
            </w:r>
            <w:r w:rsidRPr="00D76D6D">
              <w:rPr>
                <w:rFonts w:ascii="Times New Roman" w:hAnsi="Times New Roman" w:cs="Times New Roman"/>
                <w:noProof/>
                <w:webHidden/>
              </w:rPr>
              <w:tab/>
            </w:r>
            <w:r w:rsidRPr="00D76D6D">
              <w:rPr>
                <w:rFonts w:ascii="Times New Roman" w:hAnsi="Times New Roman" w:cs="Times New Roman"/>
                <w:noProof/>
                <w:webHidden/>
              </w:rPr>
              <w:fldChar w:fldCharType="begin"/>
            </w:r>
            <w:r w:rsidRPr="00D76D6D">
              <w:rPr>
                <w:rFonts w:ascii="Times New Roman" w:hAnsi="Times New Roman" w:cs="Times New Roman"/>
                <w:noProof/>
                <w:webHidden/>
              </w:rPr>
              <w:instrText xml:space="preserve"> PAGEREF _Toc156378937 \h </w:instrText>
            </w:r>
            <w:r w:rsidRPr="00D76D6D">
              <w:rPr>
                <w:rFonts w:ascii="Times New Roman" w:hAnsi="Times New Roman" w:cs="Times New Roman"/>
                <w:noProof/>
                <w:webHidden/>
              </w:rPr>
            </w:r>
            <w:r w:rsidRPr="00D76D6D">
              <w:rPr>
                <w:rFonts w:ascii="Times New Roman" w:hAnsi="Times New Roman" w:cs="Times New Roman"/>
                <w:noProof/>
                <w:webHidden/>
              </w:rPr>
              <w:fldChar w:fldCharType="separate"/>
            </w:r>
            <w:r w:rsidR="00EF019E">
              <w:rPr>
                <w:rFonts w:ascii="Times New Roman" w:hAnsi="Times New Roman" w:cs="Times New Roman"/>
                <w:noProof/>
                <w:webHidden/>
              </w:rPr>
              <w:t>3</w:t>
            </w:r>
            <w:r w:rsidRPr="00D76D6D">
              <w:rPr>
                <w:rFonts w:ascii="Times New Roman" w:hAnsi="Times New Roman" w:cs="Times New Roman"/>
                <w:noProof/>
                <w:webHidden/>
              </w:rPr>
              <w:fldChar w:fldCharType="end"/>
            </w:r>
          </w:hyperlink>
        </w:p>
        <w:p w14:paraId="01EA0D8A" w14:textId="5C3C6E88" w:rsidR="00D76D6D" w:rsidRPr="00D76D6D" w:rsidRDefault="00D76D6D">
          <w:pPr>
            <w:pStyle w:val="11"/>
            <w:rPr>
              <w:rFonts w:ascii="Times New Roman" w:eastAsiaTheme="minorEastAsia" w:hAnsi="Times New Roman" w:cs="Times New Roman"/>
              <w:noProof/>
              <w:szCs w:val="24"/>
              <w14:ligatures w14:val="standardContextual"/>
            </w:rPr>
          </w:pPr>
          <w:hyperlink w:anchor="_Toc156378938" w:history="1">
            <w:r w:rsidRPr="00D76D6D">
              <w:rPr>
                <w:rStyle w:val="ac"/>
                <w:rFonts w:ascii="Times New Roman" w:eastAsia="標楷體" w:hAnsi="Times New Roman"/>
                <w:noProof/>
              </w:rPr>
              <w:t>貳、</w:t>
            </w:r>
            <w:r w:rsidRPr="00D76D6D">
              <w:rPr>
                <w:rStyle w:val="ac"/>
                <w:rFonts w:ascii="Times New Roman" w:eastAsia="標楷體" w:hAnsi="Times New Roman"/>
                <w:noProof/>
              </w:rPr>
              <w:t>2023</w:t>
            </w:r>
            <w:r w:rsidRPr="00D76D6D">
              <w:rPr>
                <w:rStyle w:val="ac"/>
                <w:rFonts w:ascii="Times New Roman" w:eastAsia="標楷體" w:hAnsi="Times New Roman"/>
                <w:noProof/>
              </w:rPr>
              <w:t>年度目標</w:t>
            </w:r>
            <w:r w:rsidRPr="00D76D6D">
              <w:rPr>
                <w:rFonts w:ascii="Times New Roman" w:hAnsi="Times New Roman" w:cs="Times New Roman"/>
                <w:noProof/>
                <w:webHidden/>
              </w:rPr>
              <w:tab/>
            </w:r>
            <w:r w:rsidRPr="00D76D6D">
              <w:rPr>
                <w:rFonts w:ascii="Times New Roman" w:hAnsi="Times New Roman" w:cs="Times New Roman"/>
                <w:noProof/>
                <w:webHidden/>
              </w:rPr>
              <w:fldChar w:fldCharType="begin"/>
            </w:r>
            <w:r w:rsidRPr="00D76D6D">
              <w:rPr>
                <w:rFonts w:ascii="Times New Roman" w:hAnsi="Times New Roman" w:cs="Times New Roman"/>
                <w:noProof/>
                <w:webHidden/>
              </w:rPr>
              <w:instrText xml:space="preserve"> PAGEREF _Toc156378938 \h </w:instrText>
            </w:r>
            <w:r w:rsidRPr="00D76D6D">
              <w:rPr>
                <w:rFonts w:ascii="Times New Roman" w:hAnsi="Times New Roman" w:cs="Times New Roman"/>
                <w:noProof/>
                <w:webHidden/>
              </w:rPr>
            </w:r>
            <w:r w:rsidRPr="00D76D6D">
              <w:rPr>
                <w:rFonts w:ascii="Times New Roman" w:hAnsi="Times New Roman" w:cs="Times New Roman"/>
                <w:noProof/>
                <w:webHidden/>
              </w:rPr>
              <w:fldChar w:fldCharType="separate"/>
            </w:r>
            <w:r w:rsidR="00EF019E">
              <w:rPr>
                <w:rFonts w:ascii="Times New Roman" w:hAnsi="Times New Roman" w:cs="Times New Roman"/>
                <w:noProof/>
                <w:webHidden/>
              </w:rPr>
              <w:t>5</w:t>
            </w:r>
            <w:r w:rsidRPr="00D76D6D">
              <w:rPr>
                <w:rFonts w:ascii="Times New Roman" w:hAnsi="Times New Roman" w:cs="Times New Roman"/>
                <w:noProof/>
                <w:webHidden/>
              </w:rPr>
              <w:fldChar w:fldCharType="end"/>
            </w:r>
          </w:hyperlink>
        </w:p>
        <w:p w14:paraId="0B1623E7" w14:textId="0302A7FD" w:rsidR="00D76D6D" w:rsidRPr="00D76D6D" w:rsidRDefault="00D76D6D">
          <w:pPr>
            <w:pStyle w:val="11"/>
            <w:rPr>
              <w:rFonts w:ascii="Times New Roman" w:eastAsiaTheme="minorEastAsia" w:hAnsi="Times New Roman" w:cs="Times New Roman"/>
              <w:noProof/>
              <w:szCs w:val="24"/>
              <w14:ligatures w14:val="standardContextual"/>
            </w:rPr>
          </w:pPr>
          <w:hyperlink w:anchor="_Toc156378939" w:history="1">
            <w:r w:rsidRPr="00D76D6D">
              <w:rPr>
                <w:rStyle w:val="ac"/>
                <w:rFonts w:ascii="Times New Roman" w:eastAsia="標楷體" w:hAnsi="Times New Roman"/>
                <w:noProof/>
              </w:rPr>
              <w:t>參、方法</w:t>
            </w:r>
            <w:r w:rsidRPr="00D76D6D">
              <w:rPr>
                <w:rFonts w:ascii="Times New Roman" w:hAnsi="Times New Roman" w:cs="Times New Roman"/>
                <w:noProof/>
                <w:webHidden/>
              </w:rPr>
              <w:tab/>
            </w:r>
            <w:r w:rsidRPr="00D76D6D">
              <w:rPr>
                <w:rFonts w:ascii="Times New Roman" w:hAnsi="Times New Roman" w:cs="Times New Roman"/>
                <w:noProof/>
                <w:webHidden/>
              </w:rPr>
              <w:fldChar w:fldCharType="begin"/>
            </w:r>
            <w:r w:rsidRPr="00D76D6D">
              <w:rPr>
                <w:rFonts w:ascii="Times New Roman" w:hAnsi="Times New Roman" w:cs="Times New Roman"/>
                <w:noProof/>
                <w:webHidden/>
              </w:rPr>
              <w:instrText xml:space="preserve"> PAGEREF _Toc156378939 \h </w:instrText>
            </w:r>
            <w:r w:rsidRPr="00D76D6D">
              <w:rPr>
                <w:rFonts w:ascii="Times New Roman" w:hAnsi="Times New Roman" w:cs="Times New Roman"/>
                <w:noProof/>
                <w:webHidden/>
              </w:rPr>
            </w:r>
            <w:r w:rsidRPr="00D76D6D">
              <w:rPr>
                <w:rFonts w:ascii="Times New Roman" w:hAnsi="Times New Roman" w:cs="Times New Roman"/>
                <w:noProof/>
                <w:webHidden/>
              </w:rPr>
              <w:fldChar w:fldCharType="separate"/>
            </w:r>
            <w:r w:rsidR="00EF019E">
              <w:rPr>
                <w:rFonts w:ascii="Times New Roman" w:hAnsi="Times New Roman" w:cs="Times New Roman"/>
                <w:noProof/>
                <w:webHidden/>
              </w:rPr>
              <w:t>6</w:t>
            </w:r>
            <w:r w:rsidRPr="00D76D6D">
              <w:rPr>
                <w:rFonts w:ascii="Times New Roman" w:hAnsi="Times New Roman" w:cs="Times New Roman"/>
                <w:noProof/>
                <w:webHidden/>
              </w:rPr>
              <w:fldChar w:fldCharType="end"/>
            </w:r>
          </w:hyperlink>
        </w:p>
        <w:p w14:paraId="6B6C144F" w14:textId="6BD947E1" w:rsidR="00D76D6D" w:rsidRPr="00D76D6D" w:rsidRDefault="00D76D6D">
          <w:pPr>
            <w:pStyle w:val="21"/>
            <w:tabs>
              <w:tab w:val="right" w:leader="dot" w:pos="8296"/>
            </w:tabs>
            <w:rPr>
              <w:rFonts w:ascii="Times New Roman" w:eastAsiaTheme="minorEastAsia" w:hAnsi="Times New Roman" w:cs="Times New Roman"/>
              <w:noProof/>
              <w:szCs w:val="24"/>
              <w14:ligatures w14:val="standardContextual"/>
            </w:rPr>
          </w:pPr>
          <w:hyperlink w:anchor="_Toc156378940" w:history="1">
            <w:r w:rsidRPr="00D76D6D">
              <w:rPr>
                <w:rStyle w:val="ac"/>
                <w:rFonts w:ascii="Times New Roman" w:eastAsia="標楷體" w:hAnsi="Times New Roman"/>
                <w:noProof/>
              </w:rPr>
              <w:t>一、臺灣獼猴監測部分</w:t>
            </w:r>
            <w:r w:rsidRPr="00D76D6D">
              <w:rPr>
                <w:rFonts w:ascii="Times New Roman" w:hAnsi="Times New Roman" w:cs="Times New Roman"/>
                <w:noProof/>
                <w:webHidden/>
              </w:rPr>
              <w:tab/>
            </w:r>
            <w:r w:rsidRPr="00D76D6D">
              <w:rPr>
                <w:rFonts w:ascii="Times New Roman" w:hAnsi="Times New Roman" w:cs="Times New Roman"/>
                <w:noProof/>
                <w:webHidden/>
              </w:rPr>
              <w:fldChar w:fldCharType="begin"/>
            </w:r>
            <w:r w:rsidRPr="00D76D6D">
              <w:rPr>
                <w:rFonts w:ascii="Times New Roman" w:hAnsi="Times New Roman" w:cs="Times New Roman"/>
                <w:noProof/>
                <w:webHidden/>
              </w:rPr>
              <w:instrText xml:space="preserve"> PAGEREF _Toc156378940 \h </w:instrText>
            </w:r>
            <w:r w:rsidRPr="00D76D6D">
              <w:rPr>
                <w:rFonts w:ascii="Times New Roman" w:hAnsi="Times New Roman" w:cs="Times New Roman"/>
                <w:noProof/>
                <w:webHidden/>
              </w:rPr>
            </w:r>
            <w:r w:rsidRPr="00D76D6D">
              <w:rPr>
                <w:rFonts w:ascii="Times New Roman" w:hAnsi="Times New Roman" w:cs="Times New Roman"/>
                <w:noProof/>
                <w:webHidden/>
              </w:rPr>
              <w:fldChar w:fldCharType="separate"/>
            </w:r>
            <w:r w:rsidR="00EF019E">
              <w:rPr>
                <w:rFonts w:ascii="Times New Roman" w:hAnsi="Times New Roman" w:cs="Times New Roman"/>
                <w:noProof/>
                <w:webHidden/>
              </w:rPr>
              <w:t>6</w:t>
            </w:r>
            <w:r w:rsidRPr="00D76D6D">
              <w:rPr>
                <w:rFonts w:ascii="Times New Roman" w:hAnsi="Times New Roman" w:cs="Times New Roman"/>
                <w:noProof/>
                <w:webHidden/>
              </w:rPr>
              <w:fldChar w:fldCharType="end"/>
            </w:r>
          </w:hyperlink>
        </w:p>
        <w:p w14:paraId="2C53FECC" w14:textId="756941FE" w:rsidR="00D76D6D" w:rsidRPr="00D76D6D" w:rsidRDefault="00D76D6D">
          <w:pPr>
            <w:pStyle w:val="31"/>
            <w:tabs>
              <w:tab w:val="right" w:leader="dot" w:pos="8296"/>
            </w:tabs>
            <w:rPr>
              <w:rFonts w:ascii="Times New Roman" w:eastAsiaTheme="minorEastAsia" w:hAnsi="Times New Roman" w:cs="Times New Roman"/>
              <w:noProof/>
              <w:szCs w:val="24"/>
              <w14:ligatures w14:val="standardContextual"/>
            </w:rPr>
          </w:pPr>
          <w:hyperlink w:anchor="_Toc156378941" w:history="1">
            <w:r w:rsidRPr="00D76D6D">
              <w:rPr>
                <w:rStyle w:val="ac"/>
                <w:rFonts w:ascii="Times New Roman" w:eastAsia="標楷體" w:hAnsi="Times New Roman"/>
                <w:noProof/>
              </w:rPr>
              <w:t>(</w:t>
            </w:r>
            <w:r w:rsidRPr="00D76D6D">
              <w:rPr>
                <w:rStyle w:val="ac"/>
                <w:rFonts w:ascii="Times New Roman" w:eastAsia="標楷體" w:hAnsi="Times New Roman"/>
                <w:noProof/>
              </w:rPr>
              <w:t>一</w:t>
            </w:r>
            <w:r w:rsidRPr="00D76D6D">
              <w:rPr>
                <w:rStyle w:val="ac"/>
                <w:rFonts w:ascii="Times New Roman" w:eastAsia="標楷體" w:hAnsi="Times New Roman"/>
                <w:noProof/>
              </w:rPr>
              <w:t xml:space="preserve">) </w:t>
            </w:r>
            <w:r w:rsidRPr="00D76D6D">
              <w:rPr>
                <w:rStyle w:val="ac"/>
                <w:rFonts w:ascii="Times New Roman" w:eastAsia="標楷體" w:hAnsi="Times New Roman"/>
                <w:noProof/>
              </w:rPr>
              <w:t>猴群調查方法</w:t>
            </w:r>
            <w:r w:rsidRPr="00D76D6D">
              <w:rPr>
                <w:rFonts w:ascii="Times New Roman" w:hAnsi="Times New Roman" w:cs="Times New Roman"/>
                <w:noProof/>
                <w:webHidden/>
              </w:rPr>
              <w:tab/>
            </w:r>
            <w:r w:rsidRPr="00D76D6D">
              <w:rPr>
                <w:rFonts w:ascii="Times New Roman" w:hAnsi="Times New Roman" w:cs="Times New Roman"/>
                <w:noProof/>
                <w:webHidden/>
              </w:rPr>
              <w:fldChar w:fldCharType="begin"/>
            </w:r>
            <w:r w:rsidRPr="00D76D6D">
              <w:rPr>
                <w:rFonts w:ascii="Times New Roman" w:hAnsi="Times New Roman" w:cs="Times New Roman"/>
                <w:noProof/>
                <w:webHidden/>
              </w:rPr>
              <w:instrText xml:space="preserve"> PAGEREF _Toc156378941 \h </w:instrText>
            </w:r>
            <w:r w:rsidRPr="00D76D6D">
              <w:rPr>
                <w:rFonts w:ascii="Times New Roman" w:hAnsi="Times New Roman" w:cs="Times New Roman"/>
                <w:noProof/>
                <w:webHidden/>
              </w:rPr>
            </w:r>
            <w:r w:rsidRPr="00D76D6D">
              <w:rPr>
                <w:rFonts w:ascii="Times New Roman" w:hAnsi="Times New Roman" w:cs="Times New Roman"/>
                <w:noProof/>
                <w:webHidden/>
              </w:rPr>
              <w:fldChar w:fldCharType="separate"/>
            </w:r>
            <w:r w:rsidR="00EF019E">
              <w:rPr>
                <w:rFonts w:ascii="Times New Roman" w:hAnsi="Times New Roman" w:cs="Times New Roman"/>
                <w:noProof/>
                <w:webHidden/>
              </w:rPr>
              <w:t>6</w:t>
            </w:r>
            <w:r w:rsidRPr="00D76D6D">
              <w:rPr>
                <w:rFonts w:ascii="Times New Roman" w:hAnsi="Times New Roman" w:cs="Times New Roman"/>
                <w:noProof/>
                <w:webHidden/>
              </w:rPr>
              <w:fldChar w:fldCharType="end"/>
            </w:r>
          </w:hyperlink>
        </w:p>
        <w:p w14:paraId="2D62963A" w14:textId="75848971" w:rsidR="00D76D6D" w:rsidRPr="00D76D6D" w:rsidRDefault="00D76D6D">
          <w:pPr>
            <w:pStyle w:val="31"/>
            <w:tabs>
              <w:tab w:val="right" w:leader="dot" w:pos="8296"/>
            </w:tabs>
            <w:rPr>
              <w:rFonts w:ascii="Times New Roman" w:eastAsiaTheme="minorEastAsia" w:hAnsi="Times New Roman" w:cs="Times New Roman"/>
              <w:noProof/>
              <w:szCs w:val="24"/>
              <w14:ligatures w14:val="standardContextual"/>
            </w:rPr>
          </w:pPr>
          <w:hyperlink w:anchor="_Toc156378942" w:history="1">
            <w:r w:rsidRPr="00D76D6D">
              <w:rPr>
                <w:rStyle w:val="ac"/>
                <w:rFonts w:ascii="Times New Roman" w:eastAsia="標楷體" w:hAnsi="Times New Roman"/>
                <w:noProof/>
              </w:rPr>
              <w:t>(</w:t>
            </w:r>
            <w:r w:rsidRPr="00D76D6D">
              <w:rPr>
                <w:rStyle w:val="ac"/>
                <w:rFonts w:ascii="Times New Roman" w:eastAsia="標楷體" w:hAnsi="Times New Roman"/>
                <w:noProof/>
              </w:rPr>
              <w:t>二</w:t>
            </w:r>
            <w:r w:rsidRPr="00D76D6D">
              <w:rPr>
                <w:rStyle w:val="ac"/>
                <w:rFonts w:ascii="Times New Roman" w:eastAsia="標楷體" w:hAnsi="Times New Roman"/>
                <w:noProof/>
              </w:rPr>
              <w:t xml:space="preserve">) </w:t>
            </w:r>
            <w:r w:rsidRPr="00D76D6D">
              <w:rPr>
                <w:rStyle w:val="ac"/>
                <w:rFonts w:ascii="Times New Roman" w:eastAsia="標楷體" w:hAnsi="Times New Roman"/>
                <w:noProof/>
              </w:rPr>
              <w:t>調查資料的回傳和檢核</w:t>
            </w:r>
            <w:r w:rsidRPr="00D76D6D">
              <w:rPr>
                <w:rFonts w:ascii="Times New Roman" w:hAnsi="Times New Roman" w:cs="Times New Roman"/>
                <w:noProof/>
                <w:webHidden/>
              </w:rPr>
              <w:tab/>
            </w:r>
            <w:r w:rsidRPr="00D76D6D">
              <w:rPr>
                <w:rFonts w:ascii="Times New Roman" w:hAnsi="Times New Roman" w:cs="Times New Roman"/>
                <w:noProof/>
                <w:webHidden/>
              </w:rPr>
              <w:fldChar w:fldCharType="begin"/>
            </w:r>
            <w:r w:rsidRPr="00D76D6D">
              <w:rPr>
                <w:rFonts w:ascii="Times New Roman" w:hAnsi="Times New Roman" w:cs="Times New Roman"/>
                <w:noProof/>
                <w:webHidden/>
              </w:rPr>
              <w:instrText xml:space="preserve"> PAGEREF _Toc156378942 \h </w:instrText>
            </w:r>
            <w:r w:rsidRPr="00D76D6D">
              <w:rPr>
                <w:rFonts w:ascii="Times New Roman" w:hAnsi="Times New Roman" w:cs="Times New Roman"/>
                <w:noProof/>
                <w:webHidden/>
              </w:rPr>
            </w:r>
            <w:r w:rsidRPr="00D76D6D">
              <w:rPr>
                <w:rFonts w:ascii="Times New Roman" w:hAnsi="Times New Roman" w:cs="Times New Roman"/>
                <w:noProof/>
                <w:webHidden/>
              </w:rPr>
              <w:fldChar w:fldCharType="separate"/>
            </w:r>
            <w:r w:rsidR="00EF019E">
              <w:rPr>
                <w:rFonts w:ascii="Times New Roman" w:hAnsi="Times New Roman" w:cs="Times New Roman"/>
                <w:noProof/>
                <w:webHidden/>
              </w:rPr>
              <w:t>7</w:t>
            </w:r>
            <w:r w:rsidRPr="00D76D6D">
              <w:rPr>
                <w:rFonts w:ascii="Times New Roman" w:hAnsi="Times New Roman" w:cs="Times New Roman"/>
                <w:noProof/>
                <w:webHidden/>
              </w:rPr>
              <w:fldChar w:fldCharType="end"/>
            </w:r>
          </w:hyperlink>
        </w:p>
        <w:p w14:paraId="3A29F8CD" w14:textId="3797421F" w:rsidR="00D76D6D" w:rsidRPr="00D76D6D" w:rsidRDefault="00D76D6D">
          <w:pPr>
            <w:pStyle w:val="31"/>
            <w:tabs>
              <w:tab w:val="right" w:leader="dot" w:pos="8296"/>
            </w:tabs>
            <w:rPr>
              <w:rFonts w:ascii="Times New Roman" w:eastAsiaTheme="minorEastAsia" w:hAnsi="Times New Roman" w:cs="Times New Roman"/>
              <w:noProof/>
              <w:szCs w:val="24"/>
              <w14:ligatures w14:val="standardContextual"/>
            </w:rPr>
          </w:pPr>
          <w:hyperlink w:anchor="_Toc156378943" w:history="1">
            <w:r w:rsidRPr="00D76D6D">
              <w:rPr>
                <w:rStyle w:val="ac"/>
                <w:rFonts w:ascii="Times New Roman" w:eastAsia="標楷體" w:hAnsi="Times New Roman"/>
                <w:noProof/>
              </w:rPr>
              <w:t>(</w:t>
            </w:r>
            <w:r w:rsidRPr="00D76D6D">
              <w:rPr>
                <w:rStyle w:val="ac"/>
                <w:rFonts w:ascii="Times New Roman" w:eastAsia="標楷體" w:hAnsi="Times New Roman"/>
                <w:noProof/>
              </w:rPr>
              <w:t>三</w:t>
            </w:r>
            <w:r w:rsidRPr="00D76D6D">
              <w:rPr>
                <w:rStyle w:val="ac"/>
                <w:rFonts w:ascii="Times New Roman" w:eastAsia="標楷體" w:hAnsi="Times New Roman"/>
                <w:noProof/>
              </w:rPr>
              <w:t xml:space="preserve">) </w:t>
            </w:r>
            <w:r w:rsidRPr="00D76D6D">
              <w:rPr>
                <w:rStyle w:val="ac"/>
                <w:rFonts w:ascii="Times New Roman" w:eastAsia="標楷體" w:hAnsi="Times New Roman"/>
                <w:noProof/>
              </w:rPr>
              <w:t>資料彙算與統計分析</w:t>
            </w:r>
            <w:r w:rsidRPr="00D76D6D">
              <w:rPr>
                <w:rFonts w:ascii="Times New Roman" w:hAnsi="Times New Roman" w:cs="Times New Roman"/>
                <w:noProof/>
                <w:webHidden/>
              </w:rPr>
              <w:tab/>
            </w:r>
            <w:r w:rsidRPr="00D76D6D">
              <w:rPr>
                <w:rFonts w:ascii="Times New Roman" w:hAnsi="Times New Roman" w:cs="Times New Roman"/>
                <w:noProof/>
                <w:webHidden/>
              </w:rPr>
              <w:fldChar w:fldCharType="begin"/>
            </w:r>
            <w:r w:rsidRPr="00D76D6D">
              <w:rPr>
                <w:rFonts w:ascii="Times New Roman" w:hAnsi="Times New Roman" w:cs="Times New Roman"/>
                <w:noProof/>
                <w:webHidden/>
              </w:rPr>
              <w:instrText xml:space="preserve"> PAGEREF _Toc156378943 \h </w:instrText>
            </w:r>
            <w:r w:rsidRPr="00D76D6D">
              <w:rPr>
                <w:rFonts w:ascii="Times New Roman" w:hAnsi="Times New Roman" w:cs="Times New Roman"/>
                <w:noProof/>
                <w:webHidden/>
              </w:rPr>
            </w:r>
            <w:r w:rsidRPr="00D76D6D">
              <w:rPr>
                <w:rFonts w:ascii="Times New Roman" w:hAnsi="Times New Roman" w:cs="Times New Roman"/>
                <w:noProof/>
                <w:webHidden/>
              </w:rPr>
              <w:fldChar w:fldCharType="separate"/>
            </w:r>
            <w:r w:rsidR="00EF019E">
              <w:rPr>
                <w:rFonts w:ascii="Times New Roman" w:hAnsi="Times New Roman" w:cs="Times New Roman"/>
                <w:noProof/>
                <w:webHidden/>
              </w:rPr>
              <w:t>8</w:t>
            </w:r>
            <w:r w:rsidRPr="00D76D6D">
              <w:rPr>
                <w:rFonts w:ascii="Times New Roman" w:hAnsi="Times New Roman" w:cs="Times New Roman"/>
                <w:noProof/>
                <w:webHidden/>
              </w:rPr>
              <w:fldChar w:fldCharType="end"/>
            </w:r>
          </w:hyperlink>
        </w:p>
        <w:p w14:paraId="773AA01E" w14:textId="19862353" w:rsidR="00D76D6D" w:rsidRPr="00D76D6D" w:rsidRDefault="00D76D6D">
          <w:pPr>
            <w:pStyle w:val="21"/>
            <w:tabs>
              <w:tab w:val="right" w:leader="dot" w:pos="8296"/>
            </w:tabs>
            <w:rPr>
              <w:rFonts w:ascii="Times New Roman" w:eastAsiaTheme="minorEastAsia" w:hAnsi="Times New Roman" w:cs="Times New Roman"/>
              <w:noProof/>
              <w:szCs w:val="24"/>
              <w14:ligatures w14:val="standardContextual"/>
            </w:rPr>
          </w:pPr>
          <w:hyperlink w:anchor="_Toc156378944" w:history="1">
            <w:r w:rsidRPr="00D76D6D">
              <w:rPr>
                <w:rStyle w:val="ac"/>
                <w:rFonts w:ascii="Times New Roman" w:eastAsia="標楷體" w:hAnsi="Times New Roman"/>
                <w:noProof/>
              </w:rPr>
              <w:t>二、繁殖鳥類監測部分</w:t>
            </w:r>
            <w:r w:rsidRPr="00D76D6D">
              <w:rPr>
                <w:rFonts w:ascii="Times New Roman" w:hAnsi="Times New Roman" w:cs="Times New Roman"/>
                <w:noProof/>
                <w:webHidden/>
              </w:rPr>
              <w:tab/>
            </w:r>
            <w:r w:rsidRPr="00D76D6D">
              <w:rPr>
                <w:rFonts w:ascii="Times New Roman" w:hAnsi="Times New Roman" w:cs="Times New Roman"/>
                <w:noProof/>
                <w:webHidden/>
              </w:rPr>
              <w:fldChar w:fldCharType="begin"/>
            </w:r>
            <w:r w:rsidRPr="00D76D6D">
              <w:rPr>
                <w:rFonts w:ascii="Times New Roman" w:hAnsi="Times New Roman" w:cs="Times New Roman"/>
                <w:noProof/>
                <w:webHidden/>
              </w:rPr>
              <w:instrText xml:space="preserve"> PAGEREF _Toc156378944 \h </w:instrText>
            </w:r>
            <w:r w:rsidRPr="00D76D6D">
              <w:rPr>
                <w:rFonts w:ascii="Times New Roman" w:hAnsi="Times New Roman" w:cs="Times New Roman"/>
                <w:noProof/>
                <w:webHidden/>
              </w:rPr>
            </w:r>
            <w:r w:rsidRPr="00D76D6D">
              <w:rPr>
                <w:rFonts w:ascii="Times New Roman" w:hAnsi="Times New Roman" w:cs="Times New Roman"/>
                <w:noProof/>
                <w:webHidden/>
              </w:rPr>
              <w:fldChar w:fldCharType="separate"/>
            </w:r>
            <w:r w:rsidR="00EF019E">
              <w:rPr>
                <w:rFonts w:ascii="Times New Roman" w:hAnsi="Times New Roman" w:cs="Times New Roman"/>
                <w:noProof/>
                <w:webHidden/>
              </w:rPr>
              <w:t>11</w:t>
            </w:r>
            <w:r w:rsidRPr="00D76D6D">
              <w:rPr>
                <w:rFonts w:ascii="Times New Roman" w:hAnsi="Times New Roman" w:cs="Times New Roman"/>
                <w:noProof/>
                <w:webHidden/>
              </w:rPr>
              <w:fldChar w:fldCharType="end"/>
            </w:r>
          </w:hyperlink>
        </w:p>
        <w:p w14:paraId="1F1DA253" w14:textId="618F36E5" w:rsidR="00D76D6D" w:rsidRPr="00D76D6D" w:rsidRDefault="00D76D6D">
          <w:pPr>
            <w:pStyle w:val="31"/>
            <w:tabs>
              <w:tab w:val="right" w:leader="dot" w:pos="8296"/>
            </w:tabs>
            <w:rPr>
              <w:rFonts w:ascii="Times New Roman" w:eastAsiaTheme="minorEastAsia" w:hAnsi="Times New Roman" w:cs="Times New Roman"/>
              <w:noProof/>
              <w:szCs w:val="24"/>
              <w14:ligatures w14:val="standardContextual"/>
            </w:rPr>
          </w:pPr>
          <w:hyperlink w:anchor="_Toc156378945" w:history="1">
            <w:r w:rsidRPr="00D76D6D">
              <w:rPr>
                <w:rStyle w:val="ac"/>
                <w:rFonts w:ascii="Times New Roman" w:eastAsia="標楷體" w:hAnsi="Times New Roman"/>
                <w:noProof/>
              </w:rPr>
              <w:t>(</w:t>
            </w:r>
            <w:r w:rsidRPr="00D76D6D">
              <w:rPr>
                <w:rStyle w:val="ac"/>
                <w:rFonts w:ascii="Times New Roman" w:eastAsia="標楷體" w:hAnsi="Times New Roman"/>
                <w:noProof/>
              </w:rPr>
              <w:t>一</w:t>
            </w:r>
            <w:r w:rsidRPr="00D76D6D">
              <w:rPr>
                <w:rStyle w:val="ac"/>
                <w:rFonts w:ascii="Times New Roman" w:eastAsia="標楷體" w:hAnsi="Times New Roman"/>
                <w:noProof/>
              </w:rPr>
              <w:t xml:space="preserve">) </w:t>
            </w:r>
            <w:r w:rsidRPr="00D76D6D">
              <w:rPr>
                <w:rStyle w:val="ac"/>
                <w:rFonts w:ascii="Times New Roman" w:eastAsia="標楷體" w:hAnsi="Times New Roman"/>
                <w:noProof/>
              </w:rPr>
              <w:t>繁殖鳥類調查方法</w:t>
            </w:r>
            <w:r w:rsidRPr="00D76D6D">
              <w:rPr>
                <w:rFonts w:ascii="Times New Roman" w:hAnsi="Times New Roman" w:cs="Times New Roman"/>
                <w:noProof/>
                <w:webHidden/>
              </w:rPr>
              <w:tab/>
            </w:r>
            <w:r w:rsidRPr="00D76D6D">
              <w:rPr>
                <w:rFonts w:ascii="Times New Roman" w:hAnsi="Times New Roman" w:cs="Times New Roman"/>
                <w:noProof/>
                <w:webHidden/>
              </w:rPr>
              <w:fldChar w:fldCharType="begin"/>
            </w:r>
            <w:r w:rsidRPr="00D76D6D">
              <w:rPr>
                <w:rFonts w:ascii="Times New Roman" w:hAnsi="Times New Roman" w:cs="Times New Roman"/>
                <w:noProof/>
                <w:webHidden/>
              </w:rPr>
              <w:instrText xml:space="preserve"> PAGEREF _Toc156378945 \h </w:instrText>
            </w:r>
            <w:r w:rsidRPr="00D76D6D">
              <w:rPr>
                <w:rFonts w:ascii="Times New Roman" w:hAnsi="Times New Roman" w:cs="Times New Roman"/>
                <w:noProof/>
                <w:webHidden/>
              </w:rPr>
            </w:r>
            <w:r w:rsidRPr="00D76D6D">
              <w:rPr>
                <w:rFonts w:ascii="Times New Roman" w:hAnsi="Times New Roman" w:cs="Times New Roman"/>
                <w:noProof/>
                <w:webHidden/>
              </w:rPr>
              <w:fldChar w:fldCharType="separate"/>
            </w:r>
            <w:r w:rsidR="00EF019E">
              <w:rPr>
                <w:rFonts w:ascii="Times New Roman" w:hAnsi="Times New Roman" w:cs="Times New Roman"/>
                <w:noProof/>
                <w:webHidden/>
              </w:rPr>
              <w:t>11</w:t>
            </w:r>
            <w:r w:rsidRPr="00D76D6D">
              <w:rPr>
                <w:rFonts w:ascii="Times New Roman" w:hAnsi="Times New Roman" w:cs="Times New Roman"/>
                <w:noProof/>
                <w:webHidden/>
              </w:rPr>
              <w:fldChar w:fldCharType="end"/>
            </w:r>
          </w:hyperlink>
        </w:p>
        <w:p w14:paraId="4EE914B5" w14:textId="1C20EFB7" w:rsidR="00D76D6D" w:rsidRPr="00D76D6D" w:rsidRDefault="00D76D6D">
          <w:pPr>
            <w:pStyle w:val="31"/>
            <w:tabs>
              <w:tab w:val="right" w:leader="dot" w:pos="8296"/>
            </w:tabs>
            <w:rPr>
              <w:rFonts w:ascii="Times New Roman" w:eastAsiaTheme="minorEastAsia" w:hAnsi="Times New Roman" w:cs="Times New Roman"/>
              <w:noProof/>
              <w:szCs w:val="24"/>
              <w14:ligatures w14:val="standardContextual"/>
            </w:rPr>
          </w:pPr>
          <w:hyperlink w:anchor="_Toc156378946" w:history="1">
            <w:r w:rsidRPr="00D76D6D">
              <w:rPr>
                <w:rStyle w:val="ac"/>
                <w:rFonts w:ascii="Times New Roman" w:eastAsia="標楷體" w:hAnsi="Times New Roman"/>
                <w:noProof/>
              </w:rPr>
              <w:t>(</w:t>
            </w:r>
            <w:r w:rsidRPr="00D76D6D">
              <w:rPr>
                <w:rStyle w:val="ac"/>
                <w:rFonts w:ascii="Times New Roman" w:eastAsia="標楷體" w:hAnsi="Times New Roman"/>
                <w:noProof/>
              </w:rPr>
              <w:t>二</w:t>
            </w:r>
            <w:r w:rsidRPr="00D76D6D">
              <w:rPr>
                <w:rStyle w:val="ac"/>
                <w:rFonts w:ascii="Times New Roman" w:eastAsia="標楷體" w:hAnsi="Times New Roman"/>
                <w:noProof/>
              </w:rPr>
              <w:t xml:space="preserve">) </w:t>
            </w:r>
            <w:r w:rsidRPr="00D76D6D">
              <w:rPr>
                <w:rStyle w:val="ac"/>
                <w:rFonts w:ascii="Times New Roman" w:eastAsia="標楷體" w:hAnsi="Times New Roman"/>
                <w:noProof/>
              </w:rPr>
              <w:t>鳥類調查資料的回傳和檢核</w:t>
            </w:r>
            <w:r w:rsidRPr="00D76D6D">
              <w:rPr>
                <w:rFonts w:ascii="Times New Roman" w:hAnsi="Times New Roman" w:cs="Times New Roman"/>
                <w:noProof/>
                <w:webHidden/>
              </w:rPr>
              <w:tab/>
            </w:r>
            <w:r w:rsidRPr="00D76D6D">
              <w:rPr>
                <w:rFonts w:ascii="Times New Roman" w:hAnsi="Times New Roman" w:cs="Times New Roman"/>
                <w:noProof/>
                <w:webHidden/>
              </w:rPr>
              <w:fldChar w:fldCharType="begin"/>
            </w:r>
            <w:r w:rsidRPr="00D76D6D">
              <w:rPr>
                <w:rFonts w:ascii="Times New Roman" w:hAnsi="Times New Roman" w:cs="Times New Roman"/>
                <w:noProof/>
                <w:webHidden/>
              </w:rPr>
              <w:instrText xml:space="preserve"> PAGEREF _Toc156378946 \h </w:instrText>
            </w:r>
            <w:r w:rsidRPr="00D76D6D">
              <w:rPr>
                <w:rFonts w:ascii="Times New Roman" w:hAnsi="Times New Roman" w:cs="Times New Roman"/>
                <w:noProof/>
                <w:webHidden/>
              </w:rPr>
            </w:r>
            <w:r w:rsidRPr="00D76D6D">
              <w:rPr>
                <w:rFonts w:ascii="Times New Roman" w:hAnsi="Times New Roman" w:cs="Times New Roman"/>
                <w:noProof/>
                <w:webHidden/>
              </w:rPr>
              <w:fldChar w:fldCharType="separate"/>
            </w:r>
            <w:r w:rsidR="00EF019E">
              <w:rPr>
                <w:rFonts w:ascii="Times New Roman" w:hAnsi="Times New Roman" w:cs="Times New Roman"/>
                <w:noProof/>
                <w:webHidden/>
              </w:rPr>
              <w:t>12</w:t>
            </w:r>
            <w:r w:rsidRPr="00D76D6D">
              <w:rPr>
                <w:rFonts w:ascii="Times New Roman" w:hAnsi="Times New Roman" w:cs="Times New Roman"/>
                <w:noProof/>
                <w:webHidden/>
              </w:rPr>
              <w:fldChar w:fldCharType="end"/>
            </w:r>
          </w:hyperlink>
        </w:p>
        <w:p w14:paraId="5ECC3354" w14:textId="27931150" w:rsidR="00D76D6D" w:rsidRPr="00D76D6D" w:rsidRDefault="00D76D6D">
          <w:pPr>
            <w:pStyle w:val="31"/>
            <w:tabs>
              <w:tab w:val="right" w:leader="dot" w:pos="8296"/>
            </w:tabs>
            <w:rPr>
              <w:rFonts w:ascii="Times New Roman" w:eastAsiaTheme="minorEastAsia" w:hAnsi="Times New Roman" w:cs="Times New Roman"/>
              <w:noProof/>
              <w:szCs w:val="24"/>
              <w14:ligatures w14:val="standardContextual"/>
            </w:rPr>
          </w:pPr>
          <w:hyperlink w:anchor="_Toc156378947" w:history="1">
            <w:r w:rsidRPr="00D76D6D">
              <w:rPr>
                <w:rStyle w:val="ac"/>
                <w:rFonts w:ascii="Times New Roman" w:eastAsia="標楷體" w:hAnsi="Times New Roman"/>
                <w:noProof/>
              </w:rPr>
              <w:t>(</w:t>
            </w:r>
            <w:r w:rsidRPr="00D76D6D">
              <w:rPr>
                <w:rStyle w:val="ac"/>
                <w:rFonts w:ascii="Times New Roman" w:eastAsia="標楷體" w:hAnsi="Times New Roman"/>
                <w:noProof/>
              </w:rPr>
              <w:t>三</w:t>
            </w:r>
            <w:r w:rsidRPr="00D76D6D">
              <w:rPr>
                <w:rStyle w:val="ac"/>
                <w:rFonts w:ascii="Times New Roman" w:eastAsia="標楷體" w:hAnsi="Times New Roman"/>
                <w:noProof/>
              </w:rPr>
              <w:t xml:space="preserve">) </w:t>
            </w:r>
            <w:r w:rsidRPr="00D76D6D">
              <w:rPr>
                <w:rStyle w:val="ac"/>
                <w:rFonts w:ascii="Times New Roman" w:eastAsia="標楷體" w:hAnsi="Times New Roman"/>
                <w:noProof/>
              </w:rPr>
              <w:t>資料彙算與統計分析</w:t>
            </w:r>
            <w:r w:rsidRPr="00D76D6D">
              <w:rPr>
                <w:rFonts w:ascii="Times New Roman" w:hAnsi="Times New Roman" w:cs="Times New Roman"/>
                <w:noProof/>
                <w:webHidden/>
              </w:rPr>
              <w:tab/>
            </w:r>
            <w:r w:rsidRPr="00D76D6D">
              <w:rPr>
                <w:rFonts w:ascii="Times New Roman" w:hAnsi="Times New Roman" w:cs="Times New Roman"/>
                <w:noProof/>
                <w:webHidden/>
              </w:rPr>
              <w:fldChar w:fldCharType="begin"/>
            </w:r>
            <w:r w:rsidRPr="00D76D6D">
              <w:rPr>
                <w:rFonts w:ascii="Times New Roman" w:hAnsi="Times New Roman" w:cs="Times New Roman"/>
                <w:noProof/>
                <w:webHidden/>
              </w:rPr>
              <w:instrText xml:space="preserve"> PAGEREF _Toc156378947 \h </w:instrText>
            </w:r>
            <w:r w:rsidRPr="00D76D6D">
              <w:rPr>
                <w:rFonts w:ascii="Times New Roman" w:hAnsi="Times New Roman" w:cs="Times New Roman"/>
                <w:noProof/>
                <w:webHidden/>
              </w:rPr>
            </w:r>
            <w:r w:rsidRPr="00D76D6D">
              <w:rPr>
                <w:rFonts w:ascii="Times New Roman" w:hAnsi="Times New Roman" w:cs="Times New Roman"/>
                <w:noProof/>
                <w:webHidden/>
              </w:rPr>
              <w:fldChar w:fldCharType="separate"/>
            </w:r>
            <w:r w:rsidR="00EF019E">
              <w:rPr>
                <w:rFonts w:ascii="Times New Roman" w:hAnsi="Times New Roman" w:cs="Times New Roman"/>
                <w:noProof/>
                <w:webHidden/>
              </w:rPr>
              <w:t>13</w:t>
            </w:r>
            <w:r w:rsidRPr="00D76D6D">
              <w:rPr>
                <w:rFonts w:ascii="Times New Roman" w:hAnsi="Times New Roman" w:cs="Times New Roman"/>
                <w:noProof/>
                <w:webHidden/>
              </w:rPr>
              <w:fldChar w:fldCharType="end"/>
            </w:r>
          </w:hyperlink>
        </w:p>
        <w:p w14:paraId="5AD9F39B" w14:textId="73D136B2" w:rsidR="00D76D6D" w:rsidRPr="00D76D6D" w:rsidRDefault="00D76D6D">
          <w:pPr>
            <w:pStyle w:val="21"/>
            <w:tabs>
              <w:tab w:val="right" w:leader="dot" w:pos="8296"/>
            </w:tabs>
            <w:rPr>
              <w:rFonts w:ascii="Times New Roman" w:eastAsiaTheme="minorEastAsia" w:hAnsi="Times New Roman" w:cs="Times New Roman"/>
              <w:noProof/>
              <w:szCs w:val="24"/>
              <w14:ligatures w14:val="standardContextual"/>
            </w:rPr>
          </w:pPr>
          <w:hyperlink w:anchor="_Toc156378948" w:history="1">
            <w:r w:rsidRPr="00D76D6D">
              <w:rPr>
                <w:rStyle w:val="ac"/>
                <w:rFonts w:ascii="Times New Roman" w:eastAsia="標楷體" w:hAnsi="Times New Roman"/>
                <w:noProof/>
              </w:rPr>
              <w:t>三、調查訓練班</w:t>
            </w:r>
            <w:r w:rsidRPr="00D76D6D">
              <w:rPr>
                <w:rFonts w:ascii="Times New Roman" w:hAnsi="Times New Roman" w:cs="Times New Roman"/>
                <w:noProof/>
                <w:webHidden/>
              </w:rPr>
              <w:tab/>
            </w:r>
            <w:r w:rsidRPr="00D76D6D">
              <w:rPr>
                <w:rFonts w:ascii="Times New Roman" w:hAnsi="Times New Roman" w:cs="Times New Roman"/>
                <w:noProof/>
                <w:webHidden/>
              </w:rPr>
              <w:fldChar w:fldCharType="begin"/>
            </w:r>
            <w:r w:rsidRPr="00D76D6D">
              <w:rPr>
                <w:rFonts w:ascii="Times New Roman" w:hAnsi="Times New Roman" w:cs="Times New Roman"/>
                <w:noProof/>
                <w:webHidden/>
              </w:rPr>
              <w:instrText xml:space="preserve"> PAGEREF _Toc156378948 \h </w:instrText>
            </w:r>
            <w:r w:rsidRPr="00D76D6D">
              <w:rPr>
                <w:rFonts w:ascii="Times New Roman" w:hAnsi="Times New Roman" w:cs="Times New Roman"/>
                <w:noProof/>
                <w:webHidden/>
              </w:rPr>
            </w:r>
            <w:r w:rsidRPr="00D76D6D">
              <w:rPr>
                <w:rFonts w:ascii="Times New Roman" w:hAnsi="Times New Roman" w:cs="Times New Roman"/>
                <w:noProof/>
                <w:webHidden/>
              </w:rPr>
              <w:fldChar w:fldCharType="separate"/>
            </w:r>
            <w:r w:rsidR="00EF019E">
              <w:rPr>
                <w:rFonts w:ascii="Times New Roman" w:hAnsi="Times New Roman" w:cs="Times New Roman"/>
                <w:noProof/>
                <w:webHidden/>
              </w:rPr>
              <w:t>13</w:t>
            </w:r>
            <w:r w:rsidRPr="00D76D6D">
              <w:rPr>
                <w:rFonts w:ascii="Times New Roman" w:hAnsi="Times New Roman" w:cs="Times New Roman"/>
                <w:noProof/>
                <w:webHidden/>
              </w:rPr>
              <w:fldChar w:fldCharType="end"/>
            </w:r>
          </w:hyperlink>
        </w:p>
        <w:p w14:paraId="76637632" w14:textId="09F63BC3" w:rsidR="00D76D6D" w:rsidRPr="00D76D6D" w:rsidRDefault="00D76D6D">
          <w:pPr>
            <w:pStyle w:val="11"/>
            <w:rPr>
              <w:rFonts w:ascii="Times New Roman" w:eastAsiaTheme="minorEastAsia" w:hAnsi="Times New Roman" w:cs="Times New Roman"/>
              <w:noProof/>
              <w:szCs w:val="24"/>
              <w14:ligatures w14:val="standardContextual"/>
            </w:rPr>
          </w:pPr>
          <w:hyperlink w:anchor="_Toc156378949" w:history="1">
            <w:r w:rsidRPr="00D76D6D">
              <w:rPr>
                <w:rStyle w:val="ac"/>
                <w:rFonts w:ascii="Times New Roman" w:eastAsia="標楷體" w:hAnsi="Times New Roman"/>
                <w:noProof/>
              </w:rPr>
              <w:t>肆、結果</w:t>
            </w:r>
            <w:r w:rsidRPr="00D76D6D">
              <w:rPr>
                <w:rFonts w:ascii="Times New Roman" w:hAnsi="Times New Roman" w:cs="Times New Roman"/>
                <w:noProof/>
                <w:webHidden/>
              </w:rPr>
              <w:tab/>
            </w:r>
            <w:r w:rsidRPr="00D76D6D">
              <w:rPr>
                <w:rFonts w:ascii="Times New Roman" w:hAnsi="Times New Roman" w:cs="Times New Roman"/>
                <w:noProof/>
                <w:webHidden/>
              </w:rPr>
              <w:fldChar w:fldCharType="begin"/>
            </w:r>
            <w:r w:rsidRPr="00D76D6D">
              <w:rPr>
                <w:rFonts w:ascii="Times New Roman" w:hAnsi="Times New Roman" w:cs="Times New Roman"/>
                <w:noProof/>
                <w:webHidden/>
              </w:rPr>
              <w:instrText xml:space="preserve"> PAGEREF _Toc156378949 \h </w:instrText>
            </w:r>
            <w:r w:rsidRPr="00D76D6D">
              <w:rPr>
                <w:rFonts w:ascii="Times New Roman" w:hAnsi="Times New Roman" w:cs="Times New Roman"/>
                <w:noProof/>
                <w:webHidden/>
              </w:rPr>
            </w:r>
            <w:r w:rsidRPr="00D76D6D">
              <w:rPr>
                <w:rFonts w:ascii="Times New Roman" w:hAnsi="Times New Roman" w:cs="Times New Roman"/>
                <w:noProof/>
                <w:webHidden/>
              </w:rPr>
              <w:fldChar w:fldCharType="separate"/>
            </w:r>
            <w:r w:rsidR="00EF019E">
              <w:rPr>
                <w:rFonts w:ascii="Times New Roman" w:hAnsi="Times New Roman" w:cs="Times New Roman"/>
                <w:noProof/>
                <w:webHidden/>
              </w:rPr>
              <w:t>14</w:t>
            </w:r>
            <w:r w:rsidRPr="00D76D6D">
              <w:rPr>
                <w:rFonts w:ascii="Times New Roman" w:hAnsi="Times New Roman" w:cs="Times New Roman"/>
                <w:noProof/>
                <w:webHidden/>
              </w:rPr>
              <w:fldChar w:fldCharType="end"/>
            </w:r>
          </w:hyperlink>
        </w:p>
        <w:p w14:paraId="60BA43CA" w14:textId="5308668E" w:rsidR="00D76D6D" w:rsidRPr="00D76D6D" w:rsidRDefault="00D76D6D">
          <w:pPr>
            <w:pStyle w:val="21"/>
            <w:tabs>
              <w:tab w:val="right" w:leader="dot" w:pos="8296"/>
            </w:tabs>
            <w:rPr>
              <w:rFonts w:ascii="Times New Roman" w:eastAsiaTheme="minorEastAsia" w:hAnsi="Times New Roman" w:cs="Times New Roman"/>
              <w:noProof/>
              <w:szCs w:val="24"/>
              <w14:ligatures w14:val="standardContextual"/>
            </w:rPr>
          </w:pPr>
          <w:hyperlink w:anchor="_Toc156378950" w:history="1">
            <w:r w:rsidRPr="00D76D6D">
              <w:rPr>
                <w:rStyle w:val="ac"/>
                <w:rFonts w:ascii="Times New Roman" w:eastAsia="標楷體" w:hAnsi="Times New Roman"/>
                <w:noProof/>
              </w:rPr>
              <w:t>一、臺灣獼猴監測部分</w:t>
            </w:r>
            <w:r w:rsidRPr="00D76D6D">
              <w:rPr>
                <w:rFonts w:ascii="Times New Roman" w:hAnsi="Times New Roman" w:cs="Times New Roman"/>
                <w:noProof/>
                <w:webHidden/>
              </w:rPr>
              <w:tab/>
            </w:r>
            <w:r w:rsidRPr="00D76D6D">
              <w:rPr>
                <w:rFonts w:ascii="Times New Roman" w:hAnsi="Times New Roman" w:cs="Times New Roman"/>
                <w:noProof/>
                <w:webHidden/>
              </w:rPr>
              <w:fldChar w:fldCharType="begin"/>
            </w:r>
            <w:r w:rsidRPr="00D76D6D">
              <w:rPr>
                <w:rFonts w:ascii="Times New Roman" w:hAnsi="Times New Roman" w:cs="Times New Roman"/>
                <w:noProof/>
                <w:webHidden/>
              </w:rPr>
              <w:instrText xml:space="preserve"> PAGEREF _Toc156378950 \h </w:instrText>
            </w:r>
            <w:r w:rsidRPr="00D76D6D">
              <w:rPr>
                <w:rFonts w:ascii="Times New Roman" w:hAnsi="Times New Roman" w:cs="Times New Roman"/>
                <w:noProof/>
                <w:webHidden/>
              </w:rPr>
            </w:r>
            <w:r w:rsidRPr="00D76D6D">
              <w:rPr>
                <w:rFonts w:ascii="Times New Roman" w:hAnsi="Times New Roman" w:cs="Times New Roman"/>
                <w:noProof/>
                <w:webHidden/>
              </w:rPr>
              <w:fldChar w:fldCharType="separate"/>
            </w:r>
            <w:r w:rsidR="00EF019E">
              <w:rPr>
                <w:rFonts w:ascii="Times New Roman" w:hAnsi="Times New Roman" w:cs="Times New Roman"/>
                <w:noProof/>
                <w:webHidden/>
              </w:rPr>
              <w:t>14</w:t>
            </w:r>
            <w:r w:rsidRPr="00D76D6D">
              <w:rPr>
                <w:rFonts w:ascii="Times New Roman" w:hAnsi="Times New Roman" w:cs="Times New Roman"/>
                <w:noProof/>
                <w:webHidden/>
              </w:rPr>
              <w:fldChar w:fldCharType="end"/>
            </w:r>
          </w:hyperlink>
        </w:p>
        <w:p w14:paraId="64C77E50" w14:textId="067A5855" w:rsidR="00D76D6D" w:rsidRPr="00D76D6D" w:rsidRDefault="00D76D6D">
          <w:pPr>
            <w:pStyle w:val="31"/>
            <w:tabs>
              <w:tab w:val="right" w:leader="dot" w:pos="8296"/>
            </w:tabs>
            <w:rPr>
              <w:rFonts w:ascii="Times New Roman" w:eastAsiaTheme="minorEastAsia" w:hAnsi="Times New Roman" w:cs="Times New Roman"/>
              <w:noProof/>
              <w:szCs w:val="24"/>
              <w14:ligatures w14:val="standardContextual"/>
            </w:rPr>
          </w:pPr>
          <w:hyperlink w:anchor="_Toc156378951" w:history="1">
            <w:r w:rsidRPr="00D76D6D">
              <w:rPr>
                <w:rStyle w:val="ac"/>
                <w:rFonts w:ascii="Times New Roman" w:eastAsia="標楷體" w:hAnsi="Times New Roman"/>
                <w:noProof/>
              </w:rPr>
              <w:t>(</w:t>
            </w:r>
            <w:r w:rsidRPr="00D76D6D">
              <w:rPr>
                <w:rStyle w:val="ac"/>
                <w:rFonts w:ascii="Times New Roman" w:eastAsia="標楷體" w:hAnsi="Times New Roman"/>
                <w:noProof/>
              </w:rPr>
              <w:t>ㄧ</w:t>
            </w:r>
            <w:r w:rsidRPr="00D76D6D">
              <w:rPr>
                <w:rStyle w:val="ac"/>
                <w:rFonts w:ascii="Times New Roman" w:eastAsia="標楷體" w:hAnsi="Times New Roman"/>
                <w:noProof/>
              </w:rPr>
              <w:t>) 2023</w:t>
            </w:r>
            <w:r w:rsidRPr="00D76D6D">
              <w:rPr>
                <w:rStyle w:val="ac"/>
                <w:rFonts w:ascii="Times New Roman" w:eastAsia="標楷體" w:hAnsi="Times New Roman"/>
                <w:noProof/>
              </w:rPr>
              <w:t>年臺灣獼猴調查資料回收及檢核情形</w:t>
            </w:r>
            <w:r w:rsidRPr="00D76D6D">
              <w:rPr>
                <w:rFonts w:ascii="Times New Roman" w:hAnsi="Times New Roman" w:cs="Times New Roman"/>
                <w:noProof/>
                <w:webHidden/>
              </w:rPr>
              <w:tab/>
            </w:r>
            <w:r w:rsidRPr="00D76D6D">
              <w:rPr>
                <w:rFonts w:ascii="Times New Roman" w:hAnsi="Times New Roman" w:cs="Times New Roman"/>
                <w:noProof/>
                <w:webHidden/>
              </w:rPr>
              <w:fldChar w:fldCharType="begin"/>
            </w:r>
            <w:r w:rsidRPr="00D76D6D">
              <w:rPr>
                <w:rFonts w:ascii="Times New Roman" w:hAnsi="Times New Roman" w:cs="Times New Roman"/>
                <w:noProof/>
                <w:webHidden/>
              </w:rPr>
              <w:instrText xml:space="preserve"> PAGEREF _Toc156378951 \h </w:instrText>
            </w:r>
            <w:r w:rsidRPr="00D76D6D">
              <w:rPr>
                <w:rFonts w:ascii="Times New Roman" w:hAnsi="Times New Roman" w:cs="Times New Roman"/>
                <w:noProof/>
                <w:webHidden/>
              </w:rPr>
            </w:r>
            <w:r w:rsidRPr="00D76D6D">
              <w:rPr>
                <w:rFonts w:ascii="Times New Roman" w:hAnsi="Times New Roman" w:cs="Times New Roman"/>
                <w:noProof/>
                <w:webHidden/>
              </w:rPr>
              <w:fldChar w:fldCharType="separate"/>
            </w:r>
            <w:r w:rsidR="00EF019E">
              <w:rPr>
                <w:rFonts w:ascii="Times New Roman" w:hAnsi="Times New Roman" w:cs="Times New Roman"/>
                <w:noProof/>
                <w:webHidden/>
              </w:rPr>
              <w:t>14</w:t>
            </w:r>
            <w:r w:rsidRPr="00D76D6D">
              <w:rPr>
                <w:rFonts w:ascii="Times New Roman" w:hAnsi="Times New Roman" w:cs="Times New Roman"/>
                <w:noProof/>
                <w:webHidden/>
              </w:rPr>
              <w:fldChar w:fldCharType="end"/>
            </w:r>
          </w:hyperlink>
        </w:p>
        <w:p w14:paraId="5445AC69" w14:textId="4D2A03C5" w:rsidR="00D76D6D" w:rsidRPr="00D76D6D" w:rsidRDefault="00D76D6D">
          <w:pPr>
            <w:pStyle w:val="31"/>
            <w:tabs>
              <w:tab w:val="right" w:leader="dot" w:pos="8296"/>
            </w:tabs>
            <w:rPr>
              <w:rFonts w:ascii="Times New Roman" w:eastAsiaTheme="minorEastAsia" w:hAnsi="Times New Roman" w:cs="Times New Roman"/>
              <w:noProof/>
              <w:szCs w:val="24"/>
              <w14:ligatures w14:val="standardContextual"/>
            </w:rPr>
          </w:pPr>
          <w:hyperlink w:anchor="_Toc156378952" w:history="1">
            <w:r w:rsidRPr="00D76D6D">
              <w:rPr>
                <w:rStyle w:val="ac"/>
                <w:rFonts w:ascii="Times New Roman" w:eastAsia="標楷體" w:hAnsi="Times New Roman"/>
                <w:noProof/>
              </w:rPr>
              <w:t>(</w:t>
            </w:r>
            <w:r w:rsidRPr="00D76D6D">
              <w:rPr>
                <w:rStyle w:val="ac"/>
                <w:rFonts w:ascii="Times New Roman" w:eastAsia="標楷體" w:hAnsi="Times New Roman"/>
                <w:noProof/>
              </w:rPr>
              <w:t>二</w:t>
            </w:r>
            <w:r w:rsidRPr="00D76D6D">
              <w:rPr>
                <w:rStyle w:val="ac"/>
                <w:rFonts w:ascii="Times New Roman" w:eastAsia="標楷體" w:hAnsi="Times New Roman"/>
                <w:noProof/>
              </w:rPr>
              <w:t xml:space="preserve">) </w:t>
            </w:r>
            <w:r w:rsidRPr="00D76D6D">
              <w:rPr>
                <w:rStyle w:val="ac"/>
                <w:rFonts w:ascii="Times New Roman" w:eastAsia="標楷體" w:hAnsi="Times New Roman"/>
                <w:noProof/>
              </w:rPr>
              <w:t>猴群空間分布與棲地利用</w:t>
            </w:r>
            <w:r w:rsidRPr="00D76D6D">
              <w:rPr>
                <w:rFonts w:ascii="Times New Roman" w:hAnsi="Times New Roman" w:cs="Times New Roman"/>
                <w:noProof/>
                <w:webHidden/>
              </w:rPr>
              <w:tab/>
            </w:r>
            <w:r w:rsidRPr="00D76D6D">
              <w:rPr>
                <w:rFonts w:ascii="Times New Roman" w:hAnsi="Times New Roman" w:cs="Times New Roman"/>
                <w:noProof/>
                <w:webHidden/>
              </w:rPr>
              <w:fldChar w:fldCharType="begin"/>
            </w:r>
            <w:r w:rsidRPr="00D76D6D">
              <w:rPr>
                <w:rFonts w:ascii="Times New Roman" w:hAnsi="Times New Roman" w:cs="Times New Roman"/>
                <w:noProof/>
                <w:webHidden/>
              </w:rPr>
              <w:instrText xml:space="preserve"> PAGEREF _Toc156378952 \h </w:instrText>
            </w:r>
            <w:r w:rsidRPr="00D76D6D">
              <w:rPr>
                <w:rFonts w:ascii="Times New Roman" w:hAnsi="Times New Roman" w:cs="Times New Roman"/>
                <w:noProof/>
                <w:webHidden/>
              </w:rPr>
            </w:r>
            <w:r w:rsidRPr="00D76D6D">
              <w:rPr>
                <w:rFonts w:ascii="Times New Roman" w:hAnsi="Times New Roman" w:cs="Times New Roman"/>
                <w:noProof/>
                <w:webHidden/>
              </w:rPr>
              <w:fldChar w:fldCharType="separate"/>
            </w:r>
            <w:r w:rsidR="00EF019E">
              <w:rPr>
                <w:rFonts w:ascii="Times New Roman" w:hAnsi="Times New Roman" w:cs="Times New Roman"/>
                <w:noProof/>
                <w:webHidden/>
              </w:rPr>
              <w:t>15</w:t>
            </w:r>
            <w:r w:rsidRPr="00D76D6D">
              <w:rPr>
                <w:rFonts w:ascii="Times New Roman" w:hAnsi="Times New Roman" w:cs="Times New Roman"/>
                <w:noProof/>
                <w:webHidden/>
              </w:rPr>
              <w:fldChar w:fldCharType="end"/>
            </w:r>
          </w:hyperlink>
        </w:p>
        <w:p w14:paraId="0FF420D3" w14:textId="1C46D484" w:rsidR="00D76D6D" w:rsidRPr="00D76D6D" w:rsidRDefault="00D76D6D">
          <w:pPr>
            <w:pStyle w:val="31"/>
            <w:tabs>
              <w:tab w:val="right" w:leader="dot" w:pos="8296"/>
            </w:tabs>
            <w:rPr>
              <w:rFonts w:ascii="Times New Roman" w:eastAsiaTheme="minorEastAsia" w:hAnsi="Times New Roman" w:cs="Times New Roman"/>
              <w:noProof/>
              <w:szCs w:val="24"/>
              <w14:ligatures w14:val="standardContextual"/>
            </w:rPr>
          </w:pPr>
          <w:hyperlink w:anchor="_Toc156378953" w:history="1">
            <w:r w:rsidRPr="00D76D6D">
              <w:rPr>
                <w:rStyle w:val="ac"/>
                <w:rFonts w:ascii="Times New Roman" w:eastAsia="標楷體" w:hAnsi="Times New Roman"/>
                <w:noProof/>
              </w:rPr>
              <w:t>(</w:t>
            </w:r>
            <w:r w:rsidRPr="00D76D6D">
              <w:rPr>
                <w:rStyle w:val="ac"/>
                <w:rFonts w:ascii="Times New Roman" w:eastAsia="標楷體" w:hAnsi="Times New Roman"/>
                <w:noProof/>
              </w:rPr>
              <w:t>三</w:t>
            </w:r>
            <w:r w:rsidRPr="00D76D6D">
              <w:rPr>
                <w:rStyle w:val="ac"/>
                <w:rFonts w:ascii="Times New Roman" w:eastAsia="標楷體" w:hAnsi="Times New Roman"/>
                <w:noProof/>
              </w:rPr>
              <w:t xml:space="preserve">) </w:t>
            </w:r>
            <w:r w:rsidRPr="00D76D6D">
              <w:rPr>
                <w:rStyle w:val="ac"/>
                <w:rFonts w:ascii="Times New Roman" w:eastAsia="標楷體" w:hAnsi="Times New Roman"/>
                <w:noProof/>
              </w:rPr>
              <w:t>影響獼猴分布的因子</w:t>
            </w:r>
            <w:r w:rsidRPr="00D76D6D">
              <w:rPr>
                <w:rFonts w:ascii="Times New Roman" w:hAnsi="Times New Roman" w:cs="Times New Roman"/>
                <w:noProof/>
                <w:webHidden/>
              </w:rPr>
              <w:tab/>
            </w:r>
            <w:r w:rsidRPr="00D76D6D">
              <w:rPr>
                <w:rFonts w:ascii="Times New Roman" w:hAnsi="Times New Roman" w:cs="Times New Roman"/>
                <w:noProof/>
                <w:webHidden/>
              </w:rPr>
              <w:fldChar w:fldCharType="begin"/>
            </w:r>
            <w:r w:rsidRPr="00D76D6D">
              <w:rPr>
                <w:rFonts w:ascii="Times New Roman" w:hAnsi="Times New Roman" w:cs="Times New Roman"/>
                <w:noProof/>
                <w:webHidden/>
              </w:rPr>
              <w:instrText xml:space="preserve"> PAGEREF _Toc156378953 \h </w:instrText>
            </w:r>
            <w:r w:rsidRPr="00D76D6D">
              <w:rPr>
                <w:rFonts w:ascii="Times New Roman" w:hAnsi="Times New Roman" w:cs="Times New Roman"/>
                <w:noProof/>
                <w:webHidden/>
              </w:rPr>
            </w:r>
            <w:r w:rsidRPr="00D76D6D">
              <w:rPr>
                <w:rFonts w:ascii="Times New Roman" w:hAnsi="Times New Roman" w:cs="Times New Roman"/>
                <w:noProof/>
                <w:webHidden/>
              </w:rPr>
              <w:fldChar w:fldCharType="separate"/>
            </w:r>
            <w:r w:rsidR="00EF019E">
              <w:rPr>
                <w:rFonts w:ascii="Times New Roman" w:hAnsi="Times New Roman" w:cs="Times New Roman"/>
                <w:noProof/>
                <w:webHidden/>
              </w:rPr>
              <w:t>16</w:t>
            </w:r>
            <w:r w:rsidRPr="00D76D6D">
              <w:rPr>
                <w:rFonts w:ascii="Times New Roman" w:hAnsi="Times New Roman" w:cs="Times New Roman"/>
                <w:noProof/>
                <w:webHidden/>
              </w:rPr>
              <w:fldChar w:fldCharType="end"/>
            </w:r>
          </w:hyperlink>
        </w:p>
        <w:p w14:paraId="239BE89D" w14:textId="71D0D631" w:rsidR="00D76D6D" w:rsidRPr="00D76D6D" w:rsidRDefault="00D76D6D">
          <w:pPr>
            <w:pStyle w:val="21"/>
            <w:tabs>
              <w:tab w:val="right" w:leader="dot" w:pos="8296"/>
            </w:tabs>
            <w:rPr>
              <w:rFonts w:ascii="Times New Roman" w:eastAsiaTheme="minorEastAsia" w:hAnsi="Times New Roman" w:cs="Times New Roman"/>
              <w:noProof/>
              <w:szCs w:val="24"/>
              <w14:ligatures w14:val="standardContextual"/>
            </w:rPr>
          </w:pPr>
          <w:hyperlink w:anchor="_Toc156378954" w:history="1">
            <w:r w:rsidRPr="00D76D6D">
              <w:rPr>
                <w:rStyle w:val="ac"/>
                <w:rFonts w:ascii="Times New Roman" w:eastAsia="標楷體" w:hAnsi="Times New Roman"/>
                <w:noProof/>
              </w:rPr>
              <w:t>二、繁殖鳥類監測部分</w:t>
            </w:r>
            <w:r w:rsidRPr="00D76D6D">
              <w:rPr>
                <w:rFonts w:ascii="Times New Roman" w:hAnsi="Times New Roman" w:cs="Times New Roman"/>
                <w:noProof/>
                <w:webHidden/>
              </w:rPr>
              <w:tab/>
            </w:r>
            <w:r w:rsidRPr="00D76D6D">
              <w:rPr>
                <w:rFonts w:ascii="Times New Roman" w:hAnsi="Times New Roman" w:cs="Times New Roman"/>
                <w:noProof/>
                <w:webHidden/>
              </w:rPr>
              <w:fldChar w:fldCharType="begin"/>
            </w:r>
            <w:r w:rsidRPr="00D76D6D">
              <w:rPr>
                <w:rFonts w:ascii="Times New Roman" w:hAnsi="Times New Roman" w:cs="Times New Roman"/>
                <w:noProof/>
                <w:webHidden/>
              </w:rPr>
              <w:instrText xml:space="preserve"> PAGEREF _Toc156378954 \h </w:instrText>
            </w:r>
            <w:r w:rsidRPr="00D76D6D">
              <w:rPr>
                <w:rFonts w:ascii="Times New Roman" w:hAnsi="Times New Roman" w:cs="Times New Roman"/>
                <w:noProof/>
                <w:webHidden/>
              </w:rPr>
            </w:r>
            <w:r w:rsidRPr="00D76D6D">
              <w:rPr>
                <w:rFonts w:ascii="Times New Roman" w:hAnsi="Times New Roman" w:cs="Times New Roman"/>
                <w:noProof/>
                <w:webHidden/>
              </w:rPr>
              <w:fldChar w:fldCharType="separate"/>
            </w:r>
            <w:r w:rsidR="00EF019E">
              <w:rPr>
                <w:rFonts w:ascii="Times New Roman" w:hAnsi="Times New Roman" w:cs="Times New Roman"/>
                <w:noProof/>
                <w:webHidden/>
              </w:rPr>
              <w:t>16</w:t>
            </w:r>
            <w:r w:rsidRPr="00D76D6D">
              <w:rPr>
                <w:rFonts w:ascii="Times New Roman" w:hAnsi="Times New Roman" w:cs="Times New Roman"/>
                <w:noProof/>
                <w:webHidden/>
              </w:rPr>
              <w:fldChar w:fldCharType="end"/>
            </w:r>
          </w:hyperlink>
        </w:p>
        <w:p w14:paraId="2F379E16" w14:textId="2935302E" w:rsidR="00D76D6D" w:rsidRPr="00D76D6D" w:rsidRDefault="00D76D6D">
          <w:pPr>
            <w:pStyle w:val="31"/>
            <w:tabs>
              <w:tab w:val="right" w:leader="dot" w:pos="8296"/>
            </w:tabs>
            <w:rPr>
              <w:rFonts w:ascii="Times New Roman" w:eastAsiaTheme="minorEastAsia" w:hAnsi="Times New Roman" w:cs="Times New Roman"/>
              <w:noProof/>
              <w:szCs w:val="24"/>
              <w14:ligatures w14:val="standardContextual"/>
            </w:rPr>
          </w:pPr>
          <w:hyperlink w:anchor="_Toc156378955" w:history="1">
            <w:r w:rsidRPr="00D76D6D">
              <w:rPr>
                <w:rStyle w:val="ac"/>
                <w:rFonts w:ascii="Times New Roman" w:eastAsia="標楷體" w:hAnsi="Times New Roman"/>
                <w:noProof/>
              </w:rPr>
              <w:t>(</w:t>
            </w:r>
            <w:r w:rsidRPr="00D76D6D">
              <w:rPr>
                <w:rStyle w:val="ac"/>
                <w:rFonts w:ascii="Times New Roman" w:eastAsia="標楷體" w:hAnsi="Times New Roman"/>
                <w:noProof/>
              </w:rPr>
              <w:t>ㄧ</w:t>
            </w:r>
            <w:r w:rsidRPr="00D76D6D">
              <w:rPr>
                <w:rStyle w:val="ac"/>
                <w:rFonts w:ascii="Times New Roman" w:eastAsia="標楷體" w:hAnsi="Times New Roman"/>
                <w:noProof/>
              </w:rPr>
              <w:t>) 2023</w:t>
            </w:r>
            <w:r w:rsidRPr="00D76D6D">
              <w:rPr>
                <w:rStyle w:val="ac"/>
                <w:rFonts w:ascii="Times New Roman" w:eastAsia="標楷體" w:hAnsi="Times New Roman"/>
                <w:noProof/>
              </w:rPr>
              <w:t>年繁殖鳥類調查資料檢核情形</w:t>
            </w:r>
            <w:r w:rsidRPr="00D76D6D">
              <w:rPr>
                <w:rFonts w:ascii="Times New Roman" w:hAnsi="Times New Roman" w:cs="Times New Roman"/>
                <w:noProof/>
                <w:webHidden/>
              </w:rPr>
              <w:tab/>
            </w:r>
            <w:r w:rsidRPr="00D76D6D">
              <w:rPr>
                <w:rFonts w:ascii="Times New Roman" w:hAnsi="Times New Roman" w:cs="Times New Roman"/>
                <w:noProof/>
                <w:webHidden/>
              </w:rPr>
              <w:fldChar w:fldCharType="begin"/>
            </w:r>
            <w:r w:rsidRPr="00D76D6D">
              <w:rPr>
                <w:rFonts w:ascii="Times New Roman" w:hAnsi="Times New Roman" w:cs="Times New Roman"/>
                <w:noProof/>
                <w:webHidden/>
              </w:rPr>
              <w:instrText xml:space="preserve"> PAGEREF _Toc156378955 \h </w:instrText>
            </w:r>
            <w:r w:rsidRPr="00D76D6D">
              <w:rPr>
                <w:rFonts w:ascii="Times New Roman" w:hAnsi="Times New Roman" w:cs="Times New Roman"/>
                <w:noProof/>
                <w:webHidden/>
              </w:rPr>
            </w:r>
            <w:r w:rsidRPr="00D76D6D">
              <w:rPr>
                <w:rFonts w:ascii="Times New Roman" w:hAnsi="Times New Roman" w:cs="Times New Roman"/>
                <w:noProof/>
                <w:webHidden/>
              </w:rPr>
              <w:fldChar w:fldCharType="separate"/>
            </w:r>
            <w:r w:rsidR="00EF019E">
              <w:rPr>
                <w:rFonts w:ascii="Times New Roman" w:hAnsi="Times New Roman" w:cs="Times New Roman"/>
                <w:noProof/>
                <w:webHidden/>
              </w:rPr>
              <w:t>16</w:t>
            </w:r>
            <w:r w:rsidRPr="00D76D6D">
              <w:rPr>
                <w:rFonts w:ascii="Times New Roman" w:hAnsi="Times New Roman" w:cs="Times New Roman"/>
                <w:noProof/>
                <w:webHidden/>
              </w:rPr>
              <w:fldChar w:fldCharType="end"/>
            </w:r>
          </w:hyperlink>
        </w:p>
        <w:p w14:paraId="03B87DAC" w14:textId="4E642C84" w:rsidR="00D76D6D" w:rsidRPr="00D76D6D" w:rsidRDefault="00D76D6D">
          <w:pPr>
            <w:pStyle w:val="31"/>
            <w:tabs>
              <w:tab w:val="right" w:leader="dot" w:pos="8296"/>
            </w:tabs>
            <w:rPr>
              <w:rFonts w:ascii="Times New Roman" w:eastAsiaTheme="minorEastAsia" w:hAnsi="Times New Roman" w:cs="Times New Roman"/>
              <w:noProof/>
              <w:szCs w:val="24"/>
              <w14:ligatures w14:val="standardContextual"/>
            </w:rPr>
          </w:pPr>
          <w:hyperlink w:anchor="_Toc156378956" w:history="1">
            <w:r w:rsidRPr="00D76D6D">
              <w:rPr>
                <w:rStyle w:val="ac"/>
                <w:rFonts w:ascii="Times New Roman" w:eastAsia="標楷體" w:hAnsi="Times New Roman"/>
                <w:noProof/>
              </w:rPr>
              <w:t>(</w:t>
            </w:r>
            <w:r w:rsidRPr="00D76D6D">
              <w:rPr>
                <w:rStyle w:val="ac"/>
                <w:rFonts w:ascii="Times New Roman" w:eastAsia="標楷體" w:hAnsi="Times New Roman"/>
                <w:noProof/>
              </w:rPr>
              <w:t>二</w:t>
            </w:r>
            <w:r w:rsidRPr="00D76D6D">
              <w:rPr>
                <w:rStyle w:val="ac"/>
                <w:rFonts w:ascii="Times New Roman" w:eastAsia="標楷體" w:hAnsi="Times New Roman"/>
                <w:noProof/>
              </w:rPr>
              <w:t xml:space="preserve">) </w:t>
            </w:r>
            <w:r w:rsidRPr="00D76D6D">
              <w:rPr>
                <w:rStyle w:val="ac"/>
                <w:rFonts w:ascii="Times New Roman" w:eastAsia="標楷體" w:hAnsi="Times New Roman"/>
                <w:noProof/>
              </w:rPr>
              <w:t>繁殖鳥類資料分析</w:t>
            </w:r>
            <w:r w:rsidRPr="00D76D6D">
              <w:rPr>
                <w:rFonts w:ascii="Times New Roman" w:hAnsi="Times New Roman" w:cs="Times New Roman"/>
                <w:noProof/>
                <w:webHidden/>
              </w:rPr>
              <w:tab/>
            </w:r>
            <w:r w:rsidRPr="00D76D6D">
              <w:rPr>
                <w:rFonts w:ascii="Times New Roman" w:hAnsi="Times New Roman" w:cs="Times New Roman"/>
                <w:noProof/>
                <w:webHidden/>
              </w:rPr>
              <w:fldChar w:fldCharType="begin"/>
            </w:r>
            <w:r w:rsidRPr="00D76D6D">
              <w:rPr>
                <w:rFonts w:ascii="Times New Roman" w:hAnsi="Times New Roman" w:cs="Times New Roman"/>
                <w:noProof/>
                <w:webHidden/>
              </w:rPr>
              <w:instrText xml:space="preserve"> PAGEREF _Toc156378956 \h </w:instrText>
            </w:r>
            <w:r w:rsidRPr="00D76D6D">
              <w:rPr>
                <w:rFonts w:ascii="Times New Roman" w:hAnsi="Times New Roman" w:cs="Times New Roman"/>
                <w:noProof/>
                <w:webHidden/>
              </w:rPr>
            </w:r>
            <w:r w:rsidRPr="00D76D6D">
              <w:rPr>
                <w:rFonts w:ascii="Times New Roman" w:hAnsi="Times New Roman" w:cs="Times New Roman"/>
                <w:noProof/>
                <w:webHidden/>
              </w:rPr>
              <w:fldChar w:fldCharType="separate"/>
            </w:r>
            <w:r w:rsidR="00EF019E">
              <w:rPr>
                <w:rFonts w:ascii="Times New Roman" w:hAnsi="Times New Roman" w:cs="Times New Roman"/>
                <w:noProof/>
                <w:webHidden/>
              </w:rPr>
              <w:t>17</w:t>
            </w:r>
            <w:r w:rsidRPr="00D76D6D">
              <w:rPr>
                <w:rFonts w:ascii="Times New Roman" w:hAnsi="Times New Roman" w:cs="Times New Roman"/>
                <w:noProof/>
                <w:webHidden/>
              </w:rPr>
              <w:fldChar w:fldCharType="end"/>
            </w:r>
          </w:hyperlink>
        </w:p>
        <w:p w14:paraId="57B9F47E" w14:textId="740C9DCA" w:rsidR="00D76D6D" w:rsidRPr="00D76D6D" w:rsidRDefault="00000000">
          <w:pPr>
            <w:pStyle w:val="21"/>
            <w:tabs>
              <w:tab w:val="right" w:leader="dot" w:pos="8296"/>
            </w:tabs>
            <w:rPr>
              <w:rFonts w:ascii="Times New Roman" w:eastAsiaTheme="minorEastAsia" w:hAnsi="Times New Roman" w:cs="Times New Roman"/>
              <w:noProof/>
              <w:szCs w:val="24"/>
              <w14:ligatures w14:val="standardContextual"/>
            </w:rPr>
          </w:pPr>
          <w:r>
            <w:fldChar w:fldCharType="begin"/>
          </w:r>
          <w:r>
            <w:instrText>HYPERLINK \l "_Toc156378957"</w:instrText>
          </w:r>
          <w:r>
            <w:fldChar w:fldCharType="separate"/>
          </w:r>
          <w:r w:rsidR="00D76D6D" w:rsidRPr="00D76D6D">
            <w:rPr>
              <w:rStyle w:val="ac"/>
              <w:rFonts w:ascii="Times New Roman" w:eastAsia="標楷體" w:hAnsi="Times New Roman"/>
              <w:noProof/>
            </w:rPr>
            <w:t>三、調查訓練班執行情形</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_Toc156378957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ins w:id="2" w:author="瑋婷 徐" w:date="2025-01-03T16:02:00Z" w16du:dateUtc="2025-01-03T08:02:00Z">
            <w:r w:rsidR="00EF019E">
              <w:rPr>
                <w:rFonts w:ascii="Times New Roman" w:hAnsi="Times New Roman" w:cs="Times New Roman"/>
                <w:noProof/>
                <w:webHidden/>
              </w:rPr>
              <w:t>18</w:t>
            </w:r>
          </w:ins>
          <w:del w:id="3" w:author="瑋婷 徐" w:date="2025-01-03T16:02:00Z" w16du:dateUtc="2025-01-03T08:02:00Z">
            <w:r w:rsidR="00D76D6D" w:rsidRPr="00D76D6D" w:rsidDel="00EF019E">
              <w:rPr>
                <w:rFonts w:ascii="Times New Roman" w:hAnsi="Times New Roman" w:cs="Times New Roman"/>
                <w:noProof/>
                <w:webHidden/>
              </w:rPr>
              <w:delText>17</w:delText>
            </w:r>
          </w:del>
          <w:r w:rsidR="00D76D6D" w:rsidRPr="00D76D6D">
            <w:rPr>
              <w:rFonts w:ascii="Times New Roman" w:hAnsi="Times New Roman" w:cs="Times New Roman"/>
              <w:noProof/>
              <w:webHidden/>
            </w:rPr>
            <w:fldChar w:fldCharType="end"/>
          </w:r>
          <w:r>
            <w:rPr>
              <w:rFonts w:ascii="Times New Roman" w:hAnsi="Times New Roman" w:cs="Times New Roman"/>
              <w:noProof/>
            </w:rPr>
            <w:fldChar w:fldCharType="end"/>
          </w:r>
        </w:p>
        <w:p w14:paraId="13E56AC8" w14:textId="230E466C" w:rsidR="00D76D6D" w:rsidRPr="00D76D6D" w:rsidRDefault="00000000">
          <w:pPr>
            <w:pStyle w:val="31"/>
            <w:tabs>
              <w:tab w:val="right" w:leader="dot" w:pos="8296"/>
            </w:tabs>
            <w:rPr>
              <w:rFonts w:ascii="Times New Roman" w:eastAsiaTheme="minorEastAsia" w:hAnsi="Times New Roman" w:cs="Times New Roman"/>
              <w:noProof/>
              <w:szCs w:val="24"/>
              <w14:ligatures w14:val="standardContextual"/>
            </w:rPr>
          </w:pPr>
          <w:r>
            <w:fldChar w:fldCharType="begin"/>
          </w:r>
          <w:r>
            <w:instrText>HYPERLINK \l "_Toc156378958"</w:instrText>
          </w:r>
          <w:r>
            <w:fldChar w:fldCharType="separate"/>
          </w:r>
          <w:r w:rsidR="00D76D6D" w:rsidRPr="00D76D6D">
            <w:rPr>
              <w:rStyle w:val="ac"/>
              <w:rFonts w:ascii="Times New Roman" w:eastAsia="標楷體" w:hAnsi="Times New Roman"/>
              <w:noProof/>
            </w:rPr>
            <w:t>(</w:t>
          </w:r>
          <w:r w:rsidR="00D76D6D" w:rsidRPr="00D76D6D">
            <w:rPr>
              <w:rStyle w:val="ac"/>
              <w:rFonts w:ascii="Times New Roman" w:eastAsia="標楷體" w:hAnsi="Times New Roman"/>
              <w:noProof/>
            </w:rPr>
            <w:t>一</w:t>
          </w:r>
          <w:r w:rsidR="00D76D6D" w:rsidRPr="00D76D6D">
            <w:rPr>
              <w:rStyle w:val="ac"/>
              <w:rFonts w:ascii="Times New Roman" w:eastAsia="標楷體" w:hAnsi="Times New Roman"/>
              <w:noProof/>
            </w:rPr>
            <w:t xml:space="preserve">) </w:t>
          </w:r>
          <w:r w:rsidR="00D76D6D" w:rsidRPr="00D76D6D">
            <w:rPr>
              <w:rStyle w:val="ac"/>
              <w:rFonts w:ascii="Times New Roman" w:eastAsia="標楷體" w:hAnsi="Times New Roman"/>
              <w:noProof/>
            </w:rPr>
            <w:t>臺灣獼猴和繁殖鳥類調查初階訓練班</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_Toc156378958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ins w:id="4" w:author="瑋婷 徐" w:date="2025-01-03T16:02:00Z" w16du:dateUtc="2025-01-03T08:02:00Z">
            <w:r w:rsidR="00EF019E">
              <w:rPr>
                <w:rFonts w:ascii="Times New Roman" w:hAnsi="Times New Roman" w:cs="Times New Roman"/>
                <w:noProof/>
                <w:webHidden/>
              </w:rPr>
              <w:t>18</w:t>
            </w:r>
          </w:ins>
          <w:del w:id="5" w:author="瑋婷 徐" w:date="2025-01-03T16:02:00Z" w16du:dateUtc="2025-01-03T08:02:00Z">
            <w:r w:rsidR="00D76D6D" w:rsidRPr="00D76D6D" w:rsidDel="00EF019E">
              <w:rPr>
                <w:rFonts w:ascii="Times New Roman" w:hAnsi="Times New Roman" w:cs="Times New Roman"/>
                <w:noProof/>
                <w:webHidden/>
              </w:rPr>
              <w:delText>17</w:delText>
            </w:r>
          </w:del>
          <w:r w:rsidR="00D76D6D" w:rsidRPr="00D76D6D">
            <w:rPr>
              <w:rFonts w:ascii="Times New Roman" w:hAnsi="Times New Roman" w:cs="Times New Roman"/>
              <w:noProof/>
              <w:webHidden/>
            </w:rPr>
            <w:fldChar w:fldCharType="end"/>
          </w:r>
          <w:r>
            <w:rPr>
              <w:rFonts w:ascii="Times New Roman" w:hAnsi="Times New Roman" w:cs="Times New Roman"/>
              <w:noProof/>
            </w:rPr>
            <w:fldChar w:fldCharType="end"/>
          </w:r>
        </w:p>
        <w:p w14:paraId="633E2870" w14:textId="0809A84F" w:rsidR="00D76D6D" w:rsidRPr="00D76D6D" w:rsidRDefault="00D76D6D">
          <w:pPr>
            <w:pStyle w:val="31"/>
            <w:tabs>
              <w:tab w:val="right" w:leader="dot" w:pos="8296"/>
            </w:tabs>
            <w:rPr>
              <w:rFonts w:ascii="Times New Roman" w:eastAsiaTheme="minorEastAsia" w:hAnsi="Times New Roman" w:cs="Times New Roman"/>
              <w:noProof/>
              <w:szCs w:val="24"/>
              <w14:ligatures w14:val="standardContextual"/>
            </w:rPr>
          </w:pPr>
          <w:hyperlink w:anchor="_Toc156378959" w:history="1">
            <w:r w:rsidRPr="00D76D6D">
              <w:rPr>
                <w:rStyle w:val="ac"/>
                <w:rFonts w:ascii="Times New Roman" w:eastAsia="標楷體" w:hAnsi="Times New Roman"/>
                <w:noProof/>
              </w:rPr>
              <w:t>(</w:t>
            </w:r>
            <w:r w:rsidRPr="00D76D6D">
              <w:rPr>
                <w:rStyle w:val="ac"/>
                <w:rFonts w:ascii="Times New Roman" w:eastAsia="標楷體" w:hAnsi="Times New Roman"/>
                <w:noProof/>
              </w:rPr>
              <w:t>二</w:t>
            </w:r>
            <w:r w:rsidRPr="00D76D6D">
              <w:rPr>
                <w:rStyle w:val="ac"/>
                <w:rFonts w:ascii="Times New Roman" w:eastAsia="標楷體" w:hAnsi="Times New Roman"/>
                <w:noProof/>
              </w:rPr>
              <w:t xml:space="preserve">) </w:t>
            </w:r>
            <w:r w:rsidRPr="00D76D6D">
              <w:rPr>
                <w:rStyle w:val="ac"/>
                <w:rFonts w:ascii="Times New Roman" w:eastAsia="標楷體" w:hAnsi="Times New Roman"/>
                <w:noProof/>
              </w:rPr>
              <w:t>繁殖鳥類調查進階班</w:t>
            </w:r>
            <w:r w:rsidRPr="00D76D6D">
              <w:rPr>
                <w:rFonts w:ascii="Times New Roman" w:hAnsi="Times New Roman" w:cs="Times New Roman"/>
                <w:noProof/>
                <w:webHidden/>
              </w:rPr>
              <w:tab/>
            </w:r>
            <w:r w:rsidRPr="00D76D6D">
              <w:rPr>
                <w:rFonts w:ascii="Times New Roman" w:hAnsi="Times New Roman" w:cs="Times New Roman"/>
                <w:noProof/>
                <w:webHidden/>
              </w:rPr>
              <w:fldChar w:fldCharType="begin"/>
            </w:r>
            <w:r w:rsidRPr="00D76D6D">
              <w:rPr>
                <w:rFonts w:ascii="Times New Roman" w:hAnsi="Times New Roman" w:cs="Times New Roman"/>
                <w:noProof/>
                <w:webHidden/>
              </w:rPr>
              <w:instrText xml:space="preserve"> PAGEREF _Toc156378959 \h </w:instrText>
            </w:r>
            <w:r w:rsidRPr="00D76D6D">
              <w:rPr>
                <w:rFonts w:ascii="Times New Roman" w:hAnsi="Times New Roman" w:cs="Times New Roman"/>
                <w:noProof/>
                <w:webHidden/>
              </w:rPr>
            </w:r>
            <w:r w:rsidRPr="00D76D6D">
              <w:rPr>
                <w:rFonts w:ascii="Times New Roman" w:hAnsi="Times New Roman" w:cs="Times New Roman"/>
                <w:noProof/>
                <w:webHidden/>
              </w:rPr>
              <w:fldChar w:fldCharType="separate"/>
            </w:r>
            <w:r w:rsidR="00EF019E">
              <w:rPr>
                <w:rFonts w:ascii="Times New Roman" w:hAnsi="Times New Roman" w:cs="Times New Roman"/>
                <w:noProof/>
                <w:webHidden/>
              </w:rPr>
              <w:t>19</w:t>
            </w:r>
            <w:r w:rsidRPr="00D76D6D">
              <w:rPr>
                <w:rFonts w:ascii="Times New Roman" w:hAnsi="Times New Roman" w:cs="Times New Roman"/>
                <w:noProof/>
                <w:webHidden/>
              </w:rPr>
              <w:fldChar w:fldCharType="end"/>
            </w:r>
          </w:hyperlink>
        </w:p>
        <w:p w14:paraId="62A229DA" w14:textId="758AA25B" w:rsidR="00D76D6D" w:rsidRPr="00D76D6D" w:rsidRDefault="00000000">
          <w:pPr>
            <w:pStyle w:val="11"/>
            <w:rPr>
              <w:rFonts w:ascii="Times New Roman" w:eastAsiaTheme="minorEastAsia" w:hAnsi="Times New Roman" w:cs="Times New Roman"/>
              <w:noProof/>
              <w:szCs w:val="24"/>
              <w14:ligatures w14:val="standardContextual"/>
            </w:rPr>
          </w:pPr>
          <w:r>
            <w:fldChar w:fldCharType="begin"/>
          </w:r>
          <w:r>
            <w:instrText>HYPERLINK \l "_Toc156378960"</w:instrText>
          </w:r>
          <w:r>
            <w:fldChar w:fldCharType="separate"/>
          </w:r>
          <w:r w:rsidR="00D76D6D" w:rsidRPr="00D76D6D">
            <w:rPr>
              <w:rStyle w:val="ac"/>
              <w:rFonts w:ascii="Times New Roman" w:eastAsia="標楷體" w:hAnsi="Times New Roman"/>
              <w:noProof/>
            </w:rPr>
            <w:t>伍、</w:t>
          </w:r>
          <w:r w:rsidR="00D76D6D" w:rsidRPr="00D76D6D">
            <w:rPr>
              <w:rStyle w:val="ac"/>
              <w:rFonts w:ascii="Times New Roman" w:eastAsia="標楷體" w:hAnsi="Times New Roman"/>
              <w:noProof/>
            </w:rPr>
            <w:t>2023</w:t>
          </w:r>
          <w:r w:rsidR="00D76D6D" w:rsidRPr="00D76D6D">
            <w:rPr>
              <w:rStyle w:val="ac"/>
              <w:rFonts w:ascii="Times New Roman" w:eastAsia="標楷體" w:hAnsi="Times New Roman"/>
              <w:noProof/>
            </w:rPr>
            <w:t>年遭遇問題及建議解決方案</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_Toc156378960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ins w:id="6" w:author="瑋婷 徐" w:date="2025-01-03T16:02:00Z" w16du:dateUtc="2025-01-03T08:02:00Z">
            <w:r w:rsidR="00EF019E">
              <w:rPr>
                <w:rFonts w:ascii="Times New Roman" w:hAnsi="Times New Roman" w:cs="Times New Roman"/>
                <w:noProof/>
                <w:webHidden/>
              </w:rPr>
              <w:t>21</w:t>
            </w:r>
          </w:ins>
          <w:del w:id="7" w:author="瑋婷 徐" w:date="2025-01-03T16:02:00Z" w16du:dateUtc="2025-01-03T08:02:00Z">
            <w:r w:rsidR="00D76D6D" w:rsidRPr="00D76D6D" w:rsidDel="00EF019E">
              <w:rPr>
                <w:rFonts w:ascii="Times New Roman" w:hAnsi="Times New Roman" w:cs="Times New Roman"/>
                <w:noProof/>
                <w:webHidden/>
              </w:rPr>
              <w:delText>20</w:delText>
            </w:r>
          </w:del>
          <w:r w:rsidR="00D76D6D" w:rsidRPr="00D76D6D">
            <w:rPr>
              <w:rFonts w:ascii="Times New Roman" w:hAnsi="Times New Roman" w:cs="Times New Roman"/>
              <w:noProof/>
              <w:webHidden/>
            </w:rPr>
            <w:fldChar w:fldCharType="end"/>
          </w:r>
          <w:r>
            <w:rPr>
              <w:rFonts w:ascii="Times New Roman" w:hAnsi="Times New Roman" w:cs="Times New Roman"/>
              <w:noProof/>
            </w:rPr>
            <w:fldChar w:fldCharType="end"/>
          </w:r>
        </w:p>
        <w:p w14:paraId="022C6FE2" w14:textId="6988E3BD" w:rsidR="00D76D6D" w:rsidRPr="00D76D6D" w:rsidRDefault="00D76D6D">
          <w:pPr>
            <w:pStyle w:val="11"/>
            <w:rPr>
              <w:rFonts w:ascii="Times New Roman" w:eastAsiaTheme="minorEastAsia" w:hAnsi="Times New Roman" w:cs="Times New Roman"/>
              <w:noProof/>
              <w:szCs w:val="24"/>
              <w14:ligatures w14:val="standardContextual"/>
            </w:rPr>
          </w:pPr>
          <w:hyperlink w:anchor="_Toc156378961" w:history="1">
            <w:r w:rsidRPr="00D76D6D">
              <w:rPr>
                <w:rStyle w:val="ac"/>
                <w:rFonts w:ascii="Times New Roman" w:eastAsia="標楷體" w:hAnsi="Times New Roman"/>
                <w:noProof/>
              </w:rPr>
              <w:t>陸、未來展望</w:t>
            </w:r>
            <w:r w:rsidRPr="00D76D6D">
              <w:rPr>
                <w:rFonts w:ascii="Times New Roman" w:hAnsi="Times New Roman" w:cs="Times New Roman"/>
                <w:noProof/>
                <w:webHidden/>
              </w:rPr>
              <w:tab/>
            </w:r>
            <w:r w:rsidRPr="00D76D6D">
              <w:rPr>
                <w:rFonts w:ascii="Times New Roman" w:hAnsi="Times New Roman" w:cs="Times New Roman"/>
                <w:noProof/>
                <w:webHidden/>
              </w:rPr>
              <w:fldChar w:fldCharType="begin"/>
            </w:r>
            <w:r w:rsidRPr="00D76D6D">
              <w:rPr>
                <w:rFonts w:ascii="Times New Roman" w:hAnsi="Times New Roman" w:cs="Times New Roman"/>
                <w:noProof/>
                <w:webHidden/>
              </w:rPr>
              <w:instrText xml:space="preserve"> PAGEREF _Toc156378961 \h </w:instrText>
            </w:r>
            <w:r w:rsidRPr="00D76D6D">
              <w:rPr>
                <w:rFonts w:ascii="Times New Roman" w:hAnsi="Times New Roman" w:cs="Times New Roman"/>
                <w:noProof/>
                <w:webHidden/>
              </w:rPr>
            </w:r>
            <w:r w:rsidRPr="00D76D6D">
              <w:rPr>
                <w:rFonts w:ascii="Times New Roman" w:hAnsi="Times New Roman" w:cs="Times New Roman"/>
                <w:noProof/>
                <w:webHidden/>
              </w:rPr>
              <w:fldChar w:fldCharType="separate"/>
            </w:r>
            <w:r w:rsidR="00EF019E">
              <w:rPr>
                <w:rFonts w:ascii="Times New Roman" w:hAnsi="Times New Roman" w:cs="Times New Roman"/>
                <w:noProof/>
                <w:webHidden/>
              </w:rPr>
              <w:t>23</w:t>
            </w:r>
            <w:r w:rsidRPr="00D76D6D">
              <w:rPr>
                <w:rFonts w:ascii="Times New Roman" w:hAnsi="Times New Roman" w:cs="Times New Roman"/>
                <w:noProof/>
                <w:webHidden/>
              </w:rPr>
              <w:fldChar w:fldCharType="end"/>
            </w:r>
          </w:hyperlink>
        </w:p>
        <w:p w14:paraId="7DCCE2DA" w14:textId="5FA84BEB" w:rsidR="00D76D6D" w:rsidRPr="00D76D6D" w:rsidRDefault="00D76D6D">
          <w:pPr>
            <w:pStyle w:val="11"/>
            <w:rPr>
              <w:rFonts w:ascii="Times New Roman" w:eastAsiaTheme="minorEastAsia" w:hAnsi="Times New Roman" w:cs="Times New Roman"/>
              <w:noProof/>
              <w:szCs w:val="24"/>
              <w14:ligatures w14:val="standardContextual"/>
            </w:rPr>
          </w:pPr>
          <w:hyperlink w:anchor="_Toc156378962" w:history="1">
            <w:r w:rsidRPr="00D76D6D">
              <w:rPr>
                <w:rStyle w:val="ac"/>
                <w:rFonts w:ascii="Times New Roman" w:eastAsia="標楷體" w:hAnsi="Times New Roman"/>
                <w:noProof/>
              </w:rPr>
              <w:t>引用文獻</w:t>
            </w:r>
            <w:r w:rsidRPr="00D76D6D">
              <w:rPr>
                <w:rFonts w:ascii="Times New Roman" w:hAnsi="Times New Roman" w:cs="Times New Roman"/>
                <w:noProof/>
                <w:webHidden/>
              </w:rPr>
              <w:tab/>
            </w:r>
            <w:r w:rsidRPr="00D76D6D">
              <w:rPr>
                <w:rFonts w:ascii="Times New Roman" w:hAnsi="Times New Roman" w:cs="Times New Roman"/>
                <w:noProof/>
                <w:webHidden/>
              </w:rPr>
              <w:fldChar w:fldCharType="begin"/>
            </w:r>
            <w:r w:rsidRPr="00D76D6D">
              <w:rPr>
                <w:rFonts w:ascii="Times New Roman" w:hAnsi="Times New Roman" w:cs="Times New Roman"/>
                <w:noProof/>
                <w:webHidden/>
              </w:rPr>
              <w:instrText xml:space="preserve"> PAGEREF _Toc156378962 \h </w:instrText>
            </w:r>
            <w:r w:rsidRPr="00D76D6D">
              <w:rPr>
                <w:rFonts w:ascii="Times New Roman" w:hAnsi="Times New Roman" w:cs="Times New Roman"/>
                <w:noProof/>
                <w:webHidden/>
              </w:rPr>
            </w:r>
            <w:r w:rsidRPr="00D76D6D">
              <w:rPr>
                <w:rFonts w:ascii="Times New Roman" w:hAnsi="Times New Roman" w:cs="Times New Roman"/>
                <w:noProof/>
                <w:webHidden/>
              </w:rPr>
              <w:fldChar w:fldCharType="separate"/>
            </w:r>
            <w:r w:rsidR="00EF019E">
              <w:rPr>
                <w:rFonts w:ascii="Times New Roman" w:hAnsi="Times New Roman" w:cs="Times New Roman"/>
                <w:noProof/>
                <w:webHidden/>
              </w:rPr>
              <w:t>24</w:t>
            </w:r>
            <w:r w:rsidRPr="00D76D6D">
              <w:rPr>
                <w:rFonts w:ascii="Times New Roman" w:hAnsi="Times New Roman" w:cs="Times New Roman"/>
                <w:noProof/>
                <w:webHidden/>
              </w:rPr>
              <w:fldChar w:fldCharType="end"/>
            </w:r>
          </w:hyperlink>
        </w:p>
        <w:p w14:paraId="3827B66A" w14:textId="567568DC" w:rsidR="00D76D6D" w:rsidRPr="00D76D6D" w:rsidRDefault="00000000">
          <w:pPr>
            <w:pStyle w:val="11"/>
            <w:rPr>
              <w:rFonts w:ascii="Times New Roman" w:eastAsiaTheme="minorEastAsia" w:hAnsi="Times New Roman" w:cs="Times New Roman"/>
              <w:noProof/>
              <w:szCs w:val="24"/>
              <w14:ligatures w14:val="standardContextual"/>
            </w:rPr>
          </w:pPr>
          <w:r>
            <w:fldChar w:fldCharType="begin"/>
          </w:r>
          <w:r>
            <w:instrText>HYPERLINK \l "_Toc156378963"</w:instrText>
          </w:r>
          <w:r>
            <w:fldChar w:fldCharType="separate"/>
          </w:r>
          <w:r w:rsidR="00D76D6D" w:rsidRPr="00D76D6D">
            <w:rPr>
              <w:rStyle w:val="ac"/>
              <w:rFonts w:ascii="Times New Roman" w:eastAsia="標楷體" w:hAnsi="Times New Roman"/>
              <w:noProof/>
            </w:rPr>
            <w:t>附錄</w:t>
          </w:r>
          <w:r w:rsidR="00D76D6D" w:rsidRPr="00D76D6D">
            <w:rPr>
              <w:rStyle w:val="ac"/>
              <w:rFonts w:ascii="Times New Roman" w:eastAsia="標楷體" w:hAnsi="Times New Roman"/>
              <w:noProof/>
            </w:rPr>
            <w:t>1</w:t>
          </w:r>
          <w:r w:rsidR="00D76D6D" w:rsidRPr="00D76D6D">
            <w:rPr>
              <w:rStyle w:val="ac"/>
              <w:rFonts w:ascii="Times New Roman" w:eastAsia="標楷體" w:hAnsi="Times New Roman"/>
              <w:noProof/>
            </w:rPr>
            <w:t>、</w:t>
          </w:r>
          <w:r w:rsidR="00D76D6D" w:rsidRPr="00D76D6D">
            <w:rPr>
              <w:rStyle w:val="ac"/>
              <w:rFonts w:ascii="Times New Roman" w:eastAsia="標楷體" w:hAnsi="Times New Roman"/>
              <w:noProof/>
            </w:rPr>
            <w:t>2023</w:t>
          </w:r>
          <w:r w:rsidR="00D76D6D" w:rsidRPr="00D76D6D">
            <w:rPr>
              <w:rStyle w:val="ac"/>
              <w:rFonts w:ascii="Times New Roman" w:eastAsia="標楷體" w:hAnsi="Times New Roman"/>
              <w:noProof/>
            </w:rPr>
            <w:t>年臺灣獼猴和繁殖鳥類調查初階訓練班簡章</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_Toc156378963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ins w:id="8" w:author="瑋婷 徐" w:date="2025-01-03T16:02:00Z" w16du:dateUtc="2025-01-03T08:02:00Z">
            <w:r w:rsidR="00EF019E">
              <w:rPr>
                <w:rFonts w:ascii="Times New Roman" w:hAnsi="Times New Roman" w:cs="Times New Roman"/>
                <w:noProof/>
                <w:webHidden/>
              </w:rPr>
              <w:t>95</w:t>
            </w:r>
          </w:ins>
          <w:del w:id="9" w:author="瑋婷 徐" w:date="2025-01-03T16:02:00Z" w16du:dateUtc="2025-01-03T08:02:00Z">
            <w:r w:rsidR="00D76D6D" w:rsidRPr="00D76D6D" w:rsidDel="00EF019E">
              <w:rPr>
                <w:rFonts w:ascii="Times New Roman" w:hAnsi="Times New Roman" w:cs="Times New Roman"/>
                <w:noProof/>
                <w:webHidden/>
              </w:rPr>
              <w:delText>64</w:delText>
            </w:r>
          </w:del>
          <w:r w:rsidR="00D76D6D" w:rsidRPr="00D76D6D">
            <w:rPr>
              <w:rFonts w:ascii="Times New Roman" w:hAnsi="Times New Roman" w:cs="Times New Roman"/>
              <w:noProof/>
              <w:webHidden/>
            </w:rPr>
            <w:fldChar w:fldCharType="end"/>
          </w:r>
          <w:r>
            <w:rPr>
              <w:rFonts w:ascii="Times New Roman" w:hAnsi="Times New Roman" w:cs="Times New Roman"/>
              <w:noProof/>
            </w:rPr>
            <w:fldChar w:fldCharType="end"/>
          </w:r>
        </w:p>
        <w:p w14:paraId="668DDC98" w14:textId="7144AEBD" w:rsidR="00D76D6D" w:rsidRPr="00D76D6D" w:rsidRDefault="00000000">
          <w:pPr>
            <w:pStyle w:val="11"/>
            <w:rPr>
              <w:rFonts w:ascii="Times New Roman" w:eastAsiaTheme="minorEastAsia" w:hAnsi="Times New Roman" w:cs="Times New Roman"/>
              <w:noProof/>
              <w:szCs w:val="24"/>
              <w14:ligatures w14:val="standardContextual"/>
            </w:rPr>
          </w:pPr>
          <w:r>
            <w:fldChar w:fldCharType="begin"/>
          </w:r>
          <w:r>
            <w:instrText>HYPERLINK \l "_Toc156378964"</w:instrText>
          </w:r>
          <w:r>
            <w:fldChar w:fldCharType="separate"/>
          </w:r>
          <w:r w:rsidR="00D76D6D" w:rsidRPr="00D76D6D">
            <w:rPr>
              <w:rStyle w:val="ac"/>
              <w:rFonts w:ascii="Times New Roman" w:eastAsia="標楷體" w:hAnsi="Times New Roman"/>
              <w:noProof/>
            </w:rPr>
            <w:t>附錄</w:t>
          </w:r>
          <w:r w:rsidR="00D76D6D" w:rsidRPr="00D76D6D">
            <w:rPr>
              <w:rStyle w:val="ac"/>
              <w:rFonts w:ascii="Times New Roman" w:eastAsia="標楷體" w:hAnsi="Times New Roman"/>
              <w:noProof/>
            </w:rPr>
            <w:t>2</w:t>
          </w:r>
          <w:r w:rsidR="00D76D6D" w:rsidRPr="00D76D6D">
            <w:rPr>
              <w:rStyle w:val="ac"/>
              <w:rFonts w:ascii="Times New Roman" w:eastAsia="標楷體" w:hAnsi="Times New Roman"/>
              <w:noProof/>
            </w:rPr>
            <w:t>、</w:t>
          </w:r>
          <w:r w:rsidR="00D76D6D" w:rsidRPr="00D76D6D">
            <w:rPr>
              <w:rStyle w:val="ac"/>
              <w:rFonts w:ascii="Times New Roman" w:eastAsia="標楷體" w:hAnsi="Times New Roman"/>
              <w:noProof/>
            </w:rPr>
            <w:t xml:space="preserve">2023 </w:t>
          </w:r>
          <w:r w:rsidR="00D76D6D" w:rsidRPr="00D76D6D">
            <w:rPr>
              <w:rStyle w:val="ac"/>
              <w:rFonts w:ascii="Times New Roman" w:eastAsia="標楷體" w:hAnsi="Times New Roman"/>
              <w:noProof/>
            </w:rPr>
            <w:t>年臺灣繁殖鳥類調查進階班簡章</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_Toc156378964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ins w:id="10" w:author="瑋婷 徐" w:date="2025-01-03T16:02:00Z" w16du:dateUtc="2025-01-03T08:02:00Z">
            <w:r w:rsidR="00EF019E">
              <w:rPr>
                <w:rFonts w:ascii="Times New Roman" w:hAnsi="Times New Roman" w:cs="Times New Roman"/>
                <w:noProof/>
                <w:webHidden/>
              </w:rPr>
              <w:t>97</w:t>
            </w:r>
          </w:ins>
          <w:del w:id="11" w:author="瑋婷 徐" w:date="2025-01-03T16:02:00Z" w16du:dateUtc="2025-01-03T08:02:00Z">
            <w:r w:rsidR="00D76D6D" w:rsidRPr="00D76D6D" w:rsidDel="00EF019E">
              <w:rPr>
                <w:rFonts w:ascii="Times New Roman" w:hAnsi="Times New Roman" w:cs="Times New Roman"/>
                <w:noProof/>
                <w:webHidden/>
              </w:rPr>
              <w:delText>66</w:delText>
            </w:r>
          </w:del>
          <w:r w:rsidR="00D76D6D" w:rsidRPr="00D76D6D">
            <w:rPr>
              <w:rFonts w:ascii="Times New Roman" w:hAnsi="Times New Roman" w:cs="Times New Roman"/>
              <w:noProof/>
              <w:webHidden/>
            </w:rPr>
            <w:fldChar w:fldCharType="end"/>
          </w:r>
          <w:r>
            <w:rPr>
              <w:rFonts w:ascii="Times New Roman" w:hAnsi="Times New Roman" w:cs="Times New Roman"/>
              <w:noProof/>
            </w:rPr>
            <w:fldChar w:fldCharType="end"/>
          </w:r>
        </w:p>
        <w:p w14:paraId="6B54961F" w14:textId="72F07B4C" w:rsidR="00D76D6D" w:rsidRPr="00D76D6D" w:rsidRDefault="00000000">
          <w:pPr>
            <w:pStyle w:val="11"/>
            <w:rPr>
              <w:rFonts w:ascii="Times New Roman" w:eastAsiaTheme="minorEastAsia" w:hAnsi="Times New Roman" w:cs="Times New Roman"/>
              <w:noProof/>
              <w:szCs w:val="24"/>
              <w14:ligatures w14:val="standardContextual"/>
            </w:rPr>
          </w:pPr>
          <w:r>
            <w:fldChar w:fldCharType="begin"/>
          </w:r>
          <w:r>
            <w:instrText>HYPERLINK \l "_Toc156378965"</w:instrText>
          </w:r>
          <w:r>
            <w:fldChar w:fldCharType="separate"/>
          </w:r>
          <w:r w:rsidR="00D76D6D" w:rsidRPr="00D76D6D">
            <w:rPr>
              <w:rStyle w:val="ac"/>
              <w:rFonts w:ascii="Times New Roman" w:eastAsia="標楷體" w:hAnsi="Times New Roman"/>
              <w:noProof/>
            </w:rPr>
            <w:t>附錄</w:t>
          </w:r>
          <w:r w:rsidR="00D76D6D" w:rsidRPr="00D76D6D">
            <w:rPr>
              <w:rStyle w:val="ac"/>
              <w:rFonts w:ascii="Times New Roman" w:eastAsia="標楷體" w:hAnsi="Times New Roman"/>
              <w:noProof/>
            </w:rPr>
            <w:t>3</w:t>
          </w:r>
          <w:r w:rsidR="00D76D6D" w:rsidRPr="00D76D6D">
            <w:rPr>
              <w:rStyle w:val="ac"/>
              <w:rFonts w:ascii="Times New Roman" w:eastAsia="標楷體" w:hAnsi="Times New Roman"/>
              <w:noProof/>
            </w:rPr>
            <w:t>、國有林班地臺灣獼猴與繁殖鳥類監測年度報告</w:t>
          </w:r>
          <w:r w:rsidR="00D76D6D" w:rsidRPr="00D76D6D">
            <w:rPr>
              <w:rStyle w:val="ac"/>
              <w:rFonts w:ascii="Times New Roman" w:eastAsia="標楷體" w:hAnsi="Times New Roman"/>
              <w:noProof/>
            </w:rPr>
            <w:t>2022</w:t>
          </w:r>
          <w:r w:rsidR="00D76D6D" w:rsidRPr="00D76D6D">
            <w:rPr>
              <w:rFonts w:ascii="Times New Roman" w:hAnsi="Times New Roman" w:cs="Times New Roman"/>
              <w:noProof/>
              <w:webHidden/>
            </w:rPr>
            <w:tab/>
          </w:r>
          <w:r w:rsidR="00D76D6D" w:rsidRPr="00D76D6D">
            <w:rPr>
              <w:rFonts w:ascii="Times New Roman" w:hAnsi="Times New Roman" w:cs="Times New Roman"/>
              <w:noProof/>
              <w:webHidden/>
            </w:rPr>
            <w:fldChar w:fldCharType="begin"/>
          </w:r>
          <w:r w:rsidR="00D76D6D" w:rsidRPr="00D76D6D">
            <w:rPr>
              <w:rFonts w:ascii="Times New Roman" w:hAnsi="Times New Roman" w:cs="Times New Roman"/>
              <w:noProof/>
              <w:webHidden/>
            </w:rPr>
            <w:instrText xml:space="preserve"> PAGEREF _Toc156378965 \h </w:instrText>
          </w:r>
          <w:r w:rsidR="00D76D6D" w:rsidRPr="00D76D6D">
            <w:rPr>
              <w:rFonts w:ascii="Times New Roman" w:hAnsi="Times New Roman" w:cs="Times New Roman"/>
              <w:noProof/>
              <w:webHidden/>
            </w:rPr>
          </w:r>
          <w:r w:rsidR="00D76D6D" w:rsidRPr="00D76D6D">
            <w:rPr>
              <w:rFonts w:ascii="Times New Roman" w:hAnsi="Times New Roman" w:cs="Times New Roman"/>
              <w:noProof/>
              <w:webHidden/>
            </w:rPr>
            <w:fldChar w:fldCharType="separate"/>
          </w:r>
          <w:ins w:id="12" w:author="瑋婷 徐" w:date="2025-01-03T16:02:00Z" w16du:dateUtc="2025-01-03T08:02:00Z">
            <w:r w:rsidR="00EF019E">
              <w:rPr>
                <w:rFonts w:ascii="Times New Roman" w:hAnsi="Times New Roman" w:cs="Times New Roman"/>
                <w:noProof/>
                <w:webHidden/>
              </w:rPr>
              <w:t>100</w:t>
            </w:r>
          </w:ins>
          <w:del w:id="13" w:author="瑋婷 徐" w:date="2025-01-03T16:02:00Z" w16du:dateUtc="2025-01-03T08:02:00Z">
            <w:r w:rsidR="00D76D6D" w:rsidRPr="00D76D6D" w:rsidDel="00EF019E">
              <w:rPr>
                <w:rFonts w:ascii="Times New Roman" w:hAnsi="Times New Roman" w:cs="Times New Roman"/>
                <w:noProof/>
                <w:webHidden/>
              </w:rPr>
              <w:delText>69</w:delText>
            </w:r>
          </w:del>
          <w:r w:rsidR="00D76D6D" w:rsidRPr="00D76D6D">
            <w:rPr>
              <w:rFonts w:ascii="Times New Roman" w:hAnsi="Times New Roman" w:cs="Times New Roman"/>
              <w:noProof/>
              <w:webHidden/>
            </w:rPr>
            <w:fldChar w:fldCharType="end"/>
          </w:r>
          <w:r>
            <w:rPr>
              <w:rFonts w:ascii="Times New Roman" w:hAnsi="Times New Roman" w:cs="Times New Roman"/>
              <w:noProof/>
            </w:rPr>
            <w:fldChar w:fldCharType="end"/>
          </w:r>
        </w:p>
        <w:p w14:paraId="1C3A1462" w14:textId="27101A79" w:rsidR="00D93FCC" w:rsidRDefault="002435EC">
          <w:r w:rsidRPr="00D76D6D">
            <w:rPr>
              <w:rFonts w:ascii="Times New Roman" w:eastAsia="標楷體" w:hAnsi="Times New Roman" w:cs="Times New Roman"/>
            </w:rPr>
            <w:fldChar w:fldCharType="end"/>
          </w:r>
        </w:p>
        <w:p w14:paraId="7B2CAA39" w14:textId="4E7F6FAE" w:rsidR="00D93FCC" w:rsidRDefault="00000000">
          <w:pPr>
            <w:sectPr w:rsidR="00D93FCC">
              <w:footerReference w:type="default" r:id="rId8"/>
              <w:pgSz w:w="11906" w:h="16838"/>
              <w:pgMar w:top="1440" w:right="1800" w:bottom="1440" w:left="1800" w:header="0" w:footer="992" w:gutter="0"/>
              <w:pgNumType w:start="1"/>
              <w:cols w:space="720"/>
              <w:formProt w:val="0"/>
              <w:docGrid w:type="lines" w:linePitch="360"/>
            </w:sectPr>
          </w:pPr>
        </w:p>
      </w:sdtContent>
    </w:sdt>
    <w:p w14:paraId="7B8B3681" w14:textId="77777777" w:rsidR="00D93FCC" w:rsidRDefault="002435EC">
      <w:pPr>
        <w:spacing w:line="360" w:lineRule="auto"/>
        <w:jc w:val="both"/>
        <w:outlineLvl w:val="0"/>
        <w:rPr>
          <w:rFonts w:ascii="Times New Roman" w:eastAsia="標楷體" w:hAnsi="Times New Roman" w:cs="Times New Roman"/>
          <w:b/>
          <w:sz w:val="32"/>
        </w:rPr>
      </w:pPr>
      <w:bookmarkStart w:id="14" w:name="_Toc121845037"/>
      <w:bookmarkStart w:id="15" w:name="_Toc156378936"/>
      <w:r>
        <w:rPr>
          <w:rFonts w:ascii="Times New Roman" w:eastAsia="標楷體" w:hAnsi="Times New Roman" w:cs="Times New Roman"/>
          <w:b/>
          <w:sz w:val="32"/>
        </w:rPr>
        <w:lastRenderedPageBreak/>
        <w:t>摘要</w:t>
      </w:r>
      <w:bookmarkEnd w:id="14"/>
      <w:bookmarkEnd w:id="15"/>
    </w:p>
    <w:p w14:paraId="26B6DEFD" w14:textId="5DEA2BB5" w:rsidR="00D93FCC" w:rsidRDefault="002435EC">
      <w:pPr>
        <w:pStyle w:val="aff3"/>
        <w:spacing w:line="360" w:lineRule="auto"/>
        <w:ind w:left="0"/>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為有效獲得目標物種及生物類群之分布和數量變化趨勢，藉此反映環境狀況和檢討保育策略成效，</w:t>
      </w:r>
      <w:r w:rsidR="000311C8">
        <w:rPr>
          <w:rFonts w:ascii="Times New Roman" w:eastAsia="標楷體" w:hAnsi="Times New Roman" w:cs="Times New Roman"/>
        </w:rPr>
        <w:t>俾維護臺灣生物多樣性。</w:t>
      </w:r>
      <w:r>
        <w:rPr>
          <w:rFonts w:ascii="Times New Roman" w:eastAsia="標楷體" w:hAnsi="Times New Roman" w:cs="Times New Roman"/>
        </w:rPr>
        <w:t>必須系統性的在廣時空尺度下，以能夠快速重複的方式長期蒐集資料</w:t>
      </w:r>
      <w:r>
        <w:rPr>
          <w:rFonts w:ascii="標楷體" w:eastAsia="標楷體" w:hAnsi="標楷體" w:cs="Times New Roman"/>
        </w:rPr>
        <w:t>，</w:t>
      </w:r>
      <w:r>
        <w:rPr>
          <w:rFonts w:ascii="Times New Roman" w:eastAsia="標楷體" w:hAnsi="Times New Roman" w:cs="Times New Roman"/>
        </w:rPr>
        <w:t>並轉化成科學數據。本計畫監測的標的為臺灣獼猴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和臺灣繁殖鳥類，採用</w:t>
      </w:r>
      <w:r>
        <w:rPr>
          <w:rFonts w:ascii="Times New Roman" w:eastAsia="標楷體" w:hAnsi="Times New Roman" w:cs="Times New Roman"/>
        </w:rPr>
        <w:t>2009</w:t>
      </w:r>
      <w:r>
        <w:rPr>
          <w:rFonts w:ascii="Times New Roman" w:eastAsia="標楷體" w:hAnsi="Times New Roman" w:cs="Times New Roman"/>
        </w:rPr>
        <w:t>年執行至今的臺灣繁殖鳥類大調查計畫</w:t>
      </w:r>
      <w:r>
        <w:rPr>
          <w:rFonts w:ascii="Times New Roman" w:eastAsia="標楷體" w:hAnsi="Times New Roman" w:cs="Times New Roman"/>
        </w:rPr>
        <w:t>(Taiwan Breeding Bird Survey, BBS Taiwan)</w:t>
      </w:r>
      <w:r>
        <w:rPr>
          <w:rFonts w:ascii="Times New Roman" w:eastAsia="標楷體" w:hAnsi="Times New Roman" w:cs="Times New Roman"/>
        </w:rPr>
        <w:t>架構，運用林業及</w:t>
      </w:r>
      <w:r w:rsidR="000311C8">
        <w:rPr>
          <w:rFonts w:ascii="Times New Roman" w:eastAsia="標楷體" w:hAnsi="Times New Roman" w:cs="Times New Roman"/>
        </w:rPr>
        <w:t>自然</w:t>
      </w:r>
      <w:r>
        <w:rPr>
          <w:rFonts w:ascii="Times New Roman" w:eastAsia="標楷體" w:hAnsi="Times New Roman" w:cs="Times New Roman"/>
        </w:rPr>
        <w:t>保育署</w:t>
      </w:r>
      <w:r w:rsidR="00C30A83">
        <w:rPr>
          <w:rFonts w:ascii="Times New Roman" w:eastAsia="標楷體" w:hAnsi="Times New Roman" w:cs="Times New Roman" w:hint="eastAsia"/>
        </w:rPr>
        <w:t>(</w:t>
      </w:r>
      <w:r w:rsidR="00C30A83">
        <w:rPr>
          <w:rFonts w:ascii="Times New Roman" w:eastAsia="標楷體" w:hAnsi="Times New Roman" w:cs="Times New Roman" w:hint="eastAsia"/>
        </w:rPr>
        <w:t>簡稱</w:t>
      </w:r>
      <w:r w:rsidR="00C30A83">
        <w:rPr>
          <w:rFonts w:ascii="標楷體" w:eastAsia="標楷體" w:hAnsi="標楷體" w:cs="Times New Roman" w:hint="eastAsia"/>
        </w:rPr>
        <w:t>：</w:t>
      </w:r>
      <w:r w:rsidR="00C30A83">
        <w:rPr>
          <w:rFonts w:ascii="Times New Roman" w:eastAsia="標楷體" w:hAnsi="Times New Roman" w:cs="Times New Roman" w:hint="eastAsia"/>
        </w:rPr>
        <w:t>林業保育署</w:t>
      </w:r>
      <w:r w:rsidR="00C0537D">
        <w:rPr>
          <w:rFonts w:ascii="標楷體" w:eastAsia="標楷體" w:hAnsi="標楷體" w:cs="Times New Roman" w:hint="eastAsia"/>
        </w:rPr>
        <w:t>，</w:t>
      </w:r>
      <w:r w:rsidR="00C0537D">
        <w:rPr>
          <w:rFonts w:ascii="Times New Roman" w:eastAsia="標楷體" w:hAnsi="Times New Roman" w:cs="Times New Roman" w:hint="eastAsia"/>
        </w:rPr>
        <w:t>改制前為林務局</w:t>
      </w:r>
      <w:r w:rsidR="00C30A83">
        <w:rPr>
          <w:rFonts w:ascii="Times New Roman" w:eastAsia="標楷體" w:hAnsi="Times New Roman" w:cs="Times New Roman" w:hint="eastAsia"/>
        </w:rPr>
        <w:t>)</w:t>
      </w:r>
      <w:r>
        <w:rPr>
          <w:rFonts w:ascii="Times New Roman" w:eastAsia="標楷體" w:hAnsi="Times New Roman" w:cs="Times New Roman"/>
        </w:rPr>
        <w:t>旗下的森林護管員，在國有林班地範圍內</w:t>
      </w:r>
      <w:r w:rsidR="009C06F4">
        <w:rPr>
          <w:rFonts w:ascii="Times New Roman" w:eastAsia="標楷體" w:hAnsi="Times New Roman" w:cs="Times New Roman" w:hint="eastAsia"/>
        </w:rPr>
        <w:t>以</w:t>
      </w:r>
      <w:r>
        <w:rPr>
          <w:rFonts w:ascii="Times New Roman" w:eastAsia="標楷體" w:hAnsi="Times New Roman" w:cs="Times New Roman"/>
        </w:rPr>
        <w:t>BBS Taiwan</w:t>
      </w:r>
      <w:r>
        <w:rPr>
          <w:rFonts w:ascii="Times New Roman" w:eastAsia="標楷體" w:hAnsi="Times New Roman" w:cs="Times New Roman"/>
        </w:rPr>
        <w:t>的標準化方法監測臺灣獼猴和繁殖鳥類。</w:t>
      </w:r>
    </w:p>
    <w:p w14:paraId="50954795" w14:textId="77777777" w:rsidR="00D93FCC" w:rsidRDefault="00D93FCC">
      <w:pPr>
        <w:pStyle w:val="aff3"/>
        <w:spacing w:line="360" w:lineRule="auto"/>
        <w:ind w:left="0"/>
        <w:jc w:val="both"/>
        <w:rPr>
          <w:rFonts w:ascii="Times New Roman" w:eastAsia="標楷體" w:hAnsi="Times New Roman" w:cs="Times New Roman"/>
        </w:rPr>
      </w:pPr>
    </w:p>
    <w:p w14:paraId="09E7F766" w14:textId="51D682DC" w:rsidR="00D93FCC" w:rsidRDefault="002435EC">
      <w:pPr>
        <w:pStyle w:val="aff3"/>
        <w:spacing w:line="360" w:lineRule="auto"/>
        <w:ind w:left="0"/>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在臺灣獼猴部分：</w:t>
      </w:r>
      <w:r>
        <w:rPr>
          <w:rFonts w:ascii="Times New Roman" w:eastAsia="標楷體" w:hAnsi="Times New Roman" w:cs="Times New Roman"/>
        </w:rPr>
        <w:t>202</w:t>
      </w:r>
      <w:del w:id="16" w:author="瑋婷 徐" w:date="2024-12-24T15:55:00Z" w16du:dateUtc="2024-12-24T07:55:00Z">
        <w:r w:rsidR="009C06F4" w:rsidDel="00A61466">
          <w:rPr>
            <w:rFonts w:ascii="Times New Roman" w:eastAsia="標楷體" w:hAnsi="Times New Roman" w:cs="Times New Roman"/>
          </w:rPr>
          <w:delText>3</w:delText>
        </w:r>
      </w:del>
      <w:ins w:id="17" w:author="瑋婷 徐" w:date="2024-12-24T15:55:00Z" w16du:dateUtc="2024-12-24T07:55:00Z">
        <w:r w:rsidR="00A61466">
          <w:rPr>
            <w:rFonts w:ascii="Times New Roman" w:eastAsia="標楷體" w:hAnsi="Times New Roman" w:cs="Times New Roman" w:hint="eastAsia"/>
          </w:rPr>
          <w:t>4</w:t>
        </w:r>
      </w:ins>
      <w:r>
        <w:rPr>
          <w:rFonts w:ascii="Times New Roman" w:eastAsia="標楷體" w:hAnsi="Times New Roman" w:cs="Times New Roman"/>
        </w:rPr>
        <w:t>年是國有林班地臺灣獼猴監測正式收到完整資料的第</w:t>
      </w:r>
      <w:del w:id="18" w:author="瑋婷 徐" w:date="2024-12-24T15:55:00Z" w16du:dateUtc="2024-12-24T07:55:00Z">
        <w:r w:rsidR="009C06F4" w:rsidDel="00A61466">
          <w:rPr>
            <w:rFonts w:ascii="Times New Roman" w:eastAsia="標楷體" w:hAnsi="Times New Roman" w:cs="Times New Roman"/>
          </w:rPr>
          <w:delText>4</w:delText>
        </w:r>
      </w:del>
      <w:ins w:id="19" w:author="瑋婷 徐" w:date="2024-12-24T15:55:00Z" w16du:dateUtc="2024-12-24T07:55:00Z">
        <w:r w:rsidR="00A61466">
          <w:rPr>
            <w:rFonts w:ascii="Times New Roman" w:eastAsia="標楷體" w:hAnsi="Times New Roman" w:cs="Times New Roman" w:hint="eastAsia"/>
          </w:rPr>
          <w:t>5</w:t>
        </w:r>
      </w:ins>
      <w:r>
        <w:rPr>
          <w:rFonts w:ascii="Times New Roman" w:eastAsia="標楷體" w:hAnsi="Times New Roman" w:cs="Times New Roman"/>
        </w:rPr>
        <w:t>年，本年度由</w:t>
      </w:r>
      <w:r>
        <w:rPr>
          <w:rFonts w:ascii="Times New Roman" w:eastAsia="標楷體" w:hAnsi="Times New Roman" w:cs="Times New Roman"/>
        </w:rPr>
        <w:t>4</w:t>
      </w:r>
      <w:del w:id="20" w:author="瑋婷 徐" w:date="2024-12-24T15:55:00Z" w16du:dateUtc="2024-12-24T07:55:00Z">
        <w:r w:rsidDel="00A61466">
          <w:rPr>
            <w:rFonts w:ascii="Times New Roman" w:eastAsia="標楷體" w:hAnsi="Times New Roman" w:cs="Times New Roman"/>
          </w:rPr>
          <w:delText>13</w:delText>
        </w:r>
      </w:del>
      <w:ins w:id="21" w:author="瑋婷 徐" w:date="2024-12-24T15:55:00Z" w16du:dateUtc="2024-12-24T07:55:00Z">
        <w:r w:rsidR="00A61466">
          <w:rPr>
            <w:rFonts w:ascii="Times New Roman" w:eastAsia="標楷體" w:hAnsi="Times New Roman" w:cs="Times New Roman" w:hint="eastAsia"/>
          </w:rPr>
          <w:t>06</w:t>
        </w:r>
      </w:ins>
      <w:r>
        <w:rPr>
          <w:rFonts w:ascii="Times New Roman" w:eastAsia="標楷體" w:hAnsi="Times New Roman" w:cs="Times New Roman"/>
        </w:rPr>
        <w:t>位護管員，完成了</w:t>
      </w:r>
      <w:r>
        <w:rPr>
          <w:rFonts w:ascii="Times New Roman" w:eastAsia="標楷體" w:hAnsi="Times New Roman" w:cs="Times New Roman"/>
        </w:rPr>
        <w:t>3</w:t>
      </w:r>
      <w:del w:id="22" w:author="瑋婷 徐" w:date="2024-12-24T15:55:00Z" w16du:dateUtc="2024-12-24T07:55:00Z">
        <w:r w:rsidDel="00A61466">
          <w:rPr>
            <w:rFonts w:ascii="Times New Roman" w:eastAsia="標楷體" w:hAnsi="Times New Roman" w:cs="Times New Roman"/>
          </w:rPr>
          <w:delText>84</w:delText>
        </w:r>
      </w:del>
      <w:ins w:id="23" w:author="瑋婷 徐" w:date="2024-12-24T15:55:00Z" w16du:dateUtc="2024-12-24T07:55:00Z">
        <w:r w:rsidR="00A61466">
          <w:rPr>
            <w:rFonts w:ascii="Times New Roman" w:eastAsia="標楷體" w:hAnsi="Times New Roman" w:cs="Times New Roman" w:hint="eastAsia"/>
          </w:rPr>
          <w:t>91</w:t>
        </w:r>
      </w:ins>
      <w:r>
        <w:rPr>
          <w:rFonts w:ascii="Times New Roman" w:eastAsia="標楷體" w:hAnsi="Times New Roman" w:cs="Times New Roman"/>
        </w:rPr>
        <w:t>個樣區的獼猴調查。總共蒐集</w:t>
      </w:r>
      <w:r>
        <w:rPr>
          <w:rFonts w:ascii="Times New Roman" w:eastAsia="標楷體" w:hAnsi="Times New Roman" w:cs="Times New Roman"/>
        </w:rPr>
        <w:t>4,</w:t>
      </w:r>
      <w:del w:id="24" w:author="瑋婷 徐" w:date="2024-12-24T15:55:00Z" w16du:dateUtc="2024-12-24T07:55:00Z">
        <w:r w:rsidDel="00A61466">
          <w:rPr>
            <w:rFonts w:ascii="Times New Roman" w:eastAsia="標楷體" w:hAnsi="Times New Roman" w:cs="Times New Roman"/>
          </w:rPr>
          <w:delText>831</w:delText>
        </w:r>
      </w:del>
      <w:ins w:id="25" w:author="瑋婷 徐" w:date="2024-12-24T15:55:00Z" w16du:dateUtc="2024-12-24T07:55:00Z">
        <w:r w:rsidR="00A61466">
          <w:rPr>
            <w:rFonts w:ascii="Times New Roman" w:eastAsia="標楷體" w:hAnsi="Times New Roman" w:cs="Times New Roman" w:hint="eastAsia"/>
          </w:rPr>
          <w:t>912</w:t>
        </w:r>
      </w:ins>
      <w:r>
        <w:rPr>
          <w:rFonts w:ascii="Times New Roman" w:eastAsia="標楷體" w:hAnsi="Times New Roman" w:cs="Times New Roman"/>
        </w:rPr>
        <w:t>筆紀錄，經檢核後，符合標準的調查資料有</w:t>
      </w:r>
      <w:r>
        <w:rPr>
          <w:rFonts w:ascii="Times New Roman" w:eastAsia="標楷體" w:hAnsi="Times New Roman" w:cs="Times New Roman"/>
        </w:rPr>
        <w:t>4,6</w:t>
      </w:r>
      <w:del w:id="26" w:author="瑋婷 徐" w:date="2024-12-24T15:56:00Z" w16du:dateUtc="2024-12-24T07:56:00Z">
        <w:r w:rsidDel="00A61466">
          <w:rPr>
            <w:rFonts w:ascii="Times New Roman" w:eastAsia="標楷體" w:hAnsi="Times New Roman" w:cs="Times New Roman"/>
          </w:rPr>
          <w:delText>00</w:delText>
        </w:r>
      </w:del>
      <w:ins w:id="27" w:author="瑋婷 徐" w:date="2024-12-24T15:56:00Z" w16du:dateUtc="2024-12-24T07:56:00Z">
        <w:r w:rsidR="00A61466">
          <w:rPr>
            <w:rFonts w:ascii="Times New Roman" w:eastAsia="標楷體" w:hAnsi="Times New Roman" w:cs="Times New Roman" w:hint="eastAsia"/>
          </w:rPr>
          <w:t>95</w:t>
        </w:r>
      </w:ins>
      <w:r>
        <w:rPr>
          <w:rFonts w:ascii="Times New Roman" w:eastAsia="標楷體" w:hAnsi="Times New Roman" w:cs="Times New Roman"/>
        </w:rPr>
        <w:t>筆，資料正確率為</w:t>
      </w:r>
      <w:r>
        <w:rPr>
          <w:rFonts w:ascii="Times New Roman" w:eastAsia="標楷體" w:hAnsi="Times New Roman" w:cs="Times New Roman"/>
        </w:rPr>
        <w:t>95.</w:t>
      </w:r>
      <w:ins w:id="28" w:author="瑋婷 徐" w:date="2024-12-24T15:56:00Z" w16du:dateUtc="2024-12-24T07:56:00Z">
        <w:r w:rsidR="00A61466">
          <w:rPr>
            <w:rFonts w:ascii="Times New Roman" w:eastAsia="標楷體" w:hAnsi="Times New Roman" w:cs="Times New Roman" w:hint="eastAsia"/>
          </w:rPr>
          <w:t>6</w:t>
        </w:r>
      </w:ins>
      <w:del w:id="29" w:author="瑋婷 徐" w:date="2024-12-24T15:56:00Z" w16du:dateUtc="2024-12-24T07:56:00Z">
        <w:r w:rsidDel="00A61466">
          <w:rPr>
            <w:rFonts w:ascii="Times New Roman" w:eastAsia="標楷體" w:hAnsi="Times New Roman" w:cs="Times New Roman"/>
          </w:rPr>
          <w:delText>2</w:delText>
        </w:r>
      </w:del>
      <w:r>
        <w:rPr>
          <w:rFonts w:ascii="Times New Roman" w:eastAsia="標楷體" w:hAnsi="Times New Roman" w:cs="Times New Roman"/>
        </w:rPr>
        <w:t>%</w:t>
      </w:r>
      <w:r>
        <w:rPr>
          <w:rFonts w:ascii="Times New Roman" w:eastAsia="標楷體" w:hAnsi="Times New Roman" w:cs="Times New Roman"/>
        </w:rPr>
        <w:t>。在</w:t>
      </w:r>
      <w:r>
        <w:rPr>
          <w:rFonts w:ascii="Times New Roman" w:eastAsia="標楷體" w:hAnsi="Times New Roman" w:cs="Times New Roman"/>
        </w:rPr>
        <w:t>202</w:t>
      </w:r>
      <w:del w:id="30" w:author="瑋婷 徐" w:date="2024-12-24T15:56:00Z" w16du:dateUtc="2024-12-24T07:56:00Z">
        <w:r w:rsidDel="00A61466">
          <w:rPr>
            <w:rFonts w:ascii="Times New Roman" w:eastAsia="標楷體" w:hAnsi="Times New Roman" w:cs="Times New Roman"/>
          </w:rPr>
          <w:delText>3</w:delText>
        </w:r>
      </w:del>
      <w:ins w:id="31" w:author="瑋婷 徐" w:date="2024-12-24T15:56:00Z" w16du:dateUtc="2024-12-24T07:56:00Z">
        <w:r w:rsidR="00A61466">
          <w:rPr>
            <w:rFonts w:ascii="Times New Roman" w:eastAsia="標楷體" w:hAnsi="Times New Roman" w:cs="Times New Roman" w:hint="eastAsia"/>
          </w:rPr>
          <w:t>4</w:t>
        </w:r>
      </w:ins>
      <w:r>
        <w:rPr>
          <w:rFonts w:ascii="Times New Roman" w:eastAsia="標楷體" w:hAnsi="Times New Roman" w:cs="Times New Roman"/>
        </w:rPr>
        <w:t>年的</w:t>
      </w:r>
      <w:r>
        <w:rPr>
          <w:rFonts w:ascii="Times New Roman" w:eastAsia="標楷體" w:hAnsi="Times New Roman" w:cs="Times New Roman"/>
        </w:rPr>
        <w:t>2</w:t>
      </w:r>
      <w:r>
        <w:rPr>
          <w:rFonts w:ascii="Times New Roman" w:eastAsia="標楷體" w:hAnsi="Times New Roman" w:cs="Times New Roman"/>
        </w:rPr>
        <w:t>次調查中，每次調查到的猴群數平均為</w:t>
      </w:r>
      <w:del w:id="32" w:author="瑋婷 徐" w:date="2024-12-24T15:57:00Z" w16du:dateUtc="2024-12-24T07:57:00Z">
        <w:r w:rsidR="00FB31FD" w:rsidRPr="00C0537D" w:rsidDel="00A61466">
          <w:rPr>
            <w:rFonts w:ascii="Times New Roman" w:eastAsia="標楷體" w:hAnsi="Times New Roman" w:cs="Times New Roman" w:hint="eastAsia"/>
          </w:rPr>
          <w:delText>93.5</w:delText>
        </w:r>
      </w:del>
      <w:ins w:id="33" w:author="瑋婷 徐" w:date="2024-12-24T16:38:00Z" w16du:dateUtc="2024-12-24T08:38:00Z">
        <w:r w:rsidR="007031B4">
          <w:rPr>
            <w:rFonts w:ascii="Times New Roman" w:eastAsia="標楷體" w:hAnsi="Times New Roman" w:cs="Times New Roman"/>
          </w:rPr>
          <w:t>78</w:t>
        </w:r>
      </w:ins>
      <w:r>
        <w:rPr>
          <w:rFonts w:ascii="Times New Roman" w:eastAsia="標楷體" w:hAnsi="Times New Roman" w:cs="Times New Roman"/>
        </w:rPr>
        <w:t>群</w:t>
      </w:r>
      <w:r>
        <w:rPr>
          <w:rFonts w:ascii="標楷體" w:eastAsia="標楷體" w:hAnsi="標楷體" w:cs="Times New Roman"/>
        </w:rPr>
        <w:t>，</w:t>
      </w:r>
      <w:r>
        <w:rPr>
          <w:rFonts w:ascii="Times New Roman" w:eastAsia="標楷體" w:hAnsi="Times New Roman" w:cs="Times New Roman"/>
        </w:rPr>
        <w:t>其中在海拔</w:t>
      </w:r>
      <w:r>
        <w:rPr>
          <w:rFonts w:ascii="Times New Roman" w:eastAsia="標楷體" w:hAnsi="Times New Roman" w:cs="Times New Roman"/>
        </w:rPr>
        <w:t xml:space="preserve">50 m </w:t>
      </w:r>
      <w:r>
        <w:rPr>
          <w:rFonts w:ascii="Times New Roman" w:eastAsia="標楷體" w:hAnsi="Times New Roman" w:cs="Times New Roman"/>
        </w:rPr>
        <w:t>以上的森林棲地調查到的猴群平均為</w:t>
      </w:r>
      <w:del w:id="34" w:author="瑋婷 徐" w:date="2024-12-24T15:57:00Z" w16du:dateUtc="2024-12-24T07:57:00Z">
        <w:r w:rsidDel="00A61466">
          <w:rPr>
            <w:rFonts w:ascii="Times New Roman" w:eastAsia="標楷體" w:hAnsi="Times New Roman" w:cs="Times New Roman"/>
          </w:rPr>
          <w:delText>89</w:delText>
        </w:r>
      </w:del>
      <w:ins w:id="35" w:author="瑋婷 徐" w:date="2024-12-24T15:57:00Z" w16du:dateUtc="2024-12-24T07:57:00Z">
        <w:r w:rsidR="00A61466">
          <w:rPr>
            <w:rFonts w:ascii="Times New Roman" w:eastAsia="標楷體" w:hAnsi="Times New Roman" w:cs="Times New Roman" w:hint="eastAsia"/>
          </w:rPr>
          <w:t>75.5</w:t>
        </w:r>
      </w:ins>
      <w:r>
        <w:rPr>
          <w:rFonts w:ascii="Times New Roman" w:eastAsia="標楷體" w:hAnsi="Times New Roman" w:cs="Times New Roman"/>
        </w:rPr>
        <w:t>群，平均的相對密度為</w:t>
      </w:r>
      <w:r>
        <w:rPr>
          <w:rFonts w:ascii="Times New Roman" w:eastAsia="標楷體" w:hAnsi="Times New Roman" w:cs="Times New Roman"/>
        </w:rPr>
        <w:t>0.0</w:t>
      </w:r>
      <w:del w:id="36" w:author="瑋婷 徐" w:date="2024-12-24T15:57:00Z" w16du:dateUtc="2024-12-24T07:57:00Z">
        <w:r w:rsidDel="00A61466">
          <w:rPr>
            <w:rFonts w:ascii="Times New Roman" w:eastAsia="標楷體" w:hAnsi="Times New Roman" w:cs="Times New Roman"/>
          </w:rPr>
          <w:delText>4</w:delText>
        </w:r>
      </w:del>
      <w:ins w:id="37" w:author="瑋婷 徐" w:date="2024-12-24T15:57:00Z" w16du:dateUtc="2024-12-24T07:57:00Z">
        <w:r w:rsidR="00A61466">
          <w:rPr>
            <w:rFonts w:ascii="Times New Roman" w:eastAsia="標楷體" w:hAnsi="Times New Roman" w:cs="Times New Roman" w:hint="eastAsia"/>
          </w:rPr>
          <w:t>3</w:t>
        </w:r>
      </w:ins>
      <w:r>
        <w:rPr>
          <w:rFonts w:ascii="Times New Roman" w:eastAsia="標楷體" w:hAnsi="Times New Roman" w:cs="Times New Roman"/>
        </w:rPr>
        <w:t>群</w:t>
      </w:r>
      <w:r>
        <w:rPr>
          <w:rFonts w:ascii="Times New Roman" w:eastAsia="標楷體" w:hAnsi="Times New Roman" w:cs="Times New Roman"/>
        </w:rPr>
        <w:t>/</w:t>
      </w:r>
      <w:r>
        <w:rPr>
          <w:rFonts w:ascii="Times New Roman" w:eastAsia="標楷體" w:hAnsi="Times New Roman" w:cs="Times New Roman"/>
        </w:rPr>
        <w:t>樣點。經廣義線性混合模式</w:t>
      </w:r>
      <w:r>
        <w:rPr>
          <w:rFonts w:ascii="Times New Roman" w:eastAsia="標楷體" w:hAnsi="Times New Roman" w:cs="Times New Roman"/>
        </w:rPr>
        <w:t>(Generalized Linear Mixed-effects Model, GLMM)</w:t>
      </w:r>
      <w:r>
        <w:rPr>
          <w:rFonts w:ascii="Times New Roman" w:eastAsia="標楷體" w:hAnsi="Times New Roman" w:cs="Times New Roman"/>
        </w:rPr>
        <w:t>分析</w:t>
      </w:r>
      <w:r>
        <w:rPr>
          <w:rFonts w:ascii="Times New Roman" w:eastAsia="標楷體" w:hAnsi="Times New Roman" w:cs="Times New Roman"/>
        </w:rPr>
        <w:t>202</w:t>
      </w:r>
      <w:del w:id="38" w:author="瑋婷 徐" w:date="2024-12-24T15:57:00Z" w16du:dateUtc="2024-12-24T07:57:00Z">
        <w:r w:rsidDel="00A61466">
          <w:rPr>
            <w:rFonts w:ascii="Times New Roman" w:eastAsia="標楷體" w:hAnsi="Times New Roman" w:cs="Times New Roman" w:hint="eastAsia"/>
          </w:rPr>
          <w:delText>0</w:delText>
        </w:r>
      </w:del>
      <w:ins w:id="39" w:author="瑋婷 徐" w:date="2024-12-24T15:57:00Z" w16du:dateUtc="2024-12-24T07:57:00Z">
        <w:r w:rsidR="00A61466">
          <w:rPr>
            <w:rFonts w:ascii="Times New Roman" w:eastAsia="標楷體" w:hAnsi="Times New Roman" w:cs="Times New Roman" w:hint="eastAsia"/>
          </w:rPr>
          <w:t>1</w:t>
        </w:r>
      </w:ins>
      <w:r>
        <w:rPr>
          <w:rFonts w:ascii="Times New Roman" w:eastAsia="標楷體" w:hAnsi="Times New Roman" w:cs="Times New Roman"/>
        </w:rPr>
        <w:t xml:space="preserve"> - </w:t>
      </w:r>
      <w:del w:id="40" w:author="瑋婷 徐" w:date="2024-12-24T16:39:00Z" w16du:dateUtc="2024-12-24T08:39:00Z">
        <w:r w:rsidDel="002A2217">
          <w:rPr>
            <w:rFonts w:ascii="Times New Roman" w:eastAsia="標楷體" w:hAnsi="Times New Roman" w:cs="Times New Roman"/>
          </w:rPr>
          <w:delText>2023</w:delText>
        </w:r>
      </w:del>
      <w:ins w:id="41" w:author="瑋婷 徐" w:date="2024-12-24T16:39:00Z" w16du:dateUtc="2024-12-24T08:39:00Z">
        <w:r w:rsidR="002A2217">
          <w:rPr>
            <w:rFonts w:ascii="Times New Roman" w:eastAsia="標楷體" w:hAnsi="Times New Roman" w:cs="Times New Roman"/>
          </w:rPr>
          <w:t>2024</w:t>
        </w:r>
      </w:ins>
      <w:r>
        <w:rPr>
          <w:rFonts w:ascii="Times New Roman" w:eastAsia="標楷體" w:hAnsi="Times New Roman" w:cs="Times New Roman"/>
        </w:rPr>
        <w:t>年的調查資料後顯示，年份和分署這</w:t>
      </w:r>
      <w:r w:rsidR="009C06F4">
        <w:rPr>
          <w:rFonts w:ascii="Times New Roman" w:eastAsia="標楷體" w:hAnsi="Times New Roman" w:cs="Times New Roman"/>
        </w:rPr>
        <w:t>2</w:t>
      </w:r>
      <w:r>
        <w:rPr>
          <w:rFonts w:ascii="Times New Roman" w:eastAsia="標楷體" w:hAnsi="Times New Roman" w:cs="Times New Roman"/>
        </w:rPr>
        <w:t>個因子對獼猴出現的機率有顯著的影響。</w:t>
      </w:r>
      <w:r w:rsidR="009507D4" w:rsidRPr="009507D4">
        <w:rPr>
          <w:rFonts w:ascii="Times New Roman" w:eastAsia="標楷體" w:hAnsi="Times New Roman" w:cs="Times New Roman" w:hint="eastAsia"/>
        </w:rPr>
        <w:t>比較不同分署和年份的猴群相對密度，發現在分署部分，臺東分署的猴群相對密度較高；新竹分署和臺中分署的相對密度則是較低。以年份來看，</w:t>
      </w:r>
      <w:r w:rsidR="009507D4" w:rsidRPr="009507D4">
        <w:rPr>
          <w:rFonts w:ascii="Times New Roman" w:eastAsia="標楷體" w:hAnsi="Times New Roman" w:cs="Times New Roman"/>
        </w:rPr>
        <w:t>202</w:t>
      </w:r>
      <w:del w:id="42" w:author="瑋婷 徐" w:date="2024-12-24T15:58:00Z" w16du:dateUtc="2024-12-24T07:58:00Z">
        <w:r w:rsidR="009507D4" w:rsidRPr="009507D4" w:rsidDel="00A61466">
          <w:rPr>
            <w:rFonts w:ascii="Times New Roman" w:eastAsia="標楷體" w:hAnsi="Times New Roman" w:cs="Times New Roman" w:hint="eastAsia"/>
          </w:rPr>
          <w:delText>0</w:delText>
        </w:r>
      </w:del>
      <w:ins w:id="43" w:author="瑋婷 徐" w:date="2024-12-24T15:58:00Z" w16du:dateUtc="2024-12-24T07:58:00Z">
        <w:r w:rsidR="00A61466">
          <w:rPr>
            <w:rFonts w:ascii="Times New Roman" w:eastAsia="標楷體" w:hAnsi="Times New Roman" w:cs="Times New Roman" w:hint="eastAsia"/>
          </w:rPr>
          <w:t>1</w:t>
        </w:r>
      </w:ins>
      <w:r w:rsidR="009507D4" w:rsidRPr="009507D4">
        <w:rPr>
          <w:rFonts w:ascii="Times New Roman" w:eastAsia="標楷體" w:hAnsi="Times New Roman" w:cs="Times New Roman"/>
        </w:rPr>
        <w:t xml:space="preserve"> – 202</w:t>
      </w:r>
      <w:del w:id="44" w:author="瑋婷 徐" w:date="2024-12-24T15:58:00Z" w16du:dateUtc="2024-12-24T07:58:00Z">
        <w:r w:rsidR="009507D4" w:rsidRPr="009507D4" w:rsidDel="00A61466">
          <w:rPr>
            <w:rFonts w:ascii="Times New Roman" w:eastAsia="標楷體" w:hAnsi="Times New Roman" w:cs="Times New Roman"/>
          </w:rPr>
          <w:delText>3</w:delText>
        </w:r>
      </w:del>
      <w:ins w:id="45" w:author="瑋婷 徐" w:date="2024-12-24T15:58:00Z" w16du:dateUtc="2024-12-24T07:58:00Z">
        <w:r w:rsidR="00A61466">
          <w:rPr>
            <w:rFonts w:ascii="Times New Roman" w:eastAsia="標楷體" w:hAnsi="Times New Roman" w:cs="Times New Roman" w:hint="eastAsia"/>
          </w:rPr>
          <w:t>4</w:t>
        </w:r>
      </w:ins>
      <w:r w:rsidR="009507D4" w:rsidRPr="009507D4">
        <w:rPr>
          <w:rFonts w:ascii="Times New Roman" w:eastAsia="標楷體" w:hAnsi="Times New Roman" w:cs="Times New Roman" w:hint="eastAsia"/>
        </w:rPr>
        <w:t>年間，</w:t>
      </w:r>
      <w:r w:rsidR="007C6F7C">
        <w:rPr>
          <w:rFonts w:ascii="Times New Roman" w:eastAsia="標楷體" w:hAnsi="Times New Roman" w:cs="Times New Roman" w:hint="eastAsia"/>
        </w:rPr>
        <w:t>國有林班地內</w:t>
      </w:r>
      <w:r w:rsidR="009507D4" w:rsidRPr="009507D4">
        <w:rPr>
          <w:rFonts w:ascii="Times New Roman" w:eastAsia="標楷體" w:hAnsi="Times New Roman" w:cs="Times New Roman" w:hint="eastAsia"/>
        </w:rPr>
        <w:t>獼猴出現的機率</w:t>
      </w:r>
      <w:r w:rsidR="007C6F7C">
        <w:rPr>
          <w:rFonts w:ascii="Times New Roman" w:eastAsia="標楷體" w:hAnsi="Times New Roman" w:cs="Times New Roman" w:hint="eastAsia"/>
        </w:rPr>
        <w:t>為</w:t>
      </w:r>
      <w:r w:rsidR="00C0537D">
        <w:rPr>
          <w:rFonts w:ascii="Times New Roman" w:eastAsia="標楷體" w:hAnsi="Times New Roman" w:cs="Times New Roman" w:hint="eastAsia"/>
        </w:rPr>
        <w:t>顯著下降。然而，僅四</w:t>
      </w:r>
      <w:r w:rsidR="009507D4" w:rsidRPr="009507D4">
        <w:rPr>
          <w:rFonts w:ascii="Times New Roman" w:eastAsia="標楷體" w:hAnsi="Times New Roman" w:cs="Times New Roman" w:hint="eastAsia"/>
        </w:rPr>
        <w:t>年的時間，尙無法確認此族群變動是長期趨勢或僅為取樣誤差造成的年間波動情形。未來，仍需持續監測，才能較眞確地掌握臺灣獼猴族群在國有林班地的變化狀況。</w:t>
      </w:r>
    </w:p>
    <w:p w14:paraId="230AB67C" w14:textId="77777777" w:rsidR="00D93FCC" w:rsidRDefault="00D93FCC">
      <w:pPr>
        <w:pStyle w:val="aff3"/>
        <w:spacing w:line="360" w:lineRule="auto"/>
        <w:ind w:left="0"/>
        <w:jc w:val="both"/>
        <w:rPr>
          <w:rFonts w:ascii="Times New Roman" w:eastAsia="標楷體" w:hAnsi="Times New Roman" w:cs="Times New Roman"/>
        </w:rPr>
      </w:pPr>
    </w:p>
    <w:p w14:paraId="6D076FE3" w14:textId="124B118A" w:rsidR="00D93FCC" w:rsidRDefault="002435EC">
      <w:pPr>
        <w:pStyle w:val="aff3"/>
        <w:spacing w:line="360" w:lineRule="auto"/>
        <w:ind w:left="0"/>
        <w:jc w:val="both"/>
        <w:rPr>
          <w:rFonts w:ascii="Times New Roman" w:eastAsia="標楷體" w:hAnsi="Times New Roman" w:cs="Times New Roman"/>
          <w:szCs w:val="24"/>
        </w:rPr>
      </w:pPr>
      <w:r>
        <w:rPr>
          <w:rFonts w:ascii="Times New Roman" w:eastAsia="標楷體" w:hAnsi="Times New Roman" w:cs="Times New Roman"/>
        </w:rPr>
        <w:t xml:space="preserve">    </w:t>
      </w:r>
      <w:r>
        <w:rPr>
          <w:rFonts w:ascii="Times New Roman" w:eastAsia="標楷體" w:hAnsi="Times New Roman" w:cs="Times New Roman"/>
        </w:rPr>
        <w:t>在繁殖鳥類部分：</w:t>
      </w:r>
      <w:r>
        <w:rPr>
          <w:rFonts w:ascii="Times New Roman" w:eastAsia="標楷體" w:hAnsi="Times New Roman" w:cs="Times New Roman"/>
        </w:rPr>
        <w:t>202</w:t>
      </w:r>
      <w:del w:id="46" w:author="瑋婷 徐" w:date="2024-12-24T15:59:00Z" w16du:dateUtc="2024-12-24T07:59:00Z">
        <w:r w:rsidDel="00A61466">
          <w:rPr>
            <w:rFonts w:ascii="Times New Roman" w:eastAsia="標楷體" w:hAnsi="Times New Roman" w:cs="Times New Roman" w:hint="eastAsia"/>
          </w:rPr>
          <w:delText>3</w:delText>
        </w:r>
      </w:del>
      <w:ins w:id="47" w:author="瑋婷 徐" w:date="2024-12-24T15:59:00Z" w16du:dateUtc="2024-12-24T07:59:00Z">
        <w:r w:rsidR="00A61466">
          <w:rPr>
            <w:rFonts w:ascii="Times New Roman" w:eastAsia="標楷體" w:hAnsi="Times New Roman" w:cs="Times New Roman" w:hint="eastAsia"/>
          </w:rPr>
          <w:t>4</w:t>
        </w:r>
      </w:ins>
      <w:r>
        <w:rPr>
          <w:rFonts w:ascii="Times New Roman" w:eastAsia="標楷體" w:hAnsi="Times New Roman" w:cs="Times New Roman"/>
        </w:rPr>
        <w:t>年由</w:t>
      </w:r>
      <w:r>
        <w:rPr>
          <w:rFonts w:ascii="Times New Roman" w:eastAsia="標楷體" w:hAnsi="Times New Roman" w:cs="Times New Roman"/>
        </w:rPr>
        <w:t>7</w:t>
      </w:r>
      <w:del w:id="48" w:author="瑋婷 徐" w:date="2024-12-24T15:59:00Z" w16du:dateUtc="2024-12-24T07:59:00Z">
        <w:r w:rsidDel="00A61466">
          <w:rPr>
            <w:rFonts w:ascii="Times New Roman" w:eastAsia="標楷體" w:hAnsi="Times New Roman" w:cs="Times New Roman"/>
          </w:rPr>
          <w:delText>0</w:delText>
        </w:r>
      </w:del>
      <w:ins w:id="49" w:author="瑋婷 徐" w:date="2024-12-24T15:59:00Z" w16du:dateUtc="2024-12-24T07:59:00Z">
        <w:r w:rsidR="00A61466">
          <w:rPr>
            <w:rFonts w:ascii="Times New Roman" w:eastAsia="標楷體" w:hAnsi="Times New Roman" w:cs="Times New Roman" w:hint="eastAsia"/>
          </w:rPr>
          <w:t>6</w:t>
        </w:r>
      </w:ins>
      <w:r>
        <w:rPr>
          <w:rFonts w:ascii="Times New Roman" w:eastAsia="標楷體" w:hAnsi="Times New Roman" w:cs="Times New Roman"/>
        </w:rPr>
        <w:t>位人員，完成了</w:t>
      </w:r>
      <w:del w:id="50" w:author="瑋婷 徐" w:date="2024-12-24T15:59:00Z" w16du:dateUtc="2024-12-24T07:59:00Z">
        <w:r w:rsidDel="00A61466">
          <w:rPr>
            <w:rFonts w:ascii="Times New Roman" w:eastAsia="標楷體" w:hAnsi="Times New Roman" w:cs="Times New Roman" w:hint="eastAsia"/>
          </w:rPr>
          <w:delText>35</w:delText>
        </w:r>
      </w:del>
      <w:ins w:id="51" w:author="瑋婷 徐" w:date="2024-12-24T15:59:00Z" w16du:dateUtc="2024-12-24T07:59:00Z">
        <w:r w:rsidR="00A61466">
          <w:rPr>
            <w:rFonts w:ascii="Times New Roman" w:eastAsia="標楷體" w:hAnsi="Times New Roman" w:cs="Times New Roman" w:hint="eastAsia"/>
          </w:rPr>
          <w:t>41</w:t>
        </w:r>
      </w:ins>
      <w:r>
        <w:rPr>
          <w:rFonts w:ascii="Times New Roman" w:eastAsia="標楷體" w:hAnsi="Times New Roman" w:cs="Times New Roman"/>
        </w:rPr>
        <w:t>個樣區的繁殖鳥類調查</w:t>
      </w:r>
      <w:r>
        <w:rPr>
          <w:rFonts w:ascii="標楷體" w:eastAsia="標楷體" w:hAnsi="標楷體" w:cs="Times New Roman"/>
        </w:rPr>
        <w:t>，</w:t>
      </w:r>
      <w:del w:id="52" w:author="瑋婷 徐" w:date="2024-12-24T16:00:00Z" w16du:dateUtc="2024-12-24T08:00:00Z">
        <w:r w:rsidR="00835D72" w:rsidDel="00A61466">
          <w:rPr>
            <w:rFonts w:ascii="標楷體" w:eastAsia="標楷體" w:hAnsi="標楷體" w:cs="Times New Roman" w:hint="eastAsia"/>
          </w:rPr>
          <w:delText>其中的</w:delText>
        </w:r>
        <w:r w:rsidDel="00A61466">
          <w:rPr>
            <w:rFonts w:ascii="Times New Roman" w:eastAsia="標楷體" w:hAnsi="Times New Roman" w:cs="Times New Roman" w:hint="eastAsia"/>
          </w:rPr>
          <w:delText>34</w:delText>
        </w:r>
        <w:r w:rsidDel="00A61466">
          <w:rPr>
            <w:rFonts w:ascii="Times New Roman" w:eastAsia="標楷體" w:hAnsi="Times New Roman" w:cs="Times New Roman" w:hint="eastAsia"/>
          </w:rPr>
          <w:delText>個</w:delText>
        </w:r>
      </w:del>
      <w:ins w:id="53" w:author="瑋婷 徐" w:date="2024-12-24T16:00:00Z" w16du:dateUtc="2024-12-24T08:00:00Z">
        <w:r w:rsidR="00A61466">
          <w:rPr>
            <w:rFonts w:ascii="標楷體" w:eastAsia="標楷體" w:hAnsi="標楷體" w:cs="Times New Roman" w:hint="eastAsia"/>
          </w:rPr>
          <w:t>所有</w:t>
        </w:r>
      </w:ins>
      <w:r>
        <w:rPr>
          <w:rFonts w:ascii="Times New Roman" w:eastAsia="標楷體" w:hAnsi="Times New Roman" w:cs="Times New Roman"/>
        </w:rPr>
        <w:t>樣區均調查</w:t>
      </w:r>
      <w:r>
        <w:rPr>
          <w:rFonts w:ascii="Times New Roman" w:eastAsia="標楷體" w:hAnsi="Times New Roman" w:cs="Times New Roman"/>
        </w:rPr>
        <w:t>2</w:t>
      </w:r>
      <w:r>
        <w:rPr>
          <w:rFonts w:ascii="Times New Roman" w:eastAsia="標楷體" w:hAnsi="Times New Roman" w:cs="Times New Roman"/>
        </w:rPr>
        <w:t>次</w:t>
      </w:r>
      <w:del w:id="54" w:author="瑋婷 徐" w:date="2024-12-24T16:00:00Z" w16du:dateUtc="2024-12-24T08:00:00Z">
        <w:r w:rsidDel="00A61466">
          <w:rPr>
            <w:rFonts w:ascii="Times New Roman" w:eastAsia="標楷體" w:hAnsi="Times New Roman" w:cs="Times New Roman"/>
          </w:rPr>
          <w:delText>，</w:delText>
        </w:r>
        <w:r w:rsidR="00B6742E" w:rsidDel="00A61466">
          <w:rPr>
            <w:rFonts w:ascii="Times New Roman" w:eastAsia="標楷體" w:hAnsi="Times New Roman" w:cs="Times New Roman"/>
          </w:rPr>
          <w:delText>僅有</w:delText>
        </w:r>
        <w:r w:rsidDel="00A61466">
          <w:rPr>
            <w:rFonts w:ascii="Times New Roman" w:eastAsia="標楷體" w:hAnsi="Times New Roman" w:cs="Times New Roman"/>
          </w:rPr>
          <w:delText>勢麗仙區</w:delText>
        </w:r>
        <w:r w:rsidDel="00A61466">
          <w:rPr>
            <w:rFonts w:ascii="Times New Roman" w:eastAsia="標楷體" w:hAnsi="Times New Roman" w:cs="Times New Roman"/>
          </w:rPr>
          <w:delText>119(MB-C13-02)</w:delText>
        </w:r>
        <w:r w:rsidDel="00A61466">
          <w:rPr>
            <w:rFonts w:ascii="Times New Roman" w:eastAsia="標楷體" w:hAnsi="Times New Roman" w:cs="Times New Roman"/>
          </w:rPr>
          <w:delText>樣區因</w:delText>
        </w:r>
        <w:r w:rsidDel="00A61466">
          <w:rPr>
            <w:rFonts w:ascii="Times New Roman" w:eastAsia="標楷體" w:hAnsi="Times New Roman" w:cs="Times New Roman"/>
          </w:rPr>
          <w:delText>4</w:delText>
        </w:r>
        <w:r w:rsidDel="00A61466">
          <w:rPr>
            <w:rFonts w:ascii="Times New Roman" w:eastAsia="標楷體" w:hAnsi="Times New Roman" w:cs="Times New Roman"/>
          </w:rPr>
          <w:delText>月林道整修而僅調查</w:delText>
        </w:r>
        <w:r w:rsidDel="00A61466">
          <w:rPr>
            <w:rFonts w:ascii="Times New Roman" w:eastAsia="標楷體" w:hAnsi="Times New Roman" w:cs="Times New Roman"/>
          </w:rPr>
          <w:delText>1</w:delText>
        </w:r>
        <w:r w:rsidDel="00A61466">
          <w:rPr>
            <w:rFonts w:ascii="Times New Roman" w:eastAsia="標楷體" w:hAnsi="Times New Roman" w:cs="Times New Roman"/>
          </w:rPr>
          <w:delText>次</w:delText>
        </w:r>
      </w:del>
      <w:r>
        <w:rPr>
          <w:rFonts w:ascii="標楷體" w:eastAsia="標楷體" w:hAnsi="標楷體" w:cs="Times New Roman"/>
        </w:rPr>
        <w:t>，</w:t>
      </w:r>
      <w:r>
        <w:rPr>
          <w:rFonts w:ascii="Times New Roman" w:eastAsia="標楷體" w:hAnsi="Times New Roman" w:cs="Times New Roman"/>
        </w:rPr>
        <w:t>總計完成</w:t>
      </w:r>
      <w:del w:id="55" w:author="瑋婷 徐" w:date="2024-12-24T16:00:00Z" w16du:dateUtc="2024-12-24T08:00:00Z">
        <w:r w:rsidDel="00A61466">
          <w:rPr>
            <w:rFonts w:ascii="Times New Roman" w:eastAsia="標楷體" w:hAnsi="Times New Roman" w:cs="Times New Roman" w:hint="eastAsia"/>
          </w:rPr>
          <w:delText>69</w:delText>
        </w:r>
      </w:del>
      <w:ins w:id="56" w:author="瑋婷 徐" w:date="2024-12-24T16:00:00Z" w16du:dateUtc="2024-12-24T08:00:00Z">
        <w:r w:rsidR="00A61466">
          <w:rPr>
            <w:rFonts w:ascii="Times New Roman" w:eastAsia="標楷體" w:hAnsi="Times New Roman" w:cs="Times New Roman" w:hint="eastAsia"/>
          </w:rPr>
          <w:t>82</w:t>
        </w:r>
      </w:ins>
      <w:r>
        <w:rPr>
          <w:rFonts w:ascii="Times New Roman" w:eastAsia="標楷體" w:hAnsi="Times New Roman" w:cs="Times New Roman"/>
        </w:rPr>
        <w:t>個樣區次的調查。參與繁殖鳥類調查的人員，</w:t>
      </w:r>
      <w:r>
        <w:rPr>
          <w:rFonts w:ascii="Times New Roman" w:eastAsia="標楷體" w:hAnsi="Times New Roman" w:cs="Times New Roman"/>
        </w:rPr>
        <w:lastRenderedPageBreak/>
        <w:t>除了護管員</w:t>
      </w:r>
      <w:r>
        <w:rPr>
          <w:rFonts w:ascii="Times New Roman" w:eastAsia="標楷體" w:hAnsi="Times New Roman" w:cs="Times New Roman"/>
        </w:rPr>
        <w:t>(</w:t>
      </w:r>
      <w:del w:id="57" w:author="瑋婷 徐" w:date="2024-12-24T16:12:00Z" w16du:dateUtc="2024-12-24T08:12:00Z">
        <w:r w:rsidDel="00770F1A">
          <w:rPr>
            <w:rFonts w:ascii="Times New Roman" w:eastAsia="標楷體" w:hAnsi="Times New Roman" w:cs="Times New Roman"/>
          </w:rPr>
          <w:delText>67</w:delText>
        </w:r>
      </w:del>
      <w:ins w:id="58" w:author="瑋婷 徐" w:date="2024-12-24T16:13:00Z" w16du:dateUtc="2024-12-24T08:13:00Z">
        <w:r w:rsidR="00770F1A">
          <w:rPr>
            <w:rFonts w:ascii="Times New Roman" w:eastAsia="標楷體" w:hAnsi="Times New Roman" w:cs="Times New Roman"/>
          </w:rPr>
          <w:t>69</w:t>
        </w:r>
      </w:ins>
      <w:r>
        <w:rPr>
          <w:rFonts w:ascii="Times New Roman" w:eastAsia="標楷體" w:hAnsi="Times New Roman" w:cs="Times New Roman"/>
        </w:rPr>
        <w:t>人</w:t>
      </w:r>
      <w:r>
        <w:rPr>
          <w:rFonts w:ascii="Times New Roman" w:eastAsia="標楷體" w:hAnsi="Times New Roman" w:cs="Times New Roman"/>
        </w:rPr>
        <w:t>)</w:t>
      </w:r>
      <w:r>
        <w:rPr>
          <w:rFonts w:ascii="Times New Roman" w:eastAsia="標楷體" w:hAnsi="Times New Roman" w:cs="Times New Roman"/>
        </w:rPr>
        <w:t>之外，還包括國家森林志工</w:t>
      </w:r>
      <w:r>
        <w:rPr>
          <w:rFonts w:ascii="Times New Roman" w:eastAsia="標楷體" w:hAnsi="Times New Roman" w:cs="Times New Roman"/>
        </w:rPr>
        <w:t>(</w:t>
      </w:r>
      <w:del w:id="59" w:author="瑋婷 徐" w:date="2024-12-24T16:12:00Z" w16du:dateUtc="2024-12-24T08:12:00Z">
        <w:r w:rsidDel="00770F1A">
          <w:rPr>
            <w:rFonts w:ascii="Times New Roman" w:eastAsia="標楷體" w:hAnsi="Times New Roman" w:cs="Times New Roman"/>
          </w:rPr>
          <w:delText>2</w:delText>
        </w:r>
      </w:del>
      <w:ins w:id="60" w:author="瑋婷 徐" w:date="2024-12-24T16:12:00Z" w16du:dateUtc="2024-12-24T08:12:00Z">
        <w:r w:rsidR="00770F1A">
          <w:rPr>
            <w:rFonts w:ascii="Times New Roman" w:eastAsia="標楷體" w:hAnsi="Times New Roman" w:cs="Times New Roman"/>
          </w:rPr>
          <w:t>4</w:t>
        </w:r>
      </w:ins>
      <w:r>
        <w:rPr>
          <w:rFonts w:ascii="Times New Roman" w:eastAsia="標楷體" w:hAnsi="Times New Roman" w:cs="Times New Roman"/>
        </w:rPr>
        <w:t>人</w:t>
      </w:r>
      <w:r>
        <w:rPr>
          <w:rFonts w:ascii="Times New Roman" w:eastAsia="標楷體" w:hAnsi="Times New Roman" w:cs="Times New Roman"/>
        </w:rPr>
        <w:t>)</w:t>
      </w:r>
      <w:r>
        <w:rPr>
          <w:rFonts w:ascii="Times New Roman" w:eastAsia="標楷體" w:hAnsi="Times New Roman" w:cs="Times New Roman"/>
        </w:rPr>
        <w:t>和社區人員</w:t>
      </w:r>
      <w:r>
        <w:rPr>
          <w:rFonts w:ascii="Times New Roman" w:eastAsia="標楷體" w:hAnsi="Times New Roman" w:cs="Times New Roman"/>
        </w:rPr>
        <w:t>(</w:t>
      </w:r>
      <w:del w:id="61" w:author="瑋婷 徐" w:date="2024-12-24T16:11:00Z" w16du:dateUtc="2024-12-24T08:11:00Z">
        <w:r w:rsidDel="00770F1A">
          <w:rPr>
            <w:rFonts w:ascii="Times New Roman" w:eastAsia="標楷體" w:hAnsi="Times New Roman" w:cs="Times New Roman"/>
          </w:rPr>
          <w:delText>1</w:delText>
        </w:r>
      </w:del>
      <w:ins w:id="62" w:author="瑋婷 徐" w:date="2024-12-24T16:11:00Z" w16du:dateUtc="2024-12-24T08:11:00Z">
        <w:r w:rsidR="00770F1A">
          <w:rPr>
            <w:rFonts w:ascii="Times New Roman" w:eastAsia="標楷體" w:hAnsi="Times New Roman" w:cs="Times New Roman"/>
          </w:rPr>
          <w:t>3</w:t>
        </w:r>
      </w:ins>
      <w:r>
        <w:rPr>
          <w:rFonts w:ascii="Times New Roman" w:eastAsia="標楷體" w:hAnsi="Times New Roman" w:cs="Times New Roman"/>
        </w:rPr>
        <w:t>人</w:t>
      </w:r>
      <w:r>
        <w:rPr>
          <w:rFonts w:ascii="Times New Roman" w:eastAsia="標楷體" w:hAnsi="Times New Roman" w:cs="Times New Roman"/>
        </w:rPr>
        <w:t>)</w:t>
      </w:r>
      <w:r>
        <w:rPr>
          <w:rFonts w:ascii="Times New Roman" w:eastAsia="標楷體" w:hAnsi="Times New Roman" w:cs="Times New Roman"/>
        </w:rPr>
        <w:t>。</w:t>
      </w:r>
      <w:r w:rsidRPr="00BB76D4">
        <w:rPr>
          <w:rFonts w:ascii="Times New Roman" w:eastAsia="標楷體" w:hAnsi="Times New Roman" w:cs="Times New Roman" w:hint="eastAsia"/>
        </w:rPr>
        <w:t>總共蒐集</w:t>
      </w:r>
      <w:del w:id="63" w:author="瑋婷 徐" w:date="2024-12-24T16:14:00Z" w16du:dateUtc="2024-12-24T08:14:00Z">
        <w:r w:rsidRPr="00BB76D4" w:rsidDel="00770F1A">
          <w:rPr>
            <w:rFonts w:ascii="Times New Roman" w:eastAsia="標楷體" w:hAnsi="Times New Roman" w:cs="Times New Roman"/>
          </w:rPr>
          <w:delText>2,899</w:delText>
        </w:r>
      </w:del>
      <w:ins w:id="64" w:author="瑋婷 徐" w:date="2024-12-24T16:14:00Z" w16du:dateUtc="2024-12-24T08:14:00Z">
        <w:r w:rsidR="00770F1A">
          <w:rPr>
            <w:rFonts w:ascii="Times New Roman" w:eastAsia="標楷體" w:hAnsi="Times New Roman" w:cs="Times New Roman"/>
          </w:rPr>
          <w:t>4,089</w:t>
        </w:r>
      </w:ins>
      <w:r w:rsidRPr="00BB76D4">
        <w:rPr>
          <w:rFonts w:ascii="Times New Roman" w:eastAsia="標楷體" w:hAnsi="Times New Roman" w:cs="Times New Roman" w:hint="eastAsia"/>
        </w:rPr>
        <w:t>筆資料，</w:t>
      </w:r>
      <w:r w:rsidR="00560F02" w:rsidRPr="00BB76D4">
        <w:rPr>
          <w:rFonts w:ascii="Times New Roman" w:eastAsia="標楷體" w:hAnsi="Times New Roman" w:cs="Times New Roman" w:hint="eastAsia"/>
        </w:rPr>
        <w:t>依照研究人員野外調查經驗和目前已知各鳥種的地理分布特性</w:t>
      </w:r>
      <w:r w:rsidRPr="00BB76D4">
        <w:rPr>
          <w:rFonts w:ascii="Times New Roman" w:eastAsia="標楷體" w:hAnsi="Times New Roman" w:cs="Times New Roman" w:hint="eastAsia"/>
        </w:rPr>
        <w:t>檢核後，</w:t>
      </w:r>
      <w:r w:rsidR="007C6F7C" w:rsidRPr="00BB76D4">
        <w:rPr>
          <w:rFonts w:ascii="Times New Roman" w:eastAsia="標楷體" w:hAnsi="Times New Roman" w:cs="Times New Roman" w:hint="eastAsia"/>
        </w:rPr>
        <w:t>上述</w:t>
      </w:r>
      <w:r w:rsidR="00560F02" w:rsidRPr="00BB76D4" w:rsidDel="00560F02">
        <w:rPr>
          <w:rFonts w:ascii="Times New Roman" w:eastAsia="標楷體" w:hAnsi="Times New Roman" w:cs="Times New Roman" w:hint="eastAsia"/>
        </w:rPr>
        <w:t xml:space="preserve"> </w:t>
      </w:r>
      <w:ins w:id="65" w:author="瑋婷 徐" w:date="2024-12-24T16:15:00Z" w16du:dateUtc="2024-12-24T08:15:00Z">
        <w:r w:rsidR="00770F1A" w:rsidRPr="00770F1A">
          <w:rPr>
            <w:rFonts w:ascii="Times New Roman" w:eastAsia="標楷體" w:hAnsi="Times New Roman" w:cs="Times New Roman"/>
          </w:rPr>
          <w:t>4,089</w:t>
        </w:r>
      </w:ins>
      <w:del w:id="66" w:author="瑋婷 徐" w:date="2024-12-24T16:15:00Z" w16du:dateUtc="2024-12-24T08:15:00Z">
        <w:r w:rsidRPr="00BB76D4" w:rsidDel="00770F1A">
          <w:rPr>
            <w:rFonts w:ascii="Times New Roman" w:eastAsia="標楷體" w:hAnsi="Times New Roman" w:cs="Times New Roman"/>
          </w:rPr>
          <w:delText>2,899</w:delText>
        </w:r>
      </w:del>
      <w:r w:rsidRPr="00BB76D4">
        <w:rPr>
          <w:rFonts w:ascii="Times New Roman" w:eastAsia="標楷體" w:hAnsi="Times New Roman" w:cs="Times New Roman" w:hint="eastAsia"/>
        </w:rPr>
        <w:t>筆</w:t>
      </w:r>
      <w:r w:rsidR="007C6F7C" w:rsidRPr="00BB76D4">
        <w:rPr>
          <w:rFonts w:ascii="Times New Roman" w:eastAsia="標楷體" w:hAnsi="Times New Roman" w:cs="Times New Roman" w:hint="eastAsia"/>
        </w:rPr>
        <w:t>在鳥種紀錄上應無問題</w:t>
      </w:r>
      <w:r w:rsidRPr="00BB76D4">
        <w:rPr>
          <w:rFonts w:ascii="Times New Roman" w:eastAsia="標楷體" w:hAnsi="Times New Roman" w:cs="Times New Roman" w:hint="eastAsia"/>
        </w:rPr>
        <w:t>。</w:t>
      </w:r>
      <w:del w:id="67" w:author="瑋婷 徐" w:date="2024-12-24T16:15:00Z" w16du:dateUtc="2024-12-24T08:15:00Z">
        <w:r w:rsidR="00835D72" w:rsidRPr="00BB76D4" w:rsidDel="00770F1A">
          <w:rPr>
            <w:rFonts w:ascii="Times New Roman" w:eastAsia="標楷體" w:hAnsi="Times New Roman" w:cs="Times New Roman"/>
          </w:rPr>
          <w:delText>2023</w:delText>
        </w:r>
      </w:del>
      <w:ins w:id="68" w:author="瑋婷 徐" w:date="2024-12-24T16:15:00Z" w16du:dateUtc="2024-12-24T08:15:00Z">
        <w:r w:rsidR="00770F1A" w:rsidRPr="00BB76D4">
          <w:rPr>
            <w:rFonts w:ascii="Times New Roman" w:eastAsia="標楷體" w:hAnsi="Times New Roman" w:cs="Times New Roman"/>
          </w:rPr>
          <w:t>202</w:t>
        </w:r>
        <w:r w:rsidR="00770F1A">
          <w:rPr>
            <w:rFonts w:ascii="Times New Roman" w:eastAsia="標楷體" w:hAnsi="Times New Roman" w:cs="Times New Roman"/>
          </w:rPr>
          <w:t>4</w:t>
        </w:r>
      </w:ins>
      <w:r w:rsidR="00835D72" w:rsidRPr="00BB76D4">
        <w:rPr>
          <w:rFonts w:ascii="Times New Roman" w:eastAsia="標楷體" w:hAnsi="Times New Roman" w:cs="Times New Roman" w:hint="eastAsia"/>
        </w:rPr>
        <w:t>年</w:t>
      </w:r>
      <w:r w:rsidRPr="00BB76D4">
        <w:rPr>
          <w:rFonts w:ascii="Times New Roman" w:eastAsia="標楷體" w:hAnsi="Times New Roman" w:cs="Times New Roman" w:hint="eastAsia"/>
        </w:rPr>
        <w:t>記錄到的鳥種為</w:t>
      </w:r>
      <w:del w:id="69" w:author="瑋婷 徐" w:date="2024-12-24T16:15:00Z" w16du:dateUtc="2024-12-24T08:15:00Z">
        <w:r w:rsidR="00560F02" w:rsidRPr="00BB76D4" w:rsidDel="00770F1A">
          <w:rPr>
            <w:rFonts w:ascii="Times New Roman" w:eastAsia="標楷體" w:hAnsi="Times New Roman" w:cs="Times New Roman" w:hint="eastAsia"/>
          </w:rPr>
          <w:delText>102</w:delText>
        </w:r>
      </w:del>
      <w:ins w:id="70" w:author="瑋婷 徐" w:date="2024-12-24T16:15:00Z" w16du:dateUtc="2024-12-24T08:15:00Z">
        <w:r w:rsidR="00770F1A">
          <w:rPr>
            <w:rFonts w:ascii="Times New Roman" w:eastAsia="標楷體" w:hAnsi="Times New Roman" w:cs="Times New Roman"/>
          </w:rPr>
          <w:t>117</w:t>
        </w:r>
      </w:ins>
      <w:r w:rsidRPr="00BB76D4">
        <w:rPr>
          <w:rFonts w:ascii="Times New Roman" w:eastAsia="標楷體" w:hAnsi="Times New Roman" w:cs="Times New Roman" w:hint="eastAsia"/>
        </w:rPr>
        <w:t>種，其中包括</w:t>
      </w:r>
      <w:del w:id="71" w:author="瑋婷 徐" w:date="2024-12-24T16:16:00Z" w16du:dateUtc="2024-12-24T08:16:00Z">
        <w:r w:rsidR="00560F02" w:rsidRPr="00BB76D4" w:rsidDel="00770F1A">
          <w:rPr>
            <w:rFonts w:ascii="Times New Roman" w:eastAsia="標楷體" w:hAnsi="Times New Roman" w:cs="Times New Roman" w:hint="eastAsia"/>
          </w:rPr>
          <w:delText>32</w:delText>
        </w:r>
      </w:del>
      <w:ins w:id="72" w:author="瑋婷 徐" w:date="2024-12-24T16:16:00Z" w16du:dateUtc="2024-12-24T08:16:00Z">
        <w:r w:rsidR="00770F1A">
          <w:rPr>
            <w:rFonts w:ascii="Times New Roman" w:eastAsia="標楷體" w:hAnsi="Times New Roman" w:cs="Times New Roman"/>
          </w:rPr>
          <w:t>38</w:t>
        </w:r>
      </w:ins>
      <w:r w:rsidRPr="00BB76D4">
        <w:rPr>
          <w:rFonts w:ascii="Times New Roman" w:eastAsia="標楷體" w:hAnsi="Times New Roman" w:cs="Times New Roman" w:hint="eastAsia"/>
        </w:rPr>
        <w:t>種保育類、</w:t>
      </w:r>
      <w:del w:id="73" w:author="瑋婷 徐" w:date="2024-12-24T16:18:00Z" w16du:dateUtc="2024-12-24T08:18:00Z">
        <w:r w:rsidR="00560F02" w:rsidRPr="00BB76D4" w:rsidDel="00770F1A">
          <w:rPr>
            <w:rFonts w:ascii="Times New Roman" w:eastAsia="標楷體" w:hAnsi="Times New Roman" w:cs="Times New Roman" w:hint="eastAsia"/>
          </w:rPr>
          <w:delText>31</w:delText>
        </w:r>
      </w:del>
      <w:ins w:id="74" w:author="瑋婷 徐" w:date="2024-12-24T16:18:00Z" w16du:dateUtc="2024-12-24T08:18:00Z">
        <w:r w:rsidR="00770F1A" w:rsidRPr="00BB76D4">
          <w:rPr>
            <w:rFonts w:ascii="Times New Roman" w:eastAsia="標楷體" w:hAnsi="Times New Roman" w:cs="Times New Roman" w:hint="eastAsia"/>
          </w:rPr>
          <w:t>3</w:t>
        </w:r>
        <w:r w:rsidR="00770F1A">
          <w:rPr>
            <w:rFonts w:ascii="Times New Roman" w:eastAsia="標楷體" w:hAnsi="Times New Roman" w:cs="Times New Roman"/>
          </w:rPr>
          <w:t>0</w:t>
        </w:r>
      </w:ins>
      <w:r w:rsidRPr="00BB76D4">
        <w:rPr>
          <w:rFonts w:ascii="Times New Roman" w:eastAsia="標楷體" w:hAnsi="Times New Roman" w:cs="Times New Roman" w:hint="eastAsia"/>
        </w:rPr>
        <w:t>種特有種和</w:t>
      </w:r>
      <w:del w:id="75" w:author="瑋婷 徐" w:date="2024-12-24T16:18:00Z" w16du:dateUtc="2024-12-24T08:18:00Z">
        <w:r w:rsidR="00560F02" w:rsidRPr="00BB76D4" w:rsidDel="00770F1A">
          <w:rPr>
            <w:rFonts w:ascii="Times New Roman" w:eastAsia="標楷體" w:hAnsi="Times New Roman" w:cs="Times New Roman" w:hint="eastAsia"/>
          </w:rPr>
          <w:delText>30</w:delText>
        </w:r>
      </w:del>
      <w:ins w:id="76" w:author="瑋婷 徐" w:date="2024-12-24T16:18:00Z" w16du:dateUtc="2024-12-24T08:18:00Z">
        <w:r w:rsidR="00770F1A">
          <w:rPr>
            <w:rFonts w:ascii="Times New Roman" w:eastAsia="標楷體" w:hAnsi="Times New Roman" w:cs="Times New Roman"/>
          </w:rPr>
          <w:t>33</w:t>
        </w:r>
      </w:ins>
      <w:r w:rsidRPr="00BB76D4">
        <w:rPr>
          <w:rFonts w:ascii="Times New Roman" w:eastAsia="標楷體" w:hAnsi="Times New Roman" w:cs="Times New Roman" w:hint="eastAsia"/>
        </w:rPr>
        <w:t>種特有亞種鳥類。</w:t>
      </w:r>
      <w:r>
        <w:rPr>
          <w:rFonts w:ascii="Times New Roman" w:eastAsia="標楷體" w:hAnsi="Times New Roman" w:cs="Times New Roman"/>
        </w:rPr>
        <w:t>此外，</w:t>
      </w:r>
      <w:r w:rsidR="00835D72">
        <w:rPr>
          <w:rFonts w:ascii="Times New Roman" w:eastAsia="標楷體" w:hAnsi="Times New Roman" w:cs="Times New Roman"/>
        </w:rPr>
        <w:t>在這</w:t>
      </w:r>
      <w:ins w:id="77" w:author="瑋婷 徐" w:date="2024-12-24T16:18:00Z" w16du:dateUtc="2024-12-24T08:18:00Z">
        <w:r w:rsidR="00770F1A">
          <w:rPr>
            <w:rFonts w:ascii="Times New Roman" w:eastAsia="標楷體" w:hAnsi="Times New Roman" w:cs="Times New Roman"/>
          </w:rPr>
          <w:t>4,089</w:t>
        </w:r>
      </w:ins>
      <w:del w:id="78" w:author="瑋婷 徐" w:date="2024-12-24T16:18:00Z" w16du:dateUtc="2024-12-24T08:18:00Z">
        <w:r w:rsidR="00835D72" w:rsidDel="00770F1A">
          <w:rPr>
            <w:rFonts w:ascii="Times New Roman" w:eastAsia="標楷體" w:hAnsi="Times New Roman" w:cs="Times New Roman"/>
          </w:rPr>
          <w:delText>2</w:delText>
        </w:r>
        <w:r w:rsidR="007C6F7C" w:rsidDel="00770F1A">
          <w:rPr>
            <w:rFonts w:ascii="Times New Roman" w:eastAsia="標楷體" w:hAnsi="Times New Roman" w:cs="Times New Roman"/>
          </w:rPr>
          <w:delText>,</w:delText>
        </w:r>
        <w:r w:rsidR="00835D72" w:rsidDel="00770F1A">
          <w:rPr>
            <w:rFonts w:ascii="Times New Roman" w:eastAsia="標楷體" w:hAnsi="Times New Roman" w:cs="Times New Roman"/>
          </w:rPr>
          <w:delText>899</w:delText>
        </w:r>
      </w:del>
      <w:r w:rsidR="00835D72">
        <w:rPr>
          <w:rFonts w:ascii="Times New Roman" w:eastAsia="標楷體" w:hAnsi="Times New Roman" w:cs="Times New Roman"/>
        </w:rPr>
        <w:t>筆資料所</w:t>
      </w:r>
      <w:r>
        <w:rPr>
          <w:rFonts w:ascii="Times New Roman" w:eastAsia="標楷體" w:hAnsi="Times New Roman" w:cs="Times New Roman"/>
        </w:rPr>
        <w:t>記錄到的</w:t>
      </w:r>
      <w:ins w:id="79" w:author="瑋婷 徐" w:date="2024-12-24T16:19:00Z" w16du:dateUtc="2024-12-24T08:19:00Z">
        <w:r w:rsidR="00770F1A" w:rsidRPr="00770F1A">
          <w:rPr>
            <w:rFonts w:ascii="Times New Roman" w:eastAsia="標楷體" w:hAnsi="Times New Roman" w:cs="Times New Roman"/>
          </w:rPr>
          <w:t>7,564</w:t>
        </w:r>
      </w:ins>
      <w:del w:id="80" w:author="瑋婷 徐" w:date="2024-12-24T16:19:00Z" w16du:dateUtc="2024-12-24T08:19:00Z">
        <w:r w:rsidR="00C0537D" w:rsidDel="00770F1A">
          <w:rPr>
            <w:rFonts w:ascii="Times New Roman" w:eastAsia="標楷體" w:hAnsi="Times New Roman" w:cs="Times New Roman"/>
            <w:szCs w:val="24"/>
          </w:rPr>
          <w:delText>5,162</w:delText>
        </w:r>
      </w:del>
      <w:r>
        <w:rPr>
          <w:rFonts w:ascii="Times New Roman" w:eastAsia="標楷體" w:hAnsi="Times New Roman" w:cs="Times New Roman"/>
        </w:rPr>
        <w:t>隻次中，</w:t>
      </w:r>
      <w:r w:rsidR="00835D72">
        <w:rPr>
          <w:rFonts w:ascii="Times New Roman" w:eastAsia="標楷體" w:hAnsi="Times New Roman" w:cs="Times New Roman"/>
        </w:rPr>
        <w:t>鳥類</w:t>
      </w:r>
      <w:r>
        <w:rPr>
          <w:rFonts w:ascii="Times New Roman" w:eastAsia="標楷體" w:hAnsi="Times New Roman" w:cs="Times New Roman"/>
        </w:rPr>
        <w:t>數量最多的前</w:t>
      </w:r>
      <w:r>
        <w:rPr>
          <w:rFonts w:ascii="Times New Roman" w:eastAsia="標楷體" w:hAnsi="Times New Roman" w:cs="Times New Roman"/>
        </w:rPr>
        <w:t>5</w:t>
      </w:r>
      <w:r>
        <w:rPr>
          <w:rFonts w:ascii="Times New Roman" w:eastAsia="標楷體" w:hAnsi="Times New Roman" w:cs="Times New Roman"/>
        </w:rPr>
        <w:t>名，</w:t>
      </w:r>
      <w:r>
        <w:rPr>
          <w:rFonts w:ascii="Times New Roman" w:eastAsia="標楷體" w:hAnsi="Times New Roman" w:cs="Times New Roman"/>
          <w:szCs w:val="24"/>
        </w:rPr>
        <w:t>依序為白耳畫眉</w:t>
      </w:r>
      <w:r>
        <w:rPr>
          <w:rFonts w:ascii="Times New Roman" w:eastAsia="標楷體" w:hAnsi="Times New Roman" w:cs="Times New Roman"/>
          <w:szCs w:val="24"/>
        </w:rPr>
        <w:t>(</w:t>
      </w:r>
      <w:r>
        <w:rPr>
          <w:rFonts w:ascii="Times New Roman" w:eastAsia="標楷體" w:hAnsi="Times New Roman" w:cs="Times New Roman"/>
          <w:i/>
          <w:color w:val="000000"/>
          <w:kern w:val="0"/>
          <w:szCs w:val="24"/>
        </w:rPr>
        <w:t>Heterophasia auricularis</w:t>
      </w:r>
      <w:r>
        <w:rPr>
          <w:rFonts w:ascii="Times New Roman" w:eastAsia="標楷體" w:hAnsi="Times New Roman" w:cs="Times New Roman"/>
          <w:szCs w:val="24"/>
        </w:rPr>
        <w:t>)</w:t>
      </w:r>
      <w:r>
        <w:rPr>
          <w:rFonts w:ascii="Times New Roman" w:eastAsia="標楷體" w:hAnsi="Times New Roman" w:cs="Times New Roman"/>
          <w:szCs w:val="24"/>
        </w:rPr>
        <w:t>、冠羽畫眉</w:t>
      </w:r>
      <w:r>
        <w:rPr>
          <w:rFonts w:ascii="Times New Roman" w:eastAsia="標楷體" w:hAnsi="Times New Roman" w:cs="Times New Roman"/>
          <w:szCs w:val="24"/>
        </w:rPr>
        <w:t>(</w:t>
      </w:r>
      <w:r>
        <w:rPr>
          <w:rFonts w:ascii="Times New Roman" w:eastAsia="標楷體" w:hAnsi="Times New Roman" w:cs="Times New Roman"/>
          <w:i/>
          <w:color w:val="000000"/>
          <w:kern w:val="0"/>
          <w:szCs w:val="24"/>
        </w:rPr>
        <w:t>Yuhina brunneiceps</w:t>
      </w:r>
      <w:r>
        <w:rPr>
          <w:rFonts w:ascii="Times New Roman" w:eastAsia="標楷體" w:hAnsi="Times New Roman" w:cs="Times New Roman"/>
          <w:color w:val="000000"/>
          <w:kern w:val="0"/>
          <w:szCs w:val="24"/>
        </w:rPr>
        <w:t>)</w:t>
      </w:r>
      <w:r>
        <w:rPr>
          <w:rFonts w:ascii="Times New Roman" w:eastAsia="標楷體" w:hAnsi="Times New Roman" w:cs="Times New Roman"/>
          <w:szCs w:val="24"/>
        </w:rPr>
        <w:t>、五色鳥</w:t>
      </w:r>
      <w:r>
        <w:rPr>
          <w:rFonts w:ascii="Times New Roman" w:eastAsia="標楷體" w:hAnsi="Times New Roman" w:cs="Times New Roman"/>
          <w:szCs w:val="24"/>
        </w:rPr>
        <w:t>(</w:t>
      </w:r>
      <w:r>
        <w:rPr>
          <w:rFonts w:ascii="Times New Roman" w:eastAsia="標楷體" w:hAnsi="Times New Roman" w:cs="Times New Roman"/>
          <w:i/>
          <w:color w:val="000000"/>
          <w:kern w:val="0"/>
          <w:szCs w:val="24"/>
        </w:rPr>
        <w:t>Psilopogon nuchalis</w:t>
      </w:r>
      <w:r>
        <w:rPr>
          <w:rFonts w:ascii="Times New Roman" w:eastAsia="標楷體" w:hAnsi="Times New Roman" w:cs="Times New Roman"/>
          <w:szCs w:val="24"/>
        </w:rPr>
        <w:t xml:space="preserve">) </w:t>
      </w:r>
      <w:r>
        <w:rPr>
          <w:rFonts w:ascii="Times New Roman" w:eastAsia="標楷體" w:hAnsi="Times New Roman" w:cs="Times New Roman"/>
          <w:szCs w:val="24"/>
        </w:rPr>
        <w:t>、</w:t>
      </w:r>
      <w:ins w:id="81" w:author="瑋婷 徐" w:date="2024-12-24T16:19:00Z" w16du:dateUtc="2024-12-24T08:19:00Z">
        <w:r w:rsidR="00770F1A">
          <w:rPr>
            <w:rFonts w:ascii="Times New Roman" w:eastAsia="標楷體" w:hAnsi="Times New Roman" w:cs="Times New Roman"/>
            <w:szCs w:val="24"/>
          </w:rPr>
          <w:t>紅嘴黑鵯</w:t>
        </w:r>
        <w:r w:rsidR="00770F1A">
          <w:rPr>
            <w:rFonts w:ascii="Times New Roman" w:eastAsia="標楷體" w:hAnsi="Times New Roman" w:cs="Times New Roman"/>
            <w:szCs w:val="24"/>
          </w:rPr>
          <w:t>(</w:t>
        </w:r>
        <w:r w:rsidR="00770F1A">
          <w:rPr>
            <w:rFonts w:ascii="Times New Roman" w:eastAsia="標楷體" w:hAnsi="Times New Roman" w:cs="Times New Roman"/>
            <w:i/>
            <w:color w:val="000000"/>
            <w:kern w:val="0"/>
            <w:szCs w:val="24"/>
          </w:rPr>
          <w:t>Hypsipetes leucocephalus</w:t>
        </w:r>
        <w:r w:rsidR="00770F1A">
          <w:rPr>
            <w:rFonts w:ascii="Times New Roman" w:eastAsia="標楷體" w:hAnsi="Times New Roman" w:cs="Times New Roman"/>
            <w:szCs w:val="24"/>
          </w:rPr>
          <w:t>)</w:t>
        </w:r>
        <w:r w:rsidR="00770F1A" w:rsidRPr="00770F1A">
          <w:rPr>
            <w:rFonts w:ascii="Times New Roman" w:eastAsia="標楷體" w:hAnsi="Times New Roman" w:cs="Times New Roman"/>
            <w:szCs w:val="24"/>
          </w:rPr>
          <w:t xml:space="preserve"> </w:t>
        </w:r>
        <w:r w:rsidR="00770F1A">
          <w:rPr>
            <w:rFonts w:ascii="Times New Roman" w:eastAsia="標楷體" w:hAnsi="Times New Roman" w:cs="Times New Roman"/>
            <w:szCs w:val="24"/>
          </w:rPr>
          <w:t>和</w:t>
        </w:r>
      </w:ins>
      <w:ins w:id="82" w:author="瑋婷 徐" w:date="2024-12-24T16:20:00Z" w16du:dateUtc="2024-12-24T08:20:00Z">
        <w:r w:rsidR="00770F1A">
          <w:rPr>
            <w:rFonts w:ascii="Times New Roman" w:eastAsia="標楷體" w:hAnsi="Times New Roman" w:cs="Times New Roman"/>
            <w:szCs w:val="24"/>
          </w:rPr>
          <w:t>繡眼畫眉</w:t>
        </w:r>
        <w:r w:rsidR="00770F1A">
          <w:rPr>
            <w:rFonts w:ascii="Times New Roman" w:eastAsia="標楷體" w:hAnsi="Times New Roman" w:cs="Times New Roman"/>
            <w:szCs w:val="24"/>
          </w:rPr>
          <w:t>(</w:t>
        </w:r>
        <w:r w:rsidR="00770F1A">
          <w:rPr>
            <w:rFonts w:ascii="Times New Roman" w:eastAsia="標楷體" w:hAnsi="Times New Roman" w:cs="Times New Roman"/>
            <w:i/>
            <w:color w:val="000000"/>
            <w:kern w:val="0"/>
            <w:szCs w:val="24"/>
          </w:rPr>
          <w:t>Alcippe morrisonia</w:t>
        </w:r>
        <w:r w:rsidR="00770F1A">
          <w:rPr>
            <w:rFonts w:ascii="Times New Roman" w:eastAsia="標楷體" w:hAnsi="Times New Roman" w:cs="Times New Roman"/>
            <w:szCs w:val="24"/>
          </w:rPr>
          <w:t>)</w:t>
        </w:r>
      </w:ins>
      <w:del w:id="83" w:author="瑋婷 徐" w:date="2024-12-24T16:23:00Z" w16du:dateUtc="2024-12-24T08:23:00Z">
        <w:r w:rsidDel="00770F1A">
          <w:rPr>
            <w:rFonts w:ascii="Times New Roman" w:eastAsia="標楷體" w:hAnsi="Times New Roman" w:cs="Times New Roman"/>
            <w:szCs w:val="24"/>
          </w:rPr>
          <w:delText>黃胸藪眉</w:delText>
        </w:r>
        <w:r w:rsidDel="00770F1A">
          <w:rPr>
            <w:rFonts w:ascii="Times New Roman" w:eastAsia="標楷體" w:hAnsi="Times New Roman" w:cs="Times New Roman"/>
            <w:szCs w:val="24"/>
          </w:rPr>
          <w:delText>(</w:delText>
        </w:r>
        <w:r w:rsidDel="00770F1A">
          <w:rPr>
            <w:rFonts w:ascii="Times New Roman" w:eastAsia="標楷體" w:hAnsi="Times New Roman" w:cs="Times New Roman"/>
            <w:i/>
            <w:color w:val="000000"/>
            <w:kern w:val="0"/>
            <w:szCs w:val="24"/>
          </w:rPr>
          <w:delText>Liocichla steerii</w:delText>
        </w:r>
        <w:r w:rsidDel="00770F1A">
          <w:rPr>
            <w:rFonts w:ascii="Times New Roman" w:eastAsia="標楷體" w:hAnsi="Times New Roman" w:cs="Times New Roman"/>
            <w:szCs w:val="24"/>
          </w:rPr>
          <w:delText>)</w:delText>
        </w:r>
      </w:del>
      <w:del w:id="84" w:author="瑋婷 徐" w:date="2024-12-24T16:19:00Z" w16du:dateUtc="2024-12-24T08:19:00Z">
        <w:r w:rsidDel="00770F1A">
          <w:rPr>
            <w:rFonts w:ascii="Times New Roman" w:eastAsia="標楷體" w:hAnsi="Times New Roman" w:cs="Times New Roman"/>
            <w:szCs w:val="24"/>
          </w:rPr>
          <w:delText>和紅嘴黑鵯</w:delText>
        </w:r>
        <w:r w:rsidDel="00770F1A">
          <w:rPr>
            <w:rFonts w:ascii="Times New Roman" w:eastAsia="標楷體" w:hAnsi="Times New Roman" w:cs="Times New Roman"/>
            <w:szCs w:val="24"/>
          </w:rPr>
          <w:delText>(</w:delText>
        </w:r>
        <w:r w:rsidDel="00770F1A">
          <w:rPr>
            <w:rFonts w:ascii="Times New Roman" w:eastAsia="標楷體" w:hAnsi="Times New Roman" w:cs="Times New Roman"/>
            <w:i/>
            <w:color w:val="000000"/>
            <w:kern w:val="0"/>
            <w:szCs w:val="24"/>
          </w:rPr>
          <w:delText>Hypsipetes leucocephalus</w:delText>
        </w:r>
        <w:r w:rsidDel="00770F1A">
          <w:rPr>
            <w:rFonts w:ascii="Times New Roman" w:eastAsia="標楷體" w:hAnsi="Times New Roman" w:cs="Times New Roman"/>
            <w:szCs w:val="24"/>
          </w:rPr>
          <w:delText>)</w:delText>
        </w:r>
      </w:del>
      <w:r>
        <w:rPr>
          <w:rFonts w:ascii="Times New Roman" w:eastAsia="標楷體" w:hAnsi="Times New Roman" w:cs="Times New Roman"/>
          <w:szCs w:val="24"/>
        </w:rPr>
        <w:t>；出現</w:t>
      </w:r>
      <w:r w:rsidR="00C0537D">
        <w:rPr>
          <w:rFonts w:ascii="Times New Roman" w:eastAsia="標楷體" w:hAnsi="Times New Roman" w:cs="Times New Roman"/>
          <w:szCs w:val="24"/>
        </w:rPr>
        <w:t>樣區</w:t>
      </w:r>
      <w:r w:rsidR="000B1893">
        <w:rPr>
          <w:rFonts w:ascii="Times New Roman" w:eastAsia="標楷體" w:hAnsi="Times New Roman" w:cs="Times New Roman" w:hint="eastAsia"/>
          <w:szCs w:val="24"/>
        </w:rPr>
        <w:t>占比</w:t>
      </w:r>
      <w:r>
        <w:rPr>
          <w:rFonts w:ascii="Times New Roman" w:eastAsia="標楷體" w:hAnsi="Times New Roman" w:cs="Times New Roman"/>
          <w:szCs w:val="24"/>
        </w:rPr>
        <w:t>最高的前</w:t>
      </w:r>
      <w:r>
        <w:rPr>
          <w:rFonts w:ascii="Times New Roman" w:eastAsia="標楷體" w:hAnsi="Times New Roman" w:cs="Times New Roman"/>
          <w:szCs w:val="24"/>
        </w:rPr>
        <w:t>5</w:t>
      </w:r>
      <w:r>
        <w:rPr>
          <w:rFonts w:ascii="Times New Roman" w:eastAsia="標楷體" w:hAnsi="Times New Roman" w:cs="Times New Roman"/>
          <w:szCs w:val="24"/>
        </w:rPr>
        <w:t>名，依序為五色鳥、山紅頭</w:t>
      </w:r>
      <w:r>
        <w:rPr>
          <w:rFonts w:ascii="Times New Roman" w:eastAsia="標楷體" w:hAnsi="Times New Roman" w:cs="Times New Roman"/>
          <w:szCs w:val="24"/>
        </w:rPr>
        <w:t>(</w:t>
      </w:r>
      <w:r>
        <w:rPr>
          <w:rFonts w:ascii="Times New Roman" w:eastAsia="標楷體" w:hAnsi="Times New Roman" w:cs="Times New Roman"/>
          <w:i/>
          <w:color w:val="000000"/>
          <w:kern w:val="0"/>
          <w:szCs w:val="24"/>
        </w:rPr>
        <w:t>Cyanoderma ruficeps</w:t>
      </w:r>
      <w:r>
        <w:rPr>
          <w:rFonts w:ascii="Times New Roman" w:eastAsia="標楷體" w:hAnsi="Times New Roman" w:cs="Times New Roman"/>
          <w:szCs w:val="24"/>
        </w:rPr>
        <w:t>)</w:t>
      </w:r>
      <w:ins w:id="85" w:author="瑋婷 徐" w:date="2024-12-24T16:22:00Z" w16du:dateUtc="2024-12-24T08:22:00Z">
        <w:r w:rsidR="00770F1A" w:rsidRPr="00770F1A">
          <w:rPr>
            <w:rFonts w:ascii="Times New Roman" w:eastAsia="標楷體" w:hAnsi="Times New Roman" w:cs="Times New Roman"/>
            <w:szCs w:val="24"/>
          </w:rPr>
          <w:t xml:space="preserve"> </w:t>
        </w:r>
        <w:r w:rsidR="00770F1A">
          <w:rPr>
            <w:rFonts w:ascii="Times New Roman" w:eastAsia="標楷體" w:hAnsi="Times New Roman" w:cs="Times New Roman"/>
            <w:szCs w:val="24"/>
          </w:rPr>
          <w:t>、紅嘴黑鵯</w:t>
        </w:r>
      </w:ins>
      <w:r>
        <w:rPr>
          <w:rFonts w:ascii="Times New Roman" w:eastAsia="標楷體" w:hAnsi="Times New Roman" w:cs="Times New Roman"/>
          <w:szCs w:val="24"/>
        </w:rPr>
        <w:t>、</w:t>
      </w:r>
      <w:ins w:id="86" w:author="瑋婷 徐" w:date="2024-12-24T16:22:00Z" w16du:dateUtc="2024-12-24T08:22:00Z">
        <w:r w:rsidR="00770F1A">
          <w:rPr>
            <w:rFonts w:ascii="Times New Roman" w:eastAsia="標楷體" w:hAnsi="Times New Roman" w:cs="Times New Roman"/>
            <w:szCs w:val="24"/>
          </w:rPr>
          <w:t>繡眼畫眉</w:t>
        </w:r>
      </w:ins>
      <w:del w:id="87" w:author="瑋婷 徐" w:date="2024-12-24T16:23:00Z" w16du:dateUtc="2024-12-24T08:23:00Z">
        <w:r w:rsidDel="00770F1A">
          <w:rPr>
            <w:rFonts w:ascii="Times New Roman" w:eastAsia="標楷體" w:hAnsi="Times New Roman" w:cs="Times New Roman"/>
            <w:szCs w:val="24"/>
          </w:rPr>
          <w:delText>白耳畫眉</w:delText>
        </w:r>
      </w:del>
      <w:del w:id="88" w:author="瑋婷 徐" w:date="2024-12-24T16:22:00Z" w16du:dateUtc="2024-12-24T08:22:00Z">
        <w:r w:rsidDel="00770F1A">
          <w:rPr>
            <w:rFonts w:ascii="Times New Roman" w:eastAsia="標楷體" w:hAnsi="Times New Roman" w:cs="Times New Roman"/>
            <w:szCs w:val="24"/>
          </w:rPr>
          <w:delText>、紅嘴黑鵯</w:delText>
        </w:r>
      </w:del>
      <w:r>
        <w:rPr>
          <w:rFonts w:ascii="Times New Roman" w:eastAsia="標楷體" w:hAnsi="Times New Roman" w:cs="Times New Roman"/>
          <w:szCs w:val="24"/>
        </w:rPr>
        <w:t>和</w:t>
      </w:r>
      <w:ins w:id="89" w:author="瑋婷 徐" w:date="2024-12-24T16:23:00Z" w16du:dateUtc="2024-12-24T08:23:00Z">
        <w:r w:rsidR="00770F1A">
          <w:rPr>
            <w:rFonts w:ascii="Times New Roman" w:eastAsia="標楷體" w:hAnsi="Times New Roman" w:cs="Times New Roman"/>
            <w:szCs w:val="24"/>
          </w:rPr>
          <w:t>黃胸藪眉</w:t>
        </w:r>
        <w:r w:rsidR="00770F1A">
          <w:rPr>
            <w:rFonts w:ascii="Times New Roman" w:eastAsia="標楷體" w:hAnsi="Times New Roman" w:cs="Times New Roman"/>
            <w:szCs w:val="24"/>
          </w:rPr>
          <w:t>(</w:t>
        </w:r>
        <w:r w:rsidR="00770F1A">
          <w:rPr>
            <w:rFonts w:ascii="Times New Roman" w:eastAsia="標楷體" w:hAnsi="Times New Roman" w:cs="Times New Roman"/>
            <w:i/>
            <w:color w:val="000000"/>
            <w:kern w:val="0"/>
            <w:szCs w:val="24"/>
          </w:rPr>
          <w:t>Liocichla steerii</w:t>
        </w:r>
        <w:r w:rsidR="00770F1A">
          <w:rPr>
            <w:rFonts w:ascii="Times New Roman" w:eastAsia="標楷體" w:hAnsi="Times New Roman" w:cs="Times New Roman"/>
            <w:szCs w:val="24"/>
          </w:rPr>
          <w:t>)</w:t>
        </w:r>
      </w:ins>
      <w:del w:id="90" w:author="瑋婷 徐" w:date="2024-12-24T16:22:00Z" w16du:dateUtc="2024-12-24T08:22:00Z">
        <w:r w:rsidDel="00770F1A">
          <w:rPr>
            <w:rFonts w:ascii="Times New Roman" w:eastAsia="標楷體" w:hAnsi="Times New Roman" w:cs="Times New Roman"/>
            <w:szCs w:val="24"/>
          </w:rPr>
          <w:delText>繡眼畫眉</w:delText>
        </w:r>
        <w:r w:rsidDel="00770F1A">
          <w:rPr>
            <w:rFonts w:ascii="Times New Roman" w:eastAsia="標楷體" w:hAnsi="Times New Roman" w:cs="Times New Roman"/>
            <w:szCs w:val="24"/>
          </w:rPr>
          <w:delText>(</w:delText>
        </w:r>
        <w:r w:rsidDel="00770F1A">
          <w:rPr>
            <w:rFonts w:ascii="Times New Roman" w:eastAsia="標楷體" w:hAnsi="Times New Roman" w:cs="Times New Roman"/>
            <w:i/>
            <w:color w:val="000000"/>
            <w:kern w:val="0"/>
            <w:szCs w:val="24"/>
          </w:rPr>
          <w:delText>Alcippe morrisonia</w:delText>
        </w:r>
        <w:r w:rsidDel="00770F1A">
          <w:rPr>
            <w:rFonts w:ascii="Times New Roman" w:eastAsia="標楷體" w:hAnsi="Times New Roman" w:cs="Times New Roman"/>
            <w:szCs w:val="24"/>
          </w:rPr>
          <w:delText>)</w:delText>
        </w:r>
      </w:del>
      <w:r>
        <w:rPr>
          <w:rFonts w:ascii="Times New Roman" w:eastAsia="標楷體" w:hAnsi="Times New Roman" w:cs="Times New Roman"/>
          <w:szCs w:val="24"/>
        </w:rPr>
        <w:t>。檢核</w:t>
      </w:r>
      <w:del w:id="91" w:author="瑋婷 徐" w:date="2024-12-24T16:23:00Z" w16du:dateUtc="2024-12-24T08:23:00Z">
        <w:r w:rsidR="007C6F7C" w:rsidDel="00770F1A">
          <w:rPr>
            <w:rFonts w:ascii="Times New Roman" w:eastAsia="標楷體" w:hAnsi="Times New Roman" w:cs="Times New Roman" w:hint="eastAsia"/>
            <w:szCs w:val="24"/>
          </w:rPr>
          <w:delText>2</w:delText>
        </w:r>
        <w:r w:rsidR="007C6F7C" w:rsidDel="00770F1A">
          <w:rPr>
            <w:rFonts w:ascii="Times New Roman" w:eastAsia="標楷體" w:hAnsi="Times New Roman" w:cs="Times New Roman"/>
            <w:szCs w:val="24"/>
          </w:rPr>
          <w:delText>023</w:delText>
        </w:r>
      </w:del>
      <w:ins w:id="92" w:author="瑋婷 徐" w:date="2024-12-24T16:23:00Z" w16du:dateUtc="2024-12-24T08:23:00Z">
        <w:r w:rsidR="00770F1A">
          <w:rPr>
            <w:rFonts w:ascii="Times New Roman" w:eastAsia="標楷體" w:hAnsi="Times New Roman" w:cs="Times New Roman" w:hint="eastAsia"/>
            <w:szCs w:val="24"/>
          </w:rPr>
          <w:t>2</w:t>
        </w:r>
        <w:r w:rsidR="00770F1A">
          <w:rPr>
            <w:rFonts w:ascii="Times New Roman" w:eastAsia="標楷體" w:hAnsi="Times New Roman" w:cs="Times New Roman"/>
            <w:szCs w:val="24"/>
          </w:rPr>
          <w:t>024</w:t>
        </w:r>
      </w:ins>
      <w:r>
        <w:rPr>
          <w:rFonts w:ascii="Times New Roman" w:eastAsia="標楷體" w:hAnsi="Times New Roman" w:cs="Times New Roman"/>
          <w:szCs w:val="24"/>
        </w:rPr>
        <w:t>年回傳的調查資料後，有</w:t>
      </w:r>
      <w:del w:id="93" w:author="瑋婷 徐" w:date="2024-12-24T16:23:00Z" w16du:dateUtc="2024-12-24T08:23:00Z">
        <w:r w:rsidDel="00770F1A">
          <w:rPr>
            <w:rFonts w:ascii="Times New Roman" w:eastAsia="標楷體" w:hAnsi="Times New Roman" w:cs="Times New Roman"/>
            <w:szCs w:val="24"/>
          </w:rPr>
          <w:delText>2</w:delText>
        </w:r>
        <w:r w:rsidR="007C6F7C" w:rsidDel="00770F1A">
          <w:rPr>
            <w:rFonts w:ascii="Times New Roman" w:eastAsia="標楷體" w:hAnsi="Times New Roman" w:cs="Times New Roman"/>
            <w:szCs w:val="24"/>
          </w:rPr>
          <w:delText>7</w:delText>
        </w:r>
      </w:del>
      <w:ins w:id="94" w:author="瑋婷 徐" w:date="2024-12-24T16:23:00Z" w16du:dateUtc="2024-12-24T08:23:00Z">
        <w:r w:rsidR="00770F1A">
          <w:rPr>
            <w:rFonts w:ascii="Times New Roman" w:eastAsia="標楷體" w:hAnsi="Times New Roman" w:cs="Times New Roman"/>
            <w:szCs w:val="24"/>
          </w:rPr>
          <w:t>33</w:t>
        </w:r>
      </w:ins>
      <w:r>
        <w:rPr>
          <w:rFonts w:ascii="Times New Roman" w:eastAsia="標楷體" w:hAnsi="Times New Roman" w:cs="Times New Roman"/>
          <w:szCs w:val="24"/>
        </w:rPr>
        <w:t>個樣區</w:t>
      </w:r>
      <w:r w:rsidR="007C6F7C">
        <w:rPr>
          <w:rFonts w:ascii="Times New Roman" w:eastAsia="標楷體" w:hAnsi="Times New Roman" w:cs="Times New Roman" w:hint="eastAsia"/>
          <w:szCs w:val="24"/>
        </w:rPr>
        <w:t>(</w:t>
      </w:r>
      <w:r w:rsidR="007C6F7C">
        <w:rPr>
          <w:rFonts w:ascii="Times New Roman" w:eastAsia="標楷體" w:hAnsi="Times New Roman" w:cs="Times New Roman" w:hint="eastAsia"/>
          <w:szCs w:val="24"/>
        </w:rPr>
        <w:t>樣區數佔比為</w:t>
      </w:r>
      <w:del w:id="95" w:author="瑋婷 徐" w:date="2024-12-24T16:24:00Z" w16du:dateUtc="2024-12-24T08:24:00Z">
        <w:r w:rsidR="007C6F7C" w:rsidDel="00770F1A">
          <w:rPr>
            <w:rFonts w:ascii="Times New Roman" w:eastAsia="標楷體" w:hAnsi="Times New Roman" w:cs="Times New Roman"/>
            <w:szCs w:val="24"/>
          </w:rPr>
          <w:delText>77</w:delText>
        </w:r>
      </w:del>
      <w:ins w:id="96" w:author="瑋婷 徐" w:date="2024-12-24T16:24:00Z" w16du:dateUtc="2024-12-24T08:24:00Z">
        <w:r w:rsidR="00770F1A">
          <w:rPr>
            <w:rFonts w:ascii="Times New Roman" w:eastAsia="標楷體" w:hAnsi="Times New Roman" w:cs="Times New Roman"/>
            <w:szCs w:val="24"/>
          </w:rPr>
          <w:t>80</w:t>
        </w:r>
      </w:ins>
      <w:r w:rsidR="007C6F7C">
        <w:rPr>
          <w:rFonts w:ascii="Times New Roman" w:eastAsia="標楷體" w:hAnsi="Times New Roman" w:cs="Times New Roman"/>
          <w:szCs w:val="24"/>
        </w:rPr>
        <w:t>%)</w:t>
      </w:r>
      <w:r>
        <w:rPr>
          <w:rFonts w:ascii="Times New Roman" w:eastAsia="標楷體" w:hAnsi="Times New Roman" w:cs="Times New Roman"/>
          <w:szCs w:val="24"/>
        </w:rPr>
        <w:t>的資料為優等，亦即資料均符合</w:t>
      </w:r>
      <w:r>
        <w:rPr>
          <w:rFonts w:ascii="Times New Roman" w:eastAsia="標楷體" w:hAnsi="Times New Roman" w:cs="Times New Roman"/>
          <w:szCs w:val="24"/>
        </w:rPr>
        <w:t>BBS Taiwan</w:t>
      </w:r>
      <w:r>
        <w:rPr>
          <w:rFonts w:ascii="Times New Roman" w:eastAsia="標楷體" w:hAnsi="Times New Roman" w:cs="Times New Roman"/>
          <w:szCs w:val="24"/>
        </w:rPr>
        <w:t>繁殖鳥類調查方法的標準，可納入後續全臺繁殖鳥類族群變動趨勢分析及相關指標運算用；</w:t>
      </w:r>
      <w:del w:id="97" w:author="瑋婷 徐" w:date="2024-12-24T16:24:00Z" w16du:dateUtc="2024-12-24T08:24:00Z">
        <w:r w:rsidDel="00770F1A">
          <w:rPr>
            <w:rFonts w:ascii="Times New Roman" w:eastAsia="標楷體" w:hAnsi="Times New Roman" w:cs="Times New Roman"/>
            <w:szCs w:val="24"/>
          </w:rPr>
          <w:delText>有</w:delText>
        </w:r>
        <w:r w:rsidR="007C6F7C" w:rsidDel="00770F1A">
          <w:rPr>
            <w:rFonts w:ascii="Times New Roman" w:eastAsia="標楷體" w:hAnsi="Times New Roman" w:cs="Times New Roman" w:hint="eastAsia"/>
            <w:szCs w:val="24"/>
          </w:rPr>
          <w:delText>6</w:delText>
        </w:r>
        <w:r w:rsidDel="00770F1A">
          <w:rPr>
            <w:rFonts w:ascii="Times New Roman" w:eastAsia="標楷體" w:hAnsi="Times New Roman" w:cs="Times New Roman"/>
            <w:szCs w:val="24"/>
          </w:rPr>
          <w:delText>個樣區的資料為有疑慮，亦即調查樣點錯誤或調查到的鳥種數些微偏少；</w:delText>
        </w:r>
      </w:del>
      <w:r>
        <w:rPr>
          <w:rFonts w:ascii="Times New Roman" w:eastAsia="標楷體" w:hAnsi="Times New Roman" w:cs="Times New Roman"/>
          <w:szCs w:val="24"/>
        </w:rPr>
        <w:t>有</w:t>
      </w:r>
      <w:del w:id="98" w:author="瑋婷 徐" w:date="2024-12-24T16:24:00Z" w16du:dateUtc="2024-12-24T08:24:00Z">
        <w:r w:rsidR="007C6F7C" w:rsidDel="00770F1A">
          <w:rPr>
            <w:rFonts w:ascii="Times New Roman" w:eastAsia="標楷體" w:hAnsi="Times New Roman" w:cs="Times New Roman" w:hint="eastAsia"/>
            <w:szCs w:val="24"/>
          </w:rPr>
          <w:delText>2</w:delText>
        </w:r>
      </w:del>
      <w:ins w:id="99" w:author="瑋婷 徐" w:date="2024-12-24T16:24:00Z" w16du:dateUtc="2024-12-24T08:24:00Z">
        <w:r w:rsidR="00770F1A">
          <w:rPr>
            <w:rFonts w:ascii="Times New Roman" w:eastAsia="標楷體" w:hAnsi="Times New Roman" w:cs="Times New Roman"/>
            <w:szCs w:val="24"/>
          </w:rPr>
          <w:t>8</w:t>
        </w:r>
      </w:ins>
      <w:r>
        <w:rPr>
          <w:rFonts w:ascii="Times New Roman" w:eastAsia="標楷體" w:hAnsi="Times New Roman" w:cs="Times New Roman"/>
          <w:szCs w:val="24"/>
        </w:rPr>
        <w:t>個樣區的資料為待加強，亦即調查表填寫方式錯誤或調查到的鳥種數偏少。</w:t>
      </w:r>
    </w:p>
    <w:p w14:paraId="515C442F" w14:textId="77777777" w:rsidR="00D93FCC" w:rsidRDefault="00D93FCC">
      <w:pPr>
        <w:pStyle w:val="aff3"/>
        <w:spacing w:line="360" w:lineRule="auto"/>
        <w:ind w:left="0"/>
        <w:jc w:val="both"/>
        <w:rPr>
          <w:rFonts w:ascii="Times New Roman" w:eastAsia="標楷體" w:hAnsi="Times New Roman" w:cs="Times New Roman"/>
          <w:szCs w:val="24"/>
        </w:rPr>
      </w:pPr>
    </w:p>
    <w:p w14:paraId="5BB0AE7E" w14:textId="20DD34F0" w:rsidR="00D93FCC" w:rsidRPr="00BB76D4" w:rsidRDefault="002435EC" w:rsidP="00BB76D4">
      <w:pPr>
        <w:pStyle w:val="aff3"/>
        <w:spacing w:line="360" w:lineRule="auto"/>
        <w:ind w:left="0" w:firstLine="480"/>
        <w:jc w:val="both"/>
        <w:rPr>
          <w:rFonts w:ascii="Times New Roman" w:eastAsia="標楷體" w:hAnsi="Times New Roman" w:cs="Times New Roman"/>
          <w:szCs w:val="24"/>
        </w:rPr>
      </w:pPr>
      <w:r w:rsidRPr="009D77B3">
        <w:rPr>
          <w:rFonts w:ascii="Times New Roman" w:eastAsia="標楷體" w:hAnsi="Times New Roman" w:cs="Times New Roman"/>
          <w:szCs w:val="24"/>
        </w:rPr>
        <w:t>此外，</w:t>
      </w:r>
      <w:del w:id="100" w:author="瑋婷 徐" w:date="2024-12-24T16:24:00Z" w16du:dateUtc="2024-12-24T08:24:00Z">
        <w:r w:rsidRPr="009D77B3" w:rsidDel="00770F1A">
          <w:rPr>
            <w:rFonts w:ascii="Times New Roman" w:eastAsia="標楷體" w:hAnsi="Times New Roman" w:cs="Times New Roman"/>
            <w:szCs w:val="24"/>
          </w:rPr>
          <w:delText>2023</w:delText>
        </w:r>
      </w:del>
      <w:ins w:id="101" w:author="瑋婷 徐" w:date="2024-12-24T16:24:00Z" w16du:dateUtc="2024-12-24T08:24:00Z">
        <w:r w:rsidR="00770F1A" w:rsidRPr="009D77B3">
          <w:rPr>
            <w:rFonts w:ascii="Times New Roman" w:eastAsia="標楷體" w:hAnsi="Times New Roman" w:cs="Times New Roman"/>
            <w:szCs w:val="24"/>
          </w:rPr>
          <w:t>202</w:t>
        </w:r>
        <w:r w:rsidR="00770F1A">
          <w:rPr>
            <w:rFonts w:ascii="Times New Roman" w:eastAsia="標楷體" w:hAnsi="Times New Roman" w:cs="Times New Roman"/>
            <w:szCs w:val="24"/>
          </w:rPr>
          <w:t>4</w:t>
        </w:r>
      </w:ins>
      <w:r w:rsidRPr="009D77B3">
        <w:rPr>
          <w:rFonts w:ascii="Times New Roman" w:eastAsia="標楷體" w:hAnsi="Times New Roman" w:cs="Times New Roman"/>
          <w:szCs w:val="24"/>
        </w:rPr>
        <w:t>年完成</w:t>
      </w:r>
      <w:r w:rsidRPr="009D77B3">
        <w:rPr>
          <w:rFonts w:ascii="Times New Roman" w:eastAsia="標楷體" w:hAnsi="Times New Roman" w:cs="Times New Roman"/>
          <w:szCs w:val="24"/>
        </w:rPr>
        <w:t>5</w:t>
      </w:r>
      <w:r w:rsidRPr="009D77B3">
        <w:rPr>
          <w:rFonts w:ascii="Times New Roman" w:eastAsia="標楷體" w:hAnsi="Times New Roman" w:cs="Times New Roman"/>
          <w:szCs w:val="24"/>
        </w:rPr>
        <w:t>場臺灣獼猴和繁殖鳥類的調查訓練班</w:t>
      </w:r>
      <w:r w:rsidRPr="009D77B3">
        <w:rPr>
          <w:rFonts w:ascii="標楷體" w:eastAsia="標楷體" w:hAnsi="標楷體" w:cs="Times New Roman"/>
          <w:szCs w:val="24"/>
        </w:rPr>
        <w:t>，</w:t>
      </w:r>
      <w:r w:rsidRPr="009D77B3">
        <w:rPr>
          <w:rFonts w:ascii="Times New Roman" w:eastAsia="標楷體" w:hAnsi="Times New Roman" w:cs="Times New Roman"/>
          <w:szCs w:val="24"/>
        </w:rPr>
        <w:t>其中包括</w:t>
      </w:r>
      <w:r w:rsidRPr="009D77B3">
        <w:rPr>
          <w:rFonts w:ascii="Times New Roman" w:eastAsia="標楷體" w:hAnsi="Times New Roman" w:cs="Times New Roman"/>
          <w:szCs w:val="24"/>
        </w:rPr>
        <w:t>4</w:t>
      </w:r>
      <w:r w:rsidR="00A814EE" w:rsidRPr="009D77B3">
        <w:rPr>
          <w:rFonts w:ascii="Times New Roman" w:eastAsia="標楷體" w:hAnsi="Times New Roman" w:cs="Times New Roman"/>
          <w:szCs w:val="24"/>
        </w:rPr>
        <w:t>場初階</w:t>
      </w:r>
      <w:r w:rsidRPr="009D77B3">
        <w:rPr>
          <w:rFonts w:ascii="Times New Roman" w:eastAsia="標楷體" w:hAnsi="Times New Roman" w:cs="Times New Roman"/>
          <w:szCs w:val="24"/>
        </w:rPr>
        <w:t>課程和</w:t>
      </w:r>
      <w:r w:rsidRPr="009D77B3">
        <w:rPr>
          <w:rFonts w:ascii="Times New Roman" w:eastAsia="標楷體" w:hAnsi="Times New Roman" w:cs="Times New Roman"/>
          <w:szCs w:val="24"/>
        </w:rPr>
        <w:t>1</w:t>
      </w:r>
      <w:r w:rsidRPr="009D77B3">
        <w:rPr>
          <w:rFonts w:ascii="Times New Roman" w:eastAsia="標楷體" w:hAnsi="Times New Roman" w:cs="Times New Roman"/>
          <w:szCs w:val="24"/>
        </w:rPr>
        <w:t>場進階課程；培訓的學員數總計</w:t>
      </w:r>
      <w:del w:id="102" w:author="瑋婷 徐" w:date="2024-12-24T16:26:00Z" w16du:dateUtc="2024-12-24T08:26:00Z">
        <w:r w:rsidRPr="009D77B3" w:rsidDel="00B9318B">
          <w:rPr>
            <w:rFonts w:ascii="Times New Roman" w:eastAsia="標楷體" w:hAnsi="Times New Roman" w:cs="Times New Roman"/>
            <w:szCs w:val="24"/>
          </w:rPr>
          <w:delText>174</w:delText>
        </w:r>
      </w:del>
      <w:ins w:id="103" w:author="瑋婷 徐" w:date="2024-12-24T16:26:00Z" w16du:dateUtc="2024-12-24T08:26:00Z">
        <w:r w:rsidR="00B9318B">
          <w:rPr>
            <w:rFonts w:ascii="Times New Roman" w:eastAsia="標楷體" w:hAnsi="Times New Roman" w:cs="Times New Roman"/>
            <w:szCs w:val="24"/>
          </w:rPr>
          <w:t>18</w:t>
        </w:r>
      </w:ins>
      <w:ins w:id="104" w:author="瑋婷 徐" w:date="2024-12-24T16:27:00Z" w16du:dateUtc="2024-12-24T08:27:00Z">
        <w:r w:rsidR="00B9318B">
          <w:rPr>
            <w:rFonts w:ascii="Times New Roman" w:eastAsia="標楷體" w:hAnsi="Times New Roman" w:cs="Times New Roman"/>
            <w:szCs w:val="24"/>
          </w:rPr>
          <w:t>2</w:t>
        </w:r>
      </w:ins>
      <w:r w:rsidRPr="009D77B3">
        <w:rPr>
          <w:rFonts w:ascii="Times New Roman" w:eastAsia="標楷體" w:hAnsi="Times New Roman" w:cs="Times New Roman"/>
          <w:szCs w:val="24"/>
        </w:rPr>
        <w:t>人次。</w:t>
      </w:r>
      <w:r w:rsidR="007C6F7C" w:rsidRPr="009D77B3">
        <w:rPr>
          <w:rFonts w:ascii="Times New Roman" w:eastAsia="標楷體" w:hAnsi="Times New Roman" w:cs="Times New Roman"/>
          <w:szCs w:val="24"/>
        </w:rPr>
        <w:t>其中</w:t>
      </w:r>
      <w:r w:rsidR="007C6F7C" w:rsidRPr="009D77B3">
        <w:rPr>
          <w:rFonts w:ascii="標楷體" w:eastAsia="標楷體" w:hAnsi="標楷體" w:cs="Times New Roman" w:hint="eastAsia"/>
          <w:szCs w:val="24"/>
        </w:rPr>
        <w:t>，</w:t>
      </w:r>
      <w:r w:rsidR="00C0537D">
        <w:rPr>
          <w:rFonts w:ascii="標楷體" w:eastAsia="標楷體" w:hAnsi="標楷體" w:cs="Times New Roman" w:hint="eastAsia"/>
          <w:szCs w:val="24"/>
        </w:rPr>
        <w:t>參加</w:t>
      </w:r>
      <w:r w:rsidR="00E5674A" w:rsidRPr="009D77B3">
        <w:rPr>
          <w:rFonts w:ascii="Times New Roman" w:eastAsia="標楷體" w:hAnsi="Times New Roman" w:cs="Times New Roman" w:hint="eastAsia"/>
          <w:szCs w:val="24"/>
        </w:rPr>
        <w:t>初階班</w:t>
      </w:r>
      <w:r w:rsidR="00C0537D">
        <w:rPr>
          <w:rFonts w:ascii="Times New Roman" w:eastAsia="標楷體" w:hAnsi="Times New Roman" w:cs="Times New Roman" w:hint="eastAsia"/>
          <w:szCs w:val="24"/>
        </w:rPr>
        <w:t>的</w:t>
      </w:r>
      <w:del w:id="105" w:author="瑋婷 徐" w:date="2024-12-24T16:27:00Z" w16du:dateUtc="2024-12-24T08:27:00Z">
        <w:r w:rsidR="00C0537D" w:rsidDel="00B9318B">
          <w:rPr>
            <w:rFonts w:ascii="Times New Roman" w:eastAsia="標楷體" w:hAnsi="Times New Roman" w:cs="Times New Roman" w:hint="eastAsia"/>
            <w:szCs w:val="24"/>
          </w:rPr>
          <w:delText>138</w:delText>
        </w:r>
      </w:del>
      <w:ins w:id="106" w:author="瑋婷 徐" w:date="2024-12-24T16:27:00Z" w16du:dateUtc="2024-12-24T08:27:00Z">
        <w:r w:rsidR="00B9318B">
          <w:rPr>
            <w:rFonts w:ascii="Times New Roman" w:eastAsia="標楷體" w:hAnsi="Times New Roman" w:cs="Times New Roman"/>
            <w:szCs w:val="24"/>
          </w:rPr>
          <w:t>151</w:t>
        </w:r>
      </w:ins>
      <w:r w:rsidR="00C0537D">
        <w:rPr>
          <w:rFonts w:ascii="Times New Roman" w:eastAsia="標楷體" w:hAnsi="Times New Roman" w:cs="Times New Roman" w:hint="eastAsia"/>
          <w:szCs w:val="24"/>
        </w:rPr>
        <w:t>位</w:t>
      </w:r>
      <w:r w:rsidR="009507D4" w:rsidRPr="009D77B3">
        <w:rPr>
          <w:rFonts w:ascii="Times New Roman" w:eastAsia="標楷體" w:hAnsi="Times New Roman" w:cs="Times New Roman" w:hint="eastAsia"/>
          <w:szCs w:val="24"/>
        </w:rPr>
        <w:t>學員</w:t>
      </w:r>
      <w:del w:id="107" w:author="瑋婷 徐" w:date="2024-12-25T16:37:00Z" w16du:dateUtc="2024-12-25T08:37:00Z">
        <w:r w:rsidR="00E5674A" w:rsidRPr="009D77B3" w:rsidDel="00DB240F">
          <w:rPr>
            <w:rFonts w:ascii="Times New Roman" w:eastAsia="標楷體" w:hAnsi="Times New Roman" w:cs="Times New Roman" w:hint="eastAsia"/>
            <w:szCs w:val="24"/>
          </w:rPr>
          <w:delText>在</w:delText>
        </w:r>
        <w:r w:rsidR="00BE6F4D" w:rsidRPr="009D77B3" w:rsidDel="00DB240F">
          <w:rPr>
            <w:rFonts w:ascii="Times New Roman" w:eastAsia="標楷體" w:hAnsi="Times New Roman" w:cs="Times New Roman" w:hint="eastAsia"/>
            <w:szCs w:val="24"/>
          </w:rPr>
          <w:delText>調查方法和</w:delText>
        </w:r>
        <w:r w:rsidR="00E5674A" w:rsidRPr="009D77B3" w:rsidDel="00DB240F">
          <w:rPr>
            <w:rFonts w:ascii="Times New Roman" w:eastAsia="標楷體" w:hAnsi="Times New Roman" w:cs="Times New Roman" w:hint="eastAsia"/>
            <w:szCs w:val="24"/>
          </w:rPr>
          <w:delText>鳥種辨識技巧</w:delText>
        </w:r>
        <w:r w:rsidR="009507D4" w:rsidRPr="009D77B3" w:rsidDel="00DB240F">
          <w:rPr>
            <w:rFonts w:ascii="Times New Roman" w:eastAsia="標楷體" w:hAnsi="Times New Roman" w:cs="Times New Roman" w:hint="eastAsia"/>
            <w:szCs w:val="24"/>
          </w:rPr>
          <w:delText>訓</w:delText>
        </w:r>
        <w:r w:rsidR="00E5674A" w:rsidRPr="009D77B3" w:rsidDel="00DB240F">
          <w:rPr>
            <w:rFonts w:ascii="Times New Roman" w:eastAsia="標楷體" w:hAnsi="Times New Roman" w:cs="Times New Roman" w:hint="eastAsia"/>
            <w:szCs w:val="24"/>
          </w:rPr>
          <w:delText>練</w:delText>
        </w:r>
        <w:r w:rsidR="009507D4" w:rsidRPr="009D77B3" w:rsidDel="00DB240F">
          <w:rPr>
            <w:rFonts w:ascii="Times New Roman" w:eastAsia="標楷體" w:hAnsi="Times New Roman" w:cs="Times New Roman" w:hint="eastAsia"/>
            <w:szCs w:val="24"/>
          </w:rPr>
          <w:delText>的部分</w:delText>
        </w:r>
      </w:del>
      <w:r w:rsidR="009507D4" w:rsidRPr="009D77B3">
        <w:rPr>
          <w:rFonts w:ascii="Times New Roman" w:eastAsia="標楷體" w:hAnsi="Times New Roman" w:cs="Times New Roman" w:hint="eastAsia"/>
          <w:szCs w:val="24"/>
        </w:rPr>
        <w:t>，完成前測及後測者共計</w:t>
      </w:r>
      <w:del w:id="108" w:author="瑋婷 徐" w:date="2024-12-24T16:28:00Z" w16du:dateUtc="2024-12-24T08:28:00Z">
        <w:r w:rsidR="009507D4" w:rsidRPr="009D77B3" w:rsidDel="00B9318B">
          <w:rPr>
            <w:rFonts w:ascii="Times New Roman" w:eastAsia="標楷體" w:hAnsi="Times New Roman" w:cs="Times New Roman"/>
            <w:szCs w:val="24"/>
          </w:rPr>
          <w:delText>128</w:delText>
        </w:r>
      </w:del>
      <w:ins w:id="109" w:author="瑋婷 徐" w:date="2024-12-24T16:28:00Z" w16du:dateUtc="2024-12-24T08:28:00Z">
        <w:r w:rsidR="00B9318B" w:rsidRPr="009D77B3">
          <w:rPr>
            <w:rFonts w:ascii="Times New Roman" w:eastAsia="標楷體" w:hAnsi="Times New Roman" w:cs="Times New Roman"/>
            <w:szCs w:val="24"/>
          </w:rPr>
          <w:t>12</w:t>
        </w:r>
        <w:r w:rsidR="00B9318B">
          <w:rPr>
            <w:rFonts w:ascii="Times New Roman" w:eastAsia="標楷體" w:hAnsi="Times New Roman" w:cs="Times New Roman"/>
            <w:szCs w:val="24"/>
          </w:rPr>
          <w:t>0</w:t>
        </w:r>
      </w:ins>
      <w:r w:rsidR="009507D4" w:rsidRPr="009D77B3">
        <w:rPr>
          <w:rFonts w:ascii="Times New Roman" w:eastAsia="標楷體" w:hAnsi="Times New Roman" w:cs="Times New Roman" w:hint="eastAsia"/>
          <w:szCs w:val="24"/>
        </w:rPr>
        <w:t>人</w:t>
      </w:r>
      <w:r w:rsidR="007C6F7C" w:rsidRPr="009D77B3">
        <w:rPr>
          <w:rFonts w:ascii="標楷體" w:eastAsia="標楷體" w:hAnsi="標楷體" w:cs="Times New Roman" w:hint="eastAsia"/>
          <w:szCs w:val="24"/>
        </w:rPr>
        <w:t>，</w:t>
      </w:r>
      <w:r w:rsidR="007C6F7C" w:rsidRPr="009D77B3">
        <w:rPr>
          <w:rFonts w:ascii="Times New Roman" w:eastAsia="標楷體" w:hAnsi="Times New Roman" w:cs="Times New Roman"/>
          <w:szCs w:val="24"/>
        </w:rPr>
        <w:t>分析課程前後測之</w:t>
      </w:r>
      <w:r w:rsidR="009507D4" w:rsidRPr="009D77B3">
        <w:rPr>
          <w:rFonts w:ascii="Times New Roman" w:eastAsia="標楷體" w:hAnsi="Times New Roman" w:cs="Times New Roman" w:hint="eastAsia"/>
          <w:szCs w:val="24"/>
        </w:rPr>
        <w:t>結果顯示</w:t>
      </w:r>
      <w:r w:rsidR="00C0537D">
        <w:rPr>
          <w:rFonts w:ascii="標楷體" w:eastAsia="標楷體" w:hAnsi="標楷體" w:cs="Times New Roman" w:hint="eastAsia"/>
          <w:szCs w:val="24"/>
        </w:rPr>
        <w:t>，</w:t>
      </w:r>
      <w:r w:rsidR="009507D4" w:rsidRPr="009D77B3">
        <w:rPr>
          <w:rFonts w:ascii="Times New Roman" w:eastAsia="標楷體" w:hAnsi="Times New Roman" w:cs="Times New Roman" w:hint="eastAsia"/>
          <w:szCs w:val="24"/>
        </w:rPr>
        <w:t>學員</w:t>
      </w:r>
      <w:r w:rsidR="00C0537D">
        <w:rPr>
          <w:rFonts w:ascii="Times New Roman" w:eastAsia="標楷體" w:hAnsi="Times New Roman" w:cs="Times New Roman" w:hint="eastAsia"/>
          <w:szCs w:val="24"/>
        </w:rPr>
        <w:t>在調查方法和鳥類辨識技巧</w:t>
      </w:r>
      <w:r w:rsidR="00A814EE" w:rsidRPr="009D77B3">
        <w:rPr>
          <w:rFonts w:ascii="Times New Roman" w:eastAsia="標楷體" w:hAnsi="Times New Roman" w:cs="Times New Roman" w:hint="eastAsia"/>
          <w:szCs w:val="24"/>
        </w:rPr>
        <w:t>的總成績</w:t>
      </w:r>
      <w:r w:rsidR="009507D4" w:rsidRPr="009D77B3">
        <w:rPr>
          <w:rFonts w:ascii="Times New Roman" w:eastAsia="標楷體" w:hAnsi="Times New Roman" w:cs="Times New Roman" w:hint="eastAsia"/>
          <w:szCs w:val="24"/>
        </w:rPr>
        <w:t>有顯著提升</w:t>
      </w:r>
      <w:r w:rsidR="009507D4" w:rsidRPr="009D77B3">
        <w:rPr>
          <w:rFonts w:ascii="Times New Roman" w:eastAsia="標楷體" w:hAnsi="Times New Roman" w:cs="Times New Roman"/>
          <w:szCs w:val="24"/>
        </w:rPr>
        <w:t>(</w:t>
      </w:r>
      <w:ins w:id="110" w:author="瑋婷 徐" w:date="2024-12-24T16:29:00Z" w16du:dateUtc="2024-12-24T08:29:00Z">
        <w:r w:rsidR="00B9318B" w:rsidRPr="00D50F04">
          <w:rPr>
            <w:rFonts w:ascii="Times New Roman" w:eastAsia="標楷體" w:hAnsi="Times New Roman" w:cs="Times New Roman"/>
            <w:szCs w:val="24"/>
          </w:rPr>
          <w:t>n = 120, t = 21.48, p</w:t>
        </w:r>
        <w:r w:rsidR="00B9318B">
          <w:rPr>
            <w:rFonts w:ascii="Times New Roman" w:eastAsia="標楷體" w:hAnsi="Times New Roman" w:cs="Times New Roman" w:hint="eastAsia"/>
            <w:szCs w:val="24"/>
          </w:rPr>
          <w:t xml:space="preserve"> </w:t>
        </w:r>
        <w:r w:rsidR="00B9318B" w:rsidRPr="00D50F04">
          <w:rPr>
            <w:rFonts w:ascii="Times New Roman" w:eastAsia="標楷體" w:hAnsi="Times New Roman" w:cs="Times New Roman"/>
            <w:szCs w:val="24"/>
          </w:rPr>
          <w:t>&lt;</w:t>
        </w:r>
        <w:r w:rsidR="00B9318B">
          <w:rPr>
            <w:rFonts w:ascii="Times New Roman" w:eastAsia="標楷體" w:hAnsi="Times New Roman" w:cs="Times New Roman" w:hint="eastAsia"/>
            <w:szCs w:val="24"/>
          </w:rPr>
          <w:t xml:space="preserve"> </w:t>
        </w:r>
        <w:r w:rsidR="00B9318B" w:rsidRPr="00D50F04">
          <w:rPr>
            <w:rFonts w:ascii="Times New Roman" w:eastAsia="標楷體" w:hAnsi="Times New Roman" w:cs="Times New Roman"/>
            <w:szCs w:val="24"/>
          </w:rPr>
          <w:t>0.05</w:t>
        </w:r>
      </w:ins>
      <w:del w:id="111" w:author="瑋婷 徐" w:date="2024-12-24T16:29:00Z" w16du:dateUtc="2024-12-24T08:29:00Z">
        <w:r w:rsidR="009507D4" w:rsidRPr="009D77B3" w:rsidDel="00B9318B">
          <w:rPr>
            <w:rFonts w:ascii="Times New Roman" w:eastAsia="標楷體" w:hAnsi="Times New Roman" w:cs="Times New Roman"/>
            <w:szCs w:val="24"/>
          </w:rPr>
          <w:delText>n = 128, t = 23.11, p &lt; 0.05</w:delText>
        </w:r>
      </w:del>
      <w:r w:rsidR="009507D4" w:rsidRPr="009D77B3">
        <w:rPr>
          <w:rFonts w:ascii="Times New Roman" w:eastAsia="標楷體" w:hAnsi="Times New Roman" w:cs="Times New Roman"/>
          <w:szCs w:val="24"/>
        </w:rPr>
        <w:t>)</w:t>
      </w:r>
      <w:r w:rsidR="009507D4" w:rsidRPr="009D77B3">
        <w:rPr>
          <w:rFonts w:ascii="Times New Roman" w:eastAsia="標楷體" w:hAnsi="Times New Roman" w:cs="Times New Roman" w:hint="eastAsia"/>
          <w:szCs w:val="24"/>
        </w:rPr>
        <w:t>，成績中位數自</w:t>
      </w:r>
      <w:ins w:id="112" w:author="瑋婷 徐" w:date="2024-12-24T16:29:00Z" w16du:dateUtc="2024-12-24T08:29:00Z">
        <w:r w:rsidR="00B9318B">
          <w:rPr>
            <w:rFonts w:ascii="Times New Roman" w:eastAsia="標楷體" w:hAnsi="Times New Roman" w:cs="Times New Roman" w:hint="eastAsia"/>
            <w:szCs w:val="24"/>
          </w:rPr>
          <w:t>54</w:t>
        </w:r>
        <w:r w:rsidR="00B9318B">
          <w:rPr>
            <w:rFonts w:ascii="Times New Roman" w:eastAsia="標楷體" w:hAnsi="Times New Roman" w:cs="Times New Roman"/>
            <w:szCs w:val="24"/>
          </w:rPr>
          <w:t>分大幅提升至</w:t>
        </w:r>
        <w:r w:rsidR="00B9318B">
          <w:rPr>
            <w:rFonts w:ascii="Times New Roman" w:eastAsia="標楷體" w:hAnsi="Times New Roman" w:cs="Times New Roman"/>
            <w:szCs w:val="24"/>
          </w:rPr>
          <w:t>8</w:t>
        </w:r>
        <w:r w:rsidR="00B9318B">
          <w:rPr>
            <w:rFonts w:ascii="Times New Roman" w:eastAsia="標楷體" w:hAnsi="Times New Roman" w:cs="Times New Roman" w:hint="eastAsia"/>
            <w:szCs w:val="24"/>
          </w:rPr>
          <w:t>4</w:t>
        </w:r>
        <w:r w:rsidR="00B9318B">
          <w:rPr>
            <w:rFonts w:ascii="Times New Roman" w:eastAsia="標楷體" w:hAnsi="Times New Roman" w:cs="Times New Roman"/>
            <w:szCs w:val="24"/>
          </w:rPr>
          <w:t>分</w:t>
        </w:r>
      </w:ins>
      <w:del w:id="113" w:author="瑋婷 徐" w:date="2024-12-24T16:29:00Z" w16du:dateUtc="2024-12-24T08:29:00Z">
        <w:r w:rsidR="009507D4" w:rsidRPr="009D77B3" w:rsidDel="00B9318B">
          <w:rPr>
            <w:rFonts w:ascii="Times New Roman" w:eastAsia="標楷體" w:hAnsi="Times New Roman" w:cs="Times New Roman"/>
            <w:szCs w:val="24"/>
          </w:rPr>
          <w:delText>56</w:delText>
        </w:r>
        <w:r w:rsidR="009507D4" w:rsidRPr="009D77B3" w:rsidDel="00B9318B">
          <w:rPr>
            <w:rFonts w:ascii="Times New Roman" w:eastAsia="標楷體" w:hAnsi="Times New Roman" w:cs="Times New Roman" w:hint="eastAsia"/>
            <w:szCs w:val="24"/>
          </w:rPr>
          <w:delText>分提升至</w:delText>
        </w:r>
        <w:r w:rsidR="009507D4" w:rsidRPr="009D77B3" w:rsidDel="00B9318B">
          <w:rPr>
            <w:rFonts w:ascii="Times New Roman" w:eastAsia="標楷體" w:hAnsi="Times New Roman" w:cs="Times New Roman"/>
            <w:szCs w:val="24"/>
          </w:rPr>
          <w:delText>88</w:delText>
        </w:r>
        <w:r w:rsidR="009507D4" w:rsidRPr="009D77B3" w:rsidDel="00B9318B">
          <w:rPr>
            <w:rFonts w:ascii="Times New Roman" w:eastAsia="標楷體" w:hAnsi="Times New Roman" w:cs="Times New Roman" w:hint="eastAsia"/>
            <w:szCs w:val="24"/>
          </w:rPr>
          <w:delText>分</w:delText>
        </w:r>
      </w:del>
      <w:r w:rsidR="00A814EE" w:rsidRPr="009D77B3">
        <w:rPr>
          <w:rFonts w:ascii="Times New Roman" w:eastAsia="標楷體" w:hAnsi="Times New Roman" w:cs="Times New Roman" w:hint="eastAsia"/>
          <w:szCs w:val="24"/>
        </w:rPr>
        <w:t>；參與進階</w:t>
      </w:r>
      <w:r w:rsidR="003D7549" w:rsidRPr="009D77B3">
        <w:rPr>
          <w:rFonts w:ascii="Times New Roman" w:eastAsia="標楷體" w:hAnsi="Times New Roman" w:cs="Times New Roman" w:hint="eastAsia"/>
          <w:szCs w:val="24"/>
        </w:rPr>
        <w:t>班的</w:t>
      </w:r>
      <w:del w:id="114" w:author="瑋婷 徐" w:date="2024-12-24T16:30:00Z" w16du:dateUtc="2024-12-24T08:30:00Z">
        <w:r w:rsidR="003D7549" w:rsidRPr="009D77B3" w:rsidDel="00B9318B">
          <w:rPr>
            <w:rFonts w:ascii="Times New Roman" w:eastAsia="標楷體" w:hAnsi="Times New Roman" w:cs="Times New Roman"/>
            <w:szCs w:val="24"/>
          </w:rPr>
          <w:delText>36</w:delText>
        </w:r>
      </w:del>
      <w:ins w:id="115" w:author="瑋婷 徐" w:date="2024-12-24T16:30:00Z" w16du:dateUtc="2024-12-24T08:30:00Z">
        <w:r w:rsidR="00B9318B" w:rsidRPr="009D77B3">
          <w:rPr>
            <w:rFonts w:ascii="Times New Roman" w:eastAsia="標楷體" w:hAnsi="Times New Roman" w:cs="Times New Roman"/>
            <w:szCs w:val="24"/>
          </w:rPr>
          <w:t>3</w:t>
        </w:r>
        <w:r w:rsidR="00B9318B">
          <w:rPr>
            <w:rFonts w:ascii="Times New Roman" w:eastAsia="標楷體" w:hAnsi="Times New Roman" w:cs="Times New Roman"/>
            <w:szCs w:val="24"/>
          </w:rPr>
          <w:t>1</w:t>
        </w:r>
      </w:ins>
      <w:r w:rsidR="00A814EE" w:rsidRPr="009D77B3">
        <w:rPr>
          <w:rFonts w:ascii="Times New Roman" w:eastAsia="標楷體" w:hAnsi="Times New Roman" w:cs="Times New Roman" w:hint="eastAsia"/>
          <w:szCs w:val="24"/>
        </w:rPr>
        <w:t>位</w:t>
      </w:r>
      <w:r w:rsidR="003D7549" w:rsidRPr="009D77B3">
        <w:rPr>
          <w:rFonts w:ascii="Times New Roman" w:eastAsia="標楷體" w:hAnsi="Times New Roman" w:cs="Times New Roman" w:hint="eastAsia"/>
          <w:szCs w:val="24"/>
        </w:rPr>
        <w:t>學員，有完成前測及後測者共計</w:t>
      </w:r>
      <w:del w:id="116" w:author="瑋婷 徐" w:date="2024-12-24T16:31:00Z" w16du:dateUtc="2024-12-24T08:31:00Z">
        <w:r w:rsidR="003D7549" w:rsidRPr="009D77B3" w:rsidDel="00B9318B">
          <w:rPr>
            <w:rFonts w:ascii="Times New Roman" w:eastAsia="標楷體" w:hAnsi="Times New Roman" w:cs="Times New Roman"/>
            <w:szCs w:val="24"/>
          </w:rPr>
          <w:delText>32</w:delText>
        </w:r>
      </w:del>
      <w:ins w:id="117" w:author="瑋婷 徐" w:date="2024-12-24T16:31:00Z" w16du:dateUtc="2024-12-24T08:31:00Z">
        <w:r w:rsidR="00B9318B">
          <w:rPr>
            <w:rFonts w:ascii="Times New Roman" w:eastAsia="標楷體" w:hAnsi="Times New Roman" w:cs="Times New Roman"/>
            <w:szCs w:val="24"/>
          </w:rPr>
          <w:t>29</w:t>
        </w:r>
      </w:ins>
      <w:r w:rsidR="00A814EE" w:rsidRPr="009D77B3">
        <w:rPr>
          <w:rFonts w:ascii="Times New Roman" w:eastAsia="標楷體" w:hAnsi="Times New Roman" w:cs="Times New Roman" w:hint="eastAsia"/>
          <w:szCs w:val="24"/>
        </w:rPr>
        <w:t>人</w:t>
      </w:r>
      <w:r w:rsidR="00A814EE" w:rsidRPr="009D77B3">
        <w:rPr>
          <w:rFonts w:ascii="標楷體" w:eastAsia="標楷體" w:hAnsi="標楷體" w:cs="Times New Roman" w:hint="eastAsia"/>
          <w:szCs w:val="24"/>
        </w:rPr>
        <w:t>，</w:t>
      </w:r>
      <w:r w:rsidR="003D7549" w:rsidRPr="009D77B3">
        <w:rPr>
          <w:rFonts w:ascii="Times New Roman" w:eastAsia="標楷體" w:hAnsi="Times New Roman" w:cs="Times New Roman" w:hint="eastAsia"/>
          <w:szCs w:val="24"/>
        </w:rPr>
        <w:t>分析測驗結果顯示學員</w:t>
      </w:r>
      <w:r w:rsidR="00A814EE" w:rsidRPr="009D77B3">
        <w:rPr>
          <w:rFonts w:ascii="Times New Roman" w:eastAsia="標楷體" w:hAnsi="Times New Roman" w:cs="Times New Roman" w:hint="eastAsia"/>
          <w:szCs w:val="24"/>
        </w:rPr>
        <w:t>在鳥類辨識技巧</w:t>
      </w:r>
      <w:r w:rsidR="00C0537D">
        <w:rPr>
          <w:rFonts w:ascii="Times New Roman" w:eastAsia="標楷體" w:hAnsi="Times New Roman" w:cs="Times New Roman" w:hint="eastAsia"/>
          <w:szCs w:val="24"/>
        </w:rPr>
        <w:t>上均</w:t>
      </w:r>
      <w:r w:rsidR="003D7549" w:rsidRPr="009D77B3">
        <w:rPr>
          <w:rFonts w:ascii="Times New Roman" w:eastAsia="標楷體" w:hAnsi="Times New Roman" w:cs="Times New Roman" w:hint="eastAsia"/>
          <w:szCs w:val="24"/>
        </w:rPr>
        <w:t>有顯著提升</w:t>
      </w:r>
      <w:r w:rsidR="003D7549" w:rsidRPr="009D77B3">
        <w:rPr>
          <w:rFonts w:ascii="Times New Roman" w:eastAsia="標楷體" w:hAnsi="Times New Roman" w:cs="Times New Roman"/>
          <w:szCs w:val="24"/>
        </w:rPr>
        <w:t xml:space="preserve">(n = </w:t>
      </w:r>
      <w:del w:id="118" w:author="瑋婷 徐" w:date="2024-12-24T16:32:00Z" w16du:dateUtc="2024-12-24T08:32:00Z">
        <w:r w:rsidR="003D7549" w:rsidRPr="009D77B3" w:rsidDel="00B9318B">
          <w:rPr>
            <w:rFonts w:ascii="Times New Roman" w:eastAsia="標楷體" w:hAnsi="Times New Roman" w:cs="Times New Roman"/>
            <w:szCs w:val="24"/>
          </w:rPr>
          <w:delText>32</w:delText>
        </w:r>
      </w:del>
      <w:ins w:id="119" w:author="瑋婷 徐" w:date="2024-12-24T16:32:00Z" w16du:dateUtc="2024-12-24T08:32:00Z">
        <w:r w:rsidR="00B9318B">
          <w:rPr>
            <w:rFonts w:ascii="Times New Roman" w:eastAsia="標楷體" w:hAnsi="Times New Roman" w:cs="Times New Roman"/>
            <w:szCs w:val="24"/>
          </w:rPr>
          <w:t>29</w:t>
        </w:r>
      </w:ins>
      <w:r w:rsidR="003D7549" w:rsidRPr="009D77B3">
        <w:rPr>
          <w:rFonts w:ascii="Times New Roman" w:eastAsia="標楷體" w:hAnsi="Times New Roman" w:cs="Times New Roman"/>
          <w:szCs w:val="24"/>
        </w:rPr>
        <w:t xml:space="preserve">, t = </w:t>
      </w:r>
      <w:del w:id="120" w:author="瑋婷 徐" w:date="2024-12-24T16:32:00Z" w16du:dateUtc="2024-12-24T08:32:00Z">
        <w:r w:rsidR="003D7549" w:rsidRPr="009D77B3" w:rsidDel="00B9318B">
          <w:rPr>
            <w:rFonts w:ascii="Times New Roman" w:eastAsia="標楷體" w:hAnsi="Times New Roman" w:cs="Times New Roman"/>
            <w:szCs w:val="24"/>
          </w:rPr>
          <w:delText>8.44</w:delText>
        </w:r>
      </w:del>
      <w:ins w:id="121" w:author="瑋婷 徐" w:date="2024-12-24T16:32:00Z" w16du:dateUtc="2024-12-24T08:32:00Z">
        <w:r w:rsidR="00B9318B">
          <w:rPr>
            <w:rFonts w:ascii="Times New Roman" w:eastAsia="標楷體" w:hAnsi="Times New Roman" w:cs="Times New Roman"/>
            <w:szCs w:val="24"/>
          </w:rPr>
          <w:t>7.12</w:t>
        </w:r>
      </w:ins>
      <w:r w:rsidR="003D7549" w:rsidRPr="009D77B3">
        <w:rPr>
          <w:rFonts w:ascii="Times New Roman" w:eastAsia="標楷體" w:hAnsi="Times New Roman" w:cs="Times New Roman"/>
          <w:szCs w:val="24"/>
        </w:rPr>
        <w:t>, p &lt; 0.05)</w:t>
      </w:r>
      <w:r w:rsidR="003D7549" w:rsidRPr="009D77B3">
        <w:rPr>
          <w:rFonts w:ascii="Times New Roman" w:eastAsia="標楷體" w:hAnsi="Times New Roman" w:cs="Times New Roman" w:hint="eastAsia"/>
          <w:szCs w:val="24"/>
        </w:rPr>
        <w:t>，成績中位數自</w:t>
      </w:r>
      <w:del w:id="122" w:author="瑋婷 徐" w:date="2024-12-24T16:35:00Z" w16du:dateUtc="2024-12-24T08:35:00Z">
        <w:r w:rsidR="003D7549" w:rsidRPr="009D77B3" w:rsidDel="00AB6F00">
          <w:rPr>
            <w:rFonts w:ascii="Times New Roman" w:eastAsia="標楷體" w:hAnsi="Times New Roman" w:cs="Times New Roman"/>
            <w:szCs w:val="24"/>
          </w:rPr>
          <w:delText>48</w:delText>
        </w:r>
      </w:del>
      <w:ins w:id="123" w:author="瑋婷 徐" w:date="2024-12-24T16:35:00Z" w16du:dateUtc="2024-12-24T08:35:00Z">
        <w:r w:rsidR="00AB6F00">
          <w:rPr>
            <w:rFonts w:ascii="Times New Roman" w:eastAsia="標楷體" w:hAnsi="Times New Roman" w:cs="Times New Roman"/>
            <w:szCs w:val="24"/>
          </w:rPr>
          <w:t>64</w:t>
        </w:r>
      </w:ins>
      <w:r w:rsidR="003D7549" w:rsidRPr="009D77B3">
        <w:rPr>
          <w:rFonts w:ascii="Times New Roman" w:eastAsia="標楷體" w:hAnsi="Times New Roman" w:cs="Times New Roman" w:hint="eastAsia"/>
          <w:szCs w:val="24"/>
        </w:rPr>
        <w:t>分大幅提升至</w:t>
      </w:r>
      <w:del w:id="124" w:author="瑋婷 徐" w:date="2024-12-24T16:35:00Z" w16du:dateUtc="2024-12-24T08:35:00Z">
        <w:r w:rsidR="003D7549" w:rsidRPr="009D77B3" w:rsidDel="00AB6F00">
          <w:rPr>
            <w:rFonts w:ascii="Times New Roman" w:eastAsia="標楷體" w:hAnsi="Times New Roman" w:cs="Times New Roman"/>
            <w:szCs w:val="24"/>
          </w:rPr>
          <w:delText>74</w:delText>
        </w:r>
      </w:del>
      <w:ins w:id="125" w:author="瑋婷 徐" w:date="2024-12-24T16:35:00Z" w16du:dateUtc="2024-12-24T08:35:00Z">
        <w:r w:rsidR="00AB6F00">
          <w:rPr>
            <w:rFonts w:ascii="Times New Roman" w:eastAsia="標楷體" w:hAnsi="Times New Roman" w:cs="Times New Roman"/>
            <w:szCs w:val="24"/>
          </w:rPr>
          <w:t>82</w:t>
        </w:r>
      </w:ins>
      <w:r w:rsidR="003D7549" w:rsidRPr="009D77B3">
        <w:rPr>
          <w:rFonts w:ascii="Times New Roman" w:eastAsia="標楷體" w:hAnsi="Times New Roman" w:cs="Times New Roman" w:hint="eastAsia"/>
          <w:szCs w:val="24"/>
        </w:rPr>
        <w:t>分</w:t>
      </w:r>
      <w:r w:rsidR="00A814EE" w:rsidRPr="009D77B3">
        <w:rPr>
          <w:rFonts w:ascii="標楷體" w:eastAsia="標楷體" w:hAnsi="標楷體" w:cs="Times New Roman" w:hint="eastAsia"/>
          <w:szCs w:val="24"/>
        </w:rPr>
        <w:t>。藉由上述分析結果，</w:t>
      </w:r>
      <w:r w:rsidR="007C6F7C" w:rsidRPr="009D77B3">
        <w:rPr>
          <w:rFonts w:ascii="標楷體" w:eastAsia="標楷體" w:hAnsi="標楷體" w:cs="Times New Roman" w:hint="eastAsia"/>
          <w:szCs w:val="24"/>
        </w:rPr>
        <w:t>顯示</w:t>
      </w:r>
      <w:r w:rsidR="007C6F7C" w:rsidRPr="009D77B3">
        <w:rPr>
          <w:rFonts w:ascii="Times New Roman" w:eastAsia="標楷體" w:hAnsi="Times New Roman" w:cs="Times New Roman" w:hint="eastAsia"/>
          <w:szCs w:val="24"/>
        </w:rPr>
        <w:t>在</w:t>
      </w:r>
      <w:r w:rsidR="007C6F7C" w:rsidRPr="009D77B3">
        <w:rPr>
          <w:rFonts w:ascii="Times New Roman" w:eastAsia="標楷體" w:hAnsi="Times New Roman" w:cs="Times New Roman"/>
          <w:szCs w:val="24"/>
        </w:rPr>
        <w:t>經</w:t>
      </w:r>
      <w:r w:rsidR="007C6F7C" w:rsidRPr="009D77B3">
        <w:rPr>
          <w:rFonts w:ascii="Times New Roman" w:eastAsia="標楷體" w:hAnsi="Times New Roman" w:cs="Times New Roman" w:hint="eastAsia"/>
          <w:szCs w:val="24"/>
        </w:rPr>
        <w:t>過</w:t>
      </w:r>
      <w:r w:rsidR="007C6F7C" w:rsidRPr="009D77B3">
        <w:rPr>
          <w:rFonts w:ascii="Times New Roman" w:eastAsia="標楷體" w:hAnsi="Times New Roman" w:cs="Times New Roman"/>
          <w:szCs w:val="24"/>
        </w:rPr>
        <w:t>課程訓練後，學員能</w:t>
      </w:r>
      <w:r w:rsidR="007C6F7C" w:rsidRPr="009D77B3">
        <w:rPr>
          <w:rFonts w:ascii="Times New Roman" w:eastAsia="標楷體" w:hAnsi="Times New Roman" w:cs="Times New Roman" w:hint="eastAsia"/>
          <w:szCs w:val="24"/>
        </w:rPr>
        <w:t>由外</w:t>
      </w:r>
      <w:r w:rsidR="007C6F7C" w:rsidRPr="009D77B3">
        <w:rPr>
          <w:rFonts w:ascii="Times New Roman" w:eastAsia="標楷體" w:hAnsi="Times New Roman" w:cs="Times New Roman"/>
          <w:szCs w:val="24"/>
        </w:rPr>
        <w:t>形和</w:t>
      </w:r>
      <w:r w:rsidR="007C6F7C" w:rsidRPr="009D77B3">
        <w:rPr>
          <w:rFonts w:ascii="Times New Roman" w:eastAsia="標楷體" w:hAnsi="Times New Roman" w:cs="Times New Roman" w:hint="eastAsia"/>
          <w:szCs w:val="24"/>
        </w:rPr>
        <w:t>鳥音</w:t>
      </w:r>
      <w:r w:rsidR="007C6F7C" w:rsidRPr="009D77B3">
        <w:rPr>
          <w:rFonts w:ascii="Times New Roman" w:eastAsia="標楷體" w:hAnsi="Times New Roman" w:cs="Times New Roman"/>
          <w:szCs w:val="24"/>
        </w:rPr>
        <w:t>正確辨識授課內容</w:t>
      </w:r>
      <w:r w:rsidR="007C6F7C" w:rsidRPr="009D77B3">
        <w:rPr>
          <w:rFonts w:ascii="Times New Roman" w:eastAsia="標楷體" w:hAnsi="Times New Roman" w:cs="Times New Roman" w:hint="eastAsia"/>
          <w:szCs w:val="24"/>
        </w:rPr>
        <w:t>鳥種</w:t>
      </w:r>
      <w:r w:rsidR="007C6F7C" w:rsidRPr="009D77B3">
        <w:rPr>
          <w:rFonts w:ascii="Times New Roman" w:eastAsia="標楷體" w:hAnsi="Times New Roman" w:cs="Times New Roman"/>
          <w:szCs w:val="24"/>
        </w:rPr>
        <w:t>的比例明顯大幅增加</w:t>
      </w:r>
      <w:r w:rsidR="007C6F7C" w:rsidRPr="009D77B3">
        <w:rPr>
          <w:rFonts w:ascii="標楷體" w:eastAsia="標楷體" w:hAnsi="標楷體" w:cs="Times New Roman" w:hint="eastAsia"/>
          <w:szCs w:val="24"/>
        </w:rPr>
        <w:t>。</w:t>
      </w:r>
    </w:p>
    <w:p w14:paraId="206574FF" w14:textId="05DDECE4" w:rsidR="00D93FCC" w:rsidRDefault="00250897">
      <w:pPr>
        <w:rPr>
          <w:rFonts w:ascii="Times New Roman" w:eastAsia="標楷體" w:hAnsi="Times New Roman" w:cs="Times New Roman"/>
        </w:rPr>
        <w:pPrChange w:id="126" w:author="瑋婷 徐" w:date="2024-12-25T16:46:00Z" w16du:dateUtc="2024-12-25T08:46:00Z">
          <w:pPr>
            <w:spacing w:line="360" w:lineRule="auto"/>
            <w:jc w:val="both"/>
          </w:pPr>
        </w:pPrChange>
      </w:pPr>
      <w:ins w:id="127" w:author="瑋婷 徐" w:date="2024-12-25T16:46:00Z" w16du:dateUtc="2024-12-25T08:46:00Z">
        <w:r>
          <w:rPr>
            <w:rFonts w:ascii="Times New Roman" w:eastAsia="標楷體" w:hAnsi="Times New Roman" w:cs="Times New Roman"/>
          </w:rPr>
          <w:br w:type="page"/>
        </w:r>
      </w:ins>
    </w:p>
    <w:p w14:paraId="6C2E7F1C" w14:textId="77777777" w:rsidR="00D93FCC" w:rsidRDefault="002435EC">
      <w:pPr>
        <w:spacing w:line="360" w:lineRule="auto"/>
        <w:jc w:val="both"/>
        <w:outlineLvl w:val="0"/>
        <w:rPr>
          <w:rFonts w:ascii="Times New Roman" w:eastAsia="標楷體" w:hAnsi="Times New Roman" w:cs="Times New Roman"/>
          <w:b/>
          <w:sz w:val="32"/>
        </w:rPr>
      </w:pPr>
      <w:bookmarkStart w:id="128" w:name="_Toc121845038"/>
      <w:bookmarkStart w:id="129" w:name="_Toc156378937"/>
      <w:r>
        <w:rPr>
          <w:rFonts w:ascii="Times New Roman" w:eastAsia="標楷體" w:hAnsi="Times New Roman" w:cs="Times New Roman"/>
          <w:b/>
          <w:sz w:val="32"/>
        </w:rPr>
        <w:lastRenderedPageBreak/>
        <w:t>壹、前言</w:t>
      </w:r>
      <w:bookmarkEnd w:id="128"/>
      <w:bookmarkEnd w:id="129"/>
    </w:p>
    <w:p w14:paraId="4ECF4291" w14:textId="015A135D" w:rsidR="00D93FCC" w:rsidRDefault="002435EC">
      <w:pPr>
        <w:spacing w:line="360" w:lineRule="auto"/>
        <w:rPr>
          <w:rFonts w:ascii="Times New Roman"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聯合國生物多樣性公約</w:t>
      </w:r>
      <w:r>
        <w:rPr>
          <w:rFonts w:ascii="Times New Roman" w:eastAsia="標楷體" w:hAnsi="Times New Roman" w:cs="Times New Roman"/>
        </w:rPr>
        <w:t>(Convention on Biological Diversity, CBD)</w:t>
      </w:r>
      <w:r w:rsidR="00BD46E0">
        <w:rPr>
          <w:rFonts w:ascii="Times New Roman" w:eastAsia="標楷體" w:hAnsi="Times New Roman" w:cs="Times New Roman"/>
        </w:rPr>
        <w:t>在</w:t>
      </w:r>
      <w:r w:rsidR="00BD46E0">
        <w:rPr>
          <w:rFonts w:ascii="Times New Roman" w:eastAsia="標楷體" w:hAnsi="Times New Roman" w:cs="Times New Roman"/>
        </w:rPr>
        <w:t>2022</w:t>
      </w:r>
      <w:r w:rsidR="00BD46E0">
        <w:rPr>
          <w:rFonts w:ascii="Times New Roman" w:eastAsia="標楷體" w:hAnsi="Times New Roman" w:cs="Times New Roman"/>
        </w:rPr>
        <w:t>年的第</w:t>
      </w:r>
      <w:r w:rsidR="00BD46E0">
        <w:rPr>
          <w:rFonts w:ascii="Times New Roman" w:eastAsia="標楷體" w:hAnsi="Times New Roman" w:cs="Times New Roman"/>
        </w:rPr>
        <w:t>15</w:t>
      </w:r>
      <w:r w:rsidR="00BD46E0">
        <w:rPr>
          <w:rFonts w:ascii="Times New Roman" w:eastAsia="標楷體" w:hAnsi="Times New Roman" w:cs="Times New Roman"/>
        </w:rPr>
        <w:t>屆締約方大會</w:t>
      </w:r>
      <w:r w:rsidR="00BD46E0">
        <w:rPr>
          <w:rFonts w:ascii="Times New Roman" w:eastAsia="標楷體" w:hAnsi="Times New Roman" w:cs="Times New Roman" w:hint="eastAsia"/>
        </w:rPr>
        <w:t>(</w:t>
      </w:r>
      <w:r w:rsidR="00BD46E0">
        <w:rPr>
          <w:rFonts w:ascii="Times New Roman" w:eastAsia="標楷體" w:hAnsi="Times New Roman" w:cs="Times New Roman"/>
        </w:rPr>
        <w:t>COP15)</w:t>
      </w:r>
      <w:r w:rsidR="00BD46E0">
        <w:rPr>
          <w:rFonts w:ascii="Times New Roman" w:eastAsia="標楷體" w:hAnsi="Times New Roman" w:cs="Times New Roman"/>
        </w:rPr>
        <w:t>訂立</w:t>
      </w:r>
      <w:r w:rsidR="00BD46E0">
        <w:rPr>
          <w:rFonts w:ascii="標楷體" w:eastAsia="標楷體" w:hAnsi="標楷體" w:cs="Times New Roman" w:hint="eastAsia"/>
        </w:rPr>
        <w:t>「</w:t>
      </w:r>
      <w:r w:rsidR="00BD46E0">
        <w:rPr>
          <w:rFonts w:ascii="Times New Roman" w:eastAsia="標楷體" w:hAnsi="Times New Roman" w:cs="Times New Roman"/>
        </w:rPr>
        <w:t>昆明</w:t>
      </w:r>
      <w:r w:rsidR="00BD46E0">
        <w:rPr>
          <w:rFonts w:ascii="Times New Roman" w:eastAsia="標楷體" w:hAnsi="Times New Roman" w:cs="Times New Roman"/>
        </w:rPr>
        <w:t>-</w:t>
      </w:r>
      <w:r w:rsidR="00BD46E0">
        <w:rPr>
          <w:rFonts w:ascii="Times New Roman" w:eastAsia="標楷體" w:hAnsi="Times New Roman" w:cs="Times New Roman"/>
        </w:rPr>
        <w:t>蒙特婁全球生物多樣性框架</w:t>
      </w:r>
      <w:r w:rsidR="00BD46E0">
        <w:rPr>
          <w:rFonts w:ascii="標楷體" w:eastAsia="標楷體" w:hAnsi="標楷體" w:cs="Times New Roman" w:hint="eastAsia"/>
        </w:rPr>
        <w:t>」</w:t>
      </w:r>
      <w:r>
        <w:rPr>
          <w:rFonts w:ascii="Times New Roman" w:eastAsia="標楷體" w:hAnsi="Times New Roman" w:cs="Times New Roman"/>
        </w:rPr>
        <w:t>，</w:t>
      </w:r>
      <w:r w:rsidR="00BD46E0">
        <w:rPr>
          <w:rFonts w:ascii="Times New Roman" w:eastAsia="標楷體" w:hAnsi="Times New Roman" w:cs="Times New Roman"/>
        </w:rPr>
        <w:t>強調為了掌握國家生物多樣性現況與變化</w:t>
      </w:r>
      <w:r w:rsidR="00BD46E0">
        <w:rPr>
          <w:rFonts w:ascii="標楷體" w:eastAsia="標楷體" w:hAnsi="標楷體" w:cs="Times New Roman" w:hint="eastAsia"/>
        </w:rPr>
        <w:t>，</w:t>
      </w:r>
      <w:r w:rsidR="00BD46E0">
        <w:rPr>
          <w:rFonts w:ascii="Times New Roman" w:eastAsia="標楷體" w:hAnsi="Times New Roman" w:cs="Times New Roman"/>
        </w:rPr>
        <w:t>需設計相應的生物多樣性指標</w:t>
      </w:r>
      <w:r w:rsidR="00BD46E0">
        <w:rPr>
          <w:rFonts w:ascii="標楷體" w:eastAsia="標楷體" w:hAnsi="標楷體" w:cs="Times New Roman" w:hint="eastAsia"/>
        </w:rPr>
        <w:t>，</w:t>
      </w:r>
      <w:r w:rsidR="00BD46E0">
        <w:rPr>
          <w:rFonts w:ascii="Times New Roman" w:eastAsia="標楷體" w:hAnsi="Times New Roman" w:cs="Times New Roman"/>
        </w:rPr>
        <w:t>作為反映環境狀況和評估保育策略成效的重要工具</w:t>
      </w:r>
      <w:r>
        <w:rPr>
          <w:rFonts w:ascii="Times New Roman" w:eastAsia="標楷體" w:hAnsi="Times New Roman" w:cs="Times New Roman"/>
        </w:rPr>
        <w:t>。</w:t>
      </w:r>
      <w:r w:rsidR="00BD46E0">
        <w:rPr>
          <w:rFonts w:ascii="Times New Roman" w:eastAsia="標楷體" w:hAnsi="Times New Roman" w:cs="Times New Roman"/>
        </w:rPr>
        <w:t>因此</w:t>
      </w:r>
      <w:r w:rsidR="00BD46E0">
        <w:rPr>
          <w:rFonts w:ascii="標楷體" w:eastAsia="標楷體" w:hAnsi="標楷體" w:cs="Times New Roman" w:hint="eastAsia"/>
        </w:rPr>
        <w:t>，</w:t>
      </w:r>
      <w:r>
        <w:rPr>
          <w:rFonts w:ascii="Times New Roman" w:eastAsia="標楷體" w:hAnsi="Times New Roman" w:cs="Times New Roman"/>
        </w:rPr>
        <w:t>為瞭解大範圍的生物多樣性現況及變化趨勢，必須在廣空間尺度下長期監測指標的變化，系統性的長期蒐集大量的資料，並且有效的整合與運用，才能反映生物多樣性動態，以檢視保育行動的有效性和調整經營管理策略</w:t>
      </w:r>
      <w:r>
        <w:rPr>
          <w:rFonts w:ascii="Times New Roman" w:eastAsia="標楷體" w:hAnsi="Times New Roman" w:cs="Times New Roman"/>
        </w:rPr>
        <w:t>(</w:t>
      </w:r>
      <w:r w:rsidRPr="00BE23B6">
        <w:rPr>
          <w:rFonts w:ascii="Times New Roman" w:eastAsia="標楷體" w:hAnsi="Times New Roman" w:cs="Times New Roman"/>
        </w:rPr>
        <w:t>Gi</w:t>
      </w:r>
      <w:r w:rsidR="00C0537D">
        <w:rPr>
          <w:rFonts w:ascii="Times New Roman" w:eastAsia="標楷體" w:hAnsi="Times New Roman" w:cs="Times New Roman"/>
        </w:rPr>
        <w:t>bbs 2000</w:t>
      </w:r>
      <w:r w:rsidR="00C0537D">
        <w:rPr>
          <w:rFonts w:ascii="標楷體" w:eastAsia="標楷體" w:hAnsi="標楷體" w:cs="Times New Roman" w:hint="eastAsia"/>
        </w:rPr>
        <w:t>；</w:t>
      </w:r>
      <w:r w:rsidRPr="00BE23B6">
        <w:rPr>
          <w:rFonts w:ascii="Times New Roman" w:eastAsia="標楷體" w:hAnsi="Times New Roman" w:cs="Times New Roman"/>
        </w:rPr>
        <w:t>Col</w:t>
      </w:r>
      <w:r>
        <w:rPr>
          <w:rFonts w:ascii="Times New Roman" w:eastAsia="標楷體" w:hAnsi="Times New Roman" w:cs="Times New Roman"/>
        </w:rPr>
        <w:t xml:space="preserve">len </w:t>
      </w:r>
      <w:r>
        <w:rPr>
          <w:rFonts w:ascii="Times New Roman" w:eastAsia="標楷體" w:hAnsi="Times New Roman" w:cs="Times New Roman"/>
          <w:i/>
        </w:rPr>
        <w:t>et al.</w:t>
      </w:r>
      <w:r>
        <w:rPr>
          <w:rFonts w:ascii="Times New Roman" w:eastAsia="標楷體" w:hAnsi="Times New Roman" w:cs="Times New Roman"/>
        </w:rPr>
        <w:t xml:space="preserve"> 2009)</w:t>
      </w:r>
      <w:r>
        <w:rPr>
          <w:rFonts w:ascii="Times New Roman" w:eastAsia="標楷體" w:hAnsi="Times New Roman" w:cs="Times New Roman"/>
        </w:rPr>
        <w:t>。</w:t>
      </w:r>
    </w:p>
    <w:p w14:paraId="00399603" w14:textId="77777777" w:rsidR="00D93FCC" w:rsidRDefault="00D93FCC">
      <w:pPr>
        <w:spacing w:line="360" w:lineRule="auto"/>
        <w:rPr>
          <w:rFonts w:ascii="Times New Roman" w:eastAsia="標楷體" w:hAnsi="Times New Roman" w:cs="Times New Roman"/>
        </w:rPr>
      </w:pPr>
    </w:p>
    <w:p w14:paraId="3C3CA2B1" w14:textId="4A69D32E" w:rsidR="00D93FCC" w:rsidRDefault="002435EC">
      <w:pPr>
        <w:spacing w:line="360" w:lineRule="auto"/>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本計畫監測的標的為臺灣獼猴和臺灣繁殖鳥類。其中，臺灣獼猴是臺灣特有且唯一的非人類靈長類動物，廣泛分布於臺灣本島，主要生活在森林棲地，從平地到海拔</w:t>
      </w:r>
      <w:r>
        <w:rPr>
          <w:rFonts w:ascii="Times New Roman" w:eastAsia="標楷體" w:hAnsi="Times New Roman" w:cs="Times New Roman"/>
        </w:rPr>
        <w:t>3,600 m</w:t>
      </w:r>
      <w:r>
        <w:rPr>
          <w:rFonts w:ascii="Times New Roman" w:eastAsia="標楷體" w:hAnsi="Times New Roman" w:cs="Times New Roman"/>
        </w:rPr>
        <w:t>之森林皆有出現紀錄</w:t>
      </w:r>
      <w:r>
        <w:rPr>
          <w:rFonts w:ascii="Times New Roman" w:eastAsia="標楷體" w:hAnsi="Times New Roman" w:cs="Times New Roman"/>
        </w:rPr>
        <w:t>(</w:t>
      </w:r>
      <w:r w:rsidRPr="00BE23B6">
        <w:rPr>
          <w:rFonts w:ascii="Times New Roman" w:eastAsia="標楷體" w:hAnsi="Times New Roman" w:cs="Times New Roman"/>
        </w:rPr>
        <w:t>Fo</w:t>
      </w:r>
      <w:r>
        <w:rPr>
          <w:rFonts w:ascii="Times New Roman" w:eastAsia="標楷體" w:hAnsi="Times New Roman" w:cs="Times New Roman"/>
        </w:rPr>
        <w:t>oden and Wu 2001</w:t>
      </w:r>
      <w:r>
        <w:rPr>
          <w:rFonts w:ascii="Times New Roman" w:eastAsia="標楷體" w:hAnsi="Times New Roman" w:cs="Times New Roman"/>
        </w:rPr>
        <w:t>；</w:t>
      </w:r>
      <w:r w:rsidRPr="00BE23B6">
        <w:rPr>
          <w:rFonts w:ascii="Times New Roman" w:eastAsia="標楷體" w:hAnsi="Times New Roman" w:cs="Times New Roman"/>
        </w:rPr>
        <w:t>李</w:t>
      </w:r>
      <w:r>
        <w:rPr>
          <w:rFonts w:ascii="Times New Roman" w:eastAsia="標楷體" w:hAnsi="Times New Roman" w:cs="Times New Roman"/>
        </w:rPr>
        <w:t>等</w:t>
      </w:r>
      <w:r>
        <w:rPr>
          <w:rFonts w:ascii="Times New Roman" w:eastAsia="標楷體" w:hAnsi="Times New Roman" w:cs="Times New Roman"/>
        </w:rPr>
        <w:t xml:space="preserve"> 2000)</w:t>
      </w:r>
      <w:r>
        <w:rPr>
          <w:rFonts w:ascii="Times New Roman" w:eastAsia="標楷體" w:hAnsi="Times New Roman" w:cs="Times New Roman"/>
        </w:rPr>
        <w:t>。</w:t>
      </w:r>
      <w:r w:rsidRPr="009D77B3">
        <w:rPr>
          <w:rFonts w:ascii="Times New Roman" w:eastAsia="標楷體" w:hAnsi="Times New Roman" w:cs="Times New Roman"/>
        </w:rPr>
        <w:t>1989</w:t>
      </w:r>
      <w:r w:rsidRPr="009D77B3">
        <w:rPr>
          <w:rFonts w:ascii="Times New Roman" w:eastAsia="標楷體" w:hAnsi="Times New Roman" w:cs="Times New Roman"/>
        </w:rPr>
        <w:t>年臺灣公告實施「野生動物保育法」時，將臺灣獼猴列在保育類的名單中，係考量其分類上的特有性、學術研究之價值和受棲地破壞與獵捕而導致數量減少等壓力</w:t>
      </w:r>
      <w:r w:rsidRPr="009D77B3">
        <w:rPr>
          <w:rFonts w:ascii="Times New Roman" w:eastAsia="標楷體" w:hAnsi="Times New Roman" w:cs="Times New Roman"/>
        </w:rPr>
        <w:t>(</w:t>
      </w:r>
      <w:r w:rsidRPr="00BE23B6">
        <w:rPr>
          <w:rFonts w:ascii="Times New Roman" w:eastAsia="標楷體" w:hAnsi="Times New Roman" w:cs="Times New Roman"/>
        </w:rPr>
        <w:t>李</w:t>
      </w:r>
      <w:r w:rsidRPr="009D77B3">
        <w:rPr>
          <w:rFonts w:ascii="Times New Roman" w:eastAsia="標楷體" w:hAnsi="Times New Roman" w:cs="Times New Roman"/>
        </w:rPr>
        <w:t>等</w:t>
      </w:r>
      <w:r w:rsidRPr="009D77B3">
        <w:rPr>
          <w:rFonts w:ascii="Times New Roman" w:eastAsia="標楷體" w:hAnsi="Times New Roman" w:cs="Times New Roman"/>
        </w:rPr>
        <w:t xml:space="preserve"> 2000)</w:t>
      </w:r>
      <w:r w:rsidRPr="009D77B3">
        <w:rPr>
          <w:rFonts w:ascii="Times New Roman" w:eastAsia="標楷體" w:hAnsi="Times New Roman" w:cs="Times New Roman"/>
        </w:rPr>
        <w:t>。隨著民眾保育意識提升，臺灣獼猴之獵捕壓力減輕，在</w:t>
      </w:r>
      <w:r w:rsidRPr="009D77B3">
        <w:rPr>
          <w:rFonts w:ascii="Times New Roman" w:eastAsia="標楷體" w:hAnsi="Times New Roman" w:cs="Times New Roman"/>
        </w:rPr>
        <w:t>2019</w:t>
      </w:r>
      <w:r w:rsidRPr="009D77B3">
        <w:rPr>
          <w:rFonts w:ascii="Times New Roman" w:eastAsia="標楷體" w:hAnsi="Times New Roman" w:cs="Times New Roman"/>
        </w:rPr>
        <w:t>年</w:t>
      </w:r>
      <w:r w:rsidRPr="009D77B3">
        <w:rPr>
          <w:rFonts w:ascii="Times New Roman" w:eastAsia="標楷體" w:hAnsi="Times New Roman" w:cs="Times New Roman"/>
        </w:rPr>
        <w:t>1</w:t>
      </w:r>
      <w:r w:rsidRPr="009D77B3">
        <w:rPr>
          <w:rFonts w:ascii="Times New Roman" w:eastAsia="標楷體" w:hAnsi="Times New Roman" w:cs="Times New Roman"/>
        </w:rPr>
        <w:t>月</w:t>
      </w:r>
      <w:r w:rsidRPr="009D77B3">
        <w:rPr>
          <w:rFonts w:ascii="Times New Roman" w:eastAsia="標楷體" w:hAnsi="Times New Roman" w:cs="Times New Roman"/>
        </w:rPr>
        <w:t>9</w:t>
      </w:r>
      <w:r w:rsidRPr="009D77B3">
        <w:rPr>
          <w:rFonts w:ascii="Times New Roman" w:eastAsia="標楷體" w:hAnsi="Times New Roman" w:cs="Times New Roman"/>
        </w:rPr>
        <w:t>日公告修正「陸域保育類野生動物名錄」中，主管機關將臺灣獼猴調整為一般類野生動物，但仍受野生動物保育法的保護</w:t>
      </w:r>
      <w:r w:rsidRPr="009D77B3">
        <w:rPr>
          <w:rFonts w:ascii="Times New Roman" w:eastAsia="標楷體" w:hAnsi="Times New Roman" w:cs="Times New Roman"/>
        </w:rPr>
        <w:t>(</w:t>
      </w:r>
      <w:r w:rsidR="00BD46E0" w:rsidRPr="00BE23B6">
        <w:rPr>
          <w:rFonts w:ascii="Times New Roman" w:eastAsia="標楷體" w:hAnsi="Times New Roman" w:cs="Times New Roman"/>
        </w:rPr>
        <w:t>林</w:t>
      </w:r>
      <w:r w:rsidR="00BD46E0" w:rsidRPr="009D77B3">
        <w:rPr>
          <w:rFonts w:ascii="Times New Roman" w:eastAsia="標楷體" w:hAnsi="Times New Roman" w:cs="Times New Roman"/>
        </w:rPr>
        <w:t>務局</w:t>
      </w:r>
      <w:r w:rsidRPr="009D77B3">
        <w:rPr>
          <w:rFonts w:ascii="Times New Roman" w:eastAsia="標楷體" w:hAnsi="Times New Roman" w:cs="Times New Roman"/>
        </w:rPr>
        <w:t xml:space="preserve"> 2019a)</w:t>
      </w:r>
      <w:r w:rsidRPr="009D77B3">
        <w:rPr>
          <w:rFonts w:ascii="Times New Roman" w:eastAsia="標楷體" w:hAnsi="Times New Roman" w:cs="Times New Roman"/>
        </w:rPr>
        <w:t>。此消息發布之後，亦引起社會大眾廣泛的討論，如果能有科學數據做為評估名錄的參考，將可提升保育類野生動物名錄之社會公信力</w:t>
      </w:r>
      <w:r w:rsidRPr="009D77B3">
        <w:rPr>
          <w:rFonts w:ascii="Times New Roman" w:eastAsia="標楷體" w:hAnsi="Times New Roman" w:cs="Times New Roman"/>
        </w:rPr>
        <w:t>(</w:t>
      </w:r>
      <w:r w:rsidR="00BD46E0" w:rsidRPr="00BE23B6">
        <w:rPr>
          <w:rFonts w:ascii="Times New Roman" w:eastAsia="標楷體" w:hAnsi="Times New Roman" w:cs="Times New Roman"/>
        </w:rPr>
        <w:t>林</w:t>
      </w:r>
      <w:r w:rsidR="00BD46E0" w:rsidRPr="009D77B3">
        <w:rPr>
          <w:rFonts w:ascii="Times New Roman" w:eastAsia="標楷體" w:hAnsi="Times New Roman" w:cs="Times New Roman"/>
        </w:rPr>
        <w:t>務局</w:t>
      </w:r>
      <w:r w:rsidRPr="009D77B3">
        <w:rPr>
          <w:rFonts w:ascii="Times New Roman" w:eastAsia="標楷體" w:hAnsi="Times New Roman" w:cs="Times New Roman"/>
        </w:rPr>
        <w:t xml:space="preserve"> 2019a)</w:t>
      </w:r>
      <w:r w:rsidRPr="009D77B3">
        <w:rPr>
          <w:rFonts w:ascii="Times New Roman" w:eastAsia="標楷體" w:hAnsi="Times New Roman" w:cs="Times New Roman"/>
        </w:rPr>
        <w:t>。</w:t>
      </w:r>
    </w:p>
    <w:p w14:paraId="7D3A4394" w14:textId="77777777" w:rsidR="00D93FCC" w:rsidRDefault="00D93FCC">
      <w:pPr>
        <w:spacing w:line="360" w:lineRule="auto"/>
        <w:rPr>
          <w:rFonts w:ascii="Times New Roman" w:eastAsia="標楷體" w:hAnsi="Times New Roman" w:cs="Times New Roman"/>
        </w:rPr>
      </w:pPr>
    </w:p>
    <w:p w14:paraId="3F3F86D7" w14:textId="4F346114"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族群的分布與數量變動的趨勢是擬定經營管理策略，並且評估工作成效和調整內容的依據</w:t>
      </w:r>
      <w:r>
        <w:rPr>
          <w:rFonts w:ascii="Times New Roman" w:eastAsia="標楷體" w:hAnsi="Times New Roman" w:cs="Times New Roman"/>
        </w:rPr>
        <w:t>(</w:t>
      </w:r>
      <w:r w:rsidRPr="00BE23B6">
        <w:rPr>
          <w:rFonts w:ascii="Times New Roman" w:eastAsia="標楷體" w:hAnsi="Times New Roman" w:cs="Times New Roman"/>
        </w:rPr>
        <w:t>G</w:t>
      </w:r>
      <w:r>
        <w:rPr>
          <w:rFonts w:ascii="Times New Roman" w:eastAsia="標楷體" w:hAnsi="Times New Roman" w:cs="Times New Roman"/>
        </w:rPr>
        <w:t>ibbs 2000)</w:t>
      </w:r>
      <w:r w:rsidR="00C0537D">
        <w:rPr>
          <w:rFonts w:ascii="Times New Roman" w:eastAsia="標楷體" w:hAnsi="Times New Roman" w:cs="Times New Roman"/>
        </w:rPr>
        <w:t>。若要有效經營管理獼猴資源，必須</w:t>
      </w:r>
      <w:r>
        <w:rPr>
          <w:rFonts w:ascii="Times New Roman" w:eastAsia="標楷體" w:hAnsi="Times New Roman" w:cs="Times New Roman"/>
        </w:rPr>
        <w:t>先掌握獼猴之空間分布、族群量和棲地利用等資訊，才能提出合宜的經營管理策略</w:t>
      </w:r>
      <w:r>
        <w:rPr>
          <w:rFonts w:ascii="Times New Roman" w:eastAsia="標楷體" w:hAnsi="Times New Roman" w:cs="Times New Roman"/>
        </w:rPr>
        <w:t>(</w:t>
      </w:r>
      <w:r w:rsidRPr="00BE23B6">
        <w:rPr>
          <w:rFonts w:ascii="Times New Roman" w:eastAsia="標楷體" w:hAnsi="Times New Roman" w:cs="Times New Roman"/>
        </w:rPr>
        <w:t>Wat</w:t>
      </w:r>
      <w:r>
        <w:rPr>
          <w:rFonts w:ascii="Times New Roman" w:eastAsia="標楷體" w:hAnsi="Times New Roman" w:cs="Times New Roman"/>
        </w:rPr>
        <w:t>anabe and Muroyama 2005</w:t>
      </w:r>
      <w:r>
        <w:rPr>
          <w:rFonts w:ascii="Times New Roman" w:eastAsia="標楷體" w:hAnsi="Times New Roman" w:cs="Times New Roman"/>
        </w:rPr>
        <w:t>；</w:t>
      </w:r>
      <w:r w:rsidRPr="00BE23B6">
        <w:rPr>
          <w:rFonts w:ascii="Times New Roman" w:eastAsia="標楷體" w:hAnsi="Times New Roman" w:cs="Times New Roman"/>
        </w:rPr>
        <w:t>蘇</w:t>
      </w:r>
      <w:r>
        <w:rPr>
          <w:rFonts w:ascii="Times New Roman" w:eastAsia="標楷體" w:hAnsi="Times New Roman" w:cs="Times New Roman"/>
        </w:rPr>
        <w:t>等</w:t>
      </w:r>
      <w:r>
        <w:rPr>
          <w:rFonts w:ascii="Times New Roman" w:eastAsia="標楷體" w:hAnsi="Times New Roman" w:cs="Times New Roman"/>
        </w:rPr>
        <w:t xml:space="preserve"> 2011)</w:t>
      </w:r>
      <w:r>
        <w:rPr>
          <w:rFonts w:ascii="Times New Roman" w:eastAsia="標楷體" w:hAnsi="Times New Roman" w:cs="Times New Roman"/>
        </w:rPr>
        <w:t>。為了解臺灣獼猴的族群狀況，過去曾有不同</w:t>
      </w:r>
      <w:r>
        <w:rPr>
          <w:rFonts w:ascii="Times New Roman" w:eastAsia="標楷體" w:hAnsi="Times New Roman" w:cs="Times New Roman"/>
        </w:rPr>
        <w:lastRenderedPageBreak/>
        <w:t>團隊針對全島和特定區域的獼猴分布狀況進行調查和族群量估算</w:t>
      </w:r>
      <w:r>
        <w:rPr>
          <w:rFonts w:ascii="Times New Roman" w:eastAsia="標楷體" w:hAnsi="Times New Roman" w:cs="Times New Roman"/>
        </w:rPr>
        <w:t>(</w:t>
      </w:r>
      <w:r w:rsidRPr="00BE23B6">
        <w:rPr>
          <w:rFonts w:ascii="Times New Roman" w:eastAsia="標楷體" w:hAnsi="Times New Roman" w:cs="Times New Roman"/>
        </w:rPr>
        <w:t>吳</w:t>
      </w:r>
      <w:r>
        <w:rPr>
          <w:rFonts w:ascii="Times New Roman" w:eastAsia="標楷體" w:hAnsi="Times New Roman" w:cs="Times New Roman"/>
        </w:rPr>
        <w:t xml:space="preserve"> 2016</w:t>
      </w:r>
      <w:r>
        <w:rPr>
          <w:rFonts w:ascii="Times New Roman" w:eastAsia="標楷體" w:hAnsi="Times New Roman" w:cs="Times New Roman"/>
        </w:rPr>
        <w:t>；</w:t>
      </w:r>
      <w:r w:rsidRPr="00BE23B6">
        <w:rPr>
          <w:rFonts w:ascii="Times New Roman" w:eastAsia="標楷體" w:hAnsi="Times New Roman" w:cs="Times New Roman"/>
        </w:rPr>
        <w:t>李</w:t>
      </w:r>
      <w:r>
        <w:rPr>
          <w:rFonts w:ascii="Times New Roman" w:eastAsia="標楷體" w:hAnsi="Times New Roman" w:cs="Times New Roman"/>
        </w:rPr>
        <w:t>等</w:t>
      </w:r>
      <w:r>
        <w:rPr>
          <w:rFonts w:ascii="Times New Roman" w:eastAsia="標楷體" w:hAnsi="Times New Roman" w:cs="Times New Roman"/>
        </w:rPr>
        <w:t xml:space="preserve"> 2000</w:t>
      </w:r>
      <w:r>
        <w:rPr>
          <w:rFonts w:ascii="Times New Roman" w:eastAsia="標楷體" w:hAnsi="Times New Roman" w:cs="Times New Roman"/>
        </w:rPr>
        <w:t>；</w:t>
      </w:r>
      <w:r w:rsidRPr="00BE23B6">
        <w:rPr>
          <w:rFonts w:ascii="Times New Roman" w:eastAsia="標楷體" w:hAnsi="Times New Roman" w:cs="Times New Roman"/>
        </w:rPr>
        <w:t>林</w:t>
      </w:r>
      <w:r>
        <w:rPr>
          <w:rFonts w:ascii="Times New Roman" w:eastAsia="標楷體" w:hAnsi="Times New Roman" w:cs="Times New Roman"/>
        </w:rPr>
        <w:t xml:space="preserve"> 2019</w:t>
      </w:r>
      <w:r>
        <w:rPr>
          <w:rFonts w:ascii="Times New Roman" w:eastAsia="標楷體" w:hAnsi="Times New Roman" w:cs="Times New Roman"/>
        </w:rPr>
        <w:t>；</w:t>
      </w:r>
      <w:r w:rsidRPr="00BE23B6">
        <w:rPr>
          <w:rFonts w:ascii="Times New Roman" w:eastAsia="標楷體" w:hAnsi="Times New Roman" w:cs="Times New Roman"/>
        </w:rPr>
        <w:t>張</w:t>
      </w:r>
      <w:r>
        <w:rPr>
          <w:rFonts w:ascii="Times New Roman" w:eastAsia="標楷體" w:hAnsi="Times New Roman" w:cs="Times New Roman"/>
        </w:rPr>
        <w:t xml:space="preserve"> 2002</w:t>
      </w:r>
      <w:r>
        <w:rPr>
          <w:rFonts w:ascii="Times New Roman" w:eastAsia="標楷體" w:hAnsi="Times New Roman" w:cs="Times New Roman"/>
        </w:rPr>
        <w:t>；</w:t>
      </w:r>
      <w:r w:rsidRPr="00BE23B6">
        <w:rPr>
          <w:rFonts w:ascii="Times New Roman" w:eastAsia="標楷體" w:hAnsi="Times New Roman" w:cs="Times New Roman"/>
        </w:rPr>
        <w:t>張</w:t>
      </w:r>
      <w:r>
        <w:rPr>
          <w:rFonts w:ascii="Times New Roman" w:eastAsia="標楷體" w:hAnsi="Times New Roman" w:cs="Times New Roman"/>
        </w:rPr>
        <w:t>等</w:t>
      </w:r>
      <w:r>
        <w:rPr>
          <w:rFonts w:ascii="Times New Roman" w:eastAsia="標楷體" w:hAnsi="Times New Roman" w:cs="Times New Roman"/>
        </w:rPr>
        <w:t xml:space="preserve"> 2013</w:t>
      </w:r>
      <w:r>
        <w:rPr>
          <w:rFonts w:ascii="Times New Roman" w:eastAsia="標楷體" w:hAnsi="Times New Roman" w:cs="Times New Roman"/>
        </w:rPr>
        <w:t>；</w:t>
      </w:r>
      <w:r w:rsidRPr="00BE23B6">
        <w:rPr>
          <w:rFonts w:ascii="Times New Roman" w:eastAsia="標楷體" w:hAnsi="Times New Roman" w:cs="Times New Roman"/>
        </w:rPr>
        <w:t>蘇</w:t>
      </w:r>
      <w:r>
        <w:rPr>
          <w:rFonts w:ascii="Times New Roman" w:eastAsia="標楷體" w:hAnsi="Times New Roman" w:cs="Times New Roman"/>
        </w:rPr>
        <w:t xml:space="preserve"> 2012a</w:t>
      </w:r>
      <w:r>
        <w:rPr>
          <w:rFonts w:ascii="Times New Roman" w:eastAsia="標楷體" w:hAnsi="Times New Roman" w:cs="Times New Roman"/>
        </w:rPr>
        <w:t>，</w:t>
      </w:r>
      <w:r>
        <w:rPr>
          <w:rFonts w:ascii="Times New Roman" w:eastAsia="標楷體" w:hAnsi="Times New Roman" w:cs="Times New Roman"/>
        </w:rPr>
        <w:t>2012b</w:t>
      </w:r>
      <w:r>
        <w:rPr>
          <w:rFonts w:ascii="Times New Roman" w:eastAsia="標楷體" w:hAnsi="Times New Roman" w:cs="Times New Roman"/>
        </w:rPr>
        <w:t>，</w:t>
      </w:r>
      <w:r>
        <w:rPr>
          <w:rFonts w:ascii="Times New Roman" w:eastAsia="標楷體" w:hAnsi="Times New Roman" w:cs="Times New Roman"/>
        </w:rPr>
        <w:t>2018</w:t>
      </w:r>
      <w:r>
        <w:rPr>
          <w:rFonts w:ascii="Times New Roman" w:eastAsia="標楷體" w:hAnsi="Times New Roman" w:cs="Times New Roman"/>
        </w:rPr>
        <w:t>；</w:t>
      </w:r>
      <w:r w:rsidRPr="00BE23B6">
        <w:rPr>
          <w:rFonts w:ascii="Times New Roman" w:eastAsia="標楷體" w:hAnsi="Times New Roman" w:cs="Times New Roman"/>
        </w:rPr>
        <w:t>蘇</w:t>
      </w:r>
      <w:r>
        <w:rPr>
          <w:rFonts w:ascii="Times New Roman" w:eastAsia="標楷體" w:hAnsi="Times New Roman" w:cs="Times New Roman"/>
        </w:rPr>
        <w:t>與粘</w:t>
      </w:r>
      <w:r>
        <w:rPr>
          <w:rFonts w:ascii="Times New Roman" w:eastAsia="標楷體" w:hAnsi="Times New Roman" w:cs="Times New Roman"/>
        </w:rPr>
        <w:t xml:space="preserve"> 2013</w:t>
      </w:r>
      <w:r>
        <w:rPr>
          <w:rFonts w:ascii="Times New Roman" w:eastAsia="標楷體" w:hAnsi="Times New Roman" w:cs="Times New Roman"/>
        </w:rPr>
        <w:t>；</w:t>
      </w:r>
      <w:r w:rsidRPr="00BE23B6">
        <w:rPr>
          <w:rFonts w:ascii="Times New Roman" w:eastAsia="標楷體" w:hAnsi="Times New Roman" w:cs="Times New Roman"/>
        </w:rPr>
        <w:t>蘇</w:t>
      </w:r>
      <w:r>
        <w:rPr>
          <w:rFonts w:ascii="Times New Roman" w:eastAsia="標楷體" w:hAnsi="Times New Roman" w:cs="Times New Roman"/>
        </w:rPr>
        <w:t>等</w:t>
      </w:r>
      <w:r>
        <w:rPr>
          <w:rFonts w:ascii="Times New Roman" w:eastAsia="標楷體" w:hAnsi="Times New Roman" w:cs="Times New Roman"/>
        </w:rPr>
        <w:t xml:space="preserve"> 2011)</w:t>
      </w:r>
      <w:r>
        <w:rPr>
          <w:rFonts w:ascii="Times New Roman" w:eastAsia="標楷體" w:hAnsi="Times New Roman" w:cs="Times New Roman"/>
        </w:rPr>
        <w:t>。其中，在獼猴族群量年間變動的情形，僅位於宜蘭和新北市交界的福山研究中心有</w:t>
      </w:r>
      <w:r>
        <w:rPr>
          <w:rFonts w:ascii="Times New Roman" w:eastAsia="標楷體" w:hAnsi="Times New Roman" w:cs="Times New Roman"/>
        </w:rPr>
        <w:t>1999 - 2009</w:t>
      </w:r>
      <w:r>
        <w:rPr>
          <w:rFonts w:ascii="Times New Roman" w:eastAsia="標楷體" w:hAnsi="Times New Roman" w:cs="Times New Roman"/>
        </w:rPr>
        <w:t>年間單一猴群的數量變動資料</w:t>
      </w:r>
      <w:r>
        <w:rPr>
          <w:rFonts w:ascii="Times New Roman" w:eastAsia="標楷體" w:hAnsi="Times New Roman" w:cs="Times New Roman"/>
        </w:rPr>
        <w:t>(</w:t>
      </w:r>
      <w:r w:rsidRPr="00BE23B6">
        <w:rPr>
          <w:rFonts w:ascii="Times New Roman" w:eastAsia="標楷體" w:hAnsi="Times New Roman" w:cs="Times New Roman"/>
        </w:rPr>
        <w:t>蘇</w:t>
      </w:r>
      <w:r>
        <w:rPr>
          <w:rFonts w:ascii="Times New Roman" w:eastAsia="標楷體" w:hAnsi="Times New Roman" w:cs="Times New Roman"/>
        </w:rPr>
        <w:t>等</w:t>
      </w:r>
      <w:r>
        <w:rPr>
          <w:rFonts w:ascii="Times New Roman" w:eastAsia="標楷體" w:hAnsi="Times New Roman" w:cs="Times New Roman"/>
        </w:rPr>
        <w:t xml:space="preserve"> 2010)</w:t>
      </w:r>
      <w:r>
        <w:rPr>
          <w:rFonts w:ascii="Times New Roman" w:eastAsia="標楷體" w:hAnsi="Times New Roman" w:cs="Times New Roman"/>
        </w:rPr>
        <w:t>；南投名間、彰化二水有</w:t>
      </w:r>
      <w:r>
        <w:rPr>
          <w:rFonts w:ascii="Times New Roman" w:eastAsia="標楷體" w:hAnsi="Times New Roman" w:cs="Times New Roman"/>
        </w:rPr>
        <w:t>1999 - 2000</w:t>
      </w:r>
      <w:r>
        <w:rPr>
          <w:rFonts w:ascii="Times New Roman" w:eastAsia="標楷體" w:hAnsi="Times New Roman" w:cs="Times New Roman"/>
        </w:rPr>
        <w:t>和</w:t>
      </w:r>
      <w:r>
        <w:rPr>
          <w:rFonts w:ascii="Times New Roman" w:eastAsia="標楷體" w:hAnsi="Times New Roman" w:cs="Times New Roman"/>
        </w:rPr>
        <w:t>2011 - 2012</w:t>
      </w:r>
      <w:r>
        <w:rPr>
          <w:rFonts w:ascii="Times New Roman" w:eastAsia="標楷體" w:hAnsi="Times New Roman" w:cs="Times New Roman"/>
        </w:rPr>
        <w:t>年間以及高雄壽山有</w:t>
      </w:r>
      <w:r>
        <w:rPr>
          <w:rFonts w:ascii="Times New Roman" w:eastAsia="標楷體" w:hAnsi="Times New Roman" w:cs="Times New Roman"/>
        </w:rPr>
        <w:t>2008</w:t>
      </w:r>
      <w:r>
        <w:rPr>
          <w:rFonts w:ascii="Times New Roman" w:eastAsia="標楷體" w:hAnsi="Times New Roman" w:cs="Times New Roman"/>
        </w:rPr>
        <w:t>年和</w:t>
      </w:r>
      <w:r>
        <w:rPr>
          <w:rFonts w:ascii="Times New Roman" w:eastAsia="標楷體" w:hAnsi="Times New Roman" w:cs="Times New Roman"/>
        </w:rPr>
        <w:t>2012</w:t>
      </w:r>
      <w:r>
        <w:rPr>
          <w:rFonts w:ascii="Times New Roman" w:eastAsia="標楷體" w:hAnsi="Times New Roman" w:cs="Times New Roman"/>
        </w:rPr>
        <w:t>年的族群量調查資料可以進行年間的比較</w:t>
      </w:r>
      <w:r>
        <w:rPr>
          <w:rFonts w:ascii="Times New Roman" w:eastAsia="標楷體" w:hAnsi="Times New Roman" w:cs="Times New Roman"/>
        </w:rPr>
        <w:t>(</w:t>
      </w:r>
      <w:r w:rsidRPr="00BE23B6">
        <w:rPr>
          <w:rFonts w:ascii="Times New Roman" w:eastAsia="標楷體" w:hAnsi="Times New Roman" w:cs="Times New Roman"/>
        </w:rPr>
        <w:t>蘇</w:t>
      </w:r>
      <w:r>
        <w:rPr>
          <w:rFonts w:ascii="Times New Roman" w:eastAsia="標楷體" w:hAnsi="Times New Roman" w:cs="Times New Roman"/>
        </w:rPr>
        <w:t xml:space="preserve"> 2012b</w:t>
      </w:r>
      <w:r>
        <w:rPr>
          <w:rFonts w:ascii="Times New Roman" w:eastAsia="標楷體" w:hAnsi="Times New Roman" w:cs="Times New Roman"/>
        </w:rPr>
        <w:t>；</w:t>
      </w:r>
      <w:r w:rsidRPr="00BE23B6">
        <w:rPr>
          <w:rFonts w:ascii="Times New Roman" w:eastAsia="標楷體" w:hAnsi="Times New Roman" w:cs="Times New Roman"/>
        </w:rPr>
        <w:t>蘇</w:t>
      </w:r>
      <w:r>
        <w:rPr>
          <w:rFonts w:ascii="Times New Roman" w:eastAsia="標楷體" w:hAnsi="Times New Roman" w:cs="Times New Roman"/>
        </w:rPr>
        <w:t>與粘</w:t>
      </w:r>
      <w:r>
        <w:rPr>
          <w:rFonts w:ascii="Times New Roman" w:eastAsia="標楷體" w:hAnsi="Times New Roman" w:cs="Times New Roman"/>
        </w:rPr>
        <w:t xml:space="preserve"> 2013)</w:t>
      </w:r>
      <w:r>
        <w:rPr>
          <w:rFonts w:ascii="Times New Roman" w:eastAsia="標楷體" w:hAnsi="Times New Roman" w:cs="Times New Roman"/>
        </w:rPr>
        <w:t>，其它地區的獼猴族群年間變動資料則闕如。</w:t>
      </w:r>
    </w:p>
    <w:p w14:paraId="0324CC89" w14:textId="77777777" w:rsidR="00D93FCC" w:rsidRDefault="00D93FCC">
      <w:pPr>
        <w:spacing w:line="360" w:lineRule="auto"/>
        <w:jc w:val="both"/>
        <w:rPr>
          <w:rFonts w:ascii="Times New Roman" w:eastAsia="標楷體" w:hAnsi="Times New Roman" w:cs="Times New Roman"/>
        </w:rPr>
      </w:pPr>
    </w:p>
    <w:p w14:paraId="35C762DC" w14:textId="3E61B5A0"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至於臺灣全島的獼猴族群分布和數量估算，</w:t>
      </w:r>
      <w:r w:rsidR="00C0537D">
        <w:rPr>
          <w:rFonts w:ascii="Times New Roman" w:eastAsia="標楷體" w:hAnsi="Times New Roman" w:cs="Times New Roman"/>
        </w:rPr>
        <w:t>曾</w:t>
      </w:r>
      <w:r>
        <w:rPr>
          <w:rFonts w:ascii="Times New Roman" w:eastAsia="標楷體" w:hAnsi="Times New Roman" w:cs="Times New Roman"/>
        </w:rPr>
        <w:t>在</w:t>
      </w:r>
      <w:r>
        <w:rPr>
          <w:rFonts w:ascii="Times New Roman" w:eastAsia="標楷體" w:hAnsi="Times New Roman" w:cs="Times New Roman"/>
        </w:rPr>
        <w:t>1997 - 2000</w:t>
      </w:r>
      <w:r>
        <w:rPr>
          <w:rFonts w:ascii="Times New Roman" w:eastAsia="標楷體" w:hAnsi="Times New Roman" w:cs="Times New Roman"/>
        </w:rPr>
        <w:t>年進行過一次沿線調查</w:t>
      </w:r>
      <w:r>
        <w:rPr>
          <w:rFonts w:ascii="Times New Roman" w:eastAsia="標楷體" w:hAnsi="Times New Roman" w:cs="Times New Roman"/>
        </w:rPr>
        <w:t>(</w:t>
      </w:r>
      <w:r w:rsidRPr="00BE23B6">
        <w:rPr>
          <w:rFonts w:ascii="Times New Roman" w:eastAsia="標楷體" w:hAnsi="Times New Roman" w:cs="Times New Roman"/>
        </w:rPr>
        <w:t>李</w:t>
      </w:r>
      <w:r>
        <w:rPr>
          <w:rFonts w:ascii="Times New Roman" w:eastAsia="標楷體" w:hAnsi="Times New Roman" w:cs="Times New Roman"/>
        </w:rPr>
        <w:t>等</w:t>
      </w:r>
      <w:r>
        <w:rPr>
          <w:rFonts w:ascii="Times New Roman" w:eastAsia="標楷體" w:hAnsi="Times New Roman" w:cs="Times New Roman"/>
        </w:rPr>
        <w:t xml:space="preserve"> 2000)</w:t>
      </w:r>
      <w:r>
        <w:rPr>
          <w:rFonts w:ascii="Times New Roman" w:eastAsia="標楷體" w:hAnsi="Times New Roman" w:cs="Times New Roman"/>
        </w:rPr>
        <w:t>；此外，自</w:t>
      </w:r>
      <w:r>
        <w:rPr>
          <w:rFonts w:ascii="Times New Roman" w:eastAsia="標楷體" w:hAnsi="Times New Roman" w:cs="Times New Roman"/>
        </w:rPr>
        <w:t>2015</w:t>
      </w:r>
      <w:r>
        <w:rPr>
          <w:rFonts w:ascii="Times New Roman" w:eastAsia="標楷體" w:hAnsi="Times New Roman" w:cs="Times New Roman"/>
        </w:rPr>
        <w:t>年起，</w:t>
      </w:r>
      <w:r>
        <w:rPr>
          <w:rFonts w:ascii="Times New Roman" w:eastAsia="標楷體" w:hAnsi="Times New Roman" w:cs="Times New Roman"/>
        </w:rPr>
        <w:t>BBS Taiwan</w:t>
      </w:r>
      <w:r>
        <w:rPr>
          <w:rFonts w:ascii="Times New Roman" w:eastAsia="標楷體" w:hAnsi="Times New Roman" w:cs="Times New Roman"/>
        </w:rPr>
        <w:t>將臺灣獼猴納入調查項目，請參與的公民科學家在進行鳥類調查的同時也記錄臺灣獼猴的出現狀況，此計畫採用定點調查法進行，目前已發布</w:t>
      </w:r>
      <w:r>
        <w:rPr>
          <w:rFonts w:ascii="Times New Roman" w:eastAsia="標楷體" w:hAnsi="Times New Roman" w:cs="Times New Roman"/>
        </w:rPr>
        <w:t>2015 - 2019</w:t>
      </w:r>
      <w:r>
        <w:rPr>
          <w:rFonts w:ascii="Times New Roman" w:eastAsia="標楷體" w:hAnsi="Times New Roman" w:cs="Times New Roman"/>
        </w:rPr>
        <w:t>年間的臺灣獼猴短期監測結果</w:t>
      </w:r>
      <w:r>
        <w:rPr>
          <w:rFonts w:ascii="Times New Roman" w:eastAsia="標楷體" w:hAnsi="Times New Roman" w:cs="Times New Roman"/>
        </w:rPr>
        <w:t>(</w:t>
      </w:r>
      <w:r w:rsidRPr="00BE23B6">
        <w:rPr>
          <w:rFonts w:ascii="Times New Roman" w:eastAsia="標楷體" w:hAnsi="Times New Roman" w:cs="Times New Roman"/>
        </w:rPr>
        <w:t>范</w:t>
      </w:r>
      <w:r>
        <w:rPr>
          <w:rFonts w:ascii="Times New Roman" w:eastAsia="標楷體" w:hAnsi="Times New Roman" w:cs="Times New Roman"/>
        </w:rPr>
        <w:t>等</w:t>
      </w:r>
      <w:r>
        <w:rPr>
          <w:rFonts w:ascii="Times New Roman" w:eastAsia="標楷體" w:hAnsi="Times New Roman" w:cs="Times New Roman"/>
        </w:rPr>
        <w:t xml:space="preserve"> 2021)</w:t>
      </w:r>
      <w:r>
        <w:rPr>
          <w:rFonts w:ascii="Times New Roman" w:eastAsia="標楷體" w:hAnsi="Times New Roman" w:cs="Times New Roman"/>
        </w:rPr>
        <w:t>。為擴大監測範圍，尤其是</w:t>
      </w:r>
      <w:r>
        <w:rPr>
          <w:rFonts w:ascii="Times New Roman" w:eastAsia="標楷體" w:hAnsi="Times New Roman" w:cs="Times New Roman"/>
        </w:rPr>
        <w:t>BBS Taiwan</w:t>
      </w:r>
      <w:r>
        <w:rPr>
          <w:rFonts w:ascii="Times New Roman" w:eastAsia="標楷體" w:hAnsi="Times New Roman" w:cs="Times New Roman"/>
        </w:rPr>
        <w:t>志工較少進入或難以到達的</w:t>
      </w:r>
      <w:r w:rsidR="006436B1">
        <w:rPr>
          <w:rFonts w:ascii="Times New Roman" w:eastAsia="標楷體" w:hAnsi="Times New Roman" w:cs="Times New Roman"/>
        </w:rPr>
        <w:t>偏遠</w:t>
      </w:r>
      <w:r>
        <w:rPr>
          <w:rFonts w:ascii="Times New Roman" w:eastAsia="標楷體" w:hAnsi="Times New Roman" w:cs="Times New Roman"/>
        </w:rPr>
        <w:t>山區，</w:t>
      </w:r>
      <w:r w:rsidR="006436B1">
        <w:rPr>
          <w:rFonts w:ascii="Times New Roman" w:eastAsia="標楷體" w:hAnsi="Times New Roman" w:cs="Times New Roman"/>
        </w:rPr>
        <w:t>林業保育署</w:t>
      </w:r>
      <w:r>
        <w:rPr>
          <w:rFonts w:ascii="Times New Roman" w:eastAsia="標楷體" w:hAnsi="Times New Roman" w:cs="Times New Roman"/>
        </w:rPr>
        <w:t>亦加入此監測計畫，一起用這套可快速重複的調查方法來監測全島的獼猴族群。經過</w:t>
      </w:r>
      <w:r>
        <w:rPr>
          <w:rFonts w:ascii="Times New Roman" w:eastAsia="標楷體" w:hAnsi="Times New Roman" w:cs="Times New Roman"/>
        </w:rPr>
        <w:t>2019</w:t>
      </w:r>
      <w:r>
        <w:rPr>
          <w:rFonts w:ascii="Times New Roman" w:eastAsia="標楷體" w:hAnsi="Times New Roman" w:cs="Times New Roman"/>
        </w:rPr>
        <w:t>年的規劃和施行，自</w:t>
      </w:r>
      <w:r>
        <w:rPr>
          <w:rFonts w:ascii="Times New Roman" w:eastAsia="標楷體" w:hAnsi="Times New Roman" w:cs="Times New Roman"/>
        </w:rPr>
        <w:t>2020</w:t>
      </w:r>
      <w:r>
        <w:rPr>
          <w:rFonts w:ascii="Times New Roman" w:eastAsia="標楷體" w:hAnsi="Times New Roman" w:cs="Times New Roman"/>
        </w:rPr>
        <w:t>年起林業保育署旗下的森林護管員在國有林班地範圍內，用</w:t>
      </w:r>
      <w:r>
        <w:rPr>
          <w:rFonts w:ascii="Times New Roman" w:eastAsia="標楷體" w:hAnsi="Times New Roman" w:cs="Times New Roman"/>
        </w:rPr>
        <w:t>BBS Taiwan</w:t>
      </w:r>
      <w:r>
        <w:rPr>
          <w:rFonts w:ascii="Times New Roman" w:eastAsia="標楷體" w:hAnsi="Times New Roman" w:cs="Times New Roman"/>
        </w:rPr>
        <w:t>的標準化方法</w:t>
      </w:r>
      <w:r w:rsidR="00C0537D">
        <w:rPr>
          <w:rFonts w:ascii="Times New Roman" w:eastAsia="標楷體" w:hAnsi="Times New Roman" w:cs="Times New Roman" w:hint="eastAsia"/>
        </w:rPr>
        <w:t>正式</w:t>
      </w:r>
      <w:r w:rsidR="006436B1">
        <w:rPr>
          <w:rFonts w:ascii="Times New Roman" w:eastAsia="標楷體" w:hAnsi="Times New Roman" w:cs="Times New Roman" w:hint="eastAsia"/>
        </w:rPr>
        <w:t>收集</w:t>
      </w:r>
      <w:r>
        <w:rPr>
          <w:rFonts w:ascii="Times New Roman" w:eastAsia="標楷體" w:hAnsi="Times New Roman" w:cs="Times New Roman"/>
        </w:rPr>
        <w:t>臺灣獼猴</w:t>
      </w:r>
      <w:r w:rsidR="006436B1">
        <w:rPr>
          <w:rFonts w:ascii="Times New Roman" w:eastAsia="標楷體" w:hAnsi="Times New Roman" w:cs="Times New Roman"/>
        </w:rPr>
        <w:t>的監測資料</w:t>
      </w:r>
      <w:r w:rsidR="006436B1">
        <w:rPr>
          <w:rFonts w:ascii="標楷體" w:eastAsia="標楷體" w:hAnsi="標楷體" w:cs="Times New Roman" w:hint="eastAsia"/>
        </w:rPr>
        <w:t>，</w:t>
      </w:r>
      <w:r w:rsidR="006436B1">
        <w:rPr>
          <w:rFonts w:ascii="Times New Roman" w:eastAsia="標楷體" w:hAnsi="Times New Roman" w:cs="Times New Roman"/>
        </w:rPr>
        <w:t>即至</w:t>
      </w:r>
      <w:r>
        <w:rPr>
          <w:rFonts w:ascii="Times New Roman" w:eastAsia="標楷體" w:hAnsi="Times New Roman" w:cs="Times New Roman"/>
        </w:rPr>
        <w:t>2023</w:t>
      </w:r>
      <w:r>
        <w:rPr>
          <w:rFonts w:ascii="Times New Roman" w:eastAsia="標楷體" w:hAnsi="Times New Roman" w:cs="Times New Roman"/>
        </w:rPr>
        <w:t>年是正式執行的第四年調查</w:t>
      </w:r>
      <w:r w:rsidR="006436B1">
        <w:rPr>
          <w:rFonts w:ascii="Times New Roman" w:eastAsia="標楷體" w:hAnsi="Times New Roman" w:cs="Times New Roman"/>
        </w:rPr>
        <w:t>。</w:t>
      </w:r>
      <w:r>
        <w:rPr>
          <w:rFonts w:ascii="Times New Roman" w:eastAsia="標楷體" w:hAnsi="Times New Roman" w:cs="Times New Roman"/>
        </w:rPr>
        <w:t>未來仍需持續監測，才能掌握臺灣獼猴族群長期變化的科學數據。</w:t>
      </w:r>
    </w:p>
    <w:p w14:paraId="3D286984" w14:textId="77777777" w:rsidR="00D93FCC" w:rsidRDefault="00D93FCC">
      <w:pPr>
        <w:spacing w:line="360" w:lineRule="auto"/>
        <w:jc w:val="both"/>
        <w:rPr>
          <w:rFonts w:ascii="Times New Roman" w:eastAsia="標楷體" w:hAnsi="Times New Roman" w:cs="Times New Roman"/>
        </w:rPr>
      </w:pPr>
    </w:p>
    <w:p w14:paraId="5264C465" w14:textId="77777777"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color w:val="000000"/>
        </w:rPr>
        <w:t xml:space="preserve">    </w:t>
      </w:r>
      <w:r>
        <w:rPr>
          <w:rFonts w:ascii="Times New Roman" w:eastAsia="標楷體" w:hAnsi="Times New Roman" w:cs="Times New Roman"/>
          <w:color w:val="000000"/>
        </w:rPr>
        <w:t>在臺灣繁殖鳥類部分，鳥類族群狀態與環境之間具有連動關係</w:t>
      </w:r>
      <w:r>
        <w:rPr>
          <w:rFonts w:ascii="標楷體" w:eastAsia="標楷體" w:hAnsi="標楷體" w:cs="Times New Roman"/>
          <w:color w:val="000000"/>
        </w:rPr>
        <w:t>，</w:t>
      </w:r>
      <w:r>
        <w:rPr>
          <w:rFonts w:ascii="Times New Roman" w:eastAsia="標楷體" w:hAnsi="Times New Roman" w:cs="Times New Roman"/>
          <w:color w:val="000000"/>
        </w:rPr>
        <w:t>是</w:t>
      </w:r>
      <w:r>
        <w:rPr>
          <w:rFonts w:ascii="Times New Roman" w:eastAsia="標楷體" w:hAnsi="Times New Roman" w:cs="Times New Roman"/>
          <w:bCs/>
          <w:color w:val="000000"/>
        </w:rPr>
        <w:t>人類</w:t>
      </w:r>
      <w:r>
        <w:rPr>
          <w:rFonts w:ascii="Times New Roman" w:eastAsia="標楷體" w:hAnsi="Times New Roman" w:cs="Times New Roman"/>
          <w:color w:val="000000"/>
        </w:rPr>
        <w:t>生存環境健康與否的重要指標。在全球環境快速變遷，許多生物族群及其棲地大量減少與劣化的今日，關注鳥類不僅是因我們在乎牠們的存在，也因鳥類族群能否存續預言著人類的未來。</w:t>
      </w:r>
      <w:r>
        <w:rPr>
          <w:rFonts w:ascii="Times New Roman" w:eastAsia="標楷體" w:hAnsi="Times New Roman" w:cs="Times New Roman"/>
          <w:color w:val="000000"/>
        </w:rPr>
        <w:t>BBS Taiwan</w:t>
      </w:r>
      <w:r>
        <w:rPr>
          <w:rFonts w:ascii="Times New Roman" w:eastAsia="標楷體" w:hAnsi="Times New Roman" w:cs="Times New Roman"/>
          <w:color w:val="000000"/>
        </w:rPr>
        <w:t>這項涵蓋面廣泛的監測活動，以其系統化取樣設計和標準化調查方法的特色為骨架，再運用公民科學</w:t>
      </w:r>
      <w:r>
        <w:rPr>
          <w:rFonts w:ascii="Times New Roman" w:eastAsia="標楷體" w:hAnsi="Times New Roman" w:cs="Times New Roman"/>
          <w:color w:val="000000"/>
        </w:rPr>
        <w:t>(Citizen Science)</w:t>
      </w:r>
      <w:r>
        <w:rPr>
          <w:rFonts w:ascii="Times New Roman" w:eastAsia="標楷體" w:hAnsi="Times New Roman" w:cs="Times New Roman"/>
          <w:color w:val="000000"/>
        </w:rPr>
        <w:t>的機制，亦即</w:t>
      </w:r>
      <w:r>
        <w:rPr>
          <w:rFonts w:ascii="Times New Roman" w:eastAsia="標楷體" w:hAnsi="Times New Roman" w:cs="Times New Roman"/>
        </w:rPr>
        <w:t>科學家為民眾量身打造適合其操作的長期監測方法，由參與民眾</w:t>
      </w:r>
      <w:r>
        <w:rPr>
          <w:rFonts w:ascii="Times New Roman" w:eastAsia="標楷體" w:hAnsi="Times New Roman" w:cs="Times New Roman"/>
        </w:rPr>
        <w:lastRenderedPageBreak/>
        <w:t>蒐集可供科學分析的數據資料，再由研究人員進一步分析探討</w:t>
      </w:r>
      <w:r>
        <w:rPr>
          <w:rFonts w:ascii="Times New Roman" w:eastAsia="標楷體" w:hAnsi="Times New Roman" w:cs="Times New Roman"/>
        </w:rPr>
        <w:t>(</w:t>
      </w:r>
      <w:r w:rsidRPr="00BE23B6">
        <w:rPr>
          <w:rFonts w:ascii="Times New Roman" w:eastAsia="標楷體" w:hAnsi="Times New Roman" w:cs="Times New Roman"/>
        </w:rPr>
        <w:t>Mc</w:t>
      </w:r>
      <w:r>
        <w:rPr>
          <w:rFonts w:ascii="Times New Roman" w:eastAsia="標楷體" w:hAnsi="Times New Roman" w:cs="Times New Roman"/>
        </w:rPr>
        <w:t xml:space="preserve">kinley </w:t>
      </w:r>
      <w:r>
        <w:rPr>
          <w:rFonts w:ascii="Times New Roman" w:eastAsia="標楷體" w:hAnsi="Times New Roman" w:cs="Times New Roman"/>
          <w:i/>
        </w:rPr>
        <w:t>et al.</w:t>
      </w:r>
      <w:r>
        <w:rPr>
          <w:rFonts w:ascii="Times New Roman" w:eastAsia="標楷體" w:hAnsi="Times New Roman" w:cs="Times New Roman"/>
        </w:rPr>
        <w:t xml:space="preserve"> 2017; </w:t>
      </w:r>
      <w:r w:rsidRPr="00BE23B6">
        <w:rPr>
          <w:rFonts w:ascii="Times New Roman" w:eastAsia="標楷體" w:hAnsi="Times New Roman" w:cs="Times New Roman"/>
        </w:rPr>
        <w:t>B</w:t>
      </w:r>
      <w:r>
        <w:rPr>
          <w:rFonts w:ascii="Times New Roman" w:eastAsia="標楷體" w:hAnsi="Times New Roman" w:cs="Times New Roman"/>
        </w:rPr>
        <w:t>onney 2021)</w:t>
      </w:r>
      <w:r>
        <w:rPr>
          <w:rFonts w:ascii="Times New Roman" w:eastAsia="標楷體" w:hAnsi="Times New Roman" w:cs="Times New Roman"/>
        </w:rPr>
        <w:t>。透過公民科學的運作模式，較容易獲得大量廣時空尺度及同步性高的資料，亦能提昇參與者的科學知識與素養，兼具科學研究及教育推廣的價值</w:t>
      </w:r>
      <w:r>
        <w:rPr>
          <w:rFonts w:ascii="Times New Roman" w:eastAsia="標楷體" w:hAnsi="Times New Roman" w:cs="Times New Roman"/>
        </w:rPr>
        <w:t>(</w:t>
      </w:r>
      <w:r w:rsidRPr="00BE23B6">
        <w:rPr>
          <w:rFonts w:ascii="Times New Roman" w:eastAsia="標楷體" w:hAnsi="Times New Roman" w:cs="Times New Roman"/>
        </w:rPr>
        <w:t>Mc</w:t>
      </w:r>
      <w:r>
        <w:rPr>
          <w:rFonts w:ascii="Times New Roman" w:eastAsia="標楷體" w:hAnsi="Times New Roman" w:cs="Times New Roman"/>
        </w:rPr>
        <w:t xml:space="preserve">kinley </w:t>
      </w:r>
      <w:r>
        <w:rPr>
          <w:rFonts w:ascii="Times New Roman" w:eastAsia="標楷體" w:hAnsi="Times New Roman" w:cs="Times New Roman"/>
          <w:i/>
        </w:rPr>
        <w:t>et al.</w:t>
      </w:r>
      <w:r>
        <w:rPr>
          <w:rFonts w:ascii="Times New Roman" w:eastAsia="標楷體" w:hAnsi="Times New Roman" w:cs="Times New Roman"/>
        </w:rPr>
        <w:t xml:space="preserve"> 2017; </w:t>
      </w:r>
      <w:r w:rsidRPr="00BE23B6">
        <w:rPr>
          <w:rFonts w:ascii="Times New Roman" w:eastAsia="標楷體" w:hAnsi="Times New Roman" w:cs="Times New Roman"/>
        </w:rPr>
        <w:t>Bo</w:t>
      </w:r>
      <w:r>
        <w:rPr>
          <w:rFonts w:ascii="Times New Roman" w:eastAsia="標楷體" w:hAnsi="Times New Roman" w:cs="Times New Roman"/>
        </w:rPr>
        <w:t>nney 2021)</w:t>
      </w:r>
      <w:r>
        <w:rPr>
          <w:rFonts w:ascii="Times New Roman" w:eastAsia="標楷體" w:hAnsi="Times New Roman" w:cs="Times New Roman"/>
        </w:rPr>
        <w:t>。</w:t>
      </w:r>
    </w:p>
    <w:p w14:paraId="7ECF2F8E" w14:textId="77777777" w:rsidR="00D93FCC" w:rsidRDefault="00D93FCC">
      <w:pPr>
        <w:spacing w:line="360" w:lineRule="auto"/>
        <w:jc w:val="both"/>
        <w:rPr>
          <w:rFonts w:ascii="Times New Roman" w:eastAsia="標楷體" w:hAnsi="Times New Roman" w:cs="Times New Roman"/>
        </w:rPr>
      </w:pPr>
    </w:p>
    <w:p w14:paraId="6D6044C2" w14:textId="7DDFBABC"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sidR="00C0537D">
        <w:rPr>
          <w:rFonts w:ascii="Times New Roman" w:eastAsia="標楷體" w:hAnsi="Times New Roman" w:cs="Times New Roman" w:hint="eastAsia"/>
        </w:rPr>
        <w:t>B</w:t>
      </w:r>
      <w:r w:rsidR="00C0537D">
        <w:rPr>
          <w:rFonts w:ascii="Times New Roman" w:eastAsia="標楷體" w:hAnsi="Times New Roman" w:cs="Times New Roman"/>
        </w:rPr>
        <w:t>BS Taiwan</w:t>
      </w:r>
      <w:r>
        <w:rPr>
          <w:rFonts w:ascii="Times New Roman" w:eastAsia="標楷體" w:hAnsi="Times New Roman" w:cs="Times New Roman"/>
        </w:rPr>
        <w:t>自</w:t>
      </w:r>
      <w:r>
        <w:rPr>
          <w:rFonts w:ascii="Times New Roman" w:eastAsia="標楷體" w:hAnsi="Times New Roman" w:cs="Times New Roman"/>
        </w:rPr>
        <w:t>2009</w:t>
      </w:r>
      <w:r>
        <w:rPr>
          <w:rFonts w:ascii="Times New Roman" w:eastAsia="標楷體" w:hAnsi="Times New Roman" w:cs="Times New Roman"/>
        </w:rPr>
        <w:t>年開始推行，透過結合學術單位、政府機關和民間團體的跨組織合作，設計明確的標準化調查方法，藉由眾多公民科學家的參與，每年進行野外調查，獲得繁殖鳥類族群數量的第一手資料，並依此建立即時的繁殖鳥類族群指標</w:t>
      </w:r>
      <w:r>
        <w:rPr>
          <w:rFonts w:ascii="Times New Roman" w:eastAsia="標楷體" w:hAnsi="Times New Roman" w:cs="Times New Roman"/>
        </w:rPr>
        <w:t>(</w:t>
      </w:r>
      <w:r w:rsidRPr="00BE23B6">
        <w:rPr>
          <w:rFonts w:ascii="Times New Roman" w:eastAsia="標楷體" w:hAnsi="Times New Roman" w:cs="Times New Roman"/>
        </w:rPr>
        <w:t>Ko</w:t>
      </w:r>
      <w:r>
        <w:rPr>
          <w:rFonts w:ascii="Times New Roman" w:eastAsia="標楷體" w:hAnsi="Times New Roman" w:cs="Times New Roman"/>
        </w:rPr>
        <w:t xml:space="preserve"> </w:t>
      </w:r>
      <w:r>
        <w:rPr>
          <w:rFonts w:ascii="Times New Roman" w:eastAsia="標楷體" w:hAnsi="Times New Roman" w:cs="Times New Roman"/>
          <w:i/>
        </w:rPr>
        <w:t>et al.</w:t>
      </w:r>
      <w:r>
        <w:rPr>
          <w:rFonts w:ascii="Times New Roman" w:eastAsia="標楷體" w:hAnsi="Times New Roman" w:cs="Times New Roman"/>
        </w:rPr>
        <w:t xml:space="preserve"> 2017)</w:t>
      </w:r>
      <w:r>
        <w:rPr>
          <w:rFonts w:ascii="Times New Roman" w:eastAsia="標楷體" w:hAnsi="Times New Roman" w:cs="Times New Roman"/>
        </w:rPr>
        <w:t>。</w:t>
      </w:r>
      <w:r>
        <w:rPr>
          <w:rFonts w:ascii="Times New Roman" w:eastAsia="標楷體" w:hAnsi="Times New Roman" w:cs="Times New Roman"/>
        </w:rPr>
        <w:t>2020</w:t>
      </w:r>
      <w:r>
        <w:rPr>
          <w:rFonts w:ascii="Times New Roman" w:eastAsia="標楷體" w:hAnsi="Times New Roman" w:cs="Times New Roman"/>
        </w:rPr>
        <w:t>年起，林業保育署與生物多樣性研究所</w:t>
      </w:r>
      <w:r>
        <w:rPr>
          <w:rFonts w:ascii="Times New Roman" w:eastAsia="標楷體" w:hAnsi="Times New Roman" w:cs="Times New Roman"/>
        </w:rPr>
        <w:t>(</w:t>
      </w:r>
      <w:r>
        <w:rPr>
          <w:rFonts w:ascii="Times New Roman" w:eastAsia="標楷體" w:hAnsi="Times New Roman" w:cs="Times New Roman"/>
        </w:rPr>
        <w:t>簡稱：生多所，改制前為特有生物研究保育中心</w:t>
      </w:r>
      <w:r>
        <w:rPr>
          <w:rFonts w:ascii="Times New Roman" w:eastAsia="標楷體" w:hAnsi="Times New Roman" w:cs="Times New Roman"/>
        </w:rPr>
        <w:t>)</w:t>
      </w:r>
      <w:r>
        <w:rPr>
          <w:rFonts w:ascii="Times New Roman" w:eastAsia="標楷體" w:hAnsi="Times New Roman" w:cs="Times New Roman"/>
        </w:rPr>
        <w:t>合作，藉由</w:t>
      </w:r>
      <w:r>
        <w:rPr>
          <w:rFonts w:ascii="Times New Roman" w:eastAsia="標楷體" w:hAnsi="Times New Roman" w:cs="Times New Roman"/>
        </w:rPr>
        <w:t>BBS Taiwan</w:t>
      </w:r>
      <w:r>
        <w:rPr>
          <w:rFonts w:ascii="Times New Roman" w:eastAsia="標楷體" w:hAnsi="Times New Roman" w:cs="Times New Roman"/>
        </w:rPr>
        <w:t>的運作模式，運用現有</w:t>
      </w:r>
      <w:r w:rsidR="00C0537D">
        <w:rPr>
          <w:rFonts w:ascii="Times New Roman" w:eastAsia="標楷體" w:hAnsi="Times New Roman" w:cs="Times New Roman"/>
        </w:rPr>
        <w:t>森林護管</w:t>
      </w:r>
      <w:r>
        <w:rPr>
          <w:rFonts w:ascii="Times New Roman" w:eastAsia="標楷體" w:hAnsi="Times New Roman" w:cs="Times New Roman"/>
        </w:rPr>
        <w:t>員在其巡視的地區，依循其標準化的方法，在國有林班地進行臺灣繁殖鳥類的監測工作，以擴增調查的樣區數和資料，共同對臺灣本島的繁殖鳥類進行長期性的監測。</w:t>
      </w:r>
    </w:p>
    <w:p w14:paraId="213AAF27" w14:textId="77777777" w:rsidR="00D93FCC" w:rsidRDefault="00D93FCC">
      <w:pPr>
        <w:spacing w:line="360" w:lineRule="auto"/>
        <w:jc w:val="both"/>
        <w:rPr>
          <w:rFonts w:ascii="Times New Roman" w:eastAsia="標楷體" w:hAnsi="Times New Roman" w:cs="Times New Roman"/>
        </w:rPr>
      </w:pPr>
    </w:p>
    <w:p w14:paraId="635E3B90" w14:textId="7338FE0A"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此外，本計畫希望藉由</w:t>
      </w:r>
      <w:r>
        <w:rPr>
          <w:rFonts w:ascii="Times New Roman" w:eastAsia="標楷體" w:hAnsi="Times New Roman" w:cs="Times New Roman"/>
          <w:color w:val="000000"/>
        </w:rPr>
        <w:t>舉辦訓練班和輔導現場調查的過程，能夠讓參與者隨著經驗的累積和從培訓課程學習相關知識與技術，增進其偵測</w:t>
      </w:r>
      <w:r>
        <w:rPr>
          <w:rFonts w:ascii="Times New Roman" w:eastAsia="標楷體" w:hAnsi="Times New Roman" w:cs="Times New Roman"/>
        </w:rPr>
        <w:t>、</w:t>
      </w:r>
      <w:r>
        <w:rPr>
          <w:rFonts w:ascii="Times New Roman" w:eastAsia="標楷體" w:hAnsi="Times New Roman" w:cs="Times New Roman"/>
          <w:color w:val="000000"/>
        </w:rPr>
        <w:t>辨識繁殖鳥類的能力。如此，不僅能</w:t>
      </w:r>
      <w:r w:rsidR="00296B49">
        <w:rPr>
          <w:rFonts w:ascii="Times New Roman" w:eastAsia="標楷體" w:hAnsi="Times New Roman" w:cs="Times New Roman"/>
          <w:color w:val="000000"/>
        </w:rPr>
        <w:t>讓調查資料符合科學分析需求，也能加強參與者的調查知能以及各分署</w:t>
      </w:r>
      <w:r>
        <w:rPr>
          <w:rFonts w:ascii="Times New Roman" w:eastAsia="標楷體" w:hAnsi="Times New Roman" w:cs="Times New Roman"/>
          <w:color w:val="000000"/>
        </w:rPr>
        <w:t>的鳥類調查人力。</w:t>
      </w:r>
    </w:p>
    <w:p w14:paraId="311FFFB2" w14:textId="77777777" w:rsidR="00D93FCC" w:rsidRDefault="00D93FCC">
      <w:pPr>
        <w:spacing w:line="360" w:lineRule="auto"/>
        <w:jc w:val="both"/>
        <w:rPr>
          <w:rFonts w:ascii="Times New Roman" w:eastAsia="標楷體" w:hAnsi="Times New Roman" w:cs="Times New Roman"/>
        </w:rPr>
      </w:pPr>
    </w:p>
    <w:p w14:paraId="33A11739" w14:textId="097FE51E" w:rsidR="00D93FCC" w:rsidRDefault="002435EC">
      <w:pPr>
        <w:spacing w:line="360" w:lineRule="auto"/>
        <w:jc w:val="both"/>
        <w:outlineLvl w:val="0"/>
        <w:rPr>
          <w:rFonts w:ascii="Times New Roman" w:eastAsia="標楷體" w:hAnsi="Times New Roman" w:cs="Times New Roman"/>
          <w:b/>
        </w:rPr>
      </w:pPr>
      <w:bookmarkStart w:id="130" w:name="_Toc121845039"/>
      <w:bookmarkStart w:id="131" w:name="_Toc156378938"/>
      <w:r>
        <w:rPr>
          <w:rFonts w:ascii="Times New Roman" w:eastAsia="標楷體" w:hAnsi="Times New Roman" w:cs="Times New Roman"/>
          <w:b/>
          <w:sz w:val="32"/>
        </w:rPr>
        <w:t>貳、</w:t>
      </w:r>
      <w:r>
        <w:rPr>
          <w:rFonts w:ascii="Times New Roman" w:eastAsia="標楷體" w:hAnsi="Times New Roman" w:cs="Times New Roman"/>
          <w:b/>
          <w:sz w:val="32"/>
        </w:rPr>
        <w:t>202</w:t>
      </w:r>
      <w:del w:id="132" w:author="瑋婷 徐" w:date="2024-11-22T09:32:00Z" w16du:dateUtc="2024-11-22T01:32:00Z">
        <w:r w:rsidDel="00A17B6E">
          <w:rPr>
            <w:rFonts w:ascii="Times New Roman" w:eastAsia="標楷體" w:hAnsi="Times New Roman" w:cs="Times New Roman" w:hint="eastAsia"/>
            <w:b/>
            <w:sz w:val="32"/>
          </w:rPr>
          <w:delText>3</w:delText>
        </w:r>
      </w:del>
      <w:ins w:id="133" w:author="瑋婷 徐" w:date="2024-11-22T09:32:00Z" w16du:dateUtc="2024-11-22T01:32:00Z">
        <w:r w:rsidR="00A17B6E">
          <w:rPr>
            <w:rFonts w:ascii="Times New Roman" w:eastAsia="標楷體" w:hAnsi="Times New Roman" w:cs="Times New Roman" w:hint="eastAsia"/>
            <w:b/>
            <w:sz w:val="32"/>
          </w:rPr>
          <w:t>4</w:t>
        </w:r>
      </w:ins>
      <w:r>
        <w:rPr>
          <w:rFonts w:ascii="Times New Roman" w:eastAsia="標楷體" w:hAnsi="Times New Roman" w:cs="Times New Roman"/>
          <w:b/>
          <w:sz w:val="32"/>
        </w:rPr>
        <w:t>年度目標</w:t>
      </w:r>
      <w:bookmarkEnd w:id="130"/>
      <w:bookmarkEnd w:id="131"/>
    </w:p>
    <w:p w14:paraId="4604AB17" w14:textId="77777777" w:rsidR="00D93FCC" w:rsidRDefault="002435EC">
      <w:pPr>
        <w:pStyle w:val="aff3"/>
        <w:numPr>
          <w:ilvl w:val="0"/>
          <w:numId w:val="2"/>
        </w:numPr>
        <w:spacing w:line="360" w:lineRule="auto"/>
        <w:jc w:val="both"/>
        <w:rPr>
          <w:rFonts w:ascii="Times New Roman" w:eastAsia="標楷體" w:hAnsi="Times New Roman" w:cs="Times New Roman"/>
        </w:rPr>
      </w:pPr>
      <w:r>
        <w:rPr>
          <w:rFonts w:ascii="Times New Roman" w:eastAsia="標楷體" w:hAnsi="Times New Roman" w:cs="Times New Roman"/>
        </w:rPr>
        <w:t>辦理</w:t>
      </w:r>
      <w:r>
        <w:rPr>
          <w:rFonts w:ascii="Times New Roman" w:eastAsia="標楷體" w:hAnsi="Times New Roman" w:cs="Times New Roman"/>
        </w:rPr>
        <w:t>5</w:t>
      </w:r>
      <w:r>
        <w:rPr>
          <w:rFonts w:ascii="Times New Roman" w:eastAsia="標楷體" w:hAnsi="Times New Roman" w:cs="Times New Roman"/>
        </w:rPr>
        <w:t>場調查訓練班，訓練學員使用新開發的鳥音辨識和記錄軟體，並推廣臺灣獼猴和繁殖鳥類的監測成果，增進調查者的技能和認同，以提升調查工作完成效率和調查資料品質。</w:t>
      </w:r>
    </w:p>
    <w:p w14:paraId="3C2472D6" w14:textId="77777777" w:rsidR="00D93FCC" w:rsidRDefault="002435EC">
      <w:pPr>
        <w:pStyle w:val="aff3"/>
        <w:numPr>
          <w:ilvl w:val="0"/>
          <w:numId w:val="2"/>
        </w:numPr>
        <w:spacing w:line="360" w:lineRule="auto"/>
        <w:jc w:val="both"/>
        <w:rPr>
          <w:rFonts w:ascii="Times New Roman" w:eastAsia="標楷體" w:hAnsi="Times New Roman" w:cs="Times New Roman"/>
        </w:rPr>
      </w:pPr>
      <w:r>
        <w:rPr>
          <w:rFonts w:ascii="Times New Roman" w:eastAsia="標楷體" w:hAnsi="Times New Roman" w:cs="Times New Roman"/>
        </w:rPr>
        <w:t>協助完成國有林班地至少</w:t>
      </w:r>
      <w:r>
        <w:rPr>
          <w:rFonts w:ascii="Times New Roman" w:eastAsia="標楷體" w:hAnsi="Times New Roman" w:cs="Times New Roman"/>
        </w:rPr>
        <w:t>4,500</w:t>
      </w:r>
      <w:r>
        <w:rPr>
          <w:rFonts w:ascii="Times New Roman" w:eastAsia="標楷體" w:hAnsi="Times New Roman" w:cs="Times New Roman"/>
        </w:rPr>
        <w:t>個樣點次的臺灣獼猴調查，並彙整、檢核和分析調查結果。</w:t>
      </w:r>
    </w:p>
    <w:p w14:paraId="5D5661A5" w14:textId="32878CF3" w:rsidR="00D93FCC" w:rsidRDefault="002435EC">
      <w:pPr>
        <w:pStyle w:val="aff3"/>
        <w:numPr>
          <w:ilvl w:val="0"/>
          <w:numId w:val="2"/>
        </w:num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整合</w:t>
      </w:r>
      <w:r>
        <w:rPr>
          <w:rFonts w:ascii="Times New Roman" w:eastAsia="標楷體" w:hAnsi="Times New Roman" w:cs="Times New Roman"/>
        </w:rPr>
        <w:t>2020-202</w:t>
      </w:r>
      <w:del w:id="134" w:author="瑋婷 徐" w:date="2024-11-22T09:32:00Z" w16du:dateUtc="2024-11-22T01:32:00Z">
        <w:r w:rsidDel="00A17B6E">
          <w:rPr>
            <w:rFonts w:ascii="Times New Roman" w:eastAsia="標楷體" w:hAnsi="Times New Roman" w:cs="Times New Roman" w:hint="eastAsia"/>
          </w:rPr>
          <w:delText>3</w:delText>
        </w:r>
      </w:del>
      <w:ins w:id="135" w:author="瑋婷 徐" w:date="2024-11-22T09:32:00Z" w16du:dateUtc="2024-11-22T01:32:00Z">
        <w:r w:rsidR="00A17B6E">
          <w:rPr>
            <w:rFonts w:ascii="Times New Roman" w:eastAsia="標楷體" w:hAnsi="Times New Roman" w:cs="Times New Roman" w:hint="eastAsia"/>
          </w:rPr>
          <w:t>4</w:t>
        </w:r>
      </w:ins>
      <w:r>
        <w:rPr>
          <w:rFonts w:ascii="Times New Roman" w:eastAsia="標楷體" w:hAnsi="Times New Roman" w:cs="Times New Roman"/>
        </w:rPr>
        <w:t>年的國有林班地臺灣獼猴調查資料，分析其分布的地點、棲地特性和年間變化狀況。</w:t>
      </w:r>
    </w:p>
    <w:p w14:paraId="55ECD1FA" w14:textId="2FB9F4BB" w:rsidR="00D93FCC" w:rsidRDefault="00C0537D">
      <w:pPr>
        <w:pStyle w:val="aff3"/>
        <w:numPr>
          <w:ilvl w:val="0"/>
          <w:numId w:val="2"/>
        </w:numPr>
        <w:spacing w:line="360" w:lineRule="auto"/>
        <w:jc w:val="both"/>
        <w:rPr>
          <w:rFonts w:ascii="Times New Roman" w:eastAsia="標楷體" w:hAnsi="Times New Roman" w:cs="Times New Roman"/>
        </w:rPr>
      </w:pPr>
      <w:r>
        <w:rPr>
          <w:rFonts w:ascii="Times New Roman" w:eastAsia="標楷體" w:hAnsi="Times New Roman" w:cs="Times New Roman"/>
        </w:rPr>
        <w:t>協助各分署</w:t>
      </w:r>
      <w:r w:rsidR="002435EC">
        <w:rPr>
          <w:rFonts w:ascii="Times New Roman" w:eastAsia="標楷體" w:hAnsi="Times New Roman" w:cs="Times New Roman"/>
        </w:rPr>
        <w:t>完成至少</w:t>
      </w:r>
      <w:r w:rsidR="002435EC">
        <w:rPr>
          <w:rFonts w:ascii="Times New Roman" w:eastAsia="標楷體" w:hAnsi="Times New Roman" w:cs="Times New Roman"/>
        </w:rPr>
        <w:t>60</w:t>
      </w:r>
      <w:r w:rsidR="002435EC">
        <w:rPr>
          <w:rFonts w:ascii="Times New Roman" w:eastAsia="標楷體" w:hAnsi="Times New Roman" w:cs="Times New Roman"/>
        </w:rPr>
        <w:t>個樣區次的繁殖鳥類調查，並彙整、檢核和分析調查結果。</w:t>
      </w:r>
    </w:p>
    <w:p w14:paraId="79405841" w14:textId="77777777" w:rsidR="00D93FCC" w:rsidRDefault="002435EC">
      <w:pPr>
        <w:pStyle w:val="aff3"/>
        <w:numPr>
          <w:ilvl w:val="0"/>
          <w:numId w:val="2"/>
        </w:numPr>
        <w:spacing w:line="360" w:lineRule="auto"/>
        <w:jc w:val="both"/>
        <w:rPr>
          <w:rFonts w:ascii="Times New Roman" w:eastAsia="標楷體" w:hAnsi="Times New Roman" w:cs="Times New Roman"/>
          <w:b/>
          <w:sz w:val="32"/>
        </w:rPr>
      </w:pPr>
      <w:r>
        <w:rPr>
          <w:rFonts w:ascii="Times New Roman" w:eastAsia="標楷體" w:hAnsi="Times New Roman" w:cs="Times New Roman"/>
        </w:rPr>
        <w:t>出版年報一份，發送予參與調查的人員，推廣調查成果和藉此增進參與者的成就感，並凝聚參與者對此監測工作的認同和增進其投入動力。</w:t>
      </w:r>
    </w:p>
    <w:p w14:paraId="3486C028" w14:textId="77777777" w:rsidR="00D93FCC" w:rsidRDefault="00D93FCC">
      <w:pPr>
        <w:spacing w:line="360" w:lineRule="auto"/>
        <w:jc w:val="both"/>
        <w:rPr>
          <w:rFonts w:ascii="Times New Roman" w:eastAsia="標楷體" w:hAnsi="Times New Roman" w:cs="Times New Roman"/>
          <w:b/>
          <w:sz w:val="32"/>
        </w:rPr>
      </w:pPr>
    </w:p>
    <w:p w14:paraId="308692D4" w14:textId="323483D1" w:rsidR="00D93FCC" w:rsidRDefault="002435EC" w:rsidP="0059745B">
      <w:pPr>
        <w:spacing w:line="360" w:lineRule="auto"/>
        <w:jc w:val="both"/>
        <w:outlineLvl w:val="0"/>
        <w:rPr>
          <w:rFonts w:ascii="Times New Roman" w:eastAsia="標楷體" w:hAnsi="Times New Roman" w:cs="Times New Roman"/>
          <w:b/>
          <w:sz w:val="32"/>
        </w:rPr>
      </w:pPr>
      <w:bookmarkStart w:id="136" w:name="_Toc156378939"/>
      <w:r>
        <w:rPr>
          <w:rFonts w:ascii="Times New Roman" w:eastAsia="標楷體" w:hAnsi="Times New Roman" w:cs="Times New Roman"/>
          <w:b/>
          <w:sz w:val="32"/>
        </w:rPr>
        <w:t>參、方法</w:t>
      </w:r>
      <w:bookmarkEnd w:id="136"/>
    </w:p>
    <w:p w14:paraId="35BB8FC1" w14:textId="77777777" w:rsidR="00D93FCC" w:rsidRDefault="002435EC">
      <w:pPr>
        <w:spacing w:line="360" w:lineRule="auto"/>
        <w:jc w:val="both"/>
        <w:outlineLvl w:val="1"/>
        <w:rPr>
          <w:rFonts w:ascii="Times New Roman" w:eastAsia="標楷體" w:hAnsi="Times New Roman" w:cs="Times New Roman"/>
          <w:b/>
          <w:sz w:val="28"/>
        </w:rPr>
      </w:pPr>
      <w:bookmarkStart w:id="137" w:name="_Toc121845040"/>
      <w:bookmarkStart w:id="138" w:name="_Toc156378940"/>
      <w:r>
        <w:rPr>
          <w:rFonts w:ascii="Times New Roman" w:eastAsia="標楷體" w:hAnsi="Times New Roman" w:cs="Times New Roman"/>
          <w:b/>
          <w:sz w:val="28"/>
        </w:rPr>
        <w:t>一、臺灣獼猴監測部分</w:t>
      </w:r>
      <w:bookmarkEnd w:id="137"/>
      <w:bookmarkEnd w:id="138"/>
    </w:p>
    <w:p w14:paraId="7786B68D" w14:textId="77777777" w:rsidR="00D93FCC" w:rsidRDefault="002435EC" w:rsidP="0059745B">
      <w:pPr>
        <w:spacing w:line="360" w:lineRule="auto"/>
        <w:jc w:val="both"/>
        <w:outlineLvl w:val="2"/>
        <w:rPr>
          <w:rFonts w:ascii="Times New Roman" w:eastAsia="標楷體" w:hAnsi="Times New Roman" w:cs="Times New Roman"/>
          <w:b/>
          <w:sz w:val="28"/>
        </w:rPr>
      </w:pPr>
      <w:bookmarkStart w:id="139" w:name="_Toc156378941"/>
      <w:r>
        <w:rPr>
          <w:rFonts w:ascii="Times New Roman" w:eastAsia="標楷體" w:hAnsi="Times New Roman" w:cs="Times New Roman"/>
          <w:b/>
          <w:sz w:val="28"/>
        </w:rPr>
        <w:t>(</w:t>
      </w:r>
      <w:r>
        <w:rPr>
          <w:rFonts w:ascii="Times New Roman" w:eastAsia="標楷體" w:hAnsi="Times New Roman" w:cs="Times New Roman"/>
          <w:b/>
          <w:sz w:val="28"/>
        </w:rPr>
        <w:t>一</w:t>
      </w:r>
      <w:r>
        <w:rPr>
          <w:rFonts w:ascii="Times New Roman" w:eastAsia="標楷體" w:hAnsi="Times New Roman" w:cs="Times New Roman"/>
          <w:b/>
          <w:sz w:val="28"/>
        </w:rPr>
        <w:t xml:space="preserve">) </w:t>
      </w:r>
      <w:r>
        <w:rPr>
          <w:rFonts w:ascii="Times New Roman" w:eastAsia="標楷體" w:hAnsi="Times New Roman" w:cs="Times New Roman"/>
          <w:b/>
          <w:sz w:val="28"/>
        </w:rPr>
        <w:t>猴群調查方法</w:t>
      </w:r>
      <w:bookmarkEnd w:id="139"/>
    </w:p>
    <w:p w14:paraId="06163E74" w14:textId="53BABECD" w:rsidR="00D93FCC" w:rsidRDefault="002435EC">
      <w:pPr>
        <w:spacing w:line="360" w:lineRule="auto"/>
        <w:jc w:val="both"/>
        <w:rPr>
          <w:rFonts w:ascii="標楷體" w:eastAsia="標楷體" w:hAnsi="標楷體" w:cs="Times New Roman"/>
        </w:rPr>
      </w:pPr>
      <w:r>
        <w:rPr>
          <w:rFonts w:ascii="Times New Roman" w:eastAsia="標楷體" w:hAnsi="Times New Roman" w:cs="Times New Roman"/>
        </w:rPr>
        <w:t xml:space="preserve">    </w:t>
      </w:r>
      <w:r>
        <w:rPr>
          <w:rFonts w:ascii="Times New Roman" w:eastAsia="標楷體" w:hAnsi="Times New Roman" w:cs="Times New Roman"/>
        </w:rPr>
        <w:t>本計畫依循</w:t>
      </w:r>
      <w:r>
        <w:rPr>
          <w:rFonts w:ascii="Times New Roman" w:eastAsia="標楷體" w:hAnsi="Times New Roman" w:cs="Times New Roman"/>
        </w:rPr>
        <w:t>BBS Taiwan</w:t>
      </w:r>
      <w:r>
        <w:rPr>
          <w:rFonts w:ascii="Times New Roman" w:eastAsia="標楷體" w:hAnsi="Times New Roman" w:cs="Times New Roman"/>
        </w:rPr>
        <w:t>採用的定點調查法</w:t>
      </w:r>
      <w:r>
        <w:rPr>
          <w:rFonts w:ascii="Times New Roman" w:eastAsia="標楷體" w:hAnsi="Times New Roman" w:cs="Times New Roman"/>
        </w:rPr>
        <w:t>(Point Count)</w:t>
      </w:r>
      <w:r>
        <w:rPr>
          <w:rFonts w:ascii="Times New Roman" w:eastAsia="標楷體" w:hAnsi="Times New Roman" w:cs="Times New Roman"/>
        </w:rPr>
        <w:t>進行。每個樣區以</w:t>
      </w:r>
      <w:r>
        <w:rPr>
          <w:rFonts w:ascii="Times New Roman" w:eastAsia="標楷體" w:hAnsi="Times New Roman" w:cs="Times New Roman"/>
        </w:rPr>
        <w:t>1 km X 1 km</w:t>
      </w:r>
      <w:r>
        <w:rPr>
          <w:rFonts w:ascii="Times New Roman" w:eastAsia="標楷體" w:hAnsi="Times New Roman" w:cs="Times New Roman"/>
        </w:rPr>
        <w:t>網格為基礎，沿著車行道路或步道於前述網格範圍內或周邊設置</w:t>
      </w:r>
      <w:r>
        <w:rPr>
          <w:rFonts w:ascii="Times New Roman" w:eastAsia="標楷體" w:hAnsi="Times New Roman" w:cs="Times New Roman"/>
        </w:rPr>
        <w:t>6 - 10</w:t>
      </w:r>
      <w:r>
        <w:rPr>
          <w:rFonts w:ascii="Times New Roman" w:eastAsia="標楷體" w:hAnsi="Times New Roman" w:cs="Times New Roman"/>
        </w:rPr>
        <w:t>個樣點，每個樣點的有效調查半徑為</w:t>
      </w:r>
      <w:r>
        <w:rPr>
          <w:rFonts w:ascii="Times New Roman" w:eastAsia="標楷體" w:hAnsi="Times New Roman" w:cs="Times New Roman"/>
        </w:rPr>
        <w:t>100 m</w:t>
      </w:r>
      <w:r>
        <w:rPr>
          <w:rFonts w:ascii="標楷體" w:eastAsia="標楷體" w:hAnsi="標楷體" w:cs="Times New Roman"/>
        </w:rPr>
        <w:t>。</w:t>
      </w:r>
      <w:r>
        <w:rPr>
          <w:rFonts w:ascii="Times New Roman" w:eastAsia="標楷體" w:hAnsi="Times New Roman" w:cs="Times New Roman"/>
        </w:rPr>
        <w:t>每個樣點之間的直線距離需相隔</w:t>
      </w:r>
      <w:r>
        <w:rPr>
          <w:rFonts w:ascii="Times New Roman" w:eastAsia="標楷體" w:hAnsi="Times New Roman" w:cs="Times New Roman"/>
        </w:rPr>
        <w:t>200 m</w:t>
      </w:r>
      <w:r>
        <w:rPr>
          <w:rFonts w:ascii="Times New Roman" w:eastAsia="標楷體" w:hAnsi="Times New Roman" w:cs="Times New Roman"/>
        </w:rPr>
        <w:t>以上。本計畫在</w:t>
      </w:r>
      <w:r>
        <w:rPr>
          <w:rFonts w:ascii="Times New Roman" w:eastAsia="標楷體" w:hAnsi="Times New Roman" w:cs="Times New Roman"/>
        </w:rPr>
        <w:t>202</w:t>
      </w:r>
      <w:del w:id="140" w:author="瑋婷 徐" w:date="2024-11-22T09:32:00Z" w16du:dateUtc="2024-11-22T01:32:00Z">
        <w:r w:rsidDel="00A17B6E">
          <w:rPr>
            <w:rFonts w:ascii="Times New Roman" w:eastAsia="標楷體" w:hAnsi="Times New Roman" w:cs="Times New Roman" w:hint="eastAsia"/>
          </w:rPr>
          <w:delText>3</w:delText>
        </w:r>
      </w:del>
      <w:ins w:id="141" w:author="瑋婷 徐" w:date="2024-11-22T09:32:00Z" w16du:dateUtc="2024-11-22T01:32:00Z">
        <w:r w:rsidR="00A17B6E">
          <w:rPr>
            <w:rFonts w:ascii="Times New Roman" w:eastAsia="標楷體" w:hAnsi="Times New Roman" w:cs="Times New Roman" w:hint="eastAsia"/>
          </w:rPr>
          <w:t>4</w:t>
        </w:r>
      </w:ins>
      <w:r>
        <w:rPr>
          <w:rFonts w:ascii="Times New Roman" w:eastAsia="標楷體" w:hAnsi="Times New Roman" w:cs="Times New Roman"/>
        </w:rPr>
        <w:t>年的調查期間，共計由</w:t>
      </w:r>
      <w:del w:id="142" w:author="瑋婷 徐" w:date="2024-11-22T09:32:00Z" w16du:dateUtc="2024-11-22T01:32:00Z">
        <w:r w:rsidRPr="00C0537D" w:rsidDel="00A17B6E">
          <w:rPr>
            <w:rFonts w:ascii="Times New Roman" w:eastAsia="標楷體" w:hAnsi="Times New Roman" w:cs="Times New Roman" w:hint="eastAsia"/>
          </w:rPr>
          <w:delText>41</w:delText>
        </w:r>
        <w:r w:rsidR="00FB31FD" w:rsidRPr="00C0537D" w:rsidDel="00A17B6E">
          <w:rPr>
            <w:rFonts w:ascii="Times New Roman" w:eastAsia="標楷體" w:hAnsi="Times New Roman" w:cs="Times New Roman" w:hint="eastAsia"/>
          </w:rPr>
          <w:delText>3</w:delText>
        </w:r>
      </w:del>
      <w:ins w:id="143" w:author="瑋婷 徐" w:date="2024-11-22T09:32:00Z" w16du:dateUtc="2024-11-22T01:32:00Z">
        <w:r w:rsidR="00A17B6E">
          <w:rPr>
            <w:rFonts w:ascii="Times New Roman" w:eastAsia="標楷體" w:hAnsi="Times New Roman" w:cs="Times New Roman" w:hint="eastAsia"/>
          </w:rPr>
          <w:t>406</w:t>
        </w:r>
      </w:ins>
      <w:r>
        <w:rPr>
          <w:rFonts w:ascii="Times New Roman" w:eastAsia="標楷體" w:hAnsi="Times New Roman" w:cs="Times New Roman"/>
        </w:rPr>
        <w:t>位護管員，在</w:t>
      </w:r>
      <w:del w:id="144" w:author="瑋婷 徐" w:date="2024-11-22T09:32:00Z" w16du:dateUtc="2024-11-22T01:32:00Z">
        <w:r w:rsidDel="00A17B6E">
          <w:rPr>
            <w:rFonts w:ascii="Times New Roman" w:eastAsia="標楷體" w:hAnsi="Times New Roman" w:cs="Times New Roman" w:hint="eastAsia"/>
          </w:rPr>
          <w:delText>384</w:delText>
        </w:r>
      </w:del>
      <w:ins w:id="145" w:author="瑋婷 徐" w:date="2024-11-22T09:32:00Z" w16du:dateUtc="2024-11-22T01:32:00Z">
        <w:r w:rsidR="00A17B6E">
          <w:rPr>
            <w:rFonts w:ascii="Times New Roman" w:eastAsia="標楷體" w:hAnsi="Times New Roman" w:cs="Times New Roman" w:hint="eastAsia"/>
          </w:rPr>
          <w:t>391</w:t>
        </w:r>
      </w:ins>
      <w:r>
        <w:rPr>
          <w:rFonts w:ascii="Times New Roman" w:eastAsia="標楷體" w:hAnsi="Times New Roman" w:cs="Times New Roman"/>
        </w:rPr>
        <w:t>個樣區進行調查</w:t>
      </w:r>
      <w:r>
        <w:rPr>
          <w:rFonts w:ascii="Times New Roman" w:eastAsia="標楷體" w:hAnsi="Times New Roman" w:cs="Times New Roman"/>
        </w:rPr>
        <w:t>(</w:t>
      </w:r>
      <w:r>
        <w:rPr>
          <w:rFonts w:ascii="Times New Roman" w:eastAsia="標楷體" w:hAnsi="Times New Roman" w:cs="Times New Roman"/>
        </w:rPr>
        <w:t>如表</w:t>
      </w:r>
      <w:r>
        <w:rPr>
          <w:rFonts w:ascii="Times New Roman" w:eastAsia="標楷體" w:hAnsi="Times New Roman" w:cs="Times New Roman"/>
        </w:rPr>
        <w:t>1)</w:t>
      </w:r>
      <w:r>
        <w:rPr>
          <w:rFonts w:ascii="標楷體" w:eastAsia="標楷體" w:hAnsi="標楷體" w:cs="Times New Roman"/>
        </w:rPr>
        <w:t>。</w:t>
      </w:r>
    </w:p>
    <w:p w14:paraId="1E66AC1A" w14:textId="77777777" w:rsidR="00D93FCC" w:rsidRDefault="00D93FCC">
      <w:pPr>
        <w:spacing w:line="360" w:lineRule="auto"/>
        <w:jc w:val="both"/>
        <w:rPr>
          <w:rFonts w:ascii="Times New Roman" w:eastAsia="標楷體" w:hAnsi="Times New Roman" w:cs="Times New Roman"/>
        </w:rPr>
      </w:pPr>
    </w:p>
    <w:p w14:paraId="63E5319E" w14:textId="77777777"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調查期間為每年</w:t>
      </w:r>
      <w:r>
        <w:rPr>
          <w:rFonts w:ascii="Times New Roman" w:eastAsia="標楷體" w:hAnsi="Times New Roman" w:cs="Times New Roman"/>
        </w:rPr>
        <w:t>3 - 6</w:t>
      </w:r>
      <w:r>
        <w:rPr>
          <w:rFonts w:ascii="Times New Roman" w:eastAsia="標楷體" w:hAnsi="Times New Roman" w:cs="Times New Roman"/>
        </w:rPr>
        <w:t>月，然而</w:t>
      </w:r>
      <w:r>
        <w:rPr>
          <w:rFonts w:ascii="標楷體" w:eastAsia="標楷體" w:hAnsi="標楷體" w:cs="Times New Roman"/>
        </w:rPr>
        <w:t>，</w:t>
      </w:r>
      <w:r>
        <w:rPr>
          <w:rFonts w:ascii="Times New Roman" w:eastAsia="標楷體" w:hAnsi="Times New Roman" w:cs="Times New Roman"/>
        </w:rPr>
        <w:t>依海拔不同，各樣點進行調查的月份也有差異，分別是：低海拔樣區的樣點</w:t>
      </w:r>
      <w:r>
        <w:rPr>
          <w:rFonts w:ascii="Times New Roman" w:eastAsia="標楷體" w:hAnsi="Times New Roman" w:cs="Times New Roman"/>
        </w:rPr>
        <w:t>(</w:t>
      </w:r>
      <w:r>
        <w:rPr>
          <w:rFonts w:ascii="Times New Roman" w:eastAsia="標楷體" w:hAnsi="Times New Roman" w:cs="Times New Roman"/>
        </w:rPr>
        <w:t>海拔</w:t>
      </w:r>
      <w:r>
        <w:rPr>
          <w:rFonts w:ascii="Times New Roman" w:eastAsia="標楷體" w:hAnsi="Times New Roman" w:cs="Times New Roman"/>
        </w:rPr>
        <w:t>&lt; 1,000m)</w:t>
      </w:r>
      <w:r>
        <w:rPr>
          <w:rFonts w:ascii="Times New Roman" w:eastAsia="標楷體" w:hAnsi="Times New Roman" w:cs="Times New Roman"/>
        </w:rPr>
        <w:t>為</w:t>
      </w:r>
      <w:r>
        <w:rPr>
          <w:rFonts w:ascii="Times New Roman" w:eastAsia="標楷體" w:hAnsi="Times New Roman" w:cs="Times New Roman"/>
        </w:rPr>
        <w:t>3</w:t>
      </w:r>
      <w:r>
        <w:rPr>
          <w:rFonts w:ascii="Times New Roman" w:eastAsia="標楷體" w:hAnsi="Times New Roman" w:cs="Times New Roman"/>
        </w:rPr>
        <w:t>月、</w:t>
      </w:r>
      <w:r>
        <w:rPr>
          <w:rFonts w:ascii="Times New Roman" w:eastAsia="標楷體" w:hAnsi="Times New Roman" w:cs="Times New Roman"/>
        </w:rPr>
        <w:t>5</w:t>
      </w:r>
      <w:r>
        <w:rPr>
          <w:rFonts w:ascii="Times New Roman" w:eastAsia="標楷體" w:hAnsi="Times New Roman" w:cs="Times New Roman"/>
        </w:rPr>
        <w:t>月各調查</w:t>
      </w:r>
      <w:r>
        <w:rPr>
          <w:rFonts w:ascii="Times New Roman" w:eastAsia="標楷體" w:hAnsi="Times New Roman" w:cs="Times New Roman"/>
        </w:rPr>
        <w:t>1</w:t>
      </w:r>
      <w:r>
        <w:rPr>
          <w:rFonts w:ascii="Times New Roman" w:eastAsia="標楷體" w:hAnsi="Times New Roman" w:cs="Times New Roman"/>
        </w:rPr>
        <w:t>次；中海拔樣區的樣點</w:t>
      </w:r>
      <w:r>
        <w:rPr>
          <w:rFonts w:ascii="Times New Roman" w:eastAsia="標楷體" w:hAnsi="Times New Roman" w:cs="Times New Roman"/>
        </w:rPr>
        <w:t>(1,001 - 2,500m)</w:t>
      </w:r>
      <w:r>
        <w:rPr>
          <w:rFonts w:ascii="Times New Roman" w:eastAsia="標楷體" w:hAnsi="Times New Roman" w:cs="Times New Roman"/>
        </w:rPr>
        <w:t>為</w:t>
      </w:r>
      <w:r>
        <w:rPr>
          <w:rFonts w:ascii="Times New Roman" w:eastAsia="標楷體" w:hAnsi="Times New Roman" w:cs="Times New Roman"/>
        </w:rPr>
        <w:t>4</w:t>
      </w:r>
      <w:r>
        <w:rPr>
          <w:rFonts w:ascii="Times New Roman" w:eastAsia="標楷體" w:hAnsi="Times New Roman" w:cs="Times New Roman"/>
        </w:rPr>
        <w:t>月、</w:t>
      </w:r>
      <w:r>
        <w:rPr>
          <w:rFonts w:ascii="Times New Roman" w:eastAsia="標楷體" w:hAnsi="Times New Roman" w:cs="Times New Roman"/>
        </w:rPr>
        <w:t>6</w:t>
      </w:r>
      <w:r>
        <w:rPr>
          <w:rFonts w:ascii="Times New Roman" w:eastAsia="標楷體" w:hAnsi="Times New Roman" w:cs="Times New Roman"/>
        </w:rPr>
        <w:t>月各調查</w:t>
      </w:r>
      <w:r>
        <w:rPr>
          <w:rFonts w:ascii="Times New Roman" w:eastAsia="標楷體" w:hAnsi="Times New Roman" w:cs="Times New Roman"/>
        </w:rPr>
        <w:t>1</w:t>
      </w:r>
      <w:r>
        <w:rPr>
          <w:rFonts w:ascii="Times New Roman" w:eastAsia="標楷體" w:hAnsi="Times New Roman" w:cs="Times New Roman"/>
        </w:rPr>
        <w:t>次；高海拔樣區的樣點</w:t>
      </w:r>
      <w:r>
        <w:rPr>
          <w:rFonts w:ascii="Times New Roman" w:eastAsia="標楷體" w:hAnsi="Times New Roman" w:cs="Times New Roman"/>
        </w:rPr>
        <w:t>(&gt; 2,500m)</w:t>
      </w:r>
      <w:r>
        <w:rPr>
          <w:rFonts w:ascii="Times New Roman" w:eastAsia="標楷體" w:hAnsi="Times New Roman" w:cs="Times New Roman"/>
        </w:rPr>
        <w:t>為</w:t>
      </w:r>
      <w:r>
        <w:rPr>
          <w:rFonts w:ascii="Times New Roman" w:eastAsia="標楷體" w:hAnsi="Times New Roman" w:cs="Times New Roman"/>
        </w:rPr>
        <w:t>5</w:t>
      </w:r>
      <w:r>
        <w:rPr>
          <w:rFonts w:ascii="Times New Roman" w:eastAsia="標楷體" w:hAnsi="Times New Roman" w:cs="Times New Roman"/>
        </w:rPr>
        <w:t>月、</w:t>
      </w:r>
      <w:r>
        <w:rPr>
          <w:rFonts w:ascii="Times New Roman" w:eastAsia="標楷體" w:hAnsi="Times New Roman" w:cs="Times New Roman"/>
        </w:rPr>
        <w:t>6</w:t>
      </w:r>
      <w:r>
        <w:rPr>
          <w:rFonts w:ascii="Times New Roman" w:eastAsia="標楷體" w:hAnsi="Times New Roman" w:cs="Times New Roman"/>
        </w:rPr>
        <w:t>月各調查</w:t>
      </w:r>
      <w:r>
        <w:rPr>
          <w:rFonts w:ascii="Times New Roman" w:eastAsia="標楷體" w:hAnsi="Times New Roman" w:cs="Times New Roman"/>
        </w:rPr>
        <w:t>1</w:t>
      </w:r>
      <w:r>
        <w:rPr>
          <w:rFonts w:ascii="Times New Roman" w:eastAsia="標楷體" w:hAnsi="Times New Roman" w:cs="Times New Roman"/>
        </w:rPr>
        <w:t>次。調查者於每個樣點進行</w:t>
      </w:r>
      <w:r>
        <w:rPr>
          <w:rFonts w:ascii="Times New Roman" w:eastAsia="標楷體" w:hAnsi="Times New Roman" w:cs="Times New Roman"/>
        </w:rPr>
        <w:t>2</w:t>
      </w:r>
      <w:r>
        <w:rPr>
          <w:rFonts w:ascii="Times New Roman" w:eastAsia="標楷體" w:hAnsi="Times New Roman" w:cs="Times New Roman"/>
        </w:rPr>
        <w:t>次調查，每次調查於上午</w:t>
      </w:r>
      <w:r>
        <w:rPr>
          <w:rFonts w:ascii="Times New Roman" w:eastAsia="標楷體" w:hAnsi="Times New Roman" w:cs="Times New Roman"/>
        </w:rPr>
        <w:t>11</w:t>
      </w:r>
      <w:r>
        <w:rPr>
          <w:rFonts w:ascii="Times New Roman" w:eastAsia="標楷體" w:hAnsi="Times New Roman" w:cs="Times New Roman"/>
        </w:rPr>
        <w:t>時之前完成。臺灣獼猴較不活動的時間為上午</w:t>
      </w:r>
      <w:r>
        <w:rPr>
          <w:rFonts w:ascii="Times New Roman" w:eastAsia="標楷體" w:hAnsi="Times New Roman" w:cs="Times New Roman"/>
        </w:rPr>
        <w:t>11</w:t>
      </w:r>
      <w:r>
        <w:rPr>
          <w:rFonts w:ascii="Times New Roman" w:eastAsia="標楷體" w:hAnsi="Times New Roman" w:cs="Times New Roman"/>
        </w:rPr>
        <w:t>時至下午</w:t>
      </w:r>
      <w:r>
        <w:rPr>
          <w:rFonts w:ascii="Times New Roman" w:eastAsia="標楷體" w:hAnsi="Times New Roman" w:cs="Times New Roman"/>
        </w:rPr>
        <w:t>2</w:t>
      </w:r>
      <w:r>
        <w:rPr>
          <w:rFonts w:ascii="Times New Roman" w:eastAsia="標楷體" w:hAnsi="Times New Roman" w:cs="Times New Roman"/>
        </w:rPr>
        <w:t>時之間</w:t>
      </w:r>
      <w:r>
        <w:rPr>
          <w:rFonts w:ascii="Times New Roman" w:eastAsia="標楷體" w:hAnsi="Times New Roman" w:cs="Times New Roman"/>
        </w:rPr>
        <w:t>(</w:t>
      </w:r>
      <w:r w:rsidRPr="00BE23B6">
        <w:rPr>
          <w:rFonts w:ascii="Times New Roman" w:eastAsia="標楷體" w:hAnsi="Times New Roman" w:cs="Times New Roman"/>
        </w:rPr>
        <w:t>張</w:t>
      </w:r>
      <w:r>
        <w:rPr>
          <w:rFonts w:ascii="Times New Roman" w:eastAsia="標楷體" w:hAnsi="Times New Roman" w:cs="Times New Roman"/>
        </w:rPr>
        <w:t>等</w:t>
      </w:r>
      <w:r>
        <w:rPr>
          <w:rFonts w:ascii="Times New Roman" w:eastAsia="標楷體" w:hAnsi="Times New Roman" w:cs="Times New Roman"/>
        </w:rPr>
        <w:t xml:space="preserve">2013 ; </w:t>
      </w:r>
      <w:r w:rsidRPr="00BE23B6">
        <w:rPr>
          <w:rFonts w:ascii="Times New Roman" w:eastAsia="標楷體" w:hAnsi="Times New Roman" w:cs="Times New Roman"/>
        </w:rPr>
        <w:t>張</w:t>
      </w:r>
      <w:r>
        <w:rPr>
          <w:rFonts w:ascii="Times New Roman" w:eastAsia="標楷體" w:hAnsi="Times New Roman" w:cs="Times New Roman"/>
        </w:rPr>
        <w:t xml:space="preserve"> 1999) </w:t>
      </w:r>
      <w:r>
        <w:rPr>
          <w:rFonts w:ascii="Times New Roman" w:eastAsia="標楷體" w:hAnsi="Times New Roman" w:cs="Times New Roman"/>
        </w:rPr>
        <w:t>，本調查均在早上</w:t>
      </w:r>
      <w:r>
        <w:rPr>
          <w:rFonts w:ascii="Times New Roman" w:eastAsia="標楷體" w:hAnsi="Times New Roman" w:cs="Times New Roman"/>
        </w:rPr>
        <w:t>11</w:t>
      </w:r>
      <w:r>
        <w:rPr>
          <w:rFonts w:ascii="Times New Roman" w:eastAsia="標楷體" w:hAnsi="Times New Roman" w:cs="Times New Roman"/>
        </w:rPr>
        <w:t>時前完成，可配合猴群較活躍的時間區段。</w:t>
      </w:r>
    </w:p>
    <w:p w14:paraId="6AAD61DF" w14:textId="77777777" w:rsidR="00D93FCC" w:rsidRDefault="00D93FCC">
      <w:pPr>
        <w:spacing w:line="360" w:lineRule="auto"/>
        <w:ind w:firstLine="482"/>
        <w:jc w:val="both"/>
        <w:rPr>
          <w:rFonts w:ascii="Times New Roman" w:eastAsia="標楷體" w:hAnsi="Times New Roman" w:cs="Times New Roman"/>
        </w:rPr>
      </w:pPr>
    </w:p>
    <w:p w14:paraId="1890A24C" w14:textId="5EA6CC98"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 xml:space="preserve">    </w:t>
      </w:r>
      <w:r>
        <w:rPr>
          <w:rFonts w:ascii="Times New Roman" w:eastAsia="標楷體" w:hAnsi="Times New Roman" w:cs="Times New Roman"/>
        </w:rPr>
        <w:t>調查者每次在每個樣點進行</w:t>
      </w:r>
      <w:r>
        <w:rPr>
          <w:rFonts w:ascii="Times New Roman" w:eastAsia="標楷體" w:hAnsi="Times New Roman" w:cs="Times New Roman"/>
        </w:rPr>
        <w:t>6</w:t>
      </w:r>
      <w:r>
        <w:rPr>
          <w:rFonts w:ascii="Times New Roman" w:eastAsia="標楷體" w:hAnsi="Times New Roman" w:cs="Times New Roman"/>
        </w:rPr>
        <w:t>分鐘定點觀察，依循調查表</w:t>
      </w:r>
      <w:r>
        <w:rPr>
          <w:rFonts w:ascii="Times New Roman" w:eastAsia="標楷體" w:hAnsi="Times New Roman" w:cs="Times New Roman"/>
        </w:rPr>
        <w:t>(</w:t>
      </w:r>
      <w:r>
        <w:rPr>
          <w:rFonts w:ascii="Times New Roman" w:eastAsia="標楷體" w:hAnsi="Times New Roman" w:cs="Times New Roman"/>
        </w:rPr>
        <w:t>表</w:t>
      </w:r>
      <w:r>
        <w:rPr>
          <w:rFonts w:ascii="Times New Roman" w:eastAsia="標楷體" w:hAnsi="Times New Roman" w:cs="Times New Roman"/>
        </w:rPr>
        <w:t>2)</w:t>
      </w:r>
      <w:r>
        <w:rPr>
          <w:rFonts w:ascii="Times New Roman" w:eastAsia="標楷體" w:hAnsi="Times New Roman" w:cs="Times New Roman"/>
        </w:rPr>
        <w:t>之規定，依序記錄樣區和樣點名稱、編號、座標、調查日期、開始時間、數量</w:t>
      </w:r>
      <w:r>
        <w:rPr>
          <w:rFonts w:ascii="Times New Roman" w:eastAsia="標楷體" w:hAnsi="Times New Roman" w:cs="Times New Roman"/>
        </w:rPr>
        <w:t>(</w:t>
      </w:r>
      <w:r>
        <w:rPr>
          <w:rFonts w:ascii="Times New Roman" w:eastAsia="標楷體" w:hAnsi="Times New Roman" w:cs="Times New Roman"/>
        </w:rPr>
        <w:t>無、孤猴、猴群</w:t>
      </w:r>
      <w:r>
        <w:rPr>
          <w:rFonts w:ascii="Times New Roman" w:eastAsia="標楷體" w:hAnsi="Times New Roman" w:cs="Times New Roman"/>
        </w:rPr>
        <w:t>)</w:t>
      </w:r>
      <w:r>
        <w:rPr>
          <w:rFonts w:ascii="Times New Roman" w:eastAsia="標楷體" w:hAnsi="Times New Roman" w:cs="Times New Roman"/>
        </w:rPr>
        <w:t>、距離區段、叫聲</w:t>
      </w:r>
      <w:r>
        <w:rPr>
          <w:rFonts w:ascii="Times New Roman" w:eastAsia="標楷體" w:hAnsi="Times New Roman" w:cs="Times New Roman"/>
        </w:rPr>
        <w:t>(</w:t>
      </w:r>
      <w:r>
        <w:rPr>
          <w:rFonts w:ascii="Times New Roman" w:eastAsia="標楷體" w:hAnsi="Times New Roman" w:cs="Times New Roman"/>
        </w:rPr>
        <w:t>有、無</w:t>
      </w:r>
      <w:r>
        <w:rPr>
          <w:rFonts w:ascii="Times New Roman" w:eastAsia="標楷體" w:hAnsi="Times New Roman" w:cs="Times New Roman"/>
        </w:rPr>
        <w:t>)</w:t>
      </w:r>
      <w:r w:rsidR="00296B49">
        <w:rPr>
          <w:rFonts w:ascii="Times New Roman" w:eastAsia="標楷體" w:hAnsi="Times New Roman" w:cs="Times New Roman"/>
        </w:rPr>
        <w:t>、棲地類型。並且在每</w:t>
      </w:r>
      <w:r>
        <w:rPr>
          <w:rFonts w:ascii="Times New Roman" w:eastAsia="標楷體" w:hAnsi="Times New Roman" w:cs="Times New Roman"/>
        </w:rPr>
        <w:t>次調查時拍攝各樣點</w:t>
      </w:r>
      <w:r>
        <w:rPr>
          <w:rFonts w:ascii="Times New Roman" w:eastAsia="標楷體" w:hAnsi="Times New Roman" w:cs="Times New Roman"/>
        </w:rPr>
        <w:t>4</w:t>
      </w:r>
      <w:r>
        <w:rPr>
          <w:rFonts w:ascii="Times New Roman" w:eastAsia="標楷體" w:hAnsi="Times New Roman" w:cs="Times New Roman"/>
        </w:rPr>
        <w:t>個方位共計</w:t>
      </w:r>
      <w:r>
        <w:rPr>
          <w:rFonts w:ascii="Times New Roman" w:eastAsia="標楷體" w:hAnsi="Times New Roman" w:cs="Times New Roman"/>
        </w:rPr>
        <w:t>4</w:t>
      </w:r>
      <w:r>
        <w:rPr>
          <w:rFonts w:ascii="Times New Roman" w:eastAsia="標楷體" w:hAnsi="Times New Roman" w:cs="Times New Roman"/>
        </w:rPr>
        <w:t>張的環境照片</w:t>
      </w:r>
      <w:r>
        <w:rPr>
          <w:rFonts w:ascii="標楷體" w:eastAsia="標楷體" w:hAnsi="標楷體" w:cs="Times New Roman"/>
        </w:rPr>
        <w:t>，</w:t>
      </w:r>
      <w:r>
        <w:rPr>
          <w:rFonts w:ascii="Times New Roman" w:eastAsia="標楷體" w:hAnsi="Times New Roman" w:cs="Times New Roman"/>
        </w:rPr>
        <w:t>此外</w:t>
      </w:r>
      <w:r>
        <w:rPr>
          <w:rFonts w:ascii="標楷體" w:eastAsia="標楷體" w:hAnsi="標楷體" w:cs="Times New Roman"/>
        </w:rPr>
        <w:t>，</w:t>
      </w:r>
      <w:r>
        <w:rPr>
          <w:rFonts w:ascii="Times New Roman" w:eastAsia="標楷體" w:hAnsi="Times New Roman" w:cs="Times New Roman"/>
        </w:rPr>
        <w:t>每次調查也需要拍攝在該調查樣點的</w:t>
      </w:r>
      <w:r>
        <w:rPr>
          <w:rFonts w:ascii="Times New Roman" w:eastAsia="標楷體" w:hAnsi="Times New Roman" w:cs="Times New Roman"/>
        </w:rPr>
        <w:t>GPS</w:t>
      </w:r>
      <w:r>
        <w:rPr>
          <w:rFonts w:ascii="Times New Roman" w:eastAsia="標楷體" w:hAnsi="Times New Roman" w:cs="Times New Roman"/>
        </w:rPr>
        <w:t>座標照片。在猴群或孤猴的判斷部分，一般若觀察到</w:t>
      </w:r>
      <w:r>
        <w:rPr>
          <w:rFonts w:ascii="Times New Roman" w:eastAsia="標楷體" w:hAnsi="Times New Roman" w:cs="Times New Roman"/>
        </w:rPr>
        <w:t>2</w:t>
      </w:r>
      <w:r>
        <w:rPr>
          <w:rFonts w:ascii="Times New Roman" w:eastAsia="標楷體" w:hAnsi="Times New Roman" w:cs="Times New Roman"/>
        </w:rPr>
        <w:t>隻</w:t>
      </w:r>
      <w:r>
        <w:rPr>
          <w:rFonts w:ascii="Times New Roman" w:eastAsia="標楷體" w:hAnsi="Times New Roman" w:cs="Times New Roman"/>
        </w:rPr>
        <w:t>(</w:t>
      </w:r>
      <w:r>
        <w:rPr>
          <w:rFonts w:ascii="Times New Roman" w:eastAsia="標楷體" w:hAnsi="Times New Roman" w:cs="Times New Roman"/>
        </w:rPr>
        <w:t>含</w:t>
      </w:r>
      <w:r>
        <w:rPr>
          <w:rFonts w:ascii="Times New Roman" w:eastAsia="標楷體" w:hAnsi="Times New Roman" w:cs="Times New Roman"/>
        </w:rPr>
        <w:t>)</w:t>
      </w:r>
      <w:r>
        <w:rPr>
          <w:rFonts w:ascii="Times New Roman" w:eastAsia="標楷體" w:hAnsi="Times New Roman" w:cs="Times New Roman"/>
        </w:rPr>
        <w:t>以上的個體即判定為猴群。由於猴群是母系社會，群中雌猴和未成年猴通常留在群內</w:t>
      </w:r>
      <w:r>
        <w:rPr>
          <w:rFonts w:ascii="Times New Roman" w:eastAsia="標楷體" w:hAnsi="Times New Roman" w:cs="Times New Roman"/>
        </w:rPr>
        <w:t>(</w:t>
      </w:r>
      <w:r w:rsidRPr="00BE23B6">
        <w:rPr>
          <w:rFonts w:ascii="Times New Roman" w:eastAsia="標楷體" w:hAnsi="Times New Roman" w:cs="Times New Roman"/>
        </w:rPr>
        <w:t>李</w:t>
      </w:r>
      <w:r>
        <w:rPr>
          <w:rFonts w:ascii="Times New Roman" w:eastAsia="標楷體" w:hAnsi="Times New Roman" w:cs="Times New Roman"/>
        </w:rPr>
        <w:t>等</w:t>
      </w:r>
      <w:r>
        <w:rPr>
          <w:rFonts w:ascii="Times New Roman" w:eastAsia="標楷體" w:hAnsi="Times New Roman" w:cs="Times New Roman"/>
        </w:rPr>
        <w:t xml:space="preserve"> 2000)</w:t>
      </w:r>
      <w:r>
        <w:rPr>
          <w:rFonts w:ascii="Times New Roman" w:eastAsia="標楷體" w:hAnsi="Times New Roman" w:cs="Times New Roman"/>
        </w:rPr>
        <w:t>，若僅觀察到</w:t>
      </w:r>
      <w:r>
        <w:rPr>
          <w:rFonts w:ascii="Times New Roman" w:eastAsia="標楷體" w:hAnsi="Times New Roman" w:cs="Times New Roman"/>
        </w:rPr>
        <w:t>1</w:t>
      </w:r>
      <w:r>
        <w:rPr>
          <w:rFonts w:ascii="Times New Roman" w:eastAsia="標楷體" w:hAnsi="Times New Roman" w:cs="Times New Roman"/>
        </w:rPr>
        <w:t>隻雌猴或未成年猴即判斷為猴群；若僅觀察到</w:t>
      </w:r>
      <w:r>
        <w:rPr>
          <w:rFonts w:ascii="Times New Roman" w:eastAsia="標楷體" w:hAnsi="Times New Roman" w:cs="Times New Roman"/>
        </w:rPr>
        <w:t>1</w:t>
      </w:r>
      <w:r>
        <w:rPr>
          <w:rFonts w:ascii="Times New Roman" w:eastAsia="標楷體" w:hAnsi="Times New Roman" w:cs="Times New Roman"/>
        </w:rPr>
        <w:t>隻雄猴，則需同時多處傳出叫聲或多處樹枝大力晃動，才會判斷為猴群。</w:t>
      </w:r>
    </w:p>
    <w:p w14:paraId="7FAF01DE" w14:textId="77777777" w:rsidR="00D93FCC" w:rsidRDefault="00D93FCC">
      <w:pPr>
        <w:spacing w:line="360" w:lineRule="auto"/>
        <w:ind w:firstLine="482"/>
        <w:jc w:val="both"/>
        <w:rPr>
          <w:rFonts w:ascii="Times New Roman" w:eastAsia="標楷體" w:hAnsi="Times New Roman" w:cs="Times New Roman"/>
        </w:rPr>
      </w:pPr>
    </w:p>
    <w:p w14:paraId="77E78DB1" w14:textId="77777777"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在猴群數的判斷上，依據研究人員長期的野外調查經驗，每一次調查在一樣點停留</w:t>
      </w:r>
      <w:r>
        <w:rPr>
          <w:rFonts w:ascii="Times New Roman" w:eastAsia="標楷體" w:hAnsi="Times New Roman" w:cs="Times New Roman"/>
        </w:rPr>
        <w:t>6</w:t>
      </w:r>
      <w:r>
        <w:rPr>
          <w:rFonts w:ascii="Times New Roman" w:eastAsia="標楷體" w:hAnsi="Times New Roman" w:cs="Times New Roman"/>
        </w:rPr>
        <w:t>分鐘的調查時間內會遇到</w:t>
      </w:r>
      <w:r>
        <w:rPr>
          <w:rFonts w:ascii="Times New Roman" w:eastAsia="標楷體" w:hAnsi="Times New Roman" w:cs="Times New Roman"/>
        </w:rPr>
        <w:t>2</w:t>
      </w:r>
      <w:r>
        <w:rPr>
          <w:rFonts w:ascii="Times New Roman" w:eastAsia="標楷體" w:hAnsi="Times New Roman" w:cs="Times New Roman"/>
        </w:rPr>
        <w:t>群以上的獼猴機率非常小，再加上若未長期追蹤猴群並辨認個體，要區分不同的猴群是非常困難的，因此本計畫將每一次於每一個樣點進行調查時，會記錄到之猴群數視為</w:t>
      </w:r>
      <w:r>
        <w:rPr>
          <w:rFonts w:ascii="Times New Roman" w:eastAsia="標楷體" w:hAnsi="Times New Roman" w:cs="Times New Roman"/>
        </w:rPr>
        <w:t>1</w:t>
      </w:r>
      <w:r>
        <w:rPr>
          <w:rFonts w:ascii="Times New Roman" w:eastAsia="標楷體" w:hAnsi="Times New Roman" w:cs="Times New Roman"/>
        </w:rPr>
        <w:t>群，以減少人為判斷的偏差。人猴間的水平直線距離，是指猴群中第一隻被發現的獼猴個體與調查者的水平直線距離，調查時用</w:t>
      </w:r>
      <w:r>
        <w:rPr>
          <w:rFonts w:ascii="Times New Roman" w:eastAsia="標楷體" w:hAnsi="Times New Roman" w:cs="Times New Roman"/>
        </w:rPr>
        <w:t>0 - 25 m</w:t>
      </w:r>
      <w:r>
        <w:rPr>
          <w:rFonts w:ascii="Times New Roman" w:eastAsia="標楷體" w:hAnsi="Times New Roman" w:cs="Times New Roman"/>
        </w:rPr>
        <w:t>、</w:t>
      </w:r>
      <w:r>
        <w:rPr>
          <w:rFonts w:ascii="Times New Roman" w:eastAsia="標楷體" w:hAnsi="Times New Roman" w:cs="Times New Roman"/>
        </w:rPr>
        <w:t>26 - 100 m</w:t>
      </w:r>
      <w:r>
        <w:rPr>
          <w:rFonts w:ascii="Times New Roman" w:eastAsia="標楷體" w:hAnsi="Times New Roman" w:cs="Times New Roman"/>
        </w:rPr>
        <w:t>及</w:t>
      </w:r>
      <w:r>
        <w:rPr>
          <w:rFonts w:ascii="Times New Roman" w:eastAsia="標楷體" w:hAnsi="Times New Roman" w:cs="Times New Roman"/>
        </w:rPr>
        <w:t xml:space="preserve">&gt;100 m </w:t>
      </w:r>
      <w:r>
        <w:rPr>
          <w:rFonts w:ascii="Times New Roman" w:eastAsia="標楷體" w:hAnsi="Times New Roman" w:cs="Times New Roman"/>
        </w:rPr>
        <w:t>這</w:t>
      </w:r>
      <w:r>
        <w:rPr>
          <w:rFonts w:ascii="Times New Roman" w:eastAsia="標楷體" w:hAnsi="Times New Roman" w:cs="Times New Roman"/>
        </w:rPr>
        <w:t>3</w:t>
      </w:r>
      <w:r>
        <w:rPr>
          <w:rFonts w:ascii="Times New Roman" w:eastAsia="標楷體" w:hAnsi="Times New Roman" w:cs="Times New Roman"/>
        </w:rPr>
        <w:t>個距離區段記錄，估計距離係採用目測的方式。</w:t>
      </w:r>
    </w:p>
    <w:p w14:paraId="0933BCCF" w14:textId="77777777" w:rsidR="00D93FCC" w:rsidRDefault="00D93FCC">
      <w:pPr>
        <w:spacing w:line="360" w:lineRule="auto"/>
        <w:ind w:firstLine="482"/>
        <w:jc w:val="both"/>
        <w:rPr>
          <w:rFonts w:ascii="Times New Roman" w:eastAsia="標楷體" w:hAnsi="Times New Roman" w:cs="Times New Roman"/>
        </w:rPr>
      </w:pPr>
    </w:p>
    <w:p w14:paraId="20DF0E45" w14:textId="43E96F78"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臺灣僅有一種獼猴，且其體型大、群體活動時常會發出聲音、個體在樹枝間移動時常會造成枝條大幅度的擺動，再加上參與之</w:t>
      </w:r>
      <w:r w:rsidR="00C0537D">
        <w:rPr>
          <w:rFonts w:ascii="Times New Roman" w:eastAsia="標楷體" w:hAnsi="Times New Roman" w:cs="Times New Roman"/>
        </w:rPr>
        <w:t>森林</w:t>
      </w:r>
      <w:r>
        <w:rPr>
          <w:rFonts w:ascii="Times New Roman" w:eastAsia="標楷體" w:hAnsi="Times New Roman" w:cs="Times New Roman"/>
        </w:rPr>
        <w:t>護管員平常就有在野外觀察與活動，因此若調查時有獼猴出現應均有察覺之能力。為了加強</w:t>
      </w:r>
      <w:r w:rsidR="00C0537D">
        <w:rPr>
          <w:rFonts w:ascii="Times New Roman" w:eastAsia="標楷體" w:hAnsi="Times New Roman" w:cs="Times New Roman"/>
        </w:rPr>
        <w:t>森林</w:t>
      </w:r>
      <w:r>
        <w:rPr>
          <w:rFonts w:ascii="Times New Roman" w:eastAsia="標楷體" w:hAnsi="Times New Roman" w:cs="Times New Roman"/>
        </w:rPr>
        <w:t>護管員區分猴群和孤猴以及正確記錄的能力，本團隊除製作調查說明文宣廣發給</w:t>
      </w:r>
      <w:r w:rsidR="00C0537D">
        <w:rPr>
          <w:rFonts w:ascii="Times New Roman" w:eastAsia="標楷體" w:hAnsi="Times New Roman" w:cs="Times New Roman"/>
        </w:rPr>
        <w:t>森林</w:t>
      </w:r>
      <w:r>
        <w:rPr>
          <w:rFonts w:ascii="Times New Roman" w:eastAsia="標楷體" w:hAnsi="Times New Roman" w:cs="Times New Roman"/>
        </w:rPr>
        <w:t>護管員參考之外，也舉辦調查訓練班加強說明調查注意事項，以增進</w:t>
      </w:r>
      <w:r w:rsidR="00C0537D">
        <w:rPr>
          <w:rFonts w:ascii="Times New Roman" w:eastAsia="標楷體" w:hAnsi="Times New Roman" w:cs="Times New Roman"/>
        </w:rPr>
        <w:t>其</w:t>
      </w:r>
      <w:r>
        <w:rPr>
          <w:rFonts w:ascii="Times New Roman" w:eastAsia="標楷體" w:hAnsi="Times New Roman" w:cs="Times New Roman"/>
        </w:rPr>
        <w:t>進行此項調查的能力。</w:t>
      </w:r>
    </w:p>
    <w:p w14:paraId="283321F8" w14:textId="77777777" w:rsidR="00D93FCC" w:rsidRDefault="00D93FCC">
      <w:pPr>
        <w:spacing w:line="360" w:lineRule="auto"/>
        <w:jc w:val="both"/>
        <w:rPr>
          <w:rFonts w:ascii="Times New Roman" w:eastAsia="標楷體" w:hAnsi="Times New Roman" w:cs="Times New Roman"/>
        </w:rPr>
      </w:pPr>
    </w:p>
    <w:p w14:paraId="4CAAE3B6" w14:textId="77777777" w:rsidR="00D93FCC" w:rsidRDefault="002435EC" w:rsidP="0059745B">
      <w:pPr>
        <w:spacing w:line="360" w:lineRule="auto"/>
        <w:jc w:val="both"/>
        <w:outlineLvl w:val="2"/>
        <w:rPr>
          <w:rFonts w:ascii="Times New Roman" w:eastAsia="標楷體" w:hAnsi="Times New Roman" w:cs="Times New Roman"/>
          <w:b/>
          <w:sz w:val="28"/>
        </w:rPr>
      </w:pPr>
      <w:bookmarkStart w:id="146" w:name="_Toc156378942"/>
      <w:r>
        <w:rPr>
          <w:rFonts w:ascii="Times New Roman" w:eastAsia="標楷體" w:hAnsi="Times New Roman" w:cs="Times New Roman"/>
          <w:b/>
          <w:sz w:val="28"/>
        </w:rPr>
        <w:t>(</w:t>
      </w:r>
      <w:r>
        <w:rPr>
          <w:rFonts w:ascii="Times New Roman" w:eastAsia="標楷體" w:hAnsi="Times New Roman" w:cs="Times New Roman"/>
          <w:b/>
          <w:sz w:val="28"/>
        </w:rPr>
        <w:t>二</w:t>
      </w:r>
      <w:r>
        <w:rPr>
          <w:rFonts w:ascii="Times New Roman" w:eastAsia="標楷體" w:hAnsi="Times New Roman" w:cs="Times New Roman"/>
          <w:b/>
          <w:sz w:val="28"/>
        </w:rPr>
        <w:t xml:space="preserve">) </w:t>
      </w:r>
      <w:r>
        <w:rPr>
          <w:rFonts w:ascii="Times New Roman" w:eastAsia="標楷體" w:hAnsi="Times New Roman" w:cs="Times New Roman"/>
          <w:b/>
          <w:sz w:val="28"/>
        </w:rPr>
        <w:t>調查資料的回傳和檢核</w:t>
      </w:r>
      <w:bookmarkEnd w:id="146"/>
    </w:p>
    <w:p w14:paraId="52EE94EF" w14:textId="054C236E"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 xml:space="preserve">    </w:t>
      </w:r>
      <w:r>
        <w:rPr>
          <w:rFonts w:ascii="Times New Roman" w:eastAsia="標楷體" w:hAnsi="Times New Roman" w:cs="Times New Roman"/>
        </w:rPr>
        <w:t>調查完成之後，各分署將</w:t>
      </w:r>
      <w:r>
        <w:rPr>
          <w:rFonts w:ascii="Times New Roman" w:eastAsia="標楷體" w:hAnsi="Times New Roman" w:cs="Times New Roman"/>
        </w:rPr>
        <w:t>1.</w:t>
      </w:r>
      <w:r>
        <w:rPr>
          <w:rFonts w:ascii="Times New Roman" w:eastAsia="標楷體" w:hAnsi="Times New Roman" w:cs="Times New Roman"/>
        </w:rPr>
        <w:t>調查結果彙整後的</w:t>
      </w:r>
      <w:r>
        <w:rPr>
          <w:rFonts w:ascii="Times New Roman" w:eastAsia="標楷體" w:hAnsi="Times New Roman" w:cs="Times New Roman"/>
        </w:rPr>
        <w:t xml:space="preserve">Excel </w:t>
      </w:r>
      <w:r>
        <w:rPr>
          <w:rFonts w:ascii="Times New Roman" w:eastAsia="標楷體" w:hAnsi="Times New Roman" w:cs="Times New Roman"/>
        </w:rPr>
        <w:t>檔案；</w:t>
      </w:r>
      <w:r>
        <w:rPr>
          <w:rFonts w:ascii="Times New Roman" w:eastAsia="標楷體" w:hAnsi="Times New Roman" w:cs="Times New Roman"/>
        </w:rPr>
        <w:t>2.</w:t>
      </w:r>
      <w:r>
        <w:rPr>
          <w:rFonts w:ascii="Times New Roman" w:eastAsia="標楷體" w:hAnsi="Times New Roman" w:cs="Times New Roman"/>
        </w:rPr>
        <w:t>原始調查記錄表掃描後的</w:t>
      </w:r>
      <w:r>
        <w:rPr>
          <w:rFonts w:ascii="Times New Roman" w:eastAsia="標楷體" w:hAnsi="Times New Roman" w:cs="Times New Roman"/>
        </w:rPr>
        <w:t>PDF</w:t>
      </w:r>
      <w:r>
        <w:rPr>
          <w:rFonts w:ascii="Times New Roman" w:eastAsia="標楷體" w:hAnsi="Times New Roman" w:cs="Times New Roman"/>
        </w:rPr>
        <w:t>檔案；</w:t>
      </w:r>
      <w:r>
        <w:rPr>
          <w:rFonts w:ascii="Times New Roman" w:eastAsia="標楷體" w:hAnsi="Times New Roman" w:cs="Times New Roman"/>
        </w:rPr>
        <w:t>3.</w:t>
      </w:r>
      <w:r>
        <w:rPr>
          <w:rFonts w:ascii="Times New Roman" w:eastAsia="標楷體" w:hAnsi="Times New Roman" w:cs="Times New Roman"/>
        </w:rPr>
        <w:t>每個樣點</w:t>
      </w:r>
      <w:r w:rsidR="00296B49">
        <w:rPr>
          <w:rFonts w:ascii="Times New Roman" w:eastAsia="標楷體" w:hAnsi="Times New Roman" w:cs="Times New Roman"/>
        </w:rPr>
        <w:t>的</w:t>
      </w:r>
      <w:r>
        <w:rPr>
          <w:rFonts w:ascii="Times New Roman" w:eastAsia="標楷體" w:hAnsi="Times New Roman" w:cs="Times New Roman"/>
        </w:rPr>
        <w:t>4</w:t>
      </w:r>
      <w:r>
        <w:rPr>
          <w:rFonts w:ascii="Times New Roman" w:eastAsia="標楷體" w:hAnsi="Times New Roman" w:cs="Times New Roman"/>
        </w:rPr>
        <w:t>張環境照片；</w:t>
      </w:r>
      <w:r>
        <w:rPr>
          <w:rFonts w:ascii="Times New Roman" w:eastAsia="標楷體" w:hAnsi="Times New Roman" w:cs="Times New Roman"/>
        </w:rPr>
        <w:t>4.</w:t>
      </w:r>
      <w:r>
        <w:rPr>
          <w:rFonts w:ascii="Times New Roman" w:eastAsia="標楷體" w:hAnsi="Times New Roman" w:cs="Times New Roman"/>
        </w:rPr>
        <w:t>顯示調查樣點座標的</w:t>
      </w:r>
      <w:r>
        <w:rPr>
          <w:rFonts w:ascii="Times New Roman" w:eastAsia="標楷體" w:hAnsi="Times New Roman" w:cs="Times New Roman"/>
        </w:rPr>
        <w:t>GPS</w:t>
      </w:r>
      <w:r>
        <w:rPr>
          <w:rFonts w:ascii="Times New Roman" w:eastAsia="標楷體" w:hAnsi="Times New Roman" w:cs="Times New Roman"/>
        </w:rPr>
        <w:t>照片，回傳給生多所進行資料的檢核與分析工作。資料檢核流程圖詳見圖</w:t>
      </w:r>
      <w:r>
        <w:rPr>
          <w:rFonts w:ascii="Times New Roman" w:eastAsia="標楷體" w:hAnsi="Times New Roman" w:cs="Times New Roman"/>
        </w:rPr>
        <w:t>1</w:t>
      </w:r>
      <w:r>
        <w:rPr>
          <w:rFonts w:ascii="Times New Roman" w:eastAsia="標楷體" w:hAnsi="Times New Roman" w:cs="Times New Roman"/>
        </w:rPr>
        <w:t>，檢核項目包括：</w:t>
      </w:r>
      <w:r>
        <w:rPr>
          <w:rFonts w:ascii="Times New Roman" w:eastAsia="標楷體" w:hAnsi="Times New Roman" w:cs="Times New Roman"/>
        </w:rPr>
        <w:t>1.</w:t>
      </w:r>
      <w:r>
        <w:rPr>
          <w:rFonts w:ascii="Times New Roman" w:eastAsia="標楷體" w:hAnsi="Times New Roman" w:cs="Times New Roman"/>
        </w:rPr>
        <w:t>記錄的資料是否有缺漏、</w:t>
      </w:r>
      <w:r>
        <w:rPr>
          <w:rFonts w:ascii="Times New Roman" w:eastAsia="標楷體" w:hAnsi="Times New Roman" w:cs="Times New Roman"/>
        </w:rPr>
        <w:t>2.</w:t>
      </w:r>
      <w:r>
        <w:rPr>
          <w:rFonts w:ascii="Times New Roman" w:eastAsia="標楷體" w:hAnsi="Times New Roman" w:cs="Times New Roman"/>
        </w:rPr>
        <w:t>調查月份是否在</w:t>
      </w:r>
      <w:r>
        <w:rPr>
          <w:rFonts w:ascii="Times New Roman" w:eastAsia="標楷體" w:hAnsi="Times New Roman" w:cs="Times New Roman"/>
        </w:rPr>
        <w:t>3 - 6</w:t>
      </w:r>
      <w:r>
        <w:rPr>
          <w:rFonts w:ascii="Times New Roman" w:eastAsia="標楷體" w:hAnsi="Times New Roman" w:cs="Times New Roman"/>
        </w:rPr>
        <w:t>月間、</w:t>
      </w:r>
      <w:r>
        <w:rPr>
          <w:rFonts w:ascii="Times New Roman" w:eastAsia="標楷體" w:hAnsi="Times New Roman" w:cs="Times New Roman"/>
        </w:rPr>
        <w:t>3.</w:t>
      </w:r>
      <w:r>
        <w:rPr>
          <w:rFonts w:ascii="Times New Roman" w:eastAsia="標楷體" w:hAnsi="Times New Roman" w:cs="Times New Roman"/>
        </w:rPr>
        <w:t>同一旅次同一樣區的調查日期是否在</w:t>
      </w:r>
      <w:r>
        <w:rPr>
          <w:rFonts w:ascii="Times New Roman" w:eastAsia="標楷體" w:hAnsi="Times New Roman" w:cs="Times New Roman"/>
        </w:rPr>
        <w:t>7</w:t>
      </w:r>
      <w:r>
        <w:rPr>
          <w:rFonts w:ascii="Times New Roman" w:eastAsia="標楷體" w:hAnsi="Times New Roman" w:cs="Times New Roman"/>
        </w:rPr>
        <w:t>日內完成、</w:t>
      </w:r>
      <w:r>
        <w:rPr>
          <w:rFonts w:ascii="Times New Roman" w:eastAsia="標楷體" w:hAnsi="Times New Roman" w:cs="Times New Roman"/>
        </w:rPr>
        <w:t>4.</w:t>
      </w:r>
      <w:r>
        <w:rPr>
          <w:rFonts w:ascii="Times New Roman" w:eastAsia="標楷體" w:hAnsi="Times New Roman" w:cs="Times New Roman"/>
        </w:rPr>
        <w:t>是否在上午</w:t>
      </w:r>
      <w:r>
        <w:rPr>
          <w:rFonts w:ascii="Times New Roman" w:eastAsia="標楷體" w:hAnsi="Times New Roman" w:cs="Times New Roman"/>
        </w:rPr>
        <w:t>11</w:t>
      </w:r>
      <w:r>
        <w:rPr>
          <w:rFonts w:ascii="Times New Roman" w:eastAsia="標楷體" w:hAnsi="Times New Roman" w:cs="Times New Roman"/>
        </w:rPr>
        <w:t>點前完成調查、</w:t>
      </w:r>
      <w:r>
        <w:rPr>
          <w:rFonts w:ascii="Times New Roman" w:eastAsia="標楷體" w:hAnsi="Times New Roman" w:cs="Times New Roman"/>
        </w:rPr>
        <w:t>5.</w:t>
      </w:r>
      <w:r>
        <w:rPr>
          <w:rFonts w:ascii="Times New Roman" w:eastAsia="標楷體" w:hAnsi="Times New Roman" w:cs="Times New Roman"/>
        </w:rPr>
        <w:t>調查位置是否在預設的樣點上、</w:t>
      </w:r>
      <w:r>
        <w:rPr>
          <w:rFonts w:ascii="Times New Roman" w:eastAsia="標楷體" w:hAnsi="Times New Roman" w:cs="Times New Roman"/>
        </w:rPr>
        <w:t>6.</w:t>
      </w:r>
      <w:r>
        <w:rPr>
          <w:rFonts w:ascii="Times New Roman" w:eastAsia="標楷體" w:hAnsi="Times New Roman" w:cs="Times New Roman"/>
        </w:rPr>
        <w:t>是否在每個樣點調查滿</w:t>
      </w:r>
      <w:r>
        <w:rPr>
          <w:rFonts w:ascii="Times New Roman" w:eastAsia="標楷體" w:hAnsi="Times New Roman" w:cs="Times New Roman"/>
        </w:rPr>
        <w:t>6</w:t>
      </w:r>
      <w:r>
        <w:rPr>
          <w:rFonts w:ascii="Times New Roman" w:eastAsia="標楷體" w:hAnsi="Times New Roman" w:cs="Times New Roman"/>
        </w:rPr>
        <w:t>分鐘等。資料若有缺漏及調查位置不在預設樣點上者，則請調查人員再確認；若調查期間不在</w:t>
      </w:r>
      <w:r>
        <w:rPr>
          <w:rFonts w:ascii="Times New Roman" w:eastAsia="標楷體" w:hAnsi="Times New Roman" w:cs="Times New Roman"/>
        </w:rPr>
        <w:t>3 - 6</w:t>
      </w:r>
      <w:r>
        <w:rPr>
          <w:rFonts w:ascii="Times New Roman" w:eastAsia="標楷體" w:hAnsi="Times New Roman" w:cs="Times New Roman"/>
        </w:rPr>
        <w:t>月間、同一旅次同一樣區的調查日期超過</w:t>
      </w:r>
      <w:r>
        <w:rPr>
          <w:rFonts w:ascii="Times New Roman" w:eastAsia="標楷體" w:hAnsi="Times New Roman" w:cs="Times New Roman"/>
        </w:rPr>
        <w:t>7</w:t>
      </w:r>
      <w:r>
        <w:rPr>
          <w:rFonts w:ascii="Times New Roman" w:eastAsia="標楷體" w:hAnsi="Times New Roman" w:cs="Times New Roman"/>
        </w:rPr>
        <w:t>日才完成、未在上午</w:t>
      </w:r>
      <w:r>
        <w:rPr>
          <w:rFonts w:ascii="Times New Roman" w:eastAsia="標楷體" w:hAnsi="Times New Roman" w:cs="Times New Roman"/>
        </w:rPr>
        <w:t>11</w:t>
      </w:r>
      <w:r>
        <w:rPr>
          <w:rFonts w:ascii="Times New Roman" w:eastAsia="標楷體" w:hAnsi="Times New Roman" w:cs="Times New Roman"/>
        </w:rPr>
        <w:t>點前完成調查、未依規定在預設樣點及調查未滿</w:t>
      </w:r>
      <w:r>
        <w:rPr>
          <w:rFonts w:ascii="Times New Roman" w:eastAsia="標楷體" w:hAnsi="Times New Roman" w:cs="Times New Roman"/>
        </w:rPr>
        <w:t>6</w:t>
      </w:r>
      <w:r>
        <w:rPr>
          <w:rFonts w:ascii="Times New Roman" w:eastAsia="標楷體" w:hAnsi="Times New Roman" w:cs="Times New Roman"/>
        </w:rPr>
        <w:t>分</w:t>
      </w:r>
      <w:r w:rsidR="00C0537D">
        <w:rPr>
          <w:rFonts w:ascii="Times New Roman" w:eastAsia="標楷體" w:hAnsi="Times New Roman" w:cs="Times New Roman"/>
        </w:rPr>
        <w:t>鐘者，則請承辦人員轉知現場調查人員於未來調查時改善，且該筆資料</w:t>
      </w:r>
      <w:r>
        <w:rPr>
          <w:rFonts w:ascii="Times New Roman" w:eastAsia="標楷體" w:hAnsi="Times New Roman" w:cs="Times New Roman"/>
        </w:rPr>
        <w:t>被歸類為未符合標準資料，不列入後續的分析。</w:t>
      </w:r>
    </w:p>
    <w:p w14:paraId="25D46A2B" w14:textId="77777777" w:rsidR="00D93FCC" w:rsidRDefault="00D93FCC">
      <w:pPr>
        <w:spacing w:line="360" w:lineRule="auto"/>
        <w:jc w:val="both"/>
        <w:rPr>
          <w:rFonts w:ascii="Times New Roman" w:eastAsia="標楷體" w:hAnsi="Times New Roman" w:cs="Times New Roman"/>
        </w:rPr>
      </w:pPr>
    </w:p>
    <w:p w14:paraId="60F9C930" w14:textId="77777777" w:rsidR="00D93FCC" w:rsidRDefault="002435EC" w:rsidP="0059745B">
      <w:pPr>
        <w:spacing w:line="360" w:lineRule="auto"/>
        <w:jc w:val="both"/>
        <w:outlineLvl w:val="2"/>
        <w:rPr>
          <w:rFonts w:ascii="Times New Roman" w:eastAsia="標楷體" w:hAnsi="Times New Roman" w:cs="Times New Roman"/>
          <w:b/>
          <w:sz w:val="28"/>
        </w:rPr>
      </w:pPr>
      <w:bookmarkStart w:id="147" w:name="_Toc156378943"/>
      <w:r>
        <w:rPr>
          <w:rFonts w:ascii="Times New Roman" w:eastAsia="標楷體" w:hAnsi="Times New Roman" w:cs="Times New Roman"/>
          <w:b/>
          <w:sz w:val="28"/>
        </w:rPr>
        <w:t>(</w:t>
      </w:r>
      <w:r>
        <w:rPr>
          <w:rFonts w:ascii="Times New Roman" w:eastAsia="標楷體" w:hAnsi="Times New Roman" w:cs="Times New Roman"/>
          <w:b/>
          <w:sz w:val="28"/>
        </w:rPr>
        <w:t>三</w:t>
      </w:r>
      <w:r>
        <w:rPr>
          <w:rFonts w:ascii="Times New Roman" w:eastAsia="標楷體" w:hAnsi="Times New Roman" w:cs="Times New Roman"/>
          <w:b/>
          <w:sz w:val="28"/>
        </w:rPr>
        <w:t xml:space="preserve">) </w:t>
      </w:r>
      <w:r>
        <w:rPr>
          <w:rFonts w:ascii="Times New Roman" w:eastAsia="標楷體" w:hAnsi="Times New Roman" w:cs="Times New Roman"/>
          <w:b/>
          <w:sz w:val="28"/>
        </w:rPr>
        <w:t>資料彙算與統計分析</w:t>
      </w:r>
      <w:bookmarkEnd w:id="147"/>
    </w:p>
    <w:p w14:paraId="69A820E9" w14:textId="77777777"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臺灣獼猴是群居性動物，常態的猴群組成包含成年雌、雄猴與未成年猴，非屬常態猴群成員的雄性孤猴與雄性光棍群占總族群量的比例非常少，且結構零散不易估算</w:t>
      </w:r>
      <w:r>
        <w:rPr>
          <w:rFonts w:ascii="Times New Roman" w:eastAsia="標楷體" w:hAnsi="Times New Roman" w:cs="Times New Roman"/>
        </w:rPr>
        <w:t xml:space="preserve"> (</w:t>
      </w:r>
      <w:r w:rsidRPr="00BE23B6">
        <w:rPr>
          <w:rFonts w:ascii="Times New Roman" w:eastAsia="標楷體" w:hAnsi="Times New Roman" w:cs="Times New Roman"/>
        </w:rPr>
        <w:t>張</w:t>
      </w:r>
      <w:r>
        <w:rPr>
          <w:rFonts w:ascii="Times New Roman" w:eastAsia="標楷體" w:hAnsi="Times New Roman" w:cs="Times New Roman"/>
        </w:rPr>
        <w:t>等</w:t>
      </w:r>
      <w:r>
        <w:rPr>
          <w:rFonts w:ascii="Times New Roman" w:eastAsia="標楷體" w:hAnsi="Times New Roman" w:cs="Times New Roman"/>
        </w:rPr>
        <w:t xml:space="preserve"> 2013)</w:t>
      </w:r>
      <w:r>
        <w:rPr>
          <w:rFonts w:ascii="Times New Roman" w:eastAsia="標楷體" w:hAnsi="Times New Roman" w:cs="Times New Roman"/>
        </w:rPr>
        <w:t>。因此本計畫僅以常態猴群作為後續族群棲地利用、趨勢變動和數量估算的對象。為避免重複計算同一猴群，本研究僅採用距離調查樣點</w:t>
      </w:r>
      <w:r>
        <w:rPr>
          <w:rFonts w:ascii="Times New Roman" w:eastAsia="標楷體" w:hAnsi="Times New Roman" w:cs="Times New Roman"/>
        </w:rPr>
        <w:t>100 m</w:t>
      </w:r>
      <w:r>
        <w:rPr>
          <w:rFonts w:ascii="Times New Roman" w:eastAsia="標楷體" w:hAnsi="Times New Roman" w:cs="Times New Roman"/>
        </w:rPr>
        <w:t>以內的資料；再者，依據研究人員野外長期的調查經驗，若同一旅次相鄰兩個樣點均有調查到猴群，且此兩樣點之直線距離小於</w:t>
      </w:r>
      <w:r>
        <w:rPr>
          <w:rFonts w:ascii="Times New Roman" w:eastAsia="標楷體" w:hAnsi="Times New Roman" w:cs="Times New Roman"/>
        </w:rPr>
        <w:t>300 m</w:t>
      </w:r>
      <w:r>
        <w:rPr>
          <w:rFonts w:ascii="Times New Roman" w:eastAsia="標楷體" w:hAnsi="Times New Roman" w:cs="Times New Roman"/>
        </w:rPr>
        <w:t>，則僅保留先調查的那個樣點之猴群紀錄。</w:t>
      </w:r>
    </w:p>
    <w:p w14:paraId="720368C0" w14:textId="77777777" w:rsidR="00D93FCC" w:rsidRDefault="00D93FCC">
      <w:pPr>
        <w:spacing w:line="360" w:lineRule="auto"/>
        <w:jc w:val="both"/>
        <w:rPr>
          <w:rFonts w:ascii="Times New Roman" w:eastAsia="標楷體" w:hAnsi="Times New Roman" w:cs="Times New Roman"/>
        </w:rPr>
      </w:pPr>
    </w:p>
    <w:p w14:paraId="07D6935A" w14:textId="6D56ABB4"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sidRPr="009D77B3">
        <w:rPr>
          <w:rFonts w:ascii="Times New Roman" w:eastAsia="標楷體" w:hAnsi="Times New Roman" w:cs="Times New Roman"/>
        </w:rPr>
        <w:t>由於獼猴主要分布在森林棲地</w:t>
      </w:r>
      <w:r w:rsidRPr="009D77B3">
        <w:rPr>
          <w:rFonts w:ascii="Times New Roman" w:eastAsia="標楷體" w:hAnsi="Times New Roman" w:cs="Times New Roman"/>
        </w:rPr>
        <w:t>(</w:t>
      </w:r>
      <w:r w:rsidRPr="00BE23B6">
        <w:rPr>
          <w:rFonts w:ascii="Times New Roman" w:eastAsia="標楷體" w:hAnsi="Times New Roman" w:cs="Times New Roman"/>
        </w:rPr>
        <w:t>李</w:t>
      </w:r>
      <w:r w:rsidRPr="009D77B3">
        <w:rPr>
          <w:rFonts w:ascii="Times New Roman" w:eastAsia="標楷體" w:hAnsi="Times New Roman" w:cs="Times New Roman"/>
        </w:rPr>
        <w:t>等</w:t>
      </w:r>
      <w:r w:rsidRPr="009D77B3">
        <w:rPr>
          <w:rFonts w:ascii="Times New Roman" w:eastAsia="標楷體" w:hAnsi="Times New Roman" w:cs="Times New Roman"/>
        </w:rPr>
        <w:t xml:space="preserve"> 2000</w:t>
      </w:r>
      <w:r w:rsidRPr="009D77B3">
        <w:rPr>
          <w:rFonts w:ascii="Times New Roman" w:eastAsia="標楷體" w:hAnsi="Times New Roman" w:cs="Times New Roman"/>
        </w:rPr>
        <w:t>；</w:t>
      </w:r>
      <w:r w:rsidRPr="00BE23B6">
        <w:rPr>
          <w:rFonts w:ascii="Times New Roman" w:eastAsia="標楷體" w:hAnsi="Times New Roman" w:cs="Times New Roman"/>
        </w:rPr>
        <w:t>張</w:t>
      </w:r>
      <w:r w:rsidRPr="009D77B3">
        <w:rPr>
          <w:rFonts w:ascii="Times New Roman" w:eastAsia="標楷體" w:hAnsi="Times New Roman" w:cs="Times New Roman"/>
        </w:rPr>
        <w:t>等</w:t>
      </w:r>
      <w:r w:rsidRPr="009D77B3">
        <w:rPr>
          <w:rFonts w:ascii="Times New Roman" w:eastAsia="標楷體" w:hAnsi="Times New Roman" w:cs="Times New Roman"/>
        </w:rPr>
        <w:t xml:space="preserve"> 2013)</w:t>
      </w:r>
      <w:r w:rsidRPr="009D77B3">
        <w:rPr>
          <w:rFonts w:ascii="Times New Roman" w:eastAsia="標楷體" w:hAnsi="Times New Roman" w:cs="Times New Roman"/>
        </w:rPr>
        <w:t>，分析第四次森林資源調查報告</w:t>
      </w:r>
      <w:r w:rsidRPr="009D77B3">
        <w:rPr>
          <w:rFonts w:ascii="Times New Roman" w:eastAsia="標楷體" w:hAnsi="Times New Roman" w:cs="Times New Roman"/>
        </w:rPr>
        <w:t>(</w:t>
      </w:r>
      <w:r w:rsidR="00824598" w:rsidRPr="00BE23B6">
        <w:rPr>
          <w:rFonts w:ascii="Times New Roman" w:eastAsia="標楷體" w:hAnsi="Times New Roman" w:cs="Times New Roman"/>
        </w:rPr>
        <w:t>林</w:t>
      </w:r>
      <w:r w:rsidR="00824598" w:rsidRPr="009D77B3">
        <w:rPr>
          <w:rFonts w:ascii="Times New Roman" w:eastAsia="標楷體" w:hAnsi="Times New Roman" w:cs="Times New Roman"/>
        </w:rPr>
        <w:t>務局</w:t>
      </w:r>
      <w:r w:rsidRPr="009D77B3">
        <w:rPr>
          <w:rFonts w:ascii="Times New Roman" w:eastAsia="標楷體" w:hAnsi="Times New Roman" w:cs="Times New Roman"/>
        </w:rPr>
        <w:t xml:space="preserve"> 2018)</w:t>
      </w:r>
      <w:r w:rsidRPr="009D77B3">
        <w:rPr>
          <w:rFonts w:ascii="Times New Roman" w:eastAsia="標楷體" w:hAnsi="Times New Roman" w:cs="Times New Roman"/>
        </w:rPr>
        <w:t>的全</w:t>
      </w:r>
      <w:r>
        <w:rPr>
          <w:rFonts w:ascii="Times New Roman" w:eastAsia="標楷體" w:hAnsi="Times New Roman" w:cs="Times New Roman"/>
        </w:rPr>
        <w:t>島森林林型分布圖層，發現臺灣本島之森林總面積為</w:t>
      </w:r>
      <w:r>
        <w:rPr>
          <w:rFonts w:ascii="Times New Roman" w:eastAsia="標楷體" w:hAnsi="Times New Roman" w:cs="Times New Roman"/>
        </w:rPr>
        <w:t xml:space="preserve">21,536.41 </w:t>
      </w:r>
      <w:r>
        <w:rPr>
          <w:rFonts w:ascii="Times New Roman" w:eastAsia="標楷體" w:hAnsi="Times New Roman" w:cs="Times New Roman"/>
          <w:color w:val="000000"/>
        </w:rPr>
        <w:t>km</w:t>
      </w:r>
      <w:r>
        <w:rPr>
          <w:rFonts w:ascii="Times New Roman" w:eastAsia="標楷體" w:hAnsi="Times New Roman" w:cs="Times New Roman"/>
          <w:color w:val="000000"/>
          <w:vertAlign w:val="superscript"/>
        </w:rPr>
        <w:t xml:space="preserve">2 </w:t>
      </w:r>
      <w:r>
        <w:rPr>
          <w:rFonts w:ascii="Times New Roman" w:eastAsia="標楷體" w:hAnsi="Times New Roman" w:cs="Times New Roman"/>
          <w:color w:val="000000"/>
        </w:rPr>
        <w:t>，其中，</w:t>
      </w:r>
      <w:r>
        <w:rPr>
          <w:rFonts w:ascii="Times New Roman" w:eastAsia="標楷體" w:hAnsi="Times New Roman" w:cs="Times New Roman"/>
        </w:rPr>
        <w:t>海拔</w:t>
      </w:r>
      <w:r>
        <w:rPr>
          <w:rFonts w:ascii="Times New Roman" w:eastAsia="標楷體" w:hAnsi="Times New Roman" w:cs="Times New Roman"/>
        </w:rPr>
        <w:t xml:space="preserve">50 m </w:t>
      </w:r>
      <w:r>
        <w:rPr>
          <w:rFonts w:ascii="Times New Roman" w:eastAsia="標楷體" w:hAnsi="Times New Roman" w:cs="Times New Roman"/>
        </w:rPr>
        <w:t>以下的森林總面積僅</w:t>
      </w:r>
      <w:r>
        <w:rPr>
          <w:rFonts w:ascii="Times New Roman" w:eastAsia="標楷體" w:hAnsi="Times New Roman" w:cs="Times New Roman"/>
        </w:rPr>
        <w:t xml:space="preserve">508.27 </w:t>
      </w:r>
      <w:r>
        <w:rPr>
          <w:rFonts w:ascii="Times New Roman" w:eastAsia="標楷體" w:hAnsi="Times New Roman" w:cs="Times New Roman"/>
          <w:color w:val="000000"/>
        </w:rPr>
        <w:t>km</w:t>
      </w:r>
      <w:r>
        <w:rPr>
          <w:rFonts w:ascii="Times New Roman" w:eastAsia="標楷體" w:hAnsi="Times New Roman" w:cs="Times New Roman"/>
          <w:color w:val="000000"/>
          <w:vertAlign w:val="superscript"/>
        </w:rPr>
        <w:t xml:space="preserve">2 </w:t>
      </w:r>
      <w:r>
        <w:rPr>
          <w:rFonts w:ascii="Times New Roman" w:eastAsia="標楷體" w:hAnsi="Times New Roman" w:cs="Times New Roman"/>
          <w:color w:val="000000"/>
        </w:rPr>
        <w:t>(</w:t>
      </w:r>
      <w:r>
        <w:rPr>
          <w:rFonts w:ascii="Times New Roman" w:eastAsia="標楷體" w:hAnsi="Times New Roman" w:cs="Times New Roman"/>
          <w:color w:val="000000"/>
        </w:rPr>
        <w:t>約占</w:t>
      </w:r>
      <w:r>
        <w:rPr>
          <w:rFonts w:ascii="Times New Roman" w:eastAsia="標楷體" w:hAnsi="Times New Roman" w:cs="Times New Roman"/>
          <w:color w:val="000000"/>
        </w:rPr>
        <w:t>2.36%)</w:t>
      </w:r>
      <w:r>
        <w:rPr>
          <w:rFonts w:ascii="Times New Roman" w:eastAsia="標楷體" w:hAnsi="Times New Roman" w:cs="Times New Roman"/>
          <w:color w:val="000000"/>
        </w:rPr>
        <w:t>。</w:t>
      </w:r>
      <w:r>
        <w:rPr>
          <w:rFonts w:ascii="Times New Roman" w:eastAsia="標楷體" w:hAnsi="Times New Roman" w:cs="Times New Roman"/>
        </w:rPr>
        <w:t>海拔</w:t>
      </w:r>
      <w:r>
        <w:rPr>
          <w:rFonts w:ascii="Times New Roman" w:eastAsia="標楷體" w:hAnsi="Times New Roman" w:cs="Times New Roman"/>
        </w:rPr>
        <w:t xml:space="preserve">50 m </w:t>
      </w:r>
      <w:r>
        <w:rPr>
          <w:rFonts w:ascii="Times New Roman" w:eastAsia="標楷體" w:hAnsi="Times New Roman" w:cs="Times New Roman"/>
        </w:rPr>
        <w:t>以下的森林不僅面積小、分布零散且有部分為海邊的防風林，不適合</w:t>
      </w:r>
      <w:r>
        <w:rPr>
          <w:rFonts w:ascii="Times New Roman" w:eastAsia="標楷體" w:hAnsi="Times New Roman" w:cs="Times New Roman"/>
        </w:rPr>
        <w:lastRenderedPageBreak/>
        <w:t>作為猴群密度估算的範圍。因此，本計畫後續納入分析之森林棲地樣點僅以在臺灣本島海拔</w:t>
      </w:r>
      <w:r>
        <w:rPr>
          <w:rFonts w:ascii="Times New Roman" w:eastAsia="標楷體" w:hAnsi="Times New Roman" w:cs="Times New Roman"/>
        </w:rPr>
        <w:t xml:space="preserve">50 m </w:t>
      </w:r>
      <w:r>
        <w:rPr>
          <w:rFonts w:ascii="Times New Roman" w:eastAsia="標楷體" w:hAnsi="Times New Roman" w:cs="Times New Roman"/>
        </w:rPr>
        <w:t>以上之森林為目標區域，並假設猴群在臺灣全島上述森林範圍內均勻分布，且在非上述森林中的數量極微而可忽略。</w:t>
      </w:r>
    </w:p>
    <w:p w14:paraId="4DDF9213" w14:textId="77777777" w:rsidR="00D93FCC" w:rsidRDefault="00D93FCC">
      <w:pPr>
        <w:spacing w:line="360" w:lineRule="auto"/>
        <w:jc w:val="both"/>
        <w:rPr>
          <w:rFonts w:ascii="Times New Roman" w:eastAsia="標楷體" w:hAnsi="Times New Roman" w:cs="Times New Roman"/>
        </w:rPr>
      </w:pPr>
    </w:p>
    <w:p w14:paraId="14F3CD74" w14:textId="77777777"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計算猴群的相對密度</w:t>
      </w:r>
      <w:r>
        <w:rPr>
          <w:rFonts w:ascii="Times New Roman" w:eastAsia="標楷體" w:hAnsi="Times New Roman" w:cs="Times New Roman"/>
        </w:rPr>
        <w:t>(</w:t>
      </w:r>
      <w:r>
        <w:rPr>
          <w:rFonts w:ascii="Times New Roman" w:eastAsia="標楷體" w:hAnsi="Times New Roman" w:cs="Times New Roman"/>
        </w:rPr>
        <w:t>群</w:t>
      </w:r>
      <w:r>
        <w:rPr>
          <w:rFonts w:ascii="Times New Roman" w:eastAsia="標楷體" w:hAnsi="Times New Roman" w:cs="Times New Roman"/>
        </w:rPr>
        <w:t>/</w:t>
      </w:r>
      <w:r>
        <w:rPr>
          <w:rFonts w:ascii="Times New Roman" w:eastAsia="標楷體" w:hAnsi="Times New Roman" w:cs="Times New Roman"/>
        </w:rPr>
        <w:t>樣點</w:t>
      </w:r>
      <w:r>
        <w:rPr>
          <w:rFonts w:ascii="Times New Roman" w:eastAsia="標楷體" w:hAnsi="Times New Roman" w:cs="Times New Roman"/>
        </w:rPr>
        <w:t>)</w:t>
      </w:r>
      <w:r>
        <w:rPr>
          <w:rFonts w:ascii="Times New Roman" w:eastAsia="標楷體" w:hAnsi="Times New Roman" w:cs="Times New Roman"/>
        </w:rPr>
        <w:t>時，以相遇率</w:t>
      </w:r>
      <w:r>
        <w:rPr>
          <w:rFonts w:ascii="Times New Roman" w:eastAsia="標楷體" w:hAnsi="Times New Roman" w:cs="Times New Roman"/>
        </w:rPr>
        <w:t>(Encounter Rate)</w:t>
      </w:r>
      <w:r>
        <w:rPr>
          <w:rFonts w:ascii="Times New Roman" w:eastAsia="標楷體" w:hAnsi="Times New Roman" w:cs="Times New Roman"/>
        </w:rPr>
        <w:t>，即該次調查到的猴群數除以該次調查在某類型棲地的總樣點數，代表該次調查的猴群相對密度</w:t>
      </w:r>
      <w:r>
        <w:rPr>
          <w:rFonts w:ascii="標楷體" w:eastAsia="標楷體" w:hAnsi="標楷體" w:cs="Times New Roman"/>
        </w:rPr>
        <w:t>。</w:t>
      </w:r>
      <w:r>
        <w:rPr>
          <w:rFonts w:ascii="Times New Roman" w:eastAsia="標楷體" w:hAnsi="Times New Roman" w:cs="Times New Roman"/>
        </w:rPr>
        <w:t>2023</w:t>
      </w:r>
      <w:r>
        <w:rPr>
          <w:rFonts w:ascii="Times New Roman" w:eastAsia="標楷體" w:hAnsi="Times New Roman" w:cs="Times New Roman"/>
        </w:rPr>
        <w:t>年的</w:t>
      </w:r>
      <w:r>
        <w:rPr>
          <w:rFonts w:ascii="Times New Roman" w:eastAsia="標楷體" w:hAnsi="Times New Roman" w:cs="Times New Roman"/>
        </w:rPr>
        <w:t>2</w:t>
      </w:r>
      <w:r>
        <w:rPr>
          <w:rFonts w:ascii="Times New Roman" w:eastAsia="標楷體" w:hAnsi="Times New Roman" w:cs="Times New Roman"/>
        </w:rPr>
        <w:t>次調查視為</w:t>
      </w:r>
      <w:r>
        <w:rPr>
          <w:rFonts w:ascii="Times New Roman" w:eastAsia="標楷體" w:hAnsi="Times New Roman" w:cs="Times New Roman"/>
        </w:rPr>
        <w:t>2</w:t>
      </w:r>
      <w:r>
        <w:rPr>
          <w:rFonts w:ascii="Times New Roman" w:eastAsia="標楷體" w:hAnsi="Times New Roman" w:cs="Times New Roman"/>
        </w:rPr>
        <w:t>次重複</w:t>
      </w:r>
      <w:r>
        <w:rPr>
          <w:rFonts w:ascii="標楷體" w:eastAsia="標楷體" w:hAnsi="標楷體" w:cs="Times New Roman"/>
        </w:rPr>
        <w:t>，</w:t>
      </w:r>
      <w:r>
        <w:rPr>
          <w:rFonts w:ascii="Times New Roman" w:eastAsia="標楷體" w:hAnsi="Times New Roman" w:cs="Times New Roman"/>
        </w:rPr>
        <w:t>2020-2023</w:t>
      </w:r>
      <w:r>
        <w:rPr>
          <w:rFonts w:ascii="Times New Roman" w:eastAsia="標楷體" w:hAnsi="Times New Roman" w:cs="Times New Roman"/>
        </w:rPr>
        <w:t>年則共有</w:t>
      </w:r>
      <w:r>
        <w:rPr>
          <w:rFonts w:ascii="Times New Roman" w:eastAsia="標楷體" w:hAnsi="Times New Roman" w:cs="Times New Roman"/>
        </w:rPr>
        <w:t>8</w:t>
      </w:r>
      <w:r>
        <w:rPr>
          <w:rFonts w:ascii="Times New Roman" w:eastAsia="標楷體" w:hAnsi="Times New Roman" w:cs="Times New Roman"/>
        </w:rPr>
        <w:t>次調查</w:t>
      </w:r>
      <w:r>
        <w:rPr>
          <w:rFonts w:ascii="標楷體" w:eastAsia="標楷體" w:hAnsi="標楷體" w:cs="Times New Roman"/>
        </w:rPr>
        <w:t>。</w:t>
      </w:r>
    </w:p>
    <w:p w14:paraId="681D99DA" w14:textId="77777777" w:rsidR="00D93FCC" w:rsidRDefault="00D93FCC">
      <w:pPr>
        <w:spacing w:line="360" w:lineRule="auto"/>
        <w:jc w:val="both"/>
        <w:rPr>
          <w:rFonts w:ascii="Times New Roman" w:eastAsia="標楷體" w:hAnsi="Times New Roman" w:cs="Times New Roman"/>
        </w:rPr>
      </w:pPr>
    </w:p>
    <w:p w14:paraId="52A441AC" w14:textId="77777777" w:rsidR="00D93FCC" w:rsidRDefault="002435EC">
      <w:pPr>
        <w:pStyle w:val="aff3"/>
        <w:numPr>
          <w:ilvl w:val="0"/>
          <w:numId w:val="8"/>
        </w:numPr>
        <w:spacing w:line="360" w:lineRule="auto"/>
        <w:jc w:val="both"/>
        <w:rPr>
          <w:rFonts w:ascii="Times New Roman" w:eastAsia="標楷體" w:hAnsi="Times New Roman" w:cs="Times New Roman"/>
        </w:rPr>
      </w:pPr>
      <w:r>
        <w:rPr>
          <w:rFonts w:ascii="Times New Roman" w:eastAsia="標楷體" w:hAnsi="Times New Roman" w:cs="Times New Roman"/>
        </w:rPr>
        <w:t>猴群空間分布與棲地利用</w:t>
      </w:r>
      <w:r>
        <w:rPr>
          <w:rFonts w:ascii="Times New Roman" w:eastAsia="標楷體" w:hAnsi="Times New Roman" w:cs="Times New Roman"/>
        </w:rPr>
        <w:t xml:space="preserve"> </w:t>
      </w:r>
    </w:p>
    <w:p w14:paraId="02783888" w14:textId="77777777"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將前述的全島森林林型分布圖層，分別與所有調查樣點的</w:t>
      </w:r>
      <w:r>
        <w:rPr>
          <w:rFonts w:ascii="Times New Roman" w:eastAsia="標楷體" w:hAnsi="Times New Roman" w:cs="Times New Roman"/>
        </w:rPr>
        <w:t>GPS</w:t>
      </w:r>
      <w:r>
        <w:rPr>
          <w:rFonts w:ascii="Times New Roman" w:eastAsia="標楷體" w:hAnsi="Times New Roman" w:cs="Times New Roman"/>
        </w:rPr>
        <w:t>座標以及有調查到猴群樣點的</w:t>
      </w:r>
      <w:r>
        <w:rPr>
          <w:rFonts w:ascii="Times New Roman" w:eastAsia="標楷體" w:hAnsi="Times New Roman" w:cs="Times New Roman"/>
        </w:rPr>
        <w:t>GPS</w:t>
      </w:r>
      <w:r>
        <w:rPr>
          <w:rFonts w:ascii="Times New Roman" w:eastAsia="標楷體" w:hAnsi="Times New Roman" w:cs="Times New Roman"/>
        </w:rPr>
        <w:t>座標圖層疊圖，計算所有調查樣點以及有調查到猴群的樣點在不同林</w:t>
      </w:r>
      <w:r>
        <w:rPr>
          <w:rFonts w:ascii="Times New Roman" w:eastAsia="標楷體" w:hAnsi="Times New Roman" w:cs="Times New Roman"/>
          <w:color w:val="000000"/>
        </w:rPr>
        <w:t>型的數量。本研究之林型分類，係參考</w:t>
      </w:r>
      <w:r>
        <w:rPr>
          <w:rFonts w:ascii="Times New Roman" w:eastAsia="標楷體" w:hAnsi="Times New Roman" w:cs="Times New Roman"/>
        </w:rPr>
        <w:t>李等</w:t>
      </w:r>
      <w:r>
        <w:rPr>
          <w:rFonts w:ascii="Times New Roman" w:eastAsia="標楷體" w:hAnsi="Times New Roman" w:cs="Times New Roman"/>
        </w:rPr>
        <w:t>(2000)</w:t>
      </w:r>
      <w:r>
        <w:rPr>
          <w:rFonts w:ascii="Times New Roman" w:eastAsia="標楷體" w:hAnsi="Times New Roman" w:cs="Times New Roman"/>
          <w:color w:val="000000"/>
        </w:rPr>
        <w:t>的研究，</w:t>
      </w:r>
      <w:r>
        <w:rPr>
          <w:rFonts w:ascii="Times New Roman" w:eastAsia="標楷體" w:hAnsi="Times New Roman" w:cs="Times New Roman"/>
        </w:rPr>
        <w:t>依照獼猴在不同林型的出現特性</w:t>
      </w:r>
      <w:r>
        <w:rPr>
          <w:rFonts w:ascii="Times New Roman" w:eastAsia="標楷體" w:hAnsi="Times New Roman" w:cs="Times New Roman"/>
          <w:color w:val="000000"/>
        </w:rPr>
        <w:t>，將第四次全國森林資源調查中全島森林所分類的</w:t>
      </w:r>
      <w:r>
        <w:rPr>
          <w:rFonts w:ascii="Times New Roman" w:eastAsia="標楷體" w:hAnsi="Times New Roman" w:cs="Times New Roman"/>
          <w:color w:val="000000"/>
        </w:rPr>
        <w:t>9</w:t>
      </w:r>
      <w:r>
        <w:rPr>
          <w:rFonts w:ascii="Times New Roman" w:eastAsia="標楷體" w:hAnsi="Times New Roman" w:cs="Times New Roman"/>
          <w:color w:val="000000"/>
        </w:rPr>
        <w:t>個林型</w:t>
      </w:r>
      <w:r>
        <w:rPr>
          <w:rFonts w:ascii="Times New Roman" w:eastAsia="標楷體" w:hAnsi="Times New Roman" w:cs="Times New Roman"/>
          <w:color w:val="000000"/>
        </w:rPr>
        <w:t>(</w:t>
      </w:r>
      <w:r>
        <w:rPr>
          <w:rFonts w:ascii="Times New Roman" w:eastAsia="標楷體" w:hAnsi="Times New Roman" w:cs="Times New Roman"/>
        </w:rPr>
        <w:t>闊葉樹林型、針葉樹林型</w:t>
      </w:r>
      <w:r>
        <w:rPr>
          <w:rFonts w:ascii="Times New Roman" w:eastAsia="標楷體" w:hAnsi="Times New Roman" w:cs="Times New Roman"/>
          <w:color w:val="000000"/>
        </w:rPr>
        <w:t>、</w:t>
      </w:r>
      <w:r>
        <w:rPr>
          <w:rFonts w:ascii="Times New Roman" w:eastAsia="標楷體" w:hAnsi="Times New Roman" w:cs="Times New Roman"/>
        </w:rPr>
        <w:t>竹林</w:t>
      </w:r>
      <w:r>
        <w:rPr>
          <w:rFonts w:ascii="Times New Roman" w:eastAsia="標楷體" w:hAnsi="Times New Roman" w:cs="Times New Roman"/>
          <w:color w:val="000000"/>
        </w:rPr>
        <w:t>、</w:t>
      </w:r>
      <w:r>
        <w:rPr>
          <w:rFonts w:ascii="Times New Roman" w:eastAsia="標楷體" w:hAnsi="Times New Roman" w:cs="Times New Roman"/>
        </w:rPr>
        <w:t>針闊葉樹混淆林</w:t>
      </w:r>
      <w:r>
        <w:rPr>
          <w:rFonts w:ascii="Times New Roman" w:eastAsia="標楷體" w:hAnsi="Times New Roman" w:cs="Times New Roman"/>
          <w:color w:val="000000"/>
        </w:rPr>
        <w:t>、</w:t>
      </w:r>
      <w:r>
        <w:rPr>
          <w:rFonts w:ascii="Times New Roman" w:eastAsia="標楷體" w:hAnsi="Times New Roman" w:cs="Times New Roman"/>
        </w:rPr>
        <w:t>竹闊混淆林</w:t>
      </w:r>
      <w:r>
        <w:rPr>
          <w:rFonts w:ascii="Times New Roman" w:eastAsia="標楷體" w:hAnsi="Times New Roman" w:cs="Times New Roman"/>
          <w:color w:val="000000"/>
        </w:rPr>
        <w:t>、</w:t>
      </w:r>
      <w:r>
        <w:rPr>
          <w:rFonts w:ascii="Times New Roman" w:eastAsia="標楷體" w:hAnsi="Times New Roman" w:cs="Times New Roman"/>
        </w:rPr>
        <w:t>竹針闊混淆林</w:t>
      </w:r>
      <w:r>
        <w:rPr>
          <w:rFonts w:ascii="Times New Roman" w:eastAsia="標楷體" w:hAnsi="Times New Roman" w:cs="Times New Roman"/>
          <w:color w:val="000000"/>
        </w:rPr>
        <w:t>、</w:t>
      </w:r>
      <w:r>
        <w:rPr>
          <w:rFonts w:ascii="Times New Roman" w:eastAsia="標楷體" w:hAnsi="Times New Roman" w:cs="Times New Roman"/>
        </w:rPr>
        <w:t>竹針混淆林</w:t>
      </w:r>
      <w:r>
        <w:rPr>
          <w:rFonts w:ascii="Times New Roman" w:eastAsia="標楷體" w:hAnsi="Times New Roman" w:cs="Times New Roman"/>
          <w:color w:val="000000"/>
        </w:rPr>
        <w:t>、</w:t>
      </w:r>
      <w:r>
        <w:rPr>
          <w:rFonts w:ascii="Times New Roman" w:eastAsia="標楷體" w:hAnsi="Times New Roman" w:cs="Times New Roman"/>
        </w:rPr>
        <w:t>待成林地和</w:t>
      </w:r>
      <w:r>
        <w:rPr>
          <w:rFonts w:ascii="Times New Roman" w:eastAsia="標楷體" w:hAnsi="Times New Roman" w:cs="Times New Roman"/>
          <w:color w:val="000000"/>
        </w:rPr>
        <w:t>裸露地</w:t>
      </w:r>
      <w:r>
        <w:rPr>
          <w:rFonts w:ascii="Times New Roman" w:eastAsia="標楷體" w:hAnsi="Times New Roman" w:cs="Times New Roman"/>
          <w:color w:val="000000"/>
        </w:rPr>
        <w:t>)</w:t>
      </w:r>
      <w:r>
        <w:rPr>
          <w:rFonts w:ascii="Times New Roman" w:eastAsia="標楷體" w:hAnsi="Times New Roman" w:cs="Times New Roman"/>
          <w:color w:val="000000"/>
        </w:rPr>
        <w:t>扣除待成林地與裸露地不納入分析，其餘</w:t>
      </w:r>
      <w:r>
        <w:rPr>
          <w:rFonts w:ascii="Times New Roman" w:eastAsia="標楷體" w:hAnsi="Times New Roman" w:cs="Times New Roman"/>
          <w:color w:val="000000"/>
        </w:rPr>
        <w:t>7</w:t>
      </w:r>
      <w:r>
        <w:rPr>
          <w:rFonts w:ascii="Times New Roman" w:eastAsia="標楷體" w:hAnsi="Times New Roman" w:cs="Times New Roman"/>
          <w:color w:val="000000"/>
        </w:rPr>
        <w:t>個林型統合為闊葉林</w:t>
      </w:r>
      <w:r>
        <w:rPr>
          <w:rFonts w:ascii="Times New Roman" w:eastAsia="標楷體" w:hAnsi="Times New Roman" w:cs="Times New Roman"/>
          <w:color w:val="000000"/>
        </w:rPr>
        <w:t>(</w:t>
      </w:r>
      <w:r>
        <w:rPr>
          <w:rFonts w:ascii="Times New Roman" w:eastAsia="標楷體" w:hAnsi="Times New Roman" w:cs="Times New Roman"/>
          <w:color w:val="000000"/>
        </w:rPr>
        <w:t>含</w:t>
      </w:r>
      <w:r>
        <w:rPr>
          <w:rFonts w:ascii="Times New Roman" w:eastAsia="標楷體" w:hAnsi="Times New Roman" w:cs="Times New Roman"/>
        </w:rPr>
        <w:t>闊葉樹林型</w:t>
      </w:r>
      <w:r>
        <w:rPr>
          <w:rFonts w:ascii="Times New Roman" w:eastAsia="標楷體" w:hAnsi="Times New Roman" w:cs="Times New Roman"/>
        </w:rPr>
        <w:t>)</w:t>
      </w:r>
      <w:r>
        <w:rPr>
          <w:rFonts w:ascii="Times New Roman" w:eastAsia="標楷體" w:hAnsi="Times New Roman" w:cs="Times New Roman"/>
          <w:color w:val="000000"/>
        </w:rPr>
        <w:t>、針葉林</w:t>
      </w:r>
      <w:r>
        <w:rPr>
          <w:rFonts w:ascii="Times New Roman" w:eastAsia="標楷體" w:hAnsi="Times New Roman" w:cs="Times New Roman"/>
          <w:color w:val="000000"/>
        </w:rPr>
        <w:t>(</w:t>
      </w:r>
      <w:r>
        <w:rPr>
          <w:rFonts w:ascii="Times New Roman" w:eastAsia="標楷體" w:hAnsi="Times New Roman" w:cs="Times New Roman"/>
          <w:color w:val="000000"/>
        </w:rPr>
        <w:t>含</w:t>
      </w:r>
      <w:r>
        <w:rPr>
          <w:rFonts w:ascii="Times New Roman" w:eastAsia="標楷體" w:hAnsi="Times New Roman" w:cs="Times New Roman"/>
        </w:rPr>
        <w:t>針葉樹林型</w:t>
      </w:r>
      <w:r>
        <w:rPr>
          <w:rFonts w:ascii="Times New Roman" w:eastAsia="標楷體" w:hAnsi="Times New Roman" w:cs="Times New Roman"/>
        </w:rPr>
        <w:t>)</w:t>
      </w:r>
      <w:r>
        <w:rPr>
          <w:rFonts w:ascii="Times New Roman" w:eastAsia="標楷體" w:hAnsi="Times New Roman" w:cs="Times New Roman"/>
          <w:color w:val="000000"/>
        </w:rPr>
        <w:t>、竹林</w:t>
      </w:r>
      <w:r>
        <w:rPr>
          <w:rFonts w:ascii="Times New Roman" w:eastAsia="標楷體" w:hAnsi="Times New Roman" w:cs="Times New Roman"/>
          <w:color w:val="000000"/>
        </w:rPr>
        <w:t>(</w:t>
      </w:r>
      <w:r>
        <w:rPr>
          <w:rFonts w:ascii="Times New Roman" w:eastAsia="標楷體" w:hAnsi="Times New Roman" w:cs="Times New Roman"/>
          <w:color w:val="000000"/>
        </w:rPr>
        <w:t>含</w:t>
      </w:r>
      <w:r>
        <w:rPr>
          <w:rFonts w:ascii="Times New Roman" w:eastAsia="標楷體" w:hAnsi="Times New Roman" w:cs="Times New Roman"/>
        </w:rPr>
        <w:t>竹林</w:t>
      </w:r>
      <w:r>
        <w:rPr>
          <w:rFonts w:ascii="Times New Roman" w:eastAsia="標楷體" w:hAnsi="Times New Roman" w:cs="Times New Roman"/>
        </w:rPr>
        <w:t>)</w:t>
      </w:r>
      <w:r>
        <w:rPr>
          <w:rFonts w:ascii="Times New Roman" w:eastAsia="標楷體" w:hAnsi="Times New Roman" w:cs="Times New Roman"/>
          <w:color w:val="000000"/>
        </w:rPr>
        <w:t>以及混淆林</w:t>
      </w:r>
      <w:r>
        <w:rPr>
          <w:rFonts w:ascii="Times New Roman" w:eastAsia="標楷體" w:hAnsi="Times New Roman" w:cs="Times New Roman"/>
          <w:color w:val="000000"/>
        </w:rPr>
        <w:t>(</w:t>
      </w:r>
      <w:r>
        <w:rPr>
          <w:rFonts w:ascii="Times New Roman" w:eastAsia="標楷體" w:hAnsi="Times New Roman" w:cs="Times New Roman"/>
          <w:color w:val="000000"/>
        </w:rPr>
        <w:t>含</w:t>
      </w:r>
      <w:r>
        <w:rPr>
          <w:rFonts w:ascii="Times New Roman" w:eastAsia="標楷體" w:hAnsi="Times New Roman" w:cs="Times New Roman"/>
        </w:rPr>
        <w:t>針闊葉樹混淆林</w:t>
      </w:r>
      <w:r>
        <w:rPr>
          <w:rFonts w:ascii="Times New Roman" w:eastAsia="標楷體" w:hAnsi="Times New Roman" w:cs="Times New Roman"/>
          <w:color w:val="000000"/>
        </w:rPr>
        <w:t>、</w:t>
      </w:r>
      <w:r>
        <w:rPr>
          <w:rFonts w:ascii="Times New Roman" w:eastAsia="標楷體" w:hAnsi="Times New Roman" w:cs="Times New Roman"/>
        </w:rPr>
        <w:t>竹闊混淆林</w:t>
      </w:r>
      <w:r>
        <w:rPr>
          <w:rFonts w:ascii="Times New Roman" w:eastAsia="標楷體" w:hAnsi="Times New Roman" w:cs="Times New Roman"/>
          <w:color w:val="000000"/>
        </w:rPr>
        <w:t>、</w:t>
      </w:r>
      <w:r>
        <w:rPr>
          <w:rFonts w:ascii="Times New Roman" w:eastAsia="標楷體" w:hAnsi="Times New Roman" w:cs="Times New Roman"/>
        </w:rPr>
        <w:t>竹針闊混淆林</w:t>
      </w:r>
      <w:r>
        <w:rPr>
          <w:rFonts w:ascii="Times New Roman" w:eastAsia="標楷體" w:hAnsi="Times New Roman" w:cs="Times New Roman"/>
          <w:color w:val="000000"/>
        </w:rPr>
        <w:t>和</w:t>
      </w:r>
      <w:r>
        <w:rPr>
          <w:rFonts w:ascii="Times New Roman" w:eastAsia="標楷體" w:hAnsi="Times New Roman" w:cs="Times New Roman"/>
        </w:rPr>
        <w:t>竹針混淆林</w:t>
      </w:r>
      <w:r>
        <w:rPr>
          <w:rFonts w:ascii="Times New Roman" w:eastAsia="標楷體" w:hAnsi="Times New Roman" w:cs="Times New Roman"/>
        </w:rPr>
        <w:t>)</w:t>
      </w:r>
      <w:r>
        <w:rPr>
          <w:rFonts w:ascii="Times New Roman" w:eastAsia="標楷體" w:hAnsi="Times New Roman" w:cs="Times New Roman"/>
          <w:color w:val="000000"/>
        </w:rPr>
        <w:t>等</w:t>
      </w:r>
      <w:r>
        <w:rPr>
          <w:rFonts w:ascii="Times New Roman" w:eastAsia="標楷體" w:hAnsi="Times New Roman" w:cs="Times New Roman"/>
          <w:color w:val="000000"/>
        </w:rPr>
        <w:t>4</w:t>
      </w:r>
      <w:r>
        <w:rPr>
          <w:rFonts w:ascii="Times New Roman" w:eastAsia="標楷體" w:hAnsi="Times New Roman" w:cs="Times New Roman"/>
          <w:color w:val="000000"/>
        </w:rPr>
        <w:t>類林型。上述</w:t>
      </w:r>
      <w:r>
        <w:rPr>
          <w:rFonts w:ascii="Times New Roman" w:eastAsia="標楷體" w:hAnsi="Times New Roman" w:cs="Times New Roman"/>
          <w:color w:val="000000"/>
        </w:rPr>
        <w:t>4</w:t>
      </w:r>
      <w:r>
        <w:rPr>
          <w:rFonts w:ascii="Times New Roman" w:eastAsia="標楷體" w:hAnsi="Times New Roman" w:cs="Times New Roman"/>
          <w:color w:val="000000"/>
        </w:rPr>
        <w:t>類林型在</w:t>
      </w:r>
      <w:r>
        <w:rPr>
          <w:rFonts w:ascii="Times New Roman" w:eastAsia="標楷體" w:hAnsi="Times New Roman" w:cs="Times New Roman"/>
        </w:rPr>
        <w:t>臺灣本島海拔</w:t>
      </w:r>
      <w:r>
        <w:rPr>
          <w:rFonts w:ascii="Times New Roman" w:eastAsia="標楷體" w:hAnsi="Times New Roman" w:cs="Times New Roman"/>
        </w:rPr>
        <w:t>50 m</w:t>
      </w:r>
      <w:r>
        <w:rPr>
          <w:rFonts w:ascii="Times New Roman" w:eastAsia="標楷體" w:hAnsi="Times New Roman" w:cs="Times New Roman"/>
        </w:rPr>
        <w:t>以上</w:t>
      </w:r>
      <w:r>
        <w:rPr>
          <w:rFonts w:ascii="Times New Roman" w:eastAsia="標楷體" w:hAnsi="Times New Roman" w:cs="Times New Roman"/>
          <w:color w:val="000000"/>
        </w:rPr>
        <w:t>的面積依序為</w:t>
      </w:r>
      <w:r>
        <w:rPr>
          <w:rFonts w:ascii="Times New Roman" w:eastAsia="標楷體" w:hAnsi="Times New Roman" w:cs="Times New Roman"/>
          <w:color w:val="000000"/>
        </w:rPr>
        <w:t>14173.73 km</w:t>
      </w:r>
      <w:r>
        <w:rPr>
          <w:rFonts w:ascii="Times New Roman" w:eastAsia="標楷體" w:hAnsi="Times New Roman" w:cs="Times New Roman"/>
          <w:color w:val="000000"/>
          <w:vertAlign w:val="superscript"/>
        </w:rPr>
        <w:t>2</w:t>
      </w:r>
      <w:r>
        <w:rPr>
          <w:rFonts w:ascii="Times New Roman" w:eastAsia="標楷體" w:hAnsi="Times New Roman" w:cs="Times New Roman"/>
          <w:color w:val="000000"/>
        </w:rPr>
        <w:t>、</w:t>
      </w:r>
      <w:r>
        <w:rPr>
          <w:rFonts w:ascii="Times New Roman" w:eastAsia="標楷體" w:hAnsi="Times New Roman" w:cs="Times New Roman"/>
          <w:color w:val="000000"/>
        </w:rPr>
        <w:t>3003.28 km</w:t>
      </w:r>
      <w:r>
        <w:rPr>
          <w:rFonts w:ascii="Times New Roman" w:eastAsia="標楷體" w:hAnsi="Times New Roman" w:cs="Times New Roman"/>
          <w:color w:val="000000"/>
          <w:vertAlign w:val="superscript"/>
        </w:rPr>
        <w:t>2</w:t>
      </w:r>
      <w:r>
        <w:rPr>
          <w:rFonts w:ascii="Times New Roman" w:eastAsia="標楷體" w:hAnsi="Times New Roman" w:cs="Times New Roman"/>
          <w:color w:val="000000"/>
        </w:rPr>
        <w:t>、</w:t>
      </w:r>
      <w:r>
        <w:rPr>
          <w:rFonts w:ascii="Times New Roman" w:eastAsia="標楷體" w:hAnsi="Times New Roman" w:cs="Times New Roman"/>
          <w:color w:val="000000"/>
        </w:rPr>
        <w:t>124</w:t>
      </w:r>
      <w:r>
        <w:rPr>
          <w:rFonts w:ascii="Times New Roman" w:eastAsia="標楷體" w:hAnsi="Times New Roman" w:cs="Times New Roman"/>
        </w:rPr>
        <w:t>1.21 km</w:t>
      </w:r>
      <w:r>
        <w:rPr>
          <w:rFonts w:ascii="Times New Roman" w:eastAsia="標楷體" w:hAnsi="Times New Roman" w:cs="Times New Roman"/>
          <w:vertAlign w:val="superscript"/>
        </w:rPr>
        <w:t>2</w:t>
      </w:r>
      <w:r>
        <w:rPr>
          <w:rFonts w:ascii="Times New Roman" w:eastAsia="標楷體" w:hAnsi="Times New Roman" w:cs="Times New Roman"/>
        </w:rPr>
        <w:t>和</w:t>
      </w:r>
      <w:r>
        <w:rPr>
          <w:rFonts w:ascii="Times New Roman" w:eastAsia="標楷體" w:hAnsi="Times New Roman" w:cs="Times New Roman"/>
        </w:rPr>
        <w:t>2609.92 km</w:t>
      </w:r>
      <w:r>
        <w:rPr>
          <w:rFonts w:ascii="Times New Roman" w:eastAsia="標楷體" w:hAnsi="Times New Roman" w:cs="Times New Roman"/>
          <w:vertAlign w:val="superscript"/>
        </w:rPr>
        <w:t>2</w:t>
      </w:r>
      <w:r>
        <w:rPr>
          <w:rFonts w:ascii="Times New Roman" w:eastAsia="標楷體" w:hAnsi="Times New Roman" w:cs="Times New Roman"/>
        </w:rPr>
        <w:t>。另根據</w:t>
      </w:r>
      <w:r w:rsidRPr="00BE23B6">
        <w:rPr>
          <w:rFonts w:ascii="Times New Roman" w:eastAsia="標楷體" w:hAnsi="Times New Roman" w:cs="Times New Roman"/>
        </w:rPr>
        <w:t>蔡</w:t>
      </w:r>
      <w:r>
        <w:rPr>
          <w:rFonts w:ascii="Times New Roman" w:eastAsia="標楷體" w:hAnsi="Times New Roman" w:cs="Times New Roman"/>
        </w:rPr>
        <w:t>(2006)</w:t>
      </w:r>
      <w:r>
        <w:rPr>
          <w:rFonts w:ascii="Times New Roman" w:eastAsia="標楷體" w:hAnsi="Times New Roman" w:cs="Times New Roman"/>
        </w:rPr>
        <w:t>在臺東的研究結果顯示，距離樹林邊緣</w:t>
      </w:r>
      <w:r>
        <w:rPr>
          <w:rFonts w:ascii="Times New Roman" w:eastAsia="標楷體" w:hAnsi="Times New Roman" w:cs="Times New Roman"/>
        </w:rPr>
        <w:t>20 m</w:t>
      </w:r>
      <w:r>
        <w:rPr>
          <w:rFonts w:ascii="Times New Roman" w:eastAsia="標楷體" w:hAnsi="Times New Roman" w:cs="Times New Roman"/>
        </w:rPr>
        <w:t>以內的非森林地，也是猴群容易出沒的範圍。因此，若樣點位在非森林地，則以樣點為圓心，樣點向外延伸</w:t>
      </w:r>
      <w:r>
        <w:rPr>
          <w:rFonts w:ascii="Times New Roman" w:eastAsia="標楷體" w:hAnsi="Times New Roman" w:cs="Times New Roman"/>
        </w:rPr>
        <w:t>20 m</w:t>
      </w:r>
      <w:r>
        <w:rPr>
          <w:rFonts w:ascii="Times New Roman" w:eastAsia="標楷體" w:hAnsi="Times New Roman" w:cs="Times New Roman"/>
        </w:rPr>
        <w:t>半徑的圓若有涵蓋到森林，便以距離樣點最近的森林類型為該樣點所在的林型。若調查樣點位在森林地中，則以樣點所在之林型為樣點所屬林型。</w:t>
      </w:r>
    </w:p>
    <w:p w14:paraId="591D731A" w14:textId="77777777" w:rsidR="00D93FCC" w:rsidRDefault="00D93FCC">
      <w:pPr>
        <w:spacing w:line="360" w:lineRule="auto"/>
        <w:jc w:val="both"/>
        <w:rPr>
          <w:rFonts w:ascii="Times New Roman" w:eastAsia="標楷體" w:hAnsi="Times New Roman" w:cs="Times New Roman"/>
          <w:color w:val="000000"/>
        </w:rPr>
      </w:pPr>
    </w:p>
    <w:p w14:paraId="59D5810A" w14:textId="0EC9B0FA" w:rsidR="00D93FCC" w:rsidRDefault="002435EC">
      <w:pPr>
        <w:spacing w:line="360" w:lineRule="auto"/>
        <w:jc w:val="both"/>
        <w:rPr>
          <w:rFonts w:ascii="Times New Roman" w:eastAsia="標楷體" w:hAnsi="Times New Roman" w:cs="Times New Roman"/>
          <w:color w:val="FF0000"/>
        </w:rPr>
      </w:pPr>
      <w:r>
        <w:rPr>
          <w:rFonts w:ascii="Times New Roman" w:eastAsia="標楷體" w:hAnsi="Times New Roman" w:cs="Times New Roman"/>
        </w:rPr>
        <w:lastRenderedPageBreak/>
        <w:t xml:space="preserve">    </w:t>
      </w:r>
      <w:r w:rsidR="00824598" w:rsidRPr="009D77B3">
        <w:rPr>
          <w:rFonts w:ascii="Times New Roman" w:eastAsia="標楷體" w:hAnsi="Times New Roman" w:cs="Times New Roman"/>
        </w:rPr>
        <w:t>為探討獼猴在各分署的分布狀況，本計畫使用之</w:t>
      </w:r>
      <w:r w:rsidR="00C0537D">
        <w:rPr>
          <w:rFonts w:ascii="Times New Roman" w:eastAsia="標楷體" w:hAnsi="Times New Roman" w:cs="Times New Roman" w:hint="eastAsia"/>
        </w:rPr>
        <w:t>林業保育署</w:t>
      </w:r>
      <w:r w:rsidRPr="009D77B3">
        <w:rPr>
          <w:rFonts w:ascii="Times New Roman" w:eastAsia="標楷體" w:hAnsi="Times New Roman" w:cs="Times New Roman"/>
        </w:rPr>
        <w:t>轄區圖層及保安林圖層資料，係採用</w:t>
      </w:r>
      <w:r w:rsidR="00B6742E">
        <w:rPr>
          <w:rFonts w:ascii="Times New Roman" w:eastAsia="標楷體" w:hAnsi="Times New Roman" w:cs="Times New Roman" w:hint="eastAsia"/>
        </w:rPr>
        <w:t>農業部</w:t>
      </w:r>
      <w:r w:rsidRPr="009D77B3">
        <w:rPr>
          <w:rFonts w:ascii="Times New Roman" w:eastAsia="標楷體" w:hAnsi="Times New Roman" w:cs="Times New Roman"/>
        </w:rPr>
        <w:t>資料開放平臺提供的「國有林事業區內工作站轄區圖」</w:t>
      </w:r>
      <w:r w:rsidRPr="009D77B3">
        <w:rPr>
          <w:rFonts w:ascii="Times New Roman" w:eastAsia="標楷體" w:hAnsi="Times New Roman" w:cs="Times New Roman"/>
        </w:rPr>
        <w:t>(</w:t>
      </w:r>
      <w:r w:rsidR="008A0EA6" w:rsidRPr="00BE23B6">
        <w:rPr>
          <w:rFonts w:ascii="Times New Roman" w:eastAsia="標楷體" w:hAnsi="Times New Roman" w:cs="Times New Roman" w:hint="eastAsia"/>
        </w:rPr>
        <w:t>林務</w:t>
      </w:r>
      <w:r w:rsidR="008A0EA6" w:rsidRPr="009D77B3">
        <w:rPr>
          <w:rFonts w:ascii="Times New Roman" w:eastAsia="標楷體" w:hAnsi="Times New Roman" w:cs="Times New Roman" w:hint="eastAsia"/>
        </w:rPr>
        <w:t>局</w:t>
      </w:r>
      <w:r w:rsidRPr="009D77B3">
        <w:rPr>
          <w:rFonts w:ascii="Times New Roman" w:eastAsia="標楷體" w:hAnsi="Times New Roman" w:cs="Times New Roman"/>
        </w:rPr>
        <w:t xml:space="preserve"> 2019b)</w:t>
      </w:r>
      <w:r w:rsidRPr="009D77B3">
        <w:rPr>
          <w:rFonts w:ascii="Times New Roman" w:eastAsia="標楷體" w:hAnsi="Times New Roman" w:cs="Times New Roman"/>
        </w:rPr>
        <w:t>、「全台保安林分布概略圖」</w:t>
      </w:r>
      <w:r w:rsidRPr="009D77B3">
        <w:rPr>
          <w:rFonts w:ascii="Times New Roman" w:eastAsia="標楷體" w:hAnsi="Times New Roman" w:cs="Times New Roman"/>
        </w:rPr>
        <w:t>(</w:t>
      </w:r>
      <w:r w:rsidR="008A0EA6" w:rsidRPr="00BE23B6">
        <w:rPr>
          <w:rFonts w:ascii="Times New Roman" w:eastAsia="標楷體" w:hAnsi="Times New Roman" w:cs="Times New Roman" w:hint="eastAsia"/>
        </w:rPr>
        <w:t>林務</w:t>
      </w:r>
      <w:r w:rsidR="008A0EA6" w:rsidRPr="009D77B3">
        <w:rPr>
          <w:rFonts w:ascii="Times New Roman" w:eastAsia="標楷體" w:hAnsi="Times New Roman" w:cs="Times New Roman" w:hint="eastAsia"/>
        </w:rPr>
        <w:t>局</w:t>
      </w:r>
      <w:r w:rsidRPr="009D77B3">
        <w:rPr>
          <w:rFonts w:ascii="Times New Roman" w:eastAsia="標楷體" w:hAnsi="Times New Roman" w:cs="Times New Roman"/>
        </w:rPr>
        <w:t xml:space="preserve"> 2019c)</w:t>
      </w:r>
      <w:r w:rsidRPr="009D77B3">
        <w:rPr>
          <w:rFonts w:ascii="Times New Roman" w:eastAsia="標楷體" w:hAnsi="Times New Roman" w:cs="Times New Roman"/>
        </w:rPr>
        <w:t>。國有</w:t>
      </w:r>
      <w:r>
        <w:rPr>
          <w:rFonts w:ascii="Times New Roman" w:eastAsia="標楷體" w:hAnsi="Times New Roman" w:cs="Times New Roman"/>
        </w:rPr>
        <w:t>林事業區內工作站轄區圖為</w:t>
      </w:r>
      <w:r>
        <w:rPr>
          <w:rFonts w:ascii="Times New Roman" w:eastAsia="標楷體" w:hAnsi="Times New Roman" w:cs="Times New Roman"/>
        </w:rPr>
        <w:t>shp</w:t>
      </w:r>
      <w:r>
        <w:rPr>
          <w:rFonts w:ascii="Times New Roman" w:eastAsia="標楷體" w:hAnsi="Times New Roman" w:cs="Times New Roman"/>
        </w:rPr>
        <w:t>檔案，欄位包含分署中文名、分署編號、工作站名稱、面積等。「全台保安林分布概略圖」為</w:t>
      </w:r>
      <w:r>
        <w:rPr>
          <w:rFonts w:ascii="Times New Roman" w:eastAsia="標楷體" w:hAnsi="Times New Roman" w:cs="Times New Roman"/>
        </w:rPr>
        <w:t>shp</w:t>
      </w:r>
      <w:r>
        <w:rPr>
          <w:rFonts w:ascii="Times New Roman" w:eastAsia="標楷體" w:hAnsi="Times New Roman" w:cs="Times New Roman"/>
        </w:rPr>
        <w:t>檔案，欄位包含保安林類型、保安林標號、面積等。</w:t>
      </w:r>
    </w:p>
    <w:p w14:paraId="6EC4503F" w14:textId="77777777" w:rsidR="00D93FCC" w:rsidRDefault="00D93FCC">
      <w:pPr>
        <w:spacing w:line="360" w:lineRule="auto"/>
        <w:jc w:val="both"/>
        <w:rPr>
          <w:rFonts w:ascii="Times New Roman" w:eastAsia="標楷體" w:hAnsi="Times New Roman" w:cs="Times New Roman"/>
          <w:color w:val="FF0000"/>
        </w:rPr>
      </w:pPr>
    </w:p>
    <w:p w14:paraId="7C476523" w14:textId="5E2DCBAF" w:rsidR="00D93FCC" w:rsidRDefault="002435EC">
      <w:pPr>
        <w:spacing w:line="360" w:lineRule="auto"/>
        <w:ind w:firstLine="480"/>
        <w:jc w:val="both"/>
        <w:rPr>
          <w:rFonts w:ascii="Times New Roman" w:eastAsia="標楷體" w:hAnsi="Times New Roman" w:cs="Times New Roman"/>
        </w:rPr>
      </w:pPr>
      <w:r>
        <w:rPr>
          <w:rFonts w:ascii="Times New Roman" w:eastAsia="標楷體" w:hAnsi="Times New Roman" w:cs="Times New Roman"/>
          <w:color w:val="000000"/>
        </w:rPr>
        <w:t>本計畫之</w:t>
      </w:r>
      <w:r>
        <w:rPr>
          <w:rFonts w:ascii="Times New Roman" w:eastAsia="標楷體" w:hAnsi="Times New Roman" w:cs="Times New Roman"/>
        </w:rPr>
        <w:t>海拔資料，係採用內政資料開放平臺提供的</w:t>
      </w:r>
      <w:r>
        <w:rPr>
          <w:rFonts w:ascii="Times New Roman" w:eastAsia="標楷體" w:hAnsi="Times New Roman" w:cs="Times New Roman"/>
        </w:rPr>
        <w:t>2019</w:t>
      </w:r>
      <w:r>
        <w:rPr>
          <w:rFonts w:ascii="Times New Roman" w:eastAsia="標楷體" w:hAnsi="Times New Roman" w:cs="Times New Roman"/>
        </w:rPr>
        <w:t>年「內政部</w:t>
      </w:r>
      <w:r>
        <w:rPr>
          <w:rFonts w:ascii="Times New Roman" w:eastAsia="標楷體" w:hAnsi="Times New Roman" w:cs="Times New Roman"/>
        </w:rPr>
        <w:t>20 m</w:t>
      </w:r>
      <w:r>
        <w:rPr>
          <w:rFonts w:ascii="Times New Roman" w:eastAsia="標楷體" w:hAnsi="Times New Roman" w:cs="Times New Roman"/>
        </w:rPr>
        <w:t>網格數值地形模型資料」</w:t>
      </w:r>
      <w:r>
        <w:rPr>
          <w:rFonts w:ascii="Times New Roman" w:eastAsia="標楷體" w:hAnsi="Times New Roman" w:cs="Times New Roman"/>
        </w:rPr>
        <w:t>(</w:t>
      </w:r>
      <w:r w:rsidRPr="00BE23B6">
        <w:rPr>
          <w:rFonts w:ascii="Times New Roman" w:eastAsia="標楷體" w:hAnsi="Times New Roman" w:cs="Times New Roman"/>
        </w:rPr>
        <w:t>內</w:t>
      </w:r>
      <w:r>
        <w:rPr>
          <w:rFonts w:ascii="Times New Roman" w:eastAsia="標楷體" w:hAnsi="Times New Roman" w:cs="Times New Roman"/>
        </w:rPr>
        <w:t>政部</w:t>
      </w:r>
      <w:r>
        <w:rPr>
          <w:rFonts w:ascii="Times New Roman" w:eastAsia="標楷體" w:hAnsi="Times New Roman" w:cs="Times New Roman"/>
        </w:rPr>
        <w:t xml:space="preserve"> 2019)</w:t>
      </w:r>
      <w:r>
        <w:rPr>
          <w:rFonts w:ascii="Times New Roman" w:eastAsia="標楷體" w:hAnsi="Times New Roman" w:cs="Times New Roman"/>
        </w:rPr>
        <w:t>。該資料格式為臺灣的數值地形模型</w:t>
      </w:r>
      <w:r>
        <w:rPr>
          <w:rFonts w:ascii="Times New Roman" w:eastAsia="標楷體" w:hAnsi="Times New Roman" w:cs="Times New Roman"/>
        </w:rPr>
        <w:t xml:space="preserve"> (digital terrain model, DTM) </w:t>
      </w:r>
      <w:r>
        <w:rPr>
          <w:rFonts w:ascii="Times New Roman" w:eastAsia="標楷體" w:hAnsi="Times New Roman" w:cs="Times New Roman"/>
        </w:rPr>
        <w:t>，以</w:t>
      </w:r>
      <w:r>
        <w:rPr>
          <w:rFonts w:ascii="Times New Roman" w:eastAsia="標楷體" w:hAnsi="Times New Roman" w:cs="Times New Roman"/>
        </w:rPr>
        <w:t>20 m</w:t>
      </w:r>
      <w:r>
        <w:rPr>
          <w:rFonts w:ascii="Times New Roman" w:eastAsia="標楷體" w:hAnsi="Times New Roman" w:cs="Times New Roman"/>
        </w:rPr>
        <w:t>為網格間距，每一網格記錄該點之平面座標與高程資料。本研究利用</w:t>
      </w:r>
      <w:r>
        <w:rPr>
          <w:rFonts w:ascii="Times New Roman" w:eastAsia="標楷體" w:hAnsi="Times New Roman" w:cs="Times New Roman"/>
        </w:rPr>
        <w:t>Quantum GIS (3.</w:t>
      </w:r>
      <w:del w:id="148" w:author="瑋婷 徐" w:date="2024-11-22T09:33:00Z" w16du:dateUtc="2024-11-22T01:33:00Z">
        <w:r w:rsidDel="00A17B6E">
          <w:rPr>
            <w:rFonts w:ascii="Times New Roman" w:eastAsia="標楷體" w:hAnsi="Times New Roman" w:cs="Times New Roman"/>
          </w:rPr>
          <w:delText>1</w:delText>
        </w:r>
        <w:r w:rsidDel="00A17B6E">
          <w:rPr>
            <w:rFonts w:ascii="Times New Roman" w:eastAsia="標楷體" w:hAnsi="Times New Roman" w:cs="Times New Roman" w:hint="eastAsia"/>
          </w:rPr>
          <w:delText>6</w:delText>
        </w:r>
      </w:del>
      <w:ins w:id="149" w:author="瑋婷 徐" w:date="2024-11-22T09:33:00Z" w16du:dateUtc="2024-11-22T01:33:00Z">
        <w:r w:rsidR="00A17B6E">
          <w:rPr>
            <w:rFonts w:ascii="Times New Roman" w:eastAsia="標楷體" w:hAnsi="Times New Roman" w:cs="Times New Roman" w:hint="eastAsia"/>
          </w:rPr>
          <w:t>28</w:t>
        </w:r>
      </w:ins>
      <w:r>
        <w:rPr>
          <w:rFonts w:ascii="Times New Roman" w:eastAsia="標楷體" w:hAnsi="Times New Roman" w:cs="Times New Roman"/>
        </w:rPr>
        <w:t>.</w:t>
      </w:r>
      <w:ins w:id="150" w:author="瑋婷 徐" w:date="2024-11-22T09:33:00Z" w16du:dateUtc="2024-11-22T01:33:00Z">
        <w:r w:rsidR="00A17B6E">
          <w:rPr>
            <w:rFonts w:ascii="Times New Roman" w:eastAsia="標楷體" w:hAnsi="Times New Roman" w:cs="Times New Roman" w:hint="eastAsia"/>
          </w:rPr>
          <w:t>1</w:t>
        </w:r>
      </w:ins>
      <w:del w:id="151" w:author="瑋婷 徐" w:date="2024-11-22T09:33:00Z" w16du:dateUtc="2024-11-22T01:33:00Z">
        <w:r w:rsidDel="00A17B6E">
          <w:rPr>
            <w:rFonts w:ascii="Times New Roman" w:eastAsia="標楷體" w:hAnsi="Times New Roman" w:cs="Times New Roman"/>
          </w:rPr>
          <w:delText>9</w:delText>
        </w:r>
      </w:del>
      <w:ins w:id="152" w:author="瑋婷 徐" w:date="2024-11-22T09:33:00Z" w16du:dateUtc="2024-11-22T01:33:00Z">
        <w:r w:rsidR="00A17B6E">
          <w:rPr>
            <w:rFonts w:ascii="Times New Roman" w:eastAsia="標楷體" w:hAnsi="Times New Roman" w:cs="Times New Roman" w:hint="eastAsia"/>
          </w:rPr>
          <w:t>5</w:t>
        </w:r>
      </w:ins>
      <w:r>
        <w:rPr>
          <w:rFonts w:ascii="Times New Roman" w:eastAsia="標楷體" w:hAnsi="Times New Roman" w:cs="Times New Roman"/>
        </w:rPr>
        <w:t>版</w:t>
      </w:r>
      <w:r>
        <w:rPr>
          <w:rFonts w:ascii="Times New Roman" w:eastAsia="標楷體" w:hAnsi="Times New Roman" w:cs="Times New Roman"/>
        </w:rPr>
        <w:t xml:space="preserve">) </w:t>
      </w:r>
      <w:r>
        <w:rPr>
          <w:rFonts w:ascii="Times New Roman" w:eastAsia="標楷體" w:hAnsi="Times New Roman" w:cs="Times New Roman"/>
        </w:rPr>
        <w:t>將前述之</w:t>
      </w:r>
      <w:r>
        <w:rPr>
          <w:rFonts w:ascii="Times New Roman" w:eastAsia="標楷體" w:hAnsi="Times New Roman" w:cs="Times New Roman"/>
        </w:rPr>
        <w:t>DTM</w:t>
      </w:r>
      <w:r>
        <w:rPr>
          <w:rFonts w:ascii="Times New Roman" w:eastAsia="標楷體" w:hAnsi="Times New Roman" w:cs="Times New Roman"/>
        </w:rPr>
        <w:t>圖層與各樣點的</w:t>
      </w:r>
      <w:r>
        <w:rPr>
          <w:rFonts w:ascii="Times New Roman" w:eastAsia="標楷體" w:hAnsi="Times New Roman" w:cs="Times New Roman"/>
        </w:rPr>
        <w:t>GPS</w:t>
      </w:r>
      <w:r>
        <w:rPr>
          <w:rFonts w:ascii="Times New Roman" w:eastAsia="標楷體" w:hAnsi="Times New Roman" w:cs="Times New Roman"/>
        </w:rPr>
        <w:t>座標圖層套疊，以取得各樣點之海拔高度。</w:t>
      </w:r>
    </w:p>
    <w:p w14:paraId="59FFF16A" w14:textId="77777777" w:rsidR="00D93FCC" w:rsidRDefault="00D93FCC">
      <w:pPr>
        <w:spacing w:line="360" w:lineRule="auto"/>
        <w:jc w:val="both"/>
        <w:rPr>
          <w:rFonts w:ascii="Times New Roman" w:eastAsia="標楷體" w:hAnsi="Times New Roman" w:cs="Times New Roman"/>
        </w:rPr>
      </w:pPr>
    </w:p>
    <w:p w14:paraId="4ADD5988" w14:textId="77777777" w:rsidR="00D93FCC" w:rsidRDefault="002435EC">
      <w:pPr>
        <w:pStyle w:val="aff3"/>
        <w:numPr>
          <w:ilvl w:val="0"/>
          <w:numId w:val="8"/>
        </w:numPr>
        <w:spacing w:line="360" w:lineRule="auto"/>
        <w:jc w:val="both"/>
        <w:rPr>
          <w:rFonts w:ascii="Times New Roman" w:eastAsia="標楷體" w:hAnsi="Times New Roman" w:cs="Times New Roman"/>
          <w:color w:val="000000"/>
        </w:rPr>
      </w:pPr>
      <w:r>
        <w:rPr>
          <w:rFonts w:ascii="Times New Roman" w:eastAsia="標楷體" w:hAnsi="Times New Roman" w:cs="Times New Roman"/>
          <w:color w:val="000000"/>
        </w:rPr>
        <w:t>影響獼猴分布的因子</w:t>
      </w:r>
    </w:p>
    <w:p w14:paraId="28C09112" w14:textId="37384DC5"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color w:val="000000"/>
        </w:rPr>
        <w:t xml:space="preserve">    </w:t>
      </w:r>
      <w:r>
        <w:rPr>
          <w:rFonts w:ascii="Times New Roman" w:eastAsia="標楷體" w:hAnsi="Times New Roman" w:cs="Times New Roman"/>
          <w:color w:val="000000"/>
        </w:rPr>
        <w:t>本計畫使用</w:t>
      </w:r>
      <w:r>
        <w:rPr>
          <w:rFonts w:ascii="Times New Roman" w:eastAsia="標楷體" w:hAnsi="Times New Roman" w:cs="Times New Roman"/>
          <w:color w:val="000000"/>
        </w:rPr>
        <w:t>2020 – 202</w:t>
      </w:r>
      <w:del w:id="153" w:author="瑋婷 徐" w:date="2024-11-22T09:34:00Z" w16du:dateUtc="2024-11-22T01:34:00Z">
        <w:r w:rsidDel="00A17B6E">
          <w:rPr>
            <w:rFonts w:ascii="Times New Roman" w:eastAsia="標楷體" w:hAnsi="Times New Roman" w:cs="Times New Roman" w:hint="eastAsia"/>
            <w:color w:val="000000"/>
          </w:rPr>
          <w:delText>3</w:delText>
        </w:r>
      </w:del>
      <w:ins w:id="154" w:author="瑋婷 徐" w:date="2024-11-22T09:34:00Z" w16du:dateUtc="2024-11-22T01:34:00Z">
        <w:r w:rsidR="00A17B6E">
          <w:rPr>
            <w:rFonts w:ascii="Times New Roman" w:eastAsia="標楷體" w:hAnsi="Times New Roman" w:cs="Times New Roman" w:hint="eastAsia"/>
            <w:color w:val="000000"/>
          </w:rPr>
          <w:t>4</w:t>
        </w:r>
      </w:ins>
      <w:r>
        <w:rPr>
          <w:rFonts w:ascii="Times New Roman" w:eastAsia="標楷體" w:hAnsi="Times New Roman" w:cs="Times New Roman"/>
          <w:color w:val="000000"/>
        </w:rPr>
        <w:t>年的調查資料，以廣義線性混合模式</w:t>
      </w:r>
      <w:r>
        <w:rPr>
          <w:rFonts w:ascii="Times New Roman" w:eastAsia="標楷體" w:hAnsi="Times New Roman" w:cs="Times New Roman"/>
          <w:color w:val="000000"/>
        </w:rPr>
        <w:t>(Generalized Linear Mixed-effects Model, GLMM) (Z</w:t>
      </w:r>
      <w:r w:rsidRPr="00BE23B6">
        <w:rPr>
          <w:rFonts w:ascii="Times New Roman" w:eastAsia="標楷體" w:hAnsi="Times New Roman" w:cs="Times New Roman"/>
          <w:color w:val="000000"/>
        </w:rPr>
        <w:t>u</w:t>
      </w:r>
      <w:r>
        <w:rPr>
          <w:rFonts w:ascii="Times New Roman" w:eastAsia="標楷體" w:hAnsi="Times New Roman" w:cs="Times New Roman"/>
          <w:color w:val="000000"/>
        </w:rPr>
        <w:t xml:space="preserve">ur </w:t>
      </w:r>
      <w:r>
        <w:rPr>
          <w:rFonts w:ascii="Times New Roman" w:eastAsia="標楷體" w:hAnsi="Times New Roman" w:cs="Times New Roman"/>
          <w:i/>
          <w:color w:val="000000"/>
        </w:rPr>
        <w:t>et al</w:t>
      </w:r>
      <w:r>
        <w:rPr>
          <w:rFonts w:ascii="Times New Roman" w:eastAsia="標楷體" w:hAnsi="Times New Roman" w:cs="Times New Roman"/>
          <w:color w:val="000000"/>
        </w:rPr>
        <w:t>. 2009)</w:t>
      </w:r>
      <w:r>
        <w:rPr>
          <w:rFonts w:ascii="Times New Roman" w:eastAsia="標楷體" w:hAnsi="Times New Roman" w:cs="Times New Roman"/>
          <w:color w:val="000000"/>
        </w:rPr>
        <w:t>分析獼猴的分布是否受年份、調查日</w:t>
      </w:r>
      <w:r>
        <w:rPr>
          <w:rFonts w:ascii="Times New Roman" w:eastAsia="標楷體" w:hAnsi="Times New Roman" w:cs="Times New Roman"/>
          <w:color w:val="000000"/>
        </w:rPr>
        <w:t>(</w:t>
      </w:r>
      <w:r>
        <w:rPr>
          <w:rFonts w:ascii="Times New Roman" w:eastAsia="標楷體" w:hAnsi="Times New Roman" w:cs="Times New Roman"/>
          <w:color w:val="000000"/>
        </w:rPr>
        <w:t>調查日期為該年度的第幾天，例如若為</w:t>
      </w:r>
      <w:r>
        <w:rPr>
          <w:rFonts w:ascii="Times New Roman" w:eastAsia="標楷體" w:hAnsi="Times New Roman" w:cs="Times New Roman"/>
          <w:color w:val="000000"/>
        </w:rPr>
        <w:t>1</w:t>
      </w:r>
      <w:r>
        <w:rPr>
          <w:rFonts w:ascii="Times New Roman" w:eastAsia="標楷體" w:hAnsi="Times New Roman" w:cs="Times New Roman"/>
          <w:color w:val="000000"/>
        </w:rPr>
        <w:t>月</w:t>
      </w:r>
      <w:r>
        <w:rPr>
          <w:rFonts w:ascii="Times New Roman" w:eastAsia="標楷體" w:hAnsi="Times New Roman" w:cs="Times New Roman"/>
          <w:color w:val="000000"/>
        </w:rPr>
        <w:t>1</w:t>
      </w:r>
      <w:r>
        <w:rPr>
          <w:rFonts w:ascii="Times New Roman" w:eastAsia="標楷體" w:hAnsi="Times New Roman" w:cs="Times New Roman"/>
          <w:color w:val="000000"/>
        </w:rPr>
        <w:t>日調查，其調查日為</w:t>
      </w:r>
      <w:r>
        <w:rPr>
          <w:rFonts w:ascii="Times New Roman" w:eastAsia="標楷體" w:hAnsi="Times New Roman" w:cs="Times New Roman"/>
          <w:color w:val="000000"/>
        </w:rPr>
        <w:t>1)</w:t>
      </w:r>
      <w:r>
        <w:rPr>
          <w:rFonts w:ascii="Times New Roman" w:eastAsia="標楷體" w:hAnsi="Times New Roman" w:cs="Times New Roman"/>
          <w:color w:val="000000"/>
        </w:rPr>
        <w:t>、森林類型、</w:t>
      </w:r>
      <w:r w:rsidR="00824598">
        <w:rPr>
          <w:rFonts w:ascii="Times New Roman" w:eastAsia="標楷體" w:hAnsi="Times New Roman" w:cs="Times New Roman"/>
          <w:color w:val="000000"/>
        </w:rPr>
        <w:t>分署</w:t>
      </w:r>
      <w:r>
        <w:rPr>
          <w:rFonts w:ascii="Times New Roman" w:eastAsia="標楷體" w:hAnsi="Times New Roman" w:cs="Times New Roman"/>
          <w:color w:val="000000"/>
        </w:rPr>
        <w:t>和海拔等因子之影響。並利用訊息理論研究法</w:t>
      </w:r>
      <w:r>
        <w:rPr>
          <w:rFonts w:ascii="Times New Roman" w:eastAsia="標楷體" w:hAnsi="Times New Roman" w:cs="Times New Roman"/>
          <w:color w:val="000000"/>
        </w:rPr>
        <w:t>(Information-theoretic Approach) (</w:t>
      </w:r>
      <w:r w:rsidRPr="00BE23B6">
        <w:rPr>
          <w:rFonts w:ascii="Times New Roman" w:eastAsia="標楷體" w:hAnsi="Times New Roman" w:cs="Times New Roman"/>
          <w:color w:val="000000"/>
        </w:rPr>
        <w:t>Burn</w:t>
      </w:r>
      <w:r>
        <w:rPr>
          <w:rFonts w:ascii="Times New Roman" w:eastAsia="標楷體" w:hAnsi="Times New Roman" w:cs="Times New Roman"/>
          <w:color w:val="000000"/>
        </w:rPr>
        <w:t>ham and Anderson 2002)</w:t>
      </w:r>
      <w:r>
        <w:rPr>
          <w:rFonts w:ascii="Times New Roman" w:eastAsia="標楷體" w:hAnsi="Times New Roman" w:cs="Times New Roman"/>
          <w:color w:val="000000"/>
        </w:rPr>
        <w:t>進行模式的比較，以尋找出最被資料所支持的模式。</w:t>
      </w:r>
      <w:r>
        <w:rPr>
          <w:rFonts w:ascii="Times New Roman" w:eastAsia="標楷體" w:hAnsi="Times New Roman" w:cs="Times New Roman"/>
        </w:rPr>
        <w:t>分析時，以各樣點的猴群數量</w:t>
      </w:r>
      <w:r>
        <w:rPr>
          <w:rFonts w:ascii="Times New Roman" w:eastAsia="標楷體" w:hAnsi="Times New Roman" w:cs="Times New Roman"/>
        </w:rPr>
        <w:t>(0</w:t>
      </w:r>
      <w:r>
        <w:rPr>
          <w:rFonts w:ascii="Times New Roman" w:eastAsia="標楷體" w:hAnsi="Times New Roman" w:cs="Times New Roman"/>
        </w:rPr>
        <w:t>或</w:t>
      </w:r>
      <w:r>
        <w:rPr>
          <w:rFonts w:ascii="Times New Roman" w:eastAsia="標楷體" w:hAnsi="Times New Roman" w:cs="Times New Roman"/>
        </w:rPr>
        <w:t>1)</w:t>
      </w:r>
      <w:r>
        <w:rPr>
          <w:rFonts w:ascii="Times New Roman" w:eastAsia="標楷體" w:hAnsi="Times New Roman" w:cs="Times New Roman"/>
        </w:rPr>
        <w:t>為依變數，年份、調查日、森林類型、</w:t>
      </w:r>
      <w:r w:rsidR="00824598">
        <w:rPr>
          <w:rFonts w:ascii="Times New Roman" w:eastAsia="標楷體" w:hAnsi="Times New Roman" w:cs="Times New Roman"/>
          <w:color w:val="000000"/>
        </w:rPr>
        <w:t>分署</w:t>
      </w:r>
      <w:r>
        <w:rPr>
          <w:rFonts w:ascii="Times New Roman" w:eastAsia="標楷體" w:hAnsi="Times New Roman" w:cs="Times New Roman"/>
        </w:rPr>
        <w:t>和海拔為固定變數</w:t>
      </w:r>
      <w:r>
        <w:rPr>
          <w:rFonts w:ascii="Times New Roman" w:eastAsia="標楷體" w:hAnsi="Times New Roman" w:cs="Times New Roman"/>
        </w:rPr>
        <w:t>(Fixed Effect)</w:t>
      </w:r>
      <w:r>
        <w:rPr>
          <w:rFonts w:ascii="Times New Roman" w:eastAsia="標楷體" w:hAnsi="Times New Roman" w:cs="Times New Roman"/>
        </w:rPr>
        <w:t>，樣區為隨機變數</w:t>
      </w:r>
      <w:r>
        <w:rPr>
          <w:rFonts w:ascii="Times New Roman" w:eastAsia="標楷體" w:hAnsi="Times New Roman" w:cs="Times New Roman"/>
        </w:rPr>
        <w:t>(Random Effect)</w:t>
      </w:r>
      <w:r>
        <w:rPr>
          <w:rFonts w:ascii="Times New Roman" w:eastAsia="標楷體" w:hAnsi="Times New Roman" w:cs="Times New Roman"/>
        </w:rPr>
        <w:t>，並且以二項式分配</w:t>
      </w:r>
      <w:r>
        <w:rPr>
          <w:rFonts w:ascii="Times New Roman" w:eastAsia="標楷體" w:hAnsi="Times New Roman" w:cs="Times New Roman"/>
        </w:rPr>
        <w:t>(Binomial)</w:t>
      </w:r>
      <w:r>
        <w:rPr>
          <w:rFonts w:ascii="Times New Roman" w:eastAsia="標楷體" w:hAnsi="Times New Roman" w:cs="Times New Roman"/>
        </w:rPr>
        <w:t>為誤差分布。其中，年份、調查日和海拔為連續變數，森林類型及</w:t>
      </w:r>
      <w:r w:rsidR="00824598">
        <w:rPr>
          <w:rFonts w:ascii="Times New Roman" w:eastAsia="標楷體" w:hAnsi="Times New Roman" w:cs="Times New Roman"/>
          <w:color w:val="000000"/>
        </w:rPr>
        <w:t>分署</w:t>
      </w:r>
      <w:r>
        <w:rPr>
          <w:rFonts w:ascii="Times New Roman" w:eastAsia="標楷體" w:hAnsi="Times New Roman" w:cs="Times New Roman"/>
        </w:rPr>
        <w:t>為類別變數。</w:t>
      </w:r>
    </w:p>
    <w:p w14:paraId="7E8A3122" w14:textId="77777777" w:rsidR="00D93FCC" w:rsidRDefault="00D93FCC">
      <w:pPr>
        <w:spacing w:line="360" w:lineRule="auto"/>
        <w:jc w:val="both"/>
        <w:rPr>
          <w:rFonts w:ascii="Times New Roman" w:eastAsia="標楷體" w:hAnsi="Times New Roman" w:cs="Times New Roman"/>
          <w:color w:val="000000"/>
        </w:rPr>
      </w:pPr>
    </w:p>
    <w:p w14:paraId="168BDE24" w14:textId="076DB508" w:rsidR="00D93FCC" w:rsidRDefault="002435EC">
      <w:pPr>
        <w:spacing w:line="360" w:lineRule="auto"/>
        <w:ind w:firstLine="480"/>
        <w:jc w:val="both"/>
        <w:rPr>
          <w:rFonts w:ascii="Times New Roman" w:eastAsia="標楷體" w:hAnsi="Times New Roman" w:cs="Times New Roman"/>
          <w:color w:val="010101"/>
        </w:rPr>
      </w:pPr>
      <w:r>
        <w:rPr>
          <w:rFonts w:ascii="Times New Roman" w:eastAsia="標楷體" w:hAnsi="Times New Roman" w:cs="Times New Roman"/>
          <w:color w:val="000000"/>
        </w:rPr>
        <w:lastRenderedPageBreak/>
        <w:t>進行模式選擇時，係以上列</w:t>
      </w:r>
      <w:r>
        <w:rPr>
          <w:rFonts w:ascii="Times New Roman" w:eastAsia="標楷體" w:hAnsi="Times New Roman" w:cs="Times New Roman"/>
          <w:color w:val="000000"/>
        </w:rPr>
        <w:t>5</w:t>
      </w:r>
      <w:r>
        <w:rPr>
          <w:rFonts w:ascii="Times New Roman" w:eastAsia="標楷體" w:hAnsi="Times New Roman" w:cs="Times New Roman"/>
          <w:color w:val="000000"/>
        </w:rPr>
        <w:t>個固定變數，包括：</w:t>
      </w:r>
      <w:r>
        <w:rPr>
          <w:rFonts w:ascii="Times New Roman" w:eastAsia="標楷體" w:hAnsi="Times New Roman" w:cs="Times New Roman"/>
          <w:color w:val="000000"/>
        </w:rPr>
        <w:t>(1)</w:t>
      </w:r>
      <w:r>
        <w:rPr>
          <w:rFonts w:ascii="Times New Roman" w:eastAsia="標楷體" w:hAnsi="Times New Roman" w:cs="Times New Roman"/>
          <w:color w:val="000000"/>
        </w:rPr>
        <w:t>年份</w:t>
      </w:r>
      <w:r>
        <w:rPr>
          <w:rFonts w:ascii="Times New Roman" w:eastAsia="標楷體" w:hAnsi="Times New Roman" w:cs="Times New Roman"/>
        </w:rPr>
        <w:t>、</w:t>
      </w:r>
      <w:r>
        <w:rPr>
          <w:rFonts w:ascii="Times New Roman" w:eastAsia="標楷體" w:hAnsi="Times New Roman" w:cs="Times New Roman"/>
        </w:rPr>
        <w:t>(2)</w:t>
      </w:r>
      <w:r>
        <w:rPr>
          <w:rFonts w:ascii="Times New Roman" w:eastAsia="標楷體" w:hAnsi="Times New Roman" w:cs="Times New Roman"/>
        </w:rPr>
        <w:t>調查日、</w:t>
      </w:r>
      <w:r>
        <w:rPr>
          <w:rFonts w:ascii="Times New Roman" w:eastAsia="標楷體" w:hAnsi="Times New Roman" w:cs="Times New Roman"/>
        </w:rPr>
        <w:t>(3)</w:t>
      </w:r>
      <w:r>
        <w:rPr>
          <w:rFonts w:ascii="Times New Roman" w:eastAsia="標楷體" w:hAnsi="Times New Roman" w:cs="Times New Roman"/>
        </w:rPr>
        <w:t>森林類型、</w:t>
      </w:r>
      <w:r>
        <w:rPr>
          <w:rFonts w:ascii="Times New Roman" w:eastAsia="標楷體" w:hAnsi="Times New Roman" w:cs="Times New Roman"/>
        </w:rPr>
        <w:t>(4)</w:t>
      </w:r>
      <w:r w:rsidR="00824598">
        <w:rPr>
          <w:rFonts w:ascii="Times New Roman" w:eastAsia="標楷體" w:hAnsi="Times New Roman" w:cs="Times New Roman"/>
        </w:rPr>
        <w:t>分署</w:t>
      </w:r>
      <w:r>
        <w:rPr>
          <w:rFonts w:ascii="Times New Roman" w:eastAsia="標楷體" w:hAnsi="Times New Roman" w:cs="Times New Roman"/>
        </w:rPr>
        <w:t>和</w:t>
      </w:r>
      <w:r>
        <w:rPr>
          <w:rFonts w:ascii="Times New Roman" w:eastAsia="標楷體" w:hAnsi="Times New Roman" w:cs="Times New Roman"/>
        </w:rPr>
        <w:t>(5)</w:t>
      </w:r>
      <w:r>
        <w:rPr>
          <w:rFonts w:ascii="Times New Roman" w:eastAsia="標楷體" w:hAnsi="Times New Roman" w:cs="Times New Roman"/>
        </w:rPr>
        <w:t>海拔等</w:t>
      </w:r>
      <w:r>
        <w:rPr>
          <w:rFonts w:ascii="Times New Roman" w:eastAsia="標楷體" w:hAnsi="Times New Roman" w:cs="Times New Roman"/>
          <w:color w:val="000000"/>
        </w:rPr>
        <w:t>，</w:t>
      </w:r>
      <w:r>
        <w:rPr>
          <w:rFonts w:ascii="Times New Roman" w:eastAsia="標楷體" w:hAnsi="Times New Roman" w:cs="Times New Roman"/>
        </w:rPr>
        <w:t>經不同排列組合成</w:t>
      </w:r>
      <w:r>
        <w:rPr>
          <w:rFonts w:ascii="Times New Roman" w:eastAsia="標楷體" w:hAnsi="Times New Roman" w:cs="Times New Roman"/>
        </w:rPr>
        <w:t>31</w:t>
      </w:r>
      <w:r>
        <w:rPr>
          <w:rFonts w:ascii="Times New Roman" w:eastAsia="標楷體" w:hAnsi="Times New Roman" w:cs="Times New Roman"/>
        </w:rPr>
        <w:t>個競爭模式</w:t>
      </w:r>
      <w:r>
        <w:rPr>
          <w:rFonts w:ascii="Times New Roman" w:eastAsia="標楷體" w:hAnsi="Times New Roman" w:cs="Times New Roman"/>
        </w:rPr>
        <w:t>(Competing Models)</w:t>
      </w:r>
      <w:r>
        <w:rPr>
          <w:rFonts w:ascii="Times New Roman" w:eastAsia="標楷體" w:hAnsi="Times New Roman" w:cs="Times New Roman"/>
        </w:rPr>
        <w:t>進行分析。模式選擇</w:t>
      </w:r>
      <w:r>
        <w:rPr>
          <w:rFonts w:ascii="Times New Roman" w:eastAsia="標楷體" w:hAnsi="Times New Roman" w:cs="Times New Roman"/>
          <w:color w:val="000000"/>
        </w:rPr>
        <w:t>以校正樣本數後的</w:t>
      </w:r>
      <w:r>
        <w:rPr>
          <w:rFonts w:ascii="Times New Roman" w:eastAsia="標楷體" w:hAnsi="Times New Roman" w:cs="Times New Roman"/>
          <w:color w:val="000000"/>
        </w:rPr>
        <w:t>Akaike’s Information Criterion</w:t>
      </w:r>
      <w:r>
        <w:rPr>
          <w:rFonts w:ascii="Times New Roman" w:eastAsia="標楷體" w:hAnsi="Times New Roman" w:cs="Times New Roman"/>
          <w:color w:val="000000"/>
        </w:rPr>
        <w:t>分數</w:t>
      </w:r>
      <w:r>
        <w:rPr>
          <w:rFonts w:ascii="Times New Roman" w:eastAsia="標楷體" w:hAnsi="Times New Roman" w:cs="Times New Roman"/>
          <w:color w:val="000000"/>
        </w:rPr>
        <w:t>(</w:t>
      </w:r>
      <w:r>
        <w:rPr>
          <w:rFonts w:ascii="Times New Roman" w:eastAsia="標楷體" w:hAnsi="Times New Roman" w:cs="Times New Roman"/>
          <w:color w:val="010101"/>
        </w:rPr>
        <w:t>AIC</w:t>
      </w:r>
      <w:r>
        <w:rPr>
          <w:rFonts w:ascii="Times New Roman" w:eastAsia="標楷體" w:hAnsi="Times New Roman" w:cs="Times New Roman"/>
          <w:i/>
          <w:color w:val="010101"/>
        </w:rPr>
        <w:t>c</w:t>
      </w:r>
      <w:r>
        <w:rPr>
          <w:rFonts w:ascii="Times New Roman" w:eastAsia="標楷體" w:hAnsi="Times New Roman" w:cs="Times New Roman"/>
          <w:color w:val="010101"/>
        </w:rPr>
        <w:t>)</w:t>
      </w:r>
      <w:r>
        <w:rPr>
          <w:rFonts w:ascii="Times New Roman" w:eastAsia="標楷體" w:hAnsi="Times New Roman" w:cs="Times New Roman"/>
          <w:color w:val="010101"/>
        </w:rPr>
        <w:t>、</w:t>
      </w:r>
      <w:r>
        <w:rPr>
          <w:rFonts w:ascii="Times New Roman" w:eastAsia="標楷體" w:hAnsi="Times New Roman" w:cs="Times New Roman"/>
          <w:color w:val="010101"/>
        </w:rPr>
        <w:t>AIC</w:t>
      </w:r>
      <w:r>
        <w:rPr>
          <w:rFonts w:ascii="Times New Roman" w:eastAsia="標楷體" w:hAnsi="Times New Roman" w:cs="Times New Roman"/>
          <w:i/>
          <w:color w:val="010101"/>
        </w:rPr>
        <w:t>c</w:t>
      </w:r>
      <w:r>
        <w:rPr>
          <w:rFonts w:ascii="Times New Roman" w:eastAsia="標楷體" w:hAnsi="Times New Roman" w:cs="Times New Roman"/>
          <w:color w:val="010101"/>
        </w:rPr>
        <w:t>差值</w:t>
      </w:r>
      <w:r>
        <w:rPr>
          <w:rFonts w:ascii="Times New Roman" w:eastAsia="標楷體" w:hAnsi="Times New Roman" w:cs="Times New Roman"/>
          <w:color w:val="010101"/>
        </w:rPr>
        <w:t>(</w:t>
      </w:r>
      <w:r>
        <w:rPr>
          <w:rFonts w:ascii="Times New Roman" w:eastAsia="標楷體" w:hAnsi="Times New Roman" w:cs="Times New Roman"/>
          <w:i/>
          <w:color w:val="010101"/>
        </w:rPr>
        <w:t>Δ</w:t>
      </w:r>
      <w:r>
        <w:rPr>
          <w:rFonts w:ascii="Times New Roman" w:eastAsia="標楷體" w:hAnsi="Times New Roman" w:cs="Times New Roman"/>
          <w:color w:val="010101"/>
        </w:rPr>
        <w:t>AIC</w:t>
      </w:r>
      <w:r>
        <w:rPr>
          <w:rFonts w:ascii="Times New Roman" w:eastAsia="標楷體" w:hAnsi="Times New Roman" w:cs="Times New Roman"/>
          <w:i/>
          <w:color w:val="010101"/>
        </w:rPr>
        <w:t>c</w:t>
      </w:r>
      <w:r>
        <w:rPr>
          <w:rFonts w:ascii="Times New Roman" w:eastAsia="標楷體" w:hAnsi="Times New Roman" w:cs="Times New Roman"/>
          <w:color w:val="010101"/>
        </w:rPr>
        <w:t>)</w:t>
      </w:r>
      <w:r>
        <w:rPr>
          <w:rFonts w:ascii="Times New Roman" w:eastAsia="標楷體" w:hAnsi="Times New Roman" w:cs="Times New Roman"/>
          <w:color w:val="010101"/>
        </w:rPr>
        <w:t>及</w:t>
      </w:r>
      <w:r>
        <w:rPr>
          <w:rFonts w:ascii="Times New Roman" w:eastAsia="標楷體" w:hAnsi="Times New Roman" w:cs="Times New Roman"/>
          <w:color w:val="010101"/>
        </w:rPr>
        <w:t>Akaike weights (</w:t>
      </w:r>
      <w:r>
        <w:rPr>
          <w:rFonts w:ascii="Times New Roman" w:eastAsia="標楷體" w:hAnsi="Times New Roman" w:cs="Times New Roman"/>
          <w:i/>
          <w:color w:val="010101"/>
        </w:rPr>
        <w:t>ωi</w:t>
      </w:r>
      <w:r>
        <w:rPr>
          <w:rFonts w:ascii="Times New Roman" w:eastAsia="標楷體" w:hAnsi="Times New Roman" w:cs="Times New Roman"/>
          <w:color w:val="010101"/>
        </w:rPr>
        <w:t>) (B</w:t>
      </w:r>
      <w:r w:rsidRPr="00BE23B6">
        <w:rPr>
          <w:rFonts w:ascii="Times New Roman" w:eastAsia="標楷體" w:hAnsi="Times New Roman" w:cs="Times New Roman"/>
          <w:color w:val="010101"/>
        </w:rPr>
        <w:t>ur</w:t>
      </w:r>
      <w:r>
        <w:rPr>
          <w:rFonts w:ascii="Times New Roman" w:eastAsia="標楷體" w:hAnsi="Times New Roman" w:cs="Times New Roman"/>
          <w:color w:val="010101"/>
        </w:rPr>
        <w:t>nham and Anderson 2002)</w:t>
      </w:r>
      <w:r>
        <w:rPr>
          <w:rFonts w:ascii="Times New Roman" w:eastAsia="標楷體" w:hAnsi="Times New Roman" w:cs="Times New Roman"/>
          <w:color w:val="010101"/>
        </w:rPr>
        <w:t>為標準。此方法在進行時，先計算各模式的</w:t>
      </w:r>
      <w:r>
        <w:rPr>
          <w:rFonts w:ascii="Times New Roman" w:eastAsia="標楷體" w:hAnsi="Times New Roman" w:cs="Times New Roman"/>
          <w:color w:val="010101"/>
        </w:rPr>
        <w:t>AIC</w:t>
      </w:r>
      <w:r>
        <w:rPr>
          <w:rFonts w:ascii="Times New Roman" w:eastAsia="標楷體" w:hAnsi="Times New Roman" w:cs="Times New Roman"/>
          <w:i/>
          <w:color w:val="010101"/>
        </w:rPr>
        <w:t>c</w:t>
      </w:r>
      <w:r>
        <w:rPr>
          <w:rFonts w:ascii="Times New Roman" w:eastAsia="標楷體" w:hAnsi="Times New Roman" w:cs="Times New Roman"/>
          <w:color w:val="010101"/>
        </w:rPr>
        <w:t>值及各模式與具有最低</w:t>
      </w:r>
      <w:r>
        <w:rPr>
          <w:rFonts w:ascii="Times New Roman" w:eastAsia="標楷體" w:hAnsi="Times New Roman" w:cs="Times New Roman"/>
          <w:color w:val="010101"/>
        </w:rPr>
        <w:t>AIC</w:t>
      </w:r>
      <w:r>
        <w:rPr>
          <w:rFonts w:ascii="Times New Roman" w:eastAsia="標楷體" w:hAnsi="Times New Roman" w:cs="Times New Roman"/>
          <w:i/>
          <w:color w:val="010101"/>
        </w:rPr>
        <w:t>c</w:t>
      </w:r>
      <w:r>
        <w:rPr>
          <w:rFonts w:ascii="Times New Roman" w:eastAsia="標楷體" w:hAnsi="Times New Roman" w:cs="Times New Roman"/>
          <w:color w:val="010101"/>
        </w:rPr>
        <w:t>值模式的</w:t>
      </w:r>
      <w:r>
        <w:rPr>
          <w:rFonts w:ascii="Times New Roman" w:eastAsia="標楷體" w:hAnsi="Times New Roman" w:cs="Times New Roman"/>
          <w:color w:val="010101"/>
        </w:rPr>
        <w:t>AIC</w:t>
      </w:r>
      <w:r>
        <w:rPr>
          <w:rFonts w:ascii="Times New Roman" w:eastAsia="標楷體" w:hAnsi="Times New Roman" w:cs="Times New Roman"/>
          <w:i/>
          <w:color w:val="010101"/>
        </w:rPr>
        <w:t>c</w:t>
      </w:r>
      <w:r>
        <w:rPr>
          <w:rFonts w:ascii="Times New Roman" w:eastAsia="標楷體" w:hAnsi="Times New Roman" w:cs="Times New Roman"/>
          <w:color w:val="010101"/>
        </w:rPr>
        <w:t>差值，之後再以</w:t>
      </w:r>
      <w:r>
        <w:rPr>
          <w:rFonts w:ascii="Times New Roman" w:eastAsia="標楷體" w:hAnsi="Times New Roman" w:cs="Times New Roman"/>
          <w:i/>
          <w:color w:val="010101"/>
        </w:rPr>
        <w:t>Δ</w:t>
      </w:r>
      <w:r>
        <w:rPr>
          <w:rFonts w:ascii="Times New Roman" w:eastAsia="標楷體" w:hAnsi="Times New Roman" w:cs="Times New Roman"/>
          <w:color w:val="010101"/>
        </w:rPr>
        <w:t>AIC</w:t>
      </w:r>
      <w:r>
        <w:rPr>
          <w:rFonts w:ascii="Times New Roman" w:eastAsia="標楷體" w:hAnsi="Times New Roman" w:cs="Times New Roman"/>
          <w:i/>
          <w:color w:val="010101"/>
        </w:rPr>
        <w:t xml:space="preserve">c </w:t>
      </w:r>
      <w:r>
        <w:rPr>
          <w:color w:val="3C4043"/>
          <w:shd w:val="clear" w:color="auto" w:fill="FFFFFF"/>
        </w:rPr>
        <w:t>≦</w:t>
      </w:r>
      <w:r>
        <w:rPr>
          <w:rFonts w:ascii="Times New Roman" w:eastAsia="標楷體" w:hAnsi="Times New Roman" w:cs="Times New Roman"/>
          <w:color w:val="3C4043"/>
          <w:shd w:val="clear" w:color="auto" w:fill="FFFFFF"/>
        </w:rPr>
        <w:t xml:space="preserve"> </w:t>
      </w:r>
      <w:r>
        <w:rPr>
          <w:rFonts w:ascii="Times New Roman" w:eastAsia="標楷體" w:hAnsi="Times New Roman" w:cs="Times New Roman"/>
          <w:color w:val="010101"/>
        </w:rPr>
        <w:t xml:space="preserve">2 </w:t>
      </w:r>
      <w:r>
        <w:rPr>
          <w:rFonts w:ascii="Times New Roman" w:eastAsia="標楷體" w:hAnsi="Times New Roman" w:cs="Times New Roman"/>
          <w:color w:val="010101"/>
        </w:rPr>
        <w:t>的模式作為最被資料所支持的模式</w:t>
      </w:r>
      <w:r>
        <w:rPr>
          <w:rFonts w:ascii="Times New Roman" w:eastAsia="標楷體" w:hAnsi="Times New Roman" w:cs="Times New Roman"/>
          <w:color w:val="010101"/>
        </w:rPr>
        <w:t>(</w:t>
      </w:r>
      <w:r w:rsidRPr="00BE23B6">
        <w:rPr>
          <w:rFonts w:ascii="Times New Roman" w:eastAsia="標楷體" w:hAnsi="Times New Roman" w:cs="Times New Roman"/>
          <w:color w:val="010101"/>
        </w:rPr>
        <w:t>Bu</w:t>
      </w:r>
      <w:r>
        <w:rPr>
          <w:rFonts w:ascii="Times New Roman" w:eastAsia="標楷體" w:hAnsi="Times New Roman" w:cs="Times New Roman"/>
          <w:color w:val="010101"/>
        </w:rPr>
        <w:t>rnham and Anderson 2002)</w:t>
      </w:r>
      <w:r>
        <w:rPr>
          <w:rFonts w:ascii="Times New Roman" w:eastAsia="標楷體" w:hAnsi="Times New Roman" w:cs="Times New Roman"/>
          <w:color w:val="010101"/>
        </w:rPr>
        <w:t>。接著並挑選出</w:t>
      </w:r>
      <w:r>
        <w:rPr>
          <w:rFonts w:ascii="Times New Roman" w:eastAsia="標楷體" w:hAnsi="Times New Roman" w:cs="Times New Roman"/>
          <w:i/>
          <w:color w:val="010101"/>
        </w:rPr>
        <w:t>Δ</w:t>
      </w:r>
      <w:r>
        <w:rPr>
          <w:rFonts w:ascii="Times New Roman" w:eastAsia="標楷體" w:hAnsi="Times New Roman" w:cs="Times New Roman"/>
          <w:color w:val="010101"/>
        </w:rPr>
        <w:t>AIC</w:t>
      </w:r>
      <w:r>
        <w:rPr>
          <w:rFonts w:ascii="Times New Roman" w:eastAsia="標楷體" w:hAnsi="Times New Roman" w:cs="Times New Roman"/>
          <w:i/>
          <w:color w:val="010101"/>
        </w:rPr>
        <w:t xml:space="preserve">c </w:t>
      </w:r>
      <w:r>
        <w:rPr>
          <w:color w:val="3C4043"/>
          <w:shd w:val="clear" w:color="auto" w:fill="FFFFFF"/>
        </w:rPr>
        <w:t>≦</w:t>
      </w:r>
      <w:r>
        <w:rPr>
          <w:rFonts w:ascii="Times New Roman" w:eastAsia="標楷體" w:hAnsi="Times New Roman" w:cs="Times New Roman"/>
          <w:color w:val="3C4043"/>
          <w:shd w:val="clear" w:color="auto" w:fill="FFFFFF"/>
        </w:rPr>
        <w:t xml:space="preserve"> </w:t>
      </w:r>
      <w:r>
        <w:rPr>
          <w:rFonts w:ascii="Times New Roman" w:eastAsia="標楷體" w:hAnsi="Times New Roman" w:cs="Times New Roman"/>
          <w:color w:val="010101"/>
        </w:rPr>
        <w:t>2</w:t>
      </w:r>
      <w:r>
        <w:rPr>
          <w:rFonts w:ascii="Times New Roman" w:eastAsia="標楷體" w:hAnsi="Times New Roman" w:cs="Times New Roman"/>
          <w:color w:val="010101"/>
        </w:rPr>
        <w:t>的模式所包含的變數，進行後續</w:t>
      </w:r>
      <w:r>
        <w:rPr>
          <w:rFonts w:ascii="Times New Roman" w:eastAsia="標楷體" w:hAnsi="Times New Roman" w:cs="Times New Roman"/>
          <w:color w:val="010101"/>
        </w:rPr>
        <w:t>GLMM</w:t>
      </w:r>
      <w:r>
        <w:rPr>
          <w:rFonts w:ascii="Times New Roman" w:eastAsia="標楷體" w:hAnsi="Times New Roman" w:cs="Times New Roman"/>
          <w:color w:val="010101"/>
        </w:rPr>
        <w:t>的分析。此外，以</w:t>
      </w:r>
      <w:r>
        <w:rPr>
          <w:rFonts w:ascii="Times New Roman" w:eastAsia="標楷體" w:hAnsi="Times New Roman" w:cs="Times New Roman"/>
          <w:color w:val="010101"/>
        </w:rPr>
        <w:t>Akaike weights (</w:t>
      </w:r>
      <w:r>
        <w:rPr>
          <w:rFonts w:ascii="Times New Roman" w:eastAsia="標楷體" w:hAnsi="Times New Roman" w:cs="Times New Roman"/>
          <w:i/>
          <w:color w:val="010101"/>
        </w:rPr>
        <w:t>ωi</w:t>
      </w:r>
      <w:r>
        <w:rPr>
          <w:rFonts w:ascii="Times New Roman" w:eastAsia="標楷體" w:hAnsi="Times New Roman" w:cs="Times New Roman"/>
          <w:color w:val="010101"/>
        </w:rPr>
        <w:t>)</w:t>
      </w:r>
      <w:r>
        <w:rPr>
          <w:rFonts w:ascii="Times New Roman" w:eastAsia="標楷體" w:hAnsi="Times New Roman" w:cs="Times New Roman"/>
          <w:color w:val="010101"/>
        </w:rPr>
        <w:t>評估一特定模式在同樣的資料及一組相互比較的模式中是否為最佳模式</w:t>
      </w:r>
      <w:r>
        <w:rPr>
          <w:rFonts w:ascii="Times New Roman" w:eastAsia="標楷體" w:hAnsi="Times New Roman" w:cs="Times New Roman"/>
          <w:color w:val="010101"/>
        </w:rPr>
        <w:t>(</w:t>
      </w:r>
      <w:r w:rsidRPr="00BE23B6">
        <w:rPr>
          <w:rFonts w:ascii="Times New Roman" w:eastAsia="標楷體" w:hAnsi="Times New Roman" w:cs="Times New Roman"/>
          <w:color w:val="010101"/>
        </w:rPr>
        <w:t>Burn</w:t>
      </w:r>
      <w:r>
        <w:rPr>
          <w:rFonts w:ascii="Times New Roman" w:eastAsia="標楷體" w:hAnsi="Times New Roman" w:cs="Times New Roman"/>
          <w:color w:val="010101"/>
        </w:rPr>
        <w:t>ham and Anderson 2002)</w:t>
      </w:r>
      <w:r>
        <w:rPr>
          <w:rFonts w:ascii="Times New Roman" w:eastAsia="標楷體" w:hAnsi="Times New Roman" w:cs="Times New Roman"/>
          <w:color w:val="010101"/>
        </w:rPr>
        <w:t>。個別變數的相對重要性也可以藉由加總特定變數在各模式的</w:t>
      </w:r>
      <w:r>
        <w:rPr>
          <w:rFonts w:ascii="Times New Roman" w:eastAsia="標楷體" w:hAnsi="Times New Roman" w:cs="Times New Roman"/>
          <w:color w:val="010101"/>
        </w:rPr>
        <w:t>Akaike weights (</w:t>
      </w:r>
      <w:r>
        <w:rPr>
          <w:rFonts w:ascii="Times New Roman" w:eastAsia="標楷體" w:hAnsi="Times New Roman" w:cs="Times New Roman"/>
          <w:i/>
          <w:color w:val="010101"/>
        </w:rPr>
        <w:t>ωi</w:t>
      </w:r>
      <w:r>
        <w:rPr>
          <w:rFonts w:ascii="Times New Roman" w:eastAsia="標楷體" w:hAnsi="Times New Roman" w:cs="Times New Roman"/>
          <w:color w:val="010101"/>
        </w:rPr>
        <w:t>)</w:t>
      </w:r>
      <w:r>
        <w:rPr>
          <w:rFonts w:ascii="Times New Roman" w:eastAsia="標楷體" w:hAnsi="Times New Roman" w:cs="Times New Roman"/>
          <w:color w:val="010101"/>
        </w:rPr>
        <w:t>分數來解釋其影響力</w:t>
      </w:r>
      <w:r>
        <w:rPr>
          <w:rFonts w:ascii="Times New Roman" w:eastAsia="標楷體" w:hAnsi="Times New Roman" w:cs="Times New Roman"/>
          <w:color w:val="010101"/>
        </w:rPr>
        <w:t>(</w:t>
      </w:r>
      <w:r w:rsidRPr="00BE23B6">
        <w:rPr>
          <w:rFonts w:ascii="Times New Roman" w:eastAsia="標楷體" w:hAnsi="Times New Roman" w:cs="Times New Roman"/>
          <w:color w:val="010101"/>
        </w:rPr>
        <w:t>Burn</w:t>
      </w:r>
      <w:r>
        <w:rPr>
          <w:rFonts w:ascii="Times New Roman" w:eastAsia="標楷體" w:hAnsi="Times New Roman" w:cs="Times New Roman"/>
          <w:color w:val="010101"/>
        </w:rPr>
        <w:t>ham and Anderson 2002)</w:t>
      </w:r>
      <w:r>
        <w:rPr>
          <w:rFonts w:ascii="Times New Roman" w:eastAsia="標楷體" w:hAnsi="Times New Roman" w:cs="Times New Roman"/>
          <w:color w:val="010101"/>
        </w:rPr>
        <w:t>。</w:t>
      </w:r>
    </w:p>
    <w:p w14:paraId="0ED5B710" w14:textId="77777777" w:rsidR="00D93FCC" w:rsidRDefault="00D93FCC">
      <w:pPr>
        <w:spacing w:line="360" w:lineRule="auto"/>
        <w:jc w:val="both"/>
        <w:rPr>
          <w:rFonts w:ascii="Times New Roman" w:eastAsia="標楷體" w:hAnsi="Times New Roman" w:cs="Times New Roman"/>
          <w:color w:val="010101"/>
        </w:rPr>
      </w:pPr>
    </w:p>
    <w:p w14:paraId="37DCAC31" w14:textId="6DEA23DB" w:rsidR="00D93FCC" w:rsidRDefault="002435EC">
      <w:pPr>
        <w:spacing w:line="360" w:lineRule="auto"/>
        <w:ind w:firstLine="480"/>
        <w:jc w:val="both"/>
        <w:rPr>
          <w:rFonts w:ascii="Times New Roman" w:eastAsia="標楷體" w:hAnsi="Times New Roman" w:cs="Times New Roman"/>
        </w:rPr>
      </w:pPr>
      <w:r>
        <w:rPr>
          <w:rFonts w:ascii="Times New Roman" w:eastAsia="標楷體" w:hAnsi="Times New Roman" w:cs="Times New Roman"/>
        </w:rPr>
        <w:t>上述模式選擇的部分，是利用</w:t>
      </w:r>
      <w:r>
        <w:rPr>
          <w:rFonts w:ascii="Times New Roman" w:eastAsia="標楷體" w:hAnsi="Times New Roman" w:cs="Times New Roman"/>
        </w:rPr>
        <w:t>R</w:t>
      </w:r>
      <w:r>
        <w:rPr>
          <w:rFonts w:ascii="Times New Roman" w:eastAsia="標楷體" w:hAnsi="Times New Roman" w:cs="Times New Roman"/>
        </w:rPr>
        <w:t>軟體</w:t>
      </w:r>
      <w:r>
        <w:rPr>
          <w:rFonts w:ascii="Times New Roman" w:eastAsia="標楷體" w:hAnsi="Times New Roman" w:cs="Times New Roman"/>
        </w:rPr>
        <w:t>(4.</w:t>
      </w:r>
      <w:del w:id="155" w:author="瑋婷 徐" w:date="2024-11-22T09:34:00Z" w16du:dateUtc="2024-11-22T01:34:00Z">
        <w:r w:rsidDel="00A17B6E">
          <w:rPr>
            <w:rFonts w:ascii="Times New Roman" w:eastAsia="標楷體" w:hAnsi="Times New Roman" w:cs="Times New Roman" w:hint="eastAsia"/>
          </w:rPr>
          <w:delText>0</w:delText>
        </w:r>
      </w:del>
      <w:ins w:id="156" w:author="瑋婷 徐" w:date="2024-11-22T09:34:00Z" w16du:dateUtc="2024-11-22T01:34:00Z">
        <w:r w:rsidR="00A17B6E">
          <w:rPr>
            <w:rFonts w:ascii="Times New Roman" w:eastAsia="標楷體" w:hAnsi="Times New Roman" w:cs="Times New Roman" w:hint="eastAsia"/>
          </w:rPr>
          <w:t>2</w:t>
        </w:r>
      </w:ins>
      <w:r>
        <w:rPr>
          <w:rFonts w:ascii="Times New Roman" w:eastAsia="標楷體" w:hAnsi="Times New Roman" w:cs="Times New Roman"/>
        </w:rPr>
        <w:t>.1</w:t>
      </w:r>
      <w:r>
        <w:rPr>
          <w:rFonts w:ascii="Times New Roman" w:eastAsia="標楷體" w:hAnsi="Times New Roman" w:cs="Times New Roman"/>
        </w:rPr>
        <w:t>版</w:t>
      </w:r>
      <w:r>
        <w:rPr>
          <w:rFonts w:ascii="Times New Roman" w:eastAsia="標楷體" w:hAnsi="Times New Roman" w:cs="Times New Roman"/>
        </w:rPr>
        <w:t>)</w:t>
      </w:r>
      <w:r>
        <w:rPr>
          <w:rFonts w:ascii="Times New Roman" w:eastAsia="標楷體" w:hAnsi="Times New Roman" w:cs="Times New Roman"/>
        </w:rPr>
        <w:t>的</w:t>
      </w:r>
      <w:r>
        <w:rPr>
          <w:rFonts w:ascii="Times New Roman" w:eastAsia="標楷體" w:hAnsi="Times New Roman" w:cs="Times New Roman"/>
        </w:rPr>
        <w:t>MuMIn</w:t>
      </w:r>
      <w:r>
        <w:rPr>
          <w:rFonts w:ascii="Times New Roman" w:eastAsia="標楷體" w:hAnsi="Times New Roman" w:cs="Times New Roman"/>
        </w:rPr>
        <w:t>套件分析</w:t>
      </w:r>
      <w:r w:rsidRPr="00BE23B6">
        <w:rPr>
          <w:rFonts w:ascii="Times New Roman" w:eastAsia="標楷體" w:hAnsi="Times New Roman" w:cs="Times New Roman"/>
        </w:rPr>
        <w:t>(</w:t>
      </w:r>
      <w:r w:rsidRPr="00BE23B6">
        <w:rPr>
          <w:rFonts w:ascii="Times New Roman" w:eastAsia="標楷體" w:hAnsi="Times New Roman" w:cs="Times New Roman"/>
          <w:color w:val="000000"/>
        </w:rPr>
        <w:t>Bar</w:t>
      </w:r>
      <w:r>
        <w:rPr>
          <w:rFonts w:ascii="Times New Roman" w:eastAsia="標楷體" w:hAnsi="Times New Roman" w:cs="Times New Roman"/>
          <w:color w:val="000000"/>
        </w:rPr>
        <w:t>ton</w:t>
      </w:r>
      <w:r>
        <w:rPr>
          <w:rFonts w:ascii="Times New Roman" w:eastAsia="標楷體" w:hAnsi="Times New Roman" w:cs="Times New Roman"/>
        </w:rPr>
        <w:t xml:space="preserve"> 2019)</w:t>
      </w:r>
      <w:r>
        <w:rPr>
          <w:rFonts w:ascii="Times New Roman" w:eastAsia="標楷體" w:hAnsi="Times New Roman" w:cs="Times New Roman"/>
        </w:rPr>
        <w:t>。</w:t>
      </w:r>
      <w:r>
        <w:rPr>
          <w:rFonts w:ascii="Times New Roman" w:eastAsia="標楷體" w:hAnsi="Times New Roman" w:cs="Times New Roman"/>
        </w:rPr>
        <w:t>GLMM</w:t>
      </w:r>
      <w:r>
        <w:rPr>
          <w:rFonts w:ascii="Times New Roman" w:eastAsia="標楷體" w:hAnsi="Times New Roman" w:cs="Times New Roman"/>
        </w:rPr>
        <w:t>的分析則是利用</w:t>
      </w:r>
      <w:r>
        <w:rPr>
          <w:rFonts w:ascii="Times New Roman" w:eastAsia="標楷體" w:hAnsi="Times New Roman" w:cs="Times New Roman"/>
        </w:rPr>
        <w:t>R</w:t>
      </w:r>
      <w:r>
        <w:rPr>
          <w:rFonts w:ascii="Times New Roman" w:eastAsia="標楷體" w:hAnsi="Times New Roman" w:cs="Times New Roman"/>
        </w:rPr>
        <w:t>軟體的</w:t>
      </w:r>
      <w:r>
        <w:rPr>
          <w:rFonts w:ascii="Times New Roman" w:eastAsia="標楷體" w:hAnsi="Times New Roman" w:cs="Times New Roman"/>
        </w:rPr>
        <w:t>lme4</w:t>
      </w:r>
      <w:r>
        <w:rPr>
          <w:rFonts w:ascii="Times New Roman" w:eastAsia="標楷體" w:hAnsi="Times New Roman" w:cs="Times New Roman"/>
        </w:rPr>
        <w:t>套件</w:t>
      </w:r>
      <w:r>
        <w:rPr>
          <w:rFonts w:ascii="Times New Roman" w:eastAsia="標楷體" w:hAnsi="Times New Roman" w:cs="Times New Roman"/>
        </w:rPr>
        <w:t xml:space="preserve"> (</w:t>
      </w:r>
      <w:r w:rsidRPr="00BE23B6">
        <w:rPr>
          <w:rFonts w:ascii="Times New Roman" w:eastAsia="標楷體" w:hAnsi="Times New Roman" w:cs="Times New Roman"/>
        </w:rPr>
        <w:t>Bat</w:t>
      </w:r>
      <w:r>
        <w:rPr>
          <w:rFonts w:ascii="Times New Roman" w:eastAsia="標楷體" w:hAnsi="Times New Roman" w:cs="Times New Roman"/>
        </w:rPr>
        <w:t xml:space="preserve">es </w:t>
      </w:r>
      <w:r>
        <w:rPr>
          <w:rFonts w:ascii="Times New Roman" w:eastAsia="標楷體" w:hAnsi="Times New Roman" w:cs="Times New Roman"/>
          <w:i/>
        </w:rPr>
        <w:t>et al.</w:t>
      </w:r>
      <w:r>
        <w:rPr>
          <w:rFonts w:ascii="Times New Roman" w:eastAsia="標楷體" w:hAnsi="Times New Roman" w:cs="Times New Roman"/>
        </w:rPr>
        <w:t xml:space="preserve"> 2014) </w:t>
      </w:r>
      <w:r>
        <w:rPr>
          <w:rFonts w:ascii="Times New Roman" w:eastAsia="標楷體" w:hAnsi="Times New Roman" w:cs="Times New Roman"/>
        </w:rPr>
        <w:t>進行。</w:t>
      </w:r>
    </w:p>
    <w:p w14:paraId="27C6A34D" w14:textId="77777777" w:rsidR="00D93FCC" w:rsidRDefault="00D93FCC">
      <w:pPr>
        <w:spacing w:line="360" w:lineRule="auto"/>
        <w:jc w:val="both"/>
        <w:rPr>
          <w:rFonts w:ascii="Times New Roman" w:eastAsia="標楷體" w:hAnsi="Times New Roman" w:cs="Times New Roman"/>
        </w:rPr>
      </w:pPr>
    </w:p>
    <w:p w14:paraId="0A73901A" w14:textId="77777777" w:rsidR="00D93FCC" w:rsidRDefault="002435EC">
      <w:pPr>
        <w:spacing w:line="360" w:lineRule="auto"/>
        <w:jc w:val="both"/>
        <w:outlineLvl w:val="1"/>
        <w:rPr>
          <w:rFonts w:ascii="Times New Roman" w:eastAsia="標楷體" w:hAnsi="Times New Roman" w:cs="Times New Roman"/>
          <w:b/>
          <w:sz w:val="28"/>
        </w:rPr>
      </w:pPr>
      <w:bookmarkStart w:id="157" w:name="_Toc121845041"/>
      <w:bookmarkStart w:id="158" w:name="_Toc156378944"/>
      <w:r>
        <w:rPr>
          <w:rFonts w:ascii="Times New Roman" w:eastAsia="標楷體" w:hAnsi="Times New Roman" w:cs="Times New Roman"/>
          <w:b/>
          <w:sz w:val="28"/>
        </w:rPr>
        <w:t>二、繁殖鳥類監測部分</w:t>
      </w:r>
      <w:bookmarkEnd w:id="157"/>
      <w:bookmarkEnd w:id="158"/>
    </w:p>
    <w:p w14:paraId="0E6BE1BB" w14:textId="77777777" w:rsidR="00D93FCC" w:rsidRDefault="002435EC">
      <w:pPr>
        <w:spacing w:line="360" w:lineRule="auto"/>
        <w:jc w:val="both"/>
        <w:outlineLvl w:val="2"/>
        <w:rPr>
          <w:rFonts w:ascii="Times New Roman" w:eastAsia="標楷體" w:hAnsi="Times New Roman" w:cs="Times New Roman"/>
          <w:b/>
          <w:sz w:val="28"/>
        </w:rPr>
      </w:pPr>
      <w:bookmarkStart w:id="159" w:name="_Toc121845042"/>
      <w:bookmarkStart w:id="160" w:name="_Toc156378945"/>
      <w:r>
        <w:rPr>
          <w:rFonts w:ascii="Times New Roman" w:eastAsia="標楷體" w:hAnsi="Times New Roman" w:cs="Times New Roman"/>
          <w:b/>
          <w:sz w:val="28"/>
        </w:rPr>
        <w:t>(</w:t>
      </w:r>
      <w:r>
        <w:rPr>
          <w:rFonts w:ascii="Times New Roman" w:eastAsia="標楷體" w:hAnsi="Times New Roman" w:cs="Times New Roman"/>
          <w:b/>
          <w:sz w:val="28"/>
        </w:rPr>
        <w:t>一</w:t>
      </w:r>
      <w:r>
        <w:rPr>
          <w:rFonts w:ascii="Times New Roman" w:eastAsia="標楷體" w:hAnsi="Times New Roman" w:cs="Times New Roman"/>
          <w:b/>
          <w:sz w:val="28"/>
        </w:rPr>
        <w:t xml:space="preserve">) </w:t>
      </w:r>
      <w:r>
        <w:rPr>
          <w:rFonts w:ascii="Times New Roman" w:eastAsia="標楷體" w:hAnsi="Times New Roman" w:cs="Times New Roman"/>
          <w:b/>
          <w:sz w:val="28"/>
        </w:rPr>
        <w:t>繁殖鳥類調查方法</w:t>
      </w:r>
      <w:bookmarkEnd w:id="159"/>
      <w:bookmarkEnd w:id="160"/>
    </w:p>
    <w:p w14:paraId="5BBF83D2" w14:textId="7A193774"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本計畫調查方法為定點調查法</w:t>
      </w:r>
      <w:r>
        <w:rPr>
          <w:rFonts w:ascii="Times New Roman" w:eastAsia="標楷體" w:hAnsi="Times New Roman" w:cs="Times New Roman"/>
        </w:rPr>
        <w:t>(Point Count)</w:t>
      </w:r>
      <w:r>
        <w:rPr>
          <w:rFonts w:ascii="Times New Roman" w:eastAsia="標楷體" w:hAnsi="Times New Roman" w:cs="Times New Roman"/>
        </w:rPr>
        <w:t>。各</w:t>
      </w:r>
      <w:r w:rsidR="00824598">
        <w:rPr>
          <w:rFonts w:ascii="Times New Roman" w:eastAsia="標楷體" w:hAnsi="Times New Roman" w:cs="Times New Roman"/>
        </w:rPr>
        <w:t>分署</w:t>
      </w:r>
      <w:r>
        <w:rPr>
          <w:rFonts w:ascii="Times New Roman" w:eastAsia="標楷體" w:hAnsi="Times New Roman" w:cs="Times New Roman"/>
        </w:rPr>
        <w:t>從尚未有人認養的</w:t>
      </w:r>
      <w:r>
        <w:rPr>
          <w:rFonts w:ascii="Times New Roman" w:eastAsia="標楷體" w:hAnsi="Times New Roman" w:cs="Times New Roman"/>
        </w:rPr>
        <w:t>BBS Taiwan</w:t>
      </w:r>
      <w:r>
        <w:rPr>
          <w:rFonts w:ascii="Times New Roman" w:eastAsia="標楷體" w:hAnsi="Times New Roman" w:cs="Times New Roman"/>
        </w:rPr>
        <w:t>樣區或既有的臺灣獼猴調查樣區中，共挑選出</w:t>
      </w:r>
      <w:r>
        <w:rPr>
          <w:rFonts w:ascii="Times New Roman" w:eastAsia="標楷體" w:hAnsi="Times New Roman" w:cs="Times New Roman"/>
        </w:rPr>
        <w:t>35</w:t>
      </w:r>
      <w:r>
        <w:rPr>
          <w:rFonts w:ascii="Times New Roman" w:eastAsia="標楷體" w:hAnsi="Times New Roman" w:cs="Times New Roman"/>
        </w:rPr>
        <w:t>個樣區進行繁殖鳥類調查。每個樣區以</w:t>
      </w:r>
      <w:r>
        <w:rPr>
          <w:rFonts w:ascii="Times New Roman" w:eastAsia="標楷體" w:hAnsi="Times New Roman" w:cs="Times New Roman"/>
        </w:rPr>
        <w:t>1 km X 1 km</w:t>
      </w:r>
      <w:r>
        <w:rPr>
          <w:rFonts w:ascii="Times New Roman" w:eastAsia="標楷體" w:hAnsi="Times New Roman" w:cs="Times New Roman"/>
        </w:rPr>
        <w:t>網格為基礎，沿著車行道路或步道於前述網格範圍內或周邊設置</w:t>
      </w:r>
      <w:r>
        <w:rPr>
          <w:rFonts w:ascii="Times New Roman" w:eastAsia="標楷體" w:hAnsi="Times New Roman" w:cs="Times New Roman"/>
        </w:rPr>
        <w:t>6 - 10</w:t>
      </w:r>
      <w:r>
        <w:rPr>
          <w:rFonts w:ascii="Times New Roman" w:eastAsia="標楷體" w:hAnsi="Times New Roman" w:cs="Times New Roman"/>
        </w:rPr>
        <w:t>個樣點，每個樣點的有效調查半徑為</w:t>
      </w:r>
      <w:r>
        <w:rPr>
          <w:rFonts w:ascii="Times New Roman" w:eastAsia="標楷體" w:hAnsi="Times New Roman" w:cs="Times New Roman"/>
        </w:rPr>
        <w:t>100 m</w:t>
      </w:r>
      <w:r>
        <w:rPr>
          <w:rFonts w:ascii="標楷體" w:eastAsia="標楷體" w:hAnsi="標楷體" w:cs="Times New Roman"/>
        </w:rPr>
        <w:t>。</w:t>
      </w:r>
      <w:r>
        <w:rPr>
          <w:rFonts w:ascii="Times New Roman" w:eastAsia="標楷體" w:hAnsi="Times New Roman" w:cs="Times New Roman"/>
        </w:rPr>
        <w:t>每個樣點之間的直線距離需相隔</w:t>
      </w:r>
      <w:r>
        <w:rPr>
          <w:rFonts w:ascii="Times New Roman" w:eastAsia="標楷體" w:hAnsi="Times New Roman" w:cs="Times New Roman"/>
        </w:rPr>
        <w:t>200 m</w:t>
      </w:r>
      <w:r>
        <w:rPr>
          <w:rFonts w:ascii="Times New Roman" w:eastAsia="標楷體" w:hAnsi="Times New Roman" w:cs="Times New Roman"/>
        </w:rPr>
        <w:t>以上</w:t>
      </w:r>
      <w:r>
        <w:rPr>
          <w:rFonts w:ascii="標楷體" w:eastAsia="標楷體" w:hAnsi="標楷體" w:cs="Times New Roman"/>
        </w:rPr>
        <w:t>。</w:t>
      </w:r>
    </w:p>
    <w:p w14:paraId="5D30F4AA" w14:textId="77777777" w:rsidR="00D93FCC" w:rsidRDefault="00D93FCC">
      <w:pPr>
        <w:spacing w:line="360" w:lineRule="auto"/>
        <w:jc w:val="both"/>
        <w:rPr>
          <w:rFonts w:ascii="Times New Roman" w:eastAsia="標楷體" w:hAnsi="Times New Roman" w:cs="Times New Roman"/>
        </w:rPr>
      </w:pPr>
    </w:p>
    <w:p w14:paraId="3A2714BF" w14:textId="34715327"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每個樣點調查</w:t>
      </w:r>
      <w:r>
        <w:rPr>
          <w:rFonts w:ascii="Times New Roman" w:eastAsia="標楷體" w:hAnsi="Times New Roman" w:cs="Times New Roman"/>
        </w:rPr>
        <w:t>6</w:t>
      </w:r>
      <w:r>
        <w:rPr>
          <w:rFonts w:ascii="Times New Roman" w:eastAsia="標楷體" w:hAnsi="Times New Roman" w:cs="Times New Roman"/>
        </w:rPr>
        <w:t>分鐘，並且在每次調查時拍攝各樣點</w:t>
      </w:r>
      <w:r>
        <w:rPr>
          <w:rFonts w:ascii="Times New Roman" w:eastAsia="標楷體" w:hAnsi="Times New Roman" w:cs="Times New Roman"/>
        </w:rPr>
        <w:t>4</w:t>
      </w:r>
      <w:r>
        <w:rPr>
          <w:rFonts w:ascii="Times New Roman" w:eastAsia="標楷體" w:hAnsi="Times New Roman" w:cs="Times New Roman"/>
        </w:rPr>
        <w:t>個方位共計</w:t>
      </w:r>
      <w:r>
        <w:rPr>
          <w:rFonts w:ascii="Times New Roman" w:eastAsia="標楷體" w:hAnsi="Times New Roman" w:cs="Times New Roman"/>
        </w:rPr>
        <w:t>4</w:t>
      </w:r>
      <w:r>
        <w:rPr>
          <w:rFonts w:ascii="Times New Roman" w:eastAsia="標楷體" w:hAnsi="Times New Roman" w:cs="Times New Roman"/>
        </w:rPr>
        <w:t>張的環境照片，此外，每次調查也需要拍攝調查樣點現地實際收到的</w:t>
      </w:r>
      <w:r>
        <w:rPr>
          <w:rFonts w:ascii="Times New Roman" w:eastAsia="標楷體" w:hAnsi="Times New Roman" w:cs="Times New Roman"/>
        </w:rPr>
        <w:t>GPS</w:t>
      </w:r>
      <w:r>
        <w:rPr>
          <w:rFonts w:ascii="Times New Roman" w:eastAsia="標楷體" w:hAnsi="Times New Roman" w:cs="Times New Roman"/>
        </w:rPr>
        <w:t>座標照片。調</w:t>
      </w:r>
      <w:r>
        <w:rPr>
          <w:rFonts w:ascii="Times New Roman" w:eastAsia="標楷體" w:hAnsi="Times New Roman" w:cs="Times New Roman"/>
        </w:rPr>
        <w:lastRenderedPageBreak/>
        <w:t>查期間為每年</w:t>
      </w:r>
      <w:r>
        <w:rPr>
          <w:rFonts w:ascii="Times New Roman" w:eastAsia="標楷體" w:hAnsi="Times New Roman" w:cs="Times New Roman"/>
        </w:rPr>
        <w:t>3 - 6</w:t>
      </w:r>
      <w:r>
        <w:rPr>
          <w:rFonts w:ascii="Times New Roman" w:eastAsia="標楷體" w:hAnsi="Times New Roman" w:cs="Times New Roman"/>
        </w:rPr>
        <w:t>月，每個樣區一年進行</w:t>
      </w:r>
      <w:r>
        <w:rPr>
          <w:rFonts w:ascii="Times New Roman" w:eastAsia="標楷體" w:hAnsi="Times New Roman" w:cs="Times New Roman"/>
        </w:rPr>
        <w:t>2</w:t>
      </w:r>
      <w:r>
        <w:rPr>
          <w:rFonts w:ascii="Times New Roman" w:eastAsia="標楷體" w:hAnsi="Times New Roman" w:cs="Times New Roman"/>
        </w:rPr>
        <w:t>次調查。依海拔不同，各樣區進行調查的月份也有差異，分別是：低海拔樣區</w:t>
      </w:r>
      <w:r>
        <w:rPr>
          <w:rFonts w:ascii="Times New Roman" w:eastAsia="標楷體" w:hAnsi="Times New Roman" w:cs="Times New Roman"/>
        </w:rPr>
        <w:t xml:space="preserve"> (</w:t>
      </w:r>
      <w:r>
        <w:rPr>
          <w:rFonts w:ascii="Times New Roman" w:eastAsia="標楷體" w:hAnsi="Times New Roman" w:cs="Times New Roman"/>
        </w:rPr>
        <w:t>海拔</w:t>
      </w:r>
      <w:r>
        <w:rPr>
          <w:rFonts w:ascii="Times New Roman" w:eastAsia="標楷體" w:hAnsi="Times New Roman" w:cs="Times New Roman"/>
        </w:rPr>
        <w:t>&lt;1,000 m)</w:t>
      </w:r>
      <w:r>
        <w:rPr>
          <w:rFonts w:ascii="Times New Roman" w:eastAsia="標楷體" w:hAnsi="Times New Roman" w:cs="Times New Roman"/>
        </w:rPr>
        <w:t>為</w:t>
      </w:r>
      <w:r>
        <w:rPr>
          <w:rFonts w:ascii="Times New Roman" w:eastAsia="標楷體" w:hAnsi="Times New Roman" w:cs="Times New Roman"/>
        </w:rPr>
        <w:t>3</w:t>
      </w:r>
      <w:r>
        <w:rPr>
          <w:rFonts w:ascii="Times New Roman" w:eastAsia="標楷體" w:hAnsi="Times New Roman" w:cs="Times New Roman"/>
        </w:rPr>
        <w:t>月、</w:t>
      </w:r>
      <w:r>
        <w:rPr>
          <w:rFonts w:ascii="Times New Roman" w:eastAsia="標楷體" w:hAnsi="Times New Roman" w:cs="Times New Roman"/>
        </w:rPr>
        <w:t>5</w:t>
      </w:r>
      <w:r>
        <w:rPr>
          <w:rFonts w:ascii="Times New Roman" w:eastAsia="標楷體" w:hAnsi="Times New Roman" w:cs="Times New Roman"/>
        </w:rPr>
        <w:t>月各調查</w:t>
      </w:r>
      <w:r>
        <w:rPr>
          <w:rFonts w:ascii="Times New Roman" w:eastAsia="標楷體" w:hAnsi="Times New Roman" w:cs="Times New Roman"/>
        </w:rPr>
        <w:t>1</w:t>
      </w:r>
      <w:r>
        <w:rPr>
          <w:rFonts w:ascii="Times New Roman" w:eastAsia="標楷體" w:hAnsi="Times New Roman" w:cs="Times New Roman"/>
        </w:rPr>
        <w:t>次；中海拔樣區</w:t>
      </w:r>
      <w:r>
        <w:rPr>
          <w:rFonts w:ascii="Times New Roman" w:eastAsia="標楷體" w:hAnsi="Times New Roman" w:cs="Times New Roman"/>
        </w:rPr>
        <w:t xml:space="preserve"> (</w:t>
      </w:r>
      <w:r>
        <w:rPr>
          <w:rFonts w:ascii="Times New Roman" w:eastAsia="標楷體" w:hAnsi="Times New Roman" w:cs="Times New Roman"/>
        </w:rPr>
        <w:t>海拔</w:t>
      </w:r>
      <w:r>
        <w:rPr>
          <w:rFonts w:ascii="Times New Roman" w:eastAsia="標楷體" w:hAnsi="Times New Roman" w:cs="Times New Roman"/>
        </w:rPr>
        <w:t>1,001 - 2,500 m)</w:t>
      </w:r>
      <w:r>
        <w:rPr>
          <w:rFonts w:ascii="Times New Roman" w:eastAsia="標楷體" w:hAnsi="Times New Roman" w:cs="Times New Roman"/>
        </w:rPr>
        <w:t>為</w:t>
      </w:r>
      <w:r>
        <w:rPr>
          <w:rFonts w:ascii="Times New Roman" w:eastAsia="標楷體" w:hAnsi="Times New Roman" w:cs="Times New Roman"/>
        </w:rPr>
        <w:t>4</w:t>
      </w:r>
      <w:r>
        <w:rPr>
          <w:rFonts w:ascii="Times New Roman" w:eastAsia="標楷體" w:hAnsi="Times New Roman" w:cs="Times New Roman"/>
        </w:rPr>
        <w:t>月、</w:t>
      </w:r>
      <w:r>
        <w:rPr>
          <w:rFonts w:ascii="Times New Roman" w:eastAsia="標楷體" w:hAnsi="Times New Roman" w:cs="Times New Roman"/>
        </w:rPr>
        <w:t>6</w:t>
      </w:r>
      <w:r>
        <w:rPr>
          <w:rFonts w:ascii="Times New Roman" w:eastAsia="標楷體" w:hAnsi="Times New Roman" w:cs="Times New Roman"/>
        </w:rPr>
        <w:t>月各調查</w:t>
      </w:r>
      <w:r>
        <w:rPr>
          <w:rFonts w:ascii="Times New Roman" w:eastAsia="標楷體" w:hAnsi="Times New Roman" w:cs="Times New Roman"/>
        </w:rPr>
        <w:t>1</w:t>
      </w:r>
      <w:r>
        <w:rPr>
          <w:rFonts w:ascii="Times New Roman" w:eastAsia="標楷體" w:hAnsi="Times New Roman" w:cs="Times New Roman"/>
        </w:rPr>
        <w:t>次；高海拔樣區</w:t>
      </w:r>
      <w:r>
        <w:rPr>
          <w:rFonts w:ascii="Times New Roman" w:eastAsia="標楷體" w:hAnsi="Times New Roman" w:cs="Times New Roman"/>
        </w:rPr>
        <w:t xml:space="preserve"> (</w:t>
      </w:r>
      <w:r>
        <w:rPr>
          <w:rFonts w:ascii="Times New Roman" w:eastAsia="標楷體" w:hAnsi="Times New Roman" w:cs="Times New Roman"/>
        </w:rPr>
        <w:t>海拔</w:t>
      </w:r>
      <w:r>
        <w:rPr>
          <w:rFonts w:ascii="Times New Roman" w:eastAsia="標楷體" w:hAnsi="Times New Roman" w:cs="Times New Roman"/>
        </w:rPr>
        <w:t>&gt;2,500 m)</w:t>
      </w:r>
      <w:r>
        <w:rPr>
          <w:rFonts w:ascii="Times New Roman" w:eastAsia="標楷體" w:hAnsi="Times New Roman" w:cs="Times New Roman"/>
        </w:rPr>
        <w:t>為</w:t>
      </w:r>
      <w:r>
        <w:rPr>
          <w:rFonts w:ascii="Times New Roman" w:eastAsia="標楷體" w:hAnsi="Times New Roman" w:cs="Times New Roman"/>
        </w:rPr>
        <w:t>5</w:t>
      </w:r>
      <w:r>
        <w:rPr>
          <w:rFonts w:ascii="Times New Roman" w:eastAsia="標楷體" w:hAnsi="Times New Roman" w:cs="Times New Roman"/>
        </w:rPr>
        <w:t>月、</w:t>
      </w:r>
      <w:r>
        <w:rPr>
          <w:rFonts w:ascii="Times New Roman" w:eastAsia="標楷體" w:hAnsi="Times New Roman" w:cs="Times New Roman"/>
        </w:rPr>
        <w:t>6</w:t>
      </w:r>
      <w:r>
        <w:rPr>
          <w:rFonts w:ascii="Times New Roman" w:eastAsia="標楷體" w:hAnsi="Times New Roman" w:cs="Times New Roman"/>
        </w:rPr>
        <w:t>月各調查</w:t>
      </w:r>
      <w:r>
        <w:rPr>
          <w:rFonts w:ascii="Times New Roman" w:eastAsia="標楷體" w:hAnsi="Times New Roman" w:cs="Times New Roman"/>
        </w:rPr>
        <w:t>1</w:t>
      </w:r>
      <w:r>
        <w:rPr>
          <w:rFonts w:ascii="Times New Roman" w:eastAsia="標楷體" w:hAnsi="Times New Roman" w:cs="Times New Roman"/>
        </w:rPr>
        <w:t>次。調查時間為日出後</w:t>
      </w:r>
      <w:r>
        <w:rPr>
          <w:rFonts w:ascii="Times New Roman" w:eastAsia="標楷體" w:hAnsi="Times New Roman" w:cs="Times New Roman"/>
        </w:rPr>
        <w:t>4</w:t>
      </w:r>
      <w:r>
        <w:rPr>
          <w:rFonts w:ascii="Times New Roman" w:eastAsia="標楷體" w:hAnsi="Times New Roman" w:cs="Times New Roman"/>
        </w:rPr>
        <w:t>小時內完成。</w:t>
      </w:r>
    </w:p>
    <w:p w14:paraId="0853A7F3" w14:textId="77777777" w:rsidR="00D93FCC" w:rsidRDefault="00D93FCC">
      <w:pPr>
        <w:spacing w:line="360" w:lineRule="auto"/>
        <w:jc w:val="both"/>
        <w:rPr>
          <w:rFonts w:ascii="Times New Roman" w:eastAsia="標楷體" w:hAnsi="Times New Roman" w:cs="Times New Roman"/>
        </w:rPr>
      </w:pPr>
    </w:p>
    <w:p w14:paraId="0C5ED079" w14:textId="14C0A58A"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調查時，依循調查表</w:t>
      </w:r>
      <w:r>
        <w:rPr>
          <w:rFonts w:ascii="Times New Roman" w:eastAsia="標楷體" w:hAnsi="Times New Roman" w:cs="Times New Roman"/>
        </w:rPr>
        <w:t>(</w:t>
      </w:r>
      <w:r>
        <w:rPr>
          <w:rFonts w:ascii="Times New Roman" w:eastAsia="標楷體" w:hAnsi="Times New Roman" w:cs="Times New Roman"/>
        </w:rPr>
        <w:t>表</w:t>
      </w:r>
      <w:r>
        <w:rPr>
          <w:rFonts w:ascii="Times New Roman" w:eastAsia="標楷體" w:hAnsi="Times New Roman" w:cs="Times New Roman"/>
        </w:rPr>
        <w:t>3)</w:t>
      </w:r>
      <w:r>
        <w:rPr>
          <w:rFonts w:ascii="Times New Roman" w:eastAsia="標楷體" w:hAnsi="Times New Roman" w:cs="Times New Roman"/>
        </w:rPr>
        <w:t>之規定，分為</w:t>
      </w:r>
      <w:r>
        <w:rPr>
          <w:rFonts w:ascii="Times New Roman" w:eastAsia="標楷體" w:hAnsi="Times New Roman" w:cs="Times New Roman"/>
        </w:rPr>
        <w:t>0 - 3</w:t>
      </w:r>
      <w:r>
        <w:rPr>
          <w:rFonts w:ascii="Times New Roman" w:eastAsia="標楷體" w:hAnsi="Times New Roman" w:cs="Times New Roman"/>
        </w:rPr>
        <w:t>分鐘及</w:t>
      </w:r>
      <w:r>
        <w:rPr>
          <w:rFonts w:ascii="Times New Roman" w:eastAsia="標楷體" w:hAnsi="Times New Roman" w:cs="Times New Roman"/>
        </w:rPr>
        <w:t>3 - 6</w:t>
      </w:r>
      <w:r>
        <w:rPr>
          <w:rFonts w:ascii="Times New Roman" w:eastAsia="標楷體" w:hAnsi="Times New Roman" w:cs="Times New Roman"/>
        </w:rPr>
        <w:t>分鐘兩個時段記錄。以調查者為圓心，記錄看到與聽到的鳥種和數量。每一筆資料均需記錄鳥類和調查者的「水平」距離區段，分成：</w:t>
      </w:r>
      <w:r>
        <w:rPr>
          <w:rFonts w:ascii="Times New Roman" w:eastAsia="標楷體" w:hAnsi="Times New Roman" w:cs="Times New Roman"/>
        </w:rPr>
        <w:t>(1)</w:t>
      </w:r>
      <w:r>
        <w:rPr>
          <w:rFonts w:ascii="Times New Roman" w:eastAsia="標楷體" w:hAnsi="Times New Roman" w:cs="Times New Roman"/>
        </w:rPr>
        <w:t>小於</w:t>
      </w:r>
      <w:r>
        <w:rPr>
          <w:rFonts w:ascii="Times New Roman" w:eastAsia="標楷體" w:hAnsi="Times New Roman" w:cs="Times New Roman"/>
        </w:rPr>
        <w:t>25</w:t>
      </w:r>
      <w:r>
        <w:rPr>
          <w:rFonts w:ascii="Times New Roman" w:eastAsia="標楷體" w:hAnsi="Times New Roman" w:cs="Times New Roman"/>
        </w:rPr>
        <w:t>公尺、</w:t>
      </w:r>
      <w:r>
        <w:rPr>
          <w:rFonts w:ascii="Times New Roman" w:eastAsia="標楷體" w:hAnsi="Times New Roman" w:cs="Times New Roman"/>
        </w:rPr>
        <w:t>(2) 26 - 100</w:t>
      </w:r>
      <w:r>
        <w:rPr>
          <w:rFonts w:ascii="Times New Roman" w:eastAsia="標楷體" w:hAnsi="Times New Roman" w:cs="Times New Roman"/>
        </w:rPr>
        <w:t>公尺、</w:t>
      </w:r>
      <w:r>
        <w:rPr>
          <w:rFonts w:ascii="Times New Roman" w:eastAsia="標楷體" w:hAnsi="Times New Roman" w:cs="Times New Roman"/>
        </w:rPr>
        <w:t>(3)</w:t>
      </w:r>
      <w:r>
        <w:rPr>
          <w:rFonts w:ascii="Times New Roman" w:eastAsia="標楷體" w:hAnsi="Times New Roman" w:cs="Times New Roman"/>
        </w:rPr>
        <w:t>大於</w:t>
      </w:r>
      <w:r>
        <w:rPr>
          <w:rFonts w:ascii="Times New Roman" w:eastAsia="標楷體" w:hAnsi="Times New Roman" w:cs="Times New Roman"/>
        </w:rPr>
        <w:t>100</w:t>
      </w:r>
      <w:r>
        <w:rPr>
          <w:rFonts w:ascii="Times New Roman" w:eastAsia="標楷體" w:hAnsi="Times New Roman" w:cs="Times New Roman"/>
        </w:rPr>
        <w:t>公尺等</w:t>
      </w:r>
      <w:r>
        <w:rPr>
          <w:rFonts w:ascii="Times New Roman" w:eastAsia="標楷體" w:hAnsi="Times New Roman" w:cs="Times New Roman"/>
        </w:rPr>
        <w:t>3</w:t>
      </w:r>
      <w:r>
        <w:rPr>
          <w:rFonts w:ascii="Times New Roman" w:eastAsia="標楷體" w:hAnsi="Times New Roman" w:cs="Times New Roman"/>
        </w:rPr>
        <w:t>個區段和</w:t>
      </w:r>
      <w:r>
        <w:rPr>
          <w:rFonts w:ascii="Times New Roman" w:eastAsia="標楷體" w:hAnsi="Times New Roman" w:cs="Times New Roman"/>
        </w:rPr>
        <w:t>(4)</w:t>
      </w:r>
      <w:r>
        <w:rPr>
          <w:rFonts w:ascii="Times New Roman" w:eastAsia="標楷體" w:hAnsi="Times New Roman" w:cs="Times New Roman"/>
        </w:rPr>
        <w:t>飛過：鳥類僅於空中飛行通過而沒有利用取樣點周圍環境，但是空中盤旋之猛禽、空中飛行覓食之燕科，以及空中鳴唱歌聲之小型燕雀，例如小雲雀</w:t>
      </w:r>
      <w:r>
        <w:rPr>
          <w:rFonts w:ascii="Times New Roman" w:eastAsia="標楷體" w:hAnsi="Times New Roman" w:cs="Times New Roman"/>
        </w:rPr>
        <w:t>(</w:t>
      </w:r>
      <w:r>
        <w:rPr>
          <w:rFonts w:ascii="Times New Roman" w:eastAsia="標楷體" w:hAnsi="Times New Roman" w:cs="Times New Roman"/>
          <w:i/>
        </w:rPr>
        <w:t>Alauda gulgula</w:t>
      </w:r>
      <w:r>
        <w:rPr>
          <w:rFonts w:ascii="Times New Roman" w:eastAsia="標楷體" w:hAnsi="Times New Roman" w:cs="Times New Roman"/>
        </w:rPr>
        <w:t>)</w:t>
      </w:r>
      <w:r>
        <w:rPr>
          <w:rFonts w:ascii="Times New Roman" w:eastAsia="標楷體" w:hAnsi="Times New Roman" w:cs="Times New Roman"/>
        </w:rPr>
        <w:t>、棕扇尾鶯</w:t>
      </w:r>
      <w:r>
        <w:rPr>
          <w:rFonts w:ascii="Times New Roman" w:eastAsia="標楷體" w:hAnsi="Times New Roman" w:cs="Times New Roman"/>
        </w:rPr>
        <w:t>(</w:t>
      </w:r>
      <w:r>
        <w:rPr>
          <w:rFonts w:ascii="Times New Roman" w:eastAsia="標楷體" w:hAnsi="Times New Roman" w:cs="Times New Roman"/>
          <w:i/>
        </w:rPr>
        <w:t>Cisticola juncidis</w:t>
      </w:r>
      <w:r>
        <w:rPr>
          <w:rFonts w:ascii="Times New Roman" w:eastAsia="標楷體" w:hAnsi="Times New Roman" w:cs="Times New Roman"/>
        </w:rPr>
        <w:t>)</w:t>
      </w:r>
      <w:r>
        <w:rPr>
          <w:rFonts w:ascii="Times New Roman" w:eastAsia="標楷體" w:hAnsi="Times New Roman" w:cs="Times New Roman"/>
        </w:rPr>
        <w:t>、黃頭扇尾鶯</w:t>
      </w:r>
      <w:r>
        <w:rPr>
          <w:rFonts w:ascii="Times New Roman" w:eastAsia="標楷體" w:hAnsi="Times New Roman" w:cs="Times New Roman"/>
        </w:rPr>
        <w:t>(</w:t>
      </w:r>
      <w:r>
        <w:rPr>
          <w:rFonts w:ascii="Times New Roman" w:eastAsia="標楷體" w:hAnsi="Times New Roman" w:cs="Times New Roman"/>
          <w:i/>
        </w:rPr>
        <w:t>Cisticola exilis</w:t>
      </w:r>
      <w:r>
        <w:rPr>
          <w:rFonts w:ascii="Times New Roman" w:eastAsia="標楷體" w:hAnsi="Times New Roman" w:cs="Times New Roman"/>
        </w:rPr>
        <w:t>)</w:t>
      </w:r>
      <w:r>
        <w:rPr>
          <w:rFonts w:ascii="Times New Roman" w:eastAsia="標楷體" w:hAnsi="Times New Roman" w:cs="Times New Roman"/>
        </w:rPr>
        <w:t>等，不以「飛過」計，須按距離分段記錄。在記錄距離區段時，是記錄「最初」看到或聽到這隻鳥時的水平距離區段，不管這隻鳥後來如何移動；唯一的例外只有當牠本來在空中飛，後來停下來才會記「停下來時的距離」，而不會記「飛過」。同一種鳥，只要是不同個體，且出現時段不同、距離不同，皆須分開記錄。若發現鳥類為結群活動時將該筆記錄的「結群」打勾。結群的定義為：</w:t>
      </w:r>
      <w:r w:rsidR="00C0537D">
        <w:rPr>
          <w:rFonts w:ascii="Times New Roman" w:eastAsia="標楷體" w:hAnsi="Times New Roman" w:cs="Times New Roman"/>
        </w:rPr>
        <w:t>同一鳥種</w:t>
      </w:r>
      <w:r>
        <w:rPr>
          <w:rFonts w:ascii="Times New Roman" w:eastAsia="標楷體" w:hAnsi="Times New Roman" w:cs="Times New Roman"/>
        </w:rPr>
        <w:t xml:space="preserve">5 </w:t>
      </w:r>
      <w:r w:rsidR="00C0537D">
        <w:rPr>
          <w:rFonts w:ascii="Times New Roman" w:eastAsia="標楷體" w:hAnsi="Times New Roman" w:cs="Times New Roman"/>
        </w:rPr>
        <w:t>隻</w:t>
      </w:r>
      <w:r>
        <w:rPr>
          <w:rFonts w:ascii="Times New Roman" w:eastAsia="標楷體" w:hAnsi="Times New Roman" w:cs="Times New Roman"/>
        </w:rPr>
        <w:t>以上</w:t>
      </w:r>
      <w:r>
        <w:rPr>
          <w:rFonts w:ascii="Times New Roman" w:eastAsia="標楷體" w:hAnsi="Times New Roman" w:cs="Times New Roman"/>
        </w:rPr>
        <w:t>(</w:t>
      </w:r>
      <w:r>
        <w:rPr>
          <w:rFonts w:ascii="Times New Roman" w:eastAsia="標楷體" w:hAnsi="Times New Roman" w:cs="Times New Roman"/>
        </w:rPr>
        <w:t>含</w:t>
      </w:r>
      <w:r>
        <w:rPr>
          <w:rFonts w:ascii="Times New Roman" w:eastAsia="標楷體" w:hAnsi="Times New Roman" w:cs="Times New Roman"/>
        </w:rPr>
        <w:t>)</w:t>
      </w:r>
      <w:r>
        <w:rPr>
          <w:rFonts w:ascii="Times New Roman" w:eastAsia="標楷體" w:hAnsi="Times New Roman" w:cs="Times New Roman"/>
        </w:rPr>
        <w:t>一起活動。數量不易明確計數時</w:t>
      </w:r>
      <w:r>
        <w:rPr>
          <w:rFonts w:ascii="Times New Roman" w:eastAsia="標楷體" w:hAnsi="Times New Roman" w:cs="Times New Roman"/>
        </w:rPr>
        <w:t>(</w:t>
      </w:r>
      <w:r>
        <w:rPr>
          <w:rFonts w:ascii="Times New Roman" w:eastAsia="標楷體" w:hAnsi="Times New Roman" w:cs="Times New Roman"/>
        </w:rPr>
        <w:t>如僅有聽到卻無法看到，或鳥群太過龐大時），</w:t>
      </w:r>
      <w:r w:rsidR="00C542D9">
        <w:rPr>
          <w:rFonts w:ascii="Times New Roman" w:eastAsia="標楷體" w:hAnsi="Times New Roman" w:cs="Times New Roman"/>
        </w:rPr>
        <w:t>則</w:t>
      </w:r>
      <w:r>
        <w:rPr>
          <w:rFonts w:ascii="Times New Roman" w:eastAsia="標楷體" w:hAnsi="Times New Roman" w:cs="Times New Roman"/>
        </w:rPr>
        <w:t>給定數量範圍</w:t>
      </w:r>
      <w:r>
        <w:rPr>
          <w:rFonts w:ascii="Times New Roman" w:eastAsia="標楷體" w:hAnsi="Times New Roman" w:cs="Times New Roman"/>
        </w:rPr>
        <w:t>(</w:t>
      </w:r>
      <w:r>
        <w:rPr>
          <w:rFonts w:ascii="Times New Roman" w:eastAsia="標楷體" w:hAnsi="Times New Roman" w:cs="Times New Roman"/>
        </w:rPr>
        <w:t>如</w:t>
      </w:r>
      <w:r>
        <w:rPr>
          <w:rFonts w:ascii="Times New Roman" w:eastAsia="標楷體" w:hAnsi="Times New Roman" w:cs="Times New Roman"/>
        </w:rPr>
        <w:t>20 - 30</w:t>
      </w:r>
      <w:r>
        <w:rPr>
          <w:rFonts w:ascii="Times New Roman" w:eastAsia="標楷體" w:hAnsi="Times New Roman" w:cs="Times New Roman"/>
        </w:rPr>
        <w:t>隻</w:t>
      </w:r>
      <w:r>
        <w:rPr>
          <w:rFonts w:ascii="Times New Roman" w:eastAsia="標楷體" w:hAnsi="Times New Roman" w:cs="Times New Roman"/>
        </w:rPr>
        <w:t>)</w:t>
      </w:r>
      <w:r>
        <w:rPr>
          <w:rFonts w:ascii="Times New Roman" w:eastAsia="標楷體" w:hAnsi="Times New Roman" w:cs="Times New Roman"/>
        </w:rPr>
        <w:t>。理想調查天氣應為晴天或陰天，理想風速條件應為「樹葉草莖不動」或是「風拂面，樹葉有聲、草莖及小樹枝動」。有霧或間歇的毛毛雨仍可進行調查</w:t>
      </w:r>
      <w:r>
        <w:rPr>
          <w:rFonts w:ascii="Times New Roman" w:eastAsia="標楷體" w:hAnsi="Times New Roman" w:cs="Times New Roman"/>
        </w:rPr>
        <w:t xml:space="preserve">, </w:t>
      </w:r>
      <w:r>
        <w:rPr>
          <w:rFonts w:ascii="Times New Roman" w:eastAsia="標楷體" w:hAnsi="Times New Roman" w:cs="Times New Roman"/>
        </w:rPr>
        <w:t>但盡可能避免陣雨與持續性毛毛雨的天候。若一樣點調查的</w:t>
      </w:r>
      <w:r>
        <w:rPr>
          <w:rFonts w:ascii="Times New Roman" w:eastAsia="標楷體" w:hAnsi="Times New Roman" w:cs="Times New Roman"/>
        </w:rPr>
        <w:t xml:space="preserve"> 6 </w:t>
      </w:r>
      <w:r>
        <w:rPr>
          <w:rFonts w:ascii="Times New Roman" w:eastAsia="標楷體" w:hAnsi="Times New Roman" w:cs="Times New Roman"/>
        </w:rPr>
        <w:t>分鐘期間天氣有變化，</w:t>
      </w:r>
      <w:r w:rsidR="00C542D9">
        <w:rPr>
          <w:rFonts w:ascii="Times New Roman" w:eastAsia="標楷體" w:hAnsi="Times New Roman" w:cs="Times New Roman"/>
        </w:rPr>
        <w:t>則</w:t>
      </w:r>
      <w:r>
        <w:rPr>
          <w:rFonts w:ascii="Times New Roman" w:eastAsia="標楷體" w:hAnsi="Times New Roman" w:cs="Times New Roman"/>
        </w:rPr>
        <w:t>記錄最差的那一種天氣狀況。</w:t>
      </w:r>
    </w:p>
    <w:p w14:paraId="2C707877" w14:textId="77777777" w:rsidR="00D93FCC" w:rsidRDefault="00D93FCC">
      <w:pPr>
        <w:spacing w:line="360" w:lineRule="auto"/>
        <w:jc w:val="both"/>
        <w:rPr>
          <w:rFonts w:ascii="Times New Roman" w:eastAsia="標楷體" w:hAnsi="Times New Roman" w:cs="Times New Roman"/>
        </w:rPr>
      </w:pPr>
    </w:p>
    <w:p w14:paraId="71CA4425" w14:textId="77777777" w:rsidR="00D93FCC" w:rsidRDefault="002435EC">
      <w:pPr>
        <w:spacing w:line="360" w:lineRule="auto"/>
        <w:jc w:val="both"/>
        <w:outlineLvl w:val="2"/>
        <w:rPr>
          <w:rFonts w:ascii="Times New Roman" w:eastAsia="標楷體" w:hAnsi="Times New Roman" w:cs="Times New Roman"/>
          <w:b/>
          <w:sz w:val="28"/>
        </w:rPr>
      </w:pPr>
      <w:bookmarkStart w:id="161" w:name="_Toc121845043"/>
      <w:bookmarkStart w:id="162" w:name="_Toc156378946"/>
      <w:r>
        <w:rPr>
          <w:rFonts w:ascii="Times New Roman" w:eastAsia="標楷體" w:hAnsi="Times New Roman" w:cs="Times New Roman"/>
          <w:b/>
          <w:sz w:val="28"/>
        </w:rPr>
        <w:t>(</w:t>
      </w:r>
      <w:r>
        <w:rPr>
          <w:rFonts w:ascii="Times New Roman" w:eastAsia="標楷體" w:hAnsi="Times New Roman" w:cs="Times New Roman"/>
          <w:b/>
          <w:sz w:val="28"/>
        </w:rPr>
        <w:t>二</w:t>
      </w:r>
      <w:r>
        <w:rPr>
          <w:rFonts w:ascii="Times New Roman" w:eastAsia="標楷體" w:hAnsi="Times New Roman" w:cs="Times New Roman"/>
          <w:b/>
          <w:sz w:val="28"/>
        </w:rPr>
        <w:t xml:space="preserve">) </w:t>
      </w:r>
      <w:r>
        <w:rPr>
          <w:rFonts w:ascii="Times New Roman" w:eastAsia="標楷體" w:hAnsi="Times New Roman" w:cs="Times New Roman"/>
          <w:b/>
          <w:sz w:val="28"/>
        </w:rPr>
        <w:t>鳥類調查資料的回傳和檢核</w:t>
      </w:r>
      <w:bookmarkEnd w:id="161"/>
      <w:bookmarkEnd w:id="162"/>
    </w:p>
    <w:p w14:paraId="77A53440" w14:textId="34B66EEA"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 xml:space="preserve">    </w:t>
      </w:r>
      <w:r>
        <w:rPr>
          <w:rFonts w:ascii="Times New Roman" w:eastAsia="標楷體" w:hAnsi="Times New Roman" w:cs="Times New Roman"/>
        </w:rPr>
        <w:t>調查完成之後，請各分署將</w:t>
      </w:r>
      <w:r>
        <w:rPr>
          <w:rFonts w:ascii="Times New Roman" w:eastAsia="標楷體" w:hAnsi="Times New Roman" w:cs="Times New Roman"/>
        </w:rPr>
        <w:t>1.</w:t>
      </w:r>
      <w:r>
        <w:rPr>
          <w:rFonts w:ascii="Times New Roman" w:eastAsia="標楷體" w:hAnsi="Times New Roman" w:cs="Times New Roman"/>
        </w:rPr>
        <w:t>調查結果彙整後的</w:t>
      </w:r>
      <w:r>
        <w:rPr>
          <w:rFonts w:ascii="Times New Roman" w:eastAsia="標楷體" w:hAnsi="Times New Roman" w:cs="Times New Roman"/>
        </w:rPr>
        <w:t xml:space="preserve">Excel </w:t>
      </w:r>
      <w:r>
        <w:rPr>
          <w:rFonts w:ascii="Times New Roman" w:eastAsia="標楷體" w:hAnsi="Times New Roman" w:cs="Times New Roman"/>
        </w:rPr>
        <w:t>檔案；</w:t>
      </w:r>
      <w:r>
        <w:rPr>
          <w:rFonts w:ascii="Times New Roman" w:eastAsia="標楷體" w:hAnsi="Times New Roman" w:cs="Times New Roman"/>
        </w:rPr>
        <w:t>2.</w:t>
      </w:r>
      <w:r>
        <w:rPr>
          <w:rFonts w:ascii="Times New Roman" w:eastAsia="標楷體" w:hAnsi="Times New Roman" w:cs="Times New Roman"/>
        </w:rPr>
        <w:t>原始調查記錄表掃描後的</w:t>
      </w:r>
      <w:r>
        <w:rPr>
          <w:rFonts w:ascii="Times New Roman" w:eastAsia="標楷體" w:hAnsi="Times New Roman" w:cs="Times New Roman"/>
        </w:rPr>
        <w:t>PDF</w:t>
      </w:r>
      <w:r>
        <w:rPr>
          <w:rFonts w:ascii="Times New Roman" w:eastAsia="標楷體" w:hAnsi="Times New Roman" w:cs="Times New Roman"/>
        </w:rPr>
        <w:t>檔案；</w:t>
      </w:r>
      <w:r>
        <w:rPr>
          <w:rFonts w:ascii="Times New Roman" w:eastAsia="標楷體" w:hAnsi="Times New Roman" w:cs="Times New Roman"/>
        </w:rPr>
        <w:t>3.</w:t>
      </w:r>
      <w:r>
        <w:rPr>
          <w:rFonts w:ascii="Times New Roman" w:eastAsia="標楷體" w:hAnsi="Times New Roman" w:cs="Times New Roman"/>
        </w:rPr>
        <w:t>每個樣點</w:t>
      </w:r>
      <w:r>
        <w:rPr>
          <w:rFonts w:ascii="Times New Roman" w:eastAsia="標楷體" w:hAnsi="Times New Roman" w:cs="Times New Roman"/>
        </w:rPr>
        <w:t>4</w:t>
      </w:r>
      <w:r>
        <w:rPr>
          <w:rFonts w:ascii="Times New Roman" w:eastAsia="標楷體" w:hAnsi="Times New Roman" w:cs="Times New Roman"/>
        </w:rPr>
        <w:t>張環境照片；</w:t>
      </w:r>
      <w:r>
        <w:rPr>
          <w:rFonts w:ascii="Times New Roman" w:eastAsia="標楷體" w:hAnsi="Times New Roman" w:cs="Times New Roman"/>
        </w:rPr>
        <w:t>4.</w:t>
      </w:r>
      <w:r>
        <w:rPr>
          <w:rFonts w:ascii="Times New Roman" w:eastAsia="標楷體" w:hAnsi="Times New Roman" w:cs="Times New Roman"/>
        </w:rPr>
        <w:t>顯示調查樣點座標的</w:t>
      </w:r>
      <w:r>
        <w:rPr>
          <w:rFonts w:ascii="Times New Roman" w:eastAsia="標楷體" w:hAnsi="Times New Roman" w:cs="Times New Roman"/>
        </w:rPr>
        <w:t>GPS</w:t>
      </w:r>
      <w:r>
        <w:rPr>
          <w:rFonts w:ascii="Times New Roman" w:eastAsia="標楷體" w:hAnsi="Times New Roman" w:cs="Times New Roman"/>
        </w:rPr>
        <w:t>照片；</w:t>
      </w:r>
      <w:r>
        <w:rPr>
          <w:rFonts w:ascii="Times New Roman" w:eastAsia="標楷體" w:hAnsi="Times New Roman" w:cs="Times New Roman"/>
        </w:rPr>
        <w:t>5.</w:t>
      </w:r>
      <w:r w:rsidR="00C0537D">
        <w:rPr>
          <w:rFonts w:ascii="Times New Roman" w:eastAsia="標楷體" w:hAnsi="Times New Roman" w:cs="Times New Roman"/>
        </w:rPr>
        <w:t>調查</w:t>
      </w:r>
      <w:r>
        <w:rPr>
          <w:rFonts w:ascii="Times New Roman" w:eastAsia="標楷體" w:hAnsi="Times New Roman" w:cs="Times New Roman"/>
        </w:rPr>
        <w:t>時同步錄音</w:t>
      </w:r>
      <w:r>
        <w:rPr>
          <w:rFonts w:ascii="Times New Roman" w:eastAsia="標楷體" w:hAnsi="Times New Roman" w:cs="Times New Roman"/>
        </w:rPr>
        <w:t>6</w:t>
      </w:r>
      <w:r>
        <w:rPr>
          <w:rFonts w:ascii="Times New Roman" w:eastAsia="標楷體" w:hAnsi="Times New Roman" w:cs="Times New Roman"/>
        </w:rPr>
        <w:t>分鐘的檔案，回傳給生多所進行資料的檢核與彙整工作。資料檢核流程圖詳見圖</w:t>
      </w:r>
      <w:r>
        <w:rPr>
          <w:rFonts w:ascii="Times New Roman" w:eastAsia="標楷體" w:hAnsi="Times New Roman" w:cs="Times New Roman"/>
        </w:rPr>
        <w:t>2</w:t>
      </w:r>
      <w:r>
        <w:rPr>
          <w:rFonts w:ascii="標楷體" w:eastAsia="標楷體" w:hAnsi="標楷體" w:cs="Times New Roman"/>
        </w:rPr>
        <w:t>，</w:t>
      </w:r>
      <w:r>
        <w:rPr>
          <w:rFonts w:ascii="Times New Roman" w:eastAsia="標楷體" w:hAnsi="Times New Roman" w:cs="Times New Roman"/>
        </w:rPr>
        <w:t>檢核項目包括：</w:t>
      </w:r>
      <w:r>
        <w:rPr>
          <w:rFonts w:ascii="Times New Roman" w:eastAsia="標楷體" w:hAnsi="Times New Roman" w:cs="Times New Roman"/>
        </w:rPr>
        <w:t>1.</w:t>
      </w:r>
      <w:r>
        <w:rPr>
          <w:rFonts w:ascii="Times New Roman" w:eastAsia="標楷體" w:hAnsi="Times New Roman" w:cs="Times New Roman"/>
        </w:rPr>
        <w:t>記錄的資料是否有缺漏、</w:t>
      </w:r>
      <w:r>
        <w:rPr>
          <w:rFonts w:ascii="Times New Roman" w:eastAsia="標楷體" w:hAnsi="Times New Roman" w:cs="Times New Roman"/>
        </w:rPr>
        <w:t>2.</w:t>
      </w:r>
      <w:r>
        <w:rPr>
          <w:rFonts w:ascii="Times New Roman" w:eastAsia="標楷體" w:hAnsi="Times New Roman" w:cs="Times New Roman"/>
        </w:rPr>
        <w:t>調查月份是否在</w:t>
      </w:r>
      <w:r>
        <w:rPr>
          <w:rFonts w:ascii="Times New Roman" w:eastAsia="標楷體" w:hAnsi="Times New Roman" w:cs="Times New Roman"/>
        </w:rPr>
        <w:t>3-6</w:t>
      </w:r>
      <w:r>
        <w:rPr>
          <w:rFonts w:ascii="Times New Roman" w:eastAsia="標楷體" w:hAnsi="Times New Roman" w:cs="Times New Roman"/>
        </w:rPr>
        <w:t>月間、</w:t>
      </w:r>
      <w:r>
        <w:rPr>
          <w:rFonts w:ascii="Times New Roman" w:eastAsia="標楷體" w:hAnsi="Times New Roman" w:cs="Times New Roman"/>
        </w:rPr>
        <w:t>3.</w:t>
      </w:r>
      <w:r>
        <w:rPr>
          <w:rFonts w:ascii="Times New Roman" w:eastAsia="標楷體" w:hAnsi="Times New Roman" w:cs="Times New Roman"/>
        </w:rPr>
        <w:t>同一旅次同一樣區的調查日期是否在</w:t>
      </w:r>
      <w:r>
        <w:rPr>
          <w:rFonts w:ascii="Times New Roman" w:eastAsia="標楷體" w:hAnsi="Times New Roman" w:cs="Times New Roman"/>
        </w:rPr>
        <w:t>7</w:t>
      </w:r>
      <w:r>
        <w:rPr>
          <w:rFonts w:ascii="Times New Roman" w:eastAsia="標楷體" w:hAnsi="Times New Roman" w:cs="Times New Roman"/>
        </w:rPr>
        <w:t>日內完成、</w:t>
      </w:r>
      <w:r>
        <w:rPr>
          <w:rFonts w:ascii="Times New Roman" w:eastAsia="標楷體" w:hAnsi="Times New Roman" w:cs="Times New Roman"/>
        </w:rPr>
        <w:t>4.</w:t>
      </w:r>
      <w:r>
        <w:rPr>
          <w:rFonts w:ascii="Times New Roman" w:eastAsia="標楷體" w:hAnsi="Times New Roman" w:cs="Times New Roman"/>
        </w:rPr>
        <w:t>是否有在日出</w:t>
      </w:r>
      <w:r>
        <w:rPr>
          <w:rFonts w:ascii="Times New Roman" w:eastAsia="標楷體" w:hAnsi="Times New Roman" w:cs="Times New Roman"/>
        </w:rPr>
        <w:t>4</w:t>
      </w:r>
      <w:r>
        <w:rPr>
          <w:rFonts w:ascii="Times New Roman" w:eastAsia="標楷體" w:hAnsi="Times New Roman" w:cs="Times New Roman"/>
        </w:rPr>
        <w:t>小時內</w:t>
      </w:r>
      <w:r>
        <w:rPr>
          <w:rFonts w:ascii="Times New Roman" w:eastAsia="標楷體" w:hAnsi="Times New Roman" w:cs="Times New Roman"/>
        </w:rPr>
        <w:t>(</w:t>
      </w:r>
      <w:r>
        <w:rPr>
          <w:rFonts w:ascii="Times New Roman" w:eastAsia="標楷體" w:hAnsi="Times New Roman" w:cs="Times New Roman"/>
        </w:rPr>
        <w:t>最好是在</w:t>
      </w:r>
      <w:r>
        <w:rPr>
          <w:rFonts w:ascii="Times New Roman" w:eastAsia="標楷體" w:hAnsi="Times New Roman" w:cs="Times New Roman"/>
        </w:rPr>
        <w:t>9</w:t>
      </w:r>
      <w:r>
        <w:rPr>
          <w:rFonts w:ascii="Times New Roman" w:eastAsia="標楷體" w:hAnsi="Times New Roman" w:cs="Times New Roman"/>
        </w:rPr>
        <w:t>點半之前，最晚不超過上午</w:t>
      </w:r>
      <w:r>
        <w:rPr>
          <w:rFonts w:ascii="Times New Roman" w:eastAsia="標楷體" w:hAnsi="Times New Roman" w:cs="Times New Roman"/>
        </w:rPr>
        <w:t>11</w:t>
      </w:r>
      <w:r>
        <w:rPr>
          <w:rFonts w:ascii="Times New Roman" w:eastAsia="標楷體" w:hAnsi="Times New Roman" w:cs="Times New Roman"/>
        </w:rPr>
        <w:t>點</w:t>
      </w:r>
      <w:r>
        <w:rPr>
          <w:rFonts w:ascii="Times New Roman" w:eastAsia="標楷體" w:hAnsi="Times New Roman" w:cs="Times New Roman"/>
        </w:rPr>
        <w:t>)</w:t>
      </w:r>
      <w:r>
        <w:rPr>
          <w:rFonts w:ascii="Times New Roman" w:eastAsia="標楷體" w:hAnsi="Times New Roman" w:cs="Times New Roman"/>
        </w:rPr>
        <w:t>完成調查、</w:t>
      </w:r>
      <w:r>
        <w:rPr>
          <w:rFonts w:ascii="Times New Roman" w:eastAsia="標楷體" w:hAnsi="Times New Roman" w:cs="Times New Roman"/>
        </w:rPr>
        <w:t>5.</w:t>
      </w:r>
      <w:r>
        <w:rPr>
          <w:rFonts w:ascii="Times New Roman" w:eastAsia="標楷體" w:hAnsi="Times New Roman" w:cs="Times New Roman"/>
        </w:rPr>
        <w:t>調查位置是否在預設的樣點上、</w:t>
      </w:r>
      <w:r>
        <w:rPr>
          <w:rFonts w:ascii="Times New Roman" w:eastAsia="標楷體" w:hAnsi="Times New Roman" w:cs="Times New Roman"/>
        </w:rPr>
        <w:t>6.</w:t>
      </w:r>
      <w:r>
        <w:rPr>
          <w:rFonts w:ascii="Times New Roman" w:eastAsia="標楷體" w:hAnsi="Times New Roman" w:cs="Times New Roman"/>
        </w:rPr>
        <w:t>是否在每個樣點調查滿</w:t>
      </w:r>
      <w:r>
        <w:rPr>
          <w:rFonts w:ascii="Times New Roman" w:eastAsia="標楷體" w:hAnsi="Times New Roman" w:cs="Times New Roman"/>
        </w:rPr>
        <w:t>6</w:t>
      </w:r>
      <w:r>
        <w:rPr>
          <w:rFonts w:ascii="Times New Roman" w:eastAsia="標楷體" w:hAnsi="Times New Roman" w:cs="Times New Roman"/>
        </w:rPr>
        <w:t>分鐘、</w:t>
      </w:r>
      <w:r>
        <w:rPr>
          <w:rFonts w:ascii="Times New Roman" w:eastAsia="標楷體" w:hAnsi="Times New Roman" w:cs="Times New Roman"/>
        </w:rPr>
        <w:t>7.</w:t>
      </w:r>
      <w:r>
        <w:rPr>
          <w:rFonts w:ascii="Times New Roman" w:eastAsia="標楷體" w:hAnsi="Times New Roman" w:cs="Times New Roman"/>
        </w:rPr>
        <w:t>該樣區的鳥種紀錄是否能代表此樣區的鳥類相。</w:t>
      </w:r>
    </w:p>
    <w:p w14:paraId="17D28259" w14:textId="77777777" w:rsidR="00D93FCC" w:rsidRDefault="00D93FCC">
      <w:pPr>
        <w:spacing w:line="360" w:lineRule="auto"/>
        <w:jc w:val="both"/>
        <w:rPr>
          <w:rFonts w:ascii="Times New Roman" w:eastAsia="標楷體" w:hAnsi="Times New Roman" w:cs="Times New Roman"/>
        </w:rPr>
      </w:pPr>
    </w:p>
    <w:p w14:paraId="01DF56FE" w14:textId="77777777"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由於各鳥種有其生態地理分布範圍特性，針對出現在自然狀況下合理分布範圍之外的鳥種，則會請調查者再確認該鳥種是否有筆誤或誤認。資料若有缺漏及調查位置不在預設樣點上者，則請調查人員再確認；若未依規定在預設的調查月份</w:t>
      </w:r>
      <w:r>
        <w:rPr>
          <w:rFonts w:ascii="微軟正黑體" w:eastAsia="微軟正黑體" w:hAnsi="微軟正黑體" w:cs="微軟正黑體" w:hint="eastAsia"/>
        </w:rPr>
        <w:t>、</w:t>
      </w:r>
      <w:r>
        <w:rPr>
          <w:rFonts w:ascii="Times New Roman" w:eastAsia="標楷體" w:hAnsi="Times New Roman" w:cs="Times New Roman"/>
        </w:rPr>
        <w:t>預設樣點、</w:t>
      </w:r>
      <w:r>
        <w:rPr>
          <w:rFonts w:ascii="Times New Roman" w:eastAsia="標楷體" w:hAnsi="Times New Roman" w:cs="Times New Roman"/>
        </w:rPr>
        <w:t>11</w:t>
      </w:r>
      <w:r>
        <w:rPr>
          <w:rFonts w:ascii="Times New Roman" w:eastAsia="標楷體" w:hAnsi="Times New Roman" w:cs="Times New Roman"/>
        </w:rPr>
        <w:t>點前完成調查及調查滿</w:t>
      </w:r>
      <w:r>
        <w:rPr>
          <w:rFonts w:ascii="Times New Roman" w:eastAsia="標楷體" w:hAnsi="Times New Roman" w:cs="Times New Roman"/>
        </w:rPr>
        <w:t>6</w:t>
      </w:r>
      <w:r>
        <w:rPr>
          <w:rFonts w:ascii="Times New Roman" w:eastAsia="標楷體" w:hAnsi="Times New Roman" w:cs="Times New Roman"/>
        </w:rPr>
        <w:t>分鐘者，則請承辦人員轉知現場調查人員於未來調查時改善，且這些資料不納入後續分析。</w:t>
      </w:r>
    </w:p>
    <w:p w14:paraId="70190CC3" w14:textId="77777777" w:rsidR="00D93FCC" w:rsidRDefault="00D93FCC">
      <w:pPr>
        <w:spacing w:line="360" w:lineRule="auto"/>
        <w:jc w:val="both"/>
        <w:rPr>
          <w:rFonts w:ascii="Times New Roman" w:eastAsia="標楷體" w:hAnsi="Times New Roman" w:cs="Times New Roman"/>
        </w:rPr>
      </w:pPr>
    </w:p>
    <w:p w14:paraId="0C0B816B" w14:textId="77777777" w:rsidR="00D93FCC" w:rsidRDefault="002435EC">
      <w:pPr>
        <w:spacing w:line="360" w:lineRule="auto"/>
        <w:jc w:val="both"/>
        <w:outlineLvl w:val="2"/>
        <w:rPr>
          <w:rFonts w:ascii="Times New Roman" w:eastAsia="標楷體" w:hAnsi="Times New Roman" w:cs="Times New Roman"/>
          <w:b/>
          <w:sz w:val="28"/>
        </w:rPr>
      </w:pPr>
      <w:bookmarkStart w:id="163" w:name="_Toc121845044"/>
      <w:bookmarkStart w:id="164" w:name="_Toc156378947"/>
      <w:r>
        <w:rPr>
          <w:rFonts w:ascii="Times New Roman" w:eastAsia="標楷體" w:hAnsi="Times New Roman" w:cs="Times New Roman"/>
          <w:b/>
          <w:sz w:val="28"/>
        </w:rPr>
        <w:t>(</w:t>
      </w:r>
      <w:r>
        <w:rPr>
          <w:rFonts w:ascii="Times New Roman" w:eastAsia="標楷體" w:hAnsi="Times New Roman" w:cs="Times New Roman"/>
          <w:b/>
          <w:sz w:val="28"/>
        </w:rPr>
        <w:t>三</w:t>
      </w:r>
      <w:r>
        <w:rPr>
          <w:rFonts w:ascii="Times New Roman" w:eastAsia="標楷體" w:hAnsi="Times New Roman" w:cs="Times New Roman"/>
          <w:b/>
          <w:sz w:val="28"/>
        </w:rPr>
        <w:t xml:space="preserve">) </w:t>
      </w:r>
      <w:r>
        <w:rPr>
          <w:rFonts w:ascii="Times New Roman" w:eastAsia="標楷體" w:hAnsi="Times New Roman" w:cs="Times New Roman"/>
          <w:b/>
          <w:sz w:val="28"/>
        </w:rPr>
        <w:t>資料彙算與統計分析</w:t>
      </w:r>
      <w:bookmarkEnd w:id="163"/>
      <w:bookmarkEnd w:id="164"/>
    </w:p>
    <w:p w14:paraId="3070918E" w14:textId="40B4BEA9"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彙整檢核完成之資料後，製作各樣區記錄到的鳥種清單、計算與表列調查到數量最多和</w:t>
      </w:r>
      <w:r w:rsidR="00927139">
        <w:rPr>
          <w:rFonts w:ascii="Times New Roman" w:eastAsia="標楷體" w:hAnsi="Times New Roman" w:cs="Times New Roman"/>
        </w:rPr>
        <w:t>出現樣區占比</w:t>
      </w:r>
      <w:r w:rsidR="00927139">
        <w:rPr>
          <w:rFonts w:ascii="Times New Roman" w:eastAsia="標楷體" w:hAnsi="Times New Roman" w:cs="Times New Roman"/>
        </w:rPr>
        <w:t>(</w:t>
      </w:r>
      <w:r w:rsidR="00927139">
        <w:rPr>
          <w:rFonts w:ascii="Times New Roman" w:eastAsia="標楷體" w:hAnsi="Times New Roman" w:cs="Times New Roman"/>
        </w:rPr>
        <w:t>該鳥種出現的樣區占所有樣區的百分比</w:t>
      </w:r>
      <w:r w:rsidR="00927139">
        <w:rPr>
          <w:rFonts w:ascii="Times New Roman" w:eastAsia="標楷體" w:hAnsi="Times New Roman" w:cs="Times New Roman"/>
        </w:rPr>
        <w:t>)</w:t>
      </w:r>
      <w:r>
        <w:rPr>
          <w:rFonts w:ascii="Times New Roman" w:eastAsia="標楷體" w:hAnsi="Times New Roman" w:cs="Times New Roman"/>
        </w:rPr>
        <w:t>最高的前</w:t>
      </w:r>
      <w:r>
        <w:rPr>
          <w:rFonts w:ascii="Times New Roman" w:eastAsia="標楷體" w:hAnsi="Times New Roman" w:cs="Times New Roman"/>
        </w:rPr>
        <w:t>10</w:t>
      </w:r>
      <w:r>
        <w:rPr>
          <w:rFonts w:ascii="Times New Roman" w:eastAsia="標楷體" w:hAnsi="Times New Roman" w:cs="Times New Roman"/>
        </w:rPr>
        <w:t>名鳥種。此外，並將調查資料分級</w:t>
      </w:r>
      <w:r>
        <w:rPr>
          <w:rFonts w:ascii="Times New Roman" w:eastAsia="標楷體" w:hAnsi="Times New Roman" w:cs="Times New Roman"/>
        </w:rPr>
        <w:t>(</w:t>
      </w:r>
      <w:r>
        <w:rPr>
          <w:rFonts w:ascii="Times New Roman" w:eastAsia="標楷體" w:hAnsi="Times New Roman" w:cs="Times New Roman"/>
        </w:rPr>
        <w:t>分成</w:t>
      </w:r>
      <w:r>
        <w:rPr>
          <w:rFonts w:ascii="Times New Roman" w:eastAsia="標楷體" w:hAnsi="Times New Roman" w:cs="Times New Roman"/>
        </w:rPr>
        <w:t>3</w:t>
      </w:r>
      <w:r>
        <w:rPr>
          <w:rFonts w:ascii="Times New Roman" w:eastAsia="標楷體" w:hAnsi="Times New Roman" w:cs="Times New Roman"/>
        </w:rPr>
        <w:t>級</w:t>
      </w:r>
      <w:r>
        <w:rPr>
          <w:rFonts w:ascii="Times New Roman" w:eastAsia="標楷體" w:hAnsi="Times New Roman" w:cs="Times New Roman"/>
        </w:rPr>
        <w:t>)</w:t>
      </w:r>
      <w:r>
        <w:rPr>
          <w:rFonts w:ascii="Times New Roman" w:eastAsia="標楷體" w:hAnsi="Times New Roman" w:cs="Times New Roman"/>
        </w:rPr>
        <w:t>，分別為</w:t>
      </w:r>
      <w:r>
        <w:rPr>
          <w:rFonts w:ascii="標楷體" w:eastAsia="標楷體" w:hAnsi="標楷體" w:cs="Times New Roman"/>
        </w:rPr>
        <w:t>：</w:t>
      </w:r>
      <w:r>
        <w:rPr>
          <w:rFonts w:ascii="Times New Roman" w:eastAsia="標楷體" w:hAnsi="Times New Roman" w:cs="Times New Roman"/>
        </w:rPr>
        <w:t>1.</w:t>
      </w:r>
      <w:r>
        <w:rPr>
          <w:rFonts w:ascii="Times New Roman" w:eastAsia="標楷體" w:hAnsi="Times New Roman" w:cs="Times New Roman"/>
        </w:rPr>
        <w:t>優等資料，代表該樣區之調查者具有足夠的鳥類辨識功力，可以辨識出在該樣區活動的大部分鳥類，並且正確的依循</w:t>
      </w:r>
      <w:r>
        <w:rPr>
          <w:rFonts w:ascii="Times New Roman" w:eastAsia="標楷體" w:hAnsi="Times New Roman" w:cs="Times New Roman"/>
        </w:rPr>
        <w:t>BBS Taiwan</w:t>
      </w:r>
      <w:r>
        <w:rPr>
          <w:rFonts w:ascii="Times New Roman" w:eastAsia="標楷體" w:hAnsi="Times New Roman" w:cs="Times New Roman"/>
        </w:rPr>
        <w:t>的方法記錄</w:t>
      </w:r>
      <w:r>
        <w:rPr>
          <w:rFonts w:ascii="標楷體" w:eastAsia="標楷體" w:hAnsi="標楷體" w:cs="Times New Roman"/>
        </w:rPr>
        <w:t>，</w:t>
      </w:r>
      <w:r>
        <w:rPr>
          <w:rFonts w:ascii="Times New Roman" w:eastAsia="標楷體" w:hAnsi="Times New Roman" w:cs="Times New Roman"/>
        </w:rPr>
        <w:t>所得到的資料能夠代表該樣區的鳥種和數量紀錄，符合</w:t>
      </w:r>
      <w:r>
        <w:rPr>
          <w:rFonts w:ascii="Times New Roman" w:eastAsia="標楷體" w:hAnsi="Times New Roman" w:cs="Times New Roman"/>
        </w:rPr>
        <w:t>BBS Taiwan</w:t>
      </w:r>
      <w:r>
        <w:rPr>
          <w:rFonts w:ascii="Times New Roman" w:eastAsia="標楷體" w:hAnsi="Times New Roman" w:cs="Times New Roman"/>
        </w:rPr>
        <w:t>要求的資料標準。後續會將前述優等樣區的調查資料，納入</w:t>
      </w:r>
      <w:r>
        <w:rPr>
          <w:rFonts w:ascii="Times New Roman" w:eastAsia="標楷體" w:hAnsi="Times New Roman" w:cs="Times New Roman"/>
        </w:rPr>
        <w:t>BBS Taiwan</w:t>
      </w:r>
      <w:r>
        <w:rPr>
          <w:rFonts w:ascii="Times New Roman" w:eastAsia="標楷體" w:hAnsi="Times New Roman" w:cs="Times New Roman"/>
        </w:rPr>
        <w:t>的全臺繁殖鳥類族群趨勢之分析，可進一步協助建立鳥類族群監測等相關指標</w:t>
      </w:r>
      <w:r>
        <w:rPr>
          <w:rFonts w:ascii="標楷體" w:eastAsia="標楷體" w:hAnsi="標楷體" w:cs="Times New Roman"/>
        </w:rPr>
        <w:t>；</w:t>
      </w:r>
      <w:r>
        <w:rPr>
          <w:rFonts w:ascii="Times New Roman" w:eastAsia="標楷體" w:hAnsi="Times New Roman" w:cs="Times New Roman"/>
        </w:rPr>
        <w:t>2.</w:t>
      </w:r>
      <w:r>
        <w:rPr>
          <w:rFonts w:ascii="Times New Roman" w:eastAsia="標楷體" w:hAnsi="Times New Roman" w:cs="Times New Roman"/>
        </w:rPr>
        <w:t>有疑慮等級，亦即，該樣區之鳥類紀錄達標準但調</w:t>
      </w:r>
      <w:r>
        <w:rPr>
          <w:rFonts w:ascii="Times New Roman" w:eastAsia="標楷體" w:hAnsi="Times New Roman" w:cs="Times New Roman"/>
        </w:rPr>
        <w:lastRenderedPageBreak/>
        <w:t>查樣點位置不在表訂的座標上或調查到的鳥種數些微偏少</w:t>
      </w:r>
      <w:r>
        <w:rPr>
          <w:rFonts w:ascii="標楷體" w:eastAsia="標楷體" w:hAnsi="標楷體" w:cs="Times New Roman"/>
        </w:rPr>
        <w:t>；</w:t>
      </w:r>
      <w:r>
        <w:rPr>
          <w:rFonts w:ascii="Times New Roman" w:eastAsia="標楷體" w:hAnsi="Times New Roman" w:cs="Times New Roman"/>
        </w:rPr>
        <w:t>3.</w:t>
      </w:r>
      <w:r>
        <w:rPr>
          <w:rFonts w:ascii="Times New Roman" w:eastAsia="標楷體" w:hAnsi="Times New Roman" w:cs="Times New Roman"/>
        </w:rPr>
        <w:t>待加強等級，亦即調查表填寫方式錯誤或調查到的鳥種數偏少。</w:t>
      </w:r>
    </w:p>
    <w:p w14:paraId="698CCA74" w14:textId="77777777" w:rsidR="00D93FCC" w:rsidRDefault="00D93FCC">
      <w:pPr>
        <w:spacing w:line="360" w:lineRule="auto"/>
        <w:jc w:val="both"/>
        <w:rPr>
          <w:rFonts w:ascii="Times New Roman" w:eastAsia="標楷體" w:hAnsi="Times New Roman" w:cs="Times New Roman"/>
        </w:rPr>
      </w:pPr>
    </w:p>
    <w:p w14:paraId="593FA41F" w14:textId="19E7597F" w:rsidR="00D93FCC" w:rsidRDefault="002435EC">
      <w:pPr>
        <w:spacing w:line="360" w:lineRule="auto"/>
        <w:jc w:val="both"/>
        <w:outlineLvl w:val="1"/>
        <w:rPr>
          <w:rFonts w:ascii="標楷體" w:eastAsia="標楷體" w:hAnsi="標楷體"/>
        </w:rPr>
      </w:pPr>
      <w:bookmarkStart w:id="165" w:name="_Toc156378948"/>
      <w:r>
        <w:rPr>
          <w:rFonts w:ascii="標楷體" w:eastAsia="標楷體" w:hAnsi="標楷體" w:cs="Times New Roman"/>
          <w:b/>
          <w:sz w:val="28"/>
        </w:rPr>
        <w:t>三</w:t>
      </w:r>
      <w:bookmarkStart w:id="166" w:name="_Toc121845041_副本_1"/>
      <w:r>
        <w:rPr>
          <w:rFonts w:ascii="標楷體" w:eastAsia="標楷體" w:hAnsi="標楷體" w:cs="Times New Roman"/>
          <w:b/>
          <w:sz w:val="28"/>
        </w:rPr>
        <w:t>、</w:t>
      </w:r>
      <w:r w:rsidR="00FC1CAD">
        <w:rPr>
          <w:rFonts w:ascii="標楷體" w:eastAsia="標楷體" w:hAnsi="標楷體" w:cs="Times New Roman" w:hint="eastAsia"/>
          <w:b/>
          <w:sz w:val="28"/>
        </w:rPr>
        <w:t>調查</w:t>
      </w:r>
      <w:r>
        <w:rPr>
          <w:rFonts w:ascii="標楷體" w:eastAsia="標楷體" w:hAnsi="標楷體" w:cs="Times New Roman"/>
          <w:b/>
          <w:sz w:val="28"/>
        </w:rPr>
        <w:t>訓練班</w:t>
      </w:r>
      <w:bookmarkEnd w:id="165"/>
      <w:bookmarkEnd w:id="166"/>
    </w:p>
    <w:p w14:paraId="783CD0FB" w14:textId="1BFB119E" w:rsidR="00D93FCC" w:rsidRDefault="002435EC">
      <w:pPr>
        <w:spacing w:line="360" w:lineRule="auto"/>
        <w:jc w:val="both"/>
        <w:rPr>
          <w:rFonts w:ascii="Times New Roman" w:eastAsia="標楷體" w:hAnsi="Times New Roman" w:cs="Times New Roman"/>
        </w:rPr>
      </w:pPr>
      <w:r>
        <w:rPr>
          <w:rFonts w:ascii="Times New Roman" w:hAnsi="Times New Roman" w:cs="Times New Roman"/>
        </w:rPr>
        <w:t xml:space="preserve">   </w:t>
      </w:r>
      <w:r>
        <w:rPr>
          <w:rFonts w:ascii="Times New Roman" w:eastAsia="標楷體" w:hAnsi="Times New Roman" w:cs="Times New Roman"/>
        </w:rPr>
        <w:t>臺灣獼猴及繁殖鳥類之監測調查已納入森林護管員巡護勤務，為加強各分署及工作站保育主辦和現場同仁之物種辨識和調查技巧，解析和研討現場調查時遇到的問題，以順利完成調查工作並提升資料之正確性</w:t>
      </w:r>
      <w:r w:rsidR="00C0537D">
        <w:rPr>
          <w:rFonts w:ascii="Times New Roman" w:eastAsia="標楷體" w:hAnsi="Times New Roman" w:cs="Times New Roman"/>
        </w:rPr>
        <w:t>規畫調查訓練班</w:t>
      </w:r>
      <w:r w:rsidR="00C0537D">
        <w:rPr>
          <w:rFonts w:ascii="標楷體" w:eastAsia="標楷體" w:hAnsi="標楷體" w:cs="Times New Roman" w:hint="eastAsia"/>
        </w:rPr>
        <w:t>。</w:t>
      </w:r>
      <w:r>
        <w:rPr>
          <w:rFonts w:ascii="Times New Roman" w:eastAsia="標楷體" w:hAnsi="Times New Roman" w:cs="Times New Roman"/>
        </w:rPr>
        <w:t>此外，亦在</w:t>
      </w:r>
      <w:r w:rsidR="00C0537D">
        <w:rPr>
          <w:rFonts w:ascii="Times New Roman" w:eastAsia="標楷體" w:hAnsi="Times New Roman" w:cs="Times New Roman"/>
        </w:rPr>
        <w:t>訓練班</w:t>
      </w:r>
      <w:r>
        <w:rPr>
          <w:rFonts w:ascii="Times New Roman" w:eastAsia="標楷體" w:hAnsi="Times New Roman" w:cs="Times New Roman"/>
        </w:rPr>
        <w:t>課程中分享調查成果，讓調查人員瞭解調查資料可產生的價值，以凝聚調查執行之共識。</w:t>
      </w:r>
      <w:r w:rsidR="00927139">
        <w:rPr>
          <w:rFonts w:ascii="Times New Roman" w:eastAsia="標楷體" w:hAnsi="Times New Roman" w:cs="Times New Roman"/>
        </w:rPr>
        <w:t>今年的初階訓練班選定在</w:t>
      </w:r>
      <w:del w:id="167" w:author="瑋婷 徐" w:date="2024-11-22T09:35:00Z" w16du:dateUtc="2024-11-22T01:35:00Z">
        <w:r w:rsidR="00927139" w:rsidDel="00A17B6E">
          <w:rPr>
            <w:rFonts w:ascii="Times New Roman" w:eastAsia="標楷體" w:hAnsi="Times New Roman" w:cs="Times New Roman" w:hint="eastAsia"/>
          </w:rPr>
          <w:delText>新竹</w:delText>
        </w:r>
      </w:del>
      <w:ins w:id="168" w:author="瑋婷 徐" w:date="2024-11-22T09:35:00Z" w16du:dateUtc="2024-11-22T01:35:00Z">
        <w:r w:rsidR="00A17B6E">
          <w:rPr>
            <w:rFonts w:ascii="Times New Roman" w:eastAsia="標楷體" w:hAnsi="Times New Roman" w:cs="Times New Roman" w:hint="eastAsia"/>
          </w:rPr>
          <w:t>宜蘭</w:t>
        </w:r>
      </w:ins>
      <w:r w:rsidR="00927139">
        <w:rPr>
          <w:rFonts w:ascii="Times New Roman" w:eastAsia="標楷體" w:hAnsi="Times New Roman" w:cs="Times New Roman"/>
        </w:rPr>
        <w:t>分署、</w:t>
      </w:r>
      <w:del w:id="169" w:author="瑋婷 徐" w:date="2024-11-22T09:35:00Z" w16du:dateUtc="2024-11-22T01:35:00Z">
        <w:r w:rsidR="00927139" w:rsidDel="00A17B6E">
          <w:rPr>
            <w:rFonts w:ascii="Times New Roman" w:eastAsia="標楷體" w:hAnsi="Times New Roman" w:cs="Times New Roman"/>
          </w:rPr>
          <w:delText>臺</w:delText>
        </w:r>
        <w:r w:rsidDel="00A17B6E">
          <w:rPr>
            <w:rFonts w:ascii="Times New Roman" w:eastAsia="標楷體" w:hAnsi="Times New Roman" w:cs="Times New Roman"/>
          </w:rPr>
          <w:delText>中</w:delText>
        </w:r>
      </w:del>
      <w:ins w:id="170" w:author="瑋婷 徐" w:date="2024-11-22T09:35:00Z" w16du:dateUtc="2024-11-22T01:35:00Z">
        <w:r w:rsidR="00A17B6E">
          <w:rPr>
            <w:rFonts w:ascii="Times New Roman" w:eastAsia="標楷體" w:hAnsi="Times New Roman" w:cs="Times New Roman" w:hint="eastAsia"/>
          </w:rPr>
          <w:t>花蓮</w:t>
        </w:r>
      </w:ins>
      <w:r>
        <w:rPr>
          <w:rFonts w:ascii="Times New Roman" w:eastAsia="標楷體" w:hAnsi="Times New Roman" w:cs="Times New Roman"/>
        </w:rPr>
        <w:t>分署、</w:t>
      </w:r>
      <w:del w:id="171" w:author="瑋婷 徐" w:date="2024-11-22T09:35:00Z" w16du:dateUtc="2024-11-22T01:35:00Z">
        <w:r w:rsidDel="00A17B6E">
          <w:rPr>
            <w:rFonts w:ascii="Times New Roman" w:eastAsia="標楷體" w:hAnsi="Times New Roman" w:cs="Times New Roman"/>
          </w:rPr>
          <w:delText>南投</w:delText>
        </w:r>
      </w:del>
      <w:ins w:id="172" w:author="瑋婷 徐" w:date="2024-11-22T09:35:00Z" w16du:dateUtc="2024-11-22T01:35:00Z">
        <w:r w:rsidR="00A17B6E">
          <w:rPr>
            <w:rFonts w:ascii="Times New Roman" w:eastAsia="標楷體" w:hAnsi="Times New Roman" w:cs="Times New Roman" w:hint="eastAsia"/>
          </w:rPr>
          <w:t>臺東</w:t>
        </w:r>
      </w:ins>
      <w:r>
        <w:rPr>
          <w:rFonts w:ascii="Times New Roman" w:eastAsia="標楷體" w:hAnsi="Times New Roman" w:cs="Times New Roman"/>
        </w:rPr>
        <w:t>分署及</w:t>
      </w:r>
      <w:del w:id="173" w:author="瑋婷 徐" w:date="2024-11-22T09:35:00Z" w16du:dateUtc="2024-11-22T01:35:00Z">
        <w:r w:rsidDel="00A17B6E">
          <w:rPr>
            <w:rFonts w:ascii="Times New Roman" w:eastAsia="標楷體" w:hAnsi="Times New Roman" w:cs="Times New Roman"/>
          </w:rPr>
          <w:delText>嘉義</w:delText>
        </w:r>
      </w:del>
      <w:ins w:id="174" w:author="瑋婷 徐" w:date="2024-11-22T09:35:00Z" w16du:dateUtc="2024-11-22T01:35:00Z">
        <w:r w:rsidR="00A17B6E">
          <w:rPr>
            <w:rFonts w:ascii="Times New Roman" w:eastAsia="標楷體" w:hAnsi="Times New Roman" w:cs="Times New Roman" w:hint="eastAsia"/>
          </w:rPr>
          <w:t>屏東</w:t>
        </w:r>
      </w:ins>
      <w:r>
        <w:rPr>
          <w:rFonts w:ascii="Times New Roman" w:eastAsia="標楷體" w:hAnsi="Times New Roman" w:cs="Times New Roman"/>
        </w:rPr>
        <w:t>分署等</w:t>
      </w:r>
      <w:r>
        <w:rPr>
          <w:rFonts w:ascii="Times New Roman" w:eastAsia="標楷體" w:hAnsi="Times New Roman" w:cs="Times New Roman"/>
        </w:rPr>
        <w:t>4</w:t>
      </w:r>
      <w:r>
        <w:rPr>
          <w:rFonts w:ascii="Times New Roman" w:eastAsia="標楷體" w:hAnsi="Times New Roman" w:cs="Times New Roman"/>
        </w:rPr>
        <w:t>個分署辦理，</w:t>
      </w:r>
      <w:r w:rsidR="00927139">
        <w:rPr>
          <w:rFonts w:ascii="Times New Roman" w:eastAsia="標楷體" w:hAnsi="Times New Roman" w:cs="Times New Roman"/>
        </w:rPr>
        <w:t>此外</w:t>
      </w:r>
      <w:r>
        <w:rPr>
          <w:rFonts w:ascii="Times New Roman" w:eastAsia="標楷體" w:hAnsi="Times New Roman" w:cs="Times New Roman"/>
        </w:rPr>
        <w:t>在</w:t>
      </w:r>
      <w:del w:id="175" w:author="瑋婷 徐" w:date="2024-11-22T09:35:00Z" w16du:dateUtc="2024-11-22T01:35:00Z">
        <w:r w:rsidDel="00A17B6E">
          <w:rPr>
            <w:rFonts w:ascii="Times New Roman" w:eastAsia="標楷體" w:hAnsi="Times New Roman" w:cs="Times New Roman"/>
          </w:rPr>
          <w:delText>阿里</w:delText>
        </w:r>
      </w:del>
      <w:ins w:id="176" w:author="瑋婷 徐" w:date="2024-11-22T09:36:00Z" w16du:dateUtc="2024-11-22T01:36:00Z">
        <w:r w:rsidR="00A17B6E">
          <w:rPr>
            <w:rFonts w:ascii="Times New Roman" w:eastAsia="標楷體" w:hAnsi="Times New Roman" w:cs="Times New Roman" w:hint="eastAsia"/>
          </w:rPr>
          <w:t>大雪</w:t>
        </w:r>
      </w:ins>
      <w:r>
        <w:rPr>
          <w:rFonts w:ascii="Times New Roman" w:eastAsia="標楷體" w:hAnsi="Times New Roman" w:cs="Times New Roman"/>
        </w:rPr>
        <w:t>山森林遊樂區辦理</w:t>
      </w:r>
      <w:r w:rsidR="00C0537D">
        <w:rPr>
          <w:rFonts w:ascii="Times New Roman" w:eastAsia="標楷體" w:hAnsi="Times New Roman" w:cs="Times New Roman"/>
        </w:rPr>
        <w:t>1</w:t>
      </w:r>
      <w:r w:rsidR="00C0537D">
        <w:rPr>
          <w:rFonts w:ascii="Times New Roman" w:eastAsia="標楷體" w:hAnsi="Times New Roman" w:cs="Times New Roman"/>
        </w:rPr>
        <w:t>場</w:t>
      </w:r>
      <w:r>
        <w:rPr>
          <w:rFonts w:ascii="Times New Roman" w:eastAsia="標楷體" w:hAnsi="Times New Roman" w:cs="Times New Roman"/>
        </w:rPr>
        <w:t>進階訓練班。</w:t>
      </w:r>
    </w:p>
    <w:p w14:paraId="502A1A34" w14:textId="77777777" w:rsidR="00D93FCC" w:rsidRDefault="00D93FCC">
      <w:pPr>
        <w:spacing w:line="360" w:lineRule="auto"/>
        <w:jc w:val="both"/>
        <w:rPr>
          <w:rFonts w:ascii="Times New Roman" w:eastAsia="標楷體" w:hAnsi="Times New Roman" w:cs="Times New Roman"/>
        </w:rPr>
      </w:pPr>
    </w:p>
    <w:p w14:paraId="7A3C21D1" w14:textId="1B2BCE89"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sidR="00927139">
        <w:rPr>
          <w:rFonts w:ascii="Times New Roman" w:eastAsia="標楷體" w:hAnsi="Times New Roman" w:cs="Times New Roman"/>
        </w:rPr>
        <w:t>為瞭解訓練課程的效益和未來精進方向</w:t>
      </w:r>
      <w:r w:rsidR="00927139">
        <w:rPr>
          <w:rFonts w:ascii="標楷體" w:eastAsia="標楷體" w:hAnsi="標楷體" w:cs="Times New Roman" w:hint="eastAsia"/>
        </w:rPr>
        <w:t>，</w:t>
      </w:r>
      <w:r w:rsidR="00927139">
        <w:rPr>
          <w:rFonts w:ascii="Times New Roman" w:eastAsia="標楷體" w:hAnsi="Times New Roman" w:cs="Times New Roman"/>
        </w:rPr>
        <w:t>在受訓期間，讓</w:t>
      </w:r>
      <w:r>
        <w:rPr>
          <w:rFonts w:ascii="Times New Roman" w:eastAsia="標楷體" w:hAnsi="Times New Roman" w:cs="Times New Roman"/>
        </w:rPr>
        <w:t>學員進行前</w:t>
      </w:r>
      <w:r w:rsidR="00927139">
        <w:rPr>
          <w:rFonts w:ascii="Times New Roman" w:eastAsia="標楷體" w:hAnsi="Times New Roman" w:cs="Times New Roman"/>
        </w:rPr>
        <w:t>測和後測</w:t>
      </w:r>
      <w:r>
        <w:rPr>
          <w:rFonts w:ascii="Times New Roman" w:eastAsia="標楷體" w:hAnsi="Times New Roman" w:cs="Times New Roman"/>
        </w:rPr>
        <w:t>，</w:t>
      </w:r>
      <w:r w:rsidR="00927139">
        <w:rPr>
          <w:rFonts w:ascii="Times New Roman" w:eastAsia="標楷體" w:hAnsi="Times New Roman" w:cs="Times New Roman"/>
        </w:rPr>
        <w:t>並分析受訓前後的總分及各題的成績差異</w:t>
      </w:r>
      <w:r w:rsidR="00927139">
        <w:rPr>
          <w:rFonts w:ascii="標楷體" w:eastAsia="標楷體" w:hAnsi="標楷體" w:cs="Times New Roman" w:hint="eastAsia"/>
        </w:rPr>
        <w:t>。</w:t>
      </w:r>
      <w:r w:rsidR="00C0537D">
        <w:rPr>
          <w:rFonts w:ascii="Times New Roman" w:eastAsia="標楷體" w:hAnsi="Times New Roman" w:cs="Times New Roman"/>
        </w:rPr>
        <w:t>學員針對</w:t>
      </w:r>
      <w:r w:rsidR="00927139">
        <w:rPr>
          <w:rFonts w:ascii="Times New Roman" w:eastAsia="標楷體" w:hAnsi="Times New Roman" w:cs="Times New Roman"/>
        </w:rPr>
        <w:t>同一題目在受訓前後的成績差異，</w:t>
      </w:r>
      <w:r>
        <w:rPr>
          <w:rFonts w:ascii="Times New Roman" w:eastAsia="標楷體" w:hAnsi="Times New Roman" w:cs="Times New Roman"/>
        </w:rPr>
        <w:t>使用成對樣本</w:t>
      </w:r>
      <w:r>
        <w:rPr>
          <w:rFonts w:ascii="Times New Roman" w:eastAsia="標楷體" w:hAnsi="Times New Roman" w:cs="Times New Roman"/>
        </w:rPr>
        <w:t>T</w:t>
      </w:r>
      <w:r>
        <w:rPr>
          <w:rFonts w:ascii="Times New Roman" w:eastAsia="標楷體" w:hAnsi="Times New Roman" w:cs="Times New Roman"/>
        </w:rPr>
        <w:t>檢定</w:t>
      </w:r>
      <w:r>
        <w:rPr>
          <w:rFonts w:ascii="Times New Roman" w:eastAsia="標楷體" w:hAnsi="Times New Roman" w:cs="Times New Roman"/>
        </w:rPr>
        <w:t>(Pair-T test)</w:t>
      </w:r>
      <w:r w:rsidR="00927139">
        <w:rPr>
          <w:rFonts w:ascii="Times New Roman" w:eastAsia="標楷體" w:hAnsi="Times New Roman" w:cs="Times New Roman"/>
        </w:rPr>
        <w:t>分析</w:t>
      </w:r>
      <w:r>
        <w:rPr>
          <w:rFonts w:ascii="Times New Roman" w:eastAsia="標楷體" w:hAnsi="Times New Roman" w:cs="Times New Roman"/>
        </w:rPr>
        <w:t>。</w:t>
      </w:r>
    </w:p>
    <w:p w14:paraId="6FEA4276" w14:textId="77777777" w:rsidR="00D93FCC" w:rsidRDefault="00D93FCC">
      <w:pPr>
        <w:spacing w:line="360" w:lineRule="auto"/>
        <w:jc w:val="both"/>
        <w:rPr>
          <w:rFonts w:ascii="Times New Roman" w:eastAsia="標楷體" w:hAnsi="Times New Roman" w:cs="Times New Roman"/>
        </w:rPr>
      </w:pPr>
    </w:p>
    <w:p w14:paraId="0904ACAB" w14:textId="77777777" w:rsidR="00D93FCC" w:rsidRDefault="002435EC">
      <w:pPr>
        <w:spacing w:line="360" w:lineRule="auto"/>
        <w:jc w:val="both"/>
        <w:outlineLvl w:val="0"/>
        <w:rPr>
          <w:rFonts w:ascii="Times New Roman" w:eastAsia="標楷體" w:hAnsi="Times New Roman" w:cs="Times New Roman"/>
          <w:b/>
          <w:sz w:val="32"/>
        </w:rPr>
      </w:pPr>
      <w:bookmarkStart w:id="177" w:name="_Toc121845045"/>
      <w:bookmarkStart w:id="178" w:name="_Toc156378949"/>
      <w:r>
        <w:rPr>
          <w:rFonts w:ascii="Times New Roman" w:eastAsia="標楷體" w:hAnsi="Times New Roman" w:cs="Times New Roman"/>
          <w:b/>
          <w:sz w:val="32"/>
        </w:rPr>
        <w:t>肆、結果</w:t>
      </w:r>
      <w:bookmarkEnd w:id="177"/>
      <w:bookmarkEnd w:id="178"/>
    </w:p>
    <w:p w14:paraId="1360E315" w14:textId="77777777" w:rsidR="00D93FCC" w:rsidRDefault="002435EC">
      <w:pPr>
        <w:spacing w:line="360" w:lineRule="auto"/>
        <w:jc w:val="both"/>
        <w:outlineLvl w:val="1"/>
        <w:rPr>
          <w:ins w:id="179" w:author="瑋婷 徐" w:date="2024-11-22T09:56:00Z" w16du:dateUtc="2024-11-22T01:56:00Z"/>
          <w:rFonts w:ascii="Times New Roman" w:eastAsia="標楷體" w:hAnsi="Times New Roman" w:cs="Times New Roman"/>
          <w:b/>
          <w:sz w:val="28"/>
          <w:szCs w:val="32"/>
        </w:rPr>
      </w:pPr>
      <w:bookmarkStart w:id="180" w:name="_Toc121845046"/>
      <w:bookmarkStart w:id="181" w:name="_Toc156378950"/>
      <w:r>
        <w:rPr>
          <w:rFonts w:ascii="Times New Roman" w:eastAsia="標楷體" w:hAnsi="Times New Roman" w:cs="Times New Roman"/>
          <w:b/>
          <w:sz w:val="28"/>
          <w:szCs w:val="32"/>
        </w:rPr>
        <w:t>一、臺灣獼猴監測部分</w:t>
      </w:r>
      <w:bookmarkEnd w:id="180"/>
      <w:bookmarkEnd w:id="181"/>
    </w:p>
    <w:p w14:paraId="2D2C8031" w14:textId="4684EB05" w:rsidR="0003537D" w:rsidRDefault="0003537D" w:rsidP="0003537D">
      <w:pPr>
        <w:spacing w:line="360" w:lineRule="auto"/>
        <w:jc w:val="both"/>
        <w:outlineLvl w:val="2"/>
        <w:rPr>
          <w:ins w:id="182" w:author="瑋婷 徐" w:date="2024-11-22T09:56:00Z" w16du:dateUtc="2024-11-22T01:56:00Z"/>
          <w:rFonts w:ascii="Times New Roman" w:eastAsia="標楷體" w:hAnsi="Times New Roman" w:cs="Times New Roman"/>
          <w:b/>
          <w:sz w:val="28"/>
          <w:szCs w:val="32"/>
        </w:rPr>
      </w:pPr>
      <w:ins w:id="183" w:author="瑋婷 徐" w:date="2024-11-22T09:56:00Z" w16du:dateUtc="2024-11-22T01:56:00Z">
        <w:r>
          <w:rPr>
            <w:rFonts w:ascii="Times New Roman" w:eastAsia="標楷體" w:hAnsi="Times New Roman" w:cs="Times New Roman"/>
            <w:b/>
            <w:sz w:val="28"/>
            <w:szCs w:val="32"/>
          </w:rPr>
          <w:t>(</w:t>
        </w:r>
        <w:r>
          <w:rPr>
            <w:rFonts w:ascii="Times New Roman" w:eastAsia="標楷體" w:hAnsi="Times New Roman" w:cs="Times New Roman"/>
            <w:b/>
            <w:sz w:val="28"/>
            <w:szCs w:val="32"/>
          </w:rPr>
          <w:t>ㄧ</w:t>
        </w:r>
        <w:r>
          <w:rPr>
            <w:rFonts w:ascii="Times New Roman" w:eastAsia="標楷體" w:hAnsi="Times New Roman" w:cs="Times New Roman"/>
            <w:b/>
            <w:sz w:val="28"/>
            <w:szCs w:val="32"/>
          </w:rPr>
          <w:t xml:space="preserve">) </w:t>
        </w:r>
      </w:ins>
      <w:ins w:id="184" w:author="瑋婷 徐" w:date="2024-11-22T09:58:00Z" w16du:dateUtc="2024-11-22T01:58:00Z">
        <w:r>
          <w:rPr>
            <w:rFonts w:ascii="Times New Roman" w:eastAsia="標楷體" w:hAnsi="Times New Roman" w:cs="Times New Roman" w:hint="eastAsia"/>
            <w:b/>
            <w:sz w:val="28"/>
            <w:szCs w:val="32"/>
          </w:rPr>
          <w:t>新增</w:t>
        </w:r>
      </w:ins>
      <w:ins w:id="185" w:author="瑋婷 徐" w:date="2024-11-22T09:56:00Z" w16du:dateUtc="2024-11-22T01:56:00Z">
        <w:r>
          <w:rPr>
            <w:rFonts w:ascii="Times New Roman" w:eastAsia="標楷體" w:hAnsi="Times New Roman" w:cs="Times New Roman"/>
            <w:b/>
            <w:sz w:val="28"/>
            <w:szCs w:val="32"/>
          </w:rPr>
          <w:t>臺灣獼猴調查</w:t>
        </w:r>
        <w:r>
          <w:rPr>
            <w:rFonts w:ascii="Times New Roman" w:eastAsia="標楷體" w:hAnsi="Times New Roman" w:cs="Times New Roman" w:hint="eastAsia"/>
            <w:b/>
            <w:sz w:val="28"/>
            <w:szCs w:val="32"/>
          </w:rPr>
          <w:t>樣區</w:t>
        </w:r>
      </w:ins>
    </w:p>
    <w:p w14:paraId="6F0DF961" w14:textId="77777777" w:rsidR="0003537D" w:rsidRPr="0003537D" w:rsidRDefault="0003537D">
      <w:pPr>
        <w:spacing w:line="360" w:lineRule="auto"/>
        <w:jc w:val="both"/>
        <w:rPr>
          <w:ins w:id="186" w:author="瑋婷 徐" w:date="2024-11-22T09:56:00Z" w16du:dateUtc="2024-11-22T01:56:00Z"/>
          <w:rFonts w:ascii="Times New Roman" w:eastAsia="標楷體" w:hAnsi="Times New Roman" w:cs="Times New Roman"/>
          <w:b/>
          <w:sz w:val="28"/>
          <w:szCs w:val="32"/>
        </w:rPr>
        <w:pPrChange w:id="187" w:author="瑋婷 徐" w:date="2024-11-22T09:56:00Z" w16du:dateUtc="2024-11-22T01:56:00Z">
          <w:pPr>
            <w:spacing w:line="360" w:lineRule="auto"/>
            <w:jc w:val="both"/>
            <w:outlineLvl w:val="1"/>
          </w:pPr>
        </w:pPrChange>
      </w:pPr>
    </w:p>
    <w:p w14:paraId="266DC433" w14:textId="77777777" w:rsidR="0003537D" w:rsidRDefault="0003537D">
      <w:pPr>
        <w:spacing w:line="360" w:lineRule="auto"/>
        <w:jc w:val="both"/>
        <w:rPr>
          <w:ins w:id="188" w:author="瑋婷 徐" w:date="2024-11-22T09:56:00Z" w16du:dateUtc="2024-11-22T01:56:00Z"/>
          <w:rFonts w:ascii="Times New Roman" w:eastAsia="標楷體" w:hAnsi="Times New Roman" w:cs="Times New Roman"/>
          <w:b/>
          <w:sz w:val="28"/>
          <w:szCs w:val="32"/>
        </w:rPr>
        <w:pPrChange w:id="189" w:author="瑋婷 徐" w:date="2024-11-22T09:56:00Z" w16du:dateUtc="2024-11-22T01:56:00Z">
          <w:pPr>
            <w:spacing w:line="360" w:lineRule="auto"/>
            <w:jc w:val="both"/>
            <w:outlineLvl w:val="1"/>
          </w:pPr>
        </w:pPrChange>
      </w:pPr>
    </w:p>
    <w:p w14:paraId="6BB10952" w14:textId="77777777" w:rsidR="0003537D" w:rsidRDefault="0003537D">
      <w:pPr>
        <w:spacing w:line="360" w:lineRule="auto"/>
        <w:jc w:val="both"/>
        <w:rPr>
          <w:rFonts w:ascii="Times New Roman" w:eastAsia="標楷體" w:hAnsi="Times New Roman" w:cs="Times New Roman"/>
          <w:b/>
          <w:sz w:val="28"/>
          <w:szCs w:val="32"/>
        </w:rPr>
        <w:pPrChange w:id="190" w:author="瑋婷 徐" w:date="2024-11-22T09:56:00Z" w16du:dateUtc="2024-11-22T01:56:00Z">
          <w:pPr>
            <w:spacing w:line="360" w:lineRule="auto"/>
            <w:jc w:val="both"/>
            <w:outlineLvl w:val="1"/>
          </w:pPr>
        </w:pPrChange>
      </w:pPr>
    </w:p>
    <w:p w14:paraId="06F450A2" w14:textId="3EC647FA" w:rsidR="00D93FCC" w:rsidRDefault="002435EC">
      <w:pPr>
        <w:spacing w:line="360" w:lineRule="auto"/>
        <w:jc w:val="both"/>
        <w:outlineLvl w:val="2"/>
        <w:rPr>
          <w:rFonts w:ascii="Times New Roman" w:eastAsia="標楷體" w:hAnsi="Times New Roman" w:cs="Times New Roman"/>
          <w:b/>
          <w:sz w:val="28"/>
          <w:szCs w:val="32"/>
        </w:rPr>
      </w:pPr>
      <w:bookmarkStart w:id="191" w:name="_Toc121845047"/>
      <w:bookmarkStart w:id="192" w:name="_Toc156378951"/>
      <w:r>
        <w:rPr>
          <w:rFonts w:ascii="Times New Roman" w:eastAsia="標楷體" w:hAnsi="Times New Roman" w:cs="Times New Roman"/>
          <w:b/>
          <w:sz w:val="28"/>
          <w:szCs w:val="32"/>
        </w:rPr>
        <w:t>(</w:t>
      </w:r>
      <w:del w:id="193" w:author="瑋婷 徐" w:date="2024-11-22T09:57:00Z" w16du:dateUtc="2024-11-22T01:57:00Z">
        <w:r w:rsidDel="0003537D">
          <w:rPr>
            <w:rFonts w:ascii="Times New Roman" w:eastAsia="標楷體" w:hAnsi="Times New Roman" w:cs="Times New Roman"/>
            <w:b/>
            <w:sz w:val="28"/>
            <w:szCs w:val="32"/>
          </w:rPr>
          <w:delText>ㄧ</w:delText>
        </w:r>
      </w:del>
      <w:ins w:id="194" w:author="瑋婷 徐" w:date="2024-11-22T09:57:00Z" w16du:dateUtc="2024-11-22T01:57:00Z">
        <w:r w:rsidR="0003537D">
          <w:rPr>
            <w:rFonts w:ascii="Times New Roman" w:eastAsia="標楷體" w:hAnsi="Times New Roman" w:cs="Times New Roman" w:hint="eastAsia"/>
            <w:b/>
            <w:sz w:val="28"/>
            <w:szCs w:val="32"/>
          </w:rPr>
          <w:t>二</w:t>
        </w:r>
      </w:ins>
      <w:r>
        <w:rPr>
          <w:rFonts w:ascii="Times New Roman" w:eastAsia="標楷體" w:hAnsi="Times New Roman" w:cs="Times New Roman"/>
          <w:b/>
          <w:sz w:val="28"/>
          <w:szCs w:val="32"/>
        </w:rPr>
        <w:t>) 202</w:t>
      </w:r>
      <w:del w:id="195" w:author="瑋婷 徐" w:date="2024-11-22T09:36:00Z" w16du:dateUtc="2024-11-22T01:36:00Z">
        <w:r w:rsidDel="00A17B6E">
          <w:rPr>
            <w:rFonts w:ascii="Times New Roman" w:eastAsia="標楷體" w:hAnsi="Times New Roman" w:cs="Times New Roman" w:hint="eastAsia"/>
            <w:b/>
            <w:sz w:val="28"/>
            <w:szCs w:val="32"/>
          </w:rPr>
          <w:delText>3</w:delText>
        </w:r>
      </w:del>
      <w:ins w:id="196" w:author="瑋婷 徐" w:date="2024-11-22T09:36:00Z" w16du:dateUtc="2024-11-22T01:36:00Z">
        <w:r w:rsidR="00A17B6E">
          <w:rPr>
            <w:rFonts w:ascii="Times New Roman" w:eastAsia="標楷體" w:hAnsi="Times New Roman" w:cs="Times New Roman" w:hint="eastAsia"/>
            <w:b/>
            <w:sz w:val="28"/>
            <w:szCs w:val="32"/>
          </w:rPr>
          <w:t>4</w:t>
        </w:r>
      </w:ins>
      <w:r>
        <w:rPr>
          <w:rFonts w:ascii="Times New Roman" w:eastAsia="標楷體" w:hAnsi="Times New Roman" w:cs="Times New Roman"/>
          <w:b/>
          <w:sz w:val="28"/>
          <w:szCs w:val="32"/>
        </w:rPr>
        <w:t>年臺灣獼猴調查資料回收及檢核情形</w:t>
      </w:r>
      <w:bookmarkEnd w:id="191"/>
      <w:bookmarkEnd w:id="192"/>
    </w:p>
    <w:p w14:paraId="65C60C93" w14:textId="1BD375E8" w:rsidR="00D93FCC" w:rsidRDefault="00C0537D">
      <w:pPr>
        <w:spacing w:line="360" w:lineRule="auto"/>
        <w:jc w:val="both"/>
        <w:rPr>
          <w:rFonts w:ascii="Times New Roman" w:eastAsia="標楷體" w:hAnsi="Times New Roman" w:cs="Times New Roman"/>
        </w:rPr>
      </w:pPr>
      <w:r>
        <w:rPr>
          <w:rFonts w:ascii="Times New Roman" w:eastAsia="標楷體" w:hAnsi="Times New Roman" w:cs="Times New Roman"/>
        </w:rPr>
        <w:t xml:space="preserve">    202</w:t>
      </w:r>
      <w:del w:id="197" w:author="瑋婷 徐" w:date="2024-11-22T09:36:00Z" w16du:dateUtc="2024-11-22T01:36:00Z">
        <w:r w:rsidDel="00A17B6E">
          <w:rPr>
            <w:rFonts w:ascii="Times New Roman" w:eastAsia="標楷體" w:hAnsi="Times New Roman" w:cs="Times New Roman" w:hint="eastAsia"/>
          </w:rPr>
          <w:delText>3</w:delText>
        </w:r>
      </w:del>
      <w:ins w:id="198" w:author="瑋婷 徐" w:date="2024-11-22T09:36:00Z" w16du:dateUtc="2024-11-22T01:36:00Z">
        <w:r w:rsidR="00A17B6E">
          <w:rPr>
            <w:rFonts w:ascii="Times New Roman" w:eastAsia="標楷體" w:hAnsi="Times New Roman" w:cs="Times New Roman" w:hint="eastAsia"/>
          </w:rPr>
          <w:t>4</w:t>
        </w:r>
      </w:ins>
      <w:r w:rsidR="002435EC">
        <w:rPr>
          <w:rFonts w:ascii="Times New Roman" w:eastAsia="標楷體" w:hAnsi="Times New Roman" w:cs="Times New Roman"/>
        </w:rPr>
        <w:t>年由</w:t>
      </w:r>
      <w:r>
        <w:rPr>
          <w:rFonts w:ascii="Times New Roman" w:eastAsia="標楷體" w:hAnsi="Times New Roman" w:cs="Times New Roman"/>
        </w:rPr>
        <w:t>4</w:t>
      </w:r>
      <w:del w:id="199" w:author="瑋婷 徐" w:date="2024-11-22T09:36:00Z" w16du:dateUtc="2024-11-22T01:36:00Z">
        <w:r w:rsidDel="00A17B6E">
          <w:rPr>
            <w:rFonts w:ascii="Times New Roman" w:eastAsia="標楷體" w:hAnsi="Times New Roman" w:cs="Times New Roman" w:hint="eastAsia"/>
          </w:rPr>
          <w:delText>13</w:delText>
        </w:r>
      </w:del>
      <w:ins w:id="200" w:author="瑋婷 徐" w:date="2024-11-22T09:36:00Z" w16du:dateUtc="2024-11-22T01:36:00Z">
        <w:r w:rsidR="00A17B6E">
          <w:rPr>
            <w:rFonts w:ascii="Times New Roman" w:eastAsia="標楷體" w:hAnsi="Times New Roman" w:cs="Times New Roman" w:hint="eastAsia"/>
          </w:rPr>
          <w:t>06</w:t>
        </w:r>
      </w:ins>
      <w:r w:rsidR="002435EC">
        <w:rPr>
          <w:rFonts w:ascii="Times New Roman" w:eastAsia="標楷體" w:hAnsi="Times New Roman" w:cs="Times New Roman"/>
        </w:rPr>
        <w:t>位護管員，在</w:t>
      </w:r>
      <w:del w:id="201" w:author="瑋婷 徐" w:date="2024-11-22T09:36:00Z" w16du:dateUtc="2024-11-22T01:36:00Z">
        <w:r w:rsidR="002435EC" w:rsidDel="00A17B6E">
          <w:rPr>
            <w:rFonts w:ascii="Times New Roman" w:eastAsia="標楷體" w:hAnsi="Times New Roman" w:cs="Times New Roman" w:hint="eastAsia"/>
          </w:rPr>
          <w:delText>384</w:delText>
        </w:r>
      </w:del>
      <w:ins w:id="202" w:author="瑋婷 徐" w:date="2024-12-23T16:25:00Z" w16du:dateUtc="2024-12-23T08:25:00Z">
        <w:r w:rsidR="00AA6761">
          <w:rPr>
            <w:rFonts w:ascii="Times New Roman" w:eastAsia="標楷體" w:hAnsi="Times New Roman" w:cs="Times New Roman" w:hint="eastAsia"/>
          </w:rPr>
          <w:t>391</w:t>
        </w:r>
      </w:ins>
      <w:r w:rsidR="002435EC">
        <w:rPr>
          <w:rFonts w:ascii="Times New Roman" w:eastAsia="標楷體" w:hAnsi="Times New Roman" w:cs="Times New Roman"/>
        </w:rPr>
        <w:t>個樣區完成了獼猴調查</w:t>
      </w:r>
      <w:r w:rsidR="002435EC">
        <w:rPr>
          <w:rFonts w:ascii="Times New Roman" w:eastAsia="標楷體" w:hAnsi="Times New Roman" w:cs="Times New Roman"/>
        </w:rPr>
        <w:t>(</w:t>
      </w:r>
      <w:r w:rsidR="002435EC">
        <w:rPr>
          <w:rFonts w:ascii="Times New Roman" w:eastAsia="標楷體" w:hAnsi="Times New Roman" w:cs="Times New Roman"/>
        </w:rPr>
        <w:t>表</w:t>
      </w:r>
      <w:r w:rsidR="002435EC">
        <w:rPr>
          <w:rFonts w:ascii="Times New Roman" w:eastAsia="標楷體" w:hAnsi="Times New Roman" w:cs="Times New Roman"/>
        </w:rPr>
        <w:t>1)</w:t>
      </w:r>
      <w:r w:rsidR="002435EC">
        <w:rPr>
          <w:rFonts w:ascii="Times New Roman" w:eastAsia="標楷體" w:hAnsi="Times New Roman" w:cs="Times New Roman"/>
        </w:rPr>
        <w:t>，共計</w:t>
      </w:r>
      <w:r w:rsidR="002435EC">
        <w:rPr>
          <w:rFonts w:ascii="Times New Roman" w:eastAsia="標楷體" w:hAnsi="Times New Roman" w:cs="Times New Roman"/>
        </w:rPr>
        <w:t>4,</w:t>
      </w:r>
      <w:del w:id="203" w:author="瑋婷 徐" w:date="2024-11-22T09:36:00Z" w16du:dateUtc="2024-11-22T01:36:00Z">
        <w:r w:rsidR="002435EC" w:rsidDel="00A17B6E">
          <w:rPr>
            <w:rFonts w:ascii="Times New Roman" w:eastAsia="標楷體" w:hAnsi="Times New Roman" w:cs="Times New Roman" w:hint="eastAsia"/>
          </w:rPr>
          <w:delText>831</w:delText>
        </w:r>
      </w:del>
      <w:ins w:id="204" w:author="瑋婷 徐" w:date="2024-11-22T09:36:00Z" w16du:dateUtc="2024-11-22T01:36:00Z">
        <w:r w:rsidR="00A17B6E">
          <w:rPr>
            <w:rFonts w:ascii="Times New Roman" w:eastAsia="標楷體" w:hAnsi="Times New Roman" w:cs="Times New Roman" w:hint="eastAsia"/>
          </w:rPr>
          <w:t>912</w:t>
        </w:r>
      </w:ins>
      <w:r w:rsidR="002435EC">
        <w:rPr>
          <w:rFonts w:ascii="Times New Roman" w:eastAsia="標楷體" w:hAnsi="Times New Roman" w:cs="Times New Roman"/>
        </w:rPr>
        <w:t>個樣點次</w:t>
      </w:r>
      <w:r w:rsidR="002435EC">
        <w:rPr>
          <w:rFonts w:ascii="Times New Roman" w:eastAsia="標楷體" w:hAnsi="Times New Roman" w:cs="Times New Roman"/>
        </w:rPr>
        <w:t>(</w:t>
      </w:r>
      <w:r w:rsidR="002435EC">
        <w:rPr>
          <w:rFonts w:ascii="Times New Roman" w:eastAsia="標楷體" w:hAnsi="Times New Roman" w:cs="Times New Roman"/>
        </w:rPr>
        <w:t>筆</w:t>
      </w:r>
      <w:r w:rsidR="002435EC">
        <w:rPr>
          <w:rFonts w:ascii="Times New Roman" w:eastAsia="標楷體" w:hAnsi="Times New Roman" w:cs="Times New Roman"/>
        </w:rPr>
        <w:t>)</w:t>
      </w:r>
      <w:r w:rsidR="002435EC">
        <w:rPr>
          <w:rFonts w:ascii="Times New Roman" w:eastAsia="標楷體" w:hAnsi="Times New Roman" w:cs="Times New Roman"/>
        </w:rPr>
        <w:t>資料。經檢核後，</w:t>
      </w:r>
      <w:r w:rsidR="002435EC">
        <w:rPr>
          <w:rFonts w:ascii="Times New Roman" w:eastAsia="標楷體" w:hAnsi="Times New Roman" w:cs="Times New Roman"/>
        </w:rPr>
        <w:t>202</w:t>
      </w:r>
      <w:del w:id="205" w:author="瑋婷 徐" w:date="2024-11-22T09:36:00Z" w16du:dateUtc="2024-11-22T01:36:00Z">
        <w:r w:rsidR="002435EC" w:rsidDel="00A17B6E">
          <w:rPr>
            <w:rFonts w:ascii="Times New Roman" w:eastAsia="標楷體" w:hAnsi="Times New Roman" w:cs="Times New Roman"/>
          </w:rPr>
          <w:delText>3</w:delText>
        </w:r>
      </w:del>
      <w:ins w:id="206" w:author="瑋婷 徐" w:date="2024-11-22T09:36:00Z" w16du:dateUtc="2024-11-22T01:36:00Z">
        <w:r w:rsidR="00A17B6E">
          <w:rPr>
            <w:rFonts w:ascii="Times New Roman" w:eastAsia="標楷體" w:hAnsi="Times New Roman" w:cs="Times New Roman" w:hint="eastAsia"/>
          </w:rPr>
          <w:t>4</w:t>
        </w:r>
      </w:ins>
      <w:r w:rsidR="002435EC">
        <w:rPr>
          <w:rFonts w:ascii="Times New Roman" w:eastAsia="標楷體" w:hAnsi="Times New Roman" w:cs="Times New Roman"/>
        </w:rPr>
        <w:t>年符合標準的資料有</w:t>
      </w:r>
      <w:r w:rsidR="002435EC">
        <w:rPr>
          <w:rFonts w:ascii="Times New Roman" w:eastAsia="標楷體" w:hAnsi="Times New Roman" w:cs="Times New Roman"/>
        </w:rPr>
        <w:t>4,6</w:t>
      </w:r>
      <w:del w:id="207" w:author="瑋婷 徐" w:date="2024-11-22T09:36:00Z" w16du:dateUtc="2024-11-22T01:36:00Z">
        <w:r w:rsidR="002435EC" w:rsidDel="00A17B6E">
          <w:rPr>
            <w:rFonts w:ascii="Times New Roman" w:eastAsia="標楷體" w:hAnsi="Times New Roman" w:cs="Times New Roman"/>
          </w:rPr>
          <w:delText>00</w:delText>
        </w:r>
      </w:del>
      <w:ins w:id="208" w:author="瑋婷 徐" w:date="2024-11-22T09:36:00Z" w16du:dateUtc="2024-11-22T01:36:00Z">
        <w:r w:rsidR="00A17B6E">
          <w:rPr>
            <w:rFonts w:ascii="Times New Roman" w:eastAsia="標楷體" w:hAnsi="Times New Roman" w:cs="Times New Roman" w:hint="eastAsia"/>
          </w:rPr>
          <w:t>9</w:t>
        </w:r>
      </w:ins>
      <w:ins w:id="209" w:author="瑋婷 徐" w:date="2024-12-23T16:25:00Z" w16du:dateUtc="2024-12-23T08:25:00Z">
        <w:r w:rsidR="00AA6761">
          <w:rPr>
            <w:rFonts w:ascii="Times New Roman" w:eastAsia="標楷體" w:hAnsi="Times New Roman" w:cs="Times New Roman" w:hint="eastAsia"/>
          </w:rPr>
          <w:t>5</w:t>
        </w:r>
      </w:ins>
      <w:r w:rsidR="002435EC">
        <w:rPr>
          <w:rFonts w:ascii="Times New Roman" w:eastAsia="標楷體" w:hAnsi="Times New Roman" w:cs="Times New Roman"/>
        </w:rPr>
        <w:t>筆，整體的資料正</w:t>
      </w:r>
      <w:r w:rsidR="002435EC">
        <w:rPr>
          <w:rFonts w:ascii="Times New Roman" w:eastAsia="標楷體" w:hAnsi="Times New Roman" w:cs="Times New Roman"/>
        </w:rPr>
        <w:lastRenderedPageBreak/>
        <w:t>確率為</w:t>
      </w:r>
      <w:r w:rsidR="002435EC">
        <w:rPr>
          <w:rFonts w:ascii="Times New Roman" w:eastAsia="標楷體" w:hAnsi="Times New Roman" w:cs="Times New Roman"/>
        </w:rPr>
        <w:t>95.</w:t>
      </w:r>
      <w:del w:id="210" w:author="瑋婷 徐" w:date="2024-11-22T09:37:00Z" w16du:dateUtc="2024-11-22T01:37:00Z">
        <w:r w:rsidR="002435EC" w:rsidDel="00A17B6E">
          <w:rPr>
            <w:rFonts w:ascii="Times New Roman" w:eastAsia="標楷體" w:hAnsi="Times New Roman" w:cs="Times New Roman" w:hint="eastAsia"/>
          </w:rPr>
          <w:delText>2</w:delText>
        </w:r>
      </w:del>
      <w:ins w:id="211" w:author="瑋婷 徐" w:date="2024-11-22T09:37:00Z" w16du:dateUtc="2024-11-22T01:37:00Z">
        <w:r w:rsidR="00A17B6E">
          <w:rPr>
            <w:rFonts w:ascii="Times New Roman" w:eastAsia="標楷體" w:hAnsi="Times New Roman" w:cs="Times New Roman" w:hint="eastAsia"/>
          </w:rPr>
          <w:t>6</w:t>
        </w:r>
      </w:ins>
      <w:r w:rsidR="002435EC">
        <w:rPr>
          <w:rFonts w:ascii="Times New Roman" w:eastAsia="標楷體" w:hAnsi="Times New Roman" w:cs="Times New Roman"/>
        </w:rPr>
        <w:t>%</w:t>
      </w:r>
      <w:r w:rsidR="002435EC">
        <w:rPr>
          <w:rFonts w:ascii="Times New Roman" w:eastAsia="標楷體" w:hAnsi="Times New Roman" w:cs="Times New Roman"/>
        </w:rPr>
        <w:t>，相較</w:t>
      </w:r>
      <w:r w:rsidR="002435EC">
        <w:rPr>
          <w:rFonts w:ascii="Times New Roman" w:eastAsia="標楷體" w:hAnsi="Times New Roman" w:cs="Times New Roman"/>
        </w:rPr>
        <w:t>202</w:t>
      </w:r>
      <w:del w:id="212" w:author="瑋婷 徐" w:date="2024-12-23T16:25:00Z" w16du:dateUtc="2024-12-23T08:25:00Z">
        <w:r w:rsidR="002435EC" w:rsidDel="00AA6761">
          <w:rPr>
            <w:rFonts w:ascii="Times New Roman" w:eastAsia="標楷體" w:hAnsi="Times New Roman" w:cs="Times New Roman" w:hint="eastAsia"/>
          </w:rPr>
          <w:delText>2</w:delText>
        </w:r>
      </w:del>
      <w:ins w:id="213" w:author="瑋婷 徐" w:date="2024-12-23T16:25:00Z" w16du:dateUtc="2024-12-23T08:25:00Z">
        <w:r w:rsidR="00AA6761">
          <w:rPr>
            <w:rFonts w:ascii="Times New Roman" w:eastAsia="標楷體" w:hAnsi="Times New Roman" w:cs="Times New Roman" w:hint="eastAsia"/>
          </w:rPr>
          <w:t>3</w:t>
        </w:r>
      </w:ins>
      <w:r w:rsidR="002435EC">
        <w:rPr>
          <w:rFonts w:ascii="Times New Roman" w:eastAsia="標楷體" w:hAnsi="Times New Roman" w:cs="Times New Roman"/>
        </w:rPr>
        <w:t>年之資料正確率</w:t>
      </w:r>
      <w:r w:rsidR="002435EC">
        <w:rPr>
          <w:rFonts w:ascii="Times New Roman" w:eastAsia="標楷體" w:hAnsi="Times New Roman" w:cs="Times New Roman"/>
        </w:rPr>
        <w:t>(</w:t>
      </w:r>
      <w:ins w:id="214" w:author="瑋婷 徐" w:date="2024-11-22T09:37:00Z" w16du:dateUtc="2024-11-22T01:37:00Z">
        <w:r w:rsidR="00A17B6E">
          <w:rPr>
            <w:rFonts w:ascii="Times New Roman" w:eastAsia="標楷體" w:hAnsi="Times New Roman" w:cs="Times New Roman"/>
          </w:rPr>
          <w:t>95.2</w:t>
        </w:r>
      </w:ins>
      <w:del w:id="215" w:author="瑋婷 徐" w:date="2024-11-22T09:37:00Z" w16du:dateUtc="2024-11-22T01:37:00Z">
        <w:r w:rsidR="002435EC" w:rsidDel="00A17B6E">
          <w:rPr>
            <w:rFonts w:ascii="Times New Roman" w:eastAsia="標楷體" w:hAnsi="Times New Roman" w:cs="Times New Roman"/>
          </w:rPr>
          <w:delText>94.4</w:delText>
        </w:r>
      </w:del>
      <w:r w:rsidR="002435EC">
        <w:rPr>
          <w:rFonts w:ascii="Times New Roman" w:eastAsia="標楷體" w:hAnsi="Times New Roman" w:cs="Times New Roman"/>
        </w:rPr>
        <w:t>%)</w:t>
      </w:r>
      <w:r w:rsidR="002435EC">
        <w:rPr>
          <w:rFonts w:ascii="Times New Roman" w:eastAsia="標楷體" w:hAnsi="Times New Roman" w:cs="Times New Roman"/>
        </w:rPr>
        <w:t>，成長約</w:t>
      </w:r>
      <w:r w:rsidR="002435EC">
        <w:rPr>
          <w:rFonts w:ascii="Times New Roman" w:eastAsia="標楷體" w:hAnsi="Times New Roman" w:cs="Times New Roman"/>
        </w:rPr>
        <w:t>0.</w:t>
      </w:r>
      <w:del w:id="216" w:author="瑋婷 徐" w:date="2024-11-22T09:37:00Z" w16du:dateUtc="2024-11-22T01:37:00Z">
        <w:r w:rsidR="002435EC" w:rsidDel="00A17B6E">
          <w:rPr>
            <w:rFonts w:ascii="Times New Roman" w:eastAsia="標楷體" w:hAnsi="Times New Roman" w:cs="Times New Roman" w:hint="eastAsia"/>
          </w:rPr>
          <w:delText>8</w:delText>
        </w:r>
      </w:del>
      <w:ins w:id="217" w:author="瑋婷 徐" w:date="2024-11-22T09:37:00Z" w16du:dateUtc="2024-11-22T01:37:00Z">
        <w:r w:rsidR="00A17B6E">
          <w:rPr>
            <w:rFonts w:ascii="Times New Roman" w:eastAsia="標楷體" w:hAnsi="Times New Roman" w:cs="Times New Roman" w:hint="eastAsia"/>
          </w:rPr>
          <w:t>4</w:t>
        </w:r>
      </w:ins>
      <w:r w:rsidR="002435EC">
        <w:rPr>
          <w:rFonts w:ascii="Times New Roman" w:eastAsia="標楷體" w:hAnsi="Times New Roman" w:cs="Times New Roman"/>
        </w:rPr>
        <w:t>%</w:t>
      </w:r>
      <w:r w:rsidR="002435EC">
        <w:rPr>
          <w:rFonts w:ascii="Times New Roman" w:eastAsia="標楷體" w:hAnsi="Times New Roman" w:cs="Times New Roman"/>
        </w:rPr>
        <w:t>。</w:t>
      </w:r>
      <w:r w:rsidR="002435EC">
        <w:rPr>
          <w:rFonts w:ascii="Times New Roman" w:eastAsia="標楷體" w:hAnsi="Times New Roman" w:cs="Times New Roman"/>
        </w:rPr>
        <w:t>202</w:t>
      </w:r>
      <w:del w:id="218" w:author="瑋婷 徐" w:date="2024-11-22T09:37:00Z" w16du:dateUtc="2024-11-22T01:37:00Z">
        <w:r w:rsidR="002435EC" w:rsidDel="00A17B6E">
          <w:rPr>
            <w:rFonts w:ascii="Times New Roman" w:eastAsia="標楷體" w:hAnsi="Times New Roman" w:cs="Times New Roman" w:hint="eastAsia"/>
          </w:rPr>
          <w:delText>3</w:delText>
        </w:r>
      </w:del>
      <w:ins w:id="219" w:author="瑋婷 徐" w:date="2024-11-22T09:37:00Z" w16du:dateUtc="2024-11-22T01:37:00Z">
        <w:r w:rsidR="00A17B6E">
          <w:rPr>
            <w:rFonts w:ascii="Times New Roman" w:eastAsia="標楷體" w:hAnsi="Times New Roman" w:cs="Times New Roman" w:hint="eastAsia"/>
          </w:rPr>
          <w:t>4</w:t>
        </w:r>
      </w:ins>
      <w:r w:rsidR="00927139">
        <w:rPr>
          <w:rFonts w:ascii="Times New Roman" w:eastAsia="標楷體" w:hAnsi="Times New Roman" w:cs="Times New Roman"/>
        </w:rPr>
        <w:t>年，各分署資料正確率前三名，依序</w:t>
      </w:r>
      <w:r w:rsidR="002435EC">
        <w:rPr>
          <w:rFonts w:ascii="Times New Roman" w:eastAsia="標楷體" w:hAnsi="Times New Roman" w:cs="Times New Roman"/>
        </w:rPr>
        <w:t>為</w:t>
      </w:r>
      <w:ins w:id="220" w:author="瑋婷 徐" w:date="2024-11-22T09:37:00Z" w16du:dateUtc="2024-11-22T01:37:00Z">
        <w:r w:rsidR="00A17B6E">
          <w:rPr>
            <w:rFonts w:ascii="Times New Roman" w:eastAsia="標楷體" w:hAnsi="Times New Roman" w:cs="Times New Roman"/>
          </w:rPr>
          <w:t>花蓮分署</w:t>
        </w:r>
        <w:r w:rsidR="00A17B6E">
          <w:rPr>
            <w:rFonts w:ascii="Times New Roman" w:eastAsia="標楷體" w:hAnsi="Times New Roman" w:cs="Times New Roman"/>
          </w:rPr>
          <w:t>(</w:t>
        </w:r>
      </w:ins>
      <w:ins w:id="221" w:author="瑋婷 徐" w:date="2024-11-22T09:38:00Z" w16du:dateUtc="2024-11-22T01:38:00Z">
        <w:r w:rsidR="00A17B6E">
          <w:rPr>
            <w:rFonts w:ascii="Times New Roman" w:eastAsia="標楷體" w:hAnsi="Times New Roman" w:cs="Times New Roman" w:hint="eastAsia"/>
          </w:rPr>
          <w:t>98.8</w:t>
        </w:r>
      </w:ins>
      <w:ins w:id="222" w:author="瑋婷 徐" w:date="2024-11-22T09:37:00Z" w16du:dateUtc="2024-11-22T01:37:00Z">
        <w:r w:rsidR="00A17B6E">
          <w:rPr>
            <w:rFonts w:ascii="Times New Roman" w:eastAsia="標楷體" w:hAnsi="Times New Roman" w:cs="Times New Roman"/>
          </w:rPr>
          <w:t>%)</w:t>
        </w:r>
        <w:r w:rsidR="00A17B6E">
          <w:rPr>
            <w:rFonts w:ascii="Times New Roman" w:eastAsia="標楷體" w:hAnsi="Times New Roman" w:cs="Times New Roman"/>
          </w:rPr>
          <w:t>、</w:t>
        </w:r>
      </w:ins>
      <w:r w:rsidR="002435EC">
        <w:rPr>
          <w:rFonts w:ascii="Times New Roman" w:eastAsia="標楷體" w:hAnsi="Times New Roman" w:cs="Times New Roman"/>
        </w:rPr>
        <w:t>臺中分署</w:t>
      </w:r>
      <w:r w:rsidR="002435EC">
        <w:rPr>
          <w:rFonts w:ascii="Times New Roman" w:eastAsia="標楷體" w:hAnsi="Times New Roman" w:cs="Times New Roman"/>
        </w:rPr>
        <w:t>(9</w:t>
      </w:r>
      <w:del w:id="223" w:author="瑋婷 徐" w:date="2024-11-22T09:38:00Z" w16du:dateUtc="2024-11-22T01:38:00Z">
        <w:r w:rsidR="002435EC" w:rsidDel="00A17B6E">
          <w:rPr>
            <w:rFonts w:ascii="Times New Roman" w:eastAsia="標楷體" w:hAnsi="Times New Roman" w:cs="Times New Roman"/>
          </w:rPr>
          <w:delText>8</w:delText>
        </w:r>
      </w:del>
      <w:ins w:id="224" w:author="瑋婷 徐" w:date="2024-11-22T09:38:00Z" w16du:dateUtc="2024-11-22T01:38:00Z">
        <w:r w:rsidR="00A17B6E">
          <w:rPr>
            <w:rFonts w:ascii="Times New Roman" w:eastAsia="標楷體" w:hAnsi="Times New Roman" w:cs="Times New Roman" w:hint="eastAsia"/>
          </w:rPr>
          <w:t>7</w:t>
        </w:r>
      </w:ins>
      <w:r w:rsidR="002435EC">
        <w:rPr>
          <w:rFonts w:ascii="Times New Roman" w:eastAsia="標楷體" w:hAnsi="Times New Roman" w:cs="Times New Roman"/>
        </w:rPr>
        <w:t>.</w:t>
      </w:r>
      <w:del w:id="225" w:author="瑋婷 徐" w:date="2024-11-22T09:38:00Z" w16du:dateUtc="2024-11-22T01:38:00Z">
        <w:r w:rsidR="002435EC" w:rsidDel="00A17B6E">
          <w:rPr>
            <w:rFonts w:ascii="Times New Roman" w:eastAsia="標楷體" w:hAnsi="Times New Roman" w:cs="Times New Roman"/>
          </w:rPr>
          <w:delText>9</w:delText>
        </w:r>
      </w:del>
      <w:ins w:id="226" w:author="瑋婷 徐" w:date="2024-11-22T09:38:00Z" w16du:dateUtc="2024-11-22T01:38:00Z">
        <w:r w:rsidR="00A17B6E">
          <w:rPr>
            <w:rFonts w:ascii="Times New Roman" w:eastAsia="標楷體" w:hAnsi="Times New Roman" w:cs="Times New Roman" w:hint="eastAsia"/>
          </w:rPr>
          <w:t>3</w:t>
        </w:r>
      </w:ins>
      <w:r w:rsidR="002435EC">
        <w:rPr>
          <w:rFonts w:ascii="Times New Roman" w:eastAsia="標楷體" w:hAnsi="Times New Roman" w:cs="Times New Roman"/>
        </w:rPr>
        <w:t xml:space="preserve"> %)</w:t>
      </w:r>
      <w:del w:id="227" w:author="瑋婷 徐" w:date="2024-11-22T09:37:00Z" w16du:dateUtc="2024-11-22T01:37:00Z">
        <w:r w:rsidR="002435EC" w:rsidDel="00A17B6E">
          <w:rPr>
            <w:rFonts w:ascii="Times New Roman" w:eastAsia="標楷體" w:hAnsi="Times New Roman" w:cs="Times New Roman"/>
          </w:rPr>
          <w:delText>、花蓮分署</w:delText>
        </w:r>
        <w:r w:rsidR="002435EC" w:rsidDel="00A17B6E">
          <w:rPr>
            <w:rFonts w:ascii="Times New Roman" w:eastAsia="標楷體" w:hAnsi="Times New Roman" w:cs="Times New Roman"/>
          </w:rPr>
          <w:delText>(97.1%)</w:delText>
        </w:r>
      </w:del>
      <w:r w:rsidR="002435EC">
        <w:rPr>
          <w:rFonts w:ascii="Times New Roman" w:eastAsia="標楷體" w:hAnsi="Times New Roman" w:cs="Times New Roman"/>
        </w:rPr>
        <w:t>和</w:t>
      </w:r>
      <w:ins w:id="228" w:author="瑋婷 徐" w:date="2024-12-23T16:26:00Z" w16du:dateUtc="2024-12-23T08:26:00Z">
        <w:r w:rsidR="00AA6761">
          <w:rPr>
            <w:rFonts w:ascii="Times New Roman" w:eastAsia="標楷體" w:hAnsi="Times New Roman" w:cs="Times New Roman" w:hint="eastAsia"/>
          </w:rPr>
          <w:t>臺東</w:t>
        </w:r>
      </w:ins>
      <w:del w:id="229" w:author="瑋婷 徐" w:date="2024-12-23T16:26:00Z" w16du:dateUtc="2024-12-23T08:26:00Z">
        <w:r w:rsidR="002435EC" w:rsidDel="00AA6761">
          <w:rPr>
            <w:rFonts w:ascii="Times New Roman" w:eastAsia="標楷體" w:hAnsi="Times New Roman" w:cs="Times New Roman"/>
          </w:rPr>
          <w:delText>新竹</w:delText>
        </w:r>
      </w:del>
      <w:r w:rsidR="002435EC">
        <w:rPr>
          <w:rFonts w:ascii="Times New Roman" w:eastAsia="標楷體" w:hAnsi="Times New Roman" w:cs="Times New Roman"/>
        </w:rPr>
        <w:t>分署</w:t>
      </w:r>
      <w:r w:rsidR="002435EC">
        <w:rPr>
          <w:rFonts w:ascii="Times New Roman" w:eastAsia="標楷體" w:hAnsi="Times New Roman" w:cs="Times New Roman"/>
        </w:rPr>
        <w:t>(96.</w:t>
      </w:r>
      <w:del w:id="230" w:author="瑋婷 徐" w:date="2024-11-22T09:38:00Z" w16du:dateUtc="2024-11-22T01:38:00Z">
        <w:r w:rsidR="002435EC" w:rsidDel="00A17B6E">
          <w:rPr>
            <w:rFonts w:ascii="Times New Roman" w:eastAsia="標楷體" w:hAnsi="Times New Roman" w:cs="Times New Roman" w:hint="eastAsia"/>
          </w:rPr>
          <w:delText>6</w:delText>
        </w:r>
      </w:del>
      <w:ins w:id="231" w:author="瑋婷 徐" w:date="2024-12-23T16:26:00Z" w16du:dateUtc="2024-12-23T08:26:00Z">
        <w:r w:rsidR="00AA6761">
          <w:rPr>
            <w:rFonts w:ascii="Times New Roman" w:eastAsia="標楷體" w:hAnsi="Times New Roman" w:cs="Times New Roman" w:hint="eastAsia"/>
          </w:rPr>
          <w:t>2</w:t>
        </w:r>
      </w:ins>
      <w:r w:rsidR="002435EC">
        <w:rPr>
          <w:rFonts w:ascii="Times New Roman" w:eastAsia="標楷體" w:hAnsi="Times New Roman" w:cs="Times New Roman"/>
        </w:rPr>
        <w:t>%) (</w:t>
      </w:r>
      <w:r w:rsidR="002435EC">
        <w:rPr>
          <w:rFonts w:ascii="Times New Roman" w:eastAsia="標楷體" w:hAnsi="Times New Roman" w:cs="Times New Roman"/>
        </w:rPr>
        <w:t>表</w:t>
      </w:r>
      <w:r w:rsidR="002435EC">
        <w:rPr>
          <w:rFonts w:ascii="Times New Roman" w:eastAsia="標楷體" w:hAnsi="Times New Roman" w:cs="Times New Roman"/>
        </w:rPr>
        <w:t>4)</w:t>
      </w:r>
      <w:r w:rsidR="002435EC">
        <w:rPr>
          <w:rFonts w:ascii="Times New Roman" w:eastAsia="標楷體" w:hAnsi="Times New Roman" w:cs="Times New Roman"/>
        </w:rPr>
        <w:t>。</w:t>
      </w:r>
    </w:p>
    <w:p w14:paraId="79DD464E" w14:textId="77777777" w:rsidR="00D93FCC" w:rsidRDefault="00D93FCC">
      <w:pPr>
        <w:spacing w:line="360" w:lineRule="auto"/>
        <w:jc w:val="both"/>
        <w:rPr>
          <w:rFonts w:ascii="Times New Roman" w:eastAsia="標楷體" w:hAnsi="Times New Roman" w:cs="Times New Roman"/>
        </w:rPr>
      </w:pPr>
    </w:p>
    <w:p w14:paraId="38DF158C" w14:textId="35330EFE"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各分署調查資料未符合標準之類型及其筆數</w:t>
      </w:r>
      <w:r w:rsidR="00927139">
        <w:rPr>
          <w:rFonts w:ascii="Times New Roman" w:eastAsia="標楷體" w:hAnsi="Times New Roman" w:cs="Times New Roman"/>
        </w:rPr>
        <w:t>綜整</w:t>
      </w:r>
      <w:r>
        <w:rPr>
          <w:rFonts w:ascii="Times New Roman" w:eastAsia="標楷體" w:hAnsi="Times New Roman" w:cs="Times New Roman"/>
        </w:rPr>
        <w:t>如表</w:t>
      </w:r>
      <w:r>
        <w:rPr>
          <w:rFonts w:ascii="Times New Roman" w:eastAsia="標楷體" w:hAnsi="Times New Roman" w:cs="Times New Roman"/>
        </w:rPr>
        <w:t>5</w:t>
      </w:r>
      <w:r>
        <w:rPr>
          <w:rFonts w:ascii="Times New Roman" w:eastAsia="標楷體" w:hAnsi="Times New Roman" w:cs="Times New Roman"/>
        </w:rPr>
        <w:t>，主要</w:t>
      </w:r>
      <w:r w:rsidR="00927139">
        <w:rPr>
          <w:rFonts w:ascii="Times New Roman" w:eastAsia="標楷體" w:hAnsi="Times New Roman" w:cs="Times New Roman"/>
        </w:rPr>
        <w:t>的情況</w:t>
      </w:r>
      <w:r>
        <w:rPr>
          <w:rFonts w:ascii="Times New Roman" w:eastAsia="標楷體" w:hAnsi="Times New Roman" w:cs="Times New Roman"/>
        </w:rPr>
        <w:t>分成</w:t>
      </w:r>
      <w:r>
        <w:rPr>
          <w:rFonts w:ascii="Times New Roman" w:eastAsia="標楷體" w:hAnsi="Times New Roman" w:cs="Times New Roman"/>
        </w:rPr>
        <w:t>1.</w:t>
      </w:r>
      <w:r w:rsidR="00C0537D" w:rsidRPr="00C0537D">
        <w:rPr>
          <w:rFonts w:ascii="Times New Roman" w:eastAsia="標楷體" w:hAnsi="Times New Roman" w:cs="Times New Roman"/>
        </w:rPr>
        <w:t xml:space="preserve"> </w:t>
      </w:r>
      <w:r w:rsidR="00C0537D">
        <w:rPr>
          <w:rFonts w:ascii="Times New Roman" w:eastAsia="標楷體" w:hAnsi="Times New Roman" w:cs="Times New Roman"/>
        </w:rPr>
        <w:t>調查在上午</w:t>
      </w:r>
      <w:r w:rsidR="00C0537D">
        <w:rPr>
          <w:rFonts w:ascii="Times New Roman" w:eastAsia="標楷體" w:hAnsi="Times New Roman" w:cs="Times New Roman"/>
        </w:rPr>
        <w:t>11</w:t>
      </w:r>
      <w:r w:rsidR="00C0537D">
        <w:rPr>
          <w:rFonts w:ascii="Times New Roman" w:eastAsia="標楷體" w:hAnsi="Times New Roman" w:cs="Times New Roman"/>
        </w:rPr>
        <w:t>點之後才完成</w:t>
      </w:r>
      <w:r w:rsidR="00C0537D">
        <w:rPr>
          <w:rFonts w:ascii="Times New Roman" w:eastAsia="標楷體" w:hAnsi="Times New Roman" w:cs="Times New Roman"/>
        </w:rPr>
        <w:t>(</w:t>
      </w:r>
      <w:del w:id="232" w:author="瑋婷 徐" w:date="2024-11-22T09:38:00Z" w16du:dateUtc="2024-11-22T01:38:00Z">
        <w:r w:rsidR="00C0537D" w:rsidDel="00A17B6E">
          <w:rPr>
            <w:rFonts w:ascii="Times New Roman" w:eastAsia="標楷體" w:hAnsi="Times New Roman" w:cs="Times New Roman" w:hint="eastAsia"/>
          </w:rPr>
          <w:delText>122</w:delText>
        </w:r>
      </w:del>
      <w:ins w:id="233" w:author="瑋婷 徐" w:date="2024-12-23T16:26:00Z" w16du:dateUtc="2024-12-23T08:26:00Z">
        <w:r w:rsidR="00AA6761">
          <w:rPr>
            <w:rFonts w:ascii="Times New Roman" w:eastAsia="標楷體" w:hAnsi="Times New Roman" w:cs="Times New Roman" w:hint="eastAsia"/>
          </w:rPr>
          <w:t>96</w:t>
        </w:r>
      </w:ins>
      <w:r w:rsidR="00C0537D">
        <w:rPr>
          <w:rFonts w:ascii="Times New Roman" w:eastAsia="標楷體" w:hAnsi="Times New Roman" w:cs="Times New Roman"/>
        </w:rPr>
        <w:t>筆</w:t>
      </w:r>
      <w:r w:rsidR="00C0537D">
        <w:rPr>
          <w:rFonts w:ascii="Times New Roman" w:eastAsia="標楷體" w:hAnsi="Times New Roman" w:cs="Times New Roman"/>
        </w:rPr>
        <w:t>)</w:t>
      </w:r>
      <w:r w:rsidR="00C0537D">
        <w:rPr>
          <w:rFonts w:ascii="Times New Roman" w:eastAsia="標楷體" w:hAnsi="Times New Roman" w:cs="Times New Roman"/>
        </w:rPr>
        <w:t>；</w:t>
      </w:r>
      <w:r w:rsidR="00C0537D">
        <w:rPr>
          <w:rFonts w:ascii="Times New Roman" w:eastAsia="標楷體" w:hAnsi="Times New Roman" w:cs="Times New Roman"/>
        </w:rPr>
        <w:t>2.</w:t>
      </w:r>
      <w:r>
        <w:rPr>
          <w:rFonts w:ascii="Times New Roman" w:eastAsia="標楷體" w:hAnsi="Times New Roman" w:cs="Times New Roman"/>
        </w:rPr>
        <w:t>調查樣點位置錯誤</w:t>
      </w:r>
      <w:r>
        <w:rPr>
          <w:rFonts w:ascii="Times New Roman" w:eastAsia="標楷體" w:hAnsi="Times New Roman" w:cs="Times New Roman"/>
        </w:rPr>
        <w:t>(</w:t>
      </w:r>
      <w:del w:id="234" w:author="瑋婷 徐" w:date="2024-11-22T09:38:00Z" w16du:dateUtc="2024-11-22T01:38:00Z">
        <w:r w:rsidDel="00A17B6E">
          <w:rPr>
            <w:rFonts w:ascii="Times New Roman" w:eastAsia="標楷體" w:hAnsi="Times New Roman" w:cs="Times New Roman"/>
          </w:rPr>
          <w:delText>73</w:delText>
        </w:r>
      </w:del>
      <w:ins w:id="235" w:author="瑋婷 徐" w:date="2024-11-22T09:38:00Z" w16du:dateUtc="2024-11-22T01:38:00Z">
        <w:r w:rsidR="00A17B6E">
          <w:rPr>
            <w:rFonts w:ascii="Times New Roman" w:eastAsia="標楷體" w:hAnsi="Times New Roman" w:cs="Times New Roman" w:hint="eastAsia"/>
          </w:rPr>
          <w:t>4</w:t>
        </w:r>
      </w:ins>
      <w:ins w:id="236" w:author="瑋婷 徐" w:date="2024-12-23T16:27:00Z" w16du:dateUtc="2024-12-23T08:27:00Z">
        <w:r w:rsidR="00AA6761">
          <w:rPr>
            <w:rFonts w:ascii="Times New Roman" w:eastAsia="標楷體" w:hAnsi="Times New Roman" w:cs="Times New Roman" w:hint="eastAsia"/>
          </w:rPr>
          <w:t>1</w:t>
        </w:r>
      </w:ins>
      <w:r>
        <w:rPr>
          <w:rFonts w:ascii="Times New Roman" w:eastAsia="標楷體" w:hAnsi="Times New Roman" w:cs="Times New Roman"/>
        </w:rPr>
        <w:t>筆</w:t>
      </w:r>
      <w:r>
        <w:rPr>
          <w:rFonts w:ascii="Times New Roman" w:eastAsia="標楷體" w:hAnsi="Times New Roman" w:cs="Times New Roman"/>
        </w:rPr>
        <w:t>)</w:t>
      </w:r>
      <w:r>
        <w:rPr>
          <w:rFonts w:ascii="Times New Roman" w:eastAsia="標楷體" w:hAnsi="Times New Roman" w:cs="Times New Roman"/>
        </w:rPr>
        <w:t>；</w:t>
      </w:r>
      <w:r>
        <w:rPr>
          <w:rFonts w:ascii="Times New Roman" w:eastAsia="標楷體" w:hAnsi="Times New Roman" w:cs="Times New Roman"/>
        </w:rPr>
        <w:t>3.</w:t>
      </w:r>
      <w:r>
        <w:rPr>
          <w:rFonts w:ascii="Times New Roman" w:eastAsia="標楷體" w:hAnsi="Times New Roman" w:cs="Times New Roman"/>
        </w:rPr>
        <w:t>在樣點調查時間未滿</w:t>
      </w:r>
      <w:r>
        <w:rPr>
          <w:rFonts w:ascii="Times New Roman" w:eastAsia="標楷體" w:hAnsi="Times New Roman" w:cs="Times New Roman"/>
        </w:rPr>
        <w:t>6</w:t>
      </w:r>
      <w:r>
        <w:rPr>
          <w:rFonts w:ascii="Times New Roman" w:eastAsia="標楷體" w:hAnsi="Times New Roman" w:cs="Times New Roman"/>
        </w:rPr>
        <w:t>分鐘</w:t>
      </w:r>
      <w:r>
        <w:rPr>
          <w:rFonts w:ascii="Times New Roman" w:eastAsia="標楷體" w:hAnsi="Times New Roman" w:cs="Times New Roman"/>
        </w:rPr>
        <w:t>(</w:t>
      </w:r>
      <w:del w:id="237" w:author="瑋婷 徐" w:date="2024-11-22T09:38:00Z" w16du:dateUtc="2024-11-22T01:38:00Z">
        <w:r w:rsidDel="00A17B6E">
          <w:rPr>
            <w:rFonts w:ascii="Times New Roman" w:eastAsia="標楷體" w:hAnsi="Times New Roman" w:cs="Times New Roman"/>
          </w:rPr>
          <w:delText>32</w:delText>
        </w:r>
      </w:del>
      <w:ins w:id="238" w:author="瑋婷 徐" w:date="2024-12-23T16:27:00Z" w16du:dateUtc="2024-12-23T08:27:00Z">
        <w:r w:rsidR="00AA6761">
          <w:rPr>
            <w:rFonts w:ascii="Times New Roman" w:eastAsia="標楷體" w:hAnsi="Times New Roman" w:cs="Times New Roman" w:hint="eastAsia"/>
          </w:rPr>
          <w:t>41</w:t>
        </w:r>
      </w:ins>
      <w:r>
        <w:rPr>
          <w:rFonts w:ascii="Times New Roman" w:eastAsia="標楷體" w:hAnsi="Times New Roman" w:cs="Times New Roman"/>
        </w:rPr>
        <w:t>筆</w:t>
      </w:r>
      <w:r>
        <w:rPr>
          <w:rFonts w:ascii="Times New Roman" w:eastAsia="標楷體" w:hAnsi="Times New Roman" w:cs="Times New Roman"/>
        </w:rPr>
        <w:t>)</w:t>
      </w:r>
      <w:r>
        <w:rPr>
          <w:rFonts w:ascii="Times New Roman" w:eastAsia="標楷體" w:hAnsi="Times New Roman" w:cs="Times New Roman"/>
        </w:rPr>
        <w:t>；</w:t>
      </w:r>
      <w:r>
        <w:rPr>
          <w:rFonts w:ascii="Times New Roman" w:eastAsia="標楷體" w:hAnsi="Times New Roman" w:cs="Times New Roman"/>
        </w:rPr>
        <w:t>4.</w:t>
      </w:r>
      <w:ins w:id="239" w:author="瑋婷 徐" w:date="2024-11-22T09:39:00Z" w16du:dateUtc="2024-11-22T01:39:00Z">
        <w:r w:rsidR="00A17B6E">
          <w:rPr>
            <w:rFonts w:ascii="Times New Roman" w:eastAsia="標楷體" w:hAnsi="Times New Roman" w:cs="Times New Roman"/>
          </w:rPr>
          <w:t>同一旅次同一樣區之調查未在</w:t>
        </w:r>
        <w:r w:rsidR="00A17B6E">
          <w:rPr>
            <w:rFonts w:ascii="Times New Roman" w:eastAsia="標楷體" w:hAnsi="Times New Roman" w:cs="Times New Roman"/>
          </w:rPr>
          <w:t>7</w:t>
        </w:r>
        <w:r w:rsidR="00A17B6E">
          <w:rPr>
            <w:rFonts w:ascii="Times New Roman" w:eastAsia="標楷體" w:hAnsi="Times New Roman" w:cs="Times New Roman"/>
          </w:rPr>
          <w:t>日內完成</w:t>
        </w:r>
      </w:ins>
      <w:del w:id="240" w:author="瑋婷 徐" w:date="2024-11-22T09:39:00Z" w16du:dateUtc="2024-11-22T01:39:00Z">
        <w:r w:rsidDel="00A17B6E">
          <w:rPr>
            <w:rFonts w:ascii="Times New Roman" w:eastAsia="標楷體" w:hAnsi="Times New Roman" w:cs="Times New Roman"/>
          </w:rPr>
          <w:delText>調查月份未在</w:delText>
        </w:r>
        <w:r w:rsidDel="00A17B6E">
          <w:rPr>
            <w:rFonts w:ascii="Times New Roman" w:eastAsia="標楷體" w:hAnsi="Times New Roman" w:cs="Times New Roman"/>
          </w:rPr>
          <w:delText>3 - 6</w:delText>
        </w:r>
        <w:r w:rsidDel="00A17B6E">
          <w:rPr>
            <w:rFonts w:ascii="Times New Roman" w:eastAsia="標楷體" w:hAnsi="Times New Roman" w:cs="Times New Roman"/>
          </w:rPr>
          <w:delText>月間</w:delText>
        </w:r>
      </w:del>
      <w:r>
        <w:rPr>
          <w:rFonts w:ascii="Times New Roman" w:eastAsia="標楷體" w:hAnsi="Times New Roman" w:cs="Times New Roman"/>
        </w:rPr>
        <w:t>(</w:t>
      </w:r>
      <w:ins w:id="241" w:author="瑋婷 徐" w:date="2024-11-22T09:39:00Z" w16du:dateUtc="2024-11-22T01:39:00Z">
        <w:r w:rsidR="00A17B6E">
          <w:rPr>
            <w:rFonts w:ascii="Times New Roman" w:eastAsia="標楷體" w:hAnsi="Times New Roman" w:cs="Times New Roman" w:hint="eastAsia"/>
          </w:rPr>
          <w:t>6</w:t>
        </w:r>
      </w:ins>
      <w:del w:id="242" w:author="瑋婷 徐" w:date="2024-11-22T09:39:00Z" w16du:dateUtc="2024-11-22T01:39:00Z">
        <w:r w:rsidDel="00A17B6E">
          <w:rPr>
            <w:rFonts w:ascii="Times New Roman" w:eastAsia="標楷體" w:hAnsi="Times New Roman" w:cs="Times New Roman"/>
          </w:rPr>
          <w:delText>113</w:delText>
        </w:r>
      </w:del>
      <w:r>
        <w:rPr>
          <w:rFonts w:ascii="Times New Roman" w:eastAsia="標楷體" w:hAnsi="Times New Roman" w:cs="Times New Roman"/>
        </w:rPr>
        <w:t>筆</w:t>
      </w:r>
      <w:r>
        <w:rPr>
          <w:rFonts w:ascii="Times New Roman" w:eastAsia="標楷體" w:hAnsi="Times New Roman" w:cs="Times New Roman"/>
        </w:rPr>
        <w:t>)</w:t>
      </w:r>
      <w:r>
        <w:rPr>
          <w:rFonts w:ascii="Times New Roman" w:eastAsia="標楷體" w:hAnsi="Times New Roman" w:cs="Times New Roman"/>
        </w:rPr>
        <w:t>等</w:t>
      </w:r>
      <w:r>
        <w:rPr>
          <w:rFonts w:ascii="Times New Roman" w:eastAsia="標楷體" w:hAnsi="Times New Roman" w:cs="Times New Roman"/>
        </w:rPr>
        <w:t>4</w:t>
      </w:r>
      <w:r>
        <w:rPr>
          <w:rFonts w:ascii="Times New Roman" w:eastAsia="標楷體" w:hAnsi="Times New Roman" w:cs="Times New Roman"/>
        </w:rPr>
        <w:t>種類型。至於</w:t>
      </w:r>
      <w:r>
        <w:rPr>
          <w:rFonts w:ascii="標楷體" w:eastAsia="標楷體" w:hAnsi="標楷體" w:cs="Times New Roman"/>
        </w:rPr>
        <w:t>，</w:t>
      </w:r>
      <w:del w:id="243" w:author="瑋婷 徐" w:date="2024-11-22T09:39:00Z" w16du:dateUtc="2024-11-22T01:39:00Z">
        <w:r w:rsidDel="00A17B6E">
          <w:rPr>
            <w:rFonts w:ascii="Times New Roman" w:eastAsia="標楷體" w:hAnsi="Times New Roman" w:cs="Times New Roman"/>
          </w:rPr>
          <w:delText>同一旅次同一樣區之調查未在</w:delText>
        </w:r>
        <w:r w:rsidDel="00A17B6E">
          <w:rPr>
            <w:rFonts w:ascii="Times New Roman" w:eastAsia="標楷體" w:hAnsi="Times New Roman" w:cs="Times New Roman"/>
          </w:rPr>
          <w:delText>7</w:delText>
        </w:r>
        <w:r w:rsidDel="00A17B6E">
          <w:rPr>
            <w:rFonts w:ascii="Times New Roman" w:eastAsia="標楷體" w:hAnsi="Times New Roman" w:cs="Times New Roman"/>
          </w:rPr>
          <w:delText>日內完成</w:delText>
        </w:r>
      </w:del>
      <w:ins w:id="244" w:author="瑋婷 徐" w:date="2024-11-22T09:39:00Z" w16du:dateUtc="2024-11-22T01:39:00Z">
        <w:r w:rsidR="00A17B6E">
          <w:rPr>
            <w:rFonts w:ascii="Times New Roman" w:eastAsia="標楷體" w:hAnsi="Times New Roman" w:cs="Times New Roman"/>
          </w:rPr>
          <w:t>調查月份未在</w:t>
        </w:r>
        <w:r w:rsidR="00A17B6E">
          <w:rPr>
            <w:rFonts w:ascii="Times New Roman" w:eastAsia="標楷體" w:hAnsi="Times New Roman" w:cs="Times New Roman"/>
          </w:rPr>
          <w:t>3 - 6</w:t>
        </w:r>
        <w:r w:rsidR="00A17B6E">
          <w:rPr>
            <w:rFonts w:ascii="Times New Roman" w:eastAsia="標楷體" w:hAnsi="Times New Roman" w:cs="Times New Roman"/>
          </w:rPr>
          <w:t>月間</w:t>
        </w:r>
      </w:ins>
      <w:r>
        <w:rPr>
          <w:rFonts w:ascii="Times New Roman" w:eastAsia="標楷體" w:hAnsi="Times New Roman" w:cs="Times New Roman"/>
        </w:rPr>
        <w:t>的狀況</w:t>
      </w:r>
      <w:r>
        <w:rPr>
          <w:rFonts w:ascii="標楷體" w:eastAsia="標楷體" w:hAnsi="標楷體" w:cs="Times New Roman"/>
        </w:rPr>
        <w:t>，</w:t>
      </w:r>
      <w:r>
        <w:rPr>
          <w:rFonts w:ascii="Times New Roman" w:eastAsia="標楷體" w:hAnsi="Times New Roman" w:cs="Times New Roman"/>
        </w:rPr>
        <w:t>今年則無</w:t>
      </w:r>
      <w:r>
        <w:rPr>
          <w:rFonts w:ascii="標楷體" w:eastAsia="標楷體" w:hAnsi="標楷體" w:cs="Times New Roman"/>
        </w:rPr>
        <w:t>。針對</w:t>
      </w:r>
      <w:r>
        <w:rPr>
          <w:rFonts w:ascii="Times New Roman" w:eastAsia="標楷體" w:hAnsi="Times New Roman" w:cs="Times New Roman"/>
        </w:rPr>
        <w:t>資料未符合標準的情況，檢核後也回覆予各</w:t>
      </w:r>
      <w:r w:rsidR="00927139">
        <w:rPr>
          <w:rFonts w:ascii="Times New Roman" w:eastAsia="標楷體" w:hAnsi="Times New Roman" w:cs="Times New Roman"/>
        </w:rPr>
        <w:t>分署承辦</w:t>
      </w:r>
      <w:r w:rsidR="00927139">
        <w:rPr>
          <w:rFonts w:ascii="標楷體" w:eastAsia="標楷體" w:hAnsi="標楷體" w:cs="Times New Roman" w:hint="eastAsia"/>
        </w:rPr>
        <w:t>，</w:t>
      </w:r>
      <w:r w:rsidR="00927139">
        <w:rPr>
          <w:rFonts w:ascii="Times New Roman" w:eastAsia="標楷體" w:hAnsi="Times New Roman" w:cs="Times New Roman"/>
        </w:rPr>
        <w:t>請其</w:t>
      </w:r>
      <w:r>
        <w:rPr>
          <w:rFonts w:ascii="Times New Roman" w:eastAsia="標楷體" w:hAnsi="Times New Roman" w:cs="Times New Roman"/>
        </w:rPr>
        <w:t>通知現場人員改善</w:t>
      </w:r>
      <w:r>
        <w:rPr>
          <w:rFonts w:ascii="標楷體" w:eastAsia="標楷體" w:hAnsi="標楷體" w:cs="Times New Roman"/>
        </w:rPr>
        <w:t>；此外，本團隊也在訓練課程對</w:t>
      </w:r>
      <w:r>
        <w:rPr>
          <w:rFonts w:ascii="Times New Roman" w:eastAsia="標楷體" w:hAnsi="Times New Roman" w:cs="Times New Roman"/>
        </w:rPr>
        <w:t>現場人員加強宣導和說明其必要性，希望</w:t>
      </w:r>
      <w:r>
        <w:rPr>
          <w:rFonts w:ascii="Times New Roman" w:eastAsia="標楷體" w:hAnsi="Times New Roman" w:cs="Times New Roman"/>
        </w:rPr>
        <w:t>202</w:t>
      </w:r>
      <w:del w:id="245" w:author="瑋婷 徐" w:date="2024-11-22T09:40:00Z" w16du:dateUtc="2024-11-22T01:40:00Z">
        <w:r w:rsidDel="00A17B6E">
          <w:rPr>
            <w:rFonts w:ascii="Times New Roman" w:eastAsia="標楷體" w:hAnsi="Times New Roman" w:cs="Times New Roman" w:hint="eastAsia"/>
          </w:rPr>
          <w:delText>4</w:delText>
        </w:r>
      </w:del>
      <w:ins w:id="246" w:author="瑋婷 徐" w:date="2024-11-22T09:40:00Z" w16du:dateUtc="2024-11-22T01:40:00Z">
        <w:r w:rsidR="00CF5CA5">
          <w:rPr>
            <w:rFonts w:ascii="Times New Roman" w:eastAsia="標楷體" w:hAnsi="Times New Roman" w:cs="Times New Roman" w:hint="eastAsia"/>
          </w:rPr>
          <w:t>5</w:t>
        </w:r>
      </w:ins>
      <w:r>
        <w:rPr>
          <w:rFonts w:ascii="Times New Roman" w:eastAsia="標楷體" w:hAnsi="Times New Roman" w:cs="Times New Roman"/>
        </w:rPr>
        <w:t>年可以再降低資料未符合標準的比例，以提升資料的正確率</w:t>
      </w:r>
      <w:r w:rsidR="00927139">
        <w:rPr>
          <w:rFonts w:ascii="Times New Roman" w:eastAsia="標楷體" w:hAnsi="Times New Roman" w:cs="Times New Roman"/>
        </w:rPr>
        <w:t>和執行的效率</w:t>
      </w:r>
      <w:r>
        <w:rPr>
          <w:rFonts w:ascii="Times New Roman" w:eastAsia="標楷體" w:hAnsi="Times New Roman" w:cs="Times New Roman"/>
        </w:rPr>
        <w:t>。</w:t>
      </w:r>
    </w:p>
    <w:p w14:paraId="614A7566" w14:textId="77777777" w:rsidR="00D93FCC" w:rsidRDefault="00D93FCC">
      <w:pPr>
        <w:spacing w:line="360" w:lineRule="auto"/>
        <w:jc w:val="both"/>
        <w:rPr>
          <w:rFonts w:ascii="Times New Roman" w:eastAsia="標楷體" w:hAnsi="Times New Roman" w:cs="Times New Roman"/>
          <w:b/>
        </w:rPr>
      </w:pPr>
    </w:p>
    <w:p w14:paraId="0086A638" w14:textId="6C5807FB" w:rsidR="00D93FCC" w:rsidRDefault="002435EC">
      <w:pPr>
        <w:spacing w:line="360" w:lineRule="auto"/>
        <w:jc w:val="both"/>
        <w:outlineLvl w:val="2"/>
        <w:rPr>
          <w:rFonts w:ascii="Times New Roman" w:eastAsia="標楷體" w:hAnsi="Times New Roman" w:cs="Times New Roman"/>
          <w:b/>
          <w:sz w:val="28"/>
        </w:rPr>
      </w:pPr>
      <w:bookmarkStart w:id="247" w:name="_Toc121845048"/>
      <w:bookmarkStart w:id="248" w:name="_Toc156378952"/>
      <w:r>
        <w:rPr>
          <w:rFonts w:ascii="Times New Roman" w:eastAsia="標楷體" w:hAnsi="Times New Roman" w:cs="Times New Roman"/>
          <w:b/>
          <w:sz w:val="28"/>
        </w:rPr>
        <w:t>(</w:t>
      </w:r>
      <w:del w:id="249" w:author="瑋婷 徐" w:date="2024-11-22T09:57:00Z" w16du:dateUtc="2024-11-22T01:57:00Z">
        <w:r w:rsidDel="0003537D">
          <w:rPr>
            <w:rFonts w:ascii="Times New Roman" w:eastAsia="標楷體" w:hAnsi="Times New Roman" w:cs="Times New Roman"/>
            <w:b/>
            <w:sz w:val="28"/>
          </w:rPr>
          <w:delText>二</w:delText>
        </w:r>
      </w:del>
      <w:ins w:id="250" w:author="瑋婷 徐" w:date="2024-11-22T09:57:00Z" w16du:dateUtc="2024-11-22T01:57:00Z">
        <w:r w:rsidR="0003537D">
          <w:rPr>
            <w:rFonts w:ascii="Times New Roman" w:eastAsia="標楷體" w:hAnsi="Times New Roman" w:cs="Times New Roman" w:hint="eastAsia"/>
            <w:b/>
            <w:sz w:val="28"/>
          </w:rPr>
          <w:t>三</w:t>
        </w:r>
      </w:ins>
      <w:r>
        <w:rPr>
          <w:rFonts w:ascii="Times New Roman" w:eastAsia="標楷體" w:hAnsi="Times New Roman" w:cs="Times New Roman"/>
          <w:b/>
          <w:sz w:val="28"/>
        </w:rPr>
        <w:t xml:space="preserve">) </w:t>
      </w:r>
      <w:r>
        <w:rPr>
          <w:rFonts w:ascii="Times New Roman" w:eastAsia="標楷體" w:hAnsi="Times New Roman" w:cs="Times New Roman"/>
          <w:b/>
          <w:sz w:val="28"/>
        </w:rPr>
        <w:t>猴群空間分布與棲地利用</w:t>
      </w:r>
      <w:bookmarkEnd w:id="247"/>
      <w:bookmarkEnd w:id="248"/>
    </w:p>
    <w:p w14:paraId="48A375DB" w14:textId="6409D13E"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202</w:t>
      </w:r>
      <w:del w:id="251" w:author="瑋婷 徐" w:date="2024-11-22T09:40:00Z" w16du:dateUtc="2024-11-22T01:40:00Z">
        <w:r w:rsidDel="00CF5CA5">
          <w:rPr>
            <w:rFonts w:ascii="Times New Roman" w:eastAsia="標楷體" w:hAnsi="Times New Roman" w:cs="Times New Roman" w:hint="eastAsia"/>
          </w:rPr>
          <w:delText>3</w:delText>
        </w:r>
      </w:del>
      <w:ins w:id="252" w:author="瑋婷 徐" w:date="2024-11-22T09:40:00Z" w16du:dateUtc="2024-11-22T01:40:00Z">
        <w:r w:rsidR="00CF5CA5">
          <w:rPr>
            <w:rFonts w:ascii="Times New Roman" w:eastAsia="標楷體" w:hAnsi="Times New Roman" w:cs="Times New Roman" w:hint="eastAsia"/>
          </w:rPr>
          <w:t>4</w:t>
        </w:r>
      </w:ins>
      <w:r>
        <w:rPr>
          <w:rFonts w:ascii="Times New Roman" w:eastAsia="標楷體" w:hAnsi="Times New Roman" w:cs="Times New Roman"/>
        </w:rPr>
        <w:t>年總共進行</w:t>
      </w:r>
      <w:r>
        <w:rPr>
          <w:rFonts w:ascii="Times New Roman" w:eastAsia="標楷體" w:hAnsi="Times New Roman" w:cs="Times New Roman"/>
        </w:rPr>
        <w:t>2</w:t>
      </w:r>
      <w:r>
        <w:rPr>
          <w:rFonts w:ascii="Times New Roman" w:eastAsia="標楷體" w:hAnsi="Times New Roman" w:cs="Times New Roman"/>
        </w:rPr>
        <w:t>次獼猴調查，剔除未符合標準的資料後，</w:t>
      </w:r>
      <w:r w:rsidR="00D12DD3">
        <w:rPr>
          <w:rFonts w:ascii="Times New Roman" w:eastAsia="標楷體" w:hAnsi="Times New Roman" w:cs="Times New Roman"/>
        </w:rPr>
        <w:t>每次</w:t>
      </w:r>
      <w:r>
        <w:rPr>
          <w:rFonts w:ascii="Times New Roman" w:eastAsia="標楷體" w:hAnsi="Times New Roman" w:cs="Times New Roman"/>
        </w:rPr>
        <w:t>調查樣點數平均為</w:t>
      </w:r>
      <w:r>
        <w:rPr>
          <w:rFonts w:ascii="Times New Roman" w:eastAsia="標楷體" w:hAnsi="Times New Roman" w:cs="Times New Roman"/>
        </w:rPr>
        <w:t>2,3</w:t>
      </w:r>
      <w:del w:id="253" w:author="瑋婷 徐" w:date="2024-11-22T09:41:00Z" w16du:dateUtc="2024-11-22T01:41:00Z">
        <w:r w:rsidDel="00CF5CA5">
          <w:rPr>
            <w:rFonts w:ascii="Times New Roman" w:eastAsia="標楷體" w:hAnsi="Times New Roman" w:cs="Times New Roman" w:hint="eastAsia"/>
          </w:rPr>
          <w:delText>00</w:delText>
        </w:r>
      </w:del>
      <w:ins w:id="254" w:author="瑋婷 徐" w:date="2024-11-22T09:41:00Z" w16du:dateUtc="2024-11-22T01:41:00Z">
        <w:r w:rsidR="00CF5CA5">
          <w:rPr>
            <w:rFonts w:ascii="Times New Roman" w:eastAsia="標楷體" w:hAnsi="Times New Roman" w:cs="Times New Roman" w:hint="eastAsia"/>
          </w:rPr>
          <w:t>4</w:t>
        </w:r>
      </w:ins>
      <w:ins w:id="255" w:author="瑋婷 徐" w:date="2024-12-23T16:28:00Z" w16du:dateUtc="2024-12-23T08:28:00Z">
        <w:r w:rsidR="00AA6761">
          <w:rPr>
            <w:rFonts w:ascii="Times New Roman" w:eastAsia="標楷體" w:hAnsi="Times New Roman" w:cs="Times New Roman" w:hint="eastAsia"/>
          </w:rPr>
          <w:t>7</w:t>
        </w:r>
      </w:ins>
      <w:ins w:id="256" w:author="瑋婷 徐" w:date="2024-11-22T09:41:00Z" w16du:dateUtc="2024-11-22T01:41:00Z">
        <w:r w:rsidR="00CF5CA5">
          <w:rPr>
            <w:rFonts w:ascii="Times New Roman" w:eastAsia="標楷體" w:hAnsi="Times New Roman" w:cs="Times New Roman" w:hint="eastAsia"/>
          </w:rPr>
          <w:t>.5</w:t>
        </w:r>
      </w:ins>
      <w:r>
        <w:rPr>
          <w:rFonts w:ascii="Times New Roman" w:eastAsia="標楷體" w:hAnsi="Times New Roman" w:cs="Times New Roman"/>
        </w:rPr>
        <w:t>個</w:t>
      </w:r>
      <w:r>
        <w:rPr>
          <w:rFonts w:ascii="Times New Roman" w:eastAsia="標楷體" w:hAnsi="Times New Roman" w:cs="Times New Roman"/>
        </w:rPr>
        <w:t>(</w:t>
      </w:r>
      <w:r>
        <w:rPr>
          <w:rFonts w:ascii="Times New Roman" w:eastAsia="標楷體" w:hAnsi="Times New Roman" w:cs="Times New Roman"/>
        </w:rPr>
        <w:t>表</w:t>
      </w:r>
      <w:r>
        <w:rPr>
          <w:rFonts w:ascii="Times New Roman" w:eastAsia="標楷體" w:hAnsi="Times New Roman" w:cs="Times New Roman"/>
        </w:rPr>
        <w:t>6)</w:t>
      </w:r>
      <w:r>
        <w:rPr>
          <w:rFonts w:ascii="Times New Roman" w:eastAsia="標楷體" w:hAnsi="Times New Roman" w:cs="Times New Roman"/>
        </w:rPr>
        <w:t>。其中，非森林的樣點數平均為</w:t>
      </w:r>
      <w:del w:id="257" w:author="瑋婷 徐" w:date="2024-11-22T09:41:00Z" w16du:dateUtc="2024-11-22T01:41:00Z">
        <w:r w:rsidDel="00CF5CA5">
          <w:rPr>
            <w:rFonts w:ascii="Times New Roman" w:eastAsia="標楷體" w:hAnsi="Times New Roman" w:cs="Times New Roman" w:hint="eastAsia"/>
          </w:rPr>
          <w:delText>74.5</w:delText>
        </w:r>
      </w:del>
      <w:ins w:id="258" w:author="瑋婷 徐" w:date="2024-11-22T09:41:00Z" w16du:dateUtc="2024-11-22T01:41:00Z">
        <w:r w:rsidR="00CF5CA5">
          <w:rPr>
            <w:rFonts w:ascii="Times New Roman" w:eastAsia="標楷體" w:hAnsi="Times New Roman" w:cs="Times New Roman" w:hint="eastAsia"/>
          </w:rPr>
          <w:t>81.5</w:t>
        </w:r>
      </w:ins>
      <w:r>
        <w:rPr>
          <w:rFonts w:ascii="Times New Roman" w:eastAsia="標楷體" w:hAnsi="Times New Roman" w:cs="Times New Roman"/>
        </w:rPr>
        <w:t>個；位在海拔</w:t>
      </w:r>
      <w:r>
        <w:rPr>
          <w:rFonts w:ascii="Times New Roman" w:eastAsia="標楷體" w:hAnsi="Times New Roman" w:cs="Times New Roman"/>
        </w:rPr>
        <w:t xml:space="preserve">50 m </w:t>
      </w:r>
      <w:r>
        <w:rPr>
          <w:rFonts w:ascii="Times New Roman" w:eastAsia="標楷體" w:hAnsi="Times New Roman" w:cs="Times New Roman"/>
        </w:rPr>
        <w:t>以下的森林棲地之樣點數平均為</w:t>
      </w:r>
      <w:r>
        <w:rPr>
          <w:rFonts w:ascii="Times New Roman" w:eastAsia="標楷體" w:hAnsi="Times New Roman" w:cs="Times New Roman"/>
        </w:rPr>
        <w:t>1</w:t>
      </w:r>
      <w:del w:id="259" w:author="瑋婷 徐" w:date="2024-11-22T09:41:00Z" w16du:dateUtc="2024-11-22T01:41:00Z">
        <w:r w:rsidDel="00CF5CA5">
          <w:rPr>
            <w:rFonts w:ascii="Times New Roman" w:eastAsia="標楷體" w:hAnsi="Times New Roman" w:cs="Times New Roman" w:hint="eastAsia"/>
          </w:rPr>
          <w:delText>7</w:delText>
        </w:r>
      </w:del>
      <w:ins w:id="260" w:author="瑋婷 徐" w:date="2024-11-22T09:41:00Z" w16du:dateUtc="2024-11-22T01:41:00Z">
        <w:r w:rsidR="00CF5CA5">
          <w:rPr>
            <w:rFonts w:ascii="Times New Roman" w:eastAsia="標楷體" w:hAnsi="Times New Roman" w:cs="Times New Roman" w:hint="eastAsia"/>
          </w:rPr>
          <w:t>9</w:t>
        </w:r>
      </w:ins>
      <w:r>
        <w:rPr>
          <w:rFonts w:ascii="Times New Roman" w:eastAsia="標楷體" w:hAnsi="Times New Roman" w:cs="Times New Roman"/>
        </w:rPr>
        <w:t>個；納入後續資料分析之海拔</w:t>
      </w:r>
      <w:r>
        <w:rPr>
          <w:rFonts w:ascii="Times New Roman" w:eastAsia="標楷體" w:hAnsi="Times New Roman" w:cs="Times New Roman"/>
        </w:rPr>
        <w:t xml:space="preserve">50 m </w:t>
      </w:r>
      <w:r>
        <w:rPr>
          <w:rFonts w:ascii="Times New Roman" w:eastAsia="標楷體" w:hAnsi="Times New Roman" w:cs="Times New Roman"/>
        </w:rPr>
        <w:t>以上的森林棲地樣點數平均為</w:t>
      </w:r>
      <w:r>
        <w:rPr>
          <w:rFonts w:ascii="Times New Roman" w:eastAsia="標楷體" w:hAnsi="Times New Roman" w:cs="Times New Roman"/>
        </w:rPr>
        <w:t>2,2</w:t>
      </w:r>
      <w:del w:id="261" w:author="瑋婷 徐" w:date="2024-11-22T09:41:00Z" w16du:dateUtc="2024-11-22T01:41:00Z">
        <w:r w:rsidDel="00CF5CA5">
          <w:rPr>
            <w:rFonts w:ascii="Times New Roman" w:eastAsia="標楷體" w:hAnsi="Times New Roman" w:cs="Times New Roman" w:hint="eastAsia"/>
          </w:rPr>
          <w:delText>09.5</w:delText>
        </w:r>
      </w:del>
      <w:ins w:id="262" w:author="瑋婷 徐" w:date="2024-12-23T16:29:00Z" w16du:dateUtc="2024-12-23T08:29:00Z">
        <w:r w:rsidR="00AA6761">
          <w:rPr>
            <w:rFonts w:ascii="Times New Roman" w:eastAsia="標楷體" w:hAnsi="Times New Roman" w:cs="Times New Roman" w:hint="eastAsia"/>
          </w:rPr>
          <w:t>49</w:t>
        </w:r>
      </w:ins>
      <w:r>
        <w:rPr>
          <w:rFonts w:ascii="Times New Roman" w:eastAsia="標楷體" w:hAnsi="Times New Roman" w:cs="Times New Roman"/>
        </w:rPr>
        <w:t>個</w:t>
      </w:r>
      <w:r>
        <w:rPr>
          <w:rFonts w:ascii="Times New Roman" w:eastAsia="標楷體" w:hAnsi="Times New Roman" w:cs="Times New Roman"/>
        </w:rPr>
        <w:t>(9</w:t>
      </w:r>
      <w:del w:id="263" w:author="瑋婷 徐" w:date="2024-11-22T09:42:00Z" w16du:dateUtc="2024-11-22T01:42:00Z">
        <w:r w:rsidDel="00CF5CA5">
          <w:rPr>
            <w:rFonts w:ascii="Times New Roman" w:eastAsia="標楷體" w:hAnsi="Times New Roman" w:cs="Times New Roman" w:hint="eastAsia"/>
          </w:rPr>
          <w:delText>6.07</w:delText>
        </w:r>
      </w:del>
      <w:ins w:id="264" w:author="瑋婷 徐" w:date="2024-11-22T09:42:00Z" w16du:dateUtc="2024-11-22T01:42:00Z">
        <w:r w:rsidR="00CF5CA5">
          <w:rPr>
            <w:rFonts w:ascii="Times New Roman" w:eastAsia="標楷體" w:hAnsi="Times New Roman" w:cs="Times New Roman" w:hint="eastAsia"/>
          </w:rPr>
          <w:t>5.8</w:t>
        </w:r>
      </w:ins>
      <w:ins w:id="265" w:author="瑋婷 徐" w:date="2024-12-23T16:29:00Z" w16du:dateUtc="2024-12-23T08:29:00Z">
        <w:r w:rsidR="00AA6761">
          <w:rPr>
            <w:rFonts w:ascii="Times New Roman" w:eastAsia="標楷體" w:hAnsi="Times New Roman" w:cs="Times New Roman" w:hint="eastAsia"/>
          </w:rPr>
          <w:t>0</w:t>
        </w:r>
      </w:ins>
      <w:r>
        <w:rPr>
          <w:rFonts w:ascii="Times New Roman" w:eastAsia="標楷體" w:hAnsi="Times New Roman" w:cs="Times New Roman"/>
        </w:rPr>
        <w:t>%)</w:t>
      </w:r>
      <w:r>
        <w:rPr>
          <w:rFonts w:ascii="Times New Roman" w:eastAsia="標楷體" w:hAnsi="Times New Roman" w:cs="Times New Roman"/>
        </w:rPr>
        <w:t>，樣點之分布位置如圖</w:t>
      </w:r>
      <w:r>
        <w:rPr>
          <w:rFonts w:ascii="Times New Roman" w:eastAsia="標楷體" w:hAnsi="Times New Roman" w:cs="Times New Roman"/>
        </w:rPr>
        <w:t>3</w:t>
      </w:r>
      <w:r>
        <w:rPr>
          <w:rFonts w:ascii="Times New Roman" w:eastAsia="標楷體" w:hAnsi="Times New Roman" w:cs="Times New Roman"/>
        </w:rPr>
        <w:t>。在</w:t>
      </w:r>
      <w:r>
        <w:rPr>
          <w:rFonts w:ascii="Times New Roman" w:eastAsia="標楷體" w:hAnsi="Times New Roman" w:cs="Times New Roman"/>
        </w:rPr>
        <w:t>4</w:t>
      </w:r>
      <w:r>
        <w:rPr>
          <w:rFonts w:ascii="Times New Roman" w:eastAsia="標楷體" w:hAnsi="Times New Roman" w:cs="Times New Roman"/>
        </w:rPr>
        <w:t>種森林類型中，於闊葉林的調查樣點數平均為</w:t>
      </w:r>
      <w:r>
        <w:rPr>
          <w:rFonts w:ascii="Times New Roman" w:eastAsia="標楷體" w:hAnsi="Times New Roman" w:cs="Times New Roman"/>
        </w:rPr>
        <w:t>1,5</w:t>
      </w:r>
      <w:del w:id="266" w:author="瑋婷 徐" w:date="2024-11-22T09:42:00Z" w16du:dateUtc="2024-11-22T01:42:00Z">
        <w:r w:rsidDel="00CF5CA5">
          <w:rPr>
            <w:rFonts w:ascii="Times New Roman" w:eastAsia="標楷體" w:hAnsi="Times New Roman" w:cs="Times New Roman" w:hint="eastAsia"/>
          </w:rPr>
          <w:delText>14</w:delText>
        </w:r>
      </w:del>
      <w:ins w:id="267" w:author="瑋婷 徐" w:date="2024-11-22T09:42:00Z" w16du:dateUtc="2024-11-22T01:42:00Z">
        <w:r w:rsidR="00CF5CA5">
          <w:rPr>
            <w:rFonts w:ascii="Times New Roman" w:eastAsia="標楷體" w:hAnsi="Times New Roman" w:cs="Times New Roman" w:hint="eastAsia"/>
          </w:rPr>
          <w:t>4</w:t>
        </w:r>
      </w:ins>
      <w:ins w:id="268" w:author="瑋婷 徐" w:date="2024-12-23T16:29:00Z" w16du:dateUtc="2024-12-23T08:29:00Z">
        <w:r w:rsidR="00AA6761">
          <w:rPr>
            <w:rFonts w:ascii="Times New Roman" w:eastAsia="標楷體" w:hAnsi="Times New Roman" w:cs="Times New Roman" w:hint="eastAsia"/>
          </w:rPr>
          <w:t>1</w:t>
        </w:r>
      </w:ins>
      <w:r>
        <w:rPr>
          <w:rFonts w:ascii="Times New Roman" w:eastAsia="標楷體" w:hAnsi="Times New Roman" w:cs="Times New Roman"/>
        </w:rPr>
        <w:t>個</w:t>
      </w:r>
      <w:r>
        <w:rPr>
          <w:rFonts w:ascii="Times New Roman" w:eastAsia="標楷體" w:hAnsi="Times New Roman" w:cs="Times New Roman"/>
        </w:rPr>
        <w:t xml:space="preserve"> (68.5</w:t>
      </w:r>
      <w:del w:id="269" w:author="瑋婷 徐" w:date="2024-11-22T09:44:00Z" w16du:dateUtc="2024-11-22T01:44:00Z">
        <w:r w:rsidDel="00CF5CA5">
          <w:rPr>
            <w:rFonts w:ascii="Times New Roman" w:eastAsia="標楷體" w:hAnsi="Times New Roman" w:cs="Times New Roman" w:hint="eastAsia"/>
          </w:rPr>
          <w:delText>2</w:delText>
        </w:r>
      </w:del>
      <w:ins w:id="270" w:author="瑋婷 徐" w:date="2024-12-23T16:29:00Z" w16du:dateUtc="2024-12-23T08:29:00Z">
        <w:r w:rsidR="00AA6761">
          <w:rPr>
            <w:rFonts w:ascii="Times New Roman" w:eastAsia="標楷體" w:hAnsi="Times New Roman" w:cs="Times New Roman" w:hint="eastAsia"/>
          </w:rPr>
          <w:t>2</w:t>
        </w:r>
      </w:ins>
      <w:r>
        <w:rPr>
          <w:rFonts w:ascii="Times New Roman" w:eastAsia="標楷體" w:hAnsi="Times New Roman" w:cs="Times New Roman"/>
        </w:rPr>
        <w:t>%)</w:t>
      </w:r>
      <w:r>
        <w:rPr>
          <w:rFonts w:ascii="Times New Roman" w:eastAsia="標楷體" w:hAnsi="Times New Roman" w:cs="Times New Roman"/>
        </w:rPr>
        <w:t>，是調查時主要的棲地類型。其次依序為混淆林、針葉林及竹林</w:t>
      </w:r>
      <w:r>
        <w:rPr>
          <w:rFonts w:ascii="Times New Roman" w:eastAsia="標楷體" w:hAnsi="Times New Roman" w:cs="Times New Roman"/>
        </w:rPr>
        <w:t xml:space="preserve"> (</w:t>
      </w:r>
      <w:r>
        <w:rPr>
          <w:rFonts w:ascii="Times New Roman" w:eastAsia="標楷體" w:hAnsi="Times New Roman" w:cs="Times New Roman"/>
        </w:rPr>
        <w:t>表</w:t>
      </w:r>
      <w:r>
        <w:rPr>
          <w:rFonts w:ascii="Times New Roman" w:eastAsia="標楷體" w:hAnsi="Times New Roman" w:cs="Times New Roman"/>
        </w:rPr>
        <w:t>6)</w:t>
      </w:r>
      <w:r>
        <w:rPr>
          <w:rFonts w:ascii="Times New Roman" w:eastAsia="標楷體" w:hAnsi="Times New Roman" w:cs="Times New Roman"/>
        </w:rPr>
        <w:t>。至於本計畫各林型調查樣點所衍生的有效調查面積</w:t>
      </w:r>
      <w:r>
        <w:rPr>
          <w:rFonts w:ascii="Times New Roman" w:eastAsia="標楷體" w:hAnsi="Times New Roman" w:cs="Times New Roman"/>
        </w:rPr>
        <w:t>(</w:t>
      </w:r>
      <w:r>
        <w:rPr>
          <w:rFonts w:ascii="Times New Roman" w:eastAsia="標楷體" w:hAnsi="Times New Roman" w:cs="Times New Roman"/>
        </w:rPr>
        <w:t>每一樣點之有效調查面積為半徑</w:t>
      </w:r>
      <w:r>
        <w:rPr>
          <w:rFonts w:ascii="Times New Roman" w:eastAsia="標楷體" w:hAnsi="Times New Roman" w:cs="Times New Roman"/>
        </w:rPr>
        <w:t>100 m</w:t>
      </w:r>
      <w:r>
        <w:rPr>
          <w:rFonts w:ascii="Times New Roman" w:eastAsia="標楷體" w:hAnsi="Times New Roman" w:cs="Times New Roman"/>
        </w:rPr>
        <w:t>的圓形面積</w:t>
      </w:r>
      <w:r>
        <w:rPr>
          <w:rFonts w:ascii="Times New Roman" w:eastAsia="標楷體" w:hAnsi="Times New Roman" w:cs="Times New Roman"/>
        </w:rPr>
        <w:t>—3.14ha)</w:t>
      </w:r>
      <w:r w:rsidRPr="009D77B3">
        <w:rPr>
          <w:rFonts w:ascii="Times New Roman" w:eastAsia="標楷體" w:hAnsi="Times New Roman" w:cs="Times New Roman"/>
        </w:rPr>
        <w:t>，</w:t>
      </w:r>
      <w:r w:rsidRPr="00CF5CA5">
        <w:rPr>
          <w:rFonts w:ascii="Times New Roman" w:eastAsia="標楷體" w:hAnsi="Times New Roman" w:cs="Times New Roman" w:hint="eastAsia"/>
          <w:color w:val="4472C4" w:themeColor="accent5"/>
          <w:rPrChange w:id="271" w:author="瑋婷 徐" w:date="2024-11-22T09:45:00Z" w16du:dateUtc="2024-11-22T01:45:00Z">
            <w:rPr>
              <w:rFonts w:ascii="Times New Roman" w:eastAsia="標楷體" w:hAnsi="Times New Roman" w:cs="Times New Roman" w:hint="eastAsia"/>
            </w:rPr>
          </w:rPrChange>
        </w:rPr>
        <w:t>每次調查平均分別為闊葉林</w:t>
      </w:r>
      <w:r w:rsidRPr="00CF5CA5">
        <w:rPr>
          <w:rFonts w:ascii="Times New Roman" w:eastAsia="標楷體" w:hAnsi="Times New Roman" w:cs="Times New Roman"/>
          <w:color w:val="4472C4" w:themeColor="accent5"/>
          <w:rPrChange w:id="272" w:author="瑋婷 徐" w:date="2024-11-22T09:45:00Z" w16du:dateUtc="2024-11-22T01:45:00Z">
            <w:rPr>
              <w:rFonts w:ascii="Times New Roman" w:eastAsia="標楷體" w:hAnsi="Times New Roman" w:cs="Times New Roman"/>
            </w:rPr>
          </w:rPrChange>
        </w:rPr>
        <w:t>47.56 km</w:t>
      </w:r>
      <w:r w:rsidRPr="00CF5CA5">
        <w:rPr>
          <w:rFonts w:ascii="Times New Roman" w:eastAsia="標楷體" w:hAnsi="Times New Roman" w:cs="Times New Roman"/>
          <w:color w:val="4472C4" w:themeColor="accent5"/>
          <w:vertAlign w:val="superscript"/>
          <w:rPrChange w:id="273" w:author="瑋婷 徐" w:date="2024-11-22T09:45:00Z" w16du:dateUtc="2024-11-22T01:45:00Z">
            <w:rPr>
              <w:rFonts w:ascii="Times New Roman" w:eastAsia="標楷體" w:hAnsi="Times New Roman" w:cs="Times New Roman"/>
              <w:vertAlign w:val="superscript"/>
            </w:rPr>
          </w:rPrChange>
        </w:rPr>
        <w:t>2</w:t>
      </w:r>
      <w:r w:rsidRPr="00CF5CA5">
        <w:rPr>
          <w:rFonts w:ascii="Times New Roman" w:eastAsia="標楷體" w:hAnsi="Times New Roman" w:cs="Times New Roman" w:hint="eastAsia"/>
          <w:color w:val="4472C4" w:themeColor="accent5"/>
          <w:rPrChange w:id="274" w:author="瑋婷 徐" w:date="2024-11-22T09:45:00Z" w16du:dateUtc="2024-11-22T01:45:00Z">
            <w:rPr>
              <w:rFonts w:ascii="Times New Roman" w:eastAsia="標楷體" w:hAnsi="Times New Roman" w:cs="Times New Roman" w:hint="eastAsia"/>
            </w:rPr>
          </w:rPrChange>
        </w:rPr>
        <w:t>、混淆林</w:t>
      </w:r>
      <w:r w:rsidRPr="00CF5CA5">
        <w:rPr>
          <w:rFonts w:ascii="Times New Roman" w:eastAsia="標楷體" w:hAnsi="Times New Roman" w:cs="Times New Roman"/>
          <w:color w:val="4472C4" w:themeColor="accent5"/>
          <w:rPrChange w:id="275" w:author="瑋婷 徐" w:date="2024-11-22T09:45:00Z" w16du:dateUtc="2024-11-22T01:45:00Z">
            <w:rPr>
              <w:rFonts w:ascii="Times New Roman" w:eastAsia="標楷體" w:hAnsi="Times New Roman" w:cs="Times New Roman"/>
            </w:rPr>
          </w:rPrChange>
        </w:rPr>
        <w:t>9.08 km</w:t>
      </w:r>
      <w:r w:rsidRPr="00CF5CA5">
        <w:rPr>
          <w:rFonts w:ascii="Times New Roman" w:eastAsia="標楷體" w:hAnsi="Times New Roman" w:cs="Times New Roman"/>
          <w:color w:val="4472C4" w:themeColor="accent5"/>
          <w:vertAlign w:val="superscript"/>
          <w:rPrChange w:id="276" w:author="瑋婷 徐" w:date="2024-11-22T09:45:00Z" w16du:dateUtc="2024-11-22T01:45:00Z">
            <w:rPr>
              <w:rFonts w:ascii="Times New Roman" w:eastAsia="標楷體" w:hAnsi="Times New Roman" w:cs="Times New Roman"/>
              <w:vertAlign w:val="superscript"/>
            </w:rPr>
          </w:rPrChange>
        </w:rPr>
        <w:t>2</w:t>
      </w:r>
      <w:r w:rsidRPr="00CF5CA5">
        <w:rPr>
          <w:rFonts w:ascii="Times New Roman" w:eastAsia="標楷體" w:hAnsi="Times New Roman" w:cs="Times New Roman" w:hint="eastAsia"/>
          <w:color w:val="4472C4" w:themeColor="accent5"/>
          <w:rPrChange w:id="277" w:author="瑋婷 徐" w:date="2024-11-22T09:45:00Z" w16du:dateUtc="2024-11-22T01:45:00Z">
            <w:rPr>
              <w:rFonts w:ascii="Times New Roman" w:eastAsia="標楷體" w:hAnsi="Times New Roman" w:cs="Times New Roman" w:hint="eastAsia"/>
            </w:rPr>
          </w:rPrChange>
        </w:rPr>
        <w:t>、針葉林</w:t>
      </w:r>
      <w:r w:rsidRPr="00CF5CA5">
        <w:rPr>
          <w:rFonts w:ascii="Times New Roman" w:eastAsia="標楷體" w:hAnsi="Times New Roman" w:cs="Times New Roman"/>
          <w:color w:val="4472C4" w:themeColor="accent5"/>
          <w:rPrChange w:id="278" w:author="瑋婷 徐" w:date="2024-11-22T09:45:00Z" w16du:dateUtc="2024-11-22T01:45:00Z">
            <w:rPr>
              <w:rFonts w:ascii="Times New Roman" w:eastAsia="標楷體" w:hAnsi="Times New Roman" w:cs="Times New Roman"/>
            </w:rPr>
          </w:rPrChange>
        </w:rPr>
        <w:t>7.45 km</w:t>
      </w:r>
      <w:r w:rsidRPr="00CF5CA5">
        <w:rPr>
          <w:rFonts w:ascii="Times New Roman" w:eastAsia="標楷體" w:hAnsi="Times New Roman" w:cs="Times New Roman"/>
          <w:color w:val="4472C4" w:themeColor="accent5"/>
          <w:vertAlign w:val="superscript"/>
          <w:rPrChange w:id="279" w:author="瑋婷 徐" w:date="2024-11-22T09:45:00Z" w16du:dateUtc="2024-11-22T01:45:00Z">
            <w:rPr>
              <w:rFonts w:ascii="Times New Roman" w:eastAsia="標楷體" w:hAnsi="Times New Roman" w:cs="Times New Roman"/>
              <w:vertAlign w:val="superscript"/>
            </w:rPr>
          </w:rPrChange>
        </w:rPr>
        <w:t>2</w:t>
      </w:r>
      <w:r w:rsidRPr="00CF5CA5">
        <w:rPr>
          <w:rFonts w:ascii="Times New Roman" w:eastAsia="標楷體" w:hAnsi="Times New Roman" w:cs="Times New Roman" w:hint="eastAsia"/>
          <w:color w:val="4472C4" w:themeColor="accent5"/>
          <w:rPrChange w:id="280" w:author="瑋婷 徐" w:date="2024-11-22T09:45:00Z" w16du:dateUtc="2024-11-22T01:45:00Z">
            <w:rPr>
              <w:rFonts w:ascii="Times New Roman" w:eastAsia="標楷體" w:hAnsi="Times New Roman" w:cs="Times New Roman" w:hint="eastAsia"/>
            </w:rPr>
          </w:rPrChange>
        </w:rPr>
        <w:t>和竹林</w:t>
      </w:r>
      <w:r w:rsidRPr="00CF5CA5">
        <w:rPr>
          <w:rFonts w:ascii="Times New Roman" w:eastAsia="標楷體" w:hAnsi="Times New Roman" w:cs="Times New Roman"/>
          <w:color w:val="4472C4" w:themeColor="accent5"/>
          <w:rPrChange w:id="281" w:author="瑋婷 徐" w:date="2024-11-22T09:45:00Z" w16du:dateUtc="2024-11-22T01:45:00Z">
            <w:rPr>
              <w:rFonts w:ascii="Times New Roman" w:eastAsia="標楷體" w:hAnsi="Times New Roman" w:cs="Times New Roman"/>
            </w:rPr>
          </w:rPrChange>
        </w:rPr>
        <w:t>5.32 km</w:t>
      </w:r>
      <w:r w:rsidRPr="00CF5CA5">
        <w:rPr>
          <w:rFonts w:ascii="Times New Roman" w:eastAsia="標楷體" w:hAnsi="Times New Roman" w:cs="Times New Roman"/>
          <w:color w:val="4472C4" w:themeColor="accent5"/>
          <w:vertAlign w:val="superscript"/>
          <w:rPrChange w:id="282" w:author="瑋婷 徐" w:date="2024-11-22T09:45:00Z" w16du:dateUtc="2024-11-22T01:45:00Z">
            <w:rPr>
              <w:rFonts w:ascii="Times New Roman" w:eastAsia="標楷體" w:hAnsi="Times New Roman" w:cs="Times New Roman"/>
              <w:vertAlign w:val="superscript"/>
            </w:rPr>
          </w:rPrChange>
        </w:rPr>
        <w:t>2</w:t>
      </w:r>
      <w:r w:rsidRPr="00CF5CA5">
        <w:rPr>
          <w:rFonts w:ascii="Times New Roman" w:eastAsia="標楷體" w:hAnsi="Times New Roman" w:cs="Times New Roman" w:hint="eastAsia"/>
          <w:color w:val="4472C4" w:themeColor="accent5"/>
          <w:rPrChange w:id="283" w:author="瑋婷 徐" w:date="2024-11-22T09:45:00Z" w16du:dateUtc="2024-11-22T01:45:00Z">
            <w:rPr>
              <w:rFonts w:ascii="Times New Roman" w:eastAsia="標楷體" w:hAnsi="Times New Roman" w:cs="Times New Roman" w:hint="eastAsia"/>
            </w:rPr>
          </w:rPrChange>
        </w:rPr>
        <w:t>。有效調查面積占全臺同林型面積的涵蓋率以竹林最高</w:t>
      </w:r>
      <w:r w:rsidRPr="00CF5CA5">
        <w:rPr>
          <w:rFonts w:ascii="Times New Roman" w:eastAsia="標楷體" w:hAnsi="Times New Roman" w:cs="Times New Roman"/>
          <w:color w:val="4472C4" w:themeColor="accent5"/>
          <w:rPrChange w:id="284" w:author="瑋婷 徐" w:date="2024-11-22T09:45:00Z" w16du:dateUtc="2024-11-22T01:45:00Z">
            <w:rPr>
              <w:rFonts w:ascii="Times New Roman" w:eastAsia="標楷體" w:hAnsi="Times New Roman" w:cs="Times New Roman"/>
            </w:rPr>
          </w:rPrChange>
        </w:rPr>
        <w:t xml:space="preserve"> (0.40%)</w:t>
      </w:r>
      <w:r w:rsidRPr="00CF5CA5">
        <w:rPr>
          <w:rFonts w:ascii="Times New Roman" w:eastAsia="標楷體" w:hAnsi="Times New Roman" w:cs="Times New Roman" w:hint="eastAsia"/>
          <w:color w:val="4472C4" w:themeColor="accent5"/>
          <w:rPrChange w:id="285" w:author="瑋婷 徐" w:date="2024-11-22T09:45:00Z" w16du:dateUtc="2024-11-22T01:45:00Z">
            <w:rPr>
              <w:rFonts w:ascii="Times New Roman" w:eastAsia="標楷體" w:hAnsi="Times New Roman" w:cs="Times New Roman" w:hint="eastAsia"/>
            </w:rPr>
          </w:rPrChange>
        </w:rPr>
        <w:t>、其次依序為混淆林</w:t>
      </w:r>
      <w:r w:rsidRPr="00CF5CA5">
        <w:rPr>
          <w:rFonts w:ascii="Times New Roman" w:eastAsia="標楷體" w:hAnsi="Times New Roman" w:cs="Times New Roman"/>
          <w:color w:val="4472C4" w:themeColor="accent5"/>
          <w:rPrChange w:id="286" w:author="瑋婷 徐" w:date="2024-11-22T09:45:00Z" w16du:dateUtc="2024-11-22T01:45:00Z">
            <w:rPr>
              <w:rFonts w:ascii="Times New Roman" w:eastAsia="標楷體" w:hAnsi="Times New Roman" w:cs="Times New Roman"/>
            </w:rPr>
          </w:rPrChange>
        </w:rPr>
        <w:t xml:space="preserve"> (0.34%)</w:t>
      </w:r>
      <w:r w:rsidRPr="00CF5CA5">
        <w:rPr>
          <w:rFonts w:ascii="Times New Roman" w:eastAsia="標楷體" w:hAnsi="Times New Roman" w:cs="Times New Roman" w:hint="eastAsia"/>
          <w:color w:val="4472C4" w:themeColor="accent5"/>
          <w:rPrChange w:id="287" w:author="瑋婷 徐" w:date="2024-11-22T09:45:00Z" w16du:dateUtc="2024-11-22T01:45:00Z">
            <w:rPr>
              <w:rFonts w:ascii="Times New Roman" w:eastAsia="標楷體" w:hAnsi="Times New Roman" w:cs="Times New Roman" w:hint="eastAsia"/>
            </w:rPr>
          </w:rPrChange>
        </w:rPr>
        <w:t>、闊葉林</w:t>
      </w:r>
      <w:r w:rsidRPr="00CF5CA5">
        <w:rPr>
          <w:rFonts w:ascii="Times New Roman" w:eastAsia="標楷體" w:hAnsi="Times New Roman" w:cs="Times New Roman"/>
          <w:color w:val="4472C4" w:themeColor="accent5"/>
          <w:rPrChange w:id="288" w:author="瑋婷 徐" w:date="2024-11-22T09:45:00Z" w16du:dateUtc="2024-11-22T01:45:00Z">
            <w:rPr>
              <w:rFonts w:ascii="Times New Roman" w:eastAsia="標楷體" w:hAnsi="Times New Roman" w:cs="Times New Roman"/>
            </w:rPr>
          </w:rPrChange>
        </w:rPr>
        <w:t xml:space="preserve"> (0.33%)</w:t>
      </w:r>
      <w:r w:rsidRPr="00CF5CA5">
        <w:rPr>
          <w:rFonts w:ascii="Times New Roman" w:eastAsia="標楷體" w:hAnsi="Times New Roman" w:cs="Times New Roman" w:hint="eastAsia"/>
          <w:color w:val="4472C4" w:themeColor="accent5"/>
          <w:rPrChange w:id="289" w:author="瑋婷 徐" w:date="2024-11-22T09:45:00Z" w16du:dateUtc="2024-11-22T01:45:00Z">
            <w:rPr>
              <w:rFonts w:ascii="Times New Roman" w:eastAsia="標楷體" w:hAnsi="Times New Roman" w:cs="Times New Roman" w:hint="eastAsia"/>
            </w:rPr>
          </w:rPrChange>
        </w:rPr>
        <w:t>和針葉林</w:t>
      </w:r>
      <w:r w:rsidRPr="00CF5CA5">
        <w:rPr>
          <w:rFonts w:ascii="Times New Roman" w:eastAsia="標楷體" w:hAnsi="Times New Roman" w:cs="Times New Roman"/>
          <w:color w:val="4472C4" w:themeColor="accent5"/>
          <w:rPrChange w:id="290" w:author="瑋婷 徐" w:date="2024-11-22T09:45:00Z" w16du:dateUtc="2024-11-22T01:45:00Z">
            <w:rPr>
              <w:rFonts w:ascii="Times New Roman" w:eastAsia="標楷體" w:hAnsi="Times New Roman" w:cs="Times New Roman"/>
            </w:rPr>
          </w:rPrChange>
        </w:rPr>
        <w:t xml:space="preserve"> (0.25%)</w:t>
      </w:r>
      <w:r w:rsidRPr="00CF5CA5">
        <w:rPr>
          <w:rFonts w:ascii="Times New Roman" w:eastAsia="標楷體" w:hAnsi="Times New Roman" w:cs="Times New Roman" w:hint="eastAsia"/>
          <w:color w:val="4472C4" w:themeColor="accent5"/>
          <w:rPrChange w:id="291" w:author="瑋婷 徐" w:date="2024-11-22T09:45:00Z" w16du:dateUtc="2024-11-22T01:45:00Z">
            <w:rPr>
              <w:rFonts w:ascii="Times New Roman" w:eastAsia="標楷體" w:hAnsi="Times New Roman" w:cs="Times New Roman" w:hint="eastAsia"/>
            </w:rPr>
          </w:rPrChange>
        </w:rPr>
        <w:t>。</w:t>
      </w:r>
    </w:p>
    <w:p w14:paraId="41ED1F49" w14:textId="77777777" w:rsidR="00D93FCC" w:rsidRDefault="00D93FCC">
      <w:pPr>
        <w:spacing w:line="360" w:lineRule="auto"/>
        <w:jc w:val="both"/>
        <w:rPr>
          <w:rFonts w:ascii="Times New Roman" w:eastAsia="標楷體" w:hAnsi="Times New Roman" w:cs="Times New Roman"/>
        </w:rPr>
      </w:pPr>
    </w:p>
    <w:p w14:paraId="40D618D3" w14:textId="6F383C75"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 xml:space="preserve">    </w:t>
      </w:r>
      <w:r>
        <w:rPr>
          <w:rFonts w:ascii="Times New Roman" w:eastAsia="標楷體" w:hAnsi="Times New Roman" w:cs="Times New Roman"/>
        </w:rPr>
        <w:t>在這</w:t>
      </w:r>
      <w:r>
        <w:rPr>
          <w:rFonts w:ascii="Times New Roman" w:eastAsia="標楷體" w:hAnsi="Times New Roman" w:cs="Times New Roman"/>
        </w:rPr>
        <w:t>2</w:t>
      </w:r>
      <w:r>
        <w:rPr>
          <w:rFonts w:ascii="Times New Roman" w:eastAsia="標楷體" w:hAnsi="Times New Roman" w:cs="Times New Roman"/>
        </w:rPr>
        <w:t>次調查中，於海拔</w:t>
      </w:r>
      <w:r>
        <w:rPr>
          <w:rFonts w:ascii="Times New Roman" w:eastAsia="標楷體" w:hAnsi="Times New Roman" w:cs="Times New Roman"/>
        </w:rPr>
        <w:t xml:space="preserve">50 m </w:t>
      </w:r>
      <w:r>
        <w:rPr>
          <w:rFonts w:ascii="Times New Roman" w:eastAsia="標楷體" w:hAnsi="Times New Roman" w:cs="Times New Roman"/>
        </w:rPr>
        <w:t>以上的森林棲地每次調查到的猴群平均為</w:t>
      </w:r>
      <w:del w:id="292" w:author="瑋婷 徐" w:date="2024-11-22T09:46:00Z" w16du:dateUtc="2024-11-22T01:46:00Z">
        <w:r w:rsidDel="00CF5CA5">
          <w:rPr>
            <w:rFonts w:ascii="Times New Roman" w:eastAsia="標楷體" w:hAnsi="Times New Roman" w:cs="Times New Roman" w:hint="eastAsia"/>
          </w:rPr>
          <w:delText>89</w:delText>
        </w:r>
      </w:del>
      <w:ins w:id="293" w:author="瑋婷 徐" w:date="2024-12-23T16:30:00Z" w16du:dateUtc="2024-12-23T08:30:00Z">
        <w:r w:rsidR="00AA6761">
          <w:rPr>
            <w:rFonts w:ascii="Times New Roman" w:eastAsia="標楷體" w:hAnsi="Times New Roman" w:cs="Times New Roman" w:hint="eastAsia"/>
          </w:rPr>
          <w:t>75.5</w:t>
        </w:r>
      </w:ins>
      <w:r>
        <w:rPr>
          <w:rFonts w:ascii="Times New Roman" w:eastAsia="標楷體" w:hAnsi="Times New Roman" w:cs="Times New Roman"/>
        </w:rPr>
        <w:t>群、平均的相對密度為</w:t>
      </w:r>
      <w:r>
        <w:rPr>
          <w:rFonts w:ascii="Times New Roman" w:eastAsia="標楷體" w:hAnsi="Times New Roman" w:cs="Times New Roman"/>
        </w:rPr>
        <w:t>0.0</w:t>
      </w:r>
      <w:del w:id="294" w:author="瑋婷 徐" w:date="2024-11-22T09:46:00Z" w16du:dateUtc="2024-11-22T01:46:00Z">
        <w:r w:rsidDel="00CF5CA5">
          <w:rPr>
            <w:rFonts w:ascii="Times New Roman" w:eastAsia="標楷體" w:hAnsi="Times New Roman" w:cs="Times New Roman" w:hint="eastAsia"/>
          </w:rPr>
          <w:delText>40</w:delText>
        </w:r>
      </w:del>
      <w:ins w:id="295" w:author="瑋婷 徐" w:date="2024-11-22T09:46:00Z" w16du:dateUtc="2024-11-22T01:46:00Z">
        <w:r w:rsidR="00CF5CA5">
          <w:rPr>
            <w:rFonts w:ascii="Times New Roman" w:eastAsia="標楷體" w:hAnsi="Times New Roman" w:cs="Times New Roman" w:hint="eastAsia"/>
          </w:rPr>
          <w:t>3</w:t>
        </w:r>
      </w:ins>
      <w:ins w:id="296" w:author="瑋婷 徐" w:date="2024-12-23T16:30:00Z" w16du:dateUtc="2024-12-23T08:30:00Z">
        <w:r w:rsidR="00AA6761">
          <w:rPr>
            <w:rFonts w:ascii="Times New Roman" w:eastAsia="標楷體" w:hAnsi="Times New Roman" w:cs="Times New Roman" w:hint="eastAsia"/>
          </w:rPr>
          <w:t>4</w:t>
        </w:r>
      </w:ins>
      <w:r>
        <w:rPr>
          <w:rFonts w:ascii="Times New Roman" w:eastAsia="標楷體" w:hAnsi="Times New Roman" w:cs="Times New Roman"/>
        </w:rPr>
        <w:t>群</w:t>
      </w:r>
      <w:r>
        <w:rPr>
          <w:rFonts w:ascii="Times New Roman" w:eastAsia="標楷體" w:hAnsi="Times New Roman" w:cs="Times New Roman"/>
        </w:rPr>
        <w:t>/</w:t>
      </w:r>
      <w:r>
        <w:rPr>
          <w:rFonts w:ascii="Times New Roman" w:eastAsia="標楷體" w:hAnsi="Times New Roman" w:cs="Times New Roman"/>
        </w:rPr>
        <w:t>樣點；於海拔</w:t>
      </w:r>
      <w:r>
        <w:rPr>
          <w:rFonts w:ascii="Times New Roman" w:eastAsia="標楷體" w:hAnsi="Times New Roman" w:cs="Times New Roman"/>
        </w:rPr>
        <w:t xml:space="preserve">50 m </w:t>
      </w:r>
      <w:r>
        <w:rPr>
          <w:rFonts w:ascii="Times New Roman" w:eastAsia="標楷體" w:hAnsi="Times New Roman" w:cs="Times New Roman"/>
        </w:rPr>
        <w:t>以下的森林棲地每次調查到的猴群平均為</w:t>
      </w:r>
      <w:del w:id="297" w:author="瑋婷 徐" w:date="2024-11-22T09:47:00Z" w16du:dateUtc="2024-11-22T01:47:00Z">
        <w:r w:rsidDel="00CF5CA5">
          <w:rPr>
            <w:rFonts w:ascii="Times New Roman" w:eastAsia="標楷體" w:hAnsi="Times New Roman" w:cs="Times New Roman" w:hint="eastAsia"/>
          </w:rPr>
          <w:delText>2</w:delText>
        </w:r>
      </w:del>
      <w:ins w:id="298" w:author="瑋婷 徐" w:date="2024-11-22T09:47:00Z" w16du:dateUtc="2024-11-22T01:47:00Z">
        <w:r w:rsidR="00CF5CA5">
          <w:rPr>
            <w:rFonts w:ascii="Times New Roman" w:eastAsia="標楷體" w:hAnsi="Times New Roman" w:cs="Times New Roman" w:hint="eastAsia"/>
          </w:rPr>
          <w:t>0.5</w:t>
        </w:r>
      </w:ins>
      <w:r>
        <w:rPr>
          <w:rFonts w:ascii="Times New Roman" w:eastAsia="標楷體" w:hAnsi="Times New Roman" w:cs="Times New Roman"/>
        </w:rPr>
        <w:t>群、平均的相對密度為</w:t>
      </w:r>
      <w:r>
        <w:rPr>
          <w:rFonts w:ascii="Times New Roman" w:eastAsia="標楷體" w:hAnsi="Times New Roman" w:cs="Times New Roman"/>
        </w:rPr>
        <w:t>0.</w:t>
      </w:r>
      <w:del w:id="299" w:author="瑋婷 徐" w:date="2024-11-22T09:46:00Z" w16du:dateUtc="2024-11-22T01:46:00Z">
        <w:r w:rsidDel="00CF5CA5">
          <w:rPr>
            <w:rFonts w:ascii="Times New Roman" w:eastAsia="標楷體" w:hAnsi="Times New Roman" w:cs="Times New Roman" w:hint="eastAsia"/>
          </w:rPr>
          <w:delText>118</w:delText>
        </w:r>
      </w:del>
      <w:ins w:id="300" w:author="瑋婷 徐" w:date="2024-11-22T09:46:00Z" w16du:dateUtc="2024-11-22T01:46:00Z">
        <w:r w:rsidR="00CF5CA5">
          <w:rPr>
            <w:rFonts w:ascii="Times New Roman" w:eastAsia="標楷體" w:hAnsi="Times New Roman" w:cs="Times New Roman" w:hint="eastAsia"/>
          </w:rPr>
          <w:t>02</w:t>
        </w:r>
      </w:ins>
      <w:ins w:id="301" w:author="瑋婷 徐" w:date="2024-11-22T09:47:00Z" w16du:dateUtc="2024-11-22T01:47:00Z">
        <w:r w:rsidR="00CF5CA5">
          <w:rPr>
            <w:rFonts w:ascii="Times New Roman" w:eastAsia="標楷體" w:hAnsi="Times New Roman" w:cs="Times New Roman" w:hint="eastAsia"/>
          </w:rPr>
          <w:t>6</w:t>
        </w:r>
      </w:ins>
      <w:r>
        <w:rPr>
          <w:rFonts w:ascii="Times New Roman" w:eastAsia="標楷體" w:hAnsi="Times New Roman" w:cs="Times New Roman"/>
        </w:rPr>
        <w:t>群</w:t>
      </w:r>
      <w:r>
        <w:rPr>
          <w:rFonts w:ascii="Times New Roman" w:eastAsia="標楷體" w:hAnsi="Times New Roman" w:cs="Times New Roman"/>
        </w:rPr>
        <w:t>/</w:t>
      </w:r>
      <w:r>
        <w:rPr>
          <w:rFonts w:ascii="Times New Roman" w:eastAsia="標楷體" w:hAnsi="Times New Roman" w:cs="Times New Roman"/>
        </w:rPr>
        <w:t>樣點；於非森林棲地內每次調查到的猴群平均為</w:t>
      </w:r>
      <w:del w:id="302" w:author="瑋婷 徐" w:date="2024-11-22T09:47:00Z" w16du:dateUtc="2024-11-22T01:47:00Z">
        <w:r w:rsidDel="00CF5CA5">
          <w:rPr>
            <w:rFonts w:ascii="Times New Roman" w:eastAsia="標楷體" w:hAnsi="Times New Roman" w:cs="Times New Roman" w:hint="eastAsia"/>
          </w:rPr>
          <w:delText>2.5</w:delText>
        </w:r>
      </w:del>
      <w:ins w:id="303" w:author="瑋婷 徐" w:date="2024-11-22T09:47:00Z" w16du:dateUtc="2024-11-22T01:47:00Z">
        <w:r w:rsidR="00CF5CA5">
          <w:rPr>
            <w:rFonts w:ascii="Times New Roman" w:eastAsia="標楷體" w:hAnsi="Times New Roman" w:cs="Times New Roman" w:hint="eastAsia"/>
          </w:rPr>
          <w:t>2</w:t>
        </w:r>
      </w:ins>
      <w:r>
        <w:rPr>
          <w:rFonts w:ascii="Times New Roman" w:eastAsia="標楷體" w:hAnsi="Times New Roman" w:cs="Times New Roman"/>
        </w:rPr>
        <w:t>群、平均的相對密度為</w:t>
      </w:r>
      <w:r>
        <w:rPr>
          <w:rFonts w:ascii="Times New Roman" w:eastAsia="標楷體" w:hAnsi="Times New Roman" w:cs="Times New Roman"/>
        </w:rPr>
        <w:t>0.0</w:t>
      </w:r>
      <w:del w:id="304" w:author="瑋婷 徐" w:date="2024-11-22T09:47:00Z" w16du:dateUtc="2024-11-22T01:47:00Z">
        <w:r w:rsidDel="00CF5CA5">
          <w:rPr>
            <w:rFonts w:ascii="Times New Roman" w:eastAsia="標楷體" w:hAnsi="Times New Roman" w:cs="Times New Roman" w:hint="eastAsia"/>
          </w:rPr>
          <w:delText>3</w:delText>
        </w:r>
      </w:del>
      <w:ins w:id="305" w:author="瑋婷 徐" w:date="2024-11-22T09:47:00Z" w16du:dateUtc="2024-11-22T01:47:00Z">
        <w:r w:rsidR="00CF5CA5">
          <w:rPr>
            <w:rFonts w:ascii="Times New Roman" w:eastAsia="標楷體" w:hAnsi="Times New Roman" w:cs="Times New Roman" w:hint="eastAsia"/>
          </w:rPr>
          <w:t>2</w:t>
        </w:r>
      </w:ins>
      <w:r>
        <w:rPr>
          <w:rFonts w:ascii="Times New Roman" w:eastAsia="標楷體" w:hAnsi="Times New Roman" w:cs="Times New Roman"/>
        </w:rPr>
        <w:t>4</w:t>
      </w:r>
      <w:r>
        <w:rPr>
          <w:rFonts w:ascii="Times New Roman" w:eastAsia="標楷體" w:hAnsi="Times New Roman" w:cs="Times New Roman"/>
        </w:rPr>
        <w:t>群</w:t>
      </w:r>
      <w:r>
        <w:rPr>
          <w:rFonts w:ascii="Times New Roman" w:eastAsia="標楷體" w:hAnsi="Times New Roman" w:cs="Times New Roman"/>
        </w:rPr>
        <w:t>/</w:t>
      </w:r>
      <w:r>
        <w:rPr>
          <w:rFonts w:ascii="Times New Roman" w:eastAsia="標楷體" w:hAnsi="Times New Roman" w:cs="Times New Roman"/>
        </w:rPr>
        <w:t>樣點</w:t>
      </w:r>
      <w:r>
        <w:rPr>
          <w:rFonts w:ascii="Times New Roman" w:eastAsia="標楷體" w:hAnsi="Times New Roman" w:cs="Times New Roman"/>
        </w:rPr>
        <w:t xml:space="preserve"> (</w:t>
      </w:r>
      <w:r>
        <w:rPr>
          <w:rFonts w:ascii="Times New Roman" w:eastAsia="標楷體" w:hAnsi="Times New Roman" w:cs="Times New Roman"/>
        </w:rPr>
        <w:t>表</w:t>
      </w:r>
      <w:r>
        <w:rPr>
          <w:rFonts w:ascii="Times New Roman" w:eastAsia="標楷體" w:hAnsi="Times New Roman" w:cs="Times New Roman"/>
        </w:rPr>
        <w:t>6)</w:t>
      </w:r>
      <w:r>
        <w:rPr>
          <w:rFonts w:ascii="Times New Roman" w:eastAsia="標楷體" w:hAnsi="Times New Roman" w:cs="Times New Roman"/>
        </w:rPr>
        <w:t>。至於在不同森林類型調查到的猴群，以闊葉林平均記錄到</w:t>
      </w:r>
      <w:del w:id="306" w:author="瑋婷 徐" w:date="2024-11-22T09:47:00Z" w16du:dateUtc="2024-11-22T01:47:00Z">
        <w:r w:rsidDel="00CF5CA5">
          <w:rPr>
            <w:rFonts w:ascii="Times New Roman" w:eastAsia="標楷體" w:hAnsi="Times New Roman" w:cs="Times New Roman" w:hint="eastAsia"/>
          </w:rPr>
          <w:delText>63.5</w:delText>
        </w:r>
      </w:del>
      <w:ins w:id="307" w:author="瑋婷 徐" w:date="2024-11-22T09:47:00Z" w16du:dateUtc="2024-11-22T01:47:00Z">
        <w:r w:rsidR="00CF5CA5">
          <w:rPr>
            <w:rFonts w:ascii="Times New Roman" w:eastAsia="標楷體" w:hAnsi="Times New Roman" w:cs="Times New Roman" w:hint="eastAsia"/>
          </w:rPr>
          <w:t>5</w:t>
        </w:r>
      </w:ins>
      <w:ins w:id="308" w:author="瑋婷 徐" w:date="2024-12-23T16:31:00Z" w16du:dateUtc="2024-12-23T08:31:00Z">
        <w:r w:rsidR="00AA6761">
          <w:rPr>
            <w:rFonts w:ascii="Times New Roman" w:eastAsia="標楷體" w:hAnsi="Times New Roman" w:cs="Times New Roman" w:hint="eastAsia"/>
          </w:rPr>
          <w:t>9</w:t>
        </w:r>
      </w:ins>
      <w:r>
        <w:rPr>
          <w:rFonts w:ascii="Times New Roman" w:eastAsia="標楷體" w:hAnsi="Times New Roman" w:cs="Times New Roman"/>
        </w:rPr>
        <w:t>群的猴群為最多，其它</w:t>
      </w:r>
      <w:r>
        <w:rPr>
          <w:rFonts w:ascii="Times New Roman" w:eastAsia="標楷體" w:hAnsi="Times New Roman" w:cs="Times New Roman"/>
        </w:rPr>
        <w:t>3</w:t>
      </w:r>
      <w:r>
        <w:rPr>
          <w:rFonts w:ascii="Times New Roman" w:eastAsia="標楷體" w:hAnsi="Times New Roman" w:cs="Times New Roman"/>
        </w:rPr>
        <w:t>種林型平均僅記錄到</w:t>
      </w:r>
      <w:r>
        <w:rPr>
          <w:rFonts w:ascii="Times New Roman" w:eastAsia="標楷體" w:hAnsi="Times New Roman" w:cs="Times New Roman"/>
        </w:rPr>
        <w:t xml:space="preserve">4.0 </w:t>
      </w:r>
      <w:del w:id="309" w:author="瑋婷 徐" w:date="2024-12-23T16:31:00Z" w16du:dateUtc="2024-12-23T08:31:00Z">
        <w:r w:rsidDel="00AA6761">
          <w:rPr>
            <w:rFonts w:ascii="Times New Roman" w:eastAsia="標楷體" w:hAnsi="Times New Roman" w:cs="Times New Roman"/>
          </w:rPr>
          <w:delText>-</w:delText>
        </w:r>
      </w:del>
      <w:ins w:id="310" w:author="瑋婷 徐" w:date="2024-12-23T16:31:00Z" w16du:dateUtc="2024-12-23T08:31:00Z">
        <w:r w:rsidR="00AA6761">
          <w:rPr>
            <w:rFonts w:ascii="Times New Roman" w:eastAsia="標楷體" w:hAnsi="Times New Roman" w:cs="Times New Roman"/>
          </w:rPr>
          <w:t>–</w:t>
        </w:r>
      </w:ins>
      <w:r>
        <w:rPr>
          <w:rFonts w:ascii="Times New Roman" w:eastAsia="標楷體" w:hAnsi="Times New Roman" w:cs="Times New Roman"/>
        </w:rPr>
        <w:t xml:space="preserve"> </w:t>
      </w:r>
      <w:del w:id="311" w:author="瑋婷 徐" w:date="2024-11-22T09:48:00Z" w16du:dateUtc="2024-11-22T01:48:00Z">
        <w:r w:rsidDel="00CF5CA5">
          <w:rPr>
            <w:rFonts w:ascii="Times New Roman" w:eastAsia="標楷體" w:hAnsi="Times New Roman" w:cs="Times New Roman" w:hint="eastAsia"/>
          </w:rPr>
          <w:delText>11.5</w:delText>
        </w:r>
      </w:del>
      <w:ins w:id="312" w:author="瑋婷 徐" w:date="2024-12-23T16:31:00Z" w16du:dateUtc="2024-12-23T08:31:00Z">
        <w:r w:rsidR="00AA6761">
          <w:rPr>
            <w:rFonts w:ascii="Times New Roman" w:eastAsia="標楷體" w:hAnsi="Times New Roman" w:cs="Times New Roman" w:hint="eastAsia"/>
          </w:rPr>
          <w:t>6.5</w:t>
        </w:r>
      </w:ins>
      <w:r>
        <w:rPr>
          <w:rFonts w:ascii="Times New Roman" w:eastAsia="標楷體" w:hAnsi="Times New Roman" w:cs="Times New Roman"/>
        </w:rPr>
        <w:t>群</w:t>
      </w:r>
      <w:r>
        <w:rPr>
          <w:rFonts w:ascii="Times New Roman" w:eastAsia="標楷體" w:hAnsi="Times New Roman" w:cs="Times New Roman"/>
        </w:rPr>
        <w:t xml:space="preserve"> (</w:t>
      </w:r>
      <w:r>
        <w:rPr>
          <w:rFonts w:ascii="Times New Roman" w:eastAsia="標楷體" w:hAnsi="Times New Roman" w:cs="Times New Roman"/>
        </w:rPr>
        <w:t>表</w:t>
      </w:r>
      <w:r>
        <w:rPr>
          <w:rFonts w:ascii="Times New Roman" w:eastAsia="標楷體" w:hAnsi="Times New Roman" w:cs="Times New Roman"/>
        </w:rPr>
        <w:t>6)</w:t>
      </w:r>
      <w:r>
        <w:rPr>
          <w:rFonts w:ascii="Times New Roman" w:eastAsia="標楷體" w:hAnsi="Times New Roman" w:cs="Times New Roman"/>
        </w:rPr>
        <w:t>。此外，猴群的相對</w:t>
      </w:r>
      <w:r w:rsidR="009B088F">
        <w:rPr>
          <w:rFonts w:ascii="Times New Roman" w:eastAsia="標楷體" w:hAnsi="Times New Roman" w:cs="Times New Roman"/>
        </w:rPr>
        <w:t>密度則以</w:t>
      </w:r>
      <w:ins w:id="313" w:author="瑋婷 徐" w:date="2024-11-22T09:48:00Z" w16du:dateUtc="2024-11-22T01:48:00Z">
        <w:r w:rsidR="00CF5CA5" w:rsidRPr="009D77B3">
          <w:rPr>
            <w:rFonts w:ascii="Times New Roman" w:eastAsia="標楷體" w:hAnsi="Times New Roman" w:cs="Times New Roman"/>
          </w:rPr>
          <w:t>闊葉林</w:t>
        </w:r>
      </w:ins>
      <w:del w:id="314" w:author="瑋婷 徐" w:date="2024-11-22T09:48:00Z" w16du:dateUtc="2024-11-22T01:48:00Z">
        <w:r w:rsidR="009B088F" w:rsidDel="00CF5CA5">
          <w:rPr>
            <w:rFonts w:ascii="Times New Roman" w:eastAsia="標楷體" w:hAnsi="Times New Roman" w:cs="Times New Roman"/>
          </w:rPr>
          <w:delText>竹</w:delText>
        </w:r>
        <w:r w:rsidDel="00CF5CA5">
          <w:rPr>
            <w:rFonts w:ascii="Times New Roman" w:eastAsia="標楷體" w:hAnsi="Times New Roman" w:cs="Times New Roman"/>
          </w:rPr>
          <w:delText>林</w:delText>
        </w:r>
      </w:del>
      <w:r>
        <w:rPr>
          <w:rFonts w:ascii="Times New Roman" w:eastAsia="標楷體" w:hAnsi="Times New Roman" w:cs="Times New Roman"/>
        </w:rPr>
        <w:t>最高，其他依序為</w:t>
      </w:r>
      <w:ins w:id="315" w:author="瑋婷 徐" w:date="2024-12-23T16:31:00Z" w16du:dateUtc="2024-12-23T08:31:00Z">
        <w:r w:rsidR="00AA6761" w:rsidRPr="009D77B3">
          <w:rPr>
            <w:rFonts w:ascii="Times New Roman" w:eastAsia="標楷體" w:hAnsi="Times New Roman" w:cs="Times New Roman"/>
          </w:rPr>
          <w:t>混淆林</w:t>
        </w:r>
        <w:r w:rsidR="00AA6761">
          <w:rPr>
            <w:rFonts w:ascii="Times New Roman" w:eastAsia="標楷體" w:hAnsi="Times New Roman" w:cs="Times New Roman"/>
          </w:rPr>
          <w:t>、</w:t>
        </w:r>
      </w:ins>
      <w:ins w:id="316" w:author="瑋婷 徐" w:date="2024-11-22T09:48:00Z" w16du:dateUtc="2024-11-22T01:48:00Z">
        <w:r w:rsidR="00CF5CA5">
          <w:rPr>
            <w:rFonts w:ascii="Times New Roman" w:eastAsia="標楷體" w:hAnsi="Times New Roman" w:cs="Times New Roman"/>
          </w:rPr>
          <w:t>竹林</w:t>
        </w:r>
      </w:ins>
      <w:del w:id="317" w:author="瑋婷 徐" w:date="2024-11-22T09:48:00Z" w16du:dateUtc="2024-11-22T01:48:00Z">
        <w:r w:rsidR="009B088F" w:rsidRPr="009D77B3" w:rsidDel="00CF5CA5">
          <w:rPr>
            <w:rFonts w:ascii="Times New Roman" w:eastAsia="標楷體" w:hAnsi="Times New Roman" w:cs="Times New Roman"/>
          </w:rPr>
          <w:delText>闊葉林</w:delText>
        </w:r>
      </w:del>
      <w:del w:id="318" w:author="瑋婷 徐" w:date="2024-12-23T16:31:00Z" w16du:dateUtc="2024-12-23T08:31:00Z">
        <w:r w:rsidDel="00AA6761">
          <w:rPr>
            <w:rFonts w:ascii="Times New Roman" w:eastAsia="標楷體" w:hAnsi="Times New Roman" w:cs="Times New Roman"/>
          </w:rPr>
          <w:delText>、</w:delText>
        </w:r>
        <w:r w:rsidR="009B088F" w:rsidRPr="009D77B3" w:rsidDel="00AA6761">
          <w:rPr>
            <w:rFonts w:ascii="Times New Roman" w:eastAsia="標楷體" w:hAnsi="Times New Roman" w:cs="Times New Roman"/>
          </w:rPr>
          <w:delText>混淆林</w:delText>
        </w:r>
      </w:del>
      <w:r>
        <w:rPr>
          <w:rFonts w:ascii="Times New Roman" w:eastAsia="標楷體" w:hAnsi="Times New Roman" w:cs="Times New Roman"/>
        </w:rPr>
        <w:t>和針葉林</w:t>
      </w:r>
      <w:r>
        <w:rPr>
          <w:rFonts w:ascii="Times New Roman" w:eastAsia="標楷體" w:hAnsi="Times New Roman" w:cs="Times New Roman"/>
        </w:rPr>
        <w:t>(</w:t>
      </w:r>
      <w:r>
        <w:rPr>
          <w:rFonts w:ascii="Times New Roman" w:eastAsia="標楷體" w:hAnsi="Times New Roman" w:cs="Times New Roman"/>
        </w:rPr>
        <w:t>表</w:t>
      </w:r>
      <w:r>
        <w:rPr>
          <w:rFonts w:ascii="Times New Roman" w:eastAsia="標楷體" w:hAnsi="Times New Roman" w:cs="Times New Roman"/>
        </w:rPr>
        <w:t>6)</w:t>
      </w:r>
      <w:r>
        <w:rPr>
          <w:rFonts w:ascii="Times New Roman" w:eastAsia="標楷體" w:hAnsi="Times New Roman" w:cs="Times New Roman"/>
        </w:rPr>
        <w:t>。</w:t>
      </w:r>
    </w:p>
    <w:p w14:paraId="7083204E" w14:textId="77777777" w:rsidR="00D93FCC" w:rsidRDefault="00D93FCC">
      <w:pPr>
        <w:spacing w:line="360" w:lineRule="auto"/>
        <w:jc w:val="both"/>
        <w:rPr>
          <w:rFonts w:ascii="Times New Roman" w:eastAsia="標楷體" w:hAnsi="Times New Roman" w:cs="Times New Roman"/>
        </w:rPr>
      </w:pPr>
    </w:p>
    <w:p w14:paraId="717B3F61" w14:textId="36AA88C1"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本計畫資料在各分署的狀況如表</w:t>
      </w:r>
      <w:r>
        <w:rPr>
          <w:rFonts w:ascii="Times New Roman" w:eastAsia="標楷體" w:hAnsi="Times New Roman" w:cs="Times New Roman"/>
        </w:rPr>
        <w:t>7</w:t>
      </w:r>
      <w:r>
        <w:rPr>
          <w:rFonts w:ascii="Times New Roman" w:eastAsia="標楷體" w:hAnsi="Times New Roman" w:cs="Times New Roman"/>
        </w:rPr>
        <w:t>，樣點分布位置則如圖</w:t>
      </w:r>
      <w:r>
        <w:rPr>
          <w:rFonts w:ascii="Times New Roman" w:eastAsia="標楷體" w:hAnsi="Times New Roman" w:cs="Times New Roman"/>
        </w:rPr>
        <w:t>4</w:t>
      </w:r>
      <w:r>
        <w:rPr>
          <w:rFonts w:ascii="Times New Roman" w:eastAsia="標楷體" w:hAnsi="Times New Roman" w:cs="Times New Roman"/>
        </w:rPr>
        <w:t>所示，各分署位在海拔</w:t>
      </w:r>
      <w:r>
        <w:rPr>
          <w:rFonts w:ascii="Times New Roman" w:eastAsia="標楷體" w:hAnsi="Times New Roman" w:cs="Times New Roman"/>
        </w:rPr>
        <w:t xml:space="preserve">50 m </w:t>
      </w:r>
      <w:r>
        <w:rPr>
          <w:rFonts w:ascii="Times New Roman" w:eastAsia="標楷體" w:hAnsi="Times New Roman" w:cs="Times New Roman"/>
        </w:rPr>
        <w:t>以上的森林棲地內的調查樣點數，以新竹分署和</w:t>
      </w:r>
      <w:r w:rsidRPr="009B088F">
        <w:rPr>
          <w:rFonts w:ascii="Times New Roman" w:eastAsia="標楷體" w:hAnsi="Times New Roman" w:cs="Times New Roman"/>
        </w:rPr>
        <w:t>臺</w:t>
      </w:r>
      <w:r w:rsidR="00C87E3D" w:rsidRPr="009B088F">
        <w:rPr>
          <w:rFonts w:ascii="Times New Roman" w:eastAsia="標楷體" w:hAnsi="Times New Roman" w:cs="Times New Roman" w:hint="eastAsia"/>
        </w:rPr>
        <w:t>中</w:t>
      </w:r>
      <w:r>
        <w:rPr>
          <w:rFonts w:ascii="Times New Roman" w:eastAsia="標楷體" w:hAnsi="Times New Roman" w:cs="Times New Roman"/>
        </w:rPr>
        <w:t>分署最多。每次調查記錄到的猴群數平均值</w:t>
      </w:r>
      <w:r w:rsidR="00D12DD3">
        <w:rPr>
          <w:rFonts w:ascii="Times New Roman" w:eastAsia="標楷體" w:hAnsi="Times New Roman" w:cs="Times New Roman" w:hint="eastAsia"/>
        </w:rPr>
        <w:t>以及</w:t>
      </w:r>
      <w:r w:rsidR="00D12DD3">
        <w:rPr>
          <w:rFonts w:ascii="Times New Roman" w:eastAsia="標楷體" w:hAnsi="Times New Roman" w:cs="Times New Roman"/>
        </w:rPr>
        <w:t>猴群出現的相對密度均以臺東分署最高、</w:t>
      </w:r>
      <w:r>
        <w:rPr>
          <w:rFonts w:ascii="Times New Roman" w:eastAsia="標楷體" w:hAnsi="Times New Roman" w:cs="Times New Roman"/>
        </w:rPr>
        <w:t>新竹分署最低</w:t>
      </w:r>
      <w:r>
        <w:rPr>
          <w:rFonts w:ascii="Times New Roman" w:eastAsia="標楷體" w:hAnsi="Times New Roman" w:cs="Times New Roman"/>
        </w:rPr>
        <w:t>(</w:t>
      </w:r>
      <w:r>
        <w:rPr>
          <w:rFonts w:ascii="Times New Roman" w:eastAsia="標楷體" w:hAnsi="Times New Roman" w:cs="Times New Roman"/>
        </w:rPr>
        <w:t>表</w:t>
      </w:r>
      <w:r>
        <w:rPr>
          <w:rFonts w:ascii="Times New Roman" w:eastAsia="標楷體" w:hAnsi="Times New Roman" w:cs="Times New Roman"/>
        </w:rPr>
        <w:t>7 )</w:t>
      </w:r>
      <w:r>
        <w:rPr>
          <w:rFonts w:ascii="Times New Roman" w:eastAsia="標楷體" w:hAnsi="Times New Roman" w:cs="Times New Roman"/>
        </w:rPr>
        <w:t>。</w:t>
      </w:r>
      <w:r w:rsidR="00D12DD3">
        <w:rPr>
          <w:rFonts w:ascii="Times New Roman" w:eastAsia="標楷體" w:hAnsi="Times New Roman" w:cs="Times New Roman"/>
        </w:rPr>
        <w:t>然而</w:t>
      </w:r>
      <w:r w:rsidR="00D12DD3">
        <w:rPr>
          <w:rFonts w:ascii="標楷體" w:eastAsia="標楷體" w:hAnsi="標楷體" w:cs="Times New Roman" w:hint="eastAsia"/>
        </w:rPr>
        <w:t>，</w:t>
      </w:r>
      <w:r>
        <w:rPr>
          <w:rFonts w:ascii="Times New Roman" w:eastAsia="標楷體" w:hAnsi="Times New Roman" w:cs="Times New Roman"/>
        </w:rPr>
        <w:t>在這裡我們要特別強調，不論記錄到的猴群數多寡，只要真實反映現場狀況的資料，都是一樣的珍貴。</w:t>
      </w:r>
      <w:r w:rsidR="00D12DD3">
        <w:rPr>
          <w:rFonts w:ascii="Times New Roman" w:eastAsia="標楷體" w:hAnsi="Times New Roman" w:cs="Times New Roman"/>
        </w:rPr>
        <w:t>從這種系統性的全島調查資料</w:t>
      </w:r>
      <w:r w:rsidR="00D12DD3">
        <w:rPr>
          <w:rFonts w:ascii="標楷體" w:eastAsia="標楷體" w:hAnsi="標楷體" w:cs="Times New Roman" w:hint="eastAsia"/>
        </w:rPr>
        <w:t>，</w:t>
      </w:r>
      <w:r w:rsidR="00D12DD3">
        <w:rPr>
          <w:rFonts w:ascii="Times New Roman" w:eastAsia="標楷體" w:hAnsi="Times New Roman" w:cs="Times New Roman"/>
        </w:rPr>
        <w:t>也可以讓我們瞭解猴群在不同地區的相對密度差異</w:t>
      </w:r>
      <w:r w:rsidR="00D12DD3">
        <w:rPr>
          <w:rFonts w:ascii="標楷體" w:eastAsia="標楷體" w:hAnsi="標楷體" w:cs="Times New Roman" w:hint="eastAsia"/>
        </w:rPr>
        <w:t>。</w:t>
      </w:r>
    </w:p>
    <w:p w14:paraId="203B4D93" w14:textId="77777777" w:rsidR="00D93FCC" w:rsidRDefault="00D93FCC">
      <w:pPr>
        <w:spacing w:line="360" w:lineRule="auto"/>
        <w:jc w:val="both"/>
        <w:rPr>
          <w:rFonts w:ascii="Times New Roman" w:eastAsia="標楷體" w:hAnsi="Times New Roman" w:cs="Times New Roman"/>
        </w:rPr>
      </w:pPr>
    </w:p>
    <w:p w14:paraId="1E1BB215" w14:textId="2F5BDAD6" w:rsidR="00D93FCC" w:rsidRDefault="002435EC">
      <w:pPr>
        <w:spacing w:line="360" w:lineRule="auto"/>
        <w:jc w:val="both"/>
        <w:outlineLvl w:val="2"/>
        <w:rPr>
          <w:rFonts w:ascii="Times New Roman" w:eastAsia="標楷體" w:hAnsi="Times New Roman" w:cs="Times New Roman"/>
          <w:b/>
          <w:sz w:val="28"/>
        </w:rPr>
      </w:pPr>
      <w:bookmarkStart w:id="319" w:name="_Toc121845049"/>
      <w:bookmarkStart w:id="320" w:name="_Toc156378953"/>
      <w:r>
        <w:rPr>
          <w:rFonts w:ascii="Times New Roman" w:eastAsia="標楷體" w:hAnsi="Times New Roman" w:cs="Times New Roman"/>
          <w:b/>
          <w:sz w:val="28"/>
        </w:rPr>
        <w:t>(</w:t>
      </w:r>
      <w:del w:id="321" w:author="瑋婷 徐" w:date="2024-11-22T09:57:00Z" w16du:dateUtc="2024-11-22T01:57:00Z">
        <w:r w:rsidDel="0003537D">
          <w:rPr>
            <w:rFonts w:ascii="Times New Roman" w:eastAsia="標楷體" w:hAnsi="Times New Roman" w:cs="Times New Roman"/>
            <w:b/>
            <w:sz w:val="28"/>
          </w:rPr>
          <w:delText>三</w:delText>
        </w:r>
      </w:del>
      <w:ins w:id="322" w:author="瑋婷 徐" w:date="2024-11-22T09:57:00Z" w16du:dateUtc="2024-11-22T01:57:00Z">
        <w:r w:rsidR="0003537D">
          <w:rPr>
            <w:rFonts w:ascii="Times New Roman" w:eastAsia="標楷體" w:hAnsi="Times New Roman" w:cs="Times New Roman" w:hint="eastAsia"/>
            <w:b/>
            <w:sz w:val="28"/>
          </w:rPr>
          <w:t>四</w:t>
        </w:r>
      </w:ins>
      <w:r>
        <w:rPr>
          <w:rFonts w:ascii="Times New Roman" w:eastAsia="標楷體" w:hAnsi="Times New Roman" w:cs="Times New Roman"/>
          <w:b/>
          <w:sz w:val="28"/>
        </w:rPr>
        <w:t xml:space="preserve">) </w:t>
      </w:r>
      <w:r>
        <w:rPr>
          <w:rFonts w:ascii="Times New Roman" w:eastAsia="標楷體" w:hAnsi="Times New Roman" w:cs="Times New Roman"/>
          <w:b/>
          <w:sz w:val="28"/>
        </w:rPr>
        <w:t>影響獼猴分布的因子</w:t>
      </w:r>
      <w:bookmarkEnd w:id="319"/>
      <w:bookmarkEnd w:id="320"/>
    </w:p>
    <w:p w14:paraId="278B9384" w14:textId="14B7EFD5"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彙整</w:t>
      </w:r>
      <w:r>
        <w:rPr>
          <w:rFonts w:ascii="Times New Roman" w:eastAsia="標楷體" w:hAnsi="Times New Roman" w:cs="Times New Roman"/>
        </w:rPr>
        <w:t>2020-202</w:t>
      </w:r>
      <w:del w:id="323" w:author="瑋婷 徐" w:date="2024-11-22T09:49:00Z" w16du:dateUtc="2024-11-22T01:49:00Z">
        <w:r w:rsidDel="00CF5CA5">
          <w:rPr>
            <w:rFonts w:ascii="Times New Roman" w:eastAsia="標楷體" w:hAnsi="Times New Roman" w:cs="Times New Roman" w:hint="eastAsia"/>
          </w:rPr>
          <w:delText>3</w:delText>
        </w:r>
      </w:del>
      <w:ins w:id="324" w:author="瑋婷 徐" w:date="2024-11-22T09:49:00Z" w16du:dateUtc="2024-11-22T01:49:00Z">
        <w:r w:rsidR="00CF5CA5">
          <w:rPr>
            <w:rFonts w:ascii="Times New Roman" w:eastAsia="標楷體" w:hAnsi="Times New Roman" w:cs="Times New Roman" w:hint="eastAsia"/>
          </w:rPr>
          <w:t>4</w:t>
        </w:r>
      </w:ins>
      <w:r>
        <w:rPr>
          <w:rFonts w:ascii="Times New Roman" w:eastAsia="標楷體" w:hAnsi="Times New Roman" w:cs="Times New Roman"/>
        </w:rPr>
        <w:t>年的資料</w:t>
      </w:r>
      <w:r>
        <w:rPr>
          <w:rFonts w:ascii="標楷體" w:eastAsia="標楷體" w:hAnsi="標楷體" w:cs="Times New Roman"/>
        </w:rPr>
        <w:t>，</w:t>
      </w:r>
      <w:r>
        <w:rPr>
          <w:rFonts w:ascii="Times New Roman" w:eastAsia="標楷體" w:hAnsi="Times New Roman" w:cs="Times New Roman"/>
        </w:rPr>
        <w:t>以訊息理論研究法比較</w:t>
      </w:r>
      <w:r w:rsidRPr="00CF5CA5">
        <w:rPr>
          <w:rFonts w:ascii="Times New Roman" w:eastAsia="標楷體" w:hAnsi="Times New Roman" w:cs="Times New Roman"/>
          <w:color w:val="4472C4" w:themeColor="accent5"/>
          <w:rPrChange w:id="325" w:author="瑋婷 徐" w:date="2024-11-22T09:49:00Z" w16du:dateUtc="2024-11-22T01:49:00Z">
            <w:rPr>
              <w:rFonts w:ascii="Times New Roman" w:eastAsia="標楷體" w:hAnsi="Times New Roman" w:cs="Times New Roman"/>
            </w:rPr>
          </w:rPrChange>
        </w:rPr>
        <w:t>31</w:t>
      </w:r>
      <w:r>
        <w:rPr>
          <w:rFonts w:ascii="Times New Roman" w:eastAsia="標楷體" w:hAnsi="Times New Roman" w:cs="Times New Roman"/>
        </w:rPr>
        <w:t>個模式之後，有</w:t>
      </w:r>
      <w:r>
        <w:rPr>
          <w:rFonts w:ascii="Times New Roman" w:eastAsia="標楷體" w:hAnsi="Times New Roman" w:cs="Times New Roman"/>
        </w:rPr>
        <w:t>2</w:t>
      </w:r>
      <w:r>
        <w:rPr>
          <w:rFonts w:ascii="Times New Roman" w:eastAsia="標楷體" w:hAnsi="Times New Roman" w:cs="Times New Roman"/>
        </w:rPr>
        <w:t>個模式的</w:t>
      </w:r>
      <w:r>
        <w:rPr>
          <w:rFonts w:ascii="Times New Roman" w:eastAsia="標楷體" w:hAnsi="Times New Roman" w:cs="Times New Roman"/>
        </w:rPr>
        <w:t>ΔAIC</w:t>
      </w:r>
      <w:r>
        <w:rPr>
          <w:rFonts w:ascii="Times New Roman" w:eastAsia="標楷體" w:hAnsi="Times New Roman" w:cs="Times New Roman"/>
          <w:i/>
        </w:rPr>
        <w:t>c</w:t>
      </w:r>
      <w:r>
        <w:rPr>
          <w:rFonts w:ascii="Times New Roman" w:eastAsia="標楷體" w:hAnsi="Times New Roman" w:cs="Times New Roman"/>
        </w:rPr>
        <w:t xml:space="preserve"> </w:t>
      </w:r>
      <w:r>
        <w:t>≦</w:t>
      </w:r>
      <w:r>
        <w:rPr>
          <w:rFonts w:ascii="Times New Roman" w:eastAsia="標楷體" w:hAnsi="Times New Roman" w:cs="Times New Roman"/>
        </w:rPr>
        <w:t xml:space="preserve"> 2</w:t>
      </w:r>
      <w:r>
        <w:rPr>
          <w:rFonts w:ascii="Times New Roman" w:eastAsia="標楷體" w:hAnsi="Times New Roman" w:cs="Times New Roman"/>
        </w:rPr>
        <w:t>，其累積的</w:t>
      </w:r>
      <w:r>
        <w:rPr>
          <w:rFonts w:ascii="Times New Roman" w:eastAsia="標楷體" w:hAnsi="Times New Roman" w:cs="Times New Roman"/>
        </w:rPr>
        <w:t>Akaike weights (</w:t>
      </w:r>
      <w:r>
        <w:rPr>
          <w:rFonts w:ascii="Times New Roman" w:eastAsia="標楷體" w:hAnsi="Times New Roman" w:cs="Times New Roman"/>
          <w:i/>
        </w:rPr>
        <w:t>ωi</w:t>
      </w:r>
      <w:r>
        <w:rPr>
          <w:rFonts w:ascii="Times New Roman" w:eastAsia="標楷體" w:hAnsi="Times New Roman" w:cs="Times New Roman"/>
        </w:rPr>
        <w:t>)</w:t>
      </w:r>
      <w:r>
        <w:rPr>
          <w:rFonts w:ascii="Times New Roman" w:eastAsia="標楷體" w:hAnsi="Times New Roman" w:cs="Times New Roman"/>
        </w:rPr>
        <w:t>為</w:t>
      </w:r>
      <w:r w:rsidRPr="009B088F">
        <w:rPr>
          <w:rFonts w:ascii="Times New Roman" w:eastAsia="標楷體" w:hAnsi="Times New Roman" w:cs="Times New Roman"/>
        </w:rPr>
        <w:t>1.</w:t>
      </w:r>
      <w:r w:rsidR="004A327A" w:rsidRPr="009B088F">
        <w:rPr>
          <w:rFonts w:ascii="Times New Roman" w:eastAsia="標楷體" w:hAnsi="Times New Roman" w:cs="Times New Roman" w:hint="eastAsia"/>
        </w:rPr>
        <w:t>00</w:t>
      </w:r>
      <w:r>
        <w:rPr>
          <w:rFonts w:ascii="Times New Roman" w:eastAsia="標楷體" w:hAnsi="Times New Roman" w:cs="Times New Roman"/>
        </w:rPr>
        <w:t xml:space="preserve"> (</w:t>
      </w:r>
      <w:r>
        <w:rPr>
          <w:rFonts w:ascii="Times New Roman" w:eastAsia="標楷體" w:hAnsi="Times New Roman" w:cs="Times New Roman"/>
        </w:rPr>
        <w:t>表</w:t>
      </w:r>
      <w:r>
        <w:rPr>
          <w:rFonts w:ascii="Times New Roman" w:eastAsia="標楷體" w:hAnsi="Times New Roman" w:cs="Times New Roman"/>
        </w:rPr>
        <w:t>8)</w:t>
      </w:r>
      <w:r>
        <w:rPr>
          <w:rFonts w:ascii="Times New Roman" w:eastAsia="標楷體" w:hAnsi="Times New Roman" w:cs="Times New Roman"/>
        </w:rPr>
        <w:t>。在</w:t>
      </w:r>
      <w:r>
        <w:rPr>
          <w:rFonts w:ascii="Times New Roman" w:eastAsia="標楷體" w:hAnsi="Times New Roman" w:cs="Times New Roman"/>
        </w:rPr>
        <w:t>5</w:t>
      </w:r>
      <w:r>
        <w:rPr>
          <w:rFonts w:ascii="Times New Roman" w:eastAsia="標楷體" w:hAnsi="Times New Roman" w:cs="Times New Roman"/>
        </w:rPr>
        <w:t>個備選的固定變數中，僅海拔、</w:t>
      </w:r>
      <w:ins w:id="326" w:author="瑋婷 徐" w:date="2024-11-22T09:51:00Z" w16du:dateUtc="2024-11-22T01:51:00Z">
        <w:r w:rsidR="00D84BDC" w:rsidRPr="00D84BDC">
          <w:rPr>
            <w:rFonts w:ascii="Times New Roman" w:eastAsia="標楷體" w:hAnsi="Times New Roman" w:cs="Times New Roman" w:hint="eastAsia"/>
          </w:rPr>
          <w:t>調查日</w:t>
        </w:r>
      </w:ins>
      <w:ins w:id="327" w:author="瑋婷 徐" w:date="2024-11-22T09:50:00Z" w16du:dateUtc="2024-11-22T01:50:00Z">
        <w:r w:rsidR="00D84BDC">
          <w:rPr>
            <w:rFonts w:ascii="Times New Roman" w:eastAsia="標楷體" w:hAnsi="Times New Roman" w:cs="Times New Roman" w:hint="eastAsia"/>
          </w:rPr>
          <w:t>、</w:t>
        </w:r>
      </w:ins>
      <w:r>
        <w:rPr>
          <w:rFonts w:ascii="Times New Roman" w:eastAsia="標楷體" w:hAnsi="Times New Roman" w:cs="Times New Roman"/>
        </w:rPr>
        <w:t>分署及年份等</w:t>
      </w:r>
      <w:del w:id="328" w:author="瑋婷 徐" w:date="2024-11-22T09:51:00Z" w16du:dateUtc="2024-11-22T01:51:00Z">
        <w:r w:rsidDel="00D84BDC">
          <w:rPr>
            <w:rFonts w:ascii="Times New Roman" w:eastAsia="標楷體" w:hAnsi="Times New Roman" w:cs="Times New Roman" w:hint="eastAsia"/>
          </w:rPr>
          <w:delText>3</w:delText>
        </w:r>
      </w:del>
      <w:ins w:id="329" w:author="瑋婷 徐" w:date="2024-11-22T09:51:00Z" w16du:dateUtc="2024-11-22T01:51:00Z">
        <w:r w:rsidR="00D84BDC">
          <w:rPr>
            <w:rFonts w:ascii="Times New Roman" w:eastAsia="標楷體" w:hAnsi="Times New Roman" w:cs="Times New Roman" w:hint="eastAsia"/>
          </w:rPr>
          <w:t>4</w:t>
        </w:r>
      </w:ins>
      <w:r>
        <w:rPr>
          <w:rFonts w:ascii="Times New Roman" w:eastAsia="標楷體" w:hAnsi="Times New Roman" w:cs="Times New Roman"/>
        </w:rPr>
        <w:t>個變數，被包含在這</w:t>
      </w:r>
      <w:del w:id="330" w:author="瑋婷 徐" w:date="2024-11-22T09:51:00Z" w16du:dateUtc="2024-11-22T01:51:00Z">
        <w:r w:rsidDel="00D84BDC">
          <w:rPr>
            <w:rFonts w:ascii="Times New Roman" w:eastAsia="標楷體" w:hAnsi="Times New Roman" w:cs="Times New Roman" w:hint="eastAsia"/>
          </w:rPr>
          <w:delText>2</w:delText>
        </w:r>
      </w:del>
      <w:ins w:id="331" w:author="瑋婷 徐" w:date="2024-11-22T09:51:00Z" w16du:dateUtc="2024-11-22T01:51:00Z">
        <w:r w:rsidR="00D84BDC">
          <w:rPr>
            <w:rFonts w:ascii="Times New Roman" w:eastAsia="標楷體" w:hAnsi="Times New Roman" w:cs="Times New Roman" w:hint="eastAsia"/>
          </w:rPr>
          <w:t>3</w:t>
        </w:r>
      </w:ins>
      <w:r>
        <w:rPr>
          <w:rFonts w:ascii="Times New Roman" w:eastAsia="標楷體" w:hAnsi="Times New Roman" w:cs="Times New Roman"/>
        </w:rPr>
        <w:t>個最佳模式中，因此在後續的</w:t>
      </w:r>
      <w:r>
        <w:rPr>
          <w:rFonts w:ascii="Times New Roman" w:eastAsia="標楷體" w:hAnsi="Times New Roman" w:cs="Times New Roman"/>
        </w:rPr>
        <w:t>GLMM</w:t>
      </w:r>
      <w:r>
        <w:rPr>
          <w:rFonts w:ascii="Times New Roman" w:eastAsia="標楷體" w:hAnsi="Times New Roman" w:cs="Times New Roman"/>
        </w:rPr>
        <w:t>分析中，將上列</w:t>
      </w:r>
      <w:del w:id="332" w:author="瑋婷 徐" w:date="2024-11-22T09:51:00Z" w16du:dateUtc="2024-11-22T01:51:00Z">
        <w:r w:rsidDel="00D84BDC">
          <w:rPr>
            <w:rFonts w:ascii="Times New Roman" w:eastAsia="標楷體" w:hAnsi="Times New Roman" w:cs="Times New Roman" w:hint="eastAsia"/>
          </w:rPr>
          <w:delText>3</w:delText>
        </w:r>
      </w:del>
      <w:ins w:id="333" w:author="瑋婷 徐" w:date="2024-11-22T09:51:00Z" w16du:dateUtc="2024-11-22T01:51:00Z">
        <w:r w:rsidR="00D84BDC">
          <w:rPr>
            <w:rFonts w:ascii="Times New Roman" w:eastAsia="標楷體" w:hAnsi="Times New Roman" w:cs="Times New Roman" w:hint="eastAsia"/>
          </w:rPr>
          <w:t>4</w:t>
        </w:r>
      </w:ins>
      <w:r>
        <w:rPr>
          <w:rFonts w:ascii="Times New Roman" w:eastAsia="標楷體" w:hAnsi="Times New Roman" w:cs="Times New Roman"/>
        </w:rPr>
        <w:t>個變數均納入分析。經</w:t>
      </w:r>
      <w:r>
        <w:rPr>
          <w:rFonts w:ascii="Times New Roman" w:eastAsia="標楷體" w:hAnsi="Times New Roman" w:cs="Times New Roman"/>
        </w:rPr>
        <w:t>GLMM</w:t>
      </w:r>
      <w:r w:rsidR="00D12DD3">
        <w:rPr>
          <w:rFonts w:ascii="Times New Roman" w:eastAsia="標楷體" w:hAnsi="Times New Roman" w:cs="Times New Roman"/>
        </w:rPr>
        <w:t>分析後，年份和分署</w:t>
      </w:r>
      <w:r>
        <w:rPr>
          <w:rFonts w:ascii="Times New Roman" w:eastAsia="標楷體" w:hAnsi="Times New Roman" w:cs="Times New Roman"/>
        </w:rPr>
        <w:t>這</w:t>
      </w:r>
      <w:r>
        <w:rPr>
          <w:rFonts w:ascii="Times New Roman" w:eastAsia="標楷體" w:hAnsi="Times New Roman" w:cs="Times New Roman"/>
        </w:rPr>
        <w:t>2</w:t>
      </w:r>
      <w:r>
        <w:rPr>
          <w:rFonts w:ascii="Times New Roman" w:eastAsia="標楷體" w:hAnsi="Times New Roman" w:cs="Times New Roman"/>
        </w:rPr>
        <w:t>個因子對獼猴出現的機率有顯著的影響性</w:t>
      </w:r>
      <w:r>
        <w:rPr>
          <w:rFonts w:ascii="Times New Roman" w:eastAsia="標楷體" w:hAnsi="Times New Roman" w:cs="Times New Roman"/>
        </w:rPr>
        <w:t xml:space="preserve"> (</w:t>
      </w:r>
      <w:r>
        <w:rPr>
          <w:rFonts w:ascii="Times New Roman" w:eastAsia="標楷體" w:hAnsi="Times New Roman" w:cs="Times New Roman"/>
        </w:rPr>
        <w:t>表</w:t>
      </w:r>
      <w:r>
        <w:rPr>
          <w:rFonts w:ascii="Times New Roman" w:eastAsia="標楷體" w:hAnsi="Times New Roman" w:cs="Times New Roman"/>
        </w:rPr>
        <w:t>9)</w:t>
      </w:r>
      <w:r w:rsidR="009B088F">
        <w:rPr>
          <w:rFonts w:ascii="Times New Roman" w:eastAsia="標楷體" w:hAnsi="Times New Roman" w:cs="Times New Roman"/>
        </w:rPr>
        <w:t>。在分署</w:t>
      </w:r>
      <w:r>
        <w:rPr>
          <w:rFonts w:ascii="Times New Roman" w:eastAsia="標楷體" w:hAnsi="Times New Roman" w:cs="Times New Roman"/>
        </w:rPr>
        <w:t>部分，臺東分署的</w:t>
      </w:r>
      <w:r w:rsidR="009B088F">
        <w:rPr>
          <w:rFonts w:ascii="Times New Roman" w:eastAsia="標楷體" w:hAnsi="Times New Roman" w:cs="Times New Roman"/>
        </w:rPr>
        <w:t>猴群相對密度較高；新竹分署的</w:t>
      </w:r>
      <w:r>
        <w:rPr>
          <w:rFonts w:ascii="Times New Roman" w:eastAsia="標楷體" w:hAnsi="Times New Roman" w:cs="Times New Roman"/>
        </w:rPr>
        <w:t>相對密度</w:t>
      </w:r>
      <w:r w:rsidR="00D12DD3">
        <w:rPr>
          <w:rFonts w:ascii="Times New Roman" w:eastAsia="標楷體" w:hAnsi="Times New Roman" w:cs="Times New Roman"/>
        </w:rPr>
        <w:t>則是最</w:t>
      </w:r>
      <w:r>
        <w:rPr>
          <w:rFonts w:ascii="Times New Roman" w:eastAsia="標楷體" w:hAnsi="Times New Roman" w:cs="Times New Roman"/>
        </w:rPr>
        <w:t>低</w:t>
      </w:r>
      <w:r>
        <w:rPr>
          <w:rFonts w:ascii="Times New Roman" w:eastAsia="標楷體" w:hAnsi="Times New Roman" w:cs="Times New Roman"/>
        </w:rPr>
        <w:t>(</w:t>
      </w:r>
      <w:r>
        <w:rPr>
          <w:rFonts w:ascii="Times New Roman" w:eastAsia="標楷體" w:hAnsi="Times New Roman" w:cs="Times New Roman"/>
        </w:rPr>
        <w:t>圖</w:t>
      </w:r>
      <w:r>
        <w:rPr>
          <w:rFonts w:ascii="Times New Roman" w:eastAsia="標楷體" w:hAnsi="Times New Roman" w:cs="Times New Roman"/>
        </w:rPr>
        <w:t>5)</w:t>
      </w:r>
      <w:r>
        <w:rPr>
          <w:rFonts w:ascii="Times New Roman" w:eastAsia="標楷體" w:hAnsi="Times New Roman" w:cs="Times New Roman"/>
        </w:rPr>
        <w:t>。以年份來看，</w:t>
      </w:r>
      <w:r>
        <w:rPr>
          <w:rFonts w:ascii="Times New Roman" w:eastAsia="標楷體" w:hAnsi="Times New Roman" w:cs="Times New Roman"/>
        </w:rPr>
        <w:t xml:space="preserve">2020 </w:t>
      </w:r>
      <w:del w:id="334" w:author="瑋婷 徐" w:date="2024-11-22T09:52:00Z" w16du:dateUtc="2024-11-22T01:52:00Z">
        <w:r w:rsidDel="00D84BDC">
          <w:rPr>
            <w:rFonts w:ascii="Times New Roman" w:eastAsia="標楷體" w:hAnsi="Times New Roman" w:cs="Times New Roman"/>
          </w:rPr>
          <w:delText>-</w:delText>
        </w:r>
      </w:del>
      <w:ins w:id="335" w:author="瑋婷 徐" w:date="2024-11-22T09:52:00Z" w16du:dateUtc="2024-11-22T01:52:00Z">
        <w:r w:rsidR="00D84BDC">
          <w:rPr>
            <w:rFonts w:ascii="Times New Roman" w:eastAsia="標楷體" w:hAnsi="Times New Roman" w:cs="Times New Roman"/>
          </w:rPr>
          <w:t>–</w:t>
        </w:r>
      </w:ins>
      <w:r>
        <w:rPr>
          <w:rFonts w:ascii="Times New Roman" w:eastAsia="標楷體" w:hAnsi="Times New Roman" w:cs="Times New Roman"/>
        </w:rPr>
        <w:t xml:space="preserve"> 202</w:t>
      </w:r>
      <w:del w:id="336" w:author="瑋婷 徐" w:date="2024-11-22T09:52:00Z" w16du:dateUtc="2024-11-22T01:52:00Z">
        <w:r w:rsidDel="00D84BDC">
          <w:rPr>
            <w:rFonts w:ascii="Times New Roman" w:eastAsia="標楷體" w:hAnsi="Times New Roman" w:cs="Times New Roman" w:hint="eastAsia"/>
          </w:rPr>
          <w:delText>3</w:delText>
        </w:r>
      </w:del>
      <w:ins w:id="337" w:author="瑋婷 徐" w:date="2024-11-22T09:52:00Z" w16du:dateUtc="2024-11-22T01:52:00Z">
        <w:r w:rsidR="00D84BDC">
          <w:rPr>
            <w:rFonts w:ascii="Times New Roman" w:eastAsia="標楷體" w:hAnsi="Times New Roman" w:cs="Times New Roman" w:hint="eastAsia"/>
          </w:rPr>
          <w:t>4</w:t>
        </w:r>
      </w:ins>
      <w:r>
        <w:rPr>
          <w:rFonts w:ascii="Times New Roman" w:eastAsia="標楷體" w:hAnsi="Times New Roman" w:cs="Times New Roman"/>
        </w:rPr>
        <w:t>年間，獼猴出現的機率為顯著下降</w:t>
      </w:r>
      <w:r>
        <w:rPr>
          <w:rFonts w:ascii="Times New Roman" w:eastAsia="標楷體" w:hAnsi="Times New Roman" w:cs="Times New Roman"/>
        </w:rPr>
        <w:t>(</w:t>
      </w:r>
      <w:r>
        <w:rPr>
          <w:rFonts w:ascii="Times New Roman" w:eastAsia="標楷體" w:hAnsi="Times New Roman" w:cs="Times New Roman"/>
        </w:rPr>
        <w:t>圖</w:t>
      </w:r>
      <w:r>
        <w:rPr>
          <w:rFonts w:ascii="Times New Roman" w:eastAsia="標楷體" w:hAnsi="Times New Roman" w:cs="Times New Roman"/>
        </w:rPr>
        <w:t>6)</w:t>
      </w:r>
      <w:r>
        <w:rPr>
          <w:rFonts w:ascii="Times New Roman" w:eastAsia="標楷體" w:hAnsi="Times New Roman" w:cs="Times New Roman"/>
        </w:rPr>
        <w:t>。然而，僅</w:t>
      </w:r>
      <w:del w:id="338" w:author="瑋婷 徐" w:date="2024-11-22T09:52:00Z" w16du:dateUtc="2024-11-22T01:52:00Z">
        <w:r w:rsidDel="00D84BDC">
          <w:rPr>
            <w:rFonts w:ascii="Times New Roman" w:eastAsia="標楷體" w:hAnsi="Times New Roman" w:cs="Times New Roman" w:hint="eastAsia"/>
          </w:rPr>
          <w:delText>四</w:delText>
        </w:r>
      </w:del>
      <w:ins w:id="339" w:author="瑋婷 徐" w:date="2024-11-22T09:52:00Z" w16du:dateUtc="2024-11-22T01:52:00Z">
        <w:r w:rsidR="00D84BDC">
          <w:rPr>
            <w:rFonts w:ascii="Times New Roman" w:eastAsia="標楷體" w:hAnsi="Times New Roman" w:cs="Times New Roman" w:hint="eastAsia"/>
          </w:rPr>
          <w:t>五</w:t>
        </w:r>
      </w:ins>
      <w:r>
        <w:rPr>
          <w:rFonts w:ascii="Times New Roman" w:eastAsia="標楷體" w:hAnsi="Times New Roman" w:cs="Times New Roman"/>
        </w:rPr>
        <w:t>年的時間，尚無法呈現此族群變動趨勢為此方向性或僅為年間波動情形。未來，仍需持續監測，才能較真確地掌握其族群變化狀況。</w:t>
      </w:r>
    </w:p>
    <w:p w14:paraId="30A6F829" w14:textId="77777777" w:rsidR="00D93FCC" w:rsidRDefault="00D93FCC">
      <w:pPr>
        <w:spacing w:line="360" w:lineRule="auto"/>
        <w:jc w:val="both"/>
        <w:outlineLvl w:val="2"/>
        <w:rPr>
          <w:rFonts w:ascii="Times New Roman" w:eastAsia="標楷體" w:hAnsi="Times New Roman" w:cs="Times New Roman"/>
          <w:b/>
          <w:sz w:val="28"/>
        </w:rPr>
      </w:pPr>
      <w:bookmarkStart w:id="340" w:name="__RefHeading___Toc21857_2104694559_副本_1_"/>
      <w:bookmarkEnd w:id="340"/>
    </w:p>
    <w:p w14:paraId="108B0222" w14:textId="77777777" w:rsidR="00D93FCC" w:rsidRDefault="002435EC">
      <w:pPr>
        <w:spacing w:line="360" w:lineRule="auto"/>
        <w:jc w:val="both"/>
        <w:outlineLvl w:val="1"/>
        <w:rPr>
          <w:rFonts w:ascii="Times New Roman" w:eastAsia="標楷體" w:hAnsi="Times New Roman" w:cs="Times New Roman"/>
          <w:b/>
          <w:sz w:val="28"/>
          <w:szCs w:val="28"/>
        </w:rPr>
      </w:pPr>
      <w:bookmarkStart w:id="341" w:name="_Toc121845051"/>
      <w:bookmarkStart w:id="342" w:name="_Toc156378954"/>
      <w:r>
        <w:rPr>
          <w:rFonts w:ascii="Times New Roman" w:eastAsia="標楷體" w:hAnsi="Times New Roman" w:cs="Times New Roman"/>
          <w:b/>
          <w:sz w:val="28"/>
          <w:szCs w:val="28"/>
        </w:rPr>
        <w:t>二、繁殖鳥類監測部分</w:t>
      </w:r>
      <w:bookmarkEnd w:id="341"/>
      <w:bookmarkEnd w:id="342"/>
    </w:p>
    <w:p w14:paraId="3FDD7F89" w14:textId="2D77986B" w:rsidR="00D93FCC" w:rsidRDefault="002435EC">
      <w:pPr>
        <w:spacing w:line="360" w:lineRule="auto"/>
        <w:jc w:val="both"/>
        <w:outlineLvl w:val="2"/>
        <w:rPr>
          <w:ins w:id="343" w:author="瑋婷 徐" w:date="2024-11-22T09:57:00Z" w16du:dateUtc="2024-11-22T01:57:00Z"/>
          <w:rFonts w:ascii="Times New Roman" w:eastAsia="標楷體" w:hAnsi="Times New Roman" w:cs="Times New Roman"/>
          <w:b/>
          <w:sz w:val="28"/>
          <w:szCs w:val="28"/>
        </w:rPr>
      </w:pPr>
      <w:bookmarkStart w:id="344" w:name="_Toc121845052"/>
      <w:bookmarkStart w:id="345" w:name="_Toc156378955"/>
      <w:r>
        <w:rPr>
          <w:rFonts w:ascii="Times New Roman" w:eastAsia="標楷體" w:hAnsi="Times New Roman" w:cs="Times New Roman"/>
          <w:b/>
          <w:sz w:val="28"/>
          <w:szCs w:val="28"/>
        </w:rPr>
        <w:t>(</w:t>
      </w:r>
      <w:r>
        <w:rPr>
          <w:rFonts w:ascii="Times New Roman" w:eastAsia="標楷體" w:hAnsi="Times New Roman" w:cs="Times New Roman"/>
          <w:b/>
          <w:sz w:val="28"/>
          <w:szCs w:val="28"/>
        </w:rPr>
        <w:t>ㄧ</w:t>
      </w:r>
      <w:r>
        <w:rPr>
          <w:rFonts w:ascii="Times New Roman" w:eastAsia="標楷體" w:hAnsi="Times New Roman" w:cs="Times New Roman"/>
          <w:b/>
          <w:sz w:val="28"/>
          <w:szCs w:val="28"/>
        </w:rPr>
        <w:t xml:space="preserve">) </w:t>
      </w:r>
      <w:ins w:id="346" w:author="瑋婷 徐" w:date="2024-11-22T09:58:00Z" w16du:dateUtc="2024-11-22T01:58:00Z">
        <w:r w:rsidR="0003537D">
          <w:rPr>
            <w:rFonts w:ascii="Times New Roman" w:eastAsia="標楷體" w:hAnsi="Times New Roman" w:cs="Times New Roman" w:hint="eastAsia"/>
            <w:b/>
            <w:sz w:val="28"/>
            <w:szCs w:val="28"/>
          </w:rPr>
          <w:t>新增</w:t>
        </w:r>
      </w:ins>
      <w:del w:id="347" w:author="瑋婷 徐" w:date="2024-11-22T09:58:00Z" w16du:dateUtc="2024-11-22T01:58:00Z">
        <w:r w:rsidDel="0003537D">
          <w:rPr>
            <w:rFonts w:ascii="Times New Roman" w:eastAsia="標楷體" w:hAnsi="Times New Roman" w:cs="Times New Roman"/>
            <w:b/>
            <w:sz w:val="28"/>
            <w:szCs w:val="28"/>
          </w:rPr>
          <w:delText>202</w:delText>
        </w:r>
        <w:r w:rsidDel="0003537D">
          <w:rPr>
            <w:rFonts w:ascii="Times New Roman" w:eastAsia="標楷體" w:hAnsi="Times New Roman" w:cs="Times New Roman" w:hint="eastAsia"/>
            <w:b/>
            <w:sz w:val="28"/>
            <w:szCs w:val="28"/>
          </w:rPr>
          <w:delText>3</w:delText>
        </w:r>
        <w:r w:rsidDel="0003537D">
          <w:rPr>
            <w:rFonts w:ascii="Times New Roman" w:eastAsia="標楷體" w:hAnsi="Times New Roman" w:cs="Times New Roman"/>
            <w:b/>
            <w:sz w:val="28"/>
            <w:szCs w:val="28"/>
          </w:rPr>
          <w:delText>年</w:delText>
        </w:r>
      </w:del>
      <w:r>
        <w:rPr>
          <w:rFonts w:ascii="Times New Roman" w:eastAsia="標楷體" w:hAnsi="Times New Roman" w:cs="Times New Roman"/>
          <w:b/>
          <w:sz w:val="28"/>
          <w:szCs w:val="28"/>
        </w:rPr>
        <w:t>繁殖鳥類調查</w:t>
      </w:r>
      <w:del w:id="348" w:author="瑋婷 徐" w:date="2024-11-22T09:58:00Z" w16du:dateUtc="2024-11-22T01:58:00Z">
        <w:r w:rsidDel="0003537D">
          <w:rPr>
            <w:rFonts w:ascii="Times New Roman" w:eastAsia="標楷體" w:hAnsi="Times New Roman" w:cs="Times New Roman" w:hint="eastAsia"/>
            <w:b/>
            <w:sz w:val="28"/>
            <w:szCs w:val="28"/>
          </w:rPr>
          <w:delText>資料檢核情形</w:delText>
        </w:r>
      </w:del>
      <w:bookmarkEnd w:id="344"/>
      <w:bookmarkEnd w:id="345"/>
      <w:ins w:id="349" w:author="瑋婷 徐" w:date="2024-11-22T09:58:00Z" w16du:dateUtc="2024-11-22T01:58:00Z">
        <w:r w:rsidR="0003537D">
          <w:rPr>
            <w:rFonts w:ascii="Times New Roman" w:eastAsia="標楷體" w:hAnsi="Times New Roman" w:cs="Times New Roman" w:hint="eastAsia"/>
            <w:b/>
            <w:sz w:val="28"/>
            <w:szCs w:val="28"/>
          </w:rPr>
          <w:t>樣區</w:t>
        </w:r>
      </w:ins>
    </w:p>
    <w:p w14:paraId="380E7FD9" w14:textId="77777777" w:rsidR="0003537D" w:rsidRDefault="0003537D">
      <w:pPr>
        <w:spacing w:line="360" w:lineRule="auto"/>
        <w:jc w:val="both"/>
        <w:rPr>
          <w:ins w:id="350" w:author="瑋婷 徐" w:date="2024-11-22T09:57:00Z" w16du:dateUtc="2024-11-22T01:57:00Z"/>
          <w:rFonts w:ascii="Times New Roman" w:eastAsia="標楷體" w:hAnsi="Times New Roman" w:cs="Times New Roman"/>
          <w:b/>
          <w:sz w:val="28"/>
          <w:szCs w:val="28"/>
        </w:rPr>
        <w:pPrChange w:id="351" w:author="瑋婷 徐" w:date="2024-11-22T09:58:00Z" w16du:dateUtc="2024-11-22T01:58:00Z">
          <w:pPr>
            <w:spacing w:line="360" w:lineRule="auto"/>
            <w:jc w:val="both"/>
            <w:outlineLvl w:val="2"/>
          </w:pPr>
        </w:pPrChange>
      </w:pPr>
    </w:p>
    <w:p w14:paraId="62DB6D87" w14:textId="781B9672" w:rsidR="0003537D" w:rsidRDefault="0003537D" w:rsidP="0003537D">
      <w:pPr>
        <w:spacing w:line="360" w:lineRule="auto"/>
        <w:jc w:val="both"/>
        <w:outlineLvl w:val="2"/>
        <w:rPr>
          <w:ins w:id="352" w:author="瑋婷 徐" w:date="2024-11-22T09:57:00Z" w16du:dateUtc="2024-11-22T01:57:00Z"/>
          <w:rFonts w:ascii="Times New Roman" w:eastAsia="標楷體" w:hAnsi="Times New Roman" w:cs="Times New Roman"/>
          <w:b/>
          <w:sz w:val="28"/>
          <w:szCs w:val="28"/>
        </w:rPr>
      </w:pPr>
      <w:ins w:id="353" w:author="瑋婷 徐" w:date="2024-11-22T09:57:00Z" w16du:dateUtc="2024-11-22T01:57:00Z">
        <w:r>
          <w:rPr>
            <w:rFonts w:ascii="Times New Roman" w:eastAsia="標楷體" w:hAnsi="Times New Roman" w:cs="Times New Roman"/>
            <w:b/>
            <w:sz w:val="28"/>
            <w:szCs w:val="28"/>
          </w:rPr>
          <w:t>(</w:t>
        </w:r>
        <w:r>
          <w:rPr>
            <w:rFonts w:ascii="Times New Roman" w:eastAsia="標楷體" w:hAnsi="Times New Roman" w:cs="Times New Roman" w:hint="eastAsia"/>
            <w:b/>
            <w:sz w:val="28"/>
            <w:szCs w:val="28"/>
          </w:rPr>
          <w:t>二</w:t>
        </w:r>
        <w:r>
          <w:rPr>
            <w:rFonts w:ascii="Times New Roman" w:eastAsia="標楷體" w:hAnsi="Times New Roman" w:cs="Times New Roman"/>
            <w:b/>
            <w:sz w:val="28"/>
            <w:szCs w:val="28"/>
          </w:rPr>
          <w:t>) 202</w:t>
        </w:r>
        <w:r>
          <w:rPr>
            <w:rFonts w:ascii="Times New Roman" w:eastAsia="標楷體" w:hAnsi="Times New Roman" w:cs="Times New Roman" w:hint="eastAsia"/>
            <w:b/>
            <w:sz w:val="28"/>
            <w:szCs w:val="28"/>
          </w:rPr>
          <w:t>4</w:t>
        </w:r>
        <w:r>
          <w:rPr>
            <w:rFonts w:ascii="Times New Roman" w:eastAsia="標楷體" w:hAnsi="Times New Roman" w:cs="Times New Roman"/>
            <w:b/>
            <w:sz w:val="28"/>
            <w:szCs w:val="28"/>
          </w:rPr>
          <w:t>年繁殖鳥類調查資料檢核情形</w:t>
        </w:r>
      </w:ins>
    </w:p>
    <w:p w14:paraId="0B561DFF" w14:textId="7AA9FD8F" w:rsidR="0003537D" w:rsidRPr="0003537D" w:rsidDel="0003537D" w:rsidRDefault="0003537D">
      <w:pPr>
        <w:spacing w:line="360" w:lineRule="auto"/>
        <w:ind w:left="240" w:right="240"/>
        <w:jc w:val="both"/>
        <w:outlineLvl w:val="2"/>
        <w:rPr>
          <w:del w:id="354" w:author="瑋婷 徐" w:date="2024-11-22T09:57:00Z" w16du:dateUtc="2024-11-22T01:57:00Z"/>
          <w:rFonts w:ascii="Times New Roman" w:eastAsia="標楷體" w:hAnsi="Times New Roman" w:cs="Times New Roman"/>
          <w:b/>
          <w:sz w:val="28"/>
          <w:szCs w:val="28"/>
        </w:rPr>
      </w:pPr>
    </w:p>
    <w:p w14:paraId="2F72728D" w14:textId="09C6C486"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2023</w:t>
      </w:r>
      <w:r>
        <w:rPr>
          <w:rFonts w:ascii="Times New Roman" w:eastAsia="標楷體" w:hAnsi="Times New Roman" w:cs="Times New Roman"/>
        </w:rPr>
        <w:t>年執行的繁殖鳥類調查，共由</w:t>
      </w:r>
      <w:r>
        <w:rPr>
          <w:rFonts w:ascii="Times New Roman" w:eastAsia="標楷體" w:hAnsi="Times New Roman" w:cs="Times New Roman"/>
        </w:rPr>
        <w:t>70</w:t>
      </w:r>
      <w:r>
        <w:rPr>
          <w:rFonts w:ascii="Times New Roman" w:eastAsia="標楷體" w:hAnsi="Times New Roman" w:cs="Times New Roman"/>
        </w:rPr>
        <w:t>位人員完成</w:t>
      </w:r>
      <w:r>
        <w:rPr>
          <w:rFonts w:ascii="Times New Roman" w:eastAsia="標楷體" w:hAnsi="Times New Roman" w:cs="Times New Roman"/>
        </w:rPr>
        <w:t>35</w:t>
      </w:r>
      <w:r>
        <w:rPr>
          <w:rFonts w:ascii="Times New Roman" w:eastAsia="標楷體" w:hAnsi="Times New Roman" w:cs="Times New Roman"/>
        </w:rPr>
        <w:t>個樣區的調查</w:t>
      </w:r>
      <w:r>
        <w:rPr>
          <w:rFonts w:ascii="Times New Roman" w:eastAsia="標楷體" w:hAnsi="Times New Roman" w:cs="Times New Roman"/>
        </w:rPr>
        <w:t>(</w:t>
      </w:r>
      <w:r>
        <w:rPr>
          <w:rFonts w:ascii="Times New Roman" w:eastAsia="標楷體" w:hAnsi="Times New Roman" w:cs="Times New Roman"/>
        </w:rPr>
        <w:t>表</w:t>
      </w:r>
      <w:r>
        <w:rPr>
          <w:rFonts w:ascii="Times New Roman" w:eastAsia="標楷體" w:hAnsi="Times New Roman" w:cs="Times New Roman"/>
        </w:rPr>
        <w:t>10)</w:t>
      </w:r>
      <w:r>
        <w:rPr>
          <w:rFonts w:ascii="標楷體" w:eastAsia="標楷體" w:hAnsi="標楷體" w:cs="Times New Roman"/>
        </w:rPr>
        <w:t>，</w:t>
      </w:r>
      <w:r>
        <w:rPr>
          <w:rFonts w:ascii="Times New Roman" w:eastAsia="標楷體" w:hAnsi="Times New Roman" w:cs="Times New Roman"/>
        </w:rPr>
        <w:t>樣區分布位置如圖</w:t>
      </w:r>
      <w:r>
        <w:rPr>
          <w:rFonts w:ascii="Times New Roman" w:eastAsia="標楷體" w:hAnsi="Times New Roman" w:cs="Times New Roman"/>
        </w:rPr>
        <w:t>7</w:t>
      </w:r>
      <w:r>
        <w:rPr>
          <w:rFonts w:ascii="Times New Roman" w:eastAsia="標楷體" w:hAnsi="Times New Roman" w:cs="Times New Roman"/>
        </w:rPr>
        <w:t>所示。參與繁殖鳥類調查的人員，除了各分署的保育承辦和森林護管員</w:t>
      </w:r>
      <w:r>
        <w:rPr>
          <w:rFonts w:ascii="Times New Roman" w:eastAsia="標楷體" w:hAnsi="Times New Roman" w:cs="Times New Roman"/>
        </w:rPr>
        <w:t>(67</w:t>
      </w:r>
      <w:r>
        <w:rPr>
          <w:rFonts w:ascii="Times New Roman" w:eastAsia="標楷體" w:hAnsi="Times New Roman" w:cs="Times New Roman"/>
        </w:rPr>
        <w:t>人</w:t>
      </w:r>
      <w:r>
        <w:rPr>
          <w:rFonts w:ascii="Times New Roman" w:eastAsia="標楷體" w:hAnsi="Times New Roman" w:cs="Times New Roman"/>
        </w:rPr>
        <w:t>)</w:t>
      </w:r>
      <w:r>
        <w:rPr>
          <w:rFonts w:ascii="Times New Roman" w:eastAsia="標楷體" w:hAnsi="Times New Roman" w:cs="Times New Roman"/>
        </w:rPr>
        <w:t>之外，還包括國家森林志工</w:t>
      </w:r>
      <w:r>
        <w:rPr>
          <w:rFonts w:ascii="Times New Roman" w:eastAsia="標楷體" w:hAnsi="Times New Roman" w:cs="Times New Roman"/>
        </w:rPr>
        <w:t>(2</w:t>
      </w:r>
      <w:r>
        <w:rPr>
          <w:rFonts w:ascii="Times New Roman" w:eastAsia="標楷體" w:hAnsi="Times New Roman" w:cs="Times New Roman"/>
        </w:rPr>
        <w:t>人</w:t>
      </w:r>
      <w:r>
        <w:rPr>
          <w:rFonts w:ascii="Times New Roman" w:eastAsia="標楷體" w:hAnsi="Times New Roman" w:cs="Times New Roman"/>
        </w:rPr>
        <w:t xml:space="preserve">) </w:t>
      </w:r>
      <w:r>
        <w:rPr>
          <w:rFonts w:ascii="Times New Roman" w:eastAsia="標楷體" w:hAnsi="Times New Roman" w:cs="Times New Roman"/>
        </w:rPr>
        <w:t>和社區人員</w:t>
      </w:r>
      <w:r>
        <w:rPr>
          <w:rFonts w:ascii="Times New Roman" w:eastAsia="標楷體" w:hAnsi="Times New Roman" w:cs="Times New Roman"/>
        </w:rPr>
        <w:t>(1</w:t>
      </w:r>
      <w:r>
        <w:rPr>
          <w:rFonts w:ascii="Times New Roman" w:eastAsia="標楷體" w:hAnsi="Times New Roman" w:cs="Times New Roman"/>
        </w:rPr>
        <w:t>人</w:t>
      </w:r>
      <w:r>
        <w:rPr>
          <w:rFonts w:ascii="Times New Roman" w:eastAsia="標楷體" w:hAnsi="Times New Roman" w:cs="Times New Roman"/>
        </w:rPr>
        <w:t>)</w:t>
      </w:r>
      <w:r>
        <w:rPr>
          <w:rFonts w:ascii="Times New Roman" w:eastAsia="標楷體" w:hAnsi="Times New Roman" w:cs="Times New Roman"/>
        </w:rPr>
        <w:t>。</w:t>
      </w:r>
      <w:r w:rsidR="00D12DD3" w:rsidRPr="00BB76D4">
        <w:rPr>
          <w:rFonts w:ascii="Times New Roman" w:eastAsia="標楷體" w:hAnsi="Times New Roman" w:cs="Times New Roman" w:hint="eastAsia"/>
        </w:rPr>
        <w:t>總共蒐集</w:t>
      </w:r>
      <w:r w:rsidR="00D12DD3" w:rsidRPr="00BB76D4">
        <w:rPr>
          <w:rFonts w:ascii="Times New Roman" w:eastAsia="標楷體" w:hAnsi="Times New Roman" w:cs="Times New Roman"/>
        </w:rPr>
        <w:t>2,899</w:t>
      </w:r>
      <w:r w:rsidR="00D12DD3" w:rsidRPr="00BB76D4">
        <w:rPr>
          <w:rFonts w:ascii="Times New Roman" w:eastAsia="標楷體" w:hAnsi="Times New Roman" w:cs="Times New Roman" w:hint="eastAsia"/>
        </w:rPr>
        <w:t>筆資料，依照研究人員野外調查經驗和目前已知各鳥種的地理分布特性檢核後，上述</w:t>
      </w:r>
      <w:r w:rsidR="00D12DD3" w:rsidRPr="00BB76D4" w:rsidDel="00560F02">
        <w:rPr>
          <w:rFonts w:ascii="Times New Roman" w:eastAsia="標楷體" w:hAnsi="Times New Roman" w:cs="Times New Roman" w:hint="eastAsia"/>
        </w:rPr>
        <w:t xml:space="preserve"> </w:t>
      </w:r>
      <w:r w:rsidR="00D12DD3" w:rsidRPr="00BB76D4">
        <w:rPr>
          <w:rFonts w:ascii="Times New Roman" w:eastAsia="標楷體" w:hAnsi="Times New Roman" w:cs="Times New Roman"/>
        </w:rPr>
        <w:t>2,899</w:t>
      </w:r>
      <w:r w:rsidR="00D12DD3" w:rsidRPr="00BB76D4">
        <w:rPr>
          <w:rFonts w:ascii="Times New Roman" w:eastAsia="標楷體" w:hAnsi="Times New Roman" w:cs="Times New Roman" w:hint="eastAsia"/>
        </w:rPr>
        <w:t>筆在鳥種紀錄上應無問題</w:t>
      </w:r>
      <w:r>
        <w:rPr>
          <w:rFonts w:ascii="Times New Roman" w:eastAsia="標楷體" w:hAnsi="Times New Roman" w:cs="Times New Roman"/>
        </w:rPr>
        <w:t>。</w:t>
      </w:r>
    </w:p>
    <w:p w14:paraId="54A16583" w14:textId="77777777" w:rsidR="00D93FCC" w:rsidRDefault="00D93FCC">
      <w:pPr>
        <w:spacing w:line="360" w:lineRule="auto"/>
        <w:jc w:val="both"/>
        <w:rPr>
          <w:rFonts w:ascii="Times New Roman" w:eastAsia="標楷體" w:hAnsi="Times New Roman" w:cs="Times New Roman"/>
        </w:rPr>
      </w:pPr>
    </w:p>
    <w:p w14:paraId="4EC027B5" w14:textId="404415AC"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此外，再進一步依照</w:t>
      </w:r>
      <w:r>
        <w:rPr>
          <w:rFonts w:ascii="Times New Roman" w:eastAsia="標楷體" w:hAnsi="Times New Roman" w:cs="Times New Roman"/>
        </w:rPr>
        <w:t>BBS Taiwan</w:t>
      </w:r>
      <w:r>
        <w:rPr>
          <w:rFonts w:ascii="Times New Roman" w:eastAsia="標楷體" w:hAnsi="Times New Roman" w:cs="Times New Roman"/>
        </w:rPr>
        <w:t>資料需求的標準檢核之後，將資料分成</w:t>
      </w:r>
      <w:r>
        <w:rPr>
          <w:rFonts w:ascii="Times New Roman" w:eastAsia="標楷體" w:hAnsi="Times New Roman" w:cs="Times New Roman"/>
        </w:rPr>
        <w:t>3</w:t>
      </w:r>
      <w:r>
        <w:rPr>
          <w:rFonts w:ascii="Times New Roman" w:eastAsia="標楷體" w:hAnsi="Times New Roman" w:cs="Times New Roman"/>
        </w:rPr>
        <w:t>個類別。其中，有</w:t>
      </w:r>
      <w:r>
        <w:rPr>
          <w:rFonts w:ascii="Times New Roman" w:eastAsia="標楷體" w:hAnsi="Times New Roman" w:cs="Times New Roman"/>
        </w:rPr>
        <w:t>2</w:t>
      </w:r>
      <w:r w:rsidR="000A5F28">
        <w:rPr>
          <w:rFonts w:ascii="Times New Roman" w:eastAsia="標楷體" w:hAnsi="Times New Roman" w:cs="Times New Roman" w:hint="eastAsia"/>
        </w:rPr>
        <w:t>7</w:t>
      </w:r>
      <w:r>
        <w:rPr>
          <w:rFonts w:ascii="Times New Roman" w:eastAsia="標楷體" w:hAnsi="Times New Roman" w:cs="Times New Roman"/>
        </w:rPr>
        <w:t>個樣區的資料</w:t>
      </w:r>
      <w:r>
        <w:rPr>
          <w:rFonts w:ascii="Times New Roman" w:eastAsia="標楷體" w:hAnsi="Times New Roman" w:cs="Times New Roman"/>
        </w:rPr>
        <w:t>(2,</w:t>
      </w:r>
      <w:r w:rsidR="000A5F28">
        <w:rPr>
          <w:rFonts w:ascii="Times New Roman" w:eastAsia="標楷體" w:hAnsi="Times New Roman" w:cs="Times New Roman" w:hint="eastAsia"/>
        </w:rPr>
        <w:t>722</w:t>
      </w:r>
      <w:r>
        <w:rPr>
          <w:rFonts w:ascii="Times New Roman" w:eastAsia="標楷體" w:hAnsi="Times New Roman" w:cs="Times New Roman"/>
        </w:rPr>
        <w:t>筆</w:t>
      </w:r>
      <w:r>
        <w:rPr>
          <w:rFonts w:ascii="Times New Roman" w:eastAsia="標楷體" w:hAnsi="Times New Roman" w:cs="Times New Roman"/>
        </w:rPr>
        <w:t>)</w:t>
      </w:r>
      <w:r>
        <w:rPr>
          <w:rFonts w:ascii="Times New Roman" w:eastAsia="標楷體" w:hAnsi="Times New Roman" w:cs="Times New Roman"/>
        </w:rPr>
        <w:t>屬於優等；有</w:t>
      </w:r>
      <w:r w:rsidR="000A5F28">
        <w:rPr>
          <w:rFonts w:ascii="Times New Roman" w:eastAsia="標楷體" w:hAnsi="Times New Roman" w:cs="Times New Roman" w:hint="eastAsia"/>
        </w:rPr>
        <w:t>6</w:t>
      </w:r>
      <w:r>
        <w:rPr>
          <w:rFonts w:ascii="Times New Roman" w:eastAsia="標楷體" w:hAnsi="Times New Roman" w:cs="Times New Roman"/>
        </w:rPr>
        <w:t>個樣區的資料</w:t>
      </w:r>
      <w:r>
        <w:rPr>
          <w:rFonts w:ascii="Times New Roman" w:eastAsia="標楷體" w:hAnsi="Times New Roman" w:cs="Times New Roman"/>
        </w:rPr>
        <w:t>(1</w:t>
      </w:r>
      <w:r w:rsidR="000A5F28">
        <w:rPr>
          <w:rFonts w:ascii="Times New Roman" w:eastAsia="標楷體" w:hAnsi="Times New Roman" w:cs="Times New Roman" w:hint="eastAsia"/>
        </w:rPr>
        <w:t>6</w:t>
      </w:r>
      <w:r>
        <w:rPr>
          <w:rFonts w:ascii="Times New Roman" w:eastAsia="標楷體" w:hAnsi="Times New Roman" w:cs="Times New Roman"/>
        </w:rPr>
        <w:t>8</w:t>
      </w:r>
      <w:r>
        <w:rPr>
          <w:rFonts w:ascii="Times New Roman" w:eastAsia="標楷體" w:hAnsi="Times New Roman" w:cs="Times New Roman"/>
        </w:rPr>
        <w:t>筆</w:t>
      </w:r>
      <w:r>
        <w:rPr>
          <w:rFonts w:ascii="Times New Roman" w:eastAsia="標楷體" w:hAnsi="Times New Roman" w:cs="Times New Roman"/>
        </w:rPr>
        <w:t>)</w:t>
      </w:r>
      <w:r>
        <w:rPr>
          <w:rFonts w:ascii="Times New Roman" w:eastAsia="標楷體" w:hAnsi="Times New Roman" w:cs="Times New Roman"/>
        </w:rPr>
        <w:t>為有疑慮等級；有</w:t>
      </w:r>
      <w:r w:rsidR="000A5F28">
        <w:rPr>
          <w:rFonts w:ascii="Times New Roman" w:eastAsia="標楷體" w:hAnsi="Times New Roman" w:cs="Times New Roman" w:hint="eastAsia"/>
        </w:rPr>
        <w:t>2</w:t>
      </w:r>
      <w:r>
        <w:rPr>
          <w:rFonts w:ascii="Times New Roman" w:eastAsia="標楷體" w:hAnsi="Times New Roman" w:cs="Times New Roman"/>
        </w:rPr>
        <w:t>個樣區的資料</w:t>
      </w:r>
      <w:r>
        <w:rPr>
          <w:rFonts w:ascii="Times New Roman" w:eastAsia="標楷體" w:hAnsi="Times New Roman" w:cs="Times New Roman"/>
        </w:rPr>
        <w:t>(</w:t>
      </w:r>
      <w:r w:rsidR="000A5F28">
        <w:rPr>
          <w:rFonts w:ascii="Times New Roman" w:eastAsia="標楷體" w:hAnsi="Times New Roman" w:cs="Times New Roman" w:hint="eastAsia"/>
        </w:rPr>
        <w:t>9</w:t>
      </w:r>
      <w:r>
        <w:rPr>
          <w:rFonts w:ascii="Times New Roman" w:eastAsia="標楷體" w:hAnsi="Times New Roman" w:cs="Times New Roman"/>
        </w:rPr>
        <w:t>筆</w:t>
      </w:r>
      <w:r>
        <w:rPr>
          <w:rFonts w:ascii="Times New Roman" w:eastAsia="標楷體" w:hAnsi="Times New Roman" w:cs="Times New Roman"/>
        </w:rPr>
        <w:t>)</w:t>
      </w:r>
      <w:r>
        <w:rPr>
          <w:rFonts w:ascii="Times New Roman" w:eastAsia="標楷體" w:hAnsi="Times New Roman" w:cs="Times New Roman"/>
        </w:rPr>
        <w:t>為待加強等級</w:t>
      </w:r>
      <w:r>
        <w:rPr>
          <w:rFonts w:ascii="Times New Roman" w:eastAsia="標楷體" w:hAnsi="Times New Roman" w:cs="Times New Roman"/>
        </w:rPr>
        <w:t>(</w:t>
      </w:r>
      <w:r>
        <w:rPr>
          <w:rFonts w:ascii="Times New Roman" w:eastAsia="標楷體" w:hAnsi="Times New Roman" w:cs="Times New Roman"/>
        </w:rPr>
        <w:t>表</w:t>
      </w:r>
      <w:r>
        <w:rPr>
          <w:rFonts w:ascii="Times New Roman" w:eastAsia="標楷體" w:hAnsi="Times New Roman" w:cs="Times New Roman"/>
        </w:rPr>
        <w:t>11)</w:t>
      </w:r>
      <w:r>
        <w:rPr>
          <w:rFonts w:ascii="標楷體" w:eastAsia="標楷體" w:hAnsi="標楷體" w:cs="Times New Roman"/>
        </w:rPr>
        <w:t>。</w:t>
      </w:r>
    </w:p>
    <w:p w14:paraId="3CC031C8" w14:textId="77777777" w:rsidR="00D93FCC" w:rsidRDefault="00D93FCC">
      <w:pPr>
        <w:spacing w:line="360" w:lineRule="auto"/>
        <w:jc w:val="both"/>
        <w:rPr>
          <w:rFonts w:ascii="Times New Roman" w:eastAsia="標楷體" w:hAnsi="Times New Roman" w:cs="Times New Roman"/>
        </w:rPr>
      </w:pPr>
    </w:p>
    <w:p w14:paraId="34429621" w14:textId="3D964DE2" w:rsidR="00D93FCC" w:rsidRDefault="002435EC">
      <w:pPr>
        <w:spacing w:line="360" w:lineRule="auto"/>
        <w:ind w:firstLine="480"/>
        <w:jc w:val="both"/>
        <w:rPr>
          <w:rFonts w:ascii="Times New Roman" w:eastAsia="標楷體" w:hAnsi="Times New Roman" w:cs="Times New Roman"/>
        </w:rPr>
      </w:pPr>
      <w:r>
        <w:rPr>
          <w:rFonts w:ascii="Times New Roman" w:eastAsia="標楷體" w:hAnsi="Times New Roman" w:cs="Times New Roman"/>
        </w:rPr>
        <w:t>2023</w:t>
      </w:r>
      <w:r>
        <w:rPr>
          <w:rFonts w:ascii="Times New Roman" w:eastAsia="標楷體" w:hAnsi="Times New Roman" w:cs="Times New Roman"/>
        </w:rPr>
        <w:t>年列為優等的樣區比例為</w:t>
      </w:r>
      <w:r w:rsidR="000A5F28">
        <w:rPr>
          <w:rFonts w:ascii="Times New Roman" w:eastAsia="標楷體" w:hAnsi="Times New Roman" w:cs="Times New Roman" w:hint="eastAsia"/>
        </w:rPr>
        <w:t>77</w:t>
      </w:r>
      <w:r>
        <w:rPr>
          <w:rFonts w:ascii="Times New Roman" w:eastAsia="標楷體" w:hAnsi="Times New Roman" w:cs="Times New Roman"/>
        </w:rPr>
        <w:t>%</w:t>
      </w:r>
      <w:r>
        <w:rPr>
          <w:rFonts w:ascii="標楷體" w:eastAsia="標楷體" w:hAnsi="標楷體" w:cs="Times New Roman"/>
        </w:rPr>
        <w:t>，</w:t>
      </w:r>
      <w:r w:rsidR="00DF679E">
        <w:rPr>
          <w:rFonts w:ascii="標楷體" w:eastAsia="標楷體" w:hAnsi="標楷體" w:cs="Times New Roman" w:hint="eastAsia"/>
        </w:rPr>
        <w:t>相較於</w:t>
      </w:r>
      <w:r w:rsidR="00D12DD3">
        <w:rPr>
          <w:rFonts w:ascii="標楷體" w:eastAsia="標楷體" w:hAnsi="標楷體" w:cs="Times New Roman" w:hint="eastAsia"/>
        </w:rPr>
        <w:t>去年的</w:t>
      </w:r>
      <w:r w:rsidR="00DF679E">
        <w:rPr>
          <w:rFonts w:ascii="標楷體" w:eastAsia="標楷體" w:hAnsi="標楷體" w:cs="Times New Roman" w:hint="eastAsia"/>
        </w:rPr>
        <w:t>優等樣區比例</w:t>
      </w:r>
      <w:r w:rsidR="00DF679E" w:rsidRPr="00BD46E0">
        <w:rPr>
          <w:rFonts w:ascii="Times New Roman" w:eastAsia="標楷體" w:hAnsi="Times New Roman" w:cs="Times New Roman"/>
        </w:rPr>
        <w:t>80%</w:t>
      </w:r>
      <w:r w:rsidR="00DF679E">
        <w:rPr>
          <w:rFonts w:ascii="標楷體" w:eastAsia="標楷體" w:hAnsi="標楷體" w:cs="Times New Roman" w:hint="eastAsia"/>
        </w:rPr>
        <w:t>，保持一致水準。多數樣區的主調查者是與去年相同，</w:t>
      </w:r>
      <w:r w:rsidR="009B088F">
        <w:rPr>
          <w:rFonts w:ascii="標楷體" w:eastAsia="標楷體" w:hAnsi="標楷體" w:cs="Times New Roman" w:hint="eastAsia"/>
        </w:rPr>
        <w:t>然而，</w:t>
      </w:r>
      <w:r w:rsidR="00DF679E" w:rsidRPr="00BD46E0">
        <w:rPr>
          <w:rFonts w:ascii="Times New Roman" w:eastAsia="標楷體" w:hAnsi="Times New Roman" w:cs="Times New Roman" w:hint="eastAsia"/>
        </w:rPr>
        <w:t>有</w:t>
      </w:r>
      <w:r w:rsidR="00DF679E" w:rsidRPr="00BD46E0">
        <w:rPr>
          <w:rFonts w:ascii="Times New Roman" w:eastAsia="標楷體" w:hAnsi="Times New Roman" w:cs="Times New Roman"/>
        </w:rPr>
        <w:t>9</w:t>
      </w:r>
      <w:r w:rsidR="00DF679E" w:rsidRPr="00BD46E0">
        <w:rPr>
          <w:rFonts w:ascii="Times New Roman" w:eastAsia="標楷體" w:hAnsi="Times New Roman" w:cs="Times New Roman" w:hint="eastAsia"/>
        </w:rPr>
        <w:t>個樣區的</w:t>
      </w:r>
      <w:r w:rsidR="00DF679E">
        <w:rPr>
          <w:rFonts w:ascii="標楷體" w:eastAsia="標楷體" w:hAnsi="標楷體" w:cs="Times New Roman" w:hint="eastAsia"/>
        </w:rPr>
        <w:t>主調查者</w:t>
      </w:r>
      <w:r w:rsidR="00D12DD3">
        <w:rPr>
          <w:rFonts w:ascii="標楷體" w:eastAsia="標楷體" w:hAnsi="標楷體" w:cs="Times New Roman" w:hint="eastAsia"/>
        </w:rPr>
        <w:t>有</w:t>
      </w:r>
      <w:r w:rsidR="00DF679E">
        <w:rPr>
          <w:rFonts w:ascii="標楷體" w:eastAsia="標楷體" w:hAnsi="標楷體" w:cs="Times New Roman" w:hint="eastAsia"/>
        </w:rPr>
        <w:t>更動</w:t>
      </w:r>
      <w:r w:rsidR="00DF679E">
        <w:rPr>
          <w:rFonts w:ascii="Times New Roman" w:eastAsia="標楷體" w:hAnsi="Times New Roman" w:cs="Times New Roman" w:hint="eastAsia"/>
        </w:rPr>
        <w:t>，在</w:t>
      </w:r>
      <w:r w:rsidR="008858A0">
        <w:rPr>
          <w:rFonts w:ascii="Times New Roman" w:eastAsia="標楷體" w:hAnsi="Times New Roman" w:cs="Times New Roman" w:hint="eastAsia"/>
        </w:rPr>
        <w:t>此</w:t>
      </w:r>
      <w:r w:rsidR="00DF679E">
        <w:rPr>
          <w:rFonts w:ascii="Times New Roman" w:eastAsia="標楷體" w:hAnsi="Times New Roman" w:cs="Times New Roman" w:hint="eastAsia"/>
        </w:rPr>
        <w:t>9</w:t>
      </w:r>
      <w:r w:rsidR="00DF679E">
        <w:rPr>
          <w:rFonts w:ascii="Times New Roman" w:eastAsia="標楷體" w:hAnsi="Times New Roman" w:cs="Times New Roman" w:hint="eastAsia"/>
        </w:rPr>
        <w:t>個樣區中，能將調查資料等級維持在優等或進步到優等的樣區有</w:t>
      </w:r>
      <w:r w:rsidR="00DF679E">
        <w:rPr>
          <w:rFonts w:ascii="Times New Roman" w:eastAsia="標楷體" w:hAnsi="Times New Roman" w:cs="Times New Roman" w:hint="eastAsia"/>
        </w:rPr>
        <w:t>5</w:t>
      </w:r>
      <w:r w:rsidR="00DF679E">
        <w:rPr>
          <w:rFonts w:ascii="Times New Roman" w:eastAsia="標楷體" w:hAnsi="Times New Roman" w:cs="Times New Roman" w:hint="eastAsia"/>
        </w:rPr>
        <w:t>個</w:t>
      </w:r>
      <w:r w:rsidR="00BD29F5">
        <w:rPr>
          <w:rFonts w:ascii="Times New Roman" w:eastAsia="標楷體" w:hAnsi="Times New Roman" w:cs="Times New Roman" w:hint="eastAsia"/>
        </w:rPr>
        <w:t>，較可惜的是</w:t>
      </w:r>
      <w:r w:rsidR="008858A0">
        <w:rPr>
          <w:rFonts w:ascii="Times New Roman" w:eastAsia="標楷體" w:hAnsi="Times New Roman" w:cs="Times New Roman" w:hint="eastAsia"/>
        </w:rPr>
        <w:t>有</w:t>
      </w:r>
      <w:r w:rsidR="008858A0">
        <w:rPr>
          <w:rFonts w:ascii="Times New Roman" w:eastAsia="標楷體" w:hAnsi="Times New Roman" w:cs="Times New Roman" w:hint="eastAsia"/>
        </w:rPr>
        <w:t>3</w:t>
      </w:r>
      <w:r w:rsidR="008858A0">
        <w:rPr>
          <w:rFonts w:ascii="Times New Roman" w:eastAsia="標楷體" w:hAnsi="Times New Roman" w:cs="Times New Roman" w:hint="eastAsia"/>
        </w:rPr>
        <w:t>個樣區資料等級下降</w:t>
      </w:r>
      <w:r w:rsidR="00D12DD3">
        <w:rPr>
          <w:rFonts w:ascii="Times New Roman" w:eastAsia="標楷體" w:hAnsi="Times New Roman" w:cs="Times New Roman"/>
        </w:rPr>
        <w:t>。由於讓分署內</w:t>
      </w:r>
      <w:r w:rsidR="00D12DD3">
        <w:rPr>
          <w:rFonts w:ascii="Times New Roman" w:eastAsia="標楷體" w:hAnsi="Times New Roman" w:cs="Times New Roman"/>
          <w:color w:val="000000"/>
        </w:rPr>
        <w:t>有鳥類調查能力之人員負責</w:t>
      </w:r>
      <w:r>
        <w:rPr>
          <w:rFonts w:ascii="Times New Roman" w:eastAsia="標楷體" w:hAnsi="Times New Roman" w:cs="Times New Roman"/>
          <w:color w:val="000000"/>
        </w:rPr>
        <w:t>鳥類調查是目前各分署主要的策略，</w:t>
      </w:r>
      <w:r w:rsidR="00DF679E">
        <w:rPr>
          <w:rFonts w:ascii="Times New Roman" w:eastAsia="標楷體" w:hAnsi="Times New Roman" w:cs="Times New Roman" w:hint="eastAsia"/>
          <w:color w:val="000000"/>
        </w:rPr>
        <w:t>一旦</w:t>
      </w:r>
      <w:r>
        <w:rPr>
          <w:rFonts w:ascii="Times New Roman" w:eastAsia="標楷體" w:hAnsi="Times New Roman" w:cs="Times New Roman"/>
          <w:color w:val="000000"/>
        </w:rPr>
        <w:t>有鳥類調查能力之人員調動或退休，</w:t>
      </w:r>
      <w:r w:rsidR="001E739E">
        <w:rPr>
          <w:rFonts w:ascii="Times New Roman" w:eastAsia="標楷體" w:hAnsi="Times New Roman" w:cs="Times New Roman" w:hint="eastAsia"/>
          <w:color w:val="000000"/>
        </w:rPr>
        <w:t>新</w:t>
      </w:r>
      <w:r w:rsidR="00D12DD3">
        <w:rPr>
          <w:rFonts w:ascii="Times New Roman" w:eastAsia="標楷體" w:hAnsi="Times New Roman" w:cs="Times New Roman" w:hint="eastAsia"/>
          <w:color w:val="000000"/>
        </w:rPr>
        <w:t>接手</w:t>
      </w:r>
      <w:r w:rsidR="001E739E">
        <w:rPr>
          <w:rFonts w:ascii="Times New Roman" w:eastAsia="標楷體" w:hAnsi="Times New Roman" w:cs="Times New Roman" w:hint="eastAsia"/>
          <w:color w:val="000000"/>
        </w:rPr>
        <w:t>主</w:t>
      </w:r>
      <w:r>
        <w:rPr>
          <w:rFonts w:ascii="Times New Roman" w:eastAsia="標楷體" w:hAnsi="Times New Roman" w:cs="Times New Roman"/>
          <w:color w:val="000000"/>
        </w:rPr>
        <w:t>調查者</w:t>
      </w:r>
      <w:r w:rsidR="00D12DD3">
        <w:rPr>
          <w:rFonts w:ascii="Times New Roman" w:eastAsia="標楷體" w:hAnsi="Times New Roman" w:cs="Times New Roman" w:hint="eastAsia"/>
          <w:color w:val="000000"/>
        </w:rPr>
        <w:t>之</w:t>
      </w:r>
      <w:r>
        <w:rPr>
          <w:rFonts w:ascii="Times New Roman" w:eastAsia="標楷體" w:hAnsi="Times New Roman" w:cs="Times New Roman"/>
          <w:color w:val="000000"/>
        </w:rPr>
        <w:t>鳥</w:t>
      </w:r>
      <w:r w:rsidR="009B088F">
        <w:rPr>
          <w:rFonts w:ascii="Times New Roman" w:eastAsia="標楷體" w:hAnsi="Times New Roman" w:cs="Times New Roman"/>
          <w:color w:val="000000"/>
        </w:rPr>
        <w:t>類</w:t>
      </w:r>
      <w:r>
        <w:rPr>
          <w:rFonts w:ascii="Times New Roman" w:eastAsia="標楷體" w:hAnsi="Times New Roman" w:cs="Times New Roman"/>
          <w:color w:val="000000"/>
        </w:rPr>
        <w:t>調</w:t>
      </w:r>
      <w:r w:rsidR="009B088F">
        <w:rPr>
          <w:rFonts w:ascii="Times New Roman" w:eastAsia="標楷體" w:hAnsi="Times New Roman" w:cs="Times New Roman"/>
          <w:color w:val="000000"/>
        </w:rPr>
        <w:t>查</w:t>
      </w:r>
      <w:r>
        <w:rPr>
          <w:rFonts w:ascii="Times New Roman" w:eastAsia="標楷體" w:hAnsi="Times New Roman" w:cs="Times New Roman"/>
          <w:color w:val="000000"/>
        </w:rPr>
        <w:t>能力可能發生資料品質落差</w:t>
      </w:r>
      <w:r w:rsidR="008858A0">
        <w:rPr>
          <w:rFonts w:ascii="Times New Roman" w:eastAsia="標楷體" w:hAnsi="Times New Roman" w:cs="Times New Roman" w:hint="eastAsia"/>
          <w:color w:val="000000"/>
        </w:rPr>
        <w:t>，</w:t>
      </w:r>
      <w:r w:rsidR="00BD29F5">
        <w:rPr>
          <w:rFonts w:ascii="Times New Roman" w:eastAsia="標楷體" w:hAnsi="Times New Roman" w:cs="Times New Roman" w:hint="eastAsia"/>
          <w:color w:val="000000"/>
        </w:rPr>
        <w:t>故增強</w:t>
      </w:r>
      <w:r w:rsidR="009B088F">
        <w:rPr>
          <w:rFonts w:ascii="Times New Roman" w:eastAsia="標楷體" w:hAnsi="Times New Roman" w:cs="Times New Roman" w:hint="eastAsia"/>
          <w:color w:val="000000"/>
        </w:rPr>
        <w:t>森林</w:t>
      </w:r>
      <w:r w:rsidR="00BD29F5">
        <w:rPr>
          <w:rFonts w:ascii="Times New Roman" w:eastAsia="標楷體" w:hAnsi="Times New Roman" w:cs="Times New Roman" w:hint="eastAsia"/>
          <w:color w:val="000000"/>
        </w:rPr>
        <w:t>護管員們的鳥類辨識能力，</w:t>
      </w:r>
      <w:r w:rsidR="00D12DD3">
        <w:rPr>
          <w:rFonts w:ascii="Times New Roman" w:eastAsia="標楷體" w:hAnsi="Times New Roman" w:cs="Times New Roman" w:hint="eastAsia"/>
          <w:color w:val="000000"/>
        </w:rPr>
        <w:t>增加可以接手調查的</w:t>
      </w:r>
      <w:r w:rsidR="009B088F">
        <w:rPr>
          <w:rFonts w:ascii="Times New Roman" w:eastAsia="標楷體" w:hAnsi="Times New Roman" w:cs="Times New Roman" w:hint="eastAsia"/>
          <w:color w:val="000000"/>
        </w:rPr>
        <w:t>森林</w:t>
      </w:r>
      <w:r w:rsidR="00D12DD3">
        <w:rPr>
          <w:rFonts w:ascii="Times New Roman" w:eastAsia="標楷體" w:hAnsi="Times New Roman" w:cs="Times New Roman" w:hint="eastAsia"/>
          <w:color w:val="000000"/>
        </w:rPr>
        <w:t>護管員人數，應可有效</w:t>
      </w:r>
      <w:r w:rsidR="002E0D16">
        <w:rPr>
          <w:rFonts w:ascii="Times New Roman" w:eastAsia="標楷體" w:hAnsi="Times New Roman" w:cs="Times New Roman" w:hint="eastAsia"/>
          <w:color w:val="000000"/>
        </w:rPr>
        <w:t>避免鳥類長期監測資料</w:t>
      </w:r>
      <w:r w:rsidR="00D12DD3">
        <w:rPr>
          <w:rFonts w:ascii="Times New Roman" w:eastAsia="標楷體" w:hAnsi="Times New Roman" w:cs="Times New Roman" w:hint="eastAsia"/>
          <w:color w:val="000000"/>
        </w:rPr>
        <w:t>收集面臨</w:t>
      </w:r>
      <w:r w:rsidR="002E0D16">
        <w:rPr>
          <w:rFonts w:ascii="Times New Roman" w:eastAsia="標楷體" w:hAnsi="Times New Roman" w:cs="Times New Roman" w:hint="eastAsia"/>
          <w:color w:val="000000"/>
        </w:rPr>
        <w:t>中斷的情形</w:t>
      </w:r>
      <w:r>
        <w:rPr>
          <w:rFonts w:ascii="Times New Roman" w:eastAsia="標楷體" w:hAnsi="Times New Roman" w:cs="Times New Roman"/>
        </w:rPr>
        <w:t>。</w:t>
      </w:r>
    </w:p>
    <w:p w14:paraId="79864CF9" w14:textId="77777777" w:rsidR="00D93FCC" w:rsidRDefault="00D93FCC">
      <w:pPr>
        <w:spacing w:line="360" w:lineRule="auto"/>
        <w:ind w:firstLine="480"/>
        <w:jc w:val="both"/>
        <w:rPr>
          <w:rFonts w:ascii="Times New Roman" w:eastAsia="標楷體" w:hAnsi="Times New Roman" w:cs="Times New Roman"/>
        </w:rPr>
      </w:pPr>
    </w:p>
    <w:p w14:paraId="3043D642" w14:textId="6ED39E64" w:rsidR="00D93FCC" w:rsidRDefault="002435EC">
      <w:pPr>
        <w:spacing w:line="360" w:lineRule="auto"/>
        <w:jc w:val="both"/>
        <w:outlineLvl w:val="2"/>
        <w:rPr>
          <w:rFonts w:ascii="Times New Roman" w:eastAsia="標楷體" w:hAnsi="Times New Roman" w:cs="Times New Roman"/>
          <w:b/>
          <w:sz w:val="28"/>
          <w:szCs w:val="28"/>
        </w:rPr>
      </w:pPr>
      <w:bookmarkStart w:id="355" w:name="_Toc121845053"/>
      <w:bookmarkStart w:id="356" w:name="_Toc156378956"/>
      <w:r>
        <w:rPr>
          <w:rFonts w:ascii="Times New Roman" w:eastAsia="標楷體" w:hAnsi="Times New Roman" w:cs="Times New Roman"/>
          <w:b/>
          <w:sz w:val="28"/>
          <w:szCs w:val="28"/>
        </w:rPr>
        <w:lastRenderedPageBreak/>
        <w:t>(</w:t>
      </w:r>
      <w:r>
        <w:rPr>
          <w:rFonts w:ascii="Times New Roman" w:eastAsia="標楷體" w:hAnsi="Times New Roman" w:cs="Times New Roman"/>
          <w:b/>
          <w:sz w:val="28"/>
          <w:szCs w:val="28"/>
        </w:rPr>
        <w:t>二</w:t>
      </w:r>
      <w:r>
        <w:rPr>
          <w:rFonts w:ascii="Times New Roman" w:eastAsia="標楷體" w:hAnsi="Times New Roman" w:cs="Times New Roman"/>
          <w:b/>
          <w:sz w:val="28"/>
          <w:szCs w:val="28"/>
        </w:rPr>
        <w:t>)</w:t>
      </w:r>
      <w:r>
        <w:rPr>
          <w:rFonts w:ascii="Times New Roman" w:eastAsia="標楷體" w:hAnsi="Times New Roman" w:cs="Times New Roman"/>
        </w:rPr>
        <w:t xml:space="preserve"> </w:t>
      </w:r>
      <w:r>
        <w:rPr>
          <w:rFonts w:ascii="Times New Roman" w:eastAsia="標楷體" w:hAnsi="Times New Roman" w:cs="Times New Roman"/>
          <w:b/>
          <w:sz w:val="28"/>
          <w:szCs w:val="28"/>
        </w:rPr>
        <w:t>繁殖鳥類</w:t>
      </w:r>
      <w:r w:rsidR="007C38AD">
        <w:rPr>
          <w:rFonts w:ascii="Times New Roman" w:eastAsia="標楷體" w:hAnsi="Times New Roman" w:cs="Times New Roman" w:hint="eastAsia"/>
          <w:b/>
          <w:sz w:val="28"/>
          <w:szCs w:val="28"/>
        </w:rPr>
        <w:t>資料</w:t>
      </w:r>
      <w:r>
        <w:rPr>
          <w:rFonts w:ascii="Times New Roman" w:eastAsia="標楷體" w:hAnsi="Times New Roman" w:cs="Times New Roman"/>
          <w:b/>
          <w:sz w:val="28"/>
          <w:szCs w:val="28"/>
        </w:rPr>
        <w:t>分析</w:t>
      </w:r>
      <w:bookmarkEnd w:id="355"/>
      <w:bookmarkEnd w:id="356"/>
    </w:p>
    <w:p w14:paraId="357F67BC" w14:textId="30847113" w:rsidR="00D93FCC" w:rsidRDefault="002435EC">
      <w:pPr>
        <w:spacing w:line="360" w:lineRule="auto"/>
        <w:jc w:val="both"/>
      </w:pPr>
      <w:bookmarkStart w:id="357" w:name="__RefHeading___Toc57178_3404263392"/>
      <w:bookmarkEnd w:id="357"/>
      <w:r>
        <w:rPr>
          <w:rFonts w:ascii="Times New Roman" w:eastAsia="標楷體" w:hAnsi="Times New Roman" w:cs="Times New Roman"/>
        </w:rPr>
        <w:t xml:space="preserve">    2023</w:t>
      </w:r>
      <w:r>
        <w:rPr>
          <w:rFonts w:ascii="Times New Roman" w:eastAsia="標楷體" w:hAnsi="Times New Roman" w:cs="Times New Roman"/>
        </w:rPr>
        <w:t>年調查人員在</w:t>
      </w:r>
      <w:r>
        <w:rPr>
          <w:rFonts w:ascii="Times New Roman" w:eastAsia="標楷體" w:hAnsi="Times New Roman" w:cs="Times New Roman"/>
        </w:rPr>
        <w:t>35</w:t>
      </w:r>
      <w:r>
        <w:rPr>
          <w:rFonts w:ascii="Times New Roman" w:eastAsia="標楷體" w:hAnsi="Times New Roman" w:cs="Times New Roman"/>
        </w:rPr>
        <w:t>個樣區記錄到</w:t>
      </w:r>
      <w:r>
        <w:rPr>
          <w:rFonts w:ascii="Times New Roman" w:eastAsia="標楷體" w:hAnsi="Times New Roman" w:cs="Times New Roman"/>
        </w:rPr>
        <w:t>102</w:t>
      </w:r>
      <w:r>
        <w:rPr>
          <w:rFonts w:ascii="Times New Roman" w:eastAsia="標楷體" w:hAnsi="Times New Roman" w:cs="Times New Roman"/>
        </w:rPr>
        <w:t>種鳥類</w:t>
      </w:r>
      <w:r>
        <w:rPr>
          <w:rFonts w:ascii="Times New Roman" w:eastAsia="標楷體" w:hAnsi="Times New Roman" w:cs="Times New Roman"/>
        </w:rPr>
        <w:t>(</w:t>
      </w:r>
      <w:r>
        <w:rPr>
          <w:rFonts w:ascii="Times New Roman" w:eastAsia="標楷體" w:hAnsi="Times New Roman" w:cs="Times New Roman"/>
        </w:rPr>
        <w:t>表</w:t>
      </w:r>
      <w:r>
        <w:rPr>
          <w:rFonts w:ascii="Times New Roman" w:eastAsia="標楷體" w:hAnsi="Times New Roman" w:cs="Times New Roman"/>
        </w:rPr>
        <w:t>12)</w:t>
      </w:r>
      <w:r>
        <w:rPr>
          <w:rFonts w:ascii="Times New Roman" w:eastAsia="標楷體" w:hAnsi="Times New Roman" w:cs="Times New Roman"/>
        </w:rPr>
        <w:t>，包括保育類</w:t>
      </w:r>
      <w:r>
        <w:rPr>
          <w:rFonts w:ascii="Times New Roman" w:eastAsia="標楷體" w:hAnsi="Times New Roman" w:cs="Times New Roman"/>
        </w:rPr>
        <w:t>32</w:t>
      </w:r>
      <w:r>
        <w:rPr>
          <w:rFonts w:ascii="Times New Roman" w:eastAsia="標楷體" w:hAnsi="Times New Roman" w:cs="Times New Roman"/>
        </w:rPr>
        <w:t>種、臺灣特有種</w:t>
      </w:r>
      <w:r>
        <w:rPr>
          <w:rFonts w:ascii="Times New Roman" w:eastAsia="標楷體" w:hAnsi="Times New Roman" w:cs="Times New Roman"/>
        </w:rPr>
        <w:t>31</w:t>
      </w:r>
      <w:r>
        <w:rPr>
          <w:rFonts w:ascii="Times New Roman" w:eastAsia="標楷體" w:hAnsi="Times New Roman" w:cs="Times New Roman"/>
        </w:rPr>
        <w:t>種和特有亞種</w:t>
      </w:r>
      <w:r>
        <w:rPr>
          <w:rFonts w:ascii="Times New Roman" w:eastAsia="標楷體" w:hAnsi="Times New Roman" w:cs="Times New Roman"/>
        </w:rPr>
        <w:t>30</w:t>
      </w:r>
      <w:r w:rsidR="00242A46">
        <w:rPr>
          <w:rFonts w:ascii="Times New Roman" w:eastAsia="標楷體" w:hAnsi="Times New Roman" w:cs="Times New Roman"/>
        </w:rPr>
        <w:t>種。鳥種隻次紀</w:t>
      </w:r>
      <w:r>
        <w:rPr>
          <w:rFonts w:ascii="Times New Roman" w:eastAsia="標楷體" w:hAnsi="Times New Roman" w:cs="Times New Roman"/>
        </w:rPr>
        <w:t>錄為</w:t>
      </w:r>
      <w:r>
        <w:rPr>
          <w:rFonts w:ascii="Times New Roman" w:eastAsia="標楷體" w:hAnsi="Times New Roman" w:cs="Times New Roman"/>
        </w:rPr>
        <w:t>5,162</w:t>
      </w:r>
      <w:r w:rsidR="00242A46">
        <w:rPr>
          <w:rFonts w:ascii="Times New Roman" w:eastAsia="標楷體" w:hAnsi="Times New Roman" w:cs="Times New Roman"/>
        </w:rPr>
        <w:t>隻，數量</w:t>
      </w:r>
      <w:r>
        <w:rPr>
          <w:rFonts w:ascii="Times New Roman" w:eastAsia="標楷體" w:hAnsi="Times New Roman" w:cs="Times New Roman"/>
        </w:rPr>
        <w:t>最多的前</w:t>
      </w:r>
      <w:r>
        <w:rPr>
          <w:rFonts w:ascii="Times New Roman" w:eastAsia="標楷體" w:hAnsi="Times New Roman" w:cs="Times New Roman"/>
        </w:rPr>
        <w:t>5</w:t>
      </w:r>
      <w:r>
        <w:rPr>
          <w:rFonts w:ascii="Times New Roman" w:eastAsia="標楷體" w:hAnsi="Times New Roman" w:cs="Times New Roman"/>
        </w:rPr>
        <w:t>名，依序為白耳畫眉</w:t>
      </w:r>
      <w:r>
        <w:rPr>
          <w:rFonts w:ascii="Times New Roman" w:eastAsia="標楷體" w:hAnsi="Times New Roman" w:cs="Times New Roman"/>
        </w:rPr>
        <w:t>(634</w:t>
      </w:r>
      <w:r>
        <w:rPr>
          <w:rFonts w:ascii="Times New Roman" w:eastAsia="標楷體" w:hAnsi="Times New Roman" w:cs="Times New Roman"/>
        </w:rPr>
        <w:t>隻次</w:t>
      </w:r>
      <w:r>
        <w:rPr>
          <w:rFonts w:ascii="Times New Roman" w:eastAsia="標楷體" w:hAnsi="Times New Roman" w:cs="Times New Roman"/>
        </w:rPr>
        <w:t>)</w:t>
      </w:r>
      <w:r>
        <w:rPr>
          <w:rFonts w:ascii="Times New Roman" w:eastAsia="標楷體" w:hAnsi="Times New Roman" w:cs="Times New Roman"/>
        </w:rPr>
        <w:t>、冠羽畫眉</w:t>
      </w:r>
      <w:r>
        <w:rPr>
          <w:rFonts w:ascii="Times New Roman" w:eastAsia="標楷體" w:hAnsi="Times New Roman" w:cs="Times New Roman"/>
        </w:rPr>
        <w:t>(582</w:t>
      </w:r>
      <w:r>
        <w:rPr>
          <w:rFonts w:ascii="Times New Roman" w:eastAsia="標楷體" w:hAnsi="Times New Roman" w:cs="Times New Roman"/>
        </w:rPr>
        <w:t>隻次</w:t>
      </w:r>
      <w:r>
        <w:rPr>
          <w:rFonts w:ascii="Times New Roman" w:eastAsia="標楷體" w:hAnsi="Times New Roman" w:cs="Times New Roman"/>
        </w:rPr>
        <w:t xml:space="preserve">) </w:t>
      </w:r>
      <w:r>
        <w:rPr>
          <w:rFonts w:ascii="Times New Roman" w:eastAsia="標楷體" w:hAnsi="Times New Roman" w:cs="Times New Roman"/>
        </w:rPr>
        <w:t>、五色鳥</w:t>
      </w:r>
      <w:r>
        <w:rPr>
          <w:rFonts w:ascii="Times New Roman" w:eastAsia="標楷體" w:hAnsi="Times New Roman" w:cs="Times New Roman"/>
        </w:rPr>
        <w:t xml:space="preserve"> (399</w:t>
      </w:r>
      <w:r>
        <w:rPr>
          <w:rFonts w:ascii="Times New Roman" w:eastAsia="標楷體" w:hAnsi="Times New Roman" w:cs="Times New Roman"/>
        </w:rPr>
        <w:t>隻次</w:t>
      </w:r>
      <w:r>
        <w:rPr>
          <w:rFonts w:ascii="Times New Roman" w:eastAsia="標楷體" w:hAnsi="Times New Roman" w:cs="Times New Roman"/>
        </w:rPr>
        <w:t>)</w:t>
      </w:r>
      <w:r>
        <w:rPr>
          <w:rFonts w:ascii="Times New Roman" w:eastAsia="標楷體" w:hAnsi="Times New Roman" w:cs="Times New Roman"/>
        </w:rPr>
        <w:t>、黃胸藪眉</w:t>
      </w:r>
      <w:r>
        <w:rPr>
          <w:rFonts w:ascii="Times New Roman" w:eastAsia="標楷體" w:hAnsi="Times New Roman" w:cs="Times New Roman"/>
        </w:rPr>
        <w:t>(328</w:t>
      </w:r>
      <w:r>
        <w:rPr>
          <w:rFonts w:ascii="Times New Roman" w:eastAsia="標楷體" w:hAnsi="Times New Roman" w:cs="Times New Roman"/>
        </w:rPr>
        <w:t>隻次</w:t>
      </w:r>
      <w:r>
        <w:rPr>
          <w:rFonts w:ascii="Times New Roman" w:eastAsia="標楷體" w:hAnsi="Times New Roman" w:cs="Times New Roman"/>
        </w:rPr>
        <w:t>)</w:t>
      </w:r>
      <w:r>
        <w:rPr>
          <w:rFonts w:ascii="Times New Roman" w:eastAsia="標楷體" w:hAnsi="Times New Roman" w:cs="Times New Roman"/>
        </w:rPr>
        <w:t>、</w:t>
      </w:r>
      <w:r>
        <w:rPr>
          <w:rFonts w:ascii="Calibri Light" w:eastAsia="標楷體" w:hAnsi="Calibri Light" w:cs="Calibri Light"/>
          <w:color w:val="000000"/>
        </w:rPr>
        <w:t>紅嘴黑鵯</w:t>
      </w:r>
      <w:r>
        <w:rPr>
          <w:rFonts w:ascii="Times New Roman" w:eastAsia="標楷體" w:hAnsi="Times New Roman" w:cs="Times New Roman"/>
        </w:rPr>
        <w:t xml:space="preserve"> (324</w:t>
      </w:r>
      <w:r>
        <w:rPr>
          <w:rFonts w:ascii="Times New Roman" w:eastAsia="標楷體" w:hAnsi="Times New Roman" w:cs="Times New Roman"/>
        </w:rPr>
        <w:t>隻次</w:t>
      </w:r>
      <w:r>
        <w:rPr>
          <w:rFonts w:ascii="Times New Roman" w:eastAsia="標楷體" w:hAnsi="Times New Roman" w:cs="Times New Roman"/>
        </w:rPr>
        <w:t>) (</w:t>
      </w:r>
      <w:r>
        <w:rPr>
          <w:rFonts w:ascii="Times New Roman" w:eastAsia="標楷體" w:hAnsi="Times New Roman" w:cs="Times New Roman"/>
        </w:rPr>
        <w:t>表</w:t>
      </w:r>
      <w:r>
        <w:rPr>
          <w:rFonts w:ascii="Times New Roman" w:eastAsia="標楷體" w:hAnsi="Times New Roman" w:cs="Times New Roman"/>
        </w:rPr>
        <w:t>13)</w:t>
      </w:r>
      <w:r>
        <w:rPr>
          <w:rFonts w:ascii="Times New Roman" w:eastAsia="標楷體" w:hAnsi="Times New Roman" w:cs="Times New Roman"/>
        </w:rPr>
        <w:t>。</w:t>
      </w:r>
      <w:r w:rsidR="00242A46">
        <w:rPr>
          <w:rFonts w:ascii="Times New Roman" w:eastAsia="標楷體" w:hAnsi="Times New Roman" w:cs="Times New Roman"/>
        </w:rPr>
        <w:t>出現樣區占比</w:t>
      </w:r>
      <w:r>
        <w:rPr>
          <w:rFonts w:ascii="Times New Roman" w:eastAsia="標楷體" w:hAnsi="Times New Roman" w:cs="Times New Roman"/>
        </w:rPr>
        <w:t>最高的前</w:t>
      </w:r>
      <w:r>
        <w:rPr>
          <w:rFonts w:ascii="Times New Roman" w:eastAsia="標楷體" w:hAnsi="Times New Roman" w:cs="Times New Roman"/>
        </w:rPr>
        <w:t>5</w:t>
      </w:r>
      <w:r>
        <w:rPr>
          <w:rFonts w:ascii="Times New Roman" w:eastAsia="標楷體" w:hAnsi="Times New Roman" w:cs="Times New Roman"/>
        </w:rPr>
        <w:t>名鳥種，依序為五色鳥</w:t>
      </w:r>
      <w:r>
        <w:rPr>
          <w:rFonts w:ascii="Times New Roman" w:eastAsia="標楷體" w:hAnsi="Times New Roman" w:cs="Times New Roman"/>
        </w:rPr>
        <w:t>(77%)</w:t>
      </w:r>
      <w:r>
        <w:rPr>
          <w:rFonts w:ascii="Times New Roman" w:eastAsia="標楷體" w:hAnsi="Times New Roman" w:cs="Times New Roman"/>
        </w:rPr>
        <w:t>、山紅頭</w:t>
      </w:r>
      <w:r>
        <w:rPr>
          <w:rFonts w:ascii="Times New Roman" w:eastAsia="標楷體" w:hAnsi="Times New Roman" w:cs="Times New Roman"/>
        </w:rPr>
        <w:t xml:space="preserve"> (66%)</w:t>
      </w:r>
      <w:r>
        <w:rPr>
          <w:rFonts w:ascii="Times New Roman" w:eastAsia="標楷體" w:hAnsi="Times New Roman" w:cs="Times New Roman"/>
        </w:rPr>
        <w:t>、白耳畫眉</w:t>
      </w:r>
      <w:r>
        <w:rPr>
          <w:rFonts w:ascii="Times New Roman" w:eastAsia="標楷體" w:hAnsi="Times New Roman" w:cs="Times New Roman"/>
        </w:rPr>
        <w:t>(63%)</w:t>
      </w:r>
      <w:r>
        <w:rPr>
          <w:rFonts w:ascii="Times New Roman" w:eastAsia="標楷體" w:hAnsi="Times New Roman" w:cs="Times New Roman"/>
        </w:rPr>
        <w:t>、紅嘴黑鵯</w:t>
      </w:r>
      <w:r>
        <w:rPr>
          <w:rFonts w:ascii="Times New Roman" w:eastAsia="標楷體" w:hAnsi="Times New Roman" w:cs="Times New Roman"/>
        </w:rPr>
        <w:t>(63%)</w:t>
      </w:r>
      <w:r>
        <w:rPr>
          <w:rFonts w:ascii="Times New Roman" w:eastAsia="標楷體" w:hAnsi="Times New Roman" w:cs="Times New Roman"/>
        </w:rPr>
        <w:t>、繡眼畫眉</w:t>
      </w:r>
      <w:r>
        <w:rPr>
          <w:rFonts w:ascii="Times New Roman" w:eastAsia="標楷體" w:hAnsi="Times New Roman" w:cs="Times New Roman"/>
        </w:rPr>
        <w:t>(60%)</w:t>
      </w:r>
      <w:r>
        <w:rPr>
          <w:rFonts w:ascii="Times New Roman" w:eastAsia="標楷體" w:hAnsi="Times New Roman" w:cs="Times New Roman"/>
        </w:rPr>
        <w:t>，這些鳥類是森林類型環境的常見鳥種</w:t>
      </w:r>
      <w:r>
        <w:rPr>
          <w:rFonts w:ascii="Times New Roman" w:eastAsia="標楷體" w:hAnsi="Times New Roman" w:cs="Times New Roman"/>
        </w:rPr>
        <w:t>(</w:t>
      </w:r>
      <w:r>
        <w:rPr>
          <w:rFonts w:ascii="Times New Roman" w:eastAsia="標楷體" w:hAnsi="Times New Roman" w:cs="Times New Roman"/>
        </w:rPr>
        <w:t>表</w:t>
      </w:r>
      <w:r>
        <w:rPr>
          <w:rFonts w:ascii="Times New Roman" w:eastAsia="標楷體" w:hAnsi="Times New Roman" w:cs="Times New Roman"/>
        </w:rPr>
        <w:t>14)</w:t>
      </w:r>
      <w:r>
        <w:rPr>
          <w:rFonts w:ascii="Times New Roman" w:eastAsia="標楷體" w:hAnsi="Times New Roman" w:cs="Times New Roman"/>
        </w:rPr>
        <w:t>。</w:t>
      </w:r>
    </w:p>
    <w:p w14:paraId="73BB7541" w14:textId="77777777" w:rsidR="00D93FCC" w:rsidRDefault="00D93FCC">
      <w:pPr>
        <w:spacing w:line="360" w:lineRule="auto"/>
        <w:jc w:val="both"/>
        <w:rPr>
          <w:rFonts w:ascii="Times New Roman" w:eastAsia="標楷體" w:hAnsi="Times New Roman" w:cs="Times New Roman"/>
        </w:rPr>
      </w:pPr>
    </w:p>
    <w:p w14:paraId="798E3645" w14:textId="58524D69" w:rsidR="00D93FCC" w:rsidRDefault="002435EC">
      <w:pPr>
        <w:spacing w:line="360" w:lineRule="auto"/>
        <w:jc w:val="both"/>
        <w:outlineLvl w:val="1"/>
      </w:pPr>
      <w:bookmarkStart w:id="358" w:name="_Toc156378957"/>
      <w:r w:rsidRPr="00BC77BA">
        <w:rPr>
          <w:rFonts w:ascii="Times New Roman" w:eastAsia="標楷體" w:hAnsi="Times New Roman" w:cs="Times New Roman"/>
          <w:b/>
          <w:sz w:val="28"/>
          <w:szCs w:val="28"/>
        </w:rPr>
        <w:t>三、調查訓練班</w:t>
      </w:r>
      <w:r w:rsidR="007B021D" w:rsidRPr="00BC77BA">
        <w:rPr>
          <w:rFonts w:ascii="Times New Roman" w:eastAsia="標楷體" w:hAnsi="Times New Roman" w:cs="Times New Roman"/>
          <w:b/>
          <w:sz w:val="28"/>
          <w:szCs w:val="28"/>
        </w:rPr>
        <w:t>執行情形</w:t>
      </w:r>
      <w:bookmarkEnd w:id="358"/>
    </w:p>
    <w:p w14:paraId="5FC4F86A" w14:textId="77777777" w:rsidR="00D93FCC" w:rsidRDefault="002435EC">
      <w:pPr>
        <w:spacing w:line="360" w:lineRule="auto"/>
        <w:jc w:val="both"/>
        <w:outlineLvl w:val="2"/>
        <w:rPr>
          <w:rFonts w:ascii="Times New Roman" w:eastAsia="標楷體" w:hAnsi="Times New Roman" w:cs="Times New Roman"/>
          <w:b/>
          <w:sz w:val="28"/>
        </w:rPr>
      </w:pPr>
      <w:bookmarkStart w:id="359" w:name="_Toc156378958"/>
      <w:r>
        <w:rPr>
          <w:rFonts w:ascii="Times New Roman" w:eastAsia="標楷體" w:hAnsi="Times New Roman" w:cs="Times New Roman"/>
          <w:b/>
          <w:sz w:val="28"/>
        </w:rPr>
        <w:t>(</w:t>
      </w:r>
      <w:r>
        <w:rPr>
          <w:rFonts w:ascii="Times New Roman" w:eastAsia="標楷體" w:hAnsi="Times New Roman" w:cs="Times New Roman"/>
          <w:b/>
          <w:sz w:val="28"/>
        </w:rPr>
        <w:t>一</w:t>
      </w:r>
      <w:r>
        <w:rPr>
          <w:rFonts w:ascii="Times New Roman" w:eastAsia="標楷體" w:hAnsi="Times New Roman" w:cs="Times New Roman"/>
          <w:b/>
          <w:sz w:val="28"/>
        </w:rPr>
        <w:t xml:space="preserve">) </w:t>
      </w:r>
      <w:r>
        <w:rPr>
          <w:rFonts w:ascii="Times New Roman" w:eastAsia="標楷體" w:hAnsi="Times New Roman" w:cs="Times New Roman"/>
          <w:b/>
          <w:sz w:val="28"/>
        </w:rPr>
        <w:t>臺灣獼猴和繁殖鳥類調查初階訓練班</w:t>
      </w:r>
      <w:bookmarkEnd w:id="359"/>
    </w:p>
    <w:p w14:paraId="227AE462" w14:textId="61B2E8F2" w:rsidR="00D93FCC" w:rsidRPr="00881A41" w:rsidRDefault="002435EC" w:rsidP="003D7549">
      <w:pPr>
        <w:spacing w:line="360" w:lineRule="auto"/>
        <w:jc w:val="both"/>
        <w:rPr>
          <w:rFonts w:ascii="Times New Roman" w:eastAsia="標楷體" w:hAnsi="Times New Roman" w:cs="Times New Roman"/>
          <w:i/>
        </w:rPr>
      </w:pPr>
      <w:r>
        <w:rPr>
          <w:rFonts w:ascii="Times New Roman" w:eastAsia="標楷體" w:hAnsi="Times New Roman" w:cs="Times New Roman"/>
          <w:b/>
          <w:sz w:val="28"/>
        </w:rPr>
        <w:t xml:space="preserve">    </w:t>
      </w:r>
      <w:r>
        <w:rPr>
          <w:rFonts w:ascii="Times New Roman" w:eastAsia="標楷體" w:hAnsi="Times New Roman" w:cs="Times New Roman"/>
        </w:rPr>
        <w:t>由於臺灣獼</w:t>
      </w:r>
      <w:r w:rsidR="00BC77BA">
        <w:rPr>
          <w:rFonts w:ascii="Times New Roman" w:eastAsia="標楷體" w:hAnsi="Times New Roman" w:cs="Times New Roman"/>
        </w:rPr>
        <w:t>猴及繁殖鳥類之監測調查已納入森林護管員巡護勤務，為加強各分署</w:t>
      </w:r>
      <w:r>
        <w:rPr>
          <w:rFonts w:ascii="Times New Roman" w:eastAsia="標楷體" w:hAnsi="Times New Roman" w:cs="Times New Roman"/>
        </w:rPr>
        <w:t>及工作站保育主辦和現場同仁之辨識和調查技巧，解析和研討現場調查時</w:t>
      </w:r>
      <w:r w:rsidR="00BC77BA">
        <w:rPr>
          <w:rFonts w:ascii="Times New Roman" w:eastAsia="標楷體" w:hAnsi="Times New Roman" w:cs="Times New Roman"/>
        </w:rPr>
        <w:t>遇到的問題，以順利完成調查工作並提升資料之正確性</w:t>
      </w:r>
      <w:r w:rsidR="00BC77BA">
        <w:rPr>
          <w:rFonts w:ascii="標楷體" w:eastAsia="標楷體" w:hAnsi="標楷體" w:cs="Times New Roman" w:hint="eastAsia"/>
        </w:rPr>
        <w:t>；</w:t>
      </w:r>
      <w:r w:rsidR="00BC77BA">
        <w:rPr>
          <w:rFonts w:ascii="Times New Roman" w:eastAsia="標楷體" w:hAnsi="Times New Roman" w:cs="Times New Roman"/>
        </w:rPr>
        <w:t>此外</w:t>
      </w:r>
      <w:r w:rsidR="00BC77BA">
        <w:rPr>
          <w:rFonts w:ascii="標楷體" w:eastAsia="標楷體" w:hAnsi="標楷體" w:cs="Times New Roman" w:hint="eastAsia"/>
        </w:rPr>
        <w:t>，</w:t>
      </w:r>
      <w:r w:rsidR="00BC77BA">
        <w:rPr>
          <w:rFonts w:ascii="Times New Roman" w:eastAsia="標楷體" w:hAnsi="Times New Roman" w:cs="Times New Roman"/>
        </w:rPr>
        <w:t>並分享</w:t>
      </w:r>
      <w:r w:rsidR="00BC77BA">
        <w:rPr>
          <w:rFonts w:ascii="Times New Roman" w:eastAsia="標楷體" w:hAnsi="Times New Roman" w:cs="Times New Roman"/>
        </w:rPr>
        <w:t>2020-202</w:t>
      </w:r>
      <w:del w:id="360" w:author="瑋婷 徐" w:date="2024-11-22T10:00:00Z" w16du:dateUtc="2024-11-22T02:00:00Z">
        <w:r w:rsidR="00BC77BA" w:rsidDel="0003537D">
          <w:rPr>
            <w:rFonts w:ascii="Times New Roman" w:eastAsia="標楷體" w:hAnsi="Times New Roman" w:cs="Times New Roman" w:hint="eastAsia"/>
          </w:rPr>
          <w:delText>2</w:delText>
        </w:r>
      </w:del>
      <w:ins w:id="361" w:author="瑋婷 徐" w:date="2024-11-22T10:00:00Z" w16du:dateUtc="2024-11-22T02:00:00Z">
        <w:r w:rsidR="0003537D">
          <w:rPr>
            <w:rFonts w:ascii="Times New Roman" w:eastAsia="標楷體" w:hAnsi="Times New Roman" w:cs="Times New Roman" w:hint="eastAsia"/>
          </w:rPr>
          <w:t>3</w:t>
        </w:r>
      </w:ins>
      <w:r w:rsidR="00BC77BA">
        <w:rPr>
          <w:rFonts w:ascii="Times New Roman" w:eastAsia="標楷體" w:hAnsi="Times New Roman" w:cs="Times New Roman"/>
        </w:rPr>
        <w:t>年的調查成果和資料應用情形</w:t>
      </w:r>
      <w:r w:rsidR="00BC77BA">
        <w:rPr>
          <w:rFonts w:ascii="標楷體" w:eastAsia="標楷體" w:hAnsi="標楷體" w:cs="Times New Roman" w:hint="eastAsia"/>
        </w:rPr>
        <w:t>，</w:t>
      </w:r>
      <w:r w:rsidR="00BC77BA">
        <w:rPr>
          <w:rFonts w:ascii="Times New Roman" w:eastAsia="標楷體" w:hAnsi="Times New Roman" w:cs="Times New Roman"/>
        </w:rPr>
        <w:t>以凝聚調查人員的共識和強化參與動機</w:t>
      </w:r>
      <w:r w:rsidR="00BC77BA">
        <w:rPr>
          <w:rFonts w:ascii="標楷體" w:eastAsia="標楷體" w:hAnsi="標楷體" w:cs="Times New Roman" w:hint="eastAsia"/>
        </w:rPr>
        <w:t>。</w:t>
      </w:r>
      <w:r>
        <w:rPr>
          <w:rFonts w:ascii="Times New Roman" w:eastAsia="標楷體" w:hAnsi="Times New Roman" w:cs="Times New Roman"/>
        </w:rPr>
        <w:t>202</w:t>
      </w:r>
      <w:del w:id="362" w:author="瑋婷 徐" w:date="2024-11-22T10:00:00Z" w16du:dateUtc="2024-11-22T02:00:00Z">
        <w:r w:rsidDel="0003537D">
          <w:rPr>
            <w:rFonts w:ascii="Times New Roman" w:eastAsia="標楷體" w:hAnsi="Times New Roman" w:cs="Times New Roman" w:hint="eastAsia"/>
          </w:rPr>
          <w:delText>3</w:delText>
        </w:r>
      </w:del>
      <w:ins w:id="363" w:author="瑋婷 徐" w:date="2024-11-22T10:00:00Z" w16du:dateUtc="2024-11-22T02:00:00Z">
        <w:r w:rsidR="0003537D">
          <w:rPr>
            <w:rFonts w:ascii="Times New Roman" w:eastAsia="標楷體" w:hAnsi="Times New Roman" w:cs="Times New Roman" w:hint="eastAsia"/>
          </w:rPr>
          <w:t>4</w:t>
        </w:r>
      </w:ins>
      <w:r>
        <w:rPr>
          <w:rFonts w:ascii="Times New Roman" w:eastAsia="標楷體" w:hAnsi="Times New Roman" w:cs="Times New Roman"/>
        </w:rPr>
        <w:t>年在</w:t>
      </w:r>
      <w:del w:id="364" w:author="瑋婷 徐" w:date="2024-11-22T10:00:00Z" w16du:dateUtc="2024-11-22T02:00:00Z">
        <w:r w:rsidDel="0003537D">
          <w:rPr>
            <w:rFonts w:ascii="Times New Roman" w:eastAsia="標楷體" w:hAnsi="Times New Roman" w:cs="Times New Roman" w:hint="eastAsia"/>
          </w:rPr>
          <w:delText>新竹</w:delText>
        </w:r>
      </w:del>
      <w:ins w:id="365" w:author="瑋婷 徐" w:date="2024-11-22T10:00:00Z" w16du:dateUtc="2024-11-22T02:00:00Z">
        <w:r w:rsidR="0003537D">
          <w:rPr>
            <w:rFonts w:ascii="Times New Roman" w:eastAsia="標楷體" w:hAnsi="Times New Roman" w:cs="Times New Roman" w:hint="eastAsia"/>
          </w:rPr>
          <w:t>宜蘭</w:t>
        </w:r>
      </w:ins>
      <w:r>
        <w:rPr>
          <w:rFonts w:ascii="Times New Roman" w:eastAsia="標楷體" w:hAnsi="Times New Roman" w:cs="Times New Roman"/>
        </w:rPr>
        <w:t>分署、</w:t>
      </w:r>
      <w:del w:id="366" w:author="瑋婷 徐" w:date="2024-11-22T10:00:00Z" w16du:dateUtc="2024-11-22T02:00:00Z">
        <w:r w:rsidDel="0003537D">
          <w:rPr>
            <w:rFonts w:ascii="Times New Roman" w:eastAsia="標楷體" w:hAnsi="Times New Roman" w:cs="Times New Roman"/>
          </w:rPr>
          <w:delText>臺中</w:delText>
        </w:r>
      </w:del>
      <w:ins w:id="367" w:author="瑋婷 徐" w:date="2024-11-22T10:00:00Z" w16du:dateUtc="2024-11-22T02:00:00Z">
        <w:r w:rsidR="0003537D">
          <w:rPr>
            <w:rFonts w:ascii="Times New Roman" w:eastAsia="標楷體" w:hAnsi="Times New Roman" w:cs="Times New Roman" w:hint="eastAsia"/>
          </w:rPr>
          <w:t>花蓮</w:t>
        </w:r>
      </w:ins>
      <w:r>
        <w:rPr>
          <w:rFonts w:ascii="Times New Roman" w:eastAsia="標楷體" w:hAnsi="Times New Roman" w:cs="Times New Roman"/>
        </w:rPr>
        <w:t>分署、</w:t>
      </w:r>
      <w:del w:id="368" w:author="瑋婷 徐" w:date="2024-11-22T10:00:00Z" w16du:dateUtc="2024-11-22T02:00:00Z">
        <w:r w:rsidDel="0003537D">
          <w:rPr>
            <w:rFonts w:ascii="Times New Roman" w:eastAsia="標楷體" w:hAnsi="Times New Roman" w:cs="Times New Roman"/>
          </w:rPr>
          <w:delText>南投</w:delText>
        </w:r>
      </w:del>
      <w:ins w:id="369" w:author="瑋婷 徐" w:date="2024-11-22T10:00:00Z" w16du:dateUtc="2024-11-22T02:00:00Z">
        <w:r w:rsidR="0003537D">
          <w:rPr>
            <w:rFonts w:ascii="Times New Roman" w:eastAsia="標楷體" w:hAnsi="Times New Roman" w:cs="Times New Roman" w:hint="eastAsia"/>
          </w:rPr>
          <w:t>臺東</w:t>
        </w:r>
      </w:ins>
      <w:r>
        <w:rPr>
          <w:rFonts w:ascii="Times New Roman" w:eastAsia="標楷體" w:hAnsi="Times New Roman" w:cs="Times New Roman"/>
        </w:rPr>
        <w:t>分署、</w:t>
      </w:r>
      <w:del w:id="370" w:author="瑋婷 徐" w:date="2024-11-22T10:00:00Z" w16du:dateUtc="2024-11-22T02:00:00Z">
        <w:r w:rsidDel="0003537D">
          <w:rPr>
            <w:rFonts w:ascii="Times New Roman" w:eastAsia="標楷體" w:hAnsi="Times New Roman" w:cs="Times New Roman"/>
          </w:rPr>
          <w:delText>嘉義</w:delText>
        </w:r>
      </w:del>
      <w:ins w:id="371" w:author="瑋婷 徐" w:date="2024-11-22T10:00:00Z" w16du:dateUtc="2024-11-22T02:00:00Z">
        <w:r w:rsidR="0003537D">
          <w:rPr>
            <w:rFonts w:ascii="Times New Roman" w:eastAsia="標楷體" w:hAnsi="Times New Roman" w:cs="Times New Roman" w:hint="eastAsia"/>
          </w:rPr>
          <w:t>屏東</w:t>
        </w:r>
      </w:ins>
      <w:r>
        <w:rPr>
          <w:rFonts w:ascii="Times New Roman" w:eastAsia="標楷體" w:hAnsi="Times New Roman" w:cs="Times New Roman"/>
        </w:rPr>
        <w:t>分署等</w:t>
      </w:r>
      <w:r>
        <w:rPr>
          <w:rFonts w:ascii="Times New Roman" w:eastAsia="標楷體" w:hAnsi="Times New Roman" w:cs="Times New Roman"/>
        </w:rPr>
        <w:t>4</w:t>
      </w:r>
      <w:r>
        <w:rPr>
          <w:rFonts w:ascii="Times New Roman" w:eastAsia="標楷體" w:hAnsi="Times New Roman" w:cs="Times New Roman"/>
        </w:rPr>
        <w:t>個分署辦理初階訓練班</w:t>
      </w:r>
      <w:r>
        <w:rPr>
          <w:rFonts w:ascii="Times New Roman" w:eastAsia="標楷體" w:hAnsi="Times New Roman" w:cs="Times New Roman"/>
        </w:rPr>
        <w:t>(</w:t>
      </w:r>
      <w:r>
        <w:rPr>
          <w:rFonts w:ascii="Times New Roman" w:eastAsia="標楷體" w:hAnsi="Times New Roman" w:cs="Times New Roman"/>
        </w:rPr>
        <w:t>課程簡章如附錄</w:t>
      </w:r>
      <w:r>
        <w:rPr>
          <w:rFonts w:ascii="Times New Roman" w:eastAsia="標楷體" w:hAnsi="Times New Roman" w:cs="Times New Roman"/>
        </w:rPr>
        <w:t>1)</w:t>
      </w:r>
      <w:r>
        <w:rPr>
          <w:rFonts w:ascii="標楷體" w:eastAsia="標楷體" w:hAnsi="標楷體" w:cs="Times New Roman"/>
        </w:rPr>
        <w:t>，</w:t>
      </w:r>
      <w:r w:rsidR="00BC77BA">
        <w:rPr>
          <w:rFonts w:ascii="標楷體" w:eastAsia="標楷體" w:hAnsi="標楷體" w:cs="Times New Roman"/>
        </w:rPr>
        <w:t>訓練對象為前述</w:t>
      </w:r>
      <w:r w:rsidR="00BC77BA" w:rsidRPr="008A0EA6">
        <w:rPr>
          <w:rFonts w:ascii="Times New Roman" w:eastAsia="標楷體" w:hAnsi="Times New Roman" w:cs="Times New Roman"/>
        </w:rPr>
        <w:t>4</w:t>
      </w:r>
      <w:r w:rsidR="00BC77BA">
        <w:rPr>
          <w:rFonts w:ascii="標楷體" w:eastAsia="標楷體" w:hAnsi="標楷體" w:cs="Times New Roman"/>
        </w:rPr>
        <w:t>分署之保育承辦</w:t>
      </w:r>
      <w:r w:rsidR="00BC77BA">
        <w:rPr>
          <w:rFonts w:cs="Times New Roman" w:hint="eastAsia"/>
        </w:rPr>
        <w:t>、</w:t>
      </w:r>
      <w:r w:rsidR="00BC77BA">
        <w:rPr>
          <w:rFonts w:ascii="標楷體" w:eastAsia="標楷體" w:hAnsi="標楷體" w:cs="Times New Roman"/>
        </w:rPr>
        <w:t>森林護管員及國家林志工</w:t>
      </w:r>
      <w:r w:rsidR="00BC77BA">
        <w:rPr>
          <w:rFonts w:ascii="標楷體" w:eastAsia="標楷體" w:hAnsi="標楷體" w:cs="Times New Roman" w:hint="eastAsia"/>
        </w:rPr>
        <w:t>。本次課程特別著重提升鳥類辨識能力，因此</w:t>
      </w:r>
      <w:r w:rsidR="00A90C56">
        <w:rPr>
          <w:rFonts w:ascii="標楷體" w:eastAsia="標楷體" w:hAnsi="標楷體" w:cs="Times New Roman" w:hint="eastAsia"/>
        </w:rPr>
        <w:t>透過與調查人員的訪談以及比對鳥類調查紀錄與調查時同步錄製的現場鳥音檔案，彙整出調查人員在現場調查時容易遺漏的常見鳥類，例如：紅嘴黑鵯</w:t>
      </w:r>
      <w:r w:rsidR="00A90C56">
        <w:rPr>
          <w:rFonts w:cs="Times New Roman" w:hint="eastAsia"/>
        </w:rPr>
        <w:t>、</w:t>
      </w:r>
      <w:r w:rsidR="00A90C56">
        <w:rPr>
          <w:rFonts w:ascii="標楷體" w:eastAsia="標楷體" w:hAnsi="標楷體" w:cs="Times New Roman" w:hint="eastAsia"/>
        </w:rPr>
        <w:t>綠畫眉</w:t>
      </w:r>
      <w:r w:rsidR="00881A41" w:rsidRPr="00881A41">
        <w:rPr>
          <w:rFonts w:ascii="Times New Roman" w:eastAsia="標楷體" w:hAnsi="Times New Roman" w:cs="Times New Roman"/>
        </w:rPr>
        <w:t>(</w:t>
      </w:r>
      <w:r w:rsidR="00881A41" w:rsidRPr="00881A41">
        <w:rPr>
          <w:rFonts w:ascii="Times New Roman" w:eastAsia="標楷體" w:hAnsi="Times New Roman" w:cs="Times New Roman"/>
          <w:i/>
          <w:iCs/>
          <w:color w:val="000000"/>
        </w:rPr>
        <w:t>Erpornis zantholeuca</w:t>
      </w:r>
      <w:r w:rsidR="00881A41" w:rsidRPr="00881A41">
        <w:rPr>
          <w:rFonts w:ascii="標楷體" w:eastAsia="標楷體" w:hAnsi="標楷體" w:cs="Times New Roman"/>
        </w:rPr>
        <w:t>)</w:t>
      </w:r>
      <w:r w:rsidR="00A90C56">
        <w:rPr>
          <w:rFonts w:cs="Times New Roman" w:hint="eastAsia"/>
        </w:rPr>
        <w:t>、</w:t>
      </w:r>
      <w:r w:rsidR="00A90C56">
        <w:rPr>
          <w:rFonts w:ascii="標楷體" w:eastAsia="標楷體" w:hAnsi="標楷體" w:cs="Times New Roman" w:hint="eastAsia"/>
        </w:rPr>
        <w:t>小啄木</w:t>
      </w:r>
      <w:r w:rsidR="00881A41" w:rsidRPr="00881A41">
        <w:rPr>
          <w:rFonts w:ascii="Times New Roman" w:eastAsia="標楷體" w:hAnsi="Times New Roman" w:cs="Times New Roman" w:hint="eastAsia"/>
        </w:rPr>
        <w:t>(</w:t>
      </w:r>
      <w:r w:rsidR="00881A41">
        <w:rPr>
          <w:rFonts w:ascii="Times New Roman" w:eastAsia="標楷體" w:hAnsi="Times New Roman" w:cs="Times New Roman"/>
          <w:i/>
          <w:iCs/>
          <w:color w:val="000000"/>
        </w:rPr>
        <w:t>Yungipicus canicapillus</w:t>
      </w:r>
      <w:r w:rsidR="00881A41" w:rsidRPr="00881A41">
        <w:rPr>
          <w:rFonts w:ascii="Times New Roman" w:eastAsia="標楷體" w:hAnsi="Times New Roman" w:cs="Times New Roman"/>
        </w:rPr>
        <w:t>)</w:t>
      </w:r>
      <w:r w:rsidR="00A90C56">
        <w:rPr>
          <w:rFonts w:ascii="標楷體" w:eastAsia="標楷體" w:hAnsi="標楷體" w:cs="Times New Roman" w:hint="eastAsia"/>
        </w:rPr>
        <w:t>和灰喉山椒鳥</w:t>
      </w:r>
      <w:r w:rsidR="00881A41" w:rsidRPr="00881A41">
        <w:rPr>
          <w:rFonts w:ascii="Times New Roman" w:eastAsia="標楷體" w:hAnsi="Times New Roman" w:cs="Times New Roman" w:hint="eastAsia"/>
        </w:rPr>
        <w:t>(</w:t>
      </w:r>
      <w:r w:rsidR="00881A41">
        <w:rPr>
          <w:rFonts w:ascii="Times New Roman" w:eastAsia="標楷體" w:hAnsi="Times New Roman" w:cs="Times New Roman"/>
          <w:i/>
          <w:iCs/>
          <w:color w:val="000000"/>
        </w:rPr>
        <w:t>Pericrocotus solaris</w:t>
      </w:r>
      <w:r w:rsidR="00881A41" w:rsidRPr="00881A41">
        <w:rPr>
          <w:rFonts w:ascii="Times New Roman" w:eastAsia="標楷體" w:hAnsi="Times New Roman" w:cs="Times New Roman"/>
        </w:rPr>
        <w:t>)</w:t>
      </w:r>
      <w:r w:rsidR="009B088F">
        <w:rPr>
          <w:rFonts w:ascii="標楷體" w:eastAsia="標楷體" w:hAnsi="標楷體" w:cs="Times New Roman" w:hint="eastAsia"/>
        </w:rPr>
        <w:t>；以及</w:t>
      </w:r>
      <w:r w:rsidR="00A90C56">
        <w:rPr>
          <w:rFonts w:ascii="標楷體" w:eastAsia="標楷體" w:hAnsi="標楷體" w:cs="Times New Roman" w:hint="eastAsia"/>
        </w:rPr>
        <w:t>聲音</w:t>
      </w:r>
      <w:r w:rsidR="009B088F">
        <w:rPr>
          <w:rFonts w:ascii="標楷體" w:eastAsia="標楷體" w:hAnsi="標楷體" w:cs="Times New Roman" w:hint="eastAsia"/>
        </w:rPr>
        <w:t>或外形</w:t>
      </w:r>
      <w:r w:rsidR="00A90C56">
        <w:rPr>
          <w:rFonts w:ascii="標楷體" w:eastAsia="標楷體" w:hAnsi="標楷體" w:cs="Times New Roman" w:hint="eastAsia"/>
        </w:rPr>
        <w:t>易混淆的鳥種，例如：山紅頭和黑枕藍鶲</w:t>
      </w:r>
      <w:r w:rsidR="00881A41" w:rsidRPr="00881A41">
        <w:rPr>
          <w:rFonts w:ascii="Times New Roman" w:eastAsia="標楷體" w:hAnsi="Times New Roman" w:cs="Times New Roman" w:hint="eastAsia"/>
        </w:rPr>
        <w:t>(</w:t>
      </w:r>
      <w:r w:rsidR="00881A41">
        <w:rPr>
          <w:rFonts w:ascii="Times New Roman" w:eastAsia="標楷體" w:hAnsi="Times New Roman" w:cs="Times New Roman"/>
          <w:i/>
          <w:iCs/>
          <w:color w:val="000000"/>
        </w:rPr>
        <w:t>Hypothymis azurea</w:t>
      </w:r>
      <w:r w:rsidR="00881A41" w:rsidRPr="00881A41">
        <w:rPr>
          <w:rFonts w:ascii="Times New Roman" w:eastAsia="標楷體" w:hAnsi="Times New Roman" w:cs="Times New Roman"/>
        </w:rPr>
        <w:t>)</w:t>
      </w:r>
      <w:r w:rsidR="00A90C56">
        <w:rPr>
          <w:rFonts w:cs="Times New Roman" w:hint="eastAsia"/>
        </w:rPr>
        <w:t>、</w:t>
      </w:r>
      <w:r w:rsidR="00A90C56">
        <w:rPr>
          <w:rFonts w:ascii="標楷體" w:eastAsia="標楷體" w:hAnsi="標楷體" w:cs="Times New Roman" w:hint="eastAsia"/>
        </w:rPr>
        <w:t>繡眼畫眉和頭烏線</w:t>
      </w:r>
      <w:r w:rsidR="00881A41" w:rsidRPr="00881A41">
        <w:rPr>
          <w:rFonts w:ascii="Times New Roman" w:eastAsia="標楷體" w:hAnsi="Times New Roman" w:cs="Times New Roman" w:hint="eastAsia"/>
        </w:rPr>
        <w:t>(</w:t>
      </w:r>
      <w:r w:rsidR="00881A41">
        <w:rPr>
          <w:rFonts w:ascii="Times New Roman" w:eastAsia="標楷體" w:hAnsi="Times New Roman" w:cs="Times New Roman"/>
          <w:i/>
          <w:iCs/>
          <w:color w:val="000000"/>
        </w:rPr>
        <w:t>Schoeniparus brunneus</w:t>
      </w:r>
      <w:r w:rsidR="00881A41" w:rsidRPr="00881A41">
        <w:rPr>
          <w:rFonts w:ascii="Times New Roman" w:eastAsia="標楷體" w:hAnsi="Times New Roman" w:cs="Times New Roman"/>
        </w:rPr>
        <w:t>)</w:t>
      </w:r>
      <w:r w:rsidR="00A90C56">
        <w:rPr>
          <w:rFonts w:cs="Times New Roman" w:hint="eastAsia"/>
        </w:rPr>
        <w:t>、</w:t>
      </w:r>
      <w:r w:rsidR="00A90C56">
        <w:rPr>
          <w:rFonts w:ascii="標楷體" w:eastAsia="標楷體" w:hAnsi="標楷體" w:cs="Times New Roman" w:hint="eastAsia"/>
        </w:rPr>
        <w:t>大卷尾</w:t>
      </w:r>
      <w:r w:rsidR="00881A41" w:rsidRPr="00881A41">
        <w:rPr>
          <w:rFonts w:ascii="Times New Roman" w:eastAsia="標楷體" w:hAnsi="Times New Roman" w:cs="Times New Roman" w:hint="eastAsia"/>
        </w:rPr>
        <w:t>(</w:t>
      </w:r>
      <w:r w:rsidR="00881A41">
        <w:rPr>
          <w:rFonts w:ascii="Times New Roman" w:eastAsia="標楷體" w:hAnsi="Times New Roman" w:cs="Times New Roman"/>
          <w:i/>
          <w:iCs/>
          <w:color w:val="000000"/>
        </w:rPr>
        <w:t>Dicrurus macrocercus</w:t>
      </w:r>
      <w:r w:rsidR="00881A41" w:rsidRPr="00881A41">
        <w:rPr>
          <w:rFonts w:ascii="Times New Roman" w:eastAsia="標楷體" w:hAnsi="Times New Roman" w:cs="Times New Roman"/>
        </w:rPr>
        <w:t>)</w:t>
      </w:r>
      <w:r w:rsidR="00A90C56">
        <w:rPr>
          <w:rFonts w:ascii="標楷體" w:eastAsia="標楷體" w:hAnsi="標楷體" w:cs="Times New Roman" w:hint="eastAsia"/>
        </w:rPr>
        <w:t>和小卷尾</w:t>
      </w:r>
      <w:r w:rsidR="00881A41" w:rsidRPr="00881A41">
        <w:rPr>
          <w:rFonts w:ascii="Times New Roman" w:eastAsia="標楷體" w:hAnsi="Times New Roman" w:cs="Times New Roman" w:hint="eastAsia"/>
        </w:rPr>
        <w:t>(</w:t>
      </w:r>
      <w:r w:rsidR="00881A41">
        <w:rPr>
          <w:rFonts w:ascii="Times New Roman" w:eastAsia="標楷體" w:hAnsi="Times New Roman" w:cs="Times New Roman"/>
          <w:i/>
          <w:iCs/>
          <w:color w:val="000000"/>
        </w:rPr>
        <w:t>Dicrurus aeneus</w:t>
      </w:r>
      <w:r w:rsidR="00881A41" w:rsidRPr="00881A41">
        <w:rPr>
          <w:rFonts w:ascii="Times New Roman" w:eastAsia="標楷體" w:hAnsi="Times New Roman" w:cs="Times New Roman"/>
        </w:rPr>
        <w:t>)</w:t>
      </w:r>
      <w:r w:rsidR="00A90C56">
        <w:rPr>
          <w:rFonts w:ascii="標楷體" w:eastAsia="標楷體" w:hAnsi="標楷體" w:cs="Times New Roman" w:hint="eastAsia"/>
        </w:rPr>
        <w:t>等鳥類，分別解析其外形與聲音的特性和辨識技巧</w:t>
      </w:r>
      <w:r>
        <w:rPr>
          <w:rFonts w:ascii="Times New Roman" w:eastAsia="標楷體" w:hAnsi="Times New Roman" w:cs="Times New Roman"/>
        </w:rPr>
        <w:t>；</w:t>
      </w:r>
      <w:r w:rsidR="00BC77BA">
        <w:rPr>
          <w:rFonts w:ascii="Times New Roman" w:eastAsia="標楷體" w:hAnsi="Times New Roman" w:cs="Times New Roman"/>
        </w:rPr>
        <w:t>此外</w:t>
      </w:r>
      <w:r w:rsidR="00BC77BA">
        <w:rPr>
          <w:rFonts w:ascii="標楷體" w:eastAsia="標楷體" w:hAnsi="標楷體" w:cs="Times New Roman" w:hint="eastAsia"/>
        </w:rPr>
        <w:t>，</w:t>
      </w:r>
      <w:r>
        <w:rPr>
          <w:rFonts w:ascii="Times New Roman" w:eastAsia="標楷體" w:hAnsi="Times New Roman" w:cs="Times New Roman"/>
        </w:rPr>
        <w:t>也介紹</w:t>
      </w:r>
      <w:r w:rsidR="00BC77BA">
        <w:rPr>
          <w:rFonts w:ascii="Times New Roman" w:eastAsia="標楷體" w:hAnsi="Times New Roman" w:cs="Times New Roman"/>
        </w:rPr>
        <w:t>由生多所開發的</w:t>
      </w:r>
      <w:r w:rsidR="00BC77BA">
        <w:rPr>
          <w:rFonts w:ascii="標楷體" w:eastAsia="標楷體" w:hAnsi="標楷體" w:cs="Times New Roman" w:hint="eastAsia"/>
        </w:rPr>
        <w:t>「</w:t>
      </w:r>
      <w:r w:rsidR="00BC77BA">
        <w:rPr>
          <w:rFonts w:ascii="Times New Roman" w:eastAsia="標楷體" w:hAnsi="Times New Roman" w:cs="Times New Roman"/>
        </w:rPr>
        <w:t>生物音智慧辨識與標記系統</w:t>
      </w:r>
      <w:r w:rsidR="00BC77BA">
        <w:rPr>
          <w:rFonts w:ascii="Times New Roman" w:eastAsia="標楷體" w:hAnsi="Times New Roman" w:cs="Times New Roman" w:hint="eastAsia"/>
        </w:rPr>
        <w:t>(</w:t>
      </w:r>
      <w:r w:rsidR="00BC77BA">
        <w:rPr>
          <w:rFonts w:ascii="Times New Roman" w:eastAsia="標楷體" w:hAnsi="Times New Roman" w:cs="Times New Roman"/>
        </w:rPr>
        <w:t>SILIC)</w:t>
      </w:r>
      <w:r w:rsidR="00BC77BA">
        <w:rPr>
          <w:rFonts w:ascii="標楷體" w:eastAsia="標楷體" w:hAnsi="標楷體" w:cs="Times New Roman" w:hint="eastAsia"/>
        </w:rPr>
        <w:t>」</w:t>
      </w:r>
      <w:r w:rsidR="00F750E5">
        <w:rPr>
          <w:rFonts w:ascii="標楷體" w:eastAsia="標楷體" w:hAnsi="標楷體" w:cs="Times New Roman" w:hint="eastAsia"/>
        </w:rPr>
        <w:t>，</w:t>
      </w:r>
      <w:r w:rsidR="00F750E5">
        <w:rPr>
          <w:rFonts w:ascii="Times New Roman" w:eastAsia="標楷體" w:hAnsi="Times New Roman" w:cs="Times New Roman"/>
        </w:rPr>
        <w:t>這個</w:t>
      </w:r>
      <w:r w:rsidR="00BC77BA">
        <w:rPr>
          <w:rFonts w:ascii="標楷體" w:eastAsia="標楷體" w:hAnsi="標楷體" w:cs="Times New Roman" w:hint="eastAsia"/>
        </w:rPr>
        <w:t>目前</w:t>
      </w:r>
      <w:r w:rsidR="00BC77BA">
        <w:rPr>
          <w:rFonts w:ascii="Times New Roman" w:eastAsia="標楷體" w:hAnsi="Times New Roman" w:cs="Times New Roman"/>
        </w:rPr>
        <w:t>可以藉由錄音辨</w:t>
      </w:r>
      <w:r w:rsidR="00BC77BA">
        <w:rPr>
          <w:rFonts w:ascii="Times New Roman" w:eastAsia="標楷體" w:hAnsi="Times New Roman" w:cs="Times New Roman"/>
        </w:rPr>
        <w:lastRenderedPageBreak/>
        <w:t>識出包括鳥類</w:t>
      </w:r>
      <w:r w:rsidR="00BC77BA">
        <w:rPr>
          <w:rFonts w:cs="Times New Roman" w:hint="eastAsia"/>
        </w:rPr>
        <w:t>、</w:t>
      </w:r>
      <w:r w:rsidR="00BC77BA">
        <w:rPr>
          <w:rFonts w:ascii="Times New Roman" w:eastAsia="標楷體" w:hAnsi="Times New Roman" w:cs="Times New Roman"/>
        </w:rPr>
        <w:t>蛙類及哺乳類等</w:t>
      </w:r>
      <w:del w:id="372" w:author="瑋婷 徐" w:date="2024-11-22T10:40:00Z" w16du:dateUtc="2024-11-22T02:40:00Z">
        <w:r w:rsidR="00BC77BA" w:rsidDel="00D50F04">
          <w:rPr>
            <w:rFonts w:ascii="Times New Roman" w:eastAsia="標楷體" w:hAnsi="Times New Roman" w:cs="Times New Roman" w:hint="eastAsia"/>
          </w:rPr>
          <w:delText>184</w:delText>
        </w:r>
      </w:del>
      <w:ins w:id="373" w:author="瑋婷 徐" w:date="2024-11-22T10:40:00Z" w16du:dateUtc="2024-11-22T02:40:00Z">
        <w:r w:rsidR="00D50F04">
          <w:rPr>
            <w:rFonts w:ascii="Times New Roman" w:eastAsia="標楷體" w:hAnsi="Times New Roman" w:cs="Times New Roman" w:hint="eastAsia"/>
          </w:rPr>
          <w:t>257</w:t>
        </w:r>
      </w:ins>
      <w:r w:rsidR="00BC77BA">
        <w:rPr>
          <w:rFonts w:ascii="Times New Roman" w:eastAsia="標楷體" w:hAnsi="Times New Roman" w:cs="Times New Roman"/>
        </w:rPr>
        <w:t>種動物</w:t>
      </w:r>
      <w:r w:rsidR="00F750E5">
        <w:rPr>
          <w:rFonts w:ascii="Times New Roman" w:eastAsia="標楷體" w:hAnsi="Times New Roman" w:cs="Times New Roman"/>
        </w:rPr>
        <w:t>的</w:t>
      </w:r>
      <w:r w:rsidR="00F750E5">
        <w:rPr>
          <w:rFonts w:ascii="Times New Roman" w:eastAsia="標楷體" w:hAnsi="Times New Roman" w:cs="Times New Roman" w:hint="eastAsia"/>
        </w:rPr>
        <w:t>A</w:t>
      </w:r>
      <w:r w:rsidR="00F750E5">
        <w:rPr>
          <w:rFonts w:ascii="Times New Roman" w:eastAsia="標楷體" w:hAnsi="Times New Roman" w:cs="Times New Roman"/>
        </w:rPr>
        <w:t>I</w:t>
      </w:r>
      <w:r w:rsidR="00F750E5">
        <w:rPr>
          <w:rFonts w:ascii="Times New Roman" w:eastAsia="標楷體" w:hAnsi="Times New Roman" w:cs="Times New Roman"/>
        </w:rPr>
        <w:t>軟體</w:t>
      </w:r>
      <w:r w:rsidR="00A90C56">
        <w:rPr>
          <w:rFonts w:ascii="標楷體" w:eastAsia="標楷體" w:hAnsi="標楷體" w:cs="Times New Roman" w:hint="eastAsia"/>
        </w:rPr>
        <w:t>，</w:t>
      </w:r>
      <w:r w:rsidR="00A90C56">
        <w:rPr>
          <w:rFonts w:ascii="Times New Roman" w:eastAsia="標楷體" w:hAnsi="Times New Roman" w:cs="Times New Roman"/>
        </w:rPr>
        <w:t>其中可以辨識出的鳥類為</w:t>
      </w:r>
      <w:del w:id="374" w:author="瑋婷 徐" w:date="2024-11-22T10:40:00Z" w16du:dateUtc="2024-11-22T02:40:00Z">
        <w:r w:rsidR="00A90C56" w:rsidDel="00D50F04">
          <w:rPr>
            <w:rFonts w:ascii="Times New Roman" w:eastAsia="標楷體" w:hAnsi="Times New Roman" w:cs="Times New Roman" w:hint="eastAsia"/>
          </w:rPr>
          <w:delText>141</w:delText>
        </w:r>
      </w:del>
      <w:ins w:id="375" w:author="瑋婷 徐" w:date="2024-11-22T10:40:00Z" w16du:dateUtc="2024-11-22T02:40:00Z">
        <w:r w:rsidR="00D50F04">
          <w:rPr>
            <w:rFonts w:ascii="Times New Roman" w:eastAsia="標楷體" w:hAnsi="Times New Roman" w:cs="Times New Roman" w:hint="eastAsia"/>
          </w:rPr>
          <w:t>213</w:t>
        </w:r>
      </w:ins>
      <w:r w:rsidR="00A90C56">
        <w:rPr>
          <w:rFonts w:ascii="Times New Roman" w:eastAsia="標楷體" w:hAnsi="Times New Roman" w:cs="Times New Roman"/>
        </w:rPr>
        <w:t>種</w:t>
      </w:r>
      <w:r w:rsidR="00A90C56">
        <w:rPr>
          <w:rFonts w:ascii="標楷體" w:eastAsia="標楷體" w:hAnsi="標楷體" w:cs="Times New Roman" w:hint="eastAsia"/>
        </w:rPr>
        <w:t>，</w:t>
      </w:r>
      <w:r w:rsidR="00A90C56">
        <w:rPr>
          <w:rFonts w:ascii="Times New Roman" w:eastAsia="標楷體" w:hAnsi="Times New Roman" w:cs="Times New Roman"/>
        </w:rPr>
        <w:t>希望藉由這種嶄新科技工具的應用</w:t>
      </w:r>
      <w:r w:rsidR="00A90C56">
        <w:rPr>
          <w:rFonts w:ascii="標楷體" w:eastAsia="標楷體" w:hAnsi="標楷體" w:cs="Times New Roman" w:hint="eastAsia"/>
        </w:rPr>
        <w:t>，</w:t>
      </w:r>
      <w:r>
        <w:rPr>
          <w:rFonts w:ascii="Times New Roman" w:eastAsia="標楷體" w:hAnsi="Times New Roman" w:cs="Times New Roman"/>
        </w:rPr>
        <w:t>增進</w:t>
      </w:r>
      <w:r w:rsidR="009B088F">
        <w:rPr>
          <w:rFonts w:ascii="Times New Roman" w:eastAsia="標楷體" w:hAnsi="Times New Roman" w:cs="Times New Roman"/>
        </w:rPr>
        <w:t>森林</w:t>
      </w:r>
      <w:r>
        <w:rPr>
          <w:rFonts w:ascii="Times New Roman" w:eastAsia="標楷體" w:hAnsi="Times New Roman" w:cs="Times New Roman"/>
        </w:rPr>
        <w:t>護管員野外調查時的便利性和能力。這</w:t>
      </w:r>
      <w:r>
        <w:rPr>
          <w:rFonts w:ascii="Times New Roman" w:eastAsia="標楷體" w:hAnsi="Times New Roman" w:cs="Times New Roman"/>
        </w:rPr>
        <w:t>4</w:t>
      </w:r>
      <w:r>
        <w:rPr>
          <w:rFonts w:ascii="Times New Roman" w:eastAsia="標楷體" w:hAnsi="Times New Roman" w:cs="Times New Roman"/>
        </w:rPr>
        <w:t>場初階訓練班的參與人員共計</w:t>
      </w:r>
      <w:r>
        <w:rPr>
          <w:rFonts w:ascii="Times New Roman" w:eastAsia="標楷體" w:hAnsi="Times New Roman" w:cs="Times New Roman"/>
        </w:rPr>
        <w:t>138</w:t>
      </w:r>
      <w:r>
        <w:rPr>
          <w:rFonts w:ascii="Times New Roman" w:eastAsia="標楷體" w:hAnsi="Times New Roman" w:cs="Times New Roman"/>
        </w:rPr>
        <w:t>人次，課程活動照片如圖</w:t>
      </w:r>
      <w:r>
        <w:rPr>
          <w:rFonts w:ascii="Times New Roman" w:eastAsia="標楷體" w:hAnsi="Times New Roman" w:cs="Times New Roman"/>
        </w:rPr>
        <w:t>8-</w:t>
      </w:r>
      <w:r>
        <w:rPr>
          <w:rFonts w:ascii="Times New Roman" w:eastAsia="標楷體" w:hAnsi="Times New Roman" w:cs="Times New Roman"/>
        </w:rPr>
        <w:t>圖</w:t>
      </w:r>
      <w:r>
        <w:rPr>
          <w:rFonts w:ascii="Times New Roman" w:eastAsia="標楷體" w:hAnsi="Times New Roman" w:cs="Times New Roman"/>
        </w:rPr>
        <w:t>11</w:t>
      </w:r>
      <w:r>
        <w:rPr>
          <w:rFonts w:ascii="標楷體" w:eastAsia="標楷體" w:hAnsi="標楷體" w:cs="Times New Roman"/>
        </w:rPr>
        <w:t>。</w:t>
      </w:r>
    </w:p>
    <w:p w14:paraId="5F985054" w14:textId="77777777" w:rsidR="00D93FCC" w:rsidRDefault="00D93FCC">
      <w:pPr>
        <w:spacing w:line="360" w:lineRule="auto"/>
        <w:jc w:val="both"/>
        <w:rPr>
          <w:rFonts w:ascii="Times New Roman" w:eastAsia="標楷體" w:hAnsi="Times New Roman" w:cs="Times New Roman"/>
        </w:rPr>
      </w:pPr>
    </w:p>
    <w:p w14:paraId="714E805A" w14:textId="75A5448C" w:rsidR="00D93FCC" w:rsidRDefault="002435EC">
      <w:pPr>
        <w:spacing w:line="360" w:lineRule="auto"/>
        <w:jc w:val="both"/>
      </w:pPr>
      <w:r>
        <w:rPr>
          <w:rFonts w:ascii="Times New Roman" w:eastAsia="標楷體" w:hAnsi="Times New Roman" w:cs="Times New Roman"/>
        </w:rPr>
        <w:t xml:space="preserve">    </w:t>
      </w:r>
      <w:r w:rsidR="00A90C56">
        <w:rPr>
          <w:rFonts w:ascii="Times New Roman" w:eastAsia="標楷體" w:hAnsi="Times New Roman" w:cs="Times New Roman"/>
        </w:rPr>
        <w:t>參與</w:t>
      </w:r>
      <w:r w:rsidR="009B088F">
        <w:rPr>
          <w:rFonts w:ascii="Times New Roman" w:eastAsia="標楷體" w:hAnsi="Times New Roman" w:cs="Times New Roman"/>
        </w:rPr>
        <w:t>202</w:t>
      </w:r>
      <w:del w:id="376" w:author="瑋婷 徐" w:date="2024-11-22T10:41:00Z" w16du:dateUtc="2024-11-22T02:41:00Z">
        <w:r w:rsidR="009B088F" w:rsidDel="00D50F04">
          <w:rPr>
            <w:rFonts w:ascii="Times New Roman" w:eastAsia="標楷體" w:hAnsi="Times New Roman" w:cs="Times New Roman" w:hint="eastAsia"/>
          </w:rPr>
          <w:delText>3</w:delText>
        </w:r>
      </w:del>
      <w:ins w:id="377" w:author="瑋婷 徐" w:date="2024-11-22T10:41:00Z" w16du:dateUtc="2024-11-22T02:41:00Z">
        <w:r w:rsidR="00D50F04">
          <w:rPr>
            <w:rFonts w:ascii="Times New Roman" w:eastAsia="標楷體" w:hAnsi="Times New Roman" w:cs="Times New Roman" w:hint="eastAsia"/>
          </w:rPr>
          <w:t>4</w:t>
        </w:r>
      </w:ins>
      <w:r w:rsidR="009B088F">
        <w:rPr>
          <w:rFonts w:ascii="Times New Roman" w:eastAsia="標楷體" w:hAnsi="Times New Roman" w:cs="Times New Roman"/>
        </w:rPr>
        <w:t>年</w:t>
      </w:r>
      <w:r w:rsidR="00A90C56">
        <w:rPr>
          <w:rFonts w:ascii="Times New Roman" w:eastAsia="標楷體" w:hAnsi="Times New Roman" w:cs="Times New Roman"/>
        </w:rPr>
        <w:t>初階訓練班的</w:t>
      </w:r>
      <w:r w:rsidR="00A90C56">
        <w:rPr>
          <w:rFonts w:ascii="Times New Roman" w:eastAsia="標楷體" w:hAnsi="Times New Roman" w:cs="Times New Roman"/>
        </w:rPr>
        <w:t>1</w:t>
      </w:r>
      <w:del w:id="378" w:author="瑋婷 徐" w:date="2024-11-22T10:41:00Z" w16du:dateUtc="2024-11-22T02:41:00Z">
        <w:r w:rsidR="00A90C56" w:rsidDel="00D50F04">
          <w:rPr>
            <w:rFonts w:ascii="Times New Roman" w:eastAsia="標楷體" w:hAnsi="Times New Roman" w:cs="Times New Roman" w:hint="eastAsia"/>
          </w:rPr>
          <w:delText>38</w:delText>
        </w:r>
      </w:del>
      <w:ins w:id="379" w:author="瑋婷 徐" w:date="2024-11-22T10:41:00Z" w16du:dateUtc="2024-11-22T02:41:00Z">
        <w:r w:rsidR="00D50F04">
          <w:rPr>
            <w:rFonts w:ascii="Times New Roman" w:eastAsia="標楷體" w:hAnsi="Times New Roman" w:cs="Times New Roman" w:hint="eastAsia"/>
          </w:rPr>
          <w:t>5</w:t>
        </w:r>
      </w:ins>
      <w:ins w:id="380" w:author="瑋婷 徐" w:date="2024-12-24T16:28:00Z" w16du:dateUtc="2024-12-24T08:28:00Z">
        <w:r w:rsidR="00B9318B">
          <w:rPr>
            <w:rFonts w:ascii="Times New Roman" w:eastAsia="標楷體" w:hAnsi="Times New Roman" w:cs="Times New Roman"/>
          </w:rPr>
          <w:t>1</w:t>
        </w:r>
      </w:ins>
      <w:r w:rsidR="009B088F">
        <w:rPr>
          <w:rFonts w:ascii="Times New Roman" w:eastAsia="標楷體" w:hAnsi="Times New Roman" w:cs="Times New Roman"/>
        </w:rPr>
        <w:t>位</w:t>
      </w:r>
      <w:r w:rsidR="00A90C56">
        <w:rPr>
          <w:rFonts w:ascii="Times New Roman" w:eastAsia="標楷體" w:hAnsi="Times New Roman" w:cs="Times New Roman"/>
        </w:rPr>
        <w:t>學員</w:t>
      </w:r>
      <w:r>
        <w:rPr>
          <w:rFonts w:ascii="Times New Roman" w:eastAsia="標楷體" w:hAnsi="Times New Roman" w:cs="Times New Roman"/>
        </w:rPr>
        <w:t>，</w:t>
      </w:r>
      <w:r w:rsidR="00A90C56">
        <w:rPr>
          <w:rFonts w:ascii="Times New Roman" w:eastAsia="標楷體" w:hAnsi="Times New Roman" w:cs="Times New Roman"/>
        </w:rPr>
        <w:t>有</w:t>
      </w:r>
      <w:r>
        <w:rPr>
          <w:rFonts w:ascii="Times New Roman" w:eastAsia="標楷體" w:hAnsi="Times New Roman" w:cs="Times New Roman"/>
        </w:rPr>
        <w:t>完</w:t>
      </w:r>
      <w:r w:rsidR="00C26FAF">
        <w:rPr>
          <w:rFonts w:ascii="Times New Roman" w:eastAsia="標楷體" w:hAnsi="Times New Roman" w:cs="Times New Roman" w:hint="eastAsia"/>
        </w:rPr>
        <w:t>成</w:t>
      </w:r>
      <w:r>
        <w:rPr>
          <w:rFonts w:ascii="Times New Roman" w:eastAsia="標楷體" w:hAnsi="Times New Roman" w:cs="Times New Roman"/>
        </w:rPr>
        <w:t>前</w:t>
      </w:r>
      <w:r w:rsidR="00C26FAF">
        <w:rPr>
          <w:rFonts w:ascii="Times New Roman" w:eastAsia="標楷體" w:hAnsi="Times New Roman" w:cs="Times New Roman" w:hint="eastAsia"/>
        </w:rPr>
        <w:t>測及</w:t>
      </w:r>
      <w:r w:rsidR="00A90C56">
        <w:rPr>
          <w:rFonts w:ascii="Times New Roman" w:eastAsia="標楷體" w:hAnsi="Times New Roman" w:cs="Times New Roman"/>
        </w:rPr>
        <w:t>後測</w:t>
      </w:r>
      <w:r>
        <w:rPr>
          <w:rFonts w:ascii="Times New Roman" w:eastAsia="標楷體" w:hAnsi="Times New Roman" w:cs="Times New Roman"/>
        </w:rPr>
        <w:t>者共計</w:t>
      </w:r>
      <w:r>
        <w:rPr>
          <w:rFonts w:ascii="Times New Roman" w:eastAsia="標楷體" w:hAnsi="Times New Roman" w:cs="Times New Roman"/>
        </w:rPr>
        <w:t>12</w:t>
      </w:r>
      <w:del w:id="381" w:author="瑋婷 徐" w:date="2024-11-22T10:41:00Z" w16du:dateUtc="2024-11-22T02:41:00Z">
        <w:r w:rsidDel="00D50F04">
          <w:rPr>
            <w:rFonts w:ascii="Times New Roman" w:eastAsia="標楷體" w:hAnsi="Times New Roman" w:cs="Times New Roman" w:hint="eastAsia"/>
          </w:rPr>
          <w:delText>8</w:delText>
        </w:r>
      </w:del>
      <w:ins w:id="382" w:author="瑋婷 徐" w:date="2024-11-22T10:41:00Z" w16du:dateUtc="2024-11-22T02:41:00Z">
        <w:r w:rsidR="00D50F04">
          <w:rPr>
            <w:rFonts w:ascii="Times New Roman" w:eastAsia="標楷體" w:hAnsi="Times New Roman" w:cs="Times New Roman" w:hint="eastAsia"/>
          </w:rPr>
          <w:t>0</w:t>
        </w:r>
      </w:ins>
      <w:r>
        <w:rPr>
          <w:rFonts w:ascii="Times New Roman" w:eastAsia="標楷體" w:hAnsi="Times New Roman" w:cs="Times New Roman"/>
        </w:rPr>
        <w:t>人。</w:t>
      </w:r>
      <w:r w:rsidR="00A90C56">
        <w:rPr>
          <w:rFonts w:ascii="Times New Roman" w:eastAsia="標楷體" w:hAnsi="Times New Roman" w:cs="Times New Roman"/>
        </w:rPr>
        <w:t>分析測驗</w:t>
      </w:r>
      <w:r>
        <w:rPr>
          <w:rFonts w:ascii="Times New Roman" w:eastAsia="標楷體" w:hAnsi="Times New Roman" w:cs="Times New Roman"/>
        </w:rPr>
        <w:t>結果顯示學員</w:t>
      </w:r>
      <w:r w:rsidR="00A90C56">
        <w:rPr>
          <w:rFonts w:ascii="Times New Roman" w:eastAsia="標楷體" w:hAnsi="Times New Roman" w:cs="Times New Roman"/>
        </w:rPr>
        <w:t>在調查方法和鳥類辨識技巧訓練</w:t>
      </w:r>
      <w:r>
        <w:rPr>
          <w:rFonts w:ascii="Times New Roman" w:eastAsia="標楷體" w:hAnsi="Times New Roman" w:cs="Times New Roman"/>
        </w:rPr>
        <w:t>的</w:t>
      </w:r>
      <w:r w:rsidR="00A90C56">
        <w:rPr>
          <w:rFonts w:ascii="Times New Roman" w:eastAsia="標楷體" w:hAnsi="Times New Roman" w:cs="Times New Roman"/>
        </w:rPr>
        <w:t>總</w:t>
      </w:r>
      <w:r>
        <w:rPr>
          <w:rFonts w:ascii="Times New Roman" w:eastAsia="標楷體" w:hAnsi="Times New Roman" w:cs="Times New Roman"/>
        </w:rPr>
        <w:t>成績有顯著提升</w:t>
      </w:r>
      <w:r>
        <w:rPr>
          <w:rFonts w:ascii="Times New Roman" w:eastAsia="標楷體" w:hAnsi="Times New Roman" w:cs="Times New Roman"/>
        </w:rPr>
        <w:t>(</w:t>
      </w:r>
      <w:ins w:id="383" w:author="瑋婷 徐" w:date="2024-11-22T10:42:00Z" w16du:dateUtc="2024-11-22T02:42:00Z">
        <w:r w:rsidR="00D50F04" w:rsidRPr="00D50F04">
          <w:rPr>
            <w:rFonts w:ascii="Times New Roman" w:eastAsia="標楷體" w:hAnsi="Times New Roman" w:cs="Times New Roman"/>
          </w:rPr>
          <w:t>n = 120, t = 21.48, p</w:t>
        </w:r>
        <w:r w:rsidR="00D50F04">
          <w:rPr>
            <w:rFonts w:ascii="Times New Roman" w:eastAsia="標楷體" w:hAnsi="Times New Roman" w:cs="Times New Roman" w:hint="eastAsia"/>
          </w:rPr>
          <w:t xml:space="preserve"> </w:t>
        </w:r>
        <w:r w:rsidR="00D50F04" w:rsidRPr="00D50F04">
          <w:rPr>
            <w:rFonts w:ascii="Times New Roman" w:eastAsia="標楷體" w:hAnsi="Times New Roman" w:cs="Times New Roman"/>
          </w:rPr>
          <w:t>&lt;</w:t>
        </w:r>
        <w:r w:rsidR="00D50F04">
          <w:rPr>
            <w:rFonts w:ascii="Times New Roman" w:eastAsia="標楷體" w:hAnsi="Times New Roman" w:cs="Times New Roman" w:hint="eastAsia"/>
          </w:rPr>
          <w:t xml:space="preserve"> </w:t>
        </w:r>
        <w:r w:rsidR="00D50F04" w:rsidRPr="00D50F04">
          <w:rPr>
            <w:rFonts w:ascii="Times New Roman" w:eastAsia="標楷體" w:hAnsi="Times New Roman" w:cs="Times New Roman"/>
          </w:rPr>
          <w:t>0.05</w:t>
        </w:r>
      </w:ins>
      <w:del w:id="384" w:author="瑋婷 徐" w:date="2024-11-22T10:42:00Z" w16du:dateUtc="2024-11-22T02:42:00Z">
        <w:r w:rsidDel="00D50F04">
          <w:rPr>
            <w:rFonts w:ascii="Times New Roman" w:eastAsia="標楷體" w:hAnsi="Times New Roman" w:cs="Times New Roman"/>
          </w:rPr>
          <w:delText>n = 128, t = 23.11, p &lt; 0.05</w:delText>
        </w:r>
      </w:del>
      <w:r>
        <w:rPr>
          <w:rFonts w:ascii="Times New Roman" w:eastAsia="標楷體" w:hAnsi="Times New Roman" w:cs="Times New Roman"/>
        </w:rPr>
        <w:t>)</w:t>
      </w:r>
      <w:r>
        <w:rPr>
          <w:rFonts w:ascii="Times New Roman" w:eastAsia="標楷體" w:hAnsi="Times New Roman" w:cs="Times New Roman"/>
        </w:rPr>
        <w:t>，成績中位數自</w:t>
      </w:r>
      <w:del w:id="385" w:author="瑋婷 徐" w:date="2024-11-22T10:43:00Z" w16du:dateUtc="2024-11-22T02:43:00Z">
        <w:r w:rsidDel="00D50F04">
          <w:rPr>
            <w:rFonts w:ascii="Times New Roman" w:eastAsia="標楷體" w:hAnsi="Times New Roman" w:cs="Times New Roman" w:hint="eastAsia"/>
          </w:rPr>
          <w:delText>56</w:delText>
        </w:r>
      </w:del>
      <w:ins w:id="386" w:author="瑋婷 徐" w:date="2024-11-22T10:43:00Z" w16du:dateUtc="2024-11-22T02:43:00Z">
        <w:r w:rsidR="00D50F04">
          <w:rPr>
            <w:rFonts w:ascii="Times New Roman" w:eastAsia="標楷體" w:hAnsi="Times New Roman" w:cs="Times New Roman" w:hint="eastAsia"/>
          </w:rPr>
          <w:t>54</w:t>
        </w:r>
      </w:ins>
      <w:r>
        <w:rPr>
          <w:rFonts w:ascii="Times New Roman" w:eastAsia="標楷體" w:hAnsi="Times New Roman" w:cs="Times New Roman"/>
        </w:rPr>
        <w:t>分</w:t>
      </w:r>
      <w:r w:rsidR="00721BD6">
        <w:rPr>
          <w:rFonts w:ascii="Times New Roman" w:eastAsia="標楷體" w:hAnsi="Times New Roman" w:cs="Times New Roman"/>
        </w:rPr>
        <w:t>大幅</w:t>
      </w:r>
      <w:r>
        <w:rPr>
          <w:rFonts w:ascii="Times New Roman" w:eastAsia="標楷體" w:hAnsi="Times New Roman" w:cs="Times New Roman"/>
        </w:rPr>
        <w:t>提升至</w:t>
      </w:r>
      <w:r>
        <w:rPr>
          <w:rFonts w:ascii="Times New Roman" w:eastAsia="標楷體" w:hAnsi="Times New Roman" w:cs="Times New Roman"/>
        </w:rPr>
        <w:t>8</w:t>
      </w:r>
      <w:del w:id="387" w:author="瑋婷 徐" w:date="2024-11-22T10:43:00Z" w16du:dateUtc="2024-11-22T02:43:00Z">
        <w:r w:rsidDel="00D50F04">
          <w:rPr>
            <w:rFonts w:ascii="Times New Roman" w:eastAsia="標楷體" w:hAnsi="Times New Roman" w:cs="Times New Roman"/>
          </w:rPr>
          <w:delText>8</w:delText>
        </w:r>
      </w:del>
      <w:ins w:id="388" w:author="瑋婷 徐" w:date="2024-11-22T10:43:00Z" w16du:dateUtc="2024-11-22T02:43:00Z">
        <w:r w:rsidR="00D50F04">
          <w:rPr>
            <w:rFonts w:ascii="Times New Roman" w:eastAsia="標楷體" w:hAnsi="Times New Roman" w:cs="Times New Roman" w:hint="eastAsia"/>
          </w:rPr>
          <w:t>4</w:t>
        </w:r>
      </w:ins>
      <w:r>
        <w:rPr>
          <w:rFonts w:ascii="Times New Roman" w:eastAsia="標楷體" w:hAnsi="Times New Roman" w:cs="Times New Roman"/>
        </w:rPr>
        <w:t>分</w:t>
      </w:r>
      <w:r>
        <w:rPr>
          <w:rFonts w:ascii="Times New Roman" w:eastAsia="標楷體" w:hAnsi="Times New Roman" w:cs="Times New Roman"/>
        </w:rPr>
        <w:t>(</w:t>
      </w:r>
      <w:r>
        <w:rPr>
          <w:rFonts w:ascii="Times New Roman" w:eastAsia="標楷體" w:hAnsi="Times New Roman" w:cs="Times New Roman"/>
        </w:rPr>
        <w:t>圖</w:t>
      </w:r>
      <w:r>
        <w:rPr>
          <w:rFonts w:ascii="Times New Roman" w:eastAsia="標楷體" w:hAnsi="Times New Roman" w:cs="Times New Roman"/>
        </w:rPr>
        <w:t>12)</w:t>
      </w:r>
      <w:r>
        <w:rPr>
          <w:rFonts w:ascii="Times New Roman" w:eastAsia="標楷體" w:hAnsi="Times New Roman" w:cs="Times New Roman"/>
          <w:color w:val="000000"/>
        </w:rPr>
        <w:t>。</w:t>
      </w:r>
    </w:p>
    <w:p w14:paraId="6B9EF4BA" w14:textId="77777777" w:rsidR="00D93FCC" w:rsidRDefault="00D93FCC">
      <w:pPr>
        <w:spacing w:line="360" w:lineRule="auto"/>
        <w:jc w:val="both"/>
        <w:rPr>
          <w:rFonts w:ascii="Times New Roman" w:eastAsia="標楷體" w:hAnsi="Times New Roman" w:cs="Times New Roman"/>
        </w:rPr>
      </w:pPr>
    </w:p>
    <w:p w14:paraId="4C1F8379" w14:textId="54B0880F"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sidR="009B088F">
        <w:rPr>
          <w:rFonts w:ascii="Times New Roman" w:eastAsia="標楷體" w:hAnsi="Times New Roman" w:cs="Times New Roman"/>
        </w:rPr>
        <w:t>進一步</w:t>
      </w:r>
      <w:r w:rsidR="00721BD6">
        <w:rPr>
          <w:rFonts w:ascii="Times New Roman" w:eastAsia="標楷體" w:hAnsi="Times New Roman" w:cs="Times New Roman"/>
        </w:rPr>
        <w:t>爬梳上述測驗結果</w:t>
      </w:r>
      <w:r w:rsidR="00721BD6">
        <w:rPr>
          <w:rFonts w:ascii="標楷體" w:eastAsia="標楷體" w:hAnsi="標楷體" w:cs="Times New Roman" w:hint="eastAsia"/>
        </w:rPr>
        <w:t>，</w:t>
      </w:r>
      <w:r w:rsidR="00721BD6">
        <w:rPr>
          <w:rFonts w:ascii="Times New Roman" w:eastAsia="標楷體" w:hAnsi="Times New Roman" w:cs="Times New Roman"/>
        </w:rPr>
        <w:t>發現</w:t>
      </w:r>
      <w:r>
        <w:rPr>
          <w:rFonts w:ascii="Times New Roman" w:eastAsia="標楷體" w:hAnsi="Times New Roman" w:cs="Times New Roman"/>
        </w:rPr>
        <w:t>在鳥類辨識方面，學員較擅長從外觀辨識鳥類，較不擅長從聲音辨識鳥類</w:t>
      </w:r>
      <w:r>
        <w:rPr>
          <w:rFonts w:ascii="Times New Roman" w:eastAsia="標楷體" w:hAnsi="Times New Roman" w:cs="Times New Roman"/>
        </w:rPr>
        <w:t>(</w:t>
      </w:r>
      <w:r>
        <w:rPr>
          <w:rFonts w:ascii="Times New Roman" w:eastAsia="標楷體" w:hAnsi="Times New Roman" w:cs="Times New Roman"/>
        </w:rPr>
        <w:t>圖</w:t>
      </w:r>
      <w:r>
        <w:rPr>
          <w:rFonts w:ascii="Times New Roman" w:eastAsia="標楷體" w:hAnsi="Times New Roman" w:cs="Times New Roman"/>
        </w:rPr>
        <w:t>13)</w:t>
      </w:r>
      <w:r>
        <w:rPr>
          <w:rFonts w:ascii="Times New Roman" w:eastAsia="標楷體" w:hAnsi="Times New Roman" w:cs="Times New Roman"/>
        </w:rPr>
        <w:t>。從外觀辨識來看，紅嘴黑鵯、斯氏繡眼</w:t>
      </w:r>
      <w:r w:rsidR="00F40616">
        <w:rPr>
          <w:rFonts w:ascii="Times New Roman" w:eastAsia="標楷體" w:hAnsi="Times New Roman" w:cs="Times New Roman" w:hint="eastAsia"/>
        </w:rPr>
        <w:t>(</w:t>
      </w:r>
      <w:r w:rsidR="00F40616">
        <w:rPr>
          <w:rFonts w:ascii="Times New Roman" w:eastAsia="標楷體" w:hAnsi="Times New Roman" w:cs="Times New Roman"/>
          <w:i/>
          <w:iCs/>
          <w:color w:val="000000"/>
        </w:rPr>
        <w:t>Zosterops simplex</w:t>
      </w:r>
      <w:r w:rsidR="00F40616">
        <w:rPr>
          <w:rFonts w:ascii="Times New Roman" w:eastAsia="標楷體" w:hAnsi="Times New Roman" w:cs="Times New Roman"/>
        </w:rPr>
        <w:t>)</w:t>
      </w:r>
      <w:r>
        <w:rPr>
          <w:rFonts w:ascii="Times New Roman" w:eastAsia="標楷體" w:hAnsi="Times New Roman" w:cs="Times New Roman"/>
        </w:rPr>
        <w:t>、黃腹琉璃</w:t>
      </w:r>
      <w:r w:rsidR="00F40616">
        <w:rPr>
          <w:rFonts w:ascii="Times New Roman" w:eastAsia="標楷體" w:hAnsi="Times New Roman" w:cs="Times New Roman" w:hint="eastAsia"/>
        </w:rPr>
        <w:t>(</w:t>
      </w:r>
      <w:r w:rsidR="00F40616">
        <w:rPr>
          <w:rFonts w:ascii="Times New Roman" w:eastAsia="標楷體" w:hAnsi="Times New Roman" w:cs="Times New Roman"/>
          <w:i/>
          <w:iCs/>
          <w:color w:val="000000"/>
        </w:rPr>
        <w:t>Niltava vivida</w:t>
      </w:r>
      <w:r w:rsidR="00F40616">
        <w:rPr>
          <w:rFonts w:ascii="Times New Roman" w:eastAsia="標楷體" w:hAnsi="Times New Roman" w:cs="Times New Roman"/>
        </w:rPr>
        <w:t>)</w:t>
      </w:r>
      <w:r>
        <w:rPr>
          <w:rFonts w:ascii="Times New Roman" w:eastAsia="標楷體" w:hAnsi="Times New Roman" w:cs="Times New Roman"/>
        </w:rPr>
        <w:t>、冠羽畫眉、白耳畫眉是多數學員已經熟悉的鳥類</w:t>
      </w:r>
      <w:r w:rsidR="00721BD6">
        <w:rPr>
          <w:rFonts w:ascii="標楷體" w:eastAsia="標楷體" w:hAnsi="標楷體" w:cs="Times New Roman" w:hint="eastAsia"/>
        </w:rPr>
        <w:t>；</w:t>
      </w:r>
      <w:r w:rsidR="00721BD6">
        <w:rPr>
          <w:rFonts w:ascii="Times New Roman" w:eastAsia="標楷體" w:hAnsi="Times New Roman" w:cs="Times New Roman"/>
        </w:rPr>
        <w:t>而小卷尾、青背山雀</w:t>
      </w:r>
      <w:r w:rsidR="00F40616">
        <w:rPr>
          <w:rFonts w:ascii="Times New Roman" w:eastAsia="標楷體" w:hAnsi="Times New Roman" w:cs="Times New Roman" w:hint="eastAsia"/>
        </w:rPr>
        <w:t>(</w:t>
      </w:r>
      <w:r w:rsidR="00F40616">
        <w:rPr>
          <w:rFonts w:ascii="Times New Roman" w:eastAsia="標楷體" w:hAnsi="Times New Roman" w:cs="Times New Roman"/>
          <w:i/>
          <w:iCs/>
          <w:color w:val="000000"/>
        </w:rPr>
        <w:t>Parus monticolus</w:t>
      </w:r>
      <w:r w:rsidR="00F40616">
        <w:rPr>
          <w:rFonts w:ascii="Times New Roman" w:eastAsia="標楷體" w:hAnsi="Times New Roman" w:cs="Times New Roman"/>
        </w:rPr>
        <w:t>)</w:t>
      </w:r>
      <w:r w:rsidR="00721BD6">
        <w:rPr>
          <w:rFonts w:ascii="Times New Roman" w:eastAsia="標楷體" w:hAnsi="Times New Roman" w:cs="Times New Roman"/>
        </w:rPr>
        <w:t>和松鴉</w:t>
      </w:r>
      <w:r w:rsidR="00F40616">
        <w:rPr>
          <w:rFonts w:ascii="Times New Roman" w:eastAsia="標楷體" w:hAnsi="Times New Roman" w:cs="Times New Roman" w:hint="eastAsia"/>
        </w:rPr>
        <w:t>(</w:t>
      </w:r>
      <w:r w:rsidR="00F40616">
        <w:rPr>
          <w:rFonts w:ascii="Times New Roman" w:eastAsia="標楷體" w:hAnsi="Times New Roman" w:cs="Times New Roman"/>
          <w:i/>
          <w:iCs/>
          <w:color w:val="000000"/>
        </w:rPr>
        <w:t>Garrulus glandarius</w:t>
      </w:r>
      <w:r w:rsidR="00F40616">
        <w:rPr>
          <w:rFonts w:ascii="Times New Roman" w:eastAsia="標楷體" w:hAnsi="Times New Roman" w:cs="Times New Roman"/>
        </w:rPr>
        <w:t>)</w:t>
      </w:r>
      <w:r w:rsidR="00721BD6">
        <w:rPr>
          <w:rFonts w:ascii="Times New Roman" w:eastAsia="標楷體" w:hAnsi="Times New Roman" w:cs="Times New Roman"/>
        </w:rPr>
        <w:t>等鳥類則是在前測時僅</w:t>
      </w:r>
      <w:r w:rsidR="00721BD6">
        <w:rPr>
          <w:rFonts w:ascii="Times New Roman" w:eastAsia="標楷體" w:hAnsi="Times New Roman" w:cs="Times New Roman"/>
        </w:rPr>
        <w:t>40%</w:t>
      </w:r>
      <w:r w:rsidR="00721BD6">
        <w:rPr>
          <w:rFonts w:ascii="Times New Roman" w:eastAsia="標楷體" w:hAnsi="Times New Roman" w:cs="Times New Roman"/>
        </w:rPr>
        <w:t>左右的學員可以正確回答，</w:t>
      </w:r>
      <w:r w:rsidR="009B088F">
        <w:rPr>
          <w:rFonts w:ascii="Times New Roman" w:eastAsia="標楷體" w:hAnsi="Times New Roman" w:cs="Times New Roman"/>
        </w:rPr>
        <w:t>然而，</w:t>
      </w:r>
      <w:r w:rsidR="00721BD6">
        <w:rPr>
          <w:rFonts w:ascii="Times New Roman" w:eastAsia="標楷體" w:hAnsi="Times New Roman" w:cs="Times New Roman"/>
        </w:rPr>
        <w:t>經過課程培訓之後，</w:t>
      </w:r>
      <w:r w:rsidR="00721BD6">
        <w:rPr>
          <w:rFonts w:ascii="Times New Roman" w:eastAsia="標楷體" w:hAnsi="Times New Roman" w:cs="Times New Roman"/>
        </w:rPr>
        <w:t>70%</w:t>
      </w:r>
      <w:r w:rsidR="00721BD6">
        <w:rPr>
          <w:rFonts w:ascii="Times New Roman" w:eastAsia="標楷體" w:hAnsi="Times New Roman" w:cs="Times New Roman"/>
        </w:rPr>
        <w:t>以上的學員可以正確的辨識出上述鳥種</w:t>
      </w:r>
      <w:r w:rsidR="00721BD6">
        <w:rPr>
          <w:rFonts w:ascii="標楷體" w:eastAsia="標楷體" w:hAnsi="標楷體" w:cs="Times New Roman" w:hint="eastAsia"/>
        </w:rPr>
        <w:t>，有明顯的進步</w:t>
      </w:r>
      <w:r w:rsidR="00721BD6">
        <w:rPr>
          <w:rFonts w:ascii="Times New Roman" w:eastAsia="標楷體" w:hAnsi="Times New Roman" w:cs="Times New Roman"/>
        </w:rPr>
        <w:t xml:space="preserve"> </w:t>
      </w:r>
      <w:r>
        <w:rPr>
          <w:rFonts w:ascii="Times New Roman" w:eastAsia="標楷體" w:hAnsi="Times New Roman" w:cs="Times New Roman"/>
        </w:rPr>
        <w:t>(</w:t>
      </w:r>
      <w:r>
        <w:rPr>
          <w:rFonts w:ascii="Times New Roman" w:eastAsia="標楷體" w:hAnsi="Times New Roman" w:cs="Times New Roman"/>
        </w:rPr>
        <w:t>圖</w:t>
      </w:r>
      <w:r>
        <w:rPr>
          <w:rFonts w:ascii="Times New Roman" w:eastAsia="標楷體" w:hAnsi="Times New Roman" w:cs="Times New Roman"/>
        </w:rPr>
        <w:t>13b)</w:t>
      </w:r>
      <w:r>
        <w:rPr>
          <w:rFonts w:ascii="Times New Roman" w:eastAsia="標楷體" w:hAnsi="Times New Roman" w:cs="Times New Roman"/>
        </w:rPr>
        <w:t>。</w:t>
      </w:r>
      <w:r w:rsidR="00721BD6">
        <w:rPr>
          <w:rFonts w:ascii="Times New Roman" w:eastAsia="標楷體" w:hAnsi="Times New Roman" w:cs="Times New Roman"/>
        </w:rPr>
        <w:t>在</w:t>
      </w:r>
      <w:r>
        <w:rPr>
          <w:rFonts w:ascii="Times New Roman" w:eastAsia="標楷體" w:hAnsi="Times New Roman" w:cs="Times New Roman"/>
        </w:rPr>
        <w:t>鳥音辨識方面，五色鳥是多數學員已經熟悉的鳥音，其餘鳥種</w:t>
      </w:r>
      <w:r w:rsidR="00721BD6">
        <w:rPr>
          <w:rFonts w:ascii="Times New Roman" w:eastAsia="標楷體" w:hAnsi="Times New Roman" w:cs="Times New Roman"/>
        </w:rPr>
        <w:t>的聲音</w:t>
      </w:r>
      <w:r>
        <w:rPr>
          <w:rFonts w:ascii="Times New Roman" w:eastAsia="標楷體" w:hAnsi="Times New Roman" w:cs="Times New Roman"/>
        </w:rPr>
        <w:t>經過訓練後，</w:t>
      </w:r>
      <w:r w:rsidR="00721BD6">
        <w:rPr>
          <w:rFonts w:ascii="Times New Roman" w:eastAsia="標楷體" w:hAnsi="Times New Roman" w:cs="Times New Roman"/>
        </w:rPr>
        <w:t>多數學員</w:t>
      </w:r>
      <w:r>
        <w:rPr>
          <w:rFonts w:ascii="Times New Roman" w:eastAsia="標楷體" w:hAnsi="Times New Roman" w:cs="Times New Roman"/>
        </w:rPr>
        <w:t>就能進步並清楚辨識鳥種</w:t>
      </w:r>
      <w:r>
        <w:rPr>
          <w:rFonts w:ascii="Times New Roman" w:eastAsia="標楷體" w:hAnsi="Times New Roman" w:cs="Times New Roman"/>
        </w:rPr>
        <w:t>(</w:t>
      </w:r>
      <w:r>
        <w:rPr>
          <w:rFonts w:ascii="Times New Roman" w:eastAsia="標楷體" w:hAnsi="Times New Roman" w:cs="Times New Roman"/>
        </w:rPr>
        <w:t>圖</w:t>
      </w:r>
      <w:r>
        <w:rPr>
          <w:rFonts w:ascii="Times New Roman" w:eastAsia="標楷體" w:hAnsi="Times New Roman" w:cs="Times New Roman"/>
        </w:rPr>
        <w:t>13c)</w:t>
      </w:r>
      <w:r>
        <w:rPr>
          <w:rFonts w:ascii="Times New Roman" w:eastAsia="標楷體" w:hAnsi="Times New Roman" w:cs="Times New Roman"/>
        </w:rPr>
        <w:t>。其中，山紅頭、黑枕藍鶲的鳥音是</w:t>
      </w:r>
      <w:r w:rsidR="00721BD6">
        <w:rPr>
          <w:rFonts w:ascii="Times New Roman" w:eastAsia="標楷體" w:hAnsi="Times New Roman" w:cs="Times New Roman"/>
        </w:rPr>
        <w:t>之前在訪談時</w:t>
      </w:r>
      <w:r w:rsidR="00721BD6">
        <w:rPr>
          <w:rFonts w:ascii="標楷體" w:eastAsia="標楷體" w:hAnsi="標楷體" w:cs="Times New Roman" w:hint="eastAsia"/>
        </w:rPr>
        <w:t>，</w:t>
      </w:r>
      <w:r w:rsidR="00721BD6">
        <w:rPr>
          <w:rFonts w:ascii="Times New Roman" w:eastAsia="標楷體" w:hAnsi="Times New Roman" w:cs="Times New Roman"/>
        </w:rPr>
        <w:t>多位森林</w:t>
      </w:r>
      <w:r>
        <w:rPr>
          <w:rFonts w:ascii="Times New Roman" w:eastAsia="標楷體" w:hAnsi="Times New Roman" w:cs="Times New Roman"/>
        </w:rPr>
        <w:t>護管員反應較難以辨識的鳥種，經</w:t>
      </w:r>
      <w:r w:rsidR="003F4BF2">
        <w:rPr>
          <w:rFonts w:ascii="Times New Roman" w:eastAsia="標楷體" w:hAnsi="Times New Roman" w:cs="Times New Roman" w:hint="eastAsia"/>
        </w:rPr>
        <w:t>過</w:t>
      </w:r>
      <w:r>
        <w:rPr>
          <w:rFonts w:ascii="Times New Roman" w:eastAsia="標楷體" w:hAnsi="Times New Roman" w:cs="Times New Roman"/>
        </w:rPr>
        <w:t>課程訓練後，學員能正確辨識的比例</w:t>
      </w:r>
      <w:r w:rsidR="00721BD6">
        <w:rPr>
          <w:rFonts w:ascii="Times New Roman" w:eastAsia="標楷體" w:hAnsi="Times New Roman" w:cs="Times New Roman"/>
        </w:rPr>
        <w:t>亦</w:t>
      </w:r>
      <w:r>
        <w:rPr>
          <w:rFonts w:ascii="Times New Roman" w:eastAsia="標楷體" w:hAnsi="Times New Roman" w:cs="Times New Roman"/>
        </w:rPr>
        <w:t>大幅增加。</w:t>
      </w:r>
    </w:p>
    <w:p w14:paraId="70039531" w14:textId="77777777" w:rsidR="00D93FCC" w:rsidRDefault="00D93FCC">
      <w:pPr>
        <w:spacing w:line="360" w:lineRule="auto"/>
        <w:jc w:val="both"/>
        <w:rPr>
          <w:rFonts w:ascii="Times New Roman" w:eastAsia="標楷體" w:hAnsi="Times New Roman" w:cs="Times New Roman"/>
        </w:rPr>
      </w:pPr>
    </w:p>
    <w:p w14:paraId="547F69A4" w14:textId="47E783D7"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Pr>
          <w:rFonts w:ascii="Times New Roman" w:eastAsia="標楷體" w:hAnsi="Times New Roman" w:cs="Times New Roman"/>
        </w:rPr>
        <w:t>此外，</w:t>
      </w:r>
      <w:r w:rsidR="00721BD6">
        <w:rPr>
          <w:rFonts w:ascii="Times New Roman" w:eastAsia="標楷體" w:hAnsi="Times New Roman" w:cs="Times New Roman"/>
        </w:rPr>
        <w:t>因應現場</w:t>
      </w:r>
      <w:r>
        <w:rPr>
          <w:rFonts w:ascii="Times New Roman" w:eastAsia="標楷體" w:hAnsi="Times New Roman" w:cs="Times New Roman"/>
        </w:rPr>
        <w:t>調查時難免會遇到</w:t>
      </w:r>
      <w:r w:rsidR="00721BD6">
        <w:rPr>
          <w:rFonts w:ascii="Times New Roman" w:eastAsia="標楷體" w:hAnsi="Times New Roman" w:cs="Times New Roman"/>
        </w:rPr>
        <w:t>無法立即辨識出鳥類外形或聲音的情況</w:t>
      </w:r>
      <w:r>
        <w:rPr>
          <w:rFonts w:ascii="Times New Roman" w:eastAsia="標楷體" w:hAnsi="Times New Roman" w:cs="Times New Roman"/>
        </w:rPr>
        <w:t>，我們</w:t>
      </w:r>
      <w:r w:rsidR="00721BD6">
        <w:rPr>
          <w:rFonts w:ascii="Times New Roman" w:eastAsia="標楷體" w:hAnsi="Times New Roman" w:cs="Times New Roman"/>
        </w:rPr>
        <w:t>亦建議學員在手機預先安</w:t>
      </w:r>
      <w:r>
        <w:rPr>
          <w:rFonts w:ascii="Times New Roman" w:eastAsia="標楷體" w:hAnsi="Times New Roman" w:cs="Times New Roman"/>
        </w:rPr>
        <w:t>裝好</w:t>
      </w:r>
      <w:r>
        <w:rPr>
          <w:rFonts w:ascii="Times New Roman" w:eastAsia="標楷體" w:hAnsi="Times New Roman" w:cs="Times New Roman"/>
        </w:rPr>
        <w:t>Merlin</w:t>
      </w:r>
      <w:r>
        <w:rPr>
          <w:rFonts w:ascii="Times New Roman" w:eastAsia="標楷體" w:hAnsi="Times New Roman" w:cs="Times New Roman"/>
        </w:rPr>
        <w:t>鳥種辨識</w:t>
      </w:r>
      <w:r>
        <w:rPr>
          <w:rFonts w:ascii="Times New Roman" w:eastAsia="標楷體" w:hAnsi="Times New Roman" w:cs="Times New Roman"/>
        </w:rPr>
        <w:t>APP</w:t>
      </w:r>
      <w:r w:rsidR="00721BD6">
        <w:rPr>
          <w:rFonts w:ascii="Times New Roman" w:eastAsia="標楷體" w:hAnsi="Times New Roman" w:cs="Times New Roman"/>
        </w:rPr>
        <w:t>和</w:t>
      </w:r>
      <w:r w:rsidR="00721BD6">
        <w:rPr>
          <w:rFonts w:ascii="Times New Roman" w:eastAsia="標楷體" w:hAnsi="Times New Roman" w:cs="Times New Roman" w:hint="eastAsia"/>
        </w:rPr>
        <w:t>S</w:t>
      </w:r>
      <w:r w:rsidR="00721BD6">
        <w:rPr>
          <w:rFonts w:ascii="Times New Roman" w:eastAsia="標楷體" w:hAnsi="Times New Roman" w:cs="Times New Roman"/>
        </w:rPr>
        <w:t>ILIC</w:t>
      </w:r>
      <w:r w:rsidR="00721BD6">
        <w:rPr>
          <w:rFonts w:ascii="Times New Roman" w:eastAsia="標楷體" w:hAnsi="Times New Roman" w:cs="Times New Roman"/>
        </w:rPr>
        <w:t>鳥音辨識軟體</w:t>
      </w:r>
      <w:r w:rsidR="00721BD6">
        <w:rPr>
          <w:rFonts w:ascii="標楷體" w:eastAsia="標楷體" w:hAnsi="標楷體" w:cs="Times New Roman" w:hint="eastAsia"/>
        </w:rPr>
        <w:t>，</w:t>
      </w:r>
      <w:r w:rsidR="00721BD6">
        <w:rPr>
          <w:rFonts w:ascii="Times New Roman" w:eastAsia="標楷體" w:hAnsi="Times New Roman" w:cs="Times New Roman"/>
        </w:rPr>
        <w:t>並且在調查時同步</w:t>
      </w:r>
      <w:r>
        <w:rPr>
          <w:rFonts w:ascii="Times New Roman" w:eastAsia="標楷體" w:hAnsi="Times New Roman" w:cs="Times New Roman"/>
        </w:rPr>
        <w:t>錄音，</w:t>
      </w:r>
      <w:r w:rsidR="00721BD6">
        <w:rPr>
          <w:rFonts w:ascii="Times New Roman" w:eastAsia="標楷體" w:hAnsi="Times New Roman" w:cs="Times New Roman"/>
        </w:rPr>
        <w:t>以協助後續的比對工作</w:t>
      </w:r>
      <w:r w:rsidR="00721BD6">
        <w:rPr>
          <w:rFonts w:ascii="標楷體" w:eastAsia="標楷體" w:hAnsi="標楷體" w:cs="Times New Roman" w:hint="eastAsia"/>
        </w:rPr>
        <w:t>。</w:t>
      </w:r>
      <w:r w:rsidR="00721BD6">
        <w:rPr>
          <w:rFonts w:ascii="Times New Roman" w:eastAsia="標楷體" w:hAnsi="Times New Roman" w:cs="Times New Roman"/>
        </w:rPr>
        <w:t>透過這一連串的過程</w:t>
      </w:r>
      <w:r w:rsidR="00721BD6">
        <w:rPr>
          <w:rFonts w:ascii="標楷體" w:eastAsia="標楷體" w:hAnsi="標楷體" w:cs="Times New Roman" w:hint="eastAsia"/>
        </w:rPr>
        <w:t>，</w:t>
      </w:r>
      <w:r w:rsidR="00721BD6">
        <w:rPr>
          <w:rFonts w:ascii="Times New Roman" w:eastAsia="標楷體" w:hAnsi="Times New Roman" w:cs="Times New Roman"/>
        </w:rPr>
        <w:t>也讓調查人員反覆練習與熟悉鳥類的外形和聲音</w:t>
      </w:r>
      <w:r w:rsidR="00721BD6">
        <w:rPr>
          <w:rFonts w:ascii="標楷體" w:eastAsia="標楷體" w:hAnsi="標楷體" w:cs="Times New Roman" w:hint="eastAsia"/>
        </w:rPr>
        <w:t>，</w:t>
      </w:r>
      <w:r w:rsidR="00721BD6">
        <w:rPr>
          <w:rFonts w:ascii="Times New Roman" w:eastAsia="標楷體" w:hAnsi="Times New Roman" w:cs="Times New Roman"/>
        </w:rPr>
        <w:t>有助於後續調查任務的執行</w:t>
      </w:r>
      <w:r>
        <w:rPr>
          <w:rFonts w:ascii="Times New Roman" w:eastAsia="標楷體" w:hAnsi="Times New Roman" w:cs="Times New Roman"/>
        </w:rPr>
        <w:t>。</w:t>
      </w:r>
    </w:p>
    <w:p w14:paraId="3704A7B3" w14:textId="77777777" w:rsidR="00D93FCC" w:rsidRDefault="00D93FCC">
      <w:pPr>
        <w:spacing w:line="360" w:lineRule="auto"/>
        <w:jc w:val="both"/>
        <w:rPr>
          <w:rFonts w:ascii="Times New Roman" w:eastAsia="標楷體" w:hAnsi="Times New Roman" w:cs="Times New Roman"/>
        </w:rPr>
      </w:pPr>
    </w:p>
    <w:p w14:paraId="48A23FD0" w14:textId="77777777" w:rsidR="00D93FCC" w:rsidRDefault="002435EC">
      <w:pPr>
        <w:spacing w:line="360" w:lineRule="auto"/>
        <w:jc w:val="both"/>
        <w:outlineLvl w:val="2"/>
        <w:rPr>
          <w:rFonts w:ascii="Times New Roman" w:eastAsia="標楷體" w:hAnsi="Times New Roman" w:cs="Times New Roman"/>
          <w:b/>
          <w:sz w:val="28"/>
        </w:rPr>
      </w:pPr>
      <w:bookmarkStart w:id="389" w:name="_Toc121845054"/>
      <w:bookmarkStart w:id="390" w:name="_Toc156378959"/>
      <w:r>
        <w:rPr>
          <w:rFonts w:ascii="Times New Roman" w:eastAsia="標楷體" w:hAnsi="Times New Roman" w:cs="Times New Roman"/>
          <w:b/>
          <w:sz w:val="28"/>
        </w:rPr>
        <w:lastRenderedPageBreak/>
        <w:t>(</w:t>
      </w:r>
      <w:r>
        <w:rPr>
          <w:rFonts w:ascii="Times New Roman" w:eastAsia="標楷體" w:hAnsi="Times New Roman" w:cs="Times New Roman"/>
          <w:b/>
          <w:sz w:val="28"/>
        </w:rPr>
        <w:t>二</w:t>
      </w:r>
      <w:r>
        <w:rPr>
          <w:rFonts w:ascii="Times New Roman" w:eastAsia="標楷體" w:hAnsi="Times New Roman" w:cs="Times New Roman"/>
          <w:b/>
          <w:sz w:val="28"/>
        </w:rPr>
        <w:t xml:space="preserve">) </w:t>
      </w:r>
      <w:r>
        <w:rPr>
          <w:rFonts w:ascii="Times New Roman" w:eastAsia="標楷體" w:hAnsi="Times New Roman" w:cs="Times New Roman"/>
          <w:b/>
          <w:sz w:val="28"/>
        </w:rPr>
        <w:t>繁殖鳥類調查進階班</w:t>
      </w:r>
      <w:bookmarkEnd w:id="389"/>
      <w:bookmarkEnd w:id="390"/>
    </w:p>
    <w:p w14:paraId="1376FAD6" w14:textId="0F3E143D" w:rsidR="00D93FCC" w:rsidRPr="009D77B3" w:rsidRDefault="002435EC">
      <w:pPr>
        <w:spacing w:line="360" w:lineRule="auto"/>
        <w:rPr>
          <w:rFonts w:ascii="Times New Roman" w:eastAsia="標楷體" w:hAnsi="Times New Roman" w:cs="Times New Roman"/>
        </w:rPr>
      </w:pPr>
      <w:r>
        <w:rPr>
          <w:rFonts w:ascii="Times New Roman" w:eastAsia="標楷體" w:hAnsi="Times New Roman" w:cs="Times New Roman"/>
        </w:rPr>
        <w:t xml:space="preserve">    </w:t>
      </w:r>
      <w:r w:rsidR="00504D38" w:rsidRPr="009D77B3">
        <w:rPr>
          <w:rFonts w:ascii="Times New Roman" w:eastAsia="標楷體" w:hAnsi="Times New Roman" w:cs="Times New Roman"/>
        </w:rPr>
        <w:t>為精進</w:t>
      </w:r>
      <w:r w:rsidRPr="009D77B3">
        <w:rPr>
          <w:rFonts w:ascii="Times New Roman" w:eastAsia="標楷體" w:hAnsi="Times New Roman" w:cs="Times New Roman"/>
        </w:rPr>
        <w:t>調查人員對繁殖鳥類的辨識和調查技巧，以順利完成調查工作並提升資料之正確性，</w:t>
      </w:r>
      <w:r w:rsidRPr="009D77B3">
        <w:rPr>
          <w:rFonts w:ascii="Times New Roman" w:eastAsia="標楷體" w:hAnsi="Times New Roman" w:cs="Times New Roman"/>
        </w:rPr>
        <w:t>2023</w:t>
      </w:r>
      <w:r w:rsidRPr="009D77B3">
        <w:rPr>
          <w:rFonts w:ascii="Times New Roman" w:eastAsia="標楷體" w:hAnsi="Times New Roman" w:cs="Times New Roman"/>
        </w:rPr>
        <w:t>年在阿里山國家森林遊樂區辦理一場進階訓練班</w:t>
      </w:r>
      <w:r w:rsidRPr="009D77B3">
        <w:rPr>
          <w:rFonts w:ascii="Times New Roman" w:eastAsia="標楷體" w:hAnsi="Times New Roman" w:cs="Times New Roman"/>
        </w:rPr>
        <w:t>(</w:t>
      </w:r>
      <w:r w:rsidRPr="009D77B3">
        <w:rPr>
          <w:rFonts w:ascii="Times New Roman" w:eastAsia="標楷體" w:hAnsi="Times New Roman" w:cs="Times New Roman"/>
        </w:rPr>
        <w:t>課程簡章如附錄</w:t>
      </w:r>
      <w:r w:rsidRPr="009D77B3">
        <w:rPr>
          <w:rFonts w:ascii="Times New Roman" w:eastAsia="標楷體" w:hAnsi="Times New Roman" w:cs="Times New Roman"/>
        </w:rPr>
        <w:t>2)</w:t>
      </w:r>
      <w:r w:rsidRPr="009D77B3">
        <w:rPr>
          <w:rFonts w:ascii="Times New Roman" w:eastAsia="標楷體" w:hAnsi="Times New Roman" w:cs="Times New Roman"/>
        </w:rPr>
        <w:t>，參加的學員為</w:t>
      </w:r>
      <w:r w:rsidRPr="009D77B3">
        <w:rPr>
          <w:rFonts w:ascii="Times New Roman" w:eastAsia="標楷體" w:hAnsi="Times New Roman" w:cs="Times New Roman"/>
        </w:rPr>
        <w:t>36</w:t>
      </w:r>
      <w:r w:rsidRPr="009D77B3">
        <w:rPr>
          <w:rFonts w:ascii="Times New Roman" w:eastAsia="標楷體" w:hAnsi="Times New Roman" w:cs="Times New Roman"/>
        </w:rPr>
        <w:t>人。課程內容包括</w:t>
      </w:r>
      <w:r w:rsidR="00504D38" w:rsidRPr="009D77B3">
        <w:rPr>
          <w:rFonts w:ascii="Times New Roman" w:eastAsia="標楷體" w:hAnsi="Times New Roman" w:cs="Times New Roman"/>
        </w:rPr>
        <w:t>SILIC</w:t>
      </w:r>
      <w:r w:rsidRPr="009D77B3">
        <w:rPr>
          <w:rFonts w:ascii="Times New Roman" w:eastAsia="標楷體" w:hAnsi="Times New Roman" w:cs="Times New Roman"/>
        </w:rPr>
        <w:t>的介紹與操作、低中海拔鳥音辨識技巧、繁殖鳥類調查特訓和戶外實習與鳥音辨識訓練等，課程活動照片如圖</w:t>
      </w:r>
      <w:r w:rsidRPr="009D77B3">
        <w:rPr>
          <w:rFonts w:ascii="Times New Roman" w:eastAsia="標楷體" w:hAnsi="Times New Roman" w:cs="Times New Roman"/>
        </w:rPr>
        <w:t>14</w:t>
      </w:r>
      <w:r w:rsidRPr="009D77B3">
        <w:rPr>
          <w:rFonts w:ascii="Times New Roman" w:eastAsia="標楷體" w:hAnsi="Times New Roman" w:cs="Times New Roman"/>
        </w:rPr>
        <w:t>。</w:t>
      </w:r>
    </w:p>
    <w:p w14:paraId="57C854ED" w14:textId="77777777" w:rsidR="00F05FC2" w:rsidRPr="009D77B3" w:rsidRDefault="00F05FC2" w:rsidP="00F05FC2">
      <w:pPr>
        <w:spacing w:line="360" w:lineRule="auto"/>
        <w:jc w:val="both"/>
        <w:rPr>
          <w:rFonts w:ascii="Times New Roman" w:eastAsia="標楷體" w:hAnsi="Times New Roman" w:cs="Times New Roman"/>
        </w:rPr>
      </w:pPr>
    </w:p>
    <w:p w14:paraId="3B6EDE44" w14:textId="67201736" w:rsidR="00F05FC2" w:rsidRPr="009D77B3" w:rsidRDefault="00F05FC2" w:rsidP="00F05FC2">
      <w:pPr>
        <w:spacing w:line="360" w:lineRule="auto"/>
        <w:jc w:val="both"/>
      </w:pPr>
      <w:r w:rsidRPr="009D77B3">
        <w:rPr>
          <w:rFonts w:ascii="Times New Roman" w:eastAsia="標楷體" w:hAnsi="Times New Roman" w:cs="Times New Roman"/>
        </w:rPr>
        <w:t xml:space="preserve">    </w:t>
      </w:r>
      <w:r w:rsidRPr="009D77B3">
        <w:rPr>
          <w:rFonts w:ascii="Times New Roman" w:eastAsia="標楷體" w:hAnsi="Times New Roman" w:cs="Times New Roman"/>
        </w:rPr>
        <w:t>參與</w:t>
      </w:r>
      <w:r w:rsidRPr="009D77B3">
        <w:rPr>
          <w:rFonts w:ascii="Times New Roman" w:eastAsia="標楷體" w:hAnsi="Times New Roman" w:cs="Times New Roman" w:hint="eastAsia"/>
        </w:rPr>
        <w:t>進階</w:t>
      </w:r>
      <w:r w:rsidRPr="009D77B3">
        <w:rPr>
          <w:rFonts w:ascii="Times New Roman" w:eastAsia="標楷體" w:hAnsi="Times New Roman" w:cs="Times New Roman"/>
        </w:rPr>
        <w:t>訓練班的</w:t>
      </w:r>
      <w:r w:rsidRPr="009D77B3">
        <w:rPr>
          <w:rFonts w:ascii="Times New Roman" w:eastAsia="標楷體" w:hAnsi="Times New Roman" w:cs="Times New Roman" w:hint="eastAsia"/>
        </w:rPr>
        <w:t>36</w:t>
      </w:r>
      <w:r w:rsidR="00A814EE" w:rsidRPr="009D77B3">
        <w:rPr>
          <w:rFonts w:ascii="Times New Roman" w:eastAsia="標楷體" w:hAnsi="Times New Roman" w:cs="Times New Roman"/>
        </w:rPr>
        <w:t>位</w:t>
      </w:r>
      <w:r w:rsidRPr="009D77B3">
        <w:rPr>
          <w:rFonts w:ascii="Times New Roman" w:eastAsia="標楷體" w:hAnsi="Times New Roman" w:cs="Times New Roman"/>
        </w:rPr>
        <w:t>學員，有完</w:t>
      </w:r>
      <w:r w:rsidRPr="009D77B3">
        <w:rPr>
          <w:rFonts w:ascii="Times New Roman" w:eastAsia="標楷體" w:hAnsi="Times New Roman" w:cs="Times New Roman" w:hint="eastAsia"/>
        </w:rPr>
        <w:t>成</w:t>
      </w:r>
      <w:r w:rsidRPr="009D77B3">
        <w:rPr>
          <w:rFonts w:ascii="Times New Roman" w:eastAsia="標楷體" w:hAnsi="Times New Roman" w:cs="Times New Roman"/>
        </w:rPr>
        <w:t>前</w:t>
      </w:r>
      <w:r w:rsidRPr="009D77B3">
        <w:rPr>
          <w:rFonts w:ascii="Times New Roman" w:eastAsia="標楷體" w:hAnsi="Times New Roman" w:cs="Times New Roman" w:hint="eastAsia"/>
        </w:rPr>
        <w:t>測及</w:t>
      </w:r>
      <w:r w:rsidRPr="009D77B3">
        <w:rPr>
          <w:rFonts w:ascii="Times New Roman" w:eastAsia="標楷體" w:hAnsi="Times New Roman" w:cs="Times New Roman"/>
        </w:rPr>
        <w:t>後測者共計</w:t>
      </w:r>
      <w:r w:rsidRPr="009D77B3">
        <w:rPr>
          <w:rFonts w:ascii="Times New Roman" w:eastAsia="標楷體" w:hAnsi="Times New Roman" w:cs="Times New Roman" w:hint="eastAsia"/>
        </w:rPr>
        <w:t>32</w:t>
      </w:r>
      <w:r w:rsidR="00A814EE" w:rsidRPr="009D77B3">
        <w:rPr>
          <w:rFonts w:ascii="Times New Roman" w:eastAsia="標楷體" w:hAnsi="Times New Roman" w:cs="Times New Roman"/>
        </w:rPr>
        <w:t>人</w:t>
      </w:r>
      <w:r w:rsidR="00A814EE" w:rsidRPr="009D77B3">
        <w:rPr>
          <w:rFonts w:ascii="標楷體" w:eastAsia="標楷體" w:hAnsi="標楷體" w:cs="Times New Roman" w:hint="eastAsia"/>
        </w:rPr>
        <w:t>，</w:t>
      </w:r>
      <w:r w:rsidRPr="009D77B3">
        <w:rPr>
          <w:rFonts w:ascii="Times New Roman" w:eastAsia="標楷體" w:hAnsi="Times New Roman" w:cs="Times New Roman"/>
        </w:rPr>
        <w:t>分析測驗結果顯示學員在鳥類辨識技巧訓練的總成績有顯著提升</w:t>
      </w:r>
      <w:r w:rsidRPr="009D77B3">
        <w:rPr>
          <w:rFonts w:ascii="Times New Roman" w:eastAsia="標楷體" w:hAnsi="Times New Roman" w:cs="Times New Roman"/>
        </w:rPr>
        <w:t xml:space="preserve">(n = </w:t>
      </w:r>
      <w:r w:rsidRPr="009D77B3">
        <w:rPr>
          <w:rFonts w:ascii="Times New Roman" w:eastAsia="標楷體" w:hAnsi="Times New Roman" w:cs="Times New Roman" w:hint="eastAsia"/>
        </w:rPr>
        <w:t>32</w:t>
      </w:r>
      <w:r w:rsidRPr="009D77B3">
        <w:rPr>
          <w:rFonts w:ascii="Times New Roman" w:eastAsia="標楷體" w:hAnsi="Times New Roman" w:cs="Times New Roman"/>
        </w:rPr>
        <w:t xml:space="preserve">, t = </w:t>
      </w:r>
      <w:r w:rsidRPr="009D77B3">
        <w:rPr>
          <w:rFonts w:ascii="Times New Roman" w:eastAsia="標楷體" w:hAnsi="Times New Roman" w:cs="Times New Roman" w:hint="eastAsia"/>
        </w:rPr>
        <w:t>8.44</w:t>
      </w:r>
      <w:r w:rsidRPr="009D77B3">
        <w:rPr>
          <w:rFonts w:ascii="Times New Roman" w:eastAsia="標楷體" w:hAnsi="Times New Roman" w:cs="Times New Roman"/>
        </w:rPr>
        <w:t>, p &lt; 0.05)</w:t>
      </w:r>
      <w:r w:rsidRPr="009D77B3">
        <w:rPr>
          <w:rFonts w:ascii="Times New Roman" w:eastAsia="標楷體" w:hAnsi="Times New Roman" w:cs="Times New Roman"/>
        </w:rPr>
        <w:t>，成績中位數自</w:t>
      </w:r>
      <w:r w:rsidRPr="009D77B3">
        <w:rPr>
          <w:rFonts w:ascii="Times New Roman" w:eastAsia="標楷體" w:hAnsi="Times New Roman" w:cs="Times New Roman" w:hint="eastAsia"/>
        </w:rPr>
        <w:t>48</w:t>
      </w:r>
      <w:r w:rsidRPr="009D77B3">
        <w:rPr>
          <w:rFonts w:ascii="Times New Roman" w:eastAsia="標楷體" w:hAnsi="Times New Roman" w:cs="Times New Roman"/>
        </w:rPr>
        <w:t>分大幅提升至</w:t>
      </w:r>
      <w:r w:rsidRPr="009D77B3">
        <w:rPr>
          <w:rFonts w:ascii="Times New Roman" w:eastAsia="標楷體" w:hAnsi="Times New Roman" w:cs="Times New Roman" w:hint="eastAsia"/>
        </w:rPr>
        <w:t>74</w:t>
      </w:r>
      <w:r w:rsidRPr="009D77B3">
        <w:rPr>
          <w:rFonts w:ascii="Times New Roman" w:eastAsia="標楷體" w:hAnsi="Times New Roman" w:cs="Times New Roman"/>
        </w:rPr>
        <w:t>分</w:t>
      </w:r>
      <w:r w:rsidRPr="009D77B3">
        <w:rPr>
          <w:rFonts w:ascii="Times New Roman" w:eastAsia="標楷體" w:hAnsi="Times New Roman" w:cs="Times New Roman"/>
        </w:rPr>
        <w:t>(</w:t>
      </w:r>
      <w:r w:rsidRPr="009D77B3">
        <w:rPr>
          <w:rFonts w:ascii="Times New Roman" w:eastAsia="標楷體" w:hAnsi="Times New Roman" w:cs="Times New Roman"/>
        </w:rPr>
        <w:t>圖</w:t>
      </w:r>
      <w:r w:rsidRPr="009D77B3">
        <w:rPr>
          <w:rFonts w:ascii="Times New Roman" w:eastAsia="標楷體" w:hAnsi="Times New Roman" w:cs="Times New Roman"/>
        </w:rPr>
        <w:t>1</w:t>
      </w:r>
      <w:r w:rsidR="008D036F" w:rsidRPr="009D77B3">
        <w:rPr>
          <w:rFonts w:ascii="Times New Roman" w:eastAsia="標楷體" w:hAnsi="Times New Roman" w:cs="Times New Roman" w:hint="eastAsia"/>
        </w:rPr>
        <w:t>5</w:t>
      </w:r>
      <w:r w:rsidRPr="009D77B3">
        <w:rPr>
          <w:rFonts w:ascii="Times New Roman" w:eastAsia="標楷體" w:hAnsi="Times New Roman" w:cs="Times New Roman"/>
        </w:rPr>
        <w:t>)</w:t>
      </w:r>
      <w:r w:rsidRPr="009D77B3">
        <w:rPr>
          <w:rFonts w:ascii="Times New Roman" w:eastAsia="標楷體" w:hAnsi="Times New Roman" w:cs="Times New Roman"/>
          <w:color w:val="000000"/>
        </w:rPr>
        <w:t>。</w:t>
      </w:r>
    </w:p>
    <w:p w14:paraId="2AF5AE65" w14:textId="77777777" w:rsidR="00F05FC2" w:rsidRPr="009D77B3" w:rsidRDefault="00F05FC2">
      <w:pPr>
        <w:spacing w:line="360" w:lineRule="auto"/>
        <w:jc w:val="both"/>
        <w:rPr>
          <w:rFonts w:ascii="Times New Roman" w:eastAsia="標楷體" w:hAnsi="Times New Roman" w:cs="Times New Roman"/>
        </w:rPr>
      </w:pPr>
    </w:p>
    <w:p w14:paraId="3FDE2C8E" w14:textId="6302E745" w:rsidR="00CF6640" w:rsidRPr="00D95DD3" w:rsidRDefault="008D036F">
      <w:pPr>
        <w:spacing w:line="360" w:lineRule="auto"/>
        <w:jc w:val="both"/>
        <w:rPr>
          <w:rFonts w:ascii="Times New Roman" w:eastAsia="標楷體" w:hAnsi="Times New Roman" w:cs="Times New Roman"/>
        </w:rPr>
      </w:pPr>
      <w:r w:rsidRPr="009D77B3">
        <w:rPr>
          <w:rFonts w:ascii="Times New Roman" w:eastAsia="標楷體" w:hAnsi="Times New Roman" w:cs="Times New Roman"/>
        </w:rPr>
        <w:t xml:space="preserve">   </w:t>
      </w:r>
      <w:r w:rsidRPr="009D77B3">
        <w:rPr>
          <w:rFonts w:ascii="Times New Roman" w:eastAsia="標楷體" w:hAnsi="Times New Roman" w:cs="Times New Roman"/>
        </w:rPr>
        <w:t>從</w:t>
      </w:r>
      <w:r w:rsidR="00A814EE" w:rsidRPr="009D77B3">
        <w:rPr>
          <w:rFonts w:ascii="Times New Roman" w:eastAsia="標楷體" w:hAnsi="Times New Roman" w:cs="Times New Roman"/>
        </w:rPr>
        <w:t>鳥類</w:t>
      </w:r>
      <w:r w:rsidRPr="009D77B3">
        <w:rPr>
          <w:rFonts w:ascii="Times New Roman" w:eastAsia="標楷體" w:hAnsi="Times New Roman" w:cs="Times New Roman"/>
        </w:rPr>
        <w:t>外觀辨識</w:t>
      </w:r>
      <w:r w:rsidR="00A814EE" w:rsidRPr="009D77B3">
        <w:rPr>
          <w:rFonts w:ascii="Times New Roman" w:eastAsia="標楷體" w:hAnsi="Times New Roman" w:cs="Times New Roman"/>
        </w:rPr>
        <w:t>的測驗結果</w:t>
      </w:r>
      <w:r w:rsidRPr="009D77B3">
        <w:rPr>
          <w:rFonts w:ascii="Times New Roman" w:eastAsia="標楷體" w:hAnsi="Times New Roman" w:cs="Times New Roman"/>
        </w:rPr>
        <w:t>來看，</w:t>
      </w:r>
      <w:r w:rsidRPr="009D77B3">
        <w:rPr>
          <w:rFonts w:ascii="Times New Roman" w:eastAsia="標楷體" w:hAnsi="Times New Roman" w:cs="Times New Roman" w:hint="eastAsia"/>
        </w:rPr>
        <w:t>白耳畫眉、紅頭山雀</w:t>
      </w:r>
      <w:r w:rsidR="00F40616" w:rsidRPr="009D77B3">
        <w:rPr>
          <w:rFonts w:ascii="Times New Roman" w:eastAsia="標楷體" w:hAnsi="Times New Roman" w:cs="Times New Roman" w:hint="eastAsia"/>
        </w:rPr>
        <w:t>(</w:t>
      </w:r>
      <w:r w:rsidR="00F40616" w:rsidRPr="009D77B3">
        <w:rPr>
          <w:rFonts w:ascii="Times New Roman" w:eastAsia="標楷體" w:hAnsi="Times New Roman" w:cs="Times New Roman"/>
          <w:i/>
          <w:iCs/>
          <w:color w:val="000000"/>
        </w:rPr>
        <w:t>Aegithalos concinnus</w:t>
      </w:r>
      <w:r w:rsidR="00F40616" w:rsidRPr="009D77B3">
        <w:rPr>
          <w:rFonts w:ascii="Times New Roman" w:eastAsia="標楷體" w:hAnsi="Times New Roman" w:cs="Times New Roman"/>
        </w:rPr>
        <w:t>)</w:t>
      </w:r>
      <w:r w:rsidRPr="009D77B3">
        <w:rPr>
          <w:rFonts w:ascii="Times New Roman" w:eastAsia="標楷體" w:hAnsi="Times New Roman" w:cs="Times New Roman" w:hint="eastAsia"/>
        </w:rPr>
        <w:t>、大赤啄木</w:t>
      </w:r>
      <w:r w:rsidR="00F40616" w:rsidRPr="009D77B3">
        <w:rPr>
          <w:rFonts w:ascii="Times New Roman" w:eastAsia="標楷體" w:hAnsi="Times New Roman" w:cs="Times New Roman" w:hint="eastAsia"/>
        </w:rPr>
        <w:t>(</w:t>
      </w:r>
      <w:r w:rsidR="00F40616" w:rsidRPr="009D77B3">
        <w:rPr>
          <w:rFonts w:ascii="Times New Roman" w:eastAsia="標楷體" w:hAnsi="Times New Roman" w:cs="Times New Roman"/>
          <w:i/>
          <w:iCs/>
          <w:color w:val="000000"/>
        </w:rPr>
        <w:t>Dendrocopos leucotos</w:t>
      </w:r>
      <w:r w:rsidR="00F40616" w:rsidRPr="009D77B3">
        <w:rPr>
          <w:rFonts w:ascii="Times New Roman" w:eastAsia="標楷體" w:hAnsi="Times New Roman" w:cs="Times New Roman"/>
        </w:rPr>
        <w:t>)</w:t>
      </w:r>
      <w:r w:rsidRPr="009D77B3">
        <w:rPr>
          <w:rFonts w:ascii="Times New Roman" w:eastAsia="標楷體" w:hAnsi="Times New Roman" w:cs="Times New Roman"/>
        </w:rPr>
        <w:t>是多數學員</w:t>
      </w:r>
      <w:r w:rsidRPr="009D77B3">
        <w:rPr>
          <w:rFonts w:ascii="Times New Roman" w:eastAsia="標楷體" w:hAnsi="Times New Roman" w:cs="Times New Roman" w:hint="eastAsia"/>
        </w:rPr>
        <w:t>較</w:t>
      </w:r>
      <w:r w:rsidRPr="009D77B3">
        <w:rPr>
          <w:rFonts w:ascii="Times New Roman" w:eastAsia="標楷體" w:hAnsi="Times New Roman" w:cs="Times New Roman"/>
        </w:rPr>
        <w:t>熟悉的鳥類</w:t>
      </w:r>
      <w:r w:rsidRPr="009D77B3">
        <w:rPr>
          <w:rFonts w:ascii="標楷體" w:eastAsia="標楷體" w:hAnsi="標楷體" w:cs="Times New Roman" w:hint="eastAsia"/>
        </w:rPr>
        <w:t>；</w:t>
      </w:r>
      <w:r w:rsidRPr="009D77B3">
        <w:rPr>
          <w:rFonts w:ascii="Times New Roman" w:eastAsia="標楷體" w:hAnsi="Times New Roman" w:cs="Times New Roman"/>
        </w:rPr>
        <w:t>而</w:t>
      </w:r>
      <w:r w:rsidRPr="009D77B3">
        <w:rPr>
          <w:rFonts w:ascii="Times New Roman" w:eastAsia="標楷體" w:hAnsi="Times New Roman" w:cs="Times New Roman" w:hint="eastAsia"/>
        </w:rPr>
        <w:t>栗背林鴝</w:t>
      </w:r>
      <w:r w:rsidR="00F40616" w:rsidRPr="009D77B3">
        <w:rPr>
          <w:rFonts w:ascii="Times New Roman" w:eastAsia="標楷體" w:hAnsi="Times New Roman" w:cs="Times New Roman" w:hint="eastAsia"/>
        </w:rPr>
        <w:t>(</w:t>
      </w:r>
      <w:r w:rsidR="00F40616" w:rsidRPr="009D77B3">
        <w:rPr>
          <w:rFonts w:ascii="Times New Roman" w:eastAsia="標楷體" w:hAnsi="Times New Roman" w:cs="Times New Roman"/>
          <w:i/>
          <w:iCs/>
          <w:color w:val="000000"/>
        </w:rPr>
        <w:t>Tarsiger johnstoniae</w:t>
      </w:r>
      <w:r w:rsidR="00F40616" w:rsidRPr="009D77B3">
        <w:rPr>
          <w:rFonts w:ascii="Times New Roman" w:eastAsia="標楷體" w:hAnsi="Times New Roman" w:cs="Times New Roman"/>
        </w:rPr>
        <w:t>)</w:t>
      </w:r>
      <w:r w:rsidRPr="009D77B3">
        <w:rPr>
          <w:rFonts w:ascii="Times New Roman" w:eastAsia="標楷體" w:hAnsi="Times New Roman" w:cs="Times New Roman" w:hint="eastAsia"/>
        </w:rPr>
        <w:t>、煤山雀</w:t>
      </w:r>
      <w:r w:rsidR="00F40616" w:rsidRPr="009D77B3">
        <w:rPr>
          <w:rFonts w:ascii="Times New Roman" w:eastAsia="標楷體" w:hAnsi="Times New Roman" w:cs="Times New Roman" w:hint="eastAsia"/>
        </w:rPr>
        <w:t>(</w:t>
      </w:r>
      <w:r w:rsidR="00F40616" w:rsidRPr="009D77B3">
        <w:rPr>
          <w:rFonts w:ascii="Times New Roman" w:eastAsia="標楷體" w:hAnsi="Times New Roman" w:cs="Times New Roman"/>
          <w:i/>
          <w:iCs/>
          <w:color w:val="000000"/>
        </w:rPr>
        <w:t>Periparus ater</w:t>
      </w:r>
      <w:r w:rsidR="00F40616" w:rsidRPr="009D77B3">
        <w:rPr>
          <w:rFonts w:ascii="Times New Roman" w:eastAsia="標楷體" w:hAnsi="Times New Roman" w:cs="Times New Roman"/>
        </w:rPr>
        <w:t>)</w:t>
      </w:r>
      <w:r w:rsidRPr="009D77B3">
        <w:rPr>
          <w:rFonts w:ascii="Times New Roman" w:eastAsia="標楷體" w:hAnsi="Times New Roman" w:cs="Times New Roman" w:hint="eastAsia"/>
        </w:rPr>
        <w:t>、紋翼畫眉</w:t>
      </w:r>
      <w:r w:rsidR="00F40616" w:rsidRPr="009D77B3">
        <w:rPr>
          <w:rFonts w:ascii="Times New Roman" w:eastAsia="標楷體" w:hAnsi="Times New Roman" w:cs="Times New Roman" w:hint="eastAsia"/>
        </w:rPr>
        <w:t>(</w:t>
      </w:r>
      <w:r w:rsidR="00F40616" w:rsidRPr="009D77B3">
        <w:rPr>
          <w:rFonts w:ascii="Times New Roman" w:eastAsia="標楷體" w:hAnsi="Times New Roman" w:cs="Times New Roman"/>
          <w:i/>
          <w:iCs/>
          <w:color w:val="000000"/>
        </w:rPr>
        <w:t>Actinodura morrisoniana</w:t>
      </w:r>
      <w:r w:rsidR="00F40616" w:rsidRPr="009D77B3">
        <w:rPr>
          <w:rFonts w:ascii="Times New Roman" w:eastAsia="標楷體" w:hAnsi="Times New Roman" w:cs="Times New Roman"/>
        </w:rPr>
        <w:t>)</w:t>
      </w:r>
      <w:r w:rsidRPr="009D77B3">
        <w:rPr>
          <w:rFonts w:ascii="Times New Roman" w:eastAsia="標楷體" w:hAnsi="Times New Roman" w:cs="Times New Roman" w:hint="eastAsia"/>
        </w:rPr>
        <w:t>和火冠戴菊鳥</w:t>
      </w:r>
      <w:r w:rsidR="00F40616" w:rsidRPr="009D77B3">
        <w:rPr>
          <w:rFonts w:ascii="Times New Roman" w:eastAsia="標楷體" w:hAnsi="Times New Roman" w:cs="Times New Roman" w:hint="eastAsia"/>
        </w:rPr>
        <w:t>(</w:t>
      </w:r>
      <w:r w:rsidR="00F40616" w:rsidRPr="009D77B3">
        <w:rPr>
          <w:rFonts w:ascii="Times New Roman" w:eastAsia="標楷體" w:hAnsi="Times New Roman" w:cs="Times New Roman"/>
          <w:i/>
          <w:iCs/>
          <w:color w:val="000000"/>
        </w:rPr>
        <w:t>Regulus goodfellowi</w:t>
      </w:r>
      <w:r w:rsidR="00F40616" w:rsidRPr="009D77B3">
        <w:rPr>
          <w:rFonts w:ascii="Times New Roman" w:eastAsia="標楷體" w:hAnsi="Times New Roman" w:cs="Times New Roman"/>
        </w:rPr>
        <w:t>)</w:t>
      </w:r>
      <w:r w:rsidRPr="009D77B3">
        <w:rPr>
          <w:rFonts w:ascii="Times New Roman" w:eastAsia="標楷體" w:hAnsi="Times New Roman" w:cs="Times New Roman"/>
        </w:rPr>
        <w:t>等鳥類則是在前測時僅</w:t>
      </w:r>
      <w:r w:rsidR="00A814EE" w:rsidRPr="009D77B3">
        <w:rPr>
          <w:rFonts w:ascii="Times New Roman" w:eastAsia="標楷體" w:hAnsi="Times New Roman" w:cs="Times New Roman"/>
        </w:rPr>
        <w:t>有大約</w:t>
      </w:r>
      <w:r w:rsidRPr="009D77B3">
        <w:rPr>
          <w:rFonts w:ascii="Times New Roman" w:eastAsia="標楷體" w:hAnsi="Times New Roman" w:cs="Times New Roman"/>
        </w:rPr>
        <w:t>40%</w:t>
      </w:r>
      <w:r w:rsidRPr="009D77B3">
        <w:rPr>
          <w:rFonts w:ascii="Times New Roman" w:eastAsia="標楷體" w:hAnsi="Times New Roman" w:cs="Times New Roman"/>
        </w:rPr>
        <w:t>的學員可以正確回答，</w:t>
      </w:r>
      <w:r w:rsidR="00A814EE" w:rsidRPr="009D77B3">
        <w:rPr>
          <w:rFonts w:ascii="Times New Roman" w:eastAsia="標楷體" w:hAnsi="Times New Roman" w:cs="Times New Roman"/>
        </w:rPr>
        <w:t>但</w:t>
      </w:r>
      <w:r w:rsidRPr="009D77B3">
        <w:rPr>
          <w:rFonts w:ascii="Times New Roman" w:eastAsia="標楷體" w:hAnsi="Times New Roman" w:cs="Times New Roman"/>
        </w:rPr>
        <w:t>經過課程培訓之後，</w:t>
      </w:r>
      <w:r w:rsidR="00A814EE" w:rsidRPr="009D77B3">
        <w:rPr>
          <w:rFonts w:ascii="Times New Roman" w:eastAsia="標楷體" w:hAnsi="Times New Roman" w:cs="Times New Roman"/>
        </w:rPr>
        <w:t>可以正確</w:t>
      </w:r>
      <w:r w:rsidRPr="009D77B3">
        <w:rPr>
          <w:rFonts w:ascii="Times New Roman" w:eastAsia="標楷體" w:hAnsi="Times New Roman" w:cs="Times New Roman"/>
        </w:rPr>
        <w:t>辨識出上述鳥種</w:t>
      </w:r>
      <w:r w:rsidR="00A814EE" w:rsidRPr="009D77B3">
        <w:rPr>
          <w:rFonts w:ascii="Times New Roman" w:eastAsia="標楷體" w:hAnsi="Times New Roman" w:cs="Times New Roman"/>
        </w:rPr>
        <w:t>的學員比例增為</w:t>
      </w:r>
      <w:r w:rsidR="00A814EE" w:rsidRPr="009D77B3">
        <w:rPr>
          <w:rFonts w:ascii="Times New Roman" w:eastAsia="標楷體" w:hAnsi="Times New Roman" w:cs="Times New Roman"/>
        </w:rPr>
        <w:t>60%</w:t>
      </w:r>
      <w:r w:rsidR="00A814EE" w:rsidRPr="009D77B3">
        <w:rPr>
          <w:rFonts w:ascii="標楷體" w:eastAsia="標楷體" w:hAnsi="標楷體" w:cs="Times New Roman" w:hint="eastAsia"/>
        </w:rPr>
        <w:t>，呈現顯著</w:t>
      </w:r>
      <w:r w:rsidRPr="009D77B3">
        <w:rPr>
          <w:rFonts w:ascii="標楷體" w:eastAsia="標楷體" w:hAnsi="標楷體" w:cs="Times New Roman" w:hint="eastAsia"/>
        </w:rPr>
        <w:t>的進步</w:t>
      </w:r>
      <w:r w:rsidRPr="009D77B3">
        <w:rPr>
          <w:rFonts w:ascii="Times New Roman" w:eastAsia="標楷體" w:hAnsi="Times New Roman" w:cs="Times New Roman"/>
        </w:rPr>
        <w:t xml:space="preserve"> (</w:t>
      </w:r>
      <w:r w:rsidRPr="009D77B3">
        <w:rPr>
          <w:rFonts w:ascii="Times New Roman" w:eastAsia="標楷體" w:hAnsi="Times New Roman" w:cs="Times New Roman"/>
        </w:rPr>
        <w:t>圖</w:t>
      </w:r>
      <w:r w:rsidRPr="009D77B3">
        <w:rPr>
          <w:rFonts w:ascii="Times New Roman" w:eastAsia="標楷體" w:hAnsi="Times New Roman" w:cs="Times New Roman"/>
        </w:rPr>
        <w:t>1</w:t>
      </w:r>
      <w:r w:rsidRPr="009D77B3">
        <w:rPr>
          <w:rFonts w:ascii="Times New Roman" w:eastAsia="標楷體" w:hAnsi="Times New Roman" w:cs="Times New Roman" w:hint="eastAsia"/>
        </w:rPr>
        <w:t>6</w:t>
      </w:r>
      <w:r w:rsidRPr="009D77B3">
        <w:rPr>
          <w:rFonts w:ascii="Times New Roman" w:eastAsia="標楷體" w:hAnsi="Times New Roman" w:cs="Times New Roman"/>
        </w:rPr>
        <w:t>a)</w:t>
      </w:r>
      <w:r w:rsidRPr="009D77B3">
        <w:rPr>
          <w:rFonts w:ascii="Times New Roman" w:eastAsia="標楷體" w:hAnsi="Times New Roman" w:cs="Times New Roman"/>
        </w:rPr>
        <w:t>。</w:t>
      </w:r>
      <w:r w:rsidRPr="009D77B3">
        <w:rPr>
          <w:rFonts w:ascii="Times New Roman" w:eastAsia="標楷體" w:hAnsi="Times New Roman" w:cs="Times New Roman" w:hint="eastAsia"/>
        </w:rPr>
        <w:t>在鳥音辨識方面，白耳畫眉是多數學員已經熟悉的鳥音，青背山雀、</w:t>
      </w:r>
      <w:r w:rsidR="0056615D" w:rsidRPr="009D77B3">
        <w:rPr>
          <w:rFonts w:ascii="Times New Roman" w:eastAsia="標楷體" w:hAnsi="Times New Roman" w:cs="Times New Roman" w:hint="eastAsia"/>
        </w:rPr>
        <w:t>繡眼畫眉、棕面鶯</w:t>
      </w:r>
      <w:r w:rsidR="00F40616" w:rsidRPr="009D77B3">
        <w:rPr>
          <w:rFonts w:ascii="Times New Roman" w:eastAsia="標楷體" w:hAnsi="Times New Roman" w:cs="Times New Roman" w:hint="eastAsia"/>
        </w:rPr>
        <w:t>(</w:t>
      </w:r>
      <w:r w:rsidR="00F40616" w:rsidRPr="009D77B3">
        <w:rPr>
          <w:rFonts w:ascii="Times New Roman" w:eastAsia="標楷體" w:hAnsi="Times New Roman" w:cs="Times New Roman"/>
          <w:i/>
          <w:iCs/>
          <w:color w:val="000000"/>
        </w:rPr>
        <w:t>Abroscopus albogularis</w:t>
      </w:r>
      <w:r w:rsidR="00F40616" w:rsidRPr="009D77B3">
        <w:rPr>
          <w:rFonts w:ascii="Times New Roman" w:eastAsia="標楷體" w:hAnsi="Times New Roman" w:cs="Times New Roman"/>
        </w:rPr>
        <w:t>)</w:t>
      </w:r>
      <w:r w:rsidR="0056615D" w:rsidRPr="009D77B3">
        <w:rPr>
          <w:rFonts w:ascii="Times New Roman" w:eastAsia="標楷體" w:hAnsi="Times New Roman" w:cs="Times New Roman" w:hint="eastAsia"/>
        </w:rPr>
        <w:t>、臺灣鷦眉</w:t>
      </w:r>
      <w:r w:rsidR="00F40616" w:rsidRPr="009D77B3">
        <w:rPr>
          <w:rFonts w:ascii="Times New Roman" w:eastAsia="標楷體" w:hAnsi="Times New Roman" w:cs="Times New Roman" w:hint="eastAsia"/>
        </w:rPr>
        <w:t>(</w:t>
      </w:r>
      <w:r w:rsidR="00F40616" w:rsidRPr="009D77B3">
        <w:rPr>
          <w:rFonts w:ascii="Times New Roman" w:eastAsia="標楷體" w:hAnsi="Times New Roman" w:cs="Times New Roman"/>
          <w:i/>
          <w:iCs/>
          <w:color w:val="000000"/>
        </w:rPr>
        <w:t>Pnoepyga formosana</w:t>
      </w:r>
      <w:r w:rsidR="00F40616" w:rsidRPr="009D77B3">
        <w:rPr>
          <w:rFonts w:ascii="Times New Roman" w:eastAsia="標楷體" w:hAnsi="Times New Roman" w:cs="Times New Roman"/>
        </w:rPr>
        <w:t>)</w:t>
      </w:r>
      <w:r w:rsidR="0056615D" w:rsidRPr="009D77B3">
        <w:rPr>
          <w:rFonts w:ascii="Times New Roman" w:eastAsia="標楷體" w:hAnsi="Times New Roman" w:cs="Times New Roman" w:hint="eastAsia"/>
        </w:rPr>
        <w:t>等鳥類</w:t>
      </w:r>
      <w:r w:rsidRPr="009D77B3">
        <w:rPr>
          <w:rFonts w:ascii="Times New Roman" w:eastAsia="標楷體" w:hAnsi="Times New Roman" w:cs="Times New Roman" w:hint="eastAsia"/>
        </w:rPr>
        <w:t>的聲音經過訓練後，多數學員就能進步並清楚辨識鳥種</w:t>
      </w:r>
      <w:r w:rsidRPr="009D77B3">
        <w:rPr>
          <w:rFonts w:ascii="Times New Roman" w:eastAsia="標楷體" w:hAnsi="Times New Roman" w:cs="Times New Roman"/>
        </w:rPr>
        <w:t>(</w:t>
      </w:r>
      <w:r w:rsidRPr="009D77B3">
        <w:rPr>
          <w:rFonts w:ascii="Times New Roman" w:eastAsia="標楷體" w:hAnsi="Times New Roman" w:cs="Times New Roman" w:hint="eastAsia"/>
        </w:rPr>
        <w:t>圖</w:t>
      </w:r>
      <w:r w:rsidRPr="009D77B3">
        <w:rPr>
          <w:rFonts w:ascii="Times New Roman" w:eastAsia="標楷體" w:hAnsi="Times New Roman" w:cs="Times New Roman"/>
        </w:rPr>
        <w:t>1</w:t>
      </w:r>
      <w:r w:rsidRPr="009D77B3">
        <w:rPr>
          <w:rFonts w:ascii="Times New Roman" w:eastAsia="標楷體" w:hAnsi="Times New Roman" w:cs="Times New Roman" w:hint="eastAsia"/>
        </w:rPr>
        <w:t>6b</w:t>
      </w:r>
      <w:r w:rsidRPr="009D77B3">
        <w:rPr>
          <w:rFonts w:ascii="Times New Roman" w:eastAsia="標楷體" w:hAnsi="Times New Roman" w:cs="Times New Roman"/>
        </w:rPr>
        <w:t>)</w:t>
      </w:r>
      <w:r w:rsidRPr="009D77B3">
        <w:rPr>
          <w:rFonts w:ascii="Times New Roman" w:eastAsia="標楷體" w:hAnsi="Times New Roman" w:cs="Times New Roman" w:hint="eastAsia"/>
        </w:rPr>
        <w:t>。</w:t>
      </w:r>
    </w:p>
    <w:p w14:paraId="06D94212" w14:textId="77777777" w:rsidR="00F05FC2" w:rsidRDefault="00F05FC2">
      <w:pPr>
        <w:spacing w:line="360" w:lineRule="auto"/>
        <w:jc w:val="both"/>
        <w:rPr>
          <w:rFonts w:ascii="Times New Roman" w:eastAsia="標楷體" w:hAnsi="Times New Roman" w:cs="Times New Roman"/>
        </w:rPr>
      </w:pPr>
    </w:p>
    <w:p w14:paraId="4747D1D9" w14:textId="77777777" w:rsidR="00D93FCC" w:rsidRDefault="002435EC">
      <w:pPr>
        <w:spacing w:line="360" w:lineRule="auto"/>
        <w:jc w:val="both"/>
        <w:rPr>
          <w:rFonts w:ascii="Times New Roman" w:eastAsia="標楷體" w:hAnsi="Times New Roman" w:cs="Times New Roman"/>
          <w:b/>
          <w:sz w:val="28"/>
        </w:rPr>
      </w:pPr>
      <w:r>
        <w:rPr>
          <w:rFonts w:ascii="Times New Roman" w:eastAsia="標楷體" w:hAnsi="Times New Roman" w:cs="Times New Roman"/>
          <w:b/>
          <w:sz w:val="28"/>
        </w:rPr>
        <w:t>四</w:t>
      </w:r>
      <w:r>
        <w:rPr>
          <w:rFonts w:ascii="微軟正黑體" w:eastAsia="微軟正黑體" w:hAnsi="微軟正黑體" w:cs="微軟正黑體" w:hint="eastAsia"/>
          <w:b/>
          <w:sz w:val="28"/>
        </w:rPr>
        <w:t>、</w:t>
      </w:r>
      <w:r>
        <w:rPr>
          <w:rFonts w:ascii="Times New Roman" w:eastAsia="標楷體" w:hAnsi="Times New Roman" w:cs="Times New Roman"/>
          <w:b/>
          <w:sz w:val="28"/>
        </w:rPr>
        <w:t>出版「國有林班地臺灣獼猴與繁殖鳥類監測</w:t>
      </w:r>
      <w:r>
        <w:rPr>
          <w:rFonts w:ascii="Times New Roman" w:eastAsia="標楷體" w:hAnsi="Times New Roman" w:cs="Times New Roman"/>
          <w:b/>
          <w:sz w:val="28"/>
        </w:rPr>
        <w:t>2022</w:t>
      </w:r>
      <w:r>
        <w:rPr>
          <w:rFonts w:ascii="Times New Roman" w:eastAsia="標楷體" w:hAnsi="Times New Roman" w:cs="Times New Roman"/>
          <w:b/>
          <w:sz w:val="28"/>
        </w:rPr>
        <w:t>年度報告」</w:t>
      </w:r>
    </w:p>
    <w:p w14:paraId="294A4F7E" w14:textId="0BCB4A4C"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sidR="004B7B12">
        <w:rPr>
          <w:rFonts w:ascii="Times New Roman" w:eastAsia="標楷體" w:hAnsi="Times New Roman" w:cs="Times New Roman"/>
        </w:rPr>
        <w:t>本團隊已於</w:t>
      </w:r>
      <w:r w:rsidR="004B7B12">
        <w:rPr>
          <w:rFonts w:ascii="Times New Roman" w:eastAsia="標楷體" w:hAnsi="Times New Roman" w:cs="Times New Roman"/>
        </w:rPr>
        <w:t>2023</w:t>
      </w:r>
      <w:r w:rsidR="004B7B12">
        <w:rPr>
          <w:rFonts w:ascii="Times New Roman" w:eastAsia="標楷體" w:hAnsi="Times New Roman" w:cs="Times New Roman"/>
        </w:rPr>
        <w:t>年</w:t>
      </w:r>
      <w:r w:rsidR="004B7B12">
        <w:rPr>
          <w:rFonts w:ascii="Times New Roman" w:eastAsia="標楷體" w:hAnsi="Times New Roman" w:cs="Times New Roman"/>
        </w:rPr>
        <w:t>11</w:t>
      </w:r>
      <w:r w:rsidR="004B7B12">
        <w:rPr>
          <w:rFonts w:ascii="Times New Roman" w:eastAsia="標楷體" w:hAnsi="Times New Roman" w:cs="Times New Roman"/>
        </w:rPr>
        <w:t>月出版</w:t>
      </w:r>
      <w:r>
        <w:rPr>
          <w:rFonts w:ascii="Times New Roman" w:eastAsia="標楷體" w:hAnsi="Times New Roman" w:cs="Times New Roman"/>
        </w:rPr>
        <w:t>「國有林班地臺灣獼猴與繁殖鳥類監測</w:t>
      </w:r>
      <w:r>
        <w:rPr>
          <w:rFonts w:ascii="Times New Roman" w:eastAsia="標楷體" w:hAnsi="Times New Roman" w:cs="Times New Roman"/>
        </w:rPr>
        <w:t>2022</w:t>
      </w:r>
      <w:r>
        <w:rPr>
          <w:rFonts w:ascii="Times New Roman" w:eastAsia="標楷體" w:hAnsi="Times New Roman" w:cs="Times New Roman"/>
        </w:rPr>
        <w:t>年度報告」</w:t>
      </w:r>
      <w:r>
        <w:rPr>
          <w:rFonts w:ascii="標楷體" w:eastAsia="標楷體" w:hAnsi="標楷體" w:cs="Times New Roman"/>
        </w:rPr>
        <w:t>，</w:t>
      </w:r>
      <w:r>
        <w:rPr>
          <w:rFonts w:ascii="Times New Roman" w:eastAsia="標楷體" w:hAnsi="Times New Roman" w:cs="Times New Roman"/>
        </w:rPr>
        <w:t>全文詳見附錄</w:t>
      </w:r>
      <w:r>
        <w:rPr>
          <w:rFonts w:ascii="Times New Roman" w:eastAsia="標楷體" w:hAnsi="Times New Roman" w:cs="Times New Roman"/>
        </w:rPr>
        <w:t>3</w:t>
      </w:r>
      <w:r>
        <w:rPr>
          <w:rFonts w:ascii="標楷體" w:eastAsia="標楷體" w:hAnsi="標楷體" w:cs="Times New Roman"/>
        </w:rPr>
        <w:t>，</w:t>
      </w:r>
      <w:r>
        <w:rPr>
          <w:rFonts w:ascii="Times New Roman" w:eastAsia="標楷體" w:hAnsi="Times New Roman" w:cs="Times New Roman"/>
        </w:rPr>
        <w:t>共計</w:t>
      </w:r>
      <w:r>
        <w:rPr>
          <w:rFonts w:ascii="Times New Roman" w:eastAsia="標楷體" w:hAnsi="Times New Roman" w:cs="Times New Roman"/>
        </w:rPr>
        <w:t>64</w:t>
      </w:r>
      <w:r>
        <w:rPr>
          <w:rFonts w:ascii="Times New Roman" w:eastAsia="標楷體" w:hAnsi="Times New Roman" w:cs="Times New Roman"/>
        </w:rPr>
        <w:t>頁。內容主要是報導</w:t>
      </w:r>
      <w:r w:rsidR="004B7B12">
        <w:rPr>
          <w:rFonts w:ascii="Times New Roman" w:eastAsia="標楷體" w:hAnsi="Times New Roman" w:cs="Times New Roman"/>
        </w:rPr>
        <w:t>2020-</w:t>
      </w:r>
      <w:r>
        <w:rPr>
          <w:rFonts w:ascii="Times New Roman" w:eastAsia="標楷體" w:hAnsi="Times New Roman" w:cs="Times New Roman"/>
        </w:rPr>
        <w:t>2022</w:t>
      </w:r>
      <w:r>
        <w:rPr>
          <w:rFonts w:ascii="Times New Roman" w:eastAsia="標楷體" w:hAnsi="Times New Roman" w:cs="Times New Roman"/>
        </w:rPr>
        <w:t>年的執行</w:t>
      </w:r>
      <w:r>
        <w:rPr>
          <w:rFonts w:ascii="Times New Roman" w:eastAsia="標楷體" w:hAnsi="Times New Roman" w:cs="Times New Roman"/>
        </w:rPr>
        <w:lastRenderedPageBreak/>
        <w:t>成果，並且由團隊專訪</w:t>
      </w:r>
      <w:r>
        <w:rPr>
          <w:rFonts w:ascii="Times New Roman" w:eastAsia="標楷體" w:hAnsi="Times New Roman" w:cs="Times New Roman"/>
        </w:rPr>
        <w:t>8</w:t>
      </w:r>
      <w:r>
        <w:rPr>
          <w:rFonts w:ascii="Times New Roman" w:eastAsia="標楷體" w:hAnsi="Times New Roman" w:cs="Times New Roman"/>
        </w:rPr>
        <w:t>位優秀的</w:t>
      </w:r>
      <w:r w:rsidR="009B088F">
        <w:rPr>
          <w:rFonts w:ascii="Times New Roman" w:eastAsia="標楷體" w:hAnsi="Times New Roman" w:cs="Times New Roman"/>
        </w:rPr>
        <w:t>森林</w:t>
      </w:r>
      <w:r>
        <w:rPr>
          <w:rFonts w:ascii="Times New Roman" w:eastAsia="標楷體" w:hAnsi="Times New Roman" w:cs="Times New Roman"/>
        </w:rPr>
        <w:t>護管員後撰寫成短文</w:t>
      </w:r>
      <w:r>
        <w:rPr>
          <w:rFonts w:ascii="標楷體" w:eastAsia="標楷體" w:hAnsi="標楷體" w:cs="Times New Roman"/>
        </w:rPr>
        <w:t>，</w:t>
      </w:r>
      <w:r>
        <w:rPr>
          <w:rFonts w:ascii="Times New Roman" w:eastAsia="標楷體" w:hAnsi="Times New Roman" w:cs="Times New Roman"/>
        </w:rPr>
        <w:t>介紹這些平時默默在自己崗位辛勤努力的參與者</w:t>
      </w:r>
      <w:r>
        <w:rPr>
          <w:rFonts w:ascii="標楷體" w:eastAsia="標楷體" w:hAnsi="標楷體" w:cs="Times New Roman"/>
        </w:rPr>
        <w:t>，</w:t>
      </w:r>
      <w:r>
        <w:rPr>
          <w:rFonts w:ascii="Times New Roman" w:eastAsia="標楷體" w:hAnsi="Times New Roman" w:cs="Times New Roman"/>
        </w:rPr>
        <w:t>關於他們的工作樣態以及與野鳥結緣的故事。</w:t>
      </w:r>
    </w:p>
    <w:p w14:paraId="22D87090" w14:textId="77777777" w:rsidR="00D93FCC" w:rsidRDefault="00D93FCC">
      <w:pPr>
        <w:spacing w:line="360" w:lineRule="auto"/>
        <w:jc w:val="both"/>
        <w:rPr>
          <w:rFonts w:ascii="Times New Roman" w:eastAsia="標楷體" w:hAnsi="Times New Roman" w:cs="Times New Roman"/>
        </w:rPr>
      </w:pPr>
    </w:p>
    <w:p w14:paraId="64630B58" w14:textId="33A5B7AC"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sidR="009B088F">
        <w:rPr>
          <w:rFonts w:ascii="Times New Roman" w:eastAsia="標楷體" w:hAnsi="Times New Roman" w:cs="Times New Roman"/>
        </w:rPr>
        <w:t>年報的電子檔已</w:t>
      </w:r>
      <w:r w:rsidR="004B7B12">
        <w:rPr>
          <w:rFonts w:ascii="Times New Roman" w:eastAsia="標楷體" w:hAnsi="Times New Roman" w:cs="Times New Roman"/>
        </w:rPr>
        <w:t>同步</w:t>
      </w:r>
      <w:r>
        <w:rPr>
          <w:rFonts w:ascii="Times New Roman" w:eastAsia="標楷體" w:hAnsi="Times New Roman" w:cs="Times New Roman"/>
        </w:rPr>
        <w:t>公布於</w:t>
      </w:r>
      <w:r w:rsidR="004B7B12">
        <w:rPr>
          <w:rFonts w:ascii="Times New Roman" w:eastAsia="標楷體" w:hAnsi="Times New Roman" w:cs="Times New Roman"/>
        </w:rPr>
        <w:t>林業保育署和</w:t>
      </w:r>
      <w:r w:rsidR="004B7B12">
        <w:rPr>
          <w:rFonts w:ascii="Times New Roman" w:eastAsia="標楷體" w:hAnsi="Times New Roman" w:cs="Times New Roman" w:hint="eastAsia"/>
        </w:rPr>
        <w:t>B</w:t>
      </w:r>
      <w:r w:rsidR="004B7B12">
        <w:rPr>
          <w:rFonts w:ascii="Times New Roman" w:eastAsia="標楷體" w:hAnsi="Times New Roman" w:cs="Times New Roman"/>
        </w:rPr>
        <w:t>BS Taiwan</w:t>
      </w:r>
      <w:r w:rsidR="004B7B12">
        <w:rPr>
          <w:rFonts w:ascii="Times New Roman" w:eastAsia="標楷體" w:hAnsi="Times New Roman" w:cs="Times New Roman"/>
        </w:rPr>
        <w:t>的網站</w:t>
      </w:r>
      <w:r>
        <w:rPr>
          <w:rFonts w:ascii="Times New Roman" w:eastAsia="標楷體" w:hAnsi="Times New Roman" w:cs="Times New Roman"/>
        </w:rPr>
        <w:t>供各界下載閱讀</w:t>
      </w:r>
      <w:r>
        <w:rPr>
          <w:rFonts w:ascii="標楷體" w:eastAsia="標楷體" w:hAnsi="標楷體" w:cs="Times New Roman"/>
        </w:rPr>
        <w:t>，</w:t>
      </w:r>
      <w:r>
        <w:rPr>
          <w:rFonts w:ascii="Times New Roman" w:eastAsia="標楷體" w:hAnsi="Times New Roman" w:cs="Times New Roman"/>
        </w:rPr>
        <w:t>另</w:t>
      </w:r>
      <w:r w:rsidR="004B7B12">
        <w:rPr>
          <w:rFonts w:ascii="Times New Roman" w:eastAsia="標楷體" w:hAnsi="Times New Roman" w:cs="Times New Roman"/>
        </w:rPr>
        <w:t>外</w:t>
      </w:r>
      <w:r w:rsidR="004B7B12">
        <w:rPr>
          <w:rFonts w:ascii="標楷體" w:eastAsia="標楷體" w:hAnsi="標楷體" w:cs="Times New Roman" w:hint="eastAsia"/>
        </w:rPr>
        <w:t>，</w:t>
      </w:r>
      <w:r w:rsidR="004B7B12">
        <w:rPr>
          <w:rFonts w:ascii="Times New Roman" w:eastAsia="標楷體" w:hAnsi="Times New Roman" w:cs="Times New Roman"/>
        </w:rPr>
        <w:t>也</w:t>
      </w:r>
      <w:r>
        <w:rPr>
          <w:rFonts w:ascii="Times New Roman" w:eastAsia="標楷體" w:hAnsi="Times New Roman" w:cs="Times New Roman"/>
        </w:rPr>
        <w:t>印製紙本發送予參與調查的人員和相關單位</w:t>
      </w:r>
      <w:r>
        <w:rPr>
          <w:rFonts w:ascii="標楷體" w:eastAsia="標楷體" w:hAnsi="標楷體" w:cs="Times New Roman"/>
        </w:rPr>
        <w:t>，</w:t>
      </w:r>
      <w:r>
        <w:rPr>
          <w:rFonts w:ascii="Times New Roman" w:eastAsia="標楷體" w:hAnsi="Times New Roman" w:cs="Times New Roman"/>
        </w:rPr>
        <w:t>以推廣調查成果並藉此增進參與者的成就感</w:t>
      </w:r>
      <w:r>
        <w:rPr>
          <w:rFonts w:ascii="標楷體" w:eastAsia="標楷體" w:hAnsi="標楷體" w:cs="Times New Roman"/>
        </w:rPr>
        <w:t>，</w:t>
      </w:r>
      <w:r>
        <w:rPr>
          <w:rFonts w:ascii="Times New Roman" w:eastAsia="標楷體" w:hAnsi="Times New Roman" w:cs="Times New Roman"/>
        </w:rPr>
        <w:t>進而希望凝聚參與者對此監測工作的認同和增加其投入動力</w:t>
      </w:r>
      <w:r>
        <w:rPr>
          <w:rFonts w:ascii="標楷體" w:eastAsia="標楷體" w:hAnsi="標楷體" w:cs="Times New Roman"/>
        </w:rPr>
        <w:t>。</w:t>
      </w:r>
    </w:p>
    <w:p w14:paraId="46B7104D" w14:textId="77777777" w:rsidR="00D93FCC" w:rsidRDefault="00D93FCC">
      <w:pPr>
        <w:spacing w:line="360" w:lineRule="auto"/>
        <w:jc w:val="both"/>
        <w:rPr>
          <w:rFonts w:ascii="Times New Roman" w:eastAsia="標楷體" w:hAnsi="Times New Roman" w:cs="Times New Roman"/>
        </w:rPr>
      </w:pPr>
    </w:p>
    <w:p w14:paraId="77F931EF" w14:textId="77777777" w:rsidR="00D93FCC" w:rsidRDefault="002435EC">
      <w:pPr>
        <w:outlineLvl w:val="0"/>
        <w:rPr>
          <w:rFonts w:ascii="Times New Roman" w:eastAsia="標楷體" w:hAnsi="Times New Roman" w:cs="Times New Roman"/>
          <w:b/>
          <w:sz w:val="32"/>
        </w:rPr>
      </w:pPr>
      <w:bookmarkStart w:id="391" w:name="_Toc121845055"/>
      <w:bookmarkStart w:id="392" w:name="_Toc156378960"/>
      <w:r>
        <w:rPr>
          <w:rFonts w:ascii="Times New Roman" w:eastAsia="標楷體" w:hAnsi="Times New Roman" w:cs="Times New Roman"/>
          <w:b/>
          <w:sz w:val="32"/>
        </w:rPr>
        <w:t>伍、</w:t>
      </w:r>
      <w:r>
        <w:rPr>
          <w:rFonts w:ascii="Times New Roman" w:eastAsia="標楷體" w:hAnsi="Times New Roman" w:cs="Times New Roman"/>
          <w:b/>
          <w:sz w:val="32"/>
        </w:rPr>
        <w:t>2023</w:t>
      </w:r>
      <w:r>
        <w:rPr>
          <w:rFonts w:ascii="Times New Roman" w:eastAsia="標楷體" w:hAnsi="Times New Roman" w:cs="Times New Roman"/>
          <w:b/>
          <w:sz w:val="32"/>
        </w:rPr>
        <w:t>年遭遇問題及建議解決方案</w:t>
      </w:r>
      <w:bookmarkEnd w:id="391"/>
      <w:bookmarkEnd w:id="392"/>
    </w:p>
    <w:p w14:paraId="2DFDA778" w14:textId="74E30A10"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一、</w:t>
      </w:r>
      <w:r>
        <w:rPr>
          <w:rFonts w:ascii="Times New Roman" w:eastAsia="標楷體" w:hAnsi="Times New Roman" w:cs="Times New Roman"/>
          <w:b/>
        </w:rPr>
        <w:t>問題：</w:t>
      </w:r>
      <w:r>
        <w:rPr>
          <w:rFonts w:ascii="Times New Roman" w:eastAsia="標楷體" w:hAnsi="Times New Roman" w:cs="Times New Roman"/>
          <w:bCs/>
        </w:rPr>
        <w:t>新</w:t>
      </w:r>
      <w:r w:rsidR="003468AC">
        <w:rPr>
          <w:rFonts w:ascii="Times New Roman" w:eastAsia="標楷體" w:hAnsi="Times New Roman" w:cs="Times New Roman"/>
          <w:bCs/>
        </w:rPr>
        <w:t>進森林護管員或新</w:t>
      </w:r>
      <w:r>
        <w:rPr>
          <w:rFonts w:ascii="Times New Roman" w:eastAsia="標楷體" w:hAnsi="Times New Roman" w:cs="Times New Roman"/>
          <w:bCs/>
        </w:rPr>
        <w:t>接手</w:t>
      </w:r>
      <w:r>
        <w:rPr>
          <w:rFonts w:ascii="Times New Roman" w:eastAsia="標楷體" w:hAnsi="Times New Roman" w:cs="Times New Roman"/>
        </w:rPr>
        <w:t>人員對</w:t>
      </w:r>
      <w:r w:rsidR="003468AC">
        <w:rPr>
          <w:rFonts w:ascii="Times New Roman" w:eastAsia="標楷體" w:hAnsi="Times New Roman" w:cs="Times New Roman"/>
        </w:rPr>
        <w:t>臺灣</w:t>
      </w:r>
      <w:r>
        <w:rPr>
          <w:rFonts w:ascii="Times New Roman" w:eastAsia="標楷體" w:hAnsi="Times New Roman" w:cs="Times New Roman"/>
        </w:rPr>
        <w:t>獼猴調查</w:t>
      </w:r>
      <w:r w:rsidR="008F2AC2">
        <w:rPr>
          <w:rFonts w:ascii="Times New Roman" w:eastAsia="標楷體" w:hAnsi="Times New Roman" w:cs="Times New Roman"/>
        </w:rPr>
        <w:t>方法</w:t>
      </w:r>
      <w:r w:rsidR="003468AC">
        <w:rPr>
          <w:rFonts w:ascii="Times New Roman" w:eastAsia="標楷體" w:hAnsi="Times New Roman" w:cs="Times New Roman"/>
        </w:rPr>
        <w:t>不熟悉</w:t>
      </w:r>
    </w:p>
    <w:p w14:paraId="770E73FE" w14:textId="73638006" w:rsidR="00D93FCC" w:rsidRDefault="002435EC">
      <w:pPr>
        <w:spacing w:line="360" w:lineRule="auto"/>
        <w:ind w:left="480"/>
        <w:jc w:val="both"/>
        <w:rPr>
          <w:rFonts w:ascii="Times New Roman" w:eastAsia="標楷體" w:hAnsi="Times New Roman" w:cs="Times New Roman"/>
        </w:rPr>
      </w:pPr>
      <w:r>
        <w:rPr>
          <w:rFonts w:ascii="Times New Roman" w:eastAsia="標楷體" w:hAnsi="Times New Roman" w:cs="Times New Roman"/>
          <w:b/>
        </w:rPr>
        <w:t>解決方案：</w:t>
      </w:r>
      <w:r>
        <w:rPr>
          <w:rFonts w:ascii="Times New Roman" w:eastAsia="標楷體" w:hAnsi="Times New Roman" w:cs="Times New Roman"/>
          <w:bCs/>
        </w:rPr>
        <w:t>本計畫自</w:t>
      </w:r>
      <w:r>
        <w:rPr>
          <w:rFonts w:ascii="Times New Roman" w:eastAsia="標楷體" w:hAnsi="Times New Roman" w:cs="Times New Roman"/>
          <w:bCs/>
        </w:rPr>
        <w:t>2020</w:t>
      </w:r>
      <w:r>
        <w:rPr>
          <w:rFonts w:ascii="Times New Roman" w:eastAsia="標楷體" w:hAnsi="Times New Roman" w:cs="Times New Roman"/>
          <w:bCs/>
        </w:rPr>
        <w:t>年起開始</w:t>
      </w:r>
      <w:r w:rsidR="003468AC">
        <w:rPr>
          <w:rFonts w:ascii="Times New Roman" w:eastAsia="標楷體" w:hAnsi="Times New Roman" w:cs="Times New Roman"/>
          <w:bCs/>
        </w:rPr>
        <w:t>由各分署的森林護管員執行臺灣</w:t>
      </w:r>
      <w:r>
        <w:rPr>
          <w:rFonts w:ascii="Times New Roman" w:eastAsia="標楷體" w:hAnsi="Times New Roman" w:cs="Times New Roman"/>
          <w:bCs/>
        </w:rPr>
        <w:t>獼猴調查</w:t>
      </w:r>
      <w:r w:rsidR="003468AC">
        <w:rPr>
          <w:rFonts w:ascii="Times New Roman" w:eastAsia="標楷體" w:hAnsi="Times New Roman" w:cs="Times New Roman"/>
          <w:bCs/>
        </w:rPr>
        <w:t>至</w:t>
      </w:r>
      <w:r w:rsidR="003468AC">
        <w:rPr>
          <w:rFonts w:ascii="Times New Roman" w:eastAsia="標楷體" w:hAnsi="Times New Roman" w:cs="Times New Roman"/>
          <w:bCs/>
        </w:rPr>
        <w:t>2023</w:t>
      </w:r>
      <w:r w:rsidR="003468AC">
        <w:rPr>
          <w:rFonts w:ascii="Times New Roman" w:eastAsia="標楷體" w:hAnsi="Times New Roman" w:cs="Times New Roman"/>
          <w:bCs/>
        </w:rPr>
        <w:t>年已是第</w:t>
      </w:r>
      <w:r>
        <w:rPr>
          <w:rFonts w:ascii="Times New Roman" w:eastAsia="標楷體" w:hAnsi="Times New Roman" w:cs="Times New Roman"/>
          <w:bCs/>
        </w:rPr>
        <w:t>四年，在每年訓練班及資料檢核時的一再提醒下，大部分的</w:t>
      </w:r>
      <w:r w:rsidR="003468AC">
        <w:rPr>
          <w:rFonts w:ascii="Times New Roman" w:eastAsia="標楷體" w:hAnsi="Times New Roman" w:cs="Times New Roman"/>
          <w:bCs/>
        </w:rPr>
        <w:t>森林護管員都能瞭解</w:t>
      </w:r>
      <w:r>
        <w:rPr>
          <w:rFonts w:ascii="Times New Roman" w:eastAsia="標楷體" w:hAnsi="Times New Roman" w:cs="Times New Roman"/>
          <w:bCs/>
        </w:rPr>
        <w:t>調查方法並盡力符合標</w:t>
      </w:r>
      <w:r w:rsidR="003468AC">
        <w:rPr>
          <w:rFonts w:ascii="Times New Roman" w:eastAsia="標楷體" w:hAnsi="Times New Roman" w:cs="Times New Roman"/>
          <w:bCs/>
        </w:rPr>
        <w:t>準。但是，隨著部分人員任務輪調或退休，</w:t>
      </w:r>
      <w:r>
        <w:rPr>
          <w:rFonts w:ascii="Times New Roman" w:eastAsia="標楷體" w:hAnsi="Times New Roman" w:cs="Times New Roman"/>
          <w:bCs/>
        </w:rPr>
        <w:t>如何</w:t>
      </w:r>
      <w:r w:rsidR="009B088F">
        <w:rPr>
          <w:rFonts w:ascii="Times New Roman" w:eastAsia="標楷體" w:hAnsi="Times New Roman" w:cs="Times New Roman"/>
          <w:bCs/>
        </w:rPr>
        <w:t>讓沒有調查經驗的人員快速上手及蒐集</w:t>
      </w:r>
      <w:r w:rsidR="003468AC">
        <w:rPr>
          <w:rFonts w:ascii="Times New Roman" w:eastAsia="標楷體" w:hAnsi="Times New Roman" w:cs="Times New Roman"/>
          <w:bCs/>
        </w:rPr>
        <w:t>到符合標準</w:t>
      </w:r>
      <w:r>
        <w:rPr>
          <w:rFonts w:ascii="Times New Roman" w:eastAsia="標楷體" w:hAnsi="Times New Roman" w:cs="Times New Roman"/>
          <w:bCs/>
        </w:rPr>
        <w:t>資料的問題</w:t>
      </w:r>
      <w:r w:rsidR="003468AC">
        <w:rPr>
          <w:rFonts w:ascii="Times New Roman" w:eastAsia="標楷體" w:hAnsi="Times New Roman" w:cs="Times New Roman"/>
          <w:bCs/>
        </w:rPr>
        <w:t>亦</w:t>
      </w:r>
      <w:r>
        <w:rPr>
          <w:rFonts w:ascii="Times New Roman" w:eastAsia="標楷體" w:hAnsi="Times New Roman" w:cs="Times New Roman"/>
          <w:bCs/>
        </w:rPr>
        <w:t>隨之而來</w:t>
      </w:r>
      <w:r>
        <w:rPr>
          <w:rFonts w:ascii="標楷體" w:eastAsia="標楷體" w:hAnsi="標楷體" w:cs="Times New Roman"/>
        </w:rPr>
        <w:t>。</w:t>
      </w:r>
      <w:r>
        <w:rPr>
          <w:rFonts w:ascii="Times New Roman" w:eastAsia="標楷體" w:hAnsi="Times New Roman" w:cs="Times New Roman"/>
        </w:rPr>
        <w:t>未來，</w:t>
      </w:r>
      <w:r w:rsidR="003468AC">
        <w:rPr>
          <w:rFonts w:ascii="Times New Roman" w:eastAsia="標楷體" w:hAnsi="Times New Roman" w:cs="Times New Roman"/>
        </w:rPr>
        <w:t>在大多數森林護管員已上過調查方法課程的情況下</w:t>
      </w:r>
      <w:r w:rsidR="003468AC">
        <w:rPr>
          <w:rFonts w:ascii="標楷體" w:eastAsia="標楷體" w:hAnsi="標楷體" w:cs="Times New Roman" w:hint="eastAsia"/>
        </w:rPr>
        <w:t>，</w:t>
      </w:r>
      <w:r w:rsidR="003468AC">
        <w:rPr>
          <w:rFonts w:ascii="Times New Roman" w:eastAsia="標楷體" w:hAnsi="Times New Roman" w:cs="Times New Roman"/>
        </w:rPr>
        <w:t>為求培訓資源分配的效益</w:t>
      </w:r>
      <w:r w:rsidR="003468AC">
        <w:rPr>
          <w:rFonts w:ascii="標楷體" w:eastAsia="標楷體" w:hAnsi="標楷體" w:cs="Times New Roman" w:hint="eastAsia"/>
        </w:rPr>
        <w:t>，</w:t>
      </w:r>
      <w:r w:rsidR="003468AC">
        <w:rPr>
          <w:rFonts w:ascii="Times New Roman" w:eastAsia="標楷體" w:hAnsi="Times New Roman" w:cs="Times New Roman"/>
        </w:rPr>
        <w:t>建議未來</w:t>
      </w:r>
      <w:r>
        <w:rPr>
          <w:rFonts w:ascii="標楷體" w:eastAsia="標楷體" w:hAnsi="標楷體" w:cs="Times New Roman"/>
        </w:rPr>
        <w:t>在</w:t>
      </w:r>
      <w:r w:rsidR="003468AC">
        <w:rPr>
          <w:rFonts w:ascii="標楷體" w:eastAsia="標楷體" w:hAnsi="標楷體" w:cs="Times New Roman"/>
        </w:rPr>
        <w:t>新進森林護管員的</w:t>
      </w:r>
      <w:r>
        <w:rPr>
          <w:rFonts w:ascii="標楷體" w:eastAsia="標楷體" w:hAnsi="標楷體" w:cs="Times New Roman"/>
        </w:rPr>
        <w:t>訓練中，加入獼猴調查方法課程，讓新進人員</w:t>
      </w:r>
      <w:r w:rsidR="003468AC">
        <w:rPr>
          <w:rFonts w:ascii="標楷體" w:eastAsia="標楷體" w:hAnsi="標楷體" w:cs="Times New Roman"/>
        </w:rPr>
        <w:t>接下來不管在哪一個分署任職，若有</w:t>
      </w:r>
      <w:r>
        <w:rPr>
          <w:rFonts w:ascii="標楷體" w:eastAsia="標楷體" w:hAnsi="標楷體" w:cs="Times New Roman"/>
        </w:rPr>
        <w:t>需要接任獼猴調查都能有基礎概念，</w:t>
      </w:r>
      <w:r w:rsidR="003468AC">
        <w:rPr>
          <w:rFonts w:ascii="標楷體" w:eastAsia="標楷體" w:hAnsi="標楷體" w:cs="Times New Roman"/>
        </w:rPr>
        <w:t>也能在前輩將職務交接時，更快掌握要點，以</w:t>
      </w:r>
      <w:r>
        <w:rPr>
          <w:rFonts w:ascii="標楷體" w:eastAsia="標楷體" w:hAnsi="標楷體" w:cs="Times New Roman"/>
        </w:rPr>
        <w:t>確保調查資料品質。</w:t>
      </w:r>
    </w:p>
    <w:p w14:paraId="0084C978" w14:textId="77777777" w:rsidR="00D93FCC" w:rsidRPr="003468AC" w:rsidRDefault="00D93FCC">
      <w:pPr>
        <w:spacing w:line="360" w:lineRule="auto"/>
        <w:jc w:val="both"/>
        <w:rPr>
          <w:rFonts w:ascii="Times New Roman" w:eastAsia="標楷體" w:hAnsi="Times New Roman" w:cs="Times New Roman"/>
        </w:rPr>
      </w:pPr>
    </w:p>
    <w:p w14:paraId="0131AD2E" w14:textId="72015AE9"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二、</w:t>
      </w:r>
      <w:r>
        <w:rPr>
          <w:rFonts w:ascii="Times New Roman" w:eastAsia="標楷體" w:hAnsi="Times New Roman" w:cs="Times New Roman"/>
          <w:b/>
        </w:rPr>
        <w:t>問題：</w:t>
      </w:r>
      <w:r w:rsidR="003468AC">
        <w:rPr>
          <w:rFonts w:ascii="Times New Roman" w:eastAsia="標楷體" w:hAnsi="Times New Roman" w:cs="Times New Roman"/>
        </w:rPr>
        <w:t>持續</w:t>
      </w:r>
      <w:r>
        <w:rPr>
          <w:rFonts w:ascii="Times New Roman" w:eastAsia="標楷體" w:hAnsi="Times New Roman" w:cs="Times New Roman"/>
        </w:rPr>
        <w:t>提升鳥類</w:t>
      </w:r>
      <w:r w:rsidR="003468AC">
        <w:rPr>
          <w:rFonts w:ascii="Times New Roman" w:eastAsia="標楷體" w:hAnsi="Times New Roman" w:cs="Times New Roman"/>
        </w:rPr>
        <w:t>調查</w:t>
      </w:r>
      <w:r>
        <w:rPr>
          <w:rFonts w:ascii="Times New Roman" w:eastAsia="標楷體" w:hAnsi="Times New Roman" w:cs="Times New Roman"/>
        </w:rPr>
        <w:t>資料的品質</w:t>
      </w:r>
    </w:p>
    <w:p w14:paraId="69CD741C" w14:textId="77777777" w:rsidR="00D93FCC" w:rsidRDefault="002435EC">
      <w:pPr>
        <w:spacing w:line="360" w:lineRule="auto"/>
        <w:ind w:left="480"/>
        <w:jc w:val="both"/>
        <w:rPr>
          <w:rFonts w:ascii="Times New Roman" w:eastAsia="標楷體" w:hAnsi="Times New Roman" w:cs="Times New Roman"/>
          <w:b/>
        </w:rPr>
      </w:pPr>
      <w:r>
        <w:rPr>
          <w:rFonts w:ascii="Times New Roman" w:eastAsia="標楷體" w:hAnsi="Times New Roman" w:cs="Times New Roman"/>
          <w:b/>
        </w:rPr>
        <w:t>解決方案：</w:t>
      </w:r>
    </w:p>
    <w:p w14:paraId="09EC3692" w14:textId="23AF6D15" w:rsidR="00D93FCC" w:rsidRDefault="002435EC" w:rsidP="00C128AB">
      <w:pPr>
        <w:pStyle w:val="aff3"/>
        <w:numPr>
          <w:ilvl w:val="0"/>
          <w:numId w:val="3"/>
        </w:numPr>
        <w:spacing w:line="360" w:lineRule="auto"/>
        <w:jc w:val="both"/>
        <w:rPr>
          <w:rFonts w:ascii="Times New Roman" w:eastAsia="標楷體" w:hAnsi="Times New Roman" w:cs="Times New Roman"/>
        </w:rPr>
      </w:pPr>
      <w:r w:rsidRPr="002435EC">
        <w:rPr>
          <w:rFonts w:ascii="Times New Roman" w:eastAsia="標楷體" w:hAnsi="Times New Roman" w:cs="Times New Roman" w:hint="eastAsia"/>
        </w:rPr>
        <w:t>針對待加強樣區的資料品質提升。目前</w:t>
      </w:r>
      <w:r w:rsidR="00C128AB">
        <w:rPr>
          <w:rFonts w:ascii="Times New Roman" w:eastAsia="標楷體" w:hAnsi="Times New Roman" w:cs="Times New Roman" w:hint="eastAsia"/>
        </w:rPr>
        <w:t>在</w:t>
      </w:r>
      <w:r w:rsidRPr="002435EC">
        <w:rPr>
          <w:rFonts w:ascii="Times New Roman" w:eastAsia="標楷體" w:hAnsi="Times New Roman" w:cs="Times New Roman"/>
        </w:rPr>
        <w:t>35</w:t>
      </w:r>
      <w:r w:rsidRPr="002435EC">
        <w:rPr>
          <w:rFonts w:ascii="Times New Roman" w:eastAsia="標楷體" w:hAnsi="Times New Roman" w:cs="Times New Roman" w:hint="eastAsia"/>
        </w:rPr>
        <w:t>個繁殖鳥類調查樣區中，有</w:t>
      </w:r>
      <w:r w:rsidRPr="002435EC">
        <w:rPr>
          <w:rFonts w:ascii="Times New Roman" w:eastAsia="標楷體" w:hAnsi="Times New Roman" w:cs="Times New Roman"/>
        </w:rPr>
        <w:t>5</w:t>
      </w:r>
      <w:r w:rsidRPr="002435EC">
        <w:rPr>
          <w:rFonts w:ascii="Times New Roman" w:eastAsia="標楷體" w:hAnsi="Times New Roman" w:cs="Times New Roman" w:hint="eastAsia"/>
        </w:rPr>
        <w:t>個樣區為</w:t>
      </w:r>
      <w:r w:rsidR="00C128AB">
        <w:rPr>
          <w:rFonts w:ascii="Times New Roman" w:eastAsia="標楷體" w:hAnsi="Times New Roman" w:cs="Times New Roman" w:hint="eastAsia"/>
        </w:rPr>
        <w:t>森林</w:t>
      </w:r>
      <w:r w:rsidRPr="002435EC">
        <w:rPr>
          <w:rFonts w:ascii="Times New Roman" w:eastAsia="標楷體" w:hAnsi="Times New Roman" w:cs="Times New Roman" w:hint="eastAsia"/>
        </w:rPr>
        <w:t>護管員與國家森林志工或社區人員合作完成調查，其餘</w:t>
      </w:r>
      <w:r w:rsidRPr="002435EC">
        <w:rPr>
          <w:rFonts w:ascii="Times New Roman" w:eastAsia="標楷體" w:hAnsi="Times New Roman" w:cs="Times New Roman"/>
        </w:rPr>
        <w:t>30</w:t>
      </w:r>
      <w:r w:rsidR="00C128AB">
        <w:rPr>
          <w:rFonts w:ascii="Times New Roman" w:eastAsia="標楷體" w:hAnsi="Times New Roman" w:cs="Times New Roman" w:hint="eastAsia"/>
        </w:rPr>
        <w:t>個樣區皆由森林</w:t>
      </w:r>
      <w:r w:rsidRPr="002435EC">
        <w:rPr>
          <w:rFonts w:ascii="Times New Roman" w:eastAsia="標楷體" w:hAnsi="Times New Roman" w:cs="Times New Roman" w:hint="eastAsia"/>
        </w:rPr>
        <w:t>護管員完成</w:t>
      </w:r>
      <w:r w:rsidR="00C128AB">
        <w:rPr>
          <w:rFonts w:ascii="標楷體" w:eastAsia="標楷體" w:hAnsi="標楷體" w:cs="Times New Roman" w:hint="eastAsia"/>
        </w:rPr>
        <w:t>。</w:t>
      </w:r>
      <w:r w:rsidR="00C128AB">
        <w:rPr>
          <w:rFonts w:ascii="Times New Roman" w:eastAsia="標楷體" w:hAnsi="Times New Roman" w:cs="Times New Roman" w:hint="eastAsia"/>
        </w:rPr>
        <w:t>在這</w:t>
      </w:r>
      <w:r w:rsidR="00C128AB">
        <w:rPr>
          <w:rFonts w:ascii="Times New Roman" w:eastAsia="標楷體" w:hAnsi="Times New Roman" w:cs="Times New Roman" w:hint="eastAsia"/>
        </w:rPr>
        <w:t>35</w:t>
      </w:r>
      <w:r w:rsidR="00C128AB">
        <w:rPr>
          <w:rFonts w:ascii="Times New Roman" w:eastAsia="標楷體" w:hAnsi="Times New Roman" w:cs="Times New Roman" w:hint="eastAsia"/>
        </w:rPr>
        <w:t>個樣區中</w:t>
      </w:r>
      <w:r w:rsidR="00C128AB">
        <w:rPr>
          <w:rFonts w:ascii="標楷體" w:eastAsia="標楷體" w:hAnsi="標楷體" w:cs="Times New Roman" w:hint="eastAsia"/>
        </w:rPr>
        <w:t>，</w:t>
      </w:r>
      <w:r w:rsidRPr="002435EC">
        <w:rPr>
          <w:rFonts w:ascii="Times New Roman" w:eastAsia="標楷體" w:hAnsi="Times New Roman" w:cs="Times New Roman" w:hint="eastAsia"/>
        </w:rPr>
        <w:t>有</w:t>
      </w:r>
      <w:r w:rsidR="00C128AB">
        <w:rPr>
          <w:rFonts w:ascii="Times New Roman" w:eastAsia="標楷體" w:hAnsi="Times New Roman" w:cs="Times New Roman"/>
        </w:rPr>
        <w:t>27</w:t>
      </w:r>
      <w:r w:rsidR="00C128AB">
        <w:rPr>
          <w:rFonts w:ascii="Times New Roman" w:eastAsia="標楷體" w:hAnsi="Times New Roman" w:cs="Times New Roman"/>
        </w:rPr>
        <w:t>個樣區的資</w:t>
      </w:r>
      <w:r w:rsidR="00C128AB">
        <w:rPr>
          <w:rFonts w:ascii="Times New Roman" w:eastAsia="標楷體" w:hAnsi="Times New Roman" w:cs="Times New Roman"/>
        </w:rPr>
        <w:lastRenderedPageBreak/>
        <w:t>料為優等</w:t>
      </w:r>
      <w:r w:rsidR="00C128AB">
        <w:rPr>
          <w:rFonts w:ascii="標楷體" w:eastAsia="標楷體" w:hAnsi="標楷體" w:cs="Times New Roman" w:hint="eastAsia"/>
        </w:rPr>
        <w:t>，</w:t>
      </w:r>
      <w:r w:rsidR="00C128AB">
        <w:rPr>
          <w:rFonts w:ascii="Times New Roman" w:eastAsia="標楷體" w:hAnsi="Times New Roman" w:cs="Times New Roman"/>
        </w:rPr>
        <w:t>可納入後續的臺灣繁殖鳥類指標分析</w:t>
      </w:r>
      <w:r w:rsidR="00C128AB">
        <w:rPr>
          <w:rFonts w:ascii="標楷體" w:eastAsia="標楷體" w:hAnsi="標楷體" w:cs="Times New Roman" w:hint="eastAsia"/>
        </w:rPr>
        <w:t>。</w:t>
      </w:r>
      <w:r w:rsidR="00C128AB" w:rsidRPr="002435EC">
        <w:rPr>
          <w:rFonts w:ascii="Times New Roman" w:eastAsia="標楷體" w:hAnsi="Times New Roman" w:cs="Times New Roman" w:hint="eastAsia"/>
        </w:rPr>
        <w:t>由於鳥類調查需要具有鳥類辨識能力的人員進行</w:t>
      </w:r>
      <w:r w:rsidR="00C128AB">
        <w:rPr>
          <w:rFonts w:ascii="標楷體" w:eastAsia="標楷體" w:hAnsi="標楷體" w:cs="Times New Roman" w:hint="eastAsia"/>
        </w:rPr>
        <w:t>，</w:t>
      </w:r>
      <w:r w:rsidR="00C128AB">
        <w:rPr>
          <w:rFonts w:ascii="Times New Roman" w:eastAsia="標楷體" w:hAnsi="Times New Roman" w:cs="Times New Roman" w:hint="eastAsia"/>
        </w:rPr>
        <w:t>為提升資料為優等樣區的比例</w:t>
      </w:r>
      <w:r w:rsidR="00C128AB">
        <w:rPr>
          <w:rFonts w:ascii="標楷體" w:eastAsia="標楷體" w:hAnsi="標楷體" w:cs="Times New Roman" w:hint="eastAsia"/>
        </w:rPr>
        <w:t>，</w:t>
      </w:r>
      <w:r w:rsidR="00C128AB">
        <w:rPr>
          <w:rFonts w:ascii="Times New Roman" w:eastAsia="標楷體" w:hAnsi="Times New Roman" w:cs="Times New Roman" w:hint="eastAsia"/>
        </w:rPr>
        <w:t>讓投入調查的努力更有效益</w:t>
      </w:r>
      <w:r w:rsidRPr="002435EC">
        <w:rPr>
          <w:rFonts w:ascii="Times New Roman" w:eastAsia="標楷體" w:hAnsi="Times New Roman" w:cs="Times New Roman" w:hint="eastAsia"/>
        </w:rPr>
        <w:t>。</w:t>
      </w:r>
      <w:r w:rsidR="00C128AB" w:rsidRPr="002435EC">
        <w:rPr>
          <w:rFonts w:ascii="Times New Roman" w:eastAsia="標楷體" w:hAnsi="Times New Roman" w:cs="Times New Roman" w:hint="eastAsia"/>
        </w:rPr>
        <w:t>因此</w:t>
      </w:r>
      <w:r w:rsidR="00C128AB" w:rsidRPr="002435EC">
        <w:rPr>
          <w:rFonts w:ascii="Times New Roman" w:eastAsia="標楷體" w:hAnsi="Times New Roman" w:cs="Times New Roman"/>
        </w:rPr>
        <w:t>，</w:t>
      </w:r>
      <w:r w:rsidR="00C128AB">
        <w:rPr>
          <w:rFonts w:ascii="Times New Roman" w:eastAsia="標楷體" w:hAnsi="Times New Roman" w:cs="Times New Roman" w:hint="eastAsia"/>
        </w:rPr>
        <w:t>還仰賴各分署</w:t>
      </w:r>
      <w:r w:rsidR="00C128AB" w:rsidRPr="002435EC">
        <w:rPr>
          <w:rFonts w:ascii="Times New Roman" w:eastAsia="標楷體" w:hAnsi="Times New Roman" w:cs="Times New Roman" w:hint="eastAsia"/>
        </w:rPr>
        <w:t>的承辦人員扮演資源協調的關鍵人物以及各工作站主任的理解和支持。完成一個鳥類樣區的調查</w:t>
      </w:r>
      <w:r w:rsidR="00C128AB" w:rsidRPr="002435EC">
        <w:rPr>
          <w:rFonts w:ascii="Times New Roman" w:eastAsia="標楷體" w:hAnsi="Times New Roman" w:cs="Times New Roman"/>
        </w:rPr>
        <w:t>，</w:t>
      </w:r>
      <w:r w:rsidR="00C128AB" w:rsidRPr="002435EC">
        <w:rPr>
          <w:rFonts w:ascii="Times New Roman" w:eastAsia="標楷體" w:hAnsi="Times New Roman" w:cs="Times New Roman" w:hint="eastAsia"/>
        </w:rPr>
        <w:t>一年</w:t>
      </w:r>
      <w:r w:rsidR="00C128AB">
        <w:rPr>
          <w:rFonts w:ascii="Times New Roman" w:eastAsia="標楷體" w:hAnsi="Times New Roman" w:cs="Times New Roman" w:hint="eastAsia"/>
        </w:rPr>
        <w:t>僅</w:t>
      </w:r>
      <w:r w:rsidR="00C128AB" w:rsidRPr="002435EC">
        <w:rPr>
          <w:rFonts w:ascii="Times New Roman" w:eastAsia="標楷體" w:hAnsi="Times New Roman" w:cs="Times New Roman" w:hint="eastAsia"/>
        </w:rPr>
        <w:t>需</w:t>
      </w:r>
      <w:r w:rsidR="00C128AB" w:rsidRPr="002435EC">
        <w:rPr>
          <w:rFonts w:ascii="Times New Roman" w:eastAsia="標楷體" w:hAnsi="Times New Roman" w:cs="Times New Roman"/>
        </w:rPr>
        <w:t>2</w:t>
      </w:r>
      <w:r w:rsidR="00C128AB" w:rsidRPr="002435EC">
        <w:rPr>
          <w:rFonts w:ascii="Times New Roman" w:eastAsia="標楷體" w:hAnsi="Times New Roman" w:cs="Times New Roman" w:hint="eastAsia"/>
        </w:rPr>
        <w:t>天的時間，讓調查工作成效及完成度能夠最大化是相當重要的，</w:t>
      </w:r>
      <w:r w:rsidR="00C128AB">
        <w:rPr>
          <w:rFonts w:ascii="Times New Roman" w:eastAsia="標楷體" w:hAnsi="Times New Roman" w:cs="Times New Roman" w:hint="eastAsia"/>
        </w:rPr>
        <w:t>建議</w:t>
      </w:r>
      <w:r w:rsidR="00C128AB" w:rsidRPr="002435EC">
        <w:rPr>
          <w:rFonts w:ascii="Times New Roman" w:eastAsia="標楷體" w:hAnsi="Times New Roman" w:cs="Times New Roman"/>
        </w:rPr>
        <w:t>部分工作站如果缺乏鳥類專長人員，也許可以考慮運用</w:t>
      </w:r>
      <w:r w:rsidR="00C128AB">
        <w:rPr>
          <w:rFonts w:ascii="Times New Roman" w:eastAsia="標楷體" w:hAnsi="Times New Roman" w:cs="Times New Roman"/>
        </w:rPr>
        <w:t>森林</w:t>
      </w:r>
      <w:r w:rsidR="00C128AB" w:rsidRPr="002435EC">
        <w:rPr>
          <w:rFonts w:ascii="Times New Roman" w:eastAsia="標楷體" w:hAnsi="Times New Roman" w:cs="Times New Roman"/>
        </w:rPr>
        <w:t>護管員跨區支援</w:t>
      </w:r>
      <w:r w:rsidR="00C128AB">
        <w:rPr>
          <w:rFonts w:ascii="標楷體" w:eastAsia="標楷體" w:hAnsi="標楷體" w:cs="Times New Roman" w:hint="eastAsia"/>
        </w:rPr>
        <w:t>，</w:t>
      </w:r>
      <w:r w:rsidR="00C128AB" w:rsidRPr="002435EC">
        <w:rPr>
          <w:rFonts w:ascii="Times New Roman" w:eastAsia="標楷體" w:hAnsi="Times New Roman" w:cs="Times New Roman" w:hint="eastAsia"/>
        </w:rPr>
        <w:t>例如</w:t>
      </w:r>
      <w:r w:rsidR="00C128AB">
        <w:rPr>
          <w:rFonts w:ascii="標楷體" w:eastAsia="標楷體" w:hAnsi="標楷體" w:cs="Times New Roman" w:hint="eastAsia"/>
        </w:rPr>
        <w:t>：</w:t>
      </w:r>
      <w:r w:rsidR="00C128AB" w:rsidRPr="002435EC">
        <w:rPr>
          <w:rFonts w:ascii="Times New Roman" w:eastAsia="標楷體" w:hAnsi="Times New Roman" w:cs="Times New Roman" w:hint="eastAsia"/>
        </w:rPr>
        <w:t>今年臺東分署大武站的</w:t>
      </w:r>
      <w:r w:rsidR="00C128AB">
        <w:rPr>
          <w:rFonts w:ascii="Times New Roman" w:eastAsia="標楷體" w:hAnsi="Times New Roman" w:cs="Times New Roman" w:hint="eastAsia"/>
        </w:rPr>
        <w:t>森林護管員支援知本站的鳥類調查</w:t>
      </w:r>
      <w:r w:rsidR="00C128AB">
        <w:rPr>
          <w:rFonts w:ascii="標楷體" w:eastAsia="標楷體" w:hAnsi="標楷體" w:cs="Times New Roman" w:hint="eastAsia"/>
        </w:rPr>
        <w:t>，</w:t>
      </w:r>
      <w:r w:rsidR="00C128AB">
        <w:rPr>
          <w:rFonts w:ascii="Times New Roman" w:eastAsia="標楷體" w:hAnsi="Times New Roman" w:cs="Times New Roman" w:hint="eastAsia"/>
        </w:rPr>
        <w:t>便順利收集到優等的資料</w:t>
      </w:r>
      <w:r w:rsidR="00C128AB">
        <w:rPr>
          <w:rFonts w:ascii="標楷體" w:eastAsia="標楷體" w:hAnsi="標楷體" w:cs="Times New Roman" w:hint="eastAsia"/>
        </w:rPr>
        <w:t>；</w:t>
      </w:r>
      <w:r w:rsidR="00C128AB" w:rsidRPr="002435EC">
        <w:rPr>
          <w:rFonts w:ascii="Times New Roman" w:eastAsia="標楷體" w:hAnsi="Times New Roman" w:cs="Times New Roman"/>
        </w:rPr>
        <w:t>或</w:t>
      </w:r>
      <w:r w:rsidR="00C128AB">
        <w:rPr>
          <w:rFonts w:ascii="Times New Roman" w:eastAsia="標楷體" w:hAnsi="Times New Roman" w:cs="Times New Roman"/>
        </w:rPr>
        <w:t>運用</w:t>
      </w:r>
      <w:r w:rsidR="00C128AB" w:rsidRPr="002435EC">
        <w:rPr>
          <w:rFonts w:ascii="Times New Roman" w:eastAsia="標楷體" w:hAnsi="Times New Roman" w:cs="Times New Roman"/>
        </w:rPr>
        <w:t>外部資源協助的方式完成，</w:t>
      </w:r>
      <w:r w:rsidR="00C128AB" w:rsidRPr="002435EC">
        <w:rPr>
          <w:rFonts w:ascii="Times New Roman" w:eastAsia="標楷體" w:hAnsi="Times New Roman" w:cs="Times New Roman" w:hint="eastAsia"/>
        </w:rPr>
        <w:t>例如</w:t>
      </w:r>
      <w:r w:rsidR="00C128AB">
        <w:rPr>
          <w:rFonts w:ascii="標楷體" w:eastAsia="標楷體" w:hAnsi="標楷體" w:cs="Times New Roman" w:hint="eastAsia"/>
        </w:rPr>
        <w:t>：臺中分署和</w:t>
      </w:r>
      <w:r w:rsidR="00C128AB" w:rsidRPr="002435EC">
        <w:rPr>
          <w:rFonts w:ascii="Times New Roman" w:eastAsia="標楷體" w:hAnsi="Times New Roman" w:cs="Times New Roman" w:hint="eastAsia"/>
        </w:rPr>
        <w:t>南投分署</w:t>
      </w:r>
      <w:r w:rsidR="00C128AB">
        <w:rPr>
          <w:rFonts w:ascii="Times New Roman" w:eastAsia="標楷體" w:hAnsi="Times New Roman" w:cs="Times New Roman" w:hint="eastAsia"/>
        </w:rPr>
        <w:t>均有請國家森林志工協助</w:t>
      </w:r>
      <w:r w:rsidR="00C128AB" w:rsidRPr="002435EC">
        <w:rPr>
          <w:rFonts w:ascii="Times New Roman" w:eastAsia="標楷體" w:hAnsi="Times New Roman" w:cs="Times New Roman" w:hint="eastAsia"/>
        </w:rPr>
        <w:t>鳥類調查。</w:t>
      </w:r>
      <w:r w:rsidR="00C128AB" w:rsidRPr="002435EC">
        <w:rPr>
          <w:rFonts w:ascii="Times New Roman" w:eastAsia="標楷體" w:hAnsi="Times New Roman" w:cs="Times New Roman"/>
        </w:rPr>
        <w:t>這不僅能有效的達</w:t>
      </w:r>
      <w:r w:rsidR="00C128AB" w:rsidRPr="002435EC">
        <w:rPr>
          <w:rFonts w:ascii="Times New Roman" w:eastAsia="標楷體" w:hAnsi="Times New Roman" w:cs="Times New Roman" w:hint="eastAsia"/>
        </w:rPr>
        <w:t>成工作目</w:t>
      </w:r>
      <w:r w:rsidR="00C128AB" w:rsidRPr="002435EC">
        <w:rPr>
          <w:rFonts w:ascii="Times New Roman" w:eastAsia="標楷體" w:hAnsi="Times New Roman" w:cs="Times New Roman"/>
        </w:rPr>
        <w:t>標，亦讓收集到的資料達到標準以具有後續分析的價值。</w:t>
      </w:r>
    </w:p>
    <w:p w14:paraId="34B29F80" w14:textId="77777777" w:rsidR="00D93FCC" w:rsidRPr="00C128AB" w:rsidRDefault="00D93FCC" w:rsidP="00C128AB">
      <w:pPr>
        <w:rPr>
          <w:rFonts w:ascii="Times New Roman" w:eastAsia="標楷體" w:hAnsi="Times New Roman" w:cs="Times New Roman"/>
        </w:rPr>
      </w:pPr>
    </w:p>
    <w:p w14:paraId="254AE494" w14:textId="4904C9A8" w:rsidR="004C3C5D" w:rsidRPr="002435EC" w:rsidRDefault="00C128AB" w:rsidP="004C3C5D">
      <w:pPr>
        <w:pStyle w:val="aff3"/>
        <w:numPr>
          <w:ilvl w:val="0"/>
          <w:numId w:val="3"/>
        </w:numPr>
        <w:spacing w:line="360" w:lineRule="auto"/>
        <w:jc w:val="both"/>
        <w:rPr>
          <w:rFonts w:ascii="Times New Roman" w:eastAsia="標楷體" w:hAnsi="Times New Roman" w:cs="Times New Roman"/>
        </w:rPr>
      </w:pPr>
      <w:r>
        <w:rPr>
          <w:rFonts w:ascii="Times New Roman" w:eastAsia="標楷體" w:hAnsi="Times New Roman" w:cs="Times New Roman"/>
        </w:rPr>
        <w:t>此外</w:t>
      </w:r>
      <w:r>
        <w:rPr>
          <w:rFonts w:ascii="標楷體" w:eastAsia="標楷體" w:hAnsi="標楷體" w:cs="Times New Roman" w:hint="eastAsia"/>
        </w:rPr>
        <w:t>，</w:t>
      </w:r>
      <w:r>
        <w:rPr>
          <w:rFonts w:ascii="Times New Roman" w:eastAsia="標楷體" w:hAnsi="Times New Roman" w:cs="Times New Roman"/>
        </w:rPr>
        <w:t>長期之計</w:t>
      </w:r>
      <w:r>
        <w:rPr>
          <w:rFonts w:ascii="Times New Roman" w:eastAsia="標楷體" w:hAnsi="Times New Roman" w:cs="Times New Roman" w:hint="eastAsia"/>
        </w:rPr>
        <w:t>，則建議</w:t>
      </w:r>
      <w:r w:rsidRPr="002435EC">
        <w:rPr>
          <w:rFonts w:ascii="Times New Roman" w:eastAsia="標楷體" w:hAnsi="Times New Roman" w:cs="Times New Roman" w:hint="eastAsia"/>
        </w:rPr>
        <w:t>加強整體</w:t>
      </w:r>
      <w:r>
        <w:rPr>
          <w:rFonts w:ascii="Times New Roman" w:eastAsia="標楷體" w:hAnsi="Times New Roman" w:cs="Times New Roman" w:hint="eastAsia"/>
        </w:rPr>
        <w:t>森林</w:t>
      </w:r>
      <w:r w:rsidRPr="002435EC">
        <w:rPr>
          <w:rFonts w:ascii="Times New Roman" w:eastAsia="標楷體" w:hAnsi="Times New Roman" w:cs="Times New Roman" w:hint="eastAsia"/>
        </w:rPr>
        <w:t>護管員的常見鳥種辨識能力，讓以生態調查為工作之一的</w:t>
      </w:r>
      <w:r>
        <w:rPr>
          <w:rFonts w:ascii="Times New Roman" w:eastAsia="標楷體" w:hAnsi="Times New Roman" w:cs="Times New Roman" w:hint="eastAsia"/>
        </w:rPr>
        <w:t>森林</w:t>
      </w:r>
      <w:r w:rsidRPr="002435EC">
        <w:rPr>
          <w:rFonts w:ascii="Times New Roman" w:eastAsia="標楷體" w:hAnsi="Times New Roman" w:cs="Times New Roman" w:hint="eastAsia"/>
        </w:rPr>
        <w:t>護管員，提升常見鳥種辨識能力，亦是加強專業能力的重要一環。</w:t>
      </w:r>
      <w:r w:rsidR="002435EC">
        <w:rPr>
          <w:rFonts w:ascii="Times New Roman" w:eastAsia="標楷體" w:hAnsi="Times New Roman" w:cs="Times New Roman"/>
        </w:rPr>
        <w:t>本計畫將持續辦理鳥類調查和辨識的初階及進階訓練班。今年的初階訓</w:t>
      </w:r>
      <w:r w:rsidR="00BE6F4D">
        <w:rPr>
          <w:rFonts w:ascii="Times New Roman" w:eastAsia="標楷體" w:hAnsi="Times New Roman" w:cs="Times New Roman"/>
        </w:rPr>
        <w:t>練班除了持續釐清調</w:t>
      </w:r>
      <w:r w:rsidR="009B088F">
        <w:rPr>
          <w:rFonts w:ascii="Times New Roman" w:eastAsia="標楷體" w:hAnsi="Times New Roman" w:cs="Times New Roman"/>
        </w:rPr>
        <w:t>查所遇到的問題及調查方法說明之外，增加鳥類外形及鳥音辨識的課程</w:t>
      </w:r>
      <w:r w:rsidR="009B088F">
        <w:rPr>
          <w:rFonts w:ascii="標楷體" w:eastAsia="標楷體" w:hAnsi="標楷體" w:cs="Times New Roman" w:hint="eastAsia"/>
        </w:rPr>
        <w:t>。</w:t>
      </w:r>
      <w:r w:rsidR="00BE6F4D">
        <w:rPr>
          <w:rFonts w:ascii="Times New Roman" w:eastAsia="標楷體" w:hAnsi="Times New Roman" w:cs="Times New Roman"/>
        </w:rPr>
        <w:t>由前後測成績來看，學員</w:t>
      </w:r>
      <w:r w:rsidR="002435EC">
        <w:rPr>
          <w:rFonts w:ascii="Times New Roman" w:eastAsia="標楷體" w:hAnsi="Times New Roman" w:cs="Times New Roman"/>
        </w:rPr>
        <w:t>透過</w:t>
      </w:r>
      <w:r w:rsidR="00BE6F4D">
        <w:rPr>
          <w:rFonts w:ascii="Times New Roman" w:eastAsia="標楷體" w:hAnsi="Times New Roman" w:cs="Times New Roman"/>
        </w:rPr>
        <w:t>參與</w:t>
      </w:r>
      <w:r w:rsidR="002435EC">
        <w:rPr>
          <w:rFonts w:ascii="Times New Roman" w:eastAsia="標楷體" w:hAnsi="Times New Roman" w:cs="Times New Roman"/>
        </w:rPr>
        <w:t>課程，能有很好的訓練成效。而進階訓練班，除了承辦人員間、</w:t>
      </w:r>
      <w:r w:rsidR="00BE6F4D">
        <w:rPr>
          <w:rFonts w:ascii="Times New Roman" w:eastAsia="標楷體" w:hAnsi="Times New Roman" w:cs="Times New Roman"/>
        </w:rPr>
        <w:t>森林</w:t>
      </w:r>
      <w:r w:rsidR="002435EC">
        <w:rPr>
          <w:rFonts w:ascii="Times New Roman" w:eastAsia="標楷體" w:hAnsi="Times New Roman" w:cs="Times New Roman"/>
        </w:rPr>
        <w:t>護管員間的經驗交流之外，更著重在戶外實作，由專業講師帶領</w:t>
      </w:r>
      <w:r w:rsidR="00BE6F4D">
        <w:rPr>
          <w:rFonts w:ascii="Times New Roman" w:eastAsia="標楷體" w:hAnsi="Times New Roman" w:cs="Times New Roman"/>
        </w:rPr>
        <w:t>森林</w:t>
      </w:r>
      <w:r w:rsidR="002435EC">
        <w:rPr>
          <w:rFonts w:ascii="Times New Roman" w:eastAsia="標楷體" w:hAnsi="Times New Roman" w:cs="Times New Roman"/>
        </w:rPr>
        <w:t>護管員</w:t>
      </w:r>
      <w:r w:rsidR="00BE6F4D">
        <w:rPr>
          <w:rFonts w:ascii="Times New Roman" w:eastAsia="標楷體" w:hAnsi="Times New Roman" w:cs="Times New Roman"/>
        </w:rPr>
        <w:t>實地</w:t>
      </w:r>
      <w:r w:rsidR="002435EC">
        <w:rPr>
          <w:rFonts w:ascii="Times New Roman" w:eastAsia="標楷體" w:hAnsi="Times New Roman" w:cs="Times New Roman"/>
        </w:rPr>
        <w:t>走進森林練習及操作鳥類辨識</w:t>
      </w:r>
      <w:r w:rsidR="00BE6F4D">
        <w:rPr>
          <w:rFonts w:ascii="Times New Roman" w:eastAsia="標楷體" w:hAnsi="Times New Roman" w:cs="Times New Roman"/>
        </w:rPr>
        <w:t>相關軟體</w:t>
      </w:r>
      <w:r w:rsidR="002435EC">
        <w:rPr>
          <w:rFonts w:ascii="Times New Roman" w:eastAsia="標楷體" w:hAnsi="Times New Roman" w:cs="Times New Roman"/>
        </w:rPr>
        <w:t>，模擬及加強在樣區調查的情形，讓</w:t>
      </w:r>
      <w:r w:rsidR="00BE6F4D">
        <w:rPr>
          <w:rFonts w:ascii="Times New Roman" w:eastAsia="標楷體" w:hAnsi="Times New Roman" w:cs="Times New Roman"/>
        </w:rPr>
        <w:t>森林</w:t>
      </w:r>
      <w:r w:rsidR="002435EC">
        <w:rPr>
          <w:rFonts w:ascii="Times New Roman" w:eastAsia="標楷體" w:hAnsi="Times New Roman" w:cs="Times New Roman"/>
        </w:rPr>
        <w:t>護管員</w:t>
      </w:r>
      <w:r w:rsidR="00BE6F4D">
        <w:rPr>
          <w:rFonts w:ascii="Times New Roman" w:eastAsia="標楷體" w:hAnsi="Times New Roman" w:cs="Times New Roman"/>
        </w:rPr>
        <w:t>更加</w:t>
      </w:r>
      <w:r w:rsidR="002435EC">
        <w:rPr>
          <w:rFonts w:ascii="Times New Roman" w:eastAsia="標楷體" w:hAnsi="Times New Roman" w:cs="Times New Roman"/>
        </w:rPr>
        <w:t>熟悉鳥類調查時的注意事項及辨識技巧。</w:t>
      </w:r>
    </w:p>
    <w:p w14:paraId="5604E7A9" w14:textId="77777777" w:rsidR="00D93FCC" w:rsidRDefault="00D93FCC" w:rsidP="002435EC">
      <w:pPr>
        <w:pStyle w:val="aff3"/>
        <w:spacing w:line="360" w:lineRule="auto"/>
        <w:ind w:left="840"/>
        <w:jc w:val="both"/>
        <w:rPr>
          <w:rFonts w:ascii="Times New Roman" w:eastAsia="標楷體" w:hAnsi="Times New Roman" w:cs="Times New Roman"/>
        </w:rPr>
      </w:pPr>
    </w:p>
    <w:p w14:paraId="1538329C" w14:textId="1E015742"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三、</w:t>
      </w:r>
      <w:r>
        <w:rPr>
          <w:rFonts w:ascii="Times New Roman" w:eastAsia="標楷體" w:hAnsi="Times New Roman" w:cs="Times New Roman"/>
          <w:b/>
        </w:rPr>
        <w:t>問題：</w:t>
      </w:r>
      <w:r>
        <w:rPr>
          <w:rFonts w:ascii="Times New Roman" w:eastAsia="標楷體" w:hAnsi="Times New Roman" w:cs="Times New Roman"/>
        </w:rPr>
        <w:t>承辦人員及</w:t>
      </w:r>
      <w:r w:rsidR="009B088F">
        <w:rPr>
          <w:rFonts w:ascii="Times New Roman" w:eastAsia="標楷體" w:hAnsi="Times New Roman" w:cs="Times New Roman"/>
        </w:rPr>
        <w:t>森林</w:t>
      </w:r>
      <w:r>
        <w:rPr>
          <w:rFonts w:ascii="Times New Roman" w:eastAsia="標楷體" w:hAnsi="Times New Roman" w:cs="Times New Roman"/>
        </w:rPr>
        <w:t>護管員輪替</w:t>
      </w:r>
    </w:p>
    <w:p w14:paraId="27FA59F3" w14:textId="77777777" w:rsidR="00D93FCC" w:rsidRDefault="002435EC">
      <w:pPr>
        <w:spacing w:line="360" w:lineRule="auto"/>
        <w:ind w:left="480"/>
        <w:jc w:val="both"/>
        <w:rPr>
          <w:rFonts w:ascii="Times New Roman" w:eastAsia="標楷體" w:hAnsi="Times New Roman" w:cs="Times New Roman"/>
        </w:rPr>
      </w:pPr>
      <w:r>
        <w:rPr>
          <w:rFonts w:ascii="Times New Roman" w:eastAsia="標楷體" w:hAnsi="Times New Roman" w:cs="Times New Roman"/>
          <w:b/>
        </w:rPr>
        <w:t>解決方案：</w:t>
      </w:r>
    </w:p>
    <w:p w14:paraId="4A59797F" w14:textId="60930609" w:rsidR="00D93FCC" w:rsidRDefault="002435EC">
      <w:pPr>
        <w:pStyle w:val="aff3"/>
        <w:numPr>
          <w:ilvl w:val="0"/>
          <w:numId w:val="4"/>
        </w:numPr>
        <w:spacing w:line="360" w:lineRule="auto"/>
        <w:jc w:val="both"/>
        <w:rPr>
          <w:rFonts w:ascii="Times New Roman" w:eastAsia="標楷體" w:hAnsi="Times New Roman" w:cs="Times New Roman"/>
        </w:rPr>
      </w:pPr>
      <w:r>
        <w:rPr>
          <w:rFonts w:ascii="Times New Roman" w:eastAsia="標楷體" w:hAnsi="Times New Roman" w:cs="Times New Roman"/>
        </w:rPr>
        <w:t>每年</w:t>
      </w:r>
      <w:r>
        <w:rPr>
          <w:rFonts w:ascii="Times New Roman" w:eastAsia="標楷體" w:hAnsi="Times New Roman" w:cs="Times New Roman"/>
        </w:rPr>
        <w:t>2</w:t>
      </w:r>
      <w:r>
        <w:rPr>
          <w:rFonts w:ascii="Times New Roman" w:eastAsia="標楷體" w:hAnsi="Times New Roman" w:cs="Times New Roman"/>
        </w:rPr>
        <w:t>月，在調查季</w:t>
      </w:r>
      <w:r>
        <w:rPr>
          <w:rFonts w:ascii="Times New Roman" w:eastAsia="標楷體" w:hAnsi="Times New Roman" w:cs="Times New Roman"/>
        </w:rPr>
        <w:t>(3~6</w:t>
      </w:r>
      <w:r>
        <w:rPr>
          <w:rFonts w:ascii="Times New Roman" w:eastAsia="標楷體" w:hAnsi="Times New Roman" w:cs="Times New Roman"/>
        </w:rPr>
        <w:t>月</w:t>
      </w:r>
      <w:r>
        <w:rPr>
          <w:rFonts w:ascii="Times New Roman" w:eastAsia="標楷體" w:hAnsi="Times New Roman" w:cs="Times New Roman"/>
        </w:rPr>
        <w:t>)</w:t>
      </w:r>
      <w:r>
        <w:rPr>
          <w:rFonts w:ascii="Times New Roman" w:eastAsia="標楷體" w:hAnsi="Times New Roman" w:cs="Times New Roman"/>
        </w:rPr>
        <w:t>開始之前，固定用公文傳送表訂的樣區樣</w:t>
      </w:r>
      <w:r>
        <w:rPr>
          <w:rFonts w:ascii="Times New Roman" w:eastAsia="標楷體" w:hAnsi="Times New Roman" w:cs="Times New Roman"/>
        </w:rPr>
        <w:lastRenderedPageBreak/>
        <w:t>點表、調查注意事項、執行配套方案</w:t>
      </w:r>
      <w:r>
        <w:rPr>
          <w:rFonts w:ascii="Times New Roman" w:eastAsia="標楷體" w:hAnsi="Times New Roman" w:cs="Times New Roman"/>
        </w:rPr>
        <w:t>(</w:t>
      </w:r>
      <w:r>
        <w:rPr>
          <w:rFonts w:ascii="Times New Roman" w:eastAsia="標楷體" w:hAnsi="Times New Roman" w:cs="Times New Roman"/>
        </w:rPr>
        <w:t>例如：為因應鳥類調查需提早進行、或部分偏遠地區的獼猴調查，</w:t>
      </w:r>
      <w:r w:rsidR="009B088F">
        <w:rPr>
          <w:rFonts w:ascii="Times New Roman" w:eastAsia="標楷體" w:hAnsi="Times New Roman" w:cs="Times New Roman"/>
        </w:rPr>
        <w:t>森林</w:t>
      </w:r>
      <w:r>
        <w:rPr>
          <w:rFonts w:ascii="Times New Roman" w:eastAsia="標楷體" w:hAnsi="Times New Roman" w:cs="Times New Roman"/>
        </w:rPr>
        <w:t>護管員可報支加班或提前一天前往樣區等事宜</w:t>
      </w:r>
      <w:r>
        <w:rPr>
          <w:rFonts w:ascii="Times New Roman" w:eastAsia="標楷體" w:hAnsi="Times New Roman" w:cs="Times New Roman"/>
        </w:rPr>
        <w:t>)</w:t>
      </w:r>
      <w:r>
        <w:rPr>
          <w:rFonts w:ascii="Times New Roman" w:eastAsia="標楷體" w:hAnsi="Times New Roman" w:cs="Times New Roman"/>
        </w:rPr>
        <w:t>，以利新任承辦人員及</w:t>
      </w:r>
      <w:r w:rsidR="009B088F">
        <w:rPr>
          <w:rFonts w:ascii="Times New Roman" w:eastAsia="標楷體" w:hAnsi="Times New Roman" w:cs="Times New Roman"/>
        </w:rPr>
        <w:t>森林</w:t>
      </w:r>
      <w:r>
        <w:rPr>
          <w:rFonts w:ascii="Times New Roman" w:eastAsia="標楷體" w:hAnsi="Times New Roman" w:cs="Times New Roman"/>
        </w:rPr>
        <w:t>護管員能詳知相關資訊，並確認調查執行項目。</w:t>
      </w:r>
    </w:p>
    <w:p w14:paraId="6596DC25" w14:textId="77777777" w:rsidR="00D93FCC" w:rsidRDefault="00D93FCC">
      <w:pPr>
        <w:pStyle w:val="aff3"/>
        <w:spacing w:line="360" w:lineRule="auto"/>
        <w:ind w:left="840"/>
        <w:jc w:val="both"/>
        <w:rPr>
          <w:rFonts w:ascii="Times New Roman" w:eastAsia="標楷體" w:hAnsi="Times New Roman" w:cs="Times New Roman"/>
        </w:rPr>
      </w:pPr>
    </w:p>
    <w:p w14:paraId="67885D91" w14:textId="201D7080" w:rsidR="00D93FCC" w:rsidRDefault="00BE6F4D">
      <w:pPr>
        <w:pStyle w:val="aff3"/>
        <w:numPr>
          <w:ilvl w:val="0"/>
          <w:numId w:val="4"/>
        </w:numPr>
        <w:spacing w:line="360" w:lineRule="auto"/>
        <w:jc w:val="both"/>
        <w:rPr>
          <w:rFonts w:ascii="Times New Roman" w:eastAsia="標楷體" w:hAnsi="Times New Roman" w:cs="Times New Roman"/>
        </w:rPr>
      </w:pPr>
      <w:r>
        <w:rPr>
          <w:rFonts w:ascii="Times New Roman" w:eastAsia="標楷體" w:hAnsi="Times New Roman" w:cs="Times New Roman"/>
        </w:rPr>
        <w:t>本團隊亦</w:t>
      </w:r>
      <w:r w:rsidR="002435EC">
        <w:rPr>
          <w:rFonts w:ascii="Times New Roman" w:eastAsia="標楷體" w:hAnsi="Times New Roman" w:cs="Times New Roman"/>
        </w:rPr>
        <w:t>製作鳥類調查學習包，內容包括低中海拔森林常見鳥類外</w:t>
      </w:r>
      <w:r>
        <w:rPr>
          <w:rFonts w:ascii="Times New Roman" w:eastAsia="標楷體" w:hAnsi="Times New Roman" w:cs="Times New Roman"/>
        </w:rPr>
        <w:t>形及鳥音辨識彙整提供給各分署鳥類調查員學習及參考，並整合各</w:t>
      </w:r>
      <w:r w:rsidR="002435EC">
        <w:rPr>
          <w:rFonts w:ascii="Times New Roman" w:eastAsia="標楷體" w:hAnsi="Times New Roman" w:cs="Times New Roman"/>
        </w:rPr>
        <w:t>樣區的樣點座標、環境照片、鳥類名錄和鳥音檔案，提供予負責該樣區的鳥類調查人員參考與學習。建議鳥類調查人員輪替時，可將此資源轉知接手人員。此外，</w:t>
      </w:r>
      <w:r>
        <w:rPr>
          <w:rFonts w:ascii="Times New Roman" w:eastAsia="標楷體" w:hAnsi="Times New Roman" w:cs="Times New Roman"/>
        </w:rPr>
        <w:t>本團隊也建議由原調查人員帶領新接手</w:t>
      </w:r>
      <w:r w:rsidR="002435EC">
        <w:rPr>
          <w:rFonts w:ascii="Times New Roman" w:eastAsia="標楷體" w:hAnsi="Times New Roman" w:cs="Times New Roman"/>
        </w:rPr>
        <w:t>人員實際到現地演練一遍，可以提升接手人員對負責樣區的掌握度，亦有助於維持各</w:t>
      </w:r>
      <w:r>
        <w:rPr>
          <w:rFonts w:ascii="Times New Roman" w:eastAsia="標楷體" w:hAnsi="Times New Roman" w:cs="Times New Roman"/>
        </w:rPr>
        <w:t>分署鳥類調查</w:t>
      </w:r>
      <w:r w:rsidR="002435EC">
        <w:rPr>
          <w:rFonts w:ascii="Times New Roman" w:eastAsia="標楷體" w:hAnsi="Times New Roman" w:cs="Times New Roman"/>
        </w:rPr>
        <w:t>資料品質。</w:t>
      </w:r>
    </w:p>
    <w:p w14:paraId="757A739E" w14:textId="77777777" w:rsidR="00D93FCC" w:rsidRDefault="00D93FCC">
      <w:pPr>
        <w:pStyle w:val="aff3"/>
        <w:spacing w:line="360" w:lineRule="auto"/>
        <w:ind w:left="840"/>
        <w:jc w:val="both"/>
        <w:rPr>
          <w:rFonts w:ascii="Times New Roman" w:eastAsia="標楷體" w:hAnsi="Times New Roman" w:cs="Times New Roman"/>
        </w:rPr>
      </w:pPr>
    </w:p>
    <w:p w14:paraId="1089701D" w14:textId="77777777" w:rsidR="00C81426" w:rsidRDefault="00C81426">
      <w:pPr>
        <w:pStyle w:val="aff3"/>
        <w:spacing w:line="360" w:lineRule="auto"/>
        <w:ind w:left="840"/>
        <w:jc w:val="both"/>
        <w:rPr>
          <w:rFonts w:ascii="Times New Roman" w:eastAsia="標楷體" w:hAnsi="Times New Roman" w:cs="Times New Roman"/>
        </w:rPr>
      </w:pPr>
    </w:p>
    <w:p w14:paraId="75B25C79" w14:textId="77777777" w:rsidR="00D93FCC" w:rsidRDefault="002435EC">
      <w:pPr>
        <w:outlineLvl w:val="0"/>
        <w:rPr>
          <w:rFonts w:ascii="Times New Roman" w:eastAsia="標楷體" w:hAnsi="Times New Roman" w:cs="Times New Roman"/>
          <w:b/>
          <w:sz w:val="32"/>
        </w:rPr>
      </w:pPr>
      <w:bookmarkStart w:id="393" w:name="_Toc121845056"/>
      <w:bookmarkStart w:id="394" w:name="_Toc156378961"/>
      <w:r>
        <w:rPr>
          <w:rFonts w:ascii="Times New Roman" w:eastAsia="標楷體" w:hAnsi="Times New Roman" w:cs="Times New Roman"/>
          <w:b/>
          <w:sz w:val="32"/>
        </w:rPr>
        <w:t>陸、未來展望</w:t>
      </w:r>
      <w:bookmarkEnd w:id="393"/>
      <w:bookmarkEnd w:id="394"/>
    </w:p>
    <w:p w14:paraId="56927355" w14:textId="77777777" w:rsidR="00D93FCC" w:rsidRDefault="002435EC">
      <w:pPr>
        <w:rPr>
          <w:rFonts w:ascii="Times New Roman" w:eastAsia="標楷體" w:hAnsi="Times New Roman" w:cs="Times New Roman"/>
          <w:b/>
        </w:rPr>
      </w:pPr>
      <w:r>
        <w:rPr>
          <w:rFonts w:ascii="Times New Roman" w:eastAsia="標楷體" w:hAnsi="Times New Roman" w:cs="Times New Roman"/>
          <w:b/>
        </w:rPr>
        <w:t>一、持續監測、掌握族群變化狀況</w:t>
      </w:r>
    </w:p>
    <w:p w14:paraId="4B5F7AF1" w14:textId="30E4ADC6"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t xml:space="preserve">    202</w:t>
      </w:r>
      <w:del w:id="395" w:author="瑋婷 徐" w:date="2024-11-22T14:26:00Z" w16du:dateUtc="2024-11-22T06:26:00Z">
        <w:r w:rsidDel="004A6A63">
          <w:rPr>
            <w:rFonts w:ascii="Times New Roman" w:eastAsia="標楷體" w:hAnsi="Times New Roman" w:cs="Times New Roman" w:hint="eastAsia"/>
          </w:rPr>
          <w:delText>3</w:delText>
        </w:r>
      </w:del>
      <w:ins w:id="396" w:author="瑋婷 徐" w:date="2024-11-22T14:26:00Z" w16du:dateUtc="2024-11-22T06:26:00Z">
        <w:r w:rsidR="004A6A63">
          <w:rPr>
            <w:rFonts w:ascii="Times New Roman" w:eastAsia="標楷體" w:hAnsi="Times New Roman" w:cs="Times New Roman" w:hint="eastAsia"/>
          </w:rPr>
          <w:t>4</w:t>
        </w:r>
      </w:ins>
      <w:r>
        <w:rPr>
          <w:rFonts w:ascii="Times New Roman" w:eastAsia="標楷體" w:hAnsi="Times New Roman" w:cs="Times New Roman"/>
        </w:rPr>
        <w:t>年是國有林班地臺灣獼猴與繁殖鳥類監測正式收到完整資料的第</w:t>
      </w:r>
      <w:del w:id="397" w:author="瑋婷 徐" w:date="2024-11-22T14:26:00Z" w16du:dateUtc="2024-11-22T06:26:00Z">
        <w:r w:rsidDel="004A6A63">
          <w:rPr>
            <w:rFonts w:ascii="Times New Roman" w:eastAsia="標楷體" w:hAnsi="Times New Roman" w:cs="Times New Roman" w:hint="eastAsia"/>
          </w:rPr>
          <w:delText>四</w:delText>
        </w:r>
      </w:del>
      <w:ins w:id="398" w:author="瑋婷 徐" w:date="2024-11-22T14:26:00Z" w16du:dateUtc="2024-11-22T06:26:00Z">
        <w:r w:rsidR="004A6A63">
          <w:rPr>
            <w:rFonts w:ascii="Times New Roman" w:eastAsia="標楷體" w:hAnsi="Times New Roman" w:cs="Times New Roman" w:hint="eastAsia"/>
          </w:rPr>
          <w:t>五</w:t>
        </w:r>
      </w:ins>
      <w:r>
        <w:rPr>
          <w:rFonts w:ascii="Times New Roman" w:eastAsia="標楷體" w:hAnsi="Times New Roman" w:cs="Times New Roman"/>
        </w:rPr>
        <w:t>年，在全臺的獼猴資源分布、棲息環境上，開始累積長期科學數據。在未來仍需持續性的監測獼猴資源動態，才能夠掌握獼猴族群在</w:t>
      </w:r>
      <w:r w:rsidR="00BE6F4D">
        <w:rPr>
          <w:rFonts w:ascii="Times New Roman" w:eastAsia="標楷體" w:hAnsi="Times New Roman" w:cs="Times New Roman"/>
        </w:rPr>
        <w:t>臺灣的族群變化趨勢</w:t>
      </w:r>
      <w:r>
        <w:rPr>
          <w:rFonts w:ascii="Times New Roman" w:eastAsia="標楷體" w:hAnsi="Times New Roman" w:cs="Times New Roman"/>
        </w:rPr>
        <w:t>。繁殖鳥類的監測，由於國有林班地內樣區的增設，加強了公民科學家不易到達地區的鳥種資料，也是國有林班地鳥種分布及數量變動珍貴的紀錄，未來不管是在教育解說、繁殖鳥類族群趨勢分析</w:t>
      </w:r>
      <w:r w:rsidR="00BE6F4D">
        <w:rPr>
          <w:rFonts w:ascii="Times New Roman" w:eastAsia="標楷體" w:hAnsi="Times New Roman" w:cs="Times New Roman"/>
        </w:rPr>
        <w:t>指標</w:t>
      </w:r>
      <w:r>
        <w:rPr>
          <w:rFonts w:ascii="Times New Roman" w:eastAsia="標楷體" w:hAnsi="Times New Roman" w:cs="Times New Roman"/>
        </w:rPr>
        <w:t>還是政策規劃方面，都是重要的資訊。</w:t>
      </w:r>
    </w:p>
    <w:p w14:paraId="28FC3B15" w14:textId="77777777" w:rsidR="00D93FCC" w:rsidRDefault="00D93FCC">
      <w:pPr>
        <w:spacing w:line="360" w:lineRule="auto"/>
        <w:jc w:val="both"/>
        <w:rPr>
          <w:rFonts w:ascii="Times New Roman" w:eastAsia="標楷體" w:hAnsi="Times New Roman" w:cs="Times New Roman"/>
        </w:rPr>
      </w:pPr>
    </w:p>
    <w:p w14:paraId="6F734BB3" w14:textId="77777777" w:rsidR="00D93FCC" w:rsidRDefault="002435EC">
      <w:pPr>
        <w:rPr>
          <w:rFonts w:ascii="Times New Roman" w:eastAsia="標楷體" w:hAnsi="Times New Roman" w:cs="Times New Roman"/>
          <w:b/>
        </w:rPr>
      </w:pPr>
      <w:r>
        <w:rPr>
          <w:rFonts w:ascii="Times New Roman" w:eastAsia="標楷體" w:hAnsi="Times New Roman" w:cs="Times New Roman"/>
          <w:b/>
        </w:rPr>
        <w:t>二、強化成果發表並持續出版</w:t>
      </w:r>
      <w:r>
        <w:rPr>
          <w:rFonts w:ascii="標楷體" w:eastAsia="標楷體" w:hAnsi="標楷體" w:cs="Times New Roman"/>
          <w:b/>
        </w:rPr>
        <w:t>「</w:t>
      </w:r>
      <w:r>
        <w:rPr>
          <w:rFonts w:ascii="Times New Roman" w:eastAsia="標楷體" w:hAnsi="Times New Roman" w:cs="Times New Roman"/>
          <w:b/>
        </w:rPr>
        <w:t>國有林班地臺灣獼猴與繁殖鳥類調查</w:t>
      </w:r>
      <w:r>
        <w:rPr>
          <w:rFonts w:ascii="標楷體" w:eastAsia="標楷體" w:hAnsi="標楷體" w:cs="Times New Roman"/>
          <w:b/>
        </w:rPr>
        <w:t>」</w:t>
      </w:r>
      <w:r>
        <w:rPr>
          <w:rFonts w:ascii="Times New Roman" w:eastAsia="標楷體" w:hAnsi="Times New Roman" w:cs="Times New Roman"/>
          <w:b/>
        </w:rPr>
        <w:t>年報</w:t>
      </w:r>
    </w:p>
    <w:p w14:paraId="352BFF46" w14:textId="6DB43CA5" w:rsidR="00D93FCC" w:rsidRDefault="002435EC">
      <w:pPr>
        <w:spacing w:line="360" w:lineRule="auto"/>
        <w:rPr>
          <w:rFonts w:ascii="Times New Roman" w:eastAsia="標楷體" w:hAnsi="Times New Roman" w:cs="Times New Roman"/>
        </w:rPr>
        <w:sectPr w:rsidR="00D93FCC">
          <w:footerReference w:type="default" r:id="rId9"/>
          <w:footerReference w:type="first" r:id="rId10"/>
          <w:pgSz w:w="11906" w:h="16838"/>
          <w:pgMar w:top="1440" w:right="1800" w:bottom="1440" w:left="1800" w:header="0" w:footer="992" w:gutter="0"/>
          <w:pgNumType w:start="1"/>
          <w:cols w:space="720"/>
          <w:formProt w:val="0"/>
          <w:docGrid w:type="lines" w:linePitch="360"/>
        </w:sectPr>
      </w:pPr>
      <w:r>
        <w:rPr>
          <w:rFonts w:ascii="Times New Roman" w:eastAsia="標楷體" w:hAnsi="Times New Roman" w:cs="Times New Roman"/>
        </w:rPr>
        <w:t xml:space="preserve">    202</w:t>
      </w:r>
      <w:del w:id="399" w:author="瑋婷 徐" w:date="2024-11-22T14:26:00Z" w16du:dateUtc="2024-11-22T06:26:00Z">
        <w:r w:rsidDel="00B069D5">
          <w:rPr>
            <w:rFonts w:ascii="Times New Roman" w:eastAsia="標楷體" w:hAnsi="Times New Roman" w:cs="Times New Roman" w:hint="eastAsia"/>
          </w:rPr>
          <w:delText>3</w:delText>
        </w:r>
      </w:del>
      <w:ins w:id="400" w:author="瑋婷 徐" w:date="2024-11-22T14:26:00Z" w16du:dateUtc="2024-11-22T06:26:00Z">
        <w:r w:rsidR="00B069D5">
          <w:rPr>
            <w:rFonts w:ascii="Times New Roman" w:eastAsia="標楷體" w:hAnsi="Times New Roman" w:cs="Times New Roman" w:hint="eastAsia"/>
          </w:rPr>
          <w:t>4</w:t>
        </w:r>
      </w:ins>
      <w:r>
        <w:rPr>
          <w:rFonts w:ascii="Times New Roman" w:eastAsia="標楷體" w:hAnsi="Times New Roman" w:cs="Times New Roman"/>
        </w:rPr>
        <w:t>年出版</w:t>
      </w:r>
      <w:r>
        <w:rPr>
          <w:rFonts w:ascii="標楷體" w:eastAsia="標楷體" w:hAnsi="標楷體" w:cs="Times New Roman"/>
        </w:rPr>
        <w:t>「</w:t>
      </w:r>
      <w:r>
        <w:rPr>
          <w:rFonts w:ascii="Times New Roman" w:eastAsia="標楷體" w:hAnsi="Times New Roman" w:cs="Times New Roman"/>
        </w:rPr>
        <w:t>國有林班地臺灣獼猴與繁殖鳥類監測</w:t>
      </w:r>
      <w:r>
        <w:rPr>
          <w:rFonts w:ascii="Times New Roman" w:eastAsia="標楷體" w:hAnsi="Times New Roman" w:cs="Times New Roman"/>
        </w:rPr>
        <w:t>202</w:t>
      </w:r>
      <w:del w:id="401" w:author="瑋婷 徐" w:date="2024-11-22T14:26:00Z" w16du:dateUtc="2024-11-22T06:26:00Z">
        <w:r w:rsidDel="00B069D5">
          <w:rPr>
            <w:rFonts w:ascii="Times New Roman" w:eastAsia="標楷體" w:hAnsi="Times New Roman" w:cs="Times New Roman" w:hint="eastAsia"/>
          </w:rPr>
          <w:delText>2</w:delText>
        </w:r>
      </w:del>
      <w:ins w:id="402" w:author="瑋婷 徐" w:date="2024-11-22T14:26:00Z" w16du:dateUtc="2024-11-22T06:26:00Z">
        <w:r w:rsidR="00B069D5">
          <w:rPr>
            <w:rFonts w:ascii="Times New Roman" w:eastAsia="標楷體" w:hAnsi="Times New Roman" w:cs="Times New Roman" w:hint="eastAsia"/>
          </w:rPr>
          <w:t>3</w:t>
        </w:r>
      </w:ins>
      <w:r>
        <w:rPr>
          <w:rFonts w:ascii="Times New Roman" w:eastAsia="標楷體" w:hAnsi="Times New Roman" w:cs="Times New Roman"/>
        </w:rPr>
        <w:t>年度報告</w:t>
      </w:r>
      <w:r>
        <w:rPr>
          <w:rFonts w:ascii="標楷體" w:eastAsia="標楷體" w:hAnsi="標楷體" w:cs="Times New Roman"/>
        </w:rPr>
        <w:t>」</w:t>
      </w:r>
      <w:r>
        <w:rPr>
          <w:rFonts w:ascii="Times New Roman" w:eastAsia="標楷體" w:hAnsi="Times New Roman" w:cs="Times New Roman"/>
        </w:rPr>
        <w:t>，除發送紙本年報予參與調查的人員，</w:t>
      </w:r>
      <w:r w:rsidR="00BE6F4D">
        <w:rPr>
          <w:rFonts w:ascii="Times New Roman" w:eastAsia="標楷體" w:hAnsi="Times New Roman" w:cs="Times New Roman"/>
        </w:rPr>
        <w:t>以</w:t>
      </w:r>
      <w:r>
        <w:rPr>
          <w:rFonts w:ascii="Times New Roman" w:eastAsia="標楷體" w:hAnsi="Times New Roman" w:cs="Times New Roman"/>
        </w:rPr>
        <w:t>增進參與者的成就感，並凝聚參與者對此監</w:t>
      </w:r>
      <w:r>
        <w:rPr>
          <w:rFonts w:ascii="Times New Roman" w:eastAsia="標楷體" w:hAnsi="Times New Roman" w:cs="Times New Roman"/>
        </w:rPr>
        <w:lastRenderedPageBreak/>
        <w:t>測工作的認同和提升其投入動力外</w:t>
      </w:r>
      <w:r>
        <w:rPr>
          <w:rFonts w:ascii="標楷體" w:eastAsia="標楷體" w:hAnsi="標楷體" w:cs="Times New Roman"/>
        </w:rPr>
        <w:t>，</w:t>
      </w:r>
      <w:r>
        <w:rPr>
          <w:rFonts w:ascii="Times New Roman" w:eastAsia="標楷體" w:hAnsi="Times New Roman" w:cs="Times New Roman"/>
        </w:rPr>
        <w:t>也將年報電子檔公開予各界免費下載參閱</w:t>
      </w:r>
      <w:r>
        <w:rPr>
          <w:rFonts w:ascii="標楷體" w:eastAsia="標楷體" w:hAnsi="標楷體" w:cs="Times New Roman"/>
        </w:rPr>
        <w:t>。</w:t>
      </w:r>
      <w:r>
        <w:rPr>
          <w:rFonts w:ascii="Times New Roman" w:eastAsia="標楷體" w:hAnsi="Times New Roman" w:cs="Times New Roman"/>
        </w:rPr>
        <w:t>未來也規劃每年出版年度報告</w:t>
      </w:r>
      <w:r>
        <w:rPr>
          <w:rFonts w:ascii="標楷體" w:eastAsia="標楷體" w:hAnsi="標楷體" w:cs="Times New Roman"/>
        </w:rPr>
        <w:t>，</w:t>
      </w:r>
      <w:r w:rsidR="00BE6F4D">
        <w:rPr>
          <w:rFonts w:ascii="標楷體" w:eastAsia="標楷體" w:hAnsi="標楷體" w:cs="Times New Roman"/>
        </w:rPr>
        <w:t>持續</w:t>
      </w:r>
      <w:r>
        <w:rPr>
          <w:rFonts w:ascii="Times New Roman" w:eastAsia="標楷體" w:hAnsi="Times New Roman" w:cs="Times New Roman"/>
        </w:rPr>
        <w:t>推廣此監測計畫的成果</w:t>
      </w:r>
      <w:r>
        <w:rPr>
          <w:rFonts w:ascii="標楷體" w:eastAsia="標楷體" w:hAnsi="標楷體" w:cs="Times New Roman"/>
        </w:rPr>
        <w:t>。</w:t>
      </w:r>
    </w:p>
    <w:p w14:paraId="73ECF3F9" w14:textId="77777777" w:rsidR="00D93FCC" w:rsidRDefault="002435EC">
      <w:pPr>
        <w:outlineLvl w:val="0"/>
        <w:rPr>
          <w:rFonts w:ascii="Times New Roman" w:eastAsia="標楷體" w:hAnsi="Times New Roman" w:cs="Times New Roman"/>
          <w:b/>
        </w:rPr>
      </w:pPr>
      <w:bookmarkStart w:id="403" w:name="_Toc121845057"/>
      <w:bookmarkStart w:id="404" w:name="_Toc156378962"/>
      <w:r>
        <w:rPr>
          <w:rFonts w:ascii="Times New Roman" w:eastAsia="標楷體" w:hAnsi="Times New Roman" w:cs="Times New Roman"/>
          <w:b/>
          <w:sz w:val="32"/>
        </w:rPr>
        <w:lastRenderedPageBreak/>
        <w:t>引用文獻</w:t>
      </w:r>
      <w:bookmarkEnd w:id="403"/>
      <w:bookmarkEnd w:id="404"/>
    </w:p>
    <w:p w14:paraId="6458859A"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內政</w:t>
      </w:r>
      <w:r>
        <w:rPr>
          <w:rFonts w:ascii="Times New Roman" w:eastAsia="標楷體" w:hAnsi="Times New Roman" w:cs="Times New Roman"/>
        </w:rPr>
        <w:t>部。</w:t>
      </w:r>
      <w:r>
        <w:rPr>
          <w:rFonts w:ascii="Times New Roman" w:eastAsia="標楷體" w:hAnsi="Times New Roman" w:cs="Times New Roman"/>
        </w:rPr>
        <w:t>2019</w:t>
      </w:r>
      <w:r>
        <w:rPr>
          <w:rFonts w:ascii="Times New Roman" w:eastAsia="標楷體" w:hAnsi="Times New Roman" w:cs="Times New Roman"/>
        </w:rPr>
        <w:t>。內政部</w:t>
      </w:r>
      <w:r>
        <w:rPr>
          <w:rFonts w:ascii="Times New Roman" w:eastAsia="標楷體" w:hAnsi="Times New Roman" w:cs="Times New Roman"/>
        </w:rPr>
        <w:t>20</w:t>
      </w:r>
      <w:r>
        <w:rPr>
          <w:rFonts w:ascii="Times New Roman" w:eastAsia="標楷體" w:hAnsi="Times New Roman" w:cs="Times New Roman"/>
        </w:rPr>
        <w:t>公尺網格數值地形模型資料。</w:t>
      </w:r>
      <w:r>
        <w:rPr>
          <w:rFonts w:ascii="Times New Roman" w:eastAsia="標楷體" w:hAnsi="Times New Roman" w:cs="Times New Roman"/>
        </w:rPr>
        <w:t>2019</w:t>
      </w:r>
      <w:r>
        <w:rPr>
          <w:rFonts w:ascii="Times New Roman" w:eastAsia="標楷體" w:hAnsi="Times New Roman" w:cs="Times New Roman"/>
        </w:rPr>
        <w:t>年</w:t>
      </w:r>
      <w:r>
        <w:rPr>
          <w:rFonts w:ascii="Times New Roman" w:eastAsia="標楷體" w:hAnsi="Times New Roman" w:cs="Times New Roman"/>
        </w:rPr>
        <w:t>7</w:t>
      </w:r>
      <w:r>
        <w:rPr>
          <w:rFonts w:ascii="Times New Roman" w:eastAsia="標楷體" w:hAnsi="Times New Roman" w:cs="Times New Roman"/>
        </w:rPr>
        <w:t>月</w:t>
      </w:r>
      <w:r>
        <w:rPr>
          <w:rFonts w:ascii="Times New Roman" w:eastAsia="標楷體" w:hAnsi="Times New Roman" w:cs="Times New Roman"/>
        </w:rPr>
        <w:t>1</w:t>
      </w:r>
      <w:r>
        <w:rPr>
          <w:rFonts w:ascii="Times New Roman" w:eastAsia="標楷體" w:hAnsi="Times New Roman" w:cs="Times New Roman"/>
        </w:rPr>
        <w:t>日取自：</w:t>
      </w:r>
      <w:r>
        <w:rPr>
          <w:rFonts w:ascii="Times New Roman" w:eastAsia="標楷體" w:hAnsi="Times New Roman" w:cs="Times New Roman"/>
        </w:rPr>
        <w:t>https://data.moi.gov.tw/MoiOD/Data/DataDetail.aspx?oid=84CF211B-4788-4FEF-B296-0F292C1DCBB8</w:t>
      </w:r>
      <w:r>
        <w:rPr>
          <w:rFonts w:ascii="Times New Roman" w:eastAsia="標楷體" w:hAnsi="Times New Roman" w:cs="Times New Roman"/>
        </w:rPr>
        <w:t>。</w:t>
      </w:r>
    </w:p>
    <w:p w14:paraId="330A3F63" w14:textId="313A1DF0" w:rsidR="00D93FCC" w:rsidRDefault="0056788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hint="eastAsia"/>
        </w:rPr>
        <w:t>林</w:t>
      </w:r>
      <w:r w:rsidRPr="0056788C">
        <w:rPr>
          <w:rFonts w:ascii="Times New Roman" w:eastAsia="標楷體" w:hAnsi="Times New Roman" w:cs="Times New Roman" w:hint="eastAsia"/>
        </w:rPr>
        <w:t>務局</w:t>
      </w:r>
      <w:r w:rsidR="002435EC">
        <w:rPr>
          <w:rFonts w:ascii="Times New Roman" w:eastAsia="標楷體" w:hAnsi="Times New Roman" w:cs="Times New Roman"/>
        </w:rPr>
        <w:t>。</w:t>
      </w:r>
      <w:r w:rsidR="002435EC">
        <w:rPr>
          <w:rFonts w:ascii="Times New Roman" w:eastAsia="標楷體" w:hAnsi="Times New Roman" w:cs="Times New Roman"/>
        </w:rPr>
        <w:t>2018</w:t>
      </w:r>
      <w:r w:rsidR="002435EC">
        <w:rPr>
          <w:rFonts w:ascii="Times New Roman" w:eastAsia="標楷體" w:hAnsi="Times New Roman" w:cs="Times New Roman"/>
        </w:rPr>
        <w:t>。第四次森林資源調查全島森林林型分布圖。</w:t>
      </w:r>
      <w:r w:rsidR="002435EC">
        <w:rPr>
          <w:rFonts w:ascii="Times New Roman" w:eastAsia="標楷體" w:hAnsi="Times New Roman" w:cs="Times New Roman"/>
        </w:rPr>
        <w:t>2020</w:t>
      </w:r>
      <w:r w:rsidR="002435EC">
        <w:rPr>
          <w:rFonts w:ascii="Times New Roman" w:eastAsia="標楷體" w:hAnsi="Times New Roman" w:cs="Times New Roman"/>
        </w:rPr>
        <w:t>年</w:t>
      </w:r>
      <w:r w:rsidR="002435EC">
        <w:rPr>
          <w:rFonts w:ascii="Times New Roman" w:eastAsia="標楷體" w:hAnsi="Times New Roman" w:cs="Times New Roman"/>
        </w:rPr>
        <w:t>10</w:t>
      </w:r>
      <w:r w:rsidR="002435EC">
        <w:rPr>
          <w:rFonts w:ascii="Times New Roman" w:eastAsia="標楷體" w:hAnsi="Times New Roman" w:cs="Times New Roman"/>
        </w:rPr>
        <w:t>月</w:t>
      </w:r>
      <w:r w:rsidR="002435EC">
        <w:rPr>
          <w:rFonts w:ascii="Times New Roman" w:eastAsia="標楷體" w:hAnsi="Times New Roman" w:cs="Times New Roman"/>
        </w:rPr>
        <w:t>22</w:t>
      </w:r>
      <w:r w:rsidR="002435EC">
        <w:rPr>
          <w:rFonts w:ascii="Times New Roman" w:eastAsia="標楷體" w:hAnsi="Times New Roman" w:cs="Times New Roman"/>
        </w:rPr>
        <w:t>日取自：</w:t>
      </w:r>
      <w:r w:rsidR="002435EC">
        <w:rPr>
          <w:rFonts w:ascii="Times New Roman" w:eastAsia="標楷體" w:hAnsi="Times New Roman" w:cs="Times New Roman"/>
        </w:rPr>
        <w:t>https://data.gov.tw/dataset/57873</w:t>
      </w:r>
    </w:p>
    <w:p w14:paraId="2B2E75A9" w14:textId="65EBD678" w:rsidR="00D93FCC" w:rsidRDefault="0056788C">
      <w:pPr>
        <w:spacing w:line="360" w:lineRule="auto"/>
        <w:ind w:left="708" w:hanging="708"/>
        <w:rPr>
          <w:rFonts w:ascii="Times New Roman" w:eastAsia="標楷體" w:hAnsi="Times New Roman" w:cs="Times New Roman"/>
          <w:color w:val="000000"/>
        </w:rPr>
      </w:pPr>
      <w:bookmarkStart w:id="405" w:name="_Hlk155626885"/>
      <w:r w:rsidRPr="00BE23B6">
        <w:rPr>
          <w:rFonts w:ascii="Times New Roman" w:eastAsia="標楷體" w:hAnsi="Times New Roman" w:cs="Times New Roman" w:hint="eastAsia"/>
        </w:rPr>
        <w:t>林</w:t>
      </w:r>
      <w:r w:rsidRPr="0056788C">
        <w:rPr>
          <w:rFonts w:ascii="Times New Roman" w:eastAsia="標楷體" w:hAnsi="Times New Roman" w:cs="Times New Roman" w:hint="eastAsia"/>
        </w:rPr>
        <w:t>務局</w:t>
      </w:r>
      <w:bookmarkEnd w:id="405"/>
      <w:r w:rsidR="002435EC">
        <w:rPr>
          <w:rFonts w:ascii="Times New Roman" w:eastAsia="標楷體" w:hAnsi="Times New Roman" w:cs="Times New Roman"/>
        </w:rPr>
        <w:t>。</w:t>
      </w:r>
      <w:r w:rsidR="002435EC">
        <w:rPr>
          <w:rFonts w:ascii="Times New Roman" w:eastAsia="標楷體" w:hAnsi="Times New Roman" w:cs="Times New Roman"/>
        </w:rPr>
        <w:t>2019a</w:t>
      </w:r>
      <w:r w:rsidR="002435EC">
        <w:rPr>
          <w:rFonts w:ascii="Times New Roman" w:eastAsia="標楷體" w:hAnsi="Times New Roman" w:cs="Times New Roman"/>
        </w:rPr>
        <w:t>。農委會公告修正陸域保育類野生動物名錄自</w:t>
      </w:r>
      <w:r w:rsidR="002435EC">
        <w:rPr>
          <w:rFonts w:ascii="Times New Roman" w:eastAsia="標楷體" w:hAnsi="Times New Roman" w:cs="Times New Roman"/>
        </w:rPr>
        <w:t>108</w:t>
      </w:r>
      <w:r w:rsidR="002435EC">
        <w:rPr>
          <w:rFonts w:ascii="Times New Roman" w:eastAsia="標楷體" w:hAnsi="Times New Roman" w:cs="Times New Roman"/>
        </w:rPr>
        <w:t>年</w:t>
      </w:r>
      <w:r w:rsidR="002435EC">
        <w:rPr>
          <w:rFonts w:ascii="Times New Roman" w:eastAsia="標楷體" w:hAnsi="Times New Roman" w:cs="Times New Roman"/>
        </w:rPr>
        <w:t>1</w:t>
      </w:r>
      <w:r w:rsidR="002435EC">
        <w:rPr>
          <w:rFonts w:ascii="Times New Roman" w:eastAsia="標楷體" w:hAnsi="Times New Roman" w:cs="Times New Roman"/>
        </w:rPr>
        <w:t>月</w:t>
      </w:r>
      <w:r w:rsidR="002435EC">
        <w:rPr>
          <w:rFonts w:ascii="Times New Roman" w:eastAsia="標楷體" w:hAnsi="Times New Roman" w:cs="Times New Roman"/>
        </w:rPr>
        <w:t>9</w:t>
      </w:r>
      <w:r w:rsidR="002435EC">
        <w:rPr>
          <w:rFonts w:ascii="Times New Roman" w:eastAsia="標楷體" w:hAnsi="Times New Roman" w:cs="Times New Roman"/>
        </w:rPr>
        <w:t>日生效</w:t>
      </w:r>
      <w:r w:rsidR="002435EC">
        <w:rPr>
          <w:rFonts w:ascii="Times New Roman" w:eastAsia="標楷體" w:hAnsi="Times New Roman" w:cs="Times New Roman"/>
        </w:rPr>
        <w:t xml:space="preserve"> </w:t>
      </w:r>
      <w:r w:rsidR="002435EC">
        <w:rPr>
          <w:rFonts w:ascii="Times New Roman" w:eastAsia="標楷體" w:hAnsi="Times New Roman" w:cs="Times New Roman"/>
        </w:rPr>
        <w:t>提醒民眾注意。</w:t>
      </w:r>
      <w:r w:rsidR="002435EC">
        <w:rPr>
          <w:rFonts w:ascii="Times New Roman" w:eastAsia="標楷體" w:hAnsi="Times New Roman" w:cs="Times New Roman"/>
        </w:rPr>
        <w:t>2020</w:t>
      </w:r>
      <w:r w:rsidR="002435EC">
        <w:rPr>
          <w:rFonts w:ascii="Times New Roman" w:eastAsia="標楷體" w:hAnsi="Times New Roman" w:cs="Times New Roman"/>
        </w:rPr>
        <w:t>年</w:t>
      </w:r>
      <w:r w:rsidR="002435EC">
        <w:rPr>
          <w:rFonts w:ascii="Times New Roman" w:eastAsia="標楷體" w:hAnsi="Times New Roman" w:cs="Times New Roman"/>
        </w:rPr>
        <w:t>9</w:t>
      </w:r>
      <w:r w:rsidR="002435EC">
        <w:rPr>
          <w:rFonts w:ascii="Times New Roman" w:eastAsia="標楷體" w:hAnsi="Times New Roman" w:cs="Times New Roman"/>
        </w:rPr>
        <w:t>月</w:t>
      </w:r>
      <w:r w:rsidR="002435EC">
        <w:rPr>
          <w:rFonts w:ascii="Times New Roman" w:eastAsia="標楷體" w:hAnsi="Times New Roman" w:cs="Times New Roman"/>
        </w:rPr>
        <w:t>22</w:t>
      </w:r>
      <w:r w:rsidR="002435EC">
        <w:rPr>
          <w:rFonts w:ascii="Times New Roman" w:eastAsia="標楷體" w:hAnsi="Times New Roman" w:cs="Times New Roman"/>
        </w:rPr>
        <w:t>日取自：</w:t>
      </w:r>
      <w:hyperlink r:id="rId11">
        <w:r w:rsidR="002435EC">
          <w:rPr>
            <w:rStyle w:val="ac"/>
            <w:rFonts w:ascii="Times New Roman" w:eastAsia="標楷體" w:hAnsi="Times New Roman"/>
          </w:rPr>
          <w:t>https://conservation.forest.gov.tw/latest/0063328</w:t>
        </w:r>
      </w:hyperlink>
    </w:p>
    <w:p w14:paraId="30648CD1" w14:textId="23FE90B2" w:rsidR="00D93FCC" w:rsidRDefault="0056788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hint="eastAsia"/>
        </w:rPr>
        <w:t>林務</w:t>
      </w:r>
      <w:r w:rsidRPr="0056788C">
        <w:rPr>
          <w:rFonts w:ascii="Times New Roman" w:eastAsia="標楷體" w:hAnsi="Times New Roman" w:cs="Times New Roman" w:hint="eastAsia"/>
        </w:rPr>
        <w:t>局</w:t>
      </w:r>
      <w:r w:rsidR="002435EC">
        <w:rPr>
          <w:rFonts w:ascii="Times New Roman" w:eastAsia="標楷體" w:hAnsi="Times New Roman" w:cs="Times New Roman"/>
        </w:rPr>
        <w:t>。</w:t>
      </w:r>
      <w:r w:rsidR="002435EC">
        <w:rPr>
          <w:rFonts w:ascii="Times New Roman" w:eastAsia="標楷體" w:hAnsi="Times New Roman" w:cs="Times New Roman"/>
        </w:rPr>
        <w:t>2019b</w:t>
      </w:r>
      <w:r w:rsidR="002435EC">
        <w:rPr>
          <w:rFonts w:ascii="Times New Roman" w:eastAsia="標楷體" w:hAnsi="Times New Roman" w:cs="Times New Roman"/>
        </w:rPr>
        <w:t>。國有林事業區內工作站轄區圖。</w:t>
      </w:r>
      <w:r w:rsidR="002435EC">
        <w:rPr>
          <w:rFonts w:ascii="Times New Roman" w:eastAsia="標楷體" w:hAnsi="Times New Roman" w:cs="Times New Roman"/>
        </w:rPr>
        <w:t>2020</w:t>
      </w:r>
      <w:r w:rsidR="002435EC">
        <w:rPr>
          <w:rFonts w:ascii="Times New Roman" w:eastAsia="標楷體" w:hAnsi="Times New Roman" w:cs="Times New Roman"/>
        </w:rPr>
        <w:t>年</w:t>
      </w:r>
      <w:r w:rsidR="002435EC">
        <w:rPr>
          <w:rFonts w:ascii="Times New Roman" w:eastAsia="標楷體" w:hAnsi="Times New Roman" w:cs="Times New Roman"/>
        </w:rPr>
        <w:t>10</w:t>
      </w:r>
      <w:r w:rsidR="002435EC">
        <w:rPr>
          <w:rFonts w:ascii="Times New Roman" w:eastAsia="標楷體" w:hAnsi="Times New Roman" w:cs="Times New Roman"/>
        </w:rPr>
        <w:t>月</w:t>
      </w:r>
      <w:r w:rsidR="002435EC">
        <w:rPr>
          <w:rFonts w:ascii="Times New Roman" w:eastAsia="標楷體" w:hAnsi="Times New Roman" w:cs="Times New Roman"/>
        </w:rPr>
        <w:t>22</w:t>
      </w:r>
      <w:r w:rsidR="002435EC">
        <w:rPr>
          <w:rFonts w:ascii="Times New Roman" w:eastAsia="標楷體" w:hAnsi="Times New Roman" w:cs="Times New Roman"/>
        </w:rPr>
        <w:t>日取自：</w:t>
      </w:r>
      <w:r w:rsidR="002435EC">
        <w:rPr>
          <w:rFonts w:ascii="Times New Roman" w:eastAsia="標楷體" w:hAnsi="Times New Roman" w:cs="Times New Roman"/>
        </w:rPr>
        <w:t>https://data.coa.gov.tw/Query/ServiceDetail.aspx?id=746</w:t>
      </w:r>
    </w:p>
    <w:p w14:paraId="1C7AFF27" w14:textId="4E561BAD" w:rsidR="00D93FCC" w:rsidRDefault="0056788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hint="eastAsia"/>
        </w:rPr>
        <w:t>林</w:t>
      </w:r>
      <w:r w:rsidRPr="0056788C">
        <w:rPr>
          <w:rFonts w:ascii="Times New Roman" w:eastAsia="標楷體" w:hAnsi="Times New Roman" w:cs="Times New Roman" w:hint="eastAsia"/>
        </w:rPr>
        <w:t>務局</w:t>
      </w:r>
      <w:r w:rsidR="002435EC">
        <w:rPr>
          <w:rFonts w:ascii="Times New Roman" w:eastAsia="標楷體" w:hAnsi="Times New Roman" w:cs="Times New Roman"/>
        </w:rPr>
        <w:t>。</w:t>
      </w:r>
      <w:r w:rsidR="002435EC">
        <w:rPr>
          <w:rFonts w:ascii="Times New Roman" w:eastAsia="標楷體" w:hAnsi="Times New Roman" w:cs="Times New Roman"/>
        </w:rPr>
        <w:t>2019c</w:t>
      </w:r>
      <w:r w:rsidR="002435EC">
        <w:rPr>
          <w:rFonts w:ascii="Times New Roman" w:eastAsia="標楷體" w:hAnsi="Times New Roman" w:cs="Times New Roman"/>
        </w:rPr>
        <w:t>。全台保安林分布概略圖。</w:t>
      </w:r>
      <w:r w:rsidR="002435EC">
        <w:rPr>
          <w:rFonts w:ascii="Times New Roman" w:eastAsia="標楷體" w:hAnsi="Times New Roman" w:cs="Times New Roman"/>
        </w:rPr>
        <w:t>2020</w:t>
      </w:r>
      <w:r w:rsidR="002435EC">
        <w:rPr>
          <w:rFonts w:ascii="Times New Roman" w:eastAsia="標楷體" w:hAnsi="Times New Roman" w:cs="Times New Roman"/>
        </w:rPr>
        <w:t>年</w:t>
      </w:r>
      <w:r w:rsidR="002435EC">
        <w:rPr>
          <w:rFonts w:ascii="Times New Roman" w:eastAsia="標楷體" w:hAnsi="Times New Roman" w:cs="Times New Roman"/>
        </w:rPr>
        <w:t>10</w:t>
      </w:r>
      <w:r w:rsidR="002435EC">
        <w:rPr>
          <w:rFonts w:ascii="Times New Roman" w:eastAsia="標楷體" w:hAnsi="Times New Roman" w:cs="Times New Roman"/>
        </w:rPr>
        <w:t>月</w:t>
      </w:r>
      <w:r w:rsidR="002435EC">
        <w:rPr>
          <w:rFonts w:ascii="Times New Roman" w:eastAsia="標楷體" w:hAnsi="Times New Roman" w:cs="Times New Roman"/>
        </w:rPr>
        <w:t>22</w:t>
      </w:r>
      <w:r w:rsidR="002435EC">
        <w:rPr>
          <w:rFonts w:ascii="Times New Roman" w:eastAsia="標楷體" w:hAnsi="Times New Roman" w:cs="Times New Roman"/>
        </w:rPr>
        <w:t>日取自：</w:t>
      </w:r>
      <w:r w:rsidR="002435EC">
        <w:rPr>
          <w:rFonts w:ascii="Times New Roman" w:eastAsia="標楷體" w:hAnsi="Times New Roman" w:cs="Times New Roman"/>
        </w:rPr>
        <w:t>https://data.coa.gov.tw/Query/ServiceDetail.aspx?id=150</w:t>
      </w:r>
    </w:p>
    <w:p w14:paraId="359B2AC0" w14:textId="316422AF" w:rsidR="00D93FCC" w:rsidRDefault="002435EC" w:rsidP="006E3B2D">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吳</w:t>
      </w:r>
      <w:r>
        <w:rPr>
          <w:rFonts w:ascii="Times New Roman" w:eastAsia="標楷體" w:hAnsi="Times New Roman" w:cs="Times New Roman"/>
        </w:rPr>
        <w:t>海音。</w:t>
      </w:r>
      <w:r>
        <w:rPr>
          <w:rFonts w:ascii="Times New Roman" w:eastAsia="標楷體" w:hAnsi="Times New Roman" w:cs="Times New Roman"/>
        </w:rPr>
        <w:t>2016</w:t>
      </w:r>
      <w:r>
        <w:rPr>
          <w:rFonts w:ascii="Times New Roman" w:eastAsia="標楷體" w:hAnsi="Times New Roman" w:cs="Times New Roman"/>
        </w:rPr>
        <w:t>。臺東縣東河鄉臺灣獼猴族群數量估算計畫。</w:t>
      </w:r>
      <w:r w:rsidR="006E3B2D" w:rsidRPr="006E3B2D">
        <w:rPr>
          <w:rFonts w:ascii="Times New Roman" w:eastAsia="標楷體" w:hAnsi="Times New Roman" w:cs="Times New Roman" w:hint="eastAsia"/>
        </w:rPr>
        <w:t>行政院農業委員會林務局臺東林區管理處</w:t>
      </w:r>
      <w:r>
        <w:rPr>
          <w:rFonts w:ascii="Times New Roman" w:eastAsia="標楷體" w:hAnsi="Times New Roman" w:cs="Times New Roman"/>
        </w:rPr>
        <w:t>。</w:t>
      </w:r>
    </w:p>
    <w:p w14:paraId="1CC3C857"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李</w:t>
      </w:r>
      <w:r>
        <w:rPr>
          <w:rFonts w:ascii="Times New Roman" w:eastAsia="標楷體" w:hAnsi="Times New Roman" w:cs="Times New Roman"/>
        </w:rPr>
        <w:t>玲玲、吳海音、張仕緯、徐芝敏、摩悌。</w:t>
      </w:r>
      <w:r>
        <w:rPr>
          <w:rFonts w:ascii="Times New Roman" w:eastAsia="標楷體" w:hAnsi="Times New Roman" w:cs="Times New Roman"/>
        </w:rPr>
        <w:t>2000</w:t>
      </w:r>
      <w:r>
        <w:rPr>
          <w:rFonts w:ascii="Times New Roman" w:eastAsia="標楷體" w:hAnsi="Times New Roman" w:cs="Times New Roman"/>
        </w:rPr>
        <w:t>。台灣獼猴現況調查。</w:t>
      </w:r>
      <w:r w:rsidRPr="005F5354">
        <w:rPr>
          <w:rFonts w:ascii="Times New Roman" w:eastAsia="標楷體" w:hAnsi="Times New Roman" w:cs="Times New Roman" w:hint="eastAsia"/>
        </w:rPr>
        <w:t>行政院農業委員會</w:t>
      </w:r>
      <w:r w:rsidRPr="005F5354">
        <w:rPr>
          <w:rFonts w:ascii="Times New Roman" w:eastAsia="標楷體" w:hAnsi="Times New Roman" w:cs="Times New Roman"/>
        </w:rPr>
        <w:t>報告。</w:t>
      </w:r>
    </w:p>
    <w:p w14:paraId="1DE97B1D"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林</w:t>
      </w:r>
      <w:r>
        <w:rPr>
          <w:rFonts w:ascii="Times New Roman" w:eastAsia="標楷體" w:hAnsi="Times New Roman" w:cs="Times New Roman"/>
        </w:rPr>
        <w:t>良恭。</w:t>
      </w:r>
      <w:r>
        <w:rPr>
          <w:rFonts w:ascii="Times New Roman" w:eastAsia="標楷體" w:hAnsi="Times New Roman" w:cs="Times New Roman"/>
        </w:rPr>
        <w:t>2019</w:t>
      </w:r>
      <w:r>
        <w:rPr>
          <w:rFonts w:ascii="Times New Roman" w:eastAsia="標楷體" w:hAnsi="Times New Roman" w:cs="Times New Roman"/>
        </w:rPr>
        <w:t>。陽明山國家公園臺灣獼猴族群分布調查研究。陽明山國家公園管理處。</w:t>
      </w:r>
    </w:p>
    <w:p w14:paraId="2124C248"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范</w:t>
      </w:r>
      <w:r>
        <w:rPr>
          <w:rFonts w:ascii="Times New Roman" w:eastAsia="標楷體" w:hAnsi="Times New Roman" w:cs="Times New Roman"/>
        </w:rPr>
        <w:t>孟雯、張仕緯、徐瑋婷、林瑞興、張安瑜、蔡明剛、柯智仁。</w:t>
      </w:r>
      <w:r>
        <w:rPr>
          <w:rFonts w:ascii="Times New Roman" w:eastAsia="標楷體" w:hAnsi="Times New Roman" w:cs="Times New Roman"/>
        </w:rPr>
        <w:t>2021</w:t>
      </w:r>
      <w:r>
        <w:rPr>
          <w:rFonts w:ascii="Times New Roman" w:eastAsia="標楷體" w:hAnsi="Times New Roman" w:cs="Times New Roman"/>
        </w:rPr>
        <w:t>。以公民科學調查臺灣獼猴之分布與監測其族群趨勢：開創的五年（</w:t>
      </w:r>
      <w:r>
        <w:rPr>
          <w:rFonts w:ascii="Times New Roman" w:eastAsia="標楷體" w:hAnsi="Times New Roman" w:cs="Times New Roman"/>
        </w:rPr>
        <w:t>2015-2019</w:t>
      </w:r>
      <w:r>
        <w:rPr>
          <w:rFonts w:ascii="Times New Roman" w:eastAsia="標楷體" w:hAnsi="Times New Roman" w:cs="Times New Roman"/>
        </w:rPr>
        <w:t>年）。台灣生物多樣性研究</w:t>
      </w:r>
      <w:r>
        <w:rPr>
          <w:rFonts w:ascii="Times New Roman" w:eastAsia="標楷體" w:hAnsi="Times New Roman" w:cs="Times New Roman"/>
        </w:rPr>
        <w:t xml:space="preserve"> 23(1):63-82</w:t>
      </w:r>
      <w:r>
        <w:rPr>
          <w:rFonts w:ascii="Times New Roman" w:eastAsia="標楷體" w:hAnsi="Times New Roman" w:cs="Times New Roman"/>
        </w:rPr>
        <w:t>。</w:t>
      </w:r>
    </w:p>
    <w:p w14:paraId="1A3E0738"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張</w:t>
      </w:r>
      <w:r>
        <w:rPr>
          <w:rFonts w:ascii="Times New Roman" w:eastAsia="標楷體" w:hAnsi="Times New Roman" w:cs="Times New Roman"/>
        </w:rPr>
        <w:t>仕緯。</w:t>
      </w:r>
      <w:r>
        <w:rPr>
          <w:rFonts w:ascii="Times New Roman" w:eastAsia="標楷體" w:hAnsi="Times New Roman" w:cs="Times New Roman"/>
        </w:rPr>
        <w:t>2002</w:t>
      </w:r>
      <w:r>
        <w:rPr>
          <w:rFonts w:ascii="Times New Roman" w:eastAsia="標楷體" w:hAnsi="Times New Roman" w:cs="Times New Roman"/>
        </w:rPr>
        <w:t>。中部地區台灣獼猴危害農作物的現況及八卦山區猴害與猴群的關係。台灣獼猴保育與經營管理研討座談會論文集</w:t>
      </w:r>
      <w:r>
        <w:rPr>
          <w:rFonts w:ascii="Times New Roman" w:eastAsia="標楷體" w:hAnsi="Times New Roman" w:cs="Times New Roman"/>
        </w:rPr>
        <w:t xml:space="preserve"> 66-87</w:t>
      </w:r>
      <w:r>
        <w:rPr>
          <w:rFonts w:ascii="Times New Roman" w:eastAsia="標楷體" w:hAnsi="Times New Roman" w:cs="Times New Roman"/>
        </w:rPr>
        <w:t>頁。</w:t>
      </w:r>
    </w:p>
    <w:p w14:paraId="58A7B89F"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lastRenderedPageBreak/>
        <w:t>張</w:t>
      </w:r>
      <w:r>
        <w:rPr>
          <w:rFonts w:ascii="Times New Roman" w:eastAsia="標楷體" w:hAnsi="Times New Roman" w:cs="Times New Roman"/>
        </w:rPr>
        <w:t>仕緯、張簡琳玟、許善理、劉嘉顯。</w:t>
      </w:r>
      <w:r>
        <w:rPr>
          <w:rFonts w:ascii="Times New Roman" w:eastAsia="標楷體" w:hAnsi="Times New Roman" w:cs="Times New Roman"/>
        </w:rPr>
        <w:t>2013</w:t>
      </w:r>
      <w:r>
        <w:rPr>
          <w:rFonts w:ascii="Times New Roman" w:eastAsia="標楷體" w:hAnsi="Times New Roman" w:cs="Times New Roman"/>
        </w:rPr>
        <w:t>。台南縣台灣獼猴之族群現況與危害農作物情形。台灣生物多樣性研究</w:t>
      </w:r>
      <w:r>
        <w:rPr>
          <w:rFonts w:ascii="Times New Roman" w:eastAsia="標楷體" w:hAnsi="Times New Roman" w:cs="Times New Roman"/>
        </w:rPr>
        <w:t>15(3): 165-183</w:t>
      </w:r>
      <w:r>
        <w:rPr>
          <w:rFonts w:ascii="Times New Roman" w:eastAsia="標楷體" w:hAnsi="Times New Roman" w:cs="Times New Roman"/>
        </w:rPr>
        <w:t>。</w:t>
      </w:r>
    </w:p>
    <w:p w14:paraId="35629E54"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張</w:t>
      </w:r>
      <w:r>
        <w:rPr>
          <w:rFonts w:ascii="Times New Roman" w:eastAsia="標楷體" w:hAnsi="Times New Roman" w:cs="Times New Roman"/>
        </w:rPr>
        <w:t>可揚。</w:t>
      </w:r>
      <w:r>
        <w:rPr>
          <w:rFonts w:ascii="Times New Roman" w:eastAsia="標楷體" w:hAnsi="Times New Roman" w:cs="Times New Roman"/>
        </w:rPr>
        <w:t>1999</w:t>
      </w:r>
      <w:r>
        <w:rPr>
          <w:rFonts w:ascii="Times New Roman" w:eastAsia="標楷體" w:hAnsi="Times New Roman" w:cs="Times New Roman"/>
        </w:rPr>
        <w:t>。宜蘭福山試驗林台灣獼猴之覓食策略。國立臺灣大學碩士論文。</w:t>
      </w:r>
    </w:p>
    <w:p w14:paraId="2360CBF1"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蔡</w:t>
      </w:r>
      <w:r>
        <w:rPr>
          <w:rFonts w:ascii="Times New Roman" w:eastAsia="標楷體" w:hAnsi="Times New Roman" w:cs="Times New Roman"/>
        </w:rPr>
        <w:t>碧芝。</w:t>
      </w:r>
      <w:r>
        <w:rPr>
          <w:rFonts w:ascii="Times New Roman" w:eastAsia="標楷體" w:hAnsi="Times New Roman" w:cs="Times New Roman"/>
        </w:rPr>
        <w:t>2006</w:t>
      </w:r>
      <w:r>
        <w:rPr>
          <w:rFonts w:ascii="Times New Roman" w:eastAsia="標楷體" w:hAnsi="Times New Roman" w:cs="Times New Roman"/>
        </w:rPr>
        <w:t>。臺東縣泰源盆地灣獼猴危害農作物現況與當居民保育態度之探討。國立東華大學碩士論文。</w:t>
      </w:r>
    </w:p>
    <w:p w14:paraId="537CA4B5" w14:textId="40491F33" w:rsidR="00D93FCC" w:rsidRPr="005F5354" w:rsidRDefault="002435EC">
      <w:pPr>
        <w:spacing w:line="360" w:lineRule="auto"/>
        <w:ind w:left="708" w:hanging="708"/>
        <w:rPr>
          <w:rFonts w:ascii="Times New Roman" w:eastAsia="標楷體" w:hAnsi="Times New Roman" w:cs="Times New Roman"/>
        </w:rPr>
      </w:pPr>
      <w:r w:rsidRPr="005F5354">
        <w:rPr>
          <w:rFonts w:ascii="Times New Roman" w:eastAsia="標楷體" w:hAnsi="Times New Roman" w:cs="Times New Roman"/>
        </w:rPr>
        <w:t>蘇秀慧。</w:t>
      </w:r>
      <w:r w:rsidRPr="005F5354">
        <w:rPr>
          <w:rFonts w:ascii="Times New Roman" w:eastAsia="標楷體" w:hAnsi="Times New Roman" w:cs="Times New Roman"/>
        </w:rPr>
        <w:t>2012a</w:t>
      </w:r>
      <w:r w:rsidRPr="005F5354">
        <w:rPr>
          <w:rFonts w:ascii="Times New Roman" w:eastAsia="標楷體" w:hAnsi="Times New Roman" w:cs="Times New Roman"/>
        </w:rPr>
        <w:t>。二水、名間地區台灣獼猴生態調查及管理方案。</w:t>
      </w:r>
      <w:r w:rsidR="006E3B2D" w:rsidRPr="005F5354">
        <w:rPr>
          <w:rFonts w:ascii="Times New Roman" w:eastAsia="標楷體" w:hAnsi="Times New Roman" w:cs="Times New Roman" w:hint="eastAsia"/>
        </w:rPr>
        <w:t>行政院農業委員會林務局南投林區管理處</w:t>
      </w:r>
      <w:r w:rsidRPr="005F5354">
        <w:rPr>
          <w:rFonts w:ascii="Times New Roman" w:eastAsia="標楷體" w:hAnsi="Times New Roman" w:cs="Times New Roman"/>
        </w:rPr>
        <w:t>。</w:t>
      </w:r>
    </w:p>
    <w:p w14:paraId="6FC78A85" w14:textId="530CDBFF" w:rsidR="00D93FCC" w:rsidRDefault="002435EC">
      <w:pPr>
        <w:spacing w:line="360" w:lineRule="auto"/>
        <w:ind w:left="708" w:hanging="708"/>
        <w:rPr>
          <w:rFonts w:ascii="Times New Roman" w:eastAsia="標楷體" w:hAnsi="Times New Roman" w:cs="Times New Roman"/>
        </w:rPr>
      </w:pPr>
      <w:r w:rsidRPr="005F5354">
        <w:rPr>
          <w:rFonts w:ascii="Times New Roman" w:eastAsia="標楷體" w:hAnsi="Times New Roman" w:cs="Times New Roman"/>
        </w:rPr>
        <w:t>蘇秀慧。</w:t>
      </w:r>
      <w:r w:rsidRPr="005F5354">
        <w:rPr>
          <w:rFonts w:ascii="Times New Roman" w:eastAsia="標楷體" w:hAnsi="Times New Roman" w:cs="Times New Roman"/>
        </w:rPr>
        <w:t>2012b</w:t>
      </w:r>
      <w:r w:rsidRPr="005F5354">
        <w:rPr>
          <w:rFonts w:ascii="Times New Roman" w:eastAsia="標楷體" w:hAnsi="Times New Roman" w:cs="Times New Roman"/>
        </w:rPr>
        <w:t>。壽山國家自然公園臺灣獼猴族群數量、分布及行為模式調查與保育模式研擬計畫。</w:t>
      </w:r>
      <w:r w:rsidR="006E3B2D" w:rsidRPr="005F5354">
        <w:rPr>
          <w:rFonts w:ascii="Times New Roman" w:eastAsia="標楷體" w:hAnsi="Times New Roman" w:cs="Times New Roman" w:hint="eastAsia"/>
        </w:rPr>
        <w:t>農委會林務局保育研究系列</w:t>
      </w:r>
      <w:r w:rsidR="006E3B2D" w:rsidRPr="005F5354">
        <w:rPr>
          <w:rFonts w:ascii="Times New Roman" w:eastAsia="標楷體" w:hAnsi="Times New Roman" w:cs="Times New Roman"/>
        </w:rPr>
        <w:t xml:space="preserve"> 101-06</w:t>
      </w:r>
      <w:r w:rsidR="006E3B2D" w:rsidRPr="005F5354">
        <w:rPr>
          <w:rFonts w:ascii="Times New Roman" w:eastAsia="標楷體" w:hAnsi="Times New Roman" w:cs="Times New Roman" w:hint="eastAsia"/>
        </w:rPr>
        <w:t>號。</w:t>
      </w:r>
      <w:r w:rsidRPr="005F5354">
        <w:rPr>
          <w:rFonts w:ascii="Times New Roman" w:eastAsia="標楷體" w:hAnsi="Times New Roman" w:cs="Times New Roman"/>
        </w:rPr>
        <w:t>內政部營建署。</w:t>
      </w:r>
    </w:p>
    <w:p w14:paraId="5519F731" w14:textId="77777777" w:rsidR="00D93FCC" w:rsidRDefault="002435EC">
      <w:pPr>
        <w:spacing w:line="360" w:lineRule="auto"/>
        <w:ind w:left="708" w:hanging="708"/>
        <w:rPr>
          <w:rFonts w:ascii="Times New Roman" w:eastAsia="標楷體" w:hAnsi="Times New Roman" w:cs="Times New Roman"/>
          <w:color w:val="000000"/>
        </w:rPr>
      </w:pPr>
      <w:r w:rsidRPr="00BE23B6">
        <w:rPr>
          <w:rFonts w:ascii="Times New Roman" w:eastAsia="標楷體" w:hAnsi="Times New Roman" w:cs="Times New Roman"/>
        </w:rPr>
        <w:t>蘇</w:t>
      </w:r>
      <w:r>
        <w:rPr>
          <w:rFonts w:ascii="Times New Roman" w:eastAsia="標楷體" w:hAnsi="Times New Roman" w:cs="Times New Roman"/>
        </w:rPr>
        <w:t>秀慧。</w:t>
      </w:r>
      <w:r>
        <w:rPr>
          <w:rFonts w:ascii="Times New Roman" w:eastAsia="標楷體" w:hAnsi="Times New Roman" w:cs="Times New Roman"/>
        </w:rPr>
        <w:t>2018</w:t>
      </w:r>
      <w:r>
        <w:rPr>
          <w:rFonts w:ascii="Times New Roman" w:eastAsia="標楷體" w:hAnsi="Times New Roman" w:cs="Times New Roman"/>
        </w:rPr>
        <w:t>。壽山國家自然公園台灣獼猴保育管理暨社區參與計畫。內政部營建署。</w:t>
      </w:r>
    </w:p>
    <w:p w14:paraId="602CFBC6"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蘇</w:t>
      </w:r>
      <w:r>
        <w:rPr>
          <w:rFonts w:ascii="Times New Roman" w:eastAsia="標楷體" w:hAnsi="Times New Roman" w:cs="Times New Roman"/>
        </w:rPr>
        <w:t>秀慧、粘書維。</w:t>
      </w:r>
      <w:r>
        <w:rPr>
          <w:rFonts w:ascii="Times New Roman" w:eastAsia="標楷體" w:hAnsi="Times New Roman" w:cs="Times New Roman"/>
        </w:rPr>
        <w:t>2013</w:t>
      </w:r>
      <w:r>
        <w:rPr>
          <w:rFonts w:ascii="Times New Roman" w:eastAsia="標楷體" w:hAnsi="Times New Roman" w:cs="Times New Roman"/>
        </w:rPr>
        <w:t>。壽山國家自然公園台灣獼猴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族群密度及人猴互動。國家公園學報</w:t>
      </w:r>
      <w:r>
        <w:rPr>
          <w:rFonts w:ascii="Times New Roman" w:eastAsia="標楷體" w:hAnsi="Times New Roman" w:cs="Times New Roman"/>
        </w:rPr>
        <w:t xml:space="preserve"> 23: 33-48</w:t>
      </w:r>
      <w:r>
        <w:rPr>
          <w:rFonts w:ascii="Times New Roman" w:eastAsia="標楷體" w:hAnsi="Times New Roman" w:cs="Times New Roman"/>
        </w:rPr>
        <w:t>。</w:t>
      </w:r>
    </w:p>
    <w:p w14:paraId="38C3C720"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蘇</w:t>
      </w:r>
      <w:r>
        <w:rPr>
          <w:rFonts w:ascii="Times New Roman" w:eastAsia="標楷體" w:hAnsi="Times New Roman" w:cs="Times New Roman"/>
        </w:rPr>
        <w:t>秀慧、陳主恩、魏浚紘、陳朝圳。</w:t>
      </w:r>
      <w:r>
        <w:rPr>
          <w:rFonts w:ascii="Times New Roman" w:eastAsia="標楷體" w:hAnsi="Times New Roman" w:cs="Times New Roman"/>
        </w:rPr>
        <w:t>2011</w:t>
      </w:r>
      <w:r>
        <w:rPr>
          <w:rFonts w:ascii="Times New Roman" w:eastAsia="標楷體" w:hAnsi="Times New Roman" w:cs="Times New Roman"/>
        </w:rPr>
        <w:t>。墾丁國家公園台灣獼猴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之族群密度與空間分布。國家公園學報</w:t>
      </w:r>
      <w:r>
        <w:rPr>
          <w:rFonts w:ascii="Times New Roman" w:eastAsia="標楷體" w:hAnsi="Times New Roman" w:cs="Times New Roman"/>
        </w:rPr>
        <w:t xml:space="preserve"> 21: 47-58</w:t>
      </w:r>
      <w:r>
        <w:rPr>
          <w:rFonts w:ascii="Times New Roman" w:eastAsia="標楷體" w:hAnsi="Times New Roman" w:cs="Times New Roman"/>
        </w:rPr>
        <w:t>。</w:t>
      </w:r>
    </w:p>
    <w:p w14:paraId="49BAFB8E" w14:textId="77777777" w:rsidR="00D93FCC" w:rsidRDefault="002435EC">
      <w:pPr>
        <w:spacing w:line="360" w:lineRule="auto"/>
        <w:ind w:left="708" w:hanging="708"/>
        <w:rPr>
          <w:rFonts w:ascii="Times New Roman" w:eastAsia="標楷體" w:hAnsi="Times New Roman" w:cs="Times New Roman"/>
        </w:rPr>
      </w:pPr>
      <w:r w:rsidRPr="005F5354">
        <w:rPr>
          <w:rFonts w:ascii="Times New Roman" w:eastAsia="標楷體" w:hAnsi="Times New Roman" w:cs="Times New Roman"/>
        </w:rPr>
        <w:t>蘇秀慧、鄧彥齡、賴姿均。</w:t>
      </w:r>
      <w:r w:rsidRPr="005F5354">
        <w:rPr>
          <w:rFonts w:ascii="Times New Roman" w:eastAsia="標楷體" w:hAnsi="Times New Roman" w:cs="Times New Roman"/>
        </w:rPr>
        <w:t>2010</w:t>
      </w:r>
      <w:r w:rsidRPr="005F5354">
        <w:rPr>
          <w:rFonts w:ascii="Times New Roman" w:eastAsia="標楷體" w:hAnsi="Times New Roman" w:cs="Times New Roman"/>
        </w:rPr>
        <w:t>。福山試驗林台灣獼猴長期研究。</w:t>
      </w:r>
      <w:r w:rsidRPr="005F5354">
        <w:rPr>
          <w:rFonts w:ascii="Times New Roman" w:eastAsia="標楷體" w:hAnsi="Times New Roman" w:cs="Times New Roman" w:hint="eastAsia"/>
        </w:rPr>
        <w:t>行政院農業委員會</w:t>
      </w:r>
      <w:r w:rsidRPr="005F5354">
        <w:rPr>
          <w:rFonts w:ascii="Times New Roman" w:eastAsia="標楷體" w:hAnsi="Times New Roman" w:cs="Times New Roman"/>
        </w:rPr>
        <w:t>林業試驗所</w:t>
      </w:r>
    </w:p>
    <w:p w14:paraId="255143C4"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Bar</w:t>
      </w:r>
      <w:r>
        <w:rPr>
          <w:rFonts w:ascii="Times New Roman" w:eastAsia="標楷體" w:hAnsi="Times New Roman" w:cs="Times New Roman"/>
        </w:rPr>
        <w:t>ton, K. and M. K. Barton. 2019. MuMIn: Multi-model inference. R package version 1.43.6. https://CRAN.R-project.org/package=MuMIn</w:t>
      </w:r>
    </w:p>
    <w:p w14:paraId="39A16D20"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Bo</w:t>
      </w:r>
      <w:r>
        <w:rPr>
          <w:rFonts w:ascii="Times New Roman" w:eastAsia="標楷體" w:hAnsi="Times New Roman" w:cs="Times New Roman"/>
        </w:rPr>
        <w:t xml:space="preserve">nney, R. 2021. Expanding the impact of citizen science. BioScience 71(5): 448-451. </w:t>
      </w:r>
    </w:p>
    <w:p w14:paraId="00E443F0"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Bu</w:t>
      </w:r>
      <w:r>
        <w:rPr>
          <w:rFonts w:ascii="Times New Roman" w:eastAsia="標楷體" w:hAnsi="Times New Roman" w:cs="Times New Roman"/>
        </w:rPr>
        <w:t>rnham, K. P. and D. R. Anderson. 2002. Model selection and multimodel inference: a practical information-theoretic approach. Second edition. Springer-Verlag, New York, USA.</w:t>
      </w:r>
    </w:p>
    <w:p w14:paraId="500F0376"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lastRenderedPageBreak/>
        <w:t>Bat</w:t>
      </w:r>
      <w:r>
        <w:rPr>
          <w:rFonts w:ascii="Times New Roman" w:eastAsia="標楷體" w:hAnsi="Times New Roman" w:cs="Times New Roman"/>
        </w:rPr>
        <w:t>es, D., M. Maechler, B. Bolker, S. Walker. 2014. lme4: Linear mixed-effects models using Eigen and S4. R package version 1.1-7. https://cran.r-project.org/web/packages/lme4/index.html</w:t>
      </w:r>
    </w:p>
    <w:p w14:paraId="6B04A553" w14:textId="77777777" w:rsidR="00D93FCC" w:rsidRDefault="002435EC">
      <w:pPr>
        <w:spacing w:line="360" w:lineRule="auto"/>
        <w:ind w:left="708" w:hanging="708"/>
        <w:rPr>
          <w:rFonts w:ascii="Times New Roman" w:eastAsia="標楷體" w:hAnsi="Times New Roman" w:cs="Times New Roman"/>
        </w:rPr>
      </w:pPr>
      <w:r w:rsidRPr="00BE23B6">
        <w:rPr>
          <w:rFonts w:ascii="Times New Roman" w:eastAsia="標楷體" w:hAnsi="Times New Roman" w:cs="Times New Roman"/>
        </w:rPr>
        <w:t>Co</w:t>
      </w:r>
      <w:r>
        <w:rPr>
          <w:rFonts w:ascii="Times New Roman" w:eastAsia="標楷體" w:hAnsi="Times New Roman" w:cs="Times New Roman"/>
        </w:rPr>
        <w:t>llen,B.,J. Loh, S. Whitmee, L. McRae, R. Amin And J. E. M. Baillie. 2009. Monitoring change in vertebrate abundance: the living planet index. Conservation Biology. 23: 317-327.</w:t>
      </w:r>
    </w:p>
    <w:p w14:paraId="07AF4A5C" w14:textId="77777777" w:rsidR="00D93FCC" w:rsidRDefault="002435EC">
      <w:pPr>
        <w:spacing w:line="360" w:lineRule="auto"/>
        <w:ind w:left="708" w:hanging="708"/>
        <w:rPr>
          <w:rFonts w:ascii="Times New Roman" w:eastAsia="標楷體" w:hAnsi="Times New Roman" w:cs="Times New Roman"/>
          <w:color w:val="000000"/>
        </w:rPr>
      </w:pPr>
      <w:r>
        <w:rPr>
          <w:rFonts w:ascii="Times New Roman" w:eastAsia="標楷體" w:hAnsi="Times New Roman" w:cs="Times New Roman"/>
          <w:color w:val="000000"/>
        </w:rPr>
        <w:t>F</w:t>
      </w:r>
      <w:r w:rsidRPr="00BE23B6">
        <w:rPr>
          <w:rFonts w:ascii="Times New Roman" w:eastAsia="標楷體" w:hAnsi="Times New Roman" w:cs="Times New Roman"/>
          <w:color w:val="000000"/>
        </w:rPr>
        <w:t>o</w:t>
      </w:r>
      <w:r>
        <w:rPr>
          <w:rFonts w:ascii="Times New Roman" w:eastAsia="標楷體" w:hAnsi="Times New Roman" w:cs="Times New Roman"/>
          <w:color w:val="000000"/>
        </w:rPr>
        <w:t xml:space="preserve">oden, J. and H. Y. Wu. 2001. Systematic review of the Taiwan macaque, </w:t>
      </w:r>
      <w:r>
        <w:rPr>
          <w:rFonts w:ascii="Times New Roman" w:eastAsia="標楷體" w:hAnsi="Times New Roman" w:cs="Times New Roman"/>
          <w:i/>
          <w:color w:val="000000"/>
        </w:rPr>
        <w:t>Macaca cyclopis</w:t>
      </w:r>
      <w:r>
        <w:rPr>
          <w:rFonts w:ascii="Times New Roman" w:eastAsia="標楷體" w:hAnsi="Times New Roman" w:cs="Times New Roman"/>
          <w:color w:val="000000"/>
        </w:rPr>
        <w:t xml:space="preserve"> Swinhoe, 1863. Fieldiana: Zoology 98: 1-70.</w:t>
      </w:r>
    </w:p>
    <w:p w14:paraId="6AC45FF2" w14:textId="77777777" w:rsidR="00D93FCC" w:rsidRDefault="002435EC">
      <w:pPr>
        <w:spacing w:line="360" w:lineRule="auto"/>
        <w:ind w:left="708" w:hanging="708"/>
        <w:rPr>
          <w:rFonts w:ascii="Times New Roman" w:eastAsia="標楷體" w:hAnsi="Times New Roman" w:cs="Times New Roman"/>
          <w:color w:val="000000"/>
        </w:rPr>
      </w:pPr>
      <w:r w:rsidRPr="00BE23B6">
        <w:rPr>
          <w:rFonts w:ascii="Times New Roman" w:eastAsia="標楷體" w:hAnsi="Times New Roman" w:cs="Times New Roman"/>
          <w:color w:val="000000"/>
        </w:rPr>
        <w:t>Gi</w:t>
      </w:r>
      <w:r>
        <w:rPr>
          <w:rFonts w:ascii="Times New Roman" w:eastAsia="標楷體" w:hAnsi="Times New Roman" w:cs="Times New Roman"/>
          <w:color w:val="000000"/>
        </w:rPr>
        <w:t>bbs, J. P. 2000. Monitoring populations. pp. 213-252. In M. Pearl, L. Boitani and T. k. Fuller (eds.), Research Techniques in Animal Ecology: Controversies and Consequences. Columbia University Press, New York, USA.</w:t>
      </w:r>
    </w:p>
    <w:p w14:paraId="0AA1AD6B" w14:textId="77777777" w:rsidR="00D93FCC" w:rsidRDefault="002435EC">
      <w:pPr>
        <w:spacing w:line="360" w:lineRule="auto"/>
        <w:ind w:left="708" w:hanging="708"/>
        <w:rPr>
          <w:rFonts w:ascii="Times New Roman" w:eastAsia="標楷體" w:hAnsi="Times New Roman" w:cs="Times New Roman"/>
          <w:color w:val="000000"/>
        </w:rPr>
      </w:pPr>
      <w:r w:rsidRPr="00BE23B6">
        <w:rPr>
          <w:rFonts w:ascii="Times New Roman" w:eastAsia="標楷體" w:hAnsi="Times New Roman" w:cs="Times New Roman"/>
          <w:color w:val="000000"/>
        </w:rPr>
        <w:t>Mc</w:t>
      </w:r>
      <w:r>
        <w:rPr>
          <w:rFonts w:ascii="Times New Roman" w:eastAsia="標楷體" w:hAnsi="Times New Roman" w:cs="Times New Roman"/>
          <w:color w:val="000000"/>
        </w:rPr>
        <w:t>Kinley, D. C., A. J. Miller-Rushing, H. L. Ballard, R. Bonney, H. Brown, S. Cook-Patton, D. M. Evans, R. A. French, J. K. Parrish, T. B. Phillips, S. F. Ryan, L. A. Shanley, J. L. Shirk, K. F. Stepenuck, J. F. Weltzin, A. Wiggins, O. D. Boyle, R. D. Briggs, S. F. Chapin III, D. A. Hewitt, P. W. Preuss, M. A. Soukup. 2017. Citizen science can improve conservation science, natural resource management, and environmental protection. Biological Conservation 208: 15-28.</w:t>
      </w:r>
    </w:p>
    <w:p w14:paraId="7786A7ED" w14:textId="77777777" w:rsidR="00D93FCC" w:rsidRDefault="002435EC">
      <w:pPr>
        <w:spacing w:line="360" w:lineRule="auto"/>
        <w:ind w:left="708" w:hanging="708"/>
        <w:rPr>
          <w:rFonts w:ascii="Times New Roman" w:eastAsia="標楷體" w:hAnsi="Times New Roman" w:cs="Times New Roman"/>
          <w:color w:val="000000"/>
        </w:rPr>
      </w:pPr>
      <w:r w:rsidRPr="00BE23B6">
        <w:rPr>
          <w:rFonts w:ascii="Times New Roman" w:eastAsia="標楷體" w:hAnsi="Times New Roman" w:cs="Times New Roman"/>
          <w:color w:val="000000"/>
        </w:rPr>
        <w:t>K</w:t>
      </w:r>
      <w:r>
        <w:rPr>
          <w:rFonts w:ascii="Times New Roman" w:eastAsia="標楷體" w:hAnsi="Times New Roman" w:cs="Times New Roman"/>
          <w:color w:val="000000"/>
        </w:rPr>
        <w:t>o, J. C. J., M. W. Fan, R. S. Lin, P. F. Lee and S. P. Tsai. 2017. Point count sampling data from the Taiwan Breeding Bird Survey. Taiwan Journal of Biodiversity 19(4): 243-254.</w:t>
      </w:r>
    </w:p>
    <w:p w14:paraId="03E528EF" w14:textId="77777777" w:rsidR="00D93FCC" w:rsidRDefault="002435EC">
      <w:pPr>
        <w:spacing w:line="360" w:lineRule="auto"/>
        <w:ind w:left="708" w:hanging="708"/>
        <w:rPr>
          <w:rFonts w:ascii="Times New Roman" w:eastAsia="標楷體" w:hAnsi="Times New Roman" w:cs="Times New Roman"/>
          <w:color w:val="000000"/>
        </w:rPr>
      </w:pPr>
      <w:r w:rsidRPr="00BE23B6">
        <w:rPr>
          <w:rFonts w:ascii="Times New Roman" w:eastAsia="標楷體" w:hAnsi="Times New Roman" w:cs="Times New Roman"/>
          <w:color w:val="000000"/>
        </w:rPr>
        <w:t>Wa</w:t>
      </w:r>
      <w:r>
        <w:rPr>
          <w:rFonts w:ascii="Times New Roman" w:eastAsia="標楷體" w:hAnsi="Times New Roman" w:cs="Times New Roman"/>
          <w:color w:val="000000"/>
        </w:rPr>
        <w:t>tanabe, K and Y. Muroyama. 2005. Recent expansion of the range of Japanese Macaques, and associated management problems. pp. 400-419. In J. Paterson and J. Wallis (eds.), Commensalism and conflict: the human-primate interface. The American Society of Primatologists, Norman, Oklahoma.</w:t>
      </w:r>
    </w:p>
    <w:p w14:paraId="096019CA" w14:textId="77777777" w:rsidR="00D93FCC" w:rsidRDefault="002435EC">
      <w:pPr>
        <w:spacing w:line="360" w:lineRule="auto"/>
        <w:ind w:left="708" w:hanging="708"/>
        <w:rPr>
          <w:rFonts w:ascii="Times New Roman" w:eastAsia="標楷體" w:hAnsi="Times New Roman" w:cs="Times New Roman"/>
          <w:b/>
          <w:sz w:val="32"/>
        </w:rPr>
        <w:sectPr w:rsidR="00D93FCC">
          <w:footerReference w:type="default" r:id="rId12"/>
          <w:footerReference w:type="first" r:id="rId13"/>
          <w:pgSz w:w="11906" w:h="16838"/>
          <w:pgMar w:top="1440" w:right="1800" w:bottom="1440" w:left="1800" w:header="0" w:footer="992" w:gutter="0"/>
          <w:cols w:space="720"/>
          <w:formProt w:val="0"/>
          <w:docGrid w:type="lines" w:linePitch="360"/>
        </w:sectPr>
      </w:pPr>
      <w:r w:rsidRPr="00BE23B6">
        <w:rPr>
          <w:rFonts w:ascii="Times New Roman" w:eastAsia="標楷體" w:hAnsi="Times New Roman" w:cs="Times New Roman"/>
        </w:rPr>
        <w:lastRenderedPageBreak/>
        <w:t>Zu</w:t>
      </w:r>
      <w:r>
        <w:rPr>
          <w:rFonts w:ascii="Times New Roman" w:eastAsia="標楷體" w:hAnsi="Times New Roman" w:cs="Times New Roman"/>
        </w:rPr>
        <w:t>ur, A., E. N. Ieno, N. Walker, A. A. Saveliev and G. M. Smith. 2009. Mixed effects models and extensions in ecology with R. Springer Science &amp; Business Media, New York, USA.</w:t>
      </w:r>
    </w:p>
    <w:p w14:paraId="46CA205E" w14:textId="47DDE137" w:rsidR="00D93FCC" w:rsidRDefault="002435EC">
      <w:pPr>
        <w:spacing w:line="360" w:lineRule="auto"/>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1</w:t>
      </w:r>
      <w:r>
        <w:rPr>
          <w:rFonts w:ascii="Times New Roman" w:eastAsia="標楷體" w:hAnsi="Times New Roman" w:cs="Times New Roman"/>
        </w:rPr>
        <w:t>、</w:t>
      </w:r>
      <w:r>
        <w:rPr>
          <w:rFonts w:ascii="Times New Roman" w:eastAsia="標楷體" w:hAnsi="Times New Roman" w:cs="Times New Roman"/>
        </w:rPr>
        <w:t>202</w:t>
      </w:r>
      <w:del w:id="406" w:author="瑋婷 徐" w:date="2024-12-27T11:08:00Z" w16du:dateUtc="2024-12-27T03:08:00Z">
        <w:r w:rsidDel="00766F3B">
          <w:rPr>
            <w:rFonts w:ascii="Times New Roman" w:eastAsia="標楷體" w:hAnsi="Times New Roman" w:cs="Times New Roman" w:hint="eastAsia"/>
          </w:rPr>
          <w:delText>3</w:delText>
        </w:r>
      </w:del>
      <w:ins w:id="407" w:author="瑋婷 徐" w:date="2024-12-27T11:08:00Z" w16du:dateUtc="2024-12-27T03:08:00Z">
        <w:r w:rsidR="00766F3B">
          <w:rPr>
            <w:rFonts w:ascii="Times New Roman" w:eastAsia="標楷體" w:hAnsi="Times New Roman" w:cs="Times New Roman" w:hint="eastAsia"/>
          </w:rPr>
          <w:t>4</w:t>
        </w:r>
      </w:ins>
      <w:r>
        <w:rPr>
          <w:rFonts w:ascii="Times New Roman" w:eastAsia="標楷體" w:hAnsi="Times New Roman" w:cs="Times New Roman"/>
        </w:rPr>
        <w:t>年各分署執行臺灣獼猴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調查的人數和樣區數</w:t>
      </w:r>
    </w:p>
    <w:tbl>
      <w:tblPr>
        <w:tblW w:w="5000" w:type="pct"/>
        <w:tblInd w:w="-66" w:type="dxa"/>
        <w:tblLayout w:type="fixed"/>
        <w:tblCellMar>
          <w:left w:w="28" w:type="dxa"/>
          <w:right w:w="28" w:type="dxa"/>
        </w:tblCellMar>
        <w:tblLook w:val="0000" w:firstRow="0" w:lastRow="0" w:firstColumn="0" w:lastColumn="0" w:noHBand="0" w:noVBand="0"/>
      </w:tblPr>
      <w:tblGrid>
        <w:gridCol w:w="837"/>
        <w:gridCol w:w="818"/>
        <w:gridCol w:w="841"/>
        <w:gridCol w:w="823"/>
        <w:gridCol w:w="843"/>
        <w:gridCol w:w="841"/>
        <w:gridCol w:w="823"/>
        <w:gridCol w:w="824"/>
        <w:gridCol w:w="823"/>
        <w:gridCol w:w="823"/>
        <w:tblGridChange w:id="408">
          <w:tblGrid>
            <w:gridCol w:w="244"/>
            <w:gridCol w:w="593"/>
            <w:gridCol w:w="244"/>
            <w:gridCol w:w="574"/>
            <w:gridCol w:w="244"/>
            <w:gridCol w:w="597"/>
            <w:gridCol w:w="244"/>
            <w:gridCol w:w="579"/>
            <w:gridCol w:w="244"/>
            <w:gridCol w:w="599"/>
            <w:gridCol w:w="244"/>
            <w:gridCol w:w="597"/>
            <w:gridCol w:w="244"/>
            <w:gridCol w:w="579"/>
            <w:gridCol w:w="244"/>
            <w:gridCol w:w="580"/>
            <w:gridCol w:w="244"/>
            <w:gridCol w:w="579"/>
            <w:gridCol w:w="244"/>
            <w:gridCol w:w="579"/>
            <w:gridCol w:w="244"/>
          </w:tblGrid>
        </w:tblGridChange>
      </w:tblGrid>
      <w:tr w:rsidR="00D93FCC" w14:paraId="5D928036" w14:textId="77777777" w:rsidTr="00766F3B">
        <w:trPr>
          <w:trHeight w:val="336"/>
        </w:trPr>
        <w:tc>
          <w:tcPr>
            <w:tcW w:w="837" w:type="dxa"/>
            <w:tcBorders>
              <w:top w:val="single" w:sz="4" w:space="0" w:color="000000"/>
              <w:left w:val="single" w:sz="4" w:space="0" w:color="000000"/>
              <w:bottom w:val="single" w:sz="4" w:space="0" w:color="000000"/>
              <w:right w:val="single" w:sz="4" w:space="0" w:color="000000"/>
            </w:tcBorders>
            <w:vAlign w:val="center"/>
          </w:tcPr>
          <w:p w14:paraId="534882A6" w14:textId="77777777" w:rsidR="00D93FCC" w:rsidRPr="00F65ABC" w:rsidRDefault="002435EC">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林管處</w:t>
            </w:r>
          </w:p>
        </w:tc>
        <w:tc>
          <w:tcPr>
            <w:tcW w:w="818" w:type="dxa"/>
            <w:tcBorders>
              <w:top w:val="single" w:sz="4" w:space="0" w:color="000000"/>
              <w:left w:val="single" w:sz="4" w:space="0" w:color="000000"/>
              <w:bottom w:val="single" w:sz="4" w:space="0" w:color="000000"/>
              <w:right w:val="single" w:sz="4" w:space="0" w:color="000000"/>
            </w:tcBorders>
            <w:vAlign w:val="center"/>
          </w:tcPr>
          <w:p w14:paraId="1FC9059B" w14:textId="77777777" w:rsidR="00D93FCC" w:rsidRPr="00F65ABC" w:rsidRDefault="002435EC">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宜蘭</w:t>
            </w:r>
          </w:p>
        </w:tc>
        <w:tc>
          <w:tcPr>
            <w:tcW w:w="841" w:type="dxa"/>
            <w:tcBorders>
              <w:top w:val="single" w:sz="4" w:space="0" w:color="000000"/>
              <w:left w:val="single" w:sz="4" w:space="0" w:color="000000"/>
              <w:bottom w:val="single" w:sz="4" w:space="0" w:color="000000"/>
              <w:right w:val="single" w:sz="4" w:space="0" w:color="000000"/>
            </w:tcBorders>
            <w:vAlign w:val="center"/>
          </w:tcPr>
          <w:p w14:paraId="7DE8C2FA" w14:textId="77777777" w:rsidR="00D93FCC" w:rsidRPr="00F65ABC" w:rsidRDefault="002435EC">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新竹</w:t>
            </w:r>
          </w:p>
        </w:tc>
        <w:tc>
          <w:tcPr>
            <w:tcW w:w="823" w:type="dxa"/>
            <w:tcBorders>
              <w:top w:val="single" w:sz="4" w:space="0" w:color="000000"/>
              <w:left w:val="single" w:sz="4" w:space="0" w:color="000000"/>
              <w:bottom w:val="single" w:sz="4" w:space="0" w:color="000000"/>
              <w:right w:val="single" w:sz="4" w:space="0" w:color="000000"/>
            </w:tcBorders>
            <w:vAlign w:val="center"/>
          </w:tcPr>
          <w:p w14:paraId="658CEF72" w14:textId="77777777" w:rsidR="00D93FCC" w:rsidRPr="00F65ABC" w:rsidRDefault="002435EC">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臺中</w:t>
            </w:r>
          </w:p>
        </w:tc>
        <w:tc>
          <w:tcPr>
            <w:tcW w:w="843" w:type="dxa"/>
            <w:tcBorders>
              <w:top w:val="single" w:sz="4" w:space="0" w:color="000000"/>
              <w:left w:val="single" w:sz="4" w:space="0" w:color="000000"/>
              <w:bottom w:val="single" w:sz="4" w:space="0" w:color="000000"/>
              <w:right w:val="single" w:sz="4" w:space="0" w:color="000000"/>
            </w:tcBorders>
            <w:vAlign w:val="center"/>
          </w:tcPr>
          <w:p w14:paraId="6ACAE7B7" w14:textId="77777777" w:rsidR="00D93FCC" w:rsidRPr="00F65ABC" w:rsidRDefault="002435EC">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南投</w:t>
            </w:r>
          </w:p>
        </w:tc>
        <w:tc>
          <w:tcPr>
            <w:tcW w:w="841" w:type="dxa"/>
            <w:tcBorders>
              <w:top w:val="single" w:sz="4" w:space="0" w:color="000000"/>
              <w:left w:val="single" w:sz="4" w:space="0" w:color="000000"/>
              <w:bottom w:val="single" w:sz="4" w:space="0" w:color="000000"/>
              <w:right w:val="single" w:sz="4" w:space="0" w:color="000000"/>
            </w:tcBorders>
            <w:vAlign w:val="center"/>
          </w:tcPr>
          <w:p w14:paraId="052848A0" w14:textId="77777777" w:rsidR="00D93FCC" w:rsidRPr="00F65ABC" w:rsidRDefault="002435EC">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嘉義</w:t>
            </w:r>
          </w:p>
        </w:tc>
        <w:tc>
          <w:tcPr>
            <w:tcW w:w="823" w:type="dxa"/>
            <w:tcBorders>
              <w:top w:val="single" w:sz="4" w:space="0" w:color="000000"/>
              <w:left w:val="single" w:sz="4" w:space="0" w:color="000000"/>
              <w:bottom w:val="single" w:sz="4" w:space="0" w:color="000000"/>
              <w:right w:val="single" w:sz="4" w:space="0" w:color="000000"/>
            </w:tcBorders>
            <w:vAlign w:val="center"/>
          </w:tcPr>
          <w:p w14:paraId="7576E063" w14:textId="77777777" w:rsidR="00D93FCC" w:rsidRPr="00F65ABC" w:rsidRDefault="002435EC">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屏東</w:t>
            </w:r>
          </w:p>
        </w:tc>
        <w:tc>
          <w:tcPr>
            <w:tcW w:w="824" w:type="dxa"/>
            <w:tcBorders>
              <w:top w:val="single" w:sz="4" w:space="0" w:color="000000"/>
              <w:left w:val="single" w:sz="4" w:space="0" w:color="000000"/>
              <w:bottom w:val="single" w:sz="4" w:space="0" w:color="000000"/>
              <w:right w:val="single" w:sz="4" w:space="0" w:color="000000"/>
            </w:tcBorders>
            <w:vAlign w:val="center"/>
          </w:tcPr>
          <w:p w14:paraId="6C8B33FE" w14:textId="77777777" w:rsidR="00D93FCC" w:rsidRPr="00F65ABC" w:rsidRDefault="002435EC">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花蓮</w:t>
            </w:r>
          </w:p>
        </w:tc>
        <w:tc>
          <w:tcPr>
            <w:tcW w:w="823" w:type="dxa"/>
            <w:tcBorders>
              <w:top w:val="single" w:sz="4" w:space="0" w:color="000000"/>
              <w:left w:val="single" w:sz="4" w:space="0" w:color="000000"/>
              <w:bottom w:val="single" w:sz="4" w:space="0" w:color="000000"/>
              <w:right w:val="single" w:sz="4" w:space="0" w:color="000000"/>
            </w:tcBorders>
            <w:vAlign w:val="center"/>
          </w:tcPr>
          <w:p w14:paraId="33568532" w14:textId="77777777" w:rsidR="00D93FCC" w:rsidRPr="00F65ABC" w:rsidRDefault="002435EC">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臺東</w:t>
            </w:r>
          </w:p>
        </w:tc>
        <w:tc>
          <w:tcPr>
            <w:tcW w:w="823" w:type="dxa"/>
            <w:tcBorders>
              <w:top w:val="single" w:sz="4" w:space="0" w:color="000000"/>
              <w:left w:val="single" w:sz="4" w:space="0" w:color="000000"/>
              <w:bottom w:val="single" w:sz="4" w:space="0" w:color="000000"/>
              <w:right w:val="single" w:sz="4" w:space="0" w:color="000000"/>
            </w:tcBorders>
            <w:vAlign w:val="center"/>
          </w:tcPr>
          <w:p w14:paraId="194094A0" w14:textId="77777777" w:rsidR="00D93FCC" w:rsidRPr="00F65ABC" w:rsidRDefault="002435EC">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總計</w:t>
            </w:r>
          </w:p>
        </w:tc>
      </w:tr>
      <w:tr w:rsidR="00766F3B" w14:paraId="180737EF" w14:textId="77777777" w:rsidTr="00766F3B">
        <w:tblPrEx>
          <w:tblW w:w="5000" w:type="pct"/>
          <w:tblInd w:w="-66" w:type="dxa"/>
          <w:tblLayout w:type="fixed"/>
          <w:tblCellMar>
            <w:left w:w="28" w:type="dxa"/>
            <w:right w:w="28" w:type="dxa"/>
          </w:tblCellMar>
          <w:tblLook w:val="0000" w:firstRow="0" w:lastRow="0" w:firstColumn="0" w:lastColumn="0" w:noHBand="0" w:noVBand="0"/>
          <w:tblPrExChange w:id="409" w:author="瑋婷 徐" w:date="2024-12-27T11:08:00Z" w16du:dateUtc="2024-12-27T03:08:00Z">
            <w:tblPrEx>
              <w:tblW w:w="5000" w:type="pct"/>
              <w:tblInd w:w="-66" w:type="dxa"/>
              <w:tblLayout w:type="fixed"/>
              <w:tblCellMar>
                <w:left w:w="28" w:type="dxa"/>
                <w:right w:w="28" w:type="dxa"/>
              </w:tblCellMar>
              <w:tblLook w:val="0000" w:firstRow="0" w:lastRow="0" w:firstColumn="0" w:lastColumn="0" w:noHBand="0" w:noVBand="0"/>
            </w:tblPrEx>
          </w:tblPrExChange>
        </w:tblPrEx>
        <w:trPr>
          <w:trHeight w:val="336"/>
          <w:trPrChange w:id="410" w:author="瑋婷 徐" w:date="2024-12-27T11:08:00Z" w16du:dateUtc="2024-12-27T03:08:00Z">
            <w:trPr>
              <w:gridBefore w:val="1"/>
              <w:trHeight w:val="336"/>
            </w:trPr>
          </w:trPrChange>
        </w:trPr>
        <w:tc>
          <w:tcPr>
            <w:tcW w:w="837" w:type="dxa"/>
            <w:tcBorders>
              <w:top w:val="single" w:sz="4" w:space="0" w:color="000000"/>
              <w:left w:val="single" w:sz="4" w:space="0" w:color="000000"/>
              <w:bottom w:val="single" w:sz="4" w:space="0" w:color="000000"/>
              <w:right w:val="single" w:sz="4" w:space="0" w:color="000000"/>
            </w:tcBorders>
            <w:vAlign w:val="center"/>
            <w:tcPrChange w:id="411" w:author="瑋婷 徐" w:date="2024-12-27T11:08:00Z" w16du:dateUtc="2024-12-27T03:08:00Z">
              <w:tcPr>
                <w:tcW w:w="837" w:type="dxa"/>
                <w:gridSpan w:val="2"/>
                <w:tcBorders>
                  <w:top w:val="single" w:sz="4" w:space="0" w:color="000000"/>
                  <w:left w:val="single" w:sz="4" w:space="0" w:color="000000"/>
                  <w:bottom w:val="single" w:sz="4" w:space="0" w:color="000000"/>
                  <w:right w:val="single" w:sz="4" w:space="0" w:color="000000"/>
                </w:tcBorders>
                <w:vAlign w:val="center"/>
              </w:tcPr>
            </w:tcPrChange>
          </w:tcPr>
          <w:p w14:paraId="584D7966" w14:textId="77777777" w:rsidR="00766F3B" w:rsidRPr="00F65ABC" w:rsidRDefault="00766F3B" w:rsidP="00766F3B">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人數</w:t>
            </w:r>
          </w:p>
        </w:tc>
        <w:tc>
          <w:tcPr>
            <w:tcW w:w="818" w:type="dxa"/>
            <w:tcBorders>
              <w:top w:val="single" w:sz="4" w:space="0" w:color="000000"/>
              <w:left w:val="single" w:sz="4" w:space="0" w:color="000000"/>
              <w:bottom w:val="single" w:sz="4" w:space="0" w:color="000000"/>
              <w:right w:val="single" w:sz="4" w:space="0" w:color="000000"/>
            </w:tcBorders>
            <w:tcPrChange w:id="412" w:author="瑋婷 徐" w:date="2024-12-27T11:08:00Z" w16du:dateUtc="2024-12-27T03:08:00Z">
              <w:tcPr>
                <w:tcW w:w="819" w:type="dxa"/>
                <w:gridSpan w:val="2"/>
                <w:tcBorders>
                  <w:top w:val="single" w:sz="4" w:space="0" w:color="000000"/>
                  <w:left w:val="single" w:sz="4" w:space="0" w:color="000000"/>
                  <w:bottom w:val="single" w:sz="4" w:space="0" w:color="000000"/>
                  <w:right w:val="single" w:sz="4" w:space="0" w:color="000000"/>
                </w:tcBorders>
                <w:vAlign w:val="center"/>
              </w:tcPr>
            </w:tcPrChange>
          </w:tcPr>
          <w:p w14:paraId="2F371978" w14:textId="089BA6E1" w:rsidR="00766F3B" w:rsidRPr="00766F3B" w:rsidRDefault="00766F3B" w:rsidP="00766F3B">
            <w:pPr>
              <w:spacing w:line="360" w:lineRule="auto"/>
              <w:jc w:val="center"/>
              <w:rPr>
                <w:rFonts w:ascii="Times New Roman" w:eastAsia="Segoe UI" w:hAnsi="Times New Roman" w:cs="Times New Roman"/>
                <w:rPrChange w:id="413" w:author="瑋婷 徐" w:date="2024-12-27T11:08:00Z" w16du:dateUtc="2024-12-27T03:08:00Z">
                  <w:rPr>
                    <w:rFonts w:ascii="Times New Roman" w:eastAsia="標楷體" w:hAnsi="Times New Roman" w:cs="Times New Roman"/>
                    <w:color w:val="000000"/>
                  </w:rPr>
                </w:rPrChange>
              </w:rPr>
            </w:pPr>
            <w:ins w:id="414" w:author="瑋婷 徐" w:date="2024-12-27T11:08:00Z" w16du:dateUtc="2024-12-27T03:08:00Z">
              <w:r w:rsidRPr="00766F3B">
                <w:rPr>
                  <w:rFonts w:ascii="Times New Roman" w:hAnsi="Times New Roman" w:cs="Times New Roman"/>
                  <w:rPrChange w:id="415" w:author="瑋婷 徐" w:date="2024-12-27T11:08:00Z" w16du:dateUtc="2024-12-27T03:08:00Z">
                    <w:rPr/>
                  </w:rPrChange>
                </w:rPr>
                <w:t>40</w:t>
              </w:r>
            </w:ins>
            <w:del w:id="416" w:author="瑋婷 徐" w:date="2024-12-27T11:08:00Z" w16du:dateUtc="2024-12-27T03:08:00Z">
              <w:r w:rsidRPr="00766F3B" w:rsidDel="0062072F">
                <w:rPr>
                  <w:rFonts w:ascii="Times New Roman" w:eastAsia="Segoe UI" w:hAnsi="Times New Roman" w:cs="Times New Roman"/>
                  <w:rPrChange w:id="417" w:author="瑋婷 徐" w:date="2024-12-27T11:08:00Z" w16du:dateUtc="2024-12-27T03:08:00Z">
                    <w:rPr>
                      <w:rFonts w:ascii="Times New Roman" w:eastAsia="標楷體" w:hAnsi="Times New Roman" w:cs="Times New Roman"/>
                      <w:color w:val="000000"/>
                    </w:rPr>
                  </w:rPrChange>
                </w:rPr>
                <w:delText>42</w:delText>
              </w:r>
            </w:del>
          </w:p>
        </w:tc>
        <w:tc>
          <w:tcPr>
            <w:tcW w:w="841" w:type="dxa"/>
            <w:tcBorders>
              <w:top w:val="single" w:sz="4" w:space="0" w:color="000000"/>
              <w:left w:val="single" w:sz="4" w:space="0" w:color="000000"/>
              <w:bottom w:val="single" w:sz="4" w:space="0" w:color="000000"/>
              <w:right w:val="single" w:sz="4" w:space="0" w:color="000000"/>
            </w:tcBorders>
            <w:tcPrChange w:id="418" w:author="瑋婷 徐" w:date="2024-12-27T11:08:00Z" w16du:dateUtc="2024-12-27T03:08:00Z">
              <w:tcPr>
                <w:tcW w:w="842" w:type="dxa"/>
                <w:gridSpan w:val="2"/>
                <w:tcBorders>
                  <w:top w:val="single" w:sz="4" w:space="0" w:color="000000"/>
                  <w:left w:val="single" w:sz="4" w:space="0" w:color="000000"/>
                  <w:bottom w:val="single" w:sz="4" w:space="0" w:color="000000"/>
                  <w:right w:val="single" w:sz="4" w:space="0" w:color="000000"/>
                </w:tcBorders>
                <w:vAlign w:val="center"/>
              </w:tcPr>
            </w:tcPrChange>
          </w:tcPr>
          <w:p w14:paraId="6FD8DB25" w14:textId="532C1E83" w:rsidR="00766F3B" w:rsidRPr="00766F3B" w:rsidRDefault="00766F3B" w:rsidP="00766F3B">
            <w:pPr>
              <w:spacing w:line="360" w:lineRule="auto"/>
              <w:jc w:val="center"/>
              <w:rPr>
                <w:rFonts w:ascii="Times New Roman" w:eastAsia="Segoe UI" w:hAnsi="Times New Roman" w:cs="Times New Roman"/>
                <w:rPrChange w:id="419" w:author="瑋婷 徐" w:date="2024-12-27T11:08:00Z" w16du:dateUtc="2024-12-27T03:08:00Z">
                  <w:rPr>
                    <w:rFonts w:ascii="Times New Roman" w:eastAsia="標楷體" w:hAnsi="Times New Roman" w:cs="Times New Roman"/>
                    <w:color w:val="000000"/>
                  </w:rPr>
                </w:rPrChange>
              </w:rPr>
            </w:pPr>
            <w:ins w:id="420" w:author="瑋婷 徐" w:date="2024-12-27T11:08:00Z" w16du:dateUtc="2024-12-27T03:08:00Z">
              <w:r w:rsidRPr="00766F3B">
                <w:rPr>
                  <w:rFonts w:ascii="Times New Roman" w:hAnsi="Times New Roman" w:cs="Times New Roman"/>
                  <w:rPrChange w:id="421" w:author="瑋婷 徐" w:date="2024-12-27T11:08:00Z" w16du:dateUtc="2024-12-27T03:08:00Z">
                    <w:rPr/>
                  </w:rPrChange>
                </w:rPr>
                <w:t>54</w:t>
              </w:r>
            </w:ins>
            <w:del w:id="422" w:author="瑋婷 徐" w:date="2024-12-27T11:08:00Z" w16du:dateUtc="2024-12-27T03:08:00Z">
              <w:r w:rsidRPr="002435EC" w:rsidDel="0062072F">
                <w:rPr>
                  <w:rFonts w:ascii="Times New Roman" w:hAnsi="Times New Roman" w:cs="Times New Roman"/>
                </w:rPr>
                <w:delText>5</w:delText>
              </w:r>
              <w:r w:rsidRPr="00766F3B" w:rsidDel="0062072F">
                <w:rPr>
                  <w:rFonts w:ascii="Times New Roman" w:eastAsia="Segoe UI" w:hAnsi="Times New Roman" w:cs="Times New Roman"/>
                  <w:rPrChange w:id="423" w:author="瑋婷 徐" w:date="2024-12-27T11:08:00Z" w16du:dateUtc="2024-12-27T03:08:00Z">
                    <w:rPr>
                      <w:rFonts w:ascii="Times New Roman" w:eastAsia="標楷體" w:hAnsi="Times New Roman" w:cs="Times New Roman"/>
                      <w:color w:val="000000"/>
                    </w:rPr>
                  </w:rPrChange>
                </w:rPr>
                <w:delText>4</w:delText>
              </w:r>
            </w:del>
          </w:p>
        </w:tc>
        <w:tc>
          <w:tcPr>
            <w:tcW w:w="823" w:type="dxa"/>
            <w:tcBorders>
              <w:top w:val="single" w:sz="4" w:space="0" w:color="000000"/>
              <w:left w:val="single" w:sz="4" w:space="0" w:color="000000"/>
              <w:bottom w:val="single" w:sz="4" w:space="0" w:color="000000"/>
              <w:right w:val="single" w:sz="4" w:space="0" w:color="000000"/>
            </w:tcBorders>
            <w:tcPrChange w:id="424" w:author="瑋婷 徐" w:date="2024-12-27T11:08:00Z" w16du:dateUtc="2024-12-27T03:08:00Z">
              <w:tcPr>
                <w:tcW w:w="824" w:type="dxa"/>
                <w:gridSpan w:val="2"/>
                <w:tcBorders>
                  <w:top w:val="single" w:sz="4" w:space="0" w:color="000000"/>
                  <w:left w:val="single" w:sz="4" w:space="0" w:color="000000"/>
                  <w:bottom w:val="single" w:sz="4" w:space="0" w:color="000000"/>
                  <w:right w:val="single" w:sz="4" w:space="0" w:color="000000"/>
                </w:tcBorders>
                <w:vAlign w:val="center"/>
              </w:tcPr>
            </w:tcPrChange>
          </w:tcPr>
          <w:p w14:paraId="6D5C1060" w14:textId="0C17B210" w:rsidR="00766F3B" w:rsidRPr="00766F3B" w:rsidRDefault="00766F3B" w:rsidP="00766F3B">
            <w:pPr>
              <w:spacing w:line="360" w:lineRule="auto"/>
              <w:jc w:val="center"/>
              <w:rPr>
                <w:rFonts w:ascii="Times New Roman" w:eastAsia="Segoe UI" w:hAnsi="Times New Roman" w:cs="Times New Roman"/>
                <w:rPrChange w:id="425" w:author="瑋婷 徐" w:date="2024-12-27T11:08:00Z" w16du:dateUtc="2024-12-27T03:08:00Z">
                  <w:rPr>
                    <w:rFonts w:ascii="Times New Roman" w:eastAsia="標楷體" w:hAnsi="Times New Roman" w:cs="Times New Roman"/>
                    <w:color w:val="000000"/>
                  </w:rPr>
                </w:rPrChange>
              </w:rPr>
            </w:pPr>
            <w:ins w:id="426" w:author="瑋婷 徐" w:date="2024-12-27T11:08:00Z" w16du:dateUtc="2024-12-27T03:08:00Z">
              <w:r w:rsidRPr="00766F3B">
                <w:rPr>
                  <w:rFonts w:ascii="Times New Roman" w:hAnsi="Times New Roman" w:cs="Times New Roman"/>
                  <w:rPrChange w:id="427" w:author="瑋婷 徐" w:date="2024-12-27T11:08:00Z" w16du:dateUtc="2024-12-27T03:08:00Z">
                    <w:rPr/>
                  </w:rPrChange>
                </w:rPr>
                <w:t>60</w:t>
              </w:r>
            </w:ins>
            <w:del w:id="428" w:author="瑋婷 徐" w:date="2024-12-27T11:08:00Z" w16du:dateUtc="2024-12-27T03:08:00Z">
              <w:r w:rsidRPr="002435EC" w:rsidDel="0062072F">
                <w:rPr>
                  <w:rFonts w:ascii="Times New Roman" w:hAnsi="Times New Roman" w:cs="Times New Roman"/>
                </w:rPr>
                <w:delText>58</w:delText>
              </w:r>
            </w:del>
          </w:p>
        </w:tc>
        <w:tc>
          <w:tcPr>
            <w:tcW w:w="843" w:type="dxa"/>
            <w:tcBorders>
              <w:top w:val="single" w:sz="4" w:space="0" w:color="000000"/>
              <w:left w:val="single" w:sz="4" w:space="0" w:color="000000"/>
              <w:bottom w:val="single" w:sz="4" w:space="0" w:color="000000"/>
              <w:right w:val="single" w:sz="4" w:space="0" w:color="000000"/>
            </w:tcBorders>
            <w:tcPrChange w:id="429" w:author="瑋婷 徐" w:date="2024-12-27T11:08:00Z" w16du:dateUtc="2024-12-27T03:08:00Z">
              <w:tcPr>
                <w:tcW w:w="844" w:type="dxa"/>
                <w:gridSpan w:val="2"/>
                <w:tcBorders>
                  <w:top w:val="single" w:sz="4" w:space="0" w:color="000000"/>
                  <w:left w:val="single" w:sz="4" w:space="0" w:color="000000"/>
                  <w:bottom w:val="single" w:sz="4" w:space="0" w:color="000000"/>
                  <w:right w:val="single" w:sz="4" w:space="0" w:color="000000"/>
                </w:tcBorders>
                <w:vAlign w:val="center"/>
              </w:tcPr>
            </w:tcPrChange>
          </w:tcPr>
          <w:p w14:paraId="7FED2F7A" w14:textId="7BA19945" w:rsidR="00766F3B" w:rsidRPr="00766F3B" w:rsidRDefault="00766F3B" w:rsidP="00766F3B">
            <w:pPr>
              <w:spacing w:line="360" w:lineRule="auto"/>
              <w:jc w:val="center"/>
              <w:rPr>
                <w:rFonts w:ascii="Times New Roman" w:eastAsia="Segoe UI" w:hAnsi="Times New Roman" w:cs="Times New Roman"/>
                <w:rPrChange w:id="430" w:author="瑋婷 徐" w:date="2024-12-27T11:08:00Z" w16du:dateUtc="2024-12-27T03:08:00Z">
                  <w:rPr>
                    <w:rFonts w:ascii="Times New Roman" w:eastAsia="標楷體" w:hAnsi="Times New Roman" w:cs="Times New Roman"/>
                    <w:color w:val="000000"/>
                  </w:rPr>
                </w:rPrChange>
              </w:rPr>
            </w:pPr>
            <w:ins w:id="431" w:author="瑋婷 徐" w:date="2024-12-27T11:08:00Z" w16du:dateUtc="2024-12-27T03:08:00Z">
              <w:r w:rsidRPr="00766F3B">
                <w:rPr>
                  <w:rFonts w:ascii="Times New Roman" w:hAnsi="Times New Roman" w:cs="Times New Roman"/>
                  <w:rPrChange w:id="432" w:author="瑋婷 徐" w:date="2024-12-27T11:08:00Z" w16du:dateUtc="2024-12-27T03:08:00Z">
                    <w:rPr/>
                  </w:rPrChange>
                </w:rPr>
                <w:t>47</w:t>
              </w:r>
            </w:ins>
            <w:del w:id="433" w:author="瑋婷 徐" w:date="2024-12-27T11:08:00Z" w16du:dateUtc="2024-12-27T03:08:00Z">
              <w:r w:rsidRPr="00766F3B" w:rsidDel="0062072F">
                <w:rPr>
                  <w:rFonts w:ascii="Times New Roman" w:eastAsia="Segoe UI" w:hAnsi="Times New Roman" w:cs="Times New Roman"/>
                  <w:rPrChange w:id="434" w:author="瑋婷 徐" w:date="2024-12-27T11:08:00Z" w16du:dateUtc="2024-12-27T03:08:00Z">
                    <w:rPr>
                      <w:rFonts w:ascii="Times New Roman" w:eastAsia="標楷體" w:hAnsi="Times New Roman" w:cs="Times New Roman"/>
                      <w:color w:val="000000"/>
                    </w:rPr>
                  </w:rPrChange>
                </w:rPr>
                <w:delText>48</w:delText>
              </w:r>
            </w:del>
          </w:p>
        </w:tc>
        <w:tc>
          <w:tcPr>
            <w:tcW w:w="841" w:type="dxa"/>
            <w:tcBorders>
              <w:top w:val="single" w:sz="4" w:space="0" w:color="000000"/>
              <w:left w:val="single" w:sz="4" w:space="0" w:color="000000"/>
              <w:bottom w:val="single" w:sz="4" w:space="0" w:color="000000"/>
              <w:right w:val="single" w:sz="4" w:space="0" w:color="000000"/>
            </w:tcBorders>
            <w:tcPrChange w:id="435" w:author="瑋婷 徐" w:date="2024-12-27T11:08:00Z" w16du:dateUtc="2024-12-27T03:08:00Z">
              <w:tcPr>
                <w:tcW w:w="842" w:type="dxa"/>
                <w:gridSpan w:val="2"/>
                <w:tcBorders>
                  <w:top w:val="single" w:sz="4" w:space="0" w:color="000000"/>
                  <w:left w:val="single" w:sz="4" w:space="0" w:color="000000"/>
                  <w:bottom w:val="single" w:sz="4" w:space="0" w:color="000000"/>
                  <w:right w:val="single" w:sz="4" w:space="0" w:color="000000"/>
                </w:tcBorders>
                <w:vAlign w:val="center"/>
              </w:tcPr>
            </w:tcPrChange>
          </w:tcPr>
          <w:p w14:paraId="49435E38" w14:textId="716B9823" w:rsidR="00766F3B" w:rsidRPr="00766F3B" w:rsidRDefault="00766F3B" w:rsidP="00766F3B">
            <w:pPr>
              <w:spacing w:line="360" w:lineRule="auto"/>
              <w:jc w:val="center"/>
              <w:rPr>
                <w:rFonts w:ascii="Times New Roman" w:eastAsia="Segoe UI" w:hAnsi="Times New Roman" w:cs="Times New Roman"/>
                <w:rPrChange w:id="436" w:author="瑋婷 徐" w:date="2024-12-27T11:08:00Z" w16du:dateUtc="2024-12-27T03:08:00Z">
                  <w:rPr>
                    <w:rFonts w:ascii="Times New Roman" w:eastAsia="標楷體" w:hAnsi="Times New Roman" w:cs="Times New Roman"/>
                    <w:color w:val="000000"/>
                  </w:rPr>
                </w:rPrChange>
              </w:rPr>
            </w:pPr>
            <w:ins w:id="437" w:author="瑋婷 徐" w:date="2024-12-27T11:08:00Z" w16du:dateUtc="2024-12-27T03:08:00Z">
              <w:r w:rsidRPr="00766F3B">
                <w:rPr>
                  <w:rFonts w:ascii="Times New Roman" w:hAnsi="Times New Roman" w:cs="Times New Roman"/>
                  <w:rPrChange w:id="438" w:author="瑋婷 徐" w:date="2024-12-27T11:08:00Z" w16du:dateUtc="2024-12-27T03:08:00Z">
                    <w:rPr/>
                  </w:rPrChange>
                </w:rPr>
                <w:t>44</w:t>
              </w:r>
            </w:ins>
            <w:del w:id="439" w:author="瑋婷 徐" w:date="2024-12-27T11:08:00Z" w16du:dateUtc="2024-12-27T03:08:00Z">
              <w:r w:rsidRPr="002435EC" w:rsidDel="0062072F">
                <w:rPr>
                  <w:rFonts w:ascii="Times New Roman" w:hAnsi="Times New Roman" w:cs="Times New Roman"/>
                </w:rPr>
                <w:delText>44</w:delText>
              </w:r>
            </w:del>
          </w:p>
        </w:tc>
        <w:tc>
          <w:tcPr>
            <w:tcW w:w="823" w:type="dxa"/>
            <w:tcBorders>
              <w:top w:val="single" w:sz="4" w:space="0" w:color="000000"/>
              <w:left w:val="single" w:sz="4" w:space="0" w:color="000000"/>
              <w:bottom w:val="single" w:sz="4" w:space="0" w:color="000000"/>
              <w:right w:val="single" w:sz="4" w:space="0" w:color="000000"/>
            </w:tcBorders>
            <w:tcPrChange w:id="440" w:author="瑋婷 徐" w:date="2024-12-27T11:08:00Z" w16du:dateUtc="2024-12-27T03:08:00Z">
              <w:tcPr>
                <w:tcW w:w="824" w:type="dxa"/>
                <w:gridSpan w:val="2"/>
                <w:tcBorders>
                  <w:top w:val="single" w:sz="4" w:space="0" w:color="000000"/>
                  <w:left w:val="single" w:sz="4" w:space="0" w:color="000000"/>
                  <w:bottom w:val="single" w:sz="4" w:space="0" w:color="000000"/>
                  <w:right w:val="single" w:sz="4" w:space="0" w:color="000000"/>
                </w:tcBorders>
                <w:vAlign w:val="center"/>
              </w:tcPr>
            </w:tcPrChange>
          </w:tcPr>
          <w:p w14:paraId="388270C6" w14:textId="08A8EA41" w:rsidR="00766F3B" w:rsidRPr="00766F3B" w:rsidRDefault="00766F3B" w:rsidP="00766F3B">
            <w:pPr>
              <w:spacing w:line="360" w:lineRule="auto"/>
              <w:jc w:val="center"/>
              <w:rPr>
                <w:rFonts w:ascii="Times New Roman" w:eastAsia="Segoe UI" w:hAnsi="Times New Roman" w:cs="Times New Roman"/>
                <w:rPrChange w:id="441" w:author="瑋婷 徐" w:date="2024-12-27T11:08:00Z" w16du:dateUtc="2024-12-27T03:08:00Z">
                  <w:rPr>
                    <w:rFonts w:ascii="Times New Roman" w:eastAsia="標楷體" w:hAnsi="Times New Roman" w:cs="Times New Roman"/>
                    <w:color w:val="000000"/>
                  </w:rPr>
                </w:rPrChange>
              </w:rPr>
            </w:pPr>
            <w:ins w:id="442" w:author="瑋婷 徐" w:date="2024-12-27T11:08:00Z" w16du:dateUtc="2024-12-27T03:08:00Z">
              <w:r w:rsidRPr="00766F3B">
                <w:rPr>
                  <w:rFonts w:ascii="Times New Roman" w:hAnsi="Times New Roman" w:cs="Times New Roman"/>
                  <w:rPrChange w:id="443" w:author="瑋婷 徐" w:date="2024-12-27T11:08:00Z" w16du:dateUtc="2024-12-27T03:08:00Z">
                    <w:rPr/>
                  </w:rPrChange>
                </w:rPr>
                <w:t>55</w:t>
              </w:r>
            </w:ins>
            <w:del w:id="444" w:author="瑋婷 徐" w:date="2024-12-27T11:08:00Z" w16du:dateUtc="2024-12-27T03:08:00Z">
              <w:r w:rsidRPr="002435EC" w:rsidDel="0062072F">
                <w:rPr>
                  <w:rFonts w:ascii="Times New Roman" w:hAnsi="Times New Roman" w:cs="Times New Roman"/>
                </w:rPr>
                <w:delText>50</w:delText>
              </w:r>
            </w:del>
          </w:p>
        </w:tc>
        <w:tc>
          <w:tcPr>
            <w:tcW w:w="824" w:type="dxa"/>
            <w:tcBorders>
              <w:top w:val="single" w:sz="4" w:space="0" w:color="000000"/>
              <w:left w:val="single" w:sz="4" w:space="0" w:color="000000"/>
              <w:bottom w:val="single" w:sz="4" w:space="0" w:color="000000"/>
              <w:right w:val="single" w:sz="4" w:space="0" w:color="000000"/>
            </w:tcBorders>
            <w:tcPrChange w:id="445" w:author="瑋婷 徐" w:date="2024-12-27T11:08:00Z" w16du:dateUtc="2024-12-27T03:08:00Z">
              <w:tcPr>
                <w:tcW w:w="825" w:type="dxa"/>
                <w:gridSpan w:val="2"/>
                <w:tcBorders>
                  <w:top w:val="single" w:sz="4" w:space="0" w:color="000000"/>
                  <w:left w:val="single" w:sz="4" w:space="0" w:color="000000"/>
                  <w:bottom w:val="single" w:sz="4" w:space="0" w:color="000000"/>
                  <w:right w:val="single" w:sz="4" w:space="0" w:color="000000"/>
                </w:tcBorders>
                <w:vAlign w:val="center"/>
              </w:tcPr>
            </w:tcPrChange>
          </w:tcPr>
          <w:p w14:paraId="7F2D1B04" w14:textId="7F943C40" w:rsidR="00766F3B" w:rsidRPr="00766F3B" w:rsidRDefault="00766F3B" w:rsidP="00766F3B">
            <w:pPr>
              <w:spacing w:line="360" w:lineRule="auto"/>
              <w:jc w:val="center"/>
              <w:rPr>
                <w:rFonts w:ascii="Times New Roman" w:eastAsia="Segoe UI" w:hAnsi="Times New Roman" w:cs="Times New Roman"/>
                <w:rPrChange w:id="446" w:author="瑋婷 徐" w:date="2024-12-27T11:08:00Z" w16du:dateUtc="2024-12-27T03:08:00Z">
                  <w:rPr>
                    <w:rFonts w:ascii="Times New Roman" w:eastAsia="標楷體" w:hAnsi="Times New Roman" w:cs="Times New Roman"/>
                    <w:color w:val="000000"/>
                  </w:rPr>
                </w:rPrChange>
              </w:rPr>
            </w:pPr>
            <w:ins w:id="447" w:author="瑋婷 徐" w:date="2024-12-27T11:08:00Z" w16du:dateUtc="2024-12-27T03:08:00Z">
              <w:r w:rsidRPr="00766F3B">
                <w:rPr>
                  <w:rFonts w:ascii="Times New Roman" w:hAnsi="Times New Roman" w:cs="Times New Roman"/>
                  <w:rPrChange w:id="448" w:author="瑋婷 徐" w:date="2024-12-27T11:08:00Z" w16du:dateUtc="2024-12-27T03:08:00Z">
                    <w:rPr/>
                  </w:rPrChange>
                </w:rPr>
                <w:t>51</w:t>
              </w:r>
            </w:ins>
            <w:del w:id="449" w:author="瑋婷 徐" w:date="2024-12-27T11:08:00Z" w16du:dateUtc="2024-12-27T03:08:00Z">
              <w:r w:rsidRPr="00766F3B" w:rsidDel="0062072F">
                <w:rPr>
                  <w:rFonts w:ascii="Times New Roman" w:eastAsia="Segoe UI" w:hAnsi="Times New Roman" w:cs="Times New Roman"/>
                  <w:rPrChange w:id="450" w:author="瑋婷 徐" w:date="2024-12-27T11:08:00Z" w16du:dateUtc="2024-12-27T03:08:00Z">
                    <w:rPr>
                      <w:rFonts w:ascii="Times New Roman" w:eastAsia="標楷體" w:hAnsi="Times New Roman" w:cs="Times New Roman"/>
                      <w:color w:val="000000"/>
                    </w:rPr>
                  </w:rPrChange>
                </w:rPr>
                <w:delText>57</w:delText>
              </w:r>
            </w:del>
          </w:p>
        </w:tc>
        <w:tc>
          <w:tcPr>
            <w:tcW w:w="823" w:type="dxa"/>
            <w:tcBorders>
              <w:top w:val="single" w:sz="4" w:space="0" w:color="000000"/>
              <w:left w:val="single" w:sz="4" w:space="0" w:color="000000"/>
              <w:bottom w:val="single" w:sz="4" w:space="0" w:color="000000"/>
              <w:right w:val="single" w:sz="4" w:space="0" w:color="000000"/>
            </w:tcBorders>
            <w:tcPrChange w:id="451" w:author="瑋婷 徐" w:date="2024-12-27T11:08:00Z" w16du:dateUtc="2024-12-27T03:08:00Z">
              <w:tcPr>
                <w:tcW w:w="824" w:type="dxa"/>
                <w:gridSpan w:val="2"/>
                <w:tcBorders>
                  <w:top w:val="single" w:sz="4" w:space="0" w:color="000000"/>
                  <w:left w:val="single" w:sz="4" w:space="0" w:color="000000"/>
                  <w:bottom w:val="single" w:sz="4" w:space="0" w:color="000000"/>
                  <w:right w:val="single" w:sz="4" w:space="0" w:color="000000"/>
                </w:tcBorders>
                <w:vAlign w:val="center"/>
              </w:tcPr>
            </w:tcPrChange>
          </w:tcPr>
          <w:p w14:paraId="00726669" w14:textId="2B3B7899" w:rsidR="00766F3B" w:rsidRPr="00766F3B" w:rsidRDefault="00766F3B" w:rsidP="00766F3B">
            <w:pPr>
              <w:spacing w:line="360" w:lineRule="auto"/>
              <w:jc w:val="center"/>
              <w:rPr>
                <w:rFonts w:ascii="Times New Roman" w:eastAsia="Segoe UI" w:hAnsi="Times New Roman" w:cs="Times New Roman"/>
                <w:rPrChange w:id="452" w:author="瑋婷 徐" w:date="2024-12-27T11:08:00Z" w16du:dateUtc="2024-12-27T03:08:00Z">
                  <w:rPr>
                    <w:rFonts w:ascii="Times New Roman" w:eastAsia="標楷體" w:hAnsi="Times New Roman" w:cs="Times New Roman"/>
                    <w:color w:val="000000"/>
                  </w:rPr>
                </w:rPrChange>
              </w:rPr>
            </w:pPr>
            <w:ins w:id="453" w:author="瑋婷 徐" w:date="2024-12-27T11:08:00Z" w16du:dateUtc="2024-12-27T03:08:00Z">
              <w:r w:rsidRPr="00766F3B">
                <w:rPr>
                  <w:rFonts w:ascii="Times New Roman" w:hAnsi="Times New Roman" w:cs="Times New Roman"/>
                  <w:rPrChange w:id="454" w:author="瑋婷 徐" w:date="2024-12-27T11:08:00Z" w16du:dateUtc="2024-12-27T03:08:00Z">
                    <w:rPr/>
                  </w:rPrChange>
                </w:rPr>
                <w:t>55</w:t>
              </w:r>
            </w:ins>
            <w:del w:id="455" w:author="瑋婷 徐" w:date="2024-12-27T11:08:00Z" w16du:dateUtc="2024-12-27T03:08:00Z">
              <w:r w:rsidRPr="002435EC" w:rsidDel="0062072F">
                <w:rPr>
                  <w:rFonts w:ascii="Times New Roman" w:hAnsi="Times New Roman" w:cs="Times New Roman"/>
                </w:rPr>
                <w:delText>60</w:delText>
              </w:r>
            </w:del>
          </w:p>
        </w:tc>
        <w:tc>
          <w:tcPr>
            <w:tcW w:w="823" w:type="dxa"/>
            <w:tcBorders>
              <w:top w:val="single" w:sz="4" w:space="0" w:color="000000"/>
              <w:left w:val="single" w:sz="4" w:space="0" w:color="000000"/>
              <w:bottom w:val="single" w:sz="4" w:space="0" w:color="000000"/>
              <w:right w:val="single" w:sz="4" w:space="0" w:color="000000"/>
            </w:tcBorders>
            <w:tcPrChange w:id="456" w:author="瑋婷 徐" w:date="2024-12-27T11:08:00Z" w16du:dateUtc="2024-12-27T03:08:00Z">
              <w:tcPr>
                <w:tcW w:w="824" w:type="dxa"/>
                <w:gridSpan w:val="2"/>
                <w:tcBorders>
                  <w:top w:val="single" w:sz="4" w:space="0" w:color="000000"/>
                  <w:left w:val="single" w:sz="4" w:space="0" w:color="000000"/>
                  <w:bottom w:val="single" w:sz="4" w:space="0" w:color="000000"/>
                  <w:right w:val="single" w:sz="4" w:space="0" w:color="000000"/>
                </w:tcBorders>
                <w:vAlign w:val="center"/>
              </w:tcPr>
            </w:tcPrChange>
          </w:tcPr>
          <w:p w14:paraId="3FCF8AA8" w14:textId="507AB961" w:rsidR="00766F3B" w:rsidRPr="00766F3B" w:rsidRDefault="00766F3B" w:rsidP="00766F3B">
            <w:pPr>
              <w:spacing w:line="360" w:lineRule="auto"/>
              <w:jc w:val="center"/>
              <w:rPr>
                <w:rFonts w:ascii="Times New Roman" w:eastAsia="Segoe UI" w:hAnsi="Times New Roman" w:cs="Times New Roman"/>
                <w:rPrChange w:id="457" w:author="瑋婷 徐" w:date="2024-12-27T11:08:00Z" w16du:dateUtc="2024-12-27T03:08:00Z">
                  <w:rPr>
                    <w:rFonts w:ascii="Times New Roman" w:eastAsia="標楷體" w:hAnsi="Times New Roman" w:cs="Times New Roman"/>
                    <w:color w:val="000000"/>
                  </w:rPr>
                </w:rPrChange>
              </w:rPr>
            </w:pPr>
            <w:ins w:id="458" w:author="瑋婷 徐" w:date="2024-12-27T11:08:00Z" w16du:dateUtc="2024-12-27T03:08:00Z">
              <w:r w:rsidRPr="00766F3B">
                <w:rPr>
                  <w:rFonts w:ascii="Times New Roman" w:hAnsi="Times New Roman" w:cs="Times New Roman"/>
                  <w:rPrChange w:id="459" w:author="瑋婷 徐" w:date="2024-12-27T11:08:00Z" w16du:dateUtc="2024-12-27T03:08:00Z">
                    <w:rPr/>
                  </w:rPrChange>
                </w:rPr>
                <w:t>406</w:t>
              </w:r>
            </w:ins>
            <w:del w:id="460" w:author="瑋婷 徐" w:date="2024-12-27T11:08:00Z" w16du:dateUtc="2024-12-27T03:08:00Z">
              <w:r w:rsidRPr="00766F3B" w:rsidDel="0062072F">
                <w:rPr>
                  <w:rFonts w:ascii="Times New Roman" w:eastAsia="Segoe UI" w:hAnsi="Times New Roman" w:cs="Times New Roman"/>
                  <w:rPrChange w:id="461" w:author="瑋婷 徐" w:date="2024-12-27T11:08:00Z" w16du:dateUtc="2024-12-27T03:08:00Z">
                    <w:rPr>
                      <w:rFonts w:ascii="Times New Roman" w:eastAsia="標楷體" w:hAnsi="Times New Roman" w:cs="Times New Roman"/>
                      <w:color w:val="000000"/>
                    </w:rPr>
                  </w:rPrChange>
                </w:rPr>
                <w:delText>413</w:delText>
              </w:r>
            </w:del>
          </w:p>
        </w:tc>
      </w:tr>
      <w:tr w:rsidR="00766F3B" w14:paraId="40D2FD24" w14:textId="77777777" w:rsidTr="00EF2A02">
        <w:tblPrEx>
          <w:tblW w:w="5000" w:type="pct"/>
          <w:tblInd w:w="-66" w:type="dxa"/>
          <w:tblLayout w:type="fixed"/>
          <w:tblCellMar>
            <w:left w:w="28" w:type="dxa"/>
            <w:right w:w="28" w:type="dxa"/>
          </w:tblCellMar>
          <w:tblLook w:val="0000" w:firstRow="0" w:lastRow="0" w:firstColumn="0" w:lastColumn="0" w:noHBand="0" w:noVBand="0"/>
          <w:tblPrExChange w:id="462" w:author="瑋婷 徐" w:date="2024-12-27T11:08:00Z" w16du:dateUtc="2024-12-27T03:08:00Z">
            <w:tblPrEx>
              <w:tblW w:w="5000" w:type="pct"/>
              <w:tblInd w:w="-66" w:type="dxa"/>
              <w:tblLayout w:type="fixed"/>
              <w:tblCellMar>
                <w:left w:w="28" w:type="dxa"/>
                <w:right w:w="28" w:type="dxa"/>
              </w:tblCellMar>
              <w:tblLook w:val="0000" w:firstRow="0" w:lastRow="0" w:firstColumn="0" w:lastColumn="0" w:noHBand="0" w:noVBand="0"/>
            </w:tblPrEx>
          </w:tblPrExChange>
        </w:tblPrEx>
        <w:trPr>
          <w:trHeight w:val="336"/>
          <w:trPrChange w:id="463" w:author="瑋婷 徐" w:date="2024-12-27T11:08:00Z" w16du:dateUtc="2024-12-27T03:08:00Z">
            <w:trPr>
              <w:gridBefore w:val="1"/>
              <w:trHeight w:val="336"/>
            </w:trPr>
          </w:trPrChange>
        </w:trPr>
        <w:tc>
          <w:tcPr>
            <w:tcW w:w="837" w:type="dxa"/>
            <w:tcBorders>
              <w:top w:val="single" w:sz="4" w:space="0" w:color="000000"/>
              <w:left w:val="single" w:sz="4" w:space="0" w:color="000000"/>
              <w:bottom w:val="single" w:sz="4" w:space="0" w:color="000000"/>
              <w:right w:val="single" w:sz="4" w:space="0" w:color="000000"/>
            </w:tcBorders>
            <w:vAlign w:val="center"/>
            <w:tcPrChange w:id="464" w:author="瑋婷 徐" w:date="2024-12-27T11:08:00Z" w16du:dateUtc="2024-12-27T03:08:00Z">
              <w:tcPr>
                <w:tcW w:w="837" w:type="dxa"/>
                <w:gridSpan w:val="2"/>
                <w:tcBorders>
                  <w:top w:val="single" w:sz="4" w:space="0" w:color="000000"/>
                  <w:left w:val="single" w:sz="4" w:space="0" w:color="000000"/>
                  <w:bottom w:val="single" w:sz="4" w:space="0" w:color="000000"/>
                  <w:right w:val="single" w:sz="4" w:space="0" w:color="000000"/>
                </w:tcBorders>
                <w:vAlign w:val="center"/>
              </w:tcPr>
            </w:tcPrChange>
          </w:tcPr>
          <w:p w14:paraId="67F99627" w14:textId="77777777" w:rsidR="00766F3B" w:rsidRPr="00F65ABC" w:rsidRDefault="00766F3B" w:rsidP="00766F3B">
            <w:pPr>
              <w:spacing w:line="360" w:lineRule="auto"/>
              <w:jc w:val="center"/>
              <w:rPr>
                <w:rFonts w:ascii="Times New Roman" w:eastAsia="標楷體" w:hAnsi="Times New Roman" w:cs="Times New Roman"/>
                <w:color w:val="000000"/>
              </w:rPr>
            </w:pPr>
            <w:r w:rsidRPr="00F65ABC">
              <w:rPr>
                <w:rFonts w:ascii="Times New Roman" w:eastAsia="標楷體" w:hAnsi="Times New Roman" w:cs="Times New Roman"/>
                <w:color w:val="000000"/>
              </w:rPr>
              <w:t>樣區數</w:t>
            </w:r>
          </w:p>
        </w:tc>
        <w:tc>
          <w:tcPr>
            <w:tcW w:w="818" w:type="dxa"/>
            <w:tcBorders>
              <w:top w:val="single" w:sz="4" w:space="0" w:color="000000"/>
              <w:left w:val="single" w:sz="4" w:space="0" w:color="000000"/>
              <w:bottom w:val="single" w:sz="4" w:space="0" w:color="000000"/>
              <w:right w:val="single" w:sz="4" w:space="0" w:color="000000"/>
            </w:tcBorders>
            <w:tcPrChange w:id="465" w:author="瑋婷 徐" w:date="2024-12-27T11:08:00Z" w16du:dateUtc="2024-12-27T03:08:00Z">
              <w:tcPr>
                <w:tcW w:w="818" w:type="dxa"/>
                <w:gridSpan w:val="2"/>
                <w:tcBorders>
                  <w:top w:val="single" w:sz="4" w:space="0" w:color="000000"/>
                  <w:left w:val="single" w:sz="4" w:space="0" w:color="000000"/>
                  <w:bottom w:val="single" w:sz="4" w:space="0" w:color="000000"/>
                  <w:right w:val="single" w:sz="4" w:space="0" w:color="000000"/>
                </w:tcBorders>
                <w:vAlign w:val="center"/>
              </w:tcPr>
            </w:tcPrChange>
          </w:tcPr>
          <w:p w14:paraId="6D023733" w14:textId="04AC2238" w:rsidR="00766F3B" w:rsidRPr="00766F3B" w:rsidRDefault="00766F3B" w:rsidP="00766F3B">
            <w:pPr>
              <w:spacing w:line="360" w:lineRule="auto"/>
              <w:jc w:val="center"/>
              <w:rPr>
                <w:rFonts w:ascii="Times New Roman" w:eastAsia="Segoe UI" w:hAnsi="Times New Roman" w:cs="Times New Roman"/>
                <w:rPrChange w:id="466" w:author="瑋婷 徐" w:date="2024-12-27T11:08:00Z" w16du:dateUtc="2024-12-27T03:08:00Z">
                  <w:rPr>
                    <w:rFonts w:ascii="Times New Roman" w:eastAsia="標楷體" w:hAnsi="Times New Roman" w:cs="Times New Roman"/>
                    <w:color w:val="000000"/>
                  </w:rPr>
                </w:rPrChange>
              </w:rPr>
            </w:pPr>
            <w:ins w:id="467" w:author="瑋婷 徐" w:date="2024-12-27T11:08:00Z" w16du:dateUtc="2024-12-27T03:08:00Z">
              <w:r w:rsidRPr="00766F3B">
                <w:rPr>
                  <w:rFonts w:ascii="Times New Roman" w:hAnsi="Times New Roman" w:cs="Times New Roman"/>
                  <w:rPrChange w:id="468" w:author="瑋婷 徐" w:date="2024-12-27T11:08:00Z" w16du:dateUtc="2024-12-27T03:08:00Z">
                    <w:rPr/>
                  </w:rPrChange>
                </w:rPr>
                <w:t>42</w:t>
              </w:r>
            </w:ins>
            <w:del w:id="469" w:author="瑋婷 徐" w:date="2024-12-27T11:08:00Z" w16du:dateUtc="2024-12-27T03:08:00Z">
              <w:r w:rsidRPr="00766F3B" w:rsidDel="00EF2A02">
                <w:rPr>
                  <w:rFonts w:ascii="Times New Roman" w:eastAsia="Segoe UI" w:hAnsi="Times New Roman" w:cs="Times New Roman"/>
                  <w:rPrChange w:id="470" w:author="瑋婷 徐" w:date="2024-12-27T11:08:00Z" w16du:dateUtc="2024-12-27T03:08:00Z">
                    <w:rPr>
                      <w:rFonts w:ascii="Times New Roman" w:eastAsia="標楷體" w:hAnsi="Times New Roman" w:cs="Times New Roman"/>
                      <w:color w:val="000000"/>
                    </w:rPr>
                  </w:rPrChange>
                </w:rPr>
                <w:delText>42</w:delText>
              </w:r>
            </w:del>
          </w:p>
        </w:tc>
        <w:tc>
          <w:tcPr>
            <w:tcW w:w="841" w:type="dxa"/>
            <w:tcBorders>
              <w:top w:val="single" w:sz="4" w:space="0" w:color="000000"/>
              <w:left w:val="single" w:sz="4" w:space="0" w:color="000000"/>
              <w:bottom w:val="single" w:sz="4" w:space="0" w:color="000000"/>
              <w:right w:val="single" w:sz="4" w:space="0" w:color="000000"/>
            </w:tcBorders>
            <w:tcPrChange w:id="471" w:author="瑋婷 徐" w:date="2024-12-27T11:08:00Z" w16du:dateUtc="2024-12-27T03:08:00Z">
              <w:tcPr>
                <w:tcW w:w="841" w:type="dxa"/>
                <w:gridSpan w:val="2"/>
                <w:tcBorders>
                  <w:top w:val="single" w:sz="4" w:space="0" w:color="000000"/>
                  <w:left w:val="single" w:sz="4" w:space="0" w:color="000000"/>
                  <w:bottom w:val="single" w:sz="4" w:space="0" w:color="000000"/>
                  <w:right w:val="single" w:sz="4" w:space="0" w:color="000000"/>
                </w:tcBorders>
                <w:vAlign w:val="center"/>
              </w:tcPr>
            </w:tcPrChange>
          </w:tcPr>
          <w:p w14:paraId="090C81FD" w14:textId="3396FEE8" w:rsidR="00766F3B" w:rsidRPr="00766F3B" w:rsidRDefault="00766F3B" w:rsidP="00766F3B">
            <w:pPr>
              <w:spacing w:line="360" w:lineRule="auto"/>
              <w:jc w:val="center"/>
              <w:rPr>
                <w:rFonts w:ascii="Times New Roman" w:eastAsia="Segoe UI" w:hAnsi="Times New Roman" w:cs="Times New Roman"/>
                <w:rPrChange w:id="472" w:author="瑋婷 徐" w:date="2024-12-27T11:08:00Z" w16du:dateUtc="2024-12-27T03:08:00Z">
                  <w:rPr>
                    <w:rFonts w:ascii="Times New Roman" w:eastAsia="標楷體" w:hAnsi="Times New Roman" w:cs="Times New Roman"/>
                    <w:color w:val="000000"/>
                  </w:rPr>
                </w:rPrChange>
              </w:rPr>
            </w:pPr>
            <w:ins w:id="473" w:author="瑋婷 徐" w:date="2024-12-27T11:08:00Z" w16du:dateUtc="2024-12-27T03:08:00Z">
              <w:r w:rsidRPr="00766F3B">
                <w:rPr>
                  <w:rFonts w:ascii="Times New Roman" w:hAnsi="Times New Roman" w:cs="Times New Roman"/>
                  <w:rPrChange w:id="474" w:author="瑋婷 徐" w:date="2024-12-27T11:08:00Z" w16du:dateUtc="2024-12-27T03:08:00Z">
                    <w:rPr/>
                  </w:rPrChange>
                </w:rPr>
                <w:t>55</w:t>
              </w:r>
            </w:ins>
            <w:del w:id="475" w:author="瑋婷 徐" w:date="2024-12-27T11:08:00Z" w16du:dateUtc="2024-12-27T03:08:00Z">
              <w:r w:rsidRPr="002435EC" w:rsidDel="00EF2A02">
                <w:rPr>
                  <w:rFonts w:ascii="Times New Roman" w:hAnsi="Times New Roman" w:cs="Times New Roman"/>
                </w:rPr>
                <w:delText>55</w:delText>
              </w:r>
            </w:del>
          </w:p>
        </w:tc>
        <w:tc>
          <w:tcPr>
            <w:tcW w:w="823" w:type="dxa"/>
            <w:tcBorders>
              <w:top w:val="single" w:sz="4" w:space="0" w:color="000000"/>
              <w:left w:val="single" w:sz="4" w:space="0" w:color="000000"/>
              <w:bottom w:val="single" w:sz="4" w:space="0" w:color="000000"/>
              <w:right w:val="single" w:sz="4" w:space="0" w:color="000000"/>
            </w:tcBorders>
            <w:tcPrChange w:id="476" w:author="瑋婷 徐" w:date="2024-12-27T11:08:00Z" w16du:dateUtc="2024-12-27T03:08:00Z">
              <w:tcPr>
                <w:tcW w:w="823" w:type="dxa"/>
                <w:gridSpan w:val="2"/>
                <w:tcBorders>
                  <w:top w:val="single" w:sz="4" w:space="0" w:color="000000"/>
                  <w:left w:val="single" w:sz="4" w:space="0" w:color="000000"/>
                  <w:bottom w:val="single" w:sz="4" w:space="0" w:color="000000"/>
                  <w:right w:val="single" w:sz="4" w:space="0" w:color="000000"/>
                </w:tcBorders>
                <w:vAlign w:val="center"/>
              </w:tcPr>
            </w:tcPrChange>
          </w:tcPr>
          <w:p w14:paraId="3FE36E19" w14:textId="09F0CA6B" w:rsidR="00766F3B" w:rsidRPr="00766F3B" w:rsidRDefault="00766F3B" w:rsidP="00766F3B">
            <w:pPr>
              <w:spacing w:line="360" w:lineRule="auto"/>
              <w:jc w:val="center"/>
              <w:rPr>
                <w:rFonts w:ascii="Times New Roman" w:eastAsia="Segoe UI" w:hAnsi="Times New Roman" w:cs="Times New Roman"/>
                <w:rPrChange w:id="477" w:author="瑋婷 徐" w:date="2024-12-27T11:08:00Z" w16du:dateUtc="2024-12-27T03:08:00Z">
                  <w:rPr>
                    <w:rFonts w:ascii="Times New Roman" w:eastAsia="標楷體" w:hAnsi="Times New Roman" w:cs="Times New Roman"/>
                    <w:color w:val="000000"/>
                  </w:rPr>
                </w:rPrChange>
              </w:rPr>
            </w:pPr>
            <w:ins w:id="478" w:author="瑋婷 徐" w:date="2024-12-27T11:08:00Z" w16du:dateUtc="2024-12-27T03:08:00Z">
              <w:r w:rsidRPr="00766F3B">
                <w:rPr>
                  <w:rFonts w:ascii="Times New Roman" w:hAnsi="Times New Roman" w:cs="Times New Roman"/>
                  <w:rPrChange w:id="479" w:author="瑋婷 徐" w:date="2024-12-27T11:08:00Z" w16du:dateUtc="2024-12-27T03:08:00Z">
                    <w:rPr/>
                  </w:rPrChange>
                </w:rPr>
                <w:t>48</w:t>
              </w:r>
            </w:ins>
            <w:del w:id="480" w:author="瑋婷 徐" w:date="2024-12-27T11:08:00Z" w16du:dateUtc="2024-12-27T03:08:00Z">
              <w:r w:rsidRPr="002435EC" w:rsidDel="00EF2A02">
                <w:rPr>
                  <w:rFonts w:ascii="Times New Roman" w:hAnsi="Times New Roman" w:cs="Times New Roman"/>
                </w:rPr>
                <w:delText>50</w:delText>
              </w:r>
            </w:del>
          </w:p>
        </w:tc>
        <w:tc>
          <w:tcPr>
            <w:tcW w:w="843" w:type="dxa"/>
            <w:tcBorders>
              <w:top w:val="single" w:sz="4" w:space="0" w:color="000000"/>
              <w:left w:val="single" w:sz="4" w:space="0" w:color="000000"/>
              <w:bottom w:val="single" w:sz="4" w:space="0" w:color="000000"/>
              <w:right w:val="single" w:sz="4" w:space="0" w:color="000000"/>
            </w:tcBorders>
            <w:tcPrChange w:id="481" w:author="瑋婷 徐" w:date="2024-12-27T11:08:00Z" w16du:dateUtc="2024-12-27T03:08:00Z">
              <w:tcPr>
                <w:tcW w:w="843" w:type="dxa"/>
                <w:gridSpan w:val="2"/>
                <w:tcBorders>
                  <w:top w:val="single" w:sz="4" w:space="0" w:color="000000"/>
                  <w:left w:val="single" w:sz="4" w:space="0" w:color="000000"/>
                  <w:bottom w:val="single" w:sz="4" w:space="0" w:color="000000"/>
                  <w:right w:val="single" w:sz="4" w:space="0" w:color="000000"/>
                </w:tcBorders>
                <w:vAlign w:val="center"/>
              </w:tcPr>
            </w:tcPrChange>
          </w:tcPr>
          <w:p w14:paraId="13038ED9" w14:textId="04D92905" w:rsidR="00766F3B" w:rsidRPr="00766F3B" w:rsidRDefault="00766F3B" w:rsidP="00766F3B">
            <w:pPr>
              <w:spacing w:line="360" w:lineRule="auto"/>
              <w:jc w:val="center"/>
              <w:rPr>
                <w:rFonts w:ascii="Times New Roman" w:eastAsia="Segoe UI" w:hAnsi="Times New Roman" w:cs="Times New Roman"/>
                <w:rPrChange w:id="482" w:author="瑋婷 徐" w:date="2024-12-27T11:08:00Z" w16du:dateUtc="2024-12-27T03:08:00Z">
                  <w:rPr>
                    <w:rFonts w:ascii="Times New Roman" w:eastAsia="標楷體" w:hAnsi="Times New Roman" w:cs="Times New Roman"/>
                    <w:color w:val="000000"/>
                  </w:rPr>
                </w:rPrChange>
              </w:rPr>
            </w:pPr>
            <w:ins w:id="483" w:author="瑋婷 徐" w:date="2024-12-27T11:08:00Z" w16du:dateUtc="2024-12-27T03:08:00Z">
              <w:r w:rsidRPr="00766F3B">
                <w:rPr>
                  <w:rFonts w:ascii="Times New Roman" w:hAnsi="Times New Roman" w:cs="Times New Roman"/>
                  <w:rPrChange w:id="484" w:author="瑋婷 徐" w:date="2024-12-27T11:08:00Z" w16du:dateUtc="2024-12-27T03:08:00Z">
                    <w:rPr/>
                  </w:rPrChange>
                </w:rPr>
                <w:t>45</w:t>
              </w:r>
            </w:ins>
            <w:del w:id="485" w:author="瑋婷 徐" w:date="2024-12-27T11:08:00Z" w16du:dateUtc="2024-12-27T03:08:00Z">
              <w:r w:rsidRPr="002435EC" w:rsidDel="00EF2A02">
                <w:rPr>
                  <w:rFonts w:ascii="Times New Roman" w:hAnsi="Times New Roman" w:cs="Times New Roman"/>
                </w:rPr>
                <w:delText>45</w:delText>
              </w:r>
            </w:del>
          </w:p>
        </w:tc>
        <w:tc>
          <w:tcPr>
            <w:tcW w:w="841" w:type="dxa"/>
            <w:tcBorders>
              <w:top w:val="single" w:sz="4" w:space="0" w:color="000000"/>
              <w:left w:val="single" w:sz="4" w:space="0" w:color="000000"/>
              <w:bottom w:val="single" w:sz="4" w:space="0" w:color="000000"/>
              <w:right w:val="single" w:sz="4" w:space="0" w:color="000000"/>
            </w:tcBorders>
            <w:tcPrChange w:id="486" w:author="瑋婷 徐" w:date="2024-12-27T11:08:00Z" w16du:dateUtc="2024-12-27T03:08:00Z">
              <w:tcPr>
                <w:tcW w:w="841" w:type="dxa"/>
                <w:gridSpan w:val="2"/>
                <w:tcBorders>
                  <w:top w:val="single" w:sz="4" w:space="0" w:color="000000"/>
                  <w:left w:val="single" w:sz="4" w:space="0" w:color="000000"/>
                  <w:bottom w:val="single" w:sz="4" w:space="0" w:color="000000"/>
                  <w:right w:val="single" w:sz="4" w:space="0" w:color="000000"/>
                </w:tcBorders>
                <w:vAlign w:val="center"/>
              </w:tcPr>
            </w:tcPrChange>
          </w:tcPr>
          <w:p w14:paraId="0A8BE58A" w14:textId="2859F555" w:rsidR="00766F3B" w:rsidRPr="00766F3B" w:rsidRDefault="00766F3B" w:rsidP="00766F3B">
            <w:pPr>
              <w:spacing w:line="360" w:lineRule="auto"/>
              <w:jc w:val="center"/>
              <w:rPr>
                <w:rFonts w:ascii="Times New Roman" w:eastAsia="Segoe UI" w:hAnsi="Times New Roman" w:cs="Times New Roman"/>
                <w:rPrChange w:id="487" w:author="瑋婷 徐" w:date="2024-12-27T11:08:00Z" w16du:dateUtc="2024-12-27T03:08:00Z">
                  <w:rPr>
                    <w:rFonts w:ascii="Times New Roman" w:eastAsia="標楷體" w:hAnsi="Times New Roman" w:cs="Times New Roman"/>
                    <w:color w:val="000000"/>
                  </w:rPr>
                </w:rPrChange>
              </w:rPr>
            </w:pPr>
            <w:ins w:id="488" w:author="瑋婷 徐" w:date="2024-12-27T11:08:00Z" w16du:dateUtc="2024-12-27T03:08:00Z">
              <w:r w:rsidRPr="00766F3B">
                <w:rPr>
                  <w:rFonts w:ascii="Times New Roman" w:hAnsi="Times New Roman" w:cs="Times New Roman"/>
                  <w:rPrChange w:id="489" w:author="瑋婷 徐" w:date="2024-12-27T11:08:00Z" w16du:dateUtc="2024-12-27T03:08:00Z">
                    <w:rPr/>
                  </w:rPrChange>
                </w:rPr>
                <w:t>55</w:t>
              </w:r>
            </w:ins>
            <w:del w:id="490" w:author="瑋婷 徐" w:date="2024-12-27T11:08:00Z" w16du:dateUtc="2024-12-27T03:08:00Z">
              <w:r w:rsidRPr="002435EC" w:rsidDel="00EF2A02">
                <w:rPr>
                  <w:rFonts w:ascii="Times New Roman" w:hAnsi="Times New Roman" w:cs="Times New Roman"/>
                </w:rPr>
                <w:delText>52</w:delText>
              </w:r>
            </w:del>
          </w:p>
        </w:tc>
        <w:tc>
          <w:tcPr>
            <w:tcW w:w="823" w:type="dxa"/>
            <w:tcBorders>
              <w:top w:val="single" w:sz="4" w:space="0" w:color="000000"/>
              <w:left w:val="single" w:sz="4" w:space="0" w:color="000000"/>
              <w:bottom w:val="single" w:sz="4" w:space="0" w:color="000000"/>
              <w:right w:val="single" w:sz="4" w:space="0" w:color="000000"/>
            </w:tcBorders>
            <w:tcPrChange w:id="491" w:author="瑋婷 徐" w:date="2024-12-27T11:08:00Z" w16du:dateUtc="2024-12-27T03:08:00Z">
              <w:tcPr>
                <w:tcW w:w="823" w:type="dxa"/>
                <w:gridSpan w:val="2"/>
                <w:tcBorders>
                  <w:top w:val="single" w:sz="4" w:space="0" w:color="000000"/>
                  <w:left w:val="single" w:sz="4" w:space="0" w:color="000000"/>
                  <w:bottom w:val="single" w:sz="4" w:space="0" w:color="000000"/>
                  <w:right w:val="single" w:sz="4" w:space="0" w:color="000000"/>
                </w:tcBorders>
                <w:vAlign w:val="center"/>
              </w:tcPr>
            </w:tcPrChange>
          </w:tcPr>
          <w:p w14:paraId="33F19648" w14:textId="1FA828A5" w:rsidR="00766F3B" w:rsidRPr="00766F3B" w:rsidRDefault="00766F3B" w:rsidP="00766F3B">
            <w:pPr>
              <w:spacing w:line="360" w:lineRule="auto"/>
              <w:jc w:val="center"/>
              <w:rPr>
                <w:rFonts w:ascii="Times New Roman" w:eastAsia="Segoe UI" w:hAnsi="Times New Roman" w:cs="Times New Roman"/>
                <w:rPrChange w:id="492" w:author="瑋婷 徐" w:date="2024-12-27T11:08:00Z" w16du:dateUtc="2024-12-27T03:08:00Z">
                  <w:rPr>
                    <w:rFonts w:ascii="Times New Roman" w:eastAsia="標楷體" w:hAnsi="Times New Roman" w:cs="Times New Roman"/>
                    <w:color w:val="000000"/>
                  </w:rPr>
                </w:rPrChange>
              </w:rPr>
            </w:pPr>
            <w:ins w:id="493" w:author="瑋婷 徐" w:date="2024-12-27T11:08:00Z" w16du:dateUtc="2024-12-27T03:08:00Z">
              <w:r w:rsidRPr="00766F3B">
                <w:rPr>
                  <w:rFonts w:ascii="Times New Roman" w:hAnsi="Times New Roman" w:cs="Times New Roman"/>
                  <w:rPrChange w:id="494" w:author="瑋婷 徐" w:date="2024-12-27T11:08:00Z" w16du:dateUtc="2024-12-27T03:08:00Z">
                    <w:rPr/>
                  </w:rPrChange>
                </w:rPr>
                <w:t>49</w:t>
              </w:r>
            </w:ins>
            <w:del w:id="495" w:author="瑋婷 徐" w:date="2024-12-27T11:08:00Z" w16du:dateUtc="2024-12-27T03:08:00Z">
              <w:r w:rsidRPr="002435EC" w:rsidDel="00EF2A02">
                <w:rPr>
                  <w:rFonts w:ascii="Times New Roman" w:hAnsi="Times New Roman" w:cs="Times New Roman"/>
                </w:rPr>
                <w:delText>48</w:delText>
              </w:r>
            </w:del>
          </w:p>
        </w:tc>
        <w:tc>
          <w:tcPr>
            <w:tcW w:w="824" w:type="dxa"/>
            <w:tcBorders>
              <w:top w:val="single" w:sz="4" w:space="0" w:color="000000"/>
              <w:left w:val="single" w:sz="4" w:space="0" w:color="000000"/>
              <w:bottom w:val="single" w:sz="4" w:space="0" w:color="000000"/>
              <w:right w:val="single" w:sz="4" w:space="0" w:color="000000"/>
            </w:tcBorders>
            <w:tcPrChange w:id="496" w:author="瑋婷 徐" w:date="2024-12-27T11:08:00Z" w16du:dateUtc="2024-12-27T03:08:00Z">
              <w:tcPr>
                <w:tcW w:w="824" w:type="dxa"/>
                <w:gridSpan w:val="2"/>
                <w:tcBorders>
                  <w:top w:val="single" w:sz="4" w:space="0" w:color="000000"/>
                  <w:left w:val="single" w:sz="4" w:space="0" w:color="000000"/>
                  <w:bottom w:val="single" w:sz="4" w:space="0" w:color="000000"/>
                  <w:right w:val="single" w:sz="4" w:space="0" w:color="000000"/>
                </w:tcBorders>
                <w:vAlign w:val="center"/>
              </w:tcPr>
            </w:tcPrChange>
          </w:tcPr>
          <w:p w14:paraId="561F1601" w14:textId="5F4D51B6" w:rsidR="00766F3B" w:rsidRPr="00766F3B" w:rsidRDefault="00766F3B" w:rsidP="00766F3B">
            <w:pPr>
              <w:spacing w:line="360" w:lineRule="auto"/>
              <w:jc w:val="center"/>
              <w:rPr>
                <w:rFonts w:ascii="Times New Roman" w:eastAsia="Segoe UI" w:hAnsi="Times New Roman" w:cs="Times New Roman"/>
                <w:rPrChange w:id="497" w:author="瑋婷 徐" w:date="2024-12-27T11:08:00Z" w16du:dateUtc="2024-12-27T03:08:00Z">
                  <w:rPr>
                    <w:rFonts w:ascii="Times New Roman" w:eastAsia="標楷體" w:hAnsi="Times New Roman" w:cs="Times New Roman"/>
                    <w:color w:val="000000"/>
                  </w:rPr>
                </w:rPrChange>
              </w:rPr>
            </w:pPr>
            <w:ins w:id="498" w:author="瑋婷 徐" w:date="2024-12-27T11:08:00Z" w16du:dateUtc="2024-12-27T03:08:00Z">
              <w:r w:rsidRPr="00766F3B">
                <w:rPr>
                  <w:rFonts w:ascii="Times New Roman" w:hAnsi="Times New Roman" w:cs="Times New Roman"/>
                  <w:rPrChange w:id="499" w:author="瑋婷 徐" w:date="2024-12-27T11:08:00Z" w16du:dateUtc="2024-12-27T03:08:00Z">
                    <w:rPr/>
                  </w:rPrChange>
                </w:rPr>
                <w:t>47</w:t>
              </w:r>
            </w:ins>
            <w:del w:id="500" w:author="瑋婷 徐" w:date="2024-12-27T11:08:00Z" w16du:dateUtc="2024-12-27T03:08:00Z">
              <w:r w:rsidRPr="002435EC" w:rsidDel="00EF2A02">
                <w:rPr>
                  <w:rFonts w:ascii="Times New Roman" w:hAnsi="Times New Roman" w:cs="Times New Roman"/>
                </w:rPr>
                <w:delText>42</w:delText>
              </w:r>
            </w:del>
          </w:p>
        </w:tc>
        <w:tc>
          <w:tcPr>
            <w:tcW w:w="823" w:type="dxa"/>
            <w:tcBorders>
              <w:top w:val="single" w:sz="4" w:space="0" w:color="000000"/>
              <w:left w:val="single" w:sz="4" w:space="0" w:color="000000"/>
              <w:bottom w:val="single" w:sz="4" w:space="0" w:color="000000"/>
              <w:right w:val="single" w:sz="4" w:space="0" w:color="000000"/>
            </w:tcBorders>
            <w:tcPrChange w:id="501" w:author="瑋婷 徐" w:date="2024-12-27T11:08:00Z" w16du:dateUtc="2024-12-27T03:08:00Z">
              <w:tcPr>
                <w:tcW w:w="823" w:type="dxa"/>
                <w:gridSpan w:val="2"/>
                <w:tcBorders>
                  <w:top w:val="single" w:sz="4" w:space="0" w:color="000000"/>
                  <w:left w:val="single" w:sz="4" w:space="0" w:color="000000"/>
                  <w:bottom w:val="single" w:sz="4" w:space="0" w:color="000000"/>
                  <w:right w:val="single" w:sz="4" w:space="0" w:color="000000"/>
                </w:tcBorders>
                <w:vAlign w:val="center"/>
              </w:tcPr>
            </w:tcPrChange>
          </w:tcPr>
          <w:p w14:paraId="019C1A01" w14:textId="499D6E1A" w:rsidR="00766F3B" w:rsidRPr="00766F3B" w:rsidRDefault="00766F3B" w:rsidP="00766F3B">
            <w:pPr>
              <w:spacing w:line="360" w:lineRule="auto"/>
              <w:jc w:val="center"/>
              <w:rPr>
                <w:rFonts w:ascii="Times New Roman" w:eastAsia="Segoe UI" w:hAnsi="Times New Roman" w:cs="Times New Roman"/>
                <w:rPrChange w:id="502" w:author="瑋婷 徐" w:date="2024-12-27T11:08:00Z" w16du:dateUtc="2024-12-27T03:08:00Z">
                  <w:rPr>
                    <w:rFonts w:ascii="Times New Roman" w:eastAsia="標楷體" w:hAnsi="Times New Roman" w:cs="Times New Roman"/>
                    <w:color w:val="000000"/>
                  </w:rPr>
                </w:rPrChange>
              </w:rPr>
            </w:pPr>
            <w:ins w:id="503" w:author="瑋婷 徐" w:date="2024-12-27T11:08:00Z" w16du:dateUtc="2024-12-27T03:08:00Z">
              <w:r w:rsidRPr="00766F3B">
                <w:rPr>
                  <w:rFonts w:ascii="Times New Roman" w:hAnsi="Times New Roman" w:cs="Times New Roman"/>
                  <w:rPrChange w:id="504" w:author="瑋婷 徐" w:date="2024-12-27T11:08:00Z" w16du:dateUtc="2024-12-27T03:08:00Z">
                    <w:rPr/>
                  </w:rPrChange>
                </w:rPr>
                <w:t>50</w:t>
              </w:r>
            </w:ins>
            <w:del w:id="505" w:author="瑋婷 徐" w:date="2024-12-27T11:08:00Z" w16du:dateUtc="2024-12-27T03:08:00Z">
              <w:r w:rsidRPr="002435EC" w:rsidDel="00EF2A02">
                <w:rPr>
                  <w:rFonts w:ascii="Times New Roman" w:hAnsi="Times New Roman" w:cs="Times New Roman"/>
                </w:rPr>
                <w:delText>50</w:delText>
              </w:r>
            </w:del>
          </w:p>
        </w:tc>
        <w:tc>
          <w:tcPr>
            <w:tcW w:w="823" w:type="dxa"/>
            <w:tcBorders>
              <w:top w:val="single" w:sz="4" w:space="0" w:color="000000"/>
              <w:left w:val="single" w:sz="4" w:space="0" w:color="000000"/>
              <w:bottom w:val="single" w:sz="4" w:space="0" w:color="000000"/>
              <w:right w:val="single" w:sz="4" w:space="0" w:color="000000"/>
            </w:tcBorders>
            <w:tcPrChange w:id="506" w:author="瑋婷 徐" w:date="2024-12-27T11:08:00Z" w16du:dateUtc="2024-12-27T03:08:00Z">
              <w:tcPr>
                <w:tcW w:w="823" w:type="dxa"/>
                <w:gridSpan w:val="2"/>
                <w:tcBorders>
                  <w:top w:val="single" w:sz="4" w:space="0" w:color="000000"/>
                  <w:left w:val="single" w:sz="4" w:space="0" w:color="000000"/>
                  <w:bottom w:val="single" w:sz="4" w:space="0" w:color="000000"/>
                  <w:right w:val="single" w:sz="4" w:space="0" w:color="000000"/>
                </w:tcBorders>
                <w:vAlign w:val="center"/>
              </w:tcPr>
            </w:tcPrChange>
          </w:tcPr>
          <w:p w14:paraId="5C9E5295" w14:textId="5F44FB6F" w:rsidR="00766F3B" w:rsidRPr="00766F3B" w:rsidRDefault="00766F3B" w:rsidP="00766F3B">
            <w:pPr>
              <w:spacing w:line="360" w:lineRule="auto"/>
              <w:jc w:val="center"/>
              <w:rPr>
                <w:rFonts w:ascii="Times New Roman" w:eastAsia="Segoe UI" w:hAnsi="Times New Roman" w:cs="Times New Roman"/>
                <w:rPrChange w:id="507" w:author="瑋婷 徐" w:date="2024-12-27T11:08:00Z" w16du:dateUtc="2024-12-27T03:08:00Z">
                  <w:rPr>
                    <w:rFonts w:ascii="Times New Roman" w:eastAsia="標楷體" w:hAnsi="Times New Roman" w:cs="Times New Roman"/>
                    <w:color w:val="000000"/>
                  </w:rPr>
                </w:rPrChange>
              </w:rPr>
            </w:pPr>
            <w:ins w:id="508" w:author="瑋婷 徐" w:date="2024-12-27T11:08:00Z" w16du:dateUtc="2024-12-27T03:08:00Z">
              <w:r w:rsidRPr="00766F3B">
                <w:rPr>
                  <w:rFonts w:ascii="Times New Roman" w:hAnsi="Times New Roman" w:cs="Times New Roman"/>
                  <w:rPrChange w:id="509" w:author="瑋婷 徐" w:date="2024-12-27T11:08:00Z" w16du:dateUtc="2024-12-27T03:08:00Z">
                    <w:rPr/>
                  </w:rPrChange>
                </w:rPr>
                <w:t>391</w:t>
              </w:r>
            </w:ins>
            <w:del w:id="510" w:author="瑋婷 徐" w:date="2024-12-27T11:08:00Z" w16du:dateUtc="2024-12-27T03:08:00Z">
              <w:r w:rsidRPr="002435EC" w:rsidDel="00EF2A02">
                <w:rPr>
                  <w:rFonts w:ascii="Times New Roman" w:hAnsi="Times New Roman" w:cs="Times New Roman"/>
                </w:rPr>
                <w:delText>38</w:delText>
              </w:r>
              <w:r w:rsidRPr="00766F3B" w:rsidDel="00EF2A02">
                <w:rPr>
                  <w:rFonts w:ascii="Times New Roman" w:eastAsia="Segoe UI" w:hAnsi="Times New Roman" w:cs="Times New Roman"/>
                  <w:rPrChange w:id="511" w:author="瑋婷 徐" w:date="2024-12-27T11:08:00Z" w16du:dateUtc="2024-12-27T03:08:00Z">
                    <w:rPr>
                      <w:rFonts w:ascii="Times New Roman" w:eastAsia="標楷體" w:hAnsi="Times New Roman" w:cs="Times New Roman"/>
                      <w:color w:val="000000"/>
                    </w:rPr>
                  </w:rPrChange>
                </w:rPr>
                <w:delText>4</w:delText>
              </w:r>
            </w:del>
          </w:p>
        </w:tc>
      </w:tr>
    </w:tbl>
    <w:p w14:paraId="7946194E" w14:textId="77777777" w:rsidR="00D93FCC" w:rsidRDefault="00D93FCC">
      <w:pPr>
        <w:rPr>
          <w:rFonts w:ascii="Times New Roman" w:eastAsia="標楷體" w:hAnsi="Times New Roman" w:cs="Times New Roman"/>
        </w:rPr>
      </w:pPr>
    </w:p>
    <w:p w14:paraId="1145AD44" w14:textId="77777777" w:rsidR="00D93FCC" w:rsidRDefault="002435EC">
      <w:pPr>
        <w:rPr>
          <w:rFonts w:ascii="Times New Roman" w:eastAsia="標楷體" w:hAnsi="Times New Roman" w:cs="Times New Roman"/>
        </w:rPr>
      </w:pPr>
      <w:r>
        <w:br w:type="page"/>
      </w:r>
    </w:p>
    <w:p w14:paraId="3914BAC8" w14:textId="77777777"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2</w:t>
      </w:r>
      <w:r>
        <w:rPr>
          <w:rFonts w:ascii="Times New Roman" w:eastAsia="標楷體" w:hAnsi="Times New Roman" w:cs="Times New Roman"/>
        </w:rPr>
        <w:t>、臺灣獼猴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調查記錄表</w:t>
      </w:r>
    </w:p>
    <w:p w14:paraId="6B4E6385" w14:textId="3844C5AE" w:rsidR="00D93FCC" w:rsidRDefault="00145099">
      <w:pPr>
        <w:spacing w:line="360" w:lineRule="auto"/>
        <w:jc w:val="center"/>
        <w:rPr>
          <w:rFonts w:ascii="Times New Roman" w:eastAsia="標楷體" w:hAnsi="Times New Roman" w:cs="Times New Roman"/>
        </w:rPr>
      </w:pPr>
      <w:r>
        <w:rPr>
          <w:noProof/>
        </w:rPr>
        <w:drawing>
          <wp:inline distT="0" distB="0" distL="0" distR="0" wp14:anchorId="41606433" wp14:editId="2137FCA5">
            <wp:extent cx="5274310" cy="7400925"/>
            <wp:effectExtent l="0" t="0" r="2540" b="9525"/>
            <wp:docPr id="20830634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63482" name=""/>
                    <pic:cNvPicPr/>
                  </pic:nvPicPr>
                  <pic:blipFill>
                    <a:blip r:embed="rId14"/>
                    <a:stretch>
                      <a:fillRect/>
                    </a:stretch>
                  </pic:blipFill>
                  <pic:spPr>
                    <a:xfrm>
                      <a:off x="0" y="0"/>
                      <a:ext cx="5274310" cy="7400925"/>
                    </a:xfrm>
                    <a:prstGeom prst="rect">
                      <a:avLst/>
                    </a:prstGeom>
                  </pic:spPr>
                </pic:pic>
              </a:graphicData>
            </a:graphic>
          </wp:inline>
        </w:drawing>
      </w:r>
    </w:p>
    <w:p w14:paraId="394CCF7E" w14:textId="77777777" w:rsidR="00D93FCC" w:rsidRDefault="002435EC">
      <w:pPr>
        <w:rPr>
          <w:rFonts w:ascii="Times New Roman" w:eastAsia="標楷體" w:hAnsi="Times New Roman" w:cs="Times New Roman"/>
        </w:rPr>
      </w:pPr>
      <w:r>
        <w:br w:type="page"/>
      </w:r>
    </w:p>
    <w:p w14:paraId="52C0D716" w14:textId="77777777"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3</w:t>
      </w:r>
      <w:r>
        <w:rPr>
          <w:rFonts w:ascii="Times New Roman" w:eastAsia="標楷體" w:hAnsi="Times New Roman" w:cs="Times New Roman"/>
        </w:rPr>
        <w:t>、臺灣繁殖鳥類調查記錄表</w:t>
      </w:r>
    </w:p>
    <w:p w14:paraId="4B083751" w14:textId="77777777" w:rsidR="00D93FCC" w:rsidRDefault="002435EC">
      <w:pPr>
        <w:rPr>
          <w:rFonts w:ascii="Times New Roman" w:eastAsia="標楷體" w:hAnsi="Times New Roman" w:cs="Times New Roman"/>
        </w:rPr>
      </w:pPr>
      <w:r>
        <w:rPr>
          <w:noProof/>
        </w:rPr>
        <w:drawing>
          <wp:inline distT="0" distB="0" distL="0" distR="0" wp14:anchorId="25ABA3C2" wp14:editId="44B61425">
            <wp:extent cx="5274310" cy="7459980"/>
            <wp:effectExtent l="0" t="0" r="0" b="0"/>
            <wp:docPr id="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7"/>
                    <pic:cNvPicPr>
                      <a:picLocks noChangeAspect="1" noChangeArrowheads="1"/>
                    </pic:cNvPicPr>
                  </pic:nvPicPr>
                  <pic:blipFill>
                    <a:blip r:embed="rId15"/>
                    <a:stretch>
                      <a:fillRect/>
                    </a:stretch>
                  </pic:blipFill>
                  <pic:spPr bwMode="auto">
                    <a:xfrm>
                      <a:off x="0" y="0"/>
                      <a:ext cx="5274310" cy="7459980"/>
                    </a:xfrm>
                    <a:prstGeom prst="rect">
                      <a:avLst/>
                    </a:prstGeom>
                  </pic:spPr>
                </pic:pic>
              </a:graphicData>
            </a:graphic>
          </wp:inline>
        </w:drawing>
      </w:r>
    </w:p>
    <w:p w14:paraId="153EED7A" w14:textId="77777777" w:rsidR="00D93FCC" w:rsidRDefault="002435EC">
      <w:pPr>
        <w:rPr>
          <w:rFonts w:ascii="Times New Roman" w:eastAsia="標楷體" w:hAnsi="Times New Roman" w:cs="Times New Roman"/>
        </w:rPr>
      </w:pPr>
      <w:r>
        <w:br w:type="page"/>
      </w:r>
    </w:p>
    <w:p w14:paraId="2A292D00" w14:textId="0C44E913" w:rsidR="00D93FCC" w:rsidRDefault="002435EC">
      <w:pPr>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4</w:t>
      </w:r>
      <w:r>
        <w:rPr>
          <w:rFonts w:ascii="Times New Roman" w:eastAsia="標楷體" w:hAnsi="Times New Roman" w:cs="Times New Roman"/>
        </w:rPr>
        <w:t>、</w:t>
      </w:r>
      <w:r>
        <w:rPr>
          <w:rFonts w:ascii="Times New Roman" w:eastAsia="標楷體" w:hAnsi="Times New Roman" w:cs="Times New Roman"/>
        </w:rPr>
        <w:t>202</w:t>
      </w:r>
      <w:del w:id="512" w:author="瑋婷 徐" w:date="2024-12-27T11:10:00Z" w16du:dateUtc="2024-12-27T03:10:00Z">
        <w:r w:rsidDel="00FC0E7C">
          <w:rPr>
            <w:rFonts w:ascii="Times New Roman" w:eastAsia="標楷體" w:hAnsi="Times New Roman" w:cs="Times New Roman" w:hint="eastAsia"/>
          </w:rPr>
          <w:delText>3</w:delText>
        </w:r>
      </w:del>
      <w:ins w:id="513" w:author="瑋婷 徐" w:date="2024-12-27T11:10:00Z" w16du:dateUtc="2024-12-27T03:10:00Z">
        <w:r w:rsidR="00FC0E7C">
          <w:rPr>
            <w:rFonts w:ascii="Times New Roman" w:eastAsia="標楷體" w:hAnsi="Times New Roman" w:cs="Times New Roman" w:hint="eastAsia"/>
          </w:rPr>
          <w:t>4</w:t>
        </w:r>
      </w:ins>
      <w:r>
        <w:rPr>
          <w:rFonts w:ascii="Times New Roman" w:eastAsia="標楷體" w:hAnsi="Times New Roman" w:cs="Times New Roman"/>
        </w:rPr>
        <w:t>年各分署臺灣獼猴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調查的樣點次和資料的正確率</w:t>
      </w:r>
    </w:p>
    <w:tbl>
      <w:tblPr>
        <w:tblW w:w="5000" w:type="pct"/>
        <w:tblInd w:w="-29" w:type="dxa"/>
        <w:tblLayout w:type="fixed"/>
        <w:tblCellMar>
          <w:top w:w="15" w:type="dxa"/>
          <w:left w:w="15" w:type="dxa"/>
          <w:right w:w="15" w:type="dxa"/>
        </w:tblCellMar>
        <w:tblLook w:val="0000" w:firstRow="0" w:lastRow="0" w:firstColumn="0" w:lastColumn="0" w:noHBand="0" w:noVBand="0"/>
        <w:tblPrChange w:id="514" w:author="瑋婷 徐" w:date="2024-12-27T11:10:00Z" w16du:dateUtc="2024-12-27T03:10:00Z">
          <w:tblPr>
            <w:tblW w:w="5000" w:type="pct"/>
            <w:tblInd w:w="-29" w:type="dxa"/>
            <w:tblLayout w:type="fixed"/>
            <w:tblCellMar>
              <w:top w:w="15" w:type="dxa"/>
              <w:left w:w="15" w:type="dxa"/>
              <w:right w:w="15" w:type="dxa"/>
            </w:tblCellMar>
            <w:tblLook w:val="0000" w:firstRow="0" w:lastRow="0" w:firstColumn="0" w:lastColumn="0" w:noHBand="0" w:noVBand="0"/>
          </w:tblPr>
        </w:tblPrChange>
      </w:tblPr>
      <w:tblGrid>
        <w:gridCol w:w="1712"/>
        <w:gridCol w:w="1714"/>
        <w:gridCol w:w="1708"/>
        <w:gridCol w:w="3172"/>
        <w:tblGridChange w:id="515">
          <w:tblGrid>
            <w:gridCol w:w="58"/>
            <w:gridCol w:w="1654"/>
            <w:gridCol w:w="58"/>
            <w:gridCol w:w="1656"/>
            <w:gridCol w:w="58"/>
            <w:gridCol w:w="1650"/>
            <w:gridCol w:w="58"/>
            <w:gridCol w:w="3114"/>
            <w:gridCol w:w="58"/>
          </w:tblGrid>
        </w:tblGridChange>
      </w:tblGrid>
      <w:tr w:rsidR="00D93FCC" w14:paraId="585870A5" w14:textId="77777777" w:rsidTr="00766F3B">
        <w:trPr>
          <w:trHeight w:val="777"/>
          <w:trPrChange w:id="516" w:author="瑋婷 徐" w:date="2024-12-27T11:10:00Z" w16du:dateUtc="2024-12-27T03:10:00Z">
            <w:trPr>
              <w:gridBefore w:val="1"/>
              <w:trHeight w:val="777"/>
            </w:trPr>
          </w:trPrChange>
        </w:trPr>
        <w:tc>
          <w:tcPr>
            <w:tcW w:w="1712" w:type="dxa"/>
            <w:tcBorders>
              <w:top w:val="single" w:sz="8" w:space="0" w:color="000000"/>
              <w:bottom w:val="single" w:sz="8" w:space="0" w:color="000000"/>
            </w:tcBorders>
            <w:vAlign w:val="center"/>
            <w:tcPrChange w:id="517" w:author="瑋婷 徐" w:date="2024-12-27T11:10:00Z" w16du:dateUtc="2024-12-27T03:10:00Z">
              <w:tcPr>
                <w:tcW w:w="1712" w:type="dxa"/>
                <w:gridSpan w:val="2"/>
                <w:tcBorders>
                  <w:top w:val="single" w:sz="8" w:space="0" w:color="000000"/>
                  <w:bottom w:val="single" w:sz="8" w:space="0" w:color="000000"/>
                </w:tcBorders>
                <w:vAlign w:val="center"/>
              </w:tcPr>
            </w:tcPrChange>
          </w:tcPr>
          <w:p w14:paraId="08B01E03" w14:textId="28A991F9" w:rsidR="00D93FCC" w:rsidRDefault="002435EC" w:rsidP="00766F3B">
            <w:pPr>
              <w:jc w:val="center"/>
              <w:rPr>
                <w:rFonts w:ascii="Times New Roman" w:eastAsia="標楷體" w:hAnsi="Times New Roman" w:cs="Times New Roman"/>
              </w:rPr>
            </w:pPr>
            <w:r>
              <w:rPr>
                <w:rFonts w:ascii="Times New Roman" w:eastAsia="標楷體" w:hAnsi="Times New Roman" w:cs="Times New Roman"/>
              </w:rPr>
              <w:t>分署</w:t>
            </w:r>
          </w:p>
        </w:tc>
        <w:tc>
          <w:tcPr>
            <w:tcW w:w="1714" w:type="dxa"/>
            <w:tcBorders>
              <w:top w:val="single" w:sz="8" w:space="0" w:color="000000"/>
              <w:bottom w:val="single" w:sz="8" w:space="0" w:color="000000"/>
            </w:tcBorders>
            <w:vAlign w:val="center"/>
            <w:tcPrChange w:id="518" w:author="瑋婷 徐" w:date="2024-12-27T11:10:00Z" w16du:dateUtc="2024-12-27T03:10:00Z">
              <w:tcPr>
                <w:tcW w:w="1714" w:type="dxa"/>
                <w:gridSpan w:val="2"/>
                <w:tcBorders>
                  <w:top w:val="single" w:sz="8" w:space="0" w:color="000000"/>
                  <w:bottom w:val="single" w:sz="8" w:space="0" w:color="000000"/>
                </w:tcBorders>
                <w:vAlign w:val="center"/>
              </w:tcPr>
            </w:tcPrChange>
          </w:tcPr>
          <w:p w14:paraId="6C299CFA" w14:textId="77777777" w:rsidR="00A814EE" w:rsidRDefault="00A814EE" w:rsidP="00766F3B">
            <w:pPr>
              <w:jc w:val="center"/>
              <w:rPr>
                <w:rFonts w:ascii="Times New Roman" w:eastAsia="標楷體" w:hAnsi="Times New Roman" w:cs="Times New Roman"/>
              </w:rPr>
            </w:pPr>
            <w:r>
              <w:rPr>
                <w:rFonts w:ascii="Times New Roman" w:eastAsia="標楷體" w:hAnsi="Times New Roman" w:cs="Times New Roman"/>
              </w:rPr>
              <w:t>調查</w:t>
            </w:r>
            <w:r w:rsidR="002435EC">
              <w:rPr>
                <w:rFonts w:ascii="Times New Roman" w:eastAsia="標楷體" w:hAnsi="Times New Roman" w:cs="Times New Roman"/>
              </w:rPr>
              <w:t>樣點次</w:t>
            </w:r>
          </w:p>
          <w:p w14:paraId="677C17BA" w14:textId="13780F3F" w:rsidR="00D93FCC" w:rsidRDefault="002435EC" w:rsidP="00766F3B">
            <w:pPr>
              <w:jc w:val="center"/>
              <w:rPr>
                <w:rFonts w:ascii="Times New Roman" w:eastAsia="標楷體" w:hAnsi="Times New Roman" w:cs="Times New Roman"/>
              </w:rPr>
            </w:pPr>
            <w:r>
              <w:rPr>
                <w:rFonts w:ascii="Times New Roman" w:eastAsia="標楷體" w:hAnsi="Times New Roman" w:cs="Times New Roman"/>
              </w:rPr>
              <w:t>(</w:t>
            </w:r>
            <w:r>
              <w:rPr>
                <w:rFonts w:ascii="Times New Roman" w:eastAsia="標楷體" w:hAnsi="Times New Roman" w:cs="Times New Roman"/>
              </w:rPr>
              <w:t>個</w:t>
            </w:r>
            <w:r>
              <w:rPr>
                <w:rFonts w:ascii="Times New Roman" w:eastAsia="標楷體" w:hAnsi="Times New Roman" w:cs="Times New Roman"/>
              </w:rPr>
              <w:t>)</w:t>
            </w:r>
          </w:p>
        </w:tc>
        <w:tc>
          <w:tcPr>
            <w:tcW w:w="1708" w:type="dxa"/>
            <w:tcBorders>
              <w:top w:val="single" w:sz="8" w:space="0" w:color="000000"/>
              <w:bottom w:val="single" w:sz="8" w:space="0" w:color="000000"/>
            </w:tcBorders>
            <w:vAlign w:val="center"/>
            <w:tcPrChange w:id="519" w:author="瑋婷 徐" w:date="2024-12-27T11:10:00Z" w16du:dateUtc="2024-12-27T03:10:00Z">
              <w:tcPr>
                <w:tcW w:w="1708" w:type="dxa"/>
                <w:gridSpan w:val="2"/>
                <w:tcBorders>
                  <w:top w:val="single" w:sz="8" w:space="0" w:color="000000"/>
                  <w:bottom w:val="single" w:sz="8" w:space="0" w:color="000000"/>
                </w:tcBorders>
                <w:vAlign w:val="center"/>
              </w:tcPr>
            </w:tcPrChange>
          </w:tcPr>
          <w:p w14:paraId="1EA73515" w14:textId="77777777" w:rsidR="00D93FCC" w:rsidRDefault="002435EC" w:rsidP="00766F3B">
            <w:pPr>
              <w:jc w:val="center"/>
              <w:rPr>
                <w:rFonts w:ascii="Times New Roman" w:eastAsia="標楷體" w:hAnsi="Times New Roman" w:cs="Times New Roman"/>
              </w:rPr>
            </w:pPr>
            <w:r>
              <w:rPr>
                <w:rFonts w:ascii="Times New Roman" w:eastAsia="標楷體" w:hAnsi="Times New Roman" w:cs="Times New Roman"/>
              </w:rPr>
              <w:t>正確的樣點次</w:t>
            </w:r>
            <w:r>
              <w:rPr>
                <w:rFonts w:ascii="Times New Roman" w:eastAsia="標楷體" w:hAnsi="Times New Roman" w:cs="Times New Roman"/>
              </w:rPr>
              <w:t>(</w:t>
            </w:r>
            <w:r>
              <w:rPr>
                <w:rFonts w:ascii="Times New Roman" w:eastAsia="標楷體" w:hAnsi="Times New Roman" w:cs="Times New Roman"/>
              </w:rPr>
              <w:t>個</w:t>
            </w:r>
            <w:r>
              <w:rPr>
                <w:rFonts w:ascii="Times New Roman" w:eastAsia="標楷體" w:hAnsi="Times New Roman" w:cs="Times New Roman"/>
              </w:rPr>
              <w:t>)</w:t>
            </w:r>
          </w:p>
        </w:tc>
        <w:tc>
          <w:tcPr>
            <w:tcW w:w="3172" w:type="dxa"/>
            <w:tcBorders>
              <w:top w:val="single" w:sz="8" w:space="0" w:color="000000"/>
              <w:bottom w:val="single" w:sz="8" w:space="0" w:color="000000"/>
            </w:tcBorders>
            <w:vAlign w:val="center"/>
            <w:tcPrChange w:id="520" w:author="瑋婷 徐" w:date="2024-12-27T11:10:00Z" w16du:dateUtc="2024-12-27T03:10:00Z">
              <w:tcPr>
                <w:tcW w:w="3172" w:type="dxa"/>
                <w:gridSpan w:val="2"/>
                <w:tcBorders>
                  <w:top w:val="single" w:sz="8" w:space="0" w:color="000000"/>
                  <w:bottom w:val="single" w:sz="8" w:space="0" w:color="000000"/>
                </w:tcBorders>
                <w:vAlign w:val="center"/>
              </w:tcPr>
            </w:tcPrChange>
          </w:tcPr>
          <w:p w14:paraId="0FAC196F" w14:textId="77777777" w:rsidR="00D93FCC" w:rsidRDefault="002435EC" w:rsidP="00766F3B">
            <w:pPr>
              <w:jc w:val="center"/>
              <w:rPr>
                <w:rFonts w:ascii="Times New Roman" w:eastAsia="標楷體" w:hAnsi="Times New Roman" w:cs="Times New Roman"/>
              </w:rPr>
            </w:pPr>
            <w:r>
              <w:rPr>
                <w:rFonts w:ascii="Times New Roman" w:eastAsia="標楷體" w:hAnsi="Times New Roman" w:cs="Times New Roman"/>
              </w:rPr>
              <w:t>正確率</w:t>
            </w:r>
            <w:r>
              <w:rPr>
                <w:rFonts w:ascii="Times New Roman" w:eastAsia="標楷體" w:hAnsi="Times New Roman" w:cs="Times New Roman"/>
              </w:rPr>
              <w:t>%</w:t>
            </w:r>
          </w:p>
        </w:tc>
      </w:tr>
      <w:tr w:rsidR="00766F3B" w14:paraId="4923C37E" w14:textId="77777777" w:rsidTr="00766F3B">
        <w:trPr>
          <w:trHeight w:val="740"/>
          <w:trPrChange w:id="521" w:author="瑋婷 徐" w:date="2024-12-27T11:10:00Z" w16du:dateUtc="2024-12-27T03:10:00Z">
            <w:trPr>
              <w:gridBefore w:val="1"/>
              <w:trHeight w:val="740"/>
            </w:trPr>
          </w:trPrChange>
        </w:trPr>
        <w:tc>
          <w:tcPr>
            <w:tcW w:w="1712" w:type="dxa"/>
            <w:tcBorders>
              <w:top w:val="single" w:sz="8" w:space="0" w:color="000000"/>
            </w:tcBorders>
            <w:vAlign w:val="center"/>
            <w:tcPrChange w:id="522" w:author="瑋婷 徐" w:date="2024-12-27T11:10:00Z" w16du:dateUtc="2024-12-27T03:10:00Z">
              <w:tcPr>
                <w:tcW w:w="1711" w:type="dxa"/>
                <w:gridSpan w:val="2"/>
                <w:tcBorders>
                  <w:top w:val="single" w:sz="8" w:space="0" w:color="000000"/>
                </w:tcBorders>
                <w:vAlign w:val="center"/>
              </w:tcPr>
            </w:tcPrChange>
          </w:tcPr>
          <w:p w14:paraId="53E6420E" w14:textId="215C362A" w:rsidR="00766F3B" w:rsidRDefault="00766F3B" w:rsidP="00766F3B">
            <w:pPr>
              <w:jc w:val="center"/>
              <w:rPr>
                <w:rFonts w:ascii="Times New Roman" w:eastAsia="標楷體" w:hAnsi="Times New Roman" w:cs="Times New Roman"/>
              </w:rPr>
            </w:pPr>
            <w:ins w:id="523" w:author="瑋婷 徐" w:date="2024-12-27T11:09:00Z" w16du:dateUtc="2024-12-27T03:09:00Z">
              <w:r w:rsidRPr="00766F3B">
                <w:rPr>
                  <w:rFonts w:ascii="Times New Roman" w:eastAsia="標楷體" w:hAnsi="Times New Roman" w:cs="Times New Roman" w:hint="eastAsia"/>
                  <w:rPrChange w:id="524" w:author="瑋婷 徐" w:date="2024-12-27T11:09:00Z" w16du:dateUtc="2024-12-27T03:09:00Z">
                    <w:rPr>
                      <w:rFonts w:ascii="微軟正黑體" w:eastAsia="微軟正黑體" w:hAnsi="微軟正黑體" w:cs="微軟正黑體" w:hint="eastAsia"/>
                    </w:rPr>
                  </w:rPrChange>
                </w:rPr>
                <w:t>花蓮</w:t>
              </w:r>
            </w:ins>
            <w:del w:id="525" w:author="瑋婷 徐" w:date="2024-12-27T11:09:00Z" w16du:dateUtc="2024-12-27T03:09:00Z">
              <w:r w:rsidDel="000C2FB3">
                <w:rPr>
                  <w:rFonts w:ascii="Times New Roman" w:eastAsia="標楷體" w:hAnsi="Times New Roman" w:cs="Times New Roman"/>
                </w:rPr>
                <w:delText>臺中</w:delText>
              </w:r>
            </w:del>
          </w:p>
        </w:tc>
        <w:tc>
          <w:tcPr>
            <w:tcW w:w="1714" w:type="dxa"/>
            <w:tcBorders>
              <w:top w:val="single" w:sz="8" w:space="0" w:color="000000"/>
            </w:tcBorders>
            <w:vAlign w:val="center"/>
            <w:tcPrChange w:id="526" w:author="瑋婷 徐" w:date="2024-12-27T11:10:00Z" w16du:dateUtc="2024-12-27T03:10:00Z">
              <w:tcPr>
                <w:tcW w:w="1714" w:type="dxa"/>
                <w:gridSpan w:val="2"/>
                <w:tcBorders>
                  <w:top w:val="single" w:sz="8" w:space="0" w:color="000000"/>
                </w:tcBorders>
                <w:vAlign w:val="center"/>
              </w:tcPr>
            </w:tcPrChange>
          </w:tcPr>
          <w:p w14:paraId="4381044D" w14:textId="53693A10" w:rsidR="00766F3B" w:rsidRDefault="00766F3B" w:rsidP="00766F3B">
            <w:pPr>
              <w:jc w:val="center"/>
              <w:rPr>
                <w:rFonts w:ascii="Times New Roman" w:eastAsia="標楷體" w:hAnsi="Times New Roman" w:cs="Times New Roman"/>
              </w:rPr>
            </w:pPr>
            <w:ins w:id="527" w:author="瑋婷 徐" w:date="2024-12-27T11:09:00Z" w16du:dateUtc="2024-12-27T03:09:00Z">
              <w:r w:rsidRPr="00766F3B">
                <w:rPr>
                  <w:rFonts w:ascii="Times New Roman" w:eastAsia="標楷體" w:hAnsi="Times New Roman" w:cs="Times New Roman"/>
                  <w:rPrChange w:id="528" w:author="瑋婷 徐" w:date="2024-12-27T11:09:00Z" w16du:dateUtc="2024-12-27T03:09:00Z">
                    <w:rPr/>
                  </w:rPrChange>
                </w:rPr>
                <w:t>605</w:t>
              </w:r>
            </w:ins>
            <w:del w:id="529" w:author="瑋婷 徐" w:date="2024-12-27T11:09:00Z" w16du:dateUtc="2024-12-27T03:09:00Z">
              <w:r w:rsidDel="000C2FB3">
                <w:rPr>
                  <w:rFonts w:ascii="Times New Roman" w:eastAsia="標楷體" w:hAnsi="Times New Roman" w:cs="Times New Roman"/>
                </w:rPr>
                <w:delText>630</w:delText>
              </w:r>
            </w:del>
          </w:p>
        </w:tc>
        <w:tc>
          <w:tcPr>
            <w:tcW w:w="1708" w:type="dxa"/>
            <w:tcBorders>
              <w:top w:val="single" w:sz="8" w:space="0" w:color="000000"/>
            </w:tcBorders>
            <w:vAlign w:val="center"/>
            <w:tcPrChange w:id="530" w:author="瑋婷 徐" w:date="2024-12-27T11:10:00Z" w16du:dateUtc="2024-12-27T03:10:00Z">
              <w:tcPr>
                <w:tcW w:w="1708" w:type="dxa"/>
                <w:gridSpan w:val="2"/>
                <w:tcBorders>
                  <w:top w:val="single" w:sz="8" w:space="0" w:color="000000"/>
                </w:tcBorders>
                <w:vAlign w:val="center"/>
              </w:tcPr>
            </w:tcPrChange>
          </w:tcPr>
          <w:p w14:paraId="478EE96B" w14:textId="252FB437" w:rsidR="00766F3B" w:rsidRDefault="00766F3B" w:rsidP="00766F3B">
            <w:pPr>
              <w:jc w:val="center"/>
              <w:rPr>
                <w:rFonts w:ascii="Times New Roman" w:eastAsia="標楷體" w:hAnsi="Times New Roman" w:cs="Times New Roman"/>
              </w:rPr>
            </w:pPr>
            <w:ins w:id="531" w:author="瑋婷 徐" w:date="2024-12-27T11:09:00Z" w16du:dateUtc="2024-12-27T03:09:00Z">
              <w:r w:rsidRPr="00766F3B">
                <w:rPr>
                  <w:rFonts w:ascii="Times New Roman" w:eastAsia="標楷體" w:hAnsi="Times New Roman" w:cs="Times New Roman"/>
                  <w:rPrChange w:id="532" w:author="瑋婷 徐" w:date="2024-12-27T11:09:00Z" w16du:dateUtc="2024-12-27T03:09:00Z">
                    <w:rPr/>
                  </w:rPrChange>
                </w:rPr>
                <w:t>598</w:t>
              </w:r>
            </w:ins>
            <w:del w:id="533" w:author="瑋婷 徐" w:date="2024-12-27T11:09:00Z" w16du:dateUtc="2024-12-27T03:09:00Z">
              <w:r w:rsidDel="000C2FB3">
                <w:rPr>
                  <w:rFonts w:ascii="Times New Roman" w:eastAsia="標楷體" w:hAnsi="Times New Roman" w:cs="Times New Roman"/>
                </w:rPr>
                <w:delText>623</w:delText>
              </w:r>
            </w:del>
          </w:p>
        </w:tc>
        <w:tc>
          <w:tcPr>
            <w:tcW w:w="3172" w:type="dxa"/>
            <w:tcBorders>
              <w:top w:val="single" w:sz="8" w:space="0" w:color="000000"/>
            </w:tcBorders>
            <w:vAlign w:val="center"/>
            <w:tcPrChange w:id="534" w:author="瑋婷 徐" w:date="2024-12-27T11:10:00Z" w16du:dateUtc="2024-12-27T03:10:00Z">
              <w:tcPr>
                <w:tcW w:w="3172" w:type="dxa"/>
                <w:gridSpan w:val="2"/>
                <w:tcBorders>
                  <w:top w:val="single" w:sz="8" w:space="0" w:color="000000"/>
                </w:tcBorders>
                <w:vAlign w:val="center"/>
              </w:tcPr>
            </w:tcPrChange>
          </w:tcPr>
          <w:p w14:paraId="509D99D8" w14:textId="45CF448B" w:rsidR="00766F3B" w:rsidRDefault="00766F3B" w:rsidP="00766F3B">
            <w:pPr>
              <w:jc w:val="center"/>
              <w:rPr>
                <w:rFonts w:ascii="Times New Roman" w:eastAsia="標楷體" w:hAnsi="Times New Roman" w:cs="Times New Roman"/>
              </w:rPr>
            </w:pPr>
            <w:ins w:id="535" w:author="瑋婷 徐" w:date="2024-12-27T11:09:00Z" w16du:dateUtc="2024-12-27T03:09:00Z">
              <w:r w:rsidRPr="00766F3B">
                <w:rPr>
                  <w:rFonts w:ascii="Times New Roman" w:eastAsia="標楷體" w:hAnsi="Times New Roman" w:cs="Times New Roman"/>
                  <w:rPrChange w:id="536" w:author="瑋婷 徐" w:date="2024-12-27T11:09:00Z" w16du:dateUtc="2024-12-27T03:09:00Z">
                    <w:rPr/>
                  </w:rPrChange>
                </w:rPr>
                <w:t>98.8(1.7)</w:t>
              </w:r>
            </w:ins>
            <w:del w:id="537" w:author="瑋婷 徐" w:date="2024-12-27T11:09:00Z" w16du:dateUtc="2024-12-27T03:09:00Z">
              <w:r w:rsidDel="000C2FB3">
                <w:rPr>
                  <w:rFonts w:ascii="Times New Roman" w:eastAsia="標楷體" w:hAnsi="Times New Roman" w:cs="Times New Roman"/>
                </w:rPr>
                <w:delText>98.9(1.8)</w:delText>
              </w:r>
            </w:del>
          </w:p>
        </w:tc>
      </w:tr>
      <w:tr w:rsidR="00766F3B" w14:paraId="49348220" w14:textId="77777777" w:rsidTr="00766F3B">
        <w:trPr>
          <w:trHeight w:val="740"/>
          <w:trPrChange w:id="538" w:author="瑋婷 徐" w:date="2024-12-27T11:10:00Z" w16du:dateUtc="2024-12-27T03:10:00Z">
            <w:trPr>
              <w:gridBefore w:val="1"/>
              <w:trHeight w:val="740"/>
            </w:trPr>
          </w:trPrChange>
        </w:trPr>
        <w:tc>
          <w:tcPr>
            <w:tcW w:w="1712" w:type="dxa"/>
            <w:vAlign w:val="center"/>
            <w:tcPrChange w:id="539" w:author="瑋婷 徐" w:date="2024-12-27T11:10:00Z" w16du:dateUtc="2024-12-27T03:10:00Z">
              <w:tcPr>
                <w:tcW w:w="1711" w:type="dxa"/>
                <w:gridSpan w:val="2"/>
                <w:vAlign w:val="center"/>
              </w:tcPr>
            </w:tcPrChange>
          </w:tcPr>
          <w:p w14:paraId="7C0F924F" w14:textId="08312260" w:rsidR="00766F3B" w:rsidRDefault="00766F3B" w:rsidP="00766F3B">
            <w:pPr>
              <w:jc w:val="center"/>
              <w:rPr>
                <w:rFonts w:ascii="Times New Roman" w:eastAsia="標楷體" w:hAnsi="Times New Roman" w:cs="Times New Roman"/>
              </w:rPr>
            </w:pPr>
            <w:ins w:id="540" w:author="瑋婷 徐" w:date="2024-12-27T11:09:00Z" w16du:dateUtc="2024-12-27T03:09:00Z">
              <w:r w:rsidRPr="00766F3B">
                <w:rPr>
                  <w:rFonts w:ascii="Times New Roman" w:eastAsia="標楷體" w:hAnsi="Times New Roman" w:cs="Times New Roman" w:hint="eastAsia"/>
                  <w:rPrChange w:id="541" w:author="瑋婷 徐" w:date="2024-12-27T11:09:00Z" w16du:dateUtc="2024-12-27T03:09:00Z">
                    <w:rPr>
                      <w:rFonts w:ascii="微軟正黑體" w:eastAsia="微軟正黑體" w:hAnsi="微軟正黑體" w:cs="微軟正黑體" w:hint="eastAsia"/>
                    </w:rPr>
                  </w:rPrChange>
                </w:rPr>
                <w:t>臺中</w:t>
              </w:r>
            </w:ins>
            <w:del w:id="542" w:author="瑋婷 徐" w:date="2024-12-27T11:09:00Z" w16du:dateUtc="2024-12-27T03:09:00Z">
              <w:r w:rsidDel="000C2FB3">
                <w:rPr>
                  <w:rFonts w:ascii="Times New Roman" w:eastAsia="標楷體" w:hAnsi="Times New Roman" w:cs="Times New Roman"/>
                </w:rPr>
                <w:delText>花蓮</w:delText>
              </w:r>
            </w:del>
          </w:p>
        </w:tc>
        <w:tc>
          <w:tcPr>
            <w:tcW w:w="1714" w:type="dxa"/>
            <w:vAlign w:val="center"/>
            <w:tcPrChange w:id="543" w:author="瑋婷 徐" w:date="2024-12-27T11:10:00Z" w16du:dateUtc="2024-12-27T03:10:00Z">
              <w:tcPr>
                <w:tcW w:w="1714" w:type="dxa"/>
                <w:gridSpan w:val="2"/>
                <w:vAlign w:val="center"/>
              </w:tcPr>
            </w:tcPrChange>
          </w:tcPr>
          <w:p w14:paraId="7C6CE339" w14:textId="0967BAF4" w:rsidR="00766F3B" w:rsidRDefault="00766F3B" w:rsidP="00766F3B">
            <w:pPr>
              <w:jc w:val="center"/>
              <w:rPr>
                <w:rFonts w:ascii="Times New Roman" w:eastAsia="標楷體" w:hAnsi="Times New Roman" w:cs="Times New Roman"/>
              </w:rPr>
            </w:pPr>
            <w:ins w:id="544" w:author="瑋婷 徐" w:date="2024-12-27T11:09:00Z" w16du:dateUtc="2024-12-27T03:09:00Z">
              <w:r w:rsidRPr="00766F3B">
                <w:rPr>
                  <w:rFonts w:ascii="Times New Roman" w:eastAsia="標楷體" w:hAnsi="Times New Roman" w:cs="Times New Roman"/>
                  <w:rPrChange w:id="545" w:author="瑋婷 徐" w:date="2024-12-27T11:09:00Z" w16du:dateUtc="2024-12-27T03:09:00Z">
                    <w:rPr/>
                  </w:rPrChange>
                </w:rPr>
                <w:t>600</w:t>
              </w:r>
            </w:ins>
            <w:del w:id="546" w:author="瑋婷 徐" w:date="2024-12-27T11:09:00Z" w16du:dateUtc="2024-12-27T03:09:00Z">
              <w:r w:rsidDel="000C2FB3">
                <w:rPr>
                  <w:rFonts w:ascii="Times New Roman" w:eastAsia="標楷體" w:hAnsi="Times New Roman" w:cs="Times New Roman"/>
                </w:rPr>
                <w:delText>547</w:delText>
              </w:r>
            </w:del>
          </w:p>
        </w:tc>
        <w:tc>
          <w:tcPr>
            <w:tcW w:w="1708" w:type="dxa"/>
            <w:vAlign w:val="center"/>
            <w:tcPrChange w:id="547" w:author="瑋婷 徐" w:date="2024-12-27T11:10:00Z" w16du:dateUtc="2024-12-27T03:10:00Z">
              <w:tcPr>
                <w:tcW w:w="1708" w:type="dxa"/>
                <w:gridSpan w:val="2"/>
                <w:vAlign w:val="center"/>
              </w:tcPr>
            </w:tcPrChange>
          </w:tcPr>
          <w:p w14:paraId="7855EBBA" w14:textId="0742808D" w:rsidR="00766F3B" w:rsidRDefault="00766F3B" w:rsidP="00766F3B">
            <w:pPr>
              <w:jc w:val="center"/>
              <w:rPr>
                <w:rFonts w:ascii="Times New Roman" w:eastAsia="標楷體" w:hAnsi="Times New Roman" w:cs="Times New Roman"/>
              </w:rPr>
            </w:pPr>
            <w:ins w:id="548" w:author="瑋婷 徐" w:date="2024-12-27T11:09:00Z" w16du:dateUtc="2024-12-27T03:09:00Z">
              <w:r w:rsidRPr="00766F3B">
                <w:rPr>
                  <w:rFonts w:ascii="Times New Roman" w:eastAsia="標楷體" w:hAnsi="Times New Roman" w:cs="Times New Roman"/>
                  <w:rPrChange w:id="549" w:author="瑋婷 徐" w:date="2024-12-27T11:09:00Z" w16du:dateUtc="2024-12-27T03:09:00Z">
                    <w:rPr/>
                  </w:rPrChange>
                </w:rPr>
                <w:t>584</w:t>
              </w:r>
            </w:ins>
            <w:del w:id="550" w:author="瑋婷 徐" w:date="2024-12-27T11:09:00Z" w16du:dateUtc="2024-12-27T03:09:00Z">
              <w:r w:rsidDel="000C2FB3">
                <w:rPr>
                  <w:rFonts w:ascii="Times New Roman" w:eastAsia="標楷體" w:hAnsi="Times New Roman" w:cs="Times New Roman"/>
                </w:rPr>
                <w:delText>531</w:delText>
              </w:r>
            </w:del>
          </w:p>
        </w:tc>
        <w:tc>
          <w:tcPr>
            <w:tcW w:w="3172" w:type="dxa"/>
            <w:vAlign w:val="center"/>
            <w:tcPrChange w:id="551" w:author="瑋婷 徐" w:date="2024-12-27T11:10:00Z" w16du:dateUtc="2024-12-27T03:10:00Z">
              <w:tcPr>
                <w:tcW w:w="3172" w:type="dxa"/>
                <w:gridSpan w:val="2"/>
                <w:vAlign w:val="center"/>
              </w:tcPr>
            </w:tcPrChange>
          </w:tcPr>
          <w:p w14:paraId="13413FAD" w14:textId="472D2DDF" w:rsidR="00766F3B" w:rsidRDefault="00766F3B" w:rsidP="00766F3B">
            <w:pPr>
              <w:jc w:val="center"/>
              <w:rPr>
                <w:rFonts w:ascii="Times New Roman" w:eastAsia="標楷體" w:hAnsi="Times New Roman" w:cs="Times New Roman"/>
              </w:rPr>
            </w:pPr>
            <w:ins w:id="552" w:author="瑋婷 徐" w:date="2024-12-27T11:09:00Z" w16du:dateUtc="2024-12-27T03:09:00Z">
              <w:r w:rsidRPr="00766F3B">
                <w:rPr>
                  <w:rFonts w:ascii="Times New Roman" w:eastAsia="標楷體" w:hAnsi="Times New Roman" w:cs="Times New Roman"/>
                  <w:rPrChange w:id="553" w:author="瑋婷 徐" w:date="2024-12-27T11:09:00Z" w16du:dateUtc="2024-12-27T03:09:00Z">
                    <w:rPr/>
                  </w:rPrChange>
                </w:rPr>
                <w:t>97.3(</w:t>
              </w:r>
              <w:r w:rsidRPr="00766F3B">
                <w:rPr>
                  <w:rFonts w:ascii="Times New Roman" w:eastAsia="標楷體" w:hAnsi="Times New Roman" w:cs="Times New Roman"/>
                  <w:color w:val="FF0000"/>
                  <w:rPrChange w:id="554" w:author="瑋婷 徐" w:date="2024-12-27T11:10:00Z" w16du:dateUtc="2024-12-27T03:10:00Z">
                    <w:rPr/>
                  </w:rPrChange>
                </w:rPr>
                <w:t>-1.6</w:t>
              </w:r>
              <w:r w:rsidRPr="00766F3B">
                <w:rPr>
                  <w:rFonts w:ascii="Times New Roman" w:eastAsia="標楷體" w:hAnsi="Times New Roman" w:cs="Times New Roman"/>
                  <w:rPrChange w:id="555" w:author="瑋婷 徐" w:date="2024-12-27T11:09:00Z" w16du:dateUtc="2024-12-27T03:09:00Z">
                    <w:rPr/>
                  </w:rPrChange>
                </w:rPr>
                <w:t>)</w:t>
              </w:r>
            </w:ins>
            <w:del w:id="556" w:author="瑋婷 徐" w:date="2024-12-27T11:09:00Z" w16du:dateUtc="2024-12-27T03:09:00Z">
              <w:r w:rsidDel="000C2FB3">
                <w:rPr>
                  <w:rFonts w:ascii="Times New Roman" w:eastAsia="標楷體" w:hAnsi="Times New Roman" w:cs="Times New Roman"/>
                </w:rPr>
                <w:delText>97.1(0.4)</w:delText>
              </w:r>
            </w:del>
          </w:p>
        </w:tc>
      </w:tr>
      <w:tr w:rsidR="00766F3B" w14:paraId="70B6B83B" w14:textId="77777777" w:rsidTr="00766F3B">
        <w:trPr>
          <w:trHeight w:val="740"/>
          <w:trPrChange w:id="557" w:author="瑋婷 徐" w:date="2024-12-27T11:10:00Z" w16du:dateUtc="2024-12-27T03:10:00Z">
            <w:trPr>
              <w:gridBefore w:val="1"/>
              <w:trHeight w:val="740"/>
            </w:trPr>
          </w:trPrChange>
        </w:trPr>
        <w:tc>
          <w:tcPr>
            <w:tcW w:w="1712" w:type="dxa"/>
            <w:vAlign w:val="center"/>
            <w:tcPrChange w:id="558" w:author="瑋婷 徐" w:date="2024-12-27T11:10:00Z" w16du:dateUtc="2024-12-27T03:10:00Z">
              <w:tcPr>
                <w:tcW w:w="1711" w:type="dxa"/>
                <w:gridSpan w:val="2"/>
                <w:vAlign w:val="center"/>
              </w:tcPr>
            </w:tcPrChange>
          </w:tcPr>
          <w:p w14:paraId="7E70DAE4" w14:textId="2A6932FD" w:rsidR="00766F3B" w:rsidRDefault="00766F3B" w:rsidP="00766F3B">
            <w:pPr>
              <w:jc w:val="center"/>
              <w:rPr>
                <w:rFonts w:ascii="Times New Roman" w:eastAsia="標楷體" w:hAnsi="Times New Roman" w:cs="Times New Roman"/>
              </w:rPr>
            </w:pPr>
            <w:ins w:id="559" w:author="瑋婷 徐" w:date="2024-12-27T11:09:00Z" w16du:dateUtc="2024-12-27T03:09:00Z">
              <w:r w:rsidRPr="00766F3B">
                <w:rPr>
                  <w:rFonts w:ascii="Times New Roman" w:eastAsia="標楷體" w:hAnsi="Times New Roman" w:cs="Times New Roman" w:hint="eastAsia"/>
                  <w:rPrChange w:id="560" w:author="瑋婷 徐" w:date="2024-12-27T11:09:00Z" w16du:dateUtc="2024-12-27T03:09:00Z">
                    <w:rPr>
                      <w:rFonts w:ascii="微軟正黑體" w:eastAsia="微軟正黑體" w:hAnsi="微軟正黑體" w:cs="微軟正黑體" w:hint="eastAsia"/>
                    </w:rPr>
                  </w:rPrChange>
                </w:rPr>
                <w:t>臺東</w:t>
              </w:r>
            </w:ins>
            <w:del w:id="561" w:author="瑋婷 徐" w:date="2024-12-27T11:09:00Z" w16du:dateUtc="2024-12-27T03:09:00Z">
              <w:r w:rsidDel="000C2FB3">
                <w:rPr>
                  <w:rFonts w:ascii="Times New Roman" w:eastAsia="標楷體" w:hAnsi="Times New Roman" w:cs="Times New Roman"/>
                </w:rPr>
                <w:delText>新竹</w:delText>
              </w:r>
            </w:del>
          </w:p>
        </w:tc>
        <w:tc>
          <w:tcPr>
            <w:tcW w:w="1714" w:type="dxa"/>
            <w:vAlign w:val="center"/>
            <w:tcPrChange w:id="562" w:author="瑋婷 徐" w:date="2024-12-27T11:10:00Z" w16du:dateUtc="2024-12-27T03:10:00Z">
              <w:tcPr>
                <w:tcW w:w="1714" w:type="dxa"/>
                <w:gridSpan w:val="2"/>
                <w:vAlign w:val="center"/>
              </w:tcPr>
            </w:tcPrChange>
          </w:tcPr>
          <w:p w14:paraId="4A8A51CA" w14:textId="460F5E76" w:rsidR="00766F3B" w:rsidRDefault="00766F3B" w:rsidP="00766F3B">
            <w:pPr>
              <w:jc w:val="center"/>
              <w:rPr>
                <w:rFonts w:ascii="Times New Roman" w:eastAsia="標楷體" w:hAnsi="Times New Roman" w:cs="Times New Roman"/>
              </w:rPr>
            </w:pPr>
            <w:ins w:id="563" w:author="瑋婷 徐" w:date="2024-12-27T11:09:00Z" w16du:dateUtc="2024-12-27T03:09:00Z">
              <w:r w:rsidRPr="00766F3B">
                <w:rPr>
                  <w:rFonts w:ascii="Times New Roman" w:eastAsia="標楷體" w:hAnsi="Times New Roman" w:cs="Times New Roman"/>
                  <w:rPrChange w:id="564" w:author="瑋婷 徐" w:date="2024-12-27T11:09:00Z" w16du:dateUtc="2024-12-27T03:09:00Z">
                    <w:rPr/>
                  </w:rPrChange>
                </w:rPr>
                <w:t>634</w:t>
              </w:r>
            </w:ins>
            <w:del w:id="565" w:author="瑋婷 徐" w:date="2024-12-27T11:09:00Z" w16du:dateUtc="2024-12-27T03:09:00Z">
              <w:r w:rsidDel="000C2FB3">
                <w:rPr>
                  <w:rFonts w:ascii="Times New Roman" w:eastAsia="標楷體" w:hAnsi="Times New Roman" w:cs="Times New Roman"/>
                </w:rPr>
                <w:delText>696</w:delText>
              </w:r>
            </w:del>
          </w:p>
        </w:tc>
        <w:tc>
          <w:tcPr>
            <w:tcW w:w="1708" w:type="dxa"/>
            <w:vAlign w:val="center"/>
            <w:tcPrChange w:id="566" w:author="瑋婷 徐" w:date="2024-12-27T11:10:00Z" w16du:dateUtc="2024-12-27T03:10:00Z">
              <w:tcPr>
                <w:tcW w:w="1708" w:type="dxa"/>
                <w:gridSpan w:val="2"/>
                <w:vAlign w:val="center"/>
              </w:tcPr>
            </w:tcPrChange>
          </w:tcPr>
          <w:p w14:paraId="3770A10E" w14:textId="7B395829" w:rsidR="00766F3B" w:rsidRDefault="00766F3B" w:rsidP="00766F3B">
            <w:pPr>
              <w:jc w:val="center"/>
              <w:rPr>
                <w:rFonts w:ascii="Times New Roman" w:eastAsia="標楷體" w:hAnsi="Times New Roman" w:cs="Times New Roman"/>
              </w:rPr>
            </w:pPr>
            <w:ins w:id="567" w:author="瑋婷 徐" w:date="2024-12-27T11:09:00Z" w16du:dateUtc="2024-12-27T03:09:00Z">
              <w:r w:rsidRPr="00766F3B">
                <w:rPr>
                  <w:rFonts w:ascii="Times New Roman" w:eastAsia="標楷體" w:hAnsi="Times New Roman" w:cs="Times New Roman"/>
                  <w:rPrChange w:id="568" w:author="瑋婷 徐" w:date="2024-12-27T11:09:00Z" w16du:dateUtc="2024-12-27T03:09:00Z">
                    <w:rPr/>
                  </w:rPrChange>
                </w:rPr>
                <w:t>610</w:t>
              </w:r>
            </w:ins>
            <w:del w:id="569" w:author="瑋婷 徐" w:date="2024-12-27T11:09:00Z" w16du:dateUtc="2024-12-27T03:09:00Z">
              <w:r w:rsidDel="000C2FB3">
                <w:rPr>
                  <w:rFonts w:ascii="Times New Roman" w:eastAsia="標楷體" w:hAnsi="Times New Roman" w:cs="Times New Roman"/>
                </w:rPr>
                <w:delText>672</w:delText>
              </w:r>
            </w:del>
          </w:p>
        </w:tc>
        <w:tc>
          <w:tcPr>
            <w:tcW w:w="3172" w:type="dxa"/>
            <w:vAlign w:val="center"/>
            <w:tcPrChange w:id="570" w:author="瑋婷 徐" w:date="2024-12-27T11:10:00Z" w16du:dateUtc="2024-12-27T03:10:00Z">
              <w:tcPr>
                <w:tcW w:w="3172" w:type="dxa"/>
                <w:gridSpan w:val="2"/>
                <w:vAlign w:val="center"/>
              </w:tcPr>
            </w:tcPrChange>
          </w:tcPr>
          <w:p w14:paraId="76DF546C" w14:textId="084D0524" w:rsidR="00766F3B" w:rsidRDefault="00766F3B" w:rsidP="00766F3B">
            <w:pPr>
              <w:jc w:val="center"/>
              <w:rPr>
                <w:rFonts w:ascii="Times New Roman" w:eastAsia="標楷體" w:hAnsi="Times New Roman" w:cs="Times New Roman"/>
              </w:rPr>
            </w:pPr>
            <w:ins w:id="571" w:author="瑋婷 徐" w:date="2024-12-27T11:09:00Z" w16du:dateUtc="2024-12-27T03:09:00Z">
              <w:r w:rsidRPr="00766F3B">
                <w:rPr>
                  <w:rFonts w:ascii="Times New Roman" w:eastAsia="標楷體" w:hAnsi="Times New Roman" w:cs="Times New Roman"/>
                  <w:rPrChange w:id="572" w:author="瑋婷 徐" w:date="2024-12-27T11:09:00Z" w16du:dateUtc="2024-12-27T03:09:00Z">
                    <w:rPr/>
                  </w:rPrChange>
                </w:rPr>
                <w:t>96.2(0.7)</w:t>
              </w:r>
            </w:ins>
            <w:del w:id="573" w:author="瑋婷 徐" w:date="2024-12-27T11:09:00Z" w16du:dateUtc="2024-12-27T03:09:00Z">
              <w:r w:rsidDel="000C2FB3">
                <w:rPr>
                  <w:rFonts w:ascii="Times New Roman" w:eastAsia="標楷體" w:hAnsi="Times New Roman" w:cs="Times New Roman"/>
                </w:rPr>
                <w:delText>96.6(3.2)</w:delText>
              </w:r>
            </w:del>
          </w:p>
        </w:tc>
      </w:tr>
      <w:tr w:rsidR="00766F3B" w14:paraId="6BE43546" w14:textId="77777777" w:rsidTr="00766F3B">
        <w:trPr>
          <w:trHeight w:val="740"/>
          <w:trPrChange w:id="574" w:author="瑋婷 徐" w:date="2024-12-27T11:10:00Z" w16du:dateUtc="2024-12-27T03:10:00Z">
            <w:trPr>
              <w:gridBefore w:val="1"/>
              <w:trHeight w:val="740"/>
            </w:trPr>
          </w:trPrChange>
        </w:trPr>
        <w:tc>
          <w:tcPr>
            <w:tcW w:w="1712" w:type="dxa"/>
            <w:vAlign w:val="center"/>
            <w:tcPrChange w:id="575" w:author="瑋婷 徐" w:date="2024-12-27T11:10:00Z" w16du:dateUtc="2024-12-27T03:10:00Z">
              <w:tcPr>
                <w:tcW w:w="1711" w:type="dxa"/>
                <w:gridSpan w:val="2"/>
                <w:vAlign w:val="center"/>
              </w:tcPr>
            </w:tcPrChange>
          </w:tcPr>
          <w:p w14:paraId="2CC69929" w14:textId="3C54DF6C" w:rsidR="00766F3B" w:rsidRDefault="00766F3B" w:rsidP="00766F3B">
            <w:pPr>
              <w:jc w:val="center"/>
              <w:rPr>
                <w:rFonts w:ascii="Times New Roman" w:eastAsia="標楷體" w:hAnsi="Times New Roman" w:cs="Times New Roman"/>
              </w:rPr>
            </w:pPr>
            <w:ins w:id="576" w:author="瑋婷 徐" w:date="2024-12-27T11:09:00Z" w16du:dateUtc="2024-12-27T03:09:00Z">
              <w:r w:rsidRPr="00766F3B">
                <w:rPr>
                  <w:rFonts w:ascii="Times New Roman" w:eastAsia="標楷體" w:hAnsi="Times New Roman" w:cs="Times New Roman" w:hint="eastAsia"/>
                  <w:rPrChange w:id="577" w:author="瑋婷 徐" w:date="2024-12-27T11:09:00Z" w16du:dateUtc="2024-12-27T03:09:00Z">
                    <w:rPr>
                      <w:rFonts w:ascii="微軟正黑體" w:eastAsia="微軟正黑體" w:hAnsi="微軟正黑體" w:cs="微軟正黑體" w:hint="eastAsia"/>
                    </w:rPr>
                  </w:rPrChange>
                </w:rPr>
                <w:t>嘉義</w:t>
              </w:r>
            </w:ins>
            <w:del w:id="578" w:author="瑋婷 徐" w:date="2024-12-27T11:09:00Z" w16du:dateUtc="2024-12-27T03:09:00Z">
              <w:r w:rsidDel="000C2FB3">
                <w:rPr>
                  <w:rFonts w:ascii="Times New Roman" w:eastAsia="標楷體" w:hAnsi="Times New Roman" w:cs="Times New Roman"/>
                </w:rPr>
                <w:delText>臺東</w:delText>
              </w:r>
            </w:del>
          </w:p>
        </w:tc>
        <w:tc>
          <w:tcPr>
            <w:tcW w:w="1714" w:type="dxa"/>
            <w:vAlign w:val="center"/>
            <w:tcPrChange w:id="579" w:author="瑋婷 徐" w:date="2024-12-27T11:10:00Z" w16du:dateUtc="2024-12-27T03:10:00Z">
              <w:tcPr>
                <w:tcW w:w="1714" w:type="dxa"/>
                <w:gridSpan w:val="2"/>
                <w:vAlign w:val="center"/>
              </w:tcPr>
            </w:tcPrChange>
          </w:tcPr>
          <w:p w14:paraId="59EE78C2" w14:textId="2BF5E98D" w:rsidR="00766F3B" w:rsidRDefault="00766F3B" w:rsidP="00766F3B">
            <w:pPr>
              <w:jc w:val="center"/>
              <w:rPr>
                <w:rFonts w:ascii="Times New Roman" w:eastAsia="標楷體" w:hAnsi="Times New Roman" w:cs="Times New Roman"/>
              </w:rPr>
            </w:pPr>
            <w:ins w:id="580" w:author="瑋婷 徐" w:date="2024-12-27T11:09:00Z" w16du:dateUtc="2024-12-27T03:09:00Z">
              <w:r w:rsidRPr="00766F3B">
                <w:rPr>
                  <w:rFonts w:ascii="Times New Roman" w:eastAsia="標楷體" w:hAnsi="Times New Roman" w:cs="Times New Roman"/>
                  <w:rPrChange w:id="581" w:author="瑋婷 徐" w:date="2024-12-27T11:09:00Z" w16du:dateUtc="2024-12-27T03:09:00Z">
                    <w:rPr/>
                  </w:rPrChange>
                </w:rPr>
                <w:t>662</w:t>
              </w:r>
            </w:ins>
            <w:del w:id="582" w:author="瑋婷 徐" w:date="2024-12-27T11:09:00Z" w16du:dateUtc="2024-12-27T03:09:00Z">
              <w:r w:rsidDel="000C2FB3">
                <w:rPr>
                  <w:rFonts w:ascii="Times New Roman" w:eastAsia="標楷體" w:hAnsi="Times New Roman" w:cs="Times New Roman"/>
                </w:rPr>
                <w:delText>642</w:delText>
              </w:r>
            </w:del>
          </w:p>
        </w:tc>
        <w:tc>
          <w:tcPr>
            <w:tcW w:w="1708" w:type="dxa"/>
            <w:vAlign w:val="center"/>
            <w:tcPrChange w:id="583" w:author="瑋婷 徐" w:date="2024-12-27T11:10:00Z" w16du:dateUtc="2024-12-27T03:10:00Z">
              <w:tcPr>
                <w:tcW w:w="1708" w:type="dxa"/>
                <w:gridSpan w:val="2"/>
                <w:vAlign w:val="center"/>
              </w:tcPr>
            </w:tcPrChange>
          </w:tcPr>
          <w:p w14:paraId="2C9B9387" w14:textId="66A61B4E" w:rsidR="00766F3B" w:rsidRDefault="00766F3B" w:rsidP="00766F3B">
            <w:pPr>
              <w:jc w:val="center"/>
              <w:rPr>
                <w:rFonts w:ascii="Times New Roman" w:eastAsia="標楷體" w:hAnsi="Times New Roman" w:cs="Times New Roman"/>
              </w:rPr>
            </w:pPr>
            <w:ins w:id="584" w:author="瑋婷 徐" w:date="2024-12-27T11:09:00Z" w16du:dateUtc="2024-12-27T03:09:00Z">
              <w:r w:rsidRPr="00766F3B">
                <w:rPr>
                  <w:rFonts w:ascii="Times New Roman" w:eastAsia="標楷體" w:hAnsi="Times New Roman" w:cs="Times New Roman"/>
                  <w:rPrChange w:id="585" w:author="瑋婷 徐" w:date="2024-12-27T11:09:00Z" w16du:dateUtc="2024-12-27T03:09:00Z">
                    <w:rPr/>
                  </w:rPrChange>
                </w:rPr>
                <w:t>635</w:t>
              </w:r>
            </w:ins>
            <w:del w:id="586" w:author="瑋婷 徐" w:date="2024-12-27T11:09:00Z" w16du:dateUtc="2024-12-27T03:09:00Z">
              <w:r w:rsidDel="000C2FB3">
                <w:rPr>
                  <w:rFonts w:ascii="Times New Roman" w:eastAsia="標楷體" w:hAnsi="Times New Roman" w:cs="Times New Roman"/>
                </w:rPr>
                <w:delText>613</w:delText>
              </w:r>
            </w:del>
          </w:p>
        </w:tc>
        <w:tc>
          <w:tcPr>
            <w:tcW w:w="3172" w:type="dxa"/>
            <w:vAlign w:val="center"/>
            <w:tcPrChange w:id="587" w:author="瑋婷 徐" w:date="2024-12-27T11:10:00Z" w16du:dateUtc="2024-12-27T03:10:00Z">
              <w:tcPr>
                <w:tcW w:w="3172" w:type="dxa"/>
                <w:gridSpan w:val="2"/>
                <w:vAlign w:val="center"/>
              </w:tcPr>
            </w:tcPrChange>
          </w:tcPr>
          <w:p w14:paraId="67776ED8" w14:textId="73BE7EE1" w:rsidR="00766F3B" w:rsidRDefault="00766F3B" w:rsidP="00766F3B">
            <w:pPr>
              <w:jc w:val="center"/>
              <w:rPr>
                <w:rFonts w:ascii="Times New Roman" w:eastAsia="標楷體" w:hAnsi="Times New Roman" w:cs="Times New Roman"/>
              </w:rPr>
            </w:pPr>
            <w:ins w:id="588" w:author="瑋婷 徐" w:date="2024-12-27T11:09:00Z" w16du:dateUtc="2024-12-27T03:09:00Z">
              <w:r w:rsidRPr="00766F3B">
                <w:rPr>
                  <w:rFonts w:ascii="Times New Roman" w:eastAsia="標楷體" w:hAnsi="Times New Roman" w:cs="Times New Roman"/>
                  <w:rPrChange w:id="589" w:author="瑋婷 徐" w:date="2024-12-27T11:09:00Z" w16du:dateUtc="2024-12-27T03:09:00Z">
                    <w:rPr/>
                  </w:rPrChange>
                </w:rPr>
                <w:t>95.9(2.1)</w:t>
              </w:r>
            </w:ins>
            <w:del w:id="590" w:author="瑋婷 徐" w:date="2024-12-27T11:09:00Z" w16du:dateUtc="2024-12-27T03:09:00Z">
              <w:r w:rsidDel="000C2FB3">
                <w:rPr>
                  <w:rFonts w:ascii="Times New Roman" w:eastAsia="標楷體" w:hAnsi="Times New Roman" w:cs="Times New Roman"/>
                </w:rPr>
                <w:delText>95.5(</w:delText>
              </w:r>
              <w:r w:rsidRPr="00766F3B" w:rsidDel="000C2FB3">
                <w:rPr>
                  <w:rFonts w:ascii="Times New Roman" w:eastAsia="標楷體" w:hAnsi="Times New Roman" w:cs="Times New Roman"/>
                  <w:rPrChange w:id="591" w:author="瑋婷 徐" w:date="2024-12-27T11:09:00Z" w16du:dateUtc="2024-12-27T03:09:00Z">
                    <w:rPr>
                      <w:rFonts w:ascii="Times New Roman" w:eastAsia="標楷體" w:hAnsi="Times New Roman" w:cs="Times New Roman"/>
                      <w:color w:val="FF0000"/>
                    </w:rPr>
                  </w:rPrChange>
                </w:rPr>
                <w:delText>-1.1</w:delText>
              </w:r>
              <w:r w:rsidDel="000C2FB3">
                <w:rPr>
                  <w:rFonts w:ascii="Times New Roman" w:eastAsia="標楷體" w:hAnsi="Times New Roman" w:cs="Times New Roman"/>
                </w:rPr>
                <w:delText>)</w:delText>
              </w:r>
            </w:del>
          </w:p>
        </w:tc>
      </w:tr>
      <w:tr w:rsidR="00766F3B" w14:paraId="2AC176A5" w14:textId="77777777" w:rsidTr="00766F3B">
        <w:trPr>
          <w:trHeight w:val="740"/>
          <w:trPrChange w:id="592" w:author="瑋婷 徐" w:date="2024-12-27T11:10:00Z" w16du:dateUtc="2024-12-27T03:10:00Z">
            <w:trPr>
              <w:gridBefore w:val="1"/>
              <w:trHeight w:val="740"/>
            </w:trPr>
          </w:trPrChange>
        </w:trPr>
        <w:tc>
          <w:tcPr>
            <w:tcW w:w="1712" w:type="dxa"/>
            <w:vAlign w:val="center"/>
            <w:tcPrChange w:id="593" w:author="瑋婷 徐" w:date="2024-12-27T11:10:00Z" w16du:dateUtc="2024-12-27T03:10:00Z">
              <w:tcPr>
                <w:tcW w:w="1711" w:type="dxa"/>
                <w:gridSpan w:val="2"/>
                <w:vAlign w:val="center"/>
              </w:tcPr>
            </w:tcPrChange>
          </w:tcPr>
          <w:p w14:paraId="2CDCB258" w14:textId="7009F6F3" w:rsidR="00766F3B" w:rsidRDefault="00766F3B" w:rsidP="00766F3B">
            <w:pPr>
              <w:jc w:val="center"/>
              <w:rPr>
                <w:rFonts w:ascii="Times New Roman" w:eastAsia="標楷體" w:hAnsi="Times New Roman" w:cs="Times New Roman"/>
              </w:rPr>
            </w:pPr>
            <w:ins w:id="594" w:author="瑋婷 徐" w:date="2024-12-27T11:09:00Z" w16du:dateUtc="2024-12-27T03:09:00Z">
              <w:r w:rsidRPr="00766F3B">
                <w:rPr>
                  <w:rFonts w:ascii="Times New Roman" w:eastAsia="標楷體" w:hAnsi="Times New Roman" w:cs="Times New Roman" w:hint="eastAsia"/>
                  <w:rPrChange w:id="595" w:author="瑋婷 徐" w:date="2024-12-27T11:09:00Z" w16du:dateUtc="2024-12-27T03:09:00Z">
                    <w:rPr>
                      <w:rFonts w:ascii="微軟正黑體" w:eastAsia="微軟正黑體" w:hAnsi="微軟正黑體" w:cs="微軟正黑體" w:hint="eastAsia"/>
                    </w:rPr>
                  </w:rPrChange>
                </w:rPr>
                <w:t>新竹</w:t>
              </w:r>
            </w:ins>
            <w:del w:id="596" w:author="瑋婷 徐" w:date="2024-12-27T11:09:00Z" w16du:dateUtc="2024-12-27T03:09:00Z">
              <w:r w:rsidDel="000C2FB3">
                <w:rPr>
                  <w:rFonts w:ascii="Times New Roman" w:eastAsia="標楷體" w:hAnsi="Times New Roman" w:cs="Times New Roman"/>
                </w:rPr>
                <w:delText>嘉義</w:delText>
              </w:r>
            </w:del>
          </w:p>
        </w:tc>
        <w:tc>
          <w:tcPr>
            <w:tcW w:w="1714" w:type="dxa"/>
            <w:vAlign w:val="center"/>
            <w:tcPrChange w:id="597" w:author="瑋婷 徐" w:date="2024-12-27T11:10:00Z" w16du:dateUtc="2024-12-27T03:10:00Z">
              <w:tcPr>
                <w:tcW w:w="1714" w:type="dxa"/>
                <w:gridSpan w:val="2"/>
                <w:vAlign w:val="center"/>
              </w:tcPr>
            </w:tcPrChange>
          </w:tcPr>
          <w:p w14:paraId="29B2B3CF" w14:textId="297C1F44" w:rsidR="00766F3B" w:rsidRDefault="00766F3B" w:rsidP="00766F3B">
            <w:pPr>
              <w:jc w:val="center"/>
              <w:rPr>
                <w:rFonts w:ascii="Times New Roman" w:eastAsia="標楷體" w:hAnsi="Times New Roman" w:cs="Times New Roman"/>
              </w:rPr>
            </w:pPr>
            <w:ins w:id="598" w:author="瑋婷 徐" w:date="2024-12-27T11:09:00Z" w16du:dateUtc="2024-12-27T03:09:00Z">
              <w:r w:rsidRPr="00766F3B">
                <w:rPr>
                  <w:rFonts w:ascii="Times New Roman" w:eastAsia="標楷體" w:hAnsi="Times New Roman" w:cs="Times New Roman"/>
                  <w:rPrChange w:id="599" w:author="瑋婷 徐" w:date="2024-12-27T11:09:00Z" w16du:dateUtc="2024-12-27T03:09:00Z">
                    <w:rPr/>
                  </w:rPrChange>
                </w:rPr>
                <w:t>694</w:t>
              </w:r>
            </w:ins>
            <w:del w:id="600" w:author="瑋婷 徐" w:date="2024-12-27T11:09:00Z" w16du:dateUtc="2024-12-27T03:09:00Z">
              <w:r w:rsidDel="000C2FB3">
                <w:rPr>
                  <w:rFonts w:ascii="Times New Roman" w:eastAsia="標楷體" w:hAnsi="Times New Roman" w:cs="Times New Roman"/>
                </w:rPr>
                <w:delText>624</w:delText>
              </w:r>
            </w:del>
          </w:p>
        </w:tc>
        <w:tc>
          <w:tcPr>
            <w:tcW w:w="1708" w:type="dxa"/>
            <w:vAlign w:val="center"/>
            <w:tcPrChange w:id="601" w:author="瑋婷 徐" w:date="2024-12-27T11:10:00Z" w16du:dateUtc="2024-12-27T03:10:00Z">
              <w:tcPr>
                <w:tcW w:w="1708" w:type="dxa"/>
                <w:gridSpan w:val="2"/>
                <w:vAlign w:val="center"/>
              </w:tcPr>
            </w:tcPrChange>
          </w:tcPr>
          <w:p w14:paraId="47A8DDDF" w14:textId="32B2D1EC" w:rsidR="00766F3B" w:rsidRDefault="00766F3B" w:rsidP="00766F3B">
            <w:pPr>
              <w:jc w:val="center"/>
              <w:rPr>
                <w:rFonts w:ascii="Times New Roman" w:eastAsia="標楷體" w:hAnsi="Times New Roman" w:cs="Times New Roman"/>
              </w:rPr>
            </w:pPr>
            <w:ins w:id="602" w:author="瑋婷 徐" w:date="2024-12-27T11:09:00Z" w16du:dateUtc="2024-12-27T03:09:00Z">
              <w:r w:rsidRPr="00766F3B">
                <w:rPr>
                  <w:rFonts w:ascii="Times New Roman" w:eastAsia="標楷體" w:hAnsi="Times New Roman" w:cs="Times New Roman"/>
                  <w:rPrChange w:id="603" w:author="瑋婷 徐" w:date="2024-12-27T11:09:00Z" w16du:dateUtc="2024-12-27T03:09:00Z">
                    <w:rPr/>
                  </w:rPrChange>
                </w:rPr>
                <w:t>664</w:t>
              </w:r>
            </w:ins>
            <w:del w:id="604" w:author="瑋婷 徐" w:date="2024-12-27T11:09:00Z" w16du:dateUtc="2024-12-27T03:09:00Z">
              <w:r w:rsidDel="000C2FB3">
                <w:rPr>
                  <w:rFonts w:ascii="Times New Roman" w:eastAsia="標楷體" w:hAnsi="Times New Roman" w:cs="Times New Roman"/>
                </w:rPr>
                <w:delText>585</w:delText>
              </w:r>
            </w:del>
          </w:p>
        </w:tc>
        <w:tc>
          <w:tcPr>
            <w:tcW w:w="3172" w:type="dxa"/>
            <w:vAlign w:val="center"/>
            <w:tcPrChange w:id="605" w:author="瑋婷 徐" w:date="2024-12-27T11:10:00Z" w16du:dateUtc="2024-12-27T03:10:00Z">
              <w:tcPr>
                <w:tcW w:w="3172" w:type="dxa"/>
                <w:gridSpan w:val="2"/>
                <w:vAlign w:val="center"/>
              </w:tcPr>
            </w:tcPrChange>
          </w:tcPr>
          <w:p w14:paraId="34548D67" w14:textId="6302E9E9" w:rsidR="00766F3B" w:rsidRDefault="00766F3B" w:rsidP="00766F3B">
            <w:pPr>
              <w:jc w:val="center"/>
              <w:rPr>
                <w:rFonts w:ascii="Times New Roman" w:eastAsia="標楷體" w:hAnsi="Times New Roman" w:cs="Times New Roman"/>
              </w:rPr>
            </w:pPr>
            <w:ins w:id="606" w:author="瑋婷 徐" w:date="2024-12-27T11:09:00Z" w16du:dateUtc="2024-12-27T03:09:00Z">
              <w:r w:rsidRPr="00766F3B">
                <w:rPr>
                  <w:rFonts w:ascii="Times New Roman" w:eastAsia="標楷體" w:hAnsi="Times New Roman" w:cs="Times New Roman"/>
                  <w:rPrChange w:id="607" w:author="瑋婷 徐" w:date="2024-12-27T11:09:00Z" w16du:dateUtc="2024-12-27T03:09:00Z">
                    <w:rPr/>
                  </w:rPrChange>
                </w:rPr>
                <w:t>95.7(</w:t>
              </w:r>
              <w:r w:rsidRPr="00766F3B">
                <w:rPr>
                  <w:rFonts w:ascii="Times New Roman" w:eastAsia="標楷體" w:hAnsi="Times New Roman" w:cs="Times New Roman"/>
                  <w:color w:val="FF0000"/>
                  <w:rPrChange w:id="608" w:author="瑋婷 徐" w:date="2024-12-27T11:10:00Z" w16du:dateUtc="2024-12-27T03:10:00Z">
                    <w:rPr/>
                  </w:rPrChange>
                </w:rPr>
                <w:t>-0.9</w:t>
              </w:r>
              <w:r w:rsidRPr="00766F3B">
                <w:rPr>
                  <w:rFonts w:ascii="Times New Roman" w:eastAsia="標楷體" w:hAnsi="Times New Roman" w:cs="Times New Roman"/>
                  <w:rPrChange w:id="609" w:author="瑋婷 徐" w:date="2024-12-27T11:09:00Z" w16du:dateUtc="2024-12-27T03:09:00Z">
                    <w:rPr/>
                  </w:rPrChange>
                </w:rPr>
                <w:t>)</w:t>
              </w:r>
            </w:ins>
            <w:del w:id="610" w:author="瑋婷 徐" w:date="2024-12-27T11:09:00Z" w16du:dateUtc="2024-12-27T03:09:00Z">
              <w:r w:rsidDel="000C2FB3">
                <w:rPr>
                  <w:rFonts w:ascii="Times New Roman" w:eastAsia="標楷體" w:hAnsi="Times New Roman" w:cs="Times New Roman"/>
                </w:rPr>
                <w:delText>93.8(0.9)</w:delText>
              </w:r>
            </w:del>
          </w:p>
        </w:tc>
      </w:tr>
      <w:tr w:rsidR="00766F3B" w14:paraId="031E617C" w14:textId="77777777" w:rsidTr="00766F3B">
        <w:trPr>
          <w:trHeight w:val="740"/>
          <w:trPrChange w:id="611" w:author="瑋婷 徐" w:date="2024-12-27T11:10:00Z" w16du:dateUtc="2024-12-27T03:10:00Z">
            <w:trPr>
              <w:gridBefore w:val="1"/>
              <w:trHeight w:val="740"/>
            </w:trPr>
          </w:trPrChange>
        </w:trPr>
        <w:tc>
          <w:tcPr>
            <w:tcW w:w="1712" w:type="dxa"/>
            <w:vAlign w:val="center"/>
            <w:tcPrChange w:id="612" w:author="瑋婷 徐" w:date="2024-12-27T11:10:00Z" w16du:dateUtc="2024-12-27T03:10:00Z">
              <w:tcPr>
                <w:tcW w:w="1711" w:type="dxa"/>
                <w:gridSpan w:val="2"/>
                <w:vAlign w:val="center"/>
              </w:tcPr>
            </w:tcPrChange>
          </w:tcPr>
          <w:p w14:paraId="5AF163B1" w14:textId="524BED41" w:rsidR="00766F3B" w:rsidRDefault="00766F3B" w:rsidP="00766F3B">
            <w:pPr>
              <w:jc w:val="center"/>
              <w:rPr>
                <w:rFonts w:ascii="Times New Roman" w:eastAsia="標楷體" w:hAnsi="Times New Roman" w:cs="Times New Roman"/>
              </w:rPr>
            </w:pPr>
            <w:ins w:id="613" w:author="瑋婷 徐" w:date="2024-12-27T11:09:00Z" w16du:dateUtc="2024-12-27T03:09:00Z">
              <w:r w:rsidRPr="00766F3B">
                <w:rPr>
                  <w:rFonts w:ascii="Times New Roman" w:eastAsia="標楷體" w:hAnsi="Times New Roman" w:cs="Times New Roman" w:hint="eastAsia"/>
                  <w:rPrChange w:id="614" w:author="瑋婷 徐" w:date="2024-12-27T11:09:00Z" w16du:dateUtc="2024-12-27T03:09:00Z">
                    <w:rPr>
                      <w:rFonts w:ascii="微軟正黑體" w:eastAsia="微軟正黑體" w:hAnsi="微軟正黑體" w:cs="微軟正黑體" w:hint="eastAsia"/>
                    </w:rPr>
                  </w:rPrChange>
                </w:rPr>
                <w:t>宜蘭</w:t>
              </w:r>
            </w:ins>
            <w:del w:id="615" w:author="瑋婷 徐" w:date="2024-12-27T11:09:00Z" w16du:dateUtc="2024-12-27T03:09:00Z">
              <w:r w:rsidDel="000C2FB3">
                <w:rPr>
                  <w:rFonts w:ascii="Times New Roman" w:eastAsia="標楷體" w:hAnsi="Times New Roman" w:cs="Times New Roman"/>
                </w:rPr>
                <w:delText>屏東</w:delText>
              </w:r>
            </w:del>
          </w:p>
        </w:tc>
        <w:tc>
          <w:tcPr>
            <w:tcW w:w="1714" w:type="dxa"/>
            <w:vAlign w:val="center"/>
            <w:tcPrChange w:id="616" w:author="瑋婷 徐" w:date="2024-12-27T11:10:00Z" w16du:dateUtc="2024-12-27T03:10:00Z">
              <w:tcPr>
                <w:tcW w:w="1714" w:type="dxa"/>
                <w:gridSpan w:val="2"/>
                <w:vAlign w:val="center"/>
              </w:tcPr>
            </w:tcPrChange>
          </w:tcPr>
          <w:p w14:paraId="798A6FA3" w14:textId="4BEB93F6" w:rsidR="00766F3B" w:rsidRDefault="00766F3B" w:rsidP="00766F3B">
            <w:pPr>
              <w:jc w:val="center"/>
              <w:rPr>
                <w:rFonts w:ascii="Times New Roman" w:eastAsia="標楷體" w:hAnsi="Times New Roman" w:cs="Times New Roman"/>
              </w:rPr>
            </w:pPr>
            <w:ins w:id="617" w:author="瑋婷 徐" w:date="2024-12-27T11:09:00Z" w16du:dateUtc="2024-12-27T03:09:00Z">
              <w:r w:rsidRPr="00766F3B">
                <w:rPr>
                  <w:rFonts w:ascii="Times New Roman" w:eastAsia="標楷體" w:hAnsi="Times New Roman" w:cs="Times New Roman"/>
                  <w:rPrChange w:id="618" w:author="瑋婷 徐" w:date="2024-12-27T11:09:00Z" w16du:dateUtc="2024-12-27T03:09:00Z">
                    <w:rPr/>
                  </w:rPrChange>
                </w:rPr>
                <w:t>544</w:t>
              </w:r>
            </w:ins>
            <w:del w:id="619" w:author="瑋婷 徐" w:date="2024-12-27T11:09:00Z" w16du:dateUtc="2024-12-27T03:09:00Z">
              <w:r w:rsidDel="000C2FB3">
                <w:rPr>
                  <w:rFonts w:ascii="Times New Roman" w:eastAsia="標楷體" w:hAnsi="Times New Roman" w:cs="Times New Roman"/>
                </w:rPr>
                <w:delText>584</w:delText>
              </w:r>
            </w:del>
          </w:p>
        </w:tc>
        <w:tc>
          <w:tcPr>
            <w:tcW w:w="1708" w:type="dxa"/>
            <w:vAlign w:val="center"/>
            <w:tcPrChange w:id="620" w:author="瑋婷 徐" w:date="2024-12-27T11:10:00Z" w16du:dateUtc="2024-12-27T03:10:00Z">
              <w:tcPr>
                <w:tcW w:w="1708" w:type="dxa"/>
                <w:gridSpan w:val="2"/>
                <w:vAlign w:val="center"/>
              </w:tcPr>
            </w:tcPrChange>
          </w:tcPr>
          <w:p w14:paraId="4EE9C776" w14:textId="1221E50D" w:rsidR="00766F3B" w:rsidRDefault="00766F3B" w:rsidP="00766F3B">
            <w:pPr>
              <w:jc w:val="center"/>
              <w:rPr>
                <w:rFonts w:ascii="Times New Roman" w:eastAsia="標楷體" w:hAnsi="Times New Roman" w:cs="Times New Roman"/>
              </w:rPr>
            </w:pPr>
            <w:ins w:id="621" w:author="瑋婷 徐" w:date="2024-12-27T11:09:00Z" w16du:dateUtc="2024-12-27T03:09:00Z">
              <w:r w:rsidRPr="00766F3B">
                <w:rPr>
                  <w:rFonts w:ascii="Times New Roman" w:eastAsia="標楷體" w:hAnsi="Times New Roman" w:cs="Times New Roman"/>
                  <w:rPrChange w:id="622" w:author="瑋婷 徐" w:date="2024-12-27T11:09:00Z" w16du:dateUtc="2024-12-27T03:09:00Z">
                    <w:rPr/>
                  </w:rPrChange>
                </w:rPr>
                <w:t>514</w:t>
              </w:r>
            </w:ins>
            <w:del w:id="623" w:author="瑋婷 徐" w:date="2024-12-27T11:09:00Z" w16du:dateUtc="2024-12-27T03:09:00Z">
              <w:r w:rsidDel="000C2FB3">
                <w:rPr>
                  <w:rFonts w:ascii="Times New Roman" w:eastAsia="標楷體" w:hAnsi="Times New Roman" w:cs="Times New Roman"/>
                </w:rPr>
                <w:delText>546</w:delText>
              </w:r>
            </w:del>
          </w:p>
        </w:tc>
        <w:tc>
          <w:tcPr>
            <w:tcW w:w="3172" w:type="dxa"/>
            <w:vAlign w:val="center"/>
            <w:tcPrChange w:id="624" w:author="瑋婷 徐" w:date="2024-12-27T11:10:00Z" w16du:dateUtc="2024-12-27T03:10:00Z">
              <w:tcPr>
                <w:tcW w:w="3172" w:type="dxa"/>
                <w:gridSpan w:val="2"/>
                <w:vAlign w:val="center"/>
              </w:tcPr>
            </w:tcPrChange>
          </w:tcPr>
          <w:p w14:paraId="7995CE75" w14:textId="385FA0B8" w:rsidR="00766F3B" w:rsidRDefault="00766F3B" w:rsidP="00766F3B">
            <w:pPr>
              <w:jc w:val="center"/>
              <w:rPr>
                <w:rFonts w:ascii="Times New Roman" w:eastAsia="標楷體" w:hAnsi="Times New Roman" w:cs="Times New Roman"/>
              </w:rPr>
            </w:pPr>
            <w:ins w:id="625" w:author="瑋婷 徐" w:date="2024-12-27T11:09:00Z" w16du:dateUtc="2024-12-27T03:09:00Z">
              <w:r w:rsidRPr="00766F3B">
                <w:rPr>
                  <w:rFonts w:ascii="Times New Roman" w:eastAsia="標楷體" w:hAnsi="Times New Roman" w:cs="Times New Roman"/>
                  <w:rPrChange w:id="626" w:author="瑋婷 徐" w:date="2024-12-27T11:09:00Z" w16du:dateUtc="2024-12-27T03:09:00Z">
                    <w:rPr/>
                  </w:rPrChange>
                </w:rPr>
                <w:t>94.5(2)</w:t>
              </w:r>
            </w:ins>
            <w:del w:id="627" w:author="瑋婷 徐" w:date="2024-12-27T11:09:00Z" w16du:dateUtc="2024-12-27T03:09:00Z">
              <w:r w:rsidDel="000C2FB3">
                <w:rPr>
                  <w:rFonts w:ascii="Times New Roman" w:eastAsia="標楷體" w:hAnsi="Times New Roman" w:cs="Times New Roman"/>
                </w:rPr>
                <w:delText>93.5(1.1)</w:delText>
              </w:r>
            </w:del>
          </w:p>
        </w:tc>
      </w:tr>
      <w:tr w:rsidR="00766F3B" w14:paraId="1745368C" w14:textId="77777777" w:rsidTr="00766F3B">
        <w:trPr>
          <w:trHeight w:val="740"/>
          <w:trPrChange w:id="628" w:author="瑋婷 徐" w:date="2024-12-27T11:10:00Z" w16du:dateUtc="2024-12-27T03:10:00Z">
            <w:trPr>
              <w:gridBefore w:val="1"/>
              <w:trHeight w:val="740"/>
            </w:trPr>
          </w:trPrChange>
        </w:trPr>
        <w:tc>
          <w:tcPr>
            <w:tcW w:w="1712" w:type="dxa"/>
            <w:vAlign w:val="center"/>
            <w:tcPrChange w:id="629" w:author="瑋婷 徐" w:date="2024-12-27T11:10:00Z" w16du:dateUtc="2024-12-27T03:10:00Z">
              <w:tcPr>
                <w:tcW w:w="1711" w:type="dxa"/>
                <w:gridSpan w:val="2"/>
                <w:vAlign w:val="center"/>
              </w:tcPr>
            </w:tcPrChange>
          </w:tcPr>
          <w:p w14:paraId="3F8E72A4" w14:textId="3460AF44" w:rsidR="00766F3B" w:rsidRDefault="00766F3B" w:rsidP="00766F3B">
            <w:pPr>
              <w:jc w:val="center"/>
              <w:rPr>
                <w:rFonts w:ascii="Times New Roman" w:eastAsia="標楷體" w:hAnsi="Times New Roman" w:cs="Times New Roman"/>
              </w:rPr>
            </w:pPr>
            <w:ins w:id="630" w:author="瑋婷 徐" w:date="2024-12-27T11:09:00Z" w16du:dateUtc="2024-12-27T03:09:00Z">
              <w:r w:rsidRPr="00766F3B">
                <w:rPr>
                  <w:rFonts w:ascii="Times New Roman" w:eastAsia="標楷體" w:hAnsi="Times New Roman" w:cs="Times New Roman" w:hint="eastAsia"/>
                  <w:rPrChange w:id="631" w:author="瑋婷 徐" w:date="2024-12-27T11:09:00Z" w16du:dateUtc="2024-12-27T03:09:00Z">
                    <w:rPr>
                      <w:rFonts w:ascii="微軟正黑體" w:eastAsia="微軟正黑體" w:hAnsi="微軟正黑體" w:cs="微軟正黑體" w:hint="eastAsia"/>
                    </w:rPr>
                  </w:rPrChange>
                </w:rPr>
                <w:t>屏東</w:t>
              </w:r>
            </w:ins>
            <w:del w:id="632" w:author="瑋婷 徐" w:date="2024-12-27T11:09:00Z" w16du:dateUtc="2024-12-27T03:09:00Z">
              <w:r w:rsidDel="000C2FB3">
                <w:rPr>
                  <w:rFonts w:ascii="Times New Roman" w:eastAsia="標楷體" w:hAnsi="Times New Roman" w:cs="Times New Roman"/>
                </w:rPr>
                <w:delText>南投</w:delText>
              </w:r>
            </w:del>
          </w:p>
        </w:tc>
        <w:tc>
          <w:tcPr>
            <w:tcW w:w="1714" w:type="dxa"/>
            <w:vAlign w:val="center"/>
            <w:tcPrChange w:id="633" w:author="瑋婷 徐" w:date="2024-12-27T11:10:00Z" w16du:dateUtc="2024-12-27T03:10:00Z">
              <w:tcPr>
                <w:tcW w:w="1714" w:type="dxa"/>
                <w:gridSpan w:val="2"/>
                <w:vAlign w:val="center"/>
              </w:tcPr>
            </w:tcPrChange>
          </w:tcPr>
          <w:p w14:paraId="56D0D7F1" w14:textId="6E134672" w:rsidR="00766F3B" w:rsidRDefault="00766F3B" w:rsidP="00766F3B">
            <w:pPr>
              <w:jc w:val="center"/>
              <w:rPr>
                <w:rFonts w:ascii="Times New Roman" w:eastAsia="標楷體" w:hAnsi="Times New Roman" w:cs="Times New Roman"/>
              </w:rPr>
            </w:pPr>
            <w:ins w:id="634" w:author="瑋婷 徐" w:date="2024-12-27T11:09:00Z" w16du:dateUtc="2024-12-27T03:09:00Z">
              <w:r w:rsidRPr="00766F3B">
                <w:rPr>
                  <w:rFonts w:ascii="Times New Roman" w:eastAsia="標楷體" w:hAnsi="Times New Roman" w:cs="Times New Roman"/>
                  <w:rPrChange w:id="635" w:author="瑋婷 徐" w:date="2024-12-27T11:09:00Z" w16du:dateUtc="2024-12-27T03:09:00Z">
                    <w:rPr/>
                  </w:rPrChange>
                </w:rPr>
                <w:t>602</w:t>
              </w:r>
            </w:ins>
            <w:del w:id="636" w:author="瑋婷 徐" w:date="2024-12-27T11:09:00Z" w16du:dateUtc="2024-12-27T03:09:00Z">
              <w:r w:rsidDel="000C2FB3">
                <w:rPr>
                  <w:rFonts w:ascii="Times New Roman" w:eastAsia="標楷體" w:hAnsi="Times New Roman" w:cs="Times New Roman"/>
                </w:rPr>
                <w:delText>564</w:delText>
              </w:r>
            </w:del>
          </w:p>
        </w:tc>
        <w:tc>
          <w:tcPr>
            <w:tcW w:w="1708" w:type="dxa"/>
            <w:vAlign w:val="center"/>
            <w:tcPrChange w:id="637" w:author="瑋婷 徐" w:date="2024-12-27T11:10:00Z" w16du:dateUtc="2024-12-27T03:10:00Z">
              <w:tcPr>
                <w:tcW w:w="1708" w:type="dxa"/>
                <w:gridSpan w:val="2"/>
                <w:vAlign w:val="center"/>
              </w:tcPr>
            </w:tcPrChange>
          </w:tcPr>
          <w:p w14:paraId="24F92BA5" w14:textId="4A2342A2" w:rsidR="00766F3B" w:rsidRDefault="00766F3B" w:rsidP="00766F3B">
            <w:pPr>
              <w:jc w:val="center"/>
              <w:rPr>
                <w:rFonts w:ascii="Times New Roman" w:eastAsia="標楷體" w:hAnsi="Times New Roman" w:cs="Times New Roman"/>
              </w:rPr>
            </w:pPr>
            <w:ins w:id="638" w:author="瑋婷 徐" w:date="2024-12-27T11:09:00Z" w16du:dateUtc="2024-12-27T03:09:00Z">
              <w:r w:rsidRPr="00766F3B">
                <w:rPr>
                  <w:rFonts w:ascii="Times New Roman" w:eastAsia="標楷體" w:hAnsi="Times New Roman" w:cs="Times New Roman"/>
                  <w:rPrChange w:id="639" w:author="瑋婷 徐" w:date="2024-12-27T11:09:00Z" w16du:dateUtc="2024-12-27T03:09:00Z">
                    <w:rPr/>
                  </w:rPrChange>
                </w:rPr>
                <w:t>566</w:t>
              </w:r>
            </w:ins>
            <w:del w:id="640" w:author="瑋婷 徐" w:date="2024-12-27T11:09:00Z" w16du:dateUtc="2024-12-27T03:09:00Z">
              <w:r w:rsidDel="000C2FB3">
                <w:rPr>
                  <w:rFonts w:ascii="Times New Roman" w:eastAsia="標楷體" w:hAnsi="Times New Roman" w:cs="Times New Roman"/>
                </w:rPr>
                <w:delText>527</w:delText>
              </w:r>
            </w:del>
          </w:p>
        </w:tc>
        <w:tc>
          <w:tcPr>
            <w:tcW w:w="3172" w:type="dxa"/>
            <w:vAlign w:val="center"/>
            <w:tcPrChange w:id="641" w:author="瑋婷 徐" w:date="2024-12-27T11:10:00Z" w16du:dateUtc="2024-12-27T03:10:00Z">
              <w:tcPr>
                <w:tcW w:w="3172" w:type="dxa"/>
                <w:gridSpan w:val="2"/>
                <w:vAlign w:val="center"/>
              </w:tcPr>
            </w:tcPrChange>
          </w:tcPr>
          <w:p w14:paraId="060C0C6C" w14:textId="7684C1B1" w:rsidR="00766F3B" w:rsidRDefault="00766F3B" w:rsidP="00766F3B">
            <w:pPr>
              <w:jc w:val="center"/>
              <w:rPr>
                <w:rFonts w:ascii="Times New Roman" w:eastAsia="標楷體" w:hAnsi="Times New Roman" w:cs="Times New Roman"/>
              </w:rPr>
            </w:pPr>
            <w:ins w:id="642" w:author="瑋婷 徐" w:date="2024-12-27T11:09:00Z" w16du:dateUtc="2024-12-27T03:09:00Z">
              <w:r w:rsidRPr="00766F3B">
                <w:rPr>
                  <w:rFonts w:ascii="Times New Roman" w:eastAsia="標楷體" w:hAnsi="Times New Roman" w:cs="Times New Roman"/>
                  <w:rPrChange w:id="643" w:author="瑋婷 徐" w:date="2024-12-27T11:09:00Z" w16du:dateUtc="2024-12-27T03:09:00Z">
                    <w:rPr/>
                  </w:rPrChange>
                </w:rPr>
                <w:t>94(0.5)</w:t>
              </w:r>
            </w:ins>
            <w:del w:id="644" w:author="瑋婷 徐" w:date="2024-12-27T11:09:00Z" w16du:dateUtc="2024-12-27T03:09:00Z">
              <w:r w:rsidDel="000C2FB3">
                <w:rPr>
                  <w:rFonts w:ascii="Times New Roman" w:eastAsia="標楷體" w:hAnsi="Times New Roman" w:cs="Times New Roman"/>
                </w:rPr>
                <w:delText>93.4(0.6)</w:delText>
              </w:r>
            </w:del>
          </w:p>
        </w:tc>
      </w:tr>
      <w:tr w:rsidR="00766F3B" w14:paraId="44AE2EB2" w14:textId="77777777" w:rsidTr="00766F3B">
        <w:trPr>
          <w:trHeight w:val="740"/>
          <w:trPrChange w:id="645" w:author="瑋婷 徐" w:date="2024-12-27T11:10:00Z" w16du:dateUtc="2024-12-27T03:10:00Z">
            <w:trPr>
              <w:gridBefore w:val="1"/>
              <w:trHeight w:val="740"/>
            </w:trPr>
          </w:trPrChange>
        </w:trPr>
        <w:tc>
          <w:tcPr>
            <w:tcW w:w="1712" w:type="dxa"/>
            <w:tcBorders>
              <w:bottom w:val="single" w:sz="8" w:space="0" w:color="000000"/>
            </w:tcBorders>
            <w:vAlign w:val="center"/>
            <w:tcPrChange w:id="646" w:author="瑋婷 徐" w:date="2024-12-27T11:10:00Z" w16du:dateUtc="2024-12-27T03:10:00Z">
              <w:tcPr>
                <w:tcW w:w="1711" w:type="dxa"/>
                <w:gridSpan w:val="2"/>
                <w:tcBorders>
                  <w:bottom w:val="single" w:sz="8" w:space="0" w:color="000000"/>
                </w:tcBorders>
                <w:vAlign w:val="center"/>
              </w:tcPr>
            </w:tcPrChange>
          </w:tcPr>
          <w:p w14:paraId="554A4BE2" w14:textId="66BF161B" w:rsidR="00766F3B" w:rsidRDefault="00766F3B" w:rsidP="00766F3B">
            <w:pPr>
              <w:jc w:val="center"/>
              <w:rPr>
                <w:rFonts w:ascii="Times New Roman" w:eastAsia="標楷體" w:hAnsi="Times New Roman" w:cs="Times New Roman"/>
              </w:rPr>
            </w:pPr>
            <w:ins w:id="647" w:author="瑋婷 徐" w:date="2024-12-27T11:09:00Z" w16du:dateUtc="2024-12-27T03:09:00Z">
              <w:r w:rsidRPr="00766F3B">
                <w:rPr>
                  <w:rFonts w:ascii="Times New Roman" w:eastAsia="標楷體" w:hAnsi="Times New Roman" w:cs="Times New Roman" w:hint="eastAsia"/>
                  <w:rPrChange w:id="648" w:author="瑋婷 徐" w:date="2024-12-27T11:09:00Z" w16du:dateUtc="2024-12-27T03:09:00Z">
                    <w:rPr>
                      <w:rFonts w:ascii="微軟正黑體" w:eastAsia="微軟正黑體" w:hAnsi="微軟正黑體" w:cs="微軟正黑體" w:hint="eastAsia"/>
                    </w:rPr>
                  </w:rPrChange>
                </w:rPr>
                <w:t>南投</w:t>
              </w:r>
            </w:ins>
            <w:del w:id="649" w:author="瑋婷 徐" w:date="2024-12-27T11:09:00Z" w16du:dateUtc="2024-12-27T03:09:00Z">
              <w:r w:rsidDel="000C2FB3">
                <w:rPr>
                  <w:rFonts w:ascii="Times New Roman" w:eastAsia="標楷體" w:hAnsi="Times New Roman" w:cs="Times New Roman"/>
                </w:rPr>
                <w:delText>宜蘭</w:delText>
              </w:r>
            </w:del>
          </w:p>
        </w:tc>
        <w:tc>
          <w:tcPr>
            <w:tcW w:w="1714" w:type="dxa"/>
            <w:tcBorders>
              <w:bottom w:val="single" w:sz="8" w:space="0" w:color="000000"/>
            </w:tcBorders>
            <w:vAlign w:val="center"/>
            <w:tcPrChange w:id="650" w:author="瑋婷 徐" w:date="2024-12-27T11:10:00Z" w16du:dateUtc="2024-12-27T03:10:00Z">
              <w:tcPr>
                <w:tcW w:w="1714" w:type="dxa"/>
                <w:gridSpan w:val="2"/>
                <w:tcBorders>
                  <w:bottom w:val="single" w:sz="8" w:space="0" w:color="000000"/>
                </w:tcBorders>
                <w:vAlign w:val="center"/>
              </w:tcPr>
            </w:tcPrChange>
          </w:tcPr>
          <w:p w14:paraId="1E4E11B1" w14:textId="20F3CAC6" w:rsidR="00766F3B" w:rsidRDefault="00766F3B" w:rsidP="00766F3B">
            <w:pPr>
              <w:jc w:val="center"/>
              <w:rPr>
                <w:rFonts w:ascii="Times New Roman" w:eastAsia="標楷體" w:hAnsi="Times New Roman" w:cs="Times New Roman"/>
              </w:rPr>
            </w:pPr>
            <w:ins w:id="651" w:author="瑋婷 徐" w:date="2024-12-27T11:09:00Z" w16du:dateUtc="2024-12-27T03:09:00Z">
              <w:r w:rsidRPr="00766F3B">
                <w:rPr>
                  <w:rFonts w:ascii="Times New Roman" w:eastAsia="標楷體" w:hAnsi="Times New Roman" w:cs="Times New Roman"/>
                  <w:rPrChange w:id="652" w:author="瑋婷 徐" w:date="2024-12-27T11:09:00Z" w16du:dateUtc="2024-12-27T03:09:00Z">
                    <w:rPr/>
                  </w:rPrChange>
                </w:rPr>
                <w:t>571</w:t>
              </w:r>
            </w:ins>
            <w:del w:id="653" w:author="瑋婷 徐" w:date="2024-12-27T11:09:00Z" w16du:dateUtc="2024-12-27T03:09:00Z">
              <w:r w:rsidDel="000C2FB3">
                <w:rPr>
                  <w:rFonts w:ascii="Times New Roman" w:eastAsia="標楷體" w:hAnsi="Times New Roman" w:cs="Times New Roman"/>
                </w:rPr>
                <w:delText>544</w:delText>
              </w:r>
            </w:del>
          </w:p>
        </w:tc>
        <w:tc>
          <w:tcPr>
            <w:tcW w:w="1708" w:type="dxa"/>
            <w:tcBorders>
              <w:bottom w:val="single" w:sz="8" w:space="0" w:color="000000"/>
            </w:tcBorders>
            <w:vAlign w:val="center"/>
            <w:tcPrChange w:id="654" w:author="瑋婷 徐" w:date="2024-12-27T11:10:00Z" w16du:dateUtc="2024-12-27T03:10:00Z">
              <w:tcPr>
                <w:tcW w:w="1708" w:type="dxa"/>
                <w:gridSpan w:val="2"/>
                <w:tcBorders>
                  <w:bottom w:val="single" w:sz="8" w:space="0" w:color="000000"/>
                </w:tcBorders>
                <w:vAlign w:val="center"/>
              </w:tcPr>
            </w:tcPrChange>
          </w:tcPr>
          <w:p w14:paraId="34097F0E" w14:textId="56FB0F5F" w:rsidR="00766F3B" w:rsidRDefault="00766F3B" w:rsidP="00766F3B">
            <w:pPr>
              <w:jc w:val="center"/>
              <w:rPr>
                <w:rFonts w:ascii="Times New Roman" w:eastAsia="標楷體" w:hAnsi="Times New Roman" w:cs="Times New Roman"/>
              </w:rPr>
            </w:pPr>
            <w:ins w:id="655" w:author="瑋婷 徐" w:date="2024-12-27T11:09:00Z" w16du:dateUtc="2024-12-27T03:09:00Z">
              <w:r w:rsidRPr="00766F3B">
                <w:rPr>
                  <w:rFonts w:ascii="Times New Roman" w:eastAsia="標楷體" w:hAnsi="Times New Roman" w:cs="Times New Roman"/>
                  <w:rPrChange w:id="656" w:author="瑋婷 徐" w:date="2024-12-27T11:09:00Z" w16du:dateUtc="2024-12-27T03:09:00Z">
                    <w:rPr/>
                  </w:rPrChange>
                </w:rPr>
                <w:t>524</w:t>
              </w:r>
            </w:ins>
            <w:del w:id="657" w:author="瑋婷 徐" w:date="2024-12-27T11:09:00Z" w16du:dateUtc="2024-12-27T03:09:00Z">
              <w:r w:rsidDel="000C2FB3">
                <w:rPr>
                  <w:rFonts w:ascii="Times New Roman" w:eastAsia="標楷體" w:hAnsi="Times New Roman" w:cs="Times New Roman"/>
                </w:rPr>
                <w:delText>503</w:delText>
              </w:r>
            </w:del>
          </w:p>
        </w:tc>
        <w:tc>
          <w:tcPr>
            <w:tcW w:w="3172" w:type="dxa"/>
            <w:tcBorders>
              <w:bottom w:val="single" w:sz="8" w:space="0" w:color="000000"/>
            </w:tcBorders>
            <w:vAlign w:val="center"/>
            <w:tcPrChange w:id="658" w:author="瑋婷 徐" w:date="2024-12-27T11:10:00Z" w16du:dateUtc="2024-12-27T03:10:00Z">
              <w:tcPr>
                <w:tcW w:w="3172" w:type="dxa"/>
                <w:gridSpan w:val="2"/>
                <w:tcBorders>
                  <w:bottom w:val="single" w:sz="8" w:space="0" w:color="000000"/>
                </w:tcBorders>
                <w:vAlign w:val="center"/>
              </w:tcPr>
            </w:tcPrChange>
          </w:tcPr>
          <w:p w14:paraId="6B5C0810" w14:textId="3964DBE8" w:rsidR="00766F3B" w:rsidRDefault="00766F3B" w:rsidP="00766F3B">
            <w:pPr>
              <w:jc w:val="center"/>
              <w:rPr>
                <w:rFonts w:ascii="Times New Roman" w:eastAsia="標楷體" w:hAnsi="Times New Roman" w:cs="Times New Roman"/>
              </w:rPr>
            </w:pPr>
            <w:ins w:id="659" w:author="瑋婷 徐" w:date="2024-12-27T11:09:00Z" w16du:dateUtc="2024-12-27T03:09:00Z">
              <w:r w:rsidRPr="00766F3B">
                <w:rPr>
                  <w:rFonts w:ascii="Times New Roman" w:eastAsia="標楷體" w:hAnsi="Times New Roman" w:cs="Times New Roman"/>
                  <w:rPrChange w:id="660" w:author="瑋婷 徐" w:date="2024-12-27T11:09:00Z" w16du:dateUtc="2024-12-27T03:09:00Z">
                    <w:rPr/>
                  </w:rPrChange>
                </w:rPr>
                <w:t>91.8(</w:t>
              </w:r>
              <w:r w:rsidRPr="00766F3B">
                <w:rPr>
                  <w:rFonts w:ascii="Times New Roman" w:eastAsia="標楷體" w:hAnsi="Times New Roman" w:cs="Times New Roman"/>
                  <w:color w:val="FF0000"/>
                  <w:rPrChange w:id="661" w:author="瑋婷 徐" w:date="2024-12-27T11:10:00Z" w16du:dateUtc="2024-12-27T03:10:00Z">
                    <w:rPr/>
                  </w:rPrChange>
                </w:rPr>
                <w:t>-1.6</w:t>
              </w:r>
              <w:r w:rsidRPr="00766F3B">
                <w:rPr>
                  <w:rFonts w:ascii="Times New Roman" w:eastAsia="標楷體" w:hAnsi="Times New Roman" w:cs="Times New Roman"/>
                  <w:rPrChange w:id="662" w:author="瑋婷 徐" w:date="2024-12-27T11:09:00Z" w16du:dateUtc="2024-12-27T03:09:00Z">
                    <w:rPr/>
                  </w:rPrChange>
                </w:rPr>
                <w:t>)</w:t>
              </w:r>
            </w:ins>
            <w:del w:id="663" w:author="瑋婷 徐" w:date="2024-12-27T11:09:00Z" w16du:dateUtc="2024-12-27T03:09:00Z">
              <w:r w:rsidDel="000C2FB3">
                <w:rPr>
                  <w:rFonts w:ascii="Times New Roman" w:eastAsia="標楷體" w:hAnsi="Times New Roman" w:cs="Times New Roman"/>
                </w:rPr>
                <w:delText>92.5(</w:delText>
              </w:r>
              <w:r w:rsidRPr="00766F3B" w:rsidDel="000C2FB3">
                <w:rPr>
                  <w:rFonts w:ascii="Times New Roman" w:eastAsia="標楷體" w:hAnsi="Times New Roman" w:cs="Times New Roman"/>
                  <w:rPrChange w:id="664" w:author="瑋婷 徐" w:date="2024-12-27T11:09:00Z" w16du:dateUtc="2024-12-27T03:09:00Z">
                    <w:rPr>
                      <w:rFonts w:ascii="Times New Roman" w:eastAsia="標楷體" w:hAnsi="Times New Roman" w:cs="Times New Roman"/>
                      <w:color w:val="FF0000"/>
                    </w:rPr>
                  </w:rPrChange>
                </w:rPr>
                <w:delText>-0.7</w:delText>
              </w:r>
              <w:r w:rsidDel="000C2FB3">
                <w:rPr>
                  <w:rFonts w:ascii="Times New Roman" w:eastAsia="標楷體" w:hAnsi="Times New Roman" w:cs="Times New Roman"/>
                </w:rPr>
                <w:delText>)</w:delText>
              </w:r>
            </w:del>
          </w:p>
        </w:tc>
      </w:tr>
      <w:tr w:rsidR="00766F3B" w14:paraId="4E64B72F" w14:textId="77777777" w:rsidTr="00766F3B">
        <w:trPr>
          <w:trHeight w:val="777"/>
          <w:trPrChange w:id="665" w:author="瑋婷 徐" w:date="2024-12-27T11:10:00Z" w16du:dateUtc="2024-12-27T03:10:00Z">
            <w:trPr>
              <w:gridBefore w:val="1"/>
              <w:trHeight w:val="777"/>
            </w:trPr>
          </w:trPrChange>
        </w:trPr>
        <w:tc>
          <w:tcPr>
            <w:tcW w:w="1712" w:type="dxa"/>
            <w:tcBorders>
              <w:top w:val="single" w:sz="8" w:space="0" w:color="000000"/>
              <w:bottom w:val="single" w:sz="8" w:space="0" w:color="000000"/>
            </w:tcBorders>
            <w:vAlign w:val="center"/>
            <w:tcPrChange w:id="666" w:author="瑋婷 徐" w:date="2024-12-27T11:10:00Z" w16du:dateUtc="2024-12-27T03:10:00Z">
              <w:tcPr>
                <w:tcW w:w="1712" w:type="dxa"/>
                <w:gridSpan w:val="2"/>
                <w:tcBorders>
                  <w:top w:val="single" w:sz="8" w:space="0" w:color="000000"/>
                  <w:bottom w:val="single" w:sz="8" w:space="0" w:color="000000"/>
                </w:tcBorders>
                <w:vAlign w:val="center"/>
              </w:tcPr>
            </w:tcPrChange>
          </w:tcPr>
          <w:p w14:paraId="69423742" w14:textId="77777777" w:rsidR="00766F3B" w:rsidRDefault="00766F3B" w:rsidP="00766F3B">
            <w:pPr>
              <w:jc w:val="center"/>
              <w:rPr>
                <w:rFonts w:ascii="Times New Roman" w:eastAsia="標楷體" w:hAnsi="Times New Roman" w:cs="Times New Roman"/>
              </w:rPr>
            </w:pPr>
            <w:r>
              <w:rPr>
                <w:rFonts w:ascii="Times New Roman" w:eastAsia="標楷體" w:hAnsi="Times New Roman" w:cs="Times New Roman"/>
              </w:rPr>
              <w:t>Total</w:t>
            </w:r>
          </w:p>
        </w:tc>
        <w:tc>
          <w:tcPr>
            <w:tcW w:w="1714" w:type="dxa"/>
            <w:tcBorders>
              <w:top w:val="single" w:sz="8" w:space="0" w:color="000000"/>
              <w:bottom w:val="single" w:sz="8" w:space="0" w:color="000000"/>
            </w:tcBorders>
            <w:vAlign w:val="center"/>
            <w:tcPrChange w:id="667" w:author="瑋婷 徐" w:date="2024-12-27T11:10:00Z" w16du:dateUtc="2024-12-27T03:10:00Z">
              <w:tcPr>
                <w:tcW w:w="1714" w:type="dxa"/>
                <w:gridSpan w:val="2"/>
                <w:tcBorders>
                  <w:top w:val="single" w:sz="8" w:space="0" w:color="000000"/>
                  <w:bottom w:val="single" w:sz="8" w:space="0" w:color="000000"/>
                </w:tcBorders>
                <w:vAlign w:val="center"/>
              </w:tcPr>
            </w:tcPrChange>
          </w:tcPr>
          <w:p w14:paraId="2C4EBB97" w14:textId="6F4C208D" w:rsidR="00766F3B" w:rsidRDefault="00766F3B" w:rsidP="00766F3B">
            <w:pPr>
              <w:jc w:val="center"/>
              <w:rPr>
                <w:rFonts w:ascii="Times New Roman" w:eastAsia="標楷體" w:hAnsi="Times New Roman" w:cs="Times New Roman"/>
              </w:rPr>
            </w:pPr>
            <w:ins w:id="668" w:author="瑋婷 徐" w:date="2024-12-27T11:09:00Z" w16du:dateUtc="2024-12-27T03:09:00Z">
              <w:r w:rsidRPr="00766F3B">
                <w:rPr>
                  <w:rFonts w:ascii="Times New Roman" w:eastAsia="標楷體" w:hAnsi="Times New Roman" w:cs="Times New Roman"/>
                  <w:rPrChange w:id="669" w:author="瑋婷 徐" w:date="2024-12-27T11:10:00Z" w16du:dateUtc="2024-12-27T03:10:00Z">
                    <w:rPr/>
                  </w:rPrChange>
                </w:rPr>
                <w:t>4,912</w:t>
              </w:r>
            </w:ins>
            <w:del w:id="670" w:author="瑋婷 徐" w:date="2024-12-27T11:09:00Z" w16du:dateUtc="2024-12-27T03:09:00Z">
              <w:r w:rsidDel="00597AB9">
                <w:rPr>
                  <w:rFonts w:ascii="Times New Roman" w:eastAsia="標楷體" w:hAnsi="Times New Roman" w:cs="Times New Roman"/>
                </w:rPr>
                <w:delText>4,831</w:delText>
              </w:r>
            </w:del>
          </w:p>
        </w:tc>
        <w:tc>
          <w:tcPr>
            <w:tcW w:w="1708" w:type="dxa"/>
            <w:tcBorders>
              <w:top w:val="single" w:sz="8" w:space="0" w:color="000000"/>
              <w:bottom w:val="single" w:sz="8" w:space="0" w:color="000000"/>
            </w:tcBorders>
            <w:vAlign w:val="center"/>
            <w:tcPrChange w:id="671" w:author="瑋婷 徐" w:date="2024-12-27T11:10:00Z" w16du:dateUtc="2024-12-27T03:10:00Z">
              <w:tcPr>
                <w:tcW w:w="1708" w:type="dxa"/>
                <w:gridSpan w:val="2"/>
                <w:tcBorders>
                  <w:top w:val="single" w:sz="8" w:space="0" w:color="000000"/>
                  <w:bottom w:val="single" w:sz="8" w:space="0" w:color="000000"/>
                </w:tcBorders>
                <w:vAlign w:val="center"/>
              </w:tcPr>
            </w:tcPrChange>
          </w:tcPr>
          <w:p w14:paraId="637F56D0" w14:textId="797B9635" w:rsidR="00766F3B" w:rsidRDefault="00766F3B" w:rsidP="00766F3B">
            <w:pPr>
              <w:jc w:val="center"/>
              <w:rPr>
                <w:rFonts w:ascii="Times New Roman" w:eastAsia="標楷體" w:hAnsi="Times New Roman" w:cs="Times New Roman"/>
              </w:rPr>
            </w:pPr>
            <w:ins w:id="672" w:author="瑋婷 徐" w:date="2024-12-27T11:09:00Z" w16du:dateUtc="2024-12-27T03:09:00Z">
              <w:r w:rsidRPr="00766F3B">
                <w:rPr>
                  <w:rFonts w:ascii="Times New Roman" w:eastAsia="標楷體" w:hAnsi="Times New Roman" w:cs="Times New Roman"/>
                  <w:rPrChange w:id="673" w:author="瑋婷 徐" w:date="2024-12-27T11:10:00Z" w16du:dateUtc="2024-12-27T03:10:00Z">
                    <w:rPr/>
                  </w:rPrChange>
                </w:rPr>
                <w:t>4,695</w:t>
              </w:r>
            </w:ins>
            <w:del w:id="674" w:author="瑋婷 徐" w:date="2024-12-27T11:09:00Z" w16du:dateUtc="2024-12-27T03:09:00Z">
              <w:r w:rsidDel="00597AB9">
                <w:rPr>
                  <w:rFonts w:ascii="Times New Roman" w:eastAsia="標楷體" w:hAnsi="Times New Roman" w:cs="Times New Roman"/>
                </w:rPr>
                <w:delText>4,600</w:delText>
              </w:r>
            </w:del>
          </w:p>
        </w:tc>
        <w:tc>
          <w:tcPr>
            <w:tcW w:w="3172" w:type="dxa"/>
            <w:tcBorders>
              <w:top w:val="single" w:sz="8" w:space="0" w:color="000000"/>
              <w:bottom w:val="single" w:sz="8" w:space="0" w:color="000000"/>
            </w:tcBorders>
            <w:vAlign w:val="center"/>
            <w:tcPrChange w:id="675" w:author="瑋婷 徐" w:date="2024-12-27T11:10:00Z" w16du:dateUtc="2024-12-27T03:10:00Z">
              <w:tcPr>
                <w:tcW w:w="3172" w:type="dxa"/>
                <w:gridSpan w:val="2"/>
                <w:tcBorders>
                  <w:top w:val="single" w:sz="8" w:space="0" w:color="000000"/>
                  <w:bottom w:val="single" w:sz="8" w:space="0" w:color="000000"/>
                </w:tcBorders>
                <w:vAlign w:val="center"/>
              </w:tcPr>
            </w:tcPrChange>
          </w:tcPr>
          <w:p w14:paraId="273243EE" w14:textId="159A6099" w:rsidR="00766F3B" w:rsidRDefault="00766F3B" w:rsidP="00766F3B">
            <w:pPr>
              <w:jc w:val="center"/>
              <w:rPr>
                <w:rFonts w:ascii="Times New Roman" w:eastAsia="標楷體" w:hAnsi="Times New Roman" w:cs="Times New Roman"/>
              </w:rPr>
            </w:pPr>
            <w:ins w:id="676" w:author="瑋婷 徐" w:date="2024-12-27T11:09:00Z" w16du:dateUtc="2024-12-27T03:09:00Z">
              <w:r w:rsidRPr="00766F3B">
                <w:rPr>
                  <w:rFonts w:ascii="Times New Roman" w:eastAsia="標楷體" w:hAnsi="Times New Roman" w:cs="Times New Roman"/>
                  <w:rPrChange w:id="677" w:author="瑋婷 徐" w:date="2024-12-27T11:10:00Z" w16du:dateUtc="2024-12-27T03:10:00Z">
                    <w:rPr/>
                  </w:rPrChange>
                </w:rPr>
                <w:t>95.6(0.4)</w:t>
              </w:r>
            </w:ins>
            <w:del w:id="678" w:author="瑋婷 徐" w:date="2024-12-27T11:09:00Z" w16du:dateUtc="2024-12-27T03:09:00Z">
              <w:r w:rsidDel="00597AB9">
                <w:rPr>
                  <w:rFonts w:ascii="Times New Roman" w:eastAsia="標楷體" w:hAnsi="Times New Roman" w:cs="Times New Roman"/>
                </w:rPr>
                <w:delText>95.2(0.8)</w:delText>
              </w:r>
            </w:del>
          </w:p>
        </w:tc>
      </w:tr>
    </w:tbl>
    <w:p w14:paraId="08D468FC" w14:textId="77777777" w:rsidR="00D93FCC" w:rsidRDefault="002435EC">
      <w:pPr>
        <w:rPr>
          <w:rFonts w:ascii="Times New Roman" w:eastAsia="標楷體" w:hAnsi="Times New Roman" w:cs="Times New Roman"/>
        </w:rPr>
      </w:pPr>
      <w:r>
        <w:rPr>
          <w:rFonts w:ascii="Times New Roman" w:eastAsia="標楷體" w:hAnsi="Times New Roman" w:cs="Times New Roman"/>
        </w:rPr>
        <w:t>註：括號內為</w:t>
      </w:r>
      <w:r>
        <w:rPr>
          <w:rFonts w:ascii="Times New Roman" w:eastAsia="標楷體" w:hAnsi="Times New Roman" w:cs="Times New Roman"/>
        </w:rPr>
        <w:t>2023</w:t>
      </w:r>
      <w:r>
        <w:rPr>
          <w:rFonts w:ascii="Times New Roman" w:eastAsia="標楷體" w:hAnsi="Times New Roman" w:cs="Times New Roman"/>
        </w:rPr>
        <w:t>年的正確率與</w:t>
      </w:r>
      <w:r>
        <w:rPr>
          <w:rFonts w:ascii="Times New Roman" w:eastAsia="標楷體" w:hAnsi="Times New Roman" w:cs="Times New Roman"/>
        </w:rPr>
        <w:t>2022</w:t>
      </w:r>
      <w:r>
        <w:rPr>
          <w:rFonts w:ascii="Times New Roman" w:eastAsia="標楷體" w:hAnsi="Times New Roman" w:cs="Times New Roman"/>
        </w:rPr>
        <w:t>年的正確率差值。</w:t>
      </w:r>
    </w:p>
    <w:p w14:paraId="57CC3608" w14:textId="77777777" w:rsidR="00D93FCC" w:rsidRDefault="002435EC">
      <w:pPr>
        <w:rPr>
          <w:rFonts w:ascii="Times New Roman" w:eastAsia="標楷體" w:hAnsi="Times New Roman" w:cs="Times New Roman"/>
        </w:rPr>
      </w:pPr>
      <w:r>
        <w:br w:type="page"/>
      </w:r>
    </w:p>
    <w:p w14:paraId="5041AA5F" w14:textId="5625E174" w:rsidR="00D93FCC" w:rsidRDefault="002435EC">
      <w:pPr>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5</w:t>
      </w:r>
      <w:r>
        <w:rPr>
          <w:rFonts w:ascii="Times New Roman" w:eastAsia="標楷體" w:hAnsi="Times New Roman" w:cs="Times New Roman"/>
        </w:rPr>
        <w:t>、</w:t>
      </w:r>
      <w:r>
        <w:rPr>
          <w:rFonts w:ascii="Times New Roman" w:eastAsia="標楷體" w:hAnsi="Times New Roman" w:cs="Times New Roman"/>
        </w:rPr>
        <w:t>202</w:t>
      </w:r>
      <w:del w:id="679" w:author="瑋婷 徐" w:date="2024-12-27T11:15:00Z" w16du:dateUtc="2024-12-27T03:15:00Z">
        <w:r w:rsidDel="008421D5">
          <w:rPr>
            <w:rFonts w:ascii="Times New Roman" w:eastAsia="標楷體" w:hAnsi="Times New Roman" w:cs="Times New Roman"/>
          </w:rPr>
          <w:delText>3</w:delText>
        </w:r>
      </w:del>
      <w:ins w:id="680" w:author="瑋婷 徐" w:date="2024-12-27T11:15:00Z" w16du:dateUtc="2024-12-27T03:15:00Z">
        <w:r w:rsidR="008421D5">
          <w:rPr>
            <w:rFonts w:ascii="Times New Roman" w:eastAsia="標楷體" w:hAnsi="Times New Roman" w:cs="Times New Roman" w:hint="eastAsia"/>
          </w:rPr>
          <w:t>4</w:t>
        </w:r>
      </w:ins>
      <w:r>
        <w:rPr>
          <w:rFonts w:ascii="Times New Roman" w:eastAsia="標楷體" w:hAnsi="Times New Roman" w:cs="Times New Roman"/>
        </w:rPr>
        <w:t>年各分署臺灣獼猴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調查，未符合標準的類型及其資料筆數</w:t>
      </w:r>
    </w:p>
    <w:tbl>
      <w:tblPr>
        <w:tblW w:w="4742" w:type="pct"/>
        <w:tblInd w:w="-29" w:type="dxa"/>
        <w:tblLayout w:type="fixed"/>
        <w:tblCellMar>
          <w:top w:w="15" w:type="dxa"/>
          <w:left w:w="15" w:type="dxa"/>
          <w:right w:w="15" w:type="dxa"/>
        </w:tblCellMar>
        <w:tblLook w:val="0000" w:firstRow="0" w:lastRow="0" w:firstColumn="0" w:lastColumn="0" w:noHBand="0" w:noVBand="0"/>
        <w:tblPrChange w:id="681" w:author="瑋婷 徐" w:date="2024-12-27T11:14:00Z" w16du:dateUtc="2024-12-27T03:14:00Z">
          <w:tblPr>
            <w:tblW w:w="5615" w:type="pct"/>
            <w:tblInd w:w="-29" w:type="dxa"/>
            <w:tblLayout w:type="fixed"/>
            <w:tblCellMar>
              <w:top w:w="15" w:type="dxa"/>
              <w:left w:w="15" w:type="dxa"/>
              <w:right w:w="15" w:type="dxa"/>
            </w:tblCellMar>
            <w:tblLook w:val="0000" w:firstRow="0" w:lastRow="0" w:firstColumn="0" w:lastColumn="0" w:noHBand="0" w:noVBand="0"/>
          </w:tblPr>
        </w:tblPrChange>
      </w:tblPr>
      <w:tblGrid>
        <w:gridCol w:w="980"/>
        <w:gridCol w:w="1272"/>
        <w:gridCol w:w="1272"/>
        <w:gridCol w:w="1451"/>
        <w:gridCol w:w="1451"/>
        <w:gridCol w:w="1451"/>
        <w:tblGridChange w:id="682">
          <w:tblGrid>
            <w:gridCol w:w="58"/>
            <w:gridCol w:w="922"/>
            <w:gridCol w:w="58"/>
            <w:gridCol w:w="1214"/>
            <w:gridCol w:w="58"/>
            <w:gridCol w:w="1214"/>
            <w:gridCol w:w="58"/>
            <w:gridCol w:w="1393"/>
            <w:gridCol w:w="58"/>
            <w:gridCol w:w="1393"/>
            <w:gridCol w:w="58"/>
            <w:gridCol w:w="1393"/>
            <w:gridCol w:w="58"/>
          </w:tblGrid>
        </w:tblGridChange>
      </w:tblGrid>
      <w:tr w:rsidR="008421D5" w14:paraId="26B9EDB6" w14:textId="77777777" w:rsidTr="008421D5">
        <w:trPr>
          <w:trHeight w:val="127"/>
          <w:trPrChange w:id="683" w:author="瑋婷 徐" w:date="2024-12-27T11:14:00Z" w16du:dateUtc="2024-12-27T03:14:00Z">
            <w:trPr>
              <w:gridBefore w:val="1"/>
              <w:trHeight w:val="127"/>
            </w:trPr>
          </w:trPrChange>
        </w:trPr>
        <w:tc>
          <w:tcPr>
            <w:tcW w:w="980" w:type="dxa"/>
            <w:tcBorders>
              <w:top w:val="single" w:sz="8" w:space="0" w:color="000000"/>
              <w:bottom w:val="single" w:sz="8" w:space="0" w:color="000000"/>
            </w:tcBorders>
            <w:vAlign w:val="center"/>
            <w:tcPrChange w:id="684" w:author="瑋婷 徐" w:date="2024-12-27T11:14:00Z" w16du:dateUtc="2024-12-27T03:14:00Z">
              <w:tcPr>
                <w:tcW w:w="980" w:type="dxa"/>
                <w:gridSpan w:val="2"/>
                <w:tcBorders>
                  <w:top w:val="single" w:sz="8" w:space="0" w:color="000000"/>
                  <w:bottom w:val="single" w:sz="8" w:space="0" w:color="000000"/>
                </w:tcBorders>
                <w:vAlign w:val="center"/>
              </w:tcPr>
            </w:tcPrChange>
          </w:tcPr>
          <w:p w14:paraId="0231D3B6" w14:textId="77777777"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分署</w:t>
            </w:r>
          </w:p>
        </w:tc>
        <w:tc>
          <w:tcPr>
            <w:tcW w:w="1272" w:type="dxa"/>
            <w:tcBorders>
              <w:top w:val="single" w:sz="8" w:space="0" w:color="000000"/>
              <w:bottom w:val="single" w:sz="8" w:space="0" w:color="000000"/>
            </w:tcBorders>
            <w:vAlign w:val="center"/>
            <w:tcPrChange w:id="685" w:author="瑋婷 徐" w:date="2024-12-27T11:14:00Z" w16du:dateUtc="2024-12-27T03:14:00Z">
              <w:tcPr>
                <w:tcW w:w="1272" w:type="dxa"/>
                <w:gridSpan w:val="2"/>
                <w:tcBorders>
                  <w:top w:val="single" w:sz="8" w:space="0" w:color="000000"/>
                  <w:bottom w:val="single" w:sz="8" w:space="0" w:color="000000"/>
                </w:tcBorders>
                <w:vAlign w:val="center"/>
              </w:tcPr>
            </w:tcPrChange>
          </w:tcPr>
          <w:p w14:paraId="340F5ACB" w14:textId="36039C9C" w:rsidR="008421D5" w:rsidRDefault="008421D5" w:rsidP="008421D5">
            <w:pPr>
              <w:jc w:val="center"/>
              <w:rPr>
                <w:rFonts w:ascii="Times New Roman" w:eastAsia="標楷體" w:hAnsi="Times New Roman" w:cs="Times New Roman"/>
              </w:rPr>
            </w:pPr>
            <w:ins w:id="686" w:author="瑋婷 徐" w:date="2024-12-27T11:13:00Z" w16du:dateUtc="2024-12-27T03:13:00Z">
              <w:r>
                <w:rPr>
                  <w:rFonts w:ascii="Times New Roman" w:eastAsia="標楷體" w:hAnsi="Times New Roman" w:cs="Times New Roman"/>
                </w:rPr>
                <w:t>晚於</w:t>
              </w:r>
              <w:r>
                <w:rPr>
                  <w:rFonts w:ascii="Times New Roman" w:eastAsia="標楷體" w:hAnsi="Times New Roman" w:cs="Times New Roman"/>
                </w:rPr>
                <w:t>11</w:t>
              </w:r>
              <w:r>
                <w:rPr>
                  <w:rFonts w:ascii="Times New Roman" w:eastAsia="標楷體" w:hAnsi="Times New Roman" w:cs="Times New Roman"/>
                </w:rPr>
                <w:t>時</w:t>
              </w:r>
            </w:ins>
          </w:p>
        </w:tc>
        <w:tc>
          <w:tcPr>
            <w:tcW w:w="1272" w:type="dxa"/>
            <w:tcBorders>
              <w:top w:val="single" w:sz="8" w:space="0" w:color="000000"/>
              <w:bottom w:val="single" w:sz="8" w:space="0" w:color="000000"/>
            </w:tcBorders>
            <w:vAlign w:val="center"/>
            <w:tcPrChange w:id="687" w:author="瑋婷 徐" w:date="2024-12-27T11:14:00Z" w16du:dateUtc="2024-12-27T03:14:00Z">
              <w:tcPr>
                <w:tcW w:w="1272" w:type="dxa"/>
                <w:gridSpan w:val="2"/>
                <w:tcBorders>
                  <w:top w:val="single" w:sz="8" w:space="0" w:color="000000"/>
                  <w:bottom w:val="single" w:sz="8" w:space="0" w:color="000000"/>
                </w:tcBorders>
                <w:vAlign w:val="center"/>
              </w:tcPr>
            </w:tcPrChange>
          </w:tcPr>
          <w:p w14:paraId="53CA3851" w14:textId="7C895997"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調查樣點位置錯誤</w:t>
            </w:r>
          </w:p>
        </w:tc>
        <w:tc>
          <w:tcPr>
            <w:tcW w:w="1451" w:type="dxa"/>
            <w:tcBorders>
              <w:top w:val="single" w:sz="8" w:space="0" w:color="000000"/>
              <w:bottom w:val="single" w:sz="8" w:space="0" w:color="000000"/>
            </w:tcBorders>
            <w:vAlign w:val="center"/>
            <w:tcPrChange w:id="688" w:author="瑋婷 徐" w:date="2024-12-27T11:14:00Z" w16du:dateUtc="2024-12-27T03:14:00Z">
              <w:tcPr>
                <w:tcW w:w="1451" w:type="dxa"/>
                <w:gridSpan w:val="2"/>
                <w:tcBorders>
                  <w:top w:val="single" w:sz="8" w:space="0" w:color="000000"/>
                  <w:bottom w:val="single" w:sz="8" w:space="0" w:color="000000"/>
                </w:tcBorders>
                <w:vAlign w:val="center"/>
              </w:tcPr>
            </w:tcPrChange>
          </w:tcPr>
          <w:p w14:paraId="2D2F23F8" w14:textId="197B36DA" w:rsidR="008421D5" w:rsidRDefault="008421D5" w:rsidP="008421D5">
            <w:pPr>
              <w:jc w:val="center"/>
              <w:rPr>
                <w:rFonts w:ascii="Times New Roman" w:eastAsia="標楷體" w:hAnsi="Times New Roman" w:cs="Times New Roman"/>
              </w:rPr>
            </w:pPr>
            <w:ins w:id="689" w:author="瑋婷 徐" w:date="2024-12-27T11:14:00Z" w16du:dateUtc="2024-12-27T03:14:00Z">
              <w:r>
                <w:rPr>
                  <w:rFonts w:ascii="Times New Roman" w:eastAsia="標楷體" w:hAnsi="Times New Roman" w:cs="Times New Roman"/>
                </w:rPr>
                <w:t>不足</w:t>
              </w:r>
              <w:r>
                <w:rPr>
                  <w:rFonts w:ascii="Times New Roman" w:eastAsia="標楷體" w:hAnsi="Times New Roman" w:cs="Times New Roman"/>
                </w:rPr>
                <w:t>6</w:t>
              </w:r>
              <w:r>
                <w:rPr>
                  <w:rFonts w:ascii="Times New Roman" w:eastAsia="標楷體" w:hAnsi="Times New Roman" w:cs="Times New Roman"/>
                </w:rPr>
                <w:t>分鐘</w:t>
              </w:r>
            </w:ins>
          </w:p>
        </w:tc>
        <w:tc>
          <w:tcPr>
            <w:tcW w:w="1451" w:type="dxa"/>
            <w:tcBorders>
              <w:top w:val="single" w:sz="8" w:space="0" w:color="000000"/>
              <w:bottom w:val="single" w:sz="8" w:space="0" w:color="000000"/>
            </w:tcBorders>
            <w:vAlign w:val="center"/>
            <w:tcPrChange w:id="690" w:author="瑋婷 徐" w:date="2024-12-27T11:14:00Z" w16du:dateUtc="2024-12-27T03:14:00Z">
              <w:tcPr>
                <w:tcW w:w="1451" w:type="dxa"/>
                <w:gridSpan w:val="2"/>
                <w:tcBorders>
                  <w:top w:val="single" w:sz="8" w:space="0" w:color="000000"/>
                  <w:bottom w:val="single" w:sz="8" w:space="0" w:color="000000"/>
                </w:tcBorders>
                <w:vAlign w:val="center"/>
              </w:tcPr>
            </w:tcPrChange>
          </w:tcPr>
          <w:p w14:paraId="46531EF3" w14:textId="4DAAFDFE" w:rsidR="008421D5" w:rsidRDefault="008421D5" w:rsidP="008421D5">
            <w:pPr>
              <w:jc w:val="center"/>
              <w:rPr>
                <w:rFonts w:ascii="Times New Roman" w:eastAsia="標楷體" w:hAnsi="Times New Roman" w:cs="Times New Roman"/>
              </w:rPr>
            </w:pPr>
            <w:ins w:id="691" w:author="瑋婷 徐" w:date="2024-12-27T11:14:00Z" w16du:dateUtc="2024-12-27T03:14:00Z">
              <w:r>
                <w:rPr>
                  <w:rFonts w:ascii="Times New Roman" w:eastAsia="標楷體" w:hAnsi="Times New Roman" w:cs="Times New Roman"/>
                </w:rPr>
                <w:t>超過</w:t>
              </w:r>
              <w:r>
                <w:rPr>
                  <w:rFonts w:ascii="Times New Roman" w:eastAsia="標楷體" w:hAnsi="Times New Roman" w:cs="Times New Roman"/>
                </w:rPr>
                <w:t>7</w:t>
              </w:r>
              <w:r>
                <w:rPr>
                  <w:rFonts w:ascii="Times New Roman" w:eastAsia="標楷體" w:hAnsi="Times New Roman" w:cs="Times New Roman"/>
                </w:rPr>
                <w:t>日</w:t>
              </w:r>
            </w:ins>
          </w:p>
        </w:tc>
        <w:tc>
          <w:tcPr>
            <w:tcW w:w="1451" w:type="dxa"/>
            <w:tcBorders>
              <w:top w:val="single" w:sz="8" w:space="0" w:color="000000"/>
              <w:bottom w:val="single" w:sz="8" w:space="0" w:color="000000"/>
            </w:tcBorders>
            <w:vAlign w:val="center"/>
            <w:tcPrChange w:id="692" w:author="瑋婷 徐" w:date="2024-12-27T11:14:00Z" w16du:dateUtc="2024-12-27T03:14:00Z">
              <w:tcPr>
                <w:tcW w:w="1451" w:type="dxa"/>
                <w:gridSpan w:val="2"/>
                <w:tcBorders>
                  <w:top w:val="single" w:sz="8" w:space="0" w:color="000000"/>
                  <w:bottom w:val="single" w:sz="8" w:space="0" w:color="000000"/>
                </w:tcBorders>
                <w:vAlign w:val="center"/>
              </w:tcPr>
            </w:tcPrChange>
          </w:tcPr>
          <w:p w14:paraId="09D07599" w14:textId="3082D03A"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未在</w:t>
            </w:r>
            <w:r>
              <w:rPr>
                <w:rFonts w:ascii="Times New Roman" w:eastAsia="標楷體" w:hAnsi="Times New Roman" w:cs="Times New Roman"/>
              </w:rPr>
              <w:t>3 - 6</w:t>
            </w:r>
            <w:r>
              <w:rPr>
                <w:rFonts w:ascii="Times New Roman" w:eastAsia="標楷體" w:hAnsi="Times New Roman" w:cs="Times New Roman"/>
              </w:rPr>
              <w:t>月間進行</w:t>
            </w:r>
          </w:p>
        </w:tc>
      </w:tr>
      <w:tr w:rsidR="008421D5" w14:paraId="4E8DE3E7" w14:textId="77777777" w:rsidTr="008421D5">
        <w:trPr>
          <w:trHeight w:val="583"/>
          <w:trPrChange w:id="693" w:author="瑋婷 徐" w:date="2024-12-27T11:14:00Z" w16du:dateUtc="2024-12-27T03:14:00Z">
            <w:trPr>
              <w:gridBefore w:val="1"/>
              <w:trHeight w:val="583"/>
            </w:trPr>
          </w:trPrChange>
        </w:trPr>
        <w:tc>
          <w:tcPr>
            <w:tcW w:w="980" w:type="dxa"/>
            <w:tcBorders>
              <w:top w:val="single" w:sz="8" w:space="0" w:color="000000"/>
            </w:tcBorders>
            <w:vAlign w:val="center"/>
            <w:tcPrChange w:id="694" w:author="瑋婷 徐" w:date="2024-12-27T11:14:00Z" w16du:dateUtc="2024-12-27T03:14:00Z">
              <w:tcPr>
                <w:tcW w:w="980" w:type="dxa"/>
                <w:gridSpan w:val="2"/>
                <w:tcBorders>
                  <w:top w:val="single" w:sz="8" w:space="0" w:color="000000"/>
                </w:tcBorders>
                <w:vAlign w:val="center"/>
              </w:tcPr>
            </w:tcPrChange>
          </w:tcPr>
          <w:p w14:paraId="45E117D6" w14:textId="77777777"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宜蘭</w:t>
            </w:r>
          </w:p>
        </w:tc>
        <w:tc>
          <w:tcPr>
            <w:tcW w:w="1272" w:type="dxa"/>
            <w:tcBorders>
              <w:top w:val="single" w:sz="8" w:space="0" w:color="000000"/>
            </w:tcBorders>
            <w:vAlign w:val="center"/>
            <w:tcPrChange w:id="695" w:author="瑋婷 徐" w:date="2024-12-27T11:14:00Z" w16du:dateUtc="2024-12-27T03:14:00Z">
              <w:tcPr>
                <w:tcW w:w="1272" w:type="dxa"/>
                <w:gridSpan w:val="2"/>
                <w:tcBorders>
                  <w:top w:val="single" w:sz="8" w:space="0" w:color="000000"/>
                </w:tcBorders>
                <w:vAlign w:val="center"/>
              </w:tcPr>
            </w:tcPrChange>
          </w:tcPr>
          <w:p w14:paraId="3FAA9D69" w14:textId="439BEEFA" w:rsidR="008421D5" w:rsidRPr="008421D5" w:rsidRDefault="008421D5" w:rsidP="008421D5">
            <w:pPr>
              <w:jc w:val="center"/>
              <w:rPr>
                <w:rFonts w:ascii="Times New Roman" w:eastAsia="標楷體" w:hAnsi="Times New Roman" w:cs="Times New Roman"/>
              </w:rPr>
            </w:pPr>
            <w:ins w:id="696" w:author="瑋婷 徐" w:date="2024-12-27T11:13:00Z" w16du:dateUtc="2024-12-27T03:13:00Z">
              <w:r w:rsidRPr="008421D5">
                <w:rPr>
                  <w:rFonts w:ascii="Times New Roman" w:eastAsia="標楷體" w:hAnsi="Times New Roman" w:cs="Times New Roman"/>
                  <w:rPrChange w:id="697" w:author="瑋婷 徐" w:date="2024-12-27T11:13:00Z" w16du:dateUtc="2024-12-27T03:13:00Z">
                    <w:rPr>
                      <w:rFonts w:ascii="Arial" w:eastAsia="Arial" w:hAnsi="Arial" w:cs="Arial"/>
                      <w:color w:val="000000"/>
                      <w:sz w:val="22"/>
                    </w:rPr>
                  </w:rPrChange>
                </w:rPr>
                <w:t>22</w:t>
              </w:r>
            </w:ins>
          </w:p>
        </w:tc>
        <w:tc>
          <w:tcPr>
            <w:tcW w:w="1272" w:type="dxa"/>
            <w:tcBorders>
              <w:top w:val="single" w:sz="8" w:space="0" w:color="000000"/>
            </w:tcBorders>
            <w:vAlign w:val="center"/>
            <w:tcPrChange w:id="698" w:author="瑋婷 徐" w:date="2024-12-27T11:14:00Z" w16du:dateUtc="2024-12-27T03:14:00Z">
              <w:tcPr>
                <w:tcW w:w="1272" w:type="dxa"/>
                <w:gridSpan w:val="2"/>
                <w:tcBorders>
                  <w:top w:val="single" w:sz="8" w:space="0" w:color="000000"/>
                </w:tcBorders>
                <w:vAlign w:val="center"/>
              </w:tcPr>
            </w:tcPrChange>
          </w:tcPr>
          <w:p w14:paraId="5CEF5290" w14:textId="0D67A861" w:rsidR="008421D5" w:rsidRPr="008421D5" w:rsidRDefault="008421D5" w:rsidP="008421D5">
            <w:pPr>
              <w:jc w:val="center"/>
              <w:rPr>
                <w:rFonts w:ascii="Times New Roman" w:eastAsia="標楷體" w:hAnsi="Times New Roman" w:cs="Times New Roman"/>
                <w:rPrChange w:id="699" w:author="瑋婷 徐" w:date="2024-12-27T11:13:00Z" w16du:dateUtc="2024-12-27T03:13:00Z">
                  <w:rPr>
                    <w:rFonts w:ascii="Times New Roman" w:eastAsia="標楷體" w:hAnsi="Times New Roman" w:cs="Times New Roman"/>
                    <w:color w:val="000000"/>
                  </w:rPr>
                </w:rPrChange>
              </w:rPr>
            </w:pPr>
            <w:ins w:id="700" w:author="瑋婷 徐" w:date="2024-12-27T11:13:00Z" w16du:dateUtc="2024-12-27T03:13:00Z">
              <w:r w:rsidRPr="008421D5">
                <w:rPr>
                  <w:rFonts w:ascii="Times New Roman" w:eastAsia="標楷體" w:hAnsi="Times New Roman" w:cs="Times New Roman"/>
                  <w:rPrChange w:id="701" w:author="瑋婷 徐" w:date="2024-12-27T11:13:00Z" w16du:dateUtc="2024-12-27T03:13:00Z">
                    <w:rPr>
                      <w:rFonts w:ascii="Arial" w:eastAsia="Arial" w:hAnsi="Arial" w:cs="Arial"/>
                      <w:color w:val="000000"/>
                      <w:sz w:val="22"/>
                    </w:rPr>
                  </w:rPrChange>
                </w:rPr>
                <w:t>10</w:t>
              </w:r>
            </w:ins>
            <w:del w:id="702" w:author="瑋婷 徐" w:date="2024-12-27T11:13:00Z" w16du:dateUtc="2024-12-27T03:13:00Z">
              <w:r w:rsidRPr="008421D5" w:rsidDel="00D513BA">
                <w:rPr>
                  <w:rFonts w:ascii="Times New Roman" w:eastAsia="標楷體" w:hAnsi="Times New Roman" w:cs="Times New Roman"/>
                  <w:rPrChange w:id="703" w:author="瑋婷 徐" w:date="2024-12-27T11:13:00Z" w16du:dateUtc="2024-12-27T03:13:00Z">
                    <w:rPr>
                      <w:rFonts w:ascii="Times New Roman" w:eastAsia="標楷體" w:hAnsi="Times New Roman" w:cs="Times New Roman"/>
                      <w:color w:val="000000"/>
                    </w:rPr>
                  </w:rPrChange>
                </w:rPr>
                <w:delText>8</w:delText>
              </w:r>
            </w:del>
          </w:p>
        </w:tc>
        <w:tc>
          <w:tcPr>
            <w:tcW w:w="1451" w:type="dxa"/>
            <w:tcBorders>
              <w:top w:val="single" w:sz="8" w:space="0" w:color="000000"/>
            </w:tcBorders>
            <w:vAlign w:val="center"/>
            <w:tcPrChange w:id="704" w:author="瑋婷 徐" w:date="2024-12-27T11:14:00Z" w16du:dateUtc="2024-12-27T03:14:00Z">
              <w:tcPr>
                <w:tcW w:w="1451" w:type="dxa"/>
                <w:gridSpan w:val="2"/>
                <w:tcBorders>
                  <w:top w:val="single" w:sz="8" w:space="0" w:color="000000"/>
                </w:tcBorders>
                <w:vAlign w:val="center"/>
              </w:tcPr>
            </w:tcPrChange>
          </w:tcPr>
          <w:p w14:paraId="48E43FD2" w14:textId="26F4116E" w:rsidR="008421D5" w:rsidRPr="008421D5" w:rsidRDefault="008421D5" w:rsidP="008421D5">
            <w:pPr>
              <w:jc w:val="center"/>
              <w:rPr>
                <w:rFonts w:ascii="Times New Roman" w:eastAsia="標楷體" w:hAnsi="Times New Roman" w:cs="Times New Roman"/>
              </w:rPr>
            </w:pPr>
            <w:ins w:id="705" w:author="瑋婷 徐" w:date="2024-12-27T11:14:00Z" w16du:dateUtc="2024-12-27T03:14:00Z">
              <w:r w:rsidRPr="008421D5">
                <w:rPr>
                  <w:rFonts w:ascii="Times New Roman" w:eastAsia="標楷體" w:hAnsi="Times New Roman" w:cs="Times New Roman"/>
                  <w:rPrChange w:id="706" w:author="瑋婷 徐" w:date="2024-12-27T11:13:00Z" w16du:dateUtc="2024-12-27T03:13:00Z">
                    <w:rPr>
                      <w:rFonts w:ascii="Arial" w:eastAsia="Arial" w:hAnsi="Arial" w:cs="Arial"/>
                      <w:color w:val="000000"/>
                      <w:sz w:val="22"/>
                    </w:rPr>
                  </w:rPrChange>
                </w:rPr>
                <w:t>1</w:t>
              </w:r>
            </w:ins>
          </w:p>
        </w:tc>
        <w:tc>
          <w:tcPr>
            <w:tcW w:w="1451" w:type="dxa"/>
            <w:tcBorders>
              <w:top w:val="single" w:sz="8" w:space="0" w:color="000000"/>
            </w:tcBorders>
            <w:vAlign w:val="center"/>
            <w:tcPrChange w:id="707" w:author="瑋婷 徐" w:date="2024-12-27T11:14:00Z" w16du:dateUtc="2024-12-27T03:14:00Z">
              <w:tcPr>
                <w:tcW w:w="1451" w:type="dxa"/>
                <w:gridSpan w:val="2"/>
                <w:tcBorders>
                  <w:top w:val="single" w:sz="8" w:space="0" w:color="000000"/>
                </w:tcBorders>
                <w:vAlign w:val="center"/>
              </w:tcPr>
            </w:tcPrChange>
          </w:tcPr>
          <w:p w14:paraId="40D3E574" w14:textId="33DEEA7E" w:rsidR="008421D5" w:rsidRPr="008421D5" w:rsidRDefault="008421D5" w:rsidP="008421D5">
            <w:pPr>
              <w:jc w:val="center"/>
              <w:rPr>
                <w:rFonts w:ascii="Times New Roman" w:eastAsia="標楷體" w:hAnsi="Times New Roman" w:cs="Times New Roman"/>
              </w:rPr>
            </w:pPr>
            <w:ins w:id="708" w:author="瑋婷 徐" w:date="2024-12-27T11:14:00Z" w16du:dateUtc="2024-12-27T03:14:00Z">
              <w:r w:rsidRPr="008421D5">
                <w:rPr>
                  <w:rFonts w:ascii="Times New Roman" w:eastAsia="標楷體" w:hAnsi="Times New Roman" w:cs="Times New Roman"/>
                  <w:rPrChange w:id="709" w:author="瑋婷 徐" w:date="2024-12-27T11:13:00Z" w16du:dateUtc="2024-12-27T03:13:00Z">
                    <w:rPr>
                      <w:rFonts w:ascii="Arial" w:eastAsia="Arial" w:hAnsi="Arial" w:cs="Arial"/>
                      <w:color w:val="000000"/>
                      <w:sz w:val="22"/>
                    </w:rPr>
                  </w:rPrChange>
                </w:rPr>
                <w:t>-</w:t>
              </w:r>
            </w:ins>
          </w:p>
        </w:tc>
        <w:tc>
          <w:tcPr>
            <w:tcW w:w="1451" w:type="dxa"/>
            <w:tcBorders>
              <w:top w:val="single" w:sz="8" w:space="0" w:color="000000"/>
            </w:tcBorders>
            <w:vAlign w:val="center"/>
            <w:tcPrChange w:id="710" w:author="瑋婷 徐" w:date="2024-12-27T11:14:00Z" w16du:dateUtc="2024-12-27T03:14:00Z">
              <w:tcPr>
                <w:tcW w:w="1451" w:type="dxa"/>
                <w:gridSpan w:val="2"/>
                <w:tcBorders>
                  <w:top w:val="single" w:sz="8" w:space="0" w:color="000000"/>
                </w:tcBorders>
                <w:vAlign w:val="center"/>
              </w:tcPr>
            </w:tcPrChange>
          </w:tcPr>
          <w:p w14:paraId="6A8A889E" w14:textId="7B1B1879" w:rsidR="008421D5" w:rsidRPr="008421D5" w:rsidRDefault="008421D5" w:rsidP="008421D5">
            <w:pPr>
              <w:jc w:val="center"/>
              <w:rPr>
                <w:rFonts w:ascii="Times New Roman" w:eastAsia="標楷體" w:hAnsi="Times New Roman" w:cs="Times New Roman"/>
                <w:rPrChange w:id="711" w:author="瑋婷 徐" w:date="2024-12-27T11:13:00Z" w16du:dateUtc="2024-12-27T03:13:00Z">
                  <w:rPr>
                    <w:rFonts w:ascii="Times New Roman" w:eastAsia="標楷體" w:hAnsi="Times New Roman" w:cs="Times New Roman"/>
                    <w:color w:val="000000"/>
                  </w:rPr>
                </w:rPrChange>
              </w:rPr>
            </w:pPr>
            <w:ins w:id="712" w:author="瑋婷 徐" w:date="2024-12-27T11:13:00Z" w16du:dateUtc="2024-12-27T03:13:00Z">
              <w:r w:rsidRPr="008421D5">
                <w:rPr>
                  <w:rFonts w:ascii="Times New Roman" w:eastAsia="標楷體" w:hAnsi="Times New Roman" w:cs="Times New Roman"/>
                  <w:rPrChange w:id="713" w:author="瑋婷 徐" w:date="2024-12-27T11:13:00Z" w16du:dateUtc="2024-12-27T03:13:00Z">
                    <w:rPr>
                      <w:rFonts w:ascii="Arial" w:eastAsia="Arial" w:hAnsi="Arial" w:cs="Arial"/>
                      <w:color w:val="000000"/>
                      <w:sz w:val="22"/>
                    </w:rPr>
                  </w:rPrChange>
                </w:rPr>
                <w:t>-</w:t>
              </w:r>
            </w:ins>
            <w:del w:id="714" w:author="瑋婷 徐" w:date="2024-12-27T11:13:00Z" w16du:dateUtc="2024-12-27T03:13:00Z">
              <w:r w:rsidRPr="008421D5" w:rsidDel="00D513BA">
                <w:rPr>
                  <w:rFonts w:ascii="Times New Roman" w:eastAsia="標楷體" w:hAnsi="Times New Roman" w:cs="Times New Roman"/>
                  <w:rPrChange w:id="715" w:author="瑋婷 徐" w:date="2024-12-27T11:13:00Z" w16du:dateUtc="2024-12-27T03:13:00Z">
                    <w:rPr>
                      <w:rFonts w:ascii="Times New Roman" w:eastAsia="標楷體" w:hAnsi="Times New Roman" w:cs="Times New Roman"/>
                      <w:color w:val="000000"/>
                    </w:rPr>
                  </w:rPrChange>
                </w:rPr>
                <w:delText>-</w:delText>
              </w:r>
            </w:del>
          </w:p>
        </w:tc>
      </w:tr>
      <w:tr w:rsidR="008421D5" w14:paraId="11232409" w14:textId="77777777" w:rsidTr="008421D5">
        <w:trPr>
          <w:trHeight w:val="583"/>
          <w:trPrChange w:id="716" w:author="瑋婷 徐" w:date="2024-12-27T11:14:00Z" w16du:dateUtc="2024-12-27T03:14:00Z">
            <w:trPr>
              <w:gridBefore w:val="1"/>
              <w:trHeight w:val="583"/>
            </w:trPr>
          </w:trPrChange>
        </w:trPr>
        <w:tc>
          <w:tcPr>
            <w:tcW w:w="980" w:type="dxa"/>
            <w:vAlign w:val="center"/>
            <w:tcPrChange w:id="717" w:author="瑋婷 徐" w:date="2024-12-27T11:14:00Z" w16du:dateUtc="2024-12-27T03:14:00Z">
              <w:tcPr>
                <w:tcW w:w="980" w:type="dxa"/>
                <w:gridSpan w:val="2"/>
                <w:vAlign w:val="center"/>
              </w:tcPr>
            </w:tcPrChange>
          </w:tcPr>
          <w:p w14:paraId="346CE47E" w14:textId="77777777"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新竹</w:t>
            </w:r>
          </w:p>
        </w:tc>
        <w:tc>
          <w:tcPr>
            <w:tcW w:w="1272" w:type="dxa"/>
            <w:vAlign w:val="center"/>
            <w:tcPrChange w:id="718" w:author="瑋婷 徐" w:date="2024-12-27T11:14:00Z" w16du:dateUtc="2024-12-27T03:14:00Z">
              <w:tcPr>
                <w:tcW w:w="1272" w:type="dxa"/>
                <w:gridSpan w:val="2"/>
                <w:vAlign w:val="center"/>
              </w:tcPr>
            </w:tcPrChange>
          </w:tcPr>
          <w:p w14:paraId="457D5EA7" w14:textId="502BD2A6" w:rsidR="008421D5" w:rsidRPr="008421D5" w:rsidRDefault="008421D5" w:rsidP="008421D5">
            <w:pPr>
              <w:jc w:val="center"/>
              <w:rPr>
                <w:rFonts w:ascii="Times New Roman" w:eastAsia="標楷體" w:hAnsi="Times New Roman" w:cs="Times New Roman"/>
              </w:rPr>
            </w:pPr>
            <w:ins w:id="719" w:author="瑋婷 徐" w:date="2024-12-27T11:13:00Z" w16du:dateUtc="2024-12-27T03:13:00Z">
              <w:r w:rsidRPr="008421D5">
                <w:rPr>
                  <w:rFonts w:ascii="Times New Roman" w:eastAsia="標楷體" w:hAnsi="Times New Roman" w:cs="Times New Roman"/>
                  <w:rPrChange w:id="720" w:author="瑋婷 徐" w:date="2024-12-27T11:13:00Z" w16du:dateUtc="2024-12-27T03:13:00Z">
                    <w:rPr>
                      <w:rFonts w:ascii="Arial" w:eastAsia="Arial" w:hAnsi="Arial" w:cs="Arial"/>
                      <w:color w:val="000000"/>
                      <w:sz w:val="22"/>
                    </w:rPr>
                  </w:rPrChange>
                </w:rPr>
                <w:t>16</w:t>
              </w:r>
            </w:ins>
          </w:p>
        </w:tc>
        <w:tc>
          <w:tcPr>
            <w:tcW w:w="1272" w:type="dxa"/>
            <w:vAlign w:val="center"/>
            <w:tcPrChange w:id="721" w:author="瑋婷 徐" w:date="2024-12-27T11:14:00Z" w16du:dateUtc="2024-12-27T03:14:00Z">
              <w:tcPr>
                <w:tcW w:w="1272" w:type="dxa"/>
                <w:gridSpan w:val="2"/>
                <w:vAlign w:val="center"/>
              </w:tcPr>
            </w:tcPrChange>
          </w:tcPr>
          <w:p w14:paraId="54B0922C" w14:textId="15BFB848" w:rsidR="008421D5" w:rsidRPr="008421D5" w:rsidRDefault="008421D5" w:rsidP="008421D5">
            <w:pPr>
              <w:jc w:val="center"/>
              <w:rPr>
                <w:rFonts w:ascii="Times New Roman" w:eastAsia="標楷體" w:hAnsi="Times New Roman" w:cs="Times New Roman"/>
                <w:rPrChange w:id="722" w:author="瑋婷 徐" w:date="2024-12-27T11:13:00Z" w16du:dateUtc="2024-12-27T03:13:00Z">
                  <w:rPr>
                    <w:rFonts w:ascii="Times New Roman" w:eastAsia="標楷體" w:hAnsi="Times New Roman" w:cs="Times New Roman"/>
                    <w:color w:val="000000"/>
                  </w:rPr>
                </w:rPrChange>
              </w:rPr>
            </w:pPr>
            <w:ins w:id="723" w:author="瑋婷 徐" w:date="2024-12-27T11:13:00Z" w16du:dateUtc="2024-12-27T03:13:00Z">
              <w:r w:rsidRPr="008421D5">
                <w:rPr>
                  <w:rFonts w:ascii="Times New Roman" w:eastAsia="標楷體" w:hAnsi="Times New Roman" w:cs="Times New Roman"/>
                  <w:rPrChange w:id="724" w:author="瑋婷 徐" w:date="2024-12-27T11:13:00Z" w16du:dateUtc="2024-12-27T03:13:00Z">
                    <w:rPr>
                      <w:rFonts w:ascii="Arial" w:eastAsia="Arial" w:hAnsi="Arial" w:cs="Arial"/>
                      <w:color w:val="000000"/>
                      <w:sz w:val="22"/>
                    </w:rPr>
                  </w:rPrChange>
                </w:rPr>
                <w:t>7</w:t>
              </w:r>
            </w:ins>
            <w:del w:id="725" w:author="瑋婷 徐" w:date="2024-12-27T11:13:00Z" w16du:dateUtc="2024-12-27T03:13:00Z">
              <w:r w:rsidRPr="008421D5" w:rsidDel="00D513BA">
                <w:rPr>
                  <w:rFonts w:ascii="Times New Roman" w:eastAsia="標楷體" w:hAnsi="Times New Roman" w:cs="Times New Roman"/>
                  <w:rPrChange w:id="726" w:author="瑋婷 徐" w:date="2024-12-27T11:13:00Z" w16du:dateUtc="2024-12-27T03:13:00Z">
                    <w:rPr>
                      <w:rFonts w:ascii="Times New Roman" w:eastAsia="標楷體" w:hAnsi="Times New Roman" w:cs="Times New Roman"/>
                      <w:color w:val="000000"/>
                    </w:rPr>
                  </w:rPrChange>
                </w:rPr>
                <w:delText>22</w:delText>
              </w:r>
            </w:del>
          </w:p>
        </w:tc>
        <w:tc>
          <w:tcPr>
            <w:tcW w:w="1451" w:type="dxa"/>
            <w:vAlign w:val="center"/>
            <w:tcPrChange w:id="727" w:author="瑋婷 徐" w:date="2024-12-27T11:14:00Z" w16du:dateUtc="2024-12-27T03:14:00Z">
              <w:tcPr>
                <w:tcW w:w="1451" w:type="dxa"/>
                <w:gridSpan w:val="2"/>
                <w:vAlign w:val="center"/>
              </w:tcPr>
            </w:tcPrChange>
          </w:tcPr>
          <w:p w14:paraId="4CEAA657" w14:textId="7C4D6054" w:rsidR="008421D5" w:rsidRPr="008421D5" w:rsidRDefault="008421D5" w:rsidP="008421D5">
            <w:pPr>
              <w:jc w:val="center"/>
              <w:rPr>
                <w:rFonts w:ascii="Times New Roman" w:eastAsia="標楷體" w:hAnsi="Times New Roman" w:cs="Times New Roman"/>
              </w:rPr>
            </w:pPr>
            <w:ins w:id="728" w:author="瑋婷 徐" w:date="2024-12-27T11:14:00Z" w16du:dateUtc="2024-12-27T03:14:00Z">
              <w:r w:rsidRPr="008421D5">
                <w:rPr>
                  <w:rFonts w:ascii="Times New Roman" w:eastAsia="標楷體" w:hAnsi="Times New Roman" w:cs="Times New Roman"/>
                  <w:rPrChange w:id="729" w:author="瑋婷 徐" w:date="2024-12-27T11:13:00Z" w16du:dateUtc="2024-12-27T03:13:00Z">
                    <w:rPr>
                      <w:rFonts w:ascii="Arial" w:eastAsia="Arial" w:hAnsi="Arial" w:cs="Arial"/>
                      <w:color w:val="000000"/>
                      <w:sz w:val="22"/>
                    </w:rPr>
                  </w:rPrChange>
                </w:rPr>
                <w:t>8</w:t>
              </w:r>
            </w:ins>
          </w:p>
        </w:tc>
        <w:tc>
          <w:tcPr>
            <w:tcW w:w="1451" w:type="dxa"/>
            <w:vAlign w:val="center"/>
            <w:tcPrChange w:id="730" w:author="瑋婷 徐" w:date="2024-12-27T11:14:00Z" w16du:dateUtc="2024-12-27T03:14:00Z">
              <w:tcPr>
                <w:tcW w:w="1451" w:type="dxa"/>
                <w:gridSpan w:val="2"/>
                <w:vAlign w:val="center"/>
              </w:tcPr>
            </w:tcPrChange>
          </w:tcPr>
          <w:p w14:paraId="217CC096" w14:textId="09D6A8DC" w:rsidR="008421D5" w:rsidRPr="008421D5" w:rsidRDefault="008421D5" w:rsidP="008421D5">
            <w:pPr>
              <w:jc w:val="center"/>
              <w:rPr>
                <w:rFonts w:ascii="Times New Roman" w:eastAsia="標楷體" w:hAnsi="Times New Roman" w:cs="Times New Roman"/>
              </w:rPr>
            </w:pPr>
            <w:ins w:id="731" w:author="瑋婷 徐" w:date="2024-12-27T11:14:00Z" w16du:dateUtc="2024-12-27T03:14:00Z">
              <w:r w:rsidRPr="008421D5">
                <w:rPr>
                  <w:rFonts w:ascii="Times New Roman" w:eastAsia="標楷體" w:hAnsi="Times New Roman" w:cs="Times New Roman"/>
                  <w:rPrChange w:id="732" w:author="瑋婷 徐" w:date="2024-12-27T11:13:00Z" w16du:dateUtc="2024-12-27T03:13:00Z">
                    <w:rPr>
                      <w:rFonts w:ascii="Arial" w:eastAsia="Arial" w:hAnsi="Arial" w:cs="Arial"/>
                      <w:color w:val="000000"/>
                      <w:sz w:val="22"/>
                    </w:rPr>
                  </w:rPrChange>
                </w:rPr>
                <w:t>-</w:t>
              </w:r>
            </w:ins>
          </w:p>
        </w:tc>
        <w:tc>
          <w:tcPr>
            <w:tcW w:w="1451" w:type="dxa"/>
            <w:vAlign w:val="center"/>
            <w:tcPrChange w:id="733" w:author="瑋婷 徐" w:date="2024-12-27T11:14:00Z" w16du:dateUtc="2024-12-27T03:14:00Z">
              <w:tcPr>
                <w:tcW w:w="1451" w:type="dxa"/>
                <w:gridSpan w:val="2"/>
                <w:vAlign w:val="center"/>
              </w:tcPr>
            </w:tcPrChange>
          </w:tcPr>
          <w:p w14:paraId="1E800788" w14:textId="2577A820" w:rsidR="008421D5" w:rsidRPr="008421D5" w:rsidRDefault="008421D5" w:rsidP="008421D5">
            <w:pPr>
              <w:jc w:val="center"/>
              <w:rPr>
                <w:rFonts w:ascii="Times New Roman" w:eastAsia="標楷體" w:hAnsi="Times New Roman" w:cs="Times New Roman"/>
                <w:rPrChange w:id="734" w:author="瑋婷 徐" w:date="2024-12-27T11:13:00Z" w16du:dateUtc="2024-12-27T03:13:00Z">
                  <w:rPr>
                    <w:rFonts w:ascii="Times New Roman" w:eastAsia="標楷體" w:hAnsi="Times New Roman" w:cs="Times New Roman"/>
                    <w:color w:val="000000"/>
                  </w:rPr>
                </w:rPrChange>
              </w:rPr>
            </w:pPr>
            <w:ins w:id="735" w:author="瑋婷 徐" w:date="2024-12-27T11:13:00Z" w16du:dateUtc="2024-12-27T03:13:00Z">
              <w:r w:rsidRPr="008421D5">
                <w:rPr>
                  <w:rFonts w:ascii="Times New Roman" w:eastAsia="標楷體" w:hAnsi="Times New Roman" w:cs="Times New Roman"/>
                  <w:rPrChange w:id="736" w:author="瑋婷 徐" w:date="2024-12-27T11:13:00Z" w16du:dateUtc="2024-12-27T03:13:00Z">
                    <w:rPr>
                      <w:rFonts w:ascii="Arial" w:eastAsia="Arial" w:hAnsi="Arial" w:cs="Arial"/>
                      <w:color w:val="000000"/>
                      <w:sz w:val="22"/>
                    </w:rPr>
                  </w:rPrChange>
                </w:rPr>
                <w:t>-</w:t>
              </w:r>
            </w:ins>
            <w:del w:id="737" w:author="瑋婷 徐" w:date="2024-12-27T11:13:00Z" w16du:dateUtc="2024-12-27T03:13:00Z">
              <w:r w:rsidRPr="008421D5" w:rsidDel="00D513BA">
                <w:rPr>
                  <w:rFonts w:ascii="Times New Roman" w:eastAsia="標楷體" w:hAnsi="Times New Roman" w:cs="Times New Roman"/>
                  <w:rPrChange w:id="738" w:author="瑋婷 徐" w:date="2024-12-27T11:13:00Z" w16du:dateUtc="2024-12-27T03:13:00Z">
                    <w:rPr>
                      <w:rFonts w:ascii="Times New Roman" w:eastAsia="標楷體" w:hAnsi="Times New Roman" w:cs="Times New Roman"/>
                      <w:color w:val="000000"/>
                    </w:rPr>
                  </w:rPrChange>
                </w:rPr>
                <w:delText>-</w:delText>
              </w:r>
            </w:del>
          </w:p>
        </w:tc>
      </w:tr>
      <w:tr w:rsidR="008421D5" w14:paraId="571356A9" w14:textId="77777777" w:rsidTr="008421D5">
        <w:trPr>
          <w:trHeight w:val="583"/>
          <w:trPrChange w:id="739" w:author="瑋婷 徐" w:date="2024-12-27T11:14:00Z" w16du:dateUtc="2024-12-27T03:14:00Z">
            <w:trPr>
              <w:gridBefore w:val="1"/>
              <w:trHeight w:val="583"/>
            </w:trPr>
          </w:trPrChange>
        </w:trPr>
        <w:tc>
          <w:tcPr>
            <w:tcW w:w="980" w:type="dxa"/>
            <w:vAlign w:val="center"/>
            <w:tcPrChange w:id="740" w:author="瑋婷 徐" w:date="2024-12-27T11:14:00Z" w16du:dateUtc="2024-12-27T03:14:00Z">
              <w:tcPr>
                <w:tcW w:w="980" w:type="dxa"/>
                <w:gridSpan w:val="2"/>
                <w:vAlign w:val="center"/>
              </w:tcPr>
            </w:tcPrChange>
          </w:tcPr>
          <w:p w14:paraId="0C2A16DC" w14:textId="77777777"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臺中</w:t>
            </w:r>
          </w:p>
        </w:tc>
        <w:tc>
          <w:tcPr>
            <w:tcW w:w="1272" w:type="dxa"/>
            <w:vAlign w:val="center"/>
            <w:tcPrChange w:id="741" w:author="瑋婷 徐" w:date="2024-12-27T11:14:00Z" w16du:dateUtc="2024-12-27T03:14:00Z">
              <w:tcPr>
                <w:tcW w:w="1272" w:type="dxa"/>
                <w:gridSpan w:val="2"/>
                <w:vAlign w:val="center"/>
              </w:tcPr>
            </w:tcPrChange>
          </w:tcPr>
          <w:p w14:paraId="59645EF6" w14:textId="3C3CFE60" w:rsidR="008421D5" w:rsidRPr="008421D5" w:rsidRDefault="008421D5" w:rsidP="008421D5">
            <w:pPr>
              <w:jc w:val="center"/>
              <w:rPr>
                <w:rFonts w:ascii="Times New Roman" w:eastAsia="標楷體" w:hAnsi="Times New Roman" w:cs="Times New Roman"/>
              </w:rPr>
            </w:pPr>
            <w:ins w:id="742" w:author="瑋婷 徐" w:date="2024-12-27T11:13:00Z" w16du:dateUtc="2024-12-27T03:13:00Z">
              <w:r w:rsidRPr="008421D5">
                <w:rPr>
                  <w:rFonts w:ascii="Times New Roman" w:eastAsia="標楷體" w:hAnsi="Times New Roman" w:cs="Times New Roman"/>
                  <w:rPrChange w:id="743" w:author="瑋婷 徐" w:date="2024-12-27T11:13:00Z" w16du:dateUtc="2024-12-27T03:13:00Z">
                    <w:rPr>
                      <w:rFonts w:ascii="Arial" w:eastAsia="Arial" w:hAnsi="Arial" w:cs="Arial"/>
                      <w:color w:val="000000"/>
                      <w:sz w:val="22"/>
                    </w:rPr>
                  </w:rPrChange>
                </w:rPr>
                <w:t>-</w:t>
              </w:r>
            </w:ins>
          </w:p>
        </w:tc>
        <w:tc>
          <w:tcPr>
            <w:tcW w:w="1272" w:type="dxa"/>
            <w:vAlign w:val="center"/>
            <w:tcPrChange w:id="744" w:author="瑋婷 徐" w:date="2024-12-27T11:14:00Z" w16du:dateUtc="2024-12-27T03:14:00Z">
              <w:tcPr>
                <w:tcW w:w="1272" w:type="dxa"/>
                <w:gridSpan w:val="2"/>
                <w:vAlign w:val="center"/>
              </w:tcPr>
            </w:tcPrChange>
          </w:tcPr>
          <w:p w14:paraId="4A47AC45" w14:textId="4B7D787B" w:rsidR="008421D5" w:rsidRPr="008421D5" w:rsidRDefault="008421D5" w:rsidP="008421D5">
            <w:pPr>
              <w:jc w:val="center"/>
              <w:rPr>
                <w:rFonts w:ascii="Times New Roman" w:eastAsia="標楷體" w:hAnsi="Times New Roman" w:cs="Times New Roman"/>
                <w:rPrChange w:id="745" w:author="瑋婷 徐" w:date="2024-12-27T11:13:00Z" w16du:dateUtc="2024-12-27T03:13:00Z">
                  <w:rPr>
                    <w:rFonts w:ascii="Times New Roman" w:eastAsia="標楷體" w:hAnsi="Times New Roman" w:cs="Times New Roman"/>
                    <w:color w:val="000000"/>
                  </w:rPr>
                </w:rPrChange>
              </w:rPr>
            </w:pPr>
            <w:ins w:id="746" w:author="瑋婷 徐" w:date="2024-12-27T11:13:00Z" w16du:dateUtc="2024-12-27T03:13:00Z">
              <w:r w:rsidRPr="008421D5">
                <w:rPr>
                  <w:rFonts w:ascii="Times New Roman" w:eastAsia="標楷體" w:hAnsi="Times New Roman" w:cs="Times New Roman"/>
                  <w:rPrChange w:id="747" w:author="瑋婷 徐" w:date="2024-12-27T11:13:00Z" w16du:dateUtc="2024-12-27T03:13:00Z">
                    <w:rPr>
                      <w:rFonts w:ascii="Arial" w:eastAsia="Arial" w:hAnsi="Arial" w:cs="Arial"/>
                      <w:color w:val="000000"/>
                      <w:sz w:val="22"/>
                    </w:rPr>
                  </w:rPrChange>
                </w:rPr>
                <w:t>9</w:t>
              </w:r>
            </w:ins>
            <w:del w:id="748" w:author="瑋婷 徐" w:date="2024-12-27T11:13:00Z" w16du:dateUtc="2024-12-27T03:13:00Z">
              <w:r w:rsidRPr="008421D5" w:rsidDel="00D513BA">
                <w:rPr>
                  <w:rFonts w:ascii="Times New Roman" w:eastAsia="標楷體" w:hAnsi="Times New Roman" w:cs="Times New Roman"/>
                  <w:rPrChange w:id="749" w:author="瑋婷 徐" w:date="2024-12-27T11:13:00Z" w16du:dateUtc="2024-12-27T03:13:00Z">
                    <w:rPr>
                      <w:rFonts w:ascii="Times New Roman" w:eastAsia="標楷體" w:hAnsi="Times New Roman" w:cs="Times New Roman"/>
                      <w:color w:val="000000"/>
                    </w:rPr>
                  </w:rPrChange>
                </w:rPr>
                <w:delText>3</w:delText>
              </w:r>
            </w:del>
          </w:p>
        </w:tc>
        <w:tc>
          <w:tcPr>
            <w:tcW w:w="1451" w:type="dxa"/>
            <w:vAlign w:val="center"/>
            <w:tcPrChange w:id="750" w:author="瑋婷 徐" w:date="2024-12-27T11:14:00Z" w16du:dateUtc="2024-12-27T03:14:00Z">
              <w:tcPr>
                <w:tcW w:w="1451" w:type="dxa"/>
                <w:gridSpan w:val="2"/>
                <w:vAlign w:val="center"/>
              </w:tcPr>
            </w:tcPrChange>
          </w:tcPr>
          <w:p w14:paraId="483ADA7B" w14:textId="3F757FA3" w:rsidR="008421D5" w:rsidRPr="008421D5" w:rsidRDefault="008421D5" w:rsidP="008421D5">
            <w:pPr>
              <w:jc w:val="center"/>
              <w:rPr>
                <w:rFonts w:ascii="Times New Roman" w:eastAsia="標楷體" w:hAnsi="Times New Roman" w:cs="Times New Roman"/>
              </w:rPr>
            </w:pPr>
            <w:ins w:id="751" w:author="瑋婷 徐" w:date="2024-12-27T11:14:00Z" w16du:dateUtc="2024-12-27T03:14:00Z">
              <w:r w:rsidRPr="008421D5">
                <w:rPr>
                  <w:rFonts w:ascii="Times New Roman" w:eastAsia="標楷體" w:hAnsi="Times New Roman" w:cs="Times New Roman"/>
                  <w:rPrChange w:id="752" w:author="瑋婷 徐" w:date="2024-12-27T11:13:00Z" w16du:dateUtc="2024-12-27T03:13:00Z">
                    <w:rPr>
                      <w:rFonts w:ascii="Arial" w:eastAsia="Arial" w:hAnsi="Arial" w:cs="Arial"/>
                      <w:color w:val="000000"/>
                      <w:sz w:val="22"/>
                    </w:rPr>
                  </w:rPrChange>
                </w:rPr>
                <w:t>1</w:t>
              </w:r>
            </w:ins>
          </w:p>
        </w:tc>
        <w:tc>
          <w:tcPr>
            <w:tcW w:w="1451" w:type="dxa"/>
            <w:vAlign w:val="center"/>
            <w:tcPrChange w:id="753" w:author="瑋婷 徐" w:date="2024-12-27T11:14:00Z" w16du:dateUtc="2024-12-27T03:14:00Z">
              <w:tcPr>
                <w:tcW w:w="1451" w:type="dxa"/>
                <w:gridSpan w:val="2"/>
                <w:vAlign w:val="center"/>
              </w:tcPr>
            </w:tcPrChange>
          </w:tcPr>
          <w:p w14:paraId="548DD270" w14:textId="0B18C589" w:rsidR="008421D5" w:rsidRPr="008421D5" w:rsidRDefault="008421D5" w:rsidP="008421D5">
            <w:pPr>
              <w:jc w:val="center"/>
              <w:rPr>
                <w:rFonts w:ascii="Times New Roman" w:eastAsia="標楷體" w:hAnsi="Times New Roman" w:cs="Times New Roman"/>
              </w:rPr>
            </w:pPr>
            <w:ins w:id="754" w:author="瑋婷 徐" w:date="2024-12-27T11:14:00Z" w16du:dateUtc="2024-12-27T03:14:00Z">
              <w:r w:rsidRPr="008421D5">
                <w:rPr>
                  <w:rFonts w:ascii="Times New Roman" w:eastAsia="標楷體" w:hAnsi="Times New Roman" w:cs="Times New Roman"/>
                  <w:rPrChange w:id="755" w:author="瑋婷 徐" w:date="2024-12-27T11:13:00Z" w16du:dateUtc="2024-12-27T03:13:00Z">
                    <w:rPr>
                      <w:rFonts w:ascii="Arial" w:eastAsia="Arial" w:hAnsi="Arial" w:cs="Arial"/>
                      <w:color w:val="000000"/>
                      <w:sz w:val="22"/>
                    </w:rPr>
                  </w:rPrChange>
                </w:rPr>
                <w:t>6</w:t>
              </w:r>
            </w:ins>
          </w:p>
        </w:tc>
        <w:tc>
          <w:tcPr>
            <w:tcW w:w="1451" w:type="dxa"/>
            <w:vAlign w:val="center"/>
            <w:tcPrChange w:id="756" w:author="瑋婷 徐" w:date="2024-12-27T11:14:00Z" w16du:dateUtc="2024-12-27T03:14:00Z">
              <w:tcPr>
                <w:tcW w:w="1451" w:type="dxa"/>
                <w:gridSpan w:val="2"/>
                <w:vAlign w:val="center"/>
              </w:tcPr>
            </w:tcPrChange>
          </w:tcPr>
          <w:p w14:paraId="7656D6EC" w14:textId="2782311B" w:rsidR="008421D5" w:rsidRPr="008421D5" w:rsidRDefault="008421D5" w:rsidP="008421D5">
            <w:pPr>
              <w:jc w:val="center"/>
              <w:rPr>
                <w:rFonts w:ascii="Times New Roman" w:eastAsia="標楷體" w:hAnsi="Times New Roman" w:cs="Times New Roman"/>
                <w:rPrChange w:id="757" w:author="瑋婷 徐" w:date="2024-12-27T11:13:00Z" w16du:dateUtc="2024-12-27T03:13:00Z">
                  <w:rPr>
                    <w:rFonts w:ascii="Times New Roman" w:eastAsia="標楷體" w:hAnsi="Times New Roman" w:cs="Times New Roman"/>
                    <w:color w:val="000000"/>
                  </w:rPr>
                </w:rPrChange>
              </w:rPr>
            </w:pPr>
            <w:ins w:id="758" w:author="瑋婷 徐" w:date="2024-12-27T11:13:00Z" w16du:dateUtc="2024-12-27T03:13:00Z">
              <w:r w:rsidRPr="008421D5">
                <w:rPr>
                  <w:rFonts w:ascii="Times New Roman" w:eastAsia="標楷體" w:hAnsi="Times New Roman" w:cs="Times New Roman"/>
                  <w:rPrChange w:id="759" w:author="瑋婷 徐" w:date="2024-12-27T11:13:00Z" w16du:dateUtc="2024-12-27T03:13:00Z">
                    <w:rPr>
                      <w:rFonts w:ascii="Arial" w:eastAsia="Arial" w:hAnsi="Arial" w:cs="Arial"/>
                      <w:color w:val="000000"/>
                      <w:sz w:val="22"/>
                    </w:rPr>
                  </w:rPrChange>
                </w:rPr>
                <w:t>-</w:t>
              </w:r>
            </w:ins>
            <w:del w:id="760" w:author="瑋婷 徐" w:date="2024-12-27T11:13:00Z" w16du:dateUtc="2024-12-27T03:13:00Z">
              <w:r w:rsidRPr="008421D5" w:rsidDel="00D513BA">
                <w:rPr>
                  <w:rFonts w:ascii="Times New Roman" w:eastAsia="標楷體" w:hAnsi="Times New Roman" w:cs="Times New Roman"/>
                  <w:rPrChange w:id="761" w:author="瑋婷 徐" w:date="2024-12-27T11:13:00Z" w16du:dateUtc="2024-12-27T03:13:00Z">
                    <w:rPr>
                      <w:rFonts w:ascii="Times New Roman" w:eastAsia="標楷體" w:hAnsi="Times New Roman" w:cs="Times New Roman"/>
                      <w:color w:val="000000"/>
                    </w:rPr>
                  </w:rPrChange>
                </w:rPr>
                <w:delText>-</w:delText>
              </w:r>
            </w:del>
          </w:p>
        </w:tc>
      </w:tr>
      <w:tr w:rsidR="008421D5" w14:paraId="1F1E827B" w14:textId="77777777" w:rsidTr="008421D5">
        <w:trPr>
          <w:trHeight w:val="583"/>
          <w:trPrChange w:id="762" w:author="瑋婷 徐" w:date="2024-12-27T11:14:00Z" w16du:dateUtc="2024-12-27T03:14:00Z">
            <w:trPr>
              <w:gridBefore w:val="1"/>
              <w:trHeight w:val="583"/>
            </w:trPr>
          </w:trPrChange>
        </w:trPr>
        <w:tc>
          <w:tcPr>
            <w:tcW w:w="980" w:type="dxa"/>
            <w:vAlign w:val="center"/>
            <w:tcPrChange w:id="763" w:author="瑋婷 徐" w:date="2024-12-27T11:14:00Z" w16du:dateUtc="2024-12-27T03:14:00Z">
              <w:tcPr>
                <w:tcW w:w="980" w:type="dxa"/>
                <w:gridSpan w:val="2"/>
                <w:vAlign w:val="center"/>
              </w:tcPr>
            </w:tcPrChange>
          </w:tcPr>
          <w:p w14:paraId="1BF0640B" w14:textId="77777777"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南投</w:t>
            </w:r>
          </w:p>
        </w:tc>
        <w:tc>
          <w:tcPr>
            <w:tcW w:w="1272" w:type="dxa"/>
            <w:vAlign w:val="center"/>
            <w:tcPrChange w:id="764" w:author="瑋婷 徐" w:date="2024-12-27T11:14:00Z" w16du:dateUtc="2024-12-27T03:14:00Z">
              <w:tcPr>
                <w:tcW w:w="1272" w:type="dxa"/>
                <w:gridSpan w:val="2"/>
                <w:vAlign w:val="center"/>
              </w:tcPr>
            </w:tcPrChange>
          </w:tcPr>
          <w:p w14:paraId="4D0B57AD" w14:textId="0AF77B13" w:rsidR="008421D5" w:rsidRPr="008421D5" w:rsidRDefault="008421D5" w:rsidP="008421D5">
            <w:pPr>
              <w:jc w:val="center"/>
              <w:rPr>
                <w:rFonts w:ascii="Times New Roman" w:eastAsia="標楷體" w:hAnsi="Times New Roman" w:cs="Times New Roman"/>
              </w:rPr>
            </w:pPr>
            <w:ins w:id="765" w:author="瑋婷 徐" w:date="2024-12-27T11:13:00Z" w16du:dateUtc="2024-12-27T03:13:00Z">
              <w:r w:rsidRPr="008421D5">
                <w:rPr>
                  <w:rFonts w:ascii="Times New Roman" w:eastAsia="標楷體" w:hAnsi="Times New Roman" w:cs="Times New Roman"/>
                  <w:rPrChange w:id="766" w:author="瑋婷 徐" w:date="2024-12-27T11:13:00Z" w16du:dateUtc="2024-12-27T03:13:00Z">
                    <w:rPr>
                      <w:rFonts w:ascii="Arial" w:eastAsia="Arial" w:hAnsi="Arial" w:cs="Arial"/>
                      <w:color w:val="000000"/>
                      <w:sz w:val="22"/>
                    </w:rPr>
                  </w:rPrChange>
                </w:rPr>
                <w:t>17</w:t>
              </w:r>
            </w:ins>
          </w:p>
        </w:tc>
        <w:tc>
          <w:tcPr>
            <w:tcW w:w="1272" w:type="dxa"/>
            <w:vAlign w:val="center"/>
            <w:tcPrChange w:id="767" w:author="瑋婷 徐" w:date="2024-12-27T11:14:00Z" w16du:dateUtc="2024-12-27T03:14:00Z">
              <w:tcPr>
                <w:tcW w:w="1272" w:type="dxa"/>
                <w:gridSpan w:val="2"/>
                <w:vAlign w:val="center"/>
              </w:tcPr>
            </w:tcPrChange>
          </w:tcPr>
          <w:p w14:paraId="1820557B" w14:textId="16D6A280" w:rsidR="008421D5" w:rsidRPr="008421D5" w:rsidRDefault="008421D5" w:rsidP="008421D5">
            <w:pPr>
              <w:jc w:val="center"/>
              <w:rPr>
                <w:rFonts w:ascii="Times New Roman" w:eastAsia="標楷體" w:hAnsi="Times New Roman" w:cs="Times New Roman"/>
                <w:rPrChange w:id="768" w:author="瑋婷 徐" w:date="2024-12-27T11:13:00Z" w16du:dateUtc="2024-12-27T03:13:00Z">
                  <w:rPr>
                    <w:rFonts w:ascii="Times New Roman" w:eastAsia="標楷體" w:hAnsi="Times New Roman" w:cs="Times New Roman"/>
                    <w:color w:val="000000"/>
                  </w:rPr>
                </w:rPrChange>
              </w:rPr>
            </w:pPr>
            <w:ins w:id="769" w:author="瑋婷 徐" w:date="2024-12-27T11:13:00Z" w16du:dateUtc="2024-12-27T03:13:00Z">
              <w:r w:rsidRPr="008421D5">
                <w:rPr>
                  <w:rFonts w:ascii="Times New Roman" w:eastAsia="標楷體" w:hAnsi="Times New Roman" w:cs="Times New Roman"/>
                  <w:rPrChange w:id="770" w:author="瑋婷 徐" w:date="2024-12-27T11:13:00Z" w16du:dateUtc="2024-12-27T03:13:00Z">
                    <w:rPr>
                      <w:rFonts w:ascii="Arial" w:eastAsia="Arial" w:hAnsi="Arial" w:cs="Arial"/>
                      <w:color w:val="000000"/>
                      <w:sz w:val="22"/>
                    </w:rPr>
                  </w:rPrChange>
                </w:rPr>
                <w:t>26</w:t>
              </w:r>
            </w:ins>
            <w:del w:id="771" w:author="瑋婷 徐" w:date="2024-12-27T11:13:00Z" w16du:dateUtc="2024-12-27T03:13:00Z">
              <w:r w:rsidRPr="008421D5" w:rsidDel="00D513BA">
                <w:rPr>
                  <w:rFonts w:ascii="Times New Roman" w:eastAsia="標楷體" w:hAnsi="Times New Roman" w:cs="Times New Roman"/>
                  <w:rPrChange w:id="772" w:author="瑋婷 徐" w:date="2024-12-27T11:13:00Z" w16du:dateUtc="2024-12-27T03:13:00Z">
                    <w:rPr>
                      <w:rFonts w:ascii="Times New Roman" w:eastAsia="標楷體" w:hAnsi="Times New Roman" w:cs="Times New Roman"/>
                      <w:color w:val="000000"/>
                    </w:rPr>
                  </w:rPrChange>
                </w:rPr>
                <w:delText>7</w:delText>
              </w:r>
            </w:del>
          </w:p>
        </w:tc>
        <w:tc>
          <w:tcPr>
            <w:tcW w:w="1451" w:type="dxa"/>
            <w:vAlign w:val="center"/>
            <w:tcPrChange w:id="773" w:author="瑋婷 徐" w:date="2024-12-27T11:14:00Z" w16du:dateUtc="2024-12-27T03:14:00Z">
              <w:tcPr>
                <w:tcW w:w="1451" w:type="dxa"/>
                <w:gridSpan w:val="2"/>
                <w:vAlign w:val="center"/>
              </w:tcPr>
            </w:tcPrChange>
          </w:tcPr>
          <w:p w14:paraId="67B74AF9" w14:textId="19AE5347" w:rsidR="008421D5" w:rsidRPr="008421D5" w:rsidRDefault="008421D5" w:rsidP="008421D5">
            <w:pPr>
              <w:jc w:val="center"/>
              <w:rPr>
                <w:rFonts w:ascii="Times New Roman" w:eastAsia="標楷體" w:hAnsi="Times New Roman" w:cs="Times New Roman"/>
              </w:rPr>
            </w:pPr>
            <w:ins w:id="774" w:author="瑋婷 徐" w:date="2024-12-27T11:14:00Z" w16du:dateUtc="2024-12-27T03:14:00Z">
              <w:r w:rsidRPr="008421D5">
                <w:rPr>
                  <w:rFonts w:ascii="Times New Roman" w:eastAsia="標楷體" w:hAnsi="Times New Roman" w:cs="Times New Roman"/>
                  <w:rPrChange w:id="775" w:author="瑋婷 徐" w:date="2024-12-27T11:13:00Z" w16du:dateUtc="2024-12-27T03:13:00Z">
                    <w:rPr>
                      <w:rFonts w:ascii="Arial" w:eastAsia="Arial" w:hAnsi="Arial" w:cs="Arial"/>
                      <w:color w:val="000000"/>
                      <w:sz w:val="22"/>
                    </w:rPr>
                  </w:rPrChange>
                </w:rPr>
                <w:t>11</w:t>
              </w:r>
            </w:ins>
          </w:p>
        </w:tc>
        <w:tc>
          <w:tcPr>
            <w:tcW w:w="1451" w:type="dxa"/>
            <w:vAlign w:val="center"/>
            <w:tcPrChange w:id="776" w:author="瑋婷 徐" w:date="2024-12-27T11:14:00Z" w16du:dateUtc="2024-12-27T03:14:00Z">
              <w:tcPr>
                <w:tcW w:w="1451" w:type="dxa"/>
                <w:gridSpan w:val="2"/>
                <w:vAlign w:val="center"/>
              </w:tcPr>
            </w:tcPrChange>
          </w:tcPr>
          <w:p w14:paraId="20A54519" w14:textId="505EC26E" w:rsidR="008421D5" w:rsidRPr="008421D5" w:rsidRDefault="008421D5" w:rsidP="008421D5">
            <w:pPr>
              <w:jc w:val="center"/>
              <w:rPr>
                <w:rFonts w:ascii="Times New Roman" w:eastAsia="標楷體" w:hAnsi="Times New Roman" w:cs="Times New Roman"/>
              </w:rPr>
            </w:pPr>
            <w:ins w:id="777" w:author="瑋婷 徐" w:date="2024-12-27T11:14:00Z" w16du:dateUtc="2024-12-27T03:14:00Z">
              <w:r w:rsidRPr="008421D5">
                <w:rPr>
                  <w:rFonts w:ascii="Times New Roman" w:eastAsia="標楷體" w:hAnsi="Times New Roman" w:cs="Times New Roman"/>
                  <w:rPrChange w:id="778" w:author="瑋婷 徐" w:date="2024-12-27T11:13:00Z" w16du:dateUtc="2024-12-27T03:13:00Z">
                    <w:rPr>
                      <w:rFonts w:ascii="Arial" w:eastAsia="Arial" w:hAnsi="Arial" w:cs="Arial"/>
                      <w:color w:val="000000"/>
                      <w:sz w:val="22"/>
                    </w:rPr>
                  </w:rPrChange>
                </w:rPr>
                <w:t>-</w:t>
              </w:r>
            </w:ins>
          </w:p>
        </w:tc>
        <w:tc>
          <w:tcPr>
            <w:tcW w:w="1451" w:type="dxa"/>
            <w:vAlign w:val="center"/>
            <w:tcPrChange w:id="779" w:author="瑋婷 徐" w:date="2024-12-27T11:14:00Z" w16du:dateUtc="2024-12-27T03:14:00Z">
              <w:tcPr>
                <w:tcW w:w="1451" w:type="dxa"/>
                <w:gridSpan w:val="2"/>
                <w:vAlign w:val="center"/>
              </w:tcPr>
            </w:tcPrChange>
          </w:tcPr>
          <w:p w14:paraId="53F31B21" w14:textId="2084CBD4" w:rsidR="008421D5" w:rsidRPr="008421D5" w:rsidRDefault="008421D5" w:rsidP="008421D5">
            <w:pPr>
              <w:jc w:val="center"/>
              <w:rPr>
                <w:rFonts w:ascii="Times New Roman" w:eastAsia="標楷體" w:hAnsi="Times New Roman" w:cs="Times New Roman"/>
                <w:rPrChange w:id="780" w:author="瑋婷 徐" w:date="2024-12-27T11:13:00Z" w16du:dateUtc="2024-12-27T03:13:00Z">
                  <w:rPr>
                    <w:rFonts w:ascii="Times New Roman" w:eastAsia="標楷體" w:hAnsi="Times New Roman" w:cs="Times New Roman"/>
                    <w:color w:val="000000"/>
                  </w:rPr>
                </w:rPrChange>
              </w:rPr>
            </w:pPr>
            <w:ins w:id="781" w:author="瑋婷 徐" w:date="2024-12-27T11:13:00Z" w16du:dateUtc="2024-12-27T03:13:00Z">
              <w:r w:rsidRPr="008421D5">
                <w:rPr>
                  <w:rFonts w:ascii="Times New Roman" w:eastAsia="標楷體" w:hAnsi="Times New Roman" w:cs="Times New Roman"/>
                  <w:rPrChange w:id="782" w:author="瑋婷 徐" w:date="2024-12-27T11:13:00Z" w16du:dateUtc="2024-12-27T03:13:00Z">
                    <w:rPr>
                      <w:rFonts w:ascii="Arial" w:eastAsia="Arial" w:hAnsi="Arial" w:cs="Arial"/>
                      <w:color w:val="000000"/>
                      <w:sz w:val="22"/>
                    </w:rPr>
                  </w:rPrChange>
                </w:rPr>
                <w:t>-</w:t>
              </w:r>
            </w:ins>
            <w:del w:id="783" w:author="瑋婷 徐" w:date="2024-12-27T11:13:00Z" w16du:dateUtc="2024-12-27T03:13:00Z">
              <w:r w:rsidRPr="008421D5" w:rsidDel="00D513BA">
                <w:rPr>
                  <w:rFonts w:ascii="Times New Roman" w:eastAsia="標楷體" w:hAnsi="Times New Roman" w:cs="Times New Roman"/>
                  <w:rPrChange w:id="784" w:author="瑋婷 徐" w:date="2024-12-27T11:13:00Z" w16du:dateUtc="2024-12-27T03:13:00Z">
                    <w:rPr>
                      <w:rFonts w:ascii="Times New Roman" w:eastAsia="標楷體" w:hAnsi="Times New Roman" w:cs="Times New Roman"/>
                      <w:color w:val="000000"/>
                    </w:rPr>
                  </w:rPrChange>
                </w:rPr>
                <w:delText>7</w:delText>
              </w:r>
            </w:del>
          </w:p>
        </w:tc>
      </w:tr>
      <w:tr w:rsidR="008421D5" w14:paraId="2D9EEDD5" w14:textId="77777777" w:rsidTr="008421D5">
        <w:trPr>
          <w:trHeight w:val="583"/>
          <w:trPrChange w:id="785" w:author="瑋婷 徐" w:date="2024-12-27T11:14:00Z" w16du:dateUtc="2024-12-27T03:14:00Z">
            <w:trPr>
              <w:gridBefore w:val="1"/>
              <w:trHeight w:val="583"/>
            </w:trPr>
          </w:trPrChange>
        </w:trPr>
        <w:tc>
          <w:tcPr>
            <w:tcW w:w="980" w:type="dxa"/>
            <w:vAlign w:val="center"/>
            <w:tcPrChange w:id="786" w:author="瑋婷 徐" w:date="2024-12-27T11:14:00Z" w16du:dateUtc="2024-12-27T03:14:00Z">
              <w:tcPr>
                <w:tcW w:w="980" w:type="dxa"/>
                <w:gridSpan w:val="2"/>
                <w:vAlign w:val="center"/>
              </w:tcPr>
            </w:tcPrChange>
          </w:tcPr>
          <w:p w14:paraId="70807C13" w14:textId="77777777"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嘉義</w:t>
            </w:r>
          </w:p>
        </w:tc>
        <w:tc>
          <w:tcPr>
            <w:tcW w:w="1272" w:type="dxa"/>
            <w:vAlign w:val="center"/>
            <w:tcPrChange w:id="787" w:author="瑋婷 徐" w:date="2024-12-27T11:14:00Z" w16du:dateUtc="2024-12-27T03:14:00Z">
              <w:tcPr>
                <w:tcW w:w="1272" w:type="dxa"/>
                <w:gridSpan w:val="2"/>
                <w:vAlign w:val="center"/>
              </w:tcPr>
            </w:tcPrChange>
          </w:tcPr>
          <w:p w14:paraId="032D474C" w14:textId="53394558" w:rsidR="008421D5" w:rsidRPr="008421D5" w:rsidRDefault="008421D5" w:rsidP="008421D5">
            <w:pPr>
              <w:jc w:val="center"/>
              <w:rPr>
                <w:rFonts w:ascii="Times New Roman" w:eastAsia="標楷體" w:hAnsi="Times New Roman" w:cs="Times New Roman"/>
              </w:rPr>
            </w:pPr>
            <w:ins w:id="788" w:author="瑋婷 徐" w:date="2024-12-27T11:13:00Z" w16du:dateUtc="2024-12-27T03:13:00Z">
              <w:r w:rsidRPr="008421D5">
                <w:rPr>
                  <w:rFonts w:ascii="Times New Roman" w:eastAsia="標楷體" w:hAnsi="Times New Roman" w:cs="Times New Roman"/>
                  <w:rPrChange w:id="789" w:author="瑋婷 徐" w:date="2024-12-27T11:13:00Z" w16du:dateUtc="2024-12-27T03:13:00Z">
                    <w:rPr>
                      <w:rFonts w:ascii="Arial" w:eastAsia="Arial" w:hAnsi="Arial" w:cs="Arial"/>
                      <w:color w:val="000000"/>
                      <w:sz w:val="22"/>
                    </w:rPr>
                  </w:rPrChange>
                </w:rPr>
                <w:t>8</w:t>
              </w:r>
            </w:ins>
          </w:p>
        </w:tc>
        <w:tc>
          <w:tcPr>
            <w:tcW w:w="1272" w:type="dxa"/>
            <w:vAlign w:val="center"/>
            <w:tcPrChange w:id="790" w:author="瑋婷 徐" w:date="2024-12-27T11:14:00Z" w16du:dateUtc="2024-12-27T03:14:00Z">
              <w:tcPr>
                <w:tcW w:w="1272" w:type="dxa"/>
                <w:gridSpan w:val="2"/>
                <w:vAlign w:val="center"/>
              </w:tcPr>
            </w:tcPrChange>
          </w:tcPr>
          <w:p w14:paraId="7F6A637C" w14:textId="1BD9AF2F" w:rsidR="008421D5" w:rsidRPr="008421D5" w:rsidRDefault="008421D5" w:rsidP="008421D5">
            <w:pPr>
              <w:jc w:val="center"/>
              <w:rPr>
                <w:rFonts w:ascii="Times New Roman" w:eastAsia="標楷體" w:hAnsi="Times New Roman" w:cs="Times New Roman"/>
                <w:rPrChange w:id="791" w:author="瑋婷 徐" w:date="2024-12-27T11:13:00Z" w16du:dateUtc="2024-12-27T03:13:00Z">
                  <w:rPr>
                    <w:rFonts w:ascii="Times New Roman" w:eastAsia="標楷體" w:hAnsi="Times New Roman" w:cs="Times New Roman"/>
                    <w:color w:val="000000"/>
                  </w:rPr>
                </w:rPrChange>
              </w:rPr>
            </w:pPr>
            <w:ins w:id="792" w:author="瑋婷 徐" w:date="2024-12-27T11:13:00Z" w16du:dateUtc="2024-12-27T03:13:00Z">
              <w:r w:rsidRPr="008421D5">
                <w:rPr>
                  <w:rFonts w:ascii="Times New Roman" w:eastAsia="標楷體" w:hAnsi="Times New Roman" w:cs="Times New Roman"/>
                  <w:rPrChange w:id="793" w:author="瑋婷 徐" w:date="2024-12-27T11:13:00Z" w16du:dateUtc="2024-12-27T03:13:00Z">
                    <w:rPr>
                      <w:rFonts w:ascii="Arial" w:eastAsia="Arial" w:hAnsi="Arial" w:cs="Arial"/>
                      <w:color w:val="000000"/>
                      <w:sz w:val="22"/>
                    </w:rPr>
                  </w:rPrChange>
                </w:rPr>
                <w:t>11</w:t>
              </w:r>
            </w:ins>
            <w:del w:id="794" w:author="瑋婷 徐" w:date="2024-12-27T11:13:00Z" w16du:dateUtc="2024-12-27T03:13:00Z">
              <w:r w:rsidRPr="008421D5" w:rsidDel="00D513BA">
                <w:rPr>
                  <w:rFonts w:ascii="Times New Roman" w:eastAsia="標楷體" w:hAnsi="Times New Roman" w:cs="Times New Roman"/>
                  <w:rPrChange w:id="795" w:author="瑋婷 徐" w:date="2024-12-27T11:13:00Z" w16du:dateUtc="2024-12-27T03:13:00Z">
                    <w:rPr>
                      <w:rFonts w:ascii="Times New Roman" w:eastAsia="標楷體" w:hAnsi="Times New Roman" w:cs="Times New Roman"/>
                      <w:color w:val="000000"/>
                    </w:rPr>
                  </w:rPrChange>
                </w:rPr>
                <w:delText>14</w:delText>
              </w:r>
            </w:del>
          </w:p>
        </w:tc>
        <w:tc>
          <w:tcPr>
            <w:tcW w:w="1451" w:type="dxa"/>
            <w:vAlign w:val="center"/>
            <w:tcPrChange w:id="796" w:author="瑋婷 徐" w:date="2024-12-27T11:14:00Z" w16du:dateUtc="2024-12-27T03:14:00Z">
              <w:tcPr>
                <w:tcW w:w="1451" w:type="dxa"/>
                <w:gridSpan w:val="2"/>
                <w:vAlign w:val="center"/>
              </w:tcPr>
            </w:tcPrChange>
          </w:tcPr>
          <w:p w14:paraId="67B93304" w14:textId="4FBD9412" w:rsidR="008421D5" w:rsidRPr="008421D5" w:rsidRDefault="008421D5" w:rsidP="008421D5">
            <w:pPr>
              <w:jc w:val="center"/>
              <w:rPr>
                <w:rFonts w:ascii="Times New Roman" w:eastAsia="標楷體" w:hAnsi="Times New Roman" w:cs="Times New Roman"/>
              </w:rPr>
            </w:pPr>
            <w:ins w:id="797" w:author="瑋婷 徐" w:date="2024-12-27T11:14:00Z" w16du:dateUtc="2024-12-27T03:14:00Z">
              <w:r w:rsidRPr="008421D5">
                <w:rPr>
                  <w:rFonts w:ascii="Times New Roman" w:eastAsia="標楷體" w:hAnsi="Times New Roman" w:cs="Times New Roman"/>
                  <w:rPrChange w:id="798" w:author="瑋婷 徐" w:date="2024-12-27T11:13:00Z" w16du:dateUtc="2024-12-27T03:13:00Z">
                    <w:rPr>
                      <w:rFonts w:ascii="Arial" w:eastAsia="Arial" w:hAnsi="Arial" w:cs="Arial"/>
                      <w:color w:val="000000"/>
                      <w:sz w:val="22"/>
                    </w:rPr>
                  </w:rPrChange>
                </w:rPr>
                <w:t>8</w:t>
              </w:r>
            </w:ins>
          </w:p>
        </w:tc>
        <w:tc>
          <w:tcPr>
            <w:tcW w:w="1451" w:type="dxa"/>
            <w:vAlign w:val="center"/>
            <w:tcPrChange w:id="799" w:author="瑋婷 徐" w:date="2024-12-27T11:14:00Z" w16du:dateUtc="2024-12-27T03:14:00Z">
              <w:tcPr>
                <w:tcW w:w="1451" w:type="dxa"/>
                <w:gridSpan w:val="2"/>
                <w:vAlign w:val="center"/>
              </w:tcPr>
            </w:tcPrChange>
          </w:tcPr>
          <w:p w14:paraId="019F17EB" w14:textId="5E55CF80" w:rsidR="008421D5" w:rsidRPr="008421D5" w:rsidRDefault="008421D5" w:rsidP="008421D5">
            <w:pPr>
              <w:jc w:val="center"/>
              <w:rPr>
                <w:rFonts w:ascii="Times New Roman" w:eastAsia="標楷體" w:hAnsi="Times New Roman" w:cs="Times New Roman"/>
              </w:rPr>
            </w:pPr>
            <w:ins w:id="800" w:author="瑋婷 徐" w:date="2024-12-27T11:14:00Z" w16du:dateUtc="2024-12-27T03:14:00Z">
              <w:r w:rsidRPr="008421D5">
                <w:rPr>
                  <w:rFonts w:ascii="Times New Roman" w:eastAsia="標楷體" w:hAnsi="Times New Roman" w:cs="Times New Roman"/>
                  <w:rPrChange w:id="801" w:author="瑋婷 徐" w:date="2024-12-27T11:13:00Z" w16du:dateUtc="2024-12-27T03:13:00Z">
                    <w:rPr>
                      <w:rFonts w:ascii="Arial" w:eastAsia="Arial" w:hAnsi="Arial" w:cs="Arial"/>
                      <w:color w:val="000000"/>
                      <w:sz w:val="22"/>
                    </w:rPr>
                  </w:rPrChange>
                </w:rPr>
                <w:t>-</w:t>
              </w:r>
            </w:ins>
          </w:p>
        </w:tc>
        <w:tc>
          <w:tcPr>
            <w:tcW w:w="1451" w:type="dxa"/>
            <w:vAlign w:val="center"/>
            <w:tcPrChange w:id="802" w:author="瑋婷 徐" w:date="2024-12-27T11:14:00Z" w16du:dateUtc="2024-12-27T03:14:00Z">
              <w:tcPr>
                <w:tcW w:w="1451" w:type="dxa"/>
                <w:gridSpan w:val="2"/>
                <w:vAlign w:val="center"/>
              </w:tcPr>
            </w:tcPrChange>
          </w:tcPr>
          <w:p w14:paraId="177A6E84" w14:textId="1F727DD2" w:rsidR="008421D5" w:rsidRPr="008421D5" w:rsidRDefault="008421D5" w:rsidP="008421D5">
            <w:pPr>
              <w:jc w:val="center"/>
              <w:rPr>
                <w:rFonts w:ascii="Times New Roman" w:eastAsia="標楷體" w:hAnsi="Times New Roman" w:cs="Times New Roman"/>
                <w:rPrChange w:id="803" w:author="瑋婷 徐" w:date="2024-12-27T11:13:00Z" w16du:dateUtc="2024-12-27T03:13:00Z">
                  <w:rPr>
                    <w:rFonts w:ascii="Times New Roman" w:eastAsia="標楷體" w:hAnsi="Times New Roman" w:cs="Times New Roman"/>
                    <w:color w:val="000000"/>
                  </w:rPr>
                </w:rPrChange>
              </w:rPr>
            </w:pPr>
            <w:ins w:id="804" w:author="瑋婷 徐" w:date="2024-12-27T11:13:00Z" w16du:dateUtc="2024-12-27T03:13:00Z">
              <w:r w:rsidRPr="008421D5">
                <w:rPr>
                  <w:rFonts w:ascii="Times New Roman" w:eastAsia="標楷體" w:hAnsi="Times New Roman" w:cs="Times New Roman"/>
                  <w:rPrChange w:id="805" w:author="瑋婷 徐" w:date="2024-12-27T11:13:00Z" w16du:dateUtc="2024-12-27T03:13:00Z">
                    <w:rPr>
                      <w:rFonts w:ascii="Arial" w:eastAsia="Arial" w:hAnsi="Arial" w:cs="Arial"/>
                      <w:color w:val="000000"/>
                      <w:sz w:val="22"/>
                    </w:rPr>
                  </w:rPrChange>
                </w:rPr>
                <w:t>-</w:t>
              </w:r>
            </w:ins>
            <w:del w:id="806" w:author="瑋婷 徐" w:date="2024-12-27T11:13:00Z" w16du:dateUtc="2024-12-27T03:13:00Z">
              <w:r w:rsidRPr="008421D5" w:rsidDel="00D513BA">
                <w:rPr>
                  <w:rFonts w:ascii="Times New Roman" w:eastAsia="標楷體" w:hAnsi="Times New Roman" w:cs="Times New Roman"/>
                  <w:rPrChange w:id="807" w:author="瑋婷 徐" w:date="2024-12-27T11:13:00Z" w16du:dateUtc="2024-12-27T03:13:00Z">
                    <w:rPr>
                      <w:rFonts w:ascii="Times New Roman" w:eastAsia="標楷體" w:hAnsi="Times New Roman" w:cs="Times New Roman"/>
                      <w:color w:val="000000"/>
                    </w:rPr>
                  </w:rPrChange>
                </w:rPr>
                <w:delText>6</w:delText>
              </w:r>
            </w:del>
          </w:p>
        </w:tc>
      </w:tr>
      <w:tr w:rsidR="008421D5" w14:paraId="6EDFC896" w14:textId="77777777" w:rsidTr="008421D5">
        <w:trPr>
          <w:trHeight w:val="583"/>
          <w:trPrChange w:id="808" w:author="瑋婷 徐" w:date="2024-12-27T11:14:00Z" w16du:dateUtc="2024-12-27T03:14:00Z">
            <w:trPr>
              <w:gridBefore w:val="1"/>
              <w:trHeight w:val="583"/>
            </w:trPr>
          </w:trPrChange>
        </w:trPr>
        <w:tc>
          <w:tcPr>
            <w:tcW w:w="980" w:type="dxa"/>
            <w:vAlign w:val="center"/>
            <w:tcPrChange w:id="809" w:author="瑋婷 徐" w:date="2024-12-27T11:14:00Z" w16du:dateUtc="2024-12-27T03:14:00Z">
              <w:tcPr>
                <w:tcW w:w="980" w:type="dxa"/>
                <w:gridSpan w:val="2"/>
                <w:vAlign w:val="center"/>
              </w:tcPr>
            </w:tcPrChange>
          </w:tcPr>
          <w:p w14:paraId="4516C56B" w14:textId="77777777"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屏東</w:t>
            </w:r>
          </w:p>
        </w:tc>
        <w:tc>
          <w:tcPr>
            <w:tcW w:w="1272" w:type="dxa"/>
            <w:vAlign w:val="center"/>
            <w:tcPrChange w:id="810" w:author="瑋婷 徐" w:date="2024-12-27T11:14:00Z" w16du:dateUtc="2024-12-27T03:14:00Z">
              <w:tcPr>
                <w:tcW w:w="1272" w:type="dxa"/>
                <w:gridSpan w:val="2"/>
                <w:vAlign w:val="center"/>
              </w:tcPr>
            </w:tcPrChange>
          </w:tcPr>
          <w:p w14:paraId="6D1AE1AE" w14:textId="572618B5" w:rsidR="008421D5" w:rsidRPr="008421D5" w:rsidRDefault="008421D5" w:rsidP="008421D5">
            <w:pPr>
              <w:jc w:val="center"/>
              <w:rPr>
                <w:rFonts w:ascii="Times New Roman" w:eastAsia="標楷體" w:hAnsi="Times New Roman" w:cs="Times New Roman"/>
              </w:rPr>
            </w:pPr>
            <w:ins w:id="811" w:author="瑋婷 徐" w:date="2024-12-27T11:13:00Z" w16du:dateUtc="2024-12-27T03:13:00Z">
              <w:r w:rsidRPr="008421D5">
                <w:rPr>
                  <w:rFonts w:ascii="Times New Roman" w:eastAsia="標楷體" w:hAnsi="Times New Roman" w:cs="Times New Roman"/>
                  <w:rPrChange w:id="812" w:author="瑋婷 徐" w:date="2024-12-27T11:13:00Z" w16du:dateUtc="2024-12-27T03:13:00Z">
                    <w:rPr>
                      <w:rFonts w:ascii="Arial" w:eastAsia="Arial" w:hAnsi="Arial" w:cs="Arial"/>
                      <w:color w:val="000000"/>
                      <w:sz w:val="22"/>
                    </w:rPr>
                  </w:rPrChange>
                </w:rPr>
                <w:t>25</w:t>
              </w:r>
            </w:ins>
          </w:p>
        </w:tc>
        <w:tc>
          <w:tcPr>
            <w:tcW w:w="1272" w:type="dxa"/>
            <w:vAlign w:val="center"/>
            <w:tcPrChange w:id="813" w:author="瑋婷 徐" w:date="2024-12-27T11:14:00Z" w16du:dateUtc="2024-12-27T03:14:00Z">
              <w:tcPr>
                <w:tcW w:w="1272" w:type="dxa"/>
                <w:gridSpan w:val="2"/>
                <w:vAlign w:val="center"/>
              </w:tcPr>
            </w:tcPrChange>
          </w:tcPr>
          <w:p w14:paraId="45957508" w14:textId="0DD7CC44" w:rsidR="008421D5" w:rsidRPr="008421D5" w:rsidRDefault="008421D5" w:rsidP="008421D5">
            <w:pPr>
              <w:jc w:val="center"/>
              <w:rPr>
                <w:rFonts w:ascii="Times New Roman" w:eastAsia="標楷體" w:hAnsi="Times New Roman" w:cs="Times New Roman"/>
                <w:rPrChange w:id="814" w:author="瑋婷 徐" w:date="2024-12-27T11:13:00Z" w16du:dateUtc="2024-12-27T03:13:00Z">
                  <w:rPr>
                    <w:rFonts w:ascii="Times New Roman" w:eastAsia="標楷體" w:hAnsi="Times New Roman" w:cs="Times New Roman"/>
                    <w:color w:val="000000"/>
                  </w:rPr>
                </w:rPrChange>
              </w:rPr>
            </w:pPr>
            <w:ins w:id="815" w:author="瑋婷 徐" w:date="2024-12-27T11:13:00Z" w16du:dateUtc="2024-12-27T03:13:00Z">
              <w:r w:rsidRPr="008421D5">
                <w:rPr>
                  <w:rFonts w:ascii="Times New Roman" w:eastAsia="標楷體" w:hAnsi="Times New Roman" w:cs="Times New Roman"/>
                  <w:rPrChange w:id="816" w:author="瑋婷 徐" w:date="2024-12-27T11:13:00Z" w16du:dateUtc="2024-12-27T03:13:00Z">
                    <w:rPr>
                      <w:rFonts w:ascii="Arial" w:eastAsia="Arial" w:hAnsi="Arial" w:cs="Arial"/>
                      <w:color w:val="000000"/>
                      <w:sz w:val="22"/>
                    </w:rPr>
                  </w:rPrChange>
                </w:rPr>
                <w:t>11</w:t>
              </w:r>
            </w:ins>
            <w:del w:id="817" w:author="瑋婷 徐" w:date="2024-12-27T11:13:00Z" w16du:dateUtc="2024-12-27T03:13:00Z">
              <w:r w:rsidRPr="008421D5" w:rsidDel="00D513BA">
                <w:rPr>
                  <w:rFonts w:ascii="Times New Roman" w:eastAsia="標楷體" w:hAnsi="Times New Roman" w:cs="Times New Roman"/>
                  <w:rPrChange w:id="818" w:author="瑋婷 徐" w:date="2024-12-27T11:13:00Z" w16du:dateUtc="2024-12-27T03:13:00Z">
                    <w:rPr>
                      <w:rFonts w:ascii="Times New Roman" w:eastAsia="標楷體" w:hAnsi="Times New Roman" w:cs="Times New Roman"/>
                      <w:color w:val="000000"/>
                    </w:rPr>
                  </w:rPrChange>
                </w:rPr>
                <w:delText>8</w:delText>
              </w:r>
            </w:del>
          </w:p>
        </w:tc>
        <w:tc>
          <w:tcPr>
            <w:tcW w:w="1451" w:type="dxa"/>
            <w:vAlign w:val="center"/>
            <w:tcPrChange w:id="819" w:author="瑋婷 徐" w:date="2024-12-27T11:14:00Z" w16du:dateUtc="2024-12-27T03:14:00Z">
              <w:tcPr>
                <w:tcW w:w="1451" w:type="dxa"/>
                <w:gridSpan w:val="2"/>
                <w:vAlign w:val="center"/>
              </w:tcPr>
            </w:tcPrChange>
          </w:tcPr>
          <w:p w14:paraId="2B022889" w14:textId="36E6691B" w:rsidR="008421D5" w:rsidRPr="008421D5" w:rsidRDefault="008421D5" w:rsidP="008421D5">
            <w:pPr>
              <w:jc w:val="center"/>
              <w:rPr>
                <w:rFonts w:ascii="Times New Roman" w:eastAsia="標楷體" w:hAnsi="Times New Roman" w:cs="Times New Roman"/>
              </w:rPr>
            </w:pPr>
            <w:ins w:id="820" w:author="瑋婷 徐" w:date="2024-12-27T11:14:00Z" w16du:dateUtc="2024-12-27T03:14:00Z">
              <w:r w:rsidRPr="008421D5">
                <w:rPr>
                  <w:rFonts w:ascii="Times New Roman" w:eastAsia="標楷體" w:hAnsi="Times New Roman" w:cs="Times New Roman"/>
                  <w:rPrChange w:id="821" w:author="瑋婷 徐" w:date="2024-12-27T11:13:00Z" w16du:dateUtc="2024-12-27T03:13:00Z">
                    <w:rPr>
                      <w:rFonts w:ascii="Arial" w:eastAsia="Arial" w:hAnsi="Arial" w:cs="Arial"/>
                      <w:color w:val="000000"/>
                      <w:sz w:val="22"/>
                    </w:rPr>
                  </w:rPrChange>
                </w:rPr>
                <w:t>3</w:t>
              </w:r>
            </w:ins>
          </w:p>
        </w:tc>
        <w:tc>
          <w:tcPr>
            <w:tcW w:w="1451" w:type="dxa"/>
            <w:vAlign w:val="center"/>
            <w:tcPrChange w:id="822" w:author="瑋婷 徐" w:date="2024-12-27T11:14:00Z" w16du:dateUtc="2024-12-27T03:14:00Z">
              <w:tcPr>
                <w:tcW w:w="1451" w:type="dxa"/>
                <w:gridSpan w:val="2"/>
                <w:vAlign w:val="center"/>
              </w:tcPr>
            </w:tcPrChange>
          </w:tcPr>
          <w:p w14:paraId="7B91635D" w14:textId="1D063DAA" w:rsidR="008421D5" w:rsidRPr="008421D5" w:rsidRDefault="008421D5" w:rsidP="008421D5">
            <w:pPr>
              <w:jc w:val="center"/>
              <w:rPr>
                <w:rFonts w:ascii="Times New Roman" w:eastAsia="標楷體" w:hAnsi="Times New Roman" w:cs="Times New Roman"/>
              </w:rPr>
            </w:pPr>
            <w:ins w:id="823" w:author="瑋婷 徐" w:date="2024-12-27T11:14:00Z" w16du:dateUtc="2024-12-27T03:14:00Z">
              <w:r w:rsidRPr="008421D5">
                <w:rPr>
                  <w:rFonts w:ascii="Times New Roman" w:eastAsia="標楷體" w:hAnsi="Times New Roman" w:cs="Times New Roman"/>
                  <w:rPrChange w:id="824" w:author="瑋婷 徐" w:date="2024-12-27T11:13:00Z" w16du:dateUtc="2024-12-27T03:13:00Z">
                    <w:rPr>
                      <w:rFonts w:ascii="Arial" w:eastAsia="Arial" w:hAnsi="Arial" w:cs="Arial"/>
                      <w:color w:val="000000"/>
                      <w:sz w:val="22"/>
                    </w:rPr>
                  </w:rPrChange>
                </w:rPr>
                <w:t>-</w:t>
              </w:r>
            </w:ins>
          </w:p>
        </w:tc>
        <w:tc>
          <w:tcPr>
            <w:tcW w:w="1451" w:type="dxa"/>
            <w:vAlign w:val="center"/>
            <w:tcPrChange w:id="825" w:author="瑋婷 徐" w:date="2024-12-27T11:14:00Z" w16du:dateUtc="2024-12-27T03:14:00Z">
              <w:tcPr>
                <w:tcW w:w="1451" w:type="dxa"/>
                <w:gridSpan w:val="2"/>
                <w:vAlign w:val="center"/>
              </w:tcPr>
            </w:tcPrChange>
          </w:tcPr>
          <w:p w14:paraId="4C71CB47" w14:textId="06348D4E" w:rsidR="008421D5" w:rsidRPr="008421D5" w:rsidRDefault="008421D5" w:rsidP="008421D5">
            <w:pPr>
              <w:jc w:val="center"/>
              <w:rPr>
                <w:rFonts w:ascii="Times New Roman" w:eastAsia="標楷體" w:hAnsi="Times New Roman" w:cs="Times New Roman"/>
                <w:rPrChange w:id="826" w:author="瑋婷 徐" w:date="2024-12-27T11:13:00Z" w16du:dateUtc="2024-12-27T03:13:00Z">
                  <w:rPr>
                    <w:rFonts w:ascii="Times New Roman" w:eastAsia="標楷體" w:hAnsi="Times New Roman" w:cs="Times New Roman"/>
                    <w:color w:val="000000"/>
                  </w:rPr>
                </w:rPrChange>
              </w:rPr>
            </w:pPr>
            <w:ins w:id="827" w:author="瑋婷 徐" w:date="2024-12-27T11:13:00Z" w16du:dateUtc="2024-12-27T03:13:00Z">
              <w:r w:rsidRPr="008421D5">
                <w:rPr>
                  <w:rFonts w:ascii="Times New Roman" w:eastAsia="標楷體" w:hAnsi="Times New Roman" w:cs="Times New Roman"/>
                  <w:rPrChange w:id="828" w:author="瑋婷 徐" w:date="2024-12-27T11:13:00Z" w16du:dateUtc="2024-12-27T03:13:00Z">
                    <w:rPr>
                      <w:rFonts w:ascii="Arial" w:eastAsia="Arial" w:hAnsi="Arial" w:cs="Arial"/>
                      <w:color w:val="000000"/>
                      <w:sz w:val="22"/>
                    </w:rPr>
                  </w:rPrChange>
                </w:rPr>
                <w:t>-</w:t>
              </w:r>
            </w:ins>
            <w:del w:id="829" w:author="瑋婷 徐" w:date="2024-12-27T11:13:00Z" w16du:dateUtc="2024-12-27T03:13:00Z">
              <w:r w:rsidRPr="008421D5" w:rsidDel="00D513BA">
                <w:rPr>
                  <w:rFonts w:ascii="Times New Roman" w:eastAsia="標楷體" w:hAnsi="Times New Roman" w:cs="Times New Roman"/>
                  <w:rPrChange w:id="830" w:author="瑋婷 徐" w:date="2024-12-27T11:13:00Z" w16du:dateUtc="2024-12-27T03:13:00Z">
                    <w:rPr>
                      <w:rFonts w:ascii="Times New Roman" w:eastAsia="標楷體" w:hAnsi="Times New Roman" w:cs="Times New Roman"/>
                      <w:color w:val="000000"/>
                    </w:rPr>
                  </w:rPrChange>
                </w:rPr>
                <w:delText>-</w:delText>
              </w:r>
            </w:del>
          </w:p>
        </w:tc>
      </w:tr>
      <w:tr w:rsidR="008421D5" w14:paraId="4903BD8B" w14:textId="77777777" w:rsidTr="008421D5">
        <w:trPr>
          <w:trHeight w:val="583"/>
          <w:trPrChange w:id="831" w:author="瑋婷 徐" w:date="2024-12-27T11:14:00Z" w16du:dateUtc="2024-12-27T03:14:00Z">
            <w:trPr>
              <w:gridBefore w:val="1"/>
              <w:trHeight w:val="583"/>
            </w:trPr>
          </w:trPrChange>
        </w:trPr>
        <w:tc>
          <w:tcPr>
            <w:tcW w:w="980" w:type="dxa"/>
            <w:vAlign w:val="center"/>
            <w:tcPrChange w:id="832" w:author="瑋婷 徐" w:date="2024-12-27T11:14:00Z" w16du:dateUtc="2024-12-27T03:14:00Z">
              <w:tcPr>
                <w:tcW w:w="980" w:type="dxa"/>
                <w:gridSpan w:val="2"/>
                <w:vAlign w:val="center"/>
              </w:tcPr>
            </w:tcPrChange>
          </w:tcPr>
          <w:p w14:paraId="1A1F1A74" w14:textId="77777777"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花蓮</w:t>
            </w:r>
          </w:p>
        </w:tc>
        <w:tc>
          <w:tcPr>
            <w:tcW w:w="1272" w:type="dxa"/>
            <w:vAlign w:val="center"/>
            <w:tcPrChange w:id="833" w:author="瑋婷 徐" w:date="2024-12-27T11:14:00Z" w16du:dateUtc="2024-12-27T03:14:00Z">
              <w:tcPr>
                <w:tcW w:w="1272" w:type="dxa"/>
                <w:gridSpan w:val="2"/>
                <w:vAlign w:val="center"/>
              </w:tcPr>
            </w:tcPrChange>
          </w:tcPr>
          <w:p w14:paraId="227B70BF" w14:textId="6B8ECC7D" w:rsidR="008421D5" w:rsidRPr="008421D5" w:rsidRDefault="008421D5" w:rsidP="008421D5">
            <w:pPr>
              <w:jc w:val="center"/>
              <w:rPr>
                <w:rFonts w:ascii="Times New Roman" w:eastAsia="標楷體" w:hAnsi="Times New Roman" w:cs="Times New Roman"/>
              </w:rPr>
            </w:pPr>
            <w:ins w:id="834" w:author="瑋婷 徐" w:date="2024-12-27T11:13:00Z" w16du:dateUtc="2024-12-27T03:13:00Z">
              <w:r w:rsidRPr="008421D5">
                <w:rPr>
                  <w:rFonts w:ascii="Times New Roman" w:eastAsia="標楷體" w:hAnsi="Times New Roman" w:cs="Times New Roman"/>
                  <w:rPrChange w:id="835" w:author="瑋婷 徐" w:date="2024-12-27T11:13:00Z" w16du:dateUtc="2024-12-27T03:13:00Z">
                    <w:rPr>
                      <w:rFonts w:ascii="Arial" w:eastAsia="Arial" w:hAnsi="Arial" w:cs="Arial"/>
                      <w:color w:val="000000"/>
                      <w:sz w:val="22"/>
                    </w:rPr>
                  </w:rPrChange>
                </w:rPr>
                <w:t>1</w:t>
              </w:r>
            </w:ins>
          </w:p>
        </w:tc>
        <w:tc>
          <w:tcPr>
            <w:tcW w:w="1272" w:type="dxa"/>
            <w:vAlign w:val="center"/>
            <w:tcPrChange w:id="836" w:author="瑋婷 徐" w:date="2024-12-27T11:14:00Z" w16du:dateUtc="2024-12-27T03:14:00Z">
              <w:tcPr>
                <w:tcW w:w="1272" w:type="dxa"/>
                <w:gridSpan w:val="2"/>
                <w:vAlign w:val="center"/>
              </w:tcPr>
            </w:tcPrChange>
          </w:tcPr>
          <w:p w14:paraId="4F739487" w14:textId="7A530083" w:rsidR="008421D5" w:rsidRPr="008421D5" w:rsidRDefault="008421D5" w:rsidP="008421D5">
            <w:pPr>
              <w:jc w:val="center"/>
              <w:rPr>
                <w:rFonts w:ascii="Times New Roman" w:eastAsia="標楷體" w:hAnsi="Times New Roman" w:cs="Times New Roman"/>
                <w:rPrChange w:id="837" w:author="瑋婷 徐" w:date="2024-12-27T11:13:00Z" w16du:dateUtc="2024-12-27T03:13:00Z">
                  <w:rPr>
                    <w:rFonts w:ascii="Times New Roman" w:eastAsia="標楷體" w:hAnsi="Times New Roman" w:cs="Times New Roman"/>
                    <w:color w:val="000000"/>
                  </w:rPr>
                </w:rPrChange>
              </w:rPr>
            </w:pPr>
            <w:ins w:id="838" w:author="瑋婷 徐" w:date="2024-12-27T11:13:00Z" w16du:dateUtc="2024-12-27T03:13:00Z">
              <w:r w:rsidRPr="008421D5">
                <w:rPr>
                  <w:rFonts w:ascii="Times New Roman" w:eastAsia="標楷體" w:hAnsi="Times New Roman" w:cs="Times New Roman"/>
                  <w:rPrChange w:id="839" w:author="瑋婷 徐" w:date="2024-12-27T11:13:00Z" w16du:dateUtc="2024-12-27T03:13:00Z">
                    <w:rPr>
                      <w:rFonts w:ascii="Arial" w:eastAsia="Arial" w:hAnsi="Arial" w:cs="Arial"/>
                      <w:color w:val="000000"/>
                      <w:sz w:val="22"/>
                    </w:rPr>
                  </w:rPrChange>
                </w:rPr>
                <w:t>4</w:t>
              </w:r>
            </w:ins>
            <w:del w:id="840" w:author="瑋婷 徐" w:date="2024-12-27T11:13:00Z" w16du:dateUtc="2024-12-27T03:13:00Z">
              <w:r w:rsidRPr="008421D5" w:rsidDel="00D513BA">
                <w:rPr>
                  <w:rFonts w:ascii="Times New Roman" w:eastAsia="標楷體" w:hAnsi="Times New Roman" w:cs="Times New Roman"/>
                  <w:rPrChange w:id="841" w:author="瑋婷 徐" w:date="2024-12-27T11:13:00Z" w16du:dateUtc="2024-12-27T03:13:00Z">
                    <w:rPr>
                      <w:rFonts w:ascii="Times New Roman" w:eastAsia="標楷體" w:hAnsi="Times New Roman" w:cs="Times New Roman"/>
                      <w:color w:val="000000"/>
                    </w:rPr>
                  </w:rPrChange>
                </w:rPr>
                <w:delText>2</w:delText>
              </w:r>
            </w:del>
          </w:p>
        </w:tc>
        <w:tc>
          <w:tcPr>
            <w:tcW w:w="1451" w:type="dxa"/>
            <w:vAlign w:val="center"/>
            <w:tcPrChange w:id="842" w:author="瑋婷 徐" w:date="2024-12-27T11:14:00Z" w16du:dateUtc="2024-12-27T03:14:00Z">
              <w:tcPr>
                <w:tcW w:w="1451" w:type="dxa"/>
                <w:gridSpan w:val="2"/>
                <w:vAlign w:val="center"/>
              </w:tcPr>
            </w:tcPrChange>
          </w:tcPr>
          <w:p w14:paraId="1A044F79" w14:textId="405B003C" w:rsidR="008421D5" w:rsidRPr="008421D5" w:rsidRDefault="008421D5" w:rsidP="008421D5">
            <w:pPr>
              <w:jc w:val="center"/>
              <w:rPr>
                <w:rFonts w:ascii="Times New Roman" w:eastAsia="標楷體" w:hAnsi="Times New Roman" w:cs="Times New Roman"/>
              </w:rPr>
            </w:pPr>
            <w:ins w:id="843" w:author="瑋婷 徐" w:date="2024-12-27T11:14:00Z" w16du:dateUtc="2024-12-27T03:14:00Z">
              <w:r w:rsidRPr="008421D5">
                <w:rPr>
                  <w:rFonts w:ascii="Times New Roman" w:eastAsia="標楷體" w:hAnsi="Times New Roman" w:cs="Times New Roman"/>
                  <w:rPrChange w:id="844" w:author="瑋婷 徐" w:date="2024-12-27T11:13:00Z" w16du:dateUtc="2024-12-27T03:13:00Z">
                    <w:rPr>
                      <w:rFonts w:ascii="Arial" w:eastAsia="Arial" w:hAnsi="Arial" w:cs="Arial"/>
                      <w:color w:val="000000"/>
                      <w:sz w:val="22"/>
                    </w:rPr>
                  </w:rPrChange>
                </w:rPr>
                <w:t>2</w:t>
              </w:r>
            </w:ins>
          </w:p>
        </w:tc>
        <w:tc>
          <w:tcPr>
            <w:tcW w:w="1451" w:type="dxa"/>
            <w:vAlign w:val="center"/>
            <w:tcPrChange w:id="845" w:author="瑋婷 徐" w:date="2024-12-27T11:14:00Z" w16du:dateUtc="2024-12-27T03:14:00Z">
              <w:tcPr>
                <w:tcW w:w="1451" w:type="dxa"/>
                <w:gridSpan w:val="2"/>
                <w:vAlign w:val="center"/>
              </w:tcPr>
            </w:tcPrChange>
          </w:tcPr>
          <w:p w14:paraId="2AD5F3B1" w14:textId="13786645" w:rsidR="008421D5" w:rsidRPr="008421D5" w:rsidRDefault="008421D5" w:rsidP="008421D5">
            <w:pPr>
              <w:jc w:val="center"/>
              <w:rPr>
                <w:rFonts w:ascii="Times New Roman" w:eastAsia="標楷體" w:hAnsi="Times New Roman" w:cs="Times New Roman"/>
              </w:rPr>
            </w:pPr>
            <w:ins w:id="846" w:author="瑋婷 徐" w:date="2024-12-27T11:14:00Z" w16du:dateUtc="2024-12-27T03:14:00Z">
              <w:r w:rsidRPr="008421D5">
                <w:rPr>
                  <w:rFonts w:ascii="Times New Roman" w:eastAsia="標楷體" w:hAnsi="Times New Roman" w:cs="Times New Roman"/>
                  <w:rPrChange w:id="847" w:author="瑋婷 徐" w:date="2024-12-27T11:13:00Z" w16du:dateUtc="2024-12-27T03:13:00Z">
                    <w:rPr>
                      <w:rFonts w:ascii="Arial" w:eastAsia="Arial" w:hAnsi="Arial" w:cs="Arial"/>
                      <w:color w:val="000000"/>
                      <w:sz w:val="22"/>
                    </w:rPr>
                  </w:rPrChange>
                </w:rPr>
                <w:t>-</w:t>
              </w:r>
            </w:ins>
          </w:p>
        </w:tc>
        <w:tc>
          <w:tcPr>
            <w:tcW w:w="1451" w:type="dxa"/>
            <w:vAlign w:val="center"/>
            <w:tcPrChange w:id="848" w:author="瑋婷 徐" w:date="2024-12-27T11:14:00Z" w16du:dateUtc="2024-12-27T03:14:00Z">
              <w:tcPr>
                <w:tcW w:w="1451" w:type="dxa"/>
                <w:gridSpan w:val="2"/>
                <w:vAlign w:val="center"/>
              </w:tcPr>
            </w:tcPrChange>
          </w:tcPr>
          <w:p w14:paraId="042505A3" w14:textId="70C22179" w:rsidR="008421D5" w:rsidRPr="008421D5" w:rsidRDefault="008421D5" w:rsidP="008421D5">
            <w:pPr>
              <w:jc w:val="center"/>
              <w:rPr>
                <w:rFonts w:ascii="Times New Roman" w:eastAsia="標楷體" w:hAnsi="Times New Roman" w:cs="Times New Roman"/>
                <w:rPrChange w:id="849" w:author="瑋婷 徐" w:date="2024-12-27T11:13:00Z" w16du:dateUtc="2024-12-27T03:13:00Z">
                  <w:rPr>
                    <w:rFonts w:ascii="Times New Roman" w:eastAsia="標楷體" w:hAnsi="Times New Roman" w:cs="Times New Roman"/>
                    <w:color w:val="000000"/>
                  </w:rPr>
                </w:rPrChange>
              </w:rPr>
            </w:pPr>
            <w:ins w:id="850" w:author="瑋婷 徐" w:date="2024-12-27T11:13:00Z" w16du:dateUtc="2024-12-27T03:13:00Z">
              <w:r w:rsidRPr="008421D5">
                <w:rPr>
                  <w:rFonts w:ascii="Times New Roman" w:eastAsia="標楷體" w:hAnsi="Times New Roman" w:cs="Times New Roman"/>
                  <w:rPrChange w:id="851" w:author="瑋婷 徐" w:date="2024-12-27T11:13:00Z" w16du:dateUtc="2024-12-27T03:13:00Z">
                    <w:rPr>
                      <w:rFonts w:ascii="Arial" w:eastAsia="Arial" w:hAnsi="Arial" w:cs="Arial"/>
                      <w:color w:val="000000"/>
                      <w:sz w:val="22"/>
                    </w:rPr>
                  </w:rPrChange>
                </w:rPr>
                <w:t>-</w:t>
              </w:r>
            </w:ins>
            <w:del w:id="852" w:author="瑋婷 徐" w:date="2024-12-27T11:13:00Z" w16du:dateUtc="2024-12-27T03:13:00Z">
              <w:r w:rsidRPr="008421D5" w:rsidDel="00D513BA">
                <w:rPr>
                  <w:rFonts w:ascii="Times New Roman" w:eastAsia="標楷體" w:hAnsi="Times New Roman" w:cs="Times New Roman"/>
                  <w:rPrChange w:id="853" w:author="瑋婷 徐" w:date="2024-12-27T11:13:00Z" w16du:dateUtc="2024-12-27T03:13:00Z">
                    <w:rPr>
                      <w:rFonts w:ascii="Times New Roman" w:eastAsia="標楷體" w:hAnsi="Times New Roman" w:cs="Times New Roman"/>
                      <w:color w:val="000000"/>
                    </w:rPr>
                  </w:rPrChange>
                </w:rPr>
                <w:delText>-</w:delText>
              </w:r>
            </w:del>
          </w:p>
        </w:tc>
      </w:tr>
      <w:tr w:rsidR="008421D5" w14:paraId="039B8F4F" w14:textId="77777777" w:rsidTr="008421D5">
        <w:trPr>
          <w:trHeight w:val="583"/>
          <w:trPrChange w:id="854" w:author="瑋婷 徐" w:date="2024-12-27T11:14:00Z" w16du:dateUtc="2024-12-27T03:14:00Z">
            <w:trPr>
              <w:gridBefore w:val="1"/>
              <w:trHeight w:val="583"/>
            </w:trPr>
          </w:trPrChange>
        </w:trPr>
        <w:tc>
          <w:tcPr>
            <w:tcW w:w="980" w:type="dxa"/>
            <w:tcBorders>
              <w:bottom w:val="single" w:sz="8" w:space="0" w:color="000000"/>
            </w:tcBorders>
            <w:vAlign w:val="center"/>
            <w:tcPrChange w:id="855" w:author="瑋婷 徐" w:date="2024-12-27T11:14:00Z" w16du:dateUtc="2024-12-27T03:14:00Z">
              <w:tcPr>
                <w:tcW w:w="980" w:type="dxa"/>
                <w:gridSpan w:val="2"/>
                <w:tcBorders>
                  <w:bottom w:val="single" w:sz="8" w:space="0" w:color="000000"/>
                </w:tcBorders>
                <w:vAlign w:val="center"/>
              </w:tcPr>
            </w:tcPrChange>
          </w:tcPr>
          <w:p w14:paraId="2F8B669F" w14:textId="77777777"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臺東</w:t>
            </w:r>
          </w:p>
        </w:tc>
        <w:tc>
          <w:tcPr>
            <w:tcW w:w="1272" w:type="dxa"/>
            <w:tcBorders>
              <w:bottom w:val="single" w:sz="8" w:space="0" w:color="000000"/>
            </w:tcBorders>
            <w:vAlign w:val="center"/>
            <w:tcPrChange w:id="856" w:author="瑋婷 徐" w:date="2024-12-27T11:14:00Z" w16du:dateUtc="2024-12-27T03:14:00Z">
              <w:tcPr>
                <w:tcW w:w="1272" w:type="dxa"/>
                <w:gridSpan w:val="2"/>
                <w:tcBorders>
                  <w:bottom w:val="single" w:sz="8" w:space="0" w:color="000000"/>
                </w:tcBorders>
                <w:vAlign w:val="center"/>
              </w:tcPr>
            </w:tcPrChange>
          </w:tcPr>
          <w:p w14:paraId="60ACC1CF" w14:textId="6047D776" w:rsidR="008421D5" w:rsidRPr="008421D5" w:rsidRDefault="008421D5" w:rsidP="008421D5">
            <w:pPr>
              <w:jc w:val="center"/>
              <w:rPr>
                <w:rFonts w:ascii="Times New Roman" w:eastAsia="標楷體" w:hAnsi="Times New Roman" w:cs="Times New Roman"/>
              </w:rPr>
            </w:pPr>
            <w:ins w:id="857" w:author="瑋婷 徐" w:date="2024-12-27T11:13:00Z" w16du:dateUtc="2024-12-27T03:13:00Z">
              <w:r w:rsidRPr="008421D5">
                <w:rPr>
                  <w:rFonts w:ascii="Times New Roman" w:eastAsia="標楷體" w:hAnsi="Times New Roman" w:cs="Times New Roman"/>
                  <w:rPrChange w:id="858" w:author="瑋婷 徐" w:date="2024-12-27T11:13:00Z" w16du:dateUtc="2024-12-27T03:13:00Z">
                    <w:rPr>
                      <w:rFonts w:ascii="Arial" w:eastAsia="Arial" w:hAnsi="Arial" w:cs="Arial"/>
                      <w:color w:val="000000"/>
                      <w:sz w:val="22"/>
                    </w:rPr>
                  </w:rPrChange>
                </w:rPr>
                <w:t>7</w:t>
              </w:r>
            </w:ins>
          </w:p>
        </w:tc>
        <w:tc>
          <w:tcPr>
            <w:tcW w:w="1272" w:type="dxa"/>
            <w:tcBorders>
              <w:bottom w:val="single" w:sz="8" w:space="0" w:color="000000"/>
            </w:tcBorders>
            <w:vAlign w:val="center"/>
            <w:tcPrChange w:id="859" w:author="瑋婷 徐" w:date="2024-12-27T11:14:00Z" w16du:dateUtc="2024-12-27T03:14:00Z">
              <w:tcPr>
                <w:tcW w:w="1272" w:type="dxa"/>
                <w:gridSpan w:val="2"/>
                <w:tcBorders>
                  <w:bottom w:val="single" w:sz="8" w:space="0" w:color="000000"/>
                </w:tcBorders>
                <w:vAlign w:val="center"/>
              </w:tcPr>
            </w:tcPrChange>
          </w:tcPr>
          <w:p w14:paraId="40FCFF18" w14:textId="0C2A8283" w:rsidR="008421D5" w:rsidRPr="008421D5" w:rsidRDefault="008421D5" w:rsidP="008421D5">
            <w:pPr>
              <w:jc w:val="center"/>
              <w:rPr>
                <w:rFonts w:ascii="Times New Roman" w:eastAsia="標楷體" w:hAnsi="Times New Roman" w:cs="Times New Roman"/>
                <w:rPrChange w:id="860" w:author="瑋婷 徐" w:date="2024-12-27T11:13:00Z" w16du:dateUtc="2024-12-27T03:13:00Z">
                  <w:rPr>
                    <w:rFonts w:ascii="Times New Roman" w:eastAsia="標楷體" w:hAnsi="Times New Roman" w:cs="Times New Roman"/>
                    <w:color w:val="000000"/>
                  </w:rPr>
                </w:rPrChange>
              </w:rPr>
            </w:pPr>
            <w:ins w:id="861" w:author="瑋婷 徐" w:date="2024-12-27T11:13:00Z" w16du:dateUtc="2024-12-27T03:13:00Z">
              <w:r w:rsidRPr="008421D5">
                <w:rPr>
                  <w:rFonts w:ascii="Times New Roman" w:eastAsia="標楷體" w:hAnsi="Times New Roman" w:cs="Times New Roman"/>
                  <w:rPrChange w:id="862" w:author="瑋婷 徐" w:date="2024-12-27T11:13:00Z" w16du:dateUtc="2024-12-27T03:13:00Z">
                    <w:rPr>
                      <w:rFonts w:ascii="Arial" w:eastAsia="Arial" w:hAnsi="Arial" w:cs="Arial"/>
                      <w:color w:val="000000"/>
                      <w:sz w:val="22"/>
                    </w:rPr>
                  </w:rPrChange>
                </w:rPr>
                <w:t>11</w:t>
              </w:r>
            </w:ins>
            <w:del w:id="863" w:author="瑋婷 徐" w:date="2024-12-27T11:13:00Z" w16du:dateUtc="2024-12-27T03:13:00Z">
              <w:r w:rsidRPr="008421D5" w:rsidDel="00D513BA">
                <w:rPr>
                  <w:rFonts w:ascii="Times New Roman" w:eastAsia="標楷體" w:hAnsi="Times New Roman" w:cs="Times New Roman"/>
                  <w:rPrChange w:id="864" w:author="瑋婷 徐" w:date="2024-12-27T11:13:00Z" w16du:dateUtc="2024-12-27T03:13:00Z">
                    <w:rPr>
                      <w:rFonts w:ascii="Times New Roman" w:eastAsia="標楷體" w:hAnsi="Times New Roman" w:cs="Times New Roman"/>
                      <w:color w:val="000000"/>
                    </w:rPr>
                  </w:rPrChange>
                </w:rPr>
                <w:delText>9</w:delText>
              </w:r>
            </w:del>
          </w:p>
        </w:tc>
        <w:tc>
          <w:tcPr>
            <w:tcW w:w="1451" w:type="dxa"/>
            <w:tcBorders>
              <w:bottom w:val="single" w:sz="8" w:space="0" w:color="000000"/>
            </w:tcBorders>
            <w:vAlign w:val="center"/>
            <w:tcPrChange w:id="865" w:author="瑋婷 徐" w:date="2024-12-27T11:14:00Z" w16du:dateUtc="2024-12-27T03:14:00Z">
              <w:tcPr>
                <w:tcW w:w="1451" w:type="dxa"/>
                <w:gridSpan w:val="2"/>
                <w:tcBorders>
                  <w:bottom w:val="single" w:sz="8" w:space="0" w:color="000000"/>
                </w:tcBorders>
                <w:vAlign w:val="center"/>
              </w:tcPr>
            </w:tcPrChange>
          </w:tcPr>
          <w:p w14:paraId="1924B3A6" w14:textId="7E24C5F3" w:rsidR="008421D5" w:rsidRPr="008421D5" w:rsidRDefault="008421D5" w:rsidP="008421D5">
            <w:pPr>
              <w:jc w:val="center"/>
              <w:rPr>
                <w:rFonts w:ascii="Times New Roman" w:eastAsia="標楷體" w:hAnsi="Times New Roman" w:cs="Times New Roman"/>
              </w:rPr>
            </w:pPr>
            <w:ins w:id="866" w:author="瑋婷 徐" w:date="2024-12-27T11:14:00Z" w16du:dateUtc="2024-12-27T03:14:00Z">
              <w:r w:rsidRPr="008421D5">
                <w:rPr>
                  <w:rFonts w:ascii="Times New Roman" w:eastAsia="標楷體" w:hAnsi="Times New Roman" w:cs="Times New Roman"/>
                  <w:rPrChange w:id="867" w:author="瑋婷 徐" w:date="2024-12-27T11:13:00Z" w16du:dateUtc="2024-12-27T03:13:00Z">
                    <w:rPr>
                      <w:rFonts w:ascii="Arial" w:eastAsia="Arial" w:hAnsi="Arial" w:cs="Arial"/>
                      <w:color w:val="000000"/>
                      <w:sz w:val="22"/>
                    </w:rPr>
                  </w:rPrChange>
                </w:rPr>
                <w:t>7</w:t>
              </w:r>
            </w:ins>
          </w:p>
        </w:tc>
        <w:tc>
          <w:tcPr>
            <w:tcW w:w="1451" w:type="dxa"/>
            <w:tcBorders>
              <w:bottom w:val="single" w:sz="8" w:space="0" w:color="000000"/>
            </w:tcBorders>
            <w:vAlign w:val="center"/>
            <w:tcPrChange w:id="868" w:author="瑋婷 徐" w:date="2024-12-27T11:14:00Z" w16du:dateUtc="2024-12-27T03:14:00Z">
              <w:tcPr>
                <w:tcW w:w="1451" w:type="dxa"/>
                <w:gridSpan w:val="2"/>
                <w:tcBorders>
                  <w:bottom w:val="single" w:sz="8" w:space="0" w:color="000000"/>
                </w:tcBorders>
                <w:vAlign w:val="center"/>
              </w:tcPr>
            </w:tcPrChange>
          </w:tcPr>
          <w:p w14:paraId="31D81AB6" w14:textId="0CF831CC" w:rsidR="008421D5" w:rsidRPr="008421D5" w:rsidRDefault="008421D5" w:rsidP="008421D5">
            <w:pPr>
              <w:jc w:val="center"/>
              <w:rPr>
                <w:rFonts w:ascii="Times New Roman" w:eastAsia="標楷體" w:hAnsi="Times New Roman" w:cs="Times New Roman"/>
              </w:rPr>
            </w:pPr>
            <w:ins w:id="869" w:author="瑋婷 徐" w:date="2024-12-27T11:14:00Z" w16du:dateUtc="2024-12-27T03:14:00Z">
              <w:r w:rsidRPr="008421D5">
                <w:rPr>
                  <w:rFonts w:ascii="Times New Roman" w:eastAsia="標楷體" w:hAnsi="Times New Roman" w:cs="Times New Roman"/>
                  <w:rPrChange w:id="870" w:author="瑋婷 徐" w:date="2024-12-27T11:13:00Z" w16du:dateUtc="2024-12-27T03:13:00Z">
                    <w:rPr>
                      <w:rFonts w:ascii="Arial" w:eastAsia="Arial" w:hAnsi="Arial" w:cs="Arial"/>
                      <w:color w:val="000000"/>
                      <w:sz w:val="22"/>
                    </w:rPr>
                  </w:rPrChange>
                </w:rPr>
                <w:t>-</w:t>
              </w:r>
            </w:ins>
          </w:p>
        </w:tc>
        <w:tc>
          <w:tcPr>
            <w:tcW w:w="1451" w:type="dxa"/>
            <w:tcBorders>
              <w:bottom w:val="single" w:sz="8" w:space="0" w:color="000000"/>
            </w:tcBorders>
            <w:vAlign w:val="center"/>
            <w:tcPrChange w:id="871" w:author="瑋婷 徐" w:date="2024-12-27T11:14:00Z" w16du:dateUtc="2024-12-27T03:14:00Z">
              <w:tcPr>
                <w:tcW w:w="1451" w:type="dxa"/>
                <w:gridSpan w:val="2"/>
                <w:tcBorders>
                  <w:bottom w:val="single" w:sz="8" w:space="0" w:color="000000"/>
                </w:tcBorders>
                <w:vAlign w:val="center"/>
              </w:tcPr>
            </w:tcPrChange>
          </w:tcPr>
          <w:p w14:paraId="6F25D52E" w14:textId="0B9697E8" w:rsidR="008421D5" w:rsidRPr="008421D5" w:rsidRDefault="008421D5" w:rsidP="008421D5">
            <w:pPr>
              <w:jc w:val="center"/>
              <w:rPr>
                <w:rFonts w:ascii="Times New Roman" w:eastAsia="標楷體" w:hAnsi="Times New Roman" w:cs="Times New Roman"/>
                <w:rPrChange w:id="872" w:author="瑋婷 徐" w:date="2024-12-27T11:13:00Z" w16du:dateUtc="2024-12-27T03:13:00Z">
                  <w:rPr>
                    <w:rFonts w:ascii="Times New Roman" w:eastAsia="標楷體" w:hAnsi="Times New Roman" w:cs="Times New Roman"/>
                    <w:color w:val="000000"/>
                  </w:rPr>
                </w:rPrChange>
              </w:rPr>
            </w:pPr>
            <w:ins w:id="873" w:author="瑋婷 徐" w:date="2024-12-27T11:13:00Z" w16du:dateUtc="2024-12-27T03:13:00Z">
              <w:r w:rsidRPr="008421D5">
                <w:rPr>
                  <w:rFonts w:ascii="Times New Roman" w:eastAsia="標楷體" w:hAnsi="Times New Roman" w:cs="Times New Roman"/>
                  <w:rPrChange w:id="874" w:author="瑋婷 徐" w:date="2024-12-27T11:13:00Z" w16du:dateUtc="2024-12-27T03:13:00Z">
                    <w:rPr>
                      <w:rFonts w:ascii="Arial" w:eastAsia="Arial" w:hAnsi="Arial" w:cs="Arial"/>
                      <w:color w:val="000000"/>
                      <w:sz w:val="22"/>
                    </w:rPr>
                  </w:rPrChange>
                </w:rPr>
                <w:t>-</w:t>
              </w:r>
            </w:ins>
            <w:del w:id="875" w:author="瑋婷 徐" w:date="2024-12-27T11:13:00Z" w16du:dateUtc="2024-12-27T03:13:00Z">
              <w:r w:rsidRPr="008421D5" w:rsidDel="00D513BA">
                <w:rPr>
                  <w:rFonts w:ascii="Times New Roman" w:eastAsia="標楷體" w:hAnsi="Times New Roman" w:cs="Times New Roman"/>
                  <w:rPrChange w:id="876" w:author="瑋婷 徐" w:date="2024-12-27T11:13:00Z" w16du:dateUtc="2024-12-27T03:13:00Z">
                    <w:rPr>
                      <w:rFonts w:ascii="Times New Roman" w:eastAsia="標楷體" w:hAnsi="Times New Roman" w:cs="Times New Roman"/>
                      <w:color w:val="000000"/>
                    </w:rPr>
                  </w:rPrChange>
                </w:rPr>
                <w:delText>-</w:delText>
              </w:r>
            </w:del>
          </w:p>
        </w:tc>
      </w:tr>
      <w:tr w:rsidR="008421D5" w14:paraId="2FA16FD0" w14:textId="77777777" w:rsidTr="008421D5">
        <w:trPr>
          <w:trHeight w:val="583"/>
          <w:trPrChange w:id="877" w:author="瑋婷 徐" w:date="2024-12-27T11:14:00Z" w16du:dateUtc="2024-12-27T03:14:00Z">
            <w:trPr>
              <w:gridBefore w:val="1"/>
              <w:trHeight w:val="583"/>
            </w:trPr>
          </w:trPrChange>
        </w:trPr>
        <w:tc>
          <w:tcPr>
            <w:tcW w:w="980" w:type="dxa"/>
            <w:tcBorders>
              <w:top w:val="single" w:sz="8" w:space="0" w:color="000000"/>
              <w:bottom w:val="single" w:sz="8" w:space="0" w:color="000000"/>
            </w:tcBorders>
            <w:vAlign w:val="center"/>
            <w:tcPrChange w:id="878" w:author="瑋婷 徐" w:date="2024-12-27T11:14:00Z" w16du:dateUtc="2024-12-27T03:14:00Z">
              <w:tcPr>
                <w:tcW w:w="980" w:type="dxa"/>
                <w:gridSpan w:val="2"/>
                <w:tcBorders>
                  <w:top w:val="single" w:sz="8" w:space="0" w:color="000000"/>
                  <w:bottom w:val="single" w:sz="8" w:space="0" w:color="000000"/>
                </w:tcBorders>
                <w:vAlign w:val="center"/>
              </w:tcPr>
            </w:tcPrChange>
          </w:tcPr>
          <w:p w14:paraId="01D56D85" w14:textId="77777777" w:rsidR="008421D5" w:rsidRDefault="008421D5" w:rsidP="008421D5">
            <w:pPr>
              <w:jc w:val="center"/>
              <w:rPr>
                <w:rFonts w:ascii="Times New Roman" w:eastAsia="標楷體" w:hAnsi="Times New Roman" w:cs="Times New Roman"/>
              </w:rPr>
            </w:pPr>
            <w:r>
              <w:rPr>
                <w:rFonts w:ascii="Times New Roman" w:eastAsia="標楷體" w:hAnsi="Times New Roman" w:cs="Times New Roman"/>
              </w:rPr>
              <w:t>Total</w:t>
            </w:r>
          </w:p>
        </w:tc>
        <w:tc>
          <w:tcPr>
            <w:tcW w:w="1272" w:type="dxa"/>
            <w:tcBorders>
              <w:top w:val="single" w:sz="8" w:space="0" w:color="000000"/>
              <w:bottom w:val="single" w:sz="8" w:space="0" w:color="000000"/>
            </w:tcBorders>
            <w:vAlign w:val="center"/>
            <w:tcPrChange w:id="879" w:author="瑋婷 徐" w:date="2024-12-27T11:14:00Z" w16du:dateUtc="2024-12-27T03:14:00Z">
              <w:tcPr>
                <w:tcW w:w="1272" w:type="dxa"/>
                <w:gridSpan w:val="2"/>
                <w:tcBorders>
                  <w:top w:val="single" w:sz="8" w:space="0" w:color="000000"/>
                  <w:bottom w:val="single" w:sz="8" w:space="0" w:color="000000"/>
                </w:tcBorders>
                <w:vAlign w:val="center"/>
              </w:tcPr>
            </w:tcPrChange>
          </w:tcPr>
          <w:p w14:paraId="6F808E8F" w14:textId="3F21B40A" w:rsidR="008421D5" w:rsidRPr="008421D5" w:rsidRDefault="008421D5" w:rsidP="008421D5">
            <w:pPr>
              <w:jc w:val="center"/>
              <w:rPr>
                <w:rFonts w:ascii="Times New Roman" w:eastAsia="標楷體" w:hAnsi="Times New Roman" w:cs="Times New Roman"/>
              </w:rPr>
            </w:pPr>
            <w:ins w:id="880" w:author="瑋婷 徐" w:date="2024-12-27T11:13:00Z" w16du:dateUtc="2024-12-27T03:13:00Z">
              <w:r w:rsidRPr="008421D5">
                <w:rPr>
                  <w:rFonts w:ascii="Times New Roman" w:eastAsia="標楷體" w:hAnsi="Times New Roman" w:cs="Times New Roman"/>
                  <w:rPrChange w:id="881" w:author="瑋婷 徐" w:date="2024-12-27T11:13:00Z" w16du:dateUtc="2024-12-27T03:13:00Z">
                    <w:rPr>
                      <w:rFonts w:ascii="Arial" w:eastAsia="Arial" w:hAnsi="Arial" w:cs="Arial"/>
                      <w:color w:val="000000"/>
                      <w:sz w:val="22"/>
                    </w:rPr>
                  </w:rPrChange>
                </w:rPr>
                <w:t>96</w:t>
              </w:r>
            </w:ins>
          </w:p>
        </w:tc>
        <w:tc>
          <w:tcPr>
            <w:tcW w:w="1272" w:type="dxa"/>
            <w:tcBorders>
              <w:top w:val="single" w:sz="8" w:space="0" w:color="000000"/>
              <w:bottom w:val="single" w:sz="8" w:space="0" w:color="000000"/>
            </w:tcBorders>
            <w:vAlign w:val="center"/>
            <w:tcPrChange w:id="882" w:author="瑋婷 徐" w:date="2024-12-27T11:14:00Z" w16du:dateUtc="2024-12-27T03:14:00Z">
              <w:tcPr>
                <w:tcW w:w="1272" w:type="dxa"/>
                <w:gridSpan w:val="2"/>
                <w:tcBorders>
                  <w:top w:val="single" w:sz="8" w:space="0" w:color="000000"/>
                  <w:bottom w:val="single" w:sz="8" w:space="0" w:color="000000"/>
                </w:tcBorders>
                <w:vAlign w:val="center"/>
              </w:tcPr>
            </w:tcPrChange>
          </w:tcPr>
          <w:p w14:paraId="21F49B10" w14:textId="60471B39" w:rsidR="008421D5" w:rsidRPr="008421D5" w:rsidRDefault="008421D5" w:rsidP="008421D5">
            <w:pPr>
              <w:jc w:val="center"/>
              <w:rPr>
                <w:rFonts w:ascii="Times New Roman" w:eastAsia="標楷體" w:hAnsi="Times New Roman" w:cs="Times New Roman"/>
                <w:rPrChange w:id="883" w:author="瑋婷 徐" w:date="2024-12-27T11:13:00Z" w16du:dateUtc="2024-12-27T03:13:00Z">
                  <w:rPr>
                    <w:rFonts w:ascii="Times New Roman" w:eastAsia="標楷體" w:hAnsi="Times New Roman" w:cs="Times New Roman"/>
                    <w:color w:val="000000"/>
                  </w:rPr>
                </w:rPrChange>
              </w:rPr>
            </w:pPr>
            <w:ins w:id="884" w:author="瑋婷 徐" w:date="2024-12-27T11:13:00Z" w16du:dateUtc="2024-12-27T03:13:00Z">
              <w:r w:rsidRPr="008421D5">
                <w:rPr>
                  <w:rFonts w:ascii="Times New Roman" w:eastAsia="標楷體" w:hAnsi="Times New Roman" w:cs="Times New Roman"/>
                  <w:rPrChange w:id="885" w:author="瑋婷 徐" w:date="2024-12-27T11:13:00Z" w16du:dateUtc="2024-12-27T03:13:00Z">
                    <w:rPr>
                      <w:rFonts w:ascii="Arial" w:eastAsia="Arial" w:hAnsi="Arial" w:cs="Arial"/>
                      <w:color w:val="000000"/>
                      <w:sz w:val="22"/>
                    </w:rPr>
                  </w:rPrChange>
                </w:rPr>
                <w:t>89</w:t>
              </w:r>
            </w:ins>
            <w:del w:id="886" w:author="瑋婷 徐" w:date="2024-12-27T11:13:00Z" w16du:dateUtc="2024-12-27T03:13:00Z">
              <w:r w:rsidRPr="008421D5" w:rsidDel="00D513BA">
                <w:rPr>
                  <w:rFonts w:ascii="Times New Roman" w:eastAsia="標楷體" w:hAnsi="Times New Roman" w:cs="Times New Roman"/>
                  <w:rPrChange w:id="887" w:author="瑋婷 徐" w:date="2024-12-27T11:13:00Z" w16du:dateUtc="2024-12-27T03:13:00Z">
                    <w:rPr>
                      <w:rFonts w:ascii="Times New Roman" w:eastAsia="標楷體" w:hAnsi="Times New Roman" w:cs="Times New Roman"/>
                      <w:color w:val="000000"/>
                    </w:rPr>
                  </w:rPrChange>
                </w:rPr>
                <w:delText>73</w:delText>
              </w:r>
            </w:del>
          </w:p>
        </w:tc>
        <w:tc>
          <w:tcPr>
            <w:tcW w:w="1451" w:type="dxa"/>
            <w:tcBorders>
              <w:top w:val="single" w:sz="8" w:space="0" w:color="000000"/>
              <w:bottom w:val="single" w:sz="8" w:space="0" w:color="000000"/>
            </w:tcBorders>
            <w:vAlign w:val="center"/>
            <w:tcPrChange w:id="888" w:author="瑋婷 徐" w:date="2024-12-27T11:14:00Z" w16du:dateUtc="2024-12-27T03:14:00Z">
              <w:tcPr>
                <w:tcW w:w="1451" w:type="dxa"/>
                <w:gridSpan w:val="2"/>
                <w:tcBorders>
                  <w:top w:val="single" w:sz="8" w:space="0" w:color="000000"/>
                  <w:bottom w:val="single" w:sz="8" w:space="0" w:color="000000"/>
                </w:tcBorders>
                <w:vAlign w:val="center"/>
              </w:tcPr>
            </w:tcPrChange>
          </w:tcPr>
          <w:p w14:paraId="71525D07" w14:textId="63CAF868" w:rsidR="008421D5" w:rsidRPr="008421D5" w:rsidRDefault="008421D5" w:rsidP="008421D5">
            <w:pPr>
              <w:jc w:val="center"/>
              <w:rPr>
                <w:rFonts w:ascii="Times New Roman" w:eastAsia="標楷體" w:hAnsi="Times New Roman" w:cs="Times New Roman"/>
              </w:rPr>
            </w:pPr>
            <w:ins w:id="889" w:author="瑋婷 徐" w:date="2024-12-27T11:14:00Z" w16du:dateUtc="2024-12-27T03:14:00Z">
              <w:r w:rsidRPr="008421D5">
                <w:rPr>
                  <w:rFonts w:ascii="Times New Roman" w:eastAsia="標楷體" w:hAnsi="Times New Roman" w:cs="Times New Roman"/>
                  <w:rPrChange w:id="890" w:author="瑋婷 徐" w:date="2024-12-27T11:13:00Z" w16du:dateUtc="2024-12-27T03:13:00Z">
                    <w:rPr>
                      <w:rFonts w:ascii="Arial" w:eastAsia="Arial" w:hAnsi="Arial" w:cs="Arial"/>
                      <w:color w:val="000000"/>
                      <w:sz w:val="22"/>
                    </w:rPr>
                  </w:rPrChange>
                </w:rPr>
                <w:t>41</w:t>
              </w:r>
            </w:ins>
          </w:p>
        </w:tc>
        <w:tc>
          <w:tcPr>
            <w:tcW w:w="1451" w:type="dxa"/>
            <w:tcBorders>
              <w:top w:val="single" w:sz="8" w:space="0" w:color="000000"/>
              <w:bottom w:val="single" w:sz="8" w:space="0" w:color="000000"/>
            </w:tcBorders>
            <w:vAlign w:val="center"/>
            <w:tcPrChange w:id="891" w:author="瑋婷 徐" w:date="2024-12-27T11:14:00Z" w16du:dateUtc="2024-12-27T03:14:00Z">
              <w:tcPr>
                <w:tcW w:w="1451" w:type="dxa"/>
                <w:gridSpan w:val="2"/>
                <w:tcBorders>
                  <w:top w:val="single" w:sz="8" w:space="0" w:color="000000"/>
                  <w:bottom w:val="single" w:sz="8" w:space="0" w:color="000000"/>
                </w:tcBorders>
                <w:vAlign w:val="center"/>
              </w:tcPr>
            </w:tcPrChange>
          </w:tcPr>
          <w:p w14:paraId="7FA50809" w14:textId="289B1296" w:rsidR="008421D5" w:rsidRPr="008421D5" w:rsidRDefault="008421D5" w:rsidP="008421D5">
            <w:pPr>
              <w:jc w:val="center"/>
              <w:rPr>
                <w:rFonts w:ascii="Times New Roman" w:eastAsia="標楷體" w:hAnsi="Times New Roman" w:cs="Times New Roman"/>
              </w:rPr>
            </w:pPr>
            <w:ins w:id="892" w:author="瑋婷 徐" w:date="2024-12-27T11:14:00Z" w16du:dateUtc="2024-12-27T03:14:00Z">
              <w:r w:rsidRPr="008421D5">
                <w:rPr>
                  <w:rFonts w:ascii="Times New Roman" w:eastAsia="標楷體" w:hAnsi="Times New Roman" w:cs="Times New Roman"/>
                  <w:rPrChange w:id="893" w:author="瑋婷 徐" w:date="2024-12-27T11:13:00Z" w16du:dateUtc="2024-12-27T03:13:00Z">
                    <w:rPr>
                      <w:rFonts w:ascii="Arial" w:eastAsia="Arial" w:hAnsi="Arial" w:cs="Arial"/>
                      <w:color w:val="000000"/>
                      <w:sz w:val="22"/>
                    </w:rPr>
                  </w:rPrChange>
                </w:rPr>
                <w:t>6</w:t>
              </w:r>
            </w:ins>
          </w:p>
        </w:tc>
        <w:tc>
          <w:tcPr>
            <w:tcW w:w="1451" w:type="dxa"/>
            <w:tcBorders>
              <w:top w:val="single" w:sz="8" w:space="0" w:color="000000"/>
              <w:bottom w:val="single" w:sz="8" w:space="0" w:color="000000"/>
            </w:tcBorders>
            <w:vAlign w:val="center"/>
            <w:tcPrChange w:id="894" w:author="瑋婷 徐" w:date="2024-12-27T11:14:00Z" w16du:dateUtc="2024-12-27T03:14:00Z">
              <w:tcPr>
                <w:tcW w:w="1451" w:type="dxa"/>
                <w:gridSpan w:val="2"/>
                <w:tcBorders>
                  <w:top w:val="single" w:sz="8" w:space="0" w:color="000000"/>
                  <w:bottom w:val="single" w:sz="8" w:space="0" w:color="000000"/>
                </w:tcBorders>
                <w:vAlign w:val="center"/>
              </w:tcPr>
            </w:tcPrChange>
          </w:tcPr>
          <w:p w14:paraId="13421F7D" w14:textId="788CF9D7" w:rsidR="008421D5" w:rsidRPr="008421D5" w:rsidRDefault="008421D5" w:rsidP="008421D5">
            <w:pPr>
              <w:jc w:val="center"/>
              <w:rPr>
                <w:rFonts w:ascii="Times New Roman" w:eastAsia="標楷體" w:hAnsi="Times New Roman" w:cs="Times New Roman"/>
                <w:rPrChange w:id="895" w:author="瑋婷 徐" w:date="2024-12-27T11:13:00Z" w16du:dateUtc="2024-12-27T03:13:00Z">
                  <w:rPr>
                    <w:rFonts w:ascii="Times New Roman" w:eastAsia="標楷體" w:hAnsi="Times New Roman" w:cs="Times New Roman"/>
                    <w:color w:val="000000"/>
                  </w:rPr>
                </w:rPrChange>
              </w:rPr>
            </w:pPr>
            <w:ins w:id="896" w:author="瑋婷 徐" w:date="2024-12-27T11:13:00Z" w16du:dateUtc="2024-12-27T03:13:00Z">
              <w:r w:rsidRPr="008421D5">
                <w:rPr>
                  <w:rFonts w:ascii="Times New Roman" w:eastAsia="標楷體" w:hAnsi="Times New Roman" w:cs="Times New Roman"/>
                  <w:rPrChange w:id="897" w:author="瑋婷 徐" w:date="2024-12-27T11:13:00Z" w16du:dateUtc="2024-12-27T03:13:00Z">
                    <w:rPr>
                      <w:rFonts w:ascii="Arial" w:eastAsia="Arial" w:hAnsi="Arial" w:cs="Arial"/>
                      <w:color w:val="000000"/>
                      <w:sz w:val="22"/>
                    </w:rPr>
                  </w:rPrChange>
                </w:rPr>
                <w:t>-</w:t>
              </w:r>
            </w:ins>
            <w:del w:id="898" w:author="瑋婷 徐" w:date="2024-12-27T11:13:00Z" w16du:dateUtc="2024-12-27T03:13:00Z">
              <w:r w:rsidRPr="008421D5" w:rsidDel="00D513BA">
                <w:rPr>
                  <w:rFonts w:ascii="Times New Roman" w:eastAsia="標楷體" w:hAnsi="Times New Roman" w:cs="Times New Roman"/>
                  <w:rPrChange w:id="899" w:author="瑋婷 徐" w:date="2024-12-27T11:13:00Z" w16du:dateUtc="2024-12-27T03:13:00Z">
                    <w:rPr>
                      <w:rFonts w:ascii="Times New Roman" w:eastAsia="標楷體" w:hAnsi="Times New Roman" w:cs="Times New Roman"/>
                      <w:color w:val="000000"/>
                    </w:rPr>
                  </w:rPrChange>
                </w:rPr>
                <w:delText>13</w:delText>
              </w:r>
            </w:del>
          </w:p>
        </w:tc>
      </w:tr>
    </w:tbl>
    <w:p w14:paraId="5F4B45D1" w14:textId="1DD5ECED" w:rsidR="00D93FCC" w:rsidRDefault="002435EC">
      <w:pPr>
        <w:rPr>
          <w:rFonts w:ascii="Times New Roman" w:eastAsia="標楷體" w:hAnsi="Times New Roman" w:cs="Times New Roman"/>
        </w:rPr>
      </w:pPr>
      <w:r>
        <w:rPr>
          <w:rFonts w:ascii="Times New Roman" w:eastAsia="標楷體" w:hAnsi="Times New Roman" w:cs="Times New Roman"/>
        </w:rPr>
        <w:t>註：同一筆資料</w:t>
      </w:r>
      <w:r w:rsidR="00546C6F">
        <w:rPr>
          <w:rFonts w:ascii="Times New Roman" w:eastAsia="標楷體" w:hAnsi="Times New Roman" w:cs="Times New Roman"/>
        </w:rPr>
        <w:t>可能</w:t>
      </w:r>
      <w:r>
        <w:rPr>
          <w:rFonts w:ascii="Times New Roman" w:eastAsia="標楷體" w:hAnsi="Times New Roman" w:cs="Times New Roman"/>
        </w:rPr>
        <w:t>會有</w:t>
      </w:r>
      <w:r>
        <w:rPr>
          <w:rFonts w:ascii="Times New Roman" w:eastAsia="標楷體" w:hAnsi="Times New Roman" w:cs="Times New Roman"/>
        </w:rPr>
        <w:t>1</w:t>
      </w:r>
      <w:r>
        <w:rPr>
          <w:rFonts w:ascii="Times New Roman" w:eastAsia="標楷體" w:hAnsi="Times New Roman" w:cs="Times New Roman"/>
        </w:rPr>
        <w:t>種以上的疏失類型。</w:t>
      </w:r>
    </w:p>
    <w:p w14:paraId="65C25929" w14:textId="77777777" w:rsidR="00D93FCC" w:rsidRDefault="002435EC">
      <w:pPr>
        <w:rPr>
          <w:rFonts w:ascii="Times New Roman" w:eastAsia="標楷體" w:hAnsi="Times New Roman" w:cs="Times New Roman"/>
        </w:rPr>
      </w:pPr>
      <w:r>
        <w:br w:type="page"/>
      </w:r>
    </w:p>
    <w:p w14:paraId="6BE36BDC" w14:textId="05714A41" w:rsidR="00D93FCC" w:rsidRDefault="002435EC">
      <w:pPr>
        <w:pStyle w:val="a0"/>
        <w:spacing w:before="0"/>
        <w:rPr>
          <w:rFonts w:ascii="Times New Roman" w:eastAsia="標楷體" w:hAnsi="Times New Roman" w:cs="Times New Roman"/>
          <w:lang w:eastAsia="zh-TW"/>
        </w:rPr>
      </w:pPr>
      <w:r>
        <w:rPr>
          <w:rFonts w:ascii="Times New Roman" w:eastAsia="標楷體" w:hAnsi="Times New Roman" w:cs="Times New Roman"/>
          <w:lang w:eastAsia="zh-TW"/>
        </w:rPr>
        <w:lastRenderedPageBreak/>
        <w:t>表</w:t>
      </w:r>
      <w:r>
        <w:rPr>
          <w:rFonts w:ascii="Times New Roman" w:eastAsia="標楷體" w:hAnsi="Times New Roman" w:cs="Times New Roman"/>
          <w:lang w:eastAsia="zh-TW"/>
        </w:rPr>
        <w:t>6</w:t>
      </w:r>
      <w:r>
        <w:rPr>
          <w:rFonts w:ascii="Times New Roman" w:eastAsia="標楷體" w:hAnsi="Times New Roman" w:cs="Times New Roman"/>
          <w:lang w:eastAsia="zh-TW"/>
        </w:rPr>
        <w:t>、</w:t>
      </w:r>
      <w:r>
        <w:rPr>
          <w:rFonts w:ascii="Times New Roman" w:eastAsia="標楷體" w:hAnsi="Times New Roman" w:cs="Times New Roman"/>
          <w:lang w:eastAsia="zh-TW"/>
        </w:rPr>
        <w:t>202</w:t>
      </w:r>
      <w:del w:id="900" w:author="瑋婷 徐" w:date="2024-12-27T11:16:00Z" w16du:dateUtc="2024-12-27T03:16:00Z">
        <w:r w:rsidDel="008421D5">
          <w:rPr>
            <w:rFonts w:ascii="Times New Roman" w:eastAsia="標楷體" w:hAnsi="Times New Roman" w:cs="Times New Roman"/>
            <w:lang w:eastAsia="zh-TW"/>
          </w:rPr>
          <w:delText>3</w:delText>
        </w:r>
      </w:del>
      <w:ins w:id="901" w:author="瑋婷 徐" w:date="2024-12-27T11:16:00Z" w16du:dateUtc="2024-12-27T03:16:00Z">
        <w:r w:rsidR="008421D5">
          <w:rPr>
            <w:rFonts w:ascii="Times New Roman" w:eastAsia="標楷體" w:hAnsi="Times New Roman" w:cs="Times New Roman" w:hint="eastAsia"/>
            <w:lang w:eastAsia="zh-TW"/>
          </w:rPr>
          <w:t>4</w:t>
        </w:r>
      </w:ins>
      <w:r>
        <w:rPr>
          <w:rFonts w:ascii="Times New Roman" w:eastAsia="標楷體" w:hAnsi="Times New Roman" w:cs="Times New Roman"/>
          <w:lang w:eastAsia="zh-TW"/>
        </w:rPr>
        <w:t>年各棲地類型內的調查樣點數、臺灣獼猴</w:t>
      </w:r>
      <w:r>
        <w:rPr>
          <w:rFonts w:ascii="Times New Roman" w:eastAsia="標楷體" w:hAnsi="Times New Roman" w:cs="Times New Roman"/>
          <w:lang w:eastAsia="zh-TW"/>
        </w:rPr>
        <w:t>(</w:t>
      </w:r>
      <w:r>
        <w:rPr>
          <w:rFonts w:ascii="Times New Roman" w:eastAsia="標楷體" w:hAnsi="Times New Roman" w:cs="Times New Roman"/>
          <w:i/>
          <w:lang w:eastAsia="zh-TW"/>
        </w:rPr>
        <w:t>Macaca cyclopis</w:t>
      </w:r>
      <w:r>
        <w:rPr>
          <w:rFonts w:ascii="Times New Roman" w:eastAsia="標楷體" w:hAnsi="Times New Roman" w:cs="Times New Roman"/>
          <w:lang w:eastAsia="zh-TW"/>
        </w:rPr>
        <w:t>)</w:t>
      </w:r>
      <w:r>
        <w:rPr>
          <w:rFonts w:ascii="Times New Roman" w:eastAsia="標楷體" w:hAnsi="Times New Roman" w:cs="Times New Roman"/>
          <w:lang w:eastAsia="zh-TW"/>
        </w:rPr>
        <w:t>的猴群數及相對密度</w:t>
      </w:r>
      <w:r>
        <w:rPr>
          <w:rFonts w:ascii="Times New Roman" w:eastAsia="標楷體" w:hAnsi="Times New Roman" w:cs="Times New Roman"/>
          <w:lang w:eastAsia="zh-TW"/>
        </w:rPr>
        <w:t>(n=2)</w:t>
      </w:r>
    </w:p>
    <w:tbl>
      <w:tblPr>
        <w:tblW w:w="5000" w:type="pct"/>
        <w:jc w:val="center"/>
        <w:tblLayout w:type="fixed"/>
        <w:tblCellMar>
          <w:left w:w="0" w:type="dxa"/>
          <w:right w:w="0" w:type="dxa"/>
        </w:tblCellMar>
        <w:tblLook w:val="0000" w:firstRow="0" w:lastRow="0" w:firstColumn="0" w:lastColumn="0" w:noHBand="0" w:noVBand="0"/>
      </w:tblPr>
      <w:tblGrid>
        <w:gridCol w:w="2128"/>
        <w:gridCol w:w="1133"/>
        <w:gridCol w:w="1137"/>
        <w:gridCol w:w="917"/>
        <w:gridCol w:w="922"/>
        <w:gridCol w:w="1035"/>
        <w:gridCol w:w="1034"/>
      </w:tblGrid>
      <w:tr w:rsidR="00D93FCC" w14:paraId="66B6B1EC" w14:textId="77777777" w:rsidTr="00B3167B">
        <w:trPr>
          <w:cantSplit/>
          <w:tblHeader/>
          <w:jc w:val="center"/>
        </w:trPr>
        <w:tc>
          <w:tcPr>
            <w:tcW w:w="2128" w:type="dxa"/>
            <w:vMerge w:val="restart"/>
            <w:tcBorders>
              <w:top w:val="single" w:sz="4" w:space="0" w:color="000000"/>
              <w:bottom w:val="single" w:sz="4" w:space="0" w:color="000000"/>
            </w:tcBorders>
            <w:shd w:val="clear" w:color="auto" w:fill="FFFFFF"/>
            <w:vAlign w:val="center"/>
          </w:tcPr>
          <w:p w14:paraId="0EADBB54" w14:textId="77777777" w:rsidR="00D93FCC" w:rsidRDefault="002435EC">
            <w:pPr>
              <w:spacing w:before="100" w:after="100"/>
              <w:ind w:left="100" w:right="100"/>
              <w:jc w:val="center"/>
              <w:rPr>
                <w:rFonts w:ascii="Times New Roman" w:eastAsia="標楷體" w:hAnsi="Times New Roman" w:cs="Times New Roman"/>
                <w:color w:val="000000"/>
                <w:sz w:val="22"/>
              </w:rPr>
            </w:pPr>
            <w:r>
              <w:rPr>
                <w:rFonts w:ascii="Times New Roman" w:eastAsia="標楷體" w:hAnsi="Times New Roman" w:cs="Times New Roman"/>
                <w:color w:val="000000"/>
                <w:sz w:val="22"/>
              </w:rPr>
              <w:t>森林類型</w:t>
            </w:r>
          </w:p>
        </w:tc>
        <w:tc>
          <w:tcPr>
            <w:tcW w:w="2270" w:type="dxa"/>
            <w:gridSpan w:val="2"/>
            <w:tcBorders>
              <w:top w:val="single" w:sz="4" w:space="0" w:color="000000"/>
              <w:bottom w:val="single" w:sz="4" w:space="0" w:color="000000"/>
            </w:tcBorders>
            <w:shd w:val="clear" w:color="auto" w:fill="FFFFFF"/>
            <w:vAlign w:val="center"/>
          </w:tcPr>
          <w:p w14:paraId="39F84847" w14:textId="77777777" w:rsidR="00D93FCC" w:rsidRDefault="002435EC">
            <w:pPr>
              <w:spacing w:before="100" w:after="100"/>
              <w:ind w:left="100" w:right="100"/>
              <w:jc w:val="center"/>
              <w:rPr>
                <w:rFonts w:ascii="Times New Roman" w:eastAsia="標楷體" w:hAnsi="Times New Roman" w:cs="Times New Roman"/>
                <w:color w:val="000000"/>
                <w:sz w:val="22"/>
              </w:rPr>
            </w:pPr>
            <w:r>
              <w:rPr>
                <w:rFonts w:ascii="Times New Roman" w:eastAsia="標楷體" w:hAnsi="Times New Roman" w:cs="Times New Roman"/>
                <w:color w:val="000000"/>
                <w:sz w:val="22"/>
              </w:rPr>
              <w:t>樣點數</w:t>
            </w:r>
          </w:p>
        </w:tc>
        <w:tc>
          <w:tcPr>
            <w:tcW w:w="1839" w:type="dxa"/>
            <w:gridSpan w:val="2"/>
            <w:tcBorders>
              <w:top w:val="single" w:sz="4" w:space="0" w:color="000000"/>
              <w:bottom w:val="single" w:sz="4" w:space="0" w:color="000000"/>
            </w:tcBorders>
            <w:shd w:val="clear" w:color="auto" w:fill="FFFFFF"/>
            <w:vAlign w:val="center"/>
          </w:tcPr>
          <w:p w14:paraId="04F99F91" w14:textId="77777777" w:rsidR="00D93FCC" w:rsidRDefault="002435EC">
            <w:pPr>
              <w:spacing w:before="100" w:after="100"/>
              <w:ind w:left="100" w:right="100"/>
              <w:jc w:val="center"/>
              <w:rPr>
                <w:rFonts w:ascii="Times New Roman" w:eastAsia="標楷體" w:hAnsi="Times New Roman" w:cs="Times New Roman"/>
                <w:color w:val="000000"/>
                <w:sz w:val="22"/>
              </w:rPr>
            </w:pPr>
            <w:r>
              <w:rPr>
                <w:rFonts w:ascii="Times New Roman" w:eastAsia="標楷體" w:hAnsi="Times New Roman" w:cs="Times New Roman"/>
                <w:color w:val="000000"/>
                <w:sz w:val="22"/>
              </w:rPr>
              <w:t>猴群數</w:t>
            </w:r>
          </w:p>
        </w:tc>
        <w:tc>
          <w:tcPr>
            <w:tcW w:w="2069" w:type="dxa"/>
            <w:gridSpan w:val="2"/>
            <w:tcBorders>
              <w:top w:val="single" w:sz="4" w:space="0" w:color="000000"/>
              <w:bottom w:val="single" w:sz="4" w:space="0" w:color="000000"/>
            </w:tcBorders>
            <w:shd w:val="clear" w:color="auto" w:fill="FFFFFF"/>
            <w:vAlign w:val="center"/>
          </w:tcPr>
          <w:p w14:paraId="776B33FF" w14:textId="77777777" w:rsidR="00D93FCC" w:rsidRDefault="002435EC">
            <w:pPr>
              <w:spacing w:before="100" w:after="100"/>
              <w:ind w:left="100" w:right="100"/>
              <w:jc w:val="center"/>
              <w:rPr>
                <w:rFonts w:ascii="Times New Roman" w:eastAsia="標楷體" w:hAnsi="Times New Roman" w:cs="Times New Roman"/>
                <w:color w:val="000000"/>
                <w:sz w:val="22"/>
              </w:rPr>
            </w:pPr>
            <w:r>
              <w:rPr>
                <w:rFonts w:ascii="Times New Roman" w:eastAsia="標楷體" w:hAnsi="Times New Roman" w:cs="Times New Roman"/>
                <w:color w:val="000000"/>
                <w:sz w:val="22"/>
                <w:lang w:eastAsia="en-US"/>
              </w:rPr>
              <w:t>相對密度</w:t>
            </w:r>
            <w:r>
              <w:rPr>
                <w:rFonts w:ascii="Times New Roman" w:eastAsia="標楷體" w:hAnsi="Times New Roman" w:cs="Times New Roman"/>
                <w:color w:val="000000"/>
                <w:sz w:val="22"/>
              </w:rPr>
              <w:t>(</w:t>
            </w:r>
            <w:r>
              <w:rPr>
                <w:rFonts w:ascii="Times New Roman" w:eastAsia="標楷體" w:hAnsi="Times New Roman" w:cs="Times New Roman"/>
                <w:color w:val="000000"/>
                <w:sz w:val="22"/>
              </w:rPr>
              <w:t>群</w:t>
            </w:r>
            <w:r>
              <w:rPr>
                <w:rFonts w:ascii="Times New Roman" w:eastAsia="標楷體" w:hAnsi="Times New Roman" w:cs="Times New Roman"/>
                <w:color w:val="000000"/>
                <w:sz w:val="22"/>
              </w:rPr>
              <w:t>/</w:t>
            </w:r>
            <w:r>
              <w:rPr>
                <w:rFonts w:ascii="Times New Roman" w:eastAsia="標楷體" w:hAnsi="Times New Roman" w:cs="Times New Roman"/>
                <w:color w:val="000000"/>
                <w:sz w:val="22"/>
              </w:rPr>
              <w:t>樣點</w:t>
            </w:r>
            <w:r>
              <w:rPr>
                <w:rFonts w:ascii="Times New Roman" w:eastAsia="標楷體" w:hAnsi="Times New Roman" w:cs="Times New Roman"/>
                <w:color w:val="000000"/>
                <w:sz w:val="22"/>
              </w:rPr>
              <w:t>)</w:t>
            </w:r>
          </w:p>
        </w:tc>
      </w:tr>
      <w:tr w:rsidR="00D93FCC" w14:paraId="1E31D6C9" w14:textId="77777777" w:rsidTr="00B3167B">
        <w:trPr>
          <w:cantSplit/>
          <w:tblHeader/>
          <w:jc w:val="center"/>
        </w:trPr>
        <w:tc>
          <w:tcPr>
            <w:tcW w:w="2128" w:type="dxa"/>
            <w:vMerge/>
            <w:tcBorders>
              <w:bottom w:val="single" w:sz="4" w:space="0" w:color="000000"/>
            </w:tcBorders>
            <w:shd w:val="clear" w:color="auto" w:fill="FFFFFF"/>
            <w:vAlign w:val="center"/>
          </w:tcPr>
          <w:p w14:paraId="09D4A758" w14:textId="77777777" w:rsidR="00D93FCC" w:rsidRDefault="00D93FCC"/>
        </w:tc>
        <w:tc>
          <w:tcPr>
            <w:tcW w:w="1133" w:type="dxa"/>
            <w:tcBorders>
              <w:top w:val="single" w:sz="4" w:space="0" w:color="000000"/>
              <w:bottom w:val="single" w:sz="4" w:space="0" w:color="000000"/>
            </w:tcBorders>
            <w:shd w:val="clear" w:color="auto" w:fill="FFFFFF"/>
            <w:vAlign w:val="center"/>
          </w:tcPr>
          <w:p w14:paraId="3E249111" w14:textId="77777777" w:rsidR="00D93FCC" w:rsidRDefault="002435EC">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sz w:val="22"/>
                <w:lang w:eastAsia="en-US"/>
              </w:rPr>
              <w:t>Mean</w:t>
            </w:r>
          </w:p>
        </w:tc>
        <w:tc>
          <w:tcPr>
            <w:tcW w:w="1137" w:type="dxa"/>
            <w:tcBorders>
              <w:top w:val="single" w:sz="4" w:space="0" w:color="000000"/>
              <w:bottom w:val="single" w:sz="4" w:space="0" w:color="000000"/>
            </w:tcBorders>
            <w:shd w:val="clear" w:color="auto" w:fill="FFFFFF"/>
            <w:vAlign w:val="center"/>
          </w:tcPr>
          <w:p w14:paraId="1BDE1890" w14:textId="1E9667CD" w:rsidR="00D93FCC" w:rsidRDefault="002435EC">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sz w:val="22"/>
                <w:lang w:eastAsia="en-US"/>
              </w:rPr>
              <w:t>S</w:t>
            </w:r>
            <w:r w:rsidR="00546C6F">
              <w:rPr>
                <w:rFonts w:ascii="Times New Roman" w:eastAsia="標楷體" w:hAnsi="Times New Roman" w:cs="Times New Roman"/>
                <w:color w:val="000000"/>
                <w:sz w:val="22"/>
                <w:lang w:eastAsia="en-US"/>
              </w:rPr>
              <w:t>E</w:t>
            </w:r>
          </w:p>
        </w:tc>
        <w:tc>
          <w:tcPr>
            <w:tcW w:w="917" w:type="dxa"/>
            <w:tcBorders>
              <w:top w:val="single" w:sz="4" w:space="0" w:color="000000"/>
              <w:bottom w:val="single" w:sz="4" w:space="0" w:color="000000"/>
            </w:tcBorders>
            <w:shd w:val="clear" w:color="auto" w:fill="FFFFFF"/>
            <w:vAlign w:val="center"/>
          </w:tcPr>
          <w:p w14:paraId="3261088E" w14:textId="77777777" w:rsidR="00D93FCC" w:rsidRDefault="002435EC">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sz w:val="22"/>
                <w:lang w:eastAsia="en-US"/>
              </w:rPr>
              <w:t>Mean</w:t>
            </w:r>
          </w:p>
        </w:tc>
        <w:tc>
          <w:tcPr>
            <w:tcW w:w="922" w:type="dxa"/>
            <w:tcBorders>
              <w:top w:val="single" w:sz="4" w:space="0" w:color="000000"/>
              <w:bottom w:val="single" w:sz="4" w:space="0" w:color="000000"/>
            </w:tcBorders>
            <w:shd w:val="clear" w:color="auto" w:fill="FFFFFF"/>
            <w:vAlign w:val="center"/>
          </w:tcPr>
          <w:p w14:paraId="4F920AEC" w14:textId="0B18D5C1" w:rsidR="00D93FCC" w:rsidRDefault="002435EC">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sz w:val="22"/>
                <w:lang w:eastAsia="en-US"/>
              </w:rPr>
              <w:t>S</w:t>
            </w:r>
            <w:r w:rsidR="00546C6F">
              <w:rPr>
                <w:rFonts w:ascii="Times New Roman" w:eastAsia="標楷體" w:hAnsi="Times New Roman" w:cs="Times New Roman"/>
                <w:color w:val="000000"/>
                <w:sz w:val="22"/>
                <w:lang w:eastAsia="en-US"/>
              </w:rPr>
              <w:t>E</w:t>
            </w:r>
          </w:p>
        </w:tc>
        <w:tc>
          <w:tcPr>
            <w:tcW w:w="1035" w:type="dxa"/>
            <w:tcBorders>
              <w:top w:val="single" w:sz="4" w:space="0" w:color="000000"/>
              <w:bottom w:val="single" w:sz="4" w:space="0" w:color="000000"/>
            </w:tcBorders>
            <w:shd w:val="clear" w:color="auto" w:fill="FFFFFF"/>
            <w:vAlign w:val="center"/>
          </w:tcPr>
          <w:p w14:paraId="30B9E9AF" w14:textId="77777777" w:rsidR="00D93FCC" w:rsidRDefault="002435EC">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sz w:val="22"/>
                <w:lang w:eastAsia="en-US"/>
              </w:rPr>
              <w:t>Mean</w:t>
            </w:r>
          </w:p>
        </w:tc>
        <w:tc>
          <w:tcPr>
            <w:tcW w:w="1034" w:type="dxa"/>
            <w:tcBorders>
              <w:top w:val="single" w:sz="4" w:space="0" w:color="000000"/>
              <w:bottom w:val="single" w:sz="4" w:space="0" w:color="000000"/>
            </w:tcBorders>
            <w:shd w:val="clear" w:color="auto" w:fill="FFFFFF"/>
            <w:vAlign w:val="center"/>
          </w:tcPr>
          <w:p w14:paraId="6746B244" w14:textId="52CCFC04" w:rsidR="00D93FCC" w:rsidRDefault="002435EC">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sz w:val="22"/>
                <w:lang w:eastAsia="en-US"/>
              </w:rPr>
              <w:t>S</w:t>
            </w:r>
            <w:r w:rsidR="00546C6F">
              <w:rPr>
                <w:rFonts w:ascii="Times New Roman" w:eastAsia="標楷體" w:hAnsi="Times New Roman" w:cs="Times New Roman"/>
                <w:color w:val="000000"/>
                <w:sz w:val="22"/>
                <w:lang w:eastAsia="en-US"/>
              </w:rPr>
              <w:t>E</w:t>
            </w:r>
          </w:p>
        </w:tc>
      </w:tr>
      <w:tr w:rsidR="008421D5" w14:paraId="787A416D" w14:textId="77777777" w:rsidTr="00B3167B">
        <w:trPr>
          <w:cantSplit/>
          <w:jc w:val="center"/>
        </w:trPr>
        <w:tc>
          <w:tcPr>
            <w:tcW w:w="2128" w:type="dxa"/>
            <w:tcBorders>
              <w:top w:val="single" w:sz="4" w:space="0" w:color="000000"/>
            </w:tcBorders>
            <w:shd w:val="clear" w:color="auto" w:fill="FFFFFF"/>
            <w:vAlign w:val="center"/>
          </w:tcPr>
          <w:p w14:paraId="7909AF10" w14:textId="77777777" w:rsidR="008421D5" w:rsidRDefault="008421D5" w:rsidP="008421D5">
            <w:pPr>
              <w:spacing w:before="100" w:after="100"/>
              <w:ind w:left="100" w:right="100"/>
              <w:jc w:val="center"/>
              <w:rPr>
                <w:rFonts w:ascii="Times New Roman" w:eastAsia="標楷體" w:hAnsi="Times New Roman" w:cs="Times New Roman"/>
                <w:color w:val="000000"/>
                <w:sz w:val="22"/>
              </w:rPr>
            </w:pPr>
            <w:r>
              <w:rPr>
                <w:rFonts w:ascii="Times New Roman" w:eastAsia="標楷體" w:hAnsi="Times New Roman" w:cs="Times New Roman"/>
                <w:color w:val="000000"/>
                <w:sz w:val="22"/>
                <w:lang w:eastAsia="en-US"/>
              </w:rPr>
              <w:t>Forest (EL* ≥ 50 m)</w:t>
            </w:r>
          </w:p>
        </w:tc>
        <w:tc>
          <w:tcPr>
            <w:tcW w:w="1133" w:type="dxa"/>
            <w:tcBorders>
              <w:top w:val="single" w:sz="4" w:space="0" w:color="000000"/>
            </w:tcBorders>
            <w:shd w:val="clear" w:color="auto" w:fill="FFFFFF"/>
            <w:vAlign w:val="center"/>
          </w:tcPr>
          <w:p w14:paraId="038DF50C" w14:textId="2993CB9A"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02" w:author="瑋婷 徐" w:date="2024-12-27T11:17:00Z" w16du:dateUtc="2024-12-27T03:17:00Z">
              <w:r w:rsidRPr="008421D5">
                <w:rPr>
                  <w:rFonts w:ascii="Times New Roman" w:eastAsia="Arial" w:hAnsi="Times New Roman" w:cs="Times New Roman"/>
                  <w:color w:val="000000"/>
                  <w:rPrChange w:id="903" w:author="瑋婷 徐" w:date="2024-12-27T11:17:00Z" w16du:dateUtc="2024-12-27T03:17:00Z">
                    <w:rPr>
                      <w:rFonts w:ascii="Arial" w:eastAsia="Arial" w:hAnsi="Arial" w:cs="Arial"/>
                      <w:color w:val="000000"/>
                      <w:sz w:val="22"/>
                    </w:rPr>
                  </w:rPrChange>
                </w:rPr>
                <w:t>2,249.0</w:t>
              </w:r>
            </w:ins>
            <w:del w:id="904" w:author="瑋婷 徐" w:date="2024-12-27T11:17:00Z" w16du:dateUtc="2024-12-27T03:17:00Z">
              <w:r w:rsidRPr="008421D5" w:rsidDel="00E17438">
                <w:rPr>
                  <w:rFonts w:ascii="Times New Roman" w:eastAsia="標楷體" w:hAnsi="Times New Roman" w:cs="Times New Roman"/>
                  <w:color w:val="000000"/>
                  <w:lang w:eastAsia="en-US"/>
                </w:rPr>
                <w:delText>2,209.5</w:delText>
              </w:r>
            </w:del>
          </w:p>
        </w:tc>
        <w:tc>
          <w:tcPr>
            <w:tcW w:w="1137" w:type="dxa"/>
            <w:tcBorders>
              <w:top w:val="single" w:sz="4" w:space="0" w:color="000000"/>
            </w:tcBorders>
            <w:shd w:val="clear" w:color="auto" w:fill="FFFFFF"/>
            <w:vAlign w:val="center"/>
          </w:tcPr>
          <w:p w14:paraId="77FE8720" w14:textId="7E394746"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05" w:author="瑋婷 徐" w:date="2024-12-27T11:17:00Z" w16du:dateUtc="2024-12-27T03:17:00Z">
              <w:r w:rsidRPr="008421D5">
                <w:rPr>
                  <w:rFonts w:ascii="Times New Roman" w:eastAsia="Arial" w:hAnsi="Times New Roman" w:cs="Times New Roman"/>
                  <w:color w:val="000000"/>
                  <w:rPrChange w:id="906" w:author="瑋婷 徐" w:date="2024-12-27T11:17:00Z" w16du:dateUtc="2024-12-27T03:17:00Z">
                    <w:rPr>
                      <w:rFonts w:ascii="Arial" w:eastAsia="Arial" w:hAnsi="Arial" w:cs="Arial"/>
                      <w:color w:val="000000"/>
                      <w:sz w:val="22"/>
                    </w:rPr>
                  </w:rPrChange>
                </w:rPr>
                <w:t>43.0</w:t>
              </w:r>
            </w:ins>
            <w:del w:id="907" w:author="瑋婷 徐" w:date="2024-12-27T11:17:00Z" w16du:dateUtc="2024-12-27T03:17:00Z">
              <w:r w:rsidRPr="008421D5" w:rsidDel="00E17438">
                <w:rPr>
                  <w:rFonts w:ascii="Times New Roman" w:eastAsia="標楷體" w:hAnsi="Times New Roman" w:cs="Times New Roman"/>
                  <w:color w:val="000000"/>
                  <w:lang w:eastAsia="en-US"/>
                </w:rPr>
                <w:delText>32.5</w:delText>
              </w:r>
            </w:del>
          </w:p>
        </w:tc>
        <w:tc>
          <w:tcPr>
            <w:tcW w:w="917" w:type="dxa"/>
            <w:tcBorders>
              <w:top w:val="single" w:sz="4" w:space="0" w:color="000000"/>
            </w:tcBorders>
            <w:shd w:val="clear" w:color="auto" w:fill="FFFFFF"/>
            <w:vAlign w:val="center"/>
          </w:tcPr>
          <w:p w14:paraId="7A92D88C" w14:textId="4A9CB7AC"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08" w:author="瑋婷 徐" w:date="2024-12-27T11:17:00Z" w16du:dateUtc="2024-12-27T03:17:00Z">
              <w:r w:rsidRPr="008421D5">
                <w:rPr>
                  <w:rFonts w:ascii="Times New Roman" w:eastAsia="Arial" w:hAnsi="Times New Roman" w:cs="Times New Roman"/>
                  <w:color w:val="000000"/>
                  <w:rPrChange w:id="909" w:author="瑋婷 徐" w:date="2024-12-27T11:17:00Z" w16du:dateUtc="2024-12-27T03:17:00Z">
                    <w:rPr>
                      <w:rFonts w:ascii="Arial" w:eastAsia="Arial" w:hAnsi="Arial" w:cs="Arial"/>
                      <w:color w:val="000000"/>
                      <w:sz w:val="22"/>
                    </w:rPr>
                  </w:rPrChange>
                </w:rPr>
                <w:t>75.5</w:t>
              </w:r>
            </w:ins>
            <w:del w:id="910" w:author="瑋婷 徐" w:date="2024-12-27T11:17:00Z" w16du:dateUtc="2024-12-27T03:17:00Z">
              <w:r w:rsidRPr="008421D5" w:rsidDel="00E17438">
                <w:rPr>
                  <w:rFonts w:ascii="Times New Roman" w:eastAsia="標楷體" w:hAnsi="Times New Roman" w:cs="Times New Roman"/>
                  <w:color w:val="000000"/>
                  <w:lang w:eastAsia="en-US"/>
                </w:rPr>
                <w:delText>89.0</w:delText>
              </w:r>
            </w:del>
          </w:p>
        </w:tc>
        <w:tc>
          <w:tcPr>
            <w:tcW w:w="922" w:type="dxa"/>
            <w:tcBorders>
              <w:top w:val="single" w:sz="4" w:space="0" w:color="000000"/>
            </w:tcBorders>
            <w:shd w:val="clear" w:color="auto" w:fill="FFFFFF"/>
            <w:vAlign w:val="center"/>
          </w:tcPr>
          <w:p w14:paraId="6E8A71DC" w14:textId="064A0258"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11" w:author="瑋婷 徐" w:date="2024-12-27T11:17:00Z" w16du:dateUtc="2024-12-27T03:17:00Z">
              <w:r w:rsidRPr="008421D5">
                <w:rPr>
                  <w:rFonts w:ascii="Times New Roman" w:eastAsia="Arial" w:hAnsi="Times New Roman" w:cs="Times New Roman"/>
                  <w:color w:val="000000"/>
                  <w:rPrChange w:id="912" w:author="瑋婷 徐" w:date="2024-12-27T11:17:00Z" w16du:dateUtc="2024-12-27T03:17:00Z">
                    <w:rPr>
                      <w:rFonts w:ascii="Arial" w:eastAsia="Arial" w:hAnsi="Arial" w:cs="Arial"/>
                      <w:color w:val="000000"/>
                      <w:sz w:val="22"/>
                    </w:rPr>
                  </w:rPrChange>
                </w:rPr>
                <w:t>1.5</w:t>
              </w:r>
            </w:ins>
            <w:del w:id="913" w:author="瑋婷 徐" w:date="2024-12-27T11:17:00Z" w16du:dateUtc="2024-12-27T03:17:00Z">
              <w:r w:rsidRPr="008421D5" w:rsidDel="00E17438">
                <w:rPr>
                  <w:rFonts w:ascii="Times New Roman" w:eastAsia="標楷體" w:hAnsi="Times New Roman" w:cs="Times New Roman"/>
                  <w:color w:val="000000"/>
                  <w:lang w:eastAsia="en-US"/>
                </w:rPr>
                <w:delText>12.0</w:delText>
              </w:r>
            </w:del>
          </w:p>
        </w:tc>
        <w:tc>
          <w:tcPr>
            <w:tcW w:w="1035" w:type="dxa"/>
            <w:tcBorders>
              <w:top w:val="single" w:sz="4" w:space="0" w:color="000000"/>
            </w:tcBorders>
            <w:shd w:val="clear" w:color="auto" w:fill="FFFFFF"/>
            <w:vAlign w:val="center"/>
          </w:tcPr>
          <w:p w14:paraId="503F00A1" w14:textId="5C9372AC"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14" w:author="瑋婷 徐" w:date="2024-12-27T11:17:00Z" w16du:dateUtc="2024-12-27T03:17:00Z">
              <w:r w:rsidRPr="008421D5">
                <w:rPr>
                  <w:rFonts w:ascii="Times New Roman" w:eastAsia="Arial" w:hAnsi="Times New Roman" w:cs="Times New Roman"/>
                  <w:color w:val="000000"/>
                  <w:rPrChange w:id="915" w:author="瑋婷 徐" w:date="2024-12-27T11:17:00Z" w16du:dateUtc="2024-12-27T03:17:00Z">
                    <w:rPr>
                      <w:rFonts w:ascii="Arial" w:eastAsia="Arial" w:hAnsi="Arial" w:cs="Arial"/>
                      <w:color w:val="000000"/>
                      <w:sz w:val="22"/>
                    </w:rPr>
                  </w:rPrChange>
                </w:rPr>
                <w:t>0.034</w:t>
              </w:r>
            </w:ins>
            <w:del w:id="916" w:author="瑋婷 徐" w:date="2024-12-27T11:17:00Z" w16du:dateUtc="2024-12-27T03:17:00Z">
              <w:r w:rsidRPr="008421D5" w:rsidDel="00E17438">
                <w:rPr>
                  <w:rFonts w:ascii="Times New Roman" w:eastAsia="標楷體" w:hAnsi="Times New Roman" w:cs="Times New Roman"/>
                  <w:color w:val="000000"/>
                  <w:lang w:eastAsia="en-US"/>
                </w:rPr>
                <w:delText>0.040</w:delText>
              </w:r>
            </w:del>
          </w:p>
        </w:tc>
        <w:tc>
          <w:tcPr>
            <w:tcW w:w="1034" w:type="dxa"/>
            <w:tcBorders>
              <w:top w:val="single" w:sz="4" w:space="0" w:color="000000"/>
            </w:tcBorders>
            <w:shd w:val="clear" w:color="auto" w:fill="FFFFFF"/>
            <w:vAlign w:val="center"/>
          </w:tcPr>
          <w:p w14:paraId="1C07F622" w14:textId="038F4719"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17" w:author="瑋婷 徐" w:date="2024-12-27T11:17:00Z" w16du:dateUtc="2024-12-27T03:17:00Z">
              <w:r w:rsidRPr="008421D5">
                <w:rPr>
                  <w:rFonts w:ascii="Times New Roman" w:eastAsia="Arial" w:hAnsi="Times New Roman" w:cs="Times New Roman"/>
                  <w:color w:val="000000"/>
                  <w:rPrChange w:id="918" w:author="瑋婷 徐" w:date="2024-12-27T11:17:00Z" w16du:dateUtc="2024-12-27T03:17:00Z">
                    <w:rPr>
                      <w:rFonts w:ascii="Arial" w:eastAsia="Arial" w:hAnsi="Arial" w:cs="Arial"/>
                      <w:color w:val="000000"/>
                      <w:sz w:val="22"/>
                    </w:rPr>
                  </w:rPrChange>
                </w:rPr>
                <w:t>0.000</w:t>
              </w:r>
            </w:ins>
            <w:del w:id="919" w:author="瑋婷 徐" w:date="2024-12-27T11:17:00Z" w16du:dateUtc="2024-12-27T03:17:00Z">
              <w:r w:rsidRPr="008421D5" w:rsidDel="00E17438">
                <w:rPr>
                  <w:rFonts w:ascii="Times New Roman" w:eastAsia="標楷體" w:hAnsi="Times New Roman" w:cs="Times New Roman"/>
                  <w:color w:val="000000"/>
                  <w:lang w:eastAsia="en-US"/>
                </w:rPr>
                <w:delText>0.005</w:delText>
              </w:r>
            </w:del>
          </w:p>
        </w:tc>
      </w:tr>
      <w:tr w:rsidR="008421D5" w14:paraId="72445517" w14:textId="77777777" w:rsidTr="00B3167B">
        <w:trPr>
          <w:cantSplit/>
          <w:jc w:val="center"/>
        </w:trPr>
        <w:tc>
          <w:tcPr>
            <w:tcW w:w="2128" w:type="dxa"/>
            <w:shd w:val="clear" w:color="auto" w:fill="FFFFFF"/>
            <w:vAlign w:val="center"/>
          </w:tcPr>
          <w:p w14:paraId="052CF2F4" w14:textId="54D74113" w:rsidR="008421D5" w:rsidRPr="008421D5" w:rsidRDefault="008421D5" w:rsidP="008421D5">
            <w:pPr>
              <w:spacing w:before="100" w:after="100"/>
              <w:ind w:left="100" w:right="100"/>
              <w:jc w:val="center"/>
              <w:rPr>
                <w:rFonts w:ascii="Times New Roman" w:eastAsia="標楷體" w:hAnsi="Times New Roman" w:cs="Times New Roman"/>
                <w:color w:val="000000"/>
                <w:sz w:val="22"/>
                <w:lang w:eastAsia="en-US"/>
                <w:rPrChange w:id="920" w:author="瑋婷 徐" w:date="2024-12-27T11:17:00Z" w16du:dateUtc="2024-12-27T03:17:00Z">
                  <w:rPr>
                    <w:rFonts w:ascii="Times New Roman" w:eastAsia="標楷體" w:hAnsi="Times New Roman" w:cs="Times New Roman"/>
                  </w:rPr>
                </w:rPrChange>
              </w:rPr>
            </w:pPr>
            <w:ins w:id="921" w:author="瑋婷 徐" w:date="2024-12-27T11:16:00Z" w16du:dateUtc="2024-12-27T03:16:00Z">
              <w:r w:rsidRPr="008421D5">
                <w:rPr>
                  <w:rFonts w:ascii="Times New Roman" w:eastAsia="標楷體" w:hAnsi="Times New Roman" w:cs="Times New Roman" w:hint="eastAsia"/>
                  <w:color w:val="000000"/>
                  <w:sz w:val="22"/>
                  <w:lang w:eastAsia="en-US"/>
                  <w:rPrChange w:id="922" w:author="瑋婷 徐" w:date="2024-12-27T11:17:00Z" w16du:dateUtc="2024-12-27T03:17:00Z">
                    <w:rPr>
                      <w:rFonts w:ascii="Arial" w:eastAsia="Arial" w:hAnsi="Arial" w:cs="Arial" w:hint="eastAsia"/>
                      <w:color w:val="000000"/>
                      <w:sz w:val="22"/>
                    </w:rPr>
                  </w:rPrChange>
                </w:rPr>
                <w:t>闊葉林</w:t>
              </w:r>
            </w:ins>
            <w:del w:id="923" w:author="瑋婷 徐" w:date="2024-12-27T11:16:00Z" w16du:dateUtc="2024-12-27T03:16:00Z">
              <w:r w:rsidRPr="008421D5" w:rsidDel="001F1E3E">
                <w:rPr>
                  <w:rFonts w:ascii="Times New Roman" w:eastAsia="標楷體" w:hAnsi="Times New Roman" w:cs="Times New Roman"/>
                  <w:color w:val="000000"/>
                  <w:sz w:val="22"/>
                  <w:lang w:eastAsia="en-US"/>
                </w:rPr>
                <w:delText>闊葉林</w:delText>
              </w:r>
            </w:del>
          </w:p>
        </w:tc>
        <w:tc>
          <w:tcPr>
            <w:tcW w:w="1133" w:type="dxa"/>
            <w:shd w:val="clear" w:color="auto" w:fill="FFFFFF"/>
            <w:vAlign w:val="center"/>
          </w:tcPr>
          <w:p w14:paraId="287133F6" w14:textId="1972054B"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24" w:author="瑋婷 徐" w:date="2024-12-27T11:17:00Z" w16du:dateUtc="2024-12-27T03:17:00Z">
              <w:r w:rsidRPr="008421D5">
                <w:rPr>
                  <w:rFonts w:ascii="Times New Roman" w:eastAsia="Arial" w:hAnsi="Times New Roman" w:cs="Times New Roman"/>
                  <w:color w:val="000000"/>
                  <w:rPrChange w:id="925" w:author="瑋婷 徐" w:date="2024-12-27T11:17:00Z" w16du:dateUtc="2024-12-27T03:17:00Z">
                    <w:rPr>
                      <w:rFonts w:ascii="Arial" w:eastAsia="Arial" w:hAnsi="Arial" w:cs="Arial"/>
                      <w:color w:val="000000"/>
                      <w:sz w:val="22"/>
                    </w:rPr>
                  </w:rPrChange>
                </w:rPr>
                <w:t>1,541.0</w:t>
              </w:r>
            </w:ins>
            <w:del w:id="926" w:author="瑋婷 徐" w:date="2024-12-27T11:17:00Z" w16du:dateUtc="2024-12-27T03:17:00Z">
              <w:r w:rsidRPr="008421D5" w:rsidDel="00E17438">
                <w:rPr>
                  <w:rFonts w:ascii="Times New Roman" w:eastAsia="標楷體" w:hAnsi="Times New Roman" w:cs="Times New Roman"/>
                  <w:color w:val="000000"/>
                  <w:lang w:eastAsia="en-US"/>
                </w:rPr>
                <w:delText>1,514.0</w:delText>
              </w:r>
            </w:del>
          </w:p>
        </w:tc>
        <w:tc>
          <w:tcPr>
            <w:tcW w:w="1137" w:type="dxa"/>
            <w:shd w:val="clear" w:color="auto" w:fill="FFFFFF"/>
            <w:vAlign w:val="center"/>
          </w:tcPr>
          <w:p w14:paraId="19E33C7C" w14:textId="63EE0529"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27" w:author="瑋婷 徐" w:date="2024-12-27T11:17:00Z" w16du:dateUtc="2024-12-27T03:17:00Z">
              <w:r w:rsidRPr="008421D5">
                <w:rPr>
                  <w:rFonts w:ascii="Times New Roman" w:eastAsia="Arial" w:hAnsi="Times New Roman" w:cs="Times New Roman"/>
                  <w:color w:val="000000"/>
                  <w:rPrChange w:id="928" w:author="瑋婷 徐" w:date="2024-12-27T11:17:00Z" w16du:dateUtc="2024-12-27T03:17:00Z">
                    <w:rPr>
                      <w:rFonts w:ascii="Arial" w:eastAsia="Arial" w:hAnsi="Arial" w:cs="Arial"/>
                      <w:color w:val="000000"/>
                      <w:sz w:val="22"/>
                    </w:rPr>
                  </w:rPrChange>
                </w:rPr>
                <w:t>34.0</w:t>
              </w:r>
            </w:ins>
            <w:del w:id="929" w:author="瑋婷 徐" w:date="2024-12-27T11:17:00Z" w16du:dateUtc="2024-12-27T03:17:00Z">
              <w:r w:rsidRPr="008421D5" w:rsidDel="00E17438">
                <w:rPr>
                  <w:rFonts w:ascii="Times New Roman" w:eastAsia="標楷體" w:hAnsi="Times New Roman" w:cs="Times New Roman"/>
                  <w:color w:val="000000"/>
                  <w:lang w:eastAsia="en-US"/>
                </w:rPr>
                <w:delText>30.0</w:delText>
              </w:r>
            </w:del>
          </w:p>
        </w:tc>
        <w:tc>
          <w:tcPr>
            <w:tcW w:w="917" w:type="dxa"/>
            <w:shd w:val="clear" w:color="auto" w:fill="FFFFFF"/>
            <w:vAlign w:val="center"/>
          </w:tcPr>
          <w:p w14:paraId="3D942BE7" w14:textId="318C2079"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30" w:author="瑋婷 徐" w:date="2024-12-27T11:17:00Z" w16du:dateUtc="2024-12-27T03:17:00Z">
              <w:r w:rsidRPr="008421D5">
                <w:rPr>
                  <w:rFonts w:ascii="Times New Roman" w:eastAsia="Arial" w:hAnsi="Times New Roman" w:cs="Times New Roman"/>
                  <w:color w:val="000000"/>
                  <w:rPrChange w:id="931" w:author="瑋婷 徐" w:date="2024-12-27T11:17:00Z" w16du:dateUtc="2024-12-27T03:17:00Z">
                    <w:rPr>
                      <w:rFonts w:ascii="Arial" w:eastAsia="Arial" w:hAnsi="Arial" w:cs="Arial"/>
                      <w:color w:val="000000"/>
                      <w:sz w:val="22"/>
                    </w:rPr>
                  </w:rPrChange>
                </w:rPr>
                <w:t>59.0</w:t>
              </w:r>
            </w:ins>
            <w:del w:id="932" w:author="瑋婷 徐" w:date="2024-12-27T11:17:00Z" w16du:dateUtc="2024-12-27T03:17:00Z">
              <w:r w:rsidRPr="008421D5" w:rsidDel="00E17438">
                <w:rPr>
                  <w:rFonts w:ascii="Times New Roman" w:eastAsia="標楷體" w:hAnsi="Times New Roman" w:cs="Times New Roman"/>
                  <w:color w:val="000000"/>
                  <w:lang w:eastAsia="en-US"/>
                </w:rPr>
                <w:delText>63.5</w:delText>
              </w:r>
            </w:del>
          </w:p>
        </w:tc>
        <w:tc>
          <w:tcPr>
            <w:tcW w:w="922" w:type="dxa"/>
            <w:shd w:val="clear" w:color="auto" w:fill="FFFFFF"/>
            <w:vAlign w:val="center"/>
          </w:tcPr>
          <w:p w14:paraId="78650200" w14:textId="47A1A64F"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33" w:author="瑋婷 徐" w:date="2024-12-27T11:17:00Z" w16du:dateUtc="2024-12-27T03:17:00Z">
              <w:r w:rsidRPr="008421D5">
                <w:rPr>
                  <w:rFonts w:ascii="Times New Roman" w:eastAsia="Arial" w:hAnsi="Times New Roman" w:cs="Times New Roman"/>
                  <w:color w:val="000000"/>
                  <w:rPrChange w:id="934" w:author="瑋婷 徐" w:date="2024-12-27T11:17:00Z" w16du:dateUtc="2024-12-27T03:17:00Z">
                    <w:rPr>
                      <w:rFonts w:ascii="Arial" w:eastAsia="Arial" w:hAnsi="Arial" w:cs="Arial"/>
                      <w:color w:val="000000"/>
                      <w:sz w:val="22"/>
                    </w:rPr>
                  </w:rPrChange>
                </w:rPr>
                <w:t>1.0</w:t>
              </w:r>
            </w:ins>
            <w:del w:id="935" w:author="瑋婷 徐" w:date="2024-12-27T11:17:00Z" w16du:dateUtc="2024-12-27T03:17:00Z">
              <w:r w:rsidRPr="008421D5" w:rsidDel="00E17438">
                <w:rPr>
                  <w:rFonts w:ascii="Times New Roman" w:eastAsia="標楷體" w:hAnsi="Times New Roman" w:cs="Times New Roman"/>
                  <w:color w:val="000000"/>
                  <w:lang w:eastAsia="en-US"/>
                </w:rPr>
                <w:delText>11.5</w:delText>
              </w:r>
            </w:del>
          </w:p>
        </w:tc>
        <w:tc>
          <w:tcPr>
            <w:tcW w:w="1035" w:type="dxa"/>
            <w:shd w:val="clear" w:color="auto" w:fill="FFFFFF"/>
            <w:vAlign w:val="center"/>
          </w:tcPr>
          <w:p w14:paraId="560AA5F8" w14:textId="0DE657F8"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36" w:author="瑋婷 徐" w:date="2024-12-27T11:17:00Z" w16du:dateUtc="2024-12-27T03:17:00Z">
              <w:r w:rsidRPr="008421D5">
                <w:rPr>
                  <w:rFonts w:ascii="Times New Roman" w:eastAsia="Arial" w:hAnsi="Times New Roman" w:cs="Times New Roman"/>
                  <w:color w:val="000000"/>
                  <w:rPrChange w:id="937" w:author="瑋婷 徐" w:date="2024-12-27T11:17:00Z" w16du:dateUtc="2024-12-27T03:17:00Z">
                    <w:rPr>
                      <w:rFonts w:ascii="Arial" w:eastAsia="Arial" w:hAnsi="Arial" w:cs="Arial"/>
                      <w:color w:val="000000"/>
                      <w:sz w:val="22"/>
                    </w:rPr>
                  </w:rPrChange>
                </w:rPr>
                <w:t>0.038</w:t>
              </w:r>
            </w:ins>
            <w:del w:id="938" w:author="瑋婷 徐" w:date="2024-12-27T11:17:00Z" w16du:dateUtc="2024-12-27T03:17:00Z">
              <w:r w:rsidRPr="008421D5" w:rsidDel="00E17438">
                <w:rPr>
                  <w:rFonts w:ascii="Times New Roman" w:eastAsia="標楷體" w:hAnsi="Times New Roman" w:cs="Times New Roman"/>
                  <w:color w:val="000000"/>
                  <w:lang w:eastAsia="en-US"/>
                </w:rPr>
                <w:delText>0.042</w:delText>
              </w:r>
            </w:del>
          </w:p>
        </w:tc>
        <w:tc>
          <w:tcPr>
            <w:tcW w:w="1034" w:type="dxa"/>
            <w:shd w:val="clear" w:color="auto" w:fill="FFFFFF"/>
            <w:vAlign w:val="center"/>
          </w:tcPr>
          <w:p w14:paraId="718E118D" w14:textId="6C59D540"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39" w:author="瑋婷 徐" w:date="2024-12-27T11:17:00Z" w16du:dateUtc="2024-12-27T03:17:00Z">
              <w:r w:rsidRPr="008421D5">
                <w:rPr>
                  <w:rFonts w:ascii="Times New Roman" w:eastAsia="Arial" w:hAnsi="Times New Roman" w:cs="Times New Roman"/>
                  <w:color w:val="000000"/>
                  <w:rPrChange w:id="940" w:author="瑋婷 徐" w:date="2024-12-27T11:17:00Z" w16du:dateUtc="2024-12-27T03:17:00Z">
                    <w:rPr>
                      <w:rFonts w:ascii="Arial" w:eastAsia="Arial" w:hAnsi="Arial" w:cs="Arial"/>
                      <w:color w:val="000000"/>
                      <w:sz w:val="22"/>
                    </w:rPr>
                  </w:rPrChange>
                </w:rPr>
                <w:t>0.00</w:t>
              </w:r>
              <w:r w:rsidRPr="008421D5">
                <w:rPr>
                  <w:rFonts w:ascii="Times New Roman" w:eastAsia="Arial" w:hAnsi="Times New Roman" w:cs="Times New Roman"/>
                  <w:color w:val="000000"/>
                  <w:rPrChange w:id="941" w:author="瑋婷 徐" w:date="2024-12-27T11:18:00Z" w16du:dateUtc="2024-12-27T03:18:00Z">
                    <w:rPr>
                      <w:rFonts w:cs="Times New Roman"/>
                      <w:color w:val="000000"/>
                    </w:rPr>
                  </w:rPrChange>
                </w:rPr>
                <w:t>2</w:t>
              </w:r>
            </w:ins>
            <w:del w:id="942" w:author="瑋婷 徐" w:date="2024-12-27T11:17:00Z" w16du:dateUtc="2024-12-27T03:17:00Z">
              <w:r w:rsidRPr="008421D5" w:rsidDel="00E17438">
                <w:rPr>
                  <w:rFonts w:ascii="Times New Roman" w:eastAsia="標楷體" w:hAnsi="Times New Roman" w:cs="Times New Roman"/>
                  <w:color w:val="000000"/>
                  <w:lang w:eastAsia="en-US"/>
                </w:rPr>
                <w:delText>0.007</w:delText>
              </w:r>
            </w:del>
          </w:p>
        </w:tc>
      </w:tr>
      <w:tr w:rsidR="008421D5" w14:paraId="17E3549A" w14:textId="77777777" w:rsidTr="00B3167B">
        <w:trPr>
          <w:cantSplit/>
          <w:jc w:val="center"/>
        </w:trPr>
        <w:tc>
          <w:tcPr>
            <w:tcW w:w="2128" w:type="dxa"/>
            <w:shd w:val="clear" w:color="auto" w:fill="FFFFFF"/>
            <w:vAlign w:val="center"/>
          </w:tcPr>
          <w:p w14:paraId="5D2CED02" w14:textId="4B171FE5" w:rsidR="008421D5" w:rsidRPr="008421D5" w:rsidRDefault="008421D5" w:rsidP="008421D5">
            <w:pPr>
              <w:spacing w:before="100" w:after="100"/>
              <w:ind w:left="100" w:right="100"/>
              <w:jc w:val="center"/>
              <w:rPr>
                <w:rFonts w:ascii="Times New Roman" w:eastAsia="標楷體" w:hAnsi="Times New Roman" w:cs="Times New Roman"/>
                <w:color w:val="000000"/>
                <w:sz w:val="22"/>
                <w:lang w:eastAsia="en-US"/>
              </w:rPr>
            </w:pPr>
            <w:ins w:id="943" w:author="瑋婷 徐" w:date="2024-12-27T11:16:00Z" w16du:dateUtc="2024-12-27T03:16:00Z">
              <w:r w:rsidRPr="008421D5">
                <w:rPr>
                  <w:rFonts w:ascii="Times New Roman" w:eastAsia="標楷體" w:hAnsi="Times New Roman" w:cs="Times New Roman" w:hint="eastAsia"/>
                  <w:color w:val="000000"/>
                  <w:sz w:val="22"/>
                  <w:lang w:eastAsia="en-US"/>
                  <w:rPrChange w:id="944" w:author="瑋婷 徐" w:date="2024-12-27T11:17:00Z" w16du:dateUtc="2024-12-27T03:17:00Z">
                    <w:rPr>
                      <w:rFonts w:ascii="Arial" w:eastAsia="Arial" w:hAnsi="Arial" w:cs="Arial" w:hint="eastAsia"/>
                      <w:color w:val="000000"/>
                      <w:sz w:val="22"/>
                    </w:rPr>
                  </w:rPrChange>
                </w:rPr>
                <w:t>竹林</w:t>
              </w:r>
            </w:ins>
            <w:del w:id="945" w:author="瑋婷 徐" w:date="2024-12-27T11:16:00Z" w16du:dateUtc="2024-12-27T03:16:00Z">
              <w:r w:rsidRPr="008421D5" w:rsidDel="001F1E3E">
                <w:rPr>
                  <w:rFonts w:ascii="Times New Roman" w:eastAsia="標楷體" w:hAnsi="Times New Roman" w:cs="Times New Roman"/>
                  <w:color w:val="000000"/>
                  <w:sz w:val="22"/>
                  <w:lang w:eastAsia="en-US"/>
                </w:rPr>
                <w:delText>混淆林</w:delText>
              </w:r>
            </w:del>
          </w:p>
        </w:tc>
        <w:tc>
          <w:tcPr>
            <w:tcW w:w="1133" w:type="dxa"/>
            <w:shd w:val="clear" w:color="auto" w:fill="FFFFFF"/>
            <w:vAlign w:val="center"/>
          </w:tcPr>
          <w:p w14:paraId="1F8D56F2" w14:textId="44875440"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46" w:author="瑋婷 徐" w:date="2024-12-27T11:17:00Z" w16du:dateUtc="2024-12-27T03:17:00Z">
              <w:r w:rsidRPr="008421D5">
                <w:rPr>
                  <w:rFonts w:ascii="Times New Roman" w:eastAsia="Arial" w:hAnsi="Times New Roman" w:cs="Times New Roman"/>
                  <w:color w:val="000000"/>
                  <w:rPrChange w:id="947" w:author="瑋婷 徐" w:date="2024-12-27T11:17:00Z" w16du:dateUtc="2024-12-27T03:17:00Z">
                    <w:rPr>
                      <w:rFonts w:ascii="Arial" w:eastAsia="Arial" w:hAnsi="Arial" w:cs="Arial"/>
                      <w:color w:val="000000"/>
                      <w:sz w:val="22"/>
                    </w:rPr>
                  </w:rPrChange>
                </w:rPr>
                <w:t>175.5</w:t>
              </w:r>
            </w:ins>
            <w:del w:id="948" w:author="瑋婷 徐" w:date="2024-12-27T11:17:00Z" w16du:dateUtc="2024-12-27T03:17:00Z">
              <w:r w:rsidRPr="008421D5" w:rsidDel="00E17438">
                <w:rPr>
                  <w:rFonts w:ascii="Times New Roman" w:eastAsia="標楷體" w:hAnsi="Times New Roman" w:cs="Times New Roman"/>
                  <w:color w:val="000000"/>
                  <w:lang w:eastAsia="en-US"/>
                </w:rPr>
                <w:delText>289.0</w:delText>
              </w:r>
            </w:del>
          </w:p>
        </w:tc>
        <w:tc>
          <w:tcPr>
            <w:tcW w:w="1137" w:type="dxa"/>
            <w:shd w:val="clear" w:color="auto" w:fill="FFFFFF"/>
            <w:vAlign w:val="center"/>
          </w:tcPr>
          <w:p w14:paraId="0C4D4700" w14:textId="28D25595"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49" w:author="瑋婷 徐" w:date="2024-12-27T11:17:00Z" w16du:dateUtc="2024-12-27T03:17:00Z">
              <w:r w:rsidRPr="008421D5">
                <w:rPr>
                  <w:rFonts w:ascii="Times New Roman" w:eastAsia="Arial" w:hAnsi="Times New Roman" w:cs="Times New Roman"/>
                  <w:color w:val="000000"/>
                  <w:rPrChange w:id="950" w:author="瑋婷 徐" w:date="2024-12-27T11:17:00Z" w16du:dateUtc="2024-12-27T03:17:00Z">
                    <w:rPr>
                      <w:rFonts w:ascii="Arial" w:eastAsia="Arial" w:hAnsi="Arial" w:cs="Arial"/>
                      <w:color w:val="000000"/>
                      <w:sz w:val="22"/>
                    </w:rPr>
                  </w:rPrChange>
                </w:rPr>
                <w:t>1.5</w:t>
              </w:r>
            </w:ins>
            <w:del w:id="951" w:author="瑋婷 徐" w:date="2024-12-27T11:17:00Z" w16du:dateUtc="2024-12-27T03:17:00Z">
              <w:r w:rsidRPr="008421D5" w:rsidDel="00E17438">
                <w:rPr>
                  <w:rFonts w:ascii="Times New Roman" w:eastAsia="標楷體" w:hAnsi="Times New Roman" w:cs="Times New Roman"/>
                  <w:color w:val="000000"/>
                  <w:lang w:eastAsia="en-US"/>
                </w:rPr>
                <w:delText>3.0</w:delText>
              </w:r>
            </w:del>
          </w:p>
        </w:tc>
        <w:tc>
          <w:tcPr>
            <w:tcW w:w="917" w:type="dxa"/>
            <w:shd w:val="clear" w:color="auto" w:fill="FFFFFF"/>
            <w:vAlign w:val="center"/>
          </w:tcPr>
          <w:p w14:paraId="0BA9909D" w14:textId="6F0BE318"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52" w:author="瑋婷 徐" w:date="2024-12-27T11:17:00Z" w16du:dateUtc="2024-12-27T03:17:00Z">
              <w:r w:rsidRPr="008421D5">
                <w:rPr>
                  <w:rFonts w:ascii="Times New Roman" w:eastAsia="Arial" w:hAnsi="Times New Roman" w:cs="Times New Roman"/>
                  <w:color w:val="000000"/>
                  <w:rPrChange w:id="953" w:author="瑋婷 徐" w:date="2024-12-27T11:17:00Z" w16du:dateUtc="2024-12-27T03:17:00Z">
                    <w:rPr>
                      <w:rFonts w:ascii="Arial" w:eastAsia="Arial" w:hAnsi="Arial" w:cs="Arial"/>
                      <w:color w:val="000000"/>
                      <w:sz w:val="22"/>
                    </w:rPr>
                  </w:rPrChange>
                </w:rPr>
                <w:t>6.0</w:t>
              </w:r>
            </w:ins>
            <w:del w:id="954" w:author="瑋婷 徐" w:date="2024-12-27T11:17:00Z" w16du:dateUtc="2024-12-27T03:17:00Z">
              <w:r w:rsidRPr="008421D5" w:rsidDel="00E17438">
                <w:rPr>
                  <w:rFonts w:ascii="Times New Roman" w:eastAsia="標楷體" w:hAnsi="Times New Roman" w:cs="Times New Roman"/>
                  <w:color w:val="000000"/>
                  <w:lang w:eastAsia="en-US"/>
                </w:rPr>
                <w:delText>11.5</w:delText>
              </w:r>
            </w:del>
          </w:p>
        </w:tc>
        <w:tc>
          <w:tcPr>
            <w:tcW w:w="922" w:type="dxa"/>
            <w:shd w:val="clear" w:color="auto" w:fill="FFFFFF"/>
            <w:vAlign w:val="center"/>
          </w:tcPr>
          <w:p w14:paraId="031D80B3" w14:textId="37274B59"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55" w:author="瑋婷 徐" w:date="2024-12-27T11:17:00Z" w16du:dateUtc="2024-12-27T03:17:00Z">
              <w:r w:rsidRPr="008421D5">
                <w:rPr>
                  <w:rFonts w:ascii="Times New Roman" w:eastAsia="Arial" w:hAnsi="Times New Roman" w:cs="Times New Roman"/>
                  <w:color w:val="000000"/>
                  <w:rPrChange w:id="956" w:author="瑋婷 徐" w:date="2024-12-27T11:17:00Z" w16du:dateUtc="2024-12-27T03:17:00Z">
                    <w:rPr>
                      <w:rFonts w:ascii="Arial" w:eastAsia="Arial" w:hAnsi="Arial" w:cs="Arial"/>
                      <w:color w:val="000000"/>
                      <w:sz w:val="22"/>
                    </w:rPr>
                  </w:rPrChange>
                </w:rPr>
                <w:t>1.0</w:t>
              </w:r>
            </w:ins>
            <w:del w:id="957" w:author="瑋婷 徐" w:date="2024-12-27T11:17:00Z" w16du:dateUtc="2024-12-27T03:17:00Z">
              <w:r w:rsidRPr="008421D5" w:rsidDel="00E17438">
                <w:rPr>
                  <w:rFonts w:ascii="Times New Roman" w:eastAsia="標楷體" w:hAnsi="Times New Roman" w:cs="Times New Roman"/>
                  <w:color w:val="000000"/>
                  <w:lang w:eastAsia="en-US"/>
                </w:rPr>
                <w:delText>1.5</w:delText>
              </w:r>
            </w:del>
          </w:p>
        </w:tc>
        <w:tc>
          <w:tcPr>
            <w:tcW w:w="1035" w:type="dxa"/>
            <w:shd w:val="clear" w:color="auto" w:fill="FFFFFF"/>
            <w:vAlign w:val="center"/>
          </w:tcPr>
          <w:p w14:paraId="1DDF0635" w14:textId="1C995507"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58" w:author="瑋婷 徐" w:date="2024-12-27T11:17:00Z" w16du:dateUtc="2024-12-27T03:17:00Z">
              <w:r w:rsidRPr="008421D5">
                <w:rPr>
                  <w:rFonts w:ascii="Times New Roman" w:eastAsia="Arial" w:hAnsi="Times New Roman" w:cs="Times New Roman"/>
                  <w:color w:val="000000"/>
                  <w:rPrChange w:id="959" w:author="瑋婷 徐" w:date="2024-12-27T11:17:00Z" w16du:dateUtc="2024-12-27T03:17:00Z">
                    <w:rPr>
                      <w:rFonts w:ascii="Arial" w:eastAsia="Arial" w:hAnsi="Arial" w:cs="Arial"/>
                      <w:color w:val="000000"/>
                      <w:sz w:val="22"/>
                    </w:rPr>
                  </w:rPrChange>
                </w:rPr>
                <w:t>0.034</w:t>
              </w:r>
            </w:ins>
            <w:del w:id="960" w:author="瑋婷 徐" w:date="2024-12-27T11:17:00Z" w16du:dateUtc="2024-12-27T03:17:00Z">
              <w:r w:rsidRPr="008421D5" w:rsidDel="00E17438">
                <w:rPr>
                  <w:rFonts w:ascii="Times New Roman" w:eastAsia="標楷體" w:hAnsi="Times New Roman" w:cs="Times New Roman"/>
                  <w:color w:val="000000"/>
                  <w:lang w:eastAsia="en-US"/>
                </w:rPr>
                <w:delText>0.040</w:delText>
              </w:r>
            </w:del>
          </w:p>
        </w:tc>
        <w:tc>
          <w:tcPr>
            <w:tcW w:w="1034" w:type="dxa"/>
            <w:shd w:val="clear" w:color="auto" w:fill="FFFFFF"/>
            <w:vAlign w:val="center"/>
          </w:tcPr>
          <w:p w14:paraId="0FFDD50F" w14:textId="564574C2"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61" w:author="瑋婷 徐" w:date="2024-12-27T11:17:00Z" w16du:dateUtc="2024-12-27T03:17:00Z">
              <w:r w:rsidRPr="008421D5">
                <w:rPr>
                  <w:rFonts w:ascii="Times New Roman" w:eastAsia="Arial" w:hAnsi="Times New Roman" w:cs="Times New Roman"/>
                  <w:color w:val="000000"/>
                  <w:rPrChange w:id="962" w:author="瑋婷 徐" w:date="2024-12-27T11:17:00Z" w16du:dateUtc="2024-12-27T03:17:00Z">
                    <w:rPr>
                      <w:rFonts w:ascii="Arial" w:eastAsia="Arial" w:hAnsi="Arial" w:cs="Arial"/>
                      <w:color w:val="000000"/>
                      <w:sz w:val="22"/>
                    </w:rPr>
                  </w:rPrChange>
                </w:rPr>
                <w:t>0.006</w:t>
              </w:r>
            </w:ins>
            <w:del w:id="963" w:author="瑋婷 徐" w:date="2024-12-27T11:17:00Z" w16du:dateUtc="2024-12-27T03:17:00Z">
              <w:r w:rsidRPr="008421D5" w:rsidDel="00E17438">
                <w:rPr>
                  <w:rFonts w:ascii="Times New Roman" w:eastAsia="標楷體" w:hAnsi="Times New Roman" w:cs="Times New Roman"/>
                  <w:color w:val="000000"/>
                  <w:lang w:eastAsia="en-US"/>
                </w:rPr>
                <w:delText>0.005</w:delText>
              </w:r>
            </w:del>
          </w:p>
        </w:tc>
      </w:tr>
      <w:tr w:rsidR="008421D5" w14:paraId="64B641BE" w14:textId="77777777" w:rsidTr="00B3167B">
        <w:trPr>
          <w:cantSplit/>
          <w:jc w:val="center"/>
        </w:trPr>
        <w:tc>
          <w:tcPr>
            <w:tcW w:w="2128" w:type="dxa"/>
            <w:shd w:val="clear" w:color="auto" w:fill="FFFFFF"/>
            <w:vAlign w:val="center"/>
          </w:tcPr>
          <w:p w14:paraId="428151C2" w14:textId="228BE6DE" w:rsidR="008421D5" w:rsidRPr="008421D5" w:rsidRDefault="008421D5" w:rsidP="008421D5">
            <w:pPr>
              <w:spacing w:before="100" w:after="100"/>
              <w:ind w:left="100" w:right="100"/>
              <w:jc w:val="center"/>
              <w:rPr>
                <w:rFonts w:ascii="Times New Roman" w:eastAsia="標楷體" w:hAnsi="Times New Roman" w:cs="Times New Roman"/>
                <w:color w:val="000000"/>
                <w:sz w:val="22"/>
                <w:lang w:eastAsia="en-US"/>
                <w:rPrChange w:id="964" w:author="瑋婷 徐" w:date="2024-12-27T11:17:00Z" w16du:dateUtc="2024-12-27T03:17:00Z">
                  <w:rPr>
                    <w:rFonts w:ascii="Times New Roman" w:eastAsia="標楷體" w:hAnsi="Times New Roman" w:cs="Times New Roman"/>
                    <w:color w:val="000000"/>
                    <w:sz w:val="22"/>
                  </w:rPr>
                </w:rPrChange>
              </w:rPr>
            </w:pPr>
            <w:ins w:id="965" w:author="瑋婷 徐" w:date="2024-12-27T11:16:00Z" w16du:dateUtc="2024-12-27T03:16:00Z">
              <w:r w:rsidRPr="008421D5">
                <w:rPr>
                  <w:rFonts w:ascii="Times New Roman" w:eastAsia="標楷體" w:hAnsi="Times New Roman" w:cs="Times New Roman" w:hint="eastAsia"/>
                  <w:color w:val="000000"/>
                  <w:sz w:val="22"/>
                  <w:lang w:eastAsia="en-US"/>
                  <w:rPrChange w:id="966" w:author="瑋婷 徐" w:date="2024-12-27T11:17:00Z" w16du:dateUtc="2024-12-27T03:17:00Z">
                    <w:rPr>
                      <w:rFonts w:ascii="Arial" w:eastAsia="Arial" w:hAnsi="Arial" w:cs="Arial" w:hint="eastAsia"/>
                      <w:color w:val="000000"/>
                      <w:sz w:val="22"/>
                    </w:rPr>
                  </w:rPrChange>
                </w:rPr>
                <w:t>混淆林</w:t>
              </w:r>
            </w:ins>
            <w:del w:id="967" w:author="瑋婷 徐" w:date="2024-12-27T11:16:00Z" w16du:dateUtc="2024-12-27T03:16:00Z">
              <w:r w:rsidRPr="008421D5" w:rsidDel="001F1E3E">
                <w:rPr>
                  <w:rFonts w:ascii="Times New Roman" w:eastAsia="標楷體" w:hAnsi="Times New Roman" w:cs="Times New Roman"/>
                  <w:color w:val="000000"/>
                  <w:sz w:val="22"/>
                  <w:lang w:eastAsia="en-US"/>
                </w:rPr>
                <w:delText>針葉林</w:delText>
              </w:r>
            </w:del>
          </w:p>
        </w:tc>
        <w:tc>
          <w:tcPr>
            <w:tcW w:w="1133" w:type="dxa"/>
            <w:shd w:val="clear" w:color="auto" w:fill="FFFFFF"/>
            <w:vAlign w:val="center"/>
          </w:tcPr>
          <w:p w14:paraId="762A69CC" w14:textId="3A28C406"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68" w:author="瑋婷 徐" w:date="2024-12-27T11:17:00Z" w16du:dateUtc="2024-12-27T03:17:00Z">
              <w:r w:rsidRPr="008421D5">
                <w:rPr>
                  <w:rFonts w:ascii="Times New Roman" w:eastAsia="Arial" w:hAnsi="Times New Roman" w:cs="Times New Roman"/>
                  <w:color w:val="000000"/>
                  <w:rPrChange w:id="969" w:author="瑋婷 徐" w:date="2024-12-27T11:17:00Z" w16du:dateUtc="2024-12-27T03:17:00Z">
                    <w:rPr>
                      <w:rFonts w:ascii="Arial" w:eastAsia="Arial" w:hAnsi="Arial" w:cs="Arial"/>
                      <w:color w:val="000000"/>
                      <w:sz w:val="22"/>
                    </w:rPr>
                  </w:rPrChange>
                </w:rPr>
                <w:t>293.5</w:t>
              </w:r>
            </w:ins>
            <w:del w:id="970" w:author="瑋婷 徐" w:date="2024-12-27T11:17:00Z" w16du:dateUtc="2024-12-27T03:17:00Z">
              <w:r w:rsidRPr="008421D5" w:rsidDel="00E17438">
                <w:rPr>
                  <w:rFonts w:ascii="Times New Roman" w:eastAsia="標楷體" w:hAnsi="Times New Roman" w:cs="Times New Roman"/>
                  <w:color w:val="000000"/>
                  <w:lang w:eastAsia="en-US"/>
                </w:rPr>
                <w:delText>237.0</w:delText>
              </w:r>
            </w:del>
          </w:p>
        </w:tc>
        <w:tc>
          <w:tcPr>
            <w:tcW w:w="1137" w:type="dxa"/>
            <w:shd w:val="clear" w:color="auto" w:fill="FFFFFF"/>
            <w:vAlign w:val="center"/>
          </w:tcPr>
          <w:p w14:paraId="5429ADA5" w14:textId="79A98552"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71" w:author="瑋婷 徐" w:date="2024-12-27T11:17:00Z" w16du:dateUtc="2024-12-27T03:17:00Z">
              <w:r w:rsidRPr="008421D5">
                <w:rPr>
                  <w:rFonts w:ascii="Times New Roman" w:eastAsia="Arial" w:hAnsi="Times New Roman" w:cs="Times New Roman"/>
                  <w:color w:val="000000"/>
                  <w:rPrChange w:id="972" w:author="瑋婷 徐" w:date="2024-12-27T11:17:00Z" w16du:dateUtc="2024-12-27T03:17:00Z">
                    <w:rPr>
                      <w:rFonts w:ascii="Arial" w:eastAsia="Arial" w:hAnsi="Arial" w:cs="Arial"/>
                      <w:color w:val="000000"/>
                      <w:sz w:val="22"/>
                    </w:rPr>
                  </w:rPrChange>
                </w:rPr>
                <w:t>9.5</w:t>
              </w:r>
            </w:ins>
            <w:del w:id="973" w:author="瑋婷 徐" w:date="2024-12-27T11:17:00Z" w16du:dateUtc="2024-12-27T03:17:00Z">
              <w:r w:rsidRPr="008421D5" w:rsidDel="00E17438">
                <w:rPr>
                  <w:rFonts w:ascii="Times New Roman" w:eastAsia="標楷體" w:hAnsi="Times New Roman" w:cs="Times New Roman"/>
                  <w:color w:val="000000"/>
                  <w:lang w:eastAsia="en-US"/>
                </w:rPr>
                <w:delText>3.0</w:delText>
              </w:r>
            </w:del>
          </w:p>
        </w:tc>
        <w:tc>
          <w:tcPr>
            <w:tcW w:w="917" w:type="dxa"/>
            <w:shd w:val="clear" w:color="auto" w:fill="FFFFFF"/>
            <w:vAlign w:val="center"/>
          </w:tcPr>
          <w:p w14:paraId="5DF77A91" w14:textId="19FC1132"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74" w:author="瑋婷 徐" w:date="2024-12-27T11:17:00Z" w16du:dateUtc="2024-12-27T03:17:00Z">
              <w:r w:rsidRPr="008421D5">
                <w:rPr>
                  <w:rFonts w:ascii="Times New Roman" w:eastAsia="Arial" w:hAnsi="Times New Roman" w:cs="Times New Roman"/>
                  <w:color w:val="000000"/>
                  <w:rPrChange w:id="975" w:author="瑋婷 徐" w:date="2024-12-27T11:17:00Z" w16du:dateUtc="2024-12-27T03:17:00Z">
                    <w:rPr>
                      <w:rFonts w:ascii="Arial" w:eastAsia="Arial" w:hAnsi="Arial" w:cs="Arial"/>
                      <w:color w:val="000000"/>
                      <w:sz w:val="22"/>
                    </w:rPr>
                  </w:rPrChange>
                </w:rPr>
                <w:t>6.5</w:t>
              </w:r>
            </w:ins>
            <w:del w:id="976" w:author="瑋婷 徐" w:date="2024-12-27T11:17:00Z" w16du:dateUtc="2024-12-27T03:17:00Z">
              <w:r w:rsidRPr="008421D5" w:rsidDel="00E17438">
                <w:rPr>
                  <w:rFonts w:ascii="Times New Roman" w:eastAsia="標楷體" w:hAnsi="Times New Roman" w:cs="Times New Roman"/>
                  <w:color w:val="000000"/>
                  <w:lang w:eastAsia="en-US"/>
                </w:rPr>
                <w:delText>4.0</w:delText>
              </w:r>
            </w:del>
          </w:p>
        </w:tc>
        <w:tc>
          <w:tcPr>
            <w:tcW w:w="922" w:type="dxa"/>
            <w:shd w:val="clear" w:color="auto" w:fill="FFFFFF"/>
            <w:vAlign w:val="center"/>
          </w:tcPr>
          <w:p w14:paraId="7A25EE87" w14:textId="2239E898"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77" w:author="瑋婷 徐" w:date="2024-12-27T11:17:00Z" w16du:dateUtc="2024-12-27T03:17:00Z">
              <w:r w:rsidRPr="008421D5">
                <w:rPr>
                  <w:rFonts w:ascii="Times New Roman" w:eastAsia="Arial" w:hAnsi="Times New Roman" w:cs="Times New Roman"/>
                  <w:color w:val="000000"/>
                  <w:rPrChange w:id="978" w:author="瑋婷 徐" w:date="2024-12-27T11:17:00Z" w16du:dateUtc="2024-12-27T03:17:00Z">
                    <w:rPr>
                      <w:rFonts w:ascii="Arial" w:eastAsia="Arial" w:hAnsi="Arial" w:cs="Arial"/>
                      <w:color w:val="000000"/>
                      <w:sz w:val="22"/>
                    </w:rPr>
                  </w:rPrChange>
                </w:rPr>
                <w:t>1.5</w:t>
              </w:r>
            </w:ins>
            <w:del w:id="979" w:author="瑋婷 徐" w:date="2024-12-27T11:17:00Z" w16du:dateUtc="2024-12-27T03:17:00Z">
              <w:r w:rsidRPr="008421D5" w:rsidDel="00E17438">
                <w:rPr>
                  <w:rFonts w:ascii="Times New Roman" w:eastAsia="標楷體" w:hAnsi="Times New Roman" w:cs="Times New Roman"/>
                  <w:color w:val="000000"/>
                  <w:lang w:eastAsia="en-US"/>
                </w:rPr>
                <w:delText>1.0</w:delText>
              </w:r>
            </w:del>
          </w:p>
        </w:tc>
        <w:tc>
          <w:tcPr>
            <w:tcW w:w="1035" w:type="dxa"/>
            <w:shd w:val="clear" w:color="auto" w:fill="FFFFFF"/>
            <w:vAlign w:val="center"/>
          </w:tcPr>
          <w:p w14:paraId="1C3CB9CA" w14:textId="7410EAE2"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80" w:author="瑋婷 徐" w:date="2024-12-27T11:17:00Z" w16du:dateUtc="2024-12-27T03:17:00Z">
              <w:r w:rsidRPr="008421D5">
                <w:rPr>
                  <w:rFonts w:ascii="Times New Roman" w:eastAsia="Arial" w:hAnsi="Times New Roman" w:cs="Times New Roman"/>
                  <w:color w:val="000000"/>
                  <w:rPrChange w:id="981" w:author="瑋婷 徐" w:date="2024-12-27T11:17:00Z" w16du:dateUtc="2024-12-27T03:17:00Z">
                    <w:rPr>
                      <w:rFonts w:ascii="Arial" w:eastAsia="Arial" w:hAnsi="Arial" w:cs="Arial"/>
                      <w:color w:val="000000"/>
                      <w:sz w:val="22"/>
                    </w:rPr>
                  </w:rPrChange>
                </w:rPr>
                <w:t>0.022</w:t>
              </w:r>
            </w:ins>
            <w:del w:id="982" w:author="瑋婷 徐" w:date="2024-12-27T11:17:00Z" w16du:dateUtc="2024-12-27T03:17:00Z">
              <w:r w:rsidRPr="008421D5" w:rsidDel="00E17438">
                <w:rPr>
                  <w:rFonts w:ascii="Times New Roman" w:eastAsia="標楷體" w:hAnsi="Times New Roman" w:cs="Times New Roman"/>
                  <w:color w:val="000000"/>
                  <w:lang w:eastAsia="en-US"/>
                </w:rPr>
                <w:delText>0.017</w:delText>
              </w:r>
            </w:del>
          </w:p>
        </w:tc>
        <w:tc>
          <w:tcPr>
            <w:tcW w:w="1034" w:type="dxa"/>
            <w:shd w:val="clear" w:color="auto" w:fill="FFFFFF"/>
            <w:vAlign w:val="center"/>
          </w:tcPr>
          <w:p w14:paraId="60B040E3" w14:textId="4E3D1A33"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83" w:author="瑋婷 徐" w:date="2024-12-27T11:17:00Z" w16du:dateUtc="2024-12-27T03:17:00Z">
              <w:r w:rsidRPr="008421D5">
                <w:rPr>
                  <w:rFonts w:ascii="Times New Roman" w:eastAsia="Arial" w:hAnsi="Times New Roman" w:cs="Times New Roman"/>
                  <w:color w:val="000000"/>
                  <w:rPrChange w:id="984" w:author="瑋婷 徐" w:date="2024-12-27T11:17:00Z" w16du:dateUtc="2024-12-27T03:17:00Z">
                    <w:rPr>
                      <w:rFonts w:ascii="Arial" w:eastAsia="Arial" w:hAnsi="Arial" w:cs="Arial"/>
                      <w:color w:val="000000"/>
                      <w:sz w:val="22"/>
                    </w:rPr>
                  </w:rPrChange>
                </w:rPr>
                <w:t>0.004</w:t>
              </w:r>
            </w:ins>
            <w:del w:id="985" w:author="瑋婷 徐" w:date="2024-12-27T11:17:00Z" w16du:dateUtc="2024-12-27T03:17:00Z">
              <w:r w:rsidRPr="008421D5" w:rsidDel="00E17438">
                <w:rPr>
                  <w:rFonts w:ascii="Times New Roman" w:eastAsia="標楷體" w:hAnsi="Times New Roman" w:cs="Times New Roman"/>
                  <w:color w:val="000000"/>
                  <w:lang w:eastAsia="en-US"/>
                </w:rPr>
                <w:delText>0.004</w:delText>
              </w:r>
            </w:del>
          </w:p>
        </w:tc>
      </w:tr>
      <w:tr w:rsidR="008421D5" w14:paraId="6CE839D9" w14:textId="77777777" w:rsidTr="00B3167B">
        <w:trPr>
          <w:cantSplit/>
          <w:jc w:val="center"/>
        </w:trPr>
        <w:tc>
          <w:tcPr>
            <w:tcW w:w="2128" w:type="dxa"/>
            <w:shd w:val="clear" w:color="auto" w:fill="FFFFFF"/>
            <w:vAlign w:val="center"/>
          </w:tcPr>
          <w:p w14:paraId="3F050AD6" w14:textId="5156DE7E" w:rsidR="008421D5" w:rsidRPr="008421D5" w:rsidRDefault="008421D5" w:rsidP="008421D5">
            <w:pPr>
              <w:spacing w:before="100" w:after="100"/>
              <w:ind w:left="100" w:right="100"/>
              <w:jc w:val="center"/>
              <w:rPr>
                <w:rFonts w:ascii="Times New Roman" w:eastAsia="標楷體" w:hAnsi="Times New Roman" w:cs="Times New Roman"/>
                <w:color w:val="000000"/>
                <w:sz w:val="22"/>
                <w:lang w:eastAsia="en-US"/>
                <w:rPrChange w:id="986" w:author="瑋婷 徐" w:date="2024-12-27T11:17:00Z" w16du:dateUtc="2024-12-27T03:17:00Z">
                  <w:rPr>
                    <w:rFonts w:ascii="Times New Roman" w:eastAsia="標楷體" w:hAnsi="Times New Roman" w:cs="Times New Roman"/>
                  </w:rPr>
                </w:rPrChange>
              </w:rPr>
            </w:pPr>
            <w:ins w:id="987" w:author="瑋婷 徐" w:date="2024-12-27T11:16:00Z" w16du:dateUtc="2024-12-27T03:16:00Z">
              <w:r w:rsidRPr="008421D5">
                <w:rPr>
                  <w:rFonts w:ascii="Times New Roman" w:eastAsia="標楷體" w:hAnsi="Times New Roman" w:cs="Times New Roman" w:hint="eastAsia"/>
                  <w:color w:val="000000"/>
                  <w:sz w:val="22"/>
                  <w:lang w:eastAsia="en-US"/>
                  <w:rPrChange w:id="988" w:author="瑋婷 徐" w:date="2024-12-27T11:17:00Z" w16du:dateUtc="2024-12-27T03:17:00Z">
                    <w:rPr>
                      <w:rFonts w:ascii="Arial" w:eastAsia="Arial" w:hAnsi="Arial" w:cs="Arial" w:hint="eastAsia"/>
                      <w:color w:val="000000"/>
                      <w:sz w:val="22"/>
                    </w:rPr>
                  </w:rPrChange>
                </w:rPr>
                <w:t>針葉林</w:t>
              </w:r>
            </w:ins>
            <w:del w:id="989" w:author="瑋婷 徐" w:date="2024-12-27T11:16:00Z" w16du:dateUtc="2024-12-27T03:16:00Z">
              <w:r w:rsidRPr="008421D5" w:rsidDel="001F1E3E">
                <w:rPr>
                  <w:rFonts w:ascii="Times New Roman" w:eastAsia="標楷體" w:hAnsi="Times New Roman" w:cs="Times New Roman"/>
                  <w:color w:val="000000"/>
                  <w:sz w:val="22"/>
                  <w:lang w:eastAsia="en-US"/>
                </w:rPr>
                <w:delText>竹林</w:delText>
              </w:r>
            </w:del>
          </w:p>
        </w:tc>
        <w:tc>
          <w:tcPr>
            <w:tcW w:w="1133" w:type="dxa"/>
            <w:shd w:val="clear" w:color="auto" w:fill="FFFFFF"/>
            <w:vAlign w:val="center"/>
          </w:tcPr>
          <w:p w14:paraId="3F7D9466" w14:textId="664483F4"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90" w:author="瑋婷 徐" w:date="2024-12-27T11:17:00Z" w16du:dateUtc="2024-12-27T03:17:00Z">
              <w:r w:rsidRPr="008421D5">
                <w:rPr>
                  <w:rFonts w:ascii="Times New Roman" w:eastAsia="Arial" w:hAnsi="Times New Roman" w:cs="Times New Roman"/>
                  <w:color w:val="000000"/>
                  <w:rPrChange w:id="991" w:author="瑋婷 徐" w:date="2024-12-27T11:17:00Z" w16du:dateUtc="2024-12-27T03:17:00Z">
                    <w:rPr>
                      <w:rFonts w:ascii="Arial" w:eastAsia="Arial" w:hAnsi="Arial" w:cs="Arial"/>
                      <w:color w:val="000000"/>
                      <w:sz w:val="22"/>
                    </w:rPr>
                  </w:rPrChange>
                </w:rPr>
                <w:t>239.0</w:t>
              </w:r>
            </w:ins>
            <w:del w:id="992" w:author="瑋婷 徐" w:date="2024-12-27T11:17:00Z" w16du:dateUtc="2024-12-27T03:17:00Z">
              <w:r w:rsidRPr="008421D5" w:rsidDel="00E17438">
                <w:rPr>
                  <w:rFonts w:ascii="Times New Roman" w:eastAsia="標楷體" w:hAnsi="Times New Roman" w:cs="Times New Roman"/>
                  <w:color w:val="000000"/>
                  <w:lang w:eastAsia="en-US"/>
                </w:rPr>
                <w:delText>169.5</w:delText>
              </w:r>
            </w:del>
          </w:p>
        </w:tc>
        <w:tc>
          <w:tcPr>
            <w:tcW w:w="1137" w:type="dxa"/>
            <w:shd w:val="clear" w:color="auto" w:fill="FFFFFF"/>
            <w:vAlign w:val="center"/>
          </w:tcPr>
          <w:p w14:paraId="4FB2F308" w14:textId="70E02B60"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93" w:author="瑋婷 徐" w:date="2024-12-27T11:17:00Z" w16du:dateUtc="2024-12-27T03:17:00Z">
              <w:r w:rsidRPr="008421D5">
                <w:rPr>
                  <w:rFonts w:ascii="Times New Roman" w:eastAsia="Arial" w:hAnsi="Times New Roman" w:cs="Times New Roman"/>
                  <w:color w:val="000000"/>
                  <w:rPrChange w:id="994" w:author="瑋婷 徐" w:date="2024-12-27T11:17:00Z" w16du:dateUtc="2024-12-27T03:17:00Z">
                    <w:rPr>
                      <w:rFonts w:ascii="Arial" w:eastAsia="Arial" w:hAnsi="Arial" w:cs="Arial"/>
                      <w:color w:val="000000"/>
                      <w:sz w:val="22"/>
                    </w:rPr>
                  </w:rPrChange>
                </w:rPr>
                <w:t>1.0</w:t>
              </w:r>
            </w:ins>
            <w:del w:id="995" w:author="瑋婷 徐" w:date="2024-12-27T11:17:00Z" w16du:dateUtc="2024-12-27T03:17:00Z">
              <w:r w:rsidRPr="008421D5" w:rsidDel="00E17438">
                <w:rPr>
                  <w:rFonts w:ascii="Times New Roman" w:eastAsia="標楷體" w:hAnsi="Times New Roman" w:cs="Times New Roman"/>
                  <w:color w:val="000000"/>
                  <w:lang w:eastAsia="en-US"/>
                </w:rPr>
                <w:delText>2.5</w:delText>
              </w:r>
            </w:del>
          </w:p>
        </w:tc>
        <w:tc>
          <w:tcPr>
            <w:tcW w:w="917" w:type="dxa"/>
            <w:shd w:val="clear" w:color="auto" w:fill="FFFFFF"/>
            <w:vAlign w:val="center"/>
          </w:tcPr>
          <w:p w14:paraId="1F225BEA" w14:textId="39CBC722"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96" w:author="瑋婷 徐" w:date="2024-12-27T11:17:00Z" w16du:dateUtc="2024-12-27T03:17:00Z">
              <w:r w:rsidRPr="008421D5">
                <w:rPr>
                  <w:rFonts w:ascii="Times New Roman" w:eastAsia="Arial" w:hAnsi="Times New Roman" w:cs="Times New Roman"/>
                  <w:color w:val="000000"/>
                  <w:rPrChange w:id="997" w:author="瑋婷 徐" w:date="2024-12-27T11:17:00Z" w16du:dateUtc="2024-12-27T03:17:00Z">
                    <w:rPr>
                      <w:rFonts w:ascii="Arial" w:eastAsia="Arial" w:hAnsi="Arial" w:cs="Arial"/>
                      <w:color w:val="000000"/>
                      <w:sz w:val="22"/>
                    </w:rPr>
                  </w:rPrChange>
                </w:rPr>
                <w:t>4.0</w:t>
              </w:r>
            </w:ins>
            <w:del w:id="998" w:author="瑋婷 徐" w:date="2024-12-27T11:17:00Z" w16du:dateUtc="2024-12-27T03:17:00Z">
              <w:r w:rsidRPr="008421D5" w:rsidDel="00E17438">
                <w:rPr>
                  <w:rFonts w:ascii="Times New Roman" w:eastAsia="標楷體" w:hAnsi="Times New Roman" w:cs="Times New Roman"/>
                  <w:color w:val="000000"/>
                  <w:lang w:eastAsia="en-US"/>
                </w:rPr>
                <w:delText>10.0</w:delText>
              </w:r>
            </w:del>
          </w:p>
        </w:tc>
        <w:tc>
          <w:tcPr>
            <w:tcW w:w="922" w:type="dxa"/>
            <w:shd w:val="clear" w:color="auto" w:fill="FFFFFF"/>
            <w:vAlign w:val="center"/>
          </w:tcPr>
          <w:p w14:paraId="042CE9F7" w14:textId="6621B5F6"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999" w:author="瑋婷 徐" w:date="2024-12-27T11:17:00Z" w16du:dateUtc="2024-12-27T03:17:00Z">
              <w:r w:rsidRPr="008421D5">
                <w:rPr>
                  <w:rFonts w:ascii="Times New Roman" w:eastAsia="Arial" w:hAnsi="Times New Roman" w:cs="Times New Roman"/>
                  <w:color w:val="000000"/>
                  <w:rPrChange w:id="1000" w:author="瑋婷 徐" w:date="2024-12-27T11:17:00Z" w16du:dateUtc="2024-12-27T03:17:00Z">
                    <w:rPr>
                      <w:rFonts w:ascii="Arial" w:eastAsia="Arial" w:hAnsi="Arial" w:cs="Arial"/>
                      <w:color w:val="000000"/>
                      <w:sz w:val="22"/>
                    </w:rPr>
                  </w:rPrChange>
                </w:rPr>
                <w:t>0.0</w:t>
              </w:r>
            </w:ins>
            <w:del w:id="1001" w:author="瑋婷 徐" w:date="2024-12-27T11:17:00Z" w16du:dateUtc="2024-12-27T03:17:00Z">
              <w:r w:rsidRPr="008421D5" w:rsidDel="00E17438">
                <w:rPr>
                  <w:rFonts w:ascii="Times New Roman" w:eastAsia="標楷體" w:hAnsi="Times New Roman" w:cs="Times New Roman"/>
                  <w:color w:val="000000"/>
                  <w:lang w:eastAsia="en-US"/>
                </w:rPr>
                <w:delText>0.0</w:delText>
              </w:r>
            </w:del>
          </w:p>
        </w:tc>
        <w:tc>
          <w:tcPr>
            <w:tcW w:w="1035" w:type="dxa"/>
            <w:shd w:val="clear" w:color="auto" w:fill="FFFFFF"/>
            <w:vAlign w:val="center"/>
          </w:tcPr>
          <w:p w14:paraId="4A1866EC" w14:textId="00824016"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02" w:author="瑋婷 徐" w:date="2024-12-27T11:17:00Z" w16du:dateUtc="2024-12-27T03:17:00Z">
              <w:r w:rsidRPr="008421D5">
                <w:rPr>
                  <w:rFonts w:ascii="Times New Roman" w:eastAsia="Arial" w:hAnsi="Times New Roman" w:cs="Times New Roman"/>
                  <w:color w:val="000000"/>
                  <w:rPrChange w:id="1003" w:author="瑋婷 徐" w:date="2024-12-27T11:17:00Z" w16du:dateUtc="2024-12-27T03:17:00Z">
                    <w:rPr>
                      <w:rFonts w:ascii="Arial" w:eastAsia="Arial" w:hAnsi="Arial" w:cs="Arial"/>
                      <w:color w:val="000000"/>
                      <w:sz w:val="22"/>
                    </w:rPr>
                  </w:rPrChange>
                </w:rPr>
                <w:t>0.017</w:t>
              </w:r>
            </w:ins>
            <w:del w:id="1004" w:author="瑋婷 徐" w:date="2024-12-27T11:17:00Z" w16du:dateUtc="2024-12-27T03:17:00Z">
              <w:r w:rsidRPr="008421D5" w:rsidDel="00E17438">
                <w:rPr>
                  <w:rFonts w:ascii="Times New Roman" w:eastAsia="標楷體" w:hAnsi="Times New Roman" w:cs="Times New Roman"/>
                  <w:color w:val="000000"/>
                  <w:lang w:eastAsia="en-US"/>
                </w:rPr>
                <w:delText>0.059</w:delText>
              </w:r>
            </w:del>
          </w:p>
        </w:tc>
        <w:tc>
          <w:tcPr>
            <w:tcW w:w="1034" w:type="dxa"/>
            <w:shd w:val="clear" w:color="auto" w:fill="FFFFFF"/>
            <w:vAlign w:val="center"/>
          </w:tcPr>
          <w:p w14:paraId="25313C6F" w14:textId="15AB47E5"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05" w:author="瑋婷 徐" w:date="2024-12-27T11:17:00Z" w16du:dateUtc="2024-12-27T03:17:00Z">
              <w:r w:rsidRPr="008421D5">
                <w:rPr>
                  <w:rFonts w:ascii="Times New Roman" w:eastAsia="Arial" w:hAnsi="Times New Roman" w:cs="Times New Roman"/>
                  <w:color w:val="000000"/>
                  <w:rPrChange w:id="1006" w:author="瑋婷 徐" w:date="2024-12-27T11:17:00Z" w16du:dateUtc="2024-12-27T03:17:00Z">
                    <w:rPr>
                      <w:rFonts w:ascii="Arial" w:eastAsia="Arial" w:hAnsi="Arial" w:cs="Arial"/>
                      <w:color w:val="000000"/>
                      <w:sz w:val="22"/>
                    </w:rPr>
                  </w:rPrChange>
                </w:rPr>
                <w:t>0.000</w:t>
              </w:r>
            </w:ins>
            <w:del w:id="1007" w:author="瑋婷 徐" w:date="2024-12-27T11:17:00Z" w16du:dateUtc="2024-12-27T03:17:00Z">
              <w:r w:rsidRPr="008421D5" w:rsidDel="00E17438">
                <w:rPr>
                  <w:rFonts w:ascii="Times New Roman" w:eastAsia="標楷體" w:hAnsi="Times New Roman" w:cs="Times New Roman"/>
                  <w:color w:val="000000"/>
                  <w:lang w:eastAsia="en-US"/>
                </w:rPr>
                <w:delText>0.001</w:delText>
              </w:r>
            </w:del>
          </w:p>
        </w:tc>
      </w:tr>
      <w:tr w:rsidR="008421D5" w14:paraId="0D51B0BF" w14:textId="77777777" w:rsidTr="00B3167B">
        <w:trPr>
          <w:cantSplit/>
          <w:jc w:val="center"/>
        </w:trPr>
        <w:tc>
          <w:tcPr>
            <w:tcW w:w="2128" w:type="dxa"/>
            <w:shd w:val="clear" w:color="auto" w:fill="FFFFFF"/>
            <w:vAlign w:val="center"/>
          </w:tcPr>
          <w:p w14:paraId="6A6376D2" w14:textId="77777777" w:rsidR="008421D5" w:rsidRDefault="008421D5" w:rsidP="008421D5">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sz w:val="22"/>
                <w:lang w:eastAsia="en-US"/>
              </w:rPr>
              <w:t>Forest (EL &lt; 50 m)</w:t>
            </w:r>
          </w:p>
        </w:tc>
        <w:tc>
          <w:tcPr>
            <w:tcW w:w="1133" w:type="dxa"/>
            <w:shd w:val="clear" w:color="auto" w:fill="FFFFFF"/>
            <w:vAlign w:val="center"/>
          </w:tcPr>
          <w:p w14:paraId="04D24257" w14:textId="4BCAD9F4"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08" w:author="瑋婷 徐" w:date="2024-12-27T11:17:00Z" w16du:dateUtc="2024-12-27T03:17:00Z">
              <w:r w:rsidRPr="008421D5">
                <w:rPr>
                  <w:rFonts w:ascii="Times New Roman" w:eastAsia="Arial" w:hAnsi="Times New Roman" w:cs="Times New Roman"/>
                  <w:color w:val="000000"/>
                  <w:rPrChange w:id="1009" w:author="瑋婷 徐" w:date="2024-12-27T11:17:00Z" w16du:dateUtc="2024-12-27T03:17:00Z">
                    <w:rPr>
                      <w:rFonts w:ascii="Arial" w:eastAsia="Arial" w:hAnsi="Arial" w:cs="Arial"/>
                      <w:color w:val="000000"/>
                      <w:sz w:val="22"/>
                    </w:rPr>
                  </w:rPrChange>
                </w:rPr>
                <w:t>19.0</w:t>
              </w:r>
            </w:ins>
            <w:del w:id="1010" w:author="瑋婷 徐" w:date="2024-12-27T11:17:00Z" w16du:dateUtc="2024-12-27T03:17:00Z">
              <w:r w:rsidRPr="008421D5" w:rsidDel="00E17438">
                <w:rPr>
                  <w:rFonts w:ascii="Times New Roman" w:eastAsia="標楷體" w:hAnsi="Times New Roman" w:cs="Times New Roman"/>
                  <w:color w:val="000000"/>
                  <w:lang w:eastAsia="en-US"/>
                </w:rPr>
                <w:delText>17.0</w:delText>
              </w:r>
            </w:del>
          </w:p>
        </w:tc>
        <w:tc>
          <w:tcPr>
            <w:tcW w:w="1137" w:type="dxa"/>
            <w:shd w:val="clear" w:color="auto" w:fill="FFFFFF"/>
            <w:vAlign w:val="center"/>
          </w:tcPr>
          <w:p w14:paraId="1147B43D" w14:textId="7DEEDBDA"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11" w:author="瑋婷 徐" w:date="2024-12-27T11:17:00Z" w16du:dateUtc="2024-12-27T03:17:00Z">
              <w:r w:rsidRPr="008421D5">
                <w:rPr>
                  <w:rFonts w:ascii="Times New Roman" w:eastAsia="Arial" w:hAnsi="Times New Roman" w:cs="Times New Roman"/>
                  <w:color w:val="000000"/>
                  <w:rPrChange w:id="1012" w:author="瑋婷 徐" w:date="2024-12-27T11:17:00Z" w16du:dateUtc="2024-12-27T03:17:00Z">
                    <w:rPr>
                      <w:rFonts w:ascii="Arial" w:eastAsia="Arial" w:hAnsi="Arial" w:cs="Arial"/>
                      <w:color w:val="000000"/>
                      <w:sz w:val="22"/>
                    </w:rPr>
                  </w:rPrChange>
                </w:rPr>
                <w:t>0.0</w:t>
              </w:r>
            </w:ins>
            <w:del w:id="1013" w:author="瑋婷 徐" w:date="2024-12-27T11:17:00Z" w16du:dateUtc="2024-12-27T03:17:00Z">
              <w:r w:rsidRPr="008421D5" w:rsidDel="00E17438">
                <w:rPr>
                  <w:rFonts w:ascii="Times New Roman" w:eastAsia="標楷體" w:hAnsi="Times New Roman" w:cs="Times New Roman"/>
                  <w:color w:val="000000"/>
                  <w:lang w:eastAsia="en-US"/>
                </w:rPr>
                <w:delText>0.0</w:delText>
              </w:r>
            </w:del>
          </w:p>
        </w:tc>
        <w:tc>
          <w:tcPr>
            <w:tcW w:w="917" w:type="dxa"/>
            <w:shd w:val="clear" w:color="auto" w:fill="FFFFFF"/>
            <w:vAlign w:val="center"/>
          </w:tcPr>
          <w:p w14:paraId="06DA3738" w14:textId="5DE9BCD6"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14" w:author="瑋婷 徐" w:date="2024-12-27T11:17:00Z" w16du:dateUtc="2024-12-27T03:17:00Z">
              <w:r w:rsidRPr="008421D5">
                <w:rPr>
                  <w:rFonts w:ascii="Times New Roman" w:eastAsia="Arial" w:hAnsi="Times New Roman" w:cs="Times New Roman"/>
                  <w:color w:val="000000"/>
                  <w:rPrChange w:id="1015" w:author="瑋婷 徐" w:date="2024-12-27T11:17:00Z" w16du:dateUtc="2024-12-27T03:17:00Z">
                    <w:rPr>
                      <w:rFonts w:ascii="Arial" w:eastAsia="Arial" w:hAnsi="Arial" w:cs="Arial"/>
                      <w:color w:val="000000"/>
                      <w:sz w:val="22"/>
                    </w:rPr>
                  </w:rPrChange>
                </w:rPr>
                <w:t>0.5</w:t>
              </w:r>
            </w:ins>
            <w:del w:id="1016" w:author="瑋婷 徐" w:date="2024-12-27T11:17:00Z" w16du:dateUtc="2024-12-27T03:17:00Z">
              <w:r w:rsidRPr="008421D5" w:rsidDel="00E17438">
                <w:rPr>
                  <w:rFonts w:ascii="Times New Roman" w:eastAsia="標楷體" w:hAnsi="Times New Roman" w:cs="Times New Roman"/>
                  <w:color w:val="000000"/>
                  <w:lang w:eastAsia="en-US"/>
                </w:rPr>
                <w:delText>2.0</w:delText>
              </w:r>
            </w:del>
          </w:p>
        </w:tc>
        <w:tc>
          <w:tcPr>
            <w:tcW w:w="922" w:type="dxa"/>
            <w:shd w:val="clear" w:color="auto" w:fill="FFFFFF"/>
            <w:vAlign w:val="center"/>
          </w:tcPr>
          <w:p w14:paraId="7C851583" w14:textId="3878A057"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17" w:author="瑋婷 徐" w:date="2024-12-27T11:17:00Z" w16du:dateUtc="2024-12-27T03:17:00Z">
              <w:r w:rsidRPr="008421D5">
                <w:rPr>
                  <w:rFonts w:ascii="Times New Roman" w:eastAsia="Arial" w:hAnsi="Times New Roman" w:cs="Times New Roman"/>
                  <w:color w:val="000000"/>
                  <w:rPrChange w:id="1018" w:author="瑋婷 徐" w:date="2024-12-27T11:17:00Z" w16du:dateUtc="2024-12-27T03:17:00Z">
                    <w:rPr>
                      <w:rFonts w:ascii="Arial" w:eastAsia="Arial" w:hAnsi="Arial" w:cs="Arial"/>
                      <w:color w:val="000000"/>
                      <w:sz w:val="22"/>
                    </w:rPr>
                  </w:rPrChange>
                </w:rPr>
                <w:t>0.5</w:t>
              </w:r>
            </w:ins>
            <w:del w:id="1019" w:author="瑋婷 徐" w:date="2024-12-27T11:17:00Z" w16du:dateUtc="2024-12-27T03:17:00Z">
              <w:r w:rsidRPr="008421D5" w:rsidDel="00E17438">
                <w:rPr>
                  <w:rFonts w:ascii="Times New Roman" w:eastAsia="標楷體" w:hAnsi="Times New Roman" w:cs="Times New Roman"/>
                  <w:color w:val="000000"/>
                  <w:lang w:eastAsia="en-US"/>
                </w:rPr>
                <w:delText>1.0</w:delText>
              </w:r>
            </w:del>
          </w:p>
        </w:tc>
        <w:tc>
          <w:tcPr>
            <w:tcW w:w="1035" w:type="dxa"/>
            <w:shd w:val="clear" w:color="auto" w:fill="FFFFFF"/>
            <w:vAlign w:val="center"/>
          </w:tcPr>
          <w:p w14:paraId="18974F4F" w14:textId="10353C47"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20" w:author="瑋婷 徐" w:date="2024-12-27T11:17:00Z" w16du:dateUtc="2024-12-27T03:17:00Z">
              <w:r w:rsidRPr="008421D5">
                <w:rPr>
                  <w:rFonts w:ascii="Times New Roman" w:eastAsia="Arial" w:hAnsi="Times New Roman" w:cs="Times New Roman"/>
                  <w:color w:val="000000"/>
                  <w:rPrChange w:id="1021" w:author="瑋婷 徐" w:date="2024-12-27T11:17:00Z" w16du:dateUtc="2024-12-27T03:17:00Z">
                    <w:rPr>
                      <w:rFonts w:ascii="Arial" w:eastAsia="Arial" w:hAnsi="Arial" w:cs="Arial"/>
                      <w:color w:val="000000"/>
                      <w:sz w:val="22"/>
                    </w:rPr>
                  </w:rPrChange>
                </w:rPr>
                <w:t>0.026</w:t>
              </w:r>
            </w:ins>
            <w:del w:id="1022" w:author="瑋婷 徐" w:date="2024-12-27T11:17:00Z" w16du:dateUtc="2024-12-27T03:17:00Z">
              <w:r w:rsidRPr="008421D5" w:rsidDel="00E17438">
                <w:rPr>
                  <w:rFonts w:ascii="Times New Roman" w:eastAsia="標楷體" w:hAnsi="Times New Roman" w:cs="Times New Roman"/>
                  <w:color w:val="000000"/>
                  <w:lang w:eastAsia="en-US"/>
                </w:rPr>
                <w:delText>0.118</w:delText>
              </w:r>
            </w:del>
          </w:p>
        </w:tc>
        <w:tc>
          <w:tcPr>
            <w:tcW w:w="1034" w:type="dxa"/>
            <w:shd w:val="clear" w:color="auto" w:fill="FFFFFF"/>
            <w:vAlign w:val="center"/>
          </w:tcPr>
          <w:p w14:paraId="7FCA41F8" w14:textId="57631632"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23" w:author="瑋婷 徐" w:date="2024-12-27T11:17:00Z" w16du:dateUtc="2024-12-27T03:17:00Z">
              <w:r w:rsidRPr="008421D5">
                <w:rPr>
                  <w:rFonts w:ascii="Times New Roman" w:eastAsia="Arial" w:hAnsi="Times New Roman" w:cs="Times New Roman"/>
                  <w:color w:val="000000"/>
                  <w:rPrChange w:id="1024" w:author="瑋婷 徐" w:date="2024-12-27T11:17:00Z" w16du:dateUtc="2024-12-27T03:17:00Z">
                    <w:rPr>
                      <w:rFonts w:ascii="Arial" w:eastAsia="Arial" w:hAnsi="Arial" w:cs="Arial"/>
                      <w:color w:val="000000"/>
                      <w:sz w:val="22"/>
                    </w:rPr>
                  </w:rPrChange>
                </w:rPr>
                <w:t>0.026</w:t>
              </w:r>
            </w:ins>
            <w:del w:id="1025" w:author="瑋婷 徐" w:date="2024-12-27T11:17:00Z" w16du:dateUtc="2024-12-27T03:17:00Z">
              <w:r w:rsidRPr="008421D5" w:rsidDel="00E17438">
                <w:rPr>
                  <w:rFonts w:ascii="Times New Roman" w:eastAsia="標楷體" w:hAnsi="Times New Roman" w:cs="Times New Roman"/>
                  <w:color w:val="000000"/>
                  <w:lang w:eastAsia="en-US"/>
                </w:rPr>
                <w:delText>0.059</w:delText>
              </w:r>
            </w:del>
          </w:p>
        </w:tc>
      </w:tr>
      <w:tr w:rsidR="008421D5" w14:paraId="3CF823AA" w14:textId="77777777" w:rsidTr="00B3167B">
        <w:trPr>
          <w:cantSplit/>
          <w:jc w:val="center"/>
        </w:trPr>
        <w:tc>
          <w:tcPr>
            <w:tcW w:w="2128" w:type="dxa"/>
            <w:tcBorders>
              <w:bottom w:val="single" w:sz="4" w:space="0" w:color="000000"/>
            </w:tcBorders>
            <w:shd w:val="clear" w:color="auto" w:fill="FFFFFF"/>
            <w:vAlign w:val="center"/>
          </w:tcPr>
          <w:p w14:paraId="11F6475C" w14:textId="77777777" w:rsidR="008421D5" w:rsidRDefault="008421D5" w:rsidP="008421D5">
            <w:pPr>
              <w:spacing w:before="100" w:after="100"/>
              <w:ind w:left="100" w:right="100"/>
              <w:jc w:val="center"/>
              <w:rPr>
                <w:rFonts w:ascii="Times New Roman" w:eastAsia="標楷體" w:hAnsi="Times New Roman" w:cs="Times New Roman"/>
              </w:rPr>
            </w:pPr>
            <w:r>
              <w:rPr>
                <w:rFonts w:ascii="Times New Roman" w:eastAsia="標楷體" w:hAnsi="Times New Roman" w:cs="Times New Roman"/>
                <w:color w:val="000000"/>
                <w:sz w:val="22"/>
                <w:lang w:eastAsia="en-US"/>
              </w:rPr>
              <w:t>非森林</w:t>
            </w:r>
          </w:p>
        </w:tc>
        <w:tc>
          <w:tcPr>
            <w:tcW w:w="1133" w:type="dxa"/>
            <w:tcBorders>
              <w:bottom w:val="single" w:sz="4" w:space="0" w:color="000000"/>
            </w:tcBorders>
            <w:shd w:val="clear" w:color="auto" w:fill="FFFFFF"/>
            <w:vAlign w:val="center"/>
          </w:tcPr>
          <w:p w14:paraId="301C6233" w14:textId="72C8808A"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26" w:author="瑋婷 徐" w:date="2024-12-27T11:17:00Z" w16du:dateUtc="2024-12-27T03:17:00Z">
              <w:r w:rsidRPr="008421D5">
                <w:rPr>
                  <w:rFonts w:ascii="Times New Roman" w:eastAsia="Arial" w:hAnsi="Times New Roman" w:cs="Times New Roman"/>
                  <w:color w:val="000000"/>
                  <w:rPrChange w:id="1027" w:author="瑋婷 徐" w:date="2024-12-27T11:17:00Z" w16du:dateUtc="2024-12-27T03:17:00Z">
                    <w:rPr>
                      <w:rFonts w:ascii="Arial" w:eastAsia="Arial" w:hAnsi="Arial" w:cs="Arial"/>
                      <w:color w:val="000000"/>
                      <w:sz w:val="22"/>
                    </w:rPr>
                  </w:rPrChange>
                </w:rPr>
                <w:t>81.5</w:t>
              </w:r>
            </w:ins>
            <w:del w:id="1028" w:author="瑋婷 徐" w:date="2024-12-27T11:17:00Z" w16du:dateUtc="2024-12-27T03:17:00Z">
              <w:r w:rsidRPr="008421D5" w:rsidDel="00E17438">
                <w:rPr>
                  <w:rFonts w:ascii="Times New Roman" w:eastAsia="標楷體" w:hAnsi="Times New Roman" w:cs="Times New Roman"/>
                  <w:color w:val="000000"/>
                  <w:lang w:eastAsia="en-US"/>
                </w:rPr>
                <w:delText>74.5</w:delText>
              </w:r>
            </w:del>
          </w:p>
        </w:tc>
        <w:tc>
          <w:tcPr>
            <w:tcW w:w="1137" w:type="dxa"/>
            <w:tcBorders>
              <w:bottom w:val="single" w:sz="4" w:space="0" w:color="000000"/>
            </w:tcBorders>
            <w:shd w:val="clear" w:color="auto" w:fill="FFFFFF"/>
            <w:vAlign w:val="center"/>
          </w:tcPr>
          <w:p w14:paraId="4BF006D5" w14:textId="18D7B071"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29" w:author="瑋婷 徐" w:date="2024-12-27T11:17:00Z" w16du:dateUtc="2024-12-27T03:17:00Z">
              <w:r w:rsidRPr="008421D5">
                <w:rPr>
                  <w:rFonts w:ascii="Times New Roman" w:eastAsia="Arial" w:hAnsi="Times New Roman" w:cs="Times New Roman"/>
                  <w:color w:val="000000"/>
                  <w:rPrChange w:id="1030" w:author="瑋婷 徐" w:date="2024-12-27T11:17:00Z" w16du:dateUtc="2024-12-27T03:17:00Z">
                    <w:rPr>
                      <w:rFonts w:ascii="Arial" w:eastAsia="Arial" w:hAnsi="Arial" w:cs="Arial"/>
                      <w:color w:val="000000"/>
                      <w:sz w:val="22"/>
                    </w:rPr>
                  </w:rPrChange>
                </w:rPr>
                <w:t>0.5</w:t>
              </w:r>
            </w:ins>
            <w:del w:id="1031" w:author="瑋婷 徐" w:date="2024-12-27T11:17:00Z" w16du:dateUtc="2024-12-27T03:17:00Z">
              <w:r w:rsidRPr="008421D5" w:rsidDel="00E17438">
                <w:rPr>
                  <w:rFonts w:ascii="Times New Roman" w:eastAsia="標楷體" w:hAnsi="Times New Roman" w:cs="Times New Roman"/>
                  <w:color w:val="000000"/>
                  <w:lang w:eastAsia="en-US"/>
                </w:rPr>
                <w:delText>1.5</w:delText>
              </w:r>
            </w:del>
          </w:p>
        </w:tc>
        <w:tc>
          <w:tcPr>
            <w:tcW w:w="917" w:type="dxa"/>
            <w:tcBorders>
              <w:bottom w:val="single" w:sz="4" w:space="0" w:color="000000"/>
            </w:tcBorders>
            <w:shd w:val="clear" w:color="auto" w:fill="FFFFFF"/>
            <w:vAlign w:val="center"/>
          </w:tcPr>
          <w:p w14:paraId="5242FE15" w14:textId="6B819C76"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32" w:author="瑋婷 徐" w:date="2024-12-27T11:17:00Z" w16du:dateUtc="2024-12-27T03:17:00Z">
              <w:r w:rsidRPr="008421D5">
                <w:rPr>
                  <w:rFonts w:ascii="Times New Roman" w:eastAsia="Arial" w:hAnsi="Times New Roman" w:cs="Times New Roman"/>
                  <w:color w:val="000000"/>
                  <w:rPrChange w:id="1033" w:author="瑋婷 徐" w:date="2024-12-27T11:17:00Z" w16du:dateUtc="2024-12-27T03:17:00Z">
                    <w:rPr>
                      <w:rFonts w:ascii="Arial" w:eastAsia="Arial" w:hAnsi="Arial" w:cs="Arial"/>
                      <w:color w:val="000000"/>
                      <w:sz w:val="22"/>
                    </w:rPr>
                  </w:rPrChange>
                </w:rPr>
                <w:t>2.0</w:t>
              </w:r>
            </w:ins>
            <w:del w:id="1034" w:author="瑋婷 徐" w:date="2024-12-27T11:17:00Z" w16du:dateUtc="2024-12-27T03:17:00Z">
              <w:r w:rsidRPr="008421D5" w:rsidDel="00E17438">
                <w:rPr>
                  <w:rFonts w:ascii="Times New Roman" w:eastAsia="標楷體" w:hAnsi="Times New Roman" w:cs="Times New Roman"/>
                  <w:color w:val="000000"/>
                  <w:lang w:eastAsia="en-US"/>
                </w:rPr>
                <w:delText>2.5</w:delText>
              </w:r>
            </w:del>
          </w:p>
        </w:tc>
        <w:tc>
          <w:tcPr>
            <w:tcW w:w="922" w:type="dxa"/>
            <w:tcBorders>
              <w:bottom w:val="single" w:sz="4" w:space="0" w:color="000000"/>
            </w:tcBorders>
            <w:shd w:val="clear" w:color="auto" w:fill="FFFFFF"/>
            <w:vAlign w:val="center"/>
          </w:tcPr>
          <w:p w14:paraId="6F1A4A43" w14:textId="7B6A2965"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35" w:author="瑋婷 徐" w:date="2024-12-27T11:17:00Z" w16du:dateUtc="2024-12-27T03:17:00Z">
              <w:r w:rsidRPr="008421D5">
                <w:rPr>
                  <w:rFonts w:ascii="Times New Roman" w:eastAsia="Arial" w:hAnsi="Times New Roman" w:cs="Times New Roman"/>
                  <w:color w:val="000000"/>
                  <w:rPrChange w:id="1036" w:author="瑋婷 徐" w:date="2024-12-27T11:17:00Z" w16du:dateUtc="2024-12-27T03:17:00Z">
                    <w:rPr>
                      <w:rFonts w:ascii="Arial" w:eastAsia="Arial" w:hAnsi="Arial" w:cs="Arial"/>
                      <w:color w:val="000000"/>
                      <w:sz w:val="22"/>
                    </w:rPr>
                  </w:rPrChange>
                </w:rPr>
                <w:t>2.0</w:t>
              </w:r>
            </w:ins>
            <w:del w:id="1037" w:author="瑋婷 徐" w:date="2024-12-27T11:17:00Z" w16du:dateUtc="2024-12-27T03:17:00Z">
              <w:r w:rsidRPr="008421D5" w:rsidDel="00E17438">
                <w:rPr>
                  <w:rFonts w:ascii="Times New Roman" w:eastAsia="標楷體" w:hAnsi="Times New Roman" w:cs="Times New Roman"/>
                  <w:color w:val="000000"/>
                  <w:lang w:eastAsia="en-US"/>
                </w:rPr>
                <w:delText>0.5</w:delText>
              </w:r>
            </w:del>
          </w:p>
        </w:tc>
        <w:tc>
          <w:tcPr>
            <w:tcW w:w="1035" w:type="dxa"/>
            <w:tcBorders>
              <w:bottom w:val="single" w:sz="4" w:space="0" w:color="000000"/>
            </w:tcBorders>
            <w:shd w:val="clear" w:color="auto" w:fill="FFFFFF"/>
            <w:vAlign w:val="center"/>
          </w:tcPr>
          <w:p w14:paraId="5E9FD5FD" w14:textId="7F0FCE24"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38" w:author="瑋婷 徐" w:date="2024-12-27T11:17:00Z" w16du:dateUtc="2024-12-27T03:17:00Z">
              <w:r w:rsidRPr="008421D5">
                <w:rPr>
                  <w:rFonts w:ascii="Times New Roman" w:eastAsia="Arial" w:hAnsi="Times New Roman" w:cs="Times New Roman"/>
                  <w:color w:val="000000"/>
                  <w:rPrChange w:id="1039" w:author="瑋婷 徐" w:date="2024-12-27T11:17:00Z" w16du:dateUtc="2024-12-27T03:17:00Z">
                    <w:rPr>
                      <w:rFonts w:ascii="Arial" w:eastAsia="Arial" w:hAnsi="Arial" w:cs="Arial"/>
                      <w:color w:val="000000"/>
                      <w:sz w:val="22"/>
                    </w:rPr>
                  </w:rPrChange>
                </w:rPr>
                <w:t>0.024</w:t>
              </w:r>
            </w:ins>
            <w:del w:id="1040" w:author="瑋婷 徐" w:date="2024-12-27T11:17:00Z" w16du:dateUtc="2024-12-27T03:17:00Z">
              <w:r w:rsidRPr="008421D5" w:rsidDel="00E17438">
                <w:rPr>
                  <w:rFonts w:ascii="Times New Roman" w:eastAsia="標楷體" w:hAnsi="Times New Roman" w:cs="Times New Roman"/>
                  <w:color w:val="000000"/>
                  <w:lang w:eastAsia="en-US"/>
                </w:rPr>
                <w:delText>0.034</w:delText>
              </w:r>
            </w:del>
          </w:p>
        </w:tc>
        <w:tc>
          <w:tcPr>
            <w:tcW w:w="1034" w:type="dxa"/>
            <w:tcBorders>
              <w:bottom w:val="single" w:sz="4" w:space="0" w:color="000000"/>
            </w:tcBorders>
            <w:shd w:val="clear" w:color="auto" w:fill="FFFFFF"/>
            <w:vAlign w:val="center"/>
          </w:tcPr>
          <w:p w14:paraId="34E1293F" w14:textId="48A4D121"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41" w:author="瑋婷 徐" w:date="2024-12-27T11:17:00Z" w16du:dateUtc="2024-12-27T03:17:00Z">
              <w:r w:rsidRPr="008421D5">
                <w:rPr>
                  <w:rFonts w:ascii="Times New Roman" w:eastAsia="Arial" w:hAnsi="Times New Roman" w:cs="Times New Roman"/>
                  <w:color w:val="000000"/>
                  <w:rPrChange w:id="1042" w:author="瑋婷 徐" w:date="2024-12-27T11:17:00Z" w16du:dateUtc="2024-12-27T03:17:00Z">
                    <w:rPr>
                      <w:rFonts w:ascii="Arial" w:eastAsia="Arial" w:hAnsi="Arial" w:cs="Arial"/>
                      <w:color w:val="000000"/>
                      <w:sz w:val="22"/>
                    </w:rPr>
                  </w:rPrChange>
                </w:rPr>
                <w:t>0.024</w:t>
              </w:r>
            </w:ins>
            <w:del w:id="1043" w:author="瑋婷 徐" w:date="2024-12-27T11:17:00Z" w16du:dateUtc="2024-12-27T03:17:00Z">
              <w:r w:rsidRPr="008421D5" w:rsidDel="00E17438">
                <w:rPr>
                  <w:rFonts w:ascii="Times New Roman" w:eastAsia="標楷體" w:hAnsi="Times New Roman" w:cs="Times New Roman"/>
                  <w:color w:val="000000"/>
                  <w:lang w:eastAsia="en-US"/>
                </w:rPr>
                <w:delText>0.007</w:delText>
              </w:r>
            </w:del>
          </w:p>
        </w:tc>
      </w:tr>
      <w:tr w:rsidR="008421D5" w14:paraId="79A332F2" w14:textId="77777777" w:rsidTr="00B3167B">
        <w:trPr>
          <w:cantSplit/>
          <w:jc w:val="center"/>
        </w:trPr>
        <w:tc>
          <w:tcPr>
            <w:tcW w:w="2128" w:type="dxa"/>
            <w:tcBorders>
              <w:top w:val="single" w:sz="4" w:space="0" w:color="000000"/>
              <w:bottom w:val="single" w:sz="4" w:space="0" w:color="000000"/>
            </w:tcBorders>
            <w:shd w:val="clear" w:color="auto" w:fill="FFFFFF"/>
            <w:vAlign w:val="center"/>
          </w:tcPr>
          <w:p w14:paraId="167CF911" w14:textId="77777777" w:rsidR="008421D5" w:rsidRDefault="008421D5" w:rsidP="008421D5">
            <w:pPr>
              <w:spacing w:before="100" w:after="100"/>
              <w:ind w:left="100" w:right="100"/>
              <w:jc w:val="center"/>
              <w:rPr>
                <w:rFonts w:ascii="Times New Roman" w:eastAsia="標楷體" w:hAnsi="Times New Roman" w:cs="Times New Roman"/>
              </w:rPr>
            </w:pPr>
            <w:r>
              <w:rPr>
                <w:rFonts w:ascii="Times New Roman" w:eastAsia="標楷體" w:hAnsi="Times New Roman" w:cs="Times New Roman"/>
              </w:rPr>
              <w:t>總計</w:t>
            </w:r>
          </w:p>
        </w:tc>
        <w:tc>
          <w:tcPr>
            <w:tcW w:w="1133" w:type="dxa"/>
            <w:tcBorders>
              <w:top w:val="single" w:sz="4" w:space="0" w:color="000000"/>
              <w:bottom w:val="single" w:sz="4" w:space="0" w:color="000000"/>
            </w:tcBorders>
            <w:shd w:val="clear" w:color="auto" w:fill="FFFFFF"/>
            <w:vAlign w:val="center"/>
          </w:tcPr>
          <w:p w14:paraId="536BBF84" w14:textId="39C4AF9F"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44" w:author="瑋婷 徐" w:date="2024-12-27T11:17:00Z" w16du:dateUtc="2024-12-27T03:17:00Z">
              <w:r w:rsidRPr="008421D5">
                <w:rPr>
                  <w:rFonts w:ascii="Times New Roman" w:eastAsia="Arial" w:hAnsi="Times New Roman" w:cs="Times New Roman"/>
                  <w:color w:val="000000"/>
                  <w:rPrChange w:id="1045" w:author="瑋婷 徐" w:date="2024-12-27T11:17:00Z" w16du:dateUtc="2024-12-27T03:17:00Z">
                    <w:rPr>
                      <w:rFonts w:ascii="Arial" w:eastAsia="Arial" w:hAnsi="Arial" w:cs="Arial"/>
                      <w:color w:val="000000"/>
                      <w:sz w:val="22"/>
                    </w:rPr>
                  </w:rPrChange>
                </w:rPr>
                <w:t>2,347.5</w:t>
              </w:r>
            </w:ins>
            <w:del w:id="1046" w:author="瑋婷 徐" w:date="2024-12-27T11:17:00Z" w16du:dateUtc="2024-12-27T03:17:00Z">
              <w:r w:rsidRPr="008421D5" w:rsidDel="00E17438">
                <w:rPr>
                  <w:rFonts w:ascii="Times New Roman" w:eastAsia="標楷體" w:hAnsi="Times New Roman" w:cs="Times New Roman"/>
                  <w:color w:val="000000"/>
                  <w:lang w:eastAsia="en-US"/>
                </w:rPr>
                <w:delText>2,300.0</w:delText>
              </w:r>
            </w:del>
          </w:p>
        </w:tc>
        <w:tc>
          <w:tcPr>
            <w:tcW w:w="1137" w:type="dxa"/>
            <w:tcBorders>
              <w:top w:val="single" w:sz="4" w:space="0" w:color="000000"/>
              <w:bottom w:val="single" w:sz="4" w:space="0" w:color="000000"/>
            </w:tcBorders>
            <w:shd w:val="clear" w:color="auto" w:fill="FFFFFF"/>
            <w:vAlign w:val="center"/>
          </w:tcPr>
          <w:p w14:paraId="679F0996" w14:textId="0B3DE030"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47" w:author="瑋婷 徐" w:date="2024-12-27T11:17:00Z" w16du:dateUtc="2024-12-27T03:17:00Z">
              <w:r w:rsidRPr="008421D5">
                <w:rPr>
                  <w:rFonts w:ascii="Times New Roman" w:eastAsia="Arial" w:hAnsi="Times New Roman" w:cs="Times New Roman"/>
                  <w:color w:val="000000"/>
                  <w:rPrChange w:id="1048" w:author="瑋婷 徐" w:date="2024-12-27T11:17:00Z" w16du:dateUtc="2024-12-27T03:17:00Z">
                    <w:rPr>
                      <w:rFonts w:ascii="Arial" w:eastAsia="Arial" w:hAnsi="Arial" w:cs="Arial"/>
                      <w:color w:val="000000"/>
                      <w:sz w:val="22"/>
                    </w:rPr>
                  </w:rPrChange>
                </w:rPr>
                <w:t>42.5</w:t>
              </w:r>
            </w:ins>
            <w:del w:id="1049" w:author="瑋婷 徐" w:date="2024-12-27T11:17:00Z" w16du:dateUtc="2024-12-27T03:17:00Z">
              <w:r w:rsidRPr="008421D5" w:rsidDel="00E17438">
                <w:rPr>
                  <w:rFonts w:ascii="Times New Roman" w:eastAsia="標楷體" w:hAnsi="Times New Roman" w:cs="Times New Roman"/>
                  <w:color w:val="000000"/>
                  <w:lang w:eastAsia="en-US"/>
                </w:rPr>
                <w:delText>34.0</w:delText>
              </w:r>
            </w:del>
          </w:p>
        </w:tc>
        <w:tc>
          <w:tcPr>
            <w:tcW w:w="917" w:type="dxa"/>
            <w:tcBorders>
              <w:top w:val="single" w:sz="4" w:space="0" w:color="000000"/>
              <w:bottom w:val="single" w:sz="4" w:space="0" w:color="000000"/>
            </w:tcBorders>
            <w:shd w:val="clear" w:color="auto" w:fill="FFFFFF"/>
            <w:vAlign w:val="center"/>
          </w:tcPr>
          <w:p w14:paraId="5B3FA924" w14:textId="09F3F721"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50" w:author="瑋婷 徐" w:date="2024-12-27T11:17:00Z" w16du:dateUtc="2024-12-27T03:17:00Z">
              <w:r w:rsidRPr="008421D5">
                <w:rPr>
                  <w:rFonts w:ascii="Times New Roman" w:eastAsia="Arial" w:hAnsi="Times New Roman" w:cs="Times New Roman"/>
                  <w:color w:val="000000"/>
                  <w:rPrChange w:id="1051" w:author="瑋婷 徐" w:date="2024-12-27T11:17:00Z" w16du:dateUtc="2024-12-27T03:17:00Z">
                    <w:rPr>
                      <w:rFonts w:ascii="Arial" w:eastAsia="Arial" w:hAnsi="Arial" w:cs="Arial"/>
                      <w:color w:val="000000"/>
                      <w:sz w:val="22"/>
                    </w:rPr>
                  </w:rPrChange>
                </w:rPr>
                <w:t>78.0</w:t>
              </w:r>
            </w:ins>
            <w:del w:id="1052" w:author="瑋婷 徐" w:date="2024-12-27T11:17:00Z" w16du:dateUtc="2024-12-27T03:17:00Z">
              <w:r w:rsidRPr="008421D5" w:rsidDel="00E17438">
                <w:rPr>
                  <w:rFonts w:ascii="Times New Roman" w:eastAsia="標楷體" w:hAnsi="Times New Roman" w:cs="Times New Roman"/>
                  <w:color w:val="000000"/>
                  <w:lang w:eastAsia="en-US"/>
                </w:rPr>
                <w:delText>93.5</w:delText>
              </w:r>
            </w:del>
          </w:p>
        </w:tc>
        <w:tc>
          <w:tcPr>
            <w:tcW w:w="922" w:type="dxa"/>
            <w:tcBorders>
              <w:top w:val="single" w:sz="4" w:space="0" w:color="000000"/>
              <w:bottom w:val="single" w:sz="4" w:space="0" w:color="000000"/>
            </w:tcBorders>
            <w:shd w:val="clear" w:color="auto" w:fill="FFFFFF"/>
            <w:vAlign w:val="center"/>
          </w:tcPr>
          <w:p w14:paraId="3448A844" w14:textId="44A5D5A5"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53" w:author="瑋婷 徐" w:date="2024-12-27T11:17:00Z" w16du:dateUtc="2024-12-27T03:17:00Z">
              <w:r w:rsidRPr="008421D5">
                <w:rPr>
                  <w:rFonts w:ascii="Times New Roman" w:eastAsia="Arial" w:hAnsi="Times New Roman" w:cs="Times New Roman"/>
                  <w:color w:val="000000"/>
                  <w:rPrChange w:id="1054" w:author="瑋婷 徐" w:date="2024-12-27T11:17:00Z" w16du:dateUtc="2024-12-27T03:17:00Z">
                    <w:rPr>
                      <w:rFonts w:ascii="Arial" w:eastAsia="Arial" w:hAnsi="Arial" w:cs="Arial"/>
                      <w:color w:val="000000"/>
                      <w:sz w:val="22"/>
                    </w:rPr>
                  </w:rPrChange>
                </w:rPr>
                <w:t>1.0</w:t>
              </w:r>
            </w:ins>
            <w:del w:id="1055" w:author="瑋婷 徐" w:date="2024-12-27T11:17:00Z" w16du:dateUtc="2024-12-27T03:17:00Z">
              <w:r w:rsidRPr="008421D5" w:rsidDel="00E17438">
                <w:rPr>
                  <w:rFonts w:ascii="Times New Roman" w:eastAsia="標楷體" w:hAnsi="Times New Roman" w:cs="Times New Roman"/>
                  <w:color w:val="000000"/>
                  <w:lang w:eastAsia="en-US"/>
                </w:rPr>
                <w:delText>10.5</w:delText>
              </w:r>
            </w:del>
          </w:p>
        </w:tc>
        <w:tc>
          <w:tcPr>
            <w:tcW w:w="1035" w:type="dxa"/>
            <w:tcBorders>
              <w:top w:val="single" w:sz="4" w:space="0" w:color="000000"/>
              <w:bottom w:val="single" w:sz="4" w:space="0" w:color="000000"/>
            </w:tcBorders>
            <w:shd w:val="clear" w:color="auto" w:fill="FFFFFF"/>
            <w:vAlign w:val="center"/>
          </w:tcPr>
          <w:p w14:paraId="626BF88A" w14:textId="4C715ECF"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56" w:author="瑋婷 徐" w:date="2024-12-27T11:17:00Z" w16du:dateUtc="2024-12-27T03:17:00Z">
              <w:r w:rsidRPr="008421D5">
                <w:rPr>
                  <w:rFonts w:ascii="Times New Roman" w:eastAsia="Arial" w:hAnsi="Times New Roman" w:cs="Times New Roman"/>
                  <w:color w:val="000000"/>
                  <w:rPrChange w:id="1057" w:author="瑋婷 徐" w:date="2024-12-27T11:17:00Z" w16du:dateUtc="2024-12-27T03:17:00Z">
                    <w:rPr>
                      <w:rFonts w:ascii="Arial" w:eastAsia="Arial" w:hAnsi="Arial" w:cs="Arial"/>
                      <w:color w:val="000000"/>
                      <w:sz w:val="22"/>
                    </w:rPr>
                  </w:rPrChange>
                </w:rPr>
                <w:t>0.033</w:t>
              </w:r>
            </w:ins>
            <w:del w:id="1058" w:author="瑋婷 徐" w:date="2024-12-27T11:17:00Z" w16du:dateUtc="2024-12-27T03:17:00Z">
              <w:r w:rsidRPr="008421D5" w:rsidDel="00E17438">
                <w:rPr>
                  <w:rFonts w:ascii="Times New Roman" w:eastAsia="標楷體" w:hAnsi="Times New Roman" w:cs="Times New Roman"/>
                  <w:color w:val="000000"/>
                  <w:lang w:eastAsia="en-US"/>
                </w:rPr>
                <w:delText>0.041</w:delText>
              </w:r>
            </w:del>
          </w:p>
        </w:tc>
        <w:tc>
          <w:tcPr>
            <w:tcW w:w="1034" w:type="dxa"/>
            <w:tcBorders>
              <w:top w:val="single" w:sz="4" w:space="0" w:color="000000"/>
              <w:bottom w:val="single" w:sz="4" w:space="0" w:color="000000"/>
            </w:tcBorders>
            <w:shd w:val="clear" w:color="auto" w:fill="FFFFFF"/>
            <w:vAlign w:val="center"/>
          </w:tcPr>
          <w:p w14:paraId="632ABD0B" w14:textId="3E68DB13" w:rsidR="008421D5" w:rsidRPr="008421D5" w:rsidRDefault="008421D5" w:rsidP="008421D5">
            <w:pPr>
              <w:spacing w:before="100" w:after="100"/>
              <w:ind w:left="100" w:right="100"/>
              <w:jc w:val="center"/>
              <w:rPr>
                <w:rFonts w:ascii="Times New Roman" w:eastAsia="標楷體" w:hAnsi="Times New Roman" w:cs="Times New Roman"/>
                <w:color w:val="000000"/>
                <w:lang w:eastAsia="en-US"/>
              </w:rPr>
            </w:pPr>
            <w:ins w:id="1059" w:author="瑋婷 徐" w:date="2024-12-27T11:17:00Z" w16du:dateUtc="2024-12-27T03:17:00Z">
              <w:r w:rsidRPr="008421D5">
                <w:rPr>
                  <w:rFonts w:ascii="Times New Roman" w:eastAsia="Arial" w:hAnsi="Times New Roman" w:cs="Times New Roman"/>
                  <w:color w:val="000000"/>
                  <w:rPrChange w:id="1060" w:author="瑋婷 徐" w:date="2024-12-27T11:17:00Z" w16du:dateUtc="2024-12-27T03:17:00Z">
                    <w:rPr>
                      <w:rFonts w:ascii="Arial" w:eastAsia="Arial" w:hAnsi="Arial" w:cs="Arial"/>
                      <w:color w:val="000000"/>
                      <w:sz w:val="22"/>
                    </w:rPr>
                  </w:rPrChange>
                </w:rPr>
                <w:t>0.001</w:t>
              </w:r>
            </w:ins>
            <w:del w:id="1061" w:author="瑋婷 徐" w:date="2024-12-27T11:17:00Z" w16du:dateUtc="2024-12-27T03:17:00Z">
              <w:r w:rsidRPr="008421D5" w:rsidDel="00E17438">
                <w:rPr>
                  <w:rFonts w:ascii="Times New Roman" w:eastAsia="標楷體" w:hAnsi="Times New Roman" w:cs="Times New Roman"/>
                  <w:color w:val="000000"/>
                  <w:lang w:eastAsia="en-US"/>
                </w:rPr>
                <w:delText>0.004</w:delText>
              </w:r>
            </w:del>
          </w:p>
        </w:tc>
      </w:tr>
    </w:tbl>
    <w:p w14:paraId="04E679F5" w14:textId="3122F137" w:rsidR="00D93FCC" w:rsidRDefault="002435EC">
      <w:pPr>
        <w:rPr>
          <w:rFonts w:ascii="Times New Roman" w:eastAsia="標楷體" w:hAnsi="Times New Roman" w:cs="Times New Roman"/>
        </w:rPr>
      </w:pPr>
      <w:r>
        <w:rPr>
          <w:rFonts w:ascii="Times New Roman" w:eastAsia="標楷體" w:hAnsi="Times New Roman" w:cs="Times New Roman"/>
        </w:rPr>
        <w:t>註：</w:t>
      </w:r>
      <w:r>
        <w:rPr>
          <w:rFonts w:ascii="Times New Roman" w:eastAsia="標楷體" w:hAnsi="Times New Roman" w:cs="Times New Roman"/>
          <w:color w:val="000000"/>
        </w:rPr>
        <w:t>EL</w:t>
      </w:r>
      <w:r>
        <w:rPr>
          <w:rFonts w:ascii="Times New Roman" w:eastAsia="標楷體" w:hAnsi="Times New Roman" w:cs="Times New Roman"/>
          <w:color w:val="000000"/>
        </w:rPr>
        <w:t>表示海拔高度</w:t>
      </w:r>
      <w:r>
        <w:rPr>
          <w:rFonts w:ascii="Times New Roman" w:eastAsia="標楷體" w:hAnsi="Times New Roman" w:cs="Times New Roman"/>
          <w:color w:val="000000"/>
        </w:rPr>
        <w:t>(Elevation)</w:t>
      </w:r>
      <w:r>
        <w:rPr>
          <w:rFonts w:ascii="Times New Roman" w:eastAsia="標楷體" w:hAnsi="Times New Roman" w:cs="Times New Roman"/>
          <w:color w:val="000000"/>
        </w:rPr>
        <w:t>。</w:t>
      </w:r>
      <w:r>
        <w:rPr>
          <w:rFonts w:ascii="Times New Roman" w:eastAsia="標楷體" w:hAnsi="Times New Roman" w:cs="Times New Roman"/>
          <w:sz w:val="28"/>
        </w:rPr>
        <w:t xml:space="preserve"> </w:t>
      </w:r>
      <w:r>
        <w:br w:type="page"/>
      </w:r>
    </w:p>
    <w:p w14:paraId="18E17237" w14:textId="42D9B0EA" w:rsidR="00D93FCC" w:rsidRDefault="002435EC">
      <w:pPr>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7</w:t>
      </w:r>
      <w:r>
        <w:rPr>
          <w:rFonts w:ascii="Times New Roman" w:eastAsia="標楷體" w:hAnsi="Times New Roman" w:cs="Times New Roman"/>
        </w:rPr>
        <w:t>、</w:t>
      </w:r>
      <w:r>
        <w:rPr>
          <w:rFonts w:ascii="Times New Roman" w:eastAsia="標楷體" w:hAnsi="Times New Roman" w:cs="Times New Roman"/>
        </w:rPr>
        <w:t>202</w:t>
      </w:r>
      <w:del w:id="1062" w:author="瑋婷 徐" w:date="2024-12-27T11:15:00Z" w16du:dateUtc="2024-12-27T03:15:00Z">
        <w:r w:rsidDel="008421D5">
          <w:rPr>
            <w:rFonts w:ascii="Times New Roman" w:eastAsia="標楷體" w:hAnsi="Times New Roman" w:cs="Times New Roman"/>
          </w:rPr>
          <w:delText>3</w:delText>
        </w:r>
      </w:del>
      <w:ins w:id="1063" w:author="瑋婷 徐" w:date="2024-12-27T11:15:00Z" w16du:dateUtc="2024-12-27T03:15:00Z">
        <w:r w:rsidR="008421D5">
          <w:rPr>
            <w:rFonts w:ascii="Times New Roman" w:eastAsia="標楷體" w:hAnsi="Times New Roman" w:cs="Times New Roman" w:hint="eastAsia"/>
          </w:rPr>
          <w:t>4</w:t>
        </w:r>
      </w:ins>
      <w:r>
        <w:rPr>
          <w:rFonts w:ascii="Times New Roman" w:eastAsia="標楷體" w:hAnsi="Times New Roman" w:cs="Times New Roman"/>
        </w:rPr>
        <w:t>年各分署位在海拔</w:t>
      </w:r>
      <w:r>
        <w:rPr>
          <w:rFonts w:ascii="Times New Roman" w:eastAsia="標楷體" w:hAnsi="Times New Roman" w:cs="Times New Roman"/>
        </w:rPr>
        <w:t>50 m</w:t>
      </w:r>
      <w:r>
        <w:rPr>
          <w:rFonts w:ascii="Times New Roman" w:eastAsia="標楷體" w:hAnsi="Times New Roman" w:cs="Times New Roman"/>
        </w:rPr>
        <w:t>以上森林的調查樣點數、臺灣獼猴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的猴群數及相對密度</w:t>
      </w:r>
      <w:r>
        <w:rPr>
          <w:rFonts w:ascii="Times New Roman" w:eastAsia="標楷體" w:hAnsi="Times New Roman" w:cs="Times New Roman"/>
        </w:rPr>
        <w:t>(n=2)</w:t>
      </w:r>
    </w:p>
    <w:tbl>
      <w:tblPr>
        <w:tblW w:w="5000" w:type="pct"/>
        <w:tblInd w:w="-70" w:type="dxa"/>
        <w:tblLayout w:type="fixed"/>
        <w:tblCellMar>
          <w:top w:w="15" w:type="dxa"/>
          <w:left w:w="28" w:type="dxa"/>
          <w:right w:w="28" w:type="dxa"/>
        </w:tblCellMar>
        <w:tblLook w:val="0000" w:firstRow="0" w:lastRow="0" w:firstColumn="0" w:lastColumn="0" w:noHBand="0" w:noVBand="0"/>
      </w:tblPr>
      <w:tblGrid>
        <w:gridCol w:w="1642"/>
        <w:gridCol w:w="1277"/>
        <w:gridCol w:w="940"/>
        <w:gridCol w:w="1278"/>
        <w:gridCol w:w="686"/>
        <w:gridCol w:w="1277"/>
        <w:gridCol w:w="1190"/>
        <w:tblGridChange w:id="1064">
          <w:tblGrid>
            <w:gridCol w:w="248"/>
            <w:gridCol w:w="1394"/>
            <w:gridCol w:w="248"/>
            <w:gridCol w:w="1029"/>
            <w:gridCol w:w="248"/>
            <w:gridCol w:w="692"/>
            <w:gridCol w:w="248"/>
            <w:gridCol w:w="1030"/>
            <w:gridCol w:w="248"/>
            <w:gridCol w:w="438"/>
            <w:gridCol w:w="248"/>
            <w:gridCol w:w="1029"/>
            <w:gridCol w:w="248"/>
            <w:gridCol w:w="942"/>
            <w:gridCol w:w="248"/>
          </w:tblGrid>
        </w:tblGridChange>
      </w:tblGrid>
      <w:tr w:rsidR="00D93FCC" w14:paraId="0893F1E0" w14:textId="77777777" w:rsidTr="00EE3504">
        <w:trPr>
          <w:trHeight w:val="743"/>
        </w:trPr>
        <w:tc>
          <w:tcPr>
            <w:tcW w:w="1642" w:type="dxa"/>
            <w:vMerge w:val="restart"/>
            <w:tcBorders>
              <w:top w:val="single" w:sz="8" w:space="0" w:color="000000"/>
              <w:left w:val="single" w:sz="6" w:space="0" w:color="FFFFFF"/>
              <w:bottom w:val="single" w:sz="8" w:space="0" w:color="000000"/>
              <w:right w:val="single" w:sz="6" w:space="0" w:color="FFFFFF"/>
            </w:tcBorders>
            <w:vAlign w:val="center"/>
          </w:tcPr>
          <w:p w14:paraId="1BE76307"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分署</w:t>
            </w:r>
          </w:p>
        </w:tc>
        <w:tc>
          <w:tcPr>
            <w:tcW w:w="2217" w:type="dxa"/>
            <w:gridSpan w:val="2"/>
            <w:tcBorders>
              <w:top w:val="single" w:sz="8" w:space="0" w:color="000000"/>
              <w:left w:val="single" w:sz="6" w:space="0" w:color="FFFFFF"/>
              <w:bottom w:val="single" w:sz="8" w:space="0" w:color="000000"/>
              <w:right w:val="single" w:sz="6" w:space="0" w:color="FFFFFF"/>
            </w:tcBorders>
            <w:vAlign w:val="center"/>
          </w:tcPr>
          <w:p w14:paraId="16CEBC1E"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樣點數</w:t>
            </w:r>
          </w:p>
        </w:tc>
        <w:tc>
          <w:tcPr>
            <w:tcW w:w="1964" w:type="dxa"/>
            <w:gridSpan w:val="2"/>
            <w:tcBorders>
              <w:top w:val="single" w:sz="8" w:space="0" w:color="000000"/>
              <w:left w:val="single" w:sz="6" w:space="0" w:color="FFFFFF"/>
              <w:bottom w:val="single" w:sz="8" w:space="0" w:color="000000"/>
              <w:right w:val="single" w:sz="6" w:space="0" w:color="FFFFFF"/>
            </w:tcBorders>
            <w:vAlign w:val="center"/>
          </w:tcPr>
          <w:p w14:paraId="141383B2"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猴群數</w:t>
            </w:r>
          </w:p>
        </w:tc>
        <w:tc>
          <w:tcPr>
            <w:tcW w:w="2467" w:type="dxa"/>
            <w:gridSpan w:val="2"/>
            <w:tcBorders>
              <w:top w:val="single" w:sz="8" w:space="0" w:color="000000"/>
              <w:left w:val="single" w:sz="6" w:space="0" w:color="FFFFFF"/>
              <w:bottom w:val="single" w:sz="8" w:space="0" w:color="000000"/>
              <w:right w:val="single" w:sz="6" w:space="0" w:color="FFFFFF"/>
            </w:tcBorders>
            <w:vAlign w:val="center"/>
          </w:tcPr>
          <w:p w14:paraId="4BB0115D"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相對密度</w:t>
            </w:r>
          </w:p>
          <w:p w14:paraId="3C97047D"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w:t>
            </w:r>
            <w:r>
              <w:rPr>
                <w:rFonts w:ascii="Times New Roman" w:eastAsia="標楷體" w:hAnsi="Times New Roman" w:cs="Times New Roman"/>
              </w:rPr>
              <w:t>群</w:t>
            </w:r>
            <w:r>
              <w:rPr>
                <w:rFonts w:ascii="Times New Roman" w:eastAsia="標楷體" w:hAnsi="Times New Roman" w:cs="Times New Roman"/>
              </w:rPr>
              <w:t>/</w:t>
            </w:r>
            <w:r>
              <w:rPr>
                <w:rFonts w:ascii="Times New Roman" w:eastAsia="標楷體" w:hAnsi="Times New Roman" w:cs="Times New Roman"/>
              </w:rPr>
              <w:t>樣點</w:t>
            </w:r>
            <w:r>
              <w:rPr>
                <w:rFonts w:ascii="Times New Roman" w:eastAsia="標楷體" w:hAnsi="Times New Roman" w:cs="Times New Roman"/>
              </w:rPr>
              <w:t>)</w:t>
            </w:r>
          </w:p>
        </w:tc>
      </w:tr>
      <w:tr w:rsidR="00D93FCC" w14:paraId="00FA84C2" w14:textId="77777777" w:rsidTr="00EE3504">
        <w:trPr>
          <w:trHeight w:val="650"/>
        </w:trPr>
        <w:tc>
          <w:tcPr>
            <w:tcW w:w="1642" w:type="dxa"/>
            <w:vMerge/>
            <w:tcBorders>
              <w:top w:val="single" w:sz="8" w:space="0" w:color="000000"/>
              <w:left w:val="single" w:sz="6" w:space="0" w:color="FFFFFF"/>
              <w:bottom w:val="single" w:sz="8" w:space="0" w:color="000000"/>
              <w:right w:val="single" w:sz="6" w:space="0" w:color="FFFFFF"/>
            </w:tcBorders>
            <w:tcMar>
              <w:top w:w="0" w:type="dxa"/>
              <w:left w:w="7" w:type="dxa"/>
              <w:right w:w="7" w:type="dxa"/>
            </w:tcMar>
            <w:vAlign w:val="center"/>
          </w:tcPr>
          <w:p w14:paraId="2EB2D646" w14:textId="77777777" w:rsidR="00D93FCC" w:rsidRDefault="00D93FCC"/>
        </w:tc>
        <w:tc>
          <w:tcPr>
            <w:tcW w:w="1277" w:type="dxa"/>
            <w:tcBorders>
              <w:top w:val="single" w:sz="8" w:space="0" w:color="000000"/>
              <w:left w:val="single" w:sz="6" w:space="0" w:color="FFFFFF"/>
              <w:bottom w:val="single" w:sz="8" w:space="0" w:color="000000"/>
              <w:right w:val="single" w:sz="6" w:space="0" w:color="FFFFFF"/>
            </w:tcBorders>
            <w:vAlign w:val="center"/>
          </w:tcPr>
          <w:p w14:paraId="1DD3023D"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Mean</w:t>
            </w:r>
          </w:p>
        </w:tc>
        <w:tc>
          <w:tcPr>
            <w:tcW w:w="940" w:type="dxa"/>
            <w:tcBorders>
              <w:top w:val="single" w:sz="8" w:space="0" w:color="000000"/>
              <w:left w:val="single" w:sz="6" w:space="0" w:color="FFFFFF"/>
              <w:bottom w:val="single" w:sz="8" w:space="0" w:color="000000"/>
              <w:right w:val="single" w:sz="6" w:space="0" w:color="FFFFFF"/>
            </w:tcBorders>
            <w:vAlign w:val="center"/>
          </w:tcPr>
          <w:p w14:paraId="4309AA96" w14:textId="6A66BB44" w:rsidR="00D93FCC" w:rsidRDefault="005F5354">
            <w:pPr>
              <w:jc w:val="center"/>
              <w:rPr>
                <w:rFonts w:ascii="Times New Roman" w:eastAsia="標楷體" w:hAnsi="Times New Roman" w:cs="Times New Roman"/>
              </w:rPr>
            </w:pPr>
            <w:r>
              <w:rPr>
                <w:rFonts w:ascii="Times New Roman" w:eastAsia="標楷體" w:hAnsi="Times New Roman" w:cs="Times New Roman"/>
              </w:rPr>
              <w:t>SE</w:t>
            </w:r>
          </w:p>
        </w:tc>
        <w:tc>
          <w:tcPr>
            <w:tcW w:w="1278" w:type="dxa"/>
            <w:tcBorders>
              <w:top w:val="single" w:sz="8" w:space="0" w:color="000000"/>
              <w:left w:val="single" w:sz="6" w:space="0" w:color="FFFFFF"/>
              <w:bottom w:val="single" w:sz="8" w:space="0" w:color="000000"/>
              <w:right w:val="single" w:sz="6" w:space="0" w:color="FFFFFF"/>
            </w:tcBorders>
            <w:vAlign w:val="center"/>
          </w:tcPr>
          <w:p w14:paraId="64E220D2"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Mean</w:t>
            </w:r>
          </w:p>
        </w:tc>
        <w:tc>
          <w:tcPr>
            <w:tcW w:w="686" w:type="dxa"/>
            <w:tcBorders>
              <w:top w:val="single" w:sz="8" w:space="0" w:color="000000"/>
              <w:left w:val="single" w:sz="6" w:space="0" w:color="FFFFFF"/>
              <w:bottom w:val="single" w:sz="8" w:space="0" w:color="000000"/>
              <w:right w:val="single" w:sz="6" w:space="0" w:color="FFFFFF"/>
            </w:tcBorders>
            <w:vAlign w:val="center"/>
          </w:tcPr>
          <w:p w14:paraId="5211FA72" w14:textId="4B097DBD" w:rsidR="00D93FCC" w:rsidRDefault="005F5354">
            <w:pPr>
              <w:jc w:val="center"/>
              <w:rPr>
                <w:rFonts w:ascii="Times New Roman" w:eastAsia="標楷體" w:hAnsi="Times New Roman" w:cs="Times New Roman"/>
              </w:rPr>
            </w:pPr>
            <w:r>
              <w:rPr>
                <w:rFonts w:ascii="Times New Roman" w:eastAsia="標楷體" w:hAnsi="Times New Roman" w:cs="Times New Roman"/>
              </w:rPr>
              <w:t>SE</w:t>
            </w:r>
          </w:p>
        </w:tc>
        <w:tc>
          <w:tcPr>
            <w:tcW w:w="1277" w:type="dxa"/>
            <w:tcBorders>
              <w:top w:val="single" w:sz="8" w:space="0" w:color="000000"/>
              <w:left w:val="single" w:sz="6" w:space="0" w:color="FFFFFF"/>
              <w:bottom w:val="single" w:sz="8" w:space="0" w:color="000000"/>
              <w:right w:val="single" w:sz="6" w:space="0" w:color="FFFFFF"/>
            </w:tcBorders>
            <w:vAlign w:val="center"/>
          </w:tcPr>
          <w:p w14:paraId="16C1BF4F"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Mean</w:t>
            </w:r>
          </w:p>
        </w:tc>
        <w:tc>
          <w:tcPr>
            <w:tcW w:w="1190" w:type="dxa"/>
            <w:tcBorders>
              <w:top w:val="single" w:sz="8" w:space="0" w:color="000000"/>
              <w:left w:val="single" w:sz="6" w:space="0" w:color="FFFFFF"/>
              <w:bottom w:val="single" w:sz="8" w:space="0" w:color="000000"/>
              <w:right w:val="single" w:sz="6" w:space="0" w:color="FFFFFF"/>
            </w:tcBorders>
            <w:vAlign w:val="center"/>
          </w:tcPr>
          <w:p w14:paraId="21D4EFA6" w14:textId="44229AA2" w:rsidR="00D93FCC" w:rsidRDefault="005F5354">
            <w:pPr>
              <w:jc w:val="center"/>
              <w:rPr>
                <w:rFonts w:ascii="Times New Roman" w:eastAsia="標楷體" w:hAnsi="Times New Roman" w:cs="Times New Roman"/>
              </w:rPr>
            </w:pPr>
            <w:r>
              <w:rPr>
                <w:rFonts w:ascii="Times New Roman" w:eastAsia="標楷體" w:hAnsi="Times New Roman" w:cs="Times New Roman"/>
              </w:rPr>
              <w:t>SE</w:t>
            </w:r>
          </w:p>
        </w:tc>
      </w:tr>
      <w:tr w:rsidR="00EE3504" w14:paraId="3CEDE9CB" w14:textId="77777777" w:rsidTr="00EE3504">
        <w:tblPrEx>
          <w:tblW w:w="5000" w:type="pct"/>
          <w:tblInd w:w="-70" w:type="dxa"/>
          <w:tblLayout w:type="fixed"/>
          <w:tblCellMar>
            <w:top w:w="15" w:type="dxa"/>
            <w:left w:w="28" w:type="dxa"/>
            <w:right w:w="28" w:type="dxa"/>
          </w:tblCellMar>
          <w:tblLook w:val="0000" w:firstRow="0" w:lastRow="0" w:firstColumn="0" w:lastColumn="0" w:noHBand="0" w:noVBand="0"/>
          <w:tblPrExChange w:id="1065" w:author="瑋婷 徐" w:date="2024-12-27T11:22:00Z" w16du:dateUtc="2024-12-27T03:22:00Z">
            <w:tblPrEx>
              <w:tblW w:w="5000" w:type="pct"/>
              <w:tblInd w:w="-70" w:type="dxa"/>
              <w:tblLayout w:type="fixed"/>
              <w:tblCellMar>
                <w:top w:w="15" w:type="dxa"/>
                <w:left w:w="28" w:type="dxa"/>
                <w:right w:w="28" w:type="dxa"/>
              </w:tblCellMar>
              <w:tblLook w:val="0000" w:firstRow="0" w:lastRow="0" w:firstColumn="0" w:lastColumn="0" w:noHBand="0" w:noVBand="0"/>
            </w:tblPrEx>
          </w:tblPrExChange>
        </w:tblPrEx>
        <w:trPr>
          <w:trHeight w:val="650"/>
          <w:trPrChange w:id="1066" w:author="瑋婷 徐" w:date="2024-12-27T11:22:00Z" w16du:dateUtc="2024-12-27T03:22:00Z">
            <w:trPr>
              <w:gridBefore w:val="1"/>
              <w:trHeight w:val="650"/>
            </w:trPr>
          </w:trPrChange>
        </w:trPr>
        <w:tc>
          <w:tcPr>
            <w:tcW w:w="1642" w:type="dxa"/>
            <w:tcBorders>
              <w:top w:val="single" w:sz="8" w:space="0" w:color="000000"/>
              <w:left w:val="single" w:sz="6" w:space="0" w:color="FFFFFF"/>
              <w:bottom w:val="single" w:sz="6" w:space="0" w:color="FFFFFF"/>
              <w:right w:val="single" w:sz="6" w:space="0" w:color="FFFFFF"/>
            </w:tcBorders>
            <w:vAlign w:val="center"/>
            <w:tcPrChange w:id="1067" w:author="瑋婷 徐" w:date="2024-12-27T11:22:00Z" w16du:dateUtc="2024-12-27T03:22:00Z">
              <w:tcPr>
                <w:tcW w:w="1642" w:type="dxa"/>
                <w:gridSpan w:val="2"/>
                <w:tcBorders>
                  <w:top w:val="single" w:sz="8" w:space="0" w:color="000000"/>
                  <w:left w:val="single" w:sz="6" w:space="0" w:color="FFFFFF"/>
                  <w:bottom w:val="single" w:sz="6" w:space="0" w:color="FFFFFF"/>
                  <w:right w:val="single" w:sz="6" w:space="0" w:color="FFFFFF"/>
                </w:tcBorders>
                <w:vAlign w:val="center"/>
              </w:tcPr>
            </w:tcPrChange>
          </w:tcPr>
          <w:p w14:paraId="25C3A49A" w14:textId="77777777" w:rsidR="00EE3504" w:rsidRDefault="00EE3504" w:rsidP="00EE3504">
            <w:pPr>
              <w:jc w:val="center"/>
              <w:rPr>
                <w:rFonts w:ascii="Times New Roman" w:eastAsia="標楷體" w:hAnsi="Times New Roman" w:cs="Times New Roman"/>
              </w:rPr>
            </w:pPr>
            <w:r>
              <w:rPr>
                <w:rFonts w:ascii="Times New Roman" w:eastAsia="標楷體" w:hAnsi="Times New Roman" w:cs="Times New Roman"/>
              </w:rPr>
              <w:t>宜蘭</w:t>
            </w:r>
          </w:p>
        </w:tc>
        <w:tc>
          <w:tcPr>
            <w:tcW w:w="1277"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Change w:id="1068" w:author="瑋婷 徐" w:date="2024-12-27T11:22:00Z" w16du:dateUtc="2024-12-27T03:22:00Z">
              <w:tcPr>
                <w:tcW w:w="1277" w:type="dxa"/>
                <w:gridSpan w:val="2"/>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tcPrChange>
          </w:tcPr>
          <w:p w14:paraId="5D8E5C2C" w14:textId="395171DA" w:rsidR="00EE3504" w:rsidRPr="00EE3504" w:rsidRDefault="00EE3504">
            <w:pPr>
              <w:widowControl w:val="0"/>
              <w:jc w:val="center"/>
              <w:rPr>
                <w:rFonts w:ascii="Times New Roman" w:eastAsia="標楷體" w:hAnsi="Times New Roman" w:cs="Times New Roman"/>
                <w:rPrChange w:id="1069" w:author="瑋婷 徐" w:date="2024-12-27T11:22:00Z" w16du:dateUtc="2024-12-27T03:22:00Z">
                  <w:rPr>
                    <w:rFonts w:ascii="Times New Roman" w:eastAsia="標楷體" w:hAnsi="Times New Roman" w:cs="Times New Roman"/>
                    <w:color w:val="000000"/>
                  </w:rPr>
                </w:rPrChange>
              </w:rPr>
              <w:pPrChange w:id="1070" w:author="瑋婷 徐" w:date="2024-12-27T11:22:00Z" w16du:dateUtc="2024-12-27T03:22:00Z">
                <w:pPr>
                  <w:jc w:val="center"/>
                </w:pPr>
              </w:pPrChange>
            </w:pPr>
            <w:ins w:id="1071" w:author="瑋婷 徐" w:date="2024-12-27T11:21:00Z" w16du:dateUtc="2024-12-27T03:21:00Z">
              <w:r w:rsidRPr="00EE3504">
                <w:rPr>
                  <w:rFonts w:ascii="Times New Roman" w:eastAsia="標楷體" w:hAnsi="Times New Roman" w:cs="Times New Roman"/>
                  <w:rPrChange w:id="1072" w:author="瑋婷 徐" w:date="2024-12-27T11:22:00Z" w16du:dateUtc="2024-12-27T03:22:00Z">
                    <w:rPr>
                      <w:rFonts w:ascii="Arial" w:eastAsia="Arial" w:hAnsi="Arial" w:cs="Arial"/>
                      <w:color w:val="000000"/>
                      <w:sz w:val="22"/>
                    </w:rPr>
                  </w:rPrChange>
                </w:rPr>
                <w:t>251.0</w:t>
              </w:r>
            </w:ins>
            <w:del w:id="1073" w:author="瑋婷 徐" w:date="2024-12-27T11:21:00Z" w16du:dateUtc="2024-12-27T03:21:00Z">
              <w:r w:rsidRPr="00EE3504" w:rsidDel="00350BD7">
                <w:rPr>
                  <w:rFonts w:ascii="Times New Roman" w:eastAsia="標楷體" w:hAnsi="Times New Roman" w:cs="Times New Roman"/>
                  <w:rPrChange w:id="1074" w:author="瑋婷 徐" w:date="2024-12-27T11:22:00Z" w16du:dateUtc="2024-12-27T03:22:00Z">
                    <w:rPr>
                      <w:rFonts w:ascii="Times New Roman" w:eastAsia="標楷體" w:hAnsi="Times New Roman" w:cs="Times New Roman"/>
                      <w:color w:val="000000"/>
                    </w:rPr>
                  </w:rPrChange>
                </w:rPr>
                <w:delText>246.0</w:delText>
              </w:r>
            </w:del>
          </w:p>
        </w:tc>
        <w:tc>
          <w:tcPr>
            <w:tcW w:w="940"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Change w:id="1075" w:author="瑋婷 徐" w:date="2024-12-27T11:22:00Z" w16du:dateUtc="2024-12-27T03:22:00Z">
              <w:tcPr>
                <w:tcW w:w="940" w:type="dxa"/>
                <w:gridSpan w:val="2"/>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tcPrChange>
          </w:tcPr>
          <w:p w14:paraId="3972DA1D" w14:textId="2E10054B" w:rsidR="00EE3504" w:rsidRPr="00EE3504" w:rsidRDefault="00EE3504">
            <w:pPr>
              <w:widowControl w:val="0"/>
              <w:jc w:val="center"/>
              <w:rPr>
                <w:rFonts w:ascii="Times New Roman" w:eastAsia="標楷體" w:hAnsi="Times New Roman" w:cs="Times New Roman"/>
                <w:rPrChange w:id="1076" w:author="瑋婷 徐" w:date="2024-12-27T11:22:00Z" w16du:dateUtc="2024-12-27T03:22:00Z">
                  <w:rPr>
                    <w:rFonts w:ascii="Times New Roman" w:eastAsia="標楷體" w:hAnsi="Times New Roman" w:cs="Times New Roman"/>
                    <w:color w:val="000000"/>
                  </w:rPr>
                </w:rPrChange>
              </w:rPr>
              <w:pPrChange w:id="1077" w:author="瑋婷 徐" w:date="2024-12-27T11:22:00Z" w16du:dateUtc="2024-12-27T03:22:00Z">
                <w:pPr>
                  <w:jc w:val="center"/>
                </w:pPr>
              </w:pPrChange>
            </w:pPr>
            <w:ins w:id="1078" w:author="瑋婷 徐" w:date="2024-12-27T11:21:00Z" w16du:dateUtc="2024-12-27T03:21:00Z">
              <w:r w:rsidRPr="00EE3504">
                <w:rPr>
                  <w:rFonts w:ascii="Times New Roman" w:eastAsia="標楷體" w:hAnsi="Times New Roman" w:cs="Times New Roman"/>
                  <w:rPrChange w:id="1079" w:author="瑋婷 徐" w:date="2024-12-27T11:22:00Z" w16du:dateUtc="2024-12-27T03:22:00Z">
                    <w:rPr>
                      <w:rFonts w:ascii="Arial" w:eastAsia="Arial" w:hAnsi="Arial" w:cs="Arial"/>
                      <w:color w:val="000000"/>
                      <w:sz w:val="22"/>
                    </w:rPr>
                  </w:rPrChange>
                </w:rPr>
                <w:t>2.0</w:t>
              </w:r>
            </w:ins>
            <w:del w:id="1080" w:author="瑋婷 徐" w:date="2024-12-27T11:21:00Z" w16du:dateUtc="2024-12-27T03:21:00Z">
              <w:r w:rsidRPr="00EE3504" w:rsidDel="00350BD7">
                <w:rPr>
                  <w:rFonts w:ascii="Times New Roman" w:eastAsia="標楷體" w:hAnsi="Times New Roman" w:cs="Times New Roman"/>
                  <w:rPrChange w:id="1081" w:author="瑋婷 徐" w:date="2024-12-27T11:22:00Z" w16du:dateUtc="2024-12-27T03:22:00Z">
                    <w:rPr>
                      <w:rFonts w:ascii="Times New Roman" w:eastAsia="標楷體" w:hAnsi="Times New Roman" w:cs="Times New Roman"/>
                      <w:color w:val="000000"/>
                    </w:rPr>
                  </w:rPrChange>
                </w:rPr>
                <w:delText>5.0</w:delText>
              </w:r>
            </w:del>
          </w:p>
        </w:tc>
        <w:tc>
          <w:tcPr>
            <w:tcW w:w="1278"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Change w:id="1082" w:author="瑋婷 徐" w:date="2024-12-27T11:22:00Z" w16du:dateUtc="2024-12-27T03:22:00Z">
              <w:tcPr>
                <w:tcW w:w="1278" w:type="dxa"/>
                <w:gridSpan w:val="2"/>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tcPrChange>
          </w:tcPr>
          <w:p w14:paraId="06266FB1" w14:textId="3F710650" w:rsidR="00EE3504" w:rsidRPr="00EE3504" w:rsidRDefault="00EE3504">
            <w:pPr>
              <w:widowControl w:val="0"/>
              <w:jc w:val="center"/>
              <w:rPr>
                <w:rFonts w:ascii="Times New Roman" w:eastAsia="標楷體" w:hAnsi="Times New Roman" w:cs="Times New Roman"/>
                <w:rPrChange w:id="1083" w:author="瑋婷 徐" w:date="2024-12-27T11:22:00Z" w16du:dateUtc="2024-12-27T03:22:00Z">
                  <w:rPr>
                    <w:rFonts w:ascii="Times New Roman" w:eastAsia="標楷體" w:hAnsi="Times New Roman" w:cs="Times New Roman"/>
                    <w:color w:val="000000"/>
                  </w:rPr>
                </w:rPrChange>
              </w:rPr>
              <w:pPrChange w:id="1084" w:author="瑋婷 徐" w:date="2024-12-27T11:22:00Z" w16du:dateUtc="2024-12-27T03:22:00Z">
                <w:pPr>
                  <w:jc w:val="center"/>
                </w:pPr>
              </w:pPrChange>
            </w:pPr>
            <w:ins w:id="1085" w:author="瑋婷 徐" w:date="2024-12-27T11:21:00Z" w16du:dateUtc="2024-12-27T03:21:00Z">
              <w:r w:rsidRPr="00EE3504">
                <w:rPr>
                  <w:rFonts w:ascii="Times New Roman" w:eastAsia="標楷體" w:hAnsi="Times New Roman" w:cs="Times New Roman"/>
                  <w:rPrChange w:id="1086" w:author="瑋婷 徐" w:date="2024-12-27T11:22:00Z" w16du:dateUtc="2024-12-27T03:22:00Z">
                    <w:rPr>
                      <w:rFonts w:ascii="Arial" w:eastAsia="Arial" w:hAnsi="Arial" w:cs="Arial"/>
                      <w:color w:val="000000"/>
                      <w:sz w:val="22"/>
                    </w:rPr>
                  </w:rPrChange>
                </w:rPr>
                <w:t>5.5</w:t>
              </w:r>
            </w:ins>
            <w:del w:id="1087" w:author="瑋婷 徐" w:date="2024-12-27T11:21:00Z" w16du:dateUtc="2024-12-27T03:21:00Z">
              <w:r w:rsidRPr="00EE3504" w:rsidDel="00350BD7">
                <w:rPr>
                  <w:rFonts w:ascii="Times New Roman" w:eastAsia="標楷體" w:hAnsi="Times New Roman" w:cs="Times New Roman"/>
                  <w:rPrChange w:id="1088" w:author="瑋婷 徐" w:date="2024-12-27T11:22:00Z" w16du:dateUtc="2024-12-27T03:22:00Z">
                    <w:rPr>
                      <w:rFonts w:ascii="Times New Roman" w:eastAsia="標楷體" w:hAnsi="Times New Roman" w:cs="Times New Roman"/>
                      <w:color w:val="000000"/>
                    </w:rPr>
                  </w:rPrChange>
                </w:rPr>
                <w:delText>7.0</w:delText>
              </w:r>
            </w:del>
          </w:p>
        </w:tc>
        <w:tc>
          <w:tcPr>
            <w:tcW w:w="686"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Change w:id="1089" w:author="瑋婷 徐" w:date="2024-12-27T11:22:00Z" w16du:dateUtc="2024-12-27T03:22:00Z">
              <w:tcPr>
                <w:tcW w:w="686" w:type="dxa"/>
                <w:gridSpan w:val="2"/>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tcPrChange>
          </w:tcPr>
          <w:p w14:paraId="0B979506" w14:textId="5B6A6304" w:rsidR="00EE3504" w:rsidRPr="00EE3504" w:rsidRDefault="00EE3504">
            <w:pPr>
              <w:widowControl w:val="0"/>
              <w:jc w:val="center"/>
              <w:rPr>
                <w:rFonts w:ascii="Times New Roman" w:eastAsia="標楷體" w:hAnsi="Times New Roman" w:cs="Times New Roman"/>
                <w:rPrChange w:id="1090" w:author="瑋婷 徐" w:date="2024-12-27T11:22:00Z" w16du:dateUtc="2024-12-27T03:22:00Z">
                  <w:rPr>
                    <w:rFonts w:ascii="Times New Roman" w:eastAsia="標楷體" w:hAnsi="Times New Roman" w:cs="Times New Roman"/>
                    <w:color w:val="000000"/>
                  </w:rPr>
                </w:rPrChange>
              </w:rPr>
              <w:pPrChange w:id="1091" w:author="瑋婷 徐" w:date="2024-12-27T11:22:00Z" w16du:dateUtc="2024-12-27T03:22:00Z">
                <w:pPr>
                  <w:jc w:val="center"/>
                </w:pPr>
              </w:pPrChange>
            </w:pPr>
            <w:ins w:id="1092" w:author="瑋婷 徐" w:date="2024-12-27T11:21:00Z" w16du:dateUtc="2024-12-27T03:21:00Z">
              <w:r w:rsidRPr="00EE3504">
                <w:rPr>
                  <w:rFonts w:ascii="Times New Roman" w:eastAsia="標楷體" w:hAnsi="Times New Roman" w:cs="Times New Roman"/>
                  <w:rPrChange w:id="1093" w:author="瑋婷 徐" w:date="2024-12-27T11:22:00Z" w16du:dateUtc="2024-12-27T03:22:00Z">
                    <w:rPr>
                      <w:rFonts w:ascii="Arial" w:eastAsia="Arial" w:hAnsi="Arial" w:cs="Arial"/>
                      <w:color w:val="000000"/>
                      <w:sz w:val="22"/>
                    </w:rPr>
                  </w:rPrChange>
                </w:rPr>
                <w:t>0.5</w:t>
              </w:r>
            </w:ins>
            <w:del w:id="1094" w:author="瑋婷 徐" w:date="2024-12-27T11:21:00Z" w16du:dateUtc="2024-12-27T03:21:00Z">
              <w:r w:rsidRPr="00EE3504" w:rsidDel="00350BD7">
                <w:rPr>
                  <w:rFonts w:ascii="Times New Roman" w:eastAsia="標楷體" w:hAnsi="Times New Roman" w:cs="Times New Roman"/>
                  <w:rPrChange w:id="1095" w:author="瑋婷 徐" w:date="2024-12-27T11:22:00Z" w16du:dateUtc="2024-12-27T03:22:00Z">
                    <w:rPr>
                      <w:rFonts w:ascii="Times New Roman" w:eastAsia="標楷體" w:hAnsi="Times New Roman" w:cs="Times New Roman"/>
                      <w:color w:val="000000"/>
                    </w:rPr>
                  </w:rPrChange>
                </w:rPr>
                <w:delText>2.0</w:delText>
              </w:r>
            </w:del>
          </w:p>
        </w:tc>
        <w:tc>
          <w:tcPr>
            <w:tcW w:w="1277"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Change w:id="1096" w:author="瑋婷 徐" w:date="2024-12-27T11:22:00Z" w16du:dateUtc="2024-12-27T03:22:00Z">
              <w:tcPr>
                <w:tcW w:w="1277" w:type="dxa"/>
                <w:gridSpan w:val="2"/>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tcPrChange>
          </w:tcPr>
          <w:p w14:paraId="513CB1BD" w14:textId="1D358AB6" w:rsidR="00EE3504" w:rsidRPr="00EE3504" w:rsidRDefault="00EE3504">
            <w:pPr>
              <w:widowControl w:val="0"/>
              <w:jc w:val="center"/>
              <w:rPr>
                <w:rFonts w:ascii="Times New Roman" w:eastAsia="標楷體" w:hAnsi="Times New Roman" w:cs="Times New Roman"/>
                <w:rPrChange w:id="1097" w:author="瑋婷 徐" w:date="2024-12-27T11:22:00Z" w16du:dateUtc="2024-12-27T03:22:00Z">
                  <w:rPr>
                    <w:rFonts w:ascii="Times New Roman" w:eastAsia="標楷體" w:hAnsi="Times New Roman" w:cs="Times New Roman"/>
                    <w:color w:val="000000"/>
                  </w:rPr>
                </w:rPrChange>
              </w:rPr>
              <w:pPrChange w:id="1098" w:author="瑋婷 徐" w:date="2024-12-27T11:22:00Z" w16du:dateUtc="2024-12-27T03:22:00Z">
                <w:pPr>
                  <w:jc w:val="center"/>
                </w:pPr>
              </w:pPrChange>
            </w:pPr>
            <w:ins w:id="1099" w:author="瑋婷 徐" w:date="2024-12-27T11:21:00Z" w16du:dateUtc="2024-12-27T03:21:00Z">
              <w:r w:rsidRPr="00EE3504">
                <w:rPr>
                  <w:rFonts w:ascii="Times New Roman" w:eastAsia="標楷體" w:hAnsi="Times New Roman" w:cs="Times New Roman"/>
                  <w:rPrChange w:id="1100" w:author="瑋婷 徐" w:date="2024-12-27T11:22:00Z" w16du:dateUtc="2024-12-27T03:22:00Z">
                    <w:rPr>
                      <w:rFonts w:ascii="Arial" w:eastAsia="Arial" w:hAnsi="Arial" w:cs="Arial"/>
                      <w:color w:val="000000"/>
                      <w:sz w:val="22"/>
                    </w:rPr>
                  </w:rPrChange>
                </w:rPr>
                <w:t>0.022</w:t>
              </w:r>
            </w:ins>
            <w:del w:id="1101" w:author="瑋婷 徐" w:date="2024-12-27T11:21:00Z" w16du:dateUtc="2024-12-27T03:21:00Z">
              <w:r w:rsidRPr="00EE3504" w:rsidDel="00350BD7">
                <w:rPr>
                  <w:rFonts w:ascii="Times New Roman" w:eastAsia="標楷體" w:hAnsi="Times New Roman" w:cs="Times New Roman"/>
                  <w:rPrChange w:id="1102" w:author="瑋婷 徐" w:date="2024-12-27T11:22:00Z" w16du:dateUtc="2024-12-27T03:22:00Z">
                    <w:rPr>
                      <w:rFonts w:ascii="Times New Roman" w:eastAsia="標楷體" w:hAnsi="Times New Roman" w:cs="Times New Roman"/>
                      <w:color w:val="000000"/>
                    </w:rPr>
                  </w:rPrChange>
                </w:rPr>
                <w:delText>0.028</w:delText>
              </w:r>
            </w:del>
          </w:p>
        </w:tc>
        <w:tc>
          <w:tcPr>
            <w:tcW w:w="1190"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Change w:id="1103" w:author="瑋婷 徐" w:date="2024-12-27T11:22:00Z" w16du:dateUtc="2024-12-27T03:22:00Z">
              <w:tcPr>
                <w:tcW w:w="1190" w:type="dxa"/>
                <w:gridSpan w:val="2"/>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tcPrChange>
          </w:tcPr>
          <w:p w14:paraId="207B8018" w14:textId="5852F0CC" w:rsidR="00EE3504" w:rsidRPr="00EE3504" w:rsidRDefault="00EE3504">
            <w:pPr>
              <w:widowControl w:val="0"/>
              <w:jc w:val="center"/>
              <w:rPr>
                <w:rFonts w:ascii="Times New Roman" w:eastAsia="標楷體" w:hAnsi="Times New Roman" w:cs="Times New Roman"/>
                <w:rPrChange w:id="1104" w:author="瑋婷 徐" w:date="2024-12-27T11:22:00Z" w16du:dateUtc="2024-12-27T03:22:00Z">
                  <w:rPr>
                    <w:rFonts w:ascii="Times New Roman" w:eastAsia="標楷體" w:hAnsi="Times New Roman" w:cs="Times New Roman"/>
                    <w:color w:val="000000"/>
                  </w:rPr>
                </w:rPrChange>
              </w:rPr>
              <w:pPrChange w:id="1105" w:author="瑋婷 徐" w:date="2024-12-27T11:22:00Z" w16du:dateUtc="2024-12-27T03:22:00Z">
                <w:pPr>
                  <w:jc w:val="center"/>
                </w:pPr>
              </w:pPrChange>
            </w:pPr>
            <w:ins w:id="1106" w:author="瑋婷 徐" w:date="2024-12-27T11:21:00Z" w16du:dateUtc="2024-12-27T03:21:00Z">
              <w:r w:rsidRPr="00EE3504">
                <w:rPr>
                  <w:rFonts w:ascii="Times New Roman" w:eastAsia="標楷體" w:hAnsi="Times New Roman" w:cs="Times New Roman"/>
                  <w:rPrChange w:id="1107" w:author="瑋婷 徐" w:date="2024-12-27T11:22:00Z" w16du:dateUtc="2024-12-27T03:22:00Z">
                    <w:rPr>
                      <w:rFonts w:ascii="Arial" w:eastAsia="Arial" w:hAnsi="Arial" w:cs="Arial"/>
                      <w:color w:val="000000"/>
                      <w:sz w:val="22"/>
                    </w:rPr>
                  </w:rPrChange>
                </w:rPr>
                <w:t>0.002</w:t>
              </w:r>
            </w:ins>
            <w:del w:id="1108" w:author="瑋婷 徐" w:date="2024-12-27T11:21:00Z" w16du:dateUtc="2024-12-27T03:21:00Z">
              <w:r w:rsidRPr="00EE3504" w:rsidDel="00350BD7">
                <w:rPr>
                  <w:rFonts w:ascii="Times New Roman" w:eastAsia="標楷體" w:hAnsi="Times New Roman" w:cs="Times New Roman"/>
                  <w:rPrChange w:id="1109" w:author="瑋婷 徐" w:date="2024-12-27T11:22:00Z" w16du:dateUtc="2024-12-27T03:22:00Z">
                    <w:rPr>
                      <w:rFonts w:ascii="Times New Roman" w:eastAsia="標楷體" w:hAnsi="Times New Roman" w:cs="Times New Roman"/>
                      <w:color w:val="000000"/>
                    </w:rPr>
                  </w:rPrChange>
                </w:rPr>
                <w:delText>0.008</w:delText>
              </w:r>
            </w:del>
          </w:p>
        </w:tc>
      </w:tr>
      <w:tr w:rsidR="00EE3504" w14:paraId="069AF204" w14:textId="77777777" w:rsidTr="00EE3504">
        <w:tblPrEx>
          <w:tblW w:w="5000" w:type="pct"/>
          <w:tblInd w:w="-70" w:type="dxa"/>
          <w:tblLayout w:type="fixed"/>
          <w:tblCellMar>
            <w:top w:w="15" w:type="dxa"/>
            <w:left w:w="28" w:type="dxa"/>
            <w:right w:w="28" w:type="dxa"/>
          </w:tblCellMar>
          <w:tblLook w:val="0000" w:firstRow="0" w:lastRow="0" w:firstColumn="0" w:lastColumn="0" w:noHBand="0" w:noVBand="0"/>
          <w:tblPrExChange w:id="1110" w:author="瑋婷 徐" w:date="2024-12-27T11:22:00Z" w16du:dateUtc="2024-12-27T03:22:00Z">
            <w:tblPrEx>
              <w:tblW w:w="5000" w:type="pct"/>
              <w:tblInd w:w="-70" w:type="dxa"/>
              <w:tblLayout w:type="fixed"/>
              <w:tblCellMar>
                <w:top w:w="15" w:type="dxa"/>
                <w:left w:w="28" w:type="dxa"/>
                <w:right w:w="28" w:type="dxa"/>
              </w:tblCellMar>
              <w:tblLook w:val="0000" w:firstRow="0" w:lastRow="0" w:firstColumn="0" w:lastColumn="0" w:noHBand="0" w:noVBand="0"/>
            </w:tblPrEx>
          </w:tblPrExChange>
        </w:tblPrEx>
        <w:trPr>
          <w:trHeight w:val="650"/>
          <w:trPrChange w:id="1111" w:author="瑋婷 徐" w:date="2024-12-27T11:22:00Z" w16du:dateUtc="2024-12-27T03:22:00Z">
            <w:trPr>
              <w:gridBefore w:val="1"/>
              <w:trHeight w:val="650"/>
            </w:trPr>
          </w:trPrChange>
        </w:trPr>
        <w:tc>
          <w:tcPr>
            <w:tcW w:w="1642" w:type="dxa"/>
            <w:tcBorders>
              <w:top w:val="single" w:sz="6" w:space="0" w:color="FFFFFF"/>
              <w:left w:val="single" w:sz="6" w:space="0" w:color="FFFFFF"/>
              <w:bottom w:val="single" w:sz="6" w:space="0" w:color="FFFFFF"/>
              <w:right w:val="single" w:sz="6" w:space="0" w:color="FFFFFF"/>
            </w:tcBorders>
            <w:vAlign w:val="center"/>
            <w:tcPrChange w:id="1112" w:author="瑋婷 徐" w:date="2024-12-27T11:22:00Z" w16du:dateUtc="2024-12-27T03:22:00Z">
              <w:tcPr>
                <w:tcW w:w="1642" w:type="dxa"/>
                <w:gridSpan w:val="2"/>
                <w:tcBorders>
                  <w:top w:val="single" w:sz="6" w:space="0" w:color="FFFFFF"/>
                  <w:left w:val="single" w:sz="6" w:space="0" w:color="FFFFFF"/>
                  <w:bottom w:val="single" w:sz="6" w:space="0" w:color="FFFFFF"/>
                  <w:right w:val="single" w:sz="6" w:space="0" w:color="FFFFFF"/>
                </w:tcBorders>
                <w:vAlign w:val="center"/>
              </w:tcPr>
            </w:tcPrChange>
          </w:tcPr>
          <w:p w14:paraId="0E2ED8C1" w14:textId="77777777" w:rsidR="00EE3504" w:rsidRDefault="00EE3504" w:rsidP="00EE3504">
            <w:pPr>
              <w:jc w:val="center"/>
              <w:rPr>
                <w:rFonts w:ascii="Times New Roman" w:eastAsia="標楷體" w:hAnsi="Times New Roman" w:cs="Times New Roman"/>
              </w:rPr>
            </w:pPr>
            <w:r>
              <w:rPr>
                <w:rFonts w:ascii="Times New Roman" w:eastAsia="標楷體" w:hAnsi="Times New Roman" w:cs="Times New Roman"/>
              </w:rPr>
              <w:t>新竹</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113"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363E2CF2" w14:textId="1174FBF3" w:rsidR="00EE3504" w:rsidRPr="00EE3504" w:rsidRDefault="00EE3504">
            <w:pPr>
              <w:widowControl w:val="0"/>
              <w:jc w:val="center"/>
              <w:rPr>
                <w:rFonts w:ascii="Times New Roman" w:eastAsia="標楷體" w:hAnsi="Times New Roman" w:cs="Times New Roman"/>
                <w:rPrChange w:id="1114" w:author="瑋婷 徐" w:date="2024-12-27T11:22:00Z" w16du:dateUtc="2024-12-27T03:22:00Z">
                  <w:rPr>
                    <w:rFonts w:ascii="Times New Roman" w:eastAsia="標楷體" w:hAnsi="Times New Roman" w:cs="Times New Roman"/>
                    <w:color w:val="000000"/>
                  </w:rPr>
                </w:rPrChange>
              </w:rPr>
              <w:pPrChange w:id="1115" w:author="瑋婷 徐" w:date="2024-12-27T11:22:00Z" w16du:dateUtc="2024-12-27T03:22:00Z">
                <w:pPr>
                  <w:jc w:val="center"/>
                </w:pPr>
              </w:pPrChange>
            </w:pPr>
            <w:ins w:id="1116" w:author="瑋婷 徐" w:date="2024-12-27T11:21:00Z" w16du:dateUtc="2024-12-27T03:21:00Z">
              <w:r w:rsidRPr="00EE3504">
                <w:rPr>
                  <w:rFonts w:ascii="Times New Roman" w:eastAsia="標楷體" w:hAnsi="Times New Roman" w:cs="Times New Roman"/>
                  <w:rPrChange w:id="1117" w:author="瑋婷 徐" w:date="2024-12-27T11:22:00Z" w16du:dateUtc="2024-12-27T03:22:00Z">
                    <w:rPr>
                      <w:rFonts w:ascii="Arial" w:eastAsia="Arial" w:hAnsi="Arial" w:cs="Arial"/>
                      <w:color w:val="000000"/>
                      <w:sz w:val="22"/>
                    </w:rPr>
                  </w:rPrChange>
                </w:rPr>
                <w:t>328.5</w:t>
              </w:r>
            </w:ins>
            <w:del w:id="1118" w:author="瑋婷 徐" w:date="2024-12-27T11:21:00Z" w16du:dateUtc="2024-12-27T03:21:00Z">
              <w:r w:rsidRPr="00EE3504" w:rsidDel="00350BD7">
                <w:rPr>
                  <w:rFonts w:ascii="Times New Roman" w:eastAsia="標楷體" w:hAnsi="Times New Roman" w:cs="Times New Roman"/>
                  <w:rPrChange w:id="1119" w:author="瑋婷 徐" w:date="2024-12-27T11:22:00Z" w16du:dateUtc="2024-12-27T03:22:00Z">
                    <w:rPr>
                      <w:rFonts w:ascii="Times New Roman" w:eastAsia="標楷體" w:hAnsi="Times New Roman" w:cs="Times New Roman"/>
                      <w:color w:val="000000"/>
                    </w:rPr>
                  </w:rPrChange>
                </w:rPr>
                <w:delText>332.0</w:delText>
              </w:r>
            </w:del>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120" w:author="瑋婷 徐" w:date="2024-12-27T11:22:00Z" w16du:dateUtc="2024-12-27T03:22:00Z">
              <w:tcPr>
                <w:tcW w:w="94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0A4F08AC" w14:textId="207F825F" w:rsidR="00EE3504" w:rsidRPr="00EE3504" w:rsidRDefault="00EE3504">
            <w:pPr>
              <w:widowControl w:val="0"/>
              <w:jc w:val="center"/>
              <w:rPr>
                <w:rFonts w:ascii="Times New Roman" w:eastAsia="標楷體" w:hAnsi="Times New Roman" w:cs="Times New Roman"/>
                <w:rPrChange w:id="1121" w:author="瑋婷 徐" w:date="2024-12-27T11:22:00Z" w16du:dateUtc="2024-12-27T03:22:00Z">
                  <w:rPr>
                    <w:rFonts w:ascii="Times New Roman" w:eastAsia="標楷體" w:hAnsi="Times New Roman" w:cs="Times New Roman"/>
                    <w:color w:val="000000"/>
                  </w:rPr>
                </w:rPrChange>
              </w:rPr>
              <w:pPrChange w:id="1122" w:author="瑋婷 徐" w:date="2024-12-27T11:22:00Z" w16du:dateUtc="2024-12-27T03:22:00Z">
                <w:pPr>
                  <w:jc w:val="center"/>
                </w:pPr>
              </w:pPrChange>
            </w:pPr>
            <w:ins w:id="1123" w:author="瑋婷 徐" w:date="2024-12-27T11:21:00Z" w16du:dateUtc="2024-12-27T03:21:00Z">
              <w:r w:rsidRPr="00EE3504">
                <w:rPr>
                  <w:rFonts w:ascii="Times New Roman" w:eastAsia="標楷體" w:hAnsi="Times New Roman" w:cs="Times New Roman"/>
                  <w:rPrChange w:id="1124" w:author="瑋婷 徐" w:date="2024-12-27T11:22:00Z" w16du:dateUtc="2024-12-27T03:22:00Z">
                    <w:rPr>
                      <w:rFonts w:ascii="Arial" w:eastAsia="Arial" w:hAnsi="Arial" w:cs="Arial"/>
                      <w:color w:val="000000"/>
                      <w:sz w:val="22"/>
                    </w:rPr>
                  </w:rPrChange>
                </w:rPr>
                <w:t>0.5</w:t>
              </w:r>
            </w:ins>
            <w:del w:id="1125" w:author="瑋婷 徐" w:date="2024-12-27T11:21:00Z" w16du:dateUtc="2024-12-27T03:21:00Z">
              <w:r w:rsidRPr="00EE3504" w:rsidDel="00350BD7">
                <w:rPr>
                  <w:rFonts w:ascii="Times New Roman" w:eastAsia="標楷體" w:hAnsi="Times New Roman" w:cs="Times New Roman"/>
                  <w:rPrChange w:id="1126" w:author="瑋婷 徐" w:date="2024-12-27T11:22:00Z" w16du:dateUtc="2024-12-27T03:22:00Z">
                    <w:rPr>
                      <w:rFonts w:ascii="Times New Roman" w:eastAsia="標楷體" w:hAnsi="Times New Roman" w:cs="Times New Roman"/>
                      <w:color w:val="000000"/>
                    </w:rPr>
                  </w:rPrChange>
                </w:rPr>
                <w:delText>0.0</w:delText>
              </w:r>
            </w:del>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127" w:author="瑋婷 徐" w:date="2024-12-27T11:22:00Z" w16du:dateUtc="2024-12-27T03:22:00Z">
              <w:tcPr>
                <w:tcW w:w="1278"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150C7046" w14:textId="1AA62867" w:rsidR="00EE3504" w:rsidRPr="00EE3504" w:rsidRDefault="00EE3504">
            <w:pPr>
              <w:widowControl w:val="0"/>
              <w:jc w:val="center"/>
              <w:rPr>
                <w:rFonts w:ascii="Times New Roman" w:eastAsia="標楷體" w:hAnsi="Times New Roman" w:cs="Times New Roman"/>
                <w:rPrChange w:id="1128" w:author="瑋婷 徐" w:date="2024-12-27T11:22:00Z" w16du:dateUtc="2024-12-27T03:22:00Z">
                  <w:rPr>
                    <w:rFonts w:ascii="Times New Roman" w:eastAsia="標楷體" w:hAnsi="Times New Roman" w:cs="Times New Roman"/>
                    <w:color w:val="000000"/>
                  </w:rPr>
                </w:rPrChange>
              </w:rPr>
              <w:pPrChange w:id="1129" w:author="瑋婷 徐" w:date="2024-12-27T11:22:00Z" w16du:dateUtc="2024-12-27T03:22:00Z">
                <w:pPr>
                  <w:jc w:val="center"/>
                </w:pPr>
              </w:pPrChange>
            </w:pPr>
            <w:ins w:id="1130" w:author="瑋婷 徐" w:date="2024-12-27T11:21:00Z" w16du:dateUtc="2024-12-27T03:21:00Z">
              <w:r w:rsidRPr="00EE3504">
                <w:rPr>
                  <w:rFonts w:ascii="Times New Roman" w:eastAsia="標楷體" w:hAnsi="Times New Roman" w:cs="Times New Roman"/>
                  <w:rPrChange w:id="1131" w:author="瑋婷 徐" w:date="2024-12-27T11:22:00Z" w16du:dateUtc="2024-12-27T03:22:00Z">
                    <w:rPr>
                      <w:rFonts w:ascii="Arial" w:eastAsia="Arial" w:hAnsi="Arial" w:cs="Arial"/>
                      <w:color w:val="000000"/>
                      <w:sz w:val="22"/>
                    </w:rPr>
                  </w:rPrChange>
                </w:rPr>
                <w:t>3.0</w:t>
              </w:r>
            </w:ins>
            <w:del w:id="1132" w:author="瑋婷 徐" w:date="2024-12-27T11:21:00Z" w16du:dateUtc="2024-12-27T03:21:00Z">
              <w:r w:rsidRPr="00EE3504" w:rsidDel="00350BD7">
                <w:rPr>
                  <w:rFonts w:ascii="Times New Roman" w:eastAsia="標楷體" w:hAnsi="Times New Roman" w:cs="Times New Roman"/>
                  <w:rPrChange w:id="1133" w:author="瑋婷 徐" w:date="2024-12-27T11:22:00Z" w16du:dateUtc="2024-12-27T03:22:00Z">
                    <w:rPr>
                      <w:rFonts w:ascii="Times New Roman" w:eastAsia="標楷體" w:hAnsi="Times New Roman" w:cs="Times New Roman"/>
                      <w:color w:val="000000"/>
                    </w:rPr>
                  </w:rPrChange>
                </w:rPr>
                <w:delText>4.5</w:delText>
              </w:r>
            </w:del>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134" w:author="瑋婷 徐" w:date="2024-12-27T11:22:00Z" w16du:dateUtc="2024-12-27T03:22:00Z">
              <w:tcPr>
                <w:tcW w:w="686"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193BF357" w14:textId="10DE4B76" w:rsidR="00EE3504" w:rsidRPr="00EE3504" w:rsidRDefault="00EE3504">
            <w:pPr>
              <w:widowControl w:val="0"/>
              <w:jc w:val="center"/>
              <w:rPr>
                <w:rFonts w:ascii="Times New Roman" w:eastAsia="標楷體" w:hAnsi="Times New Roman" w:cs="Times New Roman"/>
                <w:rPrChange w:id="1135" w:author="瑋婷 徐" w:date="2024-12-27T11:22:00Z" w16du:dateUtc="2024-12-27T03:22:00Z">
                  <w:rPr>
                    <w:rFonts w:ascii="Times New Roman" w:eastAsia="標楷體" w:hAnsi="Times New Roman" w:cs="Times New Roman"/>
                    <w:color w:val="000000"/>
                  </w:rPr>
                </w:rPrChange>
              </w:rPr>
              <w:pPrChange w:id="1136" w:author="瑋婷 徐" w:date="2024-12-27T11:22:00Z" w16du:dateUtc="2024-12-27T03:22:00Z">
                <w:pPr>
                  <w:jc w:val="center"/>
                </w:pPr>
              </w:pPrChange>
            </w:pPr>
            <w:ins w:id="1137" w:author="瑋婷 徐" w:date="2024-12-27T11:21:00Z" w16du:dateUtc="2024-12-27T03:21:00Z">
              <w:r w:rsidRPr="00EE3504">
                <w:rPr>
                  <w:rFonts w:ascii="Times New Roman" w:eastAsia="標楷體" w:hAnsi="Times New Roman" w:cs="Times New Roman"/>
                  <w:rPrChange w:id="1138" w:author="瑋婷 徐" w:date="2024-12-27T11:22:00Z" w16du:dateUtc="2024-12-27T03:22:00Z">
                    <w:rPr>
                      <w:rFonts w:ascii="Arial" w:eastAsia="Arial" w:hAnsi="Arial" w:cs="Arial"/>
                      <w:color w:val="000000"/>
                      <w:sz w:val="22"/>
                    </w:rPr>
                  </w:rPrChange>
                </w:rPr>
                <w:t>0.0</w:t>
              </w:r>
            </w:ins>
            <w:del w:id="1139" w:author="瑋婷 徐" w:date="2024-12-27T11:21:00Z" w16du:dateUtc="2024-12-27T03:21:00Z">
              <w:r w:rsidRPr="00EE3504" w:rsidDel="00350BD7">
                <w:rPr>
                  <w:rFonts w:ascii="Times New Roman" w:eastAsia="標楷體" w:hAnsi="Times New Roman" w:cs="Times New Roman"/>
                  <w:rPrChange w:id="1140" w:author="瑋婷 徐" w:date="2024-12-27T11:22:00Z" w16du:dateUtc="2024-12-27T03:22:00Z">
                    <w:rPr>
                      <w:rFonts w:ascii="Times New Roman" w:eastAsia="標楷體" w:hAnsi="Times New Roman" w:cs="Times New Roman"/>
                      <w:color w:val="000000"/>
                    </w:rPr>
                  </w:rPrChange>
                </w:rPr>
                <w:delText>0.5</w:delText>
              </w:r>
            </w:del>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141"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2BF31624" w14:textId="4B495F9A" w:rsidR="00EE3504" w:rsidRPr="00EE3504" w:rsidRDefault="00EE3504">
            <w:pPr>
              <w:widowControl w:val="0"/>
              <w:jc w:val="center"/>
              <w:rPr>
                <w:rFonts w:ascii="Times New Roman" w:eastAsia="標楷體" w:hAnsi="Times New Roman" w:cs="Times New Roman"/>
                <w:rPrChange w:id="1142" w:author="瑋婷 徐" w:date="2024-12-27T11:22:00Z" w16du:dateUtc="2024-12-27T03:22:00Z">
                  <w:rPr>
                    <w:rFonts w:ascii="Times New Roman" w:eastAsia="標楷體" w:hAnsi="Times New Roman" w:cs="Times New Roman"/>
                    <w:color w:val="000000"/>
                  </w:rPr>
                </w:rPrChange>
              </w:rPr>
              <w:pPrChange w:id="1143" w:author="瑋婷 徐" w:date="2024-12-27T11:22:00Z" w16du:dateUtc="2024-12-27T03:22:00Z">
                <w:pPr>
                  <w:jc w:val="center"/>
                </w:pPr>
              </w:pPrChange>
            </w:pPr>
            <w:ins w:id="1144" w:author="瑋婷 徐" w:date="2024-12-27T11:21:00Z" w16du:dateUtc="2024-12-27T03:21:00Z">
              <w:r w:rsidRPr="00EE3504">
                <w:rPr>
                  <w:rFonts w:ascii="Times New Roman" w:eastAsia="標楷體" w:hAnsi="Times New Roman" w:cs="Times New Roman"/>
                  <w:rPrChange w:id="1145" w:author="瑋婷 徐" w:date="2024-12-27T11:22:00Z" w16du:dateUtc="2024-12-27T03:22:00Z">
                    <w:rPr>
                      <w:rFonts w:ascii="Arial" w:eastAsia="Arial" w:hAnsi="Arial" w:cs="Arial"/>
                      <w:color w:val="000000"/>
                      <w:sz w:val="22"/>
                    </w:rPr>
                  </w:rPrChange>
                </w:rPr>
                <w:t>0.009</w:t>
              </w:r>
            </w:ins>
            <w:del w:id="1146" w:author="瑋婷 徐" w:date="2024-12-27T11:21:00Z" w16du:dateUtc="2024-12-27T03:21:00Z">
              <w:r w:rsidRPr="00EE3504" w:rsidDel="00350BD7">
                <w:rPr>
                  <w:rFonts w:ascii="Times New Roman" w:eastAsia="標楷體" w:hAnsi="Times New Roman" w:cs="Times New Roman"/>
                  <w:rPrChange w:id="1147" w:author="瑋婷 徐" w:date="2024-12-27T11:22:00Z" w16du:dateUtc="2024-12-27T03:22:00Z">
                    <w:rPr>
                      <w:rFonts w:ascii="Times New Roman" w:eastAsia="標楷體" w:hAnsi="Times New Roman" w:cs="Times New Roman"/>
                      <w:color w:val="000000"/>
                    </w:rPr>
                  </w:rPrChange>
                </w:rPr>
                <w:delText>0.014</w:delText>
              </w:r>
            </w:del>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148" w:author="瑋婷 徐" w:date="2024-12-27T11:22:00Z" w16du:dateUtc="2024-12-27T03:22:00Z">
              <w:tcPr>
                <w:tcW w:w="119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27A52C23" w14:textId="765552FB" w:rsidR="00EE3504" w:rsidRPr="00EE3504" w:rsidRDefault="00EE3504">
            <w:pPr>
              <w:widowControl w:val="0"/>
              <w:jc w:val="center"/>
              <w:rPr>
                <w:rFonts w:ascii="Times New Roman" w:eastAsia="標楷體" w:hAnsi="Times New Roman" w:cs="Times New Roman"/>
                <w:rPrChange w:id="1149" w:author="瑋婷 徐" w:date="2024-12-27T11:22:00Z" w16du:dateUtc="2024-12-27T03:22:00Z">
                  <w:rPr>
                    <w:rFonts w:ascii="Times New Roman" w:eastAsia="標楷體" w:hAnsi="Times New Roman" w:cs="Times New Roman"/>
                    <w:color w:val="000000"/>
                  </w:rPr>
                </w:rPrChange>
              </w:rPr>
              <w:pPrChange w:id="1150" w:author="瑋婷 徐" w:date="2024-12-27T11:22:00Z" w16du:dateUtc="2024-12-27T03:22:00Z">
                <w:pPr>
                  <w:jc w:val="center"/>
                </w:pPr>
              </w:pPrChange>
            </w:pPr>
            <w:ins w:id="1151" w:author="瑋婷 徐" w:date="2024-12-27T11:21:00Z" w16du:dateUtc="2024-12-27T03:21:00Z">
              <w:r w:rsidRPr="00EE3504">
                <w:rPr>
                  <w:rFonts w:ascii="Times New Roman" w:eastAsia="標楷體" w:hAnsi="Times New Roman" w:cs="Times New Roman"/>
                  <w:rPrChange w:id="1152" w:author="瑋婷 徐" w:date="2024-12-27T11:22:00Z" w16du:dateUtc="2024-12-27T03:22:00Z">
                    <w:rPr>
                      <w:rFonts w:ascii="Arial" w:eastAsia="Arial" w:hAnsi="Arial" w:cs="Arial"/>
                      <w:color w:val="000000"/>
                      <w:sz w:val="22"/>
                    </w:rPr>
                  </w:rPrChange>
                </w:rPr>
                <w:t>0.000</w:t>
              </w:r>
            </w:ins>
            <w:del w:id="1153" w:author="瑋婷 徐" w:date="2024-12-27T11:21:00Z" w16du:dateUtc="2024-12-27T03:21:00Z">
              <w:r w:rsidRPr="00EE3504" w:rsidDel="00350BD7">
                <w:rPr>
                  <w:rFonts w:ascii="Times New Roman" w:eastAsia="標楷體" w:hAnsi="Times New Roman" w:cs="Times New Roman"/>
                  <w:rPrChange w:id="1154" w:author="瑋婷 徐" w:date="2024-12-27T11:22:00Z" w16du:dateUtc="2024-12-27T03:22:00Z">
                    <w:rPr>
                      <w:rFonts w:ascii="Times New Roman" w:eastAsia="標楷體" w:hAnsi="Times New Roman" w:cs="Times New Roman"/>
                      <w:color w:val="000000"/>
                    </w:rPr>
                  </w:rPrChange>
                </w:rPr>
                <w:delText>0.002</w:delText>
              </w:r>
            </w:del>
          </w:p>
        </w:tc>
      </w:tr>
      <w:tr w:rsidR="00EE3504" w14:paraId="1EC9ABF9" w14:textId="77777777" w:rsidTr="00EE3504">
        <w:tblPrEx>
          <w:tblW w:w="5000" w:type="pct"/>
          <w:tblInd w:w="-70" w:type="dxa"/>
          <w:tblLayout w:type="fixed"/>
          <w:tblCellMar>
            <w:top w:w="15" w:type="dxa"/>
            <w:left w:w="28" w:type="dxa"/>
            <w:right w:w="28" w:type="dxa"/>
          </w:tblCellMar>
          <w:tblLook w:val="0000" w:firstRow="0" w:lastRow="0" w:firstColumn="0" w:lastColumn="0" w:noHBand="0" w:noVBand="0"/>
          <w:tblPrExChange w:id="1155" w:author="瑋婷 徐" w:date="2024-12-27T11:22:00Z" w16du:dateUtc="2024-12-27T03:22:00Z">
            <w:tblPrEx>
              <w:tblW w:w="5000" w:type="pct"/>
              <w:tblInd w:w="-70" w:type="dxa"/>
              <w:tblLayout w:type="fixed"/>
              <w:tblCellMar>
                <w:top w:w="15" w:type="dxa"/>
                <w:left w:w="28" w:type="dxa"/>
                <w:right w:w="28" w:type="dxa"/>
              </w:tblCellMar>
              <w:tblLook w:val="0000" w:firstRow="0" w:lastRow="0" w:firstColumn="0" w:lastColumn="0" w:noHBand="0" w:noVBand="0"/>
            </w:tblPrEx>
          </w:tblPrExChange>
        </w:tblPrEx>
        <w:trPr>
          <w:trHeight w:val="650"/>
          <w:trPrChange w:id="1156" w:author="瑋婷 徐" w:date="2024-12-27T11:22:00Z" w16du:dateUtc="2024-12-27T03:22:00Z">
            <w:trPr>
              <w:gridBefore w:val="1"/>
              <w:trHeight w:val="650"/>
            </w:trPr>
          </w:trPrChange>
        </w:trPr>
        <w:tc>
          <w:tcPr>
            <w:tcW w:w="1642" w:type="dxa"/>
            <w:tcBorders>
              <w:top w:val="single" w:sz="6" w:space="0" w:color="FFFFFF"/>
              <w:left w:val="single" w:sz="6" w:space="0" w:color="FFFFFF"/>
              <w:bottom w:val="single" w:sz="6" w:space="0" w:color="FFFFFF"/>
              <w:right w:val="single" w:sz="6" w:space="0" w:color="FFFFFF"/>
            </w:tcBorders>
            <w:vAlign w:val="center"/>
            <w:tcPrChange w:id="1157" w:author="瑋婷 徐" w:date="2024-12-27T11:22:00Z" w16du:dateUtc="2024-12-27T03:22:00Z">
              <w:tcPr>
                <w:tcW w:w="1642" w:type="dxa"/>
                <w:gridSpan w:val="2"/>
                <w:tcBorders>
                  <w:top w:val="single" w:sz="6" w:space="0" w:color="FFFFFF"/>
                  <w:left w:val="single" w:sz="6" w:space="0" w:color="FFFFFF"/>
                  <w:bottom w:val="single" w:sz="6" w:space="0" w:color="FFFFFF"/>
                  <w:right w:val="single" w:sz="6" w:space="0" w:color="FFFFFF"/>
                </w:tcBorders>
                <w:vAlign w:val="center"/>
              </w:tcPr>
            </w:tcPrChange>
          </w:tcPr>
          <w:p w14:paraId="014338E2" w14:textId="77777777" w:rsidR="00EE3504" w:rsidRDefault="00EE3504" w:rsidP="00EE3504">
            <w:pPr>
              <w:jc w:val="center"/>
              <w:rPr>
                <w:rFonts w:ascii="Times New Roman" w:eastAsia="標楷體" w:hAnsi="Times New Roman" w:cs="Times New Roman"/>
              </w:rPr>
            </w:pPr>
            <w:r>
              <w:rPr>
                <w:rFonts w:ascii="Times New Roman" w:eastAsia="標楷體" w:hAnsi="Times New Roman" w:cs="Times New Roman"/>
              </w:rPr>
              <w:t>臺中</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158"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0AE9D6C6" w14:textId="1209AD19" w:rsidR="00EE3504" w:rsidRPr="00EE3504" w:rsidRDefault="00EE3504">
            <w:pPr>
              <w:widowControl w:val="0"/>
              <w:jc w:val="center"/>
              <w:rPr>
                <w:rFonts w:ascii="Times New Roman" w:eastAsia="標楷體" w:hAnsi="Times New Roman" w:cs="Times New Roman"/>
                <w:rPrChange w:id="1159" w:author="瑋婷 徐" w:date="2024-12-27T11:22:00Z" w16du:dateUtc="2024-12-27T03:22:00Z">
                  <w:rPr>
                    <w:rFonts w:ascii="Times New Roman" w:eastAsia="標楷體" w:hAnsi="Times New Roman" w:cs="Times New Roman"/>
                    <w:color w:val="000000"/>
                  </w:rPr>
                </w:rPrChange>
              </w:rPr>
              <w:pPrChange w:id="1160" w:author="瑋婷 徐" w:date="2024-12-27T11:22:00Z" w16du:dateUtc="2024-12-27T03:22:00Z">
                <w:pPr>
                  <w:jc w:val="center"/>
                </w:pPr>
              </w:pPrChange>
            </w:pPr>
            <w:ins w:id="1161" w:author="瑋婷 徐" w:date="2024-12-27T11:21:00Z" w16du:dateUtc="2024-12-27T03:21:00Z">
              <w:r w:rsidRPr="00EE3504">
                <w:rPr>
                  <w:rFonts w:ascii="Times New Roman" w:eastAsia="標楷體" w:hAnsi="Times New Roman" w:cs="Times New Roman"/>
                  <w:rPrChange w:id="1162" w:author="瑋婷 徐" w:date="2024-12-27T11:22:00Z" w16du:dateUtc="2024-12-27T03:22:00Z">
                    <w:rPr>
                      <w:rFonts w:ascii="Arial" w:eastAsia="Arial" w:hAnsi="Arial" w:cs="Arial"/>
                      <w:color w:val="000000"/>
                      <w:sz w:val="22"/>
                    </w:rPr>
                  </w:rPrChange>
                </w:rPr>
                <w:t>284.5</w:t>
              </w:r>
            </w:ins>
            <w:del w:id="1163" w:author="瑋婷 徐" w:date="2024-12-27T11:21:00Z" w16du:dateUtc="2024-12-27T03:21:00Z">
              <w:r w:rsidRPr="00EE3504" w:rsidDel="00350BD7">
                <w:rPr>
                  <w:rFonts w:ascii="Times New Roman" w:eastAsia="標楷體" w:hAnsi="Times New Roman" w:cs="Times New Roman"/>
                  <w:rPrChange w:id="1164" w:author="瑋婷 徐" w:date="2024-12-27T11:22:00Z" w16du:dateUtc="2024-12-27T03:22:00Z">
                    <w:rPr>
                      <w:rFonts w:ascii="Times New Roman" w:eastAsia="標楷體" w:hAnsi="Times New Roman" w:cs="Times New Roman"/>
                      <w:color w:val="000000"/>
                    </w:rPr>
                  </w:rPrChange>
                </w:rPr>
                <w:delText>302.0</w:delText>
              </w:r>
            </w:del>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165" w:author="瑋婷 徐" w:date="2024-12-27T11:22:00Z" w16du:dateUtc="2024-12-27T03:22:00Z">
              <w:tcPr>
                <w:tcW w:w="94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47E124E6" w14:textId="42D5190F" w:rsidR="00EE3504" w:rsidRPr="00EE3504" w:rsidRDefault="00EE3504">
            <w:pPr>
              <w:widowControl w:val="0"/>
              <w:jc w:val="center"/>
              <w:rPr>
                <w:rFonts w:ascii="Times New Roman" w:eastAsia="標楷體" w:hAnsi="Times New Roman" w:cs="Times New Roman"/>
                <w:rPrChange w:id="1166" w:author="瑋婷 徐" w:date="2024-12-27T11:22:00Z" w16du:dateUtc="2024-12-27T03:22:00Z">
                  <w:rPr>
                    <w:rFonts w:ascii="Times New Roman" w:eastAsia="標楷體" w:hAnsi="Times New Roman" w:cs="Times New Roman"/>
                    <w:color w:val="000000"/>
                  </w:rPr>
                </w:rPrChange>
              </w:rPr>
              <w:pPrChange w:id="1167" w:author="瑋婷 徐" w:date="2024-12-27T11:22:00Z" w16du:dateUtc="2024-12-27T03:22:00Z">
                <w:pPr>
                  <w:jc w:val="center"/>
                </w:pPr>
              </w:pPrChange>
            </w:pPr>
            <w:ins w:id="1168" w:author="瑋婷 徐" w:date="2024-12-27T11:21:00Z" w16du:dateUtc="2024-12-27T03:21:00Z">
              <w:r w:rsidRPr="00EE3504">
                <w:rPr>
                  <w:rFonts w:ascii="Times New Roman" w:eastAsia="標楷體" w:hAnsi="Times New Roman" w:cs="Times New Roman"/>
                  <w:rPrChange w:id="1169" w:author="瑋婷 徐" w:date="2024-12-27T11:22:00Z" w16du:dateUtc="2024-12-27T03:22:00Z">
                    <w:rPr>
                      <w:rFonts w:ascii="Arial" w:eastAsia="Arial" w:hAnsi="Arial" w:cs="Arial"/>
                      <w:color w:val="000000"/>
                      <w:sz w:val="22"/>
                    </w:rPr>
                  </w:rPrChange>
                </w:rPr>
                <w:t>8.5</w:t>
              </w:r>
            </w:ins>
            <w:del w:id="1170" w:author="瑋婷 徐" w:date="2024-12-27T11:21:00Z" w16du:dateUtc="2024-12-27T03:21:00Z">
              <w:r w:rsidRPr="00EE3504" w:rsidDel="00350BD7">
                <w:rPr>
                  <w:rFonts w:ascii="Times New Roman" w:eastAsia="標楷體" w:hAnsi="Times New Roman" w:cs="Times New Roman"/>
                  <w:rPrChange w:id="1171" w:author="瑋婷 徐" w:date="2024-12-27T11:22:00Z" w16du:dateUtc="2024-12-27T03:22:00Z">
                    <w:rPr>
                      <w:rFonts w:ascii="Times New Roman" w:eastAsia="標楷體" w:hAnsi="Times New Roman" w:cs="Times New Roman"/>
                      <w:color w:val="000000"/>
                    </w:rPr>
                  </w:rPrChange>
                </w:rPr>
                <w:delText>1.0</w:delText>
              </w:r>
            </w:del>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172" w:author="瑋婷 徐" w:date="2024-12-27T11:22:00Z" w16du:dateUtc="2024-12-27T03:22:00Z">
              <w:tcPr>
                <w:tcW w:w="1278"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23516F06" w14:textId="232EE61D" w:rsidR="00EE3504" w:rsidRPr="00EE3504" w:rsidRDefault="00EE3504">
            <w:pPr>
              <w:widowControl w:val="0"/>
              <w:jc w:val="center"/>
              <w:rPr>
                <w:rFonts w:ascii="Times New Roman" w:eastAsia="標楷體" w:hAnsi="Times New Roman" w:cs="Times New Roman"/>
                <w:rPrChange w:id="1173" w:author="瑋婷 徐" w:date="2024-12-27T11:22:00Z" w16du:dateUtc="2024-12-27T03:22:00Z">
                  <w:rPr>
                    <w:rFonts w:ascii="Times New Roman" w:eastAsia="標楷體" w:hAnsi="Times New Roman" w:cs="Times New Roman"/>
                    <w:color w:val="000000"/>
                  </w:rPr>
                </w:rPrChange>
              </w:rPr>
              <w:pPrChange w:id="1174" w:author="瑋婷 徐" w:date="2024-12-27T11:22:00Z" w16du:dateUtc="2024-12-27T03:22:00Z">
                <w:pPr>
                  <w:jc w:val="center"/>
                </w:pPr>
              </w:pPrChange>
            </w:pPr>
            <w:ins w:id="1175" w:author="瑋婷 徐" w:date="2024-12-27T11:21:00Z" w16du:dateUtc="2024-12-27T03:21:00Z">
              <w:r w:rsidRPr="00EE3504">
                <w:rPr>
                  <w:rFonts w:ascii="Times New Roman" w:eastAsia="標楷體" w:hAnsi="Times New Roman" w:cs="Times New Roman"/>
                  <w:rPrChange w:id="1176" w:author="瑋婷 徐" w:date="2024-12-27T11:22:00Z" w16du:dateUtc="2024-12-27T03:22:00Z">
                    <w:rPr>
                      <w:rFonts w:ascii="Arial" w:eastAsia="Arial" w:hAnsi="Arial" w:cs="Arial"/>
                      <w:color w:val="000000"/>
                      <w:sz w:val="22"/>
                    </w:rPr>
                  </w:rPrChange>
                </w:rPr>
                <w:t>7.5</w:t>
              </w:r>
            </w:ins>
            <w:del w:id="1177" w:author="瑋婷 徐" w:date="2024-12-27T11:21:00Z" w16du:dateUtc="2024-12-27T03:21:00Z">
              <w:r w:rsidRPr="00EE3504" w:rsidDel="00350BD7">
                <w:rPr>
                  <w:rFonts w:ascii="Times New Roman" w:eastAsia="標楷體" w:hAnsi="Times New Roman" w:cs="Times New Roman"/>
                  <w:rPrChange w:id="1178" w:author="瑋婷 徐" w:date="2024-12-27T11:22:00Z" w16du:dateUtc="2024-12-27T03:22:00Z">
                    <w:rPr>
                      <w:rFonts w:ascii="Times New Roman" w:eastAsia="標楷體" w:hAnsi="Times New Roman" w:cs="Times New Roman"/>
                      <w:color w:val="000000"/>
                    </w:rPr>
                  </w:rPrChange>
                </w:rPr>
                <w:delText>8.5</w:delText>
              </w:r>
            </w:del>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179" w:author="瑋婷 徐" w:date="2024-12-27T11:22:00Z" w16du:dateUtc="2024-12-27T03:22:00Z">
              <w:tcPr>
                <w:tcW w:w="686"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061D04B6" w14:textId="5598295E" w:rsidR="00EE3504" w:rsidRPr="00EE3504" w:rsidRDefault="00EE3504">
            <w:pPr>
              <w:widowControl w:val="0"/>
              <w:jc w:val="center"/>
              <w:rPr>
                <w:rFonts w:ascii="Times New Roman" w:eastAsia="標楷體" w:hAnsi="Times New Roman" w:cs="Times New Roman"/>
                <w:rPrChange w:id="1180" w:author="瑋婷 徐" w:date="2024-12-27T11:22:00Z" w16du:dateUtc="2024-12-27T03:22:00Z">
                  <w:rPr>
                    <w:rFonts w:ascii="Times New Roman" w:eastAsia="標楷體" w:hAnsi="Times New Roman" w:cs="Times New Roman"/>
                    <w:color w:val="000000"/>
                  </w:rPr>
                </w:rPrChange>
              </w:rPr>
              <w:pPrChange w:id="1181" w:author="瑋婷 徐" w:date="2024-12-27T11:22:00Z" w16du:dateUtc="2024-12-27T03:22:00Z">
                <w:pPr>
                  <w:jc w:val="center"/>
                </w:pPr>
              </w:pPrChange>
            </w:pPr>
            <w:ins w:id="1182" w:author="瑋婷 徐" w:date="2024-12-27T11:21:00Z" w16du:dateUtc="2024-12-27T03:21:00Z">
              <w:r w:rsidRPr="00EE3504">
                <w:rPr>
                  <w:rFonts w:ascii="Times New Roman" w:eastAsia="標楷體" w:hAnsi="Times New Roman" w:cs="Times New Roman"/>
                  <w:rPrChange w:id="1183" w:author="瑋婷 徐" w:date="2024-12-27T11:22:00Z" w16du:dateUtc="2024-12-27T03:22:00Z">
                    <w:rPr>
                      <w:rFonts w:ascii="Arial" w:eastAsia="Arial" w:hAnsi="Arial" w:cs="Arial"/>
                      <w:color w:val="000000"/>
                      <w:sz w:val="22"/>
                    </w:rPr>
                  </w:rPrChange>
                </w:rPr>
                <w:t>2.5</w:t>
              </w:r>
            </w:ins>
            <w:del w:id="1184" w:author="瑋婷 徐" w:date="2024-12-27T11:21:00Z" w16du:dateUtc="2024-12-27T03:21:00Z">
              <w:r w:rsidRPr="00EE3504" w:rsidDel="00350BD7">
                <w:rPr>
                  <w:rFonts w:ascii="Times New Roman" w:eastAsia="標楷體" w:hAnsi="Times New Roman" w:cs="Times New Roman"/>
                  <w:rPrChange w:id="1185" w:author="瑋婷 徐" w:date="2024-12-27T11:22:00Z" w16du:dateUtc="2024-12-27T03:22:00Z">
                    <w:rPr>
                      <w:rFonts w:ascii="Times New Roman" w:eastAsia="標楷體" w:hAnsi="Times New Roman" w:cs="Times New Roman"/>
                      <w:color w:val="000000"/>
                    </w:rPr>
                  </w:rPrChange>
                </w:rPr>
                <w:delText>1.5</w:delText>
              </w:r>
            </w:del>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186"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224A7131" w14:textId="16D38CD5" w:rsidR="00EE3504" w:rsidRPr="00EE3504" w:rsidRDefault="00EE3504">
            <w:pPr>
              <w:widowControl w:val="0"/>
              <w:jc w:val="center"/>
              <w:rPr>
                <w:rFonts w:ascii="Times New Roman" w:eastAsia="標楷體" w:hAnsi="Times New Roman" w:cs="Times New Roman"/>
                <w:rPrChange w:id="1187" w:author="瑋婷 徐" w:date="2024-12-27T11:22:00Z" w16du:dateUtc="2024-12-27T03:22:00Z">
                  <w:rPr>
                    <w:rFonts w:ascii="Times New Roman" w:eastAsia="標楷體" w:hAnsi="Times New Roman" w:cs="Times New Roman"/>
                    <w:color w:val="000000"/>
                  </w:rPr>
                </w:rPrChange>
              </w:rPr>
              <w:pPrChange w:id="1188" w:author="瑋婷 徐" w:date="2024-12-27T11:22:00Z" w16du:dateUtc="2024-12-27T03:22:00Z">
                <w:pPr>
                  <w:jc w:val="center"/>
                </w:pPr>
              </w:pPrChange>
            </w:pPr>
            <w:ins w:id="1189" w:author="瑋婷 徐" w:date="2024-12-27T11:21:00Z" w16du:dateUtc="2024-12-27T03:21:00Z">
              <w:r w:rsidRPr="00EE3504">
                <w:rPr>
                  <w:rFonts w:ascii="Times New Roman" w:eastAsia="標楷體" w:hAnsi="Times New Roman" w:cs="Times New Roman"/>
                  <w:rPrChange w:id="1190" w:author="瑋婷 徐" w:date="2024-12-27T11:22:00Z" w16du:dateUtc="2024-12-27T03:22:00Z">
                    <w:rPr>
                      <w:rFonts w:ascii="Arial" w:eastAsia="Arial" w:hAnsi="Arial" w:cs="Arial"/>
                      <w:color w:val="000000"/>
                      <w:sz w:val="22"/>
                    </w:rPr>
                  </w:rPrChange>
                </w:rPr>
                <w:t>0.026</w:t>
              </w:r>
            </w:ins>
            <w:del w:id="1191" w:author="瑋婷 徐" w:date="2024-12-27T11:21:00Z" w16du:dateUtc="2024-12-27T03:21:00Z">
              <w:r w:rsidRPr="00EE3504" w:rsidDel="00350BD7">
                <w:rPr>
                  <w:rFonts w:ascii="Times New Roman" w:eastAsia="標楷體" w:hAnsi="Times New Roman" w:cs="Times New Roman"/>
                  <w:rPrChange w:id="1192" w:author="瑋婷 徐" w:date="2024-12-27T11:22:00Z" w16du:dateUtc="2024-12-27T03:22:00Z">
                    <w:rPr>
                      <w:rFonts w:ascii="Times New Roman" w:eastAsia="標楷體" w:hAnsi="Times New Roman" w:cs="Times New Roman"/>
                      <w:color w:val="000000"/>
                    </w:rPr>
                  </w:rPrChange>
                </w:rPr>
                <w:delText>0.028</w:delText>
              </w:r>
            </w:del>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193" w:author="瑋婷 徐" w:date="2024-12-27T11:22:00Z" w16du:dateUtc="2024-12-27T03:22:00Z">
              <w:tcPr>
                <w:tcW w:w="119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1CE52BAF" w14:textId="2AAA79F2" w:rsidR="00EE3504" w:rsidRPr="00EE3504" w:rsidRDefault="00EE3504">
            <w:pPr>
              <w:widowControl w:val="0"/>
              <w:jc w:val="center"/>
              <w:rPr>
                <w:rFonts w:ascii="Times New Roman" w:eastAsia="標楷體" w:hAnsi="Times New Roman" w:cs="Times New Roman"/>
                <w:rPrChange w:id="1194" w:author="瑋婷 徐" w:date="2024-12-27T11:22:00Z" w16du:dateUtc="2024-12-27T03:22:00Z">
                  <w:rPr>
                    <w:rFonts w:ascii="Times New Roman" w:eastAsia="標楷體" w:hAnsi="Times New Roman" w:cs="Times New Roman"/>
                    <w:color w:val="000000"/>
                  </w:rPr>
                </w:rPrChange>
              </w:rPr>
              <w:pPrChange w:id="1195" w:author="瑋婷 徐" w:date="2024-12-27T11:22:00Z" w16du:dateUtc="2024-12-27T03:22:00Z">
                <w:pPr>
                  <w:jc w:val="center"/>
                </w:pPr>
              </w:pPrChange>
            </w:pPr>
            <w:ins w:id="1196" w:author="瑋婷 徐" w:date="2024-12-27T11:21:00Z" w16du:dateUtc="2024-12-27T03:21:00Z">
              <w:r w:rsidRPr="00EE3504">
                <w:rPr>
                  <w:rFonts w:ascii="Times New Roman" w:eastAsia="標楷體" w:hAnsi="Times New Roman" w:cs="Times New Roman"/>
                  <w:rPrChange w:id="1197" w:author="瑋婷 徐" w:date="2024-12-27T11:22:00Z" w16du:dateUtc="2024-12-27T03:22:00Z">
                    <w:rPr>
                      <w:rFonts w:ascii="Arial" w:eastAsia="Arial" w:hAnsi="Arial" w:cs="Arial"/>
                      <w:color w:val="000000"/>
                      <w:sz w:val="22"/>
                    </w:rPr>
                  </w:rPrChange>
                </w:rPr>
                <w:t>0.008</w:t>
              </w:r>
            </w:ins>
            <w:del w:id="1198" w:author="瑋婷 徐" w:date="2024-12-27T11:21:00Z" w16du:dateUtc="2024-12-27T03:21:00Z">
              <w:r w:rsidRPr="00EE3504" w:rsidDel="00350BD7">
                <w:rPr>
                  <w:rFonts w:ascii="Times New Roman" w:eastAsia="標楷體" w:hAnsi="Times New Roman" w:cs="Times New Roman"/>
                  <w:rPrChange w:id="1199" w:author="瑋婷 徐" w:date="2024-12-27T11:22:00Z" w16du:dateUtc="2024-12-27T03:22:00Z">
                    <w:rPr>
                      <w:rFonts w:ascii="Times New Roman" w:eastAsia="標楷體" w:hAnsi="Times New Roman" w:cs="Times New Roman"/>
                      <w:color w:val="000000"/>
                    </w:rPr>
                  </w:rPrChange>
                </w:rPr>
                <w:delText>0.005</w:delText>
              </w:r>
            </w:del>
          </w:p>
        </w:tc>
      </w:tr>
      <w:tr w:rsidR="00EE3504" w14:paraId="2A5E86AE" w14:textId="77777777" w:rsidTr="00EE3504">
        <w:tblPrEx>
          <w:tblW w:w="5000" w:type="pct"/>
          <w:tblInd w:w="-70" w:type="dxa"/>
          <w:tblLayout w:type="fixed"/>
          <w:tblCellMar>
            <w:top w:w="15" w:type="dxa"/>
            <w:left w:w="28" w:type="dxa"/>
            <w:right w:w="28" w:type="dxa"/>
          </w:tblCellMar>
          <w:tblLook w:val="0000" w:firstRow="0" w:lastRow="0" w:firstColumn="0" w:lastColumn="0" w:noHBand="0" w:noVBand="0"/>
          <w:tblPrExChange w:id="1200" w:author="瑋婷 徐" w:date="2024-12-27T11:22:00Z" w16du:dateUtc="2024-12-27T03:22:00Z">
            <w:tblPrEx>
              <w:tblW w:w="5000" w:type="pct"/>
              <w:tblInd w:w="-70" w:type="dxa"/>
              <w:tblLayout w:type="fixed"/>
              <w:tblCellMar>
                <w:top w:w="15" w:type="dxa"/>
                <w:left w:w="28" w:type="dxa"/>
                <w:right w:w="28" w:type="dxa"/>
              </w:tblCellMar>
              <w:tblLook w:val="0000" w:firstRow="0" w:lastRow="0" w:firstColumn="0" w:lastColumn="0" w:noHBand="0" w:noVBand="0"/>
            </w:tblPrEx>
          </w:tblPrExChange>
        </w:tblPrEx>
        <w:trPr>
          <w:trHeight w:val="650"/>
          <w:trPrChange w:id="1201" w:author="瑋婷 徐" w:date="2024-12-27T11:22:00Z" w16du:dateUtc="2024-12-27T03:22:00Z">
            <w:trPr>
              <w:gridBefore w:val="1"/>
              <w:trHeight w:val="650"/>
            </w:trPr>
          </w:trPrChange>
        </w:trPr>
        <w:tc>
          <w:tcPr>
            <w:tcW w:w="1642" w:type="dxa"/>
            <w:tcBorders>
              <w:top w:val="single" w:sz="6" w:space="0" w:color="FFFFFF"/>
              <w:left w:val="single" w:sz="6" w:space="0" w:color="FFFFFF"/>
              <w:bottom w:val="single" w:sz="6" w:space="0" w:color="FFFFFF"/>
              <w:right w:val="single" w:sz="6" w:space="0" w:color="FFFFFF"/>
            </w:tcBorders>
            <w:vAlign w:val="center"/>
            <w:tcPrChange w:id="1202" w:author="瑋婷 徐" w:date="2024-12-27T11:22:00Z" w16du:dateUtc="2024-12-27T03:22:00Z">
              <w:tcPr>
                <w:tcW w:w="1642" w:type="dxa"/>
                <w:gridSpan w:val="2"/>
                <w:tcBorders>
                  <w:top w:val="single" w:sz="6" w:space="0" w:color="FFFFFF"/>
                  <w:left w:val="single" w:sz="6" w:space="0" w:color="FFFFFF"/>
                  <w:bottom w:val="single" w:sz="6" w:space="0" w:color="FFFFFF"/>
                  <w:right w:val="single" w:sz="6" w:space="0" w:color="FFFFFF"/>
                </w:tcBorders>
                <w:vAlign w:val="center"/>
              </w:tcPr>
            </w:tcPrChange>
          </w:tcPr>
          <w:p w14:paraId="39D7294D" w14:textId="77777777" w:rsidR="00EE3504" w:rsidRDefault="00EE3504" w:rsidP="00EE3504">
            <w:pPr>
              <w:jc w:val="center"/>
              <w:rPr>
                <w:rFonts w:ascii="Times New Roman" w:eastAsia="標楷體" w:hAnsi="Times New Roman" w:cs="Times New Roman"/>
              </w:rPr>
            </w:pPr>
            <w:r>
              <w:rPr>
                <w:rFonts w:ascii="Times New Roman" w:eastAsia="標楷體" w:hAnsi="Times New Roman" w:cs="Times New Roman"/>
              </w:rPr>
              <w:t>南投</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203"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0E585182" w14:textId="6497D4A9" w:rsidR="00EE3504" w:rsidRPr="00EE3504" w:rsidRDefault="00EE3504">
            <w:pPr>
              <w:widowControl w:val="0"/>
              <w:jc w:val="center"/>
              <w:rPr>
                <w:rFonts w:ascii="Times New Roman" w:eastAsia="標楷體" w:hAnsi="Times New Roman" w:cs="Times New Roman"/>
                <w:rPrChange w:id="1204" w:author="瑋婷 徐" w:date="2024-12-27T11:22:00Z" w16du:dateUtc="2024-12-27T03:22:00Z">
                  <w:rPr>
                    <w:rFonts w:ascii="Times New Roman" w:eastAsia="標楷體" w:hAnsi="Times New Roman" w:cs="Times New Roman"/>
                    <w:color w:val="000000"/>
                  </w:rPr>
                </w:rPrChange>
              </w:rPr>
              <w:pPrChange w:id="1205" w:author="瑋婷 徐" w:date="2024-12-27T11:22:00Z" w16du:dateUtc="2024-12-27T03:22:00Z">
                <w:pPr>
                  <w:jc w:val="center"/>
                </w:pPr>
              </w:pPrChange>
            </w:pPr>
            <w:ins w:id="1206" w:author="瑋婷 徐" w:date="2024-12-27T11:21:00Z" w16du:dateUtc="2024-12-27T03:21:00Z">
              <w:r w:rsidRPr="00EE3504">
                <w:rPr>
                  <w:rFonts w:ascii="Times New Roman" w:eastAsia="標楷體" w:hAnsi="Times New Roman" w:cs="Times New Roman"/>
                  <w:rPrChange w:id="1207" w:author="瑋婷 徐" w:date="2024-12-27T11:22:00Z" w16du:dateUtc="2024-12-27T03:22:00Z">
                    <w:rPr>
                      <w:rFonts w:ascii="Arial" w:eastAsia="Arial" w:hAnsi="Arial" w:cs="Arial"/>
                      <w:color w:val="000000"/>
                      <w:sz w:val="22"/>
                    </w:rPr>
                  </w:rPrChange>
                </w:rPr>
                <w:t>246.0</w:t>
              </w:r>
            </w:ins>
            <w:del w:id="1208" w:author="瑋婷 徐" w:date="2024-12-27T11:21:00Z" w16du:dateUtc="2024-12-27T03:21:00Z">
              <w:r w:rsidRPr="00EE3504" w:rsidDel="00350BD7">
                <w:rPr>
                  <w:rFonts w:ascii="Times New Roman" w:eastAsia="標楷體" w:hAnsi="Times New Roman" w:cs="Times New Roman"/>
                  <w:rPrChange w:id="1209" w:author="瑋婷 徐" w:date="2024-12-27T11:22:00Z" w16du:dateUtc="2024-12-27T03:22:00Z">
                    <w:rPr>
                      <w:rFonts w:ascii="Times New Roman" w:eastAsia="標楷體" w:hAnsi="Times New Roman" w:cs="Times New Roman"/>
                      <w:color w:val="000000"/>
                    </w:rPr>
                  </w:rPrChange>
                </w:rPr>
                <w:delText>248.5</w:delText>
              </w:r>
            </w:del>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210" w:author="瑋婷 徐" w:date="2024-12-27T11:22:00Z" w16du:dateUtc="2024-12-27T03:22:00Z">
              <w:tcPr>
                <w:tcW w:w="94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6D3B963B" w14:textId="62DFAB02" w:rsidR="00EE3504" w:rsidRPr="00EE3504" w:rsidRDefault="00EE3504">
            <w:pPr>
              <w:widowControl w:val="0"/>
              <w:jc w:val="center"/>
              <w:rPr>
                <w:rFonts w:ascii="Times New Roman" w:eastAsia="標楷體" w:hAnsi="Times New Roman" w:cs="Times New Roman"/>
                <w:rPrChange w:id="1211" w:author="瑋婷 徐" w:date="2024-12-27T11:22:00Z" w16du:dateUtc="2024-12-27T03:22:00Z">
                  <w:rPr>
                    <w:rFonts w:ascii="Times New Roman" w:eastAsia="標楷體" w:hAnsi="Times New Roman" w:cs="Times New Roman"/>
                    <w:color w:val="000000"/>
                  </w:rPr>
                </w:rPrChange>
              </w:rPr>
              <w:pPrChange w:id="1212" w:author="瑋婷 徐" w:date="2024-12-27T11:22:00Z" w16du:dateUtc="2024-12-27T03:22:00Z">
                <w:pPr>
                  <w:jc w:val="center"/>
                </w:pPr>
              </w:pPrChange>
            </w:pPr>
            <w:ins w:id="1213" w:author="瑋婷 徐" w:date="2024-12-27T11:21:00Z" w16du:dateUtc="2024-12-27T03:21:00Z">
              <w:r w:rsidRPr="00EE3504">
                <w:rPr>
                  <w:rFonts w:ascii="Times New Roman" w:eastAsia="標楷體" w:hAnsi="Times New Roman" w:cs="Times New Roman"/>
                  <w:rPrChange w:id="1214" w:author="瑋婷 徐" w:date="2024-12-27T11:22:00Z" w16du:dateUtc="2024-12-27T03:22:00Z">
                    <w:rPr>
                      <w:rFonts w:ascii="Arial" w:eastAsia="Arial" w:hAnsi="Arial" w:cs="Arial"/>
                      <w:color w:val="000000"/>
                      <w:sz w:val="22"/>
                    </w:rPr>
                  </w:rPrChange>
                </w:rPr>
                <w:t>25.0</w:t>
              </w:r>
            </w:ins>
            <w:del w:id="1215" w:author="瑋婷 徐" w:date="2024-12-27T11:21:00Z" w16du:dateUtc="2024-12-27T03:21:00Z">
              <w:r w:rsidRPr="00EE3504" w:rsidDel="00350BD7">
                <w:rPr>
                  <w:rFonts w:ascii="Times New Roman" w:eastAsia="標楷體" w:hAnsi="Times New Roman" w:cs="Times New Roman"/>
                  <w:rPrChange w:id="1216" w:author="瑋婷 徐" w:date="2024-12-27T11:22:00Z" w16du:dateUtc="2024-12-27T03:22:00Z">
                    <w:rPr>
                      <w:rFonts w:ascii="Times New Roman" w:eastAsia="標楷體" w:hAnsi="Times New Roman" w:cs="Times New Roman"/>
                      <w:color w:val="000000"/>
                    </w:rPr>
                  </w:rPrChange>
                </w:rPr>
                <w:delText>23.5</w:delText>
              </w:r>
            </w:del>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217" w:author="瑋婷 徐" w:date="2024-12-27T11:22:00Z" w16du:dateUtc="2024-12-27T03:22:00Z">
              <w:tcPr>
                <w:tcW w:w="1278"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21FF4381" w14:textId="3D355D25" w:rsidR="00EE3504" w:rsidRPr="00EE3504" w:rsidRDefault="00EE3504">
            <w:pPr>
              <w:widowControl w:val="0"/>
              <w:jc w:val="center"/>
              <w:rPr>
                <w:rFonts w:ascii="Times New Roman" w:eastAsia="標楷體" w:hAnsi="Times New Roman" w:cs="Times New Roman"/>
                <w:rPrChange w:id="1218" w:author="瑋婷 徐" w:date="2024-12-27T11:22:00Z" w16du:dateUtc="2024-12-27T03:22:00Z">
                  <w:rPr>
                    <w:rFonts w:ascii="Times New Roman" w:eastAsia="標楷體" w:hAnsi="Times New Roman" w:cs="Times New Roman"/>
                    <w:color w:val="000000"/>
                  </w:rPr>
                </w:rPrChange>
              </w:rPr>
              <w:pPrChange w:id="1219" w:author="瑋婷 徐" w:date="2024-12-27T11:22:00Z" w16du:dateUtc="2024-12-27T03:22:00Z">
                <w:pPr>
                  <w:jc w:val="center"/>
                </w:pPr>
              </w:pPrChange>
            </w:pPr>
            <w:ins w:id="1220" w:author="瑋婷 徐" w:date="2024-12-27T11:21:00Z" w16du:dateUtc="2024-12-27T03:21:00Z">
              <w:r w:rsidRPr="00EE3504">
                <w:rPr>
                  <w:rFonts w:ascii="Times New Roman" w:eastAsia="標楷體" w:hAnsi="Times New Roman" w:cs="Times New Roman"/>
                  <w:rPrChange w:id="1221" w:author="瑋婷 徐" w:date="2024-12-27T11:22:00Z" w16du:dateUtc="2024-12-27T03:22:00Z">
                    <w:rPr>
                      <w:rFonts w:ascii="Arial" w:eastAsia="Arial" w:hAnsi="Arial" w:cs="Arial"/>
                      <w:color w:val="000000"/>
                      <w:sz w:val="22"/>
                    </w:rPr>
                  </w:rPrChange>
                </w:rPr>
                <w:t>6.0</w:t>
              </w:r>
            </w:ins>
            <w:del w:id="1222" w:author="瑋婷 徐" w:date="2024-12-27T11:21:00Z" w16du:dateUtc="2024-12-27T03:21:00Z">
              <w:r w:rsidRPr="00EE3504" w:rsidDel="00350BD7">
                <w:rPr>
                  <w:rFonts w:ascii="Times New Roman" w:eastAsia="標楷體" w:hAnsi="Times New Roman" w:cs="Times New Roman"/>
                  <w:rPrChange w:id="1223" w:author="瑋婷 徐" w:date="2024-12-27T11:22:00Z" w16du:dateUtc="2024-12-27T03:22:00Z">
                    <w:rPr>
                      <w:rFonts w:ascii="Times New Roman" w:eastAsia="標楷體" w:hAnsi="Times New Roman" w:cs="Times New Roman"/>
                      <w:color w:val="000000"/>
                    </w:rPr>
                  </w:rPrChange>
                </w:rPr>
                <w:delText>9.5</w:delText>
              </w:r>
            </w:del>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224" w:author="瑋婷 徐" w:date="2024-12-27T11:22:00Z" w16du:dateUtc="2024-12-27T03:22:00Z">
              <w:tcPr>
                <w:tcW w:w="686"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58CD7F42" w14:textId="04B4E1ED" w:rsidR="00EE3504" w:rsidRPr="00EE3504" w:rsidRDefault="00EE3504">
            <w:pPr>
              <w:widowControl w:val="0"/>
              <w:jc w:val="center"/>
              <w:rPr>
                <w:rFonts w:ascii="Times New Roman" w:eastAsia="標楷體" w:hAnsi="Times New Roman" w:cs="Times New Roman"/>
                <w:rPrChange w:id="1225" w:author="瑋婷 徐" w:date="2024-12-27T11:22:00Z" w16du:dateUtc="2024-12-27T03:22:00Z">
                  <w:rPr>
                    <w:rFonts w:ascii="Times New Roman" w:eastAsia="標楷體" w:hAnsi="Times New Roman" w:cs="Times New Roman"/>
                    <w:color w:val="000000"/>
                  </w:rPr>
                </w:rPrChange>
              </w:rPr>
              <w:pPrChange w:id="1226" w:author="瑋婷 徐" w:date="2024-12-27T11:22:00Z" w16du:dateUtc="2024-12-27T03:22:00Z">
                <w:pPr>
                  <w:jc w:val="center"/>
                </w:pPr>
              </w:pPrChange>
            </w:pPr>
            <w:ins w:id="1227" w:author="瑋婷 徐" w:date="2024-12-27T11:21:00Z" w16du:dateUtc="2024-12-27T03:21:00Z">
              <w:r w:rsidRPr="00EE3504">
                <w:rPr>
                  <w:rFonts w:ascii="Times New Roman" w:eastAsia="標楷體" w:hAnsi="Times New Roman" w:cs="Times New Roman"/>
                  <w:rPrChange w:id="1228" w:author="瑋婷 徐" w:date="2024-12-27T11:22:00Z" w16du:dateUtc="2024-12-27T03:22:00Z">
                    <w:rPr>
                      <w:rFonts w:ascii="Arial" w:eastAsia="Arial" w:hAnsi="Arial" w:cs="Arial"/>
                      <w:color w:val="000000"/>
                      <w:sz w:val="22"/>
                    </w:rPr>
                  </w:rPrChange>
                </w:rPr>
                <w:t>0.0</w:t>
              </w:r>
            </w:ins>
            <w:del w:id="1229" w:author="瑋婷 徐" w:date="2024-12-27T11:21:00Z" w16du:dateUtc="2024-12-27T03:21:00Z">
              <w:r w:rsidRPr="00EE3504" w:rsidDel="00350BD7">
                <w:rPr>
                  <w:rFonts w:ascii="Times New Roman" w:eastAsia="標楷體" w:hAnsi="Times New Roman" w:cs="Times New Roman"/>
                  <w:rPrChange w:id="1230" w:author="瑋婷 徐" w:date="2024-12-27T11:22:00Z" w16du:dateUtc="2024-12-27T03:22:00Z">
                    <w:rPr>
                      <w:rFonts w:ascii="Times New Roman" w:eastAsia="標楷體" w:hAnsi="Times New Roman" w:cs="Times New Roman"/>
                      <w:color w:val="000000"/>
                    </w:rPr>
                  </w:rPrChange>
                </w:rPr>
                <w:delText>0.5</w:delText>
              </w:r>
            </w:del>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231"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5E97E72F" w14:textId="3DA7EBF2" w:rsidR="00EE3504" w:rsidRPr="00EE3504" w:rsidRDefault="00EE3504">
            <w:pPr>
              <w:widowControl w:val="0"/>
              <w:jc w:val="center"/>
              <w:rPr>
                <w:rFonts w:ascii="Times New Roman" w:eastAsia="標楷體" w:hAnsi="Times New Roman" w:cs="Times New Roman"/>
                <w:rPrChange w:id="1232" w:author="瑋婷 徐" w:date="2024-12-27T11:22:00Z" w16du:dateUtc="2024-12-27T03:22:00Z">
                  <w:rPr>
                    <w:rFonts w:ascii="Times New Roman" w:eastAsia="標楷體" w:hAnsi="Times New Roman" w:cs="Times New Roman"/>
                    <w:color w:val="000000"/>
                  </w:rPr>
                </w:rPrChange>
              </w:rPr>
              <w:pPrChange w:id="1233" w:author="瑋婷 徐" w:date="2024-12-27T11:22:00Z" w16du:dateUtc="2024-12-27T03:22:00Z">
                <w:pPr>
                  <w:jc w:val="center"/>
                </w:pPr>
              </w:pPrChange>
            </w:pPr>
            <w:ins w:id="1234" w:author="瑋婷 徐" w:date="2024-12-27T11:21:00Z" w16du:dateUtc="2024-12-27T03:21:00Z">
              <w:r w:rsidRPr="00EE3504">
                <w:rPr>
                  <w:rFonts w:ascii="Times New Roman" w:eastAsia="標楷體" w:hAnsi="Times New Roman" w:cs="Times New Roman"/>
                  <w:rPrChange w:id="1235" w:author="瑋婷 徐" w:date="2024-12-27T11:22:00Z" w16du:dateUtc="2024-12-27T03:22:00Z">
                    <w:rPr>
                      <w:rFonts w:ascii="Arial" w:eastAsia="Arial" w:hAnsi="Arial" w:cs="Arial"/>
                      <w:color w:val="000000"/>
                      <w:sz w:val="22"/>
                    </w:rPr>
                  </w:rPrChange>
                </w:rPr>
                <w:t>0.025</w:t>
              </w:r>
            </w:ins>
            <w:del w:id="1236" w:author="瑋婷 徐" w:date="2024-12-27T11:21:00Z" w16du:dateUtc="2024-12-27T03:21:00Z">
              <w:r w:rsidRPr="00EE3504" w:rsidDel="00350BD7">
                <w:rPr>
                  <w:rFonts w:ascii="Times New Roman" w:eastAsia="標楷體" w:hAnsi="Times New Roman" w:cs="Times New Roman"/>
                  <w:rPrChange w:id="1237" w:author="瑋婷 徐" w:date="2024-12-27T11:22:00Z" w16du:dateUtc="2024-12-27T03:22:00Z">
                    <w:rPr>
                      <w:rFonts w:ascii="Times New Roman" w:eastAsia="標楷體" w:hAnsi="Times New Roman" w:cs="Times New Roman"/>
                      <w:color w:val="000000"/>
                    </w:rPr>
                  </w:rPrChange>
                </w:rPr>
                <w:delText>0.038</w:delText>
              </w:r>
            </w:del>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238" w:author="瑋婷 徐" w:date="2024-12-27T11:22:00Z" w16du:dateUtc="2024-12-27T03:22:00Z">
              <w:tcPr>
                <w:tcW w:w="119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048CD89C" w14:textId="7E9CD326" w:rsidR="00EE3504" w:rsidRPr="00EE3504" w:rsidRDefault="00EE3504">
            <w:pPr>
              <w:widowControl w:val="0"/>
              <w:jc w:val="center"/>
              <w:rPr>
                <w:rFonts w:ascii="Times New Roman" w:eastAsia="標楷體" w:hAnsi="Times New Roman" w:cs="Times New Roman"/>
                <w:rPrChange w:id="1239" w:author="瑋婷 徐" w:date="2024-12-27T11:22:00Z" w16du:dateUtc="2024-12-27T03:22:00Z">
                  <w:rPr>
                    <w:rFonts w:ascii="Times New Roman" w:eastAsia="標楷體" w:hAnsi="Times New Roman" w:cs="Times New Roman"/>
                    <w:color w:val="000000"/>
                  </w:rPr>
                </w:rPrChange>
              </w:rPr>
              <w:pPrChange w:id="1240" w:author="瑋婷 徐" w:date="2024-12-27T11:22:00Z" w16du:dateUtc="2024-12-27T03:22:00Z">
                <w:pPr>
                  <w:jc w:val="center"/>
                </w:pPr>
              </w:pPrChange>
            </w:pPr>
            <w:ins w:id="1241" w:author="瑋婷 徐" w:date="2024-12-27T11:21:00Z" w16du:dateUtc="2024-12-27T03:21:00Z">
              <w:r w:rsidRPr="00EE3504">
                <w:rPr>
                  <w:rFonts w:ascii="Times New Roman" w:eastAsia="標楷體" w:hAnsi="Times New Roman" w:cs="Times New Roman"/>
                  <w:rPrChange w:id="1242" w:author="瑋婷 徐" w:date="2024-12-27T11:22:00Z" w16du:dateUtc="2024-12-27T03:22:00Z">
                    <w:rPr>
                      <w:rFonts w:ascii="Arial" w:eastAsia="Arial" w:hAnsi="Arial" w:cs="Arial"/>
                      <w:color w:val="000000"/>
                      <w:sz w:val="22"/>
                    </w:rPr>
                  </w:rPrChange>
                </w:rPr>
                <w:t>0.003</w:t>
              </w:r>
            </w:ins>
            <w:del w:id="1243" w:author="瑋婷 徐" w:date="2024-12-27T11:21:00Z" w16du:dateUtc="2024-12-27T03:21:00Z">
              <w:r w:rsidRPr="00EE3504" w:rsidDel="00350BD7">
                <w:rPr>
                  <w:rFonts w:ascii="Times New Roman" w:eastAsia="標楷體" w:hAnsi="Times New Roman" w:cs="Times New Roman"/>
                  <w:rPrChange w:id="1244" w:author="瑋婷 徐" w:date="2024-12-27T11:22:00Z" w16du:dateUtc="2024-12-27T03:22:00Z">
                    <w:rPr>
                      <w:rFonts w:ascii="Times New Roman" w:eastAsia="標楷體" w:hAnsi="Times New Roman" w:cs="Times New Roman"/>
                      <w:color w:val="000000"/>
                    </w:rPr>
                  </w:rPrChange>
                </w:rPr>
                <w:delText>0.002</w:delText>
              </w:r>
            </w:del>
          </w:p>
        </w:tc>
      </w:tr>
      <w:tr w:rsidR="00EE3504" w14:paraId="3A797115" w14:textId="77777777" w:rsidTr="00EE3504">
        <w:tblPrEx>
          <w:tblW w:w="5000" w:type="pct"/>
          <w:tblInd w:w="-70" w:type="dxa"/>
          <w:tblLayout w:type="fixed"/>
          <w:tblCellMar>
            <w:top w:w="15" w:type="dxa"/>
            <w:left w:w="28" w:type="dxa"/>
            <w:right w:w="28" w:type="dxa"/>
          </w:tblCellMar>
          <w:tblLook w:val="0000" w:firstRow="0" w:lastRow="0" w:firstColumn="0" w:lastColumn="0" w:noHBand="0" w:noVBand="0"/>
          <w:tblPrExChange w:id="1245" w:author="瑋婷 徐" w:date="2024-12-27T11:22:00Z" w16du:dateUtc="2024-12-27T03:22:00Z">
            <w:tblPrEx>
              <w:tblW w:w="5000" w:type="pct"/>
              <w:tblInd w:w="-70" w:type="dxa"/>
              <w:tblLayout w:type="fixed"/>
              <w:tblCellMar>
                <w:top w:w="15" w:type="dxa"/>
                <w:left w:w="28" w:type="dxa"/>
                <w:right w:w="28" w:type="dxa"/>
              </w:tblCellMar>
              <w:tblLook w:val="0000" w:firstRow="0" w:lastRow="0" w:firstColumn="0" w:lastColumn="0" w:noHBand="0" w:noVBand="0"/>
            </w:tblPrEx>
          </w:tblPrExChange>
        </w:tblPrEx>
        <w:trPr>
          <w:trHeight w:val="650"/>
          <w:trPrChange w:id="1246" w:author="瑋婷 徐" w:date="2024-12-27T11:22:00Z" w16du:dateUtc="2024-12-27T03:22:00Z">
            <w:trPr>
              <w:gridBefore w:val="1"/>
              <w:trHeight w:val="650"/>
            </w:trPr>
          </w:trPrChange>
        </w:trPr>
        <w:tc>
          <w:tcPr>
            <w:tcW w:w="1642" w:type="dxa"/>
            <w:tcBorders>
              <w:top w:val="single" w:sz="6" w:space="0" w:color="FFFFFF"/>
              <w:left w:val="single" w:sz="6" w:space="0" w:color="FFFFFF"/>
              <w:bottom w:val="single" w:sz="6" w:space="0" w:color="FFFFFF"/>
              <w:right w:val="single" w:sz="6" w:space="0" w:color="FFFFFF"/>
            </w:tcBorders>
            <w:vAlign w:val="center"/>
            <w:tcPrChange w:id="1247" w:author="瑋婷 徐" w:date="2024-12-27T11:22:00Z" w16du:dateUtc="2024-12-27T03:22:00Z">
              <w:tcPr>
                <w:tcW w:w="1642" w:type="dxa"/>
                <w:gridSpan w:val="2"/>
                <w:tcBorders>
                  <w:top w:val="single" w:sz="6" w:space="0" w:color="FFFFFF"/>
                  <w:left w:val="single" w:sz="6" w:space="0" w:color="FFFFFF"/>
                  <w:bottom w:val="single" w:sz="6" w:space="0" w:color="FFFFFF"/>
                  <w:right w:val="single" w:sz="6" w:space="0" w:color="FFFFFF"/>
                </w:tcBorders>
                <w:vAlign w:val="center"/>
              </w:tcPr>
            </w:tcPrChange>
          </w:tcPr>
          <w:p w14:paraId="076188EC" w14:textId="77777777" w:rsidR="00EE3504" w:rsidRDefault="00EE3504" w:rsidP="00EE3504">
            <w:pPr>
              <w:jc w:val="center"/>
              <w:rPr>
                <w:rFonts w:ascii="Times New Roman" w:eastAsia="標楷體" w:hAnsi="Times New Roman" w:cs="Times New Roman"/>
              </w:rPr>
            </w:pPr>
            <w:r>
              <w:rPr>
                <w:rFonts w:ascii="Times New Roman" w:eastAsia="標楷體" w:hAnsi="Times New Roman" w:cs="Times New Roman"/>
              </w:rPr>
              <w:t>嘉義</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248"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43CE72B1" w14:textId="564626CC" w:rsidR="00EE3504" w:rsidRPr="00EE3504" w:rsidRDefault="00EE3504">
            <w:pPr>
              <w:widowControl w:val="0"/>
              <w:jc w:val="center"/>
              <w:rPr>
                <w:rFonts w:ascii="Times New Roman" w:eastAsia="標楷體" w:hAnsi="Times New Roman" w:cs="Times New Roman"/>
                <w:rPrChange w:id="1249" w:author="瑋婷 徐" w:date="2024-12-27T11:22:00Z" w16du:dateUtc="2024-12-27T03:22:00Z">
                  <w:rPr>
                    <w:rFonts w:ascii="Times New Roman" w:eastAsia="標楷體" w:hAnsi="Times New Roman" w:cs="Times New Roman"/>
                    <w:color w:val="000000"/>
                  </w:rPr>
                </w:rPrChange>
              </w:rPr>
              <w:pPrChange w:id="1250" w:author="瑋婷 徐" w:date="2024-12-27T11:22:00Z" w16du:dateUtc="2024-12-27T03:22:00Z">
                <w:pPr>
                  <w:jc w:val="center"/>
                </w:pPr>
              </w:pPrChange>
            </w:pPr>
            <w:ins w:id="1251" w:author="瑋婷 徐" w:date="2024-12-27T11:21:00Z" w16du:dateUtc="2024-12-27T03:21:00Z">
              <w:r w:rsidRPr="00EE3504">
                <w:rPr>
                  <w:rFonts w:ascii="Times New Roman" w:eastAsia="標楷體" w:hAnsi="Times New Roman" w:cs="Times New Roman"/>
                  <w:rPrChange w:id="1252" w:author="瑋婷 徐" w:date="2024-12-27T11:22:00Z" w16du:dateUtc="2024-12-27T03:22:00Z">
                    <w:rPr>
                      <w:rFonts w:ascii="Arial" w:eastAsia="Arial" w:hAnsi="Arial" w:cs="Arial"/>
                      <w:color w:val="000000"/>
                      <w:sz w:val="22"/>
                    </w:rPr>
                  </w:rPrChange>
                </w:rPr>
                <w:t>304.5</w:t>
              </w:r>
            </w:ins>
            <w:del w:id="1253" w:author="瑋婷 徐" w:date="2024-12-27T11:21:00Z" w16du:dateUtc="2024-12-27T03:21:00Z">
              <w:r w:rsidRPr="00EE3504" w:rsidDel="00350BD7">
                <w:rPr>
                  <w:rFonts w:ascii="Times New Roman" w:eastAsia="標楷體" w:hAnsi="Times New Roman" w:cs="Times New Roman"/>
                  <w:rPrChange w:id="1254" w:author="瑋婷 徐" w:date="2024-12-27T11:22:00Z" w16du:dateUtc="2024-12-27T03:22:00Z">
                    <w:rPr>
                      <w:rFonts w:ascii="Times New Roman" w:eastAsia="標楷體" w:hAnsi="Times New Roman" w:cs="Times New Roman"/>
                      <w:color w:val="000000"/>
                    </w:rPr>
                  </w:rPrChange>
                </w:rPr>
                <w:delText>282.5</w:delText>
              </w:r>
            </w:del>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255" w:author="瑋婷 徐" w:date="2024-12-27T11:22:00Z" w16du:dateUtc="2024-12-27T03:22:00Z">
              <w:tcPr>
                <w:tcW w:w="94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6212C98A" w14:textId="50ACA666" w:rsidR="00EE3504" w:rsidRPr="00EE3504" w:rsidRDefault="00EE3504">
            <w:pPr>
              <w:widowControl w:val="0"/>
              <w:jc w:val="center"/>
              <w:rPr>
                <w:rFonts w:ascii="Times New Roman" w:eastAsia="標楷體" w:hAnsi="Times New Roman" w:cs="Times New Roman"/>
                <w:rPrChange w:id="1256" w:author="瑋婷 徐" w:date="2024-12-27T11:22:00Z" w16du:dateUtc="2024-12-27T03:22:00Z">
                  <w:rPr>
                    <w:rFonts w:ascii="Times New Roman" w:eastAsia="標楷體" w:hAnsi="Times New Roman" w:cs="Times New Roman"/>
                    <w:color w:val="000000"/>
                  </w:rPr>
                </w:rPrChange>
              </w:rPr>
              <w:pPrChange w:id="1257" w:author="瑋婷 徐" w:date="2024-12-27T11:22:00Z" w16du:dateUtc="2024-12-27T03:22:00Z">
                <w:pPr>
                  <w:jc w:val="center"/>
                </w:pPr>
              </w:pPrChange>
            </w:pPr>
            <w:ins w:id="1258" w:author="瑋婷 徐" w:date="2024-12-27T11:21:00Z" w16du:dateUtc="2024-12-27T03:21:00Z">
              <w:r w:rsidRPr="00EE3504">
                <w:rPr>
                  <w:rFonts w:ascii="Times New Roman" w:eastAsia="標楷體" w:hAnsi="Times New Roman" w:cs="Times New Roman"/>
                  <w:rPrChange w:id="1259" w:author="瑋婷 徐" w:date="2024-12-27T11:22:00Z" w16du:dateUtc="2024-12-27T03:22:00Z">
                    <w:rPr>
                      <w:rFonts w:ascii="Arial" w:eastAsia="Arial" w:hAnsi="Arial" w:cs="Arial"/>
                      <w:color w:val="000000"/>
                      <w:sz w:val="22"/>
                    </w:rPr>
                  </w:rPrChange>
                </w:rPr>
                <w:t>0.5</w:t>
              </w:r>
            </w:ins>
            <w:del w:id="1260" w:author="瑋婷 徐" w:date="2024-12-27T11:21:00Z" w16du:dateUtc="2024-12-27T03:21:00Z">
              <w:r w:rsidRPr="00EE3504" w:rsidDel="00350BD7">
                <w:rPr>
                  <w:rFonts w:ascii="Times New Roman" w:eastAsia="標楷體" w:hAnsi="Times New Roman" w:cs="Times New Roman"/>
                  <w:rPrChange w:id="1261" w:author="瑋婷 徐" w:date="2024-12-27T11:22:00Z" w16du:dateUtc="2024-12-27T03:22:00Z">
                    <w:rPr>
                      <w:rFonts w:ascii="Times New Roman" w:eastAsia="標楷體" w:hAnsi="Times New Roman" w:cs="Times New Roman"/>
                      <w:color w:val="000000"/>
                    </w:rPr>
                  </w:rPrChange>
                </w:rPr>
                <w:delText>0.5</w:delText>
              </w:r>
            </w:del>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262" w:author="瑋婷 徐" w:date="2024-12-27T11:22:00Z" w16du:dateUtc="2024-12-27T03:22:00Z">
              <w:tcPr>
                <w:tcW w:w="1278"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05CA99CA" w14:textId="4D47480E" w:rsidR="00EE3504" w:rsidRPr="00EE3504" w:rsidRDefault="00EE3504">
            <w:pPr>
              <w:widowControl w:val="0"/>
              <w:jc w:val="center"/>
              <w:rPr>
                <w:rFonts w:ascii="Times New Roman" w:eastAsia="標楷體" w:hAnsi="Times New Roman" w:cs="Times New Roman"/>
                <w:rPrChange w:id="1263" w:author="瑋婷 徐" w:date="2024-12-27T11:22:00Z" w16du:dateUtc="2024-12-27T03:22:00Z">
                  <w:rPr>
                    <w:rFonts w:ascii="Times New Roman" w:eastAsia="標楷體" w:hAnsi="Times New Roman" w:cs="Times New Roman"/>
                    <w:color w:val="000000"/>
                  </w:rPr>
                </w:rPrChange>
              </w:rPr>
              <w:pPrChange w:id="1264" w:author="瑋婷 徐" w:date="2024-12-27T11:22:00Z" w16du:dateUtc="2024-12-27T03:22:00Z">
                <w:pPr>
                  <w:jc w:val="center"/>
                </w:pPr>
              </w:pPrChange>
            </w:pPr>
            <w:ins w:id="1265" w:author="瑋婷 徐" w:date="2024-12-27T11:21:00Z" w16du:dateUtc="2024-12-27T03:21:00Z">
              <w:r w:rsidRPr="00EE3504">
                <w:rPr>
                  <w:rFonts w:ascii="Times New Roman" w:eastAsia="標楷體" w:hAnsi="Times New Roman" w:cs="Times New Roman"/>
                  <w:rPrChange w:id="1266" w:author="瑋婷 徐" w:date="2024-12-27T11:22:00Z" w16du:dateUtc="2024-12-27T03:22:00Z">
                    <w:rPr>
                      <w:rFonts w:ascii="Arial" w:eastAsia="Arial" w:hAnsi="Arial" w:cs="Arial"/>
                      <w:color w:val="000000"/>
                      <w:sz w:val="22"/>
                    </w:rPr>
                  </w:rPrChange>
                </w:rPr>
                <w:t>9.0</w:t>
              </w:r>
            </w:ins>
            <w:del w:id="1267" w:author="瑋婷 徐" w:date="2024-12-27T11:21:00Z" w16du:dateUtc="2024-12-27T03:21:00Z">
              <w:r w:rsidRPr="00EE3504" w:rsidDel="00350BD7">
                <w:rPr>
                  <w:rFonts w:ascii="Times New Roman" w:eastAsia="標楷體" w:hAnsi="Times New Roman" w:cs="Times New Roman"/>
                  <w:rPrChange w:id="1268" w:author="瑋婷 徐" w:date="2024-12-27T11:22:00Z" w16du:dateUtc="2024-12-27T03:22:00Z">
                    <w:rPr>
                      <w:rFonts w:ascii="Times New Roman" w:eastAsia="標楷體" w:hAnsi="Times New Roman" w:cs="Times New Roman"/>
                      <w:color w:val="000000"/>
                    </w:rPr>
                  </w:rPrChange>
                </w:rPr>
                <w:delText>13.5</w:delText>
              </w:r>
            </w:del>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269" w:author="瑋婷 徐" w:date="2024-12-27T11:22:00Z" w16du:dateUtc="2024-12-27T03:22:00Z">
              <w:tcPr>
                <w:tcW w:w="686"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487A8804" w14:textId="2F250B31" w:rsidR="00EE3504" w:rsidRPr="00EE3504" w:rsidRDefault="00EE3504">
            <w:pPr>
              <w:widowControl w:val="0"/>
              <w:jc w:val="center"/>
              <w:rPr>
                <w:rFonts w:ascii="Times New Roman" w:eastAsia="標楷體" w:hAnsi="Times New Roman" w:cs="Times New Roman"/>
                <w:rPrChange w:id="1270" w:author="瑋婷 徐" w:date="2024-12-27T11:22:00Z" w16du:dateUtc="2024-12-27T03:22:00Z">
                  <w:rPr>
                    <w:rFonts w:ascii="Times New Roman" w:eastAsia="標楷體" w:hAnsi="Times New Roman" w:cs="Times New Roman"/>
                    <w:color w:val="000000"/>
                  </w:rPr>
                </w:rPrChange>
              </w:rPr>
              <w:pPrChange w:id="1271" w:author="瑋婷 徐" w:date="2024-12-27T11:22:00Z" w16du:dateUtc="2024-12-27T03:22:00Z">
                <w:pPr>
                  <w:jc w:val="center"/>
                </w:pPr>
              </w:pPrChange>
            </w:pPr>
            <w:ins w:id="1272" w:author="瑋婷 徐" w:date="2024-12-27T11:21:00Z" w16du:dateUtc="2024-12-27T03:21:00Z">
              <w:r w:rsidRPr="00EE3504">
                <w:rPr>
                  <w:rFonts w:ascii="Times New Roman" w:eastAsia="標楷體" w:hAnsi="Times New Roman" w:cs="Times New Roman"/>
                  <w:rPrChange w:id="1273" w:author="瑋婷 徐" w:date="2024-12-27T11:22:00Z" w16du:dateUtc="2024-12-27T03:22:00Z">
                    <w:rPr>
                      <w:rFonts w:ascii="Arial" w:eastAsia="Arial" w:hAnsi="Arial" w:cs="Arial"/>
                      <w:color w:val="000000"/>
                      <w:sz w:val="22"/>
                    </w:rPr>
                  </w:rPrChange>
                </w:rPr>
                <w:t>3.0</w:t>
              </w:r>
            </w:ins>
            <w:del w:id="1274" w:author="瑋婷 徐" w:date="2024-12-27T11:21:00Z" w16du:dateUtc="2024-12-27T03:21:00Z">
              <w:r w:rsidRPr="00EE3504" w:rsidDel="00350BD7">
                <w:rPr>
                  <w:rFonts w:ascii="Times New Roman" w:eastAsia="標楷體" w:hAnsi="Times New Roman" w:cs="Times New Roman"/>
                  <w:rPrChange w:id="1275" w:author="瑋婷 徐" w:date="2024-12-27T11:22:00Z" w16du:dateUtc="2024-12-27T03:22:00Z">
                    <w:rPr>
                      <w:rFonts w:ascii="Times New Roman" w:eastAsia="標楷體" w:hAnsi="Times New Roman" w:cs="Times New Roman"/>
                      <w:color w:val="000000"/>
                    </w:rPr>
                  </w:rPrChange>
                </w:rPr>
                <w:delText>1.5</w:delText>
              </w:r>
            </w:del>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276"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1FC0CCAF" w14:textId="7EA32709" w:rsidR="00EE3504" w:rsidRPr="00EE3504" w:rsidRDefault="00EE3504">
            <w:pPr>
              <w:widowControl w:val="0"/>
              <w:jc w:val="center"/>
              <w:rPr>
                <w:rFonts w:ascii="Times New Roman" w:eastAsia="標楷體" w:hAnsi="Times New Roman" w:cs="Times New Roman"/>
                <w:rPrChange w:id="1277" w:author="瑋婷 徐" w:date="2024-12-27T11:22:00Z" w16du:dateUtc="2024-12-27T03:22:00Z">
                  <w:rPr>
                    <w:rFonts w:ascii="Times New Roman" w:eastAsia="標楷體" w:hAnsi="Times New Roman" w:cs="Times New Roman"/>
                    <w:color w:val="000000"/>
                  </w:rPr>
                </w:rPrChange>
              </w:rPr>
              <w:pPrChange w:id="1278" w:author="瑋婷 徐" w:date="2024-12-27T11:22:00Z" w16du:dateUtc="2024-12-27T03:22:00Z">
                <w:pPr>
                  <w:jc w:val="center"/>
                </w:pPr>
              </w:pPrChange>
            </w:pPr>
            <w:ins w:id="1279" w:author="瑋婷 徐" w:date="2024-12-27T11:21:00Z" w16du:dateUtc="2024-12-27T03:21:00Z">
              <w:r w:rsidRPr="00EE3504">
                <w:rPr>
                  <w:rFonts w:ascii="Times New Roman" w:eastAsia="標楷體" w:hAnsi="Times New Roman" w:cs="Times New Roman"/>
                  <w:rPrChange w:id="1280" w:author="瑋婷 徐" w:date="2024-12-27T11:22:00Z" w16du:dateUtc="2024-12-27T03:22:00Z">
                    <w:rPr>
                      <w:rFonts w:ascii="Arial" w:eastAsia="Arial" w:hAnsi="Arial" w:cs="Arial"/>
                      <w:color w:val="000000"/>
                      <w:sz w:val="22"/>
                    </w:rPr>
                  </w:rPrChange>
                </w:rPr>
                <w:t>0.030</w:t>
              </w:r>
            </w:ins>
            <w:del w:id="1281" w:author="瑋婷 徐" w:date="2024-12-27T11:21:00Z" w16du:dateUtc="2024-12-27T03:21:00Z">
              <w:r w:rsidRPr="00EE3504" w:rsidDel="00350BD7">
                <w:rPr>
                  <w:rFonts w:ascii="Times New Roman" w:eastAsia="標楷體" w:hAnsi="Times New Roman" w:cs="Times New Roman"/>
                  <w:rPrChange w:id="1282" w:author="瑋婷 徐" w:date="2024-12-27T11:22:00Z" w16du:dateUtc="2024-12-27T03:22:00Z">
                    <w:rPr>
                      <w:rFonts w:ascii="Times New Roman" w:eastAsia="標楷體" w:hAnsi="Times New Roman" w:cs="Times New Roman"/>
                      <w:color w:val="000000"/>
                    </w:rPr>
                  </w:rPrChange>
                </w:rPr>
                <w:delText>0.048</w:delText>
              </w:r>
            </w:del>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283" w:author="瑋婷 徐" w:date="2024-12-27T11:22:00Z" w16du:dateUtc="2024-12-27T03:22:00Z">
              <w:tcPr>
                <w:tcW w:w="119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42791723" w14:textId="0D6CB0BE" w:rsidR="00EE3504" w:rsidRPr="00EE3504" w:rsidRDefault="00EE3504">
            <w:pPr>
              <w:widowControl w:val="0"/>
              <w:jc w:val="center"/>
              <w:rPr>
                <w:rFonts w:ascii="Times New Roman" w:eastAsia="標楷體" w:hAnsi="Times New Roman" w:cs="Times New Roman"/>
                <w:rPrChange w:id="1284" w:author="瑋婷 徐" w:date="2024-12-27T11:22:00Z" w16du:dateUtc="2024-12-27T03:22:00Z">
                  <w:rPr>
                    <w:rFonts w:ascii="Times New Roman" w:eastAsia="標楷體" w:hAnsi="Times New Roman" w:cs="Times New Roman"/>
                    <w:color w:val="000000"/>
                  </w:rPr>
                </w:rPrChange>
              </w:rPr>
              <w:pPrChange w:id="1285" w:author="瑋婷 徐" w:date="2024-12-27T11:22:00Z" w16du:dateUtc="2024-12-27T03:22:00Z">
                <w:pPr>
                  <w:jc w:val="center"/>
                </w:pPr>
              </w:pPrChange>
            </w:pPr>
            <w:ins w:id="1286" w:author="瑋婷 徐" w:date="2024-12-27T11:21:00Z" w16du:dateUtc="2024-12-27T03:21:00Z">
              <w:r w:rsidRPr="00EE3504">
                <w:rPr>
                  <w:rFonts w:ascii="Times New Roman" w:eastAsia="標楷體" w:hAnsi="Times New Roman" w:cs="Times New Roman"/>
                  <w:rPrChange w:id="1287" w:author="瑋婷 徐" w:date="2024-12-27T11:22:00Z" w16du:dateUtc="2024-12-27T03:22:00Z">
                    <w:rPr>
                      <w:rFonts w:ascii="Arial" w:eastAsia="Arial" w:hAnsi="Arial" w:cs="Arial"/>
                      <w:color w:val="000000"/>
                      <w:sz w:val="22"/>
                    </w:rPr>
                  </w:rPrChange>
                </w:rPr>
                <w:t>0.010</w:t>
              </w:r>
            </w:ins>
            <w:del w:id="1288" w:author="瑋婷 徐" w:date="2024-12-27T11:21:00Z" w16du:dateUtc="2024-12-27T03:21:00Z">
              <w:r w:rsidRPr="00EE3504" w:rsidDel="00350BD7">
                <w:rPr>
                  <w:rFonts w:ascii="Times New Roman" w:eastAsia="標楷體" w:hAnsi="Times New Roman" w:cs="Times New Roman"/>
                  <w:rPrChange w:id="1289" w:author="瑋婷 徐" w:date="2024-12-27T11:22:00Z" w16du:dateUtc="2024-12-27T03:22:00Z">
                    <w:rPr>
                      <w:rFonts w:ascii="Times New Roman" w:eastAsia="標楷體" w:hAnsi="Times New Roman" w:cs="Times New Roman"/>
                      <w:color w:val="000000"/>
                    </w:rPr>
                  </w:rPrChange>
                </w:rPr>
                <w:delText>0.005</w:delText>
              </w:r>
            </w:del>
          </w:p>
        </w:tc>
      </w:tr>
      <w:tr w:rsidR="00EE3504" w14:paraId="6850A166" w14:textId="77777777" w:rsidTr="00EE3504">
        <w:tblPrEx>
          <w:tblW w:w="5000" w:type="pct"/>
          <w:tblInd w:w="-70" w:type="dxa"/>
          <w:tblLayout w:type="fixed"/>
          <w:tblCellMar>
            <w:top w:w="15" w:type="dxa"/>
            <w:left w:w="28" w:type="dxa"/>
            <w:right w:w="28" w:type="dxa"/>
          </w:tblCellMar>
          <w:tblLook w:val="0000" w:firstRow="0" w:lastRow="0" w:firstColumn="0" w:lastColumn="0" w:noHBand="0" w:noVBand="0"/>
          <w:tblPrExChange w:id="1290" w:author="瑋婷 徐" w:date="2024-12-27T11:22:00Z" w16du:dateUtc="2024-12-27T03:22:00Z">
            <w:tblPrEx>
              <w:tblW w:w="5000" w:type="pct"/>
              <w:tblInd w:w="-70" w:type="dxa"/>
              <w:tblLayout w:type="fixed"/>
              <w:tblCellMar>
                <w:top w:w="15" w:type="dxa"/>
                <w:left w:w="28" w:type="dxa"/>
                <w:right w:w="28" w:type="dxa"/>
              </w:tblCellMar>
              <w:tblLook w:val="0000" w:firstRow="0" w:lastRow="0" w:firstColumn="0" w:lastColumn="0" w:noHBand="0" w:noVBand="0"/>
            </w:tblPrEx>
          </w:tblPrExChange>
        </w:tblPrEx>
        <w:trPr>
          <w:trHeight w:val="650"/>
          <w:trPrChange w:id="1291" w:author="瑋婷 徐" w:date="2024-12-27T11:22:00Z" w16du:dateUtc="2024-12-27T03:22:00Z">
            <w:trPr>
              <w:gridBefore w:val="1"/>
              <w:trHeight w:val="650"/>
            </w:trPr>
          </w:trPrChange>
        </w:trPr>
        <w:tc>
          <w:tcPr>
            <w:tcW w:w="1642" w:type="dxa"/>
            <w:tcBorders>
              <w:top w:val="single" w:sz="6" w:space="0" w:color="FFFFFF"/>
              <w:left w:val="single" w:sz="6" w:space="0" w:color="FFFFFF"/>
              <w:bottom w:val="single" w:sz="6" w:space="0" w:color="FFFFFF"/>
              <w:right w:val="single" w:sz="6" w:space="0" w:color="FFFFFF"/>
            </w:tcBorders>
            <w:vAlign w:val="center"/>
            <w:tcPrChange w:id="1292" w:author="瑋婷 徐" w:date="2024-12-27T11:22:00Z" w16du:dateUtc="2024-12-27T03:22:00Z">
              <w:tcPr>
                <w:tcW w:w="1642" w:type="dxa"/>
                <w:gridSpan w:val="2"/>
                <w:tcBorders>
                  <w:top w:val="single" w:sz="6" w:space="0" w:color="FFFFFF"/>
                  <w:left w:val="single" w:sz="6" w:space="0" w:color="FFFFFF"/>
                  <w:bottom w:val="single" w:sz="6" w:space="0" w:color="FFFFFF"/>
                  <w:right w:val="single" w:sz="6" w:space="0" w:color="FFFFFF"/>
                </w:tcBorders>
                <w:vAlign w:val="center"/>
              </w:tcPr>
            </w:tcPrChange>
          </w:tcPr>
          <w:p w14:paraId="5FF40486" w14:textId="77777777" w:rsidR="00EE3504" w:rsidRDefault="00EE3504" w:rsidP="00EE3504">
            <w:pPr>
              <w:jc w:val="center"/>
              <w:rPr>
                <w:rFonts w:ascii="Times New Roman" w:eastAsia="標楷體" w:hAnsi="Times New Roman" w:cs="Times New Roman"/>
              </w:rPr>
            </w:pPr>
            <w:r>
              <w:rPr>
                <w:rFonts w:ascii="Times New Roman" w:eastAsia="標楷體" w:hAnsi="Times New Roman" w:cs="Times New Roman"/>
              </w:rPr>
              <w:t>屏東</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293"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2F5E76FA" w14:textId="2DBDCDDB" w:rsidR="00EE3504" w:rsidRPr="00EE3504" w:rsidRDefault="00EE3504">
            <w:pPr>
              <w:widowControl w:val="0"/>
              <w:jc w:val="center"/>
              <w:rPr>
                <w:rFonts w:ascii="Times New Roman" w:eastAsia="標楷體" w:hAnsi="Times New Roman" w:cs="Times New Roman"/>
                <w:rPrChange w:id="1294" w:author="瑋婷 徐" w:date="2024-12-27T11:22:00Z" w16du:dateUtc="2024-12-27T03:22:00Z">
                  <w:rPr>
                    <w:rFonts w:ascii="Times New Roman" w:eastAsia="標楷體" w:hAnsi="Times New Roman" w:cs="Times New Roman"/>
                    <w:color w:val="000000"/>
                  </w:rPr>
                </w:rPrChange>
              </w:rPr>
              <w:pPrChange w:id="1295" w:author="瑋婷 徐" w:date="2024-12-27T11:22:00Z" w16du:dateUtc="2024-12-27T03:22:00Z">
                <w:pPr>
                  <w:jc w:val="center"/>
                </w:pPr>
              </w:pPrChange>
            </w:pPr>
            <w:ins w:id="1296" w:author="瑋婷 徐" w:date="2024-12-27T11:21:00Z" w16du:dateUtc="2024-12-27T03:21:00Z">
              <w:r w:rsidRPr="00EE3504">
                <w:rPr>
                  <w:rFonts w:ascii="Times New Roman" w:eastAsia="標楷體" w:hAnsi="Times New Roman" w:cs="Times New Roman"/>
                  <w:rPrChange w:id="1297" w:author="瑋婷 徐" w:date="2024-12-27T11:22:00Z" w16du:dateUtc="2024-12-27T03:22:00Z">
                    <w:rPr>
                      <w:rFonts w:ascii="Arial" w:eastAsia="Arial" w:hAnsi="Arial" w:cs="Arial"/>
                      <w:color w:val="000000"/>
                      <w:sz w:val="22"/>
                    </w:rPr>
                  </w:rPrChange>
                </w:rPr>
                <w:t>266.0</w:t>
              </w:r>
            </w:ins>
            <w:del w:id="1298" w:author="瑋婷 徐" w:date="2024-12-27T11:21:00Z" w16du:dateUtc="2024-12-27T03:21:00Z">
              <w:r w:rsidRPr="00EE3504" w:rsidDel="00350BD7">
                <w:rPr>
                  <w:rFonts w:ascii="Times New Roman" w:eastAsia="標楷體" w:hAnsi="Times New Roman" w:cs="Times New Roman"/>
                  <w:rPrChange w:id="1299" w:author="瑋婷 徐" w:date="2024-12-27T11:22:00Z" w16du:dateUtc="2024-12-27T03:22:00Z">
                    <w:rPr>
                      <w:rFonts w:ascii="Times New Roman" w:eastAsia="標楷體" w:hAnsi="Times New Roman" w:cs="Times New Roman"/>
                      <w:color w:val="000000"/>
                    </w:rPr>
                  </w:rPrChange>
                </w:rPr>
                <w:delText>256.5</w:delText>
              </w:r>
            </w:del>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300" w:author="瑋婷 徐" w:date="2024-12-27T11:22:00Z" w16du:dateUtc="2024-12-27T03:22:00Z">
              <w:tcPr>
                <w:tcW w:w="94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560716AE" w14:textId="3BEAB777" w:rsidR="00EE3504" w:rsidRPr="00EE3504" w:rsidRDefault="00EE3504">
            <w:pPr>
              <w:widowControl w:val="0"/>
              <w:jc w:val="center"/>
              <w:rPr>
                <w:rFonts w:ascii="Times New Roman" w:eastAsia="標楷體" w:hAnsi="Times New Roman" w:cs="Times New Roman"/>
                <w:rPrChange w:id="1301" w:author="瑋婷 徐" w:date="2024-12-27T11:22:00Z" w16du:dateUtc="2024-12-27T03:22:00Z">
                  <w:rPr>
                    <w:rFonts w:ascii="Times New Roman" w:eastAsia="標楷體" w:hAnsi="Times New Roman" w:cs="Times New Roman"/>
                    <w:color w:val="000000"/>
                  </w:rPr>
                </w:rPrChange>
              </w:rPr>
              <w:pPrChange w:id="1302" w:author="瑋婷 徐" w:date="2024-12-27T11:22:00Z" w16du:dateUtc="2024-12-27T03:22:00Z">
                <w:pPr>
                  <w:jc w:val="center"/>
                </w:pPr>
              </w:pPrChange>
            </w:pPr>
            <w:ins w:id="1303" w:author="瑋婷 徐" w:date="2024-12-27T11:21:00Z" w16du:dateUtc="2024-12-27T03:21:00Z">
              <w:r w:rsidRPr="00EE3504">
                <w:rPr>
                  <w:rFonts w:ascii="Times New Roman" w:eastAsia="標楷體" w:hAnsi="Times New Roman" w:cs="Times New Roman"/>
                  <w:rPrChange w:id="1304" w:author="瑋婷 徐" w:date="2024-12-27T11:22:00Z" w16du:dateUtc="2024-12-27T03:22:00Z">
                    <w:rPr>
                      <w:rFonts w:ascii="Arial" w:eastAsia="Arial" w:hAnsi="Arial" w:cs="Arial"/>
                      <w:color w:val="000000"/>
                      <w:sz w:val="22"/>
                    </w:rPr>
                  </w:rPrChange>
                </w:rPr>
                <w:t>2.0</w:t>
              </w:r>
            </w:ins>
            <w:del w:id="1305" w:author="瑋婷 徐" w:date="2024-12-27T11:21:00Z" w16du:dateUtc="2024-12-27T03:21:00Z">
              <w:r w:rsidRPr="00EE3504" w:rsidDel="00350BD7">
                <w:rPr>
                  <w:rFonts w:ascii="Times New Roman" w:eastAsia="標楷體" w:hAnsi="Times New Roman" w:cs="Times New Roman"/>
                  <w:rPrChange w:id="1306" w:author="瑋婷 徐" w:date="2024-12-27T11:22:00Z" w16du:dateUtc="2024-12-27T03:22:00Z">
                    <w:rPr>
                      <w:rFonts w:ascii="Times New Roman" w:eastAsia="標楷體" w:hAnsi="Times New Roman" w:cs="Times New Roman"/>
                      <w:color w:val="000000"/>
                    </w:rPr>
                  </w:rPrChange>
                </w:rPr>
                <w:delText>2.5</w:delText>
              </w:r>
            </w:del>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307" w:author="瑋婷 徐" w:date="2024-12-27T11:22:00Z" w16du:dateUtc="2024-12-27T03:22:00Z">
              <w:tcPr>
                <w:tcW w:w="1278"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68FE0473" w14:textId="5F93F1B8" w:rsidR="00EE3504" w:rsidRPr="00EE3504" w:rsidRDefault="00EE3504">
            <w:pPr>
              <w:widowControl w:val="0"/>
              <w:jc w:val="center"/>
              <w:rPr>
                <w:rFonts w:ascii="Times New Roman" w:eastAsia="標楷體" w:hAnsi="Times New Roman" w:cs="Times New Roman"/>
                <w:rPrChange w:id="1308" w:author="瑋婷 徐" w:date="2024-12-27T11:22:00Z" w16du:dateUtc="2024-12-27T03:22:00Z">
                  <w:rPr>
                    <w:rFonts w:ascii="Times New Roman" w:eastAsia="標楷體" w:hAnsi="Times New Roman" w:cs="Times New Roman"/>
                    <w:color w:val="000000"/>
                  </w:rPr>
                </w:rPrChange>
              </w:rPr>
              <w:pPrChange w:id="1309" w:author="瑋婷 徐" w:date="2024-12-27T11:22:00Z" w16du:dateUtc="2024-12-27T03:22:00Z">
                <w:pPr>
                  <w:jc w:val="center"/>
                </w:pPr>
              </w:pPrChange>
            </w:pPr>
            <w:ins w:id="1310" w:author="瑋婷 徐" w:date="2024-12-27T11:21:00Z" w16du:dateUtc="2024-12-27T03:21:00Z">
              <w:r w:rsidRPr="00EE3504">
                <w:rPr>
                  <w:rFonts w:ascii="Times New Roman" w:eastAsia="標楷體" w:hAnsi="Times New Roman" w:cs="Times New Roman"/>
                  <w:rPrChange w:id="1311" w:author="瑋婷 徐" w:date="2024-12-27T11:22:00Z" w16du:dateUtc="2024-12-27T03:22:00Z">
                    <w:rPr>
                      <w:rFonts w:ascii="Arial" w:eastAsia="Arial" w:hAnsi="Arial" w:cs="Arial"/>
                      <w:color w:val="000000"/>
                      <w:sz w:val="22"/>
                    </w:rPr>
                  </w:rPrChange>
                </w:rPr>
                <w:t>14.0</w:t>
              </w:r>
            </w:ins>
            <w:del w:id="1312" w:author="瑋婷 徐" w:date="2024-12-27T11:21:00Z" w16du:dateUtc="2024-12-27T03:21:00Z">
              <w:r w:rsidRPr="00EE3504" w:rsidDel="00350BD7">
                <w:rPr>
                  <w:rFonts w:ascii="Times New Roman" w:eastAsia="標楷體" w:hAnsi="Times New Roman" w:cs="Times New Roman"/>
                  <w:rPrChange w:id="1313" w:author="瑋婷 徐" w:date="2024-12-27T11:22:00Z" w16du:dateUtc="2024-12-27T03:22:00Z">
                    <w:rPr>
                      <w:rFonts w:ascii="Times New Roman" w:eastAsia="標楷體" w:hAnsi="Times New Roman" w:cs="Times New Roman"/>
                      <w:color w:val="000000"/>
                    </w:rPr>
                  </w:rPrChange>
                </w:rPr>
                <w:delText>15.5</w:delText>
              </w:r>
            </w:del>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314" w:author="瑋婷 徐" w:date="2024-12-27T11:22:00Z" w16du:dateUtc="2024-12-27T03:22:00Z">
              <w:tcPr>
                <w:tcW w:w="686"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73FD978D" w14:textId="0F1B3BE9" w:rsidR="00EE3504" w:rsidRPr="00EE3504" w:rsidRDefault="00EE3504">
            <w:pPr>
              <w:widowControl w:val="0"/>
              <w:jc w:val="center"/>
              <w:rPr>
                <w:rFonts w:ascii="Times New Roman" w:eastAsia="標楷體" w:hAnsi="Times New Roman" w:cs="Times New Roman"/>
                <w:rPrChange w:id="1315" w:author="瑋婷 徐" w:date="2024-12-27T11:22:00Z" w16du:dateUtc="2024-12-27T03:22:00Z">
                  <w:rPr>
                    <w:rFonts w:ascii="Times New Roman" w:eastAsia="標楷體" w:hAnsi="Times New Roman" w:cs="Times New Roman"/>
                    <w:color w:val="000000"/>
                  </w:rPr>
                </w:rPrChange>
              </w:rPr>
              <w:pPrChange w:id="1316" w:author="瑋婷 徐" w:date="2024-12-27T11:22:00Z" w16du:dateUtc="2024-12-27T03:22:00Z">
                <w:pPr>
                  <w:jc w:val="center"/>
                </w:pPr>
              </w:pPrChange>
            </w:pPr>
            <w:ins w:id="1317" w:author="瑋婷 徐" w:date="2024-12-27T11:21:00Z" w16du:dateUtc="2024-12-27T03:21:00Z">
              <w:r w:rsidRPr="00EE3504">
                <w:rPr>
                  <w:rFonts w:ascii="Times New Roman" w:eastAsia="標楷體" w:hAnsi="Times New Roman" w:cs="Times New Roman"/>
                  <w:rPrChange w:id="1318" w:author="瑋婷 徐" w:date="2024-12-27T11:22:00Z" w16du:dateUtc="2024-12-27T03:22:00Z">
                    <w:rPr>
                      <w:rFonts w:ascii="Arial" w:eastAsia="Arial" w:hAnsi="Arial" w:cs="Arial"/>
                      <w:color w:val="000000"/>
                      <w:sz w:val="22"/>
                    </w:rPr>
                  </w:rPrChange>
                </w:rPr>
                <w:t>1.0</w:t>
              </w:r>
            </w:ins>
            <w:del w:id="1319" w:author="瑋婷 徐" w:date="2024-12-27T11:21:00Z" w16du:dateUtc="2024-12-27T03:21:00Z">
              <w:r w:rsidRPr="00EE3504" w:rsidDel="00350BD7">
                <w:rPr>
                  <w:rFonts w:ascii="Times New Roman" w:eastAsia="標楷體" w:hAnsi="Times New Roman" w:cs="Times New Roman"/>
                  <w:rPrChange w:id="1320" w:author="瑋婷 徐" w:date="2024-12-27T11:22:00Z" w16du:dateUtc="2024-12-27T03:22:00Z">
                    <w:rPr>
                      <w:rFonts w:ascii="Times New Roman" w:eastAsia="標楷體" w:hAnsi="Times New Roman" w:cs="Times New Roman"/>
                      <w:color w:val="000000"/>
                    </w:rPr>
                  </w:rPrChange>
                </w:rPr>
                <w:delText>0.5</w:delText>
              </w:r>
            </w:del>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321"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62ABEC04" w14:textId="079FDD00" w:rsidR="00EE3504" w:rsidRPr="00EE3504" w:rsidRDefault="00EE3504">
            <w:pPr>
              <w:widowControl w:val="0"/>
              <w:jc w:val="center"/>
              <w:rPr>
                <w:rFonts w:ascii="Times New Roman" w:eastAsia="標楷體" w:hAnsi="Times New Roman" w:cs="Times New Roman"/>
                <w:rPrChange w:id="1322" w:author="瑋婷 徐" w:date="2024-12-27T11:22:00Z" w16du:dateUtc="2024-12-27T03:22:00Z">
                  <w:rPr>
                    <w:rFonts w:ascii="Times New Roman" w:eastAsia="標楷體" w:hAnsi="Times New Roman" w:cs="Times New Roman"/>
                    <w:color w:val="000000"/>
                  </w:rPr>
                </w:rPrChange>
              </w:rPr>
              <w:pPrChange w:id="1323" w:author="瑋婷 徐" w:date="2024-12-27T11:22:00Z" w16du:dateUtc="2024-12-27T03:22:00Z">
                <w:pPr>
                  <w:jc w:val="center"/>
                </w:pPr>
              </w:pPrChange>
            </w:pPr>
            <w:ins w:id="1324" w:author="瑋婷 徐" w:date="2024-12-27T11:21:00Z" w16du:dateUtc="2024-12-27T03:21:00Z">
              <w:r w:rsidRPr="00EE3504">
                <w:rPr>
                  <w:rFonts w:ascii="Times New Roman" w:eastAsia="標楷體" w:hAnsi="Times New Roman" w:cs="Times New Roman"/>
                  <w:rPrChange w:id="1325" w:author="瑋婷 徐" w:date="2024-12-27T11:22:00Z" w16du:dateUtc="2024-12-27T03:22:00Z">
                    <w:rPr>
                      <w:rFonts w:ascii="Arial" w:eastAsia="Arial" w:hAnsi="Arial" w:cs="Arial"/>
                      <w:color w:val="000000"/>
                      <w:sz w:val="22"/>
                    </w:rPr>
                  </w:rPrChange>
                </w:rPr>
                <w:t>0.053</w:t>
              </w:r>
            </w:ins>
            <w:del w:id="1326" w:author="瑋婷 徐" w:date="2024-12-27T11:21:00Z" w16du:dateUtc="2024-12-27T03:21:00Z">
              <w:r w:rsidRPr="00EE3504" w:rsidDel="00350BD7">
                <w:rPr>
                  <w:rFonts w:ascii="Times New Roman" w:eastAsia="標楷體" w:hAnsi="Times New Roman" w:cs="Times New Roman"/>
                  <w:rPrChange w:id="1327" w:author="瑋婷 徐" w:date="2024-12-27T11:22:00Z" w16du:dateUtc="2024-12-27T03:22:00Z">
                    <w:rPr>
                      <w:rFonts w:ascii="Times New Roman" w:eastAsia="標楷體" w:hAnsi="Times New Roman" w:cs="Times New Roman"/>
                      <w:color w:val="000000"/>
                    </w:rPr>
                  </w:rPrChange>
                </w:rPr>
                <w:delText>0.060</w:delText>
              </w:r>
            </w:del>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328" w:author="瑋婷 徐" w:date="2024-12-27T11:22:00Z" w16du:dateUtc="2024-12-27T03:22:00Z">
              <w:tcPr>
                <w:tcW w:w="119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788A2F97" w14:textId="360D10BA" w:rsidR="00EE3504" w:rsidRPr="00EE3504" w:rsidRDefault="00EE3504">
            <w:pPr>
              <w:widowControl w:val="0"/>
              <w:jc w:val="center"/>
              <w:rPr>
                <w:rFonts w:ascii="Times New Roman" w:eastAsia="標楷體" w:hAnsi="Times New Roman" w:cs="Times New Roman"/>
                <w:rPrChange w:id="1329" w:author="瑋婷 徐" w:date="2024-12-27T11:22:00Z" w16du:dateUtc="2024-12-27T03:22:00Z">
                  <w:rPr>
                    <w:rFonts w:ascii="Times New Roman" w:eastAsia="標楷體" w:hAnsi="Times New Roman" w:cs="Times New Roman"/>
                    <w:color w:val="000000"/>
                  </w:rPr>
                </w:rPrChange>
              </w:rPr>
              <w:pPrChange w:id="1330" w:author="瑋婷 徐" w:date="2024-12-27T11:22:00Z" w16du:dateUtc="2024-12-27T03:22:00Z">
                <w:pPr>
                  <w:jc w:val="center"/>
                </w:pPr>
              </w:pPrChange>
            </w:pPr>
            <w:ins w:id="1331" w:author="瑋婷 徐" w:date="2024-12-27T11:21:00Z" w16du:dateUtc="2024-12-27T03:21:00Z">
              <w:r w:rsidRPr="00EE3504">
                <w:rPr>
                  <w:rFonts w:ascii="Times New Roman" w:eastAsia="標楷體" w:hAnsi="Times New Roman" w:cs="Times New Roman"/>
                  <w:rPrChange w:id="1332" w:author="瑋婷 徐" w:date="2024-12-27T11:22:00Z" w16du:dateUtc="2024-12-27T03:22:00Z">
                    <w:rPr>
                      <w:rFonts w:ascii="Arial" w:eastAsia="Arial" w:hAnsi="Arial" w:cs="Arial"/>
                      <w:color w:val="000000"/>
                      <w:sz w:val="22"/>
                    </w:rPr>
                  </w:rPrChange>
                </w:rPr>
                <w:t>0.004</w:t>
              </w:r>
            </w:ins>
            <w:del w:id="1333" w:author="瑋婷 徐" w:date="2024-12-27T11:21:00Z" w16du:dateUtc="2024-12-27T03:21:00Z">
              <w:r w:rsidRPr="00EE3504" w:rsidDel="00350BD7">
                <w:rPr>
                  <w:rFonts w:ascii="Times New Roman" w:eastAsia="標楷體" w:hAnsi="Times New Roman" w:cs="Times New Roman"/>
                  <w:rPrChange w:id="1334" w:author="瑋婷 徐" w:date="2024-12-27T11:22:00Z" w16du:dateUtc="2024-12-27T03:22:00Z">
                    <w:rPr>
                      <w:rFonts w:ascii="Times New Roman" w:eastAsia="標楷體" w:hAnsi="Times New Roman" w:cs="Times New Roman"/>
                      <w:color w:val="000000"/>
                    </w:rPr>
                  </w:rPrChange>
                </w:rPr>
                <w:delText>0.001</w:delText>
              </w:r>
            </w:del>
          </w:p>
        </w:tc>
      </w:tr>
      <w:tr w:rsidR="00EE3504" w14:paraId="7F8005DB" w14:textId="77777777" w:rsidTr="00EE3504">
        <w:tblPrEx>
          <w:tblW w:w="5000" w:type="pct"/>
          <w:tblInd w:w="-70" w:type="dxa"/>
          <w:tblLayout w:type="fixed"/>
          <w:tblCellMar>
            <w:top w:w="15" w:type="dxa"/>
            <w:left w:w="28" w:type="dxa"/>
            <w:right w:w="28" w:type="dxa"/>
          </w:tblCellMar>
          <w:tblLook w:val="0000" w:firstRow="0" w:lastRow="0" w:firstColumn="0" w:lastColumn="0" w:noHBand="0" w:noVBand="0"/>
          <w:tblPrExChange w:id="1335" w:author="瑋婷 徐" w:date="2024-12-27T11:22:00Z" w16du:dateUtc="2024-12-27T03:22:00Z">
            <w:tblPrEx>
              <w:tblW w:w="5000" w:type="pct"/>
              <w:tblInd w:w="-70" w:type="dxa"/>
              <w:tblLayout w:type="fixed"/>
              <w:tblCellMar>
                <w:top w:w="15" w:type="dxa"/>
                <w:left w:w="28" w:type="dxa"/>
                <w:right w:w="28" w:type="dxa"/>
              </w:tblCellMar>
              <w:tblLook w:val="0000" w:firstRow="0" w:lastRow="0" w:firstColumn="0" w:lastColumn="0" w:noHBand="0" w:noVBand="0"/>
            </w:tblPrEx>
          </w:tblPrExChange>
        </w:tblPrEx>
        <w:trPr>
          <w:trHeight w:val="650"/>
          <w:trPrChange w:id="1336" w:author="瑋婷 徐" w:date="2024-12-27T11:22:00Z" w16du:dateUtc="2024-12-27T03:22:00Z">
            <w:trPr>
              <w:gridBefore w:val="1"/>
              <w:trHeight w:val="650"/>
            </w:trPr>
          </w:trPrChange>
        </w:trPr>
        <w:tc>
          <w:tcPr>
            <w:tcW w:w="1642" w:type="dxa"/>
            <w:tcBorders>
              <w:top w:val="single" w:sz="6" w:space="0" w:color="FFFFFF"/>
              <w:left w:val="single" w:sz="6" w:space="0" w:color="FFFFFF"/>
              <w:bottom w:val="single" w:sz="6" w:space="0" w:color="FFFFFF"/>
              <w:right w:val="single" w:sz="6" w:space="0" w:color="FFFFFF"/>
            </w:tcBorders>
            <w:vAlign w:val="center"/>
            <w:tcPrChange w:id="1337" w:author="瑋婷 徐" w:date="2024-12-27T11:22:00Z" w16du:dateUtc="2024-12-27T03:22:00Z">
              <w:tcPr>
                <w:tcW w:w="1642" w:type="dxa"/>
                <w:gridSpan w:val="2"/>
                <w:tcBorders>
                  <w:top w:val="single" w:sz="6" w:space="0" w:color="FFFFFF"/>
                  <w:left w:val="single" w:sz="6" w:space="0" w:color="FFFFFF"/>
                  <w:bottom w:val="single" w:sz="6" w:space="0" w:color="FFFFFF"/>
                  <w:right w:val="single" w:sz="6" w:space="0" w:color="FFFFFF"/>
                </w:tcBorders>
                <w:vAlign w:val="center"/>
              </w:tcPr>
            </w:tcPrChange>
          </w:tcPr>
          <w:p w14:paraId="784CB578" w14:textId="77777777" w:rsidR="00EE3504" w:rsidRDefault="00EE3504" w:rsidP="00EE3504">
            <w:pPr>
              <w:jc w:val="center"/>
              <w:rPr>
                <w:rFonts w:ascii="Times New Roman" w:eastAsia="標楷體" w:hAnsi="Times New Roman" w:cs="Times New Roman"/>
              </w:rPr>
            </w:pPr>
            <w:r>
              <w:rPr>
                <w:rFonts w:ascii="Times New Roman" w:eastAsia="標楷體" w:hAnsi="Times New Roman" w:cs="Times New Roman"/>
              </w:rPr>
              <w:t>花蓮</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338"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31DAC09E" w14:textId="08E27928" w:rsidR="00EE3504" w:rsidRPr="00EE3504" w:rsidRDefault="00EE3504">
            <w:pPr>
              <w:widowControl w:val="0"/>
              <w:jc w:val="center"/>
              <w:rPr>
                <w:rFonts w:ascii="Times New Roman" w:eastAsia="標楷體" w:hAnsi="Times New Roman" w:cs="Times New Roman"/>
                <w:rPrChange w:id="1339" w:author="瑋婷 徐" w:date="2024-12-27T11:22:00Z" w16du:dateUtc="2024-12-27T03:22:00Z">
                  <w:rPr>
                    <w:rFonts w:ascii="Times New Roman" w:eastAsia="標楷體" w:hAnsi="Times New Roman" w:cs="Times New Roman"/>
                    <w:color w:val="000000"/>
                  </w:rPr>
                </w:rPrChange>
              </w:rPr>
              <w:pPrChange w:id="1340" w:author="瑋婷 徐" w:date="2024-12-27T11:22:00Z" w16du:dateUtc="2024-12-27T03:22:00Z">
                <w:pPr>
                  <w:jc w:val="center"/>
                </w:pPr>
              </w:pPrChange>
            </w:pPr>
            <w:ins w:id="1341" w:author="瑋婷 徐" w:date="2024-12-27T11:21:00Z" w16du:dateUtc="2024-12-27T03:21:00Z">
              <w:r w:rsidRPr="00EE3504">
                <w:rPr>
                  <w:rFonts w:ascii="Times New Roman" w:eastAsia="標楷體" w:hAnsi="Times New Roman" w:cs="Times New Roman"/>
                  <w:rPrChange w:id="1342" w:author="瑋婷 徐" w:date="2024-12-27T11:22:00Z" w16du:dateUtc="2024-12-27T03:22:00Z">
                    <w:rPr>
                      <w:rFonts w:ascii="Arial" w:eastAsia="Arial" w:hAnsi="Arial" w:cs="Arial"/>
                      <w:color w:val="000000"/>
                      <w:sz w:val="22"/>
                    </w:rPr>
                  </w:rPrChange>
                </w:rPr>
                <w:t>272.5</w:t>
              </w:r>
            </w:ins>
            <w:del w:id="1343" w:author="瑋婷 徐" w:date="2024-12-27T11:21:00Z" w16du:dateUtc="2024-12-27T03:21:00Z">
              <w:r w:rsidRPr="00EE3504" w:rsidDel="00350BD7">
                <w:rPr>
                  <w:rFonts w:ascii="Times New Roman" w:eastAsia="標楷體" w:hAnsi="Times New Roman" w:cs="Times New Roman"/>
                  <w:rPrChange w:id="1344" w:author="瑋婷 徐" w:date="2024-12-27T11:22:00Z" w16du:dateUtc="2024-12-27T03:22:00Z">
                    <w:rPr>
                      <w:rFonts w:ascii="Times New Roman" w:eastAsia="標楷體" w:hAnsi="Times New Roman" w:cs="Times New Roman"/>
                      <w:color w:val="000000"/>
                    </w:rPr>
                  </w:rPrChange>
                </w:rPr>
                <w:delText>242.5</w:delText>
              </w:r>
            </w:del>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345" w:author="瑋婷 徐" w:date="2024-12-27T11:22:00Z" w16du:dateUtc="2024-12-27T03:22:00Z">
              <w:tcPr>
                <w:tcW w:w="94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301C4956" w14:textId="2CDC98B8" w:rsidR="00EE3504" w:rsidRPr="00EE3504" w:rsidRDefault="00EE3504">
            <w:pPr>
              <w:widowControl w:val="0"/>
              <w:jc w:val="center"/>
              <w:rPr>
                <w:rFonts w:ascii="Times New Roman" w:eastAsia="標楷體" w:hAnsi="Times New Roman" w:cs="Times New Roman"/>
                <w:rPrChange w:id="1346" w:author="瑋婷 徐" w:date="2024-12-27T11:22:00Z" w16du:dateUtc="2024-12-27T03:22:00Z">
                  <w:rPr>
                    <w:rFonts w:ascii="Times New Roman" w:eastAsia="標楷體" w:hAnsi="Times New Roman" w:cs="Times New Roman"/>
                    <w:color w:val="000000"/>
                  </w:rPr>
                </w:rPrChange>
              </w:rPr>
              <w:pPrChange w:id="1347" w:author="瑋婷 徐" w:date="2024-12-27T11:22:00Z" w16du:dateUtc="2024-12-27T03:22:00Z">
                <w:pPr>
                  <w:jc w:val="center"/>
                </w:pPr>
              </w:pPrChange>
            </w:pPr>
            <w:ins w:id="1348" w:author="瑋婷 徐" w:date="2024-12-27T11:21:00Z" w16du:dateUtc="2024-12-27T03:21:00Z">
              <w:r w:rsidRPr="00EE3504">
                <w:rPr>
                  <w:rFonts w:ascii="Times New Roman" w:eastAsia="標楷體" w:hAnsi="Times New Roman" w:cs="Times New Roman"/>
                  <w:rPrChange w:id="1349" w:author="瑋婷 徐" w:date="2024-12-27T11:22:00Z" w16du:dateUtc="2024-12-27T03:22:00Z">
                    <w:rPr>
                      <w:rFonts w:ascii="Arial" w:eastAsia="Arial" w:hAnsi="Arial" w:cs="Arial"/>
                      <w:color w:val="000000"/>
                      <w:sz w:val="22"/>
                    </w:rPr>
                  </w:rPrChange>
                </w:rPr>
                <w:t>5.5</w:t>
              </w:r>
            </w:ins>
            <w:del w:id="1350" w:author="瑋婷 徐" w:date="2024-12-27T11:21:00Z" w16du:dateUtc="2024-12-27T03:21:00Z">
              <w:r w:rsidRPr="00EE3504" w:rsidDel="00350BD7">
                <w:rPr>
                  <w:rFonts w:ascii="Times New Roman" w:eastAsia="標楷體" w:hAnsi="Times New Roman" w:cs="Times New Roman"/>
                  <w:rPrChange w:id="1351" w:author="瑋婷 徐" w:date="2024-12-27T11:22:00Z" w16du:dateUtc="2024-12-27T03:22:00Z">
                    <w:rPr>
                      <w:rFonts w:ascii="Times New Roman" w:eastAsia="標楷體" w:hAnsi="Times New Roman" w:cs="Times New Roman"/>
                      <w:color w:val="000000"/>
                    </w:rPr>
                  </w:rPrChange>
                </w:rPr>
                <w:delText>3.5</w:delText>
              </w:r>
            </w:del>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352" w:author="瑋婷 徐" w:date="2024-12-27T11:22:00Z" w16du:dateUtc="2024-12-27T03:22:00Z">
              <w:tcPr>
                <w:tcW w:w="1278"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48363D36" w14:textId="714D58AA" w:rsidR="00EE3504" w:rsidRPr="00EE3504" w:rsidRDefault="00EE3504">
            <w:pPr>
              <w:widowControl w:val="0"/>
              <w:jc w:val="center"/>
              <w:rPr>
                <w:rFonts w:ascii="Times New Roman" w:eastAsia="標楷體" w:hAnsi="Times New Roman" w:cs="Times New Roman"/>
                <w:rPrChange w:id="1353" w:author="瑋婷 徐" w:date="2024-12-27T11:22:00Z" w16du:dateUtc="2024-12-27T03:22:00Z">
                  <w:rPr>
                    <w:rFonts w:ascii="Times New Roman" w:eastAsia="標楷體" w:hAnsi="Times New Roman" w:cs="Times New Roman"/>
                    <w:color w:val="000000"/>
                  </w:rPr>
                </w:rPrChange>
              </w:rPr>
              <w:pPrChange w:id="1354" w:author="瑋婷 徐" w:date="2024-12-27T11:22:00Z" w16du:dateUtc="2024-12-27T03:22:00Z">
                <w:pPr>
                  <w:jc w:val="center"/>
                </w:pPr>
              </w:pPrChange>
            </w:pPr>
            <w:ins w:id="1355" w:author="瑋婷 徐" w:date="2024-12-27T11:21:00Z" w16du:dateUtc="2024-12-27T03:21:00Z">
              <w:r w:rsidRPr="00EE3504">
                <w:rPr>
                  <w:rFonts w:ascii="Times New Roman" w:eastAsia="標楷體" w:hAnsi="Times New Roman" w:cs="Times New Roman"/>
                  <w:rPrChange w:id="1356" w:author="瑋婷 徐" w:date="2024-12-27T11:22:00Z" w16du:dateUtc="2024-12-27T03:22:00Z">
                    <w:rPr>
                      <w:rFonts w:ascii="Arial" w:eastAsia="Arial" w:hAnsi="Arial" w:cs="Arial"/>
                      <w:color w:val="000000"/>
                      <w:sz w:val="22"/>
                    </w:rPr>
                  </w:rPrChange>
                </w:rPr>
                <w:t>9.5</w:t>
              </w:r>
            </w:ins>
            <w:del w:id="1357" w:author="瑋婷 徐" w:date="2024-12-27T11:21:00Z" w16du:dateUtc="2024-12-27T03:21:00Z">
              <w:r w:rsidRPr="00EE3504" w:rsidDel="00350BD7">
                <w:rPr>
                  <w:rFonts w:ascii="Times New Roman" w:eastAsia="標楷體" w:hAnsi="Times New Roman" w:cs="Times New Roman"/>
                  <w:rPrChange w:id="1358" w:author="瑋婷 徐" w:date="2024-12-27T11:22:00Z" w16du:dateUtc="2024-12-27T03:22:00Z">
                    <w:rPr>
                      <w:rFonts w:ascii="Times New Roman" w:eastAsia="標楷體" w:hAnsi="Times New Roman" w:cs="Times New Roman"/>
                      <w:color w:val="000000"/>
                    </w:rPr>
                  </w:rPrChange>
                </w:rPr>
                <w:delText>8.0</w:delText>
              </w:r>
            </w:del>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359" w:author="瑋婷 徐" w:date="2024-12-27T11:22:00Z" w16du:dateUtc="2024-12-27T03:22:00Z">
              <w:tcPr>
                <w:tcW w:w="686"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63D719B4" w14:textId="64021110" w:rsidR="00EE3504" w:rsidRPr="00EE3504" w:rsidRDefault="00EE3504">
            <w:pPr>
              <w:widowControl w:val="0"/>
              <w:jc w:val="center"/>
              <w:rPr>
                <w:rFonts w:ascii="Times New Roman" w:eastAsia="標楷體" w:hAnsi="Times New Roman" w:cs="Times New Roman"/>
                <w:rPrChange w:id="1360" w:author="瑋婷 徐" w:date="2024-12-27T11:22:00Z" w16du:dateUtc="2024-12-27T03:22:00Z">
                  <w:rPr>
                    <w:rFonts w:ascii="Times New Roman" w:eastAsia="標楷體" w:hAnsi="Times New Roman" w:cs="Times New Roman"/>
                    <w:color w:val="000000"/>
                  </w:rPr>
                </w:rPrChange>
              </w:rPr>
              <w:pPrChange w:id="1361" w:author="瑋婷 徐" w:date="2024-12-27T11:22:00Z" w16du:dateUtc="2024-12-27T03:22:00Z">
                <w:pPr>
                  <w:jc w:val="center"/>
                </w:pPr>
              </w:pPrChange>
            </w:pPr>
            <w:ins w:id="1362" w:author="瑋婷 徐" w:date="2024-12-27T11:21:00Z" w16du:dateUtc="2024-12-27T03:21:00Z">
              <w:r w:rsidRPr="00EE3504">
                <w:rPr>
                  <w:rFonts w:ascii="Times New Roman" w:eastAsia="標楷體" w:hAnsi="Times New Roman" w:cs="Times New Roman"/>
                  <w:rPrChange w:id="1363" w:author="瑋婷 徐" w:date="2024-12-27T11:22:00Z" w16du:dateUtc="2024-12-27T03:22:00Z">
                    <w:rPr>
                      <w:rFonts w:ascii="Arial" w:eastAsia="Arial" w:hAnsi="Arial" w:cs="Arial"/>
                      <w:color w:val="000000"/>
                      <w:sz w:val="22"/>
                    </w:rPr>
                  </w:rPrChange>
                </w:rPr>
                <w:t>1.5</w:t>
              </w:r>
            </w:ins>
            <w:del w:id="1364" w:author="瑋婷 徐" w:date="2024-12-27T11:21:00Z" w16du:dateUtc="2024-12-27T03:21:00Z">
              <w:r w:rsidRPr="00EE3504" w:rsidDel="00350BD7">
                <w:rPr>
                  <w:rFonts w:ascii="Times New Roman" w:eastAsia="標楷體" w:hAnsi="Times New Roman" w:cs="Times New Roman"/>
                  <w:rPrChange w:id="1365" w:author="瑋婷 徐" w:date="2024-12-27T11:22:00Z" w16du:dateUtc="2024-12-27T03:22:00Z">
                    <w:rPr>
                      <w:rFonts w:ascii="Times New Roman" w:eastAsia="標楷體" w:hAnsi="Times New Roman" w:cs="Times New Roman"/>
                      <w:color w:val="000000"/>
                    </w:rPr>
                  </w:rPrChange>
                </w:rPr>
                <w:delText>0.0</w:delText>
              </w:r>
            </w:del>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366" w:author="瑋婷 徐" w:date="2024-12-27T11:22:00Z" w16du:dateUtc="2024-12-27T03:22:00Z">
              <w:tcPr>
                <w:tcW w:w="1277"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4E020D78" w14:textId="71804E72" w:rsidR="00EE3504" w:rsidRPr="00EE3504" w:rsidRDefault="00EE3504">
            <w:pPr>
              <w:widowControl w:val="0"/>
              <w:jc w:val="center"/>
              <w:rPr>
                <w:rFonts w:ascii="Times New Roman" w:eastAsia="標楷體" w:hAnsi="Times New Roman" w:cs="Times New Roman"/>
                <w:rPrChange w:id="1367" w:author="瑋婷 徐" w:date="2024-12-27T11:22:00Z" w16du:dateUtc="2024-12-27T03:22:00Z">
                  <w:rPr>
                    <w:rFonts w:ascii="Times New Roman" w:eastAsia="標楷體" w:hAnsi="Times New Roman" w:cs="Times New Roman"/>
                    <w:color w:val="000000"/>
                  </w:rPr>
                </w:rPrChange>
              </w:rPr>
              <w:pPrChange w:id="1368" w:author="瑋婷 徐" w:date="2024-12-27T11:22:00Z" w16du:dateUtc="2024-12-27T03:22:00Z">
                <w:pPr>
                  <w:jc w:val="center"/>
                </w:pPr>
              </w:pPrChange>
            </w:pPr>
            <w:ins w:id="1369" w:author="瑋婷 徐" w:date="2024-12-27T11:21:00Z" w16du:dateUtc="2024-12-27T03:21:00Z">
              <w:r w:rsidRPr="00EE3504">
                <w:rPr>
                  <w:rFonts w:ascii="Times New Roman" w:eastAsia="標楷體" w:hAnsi="Times New Roman" w:cs="Times New Roman"/>
                  <w:rPrChange w:id="1370" w:author="瑋婷 徐" w:date="2024-12-27T11:22:00Z" w16du:dateUtc="2024-12-27T03:22:00Z">
                    <w:rPr>
                      <w:rFonts w:ascii="Arial" w:eastAsia="Arial" w:hAnsi="Arial" w:cs="Arial"/>
                      <w:color w:val="000000"/>
                      <w:sz w:val="22"/>
                    </w:rPr>
                  </w:rPrChange>
                </w:rPr>
                <w:t>0.035</w:t>
              </w:r>
            </w:ins>
            <w:del w:id="1371" w:author="瑋婷 徐" w:date="2024-12-27T11:21:00Z" w16du:dateUtc="2024-12-27T03:21:00Z">
              <w:r w:rsidRPr="00EE3504" w:rsidDel="00350BD7">
                <w:rPr>
                  <w:rFonts w:ascii="Times New Roman" w:eastAsia="標楷體" w:hAnsi="Times New Roman" w:cs="Times New Roman"/>
                  <w:rPrChange w:id="1372" w:author="瑋婷 徐" w:date="2024-12-27T11:22:00Z" w16du:dateUtc="2024-12-27T03:22:00Z">
                    <w:rPr>
                      <w:rFonts w:ascii="Times New Roman" w:eastAsia="標楷體" w:hAnsi="Times New Roman" w:cs="Times New Roman"/>
                      <w:color w:val="000000"/>
                    </w:rPr>
                  </w:rPrChange>
                </w:rPr>
                <w:delText>0.033</w:delText>
              </w:r>
            </w:del>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Change w:id="1373" w:author="瑋婷 徐" w:date="2024-12-27T11:22:00Z" w16du:dateUtc="2024-12-27T03:22:00Z">
              <w:tcPr>
                <w:tcW w:w="1190" w:type="dxa"/>
                <w:gridSpan w:val="2"/>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tcPrChange>
          </w:tcPr>
          <w:p w14:paraId="3FCB90D5" w14:textId="72B79E6B" w:rsidR="00EE3504" w:rsidRPr="00EE3504" w:rsidRDefault="00EE3504">
            <w:pPr>
              <w:widowControl w:val="0"/>
              <w:jc w:val="center"/>
              <w:rPr>
                <w:rFonts w:ascii="Times New Roman" w:eastAsia="標楷體" w:hAnsi="Times New Roman" w:cs="Times New Roman"/>
                <w:rPrChange w:id="1374" w:author="瑋婷 徐" w:date="2024-12-27T11:22:00Z" w16du:dateUtc="2024-12-27T03:22:00Z">
                  <w:rPr>
                    <w:rFonts w:ascii="Times New Roman" w:eastAsia="標楷體" w:hAnsi="Times New Roman" w:cs="Times New Roman"/>
                    <w:color w:val="000000"/>
                  </w:rPr>
                </w:rPrChange>
              </w:rPr>
              <w:pPrChange w:id="1375" w:author="瑋婷 徐" w:date="2024-12-27T11:22:00Z" w16du:dateUtc="2024-12-27T03:22:00Z">
                <w:pPr>
                  <w:jc w:val="center"/>
                </w:pPr>
              </w:pPrChange>
            </w:pPr>
            <w:ins w:id="1376" w:author="瑋婷 徐" w:date="2024-12-27T11:21:00Z" w16du:dateUtc="2024-12-27T03:21:00Z">
              <w:r w:rsidRPr="00EE3504">
                <w:rPr>
                  <w:rFonts w:ascii="Times New Roman" w:eastAsia="標楷體" w:hAnsi="Times New Roman" w:cs="Times New Roman"/>
                  <w:rPrChange w:id="1377" w:author="瑋婷 徐" w:date="2024-12-27T11:22:00Z" w16du:dateUtc="2024-12-27T03:22:00Z">
                    <w:rPr>
                      <w:rFonts w:ascii="Arial" w:eastAsia="Arial" w:hAnsi="Arial" w:cs="Arial"/>
                      <w:color w:val="000000"/>
                      <w:sz w:val="22"/>
                    </w:rPr>
                  </w:rPrChange>
                </w:rPr>
                <w:t>0.006</w:t>
              </w:r>
            </w:ins>
            <w:del w:id="1378" w:author="瑋婷 徐" w:date="2024-12-27T11:21:00Z" w16du:dateUtc="2024-12-27T03:21:00Z">
              <w:r w:rsidRPr="00EE3504" w:rsidDel="00350BD7">
                <w:rPr>
                  <w:rFonts w:ascii="Times New Roman" w:eastAsia="標楷體" w:hAnsi="Times New Roman" w:cs="Times New Roman"/>
                  <w:rPrChange w:id="1379" w:author="瑋婷 徐" w:date="2024-12-27T11:22:00Z" w16du:dateUtc="2024-12-27T03:22:00Z">
                    <w:rPr>
                      <w:rFonts w:ascii="Times New Roman" w:eastAsia="標楷體" w:hAnsi="Times New Roman" w:cs="Times New Roman"/>
                      <w:color w:val="000000"/>
                    </w:rPr>
                  </w:rPrChange>
                </w:rPr>
                <w:delText>0.000</w:delText>
              </w:r>
            </w:del>
          </w:p>
        </w:tc>
      </w:tr>
      <w:tr w:rsidR="00EE3504" w14:paraId="190E5B27" w14:textId="77777777" w:rsidTr="00EE3504">
        <w:tblPrEx>
          <w:tblW w:w="5000" w:type="pct"/>
          <w:tblInd w:w="-70" w:type="dxa"/>
          <w:tblLayout w:type="fixed"/>
          <w:tblCellMar>
            <w:top w:w="15" w:type="dxa"/>
            <w:left w:w="28" w:type="dxa"/>
            <w:right w:w="28" w:type="dxa"/>
          </w:tblCellMar>
          <w:tblLook w:val="0000" w:firstRow="0" w:lastRow="0" w:firstColumn="0" w:lastColumn="0" w:noHBand="0" w:noVBand="0"/>
          <w:tblPrExChange w:id="1380" w:author="瑋婷 徐" w:date="2024-12-27T11:22:00Z" w16du:dateUtc="2024-12-27T03:22:00Z">
            <w:tblPrEx>
              <w:tblW w:w="5000" w:type="pct"/>
              <w:tblInd w:w="-70" w:type="dxa"/>
              <w:tblLayout w:type="fixed"/>
              <w:tblCellMar>
                <w:top w:w="15" w:type="dxa"/>
                <w:left w:w="28" w:type="dxa"/>
                <w:right w:w="28" w:type="dxa"/>
              </w:tblCellMar>
              <w:tblLook w:val="0000" w:firstRow="0" w:lastRow="0" w:firstColumn="0" w:lastColumn="0" w:noHBand="0" w:noVBand="0"/>
            </w:tblPrEx>
          </w:tblPrExChange>
        </w:tblPrEx>
        <w:trPr>
          <w:trHeight w:val="650"/>
          <w:trPrChange w:id="1381" w:author="瑋婷 徐" w:date="2024-12-27T11:22:00Z" w16du:dateUtc="2024-12-27T03:22:00Z">
            <w:trPr>
              <w:gridBefore w:val="1"/>
              <w:trHeight w:val="650"/>
            </w:trPr>
          </w:trPrChange>
        </w:trPr>
        <w:tc>
          <w:tcPr>
            <w:tcW w:w="1642" w:type="dxa"/>
            <w:tcBorders>
              <w:top w:val="single" w:sz="6" w:space="0" w:color="FFFFFF"/>
              <w:left w:val="single" w:sz="6" w:space="0" w:color="FFFFFF"/>
              <w:bottom w:val="single" w:sz="8" w:space="0" w:color="000000"/>
              <w:right w:val="single" w:sz="6" w:space="0" w:color="FFFFFF"/>
            </w:tcBorders>
            <w:vAlign w:val="center"/>
            <w:tcPrChange w:id="1382" w:author="瑋婷 徐" w:date="2024-12-27T11:22:00Z" w16du:dateUtc="2024-12-27T03:22:00Z">
              <w:tcPr>
                <w:tcW w:w="1642" w:type="dxa"/>
                <w:gridSpan w:val="2"/>
                <w:tcBorders>
                  <w:top w:val="single" w:sz="6" w:space="0" w:color="FFFFFF"/>
                  <w:left w:val="single" w:sz="6" w:space="0" w:color="FFFFFF"/>
                  <w:bottom w:val="single" w:sz="8" w:space="0" w:color="000000"/>
                  <w:right w:val="single" w:sz="6" w:space="0" w:color="FFFFFF"/>
                </w:tcBorders>
                <w:vAlign w:val="center"/>
              </w:tcPr>
            </w:tcPrChange>
          </w:tcPr>
          <w:p w14:paraId="6D6D9186" w14:textId="77777777" w:rsidR="00EE3504" w:rsidRDefault="00EE3504" w:rsidP="00EE3504">
            <w:pPr>
              <w:jc w:val="center"/>
              <w:rPr>
                <w:rFonts w:ascii="Times New Roman" w:eastAsia="標楷體" w:hAnsi="Times New Roman" w:cs="Times New Roman"/>
              </w:rPr>
            </w:pPr>
            <w:r>
              <w:rPr>
                <w:rFonts w:ascii="Times New Roman" w:eastAsia="標楷體" w:hAnsi="Times New Roman" w:cs="Times New Roman"/>
              </w:rPr>
              <w:t>臺東</w:t>
            </w:r>
          </w:p>
        </w:tc>
        <w:tc>
          <w:tcPr>
            <w:tcW w:w="1277"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Change w:id="1383" w:author="瑋婷 徐" w:date="2024-12-27T11:22:00Z" w16du:dateUtc="2024-12-27T03:22:00Z">
              <w:tcPr>
                <w:tcW w:w="1277" w:type="dxa"/>
                <w:gridSpan w:val="2"/>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tcPrChange>
          </w:tcPr>
          <w:p w14:paraId="1F74C255" w14:textId="48559721" w:rsidR="00EE3504" w:rsidRPr="00EE3504" w:rsidRDefault="00EE3504">
            <w:pPr>
              <w:widowControl w:val="0"/>
              <w:jc w:val="center"/>
              <w:rPr>
                <w:rFonts w:ascii="Times New Roman" w:eastAsia="標楷體" w:hAnsi="Times New Roman" w:cs="Times New Roman"/>
                <w:rPrChange w:id="1384" w:author="瑋婷 徐" w:date="2024-12-27T11:22:00Z" w16du:dateUtc="2024-12-27T03:22:00Z">
                  <w:rPr>
                    <w:rFonts w:ascii="Times New Roman" w:eastAsia="標楷體" w:hAnsi="Times New Roman" w:cs="Times New Roman"/>
                    <w:color w:val="000000"/>
                  </w:rPr>
                </w:rPrChange>
              </w:rPr>
              <w:pPrChange w:id="1385" w:author="瑋婷 徐" w:date="2024-12-27T11:22:00Z" w16du:dateUtc="2024-12-27T03:22:00Z">
                <w:pPr>
                  <w:jc w:val="center"/>
                </w:pPr>
              </w:pPrChange>
            </w:pPr>
            <w:ins w:id="1386" w:author="瑋婷 徐" w:date="2024-12-27T11:21:00Z" w16du:dateUtc="2024-12-27T03:21:00Z">
              <w:r w:rsidRPr="00EE3504">
                <w:rPr>
                  <w:rFonts w:ascii="Times New Roman" w:eastAsia="標楷體" w:hAnsi="Times New Roman" w:cs="Times New Roman"/>
                  <w:rPrChange w:id="1387" w:author="瑋婷 徐" w:date="2024-12-27T11:22:00Z" w16du:dateUtc="2024-12-27T03:22:00Z">
                    <w:rPr>
                      <w:rFonts w:ascii="Arial" w:eastAsia="Arial" w:hAnsi="Arial" w:cs="Arial"/>
                      <w:color w:val="000000"/>
                      <w:sz w:val="22"/>
                    </w:rPr>
                  </w:rPrChange>
                </w:rPr>
                <w:t>296.0</w:t>
              </w:r>
            </w:ins>
            <w:del w:id="1388" w:author="瑋婷 徐" w:date="2024-12-27T11:21:00Z" w16du:dateUtc="2024-12-27T03:21:00Z">
              <w:r w:rsidRPr="00EE3504" w:rsidDel="00350BD7">
                <w:rPr>
                  <w:rFonts w:ascii="Times New Roman" w:eastAsia="標楷體" w:hAnsi="Times New Roman" w:cs="Times New Roman"/>
                  <w:rPrChange w:id="1389" w:author="瑋婷 徐" w:date="2024-12-27T11:22:00Z" w16du:dateUtc="2024-12-27T03:22:00Z">
                    <w:rPr>
                      <w:rFonts w:ascii="Times New Roman" w:eastAsia="標楷體" w:hAnsi="Times New Roman" w:cs="Times New Roman"/>
                      <w:color w:val="000000"/>
                    </w:rPr>
                  </w:rPrChange>
                </w:rPr>
                <w:delText>299.5</w:delText>
              </w:r>
            </w:del>
          </w:p>
        </w:tc>
        <w:tc>
          <w:tcPr>
            <w:tcW w:w="940"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Change w:id="1390" w:author="瑋婷 徐" w:date="2024-12-27T11:22:00Z" w16du:dateUtc="2024-12-27T03:22:00Z">
              <w:tcPr>
                <w:tcW w:w="940" w:type="dxa"/>
                <w:gridSpan w:val="2"/>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tcPrChange>
          </w:tcPr>
          <w:p w14:paraId="5D500C12" w14:textId="38B90D18" w:rsidR="00EE3504" w:rsidRPr="00EE3504" w:rsidRDefault="00EE3504">
            <w:pPr>
              <w:widowControl w:val="0"/>
              <w:jc w:val="center"/>
              <w:rPr>
                <w:rFonts w:ascii="Times New Roman" w:eastAsia="標楷體" w:hAnsi="Times New Roman" w:cs="Times New Roman"/>
                <w:rPrChange w:id="1391" w:author="瑋婷 徐" w:date="2024-12-27T11:22:00Z" w16du:dateUtc="2024-12-27T03:22:00Z">
                  <w:rPr>
                    <w:rFonts w:ascii="Times New Roman" w:eastAsia="標楷體" w:hAnsi="Times New Roman" w:cs="Times New Roman"/>
                    <w:color w:val="000000"/>
                  </w:rPr>
                </w:rPrChange>
              </w:rPr>
              <w:pPrChange w:id="1392" w:author="瑋婷 徐" w:date="2024-12-27T11:22:00Z" w16du:dateUtc="2024-12-27T03:22:00Z">
                <w:pPr>
                  <w:jc w:val="center"/>
                </w:pPr>
              </w:pPrChange>
            </w:pPr>
            <w:ins w:id="1393" w:author="瑋婷 徐" w:date="2024-12-27T11:21:00Z" w16du:dateUtc="2024-12-27T03:21:00Z">
              <w:r w:rsidRPr="00EE3504">
                <w:rPr>
                  <w:rFonts w:ascii="Times New Roman" w:eastAsia="標楷體" w:hAnsi="Times New Roman" w:cs="Times New Roman"/>
                  <w:rPrChange w:id="1394" w:author="瑋婷 徐" w:date="2024-12-27T11:22:00Z" w16du:dateUtc="2024-12-27T03:22:00Z">
                    <w:rPr>
                      <w:rFonts w:ascii="Arial" w:eastAsia="Arial" w:hAnsi="Arial" w:cs="Arial"/>
                      <w:color w:val="000000"/>
                      <w:sz w:val="22"/>
                    </w:rPr>
                  </w:rPrChange>
                </w:rPr>
                <w:t>5.0</w:t>
              </w:r>
            </w:ins>
            <w:del w:id="1395" w:author="瑋婷 徐" w:date="2024-12-27T11:21:00Z" w16du:dateUtc="2024-12-27T03:21:00Z">
              <w:r w:rsidRPr="00EE3504" w:rsidDel="00350BD7">
                <w:rPr>
                  <w:rFonts w:ascii="Times New Roman" w:eastAsia="標楷體" w:hAnsi="Times New Roman" w:cs="Times New Roman"/>
                  <w:rPrChange w:id="1396" w:author="瑋婷 徐" w:date="2024-12-27T11:22:00Z" w16du:dateUtc="2024-12-27T03:22:00Z">
                    <w:rPr>
                      <w:rFonts w:ascii="Times New Roman" w:eastAsia="標楷體" w:hAnsi="Times New Roman" w:cs="Times New Roman"/>
                      <w:color w:val="000000"/>
                    </w:rPr>
                  </w:rPrChange>
                </w:rPr>
                <w:delText>6.5</w:delText>
              </w:r>
            </w:del>
          </w:p>
        </w:tc>
        <w:tc>
          <w:tcPr>
            <w:tcW w:w="1278"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Change w:id="1397" w:author="瑋婷 徐" w:date="2024-12-27T11:22:00Z" w16du:dateUtc="2024-12-27T03:22:00Z">
              <w:tcPr>
                <w:tcW w:w="1278" w:type="dxa"/>
                <w:gridSpan w:val="2"/>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tcPrChange>
          </w:tcPr>
          <w:p w14:paraId="62EBFC88" w14:textId="3BC0C090" w:rsidR="00EE3504" w:rsidRPr="00EE3504" w:rsidRDefault="00EE3504">
            <w:pPr>
              <w:widowControl w:val="0"/>
              <w:jc w:val="center"/>
              <w:rPr>
                <w:rFonts w:ascii="Times New Roman" w:eastAsia="標楷體" w:hAnsi="Times New Roman" w:cs="Times New Roman"/>
                <w:rPrChange w:id="1398" w:author="瑋婷 徐" w:date="2024-12-27T11:22:00Z" w16du:dateUtc="2024-12-27T03:22:00Z">
                  <w:rPr>
                    <w:rFonts w:ascii="Times New Roman" w:eastAsia="標楷體" w:hAnsi="Times New Roman" w:cs="Times New Roman"/>
                    <w:color w:val="000000"/>
                  </w:rPr>
                </w:rPrChange>
              </w:rPr>
              <w:pPrChange w:id="1399" w:author="瑋婷 徐" w:date="2024-12-27T11:22:00Z" w16du:dateUtc="2024-12-27T03:22:00Z">
                <w:pPr>
                  <w:jc w:val="center"/>
                </w:pPr>
              </w:pPrChange>
            </w:pPr>
            <w:ins w:id="1400" w:author="瑋婷 徐" w:date="2024-12-27T11:21:00Z" w16du:dateUtc="2024-12-27T03:21:00Z">
              <w:r w:rsidRPr="00EE3504">
                <w:rPr>
                  <w:rFonts w:ascii="Times New Roman" w:eastAsia="標楷體" w:hAnsi="Times New Roman" w:cs="Times New Roman"/>
                  <w:rPrChange w:id="1401" w:author="瑋婷 徐" w:date="2024-12-27T11:22:00Z" w16du:dateUtc="2024-12-27T03:22:00Z">
                    <w:rPr>
                      <w:rFonts w:ascii="Arial" w:eastAsia="Arial" w:hAnsi="Arial" w:cs="Arial"/>
                      <w:color w:val="000000"/>
                      <w:sz w:val="22"/>
                    </w:rPr>
                  </w:rPrChange>
                </w:rPr>
                <w:t>21.0</w:t>
              </w:r>
            </w:ins>
            <w:del w:id="1402" w:author="瑋婷 徐" w:date="2024-12-27T11:21:00Z" w16du:dateUtc="2024-12-27T03:21:00Z">
              <w:r w:rsidRPr="00EE3504" w:rsidDel="00350BD7">
                <w:rPr>
                  <w:rFonts w:ascii="Times New Roman" w:eastAsia="標楷體" w:hAnsi="Times New Roman" w:cs="Times New Roman"/>
                  <w:rPrChange w:id="1403" w:author="瑋婷 徐" w:date="2024-12-27T11:22:00Z" w16du:dateUtc="2024-12-27T03:22:00Z">
                    <w:rPr>
                      <w:rFonts w:ascii="Times New Roman" w:eastAsia="標楷體" w:hAnsi="Times New Roman" w:cs="Times New Roman"/>
                      <w:color w:val="000000"/>
                    </w:rPr>
                  </w:rPrChange>
                </w:rPr>
                <w:delText>22.5</w:delText>
              </w:r>
            </w:del>
          </w:p>
        </w:tc>
        <w:tc>
          <w:tcPr>
            <w:tcW w:w="686"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Change w:id="1404" w:author="瑋婷 徐" w:date="2024-12-27T11:22:00Z" w16du:dateUtc="2024-12-27T03:22:00Z">
              <w:tcPr>
                <w:tcW w:w="686" w:type="dxa"/>
                <w:gridSpan w:val="2"/>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tcPrChange>
          </w:tcPr>
          <w:p w14:paraId="1243E020" w14:textId="08B21A5B" w:rsidR="00EE3504" w:rsidRPr="00EE3504" w:rsidRDefault="00EE3504">
            <w:pPr>
              <w:widowControl w:val="0"/>
              <w:jc w:val="center"/>
              <w:rPr>
                <w:rFonts w:ascii="Times New Roman" w:eastAsia="標楷體" w:hAnsi="Times New Roman" w:cs="Times New Roman"/>
                <w:rPrChange w:id="1405" w:author="瑋婷 徐" w:date="2024-12-27T11:22:00Z" w16du:dateUtc="2024-12-27T03:22:00Z">
                  <w:rPr>
                    <w:rFonts w:ascii="Times New Roman" w:eastAsia="標楷體" w:hAnsi="Times New Roman" w:cs="Times New Roman"/>
                    <w:color w:val="000000"/>
                  </w:rPr>
                </w:rPrChange>
              </w:rPr>
              <w:pPrChange w:id="1406" w:author="瑋婷 徐" w:date="2024-12-27T11:22:00Z" w16du:dateUtc="2024-12-27T03:22:00Z">
                <w:pPr>
                  <w:jc w:val="center"/>
                </w:pPr>
              </w:pPrChange>
            </w:pPr>
            <w:ins w:id="1407" w:author="瑋婷 徐" w:date="2024-12-27T11:21:00Z" w16du:dateUtc="2024-12-27T03:21:00Z">
              <w:r w:rsidRPr="00EE3504">
                <w:rPr>
                  <w:rFonts w:ascii="Times New Roman" w:eastAsia="標楷體" w:hAnsi="Times New Roman" w:cs="Times New Roman"/>
                  <w:rPrChange w:id="1408" w:author="瑋婷 徐" w:date="2024-12-27T11:22:00Z" w16du:dateUtc="2024-12-27T03:22:00Z">
                    <w:rPr>
                      <w:rFonts w:ascii="Arial" w:eastAsia="Arial" w:hAnsi="Arial" w:cs="Arial"/>
                      <w:color w:val="000000"/>
                      <w:sz w:val="22"/>
                    </w:rPr>
                  </w:rPrChange>
                </w:rPr>
                <w:t>4.0</w:t>
              </w:r>
            </w:ins>
            <w:del w:id="1409" w:author="瑋婷 徐" w:date="2024-12-27T11:21:00Z" w16du:dateUtc="2024-12-27T03:21:00Z">
              <w:r w:rsidRPr="00EE3504" w:rsidDel="00350BD7">
                <w:rPr>
                  <w:rFonts w:ascii="Times New Roman" w:eastAsia="標楷體" w:hAnsi="Times New Roman" w:cs="Times New Roman"/>
                  <w:rPrChange w:id="1410" w:author="瑋婷 徐" w:date="2024-12-27T11:22:00Z" w16du:dateUtc="2024-12-27T03:22:00Z">
                    <w:rPr>
                      <w:rFonts w:ascii="Times New Roman" w:eastAsia="標楷體" w:hAnsi="Times New Roman" w:cs="Times New Roman"/>
                      <w:color w:val="000000"/>
                    </w:rPr>
                  </w:rPrChange>
                </w:rPr>
                <w:delText>6.5</w:delText>
              </w:r>
            </w:del>
          </w:p>
        </w:tc>
        <w:tc>
          <w:tcPr>
            <w:tcW w:w="1277"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Change w:id="1411" w:author="瑋婷 徐" w:date="2024-12-27T11:22:00Z" w16du:dateUtc="2024-12-27T03:22:00Z">
              <w:tcPr>
                <w:tcW w:w="1277" w:type="dxa"/>
                <w:gridSpan w:val="2"/>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tcPrChange>
          </w:tcPr>
          <w:p w14:paraId="50F9E29F" w14:textId="139040AB" w:rsidR="00EE3504" w:rsidRPr="00EE3504" w:rsidRDefault="00EE3504">
            <w:pPr>
              <w:widowControl w:val="0"/>
              <w:jc w:val="center"/>
              <w:rPr>
                <w:rFonts w:ascii="Times New Roman" w:eastAsia="標楷體" w:hAnsi="Times New Roman" w:cs="Times New Roman"/>
                <w:rPrChange w:id="1412" w:author="瑋婷 徐" w:date="2024-12-27T11:22:00Z" w16du:dateUtc="2024-12-27T03:22:00Z">
                  <w:rPr>
                    <w:rFonts w:ascii="Times New Roman" w:eastAsia="標楷體" w:hAnsi="Times New Roman" w:cs="Times New Roman"/>
                    <w:color w:val="000000"/>
                  </w:rPr>
                </w:rPrChange>
              </w:rPr>
              <w:pPrChange w:id="1413" w:author="瑋婷 徐" w:date="2024-12-27T11:22:00Z" w16du:dateUtc="2024-12-27T03:22:00Z">
                <w:pPr>
                  <w:jc w:val="center"/>
                </w:pPr>
              </w:pPrChange>
            </w:pPr>
            <w:ins w:id="1414" w:author="瑋婷 徐" w:date="2024-12-27T11:21:00Z" w16du:dateUtc="2024-12-27T03:21:00Z">
              <w:r w:rsidRPr="00EE3504">
                <w:rPr>
                  <w:rFonts w:ascii="Times New Roman" w:eastAsia="標楷體" w:hAnsi="Times New Roman" w:cs="Times New Roman"/>
                  <w:rPrChange w:id="1415" w:author="瑋婷 徐" w:date="2024-12-27T11:22:00Z" w16du:dateUtc="2024-12-27T03:22:00Z">
                    <w:rPr>
                      <w:rFonts w:ascii="Arial" w:eastAsia="Arial" w:hAnsi="Arial" w:cs="Arial"/>
                      <w:color w:val="000000"/>
                      <w:sz w:val="22"/>
                    </w:rPr>
                  </w:rPrChange>
                </w:rPr>
                <w:t>0.071</w:t>
              </w:r>
            </w:ins>
            <w:del w:id="1416" w:author="瑋婷 徐" w:date="2024-12-27T11:21:00Z" w16du:dateUtc="2024-12-27T03:21:00Z">
              <w:r w:rsidRPr="00EE3504" w:rsidDel="00350BD7">
                <w:rPr>
                  <w:rFonts w:ascii="Times New Roman" w:eastAsia="標楷體" w:hAnsi="Times New Roman" w:cs="Times New Roman"/>
                  <w:rPrChange w:id="1417" w:author="瑋婷 徐" w:date="2024-12-27T11:22:00Z" w16du:dateUtc="2024-12-27T03:22:00Z">
                    <w:rPr>
                      <w:rFonts w:ascii="Times New Roman" w:eastAsia="標楷體" w:hAnsi="Times New Roman" w:cs="Times New Roman"/>
                      <w:color w:val="000000"/>
                    </w:rPr>
                  </w:rPrChange>
                </w:rPr>
                <w:delText>0.075</w:delText>
              </w:r>
            </w:del>
          </w:p>
        </w:tc>
        <w:tc>
          <w:tcPr>
            <w:tcW w:w="1190"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Change w:id="1418" w:author="瑋婷 徐" w:date="2024-12-27T11:22:00Z" w16du:dateUtc="2024-12-27T03:22:00Z">
              <w:tcPr>
                <w:tcW w:w="1190" w:type="dxa"/>
                <w:gridSpan w:val="2"/>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tcPrChange>
          </w:tcPr>
          <w:p w14:paraId="1D77D40B" w14:textId="45DE0F7E" w:rsidR="00EE3504" w:rsidRPr="00EE3504" w:rsidRDefault="00EE3504">
            <w:pPr>
              <w:widowControl w:val="0"/>
              <w:jc w:val="center"/>
              <w:rPr>
                <w:rFonts w:ascii="Times New Roman" w:eastAsia="標楷體" w:hAnsi="Times New Roman" w:cs="Times New Roman"/>
                <w:rPrChange w:id="1419" w:author="瑋婷 徐" w:date="2024-12-27T11:22:00Z" w16du:dateUtc="2024-12-27T03:22:00Z">
                  <w:rPr>
                    <w:rFonts w:ascii="Times New Roman" w:eastAsia="標楷體" w:hAnsi="Times New Roman" w:cs="Times New Roman"/>
                    <w:color w:val="000000"/>
                  </w:rPr>
                </w:rPrChange>
              </w:rPr>
              <w:pPrChange w:id="1420" w:author="瑋婷 徐" w:date="2024-12-27T11:22:00Z" w16du:dateUtc="2024-12-27T03:22:00Z">
                <w:pPr>
                  <w:jc w:val="center"/>
                </w:pPr>
              </w:pPrChange>
            </w:pPr>
            <w:ins w:id="1421" w:author="瑋婷 徐" w:date="2024-12-27T11:21:00Z" w16du:dateUtc="2024-12-27T03:21:00Z">
              <w:r w:rsidRPr="00EE3504">
                <w:rPr>
                  <w:rFonts w:ascii="Times New Roman" w:eastAsia="標楷體" w:hAnsi="Times New Roman" w:cs="Times New Roman"/>
                  <w:rPrChange w:id="1422" w:author="瑋婷 徐" w:date="2024-12-27T11:22:00Z" w16du:dateUtc="2024-12-27T03:22:00Z">
                    <w:rPr>
                      <w:rFonts w:ascii="Arial" w:eastAsia="Arial" w:hAnsi="Arial" w:cs="Arial"/>
                      <w:color w:val="000000"/>
                      <w:sz w:val="22"/>
                    </w:rPr>
                  </w:rPrChange>
                </w:rPr>
                <w:t>0.015</w:t>
              </w:r>
            </w:ins>
            <w:del w:id="1423" w:author="瑋婷 徐" w:date="2024-12-27T11:21:00Z" w16du:dateUtc="2024-12-27T03:21:00Z">
              <w:r w:rsidRPr="00EE3504" w:rsidDel="00350BD7">
                <w:rPr>
                  <w:rFonts w:ascii="Times New Roman" w:eastAsia="標楷體" w:hAnsi="Times New Roman" w:cs="Times New Roman"/>
                  <w:rPrChange w:id="1424" w:author="瑋婷 徐" w:date="2024-12-27T11:22:00Z" w16du:dateUtc="2024-12-27T03:22:00Z">
                    <w:rPr>
                      <w:rFonts w:ascii="Times New Roman" w:eastAsia="標楷體" w:hAnsi="Times New Roman" w:cs="Times New Roman"/>
                      <w:color w:val="000000"/>
                    </w:rPr>
                  </w:rPrChange>
                </w:rPr>
                <w:delText>0.020</w:delText>
              </w:r>
            </w:del>
          </w:p>
        </w:tc>
      </w:tr>
      <w:tr w:rsidR="00EE3504" w14:paraId="01C2D1CB" w14:textId="77777777" w:rsidTr="00EE3504">
        <w:tblPrEx>
          <w:tblW w:w="5000" w:type="pct"/>
          <w:tblInd w:w="-70" w:type="dxa"/>
          <w:tblLayout w:type="fixed"/>
          <w:tblCellMar>
            <w:top w:w="15" w:type="dxa"/>
            <w:left w:w="28" w:type="dxa"/>
            <w:right w:w="28" w:type="dxa"/>
          </w:tblCellMar>
          <w:tblLook w:val="0000" w:firstRow="0" w:lastRow="0" w:firstColumn="0" w:lastColumn="0" w:noHBand="0" w:noVBand="0"/>
          <w:tblPrExChange w:id="1425" w:author="瑋婷 徐" w:date="2024-12-27T11:22:00Z" w16du:dateUtc="2024-12-27T03:22:00Z">
            <w:tblPrEx>
              <w:tblW w:w="5000" w:type="pct"/>
              <w:tblInd w:w="-70" w:type="dxa"/>
              <w:tblLayout w:type="fixed"/>
              <w:tblCellMar>
                <w:top w:w="15" w:type="dxa"/>
                <w:left w:w="28" w:type="dxa"/>
                <w:right w:w="28" w:type="dxa"/>
              </w:tblCellMar>
              <w:tblLook w:val="0000" w:firstRow="0" w:lastRow="0" w:firstColumn="0" w:lastColumn="0" w:noHBand="0" w:noVBand="0"/>
            </w:tblPrEx>
          </w:tblPrExChange>
        </w:tblPrEx>
        <w:trPr>
          <w:trHeight w:val="650"/>
          <w:trPrChange w:id="1426" w:author="瑋婷 徐" w:date="2024-12-27T11:22:00Z" w16du:dateUtc="2024-12-27T03:22:00Z">
            <w:trPr>
              <w:gridBefore w:val="1"/>
              <w:trHeight w:val="650"/>
            </w:trPr>
          </w:trPrChange>
        </w:trPr>
        <w:tc>
          <w:tcPr>
            <w:tcW w:w="1642" w:type="dxa"/>
            <w:tcBorders>
              <w:top w:val="single" w:sz="8" w:space="0" w:color="000000"/>
              <w:left w:val="single" w:sz="6" w:space="0" w:color="FFFFFF"/>
              <w:bottom w:val="single" w:sz="8" w:space="0" w:color="000000"/>
              <w:right w:val="single" w:sz="6" w:space="0" w:color="FFFFFF"/>
            </w:tcBorders>
            <w:vAlign w:val="center"/>
            <w:tcPrChange w:id="1427" w:author="瑋婷 徐" w:date="2024-12-27T11:22:00Z" w16du:dateUtc="2024-12-27T03:22:00Z">
              <w:tcPr>
                <w:tcW w:w="1642" w:type="dxa"/>
                <w:gridSpan w:val="2"/>
                <w:tcBorders>
                  <w:top w:val="single" w:sz="8" w:space="0" w:color="000000"/>
                  <w:left w:val="single" w:sz="6" w:space="0" w:color="FFFFFF"/>
                  <w:bottom w:val="single" w:sz="8" w:space="0" w:color="000000"/>
                  <w:right w:val="single" w:sz="6" w:space="0" w:color="FFFFFF"/>
                </w:tcBorders>
                <w:vAlign w:val="center"/>
              </w:tcPr>
            </w:tcPrChange>
          </w:tcPr>
          <w:p w14:paraId="56CBA0A3" w14:textId="77777777" w:rsidR="00EE3504" w:rsidRDefault="00EE3504" w:rsidP="00EE3504">
            <w:pPr>
              <w:jc w:val="center"/>
              <w:rPr>
                <w:rFonts w:ascii="Times New Roman" w:eastAsia="標楷體" w:hAnsi="Times New Roman" w:cs="Times New Roman"/>
              </w:rPr>
            </w:pPr>
            <w:r>
              <w:rPr>
                <w:rFonts w:ascii="Times New Roman" w:eastAsia="標楷體" w:hAnsi="Times New Roman" w:cs="Times New Roman"/>
              </w:rPr>
              <w:t>總計</w:t>
            </w:r>
          </w:p>
        </w:tc>
        <w:tc>
          <w:tcPr>
            <w:tcW w:w="1277"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Change w:id="1428" w:author="瑋婷 徐" w:date="2024-12-27T11:22:00Z" w16du:dateUtc="2024-12-27T03:22:00Z">
              <w:tcPr>
                <w:tcW w:w="1277" w:type="dxa"/>
                <w:gridSpan w:val="2"/>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tcPrChange>
          </w:tcPr>
          <w:p w14:paraId="5CDE7344" w14:textId="2952C947" w:rsidR="00EE3504" w:rsidRPr="00EE3504" w:rsidRDefault="00EE3504">
            <w:pPr>
              <w:widowControl w:val="0"/>
              <w:jc w:val="center"/>
              <w:rPr>
                <w:rFonts w:ascii="Times New Roman" w:eastAsia="標楷體" w:hAnsi="Times New Roman" w:cs="Times New Roman"/>
                <w:rPrChange w:id="1429" w:author="瑋婷 徐" w:date="2024-12-27T11:22:00Z" w16du:dateUtc="2024-12-27T03:22:00Z">
                  <w:rPr>
                    <w:rFonts w:ascii="Times New Roman" w:eastAsia="標楷體" w:hAnsi="Times New Roman" w:cs="Times New Roman"/>
                    <w:color w:val="000000"/>
                  </w:rPr>
                </w:rPrChange>
              </w:rPr>
              <w:pPrChange w:id="1430" w:author="瑋婷 徐" w:date="2024-12-27T11:22:00Z" w16du:dateUtc="2024-12-27T03:22:00Z">
                <w:pPr>
                  <w:jc w:val="center"/>
                </w:pPr>
              </w:pPrChange>
            </w:pPr>
            <w:ins w:id="1431" w:author="瑋婷 徐" w:date="2024-12-27T11:21:00Z" w16du:dateUtc="2024-12-27T03:21:00Z">
              <w:r w:rsidRPr="00EE3504">
                <w:rPr>
                  <w:rFonts w:ascii="Times New Roman" w:eastAsia="標楷體" w:hAnsi="Times New Roman" w:cs="Times New Roman"/>
                  <w:rPrChange w:id="1432" w:author="瑋婷 徐" w:date="2024-12-27T11:22:00Z" w16du:dateUtc="2024-12-27T03:22:00Z">
                    <w:rPr>
                      <w:rFonts w:ascii="Arial" w:eastAsia="Arial" w:hAnsi="Arial" w:cs="Arial"/>
                      <w:color w:val="000000"/>
                      <w:sz w:val="22"/>
                    </w:rPr>
                  </w:rPrChange>
                </w:rPr>
                <w:t>2,249.0</w:t>
              </w:r>
            </w:ins>
            <w:del w:id="1433" w:author="瑋婷 徐" w:date="2024-12-27T11:21:00Z" w16du:dateUtc="2024-12-27T03:21:00Z">
              <w:r w:rsidRPr="00EE3504" w:rsidDel="00350BD7">
                <w:rPr>
                  <w:rFonts w:ascii="Times New Roman" w:eastAsia="標楷體" w:hAnsi="Times New Roman" w:cs="Times New Roman"/>
                  <w:rPrChange w:id="1434" w:author="瑋婷 徐" w:date="2024-12-27T11:22:00Z" w16du:dateUtc="2024-12-27T03:22:00Z">
                    <w:rPr>
                      <w:rFonts w:ascii="Times New Roman" w:eastAsia="標楷體" w:hAnsi="Times New Roman" w:cs="Times New Roman"/>
                      <w:color w:val="000000"/>
                    </w:rPr>
                  </w:rPrChange>
                </w:rPr>
                <w:delText>2,209.5</w:delText>
              </w:r>
            </w:del>
          </w:p>
        </w:tc>
        <w:tc>
          <w:tcPr>
            <w:tcW w:w="940"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Change w:id="1435" w:author="瑋婷 徐" w:date="2024-12-27T11:22:00Z" w16du:dateUtc="2024-12-27T03:22:00Z">
              <w:tcPr>
                <w:tcW w:w="940" w:type="dxa"/>
                <w:gridSpan w:val="2"/>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tcPrChange>
          </w:tcPr>
          <w:p w14:paraId="5CF8E0AD" w14:textId="739DF52E" w:rsidR="00EE3504" w:rsidRPr="00EE3504" w:rsidRDefault="00EE3504">
            <w:pPr>
              <w:widowControl w:val="0"/>
              <w:jc w:val="center"/>
              <w:rPr>
                <w:rFonts w:ascii="Times New Roman" w:eastAsia="標楷體" w:hAnsi="Times New Roman" w:cs="Times New Roman"/>
                <w:rPrChange w:id="1436" w:author="瑋婷 徐" w:date="2024-12-27T11:22:00Z" w16du:dateUtc="2024-12-27T03:22:00Z">
                  <w:rPr>
                    <w:rFonts w:ascii="Times New Roman" w:eastAsia="標楷體" w:hAnsi="Times New Roman" w:cs="Times New Roman"/>
                    <w:color w:val="000000"/>
                  </w:rPr>
                </w:rPrChange>
              </w:rPr>
              <w:pPrChange w:id="1437" w:author="瑋婷 徐" w:date="2024-12-27T11:22:00Z" w16du:dateUtc="2024-12-27T03:22:00Z">
                <w:pPr>
                  <w:jc w:val="center"/>
                </w:pPr>
              </w:pPrChange>
            </w:pPr>
            <w:ins w:id="1438" w:author="瑋婷 徐" w:date="2024-12-27T11:21:00Z" w16du:dateUtc="2024-12-27T03:21:00Z">
              <w:r w:rsidRPr="00EE3504">
                <w:rPr>
                  <w:rFonts w:ascii="Times New Roman" w:eastAsia="標楷體" w:hAnsi="Times New Roman" w:cs="Times New Roman"/>
                  <w:rPrChange w:id="1439" w:author="瑋婷 徐" w:date="2024-12-27T11:22:00Z" w16du:dateUtc="2024-12-27T03:22:00Z">
                    <w:rPr>
                      <w:rFonts w:ascii="Arial" w:eastAsia="Arial" w:hAnsi="Arial" w:cs="Arial"/>
                      <w:color w:val="000000"/>
                      <w:sz w:val="22"/>
                    </w:rPr>
                  </w:rPrChange>
                </w:rPr>
                <w:t>43.0</w:t>
              </w:r>
            </w:ins>
            <w:del w:id="1440" w:author="瑋婷 徐" w:date="2024-12-27T11:21:00Z" w16du:dateUtc="2024-12-27T03:21:00Z">
              <w:r w:rsidRPr="00EE3504" w:rsidDel="00350BD7">
                <w:rPr>
                  <w:rFonts w:ascii="Times New Roman" w:eastAsia="標楷體" w:hAnsi="Times New Roman" w:cs="Times New Roman"/>
                  <w:rPrChange w:id="1441" w:author="瑋婷 徐" w:date="2024-12-27T11:22:00Z" w16du:dateUtc="2024-12-27T03:22:00Z">
                    <w:rPr>
                      <w:rFonts w:ascii="Times New Roman" w:eastAsia="標楷體" w:hAnsi="Times New Roman" w:cs="Times New Roman"/>
                      <w:color w:val="000000"/>
                    </w:rPr>
                  </w:rPrChange>
                </w:rPr>
                <w:delText>32.5</w:delText>
              </w:r>
            </w:del>
          </w:p>
        </w:tc>
        <w:tc>
          <w:tcPr>
            <w:tcW w:w="1278"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Change w:id="1442" w:author="瑋婷 徐" w:date="2024-12-27T11:22:00Z" w16du:dateUtc="2024-12-27T03:22:00Z">
              <w:tcPr>
                <w:tcW w:w="1278" w:type="dxa"/>
                <w:gridSpan w:val="2"/>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tcPrChange>
          </w:tcPr>
          <w:p w14:paraId="52D0390B" w14:textId="13E06280" w:rsidR="00EE3504" w:rsidRPr="00EE3504" w:rsidRDefault="00EE3504">
            <w:pPr>
              <w:widowControl w:val="0"/>
              <w:jc w:val="center"/>
              <w:rPr>
                <w:rFonts w:ascii="Times New Roman" w:eastAsia="標楷體" w:hAnsi="Times New Roman" w:cs="Times New Roman"/>
                <w:rPrChange w:id="1443" w:author="瑋婷 徐" w:date="2024-12-27T11:22:00Z" w16du:dateUtc="2024-12-27T03:22:00Z">
                  <w:rPr>
                    <w:rFonts w:ascii="Times New Roman" w:eastAsia="標楷體" w:hAnsi="Times New Roman" w:cs="Times New Roman"/>
                    <w:color w:val="000000"/>
                  </w:rPr>
                </w:rPrChange>
              </w:rPr>
              <w:pPrChange w:id="1444" w:author="瑋婷 徐" w:date="2024-12-27T11:22:00Z" w16du:dateUtc="2024-12-27T03:22:00Z">
                <w:pPr>
                  <w:jc w:val="center"/>
                </w:pPr>
              </w:pPrChange>
            </w:pPr>
            <w:ins w:id="1445" w:author="瑋婷 徐" w:date="2024-12-27T11:21:00Z" w16du:dateUtc="2024-12-27T03:21:00Z">
              <w:r w:rsidRPr="00EE3504">
                <w:rPr>
                  <w:rFonts w:ascii="Times New Roman" w:eastAsia="標楷體" w:hAnsi="Times New Roman" w:cs="Times New Roman"/>
                  <w:rPrChange w:id="1446" w:author="瑋婷 徐" w:date="2024-12-27T11:22:00Z" w16du:dateUtc="2024-12-27T03:22:00Z">
                    <w:rPr>
                      <w:rFonts w:ascii="Arial" w:eastAsia="Arial" w:hAnsi="Arial" w:cs="Arial"/>
                      <w:color w:val="000000"/>
                      <w:sz w:val="22"/>
                    </w:rPr>
                  </w:rPrChange>
                </w:rPr>
                <w:t>75.5</w:t>
              </w:r>
            </w:ins>
            <w:del w:id="1447" w:author="瑋婷 徐" w:date="2024-12-27T11:21:00Z" w16du:dateUtc="2024-12-27T03:21:00Z">
              <w:r w:rsidRPr="00EE3504" w:rsidDel="00350BD7">
                <w:rPr>
                  <w:rFonts w:ascii="Times New Roman" w:eastAsia="標楷體" w:hAnsi="Times New Roman" w:cs="Times New Roman"/>
                  <w:rPrChange w:id="1448" w:author="瑋婷 徐" w:date="2024-12-27T11:22:00Z" w16du:dateUtc="2024-12-27T03:22:00Z">
                    <w:rPr>
                      <w:rFonts w:ascii="Times New Roman" w:eastAsia="標楷體" w:hAnsi="Times New Roman" w:cs="Times New Roman"/>
                      <w:color w:val="000000"/>
                    </w:rPr>
                  </w:rPrChange>
                </w:rPr>
                <w:delText>89.0</w:delText>
              </w:r>
            </w:del>
          </w:p>
        </w:tc>
        <w:tc>
          <w:tcPr>
            <w:tcW w:w="686"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Change w:id="1449" w:author="瑋婷 徐" w:date="2024-12-27T11:22:00Z" w16du:dateUtc="2024-12-27T03:22:00Z">
              <w:tcPr>
                <w:tcW w:w="686" w:type="dxa"/>
                <w:gridSpan w:val="2"/>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tcPrChange>
          </w:tcPr>
          <w:p w14:paraId="19293FED" w14:textId="15183BF3" w:rsidR="00EE3504" w:rsidRPr="00EE3504" w:rsidRDefault="00EE3504">
            <w:pPr>
              <w:widowControl w:val="0"/>
              <w:jc w:val="center"/>
              <w:rPr>
                <w:rFonts w:ascii="Times New Roman" w:eastAsia="標楷體" w:hAnsi="Times New Roman" w:cs="Times New Roman"/>
                <w:rPrChange w:id="1450" w:author="瑋婷 徐" w:date="2024-12-27T11:22:00Z" w16du:dateUtc="2024-12-27T03:22:00Z">
                  <w:rPr>
                    <w:rFonts w:ascii="Times New Roman" w:eastAsia="標楷體" w:hAnsi="Times New Roman" w:cs="Times New Roman"/>
                    <w:color w:val="000000"/>
                  </w:rPr>
                </w:rPrChange>
              </w:rPr>
              <w:pPrChange w:id="1451" w:author="瑋婷 徐" w:date="2024-12-27T11:22:00Z" w16du:dateUtc="2024-12-27T03:22:00Z">
                <w:pPr>
                  <w:jc w:val="center"/>
                </w:pPr>
              </w:pPrChange>
            </w:pPr>
            <w:ins w:id="1452" w:author="瑋婷 徐" w:date="2024-12-27T11:21:00Z" w16du:dateUtc="2024-12-27T03:21:00Z">
              <w:r w:rsidRPr="00EE3504">
                <w:rPr>
                  <w:rFonts w:ascii="Times New Roman" w:eastAsia="標楷體" w:hAnsi="Times New Roman" w:cs="Times New Roman"/>
                  <w:rPrChange w:id="1453" w:author="瑋婷 徐" w:date="2024-12-27T11:22:00Z" w16du:dateUtc="2024-12-27T03:22:00Z">
                    <w:rPr>
                      <w:rFonts w:ascii="Arial" w:eastAsia="Arial" w:hAnsi="Arial" w:cs="Arial"/>
                      <w:color w:val="000000"/>
                      <w:sz w:val="22"/>
                    </w:rPr>
                  </w:rPrChange>
                </w:rPr>
                <w:t>1.5</w:t>
              </w:r>
            </w:ins>
            <w:del w:id="1454" w:author="瑋婷 徐" w:date="2024-12-27T11:21:00Z" w16du:dateUtc="2024-12-27T03:21:00Z">
              <w:r w:rsidRPr="00EE3504" w:rsidDel="00350BD7">
                <w:rPr>
                  <w:rFonts w:ascii="Times New Roman" w:eastAsia="標楷體" w:hAnsi="Times New Roman" w:cs="Times New Roman"/>
                  <w:rPrChange w:id="1455" w:author="瑋婷 徐" w:date="2024-12-27T11:22:00Z" w16du:dateUtc="2024-12-27T03:22:00Z">
                    <w:rPr>
                      <w:rFonts w:ascii="Times New Roman" w:eastAsia="標楷體" w:hAnsi="Times New Roman" w:cs="Times New Roman"/>
                      <w:color w:val="000000"/>
                    </w:rPr>
                  </w:rPrChange>
                </w:rPr>
                <w:delText>12.0</w:delText>
              </w:r>
            </w:del>
          </w:p>
        </w:tc>
        <w:tc>
          <w:tcPr>
            <w:tcW w:w="1277"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Change w:id="1456" w:author="瑋婷 徐" w:date="2024-12-27T11:22:00Z" w16du:dateUtc="2024-12-27T03:22:00Z">
              <w:tcPr>
                <w:tcW w:w="1277" w:type="dxa"/>
                <w:gridSpan w:val="2"/>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tcPrChange>
          </w:tcPr>
          <w:p w14:paraId="5E863446" w14:textId="3F82B2AC" w:rsidR="00EE3504" w:rsidRPr="00EE3504" w:rsidRDefault="00EE3504">
            <w:pPr>
              <w:widowControl w:val="0"/>
              <w:jc w:val="center"/>
              <w:rPr>
                <w:rFonts w:ascii="Times New Roman" w:eastAsia="標楷體" w:hAnsi="Times New Roman" w:cs="Times New Roman"/>
                <w:rPrChange w:id="1457" w:author="瑋婷 徐" w:date="2024-12-27T11:22:00Z" w16du:dateUtc="2024-12-27T03:22:00Z">
                  <w:rPr>
                    <w:rFonts w:ascii="Times New Roman" w:eastAsia="標楷體" w:hAnsi="Times New Roman" w:cs="Times New Roman"/>
                    <w:color w:val="000000"/>
                  </w:rPr>
                </w:rPrChange>
              </w:rPr>
              <w:pPrChange w:id="1458" w:author="瑋婷 徐" w:date="2024-12-27T11:22:00Z" w16du:dateUtc="2024-12-27T03:22:00Z">
                <w:pPr>
                  <w:jc w:val="center"/>
                </w:pPr>
              </w:pPrChange>
            </w:pPr>
            <w:ins w:id="1459" w:author="瑋婷 徐" w:date="2024-12-27T11:21:00Z" w16du:dateUtc="2024-12-27T03:21:00Z">
              <w:r w:rsidRPr="00EE3504">
                <w:rPr>
                  <w:rFonts w:ascii="Times New Roman" w:eastAsia="標楷體" w:hAnsi="Times New Roman" w:cs="Times New Roman"/>
                  <w:rPrChange w:id="1460" w:author="瑋婷 徐" w:date="2024-12-27T11:22:00Z" w16du:dateUtc="2024-12-27T03:22:00Z">
                    <w:rPr>
                      <w:rFonts w:ascii="Arial" w:eastAsia="Arial" w:hAnsi="Arial" w:cs="Arial"/>
                      <w:color w:val="000000"/>
                      <w:sz w:val="22"/>
                    </w:rPr>
                  </w:rPrChange>
                </w:rPr>
                <w:t>0.034</w:t>
              </w:r>
            </w:ins>
            <w:del w:id="1461" w:author="瑋婷 徐" w:date="2024-12-27T11:21:00Z" w16du:dateUtc="2024-12-27T03:21:00Z">
              <w:r w:rsidRPr="00EE3504" w:rsidDel="00350BD7">
                <w:rPr>
                  <w:rFonts w:ascii="Times New Roman" w:eastAsia="標楷體" w:hAnsi="Times New Roman" w:cs="Times New Roman"/>
                  <w:rPrChange w:id="1462" w:author="瑋婷 徐" w:date="2024-12-27T11:22:00Z" w16du:dateUtc="2024-12-27T03:22:00Z">
                    <w:rPr>
                      <w:rFonts w:ascii="Times New Roman" w:eastAsia="標楷體" w:hAnsi="Times New Roman" w:cs="Times New Roman"/>
                      <w:color w:val="000000"/>
                    </w:rPr>
                  </w:rPrChange>
                </w:rPr>
                <w:delText>0.040</w:delText>
              </w:r>
            </w:del>
          </w:p>
        </w:tc>
        <w:tc>
          <w:tcPr>
            <w:tcW w:w="1190"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Change w:id="1463" w:author="瑋婷 徐" w:date="2024-12-27T11:22:00Z" w16du:dateUtc="2024-12-27T03:22:00Z">
              <w:tcPr>
                <w:tcW w:w="1190" w:type="dxa"/>
                <w:gridSpan w:val="2"/>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tcPrChange>
          </w:tcPr>
          <w:p w14:paraId="5D903EB7" w14:textId="5D5EFE85" w:rsidR="00EE3504" w:rsidRPr="00EE3504" w:rsidRDefault="00EE3504">
            <w:pPr>
              <w:widowControl w:val="0"/>
              <w:jc w:val="center"/>
              <w:rPr>
                <w:rFonts w:ascii="Times New Roman" w:eastAsia="標楷體" w:hAnsi="Times New Roman" w:cs="Times New Roman"/>
                <w:rPrChange w:id="1464" w:author="瑋婷 徐" w:date="2024-12-27T11:22:00Z" w16du:dateUtc="2024-12-27T03:22:00Z">
                  <w:rPr>
                    <w:rFonts w:ascii="Times New Roman" w:eastAsia="標楷體" w:hAnsi="Times New Roman" w:cs="Times New Roman"/>
                    <w:color w:val="000000"/>
                  </w:rPr>
                </w:rPrChange>
              </w:rPr>
              <w:pPrChange w:id="1465" w:author="瑋婷 徐" w:date="2024-12-27T11:22:00Z" w16du:dateUtc="2024-12-27T03:22:00Z">
                <w:pPr>
                  <w:jc w:val="center"/>
                </w:pPr>
              </w:pPrChange>
            </w:pPr>
            <w:ins w:id="1466" w:author="瑋婷 徐" w:date="2024-12-27T11:21:00Z" w16du:dateUtc="2024-12-27T03:21:00Z">
              <w:r w:rsidRPr="00EE3504">
                <w:rPr>
                  <w:rFonts w:ascii="Times New Roman" w:eastAsia="標楷體" w:hAnsi="Times New Roman" w:cs="Times New Roman"/>
                  <w:rPrChange w:id="1467" w:author="瑋婷 徐" w:date="2024-12-27T11:22:00Z" w16du:dateUtc="2024-12-27T03:22:00Z">
                    <w:rPr>
                      <w:rFonts w:ascii="Arial" w:eastAsia="Arial" w:hAnsi="Arial" w:cs="Arial"/>
                      <w:color w:val="000000"/>
                      <w:sz w:val="22"/>
                    </w:rPr>
                  </w:rPrChange>
                </w:rPr>
                <w:t>0.000</w:t>
              </w:r>
            </w:ins>
            <w:del w:id="1468" w:author="瑋婷 徐" w:date="2024-12-27T11:21:00Z" w16du:dateUtc="2024-12-27T03:21:00Z">
              <w:r w:rsidRPr="00EE3504" w:rsidDel="00350BD7">
                <w:rPr>
                  <w:rFonts w:ascii="Times New Roman" w:eastAsia="標楷體" w:hAnsi="Times New Roman" w:cs="Times New Roman"/>
                  <w:rPrChange w:id="1469" w:author="瑋婷 徐" w:date="2024-12-27T11:22:00Z" w16du:dateUtc="2024-12-27T03:22:00Z">
                    <w:rPr>
                      <w:rFonts w:ascii="Times New Roman" w:eastAsia="標楷體" w:hAnsi="Times New Roman" w:cs="Times New Roman"/>
                      <w:color w:val="000000"/>
                    </w:rPr>
                  </w:rPrChange>
                </w:rPr>
                <w:delText>0.005</w:delText>
              </w:r>
            </w:del>
          </w:p>
        </w:tc>
      </w:tr>
    </w:tbl>
    <w:p w14:paraId="29F70E06" w14:textId="77777777" w:rsidR="00D93FCC" w:rsidRDefault="00D93FCC">
      <w:pPr>
        <w:rPr>
          <w:rFonts w:ascii="Times New Roman" w:eastAsia="標楷體" w:hAnsi="Times New Roman" w:cs="Times New Roman"/>
        </w:rPr>
      </w:pPr>
    </w:p>
    <w:p w14:paraId="05E1B548" w14:textId="77777777" w:rsidR="00D93FCC" w:rsidRDefault="00D93FCC">
      <w:pPr>
        <w:rPr>
          <w:rFonts w:ascii="Times New Roman" w:eastAsia="標楷體" w:hAnsi="Times New Roman" w:cs="Times New Roman"/>
        </w:rPr>
      </w:pPr>
    </w:p>
    <w:p w14:paraId="3EF43F02" w14:textId="77777777" w:rsidR="00D93FCC" w:rsidRDefault="002435EC">
      <w:pPr>
        <w:rPr>
          <w:rFonts w:ascii="Times New Roman" w:eastAsia="標楷體" w:hAnsi="Times New Roman" w:cs="Times New Roman"/>
        </w:rPr>
      </w:pPr>
      <w:r>
        <w:br w:type="page"/>
      </w:r>
    </w:p>
    <w:p w14:paraId="3B21FDE1" w14:textId="6A102FAE" w:rsidR="00D93FCC" w:rsidRDefault="002435EC">
      <w:pPr>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8</w:t>
      </w:r>
      <w:r>
        <w:rPr>
          <w:rFonts w:ascii="Times New Roman" w:eastAsia="標楷體" w:hAnsi="Times New Roman" w:cs="Times New Roman"/>
        </w:rPr>
        <w:t>、以訊息理論研究法之</w:t>
      </w:r>
      <w:r>
        <w:rPr>
          <w:rFonts w:ascii="Times New Roman" w:eastAsia="標楷體" w:hAnsi="Times New Roman" w:cs="Times New Roman"/>
        </w:rPr>
        <w:t xml:space="preserve"> AIC</w:t>
      </w:r>
      <w:r>
        <w:rPr>
          <w:rFonts w:ascii="Times New Roman" w:eastAsia="標楷體" w:hAnsi="Times New Roman" w:cs="Times New Roman"/>
          <w:i/>
          <w:iCs/>
        </w:rPr>
        <w:t xml:space="preserve">c </w:t>
      </w:r>
      <w:r>
        <w:rPr>
          <w:rFonts w:ascii="Times New Roman" w:eastAsia="標楷體" w:hAnsi="Times New Roman" w:cs="Times New Roman"/>
        </w:rPr>
        <w:t>對影響臺灣獼猴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分布因子進行模式選擇之結果</w:t>
      </w:r>
    </w:p>
    <w:p w14:paraId="22156586" w14:textId="77777777" w:rsidR="00D93FCC" w:rsidRDefault="00D93FCC">
      <w:pPr>
        <w:rPr>
          <w:rFonts w:ascii="Times New Roman" w:eastAsia="標楷體" w:hAnsi="Times New Roman" w:cs="Times New Roman"/>
          <w:iCs/>
        </w:rPr>
      </w:pPr>
    </w:p>
    <w:tbl>
      <w:tblPr>
        <w:tblW w:w="8290" w:type="dxa"/>
        <w:tblInd w:w="-70" w:type="dxa"/>
        <w:tblLayout w:type="fixed"/>
        <w:tblCellMar>
          <w:top w:w="15" w:type="dxa"/>
          <w:left w:w="28" w:type="dxa"/>
          <w:right w:w="28" w:type="dxa"/>
        </w:tblCellMar>
        <w:tblLook w:val="0000" w:firstRow="0" w:lastRow="0" w:firstColumn="0" w:lastColumn="0" w:noHBand="0" w:noVBand="0"/>
      </w:tblPr>
      <w:tblGrid>
        <w:gridCol w:w="931"/>
        <w:gridCol w:w="834"/>
        <w:gridCol w:w="805"/>
        <w:gridCol w:w="862"/>
        <w:gridCol w:w="548"/>
        <w:gridCol w:w="679"/>
        <w:gridCol w:w="1232"/>
        <w:gridCol w:w="960"/>
        <w:gridCol w:w="819"/>
        <w:gridCol w:w="620"/>
      </w:tblGrid>
      <w:tr w:rsidR="00D93FCC" w14:paraId="27EBA77C" w14:textId="77777777" w:rsidTr="00440890">
        <w:trPr>
          <w:trHeight w:val="324"/>
        </w:trPr>
        <w:tc>
          <w:tcPr>
            <w:tcW w:w="931" w:type="dxa"/>
            <w:tcBorders>
              <w:top w:val="single" w:sz="8" w:space="0" w:color="000000"/>
              <w:left w:val="single" w:sz="6" w:space="0" w:color="FFFFFF"/>
              <w:bottom w:val="single" w:sz="8" w:space="0" w:color="000000"/>
              <w:right w:val="single" w:sz="6" w:space="0" w:color="FFFFFF"/>
            </w:tcBorders>
            <w:vAlign w:val="center"/>
          </w:tcPr>
          <w:p w14:paraId="29E495C8"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Intercept</w:t>
            </w:r>
          </w:p>
        </w:tc>
        <w:tc>
          <w:tcPr>
            <w:tcW w:w="834" w:type="dxa"/>
            <w:tcBorders>
              <w:top w:val="single" w:sz="8" w:space="0" w:color="000000"/>
              <w:left w:val="single" w:sz="6" w:space="0" w:color="FFFFFF"/>
              <w:bottom w:val="single" w:sz="8" w:space="0" w:color="000000"/>
              <w:right w:val="single" w:sz="6" w:space="0" w:color="FFFFFF"/>
            </w:tcBorders>
            <w:vAlign w:val="center"/>
          </w:tcPr>
          <w:p w14:paraId="4152D3CD"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海拔</w:t>
            </w:r>
          </w:p>
        </w:tc>
        <w:tc>
          <w:tcPr>
            <w:tcW w:w="805" w:type="dxa"/>
            <w:tcBorders>
              <w:top w:val="single" w:sz="8" w:space="0" w:color="000000"/>
              <w:left w:val="single" w:sz="6" w:space="0" w:color="FFFFFF"/>
              <w:bottom w:val="single" w:sz="8" w:space="0" w:color="000000"/>
              <w:right w:val="single" w:sz="6" w:space="0" w:color="FFFFFF"/>
            </w:tcBorders>
            <w:vAlign w:val="center"/>
          </w:tcPr>
          <w:p w14:paraId="21943784"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調查日</w:t>
            </w:r>
          </w:p>
        </w:tc>
        <w:tc>
          <w:tcPr>
            <w:tcW w:w="862" w:type="dxa"/>
            <w:tcBorders>
              <w:top w:val="single" w:sz="8" w:space="0" w:color="000000"/>
              <w:left w:val="single" w:sz="6" w:space="0" w:color="FFFFFF"/>
              <w:bottom w:val="single" w:sz="8" w:space="0" w:color="000000"/>
              <w:right w:val="single" w:sz="6" w:space="0" w:color="FFFFFF"/>
            </w:tcBorders>
            <w:vAlign w:val="center"/>
          </w:tcPr>
          <w:p w14:paraId="4E2286D6" w14:textId="0697C57F" w:rsidR="00D93FCC" w:rsidRDefault="009B088F">
            <w:pPr>
              <w:jc w:val="center"/>
              <w:rPr>
                <w:rFonts w:ascii="Times New Roman" w:eastAsia="標楷體" w:hAnsi="Times New Roman" w:cs="Times New Roman"/>
              </w:rPr>
            </w:pPr>
            <w:r>
              <w:rPr>
                <w:rFonts w:ascii="Times New Roman" w:eastAsia="標楷體" w:hAnsi="Times New Roman" w:cs="Times New Roman"/>
              </w:rPr>
              <w:t>分署</w:t>
            </w:r>
          </w:p>
        </w:tc>
        <w:tc>
          <w:tcPr>
            <w:tcW w:w="548" w:type="dxa"/>
            <w:tcBorders>
              <w:top w:val="single" w:sz="8" w:space="0" w:color="000000"/>
              <w:left w:val="single" w:sz="6" w:space="0" w:color="FFFFFF"/>
              <w:bottom w:val="single" w:sz="8" w:space="0" w:color="000000"/>
              <w:right w:val="single" w:sz="6" w:space="0" w:color="FFFFFF"/>
            </w:tcBorders>
            <w:vAlign w:val="center"/>
          </w:tcPr>
          <w:p w14:paraId="1D9BAF50"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森林</w:t>
            </w:r>
          </w:p>
          <w:p w14:paraId="78A1554B"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類型</w:t>
            </w:r>
          </w:p>
        </w:tc>
        <w:tc>
          <w:tcPr>
            <w:tcW w:w="679" w:type="dxa"/>
            <w:tcBorders>
              <w:top w:val="single" w:sz="8" w:space="0" w:color="000000"/>
              <w:left w:val="single" w:sz="6" w:space="0" w:color="FFFFFF"/>
              <w:bottom w:val="single" w:sz="8" w:space="0" w:color="000000"/>
              <w:right w:val="single" w:sz="6" w:space="0" w:color="FFFFFF"/>
            </w:tcBorders>
            <w:vAlign w:val="center"/>
          </w:tcPr>
          <w:p w14:paraId="60521827"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年份</w:t>
            </w:r>
          </w:p>
        </w:tc>
        <w:tc>
          <w:tcPr>
            <w:tcW w:w="1232" w:type="dxa"/>
            <w:tcBorders>
              <w:top w:val="single" w:sz="8" w:space="0" w:color="000000"/>
              <w:left w:val="single" w:sz="6" w:space="0" w:color="FFFFFF"/>
              <w:bottom w:val="single" w:sz="8" w:space="0" w:color="000000"/>
              <w:right w:val="single" w:sz="6" w:space="0" w:color="FFFFFF"/>
            </w:tcBorders>
            <w:vAlign w:val="center"/>
          </w:tcPr>
          <w:p w14:paraId="48757E63"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Log-</w:t>
            </w:r>
          </w:p>
          <w:p w14:paraId="5E7E7D38"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likelihood</w:t>
            </w:r>
          </w:p>
        </w:tc>
        <w:tc>
          <w:tcPr>
            <w:tcW w:w="960" w:type="dxa"/>
            <w:tcBorders>
              <w:top w:val="single" w:sz="8" w:space="0" w:color="000000"/>
              <w:left w:val="single" w:sz="6" w:space="0" w:color="FFFFFF"/>
              <w:bottom w:val="single" w:sz="8" w:space="0" w:color="000000"/>
              <w:right w:val="single" w:sz="6" w:space="0" w:color="FFFFFF"/>
            </w:tcBorders>
            <w:vAlign w:val="center"/>
          </w:tcPr>
          <w:p w14:paraId="3596C4B5"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rPr>
              <w:t>AIC</w:t>
            </w:r>
            <w:r>
              <w:rPr>
                <w:rFonts w:ascii="Times New Roman" w:eastAsia="標楷體" w:hAnsi="Times New Roman" w:cs="Times New Roman"/>
                <w:i/>
                <w:iCs/>
              </w:rPr>
              <w:t>c</w:t>
            </w:r>
          </w:p>
        </w:tc>
        <w:tc>
          <w:tcPr>
            <w:tcW w:w="819" w:type="dxa"/>
            <w:tcBorders>
              <w:top w:val="single" w:sz="8" w:space="0" w:color="000000"/>
              <w:left w:val="single" w:sz="6" w:space="0" w:color="FFFFFF"/>
              <w:bottom w:val="single" w:sz="8" w:space="0" w:color="000000"/>
              <w:right w:val="single" w:sz="6" w:space="0" w:color="FFFFFF"/>
            </w:tcBorders>
            <w:vAlign w:val="center"/>
          </w:tcPr>
          <w:p w14:paraId="740514CA"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i/>
                <w:iCs/>
              </w:rPr>
              <w:t>Δ</w:t>
            </w:r>
            <w:r>
              <w:rPr>
                <w:rFonts w:ascii="Times New Roman" w:eastAsia="標楷體" w:hAnsi="Times New Roman" w:cs="Times New Roman"/>
              </w:rPr>
              <w:t>AIC</w:t>
            </w:r>
            <w:r>
              <w:rPr>
                <w:rFonts w:ascii="Times New Roman" w:eastAsia="標楷體" w:hAnsi="Times New Roman" w:cs="Times New Roman"/>
                <w:i/>
                <w:iCs/>
              </w:rPr>
              <w:t>c</w:t>
            </w:r>
          </w:p>
        </w:tc>
        <w:tc>
          <w:tcPr>
            <w:tcW w:w="620" w:type="dxa"/>
            <w:tcBorders>
              <w:top w:val="single" w:sz="8" w:space="0" w:color="000000"/>
              <w:left w:val="single" w:sz="6" w:space="0" w:color="FFFFFF"/>
              <w:bottom w:val="single" w:sz="8" w:space="0" w:color="000000"/>
              <w:right w:val="single" w:sz="6" w:space="0" w:color="FFFFFF"/>
            </w:tcBorders>
            <w:vAlign w:val="center"/>
          </w:tcPr>
          <w:p w14:paraId="01FB7CB4" w14:textId="77777777" w:rsidR="00D93FCC" w:rsidRDefault="002435EC">
            <w:pPr>
              <w:jc w:val="center"/>
              <w:rPr>
                <w:rFonts w:ascii="Times New Roman" w:eastAsia="標楷體" w:hAnsi="Times New Roman" w:cs="Times New Roman"/>
              </w:rPr>
            </w:pPr>
            <w:r>
              <w:rPr>
                <w:rFonts w:ascii="Times New Roman" w:eastAsia="標楷體" w:hAnsi="Times New Roman" w:cs="Times New Roman"/>
                <w:i/>
                <w:iCs/>
              </w:rPr>
              <w:t>ωi</w:t>
            </w:r>
          </w:p>
        </w:tc>
      </w:tr>
      <w:tr w:rsidR="00D93FCC" w14:paraId="6129F9FC" w14:textId="77777777" w:rsidTr="00440890">
        <w:trPr>
          <w:trHeight w:val="324"/>
        </w:trPr>
        <w:tc>
          <w:tcPr>
            <w:tcW w:w="931" w:type="dxa"/>
            <w:tcBorders>
              <w:top w:val="single" w:sz="8" w:space="0" w:color="000000"/>
              <w:left w:val="single" w:sz="6" w:space="0" w:color="FFFFFF"/>
              <w:right w:val="single" w:sz="6" w:space="0" w:color="FFFFFF"/>
            </w:tcBorders>
            <w:vAlign w:val="center"/>
          </w:tcPr>
          <w:p w14:paraId="16850C54" w14:textId="77777777" w:rsidR="00D93FCC" w:rsidRDefault="002435EC">
            <w:pPr>
              <w:jc w:val="center"/>
              <w:rPr>
                <w:rFonts w:ascii="Times New Roman" w:hAnsi="Times New Roman" w:cs="Times New Roman"/>
                <w:color w:val="000000"/>
              </w:rPr>
            </w:pPr>
            <w:r>
              <w:rPr>
                <w:rFonts w:ascii="Times New Roman" w:hAnsi="Times New Roman" w:cs="Times New Roman"/>
                <w:color w:val="000000"/>
              </w:rPr>
              <w:t>-3.593</w:t>
            </w:r>
          </w:p>
        </w:tc>
        <w:tc>
          <w:tcPr>
            <w:tcW w:w="834" w:type="dxa"/>
            <w:tcBorders>
              <w:top w:val="single" w:sz="8" w:space="0" w:color="000000"/>
              <w:left w:val="single" w:sz="6" w:space="0" w:color="FFFFFF"/>
              <w:right w:val="single" w:sz="6" w:space="0" w:color="FFFFFF"/>
            </w:tcBorders>
            <w:vAlign w:val="center"/>
          </w:tcPr>
          <w:p w14:paraId="0936B98D" w14:textId="77777777" w:rsidR="00D93FCC" w:rsidRDefault="00D93FCC">
            <w:pPr>
              <w:jc w:val="center"/>
              <w:rPr>
                <w:rFonts w:ascii="Times New Roman" w:hAnsi="Times New Roman" w:cs="Times New Roman"/>
                <w:color w:val="000000"/>
              </w:rPr>
            </w:pPr>
          </w:p>
        </w:tc>
        <w:tc>
          <w:tcPr>
            <w:tcW w:w="805" w:type="dxa"/>
            <w:tcBorders>
              <w:top w:val="single" w:sz="8" w:space="0" w:color="000000"/>
              <w:left w:val="single" w:sz="6" w:space="0" w:color="FFFFFF"/>
              <w:right w:val="single" w:sz="6" w:space="0" w:color="FFFFFF"/>
            </w:tcBorders>
            <w:vAlign w:val="center"/>
          </w:tcPr>
          <w:p w14:paraId="13791132" w14:textId="77777777" w:rsidR="00D93FCC" w:rsidRDefault="00D93FCC">
            <w:pPr>
              <w:jc w:val="center"/>
              <w:rPr>
                <w:rFonts w:ascii="Times New Roman" w:hAnsi="Times New Roman" w:cs="Times New Roman"/>
                <w:color w:val="000000"/>
              </w:rPr>
            </w:pPr>
          </w:p>
        </w:tc>
        <w:tc>
          <w:tcPr>
            <w:tcW w:w="862" w:type="dxa"/>
            <w:tcBorders>
              <w:top w:val="single" w:sz="8" w:space="0" w:color="000000"/>
              <w:left w:val="single" w:sz="6" w:space="0" w:color="FFFFFF"/>
              <w:right w:val="single" w:sz="6" w:space="0" w:color="FFFFFF"/>
            </w:tcBorders>
            <w:vAlign w:val="center"/>
          </w:tcPr>
          <w:p w14:paraId="26955CC5" w14:textId="77777777" w:rsidR="00D93FCC" w:rsidRDefault="002435EC">
            <w:pPr>
              <w:jc w:val="center"/>
              <w:rPr>
                <w:rFonts w:ascii="Times New Roman" w:hAnsi="Times New Roman" w:cs="Times New Roman"/>
                <w:color w:val="000000"/>
              </w:rPr>
            </w:pPr>
            <w:r>
              <w:rPr>
                <w:rFonts w:ascii="Times New Roman" w:hAnsi="Times New Roman" w:cs="Times New Roman"/>
                <w:color w:val="000000"/>
              </w:rPr>
              <w:t>+</w:t>
            </w:r>
          </w:p>
        </w:tc>
        <w:tc>
          <w:tcPr>
            <w:tcW w:w="548" w:type="dxa"/>
            <w:tcBorders>
              <w:top w:val="single" w:sz="8" w:space="0" w:color="000000"/>
              <w:left w:val="single" w:sz="6" w:space="0" w:color="FFFFFF"/>
              <w:right w:val="single" w:sz="6" w:space="0" w:color="FFFFFF"/>
            </w:tcBorders>
            <w:vAlign w:val="center"/>
          </w:tcPr>
          <w:p w14:paraId="4B14AE7C" w14:textId="77777777" w:rsidR="00D93FCC" w:rsidRDefault="00D93FCC">
            <w:pPr>
              <w:jc w:val="center"/>
              <w:rPr>
                <w:rFonts w:ascii="Times New Roman" w:hAnsi="Times New Roman" w:cs="Times New Roman"/>
                <w:color w:val="000000"/>
              </w:rPr>
            </w:pPr>
          </w:p>
        </w:tc>
        <w:tc>
          <w:tcPr>
            <w:tcW w:w="679" w:type="dxa"/>
            <w:tcBorders>
              <w:top w:val="single" w:sz="8" w:space="0" w:color="000000"/>
              <w:left w:val="single" w:sz="6" w:space="0" w:color="FFFFFF"/>
              <w:right w:val="single" w:sz="6" w:space="0" w:color="FFFFFF"/>
            </w:tcBorders>
            <w:vAlign w:val="center"/>
          </w:tcPr>
          <w:p w14:paraId="7376985F" w14:textId="77777777" w:rsidR="00D93FCC" w:rsidRDefault="002435EC">
            <w:pPr>
              <w:jc w:val="center"/>
              <w:rPr>
                <w:rFonts w:ascii="Times New Roman" w:hAnsi="Times New Roman" w:cs="Times New Roman"/>
                <w:color w:val="000000"/>
              </w:rPr>
            </w:pPr>
            <w:r>
              <w:rPr>
                <w:rFonts w:ascii="Times New Roman" w:hAnsi="Times New Roman" w:cs="Times New Roman"/>
                <w:color w:val="000000"/>
              </w:rPr>
              <w:t>-0.108</w:t>
            </w:r>
          </w:p>
        </w:tc>
        <w:tc>
          <w:tcPr>
            <w:tcW w:w="1232" w:type="dxa"/>
            <w:tcBorders>
              <w:top w:val="single" w:sz="8" w:space="0" w:color="000000"/>
              <w:left w:val="single" w:sz="6" w:space="0" w:color="FFFFFF"/>
              <w:right w:val="single" w:sz="6" w:space="0" w:color="FFFFFF"/>
            </w:tcBorders>
            <w:vAlign w:val="center"/>
          </w:tcPr>
          <w:p w14:paraId="27C05FBC" w14:textId="77777777" w:rsidR="00D93FCC" w:rsidRDefault="002435EC">
            <w:pPr>
              <w:jc w:val="center"/>
              <w:rPr>
                <w:rFonts w:ascii="Times New Roman" w:hAnsi="Times New Roman" w:cs="Times New Roman"/>
                <w:color w:val="000000"/>
              </w:rPr>
            </w:pPr>
            <w:r>
              <w:rPr>
                <w:rFonts w:ascii="Times New Roman" w:hAnsi="Times New Roman" w:cs="Times New Roman"/>
                <w:color w:val="000000"/>
              </w:rPr>
              <w:t>-2815.238</w:t>
            </w:r>
          </w:p>
        </w:tc>
        <w:tc>
          <w:tcPr>
            <w:tcW w:w="960" w:type="dxa"/>
            <w:tcBorders>
              <w:top w:val="single" w:sz="8" w:space="0" w:color="000000"/>
              <w:left w:val="single" w:sz="6" w:space="0" w:color="FFFFFF"/>
              <w:right w:val="single" w:sz="6" w:space="0" w:color="FFFFFF"/>
            </w:tcBorders>
            <w:vAlign w:val="center"/>
          </w:tcPr>
          <w:p w14:paraId="1A258671" w14:textId="77777777" w:rsidR="00D93FCC" w:rsidRDefault="002435EC">
            <w:pPr>
              <w:jc w:val="center"/>
              <w:rPr>
                <w:rFonts w:ascii="Times New Roman" w:hAnsi="Times New Roman" w:cs="Times New Roman"/>
                <w:color w:val="000000"/>
              </w:rPr>
            </w:pPr>
            <w:r>
              <w:rPr>
                <w:rFonts w:ascii="Times New Roman" w:hAnsi="Times New Roman" w:cs="Times New Roman"/>
                <w:color w:val="000000"/>
              </w:rPr>
              <w:t>5650.5</w:t>
            </w:r>
          </w:p>
        </w:tc>
        <w:tc>
          <w:tcPr>
            <w:tcW w:w="819" w:type="dxa"/>
            <w:tcBorders>
              <w:top w:val="single" w:sz="8" w:space="0" w:color="000000"/>
              <w:left w:val="single" w:sz="6" w:space="0" w:color="FFFFFF"/>
              <w:right w:val="single" w:sz="6" w:space="0" w:color="FFFFFF"/>
            </w:tcBorders>
            <w:vAlign w:val="center"/>
          </w:tcPr>
          <w:p w14:paraId="2CA35A0B" w14:textId="77777777" w:rsidR="00D93FCC" w:rsidRDefault="002435EC">
            <w:pPr>
              <w:jc w:val="center"/>
              <w:rPr>
                <w:rFonts w:ascii="Times New Roman" w:hAnsi="Times New Roman" w:cs="Times New Roman"/>
                <w:color w:val="000000"/>
              </w:rPr>
            </w:pPr>
            <w:r>
              <w:rPr>
                <w:rFonts w:ascii="Times New Roman" w:hAnsi="Times New Roman" w:cs="Times New Roman"/>
                <w:color w:val="000000"/>
              </w:rPr>
              <w:t>0</w:t>
            </w:r>
          </w:p>
        </w:tc>
        <w:tc>
          <w:tcPr>
            <w:tcW w:w="620" w:type="dxa"/>
            <w:tcBorders>
              <w:top w:val="single" w:sz="8" w:space="0" w:color="000000"/>
              <w:left w:val="single" w:sz="6" w:space="0" w:color="FFFFFF"/>
              <w:right w:val="single" w:sz="6" w:space="0" w:color="FFFFFF"/>
            </w:tcBorders>
            <w:vAlign w:val="center"/>
          </w:tcPr>
          <w:p w14:paraId="11C22C4B" w14:textId="77777777" w:rsidR="00D93FCC" w:rsidRDefault="002435EC">
            <w:pPr>
              <w:jc w:val="center"/>
              <w:rPr>
                <w:rFonts w:ascii="Times New Roman" w:hAnsi="Times New Roman" w:cs="Times New Roman"/>
                <w:color w:val="000000"/>
              </w:rPr>
            </w:pPr>
            <w:r>
              <w:rPr>
                <w:rFonts w:ascii="Times New Roman" w:hAnsi="Times New Roman" w:cs="Times New Roman"/>
                <w:color w:val="000000"/>
              </w:rPr>
              <w:t>0.705</w:t>
            </w:r>
            <w:bookmarkStart w:id="1470" w:name="_Hlk153746113_副本_1_副本_1_副本_1_副本_1_副本_1_副"/>
            <w:bookmarkEnd w:id="1470"/>
          </w:p>
        </w:tc>
      </w:tr>
      <w:tr w:rsidR="00D93FCC" w14:paraId="53D24F6E" w14:textId="77777777" w:rsidTr="00440890">
        <w:trPr>
          <w:trHeight w:val="324"/>
        </w:trPr>
        <w:tc>
          <w:tcPr>
            <w:tcW w:w="931" w:type="dxa"/>
            <w:tcBorders>
              <w:left w:val="single" w:sz="6" w:space="0" w:color="FFFFFF"/>
              <w:bottom w:val="single" w:sz="8" w:space="0" w:color="000000"/>
              <w:right w:val="single" w:sz="6" w:space="0" w:color="FFFFFF"/>
            </w:tcBorders>
            <w:vAlign w:val="center"/>
          </w:tcPr>
          <w:p w14:paraId="3E26E466" w14:textId="77777777" w:rsidR="00D93FCC" w:rsidRDefault="002435EC">
            <w:pPr>
              <w:jc w:val="center"/>
              <w:rPr>
                <w:rFonts w:ascii="Times New Roman" w:eastAsia="標楷體" w:hAnsi="Times New Roman" w:cs="Times New Roman"/>
              </w:rPr>
            </w:pPr>
            <w:r>
              <w:rPr>
                <w:rFonts w:ascii="Times New Roman" w:hAnsi="Times New Roman" w:cs="Times New Roman"/>
                <w:color w:val="000000"/>
              </w:rPr>
              <w:t>-3.612</w:t>
            </w:r>
          </w:p>
        </w:tc>
        <w:tc>
          <w:tcPr>
            <w:tcW w:w="834" w:type="dxa"/>
            <w:tcBorders>
              <w:left w:val="single" w:sz="6" w:space="0" w:color="FFFFFF"/>
              <w:bottom w:val="single" w:sz="8" w:space="0" w:color="000000"/>
              <w:right w:val="single" w:sz="6" w:space="0" w:color="FFFFFF"/>
            </w:tcBorders>
            <w:vAlign w:val="center"/>
          </w:tcPr>
          <w:p w14:paraId="7514EC2D" w14:textId="77777777" w:rsidR="00D93FCC" w:rsidRDefault="002435EC">
            <w:pPr>
              <w:jc w:val="center"/>
              <w:rPr>
                <w:rFonts w:ascii="Times New Roman" w:eastAsia="標楷體" w:hAnsi="Times New Roman" w:cs="Times New Roman"/>
              </w:rPr>
            </w:pPr>
            <w:r>
              <w:rPr>
                <w:rFonts w:ascii="Times New Roman" w:hAnsi="Times New Roman" w:cs="Times New Roman"/>
                <w:color w:val="000000"/>
              </w:rPr>
              <w:t>-0.0452</w:t>
            </w:r>
          </w:p>
        </w:tc>
        <w:tc>
          <w:tcPr>
            <w:tcW w:w="805" w:type="dxa"/>
            <w:tcBorders>
              <w:left w:val="single" w:sz="6" w:space="0" w:color="FFFFFF"/>
              <w:bottom w:val="single" w:sz="8" w:space="0" w:color="000000"/>
              <w:right w:val="single" w:sz="6" w:space="0" w:color="FFFFFF"/>
            </w:tcBorders>
            <w:vAlign w:val="center"/>
          </w:tcPr>
          <w:p w14:paraId="3EB5735B" w14:textId="77777777" w:rsidR="00D93FCC" w:rsidRDefault="00D93FCC">
            <w:pPr>
              <w:jc w:val="center"/>
              <w:rPr>
                <w:rFonts w:ascii="Times New Roman" w:eastAsia="標楷體" w:hAnsi="Times New Roman" w:cs="Times New Roman"/>
              </w:rPr>
            </w:pPr>
          </w:p>
        </w:tc>
        <w:tc>
          <w:tcPr>
            <w:tcW w:w="862" w:type="dxa"/>
            <w:tcBorders>
              <w:left w:val="single" w:sz="6" w:space="0" w:color="FFFFFF"/>
              <w:bottom w:val="single" w:sz="8" w:space="0" w:color="000000"/>
              <w:right w:val="single" w:sz="6" w:space="0" w:color="FFFFFF"/>
            </w:tcBorders>
            <w:vAlign w:val="center"/>
          </w:tcPr>
          <w:p w14:paraId="52175162" w14:textId="77777777" w:rsidR="00D93FCC" w:rsidRDefault="002435EC">
            <w:pPr>
              <w:jc w:val="center"/>
              <w:rPr>
                <w:rFonts w:ascii="Times New Roman" w:eastAsia="標楷體" w:hAnsi="Times New Roman" w:cs="Times New Roman"/>
              </w:rPr>
            </w:pPr>
            <w:r>
              <w:rPr>
                <w:rFonts w:ascii="Times New Roman" w:hAnsi="Times New Roman" w:cs="Times New Roman"/>
                <w:color w:val="000000"/>
              </w:rPr>
              <w:t>+</w:t>
            </w:r>
          </w:p>
        </w:tc>
        <w:tc>
          <w:tcPr>
            <w:tcW w:w="548" w:type="dxa"/>
            <w:tcBorders>
              <w:left w:val="single" w:sz="6" w:space="0" w:color="FFFFFF"/>
              <w:bottom w:val="single" w:sz="8" w:space="0" w:color="000000"/>
              <w:right w:val="single" w:sz="6" w:space="0" w:color="FFFFFF"/>
            </w:tcBorders>
            <w:vAlign w:val="center"/>
          </w:tcPr>
          <w:p w14:paraId="639A08F2" w14:textId="77777777" w:rsidR="00D93FCC" w:rsidRDefault="00D93FCC">
            <w:pPr>
              <w:jc w:val="center"/>
              <w:rPr>
                <w:rFonts w:ascii="Times New Roman" w:eastAsia="標楷體" w:hAnsi="Times New Roman" w:cs="Times New Roman"/>
              </w:rPr>
            </w:pPr>
          </w:p>
        </w:tc>
        <w:tc>
          <w:tcPr>
            <w:tcW w:w="679" w:type="dxa"/>
            <w:tcBorders>
              <w:left w:val="single" w:sz="6" w:space="0" w:color="FFFFFF"/>
              <w:bottom w:val="single" w:sz="8" w:space="0" w:color="000000"/>
              <w:right w:val="single" w:sz="6" w:space="0" w:color="FFFFFF"/>
            </w:tcBorders>
            <w:vAlign w:val="center"/>
          </w:tcPr>
          <w:p w14:paraId="27561EC8" w14:textId="77777777" w:rsidR="00D93FCC" w:rsidRDefault="002435EC">
            <w:pPr>
              <w:jc w:val="center"/>
              <w:rPr>
                <w:rFonts w:ascii="Times New Roman" w:eastAsia="標楷體" w:hAnsi="Times New Roman" w:cs="Times New Roman"/>
              </w:rPr>
            </w:pPr>
            <w:r>
              <w:rPr>
                <w:rFonts w:ascii="Times New Roman" w:hAnsi="Times New Roman" w:cs="Times New Roman"/>
                <w:color w:val="000000"/>
              </w:rPr>
              <w:t>-0.108</w:t>
            </w:r>
          </w:p>
        </w:tc>
        <w:tc>
          <w:tcPr>
            <w:tcW w:w="1232" w:type="dxa"/>
            <w:tcBorders>
              <w:left w:val="single" w:sz="6" w:space="0" w:color="FFFFFF"/>
              <w:bottom w:val="single" w:sz="8" w:space="0" w:color="000000"/>
              <w:right w:val="single" w:sz="6" w:space="0" w:color="FFFFFF"/>
            </w:tcBorders>
            <w:vAlign w:val="center"/>
          </w:tcPr>
          <w:p w14:paraId="2DE7A397" w14:textId="77777777" w:rsidR="00D93FCC" w:rsidRDefault="002435EC">
            <w:pPr>
              <w:jc w:val="center"/>
              <w:rPr>
                <w:rFonts w:ascii="Times New Roman" w:eastAsia="標楷體" w:hAnsi="Times New Roman" w:cs="Times New Roman"/>
              </w:rPr>
            </w:pPr>
            <w:r>
              <w:rPr>
                <w:rFonts w:ascii="Times New Roman" w:hAnsi="Times New Roman" w:cs="Times New Roman"/>
                <w:color w:val="000000"/>
              </w:rPr>
              <w:t>-2815.107</w:t>
            </w:r>
          </w:p>
        </w:tc>
        <w:tc>
          <w:tcPr>
            <w:tcW w:w="960" w:type="dxa"/>
            <w:tcBorders>
              <w:left w:val="single" w:sz="6" w:space="0" w:color="FFFFFF"/>
              <w:bottom w:val="single" w:sz="8" w:space="0" w:color="000000"/>
              <w:right w:val="single" w:sz="6" w:space="0" w:color="FFFFFF"/>
            </w:tcBorders>
            <w:vAlign w:val="center"/>
          </w:tcPr>
          <w:p w14:paraId="2A7BB5E4" w14:textId="77777777" w:rsidR="00D93FCC" w:rsidRDefault="002435EC">
            <w:pPr>
              <w:jc w:val="center"/>
              <w:rPr>
                <w:rFonts w:ascii="Times New Roman" w:eastAsia="標楷體" w:hAnsi="Times New Roman" w:cs="Times New Roman"/>
              </w:rPr>
            </w:pPr>
            <w:r>
              <w:rPr>
                <w:rFonts w:ascii="Times New Roman" w:hAnsi="Times New Roman" w:cs="Times New Roman"/>
                <w:color w:val="000000"/>
              </w:rPr>
              <w:t>5652.2</w:t>
            </w:r>
          </w:p>
        </w:tc>
        <w:tc>
          <w:tcPr>
            <w:tcW w:w="819" w:type="dxa"/>
            <w:tcBorders>
              <w:left w:val="single" w:sz="6" w:space="0" w:color="FFFFFF"/>
              <w:bottom w:val="single" w:sz="8" w:space="0" w:color="000000"/>
              <w:right w:val="single" w:sz="6" w:space="0" w:color="FFFFFF"/>
            </w:tcBorders>
            <w:vAlign w:val="center"/>
          </w:tcPr>
          <w:p w14:paraId="66FDC417" w14:textId="77777777" w:rsidR="00D93FCC" w:rsidRDefault="002435EC">
            <w:pPr>
              <w:jc w:val="center"/>
              <w:rPr>
                <w:rFonts w:ascii="Times New Roman" w:eastAsia="標楷體" w:hAnsi="Times New Roman" w:cs="Times New Roman"/>
              </w:rPr>
            </w:pPr>
            <w:r>
              <w:rPr>
                <w:rFonts w:ascii="Times New Roman" w:hAnsi="Times New Roman" w:cs="Times New Roman"/>
                <w:color w:val="000000"/>
              </w:rPr>
              <w:t>1.74</w:t>
            </w:r>
          </w:p>
        </w:tc>
        <w:tc>
          <w:tcPr>
            <w:tcW w:w="620" w:type="dxa"/>
            <w:tcBorders>
              <w:left w:val="single" w:sz="6" w:space="0" w:color="FFFFFF"/>
              <w:bottom w:val="single" w:sz="8" w:space="0" w:color="000000"/>
              <w:right w:val="single" w:sz="6" w:space="0" w:color="FFFFFF"/>
            </w:tcBorders>
            <w:vAlign w:val="center"/>
          </w:tcPr>
          <w:p w14:paraId="3058A583" w14:textId="77777777" w:rsidR="00D93FCC" w:rsidRDefault="002435EC">
            <w:pPr>
              <w:jc w:val="center"/>
              <w:rPr>
                <w:rFonts w:ascii="Times New Roman" w:eastAsia="標楷體" w:hAnsi="Times New Roman" w:cs="Times New Roman"/>
              </w:rPr>
            </w:pPr>
            <w:r>
              <w:rPr>
                <w:rFonts w:ascii="Times New Roman" w:hAnsi="Times New Roman" w:cs="Times New Roman"/>
                <w:color w:val="000000"/>
              </w:rPr>
              <w:t>0.295</w:t>
            </w:r>
          </w:p>
        </w:tc>
      </w:tr>
    </w:tbl>
    <w:p w14:paraId="463E1BAF" w14:textId="77777777" w:rsidR="00D93FCC" w:rsidRDefault="00D93FCC">
      <w:pPr>
        <w:rPr>
          <w:rFonts w:ascii="Times New Roman" w:eastAsia="標楷體" w:hAnsi="Times New Roman" w:cs="Times New Roman"/>
          <w:iCs/>
        </w:rPr>
      </w:pPr>
    </w:p>
    <w:p w14:paraId="57B8D18E" w14:textId="77777777" w:rsidR="00D93FCC" w:rsidRDefault="002435EC">
      <w:pPr>
        <w:rPr>
          <w:rFonts w:ascii="Times New Roman" w:eastAsia="標楷體" w:hAnsi="Times New Roman" w:cs="Times New Roman"/>
          <w:iCs/>
        </w:rPr>
      </w:pPr>
      <w:r>
        <w:rPr>
          <w:rFonts w:ascii="Times New Roman" w:eastAsia="標楷體" w:hAnsi="Times New Roman" w:cs="Times New Roman"/>
          <w:iCs/>
        </w:rPr>
        <w:t>註：</w:t>
      </w:r>
    </w:p>
    <w:p w14:paraId="684C0B47" w14:textId="77777777" w:rsidR="00D93FCC" w:rsidRDefault="002435EC">
      <w:pPr>
        <w:pStyle w:val="aff3"/>
        <w:widowControl/>
        <w:numPr>
          <w:ilvl w:val="0"/>
          <w:numId w:val="7"/>
        </w:numPr>
        <w:rPr>
          <w:rFonts w:ascii="Times New Roman" w:eastAsia="標楷體" w:hAnsi="Times New Roman" w:cs="Times New Roman"/>
          <w:szCs w:val="24"/>
        </w:rPr>
      </w:pPr>
      <w:r>
        <w:rPr>
          <w:rFonts w:ascii="Times New Roman" w:eastAsia="標楷體" w:hAnsi="Times New Roman" w:cs="Times New Roman"/>
          <w:szCs w:val="24"/>
        </w:rPr>
        <w:t>AIC</w:t>
      </w:r>
      <w:r>
        <w:rPr>
          <w:rFonts w:ascii="Times New Roman" w:eastAsia="標楷體" w:hAnsi="Times New Roman" w:cs="Times New Roman"/>
          <w:i/>
          <w:iCs/>
          <w:szCs w:val="24"/>
        </w:rPr>
        <w:t>c</w:t>
      </w:r>
      <w:r>
        <w:rPr>
          <w:rFonts w:ascii="Times New Roman" w:eastAsia="標楷體" w:hAnsi="Times New Roman" w:cs="Times New Roman"/>
          <w:iCs/>
          <w:szCs w:val="24"/>
        </w:rPr>
        <w:t>差值</w:t>
      </w:r>
      <w:r>
        <w:rPr>
          <w:rFonts w:ascii="Times New Roman" w:eastAsia="標楷體" w:hAnsi="Times New Roman" w:cs="Times New Roman"/>
          <w:iCs/>
          <w:szCs w:val="24"/>
        </w:rPr>
        <w:t>(</w:t>
      </w:r>
      <w:r>
        <w:rPr>
          <w:rFonts w:ascii="Times New Roman" w:eastAsia="標楷體" w:hAnsi="Times New Roman" w:cs="Times New Roman"/>
          <w:i/>
          <w:iCs/>
          <w:szCs w:val="24"/>
        </w:rPr>
        <w:t>Δ</w:t>
      </w:r>
      <w:r>
        <w:rPr>
          <w:rFonts w:ascii="Times New Roman" w:eastAsia="標楷體" w:hAnsi="Times New Roman" w:cs="Times New Roman"/>
          <w:szCs w:val="24"/>
        </w:rPr>
        <w:t>AIC</w:t>
      </w:r>
      <w:r>
        <w:rPr>
          <w:rFonts w:ascii="Times New Roman" w:eastAsia="標楷體" w:hAnsi="Times New Roman" w:cs="Times New Roman"/>
          <w:i/>
          <w:iCs/>
          <w:szCs w:val="24"/>
        </w:rPr>
        <w:t>c</w:t>
      </w:r>
      <w:r>
        <w:rPr>
          <w:rFonts w:ascii="Times New Roman" w:eastAsia="標楷體" w:hAnsi="Times New Roman" w:cs="Times New Roman"/>
          <w:iCs/>
          <w:szCs w:val="24"/>
        </w:rPr>
        <w:t>)</w:t>
      </w:r>
      <w:r>
        <w:rPr>
          <w:rFonts w:ascii="Times New Roman" w:eastAsia="標楷體" w:hAnsi="Times New Roman" w:cs="Times New Roman"/>
          <w:szCs w:val="24"/>
        </w:rPr>
        <w:t>是各模式的</w:t>
      </w:r>
      <w:r>
        <w:rPr>
          <w:rFonts w:ascii="Times New Roman" w:eastAsia="標楷體" w:hAnsi="Times New Roman" w:cs="Times New Roman"/>
          <w:szCs w:val="24"/>
        </w:rPr>
        <w:t>AIC</w:t>
      </w:r>
      <w:r>
        <w:rPr>
          <w:rFonts w:ascii="Times New Roman" w:eastAsia="標楷體" w:hAnsi="Times New Roman" w:cs="Times New Roman"/>
          <w:i/>
          <w:iCs/>
          <w:szCs w:val="24"/>
        </w:rPr>
        <w:t>c</w:t>
      </w:r>
      <w:r>
        <w:rPr>
          <w:rFonts w:ascii="Times New Roman" w:eastAsia="標楷體" w:hAnsi="Times New Roman" w:cs="Times New Roman"/>
          <w:szCs w:val="24"/>
        </w:rPr>
        <w:t>與具有最低</w:t>
      </w:r>
      <w:r>
        <w:rPr>
          <w:rFonts w:ascii="Times New Roman" w:eastAsia="標楷體" w:hAnsi="Times New Roman" w:cs="Times New Roman"/>
          <w:szCs w:val="24"/>
        </w:rPr>
        <w:t>AIC</w:t>
      </w:r>
      <w:r>
        <w:rPr>
          <w:rFonts w:ascii="Times New Roman" w:eastAsia="標楷體" w:hAnsi="Times New Roman" w:cs="Times New Roman"/>
          <w:i/>
          <w:iCs/>
          <w:szCs w:val="24"/>
        </w:rPr>
        <w:t>c</w:t>
      </w:r>
      <w:r>
        <w:rPr>
          <w:rFonts w:ascii="Times New Roman" w:eastAsia="標楷體" w:hAnsi="Times New Roman" w:cs="Times New Roman"/>
          <w:szCs w:val="24"/>
        </w:rPr>
        <w:t>值</w:t>
      </w:r>
      <w:r>
        <w:rPr>
          <w:rFonts w:ascii="Times New Roman" w:eastAsia="標楷體" w:hAnsi="Times New Roman" w:cs="Times New Roman"/>
          <w:szCs w:val="24"/>
        </w:rPr>
        <w:t>(</w:t>
      </w:r>
      <w:r>
        <w:rPr>
          <w:rFonts w:ascii="Times New Roman" w:eastAsia="標楷體" w:hAnsi="Times New Roman" w:cs="Times New Roman"/>
          <w:szCs w:val="24"/>
        </w:rPr>
        <w:t>此計畫之數值為</w:t>
      </w:r>
      <w:r>
        <w:rPr>
          <w:rFonts w:ascii="Times New Roman" w:eastAsia="標楷體" w:hAnsi="Times New Roman" w:cs="Times New Roman"/>
          <w:szCs w:val="24"/>
        </w:rPr>
        <w:t>5650.5)</w:t>
      </w:r>
      <w:r>
        <w:rPr>
          <w:rFonts w:ascii="Times New Roman" w:eastAsia="標楷體" w:hAnsi="Times New Roman" w:cs="Times New Roman"/>
          <w:szCs w:val="24"/>
        </w:rPr>
        <w:t>模式的差值。</w:t>
      </w:r>
    </w:p>
    <w:p w14:paraId="485982B3" w14:textId="77777777" w:rsidR="00D93FCC" w:rsidRDefault="002435EC">
      <w:pPr>
        <w:pStyle w:val="aff3"/>
        <w:widowControl/>
        <w:numPr>
          <w:ilvl w:val="0"/>
          <w:numId w:val="7"/>
        </w:numPr>
        <w:rPr>
          <w:rFonts w:ascii="Times New Roman" w:eastAsia="標楷體" w:hAnsi="Times New Roman" w:cs="Times New Roman"/>
          <w:szCs w:val="24"/>
        </w:rPr>
      </w:pPr>
      <w:r>
        <w:rPr>
          <w:rFonts w:ascii="Times New Roman" w:eastAsia="標楷體" w:hAnsi="Times New Roman" w:cs="Times New Roman"/>
          <w:i/>
          <w:iCs/>
          <w:szCs w:val="24"/>
        </w:rPr>
        <w:t>ωi</w:t>
      </w:r>
      <w:r>
        <w:rPr>
          <w:rFonts w:ascii="Times New Roman" w:eastAsia="標楷體" w:hAnsi="Times New Roman" w:cs="Times New Roman"/>
          <w:szCs w:val="24"/>
        </w:rPr>
        <w:t>為</w:t>
      </w:r>
      <w:r>
        <w:rPr>
          <w:rFonts w:ascii="Times New Roman" w:eastAsia="標楷體" w:hAnsi="Times New Roman" w:cs="Times New Roman"/>
          <w:szCs w:val="24"/>
        </w:rPr>
        <w:t>Akaike weights</w:t>
      </w:r>
      <w:r>
        <w:rPr>
          <w:rFonts w:ascii="Times New Roman" w:eastAsia="標楷體" w:hAnsi="Times New Roman" w:cs="Times New Roman"/>
          <w:szCs w:val="24"/>
        </w:rPr>
        <w:t>的數值。</w:t>
      </w:r>
    </w:p>
    <w:p w14:paraId="2CF7FA0D" w14:textId="77777777" w:rsidR="00D93FCC" w:rsidRDefault="002435EC">
      <w:pPr>
        <w:pStyle w:val="aff3"/>
        <w:widowControl/>
        <w:numPr>
          <w:ilvl w:val="0"/>
          <w:numId w:val="7"/>
        </w:numPr>
        <w:rPr>
          <w:rFonts w:ascii="Times New Roman" w:eastAsia="標楷體" w:hAnsi="Times New Roman" w:cs="Times New Roman"/>
        </w:rPr>
      </w:pPr>
      <w:r>
        <w:rPr>
          <w:rFonts w:ascii="Times New Roman" w:eastAsia="標楷體" w:hAnsi="Times New Roman" w:cs="Times New Roman"/>
          <w:szCs w:val="24"/>
        </w:rPr>
        <w:t>此表僅呈現</w:t>
      </w:r>
      <w:r>
        <w:rPr>
          <w:rFonts w:ascii="Times New Roman" w:eastAsia="標楷體" w:hAnsi="Times New Roman" w:cs="Times New Roman"/>
          <w:i/>
          <w:color w:val="010101"/>
          <w:szCs w:val="24"/>
        </w:rPr>
        <w:t>Δ</w:t>
      </w:r>
      <w:r>
        <w:rPr>
          <w:rFonts w:ascii="Times New Roman" w:eastAsia="標楷體" w:hAnsi="Times New Roman" w:cs="Times New Roman"/>
          <w:szCs w:val="24"/>
        </w:rPr>
        <w:t>AIC</w:t>
      </w:r>
      <w:r>
        <w:rPr>
          <w:rFonts w:ascii="Times New Roman" w:eastAsia="標楷體" w:hAnsi="Times New Roman" w:cs="Times New Roman"/>
          <w:i/>
          <w:szCs w:val="24"/>
        </w:rPr>
        <w:t xml:space="preserve">c </w:t>
      </w:r>
      <w:r>
        <w:rPr>
          <w:rFonts w:ascii="新細明體" w:eastAsia="新細明體" w:hAnsi="新細明體" w:cs="新細明體"/>
          <w:szCs w:val="24"/>
        </w:rPr>
        <w:t>≦</w:t>
      </w:r>
      <w:r>
        <w:rPr>
          <w:rFonts w:ascii="Times New Roman" w:eastAsia="標楷體" w:hAnsi="Times New Roman" w:cs="Times New Roman"/>
          <w:szCs w:val="24"/>
        </w:rPr>
        <w:t xml:space="preserve"> 2</w:t>
      </w:r>
      <w:r>
        <w:rPr>
          <w:rFonts w:ascii="Times New Roman" w:eastAsia="標楷體" w:hAnsi="Times New Roman" w:cs="Times New Roman"/>
          <w:szCs w:val="24"/>
        </w:rPr>
        <w:t>的最佳模式。</w:t>
      </w:r>
      <w:r>
        <w:br w:type="page"/>
      </w:r>
    </w:p>
    <w:p w14:paraId="40408337" w14:textId="15486E4E" w:rsidR="00D93FCC" w:rsidRDefault="002435EC">
      <w:pPr>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9</w:t>
      </w:r>
      <w:r>
        <w:rPr>
          <w:rFonts w:ascii="Times New Roman" w:eastAsia="標楷體" w:hAnsi="Times New Roman" w:cs="Times New Roman"/>
        </w:rPr>
        <w:t>、影響臺灣獼猴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分布因子經</w:t>
      </w:r>
      <w:r>
        <w:rPr>
          <w:rFonts w:ascii="Times New Roman" w:eastAsia="標楷體" w:hAnsi="Times New Roman" w:cs="Times New Roman"/>
        </w:rPr>
        <w:t>GLMM</w:t>
      </w:r>
      <w:r w:rsidR="009B088F">
        <w:rPr>
          <w:rFonts w:ascii="Times New Roman" w:eastAsia="標楷體" w:hAnsi="Times New Roman" w:cs="Times New Roman"/>
        </w:rPr>
        <w:t>模式</w:t>
      </w:r>
      <w:r>
        <w:rPr>
          <w:rFonts w:ascii="Times New Roman" w:eastAsia="標楷體" w:hAnsi="Times New Roman" w:cs="Times New Roman"/>
        </w:rPr>
        <w:t>的檢定結果</w:t>
      </w:r>
    </w:p>
    <w:tbl>
      <w:tblPr>
        <w:tblW w:w="5000" w:type="pct"/>
        <w:tblInd w:w="-70" w:type="dxa"/>
        <w:tblLayout w:type="fixed"/>
        <w:tblCellMar>
          <w:top w:w="15" w:type="dxa"/>
          <w:left w:w="28" w:type="dxa"/>
          <w:right w:w="28" w:type="dxa"/>
        </w:tblCellMar>
        <w:tblLook w:val="0000" w:firstRow="0" w:lastRow="0" w:firstColumn="0" w:lastColumn="0" w:noHBand="0" w:noVBand="0"/>
      </w:tblPr>
      <w:tblGrid>
        <w:gridCol w:w="1852"/>
        <w:gridCol w:w="2003"/>
        <w:gridCol w:w="1236"/>
        <w:gridCol w:w="2199"/>
        <w:gridCol w:w="1000"/>
      </w:tblGrid>
      <w:tr w:rsidR="00D93FCC" w14:paraId="17318BEF" w14:textId="77777777" w:rsidTr="002435EC">
        <w:trPr>
          <w:trHeight w:val="324"/>
        </w:trPr>
        <w:tc>
          <w:tcPr>
            <w:tcW w:w="1868" w:type="dxa"/>
            <w:tcBorders>
              <w:top w:val="single" w:sz="8" w:space="0" w:color="000000"/>
              <w:left w:val="single" w:sz="6" w:space="0" w:color="FFFFFF"/>
              <w:bottom w:val="single" w:sz="8" w:space="0" w:color="000000"/>
              <w:right w:val="single" w:sz="6" w:space="0" w:color="FFFFFF"/>
            </w:tcBorders>
            <w:vAlign w:val="center"/>
          </w:tcPr>
          <w:p w14:paraId="05F69B31" w14:textId="77777777" w:rsidR="00D93FCC" w:rsidRDefault="002435EC">
            <w:pPr>
              <w:rPr>
                <w:rFonts w:ascii="Times New Roman" w:eastAsia="標楷體" w:hAnsi="Times New Roman" w:cs="Times New Roman"/>
              </w:rPr>
            </w:pPr>
            <w:r>
              <w:rPr>
                <w:rFonts w:ascii="Times New Roman" w:eastAsia="標楷體" w:hAnsi="Times New Roman" w:cs="Times New Roman"/>
              </w:rPr>
              <w:t>變數</w:t>
            </w:r>
          </w:p>
        </w:tc>
        <w:tc>
          <w:tcPr>
            <w:tcW w:w="2021" w:type="dxa"/>
            <w:tcBorders>
              <w:top w:val="single" w:sz="8" w:space="0" w:color="000000"/>
              <w:left w:val="single" w:sz="6" w:space="0" w:color="FFFFFF"/>
              <w:bottom w:val="single" w:sz="8" w:space="0" w:color="000000"/>
              <w:right w:val="single" w:sz="6" w:space="0" w:color="FFFFFF"/>
            </w:tcBorders>
            <w:vAlign w:val="center"/>
          </w:tcPr>
          <w:p w14:paraId="60AC61D8" w14:textId="77777777" w:rsidR="00D93FCC" w:rsidRDefault="002435EC">
            <w:pPr>
              <w:rPr>
                <w:rFonts w:ascii="Times New Roman" w:eastAsia="標楷體" w:hAnsi="Times New Roman" w:cs="Times New Roman"/>
              </w:rPr>
            </w:pPr>
            <w:r>
              <w:rPr>
                <w:rFonts w:ascii="Times New Roman" w:eastAsia="標楷體" w:hAnsi="Times New Roman" w:cs="Times New Roman"/>
              </w:rPr>
              <w:t>Chisq</w:t>
            </w:r>
          </w:p>
        </w:tc>
        <w:tc>
          <w:tcPr>
            <w:tcW w:w="1247" w:type="dxa"/>
            <w:tcBorders>
              <w:top w:val="single" w:sz="8" w:space="0" w:color="000000"/>
              <w:left w:val="single" w:sz="6" w:space="0" w:color="FFFFFF"/>
              <w:bottom w:val="single" w:sz="8" w:space="0" w:color="000000"/>
              <w:right w:val="single" w:sz="6" w:space="0" w:color="FFFFFF"/>
            </w:tcBorders>
            <w:vAlign w:val="center"/>
          </w:tcPr>
          <w:p w14:paraId="50327A67" w14:textId="16BC685A" w:rsidR="00D93FCC" w:rsidRDefault="000E2C28">
            <w:pPr>
              <w:rPr>
                <w:rFonts w:ascii="Times New Roman" w:eastAsia="標楷體" w:hAnsi="Times New Roman" w:cs="Times New Roman"/>
              </w:rPr>
            </w:pPr>
            <w:r>
              <w:rPr>
                <w:rFonts w:ascii="Times New Roman" w:eastAsia="標楷體" w:hAnsi="Times New Roman" w:cs="Times New Roman" w:hint="eastAsia"/>
              </w:rPr>
              <w:t>d</w:t>
            </w:r>
            <w:r w:rsidR="002435EC">
              <w:rPr>
                <w:rFonts w:ascii="Times New Roman" w:eastAsia="標楷體" w:hAnsi="Times New Roman" w:cs="Times New Roman"/>
              </w:rPr>
              <w:t>f</w:t>
            </w:r>
          </w:p>
        </w:tc>
        <w:tc>
          <w:tcPr>
            <w:tcW w:w="2218" w:type="dxa"/>
            <w:tcBorders>
              <w:top w:val="single" w:sz="8" w:space="0" w:color="000000"/>
              <w:left w:val="single" w:sz="6" w:space="0" w:color="FFFFFF"/>
              <w:bottom w:val="single" w:sz="8" w:space="0" w:color="000000"/>
              <w:right w:val="single" w:sz="6" w:space="0" w:color="FFFFFF"/>
            </w:tcBorders>
            <w:vAlign w:val="center"/>
          </w:tcPr>
          <w:p w14:paraId="3B8EA094" w14:textId="77777777" w:rsidR="00D93FCC" w:rsidRDefault="002435EC">
            <w:pPr>
              <w:rPr>
                <w:rFonts w:ascii="Times New Roman" w:eastAsia="標楷體" w:hAnsi="Times New Roman" w:cs="Times New Roman"/>
              </w:rPr>
            </w:pPr>
            <w:r>
              <w:rPr>
                <w:rFonts w:ascii="Times New Roman" w:eastAsia="標楷體" w:hAnsi="Times New Roman" w:cs="Times New Roman"/>
              </w:rPr>
              <w:t>Pr (&gt;Chisq)</w:t>
            </w:r>
          </w:p>
        </w:tc>
        <w:tc>
          <w:tcPr>
            <w:tcW w:w="1008" w:type="dxa"/>
            <w:tcBorders>
              <w:top w:val="single" w:sz="8" w:space="0" w:color="000000"/>
              <w:left w:val="single" w:sz="6" w:space="0" w:color="FFFFFF"/>
              <w:bottom w:val="single" w:sz="8" w:space="0" w:color="000000"/>
              <w:right w:val="single" w:sz="6" w:space="0" w:color="FFFFFF"/>
            </w:tcBorders>
            <w:vAlign w:val="center"/>
          </w:tcPr>
          <w:p w14:paraId="69B31B77" w14:textId="77777777" w:rsidR="00D93FCC" w:rsidRDefault="00D93FCC">
            <w:pPr>
              <w:rPr>
                <w:rFonts w:ascii="Times New Roman" w:eastAsia="標楷體" w:hAnsi="Times New Roman" w:cs="Times New Roman"/>
              </w:rPr>
            </w:pPr>
          </w:p>
        </w:tc>
      </w:tr>
      <w:tr w:rsidR="00D93FCC" w14:paraId="6F6FD493" w14:textId="77777777" w:rsidTr="002435EC">
        <w:trPr>
          <w:trHeight w:val="324"/>
        </w:trPr>
        <w:tc>
          <w:tcPr>
            <w:tcW w:w="1868" w:type="dxa"/>
            <w:tcBorders>
              <w:top w:val="single" w:sz="8" w:space="0" w:color="000000"/>
              <w:left w:val="single" w:sz="6" w:space="0" w:color="FFFFFF"/>
              <w:right w:val="single" w:sz="6" w:space="0" w:color="FFFFFF"/>
            </w:tcBorders>
          </w:tcPr>
          <w:p w14:paraId="62D21249" w14:textId="77777777" w:rsidR="00D93FCC" w:rsidRDefault="002435EC">
            <w:pPr>
              <w:rPr>
                <w:rFonts w:ascii="Times New Roman" w:eastAsia="標楷體" w:hAnsi="Times New Roman" w:cs="Times New Roman"/>
                <w:b/>
              </w:rPr>
            </w:pPr>
            <w:r>
              <w:rPr>
                <w:rFonts w:ascii="Times New Roman" w:eastAsia="標楷體" w:hAnsi="Times New Roman" w:cs="Times New Roman"/>
                <w:b/>
              </w:rPr>
              <w:t>年份</w:t>
            </w:r>
          </w:p>
        </w:tc>
        <w:tc>
          <w:tcPr>
            <w:tcW w:w="2021" w:type="dxa"/>
            <w:tcBorders>
              <w:top w:val="single" w:sz="8" w:space="0" w:color="000000"/>
              <w:left w:val="single" w:sz="6" w:space="0" w:color="FFFFFF"/>
              <w:right w:val="single" w:sz="6" w:space="0" w:color="FFFFFF"/>
            </w:tcBorders>
            <w:vAlign w:val="center"/>
          </w:tcPr>
          <w:p w14:paraId="301458C8" w14:textId="77777777" w:rsidR="00D93FCC" w:rsidRDefault="002435EC">
            <w:pPr>
              <w:rPr>
                <w:rFonts w:ascii="Times New Roman" w:eastAsia="標楷體" w:hAnsi="Times New Roman" w:cs="Times New Roman"/>
                <w:b/>
                <w:color w:val="000000"/>
              </w:rPr>
            </w:pPr>
            <w:r>
              <w:rPr>
                <w:rFonts w:ascii="Times New Roman" w:eastAsia="標楷體" w:hAnsi="Times New Roman" w:cs="Times New Roman"/>
                <w:b/>
                <w:color w:val="000000"/>
              </w:rPr>
              <w:t>9.445</w:t>
            </w:r>
          </w:p>
        </w:tc>
        <w:tc>
          <w:tcPr>
            <w:tcW w:w="1247" w:type="dxa"/>
            <w:tcBorders>
              <w:top w:val="single" w:sz="8" w:space="0" w:color="000000"/>
              <w:left w:val="single" w:sz="6" w:space="0" w:color="FFFFFF"/>
              <w:right w:val="single" w:sz="6" w:space="0" w:color="FFFFFF"/>
            </w:tcBorders>
            <w:vAlign w:val="center"/>
          </w:tcPr>
          <w:p w14:paraId="179EB777" w14:textId="77777777" w:rsidR="00D93FCC" w:rsidRDefault="002435EC">
            <w:pPr>
              <w:rPr>
                <w:rFonts w:ascii="Times New Roman" w:eastAsia="標楷體" w:hAnsi="Times New Roman" w:cs="Times New Roman"/>
                <w:b/>
                <w:color w:val="000000"/>
              </w:rPr>
            </w:pPr>
            <w:r>
              <w:rPr>
                <w:rFonts w:ascii="Times New Roman" w:eastAsia="標楷體" w:hAnsi="Times New Roman" w:cs="Times New Roman"/>
                <w:b/>
                <w:color w:val="000000"/>
              </w:rPr>
              <w:t>1</w:t>
            </w:r>
          </w:p>
        </w:tc>
        <w:tc>
          <w:tcPr>
            <w:tcW w:w="2218" w:type="dxa"/>
            <w:tcBorders>
              <w:top w:val="single" w:sz="8" w:space="0" w:color="000000"/>
              <w:left w:val="single" w:sz="6" w:space="0" w:color="FFFFFF"/>
              <w:right w:val="single" w:sz="6" w:space="0" w:color="FFFFFF"/>
            </w:tcBorders>
            <w:vAlign w:val="center"/>
          </w:tcPr>
          <w:p w14:paraId="3EF11CA8" w14:textId="77777777" w:rsidR="00D93FCC" w:rsidRDefault="002435EC">
            <w:pPr>
              <w:rPr>
                <w:rFonts w:ascii="Times New Roman" w:eastAsia="標楷體" w:hAnsi="Times New Roman" w:cs="Times New Roman"/>
                <w:b/>
                <w:color w:val="000000"/>
              </w:rPr>
            </w:pPr>
            <w:r>
              <w:rPr>
                <w:rFonts w:ascii="Times New Roman" w:eastAsia="標楷體" w:hAnsi="Times New Roman" w:cs="Times New Roman"/>
                <w:b/>
                <w:color w:val="000000"/>
              </w:rPr>
              <w:t>0.002</w:t>
            </w:r>
          </w:p>
        </w:tc>
        <w:tc>
          <w:tcPr>
            <w:tcW w:w="1008" w:type="dxa"/>
            <w:tcBorders>
              <w:top w:val="single" w:sz="8" w:space="0" w:color="000000"/>
              <w:left w:val="single" w:sz="6" w:space="0" w:color="FFFFFF"/>
              <w:right w:val="single" w:sz="6" w:space="0" w:color="FFFFFF"/>
            </w:tcBorders>
          </w:tcPr>
          <w:p w14:paraId="42E53D5C" w14:textId="77777777" w:rsidR="00D93FCC" w:rsidRDefault="002435EC">
            <w:pPr>
              <w:rPr>
                <w:rFonts w:ascii="Times New Roman" w:eastAsia="標楷體" w:hAnsi="Times New Roman" w:cs="Times New Roman"/>
                <w:b/>
              </w:rPr>
            </w:pPr>
            <w:r>
              <w:rPr>
                <w:rFonts w:ascii="Times New Roman" w:eastAsia="標楷體" w:hAnsi="Times New Roman" w:cs="Times New Roman"/>
                <w:b/>
                <w:color w:val="000000"/>
              </w:rPr>
              <w:t>*</w:t>
            </w:r>
          </w:p>
        </w:tc>
      </w:tr>
      <w:tr w:rsidR="00D93FCC" w14:paraId="4B23934D" w14:textId="77777777" w:rsidTr="002435EC">
        <w:trPr>
          <w:trHeight w:val="324"/>
        </w:trPr>
        <w:tc>
          <w:tcPr>
            <w:tcW w:w="1868" w:type="dxa"/>
            <w:tcBorders>
              <w:left w:val="single" w:sz="6" w:space="0" w:color="FFFFFF"/>
              <w:right w:val="single" w:sz="6" w:space="0" w:color="FFFFFF"/>
            </w:tcBorders>
          </w:tcPr>
          <w:p w14:paraId="303B09A8" w14:textId="77777777" w:rsidR="00D93FCC" w:rsidRDefault="002435EC">
            <w:pPr>
              <w:rPr>
                <w:rFonts w:ascii="Times New Roman" w:eastAsia="標楷體" w:hAnsi="Times New Roman" w:cs="Times New Roman"/>
                <w:b/>
              </w:rPr>
            </w:pPr>
            <w:r>
              <w:rPr>
                <w:rFonts w:ascii="Times New Roman" w:eastAsia="標楷體" w:hAnsi="Times New Roman" w:cs="Times New Roman"/>
              </w:rPr>
              <w:t>海拔</w:t>
            </w:r>
          </w:p>
        </w:tc>
        <w:tc>
          <w:tcPr>
            <w:tcW w:w="2021" w:type="dxa"/>
            <w:tcBorders>
              <w:left w:val="single" w:sz="6" w:space="0" w:color="FFFFFF"/>
              <w:right w:val="single" w:sz="6" w:space="0" w:color="FFFFFF"/>
            </w:tcBorders>
            <w:vAlign w:val="center"/>
          </w:tcPr>
          <w:p w14:paraId="63EE4E6A" w14:textId="77777777" w:rsidR="00D93FCC" w:rsidRDefault="002435EC">
            <w:pPr>
              <w:rPr>
                <w:rFonts w:ascii="Times New Roman" w:eastAsia="標楷體" w:hAnsi="Times New Roman" w:cs="Times New Roman"/>
                <w:bCs/>
                <w:color w:val="000000"/>
              </w:rPr>
            </w:pPr>
            <w:r>
              <w:rPr>
                <w:rFonts w:ascii="Times New Roman" w:eastAsia="標楷體" w:hAnsi="Times New Roman" w:cs="Times New Roman"/>
                <w:bCs/>
                <w:color w:val="000000"/>
              </w:rPr>
              <w:t>0.263</w:t>
            </w:r>
          </w:p>
        </w:tc>
        <w:tc>
          <w:tcPr>
            <w:tcW w:w="1247" w:type="dxa"/>
            <w:tcBorders>
              <w:left w:val="single" w:sz="6" w:space="0" w:color="FFFFFF"/>
              <w:right w:val="single" w:sz="6" w:space="0" w:color="FFFFFF"/>
            </w:tcBorders>
            <w:vAlign w:val="center"/>
          </w:tcPr>
          <w:p w14:paraId="48433749" w14:textId="77777777" w:rsidR="00D93FCC" w:rsidRDefault="002435EC">
            <w:pPr>
              <w:rPr>
                <w:rFonts w:ascii="Times New Roman" w:eastAsia="標楷體" w:hAnsi="Times New Roman" w:cs="Times New Roman"/>
                <w:bCs/>
                <w:color w:val="000000"/>
              </w:rPr>
            </w:pPr>
            <w:r>
              <w:rPr>
                <w:rFonts w:ascii="Times New Roman" w:eastAsia="標楷體" w:hAnsi="Times New Roman" w:cs="Times New Roman"/>
                <w:bCs/>
                <w:color w:val="000000"/>
              </w:rPr>
              <w:t>1</w:t>
            </w:r>
          </w:p>
        </w:tc>
        <w:tc>
          <w:tcPr>
            <w:tcW w:w="2218" w:type="dxa"/>
            <w:tcBorders>
              <w:left w:val="single" w:sz="6" w:space="0" w:color="FFFFFF"/>
              <w:right w:val="single" w:sz="6" w:space="0" w:color="FFFFFF"/>
            </w:tcBorders>
            <w:vAlign w:val="center"/>
          </w:tcPr>
          <w:p w14:paraId="55ACD23F" w14:textId="77777777" w:rsidR="00D93FCC" w:rsidRDefault="002435EC">
            <w:pPr>
              <w:rPr>
                <w:rFonts w:ascii="Times New Roman" w:eastAsia="標楷體" w:hAnsi="Times New Roman" w:cs="Times New Roman"/>
                <w:bCs/>
                <w:color w:val="000000"/>
              </w:rPr>
            </w:pPr>
            <w:r>
              <w:rPr>
                <w:rFonts w:ascii="Times New Roman" w:eastAsia="標楷體" w:hAnsi="Times New Roman" w:cs="Times New Roman"/>
                <w:bCs/>
                <w:color w:val="000000"/>
              </w:rPr>
              <w:t>0.608</w:t>
            </w:r>
          </w:p>
        </w:tc>
        <w:tc>
          <w:tcPr>
            <w:tcW w:w="1008" w:type="dxa"/>
            <w:tcBorders>
              <w:left w:val="single" w:sz="6" w:space="0" w:color="FFFFFF"/>
              <w:right w:val="single" w:sz="6" w:space="0" w:color="FFFFFF"/>
            </w:tcBorders>
          </w:tcPr>
          <w:p w14:paraId="620A95D9" w14:textId="77777777" w:rsidR="00D93FCC" w:rsidRDefault="00D93FCC">
            <w:pPr>
              <w:rPr>
                <w:rFonts w:ascii="Times New Roman" w:eastAsia="標楷體" w:hAnsi="Times New Roman" w:cs="Times New Roman"/>
                <w:b/>
              </w:rPr>
            </w:pPr>
          </w:p>
        </w:tc>
      </w:tr>
      <w:tr w:rsidR="00D93FCC" w14:paraId="309121A6" w14:textId="77777777" w:rsidTr="002435EC">
        <w:trPr>
          <w:trHeight w:val="324"/>
        </w:trPr>
        <w:tc>
          <w:tcPr>
            <w:tcW w:w="1868" w:type="dxa"/>
            <w:tcBorders>
              <w:top w:val="single" w:sz="6" w:space="0" w:color="FFFFFF"/>
              <w:left w:val="single" w:sz="6" w:space="0" w:color="FFFFFF"/>
              <w:bottom w:val="single" w:sz="8" w:space="0" w:color="000000"/>
              <w:right w:val="single" w:sz="6" w:space="0" w:color="FFFFFF"/>
            </w:tcBorders>
          </w:tcPr>
          <w:p w14:paraId="2C4AB45F" w14:textId="77777777" w:rsidR="00D93FCC" w:rsidRDefault="002435EC">
            <w:pPr>
              <w:rPr>
                <w:rFonts w:ascii="Times New Roman" w:eastAsia="標楷體" w:hAnsi="Times New Roman" w:cs="Times New Roman"/>
                <w:b/>
              </w:rPr>
            </w:pPr>
            <w:r>
              <w:rPr>
                <w:rFonts w:ascii="Times New Roman" w:eastAsia="標楷體" w:hAnsi="Times New Roman" w:cs="Times New Roman"/>
                <w:b/>
              </w:rPr>
              <w:t>分署</w:t>
            </w:r>
          </w:p>
        </w:tc>
        <w:tc>
          <w:tcPr>
            <w:tcW w:w="2021" w:type="dxa"/>
            <w:tcBorders>
              <w:top w:val="single" w:sz="6" w:space="0" w:color="FFFFFF"/>
              <w:left w:val="single" w:sz="6" w:space="0" w:color="FFFFFF"/>
              <w:bottom w:val="single" w:sz="8" w:space="0" w:color="000000"/>
              <w:right w:val="single" w:sz="6" w:space="0" w:color="FFFFFF"/>
            </w:tcBorders>
            <w:vAlign w:val="center"/>
          </w:tcPr>
          <w:p w14:paraId="48F65EA1" w14:textId="77777777" w:rsidR="00D93FCC" w:rsidRDefault="002435EC">
            <w:pPr>
              <w:rPr>
                <w:rFonts w:ascii="Times New Roman" w:eastAsia="標楷體" w:hAnsi="Times New Roman" w:cs="Times New Roman"/>
                <w:b/>
                <w:color w:val="000000"/>
              </w:rPr>
            </w:pPr>
            <w:r>
              <w:rPr>
                <w:rFonts w:ascii="Times New Roman" w:eastAsia="標楷體" w:hAnsi="Times New Roman" w:cs="Times New Roman"/>
                <w:b/>
                <w:color w:val="000000"/>
              </w:rPr>
              <w:t>76.122</w:t>
            </w:r>
          </w:p>
        </w:tc>
        <w:tc>
          <w:tcPr>
            <w:tcW w:w="1247" w:type="dxa"/>
            <w:tcBorders>
              <w:top w:val="single" w:sz="6" w:space="0" w:color="FFFFFF"/>
              <w:left w:val="single" w:sz="6" w:space="0" w:color="FFFFFF"/>
              <w:bottom w:val="single" w:sz="8" w:space="0" w:color="000000"/>
              <w:right w:val="single" w:sz="6" w:space="0" w:color="FFFFFF"/>
            </w:tcBorders>
            <w:vAlign w:val="center"/>
          </w:tcPr>
          <w:p w14:paraId="2E991038" w14:textId="77777777" w:rsidR="00D93FCC" w:rsidRDefault="002435EC">
            <w:pPr>
              <w:rPr>
                <w:rFonts w:ascii="Times New Roman" w:eastAsia="標楷體" w:hAnsi="Times New Roman" w:cs="Times New Roman"/>
                <w:b/>
                <w:color w:val="000000"/>
              </w:rPr>
            </w:pPr>
            <w:r>
              <w:rPr>
                <w:rFonts w:ascii="Times New Roman" w:eastAsia="標楷體" w:hAnsi="Times New Roman" w:cs="Times New Roman"/>
                <w:b/>
                <w:color w:val="000000"/>
              </w:rPr>
              <w:t>7</w:t>
            </w:r>
          </w:p>
        </w:tc>
        <w:tc>
          <w:tcPr>
            <w:tcW w:w="2218" w:type="dxa"/>
            <w:tcBorders>
              <w:top w:val="single" w:sz="6" w:space="0" w:color="FFFFFF"/>
              <w:left w:val="single" w:sz="6" w:space="0" w:color="FFFFFF"/>
              <w:bottom w:val="single" w:sz="8" w:space="0" w:color="000000"/>
              <w:right w:val="single" w:sz="6" w:space="0" w:color="FFFFFF"/>
            </w:tcBorders>
            <w:vAlign w:val="center"/>
          </w:tcPr>
          <w:p w14:paraId="411003FE" w14:textId="77777777" w:rsidR="00D93FCC" w:rsidRDefault="002435EC">
            <w:pPr>
              <w:rPr>
                <w:rFonts w:ascii="Times New Roman" w:eastAsia="標楷體" w:hAnsi="Times New Roman" w:cs="Times New Roman"/>
                <w:b/>
                <w:color w:val="000000"/>
              </w:rPr>
            </w:pPr>
            <w:r>
              <w:rPr>
                <w:rFonts w:ascii="Times New Roman" w:eastAsia="標楷體" w:hAnsi="Times New Roman" w:cs="Times New Roman"/>
                <w:b/>
                <w:color w:val="000000"/>
              </w:rPr>
              <w:t>&lt; 0.001</w:t>
            </w:r>
          </w:p>
        </w:tc>
        <w:tc>
          <w:tcPr>
            <w:tcW w:w="1008" w:type="dxa"/>
            <w:tcBorders>
              <w:top w:val="single" w:sz="6" w:space="0" w:color="FFFFFF"/>
              <w:left w:val="single" w:sz="6" w:space="0" w:color="FFFFFF"/>
              <w:bottom w:val="single" w:sz="8" w:space="0" w:color="000000"/>
              <w:right w:val="single" w:sz="6" w:space="0" w:color="FFFFFF"/>
            </w:tcBorders>
          </w:tcPr>
          <w:p w14:paraId="1E760456" w14:textId="77777777" w:rsidR="00D93FCC" w:rsidRDefault="002435EC">
            <w:pPr>
              <w:rPr>
                <w:rFonts w:ascii="Times New Roman" w:eastAsia="標楷體" w:hAnsi="Times New Roman" w:cs="Times New Roman"/>
                <w:b/>
              </w:rPr>
            </w:pPr>
            <w:r>
              <w:rPr>
                <w:rFonts w:ascii="Times New Roman" w:eastAsia="標楷體" w:hAnsi="Times New Roman" w:cs="Times New Roman"/>
                <w:b/>
                <w:color w:val="000000"/>
              </w:rPr>
              <w:t>***</w:t>
            </w:r>
          </w:p>
        </w:tc>
      </w:tr>
    </w:tbl>
    <w:p w14:paraId="4AC49EF1" w14:textId="77777777" w:rsidR="00D93FCC" w:rsidRDefault="00D93FCC">
      <w:pPr>
        <w:sectPr w:rsidR="00D93FCC">
          <w:footerReference w:type="default" r:id="rId16"/>
          <w:footerReference w:type="first" r:id="rId17"/>
          <w:pgSz w:w="11906" w:h="16838"/>
          <w:pgMar w:top="1440" w:right="1800" w:bottom="1440" w:left="1800" w:header="0" w:footer="992" w:gutter="0"/>
          <w:cols w:space="720"/>
          <w:formProt w:val="0"/>
          <w:docGrid w:type="lines" w:linePitch="360"/>
        </w:sectPr>
      </w:pPr>
    </w:p>
    <w:p w14:paraId="741261E2" w14:textId="6D76BBDC" w:rsidR="00D93FCC" w:rsidRDefault="002435EC">
      <w:pPr>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10</w:t>
      </w:r>
      <w:r>
        <w:rPr>
          <w:rFonts w:ascii="Times New Roman" w:eastAsia="標楷體" w:hAnsi="Times New Roman" w:cs="Times New Roman"/>
        </w:rPr>
        <w:t>、</w:t>
      </w:r>
      <w:r>
        <w:rPr>
          <w:rFonts w:ascii="Times New Roman" w:eastAsia="標楷體" w:hAnsi="Times New Roman" w:cs="Times New Roman"/>
        </w:rPr>
        <w:t>202</w:t>
      </w:r>
      <w:del w:id="1471" w:author="瑋婷 徐" w:date="2025-01-03T17:46:00Z" w16du:dateUtc="2025-01-03T09:46:00Z">
        <w:r w:rsidDel="00287E72">
          <w:rPr>
            <w:rFonts w:ascii="Times New Roman" w:eastAsia="標楷體" w:hAnsi="Times New Roman" w:cs="Times New Roman" w:hint="eastAsia"/>
          </w:rPr>
          <w:delText>3</w:delText>
        </w:r>
      </w:del>
      <w:ins w:id="1472" w:author="瑋婷 徐" w:date="2025-01-03T17:46:00Z" w16du:dateUtc="2025-01-03T09:46:00Z">
        <w:r w:rsidR="00287E72">
          <w:rPr>
            <w:rFonts w:ascii="Times New Roman" w:eastAsia="標楷體" w:hAnsi="Times New Roman" w:cs="Times New Roman" w:hint="eastAsia"/>
          </w:rPr>
          <w:t>4</w:t>
        </w:r>
      </w:ins>
      <w:r>
        <w:rPr>
          <w:rFonts w:ascii="Times New Roman" w:eastAsia="標楷體" w:hAnsi="Times New Roman" w:cs="Times New Roman"/>
        </w:rPr>
        <w:t>年繁殖鳥類調查的樣區編號、名稱和調查者列表</w:t>
      </w:r>
    </w:p>
    <w:tbl>
      <w:tblPr>
        <w:tblW w:w="0" w:type="auto"/>
        <w:tblCellMar>
          <w:left w:w="28" w:type="dxa"/>
          <w:right w:w="28" w:type="dxa"/>
        </w:tblCellMar>
        <w:tblLook w:val="0000" w:firstRow="0" w:lastRow="0" w:firstColumn="0" w:lastColumn="0" w:noHBand="0" w:noVBand="0"/>
        <w:tblPrChange w:id="1473" w:author="瑋婷 徐" w:date="2025-01-03T17:43:00Z" w16du:dateUtc="2025-01-03T09:43: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PrChange>
      </w:tblPr>
      <w:tblGrid>
        <w:gridCol w:w="846"/>
        <w:gridCol w:w="1701"/>
        <w:gridCol w:w="4252"/>
        <w:gridCol w:w="7149"/>
        <w:tblGridChange w:id="1474">
          <w:tblGrid>
            <w:gridCol w:w="20"/>
            <w:gridCol w:w="826"/>
            <w:gridCol w:w="20"/>
            <w:gridCol w:w="142"/>
            <w:gridCol w:w="1417"/>
            <w:gridCol w:w="122"/>
            <w:gridCol w:w="20"/>
            <w:gridCol w:w="283"/>
            <w:gridCol w:w="3402"/>
            <w:gridCol w:w="547"/>
            <w:gridCol w:w="20"/>
            <w:gridCol w:w="7129"/>
            <w:gridCol w:w="20"/>
          </w:tblGrid>
        </w:tblGridChange>
      </w:tblGrid>
      <w:tr w:rsidR="00287E72" w:rsidDel="00287E72" w14:paraId="2DA19211" w14:textId="67F456B3" w:rsidTr="00287E72">
        <w:trPr>
          <w:trHeight w:val="198"/>
          <w:tblHeader/>
          <w:del w:id="1475" w:author="瑋婷 徐" w:date="2025-01-03T17:37:00Z"/>
          <w:trPrChange w:id="1476" w:author="瑋婷 徐" w:date="2025-01-03T17:43:00Z" w16du:dateUtc="2025-01-03T09:43:00Z">
            <w:trPr>
              <w:gridBefore w:val="1"/>
              <w:trHeight w:val="198"/>
              <w:tblHeader/>
            </w:trPr>
          </w:trPrChange>
        </w:trPr>
        <w:tc>
          <w:tcPr>
            <w:tcW w:w="846" w:type="dxa"/>
            <w:vAlign w:val="center"/>
            <w:tcPrChange w:id="1477" w:author="瑋婷 徐" w:date="2025-01-03T17:43:00Z" w16du:dateUtc="2025-01-03T09:43:00Z">
              <w:tcPr>
                <w:tcW w:w="988" w:type="dxa"/>
                <w:gridSpan w:val="3"/>
                <w:vAlign w:val="center"/>
              </w:tcPr>
            </w:tcPrChange>
          </w:tcPr>
          <w:p w14:paraId="00420F3F" w14:textId="2DFC7318" w:rsidR="00D93FCC" w:rsidDel="00287E72" w:rsidRDefault="002435EC">
            <w:pPr>
              <w:spacing w:line="360" w:lineRule="auto"/>
              <w:jc w:val="center"/>
              <w:rPr>
                <w:del w:id="1478" w:author="瑋婷 徐" w:date="2025-01-03T17:37:00Z" w16du:dateUtc="2025-01-03T09:37:00Z"/>
                <w:rFonts w:ascii="Times New Roman" w:eastAsia="標楷體" w:hAnsi="Times New Roman" w:cs="Times New Roman"/>
              </w:rPr>
              <w:pPrChange w:id="1479" w:author="瑋婷 徐" w:date="2025-01-03T17:41:00Z" w16du:dateUtc="2025-01-03T09:41:00Z">
                <w:pPr>
                  <w:jc w:val="center"/>
                </w:pPr>
              </w:pPrChange>
            </w:pPr>
            <w:del w:id="1480" w:author="瑋婷 徐" w:date="2025-01-03T17:37:00Z" w16du:dateUtc="2025-01-03T09:37:00Z">
              <w:r w:rsidDel="00287E72">
                <w:rPr>
                  <w:rFonts w:ascii="Times New Roman" w:eastAsia="標楷體" w:hAnsi="Times New Roman" w:cs="Times New Roman"/>
                </w:rPr>
                <w:delText>序號</w:delText>
              </w:r>
            </w:del>
          </w:p>
        </w:tc>
        <w:tc>
          <w:tcPr>
            <w:tcW w:w="1701" w:type="dxa"/>
            <w:vAlign w:val="center"/>
            <w:tcPrChange w:id="1481" w:author="瑋婷 徐" w:date="2025-01-03T17:43:00Z" w16du:dateUtc="2025-01-03T09:43:00Z">
              <w:tcPr>
                <w:tcW w:w="1842" w:type="dxa"/>
                <w:gridSpan w:val="4"/>
                <w:vAlign w:val="center"/>
              </w:tcPr>
            </w:tcPrChange>
          </w:tcPr>
          <w:p w14:paraId="014F85FC" w14:textId="2A5B922A" w:rsidR="00D93FCC" w:rsidDel="00287E72" w:rsidRDefault="002435EC">
            <w:pPr>
              <w:spacing w:line="360" w:lineRule="auto"/>
              <w:jc w:val="center"/>
              <w:rPr>
                <w:del w:id="1482" w:author="瑋婷 徐" w:date="2025-01-03T17:37:00Z" w16du:dateUtc="2025-01-03T09:37:00Z"/>
                <w:rFonts w:ascii="Times New Roman" w:eastAsia="標楷體" w:hAnsi="Times New Roman" w:cs="Times New Roman"/>
                <w:color w:val="000000"/>
              </w:rPr>
              <w:pPrChange w:id="1483" w:author="瑋婷 徐" w:date="2025-01-03T17:41:00Z" w16du:dateUtc="2025-01-03T09:41:00Z">
                <w:pPr/>
              </w:pPrChange>
            </w:pPr>
            <w:del w:id="1484" w:author="瑋婷 徐" w:date="2025-01-03T17:37:00Z" w16du:dateUtc="2025-01-03T09:37:00Z">
              <w:r w:rsidDel="00287E72">
                <w:rPr>
                  <w:rFonts w:ascii="Times New Roman" w:eastAsia="標楷體" w:hAnsi="Times New Roman" w:cs="Times New Roman"/>
                  <w:color w:val="000000"/>
                </w:rPr>
                <w:delText>樣區編號</w:delText>
              </w:r>
            </w:del>
          </w:p>
        </w:tc>
        <w:tc>
          <w:tcPr>
            <w:tcW w:w="4252" w:type="dxa"/>
            <w:vAlign w:val="center"/>
            <w:tcPrChange w:id="1485" w:author="瑋婷 徐" w:date="2025-01-03T17:43:00Z" w16du:dateUtc="2025-01-03T09:43:00Z">
              <w:tcPr>
                <w:tcW w:w="3402" w:type="dxa"/>
                <w:vAlign w:val="center"/>
              </w:tcPr>
            </w:tcPrChange>
          </w:tcPr>
          <w:p w14:paraId="62D3BA76" w14:textId="12E50740" w:rsidR="00D93FCC" w:rsidDel="00287E72" w:rsidRDefault="002435EC">
            <w:pPr>
              <w:spacing w:line="360" w:lineRule="auto"/>
              <w:jc w:val="both"/>
              <w:rPr>
                <w:del w:id="1486" w:author="瑋婷 徐" w:date="2025-01-03T17:37:00Z" w16du:dateUtc="2025-01-03T09:37:00Z"/>
                <w:rFonts w:ascii="Times New Roman" w:eastAsia="標楷體" w:hAnsi="Times New Roman" w:cs="Times New Roman"/>
                <w:color w:val="000000"/>
              </w:rPr>
              <w:pPrChange w:id="1487" w:author="瑋婷 徐" w:date="2025-01-03T17:43:00Z" w16du:dateUtc="2025-01-03T09:43:00Z">
                <w:pPr/>
              </w:pPrChange>
            </w:pPr>
            <w:del w:id="1488" w:author="瑋婷 徐" w:date="2025-01-03T17:37:00Z" w16du:dateUtc="2025-01-03T09:37:00Z">
              <w:r w:rsidDel="00287E72">
                <w:rPr>
                  <w:rFonts w:ascii="Times New Roman" w:eastAsia="標楷體" w:hAnsi="Times New Roman" w:cs="Times New Roman"/>
                  <w:color w:val="000000"/>
                </w:rPr>
                <w:delText>樣區名稱</w:delText>
              </w:r>
            </w:del>
          </w:p>
        </w:tc>
        <w:tc>
          <w:tcPr>
            <w:tcW w:w="7149" w:type="dxa"/>
            <w:vAlign w:val="center"/>
            <w:tcPrChange w:id="1489" w:author="瑋婷 徐" w:date="2025-01-03T17:43:00Z" w16du:dateUtc="2025-01-03T09:43:00Z">
              <w:tcPr>
                <w:tcW w:w="7716" w:type="dxa"/>
                <w:gridSpan w:val="4"/>
                <w:vAlign w:val="center"/>
              </w:tcPr>
            </w:tcPrChange>
          </w:tcPr>
          <w:p w14:paraId="6FA525A1" w14:textId="1C439693" w:rsidR="00D93FCC" w:rsidDel="00287E72" w:rsidRDefault="002435EC">
            <w:pPr>
              <w:spacing w:line="360" w:lineRule="auto"/>
              <w:jc w:val="both"/>
              <w:rPr>
                <w:del w:id="1490" w:author="瑋婷 徐" w:date="2025-01-03T17:37:00Z" w16du:dateUtc="2025-01-03T09:37:00Z"/>
                <w:rFonts w:ascii="Times New Roman" w:eastAsia="標楷體" w:hAnsi="Times New Roman" w:cs="Times New Roman"/>
                <w:color w:val="000000"/>
              </w:rPr>
              <w:pPrChange w:id="1491" w:author="瑋婷 徐" w:date="2025-01-03T17:43:00Z" w16du:dateUtc="2025-01-03T09:43:00Z">
                <w:pPr/>
              </w:pPrChange>
            </w:pPr>
            <w:del w:id="1492" w:author="瑋婷 徐" w:date="2025-01-03T17:37:00Z" w16du:dateUtc="2025-01-03T09:37:00Z">
              <w:r w:rsidDel="00287E72">
                <w:rPr>
                  <w:rFonts w:ascii="Times New Roman" w:eastAsia="標楷體" w:hAnsi="Times New Roman" w:cs="Times New Roman"/>
                  <w:color w:val="000000"/>
                </w:rPr>
                <w:delText>調查者</w:delText>
              </w:r>
              <w:r w:rsidDel="00287E72">
                <w:rPr>
                  <w:rFonts w:ascii="Times New Roman" w:eastAsia="標楷體" w:hAnsi="Times New Roman" w:cs="Times New Roman"/>
                  <w:color w:val="000000"/>
                </w:rPr>
                <w:delText xml:space="preserve"> (</w:delText>
              </w:r>
              <w:r w:rsidDel="00287E72">
                <w:rPr>
                  <w:rFonts w:ascii="Times New Roman" w:eastAsia="標楷體" w:hAnsi="Times New Roman" w:cs="Times New Roman"/>
                  <w:color w:val="000000"/>
                </w:rPr>
                <w:delText>第</w:delText>
              </w:r>
              <w:r w:rsidDel="00287E72">
                <w:rPr>
                  <w:rFonts w:ascii="Times New Roman" w:eastAsia="標楷體" w:hAnsi="Times New Roman" w:cs="Times New Roman"/>
                  <w:color w:val="000000"/>
                </w:rPr>
                <w:delText>1</w:delText>
              </w:r>
              <w:r w:rsidDel="00287E72">
                <w:rPr>
                  <w:rFonts w:ascii="Times New Roman" w:eastAsia="標楷體" w:hAnsi="Times New Roman" w:cs="Times New Roman"/>
                  <w:color w:val="000000"/>
                </w:rPr>
                <w:delText>旅次</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第</w:delText>
              </w:r>
              <w:r w:rsidDel="00287E72">
                <w:rPr>
                  <w:rFonts w:ascii="Times New Roman" w:eastAsia="標楷體" w:hAnsi="Times New Roman" w:cs="Times New Roman"/>
                  <w:color w:val="000000"/>
                </w:rPr>
                <w:delText>2</w:delText>
              </w:r>
              <w:r w:rsidDel="00287E72">
                <w:rPr>
                  <w:rFonts w:ascii="Times New Roman" w:eastAsia="標楷體" w:hAnsi="Times New Roman" w:cs="Times New Roman"/>
                  <w:color w:val="000000"/>
                </w:rPr>
                <w:delText>旅次</w:delText>
              </w:r>
              <w:r w:rsidDel="00287E72">
                <w:rPr>
                  <w:rFonts w:ascii="Times New Roman" w:eastAsia="標楷體" w:hAnsi="Times New Roman" w:cs="Times New Roman"/>
                  <w:color w:val="000000"/>
                </w:rPr>
                <w:delText>)</w:delText>
              </w:r>
            </w:del>
          </w:p>
        </w:tc>
      </w:tr>
      <w:tr w:rsidR="00287E72" w:rsidDel="00287E72" w14:paraId="243B2067" w14:textId="654C577E" w:rsidTr="00287E72">
        <w:trPr>
          <w:trHeight w:val="396"/>
          <w:del w:id="1493" w:author="瑋婷 徐" w:date="2025-01-03T17:37:00Z"/>
          <w:trPrChange w:id="1494" w:author="瑋婷 徐" w:date="2025-01-03T17:43:00Z" w16du:dateUtc="2025-01-03T09:43:00Z">
            <w:trPr>
              <w:gridBefore w:val="1"/>
              <w:trHeight w:val="396"/>
            </w:trPr>
          </w:trPrChange>
        </w:trPr>
        <w:tc>
          <w:tcPr>
            <w:tcW w:w="846" w:type="dxa"/>
            <w:vAlign w:val="center"/>
            <w:tcPrChange w:id="1495" w:author="瑋婷 徐" w:date="2025-01-03T17:43:00Z" w16du:dateUtc="2025-01-03T09:43:00Z">
              <w:tcPr>
                <w:tcW w:w="846" w:type="dxa"/>
                <w:gridSpan w:val="2"/>
                <w:vAlign w:val="center"/>
              </w:tcPr>
            </w:tcPrChange>
          </w:tcPr>
          <w:p w14:paraId="2A6D6454" w14:textId="08EAF306" w:rsidR="00D93FCC" w:rsidDel="00287E72" w:rsidRDefault="002435EC">
            <w:pPr>
              <w:spacing w:line="360" w:lineRule="auto"/>
              <w:jc w:val="both"/>
              <w:rPr>
                <w:del w:id="1496" w:author="瑋婷 徐" w:date="2025-01-03T17:37:00Z" w16du:dateUtc="2025-01-03T09:37:00Z"/>
                <w:rFonts w:ascii="Times New Roman" w:eastAsia="標楷體" w:hAnsi="Times New Roman" w:cs="Times New Roman"/>
                <w:color w:val="000000"/>
              </w:rPr>
              <w:pPrChange w:id="1497" w:author="瑋婷 徐" w:date="2025-01-03T17:43:00Z" w16du:dateUtc="2025-01-03T09:43:00Z">
                <w:pPr>
                  <w:jc w:val="center"/>
                </w:pPr>
              </w:pPrChange>
            </w:pPr>
            <w:del w:id="1498" w:author="瑋婷 徐" w:date="2025-01-03T17:37:00Z" w16du:dateUtc="2025-01-03T09:37:00Z">
              <w:r w:rsidDel="00287E72">
                <w:rPr>
                  <w:rFonts w:ascii="Times New Roman" w:eastAsia="標楷體" w:hAnsi="Times New Roman" w:cs="Times New Roman"/>
                  <w:color w:val="000000"/>
                </w:rPr>
                <w:delText>1</w:delText>
              </w:r>
            </w:del>
          </w:p>
        </w:tc>
        <w:tc>
          <w:tcPr>
            <w:tcW w:w="1701" w:type="dxa"/>
            <w:vAlign w:val="center"/>
            <w:tcPrChange w:id="1499" w:author="瑋婷 徐" w:date="2025-01-03T17:43:00Z" w16du:dateUtc="2025-01-03T09:43:00Z">
              <w:tcPr>
                <w:tcW w:w="1559" w:type="dxa"/>
                <w:gridSpan w:val="2"/>
                <w:vAlign w:val="center"/>
              </w:tcPr>
            </w:tcPrChange>
          </w:tcPr>
          <w:p w14:paraId="41AEAF4D" w14:textId="34481A40" w:rsidR="00D93FCC" w:rsidDel="00287E72" w:rsidRDefault="002435EC">
            <w:pPr>
              <w:spacing w:line="360" w:lineRule="auto"/>
              <w:jc w:val="both"/>
              <w:rPr>
                <w:del w:id="1500" w:author="瑋婷 徐" w:date="2025-01-03T17:37:00Z" w16du:dateUtc="2025-01-03T09:37:00Z"/>
                <w:rFonts w:ascii="Times New Roman" w:eastAsia="標楷體" w:hAnsi="Times New Roman" w:cs="Times New Roman"/>
                <w:color w:val="000000"/>
              </w:rPr>
              <w:pPrChange w:id="1501" w:author="瑋婷 徐" w:date="2025-01-03T17:43:00Z" w16du:dateUtc="2025-01-03T09:43:00Z">
                <w:pPr/>
              </w:pPrChange>
            </w:pPr>
            <w:del w:id="1502" w:author="瑋婷 徐" w:date="2025-01-03T17:37:00Z" w16du:dateUtc="2025-01-03T09:37:00Z">
              <w:r w:rsidDel="00287E72">
                <w:rPr>
                  <w:rFonts w:ascii="Times New Roman" w:eastAsia="標楷體" w:hAnsi="Times New Roman" w:cs="Times New Roman"/>
                  <w:color w:val="000000"/>
                </w:rPr>
                <w:delText>MB-A01-03</w:delText>
              </w:r>
            </w:del>
          </w:p>
        </w:tc>
        <w:tc>
          <w:tcPr>
            <w:tcW w:w="4252" w:type="dxa"/>
            <w:vAlign w:val="center"/>
            <w:tcPrChange w:id="1503" w:author="瑋婷 徐" w:date="2025-01-03T17:43:00Z" w16du:dateUtc="2025-01-03T09:43:00Z">
              <w:tcPr>
                <w:tcW w:w="4394" w:type="dxa"/>
                <w:gridSpan w:val="6"/>
                <w:vAlign w:val="center"/>
              </w:tcPr>
            </w:tcPrChange>
          </w:tcPr>
          <w:p w14:paraId="6587ED12" w14:textId="740B23B0" w:rsidR="00D93FCC" w:rsidDel="00287E72" w:rsidRDefault="002435EC">
            <w:pPr>
              <w:spacing w:line="360" w:lineRule="auto"/>
              <w:jc w:val="both"/>
              <w:rPr>
                <w:del w:id="1504" w:author="瑋婷 徐" w:date="2025-01-03T17:37:00Z" w16du:dateUtc="2025-01-03T09:37:00Z"/>
                <w:rFonts w:ascii="Times New Roman" w:eastAsia="標楷體" w:hAnsi="Times New Roman" w:cs="Times New Roman"/>
                <w:color w:val="000000"/>
              </w:rPr>
              <w:pPrChange w:id="1505" w:author="瑋婷 徐" w:date="2025-01-03T17:43:00Z" w16du:dateUtc="2025-01-03T09:43:00Z">
                <w:pPr/>
              </w:pPrChange>
            </w:pPr>
            <w:del w:id="1506" w:author="瑋婷 徐" w:date="2025-01-03T17:37:00Z" w16du:dateUtc="2025-01-03T09:37:00Z">
              <w:r w:rsidDel="00287E72">
                <w:rPr>
                  <w:rFonts w:ascii="Times New Roman" w:eastAsia="標楷體" w:hAnsi="Times New Roman" w:cs="Times New Roman"/>
                  <w:color w:val="000000"/>
                </w:rPr>
                <w:delText>明池</w:delText>
              </w:r>
            </w:del>
          </w:p>
        </w:tc>
        <w:tc>
          <w:tcPr>
            <w:tcW w:w="7149" w:type="dxa"/>
            <w:vAlign w:val="center"/>
            <w:tcPrChange w:id="1507" w:author="瑋婷 徐" w:date="2025-01-03T17:43:00Z" w16du:dateUtc="2025-01-03T09:43:00Z">
              <w:tcPr>
                <w:tcW w:w="7149" w:type="dxa"/>
                <w:gridSpan w:val="2"/>
                <w:vAlign w:val="center"/>
              </w:tcPr>
            </w:tcPrChange>
          </w:tcPr>
          <w:p w14:paraId="2A9EAC0C" w14:textId="4446A59D" w:rsidR="00D93FCC" w:rsidDel="00287E72" w:rsidRDefault="002435EC">
            <w:pPr>
              <w:spacing w:line="360" w:lineRule="auto"/>
              <w:jc w:val="both"/>
              <w:rPr>
                <w:del w:id="1508" w:author="瑋婷 徐" w:date="2025-01-03T17:37:00Z" w16du:dateUtc="2025-01-03T09:37:00Z"/>
                <w:rFonts w:ascii="Times New Roman" w:eastAsia="標楷體" w:hAnsi="Times New Roman" w:cs="Times New Roman"/>
                <w:color w:val="000000"/>
              </w:rPr>
              <w:pPrChange w:id="1509" w:author="瑋婷 徐" w:date="2025-01-03T17:43:00Z" w16du:dateUtc="2025-01-03T09:43:00Z">
                <w:pPr/>
              </w:pPrChange>
            </w:pPr>
            <w:del w:id="1510" w:author="瑋婷 徐" w:date="2025-01-03T17:37:00Z" w16du:dateUtc="2025-01-03T09:37:00Z">
              <w:r w:rsidDel="00287E72">
                <w:rPr>
                  <w:rFonts w:ascii="Times New Roman" w:eastAsia="標楷體" w:hAnsi="Times New Roman" w:cs="Times New Roman"/>
                  <w:color w:val="000000"/>
                </w:rPr>
                <w:delText>賴伯書</w:delText>
              </w:r>
            </w:del>
          </w:p>
        </w:tc>
      </w:tr>
      <w:tr w:rsidR="00287E72" w:rsidDel="00287E72" w14:paraId="3D4BCC78" w14:textId="3CD25FF7" w:rsidTr="00287E72">
        <w:trPr>
          <w:trHeight w:val="396"/>
          <w:del w:id="1511" w:author="瑋婷 徐" w:date="2025-01-03T17:37:00Z"/>
          <w:trPrChange w:id="1512" w:author="瑋婷 徐" w:date="2025-01-03T17:43:00Z" w16du:dateUtc="2025-01-03T09:43:00Z">
            <w:trPr>
              <w:gridBefore w:val="1"/>
              <w:trHeight w:val="396"/>
            </w:trPr>
          </w:trPrChange>
        </w:trPr>
        <w:tc>
          <w:tcPr>
            <w:tcW w:w="846" w:type="dxa"/>
            <w:vAlign w:val="center"/>
            <w:tcPrChange w:id="1513" w:author="瑋婷 徐" w:date="2025-01-03T17:43:00Z" w16du:dateUtc="2025-01-03T09:43:00Z">
              <w:tcPr>
                <w:tcW w:w="846" w:type="dxa"/>
                <w:gridSpan w:val="2"/>
                <w:vAlign w:val="center"/>
              </w:tcPr>
            </w:tcPrChange>
          </w:tcPr>
          <w:p w14:paraId="0B56D34E" w14:textId="7BF43B8C" w:rsidR="00D93FCC" w:rsidDel="00287E72" w:rsidRDefault="002435EC">
            <w:pPr>
              <w:spacing w:line="360" w:lineRule="auto"/>
              <w:jc w:val="both"/>
              <w:rPr>
                <w:del w:id="1514" w:author="瑋婷 徐" w:date="2025-01-03T17:37:00Z" w16du:dateUtc="2025-01-03T09:37:00Z"/>
                <w:rFonts w:ascii="Times New Roman" w:eastAsia="標楷體" w:hAnsi="Times New Roman" w:cs="Times New Roman"/>
                <w:color w:val="000000"/>
              </w:rPr>
              <w:pPrChange w:id="1515" w:author="瑋婷 徐" w:date="2025-01-03T17:43:00Z" w16du:dateUtc="2025-01-03T09:43:00Z">
                <w:pPr>
                  <w:jc w:val="center"/>
                </w:pPr>
              </w:pPrChange>
            </w:pPr>
            <w:del w:id="1516" w:author="瑋婷 徐" w:date="2025-01-03T17:37:00Z" w16du:dateUtc="2025-01-03T09:37:00Z">
              <w:r w:rsidDel="00287E72">
                <w:rPr>
                  <w:rFonts w:ascii="Times New Roman" w:eastAsia="標楷體" w:hAnsi="Times New Roman" w:cs="Times New Roman"/>
                  <w:color w:val="000000"/>
                </w:rPr>
                <w:delText>2</w:delText>
              </w:r>
            </w:del>
          </w:p>
        </w:tc>
        <w:tc>
          <w:tcPr>
            <w:tcW w:w="1701" w:type="dxa"/>
            <w:vAlign w:val="center"/>
            <w:tcPrChange w:id="1517" w:author="瑋婷 徐" w:date="2025-01-03T17:43:00Z" w16du:dateUtc="2025-01-03T09:43:00Z">
              <w:tcPr>
                <w:tcW w:w="1559" w:type="dxa"/>
                <w:gridSpan w:val="2"/>
                <w:vAlign w:val="center"/>
              </w:tcPr>
            </w:tcPrChange>
          </w:tcPr>
          <w:p w14:paraId="1CF5208B" w14:textId="25B35F53" w:rsidR="00D93FCC" w:rsidDel="00287E72" w:rsidRDefault="002435EC">
            <w:pPr>
              <w:spacing w:line="360" w:lineRule="auto"/>
              <w:jc w:val="both"/>
              <w:rPr>
                <w:del w:id="1518" w:author="瑋婷 徐" w:date="2025-01-03T17:37:00Z" w16du:dateUtc="2025-01-03T09:37:00Z"/>
                <w:rFonts w:ascii="Times New Roman" w:eastAsia="標楷體" w:hAnsi="Times New Roman" w:cs="Times New Roman"/>
                <w:color w:val="000000"/>
              </w:rPr>
              <w:pPrChange w:id="1519" w:author="瑋婷 徐" w:date="2025-01-03T17:43:00Z" w16du:dateUtc="2025-01-03T09:43:00Z">
                <w:pPr/>
              </w:pPrChange>
            </w:pPr>
            <w:del w:id="1520" w:author="瑋婷 徐" w:date="2025-01-03T17:37:00Z" w16du:dateUtc="2025-01-03T09:37:00Z">
              <w:r w:rsidDel="00287E72">
                <w:rPr>
                  <w:rFonts w:ascii="Times New Roman" w:eastAsia="標楷體" w:hAnsi="Times New Roman" w:cs="Times New Roman"/>
                  <w:color w:val="000000"/>
                </w:rPr>
                <w:delText>MA-A02-06</w:delText>
              </w:r>
            </w:del>
          </w:p>
        </w:tc>
        <w:tc>
          <w:tcPr>
            <w:tcW w:w="4252" w:type="dxa"/>
            <w:vAlign w:val="center"/>
            <w:tcPrChange w:id="1521" w:author="瑋婷 徐" w:date="2025-01-03T17:43:00Z" w16du:dateUtc="2025-01-03T09:43:00Z">
              <w:tcPr>
                <w:tcW w:w="4394" w:type="dxa"/>
                <w:gridSpan w:val="6"/>
                <w:vAlign w:val="center"/>
              </w:tcPr>
            </w:tcPrChange>
          </w:tcPr>
          <w:p w14:paraId="02EE39BC" w14:textId="48DA4C60" w:rsidR="00D93FCC" w:rsidDel="00287E72" w:rsidRDefault="002435EC">
            <w:pPr>
              <w:spacing w:line="360" w:lineRule="auto"/>
              <w:jc w:val="both"/>
              <w:rPr>
                <w:del w:id="1522" w:author="瑋婷 徐" w:date="2025-01-03T17:37:00Z" w16du:dateUtc="2025-01-03T09:37:00Z"/>
                <w:rFonts w:ascii="Times New Roman" w:eastAsia="標楷體" w:hAnsi="Times New Roman" w:cs="Times New Roman"/>
                <w:color w:val="000000"/>
              </w:rPr>
              <w:pPrChange w:id="1523" w:author="瑋婷 徐" w:date="2025-01-03T17:43:00Z" w16du:dateUtc="2025-01-03T09:43:00Z">
                <w:pPr/>
              </w:pPrChange>
            </w:pPr>
            <w:del w:id="1524" w:author="瑋婷 徐" w:date="2025-01-03T17:37:00Z" w16du:dateUtc="2025-01-03T09:37:00Z">
              <w:r w:rsidDel="00287E72">
                <w:rPr>
                  <w:rFonts w:ascii="Times New Roman" w:eastAsia="標楷體" w:hAnsi="Times New Roman" w:cs="Times New Roman"/>
                  <w:color w:val="000000"/>
                </w:rPr>
                <w:delText>羅區</w:delText>
              </w:r>
              <w:r w:rsidDel="00287E72">
                <w:rPr>
                  <w:rFonts w:ascii="Times New Roman" w:eastAsia="標楷體" w:hAnsi="Times New Roman" w:cs="Times New Roman"/>
                  <w:color w:val="000000"/>
                </w:rPr>
                <w:delText>101</w:delText>
              </w:r>
              <w:r w:rsidDel="00287E72">
                <w:rPr>
                  <w:rFonts w:ascii="Times New Roman" w:eastAsia="標楷體" w:hAnsi="Times New Roman" w:cs="Times New Roman"/>
                  <w:color w:val="000000"/>
                </w:rPr>
                <w:delText>林班</w:delText>
              </w:r>
            </w:del>
          </w:p>
        </w:tc>
        <w:tc>
          <w:tcPr>
            <w:tcW w:w="7149" w:type="dxa"/>
            <w:vAlign w:val="center"/>
            <w:tcPrChange w:id="1525" w:author="瑋婷 徐" w:date="2025-01-03T17:43:00Z" w16du:dateUtc="2025-01-03T09:43:00Z">
              <w:tcPr>
                <w:tcW w:w="7149" w:type="dxa"/>
                <w:gridSpan w:val="2"/>
                <w:vAlign w:val="center"/>
              </w:tcPr>
            </w:tcPrChange>
          </w:tcPr>
          <w:p w14:paraId="08298E7B" w14:textId="1214A388" w:rsidR="00D93FCC" w:rsidDel="00287E72" w:rsidRDefault="002435EC">
            <w:pPr>
              <w:spacing w:line="360" w:lineRule="auto"/>
              <w:jc w:val="both"/>
              <w:rPr>
                <w:del w:id="1526" w:author="瑋婷 徐" w:date="2025-01-03T17:37:00Z" w16du:dateUtc="2025-01-03T09:37:00Z"/>
                <w:rFonts w:ascii="Times New Roman" w:eastAsia="標楷體" w:hAnsi="Times New Roman" w:cs="Times New Roman"/>
                <w:color w:val="000000"/>
              </w:rPr>
              <w:pPrChange w:id="1527" w:author="瑋婷 徐" w:date="2025-01-03T17:43:00Z" w16du:dateUtc="2025-01-03T09:43:00Z">
                <w:pPr/>
              </w:pPrChange>
            </w:pPr>
            <w:del w:id="1528" w:author="瑋婷 徐" w:date="2025-01-03T17:37:00Z" w16du:dateUtc="2025-01-03T09:37:00Z">
              <w:r w:rsidDel="00287E72">
                <w:rPr>
                  <w:rFonts w:ascii="Times New Roman" w:eastAsia="標楷體" w:hAnsi="Times New Roman" w:cs="Times New Roman"/>
                  <w:color w:val="000000"/>
                </w:rPr>
                <w:delText>栗森林</w:delText>
              </w:r>
            </w:del>
          </w:p>
        </w:tc>
      </w:tr>
      <w:tr w:rsidR="00287E72" w:rsidDel="00287E72" w14:paraId="11A3EFE5" w14:textId="448CB1DF" w:rsidTr="00287E72">
        <w:trPr>
          <w:trHeight w:val="396"/>
          <w:del w:id="1529" w:author="瑋婷 徐" w:date="2025-01-03T17:37:00Z"/>
          <w:trPrChange w:id="1530" w:author="瑋婷 徐" w:date="2025-01-03T17:43:00Z" w16du:dateUtc="2025-01-03T09:43:00Z">
            <w:trPr>
              <w:gridBefore w:val="1"/>
              <w:trHeight w:val="396"/>
            </w:trPr>
          </w:trPrChange>
        </w:trPr>
        <w:tc>
          <w:tcPr>
            <w:tcW w:w="846" w:type="dxa"/>
            <w:vAlign w:val="center"/>
            <w:tcPrChange w:id="1531" w:author="瑋婷 徐" w:date="2025-01-03T17:43:00Z" w16du:dateUtc="2025-01-03T09:43:00Z">
              <w:tcPr>
                <w:tcW w:w="988" w:type="dxa"/>
                <w:gridSpan w:val="3"/>
                <w:vAlign w:val="center"/>
              </w:tcPr>
            </w:tcPrChange>
          </w:tcPr>
          <w:p w14:paraId="1FEFE284" w14:textId="524CD604" w:rsidR="00D93FCC" w:rsidDel="00287E72" w:rsidRDefault="002435EC">
            <w:pPr>
              <w:spacing w:line="360" w:lineRule="auto"/>
              <w:jc w:val="both"/>
              <w:rPr>
                <w:del w:id="1532" w:author="瑋婷 徐" w:date="2025-01-03T17:37:00Z" w16du:dateUtc="2025-01-03T09:37:00Z"/>
                <w:rFonts w:ascii="Times New Roman" w:eastAsia="標楷體" w:hAnsi="Times New Roman" w:cs="Times New Roman"/>
                <w:color w:val="000000"/>
              </w:rPr>
              <w:pPrChange w:id="1533" w:author="瑋婷 徐" w:date="2025-01-03T17:43:00Z" w16du:dateUtc="2025-01-03T09:43:00Z">
                <w:pPr>
                  <w:jc w:val="center"/>
                </w:pPr>
              </w:pPrChange>
            </w:pPr>
            <w:del w:id="1534" w:author="瑋婷 徐" w:date="2025-01-03T17:37:00Z" w16du:dateUtc="2025-01-03T09:37:00Z">
              <w:r w:rsidDel="00287E72">
                <w:rPr>
                  <w:rFonts w:ascii="Times New Roman" w:eastAsia="標楷體" w:hAnsi="Times New Roman" w:cs="Times New Roman"/>
                  <w:color w:val="000000"/>
                </w:rPr>
                <w:delText>3</w:delText>
              </w:r>
            </w:del>
          </w:p>
        </w:tc>
        <w:tc>
          <w:tcPr>
            <w:tcW w:w="1701" w:type="dxa"/>
            <w:vAlign w:val="center"/>
            <w:tcPrChange w:id="1535" w:author="瑋婷 徐" w:date="2025-01-03T17:43:00Z" w16du:dateUtc="2025-01-03T09:43:00Z">
              <w:tcPr>
                <w:tcW w:w="1842" w:type="dxa"/>
                <w:gridSpan w:val="4"/>
                <w:vAlign w:val="center"/>
              </w:tcPr>
            </w:tcPrChange>
          </w:tcPr>
          <w:p w14:paraId="50D19EB8" w14:textId="723086F7" w:rsidR="00D93FCC" w:rsidDel="00287E72" w:rsidRDefault="002435EC">
            <w:pPr>
              <w:spacing w:line="360" w:lineRule="auto"/>
              <w:jc w:val="both"/>
              <w:rPr>
                <w:del w:id="1536" w:author="瑋婷 徐" w:date="2025-01-03T17:37:00Z" w16du:dateUtc="2025-01-03T09:37:00Z"/>
                <w:rFonts w:ascii="Times New Roman" w:eastAsia="標楷體" w:hAnsi="Times New Roman" w:cs="Times New Roman"/>
                <w:color w:val="000000"/>
              </w:rPr>
              <w:pPrChange w:id="1537" w:author="瑋婷 徐" w:date="2025-01-03T17:43:00Z" w16du:dateUtc="2025-01-03T09:43:00Z">
                <w:pPr/>
              </w:pPrChange>
            </w:pPr>
            <w:del w:id="1538" w:author="瑋婷 徐" w:date="2025-01-03T17:37:00Z" w16du:dateUtc="2025-01-03T09:37:00Z">
              <w:r w:rsidDel="00287E72">
                <w:rPr>
                  <w:rFonts w:ascii="Times New Roman" w:eastAsia="標楷體" w:hAnsi="Times New Roman" w:cs="Times New Roman"/>
                  <w:color w:val="000000"/>
                </w:rPr>
                <w:delText>MA-A03-02</w:delText>
              </w:r>
            </w:del>
          </w:p>
        </w:tc>
        <w:tc>
          <w:tcPr>
            <w:tcW w:w="4252" w:type="dxa"/>
            <w:vAlign w:val="center"/>
            <w:tcPrChange w:id="1539" w:author="瑋婷 徐" w:date="2025-01-03T17:43:00Z" w16du:dateUtc="2025-01-03T09:43:00Z">
              <w:tcPr>
                <w:tcW w:w="3969" w:type="dxa"/>
                <w:gridSpan w:val="3"/>
                <w:vAlign w:val="center"/>
              </w:tcPr>
            </w:tcPrChange>
          </w:tcPr>
          <w:p w14:paraId="14C2DE99" w14:textId="5B738AFD" w:rsidR="00D93FCC" w:rsidDel="00287E72" w:rsidRDefault="002435EC">
            <w:pPr>
              <w:spacing w:line="360" w:lineRule="auto"/>
              <w:jc w:val="both"/>
              <w:rPr>
                <w:del w:id="1540" w:author="瑋婷 徐" w:date="2025-01-03T17:37:00Z" w16du:dateUtc="2025-01-03T09:37:00Z"/>
                <w:rFonts w:ascii="Times New Roman" w:eastAsia="標楷體" w:hAnsi="Times New Roman" w:cs="Times New Roman"/>
                <w:color w:val="000000"/>
              </w:rPr>
              <w:pPrChange w:id="1541" w:author="瑋婷 徐" w:date="2025-01-03T17:43:00Z" w16du:dateUtc="2025-01-03T09:43:00Z">
                <w:pPr/>
              </w:pPrChange>
            </w:pPr>
            <w:del w:id="1542" w:author="瑋婷 徐" w:date="2025-01-03T17:37:00Z" w16du:dateUtc="2025-01-03T09:37:00Z">
              <w:r w:rsidDel="00287E72">
                <w:rPr>
                  <w:rFonts w:ascii="Times New Roman" w:eastAsia="標楷體" w:hAnsi="Times New Roman" w:cs="Times New Roman"/>
                  <w:color w:val="000000"/>
                </w:rPr>
                <w:delText>北投沙帽山</w:delText>
              </w:r>
            </w:del>
          </w:p>
        </w:tc>
        <w:tc>
          <w:tcPr>
            <w:tcW w:w="7149" w:type="dxa"/>
            <w:vAlign w:val="center"/>
            <w:tcPrChange w:id="1543" w:author="瑋婷 徐" w:date="2025-01-03T17:43:00Z" w16du:dateUtc="2025-01-03T09:43:00Z">
              <w:tcPr>
                <w:tcW w:w="7149" w:type="dxa"/>
                <w:gridSpan w:val="2"/>
                <w:vAlign w:val="center"/>
              </w:tcPr>
            </w:tcPrChange>
          </w:tcPr>
          <w:p w14:paraId="12E260B0" w14:textId="15D26C2D" w:rsidR="00D93FCC" w:rsidDel="00287E72" w:rsidRDefault="002435EC">
            <w:pPr>
              <w:spacing w:line="360" w:lineRule="auto"/>
              <w:jc w:val="both"/>
              <w:rPr>
                <w:del w:id="1544" w:author="瑋婷 徐" w:date="2025-01-03T17:37:00Z" w16du:dateUtc="2025-01-03T09:37:00Z"/>
                <w:rFonts w:ascii="Times New Roman" w:eastAsia="標楷體" w:hAnsi="Times New Roman" w:cs="Times New Roman"/>
                <w:color w:val="000000"/>
              </w:rPr>
              <w:pPrChange w:id="1545" w:author="瑋婷 徐" w:date="2025-01-03T17:43:00Z" w16du:dateUtc="2025-01-03T09:43:00Z">
                <w:pPr/>
              </w:pPrChange>
            </w:pPr>
            <w:del w:id="1546" w:author="瑋婷 徐" w:date="2025-01-03T17:37:00Z" w16du:dateUtc="2025-01-03T09:37:00Z">
              <w:r w:rsidDel="00287E72">
                <w:rPr>
                  <w:rFonts w:ascii="Times New Roman" w:eastAsia="標楷體" w:hAnsi="Times New Roman" w:cs="Times New Roman"/>
                  <w:color w:val="000000"/>
                </w:rPr>
                <w:delText>林祐詳、謝昇峯</w:delText>
              </w:r>
            </w:del>
          </w:p>
        </w:tc>
      </w:tr>
      <w:tr w:rsidR="00287E72" w:rsidDel="00287E72" w14:paraId="2A2BDD89" w14:textId="54C4722D" w:rsidTr="00287E72">
        <w:trPr>
          <w:trHeight w:val="396"/>
          <w:del w:id="1547" w:author="瑋婷 徐" w:date="2025-01-03T17:37:00Z"/>
          <w:trPrChange w:id="1548" w:author="瑋婷 徐" w:date="2025-01-03T17:43:00Z" w16du:dateUtc="2025-01-03T09:43:00Z">
            <w:trPr>
              <w:gridBefore w:val="1"/>
              <w:trHeight w:val="396"/>
            </w:trPr>
          </w:trPrChange>
        </w:trPr>
        <w:tc>
          <w:tcPr>
            <w:tcW w:w="846" w:type="dxa"/>
            <w:vAlign w:val="center"/>
            <w:tcPrChange w:id="1549" w:author="瑋婷 徐" w:date="2025-01-03T17:43:00Z" w16du:dateUtc="2025-01-03T09:43:00Z">
              <w:tcPr>
                <w:tcW w:w="988" w:type="dxa"/>
                <w:gridSpan w:val="3"/>
                <w:vAlign w:val="center"/>
              </w:tcPr>
            </w:tcPrChange>
          </w:tcPr>
          <w:p w14:paraId="5936E142" w14:textId="16E524A4" w:rsidR="00D93FCC" w:rsidDel="00287E72" w:rsidRDefault="002435EC">
            <w:pPr>
              <w:spacing w:line="360" w:lineRule="auto"/>
              <w:jc w:val="both"/>
              <w:rPr>
                <w:del w:id="1550" w:author="瑋婷 徐" w:date="2025-01-03T17:37:00Z" w16du:dateUtc="2025-01-03T09:37:00Z"/>
                <w:rFonts w:ascii="Times New Roman" w:eastAsia="標楷體" w:hAnsi="Times New Roman" w:cs="Times New Roman"/>
                <w:color w:val="000000"/>
              </w:rPr>
              <w:pPrChange w:id="1551" w:author="瑋婷 徐" w:date="2025-01-03T17:43:00Z" w16du:dateUtc="2025-01-03T09:43:00Z">
                <w:pPr>
                  <w:jc w:val="center"/>
                </w:pPr>
              </w:pPrChange>
            </w:pPr>
            <w:del w:id="1552" w:author="瑋婷 徐" w:date="2025-01-03T17:37:00Z" w16du:dateUtc="2025-01-03T09:37:00Z">
              <w:r w:rsidDel="00287E72">
                <w:rPr>
                  <w:rFonts w:ascii="Times New Roman" w:eastAsia="標楷體" w:hAnsi="Times New Roman" w:cs="Times New Roman"/>
                  <w:color w:val="000000"/>
                </w:rPr>
                <w:delText>4</w:delText>
              </w:r>
            </w:del>
          </w:p>
        </w:tc>
        <w:tc>
          <w:tcPr>
            <w:tcW w:w="1701" w:type="dxa"/>
            <w:vAlign w:val="center"/>
            <w:tcPrChange w:id="1553" w:author="瑋婷 徐" w:date="2025-01-03T17:43:00Z" w16du:dateUtc="2025-01-03T09:43:00Z">
              <w:tcPr>
                <w:tcW w:w="1842" w:type="dxa"/>
                <w:gridSpan w:val="4"/>
                <w:vAlign w:val="center"/>
              </w:tcPr>
            </w:tcPrChange>
          </w:tcPr>
          <w:p w14:paraId="296C7C3E" w14:textId="02EB8AE4" w:rsidR="00D93FCC" w:rsidDel="00287E72" w:rsidRDefault="002435EC">
            <w:pPr>
              <w:spacing w:line="360" w:lineRule="auto"/>
              <w:jc w:val="both"/>
              <w:rPr>
                <w:del w:id="1554" w:author="瑋婷 徐" w:date="2025-01-03T17:37:00Z" w16du:dateUtc="2025-01-03T09:37:00Z"/>
                <w:rFonts w:ascii="Times New Roman" w:eastAsia="標楷體" w:hAnsi="Times New Roman" w:cs="Times New Roman"/>
                <w:color w:val="000000"/>
              </w:rPr>
              <w:pPrChange w:id="1555" w:author="瑋婷 徐" w:date="2025-01-03T17:43:00Z" w16du:dateUtc="2025-01-03T09:43:00Z">
                <w:pPr/>
              </w:pPrChange>
            </w:pPr>
            <w:del w:id="1556" w:author="瑋婷 徐" w:date="2025-01-03T17:37:00Z" w16du:dateUtc="2025-01-03T09:37:00Z">
              <w:r w:rsidDel="00287E72">
                <w:rPr>
                  <w:rFonts w:ascii="Times New Roman" w:eastAsia="標楷體" w:hAnsi="Times New Roman" w:cs="Times New Roman"/>
                  <w:color w:val="000000"/>
                </w:rPr>
                <w:delText>MA-A04-07</w:delText>
              </w:r>
            </w:del>
          </w:p>
        </w:tc>
        <w:tc>
          <w:tcPr>
            <w:tcW w:w="4252" w:type="dxa"/>
            <w:vAlign w:val="center"/>
            <w:tcPrChange w:id="1557" w:author="瑋婷 徐" w:date="2025-01-03T17:43:00Z" w16du:dateUtc="2025-01-03T09:43:00Z">
              <w:tcPr>
                <w:tcW w:w="3402" w:type="dxa"/>
                <w:vAlign w:val="center"/>
              </w:tcPr>
            </w:tcPrChange>
          </w:tcPr>
          <w:p w14:paraId="41E71324" w14:textId="13CDDA11" w:rsidR="00D93FCC" w:rsidDel="00287E72" w:rsidRDefault="002435EC">
            <w:pPr>
              <w:spacing w:line="360" w:lineRule="auto"/>
              <w:jc w:val="both"/>
              <w:rPr>
                <w:del w:id="1558" w:author="瑋婷 徐" w:date="2025-01-03T17:37:00Z" w16du:dateUtc="2025-01-03T09:37:00Z"/>
                <w:rFonts w:ascii="Times New Roman" w:eastAsia="標楷體" w:hAnsi="Times New Roman" w:cs="Times New Roman"/>
                <w:color w:val="000000"/>
              </w:rPr>
              <w:pPrChange w:id="1559" w:author="瑋婷 徐" w:date="2025-01-03T17:43:00Z" w16du:dateUtc="2025-01-03T09:43:00Z">
                <w:pPr/>
              </w:pPrChange>
            </w:pPr>
            <w:del w:id="1560" w:author="瑋婷 徐" w:date="2025-01-03T17:37:00Z" w16du:dateUtc="2025-01-03T09:37:00Z">
              <w:r w:rsidDel="00287E72">
                <w:rPr>
                  <w:rFonts w:ascii="Times New Roman" w:eastAsia="標楷體" w:hAnsi="Times New Roman" w:cs="Times New Roman"/>
                  <w:color w:val="000000"/>
                </w:rPr>
                <w:delText>礁溪</w:delText>
              </w:r>
            </w:del>
          </w:p>
        </w:tc>
        <w:tc>
          <w:tcPr>
            <w:tcW w:w="7149" w:type="dxa"/>
            <w:vAlign w:val="center"/>
            <w:tcPrChange w:id="1561" w:author="瑋婷 徐" w:date="2025-01-03T17:43:00Z" w16du:dateUtc="2025-01-03T09:43:00Z">
              <w:tcPr>
                <w:tcW w:w="7716" w:type="dxa"/>
                <w:gridSpan w:val="4"/>
                <w:vAlign w:val="center"/>
              </w:tcPr>
            </w:tcPrChange>
          </w:tcPr>
          <w:p w14:paraId="58D623E5" w14:textId="62E05FB4" w:rsidR="00D93FCC" w:rsidDel="00287E72" w:rsidRDefault="002435EC">
            <w:pPr>
              <w:spacing w:line="360" w:lineRule="auto"/>
              <w:jc w:val="both"/>
              <w:rPr>
                <w:del w:id="1562" w:author="瑋婷 徐" w:date="2025-01-03T17:37:00Z" w16du:dateUtc="2025-01-03T09:37:00Z"/>
                <w:rFonts w:ascii="Times New Roman" w:eastAsia="標楷體" w:hAnsi="Times New Roman" w:cs="Times New Roman"/>
                <w:color w:val="000000"/>
              </w:rPr>
              <w:pPrChange w:id="1563" w:author="瑋婷 徐" w:date="2025-01-03T17:43:00Z" w16du:dateUtc="2025-01-03T09:43:00Z">
                <w:pPr/>
              </w:pPrChange>
            </w:pPr>
            <w:del w:id="1564" w:author="瑋婷 徐" w:date="2025-01-03T17:37:00Z" w16du:dateUtc="2025-01-03T09:37:00Z">
              <w:r w:rsidDel="00287E72">
                <w:rPr>
                  <w:rFonts w:ascii="Times New Roman" w:eastAsia="標楷體" w:hAnsi="Times New Roman" w:cs="Times New Roman"/>
                  <w:color w:val="000000"/>
                </w:rPr>
                <w:delText>林宏陽、劉雯玲</w:delText>
              </w:r>
            </w:del>
          </w:p>
        </w:tc>
      </w:tr>
      <w:tr w:rsidR="00287E72" w:rsidDel="00287E72" w14:paraId="41B8D1EA" w14:textId="3F220311" w:rsidTr="00287E72">
        <w:trPr>
          <w:trHeight w:val="396"/>
          <w:del w:id="1565" w:author="瑋婷 徐" w:date="2025-01-03T17:37:00Z"/>
          <w:trPrChange w:id="1566" w:author="瑋婷 徐" w:date="2025-01-03T17:43:00Z" w16du:dateUtc="2025-01-03T09:43:00Z">
            <w:trPr>
              <w:gridBefore w:val="1"/>
              <w:trHeight w:val="396"/>
            </w:trPr>
          </w:trPrChange>
        </w:trPr>
        <w:tc>
          <w:tcPr>
            <w:tcW w:w="846" w:type="dxa"/>
            <w:vAlign w:val="center"/>
            <w:tcPrChange w:id="1567" w:author="瑋婷 徐" w:date="2025-01-03T17:43:00Z" w16du:dateUtc="2025-01-03T09:43:00Z">
              <w:tcPr>
                <w:tcW w:w="988" w:type="dxa"/>
                <w:gridSpan w:val="3"/>
                <w:vAlign w:val="center"/>
              </w:tcPr>
            </w:tcPrChange>
          </w:tcPr>
          <w:p w14:paraId="6FDEA656" w14:textId="0143196B" w:rsidR="00D93FCC" w:rsidDel="00287E72" w:rsidRDefault="002435EC">
            <w:pPr>
              <w:spacing w:line="360" w:lineRule="auto"/>
              <w:jc w:val="both"/>
              <w:rPr>
                <w:del w:id="1568" w:author="瑋婷 徐" w:date="2025-01-03T17:37:00Z" w16du:dateUtc="2025-01-03T09:37:00Z"/>
                <w:rFonts w:ascii="Times New Roman" w:eastAsia="標楷體" w:hAnsi="Times New Roman" w:cs="Times New Roman"/>
                <w:color w:val="000000"/>
              </w:rPr>
              <w:pPrChange w:id="1569" w:author="瑋婷 徐" w:date="2025-01-03T17:43:00Z" w16du:dateUtc="2025-01-03T09:43:00Z">
                <w:pPr>
                  <w:jc w:val="center"/>
                </w:pPr>
              </w:pPrChange>
            </w:pPr>
            <w:del w:id="1570" w:author="瑋婷 徐" w:date="2025-01-03T17:37:00Z" w16du:dateUtc="2025-01-03T09:37:00Z">
              <w:r w:rsidDel="00287E72">
                <w:rPr>
                  <w:rFonts w:ascii="Times New Roman" w:eastAsia="標楷體" w:hAnsi="Times New Roman" w:cs="Times New Roman"/>
                  <w:color w:val="000000"/>
                </w:rPr>
                <w:delText>5</w:delText>
              </w:r>
            </w:del>
          </w:p>
        </w:tc>
        <w:tc>
          <w:tcPr>
            <w:tcW w:w="1701" w:type="dxa"/>
            <w:vAlign w:val="center"/>
            <w:tcPrChange w:id="1571" w:author="瑋婷 徐" w:date="2025-01-03T17:43:00Z" w16du:dateUtc="2025-01-03T09:43:00Z">
              <w:tcPr>
                <w:tcW w:w="1842" w:type="dxa"/>
                <w:gridSpan w:val="4"/>
                <w:vAlign w:val="center"/>
              </w:tcPr>
            </w:tcPrChange>
          </w:tcPr>
          <w:p w14:paraId="4BA01BB7" w14:textId="688A3E80" w:rsidR="00D93FCC" w:rsidDel="00287E72" w:rsidRDefault="002435EC">
            <w:pPr>
              <w:spacing w:line="360" w:lineRule="auto"/>
              <w:jc w:val="both"/>
              <w:rPr>
                <w:del w:id="1572" w:author="瑋婷 徐" w:date="2025-01-03T17:37:00Z" w16du:dateUtc="2025-01-03T09:37:00Z"/>
                <w:rFonts w:ascii="Times New Roman" w:eastAsia="標楷體" w:hAnsi="Times New Roman" w:cs="Times New Roman"/>
                <w:color w:val="000000"/>
              </w:rPr>
              <w:pPrChange w:id="1573" w:author="瑋婷 徐" w:date="2025-01-03T17:43:00Z" w16du:dateUtc="2025-01-03T09:43:00Z">
                <w:pPr/>
              </w:pPrChange>
            </w:pPr>
            <w:del w:id="1574" w:author="瑋婷 徐" w:date="2025-01-03T17:37:00Z" w16du:dateUtc="2025-01-03T09:37:00Z">
              <w:r w:rsidDel="00287E72">
                <w:rPr>
                  <w:rFonts w:ascii="Times New Roman" w:eastAsia="標楷體" w:hAnsi="Times New Roman" w:cs="Times New Roman"/>
                  <w:color w:val="000000"/>
                </w:rPr>
                <w:delText>MA-A05-05</w:delText>
              </w:r>
            </w:del>
          </w:p>
        </w:tc>
        <w:tc>
          <w:tcPr>
            <w:tcW w:w="4252" w:type="dxa"/>
            <w:vAlign w:val="center"/>
            <w:tcPrChange w:id="1575" w:author="瑋婷 徐" w:date="2025-01-03T17:43:00Z" w16du:dateUtc="2025-01-03T09:43:00Z">
              <w:tcPr>
                <w:tcW w:w="3402" w:type="dxa"/>
                <w:vAlign w:val="center"/>
              </w:tcPr>
            </w:tcPrChange>
          </w:tcPr>
          <w:p w14:paraId="585419AA" w14:textId="03C01668" w:rsidR="00D93FCC" w:rsidDel="00287E72" w:rsidRDefault="002435EC">
            <w:pPr>
              <w:spacing w:line="360" w:lineRule="auto"/>
              <w:jc w:val="both"/>
              <w:rPr>
                <w:del w:id="1576" w:author="瑋婷 徐" w:date="2025-01-03T17:37:00Z" w16du:dateUtc="2025-01-03T09:37:00Z"/>
                <w:rFonts w:ascii="Times New Roman" w:eastAsia="標楷體" w:hAnsi="Times New Roman" w:cs="Times New Roman"/>
                <w:color w:val="000000"/>
              </w:rPr>
              <w:pPrChange w:id="1577" w:author="瑋婷 徐" w:date="2025-01-03T17:43:00Z" w16du:dateUtc="2025-01-03T09:43:00Z">
                <w:pPr/>
              </w:pPrChange>
            </w:pPr>
            <w:del w:id="1578" w:author="瑋婷 徐" w:date="2025-01-03T17:37:00Z" w16du:dateUtc="2025-01-03T09:37:00Z">
              <w:r w:rsidDel="00287E72">
                <w:rPr>
                  <w:rFonts w:ascii="Times New Roman" w:eastAsia="標楷體" w:hAnsi="Times New Roman" w:cs="Times New Roman"/>
                  <w:color w:val="000000"/>
                </w:rPr>
                <w:delText>南區</w:delText>
              </w:r>
              <w:r w:rsidDel="00287E72">
                <w:rPr>
                  <w:rFonts w:ascii="Times New Roman" w:eastAsia="標楷體" w:hAnsi="Times New Roman" w:cs="Times New Roman"/>
                  <w:color w:val="000000"/>
                </w:rPr>
                <w:delText>82</w:delText>
              </w:r>
              <w:r w:rsidDel="00287E72">
                <w:rPr>
                  <w:rFonts w:ascii="Times New Roman" w:eastAsia="標楷體" w:hAnsi="Times New Roman" w:cs="Times New Roman"/>
                  <w:color w:val="000000"/>
                </w:rPr>
                <w:delText>、</w:delText>
              </w:r>
              <w:r w:rsidDel="00287E72">
                <w:rPr>
                  <w:rFonts w:ascii="Times New Roman" w:eastAsia="標楷體" w:hAnsi="Times New Roman" w:cs="Times New Roman"/>
                  <w:color w:val="000000"/>
                </w:rPr>
                <w:delText>83</w:delText>
              </w:r>
              <w:r w:rsidDel="00287E72">
                <w:rPr>
                  <w:rFonts w:ascii="Times New Roman" w:eastAsia="標楷體" w:hAnsi="Times New Roman" w:cs="Times New Roman"/>
                  <w:color w:val="000000"/>
                </w:rPr>
                <w:delText>林班</w:delText>
              </w:r>
            </w:del>
          </w:p>
        </w:tc>
        <w:tc>
          <w:tcPr>
            <w:tcW w:w="7149" w:type="dxa"/>
            <w:vAlign w:val="center"/>
            <w:tcPrChange w:id="1579" w:author="瑋婷 徐" w:date="2025-01-03T17:43:00Z" w16du:dateUtc="2025-01-03T09:43:00Z">
              <w:tcPr>
                <w:tcW w:w="7716" w:type="dxa"/>
                <w:gridSpan w:val="4"/>
                <w:vAlign w:val="center"/>
              </w:tcPr>
            </w:tcPrChange>
          </w:tcPr>
          <w:p w14:paraId="2D6974F6" w14:textId="53BE1B16" w:rsidR="00D93FCC" w:rsidDel="00287E72" w:rsidRDefault="002435EC">
            <w:pPr>
              <w:spacing w:line="360" w:lineRule="auto"/>
              <w:jc w:val="both"/>
              <w:rPr>
                <w:del w:id="1580" w:author="瑋婷 徐" w:date="2025-01-03T17:37:00Z" w16du:dateUtc="2025-01-03T09:37:00Z"/>
                <w:rFonts w:ascii="Times New Roman" w:eastAsia="標楷體" w:hAnsi="Times New Roman" w:cs="Times New Roman"/>
                <w:color w:val="000000"/>
              </w:rPr>
              <w:pPrChange w:id="1581" w:author="瑋婷 徐" w:date="2025-01-03T17:43:00Z" w16du:dateUtc="2025-01-03T09:43:00Z">
                <w:pPr/>
              </w:pPrChange>
            </w:pPr>
            <w:del w:id="1582" w:author="瑋婷 徐" w:date="2025-01-03T17:37:00Z" w16du:dateUtc="2025-01-03T09:37:00Z">
              <w:r w:rsidDel="00287E72">
                <w:rPr>
                  <w:rFonts w:ascii="Times New Roman" w:eastAsia="標楷體" w:hAnsi="Times New Roman" w:cs="Times New Roman"/>
                  <w:color w:val="000000"/>
                </w:rPr>
                <w:delText>宋隆松</w:delText>
              </w:r>
            </w:del>
          </w:p>
        </w:tc>
      </w:tr>
      <w:tr w:rsidR="00287E72" w:rsidDel="00287E72" w14:paraId="57F768AC" w14:textId="126E66CA" w:rsidTr="00287E72">
        <w:trPr>
          <w:trHeight w:val="396"/>
          <w:del w:id="1583" w:author="瑋婷 徐" w:date="2025-01-03T17:37:00Z"/>
        </w:trPr>
        <w:tc>
          <w:tcPr>
            <w:tcW w:w="846" w:type="dxa"/>
            <w:vAlign w:val="center"/>
          </w:tcPr>
          <w:p w14:paraId="6A59E1F6" w14:textId="256CA057" w:rsidR="00D93FCC" w:rsidDel="00287E72" w:rsidRDefault="002435EC">
            <w:pPr>
              <w:spacing w:line="360" w:lineRule="auto"/>
              <w:jc w:val="both"/>
              <w:rPr>
                <w:del w:id="1584" w:author="瑋婷 徐" w:date="2025-01-03T17:37:00Z" w16du:dateUtc="2025-01-03T09:37:00Z"/>
                <w:rFonts w:ascii="Times New Roman" w:eastAsia="標楷體" w:hAnsi="Times New Roman" w:cs="Times New Roman"/>
                <w:color w:val="000000"/>
              </w:rPr>
              <w:pPrChange w:id="1585" w:author="瑋婷 徐" w:date="2025-01-03T17:43:00Z" w16du:dateUtc="2025-01-03T09:43:00Z">
                <w:pPr>
                  <w:jc w:val="center"/>
                </w:pPr>
              </w:pPrChange>
            </w:pPr>
            <w:del w:id="1586" w:author="瑋婷 徐" w:date="2025-01-03T17:37:00Z" w16du:dateUtc="2025-01-03T09:37:00Z">
              <w:r w:rsidDel="00287E72">
                <w:rPr>
                  <w:rFonts w:ascii="Times New Roman" w:eastAsia="標楷體" w:hAnsi="Times New Roman" w:cs="Times New Roman"/>
                  <w:color w:val="000000"/>
                </w:rPr>
                <w:delText>6</w:delText>
              </w:r>
            </w:del>
          </w:p>
        </w:tc>
        <w:tc>
          <w:tcPr>
            <w:tcW w:w="1701" w:type="dxa"/>
            <w:vAlign w:val="center"/>
          </w:tcPr>
          <w:p w14:paraId="153E800C" w14:textId="3D0EBBB4" w:rsidR="00D93FCC" w:rsidDel="00287E72" w:rsidRDefault="002435EC">
            <w:pPr>
              <w:spacing w:line="360" w:lineRule="auto"/>
              <w:jc w:val="both"/>
              <w:rPr>
                <w:del w:id="1587" w:author="瑋婷 徐" w:date="2025-01-03T17:37:00Z" w16du:dateUtc="2025-01-03T09:37:00Z"/>
                <w:rFonts w:ascii="Times New Roman" w:eastAsia="標楷體" w:hAnsi="Times New Roman" w:cs="Times New Roman"/>
                <w:color w:val="000000"/>
              </w:rPr>
              <w:pPrChange w:id="1588" w:author="瑋婷 徐" w:date="2025-01-03T17:43:00Z" w16du:dateUtc="2025-01-03T09:43:00Z">
                <w:pPr/>
              </w:pPrChange>
            </w:pPr>
            <w:del w:id="1589" w:author="瑋婷 徐" w:date="2025-01-03T17:37:00Z" w16du:dateUtc="2025-01-03T09:37:00Z">
              <w:r w:rsidDel="00287E72">
                <w:rPr>
                  <w:rFonts w:ascii="Times New Roman" w:eastAsia="標楷體" w:hAnsi="Times New Roman" w:cs="Times New Roman"/>
                  <w:color w:val="000000"/>
                </w:rPr>
                <w:delText>MB-B06-09</w:delText>
              </w:r>
            </w:del>
          </w:p>
        </w:tc>
        <w:tc>
          <w:tcPr>
            <w:tcW w:w="4252" w:type="dxa"/>
            <w:vAlign w:val="center"/>
          </w:tcPr>
          <w:p w14:paraId="19C3127F" w14:textId="35209E65" w:rsidR="00D93FCC" w:rsidDel="00287E72" w:rsidRDefault="002435EC">
            <w:pPr>
              <w:spacing w:line="360" w:lineRule="auto"/>
              <w:jc w:val="both"/>
              <w:rPr>
                <w:del w:id="1590" w:author="瑋婷 徐" w:date="2025-01-03T17:37:00Z" w16du:dateUtc="2025-01-03T09:37:00Z"/>
                <w:rFonts w:ascii="Times New Roman" w:eastAsia="標楷體" w:hAnsi="Times New Roman" w:cs="Times New Roman"/>
                <w:color w:val="000000"/>
              </w:rPr>
              <w:pPrChange w:id="1591" w:author="瑋婷 徐" w:date="2025-01-03T17:43:00Z" w16du:dateUtc="2025-01-03T09:43:00Z">
                <w:pPr/>
              </w:pPrChange>
            </w:pPr>
            <w:del w:id="1592" w:author="瑋婷 徐" w:date="2025-01-03T17:37:00Z" w16du:dateUtc="2025-01-03T09:37:00Z">
              <w:r w:rsidDel="00287E72">
                <w:rPr>
                  <w:rFonts w:ascii="Times New Roman" w:eastAsia="標楷體" w:hAnsi="Times New Roman" w:cs="Times New Roman"/>
                  <w:color w:val="000000"/>
                </w:rPr>
                <w:delText>司馬限山</w:delText>
              </w:r>
            </w:del>
          </w:p>
        </w:tc>
        <w:tc>
          <w:tcPr>
            <w:tcW w:w="7149" w:type="dxa"/>
            <w:vAlign w:val="center"/>
          </w:tcPr>
          <w:p w14:paraId="6BA94636" w14:textId="39D74492" w:rsidR="00D93FCC" w:rsidDel="00287E72" w:rsidRDefault="002435EC">
            <w:pPr>
              <w:spacing w:line="360" w:lineRule="auto"/>
              <w:jc w:val="both"/>
              <w:rPr>
                <w:del w:id="1593" w:author="瑋婷 徐" w:date="2025-01-03T17:37:00Z" w16du:dateUtc="2025-01-03T09:37:00Z"/>
                <w:rFonts w:ascii="Times New Roman" w:eastAsia="標楷體" w:hAnsi="Times New Roman" w:cs="Times New Roman"/>
                <w:color w:val="000000"/>
              </w:rPr>
              <w:pPrChange w:id="1594" w:author="瑋婷 徐" w:date="2025-01-03T17:43:00Z" w16du:dateUtc="2025-01-03T09:43:00Z">
                <w:pPr/>
              </w:pPrChange>
            </w:pPr>
            <w:del w:id="1595" w:author="瑋婷 徐" w:date="2025-01-03T17:37:00Z" w16du:dateUtc="2025-01-03T09:37:00Z">
              <w:r w:rsidDel="00287E72">
                <w:rPr>
                  <w:rFonts w:ascii="Times New Roman" w:eastAsia="標楷體" w:hAnsi="Times New Roman" w:cs="Times New Roman"/>
                  <w:color w:val="000000"/>
                </w:rPr>
                <w:delText>劉景能、余建勳</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劉景能</w:delText>
              </w:r>
            </w:del>
          </w:p>
        </w:tc>
      </w:tr>
      <w:tr w:rsidR="00287E72" w:rsidDel="00287E72" w14:paraId="6463148D" w14:textId="0C5705FA" w:rsidTr="00287E72">
        <w:trPr>
          <w:trHeight w:val="396"/>
          <w:del w:id="1596" w:author="瑋婷 徐" w:date="2025-01-03T17:37:00Z"/>
          <w:trPrChange w:id="1597" w:author="瑋婷 徐" w:date="2025-01-03T17:43:00Z" w16du:dateUtc="2025-01-03T09:43:00Z">
            <w:trPr>
              <w:gridBefore w:val="1"/>
              <w:trHeight w:val="396"/>
            </w:trPr>
          </w:trPrChange>
        </w:trPr>
        <w:tc>
          <w:tcPr>
            <w:tcW w:w="846" w:type="dxa"/>
            <w:vAlign w:val="center"/>
            <w:tcPrChange w:id="1598" w:author="瑋婷 徐" w:date="2025-01-03T17:43:00Z" w16du:dateUtc="2025-01-03T09:43:00Z">
              <w:tcPr>
                <w:tcW w:w="846" w:type="dxa"/>
                <w:gridSpan w:val="2"/>
                <w:vAlign w:val="center"/>
              </w:tcPr>
            </w:tcPrChange>
          </w:tcPr>
          <w:p w14:paraId="49776D6B" w14:textId="6F900C57" w:rsidR="00D93FCC" w:rsidDel="00287E72" w:rsidRDefault="002435EC">
            <w:pPr>
              <w:spacing w:line="360" w:lineRule="auto"/>
              <w:jc w:val="both"/>
              <w:rPr>
                <w:del w:id="1599" w:author="瑋婷 徐" w:date="2025-01-03T17:37:00Z" w16du:dateUtc="2025-01-03T09:37:00Z"/>
                <w:rFonts w:ascii="Times New Roman" w:eastAsia="標楷體" w:hAnsi="Times New Roman" w:cs="Times New Roman"/>
                <w:color w:val="000000"/>
              </w:rPr>
              <w:pPrChange w:id="1600" w:author="瑋婷 徐" w:date="2025-01-03T17:43:00Z" w16du:dateUtc="2025-01-03T09:43:00Z">
                <w:pPr>
                  <w:jc w:val="center"/>
                </w:pPr>
              </w:pPrChange>
            </w:pPr>
            <w:del w:id="1601" w:author="瑋婷 徐" w:date="2025-01-03T17:37:00Z" w16du:dateUtc="2025-01-03T09:37:00Z">
              <w:r w:rsidDel="00287E72">
                <w:rPr>
                  <w:rFonts w:ascii="Times New Roman" w:eastAsia="標楷體" w:hAnsi="Times New Roman" w:cs="Times New Roman"/>
                  <w:color w:val="000000"/>
                </w:rPr>
                <w:delText>7</w:delText>
              </w:r>
            </w:del>
          </w:p>
        </w:tc>
        <w:tc>
          <w:tcPr>
            <w:tcW w:w="1701" w:type="dxa"/>
            <w:vAlign w:val="center"/>
            <w:tcPrChange w:id="1602" w:author="瑋婷 徐" w:date="2025-01-03T17:43:00Z" w16du:dateUtc="2025-01-03T09:43:00Z">
              <w:tcPr>
                <w:tcW w:w="1559" w:type="dxa"/>
                <w:gridSpan w:val="2"/>
                <w:vAlign w:val="center"/>
              </w:tcPr>
            </w:tcPrChange>
          </w:tcPr>
          <w:p w14:paraId="05AD8109" w14:textId="33DE7F8A" w:rsidR="00D93FCC" w:rsidDel="00287E72" w:rsidRDefault="002435EC">
            <w:pPr>
              <w:spacing w:line="360" w:lineRule="auto"/>
              <w:jc w:val="both"/>
              <w:rPr>
                <w:del w:id="1603" w:author="瑋婷 徐" w:date="2025-01-03T17:37:00Z" w16du:dateUtc="2025-01-03T09:37:00Z"/>
                <w:rFonts w:ascii="Times New Roman" w:eastAsia="標楷體" w:hAnsi="Times New Roman" w:cs="Times New Roman"/>
                <w:color w:val="000000"/>
              </w:rPr>
              <w:pPrChange w:id="1604" w:author="瑋婷 徐" w:date="2025-01-03T17:43:00Z" w16du:dateUtc="2025-01-03T09:43:00Z">
                <w:pPr/>
              </w:pPrChange>
            </w:pPr>
            <w:del w:id="1605" w:author="瑋婷 徐" w:date="2025-01-03T17:37:00Z" w16du:dateUtc="2025-01-03T09:37:00Z">
              <w:r w:rsidDel="00287E72">
                <w:rPr>
                  <w:rFonts w:ascii="Times New Roman" w:eastAsia="標楷體" w:hAnsi="Times New Roman" w:cs="Times New Roman"/>
                  <w:color w:val="000000"/>
                </w:rPr>
                <w:delText>MB-B07-08</w:delText>
              </w:r>
            </w:del>
          </w:p>
        </w:tc>
        <w:tc>
          <w:tcPr>
            <w:tcW w:w="4252" w:type="dxa"/>
            <w:vAlign w:val="center"/>
            <w:tcPrChange w:id="1606" w:author="瑋婷 徐" w:date="2025-01-03T17:43:00Z" w16du:dateUtc="2025-01-03T09:43:00Z">
              <w:tcPr>
                <w:tcW w:w="4394" w:type="dxa"/>
                <w:gridSpan w:val="6"/>
                <w:vAlign w:val="center"/>
              </w:tcPr>
            </w:tcPrChange>
          </w:tcPr>
          <w:p w14:paraId="6C3BDD9B" w14:textId="371745A2" w:rsidR="00D93FCC" w:rsidDel="00287E72" w:rsidRDefault="002435EC">
            <w:pPr>
              <w:spacing w:line="360" w:lineRule="auto"/>
              <w:jc w:val="both"/>
              <w:rPr>
                <w:del w:id="1607" w:author="瑋婷 徐" w:date="2025-01-03T17:37:00Z" w16du:dateUtc="2025-01-03T09:37:00Z"/>
                <w:rFonts w:ascii="Times New Roman" w:eastAsia="標楷體" w:hAnsi="Times New Roman" w:cs="Times New Roman"/>
                <w:color w:val="000000"/>
              </w:rPr>
              <w:pPrChange w:id="1608" w:author="瑋婷 徐" w:date="2025-01-03T17:43:00Z" w16du:dateUtc="2025-01-03T09:43:00Z">
                <w:pPr/>
              </w:pPrChange>
            </w:pPr>
            <w:del w:id="1609" w:author="瑋婷 徐" w:date="2025-01-03T17:37:00Z" w16du:dateUtc="2025-01-03T09:37:00Z">
              <w:r w:rsidDel="00287E72">
                <w:rPr>
                  <w:rFonts w:ascii="Times New Roman" w:eastAsia="標楷體" w:hAnsi="Times New Roman" w:cs="Times New Roman"/>
                  <w:color w:val="000000"/>
                </w:rPr>
                <w:delText>大溪事業區</w:delText>
              </w:r>
              <w:r w:rsidDel="00287E72">
                <w:rPr>
                  <w:rFonts w:ascii="Times New Roman" w:eastAsia="標楷體" w:hAnsi="Times New Roman" w:cs="Times New Roman"/>
                  <w:color w:val="000000"/>
                </w:rPr>
                <w:delText>44</w:delText>
              </w:r>
              <w:r w:rsidDel="00287E72">
                <w:rPr>
                  <w:rFonts w:ascii="Times New Roman" w:eastAsia="標楷體" w:hAnsi="Times New Roman" w:cs="Times New Roman"/>
                  <w:color w:val="000000"/>
                </w:rPr>
                <w:delText>林班</w:delText>
              </w:r>
            </w:del>
          </w:p>
        </w:tc>
        <w:tc>
          <w:tcPr>
            <w:tcW w:w="7149" w:type="dxa"/>
            <w:vAlign w:val="center"/>
            <w:tcPrChange w:id="1610" w:author="瑋婷 徐" w:date="2025-01-03T17:43:00Z" w16du:dateUtc="2025-01-03T09:43:00Z">
              <w:tcPr>
                <w:tcW w:w="7149" w:type="dxa"/>
                <w:gridSpan w:val="2"/>
                <w:vAlign w:val="center"/>
              </w:tcPr>
            </w:tcPrChange>
          </w:tcPr>
          <w:p w14:paraId="4FB16B02" w14:textId="65691BA9" w:rsidR="00D93FCC" w:rsidDel="00287E72" w:rsidRDefault="002435EC">
            <w:pPr>
              <w:spacing w:line="360" w:lineRule="auto"/>
              <w:jc w:val="both"/>
              <w:rPr>
                <w:del w:id="1611" w:author="瑋婷 徐" w:date="2025-01-03T17:37:00Z" w16du:dateUtc="2025-01-03T09:37:00Z"/>
                <w:rFonts w:ascii="Times New Roman" w:eastAsia="標楷體" w:hAnsi="Times New Roman" w:cs="Times New Roman"/>
                <w:color w:val="000000"/>
              </w:rPr>
              <w:pPrChange w:id="1612" w:author="瑋婷 徐" w:date="2025-01-03T17:43:00Z" w16du:dateUtc="2025-01-03T09:43:00Z">
                <w:pPr/>
              </w:pPrChange>
            </w:pPr>
            <w:del w:id="1613" w:author="瑋婷 徐" w:date="2025-01-03T17:37:00Z" w16du:dateUtc="2025-01-03T09:37:00Z">
              <w:r w:rsidDel="00287E72">
                <w:rPr>
                  <w:rFonts w:ascii="Times New Roman" w:eastAsia="標楷體" w:hAnsi="Times New Roman" w:cs="Times New Roman"/>
                  <w:color w:val="000000"/>
                </w:rPr>
                <w:delText>盧冠廷</w:delText>
              </w:r>
            </w:del>
          </w:p>
        </w:tc>
      </w:tr>
      <w:tr w:rsidR="00287E72" w:rsidDel="00287E72" w14:paraId="2E90DD88" w14:textId="12F65523" w:rsidTr="00287E72">
        <w:trPr>
          <w:trHeight w:val="396"/>
          <w:del w:id="1614" w:author="瑋婷 徐" w:date="2025-01-03T17:37:00Z"/>
          <w:trPrChange w:id="1615" w:author="瑋婷 徐" w:date="2025-01-03T17:43:00Z" w16du:dateUtc="2025-01-03T09:43:00Z">
            <w:trPr>
              <w:gridBefore w:val="1"/>
              <w:trHeight w:val="396"/>
            </w:trPr>
          </w:trPrChange>
        </w:trPr>
        <w:tc>
          <w:tcPr>
            <w:tcW w:w="846" w:type="dxa"/>
            <w:vAlign w:val="center"/>
            <w:tcPrChange w:id="1616" w:author="瑋婷 徐" w:date="2025-01-03T17:43:00Z" w16du:dateUtc="2025-01-03T09:43:00Z">
              <w:tcPr>
                <w:tcW w:w="988" w:type="dxa"/>
                <w:gridSpan w:val="3"/>
                <w:vAlign w:val="center"/>
              </w:tcPr>
            </w:tcPrChange>
          </w:tcPr>
          <w:p w14:paraId="4818437B" w14:textId="1ADEA9C6" w:rsidR="00D93FCC" w:rsidDel="00287E72" w:rsidRDefault="002435EC">
            <w:pPr>
              <w:spacing w:line="360" w:lineRule="auto"/>
              <w:jc w:val="both"/>
              <w:rPr>
                <w:del w:id="1617" w:author="瑋婷 徐" w:date="2025-01-03T17:37:00Z" w16du:dateUtc="2025-01-03T09:37:00Z"/>
                <w:rFonts w:ascii="Times New Roman" w:eastAsia="標楷體" w:hAnsi="Times New Roman" w:cs="Times New Roman"/>
                <w:color w:val="000000"/>
              </w:rPr>
              <w:pPrChange w:id="1618" w:author="瑋婷 徐" w:date="2025-01-03T17:43:00Z" w16du:dateUtc="2025-01-03T09:43:00Z">
                <w:pPr>
                  <w:jc w:val="center"/>
                </w:pPr>
              </w:pPrChange>
            </w:pPr>
            <w:del w:id="1619" w:author="瑋婷 徐" w:date="2025-01-03T17:37:00Z" w16du:dateUtc="2025-01-03T09:37:00Z">
              <w:r w:rsidDel="00287E72">
                <w:rPr>
                  <w:rFonts w:ascii="Times New Roman" w:eastAsia="標楷體" w:hAnsi="Times New Roman" w:cs="Times New Roman"/>
                  <w:color w:val="000000"/>
                </w:rPr>
                <w:delText>8</w:delText>
              </w:r>
            </w:del>
          </w:p>
        </w:tc>
        <w:tc>
          <w:tcPr>
            <w:tcW w:w="1701" w:type="dxa"/>
            <w:vAlign w:val="center"/>
            <w:tcPrChange w:id="1620" w:author="瑋婷 徐" w:date="2025-01-03T17:43:00Z" w16du:dateUtc="2025-01-03T09:43:00Z">
              <w:tcPr>
                <w:tcW w:w="1842" w:type="dxa"/>
                <w:gridSpan w:val="4"/>
                <w:vAlign w:val="center"/>
              </w:tcPr>
            </w:tcPrChange>
          </w:tcPr>
          <w:p w14:paraId="65E1B2DA" w14:textId="5601C927" w:rsidR="00D93FCC" w:rsidDel="00287E72" w:rsidRDefault="002435EC">
            <w:pPr>
              <w:spacing w:line="360" w:lineRule="auto"/>
              <w:jc w:val="both"/>
              <w:rPr>
                <w:del w:id="1621" w:author="瑋婷 徐" w:date="2025-01-03T17:37:00Z" w16du:dateUtc="2025-01-03T09:37:00Z"/>
                <w:rFonts w:ascii="Times New Roman" w:eastAsia="標楷體" w:hAnsi="Times New Roman" w:cs="Times New Roman"/>
                <w:color w:val="000000"/>
              </w:rPr>
              <w:pPrChange w:id="1622" w:author="瑋婷 徐" w:date="2025-01-03T17:43:00Z" w16du:dateUtc="2025-01-03T09:43:00Z">
                <w:pPr/>
              </w:pPrChange>
            </w:pPr>
            <w:del w:id="1623" w:author="瑋婷 徐" w:date="2025-01-03T17:37:00Z" w16du:dateUtc="2025-01-03T09:37:00Z">
              <w:r w:rsidDel="00287E72">
                <w:rPr>
                  <w:rFonts w:ascii="Times New Roman" w:eastAsia="標楷體" w:hAnsi="Times New Roman" w:cs="Times New Roman"/>
                  <w:color w:val="000000"/>
                </w:rPr>
                <w:delText>MC-B08-16</w:delText>
              </w:r>
            </w:del>
          </w:p>
        </w:tc>
        <w:tc>
          <w:tcPr>
            <w:tcW w:w="4252" w:type="dxa"/>
            <w:vAlign w:val="center"/>
            <w:tcPrChange w:id="1624" w:author="瑋婷 徐" w:date="2025-01-03T17:43:00Z" w16du:dateUtc="2025-01-03T09:43:00Z">
              <w:tcPr>
                <w:tcW w:w="3969" w:type="dxa"/>
                <w:gridSpan w:val="3"/>
                <w:vAlign w:val="center"/>
              </w:tcPr>
            </w:tcPrChange>
          </w:tcPr>
          <w:p w14:paraId="1E9747FD" w14:textId="6C8AE84A" w:rsidR="00D93FCC" w:rsidDel="00287E72" w:rsidRDefault="002435EC">
            <w:pPr>
              <w:spacing w:line="360" w:lineRule="auto"/>
              <w:jc w:val="both"/>
              <w:rPr>
                <w:del w:id="1625" w:author="瑋婷 徐" w:date="2025-01-03T17:37:00Z" w16du:dateUtc="2025-01-03T09:37:00Z"/>
                <w:rFonts w:ascii="Times New Roman" w:eastAsia="標楷體" w:hAnsi="Times New Roman" w:cs="Times New Roman"/>
                <w:color w:val="000000"/>
              </w:rPr>
              <w:pPrChange w:id="1626" w:author="瑋婷 徐" w:date="2025-01-03T17:43:00Z" w16du:dateUtc="2025-01-03T09:43:00Z">
                <w:pPr/>
              </w:pPrChange>
            </w:pPr>
            <w:del w:id="1627" w:author="瑋婷 徐" w:date="2025-01-03T17:37:00Z" w16du:dateUtc="2025-01-03T09:37:00Z">
              <w:r w:rsidDel="00287E72">
                <w:rPr>
                  <w:rFonts w:ascii="Times New Roman" w:eastAsia="標楷體" w:hAnsi="Times New Roman" w:cs="Times New Roman"/>
                  <w:color w:val="000000"/>
                </w:rPr>
                <w:delText>大霸</w:delText>
              </w:r>
              <w:r w:rsidDel="00287E72">
                <w:rPr>
                  <w:rFonts w:ascii="Times New Roman" w:eastAsia="標楷體" w:hAnsi="Times New Roman" w:cs="Times New Roman"/>
                  <w:color w:val="000000"/>
                </w:rPr>
                <w:delText>A</w:delText>
              </w:r>
            </w:del>
          </w:p>
        </w:tc>
        <w:tc>
          <w:tcPr>
            <w:tcW w:w="7149" w:type="dxa"/>
            <w:vAlign w:val="center"/>
            <w:tcPrChange w:id="1628" w:author="瑋婷 徐" w:date="2025-01-03T17:43:00Z" w16du:dateUtc="2025-01-03T09:43:00Z">
              <w:tcPr>
                <w:tcW w:w="7149" w:type="dxa"/>
                <w:gridSpan w:val="2"/>
                <w:vAlign w:val="center"/>
              </w:tcPr>
            </w:tcPrChange>
          </w:tcPr>
          <w:p w14:paraId="2CB172E1" w14:textId="164FEAFB" w:rsidR="00D93FCC" w:rsidDel="00287E72" w:rsidRDefault="002435EC">
            <w:pPr>
              <w:spacing w:line="360" w:lineRule="auto"/>
              <w:jc w:val="both"/>
              <w:rPr>
                <w:del w:id="1629" w:author="瑋婷 徐" w:date="2025-01-03T17:37:00Z" w16du:dateUtc="2025-01-03T09:37:00Z"/>
                <w:rFonts w:ascii="Times New Roman" w:eastAsia="標楷體" w:hAnsi="Times New Roman" w:cs="Times New Roman"/>
                <w:color w:val="000000"/>
              </w:rPr>
              <w:pPrChange w:id="1630" w:author="瑋婷 徐" w:date="2025-01-03T17:43:00Z" w16du:dateUtc="2025-01-03T09:43:00Z">
                <w:pPr/>
              </w:pPrChange>
            </w:pPr>
            <w:del w:id="1631" w:author="瑋婷 徐" w:date="2025-01-03T17:37:00Z" w16du:dateUtc="2025-01-03T09:37:00Z">
              <w:r w:rsidDel="00287E72">
                <w:rPr>
                  <w:rFonts w:ascii="Times New Roman" w:eastAsia="標楷體" w:hAnsi="Times New Roman" w:cs="Times New Roman"/>
                  <w:color w:val="000000"/>
                </w:rPr>
                <w:delText>樂歐幸伐杜</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彭建豪</w:delText>
              </w:r>
            </w:del>
          </w:p>
        </w:tc>
      </w:tr>
      <w:tr w:rsidR="00287E72" w:rsidDel="00287E72" w14:paraId="1CBEBF8A" w14:textId="681E7C65" w:rsidTr="00287E72">
        <w:trPr>
          <w:trHeight w:val="396"/>
          <w:del w:id="1632" w:author="瑋婷 徐" w:date="2025-01-03T17:37:00Z"/>
          <w:trPrChange w:id="1633" w:author="瑋婷 徐" w:date="2025-01-03T17:43:00Z" w16du:dateUtc="2025-01-03T09:43:00Z">
            <w:trPr>
              <w:gridBefore w:val="1"/>
              <w:trHeight w:val="396"/>
            </w:trPr>
          </w:trPrChange>
        </w:trPr>
        <w:tc>
          <w:tcPr>
            <w:tcW w:w="846" w:type="dxa"/>
            <w:vAlign w:val="center"/>
            <w:tcPrChange w:id="1634" w:author="瑋婷 徐" w:date="2025-01-03T17:43:00Z" w16du:dateUtc="2025-01-03T09:43:00Z">
              <w:tcPr>
                <w:tcW w:w="846" w:type="dxa"/>
                <w:gridSpan w:val="2"/>
                <w:vAlign w:val="center"/>
              </w:tcPr>
            </w:tcPrChange>
          </w:tcPr>
          <w:p w14:paraId="068F824D" w14:textId="446CDEF5" w:rsidR="00D93FCC" w:rsidDel="00287E72" w:rsidRDefault="002435EC">
            <w:pPr>
              <w:spacing w:line="360" w:lineRule="auto"/>
              <w:jc w:val="both"/>
              <w:rPr>
                <w:del w:id="1635" w:author="瑋婷 徐" w:date="2025-01-03T17:37:00Z" w16du:dateUtc="2025-01-03T09:37:00Z"/>
                <w:rFonts w:ascii="Times New Roman" w:eastAsia="標楷體" w:hAnsi="Times New Roman" w:cs="Times New Roman"/>
                <w:color w:val="000000"/>
              </w:rPr>
              <w:pPrChange w:id="1636" w:author="瑋婷 徐" w:date="2025-01-03T17:43:00Z" w16du:dateUtc="2025-01-03T09:43:00Z">
                <w:pPr>
                  <w:jc w:val="center"/>
                </w:pPr>
              </w:pPrChange>
            </w:pPr>
            <w:del w:id="1637" w:author="瑋婷 徐" w:date="2025-01-03T17:37:00Z" w16du:dateUtc="2025-01-03T09:37:00Z">
              <w:r w:rsidDel="00287E72">
                <w:rPr>
                  <w:rFonts w:ascii="Times New Roman" w:eastAsia="標楷體" w:hAnsi="Times New Roman" w:cs="Times New Roman"/>
                  <w:color w:val="000000"/>
                </w:rPr>
                <w:delText>9</w:delText>
              </w:r>
            </w:del>
          </w:p>
        </w:tc>
        <w:tc>
          <w:tcPr>
            <w:tcW w:w="1701" w:type="dxa"/>
            <w:vAlign w:val="center"/>
            <w:tcPrChange w:id="1638" w:author="瑋婷 徐" w:date="2025-01-03T17:43:00Z" w16du:dateUtc="2025-01-03T09:43:00Z">
              <w:tcPr>
                <w:tcW w:w="1701" w:type="dxa"/>
                <w:gridSpan w:val="4"/>
                <w:vAlign w:val="center"/>
              </w:tcPr>
            </w:tcPrChange>
          </w:tcPr>
          <w:p w14:paraId="4A8679EC" w14:textId="130B8CDA" w:rsidR="00D93FCC" w:rsidDel="00287E72" w:rsidRDefault="002435EC">
            <w:pPr>
              <w:spacing w:line="360" w:lineRule="auto"/>
              <w:jc w:val="both"/>
              <w:rPr>
                <w:del w:id="1639" w:author="瑋婷 徐" w:date="2025-01-03T17:37:00Z" w16du:dateUtc="2025-01-03T09:37:00Z"/>
                <w:rFonts w:ascii="Times New Roman" w:eastAsia="標楷體" w:hAnsi="Times New Roman" w:cs="Times New Roman"/>
                <w:color w:val="000000"/>
              </w:rPr>
              <w:pPrChange w:id="1640" w:author="瑋婷 徐" w:date="2025-01-03T17:43:00Z" w16du:dateUtc="2025-01-03T09:43:00Z">
                <w:pPr/>
              </w:pPrChange>
            </w:pPr>
            <w:del w:id="1641" w:author="瑋婷 徐" w:date="2025-01-03T17:37:00Z" w16du:dateUtc="2025-01-03T09:37:00Z">
              <w:r w:rsidDel="00287E72">
                <w:rPr>
                  <w:rFonts w:ascii="Times New Roman" w:eastAsia="標楷體" w:hAnsi="Times New Roman" w:cs="Times New Roman"/>
                  <w:color w:val="000000"/>
                </w:rPr>
                <w:delText>MA-B09-02</w:delText>
              </w:r>
            </w:del>
          </w:p>
        </w:tc>
        <w:tc>
          <w:tcPr>
            <w:tcW w:w="4252" w:type="dxa"/>
            <w:vAlign w:val="center"/>
            <w:tcPrChange w:id="1642" w:author="瑋婷 徐" w:date="2025-01-03T17:43:00Z" w16du:dateUtc="2025-01-03T09:43:00Z">
              <w:tcPr>
                <w:tcW w:w="4252" w:type="dxa"/>
                <w:gridSpan w:val="4"/>
                <w:vAlign w:val="center"/>
              </w:tcPr>
            </w:tcPrChange>
          </w:tcPr>
          <w:p w14:paraId="2400242F" w14:textId="24842FD9" w:rsidR="00D93FCC" w:rsidDel="00287E72" w:rsidRDefault="002435EC">
            <w:pPr>
              <w:spacing w:line="360" w:lineRule="auto"/>
              <w:jc w:val="both"/>
              <w:rPr>
                <w:del w:id="1643" w:author="瑋婷 徐" w:date="2025-01-03T17:37:00Z" w16du:dateUtc="2025-01-03T09:37:00Z"/>
                <w:rFonts w:ascii="Times New Roman" w:eastAsia="標楷體" w:hAnsi="Times New Roman" w:cs="Times New Roman"/>
                <w:color w:val="000000"/>
              </w:rPr>
              <w:pPrChange w:id="1644" w:author="瑋婷 徐" w:date="2025-01-03T17:43:00Z" w16du:dateUtc="2025-01-03T09:43:00Z">
                <w:pPr/>
              </w:pPrChange>
            </w:pPr>
            <w:del w:id="1645" w:author="瑋婷 徐" w:date="2025-01-03T17:37:00Z" w16du:dateUtc="2025-01-03T09:37:00Z">
              <w:r w:rsidDel="00287E72">
                <w:rPr>
                  <w:rFonts w:ascii="Times New Roman" w:eastAsia="標楷體" w:hAnsi="Times New Roman" w:cs="Times New Roman"/>
                  <w:color w:val="000000"/>
                </w:rPr>
                <w:delText>信賢</w:delText>
              </w:r>
            </w:del>
          </w:p>
        </w:tc>
        <w:tc>
          <w:tcPr>
            <w:tcW w:w="7149" w:type="dxa"/>
            <w:vAlign w:val="center"/>
            <w:tcPrChange w:id="1646" w:author="瑋婷 徐" w:date="2025-01-03T17:43:00Z" w16du:dateUtc="2025-01-03T09:43:00Z">
              <w:tcPr>
                <w:tcW w:w="7149" w:type="dxa"/>
                <w:gridSpan w:val="2"/>
                <w:vAlign w:val="center"/>
              </w:tcPr>
            </w:tcPrChange>
          </w:tcPr>
          <w:p w14:paraId="3478E38F" w14:textId="6518165B" w:rsidR="00D93FCC" w:rsidDel="00287E72" w:rsidRDefault="002435EC">
            <w:pPr>
              <w:spacing w:line="360" w:lineRule="auto"/>
              <w:jc w:val="both"/>
              <w:rPr>
                <w:del w:id="1647" w:author="瑋婷 徐" w:date="2025-01-03T17:37:00Z" w16du:dateUtc="2025-01-03T09:37:00Z"/>
                <w:rFonts w:ascii="Times New Roman" w:eastAsia="標楷體" w:hAnsi="Times New Roman" w:cs="Times New Roman"/>
                <w:color w:val="000000"/>
              </w:rPr>
              <w:pPrChange w:id="1648" w:author="瑋婷 徐" w:date="2025-01-03T17:43:00Z" w16du:dateUtc="2025-01-03T09:43:00Z">
                <w:pPr/>
              </w:pPrChange>
            </w:pPr>
            <w:del w:id="1649" w:author="瑋婷 徐" w:date="2025-01-03T17:37:00Z" w16du:dateUtc="2025-01-03T09:37:00Z">
              <w:r w:rsidDel="00287E72">
                <w:rPr>
                  <w:rFonts w:ascii="Times New Roman" w:eastAsia="標楷體" w:hAnsi="Times New Roman" w:cs="Times New Roman"/>
                  <w:color w:val="000000"/>
                </w:rPr>
                <w:delText>陳鴻照、宋曉菁</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陳鴻照</w:delText>
              </w:r>
            </w:del>
          </w:p>
        </w:tc>
      </w:tr>
      <w:tr w:rsidR="00287E72" w:rsidDel="00287E72" w14:paraId="59598B13" w14:textId="5EF13AD2" w:rsidTr="00287E72">
        <w:trPr>
          <w:trHeight w:val="396"/>
          <w:del w:id="1650" w:author="瑋婷 徐" w:date="2025-01-03T17:37:00Z"/>
          <w:trPrChange w:id="1651" w:author="瑋婷 徐" w:date="2025-01-03T17:43:00Z" w16du:dateUtc="2025-01-03T09:43:00Z">
            <w:trPr>
              <w:gridBefore w:val="1"/>
              <w:trHeight w:val="396"/>
            </w:trPr>
          </w:trPrChange>
        </w:trPr>
        <w:tc>
          <w:tcPr>
            <w:tcW w:w="846" w:type="dxa"/>
            <w:vAlign w:val="center"/>
            <w:tcPrChange w:id="1652" w:author="瑋婷 徐" w:date="2025-01-03T17:43:00Z" w16du:dateUtc="2025-01-03T09:43:00Z">
              <w:tcPr>
                <w:tcW w:w="846" w:type="dxa"/>
                <w:gridSpan w:val="2"/>
                <w:vAlign w:val="center"/>
              </w:tcPr>
            </w:tcPrChange>
          </w:tcPr>
          <w:p w14:paraId="5CC6DBC3" w14:textId="63991F45" w:rsidR="00D93FCC" w:rsidDel="00287E72" w:rsidRDefault="002435EC">
            <w:pPr>
              <w:spacing w:line="360" w:lineRule="auto"/>
              <w:jc w:val="both"/>
              <w:rPr>
                <w:del w:id="1653" w:author="瑋婷 徐" w:date="2025-01-03T17:37:00Z" w16du:dateUtc="2025-01-03T09:37:00Z"/>
                <w:rFonts w:ascii="Times New Roman" w:eastAsia="標楷體" w:hAnsi="Times New Roman" w:cs="Times New Roman"/>
                <w:color w:val="000000"/>
              </w:rPr>
              <w:pPrChange w:id="1654" w:author="瑋婷 徐" w:date="2025-01-03T17:43:00Z" w16du:dateUtc="2025-01-03T09:43:00Z">
                <w:pPr>
                  <w:jc w:val="center"/>
                </w:pPr>
              </w:pPrChange>
            </w:pPr>
            <w:del w:id="1655" w:author="瑋婷 徐" w:date="2025-01-03T17:37:00Z" w16du:dateUtc="2025-01-03T09:37:00Z">
              <w:r w:rsidDel="00287E72">
                <w:rPr>
                  <w:rFonts w:ascii="Times New Roman" w:eastAsia="標楷體" w:hAnsi="Times New Roman" w:cs="Times New Roman"/>
                  <w:color w:val="000000"/>
                </w:rPr>
                <w:delText>10</w:delText>
              </w:r>
            </w:del>
          </w:p>
        </w:tc>
        <w:tc>
          <w:tcPr>
            <w:tcW w:w="1701" w:type="dxa"/>
            <w:vAlign w:val="center"/>
            <w:tcPrChange w:id="1656" w:author="瑋婷 徐" w:date="2025-01-03T17:43:00Z" w16du:dateUtc="2025-01-03T09:43:00Z">
              <w:tcPr>
                <w:tcW w:w="1701" w:type="dxa"/>
                <w:gridSpan w:val="4"/>
                <w:vAlign w:val="center"/>
              </w:tcPr>
            </w:tcPrChange>
          </w:tcPr>
          <w:p w14:paraId="53E99E62" w14:textId="48FCE1B9" w:rsidR="00D93FCC" w:rsidDel="00287E72" w:rsidRDefault="002435EC">
            <w:pPr>
              <w:spacing w:line="360" w:lineRule="auto"/>
              <w:jc w:val="both"/>
              <w:rPr>
                <w:del w:id="1657" w:author="瑋婷 徐" w:date="2025-01-03T17:37:00Z" w16du:dateUtc="2025-01-03T09:37:00Z"/>
                <w:rFonts w:ascii="Times New Roman" w:eastAsia="標楷體" w:hAnsi="Times New Roman" w:cs="Times New Roman"/>
                <w:color w:val="000000"/>
              </w:rPr>
              <w:pPrChange w:id="1658" w:author="瑋婷 徐" w:date="2025-01-03T17:43:00Z" w16du:dateUtc="2025-01-03T09:43:00Z">
                <w:pPr/>
              </w:pPrChange>
            </w:pPr>
            <w:del w:id="1659" w:author="瑋婷 徐" w:date="2025-01-03T17:37:00Z" w16du:dateUtc="2025-01-03T09:37:00Z">
              <w:r w:rsidDel="00287E72">
                <w:rPr>
                  <w:rFonts w:ascii="Times New Roman" w:eastAsia="標楷體" w:hAnsi="Times New Roman" w:cs="Times New Roman"/>
                  <w:color w:val="000000"/>
                </w:rPr>
                <w:delText>MA-B09-12</w:delText>
              </w:r>
            </w:del>
          </w:p>
        </w:tc>
        <w:tc>
          <w:tcPr>
            <w:tcW w:w="4252" w:type="dxa"/>
            <w:vAlign w:val="center"/>
            <w:tcPrChange w:id="1660" w:author="瑋婷 徐" w:date="2025-01-03T17:43:00Z" w16du:dateUtc="2025-01-03T09:43:00Z">
              <w:tcPr>
                <w:tcW w:w="4252" w:type="dxa"/>
                <w:gridSpan w:val="4"/>
                <w:vAlign w:val="center"/>
              </w:tcPr>
            </w:tcPrChange>
          </w:tcPr>
          <w:p w14:paraId="446DE793" w14:textId="58EB88BC" w:rsidR="00D93FCC" w:rsidDel="00287E72" w:rsidRDefault="002435EC">
            <w:pPr>
              <w:spacing w:line="360" w:lineRule="auto"/>
              <w:jc w:val="both"/>
              <w:rPr>
                <w:del w:id="1661" w:author="瑋婷 徐" w:date="2025-01-03T17:37:00Z" w16du:dateUtc="2025-01-03T09:37:00Z"/>
                <w:rFonts w:ascii="Times New Roman" w:eastAsia="標楷體" w:hAnsi="Times New Roman" w:cs="Times New Roman"/>
                <w:color w:val="000000"/>
              </w:rPr>
              <w:pPrChange w:id="1662" w:author="瑋婷 徐" w:date="2025-01-03T17:43:00Z" w16du:dateUtc="2025-01-03T09:43:00Z">
                <w:pPr/>
              </w:pPrChange>
            </w:pPr>
            <w:del w:id="1663" w:author="瑋婷 徐" w:date="2025-01-03T17:37:00Z" w16du:dateUtc="2025-01-03T09:37:00Z">
              <w:r w:rsidDel="00287E72">
                <w:rPr>
                  <w:rFonts w:ascii="Times New Roman" w:eastAsia="標楷體" w:hAnsi="Times New Roman" w:cs="Times New Roman"/>
                  <w:color w:val="000000"/>
                </w:rPr>
                <w:delText>東滿步道</w:delText>
              </w:r>
              <w:r w:rsidDel="00287E72">
                <w:rPr>
                  <w:rFonts w:ascii="Times New Roman" w:eastAsia="標楷體" w:hAnsi="Times New Roman" w:cs="Times New Roman"/>
                  <w:color w:val="000000"/>
                </w:rPr>
                <w:delText>(</w:delText>
              </w:r>
              <w:r w:rsidDel="00287E72">
                <w:rPr>
                  <w:rFonts w:ascii="Times New Roman" w:eastAsia="標楷體" w:hAnsi="Times New Roman" w:cs="Times New Roman"/>
                  <w:color w:val="000000"/>
                </w:rPr>
                <w:delText>烏來事業區第</w:delText>
              </w:r>
              <w:r w:rsidDel="00287E72">
                <w:rPr>
                  <w:rFonts w:ascii="Times New Roman" w:eastAsia="標楷體" w:hAnsi="Times New Roman" w:cs="Times New Roman"/>
                  <w:color w:val="000000"/>
                </w:rPr>
                <w:delText>36</w:delText>
              </w:r>
              <w:r w:rsidDel="00287E72">
                <w:rPr>
                  <w:rFonts w:ascii="Times New Roman" w:eastAsia="標楷體" w:hAnsi="Times New Roman" w:cs="Times New Roman"/>
                  <w:color w:val="000000"/>
                </w:rPr>
                <w:delText>林班</w:delText>
              </w:r>
              <w:r w:rsidDel="00287E72">
                <w:rPr>
                  <w:rFonts w:ascii="Times New Roman" w:eastAsia="標楷體" w:hAnsi="Times New Roman" w:cs="Times New Roman"/>
                  <w:color w:val="000000"/>
                </w:rPr>
                <w:delText>)</w:delText>
              </w:r>
            </w:del>
          </w:p>
        </w:tc>
        <w:tc>
          <w:tcPr>
            <w:tcW w:w="7149" w:type="dxa"/>
            <w:vAlign w:val="center"/>
            <w:tcPrChange w:id="1664" w:author="瑋婷 徐" w:date="2025-01-03T17:43:00Z" w16du:dateUtc="2025-01-03T09:43:00Z">
              <w:tcPr>
                <w:tcW w:w="7149" w:type="dxa"/>
                <w:gridSpan w:val="2"/>
                <w:vAlign w:val="center"/>
              </w:tcPr>
            </w:tcPrChange>
          </w:tcPr>
          <w:p w14:paraId="4759C14D" w14:textId="5281F718" w:rsidR="00D93FCC" w:rsidDel="00287E72" w:rsidRDefault="002435EC">
            <w:pPr>
              <w:spacing w:line="360" w:lineRule="auto"/>
              <w:jc w:val="both"/>
              <w:rPr>
                <w:del w:id="1665" w:author="瑋婷 徐" w:date="2025-01-03T17:37:00Z" w16du:dateUtc="2025-01-03T09:37:00Z"/>
                <w:rFonts w:ascii="Times New Roman" w:eastAsia="標楷體" w:hAnsi="Times New Roman" w:cs="Times New Roman"/>
                <w:color w:val="000000"/>
              </w:rPr>
              <w:pPrChange w:id="1666" w:author="瑋婷 徐" w:date="2025-01-03T17:43:00Z" w16du:dateUtc="2025-01-03T09:43:00Z">
                <w:pPr/>
              </w:pPrChange>
            </w:pPr>
            <w:del w:id="1667" w:author="瑋婷 徐" w:date="2025-01-03T17:37:00Z" w16du:dateUtc="2025-01-03T09:37:00Z">
              <w:r w:rsidDel="00287E72">
                <w:rPr>
                  <w:rFonts w:ascii="Times New Roman" w:eastAsia="標楷體" w:hAnsi="Times New Roman" w:cs="Times New Roman"/>
                  <w:color w:val="000000"/>
                </w:rPr>
                <w:delText>范開翔、黃裕鍇</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黃裕鍇</w:delText>
              </w:r>
            </w:del>
          </w:p>
        </w:tc>
      </w:tr>
      <w:tr w:rsidR="00287E72" w:rsidDel="00287E72" w14:paraId="6BEAC3BF" w14:textId="6ECF2F56" w:rsidTr="00287E72">
        <w:trPr>
          <w:trHeight w:val="396"/>
          <w:del w:id="1668" w:author="瑋婷 徐" w:date="2025-01-03T17:37:00Z"/>
          <w:trPrChange w:id="1669" w:author="瑋婷 徐" w:date="2025-01-03T17:43:00Z" w16du:dateUtc="2025-01-03T09:43:00Z">
            <w:trPr>
              <w:gridBefore w:val="1"/>
              <w:trHeight w:val="396"/>
            </w:trPr>
          </w:trPrChange>
        </w:trPr>
        <w:tc>
          <w:tcPr>
            <w:tcW w:w="846" w:type="dxa"/>
            <w:vAlign w:val="center"/>
            <w:tcPrChange w:id="1670" w:author="瑋婷 徐" w:date="2025-01-03T17:43:00Z" w16du:dateUtc="2025-01-03T09:43:00Z">
              <w:tcPr>
                <w:tcW w:w="846" w:type="dxa"/>
                <w:gridSpan w:val="2"/>
                <w:vAlign w:val="center"/>
              </w:tcPr>
            </w:tcPrChange>
          </w:tcPr>
          <w:p w14:paraId="5B394B84" w14:textId="77341BCC" w:rsidR="00D93FCC" w:rsidDel="00287E72" w:rsidRDefault="002435EC">
            <w:pPr>
              <w:spacing w:line="360" w:lineRule="auto"/>
              <w:jc w:val="both"/>
              <w:rPr>
                <w:del w:id="1671" w:author="瑋婷 徐" w:date="2025-01-03T17:37:00Z" w16du:dateUtc="2025-01-03T09:37:00Z"/>
                <w:rFonts w:ascii="Times New Roman" w:eastAsia="標楷體" w:hAnsi="Times New Roman" w:cs="Times New Roman"/>
                <w:color w:val="000000"/>
              </w:rPr>
              <w:pPrChange w:id="1672" w:author="瑋婷 徐" w:date="2025-01-03T17:43:00Z" w16du:dateUtc="2025-01-03T09:43:00Z">
                <w:pPr>
                  <w:jc w:val="center"/>
                </w:pPr>
              </w:pPrChange>
            </w:pPr>
            <w:del w:id="1673" w:author="瑋婷 徐" w:date="2025-01-03T17:37:00Z" w16du:dateUtc="2025-01-03T09:37:00Z">
              <w:r w:rsidDel="00287E72">
                <w:rPr>
                  <w:rFonts w:ascii="Times New Roman" w:eastAsia="標楷體" w:hAnsi="Times New Roman" w:cs="Times New Roman"/>
                  <w:color w:val="000000"/>
                </w:rPr>
                <w:delText>11</w:delText>
              </w:r>
            </w:del>
          </w:p>
        </w:tc>
        <w:tc>
          <w:tcPr>
            <w:tcW w:w="1701" w:type="dxa"/>
            <w:vAlign w:val="center"/>
            <w:tcPrChange w:id="1674" w:author="瑋婷 徐" w:date="2025-01-03T17:43:00Z" w16du:dateUtc="2025-01-03T09:43:00Z">
              <w:tcPr>
                <w:tcW w:w="1701" w:type="dxa"/>
                <w:gridSpan w:val="4"/>
                <w:vAlign w:val="center"/>
              </w:tcPr>
            </w:tcPrChange>
          </w:tcPr>
          <w:p w14:paraId="4012EB35" w14:textId="2323F1D5" w:rsidR="00D93FCC" w:rsidDel="00287E72" w:rsidRDefault="002435EC">
            <w:pPr>
              <w:spacing w:line="360" w:lineRule="auto"/>
              <w:jc w:val="both"/>
              <w:rPr>
                <w:del w:id="1675" w:author="瑋婷 徐" w:date="2025-01-03T17:37:00Z" w16du:dateUtc="2025-01-03T09:37:00Z"/>
                <w:rFonts w:ascii="Times New Roman" w:eastAsia="標楷體" w:hAnsi="Times New Roman" w:cs="Times New Roman"/>
                <w:color w:val="000000"/>
              </w:rPr>
              <w:pPrChange w:id="1676" w:author="瑋婷 徐" w:date="2025-01-03T17:43:00Z" w16du:dateUtc="2025-01-03T09:43:00Z">
                <w:pPr/>
              </w:pPrChange>
            </w:pPr>
            <w:del w:id="1677" w:author="瑋婷 徐" w:date="2025-01-03T17:37:00Z" w16du:dateUtc="2025-01-03T09:37:00Z">
              <w:r w:rsidDel="00287E72">
                <w:rPr>
                  <w:rFonts w:ascii="Times New Roman" w:eastAsia="標楷體" w:hAnsi="Times New Roman" w:cs="Times New Roman"/>
                  <w:color w:val="000000"/>
                </w:rPr>
                <w:delText>MB-C10-04</w:delText>
              </w:r>
            </w:del>
          </w:p>
        </w:tc>
        <w:tc>
          <w:tcPr>
            <w:tcW w:w="4252" w:type="dxa"/>
            <w:vAlign w:val="center"/>
            <w:tcPrChange w:id="1678" w:author="瑋婷 徐" w:date="2025-01-03T17:43:00Z" w16du:dateUtc="2025-01-03T09:43:00Z">
              <w:tcPr>
                <w:tcW w:w="4252" w:type="dxa"/>
                <w:gridSpan w:val="4"/>
                <w:vAlign w:val="center"/>
              </w:tcPr>
            </w:tcPrChange>
          </w:tcPr>
          <w:p w14:paraId="30D62B71" w14:textId="47B21E8E" w:rsidR="00D93FCC" w:rsidDel="00287E72" w:rsidRDefault="002435EC">
            <w:pPr>
              <w:spacing w:line="360" w:lineRule="auto"/>
              <w:jc w:val="both"/>
              <w:rPr>
                <w:del w:id="1679" w:author="瑋婷 徐" w:date="2025-01-03T17:37:00Z" w16du:dateUtc="2025-01-03T09:37:00Z"/>
                <w:rFonts w:ascii="Times New Roman" w:eastAsia="標楷體" w:hAnsi="Times New Roman" w:cs="Times New Roman"/>
                <w:color w:val="000000"/>
              </w:rPr>
              <w:pPrChange w:id="1680" w:author="瑋婷 徐" w:date="2025-01-03T17:43:00Z" w16du:dateUtc="2025-01-03T09:43:00Z">
                <w:pPr/>
              </w:pPrChange>
            </w:pPr>
            <w:del w:id="1681" w:author="瑋婷 徐" w:date="2025-01-03T17:37:00Z" w16du:dateUtc="2025-01-03T09:37:00Z">
              <w:r w:rsidDel="00287E72">
                <w:rPr>
                  <w:rFonts w:ascii="Times New Roman" w:eastAsia="標楷體" w:hAnsi="Times New Roman" w:cs="Times New Roman"/>
                  <w:color w:val="000000"/>
                </w:rPr>
                <w:delText>台</w:delText>
              </w:r>
              <w:r w:rsidDel="00287E72">
                <w:rPr>
                  <w:rFonts w:ascii="Times New Roman" w:eastAsia="標楷體" w:hAnsi="Times New Roman" w:cs="Times New Roman"/>
                  <w:color w:val="000000"/>
                </w:rPr>
                <w:delText>8</w:delText>
              </w:r>
              <w:r w:rsidDel="00287E72">
                <w:rPr>
                  <w:rFonts w:ascii="Times New Roman" w:eastAsia="標楷體" w:hAnsi="Times New Roman" w:cs="Times New Roman"/>
                  <w:color w:val="000000"/>
                </w:rPr>
                <w:delText>線</w:delText>
              </w:r>
              <w:r w:rsidDel="00287E72">
                <w:rPr>
                  <w:rFonts w:ascii="Times New Roman" w:eastAsia="標楷體" w:hAnsi="Times New Roman" w:cs="Times New Roman"/>
                  <w:color w:val="000000"/>
                </w:rPr>
                <w:delText>92k</w:delText>
              </w:r>
            </w:del>
          </w:p>
        </w:tc>
        <w:tc>
          <w:tcPr>
            <w:tcW w:w="7149" w:type="dxa"/>
            <w:vAlign w:val="center"/>
            <w:tcPrChange w:id="1682" w:author="瑋婷 徐" w:date="2025-01-03T17:43:00Z" w16du:dateUtc="2025-01-03T09:43:00Z">
              <w:tcPr>
                <w:tcW w:w="7149" w:type="dxa"/>
                <w:gridSpan w:val="2"/>
                <w:vAlign w:val="center"/>
              </w:tcPr>
            </w:tcPrChange>
          </w:tcPr>
          <w:p w14:paraId="234D6A11" w14:textId="4D3B1631" w:rsidR="00D93FCC" w:rsidDel="00287E72" w:rsidRDefault="002435EC">
            <w:pPr>
              <w:spacing w:line="360" w:lineRule="auto"/>
              <w:jc w:val="both"/>
              <w:rPr>
                <w:del w:id="1683" w:author="瑋婷 徐" w:date="2025-01-03T17:37:00Z" w16du:dateUtc="2025-01-03T09:37:00Z"/>
                <w:rFonts w:ascii="Times New Roman" w:eastAsia="標楷體" w:hAnsi="Times New Roman" w:cs="Times New Roman"/>
                <w:color w:val="000000"/>
              </w:rPr>
              <w:pPrChange w:id="1684" w:author="瑋婷 徐" w:date="2025-01-03T17:43:00Z" w16du:dateUtc="2025-01-03T09:43:00Z">
                <w:pPr/>
              </w:pPrChange>
            </w:pPr>
            <w:del w:id="1685" w:author="瑋婷 徐" w:date="2025-01-03T17:37:00Z" w16du:dateUtc="2025-01-03T09:37:00Z">
              <w:r w:rsidDel="00287E72">
                <w:rPr>
                  <w:rFonts w:ascii="Times New Roman" w:eastAsia="標楷體" w:hAnsi="Times New Roman" w:cs="Times New Roman"/>
                  <w:b/>
                  <w:bCs/>
                  <w:color w:val="000000"/>
                </w:rPr>
                <w:delText>陳科綬</w:delText>
              </w:r>
              <w:r w:rsidDel="00287E72">
                <w:rPr>
                  <w:rFonts w:ascii="Times New Roman" w:eastAsia="標楷體" w:hAnsi="Times New Roman" w:cs="Times New Roman"/>
                  <w:b/>
                  <w:bCs/>
                  <w:color w:val="000000"/>
                  <w:vertAlign w:val="superscript"/>
                </w:rPr>
                <w:delText>a</w:delText>
              </w:r>
              <w:r w:rsidDel="00287E72">
                <w:rPr>
                  <w:rFonts w:ascii="Times New Roman" w:eastAsia="標楷體" w:hAnsi="Times New Roman" w:cs="Times New Roman"/>
                  <w:color w:val="000000"/>
                </w:rPr>
                <w:delText>、陳文祥、廖俊忠</w:delText>
              </w:r>
              <w:r w:rsidDel="00287E72">
                <w:rPr>
                  <w:rFonts w:ascii="Times New Roman" w:eastAsia="標楷體" w:hAnsi="Times New Roman" w:cs="Times New Roman"/>
                  <w:color w:val="000000"/>
                </w:rPr>
                <w:delText xml:space="preserve"> //</w:delText>
              </w:r>
              <w:r w:rsidDel="00287E72">
                <w:rPr>
                  <w:rFonts w:ascii="Times New Roman" w:eastAsia="標楷體" w:hAnsi="Times New Roman" w:cs="Times New Roman"/>
                  <w:b/>
                  <w:bCs/>
                  <w:color w:val="000000"/>
                </w:rPr>
                <w:delText>陳科綬</w:delText>
              </w:r>
              <w:r w:rsidDel="00287E72">
                <w:rPr>
                  <w:rFonts w:ascii="Times New Roman" w:eastAsia="標楷體" w:hAnsi="Times New Roman" w:cs="Times New Roman"/>
                  <w:b/>
                  <w:bCs/>
                  <w:color w:val="000000"/>
                  <w:vertAlign w:val="superscript"/>
                </w:rPr>
                <w:delText>a</w:delText>
              </w:r>
              <w:r w:rsidDel="00287E72">
                <w:rPr>
                  <w:rFonts w:ascii="Times New Roman" w:eastAsia="標楷體" w:hAnsi="Times New Roman" w:cs="Times New Roman"/>
                  <w:color w:val="000000"/>
                </w:rPr>
                <w:delText>、陳文祥</w:delText>
              </w:r>
            </w:del>
          </w:p>
        </w:tc>
      </w:tr>
      <w:tr w:rsidR="00287E72" w:rsidDel="00287E72" w14:paraId="2431D266" w14:textId="199412AD" w:rsidTr="00287E72">
        <w:trPr>
          <w:trHeight w:val="396"/>
          <w:del w:id="1686" w:author="瑋婷 徐" w:date="2025-01-03T17:37:00Z"/>
          <w:trPrChange w:id="1687" w:author="瑋婷 徐" w:date="2025-01-03T17:43:00Z" w16du:dateUtc="2025-01-03T09:43:00Z">
            <w:trPr>
              <w:gridBefore w:val="1"/>
              <w:trHeight w:val="396"/>
            </w:trPr>
          </w:trPrChange>
        </w:trPr>
        <w:tc>
          <w:tcPr>
            <w:tcW w:w="846" w:type="dxa"/>
            <w:vAlign w:val="center"/>
            <w:tcPrChange w:id="1688" w:author="瑋婷 徐" w:date="2025-01-03T17:43:00Z" w16du:dateUtc="2025-01-03T09:43:00Z">
              <w:tcPr>
                <w:tcW w:w="846" w:type="dxa"/>
                <w:gridSpan w:val="2"/>
                <w:vAlign w:val="center"/>
              </w:tcPr>
            </w:tcPrChange>
          </w:tcPr>
          <w:p w14:paraId="286471B8" w14:textId="52EF613A" w:rsidR="00D93FCC" w:rsidDel="00287E72" w:rsidRDefault="002435EC">
            <w:pPr>
              <w:spacing w:line="360" w:lineRule="auto"/>
              <w:jc w:val="both"/>
              <w:rPr>
                <w:del w:id="1689" w:author="瑋婷 徐" w:date="2025-01-03T17:37:00Z" w16du:dateUtc="2025-01-03T09:37:00Z"/>
                <w:rFonts w:ascii="Times New Roman" w:eastAsia="標楷體" w:hAnsi="Times New Roman" w:cs="Times New Roman"/>
                <w:color w:val="000000"/>
              </w:rPr>
              <w:pPrChange w:id="1690" w:author="瑋婷 徐" w:date="2025-01-03T17:43:00Z" w16du:dateUtc="2025-01-03T09:43:00Z">
                <w:pPr>
                  <w:jc w:val="center"/>
                </w:pPr>
              </w:pPrChange>
            </w:pPr>
            <w:del w:id="1691" w:author="瑋婷 徐" w:date="2025-01-03T17:37:00Z" w16du:dateUtc="2025-01-03T09:37:00Z">
              <w:r w:rsidDel="00287E72">
                <w:rPr>
                  <w:rFonts w:ascii="Times New Roman" w:eastAsia="標楷體" w:hAnsi="Times New Roman" w:cs="Times New Roman"/>
                  <w:color w:val="000000"/>
                </w:rPr>
                <w:delText>12</w:delText>
              </w:r>
            </w:del>
          </w:p>
        </w:tc>
        <w:tc>
          <w:tcPr>
            <w:tcW w:w="1701" w:type="dxa"/>
            <w:vAlign w:val="center"/>
            <w:tcPrChange w:id="1692" w:author="瑋婷 徐" w:date="2025-01-03T17:43:00Z" w16du:dateUtc="2025-01-03T09:43:00Z">
              <w:tcPr>
                <w:tcW w:w="1559" w:type="dxa"/>
                <w:gridSpan w:val="2"/>
                <w:vAlign w:val="center"/>
              </w:tcPr>
            </w:tcPrChange>
          </w:tcPr>
          <w:p w14:paraId="306B7916" w14:textId="5C2EA5E4" w:rsidR="00D93FCC" w:rsidDel="00287E72" w:rsidRDefault="002435EC">
            <w:pPr>
              <w:spacing w:line="360" w:lineRule="auto"/>
              <w:jc w:val="both"/>
              <w:rPr>
                <w:del w:id="1693" w:author="瑋婷 徐" w:date="2025-01-03T17:37:00Z" w16du:dateUtc="2025-01-03T09:37:00Z"/>
                <w:rFonts w:ascii="Times New Roman" w:eastAsia="標楷體" w:hAnsi="Times New Roman" w:cs="Times New Roman"/>
                <w:color w:val="000000"/>
              </w:rPr>
              <w:pPrChange w:id="1694" w:author="瑋婷 徐" w:date="2025-01-03T17:43:00Z" w16du:dateUtc="2025-01-03T09:43:00Z">
                <w:pPr/>
              </w:pPrChange>
            </w:pPr>
            <w:del w:id="1695" w:author="瑋婷 徐" w:date="2025-01-03T17:37:00Z" w16du:dateUtc="2025-01-03T09:37:00Z">
              <w:r w:rsidDel="00287E72">
                <w:rPr>
                  <w:rFonts w:ascii="Times New Roman" w:eastAsia="標楷體" w:hAnsi="Times New Roman" w:cs="Times New Roman"/>
                  <w:color w:val="000000"/>
                </w:rPr>
                <w:delText>MB-C11-11</w:delText>
              </w:r>
            </w:del>
          </w:p>
        </w:tc>
        <w:tc>
          <w:tcPr>
            <w:tcW w:w="4252" w:type="dxa"/>
            <w:vAlign w:val="center"/>
            <w:tcPrChange w:id="1696" w:author="瑋婷 徐" w:date="2025-01-03T17:43:00Z" w16du:dateUtc="2025-01-03T09:43:00Z">
              <w:tcPr>
                <w:tcW w:w="4394" w:type="dxa"/>
                <w:gridSpan w:val="6"/>
                <w:vAlign w:val="center"/>
              </w:tcPr>
            </w:tcPrChange>
          </w:tcPr>
          <w:p w14:paraId="26110148" w14:textId="1F4E1FB3" w:rsidR="00D93FCC" w:rsidDel="00287E72" w:rsidRDefault="002435EC">
            <w:pPr>
              <w:spacing w:line="360" w:lineRule="auto"/>
              <w:jc w:val="both"/>
              <w:rPr>
                <w:del w:id="1697" w:author="瑋婷 徐" w:date="2025-01-03T17:37:00Z" w16du:dateUtc="2025-01-03T09:37:00Z"/>
                <w:rFonts w:ascii="Times New Roman" w:eastAsia="標楷體" w:hAnsi="Times New Roman" w:cs="Times New Roman"/>
                <w:color w:val="000000"/>
              </w:rPr>
              <w:pPrChange w:id="1698" w:author="瑋婷 徐" w:date="2025-01-03T17:43:00Z" w16du:dateUtc="2025-01-03T09:43:00Z">
                <w:pPr/>
              </w:pPrChange>
            </w:pPr>
            <w:del w:id="1699" w:author="瑋婷 徐" w:date="2025-01-03T17:37:00Z" w16du:dateUtc="2025-01-03T09:37:00Z">
              <w:r w:rsidDel="00287E72">
                <w:rPr>
                  <w:rFonts w:ascii="Times New Roman" w:eastAsia="標楷體" w:hAnsi="Times New Roman" w:cs="Times New Roman"/>
                  <w:color w:val="000000"/>
                </w:rPr>
                <w:delText>大雪山</w:delText>
              </w:r>
              <w:r w:rsidDel="00287E72">
                <w:rPr>
                  <w:rFonts w:ascii="Times New Roman" w:eastAsia="標楷體" w:hAnsi="Times New Roman" w:cs="Times New Roman"/>
                  <w:color w:val="000000"/>
                </w:rPr>
                <w:delText>210</w:delText>
              </w:r>
              <w:r w:rsidDel="00287E72">
                <w:rPr>
                  <w:rFonts w:ascii="Times New Roman" w:eastAsia="標楷體" w:hAnsi="Times New Roman" w:cs="Times New Roman"/>
                  <w:color w:val="000000"/>
                </w:rPr>
                <w:delText>林道</w:delText>
              </w:r>
              <w:r w:rsidDel="00287E72">
                <w:rPr>
                  <w:rFonts w:ascii="Times New Roman" w:eastAsia="標楷體" w:hAnsi="Times New Roman" w:cs="Times New Roman"/>
                  <w:color w:val="000000"/>
                </w:rPr>
                <w:delText>B※</w:delText>
              </w:r>
            </w:del>
          </w:p>
        </w:tc>
        <w:tc>
          <w:tcPr>
            <w:tcW w:w="7149" w:type="dxa"/>
            <w:vAlign w:val="center"/>
            <w:tcPrChange w:id="1700" w:author="瑋婷 徐" w:date="2025-01-03T17:43:00Z" w16du:dateUtc="2025-01-03T09:43:00Z">
              <w:tcPr>
                <w:tcW w:w="7149" w:type="dxa"/>
                <w:gridSpan w:val="2"/>
                <w:vAlign w:val="center"/>
              </w:tcPr>
            </w:tcPrChange>
          </w:tcPr>
          <w:p w14:paraId="756AFB26" w14:textId="3D44F5BC" w:rsidR="00D93FCC" w:rsidDel="00287E72" w:rsidRDefault="002435EC">
            <w:pPr>
              <w:spacing w:line="360" w:lineRule="auto"/>
              <w:jc w:val="both"/>
              <w:rPr>
                <w:del w:id="1701" w:author="瑋婷 徐" w:date="2025-01-03T17:37:00Z" w16du:dateUtc="2025-01-03T09:37:00Z"/>
                <w:rFonts w:ascii="Times New Roman" w:eastAsia="標楷體" w:hAnsi="Times New Roman" w:cs="Times New Roman"/>
                <w:color w:val="000000"/>
              </w:rPr>
              <w:pPrChange w:id="1702" w:author="瑋婷 徐" w:date="2025-01-03T17:43:00Z" w16du:dateUtc="2025-01-03T09:43:00Z">
                <w:pPr/>
              </w:pPrChange>
            </w:pPr>
            <w:del w:id="1703" w:author="瑋婷 徐" w:date="2025-01-03T17:37:00Z" w16du:dateUtc="2025-01-03T09:37:00Z">
              <w:r w:rsidDel="00287E72">
                <w:rPr>
                  <w:rFonts w:ascii="Times New Roman" w:eastAsia="標楷體" w:hAnsi="Times New Roman" w:cs="Times New Roman"/>
                  <w:color w:val="000000"/>
                </w:rPr>
                <w:delText>葉珈良、楊景文</w:delText>
              </w:r>
            </w:del>
          </w:p>
        </w:tc>
      </w:tr>
      <w:tr w:rsidR="00287E72" w:rsidDel="00287E72" w14:paraId="4C40A4F8" w14:textId="352467C3" w:rsidTr="00287E72">
        <w:trPr>
          <w:trHeight w:val="396"/>
          <w:del w:id="1704" w:author="瑋婷 徐" w:date="2025-01-03T17:37:00Z"/>
          <w:trPrChange w:id="1705" w:author="瑋婷 徐" w:date="2025-01-03T17:43:00Z" w16du:dateUtc="2025-01-03T09:43:00Z">
            <w:trPr>
              <w:gridBefore w:val="1"/>
              <w:trHeight w:val="396"/>
            </w:trPr>
          </w:trPrChange>
        </w:trPr>
        <w:tc>
          <w:tcPr>
            <w:tcW w:w="846" w:type="dxa"/>
            <w:vAlign w:val="center"/>
            <w:tcPrChange w:id="1706" w:author="瑋婷 徐" w:date="2025-01-03T17:43:00Z" w16du:dateUtc="2025-01-03T09:43:00Z">
              <w:tcPr>
                <w:tcW w:w="846" w:type="dxa"/>
                <w:gridSpan w:val="2"/>
                <w:vAlign w:val="center"/>
              </w:tcPr>
            </w:tcPrChange>
          </w:tcPr>
          <w:p w14:paraId="2661549E" w14:textId="0CCBB185" w:rsidR="00D93FCC" w:rsidDel="00287E72" w:rsidRDefault="002435EC">
            <w:pPr>
              <w:spacing w:line="360" w:lineRule="auto"/>
              <w:jc w:val="both"/>
              <w:rPr>
                <w:del w:id="1707" w:author="瑋婷 徐" w:date="2025-01-03T17:37:00Z" w16du:dateUtc="2025-01-03T09:37:00Z"/>
                <w:rFonts w:ascii="Times New Roman" w:eastAsia="標楷體" w:hAnsi="Times New Roman" w:cs="Times New Roman"/>
                <w:color w:val="000000"/>
              </w:rPr>
              <w:pPrChange w:id="1708" w:author="瑋婷 徐" w:date="2025-01-03T17:43:00Z" w16du:dateUtc="2025-01-03T09:43:00Z">
                <w:pPr>
                  <w:jc w:val="center"/>
                </w:pPr>
              </w:pPrChange>
            </w:pPr>
            <w:del w:id="1709" w:author="瑋婷 徐" w:date="2025-01-03T17:37:00Z" w16du:dateUtc="2025-01-03T09:37:00Z">
              <w:r w:rsidDel="00287E72">
                <w:rPr>
                  <w:rFonts w:ascii="Times New Roman" w:eastAsia="標楷體" w:hAnsi="Times New Roman" w:cs="Times New Roman"/>
                  <w:color w:val="000000"/>
                </w:rPr>
                <w:delText>13</w:delText>
              </w:r>
            </w:del>
          </w:p>
        </w:tc>
        <w:tc>
          <w:tcPr>
            <w:tcW w:w="1701" w:type="dxa"/>
            <w:vAlign w:val="center"/>
            <w:tcPrChange w:id="1710" w:author="瑋婷 徐" w:date="2025-01-03T17:43:00Z" w16du:dateUtc="2025-01-03T09:43:00Z">
              <w:tcPr>
                <w:tcW w:w="1559" w:type="dxa"/>
                <w:gridSpan w:val="2"/>
                <w:vAlign w:val="center"/>
              </w:tcPr>
            </w:tcPrChange>
          </w:tcPr>
          <w:p w14:paraId="7EF808C3" w14:textId="4BAEC619" w:rsidR="00D93FCC" w:rsidDel="00287E72" w:rsidRDefault="002435EC">
            <w:pPr>
              <w:spacing w:line="360" w:lineRule="auto"/>
              <w:jc w:val="both"/>
              <w:rPr>
                <w:del w:id="1711" w:author="瑋婷 徐" w:date="2025-01-03T17:37:00Z" w16du:dateUtc="2025-01-03T09:37:00Z"/>
                <w:rFonts w:ascii="Times New Roman" w:eastAsia="標楷體" w:hAnsi="Times New Roman" w:cs="Times New Roman"/>
                <w:color w:val="000000"/>
              </w:rPr>
              <w:pPrChange w:id="1712" w:author="瑋婷 徐" w:date="2025-01-03T17:43:00Z" w16du:dateUtc="2025-01-03T09:43:00Z">
                <w:pPr/>
              </w:pPrChange>
            </w:pPr>
            <w:del w:id="1713" w:author="瑋婷 徐" w:date="2025-01-03T17:37:00Z" w16du:dateUtc="2025-01-03T09:37:00Z">
              <w:r w:rsidDel="00287E72">
                <w:rPr>
                  <w:rFonts w:ascii="Times New Roman" w:eastAsia="標楷體" w:hAnsi="Times New Roman" w:cs="Times New Roman"/>
                  <w:color w:val="000000"/>
                </w:rPr>
                <w:delText>MC-C11-13</w:delText>
              </w:r>
            </w:del>
          </w:p>
        </w:tc>
        <w:tc>
          <w:tcPr>
            <w:tcW w:w="4252" w:type="dxa"/>
            <w:vAlign w:val="center"/>
            <w:tcPrChange w:id="1714" w:author="瑋婷 徐" w:date="2025-01-03T17:43:00Z" w16du:dateUtc="2025-01-03T09:43:00Z">
              <w:tcPr>
                <w:tcW w:w="4394" w:type="dxa"/>
                <w:gridSpan w:val="6"/>
                <w:vAlign w:val="center"/>
              </w:tcPr>
            </w:tcPrChange>
          </w:tcPr>
          <w:p w14:paraId="0C75191A" w14:textId="1C3D715A" w:rsidR="00D93FCC" w:rsidDel="00287E72" w:rsidRDefault="002435EC">
            <w:pPr>
              <w:spacing w:line="360" w:lineRule="auto"/>
              <w:jc w:val="both"/>
              <w:rPr>
                <w:del w:id="1715" w:author="瑋婷 徐" w:date="2025-01-03T17:37:00Z" w16du:dateUtc="2025-01-03T09:37:00Z"/>
                <w:rFonts w:ascii="Times New Roman" w:eastAsia="標楷體" w:hAnsi="Times New Roman" w:cs="Times New Roman"/>
                <w:color w:val="000000"/>
              </w:rPr>
              <w:pPrChange w:id="1716" w:author="瑋婷 徐" w:date="2025-01-03T17:43:00Z" w16du:dateUtc="2025-01-03T09:43:00Z">
                <w:pPr/>
              </w:pPrChange>
            </w:pPr>
            <w:del w:id="1717" w:author="瑋婷 徐" w:date="2025-01-03T17:37:00Z" w16du:dateUtc="2025-01-03T09:37:00Z">
              <w:r w:rsidDel="00287E72">
                <w:rPr>
                  <w:rFonts w:ascii="Times New Roman" w:eastAsia="標楷體" w:hAnsi="Times New Roman" w:cs="Times New Roman"/>
                  <w:color w:val="000000"/>
                </w:rPr>
                <w:delText>大雪山</w:delText>
              </w:r>
              <w:r w:rsidDel="00287E72">
                <w:rPr>
                  <w:rFonts w:ascii="Times New Roman" w:eastAsia="標楷體" w:hAnsi="Times New Roman" w:cs="Times New Roman"/>
                  <w:color w:val="000000"/>
                </w:rPr>
                <w:delText>230</w:delText>
              </w:r>
              <w:r w:rsidDel="00287E72">
                <w:rPr>
                  <w:rFonts w:ascii="Times New Roman" w:eastAsia="標楷體" w:hAnsi="Times New Roman" w:cs="Times New Roman"/>
                  <w:color w:val="000000"/>
                </w:rPr>
                <w:delText>林道</w:delText>
              </w:r>
              <w:r w:rsidDel="00287E72">
                <w:rPr>
                  <w:rFonts w:ascii="Times New Roman" w:eastAsia="標楷體" w:hAnsi="Times New Roman" w:cs="Times New Roman"/>
                  <w:color w:val="000000"/>
                </w:rPr>
                <w:delText>B※</w:delText>
              </w:r>
            </w:del>
          </w:p>
        </w:tc>
        <w:tc>
          <w:tcPr>
            <w:tcW w:w="7149" w:type="dxa"/>
            <w:vAlign w:val="center"/>
            <w:tcPrChange w:id="1718" w:author="瑋婷 徐" w:date="2025-01-03T17:43:00Z" w16du:dateUtc="2025-01-03T09:43:00Z">
              <w:tcPr>
                <w:tcW w:w="7149" w:type="dxa"/>
                <w:gridSpan w:val="2"/>
                <w:vAlign w:val="center"/>
              </w:tcPr>
            </w:tcPrChange>
          </w:tcPr>
          <w:p w14:paraId="0350C275" w14:textId="2EA96F6D" w:rsidR="00D93FCC" w:rsidDel="00287E72" w:rsidRDefault="002435EC">
            <w:pPr>
              <w:spacing w:line="360" w:lineRule="auto"/>
              <w:jc w:val="both"/>
              <w:rPr>
                <w:del w:id="1719" w:author="瑋婷 徐" w:date="2025-01-03T17:37:00Z" w16du:dateUtc="2025-01-03T09:37:00Z"/>
                <w:rFonts w:ascii="Times New Roman" w:eastAsia="標楷體" w:hAnsi="Times New Roman" w:cs="Times New Roman"/>
                <w:color w:val="000000"/>
              </w:rPr>
              <w:pPrChange w:id="1720" w:author="瑋婷 徐" w:date="2025-01-03T17:43:00Z" w16du:dateUtc="2025-01-03T09:43:00Z">
                <w:pPr/>
              </w:pPrChange>
            </w:pPr>
            <w:del w:id="1721" w:author="瑋婷 徐" w:date="2025-01-03T17:37:00Z" w16du:dateUtc="2025-01-03T09:37:00Z">
              <w:r w:rsidDel="00287E72">
                <w:rPr>
                  <w:rFonts w:ascii="Times New Roman" w:eastAsia="標楷體" w:hAnsi="Times New Roman" w:cs="Times New Roman"/>
                  <w:color w:val="000000"/>
                </w:rPr>
                <w:delText>葉珈良、楊景文</w:delText>
              </w:r>
            </w:del>
          </w:p>
        </w:tc>
      </w:tr>
      <w:tr w:rsidR="00287E72" w:rsidDel="00287E72" w14:paraId="28599CDD" w14:textId="55F138A7" w:rsidTr="00287E72">
        <w:trPr>
          <w:trHeight w:val="396"/>
          <w:del w:id="1722" w:author="瑋婷 徐" w:date="2025-01-03T17:37:00Z"/>
          <w:trPrChange w:id="1723" w:author="瑋婷 徐" w:date="2025-01-03T17:43:00Z" w16du:dateUtc="2025-01-03T09:43:00Z">
            <w:trPr>
              <w:gridBefore w:val="1"/>
              <w:trHeight w:val="396"/>
            </w:trPr>
          </w:trPrChange>
        </w:trPr>
        <w:tc>
          <w:tcPr>
            <w:tcW w:w="846" w:type="dxa"/>
            <w:vAlign w:val="center"/>
            <w:tcPrChange w:id="1724" w:author="瑋婷 徐" w:date="2025-01-03T17:43:00Z" w16du:dateUtc="2025-01-03T09:43:00Z">
              <w:tcPr>
                <w:tcW w:w="846" w:type="dxa"/>
                <w:gridSpan w:val="2"/>
                <w:vAlign w:val="center"/>
              </w:tcPr>
            </w:tcPrChange>
          </w:tcPr>
          <w:p w14:paraId="6705AD36" w14:textId="2B7065BD" w:rsidR="00D93FCC" w:rsidDel="00287E72" w:rsidRDefault="002435EC">
            <w:pPr>
              <w:spacing w:line="360" w:lineRule="auto"/>
              <w:jc w:val="both"/>
              <w:rPr>
                <w:del w:id="1725" w:author="瑋婷 徐" w:date="2025-01-03T17:37:00Z" w16du:dateUtc="2025-01-03T09:37:00Z"/>
                <w:rFonts w:ascii="Times New Roman" w:eastAsia="標楷體" w:hAnsi="Times New Roman" w:cs="Times New Roman"/>
                <w:color w:val="000000"/>
              </w:rPr>
              <w:pPrChange w:id="1726" w:author="瑋婷 徐" w:date="2025-01-03T17:43:00Z" w16du:dateUtc="2025-01-03T09:43:00Z">
                <w:pPr>
                  <w:jc w:val="center"/>
                </w:pPr>
              </w:pPrChange>
            </w:pPr>
            <w:del w:id="1727" w:author="瑋婷 徐" w:date="2025-01-03T17:37:00Z" w16du:dateUtc="2025-01-03T09:37:00Z">
              <w:r w:rsidDel="00287E72">
                <w:rPr>
                  <w:rFonts w:ascii="Times New Roman" w:eastAsia="標楷體" w:hAnsi="Times New Roman" w:cs="Times New Roman"/>
                  <w:color w:val="000000"/>
                </w:rPr>
                <w:delText>14</w:delText>
              </w:r>
            </w:del>
          </w:p>
        </w:tc>
        <w:tc>
          <w:tcPr>
            <w:tcW w:w="1701" w:type="dxa"/>
            <w:vAlign w:val="center"/>
            <w:tcPrChange w:id="1728" w:author="瑋婷 徐" w:date="2025-01-03T17:43:00Z" w16du:dateUtc="2025-01-03T09:43:00Z">
              <w:tcPr>
                <w:tcW w:w="1559" w:type="dxa"/>
                <w:gridSpan w:val="2"/>
                <w:vAlign w:val="center"/>
              </w:tcPr>
            </w:tcPrChange>
          </w:tcPr>
          <w:p w14:paraId="5FD2EFC5" w14:textId="01F25CC7" w:rsidR="00D93FCC" w:rsidDel="00287E72" w:rsidRDefault="002435EC">
            <w:pPr>
              <w:spacing w:line="360" w:lineRule="auto"/>
              <w:jc w:val="both"/>
              <w:rPr>
                <w:del w:id="1729" w:author="瑋婷 徐" w:date="2025-01-03T17:37:00Z" w16du:dateUtc="2025-01-03T09:37:00Z"/>
                <w:rFonts w:ascii="Times New Roman" w:eastAsia="標楷體" w:hAnsi="Times New Roman" w:cs="Times New Roman"/>
                <w:color w:val="000000"/>
              </w:rPr>
              <w:pPrChange w:id="1730" w:author="瑋婷 徐" w:date="2025-01-03T17:43:00Z" w16du:dateUtc="2025-01-03T09:43:00Z">
                <w:pPr/>
              </w:pPrChange>
            </w:pPr>
            <w:del w:id="1731" w:author="瑋婷 徐" w:date="2025-01-03T17:37:00Z" w16du:dateUtc="2025-01-03T09:37:00Z">
              <w:r w:rsidDel="00287E72">
                <w:rPr>
                  <w:rFonts w:ascii="Times New Roman" w:eastAsia="標楷體" w:hAnsi="Times New Roman" w:cs="Times New Roman"/>
                  <w:color w:val="000000"/>
                </w:rPr>
                <w:delText>MB-C12-02</w:delText>
              </w:r>
            </w:del>
          </w:p>
        </w:tc>
        <w:tc>
          <w:tcPr>
            <w:tcW w:w="4252" w:type="dxa"/>
            <w:vAlign w:val="center"/>
            <w:tcPrChange w:id="1732" w:author="瑋婷 徐" w:date="2025-01-03T17:43:00Z" w16du:dateUtc="2025-01-03T09:43:00Z">
              <w:tcPr>
                <w:tcW w:w="4394" w:type="dxa"/>
                <w:gridSpan w:val="6"/>
                <w:vAlign w:val="center"/>
              </w:tcPr>
            </w:tcPrChange>
          </w:tcPr>
          <w:p w14:paraId="3A453BC6" w14:textId="40630EF9" w:rsidR="00D93FCC" w:rsidDel="00287E72" w:rsidRDefault="002435EC">
            <w:pPr>
              <w:spacing w:line="360" w:lineRule="auto"/>
              <w:jc w:val="both"/>
              <w:rPr>
                <w:del w:id="1733" w:author="瑋婷 徐" w:date="2025-01-03T17:37:00Z" w16du:dateUtc="2025-01-03T09:37:00Z"/>
                <w:rFonts w:ascii="Times New Roman" w:eastAsia="標楷體" w:hAnsi="Times New Roman" w:cs="Times New Roman"/>
                <w:color w:val="000000"/>
              </w:rPr>
              <w:pPrChange w:id="1734" w:author="瑋婷 徐" w:date="2025-01-03T17:43:00Z" w16du:dateUtc="2025-01-03T09:43:00Z">
                <w:pPr/>
              </w:pPrChange>
            </w:pPr>
            <w:del w:id="1735" w:author="瑋婷 徐" w:date="2025-01-03T17:37:00Z" w16du:dateUtc="2025-01-03T09:37:00Z">
              <w:r w:rsidDel="00287E72">
                <w:rPr>
                  <w:rFonts w:ascii="Times New Roman" w:eastAsia="標楷體" w:hAnsi="Times New Roman" w:cs="Times New Roman"/>
                  <w:color w:val="000000"/>
                </w:rPr>
                <w:delText>540</w:delText>
              </w:r>
              <w:r w:rsidDel="00287E72">
                <w:rPr>
                  <w:rFonts w:ascii="Times New Roman" w:eastAsia="標楷體" w:hAnsi="Times New Roman" w:cs="Times New Roman"/>
                  <w:color w:val="000000"/>
                </w:rPr>
                <w:delText>林道停車場</w:delText>
              </w:r>
            </w:del>
          </w:p>
        </w:tc>
        <w:tc>
          <w:tcPr>
            <w:tcW w:w="7149" w:type="dxa"/>
            <w:vAlign w:val="center"/>
            <w:tcPrChange w:id="1736" w:author="瑋婷 徐" w:date="2025-01-03T17:43:00Z" w16du:dateUtc="2025-01-03T09:43:00Z">
              <w:tcPr>
                <w:tcW w:w="7149" w:type="dxa"/>
                <w:gridSpan w:val="2"/>
                <w:vAlign w:val="center"/>
              </w:tcPr>
            </w:tcPrChange>
          </w:tcPr>
          <w:p w14:paraId="0D12E14A" w14:textId="550C5A4E" w:rsidR="00D93FCC" w:rsidDel="00287E72" w:rsidRDefault="002435EC">
            <w:pPr>
              <w:spacing w:line="360" w:lineRule="auto"/>
              <w:jc w:val="both"/>
              <w:rPr>
                <w:del w:id="1737" w:author="瑋婷 徐" w:date="2025-01-03T17:37:00Z" w16du:dateUtc="2025-01-03T09:37:00Z"/>
                <w:rFonts w:ascii="Times New Roman" w:eastAsia="標楷體" w:hAnsi="Times New Roman" w:cs="Times New Roman"/>
                <w:color w:val="000000"/>
              </w:rPr>
              <w:pPrChange w:id="1738" w:author="瑋婷 徐" w:date="2025-01-03T17:43:00Z" w16du:dateUtc="2025-01-03T09:43:00Z">
                <w:pPr/>
              </w:pPrChange>
            </w:pPr>
            <w:del w:id="1739" w:author="瑋婷 徐" w:date="2025-01-03T17:37:00Z" w16du:dateUtc="2025-01-03T09:37:00Z">
              <w:r w:rsidDel="00287E72">
                <w:rPr>
                  <w:rFonts w:ascii="Times New Roman" w:eastAsia="標楷體" w:hAnsi="Times New Roman" w:cs="Times New Roman"/>
                  <w:color w:val="000000"/>
                </w:rPr>
                <w:delText>張舜雲、黃依萍、張錫田、林家榮</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b/>
                  <w:bCs/>
                  <w:color w:val="000000"/>
                </w:rPr>
                <w:delText>陳科綬</w:delText>
              </w:r>
              <w:r w:rsidDel="00287E72">
                <w:rPr>
                  <w:rFonts w:ascii="Times New Roman" w:eastAsia="標楷體" w:hAnsi="Times New Roman" w:cs="Times New Roman"/>
                  <w:b/>
                  <w:bCs/>
                  <w:color w:val="000000"/>
                  <w:vertAlign w:val="superscript"/>
                </w:rPr>
                <w:delText>b</w:delText>
              </w:r>
              <w:r w:rsidDel="00287E72">
                <w:rPr>
                  <w:rFonts w:ascii="Times New Roman" w:eastAsia="標楷體" w:hAnsi="Times New Roman" w:cs="Times New Roman"/>
                  <w:color w:val="000000"/>
                </w:rPr>
                <w:delText>、黃依萍、張舜雲</w:delText>
              </w:r>
            </w:del>
          </w:p>
        </w:tc>
      </w:tr>
      <w:tr w:rsidR="00287E72" w:rsidDel="00287E72" w14:paraId="7ED2D752" w14:textId="071968F8" w:rsidTr="00287E72">
        <w:trPr>
          <w:trHeight w:val="396"/>
          <w:del w:id="1740" w:author="瑋婷 徐" w:date="2025-01-03T17:37:00Z"/>
          <w:trPrChange w:id="1741" w:author="瑋婷 徐" w:date="2025-01-03T17:43:00Z" w16du:dateUtc="2025-01-03T09:43:00Z">
            <w:trPr>
              <w:gridBefore w:val="1"/>
              <w:trHeight w:val="396"/>
            </w:trPr>
          </w:trPrChange>
        </w:trPr>
        <w:tc>
          <w:tcPr>
            <w:tcW w:w="846" w:type="dxa"/>
            <w:vAlign w:val="center"/>
            <w:tcPrChange w:id="1742" w:author="瑋婷 徐" w:date="2025-01-03T17:43:00Z" w16du:dateUtc="2025-01-03T09:43:00Z">
              <w:tcPr>
                <w:tcW w:w="846" w:type="dxa"/>
                <w:gridSpan w:val="2"/>
                <w:vAlign w:val="center"/>
              </w:tcPr>
            </w:tcPrChange>
          </w:tcPr>
          <w:p w14:paraId="10E3A0FB" w14:textId="714F9458" w:rsidR="00D93FCC" w:rsidDel="00287E72" w:rsidRDefault="002435EC">
            <w:pPr>
              <w:spacing w:line="360" w:lineRule="auto"/>
              <w:jc w:val="both"/>
              <w:rPr>
                <w:del w:id="1743" w:author="瑋婷 徐" w:date="2025-01-03T17:37:00Z" w16du:dateUtc="2025-01-03T09:37:00Z"/>
                <w:rFonts w:ascii="Times New Roman" w:eastAsia="標楷體" w:hAnsi="Times New Roman" w:cs="Times New Roman"/>
                <w:color w:val="000000"/>
              </w:rPr>
              <w:pPrChange w:id="1744" w:author="瑋婷 徐" w:date="2025-01-03T17:43:00Z" w16du:dateUtc="2025-01-03T09:43:00Z">
                <w:pPr>
                  <w:jc w:val="center"/>
                </w:pPr>
              </w:pPrChange>
            </w:pPr>
            <w:del w:id="1745" w:author="瑋婷 徐" w:date="2025-01-03T17:37:00Z" w16du:dateUtc="2025-01-03T09:37:00Z">
              <w:r w:rsidDel="00287E72">
                <w:rPr>
                  <w:rFonts w:ascii="Times New Roman" w:eastAsia="標楷體" w:hAnsi="Times New Roman" w:cs="Times New Roman"/>
                  <w:color w:val="000000"/>
                </w:rPr>
                <w:delText>15</w:delText>
              </w:r>
            </w:del>
          </w:p>
        </w:tc>
        <w:tc>
          <w:tcPr>
            <w:tcW w:w="1701" w:type="dxa"/>
            <w:vAlign w:val="center"/>
            <w:tcPrChange w:id="1746" w:author="瑋婷 徐" w:date="2025-01-03T17:43:00Z" w16du:dateUtc="2025-01-03T09:43:00Z">
              <w:tcPr>
                <w:tcW w:w="1559" w:type="dxa"/>
                <w:gridSpan w:val="2"/>
                <w:vAlign w:val="center"/>
              </w:tcPr>
            </w:tcPrChange>
          </w:tcPr>
          <w:p w14:paraId="07A376BB" w14:textId="7615002A" w:rsidR="00D93FCC" w:rsidDel="00287E72" w:rsidRDefault="002435EC">
            <w:pPr>
              <w:spacing w:line="360" w:lineRule="auto"/>
              <w:jc w:val="both"/>
              <w:rPr>
                <w:del w:id="1747" w:author="瑋婷 徐" w:date="2025-01-03T17:37:00Z" w16du:dateUtc="2025-01-03T09:37:00Z"/>
                <w:rFonts w:ascii="Times New Roman" w:eastAsia="標楷體" w:hAnsi="Times New Roman" w:cs="Times New Roman"/>
                <w:color w:val="000000"/>
              </w:rPr>
              <w:pPrChange w:id="1748" w:author="瑋婷 徐" w:date="2025-01-03T17:43:00Z" w16du:dateUtc="2025-01-03T09:43:00Z">
                <w:pPr/>
              </w:pPrChange>
            </w:pPr>
            <w:del w:id="1749" w:author="瑋婷 徐" w:date="2025-01-03T17:37:00Z" w16du:dateUtc="2025-01-03T09:37:00Z">
              <w:r w:rsidDel="00287E72">
                <w:rPr>
                  <w:rFonts w:ascii="Times New Roman" w:eastAsia="標楷體" w:hAnsi="Times New Roman" w:cs="Times New Roman"/>
                  <w:color w:val="000000"/>
                </w:rPr>
                <w:delText>MB-C13-02</w:delText>
              </w:r>
            </w:del>
          </w:p>
        </w:tc>
        <w:tc>
          <w:tcPr>
            <w:tcW w:w="4252" w:type="dxa"/>
            <w:vAlign w:val="center"/>
            <w:tcPrChange w:id="1750" w:author="瑋婷 徐" w:date="2025-01-03T17:43:00Z" w16du:dateUtc="2025-01-03T09:43:00Z">
              <w:tcPr>
                <w:tcW w:w="4394" w:type="dxa"/>
                <w:gridSpan w:val="6"/>
                <w:vAlign w:val="center"/>
              </w:tcPr>
            </w:tcPrChange>
          </w:tcPr>
          <w:p w14:paraId="250EAA98" w14:textId="5F3790EA" w:rsidR="00D93FCC" w:rsidDel="00287E72" w:rsidRDefault="002435EC">
            <w:pPr>
              <w:spacing w:line="360" w:lineRule="auto"/>
              <w:jc w:val="both"/>
              <w:rPr>
                <w:del w:id="1751" w:author="瑋婷 徐" w:date="2025-01-03T17:37:00Z" w16du:dateUtc="2025-01-03T09:37:00Z"/>
                <w:rFonts w:ascii="Times New Roman" w:eastAsia="標楷體" w:hAnsi="Times New Roman" w:cs="Times New Roman"/>
                <w:color w:val="000000"/>
              </w:rPr>
              <w:pPrChange w:id="1752" w:author="瑋婷 徐" w:date="2025-01-03T17:43:00Z" w16du:dateUtc="2025-01-03T09:43:00Z">
                <w:pPr/>
              </w:pPrChange>
            </w:pPr>
            <w:del w:id="1753" w:author="瑋婷 徐" w:date="2025-01-03T17:37:00Z" w16du:dateUtc="2025-01-03T09:37:00Z">
              <w:r w:rsidDel="00287E72">
                <w:rPr>
                  <w:rFonts w:ascii="Times New Roman" w:eastAsia="標楷體" w:hAnsi="Times New Roman" w:cs="Times New Roman"/>
                  <w:color w:val="000000"/>
                </w:rPr>
                <w:delText>勢麗仙區</w:delText>
              </w:r>
              <w:r w:rsidDel="00287E72">
                <w:rPr>
                  <w:rFonts w:ascii="Times New Roman" w:eastAsia="標楷體" w:hAnsi="Times New Roman" w:cs="Times New Roman"/>
                  <w:color w:val="000000"/>
                </w:rPr>
                <w:delText>119</w:delText>
              </w:r>
            </w:del>
          </w:p>
        </w:tc>
        <w:tc>
          <w:tcPr>
            <w:tcW w:w="7149" w:type="dxa"/>
            <w:vAlign w:val="center"/>
            <w:tcPrChange w:id="1754" w:author="瑋婷 徐" w:date="2025-01-03T17:43:00Z" w16du:dateUtc="2025-01-03T09:43:00Z">
              <w:tcPr>
                <w:tcW w:w="7149" w:type="dxa"/>
                <w:gridSpan w:val="2"/>
                <w:vAlign w:val="center"/>
              </w:tcPr>
            </w:tcPrChange>
          </w:tcPr>
          <w:p w14:paraId="3EB347B6" w14:textId="5009128C" w:rsidR="00D93FCC" w:rsidDel="00287E72" w:rsidRDefault="00EC57E2">
            <w:pPr>
              <w:spacing w:line="360" w:lineRule="auto"/>
              <w:jc w:val="both"/>
              <w:rPr>
                <w:del w:id="1755" w:author="瑋婷 徐" w:date="2025-01-03T17:37:00Z" w16du:dateUtc="2025-01-03T09:37:00Z"/>
                <w:rFonts w:ascii="Times New Roman" w:eastAsia="標楷體" w:hAnsi="Times New Roman" w:cs="Times New Roman"/>
                <w:color w:val="000000"/>
              </w:rPr>
              <w:pPrChange w:id="1756" w:author="瑋婷 徐" w:date="2025-01-03T17:43:00Z" w16du:dateUtc="2025-01-03T09:43:00Z">
                <w:pPr/>
              </w:pPrChange>
            </w:pPr>
            <w:del w:id="1757" w:author="瑋婷 徐" w:date="2025-01-03T17:37:00Z" w16du:dateUtc="2025-01-03T09:37:00Z">
              <w:r w:rsidDel="00287E72">
                <w:rPr>
                  <w:rFonts w:ascii="Times New Roman" w:eastAsia="標楷體" w:hAnsi="Times New Roman" w:cs="Times New Roman"/>
                  <w:b/>
                  <w:bCs/>
                  <w:color w:val="000000"/>
                </w:rPr>
                <w:delText>陳科綬</w:delText>
              </w:r>
              <w:r w:rsidDel="00287E72">
                <w:rPr>
                  <w:rFonts w:ascii="Times New Roman" w:eastAsia="標楷體" w:hAnsi="Times New Roman" w:cs="Times New Roman"/>
                  <w:b/>
                  <w:bCs/>
                  <w:color w:val="000000"/>
                  <w:vertAlign w:val="superscript"/>
                </w:rPr>
                <w:delText>a</w:delText>
              </w:r>
              <w:r w:rsidR="002435EC" w:rsidDel="00287E72">
                <w:rPr>
                  <w:rFonts w:ascii="Times New Roman" w:eastAsia="標楷體" w:hAnsi="Times New Roman" w:cs="Times New Roman"/>
                  <w:color w:val="000000"/>
                </w:rPr>
                <w:delText>、孫嘉祥、林俊佑</w:delText>
              </w:r>
              <w:r w:rsidR="002435EC" w:rsidDel="00287E72">
                <w:rPr>
                  <w:rFonts w:ascii="Times New Roman" w:eastAsia="標楷體" w:hAnsi="Times New Roman" w:cs="Times New Roman"/>
                  <w:color w:val="000000"/>
                </w:rPr>
                <w:delText xml:space="preserve"> // X</w:delText>
              </w:r>
            </w:del>
          </w:p>
        </w:tc>
      </w:tr>
      <w:tr w:rsidR="00287E72" w:rsidDel="00287E72" w14:paraId="684F5639" w14:textId="50182E67" w:rsidTr="00287E72">
        <w:trPr>
          <w:trHeight w:val="396"/>
          <w:del w:id="1758" w:author="瑋婷 徐" w:date="2025-01-03T17:37:00Z"/>
          <w:trPrChange w:id="1759" w:author="瑋婷 徐" w:date="2025-01-03T17:43:00Z" w16du:dateUtc="2025-01-03T09:43:00Z">
            <w:trPr>
              <w:gridBefore w:val="1"/>
              <w:trHeight w:val="396"/>
            </w:trPr>
          </w:trPrChange>
        </w:trPr>
        <w:tc>
          <w:tcPr>
            <w:tcW w:w="846" w:type="dxa"/>
            <w:vAlign w:val="center"/>
            <w:tcPrChange w:id="1760" w:author="瑋婷 徐" w:date="2025-01-03T17:43:00Z" w16du:dateUtc="2025-01-03T09:43:00Z">
              <w:tcPr>
                <w:tcW w:w="846" w:type="dxa"/>
                <w:gridSpan w:val="2"/>
                <w:vAlign w:val="center"/>
              </w:tcPr>
            </w:tcPrChange>
          </w:tcPr>
          <w:p w14:paraId="799B6C8E" w14:textId="4DE5B970" w:rsidR="00D93FCC" w:rsidDel="00287E72" w:rsidRDefault="002435EC">
            <w:pPr>
              <w:spacing w:line="360" w:lineRule="auto"/>
              <w:jc w:val="both"/>
              <w:rPr>
                <w:del w:id="1761" w:author="瑋婷 徐" w:date="2025-01-03T17:37:00Z" w16du:dateUtc="2025-01-03T09:37:00Z"/>
                <w:rFonts w:ascii="Times New Roman" w:eastAsia="標楷體" w:hAnsi="Times New Roman" w:cs="Times New Roman"/>
                <w:color w:val="000000"/>
              </w:rPr>
              <w:pPrChange w:id="1762" w:author="瑋婷 徐" w:date="2025-01-03T17:43:00Z" w16du:dateUtc="2025-01-03T09:43:00Z">
                <w:pPr>
                  <w:jc w:val="center"/>
                </w:pPr>
              </w:pPrChange>
            </w:pPr>
            <w:del w:id="1763" w:author="瑋婷 徐" w:date="2025-01-03T17:37:00Z" w16du:dateUtc="2025-01-03T09:37:00Z">
              <w:r w:rsidDel="00287E72">
                <w:rPr>
                  <w:rFonts w:ascii="Times New Roman" w:eastAsia="標楷體" w:hAnsi="Times New Roman" w:cs="Times New Roman"/>
                  <w:color w:val="000000"/>
                </w:rPr>
                <w:delText>16</w:delText>
              </w:r>
            </w:del>
          </w:p>
        </w:tc>
        <w:tc>
          <w:tcPr>
            <w:tcW w:w="1701" w:type="dxa"/>
            <w:vAlign w:val="center"/>
            <w:tcPrChange w:id="1764" w:author="瑋婷 徐" w:date="2025-01-03T17:43:00Z" w16du:dateUtc="2025-01-03T09:43:00Z">
              <w:tcPr>
                <w:tcW w:w="1559" w:type="dxa"/>
                <w:gridSpan w:val="2"/>
                <w:vAlign w:val="center"/>
              </w:tcPr>
            </w:tcPrChange>
          </w:tcPr>
          <w:p w14:paraId="5AA088E2" w14:textId="251DA521" w:rsidR="00D93FCC" w:rsidDel="00287E72" w:rsidRDefault="002435EC">
            <w:pPr>
              <w:spacing w:line="360" w:lineRule="auto"/>
              <w:jc w:val="both"/>
              <w:rPr>
                <w:del w:id="1765" w:author="瑋婷 徐" w:date="2025-01-03T17:37:00Z" w16du:dateUtc="2025-01-03T09:37:00Z"/>
                <w:rFonts w:ascii="Times New Roman" w:eastAsia="標楷體" w:hAnsi="Times New Roman" w:cs="Times New Roman"/>
                <w:color w:val="000000"/>
              </w:rPr>
              <w:pPrChange w:id="1766" w:author="瑋婷 徐" w:date="2025-01-03T17:43:00Z" w16du:dateUtc="2025-01-03T09:43:00Z">
                <w:pPr/>
              </w:pPrChange>
            </w:pPr>
            <w:del w:id="1767" w:author="瑋婷 徐" w:date="2025-01-03T17:37:00Z" w16du:dateUtc="2025-01-03T09:37:00Z">
              <w:r w:rsidDel="00287E72">
                <w:rPr>
                  <w:rFonts w:ascii="Times New Roman" w:eastAsia="標楷體" w:hAnsi="Times New Roman" w:cs="Times New Roman"/>
                  <w:color w:val="000000"/>
                </w:rPr>
                <w:delText>MB-D14-06</w:delText>
              </w:r>
            </w:del>
          </w:p>
        </w:tc>
        <w:tc>
          <w:tcPr>
            <w:tcW w:w="4252" w:type="dxa"/>
            <w:vAlign w:val="center"/>
            <w:tcPrChange w:id="1768" w:author="瑋婷 徐" w:date="2025-01-03T17:43:00Z" w16du:dateUtc="2025-01-03T09:43:00Z">
              <w:tcPr>
                <w:tcW w:w="4394" w:type="dxa"/>
                <w:gridSpan w:val="6"/>
                <w:vAlign w:val="center"/>
              </w:tcPr>
            </w:tcPrChange>
          </w:tcPr>
          <w:p w14:paraId="5BB02556" w14:textId="1FDEC945" w:rsidR="00D93FCC" w:rsidDel="00287E72" w:rsidRDefault="002435EC">
            <w:pPr>
              <w:spacing w:line="360" w:lineRule="auto"/>
              <w:jc w:val="both"/>
              <w:rPr>
                <w:del w:id="1769" w:author="瑋婷 徐" w:date="2025-01-03T17:37:00Z" w16du:dateUtc="2025-01-03T09:37:00Z"/>
                <w:rFonts w:ascii="Times New Roman" w:eastAsia="標楷體" w:hAnsi="Times New Roman" w:cs="Times New Roman"/>
                <w:color w:val="000000"/>
              </w:rPr>
              <w:pPrChange w:id="1770" w:author="瑋婷 徐" w:date="2025-01-03T17:43:00Z" w16du:dateUtc="2025-01-03T09:43:00Z">
                <w:pPr/>
              </w:pPrChange>
            </w:pPr>
            <w:del w:id="1771" w:author="瑋婷 徐" w:date="2025-01-03T17:37:00Z" w16du:dateUtc="2025-01-03T09:37:00Z">
              <w:r w:rsidDel="00287E72">
                <w:rPr>
                  <w:rFonts w:ascii="Times New Roman" w:eastAsia="標楷體" w:hAnsi="Times New Roman" w:cs="Times New Roman"/>
                  <w:color w:val="000000"/>
                </w:rPr>
                <w:delText>巒大</w:delText>
              </w:r>
              <w:r w:rsidDel="00287E72">
                <w:rPr>
                  <w:rFonts w:ascii="Times New Roman" w:eastAsia="標楷體" w:hAnsi="Times New Roman" w:cs="Times New Roman"/>
                  <w:color w:val="000000"/>
                </w:rPr>
                <w:delText>58</w:delText>
              </w:r>
              <w:r w:rsidDel="00287E72">
                <w:rPr>
                  <w:rFonts w:ascii="Times New Roman" w:eastAsia="標楷體" w:hAnsi="Times New Roman" w:cs="Times New Roman"/>
                  <w:color w:val="000000"/>
                </w:rPr>
                <w:delText>林班</w:delText>
              </w:r>
            </w:del>
          </w:p>
        </w:tc>
        <w:tc>
          <w:tcPr>
            <w:tcW w:w="7149" w:type="dxa"/>
            <w:vAlign w:val="center"/>
            <w:tcPrChange w:id="1772" w:author="瑋婷 徐" w:date="2025-01-03T17:43:00Z" w16du:dateUtc="2025-01-03T09:43:00Z">
              <w:tcPr>
                <w:tcW w:w="7149" w:type="dxa"/>
                <w:gridSpan w:val="2"/>
                <w:vAlign w:val="center"/>
              </w:tcPr>
            </w:tcPrChange>
          </w:tcPr>
          <w:p w14:paraId="0F9528EA" w14:textId="55E86930" w:rsidR="00D93FCC" w:rsidDel="00287E72" w:rsidRDefault="002435EC">
            <w:pPr>
              <w:spacing w:line="360" w:lineRule="auto"/>
              <w:jc w:val="both"/>
              <w:rPr>
                <w:del w:id="1773" w:author="瑋婷 徐" w:date="2025-01-03T17:37:00Z" w16du:dateUtc="2025-01-03T09:37:00Z"/>
                <w:rFonts w:ascii="Times New Roman" w:eastAsia="標楷體" w:hAnsi="Times New Roman" w:cs="Times New Roman"/>
                <w:color w:val="000000"/>
              </w:rPr>
              <w:pPrChange w:id="1774" w:author="瑋婷 徐" w:date="2025-01-03T17:43:00Z" w16du:dateUtc="2025-01-03T09:43:00Z">
                <w:pPr/>
              </w:pPrChange>
            </w:pPr>
            <w:del w:id="1775" w:author="瑋婷 徐" w:date="2025-01-03T17:37:00Z" w16du:dateUtc="2025-01-03T09:37:00Z">
              <w:r w:rsidDel="00287E72">
                <w:rPr>
                  <w:rFonts w:ascii="Times New Roman" w:eastAsia="標楷體" w:hAnsi="Times New Roman" w:cs="Times New Roman"/>
                  <w:color w:val="000000"/>
                </w:rPr>
                <w:delText>郭智筌、楊瀚晴</w:delText>
              </w:r>
            </w:del>
          </w:p>
        </w:tc>
      </w:tr>
      <w:tr w:rsidR="00287E72" w:rsidDel="00287E72" w14:paraId="6726CDA3" w14:textId="3173299D" w:rsidTr="00287E72">
        <w:trPr>
          <w:trHeight w:val="396"/>
          <w:del w:id="1776" w:author="瑋婷 徐" w:date="2025-01-03T17:37:00Z"/>
          <w:trPrChange w:id="1777" w:author="瑋婷 徐" w:date="2025-01-03T17:43:00Z" w16du:dateUtc="2025-01-03T09:43:00Z">
            <w:trPr>
              <w:gridBefore w:val="1"/>
              <w:trHeight w:val="396"/>
            </w:trPr>
          </w:trPrChange>
        </w:trPr>
        <w:tc>
          <w:tcPr>
            <w:tcW w:w="846" w:type="dxa"/>
            <w:vAlign w:val="center"/>
            <w:tcPrChange w:id="1778" w:author="瑋婷 徐" w:date="2025-01-03T17:43:00Z" w16du:dateUtc="2025-01-03T09:43:00Z">
              <w:tcPr>
                <w:tcW w:w="846" w:type="dxa"/>
                <w:gridSpan w:val="2"/>
                <w:vAlign w:val="center"/>
              </w:tcPr>
            </w:tcPrChange>
          </w:tcPr>
          <w:p w14:paraId="46ABB1E8" w14:textId="378F885B" w:rsidR="00D93FCC" w:rsidDel="00287E72" w:rsidRDefault="002435EC">
            <w:pPr>
              <w:spacing w:line="360" w:lineRule="auto"/>
              <w:jc w:val="both"/>
              <w:rPr>
                <w:del w:id="1779" w:author="瑋婷 徐" w:date="2025-01-03T17:37:00Z" w16du:dateUtc="2025-01-03T09:37:00Z"/>
                <w:rFonts w:ascii="Times New Roman" w:eastAsia="標楷體" w:hAnsi="Times New Roman" w:cs="Times New Roman"/>
                <w:color w:val="000000"/>
              </w:rPr>
              <w:pPrChange w:id="1780" w:author="瑋婷 徐" w:date="2025-01-03T17:43:00Z" w16du:dateUtc="2025-01-03T09:43:00Z">
                <w:pPr>
                  <w:jc w:val="center"/>
                </w:pPr>
              </w:pPrChange>
            </w:pPr>
            <w:del w:id="1781" w:author="瑋婷 徐" w:date="2025-01-03T17:37:00Z" w16du:dateUtc="2025-01-03T09:37:00Z">
              <w:r w:rsidDel="00287E72">
                <w:rPr>
                  <w:rFonts w:ascii="Times New Roman" w:eastAsia="標楷體" w:hAnsi="Times New Roman" w:cs="Times New Roman"/>
                  <w:color w:val="000000"/>
                </w:rPr>
                <w:delText>17</w:delText>
              </w:r>
            </w:del>
          </w:p>
        </w:tc>
        <w:tc>
          <w:tcPr>
            <w:tcW w:w="1701" w:type="dxa"/>
            <w:vAlign w:val="center"/>
            <w:tcPrChange w:id="1782" w:author="瑋婷 徐" w:date="2025-01-03T17:43:00Z" w16du:dateUtc="2025-01-03T09:43:00Z">
              <w:tcPr>
                <w:tcW w:w="1559" w:type="dxa"/>
                <w:gridSpan w:val="2"/>
                <w:vAlign w:val="center"/>
              </w:tcPr>
            </w:tcPrChange>
          </w:tcPr>
          <w:p w14:paraId="43D4EC05" w14:textId="6E2B416F" w:rsidR="00D93FCC" w:rsidDel="00287E72" w:rsidRDefault="002435EC">
            <w:pPr>
              <w:spacing w:line="360" w:lineRule="auto"/>
              <w:jc w:val="both"/>
              <w:rPr>
                <w:del w:id="1783" w:author="瑋婷 徐" w:date="2025-01-03T17:37:00Z" w16du:dateUtc="2025-01-03T09:37:00Z"/>
                <w:rFonts w:ascii="Times New Roman" w:eastAsia="標楷體" w:hAnsi="Times New Roman" w:cs="Times New Roman"/>
                <w:color w:val="000000"/>
              </w:rPr>
              <w:pPrChange w:id="1784" w:author="瑋婷 徐" w:date="2025-01-03T17:43:00Z" w16du:dateUtc="2025-01-03T09:43:00Z">
                <w:pPr/>
              </w:pPrChange>
            </w:pPr>
            <w:del w:id="1785" w:author="瑋婷 徐" w:date="2025-01-03T17:37:00Z" w16du:dateUtc="2025-01-03T09:37:00Z">
              <w:r w:rsidDel="00287E72">
                <w:rPr>
                  <w:rFonts w:ascii="Times New Roman" w:eastAsia="標楷體" w:hAnsi="Times New Roman" w:cs="Times New Roman"/>
                  <w:color w:val="000000"/>
                </w:rPr>
                <w:delText>MB-D15-06</w:delText>
              </w:r>
            </w:del>
          </w:p>
        </w:tc>
        <w:tc>
          <w:tcPr>
            <w:tcW w:w="4252" w:type="dxa"/>
            <w:vAlign w:val="center"/>
            <w:tcPrChange w:id="1786" w:author="瑋婷 徐" w:date="2025-01-03T17:43:00Z" w16du:dateUtc="2025-01-03T09:43:00Z">
              <w:tcPr>
                <w:tcW w:w="4394" w:type="dxa"/>
                <w:gridSpan w:val="6"/>
                <w:vAlign w:val="center"/>
              </w:tcPr>
            </w:tcPrChange>
          </w:tcPr>
          <w:p w14:paraId="5A6F5461" w14:textId="24E00206" w:rsidR="00D93FCC" w:rsidDel="00287E72" w:rsidRDefault="002435EC">
            <w:pPr>
              <w:spacing w:line="360" w:lineRule="auto"/>
              <w:jc w:val="both"/>
              <w:rPr>
                <w:del w:id="1787" w:author="瑋婷 徐" w:date="2025-01-03T17:37:00Z" w16du:dateUtc="2025-01-03T09:37:00Z"/>
                <w:rFonts w:ascii="Times New Roman" w:eastAsia="標楷體" w:hAnsi="Times New Roman" w:cs="Times New Roman"/>
                <w:color w:val="000000"/>
              </w:rPr>
              <w:pPrChange w:id="1788" w:author="瑋婷 徐" w:date="2025-01-03T17:43:00Z" w16du:dateUtc="2025-01-03T09:43:00Z">
                <w:pPr/>
              </w:pPrChange>
            </w:pPr>
            <w:del w:id="1789" w:author="瑋婷 徐" w:date="2025-01-03T17:37:00Z" w16du:dateUtc="2025-01-03T09:37:00Z">
              <w:r w:rsidDel="00287E72">
                <w:rPr>
                  <w:rFonts w:ascii="Times New Roman" w:eastAsia="標楷體" w:hAnsi="Times New Roman" w:cs="Times New Roman"/>
                  <w:color w:val="000000"/>
                </w:rPr>
                <w:delText>巒大</w:delText>
              </w:r>
              <w:r w:rsidDel="00287E72">
                <w:rPr>
                  <w:rFonts w:ascii="Times New Roman" w:eastAsia="標楷體" w:hAnsi="Times New Roman" w:cs="Times New Roman"/>
                  <w:color w:val="000000"/>
                </w:rPr>
                <w:delText>89</w:delText>
              </w:r>
              <w:r w:rsidDel="00287E72">
                <w:rPr>
                  <w:rFonts w:ascii="Times New Roman" w:eastAsia="標楷體" w:hAnsi="Times New Roman" w:cs="Times New Roman"/>
                  <w:color w:val="000000"/>
                </w:rPr>
                <w:delText>林班</w:delText>
              </w:r>
            </w:del>
          </w:p>
        </w:tc>
        <w:tc>
          <w:tcPr>
            <w:tcW w:w="7149" w:type="dxa"/>
            <w:vAlign w:val="center"/>
            <w:tcPrChange w:id="1790" w:author="瑋婷 徐" w:date="2025-01-03T17:43:00Z" w16du:dateUtc="2025-01-03T09:43:00Z">
              <w:tcPr>
                <w:tcW w:w="7149" w:type="dxa"/>
                <w:gridSpan w:val="2"/>
                <w:vAlign w:val="center"/>
              </w:tcPr>
            </w:tcPrChange>
          </w:tcPr>
          <w:p w14:paraId="7C0501E6" w14:textId="011583EF" w:rsidR="00D93FCC" w:rsidDel="00287E72" w:rsidRDefault="002435EC">
            <w:pPr>
              <w:spacing w:line="360" w:lineRule="auto"/>
              <w:jc w:val="both"/>
              <w:rPr>
                <w:del w:id="1791" w:author="瑋婷 徐" w:date="2025-01-03T17:37:00Z" w16du:dateUtc="2025-01-03T09:37:00Z"/>
                <w:rFonts w:ascii="Times New Roman" w:eastAsia="標楷體" w:hAnsi="Times New Roman" w:cs="Times New Roman"/>
                <w:color w:val="000000"/>
              </w:rPr>
              <w:pPrChange w:id="1792" w:author="瑋婷 徐" w:date="2025-01-03T17:43:00Z" w16du:dateUtc="2025-01-03T09:43:00Z">
                <w:pPr/>
              </w:pPrChange>
            </w:pPr>
            <w:del w:id="1793" w:author="瑋婷 徐" w:date="2025-01-03T17:37:00Z" w16du:dateUtc="2025-01-03T09:37:00Z">
              <w:r w:rsidDel="00287E72">
                <w:rPr>
                  <w:rFonts w:ascii="Times New Roman" w:eastAsia="標楷體" w:hAnsi="Times New Roman" w:cs="Times New Roman"/>
                  <w:b/>
                  <w:bCs/>
                  <w:color w:val="000000"/>
                </w:rPr>
                <w:delText>陳科綬</w:delText>
              </w:r>
              <w:r w:rsidDel="00287E72">
                <w:rPr>
                  <w:rFonts w:ascii="Times New Roman" w:eastAsia="標楷體" w:hAnsi="Times New Roman" w:cs="Times New Roman"/>
                  <w:b/>
                  <w:bCs/>
                  <w:color w:val="000000"/>
                  <w:vertAlign w:val="superscript"/>
                </w:rPr>
                <w:delText>a</w:delText>
              </w:r>
              <w:r w:rsidDel="00287E72">
                <w:rPr>
                  <w:rFonts w:ascii="Times New Roman" w:eastAsia="標楷體" w:hAnsi="Times New Roman" w:cs="Times New Roman"/>
                  <w:color w:val="000000"/>
                </w:rPr>
                <w:delText>、</w:delText>
              </w:r>
              <w:r w:rsidDel="00287E72">
                <w:rPr>
                  <w:rFonts w:ascii="Times New Roman" w:eastAsia="標楷體" w:hAnsi="Times New Roman" w:cs="Times New Roman"/>
                  <w:b/>
                  <w:bCs/>
                  <w:color w:val="000000"/>
                </w:rPr>
                <w:delText>薛美雪</w:delText>
              </w:r>
              <w:r w:rsidDel="00287E72">
                <w:rPr>
                  <w:rFonts w:ascii="Times New Roman" w:eastAsia="標楷體" w:hAnsi="Times New Roman" w:cs="Times New Roman"/>
                  <w:b/>
                  <w:bCs/>
                  <w:color w:val="000000"/>
                  <w:vertAlign w:val="superscript"/>
                </w:rPr>
                <w:delText>a</w:delText>
              </w:r>
              <w:r w:rsidDel="00287E72">
                <w:rPr>
                  <w:rFonts w:ascii="Times New Roman" w:eastAsia="標楷體" w:hAnsi="Times New Roman" w:cs="Times New Roman"/>
                  <w:color w:val="000000"/>
                </w:rPr>
                <w:delText>、何姳璇、張裕興、陳建志</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b/>
                  <w:bCs/>
                  <w:color w:val="000000"/>
                </w:rPr>
                <w:delText>陳科綬</w:delText>
              </w:r>
              <w:r w:rsidDel="00287E72">
                <w:rPr>
                  <w:rFonts w:ascii="Times New Roman" w:eastAsia="標楷體" w:hAnsi="Times New Roman" w:cs="Times New Roman"/>
                  <w:b/>
                  <w:bCs/>
                  <w:color w:val="000000"/>
                  <w:vertAlign w:val="superscript"/>
                </w:rPr>
                <w:delText>a</w:delText>
              </w:r>
              <w:r w:rsidDel="00287E72">
                <w:rPr>
                  <w:rFonts w:ascii="Times New Roman" w:eastAsia="標楷體" w:hAnsi="Times New Roman" w:cs="Times New Roman"/>
                  <w:color w:val="000000"/>
                </w:rPr>
                <w:delText>、</w:delText>
              </w:r>
              <w:r w:rsidDel="00287E72">
                <w:rPr>
                  <w:rFonts w:ascii="Times New Roman" w:eastAsia="標楷體" w:hAnsi="Times New Roman" w:cs="Times New Roman"/>
                  <w:b/>
                  <w:bCs/>
                  <w:color w:val="000000"/>
                </w:rPr>
                <w:delText>薛美雪</w:delText>
              </w:r>
              <w:r w:rsidDel="00287E72">
                <w:rPr>
                  <w:rFonts w:ascii="Times New Roman" w:eastAsia="標楷體" w:hAnsi="Times New Roman" w:cs="Times New Roman"/>
                  <w:b/>
                  <w:bCs/>
                  <w:color w:val="000000"/>
                  <w:vertAlign w:val="superscript"/>
                </w:rPr>
                <w:delText>a</w:delText>
              </w:r>
              <w:r w:rsidDel="00287E72">
                <w:rPr>
                  <w:rFonts w:ascii="Times New Roman" w:eastAsia="標楷體" w:hAnsi="Times New Roman" w:cs="Times New Roman"/>
                  <w:color w:val="000000"/>
                </w:rPr>
                <w:delText>、何姳璇、張裕興</w:delText>
              </w:r>
            </w:del>
          </w:p>
        </w:tc>
      </w:tr>
      <w:tr w:rsidR="00287E72" w:rsidDel="00287E72" w14:paraId="6076907E" w14:textId="17EC4991" w:rsidTr="00287E72">
        <w:trPr>
          <w:trHeight w:val="396"/>
          <w:del w:id="1794" w:author="瑋婷 徐" w:date="2025-01-03T17:37:00Z"/>
          <w:trPrChange w:id="1795" w:author="瑋婷 徐" w:date="2025-01-03T17:43:00Z" w16du:dateUtc="2025-01-03T09:43:00Z">
            <w:trPr>
              <w:gridBefore w:val="1"/>
              <w:trHeight w:val="396"/>
            </w:trPr>
          </w:trPrChange>
        </w:trPr>
        <w:tc>
          <w:tcPr>
            <w:tcW w:w="846" w:type="dxa"/>
            <w:tcBorders>
              <w:bottom w:val="single" w:sz="4" w:space="0" w:color="auto"/>
            </w:tcBorders>
            <w:vAlign w:val="center"/>
            <w:tcPrChange w:id="1796" w:author="瑋婷 徐" w:date="2025-01-03T17:43:00Z" w16du:dateUtc="2025-01-03T09:43:00Z">
              <w:tcPr>
                <w:tcW w:w="846" w:type="dxa"/>
                <w:gridSpan w:val="2"/>
                <w:vAlign w:val="center"/>
              </w:tcPr>
            </w:tcPrChange>
          </w:tcPr>
          <w:p w14:paraId="56ABD46F" w14:textId="4A58E1F3" w:rsidR="00D93FCC" w:rsidDel="00287E72" w:rsidRDefault="002435EC">
            <w:pPr>
              <w:spacing w:line="360" w:lineRule="auto"/>
              <w:jc w:val="both"/>
              <w:rPr>
                <w:del w:id="1797" w:author="瑋婷 徐" w:date="2025-01-03T17:37:00Z" w16du:dateUtc="2025-01-03T09:37:00Z"/>
                <w:rFonts w:ascii="Times New Roman" w:eastAsia="標楷體" w:hAnsi="Times New Roman" w:cs="Times New Roman"/>
                <w:color w:val="000000"/>
              </w:rPr>
              <w:pPrChange w:id="1798" w:author="瑋婷 徐" w:date="2025-01-03T17:43:00Z" w16du:dateUtc="2025-01-03T09:43:00Z">
                <w:pPr>
                  <w:jc w:val="center"/>
                </w:pPr>
              </w:pPrChange>
            </w:pPr>
            <w:del w:id="1799" w:author="瑋婷 徐" w:date="2025-01-03T17:37:00Z" w16du:dateUtc="2025-01-03T09:37:00Z">
              <w:r w:rsidDel="00287E72">
                <w:rPr>
                  <w:rFonts w:ascii="Times New Roman" w:eastAsia="標楷體" w:hAnsi="Times New Roman" w:cs="Times New Roman"/>
                  <w:color w:val="000000"/>
                </w:rPr>
                <w:delText>18</w:delText>
              </w:r>
            </w:del>
          </w:p>
        </w:tc>
        <w:tc>
          <w:tcPr>
            <w:tcW w:w="1701" w:type="dxa"/>
            <w:tcBorders>
              <w:bottom w:val="single" w:sz="4" w:space="0" w:color="auto"/>
            </w:tcBorders>
            <w:vAlign w:val="center"/>
            <w:tcPrChange w:id="1800" w:author="瑋婷 徐" w:date="2025-01-03T17:43:00Z" w16du:dateUtc="2025-01-03T09:43:00Z">
              <w:tcPr>
                <w:tcW w:w="1559" w:type="dxa"/>
                <w:gridSpan w:val="2"/>
                <w:vAlign w:val="center"/>
              </w:tcPr>
            </w:tcPrChange>
          </w:tcPr>
          <w:p w14:paraId="19018795" w14:textId="28A2C14C" w:rsidR="00D93FCC" w:rsidDel="00287E72" w:rsidRDefault="002435EC">
            <w:pPr>
              <w:spacing w:line="360" w:lineRule="auto"/>
              <w:jc w:val="both"/>
              <w:rPr>
                <w:del w:id="1801" w:author="瑋婷 徐" w:date="2025-01-03T17:37:00Z" w16du:dateUtc="2025-01-03T09:37:00Z"/>
                <w:rFonts w:ascii="Times New Roman" w:eastAsia="標楷體" w:hAnsi="Times New Roman" w:cs="Times New Roman"/>
                <w:color w:val="000000"/>
              </w:rPr>
              <w:pPrChange w:id="1802" w:author="瑋婷 徐" w:date="2025-01-03T17:43:00Z" w16du:dateUtc="2025-01-03T09:43:00Z">
                <w:pPr/>
              </w:pPrChange>
            </w:pPr>
            <w:del w:id="1803" w:author="瑋婷 徐" w:date="2025-01-03T17:37:00Z" w16du:dateUtc="2025-01-03T09:37:00Z">
              <w:r w:rsidDel="00287E72">
                <w:rPr>
                  <w:rFonts w:ascii="Times New Roman" w:eastAsia="標楷體" w:hAnsi="Times New Roman" w:cs="Times New Roman"/>
                  <w:color w:val="000000"/>
                </w:rPr>
                <w:delText>MB-D16-08</w:delText>
              </w:r>
            </w:del>
          </w:p>
        </w:tc>
        <w:tc>
          <w:tcPr>
            <w:tcW w:w="4252" w:type="dxa"/>
            <w:tcBorders>
              <w:bottom w:val="single" w:sz="4" w:space="0" w:color="auto"/>
            </w:tcBorders>
            <w:vAlign w:val="center"/>
            <w:tcPrChange w:id="1804" w:author="瑋婷 徐" w:date="2025-01-03T17:43:00Z" w16du:dateUtc="2025-01-03T09:43:00Z">
              <w:tcPr>
                <w:tcW w:w="4394" w:type="dxa"/>
                <w:gridSpan w:val="6"/>
                <w:vAlign w:val="center"/>
              </w:tcPr>
            </w:tcPrChange>
          </w:tcPr>
          <w:p w14:paraId="6ABB3020" w14:textId="14F77847" w:rsidR="00D93FCC" w:rsidDel="00287E72" w:rsidRDefault="002435EC">
            <w:pPr>
              <w:spacing w:line="360" w:lineRule="auto"/>
              <w:jc w:val="both"/>
              <w:rPr>
                <w:del w:id="1805" w:author="瑋婷 徐" w:date="2025-01-03T17:37:00Z" w16du:dateUtc="2025-01-03T09:37:00Z"/>
                <w:rFonts w:ascii="Times New Roman" w:eastAsia="標楷體" w:hAnsi="Times New Roman" w:cs="Times New Roman"/>
                <w:color w:val="000000"/>
              </w:rPr>
              <w:pPrChange w:id="1806" w:author="瑋婷 徐" w:date="2025-01-03T17:43:00Z" w16du:dateUtc="2025-01-03T09:43:00Z">
                <w:pPr/>
              </w:pPrChange>
            </w:pPr>
            <w:del w:id="1807" w:author="瑋婷 徐" w:date="2025-01-03T17:37:00Z" w16du:dateUtc="2025-01-03T09:37:00Z">
              <w:r w:rsidDel="00287E72">
                <w:rPr>
                  <w:rFonts w:ascii="Times New Roman" w:eastAsia="標楷體" w:hAnsi="Times New Roman" w:cs="Times New Roman"/>
                  <w:color w:val="000000"/>
                </w:rPr>
                <w:delText>長興林道</w:delText>
              </w:r>
              <w:r w:rsidDel="00287E72">
                <w:rPr>
                  <w:rFonts w:ascii="Times New Roman" w:eastAsia="標楷體" w:hAnsi="Times New Roman" w:cs="Times New Roman"/>
                  <w:color w:val="000000"/>
                </w:rPr>
                <w:delText>7K</w:delText>
              </w:r>
            </w:del>
          </w:p>
        </w:tc>
        <w:tc>
          <w:tcPr>
            <w:tcW w:w="7149" w:type="dxa"/>
            <w:tcBorders>
              <w:bottom w:val="single" w:sz="4" w:space="0" w:color="auto"/>
            </w:tcBorders>
            <w:vAlign w:val="center"/>
            <w:tcPrChange w:id="1808" w:author="瑋婷 徐" w:date="2025-01-03T17:43:00Z" w16du:dateUtc="2025-01-03T09:43:00Z">
              <w:tcPr>
                <w:tcW w:w="7149" w:type="dxa"/>
                <w:gridSpan w:val="2"/>
                <w:vAlign w:val="center"/>
              </w:tcPr>
            </w:tcPrChange>
          </w:tcPr>
          <w:p w14:paraId="2A322307" w14:textId="171EE963" w:rsidR="00D93FCC" w:rsidDel="00287E72" w:rsidRDefault="002435EC">
            <w:pPr>
              <w:spacing w:line="360" w:lineRule="auto"/>
              <w:jc w:val="both"/>
              <w:rPr>
                <w:del w:id="1809" w:author="瑋婷 徐" w:date="2025-01-03T17:37:00Z" w16du:dateUtc="2025-01-03T09:37:00Z"/>
                <w:rFonts w:ascii="Times New Roman" w:eastAsia="標楷體" w:hAnsi="Times New Roman" w:cs="Times New Roman"/>
                <w:color w:val="000000"/>
              </w:rPr>
              <w:pPrChange w:id="1810" w:author="瑋婷 徐" w:date="2025-01-03T17:43:00Z" w16du:dateUtc="2025-01-03T09:43:00Z">
                <w:pPr/>
              </w:pPrChange>
            </w:pPr>
            <w:del w:id="1811" w:author="瑋婷 徐" w:date="2025-01-03T17:37:00Z" w16du:dateUtc="2025-01-03T09:37:00Z">
              <w:r w:rsidDel="00287E72">
                <w:rPr>
                  <w:rFonts w:ascii="Times New Roman" w:eastAsia="標楷體" w:hAnsi="Times New Roman" w:cs="Times New Roman"/>
                  <w:color w:val="000000"/>
                </w:rPr>
                <w:delText>曾崇綸、黃亭愷</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曾崇綸</w:delText>
              </w:r>
            </w:del>
          </w:p>
        </w:tc>
      </w:tr>
      <w:tr w:rsidR="00287E72" w14:paraId="5F94FE4A" w14:textId="77777777" w:rsidTr="00287E72">
        <w:trPr>
          <w:trHeight w:val="396"/>
          <w:ins w:id="1812" w:author="瑋婷 徐" w:date="2025-01-03T17:37:00Z"/>
          <w:trPrChange w:id="1813" w:author="瑋婷 徐" w:date="2025-01-03T17:43:00Z" w16du:dateUtc="2025-01-03T09:43:00Z">
            <w:trPr>
              <w:gridBefore w:val="1"/>
              <w:trHeight w:val="396"/>
            </w:trPr>
          </w:trPrChange>
        </w:trPr>
        <w:tc>
          <w:tcPr>
            <w:tcW w:w="846" w:type="dxa"/>
            <w:tcBorders>
              <w:top w:val="single" w:sz="4" w:space="0" w:color="auto"/>
              <w:bottom w:val="single" w:sz="4" w:space="0" w:color="auto"/>
            </w:tcBorders>
            <w:vAlign w:val="center"/>
            <w:tcPrChange w:id="1814" w:author="瑋婷 徐" w:date="2025-01-03T17:43:00Z" w16du:dateUtc="2025-01-03T09:43:00Z">
              <w:tcPr>
                <w:tcW w:w="846" w:type="dxa"/>
                <w:gridSpan w:val="2"/>
                <w:vAlign w:val="center"/>
              </w:tcPr>
            </w:tcPrChange>
          </w:tcPr>
          <w:p w14:paraId="17EFFE8A" w14:textId="2DED6CCE"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815" w:author="瑋婷 徐" w:date="2025-01-03T17:37:00Z" w16du:dateUtc="2025-01-03T09:37:00Z"/>
                <w:rFonts w:ascii="Times New Roman" w:eastAsia="標楷體" w:hAnsi="Times New Roman" w:cs="Times New Roman"/>
                <w:color w:val="000000"/>
              </w:rPr>
              <w:pPrChange w:id="1816"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17" w:author="瑋婷 徐" w:date="2025-01-03T17:42:00Z" w16du:dateUtc="2025-01-03T09:42:00Z">
              <w:r>
                <w:rPr>
                  <w:rFonts w:ascii="Times New Roman" w:eastAsia="標楷體" w:hAnsi="Times New Roman" w:cs="Times New Roman"/>
                </w:rPr>
                <w:t>序號</w:t>
              </w:r>
            </w:ins>
          </w:p>
        </w:tc>
        <w:tc>
          <w:tcPr>
            <w:tcW w:w="1701" w:type="dxa"/>
            <w:tcBorders>
              <w:top w:val="single" w:sz="4" w:space="0" w:color="auto"/>
              <w:bottom w:val="single" w:sz="4" w:space="0" w:color="auto"/>
            </w:tcBorders>
            <w:vAlign w:val="center"/>
            <w:tcPrChange w:id="1818" w:author="瑋婷 徐" w:date="2025-01-03T17:43:00Z" w16du:dateUtc="2025-01-03T09:43:00Z">
              <w:tcPr>
                <w:tcW w:w="1701" w:type="dxa"/>
                <w:gridSpan w:val="4"/>
                <w:vAlign w:val="center"/>
              </w:tcPr>
            </w:tcPrChange>
          </w:tcPr>
          <w:p w14:paraId="6D04AC54" w14:textId="61287D6B"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819" w:author="瑋婷 徐" w:date="2025-01-03T17:37:00Z" w16du:dateUtc="2025-01-03T09:37:00Z"/>
                <w:rFonts w:ascii="Times New Roman" w:eastAsia="標楷體" w:hAnsi="Times New Roman" w:cs="Times New Roman"/>
                <w:color w:val="000000"/>
              </w:rPr>
              <w:pPrChange w:id="1820"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21" w:author="瑋婷 徐" w:date="2025-01-03T17:42:00Z" w16du:dateUtc="2025-01-03T09:42:00Z">
              <w:r>
                <w:rPr>
                  <w:rFonts w:ascii="Times New Roman" w:eastAsia="標楷體" w:hAnsi="Times New Roman" w:cs="Times New Roman"/>
                  <w:color w:val="000000"/>
                </w:rPr>
                <w:t>樣區編號</w:t>
              </w:r>
            </w:ins>
          </w:p>
        </w:tc>
        <w:tc>
          <w:tcPr>
            <w:tcW w:w="4252" w:type="dxa"/>
            <w:tcBorders>
              <w:top w:val="single" w:sz="4" w:space="0" w:color="auto"/>
              <w:bottom w:val="single" w:sz="4" w:space="0" w:color="auto"/>
            </w:tcBorders>
            <w:vAlign w:val="center"/>
            <w:tcPrChange w:id="1822" w:author="瑋婷 徐" w:date="2025-01-03T17:43:00Z" w16du:dateUtc="2025-01-03T09:43:00Z">
              <w:tcPr>
                <w:tcW w:w="4252" w:type="dxa"/>
                <w:gridSpan w:val="4"/>
                <w:vAlign w:val="center"/>
              </w:tcPr>
            </w:tcPrChange>
          </w:tcPr>
          <w:p w14:paraId="6753F532" w14:textId="302E00CE"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823" w:author="瑋婷 徐" w:date="2025-01-03T17:37:00Z" w16du:dateUtc="2025-01-03T09:37:00Z"/>
                <w:rFonts w:ascii="Times New Roman" w:eastAsia="標楷體" w:hAnsi="Times New Roman" w:cs="Times New Roman"/>
                <w:color w:val="000000"/>
              </w:rPr>
              <w:pPrChange w:id="1824"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25" w:author="瑋婷 徐" w:date="2025-01-03T17:42:00Z" w16du:dateUtc="2025-01-03T09:42:00Z">
              <w:r>
                <w:rPr>
                  <w:rFonts w:ascii="Times New Roman" w:eastAsia="標楷體" w:hAnsi="Times New Roman" w:cs="Times New Roman"/>
                  <w:color w:val="000000"/>
                </w:rPr>
                <w:t>樣區名稱</w:t>
              </w:r>
            </w:ins>
          </w:p>
        </w:tc>
        <w:tc>
          <w:tcPr>
            <w:tcW w:w="7149" w:type="dxa"/>
            <w:tcBorders>
              <w:top w:val="single" w:sz="4" w:space="0" w:color="auto"/>
              <w:bottom w:val="single" w:sz="4" w:space="0" w:color="auto"/>
            </w:tcBorders>
            <w:vAlign w:val="center"/>
            <w:tcPrChange w:id="1826" w:author="瑋婷 徐" w:date="2025-01-03T17:43:00Z" w16du:dateUtc="2025-01-03T09:43:00Z">
              <w:tcPr>
                <w:tcW w:w="7149" w:type="dxa"/>
                <w:gridSpan w:val="2"/>
                <w:vAlign w:val="center"/>
              </w:tcPr>
            </w:tcPrChange>
          </w:tcPr>
          <w:p w14:paraId="1AF2618C" w14:textId="14E15F88"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827" w:author="瑋婷 徐" w:date="2025-01-03T17:37:00Z" w16du:dateUtc="2025-01-03T09:37:00Z"/>
                <w:rFonts w:ascii="Times New Roman" w:eastAsia="標楷體" w:hAnsi="Times New Roman" w:cs="Times New Roman"/>
                <w:color w:val="000000"/>
              </w:rPr>
              <w:pPrChange w:id="1828"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29" w:author="瑋婷 徐" w:date="2025-01-03T17:42:00Z" w16du:dateUtc="2025-01-03T09:42:00Z">
              <w:r>
                <w:rPr>
                  <w:rFonts w:ascii="Times New Roman" w:eastAsia="標楷體" w:hAnsi="Times New Roman" w:cs="Times New Roman"/>
                  <w:color w:val="000000"/>
                </w:rPr>
                <w:t>調查者</w:t>
              </w:r>
              <w:r>
                <w:rPr>
                  <w:rFonts w:ascii="Times New Roman" w:eastAsia="標楷體" w:hAnsi="Times New Roman" w:cs="Times New Roman"/>
                  <w:color w:val="000000"/>
                </w:rPr>
                <w:t xml:space="preserve"> (</w:t>
              </w:r>
              <w:r>
                <w:rPr>
                  <w:rFonts w:ascii="Times New Roman" w:eastAsia="標楷體" w:hAnsi="Times New Roman" w:cs="Times New Roman"/>
                  <w:color w:val="000000"/>
                </w:rPr>
                <w:t>第</w:t>
              </w:r>
              <w:r>
                <w:rPr>
                  <w:rFonts w:ascii="Times New Roman" w:eastAsia="標楷體" w:hAnsi="Times New Roman" w:cs="Times New Roman"/>
                  <w:color w:val="000000"/>
                </w:rPr>
                <w:t>1</w:t>
              </w:r>
              <w:r>
                <w:rPr>
                  <w:rFonts w:ascii="Times New Roman" w:eastAsia="標楷體" w:hAnsi="Times New Roman" w:cs="Times New Roman"/>
                  <w:color w:val="000000"/>
                </w:rPr>
                <w:t>旅次</w:t>
              </w:r>
              <w:r>
                <w:rPr>
                  <w:rFonts w:ascii="Times New Roman" w:eastAsia="標楷體" w:hAnsi="Times New Roman" w:cs="Times New Roman"/>
                  <w:color w:val="000000"/>
                </w:rPr>
                <w:t xml:space="preserve"> // </w:t>
              </w:r>
              <w:r>
                <w:rPr>
                  <w:rFonts w:ascii="Times New Roman" w:eastAsia="標楷體" w:hAnsi="Times New Roman" w:cs="Times New Roman"/>
                  <w:color w:val="000000"/>
                </w:rPr>
                <w:t>第</w:t>
              </w:r>
              <w:r>
                <w:rPr>
                  <w:rFonts w:ascii="Times New Roman" w:eastAsia="標楷體" w:hAnsi="Times New Roman" w:cs="Times New Roman"/>
                  <w:color w:val="000000"/>
                </w:rPr>
                <w:t>2</w:t>
              </w:r>
              <w:r>
                <w:rPr>
                  <w:rFonts w:ascii="Times New Roman" w:eastAsia="標楷體" w:hAnsi="Times New Roman" w:cs="Times New Roman"/>
                  <w:color w:val="000000"/>
                </w:rPr>
                <w:t>旅次</w:t>
              </w:r>
              <w:r>
                <w:rPr>
                  <w:rFonts w:ascii="Times New Roman" w:eastAsia="標楷體" w:hAnsi="Times New Roman" w:cs="Times New Roman"/>
                  <w:color w:val="000000"/>
                </w:rPr>
                <w:t>)</w:t>
              </w:r>
            </w:ins>
          </w:p>
        </w:tc>
      </w:tr>
      <w:tr w:rsidR="00287E72" w14:paraId="6B1DEEBB" w14:textId="77777777" w:rsidTr="00287E72">
        <w:trPr>
          <w:trHeight w:val="396"/>
          <w:ins w:id="1830" w:author="瑋婷 徐" w:date="2025-01-03T17:37:00Z"/>
          <w:trPrChange w:id="1831" w:author="瑋婷 徐" w:date="2025-01-03T17:43:00Z" w16du:dateUtc="2025-01-03T09:43:00Z">
            <w:trPr>
              <w:gridBefore w:val="1"/>
              <w:trHeight w:val="396"/>
            </w:trPr>
          </w:trPrChange>
        </w:trPr>
        <w:tc>
          <w:tcPr>
            <w:tcW w:w="846" w:type="dxa"/>
            <w:tcBorders>
              <w:top w:val="single" w:sz="4" w:space="0" w:color="auto"/>
            </w:tcBorders>
            <w:vAlign w:val="center"/>
            <w:tcPrChange w:id="1832" w:author="瑋婷 徐" w:date="2025-01-03T17:43:00Z" w16du:dateUtc="2025-01-03T09:43:00Z">
              <w:tcPr>
                <w:tcW w:w="846" w:type="dxa"/>
                <w:gridSpan w:val="2"/>
                <w:tcBorders>
                  <w:bottom w:val="nil"/>
                  <w:right w:val="nil"/>
                </w:tcBorders>
                <w:vAlign w:val="center"/>
              </w:tcPr>
            </w:tcPrChange>
          </w:tcPr>
          <w:p w14:paraId="71EC533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833" w:author="瑋婷 徐" w:date="2025-01-03T17:37:00Z" w16du:dateUtc="2025-01-03T09:37:00Z"/>
                <w:rFonts w:ascii="Times New Roman" w:eastAsia="標楷體" w:hAnsi="Times New Roman" w:cs="Times New Roman"/>
                <w:color w:val="000000"/>
              </w:rPr>
              <w:pPrChange w:id="1834"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35" w:author="瑋婷 徐" w:date="2025-01-03T17:37:00Z" w16du:dateUtc="2025-01-03T09:37:00Z">
              <w:r w:rsidRPr="00287E72">
                <w:rPr>
                  <w:rFonts w:ascii="Times New Roman" w:eastAsia="標楷體" w:hAnsi="Times New Roman" w:cs="Times New Roman"/>
                  <w:color w:val="000000"/>
                </w:rPr>
                <w:t>1</w:t>
              </w:r>
            </w:ins>
          </w:p>
        </w:tc>
        <w:tc>
          <w:tcPr>
            <w:tcW w:w="1701" w:type="dxa"/>
            <w:tcBorders>
              <w:top w:val="single" w:sz="4" w:space="0" w:color="auto"/>
            </w:tcBorders>
            <w:vAlign w:val="center"/>
            <w:tcPrChange w:id="1836" w:author="瑋婷 徐" w:date="2025-01-03T17:43:00Z" w16du:dateUtc="2025-01-03T09:43:00Z">
              <w:tcPr>
                <w:tcW w:w="1701" w:type="dxa"/>
                <w:gridSpan w:val="4"/>
                <w:tcBorders>
                  <w:left w:val="nil"/>
                  <w:bottom w:val="nil"/>
                  <w:right w:val="nil"/>
                </w:tcBorders>
                <w:vAlign w:val="center"/>
              </w:tcPr>
            </w:tcPrChange>
          </w:tcPr>
          <w:p w14:paraId="124077BD"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837" w:author="瑋婷 徐" w:date="2025-01-03T17:37:00Z" w16du:dateUtc="2025-01-03T09:37:00Z"/>
                <w:rFonts w:ascii="Times New Roman" w:eastAsia="標楷體" w:hAnsi="Times New Roman" w:cs="Times New Roman"/>
                <w:color w:val="000000"/>
              </w:rPr>
              <w:pPrChange w:id="1838"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39" w:author="瑋婷 徐" w:date="2025-01-03T17:37:00Z" w16du:dateUtc="2025-01-03T09:37:00Z">
              <w:r w:rsidRPr="00287E72">
                <w:rPr>
                  <w:rFonts w:ascii="Times New Roman" w:eastAsia="標楷體" w:hAnsi="Times New Roman" w:cs="Times New Roman"/>
                  <w:color w:val="000000"/>
                </w:rPr>
                <w:t>A27-11</w:t>
              </w:r>
            </w:ins>
          </w:p>
        </w:tc>
        <w:tc>
          <w:tcPr>
            <w:tcW w:w="4252" w:type="dxa"/>
            <w:tcBorders>
              <w:top w:val="single" w:sz="4" w:space="0" w:color="auto"/>
            </w:tcBorders>
            <w:vAlign w:val="center"/>
            <w:tcPrChange w:id="1840" w:author="瑋婷 徐" w:date="2025-01-03T17:43:00Z" w16du:dateUtc="2025-01-03T09:43:00Z">
              <w:tcPr>
                <w:tcW w:w="4252" w:type="dxa"/>
                <w:gridSpan w:val="4"/>
                <w:tcBorders>
                  <w:left w:val="nil"/>
                  <w:bottom w:val="nil"/>
                  <w:right w:val="nil"/>
                </w:tcBorders>
                <w:vAlign w:val="center"/>
              </w:tcPr>
            </w:tcPrChange>
          </w:tcPr>
          <w:p w14:paraId="4E3E47B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841" w:author="瑋婷 徐" w:date="2025-01-03T17:37:00Z" w16du:dateUtc="2025-01-03T09:37:00Z"/>
                <w:rFonts w:ascii="Times New Roman" w:eastAsia="標楷體" w:hAnsi="Times New Roman" w:cs="Times New Roman"/>
                <w:color w:val="000000"/>
              </w:rPr>
              <w:pPrChange w:id="1842"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43" w:author="瑋婷 徐" w:date="2025-01-03T17:37:00Z" w16du:dateUtc="2025-01-03T09:37:00Z">
              <w:r w:rsidRPr="00287E72">
                <w:rPr>
                  <w:rFonts w:ascii="Times New Roman" w:eastAsia="標楷體" w:hAnsi="Times New Roman" w:cs="Times New Roman"/>
                  <w:color w:val="000000"/>
                </w:rPr>
                <w:t>僑育國小</w:t>
              </w:r>
            </w:ins>
          </w:p>
        </w:tc>
        <w:tc>
          <w:tcPr>
            <w:tcW w:w="7149" w:type="dxa"/>
            <w:tcBorders>
              <w:top w:val="single" w:sz="4" w:space="0" w:color="auto"/>
            </w:tcBorders>
            <w:vAlign w:val="center"/>
            <w:tcPrChange w:id="1844" w:author="瑋婷 徐" w:date="2025-01-03T17:43:00Z" w16du:dateUtc="2025-01-03T09:43:00Z">
              <w:tcPr>
                <w:tcW w:w="7149" w:type="dxa"/>
                <w:gridSpan w:val="2"/>
                <w:tcBorders>
                  <w:left w:val="nil"/>
                  <w:bottom w:val="nil"/>
                </w:tcBorders>
                <w:vAlign w:val="center"/>
              </w:tcPr>
            </w:tcPrChange>
          </w:tcPr>
          <w:p w14:paraId="4652A202" w14:textId="0EA317B6"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845" w:author="瑋婷 徐" w:date="2025-01-03T17:37:00Z" w16du:dateUtc="2025-01-03T09:37:00Z"/>
                <w:rFonts w:ascii="Times New Roman" w:eastAsia="標楷體" w:hAnsi="Times New Roman" w:cs="Times New Roman"/>
                <w:color w:val="000000"/>
              </w:rPr>
              <w:pPrChange w:id="1846"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47" w:author="瑋婷 徐" w:date="2025-01-03T17:37:00Z" w16du:dateUtc="2025-01-03T09:37:00Z">
              <w:r w:rsidRPr="00287E72">
                <w:rPr>
                  <w:rFonts w:ascii="Times New Roman" w:eastAsia="標楷體" w:hAnsi="Times New Roman" w:cs="Times New Roman"/>
                  <w:color w:val="000000"/>
                </w:rPr>
                <w:t>劉景能、吳妮臻</w:t>
              </w:r>
            </w:ins>
            <w:ins w:id="1848" w:author="瑋婷 徐" w:date="2025-01-03T17:49:00Z" w16du:dateUtc="2025-01-03T09:49:00Z">
              <w:r w:rsidRPr="00287E72">
                <w:rPr>
                  <w:rFonts w:ascii="Times New Roman" w:eastAsia="標楷體" w:hAnsi="Times New Roman" w:cs="Times New Roman"/>
                  <w:color w:val="000000"/>
                  <w:vertAlign w:val="superscript"/>
                  <w:rPrChange w:id="1849" w:author="瑋婷 徐" w:date="2025-01-03T17:50:00Z" w16du:dateUtc="2025-01-03T09:50:00Z">
                    <w:rPr>
                      <w:rFonts w:ascii="Times New Roman" w:eastAsia="標楷體" w:hAnsi="Times New Roman" w:cs="Times New Roman"/>
                      <w:color w:val="000000"/>
                    </w:rPr>
                  </w:rPrChange>
                </w:rPr>
                <w:t>a</w:t>
              </w:r>
            </w:ins>
          </w:p>
        </w:tc>
      </w:tr>
      <w:tr w:rsidR="00287E72" w14:paraId="634F2D66" w14:textId="77777777" w:rsidTr="00287E72">
        <w:trPr>
          <w:trHeight w:val="396"/>
          <w:ins w:id="1850" w:author="瑋婷 徐" w:date="2025-01-03T17:37:00Z"/>
          <w:trPrChange w:id="1851" w:author="瑋婷 徐" w:date="2025-01-03T17:43:00Z" w16du:dateUtc="2025-01-03T09:43:00Z">
            <w:trPr>
              <w:gridBefore w:val="1"/>
              <w:trHeight w:val="396"/>
            </w:trPr>
          </w:trPrChange>
        </w:trPr>
        <w:tc>
          <w:tcPr>
            <w:tcW w:w="846" w:type="dxa"/>
            <w:vAlign w:val="center"/>
            <w:tcPrChange w:id="1852" w:author="瑋婷 徐" w:date="2025-01-03T17:43:00Z" w16du:dateUtc="2025-01-03T09:43:00Z">
              <w:tcPr>
                <w:tcW w:w="846" w:type="dxa"/>
                <w:gridSpan w:val="2"/>
                <w:tcBorders>
                  <w:top w:val="nil"/>
                  <w:bottom w:val="nil"/>
                  <w:right w:val="nil"/>
                </w:tcBorders>
                <w:vAlign w:val="center"/>
              </w:tcPr>
            </w:tcPrChange>
          </w:tcPr>
          <w:p w14:paraId="765C6B2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853" w:author="瑋婷 徐" w:date="2025-01-03T17:37:00Z" w16du:dateUtc="2025-01-03T09:37:00Z"/>
                <w:rFonts w:ascii="Times New Roman" w:eastAsia="標楷體" w:hAnsi="Times New Roman" w:cs="Times New Roman"/>
                <w:color w:val="000000"/>
              </w:rPr>
              <w:pPrChange w:id="1854"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55" w:author="瑋婷 徐" w:date="2025-01-03T17:37:00Z" w16du:dateUtc="2025-01-03T09:37:00Z">
              <w:r w:rsidRPr="00287E72">
                <w:rPr>
                  <w:rFonts w:ascii="Times New Roman" w:eastAsia="標楷體" w:hAnsi="Times New Roman" w:cs="Times New Roman"/>
                  <w:color w:val="000000"/>
                </w:rPr>
                <w:t>2</w:t>
              </w:r>
            </w:ins>
          </w:p>
        </w:tc>
        <w:tc>
          <w:tcPr>
            <w:tcW w:w="1701" w:type="dxa"/>
            <w:vAlign w:val="center"/>
            <w:tcPrChange w:id="1856" w:author="瑋婷 徐" w:date="2025-01-03T17:43:00Z" w16du:dateUtc="2025-01-03T09:43:00Z">
              <w:tcPr>
                <w:tcW w:w="1701" w:type="dxa"/>
                <w:gridSpan w:val="4"/>
                <w:tcBorders>
                  <w:top w:val="nil"/>
                  <w:left w:val="nil"/>
                  <w:bottom w:val="nil"/>
                  <w:right w:val="nil"/>
                </w:tcBorders>
                <w:vAlign w:val="center"/>
              </w:tcPr>
            </w:tcPrChange>
          </w:tcPr>
          <w:p w14:paraId="528699B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857" w:author="瑋婷 徐" w:date="2025-01-03T17:37:00Z" w16du:dateUtc="2025-01-03T09:37:00Z"/>
                <w:rFonts w:ascii="Times New Roman" w:eastAsia="標楷體" w:hAnsi="Times New Roman" w:cs="Times New Roman"/>
                <w:color w:val="000000"/>
              </w:rPr>
              <w:pPrChange w:id="1858"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59" w:author="瑋婷 徐" w:date="2025-01-03T17:37:00Z" w16du:dateUtc="2025-01-03T09:37:00Z">
              <w:r w:rsidRPr="00287E72">
                <w:rPr>
                  <w:rFonts w:ascii="Times New Roman" w:eastAsia="標楷體" w:hAnsi="Times New Roman" w:cs="Times New Roman"/>
                  <w:color w:val="000000"/>
                </w:rPr>
                <w:t>A28-16</w:t>
              </w:r>
            </w:ins>
          </w:p>
        </w:tc>
        <w:tc>
          <w:tcPr>
            <w:tcW w:w="4252" w:type="dxa"/>
            <w:vAlign w:val="center"/>
            <w:tcPrChange w:id="1860" w:author="瑋婷 徐" w:date="2025-01-03T17:43:00Z" w16du:dateUtc="2025-01-03T09:43:00Z">
              <w:tcPr>
                <w:tcW w:w="4252" w:type="dxa"/>
                <w:gridSpan w:val="4"/>
                <w:tcBorders>
                  <w:top w:val="nil"/>
                  <w:left w:val="nil"/>
                  <w:bottom w:val="nil"/>
                  <w:right w:val="nil"/>
                </w:tcBorders>
                <w:vAlign w:val="center"/>
              </w:tcPr>
            </w:tcPrChange>
          </w:tcPr>
          <w:p w14:paraId="10C4F64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861" w:author="瑋婷 徐" w:date="2025-01-03T17:37:00Z" w16du:dateUtc="2025-01-03T09:37:00Z"/>
                <w:rFonts w:ascii="Times New Roman" w:eastAsia="標楷體" w:hAnsi="Times New Roman" w:cs="Times New Roman"/>
                <w:color w:val="000000"/>
              </w:rPr>
              <w:pPrChange w:id="1862"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63" w:author="瑋婷 徐" w:date="2025-01-03T17:37:00Z" w16du:dateUtc="2025-01-03T09:37:00Z">
              <w:r w:rsidRPr="00287E72">
                <w:rPr>
                  <w:rFonts w:ascii="Times New Roman" w:eastAsia="標楷體" w:hAnsi="Times New Roman" w:cs="Times New Roman"/>
                  <w:color w:val="000000"/>
                </w:rPr>
                <w:t>獅潭</w:t>
              </w:r>
              <w:r w:rsidRPr="00287E72">
                <w:rPr>
                  <w:rFonts w:ascii="Times New Roman" w:eastAsia="標楷體" w:hAnsi="Times New Roman" w:cs="Times New Roman"/>
                  <w:color w:val="000000"/>
                </w:rPr>
                <w:t>123</w:t>
              </w:r>
              <w:r w:rsidRPr="00287E72">
                <w:rPr>
                  <w:rFonts w:ascii="Times New Roman" w:eastAsia="標楷體" w:hAnsi="Times New Roman" w:cs="Times New Roman"/>
                  <w:color w:val="000000"/>
                </w:rPr>
                <w:t>生態農場</w:t>
              </w:r>
            </w:ins>
          </w:p>
        </w:tc>
        <w:tc>
          <w:tcPr>
            <w:tcW w:w="7149" w:type="dxa"/>
            <w:vAlign w:val="center"/>
            <w:tcPrChange w:id="1864" w:author="瑋婷 徐" w:date="2025-01-03T17:43:00Z" w16du:dateUtc="2025-01-03T09:43:00Z">
              <w:tcPr>
                <w:tcW w:w="7149" w:type="dxa"/>
                <w:gridSpan w:val="2"/>
                <w:tcBorders>
                  <w:top w:val="nil"/>
                  <w:left w:val="nil"/>
                  <w:bottom w:val="nil"/>
                </w:tcBorders>
                <w:vAlign w:val="center"/>
              </w:tcPr>
            </w:tcPrChange>
          </w:tcPr>
          <w:p w14:paraId="6F27C22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865" w:author="瑋婷 徐" w:date="2025-01-03T17:37:00Z" w16du:dateUtc="2025-01-03T09:37:00Z"/>
                <w:rFonts w:ascii="Times New Roman" w:eastAsia="標楷體" w:hAnsi="Times New Roman" w:cs="Times New Roman"/>
                <w:color w:val="000000"/>
              </w:rPr>
              <w:pPrChange w:id="1866"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67" w:author="瑋婷 徐" w:date="2025-01-03T17:37:00Z" w16du:dateUtc="2025-01-03T09:37:00Z">
              <w:r w:rsidRPr="00287E72">
                <w:rPr>
                  <w:rFonts w:ascii="Times New Roman" w:eastAsia="標楷體" w:hAnsi="Times New Roman" w:cs="Times New Roman"/>
                  <w:color w:val="000000"/>
                </w:rPr>
                <w:t>劉景能</w:t>
              </w:r>
            </w:ins>
          </w:p>
        </w:tc>
      </w:tr>
      <w:tr w:rsidR="00287E72" w14:paraId="2386EE4B" w14:textId="77777777" w:rsidTr="00287E72">
        <w:trPr>
          <w:trHeight w:val="396"/>
          <w:ins w:id="1868" w:author="瑋婷 徐" w:date="2025-01-03T17:37:00Z"/>
          <w:trPrChange w:id="1869" w:author="瑋婷 徐" w:date="2025-01-03T17:43:00Z" w16du:dateUtc="2025-01-03T09:43:00Z">
            <w:trPr>
              <w:gridBefore w:val="1"/>
              <w:trHeight w:val="396"/>
            </w:trPr>
          </w:trPrChange>
        </w:trPr>
        <w:tc>
          <w:tcPr>
            <w:tcW w:w="846" w:type="dxa"/>
            <w:vAlign w:val="center"/>
            <w:tcPrChange w:id="1870" w:author="瑋婷 徐" w:date="2025-01-03T17:43:00Z" w16du:dateUtc="2025-01-03T09:43:00Z">
              <w:tcPr>
                <w:tcW w:w="846" w:type="dxa"/>
                <w:gridSpan w:val="2"/>
                <w:tcBorders>
                  <w:top w:val="nil"/>
                  <w:bottom w:val="nil"/>
                  <w:right w:val="nil"/>
                </w:tcBorders>
                <w:vAlign w:val="center"/>
              </w:tcPr>
            </w:tcPrChange>
          </w:tcPr>
          <w:p w14:paraId="6F8D91EC"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871" w:author="瑋婷 徐" w:date="2025-01-03T17:37:00Z" w16du:dateUtc="2025-01-03T09:37:00Z"/>
                <w:rFonts w:ascii="Times New Roman" w:eastAsia="標楷體" w:hAnsi="Times New Roman" w:cs="Times New Roman"/>
                <w:color w:val="000000"/>
              </w:rPr>
              <w:pPrChange w:id="1872"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73" w:author="瑋婷 徐" w:date="2025-01-03T17:37:00Z" w16du:dateUtc="2025-01-03T09:37:00Z">
              <w:r w:rsidRPr="00287E72">
                <w:rPr>
                  <w:rFonts w:ascii="Times New Roman" w:eastAsia="標楷體" w:hAnsi="Times New Roman" w:cs="Times New Roman"/>
                  <w:color w:val="000000"/>
                </w:rPr>
                <w:t>3</w:t>
              </w:r>
            </w:ins>
          </w:p>
        </w:tc>
        <w:tc>
          <w:tcPr>
            <w:tcW w:w="1701" w:type="dxa"/>
            <w:vAlign w:val="center"/>
            <w:tcPrChange w:id="1874" w:author="瑋婷 徐" w:date="2025-01-03T17:43:00Z" w16du:dateUtc="2025-01-03T09:43:00Z">
              <w:tcPr>
                <w:tcW w:w="1701" w:type="dxa"/>
                <w:gridSpan w:val="4"/>
                <w:tcBorders>
                  <w:top w:val="nil"/>
                  <w:left w:val="nil"/>
                  <w:bottom w:val="nil"/>
                  <w:right w:val="nil"/>
                </w:tcBorders>
                <w:vAlign w:val="center"/>
              </w:tcPr>
            </w:tcPrChange>
          </w:tcPr>
          <w:p w14:paraId="2523EBD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875" w:author="瑋婷 徐" w:date="2025-01-03T17:37:00Z" w16du:dateUtc="2025-01-03T09:37:00Z"/>
                <w:rFonts w:ascii="Times New Roman" w:eastAsia="標楷體" w:hAnsi="Times New Roman" w:cs="Times New Roman"/>
                <w:color w:val="000000"/>
              </w:rPr>
              <w:pPrChange w:id="1876"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77" w:author="瑋婷 徐" w:date="2025-01-03T17:37:00Z" w16du:dateUtc="2025-01-03T09:37:00Z">
              <w:r w:rsidRPr="00287E72">
                <w:rPr>
                  <w:rFonts w:ascii="Times New Roman" w:eastAsia="標楷體" w:hAnsi="Times New Roman" w:cs="Times New Roman"/>
                  <w:color w:val="000000"/>
                </w:rPr>
                <w:t>MB-A01-03</w:t>
              </w:r>
            </w:ins>
          </w:p>
        </w:tc>
        <w:tc>
          <w:tcPr>
            <w:tcW w:w="4252" w:type="dxa"/>
            <w:vAlign w:val="center"/>
            <w:tcPrChange w:id="1878" w:author="瑋婷 徐" w:date="2025-01-03T17:43:00Z" w16du:dateUtc="2025-01-03T09:43:00Z">
              <w:tcPr>
                <w:tcW w:w="4252" w:type="dxa"/>
                <w:gridSpan w:val="4"/>
                <w:tcBorders>
                  <w:top w:val="nil"/>
                  <w:left w:val="nil"/>
                  <w:bottom w:val="nil"/>
                  <w:right w:val="nil"/>
                </w:tcBorders>
                <w:vAlign w:val="center"/>
              </w:tcPr>
            </w:tcPrChange>
          </w:tcPr>
          <w:p w14:paraId="6E1B8087"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879" w:author="瑋婷 徐" w:date="2025-01-03T17:37:00Z" w16du:dateUtc="2025-01-03T09:37:00Z"/>
                <w:rFonts w:ascii="Times New Roman" w:eastAsia="標楷體" w:hAnsi="Times New Roman" w:cs="Times New Roman"/>
                <w:color w:val="000000"/>
              </w:rPr>
              <w:pPrChange w:id="1880"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81" w:author="瑋婷 徐" w:date="2025-01-03T17:37:00Z" w16du:dateUtc="2025-01-03T09:37:00Z">
              <w:r w:rsidRPr="00287E72">
                <w:rPr>
                  <w:rFonts w:ascii="Times New Roman" w:eastAsia="標楷體" w:hAnsi="Times New Roman" w:cs="Times New Roman"/>
                  <w:color w:val="000000"/>
                </w:rPr>
                <w:t>明池</w:t>
              </w:r>
            </w:ins>
          </w:p>
        </w:tc>
        <w:tc>
          <w:tcPr>
            <w:tcW w:w="7149" w:type="dxa"/>
            <w:vAlign w:val="center"/>
            <w:tcPrChange w:id="1882" w:author="瑋婷 徐" w:date="2025-01-03T17:43:00Z" w16du:dateUtc="2025-01-03T09:43:00Z">
              <w:tcPr>
                <w:tcW w:w="7149" w:type="dxa"/>
                <w:gridSpan w:val="2"/>
                <w:tcBorders>
                  <w:top w:val="nil"/>
                  <w:left w:val="nil"/>
                  <w:bottom w:val="nil"/>
                </w:tcBorders>
                <w:vAlign w:val="center"/>
              </w:tcPr>
            </w:tcPrChange>
          </w:tcPr>
          <w:p w14:paraId="301EAAB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883" w:author="瑋婷 徐" w:date="2025-01-03T17:37:00Z" w16du:dateUtc="2025-01-03T09:37:00Z"/>
                <w:rFonts w:ascii="Times New Roman" w:eastAsia="標楷體" w:hAnsi="Times New Roman" w:cs="Times New Roman"/>
                <w:color w:val="000000"/>
              </w:rPr>
              <w:pPrChange w:id="1884"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85" w:author="瑋婷 徐" w:date="2025-01-03T17:37:00Z" w16du:dateUtc="2025-01-03T09:37:00Z">
              <w:r w:rsidRPr="00287E72">
                <w:rPr>
                  <w:rFonts w:ascii="Times New Roman" w:eastAsia="標楷體" w:hAnsi="Times New Roman" w:cs="Times New Roman"/>
                  <w:color w:val="000000"/>
                </w:rPr>
                <w:t>賴伯書</w:t>
              </w:r>
            </w:ins>
          </w:p>
        </w:tc>
      </w:tr>
      <w:tr w:rsidR="00287E72" w14:paraId="22942514" w14:textId="77777777" w:rsidTr="00287E72">
        <w:trPr>
          <w:trHeight w:val="396"/>
          <w:ins w:id="1886" w:author="瑋婷 徐" w:date="2025-01-03T17:37:00Z"/>
          <w:trPrChange w:id="1887" w:author="瑋婷 徐" w:date="2025-01-03T17:43:00Z" w16du:dateUtc="2025-01-03T09:43:00Z">
            <w:trPr>
              <w:gridBefore w:val="1"/>
              <w:trHeight w:val="396"/>
            </w:trPr>
          </w:trPrChange>
        </w:trPr>
        <w:tc>
          <w:tcPr>
            <w:tcW w:w="846" w:type="dxa"/>
            <w:vAlign w:val="center"/>
            <w:tcPrChange w:id="1888" w:author="瑋婷 徐" w:date="2025-01-03T17:43:00Z" w16du:dateUtc="2025-01-03T09:43:00Z">
              <w:tcPr>
                <w:tcW w:w="846" w:type="dxa"/>
                <w:gridSpan w:val="2"/>
                <w:tcBorders>
                  <w:top w:val="nil"/>
                  <w:bottom w:val="nil"/>
                  <w:right w:val="nil"/>
                </w:tcBorders>
                <w:vAlign w:val="center"/>
              </w:tcPr>
            </w:tcPrChange>
          </w:tcPr>
          <w:p w14:paraId="0A706A3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889" w:author="瑋婷 徐" w:date="2025-01-03T17:37:00Z" w16du:dateUtc="2025-01-03T09:37:00Z"/>
                <w:rFonts w:ascii="Times New Roman" w:eastAsia="標楷體" w:hAnsi="Times New Roman" w:cs="Times New Roman"/>
                <w:color w:val="000000"/>
              </w:rPr>
              <w:pPrChange w:id="1890"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91" w:author="瑋婷 徐" w:date="2025-01-03T17:37:00Z" w16du:dateUtc="2025-01-03T09:37:00Z">
              <w:r w:rsidRPr="00287E72">
                <w:rPr>
                  <w:rFonts w:ascii="Times New Roman" w:eastAsia="標楷體" w:hAnsi="Times New Roman" w:cs="Times New Roman"/>
                  <w:color w:val="000000"/>
                </w:rPr>
                <w:t>4</w:t>
              </w:r>
            </w:ins>
          </w:p>
        </w:tc>
        <w:tc>
          <w:tcPr>
            <w:tcW w:w="1701" w:type="dxa"/>
            <w:vAlign w:val="center"/>
            <w:tcPrChange w:id="1892" w:author="瑋婷 徐" w:date="2025-01-03T17:43:00Z" w16du:dateUtc="2025-01-03T09:43:00Z">
              <w:tcPr>
                <w:tcW w:w="1701" w:type="dxa"/>
                <w:gridSpan w:val="4"/>
                <w:tcBorders>
                  <w:top w:val="nil"/>
                  <w:left w:val="nil"/>
                  <w:bottom w:val="nil"/>
                  <w:right w:val="nil"/>
                </w:tcBorders>
                <w:vAlign w:val="center"/>
              </w:tcPr>
            </w:tcPrChange>
          </w:tcPr>
          <w:p w14:paraId="15A8B2C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893" w:author="瑋婷 徐" w:date="2025-01-03T17:37:00Z" w16du:dateUtc="2025-01-03T09:37:00Z"/>
                <w:rFonts w:ascii="Times New Roman" w:eastAsia="標楷體" w:hAnsi="Times New Roman" w:cs="Times New Roman"/>
                <w:color w:val="000000"/>
              </w:rPr>
              <w:pPrChange w:id="1894"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95" w:author="瑋婷 徐" w:date="2025-01-03T17:37:00Z" w16du:dateUtc="2025-01-03T09:37:00Z">
              <w:r w:rsidRPr="00287E72">
                <w:rPr>
                  <w:rFonts w:ascii="Times New Roman" w:eastAsia="標楷體" w:hAnsi="Times New Roman" w:cs="Times New Roman"/>
                  <w:color w:val="000000"/>
                </w:rPr>
                <w:t>MA-A02-06</w:t>
              </w:r>
            </w:ins>
          </w:p>
        </w:tc>
        <w:tc>
          <w:tcPr>
            <w:tcW w:w="4252" w:type="dxa"/>
            <w:vAlign w:val="center"/>
            <w:tcPrChange w:id="1896" w:author="瑋婷 徐" w:date="2025-01-03T17:43:00Z" w16du:dateUtc="2025-01-03T09:43:00Z">
              <w:tcPr>
                <w:tcW w:w="4252" w:type="dxa"/>
                <w:gridSpan w:val="4"/>
                <w:tcBorders>
                  <w:top w:val="nil"/>
                  <w:left w:val="nil"/>
                  <w:bottom w:val="nil"/>
                  <w:right w:val="nil"/>
                </w:tcBorders>
                <w:vAlign w:val="center"/>
              </w:tcPr>
            </w:tcPrChange>
          </w:tcPr>
          <w:p w14:paraId="03E039F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897" w:author="瑋婷 徐" w:date="2025-01-03T17:37:00Z" w16du:dateUtc="2025-01-03T09:37:00Z"/>
                <w:rFonts w:ascii="Times New Roman" w:eastAsia="標楷體" w:hAnsi="Times New Roman" w:cs="Times New Roman"/>
                <w:color w:val="000000"/>
              </w:rPr>
              <w:pPrChange w:id="1898"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899" w:author="瑋婷 徐" w:date="2025-01-03T17:37:00Z" w16du:dateUtc="2025-01-03T09:37:00Z">
              <w:r w:rsidRPr="00287E72">
                <w:rPr>
                  <w:rFonts w:ascii="Times New Roman" w:eastAsia="標楷體" w:hAnsi="Times New Roman" w:cs="Times New Roman"/>
                  <w:color w:val="000000"/>
                </w:rPr>
                <w:t>羅區</w:t>
              </w:r>
              <w:r w:rsidRPr="00287E72">
                <w:rPr>
                  <w:rFonts w:ascii="Times New Roman" w:eastAsia="標楷體" w:hAnsi="Times New Roman" w:cs="Times New Roman"/>
                  <w:color w:val="000000"/>
                </w:rPr>
                <w:t>101</w:t>
              </w:r>
              <w:r w:rsidRPr="00287E72">
                <w:rPr>
                  <w:rFonts w:ascii="Times New Roman" w:eastAsia="標楷體" w:hAnsi="Times New Roman" w:cs="Times New Roman"/>
                  <w:color w:val="000000"/>
                </w:rPr>
                <w:t>林班</w:t>
              </w:r>
            </w:ins>
          </w:p>
        </w:tc>
        <w:tc>
          <w:tcPr>
            <w:tcW w:w="7149" w:type="dxa"/>
            <w:vAlign w:val="center"/>
            <w:tcPrChange w:id="1900" w:author="瑋婷 徐" w:date="2025-01-03T17:43:00Z" w16du:dateUtc="2025-01-03T09:43:00Z">
              <w:tcPr>
                <w:tcW w:w="7149" w:type="dxa"/>
                <w:gridSpan w:val="2"/>
                <w:tcBorders>
                  <w:top w:val="nil"/>
                  <w:left w:val="nil"/>
                  <w:bottom w:val="nil"/>
                </w:tcBorders>
                <w:vAlign w:val="center"/>
              </w:tcPr>
            </w:tcPrChange>
          </w:tcPr>
          <w:p w14:paraId="4C1D7EB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901" w:author="瑋婷 徐" w:date="2025-01-03T17:37:00Z" w16du:dateUtc="2025-01-03T09:37:00Z"/>
                <w:rFonts w:ascii="Times New Roman" w:eastAsia="標楷體" w:hAnsi="Times New Roman" w:cs="Times New Roman"/>
                <w:color w:val="000000"/>
              </w:rPr>
              <w:pPrChange w:id="1902"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03" w:author="瑋婷 徐" w:date="2025-01-03T17:37:00Z" w16du:dateUtc="2025-01-03T09:37:00Z">
              <w:r w:rsidRPr="00287E72">
                <w:rPr>
                  <w:rFonts w:ascii="Times New Roman" w:eastAsia="標楷體" w:hAnsi="Times New Roman" w:cs="Times New Roman"/>
                  <w:color w:val="000000"/>
                </w:rPr>
                <w:t>栗森林</w:t>
              </w:r>
            </w:ins>
          </w:p>
        </w:tc>
      </w:tr>
      <w:tr w:rsidR="00287E72" w14:paraId="3F0BDF5A" w14:textId="77777777" w:rsidTr="00287E72">
        <w:trPr>
          <w:trHeight w:val="396"/>
          <w:ins w:id="1904" w:author="瑋婷 徐" w:date="2025-01-03T17:37:00Z"/>
          <w:trPrChange w:id="1905" w:author="瑋婷 徐" w:date="2025-01-03T17:43:00Z" w16du:dateUtc="2025-01-03T09:43:00Z">
            <w:trPr>
              <w:gridBefore w:val="1"/>
              <w:trHeight w:val="396"/>
            </w:trPr>
          </w:trPrChange>
        </w:trPr>
        <w:tc>
          <w:tcPr>
            <w:tcW w:w="846" w:type="dxa"/>
            <w:vAlign w:val="center"/>
            <w:tcPrChange w:id="1906" w:author="瑋婷 徐" w:date="2025-01-03T17:43:00Z" w16du:dateUtc="2025-01-03T09:43:00Z">
              <w:tcPr>
                <w:tcW w:w="846" w:type="dxa"/>
                <w:gridSpan w:val="2"/>
                <w:tcBorders>
                  <w:top w:val="nil"/>
                  <w:bottom w:val="nil"/>
                  <w:right w:val="nil"/>
                </w:tcBorders>
                <w:vAlign w:val="center"/>
              </w:tcPr>
            </w:tcPrChange>
          </w:tcPr>
          <w:p w14:paraId="285F32E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907" w:author="瑋婷 徐" w:date="2025-01-03T17:37:00Z" w16du:dateUtc="2025-01-03T09:37:00Z"/>
                <w:rFonts w:ascii="Times New Roman" w:eastAsia="標楷體" w:hAnsi="Times New Roman" w:cs="Times New Roman"/>
                <w:color w:val="000000"/>
              </w:rPr>
              <w:pPrChange w:id="1908"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09" w:author="瑋婷 徐" w:date="2025-01-03T17:37:00Z" w16du:dateUtc="2025-01-03T09:37:00Z">
              <w:r w:rsidRPr="00287E72">
                <w:rPr>
                  <w:rFonts w:ascii="Times New Roman" w:eastAsia="標楷體" w:hAnsi="Times New Roman" w:cs="Times New Roman"/>
                  <w:color w:val="000000"/>
                </w:rPr>
                <w:t>5</w:t>
              </w:r>
            </w:ins>
          </w:p>
        </w:tc>
        <w:tc>
          <w:tcPr>
            <w:tcW w:w="1701" w:type="dxa"/>
            <w:vAlign w:val="center"/>
            <w:tcPrChange w:id="1910" w:author="瑋婷 徐" w:date="2025-01-03T17:43:00Z" w16du:dateUtc="2025-01-03T09:43:00Z">
              <w:tcPr>
                <w:tcW w:w="1701" w:type="dxa"/>
                <w:gridSpan w:val="4"/>
                <w:tcBorders>
                  <w:top w:val="nil"/>
                  <w:left w:val="nil"/>
                  <w:bottom w:val="nil"/>
                  <w:right w:val="nil"/>
                </w:tcBorders>
                <w:vAlign w:val="center"/>
              </w:tcPr>
            </w:tcPrChange>
          </w:tcPr>
          <w:p w14:paraId="672FA792"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911" w:author="瑋婷 徐" w:date="2025-01-03T17:37:00Z" w16du:dateUtc="2025-01-03T09:37:00Z"/>
                <w:rFonts w:ascii="Times New Roman" w:eastAsia="標楷體" w:hAnsi="Times New Roman" w:cs="Times New Roman"/>
                <w:color w:val="000000"/>
              </w:rPr>
              <w:pPrChange w:id="1912"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13" w:author="瑋婷 徐" w:date="2025-01-03T17:37:00Z" w16du:dateUtc="2025-01-03T09:37:00Z">
              <w:r w:rsidRPr="00287E72">
                <w:rPr>
                  <w:rFonts w:ascii="Times New Roman" w:eastAsia="標楷體" w:hAnsi="Times New Roman" w:cs="Times New Roman"/>
                  <w:color w:val="000000"/>
                </w:rPr>
                <w:t>MA-A03-02</w:t>
              </w:r>
            </w:ins>
          </w:p>
        </w:tc>
        <w:tc>
          <w:tcPr>
            <w:tcW w:w="4252" w:type="dxa"/>
            <w:vAlign w:val="center"/>
            <w:tcPrChange w:id="1914" w:author="瑋婷 徐" w:date="2025-01-03T17:43:00Z" w16du:dateUtc="2025-01-03T09:43:00Z">
              <w:tcPr>
                <w:tcW w:w="4252" w:type="dxa"/>
                <w:gridSpan w:val="4"/>
                <w:tcBorders>
                  <w:top w:val="nil"/>
                  <w:left w:val="nil"/>
                  <w:bottom w:val="nil"/>
                  <w:right w:val="nil"/>
                </w:tcBorders>
                <w:vAlign w:val="center"/>
              </w:tcPr>
            </w:tcPrChange>
          </w:tcPr>
          <w:p w14:paraId="2A3C70F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915" w:author="瑋婷 徐" w:date="2025-01-03T17:37:00Z" w16du:dateUtc="2025-01-03T09:37:00Z"/>
                <w:rFonts w:ascii="Times New Roman" w:eastAsia="標楷體" w:hAnsi="Times New Roman" w:cs="Times New Roman"/>
                <w:color w:val="000000"/>
              </w:rPr>
              <w:pPrChange w:id="1916"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17" w:author="瑋婷 徐" w:date="2025-01-03T17:37:00Z" w16du:dateUtc="2025-01-03T09:37:00Z">
              <w:r w:rsidRPr="00287E72">
                <w:rPr>
                  <w:rFonts w:ascii="Times New Roman" w:eastAsia="標楷體" w:hAnsi="Times New Roman" w:cs="Times New Roman"/>
                  <w:color w:val="000000"/>
                </w:rPr>
                <w:t>北投紗帽山</w:t>
              </w:r>
            </w:ins>
          </w:p>
        </w:tc>
        <w:tc>
          <w:tcPr>
            <w:tcW w:w="7149" w:type="dxa"/>
            <w:vAlign w:val="center"/>
            <w:tcPrChange w:id="1918" w:author="瑋婷 徐" w:date="2025-01-03T17:43:00Z" w16du:dateUtc="2025-01-03T09:43:00Z">
              <w:tcPr>
                <w:tcW w:w="7149" w:type="dxa"/>
                <w:gridSpan w:val="2"/>
                <w:tcBorders>
                  <w:top w:val="nil"/>
                  <w:left w:val="nil"/>
                  <w:bottom w:val="nil"/>
                </w:tcBorders>
                <w:vAlign w:val="center"/>
              </w:tcPr>
            </w:tcPrChange>
          </w:tcPr>
          <w:p w14:paraId="6BC6A744"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919" w:author="瑋婷 徐" w:date="2025-01-03T17:37:00Z" w16du:dateUtc="2025-01-03T09:37:00Z"/>
                <w:rFonts w:ascii="Times New Roman" w:eastAsia="標楷體" w:hAnsi="Times New Roman" w:cs="Times New Roman"/>
                <w:color w:val="000000"/>
              </w:rPr>
              <w:pPrChange w:id="1920"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21" w:author="瑋婷 徐" w:date="2025-01-03T17:37:00Z" w16du:dateUtc="2025-01-03T09:37:00Z">
              <w:r w:rsidRPr="00287E72">
                <w:rPr>
                  <w:rFonts w:ascii="Times New Roman" w:eastAsia="標楷體" w:hAnsi="Times New Roman" w:cs="Times New Roman"/>
                  <w:color w:val="000000"/>
                </w:rPr>
                <w:t>林祐詳、謝昇峯</w:t>
              </w:r>
            </w:ins>
          </w:p>
        </w:tc>
      </w:tr>
      <w:tr w:rsidR="00287E72" w14:paraId="5985DEEE" w14:textId="77777777" w:rsidTr="00287E72">
        <w:trPr>
          <w:trHeight w:val="396"/>
          <w:ins w:id="1922" w:author="瑋婷 徐" w:date="2025-01-03T17:37:00Z"/>
          <w:trPrChange w:id="1923" w:author="瑋婷 徐" w:date="2025-01-03T17:43:00Z" w16du:dateUtc="2025-01-03T09:43:00Z">
            <w:trPr>
              <w:gridBefore w:val="1"/>
              <w:trHeight w:val="396"/>
            </w:trPr>
          </w:trPrChange>
        </w:trPr>
        <w:tc>
          <w:tcPr>
            <w:tcW w:w="846" w:type="dxa"/>
            <w:vAlign w:val="center"/>
            <w:tcPrChange w:id="1924" w:author="瑋婷 徐" w:date="2025-01-03T17:43:00Z" w16du:dateUtc="2025-01-03T09:43:00Z">
              <w:tcPr>
                <w:tcW w:w="846" w:type="dxa"/>
                <w:gridSpan w:val="2"/>
                <w:tcBorders>
                  <w:top w:val="nil"/>
                  <w:bottom w:val="nil"/>
                  <w:right w:val="nil"/>
                </w:tcBorders>
                <w:vAlign w:val="center"/>
              </w:tcPr>
            </w:tcPrChange>
          </w:tcPr>
          <w:p w14:paraId="45845F14"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925" w:author="瑋婷 徐" w:date="2025-01-03T17:37:00Z" w16du:dateUtc="2025-01-03T09:37:00Z"/>
                <w:rFonts w:ascii="Times New Roman" w:eastAsia="標楷體" w:hAnsi="Times New Roman" w:cs="Times New Roman"/>
                <w:color w:val="000000"/>
              </w:rPr>
              <w:pPrChange w:id="1926"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27" w:author="瑋婷 徐" w:date="2025-01-03T17:37:00Z" w16du:dateUtc="2025-01-03T09:37:00Z">
              <w:r w:rsidRPr="00287E72">
                <w:rPr>
                  <w:rFonts w:ascii="Times New Roman" w:eastAsia="標楷體" w:hAnsi="Times New Roman" w:cs="Times New Roman"/>
                  <w:color w:val="000000"/>
                </w:rPr>
                <w:t>6</w:t>
              </w:r>
            </w:ins>
          </w:p>
        </w:tc>
        <w:tc>
          <w:tcPr>
            <w:tcW w:w="1701" w:type="dxa"/>
            <w:vAlign w:val="center"/>
            <w:tcPrChange w:id="1928" w:author="瑋婷 徐" w:date="2025-01-03T17:43:00Z" w16du:dateUtc="2025-01-03T09:43:00Z">
              <w:tcPr>
                <w:tcW w:w="1701" w:type="dxa"/>
                <w:gridSpan w:val="4"/>
                <w:tcBorders>
                  <w:top w:val="nil"/>
                  <w:left w:val="nil"/>
                  <w:bottom w:val="nil"/>
                  <w:right w:val="nil"/>
                </w:tcBorders>
                <w:vAlign w:val="center"/>
              </w:tcPr>
            </w:tcPrChange>
          </w:tcPr>
          <w:p w14:paraId="024064E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929" w:author="瑋婷 徐" w:date="2025-01-03T17:37:00Z" w16du:dateUtc="2025-01-03T09:37:00Z"/>
                <w:rFonts w:ascii="Times New Roman" w:eastAsia="標楷體" w:hAnsi="Times New Roman" w:cs="Times New Roman"/>
                <w:color w:val="000000"/>
              </w:rPr>
              <w:pPrChange w:id="1930"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31" w:author="瑋婷 徐" w:date="2025-01-03T17:37:00Z" w16du:dateUtc="2025-01-03T09:37:00Z">
              <w:r w:rsidRPr="00287E72">
                <w:rPr>
                  <w:rFonts w:ascii="Times New Roman" w:eastAsia="標楷體" w:hAnsi="Times New Roman" w:cs="Times New Roman"/>
                  <w:color w:val="000000"/>
                </w:rPr>
                <w:t>MA-A04-07</w:t>
              </w:r>
            </w:ins>
          </w:p>
        </w:tc>
        <w:tc>
          <w:tcPr>
            <w:tcW w:w="4252" w:type="dxa"/>
            <w:vAlign w:val="center"/>
            <w:tcPrChange w:id="1932" w:author="瑋婷 徐" w:date="2025-01-03T17:43:00Z" w16du:dateUtc="2025-01-03T09:43:00Z">
              <w:tcPr>
                <w:tcW w:w="4252" w:type="dxa"/>
                <w:gridSpan w:val="4"/>
                <w:tcBorders>
                  <w:top w:val="nil"/>
                  <w:left w:val="nil"/>
                  <w:bottom w:val="nil"/>
                  <w:right w:val="nil"/>
                </w:tcBorders>
                <w:vAlign w:val="center"/>
              </w:tcPr>
            </w:tcPrChange>
          </w:tcPr>
          <w:p w14:paraId="7B6A9A59"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933" w:author="瑋婷 徐" w:date="2025-01-03T17:37:00Z" w16du:dateUtc="2025-01-03T09:37:00Z"/>
                <w:rFonts w:ascii="Times New Roman" w:eastAsia="標楷體" w:hAnsi="Times New Roman" w:cs="Times New Roman"/>
                <w:color w:val="000000"/>
              </w:rPr>
              <w:pPrChange w:id="1934"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35" w:author="瑋婷 徐" w:date="2025-01-03T17:37:00Z" w16du:dateUtc="2025-01-03T09:37:00Z">
              <w:r w:rsidRPr="00287E72">
                <w:rPr>
                  <w:rFonts w:ascii="Times New Roman" w:eastAsia="標楷體" w:hAnsi="Times New Roman" w:cs="Times New Roman"/>
                  <w:color w:val="000000"/>
                </w:rPr>
                <w:t>礁溪</w:t>
              </w:r>
            </w:ins>
          </w:p>
        </w:tc>
        <w:tc>
          <w:tcPr>
            <w:tcW w:w="7149" w:type="dxa"/>
            <w:vAlign w:val="center"/>
            <w:tcPrChange w:id="1936" w:author="瑋婷 徐" w:date="2025-01-03T17:43:00Z" w16du:dateUtc="2025-01-03T09:43:00Z">
              <w:tcPr>
                <w:tcW w:w="7149" w:type="dxa"/>
                <w:gridSpan w:val="2"/>
                <w:tcBorders>
                  <w:top w:val="nil"/>
                  <w:left w:val="nil"/>
                  <w:bottom w:val="nil"/>
                </w:tcBorders>
                <w:vAlign w:val="center"/>
              </w:tcPr>
            </w:tcPrChange>
          </w:tcPr>
          <w:p w14:paraId="43B0324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937" w:author="瑋婷 徐" w:date="2025-01-03T17:37:00Z" w16du:dateUtc="2025-01-03T09:37:00Z"/>
                <w:rFonts w:ascii="Times New Roman" w:eastAsia="標楷體" w:hAnsi="Times New Roman" w:cs="Times New Roman"/>
                <w:color w:val="000000"/>
              </w:rPr>
              <w:pPrChange w:id="1938"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39" w:author="瑋婷 徐" w:date="2025-01-03T17:37:00Z" w16du:dateUtc="2025-01-03T09:37:00Z">
              <w:r w:rsidRPr="00287E72">
                <w:rPr>
                  <w:rFonts w:ascii="Times New Roman" w:eastAsia="標楷體" w:hAnsi="Times New Roman" w:cs="Times New Roman"/>
                  <w:color w:val="000000"/>
                </w:rPr>
                <w:t>林宏陽、劉雯玲</w:t>
              </w:r>
            </w:ins>
          </w:p>
        </w:tc>
      </w:tr>
      <w:tr w:rsidR="00287E72" w14:paraId="1C6548B3" w14:textId="77777777" w:rsidTr="00287E72">
        <w:trPr>
          <w:trHeight w:val="396"/>
          <w:ins w:id="1940" w:author="瑋婷 徐" w:date="2025-01-03T17:37:00Z"/>
          <w:trPrChange w:id="1941" w:author="瑋婷 徐" w:date="2025-01-03T17:43:00Z" w16du:dateUtc="2025-01-03T09:43:00Z">
            <w:trPr>
              <w:gridBefore w:val="1"/>
              <w:trHeight w:val="396"/>
            </w:trPr>
          </w:trPrChange>
        </w:trPr>
        <w:tc>
          <w:tcPr>
            <w:tcW w:w="846" w:type="dxa"/>
            <w:vAlign w:val="center"/>
            <w:tcPrChange w:id="1942" w:author="瑋婷 徐" w:date="2025-01-03T17:43:00Z" w16du:dateUtc="2025-01-03T09:43:00Z">
              <w:tcPr>
                <w:tcW w:w="846" w:type="dxa"/>
                <w:gridSpan w:val="2"/>
                <w:tcBorders>
                  <w:top w:val="nil"/>
                  <w:bottom w:val="nil"/>
                  <w:right w:val="nil"/>
                </w:tcBorders>
                <w:vAlign w:val="center"/>
              </w:tcPr>
            </w:tcPrChange>
          </w:tcPr>
          <w:p w14:paraId="7FC62414"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943" w:author="瑋婷 徐" w:date="2025-01-03T17:37:00Z" w16du:dateUtc="2025-01-03T09:37:00Z"/>
                <w:rFonts w:ascii="Times New Roman" w:eastAsia="標楷體" w:hAnsi="Times New Roman" w:cs="Times New Roman"/>
                <w:color w:val="000000"/>
              </w:rPr>
              <w:pPrChange w:id="1944"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45" w:author="瑋婷 徐" w:date="2025-01-03T17:37:00Z" w16du:dateUtc="2025-01-03T09:37:00Z">
              <w:r w:rsidRPr="00287E72">
                <w:rPr>
                  <w:rFonts w:ascii="Times New Roman" w:eastAsia="標楷體" w:hAnsi="Times New Roman" w:cs="Times New Roman"/>
                  <w:color w:val="000000"/>
                </w:rPr>
                <w:t>7</w:t>
              </w:r>
            </w:ins>
          </w:p>
        </w:tc>
        <w:tc>
          <w:tcPr>
            <w:tcW w:w="1701" w:type="dxa"/>
            <w:vAlign w:val="center"/>
            <w:tcPrChange w:id="1946" w:author="瑋婷 徐" w:date="2025-01-03T17:43:00Z" w16du:dateUtc="2025-01-03T09:43:00Z">
              <w:tcPr>
                <w:tcW w:w="1701" w:type="dxa"/>
                <w:gridSpan w:val="4"/>
                <w:tcBorders>
                  <w:top w:val="nil"/>
                  <w:left w:val="nil"/>
                  <w:bottom w:val="nil"/>
                  <w:right w:val="nil"/>
                </w:tcBorders>
                <w:vAlign w:val="center"/>
              </w:tcPr>
            </w:tcPrChange>
          </w:tcPr>
          <w:p w14:paraId="6F63086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947" w:author="瑋婷 徐" w:date="2025-01-03T17:37:00Z" w16du:dateUtc="2025-01-03T09:37:00Z"/>
                <w:rFonts w:ascii="Times New Roman" w:eastAsia="標楷體" w:hAnsi="Times New Roman" w:cs="Times New Roman"/>
                <w:color w:val="000000"/>
              </w:rPr>
              <w:pPrChange w:id="1948"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49" w:author="瑋婷 徐" w:date="2025-01-03T17:37:00Z" w16du:dateUtc="2025-01-03T09:37:00Z">
              <w:r w:rsidRPr="00287E72">
                <w:rPr>
                  <w:rFonts w:ascii="Times New Roman" w:eastAsia="標楷體" w:hAnsi="Times New Roman" w:cs="Times New Roman"/>
                  <w:color w:val="000000"/>
                </w:rPr>
                <w:t>MA-A05-05</w:t>
              </w:r>
            </w:ins>
          </w:p>
        </w:tc>
        <w:tc>
          <w:tcPr>
            <w:tcW w:w="4252" w:type="dxa"/>
            <w:vAlign w:val="center"/>
            <w:tcPrChange w:id="1950" w:author="瑋婷 徐" w:date="2025-01-03T17:43:00Z" w16du:dateUtc="2025-01-03T09:43:00Z">
              <w:tcPr>
                <w:tcW w:w="4252" w:type="dxa"/>
                <w:gridSpan w:val="4"/>
                <w:tcBorders>
                  <w:top w:val="nil"/>
                  <w:left w:val="nil"/>
                  <w:bottom w:val="nil"/>
                  <w:right w:val="nil"/>
                </w:tcBorders>
                <w:vAlign w:val="center"/>
              </w:tcPr>
            </w:tcPrChange>
          </w:tcPr>
          <w:p w14:paraId="4545477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951" w:author="瑋婷 徐" w:date="2025-01-03T17:37:00Z" w16du:dateUtc="2025-01-03T09:37:00Z"/>
                <w:rFonts w:ascii="Times New Roman" w:eastAsia="標楷體" w:hAnsi="Times New Roman" w:cs="Times New Roman"/>
                <w:color w:val="000000"/>
              </w:rPr>
              <w:pPrChange w:id="1952"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53" w:author="瑋婷 徐" w:date="2025-01-03T17:37:00Z" w16du:dateUtc="2025-01-03T09:37:00Z">
              <w:r w:rsidRPr="00287E72">
                <w:rPr>
                  <w:rFonts w:ascii="Times New Roman" w:eastAsia="標楷體" w:hAnsi="Times New Roman" w:cs="Times New Roman"/>
                  <w:color w:val="000000"/>
                </w:rPr>
                <w:t>南區</w:t>
              </w:r>
              <w:r w:rsidRPr="00287E72">
                <w:rPr>
                  <w:rFonts w:ascii="Times New Roman" w:eastAsia="標楷體" w:hAnsi="Times New Roman" w:cs="Times New Roman"/>
                  <w:color w:val="000000"/>
                </w:rPr>
                <w:t>82.83</w:t>
              </w:r>
              <w:r w:rsidRPr="00287E72">
                <w:rPr>
                  <w:rFonts w:ascii="Times New Roman" w:eastAsia="標楷體" w:hAnsi="Times New Roman" w:cs="Times New Roman"/>
                  <w:color w:val="000000"/>
                </w:rPr>
                <w:t>林班</w:t>
              </w:r>
            </w:ins>
          </w:p>
        </w:tc>
        <w:tc>
          <w:tcPr>
            <w:tcW w:w="7149" w:type="dxa"/>
            <w:vAlign w:val="center"/>
            <w:tcPrChange w:id="1954" w:author="瑋婷 徐" w:date="2025-01-03T17:43:00Z" w16du:dateUtc="2025-01-03T09:43:00Z">
              <w:tcPr>
                <w:tcW w:w="7149" w:type="dxa"/>
                <w:gridSpan w:val="2"/>
                <w:tcBorders>
                  <w:top w:val="nil"/>
                  <w:left w:val="nil"/>
                  <w:bottom w:val="nil"/>
                </w:tcBorders>
                <w:vAlign w:val="center"/>
              </w:tcPr>
            </w:tcPrChange>
          </w:tcPr>
          <w:p w14:paraId="0DD41639"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955" w:author="瑋婷 徐" w:date="2025-01-03T17:37:00Z" w16du:dateUtc="2025-01-03T09:37:00Z"/>
                <w:rFonts w:ascii="Times New Roman" w:eastAsia="標楷體" w:hAnsi="Times New Roman" w:cs="Times New Roman"/>
                <w:color w:val="000000"/>
              </w:rPr>
              <w:pPrChange w:id="1956"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57" w:author="瑋婷 徐" w:date="2025-01-03T17:37:00Z" w16du:dateUtc="2025-01-03T09:37:00Z">
              <w:r w:rsidRPr="00287E72">
                <w:rPr>
                  <w:rFonts w:ascii="Times New Roman" w:eastAsia="標楷體" w:hAnsi="Times New Roman" w:cs="Times New Roman"/>
                  <w:color w:val="000000"/>
                </w:rPr>
                <w:t>葉錦維</w:t>
              </w:r>
            </w:ins>
          </w:p>
        </w:tc>
      </w:tr>
      <w:tr w:rsidR="00287E72" w14:paraId="10EED60C" w14:textId="77777777" w:rsidTr="00287E72">
        <w:trPr>
          <w:trHeight w:val="396"/>
          <w:ins w:id="1958" w:author="瑋婷 徐" w:date="2025-01-03T17:37:00Z"/>
          <w:trPrChange w:id="1959" w:author="瑋婷 徐" w:date="2025-01-03T17:43:00Z" w16du:dateUtc="2025-01-03T09:43:00Z">
            <w:trPr>
              <w:gridBefore w:val="1"/>
              <w:trHeight w:val="396"/>
            </w:trPr>
          </w:trPrChange>
        </w:trPr>
        <w:tc>
          <w:tcPr>
            <w:tcW w:w="846" w:type="dxa"/>
            <w:vAlign w:val="center"/>
            <w:tcPrChange w:id="1960" w:author="瑋婷 徐" w:date="2025-01-03T17:43:00Z" w16du:dateUtc="2025-01-03T09:43:00Z">
              <w:tcPr>
                <w:tcW w:w="846" w:type="dxa"/>
                <w:gridSpan w:val="2"/>
                <w:tcBorders>
                  <w:top w:val="nil"/>
                  <w:bottom w:val="nil"/>
                  <w:right w:val="nil"/>
                </w:tcBorders>
                <w:vAlign w:val="center"/>
              </w:tcPr>
            </w:tcPrChange>
          </w:tcPr>
          <w:p w14:paraId="74A2B325"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961" w:author="瑋婷 徐" w:date="2025-01-03T17:37:00Z" w16du:dateUtc="2025-01-03T09:37:00Z"/>
                <w:rFonts w:ascii="Times New Roman" w:eastAsia="標楷體" w:hAnsi="Times New Roman" w:cs="Times New Roman"/>
                <w:color w:val="000000"/>
              </w:rPr>
              <w:pPrChange w:id="1962"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63" w:author="瑋婷 徐" w:date="2025-01-03T17:37:00Z" w16du:dateUtc="2025-01-03T09:37:00Z">
              <w:r w:rsidRPr="00287E72">
                <w:rPr>
                  <w:rFonts w:ascii="Times New Roman" w:eastAsia="標楷體" w:hAnsi="Times New Roman" w:cs="Times New Roman"/>
                  <w:color w:val="000000"/>
                </w:rPr>
                <w:t>8</w:t>
              </w:r>
            </w:ins>
          </w:p>
        </w:tc>
        <w:tc>
          <w:tcPr>
            <w:tcW w:w="1701" w:type="dxa"/>
            <w:vAlign w:val="center"/>
            <w:tcPrChange w:id="1964" w:author="瑋婷 徐" w:date="2025-01-03T17:43:00Z" w16du:dateUtc="2025-01-03T09:43:00Z">
              <w:tcPr>
                <w:tcW w:w="1701" w:type="dxa"/>
                <w:gridSpan w:val="4"/>
                <w:tcBorders>
                  <w:top w:val="nil"/>
                  <w:left w:val="nil"/>
                  <w:bottom w:val="nil"/>
                  <w:right w:val="nil"/>
                </w:tcBorders>
                <w:vAlign w:val="center"/>
              </w:tcPr>
            </w:tcPrChange>
          </w:tcPr>
          <w:p w14:paraId="20BF9485"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965" w:author="瑋婷 徐" w:date="2025-01-03T17:37:00Z" w16du:dateUtc="2025-01-03T09:37:00Z"/>
                <w:rFonts w:ascii="Times New Roman" w:eastAsia="標楷體" w:hAnsi="Times New Roman" w:cs="Times New Roman"/>
                <w:color w:val="000000"/>
              </w:rPr>
              <w:pPrChange w:id="1966"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67" w:author="瑋婷 徐" w:date="2025-01-03T17:37:00Z" w16du:dateUtc="2025-01-03T09:37:00Z">
              <w:r w:rsidRPr="00287E72">
                <w:rPr>
                  <w:rFonts w:ascii="Times New Roman" w:eastAsia="標楷體" w:hAnsi="Times New Roman" w:cs="Times New Roman"/>
                  <w:color w:val="000000"/>
                </w:rPr>
                <w:t>MA-B06-04</w:t>
              </w:r>
            </w:ins>
          </w:p>
        </w:tc>
        <w:tc>
          <w:tcPr>
            <w:tcW w:w="4252" w:type="dxa"/>
            <w:vAlign w:val="center"/>
            <w:tcPrChange w:id="1968" w:author="瑋婷 徐" w:date="2025-01-03T17:43:00Z" w16du:dateUtc="2025-01-03T09:43:00Z">
              <w:tcPr>
                <w:tcW w:w="4252" w:type="dxa"/>
                <w:gridSpan w:val="4"/>
                <w:tcBorders>
                  <w:top w:val="nil"/>
                  <w:left w:val="nil"/>
                  <w:bottom w:val="nil"/>
                  <w:right w:val="nil"/>
                </w:tcBorders>
                <w:vAlign w:val="center"/>
              </w:tcPr>
            </w:tcPrChange>
          </w:tcPr>
          <w:p w14:paraId="70B1726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969" w:author="瑋婷 徐" w:date="2025-01-03T17:37:00Z" w16du:dateUtc="2025-01-03T09:37:00Z"/>
                <w:rFonts w:ascii="Times New Roman" w:eastAsia="標楷體" w:hAnsi="Times New Roman" w:cs="Times New Roman"/>
                <w:color w:val="000000"/>
              </w:rPr>
              <w:pPrChange w:id="1970"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71" w:author="瑋婷 徐" w:date="2025-01-03T17:37:00Z" w16du:dateUtc="2025-01-03T09:37:00Z">
              <w:r w:rsidRPr="00287E72">
                <w:rPr>
                  <w:rFonts w:ascii="Times New Roman" w:eastAsia="標楷體" w:hAnsi="Times New Roman" w:cs="Times New Roman"/>
                  <w:color w:val="000000"/>
                </w:rPr>
                <w:t>大湖第</w:t>
              </w:r>
              <w:r w:rsidRPr="00287E72">
                <w:rPr>
                  <w:rFonts w:ascii="Times New Roman" w:eastAsia="標楷體" w:hAnsi="Times New Roman" w:cs="Times New Roman"/>
                  <w:color w:val="000000"/>
                </w:rPr>
                <w:t>38</w:t>
              </w:r>
              <w:r w:rsidRPr="00287E72">
                <w:rPr>
                  <w:rFonts w:ascii="Times New Roman" w:eastAsia="標楷體" w:hAnsi="Times New Roman" w:cs="Times New Roman"/>
                  <w:color w:val="000000"/>
                </w:rPr>
                <w:t>林班</w:t>
              </w:r>
            </w:ins>
          </w:p>
        </w:tc>
        <w:tc>
          <w:tcPr>
            <w:tcW w:w="7149" w:type="dxa"/>
            <w:vAlign w:val="center"/>
            <w:tcPrChange w:id="1972" w:author="瑋婷 徐" w:date="2025-01-03T17:43:00Z" w16du:dateUtc="2025-01-03T09:43:00Z">
              <w:tcPr>
                <w:tcW w:w="7149" w:type="dxa"/>
                <w:gridSpan w:val="2"/>
                <w:tcBorders>
                  <w:top w:val="nil"/>
                  <w:left w:val="nil"/>
                  <w:bottom w:val="nil"/>
                </w:tcBorders>
                <w:vAlign w:val="center"/>
              </w:tcPr>
            </w:tcPrChange>
          </w:tcPr>
          <w:p w14:paraId="627DD8B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973" w:author="瑋婷 徐" w:date="2025-01-03T17:37:00Z" w16du:dateUtc="2025-01-03T09:37:00Z"/>
                <w:rFonts w:ascii="Times New Roman" w:eastAsia="標楷體" w:hAnsi="Times New Roman" w:cs="Times New Roman"/>
                <w:color w:val="000000"/>
              </w:rPr>
              <w:pPrChange w:id="1974"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75" w:author="瑋婷 徐" w:date="2025-01-03T17:37:00Z" w16du:dateUtc="2025-01-03T09:37:00Z">
              <w:r w:rsidRPr="00287E72">
                <w:rPr>
                  <w:rFonts w:ascii="Times New Roman" w:eastAsia="標楷體" w:hAnsi="Times New Roman" w:cs="Times New Roman"/>
                  <w:color w:val="000000"/>
                </w:rPr>
                <w:t>劉景能、戴巧菲</w:t>
              </w:r>
            </w:ins>
          </w:p>
        </w:tc>
      </w:tr>
      <w:tr w:rsidR="00287E72" w14:paraId="127D2CF5" w14:textId="77777777" w:rsidTr="00287E72">
        <w:trPr>
          <w:trHeight w:val="396"/>
          <w:ins w:id="1976" w:author="瑋婷 徐" w:date="2025-01-03T17:37:00Z"/>
          <w:trPrChange w:id="1977" w:author="瑋婷 徐" w:date="2025-01-03T17:43:00Z" w16du:dateUtc="2025-01-03T09:43:00Z">
            <w:trPr>
              <w:gridBefore w:val="1"/>
              <w:trHeight w:val="396"/>
            </w:trPr>
          </w:trPrChange>
        </w:trPr>
        <w:tc>
          <w:tcPr>
            <w:tcW w:w="846" w:type="dxa"/>
            <w:vAlign w:val="center"/>
            <w:tcPrChange w:id="1978" w:author="瑋婷 徐" w:date="2025-01-03T17:43:00Z" w16du:dateUtc="2025-01-03T09:43:00Z">
              <w:tcPr>
                <w:tcW w:w="846" w:type="dxa"/>
                <w:gridSpan w:val="2"/>
                <w:tcBorders>
                  <w:top w:val="nil"/>
                  <w:bottom w:val="nil"/>
                  <w:right w:val="nil"/>
                </w:tcBorders>
                <w:vAlign w:val="center"/>
              </w:tcPr>
            </w:tcPrChange>
          </w:tcPr>
          <w:p w14:paraId="3596325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979" w:author="瑋婷 徐" w:date="2025-01-03T17:37:00Z" w16du:dateUtc="2025-01-03T09:37:00Z"/>
                <w:rFonts w:ascii="Times New Roman" w:eastAsia="標楷體" w:hAnsi="Times New Roman" w:cs="Times New Roman"/>
                <w:color w:val="000000"/>
              </w:rPr>
              <w:pPrChange w:id="1980"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81" w:author="瑋婷 徐" w:date="2025-01-03T17:37:00Z" w16du:dateUtc="2025-01-03T09:37:00Z">
              <w:r w:rsidRPr="00287E72">
                <w:rPr>
                  <w:rFonts w:ascii="Times New Roman" w:eastAsia="標楷體" w:hAnsi="Times New Roman" w:cs="Times New Roman"/>
                  <w:color w:val="000000"/>
                </w:rPr>
                <w:t>9</w:t>
              </w:r>
            </w:ins>
          </w:p>
        </w:tc>
        <w:tc>
          <w:tcPr>
            <w:tcW w:w="1701" w:type="dxa"/>
            <w:vAlign w:val="center"/>
            <w:tcPrChange w:id="1982" w:author="瑋婷 徐" w:date="2025-01-03T17:43:00Z" w16du:dateUtc="2025-01-03T09:43:00Z">
              <w:tcPr>
                <w:tcW w:w="1701" w:type="dxa"/>
                <w:gridSpan w:val="4"/>
                <w:tcBorders>
                  <w:top w:val="nil"/>
                  <w:left w:val="nil"/>
                  <w:bottom w:val="nil"/>
                  <w:right w:val="nil"/>
                </w:tcBorders>
                <w:vAlign w:val="center"/>
              </w:tcPr>
            </w:tcPrChange>
          </w:tcPr>
          <w:p w14:paraId="5E174033"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983" w:author="瑋婷 徐" w:date="2025-01-03T17:37:00Z" w16du:dateUtc="2025-01-03T09:37:00Z"/>
                <w:rFonts w:ascii="Times New Roman" w:eastAsia="標楷體" w:hAnsi="Times New Roman" w:cs="Times New Roman"/>
                <w:color w:val="000000"/>
              </w:rPr>
              <w:pPrChange w:id="1984"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85" w:author="瑋婷 徐" w:date="2025-01-03T17:37:00Z" w16du:dateUtc="2025-01-03T09:37:00Z">
              <w:r w:rsidRPr="00287E72">
                <w:rPr>
                  <w:rFonts w:ascii="Times New Roman" w:eastAsia="標楷體" w:hAnsi="Times New Roman" w:cs="Times New Roman"/>
                  <w:color w:val="000000"/>
                </w:rPr>
                <w:t>MB-B06-09</w:t>
              </w:r>
            </w:ins>
          </w:p>
        </w:tc>
        <w:tc>
          <w:tcPr>
            <w:tcW w:w="4252" w:type="dxa"/>
            <w:vAlign w:val="center"/>
            <w:tcPrChange w:id="1986" w:author="瑋婷 徐" w:date="2025-01-03T17:43:00Z" w16du:dateUtc="2025-01-03T09:43:00Z">
              <w:tcPr>
                <w:tcW w:w="4252" w:type="dxa"/>
                <w:gridSpan w:val="4"/>
                <w:tcBorders>
                  <w:top w:val="nil"/>
                  <w:left w:val="nil"/>
                  <w:bottom w:val="nil"/>
                  <w:right w:val="nil"/>
                </w:tcBorders>
                <w:vAlign w:val="center"/>
              </w:tcPr>
            </w:tcPrChange>
          </w:tcPr>
          <w:p w14:paraId="3D06CEA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987" w:author="瑋婷 徐" w:date="2025-01-03T17:37:00Z" w16du:dateUtc="2025-01-03T09:37:00Z"/>
                <w:rFonts w:ascii="Times New Roman" w:eastAsia="標楷體" w:hAnsi="Times New Roman" w:cs="Times New Roman"/>
                <w:color w:val="000000"/>
              </w:rPr>
              <w:pPrChange w:id="1988"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89" w:author="瑋婷 徐" w:date="2025-01-03T17:37:00Z" w16du:dateUtc="2025-01-03T09:37:00Z">
              <w:r w:rsidRPr="00287E72">
                <w:rPr>
                  <w:rFonts w:ascii="Times New Roman" w:eastAsia="標楷體" w:hAnsi="Times New Roman" w:cs="Times New Roman"/>
                  <w:color w:val="000000"/>
                </w:rPr>
                <w:t>司馬限山</w:t>
              </w:r>
            </w:ins>
          </w:p>
        </w:tc>
        <w:tc>
          <w:tcPr>
            <w:tcW w:w="7149" w:type="dxa"/>
            <w:vAlign w:val="center"/>
            <w:tcPrChange w:id="1990" w:author="瑋婷 徐" w:date="2025-01-03T17:43:00Z" w16du:dateUtc="2025-01-03T09:43:00Z">
              <w:tcPr>
                <w:tcW w:w="7149" w:type="dxa"/>
                <w:gridSpan w:val="2"/>
                <w:tcBorders>
                  <w:top w:val="nil"/>
                  <w:left w:val="nil"/>
                  <w:bottom w:val="nil"/>
                </w:tcBorders>
                <w:vAlign w:val="center"/>
              </w:tcPr>
            </w:tcPrChange>
          </w:tcPr>
          <w:p w14:paraId="4931B1C2"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1991" w:author="瑋婷 徐" w:date="2025-01-03T17:37:00Z" w16du:dateUtc="2025-01-03T09:37:00Z"/>
                <w:rFonts w:ascii="Times New Roman" w:eastAsia="標楷體" w:hAnsi="Times New Roman" w:cs="Times New Roman"/>
                <w:color w:val="000000"/>
              </w:rPr>
              <w:pPrChange w:id="1992"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93" w:author="瑋婷 徐" w:date="2025-01-03T17:37:00Z" w16du:dateUtc="2025-01-03T09:37:00Z">
              <w:r w:rsidRPr="00287E72">
                <w:rPr>
                  <w:rFonts w:ascii="Times New Roman" w:eastAsia="標楷體" w:hAnsi="Times New Roman" w:cs="Times New Roman"/>
                  <w:color w:val="000000"/>
                </w:rPr>
                <w:t>劉景能</w:t>
              </w:r>
            </w:ins>
          </w:p>
        </w:tc>
      </w:tr>
      <w:tr w:rsidR="00287E72" w14:paraId="4D866194" w14:textId="77777777" w:rsidTr="00287E72">
        <w:trPr>
          <w:trHeight w:val="396"/>
          <w:ins w:id="1994" w:author="瑋婷 徐" w:date="2025-01-03T17:37:00Z"/>
          <w:trPrChange w:id="1995" w:author="瑋婷 徐" w:date="2025-01-03T17:43:00Z" w16du:dateUtc="2025-01-03T09:43:00Z">
            <w:trPr>
              <w:gridBefore w:val="1"/>
              <w:trHeight w:val="396"/>
            </w:trPr>
          </w:trPrChange>
        </w:trPr>
        <w:tc>
          <w:tcPr>
            <w:tcW w:w="846" w:type="dxa"/>
            <w:vAlign w:val="center"/>
            <w:tcPrChange w:id="1996" w:author="瑋婷 徐" w:date="2025-01-03T17:43:00Z" w16du:dateUtc="2025-01-03T09:43:00Z">
              <w:tcPr>
                <w:tcW w:w="846" w:type="dxa"/>
                <w:gridSpan w:val="2"/>
                <w:tcBorders>
                  <w:top w:val="nil"/>
                  <w:bottom w:val="nil"/>
                  <w:right w:val="nil"/>
                </w:tcBorders>
                <w:vAlign w:val="center"/>
              </w:tcPr>
            </w:tcPrChange>
          </w:tcPr>
          <w:p w14:paraId="67325F6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1997" w:author="瑋婷 徐" w:date="2025-01-03T17:37:00Z" w16du:dateUtc="2025-01-03T09:37:00Z"/>
                <w:rFonts w:ascii="Times New Roman" w:eastAsia="標楷體" w:hAnsi="Times New Roman" w:cs="Times New Roman"/>
                <w:color w:val="000000"/>
              </w:rPr>
              <w:pPrChange w:id="1998"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1999" w:author="瑋婷 徐" w:date="2025-01-03T17:37:00Z" w16du:dateUtc="2025-01-03T09:37:00Z">
              <w:r w:rsidRPr="00287E72">
                <w:rPr>
                  <w:rFonts w:ascii="Times New Roman" w:eastAsia="標楷體" w:hAnsi="Times New Roman" w:cs="Times New Roman"/>
                  <w:color w:val="000000"/>
                </w:rPr>
                <w:t>10</w:t>
              </w:r>
            </w:ins>
          </w:p>
        </w:tc>
        <w:tc>
          <w:tcPr>
            <w:tcW w:w="1701" w:type="dxa"/>
            <w:vAlign w:val="center"/>
            <w:tcPrChange w:id="2000" w:author="瑋婷 徐" w:date="2025-01-03T17:43:00Z" w16du:dateUtc="2025-01-03T09:43:00Z">
              <w:tcPr>
                <w:tcW w:w="1701" w:type="dxa"/>
                <w:gridSpan w:val="4"/>
                <w:tcBorders>
                  <w:top w:val="nil"/>
                  <w:left w:val="nil"/>
                  <w:bottom w:val="nil"/>
                  <w:right w:val="nil"/>
                </w:tcBorders>
                <w:vAlign w:val="center"/>
              </w:tcPr>
            </w:tcPrChange>
          </w:tcPr>
          <w:p w14:paraId="12841A84"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001" w:author="瑋婷 徐" w:date="2025-01-03T17:37:00Z" w16du:dateUtc="2025-01-03T09:37:00Z"/>
                <w:rFonts w:ascii="Times New Roman" w:eastAsia="標楷體" w:hAnsi="Times New Roman" w:cs="Times New Roman"/>
                <w:color w:val="000000"/>
              </w:rPr>
              <w:pPrChange w:id="2002"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03" w:author="瑋婷 徐" w:date="2025-01-03T17:37:00Z" w16du:dateUtc="2025-01-03T09:37:00Z">
              <w:r w:rsidRPr="00287E72">
                <w:rPr>
                  <w:rFonts w:ascii="Times New Roman" w:eastAsia="標楷體" w:hAnsi="Times New Roman" w:cs="Times New Roman"/>
                  <w:color w:val="000000"/>
                </w:rPr>
                <w:t>MB-B06-11</w:t>
              </w:r>
            </w:ins>
          </w:p>
        </w:tc>
        <w:tc>
          <w:tcPr>
            <w:tcW w:w="4252" w:type="dxa"/>
            <w:vAlign w:val="center"/>
            <w:tcPrChange w:id="2004" w:author="瑋婷 徐" w:date="2025-01-03T17:43:00Z" w16du:dateUtc="2025-01-03T09:43:00Z">
              <w:tcPr>
                <w:tcW w:w="4252" w:type="dxa"/>
                <w:gridSpan w:val="4"/>
                <w:tcBorders>
                  <w:top w:val="nil"/>
                  <w:left w:val="nil"/>
                  <w:bottom w:val="nil"/>
                  <w:right w:val="nil"/>
                </w:tcBorders>
                <w:vAlign w:val="center"/>
              </w:tcPr>
            </w:tcPrChange>
          </w:tcPr>
          <w:p w14:paraId="70F9F0B9"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005" w:author="瑋婷 徐" w:date="2025-01-03T17:37:00Z" w16du:dateUtc="2025-01-03T09:37:00Z"/>
                <w:rFonts w:ascii="Times New Roman" w:eastAsia="標楷體" w:hAnsi="Times New Roman" w:cs="Times New Roman"/>
                <w:color w:val="000000"/>
              </w:rPr>
              <w:pPrChange w:id="2006"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07" w:author="瑋婷 徐" w:date="2025-01-03T17:37:00Z" w16du:dateUtc="2025-01-03T09:37:00Z">
              <w:r w:rsidRPr="00287E72">
                <w:rPr>
                  <w:rFonts w:ascii="Times New Roman" w:eastAsia="標楷體" w:hAnsi="Times New Roman" w:cs="Times New Roman"/>
                  <w:color w:val="000000"/>
                </w:rPr>
                <w:t>紅毛山</w:t>
              </w:r>
              <w:r w:rsidRPr="00287E72">
                <w:rPr>
                  <w:rFonts w:ascii="Times New Roman" w:eastAsia="標楷體" w:hAnsi="Times New Roman" w:cs="Times New Roman"/>
                  <w:color w:val="000000"/>
                </w:rPr>
                <w:t>(</w:t>
              </w:r>
              <w:r w:rsidRPr="00287E72">
                <w:rPr>
                  <w:rFonts w:ascii="Times New Roman" w:eastAsia="標楷體" w:hAnsi="Times New Roman" w:cs="Times New Roman"/>
                  <w:color w:val="000000"/>
                </w:rPr>
                <w:t>大坪</w:t>
              </w:r>
              <w:r w:rsidRPr="00287E72">
                <w:rPr>
                  <w:rFonts w:ascii="Times New Roman" w:eastAsia="標楷體" w:hAnsi="Times New Roman" w:cs="Times New Roman"/>
                  <w:color w:val="000000"/>
                </w:rPr>
                <w:t>)</w:t>
              </w:r>
            </w:ins>
          </w:p>
        </w:tc>
        <w:tc>
          <w:tcPr>
            <w:tcW w:w="7149" w:type="dxa"/>
            <w:vAlign w:val="center"/>
            <w:tcPrChange w:id="2008" w:author="瑋婷 徐" w:date="2025-01-03T17:43:00Z" w16du:dateUtc="2025-01-03T09:43:00Z">
              <w:tcPr>
                <w:tcW w:w="7149" w:type="dxa"/>
                <w:gridSpan w:val="2"/>
                <w:tcBorders>
                  <w:top w:val="nil"/>
                  <w:left w:val="nil"/>
                  <w:bottom w:val="nil"/>
                </w:tcBorders>
                <w:vAlign w:val="center"/>
              </w:tcPr>
            </w:tcPrChange>
          </w:tcPr>
          <w:p w14:paraId="3F94E0F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009" w:author="瑋婷 徐" w:date="2025-01-03T17:37:00Z" w16du:dateUtc="2025-01-03T09:37:00Z"/>
                <w:rFonts w:ascii="Times New Roman" w:eastAsia="標楷體" w:hAnsi="Times New Roman" w:cs="Times New Roman"/>
                <w:color w:val="000000"/>
              </w:rPr>
              <w:pPrChange w:id="2010"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11" w:author="瑋婷 徐" w:date="2025-01-03T17:37:00Z" w16du:dateUtc="2025-01-03T09:37:00Z">
              <w:r w:rsidRPr="00287E72">
                <w:rPr>
                  <w:rFonts w:ascii="Times New Roman" w:eastAsia="標楷體" w:hAnsi="Times New Roman" w:cs="Times New Roman"/>
                  <w:color w:val="000000"/>
                </w:rPr>
                <w:t>郭祐程、趙淑枝</w:t>
              </w:r>
            </w:ins>
          </w:p>
        </w:tc>
      </w:tr>
      <w:tr w:rsidR="00287E72" w14:paraId="0B33D7DD" w14:textId="77777777" w:rsidTr="00287E72">
        <w:trPr>
          <w:trHeight w:val="396"/>
          <w:ins w:id="2012" w:author="瑋婷 徐" w:date="2025-01-03T17:37:00Z"/>
          <w:trPrChange w:id="2013" w:author="瑋婷 徐" w:date="2025-01-03T17:43:00Z" w16du:dateUtc="2025-01-03T09:43:00Z">
            <w:trPr>
              <w:gridBefore w:val="1"/>
              <w:trHeight w:val="396"/>
            </w:trPr>
          </w:trPrChange>
        </w:trPr>
        <w:tc>
          <w:tcPr>
            <w:tcW w:w="846" w:type="dxa"/>
            <w:vAlign w:val="center"/>
            <w:tcPrChange w:id="2014" w:author="瑋婷 徐" w:date="2025-01-03T17:43:00Z" w16du:dateUtc="2025-01-03T09:43:00Z">
              <w:tcPr>
                <w:tcW w:w="846" w:type="dxa"/>
                <w:gridSpan w:val="2"/>
                <w:tcBorders>
                  <w:top w:val="nil"/>
                  <w:bottom w:val="nil"/>
                  <w:right w:val="nil"/>
                </w:tcBorders>
                <w:vAlign w:val="center"/>
              </w:tcPr>
            </w:tcPrChange>
          </w:tcPr>
          <w:p w14:paraId="375A576A"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015" w:author="瑋婷 徐" w:date="2025-01-03T17:37:00Z" w16du:dateUtc="2025-01-03T09:37:00Z"/>
                <w:rFonts w:ascii="Times New Roman" w:eastAsia="標楷體" w:hAnsi="Times New Roman" w:cs="Times New Roman"/>
                <w:color w:val="000000"/>
              </w:rPr>
              <w:pPrChange w:id="2016"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17" w:author="瑋婷 徐" w:date="2025-01-03T17:37:00Z" w16du:dateUtc="2025-01-03T09:37:00Z">
              <w:r w:rsidRPr="00287E72">
                <w:rPr>
                  <w:rFonts w:ascii="Times New Roman" w:eastAsia="標楷體" w:hAnsi="Times New Roman" w:cs="Times New Roman"/>
                  <w:color w:val="000000"/>
                </w:rPr>
                <w:t>11</w:t>
              </w:r>
            </w:ins>
          </w:p>
        </w:tc>
        <w:tc>
          <w:tcPr>
            <w:tcW w:w="1701" w:type="dxa"/>
            <w:vAlign w:val="center"/>
            <w:tcPrChange w:id="2018" w:author="瑋婷 徐" w:date="2025-01-03T17:43:00Z" w16du:dateUtc="2025-01-03T09:43:00Z">
              <w:tcPr>
                <w:tcW w:w="1701" w:type="dxa"/>
                <w:gridSpan w:val="4"/>
                <w:tcBorders>
                  <w:top w:val="nil"/>
                  <w:left w:val="nil"/>
                  <w:bottom w:val="nil"/>
                  <w:right w:val="nil"/>
                </w:tcBorders>
                <w:vAlign w:val="center"/>
              </w:tcPr>
            </w:tcPrChange>
          </w:tcPr>
          <w:p w14:paraId="1FD83F8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019" w:author="瑋婷 徐" w:date="2025-01-03T17:37:00Z" w16du:dateUtc="2025-01-03T09:37:00Z"/>
                <w:rFonts w:ascii="Times New Roman" w:eastAsia="標楷體" w:hAnsi="Times New Roman" w:cs="Times New Roman"/>
                <w:color w:val="000000"/>
              </w:rPr>
              <w:pPrChange w:id="2020"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21" w:author="瑋婷 徐" w:date="2025-01-03T17:37:00Z" w16du:dateUtc="2025-01-03T09:37:00Z">
              <w:r w:rsidRPr="00287E72">
                <w:rPr>
                  <w:rFonts w:ascii="Times New Roman" w:eastAsia="標楷體" w:hAnsi="Times New Roman" w:cs="Times New Roman"/>
                  <w:color w:val="000000"/>
                </w:rPr>
                <w:t>MB-B07-08</w:t>
              </w:r>
            </w:ins>
          </w:p>
        </w:tc>
        <w:tc>
          <w:tcPr>
            <w:tcW w:w="4252" w:type="dxa"/>
            <w:vAlign w:val="center"/>
            <w:tcPrChange w:id="2022" w:author="瑋婷 徐" w:date="2025-01-03T17:43:00Z" w16du:dateUtc="2025-01-03T09:43:00Z">
              <w:tcPr>
                <w:tcW w:w="4252" w:type="dxa"/>
                <w:gridSpan w:val="4"/>
                <w:tcBorders>
                  <w:top w:val="nil"/>
                  <w:left w:val="nil"/>
                  <w:bottom w:val="nil"/>
                  <w:right w:val="nil"/>
                </w:tcBorders>
                <w:vAlign w:val="center"/>
              </w:tcPr>
            </w:tcPrChange>
          </w:tcPr>
          <w:p w14:paraId="4609AC2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023" w:author="瑋婷 徐" w:date="2025-01-03T17:37:00Z" w16du:dateUtc="2025-01-03T09:37:00Z"/>
                <w:rFonts w:ascii="Times New Roman" w:eastAsia="標楷體" w:hAnsi="Times New Roman" w:cs="Times New Roman"/>
                <w:color w:val="000000"/>
              </w:rPr>
              <w:pPrChange w:id="2024"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25" w:author="瑋婷 徐" w:date="2025-01-03T17:37:00Z" w16du:dateUtc="2025-01-03T09:37:00Z">
              <w:r w:rsidRPr="00287E72">
                <w:rPr>
                  <w:rFonts w:ascii="Times New Roman" w:eastAsia="標楷體" w:hAnsi="Times New Roman" w:cs="Times New Roman"/>
                  <w:color w:val="000000"/>
                </w:rPr>
                <w:t>大溪</w:t>
              </w:r>
              <w:r w:rsidRPr="00287E72">
                <w:rPr>
                  <w:rFonts w:ascii="Times New Roman" w:eastAsia="標楷體" w:hAnsi="Times New Roman" w:cs="Times New Roman"/>
                  <w:color w:val="000000"/>
                </w:rPr>
                <w:t>44</w:t>
              </w:r>
              <w:r w:rsidRPr="00287E72">
                <w:rPr>
                  <w:rFonts w:ascii="Times New Roman" w:eastAsia="標楷體" w:hAnsi="Times New Roman" w:cs="Times New Roman"/>
                  <w:color w:val="000000"/>
                </w:rPr>
                <w:t>林班</w:t>
              </w:r>
            </w:ins>
          </w:p>
        </w:tc>
        <w:tc>
          <w:tcPr>
            <w:tcW w:w="7149" w:type="dxa"/>
            <w:vAlign w:val="center"/>
            <w:tcPrChange w:id="2026" w:author="瑋婷 徐" w:date="2025-01-03T17:43:00Z" w16du:dateUtc="2025-01-03T09:43:00Z">
              <w:tcPr>
                <w:tcW w:w="7149" w:type="dxa"/>
                <w:gridSpan w:val="2"/>
                <w:tcBorders>
                  <w:top w:val="nil"/>
                  <w:left w:val="nil"/>
                  <w:bottom w:val="nil"/>
                </w:tcBorders>
                <w:vAlign w:val="center"/>
              </w:tcPr>
            </w:tcPrChange>
          </w:tcPr>
          <w:p w14:paraId="7C1D4D85"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027" w:author="瑋婷 徐" w:date="2025-01-03T17:37:00Z" w16du:dateUtc="2025-01-03T09:37:00Z"/>
                <w:rFonts w:ascii="Times New Roman" w:eastAsia="標楷體" w:hAnsi="Times New Roman" w:cs="Times New Roman"/>
                <w:color w:val="000000"/>
              </w:rPr>
              <w:pPrChange w:id="2028"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29" w:author="瑋婷 徐" w:date="2025-01-03T17:37:00Z" w16du:dateUtc="2025-01-03T09:37:00Z">
              <w:r w:rsidRPr="00287E72">
                <w:rPr>
                  <w:rFonts w:ascii="Times New Roman" w:eastAsia="標楷體" w:hAnsi="Times New Roman" w:cs="Times New Roman"/>
                  <w:color w:val="000000"/>
                </w:rPr>
                <w:t>盧冠廷、程宗德</w:t>
              </w:r>
            </w:ins>
          </w:p>
        </w:tc>
      </w:tr>
      <w:tr w:rsidR="00287E72" w14:paraId="6D9A066C" w14:textId="77777777" w:rsidTr="00287E72">
        <w:trPr>
          <w:trHeight w:val="396"/>
          <w:ins w:id="2030" w:author="瑋婷 徐" w:date="2025-01-03T17:37:00Z"/>
          <w:trPrChange w:id="2031" w:author="瑋婷 徐" w:date="2025-01-03T17:43:00Z" w16du:dateUtc="2025-01-03T09:43:00Z">
            <w:trPr>
              <w:gridBefore w:val="1"/>
              <w:trHeight w:val="396"/>
            </w:trPr>
          </w:trPrChange>
        </w:trPr>
        <w:tc>
          <w:tcPr>
            <w:tcW w:w="846" w:type="dxa"/>
            <w:vAlign w:val="center"/>
            <w:tcPrChange w:id="2032" w:author="瑋婷 徐" w:date="2025-01-03T17:43:00Z" w16du:dateUtc="2025-01-03T09:43:00Z">
              <w:tcPr>
                <w:tcW w:w="846" w:type="dxa"/>
                <w:gridSpan w:val="2"/>
                <w:tcBorders>
                  <w:top w:val="nil"/>
                  <w:bottom w:val="nil"/>
                  <w:right w:val="nil"/>
                </w:tcBorders>
                <w:vAlign w:val="center"/>
              </w:tcPr>
            </w:tcPrChange>
          </w:tcPr>
          <w:p w14:paraId="5EECE62A"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033" w:author="瑋婷 徐" w:date="2025-01-03T17:37:00Z" w16du:dateUtc="2025-01-03T09:37:00Z"/>
                <w:rFonts w:ascii="Times New Roman" w:eastAsia="標楷體" w:hAnsi="Times New Roman" w:cs="Times New Roman"/>
                <w:color w:val="000000"/>
              </w:rPr>
              <w:pPrChange w:id="2034"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35" w:author="瑋婷 徐" w:date="2025-01-03T17:37:00Z" w16du:dateUtc="2025-01-03T09:37:00Z">
              <w:r w:rsidRPr="00287E72">
                <w:rPr>
                  <w:rFonts w:ascii="Times New Roman" w:eastAsia="標楷體" w:hAnsi="Times New Roman" w:cs="Times New Roman"/>
                  <w:color w:val="000000"/>
                </w:rPr>
                <w:t>12</w:t>
              </w:r>
            </w:ins>
          </w:p>
        </w:tc>
        <w:tc>
          <w:tcPr>
            <w:tcW w:w="1701" w:type="dxa"/>
            <w:vAlign w:val="center"/>
            <w:tcPrChange w:id="2036" w:author="瑋婷 徐" w:date="2025-01-03T17:43:00Z" w16du:dateUtc="2025-01-03T09:43:00Z">
              <w:tcPr>
                <w:tcW w:w="1701" w:type="dxa"/>
                <w:gridSpan w:val="4"/>
                <w:tcBorders>
                  <w:top w:val="nil"/>
                  <w:left w:val="nil"/>
                  <w:bottom w:val="nil"/>
                  <w:right w:val="nil"/>
                </w:tcBorders>
                <w:vAlign w:val="center"/>
              </w:tcPr>
            </w:tcPrChange>
          </w:tcPr>
          <w:p w14:paraId="4146D1E5"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037" w:author="瑋婷 徐" w:date="2025-01-03T17:37:00Z" w16du:dateUtc="2025-01-03T09:37:00Z"/>
                <w:rFonts w:ascii="Times New Roman" w:eastAsia="標楷體" w:hAnsi="Times New Roman" w:cs="Times New Roman"/>
                <w:color w:val="000000"/>
              </w:rPr>
              <w:pPrChange w:id="2038"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39" w:author="瑋婷 徐" w:date="2025-01-03T17:37:00Z" w16du:dateUtc="2025-01-03T09:37:00Z">
              <w:r w:rsidRPr="00287E72">
                <w:rPr>
                  <w:rFonts w:ascii="Times New Roman" w:eastAsia="標楷體" w:hAnsi="Times New Roman" w:cs="Times New Roman"/>
                  <w:color w:val="000000"/>
                </w:rPr>
                <w:t>MC-B08-16</w:t>
              </w:r>
            </w:ins>
          </w:p>
        </w:tc>
        <w:tc>
          <w:tcPr>
            <w:tcW w:w="4252" w:type="dxa"/>
            <w:vAlign w:val="center"/>
            <w:tcPrChange w:id="2040" w:author="瑋婷 徐" w:date="2025-01-03T17:43:00Z" w16du:dateUtc="2025-01-03T09:43:00Z">
              <w:tcPr>
                <w:tcW w:w="4252" w:type="dxa"/>
                <w:gridSpan w:val="4"/>
                <w:tcBorders>
                  <w:top w:val="nil"/>
                  <w:left w:val="nil"/>
                  <w:bottom w:val="nil"/>
                  <w:right w:val="nil"/>
                </w:tcBorders>
                <w:vAlign w:val="center"/>
              </w:tcPr>
            </w:tcPrChange>
          </w:tcPr>
          <w:p w14:paraId="54EF029A"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041" w:author="瑋婷 徐" w:date="2025-01-03T17:37:00Z" w16du:dateUtc="2025-01-03T09:37:00Z"/>
                <w:rFonts w:ascii="Times New Roman" w:eastAsia="標楷體" w:hAnsi="Times New Roman" w:cs="Times New Roman"/>
                <w:color w:val="000000"/>
              </w:rPr>
              <w:pPrChange w:id="2042"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43" w:author="瑋婷 徐" w:date="2025-01-03T17:37:00Z" w16du:dateUtc="2025-01-03T09:37:00Z">
              <w:r w:rsidRPr="00287E72">
                <w:rPr>
                  <w:rFonts w:ascii="Times New Roman" w:eastAsia="標楷體" w:hAnsi="Times New Roman" w:cs="Times New Roman"/>
                  <w:color w:val="000000"/>
                </w:rPr>
                <w:t>大壩</w:t>
              </w:r>
              <w:r w:rsidRPr="00287E72">
                <w:rPr>
                  <w:rFonts w:ascii="Times New Roman" w:eastAsia="標楷體" w:hAnsi="Times New Roman" w:cs="Times New Roman"/>
                  <w:color w:val="000000"/>
                </w:rPr>
                <w:t>A</w:t>
              </w:r>
            </w:ins>
          </w:p>
        </w:tc>
        <w:tc>
          <w:tcPr>
            <w:tcW w:w="7149" w:type="dxa"/>
            <w:vAlign w:val="center"/>
            <w:tcPrChange w:id="2044" w:author="瑋婷 徐" w:date="2025-01-03T17:43:00Z" w16du:dateUtc="2025-01-03T09:43:00Z">
              <w:tcPr>
                <w:tcW w:w="7149" w:type="dxa"/>
                <w:gridSpan w:val="2"/>
                <w:tcBorders>
                  <w:top w:val="nil"/>
                  <w:left w:val="nil"/>
                  <w:bottom w:val="nil"/>
                </w:tcBorders>
                <w:vAlign w:val="center"/>
              </w:tcPr>
            </w:tcPrChange>
          </w:tcPr>
          <w:p w14:paraId="7043A19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045" w:author="瑋婷 徐" w:date="2025-01-03T17:37:00Z" w16du:dateUtc="2025-01-03T09:37:00Z"/>
                <w:rFonts w:ascii="Times New Roman" w:eastAsia="標楷體" w:hAnsi="Times New Roman" w:cs="Times New Roman"/>
                <w:color w:val="000000"/>
              </w:rPr>
              <w:pPrChange w:id="2046"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47" w:author="瑋婷 徐" w:date="2025-01-03T17:37:00Z" w16du:dateUtc="2025-01-03T09:37:00Z">
              <w:r w:rsidRPr="00287E72">
                <w:rPr>
                  <w:rFonts w:ascii="Times New Roman" w:eastAsia="標楷體" w:hAnsi="Times New Roman" w:cs="Times New Roman"/>
                  <w:color w:val="000000"/>
                </w:rPr>
                <w:t>李正雄、羅海君</w:t>
              </w:r>
            </w:ins>
          </w:p>
        </w:tc>
      </w:tr>
      <w:tr w:rsidR="00287E72" w14:paraId="146195B4" w14:textId="77777777" w:rsidTr="00287E72">
        <w:trPr>
          <w:trHeight w:val="396"/>
          <w:ins w:id="2048" w:author="瑋婷 徐" w:date="2025-01-03T17:37:00Z"/>
          <w:trPrChange w:id="2049" w:author="瑋婷 徐" w:date="2025-01-03T17:45:00Z" w16du:dateUtc="2025-01-03T09:45:00Z">
            <w:trPr>
              <w:gridBefore w:val="1"/>
              <w:trHeight w:val="396"/>
            </w:trPr>
          </w:trPrChange>
        </w:trPr>
        <w:tc>
          <w:tcPr>
            <w:tcW w:w="846" w:type="dxa"/>
            <w:vAlign w:val="center"/>
            <w:tcPrChange w:id="2050" w:author="瑋婷 徐" w:date="2025-01-03T17:45:00Z" w16du:dateUtc="2025-01-03T09:45:00Z">
              <w:tcPr>
                <w:tcW w:w="846" w:type="dxa"/>
                <w:gridSpan w:val="2"/>
                <w:tcBorders>
                  <w:top w:val="nil"/>
                  <w:bottom w:val="nil"/>
                  <w:right w:val="nil"/>
                </w:tcBorders>
                <w:vAlign w:val="center"/>
              </w:tcPr>
            </w:tcPrChange>
          </w:tcPr>
          <w:p w14:paraId="48F559D7"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051" w:author="瑋婷 徐" w:date="2025-01-03T17:37:00Z" w16du:dateUtc="2025-01-03T09:37:00Z"/>
                <w:rFonts w:ascii="Times New Roman" w:eastAsia="標楷體" w:hAnsi="Times New Roman" w:cs="Times New Roman"/>
                <w:color w:val="000000"/>
              </w:rPr>
              <w:pPrChange w:id="2052"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53" w:author="瑋婷 徐" w:date="2025-01-03T17:37:00Z" w16du:dateUtc="2025-01-03T09:37:00Z">
              <w:r w:rsidRPr="00287E72">
                <w:rPr>
                  <w:rFonts w:ascii="Times New Roman" w:eastAsia="標楷體" w:hAnsi="Times New Roman" w:cs="Times New Roman"/>
                  <w:color w:val="000000"/>
                </w:rPr>
                <w:t>13</w:t>
              </w:r>
            </w:ins>
          </w:p>
        </w:tc>
        <w:tc>
          <w:tcPr>
            <w:tcW w:w="1701" w:type="dxa"/>
            <w:vAlign w:val="center"/>
            <w:tcPrChange w:id="2054" w:author="瑋婷 徐" w:date="2025-01-03T17:45:00Z" w16du:dateUtc="2025-01-03T09:45:00Z">
              <w:tcPr>
                <w:tcW w:w="1701" w:type="dxa"/>
                <w:gridSpan w:val="4"/>
                <w:tcBorders>
                  <w:top w:val="nil"/>
                  <w:left w:val="nil"/>
                  <w:bottom w:val="nil"/>
                  <w:right w:val="nil"/>
                </w:tcBorders>
                <w:vAlign w:val="center"/>
              </w:tcPr>
            </w:tcPrChange>
          </w:tcPr>
          <w:p w14:paraId="078469A5"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055" w:author="瑋婷 徐" w:date="2025-01-03T17:37:00Z" w16du:dateUtc="2025-01-03T09:37:00Z"/>
                <w:rFonts w:ascii="Times New Roman" w:eastAsia="標楷體" w:hAnsi="Times New Roman" w:cs="Times New Roman"/>
                <w:color w:val="000000"/>
              </w:rPr>
              <w:pPrChange w:id="2056"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57" w:author="瑋婷 徐" w:date="2025-01-03T17:37:00Z" w16du:dateUtc="2025-01-03T09:37:00Z">
              <w:r w:rsidRPr="00287E72">
                <w:rPr>
                  <w:rFonts w:ascii="Times New Roman" w:eastAsia="標楷體" w:hAnsi="Times New Roman" w:cs="Times New Roman"/>
                  <w:color w:val="000000"/>
                </w:rPr>
                <w:t>MA-B09-02</w:t>
              </w:r>
            </w:ins>
          </w:p>
        </w:tc>
        <w:tc>
          <w:tcPr>
            <w:tcW w:w="4252" w:type="dxa"/>
            <w:vAlign w:val="center"/>
            <w:tcPrChange w:id="2058" w:author="瑋婷 徐" w:date="2025-01-03T17:45:00Z" w16du:dateUtc="2025-01-03T09:45:00Z">
              <w:tcPr>
                <w:tcW w:w="4252" w:type="dxa"/>
                <w:gridSpan w:val="4"/>
                <w:tcBorders>
                  <w:top w:val="nil"/>
                  <w:left w:val="nil"/>
                  <w:bottom w:val="nil"/>
                  <w:right w:val="nil"/>
                </w:tcBorders>
                <w:vAlign w:val="center"/>
              </w:tcPr>
            </w:tcPrChange>
          </w:tcPr>
          <w:p w14:paraId="7DD59EED"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059" w:author="瑋婷 徐" w:date="2025-01-03T17:37:00Z" w16du:dateUtc="2025-01-03T09:37:00Z"/>
                <w:rFonts w:ascii="Times New Roman" w:eastAsia="標楷體" w:hAnsi="Times New Roman" w:cs="Times New Roman"/>
                <w:color w:val="000000"/>
              </w:rPr>
              <w:pPrChange w:id="2060"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61" w:author="瑋婷 徐" w:date="2025-01-03T17:37:00Z" w16du:dateUtc="2025-01-03T09:37:00Z">
              <w:r w:rsidRPr="00287E72">
                <w:rPr>
                  <w:rFonts w:ascii="Times New Roman" w:eastAsia="標楷體" w:hAnsi="Times New Roman" w:cs="Times New Roman"/>
                  <w:color w:val="000000"/>
                </w:rPr>
                <w:t>信賢</w:t>
              </w:r>
            </w:ins>
          </w:p>
        </w:tc>
        <w:tc>
          <w:tcPr>
            <w:tcW w:w="7149" w:type="dxa"/>
            <w:vAlign w:val="center"/>
            <w:tcPrChange w:id="2062" w:author="瑋婷 徐" w:date="2025-01-03T17:45:00Z" w16du:dateUtc="2025-01-03T09:45:00Z">
              <w:tcPr>
                <w:tcW w:w="7149" w:type="dxa"/>
                <w:gridSpan w:val="2"/>
                <w:tcBorders>
                  <w:top w:val="nil"/>
                  <w:left w:val="nil"/>
                  <w:bottom w:val="nil"/>
                </w:tcBorders>
                <w:vAlign w:val="center"/>
              </w:tcPr>
            </w:tcPrChange>
          </w:tcPr>
          <w:p w14:paraId="073EEEF3"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063" w:author="瑋婷 徐" w:date="2025-01-03T17:37:00Z" w16du:dateUtc="2025-01-03T09:37:00Z"/>
                <w:rFonts w:ascii="Times New Roman" w:eastAsia="標楷體" w:hAnsi="Times New Roman" w:cs="Times New Roman"/>
                <w:color w:val="000000"/>
              </w:rPr>
              <w:pPrChange w:id="2064"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65" w:author="瑋婷 徐" w:date="2025-01-03T17:37:00Z" w16du:dateUtc="2025-01-03T09:37:00Z">
              <w:r w:rsidRPr="00287E72">
                <w:rPr>
                  <w:rFonts w:ascii="Times New Roman" w:eastAsia="標楷體" w:hAnsi="Times New Roman" w:cs="Times New Roman"/>
                  <w:color w:val="000000"/>
                </w:rPr>
                <w:t>宋曉菁</w:t>
              </w:r>
              <w:r w:rsidRPr="00287E72">
                <w:rPr>
                  <w:rFonts w:ascii="Times New Roman" w:eastAsia="標楷體" w:hAnsi="Times New Roman" w:cs="Times New Roman"/>
                  <w:color w:val="000000"/>
                </w:rPr>
                <w:t xml:space="preserve"> // </w:t>
              </w:r>
              <w:r w:rsidRPr="00287E72">
                <w:rPr>
                  <w:rFonts w:ascii="Times New Roman" w:eastAsia="標楷體" w:hAnsi="Times New Roman" w:cs="Times New Roman"/>
                  <w:color w:val="000000"/>
                </w:rPr>
                <w:t>宋曉菁、翁冠霖、王嬿翔</w:t>
              </w:r>
            </w:ins>
          </w:p>
        </w:tc>
      </w:tr>
      <w:tr w:rsidR="00287E72" w14:paraId="1B0AB024" w14:textId="77777777" w:rsidTr="00287E72">
        <w:trPr>
          <w:trHeight w:val="396"/>
          <w:ins w:id="2066" w:author="瑋婷 徐" w:date="2025-01-03T17:37:00Z"/>
          <w:trPrChange w:id="2067" w:author="瑋婷 徐" w:date="2025-01-03T17:45:00Z" w16du:dateUtc="2025-01-03T09:45:00Z">
            <w:trPr>
              <w:gridBefore w:val="1"/>
              <w:trHeight w:val="396"/>
            </w:trPr>
          </w:trPrChange>
        </w:trPr>
        <w:tc>
          <w:tcPr>
            <w:tcW w:w="846" w:type="dxa"/>
            <w:tcBorders>
              <w:bottom w:val="single" w:sz="4" w:space="0" w:color="auto"/>
            </w:tcBorders>
            <w:vAlign w:val="center"/>
            <w:tcPrChange w:id="2068" w:author="瑋婷 徐" w:date="2025-01-03T17:45:00Z" w16du:dateUtc="2025-01-03T09:45:00Z">
              <w:tcPr>
                <w:tcW w:w="846" w:type="dxa"/>
                <w:gridSpan w:val="2"/>
                <w:tcBorders>
                  <w:top w:val="nil"/>
                  <w:bottom w:val="nil"/>
                  <w:right w:val="nil"/>
                </w:tcBorders>
                <w:vAlign w:val="center"/>
              </w:tcPr>
            </w:tcPrChange>
          </w:tcPr>
          <w:p w14:paraId="7EB8E16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069" w:author="瑋婷 徐" w:date="2025-01-03T17:37:00Z" w16du:dateUtc="2025-01-03T09:37:00Z"/>
                <w:rFonts w:ascii="Times New Roman" w:eastAsia="標楷體" w:hAnsi="Times New Roman" w:cs="Times New Roman"/>
                <w:color w:val="000000"/>
              </w:rPr>
              <w:pPrChange w:id="2070"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71" w:author="瑋婷 徐" w:date="2025-01-03T17:37:00Z" w16du:dateUtc="2025-01-03T09:37:00Z">
              <w:r w:rsidRPr="00287E72">
                <w:rPr>
                  <w:rFonts w:ascii="Times New Roman" w:eastAsia="標楷體" w:hAnsi="Times New Roman" w:cs="Times New Roman"/>
                  <w:color w:val="000000"/>
                </w:rPr>
                <w:t>14</w:t>
              </w:r>
            </w:ins>
          </w:p>
        </w:tc>
        <w:tc>
          <w:tcPr>
            <w:tcW w:w="1701" w:type="dxa"/>
            <w:tcBorders>
              <w:bottom w:val="single" w:sz="4" w:space="0" w:color="auto"/>
            </w:tcBorders>
            <w:vAlign w:val="center"/>
            <w:tcPrChange w:id="2072" w:author="瑋婷 徐" w:date="2025-01-03T17:45:00Z" w16du:dateUtc="2025-01-03T09:45:00Z">
              <w:tcPr>
                <w:tcW w:w="1701" w:type="dxa"/>
                <w:gridSpan w:val="4"/>
                <w:tcBorders>
                  <w:top w:val="nil"/>
                  <w:left w:val="nil"/>
                  <w:bottom w:val="nil"/>
                  <w:right w:val="nil"/>
                </w:tcBorders>
                <w:vAlign w:val="center"/>
              </w:tcPr>
            </w:tcPrChange>
          </w:tcPr>
          <w:p w14:paraId="15ACCD92"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073" w:author="瑋婷 徐" w:date="2025-01-03T17:37:00Z" w16du:dateUtc="2025-01-03T09:37:00Z"/>
                <w:rFonts w:ascii="Times New Roman" w:eastAsia="標楷體" w:hAnsi="Times New Roman" w:cs="Times New Roman"/>
                <w:color w:val="000000"/>
              </w:rPr>
              <w:pPrChange w:id="2074"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75" w:author="瑋婷 徐" w:date="2025-01-03T17:37:00Z" w16du:dateUtc="2025-01-03T09:37:00Z">
              <w:r w:rsidRPr="00287E72">
                <w:rPr>
                  <w:rFonts w:ascii="Times New Roman" w:eastAsia="標楷體" w:hAnsi="Times New Roman" w:cs="Times New Roman"/>
                  <w:color w:val="000000"/>
                </w:rPr>
                <w:t>MA-B09-12</w:t>
              </w:r>
            </w:ins>
          </w:p>
        </w:tc>
        <w:tc>
          <w:tcPr>
            <w:tcW w:w="4252" w:type="dxa"/>
            <w:tcBorders>
              <w:bottom w:val="single" w:sz="4" w:space="0" w:color="auto"/>
            </w:tcBorders>
            <w:vAlign w:val="center"/>
            <w:tcPrChange w:id="2076" w:author="瑋婷 徐" w:date="2025-01-03T17:45:00Z" w16du:dateUtc="2025-01-03T09:45:00Z">
              <w:tcPr>
                <w:tcW w:w="4252" w:type="dxa"/>
                <w:gridSpan w:val="4"/>
                <w:tcBorders>
                  <w:top w:val="nil"/>
                  <w:left w:val="nil"/>
                  <w:bottom w:val="nil"/>
                  <w:right w:val="nil"/>
                </w:tcBorders>
                <w:vAlign w:val="center"/>
              </w:tcPr>
            </w:tcPrChange>
          </w:tcPr>
          <w:p w14:paraId="21570BB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077" w:author="瑋婷 徐" w:date="2025-01-03T17:37:00Z" w16du:dateUtc="2025-01-03T09:37:00Z"/>
                <w:rFonts w:ascii="Times New Roman" w:eastAsia="標楷體" w:hAnsi="Times New Roman" w:cs="Times New Roman"/>
                <w:color w:val="000000"/>
              </w:rPr>
              <w:pPrChange w:id="2078"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79" w:author="瑋婷 徐" w:date="2025-01-03T17:37:00Z" w16du:dateUtc="2025-01-03T09:37:00Z">
              <w:r w:rsidRPr="00287E72">
                <w:rPr>
                  <w:rFonts w:ascii="Times New Roman" w:eastAsia="標楷體" w:hAnsi="Times New Roman" w:cs="Times New Roman"/>
                  <w:color w:val="000000"/>
                </w:rPr>
                <w:t>東滿步道</w:t>
              </w:r>
              <w:r w:rsidRPr="00287E72">
                <w:rPr>
                  <w:rFonts w:ascii="Times New Roman" w:eastAsia="標楷體" w:hAnsi="Times New Roman" w:cs="Times New Roman"/>
                  <w:color w:val="000000"/>
                </w:rPr>
                <w:t>(</w:t>
              </w:r>
              <w:r w:rsidRPr="00287E72">
                <w:rPr>
                  <w:rFonts w:ascii="Times New Roman" w:eastAsia="標楷體" w:hAnsi="Times New Roman" w:cs="Times New Roman"/>
                  <w:color w:val="000000"/>
                </w:rPr>
                <w:t>烏來事業區第</w:t>
              </w:r>
              <w:r w:rsidRPr="00287E72">
                <w:rPr>
                  <w:rFonts w:ascii="Times New Roman" w:eastAsia="標楷體" w:hAnsi="Times New Roman" w:cs="Times New Roman"/>
                  <w:color w:val="000000"/>
                </w:rPr>
                <w:t>36</w:t>
              </w:r>
              <w:r w:rsidRPr="00287E72">
                <w:rPr>
                  <w:rFonts w:ascii="Times New Roman" w:eastAsia="標楷體" w:hAnsi="Times New Roman" w:cs="Times New Roman"/>
                  <w:color w:val="000000"/>
                </w:rPr>
                <w:t>林班</w:t>
              </w:r>
              <w:r w:rsidRPr="00287E72">
                <w:rPr>
                  <w:rFonts w:ascii="Times New Roman" w:eastAsia="標楷體" w:hAnsi="Times New Roman" w:cs="Times New Roman"/>
                  <w:color w:val="000000"/>
                </w:rPr>
                <w:t>)</w:t>
              </w:r>
            </w:ins>
          </w:p>
        </w:tc>
        <w:tc>
          <w:tcPr>
            <w:tcW w:w="7149" w:type="dxa"/>
            <w:tcBorders>
              <w:bottom w:val="single" w:sz="4" w:space="0" w:color="auto"/>
            </w:tcBorders>
            <w:vAlign w:val="center"/>
            <w:tcPrChange w:id="2080" w:author="瑋婷 徐" w:date="2025-01-03T17:45:00Z" w16du:dateUtc="2025-01-03T09:45:00Z">
              <w:tcPr>
                <w:tcW w:w="7149" w:type="dxa"/>
                <w:gridSpan w:val="2"/>
                <w:tcBorders>
                  <w:top w:val="nil"/>
                  <w:left w:val="nil"/>
                  <w:bottom w:val="nil"/>
                </w:tcBorders>
                <w:vAlign w:val="center"/>
              </w:tcPr>
            </w:tcPrChange>
          </w:tcPr>
          <w:p w14:paraId="236955B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081" w:author="瑋婷 徐" w:date="2025-01-03T17:37:00Z" w16du:dateUtc="2025-01-03T09:37:00Z"/>
                <w:rFonts w:ascii="Times New Roman" w:eastAsia="標楷體" w:hAnsi="Times New Roman" w:cs="Times New Roman"/>
                <w:color w:val="000000"/>
              </w:rPr>
              <w:pPrChange w:id="2082"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083" w:author="瑋婷 徐" w:date="2025-01-03T17:37:00Z" w16du:dateUtc="2025-01-03T09:37:00Z">
              <w:r w:rsidRPr="00287E72">
                <w:rPr>
                  <w:rFonts w:ascii="Times New Roman" w:eastAsia="標楷體" w:hAnsi="Times New Roman" w:cs="Times New Roman"/>
                  <w:color w:val="000000"/>
                </w:rPr>
                <w:t>黃裕鍇</w:t>
              </w:r>
            </w:ins>
          </w:p>
        </w:tc>
      </w:tr>
    </w:tbl>
    <w:p w14:paraId="7E1BB0F7" w14:textId="77777777" w:rsidR="00287E72" w:rsidRDefault="00287E72">
      <w:pPr>
        <w:rPr>
          <w:ins w:id="2084" w:author="瑋婷 徐" w:date="2025-01-03T17:44:00Z" w16du:dateUtc="2025-01-03T09:44:00Z"/>
        </w:rPr>
      </w:pPr>
    </w:p>
    <w:p w14:paraId="30030C25" w14:textId="77777777" w:rsidR="00287E72" w:rsidRDefault="00287E72">
      <w:pPr>
        <w:rPr>
          <w:ins w:id="2085" w:author="瑋婷 徐" w:date="2025-01-03T17:45:00Z" w16du:dateUtc="2025-01-03T09:45:00Z"/>
        </w:rPr>
      </w:pPr>
    </w:p>
    <w:p w14:paraId="1967F1AC" w14:textId="171F2511" w:rsidR="00287E72" w:rsidRPr="00287E72" w:rsidRDefault="00287E72">
      <w:pPr>
        <w:rPr>
          <w:ins w:id="2086" w:author="瑋婷 徐" w:date="2025-01-03T17:44:00Z" w16du:dateUtc="2025-01-03T09:44:00Z"/>
          <w:rFonts w:ascii="Times New Roman" w:eastAsia="標楷體" w:hAnsi="Times New Roman" w:cs="Times New Roman"/>
          <w:rPrChange w:id="2087" w:author="瑋婷 徐" w:date="2025-01-03T17:45:00Z" w16du:dateUtc="2025-01-03T09:45:00Z">
            <w:rPr>
              <w:ins w:id="2088" w:author="瑋婷 徐" w:date="2025-01-03T17:44:00Z" w16du:dateUtc="2025-01-03T09:44:00Z"/>
            </w:rPr>
          </w:rPrChange>
        </w:rPr>
      </w:pPr>
      <w:ins w:id="2089" w:author="瑋婷 徐" w:date="2025-01-03T17:45:00Z" w16du:dateUtc="2025-01-03T09:45:00Z">
        <w:r>
          <w:rPr>
            <w:rFonts w:ascii="Times New Roman" w:eastAsia="標楷體" w:hAnsi="Times New Roman" w:cs="Times New Roman"/>
          </w:rPr>
          <w:lastRenderedPageBreak/>
          <w:t>表</w:t>
        </w:r>
        <w:r>
          <w:rPr>
            <w:rFonts w:ascii="Times New Roman" w:eastAsia="標楷體" w:hAnsi="Times New Roman" w:cs="Times New Roman"/>
          </w:rPr>
          <w:t>10</w:t>
        </w:r>
        <w:r>
          <w:rPr>
            <w:rFonts w:ascii="Times New Roman" w:eastAsia="標楷體" w:hAnsi="Times New Roman" w:cs="Times New Roman"/>
          </w:rPr>
          <w:t>、</w:t>
        </w:r>
        <w:r>
          <w:rPr>
            <w:rFonts w:ascii="Times New Roman" w:eastAsia="標楷體" w:hAnsi="Times New Roman" w:cs="Times New Roman"/>
          </w:rPr>
          <w:t>202</w:t>
        </w:r>
      </w:ins>
      <w:ins w:id="2090" w:author="瑋婷 徐" w:date="2025-01-03T17:46:00Z" w16du:dateUtc="2025-01-03T09:46:00Z">
        <w:r>
          <w:rPr>
            <w:rFonts w:ascii="Times New Roman" w:eastAsia="標楷體" w:hAnsi="Times New Roman" w:cs="Times New Roman" w:hint="eastAsia"/>
          </w:rPr>
          <w:t>4</w:t>
        </w:r>
      </w:ins>
      <w:ins w:id="2091" w:author="瑋婷 徐" w:date="2025-01-03T17:45:00Z" w16du:dateUtc="2025-01-03T09:45:00Z">
        <w:r>
          <w:rPr>
            <w:rFonts w:ascii="Times New Roman" w:eastAsia="標楷體" w:hAnsi="Times New Roman" w:cs="Times New Roman"/>
          </w:rPr>
          <w:t>年繁殖鳥類調查的樣區編號、名稱和調查者列表</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W w:w="0" w:type="auto"/>
        <w:tblCellMar>
          <w:left w:w="28" w:type="dxa"/>
          <w:right w:w="28" w:type="dxa"/>
        </w:tblCellMar>
        <w:tblLook w:val="0000" w:firstRow="0" w:lastRow="0" w:firstColumn="0" w:lastColumn="0" w:noHBand="0" w:noVBand="0"/>
        <w:tblPrChange w:id="2092" w:author="瑋婷 徐" w:date="2025-01-03T17:52:00Z" w16du:dateUtc="2025-01-03T09:52:00Z">
          <w:tblPr>
            <w:tblW w:w="0" w:type="auto"/>
            <w:tblCellMar>
              <w:left w:w="28" w:type="dxa"/>
              <w:right w:w="28" w:type="dxa"/>
            </w:tblCellMar>
            <w:tblLook w:val="0000" w:firstRow="0" w:lastRow="0" w:firstColumn="0" w:lastColumn="0" w:noHBand="0" w:noVBand="0"/>
          </w:tblPr>
        </w:tblPrChange>
      </w:tblPr>
      <w:tblGrid>
        <w:gridCol w:w="846"/>
        <w:gridCol w:w="1701"/>
        <w:gridCol w:w="3123"/>
        <w:gridCol w:w="8278"/>
        <w:tblGridChange w:id="2093">
          <w:tblGrid>
            <w:gridCol w:w="5"/>
            <w:gridCol w:w="841"/>
            <w:gridCol w:w="5"/>
            <w:gridCol w:w="1696"/>
            <w:gridCol w:w="5"/>
            <w:gridCol w:w="3118"/>
            <w:gridCol w:w="1129"/>
            <w:gridCol w:w="5"/>
            <w:gridCol w:w="7144"/>
            <w:gridCol w:w="5"/>
          </w:tblGrid>
        </w:tblGridChange>
      </w:tblGrid>
      <w:tr w:rsidR="00287E72" w14:paraId="0EAA081A" w14:textId="77777777" w:rsidTr="00741331">
        <w:trPr>
          <w:trHeight w:val="396"/>
          <w:ins w:id="2094" w:author="瑋婷 徐" w:date="2025-01-03T17:44:00Z"/>
          <w:trPrChange w:id="2095" w:author="瑋婷 徐" w:date="2025-01-03T17:52:00Z" w16du:dateUtc="2025-01-03T09:52:00Z">
            <w:trPr>
              <w:gridAfter w:val="0"/>
              <w:trHeight w:val="396"/>
            </w:trPr>
          </w:trPrChange>
        </w:trPr>
        <w:tc>
          <w:tcPr>
            <w:tcW w:w="846" w:type="dxa"/>
            <w:tcBorders>
              <w:top w:val="single" w:sz="4" w:space="0" w:color="auto"/>
              <w:bottom w:val="single" w:sz="4" w:space="0" w:color="auto"/>
            </w:tcBorders>
            <w:vAlign w:val="center"/>
            <w:tcPrChange w:id="2096" w:author="瑋婷 徐" w:date="2025-01-03T17:52:00Z" w16du:dateUtc="2025-01-03T09:52:00Z">
              <w:tcPr>
                <w:tcW w:w="846" w:type="dxa"/>
                <w:gridSpan w:val="2"/>
                <w:vAlign w:val="center"/>
              </w:tcPr>
            </w:tcPrChange>
          </w:tcPr>
          <w:p w14:paraId="1A9EED12" w14:textId="0098C36A" w:rsidR="00287E72" w:rsidRPr="00287E72"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center"/>
              <w:rPr>
                <w:ins w:id="2097" w:author="瑋婷 徐" w:date="2025-01-03T17:44:00Z" w16du:dateUtc="2025-01-03T09:44:00Z"/>
                <w:rFonts w:ascii="Times New Roman" w:eastAsia="標楷體" w:hAnsi="Times New Roman" w:cs="Times New Roman"/>
                <w:color w:val="000000"/>
              </w:rPr>
            </w:pPr>
            <w:ins w:id="2098" w:author="瑋婷 徐" w:date="2025-01-03T17:44:00Z" w16du:dateUtc="2025-01-03T09:44:00Z">
              <w:r>
                <w:rPr>
                  <w:rFonts w:ascii="Times New Roman" w:eastAsia="標楷體" w:hAnsi="Times New Roman" w:cs="Times New Roman"/>
                </w:rPr>
                <w:t>序號</w:t>
              </w:r>
            </w:ins>
          </w:p>
        </w:tc>
        <w:tc>
          <w:tcPr>
            <w:tcW w:w="1701" w:type="dxa"/>
            <w:tcBorders>
              <w:top w:val="single" w:sz="4" w:space="0" w:color="auto"/>
              <w:bottom w:val="single" w:sz="4" w:space="0" w:color="auto"/>
            </w:tcBorders>
            <w:vAlign w:val="center"/>
            <w:tcPrChange w:id="2099" w:author="瑋婷 徐" w:date="2025-01-03T17:52:00Z" w16du:dateUtc="2025-01-03T09:52:00Z">
              <w:tcPr>
                <w:tcW w:w="1701" w:type="dxa"/>
                <w:gridSpan w:val="2"/>
                <w:vAlign w:val="center"/>
              </w:tcPr>
            </w:tcPrChange>
          </w:tcPr>
          <w:p w14:paraId="5DF97F8A" w14:textId="7F8D67F6" w:rsidR="00287E72" w:rsidRPr="00287E72"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center"/>
              <w:rPr>
                <w:ins w:id="2100" w:author="瑋婷 徐" w:date="2025-01-03T17:44:00Z" w16du:dateUtc="2025-01-03T09:44:00Z"/>
                <w:rFonts w:ascii="Times New Roman" w:eastAsia="標楷體" w:hAnsi="Times New Roman" w:cs="Times New Roman"/>
                <w:color w:val="000000"/>
              </w:rPr>
            </w:pPr>
            <w:ins w:id="2101" w:author="瑋婷 徐" w:date="2025-01-03T17:44:00Z" w16du:dateUtc="2025-01-03T09:44:00Z">
              <w:r>
                <w:rPr>
                  <w:rFonts w:ascii="Times New Roman" w:eastAsia="標楷體" w:hAnsi="Times New Roman" w:cs="Times New Roman"/>
                  <w:color w:val="000000"/>
                </w:rPr>
                <w:t>樣區編號</w:t>
              </w:r>
            </w:ins>
          </w:p>
        </w:tc>
        <w:tc>
          <w:tcPr>
            <w:tcW w:w="3123" w:type="dxa"/>
            <w:tcBorders>
              <w:top w:val="single" w:sz="4" w:space="0" w:color="auto"/>
              <w:bottom w:val="single" w:sz="4" w:space="0" w:color="auto"/>
            </w:tcBorders>
            <w:vAlign w:val="center"/>
            <w:tcPrChange w:id="2102" w:author="瑋婷 徐" w:date="2025-01-03T17:52:00Z" w16du:dateUtc="2025-01-03T09:52:00Z">
              <w:tcPr>
                <w:tcW w:w="4252" w:type="dxa"/>
                <w:gridSpan w:val="3"/>
                <w:vAlign w:val="center"/>
              </w:tcPr>
            </w:tcPrChange>
          </w:tcPr>
          <w:p w14:paraId="479EAD38" w14:textId="6EDA39E2" w:rsidR="00287E72" w:rsidRPr="00287E72"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both"/>
              <w:rPr>
                <w:ins w:id="2103" w:author="瑋婷 徐" w:date="2025-01-03T17:44:00Z" w16du:dateUtc="2025-01-03T09:44:00Z"/>
                <w:rFonts w:ascii="Times New Roman" w:eastAsia="標楷體" w:hAnsi="Times New Roman" w:cs="Times New Roman"/>
                <w:color w:val="000000"/>
              </w:rPr>
            </w:pPr>
            <w:ins w:id="2104" w:author="瑋婷 徐" w:date="2025-01-03T17:44:00Z" w16du:dateUtc="2025-01-03T09:44:00Z">
              <w:r>
                <w:rPr>
                  <w:rFonts w:ascii="Times New Roman" w:eastAsia="標楷體" w:hAnsi="Times New Roman" w:cs="Times New Roman"/>
                  <w:color w:val="000000"/>
                </w:rPr>
                <w:t>樣區名稱</w:t>
              </w:r>
            </w:ins>
          </w:p>
        </w:tc>
        <w:tc>
          <w:tcPr>
            <w:tcW w:w="8278" w:type="dxa"/>
            <w:tcBorders>
              <w:top w:val="single" w:sz="4" w:space="0" w:color="auto"/>
              <w:bottom w:val="single" w:sz="4" w:space="0" w:color="auto"/>
            </w:tcBorders>
            <w:vAlign w:val="center"/>
            <w:tcPrChange w:id="2105" w:author="瑋婷 徐" w:date="2025-01-03T17:52:00Z" w16du:dateUtc="2025-01-03T09:52:00Z">
              <w:tcPr>
                <w:tcW w:w="7149" w:type="dxa"/>
                <w:gridSpan w:val="2"/>
                <w:vAlign w:val="center"/>
              </w:tcPr>
            </w:tcPrChange>
          </w:tcPr>
          <w:p w14:paraId="2D682040" w14:textId="44EB7FAC" w:rsidR="00287E72" w:rsidRPr="00287E72"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both"/>
              <w:rPr>
                <w:ins w:id="2106" w:author="瑋婷 徐" w:date="2025-01-03T17:44:00Z" w16du:dateUtc="2025-01-03T09:44:00Z"/>
                <w:rFonts w:ascii="Times New Roman" w:eastAsia="標楷體" w:hAnsi="Times New Roman" w:cs="Times New Roman"/>
                <w:color w:val="000000"/>
              </w:rPr>
            </w:pPr>
            <w:ins w:id="2107" w:author="瑋婷 徐" w:date="2025-01-03T17:44:00Z" w16du:dateUtc="2025-01-03T09:44:00Z">
              <w:r>
                <w:rPr>
                  <w:rFonts w:ascii="Times New Roman" w:eastAsia="標楷體" w:hAnsi="Times New Roman" w:cs="Times New Roman"/>
                  <w:color w:val="000000"/>
                </w:rPr>
                <w:t>調查者</w:t>
              </w:r>
              <w:r>
                <w:rPr>
                  <w:rFonts w:ascii="Times New Roman" w:eastAsia="標楷體" w:hAnsi="Times New Roman" w:cs="Times New Roman"/>
                  <w:color w:val="000000"/>
                </w:rPr>
                <w:t xml:space="preserve"> (</w:t>
              </w:r>
              <w:r>
                <w:rPr>
                  <w:rFonts w:ascii="Times New Roman" w:eastAsia="標楷體" w:hAnsi="Times New Roman" w:cs="Times New Roman"/>
                  <w:color w:val="000000"/>
                </w:rPr>
                <w:t>第</w:t>
              </w:r>
              <w:r>
                <w:rPr>
                  <w:rFonts w:ascii="Times New Roman" w:eastAsia="標楷體" w:hAnsi="Times New Roman" w:cs="Times New Roman"/>
                  <w:color w:val="000000"/>
                </w:rPr>
                <w:t>1</w:t>
              </w:r>
              <w:r>
                <w:rPr>
                  <w:rFonts w:ascii="Times New Roman" w:eastAsia="標楷體" w:hAnsi="Times New Roman" w:cs="Times New Roman"/>
                  <w:color w:val="000000"/>
                </w:rPr>
                <w:t>旅次</w:t>
              </w:r>
              <w:r>
                <w:rPr>
                  <w:rFonts w:ascii="Times New Roman" w:eastAsia="標楷體" w:hAnsi="Times New Roman" w:cs="Times New Roman"/>
                  <w:color w:val="000000"/>
                </w:rPr>
                <w:t xml:space="preserve"> // </w:t>
              </w:r>
              <w:r>
                <w:rPr>
                  <w:rFonts w:ascii="Times New Roman" w:eastAsia="標楷體" w:hAnsi="Times New Roman" w:cs="Times New Roman"/>
                  <w:color w:val="000000"/>
                </w:rPr>
                <w:t>第</w:t>
              </w:r>
              <w:r>
                <w:rPr>
                  <w:rFonts w:ascii="Times New Roman" w:eastAsia="標楷體" w:hAnsi="Times New Roman" w:cs="Times New Roman"/>
                  <w:color w:val="000000"/>
                </w:rPr>
                <w:t>2</w:t>
              </w:r>
              <w:r>
                <w:rPr>
                  <w:rFonts w:ascii="Times New Roman" w:eastAsia="標楷體" w:hAnsi="Times New Roman" w:cs="Times New Roman"/>
                  <w:color w:val="000000"/>
                </w:rPr>
                <w:t>旅次</w:t>
              </w:r>
              <w:r>
                <w:rPr>
                  <w:rFonts w:ascii="Times New Roman" w:eastAsia="標楷體" w:hAnsi="Times New Roman" w:cs="Times New Roman"/>
                  <w:color w:val="000000"/>
                </w:rPr>
                <w:t>)</w:t>
              </w:r>
            </w:ins>
          </w:p>
        </w:tc>
      </w:tr>
      <w:tr w:rsidR="00287E72" w14:paraId="4FC7CF14" w14:textId="77777777" w:rsidTr="00741331">
        <w:tblPrEx>
          <w:tblPrExChange w:id="2108"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109" w:author="瑋婷 徐" w:date="2025-01-03T17:37:00Z"/>
          <w:trPrChange w:id="2110" w:author="瑋婷 徐" w:date="2025-01-03T17:52:00Z" w16du:dateUtc="2025-01-03T09:52:00Z">
            <w:trPr>
              <w:gridBefore w:val="1"/>
              <w:trHeight w:val="396"/>
            </w:trPr>
          </w:trPrChange>
        </w:trPr>
        <w:tc>
          <w:tcPr>
            <w:tcW w:w="846" w:type="dxa"/>
            <w:tcBorders>
              <w:top w:val="single" w:sz="4" w:space="0" w:color="auto"/>
            </w:tcBorders>
            <w:vAlign w:val="center"/>
            <w:tcPrChange w:id="2111" w:author="瑋婷 徐" w:date="2025-01-03T17:52:00Z" w16du:dateUtc="2025-01-03T09:52:00Z">
              <w:tcPr>
                <w:tcW w:w="846" w:type="dxa"/>
                <w:gridSpan w:val="2"/>
                <w:tcBorders>
                  <w:top w:val="nil"/>
                  <w:bottom w:val="nil"/>
                  <w:right w:val="nil"/>
                </w:tcBorders>
                <w:vAlign w:val="center"/>
              </w:tcPr>
            </w:tcPrChange>
          </w:tcPr>
          <w:p w14:paraId="04141A5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112" w:author="瑋婷 徐" w:date="2025-01-03T17:37:00Z" w16du:dateUtc="2025-01-03T09:37:00Z"/>
                <w:rFonts w:ascii="Times New Roman" w:eastAsia="標楷體" w:hAnsi="Times New Roman" w:cs="Times New Roman"/>
                <w:color w:val="000000"/>
              </w:rPr>
              <w:pPrChange w:id="2113"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114" w:author="瑋婷 徐" w:date="2025-01-03T17:37:00Z" w16du:dateUtc="2025-01-03T09:37:00Z">
              <w:r w:rsidRPr="00287E72">
                <w:rPr>
                  <w:rFonts w:ascii="Times New Roman" w:eastAsia="標楷體" w:hAnsi="Times New Roman" w:cs="Times New Roman"/>
                  <w:color w:val="000000"/>
                </w:rPr>
                <w:t>15</w:t>
              </w:r>
            </w:ins>
          </w:p>
        </w:tc>
        <w:tc>
          <w:tcPr>
            <w:tcW w:w="1701" w:type="dxa"/>
            <w:tcBorders>
              <w:top w:val="single" w:sz="4" w:space="0" w:color="auto"/>
            </w:tcBorders>
            <w:vAlign w:val="center"/>
            <w:tcPrChange w:id="2115" w:author="瑋婷 徐" w:date="2025-01-03T17:52:00Z" w16du:dateUtc="2025-01-03T09:52:00Z">
              <w:tcPr>
                <w:tcW w:w="1701" w:type="dxa"/>
                <w:gridSpan w:val="2"/>
                <w:tcBorders>
                  <w:top w:val="nil"/>
                  <w:left w:val="nil"/>
                  <w:bottom w:val="nil"/>
                  <w:right w:val="nil"/>
                </w:tcBorders>
                <w:vAlign w:val="center"/>
              </w:tcPr>
            </w:tcPrChange>
          </w:tcPr>
          <w:p w14:paraId="1242429C"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116" w:author="瑋婷 徐" w:date="2025-01-03T17:37:00Z" w16du:dateUtc="2025-01-03T09:37:00Z"/>
                <w:rFonts w:ascii="Times New Roman" w:eastAsia="標楷體" w:hAnsi="Times New Roman" w:cs="Times New Roman"/>
                <w:color w:val="000000"/>
              </w:rPr>
              <w:pPrChange w:id="2117"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118" w:author="瑋婷 徐" w:date="2025-01-03T17:37:00Z" w16du:dateUtc="2025-01-03T09:37:00Z">
              <w:r w:rsidRPr="00287E72">
                <w:rPr>
                  <w:rFonts w:ascii="Times New Roman" w:eastAsia="標楷體" w:hAnsi="Times New Roman" w:cs="Times New Roman"/>
                  <w:color w:val="000000"/>
                </w:rPr>
                <w:t>MB-C10-04</w:t>
              </w:r>
            </w:ins>
          </w:p>
        </w:tc>
        <w:tc>
          <w:tcPr>
            <w:tcW w:w="3123" w:type="dxa"/>
            <w:tcBorders>
              <w:top w:val="single" w:sz="4" w:space="0" w:color="auto"/>
            </w:tcBorders>
            <w:vAlign w:val="center"/>
            <w:tcPrChange w:id="2119" w:author="瑋婷 徐" w:date="2025-01-03T17:52:00Z" w16du:dateUtc="2025-01-03T09:52:00Z">
              <w:tcPr>
                <w:tcW w:w="4252" w:type="dxa"/>
                <w:gridSpan w:val="3"/>
                <w:tcBorders>
                  <w:top w:val="nil"/>
                  <w:left w:val="nil"/>
                  <w:bottom w:val="nil"/>
                  <w:right w:val="nil"/>
                </w:tcBorders>
                <w:vAlign w:val="center"/>
              </w:tcPr>
            </w:tcPrChange>
          </w:tcPr>
          <w:p w14:paraId="13022275"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120" w:author="瑋婷 徐" w:date="2025-01-03T17:37:00Z" w16du:dateUtc="2025-01-03T09:37:00Z"/>
                <w:rFonts w:ascii="Times New Roman" w:eastAsia="標楷體" w:hAnsi="Times New Roman" w:cs="Times New Roman"/>
                <w:color w:val="000000"/>
              </w:rPr>
              <w:pPrChange w:id="2121"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122" w:author="瑋婷 徐" w:date="2025-01-03T17:37:00Z" w16du:dateUtc="2025-01-03T09:37:00Z">
              <w:r w:rsidRPr="00287E72">
                <w:rPr>
                  <w:rFonts w:ascii="Times New Roman" w:eastAsia="標楷體" w:hAnsi="Times New Roman" w:cs="Times New Roman"/>
                  <w:color w:val="000000"/>
                </w:rPr>
                <w:t>台</w:t>
              </w:r>
              <w:r w:rsidRPr="00287E72">
                <w:rPr>
                  <w:rFonts w:ascii="Times New Roman" w:eastAsia="標楷體" w:hAnsi="Times New Roman" w:cs="Times New Roman"/>
                  <w:color w:val="000000"/>
                </w:rPr>
                <w:t>8</w:t>
              </w:r>
              <w:r w:rsidRPr="00287E72">
                <w:rPr>
                  <w:rFonts w:ascii="Times New Roman" w:eastAsia="標楷體" w:hAnsi="Times New Roman" w:cs="Times New Roman"/>
                  <w:color w:val="000000"/>
                </w:rPr>
                <w:t>線</w:t>
              </w:r>
              <w:r w:rsidRPr="00287E72">
                <w:rPr>
                  <w:rFonts w:ascii="Times New Roman" w:eastAsia="標楷體" w:hAnsi="Times New Roman" w:cs="Times New Roman"/>
                  <w:color w:val="000000"/>
                </w:rPr>
                <w:t>92k</w:t>
              </w:r>
            </w:ins>
          </w:p>
        </w:tc>
        <w:tc>
          <w:tcPr>
            <w:tcW w:w="8278" w:type="dxa"/>
            <w:tcBorders>
              <w:top w:val="single" w:sz="4" w:space="0" w:color="auto"/>
            </w:tcBorders>
            <w:vAlign w:val="center"/>
            <w:tcPrChange w:id="2123" w:author="瑋婷 徐" w:date="2025-01-03T17:52:00Z" w16du:dateUtc="2025-01-03T09:52:00Z">
              <w:tcPr>
                <w:tcW w:w="7149" w:type="dxa"/>
                <w:gridSpan w:val="2"/>
                <w:tcBorders>
                  <w:top w:val="nil"/>
                  <w:left w:val="nil"/>
                  <w:bottom w:val="nil"/>
                </w:tcBorders>
                <w:vAlign w:val="center"/>
              </w:tcPr>
            </w:tcPrChange>
          </w:tcPr>
          <w:p w14:paraId="53F0966E" w14:textId="1C32CB33"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124" w:author="瑋婷 徐" w:date="2025-01-03T17:37:00Z" w16du:dateUtc="2025-01-03T09:37:00Z"/>
                <w:rFonts w:ascii="Times New Roman" w:eastAsia="標楷體" w:hAnsi="Times New Roman" w:cs="Times New Roman"/>
                <w:color w:val="000000"/>
              </w:rPr>
              <w:pPrChange w:id="2125"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126" w:author="瑋婷 徐" w:date="2025-01-03T17:37:00Z" w16du:dateUtc="2025-01-03T09:37:00Z">
              <w:r w:rsidRPr="00287E72">
                <w:rPr>
                  <w:rFonts w:ascii="Times New Roman" w:eastAsia="標楷體" w:hAnsi="Times New Roman" w:cs="Times New Roman"/>
                  <w:color w:val="000000"/>
                </w:rPr>
                <w:t>陳科綬</w:t>
              </w:r>
            </w:ins>
            <w:ins w:id="2127" w:author="瑋婷 徐" w:date="2025-01-03T17:50:00Z" w16du:dateUtc="2025-01-03T09:50:00Z">
              <w:r w:rsidRPr="00741331">
                <w:rPr>
                  <w:rFonts w:ascii="Times New Roman" w:eastAsia="標楷體" w:hAnsi="Times New Roman" w:cs="Times New Roman"/>
                  <w:color w:val="000000"/>
                  <w:vertAlign w:val="superscript"/>
                  <w:rPrChange w:id="2128" w:author="瑋婷 徐" w:date="2025-01-03T17:52:00Z" w16du:dateUtc="2025-01-03T09:52:00Z">
                    <w:rPr>
                      <w:rFonts w:ascii="Times New Roman" w:eastAsia="標楷體" w:hAnsi="Times New Roman" w:cs="Times New Roman"/>
                      <w:color w:val="000000"/>
                    </w:rPr>
                  </w:rPrChange>
                </w:rPr>
                <w:t>b</w:t>
              </w:r>
            </w:ins>
            <w:ins w:id="2129" w:author="瑋婷 徐" w:date="2025-01-03T17:37:00Z" w16du:dateUtc="2025-01-03T09:37:00Z">
              <w:r w:rsidRPr="00287E72">
                <w:rPr>
                  <w:rFonts w:ascii="Times New Roman" w:eastAsia="標楷體" w:hAnsi="Times New Roman" w:cs="Times New Roman"/>
                  <w:color w:val="000000"/>
                </w:rPr>
                <w:t>、余宏斌、蘇國銘</w:t>
              </w:r>
              <w:r w:rsidRPr="00287E72">
                <w:rPr>
                  <w:rFonts w:ascii="Times New Roman" w:eastAsia="標楷體" w:hAnsi="Times New Roman" w:cs="Times New Roman"/>
                  <w:color w:val="000000"/>
                </w:rPr>
                <w:t xml:space="preserve"> // </w:t>
              </w:r>
              <w:r w:rsidRPr="00287E72">
                <w:rPr>
                  <w:rFonts w:ascii="Times New Roman" w:eastAsia="標楷體" w:hAnsi="Times New Roman" w:cs="Times New Roman"/>
                  <w:color w:val="000000"/>
                </w:rPr>
                <w:t>陳科綬</w:t>
              </w:r>
            </w:ins>
            <w:ins w:id="2130" w:author="瑋婷 徐" w:date="2025-01-03T17:50:00Z" w16du:dateUtc="2025-01-03T09:50:00Z">
              <w:r w:rsidRPr="00741331">
                <w:rPr>
                  <w:rFonts w:ascii="Times New Roman" w:eastAsia="標楷體" w:hAnsi="Times New Roman" w:cs="Times New Roman"/>
                  <w:color w:val="000000"/>
                  <w:vertAlign w:val="superscript"/>
                  <w:rPrChange w:id="2131" w:author="瑋婷 徐" w:date="2025-01-03T17:52:00Z" w16du:dateUtc="2025-01-03T09:52:00Z">
                    <w:rPr>
                      <w:rFonts w:ascii="Times New Roman" w:eastAsia="標楷體" w:hAnsi="Times New Roman" w:cs="Times New Roman"/>
                      <w:color w:val="000000"/>
                    </w:rPr>
                  </w:rPrChange>
                </w:rPr>
                <w:t>b</w:t>
              </w:r>
            </w:ins>
            <w:ins w:id="2132" w:author="瑋婷 徐" w:date="2025-01-03T17:37:00Z" w16du:dateUtc="2025-01-03T09:37:00Z">
              <w:r w:rsidRPr="00287E72">
                <w:rPr>
                  <w:rFonts w:ascii="Times New Roman" w:eastAsia="標楷體" w:hAnsi="Times New Roman" w:cs="Times New Roman"/>
                  <w:color w:val="000000"/>
                </w:rPr>
                <w:t>、余宏斌、石懷仲、薛美雪</w:t>
              </w:r>
            </w:ins>
            <w:ins w:id="2133" w:author="瑋婷 徐" w:date="2025-01-03T17:50:00Z" w16du:dateUtc="2025-01-03T09:50:00Z">
              <w:r w:rsidRPr="00741331">
                <w:rPr>
                  <w:rFonts w:ascii="Times New Roman" w:eastAsia="標楷體" w:hAnsi="Times New Roman" w:cs="Times New Roman"/>
                  <w:color w:val="000000"/>
                  <w:vertAlign w:val="superscript"/>
                  <w:rPrChange w:id="2134" w:author="瑋婷 徐" w:date="2025-01-03T17:52:00Z" w16du:dateUtc="2025-01-03T09:52:00Z">
                    <w:rPr>
                      <w:rFonts w:ascii="Times New Roman" w:eastAsia="標楷體" w:hAnsi="Times New Roman" w:cs="Times New Roman"/>
                      <w:color w:val="000000"/>
                    </w:rPr>
                  </w:rPrChange>
                </w:rPr>
                <w:t>b</w:t>
              </w:r>
            </w:ins>
            <w:ins w:id="2135" w:author="瑋婷 徐" w:date="2025-01-03T17:37:00Z" w16du:dateUtc="2025-01-03T09:37:00Z">
              <w:r w:rsidRPr="00287E72">
                <w:rPr>
                  <w:rFonts w:ascii="Times New Roman" w:eastAsia="標楷體" w:hAnsi="Times New Roman" w:cs="Times New Roman"/>
                  <w:color w:val="000000"/>
                </w:rPr>
                <w:t>、官奕囷</w:t>
              </w:r>
            </w:ins>
            <w:ins w:id="2136" w:author="瑋婷 徐" w:date="2025-01-03T17:50:00Z" w16du:dateUtc="2025-01-03T09:50:00Z">
              <w:r w:rsidRPr="00741331">
                <w:rPr>
                  <w:rFonts w:ascii="Times New Roman" w:eastAsia="標楷體" w:hAnsi="Times New Roman" w:cs="Times New Roman"/>
                  <w:color w:val="000000"/>
                  <w:vertAlign w:val="superscript"/>
                  <w:rPrChange w:id="2137" w:author="瑋婷 徐" w:date="2025-01-03T17:52:00Z" w16du:dateUtc="2025-01-03T09:52:00Z">
                    <w:rPr>
                      <w:rFonts w:ascii="Times New Roman" w:eastAsia="標楷體" w:hAnsi="Times New Roman" w:cs="Times New Roman"/>
                      <w:color w:val="000000"/>
                    </w:rPr>
                  </w:rPrChange>
                </w:rPr>
                <w:t>b</w:t>
              </w:r>
            </w:ins>
          </w:p>
        </w:tc>
      </w:tr>
      <w:tr w:rsidR="00287E72" w14:paraId="2A111EB0" w14:textId="77777777" w:rsidTr="00741331">
        <w:tblPrEx>
          <w:tblPrExChange w:id="2138"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139" w:author="瑋婷 徐" w:date="2025-01-03T17:37:00Z"/>
          <w:trPrChange w:id="2140" w:author="瑋婷 徐" w:date="2025-01-03T17:52:00Z" w16du:dateUtc="2025-01-03T09:52:00Z">
            <w:trPr>
              <w:gridBefore w:val="1"/>
              <w:trHeight w:val="396"/>
            </w:trPr>
          </w:trPrChange>
        </w:trPr>
        <w:tc>
          <w:tcPr>
            <w:tcW w:w="846" w:type="dxa"/>
            <w:vAlign w:val="center"/>
            <w:tcPrChange w:id="2141" w:author="瑋婷 徐" w:date="2025-01-03T17:52:00Z" w16du:dateUtc="2025-01-03T09:52:00Z">
              <w:tcPr>
                <w:tcW w:w="846" w:type="dxa"/>
                <w:gridSpan w:val="2"/>
                <w:tcBorders>
                  <w:top w:val="nil"/>
                  <w:bottom w:val="nil"/>
                  <w:right w:val="nil"/>
                </w:tcBorders>
                <w:vAlign w:val="center"/>
              </w:tcPr>
            </w:tcPrChange>
          </w:tcPr>
          <w:p w14:paraId="3F60194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142" w:author="瑋婷 徐" w:date="2025-01-03T17:37:00Z" w16du:dateUtc="2025-01-03T09:37:00Z"/>
                <w:rFonts w:ascii="Times New Roman" w:eastAsia="標楷體" w:hAnsi="Times New Roman" w:cs="Times New Roman"/>
                <w:color w:val="000000"/>
              </w:rPr>
              <w:pPrChange w:id="2143"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144" w:author="瑋婷 徐" w:date="2025-01-03T17:37:00Z" w16du:dateUtc="2025-01-03T09:37:00Z">
              <w:r w:rsidRPr="00287E72">
                <w:rPr>
                  <w:rFonts w:ascii="Times New Roman" w:eastAsia="標楷體" w:hAnsi="Times New Roman" w:cs="Times New Roman"/>
                  <w:color w:val="000000"/>
                </w:rPr>
                <w:t>16</w:t>
              </w:r>
            </w:ins>
          </w:p>
        </w:tc>
        <w:tc>
          <w:tcPr>
            <w:tcW w:w="1701" w:type="dxa"/>
            <w:vAlign w:val="center"/>
            <w:tcPrChange w:id="2145" w:author="瑋婷 徐" w:date="2025-01-03T17:52:00Z" w16du:dateUtc="2025-01-03T09:52:00Z">
              <w:tcPr>
                <w:tcW w:w="1701" w:type="dxa"/>
                <w:gridSpan w:val="2"/>
                <w:tcBorders>
                  <w:top w:val="nil"/>
                  <w:left w:val="nil"/>
                  <w:bottom w:val="nil"/>
                  <w:right w:val="nil"/>
                </w:tcBorders>
                <w:vAlign w:val="center"/>
              </w:tcPr>
            </w:tcPrChange>
          </w:tcPr>
          <w:p w14:paraId="64B722B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146" w:author="瑋婷 徐" w:date="2025-01-03T17:37:00Z" w16du:dateUtc="2025-01-03T09:37:00Z"/>
                <w:rFonts w:ascii="Times New Roman" w:eastAsia="標楷體" w:hAnsi="Times New Roman" w:cs="Times New Roman"/>
                <w:color w:val="000000"/>
              </w:rPr>
              <w:pPrChange w:id="2147"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148" w:author="瑋婷 徐" w:date="2025-01-03T17:37:00Z" w16du:dateUtc="2025-01-03T09:37:00Z">
              <w:r w:rsidRPr="00287E72">
                <w:rPr>
                  <w:rFonts w:ascii="Times New Roman" w:eastAsia="標楷體" w:hAnsi="Times New Roman" w:cs="Times New Roman"/>
                  <w:color w:val="000000"/>
                </w:rPr>
                <w:t>MB-C11-08</w:t>
              </w:r>
            </w:ins>
          </w:p>
        </w:tc>
        <w:tc>
          <w:tcPr>
            <w:tcW w:w="3123" w:type="dxa"/>
            <w:vAlign w:val="center"/>
            <w:tcPrChange w:id="2149" w:author="瑋婷 徐" w:date="2025-01-03T17:52:00Z" w16du:dateUtc="2025-01-03T09:52:00Z">
              <w:tcPr>
                <w:tcW w:w="4252" w:type="dxa"/>
                <w:gridSpan w:val="3"/>
                <w:tcBorders>
                  <w:top w:val="nil"/>
                  <w:left w:val="nil"/>
                  <w:bottom w:val="nil"/>
                  <w:right w:val="nil"/>
                </w:tcBorders>
                <w:vAlign w:val="center"/>
              </w:tcPr>
            </w:tcPrChange>
          </w:tcPr>
          <w:p w14:paraId="60BBC9D4"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150" w:author="瑋婷 徐" w:date="2025-01-03T17:37:00Z" w16du:dateUtc="2025-01-03T09:37:00Z"/>
                <w:rFonts w:ascii="Times New Roman" w:eastAsia="標楷體" w:hAnsi="Times New Roman" w:cs="Times New Roman"/>
                <w:color w:val="000000"/>
              </w:rPr>
              <w:pPrChange w:id="2151"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152" w:author="瑋婷 徐" w:date="2025-01-03T17:37:00Z" w16du:dateUtc="2025-01-03T09:37:00Z">
              <w:r w:rsidRPr="00287E72">
                <w:rPr>
                  <w:rFonts w:ascii="Times New Roman" w:eastAsia="標楷體" w:hAnsi="Times New Roman" w:cs="Times New Roman"/>
                  <w:color w:val="000000"/>
                </w:rPr>
                <w:t>大雪山</w:t>
              </w:r>
              <w:r w:rsidRPr="00287E72">
                <w:rPr>
                  <w:rFonts w:ascii="Times New Roman" w:eastAsia="標楷體" w:hAnsi="Times New Roman" w:cs="Times New Roman"/>
                  <w:color w:val="000000"/>
                </w:rPr>
                <w:t>230</w:t>
              </w:r>
              <w:r w:rsidRPr="00287E72">
                <w:rPr>
                  <w:rFonts w:ascii="Times New Roman" w:eastAsia="標楷體" w:hAnsi="Times New Roman" w:cs="Times New Roman"/>
                  <w:color w:val="000000"/>
                </w:rPr>
                <w:t>林道</w:t>
              </w:r>
              <w:r w:rsidRPr="00287E72">
                <w:rPr>
                  <w:rFonts w:ascii="Times New Roman" w:eastAsia="標楷體" w:hAnsi="Times New Roman" w:cs="Times New Roman"/>
                  <w:color w:val="000000"/>
                </w:rPr>
                <w:t>A</w:t>
              </w:r>
            </w:ins>
          </w:p>
        </w:tc>
        <w:tc>
          <w:tcPr>
            <w:tcW w:w="8278" w:type="dxa"/>
            <w:vAlign w:val="center"/>
            <w:tcPrChange w:id="2153" w:author="瑋婷 徐" w:date="2025-01-03T17:52:00Z" w16du:dateUtc="2025-01-03T09:52:00Z">
              <w:tcPr>
                <w:tcW w:w="7149" w:type="dxa"/>
                <w:gridSpan w:val="2"/>
                <w:tcBorders>
                  <w:top w:val="nil"/>
                  <w:left w:val="nil"/>
                  <w:bottom w:val="nil"/>
                </w:tcBorders>
                <w:vAlign w:val="center"/>
              </w:tcPr>
            </w:tcPrChange>
          </w:tcPr>
          <w:p w14:paraId="1F3AB3D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154" w:author="瑋婷 徐" w:date="2025-01-03T17:37:00Z" w16du:dateUtc="2025-01-03T09:37:00Z"/>
                <w:rFonts w:ascii="Times New Roman" w:eastAsia="標楷體" w:hAnsi="Times New Roman" w:cs="Times New Roman"/>
                <w:color w:val="000000"/>
              </w:rPr>
              <w:pPrChange w:id="2155"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156" w:author="瑋婷 徐" w:date="2025-01-03T17:37:00Z" w16du:dateUtc="2025-01-03T09:37:00Z">
              <w:r w:rsidRPr="00287E72">
                <w:rPr>
                  <w:rFonts w:ascii="Times New Roman" w:eastAsia="標楷體" w:hAnsi="Times New Roman" w:cs="Times New Roman"/>
                  <w:color w:val="000000"/>
                </w:rPr>
                <w:t>葉珈良</w:t>
              </w:r>
            </w:ins>
          </w:p>
        </w:tc>
      </w:tr>
      <w:tr w:rsidR="00287E72" w14:paraId="5900436C" w14:textId="77777777" w:rsidTr="00741331">
        <w:tblPrEx>
          <w:tblPrExChange w:id="2157"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158" w:author="瑋婷 徐" w:date="2025-01-03T17:37:00Z"/>
          <w:trPrChange w:id="2159" w:author="瑋婷 徐" w:date="2025-01-03T17:52:00Z" w16du:dateUtc="2025-01-03T09:52:00Z">
            <w:trPr>
              <w:gridBefore w:val="1"/>
              <w:trHeight w:val="396"/>
            </w:trPr>
          </w:trPrChange>
        </w:trPr>
        <w:tc>
          <w:tcPr>
            <w:tcW w:w="846" w:type="dxa"/>
            <w:vAlign w:val="center"/>
            <w:tcPrChange w:id="2160" w:author="瑋婷 徐" w:date="2025-01-03T17:52:00Z" w16du:dateUtc="2025-01-03T09:52:00Z">
              <w:tcPr>
                <w:tcW w:w="846" w:type="dxa"/>
                <w:gridSpan w:val="2"/>
                <w:tcBorders>
                  <w:top w:val="nil"/>
                  <w:bottom w:val="nil"/>
                  <w:right w:val="nil"/>
                </w:tcBorders>
                <w:vAlign w:val="center"/>
              </w:tcPr>
            </w:tcPrChange>
          </w:tcPr>
          <w:p w14:paraId="6DD2FD8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161" w:author="瑋婷 徐" w:date="2025-01-03T17:37:00Z" w16du:dateUtc="2025-01-03T09:37:00Z"/>
                <w:rFonts w:ascii="Times New Roman" w:eastAsia="標楷體" w:hAnsi="Times New Roman" w:cs="Times New Roman"/>
                <w:color w:val="000000"/>
              </w:rPr>
              <w:pPrChange w:id="2162"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163" w:author="瑋婷 徐" w:date="2025-01-03T17:37:00Z" w16du:dateUtc="2025-01-03T09:37:00Z">
              <w:r w:rsidRPr="00287E72">
                <w:rPr>
                  <w:rFonts w:ascii="Times New Roman" w:eastAsia="標楷體" w:hAnsi="Times New Roman" w:cs="Times New Roman"/>
                  <w:color w:val="000000"/>
                </w:rPr>
                <w:t>17</w:t>
              </w:r>
            </w:ins>
          </w:p>
        </w:tc>
        <w:tc>
          <w:tcPr>
            <w:tcW w:w="1701" w:type="dxa"/>
            <w:vAlign w:val="center"/>
            <w:tcPrChange w:id="2164" w:author="瑋婷 徐" w:date="2025-01-03T17:52:00Z" w16du:dateUtc="2025-01-03T09:52:00Z">
              <w:tcPr>
                <w:tcW w:w="1701" w:type="dxa"/>
                <w:gridSpan w:val="2"/>
                <w:tcBorders>
                  <w:top w:val="nil"/>
                  <w:left w:val="nil"/>
                  <w:bottom w:val="nil"/>
                  <w:right w:val="nil"/>
                </w:tcBorders>
                <w:vAlign w:val="center"/>
              </w:tcPr>
            </w:tcPrChange>
          </w:tcPr>
          <w:p w14:paraId="5255421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165" w:author="瑋婷 徐" w:date="2025-01-03T17:37:00Z" w16du:dateUtc="2025-01-03T09:37:00Z"/>
                <w:rFonts w:ascii="Times New Roman" w:eastAsia="標楷體" w:hAnsi="Times New Roman" w:cs="Times New Roman"/>
                <w:color w:val="000000"/>
              </w:rPr>
              <w:pPrChange w:id="2166"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167" w:author="瑋婷 徐" w:date="2025-01-03T17:37:00Z" w16du:dateUtc="2025-01-03T09:37:00Z">
              <w:r w:rsidRPr="00287E72">
                <w:rPr>
                  <w:rFonts w:ascii="Times New Roman" w:eastAsia="標楷體" w:hAnsi="Times New Roman" w:cs="Times New Roman"/>
                  <w:color w:val="000000"/>
                </w:rPr>
                <w:t>MB-C11-09</w:t>
              </w:r>
            </w:ins>
          </w:p>
        </w:tc>
        <w:tc>
          <w:tcPr>
            <w:tcW w:w="3123" w:type="dxa"/>
            <w:vAlign w:val="center"/>
            <w:tcPrChange w:id="2168" w:author="瑋婷 徐" w:date="2025-01-03T17:52:00Z" w16du:dateUtc="2025-01-03T09:52:00Z">
              <w:tcPr>
                <w:tcW w:w="4252" w:type="dxa"/>
                <w:gridSpan w:val="3"/>
                <w:tcBorders>
                  <w:top w:val="nil"/>
                  <w:left w:val="nil"/>
                  <w:bottom w:val="nil"/>
                  <w:right w:val="nil"/>
                </w:tcBorders>
                <w:vAlign w:val="center"/>
              </w:tcPr>
            </w:tcPrChange>
          </w:tcPr>
          <w:p w14:paraId="2BD4632A"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169" w:author="瑋婷 徐" w:date="2025-01-03T17:37:00Z" w16du:dateUtc="2025-01-03T09:37:00Z"/>
                <w:rFonts w:ascii="Times New Roman" w:eastAsia="標楷體" w:hAnsi="Times New Roman" w:cs="Times New Roman"/>
                <w:color w:val="000000"/>
              </w:rPr>
              <w:pPrChange w:id="2170"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171" w:author="瑋婷 徐" w:date="2025-01-03T17:37:00Z" w16du:dateUtc="2025-01-03T09:37:00Z">
              <w:r w:rsidRPr="00287E72">
                <w:rPr>
                  <w:rFonts w:ascii="Times New Roman" w:eastAsia="標楷體" w:hAnsi="Times New Roman" w:cs="Times New Roman"/>
                  <w:color w:val="000000"/>
                </w:rPr>
                <w:t>雪山西稜</w:t>
              </w:r>
              <w:r w:rsidRPr="00287E72">
                <w:rPr>
                  <w:rFonts w:ascii="Times New Roman" w:eastAsia="標楷體" w:hAnsi="Times New Roman" w:cs="Times New Roman"/>
                  <w:color w:val="000000"/>
                </w:rPr>
                <w:t>17K</w:t>
              </w:r>
            </w:ins>
          </w:p>
        </w:tc>
        <w:tc>
          <w:tcPr>
            <w:tcW w:w="8278" w:type="dxa"/>
            <w:vAlign w:val="center"/>
            <w:tcPrChange w:id="2172" w:author="瑋婷 徐" w:date="2025-01-03T17:52:00Z" w16du:dateUtc="2025-01-03T09:52:00Z">
              <w:tcPr>
                <w:tcW w:w="7149" w:type="dxa"/>
                <w:gridSpan w:val="2"/>
                <w:tcBorders>
                  <w:top w:val="nil"/>
                  <w:left w:val="nil"/>
                  <w:bottom w:val="nil"/>
                </w:tcBorders>
                <w:vAlign w:val="center"/>
              </w:tcPr>
            </w:tcPrChange>
          </w:tcPr>
          <w:p w14:paraId="0DED05B2"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173" w:author="瑋婷 徐" w:date="2025-01-03T17:37:00Z" w16du:dateUtc="2025-01-03T09:37:00Z"/>
                <w:rFonts w:ascii="Times New Roman" w:eastAsia="標楷體" w:hAnsi="Times New Roman" w:cs="Times New Roman"/>
                <w:color w:val="000000"/>
              </w:rPr>
              <w:pPrChange w:id="2174"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175" w:author="瑋婷 徐" w:date="2025-01-03T17:37:00Z" w16du:dateUtc="2025-01-03T09:37:00Z">
              <w:r w:rsidRPr="00287E72">
                <w:rPr>
                  <w:rFonts w:ascii="Times New Roman" w:eastAsia="標楷體" w:hAnsi="Times New Roman" w:cs="Times New Roman"/>
                  <w:color w:val="000000"/>
                </w:rPr>
                <w:t>葉珈良</w:t>
              </w:r>
            </w:ins>
          </w:p>
        </w:tc>
      </w:tr>
      <w:tr w:rsidR="00287E72" w14:paraId="60D61265" w14:textId="77777777" w:rsidTr="00741331">
        <w:tblPrEx>
          <w:tblPrExChange w:id="2176"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177" w:author="瑋婷 徐" w:date="2025-01-03T17:37:00Z"/>
          <w:trPrChange w:id="2178" w:author="瑋婷 徐" w:date="2025-01-03T17:52:00Z" w16du:dateUtc="2025-01-03T09:52:00Z">
            <w:trPr>
              <w:gridBefore w:val="1"/>
              <w:trHeight w:val="396"/>
            </w:trPr>
          </w:trPrChange>
        </w:trPr>
        <w:tc>
          <w:tcPr>
            <w:tcW w:w="846" w:type="dxa"/>
            <w:vAlign w:val="center"/>
            <w:tcPrChange w:id="2179" w:author="瑋婷 徐" w:date="2025-01-03T17:52:00Z" w16du:dateUtc="2025-01-03T09:52:00Z">
              <w:tcPr>
                <w:tcW w:w="846" w:type="dxa"/>
                <w:gridSpan w:val="2"/>
                <w:tcBorders>
                  <w:top w:val="nil"/>
                  <w:bottom w:val="nil"/>
                  <w:right w:val="nil"/>
                </w:tcBorders>
                <w:vAlign w:val="center"/>
              </w:tcPr>
            </w:tcPrChange>
          </w:tcPr>
          <w:p w14:paraId="7A27643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180" w:author="瑋婷 徐" w:date="2025-01-03T17:37:00Z" w16du:dateUtc="2025-01-03T09:37:00Z"/>
                <w:rFonts w:ascii="Times New Roman" w:eastAsia="標楷體" w:hAnsi="Times New Roman" w:cs="Times New Roman"/>
                <w:color w:val="000000"/>
              </w:rPr>
              <w:pPrChange w:id="2181"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182" w:author="瑋婷 徐" w:date="2025-01-03T17:37:00Z" w16du:dateUtc="2025-01-03T09:37:00Z">
              <w:r w:rsidRPr="00287E72">
                <w:rPr>
                  <w:rFonts w:ascii="Times New Roman" w:eastAsia="標楷體" w:hAnsi="Times New Roman" w:cs="Times New Roman"/>
                  <w:color w:val="000000"/>
                </w:rPr>
                <w:t>18</w:t>
              </w:r>
            </w:ins>
          </w:p>
        </w:tc>
        <w:tc>
          <w:tcPr>
            <w:tcW w:w="1701" w:type="dxa"/>
            <w:vAlign w:val="center"/>
            <w:tcPrChange w:id="2183" w:author="瑋婷 徐" w:date="2025-01-03T17:52:00Z" w16du:dateUtc="2025-01-03T09:52:00Z">
              <w:tcPr>
                <w:tcW w:w="1701" w:type="dxa"/>
                <w:gridSpan w:val="2"/>
                <w:tcBorders>
                  <w:top w:val="nil"/>
                  <w:left w:val="nil"/>
                  <w:bottom w:val="nil"/>
                  <w:right w:val="nil"/>
                </w:tcBorders>
                <w:vAlign w:val="center"/>
              </w:tcPr>
            </w:tcPrChange>
          </w:tcPr>
          <w:p w14:paraId="543BA37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184" w:author="瑋婷 徐" w:date="2025-01-03T17:37:00Z" w16du:dateUtc="2025-01-03T09:37:00Z"/>
                <w:rFonts w:ascii="Times New Roman" w:eastAsia="標楷體" w:hAnsi="Times New Roman" w:cs="Times New Roman"/>
                <w:color w:val="000000"/>
              </w:rPr>
              <w:pPrChange w:id="2185"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186" w:author="瑋婷 徐" w:date="2025-01-03T17:37:00Z" w16du:dateUtc="2025-01-03T09:37:00Z">
              <w:r w:rsidRPr="00287E72">
                <w:rPr>
                  <w:rFonts w:ascii="Times New Roman" w:eastAsia="標楷體" w:hAnsi="Times New Roman" w:cs="Times New Roman"/>
                  <w:color w:val="000000"/>
                </w:rPr>
                <w:t>MB-C11-11</w:t>
              </w:r>
            </w:ins>
          </w:p>
        </w:tc>
        <w:tc>
          <w:tcPr>
            <w:tcW w:w="3123" w:type="dxa"/>
            <w:vAlign w:val="center"/>
            <w:tcPrChange w:id="2187" w:author="瑋婷 徐" w:date="2025-01-03T17:52:00Z" w16du:dateUtc="2025-01-03T09:52:00Z">
              <w:tcPr>
                <w:tcW w:w="4252" w:type="dxa"/>
                <w:gridSpan w:val="3"/>
                <w:tcBorders>
                  <w:top w:val="nil"/>
                  <w:left w:val="nil"/>
                  <w:bottom w:val="nil"/>
                  <w:right w:val="nil"/>
                </w:tcBorders>
                <w:vAlign w:val="center"/>
              </w:tcPr>
            </w:tcPrChange>
          </w:tcPr>
          <w:p w14:paraId="0EFAC2D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188" w:author="瑋婷 徐" w:date="2025-01-03T17:37:00Z" w16du:dateUtc="2025-01-03T09:37:00Z"/>
                <w:rFonts w:ascii="Times New Roman" w:eastAsia="標楷體" w:hAnsi="Times New Roman" w:cs="Times New Roman"/>
                <w:color w:val="000000"/>
              </w:rPr>
              <w:pPrChange w:id="2189"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190" w:author="瑋婷 徐" w:date="2025-01-03T17:37:00Z" w16du:dateUtc="2025-01-03T09:37:00Z">
              <w:r w:rsidRPr="00287E72">
                <w:rPr>
                  <w:rFonts w:ascii="Times New Roman" w:eastAsia="標楷體" w:hAnsi="Times New Roman" w:cs="Times New Roman"/>
                  <w:color w:val="000000"/>
                </w:rPr>
                <w:t>大雪山</w:t>
              </w:r>
              <w:r w:rsidRPr="00287E72">
                <w:rPr>
                  <w:rFonts w:ascii="Times New Roman" w:eastAsia="標楷體" w:hAnsi="Times New Roman" w:cs="Times New Roman"/>
                  <w:color w:val="000000"/>
                </w:rPr>
                <w:t>210</w:t>
              </w:r>
              <w:r w:rsidRPr="00287E72">
                <w:rPr>
                  <w:rFonts w:ascii="Times New Roman" w:eastAsia="標楷體" w:hAnsi="Times New Roman" w:cs="Times New Roman"/>
                  <w:color w:val="000000"/>
                </w:rPr>
                <w:t>林道</w:t>
              </w:r>
              <w:r w:rsidRPr="00287E72">
                <w:rPr>
                  <w:rFonts w:ascii="Times New Roman" w:eastAsia="標楷體" w:hAnsi="Times New Roman" w:cs="Times New Roman"/>
                  <w:color w:val="000000"/>
                </w:rPr>
                <w:t>B</w:t>
              </w:r>
            </w:ins>
          </w:p>
        </w:tc>
        <w:tc>
          <w:tcPr>
            <w:tcW w:w="8278" w:type="dxa"/>
            <w:vAlign w:val="center"/>
            <w:tcPrChange w:id="2191" w:author="瑋婷 徐" w:date="2025-01-03T17:52:00Z" w16du:dateUtc="2025-01-03T09:52:00Z">
              <w:tcPr>
                <w:tcW w:w="7149" w:type="dxa"/>
                <w:gridSpan w:val="2"/>
                <w:tcBorders>
                  <w:top w:val="nil"/>
                  <w:left w:val="nil"/>
                  <w:bottom w:val="nil"/>
                </w:tcBorders>
                <w:vAlign w:val="center"/>
              </w:tcPr>
            </w:tcPrChange>
          </w:tcPr>
          <w:p w14:paraId="45120EF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192" w:author="瑋婷 徐" w:date="2025-01-03T17:37:00Z" w16du:dateUtc="2025-01-03T09:37:00Z"/>
                <w:rFonts w:ascii="Times New Roman" w:eastAsia="標楷體" w:hAnsi="Times New Roman" w:cs="Times New Roman"/>
                <w:color w:val="000000"/>
              </w:rPr>
              <w:pPrChange w:id="2193"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194" w:author="瑋婷 徐" w:date="2025-01-03T17:37:00Z" w16du:dateUtc="2025-01-03T09:37:00Z">
              <w:r w:rsidRPr="00287E72">
                <w:rPr>
                  <w:rFonts w:ascii="Times New Roman" w:eastAsia="標楷體" w:hAnsi="Times New Roman" w:cs="Times New Roman"/>
                  <w:color w:val="000000"/>
                </w:rPr>
                <w:t>楊景文</w:t>
              </w:r>
            </w:ins>
          </w:p>
        </w:tc>
      </w:tr>
      <w:tr w:rsidR="00287E72" w14:paraId="1DBD2107" w14:textId="77777777" w:rsidTr="00741331">
        <w:tblPrEx>
          <w:tblPrExChange w:id="2195"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196" w:author="瑋婷 徐" w:date="2025-01-03T17:37:00Z"/>
          <w:trPrChange w:id="2197" w:author="瑋婷 徐" w:date="2025-01-03T17:52:00Z" w16du:dateUtc="2025-01-03T09:52:00Z">
            <w:trPr>
              <w:gridBefore w:val="1"/>
              <w:trHeight w:val="396"/>
            </w:trPr>
          </w:trPrChange>
        </w:trPr>
        <w:tc>
          <w:tcPr>
            <w:tcW w:w="846" w:type="dxa"/>
            <w:vAlign w:val="center"/>
            <w:tcPrChange w:id="2198" w:author="瑋婷 徐" w:date="2025-01-03T17:52:00Z" w16du:dateUtc="2025-01-03T09:52:00Z">
              <w:tcPr>
                <w:tcW w:w="846" w:type="dxa"/>
                <w:gridSpan w:val="2"/>
                <w:tcBorders>
                  <w:top w:val="nil"/>
                  <w:bottom w:val="nil"/>
                  <w:right w:val="nil"/>
                </w:tcBorders>
                <w:vAlign w:val="center"/>
              </w:tcPr>
            </w:tcPrChange>
          </w:tcPr>
          <w:p w14:paraId="0F8C8AA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199" w:author="瑋婷 徐" w:date="2025-01-03T17:37:00Z" w16du:dateUtc="2025-01-03T09:37:00Z"/>
                <w:rFonts w:ascii="Times New Roman" w:eastAsia="標楷體" w:hAnsi="Times New Roman" w:cs="Times New Roman"/>
                <w:color w:val="000000"/>
              </w:rPr>
              <w:pPrChange w:id="2200"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01" w:author="瑋婷 徐" w:date="2025-01-03T17:37:00Z" w16du:dateUtc="2025-01-03T09:37:00Z">
              <w:r w:rsidRPr="00287E72">
                <w:rPr>
                  <w:rFonts w:ascii="Times New Roman" w:eastAsia="標楷體" w:hAnsi="Times New Roman" w:cs="Times New Roman"/>
                  <w:color w:val="000000"/>
                </w:rPr>
                <w:t>19</w:t>
              </w:r>
            </w:ins>
          </w:p>
        </w:tc>
        <w:tc>
          <w:tcPr>
            <w:tcW w:w="1701" w:type="dxa"/>
            <w:vAlign w:val="center"/>
            <w:tcPrChange w:id="2202" w:author="瑋婷 徐" w:date="2025-01-03T17:52:00Z" w16du:dateUtc="2025-01-03T09:52:00Z">
              <w:tcPr>
                <w:tcW w:w="1701" w:type="dxa"/>
                <w:gridSpan w:val="2"/>
                <w:tcBorders>
                  <w:top w:val="nil"/>
                  <w:left w:val="nil"/>
                  <w:bottom w:val="nil"/>
                  <w:right w:val="nil"/>
                </w:tcBorders>
                <w:vAlign w:val="center"/>
              </w:tcPr>
            </w:tcPrChange>
          </w:tcPr>
          <w:p w14:paraId="1DAFF9F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203" w:author="瑋婷 徐" w:date="2025-01-03T17:37:00Z" w16du:dateUtc="2025-01-03T09:37:00Z"/>
                <w:rFonts w:ascii="Times New Roman" w:eastAsia="標楷體" w:hAnsi="Times New Roman" w:cs="Times New Roman"/>
                <w:color w:val="000000"/>
              </w:rPr>
              <w:pPrChange w:id="2204"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05" w:author="瑋婷 徐" w:date="2025-01-03T17:37:00Z" w16du:dateUtc="2025-01-03T09:37:00Z">
              <w:r w:rsidRPr="00287E72">
                <w:rPr>
                  <w:rFonts w:ascii="Times New Roman" w:eastAsia="標楷體" w:hAnsi="Times New Roman" w:cs="Times New Roman"/>
                  <w:color w:val="000000"/>
                </w:rPr>
                <w:t>MC-C11-12</w:t>
              </w:r>
            </w:ins>
          </w:p>
        </w:tc>
        <w:tc>
          <w:tcPr>
            <w:tcW w:w="3123" w:type="dxa"/>
            <w:vAlign w:val="center"/>
            <w:tcPrChange w:id="2206" w:author="瑋婷 徐" w:date="2025-01-03T17:52:00Z" w16du:dateUtc="2025-01-03T09:52:00Z">
              <w:tcPr>
                <w:tcW w:w="4252" w:type="dxa"/>
                <w:gridSpan w:val="3"/>
                <w:tcBorders>
                  <w:top w:val="nil"/>
                  <w:left w:val="nil"/>
                  <w:bottom w:val="nil"/>
                  <w:right w:val="nil"/>
                </w:tcBorders>
                <w:vAlign w:val="center"/>
              </w:tcPr>
            </w:tcPrChange>
          </w:tcPr>
          <w:p w14:paraId="031555A5"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207" w:author="瑋婷 徐" w:date="2025-01-03T17:37:00Z" w16du:dateUtc="2025-01-03T09:37:00Z"/>
                <w:rFonts w:ascii="Times New Roman" w:eastAsia="標楷體" w:hAnsi="Times New Roman" w:cs="Times New Roman"/>
                <w:color w:val="000000"/>
              </w:rPr>
              <w:pPrChange w:id="2208"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09" w:author="瑋婷 徐" w:date="2025-01-03T17:37:00Z" w16du:dateUtc="2025-01-03T09:37:00Z">
              <w:r w:rsidRPr="00287E72">
                <w:rPr>
                  <w:rFonts w:ascii="Times New Roman" w:eastAsia="標楷體" w:hAnsi="Times New Roman" w:cs="Times New Roman"/>
                  <w:color w:val="000000"/>
                </w:rPr>
                <w:t>小雪山雷達站</w:t>
              </w:r>
            </w:ins>
          </w:p>
        </w:tc>
        <w:tc>
          <w:tcPr>
            <w:tcW w:w="8278" w:type="dxa"/>
            <w:vAlign w:val="center"/>
            <w:tcPrChange w:id="2210" w:author="瑋婷 徐" w:date="2025-01-03T17:52:00Z" w16du:dateUtc="2025-01-03T09:52:00Z">
              <w:tcPr>
                <w:tcW w:w="7149" w:type="dxa"/>
                <w:gridSpan w:val="2"/>
                <w:tcBorders>
                  <w:top w:val="nil"/>
                  <w:left w:val="nil"/>
                  <w:bottom w:val="nil"/>
                </w:tcBorders>
                <w:vAlign w:val="center"/>
              </w:tcPr>
            </w:tcPrChange>
          </w:tcPr>
          <w:p w14:paraId="6483576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211" w:author="瑋婷 徐" w:date="2025-01-03T17:37:00Z" w16du:dateUtc="2025-01-03T09:37:00Z"/>
                <w:rFonts w:ascii="Times New Roman" w:eastAsia="標楷體" w:hAnsi="Times New Roman" w:cs="Times New Roman"/>
                <w:color w:val="000000"/>
              </w:rPr>
              <w:pPrChange w:id="2212"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13" w:author="瑋婷 徐" w:date="2025-01-03T17:37:00Z" w16du:dateUtc="2025-01-03T09:37:00Z">
              <w:r w:rsidRPr="00287E72">
                <w:rPr>
                  <w:rFonts w:ascii="Times New Roman" w:eastAsia="標楷體" w:hAnsi="Times New Roman" w:cs="Times New Roman"/>
                  <w:color w:val="000000"/>
                </w:rPr>
                <w:t>葉珈良</w:t>
              </w:r>
            </w:ins>
          </w:p>
        </w:tc>
      </w:tr>
      <w:tr w:rsidR="00287E72" w14:paraId="40D66367" w14:textId="77777777" w:rsidTr="00741331">
        <w:tblPrEx>
          <w:tblPrExChange w:id="2214"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215" w:author="瑋婷 徐" w:date="2025-01-03T17:37:00Z"/>
          <w:trPrChange w:id="2216" w:author="瑋婷 徐" w:date="2025-01-03T17:52:00Z" w16du:dateUtc="2025-01-03T09:52:00Z">
            <w:trPr>
              <w:gridBefore w:val="1"/>
              <w:trHeight w:val="396"/>
            </w:trPr>
          </w:trPrChange>
        </w:trPr>
        <w:tc>
          <w:tcPr>
            <w:tcW w:w="846" w:type="dxa"/>
            <w:vAlign w:val="center"/>
            <w:tcPrChange w:id="2217" w:author="瑋婷 徐" w:date="2025-01-03T17:52:00Z" w16du:dateUtc="2025-01-03T09:52:00Z">
              <w:tcPr>
                <w:tcW w:w="846" w:type="dxa"/>
                <w:gridSpan w:val="2"/>
                <w:tcBorders>
                  <w:top w:val="nil"/>
                  <w:bottom w:val="nil"/>
                  <w:right w:val="nil"/>
                </w:tcBorders>
                <w:vAlign w:val="center"/>
              </w:tcPr>
            </w:tcPrChange>
          </w:tcPr>
          <w:p w14:paraId="7BA8D7C4"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218" w:author="瑋婷 徐" w:date="2025-01-03T17:37:00Z" w16du:dateUtc="2025-01-03T09:37:00Z"/>
                <w:rFonts w:ascii="Times New Roman" w:eastAsia="標楷體" w:hAnsi="Times New Roman" w:cs="Times New Roman"/>
                <w:color w:val="000000"/>
              </w:rPr>
              <w:pPrChange w:id="2219"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20" w:author="瑋婷 徐" w:date="2025-01-03T17:37:00Z" w16du:dateUtc="2025-01-03T09:37:00Z">
              <w:r w:rsidRPr="00287E72">
                <w:rPr>
                  <w:rFonts w:ascii="Times New Roman" w:eastAsia="標楷體" w:hAnsi="Times New Roman" w:cs="Times New Roman"/>
                  <w:color w:val="000000"/>
                </w:rPr>
                <w:t>20</w:t>
              </w:r>
            </w:ins>
          </w:p>
        </w:tc>
        <w:tc>
          <w:tcPr>
            <w:tcW w:w="1701" w:type="dxa"/>
            <w:vAlign w:val="center"/>
            <w:tcPrChange w:id="2221" w:author="瑋婷 徐" w:date="2025-01-03T17:52:00Z" w16du:dateUtc="2025-01-03T09:52:00Z">
              <w:tcPr>
                <w:tcW w:w="1701" w:type="dxa"/>
                <w:gridSpan w:val="2"/>
                <w:tcBorders>
                  <w:top w:val="nil"/>
                  <w:left w:val="nil"/>
                  <w:bottom w:val="nil"/>
                  <w:right w:val="nil"/>
                </w:tcBorders>
                <w:vAlign w:val="center"/>
              </w:tcPr>
            </w:tcPrChange>
          </w:tcPr>
          <w:p w14:paraId="176A6C52"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222" w:author="瑋婷 徐" w:date="2025-01-03T17:37:00Z" w16du:dateUtc="2025-01-03T09:37:00Z"/>
                <w:rFonts w:ascii="Times New Roman" w:eastAsia="標楷體" w:hAnsi="Times New Roman" w:cs="Times New Roman"/>
                <w:color w:val="000000"/>
              </w:rPr>
              <w:pPrChange w:id="2223"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24" w:author="瑋婷 徐" w:date="2025-01-03T17:37:00Z" w16du:dateUtc="2025-01-03T09:37:00Z">
              <w:r w:rsidRPr="00287E72">
                <w:rPr>
                  <w:rFonts w:ascii="Times New Roman" w:eastAsia="標楷體" w:hAnsi="Times New Roman" w:cs="Times New Roman"/>
                  <w:color w:val="000000"/>
                </w:rPr>
                <w:t>MC-C11-13</w:t>
              </w:r>
            </w:ins>
          </w:p>
        </w:tc>
        <w:tc>
          <w:tcPr>
            <w:tcW w:w="3123" w:type="dxa"/>
            <w:vAlign w:val="center"/>
            <w:tcPrChange w:id="2225" w:author="瑋婷 徐" w:date="2025-01-03T17:52:00Z" w16du:dateUtc="2025-01-03T09:52:00Z">
              <w:tcPr>
                <w:tcW w:w="4252" w:type="dxa"/>
                <w:gridSpan w:val="3"/>
                <w:tcBorders>
                  <w:top w:val="nil"/>
                  <w:left w:val="nil"/>
                  <w:bottom w:val="nil"/>
                  <w:right w:val="nil"/>
                </w:tcBorders>
                <w:vAlign w:val="center"/>
              </w:tcPr>
            </w:tcPrChange>
          </w:tcPr>
          <w:p w14:paraId="68CA51D7"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226" w:author="瑋婷 徐" w:date="2025-01-03T17:37:00Z" w16du:dateUtc="2025-01-03T09:37:00Z"/>
                <w:rFonts w:ascii="Times New Roman" w:eastAsia="標楷體" w:hAnsi="Times New Roman" w:cs="Times New Roman"/>
                <w:color w:val="000000"/>
              </w:rPr>
              <w:pPrChange w:id="2227"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28" w:author="瑋婷 徐" w:date="2025-01-03T17:37:00Z" w16du:dateUtc="2025-01-03T09:37:00Z">
              <w:r w:rsidRPr="00287E72">
                <w:rPr>
                  <w:rFonts w:ascii="Times New Roman" w:eastAsia="標楷體" w:hAnsi="Times New Roman" w:cs="Times New Roman"/>
                  <w:color w:val="000000"/>
                </w:rPr>
                <w:t>大雪山</w:t>
              </w:r>
              <w:r w:rsidRPr="00287E72">
                <w:rPr>
                  <w:rFonts w:ascii="Times New Roman" w:eastAsia="標楷體" w:hAnsi="Times New Roman" w:cs="Times New Roman"/>
                  <w:color w:val="000000"/>
                </w:rPr>
                <w:t>230</w:t>
              </w:r>
              <w:r w:rsidRPr="00287E72">
                <w:rPr>
                  <w:rFonts w:ascii="Times New Roman" w:eastAsia="標楷體" w:hAnsi="Times New Roman" w:cs="Times New Roman"/>
                  <w:color w:val="000000"/>
                </w:rPr>
                <w:t>林道</w:t>
              </w:r>
              <w:r w:rsidRPr="00287E72">
                <w:rPr>
                  <w:rFonts w:ascii="Times New Roman" w:eastAsia="標楷體" w:hAnsi="Times New Roman" w:cs="Times New Roman"/>
                  <w:color w:val="000000"/>
                </w:rPr>
                <w:t>B</w:t>
              </w:r>
            </w:ins>
          </w:p>
        </w:tc>
        <w:tc>
          <w:tcPr>
            <w:tcW w:w="8278" w:type="dxa"/>
            <w:vAlign w:val="center"/>
            <w:tcPrChange w:id="2229" w:author="瑋婷 徐" w:date="2025-01-03T17:52:00Z" w16du:dateUtc="2025-01-03T09:52:00Z">
              <w:tcPr>
                <w:tcW w:w="7149" w:type="dxa"/>
                <w:gridSpan w:val="2"/>
                <w:tcBorders>
                  <w:top w:val="nil"/>
                  <w:left w:val="nil"/>
                  <w:bottom w:val="nil"/>
                </w:tcBorders>
                <w:vAlign w:val="center"/>
              </w:tcPr>
            </w:tcPrChange>
          </w:tcPr>
          <w:p w14:paraId="34B28CF5"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230" w:author="瑋婷 徐" w:date="2025-01-03T17:37:00Z" w16du:dateUtc="2025-01-03T09:37:00Z"/>
                <w:rFonts w:ascii="Times New Roman" w:eastAsia="標楷體" w:hAnsi="Times New Roman" w:cs="Times New Roman"/>
                <w:color w:val="000000"/>
              </w:rPr>
              <w:pPrChange w:id="2231"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32" w:author="瑋婷 徐" w:date="2025-01-03T17:37:00Z" w16du:dateUtc="2025-01-03T09:37:00Z">
              <w:r w:rsidRPr="00287E72">
                <w:rPr>
                  <w:rFonts w:ascii="Times New Roman" w:eastAsia="標楷體" w:hAnsi="Times New Roman" w:cs="Times New Roman"/>
                  <w:color w:val="000000"/>
                </w:rPr>
                <w:t>葉珈良</w:t>
              </w:r>
            </w:ins>
          </w:p>
        </w:tc>
      </w:tr>
      <w:tr w:rsidR="00287E72" w14:paraId="7A8ED4A6" w14:textId="77777777" w:rsidTr="00741331">
        <w:tblPrEx>
          <w:tblPrExChange w:id="2233"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234" w:author="瑋婷 徐" w:date="2025-01-03T17:37:00Z"/>
          <w:trPrChange w:id="2235" w:author="瑋婷 徐" w:date="2025-01-03T17:52:00Z" w16du:dateUtc="2025-01-03T09:52:00Z">
            <w:trPr>
              <w:gridBefore w:val="1"/>
              <w:trHeight w:val="396"/>
            </w:trPr>
          </w:trPrChange>
        </w:trPr>
        <w:tc>
          <w:tcPr>
            <w:tcW w:w="846" w:type="dxa"/>
            <w:vAlign w:val="center"/>
            <w:tcPrChange w:id="2236" w:author="瑋婷 徐" w:date="2025-01-03T17:52:00Z" w16du:dateUtc="2025-01-03T09:52:00Z">
              <w:tcPr>
                <w:tcW w:w="846" w:type="dxa"/>
                <w:gridSpan w:val="2"/>
                <w:tcBorders>
                  <w:top w:val="nil"/>
                  <w:bottom w:val="nil"/>
                  <w:right w:val="nil"/>
                </w:tcBorders>
                <w:vAlign w:val="center"/>
              </w:tcPr>
            </w:tcPrChange>
          </w:tcPr>
          <w:p w14:paraId="7BB03C6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237" w:author="瑋婷 徐" w:date="2025-01-03T17:37:00Z" w16du:dateUtc="2025-01-03T09:37:00Z"/>
                <w:rFonts w:ascii="Times New Roman" w:eastAsia="標楷體" w:hAnsi="Times New Roman" w:cs="Times New Roman"/>
                <w:color w:val="000000"/>
              </w:rPr>
              <w:pPrChange w:id="2238"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39" w:author="瑋婷 徐" w:date="2025-01-03T17:37:00Z" w16du:dateUtc="2025-01-03T09:37:00Z">
              <w:r w:rsidRPr="00287E72">
                <w:rPr>
                  <w:rFonts w:ascii="Times New Roman" w:eastAsia="標楷體" w:hAnsi="Times New Roman" w:cs="Times New Roman"/>
                  <w:color w:val="000000"/>
                </w:rPr>
                <w:t>21</w:t>
              </w:r>
            </w:ins>
          </w:p>
        </w:tc>
        <w:tc>
          <w:tcPr>
            <w:tcW w:w="1701" w:type="dxa"/>
            <w:vAlign w:val="center"/>
            <w:tcPrChange w:id="2240" w:author="瑋婷 徐" w:date="2025-01-03T17:52:00Z" w16du:dateUtc="2025-01-03T09:52:00Z">
              <w:tcPr>
                <w:tcW w:w="1701" w:type="dxa"/>
                <w:gridSpan w:val="2"/>
                <w:tcBorders>
                  <w:top w:val="nil"/>
                  <w:left w:val="nil"/>
                  <w:bottom w:val="nil"/>
                  <w:right w:val="nil"/>
                </w:tcBorders>
                <w:vAlign w:val="center"/>
              </w:tcPr>
            </w:tcPrChange>
          </w:tcPr>
          <w:p w14:paraId="330B5C3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241" w:author="瑋婷 徐" w:date="2025-01-03T17:37:00Z" w16du:dateUtc="2025-01-03T09:37:00Z"/>
                <w:rFonts w:ascii="Times New Roman" w:eastAsia="標楷體" w:hAnsi="Times New Roman" w:cs="Times New Roman"/>
                <w:color w:val="000000"/>
              </w:rPr>
              <w:pPrChange w:id="2242"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43" w:author="瑋婷 徐" w:date="2025-01-03T17:37:00Z" w16du:dateUtc="2025-01-03T09:37:00Z">
              <w:r w:rsidRPr="00287E72">
                <w:rPr>
                  <w:rFonts w:ascii="Times New Roman" w:eastAsia="標楷體" w:hAnsi="Times New Roman" w:cs="Times New Roman"/>
                  <w:color w:val="000000"/>
                </w:rPr>
                <w:t>MB-C12-02</w:t>
              </w:r>
            </w:ins>
          </w:p>
        </w:tc>
        <w:tc>
          <w:tcPr>
            <w:tcW w:w="3123" w:type="dxa"/>
            <w:vAlign w:val="center"/>
            <w:tcPrChange w:id="2244" w:author="瑋婷 徐" w:date="2025-01-03T17:52:00Z" w16du:dateUtc="2025-01-03T09:52:00Z">
              <w:tcPr>
                <w:tcW w:w="4252" w:type="dxa"/>
                <w:gridSpan w:val="3"/>
                <w:tcBorders>
                  <w:top w:val="nil"/>
                  <w:left w:val="nil"/>
                  <w:bottom w:val="nil"/>
                  <w:right w:val="nil"/>
                </w:tcBorders>
                <w:vAlign w:val="center"/>
              </w:tcPr>
            </w:tcPrChange>
          </w:tcPr>
          <w:p w14:paraId="55DEA25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245" w:author="瑋婷 徐" w:date="2025-01-03T17:37:00Z" w16du:dateUtc="2025-01-03T09:37:00Z"/>
                <w:rFonts w:ascii="Times New Roman" w:eastAsia="標楷體" w:hAnsi="Times New Roman" w:cs="Times New Roman"/>
                <w:color w:val="000000"/>
              </w:rPr>
              <w:pPrChange w:id="2246"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47" w:author="瑋婷 徐" w:date="2025-01-03T17:37:00Z" w16du:dateUtc="2025-01-03T09:37:00Z">
              <w:r w:rsidRPr="00287E72">
                <w:rPr>
                  <w:rFonts w:ascii="Times New Roman" w:eastAsia="標楷體" w:hAnsi="Times New Roman" w:cs="Times New Roman"/>
                  <w:color w:val="000000"/>
                </w:rPr>
                <w:t>540</w:t>
              </w:r>
              <w:r w:rsidRPr="00287E72">
                <w:rPr>
                  <w:rFonts w:ascii="Times New Roman" w:eastAsia="標楷體" w:hAnsi="Times New Roman" w:cs="Times New Roman"/>
                  <w:color w:val="000000"/>
                </w:rPr>
                <w:t>林道停車場</w:t>
              </w:r>
            </w:ins>
          </w:p>
        </w:tc>
        <w:tc>
          <w:tcPr>
            <w:tcW w:w="8278" w:type="dxa"/>
            <w:vAlign w:val="center"/>
            <w:tcPrChange w:id="2248" w:author="瑋婷 徐" w:date="2025-01-03T17:52:00Z" w16du:dateUtc="2025-01-03T09:52:00Z">
              <w:tcPr>
                <w:tcW w:w="7149" w:type="dxa"/>
                <w:gridSpan w:val="2"/>
                <w:tcBorders>
                  <w:top w:val="nil"/>
                  <w:left w:val="nil"/>
                  <w:bottom w:val="nil"/>
                </w:tcBorders>
                <w:vAlign w:val="center"/>
              </w:tcPr>
            </w:tcPrChange>
          </w:tcPr>
          <w:p w14:paraId="5906F26B" w14:textId="4FC00F50"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249" w:author="瑋婷 徐" w:date="2025-01-03T17:37:00Z" w16du:dateUtc="2025-01-03T09:37:00Z"/>
                <w:rFonts w:ascii="Times New Roman" w:eastAsia="標楷體" w:hAnsi="Times New Roman" w:cs="Times New Roman"/>
                <w:color w:val="000000"/>
              </w:rPr>
              <w:pPrChange w:id="2250"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51" w:author="瑋婷 徐" w:date="2025-01-03T17:37:00Z" w16du:dateUtc="2025-01-03T09:37:00Z">
              <w:r w:rsidRPr="00287E72">
                <w:rPr>
                  <w:rFonts w:ascii="Times New Roman" w:eastAsia="標楷體" w:hAnsi="Times New Roman" w:cs="Times New Roman"/>
                  <w:color w:val="000000"/>
                </w:rPr>
                <w:t>陳科綬</w:t>
              </w:r>
            </w:ins>
            <w:ins w:id="2252" w:author="瑋婷 徐" w:date="2025-01-03T17:50:00Z" w16du:dateUtc="2025-01-03T09:50:00Z">
              <w:r w:rsidRPr="00741331">
                <w:rPr>
                  <w:rFonts w:ascii="Times New Roman" w:eastAsia="標楷體" w:hAnsi="Times New Roman" w:cs="Times New Roman"/>
                  <w:color w:val="000000"/>
                  <w:vertAlign w:val="superscript"/>
                  <w:rPrChange w:id="2253" w:author="瑋婷 徐" w:date="2025-01-03T17:52:00Z" w16du:dateUtc="2025-01-03T09:52:00Z">
                    <w:rPr>
                      <w:rFonts w:ascii="Times New Roman" w:eastAsia="標楷體" w:hAnsi="Times New Roman" w:cs="Times New Roman"/>
                      <w:color w:val="000000"/>
                    </w:rPr>
                  </w:rPrChange>
                </w:rPr>
                <w:t>b</w:t>
              </w:r>
            </w:ins>
            <w:ins w:id="2254" w:author="瑋婷 徐" w:date="2025-01-03T17:37:00Z" w16du:dateUtc="2025-01-03T09:37:00Z">
              <w:r w:rsidRPr="00287E72">
                <w:rPr>
                  <w:rFonts w:ascii="Times New Roman" w:eastAsia="標楷體" w:hAnsi="Times New Roman" w:cs="Times New Roman"/>
                  <w:color w:val="000000"/>
                </w:rPr>
                <w:t>、陳映璇、張舜雲、林家榮、張錫田</w:t>
              </w:r>
              <w:r w:rsidRPr="00287E72">
                <w:rPr>
                  <w:rFonts w:ascii="Times New Roman" w:eastAsia="標楷體" w:hAnsi="Times New Roman" w:cs="Times New Roman"/>
                  <w:color w:val="000000"/>
                </w:rPr>
                <w:t xml:space="preserve"> // </w:t>
              </w:r>
              <w:r w:rsidRPr="00287E72">
                <w:rPr>
                  <w:rFonts w:ascii="Times New Roman" w:eastAsia="標楷體" w:hAnsi="Times New Roman" w:cs="Times New Roman"/>
                  <w:color w:val="000000"/>
                </w:rPr>
                <w:t>陳科綬</w:t>
              </w:r>
            </w:ins>
            <w:ins w:id="2255" w:author="瑋婷 徐" w:date="2025-01-03T17:50:00Z" w16du:dateUtc="2025-01-03T09:50:00Z">
              <w:r>
                <w:rPr>
                  <w:rFonts w:ascii="Times New Roman" w:eastAsia="標楷體" w:hAnsi="Times New Roman" w:cs="Times New Roman" w:hint="eastAsia"/>
                  <w:color w:val="000000"/>
                </w:rPr>
                <w:t>b</w:t>
              </w:r>
            </w:ins>
            <w:ins w:id="2256" w:author="瑋婷 徐" w:date="2025-01-03T17:37:00Z" w16du:dateUtc="2025-01-03T09:37:00Z">
              <w:r w:rsidRPr="00287E72">
                <w:rPr>
                  <w:rFonts w:ascii="Times New Roman" w:eastAsia="標楷體" w:hAnsi="Times New Roman" w:cs="Times New Roman"/>
                  <w:color w:val="000000"/>
                </w:rPr>
                <w:t>、陳映璇、張舜雲</w:t>
              </w:r>
            </w:ins>
          </w:p>
        </w:tc>
      </w:tr>
      <w:tr w:rsidR="00287E72" w:rsidRPr="00741331" w14:paraId="05F69553" w14:textId="77777777" w:rsidTr="00741331">
        <w:tblPrEx>
          <w:tblPrExChange w:id="2257"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258" w:author="瑋婷 徐" w:date="2025-01-03T17:37:00Z"/>
          <w:trPrChange w:id="2259" w:author="瑋婷 徐" w:date="2025-01-03T17:52:00Z" w16du:dateUtc="2025-01-03T09:52:00Z">
            <w:trPr>
              <w:gridBefore w:val="1"/>
              <w:trHeight w:val="396"/>
            </w:trPr>
          </w:trPrChange>
        </w:trPr>
        <w:tc>
          <w:tcPr>
            <w:tcW w:w="846" w:type="dxa"/>
            <w:vAlign w:val="center"/>
            <w:tcPrChange w:id="2260" w:author="瑋婷 徐" w:date="2025-01-03T17:52:00Z" w16du:dateUtc="2025-01-03T09:52:00Z">
              <w:tcPr>
                <w:tcW w:w="846" w:type="dxa"/>
                <w:gridSpan w:val="2"/>
                <w:tcBorders>
                  <w:top w:val="nil"/>
                  <w:bottom w:val="nil"/>
                  <w:right w:val="nil"/>
                </w:tcBorders>
                <w:vAlign w:val="center"/>
              </w:tcPr>
            </w:tcPrChange>
          </w:tcPr>
          <w:p w14:paraId="5480E614"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261" w:author="瑋婷 徐" w:date="2025-01-03T17:37:00Z" w16du:dateUtc="2025-01-03T09:37:00Z"/>
                <w:rFonts w:ascii="Times New Roman" w:eastAsia="標楷體" w:hAnsi="Times New Roman" w:cs="Times New Roman"/>
                <w:color w:val="000000"/>
              </w:rPr>
              <w:pPrChange w:id="2262"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63" w:author="瑋婷 徐" w:date="2025-01-03T17:37:00Z" w16du:dateUtc="2025-01-03T09:37:00Z">
              <w:r w:rsidRPr="00287E72">
                <w:rPr>
                  <w:rFonts w:ascii="Times New Roman" w:eastAsia="標楷體" w:hAnsi="Times New Roman" w:cs="Times New Roman"/>
                  <w:color w:val="000000"/>
                </w:rPr>
                <w:t>22</w:t>
              </w:r>
            </w:ins>
          </w:p>
        </w:tc>
        <w:tc>
          <w:tcPr>
            <w:tcW w:w="1701" w:type="dxa"/>
            <w:vAlign w:val="center"/>
            <w:tcPrChange w:id="2264" w:author="瑋婷 徐" w:date="2025-01-03T17:52:00Z" w16du:dateUtc="2025-01-03T09:52:00Z">
              <w:tcPr>
                <w:tcW w:w="1701" w:type="dxa"/>
                <w:gridSpan w:val="2"/>
                <w:tcBorders>
                  <w:top w:val="nil"/>
                  <w:left w:val="nil"/>
                  <w:bottom w:val="nil"/>
                  <w:right w:val="nil"/>
                </w:tcBorders>
                <w:vAlign w:val="center"/>
              </w:tcPr>
            </w:tcPrChange>
          </w:tcPr>
          <w:p w14:paraId="70077E2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265" w:author="瑋婷 徐" w:date="2025-01-03T17:37:00Z" w16du:dateUtc="2025-01-03T09:37:00Z"/>
                <w:rFonts w:ascii="Times New Roman" w:eastAsia="標楷體" w:hAnsi="Times New Roman" w:cs="Times New Roman"/>
                <w:color w:val="000000"/>
              </w:rPr>
              <w:pPrChange w:id="2266"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67" w:author="瑋婷 徐" w:date="2025-01-03T17:37:00Z" w16du:dateUtc="2025-01-03T09:37:00Z">
              <w:r w:rsidRPr="00287E72">
                <w:rPr>
                  <w:rFonts w:ascii="Times New Roman" w:eastAsia="標楷體" w:hAnsi="Times New Roman" w:cs="Times New Roman"/>
                  <w:color w:val="000000"/>
                </w:rPr>
                <w:t>MB-C13-02</w:t>
              </w:r>
            </w:ins>
          </w:p>
        </w:tc>
        <w:tc>
          <w:tcPr>
            <w:tcW w:w="3123" w:type="dxa"/>
            <w:vAlign w:val="center"/>
            <w:tcPrChange w:id="2268" w:author="瑋婷 徐" w:date="2025-01-03T17:52:00Z" w16du:dateUtc="2025-01-03T09:52:00Z">
              <w:tcPr>
                <w:tcW w:w="4252" w:type="dxa"/>
                <w:gridSpan w:val="3"/>
                <w:tcBorders>
                  <w:top w:val="nil"/>
                  <w:left w:val="nil"/>
                  <w:bottom w:val="nil"/>
                  <w:right w:val="nil"/>
                </w:tcBorders>
                <w:vAlign w:val="center"/>
              </w:tcPr>
            </w:tcPrChange>
          </w:tcPr>
          <w:p w14:paraId="6A80A0A5"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269" w:author="瑋婷 徐" w:date="2025-01-03T17:37:00Z" w16du:dateUtc="2025-01-03T09:37:00Z"/>
                <w:rFonts w:ascii="Times New Roman" w:eastAsia="標楷體" w:hAnsi="Times New Roman" w:cs="Times New Roman"/>
                <w:color w:val="000000"/>
              </w:rPr>
              <w:pPrChange w:id="2270"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71" w:author="瑋婷 徐" w:date="2025-01-03T17:37:00Z" w16du:dateUtc="2025-01-03T09:37:00Z">
              <w:r w:rsidRPr="00287E72">
                <w:rPr>
                  <w:rFonts w:ascii="Times New Roman" w:eastAsia="標楷體" w:hAnsi="Times New Roman" w:cs="Times New Roman"/>
                  <w:color w:val="000000"/>
                </w:rPr>
                <w:t>勢麗仙區</w:t>
              </w:r>
              <w:r w:rsidRPr="00287E72">
                <w:rPr>
                  <w:rFonts w:ascii="Times New Roman" w:eastAsia="標楷體" w:hAnsi="Times New Roman" w:cs="Times New Roman"/>
                  <w:color w:val="000000"/>
                </w:rPr>
                <w:t>119</w:t>
              </w:r>
            </w:ins>
          </w:p>
        </w:tc>
        <w:tc>
          <w:tcPr>
            <w:tcW w:w="8278" w:type="dxa"/>
            <w:vAlign w:val="center"/>
            <w:tcPrChange w:id="2272" w:author="瑋婷 徐" w:date="2025-01-03T17:52:00Z" w16du:dateUtc="2025-01-03T09:52:00Z">
              <w:tcPr>
                <w:tcW w:w="7149" w:type="dxa"/>
                <w:gridSpan w:val="2"/>
                <w:tcBorders>
                  <w:top w:val="nil"/>
                  <w:left w:val="nil"/>
                  <w:bottom w:val="nil"/>
                </w:tcBorders>
                <w:vAlign w:val="center"/>
              </w:tcPr>
            </w:tcPrChange>
          </w:tcPr>
          <w:p w14:paraId="639FD68C" w14:textId="6584FF46"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273" w:author="瑋婷 徐" w:date="2025-01-03T17:37:00Z" w16du:dateUtc="2025-01-03T09:37:00Z"/>
                <w:rFonts w:ascii="Times New Roman" w:eastAsia="標楷體" w:hAnsi="Times New Roman" w:cs="Times New Roman"/>
                <w:color w:val="000000"/>
              </w:rPr>
              <w:pPrChange w:id="2274"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75" w:author="瑋婷 徐" w:date="2025-01-03T17:37:00Z" w16du:dateUtc="2025-01-03T09:37:00Z">
              <w:r w:rsidRPr="00287E72">
                <w:rPr>
                  <w:rFonts w:ascii="Times New Roman" w:eastAsia="標楷體" w:hAnsi="Times New Roman" w:cs="Times New Roman"/>
                  <w:color w:val="000000"/>
                </w:rPr>
                <w:t>陳科綬</w:t>
              </w:r>
            </w:ins>
            <w:ins w:id="2276" w:author="瑋婷 徐" w:date="2025-01-03T17:50:00Z" w16du:dateUtc="2025-01-03T09:50:00Z">
              <w:r w:rsidRPr="00741331">
                <w:rPr>
                  <w:rFonts w:ascii="Times New Roman" w:eastAsia="標楷體" w:hAnsi="Times New Roman" w:cs="Times New Roman"/>
                  <w:color w:val="000000"/>
                  <w:vertAlign w:val="superscript"/>
                  <w:rPrChange w:id="2277" w:author="瑋婷 徐" w:date="2025-01-03T17:52:00Z" w16du:dateUtc="2025-01-03T09:52:00Z">
                    <w:rPr>
                      <w:rFonts w:ascii="Times New Roman" w:eastAsia="標楷體" w:hAnsi="Times New Roman" w:cs="Times New Roman"/>
                      <w:color w:val="000000"/>
                    </w:rPr>
                  </w:rPrChange>
                </w:rPr>
                <w:t>b</w:t>
              </w:r>
            </w:ins>
            <w:ins w:id="2278" w:author="瑋婷 徐" w:date="2025-01-03T17:37:00Z" w16du:dateUtc="2025-01-03T09:37:00Z">
              <w:r w:rsidRPr="00287E72">
                <w:rPr>
                  <w:rFonts w:ascii="Times New Roman" w:eastAsia="標楷體" w:hAnsi="Times New Roman" w:cs="Times New Roman"/>
                  <w:color w:val="000000"/>
                </w:rPr>
                <w:t>、孫嘉祥、林俊佑</w:t>
              </w:r>
              <w:r w:rsidRPr="00287E72">
                <w:rPr>
                  <w:rFonts w:ascii="Times New Roman" w:eastAsia="標楷體" w:hAnsi="Times New Roman" w:cs="Times New Roman"/>
                  <w:color w:val="000000"/>
                </w:rPr>
                <w:t xml:space="preserve"> // </w:t>
              </w:r>
              <w:r w:rsidRPr="00287E72">
                <w:rPr>
                  <w:rFonts w:ascii="Times New Roman" w:eastAsia="標楷體" w:hAnsi="Times New Roman" w:cs="Times New Roman"/>
                  <w:color w:val="000000"/>
                </w:rPr>
                <w:t>陳科綬</w:t>
              </w:r>
            </w:ins>
            <w:ins w:id="2279" w:author="瑋婷 徐" w:date="2025-01-03T17:51:00Z" w16du:dateUtc="2025-01-03T09:51:00Z">
              <w:r>
                <w:rPr>
                  <w:rFonts w:ascii="Times New Roman" w:eastAsia="標楷體" w:hAnsi="Times New Roman" w:cs="Times New Roman" w:hint="eastAsia"/>
                  <w:color w:val="000000"/>
                </w:rPr>
                <w:t>b</w:t>
              </w:r>
            </w:ins>
            <w:ins w:id="2280" w:author="瑋婷 徐" w:date="2025-01-03T17:37:00Z" w16du:dateUtc="2025-01-03T09:37:00Z">
              <w:r w:rsidRPr="00287E72">
                <w:rPr>
                  <w:rFonts w:ascii="Times New Roman" w:eastAsia="標楷體" w:hAnsi="Times New Roman" w:cs="Times New Roman"/>
                  <w:color w:val="000000"/>
                </w:rPr>
                <w:t>、簡錕榮、林俊佑、張若鼎</w:t>
              </w:r>
            </w:ins>
          </w:p>
        </w:tc>
      </w:tr>
      <w:tr w:rsidR="00287E72" w14:paraId="05025E73" w14:textId="77777777" w:rsidTr="00741331">
        <w:tblPrEx>
          <w:tblPrExChange w:id="2281"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282" w:author="瑋婷 徐" w:date="2025-01-03T17:37:00Z"/>
          <w:trPrChange w:id="2283" w:author="瑋婷 徐" w:date="2025-01-03T17:52:00Z" w16du:dateUtc="2025-01-03T09:52:00Z">
            <w:trPr>
              <w:gridBefore w:val="1"/>
              <w:trHeight w:val="396"/>
            </w:trPr>
          </w:trPrChange>
        </w:trPr>
        <w:tc>
          <w:tcPr>
            <w:tcW w:w="846" w:type="dxa"/>
            <w:vAlign w:val="center"/>
            <w:tcPrChange w:id="2284" w:author="瑋婷 徐" w:date="2025-01-03T17:52:00Z" w16du:dateUtc="2025-01-03T09:52:00Z">
              <w:tcPr>
                <w:tcW w:w="846" w:type="dxa"/>
                <w:gridSpan w:val="2"/>
                <w:tcBorders>
                  <w:top w:val="nil"/>
                  <w:bottom w:val="nil"/>
                  <w:right w:val="nil"/>
                </w:tcBorders>
                <w:vAlign w:val="center"/>
              </w:tcPr>
            </w:tcPrChange>
          </w:tcPr>
          <w:p w14:paraId="5FCB4A2C"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285" w:author="瑋婷 徐" w:date="2025-01-03T17:37:00Z" w16du:dateUtc="2025-01-03T09:37:00Z"/>
                <w:rFonts w:ascii="Times New Roman" w:eastAsia="標楷體" w:hAnsi="Times New Roman" w:cs="Times New Roman"/>
                <w:color w:val="000000"/>
              </w:rPr>
              <w:pPrChange w:id="2286"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87" w:author="瑋婷 徐" w:date="2025-01-03T17:37:00Z" w16du:dateUtc="2025-01-03T09:37:00Z">
              <w:r w:rsidRPr="00287E72">
                <w:rPr>
                  <w:rFonts w:ascii="Times New Roman" w:eastAsia="標楷體" w:hAnsi="Times New Roman" w:cs="Times New Roman"/>
                  <w:color w:val="000000"/>
                </w:rPr>
                <w:t>23</w:t>
              </w:r>
            </w:ins>
          </w:p>
        </w:tc>
        <w:tc>
          <w:tcPr>
            <w:tcW w:w="1701" w:type="dxa"/>
            <w:vAlign w:val="center"/>
            <w:tcPrChange w:id="2288" w:author="瑋婷 徐" w:date="2025-01-03T17:52:00Z" w16du:dateUtc="2025-01-03T09:52:00Z">
              <w:tcPr>
                <w:tcW w:w="1701" w:type="dxa"/>
                <w:gridSpan w:val="2"/>
                <w:tcBorders>
                  <w:top w:val="nil"/>
                  <w:left w:val="nil"/>
                  <w:bottom w:val="nil"/>
                  <w:right w:val="nil"/>
                </w:tcBorders>
                <w:vAlign w:val="center"/>
              </w:tcPr>
            </w:tcPrChange>
          </w:tcPr>
          <w:p w14:paraId="14E95C9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289" w:author="瑋婷 徐" w:date="2025-01-03T17:37:00Z" w16du:dateUtc="2025-01-03T09:37:00Z"/>
                <w:rFonts w:ascii="Times New Roman" w:eastAsia="標楷體" w:hAnsi="Times New Roman" w:cs="Times New Roman"/>
                <w:color w:val="000000"/>
              </w:rPr>
              <w:pPrChange w:id="2290"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91" w:author="瑋婷 徐" w:date="2025-01-03T17:37:00Z" w16du:dateUtc="2025-01-03T09:37:00Z">
              <w:r w:rsidRPr="00287E72">
                <w:rPr>
                  <w:rFonts w:ascii="Times New Roman" w:eastAsia="標楷體" w:hAnsi="Times New Roman" w:cs="Times New Roman"/>
                  <w:color w:val="000000"/>
                </w:rPr>
                <w:t>MB-D14-06</w:t>
              </w:r>
            </w:ins>
          </w:p>
        </w:tc>
        <w:tc>
          <w:tcPr>
            <w:tcW w:w="3123" w:type="dxa"/>
            <w:vAlign w:val="center"/>
            <w:tcPrChange w:id="2292" w:author="瑋婷 徐" w:date="2025-01-03T17:52:00Z" w16du:dateUtc="2025-01-03T09:52:00Z">
              <w:tcPr>
                <w:tcW w:w="4252" w:type="dxa"/>
                <w:gridSpan w:val="3"/>
                <w:tcBorders>
                  <w:top w:val="nil"/>
                  <w:left w:val="nil"/>
                  <w:bottom w:val="nil"/>
                  <w:right w:val="nil"/>
                </w:tcBorders>
                <w:vAlign w:val="center"/>
              </w:tcPr>
            </w:tcPrChange>
          </w:tcPr>
          <w:p w14:paraId="5791E83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293" w:author="瑋婷 徐" w:date="2025-01-03T17:37:00Z" w16du:dateUtc="2025-01-03T09:37:00Z"/>
                <w:rFonts w:ascii="Times New Roman" w:eastAsia="標楷體" w:hAnsi="Times New Roman" w:cs="Times New Roman"/>
                <w:color w:val="000000"/>
              </w:rPr>
              <w:pPrChange w:id="2294"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95" w:author="瑋婷 徐" w:date="2025-01-03T17:37:00Z" w16du:dateUtc="2025-01-03T09:37:00Z">
              <w:r w:rsidRPr="00287E72">
                <w:rPr>
                  <w:rFonts w:ascii="Times New Roman" w:eastAsia="標楷體" w:hAnsi="Times New Roman" w:cs="Times New Roman"/>
                  <w:color w:val="000000"/>
                </w:rPr>
                <w:t>巒大</w:t>
              </w:r>
              <w:r w:rsidRPr="00287E72">
                <w:rPr>
                  <w:rFonts w:ascii="Times New Roman" w:eastAsia="標楷體" w:hAnsi="Times New Roman" w:cs="Times New Roman"/>
                  <w:color w:val="000000"/>
                </w:rPr>
                <w:t>58</w:t>
              </w:r>
              <w:r w:rsidRPr="00287E72">
                <w:rPr>
                  <w:rFonts w:ascii="Times New Roman" w:eastAsia="標楷體" w:hAnsi="Times New Roman" w:cs="Times New Roman"/>
                  <w:color w:val="000000"/>
                </w:rPr>
                <w:t>林班</w:t>
              </w:r>
            </w:ins>
          </w:p>
        </w:tc>
        <w:tc>
          <w:tcPr>
            <w:tcW w:w="8278" w:type="dxa"/>
            <w:vAlign w:val="center"/>
            <w:tcPrChange w:id="2296" w:author="瑋婷 徐" w:date="2025-01-03T17:52:00Z" w16du:dateUtc="2025-01-03T09:52:00Z">
              <w:tcPr>
                <w:tcW w:w="7149" w:type="dxa"/>
                <w:gridSpan w:val="2"/>
                <w:tcBorders>
                  <w:top w:val="nil"/>
                  <w:left w:val="nil"/>
                  <w:bottom w:val="nil"/>
                </w:tcBorders>
                <w:vAlign w:val="center"/>
              </w:tcPr>
            </w:tcPrChange>
          </w:tcPr>
          <w:p w14:paraId="138589C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297" w:author="瑋婷 徐" w:date="2025-01-03T17:37:00Z" w16du:dateUtc="2025-01-03T09:37:00Z"/>
                <w:rFonts w:ascii="Times New Roman" w:eastAsia="標楷體" w:hAnsi="Times New Roman" w:cs="Times New Roman"/>
                <w:color w:val="000000"/>
              </w:rPr>
              <w:pPrChange w:id="2298"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299" w:author="瑋婷 徐" w:date="2025-01-03T17:37:00Z" w16du:dateUtc="2025-01-03T09:37:00Z">
              <w:r w:rsidRPr="00287E72">
                <w:rPr>
                  <w:rFonts w:ascii="Times New Roman" w:eastAsia="標楷體" w:hAnsi="Times New Roman" w:cs="Times New Roman"/>
                  <w:color w:val="000000"/>
                </w:rPr>
                <w:t>郭智筌、楊瀚晴</w:t>
              </w:r>
            </w:ins>
          </w:p>
        </w:tc>
      </w:tr>
      <w:tr w:rsidR="00287E72" w14:paraId="47528A78" w14:textId="77777777" w:rsidTr="00741331">
        <w:tblPrEx>
          <w:tblPrExChange w:id="2300"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301" w:author="瑋婷 徐" w:date="2025-01-03T17:37:00Z"/>
          <w:trPrChange w:id="2302" w:author="瑋婷 徐" w:date="2025-01-03T17:52:00Z" w16du:dateUtc="2025-01-03T09:52:00Z">
            <w:trPr>
              <w:gridBefore w:val="1"/>
              <w:trHeight w:val="396"/>
            </w:trPr>
          </w:trPrChange>
        </w:trPr>
        <w:tc>
          <w:tcPr>
            <w:tcW w:w="846" w:type="dxa"/>
            <w:vAlign w:val="center"/>
            <w:tcPrChange w:id="2303" w:author="瑋婷 徐" w:date="2025-01-03T17:52:00Z" w16du:dateUtc="2025-01-03T09:52:00Z">
              <w:tcPr>
                <w:tcW w:w="846" w:type="dxa"/>
                <w:gridSpan w:val="2"/>
                <w:tcBorders>
                  <w:top w:val="nil"/>
                  <w:bottom w:val="nil"/>
                  <w:right w:val="nil"/>
                </w:tcBorders>
                <w:vAlign w:val="center"/>
              </w:tcPr>
            </w:tcPrChange>
          </w:tcPr>
          <w:p w14:paraId="46EE1122"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304" w:author="瑋婷 徐" w:date="2025-01-03T17:37:00Z" w16du:dateUtc="2025-01-03T09:37:00Z"/>
                <w:rFonts w:ascii="Times New Roman" w:eastAsia="標楷體" w:hAnsi="Times New Roman" w:cs="Times New Roman"/>
                <w:color w:val="000000"/>
              </w:rPr>
              <w:pPrChange w:id="2305"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306" w:author="瑋婷 徐" w:date="2025-01-03T17:37:00Z" w16du:dateUtc="2025-01-03T09:37:00Z">
              <w:r w:rsidRPr="00287E72">
                <w:rPr>
                  <w:rFonts w:ascii="Times New Roman" w:eastAsia="標楷體" w:hAnsi="Times New Roman" w:cs="Times New Roman"/>
                  <w:color w:val="000000"/>
                </w:rPr>
                <w:t>24</w:t>
              </w:r>
            </w:ins>
          </w:p>
        </w:tc>
        <w:tc>
          <w:tcPr>
            <w:tcW w:w="1701" w:type="dxa"/>
            <w:vAlign w:val="center"/>
            <w:tcPrChange w:id="2307" w:author="瑋婷 徐" w:date="2025-01-03T17:52:00Z" w16du:dateUtc="2025-01-03T09:52:00Z">
              <w:tcPr>
                <w:tcW w:w="1701" w:type="dxa"/>
                <w:gridSpan w:val="2"/>
                <w:tcBorders>
                  <w:top w:val="nil"/>
                  <w:left w:val="nil"/>
                  <w:bottom w:val="nil"/>
                  <w:right w:val="nil"/>
                </w:tcBorders>
                <w:vAlign w:val="center"/>
              </w:tcPr>
            </w:tcPrChange>
          </w:tcPr>
          <w:p w14:paraId="3614176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308" w:author="瑋婷 徐" w:date="2025-01-03T17:37:00Z" w16du:dateUtc="2025-01-03T09:37:00Z"/>
                <w:rFonts w:ascii="Times New Roman" w:eastAsia="標楷體" w:hAnsi="Times New Roman" w:cs="Times New Roman"/>
                <w:color w:val="000000"/>
              </w:rPr>
              <w:pPrChange w:id="2309"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310" w:author="瑋婷 徐" w:date="2025-01-03T17:37:00Z" w16du:dateUtc="2025-01-03T09:37:00Z">
              <w:r w:rsidRPr="00287E72">
                <w:rPr>
                  <w:rFonts w:ascii="Times New Roman" w:eastAsia="標楷體" w:hAnsi="Times New Roman" w:cs="Times New Roman"/>
                  <w:color w:val="000000"/>
                </w:rPr>
                <w:t>MB-D15-06</w:t>
              </w:r>
            </w:ins>
          </w:p>
        </w:tc>
        <w:tc>
          <w:tcPr>
            <w:tcW w:w="3123" w:type="dxa"/>
            <w:vAlign w:val="center"/>
            <w:tcPrChange w:id="2311" w:author="瑋婷 徐" w:date="2025-01-03T17:52:00Z" w16du:dateUtc="2025-01-03T09:52:00Z">
              <w:tcPr>
                <w:tcW w:w="4252" w:type="dxa"/>
                <w:gridSpan w:val="3"/>
                <w:tcBorders>
                  <w:top w:val="nil"/>
                  <w:left w:val="nil"/>
                  <w:bottom w:val="nil"/>
                  <w:right w:val="nil"/>
                </w:tcBorders>
                <w:vAlign w:val="center"/>
              </w:tcPr>
            </w:tcPrChange>
          </w:tcPr>
          <w:p w14:paraId="3BD279EC"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312" w:author="瑋婷 徐" w:date="2025-01-03T17:37:00Z" w16du:dateUtc="2025-01-03T09:37:00Z"/>
                <w:rFonts w:ascii="Times New Roman" w:eastAsia="標楷體" w:hAnsi="Times New Roman" w:cs="Times New Roman"/>
                <w:color w:val="000000"/>
              </w:rPr>
              <w:pPrChange w:id="2313"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314" w:author="瑋婷 徐" w:date="2025-01-03T17:37:00Z" w16du:dateUtc="2025-01-03T09:37:00Z">
              <w:r w:rsidRPr="00287E72">
                <w:rPr>
                  <w:rFonts w:ascii="Times New Roman" w:eastAsia="標楷體" w:hAnsi="Times New Roman" w:cs="Times New Roman"/>
                  <w:color w:val="000000"/>
                </w:rPr>
                <w:t>巒大</w:t>
              </w:r>
              <w:r w:rsidRPr="00287E72">
                <w:rPr>
                  <w:rFonts w:ascii="Times New Roman" w:eastAsia="標楷體" w:hAnsi="Times New Roman" w:cs="Times New Roman"/>
                  <w:color w:val="000000"/>
                </w:rPr>
                <w:t>89</w:t>
              </w:r>
              <w:r w:rsidRPr="00287E72">
                <w:rPr>
                  <w:rFonts w:ascii="Times New Roman" w:eastAsia="標楷體" w:hAnsi="Times New Roman" w:cs="Times New Roman"/>
                  <w:color w:val="000000"/>
                </w:rPr>
                <w:t>林班</w:t>
              </w:r>
            </w:ins>
          </w:p>
        </w:tc>
        <w:tc>
          <w:tcPr>
            <w:tcW w:w="8278" w:type="dxa"/>
            <w:vAlign w:val="center"/>
            <w:tcPrChange w:id="2315" w:author="瑋婷 徐" w:date="2025-01-03T17:52:00Z" w16du:dateUtc="2025-01-03T09:52:00Z">
              <w:tcPr>
                <w:tcW w:w="7149" w:type="dxa"/>
                <w:gridSpan w:val="2"/>
                <w:tcBorders>
                  <w:top w:val="nil"/>
                  <w:left w:val="nil"/>
                  <w:bottom w:val="nil"/>
                </w:tcBorders>
                <w:vAlign w:val="center"/>
              </w:tcPr>
            </w:tcPrChange>
          </w:tcPr>
          <w:p w14:paraId="149C32B8" w14:textId="108FA065"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316" w:author="瑋婷 徐" w:date="2025-01-03T17:37:00Z" w16du:dateUtc="2025-01-03T09:37:00Z"/>
                <w:rFonts w:ascii="Times New Roman" w:eastAsia="標楷體" w:hAnsi="Times New Roman" w:cs="Times New Roman"/>
                <w:color w:val="000000"/>
              </w:rPr>
              <w:pPrChange w:id="2317"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318" w:author="瑋婷 徐" w:date="2025-01-03T17:37:00Z" w16du:dateUtc="2025-01-03T09:37:00Z">
              <w:r w:rsidRPr="00287E72">
                <w:rPr>
                  <w:rFonts w:ascii="Times New Roman" w:eastAsia="標楷體" w:hAnsi="Times New Roman" w:cs="Times New Roman"/>
                  <w:color w:val="000000"/>
                </w:rPr>
                <w:t>陳科綬</w:t>
              </w:r>
            </w:ins>
            <w:ins w:id="2319" w:author="瑋婷 徐" w:date="2025-01-03T17:51:00Z" w16du:dateUtc="2025-01-03T09:51:00Z">
              <w:r w:rsidRPr="00741331">
                <w:rPr>
                  <w:rFonts w:ascii="Times New Roman" w:eastAsia="標楷體" w:hAnsi="Times New Roman" w:cs="Times New Roman"/>
                  <w:color w:val="000000"/>
                  <w:vertAlign w:val="superscript"/>
                  <w:rPrChange w:id="2320" w:author="瑋婷 徐" w:date="2025-01-03T17:52:00Z" w16du:dateUtc="2025-01-03T09:52:00Z">
                    <w:rPr>
                      <w:rFonts w:ascii="Times New Roman" w:eastAsia="標楷體" w:hAnsi="Times New Roman" w:cs="Times New Roman"/>
                      <w:color w:val="000000"/>
                    </w:rPr>
                  </w:rPrChange>
                </w:rPr>
                <w:t>b</w:t>
              </w:r>
            </w:ins>
            <w:ins w:id="2321" w:author="瑋婷 徐" w:date="2025-01-03T17:37:00Z" w16du:dateUtc="2025-01-03T09:37:00Z">
              <w:r w:rsidRPr="00287E72">
                <w:rPr>
                  <w:rFonts w:ascii="Times New Roman" w:eastAsia="標楷體" w:hAnsi="Times New Roman" w:cs="Times New Roman"/>
                  <w:color w:val="000000"/>
                </w:rPr>
                <w:t>、薛美雪</w:t>
              </w:r>
            </w:ins>
            <w:ins w:id="2322" w:author="瑋婷 徐" w:date="2025-01-03T17:51:00Z" w16du:dateUtc="2025-01-03T09:51:00Z">
              <w:r w:rsidRPr="00741331">
                <w:rPr>
                  <w:rFonts w:ascii="Times New Roman" w:eastAsia="標楷體" w:hAnsi="Times New Roman" w:cs="Times New Roman"/>
                  <w:color w:val="000000"/>
                  <w:vertAlign w:val="superscript"/>
                  <w:rPrChange w:id="2323" w:author="瑋婷 徐" w:date="2025-01-03T17:52:00Z" w16du:dateUtc="2025-01-03T09:52:00Z">
                    <w:rPr>
                      <w:rFonts w:ascii="Times New Roman" w:eastAsia="標楷體" w:hAnsi="Times New Roman" w:cs="Times New Roman"/>
                      <w:color w:val="000000"/>
                    </w:rPr>
                  </w:rPrChange>
                </w:rPr>
                <w:t>b</w:t>
              </w:r>
            </w:ins>
            <w:ins w:id="2324" w:author="瑋婷 徐" w:date="2025-01-03T17:37:00Z" w16du:dateUtc="2025-01-03T09:37:00Z">
              <w:r w:rsidRPr="00287E72">
                <w:rPr>
                  <w:rFonts w:ascii="Times New Roman" w:eastAsia="標楷體" w:hAnsi="Times New Roman" w:cs="Times New Roman"/>
                  <w:color w:val="000000"/>
                </w:rPr>
                <w:t>、官奕囷</w:t>
              </w:r>
            </w:ins>
            <w:ins w:id="2325" w:author="瑋婷 徐" w:date="2025-01-03T17:51:00Z" w16du:dateUtc="2025-01-03T09:51:00Z">
              <w:r w:rsidRPr="00741331">
                <w:rPr>
                  <w:rFonts w:ascii="Times New Roman" w:eastAsia="標楷體" w:hAnsi="Times New Roman" w:cs="Times New Roman"/>
                  <w:color w:val="000000"/>
                  <w:vertAlign w:val="superscript"/>
                  <w:rPrChange w:id="2326" w:author="瑋婷 徐" w:date="2025-01-03T17:52:00Z" w16du:dateUtc="2025-01-03T09:52:00Z">
                    <w:rPr>
                      <w:rFonts w:ascii="Times New Roman" w:eastAsia="標楷體" w:hAnsi="Times New Roman" w:cs="Times New Roman"/>
                      <w:color w:val="000000"/>
                    </w:rPr>
                  </w:rPrChange>
                </w:rPr>
                <w:t>b</w:t>
              </w:r>
            </w:ins>
            <w:ins w:id="2327" w:author="瑋婷 徐" w:date="2025-01-03T17:37:00Z" w16du:dateUtc="2025-01-03T09:37:00Z">
              <w:r w:rsidRPr="00287E72">
                <w:rPr>
                  <w:rFonts w:ascii="Times New Roman" w:eastAsia="標楷體" w:hAnsi="Times New Roman" w:cs="Times New Roman"/>
                  <w:color w:val="000000"/>
                </w:rPr>
                <w:t xml:space="preserve"> // </w:t>
              </w:r>
              <w:r w:rsidRPr="00287E72">
                <w:rPr>
                  <w:rFonts w:ascii="Times New Roman" w:eastAsia="標楷體" w:hAnsi="Times New Roman" w:cs="Times New Roman"/>
                  <w:color w:val="000000"/>
                </w:rPr>
                <w:t>陳科綬</w:t>
              </w:r>
            </w:ins>
            <w:ins w:id="2328" w:author="瑋婷 徐" w:date="2025-01-03T17:51:00Z" w16du:dateUtc="2025-01-03T09:51:00Z">
              <w:r w:rsidRPr="00741331">
                <w:rPr>
                  <w:rFonts w:ascii="Times New Roman" w:eastAsia="標楷體" w:hAnsi="Times New Roman" w:cs="Times New Roman"/>
                  <w:color w:val="000000"/>
                  <w:vertAlign w:val="superscript"/>
                  <w:rPrChange w:id="2329" w:author="瑋婷 徐" w:date="2025-01-03T17:51:00Z" w16du:dateUtc="2025-01-03T09:51:00Z">
                    <w:rPr>
                      <w:rFonts w:ascii="Times New Roman" w:eastAsia="標楷體" w:hAnsi="Times New Roman" w:cs="Times New Roman"/>
                      <w:color w:val="000000"/>
                    </w:rPr>
                  </w:rPrChange>
                </w:rPr>
                <w:t>b</w:t>
              </w:r>
            </w:ins>
            <w:ins w:id="2330" w:author="瑋婷 徐" w:date="2025-01-03T17:37:00Z" w16du:dateUtc="2025-01-03T09:37:00Z">
              <w:r w:rsidRPr="00287E72">
                <w:rPr>
                  <w:rFonts w:ascii="Times New Roman" w:eastAsia="標楷體" w:hAnsi="Times New Roman" w:cs="Times New Roman"/>
                  <w:color w:val="000000"/>
                </w:rPr>
                <w:t>、薛美雪</w:t>
              </w:r>
            </w:ins>
            <w:ins w:id="2331" w:author="瑋婷 徐" w:date="2025-01-03T17:51:00Z" w16du:dateUtc="2025-01-03T09:51:00Z">
              <w:r w:rsidRPr="00741331">
                <w:rPr>
                  <w:rFonts w:ascii="Times New Roman" w:eastAsia="標楷體" w:hAnsi="Times New Roman" w:cs="Times New Roman"/>
                  <w:color w:val="000000"/>
                  <w:vertAlign w:val="superscript"/>
                  <w:rPrChange w:id="2332" w:author="瑋婷 徐" w:date="2025-01-03T17:51:00Z" w16du:dateUtc="2025-01-03T09:51:00Z">
                    <w:rPr>
                      <w:rFonts w:ascii="Times New Roman" w:eastAsia="標楷體" w:hAnsi="Times New Roman" w:cs="Times New Roman"/>
                      <w:color w:val="000000"/>
                    </w:rPr>
                  </w:rPrChange>
                </w:rPr>
                <w:t>b</w:t>
              </w:r>
            </w:ins>
            <w:ins w:id="2333" w:author="瑋婷 徐" w:date="2025-01-03T17:37:00Z" w16du:dateUtc="2025-01-03T09:37:00Z">
              <w:r w:rsidRPr="00287E72">
                <w:rPr>
                  <w:rFonts w:ascii="Times New Roman" w:eastAsia="標楷體" w:hAnsi="Times New Roman" w:cs="Times New Roman"/>
                  <w:color w:val="000000"/>
                </w:rPr>
                <w:t>、官奕囷</w:t>
              </w:r>
            </w:ins>
            <w:ins w:id="2334" w:author="瑋婷 徐" w:date="2025-01-03T17:51:00Z" w16du:dateUtc="2025-01-03T09:51:00Z">
              <w:r w:rsidRPr="00741331">
                <w:rPr>
                  <w:rFonts w:ascii="Times New Roman" w:eastAsia="標楷體" w:hAnsi="Times New Roman" w:cs="Times New Roman"/>
                  <w:color w:val="000000"/>
                  <w:vertAlign w:val="superscript"/>
                  <w:rPrChange w:id="2335" w:author="瑋婷 徐" w:date="2025-01-03T17:51:00Z" w16du:dateUtc="2025-01-03T09:51:00Z">
                    <w:rPr>
                      <w:rFonts w:ascii="Times New Roman" w:eastAsia="標楷體" w:hAnsi="Times New Roman" w:cs="Times New Roman"/>
                      <w:color w:val="000000"/>
                    </w:rPr>
                  </w:rPrChange>
                </w:rPr>
                <w:t>b</w:t>
              </w:r>
            </w:ins>
            <w:ins w:id="2336" w:author="瑋婷 徐" w:date="2025-01-03T17:37:00Z" w16du:dateUtc="2025-01-03T09:37:00Z">
              <w:r w:rsidRPr="00287E72">
                <w:rPr>
                  <w:rFonts w:ascii="Times New Roman" w:eastAsia="標楷體" w:hAnsi="Times New Roman" w:cs="Times New Roman"/>
                  <w:color w:val="000000"/>
                </w:rPr>
                <w:t>、廖美鳳</w:t>
              </w:r>
            </w:ins>
            <w:ins w:id="2337" w:author="瑋婷 徐" w:date="2025-01-03T17:51:00Z" w16du:dateUtc="2025-01-03T09:51:00Z">
              <w:r w:rsidRPr="00741331">
                <w:rPr>
                  <w:rFonts w:ascii="Times New Roman" w:eastAsia="標楷體" w:hAnsi="Times New Roman" w:cs="Times New Roman"/>
                  <w:color w:val="000000"/>
                  <w:vertAlign w:val="superscript"/>
                  <w:rPrChange w:id="2338" w:author="瑋婷 徐" w:date="2025-01-03T17:51:00Z" w16du:dateUtc="2025-01-03T09:51:00Z">
                    <w:rPr>
                      <w:rFonts w:ascii="Times New Roman" w:eastAsia="標楷體" w:hAnsi="Times New Roman" w:cs="Times New Roman"/>
                      <w:color w:val="000000"/>
                    </w:rPr>
                  </w:rPrChange>
                </w:rPr>
                <w:t>b</w:t>
              </w:r>
            </w:ins>
          </w:p>
        </w:tc>
      </w:tr>
      <w:tr w:rsidR="00287E72" w14:paraId="4C523F23" w14:textId="77777777" w:rsidTr="00741331">
        <w:tblPrEx>
          <w:tblPrExChange w:id="2339"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340" w:author="瑋婷 徐" w:date="2025-01-03T17:37:00Z"/>
          <w:trPrChange w:id="2341" w:author="瑋婷 徐" w:date="2025-01-03T17:52:00Z" w16du:dateUtc="2025-01-03T09:52:00Z">
            <w:trPr>
              <w:gridBefore w:val="1"/>
              <w:trHeight w:val="396"/>
            </w:trPr>
          </w:trPrChange>
        </w:trPr>
        <w:tc>
          <w:tcPr>
            <w:tcW w:w="846" w:type="dxa"/>
            <w:vAlign w:val="center"/>
            <w:tcPrChange w:id="2342" w:author="瑋婷 徐" w:date="2025-01-03T17:52:00Z" w16du:dateUtc="2025-01-03T09:52:00Z">
              <w:tcPr>
                <w:tcW w:w="846" w:type="dxa"/>
                <w:gridSpan w:val="2"/>
                <w:tcBorders>
                  <w:top w:val="nil"/>
                  <w:bottom w:val="nil"/>
                  <w:right w:val="nil"/>
                </w:tcBorders>
                <w:vAlign w:val="center"/>
              </w:tcPr>
            </w:tcPrChange>
          </w:tcPr>
          <w:p w14:paraId="4496FE54"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343" w:author="瑋婷 徐" w:date="2025-01-03T17:37:00Z" w16du:dateUtc="2025-01-03T09:37:00Z"/>
                <w:rFonts w:ascii="Times New Roman" w:eastAsia="標楷體" w:hAnsi="Times New Roman" w:cs="Times New Roman"/>
                <w:color w:val="000000"/>
              </w:rPr>
              <w:pPrChange w:id="2344"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345" w:author="瑋婷 徐" w:date="2025-01-03T17:37:00Z" w16du:dateUtc="2025-01-03T09:37:00Z">
              <w:r w:rsidRPr="00287E72">
                <w:rPr>
                  <w:rFonts w:ascii="Times New Roman" w:eastAsia="標楷體" w:hAnsi="Times New Roman" w:cs="Times New Roman"/>
                  <w:color w:val="000000"/>
                </w:rPr>
                <w:t>25</w:t>
              </w:r>
            </w:ins>
          </w:p>
        </w:tc>
        <w:tc>
          <w:tcPr>
            <w:tcW w:w="1701" w:type="dxa"/>
            <w:vAlign w:val="center"/>
            <w:tcPrChange w:id="2346" w:author="瑋婷 徐" w:date="2025-01-03T17:52:00Z" w16du:dateUtc="2025-01-03T09:52:00Z">
              <w:tcPr>
                <w:tcW w:w="1701" w:type="dxa"/>
                <w:gridSpan w:val="2"/>
                <w:tcBorders>
                  <w:top w:val="nil"/>
                  <w:left w:val="nil"/>
                  <w:bottom w:val="nil"/>
                  <w:right w:val="nil"/>
                </w:tcBorders>
                <w:vAlign w:val="center"/>
              </w:tcPr>
            </w:tcPrChange>
          </w:tcPr>
          <w:p w14:paraId="6FA7A31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347" w:author="瑋婷 徐" w:date="2025-01-03T17:37:00Z" w16du:dateUtc="2025-01-03T09:37:00Z"/>
                <w:rFonts w:ascii="Times New Roman" w:eastAsia="標楷體" w:hAnsi="Times New Roman" w:cs="Times New Roman"/>
                <w:color w:val="000000"/>
              </w:rPr>
              <w:pPrChange w:id="2348"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349" w:author="瑋婷 徐" w:date="2025-01-03T17:37:00Z" w16du:dateUtc="2025-01-03T09:37:00Z">
              <w:r w:rsidRPr="00287E72">
                <w:rPr>
                  <w:rFonts w:ascii="Times New Roman" w:eastAsia="標楷體" w:hAnsi="Times New Roman" w:cs="Times New Roman"/>
                  <w:color w:val="000000"/>
                </w:rPr>
                <w:t>MB-D16-08</w:t>
              </w:r>
            </w:ins>
          </w:p>
        </w:tc>
        <w:tc>
          <w:tcPr>
            <w:tcW w:w="3123" w:type="dxa"/>
            <w:vAlign w:val="center"/>
            <w:tcPrChange w:id="2350" w:author="瑋婷 徐" w:date="2025-01-03T17:52:00Z" w16du:dateUtc="2025-01-03T09:52:00Z">
              <w:tcPr>
                <w:tcW w:w="4252" w:type="dxa"/>
                <w:gridSpan w:val="3"/>
                <w:tcBorders>
                  <w:top w:val="nil"/>
                  <w:left w:val="nil"/>
                  <w:bottom w:val="nil"/>
                  <w:right w:val="nil"/>
                </w:tcBorders>
                <w:vAlign w:val="center"/>
              </w:tcPr>
            </w:tcPrChange>
          </w:tcPr>
          <w:p w14:paraId="0D28D3F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351" w:author="瑋婷 徐" w:date="2025-01-03T17:37:00Z" w16du:dateUtc="2025-01-03T09:37:00Z"/>
                <w:rFonts w:ascii="Times New Roman" w:eastAsia="標楷體" w:hAnsi="Times New Roman" w:cs="Times New Roman"/>
                <w:color w:val="000000"/>
              </w:rPr>
              <w:pPrChange w:id="2352"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353" w:author="瑋婷 徐" w:date="2025-01-03T17:37:00Z" w16du:dateUtc="2025-01-03T09:37:00Z">
              <w:r w:rsidRPr="00287E72">
                <w:rPr>
                  <w:rFonts w:ascii="Times New Roman" w:eastAsia="標楷體" w:hAnsi="Times New Roman" w:cs="Times New Roman"/>
                  <w:color w:val="000000"/>
                </w:rPr>
                <w:t>長興林道</w:t>
              </w:r>
              <w:r w:rsidRPr="00287E72">
                <w:rPr>
                  <w:rFonts w:ascii="Times New Roman" w:eastAsia="標楷體" w:hAnsi="Times New Roman" w:cs="Times New Roman"/>
                  <w:color w:val="000000"/>
                </w:rPr>
                <w:t>7K</w:t>
              </w:r>
            </w:ins>
          </w:p>
        </w:tc>
        <w:tc>
          <w:tcPr>
            <w:tcW w:w="8278" w:type="dxa"/>
            <w:vAlign w:val="center"/>
            <w:tcPrChange w:id="2354" w:author="瑋婷 徐" w:date="2025-01-03T17:52:00Z" w16du:dateUtc="2025-01-03T09:52:00Z">
              <w:tcPr>
                <w:tcW w:w="7149" w:type="dxa"/>
                <w:gridSpan w:val="2"/>
                <w:tcBorders>
                  <w:top w:val="nil"/>
                  <w:left w:val="nil"/>
                  <w:bottom w:val="nil"/>
                </w:tcBorders>
                <w:vAlign w:val="center"/>
              </w:tcPr>
            </w:tcPrChange>
          </w:tcPr>
          <w:p w14:paraId="72589B7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355" w:author="瑋婷 徐" w:date="2025-01-03T17:37:00Z" w16du:dateUtc="2025-01-03T09:37:00Z"/>
                <w:rFonts w:ascii="Times New Roman" w:eastAsia="標楷體" w:hAnsi="Times New Roman" w:cs="Times New Roman"/>
                <w:color w:val="000000"/>
              </w:rPr>
              <w:pPrChange w:id="2356"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357" w:author="瑋婷 徐" w:date="2025-01-03T17:37:00Z" w16du:dateUtc="2025-01-03T09:37:00Z">
              <w:r w:rsidRPr="00287E72">
                <w:rPr>
                  <w:rFonts w:ascii="Times New Roman" w:eastAsia="標楷體" w:hAnsi="Times New Roman" w:cs="Times New Roman"/>
                  <w:color w:val="000000"/>
                </w:rPr>
                <w:t>曾崇綸、林常存</w:t>
              </w:r>
            </w:ins>
          </w:p>
        </w:tc>
      </w:tr>
      <w:tr w:rsidR="00287E72" w14:paraId="18D649C5" w14:textId="77777777" w:rsidTr="00741331">
        <w:tblPrEx>
          <w:tblPrExChange w:id="2358"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359" w:author="瑋婷 徐" w:date="2025-01-03T17:37:00Z"/>
          <w:trPrChange w:id="2360" w:author="瑋婷 徐" w:date="2025-01-03T17:52:00Z" w16du:dateUtc="2025-01-03T09:52:00Z">
            <w:trPr>
              <w:gridBefore w:val="1"/>
              <w:trHeight w:val="396"/>
            </w:trPr>
          </w:trPrChange>
        </w:trPr>
        <w:tc>
          <w:tcPr>
            <w:tcW w:w="846" w:type="dxa"/>
            <w:vAlign w:val="center"/>
            <w:tcPrChange w:id="2361" w:author="瑋婷 徐" w:date="2025-01-03T17:52:00Z" w16du:dateUtc="2025-01-03T09:52:00Z">
              <w:tcPr>
                <w:tcW w:w="846" w:type="dxa"/>
                <w:gridSpan w:val="2"/>
                <w:tcBorders>
                  <w:top w:val="nil"/>
                  <w:bottom w:val="nil"/>
                  <w:right w:val="nil"/>
                </w:tcBorders>
                <w:vAlign w:val="center"/>
              </w:tcPr>
            </w:tcPrChange>
          </w:tcPr>
          <w:p w14:paraId="0A4D000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362" w:author="瑋婷 徐" w:date="2025-01-03T17:37:00Z" w16du:dateUtc="2025-01-03T09:37:00Z"/>
                <w:rFonts w:ascii="Times New Roman" w:eastAsia="標楷體" w:hAnsi="Times New Roman" w:cs="Times New Roman"/>
                <w:color w:val="000000"/>
              </w:rPr>
              <w:pPrChange w:id="2363"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364" w:author="瑋婷 徐" w:date="2025-01-03T17:37:00Z" w16du:dateUtc="2025-01-03T09:37:00Z">
              <w:r w:rsidRPr="00287E72">
                <w:rPr>
                  <w:rFonts w:ascii="Times New Roman" w:eastAsia="標楷體" w:hAnsi="Times New Roman" w:cs="Times New Roman"/>
                  <w:color w:val="000000"/>
                </w:rPr>
                <w:t>26</w:t>
              </w:r>
            </w:ins>
          </w:p>
        </w:tc>
        <w:tc>
          <w:tcPr>
            <w:tcW w:w="1701" w:type="dxa"/>
            <w:vAlign w:val="center"/>
            <w:tcPrChange w:id="2365" w:author="瑋婷 徐" w:date="2025-01-03T17:52:00Z" w16du:dateUtc="2025-01-03T09:52:00Z">
              <w:tcPr>
                <w:tcW w:w="1701" w:type="dxa"/>
                <w:gridSpan w:val="2"/>
                <w:tcBorders>
                  <w:top w:val="nil"/>
                  <w:left w:val="nil"/>
                  <w:bottom w:val="nil"/>
                  <w:right w:val="nil"/>
                </w:tcBorders>
                <w:vAlign w:val="center"/>
              </w:tcPr>
            </w:tcPrChange>
          </w:tcPr>
          <w:p w14:paraId="4707C08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366" w:author="瑋婷 徐" w:date="2025-01-03T17:37:00Z" w16du:dateUtc="2025-01-03T09:37:00Z"/>
                <w:rFonts w:ascii="Times New Roman" w:eastAsia="標楷體" w:hAnsi="Times New Roman" w:cs="Times New Roman"/>
                <w:color w:val="000000"/>
              </w:rPr>
              <w:pPrChange w:id="2367"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368" w:author="瑋婷 徐" w:date="2025-01-03T17:37:00Z" w16du:dateUtc="2025-01-03T09:37:00Z">
              <w:r w:rsidRPr="00287E72">
                <w:rPr>
                  <w:rFonts w:ascii="Times New Roman" w:eastAsia="標楷體" w:hAnsi="Times New Roman" w:cs="Times New Roman"/>
                  <w:color w:val="000000"/>
                </w:rPr>
                <w:t>MB-D17-01</w:t>
              </w:r>
            </w:ins>
          </w:p>
        </w:tc>
        <w:tc>
          <w:tcPr>
            <w:tcW w:w="3123" w:type="dxa"/>
            <w:vAlign w:val="center"/>
            <w:tcPrChange w:id="2369" w:author="瑋婷 徐" w:date="2025-01-03T17:52:00Z" w16du:dateUtc="2025-01-03T09:52:00Z">
              <w:tcPr>
                <w:tcW w:w="4252" w:type="dxa"/>
                <w:gridSpan w:val="3"/>
                <w:tcBorders>
                  <w:top w:val="nil"/>
                  <w:left w:val="nil"/>
                  <w:bottom w:val="nil"/>
                  <w:right w:val="nil"/>
                </w:tcBorders>
                <w:vAlign w:val="center"/>
              </w:tcPr>
            </w:tcPrChange>
          </w:tcPr>
          <w:p w14:paraId="0F70B6C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370" w:author="瑋婷 徐" w:date="2025-01-03T17:37:00Z" w16du:dateUtc="2025-01-03T09:37:00Z"/>
                <w:rFonts w:ascii="Times New Roman" w:eastAsia="標楷體" w:hAnsi="Times New Roman" w:cs="Times New Roman"/>
                <w:color w:val="000000"/>
              </w:rPr>
              <w:pPrChange w:id="2371"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372" w:author="瑋婷 徐" w:date="2025-01-03T17:37:00Z" w16du:dateUtc="2025-01-03T09:37:00Z">
              <w:r w:rsidRPr="00287E72">
                <w:rPr>
                  <w:rFonts w:ascii="Times New Roman" w:eastAsia="標楷體" w:hAnsi="Times New Roman" w:cs="Times New Roman"/>
                  <w:color w:val="000000"/>
                </w:rPr>
                <w:t>瑞岩溪水管路</w:t>
              </w:r>
            </w:ins>
          </w:p>
        </w:tc>
        <w:tc>
          <w:tcPr>
            <w:tcW w:w="8278" w:type="dxa"/>
            <w:vAlign w:val="center"/>
            <w:tcPrChange w:id="2373" w:author="瑋婷 徐" w:date="2025-01-03T17:52:00Z" w16du:dateUtc="2025-01-03T09:52:00Z">
              <w:tcPr>
                <w:tcW w:w="7149" w:type="dxa"/>
                <w:gridSpan w:val="2"/>
                <w:tcBorders>
                  <w:top w:val="nil"/>
                  <w:left w:val="nil"/>
                  <w:bottom w:val="nil"/>
                </w:tcBorders>
                <w:vAlign w:val="center"/>
              </w:tcPr>
            </w:tcPrChange>
          </w:tcPr>
          <w:p w14:paraId="7221E189" w14:textId="73182664"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374" w:author="瑋婷 徐" w:date="2025-01-03T17:37:00Z" w16du:dateUtc="2025-01-03T09:37:00Z"/>
                <w:rFonts w:ascii="Times New Roman" w:eastAsia="標楷體" w:hAnsi="Times New Roman" w:cs="Times New Roman"/>
                <w:color w:val="000000"/>
              </w:rPr>
              <w:pPrChange w:id="2375"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376" w:author="瑋婷 徐" w:date="2025-01-03T17:37:00Z" w16du:dateUtc="2025-01-03T09:37:00Z">
              <w:r w:rsidRPr="00287E72">
                <w:rPr>
                  <w:rFonts w:ascii="Times New Roman" w:eastAsia="標楷體" w:hAnsi="Times New Roman" w:cs="Times New Roman"/>
                  <w:color w:val="000000"/>
                </w:rPr>
                <w:t>洪金宗、黃敏華</w:t>
              </w:r>
              <w:r w:rsidRPr="00287E72">
                <w:rPr>
                  <w:rFonts w:ascii="Times New Roman" w:eastAsia="標楷體" w:hAnsi="Times New Roman" w:cs="Times New Roman"/>
                  <w:color w:val="000000"/>
                </w:rPr>
                <w:t xml:space="preserve"> // </w:t>
              </w:r>
              <w:r w:rsidRPr="00287E72">
                <w:rPr>
                  <w:rFonts w:ascii="Times New Roman" w:eastAsia="標楷體" w:hAnsi="Times New Roman" w:cs="Times New Roman"/>
                  <w:color w:val="000000"/>
                </w:rPr>
                <w:t>官奕囷</w:t>
              </w:r>
            </w:ins>
            <w:ins w:id="2377" w:author="瑋婷 徐" w:date="2025-01-03T17:51:00Z" w16du:dateUtc="2025-01-03T09:51:00Z">
              <w:r w:rsidR="00741331" w:rsidRPr="00741331">
                <w:rPr>
                  <w:rFonts w:ascii="Times New Roman" w:eastAsia="標楷體" w:hAnsi="Times New Roman" w:cs="Times New Roman"/>
                  <w:color w:val="000000"/>
                  <w:vertAlign w:val="superscript"/>
                  <w:rPrChange w:id="2378" w:author="瑋婷 徐" w:date="2025-01-03T17:51:00Z" w16du:dateUtc="2025-01-03T09:51:00Z">
                    <w:rPr>
                      <w:rFonts w:ascii="Times New Roman" w:eastAsia="標楷體" w:hAnsi="Times New Roman" w:cs="Times New Roman"/>
                      <w:color w:val="000000"/>
                    </w:rPr>
                  </w:rPrChange>
                </w:rPr>
                <w:t>b</w:t>
              </w:r>
            </w:ins>
            <w:ins w:id="2379" w:author="瑋婷 徐" w:date="2025-01-03T17:37:00Z" w16du:dateUtc="2025-01-03T09:37:00Z">
              <w:r w:rsidRPr="00287E72">
                <w:rPr>
                  <w:rFonts w:ascii="Times New Roman" w:eastAsia="標楷體" w:hAnsi="Times New Roman" w:cs="Times New Roman"/>
                  <w:color w:val="000000"/>
                </w:rPr>
                <w:t>、洪金宗、黃敏華</w:t>
              </w:r>
            </w:ins>
          </w:p>
        </w:tc>
      </w:tr>
      <w:tr w:rsidR="00287E72" w14:paraId="4D5FF0A2" w14:textId="77777777" w:rsidTr="00741331">
        <w:tblPrEx>
          <w:tblPrExChange w:id="2380"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381" w:author="瑋婷 徐" w:date="2025-01-03T17:37:00Z"/>
          <w:trPrChange w:id="2382" w:author="瑋婷 徐" w:date="2025-01-03T17:52:00Z" w16du:dateUtc="2025-01-03T09:52:00Z">
            <w:trPr>
              <w:gridBefore w:val="1"/>
              <w:trHeight w:val="396"/>
            </w:trPr>
          </w:trPrChange>
        </w:trPr>
        <w:tc>
          <w:tcPr>
            <w:tcW w:w="846" w:type="dxa"/>
            <w:vAlign w:val="center"/>
            <w:tcPrChange w:id="2383" w:author="瑋婷 徐" w:date="2025-01-03T17:52:00Z" w16du:dateUtc="2025-01-03T09:52:00Z">
              <w:tcPr>
                <w:tcW w:w="846" w:type="dxa"/>
                <w:gridSpan w:val="2"/>
                <w:tcBorders>
                  <w:top w:val="nil"/>
                  <w:bottom w:val="nil"/>
                  <w:right w:val="nil"/>
                </w:tcBorders>
                <w:vAlign w:val="center"/>
              </w:tcPr>
            </w:tcPrChange>
          </w:tcPr>
          <w:p w14:paraId="6FD8CDED"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384" w:author="瑋婷 徐" w:date="2025-01-03T17:37:00Z" w16du:dateUtc="2025-01-03T09:37:00Z"/>
                <w:rFonts w:ascii="Times New Roman" w:eastAsia="標楷體" w:hAnsi="Times New Roman" w:cs="Times New Roman"/>
                <w:color w:val="000000"/>
              </w:rPr>
              <w:pPrChange w:id="2385"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386" w:author="瑋婷 徐" w:date="2025-01-03T17:37:00Z" w16du:dateUtc="2025-01-03T09:37:00Z">
              <w:r w:rsidRPr="00287E72">
                <w:rPr>
                  <w:rFonts w:ascii="Times New Roman" w:eastAsia="標楷體" w:hAnsi="Times New Roman" w:cs="Times New Roman"/>
                  <w:color w:val="000000"/>
                </w:rPr>
                <w:t>27</w:t>
              </w:r>
            </w:ins>
          </w:p>
        </w:tc>
        <w:tc>
          <w:tcPr>
            <w:tcW w:w="1701" w:type="dxa"/>
            <w:vAlign w:val="center"/>
            <w:tcPrChange w:id="2387" w:author="瑋婷 徐" w:date="2025-01-03T17:52:00Z" w16du:dateUtc="2025-01-03T09:52:00Z">
              <w:tcPr>
                <w:tcW w:w="1701" w:type="dxa"/>
                <w:gridSpan w:val="2"/>
                <w:tcBorders>
                  <w:top w:val="nil"/>
                  <w:left w:val="nil"/>
                  <w:bottom w:val="nil"/>
                  <w:right w:val="nil"/>
                </w:tcBorders>
                <w:vAlign w:val="center"/>
              </w:tcPr>
            </w:tcPrChange>
          </w:tcPr>
          <w:p w14:paraId="6B60E24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388" w:author="瑋婷 徐" w:date="2025-01-03T17:37:00Z" w16du:dateUtc="2025-01-03T09:37:00Z"/>
                <w:rFonts w:ascii="Times New Roman" w:eastAsia="標楷體" w:hAnsi="Times New Roman" w:cs="Times New Roman"/>
                <w:color w:val="000000"/>
              </w:rPr>
              <w:pPrChange w:id="2389"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390" w:author="瑋婷 徐" w:date="2025-01-03T17:37:00Z" w16du:dateUtc="2025-01-03T09:37:00Z">
              <w:r w:rsidRPr="00287E72">
                <w:rPr>
                  <w:rFonts w:ascii="Times New Roman" w:eastAsia="標楷體" w:hAnsi="Times New Roman" w:cs="Times New Roman"/>
                  <w:color w:val="000000"/>
                </w:rPr>
                <w:t>MA-E19-08</w:t>
              </w:r>
            </w:ins>
          </w:p>
        </w:tc>
        <w:tc>
          <w:tcPr>
            <w:tcW w:w="3123" w:type="dxa"/>
            <w:vAlign w:val="center"/>
            <w:tcPrChange w:id="2391" w:author="瑋婷 徐" w:date="2025-01-03T17:52:00Z" w16du:dateUtc="2025-01-03T09:52:00Z">
              <w:tcPr>
                <w:tcW w:w="4252" w:type="dxa"/>
                <w:gridSpan w:val="3"/>
                <w:tcBorders>
                  <w:top w:val="nil"/>
                  <w:left w:val="nil"/>
                  <w:bottom w:val="nil"/>
                  <w:right w:val="nil"/>
                </w:tcBorders>
                <w:vAlign w:val="center"/>
              </w:tcPr>
            </w:tcPrChange>
          </w:tcPr>
          <w:p w14:paraId="7ED4937A"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392" w:author="瑋婷 徐" w:date="2025-01-03T17:37:00Z" w16du:dateUtc="2025-01-03T09:37:00Z"/>
                <w:rFonts w:ascii="Times New Roman" w:eastAsia="標楷體" w:hAnsi="Times New Roman" w:cs="Times New Roman"/>
                <w:color w:val="000000"/>
              </w:rPr>
              <w:pPrChange w:id="2393"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394" w:author="瑋婷 徐" w:date="2025-01-03T17:37:00Z" w16du:dateUtc="2025-01-03T09:37:00Z">
              <w:r w:rsidRPr="00287E72">
                <w:rPr>
                  <w:rFonts w:ascii="Times New Roman" w:eastAsia="標楷體" w:hAnsi="Times New Roman" w:cs="Times New Roman"/>
                  <w:color w:val="000000"/>
                </w:rPr>
                <w:t>鈺鼎</w:t>
              </w:r>
            </w:ins>
          </w:p>
        </w:tc>
        <w:tc>
          <w:tcPr>
            <w:tcW w:w="8278" w:type="dxa"/>
            <w:vAlign w:val="center"/>
            <w:tcPrChange w:id="2395" w:author="瑋婷 徐" w:date="2025-01-03T17:52:00Z" w16du:dateUtc="2025-01-03T09:52:00Z">
              <w:tcPr>
                <w:tcW w:w="7149" w:type="dxa"/>
                <w:gridSpan w:val="2"/>
                <w:tcBorders>
                  <w:top w:val="nil"/>
                  <w:left w:val="nil"/>
                  <w:bottom w:val="nil"/>
                </w:tcBorders>
                <w:vAlign w:val="center"/>
              </w:tcPr>
            </w:tcPrChange>
          </w:tcPr>
          <w:p w14:paraId="3C2AB49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396" w:author="瑋婷 徐" w:date="2025-01-03T17:37:00Z" w16du:dateUtc="2025-01-03T09:37:00Z"/>
                <w:rFonts w:ascii="Times New Roman" w:eastAsia="標楷體" w:hAnsi="Times New Roman" w:cs="Times New Roman"/>
                <w:color w:val="000000"/>
              </w:rPr>
              <w:pPrChange w:id="2397"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398" w:author="瑋婷 徐" w:date="2025-01-03T17:37:00Z" w16du:dateUtc="2025-01-03T09:37:00Z">
              <w:r w:rsidRPr="00287E72">
                <w:rPr>
                  <w:rFonts w:ascii="Times New Roman" w:eastAsia="標楷體" w:hAnsi="Times New Roman" w:cs="Times New Roman"/>
                  <w:color w:val="000000"/>
                </w:rPr>
                <w:t>陳榮作</w:t>
              </w:r>
            </w:ins>
          </w:p>
        </w:tc>
      </w:tr>
      <w:tr w:rsidR="00287E72" w14:paraId="1B68C3A2" w14:textId="77777777" w:rsidTr="00741331">
        <w:tblPrEx>
          <w:tblPrExChange w:id="2399"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400" w:author="瑋婷 徐" w:date="2025-01-03T17:37:00Z"/>
          <w:trPrChange w:id="2401" w:author="瑋婷 徐" w:date="2025-01-03T17:52:00Z" w16du:dateUtc="2025-01-03T09:52:00Z">
            <w:trPr>
              <w:gridBefore w:val="1"/>
              <w:trHeight w:val="396"/>
            </w:trPr>
          </w:trPrChange>
        </w:trPr>
        <w:tc>
          <w:tcPr>
            <w:tcW w:w="846" w:type="dxa"/>
            <w:vAlign w:val="center"/>
            <w:tcPrChange w:id="2402" w:author="瑋婷 徐" w:date="2025-01-03T17:52:00Z" w16du:dateUtc="2025-01-03T09:52:00Z">
              <w:tcPr>
                <w:tcW w:w="846" w:type="dxa"/>
                <w:gridSpan w:val="2"/>
                <w:tcBorders>
                  <w:top w:val="nil"/>
                  <w:bottom w:val="nil"/>
                  <w:right w:val="nil"/>
                </w:tcBorders>
                <w:vAlign w:val="center"/>
              </w:tcPr>
            </w:tcPrChange>
          </w:tcPr>
          <w:p w14:paraId="749F4B85"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403" w:author="瑋婷 徐" w:date="2025-01-03T17:37:00Z" w16du:dateUtc="2025-01-03T09:37:00Z"/>
                <w:rFonts w:ascii="Times New Roman" w:eastAsia="標楷體" w:hAnsi="Times New Roman" w:cs="Times New Roman"/>
                <w:color w:val="000000"/>
              </w:rPr>
              <w:pPrChange w:id="2404"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405" w:author="瑋婷 徐" w:date="2025-01-03T17:37:00Z" w16du:dateUtc="2025-01-03T09:37:00Z">
              <w:r w:rsidRPr="00287E72">
                <w:rPr>
                  <w:rFonts w:ascii="Times New Roman" w:eastAsia="標楷體" w:hAnsi="Times New Roman" w:cs="Times New Roman"/>
                  <w:color w:val="000000"/>
                </w:rPr>
                <w:t>28</w:t>
              </w:r>
            </w:ins>
          </w:p>
        </w:tc>
        <w:tc>
          <w:tcPr>
            <w:tcW w:w="1701" w:type="dxa"/>
            <w:vAlign w:val="center"/>
            <w:tcPrChange w:id="2406" w:author="瑋婷 徐" w:date="2025-01-03T17:52:00Z" w16du:dateUtc="2025-01-03T09:52:00Z">
              <w:tcPr>
                <w:tcW w:w="1701" w:type="dxa"/>
                <w:gridSpan w:val="2"/>
                <w:tcBorders>
                  <w:top w:val="nil"/>
                  <w:left w:val="nil"/>
                  <w:bottom w:val="nil"/>
                  <w:right w:val="nil"/>
                </w:tcBorders>
                <w:vAlign w:val="center"/>
              </w:tcPr>
            </w:tcPrChange>
          </w:tcPr>
          <w:p w14:paraId="1E2110E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407" w:author="瑋婷 徐" w:date="2025-01-03T17:37:00Z" w16du:dateUtc="2025-01-03T09:37:00Z"/>
                <w:rFonts w:ascii="Times New Roman" w:eastAsia="標楷體" w:hAnsi="Times New Roman" w:cs="Times New Roman"/>
                <w:color w:val="000000"/>
              </w:rPr>
              <w:pPrChange w:id="2408"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409" w:author="瑋婷 徐" w:date="2025-01-03T17:37:00Z" w16du:dateUtc="2025-01-03T09:37:00Z">
              <w:r w:rsidRPr="00287E72">
                <w:rPr>
                  <w:rFonts w:ascii="Times New Roman" w:eastAsia="標楷體" w:hAnsi="Times New Roman" w:cs="Times New Roman"/>
                  <w:color w:val="000000"/>
                </w:rPr>
                <w:t>MB-E20-10</w:t>
              </w:r>
            </w:ins>
          </w:p>
        </w:tc>
        <w:tc>
          <w:tcPr>
            <w:tcW w:w="3123" w:type="dxa"/>
            <w:vAlign w:val="center"/>
            <w:tcPrChange w:id="2410" w:author="瑋婷 徐" w:date="2025-01-03T17:52:00Z" w16du:dateUtc="2025-01-03T09:52:00Z">
              <w:tcPr>
                <w:tcW w:w="4252" w:type="dxa"/>
                <w:gridSpan w:val="3"/>
                <w:tcBorders>
                  <w:top w:val="nil"/>
                  <w:left w:val="nil"/>
                  <w:bottom w:val="nil"/>
                  <w:right w:val="nil"/>
                </w:tcBorders>
                <w:vAlign w:val="center"/>
              </w:tcPr>
            </w:tcPrChange>
          </w:tcPr>
          <w:p w14:paraId="75920A7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411" w:author="瑋婷 徐" w:date="2025-01-03T17:37:00Z" w16du:dateUtc="2025-01-03T09:37:00Z"/>
                <w:rFonts w:ascii="Times New Roman" w:eastAsia="標楷體" w:hAnsi="Times New Roman" w:cs="Times New Roman"/>
                <w:color w:val="000000"/>
              </w:rPr>
              <w:pPrChange w:id="2412"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413" w:author="瑋婷 徐" w:date="2025-01-03T17:37:00Z" w16du:dateUtc="2025-01-03T09:37:00Z">
              <w:r w:rsidRPr="00287E72">
                <w:rPr>
                  <w:rFonts w:ascii="Times New Roman" w:eastAsia="標楷體" w:hAnsi="Times New Roman" w:cs="Times New Roman"/>
                  <w:color w:val="000000"/>
                </w:rPr>
                <w:t>一葉蘭自然保留區</w:t>
              </w:r>
            </w:ins>
          </w:p>
        </w:tc>
        <w:tc>
          <w:tcPr>
            <w:tcW w:w="8278" w:type="dxa"/>
            <w:vAlign w:val="center"/>
            <w:tcPrChange w:id="2414" w:author="瑋婷 徐" w:date="2025-01-03T17:52:00Z" w16du:dateUtc="2025-01-03T09:52:00Z">
              <w:tcPr>
                <w:tcW w:w="7149" w:type="dxa"/>
                <w:gridSpan w:val="2"/>
                <w:tcBorders>
                  <w:top w:val="nil"/>
                  <w:left w:val="nil"/>
                  <w:bottom w:val="nil"/>
                </w:tcBorders>
                <w:vAlign w:val="center"/>
              </w:tcPr>
            </w:tcPrChange>
          </w:tcPr>
          <w:p w14:paraId="7EA858E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415" w:author="瑋婷 徐" w:date="2025-01-03T17:37:00Z" w16du:dateUtc="2025-01-03T09:37:00Z"/>
                <w:rFonts w:ascii="Times New Roman" w:eastAsia="標楷體" w:hAnsi="Times New Roman" w:cs="Times New Roman"/>
                <w:color w:val="000000"/>
              </w:rPr>
              <w:pPrChange w:id="2416"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417" w:author="瑋婷 徐" w:date="2025-01-03T17:37:00Z" w16du:dateUtc="2025-01-03T09:37:00Z">
              <w:r w:rsidRPr="00287E72">
                <w:rPr>
                  <w:rFonts w:ascii="Times New Roman" w:eastAsia="標楷體" w:hAnsi="Times New Roman" w:cs="Times New Roman"/>
                  <w:color w:val="000000"/>
                </w:rPr>
                <w:t>蕭吉男、陳開明</w:t>
              </w:r>
            </w:ins>
          </w:p>
        </w:tc>
      </w:tr>
      <w:tr w:rsidR="00287E72" w14:paraId="449F3A97" w14:textId="77777777" w:rsidTr="00741331">
        <w:tblPrEx>
          <w:tblPrExChange w:id="2418" w:author="瑋婷 徐" w:date="2025-01-03T17:52:00Z" w16du:dateUtc="2025-01-03T09:5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419" w:author="瑋婷 徐" w:date="2025-01-03T17:37:00Z"/>
          <w:trPrChange w:id="2420" w:author="瑋婷 徐" w:date="2025-01-03T17:52:00Z" w16du:dateUtc="2025-01-03T09:52:00Z">
            <w:trPr>
              <w:gridBefore w:val="1"/>
              <w:trHeight w:val="396"/>
            </w:trPr>
          </w:trPrChange>
        </w:trPr>
        <w:tc>
          <w:tcPr>
            <w:tcW w:w="846" w:type="dxa"/>
            <w:tcBorders>
              <w:bottom w:val="single" w:sz="4" w:space="0" w:color="auto"/>
            </w:tcBorders>
            <w:vAlign w:val="center"/>
            <w:tcPrChange w:id="2421" w:author="瑋婷 徐" w:date="2025-01-03T17:52:00Z" w16du:dateUtc="2025-01-03T09:52:00Z">
              <w:tcPr>
                <w:tcW w:w="846" w:type="dxa"/>
                <w:gridSpan w:val="2"/>
                <w:tcBorders>
                  <w:top w:val="nil"/>
                  <w:bottom w:val="nil"/>
                  <w:right w:val="nil"/>
                </w:tcBorders>
                <w:vAlign w:val="center"/>
              </w:tcPr>
            </w:tcPrChange>
          </w:tcPr>
          <w:p w14:paraId="1D25EC9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422" w:author="瑋婷 徐" w:date="2025-01-03T17:37:00Z" w16du:dateUtc="2025-01-03T09:37:00Z"/>
                <w:rFonts w:ascii="Times New Roman" w:eastAsia="標楷體" w:hAnsi="Times New Roman" w:cs="Times New Roman"/>
                <w:color w:val="000000"/>
              </w:rPr>
              <w:pPrChange w:id="2423"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424" w:author="瑋婷 徐" w:date="2025-01-03T17:37:00Z" w16du:dateUtc="2025-01-03T09:37:00Z">
              <w:r w:rsidRPr="00287E72">
                <w:rPr>
                  <w:rFonts w:ascii="Times New Roman" w:eastAsia="標楷體" w:hAnsi="Times New Roman" w:cs="Times New Roman"/>
                  <w:color w:val="000000"/>
                </w:rPr>
                <w:t>29</w:t>
              </w:r>
            </w:ins>
          </w:p>
        </w:tc>
        <w:tc>
          <w:tcPr>
            <w:tcW w:w="1701" w:type="dxa"/>
            <w:tcBorders>
              <w:bottom w:val="single" w:sz="4" w:space="0" w:color="auto"/>
            </w:tcBorders>
            <w:vAlign w:val="center"/>
            <w:tcPrChange w:id="2425" w:author="瑋婷 徐" w:date="2025-01-03T17:52:00Z" w16du:dateUtc="2025-01-03T09:52:00Z">
              <w:tcPr>
                <w:tcW w:w="1701" w:type="dxa"/>
                <w:gridSpan w:val="2"/>
                <w:tcBorders>
                  <w:top w:val="nil"/>
                  <w:left w:val="nil"/>
                  <w:bottom w:val="nil"/>
                  <w:right w:val="nil"/>
                </w:tcBorders>
                <w:vAlign w:val="center"/>
              </w:tcPr>
            </w:tcPrChange>
          </w:tcPr>
          <w:p w14:paraId="52F2A61D"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426" w:author="瑋婷 徐" w:date="2025-01-03T17:37:00Z" w16du:dateUtc="2025-01-03T09:37:00Z"/>
                <w:rFonts w:ascii="Times New Roman" w:eastAsia="標楷體" w:hAnsi="Times New Roman" w:cs="Times New Roman"/>
                <w:color w:val="000000"/>
              </w:rPr>
              <w:pPrChange w:id="2427"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428" w:author="瑋婷 徐" w:date="2025-01-03T17:37:00Z" w16du:dateUtc="2025-01-03T09:37:00Z">
              <w:r w:rsidRPr="00287E72">
                <w:rPr>
                  <w:rFonts w:ascii="Times New Roman" w:eastAsia="標楷體" w:hAnsi="Times New Roman" w:cs="Times New Roman"/>
                  <w:color w:val="000000"/>
                </w:rPr>
                <w:t>MB-E21-12</w:t>
              </w:r>
            </w:ins>
          </w:p>
        </w:tc>
        <w:tc>
          <w:tcPr>
            <w:tcW w:w="3123" w:type="dxa"/>
            <w:tcBorders>
              <w:bottom w:val="single" w:sz="4" w:space="0" w:color="auto"/>
            </w:tcBorders>
            <w:vAlign w:val="center"/>
            <w:tcPrChange w:id="2429" w:author="瑋婷 徐" w:date="2025-01-03T17:52:00Z" w16du:dateUtc="2025-01-03T09:52:00Z">
              <w:tcPr>
                <w:tcW w:w="4252" w:type="dxa"/>
                <w:gridSpan w:val="3"/>
                <w:tcBorders>
                  <w:top w:val="nil"/>
                  <w:left w:val="nil"/>
                  <w:bottom w:val="nil"/>
                  <w:right w:val="nil"/>
                </w:tcBorders>
                <w:vAlign w:val="center"/>
              </w:tcPr>
            </w:tcPrChange>
          </w:tcPr>
          <w:p w14:paraId="41DB7C07"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430" w:author="瑋婷 徐" w:date="2025-01-03T17:37:00Z" w16du:dateUtc="2025-01-03T09:37:00Z"/>
                <w:rFonts w:ascii="Times New Roman" w:eastAsia="標楷體" w:hAnsi="Times New Roman" w:cs="Times New Roman"/>
                <w:color w:val="000000"/>
              </w:rPr>
              <w:pPrChange w:id="2431"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432" w:author="瑋婷 徐" w:date="2025-01-03T17:37:00Z" w16du:dateUtc="2025-01-03T09:37:00Z">
              <w:r w:rsidRPr="00287E72">
                <w:rPr>
                  <w:rFonts w:ascii="Times New Roman" w:eastAsia="標楷體" w:hAnsi="Times New Roman" w:cs="Times New Roman"/>
                  <w:color w:val="000000"/>
                </w:rPr>
                <w:t>森鐵</w:t>
              </w:r>
              <w:r w:rsidRPr="00287E72">
                <w:rPr>
                  <w:rFonts w:ascii="Times New Roman" w:eastAsia="標楷體" w:hAnsi="Times New Roman" w:cs="Times New Roman"/>
                  <w:color w:val="000000"/>
                </w:rPr>
                <w:t>41</w:t>
              </w:r>
              <w:r w:rsidRPr="00287E72">
                <w:rPr>
                  <w:rFonts w:ascii="Times New Roman" w:eastAsia="標楷體" w:hAnsi="Times New Roman" w:cs="Times New Roman"/>
                  <w:color w:val="000000"/>
                </w:rPr>
                <w:t>號</w:t>
              </w:r>
            </w:ins>
          </w:p>
        </w:tc>
        <w:tc>
          <w:tcPr>
            <w:tcW w:w="8278" w:type="dxa"/>
            <w:tcBorders>
              <w:bottom w:val="single" w:sz="4" w:space="0" w:color="auto"/>
            </w:tcBorders>
            <w:vAlign w:val="center"/>
            <w:tcPrChange w:id="2433" w:author="瑋婷 徐" w:date="2025-01-03T17:52:00Z" w16du:dateUtc="2025-01-03T09:52:00Z">
              <w:tcPr>
                <w:tcW w:w="7149" w:type="dxa"/>
                <w:gridSpan w:val="2"/>
                <w:tcBorders>
                  <w:top w:val="nil"/>
                  <w:left w:val="nil"/>
                  <w:bottom w:val="nil"/>
                </w:tcBorders>
                <w:vAlign w:val="center"/>
              </w:tcPr>
            </w:tcPrChange>
          </w:tcPr>
          <w:p w14:paraId="1C31FC0D"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434" w:author="瑋婷 徐" w:date="2025-01-03T17:37:00Z" w16du:dateUtc="2025-01-03T09:37:00Z"/>
                <w:rFonts w:ascii="Times New Roman" w:eastAsia="標楷體" w:hAnsi="Times New Roman" w:cs="Times New Roman"/>
                <w:color w:val="000000"/>
              </w:rPr>
              <w:pPrChange w:id="2435"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436" w:author="瑋婷 徐" w:date="2025-01-03T17:37:00Z" w16du:dateUtc="2025-01-03T09:37:00Z">
              <w:r w:rsidRPr="00287E72">
                <w:rPr>
                  <w:rFonts w:ascii="Times New Roman" w:eastAsia="標楷體" w:hAnsi="Times New Roman" w:cs="Times New Roman"/>
                  <w:color w:val="000000"/>
                </w:rPr>
                <w:t>黃勝謙</w:t>
              </w:r>
            </w:ins>
          </w:p>
        </w:tc>
      </w:tr>
    </w:tbl>
    <w:p w14:paraId="169E61C8" w14:textId="77777777" w:rsidR="00287E72" w:rsidRDefault="00287E72">
      <w:pPr>
        <w:rPr>
          <w:ins w:id="2437" w:author="瑋婷 徐" w:date="2025-01-03T17:46:00Z" w16du:dateUtc="2025-01-03T09:46:00Z"/>
        </w:rPr>
      </w:pPr>
    </w:p>
    <w:p w14:paraId="50717C8F" w14:textId="1F00941E" w:rsidR="00287E72" w:rsidRPr="00287E72" w:rsidRDefault="00287E72">
      <w:pPr>
        <w:rPr>
          <w:ins w:id="2438" w:author="瑋婷 徐" w:date="2025-01-03T17:45:00Z" w16du:dateUtc="2025-01-03T09:45:00Z"/>
          <w:rFonts w:ascii="Times New Roman" w:eastAsia="標楷體" w:hAnsi="Times New Roman" w:cs="Times New Roman"/>
          <w:rPrChange w:id="2439" w:author="瑋婷 徐" w:date="2025-01-03T17:46:00Z" w16du:dateUtc="2025-01-03T09:46:00Z">
            <w:rPr>
              <w:ins w:id="2440" w:author="瑋婷 徐" w:date="2025-01-03T17:45:00Z" w16du:dateUtc="2025-01-03T09:45:00Z"/>
            </w:rPr>
          </w:rPrChange>
        </w:rPr>
      </w:pPr>
      <w:ins w:id="2441" w:author="瑋婷 徐" w:date="2025-01-03T17:46:00Z" w16du:dateUtc="2025-01-03T09:46:00Z">
        <w:r>
          <w:rPr>
            <w:rFonts w:ascii="Times New Roman" w:eastAsia="標楷體" w:hAnsi="Times New Roman" w:cs="Times New Roman"/>
          </w:rPr>
          <w:lastRenderedPageBreak/>
          <w:t>表</w:t>
        </w:r>
        <w:r>
          <w:rPr>
            <w:rFonts w:ascii="Times New Roman" w:eastAsia="標楷體" w:hAnsi="Times New Roman" w:cs="Times New Roman"/>
          </w:rPr>
          <w:t>10</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年繁殖鳥類調查的樣區編號、名稱和調查者列表</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W w:w="0" w:type="auto"/>
        <w:tblCellMar>
          <w:left w:w="28" w:type="dxa"/>
          <w:right w:w="28" w:type="dxa"/>
        </w:tblCellMar>
        <w:tblLook w:val="0000" w:firstRow="0" w:lastRow="0" w:firstColumn="0" w:lastColumn="0" w:noHBand="0" w:noVBand="0"/>
        <w:tblPrChange w:id="2442" w:author="瑋婷 徐" w:date="2025-01-03T17:46:00Z" w16du:dateUtc="2025-01-03T09:46:00Z">
          <w:tblPr>
            <w:tblW w:w="0" w:type="auto"/>
            <w:tblCellMar>
              <w:left w:w="28" w:type="dxa"/>
              <w:right w:w="28" w:type="dxa"/>
            </w:tblCellMar>
            <w:tblLook w:val="0000" w:firstRow="0" w:lastRow="0" w:firstColumn="0" w:lastColumn="0" w:noHBand="0" w:noVBand="0"/>
          </w:tblPr>
        </w:tblPrChange>
      </w:tblPr>
      <w:tblGrid>
        <w:gridCol w:w="846"/>
        <w:gridCol w:w="1701"/>
        <w:gridCol w:w="3265"/>
        <w:gridCol w:w="8136"/>
        <w:tblGridChange w:id="2443">
          <w:tblGrid>
            <w:gridCol w:w="5"/>
            <w:gridCol w:w="841"/>
            <w:gridCol w:w="5"/>
            <w:gridCol w:w="1696"/>
            <w:gridCol w:w="5"/>
            <w:gridCol w:w="3260"/>
            <w:gridCol w:w="992"/>
            <w:gridCol w:w="7144"/>
            <w:gridCol w:w="5"/>
          </w:tblGrid>
        </w:tblGridChange>
      </w:tblGrid>
      <w:tr w:rsidR="00287E72" w14:paraId="196720A4" w14:textId="77777777" w:rsidTr="00287E72">
        <w:trPr>
          <w:trHeight w:val="396"/>
          <w:ins w:id="2444" w:author="瑋婷 徐" w:date="2025-01-03T17:45:00Z"/>
          <w:trPrChange w:id="2445" w:author="瑋婷 徐" w:date="2025-01-03T17:46:00Z" w16du:dateUtc="2025-01-03T09:46:00Z">
            <w:trPr>
              <w:gridAfter w:val="0"/>
              <w:trHeight w:val="396"/>
            </w:trPr>
          </w:trPrChange>
        </w:trPr>
        <w:tc>
          <w:tcPr>
            <w:tcW w:w="846" w:type="dxa"/>
            <w:tcBorders>
              <w:top w:val="single" w:sz="4" w:space="0" w:color="auto"/>
              <w:bottom w:val="single" w:sz="4" w:space="0" w:color="auto"/>
            </w:tcBorders>
            <w:vAlign w:val="center"/>
            <w:tcPrChange w:id="2446" w:author="瑋婷 徐" w:date="2025-01-03T17:46:00Z" w16du:dateUtc="2025-01-03T09:46:00Z">
              <w:tcPr>
                <w:tcW w:w="846" w:type="dxa"/>
                <w:gridSpan w:val="2"/>
                <w:vAlign w:val="center"/>
              </w:tcPr>
            </w:tcPrChange>
          </w:tcPr>
          <w:p w14:paraId="51F469C8" w14:textId="53590C41" w:rsidR="00287E72" w:rsidRPr="00287E72"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center"/>
              <w:rPr>
                <w:ins w:id="2447" w:author="瑋婷 徐" w:date="2025-01-03T17:45:00Z" w16du:dateUtc="2025-01-03T09:45:00Z"/>
                <w:rFonts w:ascii="Times New Roman" w:eastAsia="標楷體" w:hAnsi="Times New Roman" w:cs="Times New Roman"/>
                <w:color w:val="000000"/>
              </w:rPr>
            </w:pPr>
            <w:ins w:id="2448" w:author="瑋婷 徐" w:date="2025-01-03T17:46:00Z" w16du:dateUtc="2025-01-03T09:46:00Z">
              <w:r>
                <w:rPr>
                  <w:rFonts w:ascii="Times New Roman" w:eastAsia="標楷體" w:hAnsi="Times New Roman" w:cs="Times New Roman"/>
                </w:rPr>
                <w:t>序號</w:t>
              </w:r>
            </w:ins>
          </w:p>
        </w:tc>
        <w:tc>
          <w:tcPr>
            <w:tcW w:w="1701" w:type="dxa"/>
            <w:tcBorders>
              <w:top w:val="single" w:sz="4" w:space="0" w:color="auto"/>
              <w:bottom w:val="single" w:sz="4" w:space="0" w:color="auto"/>
            </w:tcBorders>
            <w:vAlign w:val="center"/>
            <w:tcPrChange w:id="2449" w:author="瑋婷 徐" w:date="2025-01-03T17:46:00Z" w16du:dateUtc="2025-01-03T09:46:00Z">
              <w:tcPr>
                <w:tcW w:w="1701" w:type="dxa"/>
                <w:gridSpan w:val="2"/>
                <w:vAlign w:val="center"/>
              </w:tcPr>
            </w:tcPrChange>
          </w:tcPr>
          <w:p w14:paraId="288AF45A" w14:textId="1A37F3AE" w:rsidR="00287E72" w:rsidRPr="00287E72"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center"/>
              <w:rPr>
                <w:ins w:id="2450" w:author="瑋婷 徐" w:date="2025-01-03T17:45:00Z" w16du:dateUtc="2025-01-03T09:45:00Z"/>
                <w:rFonts w:ascii="Times New Roman" w:eastAsia="標楷體" w:hAnsi="Times New Roman" w:cs="Times New Roman"/>
                <w:color w:val="000000"/>
              </w:rPr>
            </w:pPr>
            <w:ins w:id="2451" w:author="瑋婷 徐" w:date="2025-01-03T17:46:00Z" w16du:dateUtc="2025-01-03T09:46:00Z">
              <w:r>
                <w:rPr>
                  <w:rFonts w:ascii="Times New Roman" w:eastAsia="標楷體" w:hAnsi="Times New Roman" w:cs="Times New Roman"/>
                  <w:color w:val="000000"/>
                </w:rPr>
                <w:t>樣區編號</w:t>
              </w:r>
            </w:ins>
          </w:p>
        </w:tc>
        <w:tc>
          <w:tcPr>
            <w:tcW w:w="3265" w:type="dxa"/>
            <w:tcBorders>
              <w:top w:val="single" w:sz="4" w:space="0" w:color="auto"/>
              <w:bottom w:val="single" w:sz="4" w:space="0" w:color="auto"/>
            </w:tcBorders>
            <w:vAlign w:val="center"/>
            <w:tcPrChange w:id="2452" w:author="瑋婷 徐" w:date="2025-01-03T17:46:00Z" w16du:dateUtc="2025-01-03T09:46:00Z">
              <w:tcPr>
                <w:tcW w:w="3265" w:type="dxa"/>
                <w:gridSpan w:val="2"/>
                <w:vAlign w:val="center"/>
              </w:tcPr>
            </w:tcPrChange>
          </w:tcPr>
          <w:p w14:paraId="75CCDA3D" w14:textId="6F8C1A6C" w:rsidR="00287E72" w:rsidRPr="00287E72"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both"/>
              <w:rPr>
                <w:ins w:id="2453" w:author="瑋婷 徐" w:date="2025-01-03T17:45:00Z" w16du:dateUtc="2025-01-03T09:45:00Z"/>
                <w:rFonts w:ascii="Times New Roman" w:eastAsia="標楷體" w:hAnsi="Times New Roman" w:cs="Times New Roman"/>
                <w:color w:val="000000"/>
              </w:rPr>
            </w:pPr>
            <w:ins w:id="2454" w:author="瑋婷 徐" w:date="2025-01-03T17:46:00Z" w16du:dateUtc="2025-01-03T09:46:00Z">
              <w:r>
                <w:rPr>
                  <w:rFonts w:ascii="Times New Roman" w:eastAsia="標楷體" w:hAnsi="Times New Roman" w:cs="Times New Roman"/>
                  <w:color w:val="000000"/>
                </w:rPr>
                <w:t>樣區名稱</w:t>
              </w:r>
            </w:ins>
          </w:p>
        </w:tc>
        <w:tc>
          <w:tcPr>
            <w:tcW w:w="8136" w:type="dxa"/>
            <w:tcBorders>
              <w:top w:val="single" w:sz="4" w:space="0" w:color="auto"/>
              <w:bottom w:val="single" w:sz="4" w:space="0" w:color="auto"/>
            </w:tcBorders>
            <w:vAlign w:val="center"/>
            <w:tcPrChange w:id="2455" w:author="瑋婷 徐" w:date="2025-01-03T17:46:00Z" w16du:dateUtc="2025-01-03T09:46:00Z">
              <w:tcPr>
                <w:tcW w:w="8136" w:type="dxa"/>
                <w:gridSpan w:val="2"/>
                <w:vAlign w:val="center"/>
              </w:tcPr>
            </w:tcPrChange>
          </w:tcPr>
          <w:p w14:paraId="4EDD432E" w14:textId="6CDE949F" w:rsidR="00287E72" w:rsidRPr="00287E72"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both"/>
              <w:rPr>
                <w:ins w:id="2456" w:author="瑋婷 徐" w:date="2025-01-03T17:45:00Z" w16du:dateUtc="2025-01-03T09:45:00Z"/>
                <w:rFonts w:ascii="Times New Roman" w:eastAsia="標楷體" w:hAnsi="Times New Roman" w:cs="Times New Roman"/>
                <w:color w:val="000000"/>
              </w:rPr>
            </w:pPr>
            <w:ins w:id="2457" w:author="瑋婷 徐" w:date="2025-01-03T17:46:00Z" w16du:dateUtc="2025-01-03T09:46:00Z">
              <w:r>
                <w:rPr>
                  <w:rFonts w:ascii="Times New Roman" w:eastAsia="標楷體" w:hAnsi="Times New Roman" w:cs="Times New Roman"/>
                  <w:color w:val="000000"/>
                </w:rPr>
                <w:t>調查者</w:t>
              </w:r>
              <w:r>
                <w:rPr>
                  <w:rFonts w:ascii="Times New Roman" w:eastAsia="標楷體" w:hAnsi="Times New Roman" w:cs="Times New Roman"/>
                  <w:color w:val="000000"/>
                </w:rPr>
                <w:t xml:space="preserve"> (</w:t>
              </w:r>
              <w:r>
                <w:rPr>
                  <w:rFonts w:ascii="Times New Roman" w:eastAsia="標楷體" w:hAnsi="Times New Roman" w:cs="Times New Roman"/>
                  <w:color w:val="000000"/>
                </w:rPr>
                <w:t>第</w:t>
              </w:r>
              <w:r>
                <w:rPr>
                  <w:rFonts w:ascii="Times New Roman" w:eastAsia="標楷體" w:hAnsi="Times New Roman" w:cs="Times New Roman"/>
                  <w:color w:val="000000"/>
                </w:rPr>
                <w:t>1</w:t>
              </w:r>
              <w:r>
                <w:rPr>
                  <w:rFonts w:ascii="Times New Roman" w:eastAsia="標楷體" w:hAnsi="Times New Roman" w:cs="Times New Roman"/>
                  <w:color w:val="000000"/>
                </w:rPr>
                <w:t>旅次</w:t>
              </w:r>
              <w:r>
                <w:rPr>
                  <w:rFonts w:ascii="Times New Roman" w:eastAsia="標楷體" w:hAnsi="Times New Roman" w:cs="Times New Roman"/>
                  <w:color w:val="000000"/>
                </w:rPr>
                <w:t xml:space="preserve"> // </w:t>
              </w:r>
              <w:r>
                <w:rPr>
                  <w:rFonts w:ascii="Times New Roman" w:eastAsia="標楷體" w:hAnsi="Times New Roman" w:cs="Times New Roman"/>
                  <w:color w:val="000000"/>
                </w:rPr>
                <w:t>第</w:t>
              </w:r>
              <w:r>
                <w:rPr>
                  <w:rFonts w:ascii="Times New Roman" w:eastAsia="標楷體" w:hAnsi="Times New Roman" w:cs="Times New Roman"/>
                  <w:color w:val="000000"/>
                </w:rPr>
                <w:t>2</w:t>
              </w:r>
              <w:r>
                <w:rPr>
                  <w:rFonts w:ascii="Times New Roman" w:eastAsia="標楷體" w:hAnsi="Times New Roman" w:cs="Times New Roman"/>
                  <w:color w:val="000000"/>
                </w:rPr>
                <w:t>旅次</w:t>
              </w:r>
              <w:r>
                <w:rPr>
                  <w:rFonts w:ascii="Times New Roman" w:eastAsia="標楷體" w:hAnsi="Times New Roman" w:cs="Times New Roman"/>
                  <w:color w:val="000000"/>
                </w:rPr>
                <w:t>)</w:t>
              </w:r>
            </w:ins>
          </w:p>
        </w:tc>
      </w:tr>
      <w:tr w:rsidR="00287E72" w14:paraId="0C0227BF" w14:textId="77777777" w:rsidTr="00287E72">
        <w:tblPrEx>
          <w:tblPrExChange w:id="2458" w:author="瑋婷 徐" w:date="2025-01-03T17:46:00Z" w16du:dateUtc="2025-01-03T09:4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459" w:author="瑋婷 徐" w:date="2025-01-03T17:37:00Z"/>
          <w:trPrChange w:id="2460" w:author="瑋婷 徐" w:date="2025-01-03T17:46:00Z" w16du:dateUtc="2025-01-03T09:46:00Z">
            <w:trPr>
              <w:gridBefore w:val="1"/>
              <w:trHeight w:val="396"/>
            </w:trPr>
          </w:trPrChange>
        </w:trPr>
        <w:tc>
          <w:tcPr>
            <w:tcW w:w="846" w:type="dxa"/>
            <w:tcBorders>
              <w:top w:val="single" w:sz="4" w:space="0" w:color="auto"/>
            </w:tcBorders>
            <w:vAlign w:val="center"/>
            <w:tcPrChange w:id="2461" w:author="瑋婷 徐" w:date="2025-01-03T17:46:00Z" w16du:dateUtc="2025-01-03T09:46:00Z">
              <w:tcPr>
                <w:tcW w:w="846" w:type="dxa"/>
                <w:gridSpan w:val="2"/>
                <w:tcBorders>
                  <w:top w:val="nil"/>
                  <w:bottom w:val="nil"/>
                  <w:right w:val="nil"/>
                </w:tcBorders>
                <w:vAlign w:val="center"/>
              </w:tcPr>
            </w:tcPrChange>
          </w:tcPr>
          <w:p w14:paraId="2B9791B7"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462" w:author="瑋婷 徐" w:date="2025-01-03T17:37:00Z" w16du:dateUtc="2025-01-03T09:37:00Z"/>
                <w:rFonts w:ascii="Times New Roman" w:eastAsia="標楷體" w:hAnsi="Times New Roman" w:cs="Times New Roman"/>
                <w:color w:val="000000"/>
              </w:rPr>
              <w:pPrChange w:id="2463"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464" w:author="瑋婷 徐" w:date="2025-01-03T17:37:00Z" w16du:dateUtc="2025-01-03T09:37:00Z">
              <w:r w:rsidRPr="00287E72">
                <w:rPr>
                  <w:rFonts w:ascii="Times New Roman" w:eastAsia="標楷體" w:hAnsi="Times New Roman" w:cs="Times New Roman"/>
                  <w:color w:val="000000"/>
                </w:rPr>
                <w:t>30</w:t>
              </w:r>
            </w:ins>
          </w:p>
        </w:tc>
        <w:tc>
          <w:tcPr>
            <w:tcW w:w="1701" w:type="dxa"/>
            <w:tcBorders>
              <w:top w:val="single" w:sz="4" w:space="0" w:color="auto"/>
            </w:tcBorders>
            <w:vAlign w:val="center"/>
            <w:tcPrChange w:id="2465" w:author="瑋婷 徐" w:date="2025-01-03T17:46:00Z" w16du:dateUtc="2025-01-03T09:46:00Z">
              <w:tcPr>
                <w:tcW w:w="1701" w:type="dxa"/>
                <w:gridSpan w:val="2"/>
                <w:tcBorders>
                  <w:top w:val="nil"/>
                  <w:left w:val="nil"/>
                  <w:bottom w:val="nil"/>
                  <w:right w:val="nil"/>
                </w:tcBorders>
                <w:vAlign w:val="center"/>
              </w:tcPr>
            </w:tcPrChange>
          </w:tcPr>
          <w:p w14:paraId="70BDF1A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466" w:author="瑋婷 徐" w:date="2025-01-03T17:37:00Z" w16du:dateUtc="2025-01-03T09:37:00Z"/>
                <w:rFonts w:ascii="Times New Roman" w:eastAsia="標楷體" w:hAnsi="Times New Roman" w:cs="Times New Roman"/>
                <w:color w:val="000000"/>
              </w:rPr>
              <w:pPrChange w:id="2467"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468" w:author="瑋婷 徐" w:date="2025-01-03T17:37:00Z" w16du:dateUtc="2025-01-03T09:37:00Z">
              <w:r w:rsidRPr="00287E72">
                <w:rPr>
                  <w:rFonts w:ascii="Times New Roman" w:eastAsia="標楷體" w:hAnsi="Times New Roman" w:cs="Times New Roman"/>
                  <w:color w:val="000000"/>
                </w:rPr>
                <w:t>MA-E22-07</w:t>
              </w:r>
            </w:ins>
          </w:p>
        </w:tc>
        <w:tc>
          <w:tcPr>
            <w:tcW w:w="3265" w:type="dxa"/>
            <w:tcBorders>
              <w:top w:val="single" w:sz="4" w:space="0" w:color="auto"/>
            </w:tcBorders>
            <w:vAlign w:val="center"/>
            <w:tcPrChange w:id="2469" w:author="瑋婷 徐" w:date="2025-01-03T17:46:00Z" w16du:dateUtc="2025-01-03T09:46:00Z">
              <w:tcPr>
                <w:tcW w:w="4252" w:type="dxa"/>
                <w:gridSpan w:val="2"/>
                <w:tcBorders>
                  <w:top w:val="nil"/>
                  <w:left w:val="nil"/>
                  <w:bottom w:val="nil"/>
                  <w:right w:val="nil"/>
                </w:tcBorders>
                <w:vAlign w:val="center"/>
              </w:tcPr>
            </w:tcPrChange>
          </w:tcPr>
          <w:p w14:paraId="41ED254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470" w:author="瑋婷 徐" w:date="2025-01-03T17:37:00Z" w16du:dateUtc="2025-01-03T09:37:00Z"/>
                <w:rFonts w:ascii="Times New Roman" w:eastAsia="標楷體" w:hAnsi="Times New Roman" w:cs="Times New Roman"/>
                <w:color w:val="000000"/>
              </w:rPr>
              <w:pPrChange w:id="2471"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472" w:author="瑋婷 徐" w:date="2025-01-03T17:37:00Z" w16du:dateUtc="2025-01-03T09:37:00Z">
              <w:r w:rsidRPr="00287E72">
                <w:rPr>
                  <w:rFonts w:ascii="Times New Roman" w:eastAsia="標楷體" w:hAnsi="Times New Roman" w:cs="Times New Roman"/>
                  <w:color w:val="000000"/>
                </w:rPr>
                <w:t>馬頭山路口公車站</w:t>
              </w:r>
            </w:ins>
          </w:p>
        </w:tc>
        <w:tc>
          <w:tcPr>
            <w:tcW w:w="8136" w:type="dxa"/>
            <w:tcBorders>
              <w:top w:val="single" w:sz="4" w:space="0" w:color="auto"/>
            </w:tcBorders>
            <w:vAlign w:val="center"/>
            <w:tcPrChange w:id="2473" w:author="瑋婷 徐" w:date="2025-01-03T17:46:00Z" w16du:dateUtc="2025-01-03T09:46:00Z">
              <w:tcPr>
                <w:tcW w:w="7149" w:type="dxa"/>
                <w:gridSpan w:val="2"/>
                <w:tcBorders>
                  <w:top w:val="nil"/>
                  <w:left w:val="nil"/>
                  <w:bottom w:val="nil"/>
                </w:tcBorders>
                <w:vAlign w:val="center"/>
              </w:tcPr>
            </w:tcPrChange>
          </w:tcPr>
          <w:p w14:paraId="41BD08AA"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474" w:author="瑋婷 徐" w:date="2025-01-03T17:37:00Z" w16du:dateUtc="2025-01-03T09:37:00Z"/>
                <w:rFonts w:ascii="Times New Roman" w:eastAsia="標楷體" w:hAnsi="Times New Roman" w:cs="Times New Roman"/>
                <w:color w:val="000000"/>
              </w:rPr>
              <w:pPrChange w:id="2475"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476" w:author="瑋婷 徐" w:date="2025-01-03T17:37:00Z" w16du:dateUtc="2025-01-03T09:37:00Z">
              <w:r w:rsidRPr="00287E72">
                <w:rPr>
                  <w:rFonts w:ascii="Times New Roman" w:eastAsia="標楷體" w:hAnsi="Times New Roman" w:cs="Times New Roman"/>
                  <w:color w:val="000000"/>
                </w:rPr>
                <w:t>王日明</w:t>
              </w:r>
            </w:ins>
          </w:p>
        </w:tc>
      </w:tr>
      <w:tr w:rsidR="00287E72" w14:paraId="08543B72" w14:textId="77777777" w:rsidTr="00287E72">
        <w:tblPrEx>
          <w:tblPrExChange w:id="2477" w:author="瑋婷 徐" w:date="2025-01-03T17:45:00Z" w16du:dateUtc="2025-01-03T09:45: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478" w:author="瑋婷 徐" w:date="2025-01-03T17:37:00Z"/>
          <w:trPrChange w:id="2479" w:author="瑋婷 徐" w:date="2025-01-03T17:45:00Z" w16du:dateUtc="2025-01-03T09:45:00Z">
            <w:trPr>
              <w:gridBefore w:val="1"/>
              <w:trHeight w:val="396"/>
            </w:trPr>
          </w:trPrChange>
        </w:trPr>
        <w:tc>
          <w:tcPr>
            <w:tcW w:w="846" w:type="dxa"/>
            <w:vAlign w:val="center"/>
            <w:tcPrChange w:id="2480" w:author="瑋婷 徐" w:date="2025-01-03T17:45:00Z" w16du:dateUtc="2025-01-03T09:45:00Z">
              <w:tcPr>
                <w:tcW w:w="846" w:type="dxa"/>
                <w:gridSpan w:val="2"/>
                <w:tcBorders>
                  <w:top w:val="nil"/>
                  <w:bottom w:val="nil"/>
                  <w:right w:val="nil"/>
                </w:tcBorders>
                <w:vAlign w:val="center"/>
              </w:tcPr>
            </w:tcPrChange>
          </w:tcPr>
          <w:p w14:paraId="49BB708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481" w:author="瑋婷 徐" w:date="2025-01-03T17:37:00Z" w16du:dateUtc="2025-01-03T09:37:00Z"/>
                <w:rFonts w:ascii="Times New Roman" w:eastAsia="標楷體" w:hAnsi="Times New Roman" w:cs="Times New Roman"/>
                <w:color w:val="000000"/>
              </w:rPr>
              <w:pPrChange w:id="2482"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483" w:author="瑋婷 徐" w:date="2025-01-03T17:37:00Z" w16du:dateUtc="2025-01-03T09:37:00Z">
              <w:r w:rsidRPr="00287E72">
                <w:rPr>
                  <w:rFonts w:ascii="Times New Roman" w:eastAsia="標楷體" w:hAnsi="Times New Roman" w:cs="Times New Roman"/>
                  <w:color w:val="000000"/>
                </w:rPr>
                <w:t>31</w:t>
              </w:r>
            </w:ins>
          </w:p>
        </w:tc>
        <w:tc>
          <w:tcPr>
            <w:tcW w:w="1701" w:type="dxa"/>
            <w:vAlign w:val="center"/>
            <w:tcPrChange w:id="2484" w:author="瑋婷 徐" w:date="2025-01-03T17:45:00Z" w16du:dateUtc="2025-01-03T09:45:00Z">
              <w:tcPr>
                <w:tcW w:w="1701" w:type="dxa"/>
                <w:gridSpan w:val="2"/>
                <w:tcBorders>
                  <w:top w:val="nil"/>
                  <w:left w:val="nil"/>
                  <w:bottom w:val="nil"/>
                  <w:right w:val="nil"/>
                </w:tcBorders>
                <w:vAlign w:val="center"/>
              </w:tcPr>
            </w:tcPrChange>
          </w:tcPr>
          <w:p w14:paraId="36D8AFFA"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485" w:author="瑋婷 徐" w:date="2025-01-03T17:37:00Z" w16du:dateUtc="2025-01-03T09:37:00Z"/>
                <w:rFonts w:ascii="Times New Roman" w:eastAsia="標楷體" w:hAnsi="Times New Roman" w:cs="Times New Roman"/>
                <w:color w:val="000000"/>
              </w:rPr>
              <w:pPrChange w:id="2486"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487" w:author="瑋婷 徐" w:date="2025-01-03T17:37:00Z" w16du:dateUtc="2025-01-03T09:37:00Z">
              <w:r w:rsidRPr="00287E72">
                <w:rPr>
                  <w:rFonts w:ascii="Times New Roman" w:eastAsia="標楷體" w:hAnsi="Times New Roman" w:cs="Times New Roman"/>
                  <w:color w:val="000000"/>
                </w:rPr>
                <w:t>MB-F23-08</w:t>
              </w:r>
            </w:ins>
          </w:p>
        </w:tc>
        <w:tc>
          <w:tcPr>
            <w:tcW w:w="3265" w:type="dxa"/>
            <w:vAlign w:val="center"/>
            <w:tcPrChange w:id="2488" w:author="瑋婷 徐" w:date="2025-01-03T17:45:00Z" w16du:dateUtc="2025-01-03T09:45:00Z">
              <w:tcPr>
                <w:tcW w:w="4252" w:type="dxa"/>
                <w:gridSpan w:val="2"/>
                <w:tcBorders>
                  <w:top w:val="nil"/>
                  <w:left w:val="nil"/>
                  <w:bottom w:val="nil"/>
                  <w:right w:val="nil"/>
                </w:tcBorders>
                <w:vAlign w:val="center"/>
              </w:tcPr>
            </w:tcPrChange>
          </w:tcPr>
          <w:p w14:paraId="31E3E7D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489" w:author="瑋婷 徐" w:date="2025-01-03T17:37:00Z" w16du:dateUtc="2025-01-03T09:37:00Z"/>
                <w:rFonts w:ascii="Times New Roman" w:eastAsia="標楷體" w:hAnsi="Times New Roman" w:cs="Times New Roman"/>
                <w:color w:val="000000"/>
              </w:rPr>
              <w:pPrChange w:id="2490"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491" w:author="瑋婷 徐" w:date="2025-01-03T17:37:00Z" w16du:dateUtc="2025-01-03T09:37:00Z">
              <w:r w:rsidRPr="00287E72">
                <w:rPr>
                  <w:rFonts w:ascii="Times New Roman" w:eastAsia="標楷體" w:hAnsi="Times New Roman" w:cs="Times New Roman"/>
                  <w:color w:val="000000"/>
                </w:rPr>
                <w:t>藤枝遊樂區</w:t>
              </w:r>
            </w:ins>
          </w:p>
        </w:tc>
        <w:tc>
          <w:tcPr>
            <w:tcW w:w="8136" w:type="dxa"/>
            <w:vAlign w:val="center"/>
            <w:tcPrChange w:id="2492" w:author="瑋婷 徐" w:date="2025-01-03T17:45:00Z" w16du:dateUtc="2025-01-03T09:45:00Z">
              <w:tcPr>
                <w:tcW w:w="7149" w:type="dxa"/>
                <w:gridSpan w:val="2"/>
                <w:tcBorders>
                  <w:top w:val="nil"/>
                  <w:left w:val="nil"/>
                  <w:bottom w:val="nil"/>
                </w:tcBorders>
                <w:vAlign w:val="center"/>
              </w:tcPr>
            </w:tcPrChange>
          </w:tcPr>
          <w:p w14:paraId="0F4294D4"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493" w:author="瑋婷 徐" w:date="2025-01-03T17:37:00Z" w16du:dateUtc="2025-01-03T09:37:00Z"/>
                <w:rFonts w:ascii="Times New Roman" w:eastAsia="標楷體" w:hAnsi="Times New Roman" w:cs="Times New Roman"/>
                <w:color w:val="000000"/>
              </w:rPr>
              <w:pPrChange w:id="2494"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495" w:author="瑋婷 徐" w:date="2025-01-03T17:37:00Z" w16du:dateUtc="2025-01-03T09:37:00Z">
              <w:r w:rsidRPr="00287E72">
                <w:rPr>
                  <w:rFonts w:ascii="Times New Roman" w:eastAsia="標楷體" w:hAnsi="Times New Roman" w:cs="Times New Roman"/>
                  <w:color w:val="000000"/>
                </w:rPr>
                <w:t>鍾魏任</w:t>
              </w:r>
            </w:ins>
          </w:p>
        </w:tc>
      </w:tr>
      <w:tr w:rsidR="00287E72" w14:paraId="15D0D4F7" w14:textId="77777777" w:rsidTr="00287E72">
        <w:tblPrEx>
          <w:tblPrExChange w:id="2496" w:author="瑋婷 徐" w:date="2025-01-03T17:45:00Z" w16du:dateUtc="2025-01-03T09:45: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497" w:author="瑋婷 徐" w:date="2025-01-03T17:37:00Z"/>
          <w:trPrChange w:id="2498" w:author="瑋婷 徐" w:date="2025-01-03T17:45:00Z" w16du:dateUtc="2025-01-03T09:45:00Z">
            <w:trPr>
              <w:gridBefore w:val="1"/>
              <w:trHeight w:val="396"/>
            </w:trPr>
          </w:trPrChange>
        </w:trPr>
        <w:tc>
          <w:tcPr>
            <w:tcW w:w="846" w:type="dxa"/>
            <w:vAlign w:val="center"/>
            <w:tcPrChange w:id="2499" w:author="瑋婷 徐" w:date="2025-01-03T17:45:00Z" w16du:dateUtc="2025-01-03T09:45:00Z">
              <w:tcPr>
                <w:tcW w:w="846" w:type="dxa"/>
                <w:gridSpan w:val="2"/>
                <w:tcBorders>
                  <w:top w:val="nil"/>
                  <w:bottom w:val="nil"/>
                  <w:right w:val="nil"/>
                </w:tcBorders>
                <w:vAlign w:val="center"/>
              </w:tcPr>
            </w:tcPrChange>
          </w:tcPr>
          <w:p w14:paraId="22794142"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500" w:author="瑋婷 徐" w:date="2025-01-03T17:37:00Z" w16du:dateUtc="2025-01-03T09:37:00Z"/>
                <w:rFonts w:ascii="Times New Roman" w:eastAsia="標楷體" w:hAnsi="Times New Roman" w:cs="Times New Roman"/>
                <w:color w:val="000000"/>
              </w:rPr>
              <w:pPrChange w:id="2501"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02" w:author="瑋婷 徐" w:date="2025-01-03T17:37:00Z" w16du:dateUtc="2025-01-03T09:37:00Z">
              <w:r w:rsidRPr="00287E72">
                <w:rPr>
                  <w:rFonts w:ascii="Times New Roman" w:eastAsia="標楷體" w:hAnsi="Times New Roman" w:cs="Times New Roman"/>
                  <w:color w:val="000000"/>
                </w:rPr>
                <w:t>32</w:t>
              </w:r>
            </w:ins>
          </w:p>
        </w:tc>
        <w:tc>
          <w:tcPr>
            <w:tcW w:w="1701" w:type="dxa"/>
            <w:vAlign w:val="center"/>
            <w:tcPrChange w:id="2503" w:author="瑋婷 徐" w:date="2025-01-03T17:45:00Z" w16du:dateUtc="2025-01-03T09:45:00Z">
              <w:tcPr>
                <w:tcW w:w="1701" w:type="dxa"/>
                <w:gridSpan w:val="2"/>
                <w:tcBorders>
                  <w:top w:val="nil"/>
                  <w:left w:val="nil"/>
                  <w:bottom w:val="nil"/>
                  <w:right w:val="nil"/>
                </w:tcBorders>
                <w:vAlign w:val="center"/>
              </w:tcPr>
            </w:tcPrChange>
          </w:tcPr>
          <w:p w14:paraId="20C9475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504" w:author="瑋婷 徐" w:date="2025-01-03T17:37:00Z" w16du:dateUtc="2025-01-03T09:37:00Z"/>
                <w:rFonts w:ascii="Times New Roman" w:eastAsia="標楷體" w:hAnsi="Times New Roman" w:cs="Times New Roman"/>
                <w:color w:val="000000"/>
              </w:rPr>
              <w:pPrChange w:id="2505"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06" w:author="瑋婷 徐" w:date="2025-01-03T17:37:00Z" w16du:dateUtc="2025-01-03T09:37:00Z">
              <w:r w:rsidRPr="00287E72">
                <w:rPr>
                  <w:rFonts w:ascii="Times New Roman" w:eastAsia="標楷體" w:hAnsi="Times New Roman" w:cs="Times New Roman"/>
                  <w:color w:val="000000"/>
                </w:rPr>
                <w:t>MB-F24-01</w:t>
              </w:r>
            </w:ins>
          </w:p>
        </w:tc>
        <w:tc>
          <w:tcPr>
            <w:tcW w:w="3265" w:type="dxa"/>
            <w:vAlign w:val="center"/>
            <w:tcPrChange w:id="2507" w:author="瑋婷 徐" w:date="2025-01-03T17:45:00Z" w16du:dateUtc="2025-01-03T09:45:00Z">
              <w:tcPr>
                <w:tcW w:w="4252" w:type="dxa"/>
                <w:gridSpan w:val="2"/>
                <w:tcBorders>
                  <w:top w:val="nil"/>
                  <w:left w:val="nil"/>
                  <w:bottom w:val="nil"/>
                  <w:right w:val="nil"/>
                </w:tcBorders>
                <w:vAlign w:val="center"/>
              </w:tcPr>
            </w:tcPrChange>
          </w:tcPr>
          <w:p w14:paraId="64C2773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508" w:author="瑋婷 徐" w:date="2025-01-03T17:37:00Z" w16du:dateUtc="2025-01-03T09:37:00Z"/>
                <w:rFonts w:ascii="Times New Roman" w:eastAsia="標楷體" w:hAnsi="Times New Roman" w:cs="Times New Roman"/>
                <w:color w:val="000000"/>
              </w:rPr>
              <w:pPrChange w:id="2509"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10" w:author="瑋婷 徐" w:date="2025-01-03T17:37:00Z" w16du:dateUtc="2025-01-03T09:37:00Z">
              <w:r w:rsidRPr="00287E72">
                <w:rPr>
                  <w:rFonts w:ascii="Times New Roman" w:eastAsia="標楷體" w:hAnsi="Times New Roman" w:cs="Times New Roman"/>
                  <w:color w:val="000000"/>
                </w:rPr>
                <w:t>瑪雅</w:t>
              </w:r>
            </w:ins>
          </w:p>
        </w:tc>
        <w:tc>
          <w:tcPr>
            <w:tcW w:w="8136" w:type="dxa"/>
            <w:vAlign w:val="center"/>
            <w:tcPrChange w:id="2511" w:author="瑋婷 徐" w:date="2025-01-03T17:45:00Z" w16du:dateUtc="2025-01-03T09:45:00Z">
              <w:tcPr>
                <w:tcW w:w="7149" w:type="dxa"/>
                <w:gridSpan w:val="2"/>
                <w:tcBorders>
                  <w:top w:val="nil"/>
                  <w:left w:val="nil"/>
                  <w:bottom w:val="nil"/>
                </w:tcBorders>
                <w:vAlign w:val="center"/>
              </w:tcPr>
            </w:tcPrChange>
          </w:tcPr>
          <w:p w14:paraId="13649C67"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512" w:author="瑋婷 徐" w:date="2025-01-03T17:37:00Z" w16du:dateUtc="2025-01-03T09:37:00Z"/>
                <w:rFonts w:ascii="Times New Roman" w:eastAsia="標楷體" w:hAnsi="Times New Roman" w:cs="Times New Roman"/>
                <w:color w:val="000000"/>
              </w:rPr>
              <w:pPrChange w:id="2513"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14" w:author="瑋婷 徐" w:date="2025-01-03T17:37:00Z" w16du:dateUtc="2025-01-03T09:37:00Z">
              <w:r w:rsidRPr="00287E72">
                <w:rPr>
                  <w:rFonts w:ascii="Times New Roman" w:eastAsia="標楷體" w:hAnsi="Times New Roman" w:cs="Times New Roman"/>
                  <w:color w:val="000000"/>
                </w:rPr>
                <w:t>葉建緯</w:t>
              </w:r>
            </w:ins>
          </w:p>
        </w:tc>
      </w:tr>
      <w:tr w:rsidR="00287E72" w14:paraId="149CD66F" w14:textId="77777777" w:rsidTr="00287E72">
        <w:tblPrEx>
          <w:tblPrExChange w:id="2515" w:author="瑋婷 徐" w:date="2025-01-03T17:45:00Z" w16du:dateUtc="2025-01-03T09:45: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516" w:author="瑋婷 徐" w:date="2025-01-03T17:37:00Z"/>
          <w:trPrChange w:id="2517" w:author="瑋婷 徐" w:date="2025-01-03T17:45:00Z" w16du:dateUtc="2025-01-03T09:45:00Z">
            <w:trPr>
              <w:gridBefore w:val="1"/>
              <w:trHeight w:val="396"/>
            </w:trPr>
          </w:trPrChange>
        </w:trPr>
        <w:tc>
          <w:tcPr>
            <w:tcW w:w="846" w:type="dxa"/>
            <w:vAlign w:val="center"/>
            <w:tcPrChange w:id="2518" w:author="瑋婷 徐" w:date="2025-01-03T17:45:00Z" w16du:dateUtc="2025-01-03T09:45:00Z">
              <w:tcPr>
                <w:tcW w:w="846" w:type="dxa"/>
                <w:gridSpan w:val="2"/>
                <w:tcBorders>
                  <w:top w:val="nil"/>
                  <w:bottom w:val="nil"/>
                  <w:right w:val="nil"/>
                </w:tcBorders>
                <w:vAlign w:val="center"/>
              </w:tcPr>
            </w:tcPrChange>
          </w:tcPr>
          <w:p w14:paraId="0786CE64"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519" w:author="瑋婷 徐" w:date="2025-01-03T17:37:00Z" w16du:dateUtc="2025-01-03T09:37:00Z"/>
                <w:rFonts w:ascii="Times New Roman" w:eastAsia="標楷體" w:hAnsi="Times New Roman" w:cs="Times New Roman"/>
                <w:color w:val="000000"/>
              </w:rPr>
              <w:pPrChange w:id="2520"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21" w:author="瑋婷 徐" w:date="2025-01-03T17:37:00Z" w16du:dateUtc="2025-01-03T09:37:00Z">
              <w:r w:rsidRPr="00287E72">
                <w:rPr>
                  <w:rFonts w:ascii="Times New Roman" w:eastAsia="標楷體" w:hAnsi="Times New Roman" w:cs="Times New Roman"/>
                  <w:color w:val="000000"/>
                </w:rPr>
                <w:t>33</w:t>
              </w:r>
            </w:ins>
          </w:p>
        </w:tc>
        <w:tc>
          <w:tcPr>
            <w:tcW w:w="1701" w:type="dxa"/>
            <w:vAlign w:val="center"/>
            <w:tcPrChange w:id="2522" w:author="瑋婷 徐" w:date="2025-01-03T17:45:00Z" w16du:dateUtc="2025-01-03T09:45:00Z">
              <w:tcPr>
                <w:tcW w:w="1701" w:type="dxa"/>
                <w:gridSpan w:val="2"/>
                <w:tcBorders>
                  <w:top w:val="nil"/>
                  <w:left w:val="nil"/>
                  <w:bottom w:val="nil"/>
                  <w:right w:val="nil"/>
                </w:tcBorders>
                <w:vAlign w:val="center"/>
              </w:tcPr>
            </w:tcPrChange>
          </w:tcPr>
          <w:p w14:paraId="59A890D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523" w:author="瑋婷 徐" w:date="2025-01-03T17:37:00Z" w16du:dateUtc="2025-01-03T09:37:00Z"/>
                <w:rFonts w:ascii="Times New Roman" w:eastAsia="標楷體" w:hAnsi="Times New Roman" w:cs="Times New Roman"/>
                <w:color w:val="000000"/>
              </w:rPr>
              <w:pPrChange w:id="2524"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25" w:author="瑋婷 徐" w:date="2025-01-03T17:37:00Z" w16du:dateUtc="2025-01-03T09:37:00Z">
              <w:r w:rsidRPr="00287E72">
                <w:rPr>
                  <w:rFonts w:ascii="Times New Roman" w:eastAsia="標楷體" w:hAnsi="Times New Roman" w:cs="Times New Roman"/>
                  <w:color w:val="000000"/>
                </w:rPr>
                <w:t>MB-F25-05</w:t>
              </w:r>
            </w:ins>
          </w:p>
        </w:tc>
        <w:tc>
          <w:tcPr>
            <w:tcW w:w="3265" w:type="dxa"/>
            <w:vAlign w:val="center"/>
            <w:tcPrChange w:id="2526" w:author="瑋婷 徐" w:date="2025-01-03T17:45:00Z" w16du:dateUtc="2025-01-03T09:45:00Z">
              <w:tcPr>
                <w:tcW w:w="4252" w:type="dxa"/>
                <w:gridSpan w:val="2"/>
                <w:tcBorders>
                  <w:top w:val="nil"/>
                  <w:left w:val="nil"/>
                  <w:bottom w:val="nil"/>
                  <w:right w:val="nil"/>
                </w:tcBorders>
                <w:vAlign w:val="center"/>
              </w:tcPr>
            </w:tcPrChange>
          </w:tcPr>
          <w:p w14:paraId="32C88E7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527" w:author="瑋婷 徐" w:date="2025-01-03T17:37:00Z" w16du:dateUtc="2025-01-03T09:37:00Z"/>
                <w:rFonts w:ascii="Times New Roman" w:eastAsia="標楷體" w:hAnsi="Times New Roman" w:cs="Times New Roman"/>
                <w:color w:val="000000"/>
              </w:rPr>
              <w:pPrChange w:id="2528"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29" w:author="瑋婷 徐" w:date="2025-01-03T17:37:00Z" w16du:dateUtc="2025-01-03T09:37:00Z">
              <w:r w:rsidRPr="00287E72">
                <w:rPr>
                  <w:rFonts w:ascii="Times New Roman" w:eastAsia="標楷體" w:hAnsi="Times New Roman" w:cs="Times New Roman"/>
                  <w:color w:val="000000"/>
                </w:rPr>
                <w:t>霧台阿禮</w:t>
              </w:r>
              <w:r w:rsidRPr="00287E72">
                <w:rPr>
                  <w:rFonts w:ascii="Times New Roman" w:eastAsia="標楷體" w:hAnsi="Times New Roman" w:cs="Times New Roman"/>
                  <w:color w:val="000000"/>
                </w:rPr>
                <w:t>B</w:t>
              </w:r>
            </w:ins>
          </w:p>
        </w:tc>
        <w:tc>
          <w:tcPr>
            <w:tcW w:w="8136" w:type="dxa"/>
            <w:vAlign w:val="center"/>
            <w:tcPrChange w:id="2530" w:author="瑋婷 徐" w:date="2025-01-03T17:45:00Z" w16du:dateUtc="2025-01-03T09:45:00Z">
              <w:tcPr>
                <w:tcW w:w="7149" w:type="dxa"/>
                <w:gridSpan w:val="2"/>
                <w:tcBorders>
                  <w:top w:val="nil"/>
                  <w:left w:val="nil"/>
                  <w:bottom w:val="nil"/>
                </w:tcBorders>
                <w:vAlign w:val="center"/>
              </w:tcPr>
            </w:tcPrChange>
          </w:tcPr>
          <w:p w14:paraId="530F7F8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531" w:author="瑋婷 徐" w:date="2025-01-03T17:37:00Z" w16du:dateUtc="2025-01-03T09:37:00Z"/>
                <w:rFonts w:ascii="Times New Roman" w:eastAsia="標楷體" w:hAnsi="Times New Roman" w:cs="Times New Roman"/>
                <w:color w:val="000000"/>
              </w:rPr>
              <w:pPrChange w:id="2532"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33" w:author="瑋婷 徐" w:date="2025-01-03T17:37:00Z" w16du:dateUtc="2025-01-03T09:37:00Z">
              <w:r w:rsidRPr="00287E72">
                <w:rPr>
                  <w:rFonts w:ascii="Times New Roman" w:eastAsia="標楷體" w:hAnsi="Times New Roman" w:cs="Times New Roman"/>
                  <w:color w:val="000000"/>
                </w:rPr>
                <w:t>劉育宗</w:t>
              </w:r>
            </w:ins>
          </w:p>
        </w:tc>
      </w:tr>
      <w:tr w:rsidR="00287E72" w14:paraId="75E2AF42" w14:textId="77777777" w:rsidTr="00287E72">
        <w:tblPrEx>
          <w:tblPrExChange w:id="2534" w:author="瑋婷 徐" w:date="2025-01-03T17:45:00Z" w16du:dateUtc="2025-01-03T09:45: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535" w:author="瑋婷 徐" w:date="2025-01-03T17:37:00Z"/>
          <w:trPrChange w:id="2536" w:author="瑋婷 徐" w:date="2025-01-03T17:45:00Z" w16du:dateUtc="2025-01-03T09:45:00Z">
            <w:trPr>
              <w:gridBefore w:val="1"/>
              <w:trHeight w:val="396"/>
            </w:trPr>
          </w:trPrChange>
        </w:trPr>
        <w:tc>
          <w:tcPr>
            <w:tcW w:w="846" w:type="dxa"/>
            <w:vAlign w:val="center"/>
            <w:tcPrChange w:id="2537" w:author="瑋婷 徐" w:date="2025-01-03T17:45:00Z" w16du:dateUtc="2025-01-03T09:45:00Z">
              <w:tcPr>
                <w:tcW w:w="846" w:type="dxa"/>
                <w:gridSpan w:val="2"/>
                <w:tcBorders>
                  <w:top w:val="nil"/>
                  <w:bottom w:val="nil"/>
                  <w:right w:val="nil"/>
                </w:tcBorders>
                <w:vAlign w:val="center"/>
              </w:tcPr>
            </w:tcPrChange>
          </w:tcPr>
          <w:p w14:paraId="5FDB191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538" w:author="瑋婷 徐" w:date="2025-01-03T17:37:00Z" w16du:dateUtc="2025-01-03T09:37:00Z"/>
                <w:rFonts w:ascii="Times New Roman" w:eastAsia="標楷體" w:hAnsi="Times New Roman" w:cs="Times New Roman"/>
                <w:color w:val="000000"/>
              </w:rPr>
              <w:pPrChange w:id="2539"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40" w:author="瑋婷 徐" w:date="2025-01-03T17:37:00Z" w16du:dateUtc="2025-01-03T09:37:00Z">
              <w:r w:rsidRPr="00287E72">
                <w:rPr>
                  <w:rFonts w:ascii="Times New Roman" w:eastAsia="標楷體" w:hAnsi="Times New Roman" w:cs="Times New Roman"/>
                  <w:color w:val="000000"/>
                </w:rPr>
                <w:t>34</w:t>
              </w:r>
            </w:ins>
          </w:p>
        </w:tc>
        <w:tc>
          <w:tcPr>
            <w:tcW w:w="1701" w:type="dxa"/>
            <w:vAlign w:val="center"/>
            <w:tcPrChange w:id="2541" w:author="瑋婷 徐" w:date="2025-01-03T17:45:00Z" w16du:dateUtc="2025-01-03T09:45:00Z">
              <w:tcPr>
                <w:tcW w:w="1701" w:type="dxa"/>
                <w:gridSpan w:val="2"/>
                <w:tcBorders>
                  <w:top w:val="nil"/>
                  <w:left w:val="nil"/>
                  <w:bottom w:val="nil"/>
                  <w:right w:val="nil"/>
                </w:tcBorders>
                <w:vAlign w:val="center"/>
              </w:tcPr>
            </w:tcPrChange>
          </w:tcPr>
          <w:p w14:paraId="735F87F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542" w:author="瑋婷 徐" w:date="2025-01-03T17:37:00Z" w16du:dateUtc="2025-01-03T09:37:00Z"/>
                <w:rFonts w:ascii="Times New Roman" w:eastAsia="標楷體" w:hAnsi="Times New Roman" w:cs="Times New Roman"/>
                <w:color w:val="000000"/>
              </w:rPr>
              <w:pPrChange w:id="2543"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44" w:author="瑋婷 徐" w:date="2025-01-03T17:37:00Z" w16du:dateUtc="2025-01-03T09:37:00Z">
              <w:r w:rsidRPr="00287E72">
                <w:rPr>
                  <w:rFonts w:ascii="Times New Roman" w:eastAsia="標楷體" w:hAnsi="Times New Roman" w:cs="Times New Roman"/>
                  <w:color w:val="000000"/>
                </w:rPr>
                <w:t>MA-F26-01</w:t>
              </w:r>
            </w:ins>
          </w:p>
        </w:tc>
        <w:tc>
          <w:tcPr>
            <w:tcW w:w="3265" w:type="dxa"/>
            <w:vAlign w:val="center"/>
            <w:tcPrChange w:id="2545" w:author="瑋婷 徐" w:date="2025-01-03T17:45:00Z" w16du:dateUtc="2025-01-03T09:45:00Z">
              <w:tcPr>
                <w:tcW w:w="4252" w:type="dxa"/>
                <w:gridSpan w:val="2"/>
                <w:tcBorders>
                  <w:top w:val="nil"/>
                  <w:left w:val="nil"/>
                  <w:bottom w:val="nil"/>
                  <w:right w:val="nil"/>
                </w:tcBorders>
                <w:vAlign w:val="center"/>
              </w:tcPr>
            </w:tcPrChange>
          </w:tcPr>
          <w:p w14:paraId="32EFD012"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546" w:author="瑋婷 徐" w:date="2025-01-03T17:37:00Z" w16du:dateUtc="2025-01-03T09:37:00Z"/>
                <w:rFonts w:ascii="Times New Roman" w:eastAsia="標楷體" w:hAnsi="Times New Roman" w:cs="Times New Roman"/>
                <w:color w:val="000000"/>
              </w:rPr>
              <w:pPrChange w:id="2547"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48" w:author="瑋婷 徐" w:date="2025-01-03T17:37:00Z" w16du:dateUtc="2025-01-03T09:37:00Z">
              <w:r w:rsidRPr="00287E72">
                <w:rPr>
                  <w:rFonts w:ascii="Times New Roman" w:eastAsia="標楷體" w:hAnsi="Times New Roman" w:cs="Times New Roman"/>
                  <w:color w:val="000000"/>
                </w:rPr>
                <w:t>墾丁苗圃</w:t>
              </w:r>
            </w:ins>
          </w:p>
        </w:tc>
        <w:tc>
          <w:tcPr>
            <w:tcW w:w="8136" w:type="dxa"/>
            <w:vAlign w:val="center"/>
            <w:tcPrChange w:id="2549" w:author="瑋婷 徐" w:date="2025-01-03T17:45:00Z" w16du:dateUtc="2025-01-03T09:45:00Z">
              <w:tcPr>
                <w:tcW w:w="7149" w:type="dxa"/>
                <w:gridSpan w:val="2"/>
                <w:tcBorders>
                  <w:top w:val="nil"/>
                  <w:left w:val="nil"/>
                  <w:bottom w:val="nil"/>
                </w:tcBorders>
                <w:vAlign w:val="center"/>
              </w:tcPr>
            </w:tcPrChange>
          </w:tcPr>
          <w:p w14:paraId="350E050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550" w:author="瑋婷 徐" w:date="2025-01-03T17:37:00Z" w16du:dateUtc="2025-01-03T09:37:00Z"/>
                <w:rFonts w:ascii="Times New Roman" w:eastAsia="標楷體" w:hAnsi="Times New Roman" w:cs="Times New Roman"/>
                <w:color w:val="000000"/>
              </w:rPr>
              <w:pPrChange w:id="2551"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52" w:author="瑋婷 徐" w:date="2025-01-03T17:37:00Z" w16du:dateUtc="2025-01-03T09:37:00Z">
              <w:r w:rsidRPr="00287E72">
                <w:rPr>
                  <w:rFonts w:ascii="Times New Roman" w:eastAsia="標楷體" w:hAnsi="Times New Roman" w:cs="Times New Roman"/>
                  <w:color w:val="000000"/>
                </w:rPr>
                <w:t>韋樹德、荊平雲、王于賓</w:t>
              </w:r>
              <w:r w:rsidRPr="00287E72">
                <w:rPr>
                  <w:rFonts w:ascii="Times New Roman" w:eastAsia="標楷體" w:hAnsi="Times New Roman" w:cs="Times New Roman"/>
                  <w:color w:val="000000"/>
                </w:rPr>
                <w:t xml:space="preserve"> // </w:t>
              </w:r>
              <w:r w:rsidRPr="00287E72">
                <w:rPr>
                  <w:rFonts w:ascii="Times New Roman" w:eastAsia="標楷體" w:hAnsi="Times New Roman" w:cs="Times New Roman"/>
                  <w:color w:val="000000"/>
                </w:rPr>
                <w:t>荊平雲、王于賓</w:t>
              </w:r>
            </w:ins>
          </w:p>
        </w:tc>
      </w:tr>
      <w:tr w:rsidR="00287E72" w14:paraId="5DA9BDBB" w14:textId="77777777" w:rsidTr="00287E72">
        <w:tblPrEx>
          <w:tblPrExChange w:id="2553" w:author="瑋婷 徐" w:date="2025-01-03T17:45:00Z" w16du:dateUtc="2025-01-03T09:45: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554" w:author="瑋婷 徐" w:date="2025-01-03T17:37:00Z"/>
          <w:trPrChange w:id="2555" w:author="瑋婷 徐" w:date="2025-01-03T17:45:00Z" w16du:dateUtc="2025-01-03T09:45:00Z">
            <w:trPr>
              <w:gridBefore w:val="1"/>
              <w:trHeight w:val="396"/>
            </w:trPr>
          </w:trPrChange>
        </w:trPr>
        <w:tc>
          <w:tcPr>
            <w:tcW w:w="846" w:type="dxa"/>
            <w:vAlign w:val="center"/>
            <w:tcPrChange w:id="2556" w:author="瑋婷 徐" w:date="2025-01-03T17:45:00Z" w16du:dateUtc="2025-01-03T09:45:00Z">
              <w:tcPr>
                <w:tcW w:w="846" w:type="dxa"/>
                <w:gridSpan w:val="2"/>
                <w:tcBorders>
                  <w:top w:val="nil"/>
                  <w:bottom w:val="nil"/>
                  <w:right w:val="nil"/>
                </w:tcBorders>
                <w:vAlign w:val="center"/>
              </w:tcPr>
            </w:tcPrChange>
          </w:tcPr>
          <w:p w14:paraId="146A642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557" w:author="瑋婷 徐" w:date="2025-01-03T17:37:00Z" w16du:dateUtc="2025-01-03T09:37:00Z"/>
                <w:rFonts w:ascii="Times New Roman" w:eastAsia="標楷體" w:hAnsi="Times New Roman" w:cs="Times New Roman"/>
                <w:color w:val="000000"/>
              </w:rPr>
              <w:pPrChange w:id="2558"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59" w:author="瑋婷 徐" w:date="2025-01-03T17:37:00Z" w16du:dateUtc="2025-01-03T09:37:00Z">
              <w:r w:rsidRPr="00287E72">
                <w:rPr>
                  <w:rFonts w:ascii="Times New Roman" w:eastAsia="標楷體" w:hAnsi="Times New Roman" w:cs="Times New Roman"/>
                  <w:color w:val="000000"/>
                </w:rPr>
                <w:t>35</w:t>
              </w:r>
            </w:ins>
          </w:p>
        </w:tc>
        <w:tc>
          <w:tcPr>
            <w:tcW w:w="1701" w:type="dxa"/>
            <w:vAlign w:val="center"/>
            <w:tcPrChange w:id="2560" w:author="瑋婷 徐" w:date="2025-01-03T17:45:00Z" w16du:dateUtc="2025-01-03T09:45:00Z">
              <w:tcPr>
                <w:tcW w:w="1701" w:type="dxa"/>
                <w:gridSpan w:val="2"/>
                <w:tcBorders>
                  <w:top w:val="nil"/>
                  <w:left w:val="nil"/>
                  <w:bottom w:val="nil"/>
                  <w:right w:val="nil"/>
                </w:tcBorders>
                <w:vAlign w:val="center"/>
              </w:tcPr>
            </w:tcPrChange>
          </w:tcPr>
          <w:p w14:paraId="5090D24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561" w:author="瑋婷 徐" w:date="2025-01-03T17:37:00Z" w16du:dateUtc="2025-01-03T09:37:00Z"/>
                <w:rFonts w:ascii="Times New Roman" w:eastAsia="標楷體" w:hAnsi="Times New Roman" w:cs="Times New Roman"/>
                <w:color w:val="000000"/>
              </w:rPr>
              <w:pPrChange w:id="2562"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63" w:author="瑋婷 徐" w:date="2025-01-03T17:37:00Z" w16du:dateUtc="2025-01-03T09:37:00Z">
              <w:r w:rsidRPr="00287E72">
                <w:rPr>
                  <w:rFonts w:ascii="Times New Roman" w:eastAsia="標楷體" w:hAnsi="Times New Roman" w:cs="Times New Roman"/>
                  <w:color w:val="000000"/>
                </w:rPr>
                <w:t>MA-G27-09</w:t>
              </w:r>
            </w:ins>
          </w:p>
        </w:tc>
        <w:tc>
          <w:tcPr>
            <w:tcW w:w="3265" w:type="dxa"/>
            <w:vAlign w:val="center"/>
            <w:tcPrChange w:id="2564" w:author="瑋婷 徐" w:date="2025-01-03T17:45:00Z" w16du:dateUtc="2025-01-03T09:45:00Z">
              <w:tcPr>
                <w:tcW w:w="4252" w:type="dxa"/>
                <w:gridSpan w:val="2"/>
                <w:tcBorders>
                  <w:top w:val="nil"/>
                  <w:left w:val="nil"/>
                  <w:bottom w:val="nil"/>
                  <w:right w:val="nil"/>
                </w:tcBorders>
                <w:vAlign w:val="center"/>
              </w:tcPr>
            </w:tcPrChange>
          </w:tcPr>
          <w:p w14:paraId="5EE0E5A2"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565" w:author="瑋婷 徐" w:date="2025-01-03T17:37:00Z" w16du:dateUtc="2025-01-03T09:37:00Z"/>
                <w:rFonts w:ascii="Times New Roman" w:eastAsia="標楷體" w:hAnsi="Times New Roman" w:cs="Times New Roman"/>
                <w:color w:val="000000"/>
              </w:rPr>
              <w:pPrChange w:id="2566"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67" w:author="瑋婷 徐" w:date="2025-01-03T17:37:00Z" w16du:dateUtc="2025-01-03T09:37:00Z">
              <w:r w:rsidRPr="00287E72">
                <w:rPr>
                  <w:rFonts w:ascii="Times New Roman" w:eastAsia="標楷體" w:hAnsi="Times New Roman" w:cs="Times New Roman"/>
                  <w:color w:val="000000"/>
                </w:rPr>
                <w:t>安通越嶺古道</w:t>
              </w:r>
            </w:ins>
          </w:p>
        </w:tc>
        <w:tc>
          <w:tcPr>
            <w:tcW w:w="8136" w:type="dxa"/>
            <w:vAlign w:val="center"/>
            <w:tcPrChange w:id="2568" w:author="瑋婷 徐" w:date="2025-01-03T17:45:00Z" w16du:dateUtc="2025-01-03T09:45:00Z">
              <w:tcPr>
                <w:tcW w:w="7149" w:type="dxa"/>
                <w:gridSpan w:val="2"/>
                <w:tcBorders>
                  <w:top w:val="nil"/>
                  <w:left w:val="nil"/>
                  <w:bottom w:val="nil"/>
                </w:tcBorders>
                <w:vAlign w:val="center"/>
              </w:tcPr>
            </w:tcPrChange>
          </w:tcPr>
          <w:p w14:paraId="74D655E2" w14:textId="019C9679"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569" w:author="瑋婷 徐" w:date="2025-01-03T17:37:00Z" w16du:dateUtc="2025-01-03T09:37:00Z"/>
                <w:rFonts w:ascii="Times New Roman" w:eastAsia="標楷體" w:hAnsi="Times New Roman" w:cs="Times New Roman"/>
                <w:color w:val="000000"/>
              </w:rPr>
              <w:pPrChange w:id="2570"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71" w:author="瑋婷 徐" w:date="2025-01-03T17:37:00Z" w16du:dateUtc="2025-01-03T09:37:00Z">
              <w:r w:rsidRPr="00287E72">
                <w:rPr>
                  <w:rFonts w:ascii="Times New Roman" w:eastAsia="標楷體" w:hAnsi="Times New Roman" w:cs="Times New Roman"/>
                  <w:color w:val="000000"/>
                </w:rPr>
                <w:t>陳睿騏</w:t>
              </w:r>
            </w:ins>
            <w:ins w:id="2572" w:author="瑋婷 徐" w:date="2025-01-03T17:50:00Z" w16du:dateUtc="2025-01-03T09:50:00Z">
              <w:r w:rsidRPr="00287E72">
                <w:rPr>
                  <w:rFonts w:ascii="Times New Roman" w:eastAsia="標楷體" w:hAnsi="Times New Roman" w:cs="Times New Roman"/>
                  <w:color w:val="000000"/>
                  <w:vertAlign w:val="superscript"/>
                  <w:rPrChange w:id="2573" w:author="瑋婷 徐" w:date="2025-01-03T17:50:00Z" w16du:dateUtc="2025-01-03T09:50:00Z">
                    <w:rPr>
                      <w:rFonts w:ascii="Times New Roman" w:eastAsia="標楷體" w:hAnsi="Times New Roman" w:cs="Times New Roman"/>
                      <w:color w:val="000000"/>
                    </w:rPr>
                  </w:rPrChange>
                </w:rPr>
                <w:t>a</w:t>
              </w:r>
            </w:ins>
            <w:ins w:id="2574" w:author="瑋婷 徐" w:date="2025-01-03T17:37:00Z" w16du:dateUtc="2025-01-03T09:37:00Z">
              <w:r w:rsidRPr="00287E72">
                <w:rPr>
                  <w:rFonts w:ascii="Times New Roman" w:eastAsia="標楷體" w:hAnsi="Times New Roman" w:cs="Times New Roman"/>
                  <w:color w:val="000000"/>
                </w:rPr>
                <w:t>、吳昆松、祈克勤、武秀芳</w:t>
              </w:r>
            </w:ins>
          </w:p>
        </w:tc>
      </w:tr>
      <w:tr w:rsidR="00287E72" w14:paraId="2DE189EB" w14:textId="77777777" w:rsidTr="00287E72">
        <w:tblPrEx>
          <w:tblPrExChange w:id="2575" w:author="瑋婷 徐" w:date="2025-01-03T17:45:00Z" w16du:dateUtc="2025-01-03T09:45: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576" w:author="瑋婷 徐" w:date="2025-01-03T17:37:00Z"/>
          <w:trPrChange w:id="2577" w:author="瑋婷 徐" w:date="2025-01-03T17:45:00Z" w16du:dateUtc="2025-01-03T09:45:00Z">
            <w:trPr>
              <w:gridBefore w:val="1"/>
              <w:trHeight w:val="396"/>
            </w:trPr>
          </w:trPrChange>
        </w:trPr>
        <w:tc>
          <w:tcPr>
            <w:tcW w:w="846" w:type="dxa"/>
            <w:vAlign w:val="center"/>
            <w:tcPrChange w:id="2578" w:author="瑋婷 徐" w:date="2025-01-03T17:45:00Z" w16du:dateUtc="2025-01-03T09:45:00Z">
              <w:tcPr>
                <w:tcW w:w="846" w:type="dxa"/>
                <w:gridSpan w:val="2"/>
                <w:tcBorders>
                  <w:top w:val="nil"/>
                  <w:bottom w:val="nil"/>
                  <w:right w:val="nil"/>
                </w:tcBorders>
                <w:vAlign w:val="center"/>
              </w:tcPr>
            </w:tcPrChange>
          </w:tcPr>
          <w:p w14:paraId="53E087D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579" w:author="瑋婷 徐" w:date="2025-01-03T17:37:00Z" w16du:dateUtc="2025-01-03T09:37:00Z"/>
                <w:rFonts w:ascii="Times New Roman" w:eastAsia="標楷體" w:hAnsi="Times New Roman" w:cs="Times New Roman"/>
                <w:color w:val="000000"/>
              </w:rPr>
              <w:pPrChange w:id="2580"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81" w:author="瑋婷 徐" w:date="2025-01-03T17:37:00Z" w16du:dateUtc="2025-01-03T09:37:00Z">
              <w:r w:rsidRPr="00287E72">
                <w:rPr>
                  <w:rFonts w:ascii="Times New Roman" w:eastAsia="標楷體" w:hAnsi="Times New Roman" w:cs="Times New Roman"/>
                  <w:color w:val="000000"/>
                </w:rPr>
                <w:t>36</w:t>
              </w:r>
            </w:ins>
          </w:p>
        </w:tc>
        <w:tc>
          <w:tcPr>
            <w:tcW w:w="1701" w:type="dxa"/>
            <w:vAlign w:val="center"/>
            <w:tcPrChange w:id="2582" w:author="瑋婷 徐" w:date="2025-01-03T17:45:00Z" w16du:dateUtc="2025-01-03T09:45:00Z">
              <w:tcPr>
                <w:tcW w:w="1701" w:type="dxa"/>
                <w:gridSpan w:val="2"/>
                <w:tcBorders>
                  <w:top w:val="nil"/>
                  <w:left w:val="nil"/>
                  <w:bottom w:val="nil"/>
                  <w:right w:val="nil"/>
                </w:tcBorders>
                <w:vAlign w:val="center"/>
              </w:tcPr>
            </w:tcPrChange>
          </w:tcPr>
          <w:p w14:paraId="67C96727"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583" w:author="瑋婷 徐" w:date="2025-01-03T17:37:00Z" w16du:dateUtc="2025-01-03T09:37:00Z"/>
                <w:rFonts w:ascii="Times New Roman" w:eastAsia="標楷體" w:hAnsi="Times New Roman" w:cs="Times New Roman"/>
                <w:color w:val="000000"/>
              </w:rPr>
              <w:pPrChange w:id="2584"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85" w:author="瑋婷 徐" w:date="2025-01-03T17:37:00Z" w16du:dateUtc="2025-01-03T09:37:00Z">
              <w:r w:rsidRPr="00287E72">
                <w:rPr>
                  <w:rFonts w:ascii="Times New Roman" w:eastAsia="標楷體" w:hAnsi="Times New Roman" w:cs="Times New Roman"/>
                  <w:color w:val="000000"/>
                </w:rPr>
                <w:t>MA-G28-14</w:t>
              </w:r>
            </w:ins>
          </w:p>
        </w:tc>
        <w:tc>
          <w:tcPr>
            <w:tcW w:w="3265" w:type="dxa"/>
            <w:vAlign w:val="center"/>
            <w:tcPrChange w:id="2586" w:author="瑋婷 徐" w:date="2025-01-03T17:45:00Z" w16du:dateUtc="2025-01-03T09:45:00Z">
              <w:tcPr>
                <w:tcW w:w="4252" w:type="dxa"/>
                <w:gridSpan w:val="2"/>
                <w:tcBorders>
                  <w:top w:val="nil"/>
                  <w:left w:val="nil"/>
                  <w:bottom w:val="nil"/>
                  <w:right w:val="nil"/>
                </w:tcBorders>
                <w:vAlign w:val="center"/>
              </w:tcPr>
            </w:tcPrChange>
          </w:tcPr>
          <w:p w14:paraId="348727A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587" w:author="瑋婷 徐" w:date="2025-01-03T17:37:00Z" w16du:dateUtc="2025-01-03T09:37:00Z"/>
                <w:rFonts w:ascii="Times New Roman" w:eastAsia="標楷體" w:hAnsi="Times New Roman" w:cs="Times New Roman"/>
                <w:color w:val="000000"/>
              </w:rPr>
              <w:pPrChange w:id="2588"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89" w:author="瑋婷 徐" w:date="2025-01-03T17:37:00Z" w16du:dateUtc="2025-01-03T09:37:00Z">
              <w:r w:rsidRPr="00287E72">
                <w:rPr>
                  <w:rFonts w:ascii="Times New Roman" w:eastAsia="標楷體" w:hAnsi="Times New Roman" w:cs="Times New Roman"/>
                  <w:color w:val="000000"/>
                </w:rPr>
                <w:t>花蓮縣瀧澗</w:t>
              </w:r>
            </w:ins>
          </w:p>
        </w:tc>
        <w:tc>
          <w:tcPr>
            <w:tcW w:w="8136" w:type="dxa"/>
            <w:vAlign w:val="center"/>
            <w:tcPrChange w:id="2590" w:author="瑋婷 徐" w:date="2025-01-03T17:45:00Z" w16du:dateUtc="2025-01-03T09:45:00Z">
              <w:tcPr>
                <w:tcW w:w="7149" w:type="dxa"/>
                <w:gridSpan w:val="2"/>
                <w:tcBorders>
                  <w:top w:val="nil"/>
                  <w:left w:val="nil"/>
                  <w:bottom w:val="nil"/>
                </w:tcBorders>
                <w:vAlign w:val="center"/>
              </w:tcPr>
            </w:tcPrChange>
          </w:tcPr>
          <w:p w14:paraId="4008D509"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591" w:author="瑋婷 徐" w:date="2025-01-03T17:37:00Z" w16du:dateUtc="2025-01-03T09:37:00Z"/>
                <w:rFonts w:ascii="Times New Roman" w:eastAsia="標楷體" w:hAnsi="Times New Roman" w:cs="Times New Roman"/>
                <w:color w:val="000000"/>
              </w:rPr>
              <w:pPrChange w:id="2592"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593" w:author="瑋婷 徐" w:date="2025-01-03T17:37:00Z" w16du:dateUtc="2025-01-03T09:37:00Z">
              <w:r w:rsidRPr="00287E72">
                <w:rPr>
                  <w:rFonts w:ascii="Times New Roman" w:eastAsia="標楷體" w:hAnsi="Times New Roman" w:cs="Times New Roman"/>
                  <w:color w:val="000000"/>
                </w:rPr>
                <w:t>陳湘清、方雅芬、陳智宏、葉至誠、楊惟珽、那家閔、施明光</w:t>
              </w:r>
            </w:ins>
          </w:p>
        </w:tc>
      </w:tr>
      <w:tr w:rsidR="00287E72" w14:paraId="50AB17A6" w14:textId="77777777" w:rsidTr="00287E72">
        <w:tblPrEx>
          <w:tblPrExChange w:id="2594" w:author="瑋婷 徐" w:date="2025-01-03T17:45:00Z" w16du:dateUtc="2025-01-03T09:45: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595" w:author="瑋婷 徐" w:date="2025-01-03T17:37:00Z"/>
          <w:trPrChange w:id="2596" w:author="瑋婷 徐" w:date="2025-01-03T17:45:00Z" w16du:dateUtc="2025-01-03T09:45:00Z">
            <w:trPr>
              <w:gridBefore w:val="1"/>
              <w:trHeight w:val="396"/>
            </w:trPr>
          </w:trPrChange>
        </w:trPr>
        <w:tc>
          <w:tcPr>
            <w:tcW w:w="846" w:type="dxa"/>
            <w:vAlign w:val="center"/>
            <w:tcPrChange w:id="2597" w:author="瑋婷 徐" w:date="2025-01-03T17:45:00Z" w16du:dateUtc="2025-01-03T09:45:00Z">
              <w:tcPr>
                <w:tcW w:w="846" w:type="dxa"/>
                <w:gridSpan w:val="2"/>
                <w:tcBorders>
                  <w:top w:val="nil"/>
                  <w:bottom w:val="nil"/>
                  <w:right w:val="nil"/>
                </w:tcBorders>
                <w:vAlign w:val="center"/>
              </w:tcPr>
            </w:tcPrChange>
          </w:tcPr>
          <w:p w14:paraId="4074D96F"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598" w:author="瑋婷 徐" w:date="2025-01-03T17:37:00Z" w16du:dateUtc="2025-01-03T09:37:00Z"/>
                <w:rFonts w:ascii="Times New Roman" w:eastAsia="標楷體" w:hAnsi="Times New Roman" w:cs="Times New Roman"/>
                <w:color w:val="000000"/>
              </w:rPr>
              <w:pPrChange w:id="2599"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00" w:author="瑋婷 徐" w:date="2025-01-03T17:37:00Z" w16du:dateUtc="2025-01-03T09:37:00Z">
              <w:r w:rsidRPr="00287E72">
                <w:rPr>
                  <w:rFonts w:ascii="Times New Roman" w:eastAsia="標楷體" w:hAnsi="Times New Roman" w:cs="Times New Roman"/>
                  <w:color w:val="000000"/>
                </w:rPr>
                <w:t>37</w:t>
              </w:r>
            </w:ins>
          </w:p>
        </w:tc>
        <w:tc>
          <w:tcPr>
            <w:tcW w:w="1701" w:type="dxa"/>
            <w:vAlign w:val="center"/>
            <w:tcPrChange w:id="2601" w:author="瑋婷 徐" w:date="2025-01-03T17:45:00Z" w16du:dateUtc="2025-01-03T09:45:00Z">
              <w:tcPr>
                <w:tcW w:w="1701" w:type="dxa"/>
                <w:gridSpan w:val="2"/>
                <w:tcBorders>
                  <w:top w:val="nil"/>
                  <w:left w:val="nil"/>
                  <w:bottom w:val="nil"/>
                  <w:right w:val="nil"/>
                </w:tcBorders>
                <w:vAlign w:val="center"/>
              </w:tcPr>
            </w:tcPrChange>
          </w:tcPr>
          <w:p w14:paraId="5DC641BA"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602" w:author="瑋婷 徐" w:date="2025-01-03T17:37:00Z" w16du:dateUtc="2025-01-03T09:37:00Z"/>
                <w:rFonts w:ascii="Times New Roman" w:eastAsia="標楷體" w:hAnsi="Times New Roman" w:cs="Times New Roman"/>
                <w:color w:val="000000"/>
              </w:rPr>
              <w:pPrChange w:id="2603"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04" w:author="瑋婷 徐" w:date="2025-01-03T17:37:00Z" w16du:dateUtc="2025-01-03T09:37:00Z">
              <w:r w:rsidRPr="00287E72">
                <w:rPr>
                  <w:rFonts w:ascii="Times New Roman" w:eastAsia="標楷體" w:hAnsi="Times New Roman" w:cs="Times New Roman"/>
                  <w:color w:val="000000"/>
                </w:rPr>
                <w:t>MB-G30-05</w:t>
              </w:r>
            </w:ins>
          </w:p>
        </w:tc>
        <w:tc>
          <w:tcPr>
            <w:tcW w:w="3265" w:type="dxa"/>
            <w:vAlign w:val="center"/>
            <w:tcPrChange w:id="2605" w:author="瑋婷 徐" w:date="2025-01-03T17:45:00Z" w16du:dateUtc="2025-01-03T09:45:00Z">
              <w:tcPr>
                <w:tcW w:w="4252" w:type="dxa"/>
                <w:gridSpan w:val="2"/>
                <w:tcBorders>
                  <w:top w:val="nil"/>
                  <w:left w:val="nil"/>
                  <w:bottom w:val="nil"/>
                  <w:right w:val="nil"/>
                </w:tcBorders>
                <w:vAlign w:val="center"/>
              </w:tcPr>
            </w:tcPrChange>
          </w:tcPr>
          <w:p w14:paraId="19D46493"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606" w:author="瑋婷 徐" w:date="2025-01-03T17:37:00Z" w16du:dateUtc="2025-01-03T09:37:00Z"/>
                <w:rFonts w:ascii="Times New Roman" w:eastAsia="標楷體" w:hAnsi="Times New Roman" w:cs="Times New Roman"/>
                <w:color w:val="000000"/>
              </w:rPr>
              <w:pPrChange w:id="2607"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08" w:author="瑋婷 徐" w:date="2025-01-03T17:37:00Z" w16du:dateUtc="2025-01-03T09:37:00Z">
              <w:r w:rsidRPr="00287E72">
                <w:rPr>
                  <w:rFonts w:ascii="Times New Roman" w:eastAsia="標楷體" w:hAnsi="Times New Roman" w:cs="Times New Roman"/>
                  <w:color w:val="000000"/>
                </w:rPr>
                <w:t>光復林道</w:t>
              </w:r>
            </w:ins>
          </w:p>
        </w:tc>
        <w:tc>
          <w:tcPr>
            <w:tcW w:w="8136" w:type="dxa"/>
            <w:vAlign w:val="center"/>
            <w:tcPrChange w:id="2609" w:author="瑋婷 徐" w:date="2025-01-03T17:45:00Z" w16du:dateUtc="2025-01-03T09:45:00Z">
              <w:tcPr>
                <w:tcW w:w="7149" w:type="dxa"/>
                <w:gridSpan w:val="2"/>
                <w:tcBorders>
                  <w:top w:val="nil"/>
                  <w:left w:val="nil"/>
                  <w:bottom w:val="nil"/>
                </w:tcBorders>
                <w:vAlign w:val="center"/>
              </w:tcPr>
            </w:tcPrChange>
          </w:tcPr>
          <w:p w14:paraId="0423136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610" w:author="瑋婷 徐" w:date="2025-01-03T17:37:00Z" w16du:dateUtc="2025-01-03T09:37:00Z"/>
                <w:rFonts w:ascii="Times New Roman" w:eastAsia="標楷體" w:hAnsi="Times New Roman" w:cs="Times New Roman"/>
                <w:color w:val="000000"/>
              </w:rPr>
              <w:pPrChange w:id="2611"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12" w:author="瑋婷 徐" w:date="2025-01-03T17:37:00Z" w16du:dateUtc="2025-01-03T09:37:00Z">
              <w:r w:rsidRPr="00287E72">
                <w:rPr>
                  <w:rFonts w:ascii="Times New Roman" w:eastAsia="標楷體" w:hAnsi="Times New Roman" w:cs="Times New Roman"/>
                  <w:color w:val="000000"/>
                </w:rPr>
                <w:t>曾冠瑜、吳明澤</w:t>
              </w:r>
            </w:ins>
          </w:p>
        </w:tc>
      </w:tr>
      <w:tr w:rsidR="00287E72" w14:paraId="6F18557C" w14:textId="77777777" w:rsidTr="00287E72">
        <w:tblPrEx>
          <w:tblPrExChange w:id="2613" w:author="瑋婷 徐" w:date="2025-01-03T17:45:00Z" w16du:dateUtc="2025-01-03T09:45: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614" w:author="瑋婷 徐" w:date="2025-01-03T17:37:00Z"/>
          <w:trPrChange w:id="2615" w:author="瑋婷 徐" w:date="2025-01-03T17:45:00Z" w16du:dateUtc="2025-01-03T09:45:00Z">
            <w:trPr>
              <w:gridBefore w:val="1"/>
              <w:trHeight w:val="396"/>
            </w:trPr>
          </w:trPrChange>
        </w:trPr>
        <w:tc>
          <w:tcPr>
            <w:tcW w:w="846" w:type="dxa"/>
            <w:vAlign w:val="center"/>
            <w:tcPrChange w:id="2616" w:author="瑋婷 徐" w:date="2025-01-03T17:45:00Z" w16du:dateUtc="2025-01-03T09:45:00Z">
              <w:tcPr>
                <w:tcW w:w="846" w:type="dxa"/>
                <w:gridSpan w:val="2"/>
                <w:tcBorders>
                  <w:top w:val="nil"/>
                  <w:bottom w:val="nil"/>
                  <w:right w:val="nil"/>
                </w:tcBorders>
                <w:vAlign w:val="center"/>
              </w:tcPr>
            </w:tcPrChange>
          </w:tcPr>
          <w:p w14:paraId="4EB729F9"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617" w:author="瑋婷 徐" w:date="2025-01-03T17:37:00Z" w16du:dateUtc="2025-01-03T09:37:00Z"/>
                <w:rFonts w:ascii="Times New Roman" w:eastAsia="標楷體" w:hAnsi="Times New Roman" w:cs="Times New Roman"/>
                <w:color w:val="000000"/>
              </w:rPr>
              <w:pPrChange w:id="2618"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19" w:author="瑋婷 徐" w:date="2025-01-03T17:37:00Z" w16du:dateUtc="2025-01-03T09:37:00Z">
              <w:r w:rsidRPr="00287E72">
                <w:rPr>
                  <w:rFonts w:ascii="Times New Roman" w:eastAsia="標楷體" w:hAnsi="Times New Roman" w:cs="Times New Roman"/>
                  <w:color w:val="000000"/>
                </w:rPr>
                <w:t>38</w:t>
              </w:r>
            </w:ins>
          </w:p>
        </w:tc>
        <w:tc>
          <w:tcPr>
            <w:tcW w:w="1701" w:type="dxa"/>
            <w:vAlign w:val="center"/>
            <w:tcPrChange w:id="2620" w:author="瑋婷 徐" w:date="2025-01-03T17:45:00Z" w16du:dateUtc="2025-01-03T09:45:00Z">
              <w:tcPr>
                <w:tcW w:w="1701" w:type="dxa"/>
                <w:gridSpan w:val="2"/>
                <w:tcBorders>
                  <w:top w:val="nil"/>
                  <w:left w:val="nil"/>
                  <w:bottom w:val="nil"/>
                  <w:right w:val="nil"/>
                </w:tcBorders>
                <w:vAlign w:val="center"/>
              </w:tcPr>
            </w:tcPrChange>
          </w:tcPr>
          <w:p w14:paraId="63D21A29"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621" w:author="瑋婷 徐" w:date="2025-01-03T17:37:00Z" w16du:dateUtc="2025-01-03T09:37:00Z"/>
                <w:rFonts w:ascii="Times New Roman" w:eastAsia="標楷體" w:hAnsi="Times New Roman" w:cs="Times New Roman"/>
                <w:color w:val="000000"/>
              </w:rPr>
              <w:pPrChange w:id="2622"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23" w:author="瑋婷 徐" w:date="2025-01-03T17:37:00Z" w16du:dateUtc="2025-01-03T09:37:00Z">
              <w:r w:rsidRPr="00287E72">
                <w:rPr>
                  <w:rFonts w:ascii="Times New Roman" w:eastAsia="標楷體" w:hAnsi="Times New Roman" w:cs="Times New Roman"/>
                  <w:color w:val="000000"/>
                </w:rPr>
                <w:t>MB-H31-12</w:t>
              </w:r>
            </w:ins>
          </w:p>
        </w:tc>
        <w:tc>
          <w:tcPr>
            <w:tcW w:w="3265" w:type="dxa"/>
            <w:vAlign w:val="center"/>
            <w:tcPrChange w:id="2624" w:author="瑋婷 徐" w:date="2025-01-03T17:45:00Z" w16du:dateUtc="2025-01-03T09:45:00Z">
              <w:tcPr>
                <w:tcW w:w="4252" w:type="dxa"/>
                <w:gridSpan w:val="2"/>
                <w:tcBorders>
                  <w:top w:val="nil"/>
                  <w:left w:val="nil"/>
                  <w:bottom w:val="nil"/>
                  <w:right w:val="nil"/>
                </w:tcBorders>
                <w:vAlign w:val="center"/>
              </w:tcPr>
            </w:tcPrChange>
          </w:tcPr>
          <w:p w14:paraId="0E42758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625" w:author="瑋婷 徐" w:date="2025-01-03T17:37:00Z" w16du:dateUtc="2025-01-03T09:37:00Z"/>
                <w:rFonts w:ascii="Times New Roman" w:eastAsia="標楷體" w:hAnsi="Times New Roman" w:cs="Times New Roman"/>
                <w:color w:val="000000"/>
              </w:rPr>
              <w:pPrChange w:id="2626"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27" w:author="瑋婷 徐" w:date="2025-01-03T17:37:00Z" w16du:dateUtc="2025-01-03T09:37:00Z">
              <w:r w:rsidRPr="00287E72">
                <w:rPr>
                  <w:rFonts w:ascii="Times New Roman" w:eastAsia="標楷體" w:hAnsi="Times New Roman" w:cs="Times New Roman"/>
                  <w:color w:val="000000"/>
                </w:rPr>
                <w:t>金山段</w:t>
              </w:r>
            </w:ins>
          </w:p>
        </w:tc>
        <w:tc>
          <w:tcPr>
            <w:tcW w:w="8136" w:type="dxa"/>
            <w:vAlign w:val="center"/>
            <w:tcPrChange w:id="2628" w:author="瑋婷 徐" w:date="2025-01-03T17:45:00Z" w16du:dateUtc="2025-01-03T09:45:00Z">
              <w:tcPr>
                <w:tcW w:w="7149" w:type="dxa"/>
                <w:gridSpan w:val="2"/>
                <w:tcBorders>
                  <w:top w:val="nil"/>
                  <w:left w:val="nil"/>
                  <w:bottom w:val="nil"/>
                </w:tcBorders>
                <w:vAlign w:val="center"/>
              </w:tcPr>
            </w:tcPrChange>
          </w:tcPr>
          <w:p w14:paraId="26A3A5B2"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629" w:author="瑋婷 徐" w:date="2025-01-03T17:37:00Z" w16du:dateUtc="2025-01-03T09:37:00Z"/>
                <w:rFonts w:ascii="Times New Roman" w:eastAsia="標楷體" w:hAnsi="Times New Roman" w:cs="Times New Roman"/>
                <w:color w:val="000000"/>
              </w:rPr>
              <w:pPrChange w:id="2630"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31" w:author="瑋婷 徐" w:date="2025-01-03T17:37:00Z" w16du:dateUtc="2025-01-03T09:37:00Z">
              <w:r w:rsidRPr="00287E72">
                <w:rPr>
                  <w:rFonts w:ascii="Times New Roman" w:eastAsia="標楷體" w:hAnsi="Times New Roman" w:cs="Times New Roman"/>
                  <w:color w:val="000000"/>
                </w:rPr>
                <w:t>顏羽汶、王育誠、陳柏霖</w:t>
              </w:r>
            </w:ins>
          </w:p>
        </w:tc>
      </w:tr>
      <w:tr w:rsidR="00287E72" w14:paraId="4418ABE8" w14:textId="77777777" w:rsidTr="00287E72">
        <w:tblPrEx>
          <w:tblPrExChange w:id="2632" w:author="瑋婷 徐" w:date="2025-01-03T17:45:00Z" w16du:dateUtc="2025-01-03T09:45: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633" w:author="瑋婷 徐" w:date="2025-01-03T17:37:00Z"/>
          <w:trPrChange w:id="2634" w:author="瑋婷 徐" w:date="2025-01-03T17:45:00Z" w16du:dateUtc="2025-01-03T09:45:00Z">
            <w:trPr>
              <w:gridBefore w:val="1"/>
              <w:trHeight w:val="396"/>
            </w:trPr>
          </w:trPrChange>
        </w:trPr>
        <w:tc>
          <w:tcPr>
            <w:tcW w:w="846" w:type="dxa"/>
            <w:vAlign w:val="center"/>
            <w:tcPrChange w:id="2635" w:author="瑋婷 徐" w:date="2025-01-03T17:45:00Z" w16du:dateUtc="2025-01-03T09:45:00Z">
              <w:tcPr>
                <w:tcW w:w="846" w:type="dxa"/>
                <w:gridSpan w:val="2"/>
                <w:tcBorders>
                  <w:top w:val="nil"/>
                  <w:bottom w:val="nil"/>
                  <w:right w:val="nil"/>
                </w:tcBorders>
                <w:vAlign w:val="center"/>
              </w:tcPr>
            </w:tcPrChange>
          </w:tcPr>
          <w:p w14:paraId="13945C41"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636" w:author="瑋婷 徐" w:date="2025-01-03T17:37:00Z" w16du:dateUtc="2025-01-03T09:37:00Z"/>
                <w:rFonts w:ascii="Times New Roman" w:eastAsia="標楷體" w:hAnsi="Times New Roman" w:cs="Times New Roman"/>
                <w:color w:val="000000"/>
              </w:rPr>
              <w:pPrChange w:id="2637"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38" w:author="瑋婷 徐" w:date="2025-01-03T17:37:00Z" w16du:dateUtc="2025-01-03T09:37:00Z">
              <w:r w:rsidRPr="00287E72">
                <w:rPr>
                  <w:rFonts w:ascii="Times New Roman" w:eastAsia="標楷體" w:hAnsi="Times New Roman" w:cs="Times New Roman"/>
                  <w:color w:val="000000"/>
                </w:rPr>
                <w:t>39</w:t>
              </w:r>
            </w:ins>
          </w:p>
        </w:tc>
        <w:tc>
          <w:tcPr>
            <w:tcW w:w="1701" w:type="dxa"/>
            <w:vAlign w:val="center"/>
            <w:tcPrChange w:id="2639" w:author="瑋婷 徐" w:date="2025-01-03T17:45:00Z" w16du:dateUtc="2025-01-03T09:45:00Z">
              <w:tcPr>
                <w:tcW w:w="1701" w:type="dxa"/>
                <w:gridSpan w:val="2"/>
                <w:tcBorders>
                  <w:top w:val="nil"/>
                  <w:left w:val="nil"/>
                  <w:bottom w:val="nil"/>
                  <w:right w:val="nil"/>
                </w:tcBorders>
                <w:vAlign w:val="center"/>
              </w:tcPr>
            </w:tcPrChange>
          </w:tcPr>
          <w:p w14:paraId="3DA3D3CC"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640" w:author="瑋婷 徐" w:date="2025-01-03T17:37:00Z" w16du:dateUtc="2025-01-03T09:37:00Z"/>
                <w:rFonts w:ascii="Times New Roman" w:eastAsia="標楷體" w:hAnsi="Times New Roman" w:cs="Times New Roman"/>
                <w:color w:val="000000"/>
              </w:rPr>
              <w:pPrChange w:id="2641"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42" w:author="瑋婷 徐" w:date="2025-01-03T17:37:00Z" w16du:dateUtc="2025-01-03T09:37:00Z">
              <w:r w:rsidRPr="00287E72">
                <w:rPr>
                  <w:rFonts w:ascii="Times New Roman" w:eastAsia="標楷體" w:hAnsi="Times New Roman" w:cs="Times New Roman"/>
                  <w:color w:val="000000"/>
                </w:rPr>
                <w:t>MA-H32-06</w:t>
              </w:r>
            </w:ins>
          </w:p>
        </w:tc>
        <w:tc>
          <w:tcPr>
            <w:tcW w:w="3265" w:type="dxa"/>
            <w:vAlign w:val="center"/>
            <w:tcPrChange w:id="2643" w:author="瑋婷 徐" w:date="2025-01-03T17:45:00Z" w16du:dateUtc="2025-01-03T09:45:00Z">
              <w:tcPr>
                <w:tcW w:w="4252" w:type="dxa"/>
                <w:gridSpan w:val="2"/>
                <w:tcBorders>
                  <w:top w:val="nil"/>
                  <w:left w:val="nil"/>
                  <w:bottom w:val="nil"/>
                  <w:right w:val="nil"/>
                </w:tcBorders>
                <w:vAlign w:val="center"/>
              </w:tcPr>
            </w:tcPrChange>
          </w:tcPr>
          <w:p w14:paraId="51011D10"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644" w:author="瑋婷 徐" w:date="2025-01-03T17:37:00Z" w16du:dateUtc="2025-01-03T09:37:00Z"/>
                <w:rFonts w:ascii="Times New Roman" w:eastAsia="標楷體" w:hAnsi="Times New Roman" w:cs="Times New Roman"/>
                <w:color w:val="000000"/>
              </w:rPr>
              <w:pPrChange w:id="2645"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46" w:author="瑋婷 徐" w:date="2025-01-03T17:37:00Z" w16du:dateUtc="2025-01-03T09:37:00Z">
              <w:r w:rsidRPr="00287E72">
                <w:rPr>
                  <w:rFonts w:ascii="Times New Roman" w:eastAsia="標楷體" w:hAnsi="Times New Roman" w:cs="Times New Roman"/>
                  <w:color w:val="000000"/>
                </w:rPr>
                <w:t>台東</w:t>
              </w:r>
              <w:r w:rsidRPr="00287E72">
                <w:rPr>
                  <w:rFonts w:ascii="Times New Roman" w:eastAsia="標楷體" w:hAnsi="Times New Roman" w:cs="Times New Roman"/>
                  <w:color w:val="000000"/>
                </w:rPr>
                <w:t>8</w:t>
              </w:r>
              <w:r w:rsidRPr="00287E72">
                <w:rPr>
                  <w:rFonts w:ascii="Times New Roman" w:eastAsia="標楷體" w:hAnsi="Times New Roman" w:cs="Times New Roman"/>
                  <w:color w:val="000000"/>
                </w:rPr>
                <w:t>林班</w:t>
              </w:r>
            </w:ins>
          </w:p>
        </w:tc>
        <w:tc>
          <w:tcPr>
            <w:tcW w:w="8136" w:type="dxa"/>
            <w:vAlign w:val="center"/>
            <w:tcPrChange w:id="2647" w:author="瑋婷 徐" w:date="2025-01-03T17:45:00Z" w16du:dateUtc="2025-01-03T09:45:00Z">
              <w:tcPr>
                <w:tcW w:w="7149" w:type="dxa"/>
                <w:gridSpan w:val="2"/>
                <w:tcBorders>
                  <w:top w:val="nil"/>
                  <w:left w:val="nil"/>
                  <w:bottom w:val="nil"/>
                </w:tcBorders>
                <w:vAlign w:val="center"/>
              </w:tcPr>
            </w:tcPrChange>
          </w:tcPr>
          <w:p w14:paraId="32C4D47E"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648" w:author="瑋婷 徐" w:date="2025-01-03T17:37:00Z" w16du:dateUtc="2025-01-03T09:37:00Z"/>
                <w:rFonts w:ascii="Times New Roman" w:eastAsia="標楷體" w:hAnsi="Times New Roman" w:cs="Times New Roman"/>
                <w:color w:val="000000"/>
              </w:rPr>
              <w:pPrChange w:id="2649"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50" w:author="瑋婷 徐" w:date="2025-01-03T17:37:00Z" w16du:dateUtc="2025-01-03T09:37:00Z">
              <w:r w:rsidRPr="00287E72">
                <w:rPr>
                  <w:rFonts w:ascii="Times New Roman" w:eastAsia="標楷體" w:hAnsi="Times New Roman" w:cs="Times New Roman"/>
                  <w:color w:val="000000"/>
                </w:rPr>
                <w:t>顏羽汶、吳清良、尤如成</w:t>
              </w:r>
            </w:ins>
          </w:p>
        </w:tc>
      </w:tr>
      <w:tr w:rsidR="00287E72" w14:paraId="4F5BB52C" w14:textId="77777777" w:rsidTr="00287E72">
        <w:tblPrEx>
          <w:tblPrExChange w:id="2651" w:author="瑋婷 徐" w:date="2025-01-03T17:46:00Z" w16du:dateUtc="2025-01-03T09:4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652" w:author="瑋婷 徐" w:date="2025-01-03T17:37:00Z"/>
          <w:trPrChange w:id="2653" w:author="瑋婷 徐" w:date="2025-01-03T17:46:00Z" w16du:dateUtc="2025-01-03T09:46:00Z">
            <w:trPr>
              <w:gridBefore w:val="1"/>
              <w:trHeight w:val="396"/>
            </w:trPr>
          </w:trPrChange>
        </w:trPr>
        <w:tc>
          <w:tcPr>
            <w:tcW w:w="846" w:type="dxa"/>
            <w:vAlign w:val="center"/>
            <w:tcPrChange w:id="2654" w:author="瑋婷 徐" w:date="2025-01-03T17:46:00Z" w16du:dateUtc="2025-01-03T09:46:00Z">
              <w:tcPr>
                <w:tcW w:w="846" w:type="dxa"/>
                <w:gridSpan w:val="2"/>
                <w:tcBorders>
                  <w:top w:val="nil"/>
                  <w:bottom w:val="nil"/>
                  <w:right w:val="nil"/>
                </w:tcBorders>
                <w:vAlign w:val="center"/>
              </w:tcPr>
            </w:tcPrChange>
          </w:tcPr>
          <w:p w14:paraId="0187BDB9"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655" w:author="瑋婷 徐" w:date="2025-01-03T17:37:00Z" w16du:dateUtc="2025-01-03T09:37:00Z"/>
                <w:rFonts w:ascii="Times New Roman" w:eastAsia="標楷體" w:hAnsi="Times New Roman" w:cs="Times New Roman"/>
                <w:color w:val="000000"/>
              </w:rPr>
              <w:pPrChange w:id="2656"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57" w:author="瑋婷 徐" w:date="2025-01-03T17:37:00Z" w16du:dateUtc="2025-01-03T09:37:00Z">
              <w:r w:rsidRPr="00287E72">
                <w:rPr>
                  <w:rFonts w:ascii="Times New Roman" w:eastAsia="標楷體" w:hAnsi="Times New Roman" w:cs="Times New Roman"/>
                  <w:color w:val="000000"/>
                </w:rPr>
                <w:t>40</w:t>
              </w:r>
            </w:ins>
          </w:p>
        </w:tc>
        <w:tc>
          <w:tcPr>
            <w:tcW w:w="1701" w:type="dxa"/>
            <w:vAlign w:val="center"/>
            <w:tcPrChange w:id="2658" w:author="瑋婷 徐" w:date="2025-01-03T17:46:00Z" w16du:dateUtc="2025-01-03T09:46:00Z">
              <w:tcPr>
                <w:tcW w:w="1701" w:type="dxa"/>
                <w:gridSpan w:val="2"/>
                <w:tcBorders>
                  <w:top w:val="nil"/>
                  <w:left w:val="nil"/>
                  <w:bottom w:val="nil"/>
                  <w:right w:val="nil"/>
                </w:tcBorders>
                <w:vAlign w:val="center"/>
              </w:tcPr>
            </w:tcPrChange>
          </w:tcPr>
          <w:p w14:paraId="4F861EE6"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659" w:author="瑋婷 徐" w:date="2025-01-03T17:37:00Z" w16du:dateUtc="2025-01-03T09:37:00Z"/>
                <w:rFonts w:ascii="Times New Roman" w:eastAsia="標楷體" w:hAnsi="Times New Roman" w:cs="Times New Roman"/>
                <w:color w:val="000000"/>
              </w:rPr>
              <w:pPrChange w:id="2660"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61" w:author="瑋婷 徐" w:date="2025-01-03T17:37:00Z" w16du:dateUtc="2025-01-03T09:37:00Z">
              <w:r w:rsidRPr="00287E72">
                <w:rPr>
                  <w:rFonts w:ascii="Times New Roman" w:eastAsia="標楷體" w:hAnsi="Times New Roman" w:cs="Times New Roman"/>
                  <w:color w:val="000000"/>
                </w:rPr>
                <w:t>MB-H33-02</w:t>
              </w:r>
            </w:ins>
          </w:p>
        </w:tc>
        <w:tc>
          <w:tcPr>
            <w:tcW w:w="3265" w:type="dxa"/>
            <w:vAlign w:val="center"/>
            <w:tcPrChange w:id="2662" w:author="瑋婷 徐" w:date="2025-01-03T17:46:00Z" w16du:dateUtc="2025-01-03T09:46:00Z">
              <w:tcPr>
                <w:tcW w:w="4252" w:type="dxa"/>
                <w:gridSpan w:val="2"/>
                <w:tcBorders>
                  <w:top w:val="nil"/>
                  <w:left w:val="nil"/>
                  <w:bottom w:val="nil"/>
                  <w:right w:val="nil"/>
                </w:tcBorders>
                <w:vAlign w:val="center"/>
              </w:tcPr>
            </w:tcPrChange>
          </w:tcPr>
          <w:p w14:paraId="675C3C57"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663" w:author="瑋婷 徐" w:date="2025-01-03T17:37:00Z" w16du:dateUtc="2025-01-03T09:37:00Z"/>
                <w:rFonts w:ascii="Times New Roman" w:eastAsia="標楷體" w:hAnsi="Times New Roman" w:cs="Times New Roman"/>
                <w:color w:val="000000"/>
              </w:rPr>
              <w:pPrChange w:id="2664"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65" w:author="瑋婷 徐" w:date="2025-01-03T17:37:00Z" w16du:dateUtc="2025-01-03T09:37:00Z">
              <w:r w:rsidRPr="00287E72">
                <w:rPr>
                  <w:rFonts w:ascii="Times New Roman" w:eastAsia="標楷體" w:hAnsi="Times New Roman" w:cs="Times New Roman"/>
                  <w:color w:val="000000"/>
                </w:rPr>
                <w:t>錦屏林道</w:t>
              </w:r>
            </w:ins>
          </w:p>
        </w:tc>
        <w:tc>
          <w:tcPr>
            <w:tcW w:w="8136" w:type="dxa"/>
            <w:vAlign w:val="center"/>
            <w:tcPrChange w:id="2666" w:author="瑋婷 徐" w:date="2025-01-03T17:46:00Z" w16du:dateUtc="2025-01-03T09:46:00Z">
              <w:tcPr>
                <w:tcW w:w="7149" w:type="dxa"/>
                <w:gridSpan w:val="2"/>
                <w:tcBorders>
                  <w:top w:val="nil"/>
                  <w:left w:val="nil"/>
                  <w:bottom w:val="nil"/>
                </w:tcBorders>
                <w:vAlign w:val="center"/>
              </w:tcPr>
            </w:tcPrChange>
          </w:tcPr>
          <w:p w14:paraId="5883B24A" w14:textId="0E7AD8F9"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667" w:author="瑋婷 徐" w:date="2025-01-03T17:37:00Z" w16du:dateUtc="2025-01-03T09:37:00Z"/>
                <w:rFonts w:ascii="Times New Roman" w:eastAsia="標楷體" w:hAnsi="Times New Roman" w:cs="Times New Roman"/>
                <w:color w:val="000000"/>
              </w:rPr>
              <w:pPrChange w:id="2668"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69" w:author="瑋婷 徐" w:date="2025-01-03T17:37:00Z" w16du:dateUtc="2025-01-03T09:37:00Z">
              <w:r w:rsidRPr="00287E72">
                <w:rPr>
                  <w:rFonts w:ascii="Times New Roman" w:eastAsia="標楷體" w:hAnsi="Times New Roman" w:cs="Times New Roman"/>
                  <w:color w:val="000000"/>
                </w:rPr>
                <w:t>孫穩翔</w:t>
              </w:r>
            </w:ins>
            <w:ins w:id="2670" w:author="瑋婷 徐" w:date="2025-01-03T17:50:00Z" w16du:dateUtc="2025-01-03T09:50:00Z">
              <w:r w:rsidRPr="00287E72">
                <w:rPr>
                  <w:rFonts w:ascii="Times New Roman" w:eastAsia="標楷體" w:hAnsi="Times New Roman" w:cs="Times New Roman"/>
                  <w:color w:val="000000"/>
                  <w:vertAlign w:val="superscript"/>
                  <w:rPrChange w:id="2671" w:author="瑋婷 徐" w:date="2025-01-03T17:50:00Z" w16du:dateUtc="2025-01-03T09:50:00Z">
                    <w:rPr>
                      <w:rFonts w:ascii="Times New Roman" w:eastAsia="標楷體" w:hAnsi="Times New Roman" w:cs="Times New Roman"/>
                      <w:color w:val="000000"/>
                    </w:rPr>
                  </w:rPrChange>
                </w:rPr>
                <w:t>a</w:t>
              </w:r>
            </w:ins>
            <w:ins w:id="2672" w:author="瑋婷 徐" w:date="2025-01-03T17:37:00Z" w16du:dateUtc="2025-01-03T09:37:00Z">
              <w:r w:rsidRPr="00287E72">
                <w:rPr>
                  <w:rFonts w:ascii="Times New Roman" w:eastAsia="標楷體" w:hAnsi="Times New Roman" w:cs="Times New Roman"/>
                  <w:color w:val="000000"/>
                </w:rPr>
                <w:t>、王志傑、邱金泉</w:t>
              </w:r>
              <w:r w:rsidRPr="00287E72">
                <w:rPr>
                  <w:rFonts w:ascii="Times New Roman" w:eastAsia="標楷體" w:hAnsi="Times New Roman" w:cs="Times New Roman"/>
                  <w:color w:val="000000"/>
                </w:rPr>
                <w:t xml:space="preserve"> // </w:t>
              </w:r>
              <w:r w:rsidRPr="00287E72">
                <w:rPr>
                  <w:rFonts w:ascii="Times New Roman" w:eastAsia="標楷體" w:hAnsi="Times New Roman" w:cs="Times New Roman"/>
                  <w:color w:val="000000"/>
                </w:rPr>
                <w:t>孫穩翔</w:t>
              </w:r>
            </w:ins>
            <w:ins w:id="2673" w:author="瑋婷 徐" w:date="2025-01-03T17:50:00Z" w16du:dateUtc="2025-01-03T09:50:00Z">
              <w:r w:rsidRPr="00287E72">
                <w:rPr>
                  <w:rFonts w:ascii="Times New Roman" w:eastAsia="標楷體" w:hAnsi="Times New Roman" w:cs="Times New Roman"/>
                  <w:color w:val="000000"/>
                  <w:vertAlign w:val="superscript"/>
                  <w:rPrChange w:id="2674" w:author="瑋婷 徐" w:date="2025-01-03T17:50:00Z" w16du:dateUtc="2025-01-03T09:50:00Z">
                    <w:rPr>
                      <w:rFonts w:ascii="Times New Roman" w:eastAsia="標楷體" w:hAnsi="Times New Roman" w:cs="Times New Roman"/>
                      <w:color w:val="000000"/>
                    </w:rPr>
                  </w:rPrChange>
                </w:rPr>
                <w:t>a</w:t>
              </w:r>
            </w:ins>
            <w:ins w:id="2675" w:author="瑋婷 徐" w:date="2025-01-03T17:37:00Z" w16du:dateUtc="2025-01-03T09:37:00Z">
              <w:r w:rsidRPr="00287E72">
                <w:rPr>
                  <w:rFonts w:ascii="Times New Roman" w:eastAsia="標楷體" w:hAnsi="Times New Roman" w:cs="Times New Roman"/>
                  <w:color w:val="000000"/>
                </w:rPr>
                <w:t>、王志傑</w:t>
              </w:r>
            </w:ins>
          </w:p>
        </w:tc>
      </w:tr>
      <w:tr w:rsidR="00287E72" w14:paraId="128A5040" w14:textId="77777777" w:rsidTr="00287E72">
        <w:tblPrEx>
          <w:tblPrExChange w:id="2676" w:author="瑋婷 徐" w:date="2025-01-03T17:46:00Z" w16du:dateUtc="2025-01-03T09:4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96"/>
          <w:ins w:id="2677" w:author="瑋婷 徐" w:date="2025-01-03T17:37:00Z"/>
          <w:trPrChange w:id="2678" w:author="瑋婷 徐" w:date="2025-01-03T17:46:00Z" w16du:dateUtc="2025-01-03T09:46:00Z">
            <w:trPr>
              <w:gridBefore w:val="1"/>
              <w:trHeight w:val="396"/>
            </w:trPr>
          </w:trPrChange>
        </w:trPr>
        <w:tc>
          <w:tcPr>
            <w:tcW w:w="846" w:type="dxa"/>
            <w:tcBorders>
              <w:bottom w:val="single" w:sz="4" w:space="0" w:color="auto"/>
            </w:tcBorders>
            <w:vAlign w:val="center"/>
            <w:tcPrChange w:id="2679" w:author="瑋婷 徐" w:date="2025-01-03T17:46:00Z" w16du:dateUtc="2025-01-03T09:46:00Z">
              <w:tcPr>
                <w:tcW w:w="846" w:type="dxa"/>
                <w:gridSpan w:val="2"/>
                <w:tcBorders>
                  <w:top w:val="nil"/>
                  <w:right w:val="nil"/>
                </w:tcBorders>
                <w:vAlign w:val="center"/>
              </w:tcPr>
            </w:tcPrChange>
          </w:tcPr>
          <w:p w14:paraId="0C422F3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680" w:author="瑋婷 徐" w:date="2025-01-03T17:37:00Z" w16du:dateUtc="2025-01-03T09:37:00Z"/>
                <w:rFonts w:ascii="Times New Roman" w:eastAsia="標楷體" w:hAnsi="Times New Roman" w:cs="Times New Roman"/>
                <w:color w:val="000000"/>
              </w:rPr>
              <w:pPrChange w:id="2681"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82" w:author="瑋婷 徐" w:date="2025-01-03T17:37:00Z" w16du:dateUtc="2025-01-03T09:37:00Z">
              <w:r w:rsidRPr="00287E72">
                <w:rPr>
                  <w:rFonts w:ascii="Times New Roman" w:eastAsia="標楷體" w:hAnsi="Times New Roman" w:cs="Times New Roman"/>
                  <w:color w:val="000000"/>
                </w:rPr>
                <w:t>41</w:t>
              </w:r>
            </w:ins>
          </w:p>
        </w:tc>
        <w:tc>
          <w:tcPr>
            <w:tcW w:w="1701" w:type="dxa"/>
            <w:tcBorders>
              <w:bottom w:val="single" w:sz="4" w:space="0" w:color="auto"/>
            </w:tcBorders>
            <w:vAlign w:val="center"/>
            <w:tcPrChange w:id="2683" w:author="瑋婷 徐" w:date="2025-01-03T17:46:00Z" w16du:dateUtc="2025-01-03T09:46:00Z">
              <w:tcPr>
                <w:tcW w:w="1701" w:type="dxa"/>
                <w:gridSpan w:val="2"/>
                <w:tcBorders>
                  <w:top w:val="nil"/>
                  <w:left w:val="nil"/>
                  <w:right w:val="nil"/>
                </w:tcBorders>
                <w:vAlign w:val="center"/>
              </w:tcPr>
            </w:tcPrChange>
          </w:tcPr>
          <w:p w14:paraId="621AA088"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center"/>
              <w:rPr>
                <w:ins w:id="2684" w:author="瑋婷 徐" w:date="2025-01-03T17:37:00Z" w16du:dateUtc="2025-01-03T09:37:00Z"/>
                <w:rFonts w:ascii="Times New Roman" w:eastAsia="標楷體" w:hAnsi="Times New Roman" w:cs="Times New Roman"/>
                <w:color w:val="000000"/>
              </w:rPr>
              <w:pPrChange w:id="2685" w:author="瑋婷 徐" w:date="2025-01-03T17:41:00Z" w16du:dateUtc="2025-01-03T09:41: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86" w:author="瑋婷 徐" w:date="2025-01-03T17:37:00Z" w16du:dateUtc="2025-01-03T09:37:00Z">
              <w:r w:rsidRPr="00287E72">
                <w:rPr>
                  <w:rFonts w:ascii="Times New Roman" w:eastAsia="標楷體" w:hAnsi="Times New Roman" w:cs="Times New Roman"/>
                  <w:color w:val="000000"/>
                </w:rPr>
                <w:t>MA-H34-01</w:t>
              </w:r>
            </w:ins>
          </w:p>
        </w:tc>
        <w:tc>
          <w:tcPr>
            <w:tcW w:w="3265" w:type="dxa"/>
            <w:tcBorders>
              <w:bottom w:val="single" w:sz="4" w:space="0" w:color="auto"/>
            </w:tcBorders>
            <w:vAlign w:val="center"/>
            <w:tcPrChange w:id="2687" w:author="瑋婷 徐" w:date="2025-01-03T17:46:00Z" w16du:dateUtc="2025-01-03T09:46:00Z">
              <w:tcPr>
                <w:tcW w:w="4252" w:type="dxa"/>
                <w:gridSpan w:val="2"/>
                <w:tcBorders>
                  <w:top w:val="nil"/>
                  <w:left w:val="nil"/>
                  <w:right w:val="nil"/>
                </w:tcBorders>
                <w:vAlign w:val="center"/>
              </w:tcPr>
            </w:tcPrChange>
          </w:tcPr>
          <w:p w14:paraId="328D60CB"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688" w:author="瑋婷 徐" w:date="2025-01-03T17:37:00Z" w16du:dateUtc="2025-01-03T09:37:00Z"/>
                <w:rFonts w:ascii="Times New Roman" w:eastAsia="標楷體" w:hAnsi="Times New Roman" w:cs="Times New Roman"/>
                <w:color w:val="000000"/>
              </w:rPr>
              <w:pPrChange w:id="2689" w:author="瑋婷 徐" w:date="2025-01-03T17:43:00Z" w16du:dateUtc="2025-01-03T09:43: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90" w:author="瑋婷 徐" w:date="2025-01-03T17:37:00Z" w16du:dateUtc="2025-01-03T09:37:00Z">
              <w:r w:rsidRPr="00287E72">
                <w:rPr>
                  <w:rFonts w:ascii="Times New Roman" w:eastAsia="標楷體" w:hAnsi="Times New Roman" w:cs="Times New Roman"/>
                  <w:color w:val="000000"/>
                </w:rPr>
                <w:t>成功事業區</w:t>
              </w:r>
              <w:r w:rsidRPr="00287E72">
                <w:rPr>
                  <w:rFonts w:ascii="Times New Roman" w:eastAsia="標楷體" w:hAnsi="Times New Roman" w:cs="Times New Roman"/>
                  <w:color w:val="000000"/>
                </w:rPr>
                <w:t>13</w:t>
              </w:r>
              <w:r w:rsidRPr="00287E72">
                <w:rPr>
                  <w:rFonts w:ascii="Times New Roman" w:eastAsia="標楷體" w:hAnsi="Times New Roman" w:cs="Times New Roman"/>
                  <w:color w:val="000000"/>
                </w:rPr>
                <w:t>林班</w:t>
              </w:r>
            </w:ins>
          </w:p>
        </w:tc>
        <w:tc>
          <w:tcPr>
            <w:tcW w:w="8136" w:type="dxa"/>
            <w:tcBorders>
              <w:bottom w:val="single" w:sz="4" w:space="0" w:color="auto"/>
            </w:tcBorders>
            <w:vAlign w:val="center"/>
            <w:tcPrChange w:id="2691" w:author="瑋婷 徐" w:date="2025-01-03T17:46:00Z" w16du:dateUtc="2025-01-03T09:46:00Z">
              <w:tcPr>
                <w:tcW w:w="7149" w:type="dxa"/>
                <w:gridSpan w:val="2"/>
                <w:tcBorders>
                  <w:top w:val="nil"/>
                  <w:left w:val="nil"/>
                </w:tcBorders>
                <w:vAlign w:val="center"/>
              </w:tcPr>
            </w:tcPrChange>
          </w:tcPr>
          <w:p w14:paraId="74C707FC" w14:textId="77777777" w:rsidR="00287E72" w:rsidRPr="00287E72" w:rsidRDefault="00287E72">
            <w:pPr>
              <w:pBdr>
                <w:top w:val="none" w:sz="0" w:space="0" w:color="000000"/>
                <w:left w:val="none" w:sz="0" w:space="0" w:color="000000"/>
                <w:bottom w:val="none" w:sz="0" w:space="0" w:color="000000"/>
                <w:right w:val="none" w:sz="0" w:space="0" w:color="000000"/>
              </w:pBdr>
              <w:spacing w:line="360" w:lineRule="auto"/>
              <w:ind w:left="100" w:right="100"/>
              <w:jc w:val="both"/>
              <w:rPr>
                <w:ins w:id="2692" w:author="瑋婷 徐" w:date="2025-01-03T17:37:00Z" w16du:dateUtc="2025-01-03T09:37:00Z"/>
                <w:rFonts w:ascii="Times New Roman" w:eastAsia="標楷體" w:hAnsi="Times New Roman" w:cs="Times New Roman"/>
                <w:color w:val="000000"/>
              </w:rPr>
              <w:pPrChange w:id="2693" w:author="瑋婷 徐" w:date="2025-01-03T17:40:00Z" w16du:dateUtc="2025-01-03T09:40:00Z">
                <w:pPr>
                  <w:pBdr>
                    <w:top w:val="none" w:sz="0" w:space="0" w:color="000000"/>
                    <w:left w:val="none" w:sz="0" w:space="0" w:color="000000"/>
                    <w:bottom w:val="none" w:sz="0" w:space="0" w:color="000000"/>
                    <w:right w:val="none" w:sz="0" w:space="0" w:color="000000"/>
                  </w:pBdr>
                  <w:spacing w:before="100" w:after="100"/>
                  <w:ind w:left="100" w:right="100"/>
                  <w:jc w:val="right"/>
                </w:pPr>
              </w:pPrChange>
            </w:pPr>
            <w:ins w:id="2694" w:author="瑋婷 徐" w:date="2025-01-03T17:37:00Z" w16du:dateUtc="2025-01-03T09:37:00Z">
              <w:r w:rsidRPr="00287E72">
                <w:rPr>
                  <w:rFonts w:ascii="Times New Roman" w:eastAsia="標楷體" w:hAnsi="Times New Roman" w:cs="Times New Roman"/>
                  <w:color w:val="000000"/>
                </w:rPr>
                <w:t>張恩賜、王志誠</w:t>
              </w:r>
            </w:ins>
          </w:p>
        </w:tc>
      </w:tr>
    </w:tbl>
    <w:p w14:paraId="4AE8A90E" w14:textId="77777777" w:rsidR="0044744F" w:rsidRDefault="0044744F" w:rsidP="0044744F">
      <w:pPr>
        <w:spacing w:line="0" w:lineRule="atLeast"/>
        <w:jc w:val="both"/>
        <w:rPr>
          <w:moveTo w:id="2695" w:author="瑋婷 徐" w:date="2025-01-04T22:38:00Z" w16du:dateUtc="2025-01-04T14:38:00Z"/>
          <w:rFonts w:ascii="Times New Roman" w:eastAsia="標楷體" w:hAnsi="Times New Roman" w:cs="Times New Roman"/>
        </w:rPr>
      </w:pPr>
      <w:moveToRangeStart w:id="2696" w:author="瑋婷 徐" w:date="2025-01-04T22:38:00Z" w:name="move186922745"/>
      <w:moveTo w:id="2697" w:author="瑋婷 徐" w:date="2025-01-04T22:38:00Z" w16du:dateUtc="2025-01-04T14:38:00Z">
        <w:r>
          <w:rPr>
            <w:rFonts w:ascii="Times New Roman" w:eastAsia="標楷體" w:hAnsi="Times New Roman" w:cs="Times New Roman"/>
          </w:rPr>
          <w:t>註：</w:t>
        </w:r>
      </w:moveTo>
    </w:p>
    <w:moveToRangeEnd w:id="2696"/>
    <w:p w14:paraId="09C71D87" w14:textId="77777777" w:rsidR="0044744F" w:rsidRDefault="0044744F" w:rsidP="0044744F">
      <w:pPr>
        <w:pStyle w:val="aff3"/>
        <w:numPr>
          <w:ilvl w:val="0"/>
          <w:numId w:val="6"/>
        </w:numPr>
        <w:spacing w:line="0" w:lineRule="atLeast"/>
        <w:jc w:val="both"/>
        <w:rPr>
          <w:ins w:id="2698" w:author="瑋婷 徐" w:date="2025-01-04T22:39:00Z" w16du:dateUtc="2025-01-04T14:39:00Z"/>
          <w:rFonts w:ascii="Times New Roman" w:eastAsia="標楷體" w:hAnsi="Times New Roman" w:cs="Times New Roman"/>
        </w:rPr>
      </w:pPr>
      <w:ins w:id="2699" w:author="瑋婷 徐" w:date="2025-01-04T22:39:00Z" w16du:dateUtc="2025-01-04T14:39:00Z">
        <w:r>
          <w:rPr>
            <w:rFonts w:ascii="Times New Roman" w:eastAsia="標楷體" w:hAnsi="Times New Roman" w:cs="Times New Roman"/>
          </w:rPr>
          <w:t>樣區標號中以</w:t>
        </w:r>
        <w:r>
          <w:rPr>
            <w:rFonts w:ascii="Times New Roman" w:eastAsia="標楷體" w:hAnsi="Times New Roman" w:cs="Times New Roman"/>
          </w:rPr>
          <w:t>MA</w:t>
        </w:r>
        <w:r>
          <w:rPr>
            <w:rFonts w:ascii="Times New Roman" w:eastAsia="標楷體" w:hAnsi="Times New Roman" w:cs="Times New Roman"/>
          </w:rPr>
          <w:t>開頭者</w:t>
        </w:r>
        <w:r>
          <w:rPr>
            <w:rFonts w:ascii="Times New Roman" w:eastAsia="標楷體" w:hAnsi="Times New Roman" w:cs="Times New Roman" w:hint="eastAsia"/>
          </w:rPr>
          <w:t>及</w:t>
        </w:r>
        <w:r>
          <w:rPr>
            <w:rFonts w:ascii="Times New Roman" w:eastAsia="標楷體" w:hAnsi="Times New Roman" w:cs="Times New Roman" w:hint="eastAsia"/>
          </w:rPr>
          <w:t>A27-11</w:t>
        </w:r>
        <w:r>
          <w:rPr>
            <w:rFonts w:ascii="Times New Roman" w:eastAsia="標楷體" w:hAnsi="Times New Roman" w:cs="Times New Roman" w:hint="eastAsia"/>
          </w:rPr>
          <w:t>、</w:t>
        </w:r>
        <w:r>
          <w:rPr>
            <w:rFonts w:ascii="Times New Roman" w:eastAsia="標楷體" w:hAnsi="Times New Roman" w:cs="Times New Roman" w:hint="eastAsia"/>
          </w:rPr>
          <w:t>A28-16</w:t>
        </w:r>
        <w:r>
          <w:rPr>
            <w:rFonts w:ascii="Times New Roman" w:eastAsia="標楷體" w:hAnsi="Times New Roman" w:cs="Times New Roman"/>
          </w:rPr>
          <w:t>，表示低海拔樣區</w:t>
        </w:r>
        <w:r>
          <w:rPr>
            <w:rFonts w:ascii="Times New Roman" w:eastAsia="標楷體" w:hAnsi="Times New Roman" w:cs="Times New Roman"/>
          </w:rPr>
          <w:t>(&lt; 1,000 m)</w:t>
        </w:r>
        <w:r>
          <w:rPr>
            <w:rFonts w:ascii="Times New Roman" w:eastAsia="標楷體" w:hAnsi="Times New Roman" w:cs="Times New Roman"/>
          </w:rPr>
          <w:t>；以</w:t>
        </w:r>
        <w:r>
          <w:rPr>
            <w:rFonts w:ascii="Times New Roman" w:eastAsia="標楷體" w:hAnsi="Times New Roman" w:cs="Times New Roman"/>
          </w:rPr>
          <w:t>MB</w:t>
        </w:r>
        <w:r>
          <w:rPr>
            <w:rFonts w:ascii="Times New Roman" w:eastAsia="標楷體" w:hAnsi="Times New Roman" w:cs="Times New Roman"/>
          </w:rPr>
          <w:t>開頭者，表示中海拔樣區</w:t>
        </w:r>
        <w:r>
          <w:rPr>
            <w:rFonts w:ascii="Times New Roman" w:eastAsia="標楷體" w:hAnsi="Times New Roman" w:cs="Times New Roman"/>
          </w:rPr>
          <w:t>(1,001-2,500 m)</w:t>
        </w:r>
        <w:r>
          <w:rPr>
            <w:rFonts w:ascii="Times New Roman" w:eastAsia="標楷體" w:hAnsi="Times New Roman" w:cs="Times New Roman"/>
          </w:rPr>
          <w:t>；以</w:t>
        </w:r>
        <w:r>
          <w:rPr>
            <w:rFonts w:ascii="Times New Roman" w:eastAsia="標楷體" w:hAnsi="Times New Roman" w:cs="Times New Roman"/>
          </w:rPr>
          <w:t>MC</w:t>
        </w:r>
        <w:r>
          <w:rPr>
            <w:rFonts w:ascii="Times New Roman" w:eastAsia="標楷體" w:hAnsi="Times New Roman" w:cs="Times New Roman"/>
          </w:rPr>
          <w:t>開頭者，表示高海拔樣區</w:t>
        </w:r>
        <w:r>
          <w:rPr>
            <w:rFonts w:ascii="Times New Roman" w:eastAsia="標楷體" w:hAnsi="Times New Roman" w:cs="Times New Roman"/>
          </w:rPr>
          <w:t>(&gt; 2,500 m)</w:t>
        </w:r>
        <w:r>
          <w:rPr>
            <w:rFonts w:ascii="Times New Roman" w:eastAsia="標楷體" w:hAnsi="Times New Roman" w:cs="Times New Roman"/>
          </w:rPr>
          <w:t>。</w:t>
        </w:r>
      </w:ins>
    </w:p>
    <w:p w14:paraId="1E23C860" w14:textId="77777777" w:rsidR="0044744F" w:rsidRDefault="0044744F" w:rsidP="0044744F">
      <w:pPr>
        <w:pStyle w:val="aff3"/>
        <w:numPr>
          <w:ilvl w:val="0"/>
          <w:numId w:val="6"/>
        </w:numPr>
        <w:spacing w:line="0" w:lineRule="atLeast"/>
        <w:jc w:val="both"/>
        <w:rPr>
          <w:ins w:id="2700" w:author="瑋婷 徐" w:date="2025-01-04T22:42:00Z" w16du:dateUtc="2025-01-04T14:42:00Z"/>
          <w:rFonts w:ascii="Times New Roman" w:eastAsia="標楷體" w:hAnsi="Times New Roman" w:cs="Times New Roman"/>
        </w:rPr>
      </w:pPr>
      <w:ins w:id="2701" w:author="瑋婷 徐" w:date="2025-01-04T22:39:00Z" w16du:dateUtc="2025-01-04T14:39:00Z">
        <w:r>
          <w:rPr>
            <w:rFonts w:ascii="Times New Roman" w:eastAsia="標楷體" w:hAnsi="Times New Roman" w:cs="Times New Roman"/>
          </w:rPr>
          <w:t>調查者姓名標示</w:t>
        </w:r>
        <w:r>
          <w:rPr>
            <w:rFonts w:ascii="Times New Roman" w:eastAsia="標楷體" w:hAnsi="Times New Roman" w:cs="Times New Roman"/>
          </w:rPr>
          <w:t>a</w:t>
        </w:r>
        <w:r>
          <w:rPr>
            <w:rFonts w:ascii="Times New Roman" w:eastAsia="標楷體" w:hAnsi="Times New Roman" w:cs="Times New Roman"/>
          </w:rPr>
          <w:t>者，為社區人員；標示</w:t>
        </w:r>
        <w:r>
          <w:rPr>
            <w:rFonts w:ascii="Times New Roman" w:eastAsia="標楷體" w:hAnsi="Times New Roman" w:cs="Times New Roman"/>
          </w:rPr>
          <w:t>b</w:t>
        </w:r>
        <w:r>
          <w:rPr>
            <w:rFonts w:ascii="Times New Roman" w:eastAsia="標楷體" w:hAnsi="Times New Roman" w:cs="Times New Roman"/>
          </w:rPr>
          <w:t>者，為國家森林志工。</w:t>
        </w:r>
      </w:ins>
    </w:p>
    <w:p w14:paraId="27BB5808" w14:textId="77777777" w:rsidR="00BB31A1" w:rsidRDefault="00BB31A1">
      <w:pPr>
        <w:pStyle w:val="aff3"/>
        <w:spacing w:line="0" w:lineRule="atLeast"/>
        <w:ind w:left="360"/>
        <w:jc w:val="both"/>
        <w:rPr>
          <w:ins w:id="2702" w:author="瑋婷 徐" w:date="2025-01-04T22:42:00Z" w16du:dateUtc="2025-01-04T14:42:00Z"/>
          <w:rFonts w:ascii="Times New Roman" w:eastAsia="標楷體" w:hAnsi="Times New Roman" w:cs="Times New Roman"/>
        </w:rPr>
        <w:pPrChange w:id="2703" w:author="瑋婷 徐" w:date="2025-01-04T22:42:00Z" w16du:dateUtc="2025-01-04T14:42:00Z">
          <w:pPr>
            <w:pStyle w:val="aff3"/>
            <w:numPr>
              <w:numId w:val="6"/>
            </w:numPr>
            <w:tabs>
              <w:tab w:val="num" w:pos="0"/>
            </w:tabs>
            <w:spacing w:line="0" w:lineRule="atLeast"/>
            <w:ind w:left="360" w:hanging="360"/>
            <w:jc w:val="both"/>
          </w:pPr>
        </w:pPrChange>
      </w:pPr>
    </w:p>
    <w:p w14:paraId="483B6C9F" w14:textId="77777777" w:rsidR="00000000" w:rsidRDefault="00000000">
      <w:pPr>
        <w:spacing w:line="0" w:lineRule="atLeast"/>
        <w:jc w:val="both"/>
        <w:rPr>
          <w:ins w:id="2704" w:author="瑋婷 徐" w:date="2025-01-04T22:39:00Z" w16du:dateUtc="2025-01-04T14:39:00Z"/>
          <w:rFonts w:ascii="Times New Roman" w:eastAsia="標楷體" w:hAnsi="Times New Roman" w:cs="Times New Roman"/>
          <w:rPrChange w:id="2705" w:author="瑋婷 徐" w:date="2025-01-04T22:42:00Z" w16du:dateUtc="2025-01-04T14:42:00Z">
            <w:rPr>
              <w:ins w:id="2706" w:author="瑋婷 徐" w:date="2025-01-04T22:39:00Z" w16du:dateUtc="2025-01-04T14:39:00Z"/>
            </w:rPr>
          </w:rPrChange>
        </w:rPr>
        <w:sectPr w:rsidR="00000000">
          <w:footerReference w:type="default" r:id="rId18"/>
          <w:footerReference w:type="first" r:id="rId19"/>
          <w:pgSz w:w="16838" w:h="11906" w:orient="landscape"/>
          <w:pgMar w:top="1800" w:right="1440" w:bottom="1800" w:left="1440" w:header="0" w:footer="992" w:gutter="0"/>
          <w:cols w:space="720"/>
          <w:formProt w:val="0"/>
          <w:docGrid w:type="lines" w:linePitch="360"/>
        </w:sectPr>
        <w:pPrChange w:id="2707" w:author="瑋婷 徐" w:date="2025-01-04T22:42:00Z" w16du:dateUtc="2025-01-04T14:42:00Z">
          <w:pPr>
            <w:pStyle w:val="aff3"/>
            <w:numPr>
              <w:numId w:val="6"/>
            </w:numPr>
            <w:tabs>
              <w:tab w:val="num" w:pos="0"/>
            </w:tabs>
            <w:spacing w:line="0" w:lineRule="atLeast"/>
            <w:ind w:left="360" w:hanging="360"/>
            <w:jc w:val="both"/>
          </w:pPr>
        </w:pPrChange>
      </w:pPr>
    </w:p>
    <w:p w14:paraId="2143CC1F" w14:textId="040C5619" w:rsidR="00D93FCC" w:rsidRPr="00085A97" w:rsidDel="00085A97" w:rsidRDefault="00085A97" w:rsidP="00085A97">
      <w:pPr>
        <w:rPr>
          <w:del w:id="2708" w:author="瑋婷 徐" w:date="2025-01-04T22:56:00Z" w16du:dateUtc="2025-01-04T14:56:00Z"/>
          <w:rPrChange w:id="2709" w:author="瑋婷 徐" w:date="2025-01-04T22:56:00Z" w16du:dateUtc="2025-01-04T14:56:00Z">
            <w:rPr>
              <w:del w:id="2710" w:author="瑋婷 徐" w:date="2025-01-04T22:56:00Z" w16du:dateUtc="2025-01-04T14:56:00Z"/>
              <w:rFonts w:ascii="Times New Roman" w:eastAsia="標楷體" w:hAnsi="Times New Roman" w:cs="Times New Roman"/>
            </w:rPr>
          </w:rPrChange>
        </w:rPr>
        <w:pPrChange w:id="2711" w:author="瑋婷 徐" w:date="2025-01-04T22:57:00Z" w16du:dateUtc="2025-01-04T14:57:00Z">
          <w:pPr>
            <w:spacing w:line="360" w:lineRule="auto"/>
            <w:jc w:val="both"/>
          </w:pPr>
        </w:pPrChange>
      </w:pPr>
      <w:ins w:id="2712" w:author="瑋婷 徐" w:date="2025-01-04T22:56:00Z" w16du:dateUtc="2025-01-04T14:56:00Z">
        <w:r w:rsidRPr="00085A97">
          <w:rPr>
            <w:rFonts w:ascii="Times New Roman" w:eastAsia="標楷體" w:hAnsi="Times New Roman" w:cs="Times New Roman" w:hint="eastAsia"/>
          </w:rPr>
          <w:lastRenderedPageBreak/>
          <w:t>表</w:t>
        </w:r>
        <w:r w:rsidRPr="00085A97">
          <w:rPr>
            <w:rFonts w:ascii="Times New Roman" w:eastAsia="標楷體" w:hAnsi="Times New Roman" w:cs="Times New Roman"/>
          </w:rPr>
          <w:t>11</w:t>
        </w:r>
        <w:r w:rsidRPr="00085A97">
          <w:rPr>
            <w:rFonts w:ascii="Times New Roman" w:eastAsia="標楷體" w:hAnsi="Times New Roman" w:cs="Times New Roman"/>
          </w:rPr>
          <w:t>、</w:t>
        </w:r>
        <w:r w:rsidRPr="00085A97">
          <w:rPr>
            <w:rFonts w:ascii="Times New Roman" w:eastAsia="標楷體" w:hAnsi="Times New Roman" w:cs="Times New Roman"/>
          </w:rPr>
          <w:t>2024</w:t>
        </w:r>
        <w:r w:rsidRPr="00085A97">
          <w:rPr>
            <w:rFonts w:ascii="Times New Roman" w:eastAsia="標楷體" w:hAnsi="Times New Roman" w:cs="Times New Roman"/>
          </w:rPr>
          <w:t>年各分署繁殖鳥類調查的資料品質類型和樣區數</w:t>
        </w:r>
      </w:ins>
      <w:del w:id="2713" w:author="瑋婷 徐" w:date="2025-01-03T17:47:00Z" w16du:dateUtc="2025-01-03T09:47:00Z">
        <w:r w:rsidR="002435EC" w:rsidDel="00287E72">
          <w:rPr>
            <w:rFonts w:ascii="Times New Roman" w:eastAsia="標楷體" w:hAnsi="Times New Roman" w:cs="Times New Roman"/>
          </w:rPr>
          <w:delText>表</w:delText>
        </w:r>
        <w:r w:rsidR="002435EC" w:rsidDel="00287E72">
          <w:rPr>
            <w:rFonts w:ascii="Times New Roman" w:eastAsia="標楷體" w:hAnsi="Times New Roman" w:cs="Times New Roman"/>
          </w:rPr>
          <w:delText>10(</w:delText>
        </w:r>
        <w:r w:rsidR="002435EC" w:rsidDel="00287E72">
          <w:rPr>
            <w:rFonts w:ascii="Times New Roman" w:eastAsia="標楷體" w:hAnsi="Times New Roman" w:cs="Times New Roman"/>
          </w:rPr>
          <w:delText>續</w:delText>
        </w:r>
        <w:r w:rsidR="002435EC" w:rsidDel="00287E72">
          <w:rPr>
            <w:rFonts w:ascii="Times New Roman" w:eastAsia="標楷體" w:hAnsi="Times New Roman" w:cs="Times New Roman"/>
          </w:rPr>
          <w:delText>)</w:delText>
        </w:r>
        <w:r w:rsidR="002435EC" w:rsidDel="00287E72">
          <w:rPr>
            <w:rFonts w:ascii="Times New Roman" w:eastAsia="標楷體" w:hAnsi="Times New Roman" w:cs="Times New Roman"/>
          </w:rPr>
          <w:delText>、</w:delText>
        </w:r>
        <w:r w:rsidR="002435EC" w:rsidDel="00287E72">
          <w:rPr>
            <w:rFonts w:ascii="Times New Roman" w:eastAsia="標楷體" w:hAnsi="Times New Roman" w:cs="Times New Roman"/>
          </w:rPr>
          <w:delText>2023</w:delText>
        </w:r>
        <w:r w:rsidR="002435EC" w:rsidDel="00287E72">
          <w:rPr>
            <w:rFonts w:ascii="Times New Roman" w:eastAsia="標楷體" w:hAnsi="Times New Roman" w:cs="Times New Roman"/>
          </w:rPr>
          <w:delText>年繁殖鳥類調查的樣區編號、名稱和調查者列表</w:delText>
        </w:r>
      </w:del>
    </w:p>
    <w:tbl>
      <w:tblPr>
        <w:tblW w:w="8301" w:type="dxa"/>
        <w:tblLayout w:type="fixed"/>
        <w:tblCellMar>
          <w:left w:w="28" w:type="dxa"/>
          <w:right w:w="28" w:type="dxa"/>
        </w:tblCellMar>
        <w:tblLook w:val="0000" w:firstRow="0" w:lastRow="0" w:firstColumn="0" w:lastColumn="0" w:noHBand="0" w:noVBand="0"/>
      </w:tblPr>
      <w:tblGrid>
        <w:gridCol w:w="1561"/>
        <w:gridCol w:w="1076"/>
        <w:gridCol w:w="2052"/>
        <w:gridCol w:w="1024"/>
        <w:gridCol w:w="1024"/>
        <w:gridCol w:w="1564"/>
      </w:tblGrid>
      <w:tr w:rsidR="00D93FCC" w:rsidDel="00287E72" w14:paraId="721484D6" w14:textId="1D36BD13" w:rsidTr="00085A97">
        <w:trPr>
          <w:trHeight w:val="396"/>
          <w:del w:id="2714" w:author="瑋婷 徐" w:date="2025-01-03T17:47:00Z"/>
        </w:trPr>
        <w:tc>
          <w:tcPr>
            <w:tcW w:w="657" w:type="dxa"/>
            <w:tcBorders>
              <w:top w:val="single" w:sz="4" w:space="0" w:color="000000"/>
              <w:bottom w:val="single" w:sz="4" w:space="0" w:color="000000"/>
            </w:tcBorders>
            <w:vAlign w:val="center"/>
          </w:tcPr>
          <w:p w14:paraId="40FA8FB6" w14:textId="372DB4D8" w:rsidR="00D93FCC" w:rsidDel="00287E72" w:rsidRDefault="002435EC" w:rsidP="00085A97">
            <w:pPr>
              <w:rPr>
                <w:del w:id="2715" w:author="瑋婷 徐" w:date="2025-01-03T17:47:00Z" w16du:dateUtc="2025-01-03T09:47:00Z"/>
                <w:rFonts w:ascii="Times New Roman" w:eastAsia="標楷體" w:hAnsi="Times New Roman" w:cs="Times New Roman"/>
                <w:color w:val="000000"/>
              </w:rPr>
              <w:pPrChange w:id="2716" w:author="瑋婷 徐" w:date="2025-01-04T22:57:00Z" w16du:dateUtc="2025-01-04T14:57:00Z">
                <w:pPr>
                  <w:jc w:val="center"/>
                </w:pPr>
              </w:pPrChange>
            </w:pPr>
            <w:del w:id="2717" w:author="瑋婷 徐" w:date="2025-01-03T17:47:00Z" w16du:dateUtc="2025-01-03T09:47:00Z">
              <w:r w:rsidDel="00287E72">
                <w:rPr>
                  <w:rFonts w:ascii="Times New Roman" w:eastAsia="標楷體" w:hAnsi="Times New Roman" w:cs="Times New Roman"/>
                </w:rPr>
                <w:delText>序號</w:delText>
              </w:r>
            </w:del>
          </w:p>
        </w:tc>
        <w:tc>
          <w:tcPr>
            <w:tcW w:w="1979" w:type="dxa"/>
            <w:tcBorders>
              <w:top w:val="single" w:sz="4" w:space="0" w:color="000000"/>
              <w:bottom w:val="single" w:sz="4" w:space="0" w:color="000000"/>
            </w:tcBorders>
            <w:vAlign w:val="center"/>
          </w:tcPr>
          <w:p w14:paraId="676819C6" w14:textId="0AC51518" w:rsidR="00D93FCC" w:rsidDel="00287E72" w:rsidRDefault="002435EC" w:rsidP="00085A97">
            <w:pPr>
              <w:rPr>
                <w:del w:id="2718" w:author="瑋婷 徐" w:date="2025-01-03T17:47:00Z" w16du:dateUtc="2025-01-03T09:47:00Z"/>
                <w:rFonts w:ascii="Times New Roman" w:eastAsia="標楷體" w:hAnsi="Times New Roman" w:cs="Times New Roman"/>
                <w:color w:val="000000"/>
              </w:rPr>
              <w:pPrChange w:id="2719" w:author="瑋婷 徐" w:date="2025-01-04T22:57:00Z" w16du:dateUtc="2025-01-04T14:57:00Z">
                <w:pPr/>
              </w:pPrChange>
            </w:pPr>
            <w:del w:id="2720" w:author="瑋婷 徐" w:date="2025-01-03T17:47:00Z" w16du:dateUtc="2025-01-03T09:47:00Z">
              <w:r w:rsidDel="00287E72">
                <w:rPr>
                  <w:rFonts w:ascii="Times New Roman" w:eastAsia="標楷體" w:hAnsi="Times New Roman" w:cs="Times New Roman"/>
                  <w:color w:val="000000"/>
                </w:rPr>
                <w:delText>樣區編號</w:delText>
              </w:r>
            </w:del>
          </w:p>
        </w:tc>
        <w:tc>
          <w:tcPr>
            <w:tcW w:w="3077" w:type="dxa"/>
            <w:gridSpan w:val="2"/>
            <w:tcBorders>
              <w:top w:val="single" w:sz="4" w:space="0" w:color="000000"/>
              <w:bottom w:val="single" w:sz="4" w:space="0" w:color="000000"/>
            </w:tcBorders>
            <w:vAlign w:val="center"/>
          </w:tcPr>
          <w:p w14:paraId="1FB1A6E9" w14:textId="7C7D9DB6" w:rsidR="00D93FCC" w:rsidDel="00287E72" w:rsidRDefault="002435EC" w:rsidP="00085A97">
            <w:pPr>
              <w:rPr>
                <w:del w:id="2721" w:author="瑋婷 徐" w:date="2025-01-03T17:47:00Z" w16du:dateUtc="2025-01-03T09:47:00Z"/>
                <w:rFonts w:ascii="Times New Roman" w:eastAsia="標楷體" w:hAnsi="Times New Roman" w:cs="Times New Roman"/>
                <w:color w:val="000000"/>
              </w:rPr>
              <w:pPrChange w:id="2722" w:author="瑋婷 徐" w:date="2025-01-04T22:57:00Z" w16du:dateUtc="2025-01-04T14:57:00Z">
                <w:pPr/>
              </w:pPrChange>
            </w:pPr>
            <w:del w:id="2723" w:author="瑋婷 徐" w:date="2025-01-03T17:47:00Z" w16du:dateUtc="2025-01-03T09:47:00Z">
              <w:r w:rsidDel="00287E72">
                <w:rPr>
                  <w:rFonts w:ascii="Times New Roman" w:eastAsia="標楷體" w:hAnsi="Times New Roman" w:cs="Times New Roman"/>
                  <w:color w:val="000000"/>
                </w:rPr>
                <w:delText>樣區名稱</w:delText>
              </w:r>
            </w:del>
          </w:p>
        </w:tc>
        <w:tc>
          <w:tcPr>
            <w:tcW w:w="2593" w:type="dxa"/>
            <w:gridSpan w:val="2"/>
            <w:tcBorders>
              <w:top w:val="single" w:sz="4" w:space="0" w:color="000000"/>
              <w:bottom w:val="single" w:sz="4" w:space="0" w:color="000000"/>
            </w:tcBorders>
            <w:vAlign w:val="center"/>
          </w:tcPr>
          <w:p w14:paraId="7D5CF449" w14:textId="5D22DAF4" w:rsidR="00D93FCC" w:rsidDel="00287E72" w:rsidRDefault="002435EC" w:rsidP="00085A97">
            <w:pPr>
              <w:rPr>
                <w:del w:id="2724" w:author="瑋婷 徐" w:date="2025-01-03T17:47:00Z" w16du:dateUtc="2025-01-03T09:47:00Z"/>
                <w:rFonts w:ascii="Times New Roman" w:eastAsia="標楷體" w:hAnsi="Times New Roman" w:cs="Times New Roman"/>
                <w:color w:val="000000"/>
              </w:rPr>
              <w:pPrChange w:id="2725" w:author="瑋婷 徐" w:date="2025-01-04T22:57:00Z" w16du:dateUtc="2025-01-04T14:57:00Z">
                <w:pPr/>
              </w:pPrChange>
            </w:pPr>
            <w:del w:id="2726" w:author="瑋婷 徐" w:date="2025-01-03T17:47:00Z" w16du:dateUtc="2025-01-03T09:47:00Z">
              <w:r w:rsidDel="00287E72">
                <w:rPr>
                  <w:rFonts w:ascii="Times New Roman" w:eastAsia="標楷體" w:hAnsi="Times New Roman" w:cs="Times New Roman"/>
                  <w:color w:val="000000"/>
                </w:rPr>
                <w:delText>調查者</w:delText>
              </w:r>
              <w:r w:rsidDel="00287E72">
                <w:rPr>
                  <w:rFonts w:ascii="Times New Roman" w:eastAsia="標楷體" w:hAnsi="Times New Roman" w:cs="Times New Roman"/>
                  <w:color w:val="000000"/>
                </w:rPr>
                <w:delText xml:space="preserve"> (</w:delText>
              </w:r>
              <w:r w:rsidDel="00287E72">
                <w:rPr>
                  <w:rFonts w:ascii="Times New Roman" w:eastAsia="標楷體" w:hAnsi="Times New Roman" w:cs="Times New Roman"/>
                  <w:color w:val="000000"/>
                </w:rPr>
                <w:delText>第</w:delText>
              </w:r>
              <w:r w:rsidDel="00287E72">
                <w:rPr>
                  <w:rFonts w:ascii="Times New Roman" w:eastAsia="標楷體" w:hAnsi="Times New Roman" w:cs="Times New Roman"/>
                  <w:color w:val="000000"/>
                </w:rPr>
                <w:delText>1</w:delText>
              </w:r>
              <w:r w:rsidDel="00287E72">
                <w:rPr>
                  <w:rFonts w:ascii="Times New Roman" w:eastAsia="標楷體" w:hAnsi="Times New Roman" w:cs="Times New Roman"/>
                  <w:color w:val="000000"/>
                </w:rPr>
                <w:delText>旅次</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第</w:delText>
              </w:r>
              <w:r w:rsidDel="00287E72">
                <w:rPr>
                  <w:rFonts w:ascii="Times New Roman" w:eastAsia="標楷體" w:hAnsi="Times New Roman" w:cs="Times New Roman"/>
                  <w:color w:val="000000"/>
                </w:rPr>
                <w:delText>2</w:delText>
              </w:r>
              <w:r w:rsidDel="00287E72">
                <w:rPr>
                  <w:rFonts w:ascii="Times New Roman" w:eastAsia="標楷體" w:hAnsi="Times New Roman" w:cs="Times New Roman"/>
                  <w:color w:val="000000"/>
                </w:rPr>
                <w:delText>旅次</w:delText>
              </w:r>
              <w:r w:rsidDel="00287E72">
                <w:rPr>
                  <w:rFonts w:ascii="Times New Roman" w:eastAsia="標楷體" w:hAnsi="Times New Roman" w:cs="Times New Roman"/>
                  <w:color w:val="000000"/>
                </w:rPr>
                <w:delText>)</w:delText>
              </w:r>
            </w:del>
          </w:p>
        </w:tc>
      </w:tr>
      <w:tr w:rsidR="00D93FCC" w:rsidDel="00287E72" w14:paraId="3B9D3FAE" w14:textId="45B7378A" w:rsidTr="00085A97">
        <w:trPr>
          <w:trHeight w:val="396"/>
          <w:del w:id="2727" w:author="瑋婷 徐" w:date="2025-01-03T17:47:00Z"/>
        </w:trPr>
        <w:tc>
          <w:tcPr>
            <w:tcW w:w="657" w:type="dxa"/>
            <w:tcBorders>
              <w:top w:val="single" w:sz="4" w:space="0" w:color="000000"/>
            </w:tcBorders>
            <w:vAlign w:val="center"/>
          </w:tcPr>
          <w:p w14:paraId="1838EA60" w14:textId="1FA726E4" w:rsidR="00D93FCC" w:rsidDel="00287E72" w:rsidRDefault="002435EC" w:rsidP="00085A97">
            <w:pPr>
              <w:rPr>
                <w:del w:id="2728" w:author="瑋婷 徐" w:date="2025-01-03T17:47:00Z" w16du:dateUtc="2025-01-03T09:47:00Z"/>
                <w:rFonts w:ascii="Times New Roman" w:eastAsia="標楷體" w:hAnsi="Times New Roman" w:cs="Times New Roman"/>
                <w:color w:val="000000"/>
              </w:rPr>
              <w:pPrChange w:id="2729" w:author="瑋婷 徐" w:date="2025-01-04T22:57:00Z" w16du:dateUtc="2025-01-04T14:57:00Z">
                <w:pPr>
                  <w:jc w:val="center"/>
                </w:pPr>
              </w:pPrChange>
            </w:pPr>
            <w:del w:id="2730" w:author="瑋婷 徐" w:date="2025-01-03T17:47:00Z" w16du:dateUtc="2025-01-03T09:47:00Z">
              <w:r w:rsidDel="00287E72">
                <w:rPr>
                  <w:rFonts w:ascii="Times New Roman" w:eastAsia="標楷體" w:hAnsi="Times New Roman" w:cs="Times New Roman"/>
                  <w:color w:val="000000"/>
                </w:rPr>
                <w:delText>19</w:delText>
              </w:r>
            </w:del>
          </w:p>
        </w:tc>
        <w:tc>
          <w:tcPr>
            <w:tcW w:w="1979" w:type="dxa"/>
            <w:tcBorders>
              <w:top w:val="single" w:sz="4" w:space="0" w:color="000000"/>
            </w:tcBorders>
            <w:vAlign w:val="center"/>
          </w:tcPr>
          <w:p w14:paraId="5A841640" w14:textId="0B0D81A2" w:rsidR="00D93FCC" w:rsidDel="00287E72" w:rsidRDefault="002435EC" w:rsidP="00085A97">
            <w:pPr>
              <w:rPr>
                <w:del w:id="2731" w:author="瑋婷 徐" w:date="2025-01-03T17:47:00Z" w16du:dateUtc="2025-01-03T09:47:00Z"/>
                <w:rFonts w:ascii="Times New Roman" w:eastAsia="標楷體" w:hAnsi="Times New Roman" w:cs="Times New Roman"/>
                <w:color w:val="000000"/>
              </w:rPr>
              <w:pPrChange w:id="2732" w:author="瑋婷 徐" w:date="2025-01-04T22:57:00Z" w16du:dateUtc="2025-01-04T14:57:00Z">
                <w:pPr/>
              </w:pPrChange>
            </w:pPr>
            <w:del w:id="2733" w:author="瑋婷 徐" w:date="2025-01-03T17:47:00Z" w16du:dateUtc="2025-01-03T09:47:00Z">
              <w:r w:rsidDel="00287E72">
                <w:rPr>
                  <w:rFonts w:ascii="Times New Roman" w:eastAsia="標楷體" w:hAnsi="Times New Roman" w:cs="Times New Roman"/>
                  <w:color w:val="000000"/>
                </w:rPr>
                <w:delText>MB-D17-01</w:delText>
              </w:r>
            </w:del>
          </w:p>
        </w:tc>
        <w:tc>
          <w:tcPr>
            <w:tcW w:w="3077" w:type="dxa"/>
            <w:gridSpan w:val="2"/>
            <w:tcBorders>
              <w:top w:val="single" w:sz="4" w:space="0" w:color="000000"/>
            </w:tcBorders>
            <w:vAlign w:val="center"/>
          </w:tcPr>
          <w:p w14:paraId="185689FE" w14:textId="5975C372" w:rsidR="00D93FCC" w:rsidDel="00287E72" w:rsidRDefault="002435EC" w:rsidP="00085A97">
            <w:pPr>
              <w:rPr>
                <w:del w:id="2734" w:author="瑋婷 徐" w:date="2025-01-03T17:47:00Z" w16du:dateUtc="2025-01-03T09:47:00Z"/>
                <w:rFonts w:ascii="Times New Roman" w:eastAsia="標楷體" w:hAnsi="Times New Roman" w:cs="Times New Roman"/>
                <w:color w:val="000000"/>
              </w:rPr>
              <w:pPrChange w:id="2735" w:author="瑋婷 徐" w:date="2025-01-04T22:57:00Z" w16du:dateUtc="2025-01-04T14:57:00Z">
                <w:pPr/>
              </w:pPrChange>
            </w:pPr>
            <w:del w:id="2736" w:author="瑋婷 徐" w:date="2025-01-03T17:47:00Z" w16du:dateUtc="2025-01-03T09:47:00Z">
              <w:r w:rsidDel="00287E72">
                <w:rPr>
                  <w:rFonts w:ascii="Times New Roman" w:eastAsia="標楷體" w:hAnsi="Times New Roman" w:cs="Times New Roman"/>
                  <w:color w:val="000000"/>
                </w:rPr>
                <w:delText>瑞岩溪水管路</w:delText>
              </w:r>
            </w:del>
          </w:p>
        </w:tc>
        <w:tc>
          <w:tcPr>
            <w:tcW w:w="2593" w:type="dxa"/>
            <w:gridSpan w:val="2"/>
            <w:tcBorders>
              <w:top w:val="single" w:sz="4" w:space="0" w:color="000000"/>
            </w:tcBorders>
            <w:vAlign w:val="center"/>
          </w:tcPr>
          <w:p w14:paraId="4AF88899" w14:textId="13086FD7" w:rsidR="00D93FCC" w:rsidDel="00287E72" w:rsidRDefault="002435EC" w:rsidP="00085A97">
            <w:pPr>
              <w:rPr>
                <w:del w:id="2737" w:author="瑋婷 徐" w:date="2025-01-03T17:47:00Z" w16du:dateUtc="2025-01-03T09:47:00Z"/>
                <w:rFonts w:ascii="Times New Roman" w:eastAsia="標楷體" w:hAnsi="Times New Roman" w:cs="Times New Roman"/>
                <w:color w:val="000000"/>
              </w:rPr>
              <w:pPrChange w:id="2738" w:author="瑋婷 徐" w:date="2025-01-04T22:57:00Z" w16du:dateUtc="2025-01-04T14:57:00Z">
                <w:pPr/>
              </w:pPrChange>
            </w:pPr>
            <w:del w:id="2739" w:author="瑋婷 徐" w:date="2025-01-03T17:47:00Z" w16du:dateUtc="2025-01-03T09:47:00Z">
              <w:r w:rsidDel="00287E72">
                <w:rPr>
                  <w:rFonts w:ascii="Times New Roman" w:eastAsia="標楷體" w:hAnsi="Times New Roman" w:cs="Times New Roman"/>
                  <w:color w:val="000000"/>
                </w:rPr>
                <w:delText>洪金宗、黃敏華</w:delText>
              </w:r>
            </w:del>
          </w:p>
        </w:tc>
      </w:tr>
      <w:tr w:rsidR="00D93FCC" w:rsidDel="00287E72" w14:paraId="02CAE2B1" w14:textId="27DD21B9" w:rsidTr="00085A97">
        <w:trPr>
          <w:trHeight w:val="396"/>
          <w:del w:id="2740" w:author="瑋婷 徐" w:date="2025-01-03T17:47:00Z"/>
        </w:trPr>
        <w:tc>
          <w:tcPr>
            <w:tcW w:w="657" w:type="dxa"/>
            <w:vAlign w:val="center"/>
          </w:tcPr>
          <w:p w14:paraId="1AA0D7D8" w14:textId="7838CF23" w:rsidR="00D93FCC" w:rsidDel="00287E72" w:rsidRDefault="002435EC" w:rsidP="00085A97">
            <w:pPr>
              <w:rPr>
                <w:del w:id="2741" w:author="瑋婷 徐" w:date="2025-01-03T17:47:00Z" w16du:dateUtc="2025-01-03T09:47:00Z"/>
                <w:rFonts w:ascii="Times New Roman" w:eastAsia="標楷體" w:hAnsi="Times New Roman" w:cs="Times New Roman"/>
                <w:color w:val="000000"/>
              </w:rPr>
              <w:pPrChange w:id="2742" w:author="瑋婷 徐" w:date="2025-01-04T22:57:00Z" w16du:dateUtc="2025-01-04T14:57:00Z">
                <w:pPr>
                  <w:jc w:val="center"/>
                </w:pPr>
              </w:pPrChange>
            </w:pPr>
            <w:del w:id="2743" w:author="瑋婷 徐" w:date="2025-01-03T17:47:00Z" w16du:dateUtc="2025-01-03T09:47:00Z">
              <w:r w:rsidDel="00287E72">
                <w:rPr>
                  <w:rFonts w:ascii="Times New Roman" w:eastAsia="標楷體" w:hAnsi="Times New Roman" w:cs="Times New Roman"/>
                  <w:color w:val="000000"/>
                </w:rPr>
                <w:delText>20</w:delText>
              </w:r>
            </w:del>
          </w:p>
        </w:tc>
        <w:tc>
          <w:tcPr>
            <w:tcW w:w="1979" w:type="dxa"/>
            <w:vAlign w:val="center"/>
          </w:tcPr>
          <w:p w14:paraId="278546F2" w14:textId="6B2D44CE" w:rsidR="00D93FCC" w:rsidDel="00287E72" w:rsidRDefault="002435EC" w:rsidP="00085A97">
            <w:pPr>
              <w:rPr>
                <w:del w:id="2744" w:author="瑋婷 徐" w:date="2025-01-03T17:47:00Z" w16du:dateUtc="2025-01-03T09:47:00Z"/>
                <w:rFonts w:ascii="Times New Roman" w:eastAsia="標楷體" w:hAnsi="Times New Roman" w:cs="Times New Roman"/>
                <w:color w:val="000000"/>
              </w:rPr>
              <w:pPrChange w:id="2745" w:author="瑋婷 徐" w:date="2025-01-04T22:57:00Z" w16du:dateUtc="2025-01-04T14:57:00Z">
                <w:pPr/>
              </w:pPrChange>
            </w:pPr>
            <w:del w:id="2746" w:author="瑋婷 徐" w:date="2025-01-03T17:47:00Z" w16du:dateUtc="2025-01-03T09:47:00Z">
              <w:r w:rsidDel="00287E72">
                <w:rPr>
                  <w:rFonts w:ascii="Times New Roman" w:eastAsia="標楷體" w:hAnsi="Times New Roman" w:cs="Times New Roman"/>
                  <w:color w:val="000000"/>
                </w:rPr>
                <w:delText>MA-E19-08</w:delText>
              </w:r>
            </w:del>
          </w:p>
        </w:tc>
        <w:tc>
          <w:tcPr>
            <w:tcW w:w="3077" w:type="dxa"/>
            <w:gridSpan w:val="2"/>
            <w:vAlign w:val="center"/>
          </w:tcPr>
          <w:p w14:paraId="3EFF84B6" w14:textId="47E87A35" w:rsidR="00D93FCC" w:rsidDel="00287E72" w:rsidRDefault="002435EC" w:rsidP="00085A97">
            <w:pPr>
              <w:rPr>
                <w:del w:id="2747" w:author="瑋婷 徐" w:date="2025-01-03T17:47:00Z" w16du:dateUtc="2025-01-03T09:47:00Z"/>
                <w:rFonts w:ascii="Times New Roman" w:eastAsia="標楷體" w:hAnsi="Times New Roman" w:cs="Times New Roman"/>
                <w:color w:val="000000"/>
              </w:rPr>
              <w:pPrChange w:id="2748" w:author="瑋婷 徐" w:date="2025-01-04T22:57:00Z" w16du:dateUtc="2025-01-04T14:57:00Z">
                <w:pPr/>
              </w:pPrChange>
            </w:pPr>
            <w:del w:id="2749" w:author="瑋婷 徐" w:date="2025-01-03T17:47:00Z" w16du:dateUtc="2025-01-03T09:47:00Z">
              <w:r w:rsidDel="00287E72">
                <w:rPr>
                  <w:rFonts w:ascii="Times New Roman" w:eastAsia="標楷體" w:hAnsi="Times New Roman" w:cs="Times New Roman"/>
                  <w:color w:val="000000"/>
                </w:rPr>
                <w:delText>鈺鼎</w:delText>
              </w:r>
            </w:del>
          </w:p>
        </w:tc>
        <w:tc>
          <w:tcPr>
            <w:tcW w:w="2593" w:type="dxa"/>
            <w:gridSpan w:val="2"/>
            <w:vAlign w:val="center"/>
          </w:tcPr>
          <w:p w14:paraId="6B9308F0" w14:textId="2F3BE56C" w:rsidR="00D93FCC" w:rsidDel="00287E72" w:rsidRDefault="002435EC" w:rsidP="00085A97">
            <w:pPr>
              <w:rPr>
                <w:del w:id="2750" w:author="瑋婷 徐" w:date="2025-01-03T17:47:00Z" w16du:dateUtc="2025-01-03T09:47:00Z"/>
                <w:rFonts w:ascii="Times New Roman" w:eastAsia="標楷體" w:hAnsi="Times New Roman" w:cs="Times New Roman"/>
                <w:color w:val="000000"/>
              </w:rPr>
              <w:pPrChange w:id="2751" w:author="瑋婷 徐" w:date="2025-01-04T22:57:00Z" w16du:dateUtc="2025-01-04T14:57:00Z">
                <w:pPr/>
              </w:pPrChange>
            </w:pPr>
            <w:del w:id="2752" w:author="瑋婷 徐" w:date="2025-01-03T17:47:00Z" w16du:dateUtc="2025-01-03T09:47:00Z">
              <w:r w:rsidDel="00287E72">
                <w:rPr>
                  <w:rFonts w:ascii="Times New Roman" w:eastAsia="標楷體" w:hAnsi="Times New Roman" w:cs="Times New Roman"/>
                  <w:color w:val="000000"/>
                </w:rPr>
                <w:delText>陳榮作、葉思巖</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陳榮作</w:delText>
              </w:r>
            </w:del>
          </w:p>
        </w:tc>
      </w:tr>
      <w:tr w:rsidR="00D93FCC" w:rsidDel="00287E72" w14:paraId="5FD78844" w14:textId="41A56172" w:rsidTr="00085A97">
        <w:trPr>
          <w:trHeight w:val="396"/>
          <w:del w:id="2753" w:author="瑋婷 徐" w:date="2025-01-03T17:47:00Z"/>
        </w:trPr>
        <w:tc>
          <w:tcPr>
            <w:tcW w:w="657" w:type="dxa"/>
            <w:vAlign w:val="center"/>
          </w:tcPr>
          <w:p w14:paraId="3C674B63" w14:textId="2A2FBE54" w:rsidR="00D93FCC" w:rsidDel="00287E72" w:rsidRDefault="002435EC" w:rsidP="00085A97">
            <w:pPr>
              <w:rPr>
                <w:del w:id="2754" w:author="瑋婷 徐" w:date="2025-01-03T17:47:00Z" w16du:dateUtc="2025-01-03T09:47:00Z"/>
                <w:rFonts w:ascii="Times New Roman" w:eastAsia="標楷體" w:hAnsi="Times New Roman" w:cs="Times New Roman"/>
                <w:color w:val="000000"/>
              </w:rPr>
              <w:pPrChange w:id="2755" w:author="瑋婷 徐" w:date="2025-01-04T22:57:00Z" w16du:dateUtc="2025-01-04T14:57:00Z">
                <w:pPr>
                  <w:jc w:val="center"/>
                </w:pPr>
              </w:pPrChange>
            </w:pPr>
            <w:del w:id="2756" w:author="瑋婷 徐" w:date="2025-01-03T17:47:00Z" w16du:dateUtc="2025-01-03T09:47:00Z">
              <w:r w:rsidDel="00287E72">
                <w:rPr>
                  <w:rFonts w:ascii="Times New Roman" w:eastAsia="標楷體" w:hAnsi="Times New Roman" w:cs="Times New Roman"/>
                  <w:color w:val="000000"/>
                </w:rPr>
                <w:delText>21</w:delText>
              </w:r>
            </w:del>
          </w:p>
        </w:tc>
        <w:tc>
          <w:tcPr>
            <w:tcW w:w="1979" w:type="dxa"/>
            <w:vAlign w:val="center"/>
          </w:tcPr>
          <w:p w14:paraId="61C3D973" w14:textId="57FCF249" w:rsidR="00D93FCC" w:rsidDel="00287E72" w:rsidRDefault="002435EC" w:rsidP="00085A97">
            <w:pPr>
              <w:rPr>
                <w:del w:id="2757" w:author="瑋婷 徐" w:date="2025-01-03T17:47:00Z" w16du:dateUtc="2025-01-03T09:47:00Z"/>
                <w:rFonts w:ascii="Times New Roman" w:eastAsia="標楷體" w:hAnsi="Times New Roman" w:cs="Times New Roman"/>
                <w:color w:val="000000"/>
              </w:rPr>
              <w:pPrChange w:id="2758" w:author="瑋婷 徐" w:date="2025-01-04T22:57:00Z" w16du:dateUtc="2025-01-04T14:57:00Z">
                <w:pPr/>
              </w:pPrChange>
            </w:pPr>
            <w:del w:id="2759" w:author="瑋婷 徐" w:date="2025-01-03T17:47:00Z" w16du:dateUtc="2025-01-03T09:47:00Z">
              <w:r w:rsidDel="00287E72">
                <w:rPr>
                  <w:rFonts w:ascii="Times New Roman" w:eastAsia="標楷體" w:hAnsi="Times New Roman" w:cs="Times New Roman"/>
                  <w:color w:val="000000"/>
                </w:rPr>
                <w:delText>MB-E20-10</w:delText>
              </w:r>
            </w:del>
          </w:p>
        </w:tc>
        <w:tc>
          <w:tcPr>
            <w:tcW w:w="3077" w:type="dxa"/>
            <w:gridSpan w:val="2"/>
            <w:vAlign w:val="center"/>
          </w:tcPr>
          <w:p w14:paraId="317A025F" w14:textId="5E2431E7" w:rsidR="00D93FCC" w:rsidDel="00287E72" w:rsidRDefault="002435EC" w:rsidP="00085A97">
            <w:pPr>
              <w:rPr>
                <w:del w:id="2760" w:author="瑋婷 徐" w:date="2025-01-03T17:47:00Z" w16du:dateUtc="2025-01-03T09:47:00Z"/>
                <w:rFonts w:ascii="Times New Roman" w:eastAsia="標楷體" w:hAnsi="Times New Roman" w:cs="Times New Roman"/>
                <w:color w:val="000000"/>
              </w:rPr>
              <w:pPrChange w:id="2761" w:author="瑋婷 徐" w:date="2025-01-04T22:57:00Z" w16du:dateUtc="2025-01-04T14:57:00Z">
                <w:pPr/>
              </w:pPrChange>
            </w:pPr>
            <w:del w:id="2762" w:author="瑋婷 徐" w:date="2025-01-03T17:47:00Z" w16du:dateUtc="2025-01-03T09:47:00Z">
              <w:r w:rsidDel="00287E72">
                <w:rPr>
                  <w:rFonts w:ascii="Times New Roman" w:eastAsia="標楷體" w:hAnsi="Times New Roman" w:cs="Times New Roman"/>
                  <w:color w:val="000000"/>
                </w:rPr>
                <w:delText>一葉蘭自然保留區</w:delText>
              </w:r>
            </w:del>
          </w:p>
        </w:tc>
        <w:tc>
          <w:tcPr>
            <w:tcW w:w="2593" w:type="dxa"/>
            <w:gridSpan w:val="2"/>
            <w:vAlign w:val="center"/>
          </w:tcPr>
          <w:p w14:paraId="30B9B813" w14:textId="38D79614" w:rsidR="00D93FCC" w:rsidDel="00287E72" w:rsidRDefault="002435EC" w:rsidP="00085A97">
            <w:pPr>
              <w:rPr>
                <w:del w:id="2763" w:author="瑋婷 徐" w:date="2025-01-03T17:47:00Z" w16du:dateUtc="2025-01-03T09:47:00Z"/>
                <w:rFonts w:ascii="Times New Roman" w:eastAsia="標楷體" w:hAnsi="Times New Roman" w:cs="Times New Roman"/>
                <w:color w:val="000000"/>
              </w:rPr>
              <w:pPrChange w:id="2764" w:author="瑋婷 徐" w:date="2025-01-04T22:57:00Z" w16du:dateUtc="2025-01-04T14:57:00Z">
                <w:pPr/>
              </w:pPrChange>
            </w:pPr>
            <w:del w:id="2765" w:author="瑋婷 徐" w:date="2025-01-03T17:47:00Z" w16du:dateUtc="2025-01-03T09:47:00Z">
              <w:r w:rsidDel="00287E72">
                <w:rPr>
                  <w:rFonts w:ascii="Times New Roman" w:eastAsia="標楷體" w:hAnsi="Times New Roman" w:cs="Times New Roman"/>
                  <w:color w:val="000000"/>
                </w:rPr>
                <w:delText>陳開明、蕭吉男</w:delText>
              </w:r>
            </w:del>
          </w:p>
        </w:tc>
      </w:tr>
      <w:tr w:rsidR="00D93FCC" w:rsidDel="00287E72" w14:paraId="17C04F25" w14:textId="2E46BA7A" w:rsidTr="00085A97">
        <w:trPr>
          <w:trHeight w:val="396"/>
          <w:del w:id="2766" w:author="瑋婷 徐" w:date="2025-01-03T17:47:00Z"/>
        </w:trPr>
        <w:tc>
          <w:tcPr>
            <w:tcW w:w="657" w:type="dxa"/>
            <w:vAlign w:val="center"/>
          </w:tcPr>
          <w:p w14:paraId="6A9390F6" w14:textId="680EF4FC" w:rsidR="00D93FCC" w:rsidDel="00287E72" w:rsidRDefault="002435EC" w:rsidP="00085A97">
            <w:pPr>
              <w:rPr>
                <w:del w:id="2767" w:author="瑋婷 徐" w:date="2025-01-03T17:47:00Z" w16du:dateUtc="2025-01-03T09:47:00Z"/>
                <w:rFonts w:ascii="Times New Roman" w:eastAsia="標楷體" w:hAnsi="Times New Roman" w:cs="Times New Roman"/>
                <w:color w:val="000000"/>
              </w:rPr>
              <w:pPrChange w:id="2768" w:author="瑋婷 徐" w:date="2025-01-04T22:57:00Z" w16du:dateUtc="2025-01-04T14:57:00Z">
                <w:pPr>
                  <w:jc w:val="center"/>
                </w:pPr>
              </w:pPrChange>
            </w:pPr>
            <w:del w:id="2769" w:author="瑋婷 徐" w:date="2025-01-03T17:47:00Z" w16du:dateUtc="2025-01-03T09:47:00Z">
              <w:r w:rsidDel="00287E72">
                <w:rPr>
                  <w:rFonts w:ascii="Times New Roman" w:eastAsia="標楷體" w:hAnsi="Times New Roman" w:cs="Times New Roman"/>
                  <w:color w:val="000000"/>
                </w:rPr>
                <w:delText>22</w:delText>
              </w:r>
            </w:del>
          </w:p>
        </w:tc>
        <w:tc>
          <w:tcPr>
            <w:tcW w:w="1979" w:type="dxa"/>
            <w:vAlign w:val="center"/>
          </w:tcPr>
          <w:p w14:paraId="3A2D1BAA" w14:textId="49F06D20" w:rsidR="00D93FCC" w:rsidDel="00287E72" w:rsidRDefault="002435EC" w:rsidP="00085A97">
            <w:pPr>
              <w:rPr>
                <w:del w:id="2770" w:author="瑋婷 徐" w:date="2025-01-03T17:47:00Z" w16du:dateUtc="2025-01-03T09:47:00Z"/>
                <w:rFonts w:ascii="Times New Roman" w:eastAsia="標楷體" w:hAnsi="Times New Roman" w:cs="Times New Roman"/>
                <w:color w:val="000000"/>
              </w:rPr>
              <w:pPrChange w:id="2771" w:author="瑋婷 徐" w:date="2025-01-04T22:57:00Z" w16du:dateUtc="2025-01-04T14:57:00Z">
                <w:pPr/>
              </w:pPrChange>
            </w:pPr>
            <w:del w:id="2772" w:author="瑋婷 徐" w:date="2025-01-03T17:47:00Z" w16du:dateUtc="2025-01-03T09:47:00Z">
              <w:r w:rsidDel="00287E72">
                <w:rPr>
                  <w:rFonts w:ascii="Times New Roman" w:eastAsia="標楷體" w:hAnsi="Times New Roman" w:cs="Times New Roman"/>
                  <w:color w:val="000000"/>
                </w:rPr>
                <w:delText>MB-E21-12</w:delText>
              </w:r>
            </w:del>
          </w:p>
        </w:tc>
        <w:tc>
          <w:tcPr>
            <w:tcW w:w="3077" w:type="dxa"/>
            <w:gridSpan w:val="2"/>
            <w:vAlign w:val="center"/>
          </w:tcPr>
          <w:p w14:paraId="6F8B0A9E" w14:textId="5E1CEC09" w:rsidR="00D93FCC" w:rsidDel="00287E72" w:rsidRDefault="002435EC" w:rsidP="00085A97">
            <w:pPr>
              <w:rPr>
                <w:del w:id="2773" w:author="瑋婷 徐" w:date="2025-01-03T17:47:00Z" w16du:dateUtc="2025-01-03T09:47:00Z"/>
                <w:rFonts w:ascii="Times New Roman" w:eastAsia="標楷體" w:hAnsi="Times New Roman" w:cs="Times New Roman"/>
                <w:color w:val="000000"/>
              </w:rPr>
              <w:pPrChange w:id="2774" w:author="瑋婷 徐" w:date="2025-01-04T22:57:00Z" w16du:dateUtc="2025-01-04T14:57:00Z">
                <w:pPr/>
              </w:pPrChange>
            </w:pPr>
            <w:del w:id="2775" w:author="瑋婷 徐" w:date="2025-01-03T17:47:00Z" w16du:dateUtc="2025-01-03T09:47:00Z">
              <w:r w:rsidDel="00287E72">
                <w:rPr>
                  <w:rFonts w:ascii="Times New Roman" w:eastAsia="標楷體" w:hAnsi="Times New Roman" w:cs="Times New Roman"/>
                  <w:color w:val="000000"/>
                </w:rPr>
                <w:delText>森鐵</w:delText>
              </w:r>
              <w:r w:rsidDel="00287E72">
                <w:rPr>
                  <w:rFonts w:ascii="Times New Roman" w:eastAsia="標楷體" w:hAnsi="Times New Roman" w:cs="Times New Roman"/>
                  <w:color w:val="000000"/>
                </w:rPr>
                <w:delText>41</w:delText>
              </w:r>
              <w:r w:rsidDel="00287E72">
                <w:rPr>
                  <w:rFonts w:ascii="Times New Roman" w:eastAsia="標楷體" w:hAnsi="Times New Roman" w:cs="Times New Roman"/>
                  <w:color w:val="000000"/>
                </w:rPr>
                <w:delText>號隧道</w:delText>
              </w:r>
            </w:del>
          </w:p>
        </w:tc>
        <w:tc>
          <w:tcPr>
            <w:tcW w:w="2593" w:type="dxa"/>
            <w:gridSpan w:val="2"/>
            <w:vAlign w:val="center"/>
          </w:tcPr>
          <w:p w14:paraId="442342A3" w14:textId="5F85E248" w:rsidR="00D93FCC" w:rsidDel="00287E72" w:rsidRDefault="002435EC" w:rsidP="00085A97">
            <w:pPr>
              <w:rPr>
                <w:del w:id="2776" w:author="瑋婷 徐" w:date="2025-01-03T17:47:00Z" w16du:dateUtc="2025-01-03T09:47:00Z"/>
                <w:rFonts w:ascii="Times New Roman" w:eastAsia="標楷體" w:hAnsi="Times New Roman" w:cs="Times New Roman"/>
                <w:color w:val="000000"/>
              </w:rPr>
              <w:pPrChange w:id="2777" w:author="瑋婷 徐" w:date="2025-01-04T22:57:00Z" w16du:dateUtc="2025-01-04T14:57:00Z">
                <w:pPr/>
              </w:pPrChange>
            </w:pPr>
            <w:del w:id="2778" w:author="瑋婷 徐" w:date="2025-01-03T17:47:00Z" w16du:dateUtc="2025-01-03T09:47:00Z">
              <w:r w:rsidDel="00287E72">
                <w:rPr>
                  <w:rFonts w:ascii="Times New Roman" w:eastAsia="標楷體" w:hAnsi="Times New Roman" w:cs="Times New Roman"/>
                  <w:color w:val="000000"/>
                </w:rPr>
                <w:delText>黃勝謙</w:delText>
              </w:r>
            </w:del>
          </w:p>
        </w:tc>
      </w:tr>
      <w:tr w:rsidR="00D93FCC" w:rsidDel="00287E72" w14:paraId="7ABB9960" w14:textId="2255D7B7" w:rsidTr="00085A97">
        <w:trPr>
          <w:trHeight w:val="396"/>
          <w:del w:id="2779" w:author="瑋婷 徐" w:date="2025-01-03T17:47:00Z"/>
        </w:trPr>
        <w:tc>
          <w:tcPr>
            <w:tcW w:w="657" w:type="dxa"/>
            <w:vAlign w:val="center"/>
          </w:tcPr>
          <w:p w14:paraId="47A8EF72" w14:textId="62F88C3A" w:rsidR="00D93FCC" w:rsidDel="00287E72" w:rsidRDefault="002435EC" w:rsidP="00085A97">
            <w:pPr>
              <w:rPr>
                <w:del w:id="2780" w:author="瑋婷 徐" w:date="2025-01-03T17:47:00Z" w16du:dateUtc="2025-01-03T09:47:00Z"/>
                <w:rFonts w:ascii="Times New Roman" w:eastAsia="標楷體" w:hAnsi="Times New Roman" w:cs="Times New Roman"/>
                <w:color w:val="000000"/>
              </w:rPr>
              <w:pPrChange w:id="2781" w:author="瑋婷 徐" w:date="2025-01-04T22:57:00Z" w16du:dateUtc="2025-01-04T14:57:00Z">
                <w:pPr>
                  <w:jc w:val="center"/>
                </w:pPr>
              </w:pPrChange>
            </w:pPr>
            <w:del w:id="2782" w:author="瑋婷 徐" w:date="2025-01-03T17:47:00Z" w16du:dateUtc="2025-01-03T09:47:00Z">
              <w:r w:rsidDel="00287E72">
                <w:rPr>
                  <w:rFonts w:ascii="Times New Roman" w:eastAsia="標楷體" w:hAnsi="Times New Roman" w:cs="Times New Roman"/>
                  <w:color w:val="000000"/>
                </w:rPr>
                <w:delText>23</w:delText>
              </w:r>
            </w:del>
          </w:p>
        </w:tc>
        <w:tc>
          <w:tcPr>
            <w:tcW w:w="1979" w:type="dxa"/>
            <w:vAlign w:val="center"/>
          </w:tcPr>
          <w:p w14:paraId="36F6BA50" w14:textId="4E5F7A8A" w:rsidR="00D93FCC" w:rsidDel="00287E72" w:rsidRDefault="002435EC" w:rsidP="00085A97">
            <w:pPr>
              <w:rPr>
                <w:del w:id="2783" w:author="瑋婷 徐" w:date="2025-01-03T17:47:00Z" w16du:dateUtc="2025-01-03T09:47:00Z"/>
                <w:rFonts w:ascii="Times New Roman" w:eastAsia="標楷體" w:hAnsi="Times New Roman" w:cs="Times New Roman"/>
                <w:color w:val="000000"/>
              </w:rPr>
              <w:pPrChange w:id="2784" w:author="瑋婷 徐" w:date="2025-01-04T22:57:00Z" w16du:dateUtc="2025-01-04T14:57:00Z">
                <w:pPr/>
              </w:pPrChange>
            </w:pPr>
            <w:del w:id="2785" w:author="瑋婷 徐" w:date="2025-01-03T17:47:00Z" w16du:dateUtc="2025-01-03T09:47:00Z">
              <w:r w:rsidDel="00287E72">
                <w:rPr>
                  <w:rFonts w:ascii="Times New Roman" w:eastAsia="標楷體" w:hAnsi="Times New Roman" w:cs="Times New Roman"/>
                  <w:color w:val="000000"/>
                </w:rPr>
                <w:delText>MA-E22-07</w:delText>
              </w:r>
            </w:del>
          </w:p>
        </w:tc>
        <w:tc>
          <w:tcPr>
            <w:tcW w:w="3077" w:type="dxa"/>
            <w:gridSpan w:val="2"/>
            <w:vAlign w:val="center"/>
          </w:tcPr>
          <w:p w14:paraId="325656FF" w14:textId="7BC67EE3" w:rsidR="00D93FCC" w:rsidDel="00287E72" w:rsidRDefault="002435EC" w:rsidP="00085A97">
            <w:pPr>
              <w:rPr>
                <w:del w:id="2786" w:author="瑋婷 徐" w:date="2025-01-03T17:47:00Z" w16du:dateUtc="2025-01-03T09:47:00Z"/>
                <w:rFonts w:ascii="Times New Roman" w:eastAsia="標楷體" w:hAnsi="Times New Roman" w:cs="Times New Roman"/>
                <w:color w:val="000000"/>
              </w:rPr>
              <w:pPrChange w:id="2787" w:author="瑋婷 徐" w:date="2025-01-04T22:57:00Z" w16du:dateUtc="2025-01-04T14:57:00Z">
                <w:pPr/>
              </w:pPrChange>
            </w:pPr>
            <w:del w:id="2788" w:author="瑋婷 徐" w:date="2025-01-03T17:47:00Z" w16du:dateUtc="2025-01-03T09:47:00Z">
              <w:r w:rsidDel="00287E72">
                <w:rPr>
                  <w:rFonts w:ascii="Times New Roman" w:eastAsia="標楷體" w:hAnsi="Times New Roman" w:cs="Times New Roman"/>
                  <w:color w:val="000000"/>
                </w:rPr>
                <w:delText>馬頭山路口公車站</w:delText>
              </w:r>
            </w:del>
          </w:p>
        </w:tc>
        <w:tc>
          <w:tcPr>
            <w:tcW w:w="2593" w:type="dxa"/>
            <w:gridSpan w:val="2"/>
            <w:vAlign w:val="center"/>
          </w:tcPr>
          <w:p w14:paraId="35543680" w14:textId="2E703960" w:rsidR="00D93FCC" w:rsidDel="00287E72" w:rsidRDefault="002435EC" w:rsidP="00085A97">
            <w:pPr>
              <w:rPr>
                <w:del w:id="2789" w:author="瑋婷 徐" w:date="2025-01-03T17:47:00Z" w16du:dateUtc="2025-01-03T09:47:00Z"/>
                <w:rFonts w:ascii="Times New Roman" w:eastAsia="標楷體" w:hAnsi="Times New Roman" w:cs="Times New Roman"/>
                <w:color w:val="000000"/>
              </w:rPr>
              <w:pPrChange w:id="2790" w:author="瑋婷 徐" w:date="2025-01-04T22:57:00Z" w16du:dateUtc="2025-01-04T14:57:00Z">
                <w:pPr/>
              </w:pPrChange>
            </w:pPr>
            <w:del w:id="2791" w:author="瑋婷 徐" w:date="2025-01-03T17:47:00Z" w16du:dateUtc="2025-01-03T09:47:00Z">
              <w:r w:rsidDel="00287E72">
                <w:rPr>
                  <w:rFonts w:ascii="Times New Roman" w:eastAsia="標楷體" w:hAnsi="Times New Roman" w:cs="Times New Roman"/>
                  <w:color w:val="000000"/>
                </w:rPr>
                <w:delText>王日明</w:delText>
              </w:r>
            </w:del>
          </w:p>
        </w:tc>
      </w:tr>
      <w:tr w:rsidR="00D93FCC" w:rsidDel="00287E72" w14:paraId="078FF0F1" w14:textId="4D1AEA02" w:rsidTr="00085A97">
        <w:trPr>
          <w:trHeight w:val="396"/>
          <w:del w:id="2792" w:author="瑋婷 徐" w:date="2025-01-03T17:47:00Z"/>
        </w:trPr>
        <w:tc>
          <w:tcPr>
            <w:tcW w:w="657" w:type="dxa"/>
            <w:vAlign w:val="center"/>
          </w:tcPr>
          <w:p w14:paraId="09F7DFA8" w14:textId="2FDAE880" w:rsidR="00D93FCC" w:rsidDel="00287E72" w:rsidRDefault="002435EC" w:rsidP="00085A97">
            <w:pPr>
              <w:rPr>
                <w:del w:id="2793" w:author="瑋婷 徐" w:date="2025-01-03T17:47:00Z" w16du:dateUtc="2025-01-03T09:47:00Z"/>
                <w:rFonts w:ascii="Times New Roman" w:eastAsia="標楷體" w:hAnsi="Times New Roman" w:cs="Times New Roman"/>
                <w:color w:val="000000"/>
              </w:rPr>
              <w:pPrChange w:id="2794" w:author="瑋婷 徐" w:date="2025-01-04T22:57:00Z" w16du:dateUtc="2025-01-04T14:57:00Z">
                <w:pPr>
                  <w:jc w:val="center"/>
                </w:pPr>
              </w:pPrChange>
            </w:pPr>
            <w:del w:id="2795" w:author="瑋婷 徐" w:date="2025-01-03T17:47:00Z" w16du:dateUtc="2025-01-03T09:47:00Z">
              <w:r w:rsidDel="00287E72">
                <w:rPr>
                  <w:rFonts w:ascii="Times New Roman" w:eastAsia="標楷體" w:hAnsi="Times New Roman" w:cs="Times New Roman"/>
                  <w:color w:val="000000"/>
                </w:rPr>
                <w:delText>24</w:delText>
              </w:r>
            </w:del>
          </w:p>
        </w:tc>
        <w:tc>
          <w:tcPr>
            <w:tcW w:w="1979" w:type="dxa"/>
            <w:vAlign w:val="center"/>
          </w:tcPr>
          <w:p w14:paraId="054BD32D" w14:textId="7B1B590E" w:rsidR="00D93FCC" w:rsidDel="00287E72" w:rsidRDefault="002435EC" w:rsidP="00085A97">
            <w:pPr>
              <w:rPr>
                <w:del w:id="2796" w:author="瑋婷 徐" w:date="2025-01-03T17:47:00Z" w16du:dateUtc="2025-01-03T09:47:00Z"/>
                <w:rFonts w:ascii="Times New Roman" w:eastAsia="標楷體" w:hAnsi="Times New Roman" w:cs="Times New Roman"/>
                <w:color w:val="000000"/>
              </w:rPr>
              <w:pPrChange w:id="2797" w:author="瑋婷 徐" w:date="2025-01-04T22:57:00Z" w16du:dateUtc="2025-01-04T14:57:00Z">
                <w:pPr/>
              </w:pPrChange>
            </w:pPr>
            <w:del w:id="2798" w:author="瑋婷 徐" w:date="2025-01-03T17:47:00Z" w16du:dateUtc="2025-01-03T09:47:00Z">
              <w:r w:rsidDel="00287E72">
                <w:rPr>
                  <w:rFonts w:ascii="Times New Roman" w:eastAsia="標楷體" w:hAnsi="Times New Roman" w:cs="Times New Roman"/>
                  <w:color w:val="000000"/>
                </w:rPr>
                <w:delText>MB-F23-08</w:delText>
              </w:r>
            </w:del>
          </w:p>
        </w:tc>
        <w:tc>
          <w:tcPr>
            <w:tcW w:w="3077" w:type="dxa"/>
            <w:gridSpan w:val="2"/>
            <w:vAlign w:val="center"/>
          </w:tcPr>
          <w:p w14:paraId="48F12017" w14:textId="6D8EDD98" w:rsidR="00D93FCC" w:rsidDel="00287E72" w:rsidRDefault="002435EC" w:rsidP="00085A97">
            <w:pPr>
              <w:rPr>
                <w:del w:id="2799" w:author="瑋婷 徐" w:date="2025-01-03T17:47:00Z" w16du:dateUtc="2025-01-03T09:47:00Z"/>
                <w:rFonts w:ascii="Times New Roman" w:eastAsia="標楷體" w:hAnsi="Times New Roman" w:cs="Times New Roman"/>
                <w:color w:val="000000"/>
              </w:rPr>
              <w:pPrChange w:id="2800" w:author="瑋婷 徐" w:date="2025-01-04T22:57:00Z" w16du:dateUtc="2025-01-04T14:57:00Z">
                <w:pPr/>
              </w:pPrChange>
            </w:pPr>
            <w:del w:id="2801" w:author="瑋婷 徐" w:date="2025-01-03T17:47:00Z" w16du:dateUtc="2025-01-03T09:47:00Z">
              <w:r w:rsidDel="00287E72">
                <w:rPr>
                  <w:rFonts w:ascii="Times New Roman" w:eastAsia="標楷體" w:hAnsi="Times New Roman" w:cs="Times New Roman"/>
                  <w:color w:val="000000"/>
                </w:rPr>
                <w:delText>藤枝遊樂區</w:delText>
              </w:r>
            </w:del>
          </w:p>
        </w:tc>
        <w:tc>
          <w:tcPr>
            <w:tcW w:w="2593" w:type="dxa"/>
            <w:gridSpan w:val="2"/>
            <w:vAlign w:val="center"/>
          </w:tcPr>
          <w:p w14:paraId="6568FBC7" w14:textId="24041EB6" w:rsidR="00D93FCC" w:rsidDel="00287E72" w:rsidRDefault="002435EC" w:rsidP="00085A97">
            <w:pPr>
              <w:rPr>
                <w:del w:id="2802" w:author="瑋婷 徐" w:date="2025-01-03T17:47:00Z" w16du:dateUtc="2025-01-03T09:47:00Z"/>
                <w:rFonts w:ascii="Times New Roman" w:eastAsia="標楷體" w:hAnsi="Times New Roman" w:cs="Times New Roman"/>
                <w:color w:val="000000"/>
              </w:rPr>
              <w:pPrChange w:id="2803" w:author="瑋婷 徐" w:date="2025-01-04T22:57:00Z" w16du:dateUtc="2025-01-04T14:57:00Z">
                <w:pPr/>
              </w:pPrChange>
            </w:pPr>
            <w:del w:id="2804" w:author="瑋婷 徐" w:date="2025-01-03T17:47:00Z" w16du:dateUtc="2025-01-03T09:47:00Z">
              <w:r w:rsidDel="00287E72">
                <w:rPr>
                  <w:rFonts w:ascii="Times New Roman" w:eastAsia="標楷體" w:hAnsi="Times New Roman" w:cs="Times New Roman"/>
                  <w:color w:val="000000"/>
                </w:rPr>
                <w:delText>鍾魏任</w:delText>
              </w:r>
            </w:del>
          </w:p>
        </w:tc>
      </w:tr>
      <w:tr w:rsidR="00D93FCC" w:rsidDel="00287E72" w14:paraId="61D3B920" w14:textId="6A2C182D" w:rsidTr="00085A97">
        <w:trPr>
          <w:trHeight w:val="396"/>
          <w:del w:id="2805" w:author="瑋婷 徐" w:date="2025-01-03T17:47:00Z"/>
        </w:trPr>
        <w:tc>
          <w:tcPr>
            <w:tcW w:w="657" w:type="dxa"/>
            <w:vAlign w:val="center"/>
          </w:tcPr>
          <w:p w14:paraId="381AF364" w14:textId="61A4D205" w:rsidR="00D93FCC" w:rsidDel="00287E72" w:rsidRDefault="002435EC" w:rsidP="00085A97">
            <w:pPr>
              <w:rPr>
                <w:del w:id="2806" w:author="瑋婷 徐" w:date="2025-01-03T17:47:00Z" w16du:dateUtc="2025-01-03T09:47:00Z"/>
                <w:rFonts w:ascii="Times New Roman" w:eastAsia="標楷體" w:hAnsi="Times New Roman" w:cs="Times New Roman"/>
                <w:color w:val="000000"/>
              </w:rPr>
              <w:pPrChange w:id="2807" w:author="瑋婷 徐" w:date="2025-01-04T22:57:00Z" w16du:dateUtc="2025-01-04T14:57:00Z">
                <w:pPr>
                  <w:jc w:val="center"/>
                </w:pPr>
              </w:pPrChange>
            </w:pPr>
            <w:del w:id="2808" w:author="瑋婷 徐" w:date="2025-01-03T17:47:00Z" w16du:dateUtc="2025-01-03T09:47:00Z">
              <w:r w:rsidDel="00287E72">
                <w:rPr>
                  <w:rFonts w:ascii="Times New Roman" w:eastAsia="標楷體" w:hAnsi="Times New Roman" w:cs="Times New Roman"/>
                  <w:color w:val="000000"/>
                </w:rPr>
                <w:delText>25</w:delText>
              </w:r>
            </w:del>
          </w:p>
        </w:tc>
        <w:tc>
          <w:tcPr>
            <w:tcW w:w="1979" w:type="dxa"/>
            <w:vAlign w:val="center"/>
          </w:tcPr>
          <w:p w14:paraId="7CF812C0" w14:textId="7B8FF214" w:rsidR="00D93FCC" w:rsidDel="00287E72" w:rsidRDefault="002435EC" w:rsidP="00085A97">
            <w:pPr>
              <w:rPr>
                <w:del w:id="2809" w:author="瑋婷 徐" w:date="2025-01-03T17:47:00Z" w16du:dateUtc="2025-01-03T09:47:00Z"/>
                <w:rFonts w:ascii="Times New Roman" w:eastAsia="標楷體" w:hAnsi="Times New Roman" w:cs="Times New Roman"/>
                <w:color w:val="000000"/>
              </w:rPr>
              <w:pPrChange w:id="2810" w:author="瑋婷 徐" w:date="2025-01-04T22:57:00Z" w16du:dateUtc="2025-01-04T14:57:00Z">
                <w:pPr/>
              </w:pPrChange>
            </w:pPr>
            <w:del w:id="2811" w:author="瑋婷 徐" w:date="2025-01-03T17:47:00Z" w16du:dateUtc="2025-01-03T09:47:00Z">
              <w:r w:rsidDel="00287E72">
                <w:rPr>
                  <w:rFonts w:ascii="Times New Roman" w:eastAsia="標楷體" w:hAnsi="Times New Roman" w:cs="Times New Roman"/>
                  <w:color w:val="000000"/>
                </w:rPr>
                <w:delText>MB-F24-01</w:delText>
              </w:r>
            </w:del>
          </w:p>
        </w:tc>
        <w:tc>
          <w:tcPr>
            <w:tcW w:w="3077" w:type="dxa"/>
            <w:gridSpan w:val="2"/>
            <w:vAlign w:val="center"/>
          </w:tcPr>
          <w:p w14:paraId="53F43E45" w14:textId="275AB3A3" w:rsidR="00D93FCC" w:rsidDel="00287E72" w:rsidRDefault="002435EC" w:rsidP="00085A97">
            <w:pPr>
              <w:rPr>
                <w:del w:id="2812" w:author="瑋婷 徐" w:date="2025-01-03T17:47:00Z" w16du:dateUtc="2025-01-03T09:47:00Z"/>
                <w:rFonts w:ascii="Times New Roman" w:eastAsia="標楷體" w:hAnsi="Times New Roman" w:cs="Times New Roman"/>
                <w:color w:val="000000"/>
              </w:rPr>
              <w:pPrChange w:id="2813" w:author="瑋婷 徐" w:date="2025-01-04T22:57:00Z" w16du:dateUtc="2025-01-04T14:57:00Z">
                <w:pPr/>
              </w:pPrChange>
            </w:pPr>
            <w:del w:id="2814" w:author="瑋婷 徐" w:date="2025-01-03T17:47:00Z" w16du:dateUtc="2025-01-03T09:47:00Z">
              <w:r w:rsidDel="00287E72">
                <w:rPr>
                  <w:rFonts w:ascii="Times New Roman" w:eastAsia="標楷體" w:hAnsi="Times New Roman" w:cs="Times New Roman"/>
                  <w:color w:val="000000"/>
                </w:rPr>
                <w:delText>瑪雅</w:delText>
              </w:r>
            </w:del>
          </w:p>
        </w:tc>
        <w:tc>
          <w:tcPr>
            <w:tcW w:w="2593" w:type="dxa"/>
            <w:gridSpan w:val="2"/>
            <w:vAlign w:val="center"/>
          </w:tcPr>
          <w:p w14:paraId="5C05B3E8" w14:textId="6528D2CE" w:rsidR="00D93FCC" w:rsidDel="00287E72" w:rsidRDefault="002435EC" w:rsidP="00085A97">
            <w:pPr>
              <w:rPr>
                <w:del w:id="2815" w:author="瑋婷 徐" w:date="2025-01-03T17:47:00Z" w16du:dateUtc="2025-01-03T09:47:00Z"/>
                <w:rFonts w:ascii="Times New Roman" w:eastAsia="標楷體" w:hAnsi="Times New Roman" w:cs="Times New Roman"/>
                <w:color w:val="000000"/>
              </w:rPr>
              <w:pPrChange w:id="2816" w:author="瑋婷 徐" w:date="2025-01-04T22:57:00Z" w16du:dateUtc="2025-01-04T14:57:00Z">
                <w:pPr/>
              </w:pPrChange>
            </w:pPr>
            <w:del w:id="2817" w:author="瑋婷 徐" w:date="2025-01-03T17:47:00Z" w16du:dateUtc="2025-01-03T09:47:00Z">
              <w:r w:rsidDel="00287E72">
                <w:rPr>
                  <w:rFonts w:ascii="Times New Roman" w:eastAsia="標楷體" w:hAnsi="Times New Roman" w:cs="Times New Roman"/>
                  <w:color w:val="000000"/>
                </w:rPr>
                <w:delText>葉建緯</w:delText>
              </w:r>
            </w:del>
          </w:p>
        </w:tc>
      </w:tr>
      <w:tr w:rsidR="00D93FCC" w:rsidDel="00287E72" w14:paraId="78485EB8" w14:textId="6383638E" w:rsidTr="00085A97">
        <w:trPr>
          <w:trHeight w:val="396"/>
          <w:del w:id="2818" w:author="瑋婷 徐" w:date="2025-01-03T17:47:00Z"/>
        </w:trPr>
        <w:tc>
          <w:tcPr>
            <w:tcW w:w="657" w:type="dxa"/>
            <w:vAlign w:val="center"/>
          </w:tcPr>
          <w:p w14:paraId="1271E568" w14:textId="31601654" w:rsidR="00D93FCC" w:rsidDel="00287E72" w:rsidRDefault="002435EC" w:rsidP="00085A97">
            <w:pPr>
              <w:rPr>
                <w:del w:id="2819" w:author="瑋婷 徐" w:date="2025-01-03T17:47:00Z" w16du:dateUtc="2025-01-03T09:47:00Z"/>
                <w:rFonts w:ascii="Times New Roman" w:eastAsia="標楷體" w:hAnsi="Times New Roman" w:cs="Times New Roman"/>
                <w:color w:val="000000"/>
              </w:rPr>
              <w:pPrChange w:id="2820" w:author="瑋婷 徐" w:date="2025-01-04T22:57:00Z" w16du:dateUtc="2025-01-04T14:57:00Z">
                <w:pPr>
                  <w:jc w:val="center"/>
                </w:pPr>
              </w:pPrChange>
            </w:pPr>
            <w:del w:id="2821" w:author="瑋婷 徐" w:date="2025-01-03T17:47:00Z" w16du:dateUtc="2025-01-03T09:47:00Z">
              <w:r w:rsidDel="00287E72">
                <w:rPr>
                  <w:rFonts w:ascii="Times New Roman" w:eastAsia="標楷體" w:hAnsi="Times New Roman" w:cs="Times New Roman"/>
                  <w:color w:val="000000"/>
                </w:rPr>
                <w:delText>26</w:delText>
              </w:r>
            </w:del>
          </w:p>
        </w:tc>
        <w:tc>
          <w:tcPr>
            <w:tcW w:w="1979" w:type="dxa"/>
            <w:vAlign w:val="center"/>
          </w:tcPr>
          <w:p w14:paraId="367A8606" w14:textId="55C78BD6" w:rsidR="00D93FCC" w:rsidDel="00287E72" w:rsidRDefault="002435EC" w:rsidP="00085A97">
            <w:pPr>
              <w:rPr>
                <w:del w:id="2822" w:author="瑋婷 徐" w:date="2025-01-03T17:47:00Z" w16du:dateUtc="2025-01-03T09:47:00Z"/>
                <w:rFonts w:ascii="Times New Roman" w:eastAsia="標楷體" w:hAnsi="Times New Roman" w:cs="Times New Roman"/>
                <w:color w:val="000000"/>
              </w:rPr>
              <w:pPrChange w:id="2823" w:author="瑋婷 徐" w:date="2025-01-04T22:57:00Z" w16du:dateUtc="2025-01-04T14:57:00Z">
                <w:pPr/>
              </w:pPrChange>
            </w:pPr>
            <w:del w:id="2824" w:author="瑋婷 徐" w:date="2025-01-03T17:47:00Z" w16du:dateUtc="2025-01-03T09:47:00Z">
              <w:r w:rsidDel="00287E72">
                <w:rPr>
                  <w:rFonts w:ascii="Times New Roman" w:eastAsia="標楷體" w:hAnsi="Times New Roman" w:cs="Times New Roman"/>
                  <w:color w:val="000000"/>
                </w:rPr>
                <w:delText>MB-F25-05</w:delText>
              </w:r>
            </w:del>
          </w:p>
        </w:tc>
        <w:tc>
          <w:tcPr>
            <w:tcW w:w="3077" w:type="dxa"/>
            <w:gridSpan w:val="2"/>
            <w:vAlign w:val="center"/>
          </w:tcPr>
          <w:p w14:paraId="15745359" w14:textId="5672A587" w:rsidR="00D93FCC" w:rsidDel="00287E72" w:rsidRDefault="002435EC" w:rsidP="00085A97">
            <w:pPr>
              <w:rPr>
                <w:del w:id="2825" w:author="瑋婷 徐" w:date="2025-01-03T17:47:00Z" w16du:dateUtc="2025-01-03T09:47:00Z"/>
                <w:rFonts w:ascii="Times New Roman" w:eastAsia="標楷體" w:hAnsi="Times New Roman" w:cs="Times New Roman"/>
                <w:color w:val="000000"/>
              </w:rPr>
              <w:pPrChange w:id="2826" w:author="瑋婷 徐" w:date="2025-01-04T22:57:00Z" w16du:dateUtc="2025-01-04T14:57:00Z">
                <w:pPr/>
              </w:pPrChange>
            </w:pPr>
            <w:del w:id="2827" w:author="瑋婷 徐" w:date="2025-01-03T17:47:00Z" w16du:dateUtc="2025-01-03T09:47:00Z">
              <w:r w:rsidDel="00287E72">
                <w:rPr>
                  <w:rFonts w:ascii="Times New Roman" w:eastAsia="標楷體" w:hAnsi="Times New Roman" w:cs="Times New Roman"/>
                  <w:color w:val="000000"/>
                </w:rPr>
                <w:delText>霧台阿禮</w:delText>
              </w:r>
              <w:r w:rsidDel="00287E72">
                <w:rPr>
                  <w:rFonts w:ascii="Times New Roman" w:eastAsia="標楷體" w:hAnsi="Times New Roman" w:cs="Times New Roman"/>
                  <w:color w:val="000000"/>
                </w:rPr>
                <w:delText>B</w:delText>
              </w:r>
            </w:del>
          </w:p>
        </w:tc>
        <w:tc>
          <w:tcPr>
            <w:tcW w:w="2593" w:type="dxa"/>
            <w:gridSpan w:val="2"/>
            <w:vAlign w:val="center"/>
          </w:tcPr>
          <w:p w14:paraId="2AAE3588" w14:textId="7ECB9796" w:rsidR="00D93FCC" w:rsidDel="00287E72" w:rsidRDefault="002435EC" w:rsidP="00085A97">
            <w:pPr>
              <w:rPr>
                <w:del w:id="2828" w:author="瑋婷 徐" w:date="2025-01-03T17:47:00Z" w16du:dateUtc="2025-01-03T09:47:00Z"/>
                <w:rFonts w:ascii="Times New Roman" w:eastAsia="標楷體" w:hAnsi="Times New Roman" w:cs="Times New Roman"/>
                <w:color w:val="000000"/>
              </w:rPr>
              <w:pPrChange w:id="2829" w:author="瑋婷 徐" w:date="2025-01-04T22:57:00Z" w16du:dateUtc="2025-01-04T14:57:00Z">
                <w:pPr/>
              </w:pPrChange>
            </w:pPr>
            <w:del w:id="2830" w:author="瑋婷 徐" w:date="2025-01-03T17:47:00Z" w16du:dateUtc="2025-01-03T09:47:00Z">
              <w:r w:rsidDel="00287E72">
                <w:rPr>
                  <w:rFonts w:ascii="Times New Roman" w:eastAsia="標楷體" w:hAnsi="Times New Roman" w:cs="Times New Roman"/>
                  <w:color w:val="000000"/>
                </w:rPr>
                <w:delText>劉育宗</w:delText>
              </w:r>
            </w:del>
          </w:p>
        </w:tc>
      </w:tr>
      <w:tr w:rsidR="00D93FCC" w:rsidDel="00287E72" w14:paraId="7824548E" w14:textId="401DA08B" w:rsidTr="00085A97">
        <w:trPr>
          <w:trHeight w:val="396"/>
          <w:del w:id="2831" w:author="瑋婷 徐" w:date="2025-01-03T17:47:00Z"/>
        </w:trPr>
        <w:tc>
          <w:tcPr>
            <w:tcW w:w="657" w:type="dxa"/>
            <w:vAlign w:val="center"/>
          </w:tcPr>
          <w:p w14:paraId="0B66C184" w14:textId="08E7C568" w:rsidR="00D93FCC" w:rsidDel="00287E72" w:rsidRDefault="002435EC" w:rsidP="00085A97">
            <w:pPr>
              <w:rPr>
                <w:del w:id="2832" w:author="瑋婷 徐" w:date="2025-01-03T17:47:00Z" w16du:dateUtc="2025-01-03T09:47:00Z"/>
                <w:rFonts w:ascii="Times New Roman" w:eastAsia="標楷體" w:hAnsi="Times New Roman" w:cs="Times New Roman"/>
                <w:color w:val="000000"/>
              </w:rPr>
              <w:pPrChange w:id="2833" w:author="瑋婷 徐" w:date="2025-01-04T22:57:00Z" w16du:dateUtc="2025-01-04T14:57:00Z">
                <w:pPr>
                  <w:jc w:val="center"/>
                </w:pPr>
              </w:pPrChange>
            </w:pPr>
            <w:del w:id="2834" w:author="瑋婷 徐" w:date="2025-01-03T17:47:00Z" w16du:dateUtc="2025-01-03T09:47:00Z">
              <w:r w:rsidDel="00287E72">
                <w:rPr>
                  <w:rFonts w:ascii="Times New Roman" w:eastAsia="標楷體" w:hAnsi="Times New Roman" w:cs="Times New Roman"/>
                  <w:color w:val="000000"/>
                </w:rPr>
                <w:delText>27</w:delText>
              </w:r>
            </w:del>
          </w:p>
        </w:tc>
        <w:tc>
          <w:tcPr>
            <w:tcW w:w="1979" w:type="dxa"/>
            <w:vAlign w:val="center"/>
          </w:tcPr>
          <w:p w14:paraId="001AA46C" w14:textId="3F838648" w:rsidR="00D93FCC" w:rsidDel="00287E72" w:rsidRDefault="002435EC" w:rsidP="00085A97">
            <w:pPr>
              <w:rPr>
                <w:del w:id="2835" w:author="瑋婷 徐" w:date="2025-01-03T17:47:00Z" w16du:dateUtc="2025-01-03T09:47:00Z"/>
                <w:rFonts w:ascii="Times New Roman" w:eastAsia="標楷體" w:hAnsi="Times New Roman" w:cs="Times New Roman"/>
                <w:color w:val="000000"/>
              </w:rPr>
              <w:pPrChange w:id="2836" w:author="瑋婷 徐" w:date="2025-01-04T22:57:00Z" w16du:dateUtc="2025-01-04T14:57:00Z">
                <w:pPr/>
              </w:pPrChange>
            </w:pPr>
            <w:del w:id="2837" w:author="瑋婷 徐" w:date="2025-01-03T17:47:00Z" w16du:dateUtc="2025-01-03T09:47:00Z">
              <w:r w:rsidDel="00287E72">
                <w:rPr>
                  <w:rFonts w:ascii="Times New Roman" w:eastAsia="標楷體" w:hAnsi="Times New Roman" w:cs="Times New Roman"/>
                  <w:color w:val="000000"/>
                </w:rPr>
                <w:delText>MA-F26-01</w:delText>
              </w:r>
            </w:del>
          </w:p>
        </w:tc>
        <w:tc>
          <w:tcPr>
            <w:tcW w:w="3077" w:type="dxa"/>
            <w:gridSpan w:val="2"/>
            <w:vAlign w:val="center"/>
          </w:tcPr>
          <w:p w14:paraId="192270F1" w14:textId="68BFE333" w:rsidR="00D93FCC" w:rsidDel="00287E72" w:rsidRDefault="002435EC" w:rsidP="00085A97">
            <w:pPr>
              <w:rPr>
                <w:del w:id="2838" w:author="瑋婷 徐" w:date="2025-01-03T17:47:00Z" w16du:dateUtc="2025-01-03T09:47:00Z"/>
                <w:rFonts w:ascii="Times New Roman" w:eastAsia="標楷體" w:hAnsi="Times New Roman" w:cs="Times New Roman"/>
                <w:color w:val="000000"/>
              </w:rPr>
              <w:pPrChange w:id="2839" w:author="瑋婷 徐" w:date="2025-01-04T22:57:00Z" w16du:dateUtc="2025-01-04T14:57:00Z">
                <w:pPr/>
              </w:pPrChange>
            </w:pPr>
            <w:del w:id="2840" w:author="瑋婷 徐" w:date="2025-01-03T17:47:00Z" w16du:dateUtc="2025-01-03T09:47:00Z">
              <w:r w:rsidDel="00287E72">
                <w:rPr>
                  <w:rFonts w:ascii="Times New Roman" w:eastAsia="標楷體" w:hAnsi="Times New Roman" w:cs="Times New Roman"/>
                  <w:color w:val="000000"/>
                </w:rPr>
                <w:delText>墾丁苗圃</w:delText>
              </w:r>
            </w:del>
          </w:p>
        </w:tc>
        <w:tc>
          <w:tcPr>
            <w:tcW w:w="2593" w:type="dxa"/>
            <w:gridSpan w:val="2"/>
            <w:vAlign w:val="center"/>
          </w:tcPr>
          <w:p w14:paraId="59539FBF" w14:textId="47F5E9F8" w:rsidR="00D93FCC" w:rsidDel="00287E72" w:rsidRDefault="002435EC" w:rsidP="00085A97">
            <w:pPr>
              <w:rPr>
                <w:del w:id="2841" w:author="瑋婷 徐" w:date="2025-01-03T17:47:00Z" w16du:dateUtc="2025-01-03T09:47:00Z"/>
                <w:rFonts w:ascii="Times New Roman" w:eastAsia="標楷體" w:hAnsi="Times New Roman" w:cs="Times New Roman"/>
                <w:color w:val="000000"/>
              </w:rPr>
              <w:pPrChange w:id="2842" w:author="瑋婷 徐" w:date="2025-01-04T22:57:00Z" w16du:dateUtc="2025-01-04T14:57:00Z">
                <w:pPr/>
              </w:pPrChange>
            </w:pPr>
            <w:del w:id="2843" w:author="瑋婷 徐" w:date="2025-01-03T17:47:00Z" w16du:dateUtc="2025-01-03T09:47:00Z">
              <w:r w:rsidDel="00287E72">
                <w:rPr>
                  <w:rFonts w:ascii="Times New Roman" w:eastAsia="標楷體" w:hAnsi="Times New Roman" w:cs="Times New Roman"/>
                  <w:color w:val="000000"/>
                </w:rPr>
                <w:delText>王于賓、韋樹德</w:delText>
              </w:r>
            </w:del>
          </w:p>
        </w:tc>
      </w:tr>
      <w:tr w:rsidR="00D93FCC" w:rsidDel="00287E72" w14:paraId="35EFE469" w14:textId="3CC9FD2C" w:rsidTr="00085A97">
        <w:trPr>
          <w:trHeight w:val="396"/>
          <w:del w:id="2844" w:author="瑋婷 徐" w:date="2025-01-03T17:47:00Z"/>
        </w:trPr>
        <w:tc>
          <w:tcPr>
            <w:tcW w:w="657" w:type="dxa"/>
            <w:vAlign w:val="center"/>
          </w:tcPr>
          <w:p w14:paraId="24CCCCC4" w14:textId="09594FC7" w:rsidR="00D93FCC" w:rsidDel="00287E72" w:rsidRDefault="002435EC" w:rsidP="00085A97">
            <w:pPr>
              <w:rPr>
                <w:del w:id="2845" w:author="瑋婷 徐" w:date="2025-01-03T17:47:00Z" w16du:dateUtc="2025-01-03T09:47:00Z"/>
                <w:rFonts w:ascii="Times New Roman" w:eastAsia="標楷體" w:hAnsi="Times New Roman" w:cs="Times New Roman"/>
                <w:color w:val="000000"/>
              </w:rPr>
              <w:pPrChange w:id="2846" w:author="瑋婷 徐" w:date="2025-01-04T22:57:00Z" w16du:dateUtc="2025-01-04T14:57:00Z">
                <w:pPr>
                  <w:jc w:val="center"/>
                </w:pPr>
              </w:pPrChange>
            </w:pPr>
            <w:del w:id="2847" w:author="瑋婷 徐" w:date="2025-01-03T17:47:00Z" w16du:dateUtc="2025-01-03T09:47:00Z">
              <w:r w:rsidDel="00287E72">
                <w:rPr>
                  <w:rFonts w:ascii="Times New Roman" w:eastAsia="標楷體" w:hAnsi="Times New Roman" w:cs="Times New Roman"/>
                  <w:color w:val="000000"/>
                </w:rPr>
                <w:delText>28</w:delText>
              </w:r>
            </w:del>
          </w:p>
        </w:tc>
        <w:tc>
          <w:tcPr>
            <w:tcW w:w="1979" w:type="dxa"/>
            <w:vAlign w:val="center"/>
          </w:tcPr>
          <w:p w14:paraId="5FD8345F" w14:textId="7E85297D" w:rsidR="00D93FCC" w:rsidDel="00287E72" w:rsidRDefault="002435EC" w:rsidP="00085A97">
            <w:pPr>
              <w:rPr>
                <w:del w:id="2848" w:author="瑋婷 徐" w:date="2025-01-03T17:47:00Z" w16du:dateUtc="2025-01-03T09:47:00Z"/>
                <w:rFonts w:ascii="Times New Roman" w:eastAsia="標楷體" w:hAnsi="Times New Roman" w:cs="Times New Roman"/>
                <w:color w:val="000000"/>
              </w:rPr>
              <w:pPrChange w:id="2849" w:author="瑋婷 徐" w:date="2025-01-04T22:57:00Z" w16du:dateUtc="2025-01-04T14:57:00Z">
                <w:pPr/>
              </w:pPrChange>
            </w:pPr>
            <w:del w:id="2850" w:author="瑋婷 徐" w:date="2025-01-03T17:47:00Z" w16du:dateUtc="2025-01-03T09:47:00Z">
              <w:r w:rsidDel="00287E72">
                <w:rPr>
                  <w:rFonts w:ascii="Times New Roman" w:eastAsia="標楷體" w:hAnsi="Times New Roman" w:cs="Times New Roman"/>
                  <w:color w:val="000000"/>
                </w:rPr>
                <w:delText>MA-G27-09</w:delText>
              </w:r>
            </w:del>
          </w:p>
        </w:tc>
        <w:tc>
          <w:tcPr>
            <w:tcW w:w="3077" w:type="dxa"/>
            <w:gridSpan w:val="2"/>
            <w:vAlign w:val="center"/>
          </w:tcPr>
          <w:p w14:paraId="045E110F" w14:textId="6711A66F" w:rsidR="00D93FCC" w:rsidDel="00287E72" w:rsidRDefault="002435EC" w:rsidP="00085A97">
            <w:pPr>
              <w:rPr>
                <w:del w:id="2851" w:author="瑋婷 徐" w:date="2025-01-03T17:47:00Z" w16du:dateUtc="2025-01-03T09:47:00Z"/>
                <w:rFonts w:ascii="Times New Roman" w:eastAsia="標楷體" w:hAnsi="Times New Roman" w:cs="Times New Roman"/>
                <w:color w:val="000000"/>
              </w:rPr>
              <w:pPrChange w:id="2852" w:author="瑋婷 徐" w:date="2025-01-04T22:57:00Z" w16du:dateUtc="2025-01-04T14:57:00Z">
                <w:pPr/>
              </w:pPrChange>
            </w:pPr>
            <w:del w:id="2853" w:author="瑋婷 徐" w:date="2025-01-03T17:47:00Z" w16du:dateUtc="2025-01-03T09:47:00Z">
              <w:r w:rsidDel="00287E72">
                <w:rPr>
                  <w:rFonts w:ascii="Times New Roman" w:eastAsia="標楷體" w:hAnsi="Times New Roman" w:cs="Times New Roman"/>
                  <w:color w:val="000000"/>
                </w:rPr>
                <w:delText>安通越嶺古道</w:delText>
              </w:r>
            </w:del>
          </w:p>
        </w:tc>
        <w:tc>
          <w:tcPr>
            <w:tcW w:w="2593" w:type="dxa"/>
            <w:gridSpan w:val="2"/>
            <w:vAlign w:val="center"/>
          </w:tcPr>
          <w:p w14:paraId="27C1192F" w14:textId="5DDB2FEA" w:rsidR="00D93FCC" w:rsidDel="00287E72" w:rsidRDefault="002435EC" w:rsidP="00085A97">
            <w:pPr>
              <w:rPr>
                <w:del w:id="2854" w:author="瑋婷 徐" w:date="2025-01-03T17:47:00Z" w16du:dateUtc="2025-01-03T09:47:00Z"/>
                <w:rFonts w:ascii="Times New Roman" w:eastAsia="標楷體" w:hAnsi="Times New Roman" w:cs="Times New Roman"/>
                <w:color w:val="000000"/>
              </w:rPr>
              <w:pPrChange w:id="2855" w:author="瑋婷 徐" w:date="2025-01-04T22:57:00Z" w16du:dateUtc="2025-01-04T14:57:00Z">
                <w:pPr/>
              </w:pPrChange>
            </w:pPr>
            <w:del w:id="2856" w:author="瑋婷 徐" w:date="2025-01-03T17:47:00Z" w16du:dateUtc="2025-01-03T09:47:00Z">
              <w:r w:rsidDel="00287E72">
                <w:rPr>
                  <w:rFonts w:ascii="Times New Roman" w:eastAsia="標楷體" w:hAnsi="Times New Roman" w:cs="Times New Roman"/>
                  <w:color w:val="000000"/>
                </w:rPr>
                <w:delText>吳昆松、祁克勤</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祁克勤</w:delText>
              </w:r>
            </w:del>
          </w:p>
        </w:tc>
      </w:tr>
      <w:tr w:rsidR="00D93FCC" w:rsidDel="00287E72" w14:paraId="2475287E" w14:textId="6D373242" w:rsidTr="00085A97">
        <w:trPr>
          <w:trHeight w:val="396"/>
          <w:del w:id="2857" w:author="瑋婷 徐" w:date="2025-01-03T17:47:00Z"/>
        </w:trPr>
        <w:tc>
          <w:tcPr>
            <w:tcW w:w="657" w:type="dxa"/>
            <w:vAlign w:val="center"/>
          </w:tcPr>
          <w:p w14:paraId="4F1A5CCC" w14:textId="7243583C" w:rsidR="00D93FCC" w:rsidDel="00287E72" w:rsidRDefault="002435EC" w:rsidP="00085A97">
            <w:pPr>
              <w:rPr>
                <w:del w:id="2858" w:author="瑋婷 徐" w:date="2025-01-03T17:47:00Z" w16du:dateUtc="2025-01-03T09:47:00Z"/>
                <w:rFonts w:ascii="Times New Roman" w:eastAsia="標楷體" w:hAnsi="Times New Roman" w:cs="Times New Roman"/>
                <w:color w:val="000000"/>
              </w:rPr>
              <w:pPrChange w:id="2859" w:author="瑋婷 徐" w:date="2025-01-04T22:57:00Z" w16du:dateUtc="2025-01-04T14:57:00Z">
                <w:pPr>
                  <w:jc w:val="center"/>
                </w:pPr>
              </w:pPrChange>
            </w:pPr>
            <w:del w:id="2860" w:author="瑋婷 徐" w:date="2025-01-03T17:47:00Z" w16du:dateUtc="2025-01-03T09:47:00Z">
              <w:r w:rsidDel="00287E72">
                <w:rPr>
                  <w:rFonts w:ascii="Times New Roman" w:eastAsia="標楷體" w:hAnsi="Times New Roman" w:cs="Times New Roman"/>
                  <w:color w:val="000000"/>
                </w:rPr>
                <w:delText>29</w:delText>
              </w:r>
            </w:del>
          </w:p>
        </w:tc>
        <w:tc>
          <w:tcPr>
            <w:tcW w:w="1979" w:type="dxa"/>
            <w:vAlign w:val="center"/>
          </w:tcPr>
          <w:p w14:paraId="4166D0FB" w14:textId="4A57499D" w:rsidR="00D93FCC" w:rsidDel="00287E72" w:rsidRDefault="002435EC" w:rsidP="00085A97">
            <w:pPr>
              <w:rPr>
                <w:del w:id="2861" w:author="瑋婷 徐" w:date="2025-01-03T17:47:00Z" w16du:dateUtc="2025-01-03T09:47:00Z"/>
                <w:rFonts w:ascii="Times New Roman" w:eastAsia="標楷體" w:hAnsi="Times New Roman" w:cs="Times New Roman"/>
                <w:color w:val="000000"/>
              </w:rPr>
              <w:pPrChange w:id="2862" w:author="瑋婷 徐" w:date="2025-01-04T22:57:00Z" w16du:dateUtc="2025-01-04T14:57:00Z">
                <w:pPr/>
              </w:pPrChange>
            </w:pPr>
            <w:del w:id="2863" w:author="瑋婷 徐" w:date="2025-01-03T17:47:00Z" w16du:dateUtc="2025-01-03T09:47:00Z">
              <w:r w:rsidDel="00287E72">
                <w:rPr>
                  <w:rFonts w:ascii="Times New Roman" w:eastAsia="標楷體" w:hAnsi="Times New Roman" w:cs="Times New Roman"/>
                  <w:color w:val="000000"/>
                </w:rPr>
                <w:delText>MB-G28-13</w:delText>
              </w:r>
            </w:del>
          </w:p>
        </w:tc>
        <w:tc>
          <w:tcPr>
            <w:tcW w:w="3077" w:type="dxa"/>
            <w:gridSpan w:val="2"/>
            <w:vAlign w:val="center"/>
          </w:tcPr>
          <w:p w14:paraId="206C02FB" w14:textId="2215CAF1" w:rsidR="00D93FCC" w:rsidDel="00287E72" w:rsidRDefault="002435EC" w:rsidP="00085A97">
            <w:pPr>
              <w:rPr>
                <w:del w:id="2864" w:author="瑋婷 徐" w:date="2025-01-03T17:47:00Z" w16du:dateUtc="2025-01-03T09:47:00Z"/>
                <w:rFonts w:ascii="Times New Roman" w:eastAsia="標楷體" w:hAnsi="Times New Roman" w:cs="Times New Roman"/>
                <w:color w:val="000000"/>
              </w:rPr>
              <w:pPrChange w:id="2865" w:author="瑋婷 徐" w:date="2025-01-04T22:57:00Z" w16du:dateUtc="2025-01-04T14:57:00Z">
                <w:pPr/>
              </w:pPrChange>
            </w:pPr>
            <w:del w:id="2866" w:author="瑋婷 徐" w:date="2025-01-03T17:47:00Z" w16du:dateUtc="2025-01-03T09:47:00Z">
              <w:r w:rsidDel="00287E72">
                <w:rPr>
                  <w:rFonts w:ascii="Times New Roman" w:eastAsia="標楷體" w:hAnsi="Times New Roman" w:cs="Times New Roman"/>
                  <w:color w:val="000000"/>
                </w:rPr>
                <w:delText>磐石（瀧溪山）</w:delText>
              </w:r>
            </w:del>
          </w:p>
        </w:tc>
        <w:tc>
          <w:tcPr>
            <w:tcW w:w="2593" w:type="dxa"/>
            <w:gridSpan w:val="2"/>
            <w:vAlign w:val="center"/>
          </w:tcPr>
          <w:p w14:paraId="6ABB09D5" w14:textId="4A104516" w:rsidR="00D93FCC" w:rsidDel="00287E72" w:rsidRDefault="002435EC" w:rsidP="00085A97">
            <w:pPr>
              <w:rPr>
                <w:del w:id="2867" w:author="瑋婷 徐" w:date="2025-01-03T17:47:00Z" w16du:dateUtc="2025-01-03T09:47:00Z"/>
                <w:rFonts w:ascii="Times New Roman" w:eastAsia="標楷體" w:hAnsi="Times New Roman" w:cs="Times New Roman"/>
                <w:color w:val="000000"/>
              </w:rPr>
              <w:pPrChange w:id="2868" w:author="瑋婷 徐" w:date="2025-01-04T22:57:00Z" w16du:dateUtc="2025-01-04T14:57:00Z">
                <w:pPr/>
              </w:pPrChange>
            </w:pPr>
            <w:del w:id="2869" w:author="瑋婷 徐" w:date="2025-01-03T17:47:00Z" w16du:dateUtc="2025-01-03T09:47:00Z">
              <w:r w:rsidDel="00287E72">
                <w:rPr>
                  <w:rFonts w:ascii="Times New Roman" w:eastAsia="標楷體" w:hAnsi="Times New Roman" w:cs="Times New Roman"/>
                  <w:color w:val="000000"/>
                </w:rPr>
                <w:delText>陳湘清、方雅芬、危家明、陳智弘、葉至誠、施明光</w:delText>
              </w:r>
            </w:del>
          </w:p>
        </w:tc>
      </w:tr>
      <w:tr w:rsidR="00D93FCC" w:rsidDel="00287E72" w14:paraId="7CA9210C" w14:textId="07A15136" w:rsidTr="00085A97">
        <w:trPr>
          <w:trHeight w:val="396"/>
          <w:del w:id="2870" w:author="瑋婷 徐" w:date="2025-01-03T17:47:00Z"/>
        </w:trPr>
        <w:tc>
          <w:tcPr>
            <w:tcW w:w="657" w:type="dxa"/>
            <w:vAlign w:val="center"/>
          </w:tcPr>
          <w:p w14:paraId="3D9F23C5" w14:textId="24CD9FDC" w:rsidR="00D93FCC" w:rsidDel="00287E72" w:rsidRDefault="002435EC" w:rsidP="00085A97">
            <w:pPr>
              <w:rPr>
                <w:del w:id="2871" w:author="瑋婷 徐" w:date="2025-01-03T17:47:00Z" w16du:dateUtc="2025-01-03T09:47:00Z"/>
                <w:rFonts w:ascii="Times New Roman" w:eastAsia="標楷體" w:hAnsi="Times New Roman" w:cs="Times New Roman"/>
                <w:color w:val="000000"/>
              </w:rPr>
              <w:pPrChange w:id="2872" w:author="瑋婷 徐" w:date="2025-01-04T22:57:00Z" w16du:dateUtc="2025-01-04T14:57:00Z">
                <w:pPr>
                  <w:jc w:val="center"/>
                </w:pPr>
              </w:pPrChange>
            </w:pPr>
            <w:del w:id="2873" w:author="瑋婷 徐" w:date="2025-01-03T17:47:00Z" w16du:dateUtc="2025-01-03T09:47:00Z">
              <w:r w:rsidDel="00287E72">
                <w:rPr>
                  <w:rFonts w:ascii="Times New Roman" w:eastAsia="標楷體" w:hAnsi="Times New Roman" w:cs="Times New Roman"/>
                  <w:color w:val="000000"/>
                </w:rPr>
                <w:delText>30</w:delText>
              </w:r>
            </w:del>
          </w:p>
        </w:tc>
        <w:tc>
          <w:tcPr>
            <w:tcW w:w="1979" w:type="dxa"/>
            <w:vAlign w:val="center"/>
          </w:tcPr>
          <w:p w14:paraId="1D2C06AC" w14:textId="188DBDD9" w:rsidR="00D93FCC" w:rsidDel="00287E72" w:rsidRDefault="002435EC" w:rsidP="00085A97">
            <w:pPr>
              <w:rPr>
                <w:del w:id="2874" w:author="瑋婷 徐" w:date="2025-01-03T17:47:00Z" w16du:dateUtc="2025-01-03T09:47:00Z"/>
                <w:rFonts w:ascii="Times New Roman" w:eastAsia="標楷體" w:hAnsi="Times New Roman" w:cs="Times New Roman"/>
                <w:color w:val="000000"/>
              </w:rPr>
              <w:pPrChange w:id="2875" w:author="瑋婷 徐" w:date="2025-01-04T22:57:00Z" w16du:dateUtc="2025-01-04T14:57:00Z">
                <w:pPr/>
              </w:pPrChange>
            </w:pPr>
            <w:del w:id="2876" w:author="瑋婷 徐" w:date="2025-01-03T17:47:00Z" w16du:dateUtc="2025-01-03T09:47:00Z">
              <w:r w:rsidDel="00287E72">
                <w:rPr>
                  <w:rFonts w:ascii="Times New Roman" w:eastAsia="標楷體" w:hAnsi="Times New Roman" w:cs="Times New Roman"/>
                  <w:color w:val="000000"/>
                </w:rPr>
                <w:delText>MB-G29-01</w:delText>
              </w:r>
            </w:del>
          </w:p>
        </w:tc>
        <w:tc>
          <w:tcPr>
            <w:tcW w:w="3077" w:type="dxa"/>
            <w:gridSpan w:val="2"/>
            <w:vAlign w:val="center"/>
          </w:tcPr>
          <w:p w14:paraId="3D08C09D" w14:textId="2168D133" w:rsidR="00D93FCC" w:rsidDel="00287E72" w:rsidRDefault="002435EC" w:rsidP="00085A97">
            <w:pPr>
              <w:rPr>
                <w:del w:id="2877" w:author="瑋婷 徐" w:date="2025-01-03T17:47:00Z" w16du:dateUtc="2025-01-03T09:47:00Z"/>
                <w:rFonts w:ascii="Times New Roman" w:eastAsia="標楷體" w:hAnsi="Times New Roman" w:cs="Times New Roman"/>
                <w:color w:val="000000"/>
              </w:rPr>
              <w:pPrChange w:id="2878" w:author="瑋婷 徐" w:date="2025-01-04T22:57:00Z" w16du:dateUtc="2025-01-04T14:57:00Z">
                <w:pPr/>
              </w:pPrChange>
            </w:pPr>
            <w:del w:id="2879" w:author="瑋婷 徐" w:date="2025-01-03T17:47:00Z" w16du:dateUtc="2025-01-03T09:47:00Z">
              <w:r w:rsidDel="00287E72">
                <w:rPr>
                  <w:rFonts w:ascii="Times New Roman" w:eastAsia="標楷體" w:hAnsi="Times New Roman" w:cs="Times New Roman"/>
                  <w:color w:val="000000"/>
                </w:rPr>
                <w:delText>大禹嶺</w:delText>
              </w:r>
            </w:del>
          </w:p>
        </w:tc>
        <w:tc>
          <w:tcPr>
            <w:tcW w:w="2593" w:type="dxa"/>
            <w:gridSpan w:val="2"/>
            <w:vAlign w:val="center"/>
          </w:tcPr>
          <w:p w14:paraId="13D20F7E" w14:textId="6EFD548B" w:rsidR="00D93FCC" w:rsidDel="00287E72" w:rsidRDefault="002435EC" w:rsidP="00085A97">
            <w:pPr>
              <w:rPr>
                <w:del w:id="2880" w:author="瑋婷 徐" w:date="2025-01-03T17:47:00Z" w16du:dateUtc="2025-01-03T09:47:00Z"/>
                <w:rFonts w:ascii="Times New Roman" w:eastAsia="標楷體" w:hAnsi="Times New Roman" w:cs="Times New Roman"/>
                <w:color w:val="000000"/>
              </w:rPr>
              <w:pPrChange w:id="2881" w:author="瑋婷 徐" w:date="2025-01-04T22:57:00Z" w16du:dateUtc="2025-01-04T14:57:00Z">
                <w:pPr/>
              </w:pPrChange>
            </w:pPr>
            <w:del w:id="2882" w:author="瑋婷 徐" w:date="2025-01-03T17:47:00Z" w16du:dateUtc="2025-01-03T09:47:00Z">
              <w:r w:rsidDel="00287E72">
                <w:rPr>
                  <w:rFonts w:ascii="Times New Roman" w:eastAsia="標楷體" w:hAnsi="Times New Roman" w:cs="Times New Roman"/>
                  <w:color w:val="000000"/>
                </w:rPr>
                <w:delText>陳怡妡、簡愷陞、王俊傑</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陳怡妡</w:delText>
              </w:r>
            </w:del>
          </w:p>
        </w:tc>
      </w:tr>
      <w:tr w:rsidR="00D93FCC" w:rsidDel="00287E72" w14:paraId="5135B440" w14:textId="0660E6E2" w:rsidTr="00085A97">
        <w:trPr>
          <w:trHeight w:val="396"/>
          <w:del w:id="2883" w:author="瑋婷 徐" w:date="2025-01-03T17:47:00Z"/>
        </w:trPr>
        <w:tc>
          <w:tcPr>
            <w:tcW w:w="657" w:type="dxa"/>
            <w:vAlign w:val="center"/>
          </w:tcPr>
          <w:p w14:paraId="7F65C61D" w14:textId="0B0DDB3A" w:rsidR="00D93FCC" w:rsidDel="00287E72" w:rsidRDefault="002435EC" w:rsidP="00085A97">
            <w:pPr>
              <w:rPr>
                <w:del w:id="2884" w:author="瑋婷 徐" w:date="2025-01-03T17:47:00Z" w16du:dateUtc="2025-01-03T09:47:00Z"/>
                <w:rFonts w:ascii="Times New Roman" w:eastAsia="標楷體" w:hAnsi="Times New Roman" w:cs="Times New Roman"/>
                <w:color w:val="000000"/>
              </w:rPr>
              <w:pPrChange w:id="2885" w:author="瑋婷 徐" w:date="2025-01-04T22:57:00Z" w16du:dateUtc="2025-01-04T14:57:00Z">
                <w:pPr>
                  <w:jc w:val="center"/>
                </w:pPr>
              </w:pPrChange>
            </w:pPr>
            <w:del w:id="2886" w:author="瑋婷 徐" w:date="2025-01-03T17:47:00Z" w16du:dateUtc="2025-01-03T09:47:00Z">
              <w:r w:rsidDel="00287E72">
                <w:rPr>
                  <w:rFonts w:ascii="Times New Roman" w:eastAsia="標楷體" w:hAnsi="Times New Roman" w:cs="Times New Roman"/>
                  <w:color w:val="000000"/>
                </w:rPr>
                <w:delText>31</w:delText>
              </w:r>
            </w:del>
          </w:p>
        </w:tc>
        <w:tc>
          <w:tcPr>
            <w:tcW w:w="1979" w:type="dxa"/>
            <w:vAlign w:val="center"/>
          </w:tcPr>
          <w:p w14:paraId="7E6E3101" w14:textId="6A15ED23" w:rsidR="00D93FCC" w:rsidDel="00287E72" w:rsidRDefault="002435EC" w:rsidP="00085A97">
            <w:pPr>
              <w:rPr>
                <w:del w:id="2887" w:author="瑋婷 徐" w:date="2025-01-03T17:47:00Z" w16du:dateUtc="2025-01-03T09:47:00Z"/>
                <w:rFonts w:ascii="Times New Roman" w:eastAsia="標楷體" w:hAnsi="Times New Roman" w:cs="Times New Roman"/>
                <w:color w:val="000000"/>
              </w:rPr>
              <w:pPrChange w:id="2888" w:author="瑋婷 徐" w:date="2025-01-04T22:57:00Z" w16du:dateUtc="2025-01-04T14:57:00Z">
                <w:pPr/>
              </w:pPrChange>
            </w:pPr>
            <w:del w:id="2889" w:author="瑋婷 徐" w:date="2025-01-03T17:47:00Z" w16du:dateUtc="2025-01-03T09:47:00Z">
              <w:r w:rsidDel="00287E72">
                <w:rPr>
                  <w:rFonts w:ascii="Times New Roman" w:eastAsia="標楷體" w:hAnsi="Times New Roman" w:cs="Times New Roman"/>
                  <w:color w:val="000000"/>
                </w:rPr>
                <w:delText>MB-G30-05</w:delText>
              </w:r>
            </w:del>
          </w:p>
        </w:tc>
        <w:tc>
          <w:tcPr>
            <w:tcW w:w="3077" w:type="dxa"/>
            <w:gridSpan w:val="2"/>
            <w:vAlign w:val="center"/>
          </w:tcPr>
          <w:p w14:paraId="645AF7E9" w14:textId="7200E4EE" w:rsidR="00D93FCC" w:rsidDel="00287E72" w:rsidRDefault="002435EC" w:rsidP="00085A97">
            <w:pPr>
              <w:rPr>
                <w:del w:id="2890" w:author="瑋婷 徐" w:date="2025-01-03T17:47:00Z" w16du:dateUtc="2025-01-03T09:47:00Z"/>
                <w:rFonts w:ascii="Times New Roman" w:eastAsia="標楷體" w:hAnsi="Times New Roman" w:cs="Times New Roman"/>
                <w:color w:val="000000"/>
              </w:rPr>
              <w:pPrChange w:id="2891" w:author="瑋婷 徐" w:date="2025-01-04T22:57:00Z" w16du:dateUtc="2025-01-04T14:57:00Z">
                <w:pPr/>
              </w:pPrChange>
            </w:pPr>
            <w:del w:id="2892" w:author="瑋婷 徐" w:date="2025-01-03T17:47:00Z" w16du:dateUtc="2025-01-03T09:47:00Z">
              <w:r w:rsidDel="00287E72">
                <w:rPr>
                  <w:rFonts w:ascii="Times New Roman" w:eastAsia="標楷體" w:hAnsi="Times New Roman" w:cs="Times New Roman"/>
                  <w:color w:val="000000"/>
                </w:rPr>
                <w:delText>光復林道</w:delText>
              </w:r>
              <w:r w:rsidDel="00287E72">
                <w:rPr>
                  <w:rFonts w:ascii="Times New Roman" w:eastAsia="標楷體" w:hAnsi="Times New Roman" w:cs="Times New Roman"/>
                  <w:color w:val="000000"/>
                </w:rPr>
                <w:delText>19k</w:delText>
              </w:r>
            </w:del>
          </w:p>
        </w:tc>
        <w:tc>
          <w:tcPr>
            <w:tcW w:w="2593" w:type="dxa"/>
            <w:gridSpan w:val="2"/>
            <w:vAlign w:val="center"/>
          </w:tcPr>
          <w:p w14:paraId="10E58BED" w14:textId="7C05D247" w:rsidR="00D93FCC" w:rsidDel="00287E72" w:rsidRDefault="002435EC" w:rsidP="00085A97">
            <w:pPr>
              <w:rPr>
                <w:del w:id="2893" w:author="瑋婷 徐" w:date="2025-01-03T17:47:00Z" w16du:dateUtc="2025-01-03T09:47:00Z"/>
                <w:rFonts w:ascii="Times New Roman" w:eastAsia="標楷體" w:hAnsi="Times New Roman" w:cs="Times New Roman"/>
                <w:color w:val="000000"/>
              </w:rPr>
              <w:pPrChange w:id="2894" w:author="瑋婷 徐" w:date="2025-01-04T22:57:00Z" w16du:dateUtc="2025-01-04T14:57:00Z">
                <w:pPr/>
              </w:pPrChange>
            </w:pPr>
            <w:del w:id="2895" w:author="瑋婷 徐" w:date="2025-01-03T17:47:00Z" w16du:dateUtc="2025-01-03T09:47:00Z">
              <w:r w:rsidDel="00287E72">
                <w:rPr>
                  <w:rFonts w:ascii="Times New Roman" w:eastAsia="標楷體" w:hAnsi="Times New Roman" w:cs="Times New Roman"/>
                  <w:color w:val="000000"/>
                </w:rPr>
                <w:delText>曾冠瑜</w:delText>
              </w:r>
            </w:del>
          </w:p>
        </w:tc>
      </w:tr>
      <w:tr w:rsidR="00D93FCC" w:rsidDel="00287E72" w14:paraId="24B4B4DE" w14:textId="0A661107" w:rsidTr="00085A97">
        <w:trPr>
          <w:trHeight w:val="396"/>
          <w:del w:id="2896" w:author="瑋婷 徐" w:date="2025-01-03T17:47:00Z"/>
        </w:trPr>
        <w:tc>
          <w:tcPr>
            <w:tcW w:w="657" w:type="dxa"/>
            <w:vAlign w:val="center"/>
          </w:tcPr>
          <w:p w14:paraId="1450DB16" w14:textId="07C4617B" w:rsidR="00D93FCC" w:rsidDel="00287E72" w:rsidRDefault="002435EC" w:rsidP="00085A97">
            <w:pPr>
              <w:rPr>
                <w:del w:id="2897" w:author="瑋婷 徐" w:date="2025-01-03T17:47:00Z" w16du:dateUtc="2025-01-03T09:47:00Z"/>
                <w:rFonts w:ascii="Times New Roman" w:eastAsia="標楷體" w:hAnsi="Times New Roman" w:cs="Times New Roman"/>
                <w:color w:val="000000"/>
              </w:rPr>
              <w:pPrChange w:id="2898" w:author="瑋婷 徐" w:date="2025-01-04T22:57:00Z" w16du:dateUtc="2025-01-04T14:57:00Z">
                <w:pPr>
                  <w:jc w:val="center"/>
                </w:pPr>
              </w:pPrChange>
            </w:pPr>
            <w:del w:id="2899" w:author="瑋婷 徐" w:date="2025-01-03T17:47:00Z" w16du:dateUtc="2025-01-03T09:47:00Z">
              <w:r w:rsidDel="00287E72">
                <w:rPr>
                  <w:rFonts w:ascii="Times New Roman" w:eastAsia="標楷體" w:hAnsi="Times New Roman" w:cs="Times New Roman"/>
                  <w:color w:val="000000"/>
                </w:rPr>
                <w:delText>32</w:delText>
              </w:r>
            </w:del>
          </w:p>
        </w:tc>
        <w:tc>
          <w:tcPr>
            <w:tcW w:w="1979" w:type="dxa"/>
            <w:vAlign w:val="center"/>
          </w:tcPr>
          <w:p w14:paraId="7CF19AAE" w14:textId="06E848D5" w:rsidR="00D93FCC" w:rsidDel="00287E72" w:rsidRDefault="002435EC" w:rsidP="00085A97">
            <w:pPr>
              <w:rPr>
                <w:del w:id="2900" w:author="瑋婷 徐" w:date="2025-01-03T17:47:00Z" w16du:dateUtc="2025-01-03T09:47:00Z"/>
                <w:rFonts w:ascii="Times New Roman" w:eastAsia="標楷體" w:hAnsi="Times New Roman" w:cs="Times New Roman"/>
                <w:color w:val="000000"/>
              </w:rPr>
              <w:pPrChange w:id="2901" w:author="瑋婷 徐" w:date="2025-01-04T22:57:00Z" w16du:dateUtc="2025-01-04T14:57:00Z">
                <w:pPr/>
              </w:pPrChange>
            </w:pPr>
            <w:del w:id="2902" w:author="瑋婷 徐" w:date="2025-01-03T17:47:00Z" w16du:dateUtc="2025-01-03T09:47:00Z">
              <w:r w:rsidDel="00287E72">
                <w:rPr>
                  <w:rFonts w:ascii="Times New Roman" w:eastAsia="標楷體" w:hAnsi="Times New Roman" w:cs="Times New Roman"/>
                  <w:color w:val="000000"/>
                </w:rPr>
                <w:delText>MB-H31-12</w:delText>
              </w:r>
            </w:del>
          </w:p>
        </w:tc>
        <w:tc>
          <w:tcPr>
            <w:tcW w:w="3077" w:type="dxa"/>
            <w:gridSpan w:val="2"/>
            <w:vAlign w:val="center"/>
          </w:tcPr>
          <w:p w14:paraId="5BC7EE2F" w14:textId="3971277A" w:rsidR="00D93FCC" w:rsidDel="00287E72" w:rsidRDefault="002435EC" w:rsidP="00085A97">
            <w:pPr>
              <w:rPr>
                <w:del w:id="2903" w:author="瑋婷 徐" w:date="2025-01-03T17:47:00Z" w16du:dateUtc="2025-01-03T09:47:00Z"/>
                <w:rFonts w:ascii="Times New Roman" w:eastAsia="標楷體" w:hAnsi="Times New Roman" w:cs="Times New Roman"/>
                <w:color w:val="000000"/>
              </w:rPr>
              <w:pPrChange w:id="2904" w:author="瑋婷 徐" w:date="2025-01-04T22:57:00Z" w16du:dateUtc="2025-01-04T14:57:00Z">
                <w:pPr/>
              </w:pPrChange>
            </w:pPr>
            <w:del w:id="2905" w:author="瑋婷 徐" w:date="2025-01-03T17:47:00Z" w16du:dateUtc="2025-01-03T09:47:00Z">
              <w:r w:rsidDel="00287E72">
                <w:rPr>
                  <w:rFonts w:ascii="Times New Roman" w:eastAsia="標楷體" w:hAnsi="Times New Roman" w:cs="Times New Roman"/>
                  <w:color w:val="000000"/>
                </w:rPr>
                <w:delText>金山段</w:delText>
              </w:r>
            </w:del>
          </w:p>
        </w:tc>
        <w:tc>
          <w:tcPr>
            <w:tcW w:w="2593" w:type="dxa"/>
            <w:gridSpan w:val="2"/>
            <w:vAlign w:val="center"/>
          </w:tcPr>
          <w:p w14:paraId="20096D59" w14:textId="4DFD5300" w:rsidR="00D93FCC" w:rsidDel="00287E72" w:rsidRDefault="002435EC" w:rsidP="00085A97">
            <w:pPr>
              <w:rPr>
                <w:del w:id="2906" w:author="瑋婷 徐" w:date="2025-01-03T17:47:00Z" w16du:dateUtc="2025-01-03T09:47:00Z"/>
                <w:rFonts w:ascii="Times New Roman" w:eastAsia="標楷體" w:hAnsi="Times New Roman" w:cs="Times New Roman"/>
                <w:color w:val="000000"/>
              </w:rPr>
              <w:pPrChange w:id="2907" w:author="瑋婷 徐" w:date="2025-01-04T22:57:00Z" w16du:dateUtc="2025-01-04T14:57:00Z">
                <w:pPr/>
              </w:pPrChange>
            </w:pPr>
            <w:del w:id="2908" w:author="瑋婷 徐" w:date="2025-01-03T17:47:00Z" w16du:dateUtc="2025-01-03T09:47:00Z">
              <w:r w:rsidDel="00287E72">
                <w:rPr>
                  <w:rFonts w:ascii="Times New Roman" w:eastAsia="標楷體" w:hAnsi="Times New Roman" w:cs="Times New Roman"/>
                  <w:color w:val="000000"/>
                </w:rPr>
                <w:delText>王育誠、顏羽汶、陳柏霖</w:delText>
              </w:r>
            </w:del>
          </w:p>
        </w:tc>
      </w:tr>
      <w:tr w:rsidR="00D93FCC" w:rsidDel="00287E72" w14:paraId="601DAF18" w14:textId="5D7899C4" w:rsidTr="00085A97">
        <w:trPr>
          <w:trHeight w:val="396"/>
          <w:del w:id="2909" w:author="瑋婷 徐" w:date="2025-01-03T17:47:00Z"/>
        </w:trPr>
        <w:tc>
          <w:tcPr>
            <w:tcW w:w="657" w:type="dxa"/>
            <w:vAlign w:val="center"/>
          </w:tcPr>
          <w:p w14:paraId="438B71B4" w14:textId="2D5C4911" w:rsidR="00D93FCC" w:rsidDel="00287E72" w:rsidRDefault="002435EC" w:rsidP="00085A97">
            <w:pPr>
              <w:rPr>
                <w:del w:id="2910" w:author="瑋婷 徐" w:date="2025-01-03T17:47:00Z" w16du:dateUtc="2025-01-03T09:47:00Z"/>
                <w:rFonts w:ascii="Times New Roman" w:eastAsia="標楷體" w:hAnsi="Times New Roman" w:cs="Times New Roman"/>
                <w:color w:val="000000"/>
              </w:rPr>
              <w:pPrChange w:id="2911" w:author="瑋婷 徐" w:date="2025-01-04T22:57:00Z" w16du:dateUtc="2025-01-04T14:57:00Z">
                <w:pPr>
                  <w:jc w:val="center"/>
                </w:pPr>
              </w:pPrChange>
            </w:pPr>
            <w:del w:id="2912" w:author="瑋婷 徐" w:date="2025-01-03T17:47:00Z" w16du:dateUtc="2025-01-03T09:47:00Z">
              <w:r w:rsidDel="00287E72">
                <w:rPr>
                  <w:rFonts w:ascii="Times New Roman" w:eastAsia="標楷體" w:hAnsi="Times New Roman" w:cs="Times New Roman"/>
                  <w:color w:val="000000"/>
                </w:rPr>
                <w:delText>33</w:delText>
              </w:r>
            </w:del>
          </w:p>
        </w:tc>
        <w:tc>
          <w:tcPr>
            <w:tcW w:w="1979" w:type="dxa"/>
            <w:vAlign w:val="center"/>
          </w:tcPr>
          <w:p w14:paraId="5795E40D" w14:textId="6E0736ED" w:rsidR="00D93FCC" w:rsidDel="00287E72" w:rsidRDefault="002435EC" w:rsidP="00085A97">
            <w:pPr>
              <w:rPr>
                <w:del w:id="2913" w:author="瑋婷 徐" w:date="2025-01-03T17:47:00Z" w16du:dateUtc="2025-01-03T09:47:00Z"/>
                <w:rFonts w:ascii="Times New Roman" w:eastAsia="標楷體" w:hAnsi="Times New Roman" w:cs="Times New Roman"/>
                <w:color w:val="000000"/>
              </w:rPr>
              <w:pPrChange w:id="2914" w:author="瑋婷 徐" w:date="2025-01-04T22:57:00Z" w16du:dateUtc="2025-01-04T14:57:00Z">
                <w:pPr/>
              </w:pPrChange>
            </w:pPr>
            <w:del w:id="2915" w:author="瑋婷 徐" w:date="2025-01-03T17:47:00Z" w16du:dateUtc="2025-01-03T09:47:00Z">
              <w:r w:rsidDel="00287E72">
                <w:rPr>
                  <w:rFonts w:ascii="Times New Roman" w:eastAsia="標楷體" w:hAnsi="Times New Roman" w:cs="Times New Roman"/>
                  <w:color w:val="000000"/>
                </w:rPr>
                <w:delText>MA-H32-06</w:delText>
              </w:r>
            </w:del>
          </w:p>
        </w:tc>
        <w:tc>
          <w:tcPr>
            <w:tcW w:w="3077" w:type="dxa"/>
            <w:gridSpan w:val="2"/>
            <w:vAlign w:val="center"/>
          </w:tcPr>
          <w:p w14:paraId="2C5AA283" w14:textId="47946BC0" w:rsidR="00D93FCC" w:rsidDel="00287E72" w:rsidRDefault="002435EC" w:rsidP="00085A97">
            <w:pPr>
              <w:rPr>
                <w:del w:id="2916" w:author="瑋婷 徐" w:date="2025-01-03T17:47:00Z" w16du:dateUtc="2025-01-03T09:47:00Z"/>
                <w:rFonts w:ascii="Times New Roman" w:eastAsia="標楷體" w:hAnsi="Times New Roman" w:cs="Times New Roman"/>
                <w:color w:val="000000"/>
              </w:rPr>
              <w:pPrChange w:id="2917" w:author="瑋婷 徐" w:date="2025-01-04T22:57:00Z" w16du:dateUtc="2025-01-04T14:57:00Z">
                <w:pPr/>
              </w:pPrChange>
            </w:pPr>
            <w:del w:id="2918" w:author="瑋婷 徐" w:date="2025-01-03T17:47:00Z" w16du:dateUtc="2025-01-03T09:47:00Z">
              <w:r w:rsidDel="00287E72">
                <w:rPr>
                  <w:rFonts w:ascii="Times New Roman" w:eastAsia="標楷體" w:hAnsi="Times New Roman" w:cs="Times New Roman"/>
                  <w:color w:val="000000"/>
                </w:rPr>
                <w:delText>台東</w:delText>
              </w:r>
              <w:r w:rsidDel="00287E72">
                <w:rPr>
                  <w:rFonts w:ascii="Times New Roman" w:eastAsia="標楷體" w:hAnsi="Times New Roman" w:cs="Times New Roman"/>
                  <w:color w:val="000000"/>
                </w:rPr>
                <w:delText>8</w:delText>
              </w:r>
              <w:r w:rsidDel="00287E72">
                <w:rPr>
                  <w:rFonts w:ascii="Times New Roman" w:eastAsia="標楷體" w:hAnsi="Times New Roman" w:cs="Times New Roman"/>
                  <w:color w:val="000000"/>
                </w:rPr>
                <w:delText>林班</w:delText>
              </w:r>
            </w:del>
          </w:p>
        </w:tc>
        <w:tc>
          <w:tcPr>
            <w:tcW w:w="2593" w:type="dxa"/>
            <w:gridSpan w:val="2"/>
            <w:vAlign w:val="center"/>
          </w:tcPr>
          <w:p w14:paraId="2C1942A0" w14:textId="44828016" w:rsidR="00D93FCC" w:rsidDel="00287E72" w:rsidRDefault="002435EC" w:rsidP="00085A97">
            <w:pPr>
              <w:rPr>
                <w:del w:id="2919" w:author="瑋婷 徐" w:date="2025-01-03T17:47:00Z" w16du:dateUtc="2025-01-03T09:47:00Z"/>
                <w:rFonts w:ascii="Times New Roman" w:eastAsia="標楷體" w:hAnsi="Times New Roman" w:cs="Times New Roman"/>
                <w:color w:val="000000"/>
              </w:rPr>
              <w:pPrChange w:id="2920" w:author="瑋婷 徐" w:date="2025-01-04T22:57:00Z" w16du:dateUtc="2025-01-04T14:57:00Z">
                <w:pPr/>
              </w:pPrChange>
            </w:pPr>
            <w:del w:id="2921" w:author="瑋婷 徐" w:date="2025-01-03T17:47:00Z" w16du:dateUtc="2025-01-03T09:47:00Z">
              <w:r w:rsidDel="00287E72">
                <w:rPr>
                  <w:rFonts w:ascii="Times New Roman" w:eastAsia="標楷體" w:hAnsi="Times New Roman" w:cs="Times New Roman"/>
                  <w:color w:val="000000"/>
                </w:rPr>
                <w:delText>顏羽汶、吳清良、楊致盛</w:delText>
              </w:r>
            </w:del>
          </w:p>
        </w:tc>
      </w:tr>
      <w:tr w:rsidR="00D93FCC" w:rsidDel="00287E72" w14:paraId="5AC9C31C" w14:textId="72BE1F6A" w:rsidTr="00085A97">
        <w:trPr>
          <w:trHeight w:val="396"/>
          <w:del w:id="2922" w:author="瑋婷 徐" w:date="2025-01-03T17:47:00Z"/>
        </w:trPr>
        <w:tc>
          <w:tcPr>
            <w:tcW w:w="657" w:type="dxa"/>
            <w:vAlign w:val="center"/>
          </w:tcPr>
          <w:p w14:paraId="6DD303AF" w14:textId="549F69B7" w:rsidR="00D93FCC" w:rsidDel="00287E72" w:rsidRDefault="002435EC" w:rsidP="00085A97">
            <w:pPr>
              <w:rPr>
                <w:del w:id="2923" w:author="瑋婷 徐" w:date="2025-01-03T17:47:00Z" w16du:dateUtc="2025-01-03T09:47:00Z"/>
                <w:rFonts w:ascii="Times New Roman" w:eastAsia="標楷體" w:hAnsi="Times New Roman" w:cs="Times New Roman"/>
                <w:color w:val="000000"/>
              </w:rPr>
              <w:pPrChange w:id="2924" w:author="瑋婷 徐" w:date="2025-01-04T22:57:00Z" w16du:dateUtc="2025-01-04T14:57:00Z">
                <w:pPr>
                  <w:jc w:val="center"/>
                </w:pPr>
              </w:pPrChange>
            </w:pPr>
            <w:del w:id="2925" w:author="瑋婷 徐" w:date="2025-01-03T17:47:00Z" w16du:dateUtc="2025-01-03T09:47:00Z">
              <w:r w:rsidDel="00287E72">
                <w:rPr>
                  <w:rFonts w:ascii="Times New Roman" w:eastAsia="標楷體" w:hAnsi="Times New Roman" w:cs="Times New Roman"/>
                  <w:color w:val="000000"/>
                </w:rPr>
                <w:delText>34</w:delText>
              </w:r>
            </w:del>
          </w:p>
        </w:tc>
        <w:tc>
          <w:tcPr>
            <w:tcW w:w="1979" w:type="dxa"/>
            <w:vAlign w:val="center"/>
          </w:tcPr>
          <w:p w14:paraId="534133DA" w14:textId="6C84F22F" w:rsidR="00D93FCC" w:rsidDel="00287E72" w:rsidRDefault="002435EC" w:rsidP="00085A97">
            <w:pPr>
              <w:rPr>
                <w:del w:id="2926" w:author="瑋婷 徐" w:date="2025-01-03T17:47:00Z" w16du:dateUtc="2025-01-03T09:47:00Z"/>
                <w:rFonts w:ascii="Times New Roman" w:eastAsia="標楷體" w:hAnsi="Times New Roman" w:cs="Times New Roman"/>
                <w:color w:val="000000"/>
              </w:rPr>
              <w:pPrChange w:id="2927" w:author="瑋婷 徐" w:date="2025-01-04T22:57:00Z" w16du:dateUtc="2025-01-04T14:57:00Z">
                <w:pPr/>
              </w:pPrChange>
            </w:pPr>
            <w:del w:id="2928" w:author="瑋婷 徐" w:date="2025-01-03T17:47:00Z" w16du:dateUtc="2025-01-03T09:47:00Z">
              <w:r w:rsidDel="00287E72">
                <w:rPr>
                  <w:rFonts w:ascii="Times New Roman" w:eastAsia="標楷體" w:hAnsi="Times New Roman" w:cs="Times New Roman"/>
                  <w:color w:val="000000"/>
                </w:rPr>
                <w:delText>MB-H33-02</w:delText>
              </w:r>
            </w:del>
          </w:p>
        </w:tc>
        <w:tc>
          <w:tcPr>
            <w:tcW w:w="3077" w:type="dxa"/>
            <w:gridSpan w:val="2"/>
            <w:vAlign w:val="center"/>
          </w:tcPr>
          <w:p w14:paraId="076F25F7" w14:textId="4EF4882E" w:rsidR="00D93FCC" w:rsidDel="00287E72" w:rsidRDefault="002435EC" w:rsidP="00085A97">
            <w:pPr>
              <w:rPr>
                <w:del w:id="2929" w:author="瑋婷 徐" w:date="2025-01-03T17:47:00Z" w16du:dateUtc="2025-01-03T09:47:00Z"/>
                <w:rFonts w:ascii="Times New Roman" w:eastAsia="標楷體" w:hAnsi="Times New Roman" w:cs="Times New Roman"/>
                <w:color w:val="000000"/>
              </w:rPr>
              <w:pPrChange w:id="2930" w:author="瑋婷 徐" w:date="2025-01-04T22:57:00Z" w16du:dateUtc="2025-01-04T14:57:00Z">
                <w:pPr/>
              </w:pPrChange>
            </w:pPr>
            <w:del w:id="2931" w:author="瑋婷 徐" w:date="2025-01-03T17:47:00Z" w16du:dateUtc="2025-01-03T09:47:00Z">
              <w:r w:rsidDel="00287E72">
                <w:rPr>
                  <w:rFonts w:ascii="Times New Roman" w:eastAsia="標楷體" w:hAnsi="Times New Roman" w:cs="Times New Roman"/>
                  <w:color w:val="000000"/>
                </w:rPr>
                <w:delText>錦屏林道</w:delText>
              </w:r>
            </w:del>
          </w:p>
        </w:tc>
        <w:tc>
          <w:tcPr>
            <w:tcW w:w="2593" w:type="dxa"/>
            <w:gridSpan w:val="2"/>
            <w:vAlign w:val="center"/>
          </w:tcPr>
          <w:p w14:paraId="4E101A32" w14:textId="11BF4B72" w:rsidR="00D93FCC" w:rsidDel="00287E72" w:rsidRDefault="002435EC" w:rsidP="00085A97">
            <w:pPr>
              <w:rPr>
                <w:del w:id="2932" w:author="瑋婷 徐" w:date="2025-01-03T17:47:00Z" w16du:dateUtc="2025-01-03T09:47:00Z"/>
                <w:rFonts w:ascii="Times New Roman" w:eastAsia="標楷體" w:hAnsi="Times New Roman" w:cs="Times New Roman"/>
                <w:color w:val="000000"/>
              </w:rPr>
              <w:pPrChange w:id="2933" w:author="瑋婷 徐" w:date="2025-01-04T22:57:00Z" w16du:dateUtc="2025-01-04T14:57:00Z">
                <w:pPr/>
              </w:pPrChange>
            </w:pPr>
            <w:del w:id="2934" w:author="瑋婷 徐" w:date="2025-01-03T17:47:00Z" w16du:dateUtc="2025-01-03T09:47:00Z">
              <w:r w:rsidDel="00287E72">
                <w:rPr>
                  <w:rFonts w:ascii="Times New Roman" w:eastAsia="標楷體" w:hAnsi="Times New Roman" w:cs="Times New Roman"/>
                  <w:b/>
                  <w:bCs/>
                  <w:color w:val="000000"/>
                </w:rPr>
                <w:delText>孫穩翔</w:delText>
              </w:r>
              <w:r w:rsidDel="00287E72">
                <w:rPr>
                  <w:rFonts w:ascii="Times New Roman" w:eastAsia="標楷體" w:hAnsi="Times New Roman" w:cs="Times New Roman"/>
                  <w:b/>
                  <w:bCs/>
                  <w:color w:val="000000"/>
                  <w:vertAlign w:val="superscript"/>
                </w:rPr>
                <w:delText>b</w:delText>
              </w:r>
              <w:r w:rsidDel="00287E72">
                <w:rPr>
                  <w:rFonts w:ascii="Times New Roman" w:eastAsia="標楷體" w:hAnsi="Times New Roman" w:cs="Times New Roman"/>
                  <w:color w:val="000000"/>
                </w:rPr>
                <w:delText>、彭顯盛、王志傑</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b/>
                  <w:bCs/>
                  <w:color w:val="000000"/>
                </w:rPr>
                <w:delText>孫穩翔</w:delText>
              </w:r>
              <w:r w:rsidDel="00287E72">
                <w:rPr>
                  <w:rFonts w:ascii="Times New Roman" w:eastAsia="標楷體" w:hAnsi="Times New Roman" w:cs="Times New Roman"/>
                  <w:b/>
                  <w:bCs/>
                  <w:color w:val="000000"/>
                  <w:vertAlign w:val="superscript"/>
                </w:rPr>
                <w:delText>b</w:delText>
              </w:r>
              <w:r w:rsidDel="00287E72">
                <w:rPr>
                  <w:rFonts w:ascii="Times New Roman" w:eastAsia="標楷體" w:hAnsi="Times New Roman" w:cs="Times New Roman"/>
                  <w:color w:val="000000"/>
                </w:rPr>
                <w:delText>、王志傑</w:delText>
              </w:r>
            </w:del>
          </w:p>
        </w:tc>
      </w:tr>
      <w:tr w:rsidR="00D93FCC" w:rsidDel="00287E72" w14:paraId="2372A88A" w14:textId="1760E2E6" w:rsidTr="00085A97">
        <w:trPr>
          <w:trHeight w:val="396"/>
          <w:del w:id="2935" w:author="瑋婷 徐" w:date="2025-01-03T17:47:00Z"/>
        </w:trPr>
        <w:tc>
          <w:tcPr>
            <w:tcW w:w="657" w:type="dxa"/>
            <w:tcBorders>
              <w:bottom w:val="single" w:sz="4" w:space="0" w:color="000000"/>
            </w:tcBorders>
            <w:vAlign w:val="center"/>
          </w:tcPr>
          <w:p w14:paraId="094EE5F0" w14:textId="5255F48F" w:rsidR="00D93FCC" w:rsidDel="00287E72" w:rsidRDefault="002435EC" w:rsidP="00085A97">
            <w:pPr>
              <w:rPr>
                <w:del w:id="2936" w:author="瑋婷 徐" w:date="2025-01-03T17:47:00Z" w16du:dateUtc="2025-01-03T09:47:00Z"/>
                <w:rFonts w:ascii="Times New Roman" w:eastAsia="標楷體" w:hAnsi="Times New Roman" w:cs="Times New Roman"/>
                <w:color w:val="000000"/>
              </w:rPr>
              <w:pPrChange w:id="2937" w:author="瑋婷 徐" w:date="2025-01-04T22:57:00Z" w16du:dateUtc="2025-01-04T14:57:00Z">
                <w:pPr>
                  <w:jc w:val="center"/>
                </w:pPr>
              </w:pPrChange>
            </w:pPr>
            <w:del w:id="2938" w:author="瑋婷 徐" w:date="2025-01-03T17:47:00Z" w16du:dateUtc="2025-01-03T09:47:00Z">
              <w:r w:rsidDel="00287E72">
                <w:rPr>
                  <w:rFonts w:ascii="Times New Roman" w:eastAsia="標楷體" w:hAnsi="Times New Roman" w:cs="Times New Roman"/>
                  <w:color w:val="000000"/>
                </w:rPr>
                <w:delText>35</w:delText>
              </w:r>
            </w:del>
          </w:p>
        </w:tc>
        <w:tc>
          <w:tcPr>
            <w:tcW w:w="1979" w:type="dxa"/>
            <w:tcBorders>
              <w:bottom w:val="single" w:sz="4" w:space="0" w:color="000000"/>
            </w:tcBorders>
            <w:vAlign w:val="center"/>
          </w:tcPr>
          <w:p w14:paraId="32D7D6B8" w14:textId="326DBCB5" w:rsidR="00D93FCC" w:rsidDel="00287E72" w:rsidRDefault="002435EC" w:rsidP="00085A97">
            <w:pPr>
              <w:rPr>
                <w:del w:id="2939" w:author="瑋婷 徐" w:date="2025-01-03T17:47:00Z" w16du:dateUtc="2025-01-03T09:47:00Z"/>
                <w:rFonts w:ascii="Times New Roman" w:eastAsia="標楷體" w:hAnsi="Times New Roman" w:cs="Times New Roman"/>
                <w:color w:val="000000"/>
              </w:rPr>
              <w:pPrChange w:id="2940" w:author="瑋婷 徐" w:date="2025-01-04T22:57:00Z" w16du:dateUtc="2025-01-04T14:57:00Z">
                <w:pPr/>
              </w:pPrChange>
            </w:pPr>
            <w:del w:id="2941" w:author="瑋婷 徐" w:date="2025-01-03T17:47:00Z" w16du:dateUtc="2025-01-03T09:47:00Z">
              <w:r w:rsidDel="00287E72">
                <w:rPr>
                  <w:rFonts w:ascii="Times New Roman" w:eastAsia="標楷體" w:hAnsi="Times New Roman" w:cs="Times New Roman"/>
                  <w:color w:val="000000"/>
                </w:rPr>
                <w:delText>MA-H34-01</w:delText>
              </w:r>
            </w:del>
          </w:p>
        </w:tc>
        <w:tc>
          <w:tcPr>
            <w:tcW w:w="3077" w:type="dxa"/>
            <w:gridSpan w:val="2"/>
            <w:tcBorders>
              <w:bottom w:val="single" w:sz="4" w:space="0" w:color="000000"/>
            </w:tcBorders>
            <w:vAlign w:val="center"/>
          </w:tcPr>
          <w:p w14:paraId="1D5522F8" w14:textId="1D4E3D9E" w:rsidR="00D93FCC" w:rsidDel="00287E72" w:rsidRDefault="002435EC" w:rsidP="00085A97">
            <w:pPr>
              <w:rPr>
                <w:del w:id="2942" w:author="瑋婷 徐" w:date="2025-01-03T17:47:00Z" w16du:dateUtc="2025-01-03T09:47:00Z"/>
                <w:rFonts w:ascii="Times New Roman" w:eastAsia="標楷體" w:hAnsi="Times New Roman" w:cs="Times New Roman"/>
                <w:color w:val="000000"/>
              </w:rPr>
              <w:pPrChange w:id="2943" w:author="瑋婷 徐" w:date="2025-01-04T22:57:00Z" w16du:dateUtc="2025-01-04T14:57:00Z">
                <w:pPr/>
              </w:pPrChange>
            </w:pPr>
            <w:del w:id="2944" w:author="瑋婷 徐" w:date="2025-01-03T17:47:00Z" w16du:dateUtc="2025-01-03T09:47:00Z">
              <w:r w:rsidDel="00287E72">
                <w:rPr>
                  <w:rFonts w:ascii="Times New Roman" w:eastAsia="標楷體" w:hAnsi="Times New Roman" w:cs="Times New Roman"/>
                  <w:color w:val="000000"/>
                </w:rPr>
                <w:delText>成功事業區</w:delText>
              </w:r>
              <w:r w:rsidDel="00287E72">
                <w:rPr>
                  <w:rFonts w:ascii="Times New Roman" w:eastAsia="標楷體" w:hAnsi="Times New Roman" w:cs="Times New Roman"/>
                  <w:color w:val="000000"/>
                </w:rPr>
                <w:delText>13</w:delText>
              </w:r>
              <w:r w:rsidDel="00287E72">
                <w:rPr>
                  <w:rFonts w:ascii="Times New Roman" w:eastAsia="標楷體" w:hAnsi="Times New Roman" w:cs="Times New Roman"/>
                  <w:color w:val="000000"/>
                </w:rPr>
                <w:delText>林班</w:delText>
              </w:r>
            </w:del>
          </w:p>
        </w:tc>
        <w:tc>
          <w:tcPr>
            <w:tcW w:w="2593" w:type="dxa"/>
            <w:gridSpan w:val="2"/>
            <w:tcBorders>
              <w:bottom w:val="single" w:sz="4" w:space="0" w:color="000000"/>
            </w:tcBorders>
            <w:vAlign w:val="center"/>
          </w:tcPr>
          <w:p w14:paraId="662B3A91" w14:textId="300A54B8" w:rsidR="00D93FCC" w:rsidDel="00287E72" w:rsidRDefault="002435EC" w:rsidP="00085A97">
            <w:pPr>
              <w:rPr>
                <w:del w:id="2945" w:author="瑋婷 徐" w:date="2025-01-03T17:47:00Z" w16du:dateUtc="2025-01-03T09:47:00Z"/>
                <w:rFonts w:ascii="Times New Roman" w:eastAsia="標楷體" w:hAnsi="Times New Roman" w:cs="Times New Roman"/>
                <w:color w:val="000000"/>
              </w:rPr>
              <w:pPrChange w:id="2946" w:author="瑋婷 徐" w:date="2025-01-04T22:57:00Z" w16du:dateUtc="2025-01-04T14:57:00Z">
                <w:pPr/>
              </w:pPrChange>
            </w:pPr>
            <w:del w:id="2947" w:author="瑋婷 徐" w:date="2025-01-03T17:47:00Z" w16du:dateUtc="2025-01-03T09:47:00Z">
              <w:r w:rsidDel="00287E72">
                <w:rPr>
                  <w:rFonts w:ascii="Times New Roman" w:eastAsia="標楷體" w:hAnsi="Times New Roman" w:cs="Times New Roman"/>
                  <w:color w:val="000000"/>
                </w:rPr>
                <w:delText>孔淵、張世華</w:delText>
              </w:r>
              <w:r w:rsidDel="00287E72">
                <w:rPr>
                  <w:rFonts w:ascii="Times New Roman" w:eastAsia="標楷體" w:hAnsi="Times New Roman" w:cs="Times New Roman"/>
                  <w:color w:val="000000"/>
                </w:rPr>
                <w:delText xml:space="preserve"> // </w:delText>
              </w:r>
              <w:r w:rsidDel="00287E72">
                <w:rPr>
                  <w:rFonts w:ascii="Times New Roman" w:eastAsia="標楷體" w:hAnsi="Times New Roman" w:cs="Times New Roman"/>
                  <w:color w:val="000000"/>
                </w:rPr>
                <w:delText>孔淵</w:delText>
              </w:r>
            </w:del>
          </w:p>
        </w:tc>
      </w:tr>
      <w:tr w:rsidR="00085A97" w14:paraId="32FA7518" w14:textId="77777777" w:rsidTr="00085A97">
        <w:tblPrEx>
          <w:tblCellMar>
            <w:top w:w="72" w:type="dxa"/>
            <w:left w:w="144" w:type="dxa"/>
            <w:bottom w:w="72" w:type="dxa"/>
            <w:right w:w="144" w:type="dxa"/>
          </w:tblCellMar>
        </w:tblPrEx>
        <w:trPr>
          <w:trHeight w:val="584"/>
          <w:ins w:id="2948" w:author="瑋婷 徐" w:date="2025-01-04T22:57:00Z" w16du:dateUtc="2025-01-04T14:57:00Z"/>
        </w:trPr>
        <w:tc>
          <w:tcPr>
            <w:tcW w:w="940" w:type="pct"/>
            <w:tcBorders>
              <w:top w:val="single" w:sz="8" w:space="0" w:color="000000"/>
              <w:bottom w:val="single" w:sz="8" w:space="0" w:color="000000"/>
            </w:tcBorders>
            <w:vAlign w:val="center"/>
          </w:tcPr>
          <w:p w14:paraId="7D7B5BB1" w14:textId="77777777" w:rsidR="00085A97" w:rsidRDefault="00085A97" w:rsidP="00085A97">
            <w:pPr>
              <w:spacing w:line="360" w:lineRule="auto"/>
              <w:rPr>
                <w:ins w:id="2949" w:author="瑋婷 徐" w:date="2025-01-04T22:57:00Z" w16du:dateUtc="2025-01-04T14:57:00Z"/>
                <w:rFonts w:ascii="Times New Roman" w:eastAsia="標楷體" w:hAnsi="Times New Roman" w:cs="Times New Roman"/>
              </w:rPr>
              <w:pPrChange w:id="2950" w:author="瑋婷 徐" w:date="2025-01-04T22:57:00Z" w16du:dateUtc="2025-01-04T14:57:00Z">
                <w:pPr>
                  <w:spacing w:line="360" w:lineRule="auto"/>
                  <w:jc w:val="center"/>
                </w:pPr>
              </w:pPrChange>
            </w:pPr>
            <w:ins w:id="2951" w:author="瑋婷 徐" w:date="2025-01-04T22:57:00Z" w16du:dateUtc="2025-01-04T14:57:00Z">
              <w:r>
                <w:rPr>
                  <w:rFonts w:ascii="Times New Roman" w:eastAsia="標楷體" w:hAnsi="Times New Roman" w:cs="Times New Roman"/>
                </w:rPr>
                <w:t>分署</w:t>
              </w:r>
            </w:ins>
          </w:p>
        </w:tc>
        <w:tc>
          <w:tcPr>
            <w:tcW w:w="648" w:type="pct"/>
            <w:tcBorders>
              <w:top w:val="single" w:sz="8" w:space="0" w:color="000000"/>
              <w:bottom w:val="single" w:sz="8" w:space="0" w:color="000000"/>
            </w:tcBorders>
            <w:vAlign w:val="center"/>
          </w:tcPr>
          <w:p w14:paraId="007984CC" w14:textId="77777777" w:rsidR="00085A97" w:rsidRDefault="00085A97" w:rsidP="00F46B5A">
            <w:pPr>
              <w:spacing w:line="360" w:lineRule="auto"/>
              <w:jc w:val="center"/>
              <w:rPr>
                <w:ins w:id="2952" w:author="瑋婷 徐" w:date="2025-01-04T22:57:00Z" w16du:dateUtc="2025-01-04T14:57:00Z"/>
                <w:rFonts w:ascii="Times New Roman" w:eastAsia="標楷體" w:hAnsi="Times New Roman" w:cs="Times New Roman"/>
              </w:rPr>
            </w:pPr>
            <w:ins w:id="2953" w:author="瑋婷 徐" w:date="2025-01-04T22:57:00Z" w16du:dateUtc="2025-01-04T14:57:00Z">
              <w:r>
                <w:rPr>
                  <w:rFonts w:ascii="Times New Roman" w:eastAsia="標楷體" w:hAnsi="Times New Roman" w:cs="Times New Roman"/>
                </w:rPr>
                <w:t>優</w:t>
              </w:r>
            </w:ins>
          </w:p>
        </w:tc>
        <w:tc>
          <w:tcPr>
            <w:tcW w:w="1236" w:type="pct"/>
            <w:tcBorders>
              <w:top w:val="single" w:sz="8" w:space="0" w:color="000000"/>
              <w:bottom w:val="single" w:sz="8" w:space="0" w:color="000000"/>
            </w:tcBorders>
            <w:vAlign w:val="center"/>
          </w:tcPr>
          <w:p w14:paraId="50E84460" w14:textId="77777777" w:rsidR="00085A97" w:rsidRDefault="00085A97" w:rsidP="00F46B5A">
            <w:pPr>
              <w:spacing w:line="360" w:lineRule="auto"/>
              <w:jc w:val="center"/>
              <w:rPr>
                <w:ins w:id="2954" w:author="瑋婷 徐" w:date="2025-01-04T22:57:00Z" w16du:dateUtc="2025-01-04T14:57:00Z"/>
                <w:rFonts w:ascii="Times New Roman" w:eastAsia="標楷體" w:hAnsi="Times New Roman" w:cs="Times New Roman"/>
              </w:rPr>
            </w:pPr>
            <w:ins w:id="2955" w:author="瑋婷 徐" w:date="2025-01-04T22:57:00Z" w16du:dateUtc="2025-01-04T14:57:00Z">
              <w:r>
                <w:rPr>
                  <w:rFonts w:ascii="Times New Roman" w:eastAsia="標楷體" w:hAnsi="Times New Roman" w:cs="Times New Roman"/>
                </w:rPr>
                <w:t>有疑慮</w:t>
              </w:r>
            </w:ins>
          </w:p>
        </w:tc>
        <w:tc>
          <w:tcPr>
            <w:tcW w:w="1235" w:type="pct"/>
            <w:gridSpan w:val="2"/>
            <w:tcBorders>
              <w:top w:val="single" w:sz="8" w:space="0" w:color="000000"/>
              <w:bottom w:val="single" w:sz="8" w:space="0" w:color="000000"/>
            </w:tcBorders>
            <w:vAlign w:val="center"/>
          </w:tcPr>
          <w:p w14:paraId="7993EE8A" w14:textId="77777777" w:rsidR="00085A97" w:rsidRDefault="00085A97" w:rsidP="00F46B5A">
            <w:pPr>
              <w:spacing w:line="360" w:lineRule="auto"/>
              <w:jc w:val="center"/>
              <w:rPr>
                <w:ins w:id="2956" w:author="瑋婷 徐" w:date="2025-01-04T22:57:00Z" w16du:dateUtc="2025-01-04T14:57:00Z"/>
                <w:rFonts w:ascii="Times New Roman" w:eastAsia="標楷體" w:hAnsi="Times New Roman" w:cs="Times New Roman"/>
              </w:rPr>
            </w:pPr>
            <w:ins w:id="2957" w:author="瑋婷 徐" w:date="2025-01-04T22:57:00Z" w16du:dateUtc="2025-01-04T14:57:00Z">
              <w:r>
                <w:rPr>
                  <w:rFonts w:ascii="Times New Roman" w:eastAsia="標楷體" w:hAnsi="Times New Roman" w:cs="Times New Roman"/>
                </w:rPr>
                <w:t>待加強</w:t>
              </w:r>
            </w:ins>
          </w:p>
        </w:tc>
        <w:tc>
          <w:tcPr>
            <w:tcW w:w="941" w:type="pct"/>
            <w:tcBorders>
              <w:top w:val="single" w:sz="8" w:space="0" w:color="000000"/>
              <w:bottom w:val="single" w:sz="8" w:space="0" w:color="000000"/>
            </w:tcBorders>
            <w:vAlign w:val="center"/>
          </w:tcPr>
          <w:p w14:paraId="3B331D5E" w14:textId="77777777" w:rsidR="00085A97" w:rsidRDefault="00085A97" w:rsidP="00F46B5A">
            <w:pPr>
              <w:spacing w:line="360" w:lineRule="auto"/>
              <w:jc w:val="center"/>
              <w:rPr>
                <w:ins w:id="2958" w:author="瑋婷 徐" w:date="2025-01-04T22:57:00Z" w16du:dateUtc="2025-01-04T14:57:00Z"/>
                <w:rFonts w:ascii="Times New Roman" w:eastAsia="標楷體" w:hAnsi="Times New Roman" w:cs="Times New Roman"/>
              </w:rPr>
            </w:pPr>
            <w:ins w:id="2959" w:author="瑋婷 徐" w:date="2025-01-04T22:57:00Z" w16du:dateUtc="2025-01-04T14:57:00Z">
              <w:r>
                <w:rPr>
                  <w:rFonts w:ascii="Times New Roman" w:eastAsia="標楷體" w:hAnsi="Times New Roman" w:cs="Times New Roman"/>
                </w:rPr>
                <w:t>總計</w:t>
              </w:r>
            </w:ins>
          </w:p>
        </w:tc>
      </w:tr>
      <w:tr w:rsidR="00085A97" w14:paraId="1FD340CC" w14:textId="77777777" w:rsidTr="00085A97">
        <w:tblPrEx>
          <w:tblCellMar>
            <w:top w:w="72" w:type="dxa"/>
            <w:left w:w="144" w:type="dxa"/>
            <w:bottom w:w="72" w:type="dxa"/>
            <w:right w:w="144" w:type="dxa"/>
          </w:tblCellMar>
        </w:tblPrEx>
        <w:trPr>
          <w:trHeight w:val="584"/>
          <w:ins w:id="2960" w:author="瑋婷 徐" w:date="2025-01-04T22:57:00Z" w16du:dateUtc="2025-01-04T14:57:00Z"/>
        </w:trPr>
        <w:tc>
          <w:tcPr>
            <w:tcW w:w="940" w:type="pct"/>
            <w:tcBorders>
              <w:top w:val="single" w:sz="8" w:space="0" w:color="000000"/>
            </w:tcBorders>
            <w:tcMar>
              <w:top w:w="12" w:type="dxa"/>
              <w:left w:w="12" w:type="dxa"/>
              <w:bottom w:w="0" w:type="dxa"/>
              <w:right w:w="12" w:type="dxa"/>
            </w:tcMar>
            <w:vAlign w:val="center"/>
          </w:tcPr>
          <w:p w14:paraId="4D6ADA4E" w14:textId="77777777" w:rsidR="00085A97" w:rsidRDefault="00085A97" w:rsidP="00F46B5A">
            <w:pPr>
              <w:spacing w:line="360" w:lineRule="auto"/>
              <w:jc w:val="center"/>
              <w:rPr>
                <w:ins w:id="2961" w:author="瑋婷 徐" w:date="2025-01-04T22:57:00Z" w16du:dateUtc="2025-01-04T14:57:00Z"/>
                <w:rFonts w:ascii="Times New Roman" w:eastAsia="標楷體" w:hAnsi="Times New Roman" w:cs="Times New Roman"/>
              </w:rPr>
            </w:pPr>
            <w:ins w:id="2962" w:author="瑋婷 徐" w:date="2025-01-04T22:57:00Z" w16du:dateUtc="2025-01-04T14:57:00Z">
              <w:r w:rsidRPr="00F46B5A">
                <w:rPr>
                  <w:rFonts w:ascii="Times New Roman" w:eastAsia="標楷體" w:hAnsi="Times New Roman" w:cs="Times New Roman" w:hint="eastAsia"/>
                </w:rPr>
                <w:t>臺中</w:t>
              </w:r>
            </w:ins>
          </w:p>
        </w:tc>
        <w:tc>
          <w:tcPr>
            <w:tcW w:w="648" w:type="pct"/>
            <w:tcBorders>
              <w:top w:val="single" w:sz="8" w:space="0" w:color="000000"/>
            </w:tcBorders>
            <w:vAlign w:val="center"/>
          </w:tcPr>
          <w:p w14:paraId="1745D235" w14:textId="77777777" w:rsidR="00085A97" w:rsidRDefault="00085A97" w:rsidP="00F46B5A">
            <w:pPr>
              <w:spacing w:line="360" w:lineRule="auto"/>
              <w:jc w:val="center"/>
              <w:rPr>
                <w:ins w:id="2963" w:author="瑋婷 徐" w:date="2025-01-04T22:57:00Z" w16du:dateUtc="2025-01-04T14:57:00Z"/>
                <w:rFonts w:ascii="Times New Roman" w:eastAsia="標楷體" w:hAnsi="Times New Roman" w:cs="Times New Roman"/>
                <w:color w:val="000000"/>
              </w:rPr>
            </w:pPr>
            <w:ins w:id="2964" w:author="瑋婷 徐" w:date="2025-01-04T22:57:00Z" w16du:dateUtc="2025-01-04T14:57:00Z">
              <w:r w:rsidRPr="00F46B5A">
                <w:rPr>
                  <w:rFonts w:ascii="Times New Roman" w:eastAsia="標楷體" w:hAnsi="Times New Roman" w:cs="Times New Roman"/>
                  <w:color w:val="000000"/>
                </w:rPr>
                <w:t>8</w:t>
              </w:r>
            </w:ins>
          </w:p>
        </w:tc>
        <w:tc>
          <w:tcPr>
            <w:tcW w:w="1236" w:type="pct"/>
            <w:tcBorders>
              <w:top w:val="single" w:sz="8" w:space="0" w:color="000000"/>
            </w:tcBorders>
            <w:vAlign w:val="center"/>
          </w:tcPr>
          <w:p w14:paraId="6C9DF5FF" w14:textId="77777777" w:rsidR="00085A97" w:rsidRDefault="00085A97" w:rsidP="00F46B5A">
            <w:pPr>
              <w:spacing w:line="360" w:lineRule="auto"/>
              <w:jc w:val="center"/>
              <w:rPr>
                <w:ins w:id="2965" w:author="瑋婷 徐" w:date="2025-01-04T22:57:00Z" w16du:dateUtc="2025-01-04T14:57:00Z"/>
                <w:rFonts w:ascii="Times New Roman" w:eastAsia="標楷體" w:hAnsi="Times New Roman" w:cs="Times New Roman"/>
                <w:color w:val="000000"/>
              </w:rPr>
            </w:pPr>
          </w:p>
        </w:tc>
        <w:tc>
          <w:tcPr>
            <w:tcW w:w="1235" w:type="pct"/>
            <w:gridSpan w:val="2"/>
            <w:tcBorders>
              <w:top w:val="single" w:sz="8" w:space="0" w:color="000000"/>
            </w:tcBorders>
            <w:vAlign w:val="center"/>
          </w:tcPr>
          <w:p w14:paraId="02F32111" w14:textId="77777777" w:rsidR="00085A97" w:rsidRDefault="00085A97" w:rsidP="00F46B5A">
            <w:pPr>
              <w:spacing w:line="360" w:lineRule="auto"/>
              <w:jc w:val="center"/>
              <w:rPr>
                <w:ins w:id="2966" w:author="瑋婷 徐" w:date="2025-01-04T22:57:00Z" w16du:dateUtc="2025-01-04T14:57:00Z"/>
                <w:rFonts w:ascii="Times New Roman" w:eastAsia="標楷體" w:hAnsi="Times New Roman" w:cs="Times New Roman"/>
                <w:color w:val="000000"/>
              </w:rPr>
            </w:pPr>
          </w:p>
        </w:tc>
        <w:tc>
          <w:tcPr>
            <w:tcW w:w="941" w:type="pct"/>
            <w:tcBorders>
              <w:top w:val="single" w:sz="8" w:space="0" w:color="000000"/>
            </w:tcBorders>
            <w:vAlign w:val="center"/>
          </w:tcPr>
          <w:p w14:paraId="44482C2B" w14:textId="77777777" w:rsidR="00085A97" w:rsidRDefault="00085A97" w:rsidP="00F46B5A">
            <w:pPr>
              <w:spacing w:line="360" w:lineRule="auto"/>
              <w:jc w:val="center"/>
              <w:rPr>
                <w:ins w:id="2967" w:author="瑋婷 徐" w:date="2025-01-04T22:57:00Z" w16du:dateUtc="2025-01-04T14:57:00Z"/>
                <w:rFonts w:ascii="Times New Roman" w:eastAsia="標楷體" w:hAnsi="Times New Roman" w:cs="Times New Roman"/>
                <w:color w:val="000000"/>
              </w:rPr>
            </w:pPr>
            <w:ins w:id="2968" w:author="瑋婷 徐" w:date="2025-01-04T22:57:00Z" w16du:dateUtc="2025-01-04T14:57:00Z">
              <w:r w:rsidRPr="00F46B5A">
                <w:rPr>
                  <w:rFonts w:ascii="Times New Roman" w:eastAsia="標楷體" w:hAnsi="Times New Roman" w:cs="Times New Roman"/>
                  <w:color w:val="000000"/>
                </w:rPr>
                <w:t>8</w:t>
              </w:r>
            </w:ins>
          </w:p>
        </w:tc>
      </w:tr>
      <w:tr w:rsidR="00085A97" w14:paraId="223E514D" w14:textId="77777777" w:rsidTr="00085A97">
        <w:tblPrEx>
          <w:tblCellMar>
            <w:top w:w="72" w:type="dxa"/>
            <w:left w:w="144" w:type="dxa"/>
            <w:bottom w:w="72" w:type="dxa"/>
            <w:right w:w="144" w:type="dxa"/>
          </w:tblCellMar>
        </w:tblPrEx>
        <w:trPr>
          <w:trHeight w:val="584"/>
          <w:ins w:id="2969" w:author="瑋婷 徐" w:date="2025-01-04T22:57:00Z" w16du:dateUtc="2025-01-04T14:57:00Z"/>
        </w:trPr>
        <w:tc>
          <w:tcPr>
            <w:tcW w:w="940" w:type="pct"/>
            <w:tcMar>
              <w:top w:w="12" w:type="dxa"/>
              <w:left w:w="12" w:type="dxa"/>
              <w:bottom w:w="0" w:type="dxa"/>
              <w:right w:w="12" w:type="dxa"/>
            </w:tcMar>
            <w:vAlign w:val="center"/>
          </w:tcPr>
          <w:p w14:paraId="06698E0E" w14:textId="77777777" w:rsidR="00085A97" w:rsidRDefault="00085A97" w:rsidP="00F46B5A">
            <w:pPr>
              <w:spacing w:line="360" w:lineRule="auto"/>
              <w:jc w:val="center"/>
              <w:rPr>
                <w:ins w:id="2970" w:author="瑋婷 徐" w:date="2025-01-04T22:57:00Z" w16du:dateUtc="2025-01-04T14:57:00Z"/>
                <w:rFonts w:ascii="Times New Roman" w:eastAsia="標楷體" w:hAnsi="Times New Roman" w:cs="Times New Roman"/>
              </w:rPr>
            </w:pPr>
            <w:ins w:id="2971" w:author="瑋婷 徐" w:date="2025-01-04T22:57:00Z" w16du:dateUtc="2025-01-04T14:57:00Z">
              <w:r w:rsidRPr="00F46B5A">
                <w:rPr>
                  <w:rFonts w:ascii="Times New Roman" w:eastAsia="標楷體" w:hAnsi="Times New Roman" w:cs="Times New Roman" w:hint="eastAsia"/>
                </w:rPr>
                <w:t>新竹</w:t>
              </w:r>
            </w:ins>
          </w:p>
        </w:tc>
        <w:tc>
          <w:tcPr>
            <w:tcW w:w="648" w:type="pct"/>
            <w:vAlign w:val="center"/>
          </w:tcPr>
          <w:p w14:paraId="1A7B6E8E" w14:textId="77777777" w:rsidR="00085A97" w:rsidRDefault="00085A97" w:rsidP="00F46B5A">
            <w:pPr>
              <w:spacing w:line="360" w:lineRule="auto"/>
              <w:jc w:val="center"/>
              <w:rPr>
                <w:ins w:id="2972" w:author="瑋婷 徐" w:date="2025-01-04T22:57:00Z" w16du:dateUtc="2025-01-04T14:57:00Z"/>
                <w:rFonts w:ascii="Times New Roman" w:eastAsia="標楷體" w:hAnsi="Times New Roman" w:cs="Times New Roman"/>
                <w:color w:val="000000"/>
              </w:rPr>
            </w:pPr>
            <w:ins w:id="2973" w:author="瑋婷 徐" w:date="2025-01-04T22:57:00Z" w16du:dateUtc="2025-01-04T14:57:00Z">
              <w:r w:rsidRPr="00F46B5A">
                <w:rPr>
                  <w:rFonts w:ascii="Times New Roman" w:eastAsia="標楷體" w:hAnsi="Times New Roman" w:cs="Times New Roman"/>
                  <w:color w:val="000000"/>
                </w:rPr>
                <w:t>6</w:t>
              </w:r>
            </w:ins>
          </w:p>
        </w:tc>
        <w:tc>
          <w:tcPr>
            <w:tcW w:w="1236" w:type="pct"/>
            <w:vAlign w:val="center"/>
          </w:tcPr>
          <w:p w14:paraId="0C4CEB4C" w14:textId="77777777" w:rsidR="00085A97" w:rsidRDefault="00085A97" w:rsidP="00F46B5A">
            <w:pPr>
              <w:spacing w:line="360" w:lineRule="auto"/>
              <w:jc w:val="center"/>
              <w:rPr>
                <w:ins w:id="2974" w:author="瑋婷 徐" w:date="2025-01-04T22:57:00Z" w16du:dateUtc="2025-01-04T14:57:00Z"/>
                <w:rFonts w:ascii="Times New Roman" w:eastAsia="標楷體" w:hAnsi="Times New Roman" w:cs="Times New Roman"/>
                <w:color w:val="000000"/>
              </w:rPr>
            </w:pPr>
          </w:p>
        </w:tc>
        <w:tc>
          <w:tcPr>
            <w:tcW w:w="1235" w:type="pct"/>
            <w:gridSpan w:val="2"/>
            <w:vAlign w:val="center"/>
          </w:tcPr>
          <w:p w14:paraId="7DEB6E70" w14:textId="77777777" w:rsidR="00085A97" w:rsidRDefault="00085A97" w:rsidP="00F46B5A">
            <w:pPr>
              <w:spacing w:line="360" w:lineRule="auto"/>
              <w:jc w:val="center"/>
              <w:rPr>
                <w:ins w:id="2975" w:author="瑋婷 徐" w:date="2025-01-04T22:57:00Z" w16du:dateUtc="2025-01-04T14:57:00Z"/>
                <w:rFonts w:ascii="Times New Roman" w:eastAsia="標楷體" w:hAnsi="Times New Roman" w:cs="Times New Roman"/>
                <w:color w:val="000000"/>
              </w:rPr>
            </w:pPr>
            <w:ins w:id="2976" w:author="瑋婷 徐" w:date="2025-01-04T22:57:00Z" w16du:dateUtc="2025-01-04T14:57:00Z">
              <w:r w:rsidRPr="00F46B5A">
                <w:rPr>
                  <w:rFonts w:ascii="Times New Roman" w:eastAsia="標楷體" w:hAnsi="Times New Roman" w:cs="Times New Roman"/>
                  <w:color w:val="000000"/>
                </w:rPr>
                <w:t>3</w:t>
              </w:r>
            </w:ins>
          </w:p>
        </w:tc>
        <w:tc>
          <w:tcPr>
            <w:tcW w:w="941" w:type="pct"/>
            <w:vAlign w:val="center"/>
          </w:tcPr>
          <w:p w14:paraId="4BF8C8DB" w14:textId="77777777" w:rsidR="00085A97" w:rsidRDefault="00085A97" w:rsidP="00F46B5A">
            <w:pPr>
              <w:spacing w:line="360" w:lineRule="auto"/>
              <w:jc w:val="center"/>
              <w:rPr>
                <w:ins w:id="2977" w:author="瑋婷 徐" w:date="2025-01-04T22:57:00Z" w16du:dateUtc="2025-01-04T14:57:00Z"/>
                <w:rFonts w:ascii="Times New Roman" w:eastAsia="標楷體" w:hAnsi="Times New Roman" w:cs="Times New Roman"/>
                <w:color w:val="000000"/>
              </w:rPr>
            </w:pPr>
            <w:ins w:id="2978" w:author="瑋婷 徐" w:date="2025-01-04T22:57:00Z" w16du:dateUtc="2025-01-04T14:57:00Z">
              <w:r w:rsidRPr="00F46B5A">
                <w:rPr>
                  <w:rFonts w:ascii="Times New Roman" w:eastAsia="標楷體" w:hAnsi="Times New Roman" w:cs="Times New Roman"/>
                  <w:color w:val="000000"/>
                </w:rPr>
                <w:t>9</w:t>
              </w:r>
            </w:ins>
          </w:p>
        </w:tc>
      </w:tr>
      <w:tr w:rsidR="00085A97" w14:paraId="4D6508E2" w14:textId="77777777" w:rsidTr="00085A97">
        <w:tblPrEx>
          <w:tblCellMar>
            <w:top w:w="72" w:type="dxa"/>
            <w:left w:w="144" w:type="dxa"/>
            <w:bottom w:w="72" w:type="dxa"/>
            <w:right w:w="144" w:type="dxa"/>
          </w:tblCellMar>
        </w:tblPrEx>
        <w:trPr>
          <w:trHeight w:val="584"/>
          <w:ins w:id="2979" w:author="瑋婷 徐" w:date="2025-01-04T22:57:00Z" w16du:dateUtc="2025-01-04T14:57:00Z"/>
        </w:trPr>
        <w:tc>
          <w:tcPr>
            <w:tcW w:w="940" w:type="pct"/>
            <w:tcMar>
              <w:top w:w="12" w:type="dxa"/>
              <w:left w:w="12" w:type="dxa"/>
              <w:bottom w:w="0" w:type="dxa"/>
              <w:right w:w="12" w:type="dxa"/>
            </w:tcMar>
            <w:vAlign w:val="center"/>
          </w:tcPr>
          <w:p w14:paraId="4BC1C559" w14:textId="77777777" w:rsidR="00085A97" w:rsidRDefault="00085A97" w:rsidP="00F46B5A">
            <w:pPr>
              <w:spacing w:line="360" w:lineRule="auto"/>
              <w:jc w:val="center"/>
              <w:rPr>
                <w:ins w:id="2980" w:author="瑋婷 徐" w:date="2025-01-04T22:57:00Z" w16du:dateUtc="2025-01-04T14:57:00Z"/>
                <w:rFonts w:ascii="Times New Roman" w:eastAsia="標楷體" w:hAnsi="Times New Roman" w:cs="Times New Roman"/>
              </w:rPr>
            </w:pPr>
            <w:ins w:id="2981" w:author="瑋婷 徐" w:date="2025-01-04T22:57:00Z" w16du:dateUtc="2025-01-04T14:57:00Z">
              <w:r w:rsidRPr="00F46B5A">
                <w:rPr>
                  <w:rFonts w:ascii="Times New Roman" w:eastAsia="標楷體" w:hAnsi="Times New Roman" w:cs="Times New Roman" w:hint="eastAsia"/>
                </w:rPr>
                <w:t>南投</w:t>
              </w:r>
            </w:ins>
          </w:p>
        </w:tc>
        <w:tc>
          <w:tcPr>
            <w:tcW w:w="648" w:type="pct"/>
            <w:vAlign w:val="center"/>
          </w:tcPr>
          <w:p w14:paraId="63BCC105" w14:textId="77777777" w:rsidR="00085A97" w:rsidRDefault="00085A97" w:rsidP="00F46B5A">
            <w:pPr>
              <w:spacing w:line="360" w:lineRule="auto"/>
              <w:jc w:val="center"/>
              <w:rPr>
                <w:ins w:id="2982" w:author="瑋婷 徐" w:date="2025-01-04T22:57:00Z" w16du:dateUtc="2025-01-04T14:57:00Z"/>
                <w:rFonts w:ascii="Times New Roman" w:eastAsia="標楷體" w:hAnsi="Times New Roman" w:cs="Times New Roman"/>
                <w:color w:val="000000"/>
              </w:rPr>
            </w:pPr>
            <w:ins w:id="2983" w:author="瑋婷 徐" w:date="2025-01-04T22:57:00Z" w16du:dateUtc="2025-01-04T14:57:00Z">
              <w:r w:rsidRPr="00F46B5A">
                <w:rPr>
                  <w:rFonts w:ascii="Times New Roman" w:eastAsia="標楷體" w:hAnsi="Times New Roman" w:cs="Times New Roman"/>
                  <w:color w:val="000000"/>
                </w:rPr>
                <w:t>4</w:t>
              </w:r>
            </w:ins>
          </w:p>
        </w:tc>
        <w:tc>
          <w:tcPr>
            <w:tcW w:w="1236" w:type="pct"/>
            <w:vAlign w:val="center"/>
          </w:tcPr>
          <w:p w14:paraId="5B45C6EA" w14:textId="77777777" w:rsidR="00085A97" w:rsidRDefault="00085A97" w:rsidP="00F46B5A">
            <w:pPr>
              <w:spacing w:line="360" w:lineRule="auto"/>
              <w:jc w:val="center"/>
              <w:rPr>
                <w:ins w:id="2984" w:author="瑋婷 徐" w:date="2025-01-04T22:57:00Z" w16du:dateUtc="2025-01-04T14:57:00Z"/>
                <w:rFonts w:ascii="Times New Roman" w:eastAsia="標楷體" w:hAnsi="Times New Roman" w:cs="Times New Roman"/>
                <w:color w:val="000000"/>
              </w:rPr>
            </w:pPr>
          </w:p>
        </w:tc>
        <w:tc>
          <w:tcPr>
            <w:tcW w:w="1235" w:type="pct"/>
            <w:gridSpan w:val="2"/>
            <w:vAlign w:val="center"/>
          </w:tcPr>
          <w:p w14:paraId="1EECE0A4" w14:textId="77777777" w:rsidR="00085A97" w:rsidRDefault="00085A97" w:rsidP="00F46B5A">
            <w:pPr>
              <w:spacing w:line="360" w:lineRule="auto"/>
              <w:jc w:val="center"/>
              <w:rPr>
                <w:ins w:id="2985" w:author="瑋婷 徐" w:date="2025-01-04T22:57:00Z" w16du:dateUtc="2025-01-04T14:57:00Z"/>
                <w:rFonts w:ascii="Times New Roman" w:eastAsia="標楷體" w:hAnsi="Times New Roman" w:cs="Times New Roman"/>
                <w:color w:val="000000"/>
              </w:rPr>
            </w:pPr>
          </w:p>
        </w:tc>
        <w:tc>
          <w:tcPr>
            <w:tcW w:w="941" w:type="pct"/>
            <w:vAlign w:val="center"/>
          </w:tcPr>
          <w:p w14:paraId="0072C10F" w14:textId="77777777" w:rsidR="00085A97" w:rsidRDefault="00085A97" w:rsidP="00F46B5A">
            <w:pPr>
              <w:spacing w:line="360" w:lineRule="auto"/>
              <w:jc w:val="center"/>
              <w:rPr>
                <w:ins w:id="2986" w:author="瑋婷 徐" w:date="2025-01-04T22:57:00Z" w16du:dateUtc="2025-01-04T14:57:00Z"/>
                <w:rFonts w:ascii="Times New Roman" w:eastAsia="標楷體" w:hAnsi="Times New Roman" w:cs="Times New Roman"/>
                <w:color w:val="000000"/>
              </w:rPr>
            </w:pPr>
            <w:ins w:id="2987" w:author="瑋婷 徐" w:date="2025-01-04T22:57:00Z" w16du:dateUtc="2025-01-04T14:57:00Z">
              <w:r w:rsidRPr="00F46B5A">
                <w:rPr>
                  <w:rFonts w:ascii="Times New Roman" w:eastAsia="標楷體" w:hAnsi="Times New Roman" w:cs="Times New Roman"/>
                  <w:color w:val="000000"/>
                </w:rPr>
                <w:t>4</w:t>
              </w:r>
            </w:ins>
          </w:p>
        </w:tc>
      </w:tr>
      <w:tr w:rsidR="00085A97" w14:paraId="3E454F54" w14:textId="77777777" w:rsidTr="00085A97">
        <w:tblPrEx>
          <w:tblCellMar>
            <w:top w:w="72" w:type="dxa"/>
            <w:left w:w="144" w:type="dxa"/>
            <w:bottom w:w="72" w:type="dxa"/>
            <w:right w:w="144" w:type="dxa"/>
          </w:tblCellMar>
        </w:tblPrEx>
        <w:trPr>
          <w:trHeight w:val="584"/>
          <w:ins w:id="2988" w:author="瑋婷 徐" w:date="2025-01-04T22:57:00Z" w16du:dateUtc="2025-01-04T14:57:00Z"/>
        </w:trPr>
        <w:tc>
          <w:tcPr>
            <w:tcW w:w="940" w:type="pct"/>
            <w:tcMar>
              <w:top w:w="12" w:type="dxa"/>
              <w:left w:w="12" w:type="dxa"/>
              <w:bottom w:w="0" w:type="dxa"/>
              <w:right w:w="12" w:type="dxa"/>
            </w:tcMar>
            <w:vAlign w:val="center"/>
          </w:tcPr>
          <w:p w14:paraId="381294EE" w14:textId="77777777" w:rsidR="00085A97" w:rsidRDefault="00085A97" w:rsidP="00F46B5A">
            <w:pPr>
              <w:spacing w:line="360" w:lineRule="auto"/>
              <w:jc w:val="center"/>
              <w:rPr>
                <w:ins w:id="2989" w:author="瑋婷 徐" w:date="2025-01-04T22:57:00Z" w16du:dateUtc="2025-01-04T14:57:00Z"/>
                <w:rFonts w:ascii="Times New Roman" w:eastAsia="標楷體" w:hAnsi="Times New Roman" w:cs="Times New Roman"/>
              </w:rPr>
            </w:pPr>
            <w:ins w:id="2990" w:author="瑋婷 徐" w:date="2025-01-04T22:57:00Z" w16du:dateUtc="2025-01-04T14:57:00Z">
              <w:r w:rsidRPr="00F46B5A">
                <w:rPr>
                  <w:rFonts w:ascii="Times New Roman" w:eastAsia="標楷體" w:hAnsi="Times New Roman" w:cs="Times New Roman" w:hint="eastAsia"/>
                </w:rPr>
                <w:t>屏東</w:t>
              </w:r>
            </w:ins>
          </w:p>
        </w:tc>
        <w:tc>
          <w:tcPr>
            <w:tcW w:w="648" w:type="pct"/>
            <w:vAlign w:val="center"/>
          </w:tcPr>
          <w:p w14:paraId="3BE830B3" w14:textId="77777777" w:rsidR="00085A97" w:rsidRDefault="00085A97" w:rsidP="00F46B5A">
            <w:pPr>
              <w:spacing w:line="360" w:lineRule="auto"/>
              <w:jc w:val="center"/>
              <w:rPr>
                <w:ins w:id="2991" w:author="瑋婷 徐" w:date="2025-01-04T22:57:00Z" w16du:dateUtc="2025-01-04T14:57:00Z"/>
                <w:rFonts w:ascii="Times New Roman" w:eastAsia="標楷體" w:hAnsi="Times New Roman" w:cs="Times New Roman"/>
                <w:color w:val="000000"/>
              </w:rPr>
            </w:pPr>
            <w:ins w:id="2992" w:author="瑋婷 徐" w:date="2025-01-04T22:57:00Z" w16du:dateUtc="2025-01-04T14:57:00Z">
              <w:r w:rsidRPr="00F46B5A">
                <w:rPr>
                  <w:rFonts w:ascii="Times New Roman" w:eastAsia="標楷體" w:hAnsi="Times New Roman" w:cs="Times New Roman"/>
                  <w:color w:val="000000"/>
                </w:rPr>
                <w:t>4</w:t>
              </w:r>
            </w:ins>
          </w:p>
        </w:tc>
        <w:tc>
          <w:tcPr>
            <w:tcW w:w="1236" w:type="pct"/>
            <w:vAlign w:val="center"/>
          </w:tcPr>
          <w:p w14:paraId="55A10C62" w14:textId="77777777" w:rsidR="00085A97" w:rsidRDefault="00085A97" w:rsidP="00F46B5A">
            <w:pPr>
              <w:spacing w:line="360" w:lineRule="auto"/>
              <w:jc w:val="center"/>
              <w:rPr>
                <w:ins w:id="2993" w:author="瑋婷 徐" w:date="2025-01-04T22:57:00Z" w16du:dateUtc="2025-01-04T14:57:00Z"/>
                <w:rFonts w:ascii="Times New Roman" w:eastAsia="標楷體" w:hAnsi="Times New Roman" w:cs="Times New Roman"/>
                <w:color w:val="000000"/>
              </w:rPr>
            </w:pPr>
          </w:p>
        </w:tc>
        <w:tc>
          <w:tcPr>
            <w:tcW w:w="1235" w:type="pct"/>
            <w:gridSpan w:val="2"/>
            <w:vAlign w:val="center"/>
          </w:tcPr>
          <w:p w14:paraId="1E64DEC6" w14:textId="77777777" w:rsidR="00085A97" w:rsidRDefault="00085A97" w:rsidP="00F46B5A">
            <w:pPr>
              <w:spacing w:line="360" w:lineRule="auto"/>
              <w:jc w:val="center"/>
              <w:rPr>
                <w:ins w:id="2994" w:author="瑋婷 徐" w:date="2025-01-04T22:57:00Z" w16du:dateUtc="2025-01-04T14:57:00Z"/>
                <w:rFonts w:ascii="Times New Roman" w:eastAsia="標楷體" w:hAnsi="Times New Roman" w:cs="Times New Roman"/>
                <w:color w:val="000000"/>
              </w:rPr>
            </w:pPr>
          </w:p>
        </w:tc>
        <w:tc>
          <w:tcPr>
            <w:tcW w:w="941" w:type="pct"/>
            <w:vAlign w:val="center"/>
          </w:tcPr>
          <w:p w14:paraId="1EC31D3C" w14:textId="77777777" w:rsidR="00085A97" w:rsidRDefault="00085A97" w:rsidP="00F46B5A">
            <w:pPr>
              <w:spacing w:line="360" w:lineRule="auto"/>
              <w:jc w:val="center"/>
              <w:rPr>
                <w:ins w:id="2995" w:author="瑋婷 徐" w:date="2025-01-04T22:57:00Z" w16du:dateUtc="2025-01-04T14:57:00Z"/>
                <w:rFonts w:ascii="Times New Roman" w:eastAsia="標楷體" w:hAnsi="Times New Roman" w:cs="Times New Roman"/>
                <w:color w:val="000000"/>
              </w:rPr>
            </w:pPr>
            <w:ins w:id="2996" w:author="瑋婷 徐" w:date="2025-01-04T22:57:00Z" w16du:dateUtc="2025-01-04T14:57:00Z">
              <w:r w:rsidRPr="00F46B5A">
                <w:rPr>
                  <w:rFonts w:ascii="Times New Roman" w:eastAsia="標楷體" w:hAnsi="Times New Roman" w:cs="Times New Roman"/>
                  <w:color w:val="000000"/>
                </w:rPr>
                <w:t>4</w:t>
              </w:r>
            </w:ins>
          </w:p>
        </w:tc>
      </w:tr>
      <w:tr w:rsidR="00085A97" w14:paraId="2813847C" w14:textId="77777777" w:rsidTr="00085A97">
        <w:tblPrEx>
          <w:tblCellMar>
            <w:top w:w="72" w:type="dxa"/>
            <w:left w:w="144" w:type="dxa"/>
            <w:bottom w:w="72" w:type="dxa"/>
            <w:right w:w="144" w:type="dxa"/>
          </w:tblCellMar>
        </w:tblPrEx>
        <w:trPr>
          <w:trHeight w:val="584"/>
          <w:ins w:id="2997" w:author="瑋婷 徐" w:date="2025-01-04T22:57:00Z" w16du:dateUtc="2025-01-04T14:57:00Z"/>
        </w:trPr>
        <w:tc>
          <w:tcPr>
            <w:tcW w:w="940" w:type="pct"/>
            <w:tcMar>
              <w:top w:w="12" w:type="dxa"/>
              <w:left w:w="12" w:type="dxa"/>
              <w:bottom w:w="0" w:type="dxa"/>
              <w:right w:w="12" w:type="dxa"/>
            </w:tcMar>
            <w:vAlign w:val="center"/>
          </w:tcPr>
          <w:p w14:paraId="04011CC4" w14:textId="77777777" w:rsidR="00085A97" w:rsidRDefault="00085A97" w:rsidP="00F46B5A">
            <w:pPr>
              <w:spacing w:line="360" w:lineRule="auto"/>
              <w:jc w:val="center"/>
              <w:rPr>
                <w:ins w:id="2998" w:author="瑋婷 徐" w:date="2025-01-04T22:57:00Z" w16du:dateUtc="2025-01-04T14:57:00Z"/>
                <w:rFonts w:ascii="Times New Roman" w:eastAsia="標楷體" w:hAnsi="Times New Roman" w:cs="Times New Roman"/>
              </w:rPr>
            </w:pPr>
            <w:ins w:id="2999" w:author="瑋婷 徐" w:date="2025-01-04T22:57:00Z" w16du:dateUtc="2025-01-04T14:57:00Z">
              <w:r w:rsidRPr="00F46B5A">
                <w:rPr>
                  <w:rFonts w:ascii="Times New Roman" w:eastAsia="標楷體" w:hAnsi="Times New Roman" w:cs="Times New Roman" w:hint="eastAsia"/>
                </w:rPr>
                <w:t>臺東</w:t>
              </w:r>
            </w:ins>
          </w:p>
        </w:tc>
        <w:tc>
          <w:tcPr>
            <w:tcW w:w="648" w:type="pct"/>
            <w:vAlign w:val="center"/>
          </w:tcPr>
          <w:p w14:paraId="39B9371D" w14:textId="77777777" w:rsidR="00085A97" w:rsidRDefault="00085A97" w:rsidP="00F46B5A">
            <w:pPr>
              <w:spacing w:line="360" w:lineRule="auto"/>
              <w:jc w:val="center"/>
              <w:rPr>
                <w:ins w:id="3000" w:author="瑋婷 徐" w:date="2025-01-04T22:57:00Z" w16du:dateUtc="2025-01-04T14:57:00Z"/>
                <w:rFonts w:ascii="Times New Roman" w:eastAsia="標楷體" w:hAnsi="Times New Roman" w:cs="Times New Roman"/>
                <w:color w:val="000000"/>
              </w:rPr>
            </w:pPr>
            <w:ins w:id="3001" w:author="瑋婷 徐" w:date="2025-01-04T22:57:00Z" w16du:dateUtc="2025-01-04T14:57:00Z">
              <w:r w:rsidRPr="00F46B5A">
                <w:rPr>
                  <w:rFonts w:ascii="Times New Roman" w:eastAsia="標楷體" w:hAnsi="Times New Roman" w:cs="Times New Roman"/>
                  <w:color w:val="000000"/>
                </w:rPr>
                <w:t>4</w:t>
              </w:r>
            </w:ins>
          </w:p>
        </w:tc>
        <w:tc>
          <w:tcPr>
            <w:tcW w:w="1236" w:type="pct"/>
            <w:vAlign w:val="center"/>
          </w:tcPr>
          <w:p w14:paraId="118417F3" w14:textId="77777777" w:rsidR="00085A97" w:rsidRDefault="00085A97" w:rsidP="00F46B5A">
            <w:pPr>
              <w:spacing w:line="360" w:lineRule="auto"/>
              <w:jc w:val="center"/>
              <w:rPr>
                <w:ins w:id="3002" w:author="瑋婷 徐" w:date="2025-01-04T22:57:00Z" w16du:dateUtc="2025-01-04T14:57:00Z"/>
                <w:rFonts w:ascii="Times New Roman" w:eastAsia="標楷體" w:hAnsi="Times New Roman" w:cs="Times New Roman"/>
                <w:color w:val="000000"/>
              </w:rPr>
            </w:pPr>
          </w:p>
        </w:tc>
        <w:tc>
          <w:tcPr>
            <w:tcW w:w="1235" w:type="pct"/>
            <w:gridSpan w:val="2"/>
            <w:vAlign w:val="center"/>
          </w:tcPr>
          <w:p w14:paraId="13977289" w14:textId="77777777" w:rsidR="00085A97" w:rsidRDefault="00085A97" w:rsidP="00F46B5A">
            <w:pPr>
              <w:spacing w:line="360" w:lineRule="auto"/>
              <w:jc w:val="center"/>
              <w:rPr>
                <w:ins w:id="3003" w:author="瑋婷 徐" w:date="2025-01-04T22:57:00Z" w16du:dateUtc="2025-01-04T14:57:00Z"/>
                <w:rFonts w:ascii="Times New Roman" w:eastAsia="標楷體" w:hAnsi="Times New Roman" w:cs="Times New Roman"/>
                <w:color w:val="000000"/>
              </w:rPr>
            </w:pPr>
          </w:p>
        </w:tc>
        <w:tc>
          <w:tcPr>
            <w:tcW w:w="941" w:type="pct"/>
            <w:vAlign w:val="center"/>
          </w:tcPr>
          <w:p w14:paraId="3411C085" w14:textId="77777777" w:rsidR="00085A97" w:rsidRDefault="00085A97" w:rsidP="00F46B5A">
            <w:pPr>
              <w:spacing w:line="360" w:lineRule="auto"/>
              <w:jc w:val="center"/>
              <w:rPr>
                <w:ins w:id="3004" w:author="瑋婷 徐" w:date="2025-01-04T22:57:00Z" w16du:dateUtc="2025-01-04T14:57:00Z"/>
                <w:rFonts w:ascii="Times New Roman" w:eastAsia="標楷體" w:hAnsi="Times New Roman" w:cs="Times New Roman"/>
                <w:color w:val="000000"/>
              </w:rPr>
            </w:pPr>
            <w:ins w:id="3005" w:author="瑋婷 徐" w:date="2025-01-04T22:57:00Z" w16du:dateUtc="2025-01-04T14:57:00Z">
              <w:r w:rsidRPr="00F46B5A">
                <w:rPr>
                  <w:rFonts w:ascii="Times New Roman" w:eastAsia="標楷體" w:hAnsi="Times New Roman" w:cs="Times New Roman"/>
                  <w:color w:val="000000"/>
                </w:rPr>
                <w:t>4</w:t>
              </w:r>
            </w:ins>
          </w:p>
        </w:tc>
      </w:tr>
      <w:tr w:rsidR="00085A97" w14:paraId="70717679" w14:textId="77777777" w:rsidTr="00085A97">
        <w:tblPrEx>
          <w:tblCellMar>
            <w:top w:w="72" w:type="dxa"/>
            <w:left w:w="144" w:type="dxa"/>
            <w:bottom w:w="72" w:type="dxa"/>
            <w:right w:w="144" w:type="dxa"/>
          </w:tblCellMar>
        </w:tblPrEx>
        <w:trPr>
          <w:trHeight w:val="584"/>
          <w:ins w:id="3006" w:author="瑋婷 徐" w:date="2025-01-04T22:57:00Z" w16du:dateUtc="2025-01-04T14:57:00Z"/>
        </w:trPr>
        <w:tc>
          <w:tcPr>
            <w:tcW w:w="940" w:type="pct"/>
            <w:tcMar>
              <w:top w:w="12" w:type="dxa"/>
              <w:left w:w="12" w:type="dxa"/>
              <w:bottom w:w="0" w:type="dxa"/>
              <w:right w:w="12" w:type="dxa"/>
            </w:tcMar>
            <w:vAlign w:val="center"/>
          </w:tcPr>
          <w:p w14:paraId="0FCE5E8B" w14:textId="77777777" w:rsidR="00085A97" w:rsidRDefault="00085A97" w:rsidP="00F46B5A">
            <w:pPr>
              <w:spacing w:line="360" w:lineRule="auto"/>
              <w:jc w:val="center"/>
              <w:rPr>
                <w:ins w:id="3007" w:author="瑋婷 徐" w:date="2025-01-04T22:57:00Z" w16du:dateUtc="2025-01-04T14:57:00Z"/>
                <w:rFonts w:ascii="Times New Roman" w:eastAsia="標楷體" w:hAnsi="Times New Roman" w:cs="Times New Roman"/>
              </w:rPr>
            </w:pPr>
            <w:ins w:id="3008" w:author="瑋婷 徐" w:date="2025-01-04T22:57:00Z" w16du:dateUtc="2025-01-04T14:57:00Z">
              <w:r w:rsidRPr="00F46B5A">
                <w:rPr>
                  <w:rFonts w:ascii="Times New Roman" w:eastAsia="標楷體" w:hAnsi="Times New Roman" w:cs="Times New Roman" w:hint="eastAsia"/>
                </w:rPr>
                <w:t>宜蘭</w:t>
              </w:r>
            </w:ins>
          </w:p>
        </w:tc>
        <w:tc>
          <w:tcPr>
            <w:tcW w:w="648" w:type="pct"/>
            <w:vAlign w:val="center"/>
          </w:tcPr>
          <w:p w14:paraId="7B0DB7A2" w14:textId="77777777" w:rsidR="00085A97" w:rsidRDefault="00085A97" w:rsidP="00F46B5A">
            <w:pPr>
              <w:spacing w:line="360" w:lineRule="auto"/>
              <w:jc w:val="center"/>
              <w:rPr>
                <w:ins w:id="3009" w:author="瑋婷 徐" w:date="2025-01-04T22:57:00Z" w16du:dateUtc="2025-01-04T14:57:00Z"/>
                <w:rFonts w:ascii="Times New Roman" w:eastAsia="標楷體" w:hAnsi="Times New Roman" w:cs="Times New Roman"/>
                <w:color w:val="000000"/>
              </w:rPr>
            </w:pPr>
            <w:ins w:id="3010" w:author="瑋婷 徐" w:date="2025-01-04T22:57:00Z" w16du:dateUtc="2025-01-04T14:57:00Z">
              <w:r w:rsidRPr="00F46B5A">
                <w:rPr>
                  <w:rFonts w:ascii="Times New Roman" w:eastAsia="標楷體" w:hAnsi="Times New Roman" w:cs="Times New Roman"/>
                  <w:color w:val="000000"/>
                </w:rPr>
                <w:t>3</w:t>
              </w:r>
            </w:ins>
          </w:p>
        </w:tc>
        <w:tc>
          <w:tcPr>
            <w:tcW w:w="1236" w:type="pct"/>
            <w:vAlign w:val="center"/>
          </w:tcPr>
          <w:p w14:paraId="584ACA72" w14:textId="77777777" w:rsidR="00085A97" w:rsidRDefault="00085A97" w:rsidP="00F46B5A">
            <w:pPr>
              <w:spacing w:line="360" w:lineRule="auto"/>
              <w:jc w:val="center"/>
              <w:rPr>
                <w:ins w:id="3011" w:author="瑋婷 徐" w:date="2025-01-04T22:57:00Z" w16du:dateUtc="2025-01-04T14:57:00Z"/>
                <w:rFonts w:ascii="Times New Roman" w:eastAsia="標楷體" w:hAnsi="Times New Roman" w:cs="Times New Roman"/>
                <w:color w:val="000000"/>
              </w:rPr>
            </w:pPr>
          </w:p>
        </w:tc>
        <w:tc>
          <w:tcPr>
            <w:tcW w:w="1235" w:type="pct"/>
            <w:gridSpan w:val="2"/>
            <w:vAlign w:val="center"/>
          </w:tcPr>
          <w:p w14:paraId="48455659" w14:textId="77777777" w:rsidR="00085A97" w:rsidRDefault="00085A97" w:rsidP="00F46B5A">
            <w:pPr>
              <w:spacing w:line="360" w:lineRule="auto"/>
              <w:jc w:val="center"/>
              <w:rPr>
                <w:ins w:id="3012" w:author="瑋婷 徐" w:date="2025-01-04T22:57:00Z" w16du:dateUtc="2025-01-04T14:57:00Z"/>
                <w:rFonts w:ascii="Times New Roman" w:eastAsia="標楷體" w:hAnsi="Times New Roman" w:cs="Times New Roman"/>
                <w:color w:val="000000"/>
              </w:rPr>
            </w:pPr>
            <w:ins w:id="3013" w:author="瑋婷 徐" w:date="2025-01-04T22:57:00Z" w16du:dateUtc="2025-01-04T14:57:00Z">
              <w:r w:rsidRPr="00F46B5A">
                <w:rPr>
                  <w:rFonts w:ascii="Times New Roman" w:eastAsia="標楷體" w:hAnsi="Times New Roman" w:cs="Times New Roman"/>
                  <w:color w:val="000000"/>
                </w:rPr>
                <w:t>2</w:t>
              </w:r>
            </w:ins>
          </w:p>
        </w:tc>
        <w:tc>
          <w:tcPr>
            <w:tcW w:w="941" w:type="pct"/>
            <w:vAlign w:val="center"/>
          </w:tcPr>
          <w:p w14:paraId="270E737E" w14:textId="77777777" w:rsidR="00085A97" w:rsidRDefault="00085A97" w:rsidP="00F46B5A">
            <w:pPr>
              <w:spacing w:line="360" w:lineRule="auto"/>
              <w:jc w:val="center"/>
              <w:rPr>
                <w:ins w:id="3014" w:author="瑋婷 徐" w:date="2025-01-04T22:57:00Z" w16du:dateUtc="2025-01-04T14:57:00Z"/>
                <w:rFonts w:ascii="Times New Roman" w:eastAsia="標楷體" w:hAnsi="Times New Roman" w:cs="Times New Roman"/>
                <w:color w:val="000000"/>
              </w:rPr>
            </w:pPr>
            <w:ins w:id="3015" w:author="瑋婷 徐" w:date="2025-01-04T22:57:00Z" w16du:dateUtc="2025-01-04T14:57:00Z">
              <w:r w:rsidRPr="00F46B5A">
                <w:rPr>
                  <w:rFonts w:ascii="Times New Roman" w:eastAsia="標楷體" w:hAnsi="Times New Roman" w:cs="Times New Roman"/>
                  <w:color w:val="000000"/>
                </w:rPr>
                <w:t>5</w:t>
              </w:r>
            </w:ins>
          </w:p>
        </w:tc>
      </w:tr>
      <w:tr w:rsidR="00085A97" w14:paraId="7577C08D" w14:textId="77777777" w:rsidTr="00085A97">
        <w:tblPrEx>
          <w:tblCellMar>
            <w:top w:w="72" w:type="dxa"/>
            <w:left w:w="144" w:type="dxa"/>
            <w:bottom w:w="72" w:type="dxa"/>
            <w:right w:w="144" w:type="dxa"/>
          </w:tblCellMar>
        </w:tblPrEx>
        <w:trPr>
          <w:trHeight w:val="584"/>
          <w:ins w:id="3016" w:author="瑋婷 徐" w:date="2025-01-04T22:57:00Z" w16du:dateUtc="2025-01-04T14:57:00Z"/>
        </w:trPr>
        <w:tc>
          <w:tcPr>
            <w:tcW w:w="940" w:type="pct"/>
            <w:tcMar>
              <w:top w:w="12" w:type="dxa"/>
              <w:left w:w="12" w:type="dxa"/>
              <w:bottom w:w="0" w:type="dxa"/>
              <w:right w:w="12" w:type="dxa"/>
            </w:tcMar>
            <w:vAlign w:val="center"/>
          </w:tcPr>
          <w:p w14:paraId="4BDAE7A8" w14:textId="77777777" w:rsidR="00085A97" w:rsidRDefault="00085A97" w:rsidP="00F46B5A">
            <w:pPr>
              <w:spacing w:line="360" w:lineRule="auto"/>
              <w:jc w:val="center"/>
              <w:rPr>
                <w:ins w:id="3017" w:author="瑋婷 徐" w:date="2025-01-04T22:57:00Z" w16du:dateUtc="2025-01-04T14:57:00Z"/>
                <w:rFonts w:ascii="Times New Roman" w:eastAsia="標楷體" w:hAnsi="Times New Roman" w:cs="Times New Roman"/>
              </w:rPr>
            </w:pPr>
            <w:ins w:id="3018" w:author="瑋婷 徐" w:date="2025-01-04T22:57:00Z" w16du:dateUtc="2025-01-04T14:57:00Z">
              <w:r w:rsidRPr="00F46B5A">
                <w:rPr>
                  <w:rFonts w:ascii="Times New Roman" w:eastAsia="標楷體" w:hAnsi="Times New Roman" w:cs="Times New Roman" w:hint="eastAsia"/>
                </w:rPr>
                <w:t>花蓮</w:t>
              </w:r>
            </w:ins>
          </w:p>
        </w:tc>
        <w:tc>
          <w:tcPr>
            <w:tcW w:w="648" w:type="pct"/>
            <w:vAlign w:val="center"/>
          </w:tcPr>
          <w:p w14:paraId="27F600DC" w14:textId="77777777" w:rsidR="00085A97" w:rsidRDefault="00085A97" w:rsidP="00F46B5A">
            <w:pPr>
              <w:spacing w:line="360" w:lineRule="auto"/>
              <w:jc w:val="center"/>
              <w:rPr>
                <w:ins w:id="3019" w:author="瑋婷 徐" w:date="2025-01-04T22:57:00Z" w16du:dateUtc="2025-01-04T14:57:00Z"/>
                <w:rFonts w:ascii="Times New Roman" w:eastAsia="標楷體" w:hAnsi="Times New Roman" w:cs="Times New Roman"/>
                <w:color w:val="000000"/>
              </w:rPr>
            </w:pPr>
            <w:ins w:id="3020" w:author="瑋婷 徐" w:date="2025-01-04T22:57:00Z" w16du:dateUtc="2025-01-04T14:57:00Z">
              <w:r w:rsidRPr="00F46B5A">
                <w:rPr>
                  <w:rFonts w:ascii="Times New Roman" w:eastAsia="標楷體" w:hAnsi="Times New Roman" w:cs="Times New Roman"/>
                  <w:color w:val="000000"/>
                </w:rPr>
                <w:t>3</w:t>
              </w:r>
            </w:ins>
          </w:p>
        </w:tc>
        <w:tc>
          <w:tcPr>
            <w:tcW w:w="1236" w:type="pct"/>
            <w:vAlign w:val="center"/>
          </w:tcPr>
          <w:p w14:paraId="238BAFD2" w14:textId="77777777" w:rsidR="00085A97" w:rsidRDefault="00085A97" w:rsidP="00F46B5A">
            <w:pPr>
              <w:spacing w:line="360" w:lineRule="auto"/>
              <w:jc w:val="center"/>
              <w:rPr>
                <w:ins w:id="3021" w:author="瑋婷 徐" w:date="2025-01-04T22:57:00Z" w16du:dateUtc="2025-01-04T14:57:00Z"/>
                <w:rFonts w:ascii="Times New Roman" w:eastAsia="標楷體" w:hAnsi="Times New Roman" w:cs="Times New Roman"/>
                <w:color w:val="000000"/>
              </w:rPr>
            </w:pPr>
          </w:p>
        </w:tc>
        <w:tc>
          <w:tcPr>
            <w:tcW w:w="1235" w:type="pct"/>
            <w:gridSpan w:val="2"/>
            <w:vAlign w:val="center"/>
          </w:tcPr>
          <w:p w14:paraId="40E4D219" w14:textId="77777777" w:rsidR="00085A97" w:rsidRDefault="00085A97" w:rsidP="00F46B5A">
            <w:pPr>
              <w:spacing w:line="360" w:lineRule="auto"/>
              <w:jc w:val="center"/>
              <w:rPr>
                <w:ins w:id="3022" w:author="瑋婷 徐" w:date="2025-01-04T22:57:00Z" w16du:dateUtc="2025-01-04T14:57:00Z"/>
                <w:rFonts w:ascii="Times New Roman" w:eastAsia="標楷體" w:hAnsi="Times New Roman" w:cs="Times New Roman"/>
                <w:color w:val="000000"/>
              </w:rPr>
            </w:pPr>
          </w:p>
        </w:tc>
        <w:tc>
          <w:tcPr>
            <w:tcW w:w="941" w:type="pct"/>
            <w:vAlign w:val="center"/>
          </w:tcPr>
          <w:p w14:paraId="255CD583" w14:textId="77777777" w:rsidR="00085A97" w:rsidRDefault="00085A97" w:rsidP="00F46B5A">
            <w:pPr>
              <w:spacing w:line="360" w:lineRule="auto"/>
              <w:jc w:val="center"/>
              <w:rPr>
                <w:ins w:id="3023" w:author="瑋婷 徐" w:date="2025-01-04T22:57:00Z" w16du:dateUtc="2025-01-04T14:57:00Z"/>
                <w:rFonts w:ascii="Times New Roman" w:eastAsia="標楷體" w:hAnsi="Times New Roman" w:cs="Times New Roman"/>
                <w:color w:val="000000"/>
              </w:rPr>
            </w:pPr>
            <w:ins w:id="3024" w:author="瑋婷 徐" w:date="2025-01-04T22:57:00Z" w16du:dateUtc="2025-01-04T14:57:00Z">
              <w:r w:rsidRPr="00F46B5A">
                <w:rPr>
                  <w:rFonts w:ascii="Times New Roman" w:eastAsia="標楷體" w:hAnsi="Times New Roman" w:cs="Times New Roman"/>
                  <w:color w:val="000000"/>
                </w:rPr>
                <w:t>3</w:t>
              </w:r>
            </w:ins>
          </w:p>
        </w:tc>
      </w:tr>
      <w:tr w:rsidR="00085A97" w14:paraId="446E380D" w14:textId="77777777" w:rsidTr="00085A97">
        <w:tblPrEx>
          <w:tblCellMar>
            <w:top w:w="72" w:type="dxa"/>
            <w:left w:w="144" w:type="dxa"/>
            <w:bottom w:w="72" w:type="dxa"/>
            <w:right w:w="144" w:type="dxa"/>
          </w:tblCellMar>
        </w:tblPrEx>
        <w:trPr>
          <w:trHeight w:val="584"/>
          <w:ins w:id="3025" w:author="瑋婷 徐" w:date="2025-01-04T22:57:00Z" w16du:dateUtc="2025-01-04T14:57:00Z"/>
        </w:trPr>
        <w:tc>
          <w:tcPr>
            <w:tcW w:w="940" w:type="pct"/>
            <w:tcBorders>
              <w:bottom w:val="single" w:sz="8" w:space="0" w:color="000000"/>
            </w:tcBorders>
            <w:tcMar>
              <w:top w:w="12" w:type="dxa"/>
              <w:left w:w="12" w:type="dxa"/>
              <w:bottom w:w="0" w:type="dxa"/>
              <w:right w:w="12" w:type="dxa"/>
            </w:tcMar>
            <w:vAlign w:val="center"/>
          </w:tcPr>
          <w:p w14:paraId="0E22E9BF" w14:textId="77777777" w:rsidR="00085A97" w:rsidRDefault="00085A97" w:rsidP="00F46B5A">
            <w:pPr>
              <w:spacing w:line="360" w:lineRule="auto"/>
              <w:jc w:val="center"/>
              <w:rPr>
                <w:ins w:id="3026" w:author="瑋婷 徐" w:date="2025-01-04T22:57:00Z" w16du:dateUtc="2025-01-04T14:57:00Z"/>
                <w:rFonts w:ascii="Times New Roman" w:eastAsia="標楷體" w:hAnsi="Times New Roman" w:cs="Times New Roman"/>
              </w:rPr>
            </w:pPr>
            <w:ins w:id="3027" w:author="瑋婷 徐" w:date="2025-01-04T22:57:00Z" w16du:dateUtc="2025-01-04T14:57:00Z">
              <w:r w:rsidRPr="00F46B5A">
                <w:rPr>
                  <w:rFonts w:ascii="Times New Roman" w:eastAsia="標楷體" w:hAnsi="Times New Roman" w:cs="Times New Roman" w:hint="eastAsia"/>
                </w:rPr>
                <w:t>嘉義</w:t>
              </w:r>
            </w:ins>
          </w:p>
        </w:tc>
        <w:tc>
          <w:tcPr>
            <w:tcW w:w="648" w:type="pct"/>
            <w:tcBorders>
              <w:bottom w:val="single" w:sz="8" w:space="0" w:color="000000"/>
            </w:tcBorders>
            <w:vAlign w:val="center"/>
          </w:tcPr>
          <w:p w14:paraId="6C6DF610" w14:textId="77777777" w:rsidR="00085A97" w:rsidRDefault="00085A97" w:rsidP="00F46B5A">
            <w:pPr>
              <w:spacing w:line="360" w:lineRule="auto"/>
              <w:jc w:val="center"/>
              <w:rPr>
                <w:ins w:id="3028" w:author="瑋婷 徐" w:date="2025-01-04T22:57:00Z" w16du:dateUtc="2025-01-04T14:57:00Z"/>
                <w:rFonts w:ascii="Times New Roman" w:eastAsia="標楷體" w:hAnsi="Times New Roman" w:cs="Times New Roman"/>
                <w:color w:val="000000"/>
              </w:rPr>
            </w:pPr>
            <w:ins w:id="3029" w:author="瑋婷 徐" w:date="2025-01-04T22:57:00Z" w16du:dateUtc="2025-01-04T14:57:00Z">
              <w:r w:rsidRPr="00F46B5A">
                <w:rPr>
                  <w:rFonts w:ascii="Times New Roman" w:eastAsia="標楷體" w:hAnsi="Times New Roman" w:cs="Times New Roman"/>
                  <w:color w:val="000000"/>
                </w:rPr>
                <w:t>1</w:t>
              </w:r>
            </w:ins>
          </w:p>
        </w:tc>
        <w:tc>
          <w:tcPr>
            <w:tcW w:w="1236" w:type="pct"/>
            <w:tcBorders>
              <w:bottom w:val="single" w:sz="8" w:space="0" w:color="000000"/>
            </w:tcBorders>
            <w:vAlign w:val="center"/>
          </w:tcPr>
          <w:p w14:paraId="5185AE0F" w14:textId="77777777" w:rsidR="00085A97" w:rsidRDefault="00085A97" w:rsidP="00F46B5A">
            <w:pPr>
              <w:spacing w:line="360" w:lineRule="auto"/>
              <w:jc w:val="center"/>
              <w:rPr>
                <w:ins w:id="3030" w:author="瑋婷 徐" w:date="2025-01-04T22:57:00Z" w16du:dateUtc="2025-01-04T14:57:00Z"/>
                <w:rFonts w:ascii="Times New Roman" w:eastAsia="標楷體" w:hAnsi="Times New Roman" w:cs="Times New Roman"/>
                <w:color w:val="000000"/>
              </w:rPr>
            </w:pPr>
          </w:p>
        </w:tc>
        <w:tc>
          <w:tcPr>
            <w:tcW w:w="1235" w:type="pct"/>
            <w:gridSpan w:val="2"/>
            <w:tcBorders>
              <w:bottom w:val="single" w:sz="8" w:space="0" w:color="000000"/>
            </w:tcBorders>
            <w:vAlign w:val="center"/>
          </w:tcPr>
          <w:p w14:paraId="1073652C" w14:textId="77777777" w:rsidR="00085A97" w:rsidRDefault="00085A97" w:rsidP="00F46B5A">
            <w:pPr>
              <w:spacing w:line="360" w:lineRule="auto"/>
              <w:jc w:val="center"/>
              <w:rPr>
                <w:ins w:id="3031" w:author="瑋婷 徐" w:date="2025-01-04T22:57:00Z" w16du:dateUtc="2025-01-04T14:57:00Z"/>
                <w:rFonts w:ascii="Times New Roman" w:eastAsia="標楷體" w:hAnsi="Times New Roman" w:cs="Times New Roman"/>
                <w:color w:val="000000"/>
              </w:rPr>
            </w:pPr>
            <w:ins w:id="3032" w:author="瑋婷 徐" w:date="2025-01-04T22:57:00Z" w16du:dateUtc="2025-01-04T14:57:00Z">
              <w:r w:rsidRPr="00F46B5A">
                <w:rPr>
                  <w:rFonts w:ascii="Times New Roman" w:eastAsia="標楷體" w:hAnsi="Times New Roman" w:cs="Times New Roman"/>
                  <w:color w:val="000000"/>
                </w:rPr>
                <w:t>3</w:t>
              </w:r>
            </w:ins>
          </w:p>
        </w:tc>
        <w:tc>
          <w:tcPr>
            <w:tcW w:w="941" w:type="pct"/>
            <w:tcBorders>
              <w:bottom w:val="single" w:sz="8" w:space="0" w:color="000000"/>
            </w:tcBorders>
            <w:vAlign w:val="center"/>
          </w:tcPr>
          <w:p w14:paraId="35FCF5CB" w14:textId="77777777" w:rsidR="00085A97" w:rsidRDefault="00085A97" w:rsidP="00F46B5A">
            <w:pPr>
              <w:spacing w:line="360" w:lineRule="auto"/>
              <w:jc w:val="center"/>
              <w:rPr>
                <w:ins w:id="3033" w:author="瑋婷 徐" w:date="2025-01-04T22:57:00Z" w16du:dateUtc="2025-01-04T14:57:00Z"/>
                <w:rFonts w:ascii="Times New Roman" w:eastAsia="標楷體" w:hAnsi="Times New Roman" w:cs="Times New Roman"/>
                <w:color w:val="000000"/>
              </w:rPr>
            </w:pPr>
            <w:ins w:id="3034" w:author="瑋婷 徐" w:date="2025-01-04T22:57:00Z" w16du:dateUtc="2025-01-04T14:57:00Z">
              <w:r w:rsidRPr="00F46B5A">
                <w:rPr>
                  <w:rFonts w:ascii="Times New Roman" w:eastAsia="標楷體" w:hAnsi="Times New Roman" w:cs="Times New Roman"/>
                  <w:color w:val="000000"/>
                </w:rPr>
                <w:t>4</w:t>
              </w:r>
            </w:ins>
          </w:p>
        </w:tc>
      </w:tr>
      <w:tr w:rsidR="00085A97" w14:paraId="63DF6B13" w14:textId="77777777" w:rsidTr="00085A97">
        <w:tblPrEx>
          <w:tblCellMar>
            <w:top w:w="72" w:type="dxa"/>
            <w:left w:w="144" w:type="dxa"/>
            <w:bottom w:w="72" w:type="dxa"/>
            <w:right w:w="144" w:type="dxa"/>
          </w:tblCellMar>
        </w:tblPrEx>
        <w:trPr>
          <w:trHeight w:val="584"/>
          <w:ins w:id="3035" w:author="瑋婷 徐" w:date="2025-01-04T22:57:00Z" w16du:dateUtc="2025-01-04T14:57:00Z"/>
        </w:trPr>
        <w:tc>
          <w:tcPr>
            <w:tcW w:w="940" w:type="pct"/>
            <w:tcBorders>
              <w:top w:val="single" w:sz="8" w:space="0" w:color="000000"/>
              <w:bottom w:val="single" w:sz="8" w:space="0" w:color="000000"/>
            </w:tcBorders>
            <w:tcMar>
              <w:top w:w="12" w:type="dxa"/>
              <w:left w:w="12" w:type="dxa"/>
              <w:bottom w:w="0" w:type="dxa"/>
              <w:right w:w="12" w:type="dxa"/>
            </w:tcMar>
            <w:vAlign w:val="center"/>
          </w:tcPr>
          <w:p w14:paraId="53691341" w14:textId="77777777" w:rsidR="00085A97" w:rsidRDefault="00085A97" w:rsidP="00F46B5A">
            <w:pPr>
              <w:spacing w:line="360" w:lineRule="auto"/>
              <w:jc w:val="center"/>
              <w:rPr>
                <w:ins w:id="3036" w:author="瑋婷 徐" w:date="2025-01-04T22:57:00Z" w16du:dateUtc="2025-01-04T14:57:00Z"/>
                <w:rFonts w:ascii="Times New Roman" w:eastAsia="標楷體" w:hAnsi="Times New Roman" w:cs="Times New Roman"/>
              </w:rPr>
            </w:pPr>
            <w:ins w:id="3037" w:author="瑋婷 徐" w:date="2025-01-04T22:57:00Z" w16du:dateUtc="2025-01-04T14:57:00Z">
              <w:r w:rsidRPr="00F46B5A">
                <w:rPr>
                  <w:rFonts w:ascii="Times New Roman" w:eastAsia="標楷體" w:hAnsi="Times New Roman" w:cs="Times New Roman" w:hint="eastAsia"/>
                </w:rPr>
                <w:t>總計</w:t>
              </w:r>
            </w:ins>
          </w:p>
        </w:tc>
        <w:tc>
          <w:tcPr>
            <w:tcW w:w="648" w:type="pct"/>
            <w:tcBorders>
              <w:top w:val="single" w:sz="8" w:space="0" w:color="000000"/>
              <w:bottom w:val="single" w:sz="8" w:space="0" w:color="000000"/>
            </w:tcBorders>
            <w:vAlign w:val="center"/>
          </w:tcPr>
          <w:p w14:paraId="011477DD" w14:textId="77777777" w:rsidR="00085A97" w:rsidRDefault="00085A97" w:rsidP="00F46B5A">
            <w:pPr>
              <w:spacing w:line="360" w:lineRule="auto"/>
              <w:jc w:val="center"/>
              <w:rPr>
                <w:ins w:id="3038" w:author="瑋婷 徐" w:date="2025-01-04T22:57:00Z" w16du:dateUtc="2025-01-04T14:57:00Z"/>
                <w:rFonts w:ascii="Times New Roman" w:eastAsia="標楷體" w:hAnsi="Times New Roman" w:cs="Times New Roman"/>
                <w:color w:val="000000"/>
              </w:rPr>
            </w:pPr>
            <w:ins w:id="3039" w:author="瑋婷 徐" w:date="2025-01-04T22:57:00Z" w16du:dateUtc="2025-01-04T14:57:00Z">
              <w:r w:rsidRPr="00F46B5A">
                <w:rPr>
                  <w:rFonts w:ascii="Times New Roman" w:eastAsia="標楷體" w:hAnsi="Times New Roman" w:cs="Times New Roman"/>
                  <w:color w:val="000000"/>
                </w:rPr>
                <w:t>33</w:t>
              </w:r>
            </w:ins>
          </w:p>
        </w:tc>
        <w:tc>
          <w:tcPr>
            <w:tcW w:w="1236" w:type="pct"/>
            <w:tcBorders>
              <w:top w:val="single" w:sz="8" w:space="0" w:color="000000"/>
              <w:bottom w:val="single" w:sz="8" w:space="0" w:color="000000"/>
            </w:tcBorders>
            <w:vAlign w:val="center"/>
          </w:tcPr>
          <w:p w14:paraId="09470532" w14:textId="77777777" w:rsidR="00085A97" w:rsidRDefault="00085A97" w:rsidP="00F46B5A">
            <w:pPr>
              <w:spacing w:line="360" w:lineRule="auto"/>
              <w:jc w:val="center"/>
              <w:rPr>
                <w:ins w:id="3040" w:author="瑋婷 徐" w:date="2025-01-04T22:57:00Z" w16du:dateUtc="2025-01-04T14:57:00Z"/>
                <w:rFonts w:ascii="Times New Roman" w:eastAsia="標楷體" w:hAnsi="Times New Roman" w:cs="Times New Roman"/>
                <w:color w:val="000000"/>
              </w:rPr>
            </w:pPr>
            <w:ins w:id="3041" w:author="瑋婷 徐" w:date="2025-01-04T22:57:00Z" w16du:dateUtc="2025-01-04T14:57:00Z">
              <w:r>
                <w:rPr>
                  <w:rFonts w:ascii="Times New Roman" w:eastAsia="標楷體" w:hAnsi="Times New Roman" w:cs="Times New Roman" w:hint="eastAsia"/>
                  <w:color w:val="000000"/>
                </w:rPr>
                <w:t>0</w:t>
              </w:r>
            </w:ins>
          </w:p>
        </w:tc>
        <w:tc>
          <w:tcPr>
            <w:tcW w:w="1235" w:type="pct"/>
            <w:gridSpan w:val="2"/>
            <w:tcBorders>
              <w:top w:val="single" w:sz="8" w:space="0" w:color="000000"/>
              <w:bottom w:val="single" w:sz="8" w:space="0" w:color="000000"/>
            </w:tcBorders>
            <w:vAlign w:val="center"/>
          </w:tcPr>
          <w:p w14:paraId="049F1394" w14:textId="77777777" w:rsidR="00085A97" w:rsidRDefault="00085A97" w:rsidP="00F46B5A">
            <w:pPr>
              <w:spacing w:line="360" w:lineRule="auto"/>
              <w:jc w:val="center"/>
              <w:rPr>
                <w:ins w:id="3042" w:author="瑋婷 徐" w:date="2025-01-04T22:57:00Z" w16du:dateUtc="2025-01-04T14:57:00Z"/>
                <w:rFonts w:ascii="Times New Roman" w:eastAsia="標楷體" w:hAnsi="Times New Roman" w:cs="Times New Roman"/>
                <w:color w:val="000000"/>
              </w:rPr>
            </w:pPr>
            <w:ins w:id="3043" w:author="瑋婷 徐" w:date="2025-01-04T22:57:00Z" w16du:dateUtc="2025-01-04T14:57:00Z">
              <w:r w:rsidRPr="00F46B5A">
                <w:rPr>
                  <w:rFonts w:ascii="Times New Roman" w:eastAsia="標楷體" w:hAnsi="Times New Roman" w:cs="Times New Roman"/>
                  <w:color w:val="000000"/>
                </w:rPr>
                <w:t>8</w:t>
              </w:r>
            </w:ins>
          </w:p>
        </w:tc>
        <w:tc>
          <w:tcPr>
            <w:tcW w:w="941" w:type="pct"/>
            <w:tcBorders>
              <w:top w:val="single" w:sz="8" w:space="0" w:color="000000"/>
              <w:bottom w:val="single" w:sz="8" w:space="0" w:color="000000"/>
            </w:tcBorders>
            <w:vAlign w:val="center"/>
          </w:tcPr>
          <w:p w14:paraId="65BECD86" w14:textId="77777777" w:rsidR="00085A97" w:rsidRDefault="00085A97" w:rsidP="00F46B5A">
            <w:pPr>
              <w:spacing w:line="360" w:lineRule="auto"/>
              <w:jc w:val="center"/>
              <w:rPr>
                <w:ins w:id="3044" w:author="瑋婷 徐" w:date="2025-01-04T22:57:00Z" w16du:dateUtc="2025-01-04T14:57:00Z"/>
                <w:rFonts w:ascii="Times New Roman" w:eastAsia="標楷體" w:hAnsi="Times New Roman" w:cs="Times New Roman"/>
                <w:color w:val="000000"/>
              </w:rPr>
            </w:pPr>
            <w:ins w:id="3045" w:author="瑋婷 徐" w:date="2025-01-04T22:57:00Z" w16du:dateUtc="2025-01-04T14:57:00Z">
              <w:r w:rsidRPr="00F46B5A">
                <w:rPr>
                  <w:rFonts w:ascii="Times New Roman" w:eastAsia="標楷體" w:hAnsi="Times New Roman" w:cs="Times New Roman"/>
                  <w:color w:val="000000"/>
                </w:rPr>
                <w:t>41</w:t>
              </w:r>
            </w:ins>
          </w:p>
        </w:tc>
      </w:tr>
    </w:tbl>
    <w:p w14:paraId="137C2D68" w14:textId="77777777" w:rsidR="00085A97" w:rsidRDefault="00085A97" w:rsidP="00085A97">
      <w:pPr>
        <w:spacing w:line="0" w:lineRule="atLeast"/>
        <w:jc w:val="both"/>
        <w:rPr>
          <w:moveTo w:id="3046" w:author="瑋婷 徐" w:date="2025-01-04T22:57:00Z" w16du:dateUtc="2025-01-04T14:57:00Z"/>
          <w:rFonts w:ascii="Times New Roman" w:eastAsia="標楷體" w:hAnsi="Times New Roman" w:cs="Times New Roman"/>
        </w:rPr>
      </w:pPr>
      <w:moveToRangeStart w:id="3047" w:author="瑋婷 徐" w:date="2025-01-04T22:57:00Z" w:name="move186923871"/>
      <w:moveTo w:id="3048" w:author="瑋婷 徐" w:date="2025-01-04T22:57:00Z" w16du:dateUtc="2025-01-04T14:57:00Z">
        <w:r>
          <w:rPr>
            <w:rFonts w:ascii="Times New Roman" w:eastAsia="標楷體" w:hAnsi="Times New Roman" w:cs="Times New Roman"/>
          </w:rPr>
          <w:t>註：</w:t>
        </w:r>
      </w:moveTo>
    </w:p>
    <w:p w14:paraId="1DE6A555" w14:textId="77777777" w:rsidR="00085A97" w:rsidRDefault="00085A97" w:rsidP="00085A97">
      <w:pPr>
        <w:pStyle w:val="aff3"/>
        <w:numPr>
          <w:ilvl w:val="0"/>
          <w:numId w:val="5"/>
        </w:numPr>
        <w:spacing w:line="0" w:lineRule="atLeast"/>
        <w:jc w:val="both"/>
        <w:rPr>
          <w:moveTo w:id="3049" w:author="瑋婷 徐" w:date="2025-01-04T22:57:00Z" w16du:dateUtc="2025-01-04T14:57:00Z"/>
          <w:rFonts w:ascii="Times New Roman" w:eastAsia="標楷體" w:hAnsi="Times New Roman" w:cs="Times New Roman"/>
        </w:rPr>
      </w:pPr>
      <w:moveTo w:id="3050" w:author="瑋婷 徐" w:date="2025-01-04T22:57:00Z" w16du:dateUtc="2025-01-04T14:57:00Z">
        <w:r>
          <w:rPr>
            <w:rFonts w:ascii="Times New Roman" w:eastAsia="標楷體" w:hAnsi="Times New Roman" w:cs="Times New Roman"/>
          </w:rPr>
          <w:t>單位：樣區</w:t>
        </w:r>
        <w:r>
          <w:rPr>
            <w:rFonts w:ascii="Times New Roman" w:eastAsia="標楷體" w:hAnsi="Times New Roman" w:cs="Times New Roman"/>
          </w:rPr>
          <w:t>(</w:t>
        </w:r>
        <w:r>
          <w:rPr>
            <w:rFonts w:ascii="Times New Roman" w:eastAsia="標楷體" w:hAnsi="Times New Roman" w:cs="Times New Roman"/>
          </w:rPr>
          <w:t>個</w:t>
        </w:r>
        <w:r>
          <w:rPr>
            <w:rFonts w:ascii="Times New Roman" w:eastAsia="標楷體" w:hAnsi="Times New Roman" w:cs="Times New Roman"/>
          </w:rPr>
          <w:t>)</w:t>
        </w:r>
        <w:r>
          <w:rPr>
            <w:rFonts w:ascii="Times New Roman" w:eastAsia="標楷體" w:hAnsi="Times New Roman" w:cs="Times New Roman"/>
          </w:rPr>
          <w:t>。</w:t>
        </w:r>
      </w:moveTo>
    </w:p>
    <w:p w14:paraId="34616A59" w14:textId="77777777" w:rsidR="00085A97" w:rsidRDefault="00085A97" w:rsidP="00085A97">
      <w:pPr>
        <w:pStyle w:val="aff3"/>
        <w:widowControl/>
        <w:numPr>
          <w:ilvl w:val="0"/>
          <w:numId w:val="5"/>
        </w:numPr>
        <w:spacing w:line="0" w:lineRule="atLeast"/>
        <w:rPr>
          <w:moveTo w:id="3051" w:author="瑋婷 徐" w:date="2025-01-04T22:57:00Z" w16du:dateUtc="2025-01-04T14:57:00Z"/>
          <w:rFonts w:ascii="Times New Roman" w:eastAsia="標楷體" w:hAnsi="Times New Roman" w:cs="Times New Roman"/>
        </w:rPr>
      </w:pPr>
      <w:moveTo w:id="3052" w:author="瑋婷 徐" w:date="2025-01-04T22:57:00Z" w16du:dateUtc="2025-01-04T14:57:00Z">
        <w:r>
          <w:rPr>
            <w:rFonts w:ascii="Times New Roman" w:eastAsia="標楷體" w:hAnsi="Times New Roman" w:cs="Times New Roman"/>
          </w:rPr>
          <w:t>優等，即資料均符合</w:t>
        </w:r>
        <w:r>
          <w:rPr>
            <w:rFonts w:ascii="Times New Roman" w:eastAsia="標楷體" w:hAnsi="Times New Roman" w:cs="Times New Roman"/>
          </w:rPr>
          <w:t>BBS Taiwan</w:t>
        </w:r>
        <w:r>
          <w:rPr>
            <w:rFonts w:ascii="Times New Roman" w:eastAsia="標楷體" w:hAnsi="Times New Roman" w:cs="Times New Roman"/>
          </w:rPr>
          <w:t>的調查標準，可納入後續全臺繁殖鳥類族群變動趨勢分析及相關指標運算用。</w:t>
        </w:r>
      </w:moveTo>
    </w:p>
    <w:p w14:paraId="1839A237" w14:textId="77777777" w:rsidR="00085A97" w:rsidRDefault="00085A97" w:rsidP="00085A97">
      <w:pPr>
        <w:pStyle w:val="aff3"/>
        <w:widowControl/>
        <w:numPr>
          <w:ilvl w:val="0"/>
          <w:numId w:val="5"/>
        </w:numPr>
        <w:spacing w:line="0" w:lineRule="atLeast"/>
        <w:rPr>
          <w:moveTo w:id="3053" w:author="瑋婷 徐" w:date="2025-01-04T22:57:00Z" w16du:dateUtc="2025-01-04T14:57:00Z"/>
          <w:rFonts w:ascii="Times New Roman" w:eastAsia="標楷體" w:hAnsi="Times New Roman" w:cs="Times New Roman"/>
        </w:rPr>
      </w:pPr>
      <w:moveTo w:id="3054" w:author="瑋婷 徐" w:date="2025-01-04T22:57:00Z" w16du:dateUtc="2025-01-04T14:57:00Z">
        <w:r>
          <w:rPr>
            <w:rFonts w:ascii="Times New Roman" w:eastAsia="標楷體" w:hAnsi="Times New Roman" w:cs="Times New Roman"/>
          </w:rPr>
          <w:t>有疑慮等級，即該樣區調查到的鳥種數些微偏少。</w:t>
        </w:r>
      </w:moveTo>
    </w:p>
    <w:p w14:paraId="7610CF33" w14:textId="77777777" w:rsidR="00085A97" w:rsidRDefault="00085A97" w:rsidP="00085A97">
      <w:pPr>
        <w:pStyle w:val="aff3"/>
        <w:widowControl/>
        <w:numPr>
          <w:ilvl w:val="0"/>
          <w:numId w:val="5"/>
        </w:numPr>
        <w:spacing w:line="0" w:lineRule="atLeast"/>
        <w:rPr>
          <w:moveTo w:id="3055" w:author="瑋婷 徐" w:date="2025-01-04T22:57:00Z" w16du:dateUtc="2025-01-04T14:57:00Z"/>
          <w:rFonts w:ascii="Times New Roman" w:eastAsia="標楷體" w:hAnsi="Times New Roman" w:cs="Times New Roman"/>
        </w:rPr>
      </w:pPr>
      <w:moveTo w:id="3056" w:author="瑋婷 徐" w:date="2025-01-04T22:57:00Z" w16du:dateUtc="2025-01-04T14:57:00Z">
        <w:r>
          <w:rPr>
            <w:rFonts w:ascii="Times New Roman" w:eastAsia="標楷體" w:hAnsi="Times New Roman" w:cs="Times New Roman"/>
          </w:rPr>
          <w:t>待加強等級，即調查表填寫方式錯誤或調查到的鳥種數偏少。</w:t>
        </w:r>
      </w:moveTo>
    </w:p>
    <w:p w14:paraId="00B88423" w14:textId="530D1CF1" w:rsidR="00D93FCC" w:rsidRPr="0044744F" w:rsidDel="00085A97" w:rsidRDefault="002435EC">
      <w:pPr>
        <w:rPr>
          <w:del w:id="3057" w:author="瑋婷 徐" w:date="2025-01-04T22:56:00Z" w16du:dateUtc="2025-01-04T14:56:00Z"/>
          <w:moveFrom w:id="3058" w:author="瑋婷 徐" w:date="2025-01-04T22:38:00Z" w16du:dateUtc="2025-01-04T14:38:00Z"/>
          <w:rFonts w:ascii="Times New Roman" w:eastAsia="標楷體" w:hAnsi="Times New Roman" w:cs="Times New Roman"/>
          <w:rPrChange w:id="3059" w:author="瑋婷 徐" w:date="2025-01-04T22:39:00Z" w16du:dateUtc="2025-01-04T14:39:00Z">
            <w:rPr>
              <w:del w:id="3060" w:author="瑋婷 徐" w:date="2025-01-04T22:56:00Z" w16du:dateUtc="2025-01-04T14:56:00Z"/>
              <w:moveFrom w:id="3061" w:author="瑋婷 徐" w:date="2025-01-04T22:38:00Z" w16du:dateUtc="2025-01-04T14:38:00Z"/>
            </w:rPr>
          </w:rPrChange>
        </w:rPr>
        <w:pPrChange w:id="3062" w:author="瑋婷 徐" w:date="2025-01-04T22:39:00Z" w16du:dateUtc="2025-01-04T14:39:00Z">
          <w:pPr>
            <w:spacing w:line="0" w:lineRule="atLeast"/>
            <w:jc w:val="both"/>
          </w:pPr>
        </w:pPrChange>
      </w:pPr>
      <w:moveFromRangeStart w:id="3063" w:author="瑋婷 徐" w:date="2025-01-04T22:38:00Z" w:name="move186922745"/>
      <w:moveToRangeEnd w:id="3047"/>
      <w:moveFrom w:id="3064" w:author="瑋婷 徐" w:date="2025-01-04T22:38:00Z" w16du:dateUtc="2025-01-04T14:38:00Z">
        <w:del w:id="3065" w:author="瑋婷 徐" w:date="2025-01-04T22:56:00Z" w16du:dateUtc="2025-01-04T14:56:00Z">
          <w:r w:rsidRPr="0044744F" w:rsidDel="00085A97">
            <w:rPr>
              <w:rFonts w:ascii="Times New Roman" w:eastAsia="標楷體" w:hAnsi="Times New Roman" w:cs="Times New Roman"/>
              <w:rPrChange w:id="3066" w:author="瑋婷 徐" w:date="2025-01-04T22:39:00Z" w16du:dateUtc="2025-01-04T14:39:00Z">
                <w:rPr/>
              </w:rPrChange>
            </w:rPr>
            <w:delText>註：</w:delText>
          </w:r>
        </w:del>
      </w:moveFrom>
    </w:p>
    <w:moveFromRangeEnd w:id="3063"/>
    <w:p w14:paraId="41B1E990" w14:textId="6C9A103F" w:rsidR="00D93FCC" w:rsidDel="0044744F" w:rsidRDefault="002435EC">
      <w:pPr>
        <w:rPr>
          <w:del w:id="3067" w:author="瑋婷 徐" w:date="2025-01-04T22:39:00Z" w16du:dateUtc="2025-01-04T14:39:00Z"/>
        </w:rPr>
        <w:pPrChange w:id="3068" w:author="瑋婷 徐" w:date="2025-01-04T22:39:00Z" w16du:dateUtc="2025-01-04T14:39:00Z">
          <w:pPr>
            <w:pStyle w:val="aff3"/>
            <w:numPr>
              <w:numId w:val="6"/>
            </w:numPr>
            <w:tabs>
              <w:tab w:val="num" w:pos="0"/>
            </w:tabs>
            <w:spacing w:line="0" w:lineRule="atLeast"/>
            <w:ind w:left="360" w:hanging="360"/>
            <w:jc w:val="both"/>
          </w:pPr>
        </w:pPrChange>
      </w:pPr>
      <w:del w:id="3069" w:author="瑋婷 徐" w:date="2025-01-04T22:39:00Z" w16du:dateUtc="2025-01-04T14:39:00Z">
        <w:r w:rsidDel="0044744F">
          <w:delText>樣區標號中以MA開頭者，表示低海拔樣區(&lt; 1,000 m)；以MB開頭者，表示中海拔樣區(1,001-2,500 m)；以MC開頭者，表示高海拔樣區(&gt; 2,500 m)。</w:delText>
        </w:r>
      </w:del>
    </w:p>
    <w:p w14:paraId="615A11A7" w14:textId="4D4FAC5B" w:rsidR="00287E72" w:rsidDel="0044744F" w:rsidRDefault="002435EC">
      <w:pPr>
        <w:rPr>
          <w:del w:id="3070" w:author="瑋婷 徐" w:date="2025-01-04T22:39:00Z" w16du:dateUtc="2025-01-04T14:39:00Z"/>
        </w:rPr>
        <w:sectPr w:rsidR="00287E72" w:rsidDel="0044744F">
          <w:pgSz w:w="16838" w:h="11906" w:orient="landscape"/>
          <w:pgMar w:top="1800" w:right="1440" w:bottom="1800" w:left="1440" w:header="0" w:footer="992" w:gutter="0"/>
          <w:cols w:space="720"/>
          <w:formProt w:val="0"/>
          <w:docGrid w:type="lines" w:linePitch="360"/>
        </w:sectPr>
        <w:pPrChange w:id="3071" w:author="瑋婷 徐" w:date="2025-01-04T22:39:00Z" w16du:dateUtc="2025-01-04T14:39:00Z">
          <w:pPr>
            <w:pStyle w:val="aff3"/>
            <w:numPr>
              <w:numId w:val="6"/>
            </w:numPr>
            <w:tabs>
              <w:tab w:val="num" w:pos="0"/>
            </w:tabs>
            <w:spacing w:line="0" w:lineRule="atLeast"/>
            <w:ind w:left="360" w:hanging="360"/>
            <w:jc w:val="both"/>
          </w:pPr>
        </w:pPrChange>
      </w:pPr>
      <w:del w:id="3072" w:author="瑋婷 徐" w:date="2025-01-04T22:39:00Z" w16du:dateUtc="2025-01-04T14:39:00Z">
        <w:r w:rsidDel="0044744F">
          <w:delText>調查者姓名標示a者，為</w:delText>
        </w:r>
      </w:del>
      <w:del w:id="3073" w:author="瑋婷 徐" w:date="2025-01-03T17:49:00Z" w16du:dateUtc="2025-01-03T09:49:00Z">
        <w:r w:rsidDel="00287E72">
          <w:delText>國家森林志工</w:delText>
        </w:r>
      </w:del>
      <w:del w:id="3074" w:author="瑋婷 徐" w:date="2025-01-04T22:39:00Z" w16du:dateUtc="2025-01-04T14:39:00Z">
        <w:r w:rsidDel="0044744F">
          <w:delText>；標示b者，為</w:delText>
        </w:r>
      </w:del>
      <w:del w:id="3075" w:author="瑋婷 徐" w:date="2025-01-03T17:49:00Z" w16du:dateUtc="2025-01-03T09:49:00Z">
        <w:r w:rsidDel="00287E72">
          <w:delText>社區人員</w:delText>
        </w:r>
      </w:del>
      <w:del w:id="3076" w:author="瑋婷 徐" w:date="2025-01-04T22:39:00Z" w16du:dateUtc="2025-01-04T14:39:00Z">
        <w:r w:rsidDel="0044744F">
          <w:delText>。</w:delText>
        </w:r>
      </w:del>
    </w:p>
    <w:p w14:paraId="57641EE4" w14:textId="1EF12E61" w:rsidR="00D93FCC" w:rsidRDefault="002435EC">
      <w:pPr>
        <w:rPr>
          <w:rFonts w:ascii="Times New Roman" w:eastAsia="標楷體" w:hAnsi="Times New Roman" w:cs="Times New Roman" w:hint="eastAsia"/>
        </w:rPr>
        <w:pPrChange w:id="3077" w:author="瑋婷 徐" w:date="2025-01-04T22:39:00Z" w16du:dateUtc="2025-01-04T14:39:00Z">
          <w:pPr>
            <w:spacing w:line="360" w:lineRule="auto"/>
            <w:jc w:val="both"/>
          </w:pPr>
        </w:pPrChange>
      </w:pPr>
      <w:del w:id="3078" w:author="瑋婷 徐" w:date="2025-01-04T22:56:00Z" w16du:dateUtc="2025-01-04T14:56:00Z">
        <w:r w:rsidDel="00085A97">
          <w:rPr>
            <w:rFonts w:ascii="Times New Roman" w:eastAsia="標楷體" w:hAnsi="Times New Roman" w:cs="Times New Roman"/>
          </w:rPr>
          <w:delText>表</w:delText>
        </w:r>
        <w:r w:rsidDel="00085A97">
          <w:rPr>
            <w:rFonts w:ascii="Times New Roman" w:eastAsia="標楷體" w:hAnsi="Times New Roman" w:cs="Times New Roman"/>
          </w:rPr>
          <w:delText>11</w:delText>
        </w:r>
        <w:r w:rsidDel="00085A97">
          <w:rPr>
            <w:rFonts w:ascii="Times New Roman" w:eastAsia="標楷體" w:hAnsi="Times New Roman" w:cs="Times New Roman"/>
          </w:rPr>
          <w:delText>、</w:delText>
        </w:r>
        <w:r w:rsidDel="00085A97">
          <w:rPr>
            <w:rFonts w:ascii="Times New Roman" w:eastAsia="標楷體" w:hAnsi="Times New Roman" w:cs="Times New Roman"/>
          </w:rPr>
          <w:delText>202</w:delText>
        </w:r>
      </w:del>
      <w:del w:id="3079" w:author="瑋婷 徐" w:date="2025-01-03T17:31:00Z" w16du:dateUtc="2025-01-03T09:31:00Z">
        <w:r w:rsidDel="00287E72">
          <w:rPr>
            <w:rFonts w:ascii="Times New Roman" w:eastAsia="標楷體" w:hAnsi="Times New Roman" w:cs="Times New Roman" w:hint="eastAsia"/>
          </w:rPr>
          <w:delText>3</w:delText>
        </w:r>
      </w:del>
      <w:del w:id="3080" w:author="瑋婷 徐" w:date="2025-01-04T22:56:00Z" w16du:dateUtc="2025-01-04T14:56:00Z">
        <w:r w:rsidDel="00085A97">
          <w:rPr>
            <w:rFonts w:ascii="Times New Roman" w:eastAsia="標楷體" w:hAnsi="Times New Roman" w:cs="Times New Roman"/>
          </w:rPr>
          <w:delText>年各分署繁殖鳥類調查的資料品質類型和樣區數</w:delText>
        </w:r>
      </w:del>
    </w:p>
    <w:tbl>
      <w:tblPr>
        <w:tblW w:w="5000" w:type="pct"/>
        <w:tblLayout w:type="fixed"/>
        <w:tblCellMar>
          <w:top w:w="72" w:type="dxa"/>
          <w:left w:w="144" w:type="dxa"/>
          <w:bottom w:w="72" w:type="dxa"/>
          <w:right w:w="144" w:type="dxa"/>
        </w:tblCellMar>
        <w:tblLook w:val="0000" w:firstRow="0" w:lastRow="0" w:firstColumn="0" w:lastColumn="0" w:noHBand="0" w:noVBand="0"/>
        <w:tblPrChange w:id="3081" w:author="瑋婷 徐" w:date="2025-01-03T17:32:00Z" w16du:dateUtc="2025-01-03T09:32:00Z">
          <w:tblPr>
            <w:tblW w:w="5000" w:type="pct"/>
            <w:tblLayout w:type="fixed"/>
            <w:tblCellMar>
              <w:top w:w="72" w:type="dxa"/>
              <w:left w:w="144" w:type="dxa"/>
              <w:bottom w:w="72" w:type="dxa"/>
              <w:right w:w="144" w:type="dxa"/>
            </w:tblCellMar>
            <w:tblLook w:val="0000" w:firstRow="0" w:lastRow="0" w:firstColumn="0" w:lastColumn="0" w:noHBand="0" w:noVBand="0"/>
          </w:tblPr>
        </w:tblPrChange>
      </w:tblPr>
      <w:tblGrid>
        <w:gridCol w:w="1564"/>
        <w:gridCol w:w="1075"/>
        <w:gridCol w:w="2052"/>
        <w:gridCol w:w="2052"/>
        <w:gridCol w:w="1563"/>
        <w:tblGridChange w:id="3082">
          <w:tblGrid>
            <w:gridCol w:w="1564"/>
            <w:gridCol w:w="1075"/>
            <w:gridCol w:w="2052"/>
            <w:gridCol w:w="2052"/>
            <w:gridCol w:w="1563"/>
          </w:tblGrid>
        </w:tblGridChange>
      </w:tblGrid>
      <w:tr w:rsidR="00D93FCC" w:rsidDel="00085A97" w14:paraId="26ECFDA6" w14:textId="342DADE3" w:rsidTr="00287E72">
        <w:trPr>
          <w:trHeight w:val="584"/>
          <w:del w:id="3083" w:author="瑋婷 徐" w:date="2025-01-04T22:57:00Z" w16du:dateUtc="2025-01-04T14:57:00Z"/>
          <w:trPrChange w:id="3084" w:author="瑋婷 徐" w:date="2025-01-03T17:32:00Z" w16du:dateUtc="2025-01-03T09:32:00Z">
            <w:trPr>
              <w:trHeight w:val="584"/>
            </w:trPr>
          </w:trPrChange>
        </w:trPr>
        <w:tc>
          <w:tcPr>
            <w:tcW w:w="941" w:type="pct"/>
            <w:tcBorders>
              <w:top w:val="single" w:sz="8" w:space="0" w:color="000000"/>
              <w:bottom w:val="single" w:sz="8" w:space="0" w:color="000000"/>
            </w:tcBorders>
            <w:vAlign w:val="center"/>
            <w:tcPrChange w:id="3085" w:author="瑋婷 徐" w:date="2025-01-03T17:32:00Z" w16du:dateUtc="2025-01-03T09:32:00Z">
              <w:tcPr>
                <w:tcW w:w="941" w:type="pct"/>
                <w:tcBorders>
                  <w:top w:val="single" w:sz="8" w:space="0" w:color="000000"/>
                  <w:bottom w:val="single" w:sz="8" w:space="0" w:color="000000"/>
                </w:tcBorders>
                <w:vAlign w:val="center"/>
              </w:tcPr>
            </w:tcPrChange>
          </w:tcPr>
          <w:p w14:paraId="3701E7E5" w14:textId="2BC80AE4" w:rsidR="00D93FCC" w:rsidDel="00085A97" w:rsidRDefault="002435EC" w:rsidP="00287E72">
            <w:pPr>
              <w:spacing w:line="360" w:lineRule="auto"/>
              <w:jc w:val="center"/>
              <w:rPr>
                <w:del w:id="3086" w:author="瑋婷 徐" w:date="2025-01-04T22:57:00Z" w16du:dateUtc="2025-01-04T14:57:00Z"/>
                <w:rFonts w:ascii="Times New Roman" w:eastAsia="標楷體" w:hAnsi="Times New Roman" w:cs="Times New Roman"/>
              </w:rPr>
            </w:pPr>
            <w:del w:id="3087" w:author="瑋婷 徐" w:date="2025-01-04T22:57:00Z" w16du:dateUtc="2025-01-04T14:57:00Z">
              <w:r w:rsidDel="00085A97">
                <w:rPr>
                  <w:rFonts w:ascii="Times New Roman" w:eastAsia="標楷體" w:hAnsi="Times New Roman" w:cs="Times New Roman"/>
                </w:rPr>
                <w:delText>分署</w:delText>
              </w:r>
            </w:del>
          </w:p>
        </w:tc>
        <w:tc>
          <w:tcPr>
            <w:tcW w:w="647" w:type="pct"/>
            <w:tcBorders>
              <w:top w:val="single" w:sz="8" w:space="0" w:color="000000"/>
              <w:bottom w:val="single" w:sz="8" w:space="0" w:color="000000"/>
            </w:tcBorders>
            <w:vAlign w:val="center"/>
            <w:tcPrChange w:id="3088" w:author="瑋婷 徐" w:date="2025-01-03T17:32:00Z" w16du:dateUtc="2025-01-03T09:32:00Z">
              <w:tcPr>
                <w:tcW w:w="647" w:type="pct"/>
                <w:tcBorders>
                  <w:top w:val="single" w:sz="8" w:space="0" w:color="000000"/>
                  <w:bottom w:val="single" w:sz="8" w:space="0" w:color="000000"/>
                </w:tcBorders>
                <w:vAlign w:val="center"/>
              </w:tcPr>
            </w:tcPrChange>
          </w:tcPr>
          <w:p w14:paraId="5F2A1894" w14:textId="7A8FA7F0" w:rsidR="00D93FCC" w:rsidDel="00085A97" w:rsidRDefault="002435EC" w:rsidP="00287E72">
            <w:pPr>
              <w:spacing w:line="360" w:lineRule="auto"/>
              <w:jc w:val="center"/>
              <w:rPr>
                <w:del w:id="3089" w:author="瑋婷 徐" w:date="2025-01-04T22:57:00Z" w16du:dateUtc="2025-01-04T14:57:00Z"/>
                <w:rFonts w:ascii="Times New Roman" w:eastAsia="標楷體" w:hAnsi="Times New Roman" w:cs="Times New Roman"/>
              </w:rPr>
            </w:pPr>
            <w:del w:id="3090" w:author="瑋婷 徐" w:date="2025-01-04T22:57:00Z" w16du:dateUtc="2025-01-04T14:57:00Z">
              <w:r w:rsidDel="00085A97">
                <w:rPr>
                  <w:rFonts w:ascii="Times New Roman" w:eastAsia="標楷體" w:hAnsi="Times New Roman" w:cs="Times New Roman"/>
                </w:rPr>
                <w:delText>優</w:delText>
              </w:r>
            </w:del>
          </w:p>
        </w:tc>
        <w:tc>
          <w:tcPr>
            <w:tcW w:w="1235" w:type="pct"/>
            <w:tcBorders>
              <w:top w:val="single" w:sz="8" w:space="0" w:color="000000"/>
              <w:bottom w:val="single" w:sz="8" w:space="0" w:color="000000"/>
            </w:tcBorders>
            <w:vAlign w:val="center"/>
            <w:tcPrChange w:id="3091" w:author="瑋婷 徐" w:date="2025-01-03T17:32:00Z" w16du:dateUtc="2025-01-03T09:32:00Z">
              <w:tcPr>
                <w:tcW w:w="1235" w:type="pct"/>
                <w:tcBorders>
                  <w:top w:val="single" w:sz="8" w:space="0" w:color="000000"/>
                  <w:bottom w:val="single" w:sz="8" w:space="0" w:color="000000"/>
                </w:tcBorders>
                <w:vAlign w:val="center"/>
              </w:tcPr>
            </w:tcPrChange>
          </w:tcPr>
          <w:p w14:paraId="6CFDBE2E" w14:textId="213D5851" w:rsidR="00D93FCC" w:rsidDel="00085A97" w:rsidRDefault="002435EC" w:rsidP="00287E72">
            <w:pPr>
              <w:spacing w:line="360" w:lineRule="auto"/>
              <w:jc w:val="center"/>
              <w:rPr>
                <w:del w:id="3092" w:author="瑋婷 徐" w:date="2025-01-04T22:57:00Z" w16du:dateUtc="2025-01-04T14:57:00Z"/>
                <w:rFonts w:ascii="Times New Roman" w:eastAsia="標楷體" w:hAnsi="Times New Roman" w:cs="Times New Roman"/>
              </w:rPr>
            </w:pPr>
            <w:del w:id="3093" w:author="瑋婷 徐" w:date="2025-01-04T22:57:00Z" w16du:dateUtc="2025-01-04T14:57:00Z">
              <w:r w:rsidDel="00085A97">
                <w:rPr>
                  <w:rFonts w:ascii="Times New Roman" w:eastAsia="標楷體" w:hAnsi="Times New Roman" w:cs="Times New Roman"/>
                </w:rPr>
                <w:delText>有疑慮</w:delText>
              </w:r>
            </w:del>
          </w:p>
        </w:tc>
        <w:tc>
          <w:tcPr>
            <w:tcW w:w="1235" w:type="pct"/>
            <w:tcBorders>
              <w:top w:val="single" w:sz="8" w:space="0" w:color="000000"/>
              <w:bottom w:val="single" w:sz="8" w:space="0" w:color="000000"/>
            </w:tcBorders>
            <w:vAlign w:val="center"/>
            <w:tcPrChange w:id="3094" w:author="瑋婷 徐" w:date="2025-01-03T17:32:00Z" w16du:dateUtc="2025-01-03T09:32:00Z">
              <w:tcPr>
                <w:tcW w:w="1235" w:type="pct"/>
                <w:tcBorders>
                  <w:top w:val="single" w:sz="8" w:space="0" w:color="000000"/>
                  <w:bottom w:val="single" w:sz="8" w:space="0" w:color="000000"/>
                </w:tcBorders>
                <w:vAlign w:val="center"/>
              </w:tcPr>
            </w:tcPrChange>
          </w:tcPr>
          <w:p w14:paraId="5D75D170" w14:textId="329911DC" w:rsidR="00D93FCC" w:rsidDel="00085A97" w:rsidRDefault="002435EC" w:rsidP="00287E72">
            <w:pPr>
              <w:spacing w:line="360" w:lineRule="auto"/>
              <w:jc w:val="center"/>
              <w:rPr>
                <w:del w:id="3095" w:author="瑋婷 徐" w:date="2025-01-04T22:57:00Z" w16du:dateUtc="2025-01-04T14:57:00Z"/>
                <w:rFonts w:ascii="Times New Roman" w:eastAsia="標楷體" w:hAnsi="Times New Roman" w:cs="Times New Roman"/>
              </w:rPr>
            </w:pPr>
            <w:del w:id="3096" w:author="瑋婷 徐" w:date="2025-01-04T22:57:00Z" w16du:dateUtc="2025-01-04T14:57:00Z">
              <w:r w:rsidDel="00085A97">
                <w:rPr>
                  <w:rFonts w:ascii="Times New Roman" w:eastAsia="標楷體" w:hAnsi="Times New Roman" w:cs="Times New Roman"/>
                </w:rPr>
                <w:delText>待加強</w:delText>
              </w:r>
            </w:del>
          </w:p>
        </w:tc>
        <w:tc>
          <w:tcPr>
            <w:tcW w:w="941" w:type="pct"/>
            <w:tcBorders>
              <w:top w:val="single" w:sz="8" w:space="0" w:color="000000"/>
              <w:bottom w:val="single" w:sz="8" w:space="0" w:color="000000"/>
            </w:tcBorders>
            <w:vAlign w:val="center"/>
            <w:tcPrChange w:id="3097" w:author="瑋婷 徐" w:date="2025-01-03T17:32:00Z" w16du:dateUtc="2025-01-03T09:32:00Z">
              <w:tcPr>
                <w:tcW w:w="941" w:type="pct"/>
                <w:tcBorders>
                  <w:top w:val="single" w:sz="8" w:space="0" w:color="000000"/>
                  <w:bottom w:val="single" w:sz="8" w:space="0" w:color="000000"/>
                </w:tcBorders>
                <w:vAlign w:val="center"/>
              </w:tcPr>
            </w:tcPrChange>
          </w:tcPr>
          <w:p w14:paraId="0BF090BB" w14:textId="32AD0F38" w:rsidR="00D93FCC" w:rsidDel="00085A97" w:rsidRDefault="002435EC" w:rsidP="00287E72">
            <w:pPr>
              <w:spacing w:line="360" w:lineRule="auto"/>
              <w:jc w:val="center"/>
              <w:rPr>
                <w:del w:id="3098" w:author="瑋婷 徐" w:date="2025-01-04T22:57:00Z" w16du:dateUtc="2025-01-04T14:57:00Z"/>
                <w:rFonts w:ascii="Times New Roman" w:eastAsia="標楷體" w:hAnsi="Times New Roman" w:cs="Times New Roman"/>
              </w:rPr>
            </w:pPr>
            <w:del w:id="3099" w:author="瑋婷 徐" w:date="2025-01-04T22:57:00Z" w16du:dateUtc="2025-01-04T14:57:00Z">
              <w:r w:rsidDel="00085A97">
                <w:rPr>
                  <w:rFonts w:ascii="Times New Roman" w:eastAsia="標楷體" w:hAnsi="Times New Roman" w:cs="Times New Roman"/>
                </w:rPr>
                <w:delText>總計</w:delText>
              </w:r>
            </w:del>
          </w:p>
        </w:tc>
      </w:tr>
      <w:tr w:rsidR="00287E72" w:rsidDel="00085A97" w14:paraId="24772B11" w14:textId="171F9BC9" w:rsidTr="00287E72">
        <w:trPr>
          <w:trHeight w:val="584"/>
          <w:del w:id="3100" w:author="瑋婷 徐" w:date="2025-01-04T22:57:00Z" w16du:dateUtc="2025-01-04T14:57:00Z"/>
          <w:trPrChange w:id="3101" w:author="瑋婷 徐" w:date="2025-01-03T17:32:00Z" w16du:dateUtc="2025-01-03T09:32:00Z">
            <w:trPr>
              <w:trHeight w:val="584"/>
            </w:trPr>
          </w:trPrChange>
        </w:trPr>
        <w:tc>
          <w:tcPr>
            <w:tcW w:w="941" w:type="pct"/>
            <w:tcBorders>
              <w:top w:val="single" w:sz="8" w:space="0" w:color="000000"/>
            </w:tcBorders>
            <w:tcMar>
              <w:top w:w="12" w:type="dxa"/>
              <w:left w:w="12" w:type="dxa"/>
              <w:bottom w:w="0" w:type="dxa"/>
              <w:right w:w="12" w:type="dxa"/>
            </w:tcMar>
            <w:vAlign w:val="center"/>
            <w:tcPrChange w:id="3102" w:author="瑋婷 徐" w:date="2025-01-03T17:32:00Z" w16du:dateUtc="2025-01-03T09:32:00Z">
              <w:tcPr>
                <w:tcW w:w="941" w:type="pct"/>
                <w:tcBorders>
                  <w:top w:val="single" w:sz="8" w:space="0" w:color="000000"/>
                </w:tcBorders>
                <w:tcMar>
                  <w:top w:w="12" w:type="dxa"/>
                  <w:left w:w="12" w:type="dxa"/>
                  <w:bottom w:w="0" w:type="dxa"/>
                  <w:right w:w="12" w:type="dxa"/>
                </w:tcMar>
                <w:vAlign w:val="center"/>
              </w:tcPr>
            </w:tcPrChange>
          </w:tcPr>
          <w:p w14:paraId="6CCB871E" w14:textId="327B2A97" w:rsidR="00287E72" w:rsidDel="00085A97" w:rsidRDefault="00287E72" w:rsidP="00287E72">
            <w:pPr>
              <w:spacing w:line="360" w:lineRule="auto"/>
              <w:jc w:val="center"/>
              <w:rPr>
                <w:del w:id="3103" w:author="瑋婷 徐" w:date="2025-01-04T22:57:00Z" w16du:dateUtc="2025-01-04T14:57:00Z"/>
                <w:rFonts w:ascii="Times New Roman" w:eastAsia="標楷體" w:hAnsi="Times New Roman" w:cs="Times New Roman"/>
              </w:rPr>
            </w:pPr>
            <w:del w:id="3104" w:author="瑋婷 徐" w:date="2025-01-03T17:31:00Z" w16du:dateUtc="2025-01-03T09:31:00Z">
              <w:r w:rsidRPr="00BD46E0" w:rsidDel="0012251D">
                <w:rPr>
                  <w:rFonts w:ascii="Times New Roman" w:eastAsia="標楷體" w:hAnsi="Times New Roman" w:cs="Times New Roman" w:hint="eastAsia"/>
                </w:rPr>
                <w:delText>臺中</w:delText>
              </w:r>
            </w:del>
          </w:p>
        </w:tc>
        <w:tc>
          <w:tcPr>
            <w:tcW w:w="647" w:type="pct"/>
            <w:tcBorders>
              <w:top w:val="single" w:sz="8" w:space="0" w:color="000000"/>
            </w:tcBorders>
            <w:vAlign w:val="center"/>
            <w:tcPrChange w:id="3105" w:author="瑋婷 徐" w:date="2025-01-03T17:32:00Z" w16du:dateUtc="2025-01-03T09:32:00Z">
              <w:tcPr>
                <w:tcW w:w="647" w:type="pct"/>
                <w:tcBorders>
                  <w:top w:val="single" w:sz="8" w:space="0" w:color="000000"/>
                </w:tcBorders>
                <w:vAlign w:val="center"/>
              </w:tcPr>
            </w:tcPrChange>
          </w:tcPr>
          <w:p w14:paraId="570B847B" w14:textId="1DA6DAD6" w:rsidR="00287E72" w:rsidDel="00085A97" w:rsidRDefault="00287E72" w:rsidP="00287E72">
            <w:pPr>
              <w:spacing w:line="360" w:lineRule="auto"/>
              <w:jc w:val="center"/>
              <w:rPr>
                <w:del w:id="3106" w:author="瑋婷 徐" w:date="2025-01-04T22:57:00Z" w16du:dateUtc="2025-01-04T14:57:00Z"/>
                <w:rFonts w:ascii="Times New Roman" w:eastAsia="標楷體" w:hAnsi="Times New Roman" w:cs="Times New Roman"/>
                <w:color w:val="000000"/>
              </w:rPr>
            </w:pPr>
            <w:del w:id="3107" w:author="瑋婷 徐" w:date="2025-01-03T17:31:00Z" w16du:dateUtc="2025-01-03T09:31:00Z">
              <w:r w:rsidRPr="00BD46E0" w:rsidDel="0012251D">
                <w:rPr>
                  <w:rFonts w:ascii="Times New Roman" w:eastAsia="標楷體" w:hAnsi="Times New Roman" w:cs="Times New Roman"/>
                  <w:color w:val="000000"/>
                </w:rPr>
                <w:delText>5</w:delText>
              </w:r>
            </w:del>
          </w:p>
        </w:tc>
        <w:tc>
          <w:tcPr>
            <w:tcW w:w="1235" w:type="pct"/>
            <w:tcBorders>
              <w:top w:val="single" w:sz="8" w:space="0" w:color="000000"/>
            </w:tcBorders>
            <w:vAlign w:val="center"/>
            <w:tcPrChange w:id="3108" w:author="瑋婷 徐" w:date="2025-01-03T17:32:00Z" w16du:dateUtc="2025-01-03T09:32:00Z">
              <w:tcPr>
                <w:tcW w:w="1235" w:type="pct"/>
                <w:tcBorders>
                  <w:top w:val="single" w:sz="8" w:space="0" w:color="000000"/>
                </w:tcBorders>
                <w:vAlign w:val="center"/>
              </w:tcPr>
            </w:tcPrChange>
          </w:tcPr>
          <w:p w14:paraId="6FE642D0" w14:textId="252601A3" w:rsidR="00287E72" w:rsidDel="00085A97" w:rsidRDefault="00287E72" w:rsidP="00287E72">
            <w:pPr>
              <w:spacing w:line="360" w:lineRule="auto"/>
              <w:jc w:val="center"/>
              <w:rPr>
                <w:del w:id="3109" w:author="瑋婷 徐" w:date="2025-01-04T22:57:00Z" w16du:dateUtc="2025-01-04T14:57:00Z"/>
                <w:rFonts w:ascii="Times New Roman" w:eastAsia="標楷體" w:hAnsi="Times New Roman" w:cs="Times New Roman"/>
                <w:color w:val="000000"/>
              </w:rPr>
            </w:pPr>
          </w:p>
        </w:tc>
        <w:tc>
          <w:tcPr>
            <w:tcW w:w="1235" w:type="pct"/>
            <w:tcBorders>
              <w:top w:val="single" w:sz="8" w:space="0" w:color="000000"/>
            </w:tcBorders>
            <w:vAlign w:val="center"/>
            <w:tcPrChange w:id="3110" w:author="瑋婷 徐" w:date="2025-01-03T17:32:00Z" w16du:dateUtc="2025-01-03T09:32:00Z">
              <w:tcPr>
                <w:tcW w:w="1235" w:type="pct"/>
                <w:tcBorders>
                  <w:top w:val="single" w:sz="8" w:space="0" w:color="000000"/>
                </w:tcBorders>
                <w:vAlign w:val="center"/>
              </w:tcPr>
            </w:tcPrChange>
          </w:tcPr>
          <w:p w14:paraId="6F9E277C" w14:textId="3E197F0A" w:rsidR="00287E72" w:rsidDel="00085A97" w:rsidRDefault="00287E72" w:rsidP="00287E72">
            <w:pPr>
              <w:spacing w:line="360" w:lineRule="auto"/>
              <w:jc w:val="center"/>
              <w:rPr>
                <w:del w:id="3111" w:author="瑋婷 徐" w:date="2025-01-04T22:57:00Z" w16du:dateUtc="2025-01-04T14:57:00Z"/>
                <w:rFonts w:ascii="Times New Roman" w:eastAsia="標楷體" w:hAnsi="Times New Roman" w:cs="Times New Roman"/>
                <w:color w:val="000000"/>
              </w:rPr>
            </w:pPr>
          </w:p>
        </w:tc>
        <w:tc>
          <w:tcPr>
            <w:tcW w:w="941" w:type="pct"/>
            <w:tcBorders>
              <w:top w:val="single" w:sz="8" w:space="0" w:color="000000"/>
            </w:tcBorders>
            <w:vAlign w:val="center"/>
            <w:tcPrChange w:id="3112" w:author="瑋婷 徐" w:date="2025-01-03T17:32:00Z" w16du:dateUtc="2025-01-03T09:32:00Z">
              <w:tcPr>
                <w:tcW w:w="941" w:type="pct"/>
                <w:tcBorders>
                  <w:top w:val="single" w:sz="8" w:space="0" w:color="000000"/>
                </w:tcBorders>
                <w:vAlign w:val="center"/>
              </w:tcPr>
            </w:tcPrChange>
          </w:tcPr>
          <w:p w14:paraId="215DBF0D" w14:textId="66A65BE0" w:rsidR="00287E72" w:rsidDel="00085A97" w:rsidRDefault="00287E72" w:rsidP="00287E72">
            <w:pPr>
              <w:spacing w:line="360" w:lineRule="auto"/>
              <w:jc w:val="center"/>
              <w:rPr>
                <w:del w:id="3113" w:author="瑋婷 徐" w:date="2025-01-04T22:57:00Z" w16du:dateUtc="2025-01-04T14:57:00Z"/>
                <w:rFonts w:ascii="Times New Roman" w:eastAsia="標楷體" w:hAnsi="Times New Roman" w:cs="Times New Roman"/>
                <w:color w:val="000000"/>
              </w:rPr>
            </w:pPr>
            <w:del w:id="3114" w:author="瑋婷 徐" w:date="2025-01-03T17:32:00Z" w16du:dateUtc="2025-01-03T09:32:00Z">
              <w:r w:rsidRPr="00BD46E0" w:rsidDel="006B70B0">
                <w:rPr>
                  <w:rFonts w:ascii="Times New Roman" w:eastAsia="標楷體" w:hAnsi="Times New Roman" w:cs="Times New Roman"/>
                  <w:color w:val="000000"/>
                </w:rPr>
                <w:delText>5</w:delText>
              </w:r>
            </w:del>
          </w:p>
        </w:tc>
      </w:tr>
      <w:tr w:rsidR="00287E72" w:rsidDel="00085A97" w14:paraId="2F0EA40B" w14:textId="7D78A60D" w:rsidTr="00287E72">
        <w:trPr>
          <w:trHeight w:val="584"/>
          <w:del w:id="3115" w:author="瑋婷 徐" w:date="2025-01-04T22:57:00Z" w16du:dateUtc="2025-01-04T14:57:00Z"/>
          <w:trPrChange w:id="3116" w:author="瑋婷 徐" w:date="2025-01-03T17:32:00Z" w16du:dateUtc="2025-01-03T09:32:00Z">
            <w:trPr>
              <w:trHeight w:val="584"/>
            </w:trPr>
          </w:trPrChange>
        </w:trPr>
        <w:tc>
          <w:tcPr>
            <w:tcW w:w="941" w:type="pct"/>
            <w:tcMar>
              <w:top w:w="12" w:type="dxa"/>
              <w:left w:w="12" w:type="dxa"/>
              <w:bottom w:w="0" w:type="dxa"/>
              <w:right w:w="12" w:type="dxa"/>
            </w:tcMar>
            <w:vAlign w:val="center"/>
            <w:tcPrChange w:id="3117" w:author="瑋婷 徐" w:date="2025-01-03T17:32:00Z" w16du:dateUtc="2025-01-03T09:32:00Z">
              <w:tcPr>
                <w:tcW w:w="941" w:type="pct"/>
                <w:tcMar>
                  <w:top w:w="12" w:type="dxa"/>
                  <w:left w:w="12" w:type="dxa"/>
                  <w:bottom w:w="0" w:type="dxa"/>
                  <w:right w:w="12" w:type="dxa"/>
                </w:tcMar>
                <w:vAlign w:val="center"/>
              </w:tcPr>
            </w:tcPrChange>
          </w:tcPr>
          <w:p w14:paraId="0ABC00BF" w14:textId="78086C12" w:rsidR="00287E72" w:rsidDel="00085A97" w:rsidRDefault="00287E72" w:rsidP="00287E72">
            <w:pPr>
              <w:spacing w:line="360" w:lineRule="auto"/>
              <w:jc w:val="center"/>
              <w:rPr>
                <w:del w:id="3118" w:author="瑋婷 徐" w:date="2025-01-04T22:57:00Z" w16du:dateUtc="2025-01-04T14:57:00Z"/>
                <w:rFonts w:ascii="Times New Roman" w:eastAsia="標楷體" w:hAnsi="Times New Roman" w:cs="Times New Roman"/>
              </w:rPr>
            </w:pPr>
            <w:del w:id="3119" w:author="瑋婷 徐" w:date="2025-01-03T17:31:00Z" w16du:dateUtc="2025-01-03T09:31:00Z">
              <w:r w:rsidRPr="00BD46E0" w:rsidDel="0012251D">
                <w:rPr>
                  <w:rFonts w:ascii="Times New Roman" w:eastAsia="標楷體" w:hAnsi="Times New Roman" w:cs="Times New Roman" w:hint="eastAsia"/>
                </w:rPr>
                <w:delText>臺東</w:delText>
              </w:r>
            </w:del>
          </w:p>
        </w:tc>
        <w:tc>
          <w:tcPr>
            <w:tcW w:w="647" w:type="pct"/>
            <w:vAlign w:val="center"/>
            <w:tcPrChange w:id="3120" w:author="瑋婷 徐" w:date="2025-01-03T17:32:00Z" w16du:dateUtc="2025-01-03T09:32:00Z">
              <w:tcPr>
                <w:tcW w:w="647" w:type="pct"/>
                <w:vAlign w:val="center"/>
              </w:tcPr>
            </w:tcPrChange>
          </w:tcPr>
          <w:p w14:paraId="6975637F" w14:textId="4F0C1BE9" w:rsidR="00287E72" w:rsidDel="00085A97" w:rsidRDefault="00287E72" w:rsidP="00287E72">
            <w:pPr>
              <w:spacing w:line="360" w:lineRule="auto"/>
              <w:jc w:val="center"/>
              <w:rPr>
                <w:del w:id="3121" w:author="瑋婷 徐" w:date="2025-01-04T22:57:00Z" w16du:dateUtc="2025-01-04T14:57:00Z"/>
                <w:rFonts w:ascii="Times New Roman" w:eastAsia="標楷體" w:hAnsi="Times New Roman" w:cs="Times New Roman"/>
                <w:color w:val="000000"/>
              </w:rPr>
            </w:pPr>
            <w:del w:id="3122" w:author="瑋婷 徐" w:date="2025-01-03T17:31:00Z" w16du:dateUtc="2025-01-03T09:31:00Z">
              <w:r w:rsidRPr="00BD46E0" w:rsidDel="0012251D">
                <w:rPr>
                  <w:rFonts w:ascii="Times New Roman" w:eastAsia="標楷體" w:hAnsi="Times New Roman" w:cs="Times New Roman"/>
                  <w:color w:val="000000"/>
                </w:rPr>
                <w:delText>4</w:delText>
              </w:r>
            </w:del>
          </w:p>
        </w:tc>
        <w:tc>
          <w:tcPr>
            <w:tcW w:w="1235" w:type="pct"/>
            <w:vAlign w:val="center"/>
            <w:tcPrChange w:id="3123" w:author="瑋婷 徐" w:date="2025-01-03T17:32:00Z" w16du:dateUtc="2025-01-03T09:32:00Z">
              <w:tcPr>
                <w:tcW w:w="1235" w:type="pct"/>
                <w:vAlign w:val="center"/>
              </w:tcPr>
            </w:tcPrChange>
          </w:tcPr>
          <w:p w14:paraId="5776DD3F" w14:textId="1E979416" w:rsidR="00287E72" w:rsidDel="00085A97" w:rsidRDefault="00287E72" w:rsidP="00287E72">
            <w:pPr>
              <w:spacing w:line="360" w:lineRule="auto"/>
              <w:jc w:val="center"/>
              <w:rPr>
                <w:del w:id="3124" w:author="瑋婷 徐" w:date="2025-01-04T22:57:00Z" w16du:dateUtc="2025-01-04T14:57:00Z"/>
                <w:rFonts w:ascii="Times New Roman" w:eastAsia="標楷體" w:hAnsi="Times New Roman" w:cs="Times New Roman"/>
                <w:color w:val="000000"/>
              </w:rPr>
            </w:pPr>
          </w:p>
        </w:tc>
        <w:tc>
          <w:tcPr>
            <w:tcW w:w="1235" w:type="pct"/>
            <w:vAlign w:val="center"/>
            <w:tcPrChange w:id="3125" w:author="瑋婷 徐" w:date="2025-01-03T17:32:00Z" w16du:dateUtc="2025-01-03T09:32:00Z">
              <w:tcPr>
                <w:tcW w:w="1235" w:type="pct"/>
                <w:vAlign w:val="center"/>
              </w:tcPr>
            </w:tcPrChange>
          </w:tcPr>
          <w:p w14:paraId="06129920" w14:textId="2A71345C" w:rsidR="00287E72" w:rsidDel="00085A97" w:rsidRDefault="00287E72" w:rsidP="00287E72">
            <w:pPr>
              <w:spacing w:line="360" w:lineRule="auto"/>
              <w:jc w:val="center"/>
              <w:rPr>
                <w:del w:id="3126" w:author="瑋婷 徐" w:date="2025-01-04T22:57:00Z" w16du:dateUtc="2025-01-04T14:57:00Z"/>
                <w:rFonts w:ascii="Times New Roman" w:eastAsia="標楷體" w:hAnsi="Times New Roman" w:cs="Times New Roman"/>
                <w:color w:val="000000"/>
              </w:rPr>
            </w:pPr>
          </w:p>
        </w:tc>
        <w:tc>
          <w:tcPr>
            <w:tcW w:w="941" w:type="pct"/>
            <w:vAlign w:val="center"/>
            <w:tcPrChange w:id="3127" w:author="瑋婷 徐" w:date="2025-01-03T17:32:00Z" w16du:dateUtc="2025-01-03T09:32:00Z">
              <w:tcPr>
                <w:tcW w:w="941" w:type="pct"/>
                <w:vAlign w:val="center"/>
              </w:tcPr>
            </w:tcPrChange>
          </w:tcPr>
          <w:p w14:paraId="12890EEF" w14:textId="18F155E3" w:rsidR="00287E72" w:rsidDel="00085A97" w:rsidRDefault="00287E72" w:rsidP="00287E72">
            <w:pPr>
              <w:spacing w:line="360" w:lineRule="auto"/>
              <w:jc w:val="center"/>
              <w:rPr>
                <w:del w:id="3128" w:author="瑋婷 徐" w:date="2025-01-04T22:57:00Z" w16du:dateUtc="2025-01-04T14:57:00Z"/>
                <w:rFonts w:ascii="Times New Roman" w:eastAsia="標楷體" w:hAnsi="Times New Roman" w:cs="Times New Roman"/>
                <w:color w:val="000000"/>
              </w:rPr>
            </w:pPr>
            <w:del w:id="3129" w:author="瑋婷 徐" w:date="2025-01-03T17:32:00Z" w16du:dateUtc="2025-01-03T09:32:00Z">
              <w:r w:rsidRPr="00BD46E0" w:rsidDel="006B70B0">
                <w:rPr>
                  <w:rFonts w:ascii="Times New Roman" w:eastAsia="標楷體" w:hAnsi="Times New Roman" w:cs="Times New Roman"/>
                  <w:color w:val="000000"/>
                </w:rPr>
                <w:delText>4</w:delText>
              </w:r>
            </w:del>
          </w:p>
        </w:tc>
      </w:tr>
      <w:tr w:rsidR="00287E72" w:rsidDel="00085A97" w14:paraId="28293DD9" w14:textId="4B3B8E79" w:rsidTr="00287E72">
        <w:trPr>
          <w:trHeight w:val="584"/>
          <w:del w:id="3130" w:author="瑋婷 徐" w:date="2025-01-04T22:57:00Z" w16du:dateUtc="2025-01-04T14:57:00Z"/>
          <w:trPrChange w:id="3131" w:author="瑋婷 徐" w:date="2025-01-03T17:32:00Z" w16du:dateUtc="2025-01-03T09:32:00Z">
            <w:trPr>
              <w:trHeight w:val="584"/>
            </w:trPr>
          </w:trPrChange>
        </w:trPr>
        <w:tc>
          <w:tcPr>
            <w:tcW w:w="941" w:type="pct"/>
            <w:tcMar>
              <w:top w:w="12" w:type="dxa"/>
              <w:left w:w="12" w:type="dxa"/>
              <w:bottom w:w="0" w:type="dxa"/>
              <w:right w:w="12" w:type="dxa"/>
            </w:tcMar>
            <w:vAlign w:val="center"/>
            <w:tcPrChange w:id="3132" w:author="瑋婷 徐" w:date="2025-01-03T17:32:00Z" w16du:dateUtc="2025-01-03T09:32:00Z">
              <w:tcPr>
                <w:tcW w:w="941" w:type="pct"/>
                <w:tcMar>
                  <w:top w:w="12" w:type="dxa"/>
                  <w:left w:w="12" w:type="dxa"/>
                  <w:bottom w:w="0" w:type="dxa"/>
                  <w:right w:w="12" w:type="dxa"/>
                </w:tcMar>
                <w:vAlign w:val="center"/>
              </w:tcPr>
            </w:tcPrChange>
          </w:tcPr>
          <w:p w14:paraId="5FB7FCD5" w14:textId="155FF20A" w:rsidR="00287E72" w:rsidDel="00085A97" w:rsidRDefault="00287E72" w:rsidP="00287E72">
            <w:pPr>
              <w:spacing w:line="360" w:lineRule="auto"/>
              <w:jc w:val="center"/>
              <w:rPr>
                <w:del w:id="3133" w:author="瑋婷 徐" w:date="2025-01-04T22:57:00Z" w16du:dateUtc="2025-01-04T14:57:00Z"/>
                <w:rFonts w:ascii="Times New Roman" w:eastAsia="標楷體" w:hAnsi="Times New Roman" w:cs="Times New Roman"/>
              </w:rPr>
            </w:pPr>
            <w:del w:id="3134" w:author="瑋婷 徐" w:date="2025-01-03T17:31:00Z" w16du:dateUtc="2025-01-03T09:31:00Z">
              <w:r w:rsidRPr="00BD46E0" w:rsidDel="0012251D">
                <w:rPr>
                  <w:rFonts w:ascii="Times New Roman" w:eastAsia="標楷體" w:hAnsi="Times New Roman" w:cs="Times New Roman" w:hint="eastAsia"/>
                </w:rPr>
                <w:delText>南投</w:delText>
              </w:r>
            </w:del>
          </w:p>
        </w:tc>
        <w:tc>
          <w:tcPr>
            <w:tcW w:w="647" w:type="pct"/>
            <w:vAlign w:val="center"/>
            <w:tcPrChange w:id="3135" w:author="瑋婷 徐" w:date="2025-01-03T17:32:00Z" w16du:dateUtc="2025-01-03T09:32:00Z">
              <w:tcPr>
                <w:tcW w:w="647" w:type="pct"/>
                <w:vAlign w:val="center"/>
              </w:tcPr>
            </w:tcPrChange>
          </w:tcPr>
          <w:p w14:paraId="306B521E" w14:textId="3A2BC5EB" w:rsidR="00287E72" w:rsidDel="00085A97" w:rsidRDefault="00287E72" w:rsidP="00287E72">
            <w:pPr>
              <w:spacing w:line="360" w:lineRule="auto"/>
              <w:jc w:val="center"/>
              <w:rPr>
                <w:del w:id="3136" w:author="瑋婷 徐" w:date="2025-01-04T22:57:00Z" w16du:dateUtc="2025-01-04T14:57:00Z"/>
                <w:rFonts w:ascii="Times New Roman" w:eastAsia="標楷體" w:hAnsi="Times New Roman" w:cs="Times New Roman"/>
                <w:color w:val="000000"/>
              </w:rPr>
            </w:pPr>
            <w:del w:id="3137" w:author="瑋婷 徐" w:date="2025-01-03T17:31:00Z" w16du:dateUtc="2025-01-03T09:31:00Z">
              <w:r w:rsidRPr="00BD46E0" w:rsidDel="0012251D">
                <w:rPr>
                  <w:rFonts w:ascii="Times New Roman" w:eastAsia="標楷體" w:hAnsi="Times New Roman" w:cs="Times New Roman"/>
                  <w:color w:val="000000"/>
                </w:rPr>
                <w:delText>4</w:delText>
              </w:r>
            </w:del>
          </w:p>
        </w:tc>
        <w:tc>
          <w:tcPr>
            <w:tcW w:w="1235" w:type="pct"/>
            <w:vAlign w:val="center"/>
            <w:tcPrChange w:id="3138" w:author="瑋婷 徐" w:date="2025-01-03T17:32:00Z" w16du:dateUtc="2025-01-03T09:32:00Z">
              <w:tcPr>
                <w:tcW w:w="1235" w:type="pct"/>
                <w:vAlign w:val="center"/>
              </w:tcPr>
            </w:tcPrChange>
          </w:tcPr>
          <w:p w14:paraId="203A2177" w14:textId="3C5494F3" w:rsidR="00287E72" w:rsidDel="00085A97" w:rsidRDefault="00287E72" w:rsidP="00287E72">
            <w:pPr>
              <w:spacing w:line="360" w:lineRule="auto"/>
              <w:jc w:val="center"/>
              <w:rPr>
                <w:del w:id="3139" w:author="瑋婷 徐" w:date="2025-01-04T22:57:00Z" w16du:dateUtc="2025-01-04T14:57:00Z"/>
                <w:rFonts w:ascii="Times New Roman" w:eastAsia="標楷體" w:hAnsi="Times New Roman" w:cs="Times New Roman"/>
                <w:color w:val="000000"/>
              </w:rPr>
            </w:pPr>
          </w:p>
        </w:tc>
        <w:tc>
          <w:tcPr>
            <w:tcW w:w="1235" w:type="pct"/>
            <w:vAlign w:val="center"/>
            <w:tcPrChange w:id="3140" w:author="瑋婷 徐" w:date="2025-01-03T17:32:00Z" w16du:dateUtc="2025-01-03T09:32:00Z">
              <w:tcPr>
                <w:tcW w:w="1235" w:type="pct"/>
                <w:vAlign w:val="center"/>
              </w:tcPr>
            </w:tcPrChange>
          </w:tcPr>
          <w:p w14:paraId="7122A087" w14:textId="13E2FA2F" w:rsidR="00287E72" w:rsidDel="00085A97" w:rsidRDefault="00287E72" w:rsidP="00287E72">
            <w:pPr>
              <w:spacing w:line="360" w:lineRule="auto"/>
              <w:jc w:val="center"/>
              <w:rPr>
                <w:del w:id="3141" w:author="瑋婷 徐" w:date="2025-01-04T22:57:00Z" w16du:dateUtc="2025-01-04T14:57:00Z"/>
                <w:rFonts w:ascii="Times New Roman" w:eastAsia="標楷體" w:hAnsi="Times New Roman" w:cs="Times New Roman"/>
                <w:color w:val="000000"/>
              </w:rPr>
            </w:pPr>
          </w:p>
        </w:tc>
        <w:tc>
          <w:tcPr>
            <w:tcW w:w="941" w:type="pct"/>
            <w:vAlign w:val="center"/>
            <w:tcPrChange w:id="3142" w:author="瑋婷 徐" w:date="2025-01-03T17:32:00Z" w16du:dateUtc="2025-01-03T09:32:00Z">
              <w:tcPr>
                <w:tcW w:w="941" w:type="pct"/>
                <w:vAlign w:val="center"/>
              </w:tcPr>
            </w:tcPrChange>
          </w:tcPr>
          <w:p w14:paraId="58755420" w14:textId="154D22C5" w:rsidR="00287E72" w:rsidDel="00085A97" w:rsidRDefault="00287E72" w:rsidP="00287E72">
            <w:pPr>
              <w:spacing w:line="360" w:lineRule="auto"/>
              <w:jc w:val="center"/>
              <w:rPr>
                <w:del w:id="3143" w:author="瑋婷 徐" w:date="2025-01-04T22:57:00Z" w16du:dateUtc="2025-01-04T14:57:00Z"/>
                <w:rFonts w:ascii="Times New Roman" w:eastAsia="標楷體" w:hAnsi="Times New Roman" w:cs="Times New Roman"/>
                <w:color w:val="000000"/>
              </w:rPr>
            </w:pPr>
            <w:del w:id="3144" w:author="瑋婷 徐" w:date="2025-01-03T17:32:00Z" w16du:dateUtc="2025-01-03T09:32:00Z">
              <w:r w:rsidRPr="00BD46E0" w:rsidDel="006B70B0">
                <w:rPr>
                  <w:rFonts w:ascii="Times New Roman" w:eastAsia="標楷體" w:hAnsi="Times New Roman" w:cs="Times New Roman"/>
                  <w:color w:val="000000"/>
                </w:rPr>
                <w:delText>4</w:delText>
              </w:r>
            </w:del>
          </w:p>
        </w:tc>
      </w:tr>
      <w:tr w:rsidR="00287E72" w:rsidDel="00085A97" w14:paraId="2E67EEE1" w14:textId="4ADCF00C" w:rsidTr="00287E72">
        <w:trPr>
          <w:trHeight w:val="584"/>
          <w:del w:id="3145" w:author="瑋婷 徐" w:date="2025-01-04T22:57:00Z" w16du:dateUtc="2025-01-04T14:57:00Z"/>
          <w:trPrChange w:id="3146" w:author="瑋婷 徐" w:date="2025-01-03T17:32:00Z" w16du:dateUtc="2025-01-03T09:32:00Z">
            <w:trPr>
              <w:trHeight w:val="584"/>
            </w:trPr>
          </w:trPrChange>
        </w:trPr>
        <w:tc>
          <w:tcPr>
            <w:tcW w:w="941" w:type="pct"/>
            <w:tcMar>
              <w:top w:w="12" w:type="dxa"/>
              <w:left w:w="12" w:type="dxa"/>
              <w:bottom w:w="0" w:type="dxa"/>
              <w:right w:w="12" w:type="dxa"/>
            </w:tcMar>
            <w:vAlign w:val="center"/>
            <w:tcPrChange w:id="3147" w:author="瑋婷 徐" w:date="2025-01-03T17:32:00Z" w16du:dateUtc="2025-01-03T09:32:00Z">
              <w:tcPr>
                <w:tcW w:w="941" w:type="pct"/>
                <w:tcMar>
                  <w:top w:w="12" w:type="dxa"/>
                  <w:left w:w="12" w:type="dxa"/>
                  <w:bottom w:w="0" w:type="dxa"/>
                  <w:right w:w="12" w:type="dxa"/>
                </w:tcMar>
                <w:vAlign w:val="center"/>
              </w:tcPr>
            </w:tcPrChange>
          </w:tcPr>
          <w:p w14:paraId="513668BA" w14:textId="0897E42F" w:rsidR="00287E72" w:rsidDel="00085A97" w:rsidRDefault="00287E72" w:rsidP="00287E72">
            <w:pPr>
              <w:spacing w:line="360" w:lineRule="auto"/>
              <w:jc w:val="center"/>
              <w:rPr>
                <w:del w:id="3148" w:author="瑋婷 徐" w:date="2025-01-04T22:57:00Z" w16du:dateUtc="2025-01-04T14:57:00Z"/>
                <w:rFonts w:ascii="Times New Roman" w:eastAsia="標楷體" w:hAnsi="Times New Roman" w:cs="Times New Roman"/>
              </w:rPr>
            </w:pPr>
            <w:del w:id="3149" w:author="瑋婷 徐" w:date="2025-01-03T17:31:00Z" w16du:dateUtc="2025-01-03T09:31:00Z">
              <w:r w:rsidRPr="00BD46E0" w:rsidDel="0012251D">
                <w:rPr>
                  <w:rFonts w:ascii="Times New Roman" w:eastAsia="標楷體" w:hAnsi="Times New Roman" w:cs="Times New Roman" w:hint="eastAsia"/>
                </w:rPr>
                <w:delText>屏東</w:delText>
              </w:r>
            </w:del>
          </w:p>
        </w:tc>
        <w:tc>
          <w:tcPr>
            <w:tcW w:w="647" w:type="pct"/>
            <w:vAlign w:val="center"/>
            <w:tcPrChange w:id="3150" w:author="瑋婷 徐" w:date="2025-01-03T17:32:00Z" w16du:dateUtc="2025-01-03T09:32:00Z">
              <w:tcPr>
                <w:tcW w:w="647" w:type="pct"/>
                <w:vAlign w:val="center"/>
              </w:tcPr>
            </w:tcPrChange>
          </w:tcPr>
          <w:p w14:paraId="2F5C7892" w14:textId="5EAD762B" w:rsidR="00287E72" w:rsidDel="00085A97" w:rsidRDefault="00287E72" w:rsidP="00287E72">
            <w:pPr>
              <w:spacing w:line="360" w:lineRule="auto"/>
              <w:jc w:val="center"/>
              <w:rPr>
                <w:del w:id="3151" w:author="瑋婷 徐" w:date="2025-01-04T22:57:00Z" w16du:dateUtc="2025-01-04T14:57:00Z"/>
                <w:rFonts w:ascii="Times New Roman" w:eastAsia="標楷體" w:hAnsi="Times New Roman" w:cs="Times New Roman"/>
                <w:color w:val="000000"/>
              </w:rPr>
            </w:pPr>
            <w:del w:id="3152" w:author="瑋婷 徐" w:date="2025-01-03T17:31:00Z" w16du:dateUtc="2025-01-03T09:31:00Z">
              <w:r w:rsidRPr="00BD46E0" w:rsidDel="0012251D">
                <w:rPr>
                  <w:rFonts w:ascii="Times New Roman" w:eastAsia="標楷體" w:hAnsi="Times New Roman" w:cs="Times New Roman"/>
                  <w:color w:val="000000"/>
                </w:rPr>
                <w:delText>4</w:delText>
              </w:r>
            </w:del>
          </w:p>
        </w:tc>
        <w:tc>
          <w:tcPr>
            <w:tcW w:w="1235" w:type="pct"/>
            <w:vAlign w:val="center"/>
            <w:tcPrChange w:id="3153" w:author="瑋婷 徐" w:date="2025-01-03T17:32:00Z" w16du:dateUtc="2025-01-03T09:32:00Z">
              <w:tcPr>
                <w:tcW w:w="1235" w:type="pct"/>
                <w:vAlign w:val="center"/>
              </w:tcPr>
            </w:tcPrChange>
          </w:tcPr>
          <w:p w14:paraId="098A3A15" w14:textId="3F9B38E5" w:rsidR="00287E72" w:rsidDel="00085A97" w:rsidRDefault="00287E72" w:rsidP="00287E72">
            <w:pPr>
              <w:spacing w:line="360" w:lineRule="auto"/>
              <w:jc w:val="center"/>
              <w:rPr>
                <w:del w:id="3154" w:author="瑋婷 徐" w:date="2025-01-04T22:57:00Z" w16du:dateUtc="2025-01-04T14:57:00Z"/>
                <w:rFonts w:ascii="Times New Roman" w:eastAsia="標楷體" w:hAnsi="Times New Roman" w:cs="Times New Roman"/>
                <w:color w:val="000000"/>
              </w:rPr>
            </w:pPr>
          </w:p>
        </w:tc>
        <w:tc>
          <w:tcPr>
            <w:tcW w:w="1235" w:type="pct"/>
            <w:vAlign w:val="center"/>
            <w:tcPrChange w:id="3155" w:author="瑋婷 徐" w:date="2025-01-03T17:32:00Z" w16du:dateUtc="2025-01-03T09:32:00Z">
              <w:tcPr>
                <w:tcW w:w="1235" w:type="pct"/>
                <w:vAlign w:val="center"/>
              </w:tcPr>
            </w:tcPrChange>
          </w:tcPr>
          <w:p w14:paraId="16E2DE38" w14:textId="40E28AE6" w:rsidR="00287E72" w:rsidDel="00085A97" w:rsidRDefault="00287E72" w:rsidP="00287E72">
            <w:pPr>
              <w:spacing w:line="360" w:lineRule="auto"/>
              <w:jc w:val="center"/>
              <w:rPr>
                <w:del w:id="3156" w:author="瑋婷 徐" w:date="2025-01-04T22:57:00Z" w16du:dateUtc="2025-01-04T14:57:00Z"/>
                <w:rFonts w:ascii="Times New Roman" w:eastAsia="標楷體" w:hAnsi="Times New Roman" w:cs="Times New Roman"/>
                <w:color w:val="000000"/>
              </w:rPr>
            </w:pPr>
          </w:p>
        </w:tc>
        <w:tc>
          <w:tcPr>
            <w:tcW w:w="941" w:type="pct"/>
            <w:vAlign w:val="center"/>
            <w:tcPrChange w:id="3157" w:author="瑋婷 徐" w:date="2025-01-03T17:32:00Z" w16du:dateUtc="2025-01-03T09:32:00Z">
              <w:tcPr>
                <w:tcW w:w="941" w:type="pct"/>
                <w:vAlign w:val="center"/>
              </w:tcPr>
            </w:tcPrChange>
          </w:tcPr>
          <w:p w14:paraId="1873D2BA" w14:textId="2843C4AD" w:rsidR="00287E72" w:rsidDel="00085A97" w:rsidRDefault="00287E72" w:rsidP="00287E72">
            <w:pPr>
              <w:spacing w:line="360" w:lineRule="auto"/>
              <w:jc w:val="center"/>
              <w:rPr>
                <w:del w:id="3158" w:author="瑋婷 徐" w:date="2025-01-04T22:57:00Z" w16du:dateUtc="2025-01-04T14:57:00Z"/>
                <w:rFonts w:ascii="Times New Roman" w:eastAsia="標楷體" w:hAnsi="Times New Roman" w:cs="Times New Roman"/>
                <w:color w:val="000000"/>
              </w:rPr>
            </w:pPr>
            <w:del w:id="3159" w:author="瑋婷 徐" w:date="2025-01-03T17:32:00Z" w16du:dateUtc="2025-01-03T09:32:00Z">
              <w:r w:rsidRPr="00BD46E0" w:rsidDel="006B70B0">
                <w:rPr>
                  <w:rFonts w:ascii="Times New Roman" w:eastAsia="標楷體" w:hAnsi="Times New Roman" w:cs="Times New Roman"/>
                  <w:color w:val="000000"/>
                </w:rPr>
                <w:delText>4</w:delText>
              </w:r>
            </w:del>
          </w:p>
        </w:tc>
      </w:tr>
      <w:tr w:rsidR="00287E72" w:rsidDel="00085A97" w14:paraId="6C18032D" w14:textId="0D22A87B" w:rsidTr="00287E72">
        <w:trPr>
          <w:trHeight w:val="584"/>
          <w:del w:id="3160" w:author="瑋婷 徐" w:date="2025-01-04T22:57:00Z" w16du:dateUtc="2025-01-04T14:57:00Z"/>
          <w:trPrChange w:id="3161" w:author="瑋婷 徐" w:date="2025-01-03T17:32:00Z" w16du:dateUtc="2025-01-03T09:32:00Z">
            <w:trPr>
              <w:trHeight w:val="584"/>
            </w:trPr>
          </w:trPrChange>
        </w:trPr>
        <w:tc>
          <w:tcPr>
            <w:tcW w:w="941" w:type="pct"/>
            <w:tcMar>
              <w:top w:w="12" w:type="dxa"/>
              <w:left w:w="12" w:type="dxa"/>
              <w:bottom w:w="0" w:type="dxa"/>
              <w:right w:w="12" w:type="dxa"/>
            </w:tcMar>
            <w:vAlign w:val="center"/>
            <w:tcPrChange w:id="3162" w:author="瑋婷 徐" w:date="2025-01-03T17:32:00Z" w16du:dateUtc="2025-01-03T09:32:00Z">
              <w:tcPr>
                <w:tcW w:w="941" w:type="pct"/>
                <w:tcMar>
                  <w:top w:w="12" w:type="dxa"/>
                  <w:left w:w="12" w:type="dxa"/>
                  <w:bottom w:w="0" w:type="dxa"/>
                  <w:right w:w="12" w:type="dxa"/>
                </w:tcMar>
                <w:vAlign w:val="center"/>
              </w:tcPr>
            </w:tcPrChange>
          </w:tcPr>
          <w:p w14:paraId="64440840" w14:textId="10AA9497" w:rsidR="00287E72" w:rsidDel="00085A97" w:rsidRDefault="00287E72" w:rsidP="00287E72">
            <w:pPr>
              <w:spacing w:line="360" w:lineRule="auto"/>
              <w:jc w:val="center"/>
              <w:rPr>
                <w:del w:id="3163" w:author="瑋婷 徐" w:date="2025-01-04T22:57:00Z" w16du:dateUtc="2025-01-04T14:57:00Z"/>
                <w:rFonts w:ascii="Times New Roman" w:eastAsia="標楷體" w:hAnsi="Times New Roman" w:cs="Times New Roman"/>
              </w:rPr>
            </w:pPr>
            <w:del w:id="3164" w:author="瑋婷 徐" w:date="2025-01-03T17:31:00Z" w16du:dateUtc="2025-01-03T09:31:00Z">
              <w:r w:rsidRPr="00BD46E0" w:rsidDel="0012251D">
                <w:rPr>
                  <w:rFonts w:ascii="Times New Roman" w:eastAsia="標楷體" w:hAnsi="Times New Roman" w:cs="Times New Roman" w:hint="eastAsia"/>
                </w:rPr>
                <w:delText>嘉義</w:delText>
              </w:r>
            </w:del>
          </w:p>
        </w:tc>
        <w:tc>
          <w:tcPr>
            <w:tcW w:w="647" w:type="pct"/>
            <w:vAlign w:val="center"/>
            <w:tcPrChange w:id="3165" w:author="瑋婷 徐" w:date="2025-01-03T17:32:00Z" w16du:dateUtc="2025-01-03T09:32:00Z">
              <w:tcPr>
                <w:tcW w:w="647" w:type="pct"/>
                <w:vAlign w:val="center"/>
              </w:tcPr>
            </w:tcPrChange>
          </w:tcPr>
          <w:p w14:paraId="20FD6947" w14:textId="286251FD" w:rsidR="00287E72" w:rsidDel="00085A97" w:rsidRDefault="00287E72" w:rsidP="00287E72">
            <w:pPr>
              <w:spacing w:line="360" w:lineRule="auto"/>
              <w:jc w:val="center"/>
              <w:rPr>
                <w:del w:id="3166" w:author="瑋婷 徐" w:date="2025-01-04T22:57:00Z" w16du:dateUtc="2025-01-04T14:57:00Z"/>
                <w:rFonts w:ascii="Times New Roman" w:eastAsia="標楷體" w:hAnsi="Times New Roman" w:cs="Times New Roman"/>
                <w:color w:val="000000"/>
              </w:rPr>
            </w:pPr>
            <w:del w:id="3167" w:author="瑋婷 徐" w:date="2025-01-03T17:31:00Z" w16du:dateUtc="2025-01-03T09:31:00Z">
              <w:r w:rsidRPr="00BD46E0" w:rsidDel="0012251D">
                <w:rPr>
                  <w:rFonts w:ascii="Times New Roman" w:eastAsia="標楷體" w:hAnsi="Times New Roman" w:cs="Times New Roman"/>
                  <w:color w:val="000000"/>
                </w:rPr>
                <w:delText>3</w:delText>
              </w:r>
            </w:del>
          </w:p>
        </w:tc>
        <w:tc>
          <w:tcPr>
            <w:tcW w:w="1235" w:type="pct"/>
            <w:vAlign w:val="center"/>
            <w:tcPrChange w:id="3168" w:author="瑋婷 徐" w:date="2025-01-03T17:32:00Z" w16du:dateUtc="2025-01-03T09:32:00Z">
              <w:tcPr>
                <w:tcW w:w="1235" w:type="pct"/>
                <w:vAlign w:val="center"/>
              </w:tcPr>
            </w:tcPrChange>
          </w:tcPr>
          <w:p w14:paraId="34BC7D18" w14:textId="5EF02D4D" w:rsidR="00287E72" w:rsidDel="00085A97" w:rsidRDefault="00287E72" w:rsidP="00287E72">
            <w:pPr>
              <w:spacing w:line="360" w:lineRule="auto"/>
              <w:jc w:val="center"/>
              <w:rPr>
                <w:del w:id="3169" w:author="瑋婷 徐" w:date="2025-01-04T22:57:00Z" w16du:dateUtc="2025-01-04T14:57:00Z"/>
                <w:rFonts w:ascii="Times New Roman" w:eastAsia="標楷體" w:hAnsi="Times New Roman" w:cs="Times New Roman"/>
                <w:color w:val="000000"/>
              </w:rPr>
            </w:pPr>
            <w:del w:id="3170" w:author="瑋婷 徐" w:date="2025-01-03T17:31:00Z" w16du:dateUtc="2025-01-03T09:31:00Z">
              <w:r w:rsidRPr="00BD46E0" w:rsidDel="00287E72">
                <w:rPr>
                  <w:rFonts w:ascii="Times New Roman" w:eastAsia="標楷體" w:hAnsi="Times New Roman" w:cs="Times New Roman"/>
                  <w:color w:val="000000"/>
                </w:rPr>
                <w:delText>1</w:delText>
              </w:r>
            </w:del>
          </w:p>
        </w:tc>
        <w:tc>
          <w:tcPr>
            <w:tcW w:w="1235" w:type="pct"/>
            <w:vAlign w:val="center"/>
            <w:tcPrChange w:id="3171" w:author="瑋婷 徐" w:date="2025-01-03T17:32:00Z" w16du:dateUtc="2025-01-03T09:32:00Z">
              <w:tcPr>
                <w:tcW w:w="1235" w:type="pct"/>
                <w:vAlign w:val="center"/>
              </w:tcPr>
            </w:tcPrChange>
          </w:tcPr>
          <w:p w14:paraId="3E17D351" w14:textId="3F06CD5F" w:rsidR="00287E72" w:rsidDel="00085A97" w:rsidRDefault="00287E72" w:rsidP="00287E72">
            <w:pPr>
              <w:spacing w:line="360" w:lineRule="auto"/>
              <w:jc w:val="center"/>
              <w:rPr>
                <w:del w:id="3172" w:author="瑋婷 徐" w:date="2025-01-04T22:57:00Z" w16du:dateUtc="2025-01-04T14:57:00Z"/>
                <w:rFonts w:ascii="Times New Roman" w:eastAsia="標楷體" w:hAnsi="Times New Roman" w:cs="Times New Roman"/>
                <w:color w:val="000000"/>
              </w:rPr>
            </w:pPr>
          </w:p>
        </w:tc>
        <w:tc>
          <w:tcPr>
            <w:tcW w:w="941" w:type="pct"/>
            <w:vAlign w:val="center"/>
            <w:tcPrChange w:id="3173" w:author="瑋婷 徐" w:date="2025-01-03T17:32:00Z" w16du:dateUtc="2025-01-03T09:32:00Z">
              <w:tcPr>
                <w:tcW w:w="941" w:type="pct"/>
                <w:vAlign w:val="center"/>
              </w:tcPr>
            </w:tcPrChange>
          </w:tcPr>
          <w:p w14:paraId="33129CD9" w14:textId="6D7DC605" w:rsidR="00287E72" w:rsidDel="00085A97" w:rsidRDefault="00287E72" w:rsidP="00287E72">
            <w:pPr>
              <w:spacing w:line="360" w:lineRule="auto"/>
              <w:jc w:val="center"/>
              <w:rPr>
                <w:del w:id="3174" w:author="瑋婷 徐" w:date="2025-01-04T22:57:00Z" w16du:dateUtc="2025-01-04T14:57:00Z"/>
                <w:rFonts w:ascii="Times New Roman" w:eastAsia="標楷體" w:hAnsi="Times New Roman" w:cs="Times New Roman"/>
                <w:color w:val="000000"/>
              </w:rPr>
            </w:pPr>
            <w:del w:id="3175" w:author="瑋婷 徐" w:date="2025-01-03T17:32:00Z" w16du:dateUtc="2025-01-03T09:32:00Z">
              <w:r w:rsidRPr="00BD46E0" w:rsidDel="006B70B0">
                <w:rPr>
                  <w:rFonts w:ascii="Times New Roman" w:eastAsia="標楷體" w:hAnsi="Times New Roman" w:cs="Times New Roman"/>
                  <w:color w:val="000000"/>
                </w:rPr>
                <w:delText>4</w:delText>
              </w:r>
            </w:del>
          </w:p>
        </w:tc>
      </w:tr>
      <w:tr w:rsidR="00287E72" w:rsidDel="00085A97" w14:paraId="5AA6C289" w14:textId="3CC1E562" w:rsidTr="00287E72">
        <w:trPr>
          <w:trHeight w:val="584"/>
          <w:del w:id="3176" w:author="瑋婷 徐" w:date="2025-01-04T22:57:00Z" w16du:dateUtc="2025-01-04T14:57:00Z"/>
          <w:trPrChange w:id="3177" w:author="瑋婷 徐" w:date="2025-01-03T17:32:00Z" w16du:dateUtc="2025-01-03T09:32:00Z">
            <w:trPr>
              <w:trHeight w:val="584"/>
            </w:trPr>
          </w:trPrChange>
        </w:trPr>
        <w:tc>
          <w:tcPr>
            <w:tcW w:w="941" w:type="pct"/>
            <w:tcMar>
              <w:top w:w="12" w:type="dxa"/>
              <w:left w:w="12" w:type="dxa"/>
              <w:bottom w:w="0" w:type="dxa"/>
              <w:right w:w="12" w:type="dxa"/>
            </w:tcMar>
            <w:vAlign w:val="center"/>
            <w:tcPrChange w:id="3178" w:author="瑋婷 徐" w:date="2025-01-03T17:32:00Z" w16du:dateUtc="2025-01-03T09:32:00Z">
              <w:tcPr>
                <w:tcW w:w="941" w:type="pct"/>
                <w:tcMar>
                  <w:top w:w="12" w:type="dxa"/>
                  <w:left w:w="12" w:type="dxa"/>
                  <w:bottom w:w="0" w:type="dxa"/>
                  <w:right w:w="12" w:type="dxa"/>
                </w:tcMar>
                <w:vAlign w:val="center"/>
              </w:tcPr>
            </w:tcPrChange>
          </w:tcPr>
          <w:p w14:paraId="703EC716" w14:textId="525BBC30" w:rsidR="00287E72" w:rsidDel="00085A97" w:rsidRDefault="00287E72" w:rsidP="00287E72">
            <w:pPr>
              <w:spacing w:line="360" w:lineRule="auto"/>
              <w:jc w:val="center"/>
              <w:rPr>
                <w:del w:id="3179" w:author="瑋婷 徐" w:date="2025-01-04T22:57:00Z" w16du:dateUtc="2025-01-04T14:57:00Z"/>
                <w:rFonts w:ascii="Times New Roman" w:eastAsia="標楷體" w:hAnsi="Times New Roman" w:cs="Times New Roman"/>
              </w:rPr>
            </w:pPr>
            <w:del w:id="3180" w:author="瑋婷 徐" w:date="2025-01-03T17:31:00Z" w16du:dateUtc="2025-01-03T09:31:00Z">
              <w:r w:rsidRPr="00BD46E0" w:rsidDel="0012251D">
                <w:rPr>
                  <w:rFonts w:ascii="Times New Roman" w:eastAsia="標楷體" w:hAnsi="Times New Roman" w:cs="Times New Roman" w:hint="eastAsia"/>
                </w:rPr>
                <w:delText>宜蘭</w:delText>
              </w:r>
            </w:del>
          </w:p>
        </w:tc>
        <w:tc>
          <w:tcPr>
            <w:tcW w:w="647" w:type="pct"/>
            <w:vAlign w:val="center"/>
            <w:tcPrChange w:id="3181" w:author="瑋婷 徐" w:date="2025-01-03T17:32:00Z" w16du:dateUtc="2025-01-03T09:32:00Z">
              <w:tcPr>
                <w:tcW w:w="647" w:type="pct"/>
                <w:vAlign w:val="center"/>
              </w:tcPr>
            </w:tcPrChange>
          </w:tcPr>
          <w:p w14:paraId="33688D01" w14:textId="12CE50BA" w:rsidR="00287E72" w:rsidDel="00085A97" w:rsidRDefault="00287E72" w:rsidP="00287E72">
            <w:pPr>
              <w:spacing w:line="360" w:lineRule="auto"/>
              <w:jc w:val="center"/>
              <w:rPr>
                <w:del w:id="3182" w:author="瑋婷 徐" w:date="2025-01-04T22:57:00Z" w16du:dateUtc="2025-01-04T14:57:00Z"/>
                <w:rFonts w:ascii="Times New Roman" w:eastAsia="標楷體" w:hAnsi="Times New Roman" w:cs="Times New Roman"/>
                <w:color w:val="000000"/>
              </w:rPr>
            </w:pPr>
            <w:del w:id="3183" w:author="瑋婷 徐" w:date="2025-01-03T17:31:00Z" w16du:dateUtc="2025-01-03T09:31:00Z">
              <w:r w:rsidRPr="00BD46E0" w:rsidDel="0012251D">
                <w:rPr>
                  <w:rFonts w:ascii="Times New Roman" w:eastAsia="標楷體" w:hAnsi="Times New Roman" w:cs="Times New Roman"/>
                  <w:color w:val="000000"/>
                </w:rPr>
                <w:delText>3</w:delText>
              </w:r>
            </w:del>
          </w:p>
        </w:tc>
        <w:tc>
          <w:tcPr>
            <w:tcW w:w="1235" w:type="pct"/>
            <w:vAlign w:val="center"/>
            <w:tcPrChange w:id="3184" w:author="瑋婷 徐" w:date="2025-01-03T17:32:00Z" w16du:dateUtc="2025-01-03T09:32:00Z">
              <w:tcPr>
                <w:tcW w:w="1235" w:type="pct"/>
                <w:vAlign w:val="center"/>
              </w:tcPr>
            </w:tcPrChange>
          </w:tcPr>
          <w:p w14:paraId="4CF63C80" w14:textId="0FFBAAD8" w:rsidR="00287E72" w:rsidDel="00085A97" w:rsidRDefault="00287E72" w:rsidP="00287E72">
            <w:pPr>
              <w:spacing w:line="360" w:lineRule="auto"/>
              <w:jc w:val="center"/>
              <w:rPr>
                <w:del w:id="3185" w:author="瑋婷 徐" w:date="2025-01-04T22:57:00Z" w16du:dateUtc="2025-01-04T14:57:00Z"/>
                <w:rFonts w:ascii="Times New Roman" w:eastAsia="標楷體" w:hAnsi="Times New Roman" w:cs="Times New Roman"/>
                <w:color w:val="000000"/>
              </w:rPr>
            </w:pPr>
            <w:del w:id="3186" w:author="瑋婷 徐" w:date="2025-01-03T17:31:00Z" w16du:dateUtc="2025-01-03T09:31:00Z">
              <w:r w:rsidRPr="00BD46E0" w:rsidDel="00287E72">
                <w:rPr>
                  <w:rFonts w:ascii="Times New Roman" w:eastAsia="標楷體" w:hAnsi="Times New Roman" w:cs="Times New Roman"/>
                  <w:color w:val="000000"/>
                </w:rPr>
                <w:delText>1</w:delText>
              </w:r>
            </w:del>
          </w:p>
        </w:tc>
        <w:tc>
          <w:tcPr>
            <w:tcW w:w="1235" w:type="pct"/>
            <w:vAlign w:val="center"/>
            <w:tcPrChange w:id="3187" w:author="瑋婷 徐" w:date="2025-01-03T17:32:00Z" w16du:dateUtc="2025-01-03T09:32:00Z">
              <w:tcPr>
                <w:tcW w:w="1235" w:type="pct"/>
                <w:vAlign w:val="center"/>
              </w:tcPr>
            </w:tcPrChange>
          </w:tcPr>
          <w:p w14:paraId="1D7BCBE0" w14:textId="585671EC" w:rsidR="00287E72" w:rsidDel="00085A97" w:rsidRDefault="00287E72" w:rsidP="00287E72">
            <w:pPr>
              <w:spacing w:line="360" w:lineRule="auto"/>
              <w:jc w:val="center"/>
              <w:rPr>
                <w:del w:id="3188" w:author="瑋婷 徐" w:date="2025-01-04T22:57:00Z" w16du:dateUtc="2025-01-04T14:57:00Z"/>
                <w:rFonts w:ascii="Times New Roman" w:eastAsia="標楷體" w:hAnsi="Times New Roman" w:cs="Times New Roman"/>
                <w:color w:val="000000"/>
              </w:rPr>
            </w:pPr>
            <w:del w:id="3189" w:author="瑋婷 徐" w:date="2025-01-03T17:32:00Z" w16du:dateUtc="2025-01-03T09:32:00Z">
              <w:r w:rsidRPr="00BD46E0" w:rsidDel="006B70B0">
                <w:rPr>
                  <w:rFonts w:ascii="Times New Roman" w:eastAsia="標楷體" w:hAnsi="Times New Roman" w:cs="Times New Roman"/>
                  <w:color w:val="000000"/>
                </w:rPr>
                <w:delText>1</w:delText>
              </w:r>
            </w:del>
          </w:p>
        </w:tc>
        <w:tc>
          <w:tcPr>
            <w:tcW w:w="941" w:type="pct"/>
            <w:vAlign w:val="center"/>
            <w:tcPrChange w:id="3190" w:author="瑋婷 徐" w:date="2025-01-03T17:32:00Z" w16du:dateUtc="2025-01-03T09:32:00Z">
              <w:tcPr>
                <w:tcW w:w="941" w:type="pct"/>
                <w:vAlign w:val="center"/>
              </w:tcPr>
            </w:tcPrChange>
          </w:tcPr>
          <w:p w14:paraId="31490DE4" w14:textId="2435BDDF" w:rsidR="00287E72" w:rsidDel="00085A97" w:rsidRDefault="00287E72" w:rsidP="00287E72">
            <w:pPr>
              <w:spacing w:line="360" w:lineRule="auto"/>
              <w:jc w:val="center"/>
              <w:rPr>
                <w:del w:id="3191" w:author="瑋婷 徐" w:date="2025-01-04T22:57:00Z" w16du:dateUtc="2025-01-04T14:57:00Z"/>
                <w:rFonts w:ascii="Times New Roman" w:eastAsia="標楷體" w:hAnsi="Times New Roman" w:cs="Times New Roman"/>
                <w:color w:val="000000"/>
              </w:rPr>
            </w:pPr>
            <w:del w:id="3192" w:author="瑋婷 徐" w:date="2025-01-03T17:32:00Z" w16du:dateUtc="2025-01-03T09:32:00Z">
              <w:r w:rsidRPr="00BD46E0" w:rsidDel="006B70B0">
                <w:rPr>
                  <w:rFonts w:ascii="Times New Roman" w:eastAsia="標楷體" w:hAnsi="Times New Roman" w:cs="Times New Roman"/>
                  <w:color w:val="000000"/>
                </w:rPr>
                <w:delText>5</w:delText>
              </w:r>
            </w:del>
          </w:p>
        </w:tc>
      </w:tr>
      <w:tr w:rsidR="00287E72" w:rsidDel="00085A97" w14:paraId="7C98B1DF" w14:textId="532DF69A" w:rsidTr="00287E72">
        <w:trPr>
          <w:trHeight w:val="584"/>
          <w:del w:id="3193" w:author="瑋婷 徐" w:date="2025-01-04T22:57:00Z" w16du:dateUtc="2025-01-04T14:57:00Z"/>
          <w:trPrChange w:id="3194" w:author="瑋婷 徐" w:date="2025-01-03T17:32:00Z" w16du:dateUtc="2025-01-03T09:32:00Z">
            <w:trPr>
              <w:trHeight w:val="584"/>
            </w:trPr>
          </w:trPrChange>
        </w:trPr>
        <w:tc>
          <w:tcPr>
            <w:tcW w:w="941" w:type="pct"/>
            <w:tcMar>
              <w:top w:w="12" w:type="dxa"/>
              <w:left w:w="12" w:type="dxa"/>
              <w:bottom w:w="0" w:type="dxa"/>
              <w:right w:w="12" w:type="dxa"/>
            </w:tcMar>
            <w:vAlign w:val="center"/>
            <w:tcPrChange w:id="3195" w:author="瑋婷 徐" w:date="2025-01-03T17:32:00Z" w16du:dateUtc="2025-01-03T09:32:00Z">
              <w:tcPr>
                <w:tcW w:w="941" w:type="pct"/>
                <w:tcMar>
                  <w:top w:w="12" w:type="dxa"/>
                  <w:left w:w="12" w:type="dxa"/>
                  <w:bottom w:w="0" w:type="dxa"/>
                  <w:right w:w="12" w:type="dxa"/>
                </w:tcMar>
                <w:vAlign w:val="center"/>
              </w:tcPr>
            </w:tcPrChange>
          </w:tcPr>
          <w:p w14:paraId="4A81F263" w14:textId="41438165" w:rsidR="00287E72" w:rsidDel="00085A97" w:rsidRDefault="00287E72" w:rsidP="00287E72">
            <w:pPr>
              <w:spacing w:line="360" w:lineRule="auto"/>
              <w:jc w:val="center"/>
              <w:rPr>
                <w:del w:id="3196" w:author="瑋婷 徐" w:date="2025-01-04T22:57:00Z" w16du:dateUtc="2025-01-04T14:57:00Z"/>
                <w:rFonts w:ascii="Times New Roman" w:eastAsia="標楷體" w:hAnsi="Times New Roman" w:cs="Times New Roman"/>
              </w:rPr>
            </w:pPr>
            <w:del w:id="3197" w:author="瑋婷 徐" w:date="2025-01-03T17:31:00Z" w16du:dateUtc="2025-01-03T09:31:00Z">
              <w:r w:rsidRPr="00BD46E0" w:rsidDel="0012251D">
                <w:rPr>
                  <w:rFonts w:ascii="Times New Roman" w:eastAsia="標楷體" w:hAnsi="Times New Roman" w:cs="Times New Roman" w:hint="eastAsia"/>
                </w:rPr>
                <w:delText>花蓮</w:delText>
              </w:r>
            </w:del>
          </w:p>
        </w:tc>
        <w:tc>
          <w:tcPr>
            <w:tcW w:w="647" w:type="pct"/>
            <w:vAlign w:val="center"/>
            <w:tcPrChange w:id="3198" w:author="瑋婷 徐" w:date="2025-01-03T17:32:00Z" w16du:dateUtc="2025-01-03T09:32:00Z">
              <w:tcPr>
                <w:tcW w:w="647" w:type="pct"/>
                <w:vAlign w:val="center"/>
              </w:tcPr>
            </w:tcPrChange>
          </w:tcPr>
          <w:p w14:paraId="763C9A07" w14:textId="6C9B22FA" w:rsidR="00287E72" w:rsidDel="00085A97" w:rsidRDefault="00287E72" w:rsidP="00287E72">
            <w:pPr>
              <w:spacing w:line="360" w:lineRule="auto"/>
              <w:jc w:val="center"/>
              <w:rPr>
                <w:del w:id="3199" w:author="瑋婷 徐" w:date="2025-01-04T22:57:00Z" w16du:dateUtc="2025-01-04T14:57:00Z"/>
                <w:rFonts w:ascii="Times New Roman" w:eastAsia="標楷體" w:hAnsi="Times New Roman" w:cs="Times New Roman"/>
                <w:color w:val="000000"/>
              </w:rPr>
            </w:pPr>
            <w:del w:id="3200" w:author="瑋婷 徐" w:date="2025-01-03T17:31:00Z" w16du:dateUtc="2025-01-03T09:31:00Z">
              <w:r w:rsidRPr="00BD46E0" w:rsidDel="0012251D">
                <w:rPr>
                  <w:rFonts w:ascii="Times New Roman" w:eastAsia="標楷體" w:hAnsi="Times New Roman" w:cs="Times New Roman"/>
                  <w:color w:val="000000"/>
                </w:rPr>
                <w:delText>2</w:delText>
              </w:r>
            </w:del>
          </w:p>
        </w:tc>
        <w:tc>
          <w:tcPr>
            <w:tcW w:w="1235" w:type="pct"/>
            <w:vAlign w:val="center"/>
            <w:tcPrChange w:id="3201" w:author="瑋婷 徐" w:date="2025-01-03T17:32:00Z" w16du:dateUtc="2025-01-03T09:32:00Z">
              <w:tcPr>
                <w:tcW w:w="1235" w:type="pct"/>
                <w:vAlign w:val="center"/>
              </w:tcPr>
            </w:tcPrChange>
          </w:tcPr>
          <w:p w14:paraId="0DEDE520" w14:textId="1699B766" w:rsidR="00287E72" w:rsidDel="00085A97" w:rsidRDefault="00287E72" w:rsidP="00287E72">
            <w:pPr>
              <w:spacing w:line="360" w:lineRule="auto"/>
              <w:jc w:val="center"/>
              <w:rPr>
                <w:del w:id="3202" w:author="瑋婷 徐" w:date="2025-01-04T22:57:00Z" w16du:dateUtc="2025-01-04T14:57:00Z"/>
                <w:rFonts w:ascii="Times New Roman" w:eastAsia="標楷體" w:hAnsi="Times New Roman" w:cs="Times New Roman"/>
                <w:color w:val="000000"/>
              </w:rPr>
            </w:pPr>
            <w:del w:id="3203" w:author="瑋婷 徐" w:date="2025-01-03T17:31:00Z" w16du:dateUtc="2025-01-03T09:31:00Z">
              <w:r w:rsidRPr="00BD46E0" w:rsidDel="00287E72">
                <w:rPr>
                  <w:rFonts w:ascii="Times New Roman" w:eastAsia="標楷體" w:hAnsi="Times New Roman" w:cs="Times New Roman"/>
                  <w:color w:val="000000"/>
                </w:rPr>
                <w:delText>2</w:delText>
              </w:r>
            </w:del>
          </w:p>
        </w:tc>
        <w:tc>
          <w:tcPr>
            <w:tcW w:w="1235" w:type="pct"/>
            <w:vAlign w:val="center"/>
            <w:tcPrChange w:id="3204" w:author="瑋婷 徐" w:date="2025-01-03T17:32:00Z" w16du:dateUtc="2025-01-03T09:32:00Z">
              <w:tcPr>
                <w:tcW w:w="1235" w:type="pct"/>
                <w:vAlign w:val="center"/>
              </w:tcPr>
            </w:tcPrChange>
          </w:tcPr>
          <w:p w14:paraId="7A7BA35C" w14:textId="221D9128" w:rsidR="00287E72" w:rsidDel="00085A97" w:rsidRDefault="00287E72" w:rsidP="00287E72">
            <w:pPr>
              <w:spacing w:line="360" w:lineRule="auto"/>
              <w:jc w:val="center"/>
              <w:rPr>
                <w:del w:id="3205" w:author="瑋婷 徐" w:date="2025-01-04T22:57:00Z" w16du:dateUtc="2025-01-04T14:57:00Z"/>
                <w:rFonts w:ascii="Times New Roman" w:eastAsia="標楷體" w:hAnsi="Times New Roman" w:cs="Times New Roman"/>
                <w:color w:val="000000"/>
              </w:rPr>
            </w:pPr>
          </w:p>
        </w:tc>
        <w:tc>
          <w:tcPr>
            <w:tcW w:w="941" w:type="pct"/>
            <w:vAlign w:val="center"/>
            <w:tcPrChange w:id="3206" w:author="瑋婷 徐" w:date="2025-01-03T17:32:00Z" w16du:dateUtc="2025-01-03T09:32:00Z">
              <w:tcPr>
                <w:tcW w:w="941" w:type="pct"/>
                <w:vAlign w:val="center"/>
              </w:tcPr>
            </w:tcPrChange>
          </w:tcPr>
          <w:p w14:paraId="7436FD1A" w14:textId="08C04544" w:rsidR="00287E72" w:rsidDel="00085A97" w:rsidRDefault="00287E72" w:rsidP="00287E72">
            <w:pPr>
              <w:spacing w:line="360" w:lineRule="auto"/>
              <w:jc w:val="center"/>
              <w:rPr>
                <w:del w:id="3207" w:author="瑋婷 徐" w:date="2025-01-04T22:57:00Z" w16du:dateUtc="2025-01-04T14:57:00Z"/>
                <w:rFonts w:ascii="Times New Roman" w:eastAsia="標楷體" w:hAnsi="Times New Roman" w:cs="Times New Roman"/>
                <w:color w:val="000000"/>
              </w:rPr>
            </w:pPr>
            <w:del w:id="3208" w:author="瑋婷 徐" w:date="2025-01-03T17:32:00Z" w16du:dateUtc="2025-01-03T09:32:00Z">
              <w:r w:rsidRPr="00BD46E0" w:rsidDel="006B70B0">
                <w:rPr>
                  <w:rFonts w:ascii="Times New Roman" w:eastAsia="標楷體" w:hAnsi="Times New Roman" w:cs="Times New Roman"/>
                  <w:color w:val="000000"/>
                </w:rPr>
                <w:delText>4</w:delText>
              </w:r>
            </w:del>
          </w:p>
        </w:tc>
      </w:tr>
      <w:tr w:rsidR="00287E72" w:rsidDel="00085A97" w14:paraId="2F57C934" w14:textId="78571FD1" w:rsidTr="00287E72">
        <w:trPr>
          <w:trHeight w:val="584"/>
          <w:del w:id="3209" w:author="瑋婷 徐" w:date="2025-01-04T22:57:00Z" w16du:dateUtc="2025-01-04T14:57:00Z"/>
          <w:trPrChange w:id="3210" w:author="瑋婷 徐" w:date="2025-01-03T17:32:00Z" w16du:dateUtc="2025-01-03T09:32:00Z">
            <w:trPr>
              <w:trHeight w:val="584"/>
            </w:trPr>
          </w:trPrChange>
        </w:trPr>
        <w:tc>
          <w:tcPr>
            <w:tcW w:w="941" w:type="pct"/>
            <w:tcBorders>
              <w:bottom w:val="single" w:sz="8" w:space="0" w:color="000000"/>
            </w:tcBorders>
            <w:tcMar>
              <w:top w:w="12" w:type="dxa"/>
              <w:left w:w="12" w:type="dxa"/>
              <w:bottom w:w="0" w:type="dxa"/>
              <w:right w:w="12" w:type="dxa"/>
            </w:tcMar>
            <w:vAlign w:val="center"/>
            <w:tcPrChange w:id="3211" w:author="瑋婷 徐" w:date="2025-01-03T17:32:00Z" w16du:dateUtc="2025-01-03T09:32:00Z">
              <w:tcPr>
                <w:tcW w:w="941" w:type="pct"/>
                <w:tcBorders>
                  <w:bottom w:val="single" w:sz="8" w:space="0" w:color="000000"/>
                </w:tcBorders>
                <w:tcMar>
                  <w:top w:w="12" w:type="dxa"/>
                  <w:left w:w="12" w:type="dxa"/>
                  <w:bottom w:w="0" w:type="dxa"/>
                  <w:right w:w="12" w:type="dxa"/>
                </w:tcMar>
                <w:vAlign w:val="center"/>
              </w:tcPr>
            </w:tcPrChange>
          </w:tcPr>
          <w:p w14:paraId="08ECB9B7" w14:textId="1578DFEB" w:rsidR="00287E72" w:rsidDel="00085A97" w:rsidRDefault="00287E72" w:rsidP="00287E72">
            <w:pPr>
              <w:spacing w:line="360" w:lineRule="auto"/>
              <w:jc w:val="center"/>
              <w:rPr>
                <w:del w:id="3212" w:author="瑋婷 徐" w:date="2025-01-04T22:57:00Z" w16du:dateUtc="2025-01-04T14:57:00Z"/>
                <w:rFonts w:ascii="Times New Roman" w:eastAsia="標楷體" w:hAnsi="Times New Roman" w:cs="Times New Roman"/>
              </w:rPr>
            </w:pPr>
            <w:del w:id="3213" w:author="瑋婷 徐" w:date="2025-01-03T17:31:00Z" w16du:dateUtc="2025-01-03T09:31:00Z">
              <w:r w:rsidRPr="00BD46E0" w:rsidDel="0012251D">
                <w:rPr>
                  <w:rFonts w:ascii="Times New Roman" w:eastAsia="標楷體" w:hAnsi="Times New Roman" w:cs="Times New Roman" w:hint="eastAsia"/>
                </w:rPr>
                <w:delText>新竹</w:delText>
              </w:r>
            </w:del>
          </w:p>
        </w:tc>
        <w:tc>
          <w:tcPr>
            <w:tcW w:w="647" w:type="pct"/>
            <w:tcBorders>
              <w:bottom w:val="single" w:sz="8" w:space="0" w:color="000000"/>
            </w:tcBorders>
            <w:vAlign w:val="center"/>
            <w:tcPrChange w:id="3214" w:author="瑋婷 徐" w:date="2025-01-03T17:32:00Z" w16du:dateUtc="2025-01-03T09:32:00Z">
              <w:tcPr>
                <w:tcW w:w="647" w:type="pct"/>
                <w:tcBorders>
                  <w:bottom w:val="single" w:sz="8" w:space="0" w:color="000000"/>
                </w:tcBorders>
                <w:vAlign w:val="center"/>
              </w:tcPr>
            </w:tcPrChange>
          </w:tcPr>
          <w:p w14:paraId="7C9D6523" w14:textId="112EF744" w:rsidR="00287E72" w:rsidDel="00085A97" w:rsidRDefault="00287E72" w:rsidP="00287E72">
            <w:pPr>
              <w:spacing w:line="360" w:lineRule="auto"/>
              <w:jc w:val="center"/>
              <w:rPr>
                <w:del w:id="3215" w:author="瑋婷 徐" w:date="2025-01-04T22:57:00Z" w16du:dateUtc="2025-01-04T14:57:00Z"/>
                <w:rFonts w:ascii="Times New Roman" w:eastAsia="標楷體" w:hAnsi="Times New Roman" w:cs="Times New Roman"/>
                <w:color w:val="000000"/>
              </w:rPr>
            </w:pPr>
            <w:del w:id="3216" w:author="瑋婷 徐" w:date="2025-01-03T17:31:00Z" w16du:dateUtc="2025-01-03T09:31:00Z">
              <w:r w:rsidRPr="00BD46E0" w:rsidDel="0012251D">
                <w:rPr>
                  <w:rFonts w:ascii="Times New Roman" w:eastAsia="標楷體" w:hAnsi="Times New Roman" w:cs="Times New Roman"/>
                  <w:color w:val="000000"/>
                </w:rPr>
                <w:delText>2</w:delText>
              </w:r>
            </w:del>
          </w:p>
        </w:tc>
        <w:tc>
          <w:tcPr>
            <w:tcW w:w="1235" w:type="pct"/>
            <w:tcBorders>
              <w:bottom w:val="single" w:sz="8" w:space="0" w:color="000000"/>
            </w:tcBorders>
            <w:vAlign w:val="center"/>
            <w:tcPrChange w:id="3217" w:author="瑋婷 徐" w:date="2025-01-03T17:32:00Z" w16du:dateUtc="2025-01-03T09:32:00Z">
              <w:tcPr>
                <w:tcW w:w="1235" w:type="pct"/>
                <w:tcBorders>
                  <w:bottom w:val="single" w:sz="8" w:space="0" w:color="000000"/>
                </w:tcBorders>
                <w:vAlign w:val="center"/>
              </w:tcPr>
            </w:tcPrChange>
          </w:tcPr>
          <w:p w14:paraId="3D3DF0BE" w14:textId="51D0AFD0" w:rsidR="00287E72" w:rsidDel="00085A97" w:rsidRDefault="00287E72" w:rsidP="00287E72">
            <w:pPr>
              <w:spacing w:line="360" w:lineRule="auto"/>
              <w:jc w:val="center"/>
              <w:rPr>
                <w:del w:id="3218" w:author="瑋婷 徐" w:date="2025-01-04T22:57:00Z" w16du:dateUtc="2025-01-04T14:57:00Z"/>
                <w:rFonts w:ascii="Times New Roman" w:eastAsia="標楷體" w:hAnsi="Times New Roman" w:cs="Times New Roman"/>
                <w:color w:val="000000"/>
              </w:rPr>
            </w:pPr>
            <w:del w:id="3219" w:author="瑋婷 徐" w:date="2025-01-03T17:31:00Z" w16du:dateUtc="2025-01-03T09:31:00Z">
              <w:r w:rsidRPr="00BD46E0" w:rsidDel="00287E72">
                <w:rPr>
                  <w:rFonts w:ascii="Times New Roman" w:eastAsia="標楷體" w:hAnsi="Times New Roman" w:cs="Times New Roman"/>
                  <w:color w:val="000000"/>
                </w:rPr>
                <w:delText>2</w:delText>
              </w:r>
            </w:del>
          </w:p>
        </w:tc>
        <w:tc>
          <w:tcPr>
            <w:tcW w:w="1235" w:type="pct"/>
            <w:tcBorders>
              <w:bottom w:val="single" w:sz="8" w:space="0" w:color="000000"/>
            </w:tcBorders>
            <w:vAlign w:val="center"/>
            <w:tcPrChange w:id="3220" w:author="瑋婷 徐" w:date="2025-01-03T17:32:00Z" w16du:dateUtc="2025-01-03T09:32:00Z">
              <w:tcPr>
                <w:tcW w:w="1235" w:type="pct"/>
                <w:tcBorders>
                  <w:bottom w:val="single" w:sz="8" w:space="0" w:color="000000"/>
                </w:tcBorders>
                <w:vAlign w:val="center"/>
              </w:tcPr>
            </w:tcPrChange>
          </w:tcPr>
          <w:p w14:paraId="0C497AC6" w14:textId="628851B7" w:rsidR="00287E72" w:rsidDel="00085A97" w:rsidRDefault="00287E72" w:rsidP="00287E72">
            <w:pPr>
              <w:spacing w:line="360" w:lineRule="auto"/>
              <w:jc w:val="center"/>
              <w:rPr>
                <w:del w:id="3221" w:author="瑋婷 徐" w:date="2025-01-04T22:57:00Z" w16du:dateUtc="2025-01-04T14:57:00Z"/>
                <w:rFonts w:ascii="Times New Roman" w:eastAsia="標楷體" w:hAnsi="Times New Roman" w:cs="Times New Roman"/>
                <w:color w:val="000000"/>
              </w:rPr>
            </w:pPr>
            <w:del w:id="3222" w:author="瑋婷 徐" w:date="2025-01-03T17:32:00Z" w16du:dateUtc="2025-01-03T09:32:00Z">
              <w:r w:rsidRPr="00BD46E0" w:rsidDel="006B70B0">
                <w:rPr>
                  <w:rFonts w:ascii="Times New Roman" w:eastAsia="標楷體" w:hAnsi="Times New Roman" w:cs="Times New Roman"/>
                  <w:color w:val="000000"/>
                </w:rPr>
                <w:delText>1</w:delText>
              </w:r>
            </w:del>
          </w:p>
        </w:tc>
        <w:tc>
          <w:tcPr>
            <w:tcW w:w="941" w:type="pct"/>
            <w:tcBorders>
              <w:bottom w:val="single" w:sz="8" w:space="0" w:color="000000"/>
            </w:tcBorders>
            <w:vAlign w:val="center"/>
            <w:tcPrChange w:id="3223" w:author="瑋婷 徐" w:date="2025-01-03T17:32:00Z" w16du:dateUtc="2025-01-03T09:32:00Z">
              <w:tcPr>
                <w:tcW w:w="941" w:type="pct"/>
                <w:tcBorders>
                  <w:bottom w:val="single" w:sz="8" w:space="0" w:color="000000"/>
                </w:tcBorders>
                <w:vAlign w:val="center"/>
              </w:tcPr>
            </w:tcPrChange>
          </w:tcPr>
          <w:p w14:paraId="79F7B7EC" w14:textId="67EC892B" w:rsidR="00287E72" w:rsidDel="00085A97" w:rsidRDefault="00287E72" w:rsidP="00287E72">
            <w:pPr>
              <w:spacing w:line="360" w:lineRule="auto"/>
              <w:jc w:val="center"/>
              <w:rPr>
                <w:del w:id="3224" w:author="瑋婷 徐" w:date="2025-01-04T22:57:00Z" w16du:dateUtc="2025-01-04T14:57:00Z"/>
                <w:rFonts w:ascii="Times New Roman" w:eastAsia="標楷體" w:hAnsi="Times New Roman" w:cs="Times New Roman"/>
                <w:color w:val="000000"/>
              </w:rPr>
            </w:pPr>
            <w:del w:id="3225" w:author="瑋婷 徐" w:date="2025-01-03T17:32:00Z" w16du:dateUtc="2025-01-03T09:32:00Z">
              <w:r w:rsidRPr="00BD46E0" w:rsidDel="006B70B0">
                <w:rPr>
                  <w:rFonts w:ascii="Times New Roman" w:eastAsia="標楷體" w:hAnsi="Times New Roman" w:cs="Times New Roman"/>
                  <w:color w:val="000000"/>
                </w:rPr>
                <w:delText>5</w:delText>
              </w:r>
            </w:del>
          </w:p>
        </w:tc>
      </w:tr>
      <w:tr w:rsidR="00287E72" w:rsidDel="00085A97" w14:paraId="6001440B" w14:textId="3A311DD4" w:rsidTr="00287E72">
        <w:trPr>
          <w:trHeight w:val="584"/>
          <w:del w:id="3226" w:author="瑋婷 徐" w:date="2025-01-04T22:57:00Z" w16du:dateUtc="2025-01-04T14:57:00Z"/>
          <w:trPrChange w:id="3227" w:author="瑋婷 徐" w:date="2025-01-03T17:32:00Z" w16du:dateUtc="2025-01-03T09:32:00Z">
            <w:trPr>
              <w:trHeight w:val="584"/>
            </w:trPr>
          </w:trPrChange>
        </w:trPr>
        <w:tc>
          <w:tcPr>
            <w:tcW w:w="941" w:type="pct"/>
            <w:tcBorders>
              <w:top w:val="single" w:sz="8" w:space="0" w:color="000000"/>
              <w:bottom w:val="single" w:sz="8" w:space="0" w:color="000000"/>
            </w:tcBorders>
            <w:tcMar>
              <w:top w:w="12" w:type="dxa"/>
              <w:left w:w="12" w:type="dxa"/>
              <w:bottom w:w="0" w:type="dxa"/>
              <w:right w:w="12" w:type="dxa"/>
            </w:tcMar>
            <w:vAlign w:val="center"/>
            <w:tcPrChange w:id="3228" w:author="瑋婷 徐" w:date="2025-01-03T17:32:00Z" w16du:dateUtc="2025-01-03T09:32:00Z">
              <w:tcPr>
                <w:tcW w:w="941" w:type="pct"/>
                <w:tcBorders>
                  <w:top w:val="single" w:sz="8" w:space="0" w:color="000000"/>
                  <w:bottom w:val="single" w:sz="8" w:space="0" w:color="000000"/>
                </w:tcBorders>
                <w:tcMar>
                  <w:top w:w="12" w:type="dxa"/>
                  <w:left w:w="12" w:type="dxa"/>
                  <w:bottom w:w="0" w:type="dxa"/>
                  <w:right w:w="12" w:type="dxa"/>
                </w:tcMar>
                <w:vAlign w:val="center"/>
              </w:tcPr>
            </w:tcPrChange>
          </w:tcPr>
          <w:p w14:paraId="55CE9C17" w14:textId="7DC4632E" w:rsidR="00287E72" w:rsidDel="00085A97" w:rsidRDefault="00287E72" w:rsidP="00287E72">
            <w:pPr>
              <w:spacing w:line="360" w:lineRule="auto"/>
              <w:jc w:val="center"/>
              <w:rPr>
                <w:del w:id="3229" w:author="瑋婷 徐" w:date="2025-01-04T22:57:00Z" w16du:dateUtc="2025-01-04T14:57:00Z"/>
                <w:rFonts w:ascii="Times New Roman" w:eastAsia="標楷體" w:hAnsi="Times New Roman" w:cs="Times New Roman"/>
              </w:rPr>
            </w:pPr>
            <w:del w:id="3230" w:author="瑋婷 徐" w:date="2025-01-03T17:31:00Z" w16du:dateUtc="2025-01-03T09:31:00Z">
              <w:r w:rsidDel="0012251D">
                <w:rPr>
                  <w:rFonts w:ascii="Times New Roman" w:eastAsia="標楷體" w:hAnsi="Times New Roman" w:cs="Times New Roman"/>
                </w:rPr>
                <w:delText>總計</w:delText>
              </w:r>
            </w:del>
          </w:p>
        </w:tc>
        <w:tc>
          <w:tcPr>
            <w:tcW w:w="647" w:type="pct"/>
            <w:tcBorders>
              <w:top w:val="single" w:sz="8" w:space="0" w:color="000000"/>
              <w:bottom w:val="single" w:sz="8" w:space="0" w:color="000000"/>
            </w:tcBorders>
            <w:vAlign w:val="center"/>
            <w:tcPrChange w:id="3231" w:author="瑋婷 徐" w:date="2025-01-03T17:32:00Z" w16du:dateUtc="2025-01-03T09:32:00Z">
              <w:tcPr>
                <w:tcW w:w="647" w:type="pct"/>
                <w:tcBorders>
                  <w:top w:val="single" w:sz="8" w:space="0" w:color="000000"/>
                  <w:bottom w:val="single" w:sz="8" w:space="0" w:color="000000"/>
                </w:tcBorders>
                <w:vAlign w:val="center"/>
              </w:tcPr>
            </w:tcPrChange>
          </w:tcPr>
          <w:p w14:paraId="72471424" w14:textId="7DDB19B7" w:rsidR="00287E72" w:rsidDel="00085A97" w:rsidRDefault="00287E72" w:rsidP="00287E72">
            <w:pPr>
              <w:spacing w:line="360" w:lineRule="auto"/>
              <w:jc w:val="center"/>
              <w:rPr>
                <w:del w:id="3232" w:author="瑋婷 徐" w:date="2025-01-04T22:57:00Z" w16du:dateUtc="2025-01-04T14:57:00Z"/>
                <w:rFonts w:ascii="Times New Roman" w:eastAsia="標楷體" w:hAnsi="Times New Roman" w:cs="Times New Roman"/>
                <w:color w:val="000000"/>
              </w:rPr>
            </w:pPr>
            <w:del w:id="3233" w:author="瑋婷 徐" w:date="2025-01-03T17:31:00Z" w16du:dateUtc="2025-01-03T09:31:00Z">
              <w:r w:rsidRPr="00BD46E0" w:rsidDel="0012251D">
                <w:rPr>
                  <w:rFonts w:ascii="Times New Roman" w:eastAsia="標楷體" w:hAnsi="Times New Roman" w:cs="Times New Roman"/>
                  <w:color w:val="000000"/>
                </w:rPr>
                <w:delText>27</w:delText>
              </w:r>
            </w:del>
          </w:p>
        </w:tc>
        <w:tc>
          <w:tcPr>
            <w:tcW w:w="1235" w:type="pct"/>
            <w:tcBorders>
              <w:top w:val="single" w:sz="8" w:space="0" w:color="000000"/>
              <w:bottom w:val="single" w:sz="8" w:space="0" w:color="000000"/>
            </w:tcBorders>
            <w:vAlign w:val="center"/>
            <w:tcPrChange w:id="3234" w:author="瑋婷 徐" w:date="2025-01-03T17:32:00Z" w16du:dateUtc="2025-01-03T09:32:00Z">
              <w:tcPr>
                <w:tcW w:w="1235" w:type="pct"/>
                <w:tcBorders>
                  <w:top w:val="single" w:sz="8" w:space="0" w:color="000000"/>
                  <w:bottom w:val="single" w:sz="8" w:space="0" w:color="000000"/>
                </w:tcBorders>
                <w:vAlign w:val="center"/>
              </w:tcPr>
            </w:tcPrChange>
          </w:tcPr>
          <w:p w14:paraId="2BDC9799" w14:textId="31CFEE88" w:rsidR="00287E72" w:rsidDel="00085A97" w:rsidRDefault="00287E72" w:rsidP="00287E72">
            <w:pPr>
              <w:spacing w:line="360" w:lineRule="auto"/>
              <w:jc w:val="center"/>
              <w:rPr>
                <w:del w:id="3235" w:author="瑋婷 徐" w:date="2025-01-04T22:57:00Z" w16du:dateUtc="2025-01-04T14:57:00Z"/>
                <w:rFonts w:ascii="Times New Roman" w:eastAsia="標楷體" w:hAnsi="Times New Roman" w:cs="Times New Roman"/>
                <w:color w:val="000000"/>
              </w:rPr>
            </w:pPr>
            <w:del w:id="3236" w:author="瑋婷 徐" w:date="2025-01-03T17:31:00Z" w16du:dateUtc="2025-01-03T09:31:00Z">
              <w:r w:rsidRPr="00BD46E0" w:rsidDel="00287E72">
                <w:rPr>
                  <w:rFonts w:ascii="Times New Roman" w:eastAsia="標楷體" w:hAnsi="Times New Roman" w:cs="Times New Roman"/>
                  <w:color w:val="000000"/>
                </w:rPr>
                <w:delText>6</w:delText>
              </w:r>
            </w:del>
          </w:p>
        </w:tc>
        <w:tc>
          <w:tcPr>
            <w:tcW w:w="1235" w:type="pct"/>
            <w:tcBorders>
              <w:top w:val="single" w:sz="8" w:space="0" w:color="000000"/>
              <w:bottom w:val="single" w:sz="8" w:space="0" w:color="000000"/>
            </w:tcBorders>
            <w:vAlign w:val="center"/>
            <w:tcPrChange w:id="3237" w:author="瑋婷 徐" w:date="2025-01-03T17:32:00Z" w16du:dateUtc="2025-01-03T09:32:00Z">
              <w:tcPr>
                <w:tcW w:w="1235" w:type="pct"/>
                <w:tcBorders>
                  <w:top w:val="single" w:sz="8" w:space="0" w:color="000000"/>
                  <w:bottom w:val="single" w:sz="8" w:space="0" w:color="000000"/>
                </w:tcBorders>
                <w:vAlign w:val="center"/>
              </w:tcPr>
            </w:tcPrChange>
          </w:tcPr>
          <w:p w14:paraId="48B09F6C" w14:textId="1202DC2E" w:rsidR="00287E72" w:rsidDel="00085A97" w:rsidRDefault="00287E72" w:rsidP="00287E72">
            <w:pPr>
              <w:spacing w:line="360" w:lineRule="auto"/>
              <w:jc w:val="center"/>
              <w:rPr>
                <w:del w:id="3238" w:author="瑋婷 徐" w:date="2025-01-04T22:57:00Z" w16du:dateUtc="2025-01-04T14:57:00Z"/>
                <w:rFonts w:ascii="Times New Roman" w:eastAsia="標楷體" w:hAnsi="Times New Roman" w:cs="Times New Roman"/>
                <w:color w:val="000000"/>
              </w:rPr>
            </w:pPr>
            <w:del w:id="3239" w:author="瑋婷 徐" w:date="2025-01-03T17:32:00Z" w16du:dateUtc="2025-01-03T09:32:00Z">
              <w:r w:rsidRPr="00BD46E0" w:rsidDel="006B70B0">
                <w:rPr>
                  <w:rFonts w:ascii="Times New Roman" w:eastAsia="標楷體" w:hAnsi="Times New Roman" w:cs="Times New Roman"/>
                  <w:color w:val="000000"/>
                </w:rPr>
                <w:delText>2</w:delText>
              </w:r>
            </w:del>
          </w:p>
        </w:tc>
        <w:tc>
          <w:tcPr>
            <w:tcW w:w="941" w:type="pct"/>
            <w:tcBorders>
              <w:top w:val="single" w:sz="8" w:space="0" w:color="000000"/>
              <w:bottom w:val="single" w:sz="8" w:space="0" w:color="000000"/>
            </w:tcBorders>
            <w:vAlign w:val="center"/>
            <w:tcPrChange w:id="3240" w:author="瑋婷 徐" w:date="2025-01-03T17:32:00Z" w16du:dateUtc="2025-01-03T09:32:00Z">
              <w:tcPr>
                <w:tcW w:w="941" w:type="pct"/>
                <w:tcBorders>
                  <w:top w:val="single" w:sz="8" w:space="0" w:color="000000"/>
                  <w:bottom w:val="single" w:sz="8" w:space="0" w:color="000000"/>
                </w:tcBorders>
                <w:vAlign w:val="center"/>
              </w:tcPr>
            </w:tcPrChange>
          </w:tcPr>
          <w:p w14:paraId="3AE0E014" w14:textId="3EB4D3E0" w:rsidR="00287E72" w:rsidDel="00085A97" w:rsidRDefault="00287E72" w:rsidP="00287E72">
            <w:pPr>
              <w:spacing w:line="360" w:lineRule="auto"/>
              <w:jc w:val="center"/>
              <w:rPr>
                <w:del w:id="3241" w:author="瑋婷 徐" w:date="2025-01-04T22:57:00Z" w16du:dateUtc="2025-01-04T14:57:00Z"/>
                <w:rFonts w:ascii="Times New Roman" w:eastAsia="標楷體" w:hAnsi="Times New Roman" w:cs="Times New Roman"/>
                <w:color w:val="000000"/>
              </w:rPr>
            </w:pPr>
            <w:del w:id="3242" w:author="瑋婷 徐" w:date="2025-01-03T17:32:00Z" w16du:dateUtc="2025-01-03T09:32:00Z">
              <w:r w:rsidRPr="00BD46E0" w:rsidDel="006B70B0">
                <w:rPr>
                  <w:rFonts w:ascii="Times New Roman" w:eastAsia="標楷體" w:hAnsi="Times New Roman" w:cs="Times New Roman"/>
                  <w:color w:val="000000"/>
                </w:rPr>
                <w:delText>35</w:delText>
              </w:r>
            </w:del>
          </w:p>
        </w:tc>
      </w:tr>
    </w:tbl>
    <w:p w14:paraId="2B9C3F9A" w14:textId="4394C42C" w:rsidR="00D93FCC" w:rsidDel="00085A97" w:rsidRDefault="002435EC">
      <w:pPr>
        <w:spacing w:line="0" w:lineRule="atLeast"/>
        <w:jc w:val="both"/>
        <w:rPr>
          <w:moveFrom w:id="3243" w:author="瑋婷 徐" w:date="2025-01-04T22:57:00Z" w16du:dateUtc="2025-01-04T14:57:00Z"/>
          <w:rFonts w:ascii="Times New Roman" w:eastAsia="標楷體" w:hAnsi="Times New Roman" w:cs="Times New Roman"/>
        </w:rPr>
      </w:pPr>
      <w:moveFromRangeStart w:id="3244" w:author="瑋婷 徐" w:date="2025-01-04T22:57:00Z" w:name="move186923871"/>
      <w:moveFrom w:id="3245" w:author="瑋婷 徐" w:date="2025-01-04T22:57:00Z" w16du:dateUtc="2025-01-04T14:57:00Z">
        <w:r w:rsidDel="00085A97">
          <w:rPr>
            <w:rFonts w:ascii="Times New Roman" w:eastAsia="標楷體" w:hAnsi="Times New Roman" w:cs="Times New Roman"/>
          </w:rPr>
          <w:t>註：</w:t>
        </w:r>
      </w:moveFrom>
    </w:p>
    <w:p w14:paraId="2440B61D" w14:textId="4BDE4608" w:rsidR="00D93FCC" w:rsidDel="00085A97" w:rsidRDefault="002435EC">
      <w:pPr>
        <w:pStyle w:val="aff3"/>
        <w:numPr>
          <w:ilvl w:val="0"/>
          <w:numId w:val="5"/>
        </w:numPr>
        <w:spacing w:line="0" w:lineRule="atLeast"/>
        <w:jc w:val="both"/>
        <w:rPr>
          <w:moveFrom w:id="3246" w:author="瑋婷 徐" w:date="2025-01-04T22:57:00Z" w16du:dateUtc="2025-01-04T14:57:00Z"/>
          <w:rFonts w:ascii="Times New Roman" w:eastAsia="標楷體" w:hAnsi="Times New Roman" w:cs="Times New Roman"/>
        </w:rPr>
      </w:pPr>
      <w:moveFrom w:id="3247" w:author="瑋婷 徐" w:date="2025-01-04T22:57:00Z" w16du:dateUtc="2025-01-04T14:57:00Z">
        <w:r w:rsidDel="00085A97">
          <w:rPr>
            <w:rFonts w:ascii="Times New Roman" w:eastAsia="標楷體" w:hAnsi="Times New Roman" w:cs="Times New Roman"/>
          </w:rPr>
          <w:t>單位：樣區</w:t>
        </w:r>
        <w:r w:rsidDel="00085A97">
          <w:rPr>
            <w:rFonts w:ascii="Times New Roman" w:eastAsia="標楷體" w:hAnsi="Times New Roman" w:cs="Times New Roman"/>
          </w:rPr>
          <w:t>(</w:t>
        </w:r>
        <w:r w:rsidDel="00085A97">
          <w:rPr>
            <w:rFonts w:ascii="Times New Roman" w:eastAsia="標楷體" w:hAnsi="Times New Roman" w:cs="Times New Roman"/>
          </w:rPr>
          <w:t>個</w:t>
        </w:r>
        <w:r w:rsidDel="00085A97">
          <w:rPr>
            <w:rFonts w:ascii="Times New Roman" w:eastAsia="標楷體" w:hAnsi="Times New Roman" w:cs="Times New Roman"/>
          </w:rPr>
          <w:t>)</w:t>
        </w:r>
        <w:r w:rsidDel="00085A97">
          <w:rPr>
            <w:rFonts w:ascii="Times New Roman" w:eastAsia="標楷體" w:hAnsi="Times New Roman" w:cs="Times New Roman"/>
          </w:rPr>
          <w:t>。</w:t>
        </w:r>
      </w:moveFrom>
    </w:p>
    <w:p w14:paraId="61972EBB" w14:textId="4DF3402B" w:rsidR="00D93FCC" w:rsidDel="00085A97" w:rsidRDefault="002435EC">
      <w:pPr>
        <w:pStyle w:val="aff3"/>
        <w:widowControl/>
        <w:numPr>
          <w:ilvl w:val="0"/>
          <w:numId w:val="5"/>
        </w:numPr>
        <w:spacing w:line="0" w:lineRule="atLeast"/>
        <w:rPr>
          <w:moveFrom w:id="3248" w:author="瑋婷 徐" w:date="2025-01-04T22:57:00Z" w16du:dateUtc="2025-01-04T14:57:00Z"/>
          <w:rFonts w:ascii="Times New Roman" w:eastAsia="標楷體" w:hAnsi="Times New Roman" w:cs="Times New Roman"/>
        </w:rPr>
      </w:pPr>
      <w:moveFrom w:id="3249" w:author="瑋婷 徐" w:date="2025-01-04T22:57:00Z" w16du:dateUtc="2025-01-04T14:57:00Z">
        <w:r w:rsidDel="00085A97">
          <w:rPr>
            <w:rFonts w:ascii="Times New Roman" w:eastAsia="標楷體" w:hAnsi="Times New Roman" w:cs="Times New Roman"/>
          </w:rPr>
          <w:t>優等，即資料均符合</w:t>
        </w:r>
        <w:r w:rsidDel="00085A97">
          <w:rPr>
            <w:rFonts w:ascii="Times New Roman" w:eastAsia="標楷體" w:hAnsi="Times New Roman" w:cs="Times New Roman"/>
          </w:rPr>
          <w:t>BBS Taiwan</w:t>
        </w:r>
        <w:r w:rsidDel="00085A97">
          <w:rPr>
            <w:rFonts w:ascii="Times New Roman" w:eastAsia="標楷體" w:hAnsi="Times New Roman" w:cs="Times New Roman"/>
          </w:rPr>
          <w:t>的調查標準，可納入後續全臺繁殖鳥類族群變動趨勢分析及相關指標運算用。</w:t>
        </w:r>
      </w:moveFrom>
    </w:p>
    <w:p w14:paraId="7FE89E9C" w14:textId="5A09CDD2" w:rsidR="00D93FCC" w:rsidDel="00085A97" w:rsidRDefault="002435EC">
      <w:pPr>
        <w:pStyle w:val="aff3"/>
        <w:widowControl/>
        <w:numPr>
          <w:ilvl w:val="0"/>
          <w:numId w:val="5"/>
        </w:numPr>
        <w:spacing w:line="0" w:lineRule="atLeast"/>
        <w:rPr>
          <w:moveFrom w:id="3250" w:author="瑋婷 徐" w:date="2025-01-04T22:57:00Z" w16du:dateUtc="2025-01-04T14:57:00Z"/>
          <w:rFonts w:ascii="Times New Roman" w:eastAsia="標楷體" w:hAnsi="Times New Roman" w:cs="Times New Roman"/>
        </w:rPr>
      </w:pPr>
      <w:moveFrom w:id="3251" w:author="瑋婷 徐" w:date="2025-01-04T22:57:00Z" w16du:dateUtc="2025-01-04T14:57:00Z">
        <w:r w:rsidDel="00085A97">
          <w:rPr>
            <w:rFonts w:ascii="Times New Roman" w:eastAsia="標楷體" w:hAnsi="Times New Roman" w:cs="Times New Roman"/>
          </w:rPr>
          <w:t>有疑慮等級，即該樣區調查到的鳥種數些微偏少。</w:t>
        </w:r>
      </w:moveFrom>
    </w:p>
    <w:p w14:paraId="0DE2C0C9" w14:textId="70F210AE" w:rsidR="00085A97" w:rsidRDefault="002435EC" w:rsidP="00085A97">
      <w:pPr>
        <w:spacing w:line="0" w:lineRule="atLeast"/>
        <w:rPr>
          <w:ins w:id="3252" w:author="瑋婷 徐" w:date="2025-01-04T22:57:00Z" w16du:dateUtc="2025-01-04T14:57:00Z"/>
        </w:rPr>
      </w:pPr>
      <w:moveFrom w:id="3253" w:author="瑋婷 徐" w:date="2025-01-04T22:57:00Z" w16du:dateUtc="2025-01-04T14:57:00Z">
        <w:r w:rsidDel="00085A97">
          <w:rPr>
            <w:rFonts w:ascii="Times New Roman" w:eastAsia="標楷體" w:hAnsi="Times New Roman" w:cs="Times New Roman"/>
          </w:rPr>
          <w:t>待加強等級，即調查表填寫方式錯誤或調查到的鳥種數偏少。</w:t>
        </w:r>
      </w:moveFrom>
      <w:moveFromRangeEnd w:id="3244"/>
    </w:p>
    <w:p w14:paraId="1A19CF58" w14:textId="7678A870" w:rsidR="00D93FCC" w:rsidRPr="00085A97" w:rsidRDefault="002435EC" w:rsidP="00085A97">
      <w:pPr>
        <w:spacing w:line="0" w:lineRule="atLeast"/>
        <w:rPr>
          <w:rFonts w:ascii="Times New Roman" w:eastAsia="標楷體" w:hAnsi="Times New Roman" w:cs="Times New Roman"/>
        </w:rPr>
        <w:sectPr w:rsidR="00D93FCC" w:rsidRPr="00085A97">
          <w:footerReference w:type="default" r:id="rId20"/>
          <w:footerReference w:type="first" r:id="rId21"/>
          <w:pgSz w:w="11906" w:h="16838"/>
          <w:pgMar w:top="1440" w:right="1800" w:bottom="1440" w:left="1800" w:header="0" w:footer="992" w:gutter="0"/>
          <w:cols w:space="720"/>
          <w:formProt w:val="0"/>
          <w:docGrid w:type="lines" w:linePitch="360"/>
        </w:sectPr>
        <w:pPrChange w:id="3254" w:author="瑋婷 徐" w:date="2025-01-04T22:57:00Z" w16du:dateUtc="2025-01-04T14:57:00Z">
          <w:pPr>
            <w:pStyle w:val="aff3"/>
            <w:widowControl/>
            <w:numPr>
              <w:numId w:val="5"/>
            </w:numPr>
            <w:tabs>
              <w:tab w:val="num" w:pos="0"/>
            </w:tabs>
            <w:spacing w:line="0" w:lineRule="atLeast"/>
            <w:ind w:left="360" w:hanging="360"/>
          </w:pPr>
        </w:pPrChange>
      </w:pPr>
      <w:r>
        <w:br w:type="page"/>
      </w:r>
    </w:p>
    <w:p w14:paraId="6B34226E" w14:textId="3F5D338A" w:rsidR="00D93FCC" w:rsidRDefault="002435EC">
      <w:pPr>
        <w:rPr>
          <w:ins w:id="3255" w:author="瑋婷 徐" w:date="2025-01-03T15:32:00Z" w16du:dateUtc="2025-01-03T07:32:00Z"/>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del w:id="3256" w:author="瑋婷 徐" w:date="2025-01-03T15:33:00Z" w16du:dateUtc="2025-01-03T07:33:00Z">
        <w:r w:rsidDel="00D6558E">
          <w:rPr>
            <w:rFonts w:ascii="Times New Roman" w:eastAsia="標楷體" w:hAnsi="Times New Roman" w:cs="Times New Roman"/>
          </w:rPr>
          <w:delText>3</w:delText>
        </w:r>
      </w:del>
      <w:ins w:id="3257" w:author="瑋婷 徐" w:date="2025-01-03T15:33:00Z" w16du:dateUtc="2025-01-03T07:33:00Z">
        <w:r w:rsidR="00D6558E">
          <w:rPr>
            <w:rFonts w:ascii="Times New Roman" w:eastAsia="標楷體" w:hAnsi="Times New Roman" w:cs="Times New Roman" w:hint="eastAsia"/>
          </w:rPr>
          <w:t>4</w:t>
        </w:r>
      </w:ins>
      <w:r>
        <w:rPr>
          <w:rFonts w:ascii="Times New Roman" w:eastAsia="標楷體" w:hAnsi="Times New Roman" w:cs="Times New Roman"/>
        </w:rPr>
        <w:t>年各樣區的繁殖鳥類調查名錄</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258" w:author="瑋婷 徐" w:date="2025-01-04T15:41:00Z" w16du:dateUtc="2025-01-04T07:41: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424"/>
        <w:gridCol w:w="3483"/>
        <w:gridCol w:w="396"/>
        <w:gridCol w:w="396"/>
        <w:gridCol w:w="397"/>
        <w:gridCol w:w="397"/>
        <w:gridCol w:w="397"/>
        <w:gridCol w:w="397"/>
        <w:gridCol w:w="397"/>
        <w:gridCol w:w="397"/>
        <w:gridCol w:w="397"/>
        <w:gridCol w:w="539"/>
        <w:gridCol w:w="539"/>
        <w:gridCol w:w="539"/>
        <w:gridCol w:w="539"/>
        <w:gridCol w:w="539"/>
        <w:gridCol w:w="539"/>
        <w:gridCol w:w="539"/>
        <w:gridCol w:w="539"/>
        <w:gridCol w:w="539"/>
        <w:gridCol w:w="539"/>
        <w:gridCol w:w="520"/>
        <w:tblGridChange w:id="3259">
          <w:tblGrid>
            <w:gridCol w:w="2424"/>
            <w:gridCol w:w="130"/>
            <w:gridCol w:w="3353"/>
            <w:gridCol w:w="396"/>
            <w:gridCol w:w="198"/>
            <w:gridCol w:w="198"/>
            <w:gridCol w:w="397"/>
            <w:gridCol w:w="397"/>
            <w:gridCol w:w="397"/>
            <w:gridCol w:w="397"/>
            <w:gridCol w:w="397"/>
            <w:gridCol w:w="397"/>
            <w:gridCol w:w="397"/>
            <w:gridCol w:w="539"/>
            <w:gridCol w:w="539"/>
            <w:gridCol w:w="539"/>
            <w:gridCol w:w="539"/>
            <w:gridCol w:w="539"/>
            <w:gridCol w:w="539"/>
            <w:gridCol w:w="539"/>
            <w:gridCol w:w="539"/>
            <w:gridCol w:w="539"/>
            <w:gridCol w:w="539"/>
            <w:gridCol w:w="520"/>
          </w:tblGrid>
        </w:tblGridChange>
      </w:tblGrid>
      <w:tr w:rsidR="00DA433E" w:rsidRPr="00D57425" w14:paraId="0D81317B" w14:textId="77777777" w:rsidTr="009B7475">
        <w:trPr>
          <w:cnfStyle w:val="100000000000" w:firstRow="1" w:lastRow="0" w:firstColumn="0" w:lastColumn="0" w:oddVBand="0" w:evenVBand="0" w:oddHBand="0" w:evenHBand="0" w:firstRowFirstColumn="0" w:firstRowLastColumn="0" w:lastRowFirstColumn="0" w:lastRowLastColumn="0"/>
          <w:trHeight w:val="375"/>
          <w:tblHeader/>
          <w:ins w:id="3260" w:author="瑋婷 徐" w:date="2025-01-03T16:36:00Z"/>
          <w:trPrChange w:id="3261" w:author="瑋婷 徐" w:date="2025-01-04T15:41:00Z" w16du:dateUtc="2025-01-04T07:41:00Z">
            <w:trPr>
              <w:trHeight w:val="375"/>
            </w:trPr>
          </w:trPrChange>
        </w:trPr>
        <w:tc>
          <w:tcPr>
            <w:cnfStyle w:val="001000000000" w:firstRow="0" w:lastRow="0" w:firstColumn="1" w:lastColumn="0" w:oddVBand="0" w:evenVBand="0" w:oddHBand="0" w:evenHBand="0" w:firstRowFirstColumn="0" w:firstRowLastColumn="0" w:lastRowFirstColumn="0" w:lastRowLastColumn="0"/>
            <w:tcW w:w="788" w:type="pct"/>
            <w:vMerge w:val="restart"/>
            <w:vAlign w:val="center"/>
            <w:tcPrChange w:id="3262" w:author="瑋婷 徐" w:date="2025-01-04T15:41:00Z" w16du:dateUtc="2025-01-04T07:41:00Z">
              <w:tcPr>
                <w:tcW w:w="831" w:type="pct"/>
                <w:gridSpan w:val="2"/>
                <w:vMerge w:val="restart"/>
                <w:vAlign w:val="center"/>
              </w:tcPr>
            </w:tcPrChange>
          </w:tcPr>
          <w:p w14:paraId="757A36E9" w14:textId="15C23BCE" w:rsidR="00DA433E" w:rsidRPr="00D57425" w:rsidRDefault="00DA433E">
            <w:pPr>
              <w:spacing w:line="360" w:lineRule="auto"/>
              <w:jc w:val="center"/>
              <w:cnfStyle w:val="101000000000" w:firstRow="1" w:lastRow="0" w:firstColumn="1" w:lastColumn="0" w:oddVBand="0" w:evenVBand="0" w:oddHBand="0" w:evenHBand="0" w:firstRowFirstColumn="0" w:firstRowLastColumn="0" w:lastRowFirstColumn="0" w:lastRowLastColumn="0"/>
              <w:rPr>
                <w:ins w:id="3263" w:author="瑋婷 徐" w:date="2025-01-03T16:36:00Z" w16du:dateUtc="2025-01-03T08:36:00Z"/>
                <w:rFonts w:asciiTheme="majorEastAsia" w:eastAsia="標楷體" w:hAnsiTheme="majorEastAsia" w:cstheme="majorEastAsia"/>
                <w:b w:val="0"/>
                <w:bCs w:val="0"/>
                <w:color w:val="000000"/>
                <w:rPrChange w:id="3264" w:author="瑋婷 徐" w:date="2025-01-04T22:56:00Z" w16du:dateUtc="2025-01-04T14:56:00Z">
                  <w:rPr>
                    <w:ins w:id="3265" w:author="瑋婷 徐" w:date="2025-01-03T16:36:00Z" w16du:dateUtc="2025-01-03T08:36:00Z"/>
                    <w:rFonts w:asciiTheme="majorEastAsia" w:eastAsia="標楷體" w:hAnsiTheme="majorEastAsia" w:cstheme="majorEastAsia"/>
                    <w:color w:val="000000"/>
                  </w:rPr>
                </w:rPrChange>
              </w:rPr>
              <w:pPrChange w:id="3266" w:author="瑋婷 徐" w:date="2025-01-03T16:39:00Z" w16du:dateUtc="2025-01-03T08:39:00Z">
                <w:pPr>
                  <w:spacing w:line="360" w:lineRule="auto"/>
                  <w:jc w:val="both"/>
                  <w:cnfStyle w:val="101000000000" w:firstRow="1" w:lastRow="0" w:firstColumn="1" w:lastColumn="0" w:oddVBand="0" w:evenVBand="0" w:oddHBand="0" w:evenHBand="0" w:firstRowFirstColumn="0" w:firstRowLastColumn="0" w:lastRowFirstColumn="0" w:lastRowLastColumn="0"/>
                </w:pPr>
              </w:pPrChange>
            </w:pPr>
            <w:ins w:id="3267" w:author="瑋婷 徐" w:date="2025-01-03T16:20:00Z" w16du:dateUtc="2025-01-03T08:20:00Z">
              <w:r w:rsidRPr="00D57425">
                <w:rPr>
                  <w:rFonts w:asciiTheme="majorEastAsia" w:eastAsia="標楷體" w:hAnsiTheme="majorEastAsia" w:cstheme="majorEastAsia"/>
                  <w:b w:val="0"/>
                  <w:bCs w:val="0"/>
                  <w:color w:val="000000"/>
                  <w:rPrChange w:id="3268" w:author="瑋婷 徐" w:date="2025-01-04T22:56:00Z" w16du:dateUtc="2025-01-04T14:56:00Z">
                    <w:rPr>
                      <w:rFonts w:cs="Calibri"/>
                      <w:color w:val="000000"/>
                      <w:sz w:val="22"/>
                    </w:rPr>
                  </w:rPrChange>
                </w:rPr>
                <w:t>鳥種名</w:t>
              </w:r>
            </w:ins>
          </w:p>
        </w:tc>
        <w:tc>
          <w:tcPr>
            <w:tcW w:w="1132" w:type="pct"/>
            <w:vMerge w:val="restart"/>
            <w:vAlign w:val="center"/>
            <w:tcPrChange w:id="3269" w:author="瑋婷 徐" w:date="2025-01-04T15:41:00Z" w16du:dateUtc="2025-01-04T07:41:00Z">
              <w:tcPr>
                <w:tcW w:w="1283" w:type="pct"/>
                <w:gridSpan w:val="3"/>
                <w:vMerge w:val="restart"/>
                <w:vAlign w:val="center"/>
              </w:tcPr>
            </w:tcPrChange>
          </w:tcPr>
          <w:p w14:paraId="6C998B64" w14:textId="7744D2F0" w:rsidR="00DA433E" w:rsidRPr="00D57425" w:rsidRDefault="00DA433E">
            <w:pPr>
              <w:spacing w:line="360" w:lineRule="auto"/>
              <w:jc w:val="center"/>
              <w:cnfStyle w:val="100000000000" w:firstRow="1" w:lastRow="0" w:firstColumn="0" w:lastColumn="0" w:oddVBand="0" w:evenVBand="0" w:oddHBand="0" w:evenHBand="0" w:firstRowFirstColumn="0" w:firstRowLastColumn="0" w:lastRowFirstColumn="0" w:lastRowLastColumn="0"/>
              <w:rPr>
                <w:ins w:id="3270" w:author="瑋婷 徐" w:date="2025-01-03T16:36:00Z" w16du:dateUtc="2025-01-03T08:36:00Z"/>
                <w:rFonts w:asciiTheme="majorEastAsia" w:eastAsia="標楷體" w:hAnsiTheme="majorEastAsia" w:cstheme="majorEastAsia"/>
                <w:b w:val="0"/>
                <w:bCs w:val="0"/>
                <w:color w:val="000000"/>
                <w:rPrChange w:id="3271" w:author="瑋婷 徐" w:date="2025-01-04T22:56:00Z" w16du:dateUtc="2025-01-04T14:56:00Z">
                  <w:rPr>
                    <w:ins w:id="3272" w:author="瑋婷 徐" w:date="2025-01-03T16:36:00Z" w16du:dateUtc="2025-01-03T08:36:00Z"/>
                    <w:rFonts w:asciiTheme="majorEastAsia" w:eastAsia="標楷體" w:hAnsiTheme="majorEastAsia" w:cstheme="majorEastAsia"/>
                    <w:i/>
                    <w:iCs/>
                    <w:color w:val="000000"/>
                  </w:rPr>
                </w:rPrChange>
              </w:rPr>
              <w:pPrChange w:id="3273" w:author="瑋婷 徐" w:date="2025-01-04T15:41:00Z" w16du:dateUtc="2025-01-04T07:41: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3274" w:author="瑋婷 徐" w:date="2025-01-03T16:20:00Z" w16du:dateUtc="2025-01-03T08:20:00Z">
              <w:r w:rsidRPr="00D57425">
                <w:rPr>
                  <w:rFonts w:asciiTheme="majorEastAsia" w:eastAsia="標楷體" w:hAnsiTheme="majorEastAsia" w:cstheme="majorEastAsia"/>
                  <w:b w:val="0"/>
                  <w:bCs w:val="0"/>
                  <w:color w:val="000000"/>
                  <w:rPrChange w:id="3275" w:author="瑋婷 徐" w:date="2025-01-04T22:56:00Z" w16du:dateUtc="2025-01-04T14:56:00Z">
                    <w:rPr>
                      <w:rFonts w:cs="Calibri"/>
                      <w:i/>
                      <w:iCs/>
                      <w:color w:val="000000"/>
                      <w:sz w:val="22"/>
                    </w:rPr>
                  </w:rPrChange>
                </w:rPr>
                <w:t>學名</w:t>
              </w:r>
            </w:ins>
          </w:p>
        </w:tc>
        <w:tc>
          <w:tcPr>
            <w:tcW w:w="3080" w:type="pct"/>
            <w:gridSpan w:val="20"/>
            <w:noWrap/>
            <w:tcPrChange w:id="3276" w:author="瑋婷 徐" w:date="2025-01-04T15:41:00Z" w16du:dateUtc="2025-01-04T07:41:00Z">
              <w:tcPr>
                <w:tcW w:w="2885" w:type="pct"/>
                <w:gridSpan w:val="19"/>
                <w:noWrap/>
                <w:vAlign w:val="center"/>
              </w:tcPr>
            </w:tcPrChange>
          </w:tcPr>
          <w:p w14:paraId="36163878" w14:textId="7CC24F60" w:rsidR="00DA433E" w:rsidRPr="00D57425" w:rsidRDefault="00DA433E">
            <w:pPr>
              <w:spacing w:line="360" w:lineRule="auto"/>
              <w:jc w:val="center"/>
              <w:cnfStyle w:val="100000000000" w:firstRow="1" w:lastRow="0" w:firstColumn="0" w:lastColumn="0" w:oddVBand="0" w:evenVBand="0" w:oddHBand="0" w:evenHBand="0" w:firstRowFirstColumn="0" w:firstRowLastColumn="0" w:lastRowFirstColumn="0" w:lastRowLastColumn="0"/>
              <w:rPr>
                <w:ins w:id="3277" w:author="瑋婷 徐" w:date="2025-01-03T16:36:00Z" w16du:dateUtc="2025-01-03T08:36:00Z"/>
                <w:rFonts w:asciiTheme="majorEastAsia" w:eastAsia="標楷體" w:hAnsiTheme="majorEastAsia" w:cstheme="majorEastAsia"/>
                <w:b w:val="0"/>
                <w:bCs w:val="0"/>
                <w:color w:val="000000"/>
                <w:rPrChange w:id="3278" w:author="瑋婷 徐" w:date="2025-01-04T22:56:00Z" w16du:dateUtc="2025-01-04T14:56:00Z">
                  <w:rPr>
                    <w:ins w:id="3279" w:author="瑋婷 徐" w:date="2025-01-03T16:36:00Z" w16du:dateUtc="2025-01-03T08:36:00Z"/>
                    <w:rFonts w:asciiTheme="majorEastAsia" w:eastAsia="標楷體" w:hAnsiTheme="majorEastAsia" w:cstheme="majorEastAsia"/>
                    <w:color w:val="000000"/>
                  </w:rPr>
                </w:rPrChange>
              </w:rPr>
              <w:pPrChange w:id="3280" w:author="瑋婷 徐" w:date="2025-01-03T16:37:00Z" w16du:dateUtc="2025-01-03T08:37: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3281" w:author="瑋婷 徐" w:date="2025-01-03T16:37:00Z" w16du:dateUtc="2025-01-03T08:37:00Z">
              <w:r w:rsidRPr="00D57425">
                <w:rPr>
                  <w:rFonts w:ascii="Times New Roman" w:eastAsia="標楷體" w:hAnsi="Times New Roman" w:cs="Times New Roman" w:hint="eastAsia"/>
                  <w:b w:val="0"/>
                  <w:bCs w:val="0"/>
                  <w:color w:val="000000"/>
                  <w:rPrChange w:id="3282" w:author="瑋婷 徐" w:date="2025-01-04T22:56:00Z" w16du:dateUtc="2025-01-04T14:56:00Z">
                    <w:rPr>
                      <w:rFonts w:ascii="Times New Roman" w:eastAsia="標楷體" w:hAnsi="Times New Roman" w:cs="Times New Roman" w:hint="eastAsia"/>
                      <w:color w:val="000000"/>
                    </w:rPr>
                  </w:rPrChange>
                </w:rPr>
                <w:t>樣區序號</w:t>
              </w:r>
            </w:ins>
          </w:p>
        </w:tc>
      </w:tr>
      <w:tr w:rsidR="00B436F0" w:rsidRPr="00D57425" w14:paraId="3DB4298F" w14:textId="77777777" w:rsidTr="00B436F0">
        <w:trPr>
          <w:cnfStyle w:val="100000000000" w:firstRow="1" w:lastRow="0" w:firstColumn="0" w:lastColumn="0" w:oddVBand="0" w:evenVBand="0" w:oddHBand="0" w:evenHBand="0" w:firstRowFirstColumn="0" w:firstRowLastColumn="0" w:lastRowFirstColumn="0" w:lastRowLastColumn="0"/>
          <w:trHeight w:val="375"/>
          <w:tblHeader/>
          <w:ins w:id="3283"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vMerge/>
            <w:hideMark/>
          </w:tcPr>
          <w:p w14:paraId="24092EA0" w14:textId="7F024948" w:rsidR="00DA433E" w:rsidRPr="00D57425" w:rsidRDefault="00DA433E">
            <w:pPr>
              <w:spacing w:line="360" w:lineRule="auto"/>
              <w:jc w:val="both"/>
              <w:rPr>
                <w:ins w:id="3284" w:author="瑋婷 徐" w:date="2025-01-03T16:20:00Z" w16du:dateUtc="2025-01-03T08:20:00Z"/>
                <w:rFonts w:asciiTheme="majorEastAsia" w:eastAsia="標楷體" w:hAnsiTheme="majorEastAsia" w:cstheme="majorEastAsia"/>
                <w:b w:val="0"/>
                <w:bCs w:val="0"/>
                <w:color w:val="000000"/>
                <w:rPrChange w:id="3285" w:author="瑋婷 徐" w:date="2025-01-04T22:56:00Z" w16du:dateUtc="2025-01-04T14:56:00Z">
                  <w:rPr>
                    <w:ins w:id="3286" w:author="瑋婷 徐" w:date="2025-01-03T16:20:00Z" w16du:dateUtc="2025-01-03T08:20:00Z"/>
                    <w:rFonts w:cs="Calibri"/>
                    <w:color w:val="000000"/>
                    <w:sz w:val="22"/>
                  </w:rPr>
                </w:rPrChange>
              </w:rPr>
              <w:pPrChange w:id="3287" w:author="瑋婷 徐" w:date="2025-01-03T16:21:00Z" w16du:dateUtc="2025-01-03T08:21:00Z">
                <w:pPr/>
              </w:pPrChange>
            </w:pPr>
          </w:p>
        </w:tc>
        <w:tc>
          <w:tcPr>
            <w:tcW w:w="1132" w:type="pct"/>
            <w:vMerge/>
            <w:hideMark/>
          </w:tcPr>
          <w:p w14:paraId="0F4E7955" w14:textId="4CABD630" w:rsidR="00DA433E" w:rsidRPr="00D57425"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288" w:author="瑋婷 徐" w:date="2025-01-03T16:20:00Z" w16du:dateUtc="2025-01-03T08:20:00Z"/>
                <w:rFonts w:asciiTheme="majorEastAsia" w:eastAsia="標楷體" w:hAnsiTheme="majorEastAsia" w:cstheme="majorEastAsia"/>
                <w:b w:val="0"/>
                <w:bCs w:val="0"/>
                <w:i/>
                <w:iCs/>
                <w:color w:val="000000"/>
                <w:rPrChange w:id="3289" w:author="瑋婷 徐" w:date="2025-01-04T22:56:00Z" w16du:dateUtc="2025-01-04T14:56:00Z">
                  <w:rPr>
                    <w:ins w:id="3290" w:author="瑋婷 徐" w:date="2025-01-03T16:20:00Z" w16du:dateUtc="2025-01-03T08:20:00Z"/>
                    <w:rFonts w:cs="Calibri"/>
                    <w:i/>
                    <w:iCs/>
                    <w:color w:val="000000"/>
                    <w:sz w:val="22"/>
                  </w:rPr>
                </w:rPrChange>
              </w:rPr>
              <w:pPrChange w:id="3291"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p>
        </w:tc>
        <w:tc>
          <w:tcPr>
            <w:tcW w:w="129" w:type="pct"/>
            <w:noWrap/>
            <w:hideMark/>
          </w:tcPr>
          <w:p w14:paraId="5091771D" w14:textId="77777777" w:rsidR="00DA433E" w:rsidRPr="00D57425"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292" w:author="瑋婷 徐" w:date="2025-01-03T16:20:00Z" w16du:dateUtc="2025-01-03T08:20:00Z"/>
                <w:rFonts w:asciiTheme="majorEastAsia" w:eastAsia="標楷體" w:hAnsiTheme="majorEastAsia" w:cstheme="majorEastAsia"/>
                <w:b w:val="0"/>
                <w:bCs w:val="0"/>
                <w:color w:val="000000"/>
                <w:rPrChange w:id="3293" w:author="瑋婷 徐" w:date="2025-01-04T22:56:00Z" w16du:dateUtc="2025-01-04T14:56:00Z">
                  <w:rPr>
                    <w:ins w:id="3294" w:author="瑋婷 徐" w:date="2025-01-03T16:20:00Z" w16du:dateUtc="2025-01-03T08:20:00Z"/>
                    <w:rFonts w:cs="Calibri"/>
                    <w:color w:val="000000"/>
                    <w:sz w:val="28"/>
                    <w:szCs w:val="28"/>
                  </w:rPr>
                </w:rPrChange>
              </w:rPr>
              <w:pPrChange w:id="3295"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296" w:author="瑋婷 徐" w:date="2025-01-03T16:20:00Z" w16du:dateUtc="2025-01-03T08:20:00Z">
              <w:r w:rsidRPr="00D57425">
                <w:rPr>
                  <w:rFonts w:asciiTheme="majorEastAsia" w:eastAsia="標楷體" w:hAnsiTheme="majorEastAsia" w:cstheme="majorEastAsia"/>
                  <w:b w:val="0"/>
                  <w:bCs w:val="0"/>
                  <w:color w:val="000000"/>
                  <w:rPrChange w:id="3297" w:author="瑋婷 徐" w:date="2025-01-04T22:56:00Z" w16du:dateUtc="2025-01-04T14:56:00Z">
                    <w:rPr>
                      <w:rFonts w:cs="Calibri"/>
                      <w:color w:val="000000"/>
                      <w:sz w:val="28"/>
                      <w:szCs w:val="28"/>
                    </w:rPr>
                  </w:rPrChange>
                </w:rPr>
                <w:t>1</w:t>
              </w:r>
            </w:ins>
          </w:p>
        </w:tc>
        <w:tc>
          <w:tcPr>
            <w:tcW w:w="129" w:type="pct"/>
            <w:noWrap/>
            <w:hideMark/>
          </w:tcPr>
          <w:p w14:paraId="77936714" w14:textId="77777777" w:rsidR="00DA433E" w:rsidRPr="00D57425"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298" w:author="瑋婷 徐" w:date="2025-01-03T16:20:00Z" w16du:dateUtc="2025-01-03T08:20:00Z"/>
                <w:rFonts w:asciiTheme="majorEastAsia" w:eastAsia="標楷體" w:hAnsiTheme="majorEastAsia" w:cstheme="majorEastAsia"/>
                <w:b w:val="0"/>
                <w:bCs w:val="0"/>
                <w:color w:val="000000"/>
                <w:rPrChange w:id="3299" w:author="瑋婷 徐" w:date="2025-01-04T22:56:00Z" w16du:dateUtc="2025-01-04T14:56:00Z">
                  <w:rPr>
                    <w:ins w:id="3300" w:author="瑋婷 徐" w:date="2025-01-03T16:20:00Z" w16du:dateUtc="2025-01-03T08:20:00Z"/>
                    <w:rFonts w:cs="Calibri"/>
                    <w:color w:val="000000"/>
                    <w:sz w:val="28"/>
                    <w:szCs w:val="28"/>
                  </w:rPr>
                </w:rPrChange>
              </w:rPr>
              <w:pPrChange w:id="3301"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302" w:author="瑋婷 徐" w:date="2025-01-03T16:20:00Z" w16du:dateUtc="2025-01-03T08:20:00Z">
              <w:r w:rsidRPr="00D57425">
                <w:rPr>
                  <w:rFonts w:asciiTheme="majorEastAsia" w:eastAsia="標楷體" w:hAnsiTheme="majorEastAsia" w:cstheme="majorEastAsia"/>
                  <w:b w:val="0"/>
                  <w:bCs w:val="0"/>
                  <w:color w:val="000000"/>
                  <w:rPrChange w:id="3303" w:author="瑋婷 徐" w:date="2025-01-04T22:56:00Z" w16du:dateUtc="2025-01-04T14:56:00Z">
                    <w:rPr>
                      <w:rFonts w:cs="Calibri"/>
                      <w:color w:val="000000"/>
                      <w:sz w:val="28"/>
                      <w:szCs w:val="28"/>
                    </w:rPr>
                  </w:rPrChange>
                </w:rPr>
                <w:t>2</w:t>
              </w:r>
            </w:ins>
          </w:p>
        </w:tc>
        <w:tc>
          <w:tcPr>
            <w:tcW w:w="129" w:type="pct"/>
            <w:noWrap/>
            <w:hideMark/>
          </w:tcPr>
          <w:p w14:paraId="6CE65868" w14:textId="77777777" w:rsidR="00DA433E" w:rsidRPr="00D57425"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304" w:author="瑋婷 徐" w:date="2025-01-03T16:20:00Z" w16du:dateUtc="2025-01-03T08:20:00Z"/>
                <w:rFonts w:asciiTheme="majorEastAsia" w:eastAsia="標楷體" w:hAnsiTheme="majorEastAsia" w:cstheme="majorEastAsia"/>
                <w:b w:val="0"/>
                <w:bCs w:val="0"/>
                <w:color w:val="000000"/>
                <w:rPrChange w:id="3305" w:author="瑋婷 徐" w:date="2025-01-04T22:56:00Z" w16du:dateUtc="2025-01-04T14:56:00Z">
                  <w:rPr>
                    <w:ins w:id="3306" w:author="瑋婷 徐" w:date="2025-01-03T16:20:00Z" w16du:dateUtc="2025-01-03T08:20:00Z"/>
                    <w:rFonts w:cs="Calibri"/>
                    <w:color w:val="000000"/>
                    <w:sz w:val="28"/>
                    <w:szCs w:val="28"/>
                  </w:rPr>
                </w:rPrChange>
              </w:rPr>
              <w:pPrChange w:id="3307"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308" w:author="瑋婷 徐" w:date="2025-01-03T16:20:00Z" w16du:dateUtc="2025-01-03T08:20:00Z">
              <w:r w:rsidRPr="00D57425">
                <w:rPr>
                  <w:rFonts w:asciiTheme="majorEastAsia" w:eastAsia="標楷體" w:hAnsiTheme="majorEastAsia" w:cstheme="majorEastAsia"/>
                  <w:b w:val="0"/>
                  <w:bCs w:val="0"/>
                  <w:color w:val="000000"/>
                  <w:rPrChange w:id="3309" w:author="瑋婷 徐" w:date="2025-01-04T22:56:00Z" w16du:dateUtc="2025-01-04T14:56:00Z">
                    <w:rPr>
                      <w:rFonts w:cs="Calibri"/>
                      <w:color w:val="000000"/>
                      <w:sz w:val="28"/>
                      <w:szCs w:val="28"/>
                    </w:rPr>
                  </w:rPrChange>
                </w:rPr>
                <w:t>3</w:t>
              </w:r>
            </w:ins>
          </w:p>
        </w:tc>
        <w:tc>
          <w:tcPr>
            <w:tcW w:w="129" w:type="pct"/>
            <w:noWrap/>
            <w:hideMark/>
          </w:tcPr>
          <w:p w14:paraId="5BDA8E95" w14:textId="77777777" w:rsidR="00DA433E" w:rsidRPr="00D57425"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310" w:author="瑋婷 徐" w:date="2025-01-03T16:20:00Z" w16du:dateUtc="2025-01-03T08:20:00Z"/>
                <w:rFonts w:asciiTheme="majorEastAsia" w:eastAsia="標楷體" w:hAnsiTheme="majorEastAsia" w:cstheme="majorEastAsia"/>
                <w:b w:val="0"/>
                <w:bCs w:val="0"/>
                <w:color w:val="000000"/>
                <w:rPrChange w:id="3311" w:author="瑋婷 徐" w:date="2025-01-04T22:56:00Z" w16du:dateUtc="2025-01-04T14:56:00Z">
                  <w:rPr>
                    <w:ins w:id="3312" w:author="瑋婷 徐" w:date="2025-01-03T16:20:00Z" w16du:dateUtc="2025-01-03T08:20:00Z"/>
                    <w:rFonts w:cs="Calibri"/>
                    <w:color w:val="000000"/>
                    <w:sz w:val="28"/>
                    <w:szCs w:val="28"/>
                  </w:rPr>
                </w:rPrChange>
              </w:rPr>
              <w:pPrChange w:id="3313"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314" w:author="瑋婷 徐" w:date="2025-01-03T16:20:00Z" w16du:dateUtc="2025-01-03T08:20:00Z">
              <w:r w:rsidRPr="00D57425">
                <w:rPr>
                  <w:rFonts w:asciiTheme="majorEastAsia" w:eastAsia="標楷體" w:hAnsiTheme="majorEastAsia" w:cstheme="majorEastAsia"/>
                  <w:b w:val="0"/>
                  <w:bCs w:val="0"/>
                  <w:color w:val="000000"/>
                  <w:rPrChange w:id="3315" w:author="瑋婷 徐" w:date="2025-01-04T22:56:00Z" w16du:dateUtc="2025-01-04T14:56:00Z">
                    <w:rPr>
                      <w:rFonts w:cs="Calibri"/>
                      <w:color w:val="000000"/>
                      <w:sz w:val="28"/>
                      <w:szCs w:val="28"/>
                    </w:rPr>
                  </w:rPrChange>
                </w:rPr>
                <w:t>4</w:t>
              </w:r>
            </w:ins>
          </w:p>
        </w:tc>
        <w:tc>
          <w:tcPr>
            <w:tcW w:w="129" w:type="pct"/>
            <w:noWrap/>
            <w:hideMark/>
          </w:tcPr>
          <w:p w14:paraId="6A9CCD42" w14:textId="77777777" w:rsidR="00DA433E" w:rsidRPr="00D57425"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316" w:author="瑋婷 徐" w:date="2025-01-03T16:20:00Z" w16du:dateUtc="2025-01-03T08:20:00Z"/>
                <w:rFonts w:asciiTheme="majorEastAsia" w:eastAsia="標楷體" w:hAnsiTheme="majorEastAsia" w:cstheme="majorEastAsia"/>
                <w:b w:val="0"/>
                <w:bCs w:val="0"/>
                <w:color w:val="000000"/>
                <w:rPrChange w:id="3317" w:author="瑋婷 徐" w:date="2025-01-04T22:56:00Z" w16du:dateUtc="2025-01-04T14:56:00Z">
                  <w:rPr>
                    <w:ins w:id="3318" w:author="瑋婷 徐" w:date="2025-01-03T16:20:00Z" w16du:dateUtc="2025-01-03T08:20:00Z"/>
                    <w:rFonts w:cs="Calibri"/>
                    <w:color w:val="000000"/>
                    <w:sz w:val="28"/>
                    <w:szCs w:val="28"/>
                  </w:rPr>
                </w:rPrChange>
              </w:rPr>
              <w:pPrChange w:id="3319"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320" w:author="瑋婷 徐" w:date="2025-01-03T16:20:00Z" w16du:dateUtc="2025-01-03T08:20:00Z">
              <w:r w:rsidRPr="00D57425">
                <w:rPr>
                  <w:rFonts w:asciiTheme="majorEastAsia" w:eastAsia="標楷體" w:hAnsiTheme="majorEastAsia" w:cstheme="majorEastAsia"/>
                  <w:b w:val="0"/>
                  <w:bCs w:val="0"/>
                  <w:color w:val="000000"/>
                  <w:rPrChange w:id="3321" w:author="瑋婷 徐" w:date="2025-01-04T22:56:00Z" w16du:dateUtc="2025-01-04T14:56:00Z">
                    <w:rPr>
                      <w:rFonts w:cs="Calibri"/>
                      <w:color w:val="000000"/>
                      <w:sz w:val="28"/>
                      <w:szCs w:val="28"/>
                    </w:rPr>
                  </w:rPrChange>
                </w:rPr>
                <w:t>5</w:t>
              </w:r>
            </w:ins>
          </w:p>
        </w:tc>
        <w:tc>
          <w:tcPr>
            <w:tcW w:w="129" w:type="pct"/>
            <w:noWrap/>
            <w:hideMark/>
          </w:tcPr>
          <w:p w14:paraId="1C7B42BB" w14:textId="77777777" w:rsidR="00DA433E" w:rsidRPr="00D57425"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322" w:author="瑋婷 徐" w:date="2025-01-03T16:20:00Z" w16du:dateUtc="2025-01-03T08:20:00Z"/>
                <w:rFonts w:asciiTheme="majorEastAsia" w:eastAsia="標楷體" w:hAnsiTheme="majorEastAsia" w:cstheme="majorEastAsia"/>
                <w:b w:val="0"/>
                <w:bCs w:val="0"/>
                <w:color w:val="000000"/>
                <w:rPrChange w:id="3323" w:author="瑋婷 徐" w:date="2025-01-04T22:56:00Z" w16du:dateUtc="2025-01-04T14:56:00Z">
                  <w:rPr>
                    <w:ins w:id="3324" w:author="瑋婷 徐" w:date="2025-01-03T16:20:00Z" w16du:dateUtc="2025-01-03T08:20:00Z"/>
                    <w:rFonts w:cs="Calibri"/>
                    <w:color w:val="000000"/>
                    <w:sz w:val="28"/>
                    <w:szCs w:val="28"/>
                  </w:rPr>
                </w:rPrChange>
              </w:rPr>
              <w:pPrChange w:id="3325"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326" w:author="瑋婷 徐" w:date="2025-01-03T16:20:00Z" w16du:dateUtc="2025-01-03T08:20:00Z">
              <w:r w:rsidRPr="00D57425">
                <w:rPr>
                  <w:rFonts w:asciiTheme="majorEastAsia" w:eastAsia="標楷體" w:hAnsiTheme="majorEastAsia" w:cstheme="majorEastAsia"/>
                  <w:b w:val="0"/>
                  <w:bCs w:val="0"/>
                  <w:color w:val="000000"/>
                  <w:rPrChange w:id="3327" w:author="瑋婷 徐" w:date="2025-01-04T22:56:00Z" w16du:dateUtc="2025-01-04T14:56:00Z">
                    <w:rPr>
                      <w:rFonts w:cs="Calibri"/>
                      <w:color w:val="000000"/>
                      <w:sz w:val="28"/>
                      <w:szCs w:val="28"/>
                    </w:rPr>
                  </w:rPrChange>
                </w:rPr>
                <w:t>6</w:t>
              </w:r>
            </w:ins>
          </w:p>
        </w:tc>
        <w:tc>
          <w:tcPr>
            <w:tcW w:w="129" w:type="pct"/>
          </w:tcPr>
          <w:p w14:paraId="4326C52D" w14:textId="526A47CD" w:rsidR="00DA433E" w:rsidRPr="00D57425" w:rsidRDefault="00DA433E" w:rsidP="008C0D1F">
            <w:pPr>
              <w:spacing w:line="360" w:lineRule="auto"/>
              <w:jc w:val="both"/>
              <w:cnfStyle w:val="100000000000" w:firstRow="1" w:lastRow="0" w:firstColumn="0" w:lastColumn="0" w:oddVBand="0" w:evenVBand="0" w:oddHBand="0" w:evenHBand="0" w:firstRowFirstColumn="0" w:firstRowLastColumn="0" w:lastRowFirstColumn="0" w:lastRowLastColumn="0"/>
              <w:rPr>
                <w:ins w:id="3328" w:author="瑋婷 徐" w:date="2025-01-03T16:33:00Z" w16du:dateUtc="2025-01-03T08:33:00Z"/>
                <w:rFonts w:asciiTheme="majorEastAsia" w:eastAsia="標楷體" w:hAnsiTheme="majorEastAsia" w:cstheme="majorEastAsia"/>
                <w:b w:val="0"/>
                <w:bCs w:val="0"/>
                <w:color w:val="000000"/>
                <w:rPrChange w:id="3329" w:author="瑋婷 徐" w:date="2025-01-04T22:56:00Z" w16du:dateUtc="2025-01-04T14:56:00Z">
                  <w:rPr>
                    <w:ins w:id="3330" w:author="瑋婷 徐" w:date="2025-01-03T16:33:00Z" w16du:dateUtc="2025-01-03T08:33:00Z"/>
                    <w:rFonts w:asciiTheme="majorEastAsia" w:eastAsia="標楷體" w:hAnsiTheme="majorEastAsia" w:cstheme="majorEastAsia"/>
                    <w:color w:val="000000"/>
                  </w:rPr>
                </w:rPrChange>
              </w:rPr>
            </w:pPr>
            <w:ins w:id="3331" w:author="瑋婷 徐" w:date="2025-01-03T16:33:00Z" w16du:dateUtc="2025-01-03T08:33:00Z">
              <w:r w:rsidRPr="00D57425">
                <w:rPr>
                  <w:rFonts w:asciiTheme="majorEastAsia" w:eastAsia="標楷體" w:hAnsiTheme="majorEastAsia" w:cstheme="majorEastAsia"/>
                  <w:b w:val="0"/>
                  <w:bCs w:val="0"/>
                  <w:color w:val="000000"/>
                  <w:rPrChange w:id="3332" w:author="瑋婷 徐" w:date="2025-01-04T22:56:00Z" w16du:dateUtc="2025-01-04T14:56:00Z">
                    <w:rPr>
                      <w:rFonts w:asciiTheme="majorEastAsia" w:eastAsia="標楷體" w:hAnsiTheme="majorEastAsia" w:cstheme="majorEastAsia"/>
                      <w:color w:val="000000"/>
                    </w:rPr>
                  </w:rPrChange>
                </w:rPr>
                <w:t>7</w:t>
              </w:r>
            </w:ins>
          </w:p>
        </w:tc>
        <w:tc>
          <w:tcPr>
            <w:tcW w:w="129" w:type="pct"/>
            <w:noWrap/>
            <w:hideMark/>
          </w:tcPr>
          <w:p w14:paraId="3FBBCD09" w14:textId="65EFFF6C" w:rsidR="00DA433E" w:rsidRPr="00D57425"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333" w:author="瑋婷 徐" w:date="2025-01-03T16:20:00Z" w16du:dateUtc="2025-01-03T08:20:00Z"/>
                <w:rFonts w:asciiTheme="majorEastAsia" w:eastAsia="標楷體" w:hAnsiTheme="majorEastAsia" w:cstheme="majorEastAsia"/>
                <w:b w:val="0"/>
                <w:bCs w:val="0"/>
                <w:color w:val="000000"/>
                <w:rPrChange w:id="3334" w:author="瑋婷 徐" w:date="2025-01-04T22:56:00Z" w16du:dateUtc="2025-01-04T14:56:00Z">
                  <w:rPr>
                    <w:ins w:id="3335" w:author="瑋婷 徐" w:date="2025-01-03T16:20:00Z" w16du:dateUtc="2025-01-03T08:20:00Z"/>
                    <w:rFonts w:cs="Calibri"/>
                    <w:color w:val="000000"/>
                    <w:sz w:val="28"/>
                    <w:szCs w:val="28"/>
                  </w:rPr>
                </w:rPrChange>
              </w:rPr>
              <w:pPrChange w:id="3336"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337" w:author="瑋婷 徐" w:date="2025-01-03T16:20:00Z" w16du:dateUtc="2025-01-03T08:20:00Z">
              <w:r w:rsidRPr="00D57425">
                <w:rPr>
                  <w:rFonts w:asciiTheme="majorEastAsia" w:eastAsia="標楷體" w:hAnsiTheme="majorEastAsia" w:cstheme="majorEastAsia"/>
                  <w:b w:val="0"/>
                  <w:bCs w:val="0"/>
                  <w:color w:val="000000"/>
                  <w:rPrChange w:id="3338" w:author="瑋婷 徐" w:date="2025-01-04T22:56:00Z" w16du:dateUtc="2025-01-04T14:56:00Z">
                    <w:rPr>
                      <w:rFonts w:cs="Calibri"/>
                      <w:color w:val="000000"/>
                      <w:sz w:val="28"/>
                      <w:szCs w:val="28"/>
                    </w:rPr>
                  </w:rPrChange>
                </w:rPr>
                <w:t>8</w:t>
              </w:r>
            </w:ins>
          </w:p>
        </w:tc>
        <w:tc>
          <w:tcPr>
            <w:tcW w:w="129" w:type="pct"/>
            <w:noWrap/>
            <w:hideMark/>
          </w:tcPr>
          <w:p w14:paraId="22B5A897" w14:textId="77777777" w:rsidR="00DA433E" w:rsidRPr="00D57425"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339" w:author="瑋婷 徐" w:date="2025-01-03T16:20:00Z" w16du:dateUtc="2025-01-03T08:20:00Z"/>
                <w:rFonts w:asciiTheme="majorEastAsia" w:eastAsia="標楷體" w:hAnsiTheme="majorEastAsia" w:cstheme="majorEastAsia"/>
                <w:b w:val="0"/>
                <w:bCs w:val="0"/>
                <w:color w:val="000000"/>
                <w:rPrChange w:id="3340" w:author="瑋婷 徐" w:date="2025-01-04T22:56:00Z" w16du:dateUtc="2025-01-04T14:56:00Z">
                  <w:rPr>
                    <w:ins w:id="3341" w:author="瑋婷 徐" w:date="2025-01-03T16:20:00Z" w16du:dateUtc="2025-01-03T08:20:00Z"/>
                    <w:rFonts w:cs="Calibri"/>
                    <w:color w:val="000000"/>
                    <w:sz w:val="28"/>
                    <w:szCs w:val="28"/>
                  </w:rPr>
                </w:rPrChange>
              </w:rPr>
              <w:pPrChange w:id="3342"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343" w:author="瑋婷 徐" w:date="2025-01-03T16:20:00Z" w16du:dateUtc="2025-01-03T08:20:00Z">
              <w:r w:rsidRPr="00D57425">
                <w:rPr>
                  <w:rFonts w:asciiTheme="majorEastAsia" w:eastAsia="標楷體" w:hAnsiTheme="majorEastAsia" w:cstheme="majorEastAsia"/>
                  <w:b w:val="0"/>
                  <w:bCs w:val="0"/>
                  <w:color w:val="000000"/>
                  <w:rPrChange w:id="3344" w:author="瑋婷 徐" w:date="2025-01-04T22:56:00Z" w16du:dateUtc="2025-01-04T14:56:00Z">
                    <w:rPr>
                      <w:rFonts w:cs="Calibri"/>
                      <w:color w:val="000000"/>
                      <w:sz w:val="28"/>
                      <w:szCs w:val="28"/>
                    </w:rPr>
                  </w:rPrChange>
                </w:rPr>
                <w:t>9</w:t>
              </w:r>
            </w:ins>
          </w:p>
        </w:tc>
        <w:tc>
          <w:tcPr>
            <w:tcW w:w="175" w:type="pct"/>
            <w:noWrap/>
            <w:hideMark/>
          </w:tcPr>
          <w:p w14:paraId="2E1165EC" w14:textId="77777777" w:rsidR="00DA433E" w:rsidRPr="00D57425"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345" w:author="瑋婷 徐" w:date="2025-01-03T16:20:00Z" w16du:dateUtc="2025-01-03T08:20:00Z"/>
                <w:rFonts w:asciiTheme="majorEastAsia" w:eastAsia="標楷體" w:hAnsiTheme="majorEastAsia" w:cstheme="majorEastAsia"/>
                <w:b w:val="0"/>
                <w:bCs w:val="0"/>
                <w:color w:val="000000"/>
                <w:rPrChange w:id="3346" w:author="瑋婷 徐" w:date="2025-01-04T22:56:00Z" w16du:dateUtc="2025-01-04T14:56:00Z">
                  <w:rPr>
                    <w:ins w:id="3347" w:author="瑋婷 徐" w:date="2025-01-03T16:20:00Z" w16du:dateUtc="2025-01-03T08:20:00Z"/>
                    <w:rFonts w:cs="Calibri"/>
                    <w:color w:val="000000"/>
                    <w:sz w:val="28"/>
                    <w:szCs w:val="28"/>
                  </w:rPr>
                </w:rPrChange>
              </w:rPr>
              <w:pPrChange w:id="3348"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349" w:author="瑋婷 徐" w:date="2025-01-03T16:20:00Z" w16du:dateUtc="2025-01-03T08:20:00Z">
              <w:r w:rsidRPr="00D57425">
                <w:rPr>
                  <w:rFonts w:asciiTheme="majorEastAsia" w:eastAsia="標楷體" w:hAnsiTheme="majorEastAsia" w:cstheme="majorEastAsia"/>
                  <w:b w:val="0"/>
                  <w:bCs w:val="0"/>
                  <w:color w:val="000000"/>
                  <w:rPrChange w:id="3350" w:author="瑋婷 徐" w:date="2025-01-04T22:56:00Z" w16du:dateUtc="2025-01-04T14:56:00Z">
                    <w:rPr>
                      <w:rFonts w:cs="Calibri"/>
                      <w:color w:val="000000"/>
                      <w:sz w:val="28"/>
                      <w:szCs w:val="28"/>
                    </w:rPr>
                  </w:rPrChange>
                </w:rPr>
                <w:t>10</w:t>
              </w:r>
            </w:ins>
          </w:p>
        </w:tc>
        <w:tc>
          <w:tcPr>
            <w:tcW w:w="175" w:type="pct"/>
            <w:noWrap/>
            <w:hideMark/>
          </w:tcPr>
          <w:p w14:paraId="6C7FE9FF" w14:textId="77777777" w:rsidR="00DA433E" w:rsidRPr="00D57425"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351" w:author="瑋婷 徐" w:date="2025-01-03T16:20:00Z" w16du:dateUtc="2025-01-03T08:20:00Z"/>
                <w:rFonts w:asciiTheme="majorEastAsia" w:eastAsia="標楷體" w:hAnsiTheme="majorEastAsia" w:cstheme="majorEastAsia"/>
                <w:b w:val="0"/>
                <w:bCs w:val="0"/>
                <w:color w:val="000000"/>
                <w:rPrChange w:id="3352" w:author="瑋婷 徐" w:date="2025-01-04T22:56:00Z" w16du:dateUtc="2025-01-04T14:56:00Z">
                  <w:rPr>
                    <w:ins w:id="3353" w:author="瑋婷 徐" w:date="2025-01-03T16:20:00Z" w16du:dateUtc="2025-01-03T08:20:00Z"/>
                    <w:rFonts w:cs="Calibri"/>
                    <w:color w:val="000000"/>
                    <w:sz w:val="28"/>
                    <w:szCs w:val="28"/>
                  </w:rPr>
                </w:rPrChange>
              </w:rPr>
              <w:pPrChange w:id="3354"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355" w:author="瑋婷 徐" w:date="2025-01-03T16:20:00Z" w16du:dateUtc="2025-01-03T08:20:00Z">
              <w:r w:rsidRPr="00D57425">
                <w:rPr>
                  <w:rFonts w:asciiTheme="majorEastAsia" w:eastAsia="標楷體" w:hAnsiTheme="majorEastAsia" w:cstheme="majorEastAsia"/>
                  <w:b w:val="0"/>
                  <w:bCs w:val="0"/>
                  <w:color w:val="000000"/>
                  <w:rPrChange w:id="3356" w:author="瑋婷 徐" w:date="2025-01-04T22:56:00Z" w16du:dateUtc="2025-01-04T14:56:00Z">
                    <w:rPr>
                      <w:rFonts w:cs="Calibri"/>
                      <w:color w:val="000000"/>
                      <w:sz w:val="28"/>
                      <w:szCs w:val="28"/>
                    </w:rPr>
                  </w:rPrChange>
                </w:rPr>
                <w:t>11</w:t>
              </w:r>
            </w:ins>
          </w:p>
        </w:tc>
        <w:tc>
          <w:tcPr>
            <w:tcW w:w="175" w:type="pct"/>
          </w:tcPr>
          <w:p w14:paraId="51928538" w14:textId="6382EE53" w:rsidR="00DA433E" w:rsidRPr="00D57425" w:rsidRDefault="00DA433E" w:rsidP="008C0D1F">
            <w:pPr>
              <w:spacing w:line="360" w:lineRule="auto"/>
              <w:jc w:val="both"/>
              <w:cnfStyle w:val="100000000000" w:firstRow="1" w:lastRow="0" w:firstColumn="0" w:lastColumn="0" w:oddVBand="0" w:evenVBand="0" w:oddHBand="0" w:evenHBand="0" w:firstRowFirstColumn="0" w:firstRowLastColumn="0" w:lastRowFirstColumn="0" w:lastRowLastColumn="0"/>
              <w:rPr>
                <w:ins w:id="3357" w:author="瑋婷 徐" w:date="2025-01-03T16:33:00Z" w16du:dateUtc="2025-01-03T08:33:00Z"/>
                <w:rFonts w:asciiTheme="majorEastAsia" w:eastAsia="標楷體" w:hAnsiTheme="majorEastAsia" w:cstheme="majorEastAsia"/>
                <w:b w:val="0"/>
                <w:bCs w:val="0"/>
                <w:color w:val="000000"/>
                <w:rPrChange w:id="3358" w:author="瑋婷 徐" w:date="2025-01-04T22:56:00Z" w16du:dateUtc="2025-01-04T14:56:00Z">
                  <w:rPr>
                    <w:ins w:id="3359" w:author="瑋婷 徐" w:date="2025-01-03T16:33:00Z" w16du:dateUtc="2025-01-03T08:33:00Z"/>
                    <w:rFonts w:asciiTheme="majorEastAsia" w:eastAsia="標楷體" w:hAnsiTheme="majorEastAsia" w:cstheme="majorEastAsia"/>
                    <w:color w:val="000000"/>
                  </w:rPr>
                </w:rPrChange>
              </w:rPr>
            </w:pPr>
            <w:ins w:id="3360" w:author="瑋婷 徐" w:date="2025-01-03T16:33:00Z" w16du:dateUtc="2025-01-03T08:33:00Z">
              <w:r w:rsidRPr="00D57425">
                <w:rPr>
                  <w:rFonts w:asciiTheme="majorEastAsia" w:eastAsia="標楷體" w:hAnsiTheme="majorEastAsia" w:cstheme="majorEastAsia"/>
                  <w:b w:val="0"/>
                  <w:bCs w:val="0"/>
                  <w:color w:val="000000"/>
                  <w:rPrChange w:id="3361" w:author="瑋婷 徐" w:date="2025-01-04T22:56:00Z" w16du:dateUtc="2025-01-04T14:56:00Z">
                    <w:rPr>
                      <w:rFonts w:asciiTheme="majorEastAsia" w:eastAsia="標楷體" w:hAnsiTheme="majorEastAsia" w:cstheme="majorEastAsia"/>
                      <w:color w:val="000000"/>
                    </w:rPr>
                  </w:rPrChange>
                </w:rPr>
                <w:t>12</w:t>
              </w:r>
            </w:ins>
          </w:p>
        </w:tc>
        <w:tc>
          <w:tcPr>
            <w:tcW w:w="175" w:type="pct"/>
            <w:noWrap/>
            <w:hideMark/>
          </w:tcPr>
          <w:p w14:paraId="0240BE9F" w14:textId="706E4679" w:rsidR="00DA433E" w:rsidRPr="00D57425"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362" w:author="瑋婷 徐" w:date="2025-01-03T16:20:00Z" w16du:dateUtc="2025-01-03T08:20:00Z"/>
                <w:rFonts w:asciiTheme="majorEastAsia" w:eastAsia="標楷體" w:hAnsiTheme="majorEastAsia" w:cstheme="majorEastAsia"/>
                <w:b w:val="0"/>
                <w:bCs w:val="0"/>
                <w:color w:val="000000"/>
                <w:rPrChange w:id="3363" w:author="瑋婷 徐" w:date="2025-01-04T22:56:00Z" w16du:dateUtc="2025-01-04T14:56:00Z">
                  <w:rPr>
                    <w:ins w:id="3364" w:author="瑋婷 徐" w:date="2025-01-03T16:20:00Z" w16du:dateUtc="2025-01-03T08:20:00Z"/>
                    <w:rFonts w:cs="Calibri"/>
                    <w:color w:val="000000"/>
                    <w:sz w:val="28"/>
                    <w:szCs w:val="28"/>
                  </w:rPr>
                </w:rPrChange>
              </w:rPr>
              <w:pPrChange w:id="3365"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366" w:author="瑋婷 徐" w:date="2025-01-03T16:20:00Z" w16du:dateUtc="2025-01-03T08:20:00Z">
              <w:r w:rsidRPr="00D57425">
                <w:rPr>
                  <w:rFonts w:asciiTheme="majorEastAsia" w:eastAsia="標楷體" w:hAnsiTheme="majorEastAsia" w:cstheme="majorEastAsia"/>
                  <w:b w:val="0"/>
                  <w:bCs w:val="0"/>
                  <w:color w:val="000000"/>
                  <w:rPrChange w:id="3367" w:author="瑋婷 徐" w:date="2025-01-04T22:56:00Z" w16du:dateUtc="2025-01-04T14:56:00Z">
                    <w:rPr>
                      <w:rFonts w:cs="Calibri"/>
                      <w:color w:val="000000"/>
                      <w:sz w:val="28"/>
                      <w:szCs w:val="28"/>
                    </w:rPr>
                  </w:rPrChange>
                </w:rPr>
                <w:t>13</w:t>
              </w:r>
            </w:ins>
          </w:p>
        </w:tc>
        <w:tc>
          <w:tcPr>
            <w:tcW w:w="175" w:type="pct"/>
            <w:noWrap/>
            <w:hideMark/>
          </w:tcPr>
          <w:p w14:paraId="08DD8B4B" w14:textId="77777777" w:rsidR="00DA433E" w:rsidRPr="00D57425"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368" w:author="瑋婷 徐" w:date="2025-01-03T16:20:00Z" w16du:dateUtc="2025-01-03T08:20:00Z"/>
                <w:rFonts w:asciiTheme="majorEastAsia" w:eastAsia="標楷體" w:hAnsiTheme="majorEastAsia" w:cstheme="majorEastAsia"/>
                <w:b w:val="0"/>
                <w:bCs w:val="0"/>
                <w:color w:val="000000"/>
                <w:rPrChange w:id="3369" w:author="瑋婷 徐" w:date="2025-01-04T22:56:00Z" w16du:dateUtc="2025-01-04T14:56:00Z">
                  <w:rPr>
                    <w:ins w:id="3370" w:author="瑋婷 徐" w:date="2025-01-03T16:20:00Z" w16du:dateUtc="2025-01-03T08:20:00Z"/>
                    <w:rFonts w:cs="Calibri"/>
                    <w:color w:val="000000"/>
                    <w:sz w:val="28"/>
                    <w:szCs w:val="28"/>
                  </w:rPr>
                </w:rPrChange>
              </w:rPr>
              <w:pPrChange w:id="3371"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372" w:author="瑋婷 徐" w:date="2025-01-03T16:20:00Z" w16du:dateUtc="2025-01-03T08:20:00Z">
              <w:r w:rsidRPr="00D57425">
                <w:rPr>
                  <w:rFonts w:asciiTheme="majorEastAsia" w:eastAsia="標楷體" w:hAnsiTheme="majorEastAsia" w:cstheme="majorEastAsia"/>
                  <w:b w:val="0"/>
                  <w:bCs w:val="0"/>
                  <w:color w:val="000000"/>
                  <w:rPrChange w:id="3373" w:author="瑋婷 徐" w:date="2025-01-04T22:56:00Z" w16du:dateUtc="2025-01-04T14:56:00Z">
                    <w:rPr>
                      <w:rFonts w:cs="Calibri"/>
                      <w:color w:val="000000"/>
                      <w:sz w:val="28"/>
                      <w:szCs w:val="28"/>
                    </w:rPr>
                  </w:rPrChange>
                </w:rPr>
                <w:t>14</w:t>
              </w:r>
            </w:ins>
          </w:p>
        </w:tc>
        <w:tc>
          <w:tcPr>
            <w:tcW w:w="175" w:type="pct"/>
            <w:noWrap/>
            <w:hideMark/>
          </w:tcPr>
          <w:p w14:paraId="36357233" w14:textId="77777777" w:rsidR="00DA433E" w:rsidRPr="00D57425"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374" w:author="瑋婷 徐" w:date="2025-01-03T16:20:00Z" w16du:dateUtc="2025-01-03T08:20:00Z"/>
                <w:rFonts w:asciiTheme="majorEastAsia" w:eastAsia="標楷體" w:hAnsiTheme="majorEastAsia" w:cstheme="majorEastAsia"/>
                <w:b w:val="0"/>
                <w:bCs w:val="0"/>
                <w:color w:val="000000"/>
                <w:rPrChange w:id="3375" w:author="瑋婷 徐" w:date="2025-01-04T22:56:00Z" w16du:dateUtc="2025-01-04T14:56:00Z">
                  <w:rPr>
                    <w:ins w:id="3376" w:author="瑋婷 徐" w:date="2025-01-03T16:20:00Z" w16du:dateUtc="2025-01-03T08:20:00Z"/>
                    <w:rFonts w:cs="Calibri"/>
                    <w:color w:val="000000"/>
                    <w:sz w:val="28"/>
                    <w:szCs w:val="28"/>
                  </w:rPr>
                </w:rPrChange>
              </w:rPr>
              <w:pPrChange w:id="3377"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378" w:author="瑋婷 徐" w:date="2025-01-03T16:20:00Z" w16du:dateUtc="2025-01-03T08:20:00Z">
              <w:r w:rsidRPr="00D57425">
                <w:rPr>
                  <w:rFonts w:asciiTheme="majorEastAsia" w:eastAsia="標楷體" w:hAnsiTheme="majorEastAsia" w:cstheme="majorEastAsia"/>
                  <w:b w:val="0"/>
                  <w:bCs w:val="0"/>
                  <w:color w:val="000000"/>
                  <w:rPrChange w:id="3379" w:author="瑋婷 徐" w:date="2025-01-04T22:56:00Z" w16du:dateUtc="2025-01-04T14:56:00Z">
                    <w:rPr>
                      <w:rFonts w:cs="Calibri"/>
                      <w:color w:val="000000"/>
                      <w:sz w:val="28"/>
                      <w:szCs w:val="28"/>
                    </w:rPr>
                  </w:rPrChange>
                </w:rPr>
                <w:t>15</w:t>
              </w:r>
            </w:ins>
          </w:p>
        </w:tc>
        <w:tc>
          <w:tcPr>
            <w:tcW w:w="175" w:type="pct"/>
            <w:noWrap/>
            <w:hideMark/>
          </w:tcPr>
          <w:p w14:paraId="3B6AD09B" w14:textId="77777777" w:rsidR="00DA433E" w:rsidRPr="00D57425"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380" w:author="瑋婷 徐" w:date="2025-01-03T16:20:00Z" w16du:dateUtc="2025-01-03T08:20:00Z"/>
                <w:rFonts w:asciiTheme="majorEastAsia" w:eastAsia="標楷體" w:hAnsiTheme="majorEastAsia" w:cstheme="majorEastAsia"/>
                <w:b w:val="0"/>
                <w:bCs w:val="0"/>
                <w:color w:val="000000"/>
                <w:rPrChange w:id="3381" w:author="瑋婷 徐" w:date="2025-01-04T22:56:00Z" w16du:dateUtc="2025-01-04T14:56:00Z">
                  <w:rPr>
                    <w:ins w:id="3382" w:author="瑋婷 徐" w:date="2025-01-03T16:20:00Z" w16du:dateUtc="2025-01-03T08:20:00Z"/>
                    <w:rFonts w:cs="Calibri"/>
                    <w:color w:val="000000"/>
                    <w:sz w:val="28"/>
                    <w:szCs w:val="28"/>
                  </w:rPr>
                </w:rPrChange>
              </w:rPr>
              <w:pPrChange w:id="3383"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384" w:author="瑋婷 徐" w:date="2025-01-03T16:20:00Z" w16du:dateUtc="2025-01-03T08:20:00Z">
              <w:r w:rsidRPr="00D57425">
                <w:rPr>
                  <w:rFonts w:asciiTheme="majorEastAsia" w:eastAsia="標楷體" w:hAnsiTheme="majorEastAsia" w:cstheme="majorEastAsia"/>
                  <w:b w:val="0"/>
                  <w:bCs w:val="0"/>
                  <w:color w:val="000000"/>
                  <w:rPrChange w:id="3385" w:author="瑋婷 徐" w:date="2025-01-04T22:56:00Z" w16du:dateUtc="2025-01-04T14:56:00Z">
                    <w:rPr>
                      <w:rFonts w:cs="Calibri"/>
                      <w:color w:val="000000"/>
                      <w:sz w:val="28"/>
                      <w:szCs w:val="28"/>
                    </w:rPr>
                  </w:rPrChange>
                </w:rPr>
                <w:t>16</w:t>
              </w:r>
            </w:ins>
          </w:p>
        </w:tc>
        <w:tc>
          <w:tcPr>
            <w:tcW w:w="175" w:type="pct"/>
            <w:noWrap/>
            <w:hideMark/>
          </w:tcPr>
          <w:p w14:paraId="0BD19CCF" w14:textId="77777777" w:rsidR="00DA433E" w:rsidRPr="00D57425"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386" w:author="瑋婷 徐" w:date="2025-01-03T16:20:00Z" w16du:dateUtc="2025-01-03T08:20:00Z"/>
                <w:rFonts w:asciiTheme="majorEastAsia" w:eastAsia="標楷體" w:hAnsiTheme="majorEastAsia" w:cstheme="majorEastAsia"/>
                <w:b w:val="0"/>
                <w:bCs w:val="0"/>
                <w:color w:val="000000"/>
                <w:rPrChange w:id="3387" w:author="瑋婷 徐" w:date="2025-01-04T22:56:00Z" w16du:dateUtc="2025-01-04T14:56:00Z">
                  <w:rPr>
                    <w:ins w:id="3388" w:author="瑋婷 徐" w:date="2025-01-03T16:20:00Z" w16du:dateUtc="2025-01-03T08:20:00Z"/>
                    <w:rFonts w:cs="Calibri"/>
                    <w:color w:val="000000"/>
                    <w:sz w:val="28"/>
                    <w:szCs w:val="28"/>
                  </w:rPr>
                </w:rPrChange>
              </w:rPr>
              <w:pPrChange w:id="3389"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390" w:author="瑋婷 徐" w:date="2025-01-03T16:20:00Z" w16du:dateUtc="2025-01-03T08:20:00Z">
              <w:r w:rsidRPr="00D57425">
                <w:rPr>
                  <w:rFonts w:asciiTheme="majorEastAsia" w:eastAsia="標楷體" w:hAnsiTheme="majorEastAsia" w:cstheme="majorEastAsia"/>
                  <w:b w:val="0"/>
                  <w:bCs w:val="0"/>
                  <w:color w:val="000000"/>
                  <w:rPrChange w:id="3391" w:author="瑋婷 徐" w:date="2025-01-04T22:56:00Z" w16du:dateUtc="2025-01-04T14:56:00Z">
                    <w:rPr>
                      <w:rFonts w:cs="Calibri"/>
                      <w:color w:val="000000"/>
                      <w:sz w:val="28"/>
                      <w:szCs w:val="28"/>
                    </w:rPr>
                  </w:rPrChange>
                </w:rPr>
                <w:t>17</w:t>
              </w:r>
            </w:ins>
          </w:p>
        </w:tc>
        <w:tc>
          <w:tcPr>
            <w:tcW w:w="175" w:type="pct"/>
            <w:noWrap/>
            <w:hideMark/>
          </w:tcPr>
          <w:p w14:paraId="03796428" w14:textId="77777777" w:rsidR="00DA433E" w:rsidRPr="00D57425"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392" w:author="瑋婷 徐" w:date="2025-01-03T16:20:00Z" w16du:dateUtc="2025-01-03T08:20:00Z"/>
                <w:rFonts w:asciiTheme="majorEastAsia" w:eastAsia="標楷體" w:hAnsiTheme="majorEastAsia" w:cstheme="majorEastAsia"/>
                <w:b w:val="0"/>
                <w:bCs w:val="0"/>
                <w:color w:val="000000"/>
                <w:rPrChange w:id="3393" w:author="瑋婷 徐" w:date="2025-01-04T22:56:00Z" w16du:dateUtc="2025-01-04T14:56:00Z">
                  <w:rPr>
                    <w:ins w:id="3394" w:author="瑋婷 徐" w:date="2025-01-03T16:20:00Z" w16du:dateUtc="2025-01-03T08:20:00Z"/>
                    <w:rFonts w:cs="Calibri"/>
                    <w:color w:val="000000"/>
                    <w:sz w:val="28"/>
                    <w:szCs w:val="28"/>
                  </w:rPr>
                </w:rPrChange>
              </w:rPr>
              <w:pPrChange w:id="3395"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396" w:author="瑋婷 徐" w:date="2025-01-03T16:20:00Z" w16du:dateUtc="2025-01-03T08:20:00Z">
              <w:r w:rsidRPr="00D57425">
                <w:rPr>
                  <w:rFonts w:asciiTheme="majorEastAsia" w:eastAsia="標楷體" w:hAnsiTheme="majorEastAsia" w:cstheme="majorEastAsia"/>
                  <w:b w:val="0"/>
                  <w:bCs w:val="0"/>
                  <w:color w:val="000000"/>
                  <w:rPrChange w:id="3397" w:author="瑋婷 徐" w:date="2025-01-04T22:56:00Z" w16du:dateUtc="2025-01-04T14:56:00Z">
                    <w:rPr>
                      <w:rFonts w:cs="Calibri"/>
                      <w:color w:val="000000"/>
                      <w:sz w:val="28"/>
                      <w:szCs w:val="28"/>
                    </w:rPr>
                  </w:rPrChange>
                </w:rPr>
                <w:t>18</w:t>
              </w:r>
            </w:ins>
          </w:p>
        </w:tc>
        <w:tc>
          <w:tcPr>
            <w:tcW w:w="175" w:type="pct"/>
            <w:noWrap/>
            <w:hideMark/>
          </w:tcPr>
          <w:p w14:paraId="6303F36C" w14:textId="77777777" w:rsidR="00DA433E" w:rsidRPr="00D57425"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398" w:author="瑋婷 徐" w:date="2025-01-03T16:20:00Z" w16du:dateUtc="2025-01-03T08:20:00Z"/>
                <w:rFonts w:asciiTheme="majorEastAsia" w:eastAsia="標楷體" w:hAnsiTheme="majorEastAsia" w:cstheme="majorEastAsia"/>
                <w:b w:val="0"/>
                <w:bCs w:val="0"/>
                <w:color w:val="000000"/>
                <w:rPrChange w:id="3399" w:author="瑋婷 徐" w:date="2025-01-04T22:56:00Z" w16du:dateUtc="2025-01-04T14:56:00Z">
                  <w:rPr>
                    <w:ins w:id="3400" w:author="瑋婷 徐" w:date="2025-01-03T16:20:00Z" w16du:dateUtc="2025-01-03T08:20:00Z"/>
                    <w:rFonts w:cs="Calibri"/>
                    <w:color w:val="000000"/>
                    <w:sz w:val="28"/>
                    <w:szCs w:val="28"/>
                  </w:rPr>
                </w:rPrChange>
              </w:rPr>
              <w:pPrChange w:id="3401"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402" w:author="瑋婷 徐" w:date="2025-01-03T16:20:00Z" w16du:dateUtc="2025-01-03T08:20:00Z">
              <w:r w:rsidRPr="00D57425">
                <w:rPr>
                  <w:rFonts w:asciiTheme="majorEastAsia" w:eastAsia="標楷體" w:hAnsiTheme="majorEastAsia" w:cstheme="majorEastAsia"/>
                  <w:b w:val="0"/>
                  <w:bCs w:val="0"/>
                  <w:color w:val="000000"/>
                  <w:rPrChange w:id="3403" w:author="瑋婷 徐" w:date="2025-01-04T22:56:00Z" w16du:dateUtc="2025-01-04T14:56:00Z">
                    <w:rPr>
                      <w:rFonts w:cs="Calibri"/>
                      <w:color w:val="000000"/>
                      <w:sz w:val="28"/>
                      <w:szCs w:val="28"/>
                    </w:rPr>
                  </w:rPrChange>
                </w:rPr>
                <w:t>19</w:t>
              </w:r>
            </w:ins>
          </w:p>
        </w:tc>
        <w:tc>
          <w:tcPr>
            <w:tcW w:w="175" w:type="pct"/>
            <w:noWrap/>
            <w:hideMark/>
          </w:tcPr>
          <w:p w14:paraId="299E6C79" w14:textId="77777777" w:rsidR="00DA433E" w:rsidRPr="00D57425" w:rsidRDefault="00DA433E">
            <w:pPr>
              <w:spacing w:line="360" w:lineRule="auto"/>
              <w:jc w:val="both"/>
              <w:cnfStyle w:val="100000000000" w:firstRow="1" w:lastRow="0" w:firstColumn="0" w:lastColumn="0" w:oddVBand="0" w:evenVBand="0" w:oddHBand="0" w:evenHBand="0" w:firstRowFirstColumn="0" w:firstRowLastColumn="0" w:lastRowFirstColumn="0" w:lastRowLastColumn="0"/>
              <w:rPr>
                <w:ins w:id="3404" w:author="瑋婷 徐" w:date="2025-01-03T16:20:00Z" w16du:dateUtc="2025-01-03T08:20:00Z"/>
                <w:rFonts w:asciiTheme="majorEastAsia" w:eastAsia="標楷體" w:hAnsiTheme="majorEastAsia" w:cstheme="majorEastAsia"/>
                <w:b w:val="0"/>
                <w:bCs w:val="0"/>
                <w:color w:val="000000"/>
                <w:rPrChange w:id="3405" w:author="瑋婷 徐" w:date="2025-01-04T22:56:00Z" w16du:dateUtc="2025-01-04T14:56:00Z">
                  <w:rPr>
                    <w:ins w:id="3406" w:author="瑋婷 徐" w:date="2025-01-03T16:20:00Z" w16du:dateUtc="2025-01-03T08:20:00Z"/>
                    <w:rFonts w:cs="Calibri"/>
                    <w:color w:val="000000"/>
                    <w:sz w:val="28"/>
                    <w:szCs w:val="28"/>
                  </w:rPr>
                </w:rPrChange>
              </w:rPr>
              <w:pPrChange w:id="3407" w:author="瑋婷 徐" w:date="2025-01-03T16:21:00Z" w16du:dateUtc="2025-01-03T08:21:00Z">
                <w:pPr>
                  <w:cnfStyle w:val="100000000000" w:firstRow="1" w:lastRow="0" w:firstColumn="0" w:lastColumn="0" w:oddVBand="0" w:evenVBand="0" w:oddHBand="0" w:evenHBand="0" w:firstRowFirstColumn="0" w:firstRowLastColumn="0" w:lastRowFirstColumn="0" w:lastRowLastColumn="0"/>
                </w:pPr>
              </w:pPrChange>
            </w:pPr>
            <w:ins w:id="3408" w:author="瑋婷 徐" w:date="2025-01-03T16:20:00Z" w16du:dateUtc="2025-01-03T08:20:00Z">
              <w:r w:rsidRPr="00D57425">
                <w:rPr>
                  <w:rFonts w:asciiTheme="majorEastAsia" w:eastAsia="標楷體" w:hAnsiTheme="majorEastAsia" w:cstheme="majorEastAsia"/>
                  <w:b w:val="0"/>
                  <w:bCs w:val="0"/>
                  <w:color w:val="000000"/>
                  <w:rPrChange w:id="3409" w:author="瑋婷 徐" w:date="2025-01-04T22:56:00Z" w16du:dateUtc="2025-01-04T14:56:00Z">
                    <w:rPr>
                      <w:rFonts w:cs="Calibri"/>
                      <w:color w:val="000000"/>
                      <w:sz w:val="28"/>
                      <w:szCs w:val="28"/>
                    </w:rPr>
                  </w:rPrChange>
                </w:rPr>
                <w:t>20</w:t>
              </w:r>
            </w:ins>
          </w:p>
        </w:tc>
      </w:tr>
      <w:tr w:rsidR="00832762" w:rsidRPr="00D57425" w14:paraId="6D4AEC81" w14:textId="77777777" w:rsidTr="00B436F0">
        <w:trPr>
          <w:cnfStyle w:val="000000100000" w:firstRow="0" w:lastRow="0" w:firstColumn="0" w:lastColumn="0" w:oddVBand="0" w:evenVBand="0" w:oddHBand="1" w:evenHBand="0" w:firstRowFirstColumn="0" w:firstRowLastColumn="0" w:lastRowFirstColumn="0" w:lastRowLastColumn="0"/>
          <w:trHeight w:val="300"/>
          <w:ins w:id="3410"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43AB375A" w14:textId="77777777" w:rsidR="00DA433E" w:rsidRPr="00D57425" w:rsidRDefault="00DA433E">
            <w:pPr>
              <w:spacing w:line="360" w:lineRule="auto"/>
              <w:jc w:val="both"/>
              <w:rPr>
                <w:ins w:id="3411" w:author="瑋婷 徐" w:date="2025-01-03T16:20:00Z" w16du:dateUtc="2025-01-03T08:20:00Z"/>
                <w:rFonts w:asciiTheme="majorEastAsia" w:eastAsia="標楷體" w:hAnsiTheme="majorEastAsia" w:cstheme="majorEastAsia"/>
                <w:b w:val="0"/>
                <w:bCs w:val="0"/>
                <w:color w:val="000000"/>
                <w:rPrChange w:id="3412" w:author="瑋婷 徐" w:date="2025-01-04T22:56:00Z" w16du:dateUtc="2025-01-04T14:56:00Z">
                  <w:rPr>
                    <w:ins w:id="3413" w:author="瑋婷 徐" w:date="2025-01-03T16:20:00Z" w16du:dateUtc="2025-01-03T08:20:00Z"/>
                    <w:rFonts w:cs="Calibri"/>
                    <w:color w:val="000000"/>
                    <w:sz w:val="22"/>
                  </w:rPr>
                </w:rPrChange>
              </w:rPr>
              <w:pPrChange w:id="3414" w:author="瑋婷 徐" w:date="2025-01-03T16:21:00Z" w16du:dateUtc="2025-01-03T08:21:00Z">
                <w:pPr/>
              </w:pPrChange>
            </w:pPr>
            <w:ins w:id="3415" w:author="瑋婷 徐" w:date="2025-01-03T16:20:00Z" w16du:dateUtc="2025-01-03T08:20:00Z">
              <w:r w:rsidRPr="00D57425">
                <w:rPr>
                  <w:rFonts w:asciiTheme="majorEastAsia" w:eastAsia="標楷體" w:hAnsiTheme="majorEastAsia" w:cstheme="majorEastAsia"/>
                  <w:b w:val="0"/>
                  <w:bCs w:val="0"/>
                  <w:color w:val="000000"/>
                  <w:rPrChange w:id="3416" w:author="瑋婷 徐" w:date="2025-01-04T22:56:00Z" w16du:dateUtc="2025-01-04T14:56:00Z">
                    <w:rPr>
                      <w:rFonts w:cs="Calibri"/>
                      <w:color w:val="000000"/>
                      <w:sz w:val="22"/>
                    </w:rPr>
                  </w:rPrChange>
                </w:rPr>
                <w:t>臺灣山鷓鴣</w:t>
              </w:r>
              <w:r w:rsidRPr="00D57425">
                <w:rPr>
                  <w:rFonts w:asciiTheme="majorEastAsia" w:eastAsia="標楷體" w:hAnsiTheme="majorEastAsia" w:cstheme="majorEastAsia"/>
                  <w:b w:val="0"/>
                  <w:bCs w:val="0"/>
                  <w:color w:val="000000"/>
                  <w:rPrChange w:id="3417" w:author="瑋婷 徐" w:date="2025-01-04T22:56:00Z" w16du:dateUtc="2025-01-04T14:56:00Z">
                    <w:rPr>
                      <w:rFonts w:cs="Calibri"/>
                      <w:color w:val="000000"/>
                      <w:sz w:val="22"/>
                    </w:rPr>
                  </w:rPrChange>
                </w:rPr>
                <w:t xml:space="preserve"> </w:t>
              </w:r>
              <w:r w:rsidRPr="00D57425">
                <w:rPr>
                  <w:rFonts w:asciiTheme="majorEastAsia" w:eastAsia="標楷體" w:hAnsiTheme="majorEastAsia" w:cstheme="majorEastAsia"/>
                  <w:b w:val="0"/>
                  <w:bCs w:val="0"/>
                  <w:color w:val="000000"/>
                  <w:rPrChange w:id="3418" w:author="瑋婷 徐" w:date="2025-01-04T22:56:00Z" w16du:dateUtc="2025-01-04T14:56:00Z">
                    <w:rPr>
                      <w:color w:val="000000"/>
                      <w:sz w:val="22"/>
                    </w:rPr>
                  </w:rPrChange>
                </w:rPr>
                <w:t>◎</w:t>
              </w:r>
              <w:r w:rsidRPr="00D57425">
                <w:rPr>
                  <w:rFonts w:asciiTheme="majorEastAsia" w:eastAsia="標楷體" w:hAnsiTheme="majorEastAsia" w:cstheme="majorEastAsia"/>
                  <w:b w:val="0"/>
                  <w:bCs w:val="0"/>
                  <w:color w:val="000000"/>
                  <w:rPrChange w:id="3419" w:author="瑋婷 徐" w:date="2025-01-04T22:56:00Z" w16du:dateUtc="2025-01-04T14:56:00Z">
                    <w:rPr>
                      <w:rFonts w:cs="Calibri"/>
                      <w:color w:val="000000"/>
                      <w:sz w:val="22"/>
                    </w:rPr>
                  </w:rPrChange>
                </w:rPr>
                <w:t xml:space="preserve"> III</w:t>
              </w:r>
            </w:ins>
          </w:p>
        </w:tc>
        <w:tc>
          <w:tcPr>
            <w:tcW w:w="1132" w:type="pct"/>
            <w:hideMark/>
          </w:tcPr>
          <w:p w14:paraId="1A7760D3"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420" w:author="瑋婷 徐" w:date="2025-01-03T16:20:00Z" w16du:dateUtc="2025-01-03T08:20:00Z"/>
                <w:rFonts w:asciiTheme="majorEastAsia" w:eastAsia="標楷體" w:hAnsiTheme="majorEastAsia" w:cstheme="majorEastAsia"/>
                <w:i/>
                <w:iCs/>
                <w:color w:val="000000"/>
                <w:rPrChange w:id="3421" w:author="瑋婷 徐" w:date="2025-01-04T22:56:00Z" w16du:dateUtc="2025-01-04T14:56:00Z">
                  <w:rPr>
                    <w:ins w:id="3422" w:author="瑋婷 徐" w:date="2025-01-03T16:20:00Z" w16du:dateUtc="2025-01-03T08:20:00Z"/>
                    <w:rFonts w:cs="Calibri"/>
                    <w:i/>
                    <w:iCs/>
                    <w:color w:val="000000"/>
                    <w:sz w:val="22"/>
                  </w:rPr>
                </w:rPrChange>
              </w:rPr>
              <w:pPrChange w:id="34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424" w:author="瑋婷 徐" w:date="2025-01-03T16:20:00Z" w16du:dateUtc="2025-01-03T08:20:00Z">
              <w:r w:rsidRPr="00D57425">
                <w:rPr>
                  <w:rFonts w:asciiTheme="majorEastAsia" w:eastAsia="標楷體" w:hAnsiTheme="majorEastAsia" w:cstheme="majorEastAsia"/>
                  <w:i/>
                  <w:iCs/>
                  <w:color w:val="000000"/>
                  <w:rPrChange w:id="3425" w:author="瑋婷 徐" w:date="2025-01-04T22:56:00Z" w16du:dateUtc="2025-01-04T14:56:00Z">
                    <w:rPr>
                      <w:rFonts w:cs="Calibri"/>
                      <w:i/>
                      <w:iCs/>
                      <w:color w:val="000000"/>
                      <w:sz w:val="22"/>
                    </w:rPr>
                  </w:rPrChange>
                </w:rPr>
                <w:t>Arborophila crudigularis</w:t>
              </w:r>
            </w:ins>
          </w:p>
        </w:tc>
        <w:tc>
          <w:tcPr>
            <w:tcW w:w="129" w:type="pct"/>
            <w:noWrap/>
            <w:hideMark/>
          </w:tcPr>
          <w:p w14:paraId="70CA2C0E"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426" w:author="瑋婷 徐" w:date="2025-01-03T16:20:00Z" w16du:dateUtc="2025-01-03T08:20:00Z"/>
                <w:rFonts w:asciiTheme="majorEastAsia" w:eastAsia="標楷體" w:hAnsiTheme="majorEastAsia" w:cstheme="majorEastAsia"/>
                <w:i/>
                <w:iCs/>
                <w:color w:val="000000"/>
                <w:rPrChange w:id="3427" w:author="瑋婷 徐" w:date="2025-01-04T22:56:00Z" w16du:dateUtc="2025-01-04T14:56:00Z">
                  <w:rPr>
                    <w:ins w:id="3428" w:author="瑋婷 徐" w:date="2025-01-03T16:20:00Z" w16du:dateUtc="2025-01-03T08:20:00Z"/>
                    <w:rFonts w:cs="Calibri"/>
                    <w:i/>
                    <w:iCs/>
                    <w:color w:val="000000"/>
                    <w:sz w:val="22"/>
                  </w:rPr>
                </w:rPrChange>
              </w:rPr>
              <w:pPrChange w:id="34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17091823"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430" w:author="瑋婷 徐" w:date="2025-01-03T16:20:00Z" w16du:dateUtc="2025-01-03T08:20:00Z"/>
                <w:rFonts w:asciiTheme="majorEastAsia" w:eastAsia="標楷體" w:hAnsiTheme="majorEastAsia" w:cstheme="majorEastAsia"/>
                <w:color w:val="000000"/>
                <w:rPrChange w:id="3431" w:author="瑋婷 徐" w:date="2025-01-04T22:56:00Z" w16du:dateUtc="2025-01-04T14:56:00Z">
                  <w:rPr>
                    <w:ins w:id="3432" w:author="瑋婷 徐" w:date="2025-01-03T16:20:00Z" w16du:dateUtc="2025-01-03T08:20:00Z"/>
                    <w:rFonts w:cs="Calibri"/>
                    <w:color w:val="000000"/>
                    <w:sz w:val="22"/>
                  </w:rPr>
                </w:rPrChange>
              </w:rPr>
              <w:pPrChange w:id="343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434" w:author="瑋婷 徐" w:date="2025-01-03T16:20:00Z" w16du:dateUtc="2025-01-03T08:20:00Z">
              <w:r w:rsidRPr="00D57425">
                <w:rPr>
                  <w:rFonts w:asciiTheme="majorEastAsia" w:eastAsia="標楷體" w:hAnsiTheme="majorEastAsia" w:cstheme="majorEastAsia"/>
                  <w:color w:val="000000"/>
                  <w:rPrChange w:id="3435" w:author="瑋婷 徐" w:date="2025-01-04T22:56:00Z" w16du:dateUtc="2025-01-04T14:56:00Z">
                    <w:rPr>
                      <w:rFonts w:cs="Calibri"/>
                      <w:color w:val="000000"/>
                      <w:sz w:val="22"/>
                    </w:rPr>
                  </w:rPrChange>
                </w:rPr>
                <w:t>*</w:t>
              </w:r>
            </w:ins>
          </w:p>
        </w:tc>
        <w:tc>
          <w:tcPr>
            <w:tcW w:w="129" w:type="pct"/>
            <w:noWrap/>
            <w:hideMark/>
          </w:tcPr>
          <w:p w14:paraId="52EFC4B7"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436" w:author="瑋婷 徐" w:date="2025-01-03T16:20:00Z" w16du:dateUtc="2025-01-03T08:20:00Z"/>
                <w:rFonts w:asciiTheme="majorEastAsia" w:eastAsia="標楷體" w:hAnsiTheme="majorEastAsia" w:cstheme="majorEastAsia"/>
                <w:color w:val="000000"/>
                <w:rPrChange w:id="3437" w:author="瑋婷 徐" w:date="2025-01-04T22:56:00Z" w16du:dateUtc="2025-01-04T14:56:00Z">
                  <w:rPr>
                    <w:ins w:id="3438" w:author="瑋婷 徐" w:date="2025-01-03T16:20:00Z" w16du:dateUtc="2025-01-03T08:20:00Z"/>
                    <w:rFonts w:cs="Calibri"/>
                    <w:color w:val="000000"/>
                    <w:sz w:val="22"/>
                  </w:rPr>
                </w:rPrChange>
              </w:rPr>
              <w:pPrChange w:id="34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535A7DB1"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440" w:author="瑋婷 徐" w:date="2025-01-03T16:20:00Z" w16du:dateUtc="2025-01-03T08:20:00Z"/>
                <w:rFonts w:asciiTheme="majorEastAsia" w:eastAsia="標楷體" w:hAnsiTheme="majorEastAsia" w:cstheme="majorEastAsia"/>
                <w:rPrChange w:id="3441" w:author="瑋婷 徐" w:date="2025-01-04T22:56:00Z" w16du:dateUtc="2025-01-04T14:56:00Z">
                  <w:rPr>
                    <w:ins w:id="3442" w:author="瑋婷 徐" w:date="2025-01-03T16:20:00Z" w16du:dateUtc="2025-01-03T08:20:00Z"/>
                    <w:rFonts w:ascii="Times New Roman" w:eastAsia="Times New Roman" w:hAnsi="Times New Roman" w:cs="Times New Roman"/>
                    <w:sz w:val="20"/>
                    <w:szCs w:val="20"/>
                  </w:rPr>
                </w:rPrChange>
              </w:rPr>
              <w:pPrChange w:id="34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5194C7A4"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444" w:author="瑋婷 徐" w:date="2025-01-03T16:20:00Z" w16du:dateUtc="2025-01-03T08:20:00Z"/>
                <w:rFonts w:asciiTheme="majorEastAsia" w:eastAsia="標楷體" w:hAnsiTheme="majorEastAsia" w:cstheme="majorEastAsia"/>
                <w:rPrChange w:id="3445" w:author="瑋婷 徐" w:date="2025-01-04T22:56:00Z" w16du:dateUtc="2025-01-04T14:56:00Z">
                  <w:rPr>
                    <w:ins w:id="3446" w:author="瑋婷 徐" w:date="2025-01-03T16:20:00Z" w16du:dateUtc="2025-01-03T08:20:00Z"/>
                    <w:rFonts w:ascii="Times New Roman" w:eastAsia="Times New Roman" w:hAnsi="Times New Roman" w:cs="Times New Roman"/>
                    <w:sz w:val="20"/>
                    <w:szCs w:val="20"/>
                  </w:rPr>
                </w:rPrChange>
              </w:rPr>
              <w:pPrChange w:id="34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53BBBE56"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448" w:author="瑋婷 徐" w:date="2025-01-03T16:20:00Z" w16du:dateUtc="2025-01-03T08:20:00Z"/>
                <w:rFonts w:asciiTheme="majorEastAsia" w:eastAsia="標楷體" w:hAnsiTheme="majorEastAsia" w:cstheme="majorEastAsia"/>
                <w:rPrChange w:id="3449" w:author="瑋婷 徐" w:date="2025-01-04T22:56:00Z" w16du:dateUtc="2025-01-04T14:56:00Z">
                  <w:rPr>
                    <w:ins w:id="3450" w:author="瑋婷 徐" w:date="2025-01-03T16:20:00Z" w16du:dateUtc="2025-01-03T08:20:00Z"/>
                    <w:rFonts w:ascii="Times New Roman" w:eastAsia="Times New Roman" w:hAnsi="Times New Roman" w:cs="Times New Roman"/>
                    <w:sz w:val="20"/>
                    <w:szCs w:val="20"/>
                  </w:rPr>
                </w:rPrChange>
              </w:rPr>
              <w:pPrChange w:id="34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tcPr>
          <w:p w14:paraId="2B8D402A"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3452" w:author="瑋婷 徐" w:date="2025-01-03T16:33:00Z" w16du:dateUtc="2025-01-03T08:33:00Z"/>
                <w:rFonts w:asciiTheme="majorEastAsia" w:eastAsia="標楷體" w:hAnsiTheme="majorEastAsia" w:cstheme="majorEastAsia"/>
                <w:color w:val="000000"/>
              </w:rPr>
            </w:pPr>
          </w:p>
        </w:tc>
        <w:tc>
          <w:tcPr>
            <w:tcW w:w="129" w:type="pct"/>
            <w:noWrap/>
            <w:hideMark/>
          </w:tcPr>
          <w:p w14:paraId="6481C853" w14:textId="41671B40"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453" w:author="瑋婷 徐" w:date="2025-01-03T16:20:00Z" w16du:dateUtc="2025-01-03T08:20:00Z"/>
                <w:rFonts w:asciiTheme="majorEastAsia" w:eastAsia="標楷體" w:hAnsiTheme="majorEastAsia" w:cstheme="majorEastAsia"/>
                <w:color w:val="000000"/>
                <w:rPrChange w:id="3454" w:author="瑋婷 徐" w:date="2025-01-04T22:56:00Z" w16du:dateUtc="2025-01-04T14:56:00Z">
                  <w:rPr>
                    <w:ins w:id="3455" w:author="瑋婷 徐" w:date="2025-01-03T16:20:00Z" w16du:dateUtc="2025-01-03T08:20:00Z"/>
                    <w:rFonts w:cs="Calibri"/>
                    <w:color w:val="000000"/>
                    <w:sz w:val="22"/>
                  </w:rPr>
                </w:rPrChange>
              </w:rPr>
              <w:pPrChange w:id="34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457" w:author="瑋婷 徐" w:date="2025-01-03T16:20:00Z" w16du:dateUtc="2025-01-03T08:20:00Z">
              <w:r w:rsidRPr="00D57425">
                <w:rPr>
                  <w:rFonts w:asciiTheme="majorEastAsia" w:eastAsia="標楷體" w:hAnsiTheme="majorEastAsia" w:cstheme="majorEastAsia"/>
                  <w:color w:val="000000"/>
                  <w:rPrChange w:id="3458" w:author="瑋婷 徐" w:date="2025-01-04T22:56:00Z" w16du:dateUtc="2025-01-04T14:56:00Z">
                    <w:rPr>
                      <w:rFonts w:cs="Calibri"/>
                      <w:color w:val="000000"/>
                      <w:sz w:val="22"/>
                    </w:rPr>
                  </w:rPrChange>
                </w:rPr>
                <w:t>*</w:t>
              </w:r>
            </w:ins>
          </w:p>
        </w:tc>
        <w:tc>
          <w:tcPr>
            <w:tcW w:w="129" w:type="pct"/>
            <w:noWrap/>
            <w:hideMark/>
          </w:tcPr>
          <w:p w14:paraId="61EF053F"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459" w:author="瑋婷 徐" w:date="2025-01-03T16:20:00Z" w16du:dateUtc="2025-01-03T08:20:00Z"/>
                <w:rFonts w:asciiTheme="majorEastAsia" w:eastAsia="標楷體" w:hAnsiTheme="majorEastAsia" w:cstheme="majorEastAsia"/>
                <w:color w:val="000000"/>
                <w:rPrChange w:id="3460" w:author="瑋婷 徐" w:date="2025-01-04T22:56:00Z" w16du:dateUtc="2025-01-04T14:56:00Z">
                  <w:rPr>
                    <w:ins w:id="3461" w:author="瑋婷 徐" w:date="2025-01-03T16:20:00Z" w16du:dateUtc="2025-01-03T08:20:00Z"/>
                    <w:rFonts w:cs="Calibri"/>
                    <w:color w:val="000000"/>
                    <w:sz w:val="22"/>
                  </w:rPr>
                </w:rPrChange>
              </w:rPr>
              <w:pPrChange w:id="346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463" w:author="瑋婷 徐" w:date="2025-01-03T16:20:00Z" w16du:dateUtc="2025-01-03T08:20:00Z">
              <w:r w:rsidRPr="00D57425">
                <w:rPr>
                  <w:rFonts w:asciiTheme="majorEastAsia" w:eastAsia="標楷體" w:hAnsiTheme="majorEastAsia" w:cstheme="majorEastAsia"/>
                  <w:color w:val="000000"/>
                  <w:rPrChange w:id="3464" w:author="瑋婷 徐" w:date="2025-01-04T22:56:00Z" w16du:dateUtc="2025-01-04T14:56:00Z">
                    <w:rPr>
                      <w:rFonts w:cs="Calibri"/>
                      <w:color w:val="000000"/>
                      <w:sz w:val="22"/>
                    </w:rPr>
                  </w:rPrChange>
                </w:rPr>
                <w:t>*</w:t>
              </w:r>
            </w:ins>
          </w:p>
        </w:tc>
        <w:tc>
          <w:tcPr>
            <w:tcW w:w="175" w:type="pct"/>
            <w:noWrap/>
            <w:hideMark/>
          </w:tcPr>
          <w:p w14:paraId="29A92DB6"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465" w:author="瑋婷 徐" w:date="2025-01-03T16:20:00Z" w16du:dateUtc="2025-01-03T08:20:00Z"/>
                <w:rFonts w:asciiTheme="majorEastAsia" w:eastAsia="標楷體" w:hAnsiTheme="majorEastAsia" w:cstheme="majorEastAsia"/>
                <w:color w:val="000000"/>
                <w:rPrChange w:id="3466" w:author="瑋婷 徐" w:date="2025-01-04T22:56:00Z" w16du:dateUtc="2025-01-04T14:56:00Z">
                  <w:rPr>
                    <w:ins w:id="3467" w:author="瑋婷 徐" w:date="2025-01-03T16:20:00Z" w16du:dateUtc="2025-01-03T08:20:00Z"/>
                    <w:rFonts w:cs="Calibri"/>
                    <w:color w:val="000000"/>
                    <w:sz w:val="22"/>
                  </w:rPr>
                </w:rPrChange>
              </w:rPr>
              <w:pPrChange w:id="346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469" w:author="瑋婷 徐" w:date="2025-01-03T16:20:00Z" w16du:dateUtc="2025-01-03T08:20:00Z">
              <w:r w:rsidRPr="00D57425">
                <w:rPr>
                  <w:rFonts w:asciiTheme="majorEastAsia" w:eastAsia="標楷體" w:hAnsiTheme="majorEastAsia" w:cstheme="majorEastAsia"/>
                  <w:color w:val="000000"/>
                  <w:rPrChange w:id="3470" w:author="瑋婷 徐" w:date="2025-01-04T22:56:00Z" w16du:dateUtc="2025-01-04T14:56:00Z">
                    <w:rPr>
                      <w:rFonts w:cs="Calibri"/>
                      <w:color w:val="000000"/>
                      <w:sz w:val="22"/>
                    </w:rPr>
                  </w:rPrChange>
                </w:rPr>
                <w:t>*</w:t>
              </w:r>
            </w:ins>
          </w:p>
        </w:tc>
        <w:tc>
          <w:tcPr>
            <w:tcW w:w="175" w:type="pct"/>
            <w:noWrap/>
            <w:hideMark/>
          </w:tcPr>
          <w:p w14:paraId="5A4B6134"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471" w:author="瑋婷 徐" w:date="2025-01-03T16:20:00Z" w16du:dateUtc="2025-01-03T08:20:00Z"/>
                <w:rFonts w:asciiTheme="majorEastAsia" w:eastAsia="標楷體" w:hAnsiTheme="majorEastAsia" w:cstheme="majorEastAsia"/>
                <w:color w:val="000000"/>
                <w:rPrChange w:id="3472" w:author="瑋婷 徐" w:date="2025-01-04T22:56:00Z" w16du:dateUtc="2025-01-04T14:56:00Z">
                  <w:rPr>
                    <w:ins w:id="3473" w:author="瑋婷 徐" w:date="2025-01-03T16:20:00Z" w16du:dateUtc="2025-01-03T08:20:00Z"/>
                    <w:rFonts w:cs="Calibri"/>
                    <w:color w:val="000000"/>
                    <w:sz w:val="22"/>
                  </w:rPr>
                </w:rPrChange>
              </w:rPr>
              <w:pPrChange w:id="347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475" w:author="瑋婷 徐" w:date="2025-01-03T16:20:00Z" w16du:dateUtc="2025-01-03T08:20:00Z">
              <w:r w:rsidRPr="00D57425">
                <w:rPr>
                  <w:rFonts w:asciiTheme="majorEastAsia" w:eastAsia="標楷體" w:hAnsiTheme="majorEastAsia" w:cstheme="majorEastAsia"/>
                  <w:color w:val="000000"/>
                  <w:rPrChange w:id="3476" w:author="瑋婷 徐" w:date="2025-01-04T22:56:00Z" w16du:dateUtc="2025-01-04T14:56:00Z">
                    <w:rPr>
                      <w:rFonts w:cs="Calibri"/>
                      <w:color w:val="000000"/>
                      <w:sz w:val="22"/>
                    </w:rPr>
                  </w:rPrChange>
                </w:rPr>
                <w:t>*</w:t>
              </w:r>
            </w:ins>
          </w:p>
        </w:tc>
        <w:tc>
          <w:tcPr>
            <w:tcW w:w="175" w:type="pct"/>
          </w:tcPr>
          <w:p w14:paraId="0DC77DE7"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3477" w:author="瑋婷 徐" w:date="2025-01-03T16:33:00Z" w16du:dateUtc="2025-01-03T08:33:00Z"/>
                <w:rFonts w:asciiTheme="majorEastAsia" w:eastAsia="標楷體" w:hAnsiTheme="majorEastAsia" w:cstheme="majorEastAsia"/>
                <w:color w:val="000000"/>
              </w:rPr>
            </w:pPr>
          </w:p>
        </w:tc>
        <w:tc>
          <w:tcPr>
            <w:tcW w:w="175" w:type="pct"/>
            <w:noWrap/>
            <w:hideMark/>
          </w:tcPr>
          <w:p w14:paraId="18DCE9AD" w14:textId="7D0D9985"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478" w:author="瑋婷 徐" w:date="2025-01-03T16:20:00Z" w16du:dateUtc="2025-01-03T08:20:00Z"/>
                <w:rFonts w:asciiTheme="majorEastAsia" w:eastAsia="標楷體" w:hAnsiTheme="majorEastAsia" w:cstheme="majorEastAsia"/>
                <w:color w:val="000000"/>
                <w:rPrChange w:id="3479" w:author="瑋婷 徐" w:date="2025-01-04T22:56:00Z" w16du:dateUtc="2025-01-04T14:56:00Z">
                  <w:rPr>
                    <w:ins w:id="3480" w:author="瑋婷 徐" w:date="2025-01-03T16:20:00Z" w16du:dateUtc="2025-01-03T08:20:00Z"/>
                    <w:rFonts w:cs="Calibri"/>
                    <w:color w:val="000000"/>
                    <w:sz w:val="22"/>
                  </w:rPr>
                </w:rPrChange>
              </w:rPr>
              <w:pPrChange w:id="348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6DFD46E5"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482" w:author="瑋婷 徐" w:date="2025-01-03T16:20:00Z" w16du:dateUtc="2025-01-03T08:20:00Z"/>
                <w:rFonts w:asciiTheme="majorEastAsia" w:eastAsia="標楷體" w:hAnsiTheme="majorEastAsia" w:cstheme="majorEastAsia"/>
                <w:rPrChange w:id="3483" w:author="瑋婷 徐" w:date="2025-01-04T22:56:00Z" w16du:dateUtc="2025-01-04T14:56:00Z">
                  <w:rPr>
                    <w:ins w:id="3484" w:author="瑋婷 徐" w:date="2025-01-03T16:20:00Z" w16du:dateUtc="2025-01-03T08:20:00Z"/>
                    <w:rFonts w:ascii="Times New Roman" w:eastAsia="Times New Roman" w:hAnsi="Times New Roman" w:cs="Times New Roman"/>
                    <w:sz w:val="20"/>
                    <w:szCs w:val="20"/>
                  </w:rPr>
                </w:rPrChange>
              </w:rPr>
              <w:pPrChange w:id="348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2895B01C"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486" w:author="瑋婷 徐" w:date="2025-01-03T16:20:00Z" w16du:dateUtc="2025-01-03T08:20:00Z"/>
                <w:rFonts w:asciiTheme="majorEastAsia" w:eastAsia="標楷體" w:hAnsiTheme="majorEastAsia" w:cstheme="majorEastAsia"/>
                <w:color w:val="000000"/>
                <w:rPrChange w:id="3487" w:author="瑋婷 徐" w:date="2025-01-04T22:56:00Z" w16du:dateUtc="2025-01-04T14:56:00Z">
                  <w:rPr>
                    <w:ins w:id="3488" w:author="瑋婷 徐" w:date="2025-01-03T16:20:00Z" w16du:dateUtc="2025-01-03T08:20:00Z"/>
                    <w:rFonts w:cs="Calibri"/>
                    <w:color w:val="000000"/>
                    <w:sz w:val="22"/>
                  </w:rPr>
                </w:rPrChange>
              </w:rPr>
              <w:pPrChange w:id="34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490" w:author="瑋婷 徐" w:date="2025-01-03T16:20:00Z" w16du:dateUtc="2025-01-03T08:20:00Z">
              <w:r w:rsidRPr="00D57425">
                <w:rPr>
                  <w:rFonts w:asciiTheme="majorEastAsia" w:eastAsia="標楷體" w:hAnsiTheme="majorEastAsia" w:cstheme="majorEastAsia"/>
                  <w:color w:val="000000"/>
                  <w:rPrChange w:id="3491" w:author="瑋婷 徐" w:date="2025-01-04T22:56:00Z" w16du:dateUtc="2025-01-04T14:56:00Z">
                    <w:rPr>
                      <w:rFonts w:cs="Calibri"/>
                      <w:color w:val="000000"/>
                      <w:sz w:val="22"/>
                    </w:rPr>
                  </w:rPrChange>
                </w:rPr>
                <w:t>*</w:t>
              </w:r>
            </w:ins>
          </w:p>
        </w:tc>
        <w:tc>
          <w:tcPr>
            <w:tcW w:w="175" w:type="pct"/>
            <w:noWrap/>
            <w:hideMark/>
          </w:tcPr>
          <w:p w14:paraId="1191F1D3"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492" w:author="瑋婷 徐" w:date="2025-01-03T16:20:00Z" w16du:dateUtc="2025-01-03T08:20:00Z"/>
                <w:rFonts w:asciiTheme="majorEastAsia" w:eastAsia="標楷體" w:hAnsiTheme="majorEastAsia" w:cstheme="majorEastAsia"/>
                <w:color w:val="000000"/>
                <w:rPrChange w:id="3493" w:author="瑋婷 徐" w:date="2025-01-04T22:56:00Z" w16du:dateUtc="2025-01-04T14:56:00Z">
                  <w:rPr>
                    <w:ins w:id="3494" w:author="瑋婷 徐" w:date="2025-01-03T16:20:00Z" w16du:dateUtc="2025-01-03T08:20:00Z"/>
                    <w:rFonts w:cs="Calibri"/>
                    <w:color w:val="000000"/>
                    <w:sz w:val="22"/>
                  </w:rPr>
                </w:rPrChange>
              </w:rPr>
              <w:pPrChange w:id="34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26F6E25A"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496" w:author="瑋婷 徐" w:date="2025-01-03T16:20:00Z" w16du:dateUtc="2025-01-03T08:20:00Z"/>
                <w:rFonts w:asciiTheme="majorEastAsia" w:eastAsia="標楷體" w:hAnsiTheme="majorEastAsia" w:cstheme="majorEastAsia"/>
                <w:color w:val="000000"/>
                <w:rPrChange w:id="3497" w:author="瑋婷 徐" w:date="2025-01-04T22:56:00Z" w16du:dateUtc="2025-01-04T14:56:00Z">
                  <w:rPr>
                    <w:ins w:id="3498" w:author="瑋婷 徐" w:date="2025-01-03T16:20:00Z" w16du:dateUtc="2025-01-03T08:20:00Z"/>
                    <w:rFonts w:cs="Calibri"/>
                    <w:color w:val="000000"/>
                    <w:sz w:val="22"/>
                  </w:rPr>
                </w:rPrChange>
              </w:rPr>
              <w:pPrChange w:id="34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500" w:author="瑋婷 徐" w:date="2025-01-03T16:20:00Z" w16du:dateUtc="2025-01-03T08:20:00Z">
              <w:r w:rsidRPr="00D57425">
                <w:rPr>
                  <w:rFonts w:asciiTheme="majorEastAsia" w:eastAsia="標楷體" w:hAnsiTheme="majorEastAsia" w:cstheme="majorEastAsia"/>
                  <w:color w:val="000000"/>
                  <w:rPrChange w:id="3501" w:author="瑋婷 徐" w:date="2025-01-04T22:56:00Z" w16du:dateUtc="2025-01-04T14:56:00Z">
                    <w:rPr>
                      <w:rFonts w:cs="Calibri"/>
                      <w:color w:val="000000"/>
                      <w:sz w:val="22"/>
                    </w:rPr>
                  </w:rPrChange>
                </w:rPr>
                <w:t>*</w:t>
              </w:r>
            </w:ins>
          </w:p>
        </w:tc>
        <w:tc>
          <w:tcPr>
            <w:tcW w:w="175" w:type="pct"/>
            <w:noWrap/>
            <w:hideMark/>
          </w:tcPr>
          <w:p w14:paraId="68566119"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502" w:author="瑋婷 徐" w:date="2025-01-03T16:20:00Z" w16du:dateUtc="2025-01-03T08:20:00Z"/>
                <w:rFonts w:asciiTheme="majorEastAsia" w:eastAsia="標楷體" w:hAnsiTheme="majorEastAsia" w:cstheme="majorEastAsia"/>
                <w:color w:val="000000"/>
                <w:rPrChange w:id="3503" w:author="瑋婷 徐" w:date="2025-01-04T22:56:00Z" w16du:dateUtc="2025-01-04T14:56:00Z">
                  <w:rPr>
                    <w:ins w:id="3504" w:author="瑋婷 徐" w:date="2025-01-03T16:20:00Z" w16du:dateUtc="2025-01-03T08:20:00Z"/>
                    <w:rFonts w:cs="Calibri"/>
                    <w:color w:val="000000"/>
                    <w:sz w:val="22"/>
                  </w:rPr>
                </w:rPrChange>
              </w:rPr>
              <w:pPrChange w:id="35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506" w:author="瑋婷 徐" w:date="2025-01-03T16:20:00Z" w16du:dateUtc="2025-01-03T08:20:00Z">
              <w:r w:rsidRPr="00D57425">
                <w:rPr>
                  <w:rFonts w:asciiTheme="majorEastAsia" w:eastAsia="標楷體" w:hAnsiTheme="majorEastAsia" w:cstheme="majorEastAsia"/>
                  <w:color w:val="000000"/>
                  <w:rPrChange w:id="3507" w:author="瑋婷 徐" w:date="2025-01-04T22:56:00Z" w16du:dateUtc="2025-01-04T14:56:00Z">
                    <w:rPr>
                      <w:rFonts w:cs="Calibri"/>
                      <w:color w:val="000000"/>
                      <w:sz w:val="22"/>
                    </w:rPr>
                  </w:rPrChange>
                </w:rPr>
                <w:t>*</w:t>
              </w:r>
            </w:ins>
          </w:p>
        </w:tc>
        <w:tc>
          <w:tcPr>
            <w:tcW w:w="175" w:type="pct"/>
            <w:noWrap/>
            <w:hideMark/>
          </w:tcPr>
          <w:p w14:paraId="54D7E415"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508" w:author="瑋婷 徐" w:date="2025-01-03T16:20:00Z" w16du:dateUtc="2025-01-03T08:20:00Z"/>
                <w:rFonts w:asciiTheme="majorEastAsia" w:eastAsia="標楷體" w:hAnsiTheme="majorEastAsia" w:cstheme="majorEastAsia"/>
                <w:color w:val="000000"/>
                <w:rPrChange w:id="3509" w:author="瑋婷 徐" w:date="2025-01-04T22:56:00Z" w16du:dateUtc="2025-01-04T14:56:00Z">
                  <w:rPr>
                    <w:ins w:id="3510" w:author="瑋婷 徐" w:date="2025-01-03T16:20:00Z" w16du:dateUtc="2025-01-03T08:20:00Z"/>
                    <w:rFonts w:cs="Calibri"/>
                    <w:color w:val="000000"/>
                    <w:sz w:val="22"/>
                  </w:rPr>
                </w:rPrChange>
              </w:rPr>
              <w:pPrChange w:id="351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7955D7F6"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512" w:author="瑋婷 徐" w:date="2025-01-03T16:20:00Z" w16du:dateUtc="2025-01-03T08:20:00Z"/>
                <w:rFonts w:asciiTheme="majorEastAsia" w:eastAsia="標楷體" w:hAnsiTheme="majorEastAsia" w:cstheme="majorEastAsia"/>
                <w:color w:val="000000"/>
                <w:rPrChange w:id="3513" w:author="瑋婷 徐" w:date="2025-01-04T22:56:00Z" w16du:dateUtc="2025-01-04T14:56:00Z">
                  <w:rPr>
                    <w:ins w:id="3514" w:author="瑋婷 徐" w:date="2025-01-03T16:20:00Z" w16du:dateUtc="2025-01-03T08:20:00Z"/>
                    <w:rFonts w:cs="Calibri"/>
                    <w:color w:val="000000"/>
                    <w:sz w:val="22"/>
                  </w:rPr>
                </w:rPrChange>
              </w:rPr>
              <w:pPrChange w:id="351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516" w:author="瑋婷 徐" w:date="2025-01-03T16:20:00Z" w16du:dateUtc="2025-01-03T08:20:00Z">
              <w:r w:rsidRPr="00D57425">
                <w:rPr>
                  <w:rFonts w:asciiTheme="majorEastAsia" w:eastAsia="標楷體" w:hAnsiTheme="majorEastAsia" w:cstheme="majorEastAsia"/>
                  <w:color w:val="000000"/>
                  <w:rPrChange w:id="3517" w:author="瑋婷 徐" w:date="2025-01-04T22:56:00Z" w16du:dateUtc="2025-01-04T14:56:00Z">
                    <w:rPr>
                      <w:rFonts w:cs="Calibri"/>
                      <w:color w:val="000000"/>
                      <w:sz w:val="22"/>
                    </w:rPr>
                  </w:rPrChange>
                </w:rPr>
                <w:t>*</w:t>
              </w:r>
            </w:ins>
          </w:p>
        </w:tc>
      </w:tr>
      <w:tr w:rsidR="00B436F0" w:rsidRPr="00D57425" w14:paraId="38180666" w14:textId="77777777" w:rsidTr="00B436F0">
        <w:trPr>
          <w:trHeight w:val="300"/>
          <w:ins w:id="3518"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6E5FFFAE" w14:textId="77777777" w:rsidR="00DA433E" w:rsidRPr="00D57425" w:rsidRDefault="00DA433E">
            <w:pPr>
              <w:spacing w:line="360" w:lineRule="auto"/>
              <w:jc w:val="both"/>
              <w:rPr>
                <w:ins w:id="3519" w:author="瑋婷 徐" w:date="2025-01-03T16:20:00Z" w16du:dateUtc="2025-01-03T08:20:00Z"/>
                <w:rFonts w:asciiTheme="majorEastAsia" w:eastAsia="標楷體" w:hAnsiTheme="majorEastAsia" w:cstheme="majorEastAsia"/>
                <w:b w:val="0"/>
                <w:bCs w:val="0"/>
                <w:color w:val="000000"/>
                <w:rPrChange w:id="3520" w:author="瑋婷 徐" w:date="2025-01-04T22:56:00Z" w16du:dateUtc="2025-01-04T14:56:00Z">
                  <w:rPr>
                    <w:ins w:id="3521" w:author="瑋婷 徐" w:date="2025-01-03T16:20:00Z" w16du:dateUtc="2025-01-03T08:20:00Z"/>
                    <w:rFonts w:cs="Calibri"/>
                    <w:color w:val="000000"/>
                    <w:sz w:val="22"/>
                  </w:rPr>
                </w:rPrChange>
              </w:rPr>
              <w:pPrChange w:id="3522" w:author="瑋婷 徐" w:date="2025-01-03T16:21:00Z" w16du:dateUtc="2025-01-03T08:21:00Z">
                <w:pPr/>
              </w:pPrChange>
            </w:pPr>
            <w:ins w:id="3523" w:author="瑋婷 徐" w:date="2025-01-03T16:20:00Z" w16du:dateUtc="2025-01-03T08:20:00Z">
              <w:r w:rsidRPr="00D57425">
                <w:rPr>
                  <w:rFonts w:asciiTheme="majorEastAsia" w:eastAsia="標楷體" w:hAnsiTheme="majorEastAsia" w:cstheme="majorEastAsia"/>
                  <w:b w:val="0"/>
                  <w:bCs w:val="0"/>
                  <w:color w:val="000000"/>
                  <w:rPrChange w:id="3524" w:author="瑋婷 徐" w:date="2025-01-04T22:56:00Z" w16du:dateUtc="2025-01-04T14:56:00Z">
                    <w:rPr>
                      <w:rFonts w:cs="Calibri"/>
                      <w:color w:val="000000"/>
                      <w:sz w:val="22"/>
                    </w:rPr>
                  </w:rPrChange>
                </w:rPr>
                <w:t>黑長尾雉</w:t>
              </w:r>
              <w:r w:rsidRPr="00D57425">
                <w:rPr>
                  <w:rFonts w:asciiTheme="majorEastAsia" w:eastAsia="標楷體" w:hAnsiTheme="majorEastAsia" w:cstheme="majorEastAsia"/>
                  <w:b w:val="0"/>
                  <w:bCs w:val="0"/>
                  <w:color w:val="000000"/>
                  <w:rPrChange w:id="3525" w:author="瑋婷 徐" w:date="2025-01-04T22:56:00Z" w16du:dateUtc="2025-01-04T14:56:00Z">
                    <w:rPr>
                      <w:rFonts w:cs="Calibri"/>
                      <w:color w:val="000000"/>
                      <w:sz w:val="22"/>
                    </w:rPr>
                  </w:rPrChange>
                </w:rPr>
                <w:t xml:space="preserve"> </w:t>
              </w:r>
              <w:r w:rsidRPr="00D57425">
                <w:rPr>
                  <w:rFonts w:asciiTheme="majorEastAsia" w:eastAsia="標楷體" w:hAnsiTheme="majorEastAsia" w:cstheme="majorEastAsia"/>
                  <w:b w:val="0"/>
                  <w:bCs w:val="0"/>
                  <w:color w:val="000000"/>
                  <w:rPrChange w:id="3526" w:author="瑋婷 徐" w:date="2025-01-04T22:56:00Z" w16du:dateUtc="2025-01-04T14:56:00Z">
                    <w:rPr>
                      <w:color w:val="000000"/>
                      <w:sz w:val="22"/>
                    </w:rPr>
                  </w:rPrChange>
                </w:rPr>
                <w:t>◎</w:t>
              </w:r>
              <w:r w:rsidRPr="00D57425">
                <w:rPr>
                  <w:rFonts w:asciiTheme="majorEastAsia" w:eastAsia="標楷體" w:hAnsiTheme="majorEastAsia" w:cstheme="majorEastAsia"/>
                  <w:b w:val="0"/>
                  <w:bCs w:val="0"/>
                  <w:color w:val="000000"/>
                  <w:rPrChange w:id="3527" w:author="瑋婷 徐" w:date="2025-01-04T22:56:00Z" w16du:dateUtc="2025-01-04T14:56:00Z">
                    <w:rPr>
                      <w:rFonts w:cs="Calibri"/>
                      <w:color w:val="000000"/>
                      <w:sz w:val="22"/>
                    </w:rPr>
                  </w:rPrChange>
                </w:rPr>
                <w:t xml:space="preserve"> II</w:t>
              </w:r>
            </w:ins>
          </w:p>
        </w:tc>
        <w:tc>
          <w:tcPr>
            <w:tcW w:w="1132" w:type="pct"/>
            <w:hideMark/>
          </w:tcPr>
          <w:p w14:paraId="73E0A8EC"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528" w:author="瑋婷 徐" w:date="2025-01-03T16:20:00Z" w16du:dateUtc="2025-01-03T08:20:00Z"/>
                <w:rFonts w:asciiTheme="majorEastAsia" w:eastAsia="標楷體" w:hAnsiTheme="majorEastAsia" w:cstheme="majorEastAsia"/>
                <w:i/>
                <w:iCs/>
                <w:color w:val="000000"/>
                <w:rPrChange w:id="3529" w:author="瑋婷 徐" w:date="2025-01-04T22:56:00Z" w16du:dateUtc="2025-01-04T14:56:00Z">
                  <w:rPr>
                    <w:ins w:id="3530" w:author="瑋婷 徐" w:date="2025-01-03T16:20:00Z" w16du:dateUtc="2025-01-03T08:20:00Z"/>
                    <w:rFonts w:cs="Calibri"/>
                    <w:i/>
                    <w:iCs/>
                    <w:color w:val="000000"/>
                    <w:sz w:val="22"/>
                  </w:rPr>
                </w:rPrChange>
              </w:rPr>
              <w:pPrChange w:id="353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532" w:author="瑋婷 徐" w:date="2025-01-03T16:20:00Z" w16du:dateUtc="2025-01-03T08:20:00Z">
              <w:r w:rsidRPr="00D57425">
                <w:rPr>
                  <w:rFonts w:asciiTheme="majorEastAsia" w:eastAsia="標楷體" w:hAnsiTheme="majorEastAsia" w:cstheme="majorEastAsia"/>
                  <w:i/>
                  <w:iCs/>
                  <w:color w:val="000000"/>
                  <w:rPrChange w:id="3533" w:author="瑋婷 徐" w:date="2025-01-04T22:56:00Z" w16du:dateUtc="2025-01-04T14:56:00Z">
                    <w:rPr>
                      <w:rFonts w:cs="Calibri"/>
                      <w:i/>
                      <w:iCs/>
                      <w:color w:val="000000"/>
                      <w:sz w:val="22"/>
                    </w:rPr>
                  </w:rPrChange>
                </w:rPr>
                <w:t>Syrmaticus mikado</w:t>
              </w:r>
            </w:ins>
          </w:p>
        </w:tc>
        <w:tc>
          <w:tcPr>
            <w:tcW w:w="129" w:type="pct"/>
            <w:noWrap/>
            <w:hideMark/>
          </w:tcPr>
          <w:p w14:paraId="0CBD6989"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534" w:author="瑋婷 徐" w:date="2025-01-03T16:20:00Z" w16du:dateUtc="2025-01-03T08:20:00Z"/>
                <w:rFonts w:asciiTheme="majorEastAsia" w:eastAsia="標楷體" w:hAnsiTheme="majorEastAsia" w:cstheme="majorEastAsia"/>
                <w:i/>
                <w:iCs/>
                <w:color w:val="000000"/>
                <w:rPrChange w:id="3535" w:author="瑋婷 徐" w:date="2025-01-04T22:56:00Z" w16du:dateUtc="2025-01-04T14:56:00Z">
                  <w:rPr>
                    <w:ins w:id="3536" w:author="瑋婷 徐" w:date="2025-01-03T16:20:00Z" w16du:dateUtc="2025-01-03T08:20:00Z"/>
                    <w:rFonts w:cs="Calibri"/>
                    <w:i/>
                    <w:iCs/>
                    <w:color w:val="000000"/>
                    <w:sz w:val="22"/>
                  </w:rPr>
                </w:rPrChange>
              </w:rPr>
              <w:pPrChange w:id="35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598673BA"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538" w:author="瑋婷 徐" w:date="2025-01-03T16:20:00Z" w16du:dateUtc="2025-01-03T08:20:00Z"/>
                <w:rFonts w:asciiTheme="majorEastAsia" w:eastAsia="標楷體" w:hAnsiTheme="majorEastAsia" w:cstheme="majorEastAsia"/>
                <w:rPrChange w:id="3539" w:author="瑋婷 徐" w:date="2025-01-04T22:56:00Z" w16du:dateUtc="2025-01-04T14:56:00Z">
                  <w:rPr>
                    <w:ins w:id="3540" w:author="瑋婷 徐" w:date="2025-01-03T16:20:00Z" w16du:dateUtc="2025-01-03T08:20:00Z"/>
                    <w:rFonts w:ascii="Times New Roman" w:eastAsia="Times New Roman" w:hAnsi="Times New Roman" w:cs="Times New Roman"/>
                    <w:sz w:val="20"/>
                    <w:szCs w:val="20"/>
                  </w:rPr>
                </w:rPrChange>
              </w:rPr>
              <w:pPrChange w:id="35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161280F0"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542" w:author="瑋婷 徐" w:date="2025-01-03T16:20:00Z" w16du:dateUtc="2025-01-03T08:20:00Z"/>
                <w:rFonts w:asciiTheme="majorEastAsia" w:eastAsia="標楷體" w:hAnsiTheme="majorEastAsia" w:cstheme="majorEastAsia"/>
                <w:rPrChange w:id="3543" w:author="瑋婷 徐" w:date="2025-01-04T22:56:00Z" w16du:dateUtc="2025-01-04T14:56:00Z">
                  <w:rPr>
                    <w:ins w:id="3544" w:author="瑋婷 徐" w:date="2025-01-03T16:20:00Z" w16du:dateUtc="2025-01-03T08:20:00Z"/>
                    <w:rFonts w:ascii="Times New Roman" w:eastAsia="Times New Roman" w:hAnsi="Times New Roman" w:cs="Times New Roman"/>
                    <w:sz w:val="20"/>
                    <w:szCs w:val="20"/>
                  </w:rPr>
                </w:rPrChange>
              </w:rPr>
              <w:pPrChange w:id="35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5EE92CE9"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546" w:author="瑋婷 徐" w:date="2025-01-03T16:20:00Z" w16du:dateUtc="2025-01-03T08:20:00Z"/>
                <w:rFonts w:asciiTheme="majorEastAsia" w:eastAsia="標楷體" w:hAnsiTheme="majorEastAsia" w:cstheme="majorEastAsia"/>
                <w:rPrChange w:id="3547" w:author="瑋婷 徐" w:date="2025-01-04T22:56:00Z" w16du:dateUtc="2025-01-04T14:56:00Z">
                  <w:rPr>
                    <w:ins w:id="3548" w:author="瑋婷 徐" w:date="2025-01-03T16:20:00Z" w16du:dateUtc="2025-01-03T08:20:00Z"/>
                    <w:rFonts w:ascii="Times New Roman" w:eastAsia="Times New Roman" w:hAnsi="Times New Roman" w:cs="Times New Roman"/>
                    <w:sz w:val="20"/>
                    <w:szCs w:val="20"/>
                  </w:rPr>
                </w:rPrChange>
              </w:rPr>
              <w:pPrChange w:id="35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326CC98D"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550" w:author="瑋婷 徐" w:date="2025-01-03T16:20:00Z" w16du:dateUtc="2025-01-03T08:20:00Z"/>
                <w:rFonts w:asciiTheme="majorEastAsia" w:eastAsia="標楷體" w:hAnsiTheme="majorEastAsia" w:cstheme="majorEastAsia"/>
                <w:rPrChange w:id="3551" w:author="瑋婷 徐" w:date="2025-01-04T22:56:00Z" w16du:dateUtc="2025-01-04T14:56:00Z">
                  <w:rPr>
                    <w:ins w:id="3552" w:author="瑋婷 徐" w:date="2025-01-03T16:20:00Z" w16du:dateUtc="2025-01-03T08:20:00Z"/>
                    <w:rFonts w:ascii="Times New Roman" w:eastAsia="Times New Roman" w:hAnsi="Times New Roman" w:cs="Times New Roman"/>
                    <w:sz w:val="20"/>
                    <w:szCs w:val="20"/>
                  </w:rPr>
                </w:rPrChange>
              </w:rPr>
              <w:pPrChange w:id="35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127CF713"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554" w:author="瑋婷 徐" w:date="2025-01-03T16:20:00Z" w16du:dateUtc="2025-01-03T08:20:00Z"/>
                <w:rFonts w:asciiTheme="majorEastAsia" w:eastAsia="標楷體" w:hAnsiTheme="majorEastAsia" w:cstheme="majorEastAsia"/>
                <w:rPrChange w:id="3555" w:author="瑋婷 徐" w:date="2025-01-04T22:56:00Z" w16du:dateUtc="2025-01-04T14:56:00Z">
                  <w:rPr>
                    <w:ins w:id="3556" w:author="瑋婷 徐" w:date="2025-01-03T16:20:00Z" w16du:dateUtc="2025-01-03T08:20:00Z"/>
                    <w:rFonts w:ascii="Times New Roman" w:eastAsia="Times New Roman" w:hAnsi="Times New Roman" w:cs="Times New Roman"/>
                    <w:sz w:val="20"/>
                    <w:szCs w:val="20"/>
                  </w:rPr>
                </w:rPrChange>
              </w:rPr>
              <w:pPrChange w:id="35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tcPr>
          <w:p w14:paraId="027C43D4"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3558" w:author="瑋婷 徐" w:date="2025-01-03T16:33:00Z" w16du:dateUtc="2025-01-03T08:33:00Z"/>
                <w:rFonts w:asciiTheme="majorEastAsia" w:eastAsia="標楷體" w:hAnsiTheme="majorEastAsia" w:cstheme="majorEastAsia"/>
              </w:rPr>
            </w:pPr>
          </w:p>
        </w:tc>
        <w:tc>
          <w:tcPr>
            <w:tcW w:w="129" w:type="pct"/>
            <w:noWrap/>
            <w:hideMark/>
          </w:tcPr>
          <w:p w14:paraId="5F1F4700" w14:textId="64E363E5"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559" w:author="瑋婷 徐" w:date="2025-01-03T16:20:00Z" w16du:dateUtc="2025-01-03T08:20:00Z"/>
                <w:rFonts w:asciiTheme="majorEastAsia" w:eastAsia="標楷體" w:hAnsiTheme="majorEastAsia" w:cstheme="majorEastAsia"/>
                <w:rPrChange w:id="3560" w:author="瑋婷 徐" w:date="2025-01-04T22:56:00Z" w16du:dateUtc="2025-01-04T14:56:00Z">
                  <w:rPr>
                    <w:ins w:id="3561" w:author="瑋婷 徐" w:date="2025-01-03T16:20:00Z" w16du:dateUtc="2025-01-03T08:20:00Z"/>
                    <w:rFonts w:ascii="Times New Roman" w:eastAsia="Times New Roman" w:hAnsi="Times New Roman" w:cs="Times New Roman"/>
                    <w:sz w:val="20"/>
                    <w:szCs w:val="20"/>
                  </w:rPr>
                </w:rPrChange>
              </w:rPr>
              <w:pPrChange w:id="356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4DF3C68E"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563" w:author="瑋婷 徐" w:date="2025-01-03T16:20:00Z" w16du:dateUtc="2025-01-03T08:20:00Z"/>
                <w:rFonts w:asciiTheme="majorEastAsia" w:eastAsia="標楷體" w:hAnsiTheme="majorEastAsia" w:cstheme="majorEastAsia"/>
                <w:rPrChange w:id="3564" w:author="瑋婷 徐" w:date="2025-01-04T22:56:00Z" w16du:dateUtc="2025-01-04T14:56:00Z">
                  <w:rPr>
                    <w:ins w:id="3565" w:author="瑋婷 徐" w:date="2025-01-03T16:20:00Z" w16du:dateUtc="2025-01-03T08:20:00Z"/>
                    <w:rFonts w:ascii="Times New Roman" w:eastAsia="Times New Roman" w:hAnsi="Times New Roman" w:cs="Times New Roman"/>
                    <w:sz w:val="20"/>
                    <w:szCs w:val="20"/>
                  </w:rPr>
                </w:rPrChange>
              </w:rPr>
              <w:pPrChange w:id="356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C152395"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567" w:author="瑋婷 徐" w:date="2025-01-03T16:20:00Z" w16du:dateUtc="2025-01-03T08:20:00Z"/>
                <w:rFonts w:asciiTheme="majorEastAsia" w:eastAsia="標楷體" w:hAnsiTheme="majorEastAsia" w:cstheme="majorEastAsia"/>
                <w:rPrChange w:id="3568" w:author="瑋婷 徐" w:date="2025-01-04T22:56:00Z" w16du:dateUtc="2025-01-04T14:56:00Z">
                  <w:rPr>
                    <w:ins w:id="3569" w:author="瑋婷 徐" w:date="2025-01-03T16:20:00Z" w16du:dateUtc="2025-01-03T08:20:00Z"/>
                    <w:rFonts w:ascii="Times New Roman" w:eastAsia="Times New Roman" w:hAnsi="Times New Roman" w:cs="Times New Roman"/>
                    <w:sz w:val="20"/>
                    <w:szCs w:val="20"/>
                  </w:rPr>
                </w:rPrChange>
              </w:rPr>
              <w:pPrChange w:id="35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7202D77A"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571" w:author="瑋婷 徐" w:date="2025-01-03T16:20:00Z" w16du:dateUtc="2025-01-03T08:20:00Z"/>
                <w:rFonts w:asciiTheme="majorEastAsia" w:eastAsia="標楷體" w:hAnsiTheme="majorEastAsia" w:cstheme="majorEastAsia"/>
                <w:rPrChange w:id="3572" w:author="瑋婷 徐" w:date="2025-01-04T22:56:00Z" w16du:dateUtc="2025-01-04T14:56:00Z">
                  <w:rPr>
                    <w:ins w:id="3573" w:author="瑋婷 徐" w:date="2025-01-03T16:20:00Z" w16du:dateUtc="2025-01-03T08:20:00Z"/>
                    <w:rFonts w:ascii="Times New Roman" w:eastAsia="Times New Roman" w:hAnsi="Times New Roman" w:cs="Times New Roman"/>
                    <w:sz w:val="20"/>
                    <w:szCs w:val="20"/>
                  </w:rPr>
                </w:rPrChange>
              </w:rPr>
              <w:pPrChange w:id="35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tcPr>
          <w:p w14:paraId="5E2DFB80"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3575" w:author="瑋婷 徐" w:date="2025-01-03T16:33:00Z" w16du:dateUtc="2025-01-03T08:33:00Z"/>
                <w:rFonts w:asciiTheme="majorEastAsia" w:eastAsia="標楷體" w:hAnsiTheme="majorEastAsia" w:cstheme="majorEastAsia"/>
              </w:rPr>
            </w:pPr>
          </w:p>
        </w:tc>
        <w:tc>
          <w:tcPr>
            <w:tcW w:w="175" w:type="pct"/>
            <w:noWrap/>
            <w:hideMark/>
          </w:tcPr>
          <w:p w14:paraId="7211670B" w14:textId="3935C0B0"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576" w:author="瑋婷 徐" w:date="2025-01-03T16:20:00Z" w16du:dateUtc="2025-01-03T08:20:00Z"/>
                <w:rFonts w:asciiTheme="majorEastAsia" w:eastAsia="標楷體" w:hAnsiTheme="majorEastAsia" w:cstheme="majorEastAsia"/>
                <w:rPrChange w:id="3577" w:author="瑋婷 徐" w:date="2025-01-04T22:56:00Z" w16du:dateUtc="2025-01-04T14:56:00Z">
                  <w:rPr>
                    <w:ins w:id="3578" w:author="瑋婷 徐" w:date="2025-01-03T16:20:00Z" w16du:dateUtc="2025-01-03T08:20:00Z"/>
                    <w:rFonts w:ascii="Times New Roman" w:eastAsia="Times New Roman" w:hAnsi="Times New Roman" w:cs="Times New Roman"/>
                    <w:sz w:val="20"/>
                    <w:szCs w:val="20"/>
                  </w:rPr>
                </w:rPrChange>
              </w:rPr>
              <w:pPrChange w:id="35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20AAF76D"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580" w:author="瑋婷 徐" w:date="2025-01-03T16:20:00Z" w16du:dateUtc="2025-01-03T08:20:00Z"/>
                <w:rFonts w:asciiTheme="majorEastAsia" w:eastAsia="標楷體" w:hAnsiTheme="majorEastAsia" w:cstheme="majorEastAsia"/>
                <w:rPrChange w:id="3581" w:author="瑋婷 徐" w:date="2025-01-04T22:56:00Z" w16du:dateUtc="2025-01-04T14:56:00Z">
                  <w:rPr>
                    <w:ins w:id="3582" w:author="瑋婷 徐" w:date="2025-01-03T16:20:00Z" w16du:dateUtc="2025-01-03T08:20:00Z"/>
                    <w:rFonts w:ascii="Times New Roman" w:eastAsia="Times New Roman" w:hAnsi="Times New Roman" w:cs="Times New Roman"/>
                    <w:sz w:val="20"/>
                    <w:szCs w:val="20"/>
                  </w:rPr>
                </w:rPrChange>
              </w:rPr>
              <w:pPrChange w:id="35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9E2CFC3"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584" w:author="瑋婷 徐" w:date="2025-01-03T16:20:00Z" w16du:dateUtc="2025-01-03T08:20:00Z"/>
                <w:rFonts w:asciiTheme="majorEastAsia" w:eastAsia="標楷體" w:hAnsiTheme="majorEastAsia" w:cstheme="majorEastAsia"/>
                <w:rPrChange w:id="3585" w:author="瑋婷 徐" w:date="2025-01-04T22:56:00Z" w16du:dateUtc="2025-01-04T14:56:00Z">
                  <w:rPr>
                    <w:ins w:id="3586" w:author="瑋婷 徐" w:date="2025-01-03T16:20:00Z" w16du:dateUtc="2025-01-03T08:20:00Z"/>
                    <w:rFonts w:ascii="Times New Roman" w:eastAsia="Times New Roman" w:hAnsi="Times New Roman" w:cs="Times New Roman"/>
                    <w:sz w:val="20"/>
                    <w:szCs w:val="20"/>
                  </w:rPr>
                </w:rPrChange>
              </w:rPr>
              <w:pPrChange w:id="35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D494A66"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588" w:author="瑋婷 徐" w:date="2025-01-03T16:20:00Z" w16du:dateUtc="2025-01-03T08:20:00Z"/>
                <w:rFonts w:asciiTheme="majorEastAsia" w:eastAsia="標楷體" w:hAnsiTheme="majorEastAsia" w:cstheme="majorEastAsia"/>
                <w:rPrChange w:id="3589" w:author="瑋婷 徐" w:date="2025-01-04T22:56:00Z" w16du:dateUtc="2025-01-04T14:56:00Z">
                  <w:rPr>
                    <w:ins w:id="3590" w:author="瑋婷 徐" w:date="2025-01-03T16:20:00Z" w16du:dateUtc="2025-01-03T08:20:00Z"/>
                    <w:rFonts w:ascii="Times New Roman" w:eastAsia="Times New Roman" w:hAnsi="Times New Roman" w:cs="Times New Roman"/>
                    <w:sz w:val="20"/>
                    <w:szCs w:val="20"/>
                  </w:rPr>
                </w:rPrChange>
              </w:rPr>
              <w:pPrChange w:id="35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2FB80DBD"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592" w:author="瑋婷 徐" w:date="2025-01-03T16:20:00Z" w16du:dateUtc="2025-01-03T08:20:00Z"/>
                <w:rFonts w:asciiTheme="majorEastAsia" w:eastAsia="標楷體" w:hAnsiTheme="majorEastAsia" w:cstheme="majorEastAsia"/>
                <w:rPrChange w:id="3593" w:author="瑋婷 徐" w:date="2025-01-04T22:56:00Z" w16du:dateUtc="2025-01-04T14:56:00Z">
                  <w:rPr>
                    <w:ins w:id="3594" w:author="瑋婷 徐" w:date="2025-01-03T16:20:00Z" w16du:dateUtc="2025-01-03T08:20:00Z"/>
                    <w:rFonts w:ascii="Times New Roman" w:eastAsia="Times New Roman" w:hAnsi="Times New Roman" w:cs="Times New Roman"/>
                    <w:sz w:val="20"/>
                    <w:szCs w:val="20"/>
                  </w:rPr>
                </w:rPrChange>
              </w:rPr>
              <w:pPrChange w:id="35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42F3C7AE"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596" w:author="瑋婷 徐" w:date="2025-01-03T16:20:00Z" w16du:dateUtc="2025-01-03T08:20:00Z"/>
                <w:rFonts w:asciiTheme="majorEastAsia" w:eastAsia="標楷體" w:hAnsiTheme="majorEastAsia" w:cstheme="majorEastAsia"/>
                <w:rPrChange w:id="3597" w:author="瑋婷 徐" w:date="2025-01-04T22:56:00Z" w16du:dateUtc="2025-01-04T14:56:00Z">
                  <w:rPr>
                    <w:ins w:id="3598" w:author="瑋婷 徐" w:date="2025-01-03T16:20:00Z" w16du:dateUtc="2025-01-03T08:20:00Z"/>
                    <w:rFonts w:ascii="Times New Roman" w:eastAsia="Times New Roman" w:hAnsi="Times New Roman" w:cs="Times New Roman"/>
                    <w:sz w:val="20"/>
                    <w:szCs w:val="20"/>
                  </w:rPr>
                </w:rPrChange>
              </w:rPr>
              <w:pPrChange w:id="35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D4024A5"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600" w:author="瑋婷 徐" w:date="2025-01-03T16:20:00Z" w16du:dateUtc="2025-01-03T08:20:00Z"/>
                <w:rFonts w:asciiTheme="majorEastAsia" w:eastAsia="標楷體" w:hAnsiTheme="majorEastAsia" w:cstheme="majorEastAsia"/>
                <w:rPrChange w:id="3601" w:author="瑋婷 徐" w:date="2025-01-04T22:56:00Z" w16du:dateUtc="2025-01-04T14:56:00Z">
                  <w:rPr>
                    <w:ins w:id="3602" w:author="瑋婷 徐" w:date="2025-01-03T16:20:00Z" w16du:dateUtc="2025-01-03T08:20:00Z"/>
                    <w:rFonts w:ascii="Times New Roman" w:eastAsia="Times New Roman" w:hAnsi="Times New Roman" w:cs="Times New Roman"/>
                    <w:sz w:val="20"/>
                    <w:szCs w:val="20"/>
                  </w:rPr>
                </w:rPrChange>
              </w:rPr>
              <w:pPrChange w:id="36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40CA9DE4"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604" w:author="瑋婷 徐" w:date="2025-01-03T16:20:00Z" w16du:dateUtc="2025-01-03T08:20:00Z"/>
                <w:rFonts w:asciiTheme="majorEastAsia" w:eastAsia="標楷體" w:hAnsiTheme="majorEastAsia" w:cstheme="majorEastAsia"/>
                <w:color w:val="000000"/>
                <w:rPrChange w:id="3605" w:author="瑋婷 徐" w:date="2025-01-04T22:56:00Z" w16du:dateUtc="2025-01-04T14:56:00Z">
                  <w:rPr>
                    <w:ins w:id="3606" w:author="瑋婷 徐" w:date="2025-01-03T16:20:00Z" w16du:dateUtc="2025-01-03T08:20:00Z"/>
                    <w:rFonts w:cs="Calibri"/>
                    <w:color w:val="000000"/>
                    <w:sz w:val="22"/>
                  </w:rPr>
                </w:rPrChange>
              </w:rPr>
              <w:pPrChange w:id="36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608" w:author="瑋婷 徐" w:date="2025-01-03T16:20:00Z" w16du:dateUtc="2025-01-03T08:20:00Z">
              <w:r w:rsidRPr="00D57425">
                <w:rPr>
                  <w:rFonts w:asciiTheme="majorEastAsia" w:eastAsia="標楷體" w:hAnsiTheme="majorEastAsia" w:cstheme="majorEastAsia"/>
                  <w:color w:val="000000"/>
                  <w:rPrChange w:id="3609" w:author="瑋婷 徐" w:date="2025-01-04T22:56:00Z" w16du:dateUtc="2025-01-04T14:56:00Z">
                    <w:rPr>
                      <w:rFonts w:cs="Calibri"/>
                      <w:color w:val="000000"/>
                      <w:sz w:val="22"/>
                    </w:rPr>
                  </w:rPrChange>
                </w:rPr>
                <w:t>*</w:t>
              </w:r>
            </w:ins>
          </w:p>
        </w:tc>
      </w:tr>
      <w:tr w:rsidR="00832762" w:rsidRPr="00D57425" w14:paraId="7959594C" w14:textId="77777777" w:rsidTr="00B436F0">
        <w:trPr>
          <w:cnfStyle w:val="000000100000" w:firstRow="0" w:lastRow="0" w:firstColumn="0" w:lastColumn="0" w:oddVBand="0" w:evenVBand="0" w:oddHBand="1" w:evenHBand="0" w:firstRowFirstColumn="0" w:firstRowLastColumn="0" w:lastRowFirstColumn="0" w:lastRowLastColumn="0"/>
          <w:trHeight w:val="300"/>
          <w:ins w:id="3610"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0CBA5757" w14:textId="77777777" w:rsidR="00DA433E" w:rsidRPr="00D57425" w:rsidRDefault="00DA433E">
            <w:pPr>
              <w:spacing w:line="360" w:lineRule="auto"/>
              <w:jc w:val="both"/>
              <w:rPr>
                <w:ins w:id="3611" w:author="瑋婷 徐" w:date="2025-01-03T16:20:00Z" w16du:dateUtc="2025-01-03T08:20:00Z"/>
                <w:rFonts w:asciiTheme="majorEastAsia" w:eastAsia="標楷體" w:hAnsiTheme="majorEastAsia" w:cstheme="majorEastAsia"/>
                <w:b w:val="0"/>
                <w:bCs w:val="0"/>
                <w:color w:val="000000"/>
                <w:rPrChange w:id="3612" w:author="瑋婷 徐" w:date="2025-01-04T22:56:00Z" w16du:dateUtc="2025-01-04T14:56:00Z">
                  <w:rPr>
                    <w:ins w:id="3613" w:author="瑋婷 徐" w:date="2025-01-03T16:20:00Z" w16du:dateUtc="2025-01-03T08:20:00Z"/>
                    <w:rFonts w:cs="Calibri"/>
                    <w:color w:val="000000"/>
                    <w:sz w:val="22"/>
                  </w:rPr>
                </w:rPrChange>
              </w:rPr>
              <w:pPrChange w:id="3614" w:author="瑋婷 徐" w:date="2025-01-03T16:21:00Z" w16du:dateUtc="2025-01-03T08:21:00Z">
                <w:pPr/>
              </w:pPrChange>
            </w:pPr>
            <w:ins w:id="3615" w:author="瑋婷 徐" w:date="2025-01-03T16:20:00Z" w16du:dateUtc="2025-01-03T08:20:00Z">
              <w:r w:rsidRPr="00D57425">
                <w:rPr>
                  <w:rFonts w:asciiTheme="majorEastAsia" w:eastAsia="標楷體" w:hAnsiTheme="majorEastAsia" w:cstheme="majorEastAsia"/>
                  <w:b w:val="0"/>
                  <w:bCs w:val="0"/>
                  <w:color w:val="000000"/>
                  <w:rPrChange w:id="3616" w:author="瑋婷 徐" w:date="2025-01-04T22:56:00Z" w16du:dateUtc="2025-01-04T14:56:00Z">
                    <w:rPr>
                      <w:rFonts w:cs="Calibri"/>
                      <w:color w:val="000000"/>
                      <w:sz w:val="22"/>
                    </w:rPr>
                  </w:rPrChange>
                </w:rPr>
                <w:t>藍腹鷴</w:t>
              </w:r>
              <w:r w:rsidRPr="00D57425">
                <w:rPr>
                  <w:rFonts w:asciiTheme="majorEastAsia" w:eastAsia="標楷體" w:hAnsiTheme="majorEastAsia" w:cstheme="majorEastAsia"/>
                  <w:b w:val="0"/>
                  <w:bCs w:val="0"/>
                  <w:color w:val="000000"/>
                  <w:rPrChange w:id="3617" w:author="瑋婷 徐" w:date="2025-01-04T22:56:00Z" w16du:dateUtc="2025-01-04T14:56:00Z">
                    <w:rPr>
                      <w:rFonts w:cs="Calibri"/>
                      <w:color w:val="000000"/>
                      <w:sz w:val="22"/>
                    </w:rPr>
                  </w:rPrChange>
                </w:rPr>
                <w:t xml:space="preserve"> </w:t>
              </w:r>
              <w:r w:rsidRPr="00D57425">
                <w:rPr>
                  <w:rFonts w:asciiTheme="majorEastAsia" w:eastAsia="標楷體" w:hAnsiTheme="majorEastAsia" w:cstheme="majorEastAsia"/>
                  <w:b w:val="0"/>
                  <w:bCs w:val="0"/>
                  <w:color w:val="000000"/>
                  <w:rPrChange w:id="3618" w:author="瑋婷 徐" w:date="2025-01-04T22:56:00Z" w16du:dateUtc="2025-01-04T14:56:00Z">
                    <w:rPr>
                      <w:color w:val="000000"/>
                      <w:sz w:val="22"/>
                    </w:rPr>
                  </w:rPrChange>
                </w:rPr>
                <w:t>◎</w:t>
              </w:r>
              <w:r w:rsidRPr="00D57425">
                <w:rPr>
                  <w:rFonts w:asciiTheme="majorEastAsia" w:eastAsia="標楷體" w:hAnsiTheme="majorEastAsia" w:cstheme="majorEastAsia"/>
                  <w:b w:val="0"/>
                  <w:bCs w:val="0"/>
                  <w:color w:val="000000"/>
                  <w:rPrChange w:id="3619" w:author="瑋婷 徐" w:date="2025-01-04T22:56:00Z" w16du:dateUtc="2025-01-04T14:56:00Z">
                    <w:rPr>
                      <w:rFonts w:cs="Calibri"/>
                      <w:color w:val="000000"/>
                      <w:sz w:val="22"/>
                    </w:rPr>
                  </w:rPrChange>
                </w:rPr>
                <w:t xml:space="preserve"> II</w:t>
              </w:r>
            </w:ins>
          </w:p>
        </w:tc>
        <w:tc>
          <w:tcPr>
            <w:tcW w:w="1132" w:type="pct"/>
            <w:hideMark/>
          </w:tcPr>
          <w:p w14:paraId="63B567BD"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620" w:author="瑋婷 徐" w:date="2025-01-03T16:20:00Z" w16du:dateUtc="2025-01-03T08:20:00Z"/>
                <w:rFonts w:asciiTheme="majorEastAsia" w:eastAsia="標楷體" w:hAnsiTheme="majorEastAsia" w:cstheme="majorEastAsia"/>
                <w:i/>
                <w:iCs/>
                <w:color w:val="000000"/>
                <w:rPrChange w:id="3621" w:author="瑋婷 徐" w:date="2025-01-04T22:56:00Z" w16du:dateUtc="2025-01-04T14:56:00Z">
                  <w:rPr>
                    <w:ins w:id="3622" w:author="瑋婷 徐" w:date="2025-01-03T16:20:00Z" w16du:dateUtc="2025-01-03T08:20:00Z"/>
                    <w:rFonts w:cs="Calibri"/>
                    <w:i/>
                    <w:iCs/>
                    <w:color w:val="000000"/>
                    <w:sz w:val="22"/>
                  </w:rPr>
                </w:rPrChange>
              </w:rPr>
              <w:pPrChange w:id="36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624" w:author="瑋婷 徐" w:date="2025-01-03T16:20:00Z" w16du:dateUtc="2025-01-03T08:20:00Z">
              <w:r w:rsidRPr="00D57425">
                <w:rPr>
                  <w:rFonts w:asciiTheme="majorEastAsia" w:eastAsia="標楷體" w:hAnsiTheme="majorEastAsia" w:cstheme="majorEastAsia"/>
                  <w:i/>
                  <w:iCs/>
                  <w:color w:val="000000"/>
                  <w:rPrChange w:id="3625" w:author="瑋婷 徐" w:date="2025-01-04T22:56:00Z" w16du:dateUtc="2025-01-04T14:56:00Z">
                    <w:rPr>
                      <w:rFonts w:cs="Calibri"/>
                      <w:i/>
                      <w:iCs/>
                      <w:color w:val="000000"/>
                      <w:sz w:val="22"/>
                    </w:rPr>
                  </w:rPrChange>
                </w:rPr>
                <w:t>Lophura swinhoii</w:t>
              </w:r>
            </w:ins>
          </w:p>
        </w:tc>
        <w:tc>
          <w:tcPr>
            <w:tcW w:w="129" w:type="pct"/>
            <w:noWrap/>
            <w:hideMark/>
          </w:tcPr>
          <w:p w14:paraId="4159B446"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626" w:author="瑋婷 徐" w:date="2025-01-03T16:20:00Z" w16du:dateUtc="2025-01-03T08:20:00Z"/>
                <w:rFonts w:asciiTheme="majorEastAsia" w:eastAsia="標楷體" w:hAnsiTheme="majorEastAsia" w:cstheme="majorEastAsia"/>
                <w:i/>
                <w:iCs/>
                <w:color w:val="000000"/>
                <w:rPrChange w:id="3627" w:author="瑋婷 徐" w:date="2025-01-04T22:56:00Z" w16du:dateUtc="2025-01-04T14:56:00Z">
                  <w:rPr>
                    <w:ins w:id="3628" w:author="瑋婷 徐" w:date="2025-01-03T16:20:00Z" w16du:dateUtc="2025-01-03T08:20:00Z"/>
                    <w:rFonts w:cs="Calibri"/>
                    <w:i/>
                    <w:iCs/>
                    <w:color w:val="000000"/>
                    <w:sz w:val="22"/>
                  </w:rPr>
                </w:rPrChange>
              </w:rPr>
              <w:pPrChange w:id="36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2965A983"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630" w:author="瑋婷 徐" w:date="2025-01-03T16:20:00Z" w16du:dateUtc="2025-01-03T08:20:00Z"/>
                <w:rFonts w:asciiTheme="majorEastAsia" w:eastAsia="標楷體" w:hAnsiTheme="majorEastAsia" w:cstheme="majorEastAsia"/>
                <w:rPrChange w:id="3631" w:author="瑋婷 徐" w:date="2025-01-04T22:56:00Z" w16du:dateUtc="2025-01-04T14:56:00Z">
                  <w:rPr>
                    <w:ins w:id="3632" w:author="瑋婷 徐" w:date="2025-01-03T16:20:00Z" w16du:dateUtc="2025-01-03T08:20:00Z"/>
                    <w:rFonts w:ascii="Times New Roman" w:eastAsia="Times New Roman" w:hAnsi="Times New Roman" w:cs="Times New Roman"/>
                    <w:sz w:val="20"/>
                    <w:szCs w:val="20"/>
                  </w:rPr>
                </w:rPrChange>
              </w:rPr>
              <w:pPrChange w:id="363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3C24D664"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634" w:author="瑋婷 徐" w:date="2025-01-03T16:20:00Z" w16du:dateUtc="2025-01-03T08:20:00Z"/>
                <w:rFonts w:asciiTheme="majorEastAsia" w:eastAsia="標楷體" w:hAnsiTheme="majorEastAsia" w:cstheme="majorEastAsia"/>
                <w:rPrChange w:id="3635" w:author="瑋婷 徐" w:date="2025-01-04T22:56:00Z" w16du:dateUtc="2025-01-04T14:56:00Z">
                  <w:rPr>
                    <w:ins w:id="3636" w:author="瑋婷 徐" w:date="2025-01-03T16:20:00Z" w16du:dateUtc="2025-01-03T08:20:00Z"/>
                    <w:rFonts w:ascii="Times New Roman" w:eastAsia="Times New Roman" w:hAnsi="Times New Roman" w:cs="Times New Roman"/>
                    <w:sz w:val="20"/>
                    <w:szCs w:val="20"/>
                  </w:rPr>
                </w:rPrChange>
              </w:rPr>
              <w:pPrChange w:id="363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6C417EF6"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638" w:author="瑋婷 徐" w:date="2025-01-03T16:20:00Z" w16du:dateUtc="2025-01-03T08:20:00Z"/>
                <w:rFonts w:asciiTheme="majorEastAsia" w:eastAsia="標楷體" w:hAnsiTheme="majorEastAsia" w:cstheme="majorEastAsia"/>
                <w:rPrChange w:id="3639" w:author="瑋婷 徐" w:date="2025-01-04T22:56:00Z" w16du:dateUtc="2025-01-04T14:56:00Z">
                  <w:rPr>
                    <w:ins w:id="3640" w:author="瑋婷 徐" w:date="2025-01-03T16:20:00Z" w16du:dateUtc="2025-01-03T08:20:00Z"/>
                    <w:rFonts w:ascii="Times New Roman" w:eastAsia="Times New Roman" w:hAnsi="Times New Roman" w:cs="Times New Roman"/>
                    <w:sz w:val="20"/>
                    <w:szCs w:val="20"/>
                  </w:rPr>
                </w:rPrChange>
              </w:rPr>
              <w:pPrChange w:id="364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27B08BE5"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642" w:author="瑋婷 徐" w:date="2025-01-03T16:20:00Z" w16du:dateUtc="2025-01-03T08:20:00Z"/>
                <w:rFonts w:asciiTheme="majorEastAsia" w:eastAsia="標楷體" w:hAnsiTheme="majorEastAsia" w:cstheme="majorEastAsia"/>
                <w:rPrChange w:id="3643" w:author="瑋婷 徐" w:date="2025-01-04T22:56:00Z" w16du:dateUtc="2025-01-04T14:56:00Z">
                  <w:rPr>
                    <w:ins w:id="3644" w:author="瑋婷 徐" w:date="2025-01-03T16:20:00Z" w16du:dateUtc="2025-01-03T08:20:00Z"/>
                    <w:rFonts w:ascii="Times New Roman" w:eastAsia="Times New Roman" w:hAnsi="Times New Roman" w:cs="Times New Roman"/>
                    <w:sz w:val="20"/>
                    <w:szCs w:val="20"/>
                  </w:rPr>
                </w:rPrChange>
              </w:rPr>
              <w:pPrChange w:id="364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3AF392A7"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646" w:author="瑋婷 徐" w:date="2025-01-03T16:20:00Z" w16du:dateUtc="2025-01-03T08:20:00Z"/>
                <w:rFonts w:asciiTheme="majorEastAsia" w:eastAsia="標楷體" w:hAnsiTheme="majorEastAsia" w:cstheme="majorEastAsia"/>
                <w:rPrChange w:id="3647" w:author="瑋婷 徐" w:date="2025-01-04T22:56:00Z" w16du:dateUtc="2025-01-04T14:56:00Z">
                  <w:rPr>
                    <w:ins w:id="3648" w:author="瑋婷 徐" w:date="2025-01-03T16:20:00Z" w16du:dateUtc="2025-01-03T08:20:00Z"/>
                    <w:rFonts w:ascii="Times New Roman" w:eastAsia="Times New Roman" w:hAnsi="Times New Roman" w:cs="Times New Roman"/>
                    <w:sz w:val="20"/>
                    <w:szCs w:val="20"/>
                  </w:rPr>
                </w:rPrChange>
              </w:rPr>
              <w:pPrChange w:id="36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tcPr>
          <w:p w14:paraId="406FB9D9"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3650" w:author="瑋婷 徐" w:date="2025-01-03T16:33:00Z" w16du:dateUtc="2025-01-03T08:33:00Z"/>
                <w:rFonts w:asciiTheme="majorEastAsia" w:eastAsia="標楷體" w:hAnsiTheme="majorEastAsia" w:cstheme="majorEastAsia"/>
              </w:rPr>
            </w:pPr>
          </w:p>
        </w:tc>
        <w:tc>
          <w:tcPr>
            <w:tcW w:w="129" w:type="pct"/>
            <w:noWrap/>
            <w:hideMark/>
          </w:tcPr>
          <w:p w14:paraId="2D4DEEEE" w14:textId="7442C440"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651" w:author="瑋婷 徐" w:date="2025-01-03T16:20:00Z" w16du:dateUtc="2025-01-03T08:20:00Z"/>
                <w:rFonts w:asciiTheme="majorEastAsia" w:eastAsia="標楷體" w:hAnsiTheme="majorEastAsia" w:cstheme="majorEastAsia"/>
                <w:rPrChange w:id="3652" w:author="瑋婷 徐" w:date="2025-01-04T22:56:00Z" w16du:dateUtc="2025-01-04T14:56:00Z">
                  <w:rPr>
                    <w:ins w:id="3653" w:author="瑋婷 徐" w:date="2025-01-03T16:20:00Z" w16du:dateUtc="2025-01-03T08:20:00Z"/>
                    <w:rFonts w:ascii="Times New Roman" w:eastAsia="Times New Roman" w:hAnsi="Times New Roman" w:cs="Times New Roman"/>
                    <w:sz w:val="20"/>
                    <w:szCs w:val="20"/>
                  </w:rPr>
                </w:rPrChange>
              </w:rPr>
              <w:pPrChange w:id="365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21D3E745"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655" w:author="瑋婷 徐" w:date="2025-01-03T16:20:00Z" w16du:dateUtc="2025-01-03T08:20:00Z"/>
                <w:rFonts w:asciiTheme="majorEastAsia" w:eastAsia="標楷體" w:hAnsiTheme="majorEastAsia" w:cstheme="majorEastAsia"/>
                <w:rPrChange w:id="3656" w:author="瑋婷 徐" w:date="2025-01-04T22:56:00Z" w16du:dateUtc="2025-01-04T14:56:00Z">
                  <w:rPr>
                    <w:ins w:id="3657" w:author="瑋婷 徐" w:date="2025-01-03T16:20:00Z" w16du:dateUtc="2025-01-03T08:20:00Z"/>
                    <w:rFonts w:ascii="Times New Roman" w:eastAsia="Times New Roman" w:hAnsi="Times New Roman" w:cs="Times New Roman"/>
                    <w:sz w:val="20"/>
                    <w:szCs w:val="20"/>
                  </w:rPr>
                </w:rPrChange>
              </w:rPr>
              <w:pPrChange w:id="365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595C0E7E"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659" w:author="瑋婷 徐" w:date="2025-01-03T16:20:00Z" w16du:dateUtc="2025-01-03T08:20:00Z"/>
                <w:rFonts w:asciiTheme="majorEastAsia" w:eastAsia="標楷體" w:hAnsiTheme="majorEastAsia" w:cstheme="majorEastAsia"/>
                <w:rPrChange w:id="3660" w:author="瑋婷 徐" w:date="2025-01-04T22:56:00Z" w16du:dateUtc="2025-01-04T14:56:00Z">
                  <w:rPr>
                    <w:ins w:id="3661" w:author="瑋婷 徐" w:date="2025-01-03T16:20:00Z" w16du:dateUtc="2025-01-03T08:20:00Z"/>
                    <w:rFonts w:ascii="Times New Roman" w:eastAsia="Times New Roman" w:hAnsi="Times New Roman" w:cs="Times New Roman"/>
                    <w:sz w:val="20"/>
                    <w:szCs w:val="20"/>
                  </w:rPr>
                </w:rPrChange>
              </w:rPr>
              <w:pPrChange w:id="366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3BA4DC1A"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663" w:author="瑋婷 徐" w:date="2025-01-03T16:20:00Z" w16du:dateUtc="2025-01-03T08:20:00Z"/>
                <w:rFonts w:asciiTheme="majorEastAsia" w:eastAsia="標楷體" w:hAnsiTheme="majorEastAsia" w:cstheme="majorEastAsia"/>
                <w:rPrChange w:id="3664" w:author="瑋婷 徐" w:date="2025-01-04T22:56:00Z" w16du:dateUtc="2025-01-04T14:56:00Z">
                  <w:rPr>
                    <w:ins w:id="3665" w:author="瑋婷 徐" w:date="2025-01-03T16:20:00Z" w16du:dateUtc="2025-01-03T08:20:00Z"/>
                    <w:rFonts w:ascii="Times New Roman" w:eastAsia="Times New Roman" w:hAnsi="Times New Roman" w:cs="Times New Roman"/>
                    <w:sz w:val="20"/>
                    <w:szCs w:val="20"/>
                  </w:rPr>
                </w:rPrChange>
              </w:rPr>
              <w:pPrChange w:id="366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tcPr>
          <w:p w14:paraId="6022189B"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3667" w:author="瑋婷 徐" w:date="2025-01-03T16:33:00Z" w16du:dateUtc="2025-01-03T08:33:00Z"/>
                <w:rFonts w:asciiTheme="majorEastAsia" w:eastAsia="標楷體" w:hAnsiTheme="majorEastAsia" w:cstheme="majorEastAsia"/>
              </w:rPr>
            </w:pPr>
          </w:p>
        </w:tc>
        <w:tc>
          <w:tcPr>
            <w:tcW w:w="175" w:type="pct"/>
            <w:noWrap/>
            <w:hideMark/>
          </w:tcPr>
          <w:p w14:paraId="3E9CB39A" w14:textId="251635FE"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668" w:author="瑋婷 徐" w:date="2025-01-03T16:20:00Z" w16du:dateUtc="2025-01-03T08:20:00Z"/>
                <w:rFonts w:asciiTheme="majorEastAsia" w:eastAsia="標楷體" w:hAnsiTheme="majorEastAsia" w:cstheme="majorEastAsia"/>
                <w:rPrChange w:id="3669" w:author="瑋婷 徐" w:date="2025-01-04T22:56:00Z" w16du:dateUtc="2025-01-04T14:56:00Z">
                  <w:rPr>
                    <w:ins w:id="3670" w:author="瑋婷 徐" w:date="2025-01-03T16:20:00Z" w16du:dateUtc="2025-01-03T08:20:00Z"/>
                    <w:rFonts w:ascii="Times New Roman" w:eastAsia="Times New Roman" w:hAnsi="Times New Roman" w:cs="Times New Roman"/>
                    <w:sz w:val="20"/>
                    <w:szCs w:val="20"/>
                  </w:rPr>
                </w:rPrChange>
              </w:rPr>
              <w:pPrChange w:id="36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1CA2F2D7"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672" w:author="瑋婷 徐" w:date="2025-01-03T16:20:00Z" w16du:dateUtc="2025-01-03T08:20:00Z"/>
                <w:rFonts w:asciiTheme="majorEastAsia" w:eastAsia="標楷體" w:hAnsiTheme="majorEastAsia" w:cstheme="majorEastAsia"/>
                <w:rPrChange w:id="3673" w:author="瑋婷 徐" w:date="2025-01-04T22:56:00Z" w16du:dateUtc="2025-01-04T14:56:00Z">
                  <w:rPr>
                    <w:ins w:id="3674" w:author="瑋婷 徐" w:date="2025-01-03T16:20:00Z" w16du:dateUtc="2025-01-03T08:20:00Z"/>
                    <w:rFonts w:ascii="Times New Roman" w:eastAsia="Times New Roman" w:hAnsi="Times New Roman" w:cs="Times New Roman"/>
                    <w:sz w:val="20"/>
                    <w:szCs w:val="20"/>
                  </w:rPr>
                </w:rPrChange>
              </w:rPr>
              <w:pPrChange w:id="36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324AD80E"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676" w:author="瑋婷 徐" w:date="2025-01-03T16:20:00Z" w16du:dateUtc="2025-01-03T08:20:00Z"/>
                <w:rFonts w:asciiTheme="majorEastAsia" w:eastAsia="標楷體" w:hAnsiTheme="majorEastAsia" w:cstheme="majorEastAsia"/>
                <w:rPrChange w:id="3677" w:author="瑋婷 徐" w:date="2025-01-04T22:56:00Z" w16du:dateUtc="2025-01-04T14:56:00Z">
                  <w:rPr>
                    <w:ins w:id="3678" w:author="瑋婷 徐" w:date="2025-01-03T16:20:00Z" w16du:dateUtc="2025-01-03T08:20:00Z"/>
                    <w:rFonts w:ascii="Times New Roman" w:eastAsia="Times New Roman" w:hAnsi="Times New Roman" w:cs="Times New Roman"/>
                    <w:sz w:val="20"/>
                    <w:szCs w:val="20"/>
                  </w:rPr>
                </w:rPrChange>
              </w:rPr>
              <w:pPrChange w:id="36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7C4F6288"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680" w:author="瑋婷 徐" w:date="2025-01-03T16:20:00Z" w16du:dateUtc="2025-01-03T08:20:00Z"/>
                <w:rFonts w:asciiTheme="majorEastAsia" w:eastAsia="標楷體" w:hAnsiTheme="majorEastAsia" w:cstheme="majorEastAsia"/>
                <w:rPrChange w:id="3681" w:author="瑋婷 徐" w:date="2025-01-04T22:56:00Z" w16du:dateUtc="2025-01-04T14:56:00Z">
                  <w:rPr>
                    <w:ins w:id="3682" w:author="瑋婷 徐" w:date="2025-01-03T16:20:00Z" w16du:dateUtc="2025-01-03T08:20:00Z"/>
                    <w:rFonts w:ascii="Times New Roman" w:eastAsia="Times New Roman" w:hAnsi="Times New Roman" w:cs="Times New Roman"/>
                    <w:sz w:val="20"/>
                    <w:szCs w:val="20"/>
                  </w:rPr>
                </w:rPrChange>
              </w:rPr>
              <w:pPrChange w:id="36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0C83E642"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684" w:author="瑋婷 徐" w:date="2025-01-03T16:20:00Z" w16du:dateUtc="2025-01-03T08:20:00Z"/>
                <w:rFonts w:asciiTheme="majorEastAsia" w:eastAsia="標楷體" w:hAnsiTheme="majorEastAsia" w:cstheme="majorEastAsia"/>
                <w:rPrChange w:id="3685" w:author="瑋婷 徐" w:date="2025-01-04T22:56:00Z" w16du:dateUtc="2025-01-04T14:56:00Z">
                  <w:rPr>
                    <w:ins w:id="3686" w:author="瑋婷 徐" w:date="2025-01-03T16:20:00Z" w16du:dateUtc="2025-01-03T08:20:00Z"/>
                    <w:rFonts w:ascii="Times New Roman" w:eastAsia="Times New Roman" w:hAnsi="Times New Roman" w:cs="Times New Roman"/>
                    <w:sz w:val="20"/>
                    <w:szCs w:val="20"/>
                  </w:rPr>
                </w:rPrChange>
              </w:rPr>
              <w:pPrChange w:id="36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3B25265A"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688" w:author="瑋婷 徐" w:date="2025-01-03T16:20:00Z" w16du:dateUtc="2025-01-03T08:20:00Z"/>
                <w:rFonts w:asciiTheme="majorEastAsia" w:eastAsia="標楷體" w:hAnsiTheme="majorEastAsia" w:cstheme="majorEastAsia"/>
                <w:rPrChange w:id="3689" w:author="瑋婷 徐" w:date="2025-01-04T22:56:00Z" w16du:dateUtc="2025-01-04T14:56:00Z">
                  <w:rPr>
                    <w:ins w:id="3690" w:author="瑋婷 徐" w:date="2025-01-03T16:20:00Z" w16du:dateUtc="2025-01-03T08:20:00Z"/>
                    <w:rFonts w:ascii="Times New Roman" w:eastAsia="Times New Roman" w:hAnsi="Times New Roman" w:cs="Times New Roman"/>
                    <w:sz w:val="20"/>
                    <w:szCs w:val="20"/>
                  </w:rPr>
                </w:rPrChange>
              </w:rPr>
              <w:pPrChange w:id="36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1B3D2343"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692" w:author="瑋婷 徐" w:date="2025-01-03T16:20:00Z" w16du:dateUtc="2025-01-03T08:20:00Z"/>
                <w:rFonts w:asciiTheme="majorEastAsia" w:eastAsia="標楷體" w:hAnsiTheme="majorEastAsia" w:cstheme="majorEastAsia"/>
                <w:rPrChange w:id="3693" w:author="瑋婷 徐" w:date="2025-01-04T22:56:00Z" w16du:dateUtc="2025-01-04T14:56:00Z">
                  <w:rPr>
                    <w:ins w:id="3694" w:author="瑋婷 徐" w:date="2025-01-03T16:20:00Z" w16du:dateUtc="2025-01-03T08:20:00Z"/>
                    <w:rFonts w:ascii="Times New Roman" w:eastAsia="Times New Roman" w:hAnsi="Times New Roman" w:cs="Times New Roman"/>
                    <w:sz w:val="20"/>
                    <w:szCs w:val="20"/>
                  </w:rPr>
                </w:rPrChange>
              </w:rPr>
              <w:pPrChange w:id="36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137E8FA5"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696" w:author="瑋婷 徐" w:date="2025-01-03T16:20:00Z" w16du:dateUtc="2025-01-03T08:20:00Z"/>
                <w:rFonts w:asciiTheme="majorEastAsia" w:eastAsia="標楷體" w:hAnsiTheme="majorEastAsia" w:cstheme="majorEastAsia"/>
                <w:rPrChange w:id="3697" w:author="瑋婷 徐" w:date="2025-01-04T22:56:00Z" w16du:dateUtc="2025-01-04T14:56:00Z">
                  <w:rPr>
                    <w:ins w:id="3698" w:author="瑋婷 徐" w:date="2025-01-03T16:20:00Z" w16du:dateUtc="2025-01-03T08:20:00Z"/>
                    <w:rFonts w:ascii="Times New Roman" w:eastAsia="Times New Roman" w:hAnsi="Times New Roman" w:cs="Times New Roman"/>
                    <w:sz w:val="20"/>
                    <w:szCs w:val="20"/>
                  </w:rPr>
                </w:rPrChange>
              </w:rPr>
              <w:pPrChange w:id="36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D57425" w14:paraId="7CB638F0" w14:textId="77777777" w:rsidTr="00B436F0">
        <w:trPr>
          <w:trHeight w:val="300"/>
          <w:ins w:id="3700"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73C3A6D3" w14:textId="77777777" w:rsidR="00DA433E" w:rsidRPr="00D57425" w:rsidRDefault="00DA433E">
            <w:pPr>
              <w:spacing w:line="360" w:lineRule="auto"/>
              <w:jc w:val="both"/>
              <w:rPr>
                <w:ins w:id="3701" w:author="瑋婷 徐" w:date="2025-01-03T16:20:00Z" w16du:dateUtc="2025-01-03T08:20:00Z"/>
                <w:rFonts w:asciiTheme="majorEastAsia" w:eastAsia="標楷體" w:hAnsiTheme="majorEastAsia" w:cstheme="majorEastAsia"/>
                <w:b w:val="0"/>
                <w:bCs w:val="0"/>
                <w:color w:val="000000"/>
                <w:rPrChange w:id="3702" w:author="瑋婷 徐" w:date="2025-01-04T22:56:00Z" w16du:dateUtc="2025-01-04T14:56:00Z">
                  <w:rPr>
                    <w:ins w:id="3703" w:author="瑋婷 徐" w:date="2025-01-03T16:20:00Z" w16du:dateUtc="2025-01-03T08:20:00Z"/>
                    <w:rFonts w:cs="Calibri"/>
                    <w:color w:val="000000"/>
                    <w:sz w:val="22"/>
                  </w:rPr>
                </w:rPrChange>
              </w:rPr>
              <w:pPrChange w:id="3704" w:author="瑋婷 徐" w:date="2025-01-03T16:21:00Z" w16du:dateUtc="2025-01-03T08:21:00Z">
                <w:pPr/>
              </w:pPrChange>
            </w:pPr>
            <w:ins w:id="3705" w:author="瑋婷 徐" w:date="2025-01-03T16:20:00Z" w16du:dateUtc="2025-01-03T08:20:00Z">
              <w:r w:rsidRPr="00D57425">
                <w:rPr>
                  <w:rFonts w:asciiTheme="majorEastAsia" w:eastAsia="標楷體" w:hAnsiTheme="majorEastAsia" w:cstheme="majorEastAsia"/>
                  <w:b w:val="0"/>
                  <w:bCs w:val="0"/>
                  <w:color w:val="000000"/>
                  <w:rPrChange w:id="3706" w:author="瑋婷 徐" w:date="2025-01-04T22:56:00Z" w16du:dateUtc="2025-01-04T14:56:00Z">
                    <w:rPr>
                      <w:rFonts w:cs="Calibri"/>
                      <w:color w:val="000000"/>
                      <w:sz w:val="22"/>
                    </w:rPr>
                  </w:rPrChange>
                </w:rPr>
                <w:t>臺灣竹雞</w:t>
              </w:r>
              <w:r w:rsidRPr="00D57425">
                <w:rPr>
                  <w:rFonts w:asciiTheme="majorEastAsia" w:eastAsia="標楷體" w:hAnsiTheme="majorEastAsia" w:cstheme="majorEastAsia"/>
                  <w:b w:val="0"/>
                  <w:bCs w:val="0"/>
                  <w:color w:val="000000"/>
                  <w:rPrChange w:id="3707" w:author="瑋婷 徐" w:date="2025-01-04T22:56:00Z" w16du:dateUtc="2025-01-04T14:56:00Z">
                    <w:rPr>
                      <w:rFonts w:cs="Calibri"/>
                      <w:color w:val="000000"/>
                      <w:sz w:val="22"/>
                    </w:rPr>
                  </w:rPrChange>
                </w:rPr>
                <w:t xml:space="preserve"> </w:t>
              </w:r>
              <w:r w:rsidRPr="00D57425">
                <w:rPr>
                  <w:rFonts w:asciiTheme="majorEastAsia" w:eastAsia="標楷體" w:hAnsiTheme="majorEastAsia" w:cstheme="majorEastAsia"/>
                  <w:b w:val="0"/>
                  <w:bCs w:val="0"/>
                  <w:color w:val="000000"/>
                  <w:rPrChange w:id="3708" w:author="瑋婷 徐" w:date="2025-01-04T22:56:00Z" w16du:dateUtc="2025-01-04T14:56:00Z">
                    <w:rPr>
                      <w:color w:val="000000"/>
                      <w:sz w:val="22"/>
                    </w:rPr>
                  </w:rPrChange>
                </w:rPr>
                <w:t>◎</w:t>
              </w:r>
              <w:r w:rsidRPr="00D57425">
                <w:rPr>
                  <w:rFonts w:asciiTheme="majorEastAsia" w:eastAsia="標楷體" w:hAnsiTheme="majorEastAsia" w:cstheme="majorEastAsia"/>
                  <w:b w:val="0"/>
                  <w:bCs w:val="0"/>
                  <w:color w:val="000000"/>
                  <w:rPrChange w:id="3709" w:author="瑋婷 徐" w:date="2025-01-04T22:56:00Z" w16du:dateUtc="2025-01-04T14:56:00Z">
                    <w:rPr>
                      <w:rFonts w:cs="Calibri"/>
                      <w:color w:val="000000"/>
                      <w:sz w:val="22"/>
                    </w:rPr>
                  </w:rPrChange>
                </w:rPr>
                <w:t xml:space="preserve"> </w:t>
              </w:r>
            </w:ins>
          </w:p>
        </w:tc>
        <w:tc>
          <w:tcPr>
            <w:tcW w:w="1132" w:type="pct"/>
            <w:hideMark/>
          </w:tcPr>
          <w:p w14:paraId="33E3F459"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710" w:author="瑋婷 徐" w:date="2025-01-03T16:20:00Z" w16du:dateUtc="2025-01-03T08:20:00Z"/>
                <w:rFonts w:asciiTheme="majorEastAsia" w:eastAsia="標楷體" w:hAnsiTheme="majorEastAsia" w:cstheme="majorEastAsia"/>
                <w:i/>
                <w:iCs/>
                <w:color w:val="000000"/>
                <w:rPrChange w:id="3711" w:author="瑋婷 徐" w:date="2025-01-04T22:56:00Z" w16du:dateUtc="2025-01-04T14:56:00Z">
                  <w:rPr>
                    <w:ins w:id="3712" w:author="瑋婷 徐" w:date="2025-01-03T16:20:00Z" w16du:dateUtc="2025-01-03T08:20:00Z"/>
                    <w:rFonts w:cs="Calibri"/>
                    <w:i/>
                    <w:iCs/>
                    <w:color w:val="000000"/>
                    <w:sz w:val="22"/>
                  </w:rPr>
                </w:rPrChange>
              </w:rPr>
              <w:pPrChange w:id="37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714" w:author="瑋婷 徐" w:date="2025-01-03T16:20:00Z" w16du:dateUtc="2025-01-03T08:20:00Z">
              <w:r w:rsidRPr="00D57425">
                <w:rPr>
                  <w:rFonts w:asciiTheme="majorEastAsia" w:eastAsia="標楷體" w:hAnsiTheme="majorEastAsia" w:cstheme="majorEastAsia"/>
                  <w:i/>
                  <w:iCs/>
                  <w:color w:val="000000"/>
                  <w:rPrChange w:id="3715" w:author="瑋婷 徐" w:date="2025-01-04T22:56:00Z" w16du:dateUtc="2025-01-04T14:56:00Z">
                    <w:rPr>
                      <w:rFonts w:cs="Calibri"/>
                      <w:i/>
                      <w:iCs/>
                      <w:color w:val="000000"/>
                      <w:sz w:val="22"/>
                    </w:rPr>
                  </w:rPrChange>
                </w:rPr>
                <w:t>Bambusicola sonorivox</w:t>
              </w:r>
            </w:ins>
          </w:p>
        </w:tc>
        <w:tc>
          <w:tcPr>
            <w:tcW w:w="129" w:type="pct"/>
            <w:noWrap/>
            <w:hideMark/>
          </w:tcPr>
          <w:p w14:paraId="4B21D25F"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716" w:author="瑋婷 徐" w:date="2025-01-03T16:20:00Z" w16du:dateUtc="2025-01-03T08:20:00Z"/>
                <w:rFonts w:asciiTheme="majorEastAsia" w:eastAsia="標楷體" w:hAnsiTheme="majorEastAsia" w:cstheme="majorEastAsia"/>
                <w:color w:val="000000"/>
                <w:rPrChange w:id="3717" w:author="瑋婷 徐" w:date="2025-01-04T22:56:00Z" w16du:dateUtc="2025-01-04T14:56:00Z">
                  <w:rPr>
                    <w:ins w:id="3718" w:author="瑋婷 徐" w:date="2025-01-03T16:20:00Z" w16du:dateUtc="2025-01-03T08:20:00Z"/>
                    <w:rFonts w:cs="Calibri"/>
                    <w:color w:val="000000"/>
                    <w:sz w:val="22"/>
                  </w:rPr>
                </w:rPrChange>
              </w:rPr>
              <w:pPrChange w:id="371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720" w:author="瑋婷 徐" w:date="2025-01-03T16:20:00Z" w16du:dateUtc="2025-01-03T08:20:00Z">
              <w:r w:rsidRPr="00D57425">
                <w:rPr>
                  <w:rFonts w:asciiTheme="majorEastAsia" w:eastAsia="標楷體" w:hAnsiTheme="majorEastAsia" w:cstheme="majorEastAsia"/>
                  <w:color w:val="000000"/>
                  <w:rPrChange w:id="3721" w:author="瑋婷 徐" w:date="2025-01-04T22:56:00Z" w16du:dateUtc="2025-01-04T14:56:00Z">
                    <w:rPr>
                      <w:rFonts w:cs="Calibri"/>
                      <w:color w:val="000000"/>
                      <w:sz w:val="22"/>
                    </w:rPr>
                  </w:rPrChange>
                </w:rPr>
                <w:t>*</w:t>
              </w:r>
            </w:ins>
          </w:p>
        </w:tc>
        <w:tc>
          <w:tcPr>
            <w:tcW w:w="129" w:type="pct"/>
            <w:noWrap/>
            <w:hideMark/>
          </w:tcPr>
          <w:p w14:paraId="6B9070C2"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722" w:author="瑋婷 徐" w:date="2025-01-03T16:20:00Z" w16du:dateUtc="2025-01-03T08:20:00Z"/>
                <w:rFonts w:asciiTheme="majorEastAsia" w:eastAsia="標楷體" w:hAnsiTheme="majorEastAsia" w:cstheme="majorEastAsia"/>
                <w:color w:val="000000"/>
                <w:rPrChange w:id="3723" w:author="瑋婷 徐" w:date="2025-01-04T22:56:00Z" w16du:dateUtc="2025-01-04T14:56:00Z">
                  <w:rPr>
                    <w:ins w:id="3724" w:author="瑋婷 徐" w:date="2025-01-03T16:20:00Z" w16du:dateUtc="2025-01-03T08:20:00Z"/>
                    <w:rFonts w:cs="Calibri"/>
                    <w:color w:val="000000"/>
                    <w:sz w:val="22"/>
                  </w:rPr>
                </w:rPrChange>
              </w:rPr>
              <w:pPrChange w:id="37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726" w:author="瑋婷 徐" w:date="2025-01-03T16:20:00Z" w16du:dateUtc="2025-01-03T08:20:00Z">
              <w:r w:rsidRPr="00D57425">
                <w:rPr>
                  <w:rFonts w:asciiTheme="majorEastAsia" w:eastAsia="標楷體" w:hAnsiTheme="majorEastAsia" w:cstheme="majorEastAsia"/>
                  <w:color w:val="000000"/>
                  <w:rPrChange w:id="3727" w:author="瑋婷 徐" w:date="2025-01-04T22:56:00Z" w16du:dateUtc="2025-01-04T14:56:00Z">
                    <w:rPr>
                      <w:rFonts w:cs="Calibri"/>
                      <w:color w:val="000000"/>
                      <w:sz w:val="22"/>
                    </w:rPr>
                  </w:rPrChange>
                </w:rPr>
                <w:t>*</w:t>
              </w:r>
            </w:ins>
          </w:p>
        </w:tc>
        <w:tc>
          <w:tcPr>
            <w:tcW w:w="129" w:type="pct"/>
            <w:noWrap/>
            <w:hideMark/>
          </w:tcPr>
          <w:p w14:paraId="1F42B20C"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728" w:author="瑋婷 徐" w:date="2025-01-03T16:20:00Z" w16du:dateUtc="2025-01-03T08:20:00Z"/>
                <w:rFonts w:asciiTheme="majorEastAsia" w:eastAsia="標楷體" w:hAnsiTheme="majorEastAsia" w:cstheme="majorEastAsia"/>
                <w:color w:val="000000"/>
                <w:rPrChange w:id="3729" w:author="瑋婷 徐" w:date="2025-01-04T22:56:00Z" w16du:dateUtc="2025-01-04T14:56:00Z">
                  <w:rPr>
                    <w:ins w:id="3730" w:author="瑋婷 徐" w:date="2025-01-03T16:20:00Z" w16du:dateUtc="2025-01-03T08:20:00Z"/>
                    <w:rFonts w:cs="Calibri"/>
                    <w:color w:val="000000"/>
                    <w:sz w:val="22"/>
                  </w:rPr>
                </w:rPrChange>
              </w:rPr>
              <w:pPrChange w:id="373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5CB53BAB"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732" w:author="瑋婷 徐" w:date="2025-01-03T16:20:00Z" w16du:dateUtc="2025-01-03T08:20:00Z"/>
                <w:rFonts w:asciiTheme="majorEastAsia" w:eastAsia="標楷體" w:hAnsiTheme="majorEastAsia" w:cstheme="majorEastAsia"/>
                <w:color w:val="000000"/>
                <w:rPrChange w:id="3733" w:author="瑋婷 徐" w:date="2025-01-04T22:56:00Z" w16du:dateUtc="2025-01-04T14:56:00Z">
                  <w:rPr>
                    <w:ins w:id="3734" w:author="瑋婷 徐" w:date="2025-01-03T16:20:00Z" w16du:dateUtc="2025-01-03T08:20:00Z"/>
                    <w:rFonts w:cs="Calibri"/>
                    <w:color w:val="000000"/>
                    <w:sz w:val="22"/>
                  </w:rPr>
                </w:rPrChange>
              </w:rPr>
              <w:pPrChange w:id="373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736" w:author="瑋婷 徐" w:date="2025-01-03T16:20:00Z" w16du:dateUtc="2025-01-03T08:20:00Z">
              <w:r w:rsidRPr="00D57425">
                <w:rPr>
                  <w:rFonts w:asciiTheme="majorEastAsia" w:eastAsia="標楷體" w:hAnsiTheme="majorEastAsia" w:cstheme="majorEastAsia"/>
                  <w:color w:val="000000"/>
                  <w:rPrChange w:id="3737" w:author="瑋婷 徐" w:date="2025-01-04T22:56:00Z" w16du:dateUtc="2025-01-04T14:56:00Z">
                    <w:rPr>
                      <w:rFonts w:cs="Calibri"/>
                      <w:color w:val="000000"/>
                      <w:sz w:val="22"/>
                    </w:rPr>
                  </w:rPrChange>
                </w:rPr>
                <w:t>*</w:t>
              </w:r>
            </w:ins>
          </w:p>
        </w:tc>
        <w:tc>
          <w:tcPr>
            <w:tcW w:w="129" w:type="pct"/>
            <w:noWrap/>
            <w:hideMark/>
          </w:tcPr>
          <w:p w14:paraId="2FBEE9A3"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738" w:author="瑋婷 徐" w:date="2025-01-03T16:20:00Z" w16du:dateUtc="2025-01-03T08:20:00Z"/>
                <w:rFonts w:asciiTheme="majorEastAsia" w:eastAsia="標楷體" w:hAnsiTheme="majorEastAsia" w:cstheme="majorEastAsia"/>
                <w:color w:val="000000"/>
                <w:rPrChange w:id="3739" w:author="瑋婷 徐" w:date="2025-01-04T22:56:00Z" w16du:dateUtc="2025-01-04T14:56:00Z">
                  <w:rPr>
                    <w:ins w:id="3740" w:author="瑋婷 徐" w:date="2025-01-03T16:20:00Z" w16du:dateUtc="2025-01-03T08:20:00Z"/>
                    <w:rFonts w:cs="Calibri"/>
                    <w:color w:val="000000"/>
                    <w:sz w:val="22"/>
                  </w:rPr>
                </w:rPrChange>
              </w:rPr>
              <w:pPrChange w:id="37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742" w:author="瑋婷 徐" w:date="2025-01-03T16:20:00Z" w16du:dateUtc="2025-01-03T08:20:00Z">
              <w:r w:rsidRPr="00D57425">
                <w:rPr>
                  <w:rFonts w:asciiTheme="majorEastAsia" w:eastAsia="標楷體" w:hAnsiTheme="majorEastAsia" w:cstheme="majorEastAsia"/>
                  <w:color w:val="000000"/>
                  <w:rPrChange w:id="3743" w:author="瑋婷 徐" w:date="2025-01-04T22:56:00Z" w16du:dateUtc="2025-01-04T14:56:00Z">
                    <w:rPr>
                      <w:rFonts w:cs="Calibri"/>
                      <w:color w:val="000000"/>
                      <w:sz w:val="22"/>
                    </w:rPr>
                  </w:rPrChange>
                </w:rPr>
                <w:t>*</w:t>
              </w:r>
            </w:ins>
          </w:p>
        </w:tc>
        <w:tc>
          <w:tcPr>
            <w:tcW w:w="129" w:type="pct"/>
            <w:noWrap/>
            <w:hideMark/>
          </w:tcPr>
          <w:p w14:paraId="4A15D5E0"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744" w:author="瑋婷 徐" w:date="2025-01-03T16:20:00Z" w16du:dateUtc="2025-01-03T08:20:00Z"/>
                <w:rFonts w:asciiTheme="majorEastAsia" w:eastAsia="標楷體" w:hAnsiTheme="majorEastAsia" w:cstheme="majorEastAsia"/>
                <w:color w:val="000000"/>
                <w:rPrChange w:id="3745" w:author="瑋婷 徐" w:date="2025-01-04T22:56:00Z" w16du:dateUtc="2025-01-04T14:56:00Z">
                  <w:rPr>
                    <w:ins w:id="3746" w:author="瑋婷 徐" w:date="2025-01-03T16:20:00Z" w16du:dateUtc="2025-01-03T08:20:00Z"/>
                    <w:rFonts w:cs="Calibri"/>
                    <w:color w:val="000000"/>
                    <w:sz w:val="22"/>
                  </w:rPr>
                </w:rPrChange>
              </w:rPr>
              <w:pPrChange w:id="37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748" w:author="瑋婷 徐" w:date="2025-01-03T16:20:00Z" w16du:dateUtc="2025-01-03T08:20:00Z">
              <w:r w:rsidRPr="00D57425">
                <w:rPr>
                  <w:rFonts w:asciiTheme="majorEastAsia" w:eastAsia="標楷體" w:hAnsiTheme="majorEastAsia" w:cstheme="majorEastAsia"/>
                  <w:color w:val="000000"/>
                  <w:rPrChange w:id="3749" w:author="瑋婷 徐" w:date="2025-01-04T22:56:00Z" w16du:dateUtc="2025-01-04T14:56:00Z">
                    <w:rPr>
                      <w:rFonts w:cs="Calibri"/>
                      <w:color w:val="000000"/>
                      <w:sz w:val="22"/>
                    </w:rPr>
                  </w:rPrChange>
                </w:rPr>
                <w:t>*</w:t>
              </w:r>
            </w:ins>
          </w:p>
        </w:tc>
        <w:tc>
          <w:tcPr>
            <w:tcW w:w="129" w:type="pct"/>
          </w:tcPr>
          <w:p w14:paraId="4F2E12D0"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3750" w:author="瑋婷 徐" w:date="2025-01-03T16:33:00Z" w16du:dateUtc="2025-01-03T08:33:00Z"/>
                <w:rFonts w:asciiTheme="majorEastAsia" w:eastAsia="標楷體" w:hAnsiTheme="majorEastAsia" w:cstheme="majorEastAsia"/>
                <w:color w:val="000000"/>
              </w:rPr>
            </w:pPr>
          </w:p>
        </w:tc>
        <w:tc>
          <w:tcPr>
            <w:tcW w:w="129" w:type="pct"/>
            <w:noWrap/>
            <w:hideMark/>
          </w:tcPr>
          <w:p w14:paraId="42BACD0A" w14:textId="19398849"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751" w:author="瑋婷 徐" w:date="2025-01-03T16:20:00Z" w16du:dateUtc="2025-01-03T08:20:00Z"/>
                <w:rFonts w:asciiTheme="majorEastAsia" w:eastAsia="標楷體" w:hAnsiTheme="majorEastAsia" w:cstheme="majorEastAsia"/>
                <w:color w:val="000000"/>
                <w:rPrChange w:id="3752" w:author="瑋婷 徐" w:date="2025-01-04T22:56:00Z" w16du:dateUtc="2025-01-04T14:56:00Z">
                  <w:rPr>
                    <w:ins w:id="3753" w:author="瑋婷 徐" w:date="2025-01-03T16:20:00Z" w16du:dateUtc="2025-01-03T08:20:00Z"/>
                    <w:rFonts w:cs="Calibri"/>
                    <w:color w:val="000000"/>
                    <w:sz w:val="22"/>
                  </w:rPr>
                </w:rPrChange>
              </w:rPr>
              <w:pPrChange w:id="375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755" w:author="瑋婷 徐" w:date="2025-01-03T16:20:00Z" w16du:dateUtc="2025-01-03T08:20:00Z">
              <w:r w:rsidRPr="00D57425">
                <w:rPr>
                  <w:rFonts w:asciiTheme="majorEastAsia" w:eastAsia="標楷體" w:hAnsiTheme="majorEastAsia" w:cstheme="majorEastAsia"/>
                  <w:color w:val="000000"/>
                  <w:rPrChange w:id="3756" w:author="瑋婷 徐" w:date="2025-01-04T22:56:00Z" w16du:dateUtc="2025-01-04T14:56:00Z">
                    <w:rPr>
                      <w:rFonts w:cs="Calibri"/>
                      <w:color w:val="000000"/>
                      <w:sz w:val="22"/>
                    </w:rPr>
                  </w:rPrChange>
                </w:rPr>
                <w:t>*</w:t>
              </w:r>
            </w:ins>
          </w:p>
        </w:tc>
        <w:tc>
          <w:tcPr>
            <w:tcW w:w="129" w:type="pct"/>
            <w:noWrap/>
            <w:hideMark/>
          </w:tcPr>
          <w:p w14:paraId="1358CA3C"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757" w:author="瑋婷 徐" w:date="2025-01-03T16:20:00Z" w16du:dateUtc="2025-01-03T08:20:00Z"/>
                <w:rFonts w:asciiTheme="majorEastAsia" w:eastAsia="標楷體" w:hAnsiTheme="majorEastAsia" w:cstheme="majorEastAsia"/>
                <w:color w:val="000000"/>
                <w:rPrChange w:id="3758" w:author="瑋婷 徐" w:date="2025-01-04T22:56:00Z" w16du:dateUtc="2025-01-04T14:56:00Z">
                  <w:rPr>
                    <w:ins w:id="3759" w:author="瑋婷 徐" w:date="2025-01-03T16:20:00Z" w16du:dateUtc="2025-01-03T08:20:00Z"/>
                    <w:rFonts w:cs="Calibri"/>
                    <w:color w:val="000000"/>
                    <w:sz w:val="22"/>
                  </w:rPr>
                </w:rPrChange>
              </w:rPr>
              <w:pPrChange w:id="376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761" w:author="瑋婷 徐" w:date="2025-01-03T16:20:00Z" w16du:dateUtc="2025-01-03T08:20:00Z">
              <w:r w:rsidRPr="00D57425">
                <w:rPr>
                  <w:rFonts w:asciiTheme="majorEastAsia" w:eastAsia="標楷體" w:hAnsiTheme="majorEastAsia" w:cstheme="majorEastAsia"/>
                  <w:color w:val="000000"/>
                  <w:rPrChange w:id="3762" w:author="瑋婷 徐" w:date="2025-01-04T22:56:00Z" w16du:dateUtc="2025-01-04T14:56:00Z">
                    <w:rPr>
                      <w:rFonts w:cs="Calibri"/>
                      <w:color w:val="000000"/>
                      <w:sz w:val="22"/>
                    </w:rPr>
                  </w:rPrChange>
                </w:rPr>
                <w:t>*</w:t>
              </w:r>
            </w:ins>
          </w:p>
        </w:tc>
        <w:tc>
          <w:tcPr>
            <w:tcW w:w="175" w:type="pct"/>
            <w:noWrap/>
            <w:hideMark/>
          </w:tcPr>
          <w:p w14:paraId="50530BDB"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763" w:author="瑋婷 徐" w:date="2025-01-03T16:20:00Z" w16du:dateUtc="2025-01-03T08:20:00Z"/>
                <w:rFonts w:asciiTheme="majorEastAsia" w:eastAsia="標楷體" w:hAnsiTheme="majorEastAsia" w:cstheme="majorEastAsia"/>
                <w:color w:val="000000"/>
                <w:rPrChange w:id="3764" w:author="瑋婷 徐" w:date="2025-01-04T22:56:00Z" w16du:dateUtc="2025-01-04T14:56:00Z">
                  <w:rPr>
                    <w:ins w:id="3765" w:author="瑋婷 徐" w:date="2025-01-03T16:20:00Z" w16du:dateUtc="2025-01-03T08:20:00Z"/>
                    <w:rFonts w:cs="Calibri"/>
                    <w:color w:val="000000"/>
                    <w:sz w:val="22"/>
                  </w:rPr>
                </w:rPrChange>
              </w:rPr>
              <w:pPrChange w:id="376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767" w:author="瑋婷 徐" w:date="2025-01-03T16:20:00Z" w16du:dateUtc="2025-01-03T08:20:00Z">
              <w:r w:rsidRPr="00D57425">
                <w:rPr>
                  <w:rFonts w:asciiTheme="majorEastAsia" w:eastAsia="標楷體" w:hAnsiTheme="majorEastAsia" w:cstheme="majorEastAsia"/>
                  <w:color w:val="000000"/>
                  <w:rPrChange w:id="3768" w:author="瑋婷 徐" w:date="2025-01-04T22:56:00Z" w16du:dateUtc="2025-01-04T14:56:00Z">
                    <w:rPr>
                      <w:rFonts w:cs="Calibri"/>
                      <w:color w:val="000000"/>
                      <w:sz w:val="22"/>
                    </w:rPr>
                  </w:rPrChange>
                </w:rPr>
                <w:t>*</w:t>
              </w:r>
            </w:ins>
          </w:p>
        </w:tc>
        <w:tc>
          <w:tcPr>
            <w:tcW w:w="175" w:type="pct"/>
            <w:noWrap/>
            <w:hideMark/>
          </w:tcPr>
          <w:p w14:paraId="1CFAA2E8"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769" w:author="瑋婷 徐" w:date="2025-01-03T16:20:00Z" w16du:dateUtc="2025-01-03T08:20:00Z"/>
                <w:rFonts w:asciiTheme="majorEastAsia" w:eastAsia="標楷體" w:hAnsiTheme="majorEastAsia" w:cstheme="majorEastAsia"/>
                <w:color w:val="000000"/>
                <w:rPrChange w:id="3770" w:author="瑋婷 徐" w:date="2025-01-04T22:56:00Z" w16du:dateUtc="2025-01-04T14:56:00Z">
                  <w:rPr>
                    <w:ins w:id="3771" w:author="瑋婷 徐" w:date="2025-01-03T16:20:00Z" w16du:dateUtc="2025-01-03T08:20:00Z"/>
                    <w:rFonts w:cs="Calibri"/>
                    <w:color w:val="000000"/>
                    <w:sz w:val="22"/>
                  </w:rPr>
                </w:rPrChange>
              </w:rPr>
              <w:pPrChange w:id="377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tcPr>
          <w:p w14:paraId="602FA4A6"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3773" w:author="瑋婷 徐" w:date="2025-01-03T16:33:00Z" w16du:dateUtc="2025-01-03T08:33:00Z"/>
                <w:rFonts w:asciiTheme="majorEastAsia" w:eastAsia="標楷體" w:hAnsiTheme="majorEastAsia" w:cstheme="majorEastAsia"/>
                <w:color w:val="000000"/>
              </w:rPr>
            </w:pPr>
          </w:p>
        </w:tc>
        <w:tc>
          <w:tcPr>
            <w:tcW w:w="175" w:type="pct"/>
            <w:noWrap/>
            <w:hideMark/>
          </w:tcPr>
          <w:p w14:paraId="564869A8" w14:textId="1716C92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774" w:author="瑋婷 徐" w:date="2025-01-03T16:20:00Z" w16du:dateUtc="2025-01-03T08:20:00Z"/>
                <w:rFonts w:asciiTheme="majorEastAsia" w:eastAsia="標楷體" w:hAnsiTheme="majorEastAsia" w:cstheme="majorEastAsia"/>
                <w:color w:val="000000"/>
                <w:rPrChange w:id="3775" w:author="瑋婷 徐" w:date="2025-01-04T22:56:00Z" w16du:dateUtc="2025-01-04T14:56:00Z">
                  <w:rPr>
                    <w:ins w:id="3776" w:author="瑋婷 徐" w:date="2025-01-03T16:20:00Z" w16du:dateUtc="2025-01-03T08:20:00Z"/>
                    <w:rFonts w:cs="Calibri"/>
                    <w:color w:val="000000"/>
                    <w:sz w:val="22"/>
                  </w:rPr>
                </w:rPrChange>
              </w:rPr>
              <w:pPrChange w:id="37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778" w:author="瑋婷 徐" w:date="2025-01-03T16:20:00Z" w16du:dateUtc="2025-01-03T08:20:00Z">
              <w:r w:rsidRPr="00D57425">
                <w:rPr>
                  <w:rFonts w:asciiTheme="majorEastAsia" w:eastAsia="標楷體" w:hAnsiTheme="majorEastAsia" w:cstheme="majorEastAsia"/>
                  <w:color w:val="000000"/>
                  <w:rPrChange w:id="3779" w:author="瑋婷 徐" w:date="2025-01-04T22:56:00Z" w16du:dateUtc="2025-01-04T14:56:00Z">
                    <w:rPr>
                      <w:rFonts w:cs="Calibri"/>
                      <w:color w:val="000000"/>
                      <w:sz w:val="22"/>
                    </w:rPr>
                  </w:rPrChange>
                </w:rPr>
                <w:t>*</w:t>
              </w:r>
            </w:ins>
          </w:p>
        </w:tc>
        <w:tc>
          <w:tcPr>
            <w:tcW w:w="175" w:type="pct"/>
            <w:noWrap/>
            <w:hideMark/>
          </w:tcPr>
          <w:p w14:paraId="330A47E5"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780" w:author="瑋婷 徐" w:date="2025-01-03T16:20:00Z" w16du:dateUtc="2025-01-03T08:20:00Z"/>
                <w:rFonts w:asciiTheme="majorEastAsia" w:eastAsia="標楷體" w:hAnsiTheme="majorEastAsia" w:cstheme="majorEastAsia"/>
                <w:color w:val="000000"/>
                <w:rPrChange w:id="3781" w:author="瑋婷 徐" w:date="2025-01-04T22:56:00Z" w16du:dateUtc="2025-01-04T14:56:00Z">
                  <w:rPr>
                    <w:ins w:id="3782" w:author="瑋婷 徐" w:date="2025-01-03T16:20:00Z" w16du:dateUtc="2025-01-03T08:20:00Z"/>
                    <w:rFonts w:cs="Calibri"/>
                    <w:color w:val="000000"/>
                    <w:sz w:val="22"/>
                  </w:rPr>
                </w:rPrChange>
              </w:rPr>
              <w:pPrChange w:id="37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2C74EB51"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784" w:author="瑋婷 徐" w:date="2025-01-03T16:20:00Z" w16du:dateUtc="2025-01-03T08:20:00Z"/>
                <w:rFonts w:asciiTheme="majorEastAsia" w:eastAsia="標楷體" w:hAnsiTheme="majorEastAsia" w:cstheme="majorEastAsia"/>
                <w:rPrChange w:id="3785" w:author="瑋婷 徐" w:date="2025-01-04T22:56:00Z" w16du:dateUtc="2025-01-04T14:56:00Z">
                  <w:rPr>
                    <w:ins w:id="3786" w:author="瑋婷 徐" w:date="2025-01-03T16:20:00Z" w16du:dateUtc="2025-01-03T08:20:00Z"/>
                    <w:rFonts w:ascii="Times New Roman" w:eastAsia="Times New Roman" w:hAnsi="Times New Roman" w:cs="Times New Roman"/>
                    <w:sz w:val="20"/>
                    <w:szCs w:val="20"/>
                  </w:rPr>
                </w:rPrChange>
              </w:rPr>
              <w:pPrChange w:id="37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C745513"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788" w:author="瑋婷 徐" w:date="2025-01-03T16:20:00Z" w16du:dateUtc="2025-01-03T08:20:00Z"/>
                <w:rFonts w:asciiTheme="majorEastAsia" w:eastAsia="標楷體" w:hAnsiTheme="majorEastAsia" w:cstheme="majorEastAsia"/>
                <w:rPrChange w:id="3789" w:author="瑋婷 徐" w:date="2025-01-04T22:56:00Z" w16du:dateUtc="2025-01-04T14:56:00Z">
                  <w:rPr>
                    <w:ins w:id="3790" w:author="瑋婷 徐" w:date="2025-01-03T16:20:00Z" w16du:dateUtc="2025-01-03T08:20:00Z"/>
                    <w:rFonts w:ascii="Times New Roman" w:eastAsia="Times New Roman" w:hAnsi="Times New Roman" w:cs="Times New Roman"/>
                    <w:sz w:val="20"/>
                    <w:szCs w:val="20"/>
                  </w:rPr>
                </w:rPrChange>
              </w:rPr>
              <w:pPrChange w:id="37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35F07ACB"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792" w:author="瑋婷 徐" w:date="2025-01-03T16:20:00Z" w16du:dateUtc="2025-01-03T08:20:00Z"/>
                <w:rFonts w:asciiTheme="majorEastAsia" w:eastAsia="標楷體" w:hAnsiTheme="majorEastAsia" w:cstheme="majorEastAsia"/>
                <w:rPrChange w:id="3793" w:author="瑋婷 徐" w:date="2025-01-04T22:56:00Z" w16du:dateUtc="2025-01-04T14:56:00Z">
                  <w:rPr>
                    <w:ins w:id="3794" w:author="瑋婷 徐" w:date="2025-01-03T16:20:00Z" w16du:dateUtc="2025-01-03T08:20:00Z"/>
                    <w:rFonts w:ascii="Times New Roman" w:eastAsia="Times New Roman" w:hAnsi="Times New Roman" w:cs="Times New Roman"/>
                    <w:sz w:val="20"/>
                    <w:szCs w:val="20"/>
                  </w:rPr>
                </w:rPrChange>
              </w:rPr>
              <w:pPrChange w:id="37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5A37CC2"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796" w:author="瑋婷 徐" w:date="2025-01-03T16:20:00Z" w16du:dateUtc="2025-01-03T08:20:00Z"/>
                <w:rFonts w:asciiTheme="majorEastAsia" w:eastAsia="標楷體" w:hAnsiTheme="majorEastAsia" w:cstheme="majorEastAsia"/>
                <w:rPrChange w:id="3797" w:author="瑋婷 徐" w:date="2025-01-04T22:56:00Z" w16du:dateUtc="2025-01-04T14:56:00Z">
                  <w:rPr>
                    <w:ins w:id="3798" w:author="瑋婷 徐" w:date="2025-01-03T16:20:00Z" w16du:dateUtc="2025-01-03T08:20:00Z"/>
                    <w:rFonts w:ascii="Times New Roman" w:eastAsia="Times New Roman" w:hAnsi="Times New Roman" w:cs="Times New Roman"/>
                    <w:sz w:val="20"/>
                    <w:szCs w:val="20"/>
                  </w:rPr>
                </w:rPrChange>
              </w:rPr>
              <w:pPrChange w:id="37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4BF61576"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800" w:author="瑋婷 徐" w:date="2025-01-03T16:20:00Z" w16du:dateUtc="2025-01-03T08:20:00Z"/>
                <w:rFonts w:asciiTheme="majorEastAsia" w:eastAsia="標楷體" w:hAnsiTheme="majorEastAsia" w:cstheme="majorEastAsia"/>
                <w:rPrChange w:id="3801" w:author="瑋婷 徐" w:date="2025-01-04T22:56:00Z" w16du:dateUtc="2025-01-04T14:56:00Z">
                  <w:rPr>
                    <w:ins w:id="3802" w:author="瑋婷 徐" w:date="2025-01-03T16:20:00Z" w16du:dateUtc="2025-01-03T08:20:00Z"/>
                    <w:rFonts w:ascii="Times New Roman" w:eastAsia="Times New Roman" w:hAnsi="Times New Roman" w:cs="Times New Roman"/>
                    <w:sz w:val="20"/>
                    <w:szCs w:val="20"/>
                  </w:rPr>
                </w:rPrChange>
              </w:rPr>
              <w:pPrChange w:id="38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3AA23ACA"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804" w:author="瑋婷 徐" w:date="2025-01-03T16:20:00Z" w16du:dateUtc="2025-01-03T08:20:00Z"/>
                <w:rFonts w:asciiTheme="majorEastAsia" w:eastAsia="標楷體" w:hAnsiTheme="majorEastAsia" w:cstheme="majorEastAsia"/>
                <w:rPrChange w:id="3805" w:author="瑋婷 徐" w:date="2025-01-04T22:56:00Z" w16du:dateUtc="2025-01-04T14:56:00Z">
                  <w:rPr>
                    <w:ins w:id="3806" w:author="瑋婷 徐" w:date="2025-01-03T16:20:00Z" w16du:dateUtc="2025-01-03T08:20:00Z"/>
                    <w:rFonts w:ascii="Times New Roman" w:eastAsia="Times New Roman" w:hAnsi="Times New Roman" w:cs="Times New Roman"/>
                    <w:sz w:val="20"/>
                    <w:szCs w:val="20"/>
                  </w:rPr>
                </w:rPrChange>
              </w:rPr>
              <w:pPrChange w:id="38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D57425" w14:paraId="60A3940B" w14:textId="77777777" w:rsidTr="00B436F0">
        <w:trPr>
          <w:cnfStyle w:val="000000100000" w:firstRow="0" w:lastRow="0" w:firstColumn="0" w:lastColumn="0" w:oddVBand="0" w:evenVBand="0" w:oddHBand="1" w:evenHBand="0" w:firstRowFirstColumn="0" w:firstRowLastColumn="0" w:lastRowFirstColumn="0" w:lastRowLastColumn="0"/>
          <w:trHeight w:val="300"/>
          <w:ins w:id="3808"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75B33C0E" w14:textId="77777777" w:rsidR="00DA433E" w:rsidRPr="00D57425" w:rsidRDefault="00DA433E">
            <w:pPr>
              <w:spacing w:line="360" w:lineRule="auto"/>
              <w:jc w:val="both"/>
              <w:rPr>
                <w:ins w:id="3809" w:author="瑋婷 徐" w:date="2025-01-03T16:20:00Z" w16du:dateUtc="2025-01-03T08:20:00Z"/>
                <w:rFonts w:asciiTheme="majorEastAsia" w:eastAsia="標楷體" w:hAnsiTheme="majorEastAsia" w:cstheme="majorEastAsia"/>
                <w:b w:val="0"/>
                <w:bCs w:val="0"/>
                <w:color w:val="000000"/>
                <w:rPrChange w:id="3810" w:author="瑋婷 徐" w:date="2025-01-04T22:56:00Z" w16du:dateUtc="2025-01-04T14:56:00Z">
                  <w:rPr>
                    <w:ins w:id="3811" w:author="瑋婷 徐" w:date="2025-01-03T16:20:00Z" w16du:dateUtc="2025-01-03T08:20:00Z"/>
                    <w:rFonts w:cs="Calibri"/>
                    <w:color w:val="000000"/>
                    <w:sz w:val="22"/>
                  </w:rPr>
                </w:rPrChange>
              </w:rPr>
              <w:pPrChange w:id="3812" w:author="瑋婷 徐" w:date="2025-01-03T16:21:00Z" w16du:dateUtc="2025-01-03T08:21:00Z">
                <w:pPr/>
              </w:pPrChange>
            </w:pPr>
            <w:ins w:id="3813" w:author="瑋婷 徐" w:date="2025-01-03T16:20:00Z" w16du:dateUtc="2025-01-03T08:20:00Z">
              <w:r w:rsidRPr="00D57425">
                <w:rPr>
                  <w:rFonts w:asciiTheme="majorEastAsia" w:eastAsia="標楷體" w:hAnsiTheme="majorEastAsia" w:cstheme="majorEastAsia"/>
                  <w:b w:val="0"/>
                  <w:bCs w:val="0"/>
                  <w:color w:val="000000"/>
                  <w:rPrChange w:id="3814" w:author="瑋婷 徐" w:date="2025-01-04T22:56:00Z" w16du:dateUtc="2025-01-04T14:56:00Z">
                    <w:rPr>
                      <w:rFonts w:cs="Calibri"/>
                      <w:color w:val="000000"/>
                      <w:sz w:val="22"/>
                    </w:rPr>
                  </w:rPrChange>
                </w:rPr>
                <w:t>灰林鴿</w:t>
              </w:r>
              <w:r w:rsidRPr="00D57425">
                <w:rPr>
                  <w:rFonts w:asciiTheme="majorEastAsia" w:eastAsia="標楷體" w:hAnsiTheme="majorEastAsia" w:cstheme="majorEastAsia"/>
                  <w:b w:val="0"/>
                  <w:bCs w:val="0"/>
                  <w:color w:val="000000"/>
                  <w:rPrChange w:id="3815" w:author="瑋婷 徐" w:date="2025-01-04T22:56:00Z" w16du:dateUtc="2025-01-04T14:56:00Z">
                    <w:rPr>
                      <w:rFonts w:cs="Calibri"/>
                      <w:color w:val="000000"/>
                      <w:sz w:val="22"/>
                    </w:rPr>
                  </w:rPrChange>
                </w:rPr>
                <w:t xml:space="preserve"> </w:t>
              </w:r>
            </w:ins>
          </w:p>
        </w:tc>
        <w:tc>
          <w:tcPr>
            <w:tcW w:w="1132" w:type="pct"/>
            <w:hideMark/>
          </w:tcPr>
          <w:p w14:paraId="7813E270"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816" w:author="瑋婷 徐" w:date="2025-01-03T16:20:00Z" w16du:dateUtc="2025-01-03T08:20:00Z"/>
                <w:rFonts w:asciiTheme="majorEastAsia" w:eastAsia="標楷體" w:hAnsiTheme="majorEastAsia" w:cstheme="majorEastAsia"/>
                <w:i/>
                <w:iCs/>
                <w:color w:val="000000"/>
                <w:rPrChange w:id="3817" w:author="瑋婷 徐" w:date="2025-01-04T22:56:00Z" w16du:dateUtc="2025-01-04T14:56:00Z">
                  <w:rPr>
                    <w:ins w:id="3818" w:author="瑋婷 徐" w:date="2025-01-03T16:20:00Z" w16du:dateUtc="2025-01-03T08:20:00Z"/>
                    <w:rFonts w:cs="Calibri"/>
                    <w:i/>
                    <w:iCs/>
                    <w:color w:val="000000"/>
                    <w:sz w:val="22"/>
                  </w:rPr>
                </w:rPrChange>
              </w:rPr>
              <w:pPrChange w:id="381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820" w:author="瑋婷 徐" w:date="2025-01-03T16:20:00Z" w16du:dateUtc="2025-01-03T08:20:00Z">
              <w:r w:rsidRPr="00D57425">
                <w:rPr>
                  <w:rFonts w:asciiTheme="majorEastAsia" w:eastAsia="標楷體" w:hAnsiTheme="majorEastAsia" w:cstheme="majorEastAsia"/>
                  <w:i/>
                  <w:iCs/>
                  <w:color w:val="000000"/>
                  <w:rPrChange w:id="3821" w:author="瑋婷 徐" w:date="2025-01-04T22:56:00Z" w16du:dateUtc="2025-01-04T14:56:00Z">
                    <w:rPr>
                      <w:rFonts w:cs="Calibri"/>
                      <w:i/>
                      <w:iCs/>
                      <w:color w:val="000000"/>
                      <w:sz w:val="22"/>
                    </w:rPr>
                  </w:rPrChange>
                </w:rPr>
                <w:t>Columba pulchricollis</w:t>
              </w:r>
            </w:ins>
          </w:p>
        </w:tc>
        <w:tc>
          <w:tcPr>
            <w:tcW w:w="129" w:type="pct"/>
            <w:noWrap/>
            <w:hideMark/>
          </w:tcPr>
          <w:p w14:paraId="2DE2DE8C"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822" w:author="瑋婷 徐" w:date="2025-01-03T16:20:00Z" w16du:dateUtc="2025-01-03T08:20:00Z"/>
                <w:rFonts w:asciiTheme="majorEastAsia" w:eastAsia="標楷體" w:hAnsiTheme="majorEastAsia" w:cstheme="majorEastAsia"/>
                <w:i/>
                <w:iCs/>
                <w:color w:val="000000"/>
                <w:rPrChange w:id="3823" w:author="瑋婷 徐" w:date="2025-01-04T22:56:00Z" w16du:dateUtc="2025-01-04T14:56:00Z">
                  <w:rPr>
                    <w:ins w:id="3824" w:author="瑋婷 徐" w:date="2025-01-03T16:20:00Z" w16du:dateUtc="2025-01-03T08:20:00Z"/>
                    <w:rFonts w:cs="Calibri"/>
                    <w:i/>
                    <w:iCs/>
                    <w:color w:val="000000"/>
                    <w:sz w:val="22"/>
                  </w:rPr>
                </w:rPrChange>
              </w:rPr>
              <w:pPrChange w:id="382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73805E13"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826" w:author="瑋婷 徐" w:date="2025-01-03T16:20:00Z" w16du:dateUtc="2025-01-03T08:20:00Z"/>
                <w:rFonts w:asciiTheme="majorEastAsia" w:eastAsia="標楷體" w:hAnsiTheme="majorEastAsia" w:cstheme="majorEastAsia"/>
                <w:rPrChange w:id="3827" w:author="瑋婷 徐" w:date="2025-01-04T22:56:00Z" w16du:dateUtc="2025-01-04T14:56:00Z">
                  <w:rPr>
                    <w:ins w:id="3828" w:author="瑋婷 徐" w:date="2025-01-03T16:20:00Z" w16du:dateUtc="2025-01-03T08:20:00Z"/>
                    <w:rFonts w:ascii="Times New Roman" w:eastAsia="Times New Roman" w:hAnsi="Times New Roman" w:cs="Times New Roman"/>
                    <w:sz w:val="20"/>
                    <w:szCs w:val="20"/>
                  </w:rPr>
                </w:rPrChange>
              </w:rPr>
              <w:pPrChange w:id="38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1EA5E81B"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830" w:author="瑋婷 徐" w:date="2025-01-03T16:20:00Z" w16du:dateUtc="2025-01-03T08:20:00Z"/>
                <w:rFonts w:asciiTheme="majorEastAsia" w:eastAsia="標楷體" w:hAnsiTheme="majorEastAsia" w:cstheme="majorEastAsia"/>
                <w:rPrChange w:id="3831" w:author="瑋婷 徐" w:date="2025-01-04T22:56:00Z" w16du:dateUtc="2025-01-04T14:56:00Z">
                  <w:rPr>
                    <w:ins w:id="3832" w:author="瑋婷 徐" w:date="2025-01-03T16:20:00Z" w16du:dateUtc="2025-01-03T08:20:00Z"/>
                    <w:rFonts w:ascii="Times New Roman" w:eastAsia="Times New Roman" w:hAnsi="Times New Roman" w:cs="Times New Roman"/>
                    <w:sz w:val="20"/>
                    <w:szCs w:val="20"/>
                  </w:rPr>
                </w:rPrChange>
              </w:rPr>
              <w:pPrChange w:id="383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5DC6082F"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834" w:author="瑋婷 徐" w:date="2025-01-03T16:20:00Z" w16du:dateUtc="2025-01-03T08:20:00Z"/>
                <w:rFonts w:asciiTheme="majorEastAsia" w:eastAsia="標楷體" w:hAnsiTheme="majorEastAsia" w:cstheme="majorEastAsia"/>
                <w:rPrChange w:id="3835" w:author="瑋婷 徐" w:date="2025-01-04T22:56:00Z" w16du:dateUtc="2025-01-04T14:56:00Z">
                  <w:rPr>
                    <w:ins w:id="3836" w:author="瑋婷 徐" w:date="2025-01-03T16:20:00Z" w16du:dateUtc="2025-01-03T08:20:00Z"/>
                    <w:rFonts w:ascii="Times New Roman" w:eastAsia="Times New Roman" w:hAnsi="Times New Roman" w:cs="Times New Roman"/>
                    <w:sz w:val="20"/>
                    <w:szCs w:val="20"/>
                  </w:rPr>
                </w:rPrChange>
              </w:rPr>
              <w:pPrChange w:id="383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1134CBA5"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838" w:author="瑋婷 徐" w:date="2025-01-03T16:20:00Z" w16du:dateUtc="2025-01-03T08:20:00Z"/>
                <w:rFonts w:asciiTheme="majorEastAsia" w:eastAsia="標楷體" w:hAnsiTheme="majorEastAsia" w:cstheme="majorEastAsia"/>
                <w:rPrChange w:id="3839" w:author="瑋婷 徐" w:date="2025-01-04T22:56:00Z" w16du:dateUtc="2025-01-04T14:56:00Z">
                  <w:rPr>
                    <w:ins w:id="3840" w:author="瑋婷 徐" w:date="2025-01-03T16:20:00Z" w16du:dateUtc="2025-01-03T08:20:00Z"/>
                    <w:rFonts w:ascii="Times New Roman" w:eastAsia="Times New Roman" w:hAnsi="Times New Roman" w:cs="Times New Roman"/>
                    <w:sz w:val="20"/>
                    <w:szCs w:val="20"/>
                  </w:rPr>
                </w:rPrChange>
              </w:rPr>
              <w:pPrChange w:id="384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317520E1"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842" w:author="瑋婷 徐" w:date="2025-01-03T16:20:00Z" w16du:dateUtc="2025-01-03T08:20:00Z"/>
                <w:rFonts w:asciiTheme="majorEastAsia" w:eastAsia="標楷體" w:hAnsiTheme="majorEastAsia" w:cstheme="majorEastAsia"/>
                <w:rPrChange w:id="3843" w:author="瑋婷 徐" w:date="2025-01-04T22:56:00Z" w16du:dateUtc="2025-01-04T14:56:00Z">
                  <w:rPr>
                    <w:ins w:id="3844" w:author="瑋婷 徐" w:date="2025-01-03T16:20:00Z" w16du:dateUtc="2025-01-03T08:20:00Z"/>
                    <w:rFonts w:ascii="Times New Roman" w:eastAsia="Times New Roman" w:hAnsi="Times New Roman" w:cs="Times New Roman"/>
                    <w:sz w:val="20"/>
                    <w:szCs w:val="20"/>
                  </w:rPr>
                </w:rPrChange>
              </w:rPr>
              <w:pPrChange w:id="384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tcPr>
          <w:p w14:paraId="211FDF24"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3846" w:author="瑋婷 徐" w:date="2025-01-03T16:33:00Z" w16du:dateUtc="2025-01-03T08:33:00Z"/>
                <w:rFonts w:asciiTheme="majorEastAsia" w:eastAsia="標楷體" w:hAnsiTheme="majorEastAsia" w:cstheme="majorEastAsia"/>
              </w:rPr>
            </w:pPr>
          </w:p>
        </w:tc>
        <w:tc>
          <w:tcPr>
            <w:tcW w:w="129" w:type="pct"/>
            <w:noWrap/>
            <w:hideMark/>
          </w:tcPr>
          <w:p w14:paraId="757B2A75" w14:textId="35949B8A"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847" w:author="瑋婷 徐" w:date="2025-01-03T16:20:00Z" w16du:dateUtc="2025-01-03T08:20:00Z"/>
                <w:rFonts w:asciiTheme="majorEastAsia" w:eastAsia="標楷體" w:hAnsiTheme="majorEastAsia" w:cstheme="majorEastAsia"/>
                <w:rPrChange w:id="3848" w:author="瑋婷 徐" w:date="2025-01-04T22:56:00Z" w16du:dateUtc="2025-01-04T14:56:00Z">
                  <w:rPr>
                    <w:ins w:id="3849" w:author="瑋婷 徐" w:date="2025-01-03T16:20:00Z" w16du:dateUtc="2025-01-03T08:20:00Z"/>
                    <w:rFonts w:ascii="Times New Roman" w:eastAsia="Times New Roman" w:hAnsi="Times New Roman" w:cs="Times New Roman"/>
                    <w:sz w:val="20"/>
                    <w:szCs w:val="20"/>
                  </w:rPr>
                </w:rPrChange>
              </w:rPr>
              <w:pPrChange w:id="38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1118B8BA"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851" w:author="瑋婷 徐" w:date="2025-01-03T16:20:00Z" w16du:dateUtc="2025-01-03T08:20:00Z"/>
                <w:rFonts w:asciiTheme="majorEastAsia" w:eastAsia="標楷體" w:hAnsiTheme="majorEastAsia" w:cstheme="majorEastAsia"/>
                <w:rPrChange w:id="3852" w:author="瑋婷 徐" w:date="2025-01-04T22:56:00Z" w16du:dateUtc="2025-01-04T14:56:00Z">
                  <w:rPr>
                    <w:ins w:id="3853" w:author="瑋婷 徐" w:date="2025-01-03T16:20:00Z" w16du:dateUtc="2025-01-03T08:20:00Z"/>
                    <w:rFonts w:ascii="Times New Roman" w:eastAsia="Times New Roman" w:hAnsi="Times New Roman" w:cs="Times New Roman"/>
                    <w:sz w:val="20"/>
                    <w:szCs w:val="20"/>
                  </w:rPr>
                </w:rPrChange>
              </w:rPr>
              <w:pPrChange w:id="385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7C737289"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855" w:author="瑋婷 徐" w:date="2025-01-03T16:20:00Z" w16du:dateUtc="2025-01-03T08:20:00Z"/>
                <w:rFonts w:asciiTheme="majorEastAsia" w:eastAsia="標楷體" w:hAnsiTheme="majorEastAsia" w:cstheme="majorEastAsia"/>
                <w:rPrChange w:id="3856" w:author="瑋婷 徐" w:date="2025-01-04T22:56:00Z" w16du:dateUtc="2025-01-04T14:56:00Z">
                  <w:rPr>
                    <w:ins w:id="3857" w:author="瑋婷 徐" w:date="2025-01-03T16:20:00Z" w16du:dateUtc="2025-01-03T08:20:00Z"/>
                    <w:rFonts w:ascii="Times New Roman" w:eastAsia="Times New Roman" w:hAnsi="Times New Roman" w:cs="Times New Roman"/>
                    <w:sz w:val="20"/>
                    <w:szCs w:val="20"/>
                  </w:rPr>
                </w:rPrChange>
              </w:rPr>
              <w:pPrChange w:id="385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73FDF019"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859" w:author="瑋婷 徐" w:date="2025-01-03T16:20:00Z" w16du:dateUtc="2025-01-03T08:20:00Z"/>
                <w:rFonts w:asciiTheme="majorEastAsia" w:eastAsia="標楷體" w:hAnsiTheme="majorEastAsia" w:cstheme="majorEastAsia"/>
                <w:rPrChange w:id="3860" w:author="瑋婷 徐" w:date="2025-01-04T22:56:00Z" w16du:dateUtc="2025-01-04T14:56:00Z">
                  <w:rPr>
                    <w:ins w:id="3861" w:author="瑋婷 徐" w:date="2025-01-03T16:20:00Z" w16du:dateUtc="2025-01-03T08:20:00Z"/>
                    <w:rFonts w:ascii="Times New Roman" w:eastAsia="Times New Roman" w:hAnsi="Times New Roman" w:cs="Times New Roman"/>
                    <w:sz w:val="20"/>
                    <w:szCs w:val="20"/>
                  </w:rPr>
                </w:rPrChange>
              </w:rPr>
              <w:pPrChange w:id="386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tcPr>
          <w:p w14:paraId="2082603C"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3863" w:author="瑋婷 徐" w:date="2025-01-03T16:33:00Z" w16du:dateUtc="2025-01-03T08:33:00Z"/>
                <w:rFonts w:asciiTheme="majorEastAsia" w:eastAsia="標楷體" w:hAnsiTheme="majorEastAsia" w:cstheme="majorEastAsia"/>
              </w:rPr>
            </w:pPr>
          </w:p>
        </w:tc>
        <w:tc>
          <w:tcPr>
            <w:tcW w:w="175" w:type="pct"/>
            <w:noWrap/>
            <w:hideMark/>
          </w:tcPr>
          <w:p w14:paraId="6FF0D282" w14:textId="1ECC5916"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864" w:author="瑋婷 徐" w:date="2025-01-03T16:20:00Z" w16du:dateUtc="2025-01-03T08:20:00Z"/>
                <w:rFonts w:asciiTheme="majorEastAsia" w:eastAsia="標楷體" w:hAnsiTheme="majorEastAsia" w:cstheme="majorEastAsia"/>
                <w:rPrChange w:id="3865" w:author="瑋婷 徐" w:date="2025-01-04T22:56:00Z" w16du:dateUtc="2025-01-04T14:56:00Z">
                  <w:rPr>
                    <w:ins w:id="3866" w:author="瑋婷 徐" w:date="2025-01-03T16:20:00Z" w16du:dateUtc="2025-01-03T08:20:00Z"/>
                    <w:rFonts w:ascii="Times New Roman" w:eastAsia="Times New Roman" w:hAnsi="Times New Roman" w:cs="Times New Roman"/>
                    <w:sz w:val="20"/>
                    <w:szCs w:val="20"/>
                  </w:rPr>
                </w:rPrChange>
              </w:rPr>
              <w:pPrChange w:id="38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04C8C6EE"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868" w:author="瑋婷 徐" w:date="2025-01-03T16:20:00Z" w16du:dateUtc="2025-01-03T08:20:00Z"/>
                <w:rFonts w:asciiTheme="majorEastAsia" w:eastAsia="標楷體" w:hAnsiTheme="majorEastAsia" w:cstheme="majorEastAsia"/>
                <w:rPrChange w:id="3869" w:author="瑋婷 徐" w:date="2025-01-04T22:56:00Z" w16du:dateUtc="2025-01-04T14:56:00Z">
                  <w:rPr>
                    <w:ins w:id="3870" w:author="瑋婷 徐" w:date="2025-01-03T16:20:00Z" w16du:dateUtc="2025-01-03T08:20:00Z"/>
                    <w:rFonts w:ascii="Times New Roman" w:eastAsia="Times New Roman" w:hAnsi="Times New Roman" w:cs="Times New Roman"/>
                    <w:sz w:val="20"/>
                    <w:szCs w:val="20"/>
                  </w:rPr>
                </w:rPrChange>
              </w:rPr>
              <w:pPrChange w:id="38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25845C20"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872" w:author="瑋婷 徐" w:date="2025-01-03T16:20:00Z" w16du:dateUtc="2025-01-03T08:20:00Z"/>
                <w:rFonts w:asciiTheme="majorEastAsia" w:eastAsia="標楷體" w:hAnsiTheme="majorEastAsia" w:cstheme="majorEastAsia"/>
                <w:rPrChange w:id="3873" w:author="瑋婷 徐" w:date="2025-01-04T22:56:00Z" w16du:dateUtc="2025-01-04T14:56:00Z">
                  <w:rPr>
                    <w:ins w:id="3874" w:author="瑋婷 徐" w:date="2025-01-03T16:20:00Z" w16du:dateUtc="2025-01-03T08:20:00Z"/>
                    <w:rFonts w:ascii="Times New Roman" w:eastAsia="Times New Roman" w:hAnsi="Times New Roman" w:cs="Times New Roman"/>
                    <w:sz w:val="20"/>
                    <w:szCs w:val="20"/>
                  </w:rPr>
                </w:rPrChange>
              </w:rPr>
              <w:pPrChange w:id="38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61CEEBEC"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876" w:author="瑋婷 徐" w:date="2025-01-03T16:20:00Z" w16du:dateUtc="2025-01-03T08:20:00Z"/>
                <w:rFonts w:asciiTheme="majorEastAsia" w:eastAsia="標楷體" w:hAnsiTheme="majorEastAsia" w:cstheme="majorEastAsia"/>
                <w:color w:val="000000"/>
                <w:rPrChange w:id="3877" w:author="瑋婷 徐" w:date="2025-01-04T22:56:00Z" w16du:dateUtc="2025-01-04T14:56:00Z">
                  <w:rPr>
                    <w:ins w:id="3878" w:author="瑋婷 徐" w:date="2025-01-03T16:20:00Z" w16du:dateUtc="2025-01-03T08:20:00Z"/>
                    <w:rFonts w:cs="Calibri"/>
                    <w:color w:val="000000"/>
                    <w:sz w:val="22"/>
                  </w:rPr>
                </w:rPrChange>
              </w:rPr>
              <w:pPrChange w:id="38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880" w:author="瑋婷 徐" w:date="2025-01-03T16:20:00Z" w16du:dateUtc="2025-01-03T08:20:00Z">
              <w:r w:rsidRPr="00D57425">
                <w:rPr>
                  <w:rFonts w:asciiTheme="majorEastAsia" w:eastAsia="標楷體" w:hAnsiTheme="majorEastAsia" w:cstheme="majorEastAsia"/>
                  <w:color w:val="000000"/>
                  <w:rPrChange w:id="3881" w:author="瑋婷 徐" w:date="2025-01-04T22:56:00Z" w16du:dateUtc="2025-01-04T14:56:00Z">
                    <w:rPr>
                      <w:rFonts w:cs="Calibri"/>
                      <w:color w:val="000000"/>
                      <w:sz w:val="22"/>
                    </w:rPr>
                  </w:rPrChange>
                </w:rPr>
                <w:t>*</w:t>
              </w:r>
            </w:ins>
          </w:p>
        </w:tc>
        <w:tc>
          <w:tcPr>
            <w:tcW w:w="175" w:type="pct"/>
            <w:noWrap/>
            <w:hideMark/>
          </w:tcPr>
          <w:p w14:paraId="5A3DB4B1"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882" w:author="瑋婷 徐" w:date="2025-01-03T16:20:00Z" w16du:dateUtc="2025-01-03T08:20:00Z"/>
                <w:rFonts w:asciiTheme="majorEastAsia" w:eastAsia="標楷體" w:hAnsiTheme="majorEastAsia" w:cstheme="majorEastAsia"/>
                <w:color w:val="000000"/>
                <w:rPrChange w:id="3883" w:author="瑋婷 徐" w:date="2025-01-04T22:56:00Z" w16du:dateUtc="2025-01-04T14:56:00Z">
                  <w:rPr>
                    <w:ins w:id="3884" w:author="瑋婷 徐" w:date="2025-01-03T16:20:00Z" w16du:dateUtc="2025-01-03T08:20:00Z"/>
                    <w:rFonts w:cs="Calibri"/>
                    <w:color w:val="000000"/>
                    <w:sz w:val="22"/>
                  </w:rPr>
                </w:rPrChange>
              </w:rPr>
              <w:pPrChange w:id="388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886" w:author="瑋婷 徐" w:date="2025-01-03T16:20:00Z" w16du:dateUtc="2025-01-03T08:20:00Z">
              <w:r w:rsidRPr="00D57425">
                <w:rPr>
                  <w:rFonts w:asciiTheme="majorEastAsia" w:eastAsia="標楷體" w:hAnsiTheme="majorEastAsia" w:cstheme="majorEastAsia"/>
                  <w:color w:val="000000"/>
                  <w:rPrChange w:id="3887" w:author="瑋婷 徐" w:date="2025-01-04T22:56:00Z" w16du:dateUtc="2025-01-04T14:56:00Z">
                    <w:rPr>
                      <w:rFonts w:cs="Calibri"/>
                      <w:color w:val="000000"/>
                      <w:sz w:val="22"/>
                    </w:rPr>
                  </w:rPrChange>
                </w:rPr>
                <w:t>*</w:t>
              </w:r>
            </w:ins>
          </w:p>
        </w:tc>
        <w:tc>
          <w:tcPr>
            <w:tcW w:w="175" w:type="pct"/>
            <w:noWrap/>
            <w:hideMark/>
          </w:tcPr>
          <w:p w14:paraId="0C49E317"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888" w:author="瑋婷 徐" w:date="2025-01-03T16:20:00Z" w16du:dateUtc="2025-01-03T08:20:00Z"/>
                <w:rFonts w:asciiTheme="majorEastAsia" w:eastAsia="標楷體" w:hAnsiTheme="majorEastAsia" w:cstheme="majorEastAsia"/>
                <w:color w:val="000000"/>
                <w:rPrChange w:id="3889" w:author="瑋婷 徐" w:date="2025-01-04T22:56:00Z" w16du:dateUtc="2025-01-04T14:56:00Z">
                  <w:rPr>
                    <w:ins w:id="3890" w:author="瑋婷 徐" w:date="2025-01-03T16:20:00Z" w16du:dateUtc="2025-01-03T08:20:00Z"/>
                    <w:rFonts w:cs="Calibri"/>
                    <w:color w:val="000000"/>
                    <w:sz w:val="22"/>
                  </w:rPr>
                </w:rPrChange>
              </w:rPr>
              <w:pPrChange w:id="38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892" w:author="瑋婷 徐" w:date="2025-01-03T16:20:00Z" w16du:dateUtc="2025-01-03T08:20:00Z">
              <w:r w:rsidRPr="00D57425">
                <w:rPr>
                  <w:rFonts w:asciiTheme="majorEastAsia" w:eastAsia="標楷體" w:hAnsiTheme="majorEastAsia" w:cstheme="majorEastAsia"/>
                  <w:color w:val="000000"/>
                  <w:rPrChange w:id="3893" w:author="瑋婷 徐" w:date="2025-01-04T22:56:00Z" w16du:dateUtc="2025-01-04T14:56:00Z">
                    <w:rPr>
                      <w:rFonts w:cs="Calibri"/>
                      <w:color w:val="000000"/>
                      <w:sz w:val="22"/>
                    </w:rPr>
                  </w:rPrChange>
                </w:rPr>
                <w:t>*</w:t>
              </w:r>
            </w:ins>
          </w:p>
        </w:tc>
        <w:tc>
          <w:tcPr>
            <w:tcW w:w="175" w:type="pct"/>
            <w:noWrap/>
            <w:hideMark/>
          </w:tcPr>
          <w:p w14:paraId="09999558"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894" w:author="瑋婷 徐" w:date="2025-01-03T16:20:00Z" w16du:dateUtc="2025-01-03T08:20:00Z"/>
                <w:rFonts w:asciiTheme="majorEastAsia" w:eastAsia="標楷體" w:hAnsiTheme="majorEastAsia" w:cstheme="majorEastAsia"/>
                <w:color w:val="000000"/>
                <w:rPrChange w:id="3895" w:author="瑋婷 徐" w:date="2025-01-04T22:56:00Z" w16du:dateUtc="2025-01-04T14:56:00Z">
                  <w:rPr>
                    <w:ins w:id="3896" w:author="瑋婷 徐" w:date="2025-01-03T16:20:00Z" w16du:dateUtc="2025-01-03T08:20:00Z"/>
                    <w:rFonts w:cs="Calibri"/>
                    <w:color w:val="000000"/>
                    <w:sz w:val="22"/>
                  </w:rPr>
                </w:rPrChange>
              </w:rPr>
              <w:pPrChange w:id="38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6402F5FB"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3898" w:author="瑋婷 徐" w:date="2025-01-03T16:20:00Z" w16du:dateUtc="2025-01-03T08:20:00Z"/>
                <w:rFonts w:asciiTheme="majorEastAsia" w:eastAsia="標楷體" w:hAnsiTheme="majorEastAsia" w:cstheme="majorEastAsia"/>
                <w:color w:val="000000"/>
                <w:rPrChange w:id="3899" w:author="瑋婷 徐" w:date="2025-01-04T22:56:00Z" w16du:dateUtc="2025-01-04T14:56:00Z">
                  <w:rPr>
                    <w:ins w:id="3900" w:author="瑋婷 徐" w:date="2025-01-03T16:20:00Z" w16du:dateUtc="2025-01-03T08:20:00Z"/>
                    <w:rFonts w:cs="Calibri"/>
                    <w:color w:val="000000"/>
                    <w:sz w:val="22"/>
                  </w:rPr>
                </w:rPrChange>
              </w:rPr>
              <w:pPrChange w:id="39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3902" w:author="瑋婷 徐" w:date="2025-01-03T16:20:00Z" w16du:dateUtc="2025-01-03T08:20:00Z">
              <w:r w:rsidRPr="00D57425">
                <w:rPr>
                  <w:rFonts w:asciiTheme="majorEastAsia" w:eastAsia="標楷體" w:hAnsiTheme="majorEastAsia" w:cstheme="majorEastAsia"/>
                  <w:color w:val="000000"/>
                  <w:rPrChange w:id="3903" w:author="瑋婷 徐" w:date="2025-01-04T22:56:00Z" w16du:dateUtc="2025-01-04T14:56:00Z">
                    <w:rPr>
                      <w:rFonts w:cs="Calibri"/>
                      <w:color w:val="000000"/>
                      <w:sz w:val="22"/>
                    </w:rPr>
                  </w:rPrChange>
                </w:rPr>
                <w:t>*</w:t>
              </w:r>
            </w:ins>
          </w:p>
        </w:tc>
      </w:tr>
      <w:tr w:rsidR="00B436F0" w:rsidRPr="00D57425" w14:paraId="61D5B221" w14:textId="77777777" w:rsidTr="00B436F0">
        <w:trPr>
          <w:trHeight w:val="300"/>
          <w:ins w:id="3904"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7E735F7B" w14:textId="77777777" w:rsidR="00DA433E" w:rsidRPr="00D57425" w:rsidRDefault="00DA433E">
            <w:pPr>
              <w:spacing w:line="360" w:lineRule="auto"/>
              <w:jc w:val="both"/>
              <w:rPr>
                <w:ins w:id="3905" w:author="瑋婷 徐" w:date="2025-01-03T16:20:00Z" w16du:dateUtc="2025-01-03T08:20:00Z"/>
                <w:rFonts w:asciiTheme="majorEastAsia" w:eastAsia="標楷體" w:hAnsiTheme="majorEastAsia" w:cstheme="majorEastAsia"/>
                <w:b w:val="0"/>
                <w:bCs w:val="0"/>
                <w:color w:val="000000"/>
                <w:rPrChange w:id="3906" w:author="瑋婷 徐" w:date="2025-01-04T22:56:00Z" w16du:dateUtc="2025-01-04T14:56:00Z">
                  <w:rPr>
                    <w:ins w:id="3907" w:author="瑋婷 徐" w:date="2025-01-03T16:20:00Z" w16du:dateUtc="2025-01-03T08:20:00Z"/>
                    <w:rFonts w:cs="Calibri"/>
                    <w:color w:val="000000"/>
                    <w:sz w:val="22"/>
                  </w:rPr>
                </w:rPrChange>
              </w:rPr>
              <w:pPrChange w:id="3908" w:author="瑋婷 徐" w:date="2025-01-03T16:21:00Z" w16du:dateUtc="2025-01-03T08:21:00Z">
                <w:pPr/>
              </w:pPrChange>
            </w:pPr>
            <w:ins w:id="3909" w:author="瑋婷 徐" w:date="2025-01-03T16:20:00Z" w16du:dateUtc="2025-01-03T08:20:00Z">
              <w:r w:rsidRPr="00D57425">
                <w:rPr>
                  <w:rFonts w:asciiTheme="majorEastAsia" w:eastAsia="標楷體" w:hAnsiTheme="majorEastAsia" w:cstheme="majorEastAsia"/>
                  <w:b w:val="0"/>
                  <w:bCs w:val="0"/>
                  <w:color w:val="000000"/>
                  <w:rPrChange w:id="3910" w:author="瑋婷 徐" w:date="2025-01-04T22:56:00Z" w16du:dateUtc="2025-01-04T14:56:00Z">
                    <w:rPr>
                      <w:rFonts w:cs="Calibri"/>
                      <w:color w:val="000000"/>
                      <w:sz w:val="22"/>
                    </w:rPr>
                  </w:rPrChange>
                </w:rPr>
                <w:t>金背鳩</w:t>
              </w:r>
              <w:r w:rsidRPr="00D57425">
                <w:rPr>
                  <w:rFonts w:asciiTheme="majorEastAsia" w:eastAsia="標楷體" w:hAnsiTheme="majorEastAsia" w:cstheme="majorEastAsia"/>
                  <w:b w:val="0"/>
                  <w:bCs w:val="0"/>
                  <w:color w:val="000000"/>
                  <w:rPrChange w:id="3911" w:author="瑋婷 徐" w:date="2025-01-04T22:56:00Z" w16du:dateUtc="2025-01-04T14:56:00Z">
                    <w:rPr>
                      <w:rFonts w:cs="Calibri"/>
                      <w:color w:val="000000"/>
                      <w:sz w:val="22"/>
                    </w:rPr>
                  </w:rPrChange>
                </w:rPr>
                <w:t xml:space="preserve"> </w:t>
              </w:r>
              <w:r w:rsidRPr="00D57425">
                <w:rPr>
                  <w:rFonts w:asciiTheme="majorEastAsia" w:eastAsia="標楷體" w:hAnsiTheme="majorEastAsia" w:cstheme="majorEastAsia"/>
                  <w:b w:val="0"/>
                  <w:bCs w:val="0"/>
                  <w:color w:val="000000"/>
                  <w:rPrChange w:id="3912" w:author="瑋婷 徐" w:date="2025-01-04T22:56:00Z" w16du:dateUtc="2025-01-04T14:56:00Z">
                    <w:rPr>
                      <w:color w:val="000000"/>
                      <w:sz w:val="22"/>
                    </w:rPr>
                  </w:rPrChange>
                </w:rPr>
                <w:t>※</w:t>
              </w:r>
              <w:r w:rsidRPr="00D57425">
                <w:rPr>
                  <w:rFonts w:asciiTheme="majorEastAsia" w:eastAsia="標楷體" w:hAnsiTheme="majorEastAsia" w:cstheme="majorEastAsia"/>
                  <w:b w:val="0"/>
                  <w:bCs w:val="0"/>
                  <w:color w:val="000000"/>
                  <w:rPrChange w:id="3913" w:author="瑋婷 徐" w:date="2025-01-04T22:56:00Z" w16du:dateUtc="2025-01-04T14:56:00Z">
                    <w:rPr>
                      <w:rFonts w:cs="Calibri"/>
                      <w:color w:val="000000"/>
                      <w:sz w:val="22"/>
                    </w:rPr>
                  </w:rPrChange>
                </w:rPr>
                <w:t xml:space="preserve"> </w:t>
              </w:r>
            </w:ins>
          </w:p>
        </w:tc>
        <w:tc>
          <w:tcPr>
            <w:tcW w:w="1132" w:type="pct"/>
            <w:hideMark/>
          </w:tcPr>
          <w:p w14:paraId="2B22EAB2"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914" w:author="瑋婷 徐" w:date="2025-01-03T16:20:00Z" w16du:dateUtc="2025-01-03T08:20:00Z"/>
                <w:rFonts w:asciiTheme="majorEastAsia" w:eastAsia="標楷體" w:hAnsiTheme="majorEastAsia" w:cstheme="majorEastAsia"/>
                <w:i/>
                <w:iCs/>
                <w:color w:val="000000"/>
                <w:rPrChange w:id="3915" w:author="瑋婷 徐" w:date="2025-01-04T22:56:00Z" w16du:dateUtc="2025-01-04T14:56:00Z">
                  <w:rPr>
                    <w:ins w:id="3916" w:author="瑋婷 徐" w:date="2025-01-03T16:20:00Z" w16du:dateUtc="2025-01-03T08:20:00Z"/>
                    <w:rFonts w:cs="Calibri"/>
                    <w:i/>
                    <w:iCs/>
                    <w:color w:val="000000"/>
                    <w:sz w:val="22"/>
                  </w:rPr>
                </w:rPrChange>
              </w:rPr>
              <w:pPrChange w:id="39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918" w:author="瑋婷 徐" w:date="2025-01-03T16:20:00Z" w16du:dateUtc="2025-01-03T08:20:00Z">
              <w:r w:rsidRPr="00D57425">
                <w:rPr>
                  <w:rFonts w:asciiTheme="majorEastAsia" w:eastAsia="標楷體" w:hAnsiTheme="majorEastAsia" w:cstheme="majorEastAsia"/>
                  <w:i/>
                  <w:iCs/>
                  <w:color w:val="000000"/>
                  <w:rPrChange w:id="3919" w:author="瑋婷 徐" w:date="2025-01-04T22:56:00Z" w16du:dateUtc="2025-01-04T14:56:00Z">
                    <w:rPr>
                      <w:rFonts w:cs="Calibri"/>
                      <w:i/>
                      <w:iCs/>
                      <w:color w:val="000000"/>
                      <w:sz w:val="22"/>
                    </w:rPr>
                  </w:rPrChange>
                </w:rPr>
                <w:t>Streptopelia orientalis</w:t>
              </w:r>
            </w:ins>
          </w:p>
        </w:tc>
        <w:tc>
          <w:tcPr>
            <w:tcW w:w="129" w:type="pct"/>
            <w:noWrap/>
            <w:hideMark/>
          </w:tcPr>
          <w:p w14:paraId="75926FA0"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920" w:author="瑋婷 徐" w:date="2025-01-03T16:20:00Z" w16du:dateUtc="2025-01-03T08:20:00Z"/>
                <w:rFonts w:asciiTheme="majorEastAsia" w:eastAsia="標楷體" w:hAnsiTheme="majorEastAsia" w:cstheme="majorEastAsia"/>
                <w:color w:val="000000"/>
                <w:rPrChange w:id="3921" w:author="瑋婷 徐" w:date="2025-01-04T22:56:00Z" w16du:dateUtc="2025-01-04T14:56:00Z">
                  <w:rPr>
                    <w:ins w:id="3922" w:author="瑋婷 徐" w:date="2025-01-03T16:20:00Z" w16du:dateUtc="2025-01-03T08:20:00Z"/>
                    <w:rFonts w:cs="Calibri"/>
                    <w:color w:val="000000"/>
                    <w:sz w:val="22"/>
                  </w:rPr>
                </w:rPrChange>
              </w:rPr>
              <w:pPrChange w:id="392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924" w:author="瑋婷 徐" w:date="2025-01-03T16:20:00Z" w16du:dateUtc="2025-01-03T08:20:00Z">
              <w:r w:rsidRPr="00D57425">
                <w:rPr>
                  <w:rFonts w:asciiTheme="majorEastAsia" w:eastAsia="標楷體" w:hAnsiTheme="majorEastAsia" w:cstheme="majorEastAsia"/>
                  <w:color w:val="000000"/>
                  <w:rPrChange w:id="3925" w:author="瑋婷 徐" w:date="2025-01-04T22:56:00Z" w16du:dateUtc="2025-01-04T14:56:00Z">
                    <w:rPr>
                      <w:rFonts w:cs="Calibri"/>
                      <w:color w:val="000000"/>
                      <w:sz w:val="22"/>
                    </w:rPr>
                  </w:rPrChange>
                </w:rPr>
                <w:t>*</w:t>
              </w:r>
            </w:ins>
          </w:p>
        </w:tc>
        <w:tc>
          <w:tcPr>
            <w:tcW w:w="129" w:type="pct"/>
            <w:noWrap/>
            <w:hideMark/>
          </w:tcPr>
          <w:p w14:paraId="0DD1397A"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926" w:author="瑋婷 徐" w:date="2025-01-03T16:20:00Z" w16du:dateUtc="2025-01-03T08:20:00Z"/>
                <w:rFonts w:asciiTheme="majorEastAsia" w:eastAsia="標楷體" w:hAnsiTheme="majorEastAsia" w:cstheme="majorEastAsia"/>
                <w:color w:val="000000"/>
                <w:rPrChange w:id="3927" w:author="瑋婷 徐" w:date="2025-01-04T22:56:00Z" w16du:dateUtc="2025-01-04T14:56:00Z">
                  <w:rPr>
                    <w:ins w:id="3928" w:author="瑋婷 徐" w:date="2025-01-03T16:20:00Z" w16du:dateUtc="2025-01-03T08:20:00Z"/>
                    <w:rFonts w:cs="Calibri"/>
                    <w:color w:val="000000"/>
                    <w:sz w:val="22"/>
                  </w:rPr>
                </w:rPrChange>
              </w:rPr>
              <w:pPrChange w:id="39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2E96A39C"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930" w:author="瑋婷 徐" w:date="2025-01-03T16:20:00Z" w16du:dateUtc="2025-01-03T08:20:00Z"/>
                <w:rFonts w:asciiTheme="majorEastAsia" w:eastAsia="標楷體" w:hAnsiTheme="majorEastAsia" w:cstheme="majorEastAsia"/>
                <w:rPrChange w:id="3931" w:author="瑋婷 徐" w:date="2025-01-04T22:56:00Z" w16du:dateUtc="2025-01-04T14:56:00Z">
                  <w:rPr>
                    <w:ins w:id="3932" w:author="瑋婷 徐" w:date="2025-01-03T16:20:00Z" w16du:dateUtc="2025-01-03T08:20:00Z"/>
                    <w:rFonts w:ascii="Times New Roman" w:eastAsia="Times New Roman" w:hAnsi="Times New Roman" w:cs="Times New Roman"/>
                    <w:sz w:val="20"/>
                    <w:szCs w:val="20"/>
                  </w:rPr>
                </w:rPrChange>
              </w:rPr>
              <w:pPrChange w:id="39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640F6A8A"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934" w:author="瑋婷 徐" w:date="2025-01-03T16:20:00Z" w16du:dateUtc="2025-01-03T08:20:00Z"/>
                <w:rFonts w:asciiTheme="majorEastAsia" w:eastAsia="標楷體" w:hAnsiTheme="majorEastAsia" w:cstheme="majorEastAsia"/>
                <w:rPrChange w:id="3935" w:author="瑋婷 徐" w:date="2025-01-04T22:56:00Z" w16du:dateUtc="2025-01-04T14:56:00Z">
                  <w:rPr>
                    <w:ins w:id="3936" w:author="瑋婷 徐" w:date="2025-01-03T16:20:00Z" w16du:dateUtc="2025-01-03T08:20:00Z"/>
                    <w:rFonts w:ascii="Times New Roman" w:eastAsia="Times New Roman" w:hAnsi="Times New Roman" w:cs="Times New Roman"/>
                    <w:sz w:val="20"/>
                    <w:szCs w:val="20"/>
                  </w:rPr>
                </w:rPrChange>
              </w:rPr>
              <w:pPrChange w:id="39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3E772C4A"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938" w:author="瑋婷 徐" w:date="2025-01-03T16:20:00Z" w16du:dateUtc="2025-01-03T08:20:00Z"/>
                <w:rFonts w:asciiTheme="majorEastAsia" w:eastAsia="標楷體" w:hAnsiTheme="majorEastAsia" w:cstheme="majorEastAsia"/>
                <w:rPrChange w:id="3939" w:author="瑋婷 徐" w:date="2025-01-04T22:56:00Z" w16du:dateUtc="2025-01-04T14:56:00Z">
                  <w:rPr>
                    <w:ins w:id="3940" w:author="瑋婷 徐" w:date="2025-01-03T16:20:00Z" w16du:dateUtc="2025-01-03T08:20:00Z"/>
                    <w:rFonts w:ascii="Times New Roman" w:eastAsia="Times New Roman" w:hAnsi="Times New Roman" w:cs="Times New Roman"/>
                    <w:sz w:val="20"/>
                    <w:szCs w:val="20"/>
                  </w:rPr>
                </w:rPrChange>
              </w:rPr>
              <w:pPrChange w:id="39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7CEAEBE5"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942" w:author="瑋婷 徐" w:date="2025-01-03T16:20:00Z" w16du:dateUtc="2025-01-03T08:20:00Z"/>
                <w:rFonts w:asciiTheme="majorEastAsia" w:eastAsia="標楷體" w:hAnsiTheme="majorEastAsia" w:cstheme="majorEastAsia"/>
                <w:rPrChange w:id="3943" w:author="瑋婷 徐" w:date="2025-01-04T22:56:00Z" w16du:dateUtc="2025-01-04T14:56:00Z">
                  <w:rPr>
                    <w:ins w:id="3944" w:author="瑋婷 徐" w:date="2025-01-03T16:20:00Z" w16du:dateUtc="2025-01-03T08:20:00Z"/>
                    <w:rFonts w:ascii="Times New Roman" w:eastAsia="Times New Roman" w:hAnsi="Times New Roman" w:cs="Times New Roman"/>
                    <w:sz w:val="20"/>
                    <w:szCs w:val="20"/>
                  </w:rPr>
                </w:rPrChange>
              </w:rPr>
              <w:pPrChange w:id="39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tcPr>
          <w:p w14:paraId="0E4C4177"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3946" w:author="瑋婷 徐" w:date="2025-01-03T16:33:00Z" w16du:dateUtc="2025-01-03T08:33:00Z"/>
                <w:rFonts w:asciiTheme="majorEastAsia" w:eastAsia="標楷體" w:hAnsiTheme="majorEastAsia" w:cstheme="majorEastAsia"/>
                <w:color w:val="000000"/>
              </w:rPr>
            </w:pPr>
          </w:p>
        </w:tc>
        <w:tc>
          <w:tcPr>
            <w:tcW w:w="129" w:type="pct"/>
            <w:noWrap/>
            <w:hideMark/>
          </w:tcPr>
          <w:p w14:paraId="5B68A84D" w14:textId="5EC03208"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947" w:author="瑋婷 徐" w:date="2025-01-03T16:20:00Z" w16du:dateUtc="2025-01-03T08:20:00Z"/>
                <w:rFonts w:asciiTheme="majorEastAsia" w:eastAsia="標楷體" w:hAnsiTheme="majorEastAsia" w:cstheme="majorEastAsia"/>
                <w:color w:val="000000"/>
                <w:rPrChange w:id="3948" w:author="瑋婷 徐" w:date="2025-01-04T22:56:00Z" w16du:dateUtc="2025-01-04T14:56:00Z">
                  <w:rPr>
                    <w:ins w:id="3949" w:author="瑋婷 徐" w:date="2025-01-03T16:20:00Z" w16du:dateUtc="2025-01-03T08:20:00Z"/>
                    <w:rFonts w:cs="Calibri"/>
                    <w:color w:val="000000"/>
                    <w:sz w:val="22"/>
                  </w:rPr>
                </w:rPrChange>
              </w:rPr>
              <w:pPrChange w:id="395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3951" w:author="瑋婷 徐" w:date="2025-01-03T16:20:00Z" w16du:dateUtc="2025-01-03T08:20:00Z">
              <w:r w:rsidRPr="00D57425">
                <w:rPr>
                  <w:rFonts w:asciiTheme="majorEastAsia" w:eastAsia="標楷體" w:hAnsiTheme="majorEastAsia" w:cstheme="majorEastAsia"/>
                  <w:color w:val="000000"/>
                  <w:rPrChange w:id="3952" w:author="瑋婷 徐" w:date="2025-01-04T22:56:00Z" w16du:dateUtc="2025-01-04T14:56:00Z">
                    <w:rPr>
                      <w:rFonts w:cs="Calibri"/>
                      <w:color w:val="000000"/>
                      <w:sz w:val="22"/>
                    </w:rPr>
                  </w:rPrChange>
                </w:rPr>
                <w:t>*</w:t>
              </w:r>
            </w:ins>
          </w:p>
        </w:tc>
        <w:tc>
          <w:tcPr>
            <w:tcW w:w="129" w:type="pct"/>
            <w:noWrap/>
            <w:hideMark/>
          </w:tcPr>
          <w:p w14:paraId="590D7267"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953" w:author="瑋婷 徐" w:date="2025-01-03T16:20:00Z" w16du:dateUtc="2025-01-03T08:20:00Z"/>
                <w:rFonts w:asciiTheme="majorEastAsia" w:eastAsia="標楷體" w:hAnsiTheme="majorEastAsia" w:cstheme="majorEastAsia"/>
                <w:color w:val="000000"/>
                <w:rPrChange w:id="3954" w:author="瑋婷 徐" w:date="2025-01-04T22:56:00Z" w16du:dateUtc="2025-01-04T14:56:00Z">
                  <w:rPr>
                    <w:ins w:id="3955" w:author="瑋婷 徐" w:date="2025-01-03T16:20:00Z" w16du:dateUtc="2025-01-03T08:20:00Z"/>
                    <w:rFonts w:cs="Calibri"/>
                    <w:color w:val="000000"/>
                    <w:sz w:val="22"/>
                  </w:rPr>
                </w:rPrChange>
              </w:rPr>
              <w:pPrChange w:id="395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73EAD0DA"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957" w:author="瑋婷 徐" w:date="2025-01-03T16:20:00Z" w16du:dateUtc="2025-01-03T08:20:00Z"/>
                <w:rFonts w:asciiTheme="majorEastAsia" w:eastAsia="標楷體" w:hAnsiTheme="majorEastAsia" w:cstheme="majorEastAsia"/>
                <w:rPrChange w:id="3958" w:author="瑋婷 徐" w:date="2025-01-04T22:56:00Z" w16du:dateUtc="2025-01-04T14:56:00Z">
                  <w:rPr>
                    <w:ins w:id="3959" w:author="瑋婷 徐" w:date="2025-01-03T16:20:00Z" w16du:dateUtc="2025-01-03T08:20:00Z"/>
                    <w:rFonts w:ascii="Times New Roman" w:eastAsia="Times New Roman" w:hAnsi="Times New Roman" w:cs="Times New Roman"/>
                    <w:sz w:val="20"/>
                    <w:szCs w:val="20"/>
                  </w:rPr>
                </w:rPrChange>
              </w:rPr>
              <w:pPrChange w:id="396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25B2991"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961" w:author="瑋婷 徐" w:date="2025-01-03T16:20:00Z" w16du:dateUtc="2025-01-03T08:20:00Z"/>
                <w:rFonts w:asciiTheme="majorEastAsia" w:eastAsia="標楷體" w:hAnsiTheme="majorEastAsia" w:cstheme="majorEastAsia"/>
                <w:rPrChange w:id="3962" w:author="瑋婷 徐" w:date="2025-01-04T22:56:00Z" w16du:dateUtc="2025-01-04T14:56:00Z">
                  <w:rPr>
                    <w:ins w:id="3963" w:author="瑋婷 徐" w:date="2025-01-03T16:20:00Z" w16du:dateUtc="2025-01-03T08:20:00Z"/>
                    <w:rFonts w:ascii="Times New Roman" w:eastAsia="Times New Roman" w:hAnsi="Times New Roman" w:cs="Times New Roman"/>
                    <w:sz w:val="20"/>
                    <w:szCs w:val="20"/>
                  </w:rPr>
                </w:rPrChange>
              </w:rPr>
              <w:pPrChange w:id="39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tcPr>
          <w:p w14:paraId="133C67EE"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3965" w:author="瑋婷 徐" w:date="2025-01-03T16:33:00Z" w16du:dateUtc="2025-01-03T08:33:00Z"/>
                <w:rFonts w:asciiTheme="majorEastAsia" w:eastAsia="標楷體" w:hAnsiTheme="majorEastAsia" w:cstheme="majorEastAsia"/>
              </w:rPr>
            </w:pPr>
          </w:p>
        </w:tc>
        <w:tc>
          <w:tcPr>
            <w:tcW w:w="175" w:type="pct"/>
            <w:noWrap/>
            <w:hideMark/>
          </w:tcPr>
          <w:p w14:paraId="4E566895" w14:textId="44B29CF6"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966" w:author="瑋婷 徐" w:date="2025-01-03T16:20:00Z" w16du:dateUtc="2025-01-03T08:20:00Z"/>
                <w:rFonts w:asciiTheme="majorEastAsia" w:eastAsia="標楷體" w:hAnsiTheme="majorEastAsia" w:cstheme="majorEastAsia"/>
                <w:rPrChange w:id="3967" w:author="瑋婷 徐" w:date="2025-01-04T22:56:00Z" w16du:dateUtc="2025-01-04T14:56:00Z">
                  <w:rPr>
                    <w:ins w:id="3968" w:author="瑋婷 徐" w:date="2025-01-03T16:20:00Z" w16du:dateUtc="2025-01-03T08:20:00Z"/>
                    <w:rFonts w:ascii="Times New Roman" w:eastAsia="Times New Roman" w:hAnsi="Times New Roman" w:cs="Times New Roman"/>
                    <w:sz w:val="20"/>
                    <w:szCs w:val="20"/>
                  </w:rPr>
                </w:rPrChange>
              </w:rPr>
              <w:pPrChange w:id="396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3F6EBDA"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970" w:author="瑋婷 徐" w:date="2025-01-03T16:20:00Z" w16du:dateUtc="2025-01-03T08:20:00Z"/>
                <w:rFonts w:asciiTheme="majorEastAsia" w:eastAsia="標楷體" w:hAnsiTheme="majorEastAsia" w:cstheme="majorEastAsia"/>
                <w:rPrChange w:id="3971" w:author="瑋婷 徐" w:date="2025-01-04T22:56:00Z" w16du:dateUtc="2025-01-04T14:56:00Z">
                  <w:rPr>
                    <w:ins w:id="3972" w:author="瑋婷 徐" w:date="2025-01-03T16:20:00Z" w16du:dateUtc="2025-01-03T08:20:00Z"/>
                    <w:rFonts w:ascii="Times New Roman" w:eastAsia="Times New Roman" w:hAnsi="Times New Roman" w:cs="Times New Roman"/>
                    <w:sz w:val="20"/>
                    <w:szCs w:val="20"/>
                  </w:rPr>
                </w:rPrChange>
              </w:rPr>
              <w:pPrChange w:id="39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2C2EE3A"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974" w:author="瑋婷 徐" w:date="2025-01-03T16:20:00Z" w16du:dateUtc="2025-01-03T08:20:00Z"/>
                <w:rFonts w:asciiTheme="majorEastAsia" w:eastAsia="標楷體" w:hAnsiTheme="majorEastAsia" w:cstheme="majorEastAsia"/>
                <w:rPrChange w:id="3975" w:author="瑋婷 徐" w:date="2025-01-04T22:56:00Z" w16du:dateUtc="2025-01-04T14:56:00Z">
                  <w:rPr>
                    <w:ins w:id="3976" w:author="瑋婷 徐" w:date="2025-01-03T16:20:00Z" w16du:dateUtc="2025-01-03T08:20:00Z"/>
                    <w:rFonts w:ascii="Times New Roman" w:eastAsia="Times New Roman" w:hAnsi="Times New Roman" w:cs="Times New Roman"/>
                    <w:sz w:val="20"/>
                    <w:szCs w:val="20"/>
                  </w:rPr>
                </w:rPrChange>
              </w:rPr>
              <w:pPrChange w:id="39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B39ED5A"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978" w:author="瑋婷 徐" w:date="2025-01-03T16:20:00Z" w16du:dateUtc="2025-01-03T08:20:00Z"/>
                <w:rFonts w:asciiTheme="majorEastAsia" w:eastAsia="標楷體" w:hAnsiTheme="majorEastAsia" w:cstheme="majorEastAsia"/>
                <w:rPrChange w:id="3979" w:author="瑋婷 徐" w:date="2025-01-04T22:56:00Z" w16du:dateUtc="2025-01-04T14:56:00Z">
                  <w:rPr>
                    <w:ins w:id="3980" w:author="瑋婷 徐" w:date="2025-01-03T16:20:00Z" w16du:dateUtc="2025-01-03T08:20:00Z"/>
                    <w:rFonts w:ascii="Times New Roman" w:eastAsia="Times New Roman" w:hAnsi="Times New Roman" w:cs="Times New Roman"/>
                    <w:sz w:val="20"/>
                    <w:szCs w:val="20"/>
                  </w:rPr>
                </w:rPrChange>
              </w:rPr>
              <w:pPrChange w:id="39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8537E12"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982" w:author="瑋婷 徐" w:date="2025-01-03T16:20:00Z" w16du:dateUtc="2025-01-03T08:20:00Z"/>
                <w:rFonts w:asciiTheme="majorEastAsia" w:eastAsia="標楷體" w:hAnsiTheme="majorEastAsia" w:cstheme="majorEastAsia"/>
                <w:rPrChange w:id="3983" w:author="瑋婷 徐" w:date="2025-01-04T22:56:00Z" w16du:dateUtc="2025-01-04T14:56:00Z">
                  <w:rPr>
                    <w:ins w:id="3984" w:author="瑋婷 徐" w:date="2025-01-03T16:20:00Z" w16du:dateUtc="2025-01-03T08:20:00Z"/>
                    <w:rFonts w:ascii="Times New Roman" w:eastAsia="Times New Roman" w:hAnsi="Times New Roman" w:cs="Times New Roman"/>
                    <w:sz w:val="20"/>
                    <w:szCs w:val="20"/>
                  </w:rPr>
                </w:rPrChange>
              </w:rPr>
              <w:pPrChange w:id="39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618535B"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986" w:author="瑋婷 徐" w:date="2025-01-03T16:20:00Z" w16du:dateUtc="2025-01-03T08:20:00Z"/>
                <w:rFonts w:asciiTheme="majorEastAsia" w:eastAsia="標楷體" w:hAnsiTheme="majorEastAsia" w:cstheme="majorEastAsia"/>
                <w:rPrChange w:id="3987" w:author="瑋婷 徐" w:date="2025-01-04T22:56:00Z" w16du:dateUtc="2025-01-04T14:56:00Z">
                  <w:rPr>
                    <w:ins w:id="3988" w:author="瑋婷 徐" w:date="2025-01-03T16:20:00Z" w16du:dateUtc="2025-01-03T08:20:00Z"/>
                    <w:rFonts w:ascii="Times New Roman" w:eastAsia="Times New Roman" w:hAnsi="Times New Roman" w:cs="Times New Roman"/>
                    <w:sz w:val="20"/>
                    <w:szCs w:val="20"/>
                  </w:rPr>
                </w:rPrChange>
              </w:rPr>
              <w:pPrChange w:id="39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3E42833B"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990" w:author="瑋婷 徐" w:date="2025-01-03T16:20:00Z" w16du:dateUtc="2025-01-03T08:20:00Z"/>
                <w:rFonts w:asciiTheme="majorEastAsia" w:eastAsia="標楷體" w:hAnsiTheme="majorEastAsia" w:cstheme="majorEastAsia"/>
                <w:rPrChange w:id="3991" w:author="瑋婷 徐" w:date="2025-01-04T22:56:00Z" w16du:dateUtc="2025-01-04T14:56:00Z">
                  <w:rPr>
                    <w:ins w:id="3992" w:author="瑋婷 徐" w:date="2025-01-03T16:20:00Z" w16du:dateUtc="2025-01-03T08:20:00Z"/>
                    <w:rFonts w:ascii="Times New Roman" w:eastAsia="Times New Roman" w:hAnsi="Times New Roman" w:cs="Times New Roman"/>
                    <w:sz w:val="20"/>
                    <w:szCs w:val="20"/>
                  </w:rPr>
                </w:rPrChange>
              </w:rPr>
              <w:pPrChange w:id="39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8B1389E"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3994" w:author="瑋婷 徐" w:date="2025-01-03T16:20:00Z" w16du:dateUtc="2025-01-03T08:20:00Z"/>
                <w:rFonts w:asciiTheme="majorEastAsia" w:eastAsia="標楷體" w:hAnsiTheme="majorEastAsia" w:cstheme="majorEastAsia"/>
                <w:rPrChange w:id="3995" w:author="瑋婷 徐" w:date="2025-01-04T22:56:00Z" w16du:dateUtc="2025-01-04T14:56:00Z">
                  <w:rPr>
                    <w:ins w:id="3996" w:author="瑋婷 徐" w:date="2025-01-03T16:20:00Z" w16du:dateUtc="2025-01-03T08:20:00Z"/>
                    <w:rFonts w:ascii="Times New Roman" w:eastAsia="Times New Roman" w:hAnsi="Times New Roman" w:cs="Times New Roman"/>
                    <w:sz w:val="20"/>
                    <w:szCs w:val="20"/>
                  </w:rPr>
                </w:rPrChange>
              </w:rPr>
              <w:pPrChange w:id="39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D57425" w14:paraId="2D24EFA6" w14:textId="77777777" w:rsidTr="00B436F0">
        <w:trPr>
          <w:cnfStyle w:val="000000100000" w:firstRow="0" w:lastRow="0" w:firstColumn="0" w:lastColumn="0" w:oddVBand="0" w:evenVBand="0" w:oddHBand="1" w:evenHBand="0" w:firstRowFirstColumn="0" w:firstRowLastColumn="0" w:lastRowFirstColumn="0" w:lastRowLastColumn="0"/>
          <w:trHeight w:val="600"/>
          <w:ins w:id="3998"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5E1F86AF" w14:textId="77777777" w:rsidR="00DA433E" w:rsidRPr="00D57425" w:rsidRDefault="00DA433E">
            <w:pPr>
              <w:spacing w:line="360" w:lineRule="auto"/>
              <w:jc w:val="both"/>
              <w:rPr>
                <w:ins w:id="3999" w:author="瑋婷 徐" w:date="2025-01-03T16:20:00Z" w16du:dateUtc="2025-01-03T08:20:00Z"/>
                <w:rFonts w:asciiTheme="majorEastAsia" w:eastAsia="標楷體" w:hAnsiTheme="majorEastAsia" w:cstheme="majorEastAsia"/>
                <w:b w:val="0"/>
                <w:bCs w:val="0"/>
                <w:color w:val="000000"/>
                <w:rPrChange w:id="4000" w:author="瑋婷 徐" w:date="2025-01-04T22:56:00Z" w16du:dateUtc="2025-01-04T14:56:00Z">
                  <w:rPr>
                    <w:ins w:id="4001" w:author="瑋婷 徐" w:date="2025-01-03T16:20:00Z" w16du:dateUtc="2025-01-03T08:20:00Z"/>
                    <w:rFonts w:cs="Calibri"/>
                    <w:color w:val="000000"/>
                    <w:sz w:val="22"/>
                  </w:rPr>
                </w:rPrChange>
              </w:rPr>
              <w:pPrChange w:id="4002" w:author="瑋婷 徐" w:date="2025-01-03T16:21:00Z" w16du:dateUtc="2025-01-03T08:21:00Z">
                <w:pPr/>
              </w:pPrChange>
            </w:pPr>
            <w:ins w:id="4003" w:author="瑋婷 徐" w:date="2025-01-03T16:20:00Z" w16du:dateUtc="2025-01-03T08:20:00Z">
              <w:r w:rsidRPr="00D57425">
                <w:rPr>
                  <w:rFonts w:asciiTheme="majorEastAsia" w:eastAsia="標楷體" w:hAnsiTheme="majorEastAsia" w:cstheme="majorEastAsia"/>
                  <w:b w:val="0"/>
                  <w:bCs w:val="0"/>
                  <w:color w:val="000000"/>
                  <w:rPrChange w:id="4004" w:author="瑋婷 徐" w:date="2025-01-04T22:56:00Z" w16du:dateUtc="2025-01-04T14:56:00Z">
                    <w:rPr>
                      <w:rFonts w:cs="Calibri"/>
                      <w:color w:val="000000"/>
                      <w:sz w:val="22"/>
                    </w:rPr>
                  </w:rPrChange>
                </w:rPr>
                <w:t>紅鳩</w:t>
              </w:r>
              <w:r w:rsidRPr="00D57425">
                <w:rPr>
                  <w:rFonts w:asciiTheme="majorEastAsia" w:eastAsia="標楷體" w:hAnsiTheme="majorEastAsia" w:cstheme="majorEastAsia"/>
                  <w:b w:val="0"/>
                  <w:bCs w:val="0"/>
                  <w:color w:val="000000"/>
                  <w:rPrChange w:id="4005" w:author="瑋婷 徐" w:date="2025-01-04T22:56:00Z" w16du:dateUtc="2025-01-04T14:56:00Z">
                    <w:rPr>
                      <w:rFonts w:cs="Calibri"/>
                      <w:color w:val="000000"/>
                      <w:sz w:val="22"/>
                    </w:rPr>
                  </w:rPrChange>
                </w:rPr>
                <w:t xml:space="preserve"> </w:t>
              </w:r>
            </w:ins>
          </w:p>
        </w:tc>
        <w:tc>
          <w:tcPr>
            <w:tcW w:w="1132" w:type="pct"/>
            <w:hideMark/>
          </w:tcPr>
          <w:p w14:paraId="7A7EDA96"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006" w:author="瑋婷 徐" w:date="2025-01-03T16:20:00Z" w16du:dateUtc="2025-01-03T08:20:00Z"/>
                <w:rFonts w:asciiTheme="majorEastAsia" w:eastAsia="標楷體" w:hAnsiTheme="majorEastAsia" w:cstheme="majorEastAsia"/>
                <w:i/>
                <w:iCs/>
                <w:color w:val="000000"/>
                <w:rPrChange w:id="4007" w:author="瑋婷 徐" w:date="2025-01-04T22:56:00Z" w16du:dateUtc="2025-01-04T14:56:00Z">
                  <w:rPr>
                    <w:ins w:id="4008" w:author="瑋婷 徐" w:date="2025-01-03T16:20:00Z" w16du:dateUtc="2025-01-03T08:20:00Z"/>
                    <w:rFonts w:cs="Calibri"/>
                    <w:i/>
                    <w:iCs/>
                    <w:color w:val="000000"/>
                    <w:sz w:val="22"/>
                  </w:rPr>
                </w:rPrChange>
              </w:rPr>
              <w:pPrChange w:id="40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010" w:author="瑋婷 徐" w:date="2025-01-03T16:20:00Z" w16du:dateUtc="2025-01-03T08:20:00Z">
              <w:r w:rsidRPr="00D57425">
                <w:rPr>
                  <w:rFonts w:asciiTheme="majorEastAsia" w:eastAsia="標楷體" w:hAnsiTheme="majorEastAsia" w:cstheme="majorEastAsia"/>
                  <w:i/>
                  <w:iCs/>
                  <w:color w:val="000000"/>
                  <w:rPrChange w:id="4011" w:author="瑋婷 徐" w:date="2025-01-04T22:56:00Z" w16du:dateUtc="2025-01-04T14:56:00Z">
                    <w:rPr>
                      <w:rFonts w:cs="Calibri"/>
                      <w:i/>
                      <w:iCs/>
                      <w:color w:val="000000"/>
                      <w:sz w:val="22"/>
                    </w:rPr>
                  </w:rPrChange>
                </w:rPr>
                <w:t>Streptopelia tranquebarica</w:t>
              </w:r>
            </w:ins>
          </w:p>
        </w:tc>
        <w:tc>
          <w:tcPr>
            <w:tcW w:w="129" w:type="pct"/>
            <w:noWrap/>
            <w:hideMark/>
          </w:tcPr>
          <w:p w14:paraId="6F94A5B9"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012" w:author="瑋婷 徐" w:date="2025-01-03T16:20:00Z" w16du:dateUtc="2025-01-03T08:20:00Z"/>
                <w:rFonts w:asciiTheme="majorEastAsia" w:eastAsia="標楷體" w:hAnsiTheme="majorEastAsia" w:cstheme="majorEastAsia"/>
                <w:color w:val="000000"/>
                <w:rPrChange w:id="4013" w:author="瑋婷 徐" w:date="2025-01-04T22:56:00Z" w16du:dateUtc="2025-01-04T14:56:00Z">
                  <w:rPr>
                    <w:ins w:id="4014" w:author="瑋婷 徐" w:date="2025-01-03T16:20:00Z" w16du:dateUtc="2025-01-03T08:20:00Z"/>
                    <w:rFonts w:cs="Calibri"/>
                    <w:color w:val="000000"/>
                    <w:sz w:val="22"/>
                  </w:rPr>
                </w:rPrChange>
              </w:rPr>
              <w:pPrChange w:id="401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016" w:author="瑋婷 徐" w:date="2025-01-03T16:20:00Z" w16du:dateUtc="2025-01-03T08:20:00Z">
              <w:r w:rsidRPr="00D57425">
                <w:rPr>
                  <w:rFonts w:asciiTheme="majorEastAsia" w:eastAsia="標楷體" w:hAnsiTheme="majorEastAsia" w:cstheme="majorEastAsia"/>
                  <w:color w:val="000000"/>
                  <w:rPrChange w:id="4017" w:author="瑋婷 徐" w:date="2025-01-04T22:56:00Z" w16du:dateUtc="2025-01-04T14:56:00Z">
                    <w:rPr>
                      <w:rFonts w:cs="Calibri"/>
                      <w:color w:val="000000"/>
                      <w:sz w:val="22"/>
                    </w:rPr>
                  </w:rPrChange>
                </w:rPr>
                <w:t>*</w:t>
              </w:r>
            </w:ins>
          </w:p>
        </w:tc>
        <w:tc>
          <w:tcPr>
            <w:tcW w:w="129" w:type="pct"/>
            <w:noWrap/>
            <w:hideMark/>
          </w:tcPr>
          <w:p w14:paraId="34A6A684"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018" w:author="瑋婷 徐" w:date="2025-01-03T16:20:00Z" w16du:dateUtc="2025-01-03T08:20:00Z"/>
                <w:rFonts w:asciiTheme="majorEastAsia" w:eastAsia="標楷體" w:hAnsiTheme="majorEastAsia" w:cstheme="majorEastAsia"/>
                <w:color w:val="000000"/>
                <w:rPrChange w:id="4019" w:author="瑋婷 徐" w:date="2025-01-04T22:56:00Z" w16du:dateUtc="2025-01-04T14:56:00Z">
                  <w:rPr>
                    <w:ins w:id="4020" w:author="瑋婷 徐" w:date="2025-01-03T16:20:00Z" w16du:dateUtc="2025-01-03T08:20:00Z"/>
                    <w:rFonts w:cs="Calibri"/>
                    <w:color w:val="000000"/>
                    <w:sz w:val="22"/>
                  </w:rPr>
                </w:rPrChange>
              </w:rPr>
              <w:pPrChange w:id="40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784ED69D"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022" w:author="瑋婷 徐" w:date="2025-01-03T16:20:00Z" w16du:dateUtc="2025-01-03T08:20:00Z"/>
                <w:rFonts w:asciiTheme="majorEastAsia" w:eastAsia="標楷體" w:hAnsiTheme="majorEastAsia" w:cstheme="majorEastAsia"/>
                <w:rPrChange w:id="4023" w:author="瑋婷 徐" w:date="2025-01-04T22:56:00Z" w16du:dateUtc="2025-01-04T14:56:00Z">
                  <w:rPr>
                    <w:ins w:id="4024" w:author="瑋婷 徐" w:date="2025-01-03T16:20:00Z" w16du:dateUtc="2025-01-03T08:20:00Z"/>
                    <w:rFonts w:ascii="Times New Roman" w:eastAsia="Times New Roman" w:hAnsi="Times New Roman" w:cs="Times New Roman"/>
                    <w:sz w:val="20"/>
                    <w:szCs w:val="20"/>
                  </w:rPr>
                </w:rPrChange>
              </w:rPr>
              <w:pPrChange w:id="402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038C3BE0"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026" w:author="瑋婷 徐" w:date="2025-01-03T16:20:00Z" w16du:dateUtc="2025-01-03T08:20:00Z"/>
                <w:rFonts w:asciiTheme="majorEastAsia" w:eastAsia="標楷體" w:hAnsiTheme="majorEastAsia" w:cstheme="majorEastAsia"/>
                <w:rPrChange w:id="4027" w:author="瑋婷 徐" w:date="2025-01-04T22:56:00Z" w16du:dateUtc="2025-01-04T14:56:00Z">
                  <w:rPr>
                    <w:ins w:id="4028" w:author="瑋婷 徐" w:date="2025-01-03T16:20:00Z" w16du:dateUtc="2025-01-03T08:20:00Z"/>
                    <w:rFonts w:ascii="Times New Roman" w:eastAsia="Times New Roman" w:hAnsi="Times New Roman" w:cs="Times New Roman"/>
                    <w:sz w:val="20"/>
                    <w:szCs w:val="20"/>
                  </w:rPr>
                </w:rPrChange>
              </w:rPr>
              <w:pPrChange w:id="40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35E1B726"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030" w:author="瑋婷 徐" w:date="2025-01-03T16:20:00Z" w16du:dateUtc="2025-01-03T08:20:00Z"/>
                <w:rFonts w:asciiTheme="majorEastAsia" w:eastAsia="標楷體" w:hAnsiTheme="majorEastAsia" w:cstheme="majorEastAsia"/>
                <w:rPrChange w:id="4031" w:author="瑋婷 徐" w:date="2025-01-04T22:56:00Z" w16du:dateUtc="2025-01-04T14:56:00Z">
                  <w:rPr>
                    <w:ins w:id="4032" w:author="瑋婷 徐" w:date="2025-01-03T16:20:00Z" w16du:dateUtc="2025-01-03T08:20:00Z"/>
                    <w:rFonts w:ascii="Times New Roman" w:eastAsia="Times New Roman" w:hAnsi="Times New Roman" w:cs="Times New Roman"/>
                    <w:sz w:val="20"/>
                    <w:szCs w:val="20"/>
                  </w:rPr>
                </w:rPrChange>
              </w:rPr>
              <w:pPrChange w:id="403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2F3BFE2E"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034" w:author="瑋婷 徐" w:date="2025-01-03T16:20:00Z" w16du:dateUtc="2025-01-03T08:20:00Z"/>
                <w:rFonts w:asciiTheme="majorEastAsia" w:eastAsia="標楷體" w:hAnsiTheme="majorEastAsia" w:cstheme="majorEastAsia"/>
                <w:rPrChange w:id="4035" w:author="瑋婷 徐" w:date="2025-01-04T22:56:00Z" w16du:dateUtc="2025-01-04T14:56:00Z">
                  <w:rPr>
                    <w:ins w:id="4036" w:author="瑋婷 徐" w:date="2025-01-03T16:20:00Z" w16du:dateUtc="2025-01-03T08:20:00Z"/>
                    <w:rFonts w:ascii="Times New Roman" w:eastAsia="Times New Roman" w:hAnsi="Times New Roman" w:cs="Times New Roman"/>
                    <w:sz w:val="20"/>
                    <w:szCs w:val="20"/>
                  </w:rPr>
                </w:rPrChange>
              </w:rPr>
              <w:pPrChange w:id="403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tcPr>
          <w:p w14:paraId="00ECB235"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4038" w:author="瑋婷 徐" w:date="2025-01-03T16:33:00Z" w16du:dateUtc="2025-01-03T08:33:00Z"/>
                <w:rFonts w:asciiTheme="majorEastAsia" w:eastAsia="標楷體" w:hAnsiTheme="majorEastAsia" w:cstheme="majorEastAsia"/>
              </w:rPr>
            </w:pPr>
          </w:p>
        </w:tc>
        <w:tc>
          <w:tcPr>
            <w:tcW w:w="129" w:type="pct"/>
            <w:noWrap/>
            <w:hideMark/>
          </w:tcPr>
          <w:p w14:paraId="2B92E83B" w14:textId="1E781C91"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039" w:author="瑋婷 徐" w:date="2025-01-03T16:20:00Z" w16du:dateUtc="2025-01-03T08:20:00Z"/>
                <w:rFonts w:asciiTheme="majorEastAsia" w:eastAsia="標楷體" w:hAnsiTheme="majorEastAsia" w:cstheme="majorEastAsia"/>
                <w:rPrChange w:id="4040" w:author="瑋婷 徐" w:date="2025-01-04T22:56:00Z" w16du:dateUtc="2025-01-04T14:56:00Z">
                  <w:rPr>
                    <w:ins w:id="4041" w:author="瑋婷 徐" w:date="2025-01-03T16:20:00Z" w16du:dateUtc="2025-01-03T08:20:00Z"/>
                    <w:rFonts w:ascii="Times New Roman" w:eastAsia="Times New Roman" w:hAnsi="Times New Roman" w:cs="Times New Roman"/>
                    <w:sz w:val="20"/>
                    <w:szCs w:val="20"/>
                  </w:rPr>
                </w:rPrChange>
              </w:rPr>
              <w:pPrChange w:id="404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3DE3D7C8"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043" w:author="瑋婷 徐" w:date="2025-01-03T16:20:00Z" w16du:dateUtc="2025-01-03T08:20:00Z"/>
                <w:rFonts w:asciiTheme="majorEastAsia" w:eastAsia="標楷體" w:hAnsiTheme="majorEastAsia" w:cstheme="majorEastAsia"/>
                <w:rPrChange w:id="4044" w:author="瑋婷 徐" w:date="2025-01-04T22:56:00Z" w16du:dateUtc="2025-01-04T14:56:00Z">
                  <w:rPr>
                    <w:ins w:id="4045" w:author="瑋婷 徐" w:date="2025-01-03T16:20:00Z" w16du:dateUtc="2025-01-03T08:20:00Z"/>
                    <w:rFonts w:ascii="Times New Roman" w:eastAsia="Times New Roman" w:hAnsi="Times New Roman" w:cs="Times New Roman"/>
                    <w:sz w:val="20"/>
                    <w:szCs w:val="20"/>
                  </w:rPr>
                </w:rPrChange>
              </w:rPr>
              <w:pPrChange w:id="404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68D9DDE8"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047" w:author="瑋婷 徐" w:date="2025-01-03T16:20:00Z" w16du:dateUtc="2025-01-03T08:20:00Z"/>
                <w:rFonts w:asciiTheme="majorEastAsia" w:eastAsia="標楷體" w:hAnsiTheme="majorEastAsia" w:cstheme="majorEastAsia"/>
                <w:rPrChange w:id="4048" w:author="瑋婷 徐" w:date="2025-01-04T22:56:00Z" w16du:dateUtc="2025-01-04T14:56:00Z">
                  <w:rPr>
                    <w:ins w:id="4049" w:author="瑋婷 徐" w:date="2025-01-03T16:20:00Z" w16du:dateUtc="2025-01-03T08:20:00Z"/>
                    <w:rFonts w:ascii="Times New Roman" w:eastAsia="Times New Roman" w:hAnsi="Times New Roman" w:cs="Times New Roman"/>
                    <w:sz w:val="20"/>
                    <w:szCs w:val="20"/>
                  </w:rPr>
                </w:rPrChange>
              </w:rPr>
              <w:pPrChange w:id="40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09230DB6"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051" w:author="瑋婷 徐" w:date="2025-01-03T16:20:00Z" w16du:dateUtc="2025-01-03T08:20:00Z"/>
                <w:rFonts w:asciiTheme="majorEastAsia" w:eastAsia="標楷體" w:hAnsiTheme="majorEastAsia" w:cstheme="majorEastAsia"/>
                <w:rPrChange w:id="4052" w:author="瑋婷 徐" w:date="2025-01-04T22:56:00Z" w16du:dateUtc="2025-01-04T14:56:00Z">
                  <w:rPr>
                    <w:ins w:id="4053" w:author="瑋婷 徐" w:date="2025-01-03T16:20:00Z" w16du:dateUtc="2025-01-03T08:20:00Z"/>
                    <w:rFonts w:ascii="Times New Roman" w:eastAsia="Times New Roman" w:hAnsi="Times New Roman" w:cs="Times New Roman"/>
                    <w:sz w:val="20"/>
                    <w:szCs w:val="20"/>
                  </w:rPr>
                </w:rPrChange>
              </w:rPr>
              <w:pPrChange w:id="405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tcPr>
          <w:p w14:paraId="365BA19A"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4055" w:author="瑋婷 徐" w:date="2025-01-03T16:33:00Z" w16du:dateUtc="2025-01-03T08:33:00Z"/>
                <w:rFonts w:asciiTheme="majorEastAsia" w:eastAsia="標楷體" w:hAnsiTheme="majorEastAsia" w:cstheme="majorEastAsia"/>
              </w:rPr>
            </w:pPr>
          </w:p>
        </w:tc>
        <w:tc>
          <w:tcPr>
            <w:tcW w:w="175" w:type="pct"/>
            <w:noWrap/>
            <w:hideMark/>
          </w:tcPr>
          <w:p w14:paraId="20D1BF55" w14:textId="0F6BD1C8"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056" w:author="瑋婷 徐" w:date="2025-01-03T16:20:00Z" w16du:dateUtc="2025-01-03T08:20:00Z"/>
                <w:rFonts w:asciiTheme="majorEastAsia" w:eastAsia="標楷體" w:hAnsiTheme="majorEastAsia" w:cstheme="majorEastAsia"/>
                <w:rPrChange w:id="4057" w:author="瑋婷 徐" w:date="2025-01-04T22:56:00Z" w16du:dateUtc="2025-01-04T14:56:00Z">
                  <w:rPr>
                    <w:ins w:id="4058" w:author="瑋婷 徐" w:date="2025-01-03T16:20:00Z" w16du:dateUtc="2025-01-03T08:20:00Z"/>
                    <w:rFonts w:ascii="Times New Roman" w:eastAsia="Times New Roman" w:hAnsi="Times New Roman" w:cs="Times New Roman"/>
                    <w:sz w:val="20"/>
                    <w:szCs w:val="20"/>
                  </w:rPr>
                </w:rPrChange>
              </w:rPr>
              <w:pPrChange w:id="40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29A5ECE8"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060" w:author="瑋婷 徐" w:date="2025-01-03T16:20:00Z" w16du:dateUtc="2025-01-03T08:20:00Z"/>
                <w:rFonts w:asciiTheme="majorEastAsia" w:eastAsia="標楷體" w:hAnsiTheme="majorEastAsia" w:cstheme="majorEastAsia"/>
                <w:rPrChange w:id="4061" w:author="瑋婷 徐" w:date="2025-01-04T22:56:00Z" w16du:dateUtc="2025-01-04T14:56:00Z">
                  <w:rPr>
                    <w:ins w:id="4062" w:author="瑋婷 徐" w:date="2025-01-03T16:20:00Z" w16du:dateUtc="2025-01-03T08:20:00Z"/>
                    <w:rFonts w:ascii="Times New Roman" w:eastAsia="Times New Roman" w:hAnsi="Times New Roman" w:cs="Times New Roman"/>
                    <w:sz w:val="20"/>
                    <w:szCs w:val="20"/>
                  </w:rPr>
                </w:rPrChange>
              </w:rPr>
              <w:pPrChange w:id="406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5D7E4FA1"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064" w:author="瑋婷 徐" w:date="2025-01-03T16:20:00Z" w16du:dateUtc="2025-01-03T08:20:00Z"/>
                <w:rFonts w:asciiTheme="majorEastAsia" w:eastAsia="標楷體" w:hAnsiTheme="majorEastAsia" w:cstheme="majorEastAsia"/>
                <w:rPrChange w:id="4065" w:author="瑋婷 徐" w:date="2025-01-04T22:56:00Z" w16du:dateUtc="2025-01-04T14:56:00Z">
                  <w:rPr>
                    <w:ins w:id="4066" w:author="瑋婷 徐" w:date="2025-01-03T16:20:00Z" w16du:dateUtc="2025-01-03T08:20:00Z"/>
                    <w:rFonts w:ascii="Times New Roman" w:eastAsia="Times New Roman" w:hAnsi="Times New Roman" w:cs="Times New Roman"/>
                    <w:sz w:val="20"/>
                    <w:szCs w:val="20"/>
                  </w:rPr>
                </w:rPrChange>
              </w:rPr>
              <w:pPrChange w:id="40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51C1BB0A"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068" w:author="瑋婷 徐" w:date="2025-01-03T16:20:00Z" w16du:dateUtc="2025-01-03T08:20:00Z"/>
                <w:rFonts w:asciiTheme="majorEastAsia" w:eastAsia="標楷體" w:hAnsiTheme="majorEastAsia" w:cstheme="majorEastAsia"/>
                <w:rPrChange w:id="4069" w:author="瑋婷 徐" w:date="2025-01-04T22:56:00Z" w16du:dateUtc="2025-01-04T14:56:00Z">
                  <w:rPr>
                    <w:ins w:id="4070" w:author="瑋婷 徐" w:date="2025-01-03T16:20:00Z" w16du:dateUtc="2025-01-03T08:20:00Z"/>
                    <w:rFonts w:ascii="Times New Roman" w:eastAsia="Times New Roman" w:hAnsi="Times New Roman" w:cs="Times New Roman"/>
                    <w:sz w:val="20"/>
                    <w:szCs w:val="20"/>
                  </w:rPr>
                </w:rPrChange>
              </w:rPr>
              <w:pPrChange w:id="40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10314986"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072" w:author="瑋婷 徐" w:date="2025-01-03T16:20:00Z" w16du:dateUtc="2025-01-03T08:20:00Z"/>
                <w:rFonts w:asciiTheme="majorEastAsia" w:eastAsia="標楷體" w:hAnsiTheme="majorEastAsia" w:cstheme="majorEastAsia"/>
                <w:rPrChange w:id="4073" w:author="瑋婷 徐" w:date="2025-01-04T22:56:00Z" w16du:dateUtc="2025-01-04T14:56:00Z">
                  <w:rPr>
                    <w:ins w:id="4074" w:author="瑋婷 徐" w:date="2025-01-03T16:20:00Z" w16du:dateUtc="2025-01-03T08:20:00Z"/>
                    <w:rFonts w:ascii="Times New Roman" w:eastAsia="Times New Roman" w:hAnsi="Times New Roman" w:cs="Times New Roman"/>
                    <w:sz w:val="20"/>
                    <w:szCs w:val="20"/>
                  </w:rPr>
                </w:rPrChange>
              </w:rPr>
              <w:pPrChange w:id="40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4DDE59D1"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076" w:author="瑋婷 徐" w:date="2025-01-03T16:20:00Z" w16du:dateUtc="2025-01-03T08:20:00Z"/>
                <w:rFonts w:asciiTheme="majorEastAsia" w:eastAsia="標楷體" w:hAnsiTheme="majorEastAsia" w:cstheme="majorEastAsia"/>
                <w:rPrChange w:id="4077" w:author="瑋婷 徐" w:date="2025-01-04T22:56:00Z" w16du:dateUtc="2025-01-04T14:56:00Z">
                  <w:rPr>
                    <w:ins w:id="4078" w:author="瑋婷 徐" w:date="2025-01-03T16:20:00Z" w16du:dateUtc="2025-01-03T08:20:00Z"/>
                    <w:rFonts w:ascii="Times New Roman" w:eastAsia="Times New Roman" w:hAnsi="Times New Roman" w:cs="Times New Roman"/>
                    <w:sz w:val="20"/>
                    <w:szCs w:val="20"/>
                  </w:rPr>
                </w:rPrChange>
              </w:rPr>
              <w:pPrChange w:id="40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66289358"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080" w:author="瑋婷 徐" w:date="2025-01-03T16:20:00Z" w16du:dateUtc="2025-01-03T08:20:00Z"/>
                <w:rFonts w:asciiTheme="majorEastAsia" w:eastAsia="標楷體" w:hAnsiTheme="majorEastAsia" w:cstheme="majorEastAsia"/>
                <w:rPrChange w:id="4081" w:author="瑋婷 徐" w:date="2025-01-04T22:56:00Z" w16du:dateUtc="2025-01-04T14:56:00Z">
                  <w:rPr>
                    <w:ins w:id="4082" w:author="瑋婷 徐" w:date="2025-01-03T16:20:00Z" w16du:dateUtc="2025-01-03T08:20:00Z"/>
                    <w:rFonts w:ascii="Times New Roman" w:eastAsia="Times New Roman" w:hAnsi="Times New Roman" w:cs="Times New Roman"/>
                    <w:sz w:val="20"/>
                    <w:szCs w:val="20"/>
                  </w:rPr>
                </w:rPrChange>
              </w:rPr>
              <w:pPrChange w:id="40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3DA990CD"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084" w:author="瑋婷 徐" w:date="2025-01-03T16:20:00Z" w16du:dateUtc="2025-01-03T08:20:00Z"/>
                <w:rFonts w:asciiTheme="majorEastAsia" w:eastAsia="標楷體" w:hAnsiTheme="majorEastAsia" w:cstheme="majorEastAsia"/>
                <w:rPrChange w:id="4085" w:author="瑋婷 徐" w:date="2025-01-04T22:56:00Z" w16du:dateUtc="2025-01-04T14:56:00Z">
                  <w:rPr>
                    <w:ins w:id="4086" w:author="瑋婷 徐" w:date="2025-01-03T16:20:00Z" w16du:dateUtc="2025-01-03T08:20:00Z"/>
                    <w:rFonts w:ascii="Times New Roman" w:eastAsia="Times New Roman" w:hAnsi="Times New Roman" w:cs="Times New Roman"/>
                    <w:sz w:val="20"/>
                    <w:szCs w:val="20"/>
                  </w:rPr>
                </w:rPrChange>
              </w:rPr>
              <w:pPrChange w:id="40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D57425" w14:paraId="4D7EA09B" w14:textId="77777777" w:rsidTr="00B436F0">
        <w:trPr>
          <w:trHeight w:val="300"/>
          <w:ins w:id="4088"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7D0A91B6" w14:textId="77777777" w:rsidR="00DA433E" w:rsidRPr="00D57425" w:rsidRDefault="00DA433E">
            <w:pPr>
              <w:spacing w:line="360" w:lineRule="auto"/>
              <w:jc w:val="both"/>
              <w:rPr>
                <w:ins w:id="4089" w:author="瑋婷 徐" w:date="2025-01-03T16:20:00Z" w16du:dateUtc="2025-01-03T08:20:00Z"/>
                <w:rFonts w:asciiTheme="majorEastAsia" w:eastAsia="標楷體" w:hAnsiTheme="majorEastAsia" w:cstheme="majorEastAsia"/>
                <w:b w:val="0"/>
                <w:bCs w:val="0"/>
                <w:color w:val="000000"/>
                <w:rPrChange w:id="4090" w:author="瑋婷 徐" w:date="2025-01-04T22:56:00Z" w16du:dateUtc="2025-01-04T14:56:00Z">
                  <w:rPr>
                    <w:ins w:id="4091" w:author="瑋婷 徐" w:date="2025-01-03T16:20:00Z" w16du:dateUtc="2025-01-03T08:20:00Z"/>
                    <w:rFonts w:cs="Calibri"/>
                    <w:color w:val="000000"/>
                    <w:sz w:val="22"/>
                  </w:rPr>
                </w:rPrChange>
              </w:rPr>
              <w:pPrChange w:id="4092" w:author="瑋婷 徐" w:date="2025-01-03T16:21:00Z" w16du:dateUtc="2025-01-03T08:21:00Z">
                <w:pPr/>
              </w:pPrChange>
            </w:pPr>
            <w:ins w:id="4093" w:author="瑋婷 徐" w:date="2025-01-03T16:20:00Z" w16du:dateUtc="2025-01-03T08:20:00Z">
              <w:r w:rsidRPr="00D57425">
                <w:rPr>
                  <w:rFonts w:asciiTheme="majorEastAsia" w:eastAsia="標楷體" w:hAnsiTheme="majorEastAsia" w:cstheme="majorEastAsia"/>
                  <w:b w:val="0"/>
                  <w:bCs w:val="0"/>
                  <w:color w:val="000000"/>
                  <w:rPrChange w:id="4094" w:author="瑋婷 徐" w:date="2025-01-04T22:56:00Z" w16du:dateUtc="2025-01-04T14:56:00Z">
                    <w:rPr>
                      <w:rFonts w:cs="Calibri"/>
                      <w:color w:val="000000"/>
                      <w:sz w:val="22"/>
                    </w:rPr>
                  </w:rPrChange>
                </w:rPr>
                <w:t>珠頸斑鳩</w:t>
              </w:r>
              <w:r w:rsidRPr="00D57425">
                <w:rPr>
                  <w:rFonts w:asciiTheme="majorEastAsia" w:eastAsia="標楷體" w:hAnsiTheme="majorEastAsia" w:cstheme="majorEastAsia"/>
                  <w:b w:val="0"/>
                  <w:bCs w:val="0"/>
                  <w:color w:val="000000"/>
                  <w:rPrChange w:id="4095" w:author="瑋婷 徐" w:date="2025-01-04T22:56:00Z" w16du:dateUtc="2025-01-04T14:56:00Z">
                    <w:rPr>
                      <w:rFonts w:cs="Calibri"/>
                      <w:color w:val="000000"/>
                      <w:sz w:val="22"/>
                    </w:rPr>
                  </w:rPrChange>
                </w:rPr>
                <w:t xml:space="preserve"> </w:t>
              </w:r>
            </w:ins>
          </w:p>
        </w:tc>
        <w:tc>
          <w:tcPr>
            <w:tcW w:w="1132" w:type="pct"/>
            <w:hideMark/>
          </w:tcPr>
          <w:p w14:paraId="1984EE3A"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096" w:author="瑋婷 徐" w:date="2025-01-03T16:20:00Z" w16du:dateUtc="2025-01-03T08:20:00Z"/>
                <w:rFonts w:asciiTheme="majorEastAsia" w:eastAsia="標楷體" w:hAnsiTheme="majorEastAsia" w:cstheme="majorEastAsia"/>
                <w:i/>
                <w:iCs/>
                <w:color w:val="000000"/>
                <w:rPrChange w:id="4097" w:author="瑋婷 徐" w:date="2025-01-04T22:56:00Z" w16du:dateUtc="2025-01-04T14:56:00Z">
                  <w:rPr>
                    <w:ins w:id="4098" w:author="瑋婷 徐" w:date="2025-01-03T16:20:00Z" w16du:dateUtc="2025-01-03T08:20:00Z"/>
                    <w:rFonts w:cs="Calibri"/>
                    <w:i/>
                    <w:iCs/>
                    <w:color w:val="000000"/>
                    <w:sz w:val="22"/>
                  </w:rPr>
                </w:rPrChange>
              </w:rPr>
              <w:pPrChange w:id="40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4100" w:author="瑋婷 徐" w:date="2025-01-03T16:20:00Z" w16du:dateUtc="2025-01-03T08:20:00Z">
              <w:r w:rsidRPr="00D57425">
                <w:rPr>
                  <w:rFonts w:asciiTheme="majorEastAsia" w:eastAsia="標楷體" w:hAnsiTheme="majorEastAsia" w:cstheme="majorEastAsia"/>
                  <w:i/>
                  <w:iCs/>
                  <w:color w:val="000000"/>
                  <w:rPrChange w:id="4101" w:author="瑋婷 徐" w:date="2025-01-04T22:56:00Z" w16du:dateUtc="2025-01-04T14:56:00Z">
                    <w:rPr>
                      <w:rFonts w:cs="Calibri"/>
                      <w:i/>
                      <w:iCs/>
                      <w:color w:val="000000"/>
                      <w:sz w:val="22"/>
                    </w:rPr>
                  </w:rPrChange>
                </w:rPr>
                <w:t>Spilopelia chinensis</w:t>
              </w:r>
            </w:ins>
          </w:p>
        </w:tc>
        <w:tc>
          <w:tcPr>
            <w:tcW w:w="129" w:type="pct"/>
            <w:noWrap/>
            <w:hideMark/>
          </w:tcPr>
          <w:p w14:paraId="1BB3EB55"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102" w:author="瑋婷 徐" w:date="2025-01-03T16:20:00Z" w16du:dateUtc="2025-01-03T08:20:00Z"/>
                <w:rFonts w:asciiTheme="majorEastAsia" w:eastAsia="標楷體" w:hAnsiTheme="majorEastAsia" w:cstheme="majorEastAsia"/>
                <w:color w:val="000000"/>
                <w:rPrChange w:id="4103" w:author="瑋婷 徐" w:date="2025-01-04T22:56:00Z" w16du:dateUtc="2025-01-04T14:56:00Z">
                  <w:rPr>
                    <w:ins w:id="4104" w:author="瑋婷 徐" w:date="2025-01-03T16:20:00Z" w16du:dateUtc="2025-01-03T08:20:00Z"/>
                    <w:rFonts w:cs="Calibri"/>
                    <w:color w:val="000000"/>
                    <w:sz w:val="22"/>
                  </w:rPr>
                </w:rPrChange>
              </w:rPr>
              <w:pPrChange w:id="41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4106" w:author="瑋婷 徐" w:date="2025-01-03T16:20:00Z" w16du:dateUtc="2025-01-03T08:20:00Z">
              <w:r w:rsidRPr="00D57425">
                <w:rPr>
                  <w:rFonts w:asciiTheme="majorEastAsia" w:eastAsia="標楷體" w:hAnsiTheme="majorEastAsia" w:cstheme="majorEastAsia"/>
                  <w:color w:val="000000"/>
                  <w:rPrChange w:id="4107" w:author="瑋婷 徐" w:date="2025-01-04T22:56:00Z" w16du:dateUtc="2025-01-04T14:56:00Z">
                    <w:rPr>
                      <w:rFonts w:cs="Calibri"/>
                      <w:color w:val="000000"/>
                      <w:sz w:val="22"/>
                    </w:rPr>
                  </w:rPrChange>
                </w:rPr>
                <w:t>*</w:t>
              </w:r>
            </w:ins>
          </w:p>
        </w:tc>
        <w:tc>
          <w:tcPr>
            <w:tcW w:w="129" w:type="pct"/>
            <w:noWrap/>
            <w:hideMark/>
          </w:tcPr>
          <w:p w14:paraId="6057E190"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108" w:author="瑋婷 徐" w:date="2025-01-03T16:20:00Z" w16du:dateUtc="2025-01-03T08:20:00Z"/>
                <w:rFonts w:asciiTheme="majorEastAsia" w:eastAsia="標楷體" w:hAnsiTheme="majorEastAsia" w:cstheme="majorEastAsia"/>
                <w:color w:val="000000"/>
                <w:rPrChange w:id="4109" w:author="瑋婷 徐" w:date="2025-01-04T22:56:00Z" w16du:dateUtc="2025-01-04T14:56:00Z">
                  <w:rPr>
                    <w:ins w:id="4110" w:author="瑋婷 徐" w:date="2025-01-03T16:20:00Z" w16du:dateUtc="2025-01-03T08:20:00Z"/>
                    <w:rFonts w:cs="Calibri"/>
                    <w:color w:val="000000"/>
                    <w:sz w:val="22"/>
                  </w:rPr>
                </w:rPrChange>
              </w:rPr>
              <w:pPrChange w:id="41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4112" w:author="瑋婷 徐" w:date="2025-01-03T16:20:00Z" w16du:dateUtc="2025-01-03T08:20:00Z">
              <w:r w:rsidRPr="00D57425">
                <w:rPr>
                  <w:rFonts w:asciiTheme="majorEastAsia" w:eastAsia="標楷體" w:hAnsiTheme="majorEastAsia" w:cstheme="majorEastAsia"/>
                  <w:color w:val="000000"/>
                  <w:rPrChange w:id="4113" w:author="瑋婷 徐" w:date="2025-01-04T22:56:00Z" w16du:dateUtc="2025-01-04T14:56:00Z">
                    <w:rPr>
                      <w:rFonts w:cs="Calibri"/>
                      <w:color w:val="000000"/>
                      <w:sz w:val="22"/>
                    </w:rPr>
                  </w:rPrChange>
                </w:rPr>
                <w:t>*</w:t>
              </w:r>
            </w:ins>
          </w:p>
        </w:tc>
        <w:tc>
          <w:tcPr>
            <w:tcW w:w="129" w:type="pct"/>
            <w:noWrap/>
            <w:hideMark/>
          </w:tcPr>
          <w:p w14:paraId="2675284E"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114" w:author="瑋婷 徐" w:date="2025-01-03T16:20:00Z" w16du:dateUtc="2025-01-03T08:20:00Z"/>
                <w:rFonts w:asciiTheme="majorEastAsia" w:eastAsia="標楷體" w:hAnsiTheme="majorEastAsia" w:cstheme="majorEastAsia"/>
                <w:color w:val="000000"/>
                <w:rPrChange w:id="4115" w:author="瑋婷 徐" w:date="2025-01-04T22:56:00Z" w16du:dateUtc="2025-01-04T14:56:00Z">
                  <w:rPr>
                    <w:ins w:id="4116" w:author="瑋婷 徐" w:date="2025-01-03T16:20:00Z" w16du:dateUtc="2025-01-03T08:20:00Z"/>
                    <w:rFonts w:cs="Calibri"/>
                    <w:color w:val="000000"/>
                    <w:sz w:val="22"/>
                  </w:rPr>
                </w:rPrChange>
              </w:rPr>
              <w:pPrChange w:id="41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77980DC0"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118" w:author="瑋婷 徐" w:date="2025-01-03T16:20:00Z" w16du:dateUtc="2025-01-03T08:20:00Z"/>
                <w:rFonts w:asciiTheme="majorEastAsia" w:eastAsia="標楷體" w:hAnsiTheme="majorEastAsia" w:cstheme="majorEastAsia"/>
                <w:rPrChange w:id="4119" w:author="瑋婷 徐" w:date="2025-01-04T22:56:00Z" w16du:dateUtc="2025-01-04T14:56:00Z">
                  <w:rPr>
                    <w:ins w:id="4120" w:author="瑋婷 徐" w:date="2025-01-03T16:20:00Z" w16du:dateUtc="2025-01-03T08:20:00Z"/>
                    <w:rFonts w:ascii="Times New Roman" w:eastAsia="Times New Roman" w:hAnsi="Times New Roman" w:cs="Times New Roman"/>
                    <w:sz w:val="20"/>
                    <w:szCs w:val="20"/>
                  </w:rPr>
                </w:rPrChange>
              </w:rPr>
              <w:pPrChange w:id="41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1F5481A7"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122" w:author="瑋婷 徐" w:date="2025-01-03T16:20:00Z" w16du:dateUtc="2025-01-03T08:20:00Z"/>
                <w:rFonts w:asciiTheme="majorEastAsia" w:eastAsia="標楷體" w:hAnsiTheme="majorEastAsia" w:cstheme="majorEastAsia"/>
                <w:rPrChange w:id="4123" w:author="瑋婷 徐" w:date="2025-01-04T22:56:00Z" w16du:dateUtc="2025-01-04T14:56:00Z">
                  <w:rPr>
                    <w:ins w:id="4124" w:author="瑋婷 徐" w:date="2025-01-03T16:20:00Z" w16du:dateUtc="2025-01-03T08:20:00Z"/>
                    <w:rFonts w:ascii="Times New Roman" w:eastAsia="Times New Roman" w:hAnsi="Times New Roman" w:cs="Times New Roman"/>
                    <w:sz w:val="20"/>
                    <w:szCs w:val="20"/>
                  </w:rPr>
                </w:rPrChange>
              </w:rPr>
              <w:pPrChange w:id="41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07FEA3BC"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126" w:author="瑋婷 徐" w:date="2025-01-03T16:20:00Z" w16du:dateUtc="2025-01-03T08:20:00Z"/>
                <w:rFonts w:asciiTheme="majorEastAsia" w:eastAsia="標楷體" w:hAnsiTheme="majorEastAsia" w:cstheme="majorEastAsia"/>
                <w:rPrChange w:id="4127" w:author="瑋婷 徐" w:date="2025-01-04T22:56:00Z" w16du:dateUtc="2025-01-04T14:56:00Z">
                  <w:rPr>
                    <w:ins w:id="4128" w:author="瑋婷 徐" w:date="2025-01-03T16:20:00Z" w16du:dateUtc="2025-01-03T08:20:00Z"/>
                    <w:rFonts w:ascii="Times New Roman" w:eastAsia="Times New Roman" w:hAnsi="Times New Roman" w:cs="Times New Roman"/>
                    <w:sz w:val="20"/>
                    <w:szCs w:val="20"/>
                  </w:rPr>
                </w:rPrChange>
              </w:rPr>
              <w:pPrChange w:id="41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tcPr>
          <w:p w14:paraId="49CC2766"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4130" w:author="瑋婷 徐" w:date="2025-01-03T16:33:00Z" w16du:dateUtc="2025-01-03T08:33:00Z"/>
                <w:rFonts w:asciiTheme="majorEastAsia" w:eastAsia="標楷體" w:hAnsiTheme="majorEastAsia" w:cstheme="majorEastAsia"/>
                <w:color w:val="000000"/>
              </w:rPr>
            </w:pPr>
          </w:p>
        </w:tc>
        <w:tc>
          <w:tcPr>
            <w:tcW w:w="129" w:type="pct"/>
            <w:noWrap/>
            <w:hideMark/>
          </w:tcPr>
          <w:p w14:paraId="4EDC2263" w14:textId="137D5254"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131" w:author="瑋婷 徐" w:date="2025-01-03T16:20:00Z" w16du:dateUtc="2025-01-03T08:20:00Z"/>
                <w:rFonts w:asciiTheme="majorEastAsia" w:eastAsia="標楷體" w:hAnsiTheme="majorEastAsia" w:cstheme="majorEastAsia"/>
                <w:color w:val="000000"/>
                <w:rPrChange w:id="4132" w:author="瑋婷 徐" w:date="2025-01-04T22:56:00Z" w16du:dateUtc="2025-01-04T14:56:00Z">
                  <w:rPr>
                    <w:ins w:id="4133" w:author="瑋婷 徐" w:date="2025-01-03T16:20:00Z" w16du:dateUtc="2025-01-03T08:20:00Z"/>
                    <w:rFonts w:cs="Calibri"/>
                    <w:color w:val="000000"/>
                    <w:sz w:val="22"/>
                  </w:rPr>
                </w:rPrChange>
              </w:rPr>
              <w:pPrChange w:id="413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4135" w:author="瑋婷 徐" w:date="2025-01-03T16:20:00Z" w16du:dateUtc="2025-01-03T08:20:00Z">
              <w:r w:rsidRPr="00D57425">
                <w:rPr>
                  <w:rFonts w:asciiTheme="majorEastAsia" w:eastAsia="標楷體" w:hAnsiTheme="majorEastAsia" w:cstheme="majorEastAsia"/>
                  <w:color w:val="000000"/>
                  <w:rPrChange w:id="4136" w:author="瑋婷 徐" w:date="2025-01-04T22:56:00Z" w16du:dateUtc="2025-01-04T14:56:00Z">
                    <w:rPr>
                      <w:rFonts w:cs="Calibri"/>
                      <w:color w:val="000000"/>
                      <w:sz w:val="22"/>
                    </w:rPr>
                  </w:rPrChange>
                </w:rPr>
                <w:t>*</w:t>
              </w:r>
            </w:ins>
          </w:p>
        </w:tc>
        <w:tc>
          <w:tcPr>
            <w:tcW w:w="129" w:type="pct"/>
            <w:noWrap/>
            <w:hideMark/>
          </w:tcPr>
          <w:p w14:paraId="6E20078E"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137" w:author="瑋婷 徐" w:date="2025-01-03T16:20:00Z" w16du:dateUtc="2025-01-03T08:20:00Z"/>
                <w:rFonts w:asciiTheme="majorEastAsia" w:eastAsia="標楷體" w:hAnsiTheme="majorEastAsia" w:cstheme="majorEastAsia"/>
                <w:color w:val="000000"/>
                <w:rPrChange w:id="4138" w:author="瑋婷 徐" w:date="2025-01-04T22:56:00Z" w16du:dateUtc="2025-01-04T14:56:00Z">
                  <w:rPr>
                    <w:ins w:id="4139" w:author="瑋婷 徐" w:date="2025-01-03T16:20:00Z" w16du:dateUtc="2025-01-03T08:20:00Z"/>
                    <w:rFonts w:cs="Calibri"/>
                    <w:color w:val="000000"/>
                    <w:sz w:val="22"/>
                  </w:rPr>
                </w:rPrChange>
              </w:rPr>
              <w:pPrChange w:id="41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DCEB963"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141" w:author="瑋婷 徐" w:date="2025-01-03T16:20:00Z" w16du:dateUtc="2025-01-03T08:20:00Z"/>
                <w:rFonts w:asciiTheme="majorEastAsia" w:eastAsia="標楷體" w:hAnsiTheme="majorEastAsia" w:cstheme="majorEastAsia"/>
                <w:rPrChange w:id="4142" w:author="瑋婷 徐" w:date="2025-01-04T22:56:00Z" w16du:dateUtc="2025-01-04T14:56:00Z">
                  <w:rPr>
                    <w:ins w:id="4143" w:author="瑋婷 徐" w:date="2025-01-03T16:20:00Z" w16du:dateUtc="2025-01-03T08:20:00Z"/>
                    <w:rFonts w:ascii="Times New Roman" w:eastAsia="Times New Roman" w:hAnsi="Times New Roman" w:cs="Times New Roman"/>
                    <w:sz w:val="20"/>
                    <w:szCs w:val="20"/>
                  </w:rPr>
                </w:rPrChange>
              </w:rPr>
              <w:pPrChange w:id="41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EAAECE5"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145" w:author="瑋婷 徐" w:date="2025-01-03T16:20:00Z" w16du:dateUtc="2025-01-03T08:20:00Z"/>
                <w:rFonts w:asciiTheme="majorEastAsia" w:eastAsia="標楷體" w:hAnsiTheme="majorEastAsia" w:cstheme="majorEastAsia"/>
                <w:rPrChange w:id="4146" w:author="瑋婷 徐" w:date="2025-01-04T22:56:00Z" w16du:dateUtc="2025-01-04T14:56:00Z">
                  <w:rPr>
                    <w:ins w:id="4147" w:author="瑋婷 徐" w:date="2025-01-03T16:20:00Z" w16du:dateUtc="2025-01-03T08:20:00Z"/>
                    <w:rFonts w:ascii="Times New Roman" w:eastAsia="Times New Roman" w:hAnsi="Times New Roman" w:cs="Times New Roman"/>
                    <w:sz w:val="20"/>
                    <w:szCs w:val="20"/>
                  </w:rPr>
                </w:rPrChange>
              </w:rPr>
              <w:pPrChange w:id="41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tcPr>
          <w:p w14:paraId="3B40A037"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4149" w:author="瑋婷 徐" w:date="2025-01-03T16:33:00Z" w16du:dateUtc="2025-01-03T08:33:00Z"/>
                <w:rFonts w:asciiTheme="majorEastAsia" w:eastAsia="標楷體" w:hAnsiTheme="majorEastAsia" w:cstheme="majorEastAsia"/>
              </w:rPr>
            </w:pPr>
          </w:p>
        </w:tc>
        <w:tc>
          <w:tcPr>
            <w:tcW w:w="175" w:type="pct"/>
            <w:noWrap/>
            <w:hideMark/>
          </w:tcPr>
          <w:p w14:paraId="5E4EF68A" w14:textId="74535068"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150" w:author="瑋婷 徐" w:date="2025-01-03T16:20:00Z" w16du:dateUtc="2025-01-03T08:20:00Z"/>
                <w:rFonts w:asciiTheme="majorEastAsia" w:eastAsia="標楷體" w:hAnsiTheme="majorEastAsia" w:cstheme="majorEastAsia"/>
                <w:rPrChange w:id="4151" w:author="瑋婷 徐" w:date="2025-01-04T22:56:00Z" w16du:dateUtc="2025-01-04T14:56:00Z">
                  <w:rPr>
                    <w:ins w:id="4152" w:author="瑋婷 徐" w:date="2025-01-03T16:20:00Z" w16du:dateUtc="2025-01-03T08:20:00Z"/>
                    <w:rFonts w:ascii="Times New Roman" w:eastAsia="Times New Roman" w:hAnsi="Times New Roman" w:cs="Times New Roman"/>
                    <w:sz w:val="20"/>
                    <w:szCs w:val="20"/>
                  </w:rPr>
                </w:rPrChange>
              </w:rPr>
              <w:pPrChange w:id="41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654F4CF"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154" w:author="瑋婷 徐" w:date="2025-01-03T16:20:00Z" w16du:dateUtc="2025-01-03T08:20:00Z"/>
                <w:rFonts w:asciiTheme="majorEastAsia" w:eastAsia="標楷體" w:hAnsiTheme="majorEastAsia" w:cstheme="majorEastAsia"/>
                <w:rPrChange w:id="4155" w:author="瑋婷 徐" w:date="2025-01-04T22:56:00Z" w16du:dateUtc="2025-01-04T14:56:00Z">
                  <w:rPr>
                    <w:ins w:id="4156" w:author="瑋婷 徐" w:date="2025-01-03T16:20:00Z" w16du:dateUtc="2025-01-03T08:20:00Z"/>
                    <w:rFonts w:ascii="Times New Roman" w:eastAsia="Times New Roman" w:hAnsi="Times New Roman" w:cs="Times New Roman"/>
                    <w:sz w:val="20"/>
                    <w:szCs w:val="20"/>
                  </w:rPr>
                </w:rPrChange>
              </w:rPr>
              <w:pPrChange w:id="41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4407985"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158" w:author="瑋婷 徐" w:date="2025-01-03T16:20:00Z" w16du:dateUtc="2025-01-03T08:20:00Z"/>
                <w:rFonts w:asciiTheme="majorEastAsia" w:eastAsia="標楷體" w:hAnsiTheme="majorEastAsia" w:cstheme="majorEastAsia"/>
                <w:rPrChange w:id="4159" w:author="瑋婷 徐" w:date="2025-01-04T22:56:00Z" w16du:dateUtc="2025-01-04T14:56:00Z">
                  <w:rPr>
                    <w:ins w:id="4160" w:author="瑋婷 徐" w:date="2025-01-03T16:20:00Z" w16du:dateUtc="2025-01-03T08:20:00Z"/>
                    <w:rFonts w:ascii="Times New Roman" w:eastAsia="Times New Roman" w:hAnsi="Times New Roman" w:cs="Times New Roman"/>
                    <w:sz w:val="20"/>
                    <w:szCs w:val="20"/>
                  </w:rPr>
                </w:rPrChange>
              </w:rPr>
              <w:pPrChange w:id="41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4882D8BB"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162" w:author="瑋婷 徐" w:date="2025-01-03T16:20:00Z" w16du:dateUtc="2025-01-03T08:20:00Z"/>
                <w:rFonts w:asciiTheme="majorEastAsia" w:eastAsia="標楷體" w:hAnsiTheme="majorEastAsia" w:cstheme="majorEastAsia"/>
                <w:rPrChange w:id="4163" w:author="瑋婷 徐" w:date="2025-01-04T22:56:00Z" w16du:dateUtc="2025-01-04T14:56:00Z">
                  <w:rPr>
                    <w:ins w:id="4164" w:author="瑋婷 徐" w:date="2025-01-03T16:20:00Z" w16du:dateUtc="2025-01-03T08:20:00Z"/>
                    <w:rFonts w:ascii="Times New Roman" w:eastAsia="Times New Roman" w:hAnsi="Times New Roman" w:cs="Times New Roman"/>
                    <w:sz w:val="20"/>
                    <w:szCs w:val="20"/>
                  </w:rPr>
                </w:rPrChange>
              </w:rPr>
              <w:pPrChange w:id="41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EC1499C"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166" w:author="瑋婷 徐" w:date="2025-01-03T16:20:00Z" w16du:dateUtc="2025-01-03T08:20:00Z"/>
                <w:rFonts w:asciiTheme="majorEastAsia" w:eastAsia="標楷體" w:hAnsiTheme="majorEastAsia" w:cstheme="majorEastAsia"/>
                <w:rPrChange w:id="4167" w:author="瑋婷 徐" w:date="2025-01-04T22:56:00Z" w16du:dateUtc="2025-01-04T14:56:00Z">
                  <w:rPr>
                    <w:ins w:id="4168" w:author="瑋婷 徐" w:date="2025-01-03T16:20:00Z" w16du:dateUtc="2025-01-03T08:20:00Z"/>
                    <w:rFonts w:ascii="Times New Roman" w:eastAsia="Times New Roman" w:hAnsi="Times New Roman" w:cs="Times New Roman"/>
                    <w:sz w:val="20"/>
                    <w:szCs w:val="20"/>
                  </w:rPr>
                </w:rPrChange>
              </w:rPr>
              <w:pPrChange w:id="416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3831D10B"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170" w:author="瑋婷 徐" w:date="2025-01-03T16:20:00Z" w16du:dateUtc="2025-01-03T08:20:00Z"/>
                <w:rFonts w:asciiTheme="majorEastAsia" w:eastAsia="標楷體" w:hAnsiTheme="majorEastAsia" w:cstheme="majorEastAsia"/>
                <w:rPrChange w:id="4171" w:author="瑋婷 徐" w:date="2025-01-04T22:56:00Z" w16du:dateUtc="2025-01-04T14:56:00Z">
                  <w:rPr>
                    <w:ins w:id="4172" w:author="瑋婷 徐" w:date="2025-01-03T16:20:00Z" w16du:dateUtc="2025-01-03T08:20:00Z"/>
                    <w:rFonts w:ascii="Times New Roman" w:eastAsia="Times New Roman" w:hAnsi="Times New Roman" w:cs="Times New Roman"/>
                    <w:sz w:val="20"/>
                    <w:szCs w:val="20"/>
                  </w:rPr>
                </w:rPrChange>
              </w:rPr>
              <w:pPrChange w:id="41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A2D77FF"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174" w:author="瑋婷 徐" w:date="2025-01-03T16:20:00Z" w16du:dateUtc="2025-01-03T08:20:00Z"/>
                <w:rFonts w:asciiTheme="majorEastAsia" w:eastAsia="標楷體" w:hAnsiTheme="majorEastAsia" w:cstheme="majorEastAsia"/>
                <w:rPrChange w:id="4175" w:author="瑋婷 徐" w:date="2025-01-04T22:56:00Z" w16du:dateUtc="2025-01-04T14:56:00Z">
                  <w:rPr>
                    <w:ins w:id="4176" w:author="瑋婷 徐" w:date="2025-01-03T16:20:00Z" w16du:dateUtc="2025-01-03T08:20:00Z"/>
                    <w:rFonts w:ascii="Times New Roman" w:eastAsia="Times New Roman" w:hAnsi="Times New Roman" w:cs="Times New Roman"/>
                    <w:sz w:val="20"/>
                    <w:szCs w:val="20"/>
                  </w:rPr>
                </w:rPrChange>
              </w:rPr>
              <w:pPrChange w:id="41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D616C24"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178" w:author="瑋婷 徐" w:date="2025-01-03T16:20:00Z" w16du:dateUtc="2025-01-03T08:20:00Z"/>
                <w:rFonts w:asciiTheme="majorEastAsia" w:eastAsia="標楷體" w:hAnsiTheme="majorEastAsia" w:cstheme="majorEastAsia"/>
                <w:rPrChange w:id="4179" w:author="瑋婷 徐" w:date="2025-01-04T22:56:00Z" w16du:dateUtc="2025-01-04T14:56:00Z">
                  <w:rPr>
                    <w:ins w:id="4180" w:author="瑋婷 徐" w:date="2025-01-03T16:20:00Z" w16du:dateUtc="2025-01-03T08:20:00Z"/>
                    <w:rFonts w:ascii="Times New Roman" w:eastAsia="Times New Roman" w:hAnsi="Times New Roman" w:cs="Times New Roman"/>
                    <w:sz w:val="20"/>
                    <w:szCs w:val="20"/>
                  </w:rPr>
                </w:rPrChange>
              </w:rPr>
              <w:pPrChange w:id="41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D57425" w14:paraId="3652BBFA" w14:textId="77777777" w:rsidTr="00B436F0">
        <w:trPr>
          <w:cnfStyle w:val="000000100000" w:firstRow="0" w:lastRow="0" w:firstColumn="0" w:lastColumn="0" w:oddVBand="0" w:evenVBand="0" w:oddHBand="1" w:evenHBand="0" w:firstRowFirstColumn="0" w:firstRowLastColumn="0" w:lastRowFirstColumn="0" w:lastRowLastColumn="0"/>
          <w:trHeight w:val="300"/>
          <w:ins w:id="4182"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0DE43A25" w14:textId="77777777" w:rsidR="00DA433E" w:rsidRPr="00D57425" w:rsidRDefault="00DA433E">
            <w:pPr>
              <w:spacing w:line="360" w:lineRule="auto"/>
              <w:jc w:val="both"/>
              <w:rPr>
                <w:ins w:id="4183" w:author="瑋婷 徐" w:date="2025-01-03T16:20:00Z" w16du:dateUtc="2025-01-03T08:20:00Z"/>
                <w:rFonts w:asciiTheme="majorEastAsia" w:eastAsia="標楷體" w:hAnsiTheme="majorEastAsia" w:cstheme="majorEastAsia"/>
                <w:b w:val="0"/>
                <w:bCs w:val="0"/>
                <w:color w:val="000000"/>
                <w:rPrChange w:id="4184" w:author="瑋婷 徐" w:date="2025-01-04T22:56:00Z" w16du:dateUtc="2025-01-04T14:56:00Z">
                  <w:rPr>
                    <w:ins w:id="4185" w:author="瑋婷 徐" w:date="2025-01-03T16:20:00Z" w16du:dateUtc="2025-01-03T08:20:00Z"/>
                    <w:rFonts w:cs="Calibri"/>
                    <w:color w:val="000000"/>
                    <w:sz w:val="22"/>
                  </w:rPr>
                </w:rPrChange>
              </w:rPr>
              <w:pPrChange w:id="4186" w:author="瑋婷 徐" w:date="2025-01-03T16:21:00Z" w16du:dateUtc="2025-01-03T08:21:00Z">
                <w:pPr/>
              </w:pPrChange>
            </w:pPr>
            <w:ins w:id="4187" w:author="瑋婷 徐" w:date="2025-01-03T16:20:00Z" w16du:dateUtc="2025-01-03T08:20:00Z">
              <w:r w:rsidRPr="00D57425">
                <w:rPr>
                  <w:rFonts w:asciiTheme="majorEastAsia" w:eastAsia="標楷體" w:hAnsiTheme="majorEastAsia" w:cstheme="majorEastAsia"/>
                  <w:b w:val="0"/>
                  <w:bCs w:val="0"/>
                  <w:color w:val="000000"/>
                  <w:rPrChange w:id="4188" w:author="瑋婷 徐" w:date="2025-01-04T22:56:00Z" w16du:dateUtc="2025-01-04T14:56:00Z">
                    <w:rPr>
                      <w:rFonts w:cs="Calibri"/>
                      <w:color w:val="000000"/>
                      <w:sz w:val="22"/>
                    </w:rPr>
                  </w:rPrChange>
                </w:rPr>
                <w:t>翠翼鳩</w:t>
              </w:r>
              <w:r w:rsidRPr="00D57425">
                <w:rPr>
                  <w:rFonts w:asciiTheme="majorEastAsia" w:eastAsia="標楷體" w:hAnsiTheme="majorEastAsia" w:cstheme="majorEastAsia"/>
                  <w:b w:val="0"/>
                  <w:bCs w:val="0"/>
                  <w:color w:val="000000"/>
                  <w:rPrChange w:id="4189" w:author="瑋婷 徐" w:date="2025-01-04T22:56:00Z" w16du:dateUtc="2025-01-04T14:56:00Z">
                    <w:rPr>
                      <w:rFonts w:cs="Calibri"/>
                      <w:color w:val="000000"/>
                      <w:sz w:val="22"/>
                    </w:rPr>
                  </w:rPrChange>
                </w:rPr>
                <w:t xml:space="preserve"> </w:t>
              </w:r>
            </w:ins>
          </w:p>
        </w:tc>
        <w:tc>
          <w:tcPr>
            <w:tcW w:w="1132" w:type="pct"/>
            <w:hideMark/>
          </w:tcPr>
          <w:p w14:paraId="07975D22"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190" w:author="瑋婷 徐" w:date="2025-01-03T16:20:00Z" w16du:dateUtc="2025-01-03T08:20:00Z"/>
                <w:rFonts w:asciiTheme="majorEastAsia" w:eastAsia="標楷體" w:hAnsiTheme="majorEastAsia" w:cstheme="majorEastAsia"/>
                <w:i/>
                <w:iCs/>
                <w:color w:val="000000"/>
                <w:rPrChange w:id="4191" w:author="瑋婷 徐" w:date="2025-01-04T22:56:00Z" w16du:dateUtc="2025-01-04T14:56:00Z">
                  <w:rPr>
                    <w:ins w:id="4192" w:author="瑋婷 徐" w:date="2025-01-03T16:20:00Z" w16du:dateUtc="2025-01-03T08:20:00Z"/>
                    <w:rFonts w:cs="Calibri"/>
                    <w:i/>
                    <w:iCs/>
                    <w:color w:val="000000"/>
                    <w:sz w:val="22"/>
                  </w:rPr>
                </w:rPrChange>
              </w:rPr>
              <w:pPrChange w:id="41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194" w:author="瑋婷 徐" w:date="2025-01-03T16:20:00Z" w16du:dateUtc="2025-01-03T08:20:00Z">
              <w:r w:rsidRPr="00D57425">
                <w:rPr>
                  <w:rFonts w:asciiTheme="majorEastAsia" w:eastAsia="標楷體" w:hAnsiTheme="majorEastAsia" w:cstheme="majorEastAsia"/>
                  <w:i/>
                  <w:iCs/>
                  <w:color w:val="000000"/>
                  <w:rPrChange w:id="4195" w:author="瑋婷 徐" w:date="2025-01-04T22:56:00Z" w16du:dateUtc="2025-01-04T14:56:00Z">
                    <w:rPr>
                      <w:rFonts w:cs="Calibri"/>
                      <w:i/>
                      <w:iCs/>
                      <w:color w:val="000000"/>
                      <w:sz w:val="22"/>
                    </w:rPr>
                  </w:rPrChange>
                </w:rPr>
                <w:t>Chalcophaps indica</w:t>
              </w:r>
            </w:ins>
          </w:p>
        </w:tc>
        <w:tc>
          <w:tcPr>
            <w:tcW w:w="129" w:type="pct"/>
            <w:noWrap/>
            <w:hideMark/>
          </w:tcPr>
          <w:p w14:paraId="54DCA3F6"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196" w:author="瑋婷 徐" w:date="2025-01-03T16:20:00Z" w16du:dateUtc="2025-01-03T08:20:00Z"/>
                <w:rFonts w:asciiTheme="majorEastAsia" w:eastAsia="標楷體" w:hAnsiTheme="majorEastAsia" w:cstheme="majorEastAsia"/>
                <w:i/>
                <w:iCs/>
                <w:color w:val="000000"/>
                <w:rPrChange w:id="4197" w:author="瑋婷 徐" w:date="2025-01-04T22:56:00Z" w16du:dateUtc="2025-01-04T14:56:00Z">
                  <w:rPr>
                    <w:ins w:id="4198" w:author="瑋婷 徐" w:date="2025-01-03T16:20:00Z" w16du:dateUtc="2025-01-03T08:20:00Z"/>
                    <w:rFonts w:cs="Calibri"/>
                    <w:i/>
                    <w:iCs/>
                    <w:color w:val="000000"/>
                    <w:sz w:val="22"/>
                  </w:rPr>
                </w:rPrChange>
              </w:rPr>
              <w:pPrChange w:id="41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2F8B0091"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200" w:author="瑋婷 徐" w:date="2025-01-03T16:20:00Z" w16du:dateUtc="2025-01-03T08:20:00Z"/>
                <w:rFonts w:asciiTheme="majorEastAsia" w:eastAsia="標楷體" w:hAnsiTheme="majorEastAsia" w:cstheme="majorEastAsia"/>
                <w:rPrChange w:id="4201" w:author="瑋婷 徐" w:date="2025-01-04T22:56:00Z" w16du:dateUtc="2025-01-04T14:56:00Z">
                  <w:rPr>
                    <w:ins w:id="4202" w:author="瑋婷 徐" w:date="2025-01-03T16:20:00Z" w16du:dateUtc="2025-01-03T08:20:00Z"/>
                    <w:rFonts w:ascii="Times New Roman" w:eastAsia="Times New Roman" w:hAnsi="Times New Roman" w:cs="Times New Roman"/>
                    <w:sz w:val="20"/>
                    <w:szCs w:val="20"/>
                  </w:rPr>
                </w:rPrChange>
              </w:rPr>
              <w:pPrChange w:id="42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02A1793F"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204" w:author="瑋婷 徐" w:date="2025-01-03T16:20:00Z" w16du:dateUtc="2025-01-03T08:20:00Z"/>
                <w:rFonts w:asciiTheme="majorEastAsia" w:eastAsia="標楷體" w:hAnsiTheme="majorEastAsia" w:cstheme="majorEastAsia"/>
                <w:rPrChange w:id="4205" w:author="瑋婷 徐" w:date="2025-01-04T22:56:00Z" w16du:dateUtc="2025-01-04T14:56:00Z">
                  <w:rPr>
                    <w:ins w:id="4206" w:author="瑋婷 徐" w:date="2025-01-03T16:20:00Z" w16du:dateUtc="2025-01-03T08:20:00Z"/>
                    <w:rFonts w:ascii="Times New Roman" w:eastAsia="Times New Roman" w:hAnsi="Times New Roman" w:cs="Times New Roman"/>
                    <w:sz w:val="20"/>
                    <w:szCs w:val="20"/>
                  </w:rPr>
                </w:rPrChange>
              </w:rPr>
              <w:pPrChange w:id="420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07B50CB4"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208" w:author="瑋婷 徐" w:date="2025-01-03T16:20:00Z" w16du:dateUtc="2025-01-03T08:20:00Z"/>
                <w:rFonts w:asciiTheme="majorEastAsia" w:eastAsia="標楷體" w:hAnsiTheme="majorEastAsia" w:cstheme="majorEastAsia"/>
                <w:rPrChange w:id="4209" w:author="瑋婷 徐" w:date="2025-01-04T22:56:00Z" w16du:dateUtc="2025-01-04T14:56:00Z">
                  <w:rPr>
                    <w:ins w:id="4210" w:author="瑋婷 徐" w:date="2025-01-03T16:20:00Z" w16du:dateUtc="2025-01-03T08:20:00Z"/>
                    <w:rFonts w:ascii="Times New Roman" w:eastAsia="Times New Roman" w:hAnsi="Times New Roman" w:cs="Times New Roman"/>
                    <w:sz w:val="20"/>
                    <w:szCs w:val="20"/>
                  </w:rPr>
                </w:rPrChange>
              </w:rPr>
              <w:pPrChange w:id="421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47B50C51"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212" w:author="瑋婷 徐" w:date="2025-01-03T16:20:00Z" w16du:dateUtc="2025-01-03T08:20:00Z"/>
                <w:rFonts w:asciiTheme="majorEastAsia" w:eastAsia="標楷體" w:hAnsiTheme="majorEastAsia" w:cstheme="majorEastAsia"/>
                <w:rPrChange w:id="4213" w:author="瑋婷 徐" w:date="2025-01-04T22:56:00Z" w16du:dateUtc="2025-01-04T14:56:00Z">
                  <w:rPr>
                    <w:ins w:id="4214" w:author="瑋婷 徐" w:date="2025-01-03T16:20:00Z" w16du:dateUtc="2025-01-03T08:20:00Z"/>
                    <w:rFonts w:ascii="Times New Roman" w:eastAsia="Times New Roman" w:hAnsi="Times New Roman" w:cs="Times New Roman"/>
                    <w:sz w:val="20"/>
                    <w:szCs w:val="20"/>
                  </w:rPr>
                </w:rPrChange>
              </w:rPr>
              <w:pPrChange w:id="421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07A64F5E"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216" w:author="瑋婷 徐" w:date="2025-01-03T16:20:00Z" w16du:dateUtc="2025-01-03T08:20:00Z"/>
                <w:rFonts w:asciiTheme="majorEastAsia" w:eastAsia="標楷體" w:hAnsiTheme="majorEastAsia" w:cstheme="majorEastAsia"/>
                <w:rPrChange w:id="4217" w:author="瑋婷 徐" w:date="2025-01-04T22:56:00Z" w16du:dateUtc="2025-01-04T14:56:00Z">
                  <w:rPr>
                    <w:ins w:id="4218" w:author="瑋婷 徐" w:date="2025-01-03T16:20:00Z" w16du:dateUtc="2025-01-03T08:20:00Z"/>
                    <w:rFonts w:ascii="Times New Roman" w:eastAsia="Times New Roman" w:hAnsi="Times New Roman" w:cs="Times New Roman"/>
                    <w:sz w:val="20"/>
                    <w:szCs w:val="20"/>
                  </w:rPr>
                </w:rPrChange>
              </w:rPr>
              <w:pPrChange w:id="421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tcPr>
          <w:p w14:paraId="654B232B"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4220" w:author="瑋婷 徐" w:date="2025-01-03T16:33:00Z" w16du:dateUtc="2025-01-03T08:33:00Z"/>
                <w:rFonts w:asciiTheme="majorEastAsia" w:eastAsia="標楷體" w:hAnsiTheme="majorEastAsia" w:cstheme="majorEastAsia"/>
              </w:rPr>
            </w:pPr>
          </w:p>
        </w:tc>
        <w:tc>
          <w:tcPr>
            <w:tcW w:w="129" w:type="pct"/>
            <w:noWrap/>
            <w:hideMark/>
          </w:tcPr>
          <w:p w14:paraId="123F8C70" w14:textId="381052F4"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221" w:author="瑋婷 徐" w:date="2025-01-03T16:20:00Z" w16du:dateUtc="2025-01-03T08:20:00Z"/>
                <w:rFonts w:asciiTheme="majorEastAsia" w:eastAsia="標楷體" w:hAnsiTheme="majorEastAsia" w:cstheme="majorEastAsia"/>
                <w:rPrChange w:id="4222" w:author="瑋婷 徐" w:date="2025-01-04T22:56:00Z" w16du:dateUtc="2025-01-04T14:56:00Z">
                  <w:rPr>
                    <w:ins w:id="4223" w:author="瑋婷 徐" w:date="2025-01-03T16:20:00Z" w16du:dateUtc="2025-01-03T08:20:00Z"/>
                    <w:rFonts w:ascii="Times New Roman" w:eastAsia="Times New Roman" w:hAnsi="Times New Roman" w:cs="Times New Roman"/>
                    <w:sz w:val="20"/>
                    <w:szCs w:val="20"/>
                  </w:rPr>
                </w:rPrChange>
              </w:rPr>
              <w:pPrChange w:id="422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2AFB5C83"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225" w:author="瑋婷 徐" w:date="2025-01-03T16:20:00Z" w16du:dateUtc="2025-01-03T08:20:00Z"/>
                <w:rFonts w:asciiTheme="majorEastAsia" w:eastAsia="標楷體" w:hAnsiTheme="majorEastAsia" w:cstheme="majorEastAsia"/>
                <w:rPrChange w:id="4226" w:author="瑋婷 徐" w:date="2025-01-04T22:56:00Z" w16du:dateUtc="2025-01-04T14:56:00Z">
                  <w:rPr>
                    <w:ins w:id="4227" w:author="瑋婷 徐" w:date="2025-01-03T16:20:00Z" w16du:dateUtc="2025-01-03T08:20:00Z"/>
                    <w:rFonts w:ascii="Times New Roman" w:eastAsia="Times New Roman" w:hAnsi="Times New Roman" w:cs="Times New Roman"/>
                    <w:sz w:val="20"/>
                    <w:szCs w:val="20"/>
                  </w:rPr>
                </w:rPrChange>
              </w:rPr>
              <w:pPrChange w:id="422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0818CD6F"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229" w:author="瑋婷 徐" w:date="2025-01-03T16:20:00Z" w16du:dateUtc="2025-01-03T08:20:00Z"/>
                <w:rFonts w:asciiTheme="majorEastAsia" w:eastAsia="標楷體" w:hAnsiTheme="majorEastAsia" w:cstheme="majorEastAsia"/>
                <w:rPrChange w:id="4230" w:author="瑋婷 徐" w:date="2025-01-04T22:56:00Z" w16du:dateUtc="2025-01-04T14:56:00Z">
                  <w:rPr>
                    <w:ins w:id="4231" w:author="瑋婷 徐" w:date="2025-01-03T16:20:00Z" w16du:dateUtc="2025-01-03T08:20:00Z"/>
                    <w:rFonts w:ascii="Times New Roman" w:eastAsia="Times New Roman" w:hAnsi="Times New Roman" w:cs="Times New Roman"/>
                    <w:sz w:val="20"/>
                    <w:szCs w:val="20"/>
                  </w:rPr>
                </w:rPrChange>
              </w:rPr>
              <w:pPrChange w:id="423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3A8DC582"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233" w:author="瑋婷 徐" w:date="2025-01-03T16:20:00Z" w16du:dateUtc="2025-01-03T08:20:00Z"/>
                <w:rFonts w:asciiTheme="majorEastAsia" w:eastAsia="標楷體" w:hAnsiTheme="majorEastAsia" w:cstheme="majorEastAsia"/>
                <w:rPrChange w:id="4234" w:author="瑋婷 徐" w:date="2025-01-04T22:56:00Z" w16du:dateUtc="2025-01-04T14:56:00Z">
                  <w:rPr>
                    <w:ins w:id="4235" w:author="瑋婷 徐" w:date="2025-01-03T16:20:00Z" w16du:dateUtc="2025-01-03T08:20:00Z"/>
                    <w:rFonts w:ascii="Times New Roman" w:eastAsia="Times New Roman" w:hAnsi="Times New Roman" w:cs="Times New Roman"/>
                    <w:sz w:val="20"/>
                    <w:szCs w:val="20"/>
                  </w:rPr>
                </w:rPrChange>
              </w:rPr>
              <w:pPrChange w:id="423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tcPr>
          <w:p w14:paraId="2DFDD1E5"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4237" w:author="瑋婷 徐" w:date="2025-01-03T16:33:00Z" w16du:dateUtc="2025-01-03T08:33:00Z"/>
                <w:rFonts w:asciiTheme="majorEastAsia" w:eastAsia="標楷體" w:hAnsiTheme="majorEastAsia" w:cstheme="majorEastAsia"/>
              </w:rPr>
            </w:pPr>
          </w:p>
        </w:tc>
        <w:tc>
          <w:tcPr>
            <w:tcW w:w="175" w:type="pct"/>
            <w:noWrap/>
            <w:hideMark/>
          </w:tcPr>
          <w:p w14:paraId="6BDEF02E" w14:textId="394F3054"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238" w:author="瑋婷 徐" w:date="2025-01-03T16:20:00Z" w16du:dateUtc="2025-01-03T08:20:00Z"/>
                <w:rFonts w:asciiTheme="majorEastAsia" w:eastAsia="標楷體" w:hAnsiTheme="majorEastAsia" w:cstheme="majorEastAsia"/>
                <w:rPrChange w:id="4239" w:author="瑋婷 徐" w:date="2025-01-04T22:56:00Z" w16du:dateUtc="2025-01-04T14:56:00Z">
                  <w:rPr>
                    <w:ins w:id="4240" w:author="瑋婷 徐" w:date="2025-01-03T16:20:00Z" w16du:dateUtc="2025-01-03T08:20:00Z"/>
                    <w:rFonts w:ascii="Times New Roman" w:eastAsia="Times New Roman" w:hAnsi="Times New Roman" w:cs="Times New Roman"/>
                    <w:sz w:val="20"/>
                    <w:szCs w:val="20"/>
                  </w:rPr>
                </w:rPrChange>
              </w:rPr>
              <w:pPrChange w:id="424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62B0FA63"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242" w:author="瑋婷 徐" w:date="2025-01-03T16:20:00Z" w16du:dateUtc="2025-01-03T08:20:00Z"/>
                <w:rFonts w:asciiTheme="majorEastAsia" w:eastAsia="標楷體" w:hAnsiTheme="majorEastAsia" w:cstheme="majorEastAsia"/>
                <w:rPrChange w:id="4243" w:author="瑋婷 徐" w:date="2025-01-04T22:56:00Z" w16du:dateUtc="2025-01-04T14:56:00Z">
                  <w:rPr>
                    <w:ins w:id="4244" w:author="瑋婷 徐" w:date="2025-01-03T16:20:00Z" w16du:dateUtc="2025-01-03T08:20:00Z"/>
                    <w:rFonts w:ascii="Times New Roman" w:eastAsia="Times New Roman" w:hAnsi="Times New Roman" w:cs="Times New Roman"/>
                    <w:sz w:val="20"/>
                    <w:szCs w:val="20"/>
                  </w:rPr>
                </w:rPrChange>
              </w:rPr>
              <w:pPrChange w:id="424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3A829489"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246" w:author="瑋婷 徐" w:date="2025-01-03T16:20:00Z" w16du:dateUtc="2025-01-03T08:20:00Z"/>
                <w:rFonts w:asciiTheme="majorEastAsia" w:eastAsia="標楷體" w:hAnsiTheme="majorEastAsia" w:cstheme="majorEastAsia"/>
                <w:rPrChange w:id="4247" w:author="瑋婷 徐" w:date="2025-01-04T22:56:00Z" w16du:dateUtc="2025-01-04T14:56:00Z">
                  <w:rPr>
                    <w:ins w:id="4248" w:author="瑋婷 徐" w:date="2025-01-03T16:20:00Z" w16du:dateUtc="2025-01-03T08:20:00Z"/>
                    <w:rFonts w:ascii="Times New Roman" w:eastAsia="Times New Roman" w:hAnsi="Times New Roman" w:cs="Times New Roman"/>
                    <w:sz w:val="20"/>
                    <w:szCs w:val="20"/>
                  </w:rPr>
                </w:rPrChange>
              </w:rPr>
              <w:pPrChange w:id="42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3E892D2D"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250" w:author="瑋婷 徐" w:date="2025-01-03T16:20:00Z" w16du:dateUtc="2025-01-03T08:20:00Z"/>
                <w:rFonts w:asciiTheme="majorEastAsia" w:eastAsia="標楷體" w:hAnsiTheme="majorEastAsia" w:cstheme="majorEastAsia"/>
                <w:rPrChange w:id="4251" w:author="瑋婷 徐" w:date="2025-01-04T22:56:00Z" w16du:dateUtc="2025-01-04T14:56:00Z">
                  <w:rPr>
                    <w:ins w:id="4252" w:author="瑋婷 徐" w:date="2025-01-03T16:20:00Z" w16du:dateUtc="2025-01-03T08:20:00Z"/>
                    <w:rFonts w:ascii="Times New Roman" w:eastAsia="Times New Roman" w:hAnsi="Times New Roman" w:cs="Times New Roman"/>
                    <w:sz w:val="20"/>
                    <w:szCs w:val="20"/>
                  </w:rPr>
                </w:rPrChange>
              </w:rPr>
              <w:pPrChange w:id="42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2F96F648"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254" w:author="瑋婷 徐" w:date="2025-01-03T16:20:00Z" w16du:dateUtc="2025-01-03T08:20:00Z"/>
                <w:rFonts w:asciiTheme="majorEastAsia" w:eastAsia="標楷體" w:hAnsiTheme="majorEastAsia" w:cstheme="majorEastAsia"/>
                <w:rPrChange w:id="4255" w:author="瑋婷 徐" w:date="2025-01-04T22:56:00Z" w16du:dateUtc="2025-01-04T14:56:00Z">
                  <w:rPr>
                    <w:ins w:id="4256" w:author="瑋婷 徐" w:date="2025-01-03T16:20:00Z" w16du:dateUtc="2025-01-03T08:20:00Z"/>
                    <w:rFonts w:ascii="Times New Roman" w:eastAsia="Times New Roman" w:hAnsi="Times New Roman" w:cs="Times New Roman"/>
                    <w:sz w:val="20"/>
                    <w:szCs w:val="20"/>
                  </w:rPr>
                </w:rPrChange>
              </w:rPr>
              <w:pPrChange w:id="42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4D730751"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258" w:author="瑋婷 徐" w:date="2025-01-03T16:20:00Z" w16du:dateUtc="2025-01-03T08:20:00Z"/>
                <w:rFonts w:asciiTheme="majorEastAsia" w:eastAsia="標楷體" w:hAnsiTheme="majorEastAsia" w:cstheme="majorEastAsia"/>
                <w:rPrChange w:id="4259" w:author="瑋婷 徐" w:date="2025-01-04T22:56:00Z" w16du:dateUtc="2025-01-04T14:56:00Z">
                  <w:rPr>
                    <w:ins w:id="4260" w:author="瑋婷 徐" w:date="2025-01-03T16:20:00Z" w16du:dateUtc="2025-01-03T08:20:00Z"/>
                    <w:rFonts w:ascii="Times New Roman" w:eastAsia="Times New Roman" w:hAnsi="Times New Roman" w:cs="Times New Roman"/>
                    <w:sz w:val="20"/>
                    <w:szCs w:val="20"/>
                  </w:rPr>
                </w:rPrChange>
              </w:rPr>
              <w:pPrChange w:id="42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50EC7C20"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262" w:author="瑋婷 徐" w:date="2025-01-03T16:20:00Z" w16du:dateUtc="2025-01-03T08:20:00Z"/>
                <w:rFonts w:asciiTheme="majorEastAsia" w:eastAsia="標楷體" w:hAnsiTheme="majorEastAsia" w:cstheme="majorEastAsia"/>
                <w:rPrChange w:id="4263" w:author="瑋婷 徐" w:date="2025-01-04T22:56:00Z" w16du:dateUtc="2025-01-04T14:56:00Z">
                  <w:rPr>
                    <w:ins w:id="4264" w:author="瑋婷 徐" w:date="2025-01-03T16:20:00Z" w16du:dateUtc="2025-01-03T08:20:00Z"/>
                    <w:rFonts w:ascii="Times New Roman" w:eastAsia="Times New Roman" w:hAnsi="Times New Roman" w:cs="Times New Roman"/>
                    <w:sz w:val="20"/>
                    <w:szCs w:val="20"/>
                  </w:rPr>
                </w:rPrChange>
              </w:rPr>
              <w:pPrChange w:id="42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1B62BF54"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266" w:author="瑋婷 徐" w:date="2025-01-03T16:20:00Z" w16du:dateUtc="2025-01-03T08:20:00Z"/>
                <w:rFonts w:asciiTheme="majorEastAsia" w:eastAsia="標楷體" w:hAnsiTheme="majorEastAsia" w:cstheme="majorEastAsia"/>
                <w:rPrChange w:id="4267" w:author="瑋婷 徐" w:date="2025-01-04T22:56:00Z" w16du:dateUtc="2025-01-04T14:56:00Z">
                  <w:rPr>
                    <w:ins w:id="4268" w:author="瑋婷 徐" w:date="2025-01-03T16:20:00Z" w16du:dateUtc="2025-01-03T08:20:00Z"/>
                    <w:rFonts w:ascii="Times New Roman" w:eastAsia="Times New Roman" w:hAnsi="Times New Roman" w:cs="Times New Roman"/>
                    <w:sz w:val="20"/>
                    <w:szCs w:val="20"/>
                  </w:rPr>
                </w:rPrChange>
              </w:rPr>
              <w:pPrChange w:id="42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D57425" w14:paraId="378F12A0" w14:textId="77777777" w:rsidTr="00B436F0">
        <w:trPr>
          <w:trHeight w:val="300"/>
          <w:ins w:id="4270"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1F024415" w14:textId="77777777" w:rsidR="00DA433E" w:rsidRPr="00D57425" w:rsidRDefault="00DA433E">
            <w:pPr>
              <w:spacing w:line="360" w:lineRule="auto"/>
              <w:jc w:val="both"/>
              <w:rPr>
                <w:ins w:id="4271" w:author="瑋婷 徐" w:date="2025-01-03T16:20:00Z" w16du:dateUtc="2025-01-03T08:20:00Z"/>
                <w:rFonts w:asciiTheme="majorEastAsia" w:eastAsia="標楷體" w:hAnsiTheme="majorEastAsia" w:cstheme="majorEastAsia"/>
                <w:b w:val="0"/>
                <w:bCs w:val="0"/>
                <w:color w:val="000000"/>
                <w:rPrChange w:id="4272" w:author="瑋婷 徐" w:date="2025-01-04T22:56:00Z" w16du:dateUtc="2025-01-04T14:56:00Z">
                  <w:rPr>
                    <w:ins w:id="4273" w:author="瑋婷 徐" w:date="2025-01-03T16:20:00Z" w16du:dateUtc="2025-01-03T08:20:00Z"/>
                    <w:rFonts w:cs="Calibri"/>
                    <w:color w:val="000000"/>
                    <w:sz w:val="22"/>
                  </w:rPr>
                </w:rPrChange>
              </w:rPr>
              <w:pPrChange w:id="4274" w:author="瑋婷 徐" w:date="2025-01-03T16:21:00Z" w16du:dateUtc="2025-01-03T08:21:00Z">
                <w:pPr/>
              </w:pPrChange>
            </w:pPr>
            <w:ins w:id="4275" w:author="瑋婷 徐" w:date="2025-01-03T16:20:00Z" w16du:dateUtc="2025-01-03T08:20:00Z">
              <w:r w:rsidRPr="00D57425">
                <w:rPr>
                  <w:rFonts w:asciiTheme="majorEastAsia" w:eastAsia="標楷體" w:hAnsiTheme="majorEastAsia" w:cstheme="majorEastAsia"/>
                  <w:b w:val="0"/>
                  <w:bCs w:val="0"/>
                  <w:color w:val="000000"/>
                  <w:rPrChange w:id="4276" w:author="瑋婷 徐" w:date="2025-01-04T22:56:00Z" w16du:dateUtc="2025-01-04T14:56:00Z">
                    <w:rPr>
                      <w:rFonts w:cs="Calibri"/>
                      <w:color w:val="000000"/>
                      <w:sz w:val="22"/>
                    </w:rPr>
                  </w:rPrChange>
                </w:rPr>
                <w:t>綠鳩</w:t>
              </w:r>
              <w:r w:rsidRPr="00D57425">
                <w:rPr>
                  <w:rFonts w:asciiTheme="majorEastAsia" w:eastAsia="標楷體" w:hAnsiTheme="majorEastAsia" w:cstheme="majorEastAsia"/>
                  <w:b w:val="0"/>
                  <w:bCs w:val="0"/>
                  <w:color w:val="000000"/>
                  <w:rPrChange w:id="4277" w:author="瑋婷 徐" w:date="2025-01-04T22:56:00Z" w16du:dateUtc="2025-01-04T14:56:00Z">
                    <w:rPr>
                      <w:rFonts w:cs="Calibri"/>
                      <w:color w:val="000000"/>
                      <w:sz w:val="22"/>
                    </w:rPr>
                  </w:rPrChange>
                </w:rPr>
                <w:t xml:space="preserve"> </w:t>
              </w:r>
            </w:ins>
          </w:p>
        </w:tc>
        <w:tc>
          <w:tcPr>
            <w:tcW w:w="1132" w:type="pct"/>
            <w:hideMark/>
          </w:tcPr>
          <w:p w14:paraId="34FAA070"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278" w:author="瑋婷 徐" w:date="2025-01-03T16:20:00Z" w16du:dateUtc="2025-01-03T08:20:00Z"/>
                <w:rFonts w:asciiTheme="majorEastAsia" w:eastAsia="標楷體" w:hAnsiTheme="majorEastAsia" w:cstheme="majorEastAsia"/>
                <w:i/>
                <w:iCs/>
                <w:color w:val="000000"/>
                <w:rPrChange w:id="4279" w:author="瑋婷 徐" w:date="2025-01-04T22:56:00Z" w16du:dateUtc="2025-01-04T14:56:00Z">
                  <w:rPr>
                    <w:ins w:id="4280" w:author="瑋婷 徐" w:date="2025-01-03T16:20:00Z" w16du:dateUtc="2025-01-03T08:20:00Z"/>
                    <w:rFonts w:cs="Calibri"/>
                    <w:i/>
                    <w:iCs/>
                    <w:color w:val="000000"/>
                    <w:sz w:val="22"/>
                  </w:rPr>
                </w:rPrChange>
              </w:rPr>
              <w:pPrChange w:id="42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4282" w:author="瑋婷 徐" w:date="2025-01-03T16:20:00Z" w16du:dateUtc="2025-01-03T08:20:00Z">
              <w:r w:rsidRPr="00D57425">
                <w:rPr>
                  <w:rFonts w:asciiTheme="majorEastAsia" w:eastAsia="標楷體" w:hAnsiTheme="majorEastAsia" w:cstheme="majorEastAsia"/>
                  <w:i/>
                  <w:iCs/>
                  <w:color w:val="000000"/>
                  <w:rPrChange w:id="4283" w:author="瑋婷 徐" w:date="2025-01-04T22:56:00Z" w16du:dateUtc="2025-01-04T14:56:00Z">
                    <w:rPr>
                      <w:rFonts w:cs="Calibri"/>
                      <w:i/>
                      <w:iCs/>
                      <w:color w:val="000000"/>
                      <w:sz w:val="22"/>
                    </w:rPr>
                  </w:rPrChange>
                </w:rPr>
                <w:t>Treron sieboldii</w:t>
              </w:r>
            </w:ins>
          </w:p>
        </w:tc>
        <w:tc>
          <w:tcPr>
            <w:tcW w:w="129" w:type="pct"/>
            <w:noWrap/>
            <w:hideMark/>
          </w:tcPr>
          <w:p w14:paraId="0DE9B51E"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284" w:author="瑋婷 徐" w:date="2025-01-03T16:20:00Z" w16du:dateUtc="2025-01-03T08:20:00Z"/>
                <w:rFonts w:asciiTheme="majorEastAsia" w:eastAsia="標楷體" w:hAnsiTheme="majorEastAsia" w:cstheme="majorEastAsia"/>
                <w:i/>
                <w:iCs/>
                <w:color w:val="000000"/>
                <w:rPrChange w:id="4285" w:author="瑋婷 徐" w:date="2025-01-04T22:56:00Z" w16du:dateUtc="2025-01-04T14:56:00Z">
                  <w:rPr>
                    <w:ins w:id="4286" w:author="瑋婷 徐" w:date="2025-01-03T16:20:00Z" w16du:dateUtc="2025-01-03T08:20:00Z"/>
                    <w:rFonts w:cs="Calibri"/>
                    <w:i/>
                    <w:iCs/>
                    <w:color w:val="000000"/>
                    <w:sz w:val="22"/>
                  </w:rPr>
                </w:rPrChange>
              </w:rPr>
              <w:pPrChange w:id="42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59D5FDDD"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288" w:author="瑋婷 徐" w:date="2025-01-03T16:20:00Z" w16du:dateUtc="2025-01-03T08:20:00Z"/>
                <w:rFonts w:asciiTheme="majorEastAsia" w:eastAsia="標楷體" w:hAnsiTheme="majorEastAsia" w:cstheme="majorEastAsia"/>
                <w:rPrChange w:id="4289" w:author="瑋婷 徐" w:date="2025-01-04T22:56:00Z" w16du:dateUtc="2025-01-04T14:56:00Z">
                  <w:rPr>
                    <w:ins w:id="4290" w:author="瑋婷 徐" w:date="2025-01-03T16:20:00Z" w16du:dateUtc="2025-01-03T08:20:00Z"/>
                    <w:rFonts w:ascii="Times New Roman" w:eastAsia="Times New Roman" w:hAnsi="Times New Roman" w:cs="Times New Roman"/>
                    <w:sz w:val="20"/>
                    <w:szCs w:val="20"/>
                  </w:rPr>
                </w:rPrChange>
              </w:rPr>
              <w:pPrChange w:id="42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0178E972"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292" w:author="瑋婷 徐" w:date="2025-01-03T16:20:00Z" w16du:dateUtc="2025-01-03T08:20:00Z"/>
                <w:rFonts w:asciiTheme="majorEastAsia" w:eastAsia="標楷體" w:hAnsiTheme="majorEastAsia" w:cstheme="majorEastAsia"/>
                <w:rPrChange w:id="4293" w:author="瑋婷 徐" w:date="2025-01-04T22:56:00Z" w16du:dateUtc="2025-01-04T14:56:00Z">
                  <w:rPr>
                    <w:ins w:id="4294" w:author="瑋婷 徐" w:date="2025-01-03T16:20:00Z" w16du:dateUtc="2025-01-03T08:20:00Z"/>
                    <w:rFonts w:ascii="Times New Roman" w:eastAsia="Times New Roman" w:hAnsi="Times New Roman" w:cs="Times New Roman"/>
                    <w:sz w:val="20"/>
                    <w:szCs w:val="20"/>
                  </w:rPr>
                </w:rPrChange>
              </w:rPr>
              <w:pPrChange w:id="42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16A06BF2"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296" w:author="瑋婷 徐" w:date="2025-01-03T16:20:00Z" w16du:dateUtc="2025-01-03T08:20:00Z"/>
                <w:rFonts w:asciiTheme="majorEastAsia" w:eastAsia="標楷體" w:hAnsiTheme="majorEastAsia" w:cstheme="majorEastAsia"/>
                <w:rPrChange w:id="4297" w:author="瑋婷 徐" w:date="2025-01-04T22:56:00Z" w16du:dateUtc="2025-01-04T14:56:00Z">
                  <w:rPr>
                    <w:ins w:id="4298" w:author="瑋婷 徐" w:date="2025-01-03T16:20:00Z" w16du:dateUtc="2025-01-03T08:20:00Z"/>
                    <w:rFonts w:ascii="Times New Roman" w:eastAsia="Times New Roman" w:hAnsi="Times New Roman" w:cs="Times New Roman"/>
                    <w:sz w:val="20"/>
                    <w:szCs w:val="20"/>
                  </w:rPr>
                </w:rPrChange>
              </w:rPr>
              <w:pPrChange w:id="42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2359D8DE"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300" w:author="瑋婷 徐" w:date="2025-01-03T16:20:00Z" w16du:dateUtc="2025-01-03T08:20:00Z"/>
                <w:rFonts w:asciiTheme="majorEastAsia" w:eastAsia="標楷體" w:hAnsiTheme="majorEastAsia" w:cstheme="majorEastAsia"/>
                <w:rPrChange w:id="4301" w:author="瑋婷 徐" w:date="2025-01-04T22:56:00Z" w16du:dateUtc="2025-01-04T14:56:00Z">
                  <w:rPr>
                    <w:ins w:id="4302" w:author="瑋婷 徐" w:date="2025-01-03T16:20:00Z" w16du:dateUtc="2025-01-03T08:20:00Z"/>
                    <w:rFonts w:ascii="Times New Roman" w:eastAsia="Times New Roman" w:hAnsi="Times New Roman" w:cs="Times New Roman"/>
                    <w:sz w:val="20"/>
                    <w:szCs w:val="20"/>
                  </w:rPr>
                </w:rPrChange>
              </w:rPr>
              <w:pPrChange w:id="43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48E1733C"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304" w:author="瑋婷 徐" w:date="2025-01-03T16:20:00Z" w16du:dateUtc="2025-01-03T08:20:00Z"/>
                <w:rFonts w:asciiTheme="majorEastAsia" w:eastAsia="標楷體" w:hAnsiTheme="majorEastAsia" w:cstheme="majorEastAsia"/>
                <w:rPrChange w:id="4305" w:author="瑋婷 徐" w:date="2025-01-04T22:56:00Z" w16du:dateUtc="2025-01-04T14:56:00Z">
                  <w:rPr>
                    <w:ins w:id="4306" w:author="瑋婷 徐" w:date="2025-01-03T16:20:00Z" w16du:dateUtc="2025-01-03T08:20:00Z"/>
                    <w:rFonts w:ascii="Times New Roman" w:eastAsia="Times New Roman" w:hAnsi="Times New Roman" w:cs="Times New Roman"/>
                    <w:sz w:val="20"/>
                    <w:szCs w:val="20"/>
                  </w:rPr>
                </w:rPrChange>
              </w:rPr>
              <w:pPrChange w:id="43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tcPr>
          <w:p w14:paraId="70DB03B4"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4308" w:author="瑋婷 徐" w:date="2025-01-03T16:33:00Z" w16du:dateUtc="2025-01-03T08:33:00Z"/>
                <w:rFonts w:asciiTheme="majorEastAsia" w:eastAsia="標楷體" w:hAnsiTheme="majorEastAsia" w:cstheme="majorEastAsia"/>
              </w:rPr>
            </w:pPr>
          </w:p>
        </w:tc>
        <w:tc>
          <w:tcPr>
            <w:tcW w:w="129" w:type="pct"/>
            <w:noWrap/>
            <w:hideMark/>
          </w:tcPr>
          <w:p w14:paraId="0C0E97EF" w14:textId="0E91223C"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309" w:author="瑋婷 徐" w:date="2025-01-03T16:20:00Z" w16du:dateUtc="2025-01-03T08:20:00Z"/>
                <w:rFonts w:asciiTheme="majorEastAsia" w:eastAsia="標楷體" w:hAnsiTheme="majorEastAsia" w:cstheme="majorEastAsia"/>
                <w:rPrChange w:id="4310" w:author="瑋婷 徐" w:date="2025-01-04T22:56:00Z" w16du:dateUtc="2025-01-04T14:56:00Z">
                  <w:rPr>
                    <w:ins w:id="4311" w:author="瑋婷 徐" w:date="2025-01-03T16:20:00Z" w16du:dateUtc="2025-01-03T08:20:00Z"/>
                    <w:rFonts w:ascii="Times New Roman" w:eastAsia="Times New Roman" w:hAnsi="Times New Roman" w:cs="Times New Roman"/>
                    <w:sz w:val="20"/>
                    <w:szCs w:val="20"/>
                  </w:rPr>
                </w:rPrChange>
              </w:rPr>
              <w:pPrChange w:id="43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26E7606D"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313" w:author="瑋婷 徐" w:date="2025-01-03T16:20:00Z" w16du:dateUtc="2025-01-03T08:20:00Z"/>
                <w:rFonts w:asciiTheme="majorEastAsia" w:eastAsia="標楷體" w:hAnsiTheme="majorEastAsia" w:cstheme="majorEastAsia"/>
                <w:rPrChange w:id="4314" w:author="瑋婷 徐" w:date="2025-01-04T22:56:00Z" w16du:dateUtc="2025-01-04T14:56:00Z">
                  <w:rPr>
                    <w:ins w:id="4315" w:author="瑋婷 徐" w:date="2025-01-03T16:20:00Z" w16du:dateUtc="2025-01-03T08:20:00Z"/>
                    <w:rFonts w:ascii="Times New Roman" w:eastAsia="Times New Roman" w:hAnsi="Times New Roman" w:cs="Times New Roman"/>
                    <w:sz w:val="20"/>
                    <w:szCs w:val="20"/>
                  </w:rPr>
                </w:rPrChange>
              </w:rPr>
              <w:pPrChange w:id="43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56AFCB5"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317" w:author="瑋婷 徐" w:date="2025-01-03T16:20:00Z" w16du:dateUtc="2025-01-03T08:20:00Z"/>
                <w:rFonts w:asciiTheme="majorEastAsia" w:eastAsia="標楷體" w:hAnsiTheme="majorEastAsia" w:cstheme="majorEastAsia"/>
                <w:rPrChange w:id="4318" w:author="瑋婷 徐" w:date="2025-01-04T22:56:00Z" w16du:dateUtc="2025-01-04T14:56:00Z">
                  <w:rPr>
                    <w:ins w:id="4319" w:author="瑋婷 徐" w:date="2025-01-03T16:20:00Z" w16du:dateUtc="2025-01-03T08:20:00Z"/>
                    <w:rFonts w:ascii="Times New Roman" w:eastAsia="Times New Roman" w:hAnsi="Times New Roman" w:cs="Times New Roman"/>
                    <w:sz w:val="20"/>
                    <w:szCs w:val="20"/>
                  </w:rPr>
                </w:rPrChange>
              </w:rPr>
              <w:pPrChange w:id="43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446D6DB1"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321" w:author="瑋婷 徐" w:date="2025-01-03T16:20:00Z" w16du:dateUtc="2025-01-03T08:20:00Z"/>
                <w:rFonts w:asciiTheme="majorEastAsia" w:eastAsia="標楷體" w:hAnsiTheme="majorEastAsia" w:cstheme="majorEastAsia"/>
                <w:rPrChange w:id="4322" w:author="瑋婷 徐" w:date="2025-01-04T22:56:00Z" w16du:dateUtc="2025-01-04T14:56:00Z">
                  <w:rPr>
                    <w:ins w:id="4323" w:author="瑋婷 徐" w:date="2025-01-03T16:20:00Z" w16du:dateUtc="2025-01-03T08:20:00Z"/>
                    <w:rFonts w:ascii="Times New Roman" w:eastAsia="Times New Roman" w:hAnsi="Times New Roman" w:cs="Times New Roman"/>
                    <w:sz w:val="20"/>
                    <w:szCs w:val="20"/>
                  </w:rPr>
                </w:rPrChange>
              </w:rPr>
              <w:pPrChange w:id="43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tcPr>
          <w:p w14:paraId="689C0E6C"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4325" w:author="瑋婷 徐" w:date="2025-01-03T16:33:00Z" w16du:dateUtc="2025-01-03T08:33:00Z"/>
                <w:rFonts w:asciiTheme="majorEastAsia" w:eastAsia="標楷體" w:hAnsiTheme="majorEastAsia" w:cstheme="majorEastAsia"/>
              </w:rPr>
            </w:pPr>
          </w:p>
        </w:tc>
        <w:tc>
          <w:tcPr>
            <w:tcW w:w="175" w:type="pct"/>
            <w:noWrap/>
            <w:hideMark/>
          </w:tcPr>
          <w:p w14:paraId="3515F326" w14:textId="7D6A0DB0"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326" w:author="瑋婷 徐" w:date="2025-01-03T16:20:00Z" w16du:dateUtc="2025-01-03T08:20:00Z"/>
                <w:rFonts w:asciiTheme="majorEastAsia" w:eastAsia="標楷體" w:hAnsiTheme="majorEastAsia" w:cstheme="majorEastAsia"/>
                <w:rPrChange w:id="4327" w:author="瑋婷 徐" w:date="2025-01-04T22:56:00Z" w16du:dateUtc="2025-01-04T14:56:00Z">
                  <w:rPr>
                    <w:ins w:id="4328" w:author="瑋婷 徐" w:date="2025-01-03T16:20:00Z" w16du:dateUtc="2025-01-03T08:20:00Z"/>
                    <w:rFonts w:ascii="Times New Roman" w:eastAsia="Times New Roman" w:hAnsi="Times New Roman" w:cs="Times New Roman"/>
                    <w:sz w:val="20"/>
                    <w:szCs w:val="20"/>
                  </w:rPr>
                </w:rPrChange>
              </w:rPr>
              <w:pPrChange w:id="43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261DB619"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330" w:author="瑋婷 徐" w:date="2025-01-03T16:20:00Z" w16du:dateUtc="2025-01-03T08:20:00Z"/>
                <w:rFonts w:asciiTheme="majorEastAsia" w:eastAsia="標楷體" w:hAnsiTheme="majorEastAsia" w:cstheme="majorEastAsia"/>
                <w:rPrChange w:id="4331" w:author="瑋婷 徐" w:date="2025-01-04T22:56:00Z" w16du:dateUtc="2025-01-04T14:56:00Z">
                  <w:rPr>
                    <w:ins w:id="4332" w:author="瑋婷 徐" w:date="2025-01-03T16:20:00Z" w16du:dateUtc="2025-01-03T08:20:00Z"/>
                    <w:rFonts w:ascii="Times New Roman" w:eastAsia="Times New Roman" w:hAnsi="Times New Roman" w:cs="Times New Roman"/>
                    <w:sz w:val="20"/>
                    <w:szCs w:val="20"/>
                  </w:rPr>
                </w:rPrChange>
              </w:rPr>
              <w:pPrChange w:id="43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CDFA6E3"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334" w:author="瑋婷 徐" w:date="2025-01-03T16:20:00Z" w16du:dateUtc="2025-01-03T08:20:00Z"/>
                <w:rFonts w:asciiTheme="majorEastAsia" w:eastAsia="標楷體" w:hAnsiTheme="majorEastAsia" w:cstheme="majorEastAsia"/>
                <w:rPrChange w:id="4335" w:author="瑋婷 徐" w:date="2025-01-04T22:56:00Z" w16du:dateUtc="2025-01-04T14:56:00Z">
                  <w:rPr>
                    <w:ins w:id="4336" w:author="瑋婷 徐" w:date="2025-01-03T16:20:00Z" w16du:dateUtc="2025-01-03T08:20:00Z"/>
                    <w:rFonts w:ascii="Times New Roman" w:eastAsia="Times New Roman" w:hAnsi="Times New Roman" w:cs="Times New Roman"/>
                    <w:sz w:val="20"/>
                    <w:szCs w:val="20"/>
                  </w:rPr>
                </w:rPrChange>
              </w:rPr>
              <w:pPrChange w:id="43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0B122916"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338" w:author="瑋婷 徐" w:date="2025-01-03T16:20:00Z" w16du:dateUtc="2025-01-03T08:20:00Z"/>
                <w:rFonts w:asciiTheme="majorEastAsia" w:eastAsia="標楷體" w:hAnsiTheme="majorEastAsia" w:cstheme="majorEastAsia"/>
                <w:rPrChange w:id="4339" w:author="瑋婷 徐" w:date="2025-01-04T22:56:00Z" w16du:dateUtc="2025-01-04T14:56:00Z">
                  <w:rPr>
                    <w:ins w:id="4340" w:author="瑋婷 徐" w:date="2025-01-03T16:20:00Z" w16du:dateUtc="2025-01-03T08:20:00Z"/>
                    <w:rFonts w:ascii="Times New Roman" w:eastAsia="Times New Roman" w:hAnsi="Times New Roman" w:cs="Times New Roman"/>
                    <w:sz w:val="20"/>
                    <w:szCs w:val="20"/>
                  </w:rPr>
                </w:rPrChange>
              </w:rPr>
              <w:pPrChange w:id="43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2BEE391"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342" w:author="瑋婷 徐" w:date="2025-01-03T16:20:00Z" w16du:dateUtc="2025-01-03T08:20:00Z"/>
                <w:rFonts w:asciiTheme="majorEastAsia" w:eastAsia="標楷體" w:hAnsiTheme="majorEastAsia" w:cstheme="majorEastAsia"/>
                <w:rPrChange w:id="4343" w:author="瑋婷 徐" w:date="2025-01-04T22:56:00Z" w16du:dateUtc="2025-01-04T14:56:00Z">
                  <w:rPr>
                    <w:ins w:id="4344" w:author="瑋婷 徐" w:date="2025-01-03T16:20:00Z" w16du:dateUtc="2025-01-03T08:20:00Z"/>
                    <w:rFonts w:ascii="Times New Roman" w:eastAsia="Times New Roman" w:hAnsi="Times New Roman" w:cs="Times New Roman"/>
                    <w:sz w:val="20"/>
                    <w:szCs w:val="20"/>
                  </w:rPr>
                </w:rPrChange>
              </w:rPr>
              <w:pPrChange w:id="43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002D22D2"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346" w:author="瑋婷 徐" w:date="2025-01-03T16:20:00Z" w16du:dateUtc="2025-01-03T08:20:00Z"/>
                <w:rFonts w:asciiTheme="majorEastAsia" w:eastAsia="標楷體" w:hAnsiTheme="majorEastAsia" w:cstheme="majorEastAsia"/>
                <w:rPrChange w:id="4347" w:author="瑋婷 徐" w:date="2025-01-04T22:56:00Z" w16du:dateUtc="2025-01-04T14:56:00Z">
                  <w:rPr>
                    <w:ins w:id="4348" w:author="瑋婷 徐" w:date="2025-01-03T16:20:00Z" w16du:dateUtc="2025-01-03T08:20:00Z"/>
                    <w:rFonts w:ascii="Times New Roman" w:eastAsia="Times New Roman" w:hAnsi="Times New Roman" w:cs="Times New Roman"/>
                    <w:sz w:val="20"/>
                    <w:szCs w:val="20"/>
                  </w:rPr>
                </w:rPrChange>
              </w:rPr>
              <w:pPrChange w:id="43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E9D9067"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350" w:author="瑋婷 徐" w:date="2025-01-03T16:20:00Z" w16du:dateUtc="2025-01-03T08:20:00Z"/>
                <w:rFonts w:asciiTheme="majorEastAsia" w:eastAsia="標楷體" w:hAnsiTheme="majorEastAsia" w:cstheme="majorEastAsia"/>
                <w:rPrChange w:id="4351" w:author="瑋婷 徐" w:date="2025-01-04T22:56:00Z" w16du:dateUtc="2025-01-04T14:56:00Z">
                  <w:rPr>
                    <w:ins w:id="4352" w:author="瑋婷 徐" w:date="2025-01-03T16:20:00Z" w16du:dateUtc="2025-01-03T08:20:00Z"/>
                    <w:rFonts w:ascii="Times New Roman" w:eastAsia="Times New Roman" w:hAnsi="Times New Roman" w:cs="Times New Roman"/>
                    <w:sz w:val="20"/>
                    <w:szCs w:val="20"/>
                  </w:rPr>
                </w:rPrChange>
              </w:rPr>
              <w:pPrChange w:id="43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DB9AF83"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354" w:author="瑋婷 徐" w:date="2025-01-03T16:20:00Z" w16du:dateUtc="2025-01-03T08:20:00Z"/>
                <w:rFonts w:asciiTheme="majorEastAsia" w:eastAsia="標楷體" w:hAnsiTheme="majorEastAsia" w:cstheme="majorEastAsia"/>
                <w:rPrChange w:id="4355" w:author="瑋婷 徐" w:date="2025-01-04T22:56:00Z" w16du:dateUtc="2025-01-04T14:56:00Z">
                  <w:rPr>
                    <w:ins w:id="4356" w:author="瑋婷 徐" w:date="2025-01-03T16:20:00Z" w16du:dateUtc="2025-01-03T08:20:00Z"/>
                    <w:rFonts w:ascii="Times New Roman" w:eastAsia="Times New Roman" w:hAnsi="Times New Roman" w:cs="Times New Roman"/>
                    <w:sz w:val="20"/>
                    <w:szCs w:val="20"/>
                  </w:rPr>
                </w:rPrChange>
              </w:rPr>
              <w:pPrChange w:id="43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D57425" w14:paraId="4A8E0AC3" w14:textId="77777777" w:rsidTr="00B436F0">
        <w:trPr>
          <w:cnfStyle w:val="000000100000" w:firstRow="0" w:lastRow="0" w:firstColumn="0" w:lastColumn="0" w:oddVBand="0" w:evenVBand="0" w:oddHBand="1" w:evenHBand="0" w:firstRowFirstColumn="0" w:firstRowLastColumn="0" w:lastRowFirstColumn="0" w:lastRowLastColumn="0"/>
          <w:trHeight w:val="300"/>
          <w:ins w:id="4358"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06CA5C65" w14:textId="77777777" w:rsidR="00DA433E" w:rsidRPr="00D57425" w:rsidRDefault="00DA433E">
            <w:pPr>
              <w:spacing w:line="360" w:lineRule="auto"/>
              <w:jc w:val="both"/>
              <w:rPr>
                <w:ins w:id="4359" w:author="瑋婷 徐" w:date="2025-01-03T16:20:00Z" w16du:dateUtc="2025-01-03T08:20:00Z"/>
                <w:rFonts w:asciiTheme="majorEastAsia" w:eastAsia="標楷體" w:hAnsiTheme="majorEastAsia" w:cstheme="majorEastAsia"/>
                <w:b w:val="0"/>
                <w:bCs w:val="0"/>
                <w:color w:val="000000"/>
                <w:rPrChange w:id="4360" w:author="瑋婷 徐" w:date="2025-01-04T22:56:00Z" w16du:dateUtc="2025-01-04T14:56:00Z">
                  <w:rPr>
                    <w:ins w:id="4361" w:author="瑋婷 徐" w:date="2025-01-03T16:20:00Z" w16du:dateUtc="2025-01-03T08:20:00Z"/>
                    <w:rFonts w:cs="Calibri"/>
                    <w:color w:val="000000"/>
                    <w:sz w:val="22"/>
                  </w:rPr>
                </w:rPrChange>
              </w:rPr>
              <w:pPrChange w:id="4362" w:author="瑋婷 徐" w:date="2025-01-03T16:21:00Z" w16du:dateUtc="2025-01-03T08:21:00Z">
                <w:pPr/>
              </w:pPrChange>
            </w:pPr>
            <w:ins w:id="4363" w:author="瑋婷 徐" w:date="2025-01-03T16:20:00Z" w16du:dateUtc="2025-01-03T08:20:00Z">
              <w:r w:rsidRPr="00D57425">
                <w:rPr>
                  <w:rFonts w:asciiTheme="majorEastAsia" w:eastAsia="標楷體" w:hAnsiTheme="majorEastAsia" w:cstheme="majorEastAsia"/>
                  <w:b w:val="0"/>
                  <w:bCs w:val="0"/>
                  <w:color w:val="000000"/>
                  <w:rPrChange w:id="4364" w:author="瑋婷 徐" w:date="2025-01-04T22:56:00Z" w16du:dateUtc="2025-01-04T14:56:00Z">
                    <w:rPr>
                      <w:rFonts w:cs="Calibri"/>
                      <w:color w:val="000000"/>
                      <w:sz w:val="22"/>
                    </w:rPr>
                  </w:rPrChange>
                </w:rPr>
                <w:t>鷹鵑</w:t>
              </w:r>
              <w:r w:rsidRPr="00D57425">
                <w:rPr>
                  <w:rFonts w:asciiTheme="majorEastAsia" w:eastAsia="標楷體" w:hAnsiTheme="majorEastAsia" w:cstheme="majorEastAsia"/>
                  <w:b w:val="0"/>
                  <w:bCs w:val="0"/>
                  <w:color w:val="000000"/>
                  <w:rPrChange w:id="4365" w:author="瑋婷 徐" w:date="2025-01-04T22:56:00Z" w16du:dateUtc="2025-01-04T14:56:00Z">
                    <w:rPr>
                      <w:rFonts w:cs="Calibri"/>
                      <w:color w:val="000000"/>
                      <w:sz w:val="22"/>
                    </w:rPr>
                  </w:rPrChange>
                </w:rPr>
                <w:t xml:space="preserve"> </w:t>
              </w:r>
            </w:ins>
          </w:p>
        </w:tc>
        <w:tc>
          <w:tcPr>
            <w:tcW w:w="1132" w:type="pct"/>
            <w:hideMark/>
          </w:tcPr>
          <w:p w14:paraId="1C47411F"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366" w:author="瑋婷 徐" w:date="2025-01-03T16:20:00Z" w16du:dateUtc="2025-01-03T08:20:00Z"/>
                <w:rFonts w:asciiTheme="majorEastAsia" w:eastAsia="標楷體" w:hAnsiTheme="majorEastAsia" w:cstheme="majorEastAsia"/>
                <w:i/>
                <w:iCs/>
                <w:color w:val="000000"/>
                <w:rPrChange w:id="4367" w:author="瑋婷 徐" w:date="2025-01-04T22:56:00Z" w16du:dateUtc="2025-01-04T14:56:00Z">
                  <w:rPr>
                    <w:ins w:id="4368" w:author="瑋婷 徐" w:date="2025-01-03T16:20:00Z" w16du:dateUtc="2025-01-03T08:20:00Z"/>
                    <w:rFonts w:cs="Calibri"/>
                    <w:i/>
                    <w:iCs/>
                    <w:color w:val="000000"/>
                    <w:sz w:val="22"/>
                  </w:rPr>
                </w:rPrChange>
              </w:rPr>
              <w:pPrChange w:id="43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370" w:author="瑋婷 徐" w:date="2025-01-03T16:20:00Z" w16du:dateUtc="2025-01-03T08:20:00Z">
              <w:r w:rsidRPr="00D57425">
                <w:rPr>
                  <w:rFonts w:asciiTheme="majorEastAsia" w:eastAsia="標楷體" w:hAnsiTheme="majorEastAsia" w:cstheme="majorEastAsia"/>
                  <w:i/>
                  <w:iCs/>
                  <w:color w:val="000000"/>
                  <w:rPrChange w:id="4371" w:author="瑋婷 徐" w:date="2025-01-04T22:56:00Z" w16du:dateUtc="2025-01-04T14:56:00Z">
                    <w:rPr>
                      <w:rFonts w:cs="Calibri"/>
                      <w:i/>
                      <w:iCs/>
                      <w:color w:val="000000"/>
                      <w:sz w:val="22"/>
                    </w:rPr>
                  </w:rPrChange>
                </w:rPr>
                <w:t>Hierococcyx sparverioides</w:t>
              </w:r>
            </w:ins>
          </w:p>
        </w:tc>
        <w:tc>
          <w:tcPr>
            <w:tcW w:w="129" w:type="pct"/>
            <w:noWrap/>
            <w:hideMark/>
          </w:tcPr>
          <w:p w14:paraId="7499FF1A"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372" w:author="瑋婷 徐" w:date="2025-01-03T16:20:00Z" w16du:dateUtc="2025-01-03T08:20:00Z"/>
                <w:rFonts w:asciiTheme="majorEastAsia" w:eastAsia="標楷體" w:hAnsiTheme="majorEastAsia" w:cstheme="majorEastAsia"/>
                <w:i/>
                <w:iCs/>
                <w:color w:val="000000"/>
                <w:rPrChange w:id="4373" w:author="瑋婷 徐" w:date="2025-01-04T22:56:00Z" w16du:dateUtc="2025-01-04T14:56:00Z">
                  <w:rPr>
                    <w:ins w:id="4374" w:author="瑋婷 徐" w:date="2025-01-03T16:20:00Z" w16du:dateUtc="2025-01-03T08:20:00Z"/>
                    <w:rFonts w:cs="Calibri"/>
                    <w:i/>
                    <w:iCs/>
                    <w:color w:val="000000"/>
                    <w:sz w:val="22"/>
                  </w:rPr>
                </w:rPrChange>
              </w:rPr>
              <w:pPrChange w:id="43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52DC752A"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376" w:author="瑋婷 徐" w:date="2025-01-03T16:20:00Z" w16du:dateUtc="2025-01-03T08:20:00Z"/>
                <w:rFonts w:asciiTheme="majorEastAsia" w:eastAsia="標楷體" w:hAnsiTheme="majorEastAsia" w:cstheme="majorEastAsia"/>
                <w:rPrChange w:id="4377" w:author="瑋婷 徐" w:date="2025-01-04T22:56:00Z" w16du:dateUtc="2025-01-04T14:56:00Z">
                  <w:rPr>
                    <w:ins w:id="4378" w:author="瑋婷 徐" w:date="2025-01-03T16:20:00Z" w16du:dateUtc="2025-01-03T08:20:00Z"/>
                    <w:rFonts w:ascii="Times New Roman" w:eastAsia="Times New Roman" w:hAnsi="Times New Roman" w:cs="Times New Roman"/>
                    <w:sz w:val="20"/>
                    <w:szCs w:val="20"/>
                  </w:rPr>
                </w:rPrChange>
              </w:rPr>
              <w:pPrChange w:id="43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6E87BBAC"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380" w:author="瑋婷 徐" w:date="2025-01-03T16:20:00Z" w16du:dateUtc="2025-01-03T08:20:00Z"/>
                <w:rFonts w:asciiTheme="majorEastAsia" w:eastAsia="標楷體" w:hAnsiTheme="majorEastAsia" w:cstheme="majorEastAsia"/>
                <w:color w:val="000000"/>
                <w:rPrChange w:id="4381" w:author="瑋婷 徐" w:date="2025-01-04T22:56:00Z" w16du:dateUtc="2025-01-04T14:56:00Z">
                  <w:rPr>
                    <w:ins w:id="4382" w:author="瑋婷 徐" w:date="2025-01-03T16:20:00Z" w16du:dateUtc="2025-01-03T08:20:00Z"/>
                    <w:rFonts w:cs="Calibri"/>
                    <w:color w:val="000000"/>
                    <w:sz w:val="22"/>
                  </w:rPr>
                </w:rPrChange>
              </w:rPr>
              <w:pPrChange w:id="43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384" w:author="瑋婷 徐" w:date="2025-01-03T16:20:00Z" w16du:dateUtc="2025-01-03T08:20:00Z">
              <w:r w:rsidRPr="00D57425">
                <w:rPr>
                  <w:rFonts w:asciiTheme="majorEastAsia" w:eastAsia="標楷體" w:hAnsiTheme="majorEastAsia" w:cstheme="majorEastAsia"/>
                  <w:color w:val="000000"/>
                  <w:rPrChange w:id="4385" w:author="瑋婷 徐" w:date="2025-01-04T22:56:00Z" w16du:dateUtc="2025-01-04T14:56:00Z">
                    <w:rPr>
                      <w:rFonts w:cs="Calibri"/>
                      <w:color w:val="000000"/>
                      <w:sz w:val="22"/>
                    </w:rPr>
                  </w:rPrChange>
                </w:rPr>
                <w:t>*</w:t>
              </w:r>
            </w:ins>
          </w:p>
        </w:tc>
        <w:tc>
          <w:tcPr>
            <w:tcW w:w="129" w:type="pct"/>
            <w:noWrap/>
            <w:hideMark/>
          </w:tcPr>
          <w:p w14:paraId="6837B982"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386" w:author="瑋婷 徐" w:date="2025-01-03T16:20:00Z" w16du:dateUtc="2025-01-03T08:20:00Z"/>
                <w:rFonts w:asciiTheme="majorEastAsia" w:eastAsia="標楷體" w:hAnsiTheme="majorEastAsia" w:cstheme="majorEastAsia"/>
                <w:color w:val="000000"/>
                <w:rPrChange w:id="4387" w:author="瑋婷 徐" w:date="2025-01-04T22:56:00Z" w16du:dateUtc="2025-01-04T14:56:00Z">
                  <w:rPr>
                    <w:ins w:id="4388" w:author="瑋婷 徐" w:date="2025-01-03T16:20:00Z" w16du:dateUtc="2025-01-03T08:20:00Z"/>
                    <w:rFonts w:cs="Calibri"/>
                    <w:color w:val="000000"/>
                    <w:sz w:val="22"/>
                  </w:rPr>
                </w:rPrChange>
              </w:rPr>
              <w:pPrChange w:id="43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3CD48C2A"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390" w:author="瑋婷 徐" w:date="2025-01-03T16:20:00Z" w16du:dateUtc="2025-01-03T08:20:00Z"/>
                <w:rFonts w:asciiTheme="majorEastAsia" w:eastAsia="標楷體" w:hAnsiTheme="majorEastAsia" w:cstheme="majorEastAsia"/>
                <w:rPrChange w:id="4391" w:author="瑋婷 徐" w:date="2025-01-04T22:56:00Z" w16du:dateUtc="2025-01-04T14:56:00Z">
                  <w:rPr>
                    <w:ins w:id="4392" w:author="瑋婷 徐" w:date="2025-01-03T16:20:00Z" w16du:dateUtc="2025-01-03T08:20:00Z"/>
                    <w:rFonts w:ascii="Times New Roman" w:eastAsia="Times New Roman" w:hAnsi="Times New Roman" w:cs="Times New Roman"/>
                    <w:sz w:val="20"/>
                    <w:szCs w:val="20"/>
                  </w:rPr>
                </w:rPrChange>
              </w:rPr>
              <w:pPrChange w:id="43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4111FC3A"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394" w:author="瑋婷 徐" w:date="2025-01-03T16:20:00Z" w16du:dateUtc="2025-01-03T08:20:00Z"/>
                <w:rFonts w:asciiTheme="majorEastAsia" w:eastAsia="標楷體" w:hAnsiTheme="majorEastAsia" w:cstheme="majorEastAsia"/>
                <w:rPrChange w:id="4395" w:author="瑋婷 徐" w:date="2025-01-04T22:56:00Z" w16du:dateUtc="2025-01-04T14:56:00Z">
                  <w:rPr>
                    <w:ins w:id="4396" w:author="瑋婷 徐" w:date="2025-01-03T16:20:00Z" w16du:dateUtc="2025-01-03T08:20:00Z"/>
                    <w:rFonts w:ascii="Times New Roman" w:eastAsia="Times New Roman" w:hAnsi="Times New Roman" w:cs="Times New Roman"/>
                    <w:sz w:val="20"/>
                    <w:szCs w:val="20"/>
                  </w:rPr>
                </w:rPrChange>
              </w:rPr>
              <w:pPrChange w:id="43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tcPr>
          <w:p w14:paraId="6E954DF3"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4398" w:author="瑋婷 徐" w:date="2025-01-03T16:33:00Z" w16du:dateUtc="2025-01-03T08:33:00Z"/>
                <w:rFonts w:asciiTheme="majorEastAsia" w:eastAsia="標楷體" w:hAnsiTheme="majorEastAsia" w:cstheme="majorEastAsia"/>
              </w:rPr>
            </w:pPr>
          </w:p>
        </w:tc>
        <w:tc>
          <w:tcPr>
            <w:tcW w:w="129" w:type="pct"/>
            <w:noWrap/>
            <w:hideMark/>
          </w:tcPr>
          <w:p w14:paraId="6A061628" w14:textId="1D29FB2A"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399" w:author="瑋婷 徐" w:date="2025-01-03T16:20:00Z" w16du:dateUtc="2025-01-03T08:20:00Z"/>
                <w:rFonts w:asciiTheme="majorEastAsia" w:eastAsia="標楷體" w:hAnsiTheme="majorEastAsia" w:cstheme="majorEastAsia"/>
                <w:rPrChange w:id="4400" w:author="瑋婷 徐" w:date="2025-01-04T22:56:00Z" w16du:dateUtc="2025-01-04T14:56:00Z">
                  <w:rPr>
                    <w:ins w:id="4401" w:author="瑋婷 徐" w:date="2025-01-03T16:20:00Z" w16du:dateUtc="2025-01-03T08:20:00Z"/>
                    <w:rFonts w:ascii="Times New Roman" w:eastAsia="Times New Roman" w:hAnsi="Times New Roman" w:cs="Times New Roman"/>
                    <w:sz w:val="20"/>
                    <w:szCs w:val="20"/>
                  </w:rPr>
                </w:rPrChange>
              </w:rPr>
              <w:pPrChange w:id="440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068CFB9D"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403" w:author="瑋婷 徐" w:date="2025-01-03T16:20:00Z" w16du:dateUtc="2025-01-03T08:20:00Z"/>
                <w:rFonts w:asciiTheme="majorEastAsia" w:eastAsia="標楷體" w:hAnsiTheme="majorEastAsia" w:cstheme="majorEastAsia"/>
                <w:rPrChange w:id="4404" w:author="瑋婷 徐" w:date="2025-01-04T22:56:00Z" w16du:dateUtc="2025-01-04T14:56:00Z">
                  <w:rPr>
                    <w:ins w:id="4405" w:author="瑋婷 徐" w:date="2025-01-03T16:20:00Z" w16du:dateUtc="2025-01-03T08:20:00Z"/>
                    <w:rFonts w:ascii="Times New Roman" w:eastAsia="Times New Roman" w:hAnsi="Times New Roman" w:cs="Times New Roman"/>
                    <w:sz w:val="20"/>
                    <w:szCs w:val="20"/>
                  </w:rPr>
                </w:rPrChange>
              </w:rPr>
              <w:pPrChange w:id="440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699D6BE8"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407" w:author="瑋婷 徐" w:date="2025-01-03T16:20:00Z" w16du:dateUtc="2025-01-03T08:20:00Z"/>
                <w:rFonts w:asciiTheme="majorEastAsia" w:eastAsia="標楷體" w:hAnsiTheme="majorEastAsia" w:cstheme="majorEastAsia"/>
                <w:rPrChange w:id="4408" w:author="瑋婷 徐" w:date="2025-01-04T22:56:00Z" w16du:dateUtc="2025-01-04T14:56:00Z">
                  <w:rPr>
                    <w:ins w:id="4409" w:author="瑋婷 徐" w:date="2025-01-03T16:20:00Z" w16du:dateUtc="2025-01-03T08:20:00Z"/>
                    <w:rFonts w:ascii="Times New Roman" w:eastAsia="Times New Roman" w:hAnsi="Times New Roman" w:cs="Times New Roman"/>
                    <w:sz w:val="20"/>
                    <w:szCs w:val="20"/>
                  </w:rPr>
                </w:rPrChange>
              </w:rPr>
              <w:pPrChange w:id="441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5741941F"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411" w:author="瑋婷 徐" w:date="2025-01-03T16:20:00Z" w16du:dateUtc="2025-01-03T08:20:00Z"/>
                <w:rFonts w:asciiTheme="majorEastAsia" w:eastAsia="標楷體" w:hAnsiTheme="majorEastAsia" w:cstheme="majorEastAsia"/>
                <w:rPrChange w:id="4412" w:author="瑋婷 徐" w:date="2025-01-04T22:56:00Z" w16du:dateUtc="2025-01-04T14:56:00Z">
                  <w:rPr>
                    <w:ins w:id="4413" w:author="瑋婷 徐" w:date="2025-01-03T16:20:00Z" w16du:dateUtc="2025-01-03T08:20:00Z"/>
                    <w:rFonts w:ascii="Times New Roman" w:eastAsia="Times New Roman" w:hAnsi="Times New Roman" w:cs="Times New Roman"/>
                    <w:sz w:val="20"/>
                    <w:szCs w:val="20"/>
                  </w:rPr>
                </w:rPrChange>
              </w:rPr>
              <w:pPrChange w:id="441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tcPr>
          <w:p w14:paraId="137AB7C7"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4415" w:author="瑋婷 徐" w:date="2025-01-03T16:33:00Z" w16du:dateUtc="2025-01-03T08:33:00Z"/>
                <w:rFonts w:asciiTheme="majorEastAsia" w:eastAsia="標楷體" w:hAnsiTheme="majorEastAsia" w:cstheme="majorEastAsia"/>
              </w:rPr>
            </w:pPr>
          </w:p>
        </w:tc>
        <w:tc>
          <w:tcPr>
            <w:tcW w:w="175" w:type="pct"/>
            <w:noWrap/>
            <w:hideMark/>
          </w:tcPr>
          <w:p w14:paraId="09DC583C" w14:textId="45E23E3E"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416" w:author="瑋婷 徐" w:date="2025-01-03T16:20:00Z" w16du:dateUtc="2025-01-03T08:20:00Z"/>
                <w:rFonts w:asciiTheme="majorEastAsia" w:eastAsia="標楷體" w:hAnsiTheme="majorEastAsia" w:cstheme="majorEastAsia"/>
                <w:rPrChange w:id="4417" w:author="瑋婷 徐" w:date="2025-01-04T22:56:00Z" w16du:dateUtc="2025-01-04T14:56:00Z">
                  <w:rPr>
                    <w:ins w:id="4418" w:author="瑋婷 徐" w:date="2025-01-03T16:20:00Z" w16du:dateUtc="2025-01-03T08:20:00Z"/>
                    <w:rFonts w:ascii="Times New Roman" w:eastAsia="Times New Roman" w:hAnsi="Times New Roman" w:cs="Times New Roman"/>
                    <w:sz w:val="20"/>
                    <w:szCs w:val="20"/>
                  </w:rPr>
                </w:rPrChange>
              </w:rPr>
              <w:pPrChange w:id="441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6531A9A5"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420" w:author="瑋婷 徐" w:date="2025-01-03T16:20:00Z" w16du:dateUtc="2025-01-03T08:20:00Z"/>
                <w:rFonts w:asciiTheme="majorEastAsia" w:eastAsia="標楷體" w:hAnsiTheme="majorEastAsia" w:cstheme="majorEastAsia"/>
                <w:rPrChange w:id="4421" w:author="瑋婷 徐" w:date="2025-01-04T22:56:00Z" w16du:dateUtc="2025-01-04T14:56:00Z">
                  <w:rPr>
                    <w:ins w:id="4422" w:author="瑋婷 徐" w:date="2025-01-03T16:20:00Z" w16du:dateUtc="2025-01-03T08:20:00Z"/>
                    <w:rFonts w:ascii="Times New Roman" w:eastAsia="Times New Roman" w:hAnsi="Times New Roman" w:cs="Times New Roman"/>
                    <w:sz w:val="20"/>
                    <w:szCs w:val="20"/>
                  </w:rPr>
                </w:rPrChange>
              </w:rPr>
              <w:pPrChange w:id="44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3D461375"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424" w:author="瑋婷 徐" w:date="2025-01-03T16:20:00Z" w16du:dateUtc="2025-01-03T08:20:00Z"/>
                <w:rFonts w:asciiTheme="majorEastAsia" w:eastAsia="標楷體" w:hAnsiTheme="majorEastAsia" w:cstheme="majorEastAsia"/>
                <w:color w:val="000000"/>
                <w:rPrChange w:id="4425" w:author="瑋婷 徐" w:date="2025-01-04T22:56:00Z" w16du:dateUtc="2025-01-04T14:56:00Z">
                  <w:rPr>
                    <w:ins w:id="4426" w:author="瑋婷 徐" w:date="2025-01-03T16:20:00Z" w16du:dateUtc="2025-01-03T08:20:00Z"/>
                    <w:rFonts w:cs="Calibri"/>
                    <w:color w:val="000000"/>
                    <w:sz w:val="22"/>
                  </w:rPr>
                </w:rPrChange>
              </w:rPr>
              <w:pPrChange w:id="44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428" w:author="瑋婷 徐" w:date="2025-01-03T16:20:00Z" w16du:dateUtc="2025-01-03T08:20:00Z">
              <w:r w:rsidRPr="00D57425">
                <w:rPr>
                  <w:rFonts w:asciiTheme="majorEastAsia" w:eastAsia="標楷體" w:hAnsiTheme="majorEastAsia" w:cstheme="majorEastAsia"/>
                  <w:color w:val="000000"/>
                  <w:rPrChange w:id="4429" w:author="瑋婷 徐" w:date="2025-01-04T22:56:00Z" w16du:dateUtc="2025-01-04T14:56:00Z">
                    <w:rPr>
                      <w:rFonts w:cs="Calibri"/>
                      <w:color w:val="000000"/>
                      <w:sz w:val="22"/>
                    </w:rPr>
                  </w:rPrChange>
                </w:rPr>
                <w:t>*</w:t>
              </w:r>
            </w:ins>
          </w:p>
        </w:tc>
        <w:tc>
          <w:tcPr>
            <w:tcW w:w="175" w:type="pct"/>
            <w:noWrap/>
            <w:hideMark/>
          </w:tcPr>
          <w:p w14:paraId="4465344A"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430" w:author="瑋婷 徐" w:date="2025-01-03T16:20:00Z" w16du:dateUtc="2025-01-03T08:20:00Z"/>
                <w:rFonts w:asciiTheme="majorEastAsia" w:eastAsia="標楷體" w:hAnsiTheme="majorEastAsia" w:cstheme="majorEastAsia"/>
                <w:color w:val="000000"/>
                <w:rPrChange w:id="4431" w:author="瑋婷 徐" w:date="2025-01-04T22:56:00Z" w16du:dateUtc="2025-01-04T14:56:00Z">
                  <w:rPr>
                    <w:ins w:id="4432" w:author="瑋婷 徐" w:date="2025-01-03T16:20:00Z" w16du:dateUtc="2025-01-03T08:20:00Z"/>
                    <w:rFonts w:cs="Calibri"/>
                    <w:color w:val="000000"/>
                    <w:sz w:val="22"/>
                  </w:rPr>
                </w:rPrChange>
              </w:rPr>
              <w:pPrChange w:id="443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7993CAFA"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434" w:author="瑋婷 徐" w:date="2025-01-03T16:20:00Z" w16du:dateUtc="2025-01-03T08:20:00Z"/>
                <w:rFonts w:asciiTheme="majorEastAsia" w:eastAsia="標楷體" w:hAnsiTheme="majorEastAsia" w:cstheme="majorEastAsia"/>
                <w:color w:val="000000"/>
                <w:rPrChange w:id="4435" w:author="瑋婷 徐" w:date="2025-01-04T22:56:00Z" w16du:dateUtc="2025-01-04T14:56:00Z">
                  <w:rPr>
                    <w:ins w:id="4436" w:author="瑋婷 徐" w:date="2025-01-03T16:20:00Z" w16du:dateUtc="2025-01-03T08:20:00Z"/>
                    <w:rFonts w:cs="Calibri"/>
                    <w:color w:val="000000"/>
                    <w:sz w:val="22"/>
                  </w:rPr>
                </w:rPrChange>
              </w:rPr>
              <w:pPrChange w:id="443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438" w:author="瑋婷 徐" w:date="2025-01-03T16:20:00Z" w16du:dateUtc="2025-01-03T08:20:00Z">
              <w:r w:rsidRPr="00D57425">
                <w:rPr>
                  <w:rFonts w:asciiTheme="majorEastAsia" w:eastAsia="標楷體" w:hAnsiTheme="majorEastAsia" w:cstheme="majorEastAsia"/>
                  <w:color w:val="000000"/>
                  <w:rPrChange w:id="4439" w:author="瑋婷 徐" w:date="2025-01-04T22:56:00Z" w16du:dateUtc="2025-01-04T14:56:00Z">
                    <w:rPr>
                      <w:rFonts w:cs="Calibri"/>
                      <w:color w:val="000000"/>
                      <w:sz w:val="22"/>
                    </w:rPr>
                  </w:rPrChange>
                </w:rPr>
                <w:t>*</w:t>
              </w:r>
            </w:ins>
          </w:p>
        </w:tc>
        <w:tc>
          <w:tcPr>
            <w:tcW w:w="175" w:type="pct"/>
            <w:noWrap/>
            <w:hideMark/>
          </w:tcPr>
          <w:p w14:paraId="35DEDFB1"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440" w:author="瑋婷 徐" w:date="2025-01-03T16:20:00Z" w16du:dateUtc="2025-01-03T08:20:00Z"/>
                <w:rFonts w:asciiTheme="majorEastAsia" w:eastAsia="標楷體" w:hAnsiTheme="majorEastAsia" w:cstheme="majorEastAsia"/>
                <w:color w:val="000000"/>
                <w:rPrChange w:id="4441" w:author="瑋婷 徐" w:date="2025-01-04T22:56:00Z" w16du:dateUtc="2025-01-04T14:56:00Z">
                  <w:rPr>
                    <w:ins w:id="4442" w:author="瑋婷 徐" w:date="2025-01-03T16:20:00Z" w16du:dateUtc="2025-01-03T08:20:00Z"/>
                    <w:rFonts w:cs="Calibri"/>
                    <w:color w:val="000000"/>
                    <w:sz w:val="22"/>
                  </w:rPr>
                </w:rPrChange>
              </w:rPr>
              <w:pPrChange w:id="44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444" w:author="瑋婷 徐" w:date="2025-01-03T16:20:00Z" w16du:dateUtc="2025-01-03T08:20:00Z">
              <w:r w:rsidRPr="00D57425">
                <w:rPr>
                  <w:rFonts w:asciiTheme="majorEastAsia" w:eastAsia="標楷體" w:hAnsiTheme="majorEastAsia" w:cstheme="majorEastAsia"/>
                  <w:color w:val="000000"/>
                  <w:rPrChange w:id="4445" w:author="瑋婷 徐" w:date="2025-01-04T22:56:00Z" w16du:dateUtc="2025-01-04T14:56:00Z">
                    <w:rPr>
                      <w:rFonts w:cs="Calibri"/>
                      <w:color w:val="000000"/>
                      <w:sz w:val="22"/>
                    </w:rPr>
                  </w:rPrChange>
                </w:rPr>
                <w:t>*</w:t>
              </w:r>
            </w:ins>
          </w:p>
        </w:tc>
        <w:tc>
          <w:tcPr>
            <w:tcW w:w="175" w:type="pct"/>
            <w:noWrap/>
            <w:hideMark/>
          </w:tcPr>
          <w:p w14:paraId="42386157"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446" w:author="瑋婷 徐" w:date="2025-01-03T16:20:00Z" w16du:dateUtc="2025-01-03T08:20:00Z"/>
                <w:rFonts w:asciiTheme="majorEastAsia" w:eastAsia="標楷體" w:hAnsiTheme="majorEastAsia" w:cstheme="majorEastAsia"/>
                <w:color w:val="000000"/>
                <w:rPrChange w:id="4447" w:author="瑋婷 徐" w:date="2025-01-04T22:56:00Z" w16du:dateUtc="2025-01-04T14:56:00Z">
                  <w:rPr>
                    <w:ins w:id="4448" w:author="瑋婷 徐" w:date="2025-01-03T16:20:00Z" w16du:dateUtc="2025-01-03T08:20:00Z"/>
                    <w:rFonts w:cs="Calibri"/>
                    <w:color w:val="000000"/>
                    <w:sz w:val="22"/>
                  </w:rPr>
                </w:rPrChange>
              </w:rPr>
              <w:pPrChange w:id="44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07FB30DC"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450" w:author="瑋婷 徐" w:date="2025-01-03T16:20:00Z" w16du:dateUtc="2025-01-03T08:20:00Z"/>
                <w:rFonts w:asciiTheme="majorEastAsia" w:eastAsia="標楷體" w:hAnsiTheme="majorEastAsia" w:cstheme="majorEastAsia"/>
                <w:rPrChange w:id="4451" w:author="瑋婷 徐" w:date="2025-01-04T22:56:00Z" w16du:dateUtc="2025-01-04T14:56:00Z">
                  <w:rPr>
                    <w:ins w:id="4452" w:author="瑋婷 徐" w:date="2025-01-03T16:20:00Z" w16du:dateUtc="2025-01-03T08:20:00Z"/>
                    <w:rFonts w:ascii="Times New Roman" w:eastAsia="Times New Roman" w:hAnsi="Times New Roman" w:cs="Times New Roman"/>
                    <w:sz w:val="20"/>
                    <w:szCs w:val="20"/>
                  </w:rPr>
                </w:rPrChange>
              </w:rPr>
              <w:pPrChange w:id="44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D57425" w14:paraId="24165052" w14:textId="77777777" w:rsidTr="00B436F0">
        <w:trPr>
          <w:trHeight w:val="300"/>
          <w:ins w:id="4454"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463FC670" w14:textId="77777777" w:rsidR="00DA433E" w:rsidRPr="00D57425" w:rsidRDefault="00DA433E">
            <w:pPr>
              <w:spacing w:line="360" w:lineRule="auto"/>
              <w:jc w:val="both"/>
              <w:rPr>
                <w:ins w:id="4455" w:author="瑋婷 徐" w:date="2025-01-03T16:20:00Z" w16du:dateUtc="2025-01-03T08:20:00Z"/>
                <w:rFonts w:asciiTheme="majorEastAsia" w:eastAsia="標楷體" w:hAnsiTheme="majorEastAsia" w:cstheme="majorEastAsia"/>
                <w:b w:val="0"/>
                <w:bCs w:val="0"/>
                <w:color w:val="000000"/>
                <w:rPrChange w:id="4456" w:author="瑋婷 徐" w:date="2025-01-04T22:56:00Z" w16du:dateUtc="2025-01-04T14:56:00Z">
                  <w:rPr>
                    <w:ins w:id="4457" w:author="瑋婷 徐" w:date="2025-01-03T16:20:00Z" w16du:dateUtc="2025-01-03T08:20:00Z"/>
                    <w:rFonts w:cs="Calibri"/>
                    <w:color w:val="000000"/>
                    <w:sz w:val="22"/>
                  </w:rPr>
                </w:rPrChange>
              </w:rPr>
              <w:pPrChange w:id="4458" w:author="瑋婷 徐" w:date="2025-01-03T16:21:00Z" w16du:dateUtc="2025-01-03T08:21:00Z">
                <w:pPr/>
              </w:pPrChange>
            </w:pPr>
            <w:ins w:id="4459" w:author="瑋婷 徐" w:date="2025-01-03T16:20:00Z" w16du:dateUtc="2025-01-03T08:20:00Z">
              <w:r w:rsidRPr="00D57425">
                <w:rPr>
                  <w:rFonts w:asciiTheme="majorEastAsia" w:eastAsia="標楷體" w:hAnsiTheme="majorEastAsia" w:cstheme="majorEastAsia"/>
                  <w:b w:val="0"/>
                  <w:bCs w:val="0"/>
                  <w:color w:val="000000"/>
                  <w:rPrChange w:id="4460" w:author="瑋婷 徐" w:date="2025-01-04T22:56:00Z" w16du:dateUtc="2025-01-04T14:56:00Z">
                    <w:rPr>
                      <w:rFonts w:cs="Calibri"/>
                      <w:color w:val="000000"/>
                      <w:sz w:val="22"/>
                    </w:rPr>
                  </w:rPrChange>
                </w:rPr>
                <w:t>小杜鵑</w:t>
              </w:r>
              <w:r w:rsidRPr="00D57425">
                <w:rPr>
                  <w:rFonts w:asciiTheme="majorEastAsia" w:eastAsia="標楷體" w:hAnsiTheme="majorEastAsia" w:cstheme="majorEastAsia"/>
                  <w:b w:val="0"/>
                  <w:bCs w:val="0"/>
                  <w:color w:val="000000"/>
                  <w:rPrChange w:id="4461" w:author="瑋婷 徐" w:date="2025-01-04T22:56:00Z" w16du:dateUtc="2025-01-04T14:56:00Z">
                    <w:rPr>
                      <w:rFonts w:cs="Calibri"/>
                      <w:color w:val="000000"/>
                      <w:sz w:val="22"/>
                    </w:rPr>
                  </w:rPrChange>
                </w:rPr>
                <w:t xml:space="preserve"> </w:t>
              </w:r>
            </w:ins>
          </w:p>
        </w:tc>
        <w:tc>
          <w:tcPr>
            <w:tcW w:w="1132" w:type="pct"/>
            <w:hideMark/>
          </w:tcPr>
          <w:p w14:paraId="17AC8A3C"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462" w:author="瑋婷 徐" w:date="2025-01-03T16:20:00Z" w16du:dateUtc="2025-01-03T08:20:00Z"/>
                <w:rFonts w:asciiTheme="majorEastAsia" w:eastAsia="標楷體" w:hAnsiTheme="majorEastAsia" w:cstheme="majorEastAsia"/>
                <w:i/>
                <w:iCs/>
                <w:color w:val="000000"/>
                <w:rPrChange w:id="4463" w:author="瑋婷 徐" w:date="2025-01-04T22:56:00Z" w16du:dateUtc="2025-01-04T14:56:00Z">
                  <w:rPr>
                    <w:ins w:id="4464" w:author="瑋婷 徐" w:date="2025-01-03T16:20:00Z" w16du:dateUtc="2025-01-03T08:20:00Z"/>
                    <w:rFonts w:cs="Calibri"/>
                    <w:i/>
                    <w:iCs/>
                    <w:color w:val="000000"/>
                    <w:sz w:val="22"/>
                  </w:rPr>
                </w:rPrChange>
              </w:rPr>
              <w:pPrChange w:id="44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4466" w:author="瑋婷 徐" w:date="2025-01-03T16:20:00Z" w16du:dateUtc="2025-01-03T08:20:00Z">
              <w:r w:rsidRPr="00D57425">
                <w:rPr>
                  <w:rFonts w:asciiTheme="majorEastAsia" w:eastAsia="標楷體" w:hAnsiTheme="majorEastAsia" w:cstheme="majorEastAsia"/>
                  <w:i/>
                  <w:iCs/>
                  <w:color w:val="000000"/>
                  <w:rPrChange w:id="4467" w:author="瑋婷 徐" w:date="2025-01-04T22:56:00Z" w16du:dateUtc="2025-01-04T14:56:00Z">
                    <w:rPr>
                      <w:rFonts w:cs="Calibri"/>
                      <w:i/>
                      <w:iCs/>
                      <w:color w:val="000000"/>
                      <w:sz w:val="22"/>
                    </w:rPr>
                  </w:rPrChange>
                </w:rPr>
                <w:t>Cuculus poliocephalus</w:t>
              </w:r>
            </w:ins>
          </w:p>
        </w:tc>
        <w:tc>
          <w:tcPr>
            <w:tcW w:w="129" w:type="pct"/>
            <w:noWrap/>
            <w:hideMark/>
          </w:tcPr>
          <w:p w14:paraId="513FE794"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468" w:author="瑋婷 徐" w:date="2025-01-03T16:20:00Z" w16du:dateUtc="2025-01-03T08:20:00Z"/>
                <w:rFonts w:asciiTheme="majorEastAsia" w:eastAsia="標楷體" w:hAnsiTheme="majorEastAsia" w:cstheme="majorEastAsia"/>
                <w:i/>
                <w:iCs/>
                <w:color w:val="000000"/>
                <w:rPrChange w:id="4469" w:author="瑋婷 徐" w:date="2025-01-04T22:56:00Z" w16du:dateUtc="2025-01-04T14:56:00Z">
                  <w:rPr>
                    <w:ins w:id="4470" w:author="瑋婷 徐" w:date="2025-01-03T16:20:00Z" w16du:dateUtc="2025-01-03T08:20:00Z"/>
                    <w:rFonts w:cs="Calibri"/>
                    <w:i/>
                    <w:iCs/>
                    <w:color w:val="000000"/>
                    <w:sz w:val="22"/>
                  </w:rPr>
                </w:rPrChange>
              </w:rPr>
              <w:pPrChange w:id="44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1BA3F30F"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472" w:author="瑋婷 徐" w:date="2025-01-03T16:20:00Z" w16du:dateUtc="2025-01-03T08:20:00Z"/>
                <w:rFonts w:asciiTheme="majorEastAsia" w:eastAsia="標楷體" w:hAnsiTheme="majorEastAsia" w:cstheme="majorEastAsia"/>
                <w:rPrChange w:id="4473" w:author="瑋婷 徐" w:date="2025-01-04T22:56:00Z" w16du:dateUtc="2025-01-04T14:56:00Z">
                  <w:rPr>
                    <w:ins w:id="4474" w:author="瑋婷 徐" w:date="2025-01-03T16:20:00Z" w16du:dateUtc="2025-01-03T08:20:00Z"/>
                    <w:rFonts w:ascii="Times New Roman" w:eastAsia="Times New Roman" w:hAnsi="Times New Roman" w:cs="Times New Roman"/>
                    <w:sz w:val="20"/>
                    <w:szCs w:val="20"/>
                  </w:rPr>
                </w:rPrChange>
              </w:rPr>
              <w:pPrChange w:id="44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7BB03533"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476" w:author="瑋婷 徐" w:date="2025-01-03T16:20:00Z" w16du:dateUtc="2025-01-03T08:20:00Z"/>
                <w:rFonts w:asciiTheme="majorEastAsia" w:eastAsia="標楷體" w:hAnsiTheme="majorEastAsia" w:cstheme="majorEastAsia"/>
                <w:rPrChange w:id="4477" w:author="瑋婷 徐" w:date="2025-01-04T22:56:00Z" w16du:dateUtc="2025-01-04T14:56:00Z">
                  <w:rPr>
                    <w:ins w:id="4478" w:author="瑋婷 徐" w:date="2025-01-03T16:20:00Z" w16du:dateUtc="2025-01-03T08:20:00Z"/>
                    <w:rFonts w:ascii="Times New Roman" w:eastAsia="Times New Roman" w:hAnsi="Times New Roman" w:cs="Times New Roman"/>
                    <w:sz w:val="20"/>
                    <w:szCs w:val="20"/>
                  </w:rPr>
                </w:rPrChange>
              </w:rPr>
              <w:pPrChange w:id="44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31F5F2EB"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480" w:author="瑋婷 徐" w:date="2025-01-03T16:20:00Z" w16du:dateUtc="2025-01-03T08:20:00Z"/>
                <w:rFonts w:asciiTheme="majorEastAsia" w:eastAsia="標楷體" w:hAnsiTheme="majorEastAsia" w:cstheme="majorEastAsia"/>
                <w:rPrChange w:id="4481" w:author="瑋婷 徐" w:date="2025-01-04T22:56:00Z" w16du:dateUtc="2025-01-04T14:56:00Z">
                  <w:rPr>
                    <w:ins w:id="4482" w:author="瑋婷 徐" w:date="2025-01-03T16:20:00Z" w16du:dateUtc="2025-01-03T08:20:00Z"/>
                    <w:rFonts w:ascii="Times New Roman" w:eastAsia="Times New Roman" w:hAnsi="Times New Roman" w:cs="Times New Roman"/>
                    <w:sz w:val="20"/>
                    <w:szCs w:val="20"/>
                  </w:rPr>
                </w:rPrChange>
              </w:rPr>
              <w:pPrChange w:id="44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4374F1EB"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484" w:author="瑋婷 徐" w:date="2025-01-03T16:20:00Z" w16du:dateUtc="2025-01-03T08:20:00Z"/>
                <w:rFonts w:asciiTheme="majorEastAsia" w:eastAsia="標楷體" w:hAnsiTheme="majorEastAsia" w:cstheme="majorEastAsia"/>
                <w:rPrChange w:id="4485" w:author="瑋婷 徐" w:date="2025-01-04T22:56:00Z" w16du:dateUtc="2025-01-04T14:56:00Z">
                  <w:rPr>
                    <w:ins w:id="4486" w:author="瑋婷 徐" w:date="2025-01-03T16:20:00Z" w16du:dateUtc="2025-01-03T08:20:00Z"/>
                    <w:rFonts w:ascii="Times New Roman" w:eastAsia="Times New Roman" w:hAnsi="Times New Roman" w:cs="Times New Roman"/>
                    <w:sz w:val="20"/>
                    <w:szCs w:val="20"/>
                  </w:rPr>
                </w:rPrChange>
              </w:rPr>
              <w:pPrChange w:id="44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7871A853"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488" w:author="瑋婷 徐" w:date="2025-01-03T16:20:00Z" w16du:dateUtc="2025-01-03T08:20:00Z"/>
                <w:rFonts w:asciiTheme="majorEastAsia" w:eastAsia="標楷體" w:hAnsiTheme="majorEastAsia" w:cstheme="majorEastAsia"/>
                <w:rPrChange w:id="4489" w:author="瑋婷 徐" w:date="2025-01-04T22:56:00Z" w16du:dateUtc="2025-01-04T14:56:00Z">
                  <w:rPr>
                    <w:ins w:id="4490" w:author="瑋婷 徐" w:date="2025-01-03T16:20:00Z" w16du:dateUtc="2025-01-03T08:20:00Z"/>
                    <w:rFonts w:ascii="Times New Roman" w:eastAsia="Times New Roman" w:hAnsi="Times New Roman" w:cs="Times New Roman"/>
                    <w:sz w:val="20"/>
                    <w:szCs w:val="20"/>
                  </w:rPr>
                </w:rPrChange>
              </w:rPr>
              <w:pPrChange w:id="44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tcPr>
          <w:p w14:paraId="51431E78"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4492" w:author="瑋婷 徐" w:date="2025-01-03T16:33:00Z" w16du:dateUtc="2025-01-03T08:33:00Z"/>
                <w:rFonts w:asciiTheme="majorEastAsia" w:eastAsia="標楷體" w:hAnsiTheme="majorEastAsia" w:cstheme="majorEastAsia"/>
              </w:rPr>
            </w:pPr>
          </w:p>
        </w:tc>
        <w:tc>
          <w:tcPr>
            <w:tcW w:w="129" w:type="pct"/>
            <w:noWrap/>
            <w:hideMark/>
          </w:tcPr>
          <w:p w14:paraId="3B535DD5" w14:textId="70DC5F5B"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493" w:author="瑋婷 徐" w:date="2025-01-03T16:20:00Z" w16du:dateUtc="2025-01-03T08:20:00Z"/>
                <w:rFonts w:asciiTheme="majorEastAsia" w:eastAsia="標楷體" w:hAnsiTheme="majorEastAsia" w:cstheme="majorEastAsia"/>
                <w:rPrChange w:id="4494" w:author="瑋婷 徐" w:date="2025-01-04T22:56:00Z" w16du:dateUtc="2025-01-04T14:56:00Z">
                  <w:rPr>
                    <w:ins w:id="4495" w:author="瑋婷 徐" w:date="2025-01-03T16:20:00Z" w16du:dateUtc="2025-01-03T08:20:00Z"/>
                    <w:rFonts w:ascii="Times New Roman" w:eastAsia="Times New Roman" w:hAnsi="Times New Roman" w:cs="Times New Roman"/>
                    <w:sz w:val="20"/>
                    <w:szCs w:val="20"/>
                  </w:rPr>
                </w:rPrChange>
              </w:rPr>
              <w:pPrChange w:id="44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08437A97"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497" w:author="瑋婷 徐" w:date="2025-01-03T16:20:00Z" w16du:dateUtc="2025-01-03T08:20:00Z"/>
                <w:rFonts w:asciiTheme="majorEastAsia" w:eastAsia="標楷體" w:hAnsiTheme="majorEastAsia" w:cstheme="majorEastAsia"/>
                <w:rPrChange w:id="4498" w:author="瑋婷 徐" w:date="2025-01-04T22:56:00Z" w16du:dateUtc="2025-01-04T14:56:00Z">
                  <w:rPr>
                    <w:ins w:id="4499" w:author="瑋婷 徐" w:date="2025-01-03T16:20:00Z" w16du:dateUtc="2025-01-03T08:20:00Z"/>
                    <w:rFonts w:ascii="Times New Roman" w:eastAsia="Times New Roman" w:hAnsi="Times New Roman" w:cs="Times New Roman"/>
                    <w:sz w:val="20"/>
                    <w:szCs w:val="20"/>
                  </w:rPr>
                </w:rPrChange>
              </w:rPr>
              <w:pPrChange w:id="450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FC2ADE7"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501" w:author="瑋婷 徐" w:date="2025-01-03T16:20:00Z" w16du:dateUtc="2025-01-03T08:20:00Z"/>
                <w:rFonts w:asciiTheme="majorEastAsia" w:eastAsia="標楷體" w:hAnsiTheme="majorEastAsia" w:cstheme="majorEastAsia"/>
                <w:rPrChange w:id="4502" w:author="瑋婷 徐" w:date="2025-01-04T22:56:00Z" w16du:dateUtc="2025-01-04T14:56:00Z">
                  <w:rPr>
                    <w:ins w:id="4503" w:author="瑋婷 徐" w:date="2025-01-03T16:20:00Z" w16du:dateUtc="2025-01-03T08:20:00Z"/>
                    <w:rFonts w:ascii="Times New Roman" w:eastAsia="Times New Roman" w:hAnsi="Times New Roman" w:cs="Times New Roman"/>
                    <w:sz w:val="20"/>
                    <w:szCs w:val="20"/>
                  </w:rPr>
                </w:rPrChange>
              </w:rPr>
              <w:pPrChange w:id="45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0A962F7E"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505" w:author="瑋婷 徐" w:date="2025-01-03T16:20:00Z" w16du:dateUtc="2025-01-03T08:20:00Z"/>
                <w:rFonts w:asciiTheme="majorEastAsia" w:eastAsia="標楷體" w:hAnsiTheme="majorEastAsia" w:cstheme="majorEastAsia"/>
                <w:rPrChange w:id="4506" w:author="瑋婷 徐" w:date="2025-01-04T22:56:00Z" w16du:dateUtc="2025-01-04T14:56:00Z">
                  <w:rPr>
                    <w:ins w:id="4507" w:author="瑋婷 徐" w:date="2025-01-03T16:20:00Z" w16du:dateUtc="2025-01-03T08:20:00Z"/>
                    <w:rFonts w:ascii="Times New Roman" w:eastAsia="Times New Roman" w:hAnsi="Times New Roman" w:cs="Times New Roman"/>
                    <w:sz w:val="20"/>
                    <w:szCs w:val="20"/>
                  </w:rPr>
                </w:rPrChange>
              </w:rPr>
              <w:pPrChange w:id="45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tcPr>
          <w:p w14:paraId="388A0353"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4509" w:author="瑋婷 徐" w:date="2025-01-03T16:33:00Z" w16du:dateUtc="2025-01-03T08:33:00Z"/>
                <w:rFonts w:asciiTheme="majorEastAsia" w:eastAsia="標楷體" w:hAnsiTheme="majorEastAsia" w:cstheme="majorEastAsia"/>
              </w:rPr>
            </w:pPr>
          </w:p>
        </w:tc>
        <w:tc>
          <w:tcPr>
            <w:tcW w:w="175" w:type="pct"/>
            <w:noWrap/>
            <w:hideMark/>
          </w:tcPr>
          <w:p w14:paraId="3EA8AD92" w14:textId="65E90C4E"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510" w:author="瑋婷 徐" w:date="2025-01-03T16:20:00Z" w16du:dateUtc="2025-01-03T08:20:00Z"/>
                <w:rFonts w:asciiTheme="majorEastAsia" w:eastAsia="標楷體" w:hAnsiTheme="majorEastAsia" w:cstheme="majorEastAsia"/>
                <w:rPrChange w:id="4511" w:author="瑋婷 徐" w:date="2025-01-04T22:56:00Z" w16du:dateUtc="2025-01-04T14:56:00Z">
                  <w:rPr>
                    <w:ins w:id="4512" w:author="瑋婷 徐" w:date="2025-01-03T16:20:00Z" w16du:dateUtc="2025-01-03T08:20:00Z"/>
                    <w:rFonts w:ascii="Times New Roman" w:eastAsia="Times New Roman" w:hAnsi="Times New Roman" w:cs="Times New Roman"/>
                    <w:sz w:val="20"/>
                    <w:szCs w:val="20"/>
                  </w:rPr>
                </w:rPrChange>
              </w:rPr>
              <w:pPrChange w:id="45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81787BD"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514" w:author="瑋婷 徐" w:date="2025-01-03T16:20:00Z" w16du:dateUtc="2025-01-03T08:20:00Z"/>
                <w:rFonts w:asciiTheme="majorEastAsia" w:eastAsia="標楷體" w:hAnsiTheme="majorEastAsia" w:cstheme="majorEastAsia"/>
                <w:rPrChange w:id="4515" w:author="瑋婷 徐" w:date="2025-01-04T22:56:00Z" w16du:dateUtc="2025-01-04T14:56:00Z">
                  <w:rPr>
                    <w:ins w:id="4516" w:author="瑋婷 徐" w:date="2025-01-03T16:20:00Z" w16du:dateUtc="2025-01-03T08:20:00Z"/>
                    <w:rFonts w:ascii="Times New Roman" w:eastAsia="Times New Roman" w:hAnsi="Times New Roman" w:cs="Times New Roman"/>
                    <w:sz w:val="20"/>
                    <w:szCs w:val="20"/>
                  </w:rPr>
                </w:rPrChange>
              </w:rPr>
              <w:pPrChange w:id="45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9BF455C"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518" w:author="瑋婷 徐" w:date="2025-01-03T16:20:00Z" w16du:dateUtc="2025-01-03T08:20:00Z"/>
                <w:rFonts w:asciiTheme="majorEastAsia" w:eastAsia="標楷體" w:hAnsiTheme="majorEastAsia" w:cstheme="majorEastAsia"/>
                <w:rPrChange w:id="4519" w:author="瑋婷 徐" w:date="2025-01-04T22:56:00Z" w16du:dateUtc="2025-01-04T14:56:00Z">
                  <w:rPr>
                    <w:ins w:id="4520" w:author="瑋婷 徐" w:date="2025-01-03T16:20:00Z" w16du:dateUtc="2025-01-03T08:20:00Z"/>
                    <w:rFonts w:ascii="Times New Roman" w:eastAsia="Times New Roman" w:hAnsi="Times New Roman" w:cs="Times New Roman"/>
                    <w:sz w:val="20"/>
                    <w:szCs w:val="20"/>
                  </w:rPr>
                </w:rPrChange>
              </w:rPr>
              <w:pPrChange w:id="45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9D4C33F"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522" w:author="瑋婷 徐" w:date="2025-01-03T16:20:00Z" w16du:dateUtc="2025-01-03T08:20:00Z"/>
                <w:rFonts w:asciiTheme="majorEastAsia" w:eastAsia="標楷體" w:hAnsiTheme="majorEastAsia" w:cstheme="majorEastAsia"/>
                <w:rPrChange w:id="4523" w:author="瑋婷 徐" w:date="2025-01-04T22:56:00Z" w16du:dateUtc="2025-01-04T14:56:00Z">
                  <w:rPr>
                    <w:ins w:id="4524" w:author="瑋婷 徐" w:date="2025-01-03T16:20:00Z" w16du:dateUtc="2025-01-03T08:20:00Z"/>
                    <w:rFonts w:ascii="Times New Roman" w:eastAsia="Times New Roman" w:hAnsi="Times New Roman" w:cs="Times New Roman"/>
                    <w:sz w:val="20"/>
                    <w:szCs w:val="20"/>
                  </w:rPr>
                </w:rPrChange>
              </w:rPr>
              <w:pPrChange w:id="45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22532626"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526" w:author="瑋婷 徐" w:date="2025-01-03T16:20:00Z" w16du:dateUtc="2025-01-03T08:20:00Z"/>
                <w:rFonts w:asciiTheme="majorEastAsia" w:eastAsia="標楷體" w:hAnsiTheme="majorEastAsia" w:cstheme="majorEastAsia"/>
                <w:rPrChange w:id="4527" w:author="瑋婷 徐" w:date="2025-01-04T22:56:00Z" w16du:dateUtc="2025-01-04T14:56:00Z">
                  <w:rPr>
                    <w:ins w:id="4528" w:author="瑋婷 徐" w:date="2025-01-03T16:20:00Z" w16du:dateUtc="2025-01-03T08:20:00Z"/>
                    <w:rFonts w:ascii="Times New Roman" w:eastAsia="Times New Roman" w:hAnsi="Times New Roman" w:cs="Times New Roman"/>
                    <w:sz w:val="20"/>
                    <w:szCs w:val="20"/>
                  </w:rPr>
                </w:rPrChange>
              </w:rPr>
              <w:pPrChange w:id="45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AEB469C"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530" w:author="瑋婷 徐" w:date="2025-01-03T16:20:00Z" w16du:dateUtc="2025-01-03T08:20:00Z"/>
                <w:rFonts w:asciiTheme="majorEastAsia" w:eastAsia="標楷體" w:hAnsiTheme="majorEastAsia" w:cstheme="majorEastAsia"/>
                <w:rPrChange w:id="4531" w:author="瑋婷 徐" w:date="2025-01-04T22:56:00Z" w16du:dateUtc="2025-01-04T14:56:00Z">
                  <w:rPr>
                    <w:ins w:id="4532" w:author="瑋婷 徐" w:date="2025-01-03T16:20:00Z" w16du:dateUtc="2025-01-03T08:20:00Z"/>
                    <w:rFonts w:ascii="Times New Roman" w:eastAsia="Times New Roman" w:hAnsi="Times New Roman" w:cs="Times New Roman"/>
                    <w:sz w:val="20"/>
                    <w:szCs w:val="20"/>
                  </w:rPr>
                </w:rPrChange>
              </w:rPr>
              <w:pPrChange w:id="45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F00C176"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534" w:author="瑋婷 徐" w:date="2025-01-03T16:20:00Z" w16du:dateUtc="2025-01-03T08:20:00Z"/>
                <w:rFonts w:asciiTheme="majorEastAsia" w:eastAsia="標楷體" w:hAnsiTheme="majorEastAsia" w:cstheme="majorEastAsia"/>
                <w:rPrChange w:id="4535" w:author="瑋婷 徐" w:date="2025-01-04T22:56:00Z" w16du:dateUtc="2025-01-04T14:56:00Z">
                  <w:rPr>
                    <w:ins w:id="4536" w:author="瑋婷 徐" w:date="2025-01-03T16:20:00Z" w16du:dateUtc="2025-01-03T08:20:00Z"/>
                    <w:rFonts w:ascii="Times New Roman" w:eastAsia="Times New Roman" w:hAnsi="Times New Roman" w:cs="Times New Roman"/>
                    <w:sz w:val="20"/>
                    <w:szCs w:val="20"/>
                  </w:rPr>
                </w:rPrChange>
              </w:rPr>
              <w:pPrChange w:id="45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3B0AB032"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538" w:author="瑋婷 徐" w:date="2025-01-03T16:20:00Z" w16du:dateUtc="2025-01-03T08:20:00Z"/>
                <w:rFonts w:asciiTheme="majorEastAsia" w:eastAsia="標楷體" w:hAnsiTheme="majorEastAsia" w:cstheme="majorEastAsia"/>
                <w:rPrChange w:id="4539" w:author="瑋婷 徐" w:date="2025-01-04T22:56:00Z" w16du:dateUtc="2025-01-04T14:56:00Z">
                  <w:rPr>
                    <w:ins w:id="4540" w:author="瑋婷 徐" w:date="2025-01-03T16:20:00Z" w16du:dateUtc="2025-01-03T08:20:00Z"/>
                    <w:rFonts w:ascii="Times New Roman" w:eastAsia="Times New Roman" w:hAnsi="Times New Roman" w:cs="Times New Roman"/>
                    <w:sz w:val="20"/>
                    <w:szCs w:val="20"/>
                  </w:rPr>
                </w:rPrChange>
              </w:rPr>
              <w:pPrChange w:id="45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D57425" w14:paraId="7A239B71" w14:textId="77777777" w:rsidTr="00B436F0">
        <w:trPr>
          <w:cnfStyle w:val="000000100000" w:firstRow="0" w:lastRow="0" w:firstColumn="0" w:lastColumn="0" w:oddVBand="0" w:evenVBand="0" w:oddHBand="1" w:evenHBand="0" w:firstRowFirstColumn="0" w:firstRowLastColumn="0" w:lastRowFirstColumn="0" w:lastRowLastColumn="0"/>
          <w:trHeight w:val="300"/>
          <w:ins w:id="4542"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071431AF" w14:textId="77777777" w:rsidR="00DA433E" w:rsidRPr="00D57425" w:rsidRDefault="00DA433E">
            <w:pPr>
              <w:spacing w:line="360" w:lineRule="auto"/>
              <w:jc w:val="both"/>
              <w:rPr>
                <w:ins w:id="4543" w:author="瑋婷 徐" w:date="2025-01-03T16:20:00Z" w16du:dateUtc="2025-01-03T08:20:00Z"/>
                <w:rFonts w:asciiTheme="majorEastAsia" w:eastAsia="標楷體" w:hAnsiTheme="majorEastAsia" w:cstheme="majorEastAsia"/>
                <w:b w:val="0"/>
                <w:bCs w:val="0"/>
                <w:color w:val="000000"/>
                <w:rPrChange w:id="4544" w:author="瑋婷 徐" w:date="2025-01-04T22:56:00Z" w16du:dateUtc="2025-01-04T14:56:00Z">
                  <w:rPr>
                    <w:ins w:id="4545" w:author="瑋婷 徐" w:date="2025-01-03T16:20:00Z" w16du:dateUtc="2025-01-03T08:20:00Z"/>
                    <w:rFonts w:cs="Calibri"/>
                    <w:color w:val="000000"/>
                    <w:sz w:val="22"/>
                  </w:rPr>
                </w:rPrChange>
              </w:rPr>
              <w:pPrChange w:id="4546" w:author="瑋婷 徐" w:date="2025-01-03T16:21:00Z" w16du:dateUtc="2025-01-03T08:21:00Z">
                <w:pPr/>
              </w:pPrChange>
            </w:pPr>
            <w:ins w:id="4547" w:author="瑋婷 徐" w:date="2025-01-03T16:20:00Z" w16du:dateUtc="2025-01-03T08:20:00Z">
              <w:r w:rsidRPr="00D57425">
                <w:rPr>
                  <w:rFonts w:asciiTheme="majorEastAsia" w:eastAsia="標楷體" w:hAnsiTheme="majorEastAsia" w:cstheme="majorEastAsia"/>
                  <w:b w:val="0"/>
                  <w:bCs w:val="0"/>
                  <w:color w:val="000000"/>
                  <w:rPrChange w:id="4548" w:author="瑋婷 徐" w:date="2025-01-04T22:56:00Z" w16du:dateUtc="2025-01-04T14:56:00Z">
                    <w:rPr>
                      <w:rFonts w:cs="Calibri"/>
                      <w:color w:val="000000"/>
                      <w:sz w:val="22"/>
                    </w:rPr>
                  </w:rPrChange>
                </w:rPr>
                <w:t>北方中杜鵑</w:t>
              </w:r>
              <w:r w:rsidRPr="00D57425">
                <w:rPr>
                  <w:rFonts w:asciiTheme="majorEastAsia" w:eastAsia="標楷體" w:hAnsiTheme="majorEastAsia" w:cstheme="majorEastAsia"/>
                  <w:b w:val="0"/>
                  <w:bCs w:val="0"/>
                  <w:color w:val="000000"/>
                  <w:rPrChange w:id="4549" w:author="瑋婷 徐" w:date="2025-01-04T22:56:00Z" w16du:dateUtc="2025-01-04T14:56:00Z">
                    <w:rPr>
                      <w:rFonts w:cs="Calibri"/>
                      <w:color w:val="000000"/>
                      <w:sz w:val="22"/>
                    </w:rPr>
                  </w:rPrChange>
                </w:rPr>
                <w:t xml:space="preserve"> </w:t>
              </w:r>
            </w:ins>
          </w:p>
        </w:tc>
        <w:tc>
          <w:tcPr>
            <w:tcW w:w="1132" w:type="pct"/>
            <w:hideMark/>
          </w:tcPr>
          <w:p w14:paraId="2CC2BC86"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550" w:author="瑋婷 徐" w:date="2025-01-03T16:20:00Z" w16du:dateUtc="2025-01-03T08:20:00Z"/>
                <w:rFonts w:asciiTheme="majorEastAsia" w:eastAsia="標楷體" w:hAnsiTheme="majorEastAsia" w:cstheme="majorEastAsia"/>
                <w:i/>
                <w:iCs/>
                <w:color w:val="000000"/>
                <w:rPrChange w:id="4551" w:author="瑋婷 徐" w:date="2025-01-04T22:56:00Z" w16du:dateUtc="2025-01-04T14:56:00Z">
                  <w:rPr>
                    <w:ins w:id="4552" w:author="瑋婷 徐" w:date="2025-01-03T16:20:00Z" w16du:dateUtc="2025-01-03T08:20:00Z"/>
                    <w:rFonts w:cs="Calibri"/>
                    <w:i/>
                    <w:iCs/>
                    <w:color w:val="000000"/>
                    <w:sz w:val="22"/>
                  </w:rPr>
                </w:rPrChange>
              </w:rPr>
              <w:pPrChange w:id="45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554" w:author="瑋婷 徐" w:date="2025-01-03T16:20:00Z" w16du:dateUtc="2025-01-03T08:20:00Z">
              <w:r w:rsidRPr="00D57425">
                <w:rPr>
                  <w:rFonts w:asciiTheme="majorEastAsia" w:eastAsia="標楷體" w:hAnsiTheme="majorEastAsia" w:cstheme="majorEastAsia"/>
                  <w:i/>
                  <w:iCs/>
                  <w:color w:val="000000"/>
                  <w:rPrChange w:id="4555" w:author="瑋婷 徐" w:date="2025-01-04T22:56:00Z" w16du:dateUtc="2025-01-04T14:56:00Z">
                    <w:rPr>
                      <w:rFonts w:cs="Calibri"/>
                      <w:i/>
                      <w:iCs/>
                      <w:color w:val="000000"/>
                      <w:sz w:val="22"/>
                    </w:rPr>
                  </w:rPrChange>
                </w:rPr>
                <w:t>Cuculus optatus</w:t>
              </w:r>
            </w:ins>
          </w:p>
        </w:tc>
        <w:tc>
          <w:tcPr>
            <w:tcW w:w="129" w:type="pct"/>
            <w:noWrap/>
            <w:hideMark/>
          </w:tcPr>
          <w:p w14:paraId="45C73220"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556" w:author="瑋婷 徐" w:date="2025-01-03T16:20:00Z" w16du:dateUtc="2025-01-03T08:20:00Z"/>
                <w:rFonts w:asciiTheme="majorEastAsia" w:eastAsia="標楷體" w:hAnsiTheme="majorEastAsia" w:cstheme="majorEastAsia"/>
                <w:color w:val="000000"/>
                <w:rPrChange w:id="4557" w:author="瑋婷 徐" w:date="2025-01-04T22:56:00Z" w16du:dateUtc="2025-01-04T14:56:00Z">
                  <w:rPr>
                    <w:ins w:id="4558" w:author="瑋婷 徐" w:date="2025-01-03T16:20:00Z" w16du:dateUtc="2025-01-03T08:20:00Z"/>
                    <w:rFonts w:cs="Calibri"/>
                    <w:color w:val="000000"/>
                    <w:sz w:val="22"/>
                  </w:rPr>
                </w:rPrChange>
              </w:rPr>
              <w:pPrChange w:id="45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560" w:author="瑋婷 徐" w:date="2025-01-03T16:20:00Z" w16du:dateUtc="2025-01-03T08:20:00Z">
              <w:r w:rsidRPr="00D57425">
                <w:rPr>
                  <w:rFonts w:asciiTheme="majorEastAsia" w:eastAsia="標楷體" w:hAnsiTheme="majorEastAsia" w:cstheme="majorEastAsia"/>
                  <w:color w:val="000000"/>
                  <w:rPrChange w:id="4561" w:author="瑋婷 徐" w:date="2025-01-04T22:56:00Z" w16du:dateUtc="2025-01-04T14:56:00Z">
                    <w:rPr>
                      <w:rFonts w:cs="Calibri"/>
                      <w:color w:val="000000"/>
                      <w:sz w:val="22"/>
                    </w:rPr>
                  </w:rPrChange>
                </w:rPr>
                <w:t>*</w:t>
              </w:r>
            </w:ins>
          </w:p>
        </w:tc>
        <w:tc>
          <w:tcPr>
            <w:tcW w:w="129" w:type="pct"/>
            <w:noWrap/>
            <w:hideMark/>
          </w:tcPr>
          <w:p w14:paraId="05DAE07A"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562" w:author="瑋婷 徐" w:date="2025-01-03T16:20:00Z" w16du:dateUtc="2025-01-03T08:20:00Z"/>
                <w:rFonts w:asciiTheme="majorEastAsia" w:eastAsia="標楷體" w:hAnsiTheme="majorEastAsia" w:cstheme="majorEastAsia"/>
                <w:color w:val="000000"/>
                <w:rPrChange w:id="4563" w:author="瑋婷 徐" w:date="2025-01-04T22:56:00Z" w16du:dateUtc="2025-01-04T14:56:00Z">
                  <w:rPr>
                    <w:ins w:id="4564" w:author="瑋婷 徐" w:date="2025-01-03T16:20:00Z" w16du:dateUtc="2025-01-03T08:20:00Z"/>
                    <w:rFonts w:cs="Calibri"/>
                    <w:color w:val="000000"/>
                    <w:sz w:val="22"/>
                  </w:rPr>
                </w:rPrChange>
              </w:rPr>
              <w:pPrChange w:id="45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38E25C8C"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566" w:author="瑋婷 徐" w:date="2025-01-03T16:20:00Z" w16du:dateUtc="2025-01-03T08:20:00Z"/>
                <w:rFonts w:asciiTheme="majorEastAsia" w:eastAsia="標楷體" w:hAnsiTheme="majorEastAsia" w:cstheme="majorEastAsia"/>
                <w:rPrChange w:id="4567" w:author="瑋婷 徐" w:date="2025-01-04T22:56:00Z" w16du:dateUtc="2025-01-04T14:56:00Z">
                  <w:rPr>
                    <w:ins w:id="4568" w:author="瑋婷 徐" w:date="2025-01-03T16:20:00Z" w16du:dateUtc="2025-01-03T08:20:00Z"/>
                    <w:rFonts w:ascii="Times New Roman" w:eastAsia="Times New Roman" w:hAnsi="Times New Roman" w:cs="Times New Roman"/>
                    <w:sz w:val="20"/>
                    <w:szCs w:val="20"/>
                  </w:rPr>
                </w:rPrChange>
              </w:rPr>
              <w:pPrChange w:id="45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5F05317D"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570" w:author="瑋婷 徐" w:date="2025-01-03T16:20:00Z" w16du:dateUtc="2025-01-03T08:20:00Z"/>
                <w:rFonts w:asciiTheme="majorEastAsia" w:eastAsia="標楷體" w:hAnsiTheme="majorEastAsia" w:cstheme="majorEastAsia"/>
                <w:rPrChange w:id="4571" w:author="瑋婷 徐" w:date="2025-01-04T22:56:00Z" w16du:dateUtc="2025-01-04T14:56:00Z">
                  <w:rPr>
                    <w:ins w:id="4572" w:author="瑋婷 徐" w:date="2025-01-03T16:20:00Z" w16du:dateUtc="2025-01-03T08:20:00Z"/>
                    <w:rFonts w:ascii="Times New Roman" w:eastAsia="Times New Roman" w:hAnsi="Times New Roman" w:cs="Times New Roman"/>
                    <w:sz w:val="20"/>
                    <w:szCs w:val="20"/>
                  </w:rPr>
                </w:rPrChange>
              </w:rPr>
              <w:pPrChange w:id="45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65485EF3"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574" w:author="瑋婷 徐" w:date="2025-01-03T16:20:00Z" w16du:dateUtc="2025-01-03T08:20:00Z"/>
                <w:rFonts w:asciiTheme="majorEastAsia" w:eastAsia="標楷體" w:hAnsiTheme="majorEastAsia" w:cstheme="majorEastAsia"/>
                <w:rPrChange w:id="4575" w:author="瑋婷 徐" w:date="2025-01-04T22:56:00Z" w16du:dateUtc="2025-01-04T14:56:00Z">
                  <w:rPr>
                    <w:ins w:id="4576" w:author="瑋婷 徐" w:date="2025-01-03T16:20:00Z" w16du:dateUtc="2025-01-03T08:20:00Z"/>
                    <w:rFonts w:ascii="Times New Roman" w:eastAsia="Times New Roman" w:hAnsi="Times New Roman" w:cs="Times New Roman"/>
                    <w:sz w:val="20"/>
                    <w:szCs w:val="20"/>
                  </w:rPr>
                </w:rPrChange>
              </w:rPr>
              <w:pPrChange w:id="45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246F889D"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578" w:author="瑋婷 徐" w:date="2025-01-03T16:20:00Z" w16du:dateUtc="2025-01-03T08:20:00Z"/>
                <w:rFonts w:asciiTheme="majorEastAsia" w:eastAsia="標楷體" w:hAnsiTheme="majorEastAsia" w:cstheme="majorEastAsia"/>
                <w:rPrChange w:id="4579" w:author="瑋婷 徐" w:date="2025-01-04T22:56:00Z" w16du:dateUtc="2025-01-04T14:56:00Z">
                  <w:rPr>
                    <w:ins w:id="4580" w:author="瑋婷 徐" w:date="2025-01-03T16:20:00Z" w16du:dateUtc="2025-01-03T08:20:00Z"/>
                    <w:rFonts w:ascii="Times New Roman" w:eastAsia="Times New Roman" w:hAnsi="Times New Roman" w:cs="Times New Roman"/>
                    <w:sz w:val="20"/>
                    <w:szCs w:val="20"/>
                  </w:rPr>
                </w:rPrChange>
              </w:rPr>
              <w:pPrChange w:id="458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tcPr>
          <w:p w14:paraId="4531E9B9"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4582" w:author="瑋婷 徐" w:date="2025-01-03T16:33:00Z" w16du:dateUtc="2025-01-03T08:33:00Z"/>
                <w:rFonts w:asciiTheme="majorEastAsia" w:eastAsia="標楷體" w:hAnsiTheme="majorEastAsia" w:cstheme="majorEastAsia"/>
              </w:rPr>
            </w:pPr>
          </w:p>
        </w:tc>
        <w:tc>
          <w:tcPr>
            <w:tcW w:w="129" w:type="pct"/>
            <w:noWrap/>
            <w:hideMark/>
          </w:tcPr>
          <w:p w14:paraId="65D8BDEF" w14:textId="16F4B78A"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583" w:author="瑋婷 徐" w:date="2025-01-03T16:20:00Z" w16du:dateUtc="2025-01-03T08:20:00Z"/>
                <w:rFonts w:asciiTheme="majorEastAsia" w:eastAsia="標楷體" w:hAnsiTheme="majorEastAsia" w:cstheme="majorEastAsia"/>
                <w:rPrChange w:id="4584" w:author="瑋婷 徐" w:date="2025-01-04T22:56:00Z" w16du:dateUtc="2025-01-04T14:56:00Z">
                  <w:rPr>
                    <w:ins w:id="4585" w:author="瑋婷 徐" w:date="2025-01-03T16:20:00Z" w16du:dateUtc="2025-01-03T08:20:00Z"/>
                    <w:rFonts w:ascii="Times New Roman" w:eastAsia="Times New Roman" w:hAnsi="Times New Roman" w:cs="Times New Roman"/>
                    <w:sz w:val="20"/>
                    <w:szCs w:val="20"/>
                  </w:rPr>
                </w:rPrChange>
              </w:rPr>
              <w:pPrChange w:id="458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46FB5DEE"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587" w:author="瑋婷 徐" w:date="2025-01-03T16:20:00Z" w16du:dateUtc="2025-01-03T08:20:00Z"/>
                <w:rFonts w:asciiTheme="majorEastAsia" w:eastAsia="標楷體" w:hAnsiTheme="majorEastAsia" w:cstheme="majorEastAsia"/>
                <w:color w:val="000000"/>
                <w:rPrChange w:id="4588" w:author="瑋婷 徐" w:date="2025-01-04T22:56:00Z" w16du:dateUtc="2025-01-04T14:56:00Z">
                  <w:rPr>
                    <w:ins w:id="4589" w:author="瑋婷 徐" w:date="2025-01-03T16:20:00Z" w16du:dateUtc="2025-01-03T08:20:00Z"/>
                    <w:rFonts w:cs="Calibri"/>
                    <w:color w:val="000000"/>
                    <w:sz w:val="22"/>
                  </w:rPr>
                </w:rPrChange>
              </w:rPr>
              <w:pPrChange w:id="459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591" w:author="瑋婷 徐" w:date="2025-01-03T16:20:00Z" w16du:dateUtc="2025-01-03T08:20:00Z">
              <w:r w:rsidRPr="00D57425">
                <w:rPr>
                  <w:rFonts w:asciiTheme="majorEastAsia" w:eastAsia="標楷體" w:hAnsiTheme="majorEastAsia" w:cstheme="majorEastAsia"/>
                  <w:color w:val="000000"/>
                  <w:rPrChange w:id="4592" w:author="瑋婷 徐" w:date="2025-01-04T22:56:00Z" w16du:dateUtc="2025-01-04T14:56:00Z">
                    <w:rPr>
                      <w:rFonts w:cs="Calibri"/>
                      <w:color w:val="000000"/>
                      <w:sz w:val="22"/>
                    </w:rPr>
                  </w:rPrChange>
                </w:rPr>
                <w:t>*</w:t>
              </w:r>
            </w:ins>
          </w:p>
        </w:tc>
        <w:tc>
          <w:tcPr>
            <w:tcW w:w="175" w:type="pct"/>
            <w:noWrap/>
            <w:hideMark/>
          </w:tcPr>
          <w:p w14:paraId="344F40B7"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593" w:author="瑋婷 徐" w:date="2025-01-03T16:20:00Z" w16du:dateUtc="2025-01-03T08:20:00Z"/>
                <w:rFonts w:asciiTheme="majorEastAsia" w:eastAsia="標楷體" w:hAnsiTheme="majorEastAsia" w:cstheme="majorEastAsia"/>
                <w:color w:val="000000"/>
                <w:rPrChange w:id="4594" w:author="瑋婷 徐" w:date="2025-01-04T22:56:00Z" w16du:dateUtc="2025-01-04T14:56:00Z">
                  <w:rPr>
                    <w:ins w:id="4595" w:author="瑋婷 徐" w:date="2025-01-03T16:20:00Z" w16du:dateUtc="2025-01-03T08:20:00Z"/>
                    <w:rFonts w:cs="Calibri"/>
                    <w:color w:val="000000"/>
                    <w:sz w:val="22"/>
                  </w:rPr>
                </w:rPrChange>
              </w:rPr>
              <w:pPrChange w:id="459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5F726A5F"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597" w:author="瑋婷 徐" w:date="2025-01-03T16:20:00Z" w16du:dateUtc="2025-01-03T08:20:00Z"/>
                <w:rFonts w:asciiTheme="majorEastAsia" w:eastAsia="標楷體" w:hAnsiTheme="majorEastAsia" w:cstheme="majorEastAsia"/>
                <w:rPrChange w:id="4598" w:author="瑋婷 徐" w:date="2025-01-04T22:56:00Z" w16du:dateUtc="2025-01-04T14:56:00Z">
                  <w:rPr>
                    <w:ins w:id="4599" w:author="瑋婷 徐" w:date="2025-01-03T16:20:00Z" w16du:dateUtc="2025-01-03T08:20:00Z"/>
                    <w:rFonts w:ascii="Times New Roman" w:eastAsia="Times New Roman" w:hAnsi="Times New Roman" w:cs="Times New Roman"/>
                    <w:sz w:val="20"/>
                    <w:szCs w:val="20"/>
                  </w:rPr>
                </w:rPrChange>
              </w:rPr>
              <w:pPrChange w:id="460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tcPr>
          <w:p w14:paraId="369B66AD"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4601" w:author="瑋婷 徐" w:date="2025-01-03T16:33:00Z" w16du:dateUtc="2025-01-03T08:33:00Z"/>
                <w:rFonts w:asciiTheme="majorEastAsia" w:eastAsia="標楷體" w:hAnsiTheme="majorEastAsia" w:cstheme="majorEastAsia"/>
              </w:rPr>
            </w:pPr>
          </w:p>
        </w:tc>
        <w:tc>
          <w:tcPr>
            <w:tcW w:w="175" w:type="pct"/>
            <w:noWrap/>
            <w:hideMark/>
          </w:tcPr>
          <w:p w14:paraId="436799B3" w14:textId="21AE4BB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602" w:author="瑋婷 徐" w:date="2025-01-03T16:20:00Z" w16du:dateUtc="2025-01-03T08:20:00Z"/>
                <w:rFonts w:asciiTheme="majorEastAsia" w:eastAsia="標楷體" w:hAnsiTheme="majorEastAsia" w:cstheme="majorEastAsia"/>
                <w:rPrChange w:id="4603" w:author="瑋婷 徐" w:date="2025-01-04T22:56:00Z" w16du:dateUtc="2025-01-04T14:56:00Z">
                  <w:rPr>
                    <w:ins w:id="4604" w:author="瑋婷 徐" w:date="2025-01-03T16:20:00Z" w16du:dateUtc="2025-01-03T08:20:00Z"/>
                    <w:rFonts w:ascii="Times New Roman" w:eastAsia="Times New Roman" w:hAnsi="Times New Roman" w:cs="Times New Roman"/>
                    <w:sz w:val="20"/>
                    <w:szCs w:val="20"/>
                  </w:rPr>
                </w:rPrChange>
              </w:rPr>
              <w:pPrChange w:id="46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78804409"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606" w:author="瑋婷 徐" w:date="2025-01-03T16:20:00Z" w16du:dateUtc="2025-01-03T08:20:00Z"/>
                <w:rFonts w:asciiTheme="majorEastAsia" w:eastAsia="標楷體" w:hAnsiTheme="majorEastAsia" w:cstheme="majorEastAsia"/>
                <w:rPrChange w:id="4607" w:author="瑋婷 徐" w:date="2025-01-04T22:56:00Z" w16du:dateUtc="2025-01-04T14:56:00Z">
                  <w:rPr>
                    <w:ins w:id="4608" w:author="瑋婷 徐" w:date="2025-01-03T16:20:00Z" w16du:dateUtc="2025-01-03T08:20:00Z"/>
                    <w:rFonts w:ascii="Times New Roman" w:eastAsia="Times New Roman" w:hAnsi="Times New Roman" w:cs="Times New Roman"/>
                    <w:sz w:val="20"/>
                    <w:szCs w:val="20"/>
                  </w:rPr>
                </w:rPrChange>
              </w:rPr>
              <w:pPrChange w:id="46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6BBF0F91"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610" w:author="瑋婷 徐" w:date="2025-01-03T16:20:00Z" w16du:dateUtc="2025-01-03T08:20:00Z"/>
                <w:rFonts w:asciiTheme="majorEastAsia" w:eastAsia="標楷體" w:hAnsiTheme="majorEastAsia" w:cstheme="majorEastAsia"/>
                <w:rPrChange w:id="4611" w:author="瑋婷 徐" w:date="2025-01-04T22:56:00Z" w16du:dateUtc="2025-01-04T14:56:00Z">
                  <w:rPr>
                    <w:ins w:id="4612" w:author="瑋婷 徐" w:date="2025-01-03T16:20:00Z" w16du:dateUtc="2025-01-03T08:20:00Z"/>
                    <w:rFonts w:ascii="Times New Roman" w:eastAsia="Times New Roman" w:hAnsi="Times New Roman" w:cs="Times New Roman"/>
                    <w:sz w:val="20"/>
                    <w:szCs w:val="20"/>
                  </w:rPr>
                </w:rPrChange>
              </w:rPr>
              <w:pPrChange w:id="46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1BC52916"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614" w:author="瑋婷 徐" w:date="2025-01-03T16:20:00Z" w16du:dateUtc="2025-01-03T08:20:00Z"/>
                <w:rFonts w:asciiTheme="majorEastAsia" w:eastAsia="標楷體" w:hAnsiTheme="majorEastAsia" w:cstheme="majorEastAsia"/>
                <w:color w:val="000000"/>
                <w:rPrChange w:id="4615" w:author="瑋婷 徐" w:date="2025-01-04T22:56:00Z" w16du:dateUtc="2025-01-04T14:56:00Z">
                  <w:rPr>
                    <w:ins w:id="4616" w:author="瑋婷 徐" w:date="2025-01-03T16:20:00Z" w16du:dateUtc="2025-01-03T08:20:00Z"/>
                    <w:rFonts w:cs="Calibri"/>
                    <w:color w:val="000000"/>
                    <w:sz w:val="22"/>
                  </w:rPr>
                </w:rPrChange>
              </w:rPr>
              <w:pPrChange w:id="46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618" w:author="瑋婷 徐" w:date="2025-01-03T16:20:00Z" w16du:dateUtc="2025-01-03T08:20:00Z">
              <w:r w:rsidRPr="00D57425">
                <w:rPr>
                  <w:rFonts w:asciiTheme="majorEastAsia" w:eastAsia="標楷體" w:hAnsiTheme="majorEastAsia" w:cstheme="majorEastAsia"/>
                  <w:color w:val="000000"/>
                  <w:rPrChange w:id="4619" w:author="瑋婷 徐" w:date="2025-01-04T22:56:00Z" w16du:dateUtc="2025-01-04T14:56:00Z">
                    <w:rPr>
                      <w:rFonts w:cs="Calibri"/>
                      <w:color w:val="000000"/>
                      <w:sz w:val="22"/>
                    </w:rPr>
                  </w:rPrChange>
                </w:rPr>
                <w:t>*</w:t>
              </w:r>
            </w:ins>
          </w:p>
        </w:tc>
        <w:tc>
          <w:tcPr>
            <w:tcW w:w="175" w:type="pct"/>
            <w:noWrap/>
            <w:hideMark/>
          </w:tcPr>
          <w:p w14:paraId="75C5EAC2"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620" w:author="瑋婷 徐" w:date="2025-01-03T16:20:00Z" w16du:dateUtc="2025-01-03T08:20:00Z"/>
                <w:rFonts w:asciiTheme="majorEastAsia" w:eastAsia="標楷體" w:hAnsiTheme="majorEastAsia" w:cstheme="majorEastAsia"/>
                <w:color w:val="000000"/>
                <w:rPrChange w:id="4621" w:author="瑋婷 徐" w:date="2025-01-04T22:56:00Z" w16du:dateUtc="2025-01-04T14:56:00Z">
                  <w:rPr>
                    <w:ins w:id="4622" w:author="瑋婷 徐" w:date="2025-01-03T16:20:00Z" w16du:dateUtc="2025-01-03T08:20:00Z"/>
                    <w:rFonts w:cs="Calibri"/>
                    <w:color w:val="000000"/>
                    <w:sz w:val="22"/>
                  </w:rPr>
                </w:rPrChange>
              </w:rPr>
              <w:pPrChange w:id="46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624" w:author="瑋婷 徐" w:date="2025-01-03T16:20:00Z" w16du:dateUtc="2025-01-03T08:20:00Z">
              <w:r w:rsidRPr="00D57425">
                <w:rPr>
                  <w:rFonts w:asciiTheme="majorEastAsia" w:eastAsia="標楷體" w:hAnsiTheme="majorEastAsia" w:cstheme="majorEastAsia"/>
                  <w:color w:val="000000"/>
                  <w:rPrChange w:id="4625" w:author="瑋婷 徐" w:date="2025-01-04T22:56:00Z" w16du:dateUtc="2025-01-04T14:56:00Z">
                    <w:rPr>
                      <w:rFonts w:cs="Calibri"/>
                      <w:color w:val="000000"/>
                      <w:sz w:val="22"/>
                    </w:rPr>
                  </w:rPrChange>
                </w:rPr>
                <w:t>*</w:t>
              </w:r>
            </w:ins>
          </w:p>
        </w:tc>
        <w:tc>
          <w:tcPr>
            <w:tcW w:w="175" w:type="pct"/>
            <w:noWrap/>
            <w:hideMark/>
          </w:tcPr>
          <w:p w14:paraId="44CC1667"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626" w:author="瑋婷 徐" w:date="2025-01-03T16:20:00Z" w16du:dateUtc="2025-01-03T08:20:00Z"/>
                <w:rFonts w:asciiTheme="majorEastAsia" w:eastAsia="標楷體" w:hAnsiTheme="majorEastAsia" w:cstheme="majorEastAsia"/>
                <w:color w:val="000000"/>
                <w:rPrChange w:id="4627" w:author="瑋婷 徐" w:date="2025-01-04T22:56:00Z" w16du:dateUtc="2025-01-04T14:56:00Z">
                  <w:rPr>
                    <w:ins w:id="4628" w:author="瑋婷 徐" w:date="2025-01-03T16:20:00Z" w16du:dateUtc="2025-01-03T08:20:00Z"/>
                    <w:rFonts w:cs="Calibri"/>
                    <w:color w:val="000000"/>
                    <w:sz w:val="22"/>
                  </w:rPr>
                </w:rPrChange>
              </w:rPr>
              <w:pPrChange w:id="46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6484460E"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630" w:author="瑋婷 徐" w:date="2025-01-03T16:20:00Z" w16du:dateUtc="2025-01-03T08:20:00Z"/>
                <w:rFonts w:asciiTheme="majorEastAsia" w:eastAsia="標楷體" w:hAnsiTheme="majorEastAsia" w:cstheme="majorEastAsia"/>
                <w:color w:val="000000"/>
                <w:rPrChange w:id="4631" w:author="瑋婷 徐" w:date="2025-01-04T22:56:00Z" w16du:dateUtc="2025-01-04T14:56:00Z">
                  <w:rPr>
                    <w:ins w:id="4632" w:author="瑋婷 徐" w:date="2025-01-03T16:20:00Z" w16du:dateUtc="2025-01-03T08:20:00Z"/>
                    <w:rFonts w:cs="Calibri"/>
                    <w:color w:val="000000"/>
                    <w:sz w:val="22"/>
                  </w:rPr>
                </w:rPrChange>
              </w:rPr>
              <w:pPrChange w:id="463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634" w:author="瑋婷 徐" w:date="2025-01-03T16:20:00Z" w16du:dateUtc="2025-01-03T08:20:00Z">
              <w:r w:rsidRPr="00D57425">
                <w:rPr>
                  <w:rFonts w:asciiTheme="majorEastAsia" w:eastAsia="標楷體" w:hAnsiTheme="majorEastAsia" w:cstheme="majorEastAsia"/>
                  <w:color w:val="000000"/>
                  <w:rPrChange w:id="4635" w:author="瑋婷 徐" w:date="2025-01-04T22:56:00Z" w16du:dateUtc="2025-01-04T14:56:00Z">
                    <w:rPr>
                      <w:rFonts w:cs="Calibri"/>
                      <w:color w:val="000000"/>
                      <w:sz w:val="22"/>
                    </w:rPr>
                  </w:rPrChange>
                </w:rPr>
                <w:t>*</w:t>
              </w:r>
            </w:ins>
          </w:p>
        </w:tc>
        <w:tc>
          <w:tcPr>
            <w:tcW w:w="175" w:type="pct"/>
            <w:noWrap/>
            <w:hideMark/>
          </w:tcPr>
          <w:p w14:paraId="418082B8"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636" w:author="瑋婷 徐" w:date="2025-01-03T16:20:00Z" w16du:dateUtc="2025-01-03T08:20:00Z"/>
                <w:rFonts w:asciiTheme="majorEastAsia" w:eastAsia="標楷體" w:hAnsiTheme="majorEastAsia" w:cstheme="majorEastAsia"/>
                <w:color w:val="000000"/>
                <w:rPrChange w:id="4637" w:author="瑋婷 徐" w:date="2025-01-04T22:56:00Z" w16du:dateUtc="2025-01-04T14:56:00Z">
                  <w:rPr>
                    <w:ins w:id="4638" w:author="瑋婷 徐" w:date="2025-01-03T16:20:00Z" w16du:dateUtc="2025-01-03T08:20:00Z"/>
                    <w:rFonts w:cs="Calibri"/>
                    <w:color w:val="000000"/>
                    <w:sz w:val="22"/>
                  </w:rPr>
                </w:rPrChange>
              </w:rPr>
              <w:pPrChange w:id="46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640" w:author="瑋婷 徐" w:date="2025-01-03T16:20:00Z" w16du:dateUtc="2025-01-03T08:20:00Z">
              <w:r w:rsidRPr="00D57425">
                <w:rPr>
                  <w:rFonts w:asciiTheme="majorEastAsia" w:eastAsia="標楷體" w:hAnsiTheme="majorEastAsia" w:cstheme="majorEastAsia"/>
                  <w:color w:val="000000"/>
                  <w:rPrChange w:id="4641" w:author="瑋婷 徐" w:date="2025-01-04T22:56:00Z" w16du:dateUtc="2025-01-04T14:56:00Z">
                    <w:rPr>
                      <w:rFonts w:cs="Calibri"/>
                      <w:color w:val="000000"/>
                      <w:sz w:val="22"/>
                    </w:rPr>
                  </w:rPrChange>
                </w:rPr>
                <w:t>*</w:t>
              </w:r>
            </w:ins>
          </w:p>
        </w:tc>
      </w:tr>
      <w:tr w:rsidR="00B436F0" w:rsidRPr="00D57425" w14:paraId="13FB36D1" w14:textId="77777777" w:rsidTr="00B436F0">
        <w:trPr>
          <w:trHeight w:val="600"/>
          <w:ins w:id="4642"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430F2CA5" w14:textId="77777777" w:rsidR="00DA433E" w:rsidRPr="00D57425" w:rsidRDefault="00DA433E">
            <w:pPr>
              <w:spacing w:line="360" w:lineRule="auto"/>
              <w:jc w:val="both"/>
              <w:rPr>
                <w:ins w:id="4643" w:author="瑋婷 徐" w:date="2025-01-03T16:20:00Z" w16du:dateUtc="2025-01-03T08:20:00Z"/>
                <w:rFonts w:asciiTheme="majorEastAsia" w:eastAsia="標楷體" w:hAnsiTheme="majorEastAsia" w:cstheme="majorEastAsia"/>
                <w:b w:val="0"/>
                <w:bCs w:val="0"/>
                <w:color w:val="000000"/>
                <w:rPrChange w:id="4644" w:author="瑋婷 徐" w:date="2025-01-04T22:56:00Z" w16du:dateUtc="2025-01-04T14:56:00Z">
                  <w:rPr>
                    <w:ins w:id="4645" w:author="瑋婷 徐" w:date="2025-01-03T16:20:00Z" w16du:dateUtc="2025-01-03T08:20:00Z"/>
                    <w:rFonts w:cs="Calibri"/>
                    <w:color w:val="000000"/>
                    <w:sz w:val="22"/>
                  </w:rPr>
                </w:rPrChange>
              </w:rPr>
              <w:pPrChange w:id="4646" w:author="瑋婷 徐" w:date="2025-01-03T16:21:00Z" w16du:dateUtc="2025-01-03T08:21:00Z">
                <w:pPr/>
              </w:pPrChange>
            </w:pPr>
            <w:ins w:id="4647" w:author="瑋婷 徐" w:date="2025-01-03T16:20:00Z" w16du:dateUtc="2025-01-03T08:20:00Z">
              <w:r w:rsidRPr="00D57425">
                <w:rPr>
                  <w:rFonts w:asciiTheme="majorEastAsia" w:eastAsia="標楷體" w:hAnsiTheme="majorEastAsia" w:cstheme="majorEastAsia"/>
                  <w:b w:val="0"/>
                  <w:bCs w:val="0"/>
                  <w:color w:val="000000"/>
                  <w:rPrChange w:id="4648" w:author="瑋婷 徐" w:date="2025-01-04T22:56:00Z" w16du:dateUtc="2025-01-04T14:56:00Z">
                    <w:rPr>
                      <w:rFonts w:cs="Calibri"/>
                      <w:color w:val="000000"/>
                      <w:sz w:val="22"/>
                    </w:rPr>
                  </w:rPrChange>
                </w:rPr>
                <w:t>灰喉針尾雨燕</w:t>
              </w:r>
              <w:r w:rsidRPr="00D57425">
                <w:rPr>
                  <w:rFonts w:asciiTheme="majorEastAsia" w:eastAsia="標楷體" w:hAnsiTheme="majorEastAsia" w:cstheme="majorEastAsia"/>
                  <w:b w:val="0"/>
                  <w:bCs w:val="0"/>
                  <w:color w:val="000000"/>
                  <w:rPrChange w:id="4649" w:author="瑋婷 徐" w:date="2025-01-04T22:56:00Z" w16du:dateUtc="2025-01-04T14:56:00Z">
                    <w:rPr>
                      <w:rFonts w:cs="Calibri"/>
                      <w:color w:val="000000"/>
                      <w:sz w:val="22"/>
                    </w:rPr>
                  </w:rPrChange>
                </w:rPr>
                <w:t xml:space="preserve"> </w:t>
              </w:r>
              <w:r w:rsidRPr="00D57425">
                <w:rPr>
                  <w:rFonts w:asciiTheme="majorEastAsia" w:eastAsia="標楷體" w:hAnsiTheme="majorEastAsia" w:cstheme="majorEastAsia"/>
                  <w:b w:val="0"/>
                  <w:bCs w:val="0"/>
                  <w:color w:val="000000"/>
                  <w:rPrChange w:id="4650" w:author="瑋婷 徐" w:date="2025-01-04T22:56:00Z" w16du:dateUtc="2025-01-04T14:56:00Z">
                    <w:rPr>
                      <w:color w:val="000000"/>
                      <w:sz w:val="22"/>
                    </w:rPr>
                  </w:rPrChange>
                </w:rPr>
                <w:t>※</w:t>
              </w:r>
              <w:r w:rsidRPr="00D57425">
                <w:rPr>
                  <w:rFonts w:asciiTheme="majorEastAsia" w:eastAsia="標楷體" w:hAnsiTheme="majorEastAsia" w:cstheme="majorEastAsia"/>
                  <w:b w:val="0"/>
                  <w:bCs w:val="0"/>
                  <w:color w:val="000000"/>
                  <w:rPrChange w:id="4651" w:author="瑋婷 徐" w:date="2025-01-04T22:56:00Z" w16du:dateUtc="2025-01-04T14:56:00Z">
                    <w:rPr>
                      <w:rFonts w:cs="Calibri"/>
                      <w:color w:val="000000"/>
                      <w:sz w:val="22"/>
                    </w:rPr>
                  </w:rPrChange>
                </w:rPr>
                <w:t xml:space="preserve"> </w:t>
              </w:r>
            </w:ins>
          </w:p>
        </w:tc>
        <w:tc>
          <w:tcPr>
            <w:tcW w:w="1132" w:type="pct"/>
            <w:hideMark/>
          </w:tcPr>
          <w:p w14:paraId="383093AD"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652" w:author="瑋婷 徐" w:date="2025-01-03T16:20:00Z" w16du:dateUtc="2025-01-03T08:20:00Z"/>
                <w:rFonts w:asciiTheme="majorEastAsia" w:eastAsia="標楷體" w:hAnsiTheme="majorEastAsia" w:cstheme="majorEastAsia"/>
                <w:i/>
                <w:iCs/>
                <w:color w:val="000000"/>
                <w:rPrChange w:id="4653" w:author="瑋婷 徐" w:date="2025-01-04T22:56:00Z" w16du:dateUtc="2025-01-04T14:56:00Z">
                  <w:rPr>
                    <w:ins w:id="4654" w:author="瑋婷 徐" w:date="2025-01-03T16:20:00Z" w16du:dateUtc="2025-01-03T08:20:00Z"/>
                    <w:rFonts w:cs="Calibri"/>
                    <w:i/>
                    <w:iCs/>
                    <w:color w:val="000000"/>
                    <w:sz w:val="22"/>
                  </w:rPr>
                </w:rPrChange>
              </w:rPr>
              <w:pPrChange w:id="46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4656" w:author="瑋婷 徐" w:date="2025-01-03T16:20:00Z" w16du:dateUtc="2025-01-03T08:20:00Z">
              <w:r w:rsidRPr="00D57425">
                <w:rPr>
                  <w:rFonts w:asciiTheme="majorEastAsia" w:eastAsia="標楷體" w:hAnsiTheme="majorEastAsia" w:cstheme="majorEastAsia"/>
                  <w:i/>
                  <w:iCs/>
                  <w:color w:val="000000"/>
                  <w:rPrChange w:id="4657" w:author="瑋婷 徐" w:date="2025-01-04T22:56:00Z" w16du:dateUtc="2025-01-04T14:56:00Z">
                    <w:rPr>
                      <w:rFonts w:cs="Calibri"/>
                      <w:i/>
                      <w:iCs/>
                      <w:color w:val="000000"/>
                      <w:sz w:val="22"/>
                    </w:rPr>
                  </w:rPrChange>
                </w:rPr>
                <w:t>Hirundapus cochinchinensis</w:t>
              </w:r>
            </w:ins>
          </w:p>
        </w:tc>
        <w:tc>
          <w:tcPr>
            <w:tcW w:w="129" w:type="pct"/>
            <w:noWrap/>
            <w:hideMark/>
          </w:tcPr>
          <w:p w14:paraId="3A9E369B"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658" w:author="瑋婷 徐" w:date="2025-01-03T16:20:00Z" w16du:dateUtc="2025-01-03T08:20:00Z"/>
                <w:rFonts w:asciiTheme="majorEastAsia" w:eastAsia="標楷體" w:hAnsiTheme="majorEastAsia" w:cstheme="majorEastAsia"/>
                <w:i/>
                <w:iCs/>
                <w:color w:val="000000"/>
                <w:rPrChange w:id="4659" w:author="瑋婷 徐" w:date="2025-01-04T22:56:00Z" w16du:dateUtc="2025-01-04T14:56:00Z">
                  <w:rPr>
                    <w:ins w:id="4660" w:author="瑋婷 徐" w:date="2025-01-03T16:20:00Z" w16du:dateUtc="2025-01-03T08:20:00Z"/>
                    <w:rFonts w:cs="Calibri"/>
                    <w:i/>
                    <w:iCs/>
                    <w:color w:val="000000"/>
                    <w:sz w:val="22"/>
                  </w:rPr>
                </w:rPrChange>
              </w:rPr>
              <w:pPrChange w:id="46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62A19B38"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662" w:author="瑋婷 徐" w:date="2025-01-03T16:20:00Z" w16du:dateUtc="2025-01-03T08:20:00Z"/>
                <w:rFonts w:asciiTheme="majorEastAsia" w:eastAsia="標楷體" w:hAnsiTheme="majorEastAsia" w:cstheme="majorEastAsia"/>
                <w:rPrChange w:id="4663" w:author="瑋婷 徐" w:date="2025-01-04T22:56:00Z" w16du:dateUtc="2025-01-04T14:56:00Z">
                  <w:rPr>
                    <w:ins w:id="4664" w:author="瑋婷 徐" w:date="2025-01-03T16:20:00Z" w16du:dateUtc="2025-01-03T08:20:00Z"/>
                    <w:rFonts w:ascii="Times New Roman" w:eastAsia="Times New Roman" w:hAnsi="Times New Roman" w:cs="Times New Roman"/>
                    <w:sz w:val="20"/>
                    <w:szCs w:val="20"/>
                  </w:rPr>
                </w:rPrChange>
              </w:rPr>
              <w:pPrChange w:id="46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6CCC950C"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666" w:author="瑋婷 徐" w:date="2025-01-03T16:20:00Z" w16du:dateUtc="2025-01-03T08:20:00Z"/>
                <w:rFonts w:asciiTheme="majorEastAsia" w:eastAsia="標楷體" w:hAnsiTheme="majorEastAsia" w:cstheme="majorEastAsia"/>
                <w:rPrChange w:id="4667" w:author="瑋婷 徐" w:date="2025-01-04T22:56:00Z" w16du:dateUtc="2025-01-04T14:56:00Z">
                  <w:rPr>
                    <w:ins w:id="4668" w:author="瑋婷 徐" w:date="2025-01-03T16:20:00Z" w16du:dateUtc="2025-01-03T08:20:00Z"/>
                    <w:rFonts w:ascii="Times New Roman" w:eastAsia="Times New Roman" w:hAnsi="Times New Roman" w:cs="Times New Roman"/>
                    <w:sz w:val="20"/>
                    <w:szCs w:val="20"/>
                  </w:rPr>
                </w:rPrChange>
              </w:rPr>
              <w:pPrChange w:id="466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7F7EE82A"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670" w:author="瑋婷 徐" w:date="2025-01-03T16:20:00Z" w16du:dateUtc="2025-01-03T08:20:00Z"/>
                <w:rFonts w:asciiTheme="majorEastAsia" w:eastAsia="標楷體" w:hAnsiTheme="majorEastAsia" w:cstheme="majorEastAsia"/>
                <w:rPrChange w:id="4671" w:author="瑋婷 徐" w:date="2025-01-04T22:56:00Z" w16du:dateUtc="2025-01-04T14:56:00Z">
                  <w:rPr>
                    <w:ins w:id="4672" w:author="瑋婷 徐" w:date="2025-01-03T16:20:00Z" w16du:dateUtc="2025-01-03T08:20:00Z"/>
                    <w:rFonts w:ascii="Times New Roman" w:eastAsia="Times New Roman" w:hAnsi="Times New Roman" w:cs="Times New Roman"/>
                    <w:sz w:val="20"/>
                    <w:szCs w:val="20"/>
                  </w:rPr>
                </w:rPrChange>
              </w:rPr>
              <w:pPrChange w:id="46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429D885F"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674" w:author="瑋婷 徐" w:date="2025-01-03T16:20:00Z" w16du:dateUtc="2025-01-03T08:20:00Z"/>
                <w:rFonts w:asciiTheme="majorEastAsia" w:eastAsia="標楷體" w:hAnsiTheme="majorEastAsia" w:cstheme="majorEastAsia"/>
                <w:rPrChange w:id="4675" w:author="瑋婷 徐" w:date="2025-01-04T22:56:00Z" w16du:dateUtc="2025-01-04T14:56:00Z">
                  <w:rPr>
                    <w:ins w:id="4676" w:author="瑋婷 徐" w:date="2025-01-03T16:20:00Z" w16du:dateUtc="2025-01-03T08:20:00Z"/>
                    <w:rFonts w:ascii="Times New Roman" w:eastAsia="Times New Roman" w:hAnsi="Times New Roman" w:cs="Times New Roman"/>
                    <w:sz w:val="20"/>
                    <w:szCs w:val="20"/>
                  </w:rPr>
                </w:rPrChange>
              </w:rPr>
              <w:pPrChange w:id="46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30857AC1"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678" w:author="瑋婷 徐" w:date="2025-01-03T16:20:00Z" w16du:dateUtc="2025-01-03T08:20:00Z"/>
                <w:rFonts w:asciiTheme="majorEastAsia" w:eastAsia="標楷體" w:hAnsiTheme="majorEastAsia" w:cstheme="majorEastAsia"/>
                <w:rPrChange w:id="4679" w:author="瑋婷 徐" w:date="2025-01-04T22:56:00Z" w16du:dateUtc="2025-01-04T14:56:00Z">
                  <w:rPr>
                    <w:ins w:id="4680" w:author="瑋婷 徐" w:date="2025-01-03T16:20:00Z" w16du:dateUtc="2025-01-03T08:20:00Z"/>
                    <w:rFonts w:ascii="Times New Roman" w:eastAsia="Times New Roman" w:hAnsi="Times New Roman" w:cs="Times New Roman"/>
                    <w:sz w:val="20"/>
                    <w:szCs w:val="20"/>
                  </w:rPr>
                </w:rPrChange>
              </w:rPr>
              <w:pPrChange w:id="46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tcPr>
          <w:p w14:paraId="0060523A"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4682" w:author="瑋婷 徐" w:date="2025-01-03T16:33:00Z" w16du:dateUtc="2025-01-03T08:33:00Z"/>
                <w:rFonts w:asciiTheme="majorEastAsia" w:eastAsia="標楷體" w:hAnsiTheme="majorEastAsia" w:cstheme="majorEastAsia"/>
              </w:rPr>
            </w:pPr>
          </w:p>
        </w:tc>
        <w:tc>
          <w:tcPr>
            <w:tcW w:w="129" w:type="pct"/>
            <w:noWrap/>
            <w:hideMark/>
          </w:tcPr>
          <w:p w14:paraId="0BC31A94" w14:textId="26E027B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683" w:author="瑋婷 徐" w:date="2025-01-03T16:20:00Z" w16du:dateUtc="2025-01-03T08:20:00Z"/>
                <w:rFonts w:asciiTheme="majorEastAsia" w:eastAsia="標楷體" w:hAnsiTheme="majorEastAsia" w:cstheme="majorEastAsia"/>
                <w:rPrChange w:id="4684" w:author="瑋婷 徐" w:date="2025-01-04T22:56:00Z" w16du:dateUtc="2025-01-04T14:56:00Z">
                  <w:rPr>
                    <w:ins w:id="4685" w:author="瑋婷 徐" w:date="2025-01-03T16:20:00Z" w16du:dateUtc="2025-01-03T08:20:00Z"/>
                    <w:rFonts w:ascii="Times New Roman" w:eastAsia="Times New Roman" w:hAnsi="Times New Roman" w:cs="Times New Roman"/>
                    <w:sz w:val="20"/>
                    <w:szCs w:val="20"/>
                  </w:rPr>
                </w:rPrChange>
              </w:rPr>
              <w:pPrChange w:id="468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56DF58C9"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687" w:author="瑋婷 徐" w:date="2025-01-03T16:20:00Z" w16du:dateUtc="2025-01-03T08:20:00Z"/>
                <w:rFonts w:asciiTheme="majorEastAsia" w:eastAsia="標楷體" w:hAnsiTheme="majorEastAsia" w:cstheme="majorEastAsia"/>
                <w:rPrChange w:id="4688" w:author="瑋婷 徐" w:date="2025-01-04T22:56:00Z" w16du:dateUtc="2025-01-04T14:56:00Z">
                  <w:rPr>
                    <w:ins w:id="4689" w:author="瑋婷 徐" w:date="2025-01-03T16:20:00Z" w16du:dateUtc="2025-01-03T08:20:00Z"/>
                    <w:rFonts w:ascii="Times New Roman" w:eastAsia="Times New Roman" w:hAnsi="Times New Roman" w:cs="Times New Roman"/>
                    <w:sz w:val="20"/>
                    <w:szCs w:val="20"/>
                  </w:rPr>
                </w:rPrChange>
              </w:rPr>
              <w:pPrChange w:id="469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15DF9A0"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691" w:author="瑋婷 徐" w:date="2025-01-03T16:20:00Z" w16du:dateUtc="2025-01-03T08:20:00Z"/>
                <w:rFonts w:asciiTheme="majorEastAsia" w:eastAsia="標楷體" w:hAnsiTheme="majorEastAsia" w:cstheme="majorEastAsia"/>
                <w:rPrChange w:id="4692" w:author="瑋婷 徐" w:date="2025-01-04T22:56:00Z" w16du:dateUtc="2025-01-04T14:56:00Z">
                  <w:rPr>
                    <w:ins w:id="4693" w:author="瑋婷 徐" w:date="2025-01-03T16:20:00Z" w16du:dateUtc="2025-01-03T08:20:00Z"/>
                    <w:rFonts w:ascii="Times New Roman" w:eastAsia="Times New Roman" w:hAnsi="Times New Roman" w:cs="Times New Roman"/>
                    <w:sz w:val="20"/>
                    <w:szCs w:val="20"/>
                  </w:rPr>
                </w:rPrChange>
              </w:rPr>
              <w:pPrChange w:id="469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D3E4A77"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695" w:author="瑋婷 徐" w:date="2025-01-03T16:20:00Z" w16du:dateUtc="2025-01-03T08:20:00Z"/>
                <w:rFonts w:asciiTheme="majorEastAsia" w:eastAsia="標楷體" w:hAnsiTheme="majorEastAsia" w:cstheme="majorEastAsia"/>
                <w:rPrChange w:id="4696" w:author="瑋婷 徐" w:date="2025-01-04T22:56:00Z" w16du:dateUtc="2025-01-04T14:56:00Z">
                  <w:rPr>
                    <w:ins w:id="4697" w:author="瑋婷 徐" w:date="2025-01-03T16:20:00Z" w16du:dateUtc="2025-01-03T08:20:00Z"/>
                    <w:rFonts w:ascii="Times New Roman" w:eastAsia="Times New Roman" w:hAnsi="Times New Roman" w:cs="Times New Roman"/>
                    <w:sz w:val="20"/>
                    <w:szCs w:val="20"/>
                  </w:rPr>
                </w:rPrChange>
              </w:rPr>
              <w:pPrChange w:id="469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tcPr>
          <w:p w14:paraId="6B0C96F9"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4699" w:author="瑋婷 徐" w:date="2025-01-03T16:33:00Z" w16du:dateUtc="2025-01-03T08:33:00Z"/>
                <w:rFonts w:asciiTheme="majorEastAsia" w:eastAsia="標楷體" w:hAnsiTheme="majorEastAsia" w:cstheme="majorEastAsia"/>
              </w:rPr>
            </w:pPr>
          </w:p>
        </w:tc>
        <w:tc>
          <w:tcPr>
            <w:tcW w:w="175" w:type="pct"/>
            <w:noWrap/>
            <w:hideMark/>
          </w:tcPr>
          <w:p w14:paraId="79BB7AD0" w14:textId="02BEC15C"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700" w:author="瑋婷 徐" w:date="2025-01-03T16:20:00Z" w16du:dateUtc="2025-01-03T08:20:00Z"/>
                <w:rFonts w:asciiTheme="majorEastAsia" w:eastAsia="標楷體" w:hAnsiTheme="majorEastAsia" w:cstheme="majorEastAsia"/>
                <w:rPrChange w:id="4701" w:author="瑋婷 徐" w:date="2025-01-04T22:56:00Z" w16du:dateUtc="2025-01-04T14:56:00Z">
                  <w:rPr>
                    <w:ins w:id="4702" w:author="瑋婷 徐" w:date="2025-01-03T16:20:00Z" w16du:dateUtc="2025-01-03T08:20:00Z"/>
                    <w:rFonts w:ascii="Times New Roman" w:eastAsia="Times New Roman" w:hAnsi="Times New Roman" w:cs="Times New Roman"/>
                    <w:sz w:val="20"/>
                    <w:szCs w:val="20"/>
                  </w:rPr>
                </w:rPrChange>
              </w:rPr>
              <w:pPrChange w:id="47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2863779F"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704" w:author="瑋婷 徐" w:date="2025-01-03T16:20:00Z" w16du:dateUtc="2025-01-03T08:20:00Z"/>
                <w:rFonts w:asciiTheme="majorEastAsia" w:eastAsia="標楷體" w:hAnsiTheme="majorEastAsia" w:cstheme="majorEastAsia"/>
                <w:rPrChange w:id="4705" w:author="瑋婷 徐" w:date="2025-01-04T22:56:00Z" w16du:dateUtc="2025-01-04T14:56:00Z">
                  <w:rPr>
                    <w:ins w:id="4706" w:author="瑋婷 徐" w:date="2025-01-03T16:20:00Z" w16du:dateUtc="2025-01-03T08:20:00Z"/>
                    <w:rFonts w:ascii="Times New Roman" w:eastAsia="Times New Roman" w:hAnsi="Times New Roman" w:cs="Times New Roman"/>
                    <w:sz w:val="20"/>
                    <w:szCs w:val="20"/>
                  </w:rPr>
                </w:rPrChange>
              </w:rPr>
              <w:pPrChange w:id="47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0AF0E48F"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708" w:author="瑋婷 徐" w:date="2025-01-03T16:20:00Z" w16du:dateUtc="2025-01-03T08:20:00Z"/>
                <w:rFonts w:asciiTheme="majorEastAsia" w:eastAsia="標楷體" w:hAnsiTheme="majorEastAsia" w:cstheme="majorEastAsia"/>
                <w:rPrChange w:id="4709" w:author="瑋婷 徐" w:date="2025-01-04T22:56:00Z" w16du:dateUtc="2025-01-04T14:56:00Z">
                  <w:rPr>
                    <w:ins w:id="4710" w:author="瑋婷 徐" w:date="2025-01-03T16:20:00Z" w16du:dateUtc="2025-01-03T08:20:00Z"/>
                    <w:rFonts w:ascii="Times New Roman" w:eastAsia="Times New Roman" w:hAnsi="Times New Roman" w:cs="Times New Roman"/>
                    <w:sz w:val="20"/>
                    <w:szCs w:val="20"/>
                  </w:rPr>
                </w:rPrChange>
              </w:rPr>
              <w:pPrChange w:id="47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67CF49A"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712" w:author="瑋婷 徐" w:date="2025-01-03T16:20:00Z" w16du:dateUtc="2025-01-03T08:20:00Z"/>
                <w:rFonts w:asciiTheme="majorEastAsia" w:eastAsia="標楷體" w:hAnsiTheme="majorEastAsia" w:cstheme="majorEastAsia"/>
                <w:rPrChange w:id="4713" w:author="瑋婷 徐" w:date="2025-01-04T22:56:00Z" w16du:dateUtc="2025-01-04T14:56:00Z">
                  <w:rPr>
                    <w:ins w:id="4714" w:author="瑋婷 徐" w:date="2025-01-03T16:20:00Z" w16du:dateUtc="2025-01-03T08:20:00Z"/>
                    <w:rFonts w:ascii="Times New Roman" w:eastAsia="Times New Roman" w:hAnsi="Times New Roman" w:cs="Times New Roman"/>
                    <w:sz w:val="20"/>
                    <w:szCs w:val="20"/>
                  </w:rPr>
                </w:rPrChange>
              </w:rPr>
              <w:pPrChange w:id="471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2C089B2"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716" w:author="瑋婷 徐" w:date="2025-01-03T16:20:00Z" w16du:dateUtc="2025-01-03T08:20:00Z"/>
                <w:rFonts w:asciiTheme="majorEastAsia" w:eastAsia="標楷體" w:hAnsiTheme="majorEastAsia" w:cstheme="majorEastAsia"/>
                <w:rPrChange w:id="4717" w:author="瑋婷 徐" w:date="2025-01-04T22:56:00Z" w16du:dateUtc="2025-01-04T14:56:00Z">
                  <w:rPr>
                    <w:ins w:id="4718" w:author="瑋婷 徐" w:date="2025-01-03T16:20:00Z" w16du:dateUtc="2025-01-03T08:20:00Z"/>
                    <w:rFonts w:ascii="Times New Roman" w:eastAsia="Times New Roman" w:hAnsi="Times New Roman" w:cs="Times New Roman"/>
                    <w:sz w:val="20"/>
                    <w:szCs w:val="20"/>
                  </w:rPr>
                </w:rPrChange>
              </w:rPr>
              <w:pPrChange w:id="471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7F6F2BA8"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720" w:author="瑋婷 徐" w:date="2025-01-03T16:20:00Z" w16du:dateUtc="2025-01-03T08:20:00Z"/>
                <w:rFonts w:asciiTheme="majorEastAsia" w:eastAsia="標楷體" w:hAnsiTheme="majorEastAsia" w:cstheme="majorEastAsia"/>
                <w:rPrChange w:id="4721" w:author="瑋婷 徐" w:date="2025-01-04T22:56:00Z" w16du:dateUtc="2025-01-04T14:56:00Z">
                  <w:rPr>
                    <w:ins w:id="4722" w:author="瑋婷 徐" w:date="2025-01-03T16:20:00Z" w16du:dateUtc="2025-01-03T08:20:00Z"/>
                    <w:rFonts w:ascii="Times New Roman" w:eastAsia="Times New Roman" w:hAnsi="Times New Roman" w:cs="Times New Roman"/>
                    <w:sz w:val="20"/>
                    <w:szCs w:val="20"/>
                  </w:rPr>
                </w:rPrChange>
              </w:rPr>
              <w:pPrChange w:id="472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6EABC7F"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724" w:author="瑋婷 徐" w:date="2025-01-03T16:20:00Z" w16du:dateUtc="2025-01-03T08:20:00Z"/>
                <w:rFonts w:asciiTheme="majorEastAsia" w:eastAsia="標楷體" w:hAnsiTheme="majorEastAsia" w:cstheme="majorEastAsia"/>
                <w:rPrChange w:id="4725" w:author="瑋婷 徐" w:date="2025-01-04T22:56:00Z" w16du:dateUtc="2025-01-04T14:56:00Z">
                  <w:rPr>
                    <w:ins w:id="4726" w:author="瑋婷 徐" w:date="2025-01-03T16:20:00Z" w16du:dateUtc="2025-01-03T08:20:00Z"/>
                    <w:rFonts w:ascii="Times New Roman" w:eastAsia="Times New Roman" w:hAnsi="Times New Roman" w:cs="Times New Roman"/>
                    <w:sz w:val="20"/>
                    <w:szCs w:val="20"/>
                  </w:rPr>
                </w:rPrChange>
              </w:rPr>
              <w:pPrChange w:id="472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64E46B3"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728" w:author="瑋婷 徐" w:date="2025-01-03T16:20:00Z" w16du:dateUtc="2025-01-03T08:20:00Z"/>
                <w:rFonts w:asciiTheme="majorEastAsia" w:eastAsia="標楷體" w:hAnsiTheme="majorEastAsia" w:cstheme="majorEastAsia"/>
                <w:rPrChange w:id="4729" w:author="瑋婷 徐" w:date="2025-01-04T22:56:00Z" w16du:dateUtc="2025-01-04T14:56:00Z">
                  <w:rPr>
                    <w:ins w:id="4730" w:author="瑋婷 徐" w:date="2025-01-03T16:20:00Z" w16du:dateUtc="2025-01-03T08:20:00Z"/>
                    <w:rFonts w:ascii="Times New Roman" w:eastAsia="Times New Roman" w:hAnsi="Times New Roman" w:cs="Times New Roman"/>
                    <w:sz w:val="20"/>
                    <w:szCs w:val="20"/>
                  </w:rPr>
                </w:rPrChange>
              </w:rPr>
              <w:pPrChange w:id="473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D57425" w14:paraId="16BF57FD" w14:textId="77777777" w:rsidTr="00B436F0">
        <w:trPr>
          <w:cnfStyle w:val="000000100000" w:firstRow="0" w:lastRow="0" w:firstColumn="0" w:lastColumn="0" w:oddVBand="0" w:evenVBand="0" w:oddHBand="1" w:evenHBand="0" w:firstRowFirstColumn="0" w:firstRowLastColumn="0" w:lastRowFirstColumn="0" w:lastRowLastColumn="0"/>
          <w:trHeight w:val="300"/>
          <w:ins w:id="4732"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2772B815" w14:textId="77777777" w:rsidR="00DA433E" w:rsidRPr="00D57425" w:rsidRDefault="00DA433E">
            <w:pPr>
              <w:spacing w:line="360" w:lineRule="auto"/>
              <w:jc w:val="both"/>
              <w:rPr>
                <w:ins w:id="4733" w:author="瑋婷 徐" w:date="2025-01-03T16:20:00Z" w16du:dateUtc="2025-01-03T08:20:00Z"/>
                <w:rFonts w:asciiTheme="majorEastAsia" w:eastAsia="標楷體" w:hAnsiTheme="majorEastAsia" w:cstheme="majorEastAsia"/>
                <w:b w:val="0"/>
                <w:bCs w:val="0"/>
                <w:color w:val="000000"/>
                <w:rPrChange w:id="4734" w:author="瑋婷 徐" w:date="2025-01-04T22:56:00Z" w16du:dateUtc="2025-01-04T14:56:00Z">
                  <w:rPr>
                    <w:ins w:id="4735" w:author="瑋婷 徐" w:date="2025-01-03T16:20:00Z" w16du:dateUtc="2025-01-03T08:20:00Z"/>
                    <w:rFonts w:cs="Calibri"/>
                    <w:color w:val="000000"/>
                    <w:sz w:val="22"/>
                  </w:rPr>
                </w:rPrChange>
              </w:rPr>
              <w:pPrChange w:id="4736" w:author="瑋婷 徐" w:date="2025-01-03T16:21:00Z" w16du:dateUtc="2025-01-03T08:21:00Z">
                <w:pPr/>
              </w:pPrChange>
            </w:pPr>
            <w:ins w:id="4737" w:author="瑋婷 徐" w:date="2025-01-03T16:20:00Z" w16du:dateUtc="2025-01-03T08:20:00Z">
              <w:r w:rsidRPr="00D57425">
                <w:rPr>
                  <w:rFonts w:asciiTheme="majorEastAsia" w:eastAsia="標楷體" w:hAnsiTheme="majorEastAsia" w:cstheme="majorEastAsia"/>
                  <w:b w:val="0"/>
                  <w:bCs w:val="0"/>
                  <w:color w:val="000000"/>
                  <w:rPrChange w:id="4738" w:author="瑋婷 徐" w:date="2025-01-04T22:56:00Z" w16du:dateUtc="2025-01-04T14:56:00Z">
                    <w:rPr>
                      <w:rFonts w:cs="Calibri"/>
                      <w:color w:val="000000"/>
                      <w:sz w:val="22"/>
                    </w:rPr>
                  </w:rPrChange>
                </w:rPr>
                <w:t>小雨燕</w:t>
              </w:r>
              <w:r w:rsidRPr="00D57425">
                <w:rPr>
                  <w:rFonts w:asciiTheme="majorEastAsia" w:eastAsia="標楷體" w:hAnsiTheme="majorEastAsia" w:cstheme="majorEastAsia"/>
                  <w:b w:val="0"/>
                  <w:bCs w:val="0"/>
                  <w:color w:val="000000"/>
                  <w:rPrChange w:id="4739" w:author="瑋婷 徐" w:date="2025-01-04T22:56:00Z" w16du:dateUtc="2025-01-04T14:56:00Z">
                    <w:rPr>
                      <w:rFonts w:cs="Calibri"/>
                      <w:color w:val="000000"/>
                      <w:sz w:val="22"/>
                    </w:rPr>
                  </w:rPrChange>
                </w:rPr>
                <w:t xml:space="preserve"> </w:t>
              </w:r>
              <w:r w:rsidRPr="00D57425">
                <w:rPr>
                  <w:rFonts w:asciiTheme="majorEastAsia" w:eastAsia="標楷體" w:hAnsiTheme="majorEastAsia" w:cstheme="majorEastAsia"/>
                  <w:b w:val="0"/>
                  <w:bCs w:val="0"/>
                  <w:color w:val="000000"/>
                  <w:rPrChange w:id="4740" w:author="瑋婷 徐" w:date="2025-01-04T22:56:00Z" w16du:dateUtc="2025-01-04T14:56:00Z">
                    <w:rPr>
                      <w:color w:val="000000"/>
                      <w:sz w:val="22"/>
                    </w:rPr>
                  </w:rPrChange>
                </w:rPr>
                <w:t>※</w:t>
              </w:r>
              <w:r w:rsidRPr="00D57425">
                <w:rPr>
                  <w:rFonts w:asciiTheme="majorEastAsia" w:eastAsia="標楷體" w:hAnsiTheme="majorEastAsia" w:cstheme="majorEastAsia"/>
                  <w:b w:val="0"/>
                  <w:bCs w:val="0"/>
                  <w:color w:val="000000"/>
                  <w:rPrChange w:id="4741" w:author="瑋婷 徐" w:date="2025-01-04T22:56:00Z" w16du:dateUtc="2025-01-04T14:56:00Z">
                    <w:rPr>
                      <w:rFonts w:cs="Calibri"/>
                      <w:color w:val="000000"/>
                      <w:sz w:val="22"/>
                    </w:rPr>
                  </w:rPrChange>
                </w:rPr>
                <w:t xml:space="preserve"> </w:t>
              </w:r>
            </w:ins>
          </w:p>
        </w:tc>
        <w:tc>
          <w:tcPr>
            <w:tcW w:w="1132" w:type="pct"/>
            <w:hideMark/>
          </w:tcPr>
          <w:p w14:paraId="770CD465"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742" w:author="瑋婷 徐" w:date="2025-01-03T16:20:00Z" w16du:dateUtc="2025-01-03T08:20:00Z"/>
                <w:rFonts w:asciiTheme="majorEastAsia" w:eastAsia="標楷體" w:hAnsiTheme="majorEastAsia" w:cstheme="majorEastAsia"/>
                <w:i/>
                <w:iCs/>
                <w:color w:val="000000"/>
                <w:rPrChange w:id="4743" w:author="瑋婷 徐" w:date="2025-01-04T22:56:00Z" w16du:dateUtc="2025-01-04T14:56:00Z">
                  <w:rPr>
                    <w:ins w:id="4744" w:author="瑋婷 徐" w:date="2025-01-03T16:20:00Z" w16du:dateUtc="2025-01-03T08:20:00Z"/>
                    <w:rFonts w:cs="Calibri"/>
                    <w:i/>
                    <w:iCs/>
                    <w:color w:val="000000"/>
                    <w:sz w:val="22"/>
                  </w:rPr>
                </w:rPrChange>
              </w:rPr>
              <w:pPrChange w:id="474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746" w:author="瑋婷 徐" w:date="2025-01-03T16:20:00Z" w16du:dateUtc="2025-01-03T08:20:00Z">
              <w:r w:rsidRPr="00D57425">
                <w:rPr>
                  <w:rFonts w:asciiTheme="majorEastAsia" w:eastAsia="標楷體" w:hAnsiTheme="majorEastAsia" w:cstheme="majorEastAsia"/>
                  <w:i/>
                  <w:iCs/>
                  <w:color w:val="000000"/>
                  <w:rPrChange w:id="4747" w:author="瑋婷 徐" w:date="2025-01-04T22:56:00Z" w16du:dateUtc="2025-01-04T14:56:00Z">
                    <w:rPr>
                      <w:rFonts w:cs="Calibri"/>
                      <w:i/>
                      <w:iCs/>
                      <w:color w:val="000000"/>
                      <w:sz w:val="22"/>
                    </w:rPr>
                  </w:rPrChange>
                </w:rPr>
                <w:t>Apus nipalensis</w:t>
              </w:r>
            </w:ins>
          </w:p>
        </w:tc>
        <w:tc>
          <w:tcPr>
            <w:tcW w:w="129" w:type="pct"/>
            <w:noWrap/>
            <w:hideMark/>
          </w:tcPr>
          <w:p w14:paraId="423D0D91"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748" w:author="瑋婷 徐" w:date="2025-01-03T16:20:00Z" w16du:dateUtc="2025-01-03T08:20:00Z"/>
                <w:rFonts w:asciiTheme="majorEastAsia" w:eastAsia="標楷體" w:hAnsiTheme="majorEastAsia" w:cstheme="majorEastAsia"/>
                <w:i/>
                <w:iCs/>
                <w:color w:val="000000"/>
                <w:rPrChange w:id="4749" w:author="瑋婷 徐" w:date="2025-01-04T22:56:00Z" w16du:dateUtc="2025-01-04T14:56:00Z">
                  <w:rPr>
                    <w:ins w:id="4750" w:author="瑋婷 徐" w:date="2025-01-03T16:20:00Z" w16du:dateUtc="2025-01-03T08:20:00Z"/>
                    <w:rFonts w:cs="Calibri"/>
                    <w:i/>
                    <w:iCs/>
                    <w:color w:val="000000"/>
                    <w:sz w:val="22"/>
                  </w:rPr>
                </w:rPrChange>
              </w:rPr>
              <w:pPrChange w:id="47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3B3E5CA7"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752" w:author="瑋婷 徐" w:date="2025-01-03T16:20:00Z" w16du:dateUtc="2025-01-03T08:20:00Z"/>
                <w:rFonts w:asciiTheme="majorEastAsia" w:eastAsia="標楷體" w:hAnsiTheme="majorEastAsia" w:cstheme="majorEastAsia"/>
                <w:rPrChange w:id="4753" w:author="瑋婷 徐" w:date="2025-01-04T22:56:00Z" w16du:dateUtc="2025-01-04T14:56:00Z">
                  <w:rPr>
                    <w:ins w:id="4754" w:author="瑋婷 徐" w:date="2025-01-03T16:20:00Z" w16du:dateUtc="2025-01-03T08:20:00Z"/>
                    <w:rFonts w:ascii="Times New Roman" w:eastAsia="Times New Roman" w:hAnsi="Times New Roman" w:cs="Times New Roman"/>
                    <w:sz w:val="20"/>
                    <w:szCs w:val="20"/>
                  </w:rPr>
                </w:rPrChange>
              </w:rPr>
              <w:pPrChange w:id="475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62753880"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756" w:author="瑋婷 徐" w:date="2025-01-03T16:20:00Z" w16du:dateUtc="2025-01-03T08:20:00Z"/>
                <w:rFonts w:asciiTheme="majorEastAsia" w:eastAsia="標楷體" w:hAnsiTheme="majorEastAsia" w:cstheme="majorEastAsia"/>
                <w:rPrChange w:id="4757" w:author="瑋婷 徐" w:date="2025-01-04T22:56:00Z" w16du:dateUtc="2025-01-04T14:56:00Z">
                  <w:rPr>
                    <w:ins w:id="4758" w:author="瑋婷 徐" w:date="2025-01-03T16:20:00Z" w16du:dateUtc="2025-01-03T08:20:00Z"/>
                    <w:rFonts w:ascii="Times New Roman" w:eastAsia="Times New Roman" w:hAnsi="Times New Roman" w:cs="Times New Roman"/>
                    <w:sz w:val="20"/>
                    <w:szCs w:val="20"/>
                  </w:rPr>
                </w:rPrChange>
              </w:rPr>
              <w:pPrChange w:id="47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46056B6E"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760" w:author="瑋婷 徐" w:date="2025-01-03T16:20:00Z" w16du:dateUtc="2025-01-03T08:20:00Z"/>
                <w:rFonts w:asciiTheme="majorEastAsia" w:eastAsia="標楷體" w:hAnsiTheme="majorEastAsia" w:cstheme="majorEastAsia"/>
                <w:rPrChange w:id="4761" w:author="瑋婷 徐" w:date="2025-01-04T22:56:00Z" w16du:dateUtc="2025-01-04T14:56:00Z">
                  <w:rPr>
                    <w:ins w:id="4762" w:author="瑋婷 徐" w:date="2025-01-03T16:20:00Z" w16du:dateUtc="2025-01-03T08:20:00Z"/>
                    <w:rFonts w:ascii="Times New Roman" w:eastAsia="Times New Roman" w:hAnsi="Times New Roman" w:cs="Times New Roman"/>
                    <w:sz w:val="20"/>
                    <w:szCs w:val="20"/>
                  </w:rPr>
                </w:rPrChange>
              </w:rPr>
              <w:pPrChange w:id="476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58F72823"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764" w:author="瑋婷 徐" w:date="2025-01-03T16:20:00Z" w16du:dateUtc="2025-01-03T08:20:00Z"/>
                <w:rFonts w:asciiTheme="majorEastAsia" w:eastAsia="標楷體" w:hAnsiTheme="majorEastAsia" w:cstheme="majorEastAsia"/>
                <w:rPrChange w:id="4765" w:author="瑋婷 徐" w:date="2025-01-04T22:56:00Z" w16du:dateUtc="2025-01-04T14:56:00Z">
                  <w:rPr>
                    <w:ins w:id="4766" w:author="瑋婷 徐" w:date="2025-01-03T16:20:00Z" w16du:dateUtc="2025-01-03T08:20:00Z"/>
                    <w:rFonts w:ascii="Times New Roman" w:eastAsia="Times New Roman" w:hAnsi="Times New Roman" w:cs="Times New Roman"/>
                    <w:sz w:val="20"/>
                    <w:szCs w:val="20"/>
                  </w:rPr>
                </w:rPrChange>
              </w:rPr>
              <w:pPrChange w:id="47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1CCBA401"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768" w:author="瑋婷 徐" w:date="2025-01-03T16:20:00Z" w16du:dateUtc="2025-01-03T08:20:00Z"/>
                <w:rFonts w:asciiTheme="majorEastAsia" w:eastAsia="標楷體" w:hAnsiTheme="majorEastAsia" w:cstheme="majorEastAsia"/>
                <w:rPrChange w:id="4769" w:author="瑋婷 徐" w:date="2025-01-04T22:56:00Z" w16du:dateUtc="2025-01-04T14:56:00Z">
                  <w:rPr>
                    <w:ins w:id="4770" w:author="瑋婷 徐" w:date="2025-01-03T16:20:00Z" w16du:dateUtc="2025-01-03T08:20:00Z"/>
                    <w:rFonts w:ascii="Times New Roman" w:eastAsia="Times New Roman" w:hAnsi="Times New Roman" w:cs="Times New Roman"/>
                    <w:sz w:val="20"/>
                    <w:szCs w:val="20"/>
                  </w:rPr>
                </w:rPrChange>
              </w:rPr>
              <w:pPrChange w:id="47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tcPr>
          <w:p w14:paraId="373F67A2"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4772" w:author="瑋婷 徐" w:date="2025-01-03T16:33:00Z" w16du:dateUtc="2025-01-03T08:33:00Z"/>
                <w:rFonts w:asciiTheme="majorEastAsia" w:eastAsia="標楷體" w:hAnsiTheme="majorEastAsia" w:cstheme="majorEastAsia"/>
              </w:rPr>
            </w:pPr>
          </w:p>
        </w:tc>
        <w:tc>
          <w:tcPr>
            <w:tcW w:w="129" w:type="pct"/>
            <w:noWrap/>
            <w:hideMark/>
          </w:tcPr>
          <w:p w14:paraId="4B5F734F" w14:textId="0A3F3E22"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773" w:author="瑋婷 徐" w:date="2025-01-03T16:20:00Z" w16du:dateUtc="2025-01-03T08:20:00Z"/>
                <w:rFonts w:asciiTheme="majorEastAsia" w:eastAsia="標楷體" w:hAnsiTheme="majorEastAsia" w:cstheme="majorEastAsia"/>
                <w:rPrChange w:id="4774" w:author="瑋婷 徐" w:date="2025-01-04T22:56:00Z" w16du:dateUtc="2025-01-04T14:56:00Z">
                  <w:rPr>
                    <w:ins w:id="4775" w:author="瑋婷 徐" w:date="2025-01-03T16:20:00Z" w16du:dateUtc="2025-01-03T08:20:00Z"/>
                    <w:rFonts w:ascii="Times New Roman" w:eastAsia="Times New Roman" w:hAnsi="Times New Roman" w:cs="Times New Roman"/>
                    <w:sz w:val="20"/>
                    <w:szCs w:val="20"/>
                  </w:rPr>
                </w:rPrChange>
              </w:rPr>
              <w:pPrChange w:id="477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27D77957"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777" w:author="瑋婷 徐" w:date="2025-01-03T16:20:00Z" w16du:dateUtc="2025-01-03T08:20:00Z"/>
                <w:rFonts w:asciiTheme="majorEastAsia" w:eastAsia="標楷體" w:hAnsiTheme="majorEastAsia" w:cstheme="majorEastAsia"/>
                <w:rPrChange w:id="4778" w:author="瑋婷 徐" w:date="2025-01-04T22:56:00Z" w16du:dateUtc="2025-01-04T14:56:00Z">
                  <w:rPr>
                    <w:ins w:id="4779" w:author="瑋婷 徐" w:date="2025-01-03T16:20:00Z" w16du:dateUtc="2025-01-03T08:20:00Z"/>
                    <w:rFonts w:ascii="Times New Roman" w:eastAsia="Times New Roman" w:hAnsi="Times New Roman" w:cs="Times New Roman"/>
                    <w:sz w:val="20"/>
                    <w:szCs w:val="20"/>
                  </w:rPr>
                </w:rPrChange>
              </w:rPr>
              <w:pPrChange w:id="47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1056B7B4"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781" w:author="瑋婷 徐" w:date="2025-01-03T16:20:00Z" w16du:dateUtc="2025-01-03T08:20:00Z"/>
                <w:rFonts w:asciiTheme="majorEastAsia" w:eastAsia="標楷體" w:hAnsiTheme="majorEastAsia" w:cstheme="majorEastAsia"/>
                <w:rPrChange w:id="4782" w:author="瑋婷 徐" w:date="2025-01-04T22:56:00Z" w16du:dateUtc="2025-01-04T14:56:00Z">
                  <w:rPr>
                    <w:ins w:id="4783" w:author="瑋婷 徐" w:date="2025-01-03T16:20:00Z" w16du:dateUtc="2025-01-03T08:20:00Z"/>
                    <w:rFonts w:ascii="Times New Roman" w:eastAsia="Times New Roman" w:hAnsi="Times New Roman" w:cs="Times New Roman"/>
                    <w:sz w:val="20"/>
                    <w:szCs w:val="20"/>
                  </w:rPr>
                </w:rPrChange>
              </w:rPr>
              <w:pPrChange w:id="47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69D23799"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785" w:author="瑋婷 徐" w:date="2025-01-03T16:20:00Z" w16du:dateUtc="2025-01-03T08:20:00Z"/>
                <w:rFonts w:asciiTheme="majorEastAsia" w:eastAsia="標楷體" w:hAnsiTheme="majorEastAsia" w:cstheme="majorEastAsia"/>
                <w:rPrChange w:id="4786" w:author="瑋婷 徐" w:date="2025-01-04T22:56:00Z" w16du:dateUtc="2025-01-04T14:56:00Z">
                  <w:rPr>
                    <w:ins w:id="4787" w:author="瑋婷 徐" w:date="2025-01-03T16:20:00Z" w16du:dateUtc="2025-01-03T08:20:00Z"/>
                    <w:rFonts w:ascii="Times New Roman" w:eastAsia="Times New Roman" w:hAnsi="Times New Roman" w:cs="Times New Roman"/>
                    <w:sz w:val="20"/>
                    <w:szCs w:val="20"/>
                  </w:rPr>
                </w:rPrChange>
              </w:rPr>
              <w:pPrChange w:id="478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tcPr>
          <w:p w14:paraId="343825BA"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4789" w:author="瑋婷 徐" w:date="2025-01-03T16:33:00Z" w16du:dateUtc="2025-01-03T08:33:00Z"/>
                <w:rFonts w:asciiTheme="majorEastAsia" w:eastAsia="標楷體" w:hAnsiTheme="majorEastAsia" w:cstheme="majorEastAsia"/>
                <w:color w:val="000000"/>
              </w:rPr>
            </w:pPr>
          </w:p>
        </w:tc>
        <w:tc>
          <w:tcPr>
            <w:tcW w:w="175" w:type="pct"/>
            <w:noWrap/>
            <w:hideMark/>
          </w:tcPr>
          <w:p w14:paraId="40ABE62A" w14:textId="5D08C345"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790" w:author="瑋婷 徐" w:date="2025-01-03T16:20:00Z" w16du:dateUtc="2025-01-03T08:20:00Z"/>
                <w:rFonts w:asciiTheme="majorEastAsia" w:eastAsia="標楷體" w:hAnsiTheme="majorEastAsia" w:cstheme="majorEastAsia"/>
                <w:color w:val="000000"/>
                <w:rPrChange w:id="4791" w:author="瑋婷 徐" w:date="2025-01-04T22:56:00Z" w16du:dateUtc="2025-01-04T14:56:00Z">
                  <w:rPr>
                    <w:ins w:id="4792" w:author="瑋婷 徐" w:date="2025-01-03T16:20:00Z" w16du:dateUtc="2025-01-03T08:20:00Z"/>
                    <w:rFonts w:cs="Calibri"/>
                    <w:color w:val="000000"/>
                    <w:sz w:val="22"/>
                  </w:rPr>
                </w:rPrChange>
              </w:rPr>
              <w:pPrChange w:id="47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794" w:author="瑋婷 徐" w:date="2025-01-03T16:20:00Z" w16du:dateUtc="2025-01-03T08:20:00Z">
              <w:r w:rsidRPr="00D57425">
                <w:rPr>
                  <w:rFonts w:asciiTheme="majorEastAsia" w:eastAsia="標楷體" w:hAnsiTheme="majorEastAsia" w:cstheme="majorEastAsia"/>
                  <w:color w:val="000000"/>
                  <w:rPrChange w:id="4795" w:author="瑋婷 徐" w:date="2025-01-04T22:56:00Z" w16du:dateUtc="2025-01-04T14:56:00Z">
                    <w:rPr>
                      <w:rFonts w:cs="Calibri"/>
                      <w:color w:val="000000"/>
                      <w:sz w:val="22"/>
                    </w:rPr>
                  </w:rPrChange>
                </w:rPr>
                <w:t>*</w:t>
              </w:r>
            </w:ins>
          </w:p>
        </w:tc>
        <w:tc>
          <w:tcPr>
            <w:tcW w:w="175" w:type="pct"/>
            <w:noWrap/>
            <w:hideMark/>
          </w:tcPr>
          <w:p w14:paraId="1DA99D38"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796" w:author="瑋婷 徐" w:date="2025-01-03T16:20:00Z" w16du:dateUtc="2025-01-03T08:20:00Z"/>
                <w:rFonts w:asciiTheme="majorEastAsia" w:eastAsia="標楷體" w:hAnsiTheme="majorEastAsia" w:cstheme="majorEastAsia"/>
                <w:color w:val="000000"/>
                <w:rPrChange w:id="4797" w:author="瑋婷 徐" w:date="2025-01-04T22:56:00Z" w16du:dateUtc="2025-01-04T14:56:00Z">
                  <w:rPr>
                    <w:ins w:id="4798" w:author="瑋婷 徐" w:date="2025-01-03T16:20:00Z" w16du:dateUtc="2025-01-03T08:20:00Z"/>
                    <w:rFonts w:cs="Calibri"/>
                    <w:color w:val="000000"/>
                    <w:sz w:val="22"/>
                  </w:rPr>
                </w:rPrChange>
              </w:rPr>
              <w:pPrChange w:id="47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0F013D85"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800" w:author="瑋婷 徐" w:date="2025-01-03T16:20:00Z" w16du:dateUtc="2025-01-03T08:20:00Z"/>
                <w:rFonts w:asciiTheme="majorEastAsia" w:eastAsia="標楷體" w:hAnsiTheme="majorEastAsia" w:cstheme="majorEastAsia"/>
                <w:color w:val="000000"/>
                <w:rPrChange w:id="4801" w:author="瑋婷 徐" w:date="2025-01-04T22:56:00Z" w16du:dateUtc="2025-01-04T14:56:00Z">
                  <w:rPr>
                    <w:ins w:id="4802" w:author="瑋婷 徐" w:date="2025-01-03T16:20:00Z" w16du:dateUtc="2025-01-03T08:20:00Z"/>
                    <w:rFonts w:cs="Calibri"/>
                    <w:color w:val="000000"/>
                    <w:sz w:val="22"/>
                  </w:rPr>
                </w:rPrChange>
              </w:rPr>
              <w:pPrChange w:id="48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804" w:author="瑋婷 徐" w:date="2025-01-03T16:20:00Z" w16du:dateUtc="2025-01-03T08:20:00Z">
              <w:r w:rsidRPr="00D57425">
                <w:rPr>
                  <w:rFonts w:asciiTheme="majorEastAsia" w:eastAsia="標楷體" w:hAnsiTheme="majorEastAsia" w:cstheme="majorEastAsia"/>
                  <w:color w:val="000000"/>
                  <w:rPrChange w:id="4805" w:author="瑋婷 徐" w:date="2025-01-04T22:56:00Z" w16du:dateUtc="2025-01-04T14:56:00Z">
                    <w:rPr>
                      <w:rFonts w:cs="Calibri"/>
                      <w:color w:val="000000"/>
                      <w:sz w:val="22"/>
                    </w:rPr>
                  </w:rPrChange>
                </w:rPr>
                <w:t>*</w:t>
              </w:r>
            </w:ins>
          </w:p>
        </w:tc>
        <w:tc>
          <w:tcPr>
            <w:tcW w:w="175" w:type="pct"/>
            <w:noWrap/>
            <w:hideMark/>
          </w:tcPr>
          <w:p w14:paraId="3DA1D86E"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806" w:author="瑋婷 徐" w:date="2025-01-03T16:20:00Z" w16du:dateUtc="2025-01-03T08:20:00Z"/>
                <w:rFonts w:asciiTheme="majorEastAsia" w:eastAsia="標楷體" w:hAnsiTheme="majorEastAsia" w:cstheme="majorEastAsia"/>
                <w:color w:val="000000"/>
                <w:rPrChange w:id="4807" w:author="瑋婷 徐" w:date="2025-01-04T22:56:00Z" w16du:dateUtc="2025-01-04T14:56:00Z">
                  <w:rPr>
                    <w:ins w:id="4808" w:author="瑋婷 徐" w:date="2025-01-03T16:20:00Z" w16du:dateUtc="2025-01-03T08:20:00Z"/>
                    <w:rFonts w:cs="Calibri"/>
                    <w:color w:val="000000"/>
                    <w:sz w:val="22"/>
                  </w:rPr>
                </w:rPrChange>
              </w:rPr>
              <w:pPrChange w:id="48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04F8C7E2"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810" w:author="瑋婷 徐" w:date="2025-01-03T16:20:00Z" w16du:dateUtc="2025-01-03T08:20:00Z"/>
                <w:rFonts w:asciiTheme="majorEastAsia" w:eastAsia="標楷體" w:hAnsiTheme="majorEastAsia" w:cstheme="majorEastAsia"/>
                <w:rPrChange w:id="4811" w:author="瑋婷 徐" w:date="2025-01-04T22:56:00Z" w16du:dateUtc="2025-01-04T14:56:00Z">
                  <w:rPr>
                    <w:ins w:id="4812" w:author="瑋婷 徐" w:date="2025-01-03T16:20:00Z" w16du:dateUtc="2025-01-03T08:20:00Z"/>
                    <w:rFonts w:ascii="Times New Roman" w:eastAsia="Times New Roman" w:hAnsi="Times New Roman" w:cs="Times New Roman"/>
                    <w:sz w:val="20"/>
                    <w:szCs w:val="20"/>
                  </w:rPr>
                </w:rPrChange>
              </w:rPr>
              <w:pPrChange w:id="48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5718ED5C"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814" w:author="瑋婷 徐" w:date="2025-01-03T16:20:00Z" w16du:dateUtc="2025-01-03T08:20:00Z"/>
                <w:rFonts w:asciiTheme="majorEastAsia" w:eastAsia="標楷體" w:hAnsiTheme="majorEastAsia" w:cstheme="majorEastAsia"/>
                <w:rPrChange w:id="4815" w:author="瑋婷 徐" w:date="2025-01-04T22:56:00Z" w16du:dateUtc="2025-01-04T14:56:00Z">
                  <w:rPr>
                    <w:ins w:id="4816" w:author="瑋婷 徐" w:date="2025-01-03T16:20:00Z" w16du:dateUtc="2025-01-03T08:20:00Z"/>
                    <w:rFonts w:ascii="Times New Roman" w:eastAsia="Times New Roman" w:hAnsi="Times New Roman" w:cs="Times New Roman"/>
                    <w:sz w:val="20"/>
                    <w:szCs w:val="20"/>
                  </w:rPr>
                </w:rPrChange>
              </w:rPr>
              <w:pPrChange w:id="48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7256CE77"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818" w:author="瑋婷 徐" w:date="2025-01-03T16:20:00Z" w16du:dateUtc="2025-01-03T08:20:00Z"/>
                <w:rFonts w:asciiTheme="majorEastAsia" w:eastAsia="標楷體" w:hAnsiTheme="majorEastAsia" w:cstheme="majorEastAsia"/>
                <w:rPrChange w:id="4819" w:author="瑋婷 徐" w:date="2025-01-04T22:56:00Z" w16du:dateUtc="2025-01-04T14:56:00Z">
                  <w:rPr>
                    <w:ins w:id="4820" w:author="瑋婷 徐" w:date="2025-01-03T16:20:00Z" w16du:dateUtc="2025-01-03T08:20:00Z"/>
                    <w:rFonts w:ascii="Times New Roman" w:eastAsia="Times New Roman" w:hAnsi="Times New Roman" w:cs="Times New Roman"/>
                    <w:sz w:val="20"/>
                    <w:szCs w:val="20"/>
                  </w:rPr>
                </w:rPrChange>
              </w:rPr>
              <w:pPrChange w:id="48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073BA897"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822" w:author="瑋婷 徐" w:date="2025-01-03T16:20:00Z" w16du:dateUtc="2025-01-03T08:20:00Z"/>
                <w:rFonts w:asciiTheme="majorEastAsia" w:eastAsia="標楷體" w:hAnsiTheme="majorEastAsia" w:cstheme="majorEastAsia"/>
                <w:rPrChange w:id="4823" w:author="瑋婷 徐" w:date="2025-01-04T22:56:00Z" w16du:dateUtc="2025-01-04T14:56:00Z">
                  <w:rPr>
                    <w:ins w:id="4824" w:author="瑋婷 徐" w:date="2025-01-03T16:20:00Z" w16du:dateUtc="2025-01-03T08:20:00Z"/>
                    <w:rFonts w:ascii="Times New Roman" w:eastAsia="Times New Roman" w:hAnsi="Times New Roman" w:cs="Times New Roman"/>
                    <w:sz w:val="20"/>
                    <w:szCs w:val="20"/>
                  </w:rPr>
                </w:rPrChange>
              </w:rPr>
              <w:pPrChange w:id="482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D57425" w14:paraId="06B98224" w14:textId="77777777" w:rsidTr="00B436F0">
        <w:trPr>
          <w:trHeight w:val="300"/>
          <w:ins w:id="4826"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459F420D" w14:textId="77777777" w:rsidR="00DA433E" w:rsidRPr="00D57425" w:rsidRDefault="00DA433E">
            <w:pPr>
              <w:spacing w:line="360" w:lineRule="auto"/>
              <w:jc w:val="both"/>
              <w:rPr>
                <w:ins w:id="4827" w:author="瑋婷 徐" w:date="2025-01-03T16:20:00Z" w16du:dateUtc="2025-01-03T08:20:00Z"/>
                <w:rFonts w:asciiTheme="majorEastAsia" w:eastAsia="標楷體" w:hAnsiTheme="majorEastAsia" w:cstheme="majorEastAsia"/>
                <w:b w:val="0"/>
                <w:bCs w:val="0"/>
                <w:color w:val="000000"/>
                <w:rPrChange w:id="4828" w:author="瑋婷 徐" w:date="2025-01-04T22:56:00Z" w16du:dateUtc="2025-01-04T14:56:00Z">
                  <w:rPr>
                    <w:ins w:id="4829" w:author="瑋婷 徐" w:date="2025-01-03T16:20:00Z" w16du:dateUtc="2025-01-03T08:20:00Z"/>
                    <w:rFonts w:cs="Calibri"/>
                    <w:color w:val="000000"/>
                    <w:sz w:val="22"/>
                  </w:rPr>
                </w:rPrChange>
              </w:rPr>
              <w:pPrChange w:id="4830" w:author="瑋婷 徐" w:date="2025-01-03T16:21:00Z" w16du:dateUtc="2025-01-03T08:21:00Z">
                <w:pPr/>
              </w:pPrChange>
            </w:pPr>
            <w:ins w:id="4831" w:author="瑋婷 徐" w:date="2025-01-03T16:20:00Z" w16du:dateUtc="2025-01-03T08:20:00Z">
              <w:r w:rsidRPr="00D57425">
                <w:rPr>
                  <w:rFonts w:asciiTheme="majorEastAsia" w:eastAsia="標楷體" w:hAnsiTheme="majorEastAsia" w:cstheme="majorEastAsia"/>
                  <w:b w:val="0"/>
                  <w:bCs w:val="0"/>
                  <w:color w:val="000000"/>
                  <w:rPrChange w:id="4832" w:author="瑋婷 徐" w:date="2025-01-04T22:56:00Z" w16du:dateUtc="2025-01-04T14:56:00Z">
                    <w:rPr>
                      <w:rFonts w:cs="Calibri"/>
                      <w:color w:val="000000"/>
                      <w:sz w:val="22"/>
                    </w:rPr>
                  </w:rPrChange>
                </w:rPr>
                <w:t>白腹秧雞</w:t>
              </w:r>
              <w:r w:rsidRPr="00D57425">
                <w:rPr>
                  <w:rFonts w:asciiTheme="majorEastAsia" w:eastAsia="標楷體" w:hAnsiTheme="majorEastAsia" w:cstheme="majorEastAsia"/>
                  <w:b w:val="0"/>
                  <w:bCs w:val="0"/>
                  <w:color w:val="000000"/>
                  <w:rPrChange w:id="4833" w:author="瑋婷 徐" w:date="2025-01-04T22:56:00Z" w16du:dateUtc="2025-01-04T14:56:00Z">
                    <w:rPr>
                      <w:rFonts w:cs="Calibri"/>
                      <w:color w:val="000000"/>
                      <w:sz w:val="22"/>
                    </w:rPr>
                  </w:rPrChange>
                </w:rPr>
                <w:t xml:space="preserve"> </w:t>
              </w:r>
            </w:ins>
          </w:p>
        </w:tc>
        <w:tc>
          <w:tcPr>
            <w:tcW w:w="1132" w:type="pct"/>
            <w:hideMark/>
          </w:tcPr>
          <w:p w14:paraId="09B5CEF5"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834" w:author="瑋婷 徐" w:date="2025-01-03T16:20:00Z" w16du:dateUtc="2025-01-03T08:20:00Z"/>
                <w:rFonts w:asciiTheme="majorEastAsia" w:eastAsia="標楷體" w:hAnsiTheme="majorEastAsia" w:cstheme="majorEastAsia"/>
                <w:i/>
                <w:iCs/>
                <w:color w:val="000000"/>
                <w:rPrChange w:id="4835" w:author="瑋婷 徐" w:date="2025-01-04T22:56:00Z" w16du:dateUtc="2025-01-04T14:56:00Z">
                  <w:rPr>
                    <w:ins w:id="4836" w:author="瑋婷 徐" w:date="2025-01-03T16:20:00Z" w16du:dateUtc="2025-01-03T08:20:00Z"/>
                    <w:rFonts w:cs="Calibri"/>
                    <w:i/>
                    <w:iCs/>
                    <w:color w:val="000000"/>
                    <w:sz w:val="22"/>
                  </w:rPr>
                </w:rPrChange>
              </w:rPr>
              <w:pPrChange w:id="48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4838" w:author="瑋婷 徐" w:date="2025-01-03T16:20:00Z" w16du:dateUtc="2025-01-03T08:20:00Z">
              <w:r w:rsidRPr="00D57425">
                <w:rPr>
                  <w:rFonts w:asciiTheme="majorEastAsia" w:eastAsia="標楷體" w:hAnsiTheme="majorEastAsia" w:cstheme="majorEastAsia"/>
                  <w:i/>
                  <w:iCs/>
                  <w:color w:val="000000"/>
                  <w:rPrChange w:id="4839" w:author="瑋婷 徐" w:date="2025-01-04T22:56:00Z" w16du:dateUtc="2025-01-04T14:56:00Z">
                    <w:rPr>
                      <w:rFonts w:cs="Calibri"/>
                      <w:i/>
                      <w:iCs/>
                      <w:color w:val="000000"/>
                      <w:sz w:val="22"/>
                    </w:rPr>
                  </w:rPrChange>
                </w:rPr>
                <w:t>Amaurornis phoenicurus</w:t>
              </w:r>
            </w:ins>
          </w:p>
        </w:tc>
        <w:tc>
          <w:tcPr>
            <w:tcW w:w="129" w:type="pct"/>
            <w:noWrap/>
            <w:hideMark/>
          </w:tcPr>
          <w:p w14:paraId="1ED14581"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840" w:author="瑋婷 徐" w:date="2025-01-03T16:20:00Z" w16du:dateUtc="2025-01-03T08:20:00Z"/>
                <w:rFonts w:asciiTheme="majorEastAsia" w:eastAsia="標楷體" w:hAnsiTheme="majorEastAsia" w:cstheme="majorEastAsia"/>
                <w:color w:val="000000"/>
                <w:rPrChange w:id="4841" w:author="瑋婷 徐" w:date="2025-01-04T22:56:00Z" w16du:dateUtc="2025-01-04T14:56:00Z">
                  <w:rPr>
                    <w:ins w:id="4842" w:author="瑋婷 徐" w:date="2025-01-03T16:20:00Z" w16du:dateUtc="2025-01-03T08:20:00Z"/>
                    <w:rFonts w:cs="Calibri"/>
                    <w:color w:val="000000"/>
                    <w:sz w:val="22"/>
                  </w:rPr>
                </w:rPrChange>
              </w:rPr>
              <w:pPrChange w:id="48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4844" w:author="瑋婷 徐" w:date="2025-01-03T16:20:00Z" w16du:dateUtc="2025-01-03T08:20:00Z">
              <w:r w:rsidRPr="00D57425">
                <w:rPr>
                  <w:rFonts w:asciiTheme="majorEastAsia" w:eastAsia="標楷體" w:hAnsiTheme="majorEastAsia" w:cstheme="majorEastAsia"/>
                  <w:color w:val="000000"/>
                  <w:rPrChange w:id="4845" w:author="瑋婷 徐" w:date="2025-01-04T22:56:00Z" w16du:dateUtc="2025-01-04T14:56:00Z">
                    <w:rPr>
                      <w:rFonts w:cs="Calibri"/>
                      <w:color w:val="000000"/>
                      <w:sz w:val="22"/>
                    </w:rPr>
                  </w:rPrChange>
                </w:rPr>
                <w:t>*</w:t>
              </w:r>
            </w:ins>
          </w:p>
        </w:tc>
        <w:tc>
          <w:tcPr>
            <w:tcW w:w="129" w:type="pct"/>
            <w:noWrap/>
            <w:hideMark/>
          </w:tcPr>
          <w:p w14:paraId="5D6417B0"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846" w:author="瑋婷 徐" w:date="2025-01-03T16:20:00Z" w16du:dateUtc="2025-01-03T08:20:00Z"/>
                <w:rFonts w:asciiTheme="majorEastAsia" w:eastAsia="標楷體" w:hAnsiTheme="majorEastAsia" w:cstheme="majorEastAsia"/>
                <w:color w:val="000000"/>
                <w:rPrChange w:id="4847" w:author="瑋婷 徐" w:date="2025-01-04T22:56:00Z" w16du:dateUtc="2025-01-04T14:56:00Z">
                  <w:rPr>
                    <w:ins w:id="4848" w:author="瑋婷 徐" w:date="2025-01-03T16:20:00Z" w16du:dateUtc="2025-01-03T08:20:00Z"/>
                    <w:rFonts w:cs="Calibri"/>
                    <w:color w:val="000000"/>
                    <w:sz w:val="22"/>
                  </w:rPr>
                </w:rPrChange>
              </w:rPr>
              <w:pPrChange w:id="48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63EDB31F"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850" w:author="瑋婷 徐" w:date="2025-01-03T16:20:00Z" w16du:dateUtc="2025-01-03T08:20:00Z"/>
                <w:rFonts w:asciiTheme="majorEastAsia" w:eastAsia="標楷體" w:hAnsiTheme="majorEastAsia" w:cstheme="majorEastAsia"/>
                <w:rPrChange w:id="4851" w:author="瑋婷 徐" w:date="2025-01-04T22:56:00Z" w16du:dateUtc="2025-01-04T14:56:00Z">
                  <w:rPr>
                    <w:ins w:id="4852" w:author="瑋婷 徐" w:date="2025-01-03T16:20:00Z" w16du:dateUtc="2025-01-03T08:20:00Z"/>
                    <w:rFonts w:ascii="Times New Roman" w:eastAsia="Times New Roman" w:hAnsi="Times New Roman" w:cs="Times New Roman"/>
                    <w:sz w:val="20"/>
                    <w:szCs w:val="20"/>
                  </w:rPr>
                </w:rPrChange>
              </w:rPr>
              <w:pPrChange w:id="48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30FD9397"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854" w:author="瑋婷 徐" w:date="2025-01-03T16:20:00Z" w16du:dateUtc="2025-01-03T08:20:00Z"/>
                <w:rFonts w:asciiTheme="majorEastAsia" w:eastAsia="標楷體" w:hAnsiTheme="majorEastAsia" w:cstheme="majorEastAsia"/>
                <w:rPrChange w:id="4855" w:author="瑋婷 徐" w:date="2025-01-04T22:56:00Z" w16du:dateUtc="2025-01-04T14:56:00Z">
                  <w:rPr>
                    <w:ins w:id="4856" w:author="瑋婷 徐" w:date="2025-01-03T16:20:00Z" w16du:dateUtc="2025-01-03T08:20:00Z"/>
                    <w:rFonts w:ascii="Times New Roman" w:eastAsia="Times New Roman" w:hAnsi="Times New Roman" w:cs="Times New Roman"/>
                    <w:sz w:val="20"/>
                    <w:szCs w:val="20"/>
                  </w:rPr>
                </w:rPrChange>
              </w:rPr>
              <w:pPrChange w:id="48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0B13CDD8"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858" w:author="瑋婷 徐" w:date="2025-01-03T16:20:00Z" w16du:dateUtc="2025-01-03T08:20:00Z"/>
                <w:rFonts w:asciiTheme="majorEastAsia" w:eastAsia="標楷體" w:hAnsiTheme="majorEastAsia" w:cstheme="majorEastAsia"/>
                <w:rPrChange w:id="4859" w:author="瑋婷 徐" w:date="2025-01-04T22:56:00Z" w16du:dateUtc="2025-01-04T14:56:00Z">
                  <w:rPr>
                    <w:ins w:id="4860" w:author="瑋婷 徐" w:date="2025-01-03T16:20:00Z" w16du:dateUtc="2025-01-03T08:20:00Z"/>
                    <w:rFonts w:ascii="Times New Roman" w:eastAsia="Times New Roman" w:hAnsi="Times New Roman" w:cs="Times New Roman"/>
                    <w:sz w:val="20"/>
                    <w:szCs w:val="20"/>
                  </w:rPr>
                </w:rPrChange>
              </w:rPr>
              <w:pPrChange w:id="48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11CC7D9C"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862" w:author="瑋婷 徐" w:date="2025-01-03T16:20:00Z" w16du:dateUtc="2025-01-03T08:20:00Z"/>
                <w:rFonts w:asciiTheme="majorEastAsia" w:eastAsia="標楷體" w:hAnsiTheme="majorEastAsia" w:cstheme="majorEastAsia"/>
                <w:rPrChange w:id="4863" w:author="瑋婷 徐" w:date="2025-01-04T22:56:00Z" w16du:dateUtc="2025-01-04T14:56:00Z">
                  <w:rPr>
                    <w:ins w:id="4864" w:author="瑋婷 徐" w:date="2025-01-03T16:20:00Z" w16du:dateUtc="2025-01-03T08:20:00Z"/>
                    <w:rFonts w:ascii="Times New Roman" w:eastAsia="Times New Roman" w:hAnsi="Times New Roman" w:cs="Times New Roman"/>
                    <w:sz w:val="20"/>
                    <w:szCs w:val="20"/>
                  </w:rPr>
                </w:rPrChange>
              </w:rPr>
              <w:pPrChange w:id="48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tcPr>
          <w:p w14:paraId="035339AC"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4866" w:author="瑋婷 徐" w:date="2025-01-03T16:33:00Z" w16du:dateUtc="2025-01-03T08:33:00Z"/>
                <w:rFonts w:asciiTheme="majorEastAsia" w:eastAsia="標楷體" w:hAnsiTheme="majorEastAsia" w:cstheme="majorEastAsia"/>
              </w:rPr>
            </w:pPr>
          </w:p>
        </w:tc>
        <w:tc>
          <w:tcPr>
            <w:tcW w:w="129" w:type="pct"/>
            <w:noWrap/>
            <w:hideMark/>
          </w:tcPr>
          <w:p w14:paraId="6CFB8E9A" w14:textId="16778C6F"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867" w:author="瑋婷 徐" w:date="2025-01-03T16:20:00Z" w16du:dateUtc="2025-01-03T08:20:00Z"/>
                <w:rFonts w:asciiTheme="majorEastAsia" w:eastAsia="標楷體" w:hAnsiTheme="majorEastAsia" w:cstheme="majorEastAsia"/>
                <w:rPrChange w:id="4868" w:author="瑋婷 徐" w:date="2025-01-04T22:56:00Z" w16du:dateUtc="2025-01-04T14:56:00Z">
                  <w:rPr>
                    <w:ins w:id="4869" w:author="瑋婷 徐" w:date="2025-01-03T16:20:00Z" w16du:dateUtc="2025-01-03T08:20:00Z"/>
                    <w:rFonts w:ascii="Times New Roman" w:eastAsia="Times New Roman" w:hAnsi="Times New Roman" w:cs="Times New Roman"/>
                    <w:sz w:val="20"/>
                    <w:szCs w:val="20"/>
                  </w:rPr>
                </w:rPrChange>
              </w:rPr>
              <w:pPrChange w:id="48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9" w:type="pct"/>
            <w:noWrap/>
            <w:hideMark/>
          </w:tcPr>
          <w:p w14:paraId="099AAE59"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871" w:author="瑋婷 徐" w:date="2025-01-03T16:20:00Z" w16du:dateUtc="2025-01-03T08:20:00Z"/>
                <w:rFonts w:asciiTheme="majorEastAsia" w:eastAsia="標楷體" w:hAnsiTheme="majorEastAsia" w:cstheme="majorEastAsia"/>
                <w:rPrChange w:id="4872" w:author="瑋婷 徐" w:date="2025-01-04T22:56:00Z" w16du:dateUtc="2025-01-04T14:56:00Z">
                  <w:rPr>
                    <w:ins w:id="4873" w:author="瑋婷 徐" w:date="2025-01-03T16:20:00Z" w16du:dateUtc="2025-01-03T08:20:00Z"/>
                    <w:rFonts w:ascii="Times New Roman" w:eastAsia="Times New Roman" w:hAnsi="Times New Roman" w:cs="Times New Roman"/>
                    <w:sz w:val="20"/>
                    <w:szCs w:val="20"/>
                  </w:rPr>
                </w:rPrChange>
              </w:rPr>
              <w:pPrChange w:id="48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0E1F3E50"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875" w:author="瑋婷 徐" w:date="2025-01-03T16:20:00Z" w16du:dateUtc="2025-01-03T08:20:00Z"/>
                <w:rFonts w:asciiTheme="majorEastAsia" w:eastAsia="標楷體" w:hAnsiTheme="majorEastAsia" w:cstheme="majorEastAsia"/>
                <w:rPrChange w:id="4876" w:author="瑋婷 徐" w:date="2025-01-04T22:56:00Z" w16du:dateUtc="2025-01-04T14:56:00Z">
                  <w:rPr>
                    <w:ins w:id="4877" w:author="瑋婷 徐" w:date="2025-01-03T16:20:00Z" w16du:dateUtc="2025-01-03T08:20:00Z"/>
                    <w:rFonts w:ascii="Times New Roman" w:eastAsia="Times New Roman" w:hAnsi="Times New Roman" w:cs="Times New Roman"/>
                    <w:sz w:val="20"/>
                    <w:szCs w:val="20"/>
                  </w:rPr>
                </w:rPrChange>
              </w:rPr>
              <w:pPrChange w:id="48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FA63C75"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879" w:author="瑋婷 徐" w:date="2025-01-03T16:20:00Z" w16du:dateUtc="2025-01-03T08:20:00Z"/>
                <w:rFonts w:asciiTheme="majorEastAsia" w:eastAsia="標楷體" w:hAnsiTheme="majorEastAsia" w:cstheme="majorEastAsia"/>
                <w:rPrChange w:id="4880" w:author="瑋婷 徐" w:date="2025-01-04T22:56:00Z" w16du:dateUtc="2025-01-04T14:56:00Z">
                  <w:rPr>
                    <w:ins w:id="4881" w:author="瑋婷 徐" w:date="2025-01-03T16:20:00Z" w16du:dateUtc="2025-01-03T08:20:00Z"/>
                    <w:rFonts w:ascii="Times New Roman" w:eastAsia="Times New Roman" w:hAnsi="Times New Roman" w:cs="Times New Roman"/>
                    <w:sz w:val="20"/>
                    <w:szCs w:val="20"/>
                  </w:rPr>
                </w:rPrChange>
              </w:rPr>
              <w:pPrChange w:id="488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tcPr>
          <w:p w14:paraId="1339AA84"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4883" w:author="瑋婷 徐" w:date="2025-01-03T16:33:00Z" w16du:dateUtc="2025-01-03T08:33:00Z"/>
                <w:rFonts w:asciiTheme="majorEastAsia" w:eastAsia="標楷體" w:hAnsiTheme="majorEastAsia" w:cstheme="majorEastAsia"/>
              </w:rPr>
            </w:pPr>
          </w:p>
        </w:tc>
        <w:tc>
          <w:tcPr>
            <w:tcW w:w="175" w:type="pct"/>
            <w:noWrap/>
            <w:hideMark/>
          </w:tcPr>
          <w:p w14:paraId="076A3397" w14:textId="690C2D7B"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884" w:author="瑋婷 徐" w:date="2025-01-03T16:20:00Z" w16du:dateUtc="2025-01-03T08:20:00Z"/>
                <w:rFonts w:asciiTheme="majorEastAsia" w:eastAsia="標楷體" w:hAnsiTheme="majorEastAsia" w:cstheme="majorEastAsia"/>
                <w:rPrChange w:id="4885" w:author="瑋婷 徐" w:date="2025-01-04T22:56:00Z" w16du:dateUtc="2025-01-04T14:56:00Z">
                  <w:rPr>
                    <w:ins w:id="4886" w:author="瑋婷 徐" w:date="2025-01-03T16:20:00Z" w16du:dateUtc="2025-01-03T08:20:00Z"/>
                    <w:rFonts w:ascii="Times New Roman" w:eastAsia="Times New Roman" w:hAnsi="Times New Roman" w:cs="Times New Roman"/>
                    <w:sz w:val="20"/>
                    <w:szCs w:val="20"/>
                  </w:rPr>
                </w:rPrChange>
              </w:rPr>
              <w:pPrChange w:id="48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1049EE97"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888" w:author="瑋婷 徐" w:date="2025-01-03T16:20:00Z" w16du:dateUtc="2025-01-03T08:20:00Z"/>
                <w:rFonts w:asciiTheme="majorEastAsia" w:eastAsia="標楷體" w:hAnsiTheme="majorEastAsia" w:cstheme="majorEastAsia"/>
                <w:rPrChange w:id="4889" w:author="瑋婷 徐" w:date="2025-01-04T22:56:00Z" w16du:dateUtc="2025-01-04T14:56:00Z">
                  <w:rPr>
                    <w:ins w:id="4890" w:author="瑋婷 徐" w:date="2025-01-03T16:20:00Z" w16du:dateUtc="2025-01-03T08:20:00Z"/>
                    <w:rFonts w:ascii="Times New Roman" w:eastAsia="Times New Roman" w:hAnsi="Times New Roman" w:cs="Times New Roman"/>
                    <w:sz w:val="20"/>
                    <w:szCs w:val="20"/>
                  </w:rPr>
                </w:rPrChange>
              </w:rPr>
              <w:pPrChange w:id="48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7F52DC4F"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892" w:author="瑋婷 徐" w:date="2025-01-03T16:20:00Z" w16du:dateUtc="2025-01-03T08:20:00Z"/>
                <w:rFonts w:asciiTheme="majorEastAsia" w:eastAsia="標楷體" w:hAnsiTheme="majorEastAsia" w:cstheme="majorEastAsia"/>
                <w:rPrChange w:id="4893" w:author="瑋婷 徐" w:date="2025-01-04T22:56:00Z" w16du:dateUtc="2025-01-04T14:56:00Z">
                  <w:rPr>
                    <w:ins w:id="4894" w:author="瑋婷 徐" w:date="2025-01-03T16:20:00Z" w16du:dateUtc="2025-01-03T08:20:00Z"/>
                    <w:rFonts w:ascii="Times New Roman" w:eastAsia="Times New Roman" w:hAnsi="Times New Roman" w:cs="Times New Roman"/>
                    <w:sz w:val="20"/>
                    <w:szCs w:val="20"/>
                  </w:rPr>
                </w:rPrChange>
              </w:rPr>
              <w:pPrChange w:id="48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28DAD184"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896" w:author="瑋婷 徐" w:date="2025-01-03T16:20:00Z" w16du:dateUtc="2025-01-03T08:20:00Z"/>
                <w:rFonts w:asciiTheme="majorEastAsia" w:eastAsia="標楷體" w:hAnsiTheme="majorEastAsia" w:cstheme="majorEastAsia"/>
                <w:rPrChange w:id="4897" w:author="瑋婷 徐" w:date="2025-01-04T22:56:00Z" w16du:dateUtc="2025-01-04T14:56:00Z">
                  <w:rPr>
                    <w:ins w:id="4898" w:author="瑋婷 徐" w:date="2025-01-03T16:20:00Z" w16du:dateUtc="2025-01-03T08:20:00Z"/>
                    <w:rFonts w:ascii="Times New Roman" w:eastAsia="Times New Roman" w:hAnsi="Times New Roman" w:cs="Times New Roman"/>
                    <w:sz w:val="20"/>
                    <w:szCs w:val="20"/>
                  </w:rPr>
                </w:rPrChange>
              </w:rPr>
              <w:pPrChange w:id="48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DA47085"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900" w:author="瑋婷 徐" w:date="2025-01-03T16:20:00Z" w16du:dateUtc="2025-01-03T08:20:00Z"/>
                <w:rFonts w:asciiTheme="majorEastAsia" w:eastAsia="標楷體" w:hAnsiTheme="majorEastAsia" w:cstheme="majorEastAsia"/>
                <w:rPrChange w:id="4901" w:author="瑋婷 徐" w:date="2025-01-04T22:56:00Z" w16du:dateUtc="2025-01-04T14:56:00Z">
                  <w:rPr>
                    <w:ins w:id="4902" w:author="瑋婷 徐" w:date="2025-01-03T16:20:00Z" w16du:dateUtc="2025-01-03T08:20:00Z"/>
                    <w:rFonts w:ascii="Times New Roman" w:eastAsia="Times New Roman" w:hAnsi="Times New Roman" w:cs="Times New Roman"/>
                    <w:sz w:val="20"/>
                    <w:szCs w:val="20"/>
                  </w:rPr>
                </w:rPrChange>
              </w:rPr>
              <w:pPrChange w:id="49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587D87AA"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904" w:author="瑋婷 徐" w:date="2025-01-03T16:20:00Z" w16du:dateUtc="2025-01-03T08:20:00Z"/>
                <w:rFonts w:asciiTheme="majorEastAsia" w:eastAsia="標楷體" w:hAnsiTheme="majorEastAsia" w:cstheme="majorEastAsia"/>
                <w:rPrChange w:id="4905" w:author="瑋婷 徐" w:date="2025-01-04T22:56:00Z" w16du:dateUtc="2025-01-04T14:56:00Z">
                  <w:rPr>
                    <w:ins w:id="4906" w:author="瑋婷 徐" w:date="2025-01-03T16:20:00Z" w16du:dateUtc="2025-01-03T08:20:00Z"/>
                    <w:rFonts w:ascii="Times New Roman" w:eastAsia="Times New Roman" w:hAnsi="Times New Roman" w:cs="Times New Roman"/>
                    <w:sz w:val="20"/>
                    <w:szCs w:val="20"/>
                  </w:rPr>
                </w:rPrChange>
              </w:rPr>
              <w:pPrChange w:id="49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62CA6D95"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908" w:author="瑋婷 徐" w:date="2025-01-03T16:20:00Z" w16du:dateUtc="2025-01-03T08:20:00Z"/>
                <w:rFonts w:asciiTheme="majorEastAsia" w:eastAsia="標楷體" w:hAnsiTheme="majorEastAsia" w:cstheme="majorEastAsia"/>
                <w:rPrChange w:id="4909" w:author="瑋婷 徐" w:date="2025-01-04T22:56:00Z" w16du:dateUtc="2025-01-04T14:56:00Z">
                  <w:rPr>
                    <w:ins w:id="4910" w:author="瑋婷 徐" w:date="2025-01-03T16:20:00Z" w16du:dateUtc="2025-01-03T08:20:00Z"/>
                    <w:rFonts w:ascii="Times New Roman" w:eastAsia="Times New Roman" w:hAnsi="Times New Roman" w:cs="Times New Roman"/>
                    <w:sz w:val="20"/>
                    <w:szCs w:val="20"/>
                  </w:rPr>
                </w:rPrChange>
              </w:rPr>
              <w:pPrChange w:id="49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5" w:type="pct"/>
            <w:noWrap/>
            <w:hideMark/>
          </w:tcPr>
          <w:p w14:paraId="0ADACB64"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4912" w:author="瑋婷 徐" w:date="2025-01-03T16:20:00Z" w16du:dateUtc="2025-01-03T08:20:00Z"/>
                <w:rFonts w:asciiTheme="majorEastAsia" w:eastAsia="標楷體" w:hAnsiTheme="majorEastAsia" w:cstheme="majorEastAsia"/>
                <w:rPrChange w:id="4913" w:author="瑋婷 徐" w:date="2025-01-04T22:56:00Z" w16du:dateUtc="2025-01-04T14:56:00Z">
                  <w:rPr>
                    <w:ins w:id="4914" w:author="瑋婷 徐" w:date="2025-01-03T16:20:00Z" w16du:dateUtc="2025-01-03T08:20:00Z"/>
                    <w:rFonts w:ascii="Times New Roman" w:eastAsia="Times New Roman" w:hAnsi="Times New Roman" w:cs="Times New Roman"/>
                    <w:sz w:val="20"/>
                    <w:szCs w:val="20"/>
                  </w:rPr>
                </w:rPrChange>
              </w:rPr>
              <w:pPrChange w:id="491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D57425" w14:paraId="1BCEFF48" w14:textId="77777777" w:rsidTr="00B436F0">
        <w:trPr>
          <w:cnfStyle w:val="000000100000" w:firstRow="0" w:lastRow="0" w:firstColumn="0" w:lastColumn="0" w:oddVBand="0" w:evenVBand="0" w:oddHBand="1" w:evenHBand="0" w:firstRowFirstColumn="0" w:firstRowLastColumn="0" w:lastRowFirstColumn="0" w:lastRowLastColumn="0"/>
          <w:trHeight w:val="300"/>
          <w:ins w:id="4916" w:author="瑋婷 徐" w:date="2025-01-03T16:20:00Z"/>
        </w:trPr>
        <w:tc>
          <w:tcPr>
            <w:cnfStyle w:val="001000000000" w:firstRow="0" w:lastRow="0" w:firstColumn="1" w:lastColumn="0" w:oddVBand="0" w:evenVBand="0" w:oddHBand="0" w:evenHBand="0" w:firstRowFirstColumn="0" w:firstRowLastColumn="0" w:lastRowFirstColumn="0" w:lastRowLastColumn="0"/>
            <w:tcW w:w="788" w:type="pct"/>
            <w:hideMark/>
          </w:tcPr>
          <w:p w14:paraId="15C24525" w14:textId="77777777" w:rsidR="00DA433E" w:rsidRPr="00D57425" w:rsidRDefault="00DA433E">
            <w:pPr>
              <w:spacing w:line="360" w:lineRule="auto"/>
              <w:jc w:val="both"/>
              <w:rPr>
                <w:ins w:id="4917" w:author="瑋婷 徐" w:date="2025-01-03T16:20:00Z" w16du:dateUtc="2025-01-03T08:20:00Z"/>
                <w:rFonts w:asciiTheme="majorEastAsia" w:eastAsia="標楷體" w:hAnsiTheme="majorEastAsia" w:cstheme="majorEastAsia"/>
                <w:b w:val="0"/>
                <w:bCs w:val="0"/>
                <w:color w:val="000000"/>
                <w:rPrChange w:id="4918" w:author="瑋婷 徐" w:date="2025-01-04T22:56:00Z" w16du:dateUtc="2025-01-04T14:56:00Z">
                  <w:rPr>
                    <w:ins w:id="4919" w:author="瑋婷 徐" w:date="2025-01-03T16:20:00Z" w16du:dateUtc="2025-01-03T08:20:00Z"/>
                    <w:rFonts w:cs="Calibri"/>
                    <w:color w:val="000000"/>
                    <w:sz w:val="22"/>
                  </w:rPr>
                </w:rPrChange>
              </w:rPr>
              <w:pPrChange w:id="4920" w:author="瑋婷 徐" w:date="2025-01-03T16:21:00Z" w16du:dateUtc="2025-01-03T08:21:00Z">
                <w:pPr/>
              </w:pPrChange>
            </w:pPr>
            <w:ins w:id="4921" w:author="瑋婷 徐" w:date="2025-01-03T16:20:00Z" w16du:dateUtc="2025-01-03T08:20:00Z">
              <w:r w:rsidRPr="00D57425">
                <w:rPr>
                  <w:rFonts w:asciiTheme="majorEastAsia" w:eastAsia="標楷體" w:hAnsiTheme="majorEastAsia" w:cstheme="majorEastAsia"/>
                  <w:b w:val="0"/>
                  <w:bCs w:val="0"/>
                  <w:color w:val="000000"/>
                  <w:rPrChange w:id="4922" w:author="瑋婷 徐" w:date="2025-01-04T22:56:00Z" w16du:dateUtc="2025-01-04T14:56:00Z">
                    <w:rPr>
                      <w:rFonts w:cs="Calibri"/>
                      <w:color w:val="000000"/>
                      <w:sz w:val="22"/>
                    </w:rPr>
                  </w:rPrChange>
                </w:rPr>
                <w:t>蒼鷺</w:t>
              </w:r>
              <w:r w:rsidRPr="00D57425">
                <w:rPr>
                  <w:rFonts w:asciiTheme="majorEastAsia" w:eastAsia="標楷體" w:hAnsiTheme="majorEastAsia" w:cstheme="majorEastAsia"/>
                  <w:b w:val="0"/>
                  <w:bCs w:val="0"/>
                  <w:color w:val="000000"/>
                  <w:rPrChange w:id="4923" w:author="瑋婷 徐" w:date="2025-01-04T22:56:00Z" w16du:dateUtc="2025-01-04T14:56:00Z">
                    <w:rPr>
                      <w:rFonts w:cs="Calibri"/>
                      <w:color w:val="000000"/>
                      <w:sz w:val="22"/>
                    </w:rPr>
                  </w:rPrChange>
                </w:rPr>
                <w:t xml:space="preserve"> </w:t>
              </w:r>
            </w:ins>
          </w:p>
        </w:tc>
        <w:tc>
          <w:tcPr>
            <w:tcW w:w="1132" w:type="pct"/>
            <w:hideMark/>
          </w:tcPr>
          <w:p w14:paraId="58E35A68"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24" w:author="瑋婷 徐" w:date="2025-01-03T16:20:00Z" w16du:dateUtc="2025-01-03T08:20:00Z"/>
                <w:rFonts w:asciiTheme="majorEastAsia" w:eastAsia="標楷體" w:hAnsiTheme="majorEastAsia" w:cstheme="majorEastAsia"/>
                <w:i/>
                <w:iCs/>
                <w:color w:val="000000"/>
                <w:rPrChange w:id="4925" w:author="瑋婷 徐" w:date="2025-01-04T22:56:00Z" w16du:dateUtc="2025-01-04T14:56:00Z">
                  <w:rPr>
                    <w:ins w:id="4926" w:author="瑋婷 徐" w:date="2025-01-03T16:20:00Z" w16du:dateUtc="2025-01-03T08:20:00Z"/>
                    <w:rFonts w:cs="Calibri"/>
                    <w:i/>
                    <w:iCs/>
                    <w:color w:val="000000"/>
                    <w:sz w:val="22"/>
                  </w:rPr>
                </w:rPrChange>
              </w:rPr>
              <w:pPrChange w:id="49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928" w:author="瑋婷 徐" w:date="2025-01-03T16:20:00Z" w16du:dateUtc="2025-01-03T08:20:00Z">
              <w:r w:rsidRPr="00D57425">
                <w:rPr>
                  <w:rFonts w:asciiTheme="majorEastAsia" w:eastAsia="標楷體" w:hAnsiTheme="majorEastAsia" w:cstheme="majorEastAsia"/>
                  <w:i/>
                  <w:iCs/>
                  <w:color w:val="000000"/>
                  <w:rPrChange w:id="4929" w:author="瑋婷 徐" w:date="2025-01-04T22:56:00Z" w16du:dateUtc="2025-01-04T14:56:00Z">
                    <w:rPr>
                      <w:rFonts w:cs="Calibri"/>
                      <w:i/>
                      <w:iCs/>
                      <w:color w:val="000000"/>
                      <w:sz w:val="22"/>
                    </w:rPr>
                  </w:rPrChange>
                </w:rPr>
                <w:t>Ardea cinerea</w:t>
              </w:r>
            </w:ins>
          </w:p>
        </w:tc>
        <w:tc>
          <w:tcPr>
            <w:tcW w:w="129" w:type="pct"/>
            <w:noWrap/>
            <w:hideMark/>
          </w:tcPr>
          <w:p w14:paraId="251029F0"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30" w:author="瑋婷 徐" w:date="2025-01-03T16:20:00Z" w16du:dateUtc="2025-01-03T08:20:00Z"/>
                <w:rFonts w:asciiTheme="majorEastAsia" w:eastAsia="標楷體" w:hAnsiTheme="majorEastAsia" w:cstheme="majorEastAsia"/>
                <w:color w:val="000000"/>
                <w:rPrChange w:id="4931" w:author="瑋婷 徐" w:date="2025-01-04T22:56:00Z" w16du:dateUtc="2025-01-04T14:56:00Z">
                  <w:rPr>
                    <w:ins w:id="4932" w:author="瑋婷 徐" w:date="2025-01-03T16:20:00Z" w16du:dateUtc="2025-01-03T08:20:00Z"/>
                    <w:rFonts w:cs="Calibri"/>
                    <w:color w:val="000000"/>
                    <w:sz w:val="22"/>
                  </w:rPr>
                </w:rPrChange>
              </w:rPr>
              <w:pPrChange w:id="493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4934" w:author="瑋婷 徐" w:date="2025-01-03T16:20:00Z" w16du:dateUtc="2025-01-03T08:20:00Z">
              <w:r w:rsidRPr="00D57425">
                <w:rPr>
                  <w:rFonts w:asciiTheme="majorEastAsia" w:eastAsia="標楷體" w:hAnsiTheme="majorEastAsia" w:cstheme="majorEastAsia"/>
                  <w:color w:val="000000"/>
                  <w:rPrChange w:id="4935" w:author="瑋婷 徐" w:date="2025-01-04T22:56:00Z" w16du:dateUtc="2025-01-04T14:56:00Z">
                    <w:rPr>
                      <w:rFonts w:cs="Calibri"/>
                      <w:color w:val="000000"/>
                      <w:sz w:val="22"/>
                    </w:rPr>
                  </w:rPrChange>
                </w:rPr>
                <w:t>*</w:t>
              </w:r>
            </w:ins>
          </w:p>
        </w:tc>
        <w:tc>
          <w:tcPr>
            <w:tcW w:w="129" w:type="pct"/>
            <w:noWrap/>
            <w:hideMark/>
          </w:tcPr>
          <w:p w14:paraId="7825B413"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36" w:author="瑋婷 徐" w:date="2025-01-03T16:20:00Z" w16du:dateUtc="2025-01-03T08:20:00Z"/>
                <w:rFonts w:asciiTheme="majorEastAsia" w:eastAsia="標楷體" w:hAnsiTheme="majorEastAsia" w:cstheme="majorEastAsia"/>
                <w:color w:val="000000"/>
                <w:rPrChange w:id="4937" w:author="瑋婷 徐" w:date="2025-01-04T22:56:00Z" w16du:dateUtc="2025-01-04T14:56:00Z">
                  <w:rPr>
                    <w:ins w:id="4938" w:author="瑋婷 徐" w:date="2025-01-03T16:20:00Z" w16du:dateUtc="2025-01-03T08:20:00Z"/>
                    <w:rFonts w:cs="Calibri"/>
                    <w:color w:val="000000"/>
                    <w:sz w:val="22"/>
                  </w:rPr>
                </w:rPrChange>
              </w:rPr>
              <w:pPrChange w:id="49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597A3F93"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40" w:author="瑋婷 徐" w:date="2025-01-03T16:20:00Z" w16du:dateUtc="2025-01-03T08:20:00Z"/>
                <w:rFonts w:asciiTheme="majorEastAsia" w:eastAsia="標楷體" w:hAnsiTheme="majorEastAsia" w:cstheme="majorEastAsia"/>
                <w:rPrChange w:id="4941" w:author="瑋婷 徐" w:date="2025-01-04T22:56:00Z" w16du:dateUtc="2025-01-04T14:56:00Z">
                  <w:rPr>
                    <w:ins w:id="4942" w:author="瑋婷 徐" w:date="2025-01-03T16:20:00Z" w16du:dateUtc="2025-01-03T08:20:00Z"/>
                    <w:rFonts w:ascii="Times New Roman" w:eastAsia="Times New Roman" w:hAnsi="Times New Roman" w:cs="Times New Roman"/>
                    <w:sz w:val="20"/>
                    <w:szCs w:val="20"/>
                  </w:rPr>
                </w:rPrChange>
              </w:rPr>
              <w:pPrChange w:id="49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41E5E236"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44" w:author="瑋婷 徐" w:date="2025-01-03T16:20:00Z" w16du:dateUtc="2025-01-03T08:20:00Z"/>
                <w:rFonts w:asciiTheme="majorEastAsia" w:eastAsia="標楷體" w:hAnsiTheme="majorEastAsia" w:cstheme="majorEastAsia"/>
                <w:rPrChange w:id="4945" w:author="瑋婷 徐" w:date="2025-01-04T22:56:00Z" w16du:dateUtc="2025-01-04T14:56:00Z">
                  <w:rPr>
                    <w:ins w:id="4946" w:author="瑋婷 徐" w:date="2025-01-03T16:20:00Z" w16du:dateUtc="2025-01-03T08:20:00Z"/>
                    <w:rFonts w:ascii="Times New Roman" w:eastAsia="Times New Roman" w:hAnsi="Times New Roman" w:cs="Times New Roman"/>
                    <w:sz w:val="20"/>
                    <w:szCs w:val="20"/>
                  </w:rPr>
                </w:rPrChange>
              </w:rPr>
              <w:pPrChange w:id="49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2B241C77"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48" w:author="瑋婷 徐" w:date="2025-01-03T16:20:00Z" w16du:dateUtc="2025-01-03T08:20:00Z"/>
                <w:rFonts w:asciiTheme="majorEastAsia" w:eastAsia="標楷體" w:hAnsiTheme="majorEastAsia" w:cstheme="majorEastAsia"/>
                <w:rPrChange w:id="4949" w:author="瑋婷 徐" w:date="2025-01-04T22:56:00Z" w16du:dateUtc="2025-01-04T14:56:00Z">
                  <w:rPr>
                    <w:ins w:id="4950" w:author="瑋婷 徐" w:date="2025-01-03T16:20:00Z" w16du:dateUtc="2025-01-03T08:20:00Z"/>
                    <w:rFonts w:ascii="Times New Roman" w:eastAsia="Times New Roman" w:hAnsi="Times New Roman" w:cs="Times New Roman"/>
                    <w:sz w:val="20"/>
                    <w:szCs w:val="20"/>
                  </w:rPr>
                </w:rPrChange>
              </w:rPr>
              <w:pPrChange w:id="49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2364DBD2"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52" w:author="瑋婷 徐" w:date="2025-01-03T16:20:00Z" w16du:dateUtc="2025-01-03T08:20:00Z"/>
                <w:rFonts w:asciiTheme="majorEastAsia" w:eastAsia="標楷體" w:hAnsiTheme="majorEastAsia" w:cstheme="majorEastAsia"/>
                <w:rPrChange w:id="4953" w:author="瑋婷 徐" w:date="2025-01-04T22:56:00Z" w16du:dateUtc="2025-01-04T14:56:00Z">
                  <w:rPr>
                    <w:ins w:id="4954" w:author="瑋婷 徐" w:date="2025-01-03T16:20:00Z" w16du:dateUtc="2025-01-03T08:20:00Z"/>
                    <w:rFonts w:ascii="Times New Roman" w:eastAsia="Times New Roman" w:hAnsi="Times New Roman" w:cs="Times New Roman"/>
                    <w:sz w:val="20"/>
                    <w:szCs w:val="20"/>
                  </w:rPr>
                </w:rPrChange>
              </w:rPr>
              <w:pPrChange w:id="495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tcPr>
          <w:p w14:paraId="41BF6E5A"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4956" w:author="瑋婷 徐" w:date="2025-01-03T16:33:00Z" w16du:dateUtc="2025-01-03T08:33:00Z"/>
                <w:rFonts w:asciiTheme="majorEastAsia" w:eastAsia="標楷體" w:hAnsiTheme="majorEastAsia" w:cstheme="majorEastAsia"/>
              </w:rPr>
            </w:pPr>
          </w:p>
        </w:tc>
        <w:tc>
          <w:tcPr>
            <w:tcW w:w="129" w:type="pct"/>
            <w:noWrap/>
            <w:hideMark/>
          </w:tcPr>
          <w:p w14:paraId="6F51D1EA" w14:textId="2AD82991"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57" w:author="瑋婷 徐" w:date="2025-01-03T16:20:00Z" w16du:dateUtc="2025-01-03T08:20:00Z"/>
                <w:rFonts w:asciiTheme="majorEastAsia" w:eastAsia="標楷體" w:hAnsiTheme="majorEastAsia" w:cstheme="majorEastAsia"/>
                <w:rPrChange w:id="4958" w:author="瑋婷 徐" w:date="2025-01-04T22:56:00Z" w16du:dateUtc="2025-01-04T14:56:00Z">
                  <w:rPr>
                    <w:ins w:id="4959" w:author="瑋婷 徐" w:date="2025-01-03T16:20:00Z" w16du:dateUtc="2025-01-03T08:20:00Z"/>
                    <w:rFonts w:ascii="Times New Roman" w:eastAsia="Times New Roman" w:hAnsi="Times New Roman" w:cs="Times New Roman"/>
                    <w:sz w:val="20"/>
                    <w:szCs w:val="20"/>
                  </w:rPr>
                </w:rPrChange>
              </w:rPr>
              <w:pPrChange w:id="496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9" w:type="pct"/>
            <w:noWrap/>
            <w:hideMark/>
          </w:tcPr>
          <w:p w14:paraId="30EEFAEA"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61" w:author="瑋婷 徐" w:date="2025-01-03T16:20:00Z" w16du:dateUtc="2025-01-03T08:20:00Z"/>
                <w:rFonts w:asciiTheme="majorEastAsia" w:eastAsia="標楷體" w:hAnsiTheme="majorEastAsia" w:cstheme="majorEastAsia"/>
                <w:rPrChange w:id="4962" w:author="瑋婷 徐" w:date="2025-01-04T22:56:00Z" w16du:dateUtc="2025-01-04T14:56:00Z">
                  <w:rPr>
                    <w:ins w:id="4963" w:author="瑋婷 徐" w:date="2025-01-03T16:20:00Z" w16du:dateUtc="2025-01-03T08:20:00Z"/>
                    <w:rFonts w:ascii="Times New Roman" w:eastAsia="Times New Roman" w:hAnsi="Times New Roman" w:cs="Times New Roman"/>
                    <w:sz w:val="20"/>
                    <w:szCs w:val="20"/>
                  </w:rPr>
                </w:rPrChange>
              </w:rPr>
              <w:pPrChange w:id="496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5B1CB50E"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65" w:author="瑋婷 徐" w:date="2025-01-03T16:20:00Z" w16du:dateUtc="2025-01-03T08:20:00Z"/>
                <w:rFonts w:asciiTheme="majorEastAsia" w:eastAsia="標楷體" w:hAnsiTheme="majorEastAsia" w:cstheme="majorEastAsia"/>
                <w:rPrChange w:id="4966" w:author="瑋婷 徐" w:date="2025-01-04T22:56:00Z" w16du:dateUtc="2025-01-04T14:56:00Z">
                  <w:rPr>
                    <w:ins w:id="4967" w:author="瑋婷 徐" w:date="2025-01-03T16:20:00Z" w16du:dateUtc="2025-01-03T08:20:00Z"/>
                    <w:rFonts w:ascii="Times New Roman" w:eastAsia="Times New Roman" w:hAnsi="Times New Roman" w:cs="Times New Roman"/>
                    <w:sz w:val="20"/>
                    <w:szCs w:val="20"/>
                  </w:rPr>
                </w:rPrChange>
              </w:rPr>
              <w:pPrChange w:id="496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775AAFF3"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69" w:author="瑋婷 徐" w:date="2025-01-03T16:20:00Z" w16du:dateUtc="2025-01-03T08:20:00Z"/>
                <w:rFonts w:asciiTheme="majorEastAsia" w:eastAsia="標楷體" w:hAnsiTheme="majorEastAsia" w:cstheme="majorEastAsia"/>
                <w:rPrChange w:id="4970" w:author="瑋婷 徐" w:date="2025-01-04T22:56:00Z" w16du:dateUtc="2025-01-04T14:56:00Z">
                  <w:rPr>
                    <w:ins w:id="4971" w:author="瑋婷 徐" w:date="2025-01-03T16:20:00Z" w16du:dateUtc="2025-01-03T08:20:00Z"/>
                    <w:rFonts w:ascii="Times New Roman" w:eastAsia="Times New Roman" w:hAnsi="Times New Roman" w:cs="Times New Roman"/>
                    <w:sz w:val="20"/>
                    <w:szCs w:val="20"/>
                  </w:rPr>
                </w:rPrChange>
              </w:rPr>
              <w:pPrChange w:id="497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tcPr>
          <w:p w14:paraId="4C4FEFF7"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4973" w:author="瑋婷 徐" w:date="2025-01-03T16:33:00Z" w16du:dateUtc="2025-01-03T08:33:00Z"/>
                <w:rFonts w:asciiTheme="majorEastAsia" w:eastAsia="標楷體" w:hAnsiTheme="majorEastAsia" w:cstheme="majorEastAsia"/>
              </w:rPr>
            </w:pPr>
          </w:p>
        </w:tc>
        <w:tc>
          <w:tcPr>
            <w:tcW w:w="175" w:type="pct"/>
            <w:noWrap/>
            <w:hideMark/>
          </w:tcPr>
          <w:p w14:paraId="6D1D039F" w14:textId="264F53D6"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74" w:author="瑋婷 徐" w:date="2025-01-03T16:20:00Z" w16du:dateUtc="2025-01-03T08:20:00Z"/>
                <w:rFonts w:asciiTheme="majorEastAsia" w:eastAsia="標楷體" w:hAnsiTheme="majorEastAsia" w:cstheme="majorEastAsia"/>
                <w:rPrChange w:id="4975" w:author="瑋婷 徐" w:date="2025-01-04T22:56:00Z" w16du:dateUtc="2025-01-04T14:56:00Z">
                  <w:rPr>
                    <w:ins w:id="4976" w:author="瑋婷 徐" w:date="2025-01-03T16:20:00Z" w16du:dateUtc="2025-01-03T08:20:00Z"/>
                    <w:rFonts w:ascii="Times New Roman" w:eastAsia="Times New Roman" w:hAnsi="Times New Roman" w:cs="Times New Roman"/>
                    <w:sz w:val="20"/>
                    <w:szCs w:val="20"/>
                  </w:rPr>
                </w:rPrChange>
              </w:rPr>
              <w:pPrChange w:id="49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0D20DED4"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78" w:author="瑋婷 徐" w:date="2025-01-03T16:20:00Z" w16du:dateUtc="2025-01-03T08:20:00Z"/>
                <w:rFonts w:asciiTheme="majorEastAsia" w:eastAsia="標楷體" w:hAnsiTheme="majorEastAsia" w:cstheme="majorEastAsia"/>
                <w:rPrChange w:id="4979" w:author="瑋婷 徐" w:date="2025-01-04T22:56:00Z" w16du:dateUtc="2025-01-04T14:56:00Z">
                  <w:rPr>
                    <w:ins w:id="4980" w:author="瑋婷 徐" w:date="2025-01-03T16:20:00Z" w16du:dateUtc="2025-01-03T08:20:00Z"/>
                    <w:rFonts w:ascii="Times New Roman" w:eastAsia="Times New Roman" w:hAnsi="Times New Roman" w:cs="Times New Roman"/>
                    <w:sz w:val="20"/>
                    <w:szCs w:val="20"/>
                  </w:rPr>
                </w:rPrChange>
              </w:rPr>
              <w:pPrChange w:id="498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41112C6E"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82" w:author="瑋婷 徐" w:date="2025-01-03T16:20:00Z" w16du:dateUtc="2025-01-03T08:20:00Z"/>
                <w:rFonts w:asciiTheme="majorEastAsia" w:eastAsia="標楷體" w:hAnsiTheme="majorEastAsia" w:cstheme="majorEastAsia"/>
                <w:rPrChange w:id="4983" w:author="瑋婷 徐" w:date="2025-01-04T22:56:00Z" w16du:dateUtc="2025-01-04T14:56:00Z">
                  <w:rPr>
                    <w:ins w:id="4984" w:author="瑋婷 徐" w:date="2025-01-03T16:20:00Z" w16du:dateUtc="2025-01-03T08:20:00Z"/>
                    <w:rFonts w:ascii="Times New Roman" w:eastAsia="Times New Roman" w:hAnsi="Times New Roman" w:cs="Times New Roman"/>
                    <w:sz w:val="20"/>
                    <w:szCs w:val="20"/>
                  </w:rPr>
                </w:rPrChange>
              </w:rPr>
              <w:pPrChange w:id="498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4AE24164"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86" w:author="瑋婷 徐" w:date="2025-01-03T16:20:00Z" w16du:dateUtc="2025-01-03T08:20:00Z"/>
                <w:rFonts w:asciiTheme="majorEastAsia" w:eastAsia="標楷體" w:hAnsiTheme="majorEastAsia" w:cstheme="majorEastAsia"/>
                <w:rPrChange w:id="4987" w:author="瑋婷 徐" w:date="2025-01-04T22:56:00Z" w16du:dateUtc="2025-01-04T14:56:00Z">
                  <w:rPr>
                    <w:ins w:id="4988" w:author="瑋婷 徐" w:date="2025-01-03T16:20:00Z" w16du:dateUtc="2025-01-03T08:20:00Z"/>
                    <w:rFonts w:ascii="Times New Roman" w:eastAsia="Times New Roman" w:hAnsi="Times New Roman" w:cs="Times New Roman"/>
                    <w:sz w:val="20"/>
                    <w:szCs w:val="20"/>
                  </w:rPr>
                </w:rPrChange>
              </w:rPr>
              <w:pPrChange w:id="49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64F37377"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90" w:author="瑋婷 徐" w:date="2025-01-03T16:20:00Z" w16du:dateUtc="2025-01-03T08:20:00Z"/>
                <w:rFonts w:asciiTheme="majorEastAsia" w:eastAsia="標楷體" w:hAnsiTheme="majorEastAsia" w:cstheme="majorEastAsia"/>
                <w:rPrChange w:id="4991" w:author="瑋婷 徐" w:date="2025-01-04T22:56:00Z" w16du:dateUtc="2025-01-04T14:56:00Z">
                  <w:rPr>
                    <w:ins w:id="4992" w:author="瑋婷 徐" w:date="2025-01-03T16:20:00Z" w16du:dateUtc="2025-01-03T08:20:00Z"/>
                    <w:rFonts w:ascii="Times New Roman" w:eastAsia="Times New Roman" w:hAnsi="Times New Roman" w:cs="Times New Roman"/>
                    <w:sz w:val="20"/>
                    <w:szCs w:val="20"/>
                  </w:rPr>
                </w:rPrChange>
              </w:rPr>
              <w:pPrChange w:id="49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6AA189C6"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94" w:author="瑋婷 徐" w:date="2025-01-03T16:20:00Z" w16du:dateUtc="2025-01-03T08:20:00Z"/>
                <w:rFonts w:asciiTheme="majorEastAsia" w:eastAsia="標楷體" w:hAnsiTheme="majorEastAsia" w:cstheme="majorEastAsia"/>
                <w:rPrChange w:id="4995" w:author="瑋婷 徐" w:date="2025-01-04T22:56:00Z" w16du:dateUtc="2025-01-04T14:56:00Z">
                  <w:rPr>
                    <w:ins w:id="4996" w:author="瑋婷 徐" w:date="2025-01-03T16:20:00Z" w16du:dateUtc="2025-01-03T08:20:00Z"/>
                    <w:rFonts w:ascii="Times New Roman" w:eastAsia="Times New Roman" w:hAnsi="Times New Roman" w:cs="Times New Roman"/>
                    <w:sz w:val="20"/>
                    <w:szCs w:val="20"/>
                  </w:rPr>
                </w:rPrChange>
              </w:rPr>
              <w:pPrChange w:id="49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522F6033"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4998" w:author="瑋婷 徐" w:date="2025-01-03T16:20:00Z" w16du:dateUtc="2025-01-03T08:20:00Z"/>
                <w:rFonts w:asciiTheme="majorEastAsia" w:eastAsia="標楷體" w:hAnsiTheme="majorEastAsia" w:cstheme="majorEastAsia"/>
                <w:rPrChange w:id="4999" w:author="瑋婷 徐" w:date="2025-01-04T22:56:00Z" w16du:dateUtc="2025-01-04T14:56:00Z">
                  <w:rPr>
                    <w:ins w:id="5000" w:author="瑋婷 徐" w:date="2025-01-03T16:20:00Z" w16du:dateUtc="2025-01-03T08:20:00Z"/>
                    <w:rFonts w:ascii="Times New Roman" w:eastAsia="Times New Roman" w:hAnsi="Times New Roman" w:cs="Times New Roman"/>
                    <w:sz w:val="20"/>
                    <w:szCs w:val="20"/>
                  </w:rPr>
                </w:rPrChange>
              </w:rPr>
              <w:pPrChange w:id="50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5" w:type="pct"/>
            <w:noWrap/>
            <w:hideMark/>
          </w:tcPr>
          <w:p w14:paraId="7E8A543F"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002" w:author="瑋婷 徐" w:date="2025-01-03T16:20:00Z" w16du:dateUtc="2025-01-03T08:20:00Z"/>
                <w:rFonts w:asciiTheme="majorEastAsia" w:eastAsia="標楷體" w:hAnsiTheme="majorEastAsia" w:cstheme="majorEastAsia"/>
                <w:rPrChange w:id="5003" w:author="瑋婷 徐" w:date="2025-01-04T22:56:00Z" w16du:dateUtc="2025-01-04T14:56:00Z">
                  <w:rPr>
                    <w:ins w:id="5004" w:author="瑋婷 徐" w:date="2025-01-03T16:20:00Z" w16du:dateUtc="2025-01-03T08:20:00Z"/>
                    <w:rFonts w:ascii="Times New Roman" w:eastAsia="Times New Roman" w:hAnsi="Times New Roman" w:cs="Times New Roman"/>
                    <w:sz w:val="20"/>
                    <w:szCs w:val="20"/>
                  </w:rPr>
                </w:rPrChange>
              </w:rPr>
              <w:pPrChange w:id="50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bl>
    <w:p w14:paraId="72C92A35" w14:textId="1CBB1278" w:rsidR="00DA433E" w:rsidRPr="003C19C7" w:rsidRDefault="003C19C7">
      <w:pPr>
        <w:rPr>
          <w:ins w:id="5006" w:author="瑋婷 徐" w:date="2025-01-03T16:40:00Z" w16du:dateUtc="2025-01-03T08:40:00Z"/>
          <w:rFonts w:ascii="Times New Roman" w:eastAsia="標楷體" w:hAnsi="Times New Roman" w:cs="Times New Roman"/>
          <w:rPrChange w:id="5007" w:author="瑋婷 徐" w:date="2025-01-03T17:07:00Z" w16du:dateUtc="2025-01-03T09:07:00Z">
            <w:rPr>
              <w:ins w:id="5008" w:author="瑋婷 徐" w:date="2025-01-03T16:40:00Z" w16du:dateUtc="2025-01-03T08:40:00Z"/>
            </w:rPr>
          </w:rPrChange>
        </w:rPr>
      </w:pPr>
      <w:ins w:id="5009" w:author="瑋婷 徐" w:date="2025-01-03T17:07:00Z" w16du:dateUtc="2025-01-03T09:07:00Z">
        <w:r>
          <w:rPr>
            <w:rFonts w:ascii="Times New Roman" w:eastAsia="標楷體" w:hAnsi="Times New Roman" w:cs="Times New Roman"/>
          </w:rPr>
          <w:lastRenderedPageBreak/>
          <w:t>表</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010" w:author="瑋婷 徐" w:date="2025-01-04T15:40:00Z" w16du:dateUtc="2025-01-04T07:40: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125"/>
        <w:gridCol w:w="3365"/>
        <w:gridCol w:w="413"/>
        <w:gridCol w:w="413"/>
        <w:gridCol w:w="412"/>
        <w:gridCol w:w="412"/>
        <w:gridCol w:w="412"/>
        <w:gridCol w:w="412"/>
        <w:gridCol w:w="412"/>
        <w:gridCol w:w="412"/>
        <w:gridCol w:w="412"/>
        <w:gridCol w:w="560"/>
        <w:gridCol w:w="560"/>
        <w:gridCol w:w="560"/>
        <w:gridCol w:w="560"/>
        <w:gridCol w:w="560"/>
        <w:gridCol w:w="560"/>
        <w:gridCol w:w="560"/>
        <w:gridCol w:w="560"/>
        <w:gridCol w:w="560"/>
        <w:gridCol w:w="560"/>
        <w:gridCol w:w="588"/>
        <w:tblGridChange w:id="5011">
          <w:tblGrid>
            <w:gridCol w:w="2125"/>
            <w:gridCol w:w="431"/>
            <w:gridCol w:w="2934"/>
            <w:gridCol w:w="413"/>
            <w:gridCol w:w="413"/>
            <w:gridCol w:w="191"/>
            <w:gridCol w:w="221"/>
            <w:gridCol w:w="412"/>
            <w:gridCol w:w="412"/>
            <w:gridCol w:w="412"/>
            <w:gridCol w:w="412"/>
            <w:gridCol w:w="412"/>
            <w:gridCol w:w="412"/>
            <w:gridCol w:w="560"/>
            <w:gridCol w:w="560"/>
            <w:gridCol w:w="560"/>
            <w:gridCol w:w="560"/>
            <w:gridCol w:w="560"/>
            <w:gridCol w:w="560"/>
            <w:gridCol w:w="560"/>
            <w:gridCol w:w="560"/>
            <w:gridCol w:w="560"/>
            <w:gridCol w:w="560"/>
            <w:gridCol w:w="588"/>
          </w:tblGrid>
        </w:tblGridChange>
      </w:tblGrid>
      <w:tr w:rsidR="00DA433E" w:rsidRPr="00D57425" w14:paraId="099AFFFF" w14:textId="77777777" w:rsidTr="00B436F0">
        <w:trPr>
          <w:cnfStyle w:val="100000000000" w:firstRow="1" w:lastRow="0" w:firstColumn="0" w:lastColumn="0" w:oddVBand="0" w:evenVBand="0" w:oddHBand="0" w:evenHBand="0" w:firstRowFirstColumn="0" w:firstRowLastColumn="0" w:lastRowFirstColumn="0" w:lastRowLastColumn="0"/>
          <w:trHeight w:val="300"/>
          <w:ins w:id="5012" w:author="瑋婷 徐" w:date="2025-01-03T16:40:00Z"/>
          <w:trPrChange w:id="5013" w:author="瑋婷 徐" w:date="2025-01-04T15:40:00Z" w16du:dateUtc="2025-01-04T07:40:00Z">
            <w:trPr>
              <w:trHeight w:val="300"/>
            </w:trPr>
          </w:trPrChange>
        </w:trPr>
        <w:tc>
          <w:tcPr>
            <w:cnfStyle w:val="001000000000" w:firstRow="0" w:lastRow="0" w:firstColumn="1" w:lastColumn="0" w:oddVBand="0" w:evenVBand="0" w:oddHBand="0" w:evenHBand="0" w:firstRowFirstColumn="0" w:firstRowLastColumn="0" w:lastRowFirstColumn="0" w:lastRowLastColumn="0"/>
            <w:tcW w:w="690" w:type="pct"/>
            <w:vMerge w:val="restart"/>
            <w:vAlign w:val="center"/>
            <w:tcPrChange w:id="5014" w:author="瑋婷 徐" w:date="2025-01-04T15:40:00Z" w16du:dateUtc="2025-01-04T07:40:00Z">
              <w:tcPr>
                <w:tcW w:w="831" w:type="pct"/>
                <w:gridSpan w:val="2"/>
                <w:vMerge w:val="restart"/>
              </w:tcPr>
            </w:tcPrChange>
          </w:tcPr>
          <w:p w14:paraId="1C90411D" w14:textId="5E1DC97B" w:rsidR="00DA433E" w:rsidRPr="00D57425" w:rsidRDefault="00DA433E">
            <w:pPr>
              <w:widowControl w:val="0"/>
              <w:spacing w:line="360" w:lineRule="auto"/>
              <w:jc w:val="center"/>
              <w:cnfStyle w:val="101000000000" w:firstRow="1" w:lastRow="0" w:firstColumn="1" w:lastColumn="0" w:oddVBand="0" w:evenVBand="0" w:oddHBand="0" w:evenHBand="0" w:firstRowFirstColumn="0" w:firstRowLastColumn="0" w:lastRowFirstColumn="0" w:lastRowLastColumn="0"/>
              <w:rPr>
                <w:ins w:id="5015" w:author="瑋婷 徐" w:date="2025-01-03T16:40:00Z" w16du:dateUtc="2025-01-03T08:40:00Z"/>
                <w:rFonts w:asciiTheme="majorEastAsia" w:eastAsia="標楷體" w:hAnsiTheme="majorEastAsia" w:cstheme="majorEastAsia"/>
                <w:b w:val="0"/>
                <w:bCs w:val="0"/>
                <w:color w:val="000000"/>
                <w:rPrChange w:id="5016" w:author="瑋婷 徐" w:date="2025-01-04T22:55:00Z" w16du:dateUtc="2025-01-04T14:55:00Z">
                  <w:rPr>
                    <w:ins w:id="5017" w:author="瑋婷 徐" w:date="2025-01-03T16:40:00Z" w16du:dateUtc="2025-01-03T08:40:00Z"/>
                    <w:rFonts w:asciiTheme="majorEastAsia" w:eastAsia="標楷體" w:hAnsiTheme="majorEastAsia" w:cstheme="majorEastAsia"/>
                    <w:color w:val="000000"/>
                  </w:rPr>
                </w:rPrChange>
              </w:rPr>
              <w:pPrChange w:id="5018" w:author="瑋婷 徐" w:date="2025-01-03T16:41:00Z" w16du:dateUtc="2025-01-03T08:41:00Z">
                <w:pPr>
                  <w:spacing w:line="360" w:lineRule="auto"/>
                  <w:jc w:val="both"/>
                  <w:cnfStyle w:val="101000000000" w:firstRow="1" w:lastRow="0" w:firstColumn="1" w:lastColumn="0" w:oddVBand="0" w:evenVBand="0" w:oddHBand="0" w:evenHBand="0" w:firstRowFirstColumn="0" w:firstRowLastColumn="0" w:lastRowFirstColumn="0" w:lastRowLastColumn="0"/>
                </w:pPr>
              </w:pPrChange>
            </w:pPr>
            <w:ins w:id="5019" w:author="瑋婷 徐" w:date="2025-01-03T16:42:00Z" w16du:dateUtc="2025-01-03T08:42:00Z">
              <w:r w:rsidRPr="00D57425">
                <w:rPr>
                  <w:rFonts w:asciiTheme="majorEastAsia" w:eastAsia="標楷體" w:hAnsiTheme="majorEastAsia" w:cstheme="majorEastAsia" w:hint="eastAsia"/>
                  <w:b w:val="0"/>
                  <w:bCs w:val="0"/>
                  <w:color w:val="000000"/>
                </w:rPr>
                <w:t>鳥種名</w:t>
              </w:r>
            </w:ins>
          </w:p>
        </w:tc>
        <w:tc>
          <w:tcPr>
            <w:tcW w:w="1093" w:type="pct"/>
            <w:vMerge w:val="restart"/>
            <w:vAlign w:val="center"/>
            <w:tcPrChange w:id="5020" w:author="瑋婷 徐" w:date="2025-01-04T15:40:00Z" w16du:dateUtc="2025-01-04T07:40:00Z">
              <w:tcPr>
                <w:tcW w:w="1284" w:type="pct"/>
                <w:gridSpan w:val="4"/>
                <w:vMerge w:val="restart"/>
              </w:tcPr>
            </w:tcPrChange>
          </w:tcPr>
          <w:p w14:paraId="651EA929" w14:textId="37C74B6D" w:rsidR="00DA433E" w:rsidRPr="00D57425" w:rsidRDefault="00DA433E">
            <w:pPr>
              <w:widowControl w:val="0"/>
              <w:spacing w:line="360" w:lineRule="auto"/>
              <w:jc w:val="center"/>
              <w:cnfStyle w:val="100000000000" w:firstRow="1" w:lastRow="0" w:firstColumn="0" w:lastColumn="0" w:oddVBand="0" w:evenVBand="0" w:oddHBand="0" w:evenHBand="0" w:firstRowFirstColumn="0" w:firstRowLastColumn="0" w:lastRowFirstColumn="0" w:lastRowLastColumn="0"/>
              <w:rPr>
                <w:ins w:id="5021" w:author="瑋婷 徐" w:date="2025-01-03T16:40:00Z" w16du:dateUtc="2025-01-03T08:40:00Z"/>
                <w:rFonts w:asciiTheme="majorEastAsia" w:eastAsia="標楷體" w:hAnsiTheme="majorEastAsia" w:cstheme="majorEastAsia"/>
                <w:b w:val="0"/>
                <w:bCs w:val="0"/>
                <w:color w:val="000000"/>
                <w:rPrChange w:id="5022" w:author="瑋婷 徐" w:date="2025-01-04T22:55:00Z" w16du:dateUtc="2025-01-04T14:55:00Z">
                  <w:rPr>
                    <w:ins w:id="5023" w:author="瑋婷 徐" w:date="2025-01-03T16:40:00Z" w16du:dateUtc="2025-01-03T08:40:00Z"/>
                    <w:rFonts w:asciiTheme="majorEastAsia" w:eastAsia="標楷體" w:hAnsiTheme="majorEastAsia" w:cstheme="majorEastAsia"/>
                    <w:i/>
                    <w:iCs/>
                    <w:color w:val="000000"/>
                  </w:rPr>
                </w:rPrChange>
              </w:rPr>
              <w:pPrChange w:id="5024" w:author="瑋婷 徐" w:date="2025-01-03T16:41:00Z" w16du:dateUtc="2025-01-03T08:41: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5025" w:author="瑋婷 徐" w:date="2025-01-03T16:42:00Z" w16du:dateUtc="2025-01-03T08:42:00Z">
              <w:r w:rsidRPr="00D57425">
                <w:rPr>
                  <w:rFonts w:asciiTheme="majorEastAsia" w:eastAsia="標楷體" w:hAnsiTheme="majorEastAsia" w:cstheme="majorEastAsia" w:hint="eastAsia"/>
                  <w:b w:val="0"/>
                  <w:bCs w:val="0"/>
                  <w:color w:val="000000"/>
                </w:rPr>
                <w:t>學名</w:t>
              </w:r>
            </w:ins>
          </w:p>
        </w:tc>
        <w:tc>
          <w:tcPr>
            <w:tcW w:w="3218" w:type="pct"/>
            <w:gridSpan w:val="20"/>
            <w:noWrap/>
            <w:tcPrChange w:id="5026" w:author="瑋婷 徐" w:date="2025-01-04T15:40:00Z" w16du:dateUtc="2025-01-04T07:40:00Z">
              <w:tcPr>
                <w:tcW w:w="2886" w:type="pct"/>
                <w:gridSpan w:val="18"/>
                <w:noWrap/>
              </w:tcPr>
            </w:tcPrChange>
          </w:tcPr>
          <w:p w14:paraId="72CBA58D" w14:textId="73A562F8" w:rsidR="00DA433E" w:rsidRPr="00D57425" w:rsidRDefault="00DA433E">
            <w:pPr>
              <w:widowControl w:val="0"/>
              <w:spacing w:line="360" w:lineRule="auto"/>
              <w:jc w:val="center"/>
              <w:cnfStyle w:val="100000000000" w:firstRow="1" w:lastRow="0" w:firstColumn="0" w:lastColumn="0" w:oddVBand="0" w:evenVBand="0" w:oddHBand="0" w:evenHBand="0" w:firstRowFirstColumn="0" w:firstRowLastColumn="0" w:lastRowFirstColumn="0" w:lastRowLastColumn="0"/>
              <w:rPr>
                <w:ins w:id="5027" w:author="瑋婷 徐" w:date="2025-01-03T16:40:00Z" w16du:dateUtc="2025-01-03T08:40:00Z"/>
                <w:rFonts w:asciiTheme="majorEastAsia" w:eastAsia="標楷體" w:hAnsiTheme="majorEastAsia" w:cstheme="majorEastAsia"/>
                <w:b w:val="0"/>
                <w:bCs w:val="0"/>
                <w:color w:val="000000"/>
                <w:rPrChange w:id="5028" w:author="瑋婷 徐" w:date="2025-01-04T22:55:00Z" w16du:dateUtc="2025-01-04T14:55:00Z">
                  <w:rPr>
                    <w:ins w:id="5029" w:author="瑋婷 徐" w:date="2025-01-03T16:40:00Z" w16du:dateUtc="2025-01-03T08:40:00Z"/>
                    <w:rFonts w:asciiTheme="majorEastAsia" w:eastAsia="標楷體" w:hAnsiTheme="majorEastAsia" w:cstheme="majorEastAsia"/>
                  </w:rPr>
                </w:rPrChange>
              </w:rPr>
              <w:pPrChange w:id="5030" w:author="瑋婷 徐" w:date="2025-01-03T16:41:00Z" w16du:dateUtc="2025-01-03T08:41: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5031" w:author="瑋婷 徐" w:date="2025-01-03T16:42:00Z" w16du:dateUtc="2025-01-03T08:42:00Z">
              <w:r w:rsidRPr="00D57425">
                <w:rPr>
                  <w:rFonts w:ascii="Times New Roman" w:eastAsia="標楷體" w:hAnsi="Times New Roman" w:cs="Times New Roman" w:hint="eastAsia"/>
                  <w:b w:val="0"/>
                  <w:bCs w:val="0"/>
                  <w:color w:val="000000"/>
                  <w:rPrChange w:id="5032" w:author="瑋婷 徐" w:date="2025-01-04T22:55:00Z" w16du:dateUtc="2025-01-04T14:55:00Z">
                    <w:rPr>
                      <w:rFonts w:ascii="Times New Roman" w:eastAsia="標楷體" w:hAnsi="Times New Roman" w:cs="Times New Roman" w:hint="eastAsia"/>
                      <w:color w:val="000000"/>
                    </w:rPr>
                  </w:rPrChange>
                </w:rPr>
                <w:t>樣區序號</w:t>
              </w:r>
            </w:ins>
          </w:p>
        </w:tc>
      </w:tr>
      <w:tr w:rsidR="00832762" w:rsidRPr="00D57425" w14:paraId="47EF4FCC" w14:textId="77777777" w:rsidTr="00B436F0">
        <w:trPr>
          <w:cnfStyle w:val="000000100000" w:firstRow="0" w:lastRow="0" w:firstColumn="0" w:lastColumn="0" w:oddVBand="0" w:evenVBand="0" w:oddHBand="1" w:evenHBand="0" w:firstRowFirstColumn="0" w:firstRowLastColumn="0" w:lastRowFirstColumn="0" w:lastRowLastColumn="0"/>
          <w:trHeight w:val="300"/>
          <w:ins w:id="5033" w:author="瑋婷 徐" w:date="2025-01-03T16:40:00Z"/>
        </w:trPr>
        <w:tc>
          <w:tcPr>
            <w:cnfStyle w:val="001000000000" w:firstRow="0" w:lastRow="0" w:firstColumn="1" w:lastColumn="0" w:oddVBand="0" w:evenVBand="0" w:oddHBand="0" w:evenHBand="0" w:firstRowFirstColumn="0" w:firstRowLastColumn="0" w:lastRowFirstColumn="0" w:lastRowLastColumn="0"/>
            <w:tcW w:w="690" w:type="pct"/>
            <w:vMerge/>
          </w:tcPr>
          <w:p w14:paraId="6018BF3E" w14:textId="77777777" w:rsidR="00DA433E" w:rsidRPr="00D57425" w:rsidRDefault="00DA433E">
            <w:pPr>
              <w:widowControl w:val="0"/>
              <w:spacing w:line="360" w:lineRule="auto"/>
              <w:jc w:val="center"/>
              <w:rPr>
                <w:ins w:id="5034" w:author="瑋婷 徐" w:date="2025-01-03T16:40:00Z" w16du:dateUtc="2025-01-03T08:40:00Z"/>
                <w:rFonts w:asciiTheme="majorEastAsia" w:eastAsia="標楷體" w:hAnsiTheme="majorEastAsia" w:cstheme="majorEastAsia"/>
                <w:b w:val="0"/>
                <w:bCs w:val="0"/>
                <w:color w:val="000000"/>
                <w:rPrChange w:id="5035" w:author="瑋婷 徐" w:date="2025-01-04T22:55:00Z" w16du:dateUtc="2025-01-04T14:55:00Z">
                  <w:rPr>
                    <w:ins w:id="5036" w:author="瑋婷 徐" w:date="2025-01-03T16:40:00Z" w16du:dateUtc="2025-01-03T08:40:00Z"/>
                    <w:rFonts w:asciiTheme="majorEastAsia" w:eastAsia="標楷體" w:hAnsiTheme="majorEastAsia" w:cstheme="majorEastAsia"/>
                    <w:color w:val="000000"/>
                  </w:rPr>
                </w:rPrChange>
              </w:rPr>
              <w:pPrChange w:id="5037" w:author="瑋婷 徐" w:date="2025-01-03T16:41:00Z" w16du:dateUtc="2025-01-03T08:41:00Z">
                <w:pPr>
                  <w:spacing w:line="360" w:lineRule="auto"/>
                  <w:jc w:val="both"/>
                </w:pPr>
              </w:pPrChange>
            </w:pPr>
          </w:p>
        </w:tc>
        <w:tc>
          <w:tcPr>
            <w:tcW w:w="1093" w:type="pct"/>
            <w:vMerge/>
          </w:tcPr>
          <w:p w14:paraId="306D997F" w14:textId="77777777" w:rsidR="00DA433E" w:rsidRPr="00D57425"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038" w:author="瑋婷 徐" w:date="2025-01-03T16:40:00Z" w16du:dateUtc="2025-01-03T08:40:00Z"/>
                <w:rFonts w:asciiTheme="majorEastAsia" w:eastAsia="標楷體" w:hAnsiTheme="majorEastAsia" w:cstheme="majorEastAsia"/>
                <w:color w:val="000000"/>
                <w:rPrChange w:id="5039" w:author="瑋婷 徐" w:date="2025-01-04T22:55:00Z" w16du:dateUtc="2025-01-04T14:55:00Z">
                  <w:rPr>
                    <w:ins w:id="5040" w:author="瑋婷 徐" w:date="2025-01-03T16:40:00Z" w16du:dateUtc="2025-01-03T08:40:00Z"/>
                    <w:rFonts w:asciiTheme="majorEastAsia" w:eastAsia="標楷體" w:hAnsiTheme="majorEastAsia" w:cstheme="majorEastAsia"/>
                    <w:i/>
                    <w:iCs/>
                    <w:color w:val="000000"/>
                  </w:rPr>
                </w:rPrChange>
              </w:rPr>
              <w:pPrChange w:id="5041"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p>
        </w:tc>
        <w:tc>
          <w:tcPr>
            <w:tcW w:w="134" w:type="pct"/>
            <w:noWrap/>
          </w:tcPr>
          <w:p w14:paraId="77A66D28" w14:textId="5F182CF1" w:rsidR="00DA433E" w:rsidRPr="00D57425"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042" w:author="瑋婷 徐" w:date="2025-01-03T16:40:00Z" w16du:dateUtc="2025-01-03T08:40:00Z"/>
                <w:rFonts w:asciiTheme="majorEastAsia" w:eastAsia="標楷體" w:hAnsiTheme="majorEastAsia" w:cstheme="majorEastAsia"/>
                <w:color w:val="000000"/>
                <w:rPrChange w:id="5043" w:author="瑋婷 徐" w:date="2025-01-04T22:55:00Z" w16du:dateUtc="2025-01-04T14:55:00Z">
                  <w:rPr>
                    <w:ins w:id="5044" w:author="瑋婷 徐" w:date="2025-01-03T16:40:00Z" w16du:dateUtc="2025-01-03T08:40:00Z"/>
                    <w:rFonts w:asciiTheme="majorEastAsia" w:eastAsia="標楷體" w:hAnsiTheme="majorEastAsia" w:cstheme="majorEastAsia"/>
                    <w:i/>
                    <w:iCs/>
                    <w:color w:val="000000"/>
                  </w:rPr>
                </w:rPrChange>
              </w:rPr>
              <w:pPrChange w:id="5045"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046" w:author="瑋婷 徐" w:date="2025-01-03T16:42:00Z" w16du:dateUtc="2025-01-03T08:42:00Z">
              <w:r w:rsidRPr="00D57425">
                <w:rPr>
                  <w:rFonts w:asciiTheme="majorEastAsia" w:eastAsia="標楷體" w:hAnsiTheme="majorEastAsia" w:cstheme="majorEastAsia" w:hint="eastAsia"/>
                  <w:color w:val="000000"/>
                </w:rPr>
                <w:t>1</w:t>
              </w:r>
            </w:ins>
          </w:p>
        </w:tc>
        <w:tc>
          <w:tcPr>
            <w:tcW w:w="134" w:type="pct"/>
            <w:noWrap/>
          </w:tcPr>
          <w:p w14:paraId="46B6976F" w14:textId="3D80F962" w:rsidR="00DA433E" w:rsidRPr="00D57425"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047" w:author="瑋婷 徐" w:date="2025-01-03T16:40:00Z" w16du:dateUtc="2025-01-03T08:40:00Z"/>
                <w:rFonts w:asciiTheme="majorEastAsia" w:eastAsia="標楷體" w:hAnsiTheme="majorEastAsia" w:cstheme="majorEastAsia"/>
                <w:color w:val="000000"/>
                <w:rPrChange w:id="5048" w:author="瑋婷 徐" w:date="2025-01-04T22:55:00Z" w16du:dateUtc="2025-01-04T14:55:00Z">
                  <w:rPr>
                    <w:ins w:id="5049" w:author="瑋婷 徐" w:date="2025-01-03T16:40:00Z" w16du:dateUtc="2025-01-03T08:40:00Z"/>
                    <w:rFonts w:asciiTheme="majorEastAsia" w:eastAsia="標楷體" w:hAnsiTheme="majorEastAsia" w:cstheme="majorEastAsia"/>
                  </w:rPr>
                </w:rPrChange>
              </w:rPr>
              <w:pPrChange w:id="5050"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051" w:author="瑋婷 徐" w:date="2025-01-03T16:42:00Z" w16du:dateUtc="2025-01-03T08:42:00Z">
              <w:r w:rsidRPr="00D57425">
                <w:rPr>
                  <w:rFonts w:asciiTheme="majorEastAsia" w:eastAsia="標楷體" w:hAnsiTheme="majorEastAsia" w:cstheme="majorEastAsia" w:hint="eastAsia"/>
                  <w:color w:val="000000"/>
                </w:rPr>
                <w:t>2</w:t>
              </w:r>
            </w:ins>
          </w:p>
        </w:tc>
        <w:tc>
          <w:tcPr>
            <w:tcW w:w="134" w:type="pct"/>
            <w:noWrap/>
          </w:tcPr>
          <w:p w14:paraId="65DC598F" w14:textId="17EC0AA8" w:rsidR="00DA433E" w:rsidRPr="00D57425"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052" w:author="瑋婷 徐" w:date="2025-01-03T16:40:00Z" w16du:dateUtc="2025-01-03T08:40:00Z"/>
                <w:rFonts w:asciiTheme="majorEastAsia" w:eastAsia="標楷體" w:hAnsiTheme="majorEastAsia" w:cstheme="majorEastAsia"/>
                <w:color w:val="000000"/>
                <w:rPrChange w:id="5053" w:author="瑋婷 徐" w:date="2025-01-04T22:55:00Z" w16du:dateUtc="2025-01-04T14:55:00Z">
                  <w:rPr>
                    <w:ins w:id="5054" w:author="瑋婷 徐" w:date="2025-01-03T16:40:00Z" w16du:dateUtc="2025-01-03T08:40:00Z"/>
                    <w:rFonts w:asciiTheme="majorEastAsia" w:eastAsia="標楷體" w:hAnsiTheme="majorEastAsia" w:cstheme="majorEastAsia"/>
                  </w:rPr>
                </w:rPrChange>
              </w:rPr>
              <w:pPrChange w:id="5055"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056" w:author="瑋婷 徐" w:date="2025-01-03T16:42:00Z" w16du:dateUtc="2025-01-03T08:42:00Z">
              <w:r w:rsidRPr="00D57425">
                <w:rPr>
                  <w:rFonts w:asciiTheme="majorEastAsia" w:eastAsia="標楷體" w:hAnsiTheme="majorEastAsia" w:cstheme="majorEastAsia" w:hint="eastAsia"/>
                  <w:color w:val="000000"/>
                </w:rPr>
                <w:t>3</w:t>
              </w:r>
            </w:ins>
          </w:p>
        </w:tc>
        <w:tc>
          <w:tcPr>
            <w:tcW w:w="134" w:type="pct"/>
            <w:noWrap/>
          </w:tcPr>
          <w:p w14:paraId="5164B3CA" w14:textId="1B1D2CC7" w:rsidR="00DA433E" w:rsidRPr="00D57425"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057" w:author="瑋婷 徐" w:date="2025-01-03T16:40:00Z" w16du:dateUtc="2025-01-03T08:40:00Z"/>
                <w:rFonts w:asciiTheme="majorEastAsia" w:eastAsia="標楷體" w:hAnsiTheme="majorEastAsia" w:cstheme="majorEastAsia"/>
                <w:color w:val="000000"/>
                <w:rPrChange w:id="5058" w:author="瑋婷 徐" w:date="2025-01-04T22:55:00Z" w16du:dateUtc="2025-01-04T14:55:00Z">
                  <w:rPr>
                    <w:ins w:id="5059" w:author="瑋婷 徐" w:date="2025-01-03T16:40:00Z" w16du:dateUtc="2025-01-03T08:40:00Z"/>
                    <w:rFonts w:asciiTheme="majorEastAsia" w:eastAsia="標楷體" w:hAnsiTheme="majorEastAsia" w:cstheme="majorEastAsia"/>
                  </w:rPr>
                </w:rPrChange>
              </w:rPr>
              <w:pPrChange w:id="5060"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061" w:author="瑋婷 徐" w:date="2025-01-03T16:42:00Z" w16du:dateUtc="2025-01-03T08:42:00Z">
              <w:r w:rsidRPr="00D57425">
                <w:rPr>
                  <w:rFonts w:asciiTheme="majorEastAsia" w:eastAsia="標楷體" w:hAnsiTheme="majorEastAsia" w:cstheme="majorEastAsia" w:hint="eastAsia"/>
                  <w:color w:val="000000"/>
                </w:rPr>
                <w:t>4</w:t>
              </w:r>
            </w:ins>
          </w:p>
        </w:tc>
        <w:tc>
          <w:tcPr>
            <w:tcW w:w="134" w:type="pct"/>
            <w:noWrap/>
          </w:tcPr>
          <w:p w14:paraId="1F523B5B" w14:textId="494B8CDC" w:rsidR="00DA433E" w:rsidRPr="00D57425"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062" w:author="瑋婷 徐" w:date="2025-01-03T16:40:00Z" w16du:dateUtc="2025-01-03T08:40:00Z"/>
                <w:rFonts w:asciiTheme="majorEastAsia" w:eastAsia="標楷體" w:hAnsiTheme="majorEastAsia" w:cstheme="majorEastAsia"/>
                <w:color w:val="000000"/>
                <w:rPrChange w:id="5063" w:author="瑋婷 徐" w:date="2025-01-04T22:55:00Z" w16du:dateUtc="2025-01-04T14:55:00Z">
                  <w:rPr>
                    <w:ins w:id="5064" w:author="瑋婷 徐" w:date="2025-01-03T16:40:00Z" w16du:dateUtc="2025-01-03T08:40:00Z"/>
                    <w:rFonts w:asciiTheme="majorEastAsia" w:eastAsia="標楷體" w:hAnsiTheme="majorEastAsia" w:cstheme="majorEastAsia"/>
                  </w:rPr>
                </w:rPrChange>
              </w:rPr>
              <w:pPrChange w:id="5065"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066" w:author="瑋婷 徐" w:date="2025-01-03T16:42:00Z" w16du:dateUtc="2025-01-03T08:42:00Z">
              <w:r w:rsidRPr="00D57425">
                <w:rPr>
                  <w:rFonts w:asciiTheme="majorEastAsia" w:eastAsia="標楷體" w:hAnsiTheme="majorEastAsia" w:cstheme="majorEastAsia" w:hint="eastAsia"/>
                  <w:color w:val="000000"/>
                </w:rPr>
                <w:t>5</w:t>
              </w:r>
            </w:ins>
          </w:p>
        </w:tc>
        <w:tc>
          <w:tcPr>
            <w:tcW w:w="134" w:type="pct"/>
            <w:noWrap/>
          </w:tcPr>
          <w:p w14:paraId="30BBC5E9" w14:textId="7267A118" w:rsidR="00DA433E" w:rsidRPr="00D57425"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067" w:author="瑋婷 徐" w:date="2025-01-03T16:40:00Z" w16du:dateUtc="2025-01-03T08:40:00Z"/>
                <w:rFonts w:asciiTheme="majorEastAsia" w:eastAsia="標楷體" w:hAnsiTheme="majorEastAsia" w:cstheme="majorEastAsia"/>
                <w:color w:val="000000"/>
                <w:rPrChange w:id="5068" w:author="瑋婷 徐" w:date="2025-01-04T22:55:00Z" w16du:dateUtc="2025-01-04T14:55:00Z">
                  <w:rPr>
                    <w:ins w:id="5069" w:author="瑋婷 徐" w:date="2025-01-03T16:40:00Z" w16du:dateUtc="2025-01-03T08:40:00Z"/>
                    <w:rFonts w:asciiTheme="majorEastAsia" w:eastAsia="標楷體" w:hAnsiTheme="majorEastAsia" w:cstheme="majorEastAsia"/>
                  </w:rPr>
                </w:rPrChange>
              </w:rPr>
              <w:pPrChange w:id="5070"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071" w:author="瑋婷 徐" w:date="2025-01-03T16:42:00Z" w16du:dateUtc="2025-01-03T08:42:00Z">
              <w:r w:rsidRPr="00D57425">
                <w:rPr>
                  <w:rFonts w:asciiTheme="majorEastAsia" w:eastAsia="標楷體" w:hAnsiTheme="majorEastAsia" w:cstheme="majorEastAsia" w:hint="eastAsia"/>
                  <w:color w:val="000000"/>
                </w:rPr>
                <w:t>6</w:t>
              </w:r>
            </w:ins>
          </w:p>
        </w:tc>
        <w:tc>
          <w:tcPr>
            <w:tcW w:w="134" w:type="pct"/>
          </w:tcPr>
          <w:p w14:paraId="2EA449CC" w14:textId="5B860A88" w:rsidR="00DA433E" w:rsidRPr="00D57425"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072" w:author="瑋婷 徐" w:date="2025-01-03T16:40:00Z" w16du:dateUtc="2025-01-03T08:40:00Z"/>
                <w:rFonts w:asciiTheme="majorEastAsia" w:eastAsia="標楷體" w:hAnsiTheme="majorEastAsia" w:cstheme="majorEastAsia"/>
                <w:color w:val="000000"/>
                <w:rPrChange w:id="5073" w:author="瑋婷 徐" w:date="2025-01-04T22:55:00Z" w16du:dateUtc="2025-01-04T14:55:00Z">
                  <w:rPr>
                    <w:ins w:id="5074" w:author="瑋婷 徐" w:date="2025-01-03T16:40:00Z" w16du:dateUtc="2025-01-03T08:40:00Z"/>
                    <w:rFonts w:asciiTheme="majorEastAsia" w:eastAsia="標楷體" w:hAnsiTheme="majorEastAsia" w:cstheme="majorEastAsia"/>
                  </w:rPr>
                </w:rPrChange>
              </w:rPr>
              <w:pPrChange w:id="5075"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076" w:author="瑋婷 徐" w:date="2025-01-03T16:42:00Z" w16du:dateUtc="2025-01-03T08:42:00Z">
              <w:r w:rsidRPr="00D57425">
                <w:rPr>
                  <w:rFonts w:asciiTheme="majorEastAsia" w:eastAsia="標楷體" w:hAnsiTheme="majorEastAsia" w:cstheme="majorEastAsia"/>
                  <w:color w:val="000000"/>
                  <w:rPrChange w:id="5077" w:author="瑋婷 徐" w:date="2025-01-04T22:55:00Z" w16du:dateUtc="2025-01-04T14:55:00Z">
                    <w:rPr>
                      <w:rFonts w:asciiTheme="majorEastAsia" w:eastAsia="標楷體" w:hAnsiTheme="majorEastAsia" w:cstheme="majorEastAsia"/>
                      <w:b/>
                      <w:bCs/>
                      <w:color w:val="000000"/>
                    </w:rPr>
                  </w:rPrChange>
                </w:rPr>
                <w:t>7</w:t>
              </w:r>
            </w:ins>
          </w:p>
        </w:tc>
        <w:tc>
          <w:tcPr>
            <w:tcW w:w="134" w:type="pct"/>
            <w:noWrap/>
          </w:tcPr>
          <w:p w14:paraId="6FAFDBE4" w14:textId="404EE603" w:rsidR="00DA433E" w:rsidRPr="00D57425"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078" w:author="瑋婷 徐" w:date="2025-01-03T16:40:00Z" w16du:dateUtc="2025-01-03T08:40:00Z"/>
                <w:rFonts w:asciiTheme="majorEastAsia" w:eastAsia="標楷體" w:hAnsiTheme="majorEastAsia" w:cstheme="majorEastAsia"/>
                <w:color w:val="000000"/>
                <w:rPrChange w:id="5079" w:author="瑋婷 徐" w:date="2025-01-04T22:55:00Z" w16du:dateUtc="2025-01-04T14:55:00Z">
                  <w:rPr>
                    <w:ins w:id="5080" w:author="瑋婷 徐" w:date="2025-01-03T16:40:00Z" w16du:dateUtc="2025-01-03T08:40:00Z"/>
                    <w:rFonts w:asciiTheme="majorEastAsia" w:eastAsia="標楷體" w:hAnsiTheme="majorEastAsia" w:cstheme="majorEastAsia"/>
                  </w:rPr>
                </w:rPrChange>
              </w:rPr>
              <w:pPrChange w:id="5081"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082" w:author="瑋婷 徐" w:date="2025-01-03T16:42:00Z" w16du:dateUtc="2025-01-03T08:42:00Z">
              <w:r w:rsidRPr="00D57425">
                <w:rPr>
                  <w:rFonts w:asciiTheme="majorEastAsia" w:eastAsia="標楷體" w:hAnsiTheme="majorEastAsia" w:cstheme="majorEastAsia" w:hint="eastAsia"/>
                  <w:color w:val="000000"/>
                </w:rPr>
                <w:t>8</w:t>
              </w:r>
            </w:ins>
          </w:p>
        </w:tc>
        <w:tc>
          <w:tcPr>
            <w:tcW w:w="134" w:type="pct"/>
            <w:noWrap/>
          </w:tcPr>
          <w:p w14:paraId="4893B04A" w14:textId="2DDADC6E" w:rsidR="00DA433E" w:rsidRPr="00D57425"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083" w:author="瑋婷 徐" w:date="2025-01-03T16:40:00Z" w16du:dateUtc="2025-01-03T08:40:00Z"/>
                <w:rFonts w:asciiTheme="majorEastAsia" w:eastAsia="標楷體" w:hAnsiTheme="majorEastAsia" w:cstheme="majorEastAsia"/>
                <w:color w:val="000000"/>
                <w:rPrChange w:id="5084" w:author="瑋婷 徐" w:date="2025-01-04T22:55:00Z" w16du:dateUtc="2025-01-04T14:55:00Z">
                  <w:rPr>
                    <w:ins w:id="5085" w:author="瑋婷 徐" w:date="2025-01-03T16:40:00Z" w16du:dateUtc="2025-01-03T08:40:00Z"/>
                    <w:rFonts w:asciiTheme="majorEastAsia" w:eastAsia="標楷體" w:hAnsiTheme="majorEastAsia" w:cstheme="majorEastAsia"/>
                  </w:rPr>
                </w:rPrChange>
              </w:rPr>
              <w:pPrChange w:id="5086"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087" w:author="瑋婷 徐" w:date="2025-01-03T16:42:00Z" w16du:dateUtc="2025-01-03T08:42:00Z">
              <w:r w:rsidRPr="00D57425">
                <w:rPr>
                  <w:rFonts w:asciiTheme="majorEastAsia" w:eastAsia="標楷體" w:hAnsiTheme="majorEastAsia" w:cstheme="majorEastAsia" w:hint="eastAsia"/>
                  <w:color w:val="000000"/>
                </w:rPr>
                <w:t>9</w:t>
              </w:r>
            </w:ins>
          </w:p>
        </w:tc>
        <w:tc>
          <w:tcPr>
            <w:tcW w:w="182" w:type="pct"/>
            <w:noWrap/>
          </w:tcPr>
          <w:p w14:paraId="64DEE777" w14:textId="055E6D8F" w:rsidR="00DA433E" w:rsidRPr="00D57425"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088" w:author="瑋婷 徐" w:date="2025-01-03T16:40:00Z" w16du:dateUtc="2025-01-03T08:40:00Z"/>
                <w:rFonts w:asciiTheme="majorEastAsia" w:eastAsia="標楷體" w:hAnsiTheme="majorEastAsia" w:cstheme="majorEastAsia"/>
                <w:color w:val="000000"/>
                <w:rPrChange w:id="5089" w:author="瑋婷 徐" w:date="2025-01-04T22:55:00Z" w16du:dateUtc="2025-01-04T14:55:00Z">
                  <w:rPr>
                    <w:ins w:id="5090" w:author="瑋婷 徐" w:date="2025-01-03T16:40:00Z" w16du:dateUtc="2025-01-03T08:40:00Z"/>
                    <w:rFonts w:asciiTheme="majorEastAsia" w:eastAsia="標楷體" w:hAnsiTheme="majorEastAsia" w:cstheme="majorEastAsia"/>
                  </w:rPr>
                </w:rPrChange>
              </w:rPr>
              <w:pPrChange w:id="5091"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092" w:author="瑋婷 徐" w:date="2025-01-03T16:42:00Z" w16du:dateUtc="2025-01-03T08:42:00Z">
              <w:r w:rsidRPr="00D57425">
                <w:rPr>
                  <w:rFonts w:asciiTheme="majorEastAsia" w:eastAsia="標楷體" w:hAnsiTheme="majorEastAsia" w:cstheme="majorEastAsia" w:hint="eastAsia"/>
                  <w:color w:val="000000"/>
                </w:rPr>
                <w:t>10</w:t>
              </w:r>
            </w:ins>
          </w:p>
        </w:tc>
        <w:tc>
          <w:tcPr>
            <w:tcW w:w="182" w:type="pct"/>
            <w:noWrap/>
          </w:tcPr>
          <w:p w14:paraId="56629F3D" w14:textId="129DB64F" w:rsidR="00DA433E" w:rsidRPr="00D57425"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093" w:author="瑋婷 徐" w:date="2025-01-03T16:40:00Z" w16du:dateUtc="2025-01-03T08:40:00Z"/>
                <w:rFonts w:asciiTheme="majorEastAsia" w:eastAsia="標楷體" w:hAnsiTheme="majorEastAsia" w:cstheme="majorEastAsia"/>
                <w:color w:val="000000"/>
                <w:rPrChange w:id="5094" w:author="瑋婷 徐" w:date="2025-01-04T22:55:00Z" w16du:dateUtc="2025-01-04T14:55:00Z">
                  <w:rPr>
                    <w:ins w:id="5095" w:author="瑋婷 徐" w:date="2025-01-03T16:40:00Z" w16du:dateUtc="2025-01-03T08:40:00Z"/>
                    <w:rFonts w:asciiTheme="majorEastAsia" w:eastAsia="標楷體" w:hAnsiTheme="majorEastAsia" w:cstheme="majorEastAsia"/>
                  </w:rPr>
                </w:rPrChange>
              </w:rPr>
              <w:pPrChange w:id="5096"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097" w:author="瑋婷 徐" w:date="2025-01-03T16:42:00Z" w16du:dateUtc="2025-01-03T08:42:00Z">
              <w:r w:rsidRPr="00D57425">
                <w:rPr>
                  <w:rFonts w:asciiTheme="majorEastAsia" w:eastAsia="標楷體" w:hAnsiTheme="majorEastAsia" w:cstheme="majorEastAsia" w:hint="eastAsia"/>
                  <w:color w:val="000000"/>
                </w:rPr>
                <w:t>11</w:t>
              </w:r>
            </w:ins>
          </w:p>
        </w:tc>
        <w:tc>
          <w:tcPr>
            <w:tcW w:w="182" w:type="pct"/>
          </w:tcPr>
          <w:p w14:paraId="2083CD4A" w14:textId="4767A062" w:rsidR="00DA433E" w:rsidRPr="00D57425"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098" w:author="瑋婷 徐" w:date="2025-01-03T16:40:00Z" w16du:dateUtc="2025-01-03T08:40:00Z"/>
                <w:rFonts w:asciiTheme="majorEastAsia" w:eastAsia="標楷體" w:hAnsiTheme="majorEastAsia" w:cstheme="majorEastAsia"/>
                <w:color w:val="000000"/>
              </w:rPr>
              <w:pPrChange w:id="5099"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100" w:author="瑋婷 徐" w:date="2025-01-03T16:42:00Z" w16du:dateUtc="2025-01-03T08:42:00Z">
              <w:r w:rsidRPr="00D57425">
                <w:rPr>
                  <w:rFonts w:asciiTheme="majorEastAsia" w:eastAsia="標楷體" w:hAnsiTheme="majorEastAsia" w:cstheme="majorEastAsia"/>
                  <w:color w:val="000000"/>
                  <w:rPrChange w:id="5101" w:author="瑋婷 徐" w:date="2025-01-04T22:55:00Z" w16du:dateUtc="2025-01-04T14:55:00Z">
                    <w:rPr>
                      <w:rFonts w:asciiTheme="majorEastAsia" w:eastAsia="標楷體" w:hAnsiTheme="majorEastAsia" w:cstheme="majorEastAsia"/>
                      <w:b/>
                      <w:bCs/>
                      <w:color w:val="000000"/>
                    </w:rPr>
                  </w:rPrChange>
                </w:rPr>
                <w:t>12</w:t>
              </w:r>
            </w:ins>
          </w:p>
        </w:tc>
        <w:tc>
          <w:tcPr>
            <w:tcW w:w="182" w:type="pct"/>
            <w:noWrap/>
          </w:tcPr>
          <w:p w14:paraId="7B675976" w14:textId="7B58CC93" w:rsidR="00DA433E" w:rsidRPr="00D57425"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102" w:author="瑋婷 徐" w:date="2025-01-03T16:40:00Z" w16du:dateUtc="2025-01-03T08:40:00Z"/>
                <w:rFonts w:asciiTheme="majorEastAsia" w:eastAsia="標楷體" w:hAnsiTheme="majorEastAsia" w:cstheme="majorEastAsia"/>
                <w:color w:val="000000"/>
              </w:rPr>
              <w:pPrChange w:id="5103"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104" w:author="瑋婷 徐" w:date="2025-01-03T16:42:00Z" w16du:dateUtc="2025-01-03T08:42:00Z">
              <w:r w:rsidRPr="00D57425">
                <w:rPr>
                  <w:rFonts w:asciiTheme="majorEastAsia" w:eastAsia="標楷體" w:hAnsiTheme="majorEastAsia" w:cstheme="majorEastAsia" w:hint="eastAsia"/>
                  <w:color w:val="000000"/>
                </w:rPr>
                <w:t>13</w:t>
              </w:r>
            </w:ins>
          </w:p>
        </w:tc>
        <w:tc>
          <w:tcPr>
            <w:tcW w:w="182" w:type="pct"/>
            <w:noWrap/>
          </w:tcPr>
          <w:p w14:paraId="46DFEBF1" w14:textId="18AD1778" w:rsidR="00DA433E" w:rsidRPr="00D57425"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105" w:author="瑋婷 徐" w:date="2025-01-03T16:40:00Z" w16du:dateUtc="2025-01-03T08:40:00Z"/>
                <w:rFonts w:asciiTheme="majorEastAsia" w:eastAsia="標楷體" w:hAnsiTheme="majorEastAsia" w:cstheme="majorEastAsia"/>
                <w:color w:val="000000"/>
              </w:rPr>
              <w:pPrChange w:id="5106"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107" w:author="瑋婷 徐" w:date="2025-01-03T16:42:00Z" w16du:dateUtc="2025-01-03T08:42:00Z">
              <w:r w:rsidRPr="00D57425">
                <w:rPr>
                  <w:rFonts w:asciiTheme="majorEastAsia" w:eastAsia="標楷體" w:hAnsiTheme="majorEastAsia" w:cstheme="majorEastAsia" w:hint="eastAsia"/>
                  <w:color w:val="000000"/>
                </w:rPr>
                <w:t>14</w:t>
              </w:r>
            </w:ins>
          </w:p>
        </w:tc>
        <w:tc>
          <w:tcPr>
            <w:tcW w:w="182" w:type="pct"/>
            <w:noWrap/>
          </w:tcPr>
          <w:p w14:paraId="176B61EE" w14:textId="436A1802" w:rsidR="00DA433E" w:rsidRPr="00D57425"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108" w:author="瑋婷 徐" w:date="2025-01-03T16:40:00Z" w16du:dateUtc="2025-01-03T08:40:00Z"/>
                <w:rFonts w:asciiTheme="majorEastAsia" w:eastAsia="標楷體" w:hAnsiTheme="majorEastAsia" w:cstheme="majorEastAsia"/>
                <w:color w:val="000000"/>
                <w:rPrChange w:id="5109" w:author="瑋婷 徐" w:date="2025-01-04T22:55:00Z" w16du:dateUtc="2025-01-04T14:55:00Z">
                  <w:rPr>
                    <w:ins w:id="5110" w:author="瑋婷 徐" w:date="2025-01-03T16:40:00Z" w16du:dateUtc="2025-01-03T08:40:00Z"/>
                    <w:rFonts w:asciiTheme="majorEastAsia" w:eastAsia="標楷體" w:hAnsiTheme="majorEastAsia" w:cstheme="majorEastAsia"/>
                  </w:rPr>
                </w:rPrChange>
              </w:rPr>
              <w:pPrChange w:id="5111"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112" w:author="瑋婷 徐" w:date="2025-01-03T16:42:00Z" w16du:dateUtc="2025-01-03T08:42:00Z">
              <w:r w:rsidRPr="00D57425">
                <w:rPr>
                  <w:rFonts w:asciiTheme="majorEastAsia" w:eastAsia="標楷體" w:hAnsiTheme="majorEastAsia" w:cstheme="majorEastAsia" w:hint="eastAsia"/>
                  <w:color w:val="000000"/>
                </w:rPr>
                <w:t>15</w:t>
              </w:r>
            </w:ins>
          </w:p>
        </w:tc>
        <w:tc>
          <w:tcPr>
            <w:tcW w:w="182" w:type="pct"/>
            <w:noWrap/>
          </w:tcPr>
          <w:p w14:paraId="0D98B816" w14:textId="0A1CAEAC" w:rsidR="00DA433E" w:rsidRPr="00D57425"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113" w:author="瑋婷 徐" w:date="2025-01-03T16:40:00Z" w16du:dateUtc="2025-01-03T08:40:00Z"/>
                <w:rFonts w:asciiTheme="majorEastAsia" w:eastAsia="標楷體" w:hAnsiTheme="majorEastAsia" w:cstheme="majorEastAsia"/>
                <w:color w:val="000000"/>
                <w:rPrChange w:id="5114" w:author="瑋婷 徐" w:date="2025-01-04T22:55:00Z" w16du:dateUtc="2025-01-04T14:55:00Z">
                  <w:rPr>
                    <w:ins w:id="5115" w:author="瑋婷 徐" w:date="2025-01-03T16:40:00Z" w16du:dateUtc="2025-01-03T08:40:00Z"/>
                    <w:rFonts w:asciiTheme="majorEastAsia" w:eastAsia="標楷體" w:hAnsiTheme="majorEastAsia" w:cstheme="majorEastAsia"/>
                  </w:rPr>
                </w:rPrChange>
              </w:rPr>
              <w:pPrChange w:id="5116"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117" w:author="瑋婷 徐" w:date="2025-01-03T16:42:00Z" w16du:dateUtc="2025-01-03T08:42:00Z">
              <w:r w:rsidRPr="00D57425">
                <w:rPr>
                  <w:rFonts w:asciiTheme="majorEastAsia" w:eastAsia="標楷體" w:hAnsiTheme="majorEastAsia" w:cstheme="majorEastAsia" w:hint="eastAsia"/>
                  <w:color w:val="000000"/>
                </w:rPr>
                <w:t>16</w:t>
              </w:r>
            </w:ins>
          </w:p>
        </w:tc>
        <w:tc>
          <w:tcPr>
            <w:tcW w:w="182" w:type="pct"/>
            <w:noWrap/>
          </w:tcPr>
          <w:p w14:paraId="36DAE88D" w14:textId="0965C3AB" w:rsidR="00DA433E" w:rsidRPr="00D57425"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118" w:author="瑋婷 徐" w:date="2025-01-03T16:40:00Z" w16du:dateUtc="2025-01-03T08:40:00Z"/>
                <w:rFonts w:asciiTheme="majorEastAsia" w:eastAsia="標楷體" w:hAnsiTheme="majorEastAsia" w:cstheme="majorEastAsia"/>
                <w:color w:val="000000"/>
                <w:rPrChange w:id="5119" w:author="瑋婷 徐" w:date="2025-01-04T22:55:00Z" w16du:dateUtc="2025-01-04T14:55:00Z">
                  <w:rPr>
                    <w:ins w:id="5120" w:author="瑋婷 徐" w:date="2025-01-03T16:40:00Z" w16du:dateUtc="2025-01-03T08:40:00Z"/>
                    <w:rFonts w:asciiTheme="majorEastAsia" w:eastAsia="標楷體" w:hAnsiTheme="majorEastAsia" w:cstheme="majorEastAsia"/>
                  </w:rPr>
                </w:rPrChange>
              </w:rPr>
              <w:pPrChange w:id="5121"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122" w:author="瑋婷 徐" w:date="2025-01-03T16:42:00Z" w16du:dateUtc="2025-01-03T08:42:00Z">
              <w:r w:rsidRPr="00D57425">
                <w:rPr>
                  <w:rFonts w:asciiTheme="majorEastAsia" w:eastAsia="標楷體" w:hAnsiTheme="majorEastAsia" w:cstheme="majorEastAsia" w:hint="eastAsia"/>
                  <w:color w:val="000000"/>
                </w:rPr>
                <w:t>17</w:t>
              </w:r>
            </w:ins>
          </w:p>
        </w:tc>
        <w:tc>
          <w:tcPr>
            <w:tcW w:w="182" w:type="pct"/>
            <w:noWrap/>
          </w:tcPr>
          <w:p w14:paraId="07184AC8" w14:textId="20104007" w:rsidR="00DA433E" w:rsidRPr="00D57425"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123" w:author="瑋婷 徐" w:date="2025-01-03T16:40:00Z" w16du:dateUtc="2025-01-03T08:40:00Z"/>
                <w:rFonts w:asciiTheme="majorEastAsia" w:eastAsia="標楷體" w:hAnsiTheme="majorEastAsia" w:cstheme="majorEastAsia"/>
                <w:color w:val="000000"/>
                <w:rPrChange w:id="5124" w:author="瑋婷 徐" w:date="2025-01-04T22:55:00Z" w16du:dateUtc="2025-01-04T14:55:00Z">
                  <w:rPr>
                    <w:ins w:id="5125" w:author="瑋婷 徐" w:date="2025-01-03T16:40:00Z" w16du:dateUtc="2025-01-03T08:40:00Z"/>
                    <w:rFonts w:asciiTheme="majorEastAsia" w:eastAsia="標楷體" w:hAnsiTheme="majorEastAsia" w:cstheme="majorEastAsia"/>
                  </w:rPr>
                </w:rPrChange>
              </w:rPr>
              <w:pPrChange w:id="5126"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127" w:author="瑋婷 徐" w:date="2025-01-03T16:42:00Z" w16du:dateUtc="2025-01-03T08:42:00Z">
              <w:r w:rsidRPr="00D57425">
                <w:rPr>
                  <w:rFonts w:asciiTheme="majorEastAsia" w:eastAsia="標楷體" w:hAnsiTheme="majorEastAsia" w:cstheme="majorEastAsia" w:hint="eastAsia"/>
                  <w:color w:val="000000"/>
                </w:rPr>
                <w:t>18</w:t>
              </w:r>
            </w:ins>
          </w:p>
        </w:tc>
        <w:tc>
          <w:tcPr>
            <w:tcW w:w="182" w:type="pct"/>
            <w:noWrap/>
          </w:tcPr>
          <w:p w14:paraId="49F9A12A" w14:textId="69CA40BB" w:rsidR="00DA433E" w:rsidRPr="00D57425"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128" w:author="瑋婷 徐" w:date="2025-01-03T16:40:00Z" w16du:dateUtc="2025-01-03T08:40:00Z"/>
                <w:rFonts w:asciiTheme="majorEastAsia" w:eastAsia="標楷體" w:hAnsiTheme="majorEastAsia" w:cstheme="majorEastAsia"/>
                <w:color w:val="000000"/>
                <w:rPrChange w:id="5129" w:author="瑋婷 徐" w:date="2025-01-04T22:55:00Z" w16du:dateUtc="2025-01-04T14:55:00Z">
                  <w:rPr>
                    <w:ins w:id="5130" w:author="瑋婷 徐" w:date="2025-01-03T16:40:00Z" w16du:dateUtc="2025-01-03T08:40:00Z"/>
                    <w:rFonts w:asciiTheme="majorEastAsia" w:eastAsia="標楷體" w:hAnsiTheme="majorEastAsia" w:cstheme="majorEastAsia"/>
                  </w:rPr>
                </w:rPrChange>
              </w:rPr>
              <w:pPrChange w:id="5131"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132" w:author="瑋婷 徐" w:date="2025-01-03T16:42:00Z" w16du:dateUtc="2025-01-03T08:42:00Z">
              <w:r w:rsidRPr="00D57425">
                <w:rPr>
                  <w:rFonts w:asciiTheme="majorEastAsia" w:eastAsia="標楷體" w:hAnsiTheme="majorEastAsia" w:cstheme="majorEastAsia" w:hint="eastAsia"/>
                  <w:color w:val="000000"/>
                </w:rPr>
                <w:t>19</w:t>
              </w:r>
            </w:ins>
          </w:p>
        </w:tc>
        <w:tc>
          <w:tcPr>
            <w:tcW w:w="182" w:type="pct"/>
            <w:noWrap/>
          </w:tcPr>
          <w:p w14:paraId="08A89F2E" w14:textId="0F223295" w:rsidR="00DA433E" w:rsidRPr="00D57425" w:rsidRDefault="00DA433E">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ins w:id="5133" w:author="瑋婷 徐" w:date="2025-01-03T16:40:00Z" w16du:dateUtc="2025-01-03T08:40:00Z"/>
                <w:rFonts w:asciiTheme="majorEastAsia" w:eastAsia="標楷體" w:hAnsiTheme="majorEastAsia" w:cstheme="majorEastAsia"/>
                <w:color w:val="000000"/>
                <w:rPrChange w:id="5134" w:author="瑋婷 徐" w:date="2025-01-04T22:55:00Z" w16du:dateUtc="2025-01-04T14:55:00Z">
                  <w:rPr>
                    <w:ins w:id="5135" w:author="瑋婷 徐" w:date="2025-01-03T16:40:00Z" w16du:dateUtc="2025-01-03T08:40:00Z"/>
                    <w:rFonts w:asciiTheme="majorEastAsia" w:eastAsia="標楷體" w:hAnsiTheme="majorEastAsia" w:cstheme="majorEastAsia"/>
                  </w:rPr>
                </w:rPrChange>
              </w:rPr>
              <w:pPrChange w:id="5136" w:author="瑋婷 徐" w:date="2025-01-03T16:41:00Z" w16du:dateUtc="2025-01-03T08:41: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5137" w:author="瑋婷 徐" w:date="2025-01-03T16:42:00Z" w16du:dateUtc="2025-01-03T08:42:00Z">
              <w:r w:rsidRPr="00D57425">
                <w:rPr>
                  <w:rFonts w:asciiTheme="majorEastAsia" w:eastAsia="標楷體" w:hAnsiTheme="majorEastAsia" w:cstheme="majorEastAsia" w:hint="eastAsia"/>
                  <w:color w:val="000000"/>
                </w:rPr>
                <w:t>20</w:t>
              </w:r>
            </w:ins>
          </w:p>
        </w:tc>
      </w:tr>
      <w:tr w:rsidR="00B436F0" w:rsidRPr="00D57425" w14:paraId="3B8D4099" w14:textId="77777777" w:rsidTr="00B436F0">
        <w:trPr>
          <w:trHeight w:val="300"/>
          <w:ins w:id="5138"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6F243383" w14:textId="77777777" w:rsidR="00DA433E" w:rsidRPr="00D57425" w:rsidRDefault="00DA433E">
            <w:pPr>
              <w:spacing w:line="360" w:lineRule="auto"/>
              <w:jc w:val="both"/>
              <w:rPr>
                <w:ins w:id="5139" w:author="瑋婷 徐" w:date="2025-01-03T16:20:00Z" w16du:dateUtc="2025-01-03T08:20:00Z"/>
                <w:rFonts w:asciiTheme="majorEastAsia" w:eastAsia="標楷體" w:hAnsiTheme="majorEastAsia" w:cstheme="majorEastAsia"/>
                <w:b w:val="0"/>
                <w:bCs w:val="0"/>
                <w:color w:val="000000"/>
                <w:rPrChange w:id="5140" w:author="瑋婷 徐" w:date="2025-01-04T22:55:00Z" w16du:dateUtc="2025-01-04T14:55:00Z">
                  <w:rPr>
                    <w:ins w:id="5141" w:author="瑋婷 徐" w:date="2025-01-03T16:20:00Z" w16du:dateUtc="2025-01-03T08:20:00Z"/>
                    <w:rFonts w:cs="Calibri"/>
                    <w:color w:val="000000"/>
                    <w:sz w:val="22"/>
                  </w:rPr>
                </w:rPrChange>
              </w:rPr>
              <w:pPrChange w:id="5142" w:author="瑋婷 徐" w:date="2025-01-03T16:21:00Z" w16du:dateUtc="2025-01-03T08:21:00Z">
                <w:pPr/>
              </w:pPrChange>
            </w:pPr>
            <w:ins w:id="5143" w:author="瑋婷 徐" w:date="2025-01-03T16:20:00Z" w16du:dateUtc="2025-01-03T08:20:00Z">
              <w:r w:rsidRPr="00D57425">
                <w:rPr>
                  <w:rFonts w:asciiTheme="majorEastAsia" w:eastAsia="標楷體" w:hAnsiTheme="majorEastAsia" w:cstheme="majorEastAsia"/>
                  <w:b w:val="0"/>
                  <w:bCs w:val="0"/>
                  <w:color w:val="000000"/>
                  <w:rPrChange w:id="5144" w:author="瑋婷 徐" w:date="2025-01-04T22:55:00Z" w16du:dateUtc="2025-01-04T14:55:00Z">
                    <w:rPr>
                      <w:rFonts w:cs="Calibri"/>
                      <w:color w:val="000000"/>
                      <w:sz w:val="22"/>
                    </w:rPr>
                  </w:rPrChange>
                </w:rPr>
                <w:t>紫鷺</w:t>
              </w:r>
              <w:r w:rsidRPr="00D57425">
                <w:rPr>
                  <w:rFonts w:asciiTheme="majorEastAsia" w:eastAsia="標楷體" w:hAnsiTheme="majorEastAsia" w:cstheme="majorEastAsia"/>
                  <w:b w:val="0"/>
                  <w:bCs w:val="0"/>
                  <w:color w:val="000000"/>
                  <w:rPrChange w:id="5145" w:author="瑋婷 徐" w:date="2025-01-04T22:55:00Z" w16du:dateUtc="2025-01-04T14:55:00Z">
                    <w:rPr>
                      <w:rFonts w:cs="Calibri"/>
                      <w:color w:val="000000"/>
                      <w:sz w:val="22"/>
                    </w:rPr>
                  </w:rPrChange>
                </w:rPr>
                <w:t xml:space="preserve"> </w:t>
              </w:r>
            </w:ins>
          </w:p>
        </w:tc>
        <w:tc>
          <w:tcPr>
            <w:tcW w:w="1093" w:type="pct"/>
            <w:hideMark/>
          </w:tcPr>
          <w:p w14:paraId="5AD917EF"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146" w:author="瑋婷 徐" w:date="2025-01-03T16:20:00Z" w16du:dateUtc="2025-01-03T08:20:00Z"/>
                <w:rFonts w:asciiTheme="majorEastAsia" w:eastAsia="標楷體" w:hAnsiTheme="majorEastAsia" w:cstheme="majorEastAsia"/>
                <w:i/>
                <w:iCs/>
                <w:color w:val="000000"/>
                <w:rPrChange w:id="5147" w:author="瑋婷 徐" w:date="2025-01-04T22:55:00Z" w16du:dateUtc="2025-01-04T14:55:00Z">
                  <w:rPr>
                    <w:ins w:id="5148" w:author="瑋婷 徐" w:date="2025-01-03T16:20:00Z" w16du:dateUtc="2025-01-03T08:20:00Z"/>
                    <w:rFonts w:cs="Calibri"/>
                    <w:i/>
                    <w:iCs/>
                    <w:color w:val="000000"/>
                    <w:sz w:val="22"/>
                  </w:rPr>
                </w:rPrChange>
              </w:rPr>
              <w:pPrChange w:id="51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150" w:author="瑋婷 徐" w:date="2025-01-03T16:20:00Z" w16du:dateUtc="2025-01-03T08:20:00Z">
              <w:r w:rsidRPr="00D57425">
                <w:rPr>
                  <w:rFonts w:asciiTheme="majorEastAsia" w:eastAsia="標楷體" w:hAnsiTheme="majorEastAsia" w:cstheme="majorEastAsia"/>
                  <w:i/>
                  <w:iCs/>
                  <w:color w:val="000000"/>
                  <w:rPrChange w:id="5151" w:author="瑋婷 徐" w:date="2025-01-04T22:55:00Z" w16du:dateUtc="2025-01-04T14:55:00Z">
                    <w:rPr>
                      <w:rFonts w:cs="Calibri"/>
                      <w:i/>
                      <w:iCs/>
                      <w:color w:val="000000"/>
                      <w:sz w:val="22"/>
                    </w:rPr>
                  </w:rPrChange>
                </w:rPr>
                <w:t>Ardea purpurea</w:t>
              </w:r>
            </w:ins>
          </w:p>
        </w:tc>
        <w:tc>
          <w:tcPr>
            <w:tcW w:w="134" w:type="pct"/>
            <w:noWrap/>
            <w:hideMark/>
          </w:tcPr>
          <w:p w14:paraId="557802AA"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152" w:author="瑋婷 徐" w:date="2025-01-03T16:20:00Z" w16du:dateUtc="2025-01-03T08:20:00Z"/>
                <w:rFonts w:asciiTheme="majorEastAsia" w:eastAsia="標楷體" w:hAnsiTheme="majorEastAsia" w:cstheme="majorEastAsia"/>
                <w:i/>
                <w:iCs/>
                <w:color w:val="000000"/>
                <w:rPrChange w:id="5153" w:author="瑋婷 徐" w:date="2025-01-04T22:55:00Z" w16du:dateUtc="2025-01-04T14:55:00Z">
                  <w:rPr>
                    <w:ins w:id="5154" w:author="瑋婷 徐" w:date="2025-01-03T16:20:00Z" w16du:dateUtc="2025-01-03T08:20:00Z"/>
                    <w:rFonts w:cs="Calibri"/>
                    <w:i/>
                    <w:iCs/>
                    <w:color w:val="000000"/>
                    <w:sz w:val="22"/>
                  </w:rPr>
                </w:rPrChange>
              </w:rPr>
              <w:pPrChange w:id="51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80B2199"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156" w:author="瑋婷 徐" w:date="2025-01-03T16:20:00Z" w16du:dateUtc="2025-01-03T08:20:00Z"/>
                <w:rFonts w:asciiTheme="majorEastAsia" w:eastAsia="標楷體" w:hAnsiTheme="majorEastAsia" w:cstheme="majorEastAsia"/>
                <w:rPrChange w:id="5157" w:author="瑋婷 徐" w:date="2025-01-04T22:55:00Z" w16du:dateUtc="2025-01-04T14:55:00Z">
                  <w:rPr>
                    <w:ins w:id="5158" w:author="瑋婷 徐" w:date="2025-01-03T16:20:00Z" w16du:dateUtc="2025-01-03T08:20:00Z"/>
                    <w:rFonts w:ascii="Times New Roman" w:eastAsia="Times New Roman" w:hAnsi="Times New Roman" w:cs="Times New Roman"/>
                    <w:sz w:val="20"/>
                    <w:szCs w:val="20"/>
                  </w:rPr>
                </w:rPrChange>
              </w:rPr>
              <w:pPrChange w:id="51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E14F5B9"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160" w:author="瑋婷 徐" w:date="2025-01-03T16:20:00Z" w16du:dateUtc="2025-01-03T08:20:00Z"/>
                <w:rFonts w:asciiTheme="majorEastAsia" w:eastAsia="標楷體" w:hAnsiTheme="majorEastAsia" w:cstheme="majorEastAsia"/>
                <w:rPrChange w:id="5161" w:author="瑋婷 徐" w:date="2025-01-04T22:55:00Z" w16du:dateUtc="2025-01-04T14:55:00Z">
                  <w:rPr>
                    <w:ins w:id="5162" w:author="瑋婷 徐" w:date="2025-01-03T16:20:00Z" w16du:dateUtc="2025-01-03T08:20:00Z"/>
                    <w:rFonts w:ascii="Times New Roman" w:eastAsia="Times New Roman" w:hAnsi="Times New Roman" w:cs="Times New Roman"/>
                    <w:sz w:val="20"/>
                    <w:szCs w:val="20"/>
                  </w:rPr>
                </w:rPrChange>
              </w:rPr>
              <w:pPrChange w:id="516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5239FE2"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164" w:author="瑋婷 徐" w:date="2025-01-03T16:20:00Z" w16du:dateUtc="2025-01-03T08:20:00Z"/>
                <w:rFonts w:asciiTheme="majorEastAsia" w:eastAsia="標楷體" w:hAnsiTheme="majorEastAsia" w:cstheme="majorEastAsia"/>
                <w:rPrChange w:id="5165" w:author="瑋婷 徐" w:date="2025-01-04T22:55:00Z" w16du:dateUtc="2025-01-04T14:55:00Z">
                  <w:rPr>
                    <w:ins w:id="5166" w:author="瑋婷 徐" w:date="2025-01-03T16:20:00Z" w16du:dateUtc="2025-01-03T08:20:00Z"/>
                    <w:rFonts w:ascii="Times New Roman" w:eastAsia="Times New Roman" w:hAnsi="Times New Roman" w:cs="Times New Roman"/>
                    <w:sz w:val="20"/>
                    <w:szCs w:val="20"/>
                  </w:rPr>
                </w:rPrChange>
              </w:rPr>
              <w:pPrChange w:id="51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2B98D9A"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168" w:author="瑋婷 徐" w:date="2025-01-03T16:20:00Z" w16du:dateUtc="2025-01-03T08:20:00Z"/>
                <w:rFonts w:asciiTheme="majorEastAsia" w:eastAsia="標楷體" w:hAnsiTheme="majorEastAsia" w:cstheme="majorEastAsia"/>
                <w:rPrChange w:id="5169" w:author="瑋婷 徐" w:date="2025-01-04T22:55:00Z" w16du:dateUtc="2025-01-04T14:55:00Z">
                  <w:rPr>
                    <w:ins w:id="5170" w:author="瑋婷 徐" w:date="2025-01-03T16:20:00Z" w16du:dateUtc="2025-01-03T08:20:00Z"/>
                    <w:rFonts w:ascii="Times New Roman" w:eastAsia="Times New Roman" w:hAnsi="Times New Roman" w:cs="Times New Roman"/>
                    <w:sz w:val="20"/>
                    <w:szCs w:val="20"/>
                  </w:rPr>
                </w:rPrChange>
              </w:rPr>
              <w:pPrChange w:id="51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37A0105"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172" w:author="瑋婷 徐" w:date="2025-01-03T16:20:00Z" w16du:dateUtc="2025-01-03T08:20:00Z"/>
                <w:rFonts w:asciiTheme="majorEastAsia" w:eastAsia="標楷體" w:hAnsiTheme="majorEastAsia" w:cstheme="majorEastAsia"/>
                <w:rPrChange w:id="5173" w:author="瑋婷 徐" w:date="2025-01-04T22:55:00Z" w16du:dateUtc="2025-01-04T14:55:00Z">
                  <w:rPr>
                    <w:ins w:id="5174" w:author="瑋婷 徐" w:date="2025-01-03T16:20:00Z" w16du:dateUtc="2025-01-03T08:20:00Z"/>
                    <w:rFonts w:ascii="Times New Roman" w:eastAsia="Times New Roman" w:hAnsi="Times New Roman" w:cs="Times New Roman"/>
                    <w:sz w:val="20"/>
                    <w:szCs w:val="20"/>
                  </w:rPr>
                </w:rPrChange>
              </w:rPr>
              <w:pPrChange w:id="51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63D4401A"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5176" w:author="瑋婷 徐" w:date="2025-01-03T16:33:00Z" w16du:dateUtc="2025-01-03T08:33:00Z"/>
                <w:rFonts w:asciiTheme="majorEastAsia" w:eastAsia="標楷體" w:hAnsiTheme="majorEastAsia" w:cstheme="majorEastAsia"/>
              </w:rPr>
            </w:pPr>
          </w:p>
        </w:tc>
        <w:tc>
          <w:tcPr>
            <w:tcW w:w="134" w:type="pct"/>
            <w:noWrap/>
            <w:hideMark/>
          </w:tcPr>
          <w:p w14:paraId="3A85FFDF" w14:textId="67F958E5"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177" w:author="瑋婷 徐" w:date="2025-01-03T16:20:00Z" w16du:dateUtc="2025-01-03T08:20:00Z"/>
                <w:rFonts w:asciiTheme="majorEastAsia" w:eastAsia="標楷體" w:hAnsiTheme="majorEastAsia" w:cstheme="majorEastAsia"/>
                <w:rPrChange w:id="5178" w:author="瑋婷 徐" w:date="2025-01-04T22:55:00Z" w16du:dateUtc="2025-01-04T14:55:00Z">
                  <w:rPr>
                    <w:ins w:id="5179" w:author="瑋婷 徐" w:date="2025-01-03T16:20:00Z" w16du:dateUtc="2025-01-03T08:20:00Z"/>
                    <w:rFonts w:ascii="Times New Roman" w:eastAsia="Times New Roman" w:hAnsi="Times New Roman" w:cs="Times New Roman"/>
                    <w:sz w:val="20"/>
                    <w:szCs w:val="20"/>
                  </w:rPr>
                </w:rPrChange>
              </w:rPr>
              <w:pPrChange w:id="518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1B5ECCC"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181" w:author="瑋婷 徐" w:date="2025-01-03T16:20:00Z" w16du:dateUtc="2025-01-03T08:20:00Z"/>
                <w:rFonts w:asciiTheme="majorEastAsia" w:eastAsia="標楷體" w:hAnsiTheme="majorEastAsia" w:cstheme="majorEastAsia"/>
                <w:rPrChange w:id="5182" w:author="瑋婷 徐" w:date="2025-01-04T22:55:00Z" w16du:dateUtc="2025-01-04T14:55:00Z">
                  <w:rPr>
                    <w:ins w:id="5183" w:author="瑋婷 徐" w:date="2025-01-03T16:20:00Z" w16du:dateUtc="2025-01-03T08:20:00Z"/>
                    <w:rFonts w:ascii="Times New Roman" w:eastAsia="Times New Roman" w:hAnsi="Times New Roman" w:cs="Times New Roman"/>
                    <w:sz w:val="20"/>
                    <w:szCs w:val="20"/>
                  </w:rPr>
                </w:rPrChange>
              </w:rPr>
              <w:pPrChange w:id="51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7B4A1F54"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185" w:author="瑋婷 徐" w:date="2025-01-03T16:20:00Z" w16du:dateUtc="2025-01-03T08:20:00Z"/>
                <w:rFonts w:asciiTheme="majorEastAsia" w:eastAsia="標楷體" w:hAnsiTheme="majorEastAsia" w:cstheme="majorEastAsia"/>
                <w:rPrChange w:id="5186" w:author="瑋婷 徐" w:date="2025-01-04T22:55:00Z" w16du:dateUtc="2025-01-04T14:55:00Z">
                  <w:rPr>
                    <w:ins w:id="5187" w:author="瑋婷 徐" w:date="2025-01-03T16:20:00Z" w16du:dateUtc="2025-01-03T08:20:00Z"/>
                    <w:rFonts w:ascii="Times New Roman" w:eastAsia="Times New Roman" w:hAnsi="Times New Roman" w:cs="Times New Roman"/>
                    <w:sz w:val="20"/>
                    <w:szCs w:val="20"/>
                  </w:rPr>
                </w:rPrChange>
              </w:rPr>
              <w:pPrChange w:id="518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65A0D5D2"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189" w:author="瑋婷 徐" w:date="2025-01-03T16:20:00Z" w16du:dateUtc="2025-01-03T08:20:00Z"/>
                <w:rFonts w:asciiTheme="majorEastAsia" w:eastAsia="標楷體" w:hAnsiTheme="majorEastAsia" w:cstheme="majorEastAsia"/>
                <w:rPrChange w:id="5190" w:author="瑋婷 徐" w:date="2025-01-04T22:55:00Z" w16du:dateUtc="2025-01-04T14:55:00Z">
                  <w:rPr>
                    <w:ins w:id="5191" w:author="瑋婷 徐" w:date="2025-01-03T16:20:00Z" w16du:dateUtc="2025-01-03T08:20:00Z"/>
                    <w:rFonts w:ascii="Times New Roman" w:eastAsia="Times New Roman" w:hAnsi="Times New Roman" w:cs="Times New Roman"/>
                    <w:sz w:val="20"/>
                    <w:szCs w:val="20"/>
                  </w:rPr>
                </w:rPrChange>
              </w:rPr>
              <w:pPrChange w:id="51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tcPr>
          <w:p w14:paraId="21830B61"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5193" w:author="瑋婷 徐" w:date="2025-01-03T16:33:00Z" w16du:dateUtc="2025-01-03T08:33:00Z"/>
                <w:rFonts w:asciiTheme="majorEastAsia" w:eastAsia="標楷體" w:hAnsiTheme="majorEastAsia" w:cstheme="majorEastAsia"/>
                <w:color w:val="000000"/>
              </w:rPr>
            </w:pPr>
          </w:p>
        </w:tc>
        <w:tc>
          <w:tcPr>
            <w:tcW w:w="182" w:type="pct"/>
            <w:noWrap/>
            <w:hideMark/>
          </w:tcPr>
          <w:p w14:paraId="6637C050" w14:textId="31B5AB8D"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194" w:author="瑋婷 徐" w:date="2025-01-03T16:20:00Z" w16du:dateUtc="2025-01-03T08:20:00Z"/>
                <w:rFonts w:asciiTheme="majorEastAsia" w:eastAsia="標楷體" w:hAnsiTheme="majorEastAsia" w:cstheme="majorEastAsia"/>
                <w:color w:val="000000"/>
                <w:rPrChange w:id="5195" w:author="瑋婷 徐" w:date="2025-01-04T22:55:00Z" w16du:dateUtc="2025-01-04T14:55:00Z">
                  <w:rPr>
                    <w:ins w:id="5196" w:author="瑋婷 徐" w:date="2025-01-03T16:20:00Z" w16du:dateUtc="2025-01-03T08:20:00Z"/>
                    <w:rFonts w:cs="Calibri"/>
                    <w:color w:val="000000"/>
                    <w:sz w:val="22"/>
                  </w:rPr>
                </w:rPrChange>
              </w:rPr>
              <w:pPrChange w:id="51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198" w:author="瑋婷 徐" w:date="2025-01-03T16:20:00Z" w16du:dateUtc="2025-01-03T08:20:00Z">
              <w:r w:rsidRPr="00D57425">
                <w:rPr>
                  <w:rFonts w:asciiTheme="majorEastAsia" w:eastAsia="標楷體" w:hAnsiTheme="majorEastAsia" w:cstheme="majorEastAsia"/>
                  <w:color w:val="000000"/>
                  <w:rPrChange w:id="5199" w:author="瑋婷 徐" w:date="2025-01-04T22:55:00Z" w16du:dateUtc="2025-01-04T14:55:00Z">
                    <w:rPr>
                      <w:rFonts w:cs="Calibri"/>
                      <w:color w:val="000000"/>
                      <w:sz w:val="22"/>
                    </w:rPr>
                  </w:rPrChange>
                </w:rPr>
                <w:t>*</w:t>
              </w:r>
            </w:ins>
          </w:p>
        </w:tc>
        <w:tc>
          <w:tcPr>
            <w:tcW w:w="182" w:type="pct"/>
            <w:noWrap/>
            <w:hideMark/>
          </w:tcPr>
          <w:p w14:paraId="03D9B3E7"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200" w:author="瑋婷 徐" w:date="2025-01-03T16:20:00Z" w16du:dateUtc="2025-01-03T08:20:00Z"/>
                <w:rFonts w:asciiTheme="majorEastAsia" w:eastAsia="標楷體" w:hAnsiTheme="majorEastAsia" w:cstheme="majorEastAsia"/>
                <w:color w:val="000000"/>
                <w:rPrChange w:id="5201" w:author="瑋婷 徐" w:date="2025-01-04T22:55:00Z" w16du:dateUtc="2025-01-04T14:55:00Z">
                  <w:rPr>
                    <w:ins w:id="5202" w:author="瑋婷 徐" w:date="2025-01-03T16:20:00Z" w16du:dateUtc="2025-01-03T08:20:00Z"/>
                    <w:rFonts w:cs="Calibri"/>
                    <w:color w:val="000000"/>
                    <w:sz w:val="22"/>
                  </w:rPr>
                </w:rPrChange>
              </w:rPr>
              <w:pPrChange w:id="52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1D75B8A"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204" w:author="瑋婷 徐" w:date="2025-01-03T16:20:00Z" w16du:dateUtc="2025-01-03T08:20:00Z"/>
                <w:rFonts w:asciiTheme="majorEastAsia" w:eastAsia="標楷體" w:hAnsiTheme="majorEastAsia" w:cstheme="majorEastAsia"/>
                <w:rPrChange w:id="5205" w:author="瑋婷 徐" w:date="2025-01-04T22:55:00Z" w16du:dateUtc="2025-01-04T14:55:00Z">
                  <w:rPr>
                    <w:ins w:id="5206" w:author="瑋婷 徐" w:date="2025-01-03T16:20:00Z" w16du:dateUtc="2025-01-03T08:20:00Z"/>
                    <w:rFonts w:ascii="Times New Roman" w:eastAsia="Times New Roman" w:hAnsi="Times New Roman" w:cs="Times New Roman"/>
                    <w:sz w:val="20"/>
                    <w:szCs w:val="20"/>
                  </w:rPr>
                </w:rPrChange>
              </w:rPr>
              <w:pPrChange w:id="52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DDFA6EE"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208" w:author="瑋婷 徐" w:date="2025-01-03T16:20:00Z" w16du:dateUtc="2025-01-03T08:20:00Z"/>
                <w:rFonts w:asciiTheme="majorEastAsia" w:eastAsia="標楷體" w:hAnsiTheme="majorEastAsia" w:cstheme="majorEastAsia"/>
                <w:rPrChange w:id="5209" w:author="瑋婷 徐" w:date="2025-01-04T22:55:00Z" w16du:dateUtc="2025-01-04T14:55:00Z">
                  <w:rPr>
                    <w:ins w:id="5210" w:author="瑋婷 徐" w:date="2025-01-03T16:20:00Z" w16du:dateUtc="2025-01-03T08:20:00Z"/>
                    <w:rFonts w:ascii="Times New Roman" w:eastAsia="Times New Roman" w:hAnsi="Times New Roman" w:cs="Times New Roman"/>
                    <w:sz w:val="20"/>
                    <w:szCs w:val="20"/>
                  </w:rPr>
                </w:rPrChange>
              </w:rPr>
              <w:pPrChange w:id="52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1813E496"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212" w:author="瑋婷 徐" w:date="2025-01-03T16:20:00Z" w16du:dateUtc="2025-01-03T08:20:00Z"/>
                <w:rFonts w:asciiTheme="majorEastAsia" w:eastAsia="標楷體" w:hAnsiTheme="majorEastAsia" w:cstheme="majorEastAsia"/>
                <w:rPrChange w:id="5213" w:author="瑋婷 徐" w:date="2025-01-04T22:55:00Z" w16du:dateUtc="2025-01-04T14:55:00Z">
                  <w:rPr>
                    <w:ins w:id="5214" w:author="瑋婷 徐" w:date="2025-01-03T16:20:00Z" w16du:dateUtc="2025-01-03T08:20:00Z"/>
                    <w:rFonts w:ascii="Times New Roman" w:eastAsia="Times New Roman" w:hAnsi="Times New Roman" w:cs="Times New Roman"/>
                    <w:sz w:val="20"/>
                    <w:szCs w:val="20"/>
                  </w:rPr>
                </w:rPrChange>
              </w:rPr>
              <w:pPrChange w:id="521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E350617"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216" w:author="瑋婷 徐" w:date="2025-01-03T16:20:00Z" w16du:dateUtc="2025-01-03T08:20:00Z"/>
                <w:rFonts w:asciiTheme="majorEastAsia" w:eastAsia="標楷體" w:hAnsiTheme="majorEastAsia" w:cstheme="majorEastAsia"/>
                <w:rPrChange w:id="5217" w:author="瑋婷 徐" w:date="2025-01-04T22:55:00Z" w16du:dateUtc="2025-01-04T14:55:00Z">
                  <w:rPr>
                    <w:ins w:id="5218" w:author="瑋婷 徐" w:date="2025-01-03T16:20:00Z" w16du:dateUtc="2025-01-03T08:20:00Z"/>
                    <w:rFonts w:ascii="Times New Roman" w:eastAsia="Times New Roman" w:hAnsi="Times New Roman" w:cs="Times New Roman"/>
                    <w:sz w:val="20"/>
                    <w:szCs w:val="20"/>
                  </w:rPr>
                </w:rPrChange>
              </w:rPr>
              <w:pPrChange w:id="521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633771A7"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220" w:author="瑋婷 徐" w:date="2025-01-03T16:20:00Z" w16du:dateUtc="2025-01-03T08:20:00Z"/>
                <w:rFonts w:asciiTheme="majorEastAsia" w:eastAsia="標楷體" w:hAnsiTheme="majorEastAsia" w:cstheme="majorEastAsia"/>
                <w:rPrChange w:id="5221" w:author="瑋婷 徐" w:date="2025-01-04T22:55:00Z" w16du:dateUtc="2025-01-04T14:55:00Z">
                  <w:rPr>
                    <w:ins w:id="5222" w:author="瑋婷 徐" w:date="2025-01-03T16:20:00Z" w16du:dateUtc="2025-01-03T08:20:00Z"/>
                    <w:rFonts w:ascii="Times New Roman" w:eastAsia="Times New Roman" w:hAnsi="Times New Roman" w:cs="Times New Roman"/>
                    <w:sz w:val="20"/>
                    <w:szCs w:val="20"/>
                  </w:rPr>
                </w:rPrChange>
              </w:rPr>
              <w:pPrChange w:id="522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610FF094"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224" w:author="瑋婷 徐" w:date="2025-01-03T16:20:00Z" w16du:dateUtc="2025-01-03T08:20:00Z"/>
                <w:rFonts w:asciiTheme="majorEastAsia" w:eastAsia="標楷體" w:hAnsiTheme="majorEastAsia" w:cstheme="majorEastAsia"/>
                <w:rPrChange w:id="5225" w:author="瑋婷 徐" w:date="2025-01-04T22:55:00Z" w16du:dateUtc="2025-01-04T14:55:00Z">
                  <w:rPr>
                    <w:ins w:id="5226" w:author="瑋婷 徐" w:date="2025-01-03T16:20:00Z" w16du:dateUtc="2025-01-03T08:20:00Z"/>
                    <w:rFonts w:ascii="Times New Roman" w:eastAsia="Times New Roman" w:hAnsi="Times New Roman" w:cs="Times New Roman"/>
                    <w:sz w:val="20"/>
                    <w:szCs w:val="20"/>
                  </w:rPr>
                </w:rPrChange>
              </w:rPr>
              <w:pPrChange w:id="522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D57425" w14:paraId="179B477C" w14:textId="77777777" w:rsidTr="00B436F0">
        <w:trPr>
          <w:cnfStyle w:val="000000100000" w:firstRow="0" w:lastRow="0" w:firstColumn="0" w:lastColumn="0" w:oddVBand="0" w:evenVBand="0" w:oddHBand="1" w:evenHBand="0" w:firstRowFirstColumn="0" w:firstRowLastColumn="0" w:lastRowFirstColumn="0" w:lastRowLastColumn="0"/>
          <w:trHeight w:val="300"/>
          <w:ins w:id="5228"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34F3F776" w14:textId="77777777" w:rsidR="00DA433E" w:rsidRPr="00D57425" w:rsidRDefault="00DA433E">
            <w:pPr>
              <w:spacing w:line="360" w:lineRule="auto"/>
              <w:jc w:val="both"/>
              <w:rPr>
                <w:ins w:id="5229" w:author="瑋婷 徐" w:date="2025-01-03T16:20:00Z" w16du:dateUtc="2025-01-03T08:20:00Z"/>
                <w:rFonts w:asciiTheme="majorEastAsia" w:eastAsia="標楷體" w:hAnsiTheme="majorEastAsia" w:cstheme="majorEastAsia"/>
                <w:b w:val="0"/>
                <w:bCs w:val="0"/>
                <w:color w:val="000000"/>
                <w:rPrChange w:id="5230" w:author="瑋婷 徐" w:date="2025-01-04T22:55:00Z" w16du:dateUtc="2025-01-04T14:55:00Z">
                  <w:rPr>
                    <w:ins w:id="5231" w:author="瑋婷 徐" w:date="2025-01-03T16:20:00Z" w16du:dateUtc="2025-01-03T08:20:00Z"/>
                    <w:rFonts w:cs="Calibri"/>
                    <w:color w:val="000000"/>
                    <w:sz w:val="22"/>
                  </w:rPr>
                </w:rPrChange>
              </w:rPr>
              <w:pPrChange w:id="5232" w:author="瑋婷 徐" w:date="2025-01-03T16:21:00Z" w16du:dateUtc="2025-01-03T08:21:00Z">
                <w:pPr/>
              </w:pPrChange>
            </w:pPr>
            <w:ins w:id="5233" w:author="瑋婷 徐" w:date="2025-01-03T16:20:00Z" w16du:dateUtc="2025-01-03T08:20:00Z">
              <w:r w:rsidRPr="00D57425">
                <w:rPr>
                  <w:rFonts w:asciiTheme="majorEastAsia" w:eastAsia="標楷體" w:hAnsiTheme="majorEastAsia" w:cstheme="majorEastAsia"/>
                  <w:b w:val="0"/>
                  <w:bCs w:val="0"/>
                  <w:color w:val="000000"/>
                  <w:rPrChange w:id="5234" w:author="瑋婷 徐" w:date="2025-01-04T22:55:00Z" w16du:dateUtc="2025-01-04T14:55:00Z">
                    <w:rPr>
                      <w:rFonts w:cs="Calibri"/>
                      <w:color w:val="000000"/>
                      <w:sz w:val="22"/>
                    </w:rPr>
                  </w:rPrChange>
                </w:rPr>
                <w:t>小白鷺</w:t>
              </w:r>
              <w:r w:rsidRPr="00D57425">
                <w:rPr>
                  <w:rFonts w:asciiTheme="majorEastAsia" w:eastAsia="標楷體" w:hAnsiTheme="majorEastAsia" w:cstheme="majorEastAsia"/>
                  <w:b w:val="0"/>
                  <w:bCs w:val="0"/>
                  <w:color w:val="000000"/>
                  <w:rPrChange w:id="5235" w:author="瑋婷 徐" w:date="2025-01-04T22:55:00Z" w16du:dateUtc="2025-01-04T14:55:00Z">
                    <w:rPr>
                      <w:rFonts w:cs="Calibri"/>
                      <w:color w:val="000000"/>
                      <w:sz w:val="22"/>
                    </w:rPr>
                  </w:rPrChange>
                </w:rPr>
                <w:t xml:space="preserve"> </w:t>
              </w:r>
            </w:ins>
          </w:p>
        </w:tc>
        <w:tc>
          <w:tcPr>
            <w:tcW w:w="1093" w:type="pct"/>
            <w:hideMark/>
          </w:tcPr>
          <w:p w14:paraId="0E694775"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236" w:author="瑋婷 徐" w:date="2025-01-03T16:20:00Z" w16du:dateUtc="2025-01-03T08:20:00Z"/>
                <w:rFonts w:asciiTheme="majorEastAsia" w:eastAsia="標楷體" w:hAnsiTheme="majorEastAsia" w:cstheme="majorEastAsia"/>
                <w:i/>
                <w:iCs/>
                <w:color w:val="000000"/>
                <w:rPrChange w:id="5237" w:author="瑋婷 徐" w:date="2025-01-04T22:55:00Z" w16du:dateUtc="2025-01-04T14:55:00Z">
                  <w:rPr>
                    <w:ins w:id="5238" w:author="瑋婷 徐" w:date="2025-01-03T16:20:00Z" w16du:dateUtc="2025-01-03T08:20:00Z"/>
                    <w:rFonts w:cs="Calibri"/>
                    <w:i/>
                    <w:iCs/>
                    <w:color w:val="000000"/>
                    <w:sz w:val="22"/>
                  </w:rPr>
                </w:rPrChange>
              </w:rPr>
              <w:pPrChange w:id="52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5240" w:author="瑋婷 徐" w:date="2025-01-03T16:20:00Z" w16du:dateUtc="2025-01-03T08:20:00Z">
              <w:r w:rsidRPr="00D57425">
                <w:rPr>
                  <w:rFonts w:asciiTheme="majorEastAsia" w:eastAsia="標楷體" w:hAnsiTheme="majorEastAsia" w:cstheme="majorEastAsia"/>
                  <w:i/>
                  <w:iCs/>
                  <w:color w:val="000000"/>
                  <w:rPrChange w:id="5241" w:author="瑋婷 徐" w:date="2025-01-04T22:55:00Z" w16du:dateUtc="2025-01-04T14:55:00Z">
                    <w:rPr>
                      <w:rFonts w:cs="Calibri"/>
                      <w:i/>
                      <w:iCs/>
                      <w:color w:val="000000"/>
                      <w:sz w:val="22"/>
                    </w:rPr>
                  </w:rPrChange>
                </w:rPr>
                <w:t>Egretta garzetta</w:t>
              </w:r>
            </w:ins>
          </w:p>
        </w:tc>
        <w:tc>
          <w:tcPr>
            <w:tcW w:w="134" w:type="pct"/>
            <w:noWrap/>
            <w:hideMark/>
          </w:tcPr>
          <w:p w14:paraId="77E701F5"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242" w:author="瑋婷 徐" w:date="2025-01-03T16:20:00Z" w16du:dateUtc="2025-01-03T08:20:00Z"/>
                <w:rFonts w:asciiTheme="majorEastAsia" w:eastAsia="標楷體" w:hAnsiTheme="majorEastAsia" w:cstheme="majorEastAsia"/>
                <w:i/>
                <w:iCs/>
                <w:color w:val="000000"/>
                <w:rPrChange w:id="5243" w:author="瑋婷 徐" w:date="2025-01-04T22:55:00Z" w16du:dateUtc="2025-01-04T14:55:00Z">
                  <w:rPr>
                    <w:ins w:id="5244" w:author="瑋婷 徐" w:date="2025-01-03T16:20:00Z" w16du:dateUtc="2025-01-03T08:20:00Z"/>
                    <w:rFonts w:cs="Calibri"/>
                    <w:i/>
                    <w:iCs/>
                    <w:color w:val="000000"/>
                    <w:sz w:val="22"/>
                  </w:rPr>
                </w:rPrChange>
              </w:rPr>
              <w:pPrChange w:id="524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74430584"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246" w:author="瑋婷 徐" w:date="2025-01-03T16:20:00Z" w16du:dateUtc="2025-01-03T08:20:00Z"/>
                <w:rFonts w:asciiTheme="majorEastAsia" w:eastAsia="標楷體" w:hAnsiTheme="majorEastAsia" w:cstheme="majorEastAsia"/>
                <w:rPrChange w:id="5247" w:author="瑋婷 徐" w:date="2025-01-04T22:55:00Z" w16du:dateUtc="2025-01-04T14:55:00Z">
                  <w:rPr>
                    <w:ins w:id="5248" w:author="瑋婷 徐" w:date="2025-01-03T16:20:00Z" w16du:dateUtc="2025-01-03T08:20:00Z"/>
                    <w:rFonts w:ascii="Times New Roman" w:eastAsia="Times New Roman" w:hAnsi="Times New Roman" w:cs="Times New Roman"/>
                    <w:sz w:val="20"/>
                    <w:szCs w:val="20"/>
                  </w:rPr>
                </w:rPrChange>
              </w:rPr>
              <w:pPrChange w:id="52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4A37A059"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250" w:author="瑋婷 徐" w:date="2025-01-03T16:20:00Z" w16du:dateUtc="2025-01-03T08:20:00Z"/>
                <w:rFonts w:asciiTheme="majorEastAsia" w:eastAsia="標楷體" w:hAnsiTheme="majorEastAsia" w:cstheme="majorEastAsia"/>
                <w:rPrChange w:id="5251" w:author="瑋婷 徐" w:date="2025-01-04T22:55:00Z" w16du:dateUtc="2025-01-04T14:55:00Z">
                  <w:rPr>
                    <w:ins w:id="5252" w:author="瑋婷 徐" w:date="2025-01-03T16:20:00Z" w16du:dateUtc="2025-01-03T08:20:00Z"/>
                    <w:rFonts w:ascii="Times New Roman" w:eastAsia="Times New Roman" w:hAnsi="Times New Roman" w:cs="Times New Roman"/>
                    <w:sz w:val="20"/>
                    <w:szCs w:val="20"/>
                  </w:rPr>
                </w:rPrChange>
              </w:rPr>
              <w:pPrChange w:id="52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530F58DD"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254" w:author="瑋婷 徐" w:date="2025-01-03T16:20:00Z" w16du:dateUtc="2025-01-03T08:20:00Z"/>
                <w:rFonts w:asciiTheme="majorEastAsia" w:eastAsia="標楷體" w:hAnsiTheme="majorEastAsia" w:cstheme="majorEastAsia"/>
                <w:rPrChange w:id="5255" w:author="瑋婷 徐" w:date="2025-01-04T22:55:00Z" w16du:dateUtc="2025-01-04T14:55:00Z">
                  <w:rPr>
                    <w:ins w:id="5256" w:author="瑋婷 徐" w:date="2025-01-03T16:20:00Z" w16du:dateUtc="2025-01-03T08:20:00Z"/>
                    <w:rFonts w:ascii="Times New Roman" w:eastAsia="Times New Roman" w:hAnsi="Times New Roman" w:cs="Times New Roman"/>
                    <w:sz w:val="20"/>
                    <w:szCs w:val="20"/>
                  </w:rPr>
                </w:rPrChange>
              </w:rPr>
              <w:pPrChange w:id="52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0ED0EAA8"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258" w:author="瑋婷 徐" w:date="2025-01-03T16:20:00Z" w16du:dateUtc="2025-01-03T08:20:00Z"/>
                <w:rFonts w:asciiTheme="majorEastAsia" w:eastAsia="標楷體" w:hAnsiTheme="majorEastAsia" w:cstheme="majorEastAsia"/>
                <w:color w:val="000000"/>
                <w:rPrChange w:id="5259" w:author="瑋婷 徐" w:date="2025-01-04T22:55:00Z" w16du:dateUtc="2025-01-04T14:55:00Z">
                  <w:rPr>
                    <w:ins w:id="5260" w:author="瑋婷 徐" w:date="2025-01-03T16:20:00Z" w16du:dateUtc="2025-01-03T08:20:00Z"/>
                    <w:rFonts w:cs="Calibri"/>
                    <w:color w:val="000000"/>
                    <w:sz w:val="22"/>
                  </w:rPr>
                </w:rPrChange>
              </w:rPr>
              <w:pPrChange w:id="52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5262" w:author="瑋婷 徐" w:date="2025-01-03T16:20:00Z" w16du:dateUtc="2025-01-03T08:20:00Z">
              <w:r w:rsidRPr="00D57425">
                <w:rPr>
                  <w:rFonts w:asciiTheme="majorEastAsia" w:eastAsia="標楷體" w:hAnsiTheme="majorEastAsia" w:cstheme="majorEastAsia"/>
                  <w:color w:val="000000"/>
                  <w:rPrChange w:id="5263" w:author="瑋婷 徐" w:date="2025-01-04T22:55:00Z" w16du:dateUtc="2025-01-04T14:55:00Z">
                    <w:rPr>
                      <w:rFonts w:cs="Calibri"/>
                      <w:color w:val="000000"/>
                      <w:sz w:val="22"/>
                    </w:rPr>
                  </w:rPrChange>
                </w:rPr>
                <w:t>*</w:t>
              </w:r>
            </w:ins>
          </w:p>
        </w:tc>
        <w:tc>
          <w:tcPr>
            <w:tcW w:w="134" w:type="pct"/>
            <w:noWrap/>
            <w:hideMark/>
          </w:tcPr>
          <w:p w14:paraId="7FC6F6BC"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264" w:author="瑋婷 徐" w:date="2025-01-03T16:20:00Z" w16du:dateUtc="2025-01-03T08:20:00Z"/>
                <w:rFonts w:asciiTheme="majorEastAsia" w:eastAsia="標楷體" w:hAnsiTheme="majorEastAsia" w:cstheme="majorEastAsia"/>
                <w:color w:val="000000"/>
                <w:rPrChange w:id="5265" w:author="瑋婷 徐" w:date="2025-01-04T22:55:00Z" w16du:dateUtc="2025-01-04T14:55:00Z">
                  <w:rPr>
                    <w:ins w:id="5266" w:author="瑋婷 徐" w:date="2025-01-03T16:20:00Z" w16du:dateUtc="2025-01-03T08:20:00Z"/>
                    <w:rFonts w:cs="Calibri"/>
                    <w:color w:val="000000"/>
                    <w:sz w:val="22"/>
                  </w:rPr>
                </w:rPrChange>
              </w:rPr>
              <w:pPrChange w:id="52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
          <w:p w14:paraId="42F173BC"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5268" w:author="瑋婷 徐" w:date="2025-01-03T16:33:00Z" w16du:dateUtc="2025-01-03T08:33:00Z"/>
                <w:rFonts w:asciiTheme="majorEastAsia" w:eastAsia="標楷體" w:hAnsiTheme="majorEastAsia" w:cstheme="majorEastAsia"/>
              </w:rPr>
            </w:pPr>
          </w:p>
        </w:tc>
        <w:tc>
          <w:tcPr>
            <w:tcW w:w="134" w:type="pct"/>
            <w:noWrap/>
            <w:hideMark/>
          </w:tcPr>
          <w:p w14:paraId="0EF483FC" w14:textId="60AC0966"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269" w:author="瑋婷 徐" w:date="2025-01-03T16:20:00Z" w16du:dateUtc="2025-01-03T08:20:00Z"/>
                <w:rFonts w:asciiTheme="majorEastAsia" w:eastAsia="標楷體" w:hAnsiTheme="majorEastAsia" w:cstheme="majorEastAsia"/>
                <w:rPrChange w:id="5270" w:author="瑋婷 徐" w:date="2025-01-04T22:55:00Z" w16du:dateUtc="2025-01-04T14:55:00Z">
                  <w:rPr>
                    <w:ins w:id="5271" w:author="瑋婷 徐" w:date="2025-01-03T16:20:00Z" w16du:dateUtc="2025-01-03T08:20:00Z"/>
                    <w:rFonts w:ascii="Times New Roman" w:eastAsia="Times New Roman" w:hAnsi="Times New Roman" w:cs="Times New Roman"/>
                    <w:sz w:val="20"/>
                    <w:szCs w:val="20"/>
                  </w:rPr>
                </w:rPrChange>
              </w:rPr>
              <w:pPrChange w:id="527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55780D6C"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273" w:author="瑋婷 徐" w:date="2025-01-03T16:20:00Z" w16du:dateUtc="2025-01-03T08:20:00Z"/>
                <w:rFonts w:asciiTheme="majorEastAsia" w:eastAsia="標楷體" w:hAnsiTheme="majorEastAsia" w:cstheme="majorEastAsia"/>
                <w:rPrChange w:id="5274" w:author="瑋婷 徐" w:date="2025-01-04T22:55:00Z" w16du:dateUtc="2025-01-04T14:55:00Z">
                  <w:rPr>
                    <w:ins w:id="5275" w:author="瑋婷 徐" w:date="2025-01-03T16:20:00Z" w16du:dateUtc="2025-01-03T08:20:00Z"/>
                    <w:rFonts w:ascii="Times New Roman" w:eastAsia="Times New Roman" w:hAnsi="Times New Roman" w:cs="Times New Roman"/>
                    <w:sz w:val="20"/>
                    <w:szCs w:val="20"/>
                  </w:rPr>
                </w:rPrChange>
              </w:rPr>
              <w:pPrChange w:id="527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79A7CEE2"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277" w:author="瑋婷 徐" w:date="2025-01-03T16:20:00Z" w16du:dateUtc="2025-01-03T08:20:00Z"/>
                <w:rFonts w:asciiTheme="majorEastAsia" w:eastAsia="標楷體" w:hAnsiTheme="majorEastAsia" w:cstheme="majorEastAsia"/>
                <w:rPrChange w:id="5278" w:author="瑋婷 徐" w:date="2025-01-04T22:55:00Z" w16du:dateUtc="2025-01-04T14:55:00Z">
                  <w:rPr>
                    <w:ins w:id="5279" w:author="瑋婷 徐" w:date="2025-01-03T16:20:00Z" w16du:dateUtc="2025-01-03T08:20:00Z"/>
                    <w:rFonts w:ascii="Times New Roman" w:eastAsia="Times New Roman" w:hAnsi="Times New Roman" w:cs="Times New Roman"/>
                    <w:sz w:val="20"/>
                    <w:szCs w:val="20"/>
                  </w:rPr>
                </w:rPrChange>
              </w:rPr>
              <w:pPrChange w:id="52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35B8AE76"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281" w:author="瑋婷 徐" w:date="2025-01-03T16:20:00Z" w16du:dateUtc="2025-01-03T08:20:00Z"/>
                <w:rFonts w:asciiTheme="majorEastAsia" w:eastAsia="標楷體" w:hAnsiTheme="majorEastAsia" w:cstheme="majorEastAsia"/>
                <w:rPrChange w:id="5282" w:author="瑋婷 徐" w:date="2025-01-04T22:55:00Z" w16du:dateUtc="2025-01-04T14:55:00Z">
                  <w:rPr>
                    <w:ins w:id="5283" w:author="瑋婷 徐" w:date="2025-01-03T16:20:00Z" w16du:dateUtc="2025-01-03T08:20:00Z"/>
                    <w:rFonts w:ascii="Times New Roman" w:eastAsia="Times New Roman" w:hAnsi="Times New Roman" w:cs="Times New Roman"/>
                    <w:sz w:val="20"/>
                    <w:szCs w:val="20"/>
                  </w:rPr>
                </w:rPrChange>
              </w:rPr>
              <w:pPrChange w:id="52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tcPr>
          <w:p w14:paraId="4408C0DE"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5285" w:author="瑋婷 徐" w:date="2025-01-03T16:33:00Z" w16du:dateUtc="2025-01-03T08:33:00Z"/>
                <w:rFonts w:asciiTheme="majorEastAsia" w:eastAsia="標楷體" w:hAnsiTheme="majorEastAsia" w:cstheme="majorEastAsia"/>
                <w:color w:val="000000"/>
              </w:rPr>
            </w:pPr>
          </w:p>
        </w:tc>
        <w:tc>
          <w:tcPr>
            <w:tcW w:w="182" w:type="pct"/>
            <w:noWrap/>
            <w:hideMark/>
          </w:tcPr>
          <w:p w14:paraId="0909B02C" w14:textId="3B5842D5"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286" w:author="瑋婷 徐" w:date="2025-01-03T16:20:00Z" w16du:dateUtc="2025-01-03T08:20:00Z"/>
                <w:rFonts w:asciiTheme="majorEastAsia" w:eastAsia="標楷體" w:hAnsiTheme="majorEastAsia" w:cstheme="majorEastAsia"/>
                <w:color w:val="000000"/>
                <w:rPrChange w:id="5287" w:author="瑋婷 徐" w:date="2025-01-04T22:55:00Z" w16du:dateUtc="2025-01-04T14:55:00Z">
                  <w:rPr>
                    <w:ins w:id="5288" w:author="瑋婷 徐" w:date="2025-01-03T16:20:00Z" w16du:dateUtc="2025-01-03T08:20:00Z"/>
                    <w:rFonts w:cs="Calibri"/>
                    <w:color w:val="000000"/>
                    <w:sz w:val="22"/>
                  </w:rPr>
                </w:rPrChange>
              </w:rPr>
              <w:pPrChange w:id="52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5290" w:author="瑋婷 徐" w:date="2025-01-03T16:20:00Z" w16du:dateUtc="2025-01-03T08:20:00Z">
              <w:r w:rsidRPr="00D57425">
                <w:rPr>
                  <w:rFonts w:asciiTheme="majorEastAsia" w:eastAsia="標楷體" w:hAnsiTheme="majorEastAsia" w:cstheme="majorEastAsia"/>
                  <w:color w:val="000000"/>
                  <w:rPrChange w:id="5291" w:author="瑋婷 徐" w:date="2025-01-04T22:55:00Z" w16du:dateUtc="2025-01-04T14:55:00Z">
                    <w:rPr>
                      <w:rFonts w:cs="Calibri"/>
                      <w:color w:val="000000"/>
                      <w:sz w:val="22"/>
                    </w:rPr>
                  </w:rPrChange>
                </w:rPr>
                <w:t>*</w:t>
              </w:r>
            </w:ins>
          </w:p>
        </w:tc>
        <w:tc>
          <w:tcPr>
            <w:tcW w:w="182" w:type="pct"/>
            <w:noWrap/>
            <w:hideMark/>
          </w:tcPr>
          <w:p w14:paraId="53B85084"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292" w:author="瑋婷 徐" w:date="2025-01-03T16:20:00Z" w16du:dateUtc="2025-01-03T08:20:00Z"/>
                <w:rFonts w:asciiTheme="majorEastAsia" w:eastAsia="標楷體" w:hAnsiTheme="majorEastAsia" w:cstheme="majorEastAsia"/>
                <w:color w:val="000000"/>
                <w:rPrChange w:id="5293" w:author="瑋婷 徐" w:date="2025-01-04T22:55:00Z" w16du:dateUtc="2025-01-04T14:55:00Z">
                  <w:rPr>
                    <w:ins w:id="5294" w:author="瑋婷 徐" w:date="2025-01-03T16:20:00Z" w16du:dateUtc="2025-01-03T08:20:00Z"/>
                    <w:rFonts w:cs="Calibri"/>
                    <w:color w:val="000000"/>
                    <w:sz w:val="22"/>
                  </w:rPr>
                </w:rPrChange>
              </w:rPr>
              <w:pPrChange w:id="52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60F5AB32"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296" w:author="瑋婷 徐" w:date="2025-01-03T16:20:00Z" w16du:dateUtc="2025-01-03T08:20:00Z"/>
                <w:rFonts w:asciiTheme="majorEastAsia" w:eastAsia="標楷體" w:hAnsiTheme="majorEastAsia" w:cstheme="majorEastAsia"/>
                <w:rPrChange w:id="5297" w:author="瑋婷 徐" w:date="2025-01-04T22:55:00Z" w16du:dateUtc="2025-01-04T14:55:00Z">
                  <w:rPr>
                    <w:ins w:id="5298" w:author="瑋婷 徐" w:date="2025-01-03T16:20:00Z" w16du:dateUtc="2025-01-03T08:20:00Z"/>
                    <w:rFonts w:ascii="Times New Roman" w:eastAsia="Times New Roman" w:hAnsi="Times New Roman" w:cs="Times New Roman"/>
                    <w:sz w:val="20"/>
                    <w:szCs w:val="20"/>
                  </w:rPr>
                </w:rPrChange>
              </w:rPr>
              <w:pPrChange w:id="52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4BB595CC"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300" w:author="瑋婷 徐" w:date="2025-01-03T16:20:00Z" w16du:dateUtc="2025-01-03T08:20:00Z"/>
                <w:rFonts w:asciiTheme="majorEastAsia" w:eastAsia="標楷體" w:hAnsiTheme="majorEastAsia" w:cstheme="majorEastAsia"/>
                <w:rPrChange w:id="5301" w:author="瑋婷 徐" w:date="2025-01-04T22:55:00Z" w16du:dateUtc="2025-01-04T14:55:00Z">
                  <w:rPr>
                    <w:ins w:id="5302" w:author="瑋婷 徐" w:date="2025-01-03T16:20:00Z" w16du:dateUtc="2025-01-03T08:20:00Z"/>
                    <w:rFonts w:ascii="Times New Roman" w:eastAsia="Times New Roman" w:hAnsi="Times New Roman" w:cs="Times New Roman"/>
                    <w:sz w:val="20"/>
                    <w:szCs w:val="20"/>
                  </w:rPr>
                </w:rPrChange>
              </w:rPr>
              <w:pPrChange w:id="53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10409DE3"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304" w:author="瑋婷 徐" w:date="2025-01-03T16:20:00Z" w16du:dateUtc="2025-01-03T08:20:00Z"/>
                <w:rFonts w:asciiTheme="majorEastAsia" w:eastAsia="標楷體" w:hAnsiTheme="majorEastAsia" w:cstheme="majorEastAsia"/>
                <w:rPrChange w:id="5305" w:author="瑋婷 徐" w:date="2025-01-04T22:55:00Z" w16du:dateUtc="2025-01-04T14:55:00Z">
                  <w:rPr>
                    <w:ins w:id="5306" w:author="瑋婷 徐" w:date="2025-01-03T16:20:00Z" w16du:dateUtc="2025-01-03T08:20:00Z"/>
                    <w:rFonts w:ascii="Times New Roman" w:eastAsia="Times New Roman" w:hAnsi="Times New Roman" w:cs="Times New Roman"/>
                    <w:sz w:val="20"/>
                    <w:szCs w:val="20"/>
                  </w:rPr>
                </w:rPrChange>
              </w:rPr>
              <w:pPrChange w:id="530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19F5BAB9"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308" w:author="瑋婷 徐" w:date="2025-01-03T16:20:00Z" w16du:dateUtc="2025-01-03T08:20:00Z"/>
                <w:rFonts w:asciiTheme="majorEastAsia" w:eastAsia="標楷體" w:hAnsiTheme="majorEastAsia" w:cstheme="majorEastAsia"/>
                <w:rPrChange w:id="5309" w:author="瑋婷 徐" w:date="2025-01-04T22:55:00Z" w16du:dateUtc="2025-01-04T14:55:00Z">
                  <w:rPr>
                    <w:ins w:id="5310" w:author="瑋婷 徐" w:date="2025-01-03T16:20:00Z" w16du:dateUtc="2025-01-03T08:20:00Z"/>
                    <w:rFonts w:ascii="Times New Roman" w:eastAsia="Times New Roman" w:hAnsi="Times New Roman" w:cs="Times New Roman"/>
                    <w:sz w:val="20"/>
                    <w:szCs w:val="20"/>
                  </w:rPr>
                </w:rPrChange>
              </w:rPr>
              <w:pPrChange w:id="531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030919F6"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312" w:author="瑋婷 徐" w:date="2025-01-03T16:20:00Z" w16du:dateUtc="2025-01-03T08:20:00Z"/>
                <w:rFonts w:asciiTheme="majorEastAsia" w:eastAsia="標楷體" w:hAnsiTheme="majorEastAsia" w:cstheme="majorEastAsia"/>
                <w:rPrChange w:id="5313" w:author="瑋婷 徐" w:date="2025-01-04T22:55:00Z" w16du:dateUtc="2025-01-04T14:55:00Z">
                  <w:rPr>
                    <w:ins w:id="5314" w:author="瑋婷 徐" w:date="2025-01-03T16:20:00Z" w16du:dateUtc="2025-01-03T08:20:00Z"/>
                    <w:rFonts w:ascii="Times New Roman" w:eastAsia="Times New Roman" w:hAnsi="Times New Roman" w:cs="Times New Roman"/>
                    <w:sz w:val="20"/>
                    <w:szCs w:val="20"/>
                  </w:rPr>
                </w:rPrChange>
              </w:rPr>
              <w:pPrChange w:id="531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0F35A22D"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316" w:author="瑋婷 徐" w:date="2025-01-03T16:20:00Z" w16du:dateUtc="2025-01-03T08:20:00Z"/>
                <w:rFonts w:asciiTheme="majorEastAsia" w:eastAsia="標楷體" w:hAnsiTheme="majorEastAsia" w:cstheme="majorEastAsia"/>
                <w:rPrChange w:id="5317" w:author="瑋婷 徐" w:date="2025-01-04T22:55:00Z" w16du:dateUtc="2025-01-04T14:55:00Z">
                  <w:rPr>
                    <w:ins w:id="5318" w:author="瑋婷 徐" w:date="2025-01-03T16:20:00Z" w16du:dateUtc="2025-01-03T08:20:00Z"/>
                    <w:rFonts w:ascii="Times New Roman" w:eastAsia="Times New Roman" w:hAnsi="Times New Roman" w:cs="Times New Roman"/>
                    <w:sz w:val="20"/>
                    <w:szCs w:val="20"/>
                  </w:rPr>
                </w:rPrChange>
              </w:rPr>
              <w:pPrChange w:id="531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D57425" w14:paraId="416CD2C7" w14:textId="77777777" w:rsidTr="00B436F0">
        <w:trPr>
          <w:trHeight w:val="300"/>
          <w:ins w:id="5320"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3B120DD4" w14:textId="77777777" w:rsidR="00DA433E" w:rsidRPr="00D57425" w:rsidRDefault="00DA433E">
            <w:pPr>
              <w:spacing w:line="360" w:lineRule="auto"/>
              <w:jc w:val="both"/>
              <w:rPr>
                <w:ins w:id="5321" w:author="瑋婷 徐" w:date="2025-01-03T16:20:00Z" w16du:dateUtc="2025-01-03T08:20:00Z"/>
                <w:rFonts w:asciiTheme="majorEastAsia" w:eastAsia="標楷體" w:hAnsiTheme="majorEastAsia" w:cstheme="majorEastAsia"/>
                <w:b w:val="0"/>
                <w:bCs w:val="0"/>
                <w:color w:val="000000"/>
                <w:rPrChange w:id="5322" w:author="瑋婷 徐" w:date="2025-01-04T22:55:00Z" w16du:dateUtc="2025-01-04T14:55:00Z">
                  <w:rPr>
                    <w:ins w:id="5323" w:author="瑋婷 徐" w:date="2025-01-03T16:20:00Z" w16du:dateUtc="2025-01-03T08:20:00Z"/>
                    <w:rFonts w:cs="Calibri"/>
                    <w:color w:val="000000"/>
                    <w:sz w:val="22"/>
                  </w:rPr>
                </w:rPrChange>
              </w:rPr>
              <w:pPrChange w:id="5324" w:author="瑋婷 徐" w:date="2025-01-03T16:21:00Z" w16du:dateUtc="2025-01-03T08:21:00Z">
                <w:pPr/>
              </w:pPrChange>
            </w:pPr>
            <w:ins w:id="5325" w:author="瑋婷 徐" w:date="2025-01-03T16:20:00Z" w16du:dateUtc="2025-01-03T08:20:00Z">
              <w:r w:rsidRPr="00D57425">
                <w:rPr>
                  <w:rFonts w:asciiTheme="majorEastAsia" w:eastAsia="標楷體" w:hAnsiTheme="majorEastAsia" w:cstheme="majorEastAsia"/>
                  <w:b w:val="0"/>
                  <w:bCs w:val="0"/>
                  <w:color w:val="000000"/>
                  <w:rPrChange w:id="5326" w:author="瑋婷 徐" w:date="2025-01-04T22:55:00Z" w16du:dateUtc="2025-01-04T14:55:00Z">
                    <w:rPr>
                      <w:rFonts w:cs="Calibri"/>
                      <w:color w:val="000000"/>
                      <w:sz w:val="22"/>
                    </w:rPr>
                  </w:rPrChange>
                </w:rPr>
                <w:t>黃頭鷺</w:t>
              </w:r>
              <w:r w:rsidRPr="00D57425">
                <w:rPr>
                  <w:rFonts w:asciiTheme="majorEastAsia" w:eastAsia="標楷體" w:hAnsiTheme="majorEastAsia" w:cstheme="majorEastAsia"/>
                  <w:b w:val="0"/>
                  <w:bCs w:val="0"/>
                  <w:color w:val="000000"/>
                  <w:rPrChange w:id="5327" w:author="瑋婷 徐" w:date="2025-01-04T22:55:00Z" w16du:dateUtc="2025-01-04T14:55:00Z">
                    <w:rPr>
                      <w:rFonts w:cs="Calibri"/>
                      <w:color w:val="000000"/>
                      <w:sz w:val="22"/>
                    </w:rPr>
                  </w:rPrChange>
                </w:rPr>
                <w:t xml:space="preserve"> </w:t>
              </w:r>
            </w:ins>
          </w:p>
        </w:tc>
        <w:tc>
          <w:tcPr>
            <w:tcW w:w="1093" w:type="pct"/>
            <w:hideMark/>
          </w:tcPr>
          <w:p w14:paraId="3EA9572E"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328" w:author="瑋婷 徐" w:date="2025-01-03T16:20:00Z" w16du:dateUtc="2025-01-03T08:20:00Z"/>
                <w:rFonts w:asciiTheme="majorEastAsia" w:eastAsia="標楷體" w:hAnsiTheme="majorEastAsia" w:cstheme="majorEastAsia"/>
                <w:i/>
                <w:iCs/>
                <w:color w:val="000000"/>
                <w:rPrChange w:id="5329" w:author="瑋婷 徐" w:date="2025-01-04T22:55:00Z" w16du:dateUtc="2025-01-04T14:55:00Z">
                  <w:rPr>
                    <w:ins w:id="5330" w:author="瑋婷 徐" w:date="2025-01-03T16:20:00Z" w16du:dateUtc="2025-01-03T08:20:00Z"/>
                    <w:rFonts w:cs="Calibri"/>
                    <w:i/>
                    <w:iCs/>
                    <w:color w:val="000000"/>
                    <w:sz w:val="22"/>
                  </w:rPr>
                </w:rPrChange>
              </w:rPr>
              <w:pPrChange w:id="533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332" w:author="瑋婷 徐" w:date="2025-01-03T16:20:00Z" w16du:dateUtc="2025-01-03T08:20:00Z">
              <w:r w:rsidRPr="00D57425">
                <w:rPr>
                  <w:rFonts w:asciiTheme="majorEastAsia" w:eastAsia="標楷體" w:hAnsiTheme="majorEastAsia" w:cstheme="majorEastAsia"/>
                  <w:i/>
                  <w:iCs/>
                  <w:color w:val="000000"/>
                  <w:rPrChange w:id="5333" w:author="瑋婷 徐" w:date="2025-01-04T22:55:00Z" w16du:dateUtc="2025-01-04T14:55:00Z">
                    <w:rPr>
                      <w:rFonts w:cs="Calibri"/>
                      <w:i/>
                      <w:iCs/>
                      <w:color w:val="000000"/>
                      <w:sz w:val="22"/>
                    </w:rPr>
                  </w:rPrChange>
                </w:rPr>
                <w:t>Bubulcus ibis</w:t>
              </w:r>
            </w:ins>
          </w:p>
        </w:tc>
        <w:tc>
          <w:tcPr>
            <w:tcW w:w="134" w:type="pct"/>
            <w:noWrap/>
            <w:hideMark/>
          </w:tcPr>
          <w:p w14:paraId="01825F66"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334" w:author="瑋婷 徐" w:date="2025-01-03T16:20:00Z" w16du:dateUtc="2025-01-03T08:20:00Z"/>
                <w:rFonts w:asciiTheme="majorEastAsia" w:eastAsia="標楷體" w:hAnsiTheme="majorEastAsia" w:cstheme="majorEastAsia"/>
                <w:color w:val="000000"/>
                <w:rPrChange w:id="5335" w:author="瑋婷 徐" w:date="2025-01-04T22:55:00Z" w16du:dateUtc="2025-01-04T14:55:00Z">
                  <w:rPr>
                    <w:ins w:id="5336" w:author="瑋婷 徐" w:date="2025-01-03T16:20:00Z" w16du:dateUtc="2025-01-03T08:20:00Z"/>
                    <w:rFonts w:cs="Calibri"/>
                    <w:color w:val="000000"/>
                    <w:sz w:val="22"/>
                  </w:rPr>
                </w:rPrChange>
              </w:rPr>
              <w:pPrChange w:id="53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338" w:author="瑋婷 徐" w:date="2025-01-03T16:20:00Z" w16du:dateUtc="2025-01-03T08:20:00Z">
              <w:r w:rsidRPr="00D57425">
                <w:rPr>
                  <w:rFonts w:asciiTheme="majorEastAsia" w:eastAsia="標楷體" w:hAnsiTheme="majorEastAsia" w:cstheme="majorEastAsia"/>
                  <w:color w:val="000000"/>
                  <w:rPrChange w:id="5339" w:author="瑋婷 徐" w:date="2025-01-04T22:55:00Z" w16du:dateUtc="2025-01-04T14:55:00Z">
                    <w:rPr>
                      <w:rFonts w:cs="Calibri"/>
                      <w:color w:val="000000"/>
                      <w:sz w:val="22"/>
                    </w:rPr>
                  </w:rPrChange>
                </w:rPr>
                <w:t>*</w:t>
              </w:r>
            </w:ins>
          </w:p>
        </w:tc>
        <w:tc>
          <w:tcPr>
            <w:tcW w:w="134" w:type="pct"/>
            <w:noWrap/>
            <w:hideMark/>
          </w:tcPr>
          <w:p w14:paraId="01927DD0"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340" w:author="瑋婷 徐" w:date="2025-01-03T16:20:00Z" w16du:dateUtc="2025-01-03T08:20:00Z"/>
                <w:rFonts w:asciiTheme="majorEastAsia" w:eastAsia="標楷體" w:hAnsiTheme="majorEastAsia" w:cstheme="majorEastAsia"/>
                <w:color w:val="000000"/>
                <w:rPrChange w:id="5341" w:author="瑋婷 徐" w:date="2025-01-04T22:55:00Z" w16du:dateUtc="2025-01-04T14:55:00Z">
                  <w:rPr>
                    <w:ins w:id="5342" w:author="瑋婷 徐" w:date="2025-01-03T16:20:00Z" w16du:dateUtc="2025-01-03T08:20:00Z"/>
                    <w:rFonts w:cs="Calibri"/>
                    <w:color w:val="000000"/>
                    <w:sz w:val="22"/>
                  </w:rPr>
                </w:rPrChange>
              </w:rPr>
              <w:pPrChange w:id="53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BF1390D"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344" w:author="瑋婷 徐" w:date="2025-01-03T16:20:00Z" w16du:dateUtc="2025-01-03T08:20:00Z"/>
                <w:rFonts w:asciiTheme="majorEastAsia" w:eastAsia="標楷體" w:hAnsiTheme="majorEastAsia" w:cstheme="majorEastAsia"/>
                <w:rPrChange w:id="5345" w:author="瑋婷 徐" w:date="2025-01-04T22:55:00Z" w16du:dateUtc="2025-01-04T14:55:00Z">
                  <w:rPr>
                    <w:ins w:id="5346" w:author="瑋婷 徐" w:date="2025-01-03T16:20:00Z" w16du:dateUtc="2025-01-03T08:20:00Z"/>
                    <w:rFonts w:ascii="Times New Roman" w:eastAsia="Times New Roman" w:hAnsi="Times New Roman" w:cs="Times New Roman"/>
                    <w:sz w:val="20"/>
                    <w:szCs w:val="20"/>
                  </w:rPr>
                </w:rPrChange>
              </w:rPr>
              <w:pPrChange w:id="53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0269EAC"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348" w:author="瑋婷 徐" w:date="2025-01-03T16:20:00Z" w16du:dateUtc="2025-01-03T08:20:00Z"/>
                <w:rFonts w:asciiTheme="majorEastAsia" w:eastAsia="標楷體" w:hAnsiTheme="majorEastAsia" w:cstheme="majorEastAsia"/>
                <w:rPrChange w:id="5349" w:author="瑋婷 徐" w:date="2025-01-04T22:55:00Z" w16du:dateUtc="2025-01-04T14:55:00Z">
                  <w:rPr>
                    <w:ins w:id="5350" w:author="瑋婷 徐" w:date="2025-01-03T16:20:00Z" w16du:dateUtc="2025-01-03T08:20:00Z"/>
                    <w:rFonts w:ascii="Times New Roman" w:eastAsia="Times New Roman" w:hAnsi="Times New Roman" w:cs="Times New Roman"/>
                    <w:sz w:val="20"/>
                    <w:szCs w:val="20"/>
                  </w:rPr>
                </w:rPrChange>
              </w:rPr>
              <w:pPrChange w:id="535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04A1E9DB"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352" w:author="瑋婷 徐" w:date="2025-01-03T16:20:00Z" w16du:dateUtc="2025-01-03T08:20:00Z"/>
                <w:rFonts w:asciiTheme="majorEastAsia" w:eastAsia="標楷體" w:hAnsiTheme="majorEastAsia" w:cstheme="majorEastAsia"/>
                <w:rPrChange w:id="5353" w:author="瑋婷 徐" w:date="2025-01-04T22:55:00Z" w16du:dateUtc="2025-01-04T14:55:00Z">
                  <w:rPr>
                    <w:ins w:id="5354" w:author="瑋婷 徐" w:date="2025-01-03T16:20:00Z" w16du:dateUtc="2025-01-03T08:20:00Z"/>
                    <w:rFonts w:ascii="Times New Roman" w:eastAsia="Times New Roman" w:hAnsi="Times New Roman" w:cs="Times New Roman"/>
                    <w:sz w:val="20"/>
                    <w:szCs w:val="20"/>
                  </w:rPr>
                </w:rPrChange>
              </w:rPr>
              <w:pPrChange w:id="53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29520F8"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356" w:author="瑋婷 徐" w:date="2025-01-03T16:20:00Z" w16du:dateUtc="2025-01-03T08:20:00Z"/>
                <w:rFonts w:asciiTheme="majorEastAsia" w:eastAsia="標楷體" w:hAnsiTheme="majorEastAsia" w:cstheme="majorEastAsia"/>
                <w:rPrChange w:id="5357" w:author="瑋婷 徐" w:date="2025-01-04T22:55:00Z" w16du:dateUtc="2025-01-04T14:55:00Z">
                  <w:rPr>
                    <w:ins w:id="5358" w:author="瑋婷 徐" w:date="2025-01-03T16:20:00Z" w16du:dateUtc="2025-01-03T08:20:00Z"/>
                    <w:rFonts w:ascii="Times New Roman" w:eastAsia="Times New Roman" w:hAnsi="Times New Roman" w:cs="Times New Roman"/>
                    <w:sz w:val="20"/>
                    <w:szCs w:val="20"/>
                  </w:rPr>
                </w:rPrChange>
              </w:rPr>
              <w:pPrChange w:id="53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2B638B67"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5360" w:author="瑋婷 徐" w:date="2025-01-03T16:33:00Z" w16du:dateUtc="2025-01-03T08:33:00Z"/>
                <w:rFonts w:asciiTheme="majorEastAsia" w:eastAsia="標楷體" w:hAnsiTheme="majorEastAsia" w:cstheme="majorEastAsia"/>
              </w:rPr>
            </w:pPr>
          </w:p>
        </w:tc>
        <w:tc>
          <w:tcPr>
            <w:tcW w:w="134" w:type="pct"/>
            <w:noWrap/>
            <w:hideMark/>
          </w:tcPr>
          <w:p w14:paraId="3E1E9C97" w14:textId="43F1B96E"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361" w:author="瑋婷 徐" w:date="2025-01-03T16:20:00Z" w16du:dateUtc="2025-01-03T08:20:00Z"/>
                <w:rFonts w:asciiTheme="majorEastAsia" w:eastAsia="標楷體" w:hAnsiTheme="majorEastAsia" w:cstheme="majorEastAsia"/>
                <w:rPrChange w:id="5362" w:author="瑋婷 徐" w:date="2025-01-04T22:55:00Z" w16du:dateUtc="2025-01-04T14:55:00Z">
                  <w:rPr>
                    <w:ins w:id="5363" w:author="瑋婷 徐" w:date="2025-01-03T16:20:00Z" w16du:dateUtc="2025-01-03T08:20:00Z"/>
                    <w:rFonts w:ascii="Times New Roman" w:eastAsia="Times New Roman" w:hAnsi="Times New Roman" w:cs="Times New Roman"/>
                    <w:sz w:val="20"/>
                    <w:szCs w:val="20"/>
                  </w:rPr>
                </w:rPrChange>
              </w:rPr>
              <w:pPrChange w:id="53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376A262C"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365" w:author="瑋婷 徐" w:date="2025-01-03T16:20:00Z" w16du:dateUtc="2025-01-03T08:20:00Z"/>
                <w:rFonts w:asciiTheme="majorEastAsia" w:eastAsia="標楷體" w:hAnsiTheme="majorEastAsia" w:cstheme="majorEastAsia"/>
                <w:rPrChange w:id="5366" w:author="瑋婷 徐" w:date="2025-01-04T22:55:00Z" w16du:dateUtc="2025-01-04T14:55:00Z">
                  <w:rPr>
                    <w:ins w:id="5367" w:author="瑋婷 徐" w:date="2025-01-03T16:20:00Z" w16du:dateUtc="2025-01-03T08:20:00Z"/>
                    <w:rFonts w:ascii="Times New Roman" w:eastAsia="Times New Roman" w:hAnsi="Times New Roman" w:cs="Times New Roman"/>
                    <w:sz w:val="20"/>
                    <w:szCs w:val="20"/>
                  </w:rPr>
                </w:rPrChange>
              </w:rPr>
              <w:pPrChange w:id="53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7E472D3D"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369" w:author="瑋婷 徐" w:date="2025-01-03T16:20:00Z" w16du:dateUtc="2025-01-03T08:20:00Z"/>
                <w:rFonts w:asciiTheme="majorEastAsia" w:eastAsia="標楷體" w:hAnsiTheme="majorEastAsia" w:cstheme="majorEastAsia"/>
                <w:rPrChange w:id="5370" w:author="瑋婷 徐" w:date="2025-01-04T22:55:00Z" w16du:dateUtc="2025-01-04T14:55:00Z">
                  <w:rPr>
                    <w:ins w:id="5371" w:author="瑋婷 徐" w:date="2025-01-03T16:20:00Z" w16du:dateUtc="2025-01-03T08:20:00Z"/>
                    <w:rFonts w:ascii="Times New Roman" w:eastAsia="Times New Roman" w:hAnsi="Times New Roman" w:cs="Times New Roman"/>
                    <w:sz w:val="20"/>
                    <w:szCs w:val="20"/>
                  </w:rPr>
                </w:rPrChange>
              </w:rPr>
              <w:pPrChange w:id="537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0B9F7367"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373" w:author="瑋婷 徐" w:date="2025-01-03T16:20:00Z" w16du:dateUtc="2025-01-03T08:20:00Z"/>
                <w:rFonts w:asciiTheme="majorEastAsia" w:eastAsia="標楷體" w:hAnsiTheme="majorEastAsia" w:cstheme="majorEastAsia"/>
                <w:rPrChange w:id="5374" w:author="瑋婷 徐" w:date="2025-01-04T22:55:00Z" w16du:dateUtc="2025-01-04T14:55:00Z">
                  <w:rPr>
                    <w:ins w:id="5375" w:author="瑋婷 徐" w:date="2025-01-03T16:20:00Z" w16du:dateUtc="2025-01-03T08:20:00Z"/>
                    <w:rFonts w:ascii="Times New Roman" w:eastAsia="Times New Roman" w:hAnsi="Times New Roman" w:cs="Times New Roman"/>
                    <w:sz w:val="20"/>
                    <w:szCs w:val="20"/>
                  </w:rPr>
                </w:rPrChange>
              </w:rPr>
              <w:pPrChange w:id="537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tcPr>
          <w:p w14:paraId="72B4216F"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5377" w:author="瑋婷 徐" w:date="2025-01-03T16:33:00Z" w16du:dateUtc="2025-01-03T08:33:00Z"/>
                <w:rFonts w:asciiTheme="majorEastAsia" w:eastAsia="標楷體" w:hAnsiTheme="majorEastAsia" w:cstheme="majorEastAsia"/>
              </w:rPr>
            </w:pPr>
          </w:p>
        </w:tc>
        <w:tc>
          <w:tcPr>
            <w:tcW w:w="182" w:type="pct"/>
            <w:noWrap/>
            <w:hideMark/>
          </w:tcPr>
          <w:p w14:paraId="7F1ADBCE" w14:textId="1EDBD62C"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378" w:author="瑋婷 徐" w:date="2025-01-03T16:20:00Z" w16du:dateUtc="2025-01-03T08:20:00Z"/>
                <w:rFonts w:asciiTheme="majorEastAsia" w:eastAsia="標楷體" w:hAnsiTheme="majorEastAsia" w:cstheme="majorEastAsia"/>
                <w:rPrChange w:id="5379" w:author="瑋婷 徐" w:date="2025-01-04T22:55:00Z" w16du:dateUtc="2025-01-04T14:55:00Z">
                  <w:rPr>
                    <w:ins w:id="5380" w:author="瑋婷 徐" w:date="2025-01-03T16:20:00Z" w16du:dateUtc="2025-01-03T08:20:00Z"/>
                    <w:rFonts w:ascii="Times New Roman" w:eastAsia="Times New Roman" w:hAnsi="Times New Roman" w:cs="Times New Roman"/>
                    <w:sz w:val="20"/>
                    <w:szCs w:val="20"/>
                  </w:rPr>
                </w:rPrChange>
              </w:rPr>
              <w:pPrChange w:id="53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46F602D"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382" w:author="瑋婷 徐" w:date="2025-01-03T16:20:00Z" w16du:dateUtc="2025-01-03T08:20:00Z"/>
                <w:rFonts w:asciiTheme="majorEastAsia" w:eastAsia="標楷體" w:hAnsiTheme="majorEastAsia" w:cstheme="majorEastAsia"/>
                <w:rPrChange w:id="5383" w:author="瑋婷 徐" w:date="2025-01-04T22:55:00Z" w16du:dateUtc="2025-01-04T14:55:00Z">
                  <w:rPr>
                    <w:ins w:id="5384" w:author="瑋婷 徐" w:date="2025-01-03T16:20:00Z" w16du:dateUtc="2025-01-03T08:20:00Z"/>
                    <w:rFonts w:ascii="Times New Roman" w:eastAsia="Times New Roman" w:hAnsi="Times New Roman" w:cs="Times New Roman"/>
                    <w:sz w:val="20"/>
                    <w:szCs w:val="20"/>
                  </w:rPr>
                </w:rPrChange>
              </w:rPr>
              <w:pPrChange w:id="53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7FC97F60"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386" w:author="瑋婷 徐" w:date="2025-01-03T16:20:00Z" w16du:dateUtc="2025-01-03T08:20:00Z"/>
                <w:rFonts w:asciiTheme="majorEastAsia" w:eastAsia="標楷體" w:hAnsiTheme="majorEastAsia" w:cstheme="majorEastAsia"/>
                <w:rPrChange w:id="5387" w:author="瑋婷 徐" w:date="2025-01-04T22:55:00Z" w16du:dateUtc="2025-01-04T14:55:00Z">
                  <w:rPr>
                    <w:ins w:id="5388" w:author="瑋婷 徐" w:date="2025-01-03T16:20:00Z" w16du:dateUtc="2025-01-03T08:20:00Z"/>
                    <w:rFonts w:ascii="Times New Roman" w:eastAsia="Times New Roman" w:hAnsi="Times New Roman" w:cs="Times New Roman"/>
                    <w:sz w:val="20"/>
                    <w:szCs w:val="20"/>
                  </w:rPr>
                </w:rPrChange>
              </w:rPr>
              <w:pPrChange w:id="53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70288EB1"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390" w:author="瑋婷 徐" w:date="2025-01-03T16:20:00Z" w16du:dateUtc="2025-01-03T08:20:00Z"/>
                <w:rFonts w:asciiTheme="majorEastAsia" w:eastAsia="標楷體" w:hAnsiTheme="majorEastAsia" w:cstheme="majorEastAsia"/>
                <w:rPrChange w:id="5391" w:author="瑋婷 徐" w:date="2025-01-04T22:55:00Z" w16du:dateUtc="2025-01-04T14:55:00Z">
                  <w:rPr>
                    <w:ins w:id="5392" w:author="瑋婷 徐" w:date="2025-01-03T16:20:00Z" w16du:dateUtc="2025-01-03T08:20:00Z"/>
                    <w:rFonts w:ascii="Times New Roman" w:eastAsia="Times New Roman" w:hAnsi="Times New Roman" w:cs="Times New Roman"/>
                    <w:sz w:val="20"/>
                    <w:szCs w:val="20"/>
                  </w:rPr>
                </w:rPrChange>
              </w:rPr>
              <w:pPrChange w:id="53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EF71037"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394" w:author="瑋婷 徐" w:date="2025-01-03T16:20:00Z" w16du:dateUtc="2025-01-03T08:20:00Z"/>
                <w:rFonts w:asciiTheme="majorEastAsia" w:eastAsia="標楷體" w:hAnsiTheme="majorEastAsia" w:cstheme="majorEastAsia"/>
                <w:rPrChange w:id="5395" w:author="瑋婷 徐" w:date="2025-01-04T22:55:00Z" w16du:dateUtc="2025-01-04T14:55:00Z">
                  <w:rPr>
                    <w:ins w:id="5396" w:author="瑋婷 徐" w:date="2025-01-03T16:20:00Z" w16du:dateUtc="2025-01-03T08:20:00Z"/>
                    <w:rFonts w:ascii="Times New Roman" w:eastAsia="Times New Roman" w:hAnsi="Times New Roman" w:cs="Times New Roman"/>
                    <w:sz w:val="20"/>
                    <w:szCs w:val="20"/>
                  </w:rPr>
                </w:rPrChange>
              </w:rPr>
              <w:pPrChange w:id="53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735E7D2"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398" w:author="瑋婷 徐" w:date="2025-01-03T16:20:00Z" w16du:dateUtc="2025-01-03T08:20:00Z"/>
                <w:rFonts w:asciiTheme="majorEastAsia" w:eastAsia="標楷體" w:hAnsiTheme="majorEastAsia" w:cstheme="majorEastAsia"/>
                <w:rPrChange w:id="5399" w:author="瑋婷 徐" w:date="2025-01-04T22:55:00Z" w16du:dateUtc="2025-01-04T14:55:00Z">
                  <w:rPr>
                    <w:ins w:id="5400" w:author="瑋婷 徐" w:date="2025-01-03T16:20:00Z" w16du:dateUtc="2025-01-03T08:20:00Z"/>
                    <w:rFonts w:ascii="Times New Roman" w:eastAsia="Times New Roman" w:hAnsi="Times New Roman" w:cs="Times New Roman"/>
                    <w:sz w:val="20"/>
                    <w:szCs w:val="20"/>
                  </w:rPr>
                </w:rPrChange>
              </w:rPr>
              <w:pPrChange w:id="54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7A0B34F5"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402" w:author="瑋婷 徐" w:date="2025-01-03T16:20:00Z" w16du:dateUtc="2025-01-03T08:20:00Z"/>
                <w:rFonts w:asciiTheme="majorEastAsia" w:eastAsia="標楷體" w:hAnsiTheme="majorEastAsia" w:cstheme="majorEastAsia"/>
                <w:rPrChange w:id="5403" w:author="瑋婷 徐" w:date="2025-01-04T22:55:00Z" w16du:dateUtc="2025-01-04T14:55:00Z">
                  <w:rPr>
                    <w:ins w:id="5404" w:author="瑋婷 徐" w:date="2025-01-03T16:20:00Z" w16du:dateUtc="2025-01-03T08:20:00Z"/>
                    <w:rFonts w:ascii="Times New Roman" w:eastAsia="Times New Roman" w:hAnsi="Times New Roman" w:cs="Times New Roman"/>
                    <w:sz w:val="20"/>
                    <w:szCs w:val="20"/>
                  </w:rPr>
                </w:rPrChange>
              </w:rPr>
              <w:pPrChange w:id="54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1AFB9AC2"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406" w:author="瑋婷 徐" w:date="2025-01-03T16:20:00Z" w16du:dateUtc="2025-01-03T08:20:00Z"/>
                <w:rFonts w:asciiTheme="majorEastAsia" w:eastAsia="標楷體" w:hAnsiTheme="majorEastAsia" w:cstheme="majorEastAsia"/>
                <w:rPrChange w:id="5407" w:author="瑋婷 徐" w:date="2025-01-04T22:55:00Z" w16du:dateUtc="2025-01-04T14:55:00Z">
                  <w:rPr>
                    <w:ins w:id="5408" w:author="瑋婷 徐" w:date="2025-01-03T16:20:00Z" w16du:dateUtc="2025-01-03T08:20:00Z"/>
                    <w:rFonts w:ascii="Times New Roman" w:eastAsia="Times New Roman" w:hAnsi="Times New Roman" w:cs="Times New Roman"/>
                    <w:sz w:val="20"/>
                    <w:szCs w:val="20"/>
                  </w:rPr>
                </w:rPrChange>
              </w:rPr>
              <w:pPrChange w:id="54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D57425" w14:paraId="6F43D1AA" w14:textId="77777777" w:rsidTr="00B436F0">
        <w:trPr>
          <w:cnfStyle w:val="000000100000" w:firstRow="0" w:lastRow="0" w:firstColumn="0" w:lastColumn="0" w:oddVBand="0" w:evenVBand="0" w:oddHBand="1" w:evenHBand="0" w:firstRowFirstColumn="0" w:firstRowLastColumn="0" w:lastRowFirstColumn="0" w:lastRowLastColumn="0"/>
          <w:trHeight w:val="300"/>
          <w:ins w:id="5410"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06DEEF05" w14:textId="77777777" w:rsidR="00DA433E" w:rsidRPr="00D57425" w:rsidRDefault="00DA433E">
            <w:pPr>
              <w:spacing w:line="360" w:lineRule="auto"/>
              <w:jc w:val="both"/>
              <w:rPr>
                <w:ins w:id="5411" w:author="瑋婷 徐" w:date="2025-01-03T16:20:00Z" w16du:dateUtc="2025-01-03T08:20:00Z"/>
                <w:rFonts w:asciiTheme="majorEastAsia" w:eastAsia="標楷體" w:hAnsiTheme="majorEastAsia" w:cstheme="majorEastAsia"/>
                <w:b w:val="0"/>
                <w:bCs w:val="0"/>
                <w:color w:val="000000"/>
                <w:rPrChange w:id="5412" w:author="瑋婷 徐" w:date="2025-01-04T22:55:00Z" w16du:dateUtc="2025-01-04T14:55:00Z">
                  <w:rPr>
                    <w:ins w:id="5413" w:author="瑋婷 徐" w:date="2025-01-03T16:20:00Z" w16du:dateUtc="2025-01-03T08:20:00Z"/>
                    <w:rFonts w:cs="Calibri"/>
                    <w:color w:val="000000"/>
                    <w:sz w:val="22"/>
                  </w:rPr>
                </w:rPrChange>
              </w:rPr>
              <w:pPrChange w:id="5414" w:author="瑋婷 徐" w:date="2025-01-03T16:21:00Z" w16du:dateUtc="2025-01-03T08:21:00Z">
                <w:pPr/>
              </w:pPrChange>
            </w:pPr>
            <w:ins w:id="5415" w:author="瑋婷 徐" w:date="2025-01-03T16:20:00Z" w16du:dateUtc="2025-01-03T08:20:00Z">
              <w:r w:rsidRPr="00D57425">
                <w:rPr>
                  <w:rFonts w:asciiTheme="majorEastAsia" w:eastAsia="標楷體" w:hAnsiTheme="majorEastAsia" w:cstheme="majorEastAsia"/>
                  <w:b w:val="0"/>
                  <w:bCs w:val="0"/>
                  <w:color w:val="000000"/>
                  <w:rPrChange w:id="5416" w:author="瑋婷 徐" w:date="2025-01-04T22:55:00Z" w16du:dateUtc="2025-01-04T14:55:00Z">
                    <w:rPr>
                      <w:rFonts w:cs="Calibri"/>
                      <w:color w:val="000000"/>
                      <w:sz w:val="22"/>
                    </w:rPr>
                  </w:rPrChange>
                </w:rPr>
                <w:t>夜鷺</w:t>
              </w:r>
              <w:r w:rsidRPr="00D57425">
                <w:rPr>
                  <w:rFonts w:asciiTheme="majorEastAsia" w:eastAsia="標楷體" w:hAnsiTheme="majorEastAsia" w:cstheme="majorEastAsia"/>
                  <w:b w:val="0"/>
                  <w:bCs w:val="0"/>
                  <w:color w:val="000000"/>
                  <w:rPrChange w:id="5417" w:author="瑋婷 徐" w:date="2025-01-04T22:55:00Z" w16du:dateUtc="2025-01-04T14:55:00Z">
                    <w:rPr>
                      <w:rFonts w:cs="Calibri"/>
                      <w:color w:val="000000"/>
                      <w:sz w:val="22"/>
                    </w:rPr>
                  </w:rPrChange>
                </w:rPr>
                <w:t xml:space="preserve"> </w:t>
              </w:r>
            </w:ins>
          </w:p>
        </w:tc>
        <w:tc>
          <w:tcPr>
            <w:tcW w:w="1093" w:type="pct"/>
            <w:hideMark/>
          </w:tcPr>
          <w:p w14:paraId="31843450"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418" w:author="瑋婷 徐" w:date="2025-01-03T16:20:00Z" w16du:dateUtc="2025-01-03T08:20:00Z"/>
                <w:rFonts w:asciiTheme="majorEastAsia" w:eastAsia="標楷體" w:hAnsiTheme="majorEastAsia" w:cstheme="majorEastAsia"/>
                <w:i/>
                <w:iCs/>
                <w:color w:val="000000"/>
                <w:rPrChange w:id="5419" w:author="瑋婷 徐" w:date="2025-01-04T22:55:00Z" w16du:dateUtc="2025-01-04T14:55:00Z">
                  <w:rPr>
                    <w:ins w:id="5420" w:author="瑋婷 徐" w:date="2025-01-03T16:20:00Z" w16du:dateUtc="2025-01-03T08:20:00Z"/>
                    <w:rFonts w:cs="Calibri"/>
                    <w:i/>
                    <w:iCs/>
                    <w:color w:val="000000"/>
                    <w:sz w:val="22"/>
                  </w:rPr>
                </w:rPrChange>
              </w:rPr>
              <w:pPrChange w:id="54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5422" w:author="瑋婷 徐" w:date="2025-01-03T16:20:00Z" w16du:dateUtc="2025-01-03T08:20:00Z">
              <w:r w:rsidRPr="00D57425">
                <w:rPr>
                  <w:rFonts w:asciiTheme="majorEastAsia" w:eastAsia="標楷體" w:hAnsiTheme="majorEastAsia" w:cstheme="majorEastAsia"/>
                  <w:i/>
                  <w:iCs/>
                  <w:color w:val="000000"/>
                  <w:rPrChange w:id="5423" w:author="瑋婷 徐" w:date="2025-01-04T22:55:00Z" w16du:dateUtc="2025-01-04T14:55:00Z">
                    <w:rPr>
                      <w:rFonts w:cs="Calibri"/>
                      <w:i/>
                      <w:iCs/>
                      <w:color w:val="000000"/>
                      <w:sz w:val="22"/>
                    </w:rPr>
                  </w:rPrChange>
                </w:rPr>
                <w:t>Nycticorax nycticorax</w:t>
              </w:r>
            </w:ins>
          </w:p>
        </w:tc>
        <w:tc>
          <w:tcPr>
            <w:tcW w:w="134" w:type="pct"/>
            <w:noWrap/>
            <w:hideMark/>
          </w:tcPr>
          <w:p w14:paraId="37D79BF5"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424" w:author="瑋婷 徐" w:date="2025-01-03T16:20:00Z" w16du:dateUtc="2025-01-03T08:20:00Z"/>
                <w:rFonts w:asciiTheme="majorEastAsia" w:eastAsia="標楷體" w:hAnsiTheme="majorEastAsia" w:cstheme="majorEastAsia"/>
                <w:color w:val="000000"/>
                <w:rPrChange w:id="5425" w:author="瑋婷 徐" w:date="2025-01-04T22:55:00Z" w16du:dateUtc="2025-01-04T14:55:00Z">
                  <w:rPr>
                    <w:ins w:id="5426" w:author="瑋婷 徐" w:date="2025-01-03T16:20:00Z" w16du:dateUtc="2025-01-03T08:20:00Z"/>
                    <w:rFonts w:cs="Calibri"/>
                    <w:color w:val="000000"/>
                    <w:sz w:val="22"/>
                  </w:rPr>
                </w:rPrChange>
              </w:rPr>
              <w:pPrChange w:id="54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5428" w:author="瑋婷 徐" w:date="2025-01-03T16:20:00Z" w16du:dateUtc="2025-01-03T08:20:00Z">
              <w:r w:rsidRPr="00D57425">
                <w:rPr>
                  <w:rFonts w:asciiTheme="majorEastAsia" w:eastAsia="標楷體" w:hAnsiTheme="majorEastAsia" w:cstheme="majorEastAsia"/>
                  <w:color w:val="000000"/>
                  <w:rPrChange w:id="5429" w:author="瑋婷 徐" w:date="2025-01-04T22:55:00Z" w16du:dateUtc="2025-01-04T14:55:00Z">
                    <w:rPr>
                      <w:rFonts w:cs="Calibri"/>
                      <w:color w:val="000000"/>
                      <w:sz w:val="22"/>
                    </w:rPr>
                  </w:rPrChange>
                </w:rPr>
                <w:t>*</w:t>
              </w:r>
            </w:ins>
          </w:p>
        </w:tc>
        <w:tc>
          <w:tcPr>
            <w:tcW w:w="134" w:type="pct"/>
            <w:noWrap/>
            <w:hideMark/>
          </w:tcPr>
          <w:p w14:paraId="6586D700"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430" w:author="瑋婷 徐" w:date="2025-01-03T16:20:00Z" w16du:dateUtc="2025-01-03T08:20:00Z"/>
                <w:rFonts w:asciiTheme="majorEastAsia" w:eastAsia="標楷體" w:hAnsiTheme="majorEastAsia" w:cstheme="majorEastAsia"/>
                <w:color w:val="000000"/>
                <w:rPrChange w:id="5431" w:author="瑋婷 徐" w:date="2025-01-04T22:55:00Z" w16du:dateUtc="2025-01-04T14:55:00Z">
                  <w:rPr>
                    <w:ins w:id="5432" w:author="瑋婷 徐" w:date="2025-01-03T16:20:00Z" w16du:dateUtc="2025-01-03T08:20:00Z"/>
                    <w:rFonts w:cs="Calibri"/>
                    <w:color w:val="000000"/>
                    <w:sz w:val="22"/>
                  </w:rPr>
                </w:rPrChange>
              </w:rPr>
              <w:pPrChange w:id="543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00F30268"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434" w:author="瑋婷 徐" w:date="2025-01-03T16:20:00Z" w16du:dateUtc="2025-01-03T08:20:00Z"/>
                <w:rFonts w:asciiTheme="majorEastAsia" w:eastAsia="標楷體" w:hAnsiTheme="majorEastAsia" w:cstheme="majorEastAsia"/>
                <w:rPrChange w:id="5435" w:author="瑋婷 徐" w:date="2025-01-04T22:55:00Z" w16du:dateUtc="2025-01-04T14:55:00Z">
                  <w:rPr>
                    <w:ins w:id="5436" w:author="瑋婷 徐" w:date="2025-01-03T16:20:00Z" w16du:dateUtc="2025-01-03T08:20:00Z"/>
                    <w:rFonts w:ascii="Times New Roman" w:eastAsia="Times New Roman" w:hAnsi="Times New Roman" w:cs="Times New Roman"/>
                    <w:sz w:val="20"/>
                    <w:szCs w:val="20"/>
                  </w:rPr>
                </w:rPrChange>
              </w:rPr>
              <w:pPrChange w:id="543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05AFF660"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438" w:author="瑋婷 徐" w:date="2025-01-03T16:20:00Z" w16du:dateUtc="2025-01-03T08:20:00Z"/>
                <w:rFonts w:asciiTheme="majorEastAsia" w:eastAsia="標楷體" w:hAnsiTheme="majorEastAsia" w:cstheme="majorEastAsia"/>
                <w:rPrChange w:id="5439" w:author="瑋婷 徐" w:date="2025-01-04T22:55:00Z" w16du:dateUtc="2025-01-04T14:55:00Z">
                  <w:rPr>
                    <w:ins w:id="5440" w:author="瑋婷 徐" w:date="2025-01-03T16:20:00Z" w16du:dateUtc="2025-01-03T08:20:00Z"/>
                    <w:rFonts w:ascii="Times New Roman" w:eastAsia="Times New Roman" w:hAnsi="Times New Roman" w:cs="Times New Roman"/>
                    <w:sz w:val="20"/>
                    <w:szCs w:val="20"/>
                  </w:rPr>
                </w:rPrChange>
              </w:rPr>
              <w:pPrChange w:id="544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4A8B62E5"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442" w:author="瑋婷 徐" w:date="2025-01-03T16:20:00Z" w16du:dateUtc="2025-01-03T08:20:00Z"/>
                <w:rFonts w:asciiTheme="majorEastAsia" w:eastAsia="標楷體" w:hAnsiTheme="majorEastAsia" w:cstheme="majorEastAsia"/>
                <w:rPrChange w:id="5443" w:author="瑋婷 徐" w:date="2025-01-04T22:55:00Z" w16du:dateUtc="2025-01-04T14:55:00Z">
                  <w:rPr>
                    <w:ins w:id="5444" w:author="瑋婷 徐" w:date="2025-01-03T16:20:00Z" w16du:dateUtc="2025-01-03T08:20:00Z"/>
                    <w:rFonts w:ascii="Times New Roman" w:eastAsia="Times New Roman" w:hAnsi="Times New Roman" w:cs="Times New Roman"/>
                    <w:sz w:val="20"/>
                    <w:szCs w:val="20"/>
                  </w:rPr>
                </w:rPrChange>
              </w:rPr>
              <w:pPrChange w:id="544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605DBBFF"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446" w:author="瑋婷 徐" w:date="2025-01-03T16:20:00Z" w16du:dateUtc="2025-01-03T08:20:00Z"/>
                <w:rFonts w:asciiTheme="majorEastAsia" w:eastAsia="標楷體" w:hAnsiTheme="majorEastAsia" w:cstheme="majorEastAsia"/>
                <w:rPrChange w:id="5447" w:author="瑋婷 徐" w:date="2025-01-04T22:55:00Z" w16du:dateUtc="2025-01-04T14:55:00Z">
                  <w:rPr>
                    <w:ins w:id="5448" w:author="瑋婷 徐" w:date="2025-01-03T16:20:00Z" w16du:dateUtc="2025-01-03T08:20:00Z"/>
                    <w:rFonts w:ascii="Times New Roman" w:eastAsia="Times New Roman" w:hAnsi="Times New Roman" w:cs="Times New Roman"/>
                    <w:sz w:val="20"/>
                    <w:szCs w:val="20"/>
                  </w:rPr>
                </w:rPrChange>
              </w:rPr>
              <w:pPrChange w:id="54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
          <w:p w14:paraId="669C2FF4"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5450" w:author="瑋婷 徐" w:date="2025-01-03T16:33:00Z" w16du:dateUtc="2025-01-03T08:33:00Z"/>
                <w:rFonts w:asciiTheme="majorEastAsia" w:eastAsia="標楷體" w:hAnsiTheme="majorEastAsia" w:cstheme="majorEastAsia"/>
              </w:rPr>
            </w:pPr>
          </w:p>
        </w:tc>
        <w:tc>
          <w:tcPr>
            <w:tcW w:w="134" w:type="pct"/>
            <w:noWrap/>
            <w:hideMark/>
          </w:tcPr>
          <w:p w14:paraId="07020732" w14:textId="24E7AB1D"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451" w:author="瑋婷 徐" w:date="2025-01-03T16:20:00Z" w16du:dateUtc="2025-01-03T08:20:00Z"/>
                <w:rFonts w:asciiTheme="majorEastAsia" w:eastAsia="標楷體" w:hAnsiTheme="majorEastAsia" w:cstheme="majorEastAsia"/>
                <w:rPrChange w:id="5452" w:author="瑋婷 徐" w:date="2025-01-04T22:55:00Z" w16du:dateUtc="2025-01-04T14:55:00Z">
                  <w:rPr>
                    <w:ins w:id="5453" w:author="瑋婷 徐" w:date="2025-01-03T16:20:00Z" w16du:dateUtc="2025-01-03T08:20:00Z"/>
                    <w:rFonts w:ascii="Times New Roman" w:eastAsia="Times New Roman" w:hAnsi="Times New Roman" w:cs="Times New Roman"/>
                    <w:sz w:val="20"/>
                    <w:szCs w:val="20"/>
                  </w:rPr>
                </w:rPrChange>
              </w:rPr>
              <w:pPrChange w:id="545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73DACFAB"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455" w:author="瑋婷 徐" w:date="2025-01-03T16:20:00Z" w16du:dateUtc="2025-01-03T08:20:00Z"/>
                <w:rFonts w:asciiTheme="majorEastAsia" w:eastAsia="標楷體" w:hAnsiTheme="majorEastAsia" w:cstheme="majorEastAsia"/>
                <w:rPrChange w:id="5456" w:author="瑋婷 徐" w:date="2025-01-04T22:55:00Z" w16du:dateUtc="2025-01-04T14:55:00Z">
                  <w:rPr>
                    <w:ins w:id="5457" w:author="瑋婷 徐" w:date="2025-01-03T16:20:00Z" w16du:dateUtc="2025-01-03T08:20:00Z"/>
                    <w:rFonts w:ascii="Times New Roman" w:eastAsia="Times New Roman" w:hAnsi="Times New Roman" w:cs="Times New Roman"/>
                    <w:sz w:val="20"/>
                    <w:szCs w:val="20"/>
                  </w:rPr>
                </w:rPrChange>
              </w:rPr>
              <w:pPrChange w:id="545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2C5DD067"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459" w:author="瑋婷 徐" w:date="2025-01-03T16:20:00Z" w16du:dateUtc="2025-01-03T08:20:00Z"/>
                <w:rFonts w:asciiTheme="majorEastAsia" w:eastAsia="標楷體" w:hAnsiTheme="majorEastAsia" w:cstheme="majorEastAsia"/>
                <w:rPrChange w:id="5460" w:author="瑋婷 徐" w:date="2025-01-04T22:55:00Z" w16du:dateUtc="2025-01-04T14:55:00Z">
                  <w:rPr>
                    <w:ins w:id="5461" w:author="瑋婷 徐" w:date="2025-01-03T16:20:00Z" w16du:dateUtc="2025-01-03T08:20:00Z"/>
                    <w:rFonts w:ascii="Times New Roman" w:eastAsia="Times New Roman" w:hAnsi="Times New Roman" w:cs="Times New Roman"/>
                    <w:sz w:val="20"/>
                    <w:szCs w:val="20"/>
                  </w:rPr>
                </w:rPrChange>
              </w:rPr>
              <w:pPrChange w:id="546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2610CDDF"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463" w:author="瑋婷 徐" w:date="2025-01-03T16:20:00Z" w16du:dateUtc="2025-01-03T08:20:00Z"/>
                <w:rFonts w:asciiTheme="majorEastAsia" w:eastAsia="標楷體" w:hAnsiTheme="majorEastAsia" w:cstheme="majorEastAsia"/>
                <w:rPrChange w:id="5464" w:author="瑋婷 徐" w:date="2025-01-04T22:55:00Z" w16du:dateUtc="2025-01-04T14:55:00Z">
                  <w:rPr>
                    <w:ins w:id="5465" w:author="瑋婷 徐" w:date="2025-01-03T16:20:00Z" w16du:dateUtc="2025-01-03T08:20:00Z"/>
                    <w:rFonts w:ascii="Times New Roman" w:eastAsia="Times New Roman" w:hAnsi="Times New Roman" w:cs="Times New Roman"/>
                    <w:sz w:val="20"/>
                    <w:szCs w:val="20"/>
                  </w:rPr>
                </w:rPrChange>
              </w:rPr>
              <w:pPrChange w:id="546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tcPr>
          <w:p w14:paraId="053A75B0"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5467" w:author="瑋婷 徐" w:date="2025-01-03T16:33:00Z" w16du:dateUtc="2025-01-03T08:33:00Z"/>
                <w:rFonts w:asciiTheme="majorEastAsia" w:eastAsia="標楷體" w:hAnsiTheme="majorEastAsia" w:cstheme="majorEastAsia"/>
              </w:rPr>
            </w:pPr>
          </w:p>
        </w:tc>
        <w:tc>
          <w:tcPr>
            <w:tcW w:w="182" w:type="pct"/>
            <w:noWrap/>
            <w:hideMark/>
          </w:tcPr>
          <w:p w14:paraId="6DB69E4E" w14:textId="03739C29"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468" w:author="瑋婷 徐" w:date="2025-01-03T16:20:00Z" w16du:dateUtc="2025-01-03T08:20:00Z"/>
                <w:rFonts w:asciiTheme="majorEastAsia" w:eastAsia="標楷體" w:hAnsiTheme="majorEastAsia" w:cstheme="majorEastAsia"/>
                <w:rPrChange w:id="5469" w:author="瑋婷 徐" w:date="2025-01-04T22:55:00Z" w16du:dateUtc="2025-01-04T14:55:00Z">
                  <w:rPr>
                    <w:ins w:id="5470" w:author="瑋婷 徐" w:date="2025-01-03T16:20:00Z" w16du:dateUtc="2025-01-03T08:20:00Z"/>
                    <w:rFonts w:ascii="Times New Roman" w:eastAsia="Times New Roman" w:hAnsi="Times New Roman" w:cs="Times New Roman"/>
                    <w:sz w:val="20"/>
                    <w:szCs w:val="20"/>
                  </w:rPr>
                </w:rPrChange>
              </w:rPr>
              <w:pPrChange w:id="54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11E3FC51"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472" w:author="瑋婷 徐" w:date="2025-01-03T16:20:00Z" w16du:dateUtc="2025-01-03T08:20:00Z"/>
                <w:rFonts w:asciiTheme="majorEastAsia" w:eastAsia="標楷體" w:hAnsiTheme="majorEastAsia" w:cstheme="majorEastAsia"/>
                <w:rPrChange w:id="5473" w:author="瑋婷 徐" w:date="2025-01-04T22:55:00Z" w16du:dateUtc="2025-01-04T14:55:00Z">
                  <w:rPr>
                    <w:ins w:id="5474" w:author="瑋婷 徐" w:date="2025-01-03T16:20:00Z" w16du:dateUtc="2025-01-03T08:20:00Z"/>
                    <w:rFonts w:ascii="Times New Roman" w:eastAsia="Times New Roman" w:hAnsi="Times New Roman" w:cs="Times New Roman"/>
                    <w:sz w:val="20"/>
                    <w:szCs w:val="20"/>
                  </w:rPr>
                </w:rPrChange>
              </w:rPr>
              <w:pPrChange w:id="54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72536B24"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476" w:author="瑋婷 徐" w:date="2025-01-03T16:20:00Z" w16du:dateUtc="2025-01-03T08:20:00Z"/>
                <w:rFonts w:asciiTheme="majorEastAsia" w:eastAsia="標楷體" w:hAnsiTheme="majorEastAsia" w:cstheme="majorEastAsia"/>
                <w:rPrChange w:id="5477" w:author="瑋婷 徐" w:date="2025-01-04T22:55:00Z" w16du:dateUtc="2025-01-04T14:55:00Z">
                  <w:rPr>
                    <w:ins w:id="5478" w:author="瑋婷 徐" w:date="2025-01-03T16:20:00Z" w16du:dateUtc="2025-01-03T08:20:00Z"/>
                    <w:rFonts w:ascii="Times New Roman" w:eastAsia="Times New Roman" w:hAnsi="Times New Roman" w:cs="Times New Roman"/>
                    <w:sz w:val="20"/>
                    <w:szCs w:val="20"/>
                  </w:rPr>
                </w:rPrChange>
              </w:rPr>
              <w:pPrChange w:id="54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05423B5E"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480" w:author="瑋婷 徐" w:date="2025-01-03T16:20:00Z" w16du:dateUtc="2025-01-03T08:20:00Z"/>
                <w:rFonts w:asciiTheme="majorEastAsia" w:eastAsia="標楷體" w:hAnsiTheme="majorEastAsia" w:cstheme="majorEastAsia"/>
                <w:rPrChange w:id="5481" w:author="瑋婷 徐" w:date="2025-01-04T22:55:00Z" w16du:dateUtc="2025-01-04T14:55:00Z">
                  <w:rPr>
                    <w:ins w:id="5482" w:author="瑋婷 徐" w:date="2025-01-03T16:20:00Z" w16du:dateUtc="2025-01-03T08:20:00Z"/>
                    <w:rFonts w:ascii="Times New Roman" w:eastAsia="Times New Roman" w:hAnsi="Times New Roman" w:cs="Times New Roman"/>
                    <w:sz w:val="20"/>
                    <w:szCs w:val="20"/>
                  </w:rPr>
                </w:rPrChange>
              </w:rPr>
              <w:pPrChange w:id="54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58EC3F37"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484" w:author="瑋婷 徐" w:date="2025-01-03T16:20:00Z" w16du:dateUtc="2025-01-03T08:20:00Z"/>
                <w:rFonts w:asciiTheme="majorEastAsia" w:eastAsia="標楷體" w:hAnsiTheme="majorEastAsia" w:cstheme="majorEastAsia"/>
                <w:rPrChange w:id="5485" w:author="瑋婷 徐" w:date="2025-01-04T22:55:00Z" w16du:dateUtc="2025-01-04T14:55:00Z">
                  <w:rPr>
                    <w:ins w:id="5486" w:author="瑋婷 徐" w:date="2025-01-03T16:20:00Z" w16du:dateUtc="2025-01-03T08:20:00Z"/>
                    <w:rFonts w:ascii="Times New Roman" w:eastAsia="Times New Roman" w:hAnsi="Times New Roman" w:cs="Times New Roman"/>
                    <w:sz w:val="20"/>
                    <w:szCs w:val="20"/>
                  </w:rPr>
                </w:rPrChange>
              </w:rPr>
              <w:pPrChange w:id="54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7A42186A"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488" w:author="瑋婷 徐" w:date="2025-01-03T16:20:00Z" w16du:dateUtc="2025-01-03T08:20:00Z"/>
                <w:rFonts w:asciiTheme="majorEastAsia" w:eastAsia="標楷體" w:hAnsiTheme="majorEastAsia" w:cstheme="majorEastAsia"/>
                <w:rPrChange w:id="5489" w:author="瑋婷 徐" w:date="2025-01-04T22:55:00Z" w16du:dateUtc="2025-01-04T14:55:00Z">
                  <w:rPr>
                    <w:ins w:id="5490" w:author="瑋婷 徐" w:date="2025-01-03T16:20:00Z" w16du:dateUtc="2025-01-03T08:20:00Z"/>
                    <w:rFonts w:ascii="Times New Roman" w:eastAsia="Times New Roman" w:hAnsi="Times New Roman" w:cs="Times New Roman"/>
                    <w:sz w:val="20"/>
                    <w:szCs w:val="20"/>
                  </w:rPr>
                </w:rPrChange>
              </w:rPr>
              <w:pPrChange w:id="54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54AF88E0"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492" w:author="瑋婷 徐" w:date="2025-01-03T16:20:00Z" w16du:dateUtc="2025-01-03T08:20:00Z"/>
                <w:rFonts w:asciiTheme="majorEastAsia" w:eastAsia="標楷體" w:hAnsiTheme="majorEastAsia" w:cstheme="majorEastAsia"/>
                <w:rPrChange w:id="5493" w:author="瑋婷 徐" w:date="2025-01-04T22:55:00Z" w16du:dateUtc="2025-01-04T14:55:00Z">
                  <w:rPr>
                    <w:ins w:id="5494" w:author="瑋婷 徐" w:date="2025-01-03T16:20:00Z" w16du:dateUtc="2025-01-03T08:20:00Z"/>
                    <w:rFonts w:ascii="Times New Roman" w:eastAsia="Times New Roman" w:hAnsi="Times New Roman" w:cs="Times New Roman"/>
                    <w:sz w:val="20"/>
                    <w:szCs w:val="20"/>
                  </w:rPr>
                </w:rPrChange>
              </w:rPr>
              <w:pPrChange w:id="54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6D22E8A4"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496" w:author="瑋婷 徐" w:date="2025-01-03T16:20:00Z" w16du:dateUtc="2025-01-03T08:20:00Z"/>
                <w:rFonts w:asciiTheme="majorEastAsia" w:eastAsia="標楷體" w:hAnsiTheme="majorEastAsia" w:cstheme="majorEastAsia"/>
                <w:rPrChange w:id="5497" w:author="瑋婷 徐" w:date="2025-01-04T22:55:00Z" w16du:dateUtc="2025-01-04T14:55:00Z">
                  <w:rPr>
                    <w:ins w:id="5498" w:author="瑋婷 徐" w:date="2025-01-03T16:20:00Z" w16du:dateUtc="2025-01-03T08:20:00Z"/>
                    <w:rFonts w:ascii="Times New Roman" w:eastAsia="Times New Roman" w:hAnsi="Times New Roman" w:cs="Times New Roman"/>
                    <w:sz w:val="20"/>
                    <w:szCs w:val="20"/>
                  </w:rPr>
                </w:rPrChange>
              </w:rPr>
              <w:pPrChange w:id="54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D57425" w14:paraId="5AFA1343" w14:textId="77777777" w:rsidTr="00B436F0">
        <w:trPr>
          <w:trHeight w:val="300"/>
          <w:ins w:id="5500"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17CF4ACA" w14:textId="77777777" w:rsidR="00DA433E" w:rsidRPr="00D57425" w:rsidRDefault="00DA433E">
            <w:pPr>
              <w:spacing w:line="360" w:lineRule="auto"/>
              <w:jc w:val="both"/>
              <w:rPr>
                <w:ins w:id="5501" w:author="瑋婷 徐" w:date="2025-01-03T16:20:00Z" w16du:dateUtc="2025-01-03T08:20:00Z"/>
                <w:rFonts w:asciiTheme="majorEastAsia" w:eastAsia="標楷體" w:hAnsiTheme="majorEastAsia" w:cstheme="majorEastAsia"/>
                <w:b w:val="0"/>
                <w:bCs w:val="0"/>
                <w:color w:val="000000"/>
                <w:rPrChange w:id="5502" w:author="瑋婷 徐" w:date="2025-01-04T22:55:00Z" w16du:dateUtc="2025-01-04T14:55:00Z">
                  <w:rPr>
                    <w:ins w:id="5503" w:author="瑋婷 徐" w:date="2025-01-03T16:20:00Z" w16du:dateUtc="2025-01-03T08:20:00Z"/>
                    <w:rFonts w:cs="Calibri"/>
                    <w:color w:val="000000"/>
                    <w:sz w:val="22"/>
                  </w:rPr>
                </w:rPrChange>
              </w:rPr>
              <w:pPrChange w:id="5504" w:author="瑋婷 徐" w:date="2025-01-03T16:21:00Z" w16du:dateUtc="2025-01-03T08:21:00Z">
                <w:pPr/>
              </w:pPrChange>
            </w:pPr>
            <w:ins w:id="5505" w:author="瑋婷 徐" w:date="2025-01-03T16:20:00Z" w16du:dateUtc="2025-01-03T08:20:00Z">
              <w:r w:rsidRPr="00D57425">
                <w:rPr>
                  <w:rFonts w:asciiTheme="majorEastAsia" w:eastAsia="標楷體" w:hAnsiTheme="majorEastAsia" w:cstheme="majorEastAsia"/>
                  <w:b w:val="0"/>
                  <w:bCs w:val="0"/>
                  <w:color w:val="000000"/>
                  <w:rPrChange w:id="5506" w:author="瑋婷 徐" w:date="2025-01-04T22:55:00Z" w16du:dateUtc="2025-01-04T14:55:00Z">
                    <w:rPr>
                      <w:rFonts w:cs="Calibri"/>
                      <w:color w:val="000000"/>
                      <w:sz w:val="22"/>
                    </w:rPr>
                  </w:rPrChange>
                </w:rPr>
                <w:t>黑冠麻鷺</w:t>
              </w:r>
              <w:r w:rsidRPr="00D57425">
                <w:rPr>
                  <w:rFonts w:asciiTheme="majorEastAsia" w:eastAsia="標楷體" w:hAnsiTheme="majorEastAsia" w:cstheme="majorEastAsia"/>
                  <w:b w:val="0"/>
                  <w:bCs w:val="0"/>
                  <w:color w:val="000000"/>
                  <w:rPrChange w:id="5507" w:author="瑋婷 徐" w:date="2025-01-04T22:55:00Z" w16du:dateUtc="2025-01-04T14:55:00Z">
                    <w:rPr>
                      <w:rFonts w:cs="Calibri"/>
                      <w:color w:val="000000"/>
                      <w:sz w:val="22"/>
                    </w:rPr>
                  </w:rPrChange>
                </w:rPr>
                <w:t xml:space="preserve"> </w:t>
              </w:r>
            </w:ins>
          </w:p>
        </w:tc>
        <w:tc>
          <w:tcPr>
            <w:tcW w:w="1093" w:type="pct"/>
            <w:hideMark/>
          </w:tcPr>
          <w:p w14:paraId="0674EDBF"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508" w:author="瑋婷 徐" w:date="2025-01-03T16:20:00Z" w16du:dateUtc="2025-01-03T08:20:00Z"/>
                <w:rFonts w:asciiTheme="majorEastAsia" w:eastAsia="標楷體" w:hAnsiTheme="majorEastAsia" w:cstheme="majorEastAsia"/>
                <w:i/>
                <w:iCs/>
                <w:color w:val="000000"/>
                <w:rPrChange w:id="5509" w:author="瑋婷 徐" w:date="2025-01-04T22:55:00Z" w16du:dateUtc="2025-01-04T14:55:00Z">
                  <w:rPr>
                    <w:ins w:id="5510" w:author="瑋婷 徐" w:date="2025-01-03T16:20:00Z" w16du:dateUtc="2025-01-03T08:20:00Z"/>
                    <w:rFonts w:cs="Calibri"/>
                    <w:i/>
                    <w:iCs/>
                    <w:color w:val="000000"/>
                    <w:sz w:val="22"/>
                  </w:rPr>
                </w:rPrChange>
              </w:rPr>
              <w:pPrChange w:id="55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512" w:author="瑋婷 徐" w:date="2025-01-03T16:20:00Z" w16du:dateUtc="2025-01-03T08:20:00Z">
              <w:r w:rsidRPr="00D57425">
                <w:rPr>
                  <w:rFonts w:asciiTheme="majorEastAsia" w:eastAsia="標楷體" w:hAnsiTheme="majorEastAsia" w:cstheme="majorEastAsia"/>
                  <w:i/>
                  <w:iCs/>
                  <w:color w:val="000000"/>
                  <w:rPrChange w:id="5513" w:author="瑋婷 徐" w:date="2025-01-04T22:55:00Z" w16du:dateUtc="2025-01-04T14:55:00Z">
                    <w:rPr>
                      <w:rFonts w:cs="Calibri"/>
                      <w:i/>
                      <w:iCs/>
                      <w:color w:val="000000"/>
                      <w:sz w:val="22"/>
                    </w:rPr>
                  </w:rPrChange>
                </w:rPr>
                <w:t>Gorsachius melanolophus</w:t>
              </w:r>
            </w:ins>
          </w:p>
        </w:tc>
        <w:tc>
          <w:tcPr>
            <w:tcW w:w="134" w:type="pct"/>
            <w:noWrap/>
            <w:hideMark/>
          </w:tcPr>
          <w:p w14:paraId="4ED15B01"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514" w:author="瑋婷 徐" w:date="2025-01-03T16:20:00Z" w16du:dateUtc="2025-01-03T08:20:00Z"/>
                <w:rFonts w:asciiTheme="majorEastAsia" w:eastAsia="標楷體" w:hAnsiTheme="majorEastAsia" w:cstheme="majorEastAsia"/>
                <w:i/>
                <w:iCs/>
                <w:color w:val="000000"/>
                <w:rPrChange w:id="5515" w:author="瑋婷 徐" w:date="2025-01-04T22:55:00Z" w16du:dateUtc="2025-01-04T14:55:00Z">
                  <w:rPr>
                    <w:ins w:id="5516" w:author="瑋婷 徐" w:date="2025-01-03T16:20:00Z" w16du:dateUtc="2025-01-03T08:20:00Z"/>
                    <w:rFonts w:cs="Calibri"/>
                    <w:i/>
                    <w:iCs/>
                    <w:color w:val="000000"/>
                    <w:sz w:val="22"/>
                  </w:rPr>
                </w:rPrChange>
              </w:rPr>
              <w:pPrChange w:id="55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09D0C0E"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518" w:author="瑋婷 徐" w:date="2025-01-03T16:20:00Z" w16du:dateUtc="2025-01-03T08:20:00Z"/>
                <w:rFonts w:asciiTheme="majorEastAsia" w:eastAsia="標楷體" w:hAnsiTheme="majorEastAsia" w:cstheme="majorEastAsia"/>
                <w:color w:val="000000"/>
                <w:rPrChange w:id="5519" w:author="瑋婷 徐" w:date="2025-01-04T22:55:00Z" w16du:dateUtc="2025-01-04T14:55:00Z">
                  <w:rPr>
                    <w:ins w:id="5520" w:author="瑋婷 徐" w:date="2025-01-03T16:20:00Z" w16du:dateUtc="2025-01-03T08:20:00Z"/>
                    <w:rFonts w:cs="Calibri"/>
                    <w:color w:val="000000"/>
                    <w:sz w:val="22"/>
                  </w:rPr>
                </w:rPrChange>
              </w:rPr>
              <w:pPrChange w:id="55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522" w:author="瑋婷 徐" w:date="2025-01-03T16:20:00Z" w16du:dateUtc="2025-01-03T08:20:00Z">
              <w:r w:rsidRPr="00D57425">
                <w:rPr>
                  <w:rFonts w:asciiTheme="majorEastAsia" w:eastAsia="標楷體" w:hAnsiTheme="majorEastAsia" w:cstheme="majorEastAsia"/>
                  <w:color w:val="000000"/>
                  <w:rPrChange w:id="5523" w:author="瑋婷 徐" w:date="2025-01-04T22:55:00Z" w16du:dateUtc="2025-01-04T14:55:00Z">
                    <w:rPr>
                      <w:rFonts w:cs="Calibri"/>
                      <w:color w:val="000000"/>
                      <w:sz w:val="22"/>
                    </w:rPr>
                  </w:rPrChange>
                </w:rPr>
                <w:t>*</w:t>
              </w:r>
            </w:ins>
          </w:p>
        </w:tc>
        <w:tc>
          <w:tcPr>
            <w:tcW w:w="134" w:type="pct"/>
            <w:noWrap/>
            <w:hideMark/>
          </w:tcPr>
          <w:p w14:paraId="33E454FF"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524" w:author="瑋婷 徐" w:date="2025-01-03T16:20:00Z" w16du:dateUtc="2025-01-03T08:20:00Z"/>
                <w:rFonts w:asciiTheme="majorEastAsia" w:eastAsia="標楷體" w:hAnsiTheme="majorEastAsia" w:cstheme="majorEastAsia"/>
                <w:color w:val="000000"/>
                <w:rPrChange w:id="5525" w:author="瑋婷 徐" w:date="2025-01-04T22:55:00Z" w16du:dateUtc="2025-01-04T14:55:00Z">
                  <w:rPr>
                    <w:ins w:id="5526" w:author="瑋婷 徐" w:date="2025-01-03T16:20:00Z" w16du:dateUtc="2025-01-03T08:20:00Z"/>
                    <w:rFonts w:cs="Calibri"/>
                    <w:color w:val="000000"/>
                    <w:sz w:val="22"/>
                  </w:rPr>
                </w:rPrChange>
              </w:rPr>
              <w:pPrChange w:id="552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99D814B"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528" w:author="瑋婷 徐" w:date="2025-01-03T16:20:00Z" w16du:dateUtc="2025-01-03T08:20:00Z"/>
                <w:rFonts w:asciiTheme="majorEastAsia" w:eastAsia="標楷體" w:hAnsiTheme="majorEastAsia" w:cstheme="majorEastAsia"/>
                <w:rPrChange w:id="5529" w:author="瑋婷 徐" w:date="2025-01-04T22:55:00Z" w16du:dateUtc="2025-01-04T14:55:00Z">
                  <w:rPr>
                    <w:ins w:id="5530" w:author="瑋婷 徐" w:date="2025-01-03T16:20:00Z" w16du:dateUtc="2025-01-03T08:20:00Z"/>
                    <w:rFonts w:ascii="Times New Roman" w:eastAsia="Times New Roman" w:hAnsi="Times New Roman" w:cs="Times New Roman"/>
                    <w:sz w:val="20"/>
                    <w:szCs w:val="20"/>
                  </w:rPr>
                </w:rPrChange>
              </w:rPr>
              <w:pPrChange w:id="553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0A75FF1A"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532" w:author="瑋婷 徐" w:date="2025-01-03T16:20:00Z" w16du:dateUtc="2025-01-03T08:20:00Z"/>
                <w:rFonts w:asciiTheme="majorEastAsia" w:eastAsia="標楷體" w:hAnsiTheme="majorEastAsia" w:cstheme="majorEastAsia"/>
                <w:rPrChange w:id="5533" w:author="瑋婷 徐" w:date="2025-01-04T22:55:00Z" w16du:dateUtc="2025-01-04T14:55:00Z">
                  <w:rPr>
                    <w:ins w:id="5534" w:author="瑋婷 徐" w:date="2025-01-03T16:20:00Z" w16du:dateUtc="2025-01-03T08:20:00Z"/>
                    <w:rFonts w:ascii="Times New Roman" w:eastAsia="Times New Roman" w:hAnsi="Times New Roman" w:cs="Times New Roman"/>
                    <w:sz w:val="20"/>
                    <w:szCs w:val="20"/>
                  </w:rPr>
                </w:rPrChange>
              </w:rPr>
              <w:pPrChange w:id="553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BC84EA7"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536" w:author="瑋婷 徐" w:date="2025-01-03T16:20:00Z" w16du:dateUtc="2025-01-03T08:20:00Z"/>
                <w:rFonts w:asciiTheme="majorEastAsia" w:eastAsia="標楷體" w:hAnsiTheme="majorEastAsia" w:cstheme="majorEastAsia"/>
                <w:rPrChange w:id="5537" w:author="瑋婷 徐" w:date="2025-01-04T22:55:00Z" w16du:dateUtc="2025-01-04T14:55:00Z">
                  <w:rPr>
                    <w:ins w:id="5538" w:author="瑋婷 徐" w:date="2025-01-03T16:20:00Z" w16du:dateUtc="2025-01-03T08:20:00Z"/>
                    <w:rFonts w:ascii="Times New Roman" w:eastAsia="Times New Roman" w:hAnsi="Times New Roman" w:cs="Times New Roman"/>
                    <w:sz w:val="20"/>
                    <w:szCs w:val="20"/>
                  </w:rPr>
                </w:rPrChange>
              </w:rPr>
              <w:pPrChange w:id="553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4697D603"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5540" w:author="瑋婷 徐" w:date="2025-01-03T16:33:00Z" w16du:dateUtc="2025-01-03T08:33:00Z"/>
                <w:rFonts w:asciiTheme="majorEastAsia" w:eastAsia="標楷體" w:hAnsiTheme="majorEastAsia" w:cstheme="majorEastAsia"/>
              </w:rPr>
            </w:pPr>
          </w:p>
        </w:tc>
        <w:tc>
          <w:tcPr>
            <w:tcW w:w="134" w:type="pct"/>
            <w:noWrap/>
            <w:hideMark/>
          </w:tcPr>
          <w:p w14:paraId="7E7E3E12" w14:textId="10E89B3B"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541" w:author="瑋婷 徐" w:date="2025-01-03T16:20:00Z" w16du:dateUtc="2025-01-03T08:20:00Z"/>
                <w:rFonts w:asciiTheme="majorEastAsia" w:eastAsia="標楷體" w:hAnsiTheme="majorEastAsia" w:cstheme="majorEastAsia"/>
                <w:rPrChange w:id="5542" w:author="瑋婷 徐" w:date="2025-01-04T22:55:00Z" w16du:dateUtc="2025-01-04T14:55:00Z">
                  <w:rPr>
                    <w:ins w:id="5543" w:author="瑋婷 徐" w:date="2025-01-03T16:20:00Z" w16du:dateUtc="2025-01-03T08:20:00Z"/>
                    <w:rFonts w:ascii="Times New Roman" w:eastAsia="Times New Roman" w:hAnsi="Times New Roman" w:cs="Times New Roman"/>
                    <w:sz w:val="20"/>
                    <w:szCs w:val="20"/>
                  </w:rPr>
                </w:rPrChange>
              </w:rPr>
              <w:pPrChange w:id="55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C203DD6"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545" w:author="瑋婷 徐" w:date="2025-01-03T16:20:00Z" w16du:dateUtc="2025-01-03T08:20:00Z"/>
                <w:rFonts w:asciiTheme="majorEastAsia" w:eastAsia="標楷體" w:hAnsiTheme="majorEastAsia" w:cstheme="majorEastAsia"/>
                <w:rPrChange w:id="5546" w:author="瑋婷 徐" w:date="2025-01-04T22:55:00Z" w16du:dateUtc="2025-01-04T14:55:00Z">
                  <w:rPr>
                    <w:ins w:id="5547" w:author="瑋婷 徐" w:date="2025-01-03T16:20:00Z" w16du:dateUtc="2025-01-03T08:20:00Z"/>
                    <w:rFonts w:ascii="Times New Roman" w:eastAsia="Times New Roman" w:hAnsi="Times New Roman" w:cs="Times New Roman"/>
                    <w:sz w:val="20"/>
                    <w:szCs w:val="20"/>
                  </w:rPr>
                </w:rPrChange>
              </w:rPr>
              <w:pPrChange w:id="55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0BF119FB"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549" w:author="瑋婷 徐" w:date="2025-01-03T16:20:00Z" w16du:dateUtc="2025-01-03T08:20:00Z"/>
                <w:rFonts w:asciiTheme="majorEastAsia" w:eastAsia="標楷體" w:hAnsiTheme="majorEastAsia" w:cstheme="majorEastAsia"/>
                <w:rPrChange w:id="5550" w:author="瑋婷 徐" w:date="2025-01-04T22:55:00Z" w16du:dateUtc="2025-01-04T14:55:00Z">
                  <w:rPr>
                    <w:ins w:id="5551" w:author="瑋婷 徐" w:date="2025-01-03T16:20:00Z" w16du:dateUtc="2025-01-03T08:20:00Z"/>
                    <w:rFonts w:ascii="Times New Roman" w:eastAsia="Times New Roman" w:hAnsi="Times New Roman" w:cs="Times New Roman"/>
                    <w:sz w:val="20"/>
                    <w:szCs w:val="20"/>
                  </w:rPr>
                </w:rPrChange>
              </w:rPr>
              <w:pPrChange w:id="55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3B7E607D"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553" w:author="瑋婷 徐" w:date="2025-01-03T16:20:00Z" w16du:dateUtc="2025-01-03T08:20:00Z"/>
                <w:rFonts w:asciiTheme="majorEastAsia" w:eastAsia="標楷體" w:hAnsiTheme="majorEastAsia" w:cstheme="majorEastAsia"/>
                <w:rPrChange w:id="5554" w:author="瑋婷 徐" w:date="2025-01-04T22:55:00Z" w16du:dateUtc="2025-01-04T14:55:00Z">
                  <w:rPr>
                    <w:ins w:id="5555" w:author="瑋婷 徐" w:date="2025-01-03T16:20:00Z" w16du:dateUtc="2025-01-03T08:20:00Z"/>
                    <w:rFonts w:ascii="Times New Roman" w:eastAsia="Times New Roman" w:hAnsi="Times New Roman" w:cs="Times New Roman"/>
                    <w:sz w:val="20"/>
                    <w:szCs w:val="20"/>
                  </w:rPr>
                </w:rPrChange>
              </w:rPr>
              <w:pPrChange w:id="555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tcPr>
          <w:p w14:paraId="54788BE5"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5557" w:author="瑋婷 徐" w:date="2025-01-03T16:33:00Z" w16du:dateUtc="2025-01-03T08:33:00Z"/>
                <w:rFonts w:asciiTheme="majorEastAsia" w:eastAsia="標楷體" w:hAnsiTheme="majorEastAsia" w:cstheme="majorEastAsia"/>
              </w:rPr>
            </w:pPr>
          </w:p>
        </w:tc>
        <w:tc>
          <w:tcPr>
            <w:tcW w:w="182" w:type="pct"/>
            <w:noWrap/>
            <w:hideMark/>
          </w:tcPr>
          <w:p w14:paraId="7A487EFD" w14:textId="2EC19B88"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558" w:author="瑋婷 徐" w:date="2025-01-03T16:20:00Z" w16du:dateUtc="2025-01-03T08:20:00Z"/>
                <w:rFonts w:asciiTheme="majorEastAsia" w:eastAsia="標楷體" w:hAnsiTheme="majorEastAsia" w:cstheme="majorEastAsia"/>
                <w:rPrChange w:id="5559" w:author="瑋婷 徐" w:date="2025-01-04T22:55:00Z" w16du:dateUtc="2025-01-04T14:55:00Z">
                  <w:rPr>
                    <w:ins w:id="5560" w:author="瑋婷 徐" w:date="2025-01-03T16:20:00Z" w16du:dateUtc="2025-01-03T08:20:00Z"/>
                    <w:rFonts w:ascii="Times New Roman" w:eastAsia="Times New Roman" w:hAnsi="Times New Roman" w:cs="Times New Roman"/>
                    <w:sz w:val="20"/>
                    <w:szCs w:val="20"/>
                  </w:rPr>
                </w:rPrChange>
              </w:rPr>
              <w:pPrChange w:id="55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A3C991C"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562" w:author="瑋婷 徐" w:date="2025-01-03T16:20:00Z" w16du:dateUtc="2025-01-03T08:20:00Z"/>
                <w:rFonts w:asciiTheme="majorEastAsia" w:eastAsia="標楷體" w:hAnsiTheme="majorEastAsia" w:cstheme="majorEastAsia"/>
                <w:rPrChange w:id="5563" w:author="瑋婷 徐" w:date="2025-01-04T22:55:00Z" w16du:dateUtc="2025-01-04T14:55:00Z">
                  <w:rPr>
                    <w:ins w:id="5564" w:author="瑋婷 徐" w:date="2025-01-03T16:20:00Z" w16du:dateUtc="2025-01-03T08:20:00Z"/>
                    <w:rFonts w:ascii="Times New Roman" w:eastAsia="Times New Roman" w:hAnsi="Times New Roman" w:cs="Times New Roman"/>
                    <w:sz w:val="20"/>
                    <w:szCs w:val="20"/>
                  </w:rPr>
                </w:rPrChange>
              </w:rPr>
              <w:pPrChange w:id="55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11CAA1EA"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566" w:author="瑋婷 徐" w:date="2025-01-03T16:20:00Z" w16du:dateUtc="2025-01-03T08:20:00Z"/>
                <w:rFonts w:asciiTheme="majorEastAsia" w:eastAsia="標楷體" w:hAnsiTheme="majorEastAsia" w:cstheme="majorEastAsia"/>
                <w:rPrChange w:id="5567" w:author="瑋婷 徐" w:date="2025-01-04T22:55:00Z" w16du:dateUtc="2025-01-04T14:55:00Z">
                  <w:rPr>
                    <w:ins w:id="5568" w:author="瑋婷 徐" w:date="2025-01-03T16:20:00Z" w16du:dateUtc="2025-01-03T08:20:00Z"/>
                    <w:rFonts w:ascii="Times New Roman" w:eastAsia="Times New Roman" w:hAnsi="Times New Roman" w:cs="Times New Roman"/>
                    <w:sz w:val="20"/>
                    <w:szCs w:val="20"/>
                  </w:rPr>
                </w:rPrChange>
              </w:rPr>
              <w:pPrChange w:id="556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25B24036"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570" w:author="瑋婷 徐" w:date="2025-01-03T16:20:00Z" w16du:dateUtc="2025-01-03T08:20:00Z"/>
                <w:rFonts w:asciiTheme="majorEastAsia" w:eastAsia="標楷體" w:hAnsiTheme="majorEastAsia" w:cstheme="majorEastAsia"/>
                <w:rPrChange w:id="5571" w:author="瑋婷 徐" w:date="2025-01-04T22:55:00Z" w16du:dateUtc="2025-01-04T14:55:00Z">
                  <w:rPr>
                    <w:ins w:id="5572" w:author="瑋婷 徐" w:date="2025-01-03T16:20:00Z" w16du:dateUtc="2025-01-03T08:20:00Z"/>
                    <w:rFonts w:ascii="Times New Roman" w:eastAsia="Times New Roman" w:hAnsi="Times New Roman" w:cs="Times New Roman"/>
                    <w:sz w:val="20"/>
                    <w:szCs w:val="20"/>
                  </w:rPr>
                </w:rPrChange>
              </w:rPr>
              <w:pPrChange w:id="55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25625EB"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574" w:author="瑋婷 徐" w:date="2025-01-03T16:20:00Z" w16du:dateUtc="2025-01-03T08:20:00Z"/>
                <w:rFonts w:asciiTheme="majorEastAsia" w:eastAsia="標楷體" w:hAnsiTheme="majorEastAsia" w:cstheme="majorEastAsia"/>
                <w:rPrChange w:id="5575" w:author="瑋婷 徐" w:date="2025-01-04T22:55:00Z" w16du:dateUtc="2025-01-04T14:55:00Z">
                  <w:rPr>
                    <w:ins w:id="5576" w:author="瑋婷 徐" w:date="2025-01-03T16:20:00Z" w16du:dateUtc="2025-01-03T08:20:00Z"/>
                    <w:rFonts w:ascii="Times New Roman" w:eastAsia="Times New Roman" w:hAnsi="Times New Roman" w:cs="Times New Roman"/>
                    <w:sz w:val="20"/>
                    <w:szCs w:val="20"/>
                  </w:rPr>
                </w:rPrChange>
              </w:rPr>
              <w:pPrChange w:id="55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7DF97B17"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578" w:author="瑋婷 徐" w:date="2025-01-03T16:20:00Z" w16du:dateUtc="2025-01-03T08:20:00Z"/>
                <w:rFonts w:asciiTheme="majorEastAsia" w:eastAsia="標楷體" w:hAnsiTheme="majorEastAsia" w:cstheme="majorEastAsia"/>
                <w:rPrChange w:id="5579" w:author="瑋婷 徐" w:date="2025-01-04T22:55:00Z" w16du:dateUtc="2025-01-04T14:55:00Z">
                  <w:rPr>
                    <w:ins w:id="5580" w:author="瑋婷 徐" w:date="2025-01-03T16:20:00Z" w16du:dateUtc="2025-01-03T08:20:00Z"/>
                    <w:rFonts w:ascii="Times New Roman" w:eastAsia="Times New Roman" w:hAnsi="Times New Roman" w:cs="Times New Roman"/>
                    <w:sz w:val="20"/>
                    <w:szCs w:val="20"/>
                  </w:rPr>
                </w:rPrChange>
              </w:rPr>
              <w:pPrChange w:id="55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66F40F93"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582" w:author="瑋婷 徐" w:date="2025-01-03T16:20:00Z" w16du:dateUtc="2025-01-03T08:20:00Z"/>
                <w:rFonts w:asciiTheme="majorEastAsia" w:eastAsia="標楷體" w:hAnsiTheme="majorEastAsia" w:cstheme="majorEastAsia"/>
                <w:rPrChange w:id="5583" w:author="瑋婷 徐" w:date="2025-01-04T22:55:00Z" w16du:dateUtc="2025-01-04T14:55:00Z">
                  <w:rPr>
                    <w:ins w:id="5584" w:author="瑋婷 徐" w:date="2025-01-03T16:20:00Z" w16du:dateUtc="2025-01-03T08:20:00Z"/>
                    <w:rFonts w:ascii="Times New Roman" w:eastAsia="Times New Roman" w:hAnsi="Times New Roman" w:cs="Times New Roman"/>
                    <w:sz w:val="20"/>
                    <w:szCs w:val="20"/>
                  </w:rPr>
                </w:rPrChange>
              </w:rPr>
              <w:pPrChange w:id="55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3C065BBC"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586" w:author="瑋婷 徐" w:date="2025-01-03T16:20:00Z" w16du:dateUtc="2025-01-03T08:20:00Z"/>
                <w:rFonts w:asciiTheme="majorEastAsia" w:eastAsia="標楷體" w:hAnsiTheme="majorEastAsia" w:cstheme="majorEastAsia"/>
                <w:rPrChange w:id="5587" w:author="瑋婷 徐" w:date="2025-01-04T22:55:00Z" w16du:dateUtc="2025-01-04T14:55:00Z">
                  <w:rPr>
                    <w:ins w:id="5588" w:author="瑋婷 徐" w:date="2025-01-03T16:20:00Z" w16du:dateUtc="2025-01-03T08:20:00Z"/>
                    <w:rFonts w:ascii="Times New Roman" w:eastAsia="Times New Roman" w:hAnsi="Times New Roman" w:cs="Times New Roman"/>
                    <w:sz w:val="20"/>
                    <w:szCs w:val="20"/>
                  </w:rPr>
                </w:rPrChange>
              </w:rPr>
              <w:pPrChange w:id="55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D57425" w14:paraId="513E3E20" w14:textId="77777777" w:rsidTr="00B436F0">
        <w:trPr>
          <w:cnfStyle w:val="000000100000" w:firstRow="0" w:lastRow="0" w:firstColumn="0" w:lastColumn="0" w:oddVBand="0" w:evenVBand="0" w:oddHBand="1" w:evenHBand="0" w:firstRowFirstColumn="0" w:firstRowLastColumn="0" w:lastRowFirstColumn="0" w:lastRowLastColumn="0"/>
          <w:trHeight w:val="300"/>
          <w:ins w:id="5590"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46C1D49F" w14:textId="77777777" w:rsidR="00DA433E" w:rsidRPr="00D57425" w:rsidRDefault="00DA433E">
            <w:pPr>
              <w:spacing w:line="360" w:lineRule="auto"/>
              <w:jc w:val="both"/>
              <w:rPr>
                <w:ins w:id="5591" w:author="瑋婷 徐" w:date="2025-01-03T16:20:00Z" w16du:dateUtc="2025-01-03T08:20:00Z"/>
                <w:rFonts w:asciiTheme="majorEastAsia" w:eastAsia="標楷體" w:hAnsiTheme="majorEastAsia" w:cstheme="majorEastAsia"/>
                <w:b w:val="0"/>
                <w:bCs w:val="0"/>
                <w:color w:val="000000"/>
                <w:rPrChange w:id="5592" w:author="瑋婷 徐" w:date="2025-01-04T22:55:00Z" w16du:dateUtc="2025-01-04T14:55:00Z">
                  <w:rPr>
                    <w:ins w:id="5593" w:author="瑋婷 徐" w:date="2025-01-03T16:20:00Z" w16du:dateUtc="2025-01-03T08:20:00Z"/>
                    <w:rFonts w:cs="Calibri"/>
                    <w:color w:val="000000"/>
                    <w:sz w:val="22"/>
                  </w:rPr>
                </w:rPrChange>
              </w:rPr>
              <w:pPrChange w:id="5594" w:author="瑋婷 徐" w:date="2025-01-03T16:21:00Z" w16du:dateUtc="2025-01-03T08:21:00Z">
                <w:pPr/>
              </w:pPrChange>
            </w:pPr>
            <w:ins w:id="5595" w:author="瑋婷 徐" w:date="2025-01-03T16:20:00Z" w16du:dateUtc="2025-01-03T08:20:00Z">
              <w:r w:rsidRPr="00D57425">
                <w:rPr>
                  <w:rFonts w:asciiTheme="majorEastAsia" w:eastAsia="標楷體" w:hAnsiTheme="majorEastAsia" w:cstheme="majorEastAsia"/>
                  <w:b w:val="0"/>
                  <w:bCs w:val="0"/>
                  <w:color w:val="000000"/>
                  <w:rPrChange w:id="5596" w:author="瑋婷 徐" w:date="2025-01-04T22:55:00Z" w16du:dateUtc="2025-01-04T14:55:00Z">
                    <w:rPr>
                      <w:rFonts w:cs="Calibri"/>
                      <w:color w:val="000000"/>
                      <w:sz w:val="22"/>
                    </w:rPr>
                  </w:rPrChange>
                </w:rPr>
                <w:t>東方蜂鷹</w:t>
              </w:r>
              <w:r w:rsidRPr="00D57425">
                <w:rPr>
                  <w:rFonts w:asciiTheme="majorEastAsia" w:eastAsia="標楷體" w:hAnsiTheme="majorEastAsia" w:cstheme="majorEastAsia"/>
                  <w:b w:val="0"/>
                  <w:bCs w:val="0"/>
                  <w:color w:val="000000"/>
                  <w:rPrChange w:id="5597" w:author="瑋婷 徐" w:date="2025-01-04T22:55:00Z" w16du:dateUtc="2025-01-04T14:55:00Z">
                    <w:rPr>
                      <w:rFonts w:cs="Calibri"/>
                      <w:color w:val="000000"/>
                      <w:sz w:val="22"/>
                    </w:rPr>
                  </w:rPrChange>
                </w:rPr>
                <w:t xml:space="preserve"> II</w:t>
              </w:r>
            </w:ins>
          </w:p>
        </w:tc>
        <w:tc>
          <w:tcPr>
            <w:tcW w:w="1093" w:type="pct"/>
            <w:hideMark/>
          </w:tcPr>
          <w:p w14:paraId="1506A517"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598" w:author="瑋婷 徐" w:date="2025-01-03T16:20:00Z" w16du:dateUtc="2025-01-03T08:20:00Z"/>
                <w:rFonts w:asciiTheme="majorEastAsia" w:eastAsia="標楷體" w:hAnsiTheme="majorEastAsia" w:cstheme="majorEastAsia"/>
                <w:i/>
                <w:iCs/>
                <w:color w:val="000000"/>
                <w:rPrChange w:id="5599" w:author="瑋婷 徐" w:date="2025-01-04T22:55:00Z" w16du:dateUtc="2025-01-04T14:55:00Z">
                  <w:rPr>
                    <w:ins w:id="5600" w:author="瑋婷 徐" w:date="2025-01-03T16:20:00Z" w16du:dateUtc="2025-01-03T08:20:00Z"/>
                    <w:rFonts w:cs="Calibri"/>
                    <w:i/>
                    <w:iCs/>
                    <w:color w:val="000000"/>
                    <w:sz w:val="22"/>
                  </w:rPr>
                </w:rPrChange>
              </w:rPr>
              <w:pPrChange w:id="56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5602" w:author="瑋婷 徐" w:date="2025-01-03T16:20:00Z" w16du:dateUtc="2025-01-03T08:20:00Z">
              <w:r w:rsidRPr="00D57425">
                <w:rPr>
                  <w:rFonts w:asciiTheme="majorEastAsia" w:eastAsia="標楷體" w:hAnsiTheme="majorEastAsia" w:cstheme="majorEastAsia"/>
                  <w:i/>
                  <w:iCs/>
                  <w:color w:val="000000"/>
                  <w:rPrChange w:id="5603" w:author="瑋婷 徐" w:date="2025-01-04T22:55:00Z" w16du:dateUtc="2025-01-04T14:55:00Z">
                    <w:rPr>
                      <w:rFonts w:cs="Calibri"/>
                      <w:i/>
                      <w:iCs/>
                      <w:color w:val="000000"/>
                      <w:sz w:val="22"/>
                    </w:rPr>
                  </w:rPrChange>
                </w:rPr>
                <w:t>Pernis ptilorhynchus</w:t>
              </w:r>
            </w:ins>
          </w:p>
        </w:tc>
        <w:tc>
          <w:tcPr>
            <w:tcW w:w="134" w:type="pct"/>
            <w:noWrap/>
            <w:hideMark/>
          </w:tcPr>
          <w:p w14:paraId="3AF82837"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604" w:author="瑋婷 徐" w:date="2025-01-03T16:20:00Z" w16du:dateUtc="2025-01-03T08:20:00Z"/>
                <w:rFonts w:asciiTheme="majorEastAsia" w:eastAsia="標楷體" w:hAnsiTheme="majorEastAsia" w:cstheme="majorEastAsia"/>
                <w:i/>
                <w:iCs/>
                <w:color w:val="000000"/>
                <w:rPrChange w:id="5605" w:author="瑋婷 徐" w:date="2025-01-04T22:55:00Z" w16du:dateUtc="2025-01-04T14:55:00Z">
                  <w:rPr>
                    <w:ins w:id="5606" w:author="瑋婷 徐" w:date="2025-01-03T16:20:00Z" w16du:dateUtc="2025-01-03T08:20:00Z"/>
                    <w:rFonts w:cs="Calibri"/>
                    <w:i/>
                    <w:iCs/>
                    <w:color w:val="000000"/>
                    <w:sz w:val="22"/>
                  </w:rPr>
                </w:rPrChange>
              </w:rPr>
              <w:pPrChange w:id="560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5D2B9D0C"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608" w:author="瑋婷 徐" w:date="2025-01-03T16:20:00Z" w16du:dateUtc="2025-01-03T08:20:00Z"/>
                <w:rFonts w:asciiTheme="majorEastAsia" w:eastAsia="標楷體" w:hAnsiTheme="majorEastAsia" w:cstheme="majorEastAsia"/>
                <w:rPrChange w:id="5609" w:author="瑋婷 徐" w:date="2025-01-04T22:55:00Z" w16du:dateUtc="2025-01-04T14:55:00Z">
                  <w:rPr>
                    <w:ins w:id="5610" w:author="瑋婷 徐" w:date="2025-01-03T16:20:00Z" w16du:dateUtc="2025-01-03T08:20:00Z"/>
                    <w:rFonts w:ascii="Times New Roman" w:eastAsia="Times New Roman" w:hAnsi="Times New Roman" w:cs="Times New Roman"/>
                    <w:sz w:val="20"/>
                    <w:szCs w:val="20"/>
                  </w:rPr>
                </w:rPrChange>
              </w:rPr>
              <w:pPrChange w:id="561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6D34B1BE"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612" w:author="瑋婷 徐" w:date="2025-01-03T16:20:00Z" w16du:dateUtc="2025-01-03T08:20:00Z"/>
                <w:rFonts w:asciiTheme="majorEastAsia" w:eastAsia="標楷體" w:hAnsiTheme="majorEastAsia" w:cstheme="majorEastAsia"/>
                <w:rPrChange w:id="5613" w:author="瑋婷 徐" w:date="2025-01-04T22:55:00Z" w16du:dateUtc="2025-01-04T14:55:00Z">
                  <w:rPr>
                    <w:ins w:id="5614" w:author="瑋婷 徐" w:date="2025-01-03T16:20:00Z" w16du:dateUtc="2025-01-03T08:20:00Z"/>
                    <w:rFonts w:ascii="Times New Roman" w:eastAsia="Times New Roman" w:hAnsi="Times New Roman" w:cs="Times New Roman"/>
                    <w:sz w:val="20"/>
                    <w:szCs w:val="20"/>
                  </w:rPr>
                </w:rPrChange>
              </w:rPr>
              <w:pPrChange w:id="561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1993C4CE"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616" w:author="瑋婷 徐" w:date="2025-01-03T16:20:00Z" w16du:dateUtc="2025-01-03T08:20:00Z"/>
                <w:rFonts w:asciiTheme="majorEastAsia" w:eastAsia="標楷體" w:hAnsiTheme="majorEastAsia" w:cstheme="majorEastAsia"/>
                <w:rPrChange w:id="5617" w:author="瑋婷 徐" w:date="2025-01-04T22:55:00Z" w16du:dateUtc="2025-01-04T14:55:00Z">
                  <w:rPr>
                    <w:ins w:id="5618" w:author="瑋婷 徐" w:date="2025-01-03T16:20:00Z" w16du:dateUtc="2025-01-03T08:20:00Z"/>
                    <w:rFonts w:ascii="Times New Roman" w:eastAsia="Times New Roman" w:hAnsi="Times New Roman" w:cs="Times New Roman"/>
                    <w:sz w:val="20"/>
                    <w:szCs w:val="20"/>
                  </w:rPr>
                </w:rPrChange>
              </w:rPr>
              <w:pPrChange w:id="561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54F1D333"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620" w:author="瑋婷 徐" w:date="2025-01-03T16:20:00Z" w16du:dateUtc="2025-01-03T08:20:00Z"/>
                <w:rFonts w:asciiTheme="majorEastAsia" w:eastAsia="標楷體" w:hAnsiTheme="majorEastAsia" w:cstheme="majorEastAsia"/>
                <w:rPrChange w:id="5621" w:author="瑋婷 徐" w:date="2025-01-04T22:55:00Z" w16du:dateUtc="2025-01-04T14:55:00Z">
                  <w:rPr>
                    <w:ins w:id="5622" w:author="瑋婷 徐" w:date="2025-01-03T16:20:00Z" w16du:dateUtc="2025-01-03T08:20:00Z"/>
                    <w:rFonts w:ascii="Times New Roman" w:eastAsia="Times New Roman" w:hAnsi="Times New Roman" w:cs="Times New Roman"/>
                    <w:sz w:val="20"/>
                    <w:szCs w:val="20"/>
                  </w:rPr>
                </w:rPrChange>
              </w:rPr>
              <w:pPrChange w:id="56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5C40267D"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624" w:author="瑋婷 徐" w:date="2025-01-03T16:20:00Z" w16du:dateUtc="2025-01-03T08:20:00Z"/>
                <w:rFonts w:asciiTheme="majorEastAsia" w:eastAsia="標楷體" w:hAnsiTheme="majorEastAsia" w:cstheme="majorEastAsia"/>
                <w:rPrChange w:id="5625" w:author="瑋婷 徐" w:date="2025-01-04T22:55:00Z" w16du:dateUtc="2025-01-04T14:55:00Z">
                  <w:rPr>
                    <w:ins w:id="5626" w:author="瑋婷 徐" w:date="2025-01-03T16:20:00Z" w16du:dateUtc="2025-01-03T08:20:00Z"/>
                    <w:rFonts w:ascii="Times New Roman" w:eastAsia="Times New Roman" w:hAnsi="Times New Roman" w:cs="Times New Roman"/>
                    <w:sz w:val="20"/>
                    <w:szCs w:val="20"/>
                  </w:rPr>
                </w:rPrChange>
              </w:rPr>
              <w:pPrChange w:id="56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
          <w:p w14:paraId="1A792781"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5628" w:author="瑋婷 徐" w:date="2025-01-03T16:33:00Z" w16du:dateUtc="2025-01-03T08:33:00Z"/>
                <w:rFonts w:asciiTheme="majorEastAsia" w:eastAsia="標楷體" w:hAnsiTheme="majorEastAsia" w:cstheme="majorEastAsia"/>
              </w:rPr>
            </w:pPr>
          </w:p>
        </w:tc>
        <w:tc>
          <w:tcPr>
            <w:tcW w:w="134" w:type="pct"/>
            <w:noWrap/>
            <w:hideMark/>
          </w:tcPr>
          <w:p w14:paraId="241176E2" w14:textId="49FA180B"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629" w:author="瑋婷 徐" w:date="2025-01-03T16:20:00Z" w16du:dateUtc="2025-01-03T08:20:00Z"/>
                <w:rFonts w:asciiTheme="majorEastAsia" w:eastAsia="標楷體" w:hAnsiTheme="majorEastAsia" w:cstheme="majorEastAsia"/>
                <w:rPrChange w:id="5630" w:author="瑋婷 徐" w:date="2025-01-04T22:55:00Z" w16du:dateUtc="2025-01-04T14:55:00Z">
                  <w:rPr>
                    <w:ins w:id="5631" w:author="瑋婷 徐" w:date="2025-01-03T16:20:00Z" w16du:dateUtc="2025-01-03T08:20:00Z"/>
                    <w:rFonts w:ascii="Times New Roman" w:eastAsia="Times New Roman" w:hAnsi="Times New Roman" w:cs="Times New Roman"/>
                    <w:sz w:val="20"/>
                    <w:szCs w:val="20"/>
                  </w:rPr>
                </w:rPrChange>
              </w:rPr>
              <w:pPrChange w:id="563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4D0A7E0A"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633" w:author="瑋婷 徐" w:date="2025-01-03T16:20:00Z" w16du:dateUtc="2025-01-03T08:20:00Z"/>
                <w:rFonts w:asciiTheme="majorEastAsia" w:eastAsia="標楷體" w:hAnsiTheme="majorEastAsia" w:cstheme="majorEastAsia"/>
                <w:rPrChange w:id="5634" w:author="瑋婷 徐" w:date="2025-01-04T22:55:00Z" w16du:dateUtc="2025-01-04T14:55:00Z">
                  <w:rPr>
                    <w:ins w:id="5635" w:author="瑋婷 徐" w:date="2025-01-03T16:20:00Z" w16du:dateUtc="2025-01-03T08:20:00Z"/>
                    <w:rFonts w:ascii="Times New Roman" w:eastAsia="Times New Roman" w:hAnsi="Times New Roman" w:cs="Times New Roman"/>
                    <w:sz w:val="20"/>
                    <w:szCs w:val="20"/>
                  </w:rPr>
                </w:rPrChange>
              </w:rPr>
              <w:pPrChange w:id="563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2692197B"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637" w:author="瑋婷 徐" w:date="2025-01-03T16:20:00Z" w16du:dateUtc="2025-01-03T08:20:00Z"/>
                <w:rFonts w:asciiTheme="majorEastAsia" w:eastAsia="標楷體" w:hAnsiTheme="majorEastAsia" w:cstheme="majorEastAsia"/>
                <w:rPrChange w:id="5638" w:author="瑋婷 徐" w:date="2025-01-04T22:55:00Z" w16du:dateUtc="2025-01-04T14:55:00Z">
                  <w:rPr>
                    <w:ins w:id="5639" w:author="瑋婷 徐" w:date="2025-01-03T16:20:00Z" w16du:dateUtc="2025-01-03T08:20:00Z"/>
                    <w:rFonts w:ascii="Times New Roman" w:eastAsia="Times New Roman" w:hAnsi="Times New Roman" w:cs="Times New Roman"/>
                    <w:sz w:val="20"/>
                    <w:szCs w:val="20"/>
                  </w:rPr>
                </w:rPrChange>
              </w:rPr>
              <w:pPrChange w:id="56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4DE840F9"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641" w:author="瑋婷 徐" w:date="2025-01-03T16:20:00Z" w16du:dateUtc="2025-01-03T08:20:00Z"/>
                <w:rFonts w:asciiTheme="majorEastAsia" w:eastAsia="標楷體" w:hAnsiTheme="majorEastAsia" w:cstheme="majorEastAsia"/>
                <w:rPrChange w:id="5642" w:author="瑋婷 徐" w:date="2025-01-04T22:55:00Z" w16du:dateUtc="2025-01-04T14:55:00Z">
                  <w:rPr>
                    <w:ins w:id="5643" w:author="瑋婷 徐" w:date="2025-01-03T16:20:00Z" w16du:dateUtc="2025-01-03T08:20:00Z"/>
                    <w:rFonts w:ascii="Times New Roman" w:eastAsia="Times New Roman" w:hAnsi="Times New Roman" w:cs="Times New Roman"/>
                    <w:sz w:val="20"/>
                    <w:szCs w:val="20"/>
                  </w:rPr>
                </w:rPrChange>
              </w:rPr>
              <w:pPrChange w:id="564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tcPr>
          <w:p w14:paraId="0097B4F0"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5645" w:author="瑋婷 徐" w:date="2025-01-03T16:33:00Z" w16du:dateUtc="2025-01-03T08:33:00Z"/>
                <w:rFonts w:asciiTheme="majorEastAsia" w:eastAsia="標楷體" w:hAnsiTheme="majorEastAsia" w:cstheme="majorEastAsia"/>
              </w:rPr>
            </w:pPr>
          </w:p>
        </w:tc>
        <w:tc>
          <w:tcPr>
            <w:tcW w:w="182" w:type="pct"/>
            <w:noWrap/>
            <w:hideMark/>
          </w:tcPr>
          <w:p w14:paraId="6211809F" w14:textId="2F9BA1B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646" w:author="瑋婷 徐" w:date="2025-01-03T16:20:00Z" w16du:dateUtc="2025-01-03T08:20:00Z"/>
                <w:rFonts w:asciiTheme="majorEastAsia" w:eastAsia="標楷體" w:hAnsiTheme="majorEastAsia" w:cstheme="majorEastAsia"/>
                <w:rPrChange w:id="5647" w:author="瑋婷 徐" w:date="2025-01-04T22:55:00Z" w16du:dateUtc="2025-01-04T14:55:00Z">
                  <w:rPr>
                    <w:ins w:id="5648" w:author="瑋婷 徐" w:date="2025-01-03T16:20:00Z" w16du:dateUtc="2025-01-03T08:20:00Z"/>
                    <w:rFonts w:ascii="Times New Roman" w:eastAsia="Times New Roman" w:hAnsi="Times New Roman" w:cs="Times New Roman"/>
                    <w:sz w:val="20"/>
                    <w:szCs w:val="20"/>
                  </w:rPr>
                </w:rPrChange>
              </w:rPr>
              <w:pPrChange w:id="56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548050BE"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650" w:author="瑋婷 徐" w:date="2025-01-03T16:20:00Z" w16du:dateUtc="2025-01-03T08:20:00Z"/>
                <w:rFonts w:asciiTheme="majorEastAsia" w:eastAsia="標楷體" w:hAnsiTheme="majorEastAsia" w:cstheme="majorEastAsia"/>
                <w:rPrChange w:id="5651" w:author="瑋婷 徐" w:date="2025-01-04T22:55:00Z" w16du:dateUtc="2025-01-04T14:55:00Z">
                  <w:rPr>
                    <w:ins w:id="5652" w:author="瑋婷 徐" w:date="2025-01-03T16:20:00Z" w16du:dateUtc="2025-01-03T08:20:00Z"/>
                    <w:rFonts w:ascii="Times New Roman" w:eastAsia="Times New Roman" w:hAnsi="Times New Roman" w:cs="Times New Roman"/>
                    <w:sz w:val="20"/>
                    <w:szCs w:val="20"/>
                  </w:rPr>
                </w:rPrChange>
              </w:rPr>
              <w:pPrChange w:id="56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59A661F6"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654" w:author="瑋婷 徐" w:date="2025-01-03T16:20:00Z" w16du:dateUtc="2025-01-03T08:20:00Z"/>
                <w:rFonts w:asciiTheme="majorEastAsia" w:eastAsia="標楷體" w:hAnsiTheme="majorEastAsia" w:cstheme="majorEastAsia"/>
                <w:rPrChange w:id="5655" w:author="瑋婷 徐" w:date="2025-01-04T22:55:00Z" w16du:dateUtc="2025-01-04T14:55:00Z">
                  <w:rPr>
                    <w:ins w:id="5656" w:author="瑋婷 徐" w:date="2025-01-03T16:20:00Z" w16du:dateUtc="2025-01-03T08:20:00Z"/>
                    <w:rFonts w:ascii="Times New Roman" w:eastAsia="Times New Roman" w:hAnsi="Times New Roman" w:cs="Times New Roman"/>
                    <w:sz w:val="20"/>
                    <w:szCs w:val="20"/>
                  </w:rPr>
                </w:rPrChange>
              </w:rPr>
              <w:pPrChange w:id="56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5F090B82"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658" w:author="瑋婷 徐" w:date="2025-01-03T16:20:00Z" w16du:dateUtc="2025-01-03T08:20:00Z"/>
                <w:rFonts w:asciiTheme="majorEastAsia" w:eastAsia="標楷體" w:hAnsiTheme="majorEastAsia" w:cstheme="majorEastAsia"/>
                <w:rPrChange w:id="5659" w:author="瑋婷 徐" w:date="2025-01-04T22:55:00Z" w16du:dateUtc="2025-01-04T14:55:00Z">
                  <w:rPr>
                    <w:ins w:id="5660" w:author="瑋婷 徐" w:date="2025-01-03T16:20:00Z" w16du:dateUtc="2025-01-03T08:20:00Z"/>
                    <w:rFonts w:ascii="Times New Roman" w:eastAsia="Times New Roman" w:hAnsi="Times New Roman" w:cs="Times New Roman"/>
                    <w:sz w:val="20"/>
                    <w:szCs w:val="20"/>
                  </w:rPr>
                </w:rPrChange>
              </w:rPr>
              <w:pPrChange w:id="56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790B5EB4"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662" w:author="瑋婷 徐" w:date="2025-01-03T16:20:00Z" w16du:dateUtc="2025-01-03T08:20:00Z"/>
                <w:rFonts w:asciiTheme="majorEastAsia" w:eastAsia="標楷體" w:hAnsiTheme="majorEastAsia" w:cstheme="majorEastAsia"/>
                <w:rPrChange w:id="5663" w:author="瑋婷 徐" w:date="2025-01-04T22:55:00Z" w16du:dateUtc="2025-01-04T14:55:00Z">
                  <w:rPr>
                    <w:ins w:id="5664" w:author="瑋婷 徐" w:date="2025-01-03T16:20:00Z" w16du:dateUtc="2025-01-03T08:20:00Z"/>
                    <w:rFonts w:ascii="Times New Roman" w:eastAsia="Times New Roman" w:hAnsi="Times New Roman" w:cs="Times New Roman"/>
                    <w:sz w:val="20"/>
                    <w:szCs w:val="20"/>
                  </w:rPr>
                </w:rPrChange>
              </w:rPr>
              <w:pPrChange w:id="56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443D0F7C"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666" w:author="瑋婷 徐" w:date="2025-01-03T16:20:00Z" w16du:dateUtc="2025-01-03T08:20:00Z"/>
                <w:rFonts w:asciiTheme="majorEastAsia" w:eastAsia="標楷體" w:hAnsiTheme="majorEastAsia" w:cstheme="majorEastAsia"/>
                <w:rPrChange w:id="5667" w:author="瑋婷 徐" w:date="2025-01-04T22:55:00Z" w16du:dateUtc="2025-01-04T14:55:00Z">
                  <w:rPr>
                    <w:ins w:id="5668" w:author="瑋婷 徐" w:date="2025-01-03T16:20:00Z" w16du:dateUtc="2025-01-03T08:20:00Z"/>
                    <w:rFonts w:ascii="Times New Roman" w:eastAsia="Times New Roman" w:hAnsi="Times New Roman" w:cs="Times New Roman"/>
                    <w:sz w:val="20"/>
                    <w:szCs w:val="20"/>
                  </w:rPr>
                </w:rPrChange>
              </w:rPr>
              <w:pPrChange w:id="56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7587D7B1"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670" w:author="瑋婷 徐" w:date="2025-01-03T16:20:00Z" w16du:dateUtc="2025-01-03T08:20:00Z"/>
                <w:rFonts w:asciiTheme="majorEastAsia" w:eastAsia="標楷體" w:hAnsiTheme="majorEastAsia" w:cstheme="majorEastAsia"/>
                <w:rPrChange w:id="5671" w:author="瑋婷 徐" w:date="2025-01-04T22:55:00Z" w16du:dateUtc="2025-01-04T14:55:00Z">
                  <w:rPr>
                    <w:ins w:id="5672" w:author="瑋婷 徐" w:date="2025-01-03T16:20:00Z" w16du:dateUtc="2025-01-03T08:20:00Z"/>
                    <w:rFonts w:ascii="Times New Roman" w:eastAsia="Times New Roman" w:hAnsi="Times New Roman" w:cs="Times New Roman"/>
                    <w:sz w:val="20"/>
                    <w:szCs w:val="20"/>
                  </w:rPr>
                </w:rPrChange>
              </w:rPr>
              <w:pPrChange w:id="56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776AA4B9"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674" w:author="瑋婷 徐" w:date="2025-01-03T16:20:00Z" w16du:dateUtc="2025-01-03T08:20:00Z"/>
                <w:rFonts w:asciiTheme="majorEastAsia" w:eastAsia="標楷體" w:hAnsiTheme="majorEastAsia" w:cstheme="majorEastAsia"/>
                <w:rPrChange w:id="5675" w:author="瑋婷 徐" w:date="2025-01-04T22:55:00Z" w16du:dateUtc="2025-01-04T14:55:00Z">
                  <w:rPr>
                    <w:ins w:id="5676" w:author="瑋婷 徐" w:date="2025-01-03T16:20:00Z" w16du:dateUtc="2025-01-03T08:20:00Z"/>
                    <w:rFonts w:ascii="Times New Roman" w:eastAsia="Times New Roman" w:hAnsi="Times New Roman" w:cs="Times New Roman"/>
                    <w:sz w:val="20"/>
                    <w:szCs w:val="20"/>
                  </w:rPr>
                </w:rPrChange>
              </w:rPr>
              <w:pPrChange w:id="56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D57425" w14:paraId="37D0000E" w14:textId="77777777" w:rsidTr="00B436F0">
        <w:trPr>
          <w:trHeight w:val="300"/>
          <w:ins w:id="5678"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5BE22146" w14:textId="77777777" w:rsidR="00DA433E" w:rsidRPr="00D57425" w:rsidRDefault="00DA433E">
            <w:pPr>
              <w:spacing w:line="360" w:lineRule="auto"/>
              <w:jc w:val="both"/>
              <w:rPr>
                <w:ins w:id="5679" w:author="瑋婷 徐" w:date="2025-01-03T16:20:00Z" w16du:dateUtc="2025-01-03T08:20:00Z"/>
                <w:rFonts w:asciiTheme="majorEastAsia" w:eastAsia="標楷體" w:hAnsiTheme="majorEastAsia" w:cstheme="majorEastAsia"/>
                <w:b w:val="0"/>
                <w:bCs w:val="0"/>
                <w:color w:val="000000"/>
                <w:rPrChange w:id="5680" w:author="瑋婷 徐" w:date="2025-01-04T22:55:00Z" w16du:dateUtc="2025-01-04T14:55:00Z">
                  <w:rPr>
                    <w:ins w:id="5681" w:author="瑋婷 徐" w:date="2025-01-03T16:20:00Z" w16du:dateUtc="2025-01-03T08:20:00Z"/>
                    <w:rFonts w:cs="Calibri"/>
                    <w:color w:val="000000"/>
                    <w:sz w:val="22"/>
                  </w:rPr>
                </w:rPrChange>
              </w:rPr>
              <w:pPrChange w:id="5682" w:author="瑋婷 徐" w:date="2025-01-03T16:21:00Z" w16du:dateUtc="2025-01-03T08:21:00Z">
                <w:pPr/>
              </w:pPrChange>
            </w:pPr>
            <w:ins w:id="5683" w:author="瑋婷 徐" w:date="2025-01-03T16:20:00Z" w16du:dateUtc="2025-01-03T08:20:00Z">
              <w:r w:rsidRPr="00D57425">
                <w:rPr>
                  <w:rFonts w:asciiTheme="majorEastAsia" w:eastAsia="標楷體" w:hAnsiTheme="majorEastAsia" w:cstheme="majorEastAsia"/>
                  <w:b w:val="0"/>
                  <w:bCs w:val="0"/>
                  <w:color w:val="000000"/>
                  <w:rPrChange w:id="5684" w:author="瑋婷 徐" w:date="2025-01-04T22:55:00Z" w16du:dateUtc="2025-01-04T14:55:00Z">
                    <w:rPr>
                      <w:rFonts w:cs="Calibri"/>
                      <w:color w:val="000000"/>
                      <w:sz w:val="22"/>
                    </w:rPr>
                  </w:rPrChange>
                </w:rPr>
                <w:t>大冠鷲</w:t>
              </w:r>
              <w:r w:rsidRPr="00D57425">
                <w:rPr>
                  <w:rFonts w:asciiTheme="majorEastAsia" w:eastAsia="標楷體" w:hAnsiTheme="majorEastAsia" w:cstheme="majorEastAsia"/>
                  <w:b w:val="0"/>
                  <w:bCs w:val="0"/>
                  <w:color w:val="000000"/>
                  <w:rPrChange w:id="5685" w:author="瑋婷 徐" w:date="2025-01-04T22:55:00Z" w16du:dateUtc="2025-01-04T14:55:00Z">
                    <w:rPr>
                      <w:rFonts w:cs="Calibri"/>
                      <w:color w:val="000000"/>
                      <w:sz w:val="22"/>
                    </w:rPr>
                  </w:rPrChange>
                </w:rPr>
                <w:t xml:space="preserve"> </w:t>
              </w:r>
              <w:r w:rsidRPr="00D57425">
                <w:rPr>
                  <w:rFonts w:asciiTheme="majorEastAsia" w:eastAsia="標楷體" w:hAnsiTheme="majorEastAsia" w:cstheme="majorEastAsia"/>
                  <w:b w:val="0"/>
                  <w:bCs w:val="0"/>
                  <w:color w:val="000000"/>
                  <w:rPrChange w:id="5686" w:author="瑋婷 徐" w:date="2025-01-04T22:55:00Z" w16du:dateUtc="2025-01-04T14:55:00Z">
                    <w:rPr>
                      <w:color w:val="000000"/>
                      <w:sz w:val="22"/>
                    </w:rPr>
                  </w:rPrChange>
                </w:rPr>
                <w:t>※</w:t>
              </w:r>
              <w:r w:rsidRPr="00D57425">
                <w:rPr>
                  <w:rFonts w:asciiTheme="majorEastAsia" w:eastAsia="標楷體" w:hAnsiTheme="majorEastAsia" w:cstheme="majorEastAsia"/>
                  <w:b w:val="0"/>
                  <w:bCs w:val="0"/>
                  <w:color w:val="000000"/>
                  <w:rPrChange w:id="5687" w:author="瑋婷 徐" w:date="2025-01-04T22:55:00Z" w16du:dateUtc="2025-01-04T14:55:00Z">
                    <w:rPr>
                      <w:rFonts w:cs="Calibri"/>
                      <w:color w:val="000000"/>
                      <w:sz w:val="22"/>
                    </w:rPr>
                  </w:rPrChange>
                </w:rPr>
                <w:t xml:space="preserve"> II</w:t>
              </w:r>
            </w:ins>
          </w:p>
        </w:tc>
        <w:tc>
          <w:tcPr>
            <w:tcW w:w="1093" w:type="pct"/>
            <w:hideMark/>
          </w:tcPr>
          <w:p w14:paraId="0D23577E"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688" w:author="瑋婷 徐" w:date="2025-01-03T16:20:00Z" w16du:dateUtc="2025-01-03T08:20:00Z"/>
                <w:rFonts w:asciiTheme="majorEastAsia" w:eastAsia="標楷體" w:hAnsiTheme="majorEastAsia" w:cstheme="majorEastAsia"/>
                <w:i/>
                <w:iCs/>
                <w:color w:val="000000"/>
                <w:rPrChange w:id="5689" w:author="瑋婷 徐" w:date="2025-01-04T22:55:00Z" w16du:dateUtc="2025-01-04T14:55:00Z">
                  <w:rPr>
                    <w:ins w:id="5690" w:author="瑋婷 徐" w:date="2025-01-03T16:20:00Z" w16du:dateUtc="2025-01-03T08:20:00Z"/>
                    <w:rFonts w:cs="Calibri"/>
                    <w:i/>
                    <w:iCs/>
                    <w:color w:val="000000"/>
                    <w:sz w:val="22"/>
                  </w:rPr>
                </w:rPrChange>
              </w:rPr>
              <w:pPrChange w:id="56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692" w:author="瑋婷 徐" w:date="2025-01-03T16:20:00Z" w16du:dateUtc="2025-01-03T08:20:00Z">
              <w:r w:rsidRPr="00D57425">
                <w:rPr>
                  <w:rFonts w:asciiTheme="majorEastAsia" w:eastAsia="標楷體" w:hAnsiTheme="majorEastAsia" w:cstheme="majorEastAsia"/>
                  <w:i/>
                  <w:iCs/>
                  <w:color w:val="000000"/>
                  <w:rPrChange w:id="5693" w:author="瑋婷 徐" w:date="2025-01-04T22:55:00Z" w16du:dateUtc="2025-01-04T14:55:00Z">
                    <w:rPr>
                      <w:rFonts w:cs="Calibri"/>
                      <w:i/>
                      <w:iCs/>
                      <w:color w:val="000000"/>
                      <w:sz w:val="22"/>
                    </w:rPr>
                  </w:rPrChange>
                </w:rPr>
                <w:t>Spilornis cheela</w:t>
              </w:r>
            </w:ins>
          </w:p>
        </w:tc>
        <w:tc>
          <w:tcPr>
            <w:tcW w:w="134" w:type="pct"/>
            <w:noWrap/>
            <w:hideMark/>
          </w:tcPr>
          <w:p w14:paraId="1FE0472E"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694" w:author="瑋婷 徐" w:date="2025-01-03T16:20:00Z" w16du:dateUtc="2025-01-03T08:20:00Z"/>
                <w:rFonts w:asciiTheme="majorEastAsia" w:eastAsia="標楷體" w:hAnsiTheme="majorEastAsia" w:cstheme="majorEastAsia"/>
                <w:i/>
                <w:iCs/>
                <w:color w:val="000000"/>
                <w:rPrChange w:id="5695" w:author="瑋婷 徐" w:date="2025-01-04T22:55:00Z" w16du:dateUtc="2025-01-04T14:55:00Z">
                  <w:rPr>
                    <w:ins w:id="5696" w:author="瑋婷 徐" w:date="2025-01-03T16:20:00Z" w16du:dateUtc="2025-01-03T08:20:00Z"/>
                    <w:rFonts w:cs="Calibri"/>
                    <w:i/>
                    <w:iCs/>
                    <w:color w:val="000000"/>
                    <w:sz w:val="22"/>
                  </w:rPr>
                </w:rPrChange>
              </w:rPr>
              <w:pPrChange w:id="56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A177158"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698" w:author="瑋婷 徐" w:date="2025-01-03T16:20:00Z" w16du:dateUtc="2025-01-03T08:20:00Z"/>
                <w:rFonts w:asciiTheme="majorEastAsia" w:eastAsia="標楷體" w:hAnsiTheme="majorEastAsia" w:cstheme="majorEastAsia"/>
                <w:color w:val="000000"/>
                <w:rPrChange w:id="5699" w:author="瑋婷 徐" w:date="2025-01-04T22:55:00Z" w16du:dateUtc="2025-01-04T14:55:00Z">
                  <w:rPr>
                    <w:ins w:id="5700" w:author="瑋婷 徐" w:date="2025-01-03T16:20:00Z" w16du:dateUtc="2025-01-03T08:20:00Z"/>
                    <w:rFonts w:cs="Calibri"/>
                    <w:color w:val="000000"/>
                    <w:sz w:val="22"/>
                  </w:rPr>
                </w:rPrChange>
              </w:rPr>
              <w:pPrChange w:id="57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702" w:author="瑋婷 徐" w:date="2025-01-03T16:20:00Z" w16du:dateUtc="2025-01-03T08:20:00Z">
              <w:r w:rsidRPr="00D57425">
                <w:rPr>
                  <w:rFonts w:asciiTheme="majorEastAsia" w:eastAsia="標楷體" w:hAnsiTheme="majorEastAsia" w:cstheme="majorEastAsia"/>
                  <w:color w:val="000000"/>
                  <w:rPrChange w:id="5703" w:author="瑋婷 徐" w:date="2025-01-04T22:55:00Z" w16du:dateUtc="2025-01-04T14:55:00Z">
                    <w:rPr>
                      <w:rFonts w:cs="Calibri"/>
                      <w:color w:val="000000"/>
                      <w:sz w:val="22"/>
                    </w:rPr>
                  </w:rPrChange>
                </w:rPr>
                <w:t>*</w:t>
              </w:r>
            </w:ins>
          </w:p>
        </w:tc>
        <w:tc>
          <w:tcPr>
            <w:tcW w:w="134" w:type="pct"/>
            <w:noWrap/>
            <w:hideMark/>
          </w:tcPr>
          <w:p w14:paraId="706441AA"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704" w:author="瑋婷 徐" w:date="2025-01-03T16:20:00Z" w16du:dateUtc="2025-01-03T08:20:00Z"/>
                <w:rFonts w:asciiTheme="majorEastAsia" w:eastAsia="標楷體" w:hAnsiTheme="majorEastAsia" w:cstheme="majorEastAsia"/>
                <w:color w:val="000000"/>
                <w:rPrChange w:id="5705" w:author="瑋婷 徐" w:date="2025-01-04T22:55:00Z" w16du:dateUtc="2025-01-04T14:55:00Z">
                  <w:rPr>
                    <w:ins w:id="5706" w:author="瑋婷 徐" w:date="2025-01-03T16:20:00Z" w16du:dateUtc="2025-01-03T08:20:00Z"/>
                    <w:rFonts w:cs="Calibri"/>
                    <w:color w:val="000000"/>
                    <w:sz w:val="22"/>
                  </w:rPr>
                </w:rPrChange>
              </w:rPr>
              <w:pPrChange w:id="57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708" w:author="瑋婷 徐" w:date="2025-01-03T16:20:00Z" w16du:dateUtc="2025-01-03T08:20:00Z">
              <w:r w:rsidRPr="00D57425">
                <w:rPr>
                  <w:rFonts w:asciiTheme="majorEastAsia" w:eastAsia="標楷體" w:hAnsiTheme="majorEastAsia" w:cstheme="majorEastAsia"/>
                  <w:color w:val="000000"/>
                  <w:rPrChange w:id="5709" w:author="瑋婷 徐" w:date="2025-01-04T22:55:00Z" w16du:dateUtc="2025-01-04T14:55:00Z">
                    <w:rPr>
                      <w:rFonts w:cs="Calibri"/>
                      <w:color w:val="000000"/>
                      <w:sz w:val="22"/>
                    </w:rPr>
                  </w:rPrChange>
                </w:rPr>
                <w:t>*</w:t>
              </w:r>
            </w:ins>
          </w:p>
        </w:tc>
        <w:tc>
          <w:tcPr>
            <w:tcW w:w="134" w:type="pct"/>
            <w:noWrap/>
            <w:hideMark/>
          </w:tcPr>
          <w:p w14:paraId="51380AF9"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710" w:author="瑋婷 徐" w:date="2025-01-03T16:20:00Z" w16du:dateUtc="2025-01-03T08:20:00Z"/>
                <w:rFonts w:asciiTheme="majorEastAsia" w:eastAsia="標楷體" w:hAnsiTheme="majorEastAsia" w:cstheme="majorEastAsia"/>
                <w:color w:val="000000"/>
                <w:rPrChange w:id="5711" w:author="瑋婷 徐" w:date="2025-01-04T22:55:00Z" w16du:dateUtc="2025-01-04T14:55:00Z">
                  <w:rPr>
                    <w:ins w:id="5712" w:author="瑋婷 徐" w:date="2025-01-03T16:20:00Z" w16du:dateUtc="2025-01-03T08:20:00Z"/>
                    <w:rFonts w:cs="Calibri"/>
                    <w:color w:val="000000"/>
                    <w:sz w:val="22"/>
                  </w:rPr>
                </w:rPrChange>
              </w:rPr>
              <w:pPrChange w:id="57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714" w:author="瑋婷 徐" w:date="2025-01-03T16:20:00Z" w16du:dateUtc="2025-01-03T08:20:00Z">
              <w:r w:rsidRPr="00D57425">
                <w:rPr>
                  <w:rFonts w:asciiTheme="majorEastAsia" w:eastAsia="標楷體" w:hAnsiTheme="majorEastAsia" w:cstheme="majorEastAsia"/>
                  <w:color w:val="000000"/>
                  <w:rPrChange w:id="5715" w:author="瑋婷 徐" w:date="2025-01-04T22:55:00Z" w16du:dateUtc="2025-01-04T14:55:00Z">
                    <w:rPr>
                      <w:rFonts w:cs="Calibri"/>
                      <w:color w:val="000000"/>
                      <w:sz w:val="22"/>
                    </w:rPr>
                  </w:rPrChange>
                </w:rPr>
                <w:t>*</w:t>
              </w:r>
            </w:ins>
          </w:p>
        </w:tc>
        <w:tc>
          <w:tcPr>
            <w:tcW w:w="134" w:type="pct"/>
            <w:noWrap/>
            <w:hideMark/>
          </w:tcPr>
          <w:p w14:paraId="6E09C1CE"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716" w:author="瑋婷 徐" w:date="2025-01-03T16:20:00Z" w16du:dateUtc="2025-01-03T08:20:00Z"/>
                <w:rFonts w:asciiTheme="majorEastAsia" w:eastAsia="標楷體" w:hAnsiTheme="majorEastAsia" w:cstheme="majorEastAsia"/>
                <w:color w:val="000000"/>
                <w:rPrChange w:id="5717" w:author="瑋婷 徐" w:date="2025-01-04T22:55:00Z" w16du:dateUtc="2025-01-04T14:55:00Z">
                  <w:rPr>
                    <w:ins w:id="5718" w:author="瑋婷 徐" w:date="2025-01-03T16:20:00Z" w16du:dateUtc="2025-01-03T08:20:00Z"/>
                    <w:rFonts w:cs="Calibri"/>
                    <w:color w:val="000000"/>
                    <w:sz w:val="22"/>
                  </w:rPr>
                </w:rPrChange>
              </w:rPr>
              <w:pPrChange w:id="571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075CE364"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720" w:author="瑋婷 徐" w:date="2025-01-03T16:20:00Z" w16du:dateUtc="2025-01-03T08:20:00Z"/>
                <w:rFonts w:asciiTheme="majorEastAsia" w:eastAsia="標楷體" w:hAnsiTheme="majorEastAsia" w:cstheme="majorEastAsia"/>
                <w:color w:val="000000"/>
                <w:rPrChange w:id="5721" w:author="瑋婷 徐" w:date="2025-01-04T22:55:00Z" w16du:dateUtc="2025-01-04T14:55:00Z">
                  <w:rPr>
                    <w:ins w:id="5722" w:author="瑋婷 徐" w:date="2025-01-03T16:20:00Z" w16du:dateUtc="2025-01-03T08:20:00Z"/>
                    <w:rFonts w:cs="Calibri"/>
                    <w:color w:val="000000"/>
                    <w:sz w:val="22"/>
                  </w:rPr>
                </w:rPrChange>
              </w:rPr>
              <w:pPrChange w:id="572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724" w:author="瑋婷 徐" w:date="2025-01-03T16:20:00Z" w16du:dateUtc="2025-01-03T08:20:00Z">
              <w:r w:rsidRPr="00D57425">
                <w:rPr>
                  <w:rFonts w:asciiTheme="majorEastAsia" w:eastAsia="標楷體" w:hAnsiTheme="majorEastAsia" w:cstheme="majorEastAsia"/>
                  <w:color w:val="000000"/>
                  <w:rPrChange w:id="5725" w:author="瑋婷 徐" w:date="2025-01-04T22:55:00Z" w16du:dateUtc="2025-01-04T14:55:00Z">
                    <w:rPr>
                      <w:rFonts w:cs="Calibri"/>
                      <w:color w:val="000000"/>
                      <w:sz w:val="22"/>
                    </w:rPr>
                  </w:rPrChange>
                </w:rPr>
                <w:t>*</w:t>
              </w:r>
            </w:ins>
          </w:p>
        </w:tc>
        <w:tc>
          <w:tcPr>
            <w:tcW w:w="134" w:type="pct"/>
          </w:tcPr>
          <w:p w14:paraId="0BEE35BC"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5726" w:author="瑋婷 徐" w:date="2025-01-03T16:33:00Z" w16du:dateUtc="2025-01-03T08:33:00Z"/>
                <w:rFonts w:asciiTheme="majorEastAsia" w:eastAsia="標楷體" w:hAnsiTheme="majorEastAsia" w:cstheme="majorEastAsia"/>
                <w:color w:val="000000"/>
              </w:rPr>
            </w:pPr>
          </w:p>
        </w:tc>
        <w:tc>
          <w:tcPr>
            <w:tcW w:w="134" w:type="pct"/>
            <w:noWrap/>
            <w:hideMark/>
          </w:tcPr>
          <w:p w14:paraId="118C2802" w14:textId="34ED3A9C"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727" w:author="瑋婷 徐" w:date="2025-01-03T16:20:00Z" w16du:dateUtc="2025-01-03T08:20:00Z"/>
                <w:rFonts w:asciiTheme="majorEastAsia" w:eastAsia="標楷體" w:hAnsiTheme="majorEastAsia" w:cstheme="majorEastAsia"/>
                <w:color w:val="000000"/>
                <w:rPrChange w:id="5728" w:author="瑋婷 徐" w:date="2025-01-04T22:55:00Z" w16du:dateUtc="2025-01-04T14:55:00Z">
                  <w:rPr>
                    <w:ins w:id="5729" w:author="瑋婷 徐" w:date="2025-01-03T16:20:00Z" w16du:dateUtc="2025-01-03T08:20:00Z"/>
                    <w:rFonts w:cs="Calibri"/>
                    <w:color w:val="000000"/>
                    <w:sz w:val="22"/>
                  </w:rPr>
                </w:rPrChange>
              </w:rPr>
              <w:pPrChange w:id="573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8E77C70"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731" w:author="瑋婷 徐" w:date="2025-01-03T16:20:00Z" w16du:dateUtc="2025-01-03T08:20:00Z"/>
                <w:rFonts w:asciiTheme="majorEastAsia" w:eastAsia="標楷體" w:hAnsiTheme="majorEastAsia" w:cstheme="majorEastAsia"/>
                <w:color w:val="000000"/>
                <w:rPrChange w:id="5732" w:author="瑋婷 徐" w:date="2025-01-04T22:55:00Z" w16du:dateUtc="2025-01-04T14:55:00Z">
                  <w:rPr>
                    <w:ins w:id="5733" w:author="瑋婷 徐" w:date="2025-01-03T16:20:00Z" w16du:dateUtc="2025-01-03T08:20:00Z"/>
                    <w:rFonts w:cs="Calibri"/>
                    <w:color w:val="000000"/>
                    <w:sz w:val="22"/>
                  </w:rPr>
                </w:rPrChange>
              </w:rPr>
              <w:pPrChange w:id="573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735" w:author="瑋婷 徐" w:date="2025-01-03T16:20:00Z" w16du:dateUtc="2025-01-03T08:20:00Z">
              <w:r w:rsidRPr="00D57425">
                <w:rPr>
                  <w:rFonts w:asciiTheme="majorEastAsia" w:eastAsia="標楷體" w:hAnsiTheme="majorEastAsia" w:cstheme="majorEastAsia"/>
                  <w:color w:val="000000"/>
                  <w:rPrChange w:id="5736" w:author="瑋婷 徐" w:date="2025-01-04T22:55:00Z" w16du:dateUtc="2025-01-04T14:55:00Z">
                    <w:rPr>
                      <w:rFonts w:cs="Calibri"/>
                      <w:color w:val="000000"/>
                      <w:sz w:val="22"/>
                    </w:rPr>
                  </w:rPrChange>
                </w:rPr>
                <w:t>*</w:t>
              </w:r>
            </w:ins>
          </w:p>
        </w:tc>
        <w:tc>
          <w:tcPr>
            <w:tcW w:w="182" w:type="pct"/>
            <w:noWrap/>
            <w:hideMark/>
          </w:tcPr>
          <w:p w14:paraId="739DB8DD"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737" w:author="瑋婷 徐" w:date="2025-01-03T16:20:00Z" w16du:dateUtc="2025-01-03T08:20:00Z"/>
                <w:rFonts w:asciiTheme="majorEastAsia" w:eastAsia="標楷體" w:hAnsiTheme="majorEastAsia" w:cstheme="majorEastAsia"/>
                <w:color w:val="000000"/>
                <w:rPrChange w:id="5738" w:author="瑋婷 徐" w:date="2025-01-04T22:55:00Z" w16du:dateUtc="2025-01-04T14:55:00Z">
                  <w:rPr>
                    <w:ins w:id="5739" w:author="瑋婷 徐" w:date="2025-01-03T16:20:00Z" w16du:dateUtc="2025-01-03T08:20:00Z"/>
                    <w:rFonts w:cs="Calibri"/>
                    <w:color w:val="000000"/>
                    <w:sz w:val="22"/>
                  </w:rPr>
                </w:rPrChange>
              </w:rPr>
              <w:pPrChange w:id="57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04C9F0DF"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741" w:author="瑋婷 徐" w:date="2025-01-03T16:20:00Z" w16du:dateUtc="2025-01-03T08:20:00Z"/>
                <w:rFonts w:asciiTheme="majorEastAsia" w:eastAsia="標楷體" w:hAnsiTheme="majorEastAsia" w:cstheme="majorEastAsia"/>
                <w:rPrChange w:id="5742" w:author="瑋婷 徐" w:date="2025-01-04T22:55:00Z" w16du:dateUtc="2025-01-04T14:55:00Z">
                  <w:rPr>
                    <w:ins w:id="5743" w:author="瑋婷 徐" w:date="2025-01-03T16:20:00Z" w16du:dateUtc="2025-01-03T08:20:00Z"/>
                    <w:rFonts w:ascii="Times New Roman" w:eastAsia="Times New Roman" w:hAnsi="Times New Roman" w:cs="Times New Roman"/>
                    <w:sz w:val="20"/>
                    <w:szCs w:val="20"/>
                  </w:rPr>
                </w:rPrChange>
              </w:rPr>
              <w:pPrChange w:id="57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tcPr>
          <w:p w14:paraId="778F073F"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5745" w:author="瑋婷 徐" w:date="2025-01-03T16:33:00Z" w16du:dateUtc="2025-01-03T08:33:00Z"/>
                <w:rFonts w:asciiTheme="majorEastAsia" w:eastAsia="標楷體" w:hAnsiTheme="majorEastAsia" w:cstheme="majorEastAsia"/>
                <w:color w:val="000000"/>
              </w:rPr>
            </w:pPr>
          </w:p>
        </w:tc>
        <w:tc>
          <w:tcPr>
            <w:tcW w:w="182" w:type="pct"/>
            <w:noWrap/>
            <w:hideMark/>
          </w:tcPr>
          <w:p w14:paraId="522A54C8" w14:textId="57050B4A"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746" w:author="瑋婷 徐" w:date="2025-01-03T16:20:00Z" w16du:dateUtc="2025-01-03T08:20:00Z"/>
                <w:rFonts w:asciiTheme="majorEastAsia" w:eastAsia="標楷體" w:hAnsiTheme="majorEastAsia" w:cstheme="majorEastAsia"/>
                <w:color w:val="000000"/>
                <w:rPrChange w:id="5747" w:author="瑋婷 徐" w:date="2025-01-04T22:55:00Z" w16du:dateUtc="2025-01-04T14:55:00Z">
                  <w:rPr>
                    <w:ins w:id="5748" w:author="瑋婷 徐" w:date="2025-01-03T16:20:00Z" w16du:dateUtc="2025-01-03T08:20:00Z"/>
                    <w:rFonts w:cs="Calibri"/>
                    <w:color w:val="000000"/>
                    <w:sz w:val="22"/>
                  </w:rPr>
                </w:rPrChange>
              </w:rPr>
              <w:pPrChange w:id="57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750" w:author="瑋婷 徐" w:date="2025-01-03T16:20:00Z" w16du:dateUtc="2025-01-03T08:20:00Z">
              <w:r w:rsidRPr="00D57425">
                <w:rPr>
                  <w:rFonts w:asciiTheme="majorEastAsia" w:eastAsia="標楷體" w:hAnsiTheme="majorEastAsia" w:cstheme="majorEastAsia"/>
                  <w:color w:val="000000"/>
                  <w:rPrChange w:id="5751" w:author="瑋婷 徐" w:date="2025-01-04T22:55:00Z" w16du:dateUtc="2025-01-04T14:55:00Z">
                    <w:rPr>
                      <w:rFonts w:cs="Calibri"/>
                      <w:color w:val="000000"/>
                      <w:sz w:val="22"/>
                    </w:rPr>
                  </w:rPrChange>
                </w:rPr>
                <w:t>*</w:t>
              </w:r>
            </w:ins>
          </w:p>
        </w:tc>
        <w:tc>
          <w:tcPr>
            <w:tcW w:w="182" w:type="pct"/>
            <w:noWrap/>
            <w:hideMark/>
          </w:tcPr>
          <w:p w14:paraId="3D035838"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752" w:author="瑋婷 徐" w:date="2025-01-03T16:20:00Z" w16du:dateUtc="2025-01-03T08:20:00Z"/>
                <w:rFonts w:asciiTheme="majorEastAsia" w:eastAsia="標楷體" w:hAnsiTheme="majorEastAsia" w:cstheme="majorEastAsia"/>
                <w:color w:val="000000"/>
                <w:rPrChange w:id="5753" w:author="瑋婷 徐" w:date="2025-01-04T22:55:00Z" w16du:dateUtc="2025-01-04T14:55:00Z">
                  <w:rPr>
                    <w:ins w:id="5754" w:author="瑋婷 徐" w:date="2025-01-03T16:20:00Z" w16du:dateUtc="2025-01-03T08:20:00Z"/>
                    <w:rFonts w:cs="Calibri"/>
                    <w:color w:val="000000"/>
                    <w:sz w:val="22"/>
                  </w:rPr>
                </w:rPrChange>
              </w:rPr>
              <w:pPrChange w:id="57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45C34D6"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756" w:author="瑋婷 徐" w:date="2025-01-03T16:20:00Z" w16du:dateUtc="2025-01-03T08:20:00Z"/>
                <w:rFonts w:asciiTheme="majorEastAsia" w:eastAsia="標楷體" w:hAnsiTheme="majorEastAsia" w:cstheme="majorEastAsia"/>
                <w:rPrChange w:id="5757" w:author="瑋婷 徐" w:date="2025-01-04T22:55:00Z" w16du:dateUtc="2025-01-04T14:55:00Z">
                  <w:rPr>
                    <w:ins w:id="5758" w:author="瑋婷 徐" w:date="2025-01-03T16:20:00Z" w16du:dateUtc="2025-01-03T08:20:00Z"/>
                    <w:rFonts w:ascii="Times New Roman" w:eastAsia="Times New Roman" w:hAnsi="Times New Roman" w:cs="Times New Roman"/>
                    <w:sz w:val="20"/>
                    <w:szCs w:val="20"/>
                  </w:rPr>
                </w:rPrChange>
              </w:rPr>
              <w:pPrChange w:id="57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2063BD14"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760" w:author="瑋婷 徐" w:date="2025-01-03T16:20:00Z" w16du:dateUtc="2025-01-03T08:20:00Z"/>
                <w:rFonts w:asciiTheme="majorEastAsia" w:eastAsia="標楷體" w:hAnsiTheme="majorEastAsia" w:cstheme="majorEastAsia"/>
                <w:rPrChange w:id="5761" w:author="瑋婷 徐" w:date="2025-01-04T22:55:00Z" w16du:dateUtc="2025-01-04T14:55:00Z">
                  <w:rPr>
                    <w:ins w:id="5762" w:author="瑋婷 徐" w:date="2025-01-03T16:20:00Z" w16du:dateUtc="2025-01-03T08:20:00Z"/>
                    <w:rFonts w:ascii="Times New Roman" w:eastAsia="Times New Roman" w:hAnsi="Times New Roman" w:cs="Times New Roman"/>
                    <w:sz w:val="20"/>
                    <w:szCs w:val="20"/>
                  </w:rPr>
                </w:rPrChange>
              </w:rPr>
              <w:pPrChange w:id="576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2D5958BF"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764" w:author="瑋婷 徐" w:date="2025-01-03T16:20:00Z" w16du:dateUtc="2025-01-03T08:20:00Z"/>
                <w:rFonts w:asciiTheme="majorEastAsia" w:eastAsia="標楷體" w:hAnsiTheme="majorEastAsia" w:cstheme="majorEastAsia"/>
                <w:rPrChange w:id="5765" w:author="瑋婷 徐" w:date="2025-01-04T22:55:00Z" w16du:dateUtc="2025-01-04T14:55:00Z">
                  <w:rPr>
                    <w:ins w:id="5766" w:author="瑋婷 徐" w:date="2025-01-03T16:20:00Z" w16du:dateUtc="2025-01-03T08:20:00Z"/>
                    <w:rFonts w:ascii="Times New Roman" w:eastAsia="Times New Roman" w:hAnsi="Times New Roman" w:cs="Times New Roman"/>
                    <w:sz w:val="20"/>
                    <w:szCs w:val="20"/>
                  </w:rPr>
                </w:rPrChange>
              </w:rPr>
              <w:pPrChange w:id="57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7AE5EDE"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768" w:author="瑋婷 徐" w:date="2025-01-03T16:20:00Z" w16du:dateUtc="2025-01-03T08:20:00Z"/>
                <w:rFonts w:asciiTheme="majorEastAsia" w:eastAsia="標楷體" w:hAnsiTheme="majorEastAsia" w:cstheme="majorEastAsia"/>
                <w:rPrChange w:id="5769" w:author="瑋婷 徐" w:date="2025-01-04T22:55:00Z" w16du:dateUtc="2025-01-04T14:55:00Z">
                  <w:rPr>
                    <w:ins w:id="5770" w:author="瑋婷 徐" w:date="2025-01-03T16:20:00Z" w16du:dateUtc="2025-01-03T08:20:00Z"/>
                    <w:rFonts w:ascii="Times New Roman" w:eastAsia="Times New Roman" w:hAnsi="Times New Roman" w:cs="Times New Roman"/>
                    <w:sz w:val="20"/>
                    <w:szCs w:val="20"/>
                  </w:rPr>
                </w:rPrChange>
              </w:rPr>
              <w:pPrChange w:id="57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77A4F6D"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772" w:author="瑋婷 徐" w:date="2025-01-03T16:20:00Z" w16du:dateUtc="2025-01-03T08:20:00Z"/>
                <w:rFonts w:asciiTheme="majorEastAsia" w:eastAsia="標楷體" w:hAnsiTheme="majorEastAsia" w:cstheme="majorEastAsia"/>
                <w:rPrChange w:id="5773" w:author="瑋婷 徐" w:date="2025-01-04T22:55:00Z" w16du:dateUtc="2025-01-04T14:55:00Z">
                  <w:rPr>
                    <w:ins w:id="5774" w:author="瑋婷 徐" w:date="2025-01-03T16:20:00Z" w16du:dateUtc="2025-01-03T08:20:00Z"/>
                    <w:rFonts w:ascii="Times New Roman" w:eastAsia="Times New Roman" w:hAnsi="Times New Roman" w:cs="Times New Roman"/>
                    <w:sz w:val="20"/>
                    <w:szCs w:val="20"/>
                  </w:rPr>
                </w:rPrChange>
              </w:rPr>
              <w:pPrChange w:id="57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0A45EE34"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776" w:author="瑋婷 徐" w:date="2025-01-03T16:20:00Z" w16du:dateUtc="2025-01-03T08:20:00Z"/>
                <w:rFonts w:asciiTheme="majorEastAsia" w:eastAsia="標楷體" w:hAnsiTheme="majorEastAsia" w:cstheme="majorEastAsia"/>
                <w:rPrChange w:id="5777" w:author="瑋婷 徐" w:date="2025-01-04T22:55:00Z" w16du:dateUtc="2025-01-04T14:55:00Z">
                  <w:rPr>
                    <w:ins w:id="5778" w:author="瑋婷 徐" w:date="2025-01-03T16:20:00Z" w16du:dateUtc="2025-01-03T08:20:00Z"/>
                    <w:rFonts w:ascii="Times New Roman" w:eastAsia="Times New Roman" w:hAnsi="Times New Roman" w:cs="Times New Roman"/>
                    <w:sz w:val="20"/>
                    <w:szCs w:val="20"/>
                  </w:rPr>
                </w:rPrChange>
              </w:rPr>
              <w:pPrChange w:id="57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D57425" w14:paraId="6A40FB2D" w14:textId="77777777" w:rsidTr="00B436F0">
        <w:trPr>
          <w:cnfStyle w:val="000000100000" w:firstRow="0" w:lastRow="0" w:firstColumn="0" w:lastColumn="0" w:oddVBand="0" w:evenVBand="0" w:oddHBand="1" w:evenHBand="0" w:firstRowFirstColumn="0" w:firstRowLastColumn="0" w:lastRowFirstColumn="0" w:lastRowLastColumn="0"/>
          <w:trHeight w:val="300"/>
          <w:ins w:id="5780"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419EF7A5" w14:textId="77777777" w:rsidR="00DA433E" w:rsidRPr="00D57425" w:rsidRDefault="00DA433E">
            <w:pPr>
              <w:spacing w:line="360" w:lineRule="auto"/>
              <w:jc w:val="both"/>
              <w:rPr>
                <w:ins w:id="5781" w:author="瑋婷 徐" w:date="2025-01-03T16:20:00Z" w16du:dateUtc="2025-01-03T08:20:00Z"/>
                <w:rFonts w:asciiTheme="majorEastAsia" w:eastAsia="標楷體" w:hAnsiTheme="majorEastAsia" w:cstheme="majorEastAsia"/>
                <w:b w:val="0"/>
                <w:bCs w:val="0"/>
                <w:color w:val="000000"/>
                <w:rPrChange w:id="5782" w:author="瑋婷 徐" w:date="2025-01-04T22:55:00Z" w16du:dateUtc="2025-01-04T14:55:00Z">
                  <w:rPr>
                    <w:ins w:id="5783" w:author="瑋婷 徐" w:date="2025-01-03T16:20:00Z" w16du:dateUtc="2025-01-03T08:20:00Z"/>
                    <w:rFonts w:cs="Calibri"/>
                    <w:color w:val="000000"/>
                    <w:sz w:val="22"/>
                  </w:rPr>
                </w:rPrChange>
              </w:rPr>
              <w:pPrChange w:id="5784" w:author="瑋婷 徐" w:date="2025-01-03T16:21:00Z" w16du:dateUtc="2025-01-03T08:21:00Z">
                <w:pPr/>
              </w:pPrChange>
            </w:pPr>
            <w:ins w:id="5785" w:author="瑋婷 徐" w:date="2025-01-03T16:20:00Z" w16du:dateUtc="2025-01-03T08:20:00Z">
              <w:r w:rsidRPr="00D57425">
                <w:rPr>
                  <w:rFonts w:asciiTheme="majorEastAsia" w:eastAsia="標楷體" w:hAnsiTheme="majorEastAsia" w:cstheme="majorEastAsia"/>
                  <w:b w:val="0"/>
                  <w:bCs w:val="0"/>
                  <w:color w:val="000000"/>
                  <w:rPrChange w:id="5786" w:author="瑋婷 徐" w:date="2025-01-04T22:55:00Z" w16du:dateUtc="2025-01-04T14:55:00Z">
                    <w:rPr>
                      <w:rFonts w:cs="Calibri"/>
                      <w:color w:val="000000"/>
                      <w:sz w:val="22"/>
                    </w:rPr>
                  </w:rPrChange>
                </w:rPr>
                <w:t>熊鷹</w:t>
              </w:r>
              <w:r w:rsidRPr="00D57425">
                <w:rPr>
                  <w:rFonts w:asciiTheme="majorEastAsia" w:eastAsia="標楷體" w:hAnsiTheme="majorEastAsia" w:cstheme="majorEastAsia"/>
                  <w:b w:val="0"/>
                  <w:bCs w:val="0"/>
                  <w:color w:val="000000"/>
                  <w:rPrChange w:id="5787" w:author="瑋婷 徐" w:date="2025-01-04T22:55:00Z" w16du:dateUtc="2025-01-04T14:55:00Z">
                    <w:rPr>
                      <w:rFonts w:cs="Calibri"/>
                      <w:color w:val="000000"/>
                      <w:sz w:val="22"/>
                    </w:rPr>
                  </w:rPrChange>
                </w:rPr>
                <w:t xml:space="preserve"> I</w:t>
              </w:r>
            </w:ins>
          </w:p>
        </w:tc>
        <w:tc>
          <w:tcPr>
            <w:tcW w:w="1093" w:type="pct"/>
            <w:hideMark/>
          </w:tcPr>
          <w:p w14:paraId="0A8F57A0"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788" w:author="瑋婷 徐" w:date="2025-01-03T16:20:00Z" w16du:dateUtc="2025-01-03T08:20:00Z"/>
                <w:rFonts w:asciiTheme="majorEastAsia" w:eastAsia="標楷體" w:hAnsiTheme="majorEastAsia" w:cstheme="majorEastAsia"/>
                <w:i/>
                <w:iCs/>
                <w:color w:val="000000"/>
                <w:rPrChange w:id="5789" w:author="瑋婷 徐" w:date="2025-01-04T22:55:00Z" w16du:dateUtc="2025-01-04T14:55:00Z">
                  <w:rPr>
                    <w:ins w:id="5790" w:author="瑋婷 徐" w:date="2025-01-03T16:20:00Z" w16du:dateUtc="2025-01-03T08:20:00Z"/>
                    <w:rFonts w:cs="Calibri"/>
                    <w:i/>
                    <w:iCs/>
                    <w:color w:val="000000"/>
                    <w:sz w:val="22"/>
                  </w:rPr>
                </w:rPrChange>
              </w:rPr>
              <w:pPrChange w:id="57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5792" w:author="瑋婷 徐" w:date="2025-01-03T16:20:00Z" w16du:dateUtc="2025-01-03T08:20:00Z">
              <w:r w:rsidRPr="00D57425">
                <w:rPr>
                  <w:rFonts w:asciiTheme="majorEastAsia" w:eastAsia="標楷體" w:hAnsiTheme="majorEastAsia" w:cstheme="majorEastAsia"/>
                  <w:i/>
                  <w:iCs/>
                  <w:color w:val="000000"/>
                  <w:rPrChange w:id="5793" w:author="瑋婷 徐" w:date="2025-01-04T22:55:00Z" w16du:dateUtc="2025-01-04T14:55:00Z">
                    <w:rPr>
                      <w:rFonts w:cs="Calibri"/>
                      <w:i/>
                      <w:iCs/>
                      <w:color w:val="000000"/>
                      <w:sz w:val="22"/>
                    </w:rPr>
                  </w:rPrChange>
                </w:rPr>
                <w:t>Nisaetus nipalensis</w:t>
              </w:r>
            </w:ins>
          </w:p>
        </w:tc>
        <w:tc>
          <w:tcPr>
            <w:tcW w:w="134" w:type="pct"/>
            <w:noWrap/>
            <w:hideMark/>
          </w:tcPr>
          <w:p w14:paraId="38215112"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794" w:author="瑋婷 徐" w:date="2025-01-03T16:20:00Z" w16du:dateUtc="2025-01-03T08:20:00Z"/>
                <w:rFonts w:asciiTheme="majorEastAsia" w:eastAsia="標楷體" w:hAnsiTheme="majorEastAsia" w:cstheme="majorEastAsia"/>
                <w:i/>
                <w:iCs/>
                <w:color w:val="000000"/>
                <w:rPrChange w:id="5795" w:author="瑋婷 徐" w:date="2025-01-04T22:55:00Z" w16du:dateUtc="2025-01-04T14:55:00Z">
                  <w:rPr>
                    <w:ins w:id="5796" w:author="瑋婷 徐" w:date="2025-01-03T16:20:00Z" w16du:dateUtc="2025-01-03T08:20:00Z"/>
                    <w:rFonts w:cs="Calibri"/>
                    <w:i/>
                    <w:iCs/>
                    <w:color w:val="000000"/>
                    <w:sz w:val="22"/>
                  </w:rPr>
                </w:rPrChange>
              </w:rPr>
              <w:pPrChange w:id="57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712FDF00"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798" w:author="瑋婷 徐" w:date="2025-01-03T16:20:00Z" w16du:dateUtc="2025-01-03T08:20:00Z"/>
                <w:rFonts w:asciiTheme="majorEastAsia" w:eastAsia="標楷體" w:hAnsiTheme="majorEastAsia" w:cstheme="majorEastAsia"/>
                <w:rPrChange w:id="5799" w:author="瑋婷 徐" w:date="2025-01-04T22:55:00Z" w16du:dateUtc="2025-01-04T14:55:00Z">
                  <w:rPr>
                    <w:ins w:id="5800" w:author="瑋婷 徐" w:date="2025-01-03T16:20:00Z" w16du:dateUtc="2025-01-03T08:20:00Z"/>
                    <w:rFonts w:ascii="Times New Roman" w:eastAsia="Times New Roman" w:hAnsi="Times New Roman" w:cs="Times New Roman"/>
                    <w:sz w:val="20"/>
                    <w:szCs w:val="20"/>
                  </w:rPr>
                </w:rPrChange>
              </w:rPr>
              <w:pPrChange w:id="58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548AFD6F"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802" w:author="瑋婷 徐" w:date="2025-01-03T16:20:00Z" w16du:dateUtc="2025-01-03T08:20:00Z"/>
                <w:rFonts w:asciiTheme="majorEastAsia" w:eastAsia="標楷體" w:hAnsiTheme="majorEastAsia" w:cstheme="majorEastAsia"/>
                <w:rPrChange w:id="5803" w:author="瑋婷 徐" w:date="2025-01-04T22:55:00Z" w16du:dateUtc="2025-01-04T14:55:00Z">
                  <w:rPr>
                    <w:ins w:id="5804" w:author="瑋婷 徐" w:date="2025-01-03T16:20:00Z" w16du:dateUtc="2025-01-03T08:20:00Z"/>
                    <w:rFonts w:ascii="Times New Roman" w:eastAsia="Times New Roman" w:hAnsi="Times New Roman" w:cs="Times New Roman"/>
                    <w:sz w:val="20"/>
                    <w:szCs w:val="20"/>
                  </w:rPr>
                </w:rPrChange>
              </w:rPr>
              <w:pPrChange w:id="58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73295DAB"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806" w:author="瑋婷 徐" w:date="2025-01-03T16:20:00Z" w16du:dateUtc="2025-01-03T08:20:00Z"/>
                <w:rFonts w:asciiTheme="majorEastAsia" w:eastAsia="標楷體" w:hAnsiTheme="majorEastAsia" w:cstheme="majorEastAsia"/>
                <w:rPrChange w:id="5807" w:author="瑋婷 徐" w:date="2025-01-04T22:55:00Z" w16du:dateUtc="2025-01-04T14:55:00Z">
                  <w:rPr>
                    <w:ins w:id="5808" w:author="瑋婷 徐" w:date="2025-01-03T16:20:00Z" w16du:dateUtc="2025-01-03T08:20:00Z"/>
                    <w:rFonts w:ascii="Times New Roman" w:eastAsia="Times New Roman" w:hAnsi="Times New Roman" w:cs="Times New Roman"/>
                    <w:sz w:val="20"/>
                    <w:szCs w:val="20"/>
                  </w:rPr>
                </w:rPrChange>
              </w:rPr>
              <w:pPrChange w:id="58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14FB5ADD"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810" w:author="瑋婷 徐" w:date="2025-01-03T16:20:00Z" w16du:dateUtc="2025-01-03T08:20:00Z"/>
                <w:rFonts w:asciiTheme="majorEastAsia" w:eastAsia="標楷體" w:hAnsiTheme="majorEastAsia" w:cstheme="majorEastAsia"/>
                <w:rPrChange w:id="5811" w:author="瑋婷 徐" w:date="2025-01-04T22:55:00Z" w16du:dateUtc="2025-01-04T14:55:00Z">
                  <w:rPr>
                    <w:ins w:id="5812" w:author="瑋婷 徐" w:date="2025-01-03T16:20:00Z" w16du:dateUtc="2025-01-03T08:20:00Z"/>
                    <w:rFonts w:ascii="Times New Roman" w:eastAsia="Times New Roman" w:hAnsi="Times New Roman" w:cs="Times New Roman"/>
                    <w:sz w:val="20"/>
                    <w:szCs w:val="20"/>
                  </w:rPr>
                </w:rPrChange>
              </w:rPr>
              <w:pPrChange w:id="58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09D99FF0"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814" w:author="瑋婷 徐" w:date="2025-01-03T16:20:00Z" w16du:dateUtc="2025-01-03T08:20:00Z"/>
                <w:rFonts w:asciiTheme="majorEastAsia" w:eastAsia="標楷體" w:hAnsiTheme="majorEastAsia" w:cstheme="majorEastAsia"/>
                <w:rPrChange w:id="5815" w:author="瑋婷 徐" w:date="2025-01-04T22:55:00Z" w16du:dateUtc="2025-01-04T14:55:00Z">
                  <w:rPr>
                    <w:ins w:id="5816" w:author="瑋婷 徐" w:date="2025-01-03T16:20:00Z" w16du:dateUtc="2025-01-03T08:20:00Z"/>
                    <w:rFonts w:ascii="Times New Roman" w:eastAsia="Times New Roman" w:hAnsi="Times New Roman" w:cs="Times New Roman"/>
                    <w:sz w:val="20"/>
                    <w:szCs w:val="20"/>
                  </w:rPr>
                </w:rPrChange>
              </w:rPr>
              <w:pPrChange w:id="58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
          <w:p w14:paraId="538A97F8"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5818" w:author="瑋婷 徐" w:date="2025-01-03T16:33:00Z" w16du:dateUtc="2025-01-03T08:33:00Z"/>
                <w:rFonts w:asciiTheme="majorEastAsia" w:eastAsia="標楷體" w:hAnsiTheme="majorEastAsia" w:cstheme="majorEastAsia"/>
              </w:rPr>
            </w:pPr>
          </w:p>
        </w:tc>
        <w:tc>
          <w:tcPr>
            <w:tcW w:w="134" w:type="pct"/>
            <w:noWrap/>
            <w:hideMark/>
          </w:tcPr>
          <w:p w14:paraId="7CD970E2" w14:textId="4C903694"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819" w:author="瑋婷 徐" w:date="2025-01-03T16:20:00Z" w16du:dateUtc="2025-01-03T08:20:00Z"/>
                <w:rFonts w:asciiTheme="majorEastAsia" w:eastAsia="標楷體" w:hAnsiTheme="majorEastAsia" w:cstheme="majorEastAsia"/>
                <w:rPrChange w:id="5820" w:author="瑋婷 徐" w:date="2025-01-04T22:55:00Z" w16du:dateUtc="2025-01-04T14:55:00Z">
                  <w:rPr>
                    <w:ins w:id="5821" w:author="瑋婷 徐" w:date="2025-01-03T16:20:00Z" w16du:dateUtc="2025-01-03T08:20:00Z"/>
                    <w:rFonts w:ascii="Times New Roman" w:eastAsia="Times New Roman" w:hAnsi="Times New Roman" w:cs="Times New Roman"/>
                    <w:sz w:val="20"/>
                    <w:szCs w:val="20"/>
                  </w:rPr>
                </w:rPrChange>
              </w:rPr>
              <w:pPrChange w:id="582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3CCC7EDF"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823" w:author="瑋婷 徐" w:date="2025-01-03T16:20:00Z" w16du:dateUtc="2025-01-03T08:20:00Z"/>
                <w:rFonts w:asciiTheme="majorEastAsia" w:eastAsia="標楷體" w:hAnsiTheme="majorEastAsia" w:cstheme="majorEastAsia"/>
                <w:rPrChange w:id="5824" w:author="瑋婷 徐" w:date="2025-01-04T22:55:00Z" w16du:dateUtc="2025-01-04T14:55:00Z">
                  <w:rPr>
                    <w:ins w:id="5825" w:author="瑋婷 徐" w:date="2025-01-03T16:20:00Z" w16du:dateUtc="2025-01-03T08:20:00Z"/>
                    <w:rFonts w:ascii="Times New Roman" w:eastAsia="Times New Roman" w:hAnsi="Times New Roman" w:cs="Times New Roman"/>
                    <w:sz w:val="20"/>
                    <w:szCs w:val="20"/>
                  </w:rPr>
                </w:rPrChange>
              </w:rPr>
              <w:pPrChange w:id="582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0C2BF2BA"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827" w:author="瑋婷 徐" w:date="2025-01-03T16:20:00Z" w16du:dateUtc="2025-01-03T08:20:00Z"/>
                <w:rFonts w:asciiTheme="majorEastAsia" w:eastAsia="標楷體" w:hAnsiTheme="majorEastAsia" w:cstheme="majorEastAsia"/>
                <w:rPrChange w:id="5828" w:author="瑋婷 徐" w:date="2025-01-04T22:55:00Z" w16du:dateUtc="2025-01-04T14:55:00Z">
                  <w:rPr>
                    <w:ins w:id="5829" w:author="瑋婷 徐" w:date="2025-01-03T16:20:00Z" w16du:dateUtc="2025-01-03T08:20:00Z"/>
                    <w:rFonts w:ascii="Times New Roman" w:eastAsia="Times New Roman" w:hAnsi="Times New Roman" w:cs="Times New Roman"/>
                    <w:sz w:val="20"/>
                    <w:szCs w:val="20"/>
                  </w:rPr>
                </w:rPrChange>
              </w:rPr>
              <w:pPrChange w:id="58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0D0B8883"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831" w:author="瑋婷 徐" w:date="2025-01-03T16:20:00Z" w16du:dateUtc="2025-01-03T08:20:00Z"/>
                <w:rFonts w:asciiTheme="majorEastAsia" w:eastAsia="標楷體" w:hAnsiTheme="majorEastAsia" w:cstheme="majorEastAsia"/>
                <w:rPrChange w:id="5832" w:author="瑋婷 徐" w:date="2025-01-04T22:55:00Z" w16du:dateUtc="2025-01-04T14:55:00Z">
                  <w:rPr>
                    <w:ins w:id="5833" w:author="瑋婷 徐" w:date="2025-01-03T16:20:00Z" w16du:dateUtc="2025-01-03T08:20:00Z"/>
                    <w:rFonts w:ascii="Times New Roman" w:eastAsia="Times New Roman" w:hAnsi="Times New Roman" w:cs="Times New Roman"/>
                    <w:sz w:val="20"/>
                    <w:szCs w:val="20"/>
                  </w:rPr>
                </w:rPrChange>
              </w:rPr>
              <w:pPrChange w:id="58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tcPr>
          <w:p w14:paraId="78270815"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5835" w:author="瑋婷 徐" w:date="2025-01-03T16:33:00Z" w16du:dateUtc="2025-01-03T08:33:00Z"/>
                <w:rFonts w:asciiTheme="majorEastAsia" w:eastAsia="標楷體" w:hAnsiTheme="majorEastAsia" w:cstheme="majorEastAsia"/>
              </w:rPr>
            </w:pPr>
          </w:p>
        </w:tc>
        <w:tc>
          <w:tcPr>
            <w:tcW w:w="182" w:type="pct"/>
            <w:noWrap/>
            <w:hideMark/>
          </w:tcPr>
          <w:p w14:paraId="0E80D33F" w14:textId="451600BC"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836" w:author="瑋婷 徐" w:date="2025-01-03T16:20:00Z" w16du:dateUtc="2025-01-03T08:20:00Z"/>
                <w:rFonts w:asciiTheme="majorEastAsia" w:eastAsia="標楷體" w:hAnsiTheme="majorEastAsia" w:cstheme="majorEastAsia"/>
                <w:rPrChange w:id="5837" w:author="瑋婷 徐" w:date="2025-01-04T22:55:00Z" w16du:dateUtc="2025-01-04T14:55:00Z">
                  <w:rPr>
                    <w:ins w:id="5838" w:author="瑋婷 徐" w:date="2025-01-03T16:20:00Z" w16du:dateUtc="2025-01-03T08:20:00Z"/>
                    <w:rFonts w:ascii="Times New Roman" w:eastAsia="Times New Roman" w:hAnsi="Times New Roman" w:cs="Times New Roman"/>
                    <w:sz w:val="20"/>
                    <w:szCs w:val="20"/>
                  </w:rPr>
                </w:rPrChange>
              </w:rPr>
              <w:pPrChange w:id="58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7F34E090"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840" w:author="瑋婷 徐" w:date="2025-01-03T16:20:00Z" w16du:dateUtc="2025-01-03T08:20:00Z"/>
                <w:rFonts w:asciiTheme="majorEastAsia" w:eastAsia="標楷體" w:hAnsiTheme="majorEastAsia" w:cstheme="majorEastAsia"/>
                <w:rPrChange w:id="5841" w:author="瑋婷 徐" w:date="2025-01-04T22:55:00Z" w16du:dateUtc="2025-01-04T14:55:00Z">
                  <w:rPr>
                    <w:ins w:id="5842" w:author="瑋婷 徐" w:date="2025-01-03T16:20:00Z" w16du:dateUtc="2025-01-03T08:20:00Z"/>
                    <w:rFonts w:ascii="Times New Roman" w:eastAsia="Times New Roman" w:hAnsi="Times New Roman" w:cs="Times New Roman"/>
                    <w:sz w:val="20"/>
                    <w:szCs w:val="20"/>
                  </w:rPr>
                </w:rPrChange>
              </w:rPr>
              <w:pPrChange w:id="58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2A97FBDC"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844" w:author="瑋婷 徐" w:date="2025-01-03T16:20:00Z" w16du:dateUtc="2025-01-03T08:20:00Z"/>
                <w:rFonts w:asciiTheme="majorEastAsia" w:eastAsia="標楷體" w:hAnsiTheme="majorEastAsia" w:cstheme="majorEastAsia"/>
                <w:rPrChange w:id="5845" w:author="瑋婷 徐" w:date="2025-01-04T22:55:00Z" w16du:dateUtc="2025-01-04T14:55:00Z">
                  <w:rPr>
                    <w:ins w:id="5846" w:author="瑋婷 徐" w:date="2025-01-03T16:20:00Z" w16du:dateUtc="2025-01-03T08:20:00Z"/>
                    <w:rFonts w:ascii="Times New Roman" w:eastAsia="Times New Roman" w:hAnsi="Times New Roman" w:cs="Times New Roman"/>
                    <w:sz w:val="20"/>
                    <w:szCs w:val="20"/>
                  </w:rPr>
                </w:rPrChange>
              </w:rPr>
              <w:pPrChange w:id="58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23A5F107"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848" w:author="瑋婷 徐" w:date="2025-01-03T16:20:00Z" w16du:dateUtc="2025-01-03T08:20:00Z"/>
                <w:rFonts w:asciiTheme="majorEastAsia" w:eastAsia="標楷體" w:hAnsiTheme="majorEastAsia" w:cstheme="majorEastAsia"/>
                <w:rPrChange w:id="5849" w:author="瑋婷 徐" w:date="2025-01-04T22:55:00Z" w16du:dateUtc="2025-01-04T14:55:00Z">
                  <w:rPr>
                    <w:ins w:id="5850" w:author="瑋婷 徐" w:date="2025-01-03T16:20:00Z" w16du:dateUtc="2025-01-03T08:20:00Z"/>
                    <w:rFonts w:ascii="Times New Roman" w:eastAsia="Times New Roman" w:hAnsi="Times New Roman" w:cs="Times New Roman"/>
                    <w:sz w:val="20"/>
                    <w:szCs w:val="20"/>
                  </w:rPr>
                </w:rPrChange>
              </w:rPr>
              <w:pPrChange w:id="58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301C65AC"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852" w:author="瑋婷 徐" w:date="2025-01-03T16:20:00Z" w16du:dateUtc="2025-01-03T08:20:00Z"/>
                <w:rFonts w:asciiTheme="majorEastAsia" w:eastAsia="標楷體" w:hAnsiTheme="majorEastAsia" w:cstheme="majorEastAsia"/>
                <w:rPrChange w:id="5853" w:author="瑋婷 徐" w:date="2025-01-04T22:55:00Z" w16du:dateUtc="2025-01-04T14:55:00Z">
                  <w:rPr>
                    <w:ins w:id="5854" w:author="瑋婷 徐" w:date="2025-01-03T16:20:00Z" w16du:dateUtc="2025-01-03T08:20:00Z"/>
                    <w:rFonts w:ascii="Times New Roman" w:eastAsia="Times New Roman" w:hAnsi="Times New Roman" w:cs="Times New Roman"/>
                    <w:sz w:val="20"/>
                    <w:szCs w:val="20"/>
                  </w:rPr>
                </w:rPrChange>
              </w:rPr>
              <w:pPrChange w:id="585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4C753FF1"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856" w:author="瑋婷 徐" w:date="2025-01-03T16:20:00Z" w16du:dateUtc="2025-01-03T08:20:00Z"/>
                <w:rFonts w:asciiTheme="majorEastAsia" w:eastAsia="標楷體" w:hAnsiTheme="majorEastAsia" w:cstheme="majorEastAsia"/>
                <w:rPrChange w:id="5857" w:author="瑋婷 徐" w:date="2025-01-04T22:55:00Z" w16du:dateUtc="2025-01-04T14:55:00Z">
                  <w:rPr>
                    <w:ins w:id="5858" w:author="瑋婷 徐" w:date="2025-01-03T16:20:00Z" w16du:dateUtc="2025-01-03T08:20:00Z"/>
                    <w:rFonts w:ascii="Times New Roman" w:eastAsia="Times New Roman" w:hAnsi="Times New Roman" w:cs="Times New Roman"/>
                    <w:sz w:val="20"/>
                    <w:szCs w:val="20"/>
                  </w:rPr>
                </w:rPrChange>
              </w:rPr>
              <w:pPrChange w:id="58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4922CCD4"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860" w:author="瑋婷 徐" w:date="2025-01-03T16:20:00Z" w16du:dateUtc="2025-01-03T08:20:00Z"/>
                <w:rFonts w:asciiTheme="majorEastAsia" w:eastAsia="標楷體" w:hAnsiTheme="majorEastAsia" w:cstheme="majorEastAsia"/>
                <w:rPrChange w:id="5861" w:author="瑋婷 徐" w:date="2025-01-04T22:55:00Z" w16du:dateUtc="2025-01-04T14:55:00Z">
                  <w:rPr>
                    <w:ins w:id="5862" w:author="瑋婷 徐" w:date="2025-01-03T16:20:00Z" w16du:dateUtc="2025-01-03T08:20:00Z"/>
                    <w:rFonts w:ascii="Times New Roman" w:eastAsia="Times New Roman" w:hAnsi="Times New Roman" w:cs="Times New Roman"/>
                    <w:sz w:val="20"/>
                    <w:szCs w:val="20"/>
                  </w:rPr>
                </w:rPrChange>
              </w:rPr>
              <w:pPrChange w:id="586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5718B768"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864" w:author="瑋婷 徐" w:date="2025-01-03T16:20:00Z" w16du:dateUtc="2025-01-03T08:20:00Z"/>
                <w:rFonts w:asciiTheme="majorEastAsia" w:eastAsia="標楷體" w:hAnsiTheme="majorEastAsia" w:cstheme="majorEastAsia"/>
                <w:rPrChange w:id="5865" w:author="瑋婷 徐" w:date="2025-01-04T22:55:00Z" w16du:dateUtc="2025-01-04T14:55:00Z">
                  <w:rPr>
                    <w:ins w:id="5866" w:author="瑋婷 徐" w:date="2025-01-03T16:20:00Z" w16du:dateUtc="2025-01-03T08:20:00Z"/>
                    <w:rFonts w:ascii="Times New Roman" w:eastAsia="Times New Roman" w:hAnsi="Times New Roman" w:cs="Times New Roman"/>
                    <w:sz w:val="20"/>
                    <w:szCs w:val="20"/>
                  </w:rPr>
                </w:rPrChange>
              </w:rPr>
              <w:pPrChange w:id="58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D57425" w14:paraId="29F15308" w14:textId="77777777" w:rsidTr="00B436F0">
        <w:trPr>
          <w:trHeight w:val="300"/>
          <w:ins w:id="5868"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59F0EADA" w14:textId="77777777" w:rsidR="00DA433E" w:rsidRPr="00D57425" w:rsidRDefault="00DA433E">
            <w:pPr>
              <w:spacing w:line="360" w:lineRule="auto"/>
              <w:jc w:val="both"/>
              <w:rPr>
                <w:ins w:id="5869" w:author="瑋婷 徐" w:date="2025-01-03T16:20:00Z" w16du:dateUtc="2025-01-03T08:20:00Z"/>
                <w:rFonts w:asciiTheme="majorEastAsia" w:eastAsia="標楷體" w:hAnsiTheme="majorEastAsia" w:cstheme="majorEastAsia"/>
                <w:b w:val="0"/>
                <w:bCs w:val="0"/>
                <w:color w:val="000000"/>
                <w:rPrChange w:id="5870" w:author="瑋婷 徐" w:date="2025-01-04T22:55:00Z" w16du:dateUtc="2025-01-04T14:55:00Z">
                  <w:rPr>
                    <w:ins w:id="5871" w:author="瑋婷 徐" w:date="2025-01-03T16:20:00Z" w16du:dateUtc="2025-01-03T08:20:00Z"/>
                    <w:rFonts w:cs="Calibri"/>
                    <w:color w:val="000000"/>
                    <w:sz w:val="22"/>
                  </w:rPr>
                </w:rPrChange>
              </w:rPr>
              <w:pPrChange w:id="5872" w:author="瑋婷 徐" w:date="2025-01-03T16:21:00Z" w16du:dateUtc="2025-01-03T08:21:00Z">
                <w:pPr/>
              </w:pPrChange>
            </w:pPr>
            <w:ins w:id="5873" w:author="瑋婷 徐" w:date="2025-01-03T16:20:00Z" w16du:dateUtc="2025-01-03T08:20:00Z">
              <w:r w:rsidRPr="00D57425">
                <w:rPr>
                  <w:rFonts w:asciiTheme="majorEastAsia" w:eastAsia="標楷體" w:hAnsiTheme="majorEastAsia" w:cstheme="majorEastAsia"/>
                  <w:b w:val="0"/>
                  <w:bCs w:val="0"/>
                  <w:color w:val="000000"/>
                  <w:rPrChange w:id="5874" w:author="瑋婷 徐" w:date="2025-01-04T22:55:00Z" w16du:dateUtc="2025-01-04T14:55:00Z">
                    <w:rPr>
                      <w:rFonts w:cs="Calibri"/>
                      <w:color w:val="000000"/>
                      <w:sz w:val="22"/>
                    </w:rPr>
                  </w:rPrChange>
                </w:rPr>
                <w:t>林鵰</w:t>
              </w:r>
              <w:r w:rsidRPr="00D57425">
                <w:rPr>
                  <w:rFonts w:asciiTheme="majorEastAsia" w:eastAsia="標楷體" w:hAnsiTheme="majorEastAsia" w:cstheme="majorEastAsia"/>
                  <w:b w:val="0"/>
                  <w:bCs w:val="0"/>
                  <w:color w:val="000000"/>
                  <w:rPrChange w:id="5875" w:author="瑋婷 徐" w:date="2025-01-04T22:55:00Z" w16du:dateUtc="2025-01-04T14:55:00Z">
                    <w:rPr>
                      <w:rFonts w:cs="Calibri"/>
                      <w:color w:val="000000"/>
                      <w:sz w:val="22"/>
                    </w:rPr>
                  </w:rPrChange>
                </w:rPr>
                <w:t xml:space="preserve"> II</w:t>
              </w:r>
            </w:ins>
          </w:p>
        </w:tc>
        <w:tc>
          <w:tcPr>
            <w:tcW w:w="1093" w:type="pct"/>
            <w:hideMark/>
          </w:tcPr>
          <w:p w14:paraId="0A6E908E"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76" w:author="瑋婷 徐" w:date="2025-01-03T16:20:00Z" w16du:dateUtc="2025-01-03T08:20:00Z"/>
                <w:rFonts w:asciiTheme="majorEastAsia" w:eastAsia="標楷體" w:hAnsiTheme="majorEastAsia" w:cstheme="majorEastAsia"/>
                <w:i/>
                <w:iCs/>
                <w:color w:val="000000"/>
                <w:rPrChange w:id="5877" w:author="瑋婷 徐" w:date="2025-01-04T22:55:00Z" w16du:dateUtc="2025-01-04T14:55:00Z">
                  <w:rPr>
                    <w:ins w:id="5878" w:author="瑋婷 徐" w:date="2025-01-03T16:20:00Z" w16du:dateUtc="2025-01-03T08:20:00Z"/>
                    <w:rFonts w:cs="Calibri"/>
                    <w:i/>
                    <w:iCs/>
                    <w:color w:val="000000"/>
                    <w:sz w:val="22"/>
                  </w:rPr>
                </w:rPrChange>
              </w:rPr>
              <w:pPrChange w:id="58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880" w:author="瑋婷 徐" w:date="2025-01-03T16:20:00Z" w16du:dateUtc="2025-01-03T08:20:00Z">
              <w:r w:rsidRPr="00D57425">
                <w:rPr>
                  <w:rFonts w:asciiTheme="majorEastAsia" w:eastAsia="標楷體" w:hAnsiTheme="majorEastAsia" w:cstheme="majorEastAsia"/>
                  <w:i/>
                  <w:iCs/>
                  <w:color w:val="000000"/>
                  <w:rPrChange w:id="5881" w:author="瑋婷 徐" w:date="2025-01-04T22:55:00Z" w16du:dateUtc="2025-01-04T14:55:00Z">
                    <w:rPr>
                      <w:rFonts w:cs="Calibri"/>
                      <w:i/>
                      <w:iCs/>
                      <w:color w:val="000000"/>
                      <w:sz w:val="22"/>
                    </w:rPr>
                  </w:rPrChange>
                </w:rPr>
                <w:t>Ictinaetus malaiensis</w:t>
              </w:r>
            </w:ins>
          </w:p>
        </w:tc>
        <w:tc>
          <w:tcPr>
            <w:tcW w:w="134" w:type="pct"/>
            <w:noWrap/>
            <w:hideMark/>
          </w:tcPr>
          <w:p w14:paraId="4EAC4584"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82" w:author="瑋婷 徐" w:date="2025-01-03T16:20:00Z" w16du:dateUtc="2025-01-03T08:20:00Z"/>
                <w:rFonts w:asciiTheme="majorEastAsia" w:eastAsia="標楷體" w:hAnsiTheme="majorEastAsia" w:cstheme="majorEastAsia"/>
                <w:i/>
                <w:iCs/>
                <w:color w:val="000000"/>
                <w:rPrChange w:id="5883" w:author="瑋婷 徐" w:date="2025-01-04T22:55:00Z" w16du:dateUtc="2025-01-04T14:55:00Z">
                  <w:rPr>
                    <w:ins w:id="5884" w:author="瑋婷 徐" w:date="2025-01-03T16:20:00Z" w16du:dateUtc="2025-01-03T08:20:00Z"/>
                    <w:rFonts w:cs="Calibri"/>
                    <w:i/>
                    <w:iCs/>
                    <w:color w:val="000000"/>
                    <w:sz w:val="22"/>
                  </w:rPr>
                </w:rPrChange>
              </w:rPr>
              <w:pPrChange w:id="58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1F3C00E"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86" w:author="瑋婷 徐" w:date="2025-01-03T16:20:00Z" w16du:dateUtc="2025-01-03T08:20:00Z"/>
                <w:rFonts w:asciiTheme="majorEastAsia" w:eastAsia="標楷體" w:hAnsiTheme="majorEastAsia" w:cstheme="majorEastAsia"/>
                <w:rPrChange w:id="5887" w:author="瑋婷 徐" w:date="2025-01-04T22:55:00Z" w16du:dateUtc="2025-01-04T14:55:00Z">
                  <w:rPr>
                    <w:ins w:id="5888" w:author="瑋婷 徐" w:date="2025-01-03T16:20:00Z" w16du:dateUtc="2025-01-03T08:20:00Z"/>
                    <w:rFonts w:ascii="Times New Roman" w:eastAsia="Times New Roman" w:hAnsi="Times New Roman" w:cs="Times New Roman"/>
                    <w:sz w:val="20"/>
                    <w:szCs w:val="20"/>
                  </w:rPr>
                </w:rPrChange>
              </w:rPr>
              <w:pPrChange w:id="58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3F1BB087"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90" w:author="瑋婷 徐" w:date="2025-01-03T16:20:00Z" w16du:dateUtc="2025-01-03T08:20:00Z"/>
                <w:rFonts w:asciiTheme="majorEastAsia" w:eastAsia="標楷體" w:hAnsiTheme="majorEastAsia" w:cstheme="majorEastAsia"/>
                <w:rPrChange w:id="5891" w:author="瑋婷 徐" w:date="2025-01-04T22:55:00Z" w16du:dateUtc="2025-01-04T14:55:00Z">
                  <w:rPr>
                    <w:ins w:id="5892" w:author="瑋婷 徐" w:date="2025-01-03T16:20:00Z" w16du:dateUtc="2025-01-03T08:20:00Z"/>
                    <w:rFonts w:ascii="Times New Roman" w:eastAsia="Times New Roman" w:hAnsi="Times New Roman" w:cs="Times New Roman"/>
                    <w:sz w:val="20"/>
                    <w:szCs w:val="20"/>
                  </w:rPr>
                </w:rPrChange>
              </w:rPr>
              <w:pPrChange w:id="58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45003E9"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94" w:author="瑋婷 徐" w:date="2025-01-03T16:20:00Z" w16du:dateUtc="2025-01-03T08:20:00Z"/>
                <w:rFonts w:asciiTheme="majorEastAsia" w:eastAsia="標楷體" w:hAnsiTheme="majorEastAsia" w:cstheme="majorEastAsia"/>
                <w:rPrChange w:id="5895" w:author="瑋婷 徐" w:date="2025-01-04T22:55:00Z" w16du:dateUtc="2025-01-04T14:55:00Z">
                  <w:rPr>
                    <w:ins w:id="5896" w:author="瑋婷 徐" w:date="2025-01-03T16:20:00Z" w16du:dateUtc="2025-01-03T08:20:00Z"/>
                    <w:rFonts w:ascii="Times New Roman" w:eastAsia="Times New Roman" w:hAnsi="Times New Roman" w:cs="Times New Roman"/>
                    <w:sz w:val="20"/>
                    <w:szCs w:val="20"/>
                  </w:rPr>
                </w:rPrChange>
              </w:rPr>
              <w:pPrChange w:id="58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CB2C575"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898" w:author="瑋婷 徐" w:date="2025-01-03T16:20:00Z" w16du:dateUtc="2025-01-03T08:20:00Z"/>
                <w:rFonts w:asciiTheme="majorEastAsia" w:eastAsia="標楷體" w:hAnsiTheme="majorEastAsia" w:cstheme="majorEastAsia"/>
                <w:rPrChange w:id="5899" w:author="瑋婷 徐" w:date="2025-01-04T22:55:00Z" w16du:dateUtc="2025-01-04T14:55:00Z">
                  <w:rPr>
                    <w:ins w:id="5900" w:author="瑋婷 徐" w:date="2025-01-03T16:20:00Z" w16du:dateUtc="2025-01-03T08:20:00Z"/>
                    <w:rFonts w:ascii="Times New Roman" w:eastAsia="Times New Roman" w:hAnsi="Times New Roman" w:cs="Times New Roman"/>
                    <w:sz w:val="20"/>
                    <w:szCs w:val="20"/>
                  </w:rPr>
                </w:rPrChange>
              </w:rPr>
              <w:pPrChange w:id="59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14DDBBD"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902" w:author="瑋婷 徐" w:date="2025-01-03T16:20:00Z" w16du:dateUtc="2025-01-03T08:20:00Z"/>
                <w:rFonts w:asciiTheme="majorEastAsia" w:eastAsia="標楷體" w:hAnsiTheme="majorEastAsia" w:cstheme="majorEastAsia"/>
                <w:rPrChange w:id="5903" w:author="瑋婷 徐" w:date="2025-01-04T22:55:00Z" w16du:dateUtc="2025-01-04T14:55:00Z">
                  <w:rPr>
                    <w:ins w:id="5904" w:author="瑋婷 徐" w:date="2025-01-03T16:20:00Z" w16du:dateUtc="2025-01-03T08:20:00Z"/>
                    <w:rFonts w:ascii="Times New Roman" w:eastAsia="Times New Roman" w:hAnsi="Times New Roman" w:cs="Times New Roman"/>
                    <w:sz w:val="20"/>
                    <w:szCs w:val="20"/>
                  </w:rPr>
                </w:rPrChange>
              </w:rPr>
              <w:pPrChange w:id="59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7989BA78"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5906" w:author="瑋婷 徐" w:date="2025-01-03T16:33:00Z" w16du:dateUtc="2025-01-03T08:33:00Z"/>
                <w:rFonts w:asciiTheme="majorEastAsia" w:eastAsia="標楷體" w:hAnsiTheme="majorEastAsia" w:cstheme="majorEastAsia"/>
              </w:rPr>
            </w:pPr>
          </w:p>
        </w:tc>
        <w:tc>
          <w:tcPr>
            <w:tcW w:w="134" w:type="pct"/>
            <w:noWrap/>
            <w:hideMark/>
          </w:tcPr>
          <w:p w14:paraId="02F3D162" w14:textId="06F4D486"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907" w:author="瑋婷 徐" w:date="2025-01-03T16:20:00Z" w16du:dateUtc="2025-01-03T08:20:00Z"/>
                <w:rFonts w:asciiTheme="majorEastAsia" w:eastAsia="標楷體" w:hAnsiTheme="majorEastAsia" w:cstheme="majorEastAsia"/>
                <w:rPrChange w:id="5908" w:author="瑋婷 徐" w:date="2025-01-04T22:55:00Z" w16du:dateUtc="2025-01-04T14:55:00Z">
                  <w:rPr>
                    <w:ins w:id="5909" w:author="瑋婷 徐" w:date="2025-01-03T16:20:00Z" w16du:dateUtc="2025-01-03T08:20:00Z"/>
                    <w:rFonts w:ascii="Times New Roman" w:eastAsia="Times New Roman" w:hAnsi="Times New Roman" w:cs="Times New Roman"/>
                    <w:sz w:val="20"/>
                    <w:szCs w:val="20"/>
                  </w:rPr>
                </w:rPrChange>
              </w:rPr>
              <w:pPrChange w:id="591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EB44968"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911" w:author="瑋婷 徐" w:date="2025-01-03T16:20:00Z" w16du:dateUtc="2025-01-03T08:20:00Z"/>
                <w:rFonts w:asciiTheme="majorEastAsia" w:eastAsia="標楷體" w:hAnsiTheme="majorEastAsia" w:cstheme="majorEastAsia"/>
                <w:rPrChange w:id="5912" w:author="瑋婷 徐" w:date="2025-01-04T22:55:00Z" w16du:dateUtc="2025-01-04T14:55:00Z">
                  <w:rPr>
                    <w:ins w:id="5913" w:author="瑋婷 徐" w:date="2025-01-03T16:20:00Z" w16du:dateUtc="2025-01-03T08:20:00Z"/>
                    <w:rFonts w:ascii="Times New Roman" w:eastAsia="Times New Roman" w:hAnsi="Times New Roman" w:cs="Times New Roman"/>
                    <w:sz w:val="20"/>
                    <w:szCs w:val="20"/>
                  </w:rPr>
                </w:rPrChange>
              </w:rPr>
              <w:pPrChange w:id="591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5710C73"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915" w:author="瑋婷 徐" w:date="2025-01-03T16:20:00Z" w16du:dateUtc="2025-01-03T08:20:00Z"/>
                <w:rFonts w:asciiTheme="majorEastAsia" w:eastAsia="標楷體" w:hAnsiTheme="majorEastAsia" w:cstheme="majorEastAsia"/>
                <w:rPrChange w:id="5916" w:author="瑋婷 徐" w:date="2025-01-04T22:55:00Z" w16du:dateUtc="2025-01-04T14:55:00Z">
                  <w:rPr>
                    <w:ins w:id="5917" w:author="瑋婷 徐" w:date="2025-01-03T16:20:00Z" w16du:dateUtc="2025-01-03T08:20:00Z"/>
                    <w:rFonts w:ascii="Times New Roman" w:eastAsia="Times New Roman" w:hAnsi="Times New Roman" w:cs="Times New Roman"/>
                    <w:sz w:val="20"/>
                    <w:szCs w:val="20"/>
                  </w:rPr>
                </w:rPrChange>
              </w:rPr>
              <w:pPrChange w:id="591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1CF77750"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919" w:author="瑋婷 徐" w:date="2025-01-03T16:20:00Z" w16du:dateUtc="2025-01-03T08:20:00Z"/>
                <w:rFonts w:asciiTheme="majorEastAsia" w:eastAsia="標楷體" w:hAnsiTheme="majorEastAsia" w:cstheme="majorEastAsia"/>
                <w:rPrChange w:id="5920" w:author="瑋婷 徐" w:date="2025-01-04T22:55:00Z" w16du:dateUtc="2025-01-04T14:55:00Z">
                  <w:rPr>
                    <w:ins w:id="5921" w:author="瑋婷 徐" w:date="2025-01-03T16:20:00Z" w16du:dateUtc="2025-01-03T08:20:00Z"/>
                    <w:rFonts w:ascii="Times New Roman" w:eastAsia="Times New Roman" w:hAnsi="Times New Roman" w:cs="Times New Roman"/>
                    <w:sz w:val="20"/>
                    <w:szCs w:val="20"/>
                  </w:rPr>
                </w:rPrChange>
              </w:rPr>
              <w:pPrChange w:id="592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tcPr>
          <w:p w14:paraId="7243F682"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5923" w:author="瑋婷 徐" w:date="2025-01-03T16:33:00Z" w16du:dateUtc="2025-01-03T08:33:00Z"/>
                <w:rFonts w:asciiTheme="majorEastAsia" w:eastAsia="標楷體" w:hAnsiTheme="majorEastAsia" w:cstheme="majorEastAsia"/>
                <w:color w:val="000000"/>
              </w:rPr>
            </w:pPr>
          </w:p>
        </w:tc>
        <w:tc>
          <w:tcPr>
            <w:tcW w:w="182" w:type="pct"/>
            <w:noWrap/>
            <w:hideMark/>
          </w:tcPr>
          <w:p w14:paraId="5CA9023D" w14:textId="0C6DFB0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924" w:author="瑋婷 徐" w:date="2025-01-03T16:20:00Z" w16du:dateUtc="2025-01-03T08:20:00Z"/>
                <w:rFonts w:asciiTheme="majorEastAsia" w:eastAsia="標楷體" w:hAnsiTheme="majorEastAsia" w:cstheme="majorEastAsia"/>
                <w:color w:val="000000"/>
                <w:rPrChange w:id="5925" w:author="瑋婷 徐" w:date="2025-01-04T22:55:00Z" w16du:dateUtc="2025-01-04T14:55:00Z">
                  <w:rPr>
                    <w:ins w:id="5926" w:author="瑋婷 徐" w:date="2025-01-03T16:20:00Z" w16du:dateUtc="2025-01-03T08:20:00Z"/>
                    <w:rFonts w:cs="Calibri"/>
                    <w:color w:val="000000"/>
                    <w:sz w:val="22"/>
                  </w:rPr>
                </w:rPrChange>
              </w:rPr>
              <w:pPrChange w:id="592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928" w:author="瑋婷 徐" w:date="2025-01-03T16:20:00Z" w16du:dateUtc="2025-01-03T08:20:00Z">
              <w:r w:rsidRPr="00D57425">
                <w:rPr>
                  <w:rFonts w:asciiTheme="majorEastAsia" w:eastAsia="標楷體" w:hAnsiTheme="majorEastAsia" w:cstheme="majorEastAsia"/>
                  <w:color w:val="000000"/>
                  <w:rPrChange w:id="5929" w:author="瑋婷 徐" w:date="2025-01-04T22:55:00Z" w16du:dateUtc="2025-01-04T14:55:00Z">
                    <w:rPr>
                      <w:rFonts w:cs="Calibri"/>
                      <w:color w:val="000000"/>
                      <w:sz w:val="22"/>
                    </w:rPr>
                  </w:rPrChange>
                </w:rPr>
                <w:t>*</w:t>
              </w:r>
            </w:ins>
          </w:p>
        </w:tc>
        <w:tc>
          <w:tcPr>
            <w:tcW w:w="182" w:type="pct"/>
            <w:noWrap/>
            <w:hideMark/>
          </w:tcPr>
          <w:p w14:paraId="5AC7D79E"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930" w:author="瑋婷 徐" w:date="2025-01-03T16:20:00Z" w16du:dateUtc="2025-01-03T08:20:00Z"/>
                <w:rFonts w:asciiTheme="majorEastAsia" w:eastAsia="標楷體" w:hAnsiTheme="majorEastAsia" w:cstheme="majorEastAsia"/>
                <w:color w:val="000000"/>
                <w:rPrChange w:id="5931" w:author="瑋婷 徐" w:date="2025-01-04T22:55:00Z" w16du:dateUtc="2025-01-04T14:55:00Z">
                  <w:rPr>
                    <w:ins w:id="5932" w:author="瑋婷 徐" w:date="2025-01-03T16:20:00Z" w16du:dateUtc="2025-01-03T08:20:00Z"/>
                    <w:rFonts w:cs="Calibri"/>
                    <w:color w:val="000000"/>
                    <w:sz w:val="22"/>
                  </w:rPr>
                </w:rPrChange>
              </w:rPr>
              <w:pPrChange w:id="59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3FA7B319"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934" w:author="瑋婷 徐" w:date="2025-01-03T16:20:00Z" w16du:dateUtc="2025-01-03T08:20:00Z"/>
                <w:rFonts w:asciiTheme="majorEastAsia" w:eastAsia="標楷體" w:hAnsiTheme="majorEastAsia" w:cstheme="majorEastAsia"/>
                <w:color w:val="000000"/>
                <w:rPrChange w:id="5935" w:author="瑋婷 徐" w:date="2025-01-04T22:55:00Z" w16du:dateUtc="2025-01-04T14:55:00Z">
                  <w:rPr>
                    <w:ins w:id="5936" w:author="瑋婷 徐" w:date="2025-01-03T16:20:00Z" w16du:dateUtc="2025-01-03T08:20:00Z"/>
                    <w:rFonts w:cs="Calibri"/>
                    <w:color w:val="000000"/>
                    <w:sz w:val="22"/>
                  </w:rPr>
                </w:rPrChange>
              </w:rPr>
              <w:pPrChange w:id="59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5938" w:author="瑋婷 徐" w:date="2025-01-03T16:20:00Z" w16du:dateUtc="2025-01-03T08:20:00Z">
              <w:r w:rsidRPr="00D57425">
                <w:rPr>
                  <w:rFonts w:asciiTheme="majorEastAsia" w:eastAsia="標楷體" w:hAnsiTheme="majorEastAsia" w:cstheme="majorEastAsia"/>
                  <w:color w:val="000000"/>
                  <w:rPrChange w:id="5939" w:author="瑋婷 徐" w:date="2025-01-04T22:55:00Z" w16du:dateUtc="2025-01-04T14:55:00Z">
                    <w:rPr>
                      <w:rFonts w:cs="Calibri"/>
                      <w:color w:val="000000"/>
                      <w:sz w:val="22"/>
                    </w:rPr>
                  </w:rPrChange>
                </w:rPr>
                <w:t>*</w:t>
              </w:r>
            </w:ins>
          </w:p>
        </w:tc>
        <w:tc>
          <w:tcPr>
            <w:tcW w:w="182" w:type="pct"/>
            <w:noWrap/>
            <w:hideMark/>
          </w:tcPr>
          <w:p w14:paraId="1F8E92BC"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940" w:author="瑋婷 徐" w:date="2025-01-03T16:20:00Z" w16du:dateUtc="2025-01-03T08:20:00Z"/>
                <w:rFonts w:asciiTheme="majorEastAsia" w:eastAsia="標楷體" w:hAnsiTheme="majorEastAsia" w:cstheme="majorEastAsia"/>
                <w:color w:val="000000"/>
                <w:rPrChange w:id="5941" w:author="瑋婷 徐" w:date="2025-01-04T22:55:00Z" w16du:dateUtc="2025-01-04T14:55:00Z">
                  <w:rPr>
                    <w:ins w:id="5942" w:author="瑋婷 徐" w:date="2025-01-03T16:20:00Z" w16du:dateUtc="2025-01-03T08:20:00Z"/>
                    <w:rFonts w:cs="Calibri"/>
                    <w:color w:val="000000"/>
                    <w:sz w:val="22"/>
                  </w:rPr>
                </w:rPrChange>
              </w:rPr>
              <w:pPrChange w:id="59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3BA0092B"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944" w:author="瑋婷 徐" w:date="2025-01-03T16:20:00Z" w16du:dateUtc="2025-01-03T08:20:00Z"/>
                <w:rFonts w:asciiTheme="majorEastAsia" w:eastAsia="標楷體" w:hAnsiTheme="majorEastAsia" w:cstheme="majorEastAsia"/>
                <w:rPrChange w:id="5945" w:author="瑋婷 徐" w:date="2025-01-04T22:55:00Z" w16du:dateUtc="2025-01-04T14:55:00Z">
                  <w:rPr>
                    <w:ins w:id="5946" w:author="瑋婷 徐" w:date="2025-01-03T16:20:00Z" w16du:dateUtc="2025-01-03T08:20:00Z"/>
                    <w:rFonts w:ascii="Times New Roman" w:eastAsia="Times New Roman" w:hAnsi="Times New Roman" w:cs="Times New Roman"/>
                    <w:sz w:val="20"/>
                    <w:szCs w:val="20"/>
                  </w:rPr>
                </w:rPrChange>
              </w:rPr>
              <w:pPrChange w:id="59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058C8C6B"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948" w:author="瑋婷 徐" w:date="2025-01-03T16:20:00Z" w16du:dateUtc="2025-01-03T08:20:00Z"/>
                <w:rFonts w:asciiTheme="majorEastAsia" w:eastAsia="標楷體" w:hAnsiTheme="majorEastAsia" w:cstheme="majorEastAsia"/>
                <w:rPrChange w:id="5949" w:author="瑋婷 徐" w:date="2025-01-04T22:55:00Z" w16du:dateUtc="2025-01-04T14:55:00Z">
                  <w:rPr>
                    <w:ins w:id="5950" w:author="瑋婷 徐" w:date="2025-01-03T16:20:00Z" w16du:dateUtc="2025-01-03T08:20:00Z"/>
                    <w:rFonts w:ascii="Times New Roman" w:eastAsia="Times New Roman" w:hAnsi="Times New Roman" w:cs="Times New Roman"/>
                    <w:sz w:val="20"/>
                    <w:szCs w:val="20"/>
                  </w:rPr>
                </w:rPrChange>
              </w:rPr>
              <w:pPrChange w:id="595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7BF39785"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952" w:author="瑋婷 徐" w:date="2025-01-03T16:20:00Z" w16du:dateUtc="2025-01-03T08:20:00Z"/>
                <w:rFonts w:asciiTheme="majorEastAsia" w:eastAsia="標楷體" w:hAnsiTheme="majorEastAsia" w:cstheme="majorEastAsia"/>
                <w:rPrChange w:id="5953" w:author="瑋婷 徐" w:date="2025-01-04T22:55:00Z" w16du:dateUtc="2025-01-04T14:55:00Z">
                  <w:rPr>
                    <w:ins w:id="5954" w:author="瑋婷 徐" w:date="2025-01-03T16:20:00Z" w16du:dateUtc="2025-01-03T08:20:00Z"/>
                    <w:rFonts w:ascii="Times New Roman" w:eastAsia="Times New Roman" w:hAnsi="Times New Roman" w:cs="Times New Roman"/>
                    <w:sz w:val="20"/>
                    <w:szCs w:val="20"/>
                  </w:rPr>
                </w:rPrChange>
              </w:rPr>
              <w:pPrChange w:id="59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B08C16D"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5956" w:author="瑋婷 徐" w:date="2025-01-03T16:20:00Z" w16du:dateUtc="2025-01-03T08:20:00Z"/>
                <w:rFonts w:asciiTheme="majorEastAsia" w:eastAsia="標楷體" w:hAnsiTheme="majorEastAsia" w:cstheme="majorEastAsia"/>
                <w:rPrChange w:id="5957" w:author="瑋婷 徐" w:date="2025-01-04T22:55:00Z" w16du:dateUtc="2025-01-04T14:55:00Z">
                  <w:rPr>
                    <w:ins w:id="5958" w:author="瑋婷 徐" w:date="2025-01-03T16:20:00Z" w16du:dateUtc="2025-01-03T08:20:00Z"/>
                    <w:rFonts w:ascii="Times New Roman" w:eastAsia="Times New Roman" w:hAnsi="Times New Roman" w:cs="Times New Roman"/>
                    <w:sz w:val="20"/>
                    <w:szCs w:val="20"/>
                  </w:rPr>
                </w:rPrChange>
              </w:rPr>
              <w:pPrChange w:id="59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D57425" w14:paraId="270055B7" w14:textId="77777777" w:rsidTr="00B436F0">
        <w:trPr>
          <w:cnfStyle w:val="000000100000" w:firstRow="0" w:lastRow="0" w:firstColumn="0" w:lastColumn="0" w:oddVBand="0" w:evenVBand="0" w:oddHBand="1" w:evenHBand="0" w:firstRowFirstColumn="0" w:firstRowLastColumn="0" w:lastRowFirstColumn="0" w:lastRowLastColumn="0"/>
          <w:trHeight w:val="300"/>
          <w:ins w:id="5960"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2A0B2AFB" w14:textId="77777777" w:rsidR="00DA433E" w:rsidRPr="00D57425" w:rsidRDefault="00DA433E">
            <w:pPr>
              <w:spacing w:line="360" w:lineRule="auto"/>
              <w:jc w:val="both"/>
              <w:rPr>
                <w:ins w:id="5961" w:author="瑋婷 徐" w:date="2025-01-03T16:20:00Z" w16du:dateUtc="2025-01-03T08:20:00Z"/>
                <w:rFonts w:asciiTheme="majorEastAsia" w:eastAsia="標楷體" w:hAnsiTheme="majorEastAsia" w:cstheme="majorEastAsia"/>
                <w:b w:val="0"/>
                <w:bCs w:val="0"/>
                <w:color w:val="000000"/>
                <w:rPrChange w:id="5962" w:author="瑋婷 徐" w:date="2025-01-04T22:55:00Z" w16du:dateUtc="2025-01-04T14:55:00Z">
                  <w:rPr>
                    <w:ins w:id="5963" w:author="瑋婷 徐" w:date="2025-01-03T16:20:00Z" w16du:dateUtc="2025-01-03T08:20:00Z"/>
                    <w:rFonts w:cs="Calibri"/>
                    <w:color w:val="000000"/>
                    <w:sz w:val="22"/>
                  </w:rPr>
                </w:rPrChange>
              </w:rPr>
              <w:pPrChange w:id="5964" w:author="瑋婷 徐" w:date="2025-01-03T16:21:00Z" w16du:dateUtc="2025-01-03T08:21:00Z">
                <w:pPr/>
              </w:pPrChange>
            </w:pPr>
            <w:ins w:id="5965" w:author="瑋婷 徐" w:date="2025-01-03T16:20:00Z" w16du:dateUtc="2025-01-03T08:20:00Z">
              <w:r w:rsidRPr="00D57425">
                <w:rPr>
                  <w:rFonts w:asciiTheme="majorEastAsia" w:eastAsia="標楷體" w:hAnsiTheme="majorEastAsia" w:cstheme="majorEastAsia"/>
                  <w:b w:val="0"/>
                  <w:bCs w:val="0"/>
                  <w:color w:val="000000"/>
                  <w:rPrChange w:id="5966" w:author="瑋婷 徐" w:date="2025-01-04T22:55:00Z" w16du:dateUtc="2025-01-04T14:55:00Z">
                    <w:rPr>
                      <w:rFonts w:cs="Calibri"/>
                      <w:color w:val="000000"/>
                      <w:sz w:val="22"/>
                    </w:rPr>
                  </w:rPrChange>
                </w:rPr>
                <w:t>鳳頭蒼鷹</w:t>
              </w:r>
              <w:r w:rsidRPr="00D57425">
                <w:rPr>
                  <w:rFonts w:asciiTheme="majorEastAsia" w:eastAsia="標楷體" w:hAnsiTheme="majorEastAsia" w:cstheme="majorEastAsia"/>
                  <w:b w:val="0"/>
                  <w:bCs w:val="0"/>
                  <w:color w:val="000000"/>
                  <w:rPrChange w:id="5967" w:author="瑋婷 徐" w:date="2025-01-04T22:55:00Z" w16du:dateUtc="2025-01-04T14:55:00Z">
                    <w:rPr>
                      <w:rFonts w:cs="Calibri"/>
                      <w:color w:val="000000"/>
                      <w:sz w:val="22"/>
                    </w:rPr>
                  </w:rPrChange>
                </w:rPr>
                <w:t xml:space="preserve"> </w:t>
              </w:r>
              <w:r w:rsidRPr="00D57425">
                <w:rPr>
                  <w:rFonts w:asciiTheme="majorEastAsia" w:eastAsia="標楷體" w:hAnsiTheme="majorEastAsia" w:cstheme="majorEastAsia"/>
                  <w:b w:val="0"/>
                  <w:bCs w:val="0"/>
                  <w:color w:val="000000"/>
                  <w:rPrChange w:id="5968" w:author="瑋婷 徐" w:date="2025-01-04T22:55:00Z" w16du:dateUtc="2025-01-04T14:55:00Z">
                    <w:rPr>
                      <w:color w:val="000000"/>
                      <w:sz w:val="22"/>
                    </w:rPr>
                  </w:rPrChange>
                </w:rPr>
                <w:t>※</w:t>
              </w:r>
              <w:r w:rsidRPr="00D57425">
                <w:rPr>
                  <w:rFonts w:asciiTheme="majorEastAsia" w:eastAsia="標楷體" w:hAnsiTheme="majorEastAsia" w:cstheme="majorEastAsia"/>
                  <w:b w:val="0"/>
                  <w:bCs w:val="0"/>
                  <w:color w:val="000000"/>
                  <w:rPrChange w:id="5969" w:author="瑋婷 徐" w:date="2025-01-04T22:55:00Z" w16du:dateUtc="2025-01-04T14:55:00Z">
                    <w:rPr>
                      <w:rFonts w:cs="Calibri"/>
                      <w:color w:val="000000"/>
                      <w:sz w:val="22"/>
                    </w:rPr>
                  </w:rPrChange>
                </w:rPr>
                <w:t xml:space="preserve"> II</w:t>
              </w:r>
            </w:ins>
          </w:p>
        </w:tc>
        <w:tc>
          <w:tcPr>
            <w:tcW w:w="1093" w:type="pct"/>
            <w:hideMark/>
          </w:tcPr>
          <w:p w14:paraId="097CA731"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70" w:author="瑋婷 徐" w:date="2025-01-03T16:20:00Z" w16du:dateUtc="2025-01-03T08:20:00Z"/>
                <w:rFonts w:asciiTheme="majorEastAsia" w:eastAsia="標楷體" w:hAnsiTheme="majorEastAsia" w:cstheme="majorEastAsia"/>
                <w:i/>
                <w:iCs/>
                <w:color w:val="000000"/>
                <w:rPrChange w:id="5971" w:author="瑋婷 徐" w:date="2025-01-04T22:55:00Z" w16du:dateUtc="2025-01-04T14:55:00Z">
                  <w:rPr>
                    <w:ins w:id="5972" w:author="瑋婷 徐" w:date="2025-01-03T16:20:00Z" w16du:dateUtc="2025-01-03T08:20:00Z"/>
                    <w:rFonts w:cs="Calibri"/>
                    <w:i/>
                    <w:iCs/>
                    <w:color w:val="000000"/>
                    <w:sz w:val="22"/>
                  </w:rPr>
                </w:rPrChange>
              </w:rPr>
              <w:pPrChange w:id="59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5974" w:author="瑋婷 徐" w:date="2025-01-03T16:20:00Z" w16du:dateUtc="2025-01-03T08:20:00Z">
              <w:r w:rsidRPr="00D57425">
                <w:rPr>
                  <w:rFonts w:asciiTheme="majorEastAsia" w:eastAsia="標楷體" w:hAnsiTheme="majorEastAsia" w:cstheme="majorEastAsia"/>
                  <w:i/>
                  <w:iCs/>
                  <w:color w:val="000000"/>
                  <w:rPrChange w:id="5975" w:author="瑋婷 徐" w:date="2025-01-04T22:55:00Z" w16du:dateUtc="2025-01-04T14:55:00Z">
                    <w:rPr>
                      <w:rFonts w:cs="Calibri"/>
                      <w:i/>
                      <w:iCs/>
                      <w:color w:val="000000"/>
                      <w:sz w:val="22"/>
                    </w:rPr>
                  </w:rPrChange>
                </w:rPr>
                <w:t>Accipiter trivirgatus</w:t>
              </w:r>
            </w:ins>
          </w:p>
        </w:tc>
        <w:tc>
          <w:tcPr>
            <w:tcW w:w="134" w:type="pct"/>
            <w:noWrap/>
            <w:hideMark/>
          </w:tcPr>
          <w:p w14:paraId="0E26CBA2"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76" w:author="瑋婷 徐" w:date="2025-01-03T16:20:00Z" w16du:dateUtc="2025-01-03T08:20:00Z"/>
                <w:rFonts w:asciiTheme="majorEastAsia" w:eastAsia="標楷體" w:hAnsiTheme="majorEastAsia" w:cstheme="majorEastAsia"/>
                <w:i/>
                <w:iCs/>
                <w:color w:val="000000"/>
                <w:rPrChange w:id="5977" w:author="瑋婷 徐" w:date="2025-01-04T22:55:00Z" w16du:dateUtc="2025-01-04T14:55:00Z">
                  <w:rPr>
                    <w:ins w:id="5978" w:author="瑋婷 徐" w:date="2025-01-03T16:20:00Z" w16du:dateUtc="2025-01-03T08:20:00Z"/>
                    <w:rFonts w:cs="Calibri"/>
                    <w:i/>
                    <w:iCs/>
                    <w:color w:val="000000"/>
                    <w:sz w:val="22"/>
                  </w:rPr>
                </w:rPrChange>
              </w:rPr>
              <w:pPrChange w:id="59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015ECE9C"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80" w:author="瑋婷 徐" w:date="2025-01-03T16:20:00Z" w16du:dateUtc="2025-01-03T08:20:00Z"/>
                <w:rFonts w:asciiTheme="majorEastAsia" w:eastAsia="標楷體" w:hAnsiTheme="majorEastAsia" w:cstheme="majorEastAsia"/>
                <w:rPrChange w:id="5981" w:author="瑋婷 徐" w:date="2025-01-04T22:55:00Z" w16du:dateUtc="2025-01-04T14:55:00Z">
                  <w:rPr>
                    <w:ins w:id="5982" w:author="瑋婷 徐" w:date="2025-01-03T16:20:00Z" w16du:dateUtc="2025-01-03T08:20:00Z"/>
                    <w:rFonts w:ascii="Times New Roman" w:eastAsia="Times New Roman" w:hAnsi="Times New Roman" w:cs="Times New Roman"/>
                    <w:sz w:val="20"/>
                    <w:szCs w:val="20"/>
                  </w:rPr>
                </w:rPrChange>
              </w:rPr>
              <w:pPrChange w:id="59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2D28F876"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84" w:author="瑋婷 徐" w:date="2025-01-03T16:20:00Z" w16du:dateUtc="2025-01-03T08:20:00Z"/>
                <w:rFonts w:asciiTheme="majorEastAsia" w:eastAsia="標楷體" w:hAnsiTheme="majorEastAsia" w:cstheme="majorEastAsia"/>
                <w:rPrChange w:id="5985" w:author="瑋婷 徐" w:date="2025-01-04T22:55:00Z" w16du:dateUtc="2025-01-04T14:55:00Z">
                  <w:rPr>
                    <w:ins w:id="5986" w:author="瑋婷 徐" w:date="2025-01-03T16:20:00Z" w16du:dateUtc="2025-01-03T08:20:00Z"/>
                    <w:rFonts w:ascii="Times New Roman" w:eastAsia="Times New Roman" w:hAnsi="Times New Roman" w:cs="Times New Roman"/>
                    <w:sz w:val="20"/>
                    <w:szCs w:val="20"/>
                  </w:rPr>
                </w:rPrChange>
              </w:rPr>
              <w:pPrChange w:id="59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17D08CC7"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88" w:author="瑋婷 徐" w:date="2025-01-03T16:20:00Z" w16du:dateUtc="2025-01-03T08:20:00Z"/>
                <w:rFonts w:asciiTheme="majorEastAsia" w:eastAsia="標楷體" w:hAnsiTheme="majorEastAsia" w:cstheme="majorEastAsia"/>
                <w:color w:val="000000"/>
                <w:rPrChange w:id="5989" w:author="瑋婷 徐" w:date="2025-01-04T22:55:00Z" w16du:dateUtc="2025-01-04T14:55:00Z">
                  <w:rPr>
                    <w:ins w:id="5990" w:author="瑋婷 徐" w:date="2025-01-03T16:20:00Z" w16du:dateUtc="2025-01-03T08:20:00Z"/>
                    <w:rFonts w:cs="Calibri"/>
                    <w:color w:val="000000"/>
                    <w:sz w:val="22"/>
                  </w:rPr>
                </w:rPrChange>
              </w:rPr>
              <w:pPrChange w:id="59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5992" w:author="瑋婷 徐" w:date="2025-01-03T16:20:00Z" w16du:dateUtc="2025-01-03T08:20:00Z">
              <w:r w:rsidRPr="00D57425">
                <w:rPr>
                  <w:rFonts w:asciiTheme="majorEastAsia" w:eastAsia="標楷體" w:hAnsiTheme="majorEastAsia" w:cstheme="majorEastAsia"/>
                  <w:color w:val="000000"/>
                  <w:rPrChange w:id="5993" w:author="瑋婷 徐" w:date="2025-01-04T22:55:00Z" w16du:dateUtc="2025-01-04T14:55:00Z">
                    <w:rPr>
                      <w:rFonts w:cs="Calibri"/>
                      <w:color w:val="000000"/>
                      <w:sz w:val="22"/>
                    </w:rPr>
                  </w:rPrChange>
                </w:rPr>
                <w:t>*</w:t>
              </w:r>
            </w:ins>
          </w:p>
        </w:tc>
        <w:tc>
          <w:tcPr>
            <w:tcW w:w="134" w:type="pct"/>
            <w:noWrap/>
            <w:hideMark/>
          </w:tcPr>
          <w:p w14:paraId="36B57F54"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94" w:author="瑋婷 徐" w:date="2025-01-03T16:20:00Z" w16du:dateUtc="2025-01-03T08:20:00Z"/>
                <w:rFonts w:asciiTheme="majorEastAsia" w:eastAsia="標楷體" w:hAnsiTheme="majorEastAsia" w:cstheme="majorEastAsia"/>
                <w:color w:val="000000"/>
                <w:rPrChange w:id="5995" w:author="瑋婷 徐" w:date="2025-01-04T22:55:00Z" w16du:dateUtc="2025-01-04T14:55:00Z">
                  <w:rPr>
                    <w:ins w:id="5996" w:author="瑋婷 徐" w:date="2025-01-03T16:20:00Z" w16du:dateUtc="2025-01-03T08:20:00Z"/>
                    <w:rFonts w:cs="Calibri"/>
                    <w:color w:val="000000"/>
                    <w:sz w:val="22"/>
                  </w:rPr>
                </w:rPrChange>
              </w:rPr>
              <w:pPrChange w:id="59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6BE29138"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5998" w:author="瑋婷 徐" w:date="2025-01-03T16:20:00Z" w16du:dateUtc="2025-01-03T08:20:00Z"/>
                <w:rFonts w:asciiTheme="majorEastAsia" w:eastAsia="標楷體" w:hAnsiTheme="majorEastAsia" w:cstheme="majorEastAsia"/>
                <w:rPrChange w:id="5999" w:author="瑋婷 徐" w:date="2025-01-04T22:55:00Z" w16du:dateUtc="2025-01-04T14:55:00Z">
                  <w:rPr>
                    <w:ins w:id="6000" w:author="瑋婷 徐" w:date="2025-01-03T16:20:00Z" w16du:dateUtc="2025-01-03T08:20:00Z"/>
                    <w:rFonts w:ascii="Times New Roman" w:eastAsia="Times New Roman" w:hAnsi="Times New Roman" w:cs="Times New Roman"/>
                    <w:sz w:val="20"/>
                    <w:szCs w:val="20"/>
                  </w:rPr>
                </w:rPrChange>
              </w:rPr>
              <w:pPrChange w:id="60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
          <w:p w14:paraId="6FADC23B"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6002" w:author="瑋婷 徐" w:date="2025-01-03T16:33:00Z" w16du:dateUtc="2025-01-03T08:33:00Z"/>
                <w:rFonts w:asciiTheme="majorEastAsia" w:eastAsia="標楷體" w:hAnsiTheme="majorEastAsia" w:cstheme="majorEastAsia"/>
              </w:rPr>
            </w:pPr>
          </w:p>
        </w:tc>
        <w:tc>
          <w:tcPr>
            <w:tcW w:w="134" w:type="pct"/>
            <w:noWrap/>
            <w:hideMark/>
          </w:tcPr>
          <w:p w14:paraId="6DE9EF74" w14:textId="33C38ABA"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003" w:author="瑋婷 徐" w:date="2025-01-03T16:20:00Z" w16du:dateUtc="2025-01-03T08:20:00Z"/>
                <w:rFonts w:asciiTheme="majorEastAsia" w:eastAsia="標楷體" w:hAnsiTheme="majorEastAsia" w:cstheme="majorEastAsia"/>
                <w:rPrChange w:id="6004" w:author="瑋婷 徐" w:date="2025-01-04T22:55:00Z" w16du:dateUtc="2025-01-04T14:55:00Z">
                  <w:rPr>
                    <w:ins w:id="6005" w:author="瑋婷 徐" w:date="2025-01-03T16:20:00Z" w16du:dateUtc="2025-01-03T08:20:00Z"/>
                    <w:rFonts w:ascii="Times New Roman" w:eastAsia="Times New Roman" w:hAnsi="Times New Roman" w:cs="Times New Roman"/>
                    <w:sz w:val="20"/>
                    <w:szCs w:val="20"/>
                  </w:rPr>
                </w:rPrChange>
              </w:rPr>
              <w:pPrChange w:id="600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42941460"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007" w:author="瑋婷 徐" w:date="2025-01-03T16:20:00Z" w16du:dateUtc="2025-01-03T08:20:00Z"/>
                <w:rFonts w:asciiTheme="majorEastAsia" w:eastAsia="標楷體" w:hAnsiTheme="majorEastAsia" w:cstheme="majorEastAsia"/>
                <w:rPrChange w:id="6008" w:author="瑋婷 徐" w:date="2025-01-04T22:55:00Z" w16du:dateUtc="2025-01-04T14:55:00Z">
                  <w:rPr>
                    <w:ins w:id="6009" w:author="瑋婷 徐" w:date="2025-01-03T16:20:00Z" w16du:dateUtc="2025-01-03T08:20:00Z"/>
                    <w:rFonts w:ascii="Times New Roman" w:eastAsia="Times New Roman" w:hAnsi="Times New Roman" w:cs="Times New Roman"/>
                    <w:sz w:val="20"/>
                    <w:szCs w:val="20"/>
                  </w:rPr>
                </w:rPrChange>
              </w:rPr>
              <w:pPrChange w:id="601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45DE7B9E"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011" w:author="瑋婷 徐" w:date="2025-01-03T16:20:00Z" w16du:dateUtc="2025-01-03T08:20:00Z"/>
                <w:rFonts w:asciiTheme="majorEastAsia" w:eastAsia="標楷體" w:hAnsiTheme="majorEastAsia" w:cstheme="majorEastAsia"/>
                <w:rPrChange w:id="6012" w:author="瑋婷 徐" w:date="2025-01-04T22:55:00Z" w16du:dateUtc="2025-01-04T14:55:00Z">
                  <w:rPr>
                    <w:ins w:id="6013" w:author="瑋婷 徐" w:date="2025-01-03T16:20:00Z" w16du:dateUtc="2025-01-03T08:20:00Z"/>
                    <w:rFonts w:ascii="Times New Roman" w:eastAsia="Times New Roman" w:hAnsi="Times New Roman" w:cs="Times New Roman"/>
                    <w:sz w:val="20"/>
                    <w:szCs w:val="20"/>
                  </w:rPr>
                </w:rPrChange>
              </w:rPr>
              <w:pPrChange w:id="601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033946F3"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015" w:author="瑋婷 徐" w:date="2025-01-03T16:20:00Z" w16du:dateUtc="2025-01-03T08:20:00Z"/>
                <w:rFonts w:asciiTheme="majorEastAsia" w:eastAsia="標楷體" w:hAnsiTheme="majorEastAsia" w:cstheme="majorEastAsia"/>
                <w:rPrChange w:id="6016" w:author="瑋婷 徐" w:date="2025-01-04T22:55:00Z" w16du:dateUtc="2025-01-04T14:55:00Z">
                  <w:rPr>
                    <w:ins w:id="6017" w:author="瑋婷 徐" w:date="2025-01-03T16:20:00Z" w16du:dateUtc="2025-01-03T08:20:00Z"/>
                    <w:rFonts w:ascii="Times New Roman" w:eastAsia="Times New Roman" w:hAnsi="Times New Roman" w:cs="Times New Roman"/>
                    <w:sz w:val="20"/>
                    <w:szCs w:val="20"/>
                  </w:rPr>
                </w:rPrChange>
              </w:rPr>
              <w:pPrChange w:id="60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tcPr>
          <w:p w14:paraId="35DE4604"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6019" w:author="瑋婷 徐" w:date="2025-01-03T16:33:00Z" w16du:dateUtc="2025-01-03T08:33:00Z"/>
                <w:rFonts w:asciiTheme="majorEastAsia" w:eastAsia="標楷體" w:hAnsiTheme="majorEastAsia" w:cstheme="majorEastAsia"/>
              </w:rPr>
            </w:pPr>
          </w:p>
        </w:tc>
        <w:tc>
          <w:tcPr>
            <w:tcW w:w="182" w:type="pct"/>
            <w:noWrap/>
            <w:hideMark/>
          </w:tcPr>
          <w:p w14:paraId="476396FE" w14:textId="3454D78F"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020" w:author="瑋婷 徐" w:date="2025-01-03T16:20:00Z" w16du:dateUtc="2025-01-03T08:20:00Z"/>
                <w:rFonts w:asciiTheme="majorEastAsia" w:eastAsia="標楷體" w:hAnsiTheme="majorEastAsia" w:cstheme="majorEastAsia"/>
                <w:rPrChange w:id="6021" w:author="瑋婷 徐" w:date="2025-01-04T22:55:00Z" w16du:dateUtc="2025-01-04T14:55:00Z">
                  <w:rPr>
                    <w:ins w:id="6022" w:author="瑋婷 徐" w:date="2025-01-03T16:20:00Z" w16du:dateUtc="2025-01-03T08:20:00Z"/>
                    <w:rFonts w:ascii="Times New Roman" w:eastAsia="Times New Roman" w:hAnsi="Times New Roman" w:cs="Times New Roman"/>
                    <w:sz w:val="20"/>
                    <w:szCs w:val="20"/>
                  </w:rPr>
                </w:rPrChange>
              </w:rPr>
              <w:pPrChange w:id="60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52A46963"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024" w:author="瑋婷 徐" w:date="2025-01-03T16:20:00Z" w16du:dateUtc="2025-01-03T08:20:00Z"/>
                <w:rFonts w:asciiTheme="majorEastAsia" w:eastAsia="標楷體" w:hAnsiTheme="majorEastAsia" w:cstheme="majorEastAsia"/>
                <w:rPrChange w:id="6025" w:author="瑋婷 徐" w:date="2025-01-04T22:55:00Z" w16du:dateUtc="2025-01-04T14:55:00Z">
                  <w:rPr>
                    <w:ins w:id="6026" w:author="瑋婷 徐" w:date="2025-01-03T16:20:00Z" w16du:dateUtc="2025-01-03T08:20:00Z"/>
                    <w:rFonts w:ascii="Times New Roman" w:eastAsia="Times New Roman" w:hAnsi="Times New Roman" w:cs="Times New Roman"/>
                    <w:sz w:val="20"/>
                    <w:szCs w:val="20"/>
                  </w:rPr>
                </w:rPrChange>
              </w:rPr>
              <w:pPrChange w:id="60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086BE704"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028" w:author="瑋婷 徐" w:date="2025-01-03T16:20:00Z" w16du:dateUtc="2025-01-03T08:20:00Z"/>
                <w:rFonts w:asciiTheme="majorEastAsia" w:eastAsia="標楷體" w:hAnsiTheme="majorEastAsia" w:cstheme="majorEastAsia"/>
                <w:rPrChange w:id="6029" w:author="瑋婷 徐" w:date="2025-01-04T22:55:00Z" w16du:dateUtc="2025-01-04T14:55:00Z">
                  <w:rPr>
                    <w:ins w:id="6030" w:author="瑋婷 徐" w:date="2025-01-03T16:20:00Z" w16du:dateUtc="2025-01-03T08:20:00Z"/>
                    <w:rFonts w:ascii="Times New Roman" w:eastAsia="Times New Roman" w:hAnsi="Times New Roman" w:cs="Times New Roman"/>
                    <w:sz w:val="20"/>
                    <w:szCs w:val="20"/>
                  </w:rPr>
                </w:rPrChange>
              </w:rPr>
              <w:pPrChange w:id="603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2E8A3515"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032" w:author="瑋婷 徐" w:date="2025-01-03T16:20:00Z" w16du:dateUtc="2025-01-03T08:20:00Z"/>
                <w:rFonts w:asciiTheme="majorEastAsia" w:eastAsia="標楷體" w:hAnsiTheme="majorEastAsia" w:cstheme="majorEastAsia"/>
                <w:rPrChange w:id="6033" w:author="瑋婷 徐" w:date="2025-01-04T22:55:00Z" w16du:dateUtc="2025-01-04T14:55:00Z">
                  <w:rPr>
                    <w:ins w:id="6034" w:author="瑋婷 徐" w:date="2025-01-03T16:20:00Z" w16du:dateUtc="2025-01-03T08:20:00Z"/>
                    <w:rFonts w:ascii="Times New Roman" w:eastAsia="Times New Roman" w:hAnsi="Times New Roman" w:cs="Times New Roman"/>
                    <w:sz w:val="20"/>
                    <w:szCs w:val="20"/>
                  </w:rPr>
                </w:rPrChange>
              </w:rPr>
              <w:pPrChange w:id="60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07233C0D"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036" w:author="瑋婷 徐" w:date="2025-01-03T16:20:00Z" w16du:dateUtc="2025-01-03T08:20:00Z"/>
                <w:rFonts w:asciiTheme="majorEastAsia" w:eastAsia="標楷體" w:hAnsiTheme="majorEastAsia" w:cstheme="majorEastAsia"/>
                <w:rPrChange w:id="6037" w:author="瑋婷 徐" w:date="2025-01-04T22:55:00Z" w16du:dateUtc="2025-01-04T14:55:00Z">
                  <w:rPr>
                    <w:ins w:id="6038" w:author="瑋婷 徐" w:date="2025-01-03T16:20:00Z" w16du:dateUtc="2025-01-03T08:20:00Z"/>
                    <w:rFonts w:ascii="Times New Roman" w:eastAsia="Times New Roman" w:hAnsi="Times New Roman" w:cs="Times New Roman"/>
                    <w:sz w:val="20"/>
                    <w:szCs w:val="20"/>
                  </w:rPr>
                </w:rPrChange>
              </w:rPr>
              <w:pPrChange w:id="60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6DC374E5"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040" w:author="瑋婷 徐" w:date="2025-01-03T16:20:00Z" w16du:dateUtc="2025-01-03T08:20:00Z"/>
                <w:rFonts w:asciiTheme="majorEastAsia" w:eastAsia="標楷體" w:hAnsiTheme="majorEastAsia" w:cstheme="majorEastAsia"/>
                <w:rPrChange w:id="6041" w:author="瑋婷 徐" w:date="2025-01-04T22:55:00Z" w16du:dateUtc="2025-01-04T14:55:00Z">
                  <w:rPr>
                    <w:ins w:id="6042" w:author="瑋婷 徐" w:date="2025-01-03T16:20:00Z" w16du:dateUtc="2025-01-03T08:20:00Z"/>
                    <w:rFonts w:ascii="Times New Roman" w:eastAsia="Times New Roman" w:hAnsi="Times New Roman" w:cs="Times New Roman"/>
                    <w:sz w:val="20"/>
                    <w:szCs w:val="20"/>
                  </w:rPr>
                </w:rPrChange>
              </w:rPr>
              <w:pPrChange w:id="60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7E685B8A"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044" w:author="瑋婷 徐" w:date="2025-01-03T16:20:00Z" w16du:dateUtc="2025-01-03T08:20:00Z"/>
                <w:rFonts w:asciiTheme="majorEastAsia" w:eastAsia="標楷體" w:hAnsiTheme="majorEastAsia" w:cstheme="majorEastAsia"/>
                <w:rPrChange w:id="6045" w:author="瑋婷 徐" w:date="2025-01-04T22:55:00Z" w16du:dateUtc="2025-01-04T14:55:00Z">
                  <w:rPr>
                    <w:ins w:id="6046" w:author="瑋婷 徐" w:date="2025-01-03T16:20:00Z" w16du:dateUtc="2025-01-03T08:20:00Z"/>
                    <w:rFonts w:ascii="Times New Roman" w:eastAsia="Times New Roman" w:hAnsi="Times New Roman" w:cs="Times New Roman"/>
                    <w:sz w:val="20"/>
                    <w:szCs w:val="20"/>
                  </w:rPr>
                </w:rPrChange>
              </w:rPr>
              <w:pPrChange w:id="60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048CC222"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048" w:author="瑋婷 徐" w:date="2025-01-03T16:20:00Z" w16du:dateUtc="2025-01-03T08:20:00Z"/>
                <w:rFonts w:asciiTheme="majorEastAsia" w:eastAsia="標楷體" w:hAnsiTheme="majorEastAsia" w:cstheme="majorEastAsia"/>
                <w:rPrChange w:id="6049" w:author="瑋婷 徐" w:date="2025-01-04T22:55:00Z" w16du:dateUtc="2025-01-04T14:55:00Z">
                  <w:rPr>
                    <w:ins w:id="6050" w:author="瑋婷 徐" w:date="2025-01-03T16:20:00Z" w16du:dateUtc="2025-01-03T08:20:00Z"/>
                    <w:rFonts w:ascii="Times New Roman" w:eastAsia="Times New Roman" w:hAnsi="Times New Roman" w:cs="Times New Roman"/>
                    <w:sz w:val="20"/>
                    <w:szCs w:val="20"/>
                  </w:rPr>
                </w:rPrChange>
              </w:rPr>
              <w:pPrChange w:id="60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D57425" w14:paraId="192E2BE7" w14:textId="77777777" w:rsidTr="00B436F0">
        <w:trPr>
          <w:trHeight w:val="300"/>
          <w:ins w:id="6052"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52E50C45" w14:textId="77777777" w:rsidR="00DA433E" w:rsidRPr="00D57425" w:rsidRDefault="00DA433E">
            <w:pPr>
              <w:spacing w:line="360" w:lineRule="auto"/>
              <w:jc w:val="both"/>
              <w:rPr>
                <w:ins w:id="6053" w:author="瑋婷 徐" w:date="2025-01-03T16:20:00Z" w16du:dateUtc="2025-01-03T08:20:00Z"/>
                <w:rFonts w:asciiTheme="majorEastAsia" w:eastAsia="標楷體" w:hAnsiTheme="majorEastAsia" w:cstheme="majorEastAsia"/>
                <w:b w:val="0"/>
                <w:bCs w:val="0"/>
                <w:color w:val="000000"/>
                <w:rPrChange w:id="6054" w:author="瑋婷 徐" w:date="2025-01-04T22:55:00Z" w16du:dateUtc="2025-01-04T14:55:00Z">
                  <w:rPr>
                    <w:ins w:id="6055" w:author="瑋婷 徐" w:date="2025-01-03T16:20:00Z" w16du:dateUtc="2025-01-03T08:20:00Z"/>
                    <w:rFonts w:cs="Calibri"/>
                    <w:color w:val="000000"/>
                    <w:sz w:val="22"/>
                  </w:rPr>
                </w:rPrChange>
              </w:rPr>
              <w:pPrChange w:id="6056" w:author="瑋婷 徐" w:date="2025-01-03T16:21:00Z" w16du:dateUtc="2025-01-03T08:21:00Z">
                <w:pPr/>
              </w:pPrChange>
            </w:pPr>
            <w:ins w:id="6057" w:author="瑋婷 徐" w:date="2025-01-03T16:20:00Z" w16du:dateUtc="2025-01-03T08:20:00Z">
              <w:r w:rsidRPr="00D57425">
                <w:rPr>
                  <w:rFonts w:asciiTheme="majorEastAsia" w:eastAsia="標楷體" w:hAnsiTheme="majorEastAsia" w:cstheme="majorEastAsia"/>
                  <w:b w:val="0"/>
                  <w:bCs w:val="0"/>
                  <w:color w:val="000000"/>
                  <w:rPrChange w:id="6058" w:author="瑋婷 徐" w:date="2025-01-04T22:55:00Z" w16du:dateUtc="2025-01-04T14:55:00Z">
                    <w:rPr>
                      <w:rFonts w:cs="Calibri"/>
                      <w:color w:val="000000"/>
                      <w:sz w:val="22"/>
                    </w:rPr>
                  </w:rPrChange>
                </w:rPr>
                <w:t>松雀鷹</w:t>
              </w:r>
              <w:r w:rsidRPr="00D57425">
                <w:rPr>
                  <w:rFonts w:asciiTheme="majorEastAsia" w:eastAsia="標楷體" w:hAnsiTheme="majorEastAsia" w:cstheme="majorEastAsia"/>
                  <w:b w:val="0"/>
                  <w:bCs w:val="0"/>
                  <w:color w:val="000000"/>
                  <w:rPrChange w:id="6059" w:author="瑋婷 徐" w:date="2025-01-04T22:55:00Z" w16du:dateUtc="2025-01-04T14:55:00Z">
                    <w:rPr>
                      <w:rFonts w:cs="Calibri"/>
                      <w:color w:val="000000"/>
                      <w:sz w:val="22"/>
                    </w:rPr>
                  </w:rPrChange>
                </w:rPr>
                <w:t xml:space="preserve"> </w:t>
              </w:r>
              <w:r w:rsidRPr="00D57425">
                <w:rPr>
                  <w:rFonts w:asciiTheme="majorEastAsia" w:eastAsia="標楷體" w:hAnsiTheme="majorEastAsia" w:cstheme="majorEastAsia"/>
                  <w:b w:val="0"/>
                  <w:bCs w:val="0"/>
                  <w:color w:val="000000"/>
                  <w:rPrChange w:id="6060" w:author="瑋婷 徐" w:date="2025-01-04T22:55:00Z" w16du:dateUtc="2025-01-04T14:55:00Z">
                    <w:rPr>
                      <w:color w:val="000000"/>
                      <w:sz w:val="22"/>
                    </w:rPr>
                  </w:rPrChange>
                </w:rPr>
                <w:t>※</w:t>
              </w:r>
              <w:r w:rsidRPr="00D57425">
                <w:rPr>
                  <w:rFonts w:asciiTheme="majorEastAsia" w:eastAsia="標楷體" w:hAnsiTheme="majorEastAsia" w:cstheme="majorEastAsia"/>
                  <w:b w:val="0"/>
                  <w:bCs w:val="0"/>
                  <w:color w:val="000000"/>
                  <w:rPrChange w:id="6061" w:author="瑋婷 徐" w:date="2025-01-04T22:55:00Z" w16du:dateUtc="2025-01-04T14:55:00Z">
                    <w:rPr>
                      <w:rFonts w:cs="Calibri"/>
                      <w:color w:val="000000"/>
                      <w:sz w:val="22"/>
                    </w:rPr>
                  </w:rPrChange>
                </w:rPr>
                <w:t xml:space="preserve"> II</w:t>
              </w:r>
            </w:ins>
          </w:p>
        </w:tc>
        <w:tc>
          <w:tcPr>
            <w:tcW w:w="1093" w:type="pct"/>
            <w:hideMark/>
          </w:tcPr>
          <w:p w14:paraId="38149526"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62" w:author="瑋婷 徐" w:date="2025-01-03T16:20:00Z" w16du:dateUtc="2025-01-03T08:20:00Z"/>
                <w:rFonts w:asciiTheme="majorEastAsia" w:eastAsia="標楷體" w:hAnsiTheme="majorEastAsia" w:cstheme="majorEastAsia"/>
                <w:i/>
                <w:iCs/>
                <w:color w:val="000000"/>
                <w:rPrChange w:id="6063" w:author="瑋婷 徐" w:date="2025-01-04T22:55:00Z" w16du:dateUtc="2025-01-04T14:55:00Z">
                  <w:rPr>
                    <w:ins w:id="6064" w:author="瑋婷 徐" w:date="2025-01-03T16:20:00Z" w16du:dateUtc="2025-01-03T08:20:00Z"/>
                    <w:rFonts w:cs="Calibri"/>
                    <w:i/>
                    <w:iCs/>
                    <w:color w:val="000000"/>
                    <w:sz w:val="22"/>
                  </w:rPr>
                </w:rPrChange>
              </w:rPr>
              <w:pPrChange w:id="60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066" w:author="瑋婷 徐" w:date="2025-01-03T16:20:00Z" w16du:dateUtc="2025-01-03T08:20:00Z">
              <w:r w:rsidRPr="00D57425">
                <w:rPr>
                  <w:rFonts w:asciiTheme="majorEastAsia" w:eastAsia="標楷體" w:hAnsiTheme="majorEastAsia" w:cstheme="majorEastAsia"/>
                  <w:i/>
                  <w:iCs/>
                  <w:color w:val="000000"/>
                  <w:rPrChange w:id="6067" w:author="瑋婷 徐" w:date="2025-01-04T22:55:00Z" w16du:dateUtc="2025-01-04T14:55:00Z">
                    <w:rPr>
                      <w:rFonts w:cs="Calibri"/>
                      <w:i/>
                      <w:iCs/>
                      <w:color w:val="000000"/>
                      <w:sz w:val="22"/>
                    </w:rPr>
                  </w:rPrChange>
                </w:rPr>
                <w:t>Accipiter virgatus</w:t>
              </w:r>
            </w:ins>
          </w:p>
        </w:tc>
        <w:tc>
          <w:tcPr>
            <w:tcW w:w="134" w:type="pct"/>
            <w:noWrap/>
            <w:hideMark/>
          </w:tcPr>
          <w:p w14:paraId="08AAA3BB"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68" w:author="瑋婷 徐" w:date="2025-01-03T16:20:00Z" w16du:dateUtc="2025-01-03T08:20:00Z"/>
                <w:rFonts w:asciiTheme="majorEastAsia" w:eastAsia="標楷體" w:hAnsiTheme="majorEastAsia" w:cstheme="majorEastAsia"/>
                <w:i/>
                <w:iCs/>
                <w:color w:val="000000"/>
                <w:rPrChange w:id="6069" w:author="瑋婷 徐" w:date="2025-01-04T22:55:00Z" w16du:dateUtc="2025-01-04T14:55:00Z">
                  <w:rPr>
                    <w:ins w:id="6070" w:author="瑋婷 徐" w:date="2025-01-03T16:20:00Z" w16du:dateUtc="2025-01-03T08:20:00Z"/>
                    <w:rFonts w:cs="Calibri"/>
                    <w:i/>
                    <w:iCs/>
                    <w:color w:val="000000"/>
                    <w:sz w:val="22"/>
                  </w:rPr>
                </w:rPrChange>
              </w:rPr>
              <w:pPrChange w:id="60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1557F702"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72" w:author="瑋婷 徐" w:date="2025-01-03T16:20:00Z" w16du:dateUtc="2025-01-03T08:20:00Z"/>
                <w:rFonts w:asciiTheme="majorEastAsia" w:eastAsia="標楷體" w:hAnsiTheme="majorEastAsia" w:cstheme="majorEastAsia"/>
                <w:rPrChange w:id="6073" w:author="瑋婷 徐" w:date="2025-01-04T22:55:00Z" w16du:dateUtc="2025-01-04T14:55:00Z">
                  <w:rPr>
                    <w:ins w:id="6074" w:author="瑋婷 徐" w:date="2025-01-03T16:20:00Z" w16du:dateUtc="2025-01-03T08:20:00Z"/>
                    <w:rFonts w:ascii="Times New Roman" w:eastAsia="Times New Roman" w:hAnsi="Times New Roman" w:cs="Times New Roman"/>
                    <w:sz w:val="20"/>
                    <w:szCs w:val="20"/>
                  </w:rPr>
                </w:rPrChange>
              </w:rPr>
              <w:pPrChange w:id="60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AABB26F"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76" w:author="瑋婷 徐" w:date="2025-01-03T16:20:00Z" w16du:dateUtc="2025-01-03T08:20:00Z"/>
                <w:rFonts w:asciiTheme="majorEastAsia" w:eastAsia="標楷體" w:hAnsiTheme="majorEastAsia" w:cstheme="majorEastAsia"/>
                <w:rPrChange w:id="6077" w:author="瑋婷 徐" w:date="2025-01-04T22:55:00Z" w16du:dateUtc="2025-01-04T14:55:00Z">
                  <w:rPr>
                    <w:ins w:id="6078" w:author="瑋婷 徐" w:date="2025-01-03T16:20:00Z" w16du:dateUtc="2025-01-03T08:20:00Z"/>
                    <w:rFonts w:ascii="Times New Roman" w:eastAsia="Times New Roman" w:hAnsi="Times New Roman" w:cs="Times New Roman"/>
                    <w:sz w:val="20"/>
                    <w:szCs w:val="20"/>
                  </w:rPr>
                </w:rPrChange>
              </w:rPr>
              <w:pPrChange w:id="60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7E93AB1"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80" w:author="瑋婷 徐" w:date="2025-01-03T16:20:00Z" w16du:dateUtc="2025-01-03T08:20:00Z"/>
                <w:rFonts w:asciiTheme="majorEastAsia" w:eastAsia="標楷體" w:hAnsiTheme="majorEastAsia" w:cstheme="majorEastAsia"/>
                <w:rPrChange w:id="6081" w:author="瑋婷 徐" w:date="2025-01-04T22:55:00Z" w16du:dateUtc="2025-01-04T14:55:00Z">
                  <w:rPr>
                    <w:ins w:id="6082" w:author="瑋婷 徐" w:date="2025-01-03T16:20:00Z" w16du:dateUtc="2025-01-03T08:20:00Z"/>
                    <w:rFonts w:ascii="Times New Roman" w:eastAsia="Times New Roman" w:hAnsi="Times New Roman" w:cs="Times New Roman"/>
                    <w:sz w:val="20"/>
                    <w:szCs w:val="20"/>
                  </w:rPr>
                </w:rPrChange>
              </w:rPr>
              <w:pPrChange w:id="60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97D877F"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84" w:author="瑋婷 徐" w:date="2025-01-03T16:20:00Z" w16du:dateUtc="2025-01-03T08:20:00Z"/>
                <w:rFonts w:asciiTheme="majorEastAsia" w:eastAsia="標楷體" w:hAnsiTheme="majorEastAsia" w:cstheme="majorEastAsia"/>
                <w:rPrChange w:id="6085" w:author="瑋婷 徐" w:date="2025-01-04T22:55:00Z" w16du:dateUtc="2025-01-04T14:55:00Z">
                  <w:rPr>
                    <w:ins w:id="6086" w:author="瑋婷 徐" w:date="2025-01-03T16:20:00Z" w16du:dateUtc="2025-01-03T08:20:00Z"/>
                    <w:rFonts w:ascii="Times New Roman" w:eastAsia="Times New Roman" w:hAnsi="Times New Roman" w:cs="Times New Roman"/>
                    <w:sz w:val="20"/>
                    <w:szCs w:val="20"/>
                  </w:rPr>
                </w:rPrChange>
              </w:rPr>
              <w:pPrChange w:id="60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FC3DBE4"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88" w:author="瑋婷 徐" w:date="2025-01-03T16:20:00Z" w16du:dateUtc="2025-01-03T08:20:00Z"/>
                <w:rFonts w:asciiTheme="majorEastAsia" w:eastAsia="標楷體" w:hAnsiTheme="majorEastAsia" w:cstheme="majorEastAsia"/>
                <w:rPrChange w:id="6089" w:author="瑋婷 徐" w:date="2025-01-04T22:55:00Z" w16du:dateUtc="2025-01-04T14:55:00Z">
                  <w:rPr>
                    <w:ins w:id="6090" w:author="瑋婷 徐" w:date="2025-01-03T16:20:00Z" w16du:dateUtc="2025-01-03T08:20:00Z"/>
                    <w:rFonts w:ascii="Times New Roman" w:eastAsia="Times New Roman" w:hAnsi="Times New Roman" w:cs="Times New Roman"/>
                    <w:sz w:val="20"/>
                    <w:szCs w:val="20"/>
                  </w:rPr>
                </w:rPrChange>
              </w:rPr>
              <w:pPrChange w:id="60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643E5C33"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6092" w:author="瑋婷 徐" w:date="2025-01-03T16:33:00Z" w16du:dateUtc="2025-01-03T08:33:00Z"/>
                <w:rFonts w:asciiTheme="majorEastAsia" w:eastAsia="標楷體" w:hAnsiTheme="majorEastAsia" w:cstheme="majorEastAsia"/>
              </w:rPr>
            </w:pPr>
          </w:p>
        </w:tc>
        <w:tc>
          <w:tcPr>
            <w:tcW w:w="134" w:type="pct"/>
            <w:noWrap/>
            <w:hideMark/>
          </w:tcPr>
          <w:p w14:paraId="27D7A1FB" w14:textId="78014844"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93" w:author="瑋婷 徐" w:date="2025-01-03T16:20:00Z" w16du:dateUtc="2025-01-03T08:20:00Z"/>
                <w:rFonts w:asciiTheme="majorEastAsia" w:eastAsia="標楷體" w:hAnsiTheme="majorEastAsia" w:cstheme="majorEastAsia"/>
                <w:rPrChange w:id="6094" w:author="瑋婷 徐" w:date="2025-01-04T22:55:00Z" w16du:dateUtc="2025-01-04T14:55:00Z">
                  <w:rPr>
                    <w:ins w:id="6095" w:author="瑋婷 徐" w:date="2025-01-03T16:20:00Z" w16du:dateUtc="2025-01-03T08:20:00Z"/>
                    <w:rFonts w:ascii="Times New Roman" w:eastAsia="Times New Roman" w:hAnsi="Times New Roman" w:cs="Times New Roman"/>
                    <w:sz w:val="20"/>
                    <w:szCs w:val="20"/>
                  </w:rPr>
                </w:rPrChange>
              </w:rPr>
              <w:pPrChange w:id="60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166DE018"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097" w:author="瑋婷 徐" w:date="2025-01-03T16:20:00Z" w16du:dateUtc="2025-01-03T08:20:00Z"/>
                <w:rFonts w:asciiTheme="majorEastAsia" w:eastAsia="標楷體" w:hAnsiTheme="majorEastAsia" w:cstheme="majorEastAsia"/>
                <w:rPrChange w:id="6098" w:author="瑋婷 徐" w:date="2025-01-04T22:55:00Z" w16du:dateUtc="2025-01-04T14:55:00Z">
                  <w:rPr>
                    <w:ins w:id="6099" w:author="瑋婷 徐" w:date="2025-01-03T16:20:00Z" w16du:dateUtc="2025-01-03T08:20:00Z"/>
                    <w:rFonts w:ascii="Times New Roman" w:eastAsia="Times New Roman" w:hAnsi="Times New Roman" w:cs="Times New Roman"/>
                    <w:sz w:val="20"/>
                    <w:szCs w:val="20"/>
                  </w:rPr>
                </w:rPrChange>
              </w:rPr>
              <w:pPrChange w:id="610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103ABE41"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101" w:author="瑋婷 徐" w:date="2025-01-03T16:20:00Z" w16du:dateUtc="2025-01-03T08:20:00Z"/>
                <w:rFonts w:asciiTheme="majorEastAsia" w:eastAsia="標楷體" w:hAnsiTheme="majorEastAsia" w:cstheme="majorEastAsia"/>
                <w:rPrChange w:id="6102" w:author="瑋婷 徐" w:date="2025-01-04T22:55:00Z" w16du:dateUtc="2025-01-04T14:55:00Z">
                  <w:rPr>
                    <w:ins w:id="6103" w:author="瑋婷 徐" w:date="2025-01-03T16:20:00Z" w16du:dateUtc="2025-01-03T08:20:00Z"/>
                    <w:rFonts w:ascii="Times New Roman" w:eastAsia="Times New Roman" w:hAnsi="Times New Roman" w:cs="Times New Roman"/>
                    <w:sz w:val="20"/>
                    <w:szCs w:val="20"/>
                  </w:rPr>
                </w:rPrChange>
              </w:rPr>
              <w:pPrChange w:id="61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38A18CAB"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105" w:author="瑋婷 徐" w:date="2025-01-03T16:20:00Z" w16du:dateUtc="2025-01-03T08:20:00Z"/>
                <w:rFonts w:asciiTheme="majorEastAsia" w:eastAsia="標楷體" w:hAnsiTheme="majorEastAsia" w:cstheme="majorEastAsia"/>
                <w:rPrChange w:id="6106" w:author="瑋婷 徐" w:date="2025-01-04T22:55:00Z" w16du:dateUtc="2025-01-04T14:55:00Z">
                  <w:rPr>
                    <w:ins w:id="6107" w:author="瑋婷 徐" w:date="2025-01-03T16:20:00Z" w16du:dateUtc="2025-01-03T08:20:00Z"/>
                    <w:rFonts w:ascii="Times New Roman" w:eastAsia="Times New Roman" w:hAnsi="Times New Roman" w:cs="Times New Roman"/>
                    <w:sz w:val="20"/>
                    <w:szCs w:val="20"/>
                  </w:rPr>
                </w:rPrChange>
              </w:rPr>
              <w:pPrChange w:id="61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tcPr>
          <w:p w14:paraId="0D766977"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6109" w:author="瑋婷 徐" w:date="2025-01-03T16:33:00Z" w16du:dateUtc="2025-01-03T08:33:00Z"/>
                <w:rFonts w:asciiTheme="majorEastAsia" w:eastAsia="標楷體" w:hAnsiTheme="majorEastAsia" w:cstheme="majorEastAsia"/>
              </w:rPr>
            </w:pPr>
          </w:p>
        </w:tc>
        <w:tc>
          <w:tcPr>
            <w:tcW w:w="182" w:type="pct"/>
            <w:noWrap/>
            <w:hideMark/>
          </w:tcPr>
          <w:p w14:paraId="289E59C9" w14:textId="2B30E2B8"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110" w:author="瑋婷 徐" w:date="2025-01-03T16:20:00Z" w16du:dateUtc="2025-01-03T08:20:00Z"/>
                <w:rFonts w:asciiTheme="majorEastAsia" w:eastAsia="標楷體" w:hAnsiTheme="majorEastAsia" w:cstheme="majorEastAsia"/>
                <w:rPrChange w:id="6111" w:author="瑋婷 徐" w:date="2025-01-04T22:55:00Z" w16du:dateUtc="2025-01-04T14:55:00Z">
                  <w:rPr>
                    <w:ins w:id="6112" w:author="瑋婷 徐" w:date="2025-01-03T16:20:00Z" w16du:dateUtc="2025-01-03T08:20:00Z"/>
                    <w:rFonts w:ascii="Times New Roman" w:eastAsia="Times New Roman" w:hAnsi="Times New Roman" w:cs="Times New Roman"/>
                    <w:sz w:val="20"/>
                    <w:szCs w:val="20"/>
                  </w:rPr>
                </w:rPrChange>
              </w:rPr>
              <w:pPrChange w:id="61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DE72971"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114" w:author="瑋婷 徐" w:date="2025-01-03T16:20:00Z" w16du:dateUtc="2025-01-03T08:20:00Z"/>
                <w:rFonts w:asciiTheme="majorEastAsia" w:eastAsia="標楷體" w:hAnsiTheme="majorEastAsia" w:cstheme="majorEastAsia"/>
                <w:rPrChange w:id="6115" w:author="瑋婷 徐" w:date="2025-01-04T22:55:00Z" w16du:dateUtc="2025-01-04T14:55:00Z">
                  <w:rPr>
                    <w:ins w:id="6116" w:author="瑋婷 徐" w:date="2025-01-03T16:20:00Z" w16du:dateUtc="2025-01-03T08:20:00Z"/>
                    <w:rFonts w:ascii="Times New Roman" w:eastAsia="Times New Roman" w:hAnsi="Times New Roman" w:cs="Times New Roman"/>
                    <w:sz w:val="20"/>
                    <w:szCs w:val="20"/>
                  </w:rPr>
                </w:rPrChange>
              </w:rPr>
              <w:pPrChange w:id="61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082DC173"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118" w:author="瑋婷 徐" w:date="2025-01-03T16:20:00Z" w16du:dateUtc="2025-01-03T08:20:00Z"/>
                <w:rFonts w:asciiTheme="majorEastAsia" w:eastAsia="標楷體" w:hAnsiTheme="majorEastAsia" w:cstheme="majorEastAsia"/>
                <w:rPrChange w:id="6119" w:author="瑋婷 徐" w:date="2025-01-04T22:55:00Z" w16du:dateUtc="2025-01-04T14:55:00Z">
                  <w:rPr>
                    <w:ins w:id="6120" w:author="瑋婷 徐" w:date="2025-01-03T16:20:00Z" w16du:dateUtc="2025-01-03T08:20:00Z"/>
                    <w:rFonts w:ascii="Times New Roman" w:eastAsia="Times New Roman" w:hAnsi="Times New Roman" w:cs="Times New Roman"/>
                    <w:sz w:val="20"/>
                    <w:szCs w:val="20"/>
                  </w:rPr>
                </w:rPrChange>
              </w:rPr>
              <w:pPrChange w:id="61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E6313BF"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122" w:author="瑋婷 徐" w:date="2025-01-03T16:20:00Z" w16du:dateUtc="2025-01-03T08:20:00Z"/>
                <w:rFonts w:asciiTheme="majorEastAsia" w:eastAsia="標楷體" w:hAnsiTheme="majorEastAsia" w:cstheme="majorEastAsia"/>
                <w:rPrChange w:id="6123" w:author="瑋婷 徐" w:date="2025-01-04T22:55:00Z" w16du:dateUtc="2025-01-04T14:55:00Z">
                  <w:rPr>
                    <w:ins w:id="6124" w:author="瑋婷 徐" w:date="2025-01-03T16:20:00Z" w16du:dateUtc="2025-01-03T08:20:00Z"/>
                    <w:rFonts w:ascii="Times New Roman" w:eastAsia="Times New Roman" w:hAnsi="Times New Roman" w:cs="Times New Roman"/>
                    <w:sz w:val="20"/>
                    <w:szCs w:val="20"/>
                  </w:rPr>
                </w:rPrChange>
              </w:rPr>
              <w:pPrChange w:id="61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19F95E5B"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126" w:author="瑋婷 徐" w:date="2025-01-03T16:20:00Z" w16du:dateUtc="2025-01-03T08:20:00Z"/>
                <w:rFonts w:asciiTheme="majorEastAsia" w:eastAsia="標楷體" w:hAnsiTheme="majorEastAsia" w:cstheme="majorEastAsia"/>
                <w:rPrChange w:id="6127" w:author="瑋婷 徐" w:date="2025-01-04T22:55:00Z" w16du:dateUtc="2025-01-04T14:55:00Z">
                  <w:rPr>
                    <w:ins w:id="6128" w:author="瑋婷 徐" w:date="2025-01-03T16:20:00Z" w16du:dateUtc="2025-01-03T08:20:00Z"/>
                    <w:rFonts w:ascii="Times New Roman" w:eastAsia="Times New Roman" w:hAnsi="Times New Roman" w:cs="Times New Roman"/>
                    <w:sz w:val="20"/>
                    <w:szCs w:val="20"/>
                  </w:rPr>
                </w:rPrChange>
              </w:rPr>
              <w:pPrChange w:id="61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0EA585FB"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130" w:author="瑋婷 徐" w:date="2025-01-03T16:20:00Z" w16du:dateUtc="2025-01-03T08:20:00Z"/>
                <w:rFonts w:asciiTheme="majorEastAsia" w:eastAsia="標楷體" w:hAnsiTheme="majorEastAsia" w:cstheme="majorEastAsia"/>
                <w:rPrChange w:id="6131" w:author="瑋婷 徐" w:date="2025-01-04T22:55:00Z" w16du:dateUtc="2025-01-04T14:55:00Z">
                  <w:rPr>
                    <w:ins w:id="6132" w:author="瑋婷 徐" w:date="2025-01-03T16:20:00Z" w16du:dateUtc="2025-01-03T08:20:00Z"/>
                    <w:rFonts w:ascii="Times New Roman" w:eastAsia="Times New Roman" w:hAnsi="Times New Roman" w:cs="Times New Roman"/>
                    <w:sz w:val="20"/>
                    <w:szCs w:val="20"/>
                  </w:rPr>
                </w:rPrChange>
              </w:rPr>
              <w:pPrChange w:id="61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7F119525"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134" w:author="瑋婷 徐" w:date="2025-01-03T16:20:00Z" w16du:dateUtc="2025-01-03T08:20:00Z"/>
                <w:rFonts w:asciiTheme="majorEastAsia" w:eastAsia="標楷體" w:hAnsiTheme="majorEastAsia" w:cstheme="majorEastAsia"/>
                <w:rPrChange w:id="6135" w:author="瑋婷 徐" w:date="2025-01-04T22:55:00Z" w16du:dateUtc="2025-01-04T14:55:00Z">
                  <w:rPr>
                    <w:ins w:id="6136" w:author="瑋婷 徐" w:date="2025-01-03T16:20:00Z" w16du:dateUtc="2025-01-03T08:20:00Z"/>
                    <w:rFonts w:ascii="Times New Roman" w:eastAsia="Times New Roman" w:hAnsi="Times New Roman" w:cs="Times New Roman"/>
                    <w:sz w:val="20"/>
                    <w:szCs w:val="20"/>
                  </w:rPr>
                </w:rPrChange>
              </w:rPr>
              <w:pPrChange w:id="61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609397AA"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138" w:author="瑋婷 徐" w:date="2025-01-03T16:20:00Z" w16du:dateUtc="2025-01-03T08:20:00Z"/>
                <w:rFonts w:asciiTheme="majorEastAsia" w:eastAsia="標楷體" w:hAnsiTheme="majorEastAsia" w:cstheme="majorEastAsia"/>
                <w:rPrChange w:id="6139" w:author="瑋婷 徐" w:date="2025-01-04T22:55:00Z" w16du:dateUtc="2025-01-04T14:55:00Z">
                  <w:rPr>
                    <w:ins w:id="6140" w:author="瑋婷 徐" w:date="2025-01-03T16:20:00Z" w16du:dateUtc="2025-01-03T08:20:00Z"/>
                    <w:rFonts w:ascii="Times New Roman" w:eastAsia="Times New Roman" w:hAnsi="Times New Roman" w:cs="Times New Roman"/>
                    <w:sz w:val="20"/>
                    <w:szCs w:val="20"/>
                  </w:rPr>
                </w:rPrChange>
              </w:rPr>
              <w:pPrChange w:id="61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D57425" w14:paraId="7E79ECDC" w14:textId="77777777" w:rsidTr="00B436F0">
        <w:trPr>
          <w:cnfStyle w:val="000000100000" w:firstRow="0" w:lastRow="0" w:firstColumn="0" w:lastColumn="0" w:oddVBand="0" w:evenVBand="0" w:oddHBand="1" w:evenHBand="0" w:firstRowFirstColumn="0" w:firstRowLastColumn="0" w:lastRowFirstColumn="0" w:lastRowLastColumn="0"/>
          <w:trHeight w:val="300"/>
          <w:ins w:id="6142"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1B56F9EA" w14:textId="77777777" w:rsidR="00DA433E" w:rsidRPr="00D57425" w:rsidRDefault="00DA433E">
            <w:pPr>
              <w:spacing w:line="360" w:lineRule="auto"/>
              <w:jc w:val="both"/>
              <w:rPr>
                <w:ins w:id="6143" w:author="瑋婷 徐" w:date="2025-01-03T16:20:00Z" w16du:dateUtc="2025-01-03T08:20:00Z"/>
                <w:rFonts w:asciiTheme="majorEastAsia" w:eastAsia="標楷體" w:hAnsiTheme="majorEastAsia" w:cstheme="majorEastAsia"/>
                <w:b w:val="0"/>
                <w:bCs w:val="0"/>
                <w:color w:val="000000"/>
                <w:rPrChange w:id="6144" w:author="瑋婷 徐" w:date="2025-01-04T22:55:00Z" w16du:dateUtc="2025-01-04T14:55:00Z">
                  <w:rPr>
                    <w:ins w:id="6145" w:author="瑋婷 徐" w:date="2025-01-03T16:20:00Z" w16du:dateUtc="2025-01-03T08:20:00Z"/>
                    <w:rFonts w:cs="Calibri"/>
                    <w:color w:val="000000"/>
                    <w:sz w:val="22"/>
                  </w:rPr>
                </w:rPrChange>
              </w:rPr>
              <w:pPrChange w:id="6146" w:author="瑋婷 徐" w:date="2025-01-03T16:21:00Z" w16du:dateUtc="2025-01-03T08:21:00Z">
                <w:pPr/>
              </w:pPrChange>
            </w:pPr>
            <w:ins w:id="6147" w:author="瑋婷 徐" w:date="2025-01-03T16:20:00Z" w16du:dateUtc="2025-01-03T08:20:00Z">
              <w:r w:rsidRPr="00D57425">
                <w:rPr>
                  <w:rFonts w:asciiTheme="majorEastAsia" w:eastAsia="標楷體" w:hAnsiTheme="majorEastAsia" w:cstheme="majorEastAsia"/>
                  <w:b w:val="0"/>
                  <w:bCs w:val="0"/>
                  <w:color w:val="000000"/>
                  <w:rPrChange w:id="6148" w:author="瑋婷 徐" w:date="2025-01-04T22:55:00Z" w16du:dateUtc="2025-01-04T14:55:00Z">
                    <w:rPr>
                      <w:rFonts w:cs="Calibri"/>
                      <w:color w:val="000000"/>
                      <w:sz w:val="22"/>
                    </w:rPr>
                  </w:rPrChange>
                </w:rPr>
                <w:t>黑鳶</w:t>
              </w:r>
              <w:r w:rsidRPr="00D57425">
                <w:rPr>
                  <w:rFonts w:asciiTheme="majorEastAsia" w:eastAsia="標楷體" w:hAnsiTheme="majorEastAsia" w:cstheme="majorEastAsia"/>
                  <w:b w:val="0"/>
                  <w:bCs w:val="0"/>
                  <w:color w:val="000000"/>
                  <w:rPrChange w:id="6149" w:author="瑋婷 徐" w:date="2025-01-04T22:55:00Z" w16du:dateUtc="2025-01-04T14:55:00Z">
                    <w:rPr>
                      <w:rFonts w:cs="Calibri"/>
                      <w:color w:val="000000"/>
                      <w:sz w:val="22"/>
                    </w:rPr>
                  </w:rPrChange>
                </w:rPr>
                <w:t xml:space="preserve"> II</w:t>
              </w:r>
            </w:ins>
          </w:p>
        </w:tc>
        <w:tc>
          <w:tcPr>
            <w:tcW w:w="1093" w:type="pct"/>
            <w:hideMark/>
          </w:tcPr>
          <w:p w14:paraId="72BE33F0"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50" w:author="瑋婷 徐" w:date="2025-01-03T16:20:00Z" w16du:dateUtc="2025-01-03T08:20:00Z"/>
                <w:rFonts w:asciiTheme="majorEastAsia" w:eastAsia="標楷體" w:hAnsiTheme="majorEastAsia" w:cstheme="majorEastAsia"/>
                <w:i/>
                <w:iCs/>
                <w:color w:val="000000"/>
                <w:rPrChange w:id="6151" w:author="瑋婷 徐" w:date="2025-01-04T22:55:00Z" w16du:dateUtc="2025-01-04T14:55:00Z">
                  <w:rPr>
                    <w:ins w:id="6152" w:author="瑋婷 徐" w:date="2025-01-03T16:20:00Z" w16du:dateUtc="2025-01-03T08:20:00Z"/>
                    <w:rFonts w:cs="Calibri"/>
                    <w:i/>
                    <w:iCs/>
                    <w:color w:val="000000"/>
                    <w:sz w:val="22"/>
                  </w:rPr>
                </w:rPrChange>
              </w:rPr>
              <w:pPrChange w:id="61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6154" w:author="瑋婷 徐" w:date="2025-01-03T16:20:00Z" w16du:dateUtc="2025-01-03T08:20:00Z">
              <w:r w:rsidRPr="00D57425">
                <w:rPr>
                  <w:rFonts w:asciiTheme="majorEastAsia" w:eastAsia="標楷體" w:hAnsiTheme="majorEastAsia" w:cstheme="majorEastAsia"/>
                  <w:i/>
                  <w:iCs/>
                  <w:color w:val="000000"/>
                  <w:rPrChange w:id="6155" w:author="瑋婷 徐" w:date="2025-01-04T22:55:00Z" w16du:dateUtc="2025-01-04T14:55:00Z">
                    <w:rPr>
                      <w:rFonts w:cs="Calibri"/>
                      <w:i/>
                      <w:iCs/>
                      <w:color w:val="000000"/>
                      <w:sz w:val="22"/>
                    </w:rPr>
                  </w:rPrChange>
                </w:rPr>
                <w:t>Milvus migrans</w:t>
              </w:r>
            </w:ins>
          </w:p>
        </w:tc>
        <w:tc>
          <w:tcPr>
            <w:tcW w:w="134" w:type="pct"/>
            <w:noWrap/>
            <w:hideMark/>
          </w:tcPr>
          <w:p w14:paraId="05DB654B"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56" w:author="瑋婷 徐" w:date="2025-01-03T16:20:00Z" w16du:dateUtc="2025-01-03T08:20:00Z"/>
                <w:rFonts w:asciiTheme="majorEastAsia" w:eastAsia="標楷體" w:hAnsiTheme="majorEastAsia" w:cstheme="majorEastAsia"/>
                <w:i/>
                <w:iCs/>
                <w:color w:val="000000"/>
                <w:rPrChange w:id="6157" w:author="瑋婷 徐" w:date="2025-01-04T22:55:00Z" w16du:dateUtc="2025-01-04T14:55:00Z">
                  <w:rPr>
                    <w:ins w:id="6158" w:author="瑋婷 徐" w:date="2025-01-03T16:20:00Z" w16du:dateUtc="2025-01-03T08:20:00Z"/>
                    <w:rFonts w:cs="Calibri"/>
                    <w:i/>
                    <w:iCs/>
                    <w:color w:val="000000"/>
                    <w:sz w:val="22"/>
                  </w:rPr>
                </w:rPrChange>
              </w:rPr>
              <w:pPrChange w:id="61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4CC99F53"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60" w:author="瑋婷 徐" w:date="2025-01-03T16:20:00Z" w16du:dateUtc="2025-01-03T08:20:00Z"/>
                <w:rFonts w:asciiTheme="majorEastAsia" w:eastAsia="標楷體" w:hAnsiTheme="majorEastAsia" w:cstheme="majorEastAsia"/>
                <w:rPrChange w:id="6161" w:author="瑋婷 徐" w:date="2025-01-04T22:55:00Z" w16du:dateUtc="2025-01-04T14:55:00Z">
                  <w:rPr>
                    <w:ins w:id="6162" w:author="瑋婷 徐" w:date="2025-01-03T16:20:00Z" w16du:dateUtc="2025-01-03T08:20:00Z"/>
                    <w:rFonts w:ascii="Times New Roman" w:eastAsia="Times New Roman" w:hAnsi="Times New Roman" w:cs="Times New Roman"/>
                    <w:sz w:val="20"/>
                    <w:szCs w:val="20"/>
                  </w:rPr>
                </w:rPrChange>
              </w:rPr>
              <w:pPrChange w:id="616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6DF20C04"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64" w:author="瑋婷 徐" w:date="2025-01-03T16:20:00Z" w16du:dateUtc="2025-01-03T08:20:00Z"/>
                <w:rFonts w:asciiTheme="majorEastAsia" w:eastAsia="標楷體" w:hAnsiTheme="majorEastAsia" w:cstheme="majorEastAsia"/>
                <w:rPrChange w:id="6165" w:author="瑋婷 徐" w:date="2025-01-04T22:55:00Z" w16du:dateUtc="2025-01-04T14:55:00Z">
                  <w:rPr>
                    <w:ins w:id="6166" w:author="瑋婷 徐" w:date="2025-01-03T16:20:00Z" w16du:dateUtc="2025-01-03T08:20:00Z"/>
                    <w:rFonts w:ascii="Times New Roman" w:eastAsia="Times New Roman" w:hAnsi="Times New Roman" w:cs="Times New Roman"/>
                    <w:sz w:val="20"/>
                    <w:szCs w:val="20"/>
                  </w:rPr>
                </w:rPrChange>
              </w:rPr>
              <w:pPrChange w:id="61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79C3DFA0"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68" w:author="瑋婷 徐" w:date="2025-01-03T16:20:00Z" w16du:dateUtc="2025-01-03T08:20:00Z"/>
                <w:rFonts w:asciiTheme="majorEastAsia" w:eastAsia="標楷體" w:hAnsiTheme="majorEastAsia" w:cstheme="majorEastAsia"/>
                <w:rPrChange w:id="6169" w:author="瑋婷 徐" w:date="2025-01-04T22:55:00Z" w16du:dateUtc="2025-01-04T14:55:00Z">
                  <w:rPr>
                    <w:ins w:id="6170" w:author="瑋婷 徐" w:date="2025-01-03T16:20:00Z" w16du:dateUtc="2025-01-03T08:20:00Z"/>
                    <w:rFonts w:ascii="Times New Roman" w:eastAsia="Times New Roman" w:hAnsi="Times New Roman" w:cs="Times New Roman"/>
                    <w:sz w:val="20"/>
                    <w:szCs w:val="20"/>
                  </w:rPr>
                </w:rPrChange>
              </w:rPr>
              <w:pPrChange w:id="61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6A66E5CC"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72" w:author="瑋婷 徐" w:date="2025-01-03T16:20:00Z" w16du:dateUtc="2025-01-03T08:20:00Z"/>
                <w:rFonts w:asciiTheme="majorEastAsia" w:eastAsia="標楷體" w:hAnsiTheme="majorEastAsia" w:cstheme="majorEastAsia"/>
                <w:rPrChange w:id="6173" w:author="瑋婷 徐" w:date="2025-01-04T22:55:00Z" w16du:dateUtc="2025-01-04T14:55:00Z">
                  <w:rPr>
                    <w:ins w:id="6174" w:author="瑋婷 徐" w:date="2025-01-03T16:20:00Z" w16du:dateUtc="2025-01-03T08:20:00Z"/>
                    <w:rFonts w:ascii="Times New Roman" w:eastAsia="Times New Roman" w:hAnsi="Times New Roman" w:cs="Times New Roman"/>
                    <w:sz w:val="20"/>
                    <w:szCs w:val="20"/>
                  </w:rPr>
                </w:rPrChange>
              </w:rPr>
              <w:pPrChange w:id="61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088AB9E0"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76" w:author="瑋婷 徐" w:date="2025-01-03T16:20:00Z" w16du:dateUtc="2025-01-03T08:20:00Z"/>
                <w:rFonts w:asciiTheme="majorEastAsia" w:eastAsia="標楷體" w:hAnsiTheme="majorEastAsia" w:cstheme="majorEastAsia"/>
                <w:rPrChange w:id="6177" w:author="瑋婷 徐" w:date="2025-01-04T22:55:00Z" w16du:dateUtc="2025-01-04T14:55:00Z">
                  <w:rPr>
                    <w:ins w:id="6178" w:author="瑋婷 徐" w:date="2025-01-03T16:20:00Z" w16du:dateUtc="2025-01-03T08:20:00Z"/>
                    <w:rFonts w:ascii="Times New Roman" w:eastAsia="Times New Roman" w:hAnsi="Times New Roman" w:cs="Times New Roman"/>
                    <w:sz w:val="20"/>
                    <w:szCs w:val="20"/>
                  </w:rPr>
                </w:rPrChange>
              </w:rPr>
              <w:pPrChange w:id="61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
          <w:p w14:paraId="63A0B617"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6180" w:author="瑋婷 徐" w:date="2025-01-03T16:33:00Z" w16du:dateUtc="2025-01-03T08:33:00Z"/>
                <w:rFonts w:asciiTheme="majorEastAsia" w:eastAsia="標楷體" w:hAnsiTheme="majorEastAsia" w:cstheme="majorEastAsia"/>
              </w:rPr>
            </w:pPr>
          </w:p>
        </w:tc>
        <w:tc>
          <w:tcPr>
            <w:tcW w:w="134" w:type="pct"/>
            <w:noWrap/>
            <w:hideMark/>
          </w:tcPr>
          <w:p w14:paraId="4D097607" w14:textId="47640856"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81" w:author="瑋婷 徐" w:date="2025-01-03T16:20:00Z" w16du:dateUtc="2025-01-03T08:20:00Z"/>
                <w:rFonts w:asciiTheme="majorEastAsia" w:eastAsia="標楷體" w:hAnsiTheme="majorEastAsia" w:cstheme="majorEastAsia"/>
                <w:rPrChange w:id="6182" w:author="瑋婷 徐" w:date="2025-01-04T22:55:00Z" w16du:dateUtc="2025-01-04T14:55:00Z">
                  <w:rPr>
                    <w:ins w:id="6183" w:author="瑋婷 徐" w:date="2025-01-03T16:20:00Z" w16du:dateUtc="2025-01-03T08:20:00Z"/>
                    <w:rFonts w:ascii="Times New Roman" w:eastAsia="Times New Roman" w:hAnsi="Times New Roman" w:cs="Times New Roman"/>
                    <w:sz w:val="20"/>
                    <w:szCs w:val="20"/>
                  </w:rPr>
                </w:rPrChange>
              </w:rPr>
              <w:pPrChange w:id="61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7F01D876"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85" w:author="瑋婷 徐" w:date="2025-01-03T16:20:00Z" w16du:dateUtc="2025-01-03T08:20:00Z"/>
                <w:rFonts w:asciiTheme="majorEastAsia" w:eastAsia="標楷體" w:hAnsiTheme="majorEastAsia" w:cstheme="majorEastAsia"/>
                <w:rPrChange w:id="6186" w:author="瑋婷 徐" w:date="2025-01-04T22:55:00Z" w16du:dateUtc="2025-01-04T14:55:00Z">
                  <w:rPr>
                    <w:ins w:id="6187" w:author="瑋婷 徐" w:date="2025-01-03T16:20:00Z" w16du:dateUtc="2025-01-03T08:20:00Z"/>
                    <w:rFonts w:ascii="Times New Roman" w:eastAsia="Times New Roman" w:hAnsi="Times New Roman" w:cs="Times New Roman"/>
                    <w:sz w:val="20"/>
                    <w:szCs w:val="20"/>
                  </w:rPr>
                </w:rPrChange>
              </w:rPr>
              <w:pPrChange w:id="618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04DA129E"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89" w:author="瑋婷 徐" w:date="2025-01-03T16:20:00Z" w16du:dateUtc="2025-01-03T08:20:00Z"/>
                <w:rFonts w:asciiTheme="majorEastAsia" w:eastAsia="標楷體" w:hAnsiTheme="majorEastAsia" w:cstheme="majorEastAsia"/>
                <w:rPrChange w:id="6190" w:author="瑋婷 徐" w:date="2025-01-04T22:55:00Z" w16du:dateUtc="2025-01-04T14:55:00Z">
                  <w:rPr>
                    <w:ins w:id="6191" w:author="瑋婷 徐" w:date="2025-01-03T16:20:00Z" w16du:dateUtc="2025-01-03T08:20:00Z"/>
                    <w:rFonts w:ascii="Times New Roman" w:eastAsia="Times New Roman" w:hAnsi="Times New Roman" w:cs="Times New Roman"/>
                    <w:sz w:val="20"/>
                    <w:szCs w:val="20"/>
                  </w:rPr>
                </w:rPrChange>
              </w:rPr>
              <w:pPrChange w:id="619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3D08F2AB"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93" w:author="瑋婷 徐" w:date="2025-01-03T16:20:00Z" w16du:dateUtc="2025-01-03T08:20:00Z"/>
                <w:rFonts w:asciiTheme="majorEastAsia" w:eastAsia="標楷體" w:hAnsiTheme="majorEastAsia" w:cstheme="majorEastAsia"/>
                <w:rPrChange w:id="6194" w:author="瑋婷 徐" w:date="2025-01-04T22:55:00Z" w16du:dateUtc="2025-01-04T14:55:00Z">
                  <w:rPr>
                    <w:ins w:id="6195" w:author="瑋婷 徐" w:date="2025-01-03T16:20:00Z" w16du:dateUtc="2025-01-03T08:20:00Z"/>
                    <w:rFonts w:ascii="Times New Roman" w:eastAsia="Times New Roman" w:hAnsi="Times New Roman" w:cs="Times New Roman"/>
                    <w:sz w:val="20"/>
                    <w:szCs w:val="20"/>
                  </w:rPr>
                </w:rPrChange>
              </w:rPr>
              <w:pPrChange w:id="619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tcPr>
          <w:p w14:paraId="519F2DEB"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6197" w:author="瑋婷 徐" w:date="2025-01-03T16:33:00Z" w16du:dateUtc="2025-01-03T08:33:00Z"/>
                <w:rFonts w:asciiTheme="majorEastAsia" w:eastAsia="標楷體" w:hAnsiTheme="majorEastAsia" w:cstheme="majorEastAsia"/>
              </w:rPr>
            </w:pPr>
          </w:p>
        </w:tc>
        <w:tc>
          <w:tcPr>
            <w:tcW w:w="182" w:type="pct"/>
            <w:noWrap/>
            <w:hideMark/>
          </w:tcPr>
          <w:p w14:paraId="1B525799" w14:textId="12B8ABB0"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198" w:author="瑋婷 徐" w:date="2025-01-03T16:20:00Z" w16du:dateUtc="2025-01-03T08:20:00Z"/>
                <w:rFonts w:asciiTheme="majorEastAsia" w:eastAsia="標楷體" w:hAnsiTheme="majorEastAsia" w:cstheme="majorEastAsia"/>
                <w:rPrChange w:id="6199" w:author="瑋婷 徐" w:date="2025-01-04T22:55:00Z" w16du:dateUtc="2025-01-04T14:55:00Z">
                  <w:rPr>
                    <w:ins w:id="6200" w:author="瑋婷 徐" w:date="2025-01-03T16:20:00Z" w16du:dateUtc="2025-01-03T08:20:00Z"/>
                    <w:rFonts w:ascii="Times New Roman" w:eastAsia="Times New Roman" w:hAnsi="Times New Roman" w:cs="Times New Roman"/>
                    <w:sz w:val="20"/>
                    <w:szCs w:val="20"/>
                  </w:rPr>
                </w:rPrChange>
              </w:rPr>
              <w:pPrChange w:id="62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40F75B61"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202" w:author="瑋婷 徐" w:date="2025-01-03T16:20:00Z" w16du:dateUtc="2025-01-03T08:20:00Z"/>
                <w:rFonts w:asciiTheme="majorEastAsia" w:eastAsia="標楷體" w:hAnsiTheme="majorEastAsia" w:cstheme="majorEastAsia"/>
                <w:rPrChange w:id="6203" w:author="瑋婷 徐" w:date="2025-01-04T22:55:00Z" w16du:dateUtc="2025-01-04T14:55:00Z">
                  <w:rPr>
                    <w:ins w:id="6204" w:author="瑋婷 徐" w:date="2025-01-03T16:20:00Z" w16du:dateUtc="2025-01-03T08:20:00Z"/>
                    <w:rFonts w:ascii="Times New Roman" w:eastAsia="Times New Roman" w:hAnsi="Times New Roman" w:cs="Times New Roman"/>
                    <w:sz w:val="20"/>
                    <w:szCs w:val="20"/>
                  </w:rPr>
                </w:rPrChange>
              </w:rPr>
              <w:pPrChange w:id="62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6C79670F"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206" w:author="瑋婷 徐" w:date="2025-01-03T16:20:00Z" w16du:dateUtc="2025-01-03T08:20:00Z"/>
                <w:rFonts w:asciiTheme="majorEastAsia" w:eastAsia="標楷體" w:hAnsiTheme="majorEastAsia" w:cstheme="majorEastAsia"/>
                <w:rPrChange w:id="6207" w:author="瑋婷 徐" w:date="2025-01-04T22:55:00Z" w16du:dateUtc="2025-01-04T14:55:00Z">
                  <w:rPr>
                    <w:ins w:id="6208" w:author="瑋婷 徐" w:date="2025-01-03T16:20:00Z" w16du:dateUtc="2025-01-03T08:20:00Z"/>
                    <w:rFonts w:ascii="Times New Roman" w:eastAsia="Times New Roman" w:hAnsi="Times New Roman" w:cs="Times New Roman"/>
                    <w:sz w:val="20"/>
                    <w:szCs w:val="20"/>
                  </w:rPr>
                </w:rPrChange>
              </w:rPr>
              <w:pPrChange w:id="62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0873ADF4"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210" w:author="瑋婷 徐" w:date="2025-01-03T16:20:00Z" w16du:dateUtc="2025-01-03T08:20:00Z"/>
                <w:rFonts w:asciiTheme="majorEastAsia" w:eastAsia="標楷體" w:hAnsiTheme="majorEastAsia" w:cstheme="majorEastAsia"/>
                <w:rPrChange w:id="6211" w:author="瑋婷 徐" w:date="2025-01-04T22:55:00Z" w16du:dateUtc="2025-01-04T14:55:00Z">
                  <w:rPr>
                    <w:ins w:id="6212" w:author="瑋婷 徐" w:date="2025-01-03T16:20:00Z" w16du:dateUtc="2025-01-03T08:20:00Z"/>
                    <w:rFonts w:ascii="Times New Roman" w:eastAsia="Times New Roman" w:hAnsi="Times New Roman" w:cs="Times New Roman"/>
                    <w:sz w:val="20"/>
                    <w:szCs w:val="20"/>
                  </w:rPr>
                </w:rPrChange>
              </w:rPr>
              <w:pPrChange w:id="62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58E514B9"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214" w:author="瑋婷 徐" w:date="2025-01-03T16:20:00Z" w16du:dateUtc="2025-01-03T08:20:00Z"/>
                <w:rFonts w:asciiTheme="majorEastAsia" w:eastAsia="標楷體" w:hAnsiTheme="majorEastAsia" w:cstheme="majorEastAsia"/>
                <w:rPrChange w:id="6215" w:author="瑋婷 徐" w:date="2025-01-04T22:55:00Z" w16du:dateUtc="2025-01-04T14:55:00Z">
                  <w:rPr>
                    <w:ins w:id="6216" w:author="瑋婷 徐" w:date="2025-01-03T16:20:00Z" w16du:dateUtc="2025-01-03T08:20:00Z"/>
                    <w:rFonts w:ascii="Times New Roman" w:eastAsia="Times New Roman" w:hAnsi="Times New Roman" w:cs="Times New Roman"/>
                    <w:sz w:val="20"/>
                    <w:szCs w:val="20"/>
                  </w:rPr>
                </w:rPrChange>
              </w:rPr>
              <w:pPrChange w:id="62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6758E80D"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218" w:author="瑋婷 徐" w:date="2025-01-03T16:20:00Z" w16du:dateUtc="2025-01-03T08:20:00Z"/>
                <w:rFonts w:asciiTheme="majorEastAsia" w:eastAsia="標楷體" w:hAnsiTheme="majorEastAsia" w:cstheme="majorEastAsia"/>
                <w:rPrChange w:id="6219" w:author="瑋婷 徐" w:date="2025-01-04T22:55:00Z" w16du:dateUtc="2025-01-04T14:55:00Z">
                  <w:rPr>
                    <w:ins w:id="6220" w:author="瑋婷 徐" w:date="2025-01-03T16:20:00Z" w16du:dateUtc="2025-01-03T08:20:00Z"/>
                    <w:rFonts w:ascii="Times New Roman" w:eastAsia="Times New Roman" w:hAnsi="Times New Roman" w:cs="Times New Roman"/>
                    <w:sz w:val="20"/>
                    <w:szCs w:val="20"/>
                  </w:rPr>
                </w:rPrChange>
              </w:rPr>
              <w:pPrChange w:id="62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58CB3BAC"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222" w:author="瑋婷 徐" w:date="2025-01-03T16:20:00Z" w16du:dateUtc="2025-01-03T08:20:00Z"/>
                <w:rFonts w:asciiTheme="majorEastAsia" w:eastAsia="標楷體" w:hAnsiTheme="majorEastAsia" w:cstheme="majorEastAsia"/>
                <w:rPrChange w:id="6223" w:author="瑋婷 徐" w:date="2025-01-04T22:55:00Z" w16du:dateUtc="2025-01-04T14:55:00Z">
                  <w:rPr>
                    <w:ins w:id="6224" w:author="瑋婷 徐" w:date="2025-01-03T16:20:00Z" w16du:dateUtc="2025-01-03T08:20:00Z"/>
                    <w:rFonts w:ascii="Times New Roman" w:eastAsia="Times New Roman" w:hAnsi="Times New Roman" w:cs="Times New Roman"/>
                    <w:sz w:val="20"/>
                    <w:szCs w:val="20"/>
                  </w:rPr>
                </w:rPrChange>
              </w:rPr>
              <w:pPrChange w:id="622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07BD267B"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226" w:author="瑋婷 徐" w:date="2025-01-03T16:20:00Z" w16du:dateUtc="2025-01-03T08:20:00Z"/>
                <w:rFonts w:asciiTheme="majorEastAsia" w:eastAsia="標楷體" w:hAnsiTheme="majorEastAsia" w:cstheme="majorEastAsia"/>
                <w:rPrChange w:id="6227" w:author="瑋婷 徐" w:date="2025-01-04T22:55:00Z" w16du:dateUtc="2025-01-04T14:55:00Z">
                  <w:rPr>
                    <w:ins w:id="6228" w:author="瑋婷 徐" w:date="2025-01-03T16:20:00Z" w16du:dateUtc="2025-01-03T08:20:00Z"/>
                    <w:rFonts w:ascii="Times New Roman" w:eastAsia="Times New Roman" w:hAnsi="Times New Roman" w:cs="Times New Roman"/>
                    <w:sz w:val="20"/>
                    <w:szCs w:val="20"/>
                  </w:rPr>
                </w:rPrChange>
              </w:rPr>
              <w:pPrChange w:id="62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D57425" w14:paraId="72AB9690" w14:textId="77777777" w:rsidTr="00B436F0">
        <w:trPr>
          <w:trHeight w:val="300"/>
          <w:ins w:id="6230"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2680AC42" w14:textId="77777777" w:rsidR="00DA433E" w:rsidRPr="00D57425" w:rsidRDefault="00DA433E">
            <w:pPr>
              <w:spacing w:line="360" w:lineRule="auto"/>
              <w:jc w:val="both"/>
              <w:rPr>
                <w:ins w:id="6231" w:author="瑋婷 徐" w:date="2025-01-03T16:20:00Z" w16du:dateUtc="2025-01-03T08:20:00Z"/>
                <w:rFonts w:asciiTheme="majorEastAsia" w:eastAsia="標楷體" w:hAnsiTheme="majorEastAsia" w:cstheme="majorEastAsia"/>
                <w:b w:val="0"/>
                <w:bCs w:val="0"/>
                <w:color w:val="000000"/>
                <w:rPrChange w:id="6232" w:author="瑋婷 徐" w:date="2025-01-04T22:55:00Z" w16du:dateUtc="2025-01-04T14:55:00Z">
                  <w:rPr>
                    <w:ins w:id="6233" w:author="瑋婷 徐" w:date="2025-01-03T16:20:00Z" w16du:dateUtc="2025-01-03T08:20:00Z"/>
                    <w:rFonts w:cs="Calibri"/>
                    <w:color w:val="000000"/>
                    <w:sz w:val="22"/>
                  </w:rPr>
                </w:rPrChange>
              </w:rPr>
              <w:pPrChange w:id="6234" w:author="瑋婷 徐" w:date="2025-01-03T16:21:00Z" w16du:dateUtc="2025-01-03T08:21:00Z">
                <w:pPr/>
              </w:pPrChange>
            </w:pPr>
            <w:ins w:id="6235" w:author="瑋婷 徐" w:date="2025-01-03T16:20:00Z" w16du:dateUtc="2025-01-03T08:20:00Z">
              <w:r w:rsidRPr="00D57425">
                <w:rPr>
                  <w:rFonts w:asciiTheme="majorEastAsia" w:eastAsia="標楷體" w:hAnsiTheme="majorEastAsia" w:cstheme="majorEastAsia"/>
                  <w:b w:val="0"/>
                  <w:bCs w:val="0"/>
                  <w:color w:val="000000"/>
                  <w:rPrChange w:id="6236" w:author="瑋婷 徐" w:date="2025-01-04T22:55:00Z" w16du:dateUtc="2025-01-04T14:55:00Z">
                    <w:rPr>
                      <w:rFonts w:cs="Calibri"/>
                      <w:color w:val="000000"/>
                      <w:sz w:val="22"/>
                    </w:rPr>
                  </w:rPrChange>
                </w:rPr>
                <w:t>黃嘴角鴞</w:t>
              </w:r>
              <w:r w:rsidRPr="00D57425">
                <w:rPr>
                  <w:rFonts w:asciiTheme="majorEastAsia" w:eastAsia="標楷體" w:hAnsiTheme="majorEastAsia" w:cstheme="majorEastAsia"/>
                  <w:b w:val="0"/>
                  <w:bCs w:val="0"/>
                  <w:color w:val="000000"/>
                  <w:rPrChange w:id="6237" w:author="瑋婷 徐" w:date="2025-01-04T22:55:00Z" w16du:dateUtc="2025-01-04T14:55:00Z">
                    <w:rPr>
                      <w:rFonts w:cs="Calibri"/>
                      <w:color w:val="000000"/>
                      <w:sz w:val="22"/>
                    </w:rPr>
                  </w:rPrChange>
                </w:rPr>
                <w:t xml:space="preserve"> </w:t>
              </w:r>
              <w:r w:rsidRPr="00D57425">
                <w:rPr>
                  <w:rFonts w:asciiTheme="majorEastAsia" w:eastAsia="標楷體" w:hAnsiTheme="majorEastAsia" w:cstheme="majorEastAsia"/>
                  <w:b w:val="0"/>
                  <w:bCs w:val="0"/>
                  <w:color w:val="000000"/>
                  <w:rPrChange w:id="6238" w:author="瑋婷 徐" w:date="2025-01-04T22:55:00Z" w16du:dateUtc="2025-01-04T14:55:00Z">
                    <w:rPr>
                      <w:color w:val="000000"/>
                      <w:sz w:val="22"/>
                    </w:rPr>
                  </w:rPrChange>
                </w:rPr>
                <w:t>※</w:t>
              </w:r>
              <w:r w:rsidRPr="00D57425">
                <w:rPr>
                  <w:rFonts w:asciiTheme="majorEastAsia" w:eastAsia="標楷體" w:hAnsiTheme="majorEastAsia" w:cstheme="majorEastAsia"/>
                  <w:b w:val="0"/>
                  <w:bCs w:val="0"/>
                  <w:color w:val="000000"/>
                  <w:rPrChange w:id="6239" w:author="瑋婷 徐" w:date="2025-01-04T22:55:00Z" w16du:dateUtc="2025-01-04T14:55:00Z">
                    <w:rPr>
                      <w:rFonts w:cs="Calibri"/>
                      <w:color w:val="000000"/>
                      <w:sz w:val="22"/>
                    </w:rPr>
                  </w:rPrChange>
                </w:rPr>
                <w:t xml:space="preserve"> II</w:t>
              </w:r>
            </w:ins>
          </w:p>
        </w:tc>
        <w:tc>
          <w:tcPr>
            <w:tcW w:w="1093" w:type="pct"/>
            <w:hideMark/>
          </w:tcPr>
          <w:p w14:paraId="315D2F07"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40" w:author="瑋婷 徐" w:date="2025-01-03T16:20:00Z" w16du:dateUtc="2025-01-03T08:20:00Z"/>
                <w:rFonts w:asciiTheme="majorEastAsia" w:eastAsia="標楷體" w:hAnsiTheme="majorEastAsia" w:cstheme="majorEastAsia"/>
                <w:i/>
                <w:iCs/>
                <w:color w:val="000000"/>
                <w:rPrChange w:id="6241" w:author="瑋婷 徐" w:date="2025-01-04T22:55:00Z" w16du:dateUtc="2025-01-04T14:55:00Z">
                  <w:rPr>
                    <w:ins w:id="6242" w:author="瑋婷 徐" w:date="2025-01-03T16:20:00Z" w16du:dateUtc="2025-01-03T08:20:00Z"/>
                    <w:rFonts w:cs="Calibri"/>
                    <w:i/>
                    <w:iCs/>
                    <w:color w:val="000000"/>
                    <w:sz w:val="22"/>
                  </w:rPr>
                </w:rPrChange>
              </w:rPr>
              <w:pPrChange w:id="62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244" w:author="瑋婷 徐" w:date="2025-01-03T16:20:00Z" w16du:dateUtc="2025-01-03T08:20:00Z">
              <w:r w:rsidRPr="00D57425">
                <w:rPr>
                  <w:rFonts w:asciiTheme="majorEastAsia" w:eastAsia="標楷體" w:hAnsiTheme="majorEastAsia" w:cstheme="majorEastAsia"/>
                  <w:i/>
                  <w:iCs/>
                  <w:color w:val="000000"/>
                  <w:rPrChange w:id="6245" w:author="瑋婷 徐" w:date="2025-01-04T22:55:00Z" w16du:dateUtc="2025-01-04T14:55:00Z">
                    <w:rPr>
                      <w:rFonts w:cs="Calibri"/>
                      <w:i/>
                      <w:iCs/>
                      <w:color w:val="000000"/>
                      <w:sz w:val="22"/>
                    </w:rPr>
                  </w:rPrChange>
                </w:rPr>
                <w:t>Otus spilocephalus</w:t>
              </w:r>
            </w:ins>
          </w:p>
        </w:tc>
        <w:tc>
          <w:tcPr>
            <w:tcW w:w="134" w:type="pct"/>
            <w:noWrap/>
            <w:hideMark/>
          </w:tcPr>
          <w:p w14:paraId="5EE1EB38"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46" w:author="瑋婷 徐" w:date="2025-01-03T16:20:00Z" w16du:dateUtc="2025-01-03T08:20:00Z"/>
                <w:rFonts w:asciiTheme="majorEastAsia" w:eastAsia="標楷體" w:hAnsiTheme="majorEastAsia" w:cstheme="majorEastAsia"/>
                <w:i/>
                <w:iCs/>
                <w:color w:val="000000"/>
                <w:rPrChange w:id="6247" w:author="瑋婷 徐" w:date="2025-01-04T22:55:00Z" w16du:dateUtc="2025-01-04T14:55:00Z">
                  <w:rPr>
                    <w:ins w:id="6248" w:author="瑋婷 徐" w:date="2025-01-03T16:20:00Z" w16du:dateUtc="2025-01-03T08:20:00Z"/>
                    <w:rFonts w:cs="Calibri"/>
                    <w:i/>
                    <w:iCs/>
                    <w:color w:val="000000"/>
                    <w:sz w:val="22"/>
                  </w:rPr>
                </w:rPrChange>
              </w:rPr>
              <w:pPrChange w:id="62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1C09AEB8"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50" w:author="瑋婷 徐" w:date="2025-01-03T16:20:00Z" w16du:dateUtc="2025-01-03T08:20:00Z"/>
                <w:rFonts w:asciiTheme="majorEastAsia" w:eastAsia="標楷體" w:hAnsiTheme="majorEastAsia" w:cstheme="majorEastAsia"/>
                <w:rPrChange w:id="6251" w:author="瑋婷 徐" w:date="2025-01-04T22:55:00Z" w16du:dateUtc="2025-01-04T14:55:00Z">
                  <w:rPr>
                    <w:ins w:id="6252" w:author="瑋婷 徐" w:date="2025-01-03T16:20:00Z" w16du:dateUtc="2025-01-03T08:20:00Z"/>
                    <w:rFonts w:ascii="Times New Roman" w:eastAsia="Times New Roman" w:hAnsi="Times New Roman" w:cs="Times New Roman"/>
                    <w:sz w:val="20"/>
                    <w:szCs w:val="20"/>
                  </w:rPr>
                </w:rPrChange>
              </w:rPr>
              <w:pPrChange w:id="62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3A80877C"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54" w:author="瑋婷 徐" w:date="2025-01-03T16:20:00Z" w16du:dateUtc="2025-01-03T08:20:00Z"/>
                <w:rFonts w:asciiTheme="majorEastAsia" w:eastAsia="標楷體" w:hAnsiTheme="majorEastAsia" w:cstheme="majorEastAsia"/>
                <w:rPrChange w:id="6255" w:author="瑋婷 徐" w:date="2025-01-04T22:55:00Z" w16du:dateUtc="2025-01-04T14:55:00Z">
                  <w:rPr>
                    <w:ins w:id="6256" w:author="瑋婷 徐" w:date="2025-01-03T16:20:00Z" w16du:dateUtc="2025-01-03T08:20:00Z"/>
                    <w:rFonts w:ascii="Times New Roman" w:eastAsia="Times New Roman" w:hAnsi="Times New Roman" w:cs="Times New Roman"/>
                    <w:sz w:val="20"/>
                    <w:szCs w:val="20"/>
                  </w:rPr>
                </w:rPrChange>
              </w:rPr>
              <w:pPrChange w:id="62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FDA7430"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58" w:author="瑋婷 徐" w:date="2025-01-03T16:20:00Z" w16du:dateUtc="2025-01-03T08:20:00Z"/>
                <w:rFonts w:asciiTheme="majorEastAsia" w:eastAsia="標楷體" w:hAnsiTheme="majorEastAsia" w:cstheme="majorEastAsia"/>
                <w:color w:val="000000"/>
                <w:rPrChange w:id="6259" w:author="瑋婷 徐" w:date="2025-01-04T22:55:00Z" w16du:dateUtc="2025-01-04T14:55:00Z">
                  <w:rPr>
                    <w:ins w:id="6260" w:author="瑋婷 徐" w:date="2025-01-03T16:20:00Z" w16du:dateUtc="2025-01-03T08:20:00Z"/>
                    <w:rFonts w:cs="Calibri"/>
                    <w:color w:val="000000"/>
                    <w:sz w:val="22"/>
                  </w:rPr>
                </w:rPrChange>
              </w:rPr>
              <w:pPrChange w:id="62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262" w:author="瑋婷 徐" w:date="2025-01-03T16:20:00Z" w16du:dateUtc="2025-01-03T08:20:00Z">
              <w:r w:rsidRPr="00D57425">
                <w:rPr>
                  <w:rFonts w:asciiTheme="majorEastAsia" w:eastAsia="標楷體" w:hAnsiTheme="majorEastAsia" w:cstheme="majorEastAsia"/>
                  <w:color w:val="000000"/>
                  <w:rPrChange w:id="6263" w:author="瑋婷 徐" w:date="2025-01-04T22:55:00Z" w16du:dateUtc="2025-01-04T14:55:00Z">
                    <w:rPr>
                      <w:rFonts w:cs="Calibri"/>
                      <w:color w:val="000000"/>
                      <w:sz w:val="22"/>
                    </w:rPr>
                  </w:rPrChange>
                </w:rPr>
                <w:t>*</w:t>
              </w:r>
            </w:ins>
          </w:p>
        </w:tc>
        <w:tc>
          <w:tcPr>
            <w:tcW w:w="134" w:type="pct"/>
            <w:noWrap/>
            <w:hideMark/>
          </w:tcPr>
          <w:p w14:paraId="2AA854F8"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64" w:author="瑋婷 徐" w:date="2025-01-03T16:20:00Z" w16du:dateUtc="2025-01-03T08:20:00Z"/>
                <w:rFonts w:asciiTheme="majorEastAsia" w:eastAsia="標楷體" w:hAnsiTheme="majorEastAsia" w:cstheme="majorEastAsia"/>
                <w:color w:val="000000"/>
                <w:rPrChange w:id="6265" w:author="瑋婷 徐" w:date="2025-01-04T22:55:00Z" w16du:dateUtc="2025-01-04T14:55:00Z">
                  <w:rPr>
                    <w:ins w:id="6266" w:author="瑋婷 徐" w:date="2025-01-03T16:20:00Z" w16du:dateUtc="2025-01-03T08:20:00Z"/>
                    <w:rFonts w:cs="Calibri"/>
                    <w:color w:val="000000"/>
                    <w:sz w:val="22"/>
                  </w:rPr>
                </w:rPrChange>
              </w:rPr>
              <w:pPrChange w:id="62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16D06791"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68" w:author="瑋婷 徐" w:date="2025-01-03T16:20:00Z" w16du:dateUtc="2025-01-03T08:20:00Z"/>
                <w:rFonts w:asciiTheme="majorEastAsia" w:eastAsia="標楷體" w:hAnsiTheme="majorEastAsia" w:cstheme="majorEastAsia"/>
                <w:rPrChange w:id="6269" w:author="瑋婷 徐" w:date="2025-01-04T22:55:00Z" w16du:dateUtc="2025-01-04T14:55:00Z">
                  <w:rPr>
                    <w:ins w:id="6270" w:author="瑋婷 徐" w:date="2025-01-03T16:20:00Z" w16du:dateUtc="2025-01-03T08:20:00Z"/>
                    <w:rFonts w:ascii="Times New Roman" w:eastAsia="Times New Roman" w:hAnsi="Times New Roman" w:cs="Times New Roman"/>
                    <w:sz w:val="20"/>
                    <w:szCs w:val="20"/>
                  </w:rPr>
                </w:rPrChange>
              </w:rPr>
              <w:pPrChange w:id="62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04F1908C"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6272" w:author="瑋婷 徐" w:date="2025-01-03T16:33:00Z" w16du:dateUtc="2025-01-03T08:33:00Z"/>
                <w:rFonts w:asciiTheme="majorEastAsia" w:eastAsia="標楷體" w:hAnsiTheme="majorEastAsia" w:cstheme="majorEastAsia"/>
              </w:rPr>
            </w:pPr>
          </w:p>
        </w:tc>
        <w:tc>
          <w:tcPr>
            <w:tcW w:w="134" w:type="pct"/>
            <w:noWrap/>
            <w:hideMark/>
          </w:tcPr>
          <w:p w14:paraId="5421E55D" w14:textId="27766AF2"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73" w:author="瑋婷 徐" w:date="2025-01-03T16:20:00Z" w16du:dateUtc="2025-01-03T08:20:00Z"/>
                <w:rFonts w:asciiTheme="majorEastAsia" w:eastAsia="標楷體" w:hAnsiTheme="majorEastAsia" w:cstheme="majorEastAsia"/>
                <w:rPrChange w:id="6274" w:author="瑋婷 徐" w:date="2025-01-04T22:55:00Z" w16du:dateUtc="2025-01-04T14:55:00Z">
                  <w:rPr>
                    <w:ins w:id="6275" w:author="瑋婷 徐" w:date="2025-01-03T16:20:00Z" w16du:dateUtc="2025-01-03T08:20:00Z"/>
                    <w:rFonts w:ascii="Times New Roman" w:eastAsia="Times New Roman" w:hAnsi="Times New Roman" w:cs="Times New Roman"/>
                    <w:sz w:val="20"/>
                    <w:szCs w:val="20"/>
                  </w:rPr>
                </w:rPrChange>
              </w:rPr>
              <w:pPrChange w:id="627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336909C3"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77" w:author="瑋婷 徐" w:date="2025-01-03T16:20:00Z" w16du:dateUtc="2025-01-03T08:20:00Z"/>
                <w:rFonts w:asciiTheme="majorEastAsia" w:eastAsia="標楷體" w:hAnsiTheme="majorEastAsia" w:cstheme="majorEastAsia"/>
                <w:rPrChange w:id="6278" w:author="瑋婷 徐" w:date="2025-01-04T22:55:00Z" w16du:dateUtc="2025-01-04T14:55:00Z">
                  <w:rPr>
                    <w:ins w:id="6279" w:author="瑋婷 徐" w:date="2025-01-03T16:20:00Z" w16du:dateUtc="2025-01-03T08:20:00Z"/>
                    <w:rFonts w:ascii="Times New Roman" w:eastAsia="Times New Roman" w:hAnsi="Times New Roman" w:cs="Times New Roman"/>
                    <w:sz w:val="20"/>
                    <w:szCs w:val="20"/>
                  </w:rPr>
                </w:rPrChange>
              </w:rPr>
              <w:pPrChange w:id="628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FA843AC"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81" w:author="瑋婷 徐" w:date="2025-01-03T16:20:00Z" w16du:dateUtc="2025-01-03T08:20:00Z"/>
                <w:rFonts w:asciiTheme="majorEastAsia" w:eastAsia="標楷體" w:hAnsiTheme="majorEastAsia" w:cstheme="majorEastAsia"/>
                <w:rPrChange w:id="6282" w:author="瑋婷 徐" w:date="2025-01-04T22:55:00Z" w16du:dateUtc="2025-01-04T14:55:00Z">
                  <w:rPr>
                    <w:ins w:id="6283" w:author="瑋婷 徐" w:date="2025-01-03T16:20:00Z" w16du:dateUtc="2025-01-03T08:20:00Z"/>
                    <w:rFonts w:ascii="Times New Roman" w:eastAsia="Times New Roman" w:hAnsi="Times New Roman" w:cs="Times New Roman"/>
                    <w:sz w:val="20"/>
                    <w:szCs w:val="20"/>
                  </w:rPr>
                </w:rPrChange>
              </w:rPr>
              <w:pPrChange w:id="62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5390269"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85" w:author="瑋婷 徐" w:date="2025-01-03T16:20:00Z" w16du:dateUtc="2025-01-03T08:20:00Z"/>
                <w:rFonts w:asciiTheme="majorEastAsia" w:eastAsia="標楷體" w:hAnsiTheme="majorEastAsia" w:cstheme="majorEastAsia"/>
                <w:rPrChange w:id="6286" w:author="瑋婷 徐" w:date="2025-01-04T22:55:00Z" w16du:dateUtc="2025-01-04T14:55:00Z">
                  <w:rPr>
                    <w:ins w:id="6287" w:author="瑋婷 徐" w:date="2025-01-03T16:20:00Z" w16du:dateUtc="2025-01-03T08:20:00Z"/>
                    <w:rFonts w:ascii="Times New Roman" w:eastAsia="Times New Roman" w:hAnsi="Times New Roman" w:cs="Times New Roman"/>
                    <w:sz w:val="20"/>
                    <w:szCs w:val="20"/>
                  </w:rPr>
                </w:rPrChange>
              </w:rPr>
              <w:pPrChange w:id="628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tcPr>
          <w:p w14:paraId="4AA092A9"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6289" w:author="瑋婷 徐" w:date="2025-01-03T16:33:00Z" w16du:dateUtc="2025-01-03T08:33:00Z"/>
                <w:rFonts w:asciiTheme="majorEastAsia" w:eastAsia="標楷體" w:hAnsiTheme="majorEastAsia" w:cstheme="majorEastAsia"/>
              </w:rPr>
            </w:pPr>
          </w:p>
        </w:tc>
        <w:tc>
          <w:tcPr>
            <w:tcW w:w="182" w:type="pct"/>
            <w:noWrap/>
            <w:hideMark/>
          </w:tcPr>
          <w:p w14:paraId="071E69B0" w14:textId="62B165F0"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90" w:author="瑋婷 徐" w:date="2025-01-03T16:20:00Z" w16du:dateUtc="2025-01-03T08:20:00Z"/>
                <w:rFonts w:asciiTheme="majorEastAsia" w:eastAsia="標楷體" w:hAnsiTheme="majorEastAsia" w:cstheme="majorEastAsia"/>
                <w:rPrChange w:id="6291" w:author="瑋婷 徐" w:date="2025-01-04T22:55:00Z" w16du:dateUtc="2025-01-04T14:55:00Z">
                  <w:rPr>
                    <w:ins w:id="6292" w:author="瑋婷 徐" w:date="2025-01-03T16:20:00Z" w16du:dateUtc="2025-01-03T08:20:00Z"/>
                    <w:rFonts w:ascii="Times New Roman" w:eastAsia="Times New Roman" w:hAnsi="Times New Roman" w:cs="Times New Roman"/>
                    <w:sz w:val="20"/>
                    <w:szCs w:val="20"/>
                  </w:rPr>
                </w:rPrChange>
              </w:rPr>
              <w:pPrChange w:id="62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34C93BDC"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94" w:author="瑋婷 徐" w:date="2025-01-03T16:20:00Z" w16du:dateUtc="2025-01-03T08:20:00Z"/>
                <w:rFonts w:asciiTheme="majorEastAsia" w:eastAsia="標楷體" w:hAnsiTheme="majorEastAsia" w:cstheme="majorEastAsia"/>
                <w:rPrChange w:id="6295" w:author="瑋婷 徐" w:date="2025-01-04T22:55:00Z" w16du:dateUtc="2025-01-04T14:55:00Z">
                  <w:rPr>
                    <w:ins w:id="6296" w:author="瑋婷 徐" w:date="2025-01-03T16:20:00Z" w16du:dateUtc="2025-01-03T08:20:00Z"/>
                    <w:rFonts w:ascii="Times New Roman" w:eastAsia="Times New Roman" w:hAnsi="Times New Roman" w:cs="Times New Roman"/>
                    <w:sz w:val="20"/>
                    <w:szCs w:val="20"/>
                  </w:rPr>
                </w:rPrChange>
              </w:rPr>
              <w:pPrChange w:id="62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270A463C"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298" w:author="瑋婷 徐" w:date="2025-01-03T16:20:00Z" w16du:dateUtc="2025-01-03T08:20:00Z"/>
                <w:rFonts w:asciiTheme="majorEastAsia" w:eastAsia="標楷體" w:hAnsiTheme="majorEastAsia" w:cstheme="majorEastAsia"/>
                <w:rPrChange w:id="6299" w:author="瑋婷 徐" w:date="2025-01-04T22:55:00Z" w16du:dateUtc="2025-01-04T14:55:00Z">
                  <w:rPr>
                    <w:ins w:id="6300" w:author="瑋婷 徐" w:date="2025-01-03T16:20:00Z" w16du:dateUtc="2025-01-03T08:20:00Z"/>
                    <w:rFonts w:ascii="Times New Roman" w:eastAsia="Times New Roman" w:hAnsi="Times New Roman" w:cs="Times New Roman"/>
                    <w:sz w:val="20"/>
                    <w:szCs w:val="20"/>
                  </w:rPr>
                </w:rPrChange>
              </w:rPr>
              <w:pPrChange w:id="63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0352112"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302" w:author="瑋婷 徐" w:date="2025-01-03T16:20:00Z" w16du:dateUtc="2025-01-03T08:20:00Z"/>
                <w:rFonts w:asciiTheme="majorEastAsia" w:eastAsia="標楷體" w:hAnsiTheme="majorEastAsia" w:cstheme="majorEastAsia"/>
                <w:rPrChange w:id="6303" w:author="瑋婷 徐" w:date="2025-01-04T22:55:00Z" w16du:dateUtc="2025-01-04T14:55:00Z">
                  <w:rPr>
                    <w:ins w:id="6304" w:author="瑋婷 徐" w:date="2025-01-03T16:20:00Z" w16du:dateUtc="2025-01-03T08:20:00Z"/>
                    <w:rFonts w:ascii="Times New Roman" w:eastAsia="Times New Roman" w:hAnsi="Times New Roman" w:cs="Times New Roman"/>
                    <w:sz w:val="20"/>
                    <w:szCs w:val="20"/>
                  </w:rPr>
                </w:rPrChange>
              </w:rPr>
              <w:pPrChange w:id="63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21428F00"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306" w:author="瑋婷 徐" w:date="2025-01-03T16:20:00Z" w16du:dateUtc="2025-01-03T08:20:00Z"/>
                <w:rFonts w:asciiTheme="majorEastAsia" w:eastAsia="標楷體" w:hAnsiTheme="majorEastAsia" w:cstheme="majorEastAsia"/>
                <w:rPrChange w:id="6307" w:author="瑋婷 徐" w:date="2025-01-04T22:55:00Z" w16du:dateUtc="2025-01-04T14:55:00Z">
                  <w:rPr>
                    <w:ins w:id="6308" w:author="瑋婷 徐" w:date="2025-01-03T16:20:00Z" w16du:dateUtc="2025-01-03T08:20:00Z"/>
                    <w:rFonts w:ascii="Times New Roman" w:eastAsia="Times New Roman" w:hAnsi="Times New Roman" w:cs="Times New Roman"/>
                    <w:sz w:val="20"/>
                    <w:szCs w:val="20"/>
                  </w:rPr>
                </w:rPrChange>
              </w:rPr>
              <w:pPrChange w:id="63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1174B637"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310" w:author="瑋婷 徐" w:date="2025-01-03T16:20:00Z" w16du:dateUtc="2025-01-03T08:20:00Z"/>
                <w:rFonts w:asciiTheme="majorEastAsia" w:eastAsia="標楷體" w:hAnsiTheme="majorEastAsia" w:cstheme="majorEastAsia"/>
                <w:rPrChange w:id="6311" w:author="瑋婷 徐" w:date="2025-01-04T22:55:00Z" w16du:dateUtc="2025-01-04T14:55:00Z">
                  <w:rPr>
                    <w:ins w:id="6312" w:author="瑋婷 徐" w:date="2025-01-03T16:20:00Z" w16du:dateUtc="2025-01-03T08:20:00Z"/>
                    <w:rFonts w:ascii="Times New Roman" w:eastAsia="Times New Roman" w:hAnsi="Times New Roman" w:cs="Times New Roman"/>
                    <w:sz w:val="20"/>
                    <w:szCs w:val="20"/>
                  </w:rPr>
                </w:rPrChange>
              </w:rPr>
              <w:pPrChange w:id="63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57F0CD5"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314" w:author="瑋婷 徐" w:date="2025-01-03T16:20:00Z" w16du:dateUtc="2025-01-03T08:20:00Z"/>
                <w:rFonts w:asciiTheme="majorEastAsia" w:eastAsia="標楷體" w:hAnsiTheme="majorEastAsia" w:cstheme="majorEastAsia"/>
                <w:rPrChange w:id="6315" w:author="瑋婷 徐" w:date="2025-01-04T22:55:00Z" w16du:dateUtc="2025-01-04T14:55:00Z">
                  <w:rPr>
                    <w:ins w:id="6316" w:author="瑋婷 徐" w:date="2025-01-03T16:20:00Z" w16du:dateUtc="2025-01-03T08:20:00Z"/>
                    <w:rFonts w:ascii="Times New Roman" w:eastAsia="Times New Roman" w:hAnsi="Times New Roman" w:cs="Times New Roman"/>
                    <w:sz w:val="20"/>
                    <w:szCs w:val="20"/>
                  </w:rPr>
                </w:rPrChange>
              </w:rPr>
              <w:pPrChange w:id="63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361C31B4"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318" w:author="瑋婷 徐" w:date="2025-01-03T16:20:00Z" w16du:dateUtc="2025-01-03T08:20:00Z"/>
                <w:rFonts w:asciiTheme="majorEastAsia" w:eastAsia="標楷體" w:hAnsiTheme="majorEastAsia" w:cstheme="majorEastAsia"/>
                <w:rPrChange w:id="6319" w:author="瑋婷 徐" w:date="2025-01-04T22:55:00Z" w16du:dateUtc="2025-01-04T14:55:00Z">
                  <w:rPr>
                    <w:ins w:id="6320" w:author="瑋婷 徐" w:date="2025-01-03T16:20:00Z" w16du:dateUtc="2025-01-03T08:20:00Z"/>
                    <w:rFonts w:ascii="Times New Roman" w:eastAsia="Times New Roman" w:hAnsi="Times New Roman" w:cs="Times New Roman"/>
                    <w:sz w:val="20"/>
                    <w:szCs w:val="20"/>
                  </w:rPr>
                </w:rPrChange>
              </w:rPr>
              <w:pPrChange w:id="63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D57425" w14:paraId="37F9A148" w14:textId="77777777" w:rsidTr="00B436F0">
        <w:trPr>
          <w:cnfStyle w:val="000000100000" w:firstRow="0" w:lastRow="0" w:firstColumn="0" w:lastColumn="0" w:oddVBand="0" w:evenVBand="0" w:oddHBand="1" w:evenHBand="0" w:firstRowFirstColumn="0" w:firstRowLastColumn="0" w:lastRowFirstColumn="0" w:lastRowLastColumn="0"/>
          <w:trHeight w:val="300"/>
          <w:ins w:id="6322"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3BBBF9CA" w14:textId="77777777" w:rsidR="00DA433E" w:rsidRPr="00D57425" w:rsidRDefault="00DA433E">
            <w:pPr>
              <w:spacing w:line="360" w:lineRule="auto"/>
              <w:jc w:val="both"/>
              <w:rPr>
                <w:ins w:id="6323" w:author="瑋婷 徐" w:date="2025-01-03T16:20:00Z" w16du:dateUtc="2025-01-03T08:20:00Z"/>
                <w:rFonts w:asciiTheme="majorEastAsia" w:eastAsia="標楷體" w:hAnsiTheme="majorEastAsia" w:cstheme="majorEastAsia"/>
                <w:b w:val="0"/>
                <w:bCs w:val="0"/>
                <w:color w:val="000000"/>
                <w:rPrChange w:id="6324" w:author="瑋婷 徐" w:date="2025-01-04T22:55:00Z" w16du:dateUtc="2025-01-04T14:55:00Z">
                  <w:rPr>
                    <w:ins w:id="6325" w:author="瑋婷 徐" w:date="2025-01-03T16:20:00Z" w16du:dateUtc="2025-01-03T08:20:00Z"/>
                    <w:rFonts w:cs="Calibri"/>
                    <w:color w:val="000000"/>
                    <w:sz w:val="22"/>
                  </w:rPr>
                </w:rPrChange>
              </w:rPr>
              <w:pPrChange w:id="6326" w:author="瑋婷 徐" w:date="2025-01-03T16:21:00Z" w16du:dateUtc="2025-01-03T08:21:00Z">
                <w:pPr/>
              </w:pPrChange>
            </w:pPr>
            <w:ins w:id="6327" w:author="瑋婷 徐" w:date="2025-01-03T16:20:00Z" w16du:dateUtc="2025-01-03T08:20:00Z">
              <w:r w:rsidRPr="00D57425">
                <w:rPr>
                  <w:rFonts w:asciiTheme="majorEastAsia" w:eastAsia="標楷體" w:hAnsiTheme="majorEastAsia" w:cstheme="majorEastAsia"/>
                  <w:b w:val="0"/>
                  <w:bCs w:val="0"/>
                  <w:color w:val="000000"/>
                  <w:rPrChange w:id="6328" w:author="瑋婷 徐" w:date="2025-01-04T22:55:00Z" w16du:dateUtc="2025-01-04T14:55:00Z">
                    <w:rPr>
                      <w:rFonts w:cs="Calibri"/>
                      <w:color w:val="000000"/>
                      <w:sz w:val="22"/>
                    </w:rPr>
                  </w:rPrChange>
                </w:rPr>
                <w:t>領角鴞</w:t>
              </w:r>
              <w:r w:rsidRPr="00D57425">
                <w:rPr>
                  <w:rFonts w:asciiTheme="majorEastAsia" w:eastAsia="標楷體" w:hAnsiTheme="majorEastAsia" w:cstheme="majorEastAsia"/>
                  <w:b w:val="0"/>
                  <w:bCs w:val="0"/>
                  <w:color w:val="000000"/>
                  <w:rPrChange w:id="6329" w:author="瑋婷 徐" w:date="2025-01-04T22:55:00Z" w16du:dateUtc="2025-01-04T14:55:00Z">
                    <w:rPr>
                      <w:rFonts w:cs="Calibri"/>
                      <w:color w:val="000000"/>
                      <w:sz w:val="22"/>
                    </w:rPr>
                  </w:rPrChange>
                </w:rPr>
                <w:t xml:space="preserve"> </w:t>
              </w:r>
              <w:r w:rsidRPr="00D57425">
                <w:rPr>
                  <w:rFonts w:asciiTheme="majorEastAsia" w:eastAsia="標楷體" w:hAnsiTheme="majorEastAsia" w:cstheme="majorEastAsia"/>
                  <w:b w:val="0"/>
                  <w:bCs w:val="0"/>
                  <w:color w:val="000000"/>
                  <w:rPrChange w:id="6330" w:author="瑋婷 徐" w:date="2025-01-04T22:55:00Z" w16du:dateUtc="2025-01-04T14:55:00Z">
                    <w:rPr>
                      <w:color w:val="000000"/>
                      <w:sz w:val="22"/>
                    </w:rPr>
                  </w:rPrChange>
                </w:rPr>
                <w:t>※</w:t>
              </w:r>
              <w:r w:rsidRPr="00D57425">
                <w:rPr>
                  <w:rFonts w:asciiTheme="majorEastAsia" w:eastAsia="標楷體" w:hAnsiTheme="majorEastAsia" w:cstheme="majorEastAsia"/>
                  <w:b w:val="0"/>
                  <w:bCs w:val="0"/>
                  <w:color w:val="000000"/>
                  <w:rPrChange w:id="6331" w:author="瑋婷 徐" w:date="2025-01-04T22:55:00Z" w16du:dateUtc="2025-01-04T14:55:00Z">
                    <w:rPr>
                      <w:rFonts w:cs="Calibri"/>
                      <w:color w:val="000000"/>
                      <w:sz w:val="22"/>
                    </w:rPr>
                  </w:rPrChange>
                </w:rPr>
                <w:t xml:space="preserve"> II</w:t>
              </w:r>
            </w:ins>
          </w:p>
        </w:tc>
        <w:tc>
          <w:tcPr>
            <w:tcW w:w="1093" w:type="pct"/>
            <w:hideMark/>
          </w:tcPr>
          <w:p w14:paraId="356A8E61"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32" w:author="瑋婷 徐" w:date="2025-01-03T16:20:00Z" w16du:dateUtc="2025-01-03T08:20:00Z"/>
                <w:rFonts w:asciiTheme="majorEastAsia" w:eastAsia="標楷體" w:hAnsiTheme="majorEastAsia" w:cstheme="majorEastAsia"/>
                <w:i/>
                <w:iCs/>
                <w:color w:val="000000"/>
                <w:rPrChange w:id="6333" w:author="瑋婷 徐" w:date="2025-01-04T22:55:00Z" w16du:dateUtc="2025-01-04T14:55:00Z">
                  <w:rPr>
                    <w:ins w:id="6334" w:author="瑋婷 徐" w:date="2025-01-03T16:20:00Z" w16du:dateUtc="2025-01-03T08:20:00Z"/>
                    <w:rFonts w:cs="Calibri"/>
                    <w:i/>
                    <w:iCs/>
                    <w:color w:val="000000"/>
                    <w:sz w:val="22"/>
                  </w:rPr>
                </w:rPrChange>
              </w:rPr>
              <w:pPrChange w:id="63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6336" w:author="瑋婷 徐" w:date="2025-01-03T16:20:00Z" w16du:dateUtc="2025-01-03T08:20:00Z">
              <w:r w:rsidRPr="00D57425">
                <w:rPr>
                  <w:rFonts w:asciiTheme="majorEastAsia" w:eastAsia="標楷體" w:hAnsiTheme="majorEastAsia" w:cstheme="majorEastAsia"/>
                  <w:i/>
                  <w:iCs/>
                  <w:color w:val="000000"/>
                  <w:rPrChange w:id="6337" w:author="瑋婷 徐" w:date="2025-01-04T22:55:00Z" w16du:dateUtc="2025-01-04T14:55:00Z">
                    <w:rPr>
                      <w:rFonts w:cs="Calibri"/>
                      <w:i/>
                      <w:iCs/>
                      <w:color w:val="000000"/>
                      <w:sz w:val="22"/>
                    </w:rPr>
                  </w:rPrChange>
                </w:rPr>
                <w:t>Otus lettia</w:t>
              </w:r>
            </w:ins>
          </w:p>
        </w:tc>
        <w:tc>
          <w:tcPr>
            <w:tcW w:w="134" w:type="pct"/>
            <w:noWrap/>
            <w:hideMark/>
          </w:tcPr>
          <w:p w14:paraId="53E4EA77"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38" w:author="瑋婷 徐" w:date="2025-01-03T16:20:00Z" w16du:dateUtc="2025-01-03T08:20:00Z"/>
                <w:rFonts w:asciiTheme="majorEastAsia" w:eastAsia="標楷體" w:hAnsiTheme="majorEastAsia" w:cstheme="majorEastAsia"/>
                <w:i/>
                <w:iCs/>
                <w:color w:val="000000"/>
                <w:rPrChange w:id="6339" w:author="瑋婷 徐" w:date="2025-01-04T22:55:00Z" w16du:dateUtc="2025-01-04T14:55:00Z">
                  <w:rPr>
                    <w:ins w:id="6340" w:author="瑋婷 徐" w:date="2025-01-03T16:20:00Z" w16du:dateUtc="2025-01-03T08:20:00Z"/>
                    <w:rFonts w:cs="Calibri"/>
                    <w:i/>
                    <w:iCs/>
                    <w:color w:val="000000"/>
                    <w:sz w:val="22"/>
                  </w:rPr>
                </w:rPrChange>
              </w:rPr>
              <w:pPrChange w:id="634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1003BF29"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42" w:author="瑋婷 徐" w:date="2025-01-03T16:20:00Z" w16du:dateUtc="2025-01-03T08:20:00Z"/>
                <w:rFonts w:asciiTheme="majorEastAsia" w:eastAsia="標楷體" w:hAnsiTheme="majorEastAsia" w:cstheme="majorEastAsia"/>
                <w:rPrChange w:id="6343" w:author="瑋婷 徐" w:date="2025-01-04T22:55:00Z" w16du:dateUtc="2025-01-04T14:55:00Z">
                  <w:rPr>
                    <w:ins w:id="6344" w:author="瑋婷 徐" w:date="2025-01-03T16:20:00Z" w16du:dateUtc="2025-01-03T08:20:00Z"/>
                    <w:rFonts w:ascii="Times New Roman" w:eastAsia="Times New Roman" w:hAnsi="Times New Roman" w:cs="Times New Roman"/>
                    <w:sz w:val="20"/>
                    <w:szCs w:val="20"/>
                  </w:rPr>
                </w:rPrChange>
              </w:rPr>
              <w:pPrChange w:id="634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7AC938E5"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46" w:author="瑋婷 徐" w:date="2025-01-03T16:20:00Z" w16du:dateUtc="2025-01-03T08:20:00Z"/>
                <w:rFonts w:asciiTheme="majorEastAsia" w:eastAsia="標楷體" w:hAnsiTheme="majorEastAsia" w:cstheme="majorEastAsia"/>
                <w:rPrChange w:id="6347" w:author="瑋婷 徐" w:date="2025-01-04T22:55:00Z" w16du:dateUtc="2025-01-04T14:55:00Z">
                  <w:rPr>
                    <w:ins w:id="6348" w:author="瑋婷 徐" w:date="2025-01-03T16:20:00Z" w16du:dateUtc="2025-01-03T08:20:00Z"/>
                    <w:rFonts w:ascii="Times New Roman" w:eastAsia="Times New Roman" w:hAnsi="Times New Roman" w:cs="Times New Roman"/>
                    <w:sz w:val="20"/>
                    <w:szCs w:val="20"/>
                  </w:rPr>
                </w:rPrChange>
              </w:rPr>
              <w:pPrChange w:id="63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1498A174"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50" w:author="瑋婷 徐" w:date="2025-01-03T16:20:00Z" w16du:dateUtc="2025-01-03T08:20:00Z"/>
                <w:rFonts w:asciiTheme="majorEastAsia" w:eastAsia="標楷體" w:hAnsiTheme="majorEastAsia" w:cstheme="majorEastAsia"/>
                <w:rPrChange w:id="6351" w:author="瑋婷 徐" w:date="2025-01-04T22:55:00Z" w16du:dateUtc="2025-01-04T14:55:00Z">
                  <w:rPr>
                    <w:ins w:id="6352" w:author="瑋婷 徐" w:date="2025-01-03T16:20:00Z" w16du:dateUtc="2025-01-03T08:20:00Z"/>
                    <w:rFonts w:ascii="Times New Roman" w:eastAsia="Times New Roman" w:hAnsi="Times New Roman" w:cs="Times New Roman"/>
                    <w:sz w:val="20"/>
                    <w:szCs w:val="20"/>
                  </w:rPr>
                </w:rPrChange>
              </w:rPr>
              <w:pPrChange w:id="63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3E76A726"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54" w:author="瑋婷 徐" w:date="2025-01-03T16:20:00Z" w16du:dateUtc="2025-01-03T08:20:00Z"/>
                <w:rFonts w:asciiTheme="majorEastAsia" w:eastAsia="標楷體" w:hAnsiTheme="majorEastAsia" w:cstheme="majorEastAsia"/>
                <w:rPrChange w:id="6355" w:author="瑋婷 徐" w:date="2025-01-04T22:55:00Z" w16du:dateUtc="2025-01-04T14:55:00Z">
                  <w:rPr>
                    <w:ins w:id="6356" w:author="瑋婷 徐" w:date="2025-01-03T16:20:00Z" w16du:dateUtc="2025-01-03T08:20:00Z"/>
                    <w:rFonts w:ascii="Times New Roman" w:eastAsia="Times New Roman" w:hAnsi="Times New Roman" w:cs="Times New Roman"/>
                    <w:sz w:val="20"/>
                    <w:szCs w:val="20"/>
                  </w:rPr>
                </w:rPrChange>
              </w:rPr>
              <w:pPrChange w:id="63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68F725A2"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58" w:author="瑋婷 徐" w:date="2025-01-03T16:20:00Z" w16du:dateUtc="2025-01-03T08:20:00Z"/>
                <w:rFonts w:asciiTheme="majorEastAsia" w:eastAsia="標楷體" w:hAnsiTheme="majorEastAsia" w:cstheme="majorEastAsia"/>
                <w:rPrChange w:id="6359" w:author="瑋婷 徐" w:date="2025-01-04T22:55:00Z" w16du:dateUtc="2025-01-04T14:55:00Z">
                  <w:rPr>
                    <w:ins w:id="6360" w:author="瑋婷 徐" w:date="2025-01-03T16:20:00Z" w16du:dateUtc="2025-01-03T08:20:00Z"/>
                    <w:rFonts w:ascii="Times New Roman" w:eastAsia="Times New Roman" w:hAnsi="Times New Roman" w:cs="Times New Roman"/>
                    <w:sz w:val="20"/>
                    <w:szCs w:val="20"/>
                  </w:rPr>
                </w:rPrChange>
              </w:rPr>
              <w:pPrChange w:id="63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
          <w:p w14:paraId="1EA5809B"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6362" w:author="瑋婷 徐" w:date="2025-01-03T16:33:00Z" w16du:dateUtc="2025-01-03T08:33:00Z"/>
                <w:rFonts w:asciiTheme="majorEastAsia" w:eastAsia="標楷體" w:hAnsiTheme="majorEastAsia" w:cstheme="majorEastAsia"/>
              </w:rPr>
            </w:pPr>
          </w:p>
        </w:tc>
        <w:tc>
          <w:tcPr>
            <w:tcW w:w="134" w:type="pct"/>
            <w:noWrap/>
            <w:hideMark/>
          </w:tcPr>
          <w:p w14:paraId="6C6BA6F8" w14:textId="4242FB0A"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63" w:author="瑋婷 徐" w:date="2025-01-03T16:20:00Z" w16du:dateUtc="2025-01-03T08:20:00Z"/>
                <w:rFonts w:asciiTheme="majorEastAsia" w:eastAsia="標楷體" w:hAnsiTheme="majorEastAsia" w:cstheme="majorEastAsia"/>
                <w:rPrChange w:id="6364" w:author="瑋婷 徐" w:date="2025-01-04T22:55:00Z" w16du:dateUtc="2025-01-04T14:55:00Z">
                  <w:rPr>
                    <w:ins w:id="6365" w:author="瑋婷 徐" w:date="2025-01-03T16:20:00Z" w16du:dateUtc="2025-01-03T08:20:00Z"/>
                    <w:rFonts w:ascii="Times New Roman" w:eastAsia="Times New Roman" w:hAnsi="Times New Roman" w:cs="Times New Roman"/>
                    <w:sz w:val="20"/>
                    <w:szCs w:val="20"/>
                  </w:rPr>
                </w:rPrChange>
              </w:rPr>
              <w:pPrChange w:id="636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78F1603E"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67" w:author="瑋婷 徐" w:date="2025-01-03T16:20:00Z" w16du:dateUtc="2025-01-03T08:20:00Z"/>
                <w:rFonts w:asciiTheme="majorEastAsia" w:eastAsia="標楷體" w:hAnsiTheme="majorEastAsia" w:cstheme="majorEastAsia"/>
                <w:rPrChange w:id="6368" w:author="瑋婷 徐" w:date="2025-01-04T22:55:00Z" w16du:dateUtc="2025-01-04T14:55:00Z">
                  <w:rPr>
                    <w:ins w:id="6369" w:author="瑋婷 徐" w:date="2025-01-03T16:20:00Z" w16du:dateUtc="2025-01-03T08:20:00Z"/>
                    <w:rFonts w:ascii="Times New Roman" w:eastAsia="Times New Roman" w:hAnsi="Times New Roman" w:cs="Times New Roman"/>
                    <w:sz w:val="20"/>
                    <w:szCs w:val="20"/>
                  </w:rPr>
                </w:rPrChange>
              </w:rPr>
              <w:pPrChange w:id="637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5F0616F1"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71" w:author="瑋婷 徐" w:date="2025-01-03T16:20:00Z" w16du:dateUtc="2025-01-03T08:20:00Z"/>
                <w:rFonts w:asciiTheme="majorEastAsia" w:eastAsia="標楷體" w:hAnsiTheme="majorEastAsia" w:cstheme="majorEastAsia"/>
                <w:rPrChange w:id="6372" w:author="瑋婷 徐" w:date="2025-01-04T22:55:00Z" w16du:dateUtc="2025-01-04T14:55:00Z">
                  <w:rPr>
                    <w:ins w:id="6373" w:author="瑋婷 徐" w:date="2025-01-03T16:20:00Z" w16du:dateUtc="2025-01-03T08:20:00Z"/>
                    <w:rFonts w:ascii="Times New Roman" w:eastAsia="Times New Roman" w:hAnsi="Times New Roman" w:cs="Times New Roman"/>
                    <w:sz w:val="20"/>
                    <w:szCs w:val="20"/>
                  </w:rPr>
                </w:rPrChange>
              </w:rPr>
              <w:pPrChange w:id="637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07AB1576"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75" w:author="瑋婷 徐" w:date="2025-01-03T16:20:00Z" w16du:dateUtc="2025-01-03T08:20:00Z"/>
                <w:rFonts w:asciiTheme="majorEastAsia" w:eastAsia="標楷體" w:hAnsiTheme="majorEastAsia" w:cstheme="majorEastAsia"/>
                <w:rPrChange w:id="6376" w:author="瑋婷 徐" w:date="2025-01-04T22:55:00Z" w16du:dateUtc="2025-01-04T14:55:00Z">
                  <w:rPr>
                    <w:ins w:id="6377" w:author="瑋婷 徐" w:date="2025-01-03T16:20:00Z" w16du:dateUtc="2025-01-03T08:20:00Z"/>
                    <w:rFonts w:ascii="Times New Roman" w:eastAsia="Times New Roman" w:hAnsi="Times New Roman" w:cs="Times New Roman"/>
                    <w:sz w:val="20"/>
                    <w:szCs w:val="20"/>
                  </w:rPr>
                </w:rPrChange>
              </w:rPr>
              <w:pPrChange w:id="637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tcPr>
          <w:p w14:paraId="3522A319"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6379" w:author="瑋婷 徐" w:date="2025-01-03T16:33:00Z" w16du:dateUtc="2025-01-03T08:33:00Z"/>
                <w:rFonts w:asciiTheme="majorEastAsia" w:eastAsia="標楷體" w:hAnsiTheme="majorEastAsia" w:cstheme="majorEastAsia"/>
              </w:rPr>
            </w:pPr>
          </w:p>
        </w:tc>
        <w:tc>
          <w:tcPr>
            <w:tcW w:w="182" w:type="pct"/>
            <w:noWrap/>
            <w:hideMark/>
          </w:tcPr>
          <w:p w14:paraId="496317A6" w14:textId="0D273B82"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80" w:author="瑋婷 徐" w:date="2025-01-03T16:20:00Z" w16du:dateUtc="2025-01-03T08:20:00Z"/>
                <w:rFonts w:asciiTheme="majorEastAsia" w:eastAsia="標楷體" w:hAnsiTheme="majorEastAsia" w:cstheme="majorEastAsia"/>
                <w:rPrChange w:id="6381" w:author="瑋婷 徐" w:date="2025-01-04T22:55:00Z" w16du:dateUtc="2025-01-04T14:55:00Z">
                  <w:rPr>
                    <w:ins w:id="6382" w:author="瑋婷 徐" w:date="2025-01-03T16:20:00Z" w16du:dateUtc="2025-01-03T08:20:00Z"/>
                    <w:rFonts w:ascii="Times New Roman" w:eastAsia="Times New Roman" w:hAnsi="Times New Roman" w:cs="Times New Roman"/>
                    <w:sz w:val="20"/>
                    <w:szCs w:val="20"/>
                  </w:rPr>
                </w:rPrChange>
              </w:rPr>
              <w:pPrChange w:id="63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798F1597"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84" w:author="瑋婷 徐" w:date="2025-01-03T16:20:00Z" w16du:dateUtc="2025-01-03T08:20:00Z"/>
                <w:rFonts w:asciiTheme="majorEastAsia" w:eastAsia="標楷體" w:hAnsiTheme="majorEastAsia" w:cstheme="majorEastAsia"/>
                <w:rPrChange w:id="6385" w:author="瑋婷 徐" w:date="2025-01-04T22:55:00Z" w16du:dateUtc="2025-01-04T14:55:00Z">
                  <w:rPr>
                    <w:ins w:id="6386" w:author="瑋婷 徐" w:date="2025-01-03T16:20:00Z" w16du:dateUtc="2025-01-03T08:20:00Z"/>
                    <w:rFonts w:ascii="Times New Roman" w:eastAsia="Times New Roman" w:hAnsi="Times New Roman" w:cs="Times New Roman"/>
                    <w:sz w:val="20"/>
                    <w:szCs w:val="20"/>
                  </w:rPr>
                </w:rPrChange>
              </w:rPr>
              <w:pPrChange w:id="63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013C3D57"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88" w:author="瑋婷 徐" w:date="2025-01-03T16:20:00Z" w16du:dateUtc="2025-01-03T08:20:00Z"/>
                <w:rFonts w:asciiTheme="majorEastAsia" w:eastAsia="標楷體" w:hAnsiTheme="majorEastAsia" w:cstheme="majorEastAsia"/>
                <w:rPrChange w:id="6389" w:author="瑋婷 徐" w:date="2025-01-04T22:55:00Z" w16du:dateUtc="2025-01-04T14:55:00Z">
                  <w:rPr>
                    <w:ins w:id="6390" w:author="瑋婷 徐" w:date="2025-01-03T16:20:00Z" w16du:dateUtc="2025-01-03T08:20:00Z"/>
                    <w:rFonts w:ascii="Times New Roman" w:eastAsia="Times New Roman" w:hAnsi="Times New Roman" w:cs="Times New Roman"/>
                    <w:sz w:val="20"/>
                    <w:szCs w:val="20"/>
                  </w:rPr>
                </w:rPrChange>
              </w:rPr>
              <w:pPrChange w:id="63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7F09F344"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92" w:author="瑋婷 徐" w:date="2025-01-03T16:20:00Z" w16du:dateUtc="2025-01-03T08:20:00Z"/>
                <w:rFonts w:asciiTheme="majorEastAsia" w:eastAsia="標楷體" w:hAnsiTheme="majorEastAsia" w:cstheme="majorEastAsia"/>
                <w:rPrChange w:id="6393" w:author="瑋婷 徐" w:date="2025-01-04T22:55:00Z" w16du:dateUtc="2025-01-04T14:55:00Z">
                  <w:rPr>
                    <w:ins w:id="6394" w:author="瑋婷 徐" w:date="2025-01-03T16:20:00Z" w16du:dateUtc="2025-01-03T08:20:00Z"/>
                    <w:rFonts w:ascii="Times New Roman" w:eastAsia="Times New Roman" w:hAnsi="Times New Roman" w:cs="Times New Roman"/>
                    <w:sz w:val="20"/>
                    <w:szCs w:val="20"/>
                  </w:rPr>
                </w:rPrChange>
              </w:rPr>
              <w:pPrChange w:id="63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3BC66E8B"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396" w:author="瑋婷 徐" w:date="2025-01-03T16:20:00Z" w16du:dateUtc="2025-01-03T08:20:00Z"/>
                <w:rFonts w:asciiTheme="majorEastAsia" w:eastAsia="標楷體" w:hAnsiTheme="majorEastAsia" w:cstheme="majorEastAsia"/>
                <w:rPrChange w:id="6397" w:author="瑋婷 徐" w:date="2025-01-04T22:55:00Z" w16du:dateUtc="2025-01-04T14:55:00Z">
                  <w:rPr>
                    <w:ins w:id="6398" w:author="瑋婷 徐" w:date="2025-01-03T16:20:00Z" w16du:dateUtc="2025-01-03T08:20:00Z"/>
                    <w:rFonts w:ascii="Times New Roman" w:eastAsia="Times New Roman" w:hAnsi="Times New Roman" w:cs="Times New Roman"/>
                    <w:sz w:val="20"/>
                    <w:szCs w:val="20"/>
                  </w:rPr>
                </w:rPrChange>
              </w:rPr>
              <w:pPrChange w:id="63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468B8CA8"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400" w:author="瑋婷 徐" w:date="2025-01-03T16:20:00Z" w16du:dateUtc="2025-01-03T08:20:00Z"/>
                <w:rFonts w:asciiTheme="majorEastAsia" w:eastAsia="標楷體" w:hAnsiTheme="majorEastAsia" w:cstheme="majorEastAsia"/>
                <w:rPrChange w:id="6401" w:author="瑋婷 徐" w:date="2025-01-04T22:55:00Z" w16du:dateUtc="2025-01-04T14:55:00Z">
                  <w:rPr>
                    <w:ins w:id="6402" w:author="瑋婷 徐" w:date="2025-01-03T16:20:00Z" w16du:dateUtc="2025-01-03T08:20:00Z"/>
                    <w:rFonts w:ascii="Times New Roman" w:eastAsia="Times New Roman" w:hAnsi="Times New Roman" w:cs="Times New Roman"/>
                    <w:sz w:val="20"/>
                    <w:szCs w:val="20"/>
                  </w:rPr>
                </w:rPrChange>
              </w:rPr>
              <w:pPrChange w:id="64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729FF1C7"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404" w:author="瑋婷 徐" w:date="2025-01-03T16:20:00Z" w16du:dateUtc="2025-01-03T08:20:00Z"/>
                <w:rFonts w:asciiTheme="majorEastAsia" w:eastAsia="標楷體" w:hAnsiTheme="majorEastAsia" w:cstheme="majorEastAsia"/>
                <w:rPrChange w:id="6405" w:author="瑋婷 徐" w:date="2025-01-04T22:55:00Z" w16du:dateUtc="2025-01-04T14:55:00Z">
                  <w:rPr>
                    <w:ins w:id="6406" w:author="瑋婷 徐" w:date="2025-01-03T16:20:00Z" w16du:dateUtc="2025-01-03T08:20:00Z"/>
                    <w:rFonts w:ascii="Times New Roman" w:eastAsia="Times New Roman" w:hAnsi="Times New Roman" w:cs="Times New Roman"/>
                    <w:sz w:val="20"/>
                    <w:szCs w:val="20"/>
                  </w:rPr>
                </w:rPrChange>
              </w:rPr>
              <w:pPrChange w:id="640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7D0B5CF2"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408" w:author="瑋婷 徐" w:date="2025-01-03T16:20:00Z" w16du:dateUtc="2025-01-03T08:20:00Z"/>
                <w:rFonts w:asciiTheme="majorEastAsia" w:eastAsia="標楷體" w:hAnsiTheme="majorEastAsia" w:cstheme="majorEastAsia"/>
                <w:rPrChange w:id="6409" w:author="瑋婷 徐" w:date="2025-01-04T22:55:00Z" w16du:dateUtc="2025-01-04T14:55:00Z">
                  <w:rPr>
                    <w:ins w:id="6410" w:author="瑋婷 徐" w:date="2025-01-03T16:20:00Z" w16du:dateUtc="2025-01-03T08:20:00Z"/>
                    <w:rFonts w:ascii="Times New Roman" w:eastAsia="Times New Roman" w:hAnsi="Times New Roman" w:cs="Times New Roman"/>
                    <w:sz w:val="20"/>
                    <w:szCs w:val="20"/>
                  </w:rPr>
                </w:rPrChange>
              </w:rPr>
              <w:pPrChange w:id="641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D57425" w14:paraId="6B3F7ECA" w14:textId="77777777" w:rsidTr="00B436F0">
        <w:trPr>
          <w:trHeight w:val="300"/>
          <w:ins w:id="6412"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7EAD1A40" w14:textId="77777777" w:rsidR="00DA433E" w:rsidRPr="00D57425" w:rsidRDefault="00DA433E">
            <w:pPr>
              <w:spacing w:line="360" w:lineRule="auto"/>
              <w:jc w:val="both"/>
              <w:rPr>
                <w:ins w:id="6413" w:author="瑋婷 徐" w:date="2025-01-03T16:20:00Z" w16du:dateUtc="2025-01-03T08:20:00Z"/>
                <w:rFonts w:asciiTheme="majorEastAsia" w:eastAsia="標楷體" w:hAnsiTheme="majorEastAsia" w:cstheme="majorEastAsia"/>
                <w:b w:val="0"/>
                <w:bCs w:val="0"/>
                <w:color w:val="000000"/>
                <w:rPrChange w:id="6414" w:author="瑋婷 徐" w:date="2025-01-04T22:55:00Z" w16du:dateUtc="2025-01-04T14:55:00Z">
                  <w:rPr>
                    <w:ins w:id="6415" w:author="瑋婷 徐" w:date="2025-01-03T16:20:00Z" w16du:dateUtc="2025-01-03T08:20:00Z"/>
                    <w:rFonts w:cs="Calibri"/>
                    <w:color w:val="000000"/>
                    <w:sz w:val="22"/>
                  </w:rPr>
                </w:rPrChange>
              </w:rPr>
              <w:pPrChange w:id="6416" w:author="瑋婷 徐" w:date="2025-01-03T16:21:00Z" w16du:dateUtc="2025-01-03T08:21:00Z">
                <w:pPr/>
              </w:pPrChange>
            </w:pPr>
            <w:ins w:id="6417" w:author="瑋婷 徐" w:date="2025-01-03T16:20:00Z" w16du:dateUtc="2025-01-03T08:20:00Z">
              <w:r w:rsidRPr="00D57425">
                <w:rPr>
                  <w:rFonts w:asciiTheme="majorEastAsia" w:eastAsia="標楷體" w:hAnsiTheme="majorEastAsia" w:cstheme="majorEastAsia"/>
                  <w:b w:val="0"/>
                  <w:bCs w:val="0"/>
                  <w:color w:val="000000"/>
                  <w:rPrChange w:id="6418" w:author="瑋婷 徐" w:date="2025-01-04T22:55:00Z" w16du:dateUtc="2025-01-04T14:55:00Z">
                    <w:rPr>
                      <w:rFonts w:cs="Calibri"/>
                      <w:color w:val="000000"/>
                      <w:sz w:val="22"/>
                    </w:rPr>
                  </w:rPrChange>
                </w:rPr>
                <w:t>鵂鶹</w:t>
              </w:r>
              <w:r w:rsidRPr="00D57425">
                <w:rPr>
                  <w:rFonts w:asciiTheme="majorEastAsia" w:eastAsia="標楷體" w:hAnsiTheme="majorEastAsia" w:cstheme="majorEastAsia"/>
                  <w:b w:val="0"/>
                  <w:bCs w:val="0"/>
                  <w:color w:val="000000"/>
                  <w:rPrChange w:id="6419" w:author="瑋婷 徐" w:date="2025-01-04T22:55:00Z" w16du:dateUtc="2025-01-04T14:55:00Z">
                    <w:rPr>
                      <w:rFonts w:cs="Calibri"/>
                      <w:color w:val="000000"/>
                      <w:sz w:val="22"/>
                    </w:rPr>
                  </w:rPrChange>
                </w:rPr>
                <w:t xml:space="preserve"> </w:t>
              </w:r>
              <w:r w:rsidRPr="00D57425">
                <w:rPr>
                  <w:rFonts w:asciiTheme="majorEastAsia" w:eastAsia="標楷體" w:hAnsiTheme="majorEastAsia" w:cstheme="majorEastAsia"/>
                  <w:b w:val="0"/>
                  <w:bCs w:val="0"/>
                  <w:color w:val="000000"/>
                  <w:rPrChange w:id="6420" w:author="瑋婷 徐" w:date="2025-01-04T22:55:00Z" w16du:dateUtc="2025-01-04T14:55:00Z">
                    <w:rPr>
                      <w:color w:val="000000"/>
                      <w:sz w:val="22"/>
                    </w:rPr>
                  </w:rPrChange>
                </w:rPr>
                <w:t>※</w:t>
              </w:r>
              <w:r w:rsidRPr="00D57425">
                <w:rPr>
                  <w:rFonts w:asciiTheme="majorEastAsia" w:eastAsia="標楷體" w:hAnsiTheme="majorEastAsia" w:cstheme="majorEastAsia"/>
                  <w:b w:val="0"/>
                  <w:bCs w:val="0"/>
                  <w:color w:val="000000"/>
                  <w:rPrChange w:id="6421" w:author="瑋婷 徐" w:date="2025-01-04T22:55:00Z" w16du:dateUtc="2025-01-04T14:55:00Z">
                    <w:rPr>
                      <w:rFonts w:cs="Calibri"/>
                      <w:color w:val="000000"/>
                      <w:sz w:val="22"/>
                    </w:rPr>
                  </w:rPrChange>
                </w:rPr>
                <w:t xml:space="preserve"> II</w:t>
              </w:r>
            </w:ins>
          </w:p>
        </w:tc>
        <w:tc>
          <w:tcPr>
            <w:tcW w:w="1093" w:type="pct"/>
            <w:hideMark/>
          </w:tcPr>
          <w:p w14:paraId="51D4F3F2"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22" w:author="瑋婷 徐" w:date="2025-01-03T16:20:00Z" w16du:dateUtc="2025-01-03T08:20:00Z"/>
                <w:rFonts w:asciiTheme="majorEastAsia" w:eastAsia="標楷體" w:hAnsiTheme="majorEastAsia" w:cstheme="majorEastAsia"/>
                <w:i/>
                <w:iCs/>
                <w:color w:val="000000"/>
                <w:rPrChange w:id="6423" w:author="瑋婷 徐" w:date="2025-01-04T22:55:00Z" w16du:dateUtc="2025-01-04T14:55:00Z">
                  <w:rPr>
                    <w:ins w:id="6424" w:author="瑋婷 徐" w:date="2025-01-03T16:20:00Z" w16du:dateUtc="2025-01-03T08:20:00Z"/>
                    <w:rFonts w:cs="Calibri"/>
                    <w:i/>
                    <w:iCs/>
                    <w:color w:val="000000"/>
                    <w:sz w:val="22"/>
                  </w:rPr>
                </w:rPrChange>
              </w:rPr>
              <w:pPrChange w:id="64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426" w:author="瑋婷 徐" w:date="2025-01-03T16:20:00Z" w16du:dateUtc="2025-01-03T08:20:00Z">
              <w:r w:rsidRPr="00D57425">
                <w:rPr>
                  <w:rFonts w:asciiTheme="majorEastAsia" w:eastAsia="標楷體" w:hAnsiTheme="majorEastAsia" w:cstheme="majorEastAsia"/>
                  <w:i/>
                  <w:iCs/>
                  <w:color w:val="000000"/>
                  <w:rPrChange w:id="6427" w:author="瑋婷 徐" w:date="2025-01-04T22:55:00Z" w16du:dateUtc="2025-01-04T14:55:00Z">
                    <w:rPr>
                      <w:rFonts w:cs="Calibri"/>
                      <w:i/>
                      <w:iCs/>
                      <w:color w:val="000000"/>
                      <w:sz w:val="22"/>
                    </w:rPr>
                  </w:rPrChange>
                </w:rPr>
                <w:t>Taenioptynx brodiei</w:t>
              </w:r>
            </w:ins>
          </w:p>
        </w:tc>
        <w:tc>
          <w:tcPr>
            <w:tcW w:w="134" w:type="pct"/>
            <w:noWrap/>
            <w:hideMark/>
          </w:tcPr>
          <w:p w14:paraId="719F7DED"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28" w:author="瑋婷 徐" w:date="2025-01-03T16:20:00Z" w16du:dateUtc="2025-01-03T08:20:00Z"/>
                <w:rFonts w:asciiTheme="majorEastAsia" w:eastAsia="標楷體" w:hAnsiTheme="majorEastAsia" w:cstheme="majorEastAsia"/>
                <w:i/>
                <w:iCs/>
                <w:color w:val="000000"/>
                <w:rPrChange w:id="6429" w:author="瑋婷 徐" w:date="2025-01-04T22:55:00Z" w16du:dateUtc="2025-01-04T14:55:00Z">
                  <w:rPr>
                    <w:ins w:id="6430" w:author="瑋婷 徐" w:date="2025-01-03T16:20:00Z" w16du:dateUtc="2025-01-03T08:20:00Z"/>
                    <w:rFonts w:cs="Calibri"/>
                    <w:i/>
                    <w:iCs/>
                    <w:color w:val="000000"/>
                    <w:sz w:val="22"/>
                  </w:rPr>
                </w:rPrChange>
              </w:rPr>
              <w:pPrChange w:id="643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0EAEE656"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32" w:author="瑋婷 徐" w:date="2025-01-03T16:20:00Z" w16du:dateUtc="2025-01-03T08:20:00Z"/>
                <w:rFonts w:asciiTheme="majorEastAsia" w:eastAsia="標楷體" w:hAnsiTheme="majorEastAsia" w:cstheme="majorEastAsia"/>
                <w:rPrChange w:id="6433" w:author="瑋婷 徐" w:date="2025-01-04T22:55:00Z" w16du:dateUtc="2025-01-04T14:55:00Z">
                  <w:rPr>
                    <w:ins w:id="6434" w:author="瑋婷 徐" w:date="2025-01-03T16:20:00Z" w16du:dateUtc="2025-01-03T08:20:00Z"/>
                    <w:rFonts w:ascii="Times New Roman" w:eastAsia="Times New Roman" w:hAnsi="Times New Roman" w:cs="Times New Roman"/>
                    <w:sz w:val="20"/>
                    <w:szCs w:val="20"/>
                  </w:rPr>
                </w:rPrChange>
              </w:rPr>
              <w:pPrChange w:id="643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6C720D2"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36" w:author="瑋婷 徐" w:date="2025-01-03T16:20:00Z" w16du:dateUtc="2025-01-03T08:20:00Z"/>
                <w:rFonts w:asciiTheme="majorEastAsia" w:eastAsia="標楷體" w:hAnsiTheme="majorEastAsia" w:cstheme="majorEastAsia"/>
                <w:color w:val="000000"/>
                <w:rPrChange w:id="6437" w:author="瑋婷 徐" w:date="2025-01-04T22:55:00Z" w16du:dateUtc="2025-01-04T14:55:00Z">
                  <w:rPr>
                    <w:ins w:id="6438" w:author="瑋婷 徐" w:date="2025-01-03T16:20:00Z" w16du:dateUtc="2025-01-03T08:20:00Z"/>
                    <w:rFonts w:cs="Calibri"/>
                    <w:color w:val="000000"/>
                    <w:sz w:val="22"/>
                  </w:rPr>
                </w:rPrChange>
              </w:rPr>
              <w:pPrChange w:id="643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440" w:author="瑋婷 徐" w:date="2025-01-03T16:20:00Z" w16du:dateUtc="2025-01-03T08:20:00Z">
              <w:r w:rsidRPr="00D57425">
                <w:rPr>
                  <w:rFonts w:asciiTheme="majorEastAsia" w:eastAsia="標楷體" w:hAnsiTheme="majorEastAsia" w:cstheme="majorEastAsia"/>
                  <w:color w:val="000000"/>
                  <w:rPrChange w:id="6441" w:author="瑋婷 徐" w:date="2025-01-04T22:55:00Z" w16du:dateUtc="2025-01-04T14:55:00Z">
                    <w:rPr>
                      <w:rFonts w:cs="Calibri"/>
                      <w:color w:val="000000"/>
                      <w:sz w:val="22"/>
                    </w:rPr>
                  </w:rPrChange>
                </w:rPr>
                <w:t>*</w:t>
              </w:r>
            </w:ins>
          </w:p>
        </w:tc>
        <w:tc>
          <w:tcPr>
            <w:tcW w:w="134" w:type="pct"/>
            <w:noWrap/>
            <w:hideMark/>
          </w:tcPr>
          <w:p w14:paraId="0042FF3F"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42" w:author="瑋婷 徐" w:date="2025-01-03T16:20:00Z" w16du:dateUtc="2025-01-03T08:20:00Z"/>
                <w:rFonts w:asciiTheme="majorEastAsia" w:eastAsia="標楷體" w:hAnsiTheme="majorEastAsia" w:cstheme="majorEastAsia"/>
                <w:color w:val="000000"/>
                <w:rPrChange w:id="6443" w:author="瑋婷 徐" w:date="2025-01-04T22:55:00Z" w16du:dateUtc="2025-01-04T14:55:00Z">
                  <w:rPr>
                    <w:ins w:id="6444" w:author="瑋婷 徐" w:date="2025-01-03T16:20:00Z" w16du:dateUtc="2025-01-03T08:20:00Z"/>
                    <w:rFonts w:cs="Calibri"/>
                    <w:color w:val="000000"/>
                    <w:sz w:val="22"/>
                  </w:rPr>
                </w:rPrChange>
              </w:rPr>
              <w:pPrChange w:id="64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546B708"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46" w:author="瑋婷 徐" w:date="2025-01-03T16:20:00Z" w16du:dateUtc="2025-01-03T08:20:00Z"/>
                <w:rFonts w:asciiTheme="majorEastAsia" w:eastAsia="標楷體" w:hAnsiTheme="majorEastAsia" w:cstheme="majorEastAsia"/>
                <w:rPrChange w:id="6447" w:author="瑋婷 徐" w:date="2025-01-04T22:55:00Z" w16du:dateUtc="2025-01-04T14:55:00Z">
                  <w:rPr>
                    <w:ins w:id="6448" w:author="瑋婷 徐" w:date="2025-01-03T16:20:00Z" w16du:dateUtc="2025-01-03T08:20:00Z"/>
                    <w:rFonts w:ascii="Times New Roman" w:eastAsia="Times New Roman" w:hAnsi="Times New Roman" w:cs="Times New Roman"/>
                    <w:sz w:val="20"/>
                    <w:szCs w:val="20"/>
                  </w:rPr>
                </w:rPrChange>
              </w:rPr>
              <w:pPrChange w:id="64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4E868A7"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50" w:author="瑋婷 徐" w:date="2025-01-03T16:20:00Z" w16du:dateUtc="2025-01-03T08:20:00Z"/>
                <w:rFonts w:asciiTheme="majorEastAsia" w:eastAsia="標楷體" w:hAnsiTheme="majorEastAsia" w:cstheme="majorEastAsia"/>
                <w:rPrChange w:id="6451" w:author="瑋婷 徐" w:date="2025-01-04T22:55:00Z" w16du:dateUtc="2025-01-04T14:55:00Z">
                  <w:rPr>
                    <w:ins w:id="6452" w:author="瑋婷 徐" w:date="2025-01-03T16:20:00Z" w16du:dateUtc="2025-01-03T08:20:00Z"/>
                    <w:rFonts w:ascii="Times New Roman" w:eastAsia="Times New Roman" w:hAnsi="Times New Roman" w:cs="Times New Roman"/>
                    <w:sz w:val="20"/>
                    <w:szCs w:val="20"/>
                  </w:rPr>
                </w:rPrChange>
              </w:rPr>
              <w:pPrChange w:id="64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0FF39A5D"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6454" w:author="瑋婷 徐" w:date="2025-01-03T16:33:00Z" w16du:dateUtc="2025-01-03T08:33:00Z"/>
                <w:rFonts w:asciiTheme="majorEastAsia" w:eastAsia="標楷體" w:hAnsiTheme="majorEastAsia" w:cstheme="majorEastAsia"/>
              </w:rPr>
            </w:pPr>
          </w:p>
        </w:tc>
        <w:tc>
          <w:tcPr>
            <w:tcW w:w="134" w:type="pct"/>
            <w:noWrap/>
            <w:hideMark/>
          </w:tcPr>
          <w:p w14:paraId="0303A01E" w14:textId="4E438935"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55" w:author="瑋婷 徐" w:date="2025-01-03T16:20:00Z" w16du:dateUtc="2025-01-03T08:20:00Z"/>
                <w:rFonts w:asciiTheme="majorEastAsia" w:eastAsia="標楷體" w:hAnsiTheme="majorEastAsia" w:cstheme="majorEastAsia"/>
                <w:rPrChange w:id="6456" w:author="瑋婷 徐" w:date="2025-01-04T22:55:00Z" w16du:dateUtc="2025-01-04T14:55:00Z">
                  <w:rPr>
                    <w:ins w:id="6457" w:author="瑋婷 徐" w:date="2025-01-03T16:20:00Z" w16du:dateUtc="2025-01-03T08:20:00Z"/>
                    <w:rFonts w:ascii="Times New Roman" w:eastAsia="Times New Roman" w:hAnsi="Times New Roman" w:cs="Times New Roman"/>
                    <w:sz w:val="20"/>
                    <w:szCs w:val="20"/>
                  </w:rPr>
                </w:rPrChange>
              </w:rPr>
              <w:pPrChange w:id="645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3D226362"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59" w:author="瑋婷 徐" w:date="2025-01-03T16:20:00Z" w16du:dateUtc="2025-01-03T08:20:00Z"/>
                <w:rFonts w:asciiTheme="majorEastAsia" w:eastAsia="標楷體" w:hAnsiTheme="majorEastAsia" w:cstheme="majorEastAsia"/>
                <w:rPrChange w:id="6460" w:author="瑋婷 徐" w:date="2025-01-04T22:55:00Z" w16du:dateUtc="2025-01-04T14:55:00Z">
                  <w:rPr>
                    <w:ins w:id="6461" w:author="瑋婷 徐" w:date="2025-01-03T16:20:00Z" w16du:dateUtc="2025-01-03T08:20:00Z"/>
                    <w:rFonts w:ascii="Times New Roman" w:eastAsia="Times New Roman" w:hAnsi="Times New Roman" w:cs="Times New Roman"/>
                    <w:sz w:val="20"/>
                    <w:szCs w:val="20"/>
                  </w:rPr>
                </w:rPrChange>
              </w:rPr>
              <w:pPrChange w:id="646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6B4B8131"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63" w:author="瑋婷 徐" w:date="2025-01-03T16:20:00Z" w16du:dateUtc="2025-01-03T08:20:00Z"/>
                <w:rFonts w:asciiTheme="majorEastAsia" w:eastAsia="標楷體" w:hAnsiTheme="majorEastAsia" w:cstheme="majorEastAsia"/>
                <w:color w:val="000000"/>
                <w:rPrChange w:id="6464" w:author="瑋婷 徐" w:date="2025-01-04T22:55:00Z" w16du:dateUtc="2025-01-04T14:55:00Z">
                  <w:rPr>
                    <w:ins w:id="6465" w:author="瑋婷 徐" w:date="2025-01-03T16:20:00Z" w16du:dateUtc="2025-01-03T08:20:00Z"/>
                    <w:rFonts w:cs="Calibri"/>
                    <w:color w:val="000000"/>
                    <w:sz w:val="22"/>
                  </w:rPr>
                </w:rPrChange>
              </w:rPr>
              <w:pPrChange w:id="646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467" w:author="瑋婷 徐" w:date="2025-01-03T16:20:00Z" w16du:dateUtc="2025-01-03T08:20:00Z">
              <w:r w:rsidRPr="00D57425">
                <w:rPr>
                  <w:rFonts w:asciiTheme="majorEastAsia" w:eastAsia="標楷體" w:hAnsiTheme="majorEastAsia" w:cstheme="majorEastAsia"/>
                  <w:color w:val="000000"/>
                  <w:rPrChange w:id="6468" w:author="瑋婷 徐" w:date="2025-01-04T22:55:00Z" w16du:dateUtc="2025-01-04T14:55:00Z">
                    <w:rPr>
                      <w:rFonts w:cs="Calibri"/>
                      <w:color w:val="000000"/>
                      <w:sz w:val="22"/>
                    </w:rPr>
                  </w:rPrChange>
                </w:rPr>
                <w:t>*</w:t>
              </w:r>
            </w:ins>
          </w:p>
        </w:tc>
        <w:tc>
          <w:tcPr>
            <w:tcW w:w="182" w:type="pct"/>
            <w:noWrap/>
            <w:hideMark/>
          </w:tcPr>
          <w:p w14:paraId="4AA8166F"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69" w:author="瑋婷 徐" w:date="2025-01-03T16:20:00Z" w16du:dateUtc="2025-01-03T08:20:00Z"/>
                <w:rFonts w:asciiTheme="majorEastAsia" w:eastAsia="標楷體" w:hAnsiTheme="majorEastAsia" w:cstheme="majorEastAsia"/>
                <w:color w:val="000000"/>
                <w:rPrChange w:id="6470" w:author="瑋婷 徐" w:date="2025-01-04T22:55:00Z" w16du:dateUtc="2025-01-04T14:55:00Z">
                  <w:rPr>
                    <w:ins w:id="6471" w:author="瑋婷 徐" w:date="2025-01-03T16:20:00Z" w16du:dateUtc="2025-01-03T08:20:00Z"/>
                    <w:rFonts w:cs="Calibri"/>
                    <w:color w:val="000000"/>
                    <w:sz w:val="22"/>
                  </w:rPr>
                </w:rPrChange>
              </w:rPr>
              <w:pPrChange w:id="647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tcPr>
          <w:p w14:paraId="4D8A0B54"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6473" w:author="瑋婷 徐" w:date="2025-01-03T16:33:00Z" w16du:dateUtc="2025-01-03T08:33:00Z"/>
                <w:rFonts w:asciiTheme="majorEastAsia" w:eastAsia="標楷體" w:hAnsiTheme="majorEastAsia" w:cstheme="majorEastAsia"/>
              </w:rPr>
            </w:pPr>
          </w:p>
        </w:tc>
        <w:tc>
          <w:tcPr>
            <w:tcW w:w="182" w:type="pct"/>
            <w:noWrap/>
            <w:hideMark/>
          </w:tcPr>
          <w:p w14:paraId="2D716DE0" w14:textId="0CD7CAC1"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74" w:author="瑋婷 徐" w:date="2025-01-03T16:20:00Z" w16du:dateUtc="2025-01-03T08:20:00Z"/>
                <w:rFonts w:asciiTheme="majorEastAsia" w:eastAsia="標楷體" w:hAnsiTheme="majorEastAsia" w:cstheme="majorEastAsia"/>
                <w:rPrChange w:id="6475" w:author="瑋婷 徐" w:date="2025-01-04T22:55:00Z" w16du:dateUtc="2025-01-04T14:55:00Z">
                  <w:rPr>
                    <w:ins w:id="6476" w:author="瑋婷 徐" w:date="2025-01-03T16:20:00Z" w16du:dateUtc="2025-01-03T08:20:00Z"/>
                    <w:rFonts w:ascii="Times New Roman" w:eastAsia="Times New Roman" w:hAnsi="Times New Roman" w:cs="Times New Roman"/>
                    <w:sz w:val="20"/>
                    <w:szCs w:val="20"/>
                  </w:rPr>
                </w:rPrChange>
              </w:rPr>
              <w:pPrChange w:id="64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73910423"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78" w:author="瑋婷 徐" w:date="2025-01-03T16:20:00Z" w16du:dateUtc="2025-01-03T08:20:00Z"/>
                <w:rFonts w:asciiTheme="majorEastAsia" w:eastAsia="標楷體" w:hAnsiTheme="majorEastAsia" w:cstheme="majorEastAsia"/>
                <w:rPrChange w:id="6479" w:author="瑋婷 徐" w:date="2025-01-04T22:55:00Z" w16du:dateUtc="2025-01-04T14:55:00Z">
                  <w:rPr>
                    <w:ins w:id="6480" w:author="瑋婷 徐" w:date="2025-01-03T16:20:00Z" w16du:dateUtc="2025-01-03T08:20:00Z"/>
                    <w:rFonts w:ascii="Times New Roman" w:eastAsia="Times New Roman" w:hAnsi="Times New Roman" w:cs="Times New Roman"/>
                    <w:sz w:val="20"/>
                    <w:szCs w:val="20"/>
                  </w:rPr>
                </w:rPrChange>
              </w:rPr>
              <w:pPrChange w:id="64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1D58A3C9"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82" w:author="瑋婷 徐" w:date="2025-01-03T16:20:00Z" w16du:dateUtc="2025-01-03T08:20:00Z"/>
                <w:rFonts w:asciiTheme="majorEastAsia" w:eastAsia="標楷體" w:hAnsiTheme="majorEastAsia" w:cstheme="majorEastAsia"/>
                <w:color w:val="000000"/>
                <w:rPrChange w:id="6483" w:author="瑋婷 徐" w:date="2025-01-04T22:55:00Z" w16du:dateUtc="2025-01-04T14:55:00Z">
                  <w:rPr>
                    <w:ins w:id="6484" w:author="瑋婷 徐" w:date="2025-01-03T16:20:00Z" w16du:dateUtc="2025-01-03T08:20:00Z"/>
                    <w:rFonts w:cs="Calibri"/>
                    <w:color w:val="000000"/>
                    <w:sz w:val="22"/>
                  </w:rPr>
                </w:rPrChange>
              </w:rPr>
              <w:pPrChange w:id="64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486" w:author="瑋婷 徐" w:date="2025-01-03T16:20:00Z" w16du:dateUtc="2025-01-03T08:20:00Z">
              <w:r w:rsidRPr="00D57425">
                <w:rPr>
                  <w:rFonts w:asciiTheme="majorEastAsia" w:eastAsia="標楷體" w:hAnsiTheme="majorEastAsia" w:cstheme="majorEastAsia"/>
                  <w:color w:val="000000"/>
                  <w:rPrChange w:id="6487" w:author="瑋婷 徐" w:date="2025-01-04T22:55:00Z" w16du:dateUtc="2025-01-04T14:55:00Z">
                    <w:rPr>
                      <w:rFonts w:cs="Calibri"/>
                      <w:color w:val="000000"/>
                      <w:sz w:val="22"/>
                    </w:rPr>
                  </w:rPrChange>
                </w:rPr>
                <w:t>*</w:t>
              </w:r>
            </w:ins>
          </w:p>
        </w:tc>
        <w:tc>
          <w:tcPr>
            <w:tcW w:w="182" w:type="pct"/>
            <w:noWrap/>
            <w:hideMark/>
          </w:tcPr>
          <w:p w14:paraId="6C900D3D"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88" w:author="瑋婷 徐" w:date="2025-01-03T16:20:00Z" w16du:dateUtc="2025-01-03T08:20:00Z"/>
                <w:rFonts w:asciiTheme="majorEastAsia" w:eastAsia="標楷體" w:hAnsiTheme="majorEastAsia" w:cstheme="majorEastAsia"/>
                <w:color w:val="000000"/>
                <w:rPrChange w:id="6489" w:author="瑋婷 徐" w:date="2025-01-04T22:55:00Z" w16du:dateUtc="2025-01-04T14:55:00Z">
                  <w:rPr>
                    <w:ins w:id="6490" w:author="瑋婷 徐" w:date="2025-01-03T16:20:00Z" w16du:dateUtc="2025-01-03T08:20:00Z"/>
                    <w:rFonts w:cs="Calibri"/>
                    <w:color w:val="000000"/>
                    <w:sz w:val="22"/>
                  </w:rPr>
                </w:rPrChange>
              </w:rPr>
              <w:pPrChange w:id="64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6D58D857"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92" w:author="瑋婷 徐" w:date="2025-01-03T16:20:00Z" w16du:dateUtc="2025-01-03T08:20:00Z"/>
                <w:rFonts w:asciiTheme="majorEastAsia" w:eastAsia="標楷體" w:hAnsiTheme="majorEastAsia" w:cstheme="majorEastAsia"/>
                <w:rPrChange w:id="6493" w:author="瑋婷 徐" w:date="2025-01-04T22:55:00Z" w16du:dateUtc="2025-01-04T14:55:00Z">
                  <w:rPr>
                    <w:ins w:id="6494" w:author="瑋婷 徐" w:date="2025-01-03T16:20:00Z" w16du:dateUtc="2025-01-03T08:20:00Z"/>
                    <w:rFonts w:ascii="Times New Roman" w:eastAsia="Times New Roman" w:hAnsi="Times New Roman" w:cs="Times New Roman"/>
                    <w:sz w:val="20"/>
                    <w:szCs w:val="20"/>
                  </w:rPr>
                </w:rPrChange>
              </w:rPr>
              <w:pPrChange w:id="64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04707320"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496" w:author="瑋婷 徐" w:date="2025-01-03T16:20:00Z" w16du:dateUtc="2025-01-03T08:20:00Z"/>
                <w:rFonts w:asciiTheme="majorEastAsia" w:eastAsia="標楷體" w:hAnsiTheme="majorEastAsia" w:cstheme="majorEastAsia"/>
                <w:rPrChange w:id="6497" w:author="瑋婷 徐" w:date="2025-01-04T22:55:00Z" w16du:dateUtc="2025-01-04T14:55:00Z">
                  <w:rPr>
                    <w:ins w:id="6498" w:author="瑋婷 徐" w:date="2025-01-03T16:20:00Z" w16du:dateUtc="2025-01-03T08:20:00Z"/>
                    <w:rFonts w:ascii="Times New Roman" w:eastAsia="Times New Roman" w:hAnsi="Times New Roman" w:cs="Times New Roman"/>
                    <w:sz w:val="20"/>
                    <w:szCs w:val="20"/>
                  </w:rPr>
                </w:rPrChange>
              </w:rPr>
              <w:pPrChange w:id="64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68FD4D4B"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500" w:author="瑋婷 徐" w:date="2025-01-03T16:20:00Z" w16du:dateUtc="2025-01-03T08:20:00Z"/>
                <w:rFonts w:asciiTheme="majorEastAsia" w:eastAsia="標楷體" w:hAnsiTheme="majorEastAsia" w:cstheme="majorEastAsia"/>
                <w:rPrChange w:id="6501" w:author="瑋婷 徐" w:date="2025-01-04T22:55:00Z" w16du:dateUtc="2025-01-04T14:55:00Z">
                  <w:rPr>
                    <w:ins w:id="6502" w:author="瑋婷 徐" w:date="2025-01-03T16:20:00Z" w16du:dateUtc="2025-01-03T08:20:00Z"/>
                    <w:rFonts w:ascii="Times New Roman" w:eastAsia="Times New Roman" w:hAnsi="Times New Roman" w:cs="Times New Roman"/>
                    <w:sz w:val="20"/>
                    <w:szCs w:val="20"/>
                  </w:rPr>
                </w:rPrChange>
              </w:rPr>
              <w:pPrChange w:id="65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88B18B3"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504" w:author="瑋婷 徐" w:date="2025-01-03T16:20:00Z" w16du:dateUtc="2025-01-03T08:20:00Z"/>
                <w:rFonts w:asciiTheme="majorEastAsia" w:eastAsia="標楷體" w:hAnsiTheme="majorEastAsia" w:cstheme="majorEastAsia"/>
                <w:rPrChange w:id="6505" w:author="瑋婷 徐" w:date="2025-01-04T22:55:00Z" w16du:dateUtc="2025-01-04T14:55:00Z">
                  <w:rPr>
                    <w:ins w:id="6506" w:author="瑋婷 徐" w:date="2025-01-03T16:20:00Z" w16du:dateUtc="2025-01-03T08:20:00Z"/>
                    <w:rFonts w:ascii="Times New Roman" w:eastAsia="Times New Roman" w:hAnsi="Times New Roman" w:cs="Times New Roman"/>
                    <w:sz w:val="20"/>
                    <w:szCs w:val="20"/>
                  </w:rPr>
                </w:rPrChange>
              </w:rPr>
              <w:pPrChange w:id="65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D57425" w14:paraId="487EA5EE" w14:textId="77777777" w:rsidTr="00B436F0">
        <w:trPr>
          <w:cnfStyle w:val="000000100000" w:firstRow="0" w:lastRow="0" w:firstColumn="0" w:lastColumn="0" w:oddVBand="0" w:evenVBand="0" w:oddHBand="1" w:evenHBand="0" w:firstRowFirstColumn="0" w:firstRowLastColumn="0" w:lastRowFirstColumn="0" w:lastRowLastColumn="0"/>
          <w:trHeight w:val="300"/>
          <w:ins w:id="6508"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7DEFFD92" w14:textId="77777777" w:rsidR="00DA433E" w:rsidRPr="00D57425" w:rsidRDefault="00DA433E">
            <w:pPr>
              <w:spacing w:line="360" w:lineRule="auto"/>
              <w:jc w:val="both"/>
              <w:rPr>
                <w:ins w:id="6509" w:author="瑋婷 徐" w:date="2025-01-03T16:20:00Z" w16du:dateUtc="2025-01-03T08:20:00Z"/>
                <w:rFonts w:asciiTheme="majorEastAsia" w:eastAsia="標楷體" w:hAnsiTheme="majorEastAsia" w:cstheme="majorEastAsia"/>
                <w:b w:val="0"/>
                <w:bCs w:val="0"/>
                <w:color w:val="000000"/>
                <w:rPrChange w:id="6510" w:author="瑋婷 徐" w:date="2025-01-04T22:55:00Z" w16du:dateUtc="2025-01-04T14:55:00Z">
                  <w:rPr>
                    <w:ins w:id="6511" w:author="瑋婷 徐" w:date="2025-01-03T16:20:00Z" w16du:dateUtc="2025-01-03T08:20:00Z"/>
                    <w:rFonts w:cs="Calibri"/>
                    <w:color w:val="000000"/>
                    <w:sz w:val="22"/>
                  </w:rPr>
                </w:rPrChange>
              </w:rPr>
              <w:pPrChange w:id="6512" w:author="瑋婷 徐" w:date="2025-01-03T16:21:00Z" w16du:dateUtc="2025-01-03T08:21:00Z">
                <w:pPr/>
              </w:pPrChange>
            </w:pPr>
            <w:ins w:id="6513" w:author="瑋婷 徐" w:date="2025-01-03T16:20:00Z" w16du:dateUtc="2025-01-03T08:20:00Z">
              <w:r w:rsidRPr="00D57425">
                <w:rPr>
                  <w:rFonts w:asciiTheme="majorEastAsia" w:eastAsia="標楷體" w:hAnsiTheme="majorEastAsia" w:cstheme="majorEastAsia"/>
                  <w:b w:val="0"/>
                  <w:bCs w:val="0"/>
                  <w:color w:val="000000"/>
                  <w:rPrChange w:id="6514" w:author="瑋婷 徐" w:date="2025-01-04T22:55:00Z" w16du:dateUtc="2025-01-04T14:55:00Z">
                    <w:rPr>
                      <w:rFonts w:cs="Calibri"/>
                      <w:color w:val="000000"/>
                      <w:sz w:val="22"/>
                    </w:rPr>
                  </w:rPrChange>
                </w:rPr>
                <w:t>褐林鴞</w:t>
              </w:r>
              <w:r w:rsidRPr="00D57425">
                <w:rPr>
                  <w:rFonts w:asciiTheme="majorEastAsia" w:eastAsia="標楷體" w:hAnsiTheme="majorEastAsia" w:cstheme="majorEastAsia"/>
                  <w:b w:val="0"/>
                  <w:bCs w:val="0"/>
                  <w:color w:val="000000"/>
                  <w:rPrChange w:id="6515" w:author="瑋婷 徐" w:date="2025-01-04T22:55:00Z" w16du:dateUtc="2025-01-04T14:55:00Z">
                    <w:rPr>
                      <w:rFonts w:cs="Calibri"/>
                      <w:color w:val="000000"/>
                      <w:sz w:val="22"/>
                    </w:rPr>
                  </w:rPrChange>
                </w:rPr>
                <w:t xml:space="preserve"> II</w:t>
              </w:r>
            </w:ins>
          </w:p>
        </w:tc>
        <w:tc>
          <w:tcPr>
            <w:tcW w:w="1093" w:type="pct"/>
            <w:hideMark/>
          </w:tcPr>
          <w:p w14:paraId="7ADFC358"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16" w:author="瑋婷 徐" w:date="2025-01-03T16:20:00Z" w16du:dateUtc="2025-01-03T08:20:00Z"/>
                <w:rFonts w:asciiTheme="majorEastAsia" w:eastAsia="標楷體" w:hAnsiTheme="majorEastAsia" w:cstheme="majorEastAsia"/>
                <w:i/>
                <w:iCs/>
                <w:color w:val="000000"/>
                <w:rPrChange w:id="6517" w:author="瑋婷 徐" w:date="2025-01-04T22:55:00Z" w16du:dateUtc="2025-01-04T14:55:00Z">
                  <w:rPr>
                    <w:ins w:id="6518" w:author="瑋婷 徐" w:date="2025-01-03T16:20:00Z" w16du:dateUtc="2025-01-03T08:20:00Z"/>
                    <w:rFonts w:cs="Calibri"/>
                    <w:i/>
                    <w:iCs/>
                    <w:color w:val="000000"/>
                    <w:sz w:val="22"/>
                  </w:rPr>
                </w:rPrChange>
              </w:rPr>
              <w:pPrChange w:id="651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6520" w:author="瑋婷 徐" w:date="2025-01-03T16:20:00Z" w16du:dateUtc="2025-01-03T08:20:00Z">
              <w:r w:rsidRPr="00D57425">
                <w:rPr>
                  <w:rFonts w:asciiTheme="majorEastAsia" w:eastAsia="標楷體" w:hAnsiTheme="majorEastAsia" w:cstheme="majorEastAsia"/>
                  <w:i/>
                  <w:iCs/>
                  <w:color w:val="000000"/>
                  <w:rPrChange w:id="6521" w:author="瑋婷 徐" w:date="2025-01-04T22:55:00Z" w16du:dateUtc="2025-01-04T14:55:00Z">
                    <w:rPr>
                      <w:rFonts w:cs="Calibri"/>
                      <w:i/>
                      <w:iCs/>
                      <w:color w:val="000000"/>
                      <w:sz w:val="22"/>
                    </w:rPr>
                  </w:rPrChange>
                </w:rPr>
                <w:t>Strix leptogrammica</w:t>
              </w:r>
            </w:ins>
          </w:p>
        </w:tc>
        <w:tc>
          <w:tcPr>
            <w:tcW w:w="134" w:type="pct"/>
            <w:noWrap/>
            <w:hideMark/>
          </w:tcPr>
          <w:p w14:paraId="75560A2A"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22" w:author="瑋婷 徐" w:date="2025-01-03T16:20:00Z" w16du:dateUtc="2025-01-03T08:20:00Z"/>
                <w:rFonts w:asciiTheme="majorEastAsia" w:eastAsia="標楷體" w:hAnsiTheme="majorEastAsia" w:cstheme="majorEastAsia"/>
                <w:i/>
                <w:iCs/>
                <w:color w:val="000000"/>
                <w:rPrChange w:id="6523" w:author="瑋婷 徐" w:date="2025-01-04T22:55:00Z" w16du:dateUtc="2025-01-04T14:55:00Z">
                  <w:rPr>
                    <w:ins w:id="6524" w:author="瑋婷 徐" w:date="2025-01-03T16:20:00Z" w16du:dateUtc="2025-01-03T08:20:00Z"/>
                    <w:rFonts w:cs="Calibri"/>
                    <w:i/>
                    <w:iCs/>
                    <w:color w:val="000000"/>
                    <w:sz w:val="22"/>
                  </w:rPr>
                </w:rPrChange>
              </w:rPr>
              <w:pPrChange w:id="652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00D0EF90"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26" w:author="瑋婷 徐" w:date="2025-01-03T16:20:00Z" w16du:dateUtc="2025-01-03T08:20:00Z"/>
                <w:rFonts w:asciiTheme="majorEastAsia" w:eastAsia="標楷體" w:hAnsiTheme="majorEastAsia" w:cstheme="majorEastAsia"/>
                <w:rPrChange w:id="6527" w:author="瑋婷 徐" w:date="2025-01-04T22:55:00Z" w16du:dateUtc="2025-01-04T14:55:00Z">
                  <w:rPr>
                    <w:ins w:id="6528" w:author="瑋婷 徐" w:date="2025-01-03T16:20:00Z" w16du:dateUtc="2025-01-03T08:20:00Z"/>
                    <w:rFonts w:ascii="Times New Roman" w:eastAsia="Times New Roman" w:hAnsi="Times New Roman" w:cs="Times New Roman"/>
                    <w:sz w:val="20"/>
                    <w:szCs w:val="20"/>
                  </w:rPr>
                </w:rPrChange>
              </w:rPr>
              <w:pPrChange w:id="65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6A8315FE"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30" w:author="瑋婷 徐" w:date="2025-01-03T16:20:00Z" w16du:dateUtc="2025-01-03T08:20:00Z"/>
                <w:rFonts w:asciiTheme="majorEastAsia" w:eastAsia="標楷體" w:hAnsiTheme="majorEastAsia" w:cstheme="majorEastAsia"/>
                <w:rPrChange w:id="6531" w:author="瑋婷 徐" w:date="2025-01-04T22:55:00Z" w16du:dateUtc="2025-01-04T14:55:00Z">
                  <w:rPr>
                    <w:ins w:id="6532" w:author="瑋婷 徐" w:date="2025-01-03T16:20:00Z" w16du:dateUtc="2025-01-03T08:20:00Z"/>
                    <w:rFonts w:ascii="Times New Roman" w:eastAsia="Times New Roman" w:hAnsi="Times New Roman" w:cs="Times New Roman"/>
                    <w:sz w:val="20"/>
                    <w:szCs w:val="20"/>
                  </w:rPr>
                </w:rPrChange>
              </w:rPr>
              <w:pPrChange w:id="653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41EF9155"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34" w:author="瑋婷 徐" w:date="2025-01-03T16:20:00Z" w16du:dateUtc="2025-01-03T08:20:00Z"/>
                <w:rFonts w:asciiTheme="majorEastAsia" w:eastAsia="標楷體" w:hAnsiTheme="majorEastAsia" w:cstheme="majorEastAsia"/>
                <w:rPrChange w:id="6535" w:author="瑋婷 徐" w:date="2025-01-04T22:55:00Z" w16du:dateUtc="2025-01-04T14:55:00Z">
                  <w:rPr>
                    <w:ins w:id="6536" w:author="瑋婷 徐" w:date="2025-01-03T16:20:00Z" w16du:dateUtc="2025-01-03T08:20:00Z"/>
                    <w:rFonts w:ascii="Times New Roman" w:eastAsia="Times New Roman" w:hAnsi="Times New Roman" w:cs="Times New Roman"/>
                    <w:sz w:val="20"/>
                    <w:szCs w:val="20"/>
                  </w:rPr>
                </w:rPrChange>
              </w:rPr>
              <w:pPrChange w:id="653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1EA749F0"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38" w:author="瑋婷 徐" w:date="2025-01-03T16:20:00Z" w16du:dateUtc="2025-01-03T08:20:00Z"/>
                <w:rFonts w:asciiTheme="majorEastAsia" w:eastAsia="標楷體" w:hAnsiTheme="majorEastAsia" w:cstheme="majorEastAsia"/>
                <w:rPrChange w:id="6539" w:author="瑋婷 徐" w:date="2025-01-04T22:55:00Z" w16du:dateUtc="2025-01-04T14:55:00Z">
                  <w:rPr>
                    <w:ins w:id="6540" w:author="瑋婷 徐" w:date="2025-01-03T16:20:00Z" w16du:dateUtc="2025-01-03T08:20:00Z"/>
                    <w:rFonts w:ascii="Times New Roman" w:eastAsia="Times New Roman" w:hAnsi="Times New Roman" w:cs="Times New Roman"/>
                    <w:sz w:val="20"/>
                    <w:szCs w:val="20"/>
                  </w:rPr>
                </w:rPrChange>
              </w:rPr>
              <w:pPrChange w:id="654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12CC50C9"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42" w:author="瑋婷 徐" w:date="2025-01-03T16:20:00Z" w16du:dateUtc="2025-01-03T08:20:00Z"/>
                <w:rFonts w:asciiTheme="majorEastAsia" w:eastAsia="標楷體" w:hAnsiTheme="majorEastAsia" w:cstheme="majorEastAsia"/>
                <w:rPrChange w:id="6543" w:author="瑋婷 徐" w:date="2025-01-04T22:55:00Z" w16du:dateUtc="2025-01-04T14:55:00Z">
                  <w:rPr>
                    <w:ins w:id="6544" w:author="瑋婷 徐" w:date="2025-01-03T16:20:00Z" w16du:dateUtc="2025-01-03T08:20:00Z"/>
                    <w:rFonts w:ascii="Times New Roman" w:eastAsia="Times New Roman" w:hAnsi="Times New Roman" w:cs="Times New Roman"/>
                    <w:sz w:val="20"/>
                    <w:szCs w:val="20"/>
                  </w:rPr>
                </w:rPrChange>
              </w:rPr>
              <w:pPrChange w:id="654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
          <w:p w14:paraId="2B0912BD"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6546" w:author="瑋婷 徐" w:date="2025-01-03T16:33:00Z" w16du:dateUtc="2025-01-03T08:33:00Z"/>
                <w:rFonts w:asciiTheme="majorEastAsia" w:eastAsia="標楷體" w:hAnsiTheme="majorEastAsia" w:cstheme="majorEastAsia"/>
              </w:rPr>
            </w:pPr>
          </w:p>
        </w:tc>
        <w:tc>
          <w:tcPr>
            <w:tcW w:w="134" w:type="pct"/>
            <w:noWrap/>
            <w:hideMark/>
          </w:tcPr>
          <w:p w14:paraId="4343E545" w14:textId="0F7588AD"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47" w:author="瑋婷 徐" w:date="2025-01-03T16:20:00Z" w16du:dateUtc="2025-01-03T08:20:00Z"/>
                <w:rFonts w:asciiTheme="majorEastAsia" w:eastAsia="標楷體" w:hAnsiTheme="majorEastAsia" w:cstheme="majorEastAsia"/>
                <w:rPrChange w:id="6548" w:author="瑋婷 徐" w:date="2025-01-04T22:55:00Z" w16du:dateUtc="2025-01-04T14:55:00Z">
                  <w:rPr>
                    <w:ins w:id="6549" w:author="瑋婷 徐" w:date="2025-01-03T16:20:00Z" w16du:dateUtc="2025-01-03T08:20:00Z"/>
                    <w:rFonts w:ascii="Times New Roman" w:eastAsia="Times New Roman" w:hAnsi="Times New Roman" w:cs="Times New Roman"/>
                    <w:sz w:val="20"/>
                    <w:szCs w:val="20"/>
                  </w:rPr>
                </w:rPrChange>
              </w:rPr>
              <w:pPrChange w:id="65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1EBF4F07"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51" w:author="瑋婷 徐" w:date="2025-01-03T16:20:00Z" w16du:dateUtc="2025-01-03T08:20:00Z"/>
                <w:rFonts w:asciiTheme="majorEastAsia" w:eastAsia="標楷體" w:hAnsiTheme="majorEastAsia" w:cstheme="majorEastAsia"/>
                <w:rPrChange w:id="6552" w:author="瑋婷 徐" w:date="2025-01-04T22:55:00Z" w16du:dateUtc="2025-01-04T14:55:00Z">
                  <w:rPr>
                    <w:ins w:id="6553" w:author="瑋婷 徐" w:date="2025-01-03T16:20:00Z" w16du:dateUtc="2025-01-03T08:20:00Z"/>
                    <w:rFonts w:ascii="Times New Roman" w:eastAsia="Times New Roman" w:hAnsi="Times New Roman" w:cs="Times New Roman"/>
                    <w:sz w:val="20"/>
                    <w:szCs w:val="20"/>
                  </w:rPr>
                </w:rPrChange>
              </w:rPr>
              <w:pPrChange w:id="655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2C47738B"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55" w:author="瑋婷 徐" w:date="2025-01-03T16:20:00Z" w16du:dateUtc="2025-01-03T08:20:00Z"/>
                <w:rFonts w:asciiTheme="majorEastAsia" w:eastAsia="標楷體" w:hAnsiTheme="majorEastAsia" w:cstheme="majorEastAsia"/>
                <w:rPrChange w:id="6556" w:author="瑋婷 徐" w:date="2025-01-04T22:55:00Z" w16du:dateUtc="2025-01-04T14:55:00Z">
                  <w:rPr>
                    <w:ins w:id="6557" w:author="瑋婷 徐" w:date="2025-01-03T16:20:00Z" w16du:dateUtc="2025-01-03T08:20:00Z"/>
                    <w:rFonts w:ascii="Times New Roman" w:eastAsia="Times New Roman" w:hAnsi="Times New Roman" w:cs="Times New Roman"/>
                    <w:sz w:val="20"/>
                    <w:szCs w:val="20"/>
                  </w:rPr>
                </w:rPrChange>
              </w:rPr>
              <w:pPrChange w:id="655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4C287795"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59" w:author="瑋婷 徐" w:date="2025-01-03T16:20:00Z" w16du:dateUtc="2025-01-03T08:20:00Z"/>
                <w:rFonts w:asciiTheme="majorEastAsia" w:eastAsia="標楷體" w:hAnsiTheme="majorEastAsia" w:cstheme="majorEastAsia"/>
                <w:rPrChange w:id="6560" w:author="瑋婷 徐" w:date="2025-01-04T22:55:00Z" w16du:dateUtc="2025-01-04T14:55:00Z">
                  <w:rPr>
                    <w:ins w:id="6561" w:author="瑋婷 徐" w:date="2025-01-03T16:20:00Z" w16du:dateUtc="2025-01-03T08:20:00Z"/>
                    <w:rFonts w:ascii="Times New Roman" w:eastAsia="Times New Roman" w:hAnsi="Times New Roman" w:cs="Times New Roman"/>
                    <w:sz w:val="20"/>
                    <w:szCs w:val="20"/>
                  </w:rPr>
                </w:rPrChange>
              </w:rPr>
              <w:pPrChange w:id="656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tcPr>
          <w:p w14:paraId="3CC70D38" w14:textId="77777777" w:rsidR="00DA433E" w:rsidRPr="00D57425"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6563" w:author="瑋婷 徐" w:date="2025-01-03T16:33:00Z" w16du:dateUtc="2025-01-03T08:33:00Z"/>
                <w:rFonts w:asciiTheme="majorEastAsia" w:eastAsia="標楷體" w:hAnsiTheme="majorEastAsia" w:cstheme="majorEastAsia"/>
              </w:rPr>
            </w:pPr>
          </w:p>
        </w:tc>
        <w:tc>
          <w:tcPr>
            <w:tcW w:w="182" w:type="pct"/>
            <w:noWrap/>
            <w:hideMark/>
          </w:tcPr>
          <w:p w14:paraId="47807209" w14:textId="43E17EB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64" w:author="瑋婷 徐" w:date="2025-01-03T16:20:00Z" w16du:dateUtc="2025-01-03T08:20:00Z"/>
                <w:rFonts w:asciiTheme="majorEastAsia" w:eastAsia="標楷體" w:hAnsiTheme="majorEastAsia" w:cstheme="majorEastAsia"/>
                <w:rPrChange w:id="6565" w:author="瑋婷 徐" w:date="2025-01-04T22:55:00Z" w16du:dateUtc="2025-01-04T14:55:00Z">
                  <w:rPr>
                    <w:ins w:id="6566" w:author="瑋婷 徐" w:date="2025-01-03T16:20:00Z" w16du:dateUtc="2025-01-03T08:20:00Z"/>
                    <w:rFonts w:ascii="Times New Roman" w:eastAsia="Times New Roman" w:hAnsi="Times New Roman" w:cs="Times New Roman"/>
                    <w:sz w:val="20"/>
                    <w:szCs w:val="20"/>
                  </w:rPr>
                </w:rPrChange>
              </w:rPr>
              <w:pPrChange w:id="65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25A3941E"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68" w:author="瑋婷 徐" w:date="2025-01-03T16:20:00Z" w16du:dateUtc="2025-01-03T08:20:00Z"/>
                <w:rFonts w:asciiTheme="majorEastAsia" w:eastAsia="標楷體" w:hAnsiTheme="majorEastAsia" w:cstheme="majorEastAsia"/>
                <w:rPrChange w:id="6569" w:author="瑋婷 徐" w:date="2025-01-04T22:55:00Z" w16du:dateUtc="2025-01-04T14:55:00Z">
                  <w:rPr>
                    <w:ins w:id="6570" w:author="瑋婷 徐" w:date="2025-01-03T16:20:00Z" w16du:dateUtc="2025-01-03T08:20:00Z"/>
                    <w:rFonts w:ascii="Times New Roman" w:eastAsia="Times New Roman" w:hAnsi="Times New Roman" w:cs="Times New Roman"/>
                    <w:sz w:val="20"/>
                    <w:szCs w:val="20"/>
                  </w:rPr>
                </w:rPrChange>
              </w:rPr>
              <w:pPrChange w:id="65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0F761C5E"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72" w:author="瑋婷 徐" w:date="2025-01-03T16:20:00Z" w16du:dateUtc="2025-01-03T08:20:00Z"/>
                <w:rFonts w:asciiTheme="majorEastAsia" w:eastAsia="標楷體" w:hAnsiTheme="majorEastAsia" w:cstheme="majorEastAsia"/>
                <w:rPrChange w:id="6573" w:author="瑋婷 徐" w:date="2025-01-04T22:55:00Z" w16du:dateUtc="2025-01-04T14:55:00Z">
                  <w:rPr>
                    <w:ins w:id="6574" w:author="瑋婷 徐" w:date="2025-01-03T16:20:00Z" w16du:dateUtc="2025-01-03T08:20:00Z"/>
                    <w:rFonts w:ascii="Times New Roman" w:eastAsia="Times New Roman" w:hAnsi="Times New Roman" w:cs="Times New Roman"/>
                    <w:sz w:val="20"/>
                    <w:szCs w:val="20"/>
                  </w:rPr>
                </w:rPrChange>
              </w:rPr>
              <w:pPrChange w:id="65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412AF0FB"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76" w:author="瑋婷 徐" w:date="2025-01-03T16:20:00Z" w16du:dateUtc="2025-01-03T08:20:00Z"/>
                <w:rFonts w:asciiTheme="majorEastAsia" w:eastAsia="標楷體" w:hAnsiTheme="majorEastAsia" w:cstheme="majorEastAsia"/>
                <w:rPrChange w:id="6577" w:author="瑋婷 徐" w:date="2025-01-04T22:55:00Z" w16du:dateUtc="2025-01-04T14:55:00Z">
                  <w:rPr>
                    <w:ins w:id="6578" w:author="瑋婷 徐" w:date="2025-01-03T16:20:00Z" w16du:dateUtc="2025-01-03T08:20:00Z"/>
                    <w:rFonts w:ascii="Times New Roman" w:eastAsia="Times New Roman" w:hAnsi="Times New Roman" w:cs="Times New Roman"/>
                    <w:sz w:val="20"/>
                    <w:szCs w:val="20"/>
                  </w:rPr>
                </w:rPrChange>
              </w:rPr>
              <w:pPrChange w:id="65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276B94D1"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80" w:author="瑋婷 徐" w:date="2025-01-03T16:20:00Z" w16du:dateUtc="2025-01-03T08:20:00Z"/>
                <w:rFonts w:asciiTheme="majorEastAsia" w:eastAsia="標楷體" w:hAnsiTheme="majorEastAsia" w:cstheme="majorEastAsia"/>
                <w:rPrChange w:id="6581" w:author="瑋婷 徐" w:date="2025-01-04T22:55:00Z" w16du:dateUtc="2025-01-04T14:55:00Z">
                  <w:rPr>
                    <w:ins w:id="6582" w:author="瑋婷 徐" w:date="2025-01-03T16:20:00Z" w16du:dateUtc="2025-01-03T08:20:00Z"/>
                    <w:rFonts w:ascii="Times New Roman" w:eastAsia="Times New Roman" w:hAnsi="Times New Roman" w:cs="Times New Roman"/>
                    <w:sz w:val="20"/>
                    <w:szCs w:val="20"/>
                  </w:rPr>
                </w:rPrChange>
              </w:rPr>
              <w:pPrChange w:id="65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6538E247"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84" w:author="瑋婷 徐" w:date="2025-01-03T16:20:00Z" w16du:dateUtc="2025-01-03T08:20:00Z"/>
                <w:rFonts w:asciiTheme="majorEastAsia" w:eastAsia="標楷體" w:hAnsiTheme="majorEastAsia" w:cstheme="majorEastAsia"/>
                <w:rPrChange w:id="6585" w:author="瑋婷 徐" w:date="2025-01-04T22:55:00Z" w16du:dateUtc="2025-01-04T14:55:00Z">
                  <w:rPr>
                    <w:ins w:id="6586" w:author="瑋婷 徐" w:date="2025-01-03T16:20:00Z" w16du:dateUtc="2025-01-03T08:20:00Z"/>
                    <w:rFonts w:ascii="Times New Roman" w:eastAsia="Times New Roman" w:hAnsi="Times New Roman" w:cs="Times New Roman"/>
                    <w:sz w:val="20"/>
                    <w:szCs w:val="20"/>
                  </w:rPr>
                </w:rPrChange>
              </w:rPr>
              <w:pPrChange w:id="65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524D9B27"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88" w:author="瑋婷 徐" w:date="2025-01-03T16:20:00Z" w16du:dateUtc="2025-01-03T08:20:00Z"/>
                <w:rFonts w:asciiTheme="majorEastAsia" w:eastAsia="標楷體" w:hAnsiTheme="majorEastAsia" w:cstheme="majorEastAsia"/>
                <w:rPrChange w:id="6589" w:author="瑋婷 徐" w:date="2025-01-04T22:55:00Z" w16du:dateUtc="2025-01-04T14:55:00Z">
                  <w:rPr>
                    <w:ins w:id="6590" w:author="瑋婷 徐" w:date="2025-01-03T16:20:00Z" w16du:dateUtc="2025-01-03T08:20:00Z"/>
                    <w:rFonts w:ascii="Times New Roman" w:eastAsia="Times New Roman" w:hAnsi="Times New Roman" w:cs="Times New Roman"/>
                    <w:sz w:val="20"/>
                    <w:szCs w:val="20"/>
                  </w:rPr>
                </w:rPrChange>
              </w:rPr>
              <w:pPrChange w:id="65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2" w:type="pct"/>
            <w:noWrap/>
            <w:hideMark/>
          </w:tcPr>
          <w:p w14:paraId="06460D73" w14:textId="77777777" w:rsidR="00DA433E" w:rsidRPr="00D57425"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592" w:author="瑋婷 徐" w:date="2025-01-03T16:20:00Z" w16du:dateUtc="2025-01-03T08:20:00Z"/>
                <w:rFonts w:asciiTheme="majorEastAsia" w:eastAsia="標楷體" w:hAnsiTheme="majorEastAsia" w:cstheme="majorEastAsia"/>
                <w:rPrChange w:id="6593" w:author="瑋婷 徐" w:date="2025-01-04T22:55:00Z" w16du:dateUtc="2025-01-04T14:55:00Z">
                  <w:rPr>
                    <w:ins w:id="6594" w:author="瑋婷 徐" w:date="2025-01-03T16:20:00Z" w16du:dateUtc="2025-01-03T08:20:00Z"/>
                    <w:rFonts w:ascii="Times New Roman" w:eastAsia="Times New Roman" w:hAnsi="Times New Roman" w:cs="Times New Roman"/>
                    <w:sz w:val="20"/>
                    <w:szCs w:val="20"/>
                  </w:rPr>
                </w:rPrChange>
              </w:rPr>
              <w:pPrChange w:id="65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B436F0" w:rsidRPr="00D57425" w14:paraId="18D77CF0" w14:textId="77777777" w:rsidTr="00B436F0">
        <w:trPr>
          <w:trHeight w:val="300"/>
          <w:ins w:id="6596" w:author="瑋婷 徐" w:date="2025-01-03T16:20:00Z"/>
        </w:trPr>
        <w:tc>
          <w:tcPr>
            <w:cnfStyle w:val="001000000000" w:firstRow="0" w:lastRow="0" w:firstColumn="1" w:lastColumn="0" w:oddVBand="0" w:evenVBand="0" w:oddHBand="0" w:evenHBand="0" w:firstRowFirstColumn="0" w:firstRowLastColumn="0" w:lastRowFirstColumn="0" w:lastRowLastColumn="0"/>
            <w:tcW w:w="690" w:type="pct"/>
            <w:hideMark/>
          </w:tcPr>
          <w:p w14:paraId="3DB07B4B" w14:textId="77777777" w:rsidR="00DA433E" w:rsidRPr="00D57425" w:rsidRDefault="00DA433E">
            <w:pPr>
              <w:spacing w:line="360" w:lineRule="auto"/>
              <w:jc w:val="both"/>
              <w:rPr>
                <w:ins w:id="6597" w:author="瑋婷 徐" w:date="2025-01-03T16:20:00Z" w16du:dateUtc="2025-01-03T08:20:00Z"/>
                <w:rFonts w:asciiTheme="majorEastAsia" w:eastAsia="標楷體" w:hAnsiTheme="majorEastAsia" w:cstheme="majorEastAsia"/>
                <w:b w:val="0"/>
                <w:bCs w:val="0"/>
                <w:color w:val="000000"/>
                <w:rPrChange w:id="6598" w:author="瑋婷 徐" w:date="2025-01-04T22:55:00Z" w16du:dateUtc="2025-01-04T14:55:00Z">
                  <w:rPr>
                    <w:ins w:id="6599" w:author="瑋婷 徐" w:date="2025-01-03T16:20:00Z" w16du:dateUtc="2025-01-03T08:20:00Z"/>
                    <w:rFonts w:cs="Calibri"/>
                    <w:color w:val="000000"/>
                    <w:sz w:val="22"/>
                  </w:rPr>
                </w:rPrChange>
              </w:rPr>
              <w:pPrChange w:id="6600" w:author="瑋婷 徐" w:date="2025-01-03T16:21:00Z" w16du:dateUtc="2025-01-03T08:21:00Z">
                <w:pPr/>
              </w:pPrChange>
            </w:pPr>
            <w:ins w:id="6601" w:author="瑋婷 徐" w:date="2025-01-03T16:20:00Z" w16du:dateUtc="2025-01-03T08:20:00Z">
              <w:r w:rsidRPr="00D57425">
                <w:rPr>
                  <w:rFonts w:asciiTheme="majorEastAsia" w:eastAsia="標楷體" w:hAnsiTheme="majorEastAsia" w:cstheme="majorEastAsia"/>
                  <w:b w:val="0"/>
                  <w:bCs w:val="0"/>
                  <w:color w:val="000000"/>
                  <w:rPrChange w:id="6602" w:author="瑋婷 徐" w:date="2025-01-04T22:55:00Z" w16du:dateUtc="2025-01-04T14:55:00Z">
                    <w:rPr>
                      <w:rFonts w:cs="Calibri"/>
                      <w:color w:val="000000"/>
                      <w:sz w:val="22"/>
                    </w:rPr>
                  </w:rPrChange>
                </w:rPr>
                <w:t>翠鳥</w:t>
              </w:r>
              <w:r w:rsidRPr="00D57425">
                <w:rPr>
                  <w:rFonts w:asciiTheme="majorEastAsia" w:eastAsia="標楷體" w:hAnsiTheme="majorEastAsia" w:cstheme="majorEastAsia"/>
                  <w:b w:val="0"/>
                  <w:bCs w:val="0"/>
                  <w:color w:val="000000"/>
                  <w:rPrChange w:id="6603" w:author="瑋婷 徐" w:date="2025-01-04T22:55:00Z" w16du:dateUtc="2025-01-04T14:55:00Z">
                    <w:rPr>
                      <w:rFonts w:cs="Calibri"/>
                      <w:color w:val="000000"/>
                      <w:sz w:val="22"/>
                    </w:rPr>
                  </w:rPrChange>
                </w:rPr>
                <w:t xml:space="preserve"> </w:t>
              </w:r>
            </w:ins>
          </w:p>
        </w:tc>
        <w:tc>
          <w:tcPr>
            <w:tcW w:w="1093" w:type="pct"/>
            <w:hideMark/>
          </w:tcPr>
          <w:p w14:paraId="3676D24D"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04" w:author="瑋婷 徐" w:date="2025-01-03T16:20:00Z" w16du:dateUtc="2025-01-03T08:20:00Z"/>
                <w:rFonts w:asciiTheme="majorEastAsia" w:eastAsia="標楷體" w:hAnsiTheme="majorEastAsia" w:cstheme="majorEastAsia"/>
                <w:i/>
                <w:iCs/>
                <w:color w:val="000000"/>
                <w:rPrChange w:id="6605" w:author="瑋婷 徐" w:date="2025-01-04T22:55:00Z" w16du:dateUtc="2025-01-04T14:55:00Z">
                  <w:rPr>
                    <w:ins w:id="6606" w:author="瑋婷 徐" w:date="2025-01-03T16:20:00Z" w16du:dateUtc="2025-01-03T08:20:00Z"/>
                    <w:rFonts w:cs="Calibri"/>
                    <w:i/>
                    <w:iCs/>
                    <w:color w:val="000000"/>
                    <w:sz w:val="22"/>
                  </w:rPr>
                </w:rPrChange>
              </w:rPr>
              <w:pPrChange w:id="66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608" w:author="瑋婷 徐" w:date="2025-01-03T16:20:00Z" w16du:dateUtc="2025-01-03T08:20:00Z">
              <w:r w:rsidRPr="00D57425">
                <w:rPr>
                  <w:rFonts w:asciiTheme="majorEastAsia" w:eastAsia="標楷體" w:hAnsiTheme="majorEastAsia" w:cstheme="majorEastAsia"/>
                  <w:i/>
                  <w:iCs/>
                  <w:color w:val="000000"/>
                  <w:rPrChange w:id="6609" w:author="瑋婷 徐" w:date="2025-01-04T22:55:00Z" w16du:dateUtc="2025-01-04T14:55:00Z">
                    <w:rPr>
                      <w:rFonts w:cs="Calibri"/>
                      <w:i/>
                      <w:iCs/>
                      <w:color w:val="000000"/>
                      <w:sz w:val="22"/>
                    </w:rPr>
                  </w:rPrChange>
                </w:rPr>
                <w:t>Alcedo atthis</w:t>
              </w:r>
            </w:ins>
          </w:p>
        </w:tc>
        <w:tc>
          <w:tcPr>
            <w:tcW w:w="134" w:type="pct"/>
            <w:noWrap/>
            <w:hideMark/>
          </w:tcPr>
          <w:p w14:paraId="076E9696"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10" w:author="瑋婷 徐" w:date="2025-01-03T16:20:00Z" w16du:dateUtc="2025-01-03T08:20:00Z"/>
                <w:rFonts w:asciiTheme="majorEastAsia" w:eastAsia="標楷體" w:hAnsiTheme="majorEastAsia" w:cstheme="majorEastAsia"/>
                <w:i/>
                <w:iCs/>
                <w:color w:val="000000"/>
                <w:rPrChange w:id="6611" w:author="瑋婷 徐" w:date="2025-01-04T22:55:00Z" w16du:dateUtc="2025-01-04T14:55:00Z">
                  <w:rPr>
                    <w:ins w:id="6612" w:author="瑋婷 徐" w:date="2025-01-03T16:20:00Z" w16du:dateUtc="2025-01-03T08:20:00Z"/>
                    <w:rFonts w:cs="Calibri"/>
                    <w:i/>
                    <w:iCs/>
                    <w:color w:val="000000"/>
                    <w:sz w:val="22"/>
                  </w:rPr>
                </w:rPrChange>
              </w:rPr>
              <w:pPrChange w:id="66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3893BE53"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14" w:author="瑋婷 徐" w:date="2025-01-03T16:20:00Z" w16du:dateUtc="2025-01-03T08:20:00Z"/>
                <w:rFonts w:asciiTheme="majorEastAsia" w:eastAsia="標楷體" w:hAnsiTheme="majorEastAsia" w:cstheme="majorEastAsia"/>
                <w:color w:val="000000"/>
                <w:rPrChange w:id="6615" w:author="瑋婷 徐" w:date="2025-01-04T22:55:00Z" w16du:dateUtc="2025-01-04T14:55:00Z">
                  <w:rPr>
                    <w:ins w:id="6616" w:author="瑋婷 徐" w:date="2025-01-03T16:20:00Z" w16du:dateUtc="2025-01-03T08:20:00Z"/>
                    <w:rFonts w:cs="Calibri"/>
                    <w:color w:val="000000"/>
                    <w:sz w:val="22"/>
                  </w:rPr>
                </w:rPrChange>
              </w:rPr>
              <w:pPrChange w:id="66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618" w:author="瑋婷 徐" w:date="2025-01-03T16:20:00Z" w16du:dateUtc="2025-01-03T08:20:00Z">
              <w:r w:rsidRPr="00D57425">
                <w:rPr>
                  <w:rFonts w:asciiTheme="majorEastAsia" w:eastAsia="標楷體" w:hAnsiTheme="majorEastAsia" w:cstheme="majorEastAsia"/>
                  <w:color w:val="000000"/>
                  <w:rPrChange w:id="6619" w:author="瑋婷 徐" w:date="2025-01-04T22:55:00Z" w16du:dateUtc="2025-01-04T14:55:00Z">
                    <w:rPr>
                      <w:rFonts w:cs="Calibri"/>
                      <w:color w:val="000000"/>
                      <w:sz w:val="22"/>
                    </w:rPr>
                  </w:rPrChange>
                </w:rPr>
                <w:t>*</w:t>
              </w:r>
            </w:ins>
          </w:p>
        </w:tc>
        <w:tc>
          <w:tcPr>
            <w:tcW w:w="134" w:type="pct"/>
            <w:noWrap/>
            <w:hideMark/>
          </w:tcPr>
          <w:p w14:paraId="16F95B15"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20" w:author="瑋婷 徐" w:date="2025-01-03T16:20:00Z" w16du:dateUtc="2025-01-03T08:20:00Z"/>
                <w:rFonts w:asciiTheme="majorEastAsia" w:eastAsia="標楷體" w:hAnsiTheme="majorEastAsia" w:cstheme="majorEastAsia"/>
                <w:color w:val="000000"/>
                <w:rPrChange w:id="6621" w:author="瑋婷 徐" w:date="2025-01-04T22:55:00Z" w16du:dateUtc="2025-01-04T14:55:00Z">
                  <w:rPr>
                    <w:ins w:id="6622" w:author="瑋婷 徐" w:date="2025-01-03T16:20:00Z" w16du:dateUtc="2025-01-03T08:20:00Z"/>
                    <w:rFonts w:cs="Calibri"/>
                    <w:color w:val="000000"/>
                    <w:sz w:val="22"/>
                  </w:rPr>
                </w:rPrChange>
              </w:rPr>
              <w:pPrChange w:id="662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624" w:author="瑋婷 徐" w:date="2025-01-03T16:20:00Z" w16du:dateUtc="2025-01-03T08:20:00Z">
              <w:r w:rsidRPr="00D57425">
                <w:rPr>
                  <w:rFonts w:asciiTheme="majorEastAsia" w:eastAsia="標楷體" w:hAnsiTheme="majorEastAsia" w:cstheme="majorEastAsia"/>
                  <w:color w:val="000000"/>
                  <w:rPrChange w:id="6625" w:author="瑋婷 徐" w:date="2025-01-04T22:55:00Z" w16du:dateUtc="2025-01-04T14:55:00Z">
                    <w:rPr>
                      <w:rFonts w:cs="Calibri"/>
                      <w:color w:val="000000"/>
                      <w:sz w:val="22"/>
                    </w:rPr>
                  </w:rPrChange>
                </w:rPr>
                <w:t>*</w:t>
              </w:r>
            </w:ins>
          </w:p>
        </w:tc>
        <w:tc>
          <w:tcPr>
            <w:tcW w:w="134" w:type="pct"/>
            <w:noWrap/>
            <w:hideMark/>
          </w:tcPr>
          <w:p w14:paraId="772801CD"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26" w:author="瑋婷 徐" w:date="2025-01-03T16:20:00Z" w16du:dateUtc="2025-01-03T08:20:00Z"/>
                <w:rFonts w:asciiTheme="majorEastAsia" w:eastAsia="標楷體" w:hAnsiTheme="majorEastAsia" w:cstheme="majorEastAsia"/>
                <w:color w:val="000000"/>
                <w:rPrChange w:id="6627" w:author="瑋婷 徐" w:date="2025-01-04T22:55:00Z" w16du:dateUtc="2025-01-04T14:55:00Z">
                  <w:rPr>
                    <w:ins w:id="6628" w:author="瑋婷 徐" w:date="2025-01-03T16:20:00Z" w16du:dateUtc="2025-01-03T08:20:00Z"/>
                    <w:rFonts w:cs="Calibri"/>
                    <w:color w:val="000000"/>
                    <w:sz w:val="22"/>
                  </w:rPr>
                </w:rPrChange>
              </w:rPr>
              <w:pPrChange w:id="66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630" w:author="瑋婷 徐" w:date="2025-01-03T16:20:00Z" w16du:dateUtc="2025-01-03T08:20:00Z">
              <w:r w:rsidRPr="00D57425">
                <w:rPr>
                  <w:rFonts w:asciiTheme="majorEastAsia" w:eastAsia="標楷體" w:hAnsiTheme="majorEastAsia" w:cstheme="majorEastAsia"/>
                  <w:color w:val="000000"/>
                  <w:rPrChange w:id="6631" w:author="瑋婷 徐" w:date="2025-01-04T22:55:00Z" w16du:dateUtc="2025-01-04T14:55:00Z">
                    <w:rPr>
                      <w:rFonts w:cs="Calibri"/>
                      <w:color w:val="000000"/>
                      <w:sz w:val="22"/>
                    </w:rPr>
                  </w:rPrChange>
                </w:rPr>
                <w:t>*</w:t>
              </w:r>
            </w:ins>
          </w:p>
        </w:tc>
        <w:tc>
          <w:tcPr>
            <w:tcW w:w="134" w:type="pct"/>
            <w:noWrap/>
            <w:hideMark/>
          </w:tcPr>
          <w:p w14:paraId="54DA191F"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32" w:author="瑋婷 徐" w:date="2025-01-03T16:20:00Z" w16du:dateUtc="2025-01-03T08:20:00Z"/>
                <w:rFonts w:asciiTheme="majorEastAsia" w:eastAsia="標楷體" w:hAnsiTheme="majorEastAsia" w:cstheme="majorEastAsia"/>
                <w:color w:val="000000"/>
                <w:rPrChange w:id="6633" w:author="瑋婷 徐" w:date="2025-01-04T22:55:00Z" w16du:dateUtc="2025-01-04T14:55:00Z">
                  <w:rPr>
                    <w:ins w:id="6634" w:author="瑋婷 徐" w:date="2025-01-03T16:20:00Z" w16du:dateUtc="2025-01-03T08:20:00Z"/>
                    <w:rFonts w:cs="Calibri"/>
                    <w:color w:val="000000"/>
                    <w:sz w:val="22"/>
                  </w:rPr>
                </w:rPrChange>
              </w:rPr>
              <w:pPrChange w:id="663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E0299A5"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36" w:author="瑋婷 徐" w:date="2025-01-03T16:20:00Z" w16du:dateUtc="2025-01-03T08:20:00Z"/>
                <w:rFonts w:asciiTheme="majorEastAsia" w:eastAsia="標楷體" w:hAnsiTheme="majorEastAsia" w:cstheme="majorEastAsia"/>
                <w:rPrChange w:id="6637" w:author="瑋婷 徐" w:date="2025-01-04T22:55:00Z" w16du:dateUtc="2025-01-04T14:55:00Z">
                  <w:rPr>
                    <w:ins w:id="6638" w:author="瑋婷 徐" w:date="2025-01-03T16:20:00Z" w16du:dateUtc="2025-01-03T08:20:00Z"/>
                    <w:rFonts w:ascii="Times New Roman" w:eastAsia="Times New Roman" w:hAnsi="Times New Roman" w:cs="Times New Roman"/>
                    <w:sz w:val="20"/>
                    <w:szCs w:val="20"/>
                  </w:rPr>
                </w:rPrChange>
              </w:rPr>
              <w:pPrChange w:id="663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0039DBD9"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6640" w:author="瑋婷 徐" w:date="2025-01-03T16:33:00Z" w16du:dateUtc="2025-01-03T08:33:00Z"/>
                <w:rFonts w:asciiTheme="majorEastAsia" w:eastAsia="標楷體" w:hAnsiTheme="majorEastAsia" w:cstheme="majorEastAsia"/>
              </w:rPr>
            </w:pPr>
          </w:p>
        </w:tc>
        <w:tc>
          <w:tcPr>
            <w:tcW w:w="134" w:type="pct"/>
            <w:noWrap/>
            <w:hideMark/>
          </w:tcPr>
          <w:p w14:paraId="54CD318C" w14:textId="1620B7DA"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41" w:author="瑋婷 徐" w:date="2025-01-03T16:20:00Z" w16du:dateUtc="2025-01-03T08:20:00Z"/>
                <w:rFonts w:asciiTheme="majorEastAsia" w:eastAsia="標楷體" w:hAnsiTheme="majorEastAsia" w:cstheme="majorEastAsia"/>
                <w:rPrChange w:id="6642" w:author="瑋婷 徐" w:date="2025-01-04T22:55:00Z" w16du:dateUtc="2025-01-04T14:55:00Z">
                  <w:rPr>
                    <w:ins w:id="6643" w:author="瑋婷 徐" w:date="2025-01-03T16:20:00Z" w16du:dateUtc="2025-01-03T08:20:00Z"/>
                    <w:rFonts w:ascii="Times New Roman" w:eastAsia="Times New Roman" w:hAnsi="Times New Roman" w:cs="Times New Roman"/>
                    <w:sz w:val="20"/>
                    <w:szCs w:val="20"/>
                  </w:rPr>
                </w:rPrChange>
              </w:rPr>
              <w:pPrChange w:id="66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EF2A332"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45" w:author="瑋婷 徐" w:date="2025-01-03T16:20:00Z" w16du:dateUtc="2025-01-03T08:20:00Z"/>
                <w:rFonts w:asciiTheme="majorEastAsia" w:eastAsia="標楷體" w:hAnsiTheme="majorEastAsia" w:cstheme="majorEastAsia"/>
                <w:rPrChange w:id="6646" w:author="瑋婷 徐" w:date="2025-01-04T22:55:00Z" w16du:dateUtc="2025-01-04T14:55:00Z">
                  <w:rPr>
                    <w:ins w:id="6647" w:author="瑋婷 徐" w:date="2025-01-03T16:20:00Z" w16du:dateUtc="2025-01-03T08:20:00Z"/>
                    <w:rFonts w:ascii="Times New Roman" w:eastAsia="Times New Roman" w:hAnsi="Times New Roman" w:cs="Times New Roman"/>
                    <w:sz w:val="20"/>
                    <w:szCs w:val="20"/>
                  </w:rPr>
                </w:rPrChange>
              </w:rPr>
              <w:pPrChange w:id="66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1D6B9F1D"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49" w:author="瑋婷 徐" w:date="2025-01-03T16:20:00Z" w16du:dateUtc="2025-01-03T08:20:00Z"/>
                <w:rFonts w:asciiTheme="majorEastAsia" w:eastAsia="標楷體" w:hAnsiTheme="majorEastAsia" w:cstheme="majorEastAsia"/>
                <w:rPrChange w:id="6650" w:author="瑋婷 徐" w:date="2025-01-04T22:55:00Z" w16du:dateUtc="2025-01-04T14:55:00Z">
                  <w:rPr>
                    <w:ins w:id="6651" w:author="瑋婷 徐" w:date="2025-01-03T16:20:00Z" w16du:dateUtc="2025-01-03T08:20:00Z"/>
                    <w:rFonts w:ascii="Times New Roman" w:eastAsia="Times New Roman" w:hAnsi="Times New Roman" w:cs="Times New Roman"/>
                    <w:sz w:val="20"/>
                    <w:szCs w:val="20"/>
                  </w:rPr>
                </w:rPrChange>
              </w:rPr>
              <w:pPrChange w:id="66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44C3EF3B"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53" w:author="瑋婷 徐" w:date="2025-01-03T16:20:00Z" w16du:dateUtc="2025-01-03T08:20:00Z"/>
                <w:rFonts w:asciiTheme="majorEastAsia" w:eastAsia="標楷體" w:hAnsiTheme="majorEastAsia" w:cstheme="majorEastAsia"/>
                <w:rPrChange w:id="6654" w:author="瑋婷 徐" w:date="2025-01-04T22:55:00Z" w16du:dateUtc="2025-01-04T14:55:00Z">
                  <w:rPr>
                    <w:ins w:id="6655" w:author="瑋婷 徐" w:date="2025-01-03T16:20:00Z" w16du:dateUtc="2025-01-03T08:20:00Z"/>
                    <w:rFonts w:ascii="Times New Roman" w:eastAsia="Times New Roman" w:hAnsi="Times New Roman" w:cs="Times New Roman"/>
                    <w:sz w:val="20"/>
                    <w:szCs w:val="20"/>
                  </w:rPr>
                </w:rPrChange>
              </w:rPr>
              <w:pPrChange w:id="665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tcPr>
          <w:p w14:paraId="78B0B9F1"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6657" w:author="瑋婷 徐" w:date="2025-01-03T16:33:00Z" w16du:dateUtc="2025-01-03T08:33:00Z"/>
                <w:rFonts w:asciiTheme="majorEastAsia" w:eastAsia="標楷體" w:hAnsiTheme="majorEastAsia" w:cstheme="majorEastAsia"/>
                <w:color w:val="000000"/>
              </w:rPr>
            </w:pPr>
          </w:p>
        </w:tc>
        <w:tc>
          <w:tcPr>
            <w:tcW w:w="182" w:type="pct"/>
            <w:noWrap/>
            <w:hideMark/>
          </w:tcPr>
          <w:p w14:paraId="2BBD8027" w14:textId="3B52F5E9"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58" w:author="瑋婷 徐" w:date="2025-01-03T16:20:00Z" w16du:dateUtc="2025-01-03T08:20:00Z"/>
                <w:rFonts w:asciiTheme="majorEastAsia" w:eastAsia="標楷體" w:hAnsiTheme="majorEastAsia" w:cstheme="majorEastAsia"/>
                <w:color w:val="000000"/>
                <w:rPrChange w:id="6659" w:author="瑋婷 徐" w:date="2025-01-04T22:55:00Z" w16du:dateUtc="2025-01-04T14:55:00Z">
                  <w:rPr>
                    <w:ins w:id="6660" w:author="瑋婷 徐" w:date="2025-01-03T16:20:00Z" w16du:dateUtc="2025-01-03T08:20:00Z"/>
                    <w:rFonts w:cs="Calibri"/>
                    <w:color w:val="000000"/>
                    <w:sz w:val="22"/>
                  </w:rPr>
                </w:rPrChange>
              </w:rPr>
              <w:pPrChange w:id="66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662" w:author="瑋婷 徐" w:date="2025-01-03T16:20:00Z" w16du:dateUtc="2025-01-03T08:20:00Z">
              <w:r w:rsidRPr="00D57425">
                <w:rPr>
                  <w:rFonts w:asciiTheme="majorEastAsia" w:eastAsia="標楷體" w:hAnsiTheme="majorEastAsia" w:cstheme="majorEastAsia"/>
                  <w:color w:val="000000"/>
                  <w:rPrChange w:id="6663" w:author="瑋婷 徐" w:date="2025-01-04T22:55:00Z" w16du:dateUtc="2025-01-04T14:55:00Z">
                    <w:rPr>
                      <w:rFonts w:cs="Calibri"/>
                      <w:color w:val="000000"/>
                      <w:sz w:val="22"/>
                    </w:rPr>
                  </w:rPrChange>
                </w:rPr>
                <w:t>*</w:t>
              </w:r>
            </w:ins>
          </w:p>
        </w:tc>
        <w:tc>
          <w:tcPr>
            <w:tcW w:w="182" w:type="pct"/>
            <w:noWrap/>
            <w:hideMark/>
          </w:tcPr>
          <w:p w14:paraId="1FEA2A37"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64" w:author="瑋婷 徐" w:date="2025-01-03T16:20:00Z" w16du:dateUtc="2025-01-03T08:20:00Z"/>
                <w:rFonts w:asciiTheme="majorEastAsia" w:eastAsia="標楷體" w:hAnsiTheme="majorEastAsia" w:cstheme="majorEastAsia"/>
                <w:color w:val="000000"/>
                <w:rPrChange w:id="6665" w:author="瑋婷 徐" w:date="2025-01-04T22:55:00Z" w16du:dateUtc="2025-01-04T14:55:00Z">
                  <w:rPr>
                    <w:ins w:id="6666" w:author="瑋婷 徐" w:date="2025-01-03T16:20:00Z" w16du:dateUtc="2025-01-03T08:20:00Z"/>
                    <w:rFonts w:cs="Calibri"/>
                    <w:color w:val="000000"/>
                    <w:sz w:val="22"/>
                  </w:rPr>
                </w:rPrChange>
              </w:rPr>
              <w:pPrChange w:id="66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756255D8"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68" w:author="瑋婷 徐" w:date="2025-01-03T16:20:00Z" w16du:dateUtc="2025-01-03T08:20:00Z"/>
                <w:rFonts w:asciiTheme="majorEastAsia" w:eastAsia="標楷體" w:hAnsiTheme="majorEastAsia" w:cstheme="majorEastAsia"/>
                <w:rPrChange w:id="6669" w:author="瑋婷 徐" w:date="2025-01-04T22:55:00Z" w16du:dateUtc="2025-01-04T14:55:00Z">
                  <w:rPr>
                    <w:ins w:id="6670" w:author="瑋婷 徐" w:date="2025-01-03T16:20:00Z" w16du:dateUtc="2025-01-03T08:20:00Z"/>
                    <w:rFonts w:ascii="Times New Roman" w:eastAsia="Times New Roman" w:hAnsi="Times New Roman" w:cs="Times New Roman"/>
                    <w:sz w:val="20"/>
                    <w:szCs w:val="20"/>
                  </w:rPr>
                </w:rPrChange>
              </w:rPr>
              <w:pPrChange w:id="66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588445D0"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72" w:author="瑋婷 徐" w:date="2025-01-03T16:20:00Z" w16du:dateUtc="2025-01-03T08:20:00Z"/>
                <w:rFonts w:asciiTheme="majorEastAsia" w:eastAsia="標楷體" w:hAnsiTheme="majorEastAsia" w:cstheme="majorEastAsia"/>
                <w:rPrChange w:id="6673" w:author="瑋婷 徐" w:date="2025-01-04T22:55:00Z" w16du:dateUtc="2025-01-04T14:55:00Z">
                  <w:rPr>
                    <w:ins w:id="6674" w:author="瑋婷 徐" w:date="2025-01-03T16:20:00Z" w16du:dateUtc="2025-01-03T08:20:00Z"/>
                    <w:rFonts w:ascii="Times New Roman" w:eastAsia="Times New Roman" w:hAnsi="Times New Roman" w:cs="Times New Roman"/>
                    <w:sz w:val="20"/>
                    <w:szCs w:val="20"/>
                  </w:rPr>
                </w:rPrChange>
              </w:rPr>
              <w:pPrChange w:id="66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657730A0"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76" w:author="瑋婷 徐" w:date="2025-01-03T16:20:00Z" w16du:dateUtc="2025-01-03T08:20:00Z"/>
                <w:rFonts w:asciiTheme="majorEastAsia" w:eastAsia="標楷體" w:hAnsiTheme="majorEastAsia" w:cstheme="majorEastAsia"/>
                <w:rPrChange w:id="6677" w:author="瑋婷 徐" w:date="2025-01-04T22:55:00Z" w16du:dateUtc="2025-01-04T14:55:00Z">
                  <w:rPr>
                    <w:ins w:id="6678" w:author="瑋婷 徐" w:date="2025-01-03T16:20:00Z" w16du:dateUtc="2025-01-03T08:20:00Z"/>
                    <w:rFonts w:ascii="Times New Roman" w:eastAsia="Times New Roman" w:hAnsi="Times New Roman" w:cs="Times New Roman"/>
                    <w:sz w:val="20"/>
                    <w:szCs w:val="20"/>
                  </w:rPr>
                </w:rPrChange>
              </w:rPr>
              <w:pPrChange w:id="66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289151D4"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80" w:author="瑋婷 徐" w:date="2025-01-03T16:20:00Z" w16du:dateUtc="2025-01-03T08:20:00Z"/>
                <w:rFonts w:asciiTheme="majorEastAsia" w:eastAsia="標楷體" w:hAnsiTheme="majorEastAsia" w:cstheme="majorEastAsia"/>
                <w:rPrChange w:id="6681" w:author="瑋婷 徐" w:date="2025-01-04T22:55:00Z" w16du:dateUtc="2025-01-04T14:55:00Z">
                  <w:rPr>
                    <w:ins w:id="6682" w:author="瑋婷 徐" w:date="2025-01-03T16:20:00Z" w16du:dateUtc="2025-01-03T08:20:00Z"/>
                    <w:rFonts w:ascii="Times New Roman" w:eastAsia="Times New Roman" w:hAnsi="Times New Roman" w:cs="Times New Roman"/>
                    <w:sz w:val="20"/>
                    <w:szCs w:val="20"/>
                  </w:rPr>
                </w:rPrChange>
              </w:rPr>
              <w:pPrChange w:id="66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69FCF47A"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84" w:author="瑋婷 徐" w:date="2025-01-03T16:20:00Z" w16du:dateUtc="2025-01-03T08:20:00Z"/>
                <w:rFonts w:asciiTheme="majorEastAsia" w:eastAsia="標楷體" w:hAnsiTheme="majorEastAsia" w:cstheme="majorEastAsia"/>
                <w:rPrChange w:id="6685" w:author="瑋婷 徐" w:date="2025-01-04T22:55:00Z" w16du:dateUtc="2025-01-04T14:55:00Z">
                  <w:rPr>
                    <w:ins w:id="6686" w:author="瑋婷 徐" w:date="2025-01-03T16:20:00Z" w16du:dateUtc="2025-01-03T08:20:00Z"/>
                    <w:rFonts w:ascii="Times New Roman" w:eastAsia="Times New Roman" w:hAnsi="Times New Roman" w:cs="Times New Roman"/>
                    <w:sz w:val="20"/>
                    <w:szCs w:val="20"/>
                  </w:rPr>
                </w:rPrChange>
              </w:rPr>
              <w:pPrChange w:id="66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2" w:type="pct"/>
            <w:noWrap/>
            <w:hideMark/>
          </w:tcPr>
          <w:p w14:paraId="283BCA95" w14:textId="77777777" w:rsidR="00DA433E" w:rsidRPr="00D57425"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688" w:author="瑋婷 徐" w:date="2025-01-03T16:20:00Z" w16du:dateUtc="2025-01-03T08:20:00Z"/>
                <w:rFonts w:asciiTheme="majorEastAsia" w:eastAsia="標楷體" w:hAnsiTheme="majorEastAsia" w:cstheme="majorEastAsia"/>
                <w:rPrChange w:id="6689" w:author="瑋婷 徐" w:date="2025-01-04T22:55:00Z" w16du:dateUtc="2025-01-04T14:55:00Z">
                  <w:rPr>
                    <w:ins w:id="6690" w:author="瑋婷 徐" w:date="2025-01-03T16:20:00Z" w16du:dateUtc="2025-01-03T08:20:00Z"/>
                    <w:rFonts w:ascii="Times New Roman" w:eastAsia="Times New Roman" w:hAnsi="Times New Roman" w:cs="Times New Roman"/>
                    <w:sz w:val="20"/>
                    <w:szCs w:val="20"/>
                  </w:rPr>
                </w:rPrChange>
              </w:rPr>
              <w:pPrChange w:id="66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bl>
    <w:p w14:paraId="1F902C53" w14:textId="1B41DBDA" w:rsidR="00DA433E" w:rsidRPr="003C19C7" w:rsidRDefault="003C19C7">
      <w:pPr>
        <w:rPr>
          <w:ins w:id="6692" w:author="瑋婷 徐" w:date="2025-01-03T16:43:00Z" w16du:dateUtc="2025-01-03T08:43:00Z"/>
          <w:rFonts w:ascii="Times New Roman" w:eastAsia="標楷體" w:hAnsi="Times New Roman" w:cs="Times New Roman"/>
          <w:rPrChange w:id="6693" w:author="瑋婷 徐" w:date="2025-01-03T17:07:00Z" w16du:dateUtc="2025-01-03T09:07:00Z">
            <w:rPr>
              <w:ins w:id="6694" w:author="瑋婷 徐" w:date="2025-01-03T16:43:00Z" w16du:dateUtc="2025-01-03T08:43:00Z"/>
            </w:rPr>
          </w:rPrChange>
        </w:rPr>
      </w:pPr>
      <w:ins w:id="6695" w:author="瑋婷 徐" w:date="2025-01-03T17:07:00Z" w16du:dateUtc="2025-01-03T09:07:00Z">
        <w:r>
          <w:rPr>
            <w:rFonts w:ascii="Times New Roman" w:eastAsia="標楷體" w:hAnsi="Times New Roman" w:cs="Times New Roman"/>
          </w:rPr>
          <w:lastRenderedPageBreak/>
          <w:t>表</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696" w:author="瑋婷 徐" w:date="2025-01-03T16:45:00Z" w16du:dateUtc="2025-01-03T08:45: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547"/>
        <w:gridCol w:w="3951"/>
        <w:gridCol w:w="454"/>
        <w:gridCol w:w="455"/>
        <w:gridCol w:w="455"/>
        <w:gridCol w:w="455"/>
        <w:gridCol w:w="455"/>
        <w:gridCol w:w="336"/>
        <w:gridCol w:w="336"/>
        <w:gridCol w:w="455"/>
        <w:gridCol w:w="455"/>
        <w:gridCol w:w="456"/>
        <w:gridCol w:w="456"/>
        <w:gridCol w:w="456"/>
        <w:gridCol w:w="456"/>
        <w:gridCol w:w="456"/>
        <w:gridCol w:w="456"/>
        <w:gridCol w:w="456"/>
        <w:gridCol w:w="456"/>
        <w:gridCol w:w="456"/>
        <w:gridCol w:w="456"/>
        <w:gridCol w:w="474"/>
        <w:tblGridChange w:id="6697">
          <w:tblGrid>
            <w:gridCol w:w="2547"/>
            <w:gridCol w:w="3"/>
            <w:gridCol w:w="3948"/>
            <w:gridCol w:w="6"/>
            <w:gridCol w:w="448"/>
            <w:gridCol w:w="455"/>
            <w:gridCol w:w="455"/>
            <w:gridCol w:w="455"/>
            <w:gridCol w:w="455"/>
            <w:gridCol w:w="336"/>
            <w:gridCol w:w="336"/>
            <w:gridCol w:w="455"/>
            <w:gridCol w:w="455"/>
            <w:gridCol w:w="456"/>
            <w:gridCol w:w="456"/>
            <w:gridCol w:w="456"/>
            <w:gridCol w:w="456"/>
            <w:gridCol w:w="456"/>
            <w:gridCol w:w="456"/>
            <w:gridCol w:w="456"/>
            <w:gridCol w:w="456"/>
            <w:gridCol w:w="456"/>
            <w:gridCol w:w="456"/>
            <w:gridCol w:w="474"/>
          </w:tblGrid>
        </w:tblGridChange>
      </w:tblGrid>
      <w:tr w:rsidR="00DA433E" w:rsidRPr="00720C7A" w14:paraId="61CBBC30" w14:textId="77777777" w:rsidTr="003C19C7">
        <w:trPr>
          <w:cnfStyle w:val="100000000000" w:firstRow="1" w:lastRow="0" w:firstColumn="0" w:lastColumn="0" w:oddVBand="0" w:evenVBand="0" w:oddHBand="0" w:evenHBand="0" w:firstRowFirstColumn="0" w:firstRowLastColumn="0" w:lastRowFirstColumn="0" w:lastRowLastColumn="0"/>
          <w:trHeight w:val="300"/>
          <w:ins w:id="6698" w:author="瑋婷 徐" w:date="2025-01-03T16:43:00Z"/>
          <w:trPrChange w:id="6699" w:author="瑋婷 徐" w:date="2025-01-03T16:45:00Z" w16du:dateUtc="2025-01-03T08:45:00Z">
            <w:trPr>
              <w:trHeight w:val="300"/>
            </w:trPr>
          </w:trPrChange>
        </w:trPr>
        <w:tc>
          <w:tcPr>
            <w:cnfStyle w:val="001000000000" w:firstRow="0" w:lastRow="0" w:firstColumn="1" w:lastColumn="0" w:oddVBand="0" w:evenVBand="0" w:oddHBand="0" w:evenHBand="0" w:firstRowFirstColumn="0" w:firstRowLastColumn="0" w:lastRowFirstColumn="0" w:lastRowLastColumn="0"/>
            <w:tcW w:w="828" w:type="pct"/>
            <w:vMerge w:val="restart"/>
            <w:vAlign w:val="center"/>
            <w:tcPrChange w:id="6700" w:author="瑋婷 徐" w:date="2025-01-03T16:45:00Z" w16du:dateUtc="2025-01-03T08:45:00Z">
              <w:tcPr>
                <w:tcW w:w="829" w:type="pct"/>
                <w:gridSpan w:val="2"/>
                <w:vMerge w:val="restart"/>
              </w:tcPr>
            </w:tcPrChange>
          </w:tcPr>
          <w:p w14:paraId="040D8AC6" w14:textId="2182652A" w:rsidR="00DA433E" w:rsidRPr="00720C7A" w:rsidRDefault="00DA433E" w:rsidP="00DA433E">
            <w:pPr>
              <w:spacing w:line="360" w:lineRule="auto"/>
              <w:jc w:val="both"/>
              <w:cnfStyle w:val="101000000000" w:firstRow="1" w:lastRow="0" w:firstColumn="1" w:lastColumn="0" w:oddVBand="0" w:evenVBand="0" w:oddHBand="0" w:evenHBand="0" w:firstRowFirstColumn="0" w:firstRowLastColumn="0" w:lastRowFirstColumn="0" w:lastRowLastColumn="0"/>
              <w:rPr>
                <w:ins w:id="6701" w:author="瑋婷 徐" w:date="2025-01-03T16:43:00Z" w16du:dateUtc="2025-01-03T08:43:00Z"/>
                <w:rFonts w:asciiTheme="majorEastAsia" w:eastAsia="標楷體" w:hAnsiTheme="majorEastAsia" w:cstheme="majorEastAsia"/>
                <w:b w:val="0"/>
                <w:bCs w:val="0"/>
                <w:color w:val="000000"/>
                <w:rPrChange w:id="6702" w:author="瑋婷 徐" w:date="2025-01-04T22:55:00Z" w16du:dateUtc="2025-01-04T14:55:00Z">
                  <w:rPr>
                    <w:ins w:id="6703" w:author="瑋婷 徐" w:date="2025-01-03T16:43:00Z" w16du:dateUtc="2025-01-03T08:43:00Z"/>
                    <w:rFonts w:asciiTheme="majorEastAsia" w:eastAsia="標楷體" w:hAnsiTheme="majorEastAsia" w:cstheme="majorEastAsia"/>
                    <w:color w:val="000000"/>
                  </w:rPr>
                </w:rPrChange>
              </w:rPr>
            </w:pPr>
            <w:ins w:id="6704" w:author="瑋婷 徐" w:date="2025-01-03T16:44:00Z" w16du:dateUtc="2025-01-03T08:44:00Z">
              <w:r w:rsidRPr="00720C7A">
                <w:rPr>
                  <w:rFonts w:asciiTheme="majorEastAsia" w:eastAsia="標楷體" w:hAnsiTheme="majorEastAsia" w:cstheme="majorEastAsia" w:hint="eastAsia"/>
                  <w:b w:val="0"/>
                  <w:bCs w:val="0"/>
                  <w:color w:val="000000"/>
                </w:rPr>
                <w:t>鳥種名</w:t>
              </w:r>
            </w:ins>
          </w:p>
        </w:tc>
        <w:tc>
          <w:tcPr>
            <w:tcW w:w="1284" w:type="pct"/>
            <w:vMerge w:val="restart"/>
            <w:vAlign w:val="center"/>
            <w:tcPrChange w:id="6705" w:author="瑋婷 徐" w:date="2025-01-03T16:45:00Z" w16du:dateUtc="2025-01-03T08:45:00Z">
              <w:tcPr>
                <w:tcW w:w="1285" w:type="pct"/>
                <w:gridSpan w:val="2"/>
                <w:vMerge w:val="restart"/>
              </w:tcPr>
            </w:tcPrChange>
          </w:tcPr>
          <w:p w14:paraId="16917066" w14:textId="226FC7B6" w:rsidR="00DA433E" w:rsidRPr="00720C7A" w:rsidRDefault="00DA433E" w:rsidP="00DA433E">
            <w:pPr>
              <w:spacing w:line="360" w:lineRule="auto"/>
              <w:jc w:val="both"/>
              <w:cnfStyle w:val="100000000000" w:firstRow="1" w:lastRow="0" w:firstColumn="0" w:lastColumn="0" w:oddVBand="0" w:evenVBand="0" w:oddHBand="0" w:evenHBand="0" w:firstRowFirstColumn="0" w:firstRowLastColumn="0" w:lastRowFirstColumn="0" w:lastRowLastColumn="0"/>
              <w:rPr>
                <w:ins w:id="6706" w:author="瑋婷 徐" w:date="2025-01-03T16:43:00Z" w16du:dateUtc="2025-01-03T08:43:00Z"/>
                <w:rFonts w:asciiTheme="majorEastAsia" w:eastAsia="標楷體" w:hAnsiTheme="majorEastAsia" w:cstheme="majorEastAsia"/>
                <w:b w:val="0"/>
                <w:bCs w:val="0"/>
                <w:i/>
                <w:iCs/>
                <w:color w:val="000000"/>
                <w:rPrChange w:id="6707" w:author="瑋婷 徐" w:date="2025-01-04T22:55:00Z" w16du:dateUtc="2025-01-04T14:55:00Z">
                  <w:rPr>
                    <w:ins w:id="6708" w:author="瑋婷 徐" w:date="2025-01-03T16:43:00Z" w16du:dateUtc="2025-01-03T08:43:00Z"/>
                    <w:rFonts w:asciiTheme="majorEastAsia" w:eastAsia="標楷體" w:hAnsiTheme="majorEastAsia" w:cstheme="majorEastAsia"/>
                    <w:i/>
                    <w:iCs/>
                    <w:color w:val="000000"/>
                  </w:rPr>
                </w:rPrChange>
              </w:rPr>
            </w:pPr>
            <w:ins w:id="6709" w:author="瑋婷 徐" w:date="2025-01-03T16:44:00Z" w16du:dateUtc="2025-01-03T08:44:00Z">
              <w:r w:rsidRPr="00720C7A">
                <w:rPr>
                  <w:rFonts w:asciiTheme="majorEastAsia" w:eastAsia="標楷體" w:hAnsiTheme="majorEastAsia" w:cstheme="majorEastAsia" w:hint="eastAsia"/>
                  <w:b w:val="0"/>
                  <w:bCs w:val="0"/>
                  <w:color w:val="000000"/>
                </w:rPr>
                <w:t>學名</w:t>
              </w:r>
            </w:ins>
          </w:p>
        </w:tc>
        <w:tc>
          <w:tcPr>
            <w:tcW w:w="2889" w:type="pct"/>
            <w:gridSpan w:val="20"/>
            <w:noWrap/>
            <w:tcPrChange w:id="6710" w:author="瑋婷 徐" w:date="2025-01-03T16:45:00Z" w16du:dateUtc="2025-01-03T08:45:00Z">
              <w:tcPr>
                <w:tcW w:w="2887" w:type="pct"/>
                <w:gridSpan w:val="20"/>
                <w:noWrap/>
              </w:tcPr>
            </w:tcPrChange>
          </w:tcPr>
          <w:p w14:paraId="2043BD8E" w14:textId="33BEA61C" w:rsidR="00DA433E" w:rsidRPr="00720C7A" w:rsidRDefault="00DA433E">
            <w:pPr>
              <w:spacing w:line="360" w:lineRule="auto"/>
              <w:jc w:val="center"/>
              <w:cnfStyle w:val="100000000000" w:firstRow="1" w:lastRow="0" w:firstColumn="0" w:lastColumn="0" w:oddVBand="0" w:evenVBand="0" w:oddHBand="0" w:evenHBand="0" w:firstRowFirstColumn="0" w:firstRowLastColumn="0" w:lastRowFirstColumn="0" w:lastRowLastColumn="0"/>
              <w:rPr>
                <w:ins w:id="6711" w:author="瑋婷 徐" w:date="2025-01-03T16:43:00Z" w16du:dateUtc="2025-01-03T08:43:00Z"/>
                <w:rFonts w:asciiTheme="majorEastAsia" w:eastAsia="標楷體" w:hAnsiTheme="majorEastAsia" w:cstheme="majorEastAsia"/>
                <w:b w:val="0"/>
                <w:bCs w:val="0"/>
                <w:color w:val="000000"/>
                <w:rPrChange w:id="6712" w:author="瑋婷 徐" w:date="2025-01-04T22:55:00Z" w16du:dateUtc="2025-01-04T14:55:00Z">
                  <w:rPr>
                    <w:ins w:id="6713" w:author="瑋婷 徐" w:date="2025-01-03T16:43:00Z" w16du:dateUtc="2025-01-03T08:43:00Z"/>
                    <w:rFonts w:asciiTheme="majorEastAsia" w:eastAsia="標楷體" w:hAnsiTheme="majorEastAsia" w:cstheme="majorEastAsia"/>
                    <w:color w:val="000000"/>
                  </w:rPr>
                </w:rPrChange>
              </w:rPr>
              <w:pPrChange w:id="6714" w:author="瑋婷 徐" w:date="2025-01-03T16:45:00Z" w16du:dateUtc="2025-01-03T08:45: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6715" w:author="瑋婷 徐" w:date="2025-01-03T16:44:00Z" w16du:dateUtc="2025-01-03T08:44:00Z">
              <w:r w:rsidRPr="00720C7A">
                <w:rPr>
                  <w:rFonts w:ascii="Times New Roman" w:eastAsia="標楷體" w:hAnsi="Times New Roman" w:cs="Times New Roman" w:hint="eastAsia"/>
                  <w:b w:val="0"/>
                  <w:bCs w:val="0"/>
                  <w:color w:val="000000"/>
                  <w:rPrChange w:id="6716" w:author="瑋婷 徐" w:date="2025-01-04T22:55:00Z" w16du:dateUtc="2025-01-04T14:55:00Z">
                    <w:rPr>
                      <w:rFonts w:ascii="Times New Roman" w:eastAsia="標楷體" w:hAnsi="Times New Roman" w:cs="Times New Roman" w:hint="eastAsia"/>
                      <w:color w:val="000000"/>
                    </w:rPr>
                  </w:rPrChange>
                </w:rPr>
                <w:t>樣區序號</w:t>
              </w:r>
            </w:ins>
          </w:p>
        </w:tc>
      </w:tr>
      <w:tr w:rsidR="004373E8" w:rsidRPr="00720C7A" w14:paraId="5F407EAA" w14:textId="77777777" w:rsidTr="003C19C7">
        <w:trPr>
          <w:cnfStyle w:val="000000100000" w:firstRow="0" w:lastRow="0" w:firstColumn="0" w:lastColumn="0" w:oddVBand="0" w:evenVBand="0" w:oddHBand="1" w:evenHBand="0" w:firstRowFirstColumn="0" w:firstRowLastColumn="0" w:lastRowFirstColumn="0" w:lastRowLastColumn="0"/>
          <w:trHeight w:val="300"/>
          <w:ins w:id="6717" w:author="瑋婷 徐" w:date="2025-01-03T16:43:00Z"/>
        </w:trPr>
        <w:tc>
          <w:tcPr>
            <w:cnfStyle w:val="001000000000" w:firstRow="0" w:lastRow="0" w:firstColumn="1" w:lastColumn="0" w:oddVBand="0" w:evenVBand="0" w:oddHBand="0" w:evenHBand="0" w:firstRowFirstColumn="0" w:firstRowLastColumn="0" w:lastRowFirstColumn="0" w:lastRowLastColumn="0"/>
            <w:tcW w:w="828" w:type="pct"/>
            <w:vMerge/>
          </w:tcPr>
          <w:p w14:paraId="39E76623" w14:textId="77777777" w:rsidR="00DA433E" w:rsidRPr="00720C7A" w:rsidRDefault="00DA433E" w:rsidP="00DA433E">
            <w:pPr>
              <w:spacing w:line="360" w:lineRule="auto"/>
              <w:jc w:val="both"/>
              <w:rPr>
                <w:ins w:id="6718" w:author="瑋婷 徐" w:date="2025-01-03T16:43:00Z" w16du:dateUtc="2025-01-03T08:43:00Z"/>
                <w:rFonts w:asciiTheme="majorEastAsia" w:eastAsia="標楷體" w:hAnsiTheme="majorEastAsia" w:cstheme="majorEastAsia"/>
                <w:b w:val="0"/>
                <w:bCs w:val="0"/>
                <w:color w:val="000000"/>
                <w:rPrChange w:id="6719" w:author="瑋婷 徐" w:date="2025-01-04T22:55:00Z" w16du:dateUtc="2025-01-04T14:55:00Z">
                  <w:rPr>
                    <w:ins w:id="6720" w:author="瑋婷 徐" w:date="2025-01-03T16:43:00Z" w16du:dateUtc="2025-01-03T08:43:00Z"/>
                    <w:rFonts w:asciiTheme="majorEastAsia" w:eastAsia="標楷體" w:hAnsiTheme="majorEastAsia" w:cstheme="majorEastAsia"/>
                    <w:color w:val="000000"/>
                  </w:rPr>
                </w:rPrChange>
              </w:rPr>
            </w:pPr>
          </w:p>
        </w:tc>
        <w:tc>
          <w:tcPr>
            <w:tcW w:w="1284" w:type="pct"/>
            <w:vMerge/>
          </w:tcPr>
          <w:p w14:paraId="7D46152B" w14:textId="77777777"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721" w:author="瑋婷 徐" w:date="2025-01-03T16:43:00Z" w16du:dateUtc="2025-01-03T08:43:00Z"/>
                <w:rFonts w:asciiTheme="majorEastAsia" w:eastAsia="標楷體" w:hAnsiTheme="majorEastAsia" w:cstheme="majorEastAsia"/>
                <w:i/>
                <w:iCs/>
                <w:color w:val="000000"/>
              </w:rPr>
            </w:pPr>
          </w:p>
        </w:tc>
        <w:tc>
          <w:tcPr>
            <w:tcW w:w="0" w:type="pct"/>
            <w:noWrap/>
          </w:tcPr>
          <w:p w14:paraId="04A70544" w14:textId="0DDE9F35"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722" w:author="瑋婷 徐" w:date="2025-01-03T16:43:00Z" w16du:dateUtc="2025-01-03T08:43:00Z"/>
                <w:rFonts w:asciiTheme="majorEastAsia" w:eastAsia="標楷體" w:hAnsiTheme="majorEastAsia" w:cstheme="majorEastAsia"/>
                <w:i/>
                <w:iCs/>
                <w:color w:val="000000"/>
              </w:rPr>
            </w:pPr>
            <w:ins w:id="6723" w:author="瑋婷 徐" w:date="2025-01-03T16:45:00Z" w16du:dateUtc="2025-01-03T08:45:00Z">
              <w:r w:rsidRPr="00720C7A">
                <w:rPr>
                  <w:rFonts w:asciiTheme="majorEastAsia" w:eastAsia="標楷體" w:hAnsiTheme="majorEastAsia" w:cstheme="majorEastAsia" w:hint="eastAsia"/>
                  <w:color w:val="000000"/>
                </w:rPr>
                <w:t>1</w:t>
              </w:r>
            </w:ins>
          </w:p>
        </w:tc>
        <w:tc>
          <w:tcPr>
            <w:tcW w:w="0" w:type="pct"/>
            <w:noWrap/>
          </w:tcPr>
          <w:p w14:paraId="1681B1E3" w14:textId="308E7D4F"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724" w:author="瑋婷 徐" w:date="2025-01-03T16:43:00Z" w16du:dateUtc="2025-01-03T08:43:00Z"/>
                <w:rFonts w:asciiTheme="majorEastAsia" w:eastAsia="標楷體" w:hAnsiTheme="majorEastAsia" w:cstheme="majorEastAsia"/>
                <w:color w:val="000000"/>
              </w:rPr>
            </w:pPr>
            <w:ins w:id="6725" w:author="瑋婷 徐" w:date="2025-01-03T16:45:00Z" w16du:dateUtc="2025-01-03T08:45:00Z">
              <w:r w:rsidRPr="00720C7A">
                <w:rPr>
                  <w:rFonts w:asciiTheme="majorEastAsia" w:eastAsia="標楷體" w:hAnsiTheme="majorEastAsia" w:cstheme="majorEastAsia" w:hint="eastAsia"/>
                  <w:color w:val="000000"/>
                </w:rPr>
                <w:t>2</w:t>
              </w:r>
            </w:ins>
          </w:p>
        </w:tc>
        <w:tc>
          <w:tcPr>
            <w:tcW w:w="0" w:type="pct"/>
            <w:noWrap/>
          </w:tcPr>
          <w:p w14:paraId="0891FD14" w14:textId="656A1D5C"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726" w:author="瑋婷 徐" w:date="2025-01-03T16:43:00Z" w16du:dateUtc="2025-01-03T08:43:00Z"/>
                <w:rFonts w:asciiTheme="majorEastAsia" w:eastAsia="標楷體" w:hAnsiTheme="majorEastAsia" w:cstheme="majorEastAsia"/>
                <w:color w:val="000000"/>
              </w:rPr>
            </w:pPr>
            <w:ins w:id="6727" w:author="瑋婷 徐" w:date="2025-01-03T16:45:00Z" w16du:dateUtc="2025-01-03T08:45:00Z">
              <w:r w:rsidRPr="00720C7A">
                <w:rPr>
                  <w:rFonts w:asciiTheme="majorEastAsia" w:eastAsia="標楷體" w:hAnsiTheme="majorEastAsia" w:cstheme="majorEastAsia" w:hint="eastAsia"/>
                  <w:color w:val="000000"/>
                </w:rPr>
                <w:t>3</w:t>
              </w:r>
            </w:ins>
          </w:p>
        </w:tc>
        <w:tc>
          <w:tcPr>
            <w:tcW w:w="0" w:type="pct"/>
            <w:noWrap/>
          </w:tcPr>
          <w:p w14:paraId="63A690CD" w14:textId="32F52E36"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728" w:author="瑋婷 徐" w:date="2025-01-03T16:43:00Z" w16du:dateUtc="2025-01-03T08:43:00Z"/>
                <w:rFonts w:asciiTheme="majorEastAsia" w:eastAsia="標楷體" w:hAnsiTheme="majorEastAsia" w:cstheme="majorEastAsia"/>
                <w:color w:val="000000"/>
              </w:rPr>
            </w:pPr>
            <w:ins w:id="6729" w:author="瑋婷 徐" w:date="2025-01-03T16:45:00Z" w16du:dateUtc="2025-01-03T08:45:00Z">
              <w:r w:rsidRPr="00720C7A">
                <w:rPr>
                  <w:rFonts w:asciiTheme="majorEastAsia" w:eastAsia="標楷體" w:hAnsiTheme="majorEastAsia" w:cstheme="majorEastAsia" w:hint="eastAsia"/>
                  <w:color w:val="000000"/>
                </w:rPr>
                <w:t>4</w:t>
              </w:r>
            </w:ins>
          </w:p>
        </w:tc>
        <w:tc>
          <w:tcPr>
            <w:tcW w:w="0" w:type="pct"/>
            <w:noWrap/>
          </w:tcPr>
          <w:p w14:paraId="080DEC95" w14:textId="02FA94A7"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730" w:author="瑋婷 徐" w:date="2025-01-03T16:43:00Z" w16du:dateUtc="2025-01-03T08:43:00Z"/>
                <w:rFonts w:asciiTheme="majorEastAsia" w:eastAsia="標楷體" w:hAnsiTheme="majorEastAsia" w:cstheme="majorEastAsia"/>
                <w:color w:val="000000"/>
              </w:rPr>
            </w:pPr>
            <w:ins w:id="6731" w:author="瑋婷 徐" w:date="2025-01-03T16:45:00Z" w16du:dateUtc="2025-01-03T08:45:00Z">
              <w:r w:rsidRPr="00720C7A">
                <w:rPr>
                  <w:rFonts w:asciiTheme="majorEastAsia" w:eastAsia="標楷體" w:hAnsiTheme="majorEastAsia" w:cstheme="majorEastAsia" w:hint="eastAsia"/>
                  <w:color w:val="000000"/>
                </w:rPr>
                <w:t>5</w:t>
              </w:r>
            </w:ins>
          </w:p>
        </w:tc>
        <w:tc>
          <w:tcPr>
            <w:tcW w:w="0" w:type="pct"/>
            <w:noWrap/>
          </w:tcPr>
          <w:p w14:paraId="1939B705" w14:textId="622585A3"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732" w:author="瑋婷 徐" w:date="2025-01-03T16:43:00Z" w16du:dateUtc="2025-01-03T08:43:00Z"/>
                <w:rFonts w:asciiTheme="majorEastAsia" w:eastAsia="標楷體" w:hAnsiTheme="majorEastAsia" w:cstheme="majorEastAsia"/>
                <w:color w:val="000000"/>
              </w:rPr>
            </w:pPr>
            <w:ins w:id="6733" w:author="瑋婷 徐" w:date="2025-01-03T16:45:00Z" w16du:dateUtc="2025-01-03T08:45:00Z">
              <w:r w:rsidRPr="00720C7A">
                <w:rPr>
                  <w:rFonts w:asciiTheme="majorEastAsia" w:eastAsia="標楷體" w:hAnsiTheme="majorEastAsia" w:cstheme="majorEastAsia" w:hint="eastAsia"/>
                  <w:color w:val="000000"/>
                </w:rPr>
                <w:t>6</w:t>
              </w:r>
            </w:ins>
          </w:p>
        </w:tc>
        <w:tc>
          <w:tcPr>
            <w:tcW w:w="0" w:type="pct"/>
          </w:tcPr>
          <w:p w14:paraId="562EF8B5" w14:textId="5484962F"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734" w:author="瑋婷 徐" w:date="2025-01-03T16:43:00Z" w16du:dateUtc="2025-01-03T08:43:00Z"/>
                <w:rFonts w:asciiTheme="majorEastAsia" w:eastAsia="標楷體" w:hAnsiTheme="majorEastAsia" w:cstheme="majorEastAsia"/>
                <w:color w:val="000000"/>
              </w:rPr>
            </w:pPr>
            <w:ins w:id="6735" w:author="瑋婷 徐" w:date="2025-01-03T16:45:00Z" w16du:dateUtc="2025-01-03T08:45:00Z">
              <w:r w:rsidRPr="00720C7A">
                <w:rPr>
                  <w:rFonts w:asciiTheme="majorEastAsia" w:eastAsia="標楷體" w:hAnsiTheme="majorEastAsia" w:cstheme="majorEastAsia" w:hint="eastAsia"/>
                  <w:color w:val="000000"/>
                </w:rPr>
                <w:t>7</w:t>
              </w:r>
            </w:ins>
          </w:p>
        </w:tc>
        <w:tc>
          <w:tcPr>
            <w:tcW w:w="0" w:type="pct"/>
            <w:noWrap/>
          </w:tcPr>
          <w:p w14:paraId="630812F1" w14:textId="7D825CFE"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736" w:author="瑋婷 徐" w:date="2025-01-03T16:43:00Z" w16du:dateUtc="2025-01-03T08:43:00Z"/>
                <w:rFonts w:asciiTheme="majorEastAsia" w:eastAsia="標楷體" w:hAnsiTheme="majorEastAsia" w:cstheme="majorEastAsia"/>
                <w:color w:val="000000"/>
              </w:rPr>
            </w:pPr>
            <w:ins w:id="6737" w:author="瑋婷 徐" w:date="2025-01-03T16:45:00Z" w16du:dateUtc="2025-01-03T08:45:00Z">
              <w:r w:rsidRPr="00720C7A">
                <w:rPr>
                  <w:rFonts w:asciiTheme="majorEastAsia" w:eastAsia="標楷體" w:hAnsiTheme="majorEastAsia" w:cstheme="majorEastAsia" w:hint="eastAsia"/>
                  <w:color w:val="000000"/>
                </w:rPr>
                <w:t>8</w:t>
              </w:r>
            </w:ins>
          </w:p>
        </w:tc>
        <w:tc>
          <w:tcPr>
            <w:tcW w:w="0" w:type="pct"/>
            <w:noWrap/>
          </w:tcPr>
          <w:p w14:paraId="47CB8390" w14:textId="0D3666E6"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738" w:author="瑋婷 徐" w:date="2025-01-03T16:43:00Z" w16du:dateUtc="2025-01-03T08:43:00Z"/>
                <w:rFonts w:asciiTheme="majorEastAsia" w:eastAsia="標楷體" w:hAnsiTheme="majorEastAsia" w:cstheme="majorEastAsia"/>
                <w:color w:val="000000"/>
              </w:rPr>
            </w:pPr>
            <w:ins w:id="6739" w:author="瑋婷 徐" w:date="2025-01-03T16:45:00Z" w16du:dateUtc="2025-01-03T08:45:00Z">
              <w:r w:rsidRPr="00720C7A">
                <w:rPr>
                  <w:rFonts w:asciiTheme="majorEastAsia" w:eastAsia="標楷體" w:hAnsiTheme="majorEastAsia" w:cstheme="majorEastAsia" w:hint="eastAsia"/>
                  <w:color w:val="000000"/>
                </w:rPr>
                <w:t>9</w:t>
              </w:r>
            </w:ins>
          </w:p>
        </w:tc>
        <w:tc>
          <w:tcPr>
            <w:tcW w:w="0" w:type="pct"/>
            <w:noWrap/>
          </w:tcPr>
          <w:p w14:paraId="6583073F" w14:textId="7B164B4F"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740" w:author="瑋婷 徐" w:date="2025-01-03T16:43:00Z" w16du:dateUtc="2025-01-03T08:43:00Z"/>
                <w:rFonts w:asciiTheme="majorEastAsia" w:eastAsia="標楷體" w:hAnsiTheme="majorEastAsia" w:cstheme="majorEastAsia"/>
                <w:color w:val="000000"/>
              </w:rPr>
            </w:pPr>
            <w:ins w:id="6741" w:author="瑋婷 徐" w:date="2025-01-03T16:45:00Z" w16du:dateUtc="2025-01-03T08:45:00Z">
              <w:r w:rsidRPr="00720C7A">
                <w:rPr>
                  <w:rFonts w:asciiTheme="majorEastAsia" w:eastAsia="標楷體" w:hAnsiTheme="majorEastAsia" w:cstheme="majorEastAsia" w:hint="eastAsia"/>
                  <w:color w:val="000000"/>
                </w:rPr>
                <w:t>10</w:t>
              </w:r>
            </w:ins>
          </w:p>
        </w:tc>
        <w:tc>
          <w:tcPr>
            <w:tcW w:w="0" w:type="pct"/>
            <w:noWrap/>
          </w:tcPr>
          <w:p w14:paraId="6EB9F737" w14:textId="21541A06"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742" w:author="瑋婷 徐" w:date="2025-01-03T16:43:00Z" w16du:dateUtc="2025-01-03T08:43:00Z"/>
                <w:rFonts w:asciiTheme="majorEastAsia" w:eastAsia="標楷體" w:hAnsiTheme="majorEastAsia" w:cstheme="majorEastAsia"/>
                <w:color w:val="000000"/>
              </w:rPr>
            </w:pPr>
            <w:ins w:id="6743" w:author="瑋婷 徐" w:date="2025-01-03T16:45:00Z" w16du:dateUtc="2025-01-03T08:45:00Z">
              <w:r w:rsidRPr="00720C7A">
                <w:rPr>
                  <w:rFonts w:asciiTheme="majorEastAsia" w:eastAsia="標楷體" w:hAnsiTheme="majorEastAsia" w:cstheme="majorEastAsia" w:hint="eastAsia"/>
                  <w:color w:val="000000"/>
                </w:rPr>
                <w:t>11</w:t>
              </w:r>
            </w:ins>
          </w:p>
        </w:tc>
        <w:tc>
          <w:tcPr>
            <w:tcW w:w="0" w:type="pct"/>
          </w:tcPr>
          <w:p w14:paraId="6F4DF86E" w14:textId="327729A1"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744" w:author="瑋婷 徐" w:date="2025-01-03T16:43:00Z" w16du:dateUtc="2025-01-03T08:43:00Z"/>
                <w:rFonts w:asciiTheme="majorEastAsia" w:eastAsia="標楷體" w:hAnsiTheme="majorEastAsia" w:cstheme="majorEastAsia"/>
                <w:color w:val="000000"/>
              </w:rPr>
            </w:pPr>
            <w:ins w:id="6745" w:author="瑋婷 徐" w:date="2025-01-03T16:45:00Z" w16du:dateUtc="2025-01-03T08:45:00Z">
              <w:r w:rsidRPr="00720C7A">
                <w:rPr>
                  <w:rFonts w:asciiTheme="majorEastAsia" w:eastAsia="標楷體" w:hAnsiTheme="majorEastAsia" w:cstheme="majorEastAsia" w:hint="eastAsia"/>
                  <w:color w:val="000000"/>
                </w:rPr>
                <w:t>12</w:t>
              </w:r>
            </w:ins>
          </w:p>
        </w:tc>
        <w:tc>
          <w:tcPr>
            <w:tcW w:w="0" w:type="pct"/>
            <w:noWrap/>
          </w:tcPr>
          <w:p w14:paraId="1D40931E" w14:textId="2084C9FA"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746" w:author="瑋婷 徐" w:date="2025-01-03T16:43:00Z" w16du:dateUtc="2025-01-03T08:43:00Z"/>
                <w:rFonts w:asciiTheme="majorEastAsia" w:eastAsia="標楷體" w:hAnsiTheme="majorEastAsia" w:cstheme="majorEastAsia"/>
                <w:color w:val="000000"/>
              </w:rPr>
            </w:pPr>
            <w:ins w:id="6747" w:author="瑋婷 徐" w:date="2025-01-03T16:45:00Z" w16du:dateUtc="2025-01-03T08:45:00Z">
              <w:r w:rsidRPr="00720C7A">
                <w:rPr>
                  <w:rFonts w:asciiTheme="majorEastAsia" w:eastAsia="標楷體" w:hAnsiTheme="majorEastAsia" w:cstheme="majorEastAsia" w:hint="eastAsia"/>
                  <w:color w:val="000000"/>
                </w:rPr>
                <w:t>13</w:t>
              </w:r>
            </w:ins>
          </w:p>
        </w:tc>
        <w:tc>
          <w:tcPr>
            <w:tcW w:w="0" w:type="pct"/>
            <w:noWrap/>
          </w:tcPr>
          <w:p w14:paraId="5158A2D0" w14:textId="2145300C"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748" w:author="瑋婷 徐" w:date="2025-01-03T16:43:00Z" w16du:dateUtc="2025-01-03T08:43:00Z"/>
                <w:rFonts w:asciiTheme="majorEastAsia" w:eastAsia="標楷體" w:hAnsiTheme="majorEastAsia" w:cstheme="majorEastAsia"/>
                <w:color w:val="000000"/>
              </w:rPr>
            </w:pPr>
            <w:ins w:id="6749" w:author="瑋婷 徐" w:date="2025-01-03T16:45:00Z" w16du:dateUtc="2025-01-03T08:45:00Z">
              <w:r w:rsidRPr="00720C7A">
                <w:rPr>
                  <w:rFonts w:asciiTheme="majorEastAsia" w:eastAsia="標楷體" w:hAnsiTheme="majorEastAsia" w:cstheme="majorEastAsia" w:hint="eastAsia"/>
                  <w:color w:val="000000"/>
                </w:rPr>
                <w:t>14</w:t>
              </w:r>
            </w:ins>
          </w:p>
        </w:tc>
        <w:tc>
          <w:tcPr>
            <w:tcW w:w="0" w:type="pct"/>
            <w:noWrap/>
          </w:tcPr>
          <w:p w14:paraId="506AF940" w14:textId="765106FC"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750" w:author="瑋婷 徐" w:date="2025-01-03T16:43:00Z" w16du:dateUtc="2025-01-03T08:43:00Z"/>
                <w:rFonts w:asciiTheme="majorEastAsia" w:eastAsia="標楷體" w:hAnsiTheme="majorEastAsia" w:cstheme="majorEastAsia"/>
                <w:color w:val="000000"/>
              </w:rPr>
            </w:pPr>
            <w:ins w:id="6751" w:author="瑋婷 徐" w:date="2025-01-03T16:45:00Z" w16du:dateUtc="2025-01-03T08:45:00Z">
              <w:r w:rsidRPr="00720C7A">
                <w:rPr>
                  <w:rFonts w:asciiTheme="majorEastAsia" w:eastAsia="標楷體" w:hAnsiTheme="majorEastAsia" w:cstheme="majorEastAsia" w:hint="eastAsia"/>
                  <w:color w:val="000000"/>
                </w:rPr>
                <w:t>15</w:t>
              </w:r>
            </w:ins>
          </w:p>
        </w:tc>
        <w:tc>
          <w:tcPr>
            <w:tcW w:w="0" w:type="pct"/>
            <w:noWrap/>
          </w:tcPr>
          <w:p w14:paraId="32E8F779" w14:textId="1D85EE74"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752" w:author="瑋婷 徐" w:date="2025-01-03T16:43:00Z" w16du:dateUtc="2025-01-03T08:43:00Z"/>
                <w:rFonts w:asciiTheme="majorEastAsia" w:eastAsia="標楷體" w:hAnsiTheme="majorEastAsia" w:cstheme="majorEastAsia"/>
                <w:color w:val="000000"/>
              </w:rPr>
            </w:pPr>
            <w:ins w:id="6753" w:author="瑋婷 徐" w:date="2025-01-03T16:45:00Z" w16du:dateUtc="2025-01-03T08:45:00Z">
              <w:r w:rsidRPr="00720C7A">
                <w:rPr>
                  <w:rFonts w:asciiTheme="majorEastAsia" w:eastAsia="標楷體" w:hAnsiTheme="majorEastAsia" w:cstheme="majorEastAsia" w:hint="eastAsia"/>
                  <w:color w:val="000000"/>
                </w:rPr>
                <w:t>16</w:t>
              </w:r>
            </w:ins>
          </w:p>
        </w:tc>
        <w:tc>
          <w:tcPr>
            <w:tcW w:w="0" w:type="pct"/>
            <w:noWrap/>
          </w:tcPr>
          <w:p w14:paraId="2E6AB406" w14:textId="3619AA30"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754" w:author="瑋婷 徐" w:date="2025-01-03T16:43:00Z" w16du:dateUtc="2025-01-03T08:43:00Z"/>
                <w:rFonts w:asciiTheme="majorEastAsia" w:eastAsia="標楷體" w:hAnsiTheme="majorEastAsia" w:cstheme="majorEastAsia"/>
                <w:color w:val="000000"/>
              </w:rPr>
            </w:pPr>
            <w:ins w:id="6755" w:author="瑋婷 徐" w:date="2025-01-03T16:45:00Z" w16du:dateUtc="2025-01-03T08:45:00Z">
              <w:r w:rsidRPr="00720C7A">
                <w:rPr>
                  <w:rFonts w:asciiTheme="majorEastAsia" w:eastAsia="標楷體" w:hAnsiTheme="majorEastAsia" w:cstheme="majorEastAsia" w:hint="eastAsia"/>
                  <w:color w:val="000000"/>
                </w:rPr>
                <w:t>17</w:t>
              </w:r>
            </w:ins>
          </w:p>
        </w:tc>
        <w:tc>
          <w:tcPr>
            <w:tcW w:w="0" w:type="pct"/>
            <w:noWrap/>
          </w:tcPr>
          <w:p w14:paraId="4E892691" w14:textId="11A2C94F"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756" w:author="瑋婷 徐" w:date="2025-01-03T16:43:00Z" w16du:dateUtc="2025-01-03T08:43:00Z"/>
                <w:rFonts w:asciiTheme="majorEastAsia" w:eastAsia="標楷體" w:hAnsiTheme="majorEastAsia" w:cstheme="majorEastAsia"/>
                <w:color w:val="000000"/>
              </w:rPr>
            </w:pPr>
            <w:ins w:id="6757" w:author="瑋婷 徐" w:date="2025-01-03T16:45:00Z" w16du:dateUtc="2025-01-03T08:45:00Z">
              <w:r w:rsidRPr="00720C7A">
                <w:rPr>
                  <w:rFonts w:asciiTheme="majorEastAsia" w:eastAsia="標楷體" w:hAnsiTheme="majorEastAsia" w:cstheme="majorEastAsia" w:hint="eastAsia"/>
                  <w:color w:val="000000"/>
                </w:rPr>
                <w:t>18</w:t>
              </w:r>
            </w:ins>
          </w:p>
        </w:tc>
        <w:tc>
          <w:tcPr>
            <w:tcW w:w="0" w:type="pct"/>
            <w:noWrap/>
          </w:tcPr>
          <w:p w14:paraId="7E996116" w14:textId="2D119552"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758" w:author="瑋婷 徐" w:date="2025-01-03T16:43:00Z" w16du:dateUtc="2025-01-03T08:43:00Z"/>
                <w:rFonts w:asciiTheme="majorEastAsia" w:eastAsia="標楷體" w:hAnsiTheme="majorEastAsia" w:cstheme="majorEastAsia"/>
                <w:color w:val="000000"/>
              </w:rPr>
            </w:pPr>
            <w:ins w:id="6759" w:author="瑋婷 徐" w:date="2025-01-03T16:45:00Z" w16du:dateUtc="2025-01-03T08:45:00Z">
              <w:r w:rsidRPr="00720C7A">
                <w:rPr>
                  <w:rFonts w:asciiTheme="majorEastAsia" w:eastAsia="標楷體" w:hAnsiTheme="majorEastAsia" w:cstheme="majorEastAsia" w:hint="eastAsia"/>
                  <w:color w:val="000000"/>
                </w:rPr>
                <w:t>19</w:t>
              </w:r>
            </w:ins>
          </w:p>
        </w:tc>
        <w:tc>
          <w:tcPr>
            <w:tcW w:w="154" w:type="pct"/>
            <w:noWrap/>
          </w:tcPr>
          <w:p w14:paraId="5D2E9615" w14:textId="169A386B"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6760" w:author="瑋婷 徐" w:date="2025-01-03T16:43:00Z" w16du:dateUtc="2025-01-03T08:43:00Z"/>
                <w:rFonts w:asciiTheme="majorEastAsia" w:eastAsia="標楷體" w:hAnsiTheme="majorEastAsia" w:cstheme="majorEastAsia"/>
                <w:color w:val="000000"/>
              </w:rPr>
            </w:pPr>
            <w:ins w:id="6761" w:author="瑋婷 徐" w:date="2025-01-03T16:45:00Z" w16du:dateUtc="2025-01-03T08:45:00Z">
              <w:r w:rsidRPr="00720C7A">
                <w:rPr>
                  <w:rFonts w:asciiTheme="majorEastAsia" w:eastAsia="標楷體" w:hAnsiTheme="majorEastAsia" w:cstheme="majorEastAsia" w:hint="eastAsia"/>
                  <w:color w:val="000000"/>
                </w:rPr>
                <w:t>20</w:t>
              </w:r>
            </w:ins>
          </w:p>
        </w:tc>
      </w:tr>
      <w:tr w:rsidR="00DA433E" w:rsidRPr="00720C7A" w14:paraId="6D6B23F8" w14:textId="77777777" w:rsidTr="003C19C7">
        <w:trPr>
          <w:trHeight w:val="300"/>
          <w:ins w:id="6762"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1DE0CF9E" w14:textId="77777777" w:rsidR="00DA433E" w:rsidRPr="00720C7A" w:rsidRDefault="00DA433E">
            <w:pPr>
              <w:spacing w:line="360" w:lineRule="auto"/>
              <w:jc w:val="both"/>
              <w:rPr>
                <w:ins w:id="6763" w:author="瑋婷 徐" w:date="2025-01-03T16:20:00Z" w16du:dateUtc="2025-01-03T08:20:00Z"/>
                <w:rFonts w:asciiTheme="majorEastAsia" w:eastAsia="標楷體" w:hAnsiTheme="majorEastAsia" w:cstheme="majorEastAsia"/>
                <w:b w:val="0"/>
                <w:bCs w:val="0"/>
                <w:color w:val="000000"/>
                <w:rPrChange w:id="6764" w:author="瑋婷 徐" w:date="2025-01-04T22:55:00Z" w16du:dateUtc="2025-01-04T14:55:00Z">
                  <w:rPr>
                    <w:ins w:id="6765" w:author="瑋婷 徐" w:date="2025-01-03T16:20:00Z" w16du:dateUtc="2025-01-03T08:20:00Z"/>
                    <w:rFonts w:cs="Calibri"/>
                    <w:color w:val="000000"/>
                    <w:sz w:val="22"/>
                  </w:rPr>
                </w:rPrChange>
              </w:rPr>
              <w:pPrChange w:id="6766" w:author="瑋婷 徐" w:date="2025-01-03T16:21:00Z" w16du:dateUtc="2025-01-03T08:21:00Z">
                <w:pPr/>
              </w:pPrChange>
            </w:pPr>
            <w:ins w:id="6767" w:author="瑋婷 徐" w:date="2025-01-03T16:20:00Z" w16du:dateUtc="2025-01-03T08:20:00Z">
              <w:r w:rsidRPr="00720C7A">
                <w:rPr>
                  <w:rFonts w:asciiTheme="majorEastAsia" w:eastAsia="標楷體" w:hAnsiTheme="majorEastAsia" w:cstheme="majorEastAsia"/>
                  <w:b w:val="0"/>
                  <w:bCs w:val="0"/>
                  <w:color w:val="000000"/>
                  <w:rPrChange w:id="6768" w:author="瑋婷 徐" w:date="2025-01-04T22:55:00Z" w16du:dateUtc="2025-01-04T14:55:00Z">
                    <w:rPr>
                      <w:rFonts w:cs="Calibri"/>
                      <w:color w:val="000000"/>
                      <w:sz w:val="22"/>
                    </w:rPr>
                  </w:rPrChange>
                </w:rPr>
                <w:t>五色鳥</w:t>
              </w:r>
              <w:r w:rsidRPr="00720C7A">
                <w:rPr>
                  <w:rFonts w:asciiTheme="majorEastAsia" w:eastAsia="標楷體" w:hAnsiTheme="majorEastAsia" w:cstheme="majorEastAsia"/>
                  <w:b w:val="0"/>
                  <w:bCs w:val="0"/>
                  <w:color w:val="000000"/>
                  <w:rPrChange w:id="6769" w:author="瑋婷 徐" w:date="2025-01-04T22:55:00Z" w16du:dateUtc="2025-01-04T14:55:00Z">
                    <w:rPr>
                      <w:rFonts w:cs="Calibri"/>
                      <w:color w:val="000000"/>
                      <w:sz w:val="22"/>
                    </w:rPr>
                  </w:rPrChange>
                </w:rPr>
                <w:t xml:space="preserve"> </w:t>
              </w:r>
              <w:r w:rsidRPr="00720C7A">
                <w:rPr>
                  <w:rFonts w:asciiTheme="majorEastAsia" w:eastAsia="標楷體" w:hAnsiTheme="majorEastAsia" w:cstheme="majorEastAsia"/>
                  <w:b w:val="0"/>
                  <w:bCs w:val="0"/>
                  <w:color w:val="000000"/>
                  <w:rPrChange w:id="6770" w:author="瑋婷 徐" w:date="2025-01-04T22:55:00Z" w16du:dateUtc="2025-01-04T14:55:00Z">
                    <w:rPr>
                      <w:color w:val="000000"/>
                      <w:sz w:val="22"/>
                    </w:rPr>
                  </w:rPrChange>
                </w:rPr>
                <w:t>◎</w:t>
              </w:r>
              <w:r w:rsidRPr="00720C7A">
                <w:rPr>
                  <w:rFonts w:asciiTheme="majorEastAsia" w:eastAsia="標楷體" w:hAnsiTheme="majorEastAsia" w:cstheme="majorEastAsia"/>
                  <w:b w:val="0"/>
                  <w:bCs w:val="0"/>
                  <w:color w:val="000000"/>
                  <w:rPrChange w:id="6771" w:author="瑋婷 徐" w:date="2025-01-04T22:55:00Z" w16du:dateUtc="2025-01-04T14:55:00Z">
                    <w:rPr>
                      <w:rFonts w:cs="Calibri"/>
                      <w:color w:val="000000"/>
                      <w:sz w:val="22"/>
                    </w:rPr>
                  </w:rPrChange>
                </w:rPr>
                <w:t xml:space="preserve"> </w:t>
              </w:r>
            </w:ins>
          </w:p>
        </w:tc>
        <w:tc>
          <w:tcPr>
            <w:tcW w:w="1284" w:type="pct"/>
            <w:hideMark/>
          </w:tcPr>
          <w:p w14:paraId="54899E5D"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772" w:author="瑋婷 徐" w:date="2025-01-03T16:20:00Z" w16du:dateUtc="2025-01-03T08:20:00Z"/>
                <w:rFonts w:asciiTheme="majorEastAsia" w:eastAsia="標楷體" w:hAnsiTheme="majorEastAsia" w:cstheme="majorEastAsia"/>
                <w:i/>
                <w:iCs/>
                <w:color w:val="000000"/>
                <w:rPrChange w:id="6773" w:author="瑋婷 徐" w:date="2025-01-04T22:55:00Z" w16du:dateUtc="2025-01-04T14:55:00Z">
                  <w:rPr>
                    <w:ins w:id="6774" w:author="瑋婷 徐" w:date="2025-01-03T16:20:00Z" w16du:dateUtc="2025-01-03T08:20:00Z"/>
                    <w:rFonts w:cs="Calibri"/>
                    <w:i/>
                    <w:iCs/>
                    <w:color w:val="000000"/>
                    <w:sz w:val="22"/>
                  </w:rPr>
                </w:rPrChange>
              </w:rPr>
              <w:pPrChange w:id="67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776" w:author="瑋婷 徐" w:date="2025-01-03T16:20:00Z" w16du:dateUtc="2025-01-03T08:20:00Z">
              <w:r w:rsidRPr="00720C7A">
                <w:rPr>
                  <w:rFonts w:asciiTheme="majorEastAsia" w:eastAsia="標楷體" w:hAnsiTheme="majorEastAsia" w:cstheme="majorEastAsia"/>
                  <w:i/>
                  <w:iCs/>
                  <w:color w:val="000000"/>
                  <w:rPrChange w:id="6777" w:author="瑋婷 徐" w:date="2025-01-04T22:55:00Z" w16du:dateUtc="2025-01-04T14:55:00Z">
                    <w:rPr>
                      <w:rFonts w:cs="Calibri"/>
                      <w:i/>
                      <w:iCs/>
                      <w:color w:val="000000"/>
                      <w:sz w:val="22"/>
                    </w:rPr>
                  </w:rPrChange>
                </w:rPr>
                <w:t>Psilopogon nuchalis</w:t>
              </w:r>
            </w:ins>
          </w:p>
        </w:tc>
        <w:tc>
          <w:tcPr>
            <w:tcW w:w="148" w:type="pct"/>
            <w:noWrap/>
            <w:hideMark/>
          </w:tcPr>
          <w:p w14:paraId="3E8D37F1"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778" w:author="瑋婷 徐" w:date="2025-01-03T16:20:00Z" w16du:dateUtc="2025-01-03T08:20:00Z"/>
                <w:rFonts w:asciiTheme="majorEastAsia" w:eastAsia="標楷體" w:hAnsiTheme="majorEastAsia" w:cstheme="majorEastAsia"/>
                <w:i/>
                <w:iCs/>
                <w:color w:val="000000"/>
                <w:rPrChange w:id="6779" w:author="瑋婷 徐" w:date="2025-01-04T22:55:00Z" w16du:dateUtc="2025-01-04T14:55:00Z">
                  <w:rPr>
                    <w:ins w:id="6780" w:author="瑋婷 徐" w:date="2025-01-03T16:20:00Z" w16du:dateUtc="2025-01-03T08:20:00Z"/>
                    <w:rFonts w:cs="Calibri"/>
                    <w:i/>
                    <w:iCs/>
                    <w:color w:val="000000"/>
                    <w:sz w:val="22"/>
                  </w:rPr>
                </w:rPrChange>
              </w:rPr>
              <w:pPrChange w:id="67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AA7F071"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782" w:author="瑋婷 徐" w:date="2025-01-03T16:20:00Z" w16du:dateUtc="2025-01-03T08:20:00Z"/>
                <w:rFonts w:asciiTheme="majorEastAsia" w:eastAsia="標楷體" w:hAnsiTheme="majorEastAsia" w:cstheme="majorEastAsia"/>
                <w:color w:val="000000"/>
                <w:rPrChange w:id="6783" w:author="瑋婷 徐" w:date="2025-01-04T22:55:00Z" w16du:dateUtc="2025-01-04T14:55:00Z">
                  <w:rPr>
                    <w:ins w:id="6784" w:author="瑋婷 徐" w:date="2025-01-03T16:20:00Z" w16du:dateUtc="2025-01-03T08:20:00Z"/>
                    <w:rFonts w:cs="Calibri"/>
                    <w:color w:val="000000"/>
                    <w:sz w:val="22"/>
                  </w:rPr>
                </w:rPrChange>
              </w:rPr>
              <w:pPrChange w:id="67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786" w:author="瑋婷 徐" w:date="2025-01-03T16:20:00Z" w16du:dateUtc="2025-01-03T08:20:00Z">
              <w:r w:rsidRPr="00720C7A">
                <w:rPr>
                  <w:rFonts w:asciiTheme="majorEastAsia" w:eastAsia="標楷體" w:hAnsiTheme="majorEastAsia" w:cstheme="majorEastAsia"/>
                  <w:color w:val="000000"/>
                  <w:rPrChange w:id="6787" w:author="瑋婷 徐" w:date="2025-01-04T22:55:00Z" w16du:dateUtc="2025-01-04T14:55:00Z">
                    <w:rPr>
                      <w:rFonts w:cs="Calibri"/>
                      <w:color w:val="000000"/>
                      <w:sz w:val="22"/>
                    </w:rPr>
                  </w:rPrChange>
                </w:rPr>
                <w:t>*</w:t>
              </w:r>
            </w:ins>
          </w:p>
        </w:tc>
        <w:tc>
          <w:tcPr>
            <w:tcW w:w="148" w:type="pct"/>
            <w:noWrap/>
            <w:hideMark/>
          </w:tcPr>
          <w:p w14:paraId="27BFFB5D"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788" w:author="瑋婷 徐" w:date="2025-01-03T16:20:00Z" w16du:dateUtc="2025-01-03T08:20:00Z"/>
                <w:rFonts w:asciiTheme="majorEastAsia" w:eastAsia="標楷體" w:hAnsiTheme="majorEastAsia" w:cstheme="majorEastAsia"/>
                <w:color w:val="000000"/>
                <w:rPrChange w:id="6789" w:author="瑋婷 徐" w:date="2025-01-04T22:55:00Z" w16du:dateUtc="2025-01-04T14:55:00Z">
                  <w:rPr>
                    <w:ins w:id="6790" w:author="瑋婷 徐" w:date="2025-01-03T16:20:00Z" w16du:dateUtc="2025-01-03T08:20:00Z"/>
                    <w:rFonts w:cs="Calibri"/>
                    <w:color w:val="000000"/>
                    <w:sz w:val="22"/>
                  </w:rPr>
                </w:rPrChange>
              </w:rPr>
              <w:pPrChange w:id="67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792" w:author="瑋婷 徐" w:date="2025-01-03T16:20:00Z" w16du:dateUtc="2025-01-03T08:20:00Z">
              <w:r w:rsidRPr="00720C7A">
                <w:rPr>
                  <w:rFonts w:asciiTheme="majorEastAsia" w:eastAsia="標楷體" w:hAnsiTheme="majorEastAsia" w:cstheme="majorEastAsia"/>
                  <w:color w:val="000000"/>
                  <w:rPrChange w:id="6793" w:author="瑋婷 徐" w:date="2025-01-04T22:55:00Z" w16du:dateUtc="2025-01-04T14:55:00Z">
                    <w:rPr>
                      <w:rFonts w:cs="Calibri"/>
                      <w:color w:val="000000"/>
                      <w:sz w:val="22"/>
                    </w:rPr>
                  </w:rPrChange>
                </w:rPr>
                <w:t>*</w:t>
              </w:r>
            </w:ins>
          </w:p>
        </w:tc>
        <w:tc>
          <w:tcPr>
            <w:tcW w:w="148" w:type="pct"/>
            <w:noWrap/>
            <w:hideMark/>
          </w:tcPr>
          <w:p w14:paraId="0B1AF03C"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794" w:author="瑋婷 徐" w:date="2025-01-03T16:20:00Z" w16du:dateUtc="2025-01-03T08:20:00Z"/>
                <w:rFonts w:asciiTheme="majorEastAsia" w:eastAsia="標楷體" w:hAnsiTheme="majorEastAsia" w:cstheme="majorEastAsia"/>
                <w:color w:val="000000"/>
                <w:rPrChange w:id="6795" w:author="瑋婷 徐" w:date="2025-01-04T22:55:00Z" w16du:dateUtc="2025-01-04T14:55:00Z">
                  <w:rPr>
                    <w:ins w:id="6796" w:author="瑋婷 徐" w:date="2025-01-03T16:20:00Z" w16du:dateUtc="2025-01-03T08:20:00Z"/>
                    <w:rFonts w:cs="Calibri"/>
                    <w:color w:val="000000"/>
                    <w:sz w:val="22"/>
                  </w:rPr>
                </w:rPrChange>
              </w:rPr>
              <w:pPrChange w:id="67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798" w:author="瑋婷 徐" w:date="2025-01-03T16:20:00Z" w16du:dateUtc="2025-01-03T08:20:00Z">
              <w:r w:rsidRPr="00720C7A">
                <w:rPr>
                  <w:rFonts w:asciiTheme="majorEastAsia" w:eastAsia="標楷體" w:hAnsiTheme="majorEastAsia" w:cstheme="majorEastAsia"/>
                  <w:color w:val="000000"/>
                  <w:rPrChange w:id="6799" w:author="瑋婷 徐" w:date="2025-01-04T22:55:00Z" w16du:dateUtc="2025-01-04T14:55:00Z">
                    <w:rPr>
                      <w:rFonts w:cs="Calibri"/>
                      <w:color w:val="000000"/>
                      <w:sz w:val="22"/>
                    </w:rPr>
                  </w:rPrChange>
                </w:rPr>
                <w:t>*</w:t>
              </w:r>
            </w:ins>
          </w:p>
        </w:tc>
        <w:tc>
          <w:tcPr>
            <w:tcW w:w="148" w:type="pct"/>
            <w:noWrap/>
            <w:hideMark/>
          </w:tcPr>
          <w:p w14:paraId="237EF249"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00" w:author="瑋婷 徐" w:date="2025-01-03T16:20:00Z" w16du:dateUtc="2025-01-03T08:20:00Z"/>
                <w:rFonts w:asciiTheme="majorEastAsia" w:eastAsia="標楷體" w:hAnsiTheme="majorEastAsia" w:cstheme="majorEastAsia"/>
                <w:color w:val="000000"/>
                <w:rPrChange w:id="6801" w:author="瑋婷 徐" w:date="2025-01-04T22:55:00Z" w16du:dateUtc="2025-01-04T14:55:00Z">
                  <w:rPr>
                    <w:ins w:id="6802" w:author="瑋婷 徐" w:date="2025-01-03T16:20:00Z" w16du:dateUtc="2025-01-03T08:20:00Z"/>
                    <w:rFonts w:cs="Calibri"/>
                    <w:color w:val="000000"/>
                    <w:sz w:val="22"/>
                  </w:rPr>
                </w:rPrChange>
              </w:rPr>
              <w:pPrChange w:id="68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804" w:author="瑋婷 徐" w:date="2025-01-03T16:20:00Z" w16du:dateUtc="2025-01-03T08:20:00Z">
              <w:r w:rsidRPr="00720C7A">
                <w:rPr>
                  <w:rFonts w:asciiTheme="majorEastAsia" w:eastAsia="標楷體" w:hAnsiTheme="majorEastAsia" w:cstheme="majorEastAsia"/>
                  <w:color w:val="000000"/>
                  <w:rPrChange w:id="6805" w:author="瑋婷 徐" w:date="2025-01-04T22:55:00Z" w16du:dateUtc="2025-01-04T14:55:00Z">
                    <w:rPr>
                      <w:rFonts w:cs="Calibri"/>
                      <w:color w:val="000000"/>
                      <w:sz w:val="22"/>
                    </w:rPr>
                  </w:rPrChange>
                </w:rPr>
                <w:t>*</w:t>
              </w:r>
            </w:ins>
          </w:p>
        </w:tc>
        <w:tc>
          <w:tcPr>
            <w:tcW w:w="109" w:type="pct"/>
            <w:noWrap/>
            <w:hideMark/>
          </w:tcPr>
          <w:p w14:paraId="58218EBE"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06" w:author="瑋婷 徐" w:date="2025-01-03T16:20:00Z" w16du:dateUtc="2025-01-03T08:20:00Z"/>
                <w:rFonts w:asciiTheme="majorEastAsia" w:eastAsia="標楷體" w:hAnsiTheme="majorEastAsia" w:cstheme="majorEastAsia"/>
                <w:color w:val="000000"/>
                <w:rPrChange w:id="6807" w:author="瑋婷 徐" w:date="2025-01-04T22:55:00Z" w16du:dateUtc="2025-01-04T14:55:00Z">
                  <w:rPr>
                    <w:ins w:id="6808" w:author="瑋婷 徐" w:date="2025-01-03T16:20:00Z" w16du:dateUtc="2025-01-03T08:20:00Z"/>
                    <w:rFonts w:cs="Calibri"/>
                    <w:color w:val="000000"/>
                    <w:sz w:val="22"/>
                  </w:rPr>
                </w:rPrChange>
              </w:rPr>
              <w:pPrChange w:id="68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810" w:author="瑋婷 徐" w:date="2025-01-03T16:20:00Z" w16du:dateUtc="2025-01-03T08:20:00Z">
              <w:r w:rsidRPr="00720C7A">
                <w:rPr>
                  <w:rFonts w:asciiTheme="majorEastAsia" w:eastAsia="標楷體" w:hAnsiTheme="majorEastAsia" w:cstheme="majorEastAsia"/>
                  <w:color w:val="000000"/>
                  <w:rPrChange w:id="6811" w:author="瑋婷 徐" w:date="2025-01-04T22:55:00Z" w16du:dateUtc="2025-01-04T14:55:00Z">
                    <w:rPr>
                      <w:rFonts w:cs="Calibri"/>
                      <w:color w:val="000000"/>
                      <w:sz w:val="22"/>
                    </w:rPr>
                  </w:rPrChange>
                </w:rPr>
                <w:t>*</w:t>
              </w:r>
            </w:ins>
          </w:p>
        </w:tc>
        <w:tc>
          <w:tcPr>
            <w:tcW w:w="109" w:type="pct"/>
          </w:tcPr>
          <w:p w14:paraId="7A426FC0"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6812" w:author="瑋婷 徐" w:date="2025-01-03T16:33:00Z" w16du:dateUtc="2025-01-03T08:33:00Z"/>
                <w:rFonts w:asciiTheme="majorEastAsia" w:eastAsia="標楷體" w:hAnsiTheme="majorEastAsia" w:cstheme="majorEastAsia"/>
                <w:color w:val="000000"/>
              </w:rPr>
            </w:pPr>
          </w:p>
        </w:tc>
        <w:tc>
          <w:tcPr>
            <w:tcW w:w="148" w:type="pct"/>
            <w:noWrap/>
            <w:hideMark/>
          </w:tcPr>
          <w:p w14:paraId="1A6E0005" w14:textId="46B3C968"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13" w:author="瑋婷 徐" w:date="2025-01-03T16:20:00Z" w16du:dateUtc="2025-01-03T08:20:00Z"/>
                <w:rFonts w:asciiTheme="majorEastAsia" w:eastAsia="標楷體" w:hAnsiTheme="majorEastAsia" w:cstheme="majorEastAsia"/>
                <w:color w:val="000000"/>
                <w:rPrChange w:id="6814" w:author="瑋婷 徐" w:date="2025-01-04T22:55:00Z" w16du:dateUtc="2025-01-04T14:55:00Z">
                  <w:rPr>
                    <w:ins w:id="6815" w:author="瑋婷 徐" w:date="2025-01-03T16:20:00Z" w16du:dateUtc="2025-01-03T08:20:00Z"/>
                    <w:rFonts w:cs="Calibri"/>
                    <w:color w:val="000000"/>
                    <w:sz w:val="22"/>
                  </w:rPr>
                </w:rPrChange>
              </w:rPr>
              <w:pPrChange w:id="68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817" w:author="瑋婷 徐" w:date="2025-01-03T16:20:00Z" w16du:dateUtc="2025-01-03T08:20:00Z">
              <w:r w:rsidRPr="00720C7A">
                <w:rPr>
                  <w:rFonts w:asciiTheme="majorEastAsia" w:eastAsia="標楷體" w:hAnsiTheme="majorEastAsia" w:cstheme="majorEastAsia"/>
                  <w:color w:val="000000"/>
                  <w:rPrChange w:id="6818" w:author="瑋婷 徐" w:date="2025-01-04T22:55:00Z" w16du:dateUtc="2025-01-04T14:55:00Z">
                    <w:rPr>
                      <w:rFonts w:cs="Calibri"/>
                      <w:color w:val="000000"/>
                      <w:sz w:val="22"/>
                    </w:rPr>
                  </w:rPrChange>
                </w:rPr>
                <w:t>*</w:t>
              </w:r>
            </w:ins>
          </w:p>
        </w:tc>
        <w:tc>
          <w:tcPr>
            <w:tcW w:w="148" w:type="pct"/>
            <w:noWrap/>
            <w:hideMark/>
          </w:tcPr>
          <w:p w14:paraId="09037000"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19" w:author="瑋婷 徐" w:date="2025-01-03T16:20:00Z" w16du:dateUtc="2025-01-03T08:20:00Z"/>
                <w:rFonts w:asciiTheme="majorEastAsia" w:eastAsia="標楷體" w:hAnsiTheme="majorEastAsia" w:cstheme="majorEastAsia"/>
                <w:color w:val="000000"/>
                <w:rPrChange w:id="6820" w:author="瑋婷 徐" w:date="2025-01-04T22:55:00Z" w16du:dateUtc="2025-01-04T14:55:00Z">
                  <w:rPr>
                    <w:ins w:id="6821" w:author="瑋婷 徐" w:date="2025-01-03T16:20:00Z" w16du:dateUtc="2025-01-03T08:20:00Z"/>
                    <w:rFonts w:cs="Calibri"/>
                    <w:color w:val="000000"/>
                    <w:sz w:val="22"/>
                  </w:rPr>
                </w:rPrChange>
              </w:rPr>
              <w:pPrChange w:id="682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823" w:author="瑋婷 徐" w:date="2025-01-03T16:20:00Z" w16du:dateUtc="2025-01-03T08:20:00Z">
              <w:r w:rsidRPr="00720C7A">
                <w:rPr>
                  <w:rFonts w:asciiTheme="majorEastAsia" w:eastAsia="標楷體" w:hAnsiTheme="majorEastAsia" w:cstheme="majorEastAsia"/>
                  <w:color w:val="000000"/>
                  <w:rPrChange w:id="6824" w:author="瑋婷 徐" w:date="2025-01-04T22:55:00Z" w16du:dateUtc="2025-01-04T14:55:00Z">
                    <w:rPr>
                      <w:rFonts w:cs="Calibri"/>
                      <w:color w:val="000000"/>
                      <w:sz w:val="22"/>
                    </w:rPr>
                  </w:rPrChange>
                </w:rPr>
                <w:t>*</w:t>
              </w:r>
            </w:ins>
          </w:p>
        </w:tc>
        <w:tc>
          <w:tcPr>
            <w:tcW w:w="148" w:type="pct"/>
            <w:noWrap/>
            <w:hideMark/>
          </w:tcPr>
          <w:p w14:paraId="63EC5B9B"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25" w:author="瑋婷 徐" w:date="2025-01-03T16:20:00Z" w16du:dateUtc="2025-01-03T08:20:00Z"/>
                <w:rFonts w:asciiTheme="majorEastAsia" w:eastAsia="標楷體" w:hAnsiTheme="majorEastAsia" w:cstheme="majorEastAsia"/>
                <w:color w:val="000000"/>
                <w:rPrChange w:id="6826" w:author="瑋婷 徐" w:date="2025-01-04T22:55:00Z" w16du:dateUtc="2025-01-04T14:55:00Z">
                  <w:rPr>
                    <w:ins w:id="6827" w:author="瑋婷 徐" w:date="2025-01-03T16:20:00Z" w16du:dateUtc="2025-01-03T08:20:00Z"/>
                    <w:rFonts w:cs="Calibri"/>
                    <w:color w:val="000000"/>
                    <w:sz w:val="22"/>
                  </w:rPr>
                </w:rPrChange>
              </w:rPr>
              <w:pPrChange w:id="68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829" w:author="瑋婷 徐" w:date="2025-01-03T16:20:00Z" w16du:dateUtc="2025-01-03T08:20:00Z">
              <w:r w:rsidRPr="00720C7A">
                <w:rPr>
                  <w:rFonts w:asciiTheme="majorEastAsia" w:eastAsia="標楷體" w:hAnsiTheme="majorEastAsia" w:cstheme="majorEastAsia"/>
                  <w:color w:val="000000"/>
                  <w:rPrChange w:id="6830" w:author="瑋婷 徐" w:date="2025-01-04T22:55:00Z" w16du:dateUtc="2025-01-04T14:55:00Z">
                    <w:rPr>
                      <w:rFonts w:cs="Calibri"/>
                      <w:color w:val="000000"/>
                      <w:sz w:val="22"/>
                    </w:rPr>
                  </w:rPrChange>
                </w:rPr>
                <w:t>*</w:t>
              </w:r>
            </w:ins>
          </w:p>
        </w:tc>
        <w:tc>
          <w:tcPr>
            <w:tcW w:w="148" w:type="pct"/>
            <w:noWrap/>
            <w:hideMark/>
          </w:tcPr>
          <w:p w14:paraId="7D833E91"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31" w:author="瑋婷 徐" w:date="2025-01-03T16:20:00Z" w16du:dateUtc="2025-01-03T08:20:00Z"/>
                <w:rFonts w:asciiTheme="majorEastAsia" w:eastAsia="標楷體" w:hAnsiTheme="majorEastAsia" w:cstheme="majorEastAsia"/>
                <w:color w:val="000000"/>
                <w:rPrChange w:id="6832" w:author="瑋婷 徐" w:date="2025-01-04T22:55:00Z" w16du:dateUtc="2025-01-04T14:55:00Z">
                  <w:rPr>
                    <w:ins w:id="6833" w:author="瑋婷 徐" w:date="2025-01-03T16:20:00Z" w16du:dateUtc="2025-01-03T08:20:00Z"/>
                    <w:rFonts w:cs="Calibri"/>
                    <w:color w:val="000000"/>
                    <w:sz w:val="22"/>
                  </w:rPr>
                </w:rPrChange>
              </w:rPr>
              <w:pPrChange w:id="683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835" w:author="瑋婷 徐" w:date="2025-01-03T16:20:00Z" w16du:dateUtc="2025-01-03T08:20:00Z">
              <w:r w:rsidRPr="00720C7A">
                <w:rPr>
                  <w:rFonts w:asciiTheme="majorEastAsia" w:eastAsia="標楷體" w:hAnsiTheme="majorEastAsia" w:cstheme="majorEastAsia"/>
                  <w:color w:val="000000"/>
                  <w:rPrChange w:id="6836" w:author="瑋婷 徐" w:date="2025-01-04T22:55:00Z" w16du:dateUtc="2025-01-04T14:55:00Z">
                    <w:rPr>
                      <w:rFonts w:cs="Calibri"/>
                      <w:color w:val="000000"/>
                      <w:sz w:val="22"/>
                    </w:rPr>
                  </w:rPrChange>
                </w:rPr>
                <w:t>*</w:t>
              </w:r>
            </w:ins>
          </w:p>
        </w:tc>
        <w:tc>
          <w:tcPr>
            <w:tcW w:w="148" w:type="pct"/>
          </w:tcPr>
          <w:p w14:paraId="07947413"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6837" w:author="瑋婷 徐" w:date="2025-01-03T16:33:00Z" w16du:dateUtc="2025-01-03T08:33:00Z"/>
                <w:rFonts w:asciiTheme="majorEastAsia" w:eastAsia="標楷體" w:hAnsiTheme="majorEastAsia" w:cstheme="majorEastAsia"/>
                <w:color w:val="000000"/>
              </w:rPr>
            </w:pPr>
          </w:p>
        </w:tc>
        <w:tc>
          <w:tcPr>
            <w:tcW w:w="148" w:type="pct"/>
            <w:noWrap/>
            <w:hideMark/>
          </w:tcPr>
          <w:p w14:paraId="2F044B25" w14:textId="2EDA4BA3"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38" w:author="瑋婷 徐" w:date="2025-01-03T16:20:00Z" w16du:dateUtc="2025-01-03T08:20:00Z"/>
                <w:rFonts w:asciiTheme="majorEastAsia" w:eastAsia="標楷體" w:hAnsiTheme="majorEastAsia" w:cstheme="majorEastAsia"/>
                <w:color w:val="000000"/>
                <w:rPrChange w:id="6839" w:author="瑋婷 徐" w:date="2025-01-04T22:55:00Z" w16du:dateUtc="2025-01-04T14:55:00Z">
                  <w:rPr>
                    <w:ins w:id="6840" w:author="瑋婷 徐" w:date="2025-01-03T16:20:00Z" w16du:dateUtc="2025-01-03T08:20:00Z"/>
                    <w:rFonts w:cs="Calibri"/>
                    <w:color w:val="000000"/>
                    <w:sz w:val="22"/>
                  </w:rPr>
                </w:rPrChange>
              </w:rPr>
              <w:pPrChange w:id="68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842" w:author="瑋婷 徐" w:date="2025-01-03T16:20:00Z" w16du:dateUtc="2025-01-03T08:20:00Z">
              <w:r w:rsidRPr="00720C7A">
                <w:rPr>
                  <w:rFonts w:asciiTheme="majorEastAsia" w:eastAsia="標楷體" w:hAnsiTheme="majorEastAsia" w:cstheme="majorEastAsia"/>
                  <w:color w:val="000000"/>
                  <w:rPrChange w:id="6843" w:author="瑋婷 徐" w:date="2025-01-04T22:55:00Z" w16du:dateUtc="2025-01-04T14:55:00Z">
                    <w:rPr>
                      <w:rFonts w:cs="Calibri"/>
                      <w:color w:val="000000"/>
                      <w:sz w:val="22"/>
                    </w:rPr>
                  </w:rPrChange>
                </w:rPr>
                <w:t>*</w:t>
              </w:r>
            </w:ins>
          </w:p>
        </w:tc>
        <w:tc>
          <w:tcPr>
            <w:tcW w:w="148" w:type="pct"/>
            <w:noWrap/>
            <w:hideMark/>
          </w:tcPr>
          <w:p w14:paraId="52C397B1"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44" w:author="瑋婷 徐" w:date="2025-01-03T16:20:00Z" w16du:dateUtc="2025-01-03T08:20:00Z"/>
                <w:rFonts w:asciiTheme="majorEastAsia" w:eastAsia="標楷體" w:hAnsiTheme="majorEastAsia" w:cstheme="majorEastAsia"/>
                <w:color w:val="000000"/>
                <w:rPrChange w:id="6845" w:author="瑋婷 徐" w:date="2025-01-04T22:55:00Z" w16du:dateUtc="2025-01-04T14:55:00Z">
                  <w:rPr>
                    <w:ins w:id="6846" w:author="瑋婷 徐" w:date="2025-01-03T16:20:00Z" w16du:dateUtc="2025-01-03T08:20:00Z"/>
                    <w:rFonts w:cs="Calibri"/>
                    <w:color w:val="000000"/>
                    <w:sz w:val="22"/>
                  </w:rPr>
                </w:rPrChange>
              </w:rPr>
              <w:pPrChange w:id="68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848" w:author="瑋婷 徐" w:date="2025-01-03T16:20:00Z" w16du:dateUtc="2025-01-03T08:20:00Z">
              <w:r w:rsidRPr="00720C7A">
                <w:rPr>
                  <w:rFonts w:asciiTheme="majorEastAsia" w:eastAsia="標楷體" w:hAnsiTheme="majorEastAsia" w:cstheme="majorEastAsia"/>
                  <w:color w:val="000000"/>
                  <w:rPrChange w:id="6849" w:author="瑋婷 徐" w:date="2025-01-04T22:55:00Z" w16du:dateUtc="2025-01-04T14:55:00Z">
                    <w:rPr>
                      <w:rFonts w:cs="Calibri"/>
                      <w:color w:val="000000"/>
                      <w:sz w:val="22"/>
                    </w:rPr>
                  </w:rPrChange>
                </w:rPr>
                <w:t>*</w:t>
              </w:r>
            </w:ins>
          </w:p>
        </w:tc>
        <w:tc>
          <w:tcPr>
            <w:tcW w:w="148" w:type="pct"/>
            <w:noWrap/>
            <w:hideMark/>
          </w:tcPr>
          <w:p w14:paraId="349F458E"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50" w:author="瑋婷 徐" w:date="2025-01-03T16:20:00Z" w16du:dateUtc="2025-01-03T08:20:00Z"/>
                <w:rFonts w:asciiTheme="majorEastAsia" w:eastAsia="標楷體" w:hAnsiTheme="majorEastAsia" w:cstheme="majorEastAsia"/>
                <w:color w:val="000000"/>
                <w:rPrChange w:id="6851" w:author="瑋婷 徐" w:date="2025-01-04T22:55:00Z" w16du:dateUtc="2025-01-04T14:55:00Z">
                  <w:rPr>
                    <w:ins w:id="6852" w:author="瑋婷 徐" w:date="2025-01-03T16:20:00Z" w16du:dateUtc="2025-01-03T08:20:00Z"/>
                    <w:rFonts w:cs="Calibri"/>
                    <w:color w:val="000000"/>
                    <w:sz w:val="22"/>
                  </w:rPr>
                </w:rPrChange>
              </w:rPr>
              <w:pPrChange w:id="68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D3C33C6"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54" w:author="瑋婷 徐" w:date="2025-01-03T16:20:00Z" w16du:dateUtc="2025-01-03T08:20:00Z"/>
                <w:rFonts w:asciiTheme="majorEastAsia" w:eastAsia="標楷體" w:hAnsiTheme="majorEastAsia" w:cstheme="majorEastAsia"/>
                <w:color w:val="000000"/>
                <w:rPrChange w:id="6855" w:author="瑋婷 徐" w:date="2025-01-04T22:55:00Z" w16du:dateUtc="2025-01-04T14:55:00Z">
                  <w:rPr>
                    <w:ins w:id="6856" w:author="瑋婷 徐" w:date="2025-01-03T16:20:00Z" w16du:dateUtc="2025-01-03T08:20:00Z"/>
                    <w:rFonts w:cs="Calibri"/>
                    <w:color w:val="000000"/>
                    <w:sz w:val="22"/>
                  </w:rPr>
                </w:rPrChange>
              </w:rPr>
              <w:pPrChange w:id="68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858" w:author="瑋婷 徐" w:date="2025-01-03T16:20:00Z" w16du:dateUtc="2025-01-03T08:20:00Z">
              <w:r w:rsidRPr="00720C7A">
                <w:rPr>
                  <w:rFonts w:asciiTheme="majorEastAsia" w:eastAsia="標楷體" w:hAnsiTheme="majorEastAsia" w:cstheme="majorEastAsia"/>
                  <w:color w:val="000000"/>
                  <w:rPrChange w:id="6859" w:author="瑋婷 徐" w:date="2025-01-04T22:55:00Z" w16du:dateUtc="2025-01-04T14:55:00Z">
                    <w:rPr>
                      <w:rFonts w:cs="Calibri"/>
                      <w:color w:val="000000"/>
                      <w:sz w:val="22"/>
                    </w:rPr>
                  </w:rPrChange>
                </w:rPr>
                <w:t>*</w:t>
              </w:r>
            </w:ins>
          </w:p>
        </w:tc>
        <w:tc>
          <w:tcPr>
            <w:tcW w:w="148" w:type="pct"/>
            <w:noWrap/>
            <w:hideMark/>
          </w:tcPr>
          <w:p w14:paraId="699B0EF0"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60" w:author="瑋婷 徐" w:date="2025-01-03T16:20:00Z" w16du:dateUtc="2025-01-03T08:20:00Z"/>
                <w:rFonts w:asciiTheme="majorEastAsia" w:eastAsia="標楷體" w:hAnsiTheme="majorEastAsia" w:cstheme="majorEastAsia"/>
                <w:color w:val="000000"/>
                <w:rPrChange w:id="6861" w:author="瑋婷 徐" w:date="2025-01-04T22:55:00Z" w16du:dateUtc="2025-01-04T14:55:00Z">
                  <w:rPr>
                    <w:ins w:id="6862" w:author="瑋婷 徐" w:date="2025-01-03T16:20:00Z" w16du:dateUtc="2025-01-03T08:20:00Z"/>
                    <w:rFonts w:cs="Calibri"/>
                    <w:color w:val="000000"/>
                    <w:sz w:val="22"/>
                  </w:rPr>
                </w:rPrChange>
              </w:rPr>
              <w:pPrChange w:id="686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C990F7C"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64" w:author="瑋婷 徐" w:date="2025-01-03T16:20:00Z" w16du:dateUtc="2025-01-03T08:20:00Z"/>
                <w:rFonts w:asciiTheme="majorEastAsia" w:eastAsia="標楷體" w:hAnsiTheme="majorEastAsia" w:cstheme="majorEastAsia"/>
                <w:color w:val="000000"/>
                <w:rPrChange w:id="6865" w:author="瑋婷 徐" w:date="2025-01-04T22:55:00Z" w16du:dateUtc="2025-01-04T14:55:00Z">
                  <w:rPr>
                    <w:ins w:id="6866" w:author="瑋婷 徐" w:date="2025-01-03T16:20:00Z" w16du:dateUtc="2025-01-03T08:20:00Z"/>
                    <w:rFonts w:cs="Calibri"/>
                    <w:color w:val="000000"/>
                    <w:sz w:val="22"/>
                  </w:rPr>
                </w:rPrChange>
              </w:rPr>
              <w:pPrChange w:id="68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868" w:author="瑋婷 徐" w:date="2025-01-03T16:20:00Z" w16du:dateUtc="2025-01-03T08:20:00Z">
              <w:r w:rsidRPr="00720C7A">
                <w:rPr>
                  <w:rFonts w:asciiTheme="majorEastAsia" w:eastAsia="標楷體" w:hAnsiTheme="majorEastAsia" w:cstheme="majorEastAsia"/>
                  <w:color w:val="000000"/>
                  <w:rPrChange w:id="6869" w:author="瑋婷 徐" w:date="2025-01-04T22:55:00Z" w16du:dateUtc="2025-01-04T14:55:00Z">
                    <w:rPr>
                      <w:rFonts w:cs="Calibri"/>
                      <w:color w:val="000000"/>
                      <w:sz w:val="22"/>
                    </w:rPr>
                  </w:rPrChange>
                </w:rPr>
                <w:t>*</w:t>
              </w:r>
            </w:ins>
          </w:p>
        </w:tc>
        <w:tc>
          <w:tcPr>
            <w:tcW w:w="148" w:type="pct"/>
            <w:noWrap/>
            <w:hideMark/>
          </w:tcPr>
          <w:p w14:paraId="16F40362"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70" w:author="瑋婷 徐" w:date="2025-01-03T16:20:00Z" w16du:dateUtc="2025-01-03T08:20:00Z"/>
                <w:rFonts w:asciiTheme="majorEastAsia" w:eastAsia="標楷體" w:hAnsiTheme="majorEastAsia" w:cstheme="majorEastAsia"/>
                <w:color w:val="000000"/>
                <w:rPrChange w:id="6871" w:author="瑋婷 徐" w:date="2025-01-04T22:55:00Z" w16du:dateUtc="2025-01-04T14:55:00Z">
                  <w:rPr>
                    <w:ins w:id="6872" w:author="瑋婷 徐" w:date="2025-01-03T16:20:00Z" w16du:dateUtc="2025-01-03T08:20:00Z"/>
                    <w:rFonts w:cs="Calibri"/>
                    <w:color w:val="000000"/>
                    <w:sz w:val="22"/>
                  </w:rPr>
                </w:rPrChange>
              </w:rPr>
              <w:pPrChange w:id="68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874" w:author="瑋婷 徐" w:date="2025-01-03T16:20:00Z" w16du:dateUtc="2025-01-03T08:20:00Z">
              <w:r w:rsidRPr="00720C7A">
                <w:rPr>
                  <w:rFonts w:asciiTheme="majorEastAsia" w:eastAsia="標楷體" w:hAnsiTheme="majorEastAsia" w:cstheme="majorEastAsia"/>
                  <w:color w:val="000000"/>
                  <w:rPrChange w:id="6875" w:author="瑋婷 徐" w:date="2025-01-04T22:55:00Z" w16du:dateUtc="2025-01-04T14:55:00Z">
                    <w:rPr>
                      <w:rFonts w:cs="Calibri"/>
                      <w:color w:val="000000"/>
                      <w:sz w:val="22"/>
                    </w:rPr>
                  </w:rPrChange>
                </w:rPr>
                <w:t>*</w:t>
              </w:r>
            </w:ins>
          </w:p>
        </w:tc>
        <w:tc>
          <w:tcPr>
            <w:tcW w:w="154" w:type="pct"/>
            <w:noWrap/>
            <w:hideMark/>
          </w:tcPr>
          <w:p w14:paraId="2A32797B"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876" w:author="瑋婷 徐" w:date="2025-01-03T16:20:00Z" w16du:dateUtc="2025-01-03T08:20:00Z"/>
                <w:rFonts w:asciiTheme="majorEastAsia" w:eastAsia="標楷體" w:hAnsiTheme="majorEastAsia" w:cstheme="majorEastAsia"/>
                <w:color w:val="000000"/>
                <w:rPrChange w:id="6877" w:author="瑋婷 徐" w:date="2025-01-04T22:55:00Z" w16du:dateUtc="2025-01-04T14:55:00Z">
                  <w:rPr>
                    <w:ins w:id="6878" w:author="瑋婷 徐" w:date="2025-01-03T16:20:00Z" w16du:dateUtc="2025-01-03T08:20:00Z"/>
                    <w:rFonts w:cs="Calibri"/>
                    <w:color w:val="000000"/>
                    <w:sz w:val="22"/>
                  </w:rPr>
                </w:rPrChange>
              </w:rPr>
              <w:pPrChange w:id="68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880" w:author="瑋婷 徐" w:date="2025-01-03T16:20:00Z" w16du:dateUtc="2025-01-03T08:20:00Z">
              <w:r w:rsidRPr="00720C7A">
                <w:rPr>
                  <w:rFonts w:asciiTheme="majorEastAsia" w:eastAsia="標楷體" w:hAnsiTheme="majorEastAsia" w:cstheme="majorEastAsia"/>
                  <w:color w:val="000000"/>
                  <w:rPrChange w:id="6881" w:author="瑋婷 徐" w:date="2025-01-04T22:55:00Z" w16du:dateUtc="2025-01-04T14:55:00Z">
                    <w:rPr>
                      <w:rFonts w:cs="Calibri"/>
                      <w:color w:val="000000"/>
                      <w:sz w:val="22"/>
                    </w:rPr>
                  </w:rPrChange>
                </w:rPr>
                <w:t>*</w:t>
              </w:r>
            </w:ins>
          </w:p>
        </w:tc>
      </w:tr>
      <w:tr w:rsidR="00085A97" w:rsidRPr="00720C7A" w14:paraId="2456F633" w14:textId="77777777" w:rsidTr="003C19C7">
        <w:trPr>
          <w:cnfStyle w:val="000000100000" w:firstRow="0" w:lastRow="0" w:firstColumn="0" w:lastColumn="0" w:oddVBand="0" w:evenVBand="0" w:oddHBand="1" w:evenHBand="0" w:firstRowFirstColumn="0" w:firstRowLastColumn="0" w:lastRowFirstColumn="0" w:lastRowLastColumn="0"/>
          <w:trHeight w:val="300"/>
          <w:ins w:id="6882"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424FDB74" w14:textId="77777777" w:rsidR="00DA433E" w:rsidRPr="00720C7A" w:rsidRDefault="00DA433E">
            <w:pPr>
              <w:spacing w:line="360" w:lineRule="auto"/>
              <w:jc w:val="both"/>
              <w:rPr>
                <w:ins w:id="6883" w:author="瑋婷 徐" w:date="2025-01-03T16:20:00Z" w16du:dateUtc="2025-01-03T08:20:00Z"/>
                <w:rFonts w:asciiTheme="majorEastAsia" w:eastAsia="標楷體" w:hAnsiTheme="majorEastAsia" w:cstheme="majorEastAsia"/>
                <w:b w:val="0"/>
                <w:bCs w:val="0"/>
                <w:color w:val="000000"/>
                <w:rPrChange w:id="6884" w:author="瑋婷 徐" w:date="2025-01-04T22:55:00Z" w16du:dateUtc="2025-01-04T14:55:00Z">
                  <w:rPr>
                    <w:ins w:id="6885" w:author="瑋婷 徐" w:date="2025-01-03T16:20:00Z" w16du:dateUtc="2025-01-03T08:20:00Z"/>
                    <w:rFonts w:cs="Calibri"/>
                    <w:color w:val="000000"/>
                    <w:sz w:val="22"/>
                  </w:rPr>
                </w:rPrChange>
              </w:rPr>
              <w:pPrChange w:id="6886" w:author="瑋婷 徐" w:date="2025-01-03T16:21:00Z" w16du:dateUtc="2025-01-03T08:21:00Z">
                <w:pPr/>
              </w:pPrChange>
            </w:pPr>
            <w:ins w:id="6887" w:author="瑋婷 徐" w:date="2025-01-03T16:20:00Z" w16du:dateUtc="2025-01-03T08:20:00Z">
              <w:r w:rsidRPr="00720C7A">
                <w:rPr>
                  <w:rFonts w:asciiTheme="majorEastAsia" w:eastAsia="標楷體" w:hAnsiTheme="majorEastAsia" w:cstheme="majorEastAsia"/>
                  <w:b w:val="0"/>
                  <w:bCs w:val="0"/>
                  <w:color w:val="000000"/>
                  <w:rPrChange w:id="6888" w:author="瑋婷 徐" w:date="2025-01-04T22:55:00Z" w16du:dateUtc="2025-01-04T14:55:00Z">
                    <w:rPr>
                      <w:rFonts w:cs="Calibri"/>
                      <w:color w:val="000000"/>
                      <w:sz w:val="22"/>
                    </w:rPr>
                  </w:rPrChange>
                </w:rPr>
                <w:t>小啄木</w:t>
              </w:r>
              <w:r w:rsidRPr="00720C7A">
                <w:rPr>
                  <w:rFonts w:asciiTheme="majorEastAsia" w:eastAsia="標楷體" w:hAnsiTheme="majorEastAsia" w:cstheme="majorEastAsia"/>
                  <w:b w:val="0"/>
                  <w:bCs w:val="0"/>
                  <w:color w:val="000000"/>
                  <w:rPrChange w:id="6889" w:author="瑋婷 徐" w:date="2025-01-04T22:55:00Z" w16du:dateUtc="2025-01-04T14:55:00Z">
                    <w:rPr>
                      <w:rFonts w:cs="Calibri"/>
                      <w:color w:val="000000"/>
                      <w:sz w:val="22"/>
                    </w:rPr>
                  </w:rPrChange>
                </w:rPr>
                <w:t xml:space="preserve"> </w:t>
              </w:r>
            </w:ins>
          </w:p>
        </w:tc>
        <w:tc>
          <w:tcPr>
            <w:tcW w:w="1284" w:type="pct"/>
            <w:hideMark/>
          </w:tcPr>
          <w:p w14:paraId="0CA2BC72"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890" w:author="瑋婷 徐" w:date="2025-01-03T16:20:00Z" w16du:dateUtc="2025-01-03T08:20:00Z"/>
                <w:rFonts w:asciiTheme="majorEastAsia" w:eastAsia="標楷體" w:hAnsiTheme="majorEastAsia" w:cstheme="majorEastAsia"/>
                <w:i/>
                <w:iCs/>
                <w:color w:val="000000"/>
                <w:rPrChange w:id="6891" w:author="瑋婷 徐" w:date="2025-01-04T22:55:00Z" w16du:dateUtc="2025-01-04T14:55:00Z">
                  <w:rPr>
                    <w:ins w:id="6892" w:author="瑋婷 徐" w:date="2025-01-03T16:20:00Z" w16du:dateUtc="2025-01-03T08:20:00Z"/>
                    <w:rFonts w:cs="Calibri"/>
                    <w:i/>
                    <w:iCs/>
                    <w:color w:val="000000"/>
                    <w:sz w:val="22"/>
                  </w:rPr>
                </w:rPrChange>
              </w:rPr>
              <w:pPrChange w:id="68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6894" w:author="瑋婷 徐" w:date="2025-01-03T16:20:00Z" w16du:dateUtc="2025-01-03T08:20:00Z">
              <w:r w:rsidRPr="00720C7A">
                <w:rPr>
                  <w:rFonts w:asciiTheme="majorEastAsia" w:eastAsia="標楷體" w:hAnsiTheme="majorEastAsia" w:cstheme="majorEastAsia"/>
                  <w:i/>
                  <w:iCs/>
                  <w:color w:val="000000"/>
                  <w:rPrChange w:id="6895" w:author="瑋婷 徐" w:date="2025-01-04T22:55:00Z" w16du:dateUtc="2025-01-04T14:55:00Z">
                    <w:rPr>
                      <w:rFonts w:cs="Calibri"/>
                      <w:i/>
                      <w:iCs/>
                      <w:color w:val="000000"/>
                      <w:sz w:val="22"/>
                    </w:rPr>
                  </w:rPrChange>
                </w:rPr>
                <w:t>Yungipicus canicapillus</w:t>
              </w:r>
            </w:ins>
          </w:p>
        </w:tc>
        <w:tc>
          <w:tcPr>
            <w:tcW w:w="148" w:type="pct"/>
            <w:noWrap/>
            <w:hideMark/>
          </w:tcPr>
          <w:p w14:paraId="5A2429F2"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896" w:author="瑋婷 徐" w:date="2025-01-03T16:20:00Z" w16du:dateUtc="2025-01-03T08:20:00Z"/>
                <w:rFonts w:asciiTheme="majorEastAsia" w:eastAsia="標楷體" w:hAnsiTheme="majorEastAsia" w:cstheme="majorEastAsia"/>
                <w:i/>
                <w:iCs/>
                <w:color w:val="000000"/>
                <w:rPrChange w:id="6897" w:author="瑋婷 徐" w:date="2025-01-04T22:55:00Z" w16du:dateUtc="2025-01-04T14:55:00Z">
                  <w:rPr>
                    <w:ins w:id="6898" w:author="瑋婷 徐" w:date="2025-01-03T16:20:00Z" w16du:dateUtc="2025-01-03T08:20:00Z"/>
                    <w:rFonts w:cs="Calibri"/>
                    <w:i/>
                    <w:iCs/>
                    <w:color w:val="000000"/>
                    <w:sz w:val="22"/>
                  </w:rPr>
                </w:rPrChange>
              </w:rPr>
              <w:pPrChange w:id="68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869FC29"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900" w:author="瑋婷 徐" w:date="2025-01-03T16:20:00Z" w16du:dateUtc="2025-01-03T08:20:00Z"/>
                <w:rFonts w:asciiTheme="majorEastAsia" w:eastAsia="標楷體" w:hAnsiTheme="majorEastAsia" w:cstheme="majorEastAsia"/>
                <w:color w:val="000000"/>
                <w:rPrChange w:id="6901" w:author="瑋婷 徐" w:date="2025-01-04T22:55:00Z" w16du:dateUtc="2025-01-04T14:55:00Z">
                  <w:rPr>
                    <w:ins w:id="6902" w:author="瑋婷 徐" w:date="2025-01-03T16:20:00Z" w16du:dateUtc="2025-01-03T08:20:00Z"/>
                    <w:rFonts w:cs="Calibri"/>
                    <w:color w:val="000000"/>
                    <w:sz w:val="22"/>
                  </w:rPr>
                </w:rPrChange>
              </w:rPr>
              <w:pPrChange w:id="69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6904" w:author="瑋婷 徐" w:date="2025-01-03T16:20:00Z" w16du:dateUtc="2025-01-03T08:20:00Z">
              <w:r w:rsidRPr="00720C7A">
                <w:rPr>
                  <w:rFonts w:asciiTheme="majorEastAsia" w:eastAsia="標楷體" w:hAnsiTheme="majorEastAsia" w:cstheme="majorEastAsia"/>
                  <w:color w:val="000000"/>
                  <w:rPrChange w:id="6905" w:author="瑋婷 徐" w:date="2025-01-04T22:55:00Z" w16du:dateUtc="2025-01-04T14:55:00Z">
                    <w:rPr>
                      <w:rFonts w:cs="Calibri"/>
                      <w:color w:val="000000"/>
                      <w:sz w:val="22"/>
                    </w:rPr>
                  </w:rPrChange>
                </w:rPr>
                <w:t>*</w:t>
              </w:r>
            </w:ins>
          </w:p>
        </w:tc>
        <w:tc>
          <w:tcPr>
            <w:tcW w:w="148" w:type="pct"/>
            <w:noWrap/>
            <w:hideMark/>
          </w:tcPr>
          <w:p w14:paraId="54FB832A"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906" w:author="瑋婷 徐" w:date="2025-01-03T16:20:00Z" w16du:dateUtc="2025-01-03T08:20:00Z"/>
                <w:rFonts w:asciiTheme="majorEastAsia" w:eastAsia="標楷體" w:hAnsiTheme="majorEastAsia" w:cstheme="majorEastAsia"/>
                <w:color w:val="000000"/>
                <w:rPrChange w:id="6907" w:author="瑋婷 徐" w:date="2025-01-04T22:55:00Z" w16du:dateUtc="2025-01-04T14:55:00Z">
                  <w:rPr>
                    <w:ins w:id="6908" w:author="瑋婷 徐" w:date="2025-01-03T16:20:00Z" w16du:dateUtc="2025-01-03T08:20:00Z"/>
                    <w:rFonts w:cs="Calibri"/>
                    <w:color w:val="000000"/>
                    <w:sz w:val="22"/>
                  </w:rPr>
                </w:rPrChange>
              </w:rPr>
              <w:pPrChange w:id="69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FE3CD08"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910" w:author="瑋婷 徐" w:date="2025-01-03T16:20:00Z" w16du:dateUtc="2025-01-03T08:20:00Z"/>
                <w:rFonts w:asciiTheme="majorEastAsia" w:eastAsia="標楷體" w:hAnsiTheme="majorEastAsia" w:cstheme="majorEastAsia"/>
                <w:rPrChange w:id="6911" w:author="瑋婷 徐" w:date="2025-01-04T22:55:00Z" w16du:dateUtc="2025-01-04T14:55:00Z">
                  <w:rPr>
                    <w:ins w:id="6912" w:author="瑋婷 徐" w:date="2025-01-03T16:20:00Z" w16du:dateUtc="2025-01-03T08:20:00Z"/>
                    <w:rFonts w:ascii="Times New Roman" w:eastAsia="Times New Roman" w:hAnsi="Times New Roman" w:cs="Times New Roman"/>
                    <w:sz w:val="20"/>
                    <w:szCs w:val="20"/>
                  </w:rPr>
                </w:rPrChange>
              </w:rPr>
              <w:pPrChange w:id="69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13D7F86"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914" w:author="瑋婷 徐" w:date="2025-01-03T16:20:00Z" w16du:dateUtc="2025-01-03T08:20:00Z"/>
                <w:rFonts w:asciiTheme="majorEastAsia" w:eastAsia="標楷體" w:hAnsiTheme="majorEastAsia" w:cstheme="majorEastAsia"/>
                <w:rPrChange w:id="6915" w:author="瑋婷 徐" w:date="2025-01-04T22:55:00Z" w16du:dateUtc="2025-01-04T14:55:00Z">
                  <w:rPr>
                    <w:ins w:id="6916" w:author="瑋婷 徐" w:date="2025-01-03T16:20:00Z" w16du:dateUtc="2025-01-03T08:20:00Z"/>
                    <w:rFonts w:ascii="Times New Roman" w:eastAsia="Times New Roman" w:hAnsi="Times New Roman" w:cs="Times New Roman"/>
                    <w:sz w:val="20"/>
                    <w:szCs w:val="20"/>
                  </w:rPr>
                </w:rPrChange>
              </w:rPr>
              <w:pPrChange w:id="69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5F522CCB"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918" w:author="瑋婷 徐" w:date="2025-01-03T16:20:00Z" w16du:dateUtc="2025-01-03T08:20:00Z"/>
                <w:rFonts w:asciiTheme="majorEastAsia" w:eastAsia="標楷體" w:hAnsiTheme="majorEastAsia" w:cstheme="majorEastAsia"/>
                <w:rPrChange w:id="6919" w:author="瑋婷 徐" w:date="2025-01-04T22:55:00Z" w16du:dateUtc="2025-01-04T14:55:00Z">
                  <w:rPr>
                    <w:ins w:id="6920" w:author="瑋婷 徐" w:date="2025-01-03T16:20:00Z" w16du:dateUtc="2025-01-03T08:20:00Z"/>
                    <w:rFonts w:ascii="Times New Roman" w:eastAsia="Times New Roman" w:hAnsi="Times New Roman" w:cs="Times New Roman"/>
                    <w:sz w:val="20"/>
                    <w:szCs w:val="20"/>
                  </w:rPr>
                </w:rPrChange>
              </w:rPr>
              <w:pPrChange w:id="69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04038512" w14:textId="77777777" w:rsidR="00DA433E" w:rsidRPr="00720C7A"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6922" w:author="瑋婷 徐" w:date="2025-01-03T16:33:00Z" w16du:dateUtc="2025-01-03T08:33:00Z"/>
                <w:rFonts w:asciiTheme="majorEastAsia" w:eastAsia="標楷體" w:hAnsiTheme="majorEastAsia" w:cstheme="majorEastAsia"/>
              </w:rPr>
            </w:pPr>
          </w:p>
        </w:tc>
        <w:tc>
          <w:tcPr>
            <w:tcW w:w="148" w:type="pct"/>
            <w:noWrap/>
            <w:hideMark/>
          </w:tcPr>
          <w:p w14:paraId="6E8D3DFC" w14:textId="61C60039"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923" w:author="瑋婷 徐" w:date="2025-01-03T16:20:00Z" w16du:dateUtc="2025-01-03T08:20:00Z"/>
                <w:rFonts w:asciiTheme="majorEastAsia" w:eastAsia="標楷體" w:hAnsiTheme="majorEastAsia" w:cstheme="majorEastAsia"/>
                <w:rPrChange w:id="6924" w:author="瑋婷 徐" w:date="2025-01-04T22:55:00Z" w16du:dateUtc="2025-01-04T14:55:00Z">
                  <w:rPr>
                    <w:ins w:id="6925" w:author="瑋婷 徐" w:date="2025-01-03T16:20:00Z" w16du:dateUtc="2025-01-03T08:20:00Z"/>
                    <w:rFonts w:ascii="Times New Roman" w:eastAsia="Times New Roman" w:hAnsi="Times New Roman" w:cs="Times New Roman"/>
                    <w:sz w:val="20"/>
                    <w:szCs w:val="20"/>
                  </w:rPr>
                </w:rPrChange>
              </w:rPr>
              <w:pPrChange w:id="692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B8FEF5F"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927" w:author="瑋婷 徐" w:date="2025-01-03T16:20:00Z" w16du:dateUtc="2025-01-03T08:20:00Z"/>
                <w:rFonts w:asciiTheme="majorEastAsia" w:eastAsia="標楷體" w:hAnsiTheme="majorEastAsia" w:cstheme="majorEastAsia"/>
                <w:rPrChange w:id="6928" w:author="瑋婷 徐" w:date="2025-01-04T22:55:00Z" w16du:dateUtc="2025-01-04T14:55:00Z">
                  <w:rPr>
                    <w:ins w:id="6929" w:author="瑋婷 徐" w:date="2025-01-03T16:20:00Z" w16du:dateUtc="2025-01-03T08:20:00Z"/>
                    <w:rFonts w:ascii="Times New Roman" w:eastAsia="Times New Roman" w:hAnsi="Times New Roman" w:cs="Times New Roman"/>
                    <w:sz w:val="20"/>
                    <w:szCs w:val="20"/>
                  </w:rPr>
                </w:rPrChange>
              </w:rPr>
              <w:pPrChange w:id="69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1BDEEF0C"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931" w:author="瑋婷 徐" w:date="2025-01-03T16:20:00Z" w16du:dateUtc="2025-01-03T08:20:00Z"/>
                <w:rFonts w:asciiTheme="majorEastAsia" w:eastAsia="標楷體" w:hAnsiTheme="majorEastAsia" w:cstheme="majorEastAsia"/>
                <w:rPrChange w:id="6932" w:author="瑋婷 徐" w:date="2025-01-04T22:55:00Z" w16du:dateUtc="2025-01-04T14:55:00Z">
                  <w:rPr>
                    <w:ins w:id="6933" w:author="瑋婷 徐" w:date="2025-01-03T16:20:00Z" w16du:dateUtc="2025-01-03T08:20:00Z"/>
                    <w:rFonts w:ascii="Times New Roman" w:eastAsia="Times New Roman" w:hAnsi="Times New Roman" w:cs="Times New Roman"/>
                    <w:sz w:val="20"/>
                    <w:szCs w:val="20"/>
                  </w:rPr>
                </w:rPrChange>
              </w:rPr>
              <w:pPrChange w:id="69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285698A"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935" w:author="瑋婷 徐" w:date="2025-01-03T16:20:00Z" w16du:dateUtc="2025-01-03T08:20:00Z"/>
                <w:rFonts w:asciiTheme="majorEastAsia" w:eastAsia="標楷體" w:hAnsiTheme="majorEastAsia" w:cstheme="majorEastAsia"/>
                <w:rPrChange w:id="6936" w:author="瑋婷 徐" w:date="2025-01-04T22:55:00Z" w16du:dateUtc="2025-01-04T14:55:00Z">
                  <w:rPr>
                    <w:ins w:id="6937" w:author="瑋婷 徐" w:date="2025-01-03T16:20:00Z" w16du:dateUtc="2025-01-03T08:20:00Z"/>
                    <w:rFonts w:ascii="Times New Roman" w:eastAsia="Times New Roman" w:hAnsi="Times New Roman" w:cs="Times New Roman"/>
                    <w:sz w:val="20"/>
                    <w:szCs w:val="20"/>
                  </w:rPr>
                </w:rPrChange>
              </w:rPr>
              <w:pPrChange w:id="693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58D8DE1B" w14:textId="77777777" w:rsidR="00DA433E" w:rsidRPr="00720C7A"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6939" w:author="瑋婷 徐" w:date="2025-01-03T16:33:00Z" w16du:dateUtc="2025-01-03T08:33:00Z"/>
                <w:rFonts w:asciiTheme="majorEastAsia" w:eastAsia="標楷體" w:hAnsiTheme="majorEastAsia" w:cstheme="majorEastAsia"/>
                <w:color w:val="000000"/>
              </w:rPr>
            </w:pPr>
          </w:p>
        </w:tc>
        <w:tc>
          <w:tcPr>
            <w:tcW w:w="148" w:type="pct"/>
            <w:noWrap/>
            <w:hideMark/>
          </w:tcPr>
          <w:p w14:paraId="632EA63A" w14:textId="6535B7CB"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940" w:author="瑋婷 徐" w:date="2025-01-03T16:20:00Z" w16du:dateUtc="2025-01-03T08:20:00Z"/>
                <w:rFonts w:asciiTheme="majorEastAsia" w:eastAsia="標楷體" w:hAnsiTheme="majorEastAsia" w:cstheme="majorEastAsia"/>
                <w:color w:val="000000"/>
                <w:rPrChange w:id="6941" w:author="瑋婷 徐" w:date="2025-01-04T22:55:00Z" w16du:dateUtc="2025-01-04T14:55:00Z">
                  <w:rPr>
                    <w:ins w:id="6942" w:author="瑋婷 徐" w:date="2025-01-03T16:20:00Z" w16du:dateUtc="2025-01-03T08:20:00Z"/>
                    <w:rFonts w:cs="Calibri"/>
                    <w:color w:val="000000"/>
                    <w:sz w:val="22"/>
                  </w:rPr>
                </w:rPrChange>
              </w:rPr>
              <w:pPrChange w:id="69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6944" w:author="瑋婷 徐" w:date="2025-01-03T16:20:00Z" w16du:dateUtc="2025-01-03T08:20:00Z">
              <w:r w:rsidRPr="00720C7A">
                <w:rPr>
                  <w:rFonts w:asciiTheme="majorEastAsia" w:eastAsia="標楷體" w:hAnsiTheme="majorEastAsia" w:cstheme="majorEastAsia"/>
                  <w:color w:val="000000"/>
                  <w:rPrChange w:id="6945" w:author="瑋婷 徐" w:date="2025-01-04T22:55:00Z" w16du:dateUtc="2025-01-04T14:55:00Z">
                    <w:rPr>
                      <w:rFonts w:cs="Calibri"/>
                      <w:color w:val="000000"/>
                      <w:sz w:val="22"/>
                    </w:rPr>
                  </w:rPrChange>
                </w:rPr>
                <w:t>*</w:t>
              </w:r>
            </w:ins>
          </w:p>
        </w:tc>
        <w:tc>
          <w:tcPr>
            <w:tcW w:w="148" w:type="pct"/>
            <w:noWrap/>
            <w:hideMark/>
          </w:tcPr>
          <w:p w14:paraId="0FABE9C5"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946" w:author="瑋婷 徐" w:date="2025-01-03T16:20:00Z" w16du:dateUtc="2025-01-03T08:20:00Z"/>
                <w:rFonts w:asciiTheme="majorEastAsia" w:eastAsia="標楷體" w:hAnsiTheme="majorEastAsia" w:cstheme="majorEastAsia"/>
                <w:color w:val="000000"/>
                <w:rPrChange w:id="6947" w:author="瑋婷 徐" w:date="2025-01-04T22:55:00Z" w16du:dateUtc="2025-01-04T14:55:00Z">
                  <w:rPr>
                    <w:ins w:id="6948" w:author="瑋婷 徐" w:date="2025-01-03T16:20:00Z" w16du:dateUtc="2025-01-03T08:20:00Z"/>
                    <w:rFonts w:cs="Calibri"/>
                    <w:color w:val="000000"/>
                    <w:sz w:val="22"/>
                  </w:rPr>
                </w:rPrChange>
              </w:rPr>
              <w:pPrChange w:id="69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133F738"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950" w:author="瑋婷 徐" w:date="2025-01-03T16:20:00Z" w16du:dateUtc="2025-01-03T08:20:00Z"/>
                <w:rFonts w:asciiTheme="majorEastAsia" w:eastAsia="標楷體" w:hAnsiTheme="majorEastAsia" w:cstheme="majorEastAsia"/>
                <w:rPrChange w:id="6951" w:author="瑋婷 徐" w:date="2025-01-04T22:55:00Z" w16du:dateUtc="2025-01-04T14:55:00Z">
                  <w:rPr>
                    <w:ins w:id="6952" w:author="瑋婷 徐" w:date="2025-01-03T16:20:00Z" w16du:dateUtc="2025-01-03T08:20:00Z"/>
                    <w:rFonts w:ascii="Times New Roman" w:eastAsia="Times New Roman" w:hAnsi="Times New Roman" w:cs="Times New Roman"/>
                    <w:sz w:val="20"/>
                    <w:szCs w:val="20"/>
                  </w:rPr>
                </w:rPrChange>
              </w:rPr>
              <w:pPrChange w:id="69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19FF237"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954" w:author="瑋婷 徐" w:date="2025-01-03T16:20:00Z" w16du:dateUtc="2025-01-03T08:20:00Z"/>
                <w:rFonts w:asciiTheme="majorEastAsia" w:eastAsia="標楷體" w:hAnsiTheme="majorEastAsia" w:cstheme="majorEastAsia"/>
                <w:rPrChange w:id="6955" w:author="瑋婷 徐" w:date="2025-01-04T22:55:00Z" w16du:dateUtc="2025-01-04T14:55:00Z">
                  <w:rPr>
                    <w:ins w:id="6956" w:author="瑋婷 徐" w:date="2025-01-03T16:20:00Z" w16du:dateUtc="2025-01-03T08:20:00Z"/>
                    <w:rFonts w:ascii="Times New Roman" w:eastAsia="Times New Roman" w:hAnsi="Times New Roman" w:cs="Times New Roman"/>
                    <w:sz w:val="20"/>
                    <w:szCs w:val="20"/>
                  </w:rPr>
                </w:rPrChange>
              </w:rPr>
              <w:pPrChange w:id="69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01BFDC7"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958" w:author="瑋婷 徐" w:date="2025-01-03T16:20:00Z" w16du:dateUtc="2025-01-03T08:20:00Z"/>
                <w:rFonts w:asciiTheme="majorEastAsia" w:eastAsia="標楷體" w:hAnsiTheme="majorEastAsia" w:cstheme="majorEastAsia"/>
                <w:rPrChange w:id="6959" w:author="瑋婷 徐" w:date="2025-01-04T22:55:00Z" w16du:dateUtc="2025-01-04T14:55:00Z">
                  <w:rPr>
                    <w:ins w:id="6960" w:author="瑋婷 徐" w:date="2025-01-03T16:20:00Z" w16du:dateUtc="2025-01-03T08:20:00Z"/>
                    <w:rFonts w:ascii="Times New Roman" w:eastAsia="Times New Roman" w:hAnsi="Times New Roman" w:cs="Times New Roman"/>
                    <w:sz w:val="20"/>
                    <w:szCs w:val="20"/>
                  </w:rPr>
                </w:rPrChange>
              </w:rPr>
              <w:pPrChange w:id="69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CE36DF2"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962" w:author="瑋婷 徐" w:date="2025-01-03T16:20:00Z" w16du:dateUtc="2025-01-03T08:20:00Z"/>
                <w:rFonts w:asciiTheme="majorEastAsia" w:eastAsia="標楷體" w:hAnsiTheme="majorEastAsia" w:cstheme="majorEastAsia"/>
                <w:rPrChange w:id="6963" w:author="瑋婷 徐" w:date="2025-01-04T22:55:00Z" w16du:dateUtc="2025-01-04T14:55:00Z">
                  <w:rPr>
                    <w:ins w:id="6964" w:author="瑋婷 徐" w:date="2025-01-03T16:20:00Z" w16du:dateUtc="2025-01-03T08:20:00Z"/>
                    <w:rFonts w:ascii="Times New Roman" w:eastAsia="Times New Roman" w:hAnsi="Times New Roman" w:cs="Times New Roman"/>
                    <w:sz w:val="20"/>
                    <w:szCs w:val="20"/>
                  </w:rPr>
                </w:rPrChange>
              </w:rPr>
              <w:pPrChange w:id="69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BFDAEA9"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966" w:author="瑋婷 徐" w:date="2025-01-03T16:20:00Z" w16du:dateUtc="2025-01-03T08:20:00Z"/>
                <w:rFonts w:asciiTheme="majorEastAsia" w:eastAsia="標楷體" w:hAnsiTheme="majorEastAsia" w:cstheme="majorEastAsia"/>
                <w:rPrChange w:id="6967" w:author="瑋婷 徐" w:date="2025-01-04T22:55:00Z" w16du:dateUtc="2025-01-04T14:55:00Z">
                  <w:rPr>
                    <w:ins w:id="6968" w:author="瑋婷 徐" w:date="2025-01-03T16:20:00Z" w16du:dateUtc="2025-01-03T08:20:00Z"/>
                    <w:rFonts w:ascii="Times New Roman" w:eastAsia="Times New Roman" w:hAnsi="Times New Roman" w:cs="Times New Roman"/>
                    <w:sz w:val="20"/>
                    <w:szCs w:val="20"/>
                  </w:rPr>
                </w:rPrChange>
              </w:rPr>
              <w:pPrChange w:id="69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5E227823"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6970" w:author="瑋婷 徐" w:date="2025-01-03T16:20:00Z" w16du:dateUtc="2025-01-03T08:20:00Z"/>
                <w:rFonts w:asciiTheme="majorEastAsia" w:eastAsia="標楷體" w:hAnsiTheme="majorEastAsia" w:cstheme="majorEastAsia"/>
                <w:rPrChange w:id="6971" w:author="瑋婷 徐" w:date="2025-01-04T22:55:00Z" w16du:dateUtc="2025-01-04T14:55:00Z">
                  <w:rPr>
                    <w:ins w:id="6972" w:author="瑋婷 徐" w:date="2025-01-03T16:20:00Z" w16du:dateUtc="2025-01-03T08:20:00Z"/>
                    <w:rFonts w:ascii="Times New Roman" w:eastAsia="Times New Roman" w:hAnsi="Times New Roman" w:cs="Times New Roman"/>
                    <w:sz w:val="20"/>
                    <w:szCs w:val="20"/>
                  </w:rPr>
                </w:rPrChange>
              </w:rPr>
              <w:pPrChange w:id="69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720C7A" w14:paraId="0160300E" w14:textId="77777777" w:rsidTr="003C19C7">
        <w:trPr>
          <w:trHeight w:val="300"/>
          <w:ins w:id="6974"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06992A7B" w14:textId="77777777" w:rsidR="00DA433E" w:rsidRPr="00720C7A" w:rsidRDefault="00DA433E">
            <w:pPr>
              <w:spacing w:line="360" w:lineRule="auto"/>
              <w:jc w:val="both"/>
              <w:rPr>
                <w:ins w:id="6975" w:author="瑋婷 徐" w:date="2025-01-03T16:20:00Z" w16du:dateUtc="2025-01-03T08:20:00Z"/>
                <w:rFonts w:asciiTheme="majorEastAsia" w:eastAsia="標楷體" w:hAnsiTheme="majorEastAsia" w:cstheme="majorEastAsia"/>
                <w:b w:val="0"/>
                <w:bCs w:val="0"/>
                <w:color w:val="000000"/>
                <w:rPrChange w:id="6976" w:author="瑋婷 徐" w:date="2025-01-04T22:55:00Z" w16du:dateUtc="2025-01-04T14:55:00Z">
                  <w:rPr>
                    <w:ins w:id="6977" w:author="瑋婷 徐" w:date="2025-01-03T16:20:00Z" w16du:dateUtc="2025-01-03T08:20:00Z"/>
                    <w:rFonts w:cs="Calibri"/>
                    <w:color w:val="000000"/>
                    <w:sz w:val="22"/>
                  </w:rPr>
                </w:rPrChange>
              </w:rPr>
              <w:pPrChange w:id="6978" w:author="瑋婷 徐" w:date="2025-01-03T16:21:00Z" w16du:dateUtc="2025-01-03T08:21:00Z">
                <w:pPr/>
              </w:pPrChange>
            </w:pPr>
            <w:ins w:id="6979" w:author="瑋婷 徐" w:date="2025-01-03T16:20:00Z" w16du:dateUtc="2025-01-03T08:20:00Z">
              <w:r w:rsidRPr="00720C7A">
                <w:rPr>
                  <w:rFonts w:asciiTheme="majorEastAsia" w:eastAsia="標楷體" w:hAnsiTheme="majorEastAsia" w:cstheme="majorEastAsia"/>
                  <w:b w:val="0"/>
                  <w:bCs w:val="0"/>
                  <w:color w:val="000000"/>
                  <w:rPrChange w:id="6980" w:author="瑋婷 徐" w:date="2025-01-04T22:55:00Z" w16du:dateUtc="2025-01-04T14:55:00Z">
                    <w:rPr>
                      <w:rFonts w:cs="Calibri"/>
                      <w:color w:val="000000"/>
                      <w:sz w:val="22"/>
                    </w:rPr>
                  </w:rPrChange>
                </w:rPr>
                <w:t>大赤啄木</w:t>
              </w:r>
              <w:r w:rsidRPr="00720C7A">
                <w:rPr>
                  <w:rFonts w:asciiTheme="majorEastAsia" w:eastAsia="標楷體" w:hAnsiTheme="majorEastAsia" w:cstheme="majorEastAsia"/>
                  <w:b w:val="0"/>
                  <w:bCs w:val="0"/>
                  <w:color w:val="000000"/>
                  <w:rPrChange w:id="6981" w:author="瑋婷 徐" w:date="2025-01-04T22:55:00Z" w16du:dateUtc="2025-01-04T14:55:00Z">
                    <w:rPr>
                      <w:rFonts w:cs="Calibri"/>
                      <w:color w:val="000000"/>
                      <w:sz w:val="22"/>
                    </w:rPr>
                  </w:rPrChange>
                </w:rPr>
                <w:t xml:space="preserve"> </w:t>
              </w:r>
              <w:r w:rsidRPr="00720C7A">
                <w:rPr>
                  <w:rFonts w:asciiTheme="majorEastAsia" w:eastAsia="標楷體" w:hAnsiTheme="majorEastAsia" w:cstheme="majorEastAsia"/>
                  <w:b w:val="0"/>
                  <w:bCs w:val="0"/>
                  <w:color w:val="000000"/>
                  <w:rPrChange w:id="6982" w:author="瑋婷 徐" w:date="2025-01-04T22:55:00Z" w16du:dateUtc="2025-01-04T14:55:00Z">
                    <w:rPr>
                      <w:color w:val="000000"/>
                      <w:sz w:val="22"/>
                    </w:rPr>
                  </w:rPrChange>
                </w:rPr>
                <w:t>※</w:t>
              </w:r>
              <w:r w:rsidRPr="00720C7A">
                <w:rPr>
                  <w:rFonts w:asciiTheme="majorEastAsia" w:eastAsia="標楷體" w:hAnsiTheme="majorEastAsia" w:cstheme="majorEastAsia"/>
                  <w:b w:val="0"/>
                  <w:bCs w:val="0"/>
                  <w:color w:val="000000"/>
                  <w:rPrChange w:id="6983" w:author="瑋婷 徐" w:date="2025-01-04T22:55:00Z" w16du:dateUtc="2025-01-04T14:55:00Z">
                    <w:rPr>
                      <w:rFonts w:cs="Calibri"/>
                      <w:color w:val="000000"/>
                      <w:sz w:val="22"/>
                    </w:rPr>
                  </w:rPrChange>
                </w:rPr>
                <w:t xml:space="preserve"> II</w:t>
              </w:r>
            </w:ins>
          </w:p>
        </w:tc>
        <w:tc>
          <w:tcPr>
            <w:tcW w:w="1284" w:type="pct"/>
            <w:hideMark/>
          </w:tcPr>
          <w:p w14:paraId="3CFF7458"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984" w:author="瑋婷 徐" w:date="2025-01-03T16:20:00Z" w16du:dateUtc="2025-01-03T08:20:00Z"/>
                <w:rFonts w:asciiTheme="majorEastAsia" w:eastAsia="標楷體" w:hAnsiTheme="majorEastAsia" w:cstheme="majorEastAsia"/>
                <w:i/>
                <w:iCs/>
                <w:color w:val="000000"/>
                <w:rPrChange w:id="6985" w:author="瑋婷 徐" w:date="2025-01-04T22:55:00Z" w16du:dateUtc="2025-01-04T14:55:00Z">
                  <w:rPr>
                    <w:ins w:id="6986" w:author="瑋婷 徐" w:date="2025-01-03T16:20:00Z" w16du:dateUtc="2025-01-03T08:20:00Z"/>
                    <w:rFonts w:cs="Calibri"/>
                    <w:i/>
                    <w:iCs/>
                    <w:color w:val="000000"/>
                    <w:sz w:val="22"/>
                  </w:rPr>
                </w:rPrChange>
              </w:rPr>
              <w:pPrChange w:id="69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6988" w:author="瑋婷 徐" w:date="2025-01-03T16:20:00Z" w16du:dateUtc="2025-01-03T08:20:00Z">
              <w:r w:rsidRPr="00720C7A">
                <w:rPr>
                  <w:rFonts w:asciiTheme="majorEastAsia" w:eastAsia="標楷體" w:hAnsiTheme="majorEastAsia" w:cstheme="majorEastAsia"/>
                  <w:i/>
                  <w:iCs/>
                  <w:color w:val="000000"/>
                  <w:rPrChange w:id="6989" w:author="瑋婷 徐" w:date="2025-01-04T22:55:00Z" w16du:dateUtc="2025-01-04T14:55:00Z">
                    <w:rPr>
                      <w:rFonts w:cs="Calibri"/>
                      <w:i/>
                      <w:iCs/>
                      <w:color w:val="000000"/>
                      <w:sz w:val="22"/>
                    </w:rPr>
                  </w:rPrChange>
                </w:rPr>
                <w:t>Dendrocopos leucotos</w:t>
              </w:r>
            </w:ins>
          </w:p>
        </w:tc>
        <w:tc>
          <w:tcPr>
            <w:tcW w:w="148" w:type="pct"/>
            <w:noWrap/>
            <w:hideMark/>
          </w:tcPr>
          <w:p w14:paraId="2F1F2EA2"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990" w:author="瑋婷 徐" w:date="2025-01-03T16:20:00Z" w16du:dateUtc="2025-01-03T08:20:00Z"/>
                <w:rFonts w:asciiTheme="majorEastAsia" w:eastAsia="標楷體" w:hAnsiTheme="majorEastAsia" w:cstheme="majorEastAsia"/>
                <w:i/>
                <w:iCs/>
                <w:color w:val="000000"/>
                <w:rPrChange w:id="6991" w:author="瑋婷 徐" w:date="2025-01-04T22:55:00Z" w16du:dateUtc="2025-01-04T14:55:00Z">
                  <w:rPr>
                    <w:ins w:id="6992" w:author="瑋婷 徐" w:date="2025-01-03T16:20:00Z" w16du:dateUtc="2025-01-03T08:20:00Z"/>
                    <w:rFonts w:cs="Calibri"/>
                    <w:i/>
                    <w:iCs/>
                    <w:color w:val="000000"/>
                    <w:sz w:val="22"/>
                  </w:rPr>
                </w:rPrChange>
              </w:rPr>
              <w:pPrChange w:id="69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A4CCE72"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994" w:author="瑋婷 徐" w:date="2025-01-03T16:20:00Z" w16du:dateUtc="2025-01-03T08:20:00Z"/>
                <w:rFonts w:asciiTheme="majorEastAsia" w:eastAsia="標楷體" w:hAnsiTheme="majorEastAsia" w:cstheme="majorEastAsia"/>
                <w:rPrChange w:id="6995" w:author="瑋婷 徐" w:date="2025-01-04T22:55:00Z" w16du:dateUtc="2025-01-04T14:55:00Z">
                  <w:rPr>
                    <w:ins w:id="6996" w:author="瑋婷 徐" w:date="2025-01-03T16:20:00Z" w16du:dateUtc="2025-01-03T08:20:00Z"/>
                    <w:rFonts w:ascii="Times New Roman" w:eastAsia="Times New Roman" w:hAnsi="Times New Roman" w:cs="Times New Roman"/>
                    <w:sz w:val="20"/>
                    <w:szCs w:val="20"/>
                  </w:rPr>
                </w:rPrChange>
              </w:rPr>
              <w:pPrChange w:id="69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F98E433"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6998" w:author="瑋婷 徐" w:date="2025-01-03T16:20:00Z" w16du:dateUtc="2025-01-03T08:20:00Z"/>
                <w:rFonts w:asciiTheme="majorEastAsia" w:eastAsia="標楷體" w:hAnsiTheme="majorEastAsia" w:cstheme="majorEastAsia"/>
                <w:color w:val="000000"/>
                <w:rPrChange w:id="6999" w:author="瑋婷 徐" w:date="2025-01-04T22:55:00Z" w16du:dateUtc="2025-01-04T14:55:00Z">
                  <w:rPr>
                    <w:ins w:id="7000" w:author="瑋婷 徐" w:date="2025-01-03T16:20:00Z" w16du:dateUtc="2025-01-03T08:20:00Z"/>
                    <w:rFonts w:cs="Calibri"/>
                    <w:color w:val="000000"/>
                    <w:sz w:val="22"/>
                  </w:rPr>
                </w:rPrChange>
              </w:rPr>
              <w:pPrChange w:id="70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002" w:author="瑋婷 徐" w:date="2025-01-03T16:20:00Z" w16du:dateUtc="2025-01-03T08:20:00Z">
              <w:r w:rsidRPr="00720C7A">
                <w:rPr>
                  <w:rFonts w:asciiTheme="majorEastAsia" w:eastAsia="標楷體" w:hAnsiTheme="majorEastAsia" w:cstheme="majorEastAsia"/>
                  <w:color w:val="000000"/>
                  <w:rPrChange w:id="7003" w:author="瑋婷 徐" w:date="2025-01-04T22:55:00Z" w16du:dateUtc="2025-01-04T14:55:00Z">
                    <w:rPr>
                      <w:rFonts w:cs="Calibri"/>
                      <w:color w:val="000000"/>
                      <w:sz w:val="22"/>
                    </w:rPr>
                  </w:rPrChange>
                </w:rPr>
                <w:t>*</w:t>
              </w:r>
            </w:ins>
          </w:p>
        </w:tc>
        <w:tc>
          <w:tcPr>
            <w:tcW w:w="148" w:type="pct"/>
            <w:noWrap/>
            <w:hideMark/>
          </w:tcPr>
          <w:p w14:paraId="37774AE0"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004" w:author="瑋婷 徐" w:date="2025-01-03T16:20:00Z" w16du:dateUtc="2025-01-03T08:20:00Z"/>
                <w:rFonts w:asciiTheme="majorEastAsia" w:eastAsia="標楷體" w:hAnsiTheme="majorEastAsia" w:cstheme="majorEastAsia"/>
                <w:color w:val="000000"/>
                <w:rPrChange w:id="7005" w:author="瑋婷 徐" w:date="2025-01-04T22:55:00Z" w16du:dateUtc="2025-01-04T14:55:00Z">
                  <w:rPr>
                    <w:ins w:id="7006" w:author="瑋婷 徐" w:date="2025-01-03T16:20:00Z" w16du:dateUtc="2025-01-03T08:20:00Z"/>
                    <w:rFonts w:cs="Calibri"/>
                    <w:color w:val="000000"/>
                    <w:sz w:val="22"/>
                  </w:rPr>
                </w:rPrChange>
              </w:rPr>
              <w:pPrChange w:id="70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6803EC0"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008" w:author="瑋婷 徐" w:date="2025-01-03T16:20:00Z" w16du:dateUtc="2025-01-03T08:20:00Z"/>
                <w:rFonts w:asciiTheme="majorEastAsia" w:eastAsia="標楷體" w:hAnsiTheme="majorEastAsia" w:cstheme="majorEastAsia"/>
                <w:rPrChange w:id="7009" w:author="瑋婷 徐" w:date="2025-01-04T22:55:00Z" w16du:dateUtc="2025-01-04T14:55:00Z">
                  <w:rPr>
                    <w:ins w:id="7010" w:author="瑋婷 徐" w:date="2025-01-03T16:20:00Z" w16du:dateUtc="2025-01-03T08:20:00Z"/>
                    <w:rFonts w:ascii="Times New Roman" w:eastAsia="Times New Roman" w:hAnsi="Times New Roman" w:cs="Times New Roman"/>
                    <w:sz w:val="20"/>
                    <w:szCs w:val="20"/>
                  </w:rPr>
                </w:rPrChange>
              </w:rPr>
              <w:pPrChange w:id="70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30F4419D"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012" w:author="瑋婷 徐" w:date="2025-01-03T16:20:00Z" w16du:dateUtc="2025-01-03T08:20:00Z"/>
                <w:rFonts w:asciiTheme="majorEastAsia" w:eastAsia="標楷體" w:hAnsiTheme="majorEastAsia" w:cstheme="majorEastAsia"/>
                <w:rPrChange w:id="7013" w:author="瑋婷 徐" w:date="2025-01-04T22:55:00Z" w16du:dateUtc="2025-01-04T14:55:00Z">
                  <w:rPr>
                    <w:ins w:id="7014" w:author="瑋婷 徐" w:date="2025-01-03T16:20:00Z" w16du:dateUtc="2025-01-03T08:20:00Z"/>
                    <w:rFonts w:ascii="Times New Roman" w:eastAsia="Times New Roman" w:hAnsi="Times New Roman" w:cs="Times New Roman"/>
                    <w:sz w:val="20"/>
                    <w:szCs w:val="20"/>
                  </w:rPr>
                </w:rPrChange>
              </w:rPr>
              <w:pPrChange w:id="701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318D5F58"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7016" w:author="瑋婷 徐" w:date="2025-01-03T16:33:00Z" w16du:dateUtc="2025-01-03T08:33:00Z"/>
                <w:rFonts w:asciiTheme="majorEastAsia" w:eastAsia="標楷體" w:hAnsiTheme="majorEastAsia" w:cstheme="majorEastAsia"/>
              </w:rPr>
            </w:pPr>
          </w:p>
        </w:tc>
        <w:tc>
          <w:tcPr>
            <w:tcW w:w="148" w:type="pct"/>
            <w:noWrap/>
            <w:hideMark/>
          </w:tcPr>
          <w:p w14:paraId="2585F33C" w14:textId="1614A868"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017" w:author="瑋婷 徐" w:date="2025-01-03T16:20:00Z" w16du:dateUtc="2025-01-03T08:20:00Z"/>
                <w:rFonts w:asciiTheme="majorEastAsia" w:eastAsia="標楷體" w:hAnsiTheme="majorEastAsia" w:cstheme="majorEastAsia"/>
                <w:rPrChange w:id="7018" w:author="瑋婷 徐" w:date="2025-01-04T22:55:00Z" w16du:dateUtc="2025-01-04T14:55:00Z">
                  <w:rPr>
                    <w:ins w:id="7019" w:author="瑋婷 徐" w:date="2025-01-03T16:20:00Z" w16du:dateUtc="2025-01-03T08:20:00Z"/>
                    <w:rFonts w:ascii="Times New Roman" w:eastAsia="Times New Roman" w:hAnsi="Times New Roman" w:cs="Times New Roman"/>
                    <w:sz w:val="20"/>
                    <w:szCs w:val="20"/>
                  </w:rPr>
                </w:rPrChange>
              </w:rPr>
              <w:pPrChange w:id="70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ED11E6A"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021" w:author="瑋婷 徐" w:date="2025-01-03T16:20:00Z" w16du:dateUtc="2025-01-03T08:20:00Z"/>
                <w:rFonts w:asciiTheme="majorEastAsia" w:eastAsia="標楷體" w:hAnsiTheme="majorEastAsia" w:cstheme="majorEastAsia"/>
                <w:rPrChange w:id="7022" w:author="瑋婷 徐" w:date="2025-01-04T22:55:00Z" w16du:dateUtc="2025-01-04T14:55:00Z">
                  <w:rPr>
                    <w:ins w:id="7023" w:author="瑋婷 徐" w:date="2025-01-03T16:20:00Z" w16du:dateUtc="2025-01-03T08:20:00Z"/>
                    <w:rFonts w:ascii="Times New Roman" w:eastAsia="Times New Roman" w:hAnsi="Times New Roman" w:cs="Times New Roman"/>
                    <w:sz w:val="20"/>
                    <w:szCs w:val="20"/>
                  </w:rPr>
                </w:rPrChange>
              </w:rPr>
              <w:pPrChange w:id="70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7888546"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025" w:author="瑋婷 徐" w:date="2025-01-03T16:20:00Z" w16du:dateUtc="2025-01-03T08:20:00Z"/>
                <w:rFonts w:asciiTheme="majorEastAsia" w:eastAsia="標楷體" w:hAnsiTheme="majorEastAsia" w:cstheme="majorEastAsia"/>
                <w:rPrChange w:id="7026" w:author="瑋婷 徐" w:date="2025-01-04T22:55:00Z" w16du:dateUtc="2025-01-04T14:55:00Z">
                  <w:rPr>
                    <w:ins w:id="7027" w:author="瑋婷 徐" w:date="2025-01-03T16:20:00Z" w16du:dateUtc="2025-01-03T08:20:00Z"/>
                    <w:rFonts w:ascii="Times New Roman" w:eastAsia="Times New Roman" w:hAnsi="Times New Roman" w:cs="Times New Roman"/>
                    <w:sz w:val="20"/>
                    <w:szCs w:val="20"/>
                  </w:rPr>
                </w:rPrChange>
              </w:rPr>
              <w:pPrChange w:id="70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B6DB42F"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029" w:author="瑋婷 徐" w:date="2025-01-03T16:20:00Z" w16du:dateUtc="2025-01-03T08:20:00Z"/>
                <w:rFonts w:asciiTheme="majorEastAsia" w:eastAsia="標楷體" w:hAnsiTheme="majorEastAsia" w:cstheme="majorEastAsia"/>
                <w:rPrChange w:id="7030" w:author="瑋婷 徐" w:date="2025-01-04T22:55:00Z" w16du:dateUtc="2025-01-04T14:55:00Z">
                  <w:rPr>
                    <w:ins w:id="7031" w:author="瑋婷 徐" w:date="2025-01-03T16:20:00Z" w16du:dateUtc="2025-01-03T08:20:00Z"/>
                    <w:rFonts w:ascii="Times New Roman" w:eastAsia="Times New Roman" w:hAnsi="Times New Roman" w:cs="Times New Roman"/>
                    <w:sz w:val="20"/>
                    <w:szCs w:val="20"/>
                  </w:rPr>
                </w:rPrChange>
              </w:rPr>
              <w:pPrChange w:id="70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747B7991"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7033" w:author="瑋婷 徐" w:date="2025-01-03T16:33:00Z" w16du:dateUtc="2025-01-03T08:33:00Z"/>
                <w:rFonts w:asciiTheme="majorEastAsia" w:eastAsia="標楷體" w:hAnsiTheme="majorEastAsia" w:cstheme="majorEastAsia"/>
              </w:rPr>
            </w:pPr>
          </w:p>
        </w:tc>
        <w:tc>
          <w:tcPr>
            <w:tcW w:w="148" w:type="pct"/>
            <w:noWrap/>
            <w:hideMark/>
          </w:tcPr>
          <w:p w14:paraId="2AA63C2D" w14:textId="12CD9936"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034" w:author="瑋婷 徐" w:date="2025-01-03T16:20:00Z" w16du:dateUtc="2025-01-03T08:20:00Z"/>
                <w:rFonts w:asciiTheme="majorEastAsia" w:eastAsia="標楷體" w:hAnsiTheme="majorEastAsia" w:cstheme="majorEastAsia"/>
                <w:rPrChange w:id="7035" w:author="瑋婷 徐" w:date="2025-01-04T22:55:00Z" w16du:dateUtc="2025-01-04T14:55:00Z">
                  <w:rPr>
                    <w:ins w:id="7036" w:author="瑋婷 徐" w:date="2025-01-03T16:20:00Z" w16du:dateUtc="2025-01-03T08:20:00Z"/>
                    <w:rFonts w:ascii="Times New Roman" w:eastAsia="Times New Roman" w:hAnsi="Times New Roman" w:cs="Times New Roman"/>
                    <w:sz w:val="20"/>
                    <w:szCs w:val="20"/>
                  </w:rPr>
                </w:rPrChange>
              </w:rPr>
              <w:pPrChange w:id="70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65F60AA"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038" w:author="瑋婷 徐" w:date="2025-01-03T16:20:00Z" w16du:dateUtc="2025-01-03T08:20:00Z"/>
                <w:rFonts w:asciiTheme="majorEastAsia" w:eastAsia="標楷體" w:hAnsiTheme="majorEastAsia" w:cstheme="majorEastAsia"/>
                <w:rPrChange w:id="7039" w:author="瑋婷 徐" w:date="2025-01-04T22:55:00Z" w16du:dateUtc="2025-01-04T14:55:00Z">
                  <w:rPr>
                    <w:ins w:id="7040" w:author="瑋婷 徐" w:date="2025-01-03T16:20:00Z" w16du:dateUtc="2025-01-03T08:20:00Z"/>
                    <w:rFonts w:ascii="Times New Roman" w:eastAsia="Times New Roman" w:hAnsi="Times New Roman" w:cs="Times New Roman"/>
                    <w:sz w:val="20"/>
                    <w:szCs w:val="20"/>
                  </w:rPr>
                </w:rPrChange>
              </w:rPr>
              <w:pPrChange w:id="70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40C3D30"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042" w:author="瑋婷 徐" w:date="2025-01-03T16:20:00Z" w16du:dateUtc="2025-01-03T08:20:00Z"/>
                <w:rFonts w:asciiTheme="majorEastAsia" w:eastAsia="標楷體" w:hAnsiTheme="majorEastAsia" w:cstheme="majorEastAsia"/>
                <w:rPrChange w:id="7043" w:author="瑋婷 徐" w:date="2025-01-04T22:55:00Z" w16du:dateUtc="2025-01-04T14:55:00Z">
                  <w:rPr>
                    <w:ins w:id="7044" w:author="瑋婷 徐" w:date="2025-01-03T16:20:00Z" w16du:dateUtc="2025-01-03T08:20:00Z"/>
                    <w:rFonts w:ascii="Times New Roman" w:eastAsia="Times New Roman" w:hAnsi="Times New Roman" w:cs="Times New Roman"/>
                    <w:sz w:val="20"/>
                    <w:szCs w:val="20"/>
                  </w:rPr>
                </w:rPrChange>
              </w:rPr>
              <w:pPrChange w:id="70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49435B3"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046" w:author="瑋婷 徐" w:date="2025-01-03T16:20:00Z" w16du:dateUtc="2025-01-03T08:20:00Z"/>
                <w:rFonts w:asciiTheme="majorEastAsia" w:eastAsia="標楷體" w:hAnsiTheme="majorEastAsia" w:cstheme="majorEastAsia"/>
                <w:rPrChange w:id="7047" w:author="瑋婷 徐" w:date="2025-01-04T22:55:00Z" w16du:dateUtc="2025-01-04T14:55:00Z">
                  <w:rPr>
                    <w:ins w:id="7048" w:author="瑋婷 徐" w:date="2025-01-03T16:20:00Z" w16du:dateUtc="2025-01-03T08:20:00Z"/>
                    <w:rFonts w:ascii="Times New Roman" w:eastAsia="Times New Roman" w:hAnsi="Times New Roman" w:cs="Times New Roman"/>
                    <w:sz w:val="20"/>
                    <w:szCs w:val="20"/>
                  </w:rPr>
                </w:rPrChange>
              </w:rPr>
              <w:pPrChange w:id="70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4DCF701"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050" w:author="瑋婷 徐" w:date="2025-01-03T16:20:00Z" w16du:dateUtc="2025-01-03T08:20:00Z"/>
                <w:rFonts w:asciiTheme="majorEastAsia" w:eastAsia="標楷體" w:hAnsiTheme="majorEastAsia" w:cstheme="majorEastAsia"/>
                <w:rPrChange w:id="7051" w:author="瑋婷 徐" w:date="2025-01-04T22:55:00Z" w16du:dateUtc="2025-01-04T14:55:00Z">
                  <w:rPr>
                    <w:ins w:id="7052" w:author="瑋婷 徐" w:date="2025-01-03T16:20:00Z" w16du:dateUtc="2025-01-03T08:20:00Z"/>
                    <w:rFonts w:ascii="Times New Roman" w:eastAsia="Times New Roman" w:hAnsi="Times New Roman" w:cs="Times New Roman"/>
                    <w:sz w:val="20"/>
                    <w:szCs w:val="20"/>
                  </w:rPr>
                </w:rPrChange>
              </w:rPr>
              <w:pPrChange w:id="70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BFCDF9E"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054" w:author="瑋婷 徐" w:date="2025-01-03T16:20:00Z" w16du:dateUtc="2025-01-03T08:20:00Z"/>
                <w:rFonts w:asciiTheme="majorEastAsia" w:eastAsia="標楷體" w:hAnsiTheme="majorEastAsia" w:cstheme="majorEastAsia"/>
                <w:rPrChange w:id="7055" w:author="瑋婷 徐" w:date="2025-01-04T22:55:00Z" w16du:dateUtc="2025-01-04T14:55:00Z">
                  <w:rPr>
                    <w:ins w:id="7056" w:author="瑋婷 徐" w:date="2025-01-03T16:20:00Z" w16du:dateUtc="2025-01-03T08:20:00Z"/>
                    <w:rFonts w:ascii="Times New Roman" w:eastAsia="Times New Roman" w:hAnsi="Times New Roman" w:cs="Times New Roman"/>
                    <w:sz w:val="20"/>
                    <w:szCs w:val="20"/>
                  </w:rPr>
                </w:rPrChange>
              </w:rPr>
              <w:pPrChange w:id="70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F1B8CCA"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058" w:author="瑋婷 徐" w:date="2025-01-03T16:20:00Z" w16du:dateUtc="2025-01-03T08:20:00Z"/>
                <w:rFonts w:asciiTheme="majorEastAsia" w:eastAsia="標楷體" w:hAnsiTheme="majorEastAsia" w:cstheme="majorEastAsia"/>
                <w:rPrChange w:id="7059" w:author="瑋婷 徐" w:date="2025-01-04T22:55:00Z" w16du:dateUtc="2025-01-04T14:55:00Z">
                  <w:rPr>
                    <w:ins w:id="7060" w:author="瑋婷 徐" w:date="2025-01-03T16:20:00Z" w16du:dateUtc="2025-01-03T08:20:00Z"/>
                    <w:rFonts w:ascii="Times New Roman" w:eastAsia="Times New Roman" w:hAnsi="Times New Roman" w:cs="Times New Roman"/>
                    <w:sz w:val="20"/>
                    <w:szCs w:val="20"/>
                  </w:rPr>
                </w:rPrChange>
              </w:rPr>
              <w:pPrChange w:id="70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2EF4D370"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062" w:author="瑋婷 徐" w:date="2025-01-03T16:20:00Z" w16du:dateUtc="2025-01-03T08:20:00Z"/>
                <w:rFonts w:asciiTheme="majorEastAsia" w:eastAsia="標楷體" w:hAnsiTheme="majorEastAsia" w:cstheme="majorEastAsia"/>
                <w:color w:val="000000"/>
                <w:rPrChange w:id="7063" w:author="瑋婷 徐" w:date="2025-01-04T22:55:00Z" w16du:dateUtc="2025-01-04T14:55:00Z">
                  <w:rPr>
                    <w:ins w:id="7064" w:author="瑋婷 徐" w:date="2025-01-03T16:20:00Z" w16du:dateUtc="2025-01-03T08:20:00Z"/>
                    <w:rFonts w:cs="Calibri"/>
                    <w:color w:val="000000"/>
                    <w:sz w:val="22"/>
                  </w:rPr>
                </w:rPrChange>
              </w:rPr>
              <w:pPrChange w:id="70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066" w:author="瑋婷 徐" w:date="2025-01-03T16:20:00Z" w16du:dateUtc="2025-01-03T08:20:00Z">
              <w:r w:rsidRPr="00720C7A">
                <w:rPr>
                  <w:rFonts w:asciiTheme="majorEastAsia" w:eastAsia="標楷體" w:hAnsiTheme="majorEastAsia" w:cstheme="majorEastAsia"/>
                  <w:color w:val="000000"/>
                  <w:rPrChange w:id="7067" w:author="瑋婷 徐" w:date="2025-01-04T22:55:00Z" w16du:dateUtc="2025-01-04T14:55:00Z">
                    <w:rPr>
                      <w:rFonts w:cs="Calibri"/>
                      <w:color w:val="000000"/>
                      <w:sz w:val="22"/>
                    </w:rPr>
                  </w:rPrChange>
                </w:rPr>
                <w:t>*</w:t>
              </w:r>
            </w:ins>
          </w:p>
        </w:tc>
      </w:tr>
      <w:tr w:rsidR="00085A97" w:rsidRPr="00720C7A" w14:paraId="2280A248" w14:textId="77777777" w:rsidTr="003C19C7">
        <w:trPr>
          <w:cnfStyle w:val="000000100000" w:firstRow="0" w:lastRow="0" w:firstColumn="0" w:lastColumn="0" w:oddVBand="0" w:evenVBand="0" w:oddHBand="1" w:evenHBand="0" w:firstRowFirstColumn="0" w:firstRowLastColumn="0" w:lastRowFirstColumn="0" w:lastRowLastColumn="0"/>
          <w:trHeight w:val="300"/>
          <w:ins w:id="7068"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62203DAF" w14:textId="77777777" w:rsidR="00DA433E" w:rsidRPr="00720C7A" w:rsidRDefault="00DA433E">
            <w:pPr>
              <w:spacing w:line="360" w:lineRule="auto"/>
              <w:jc w:val="both"/>
              <w:rPr>
                <w:ins w:id="7069" w:author="瑋婷 徐" w:date="2025-01-03T16:20:00Z" w16du:dateUtc="2025-01-03T08:20:00Z"/>
                <w:rFonts w:asciiTheme="majorEastAsia" w:eastAsia="標楷體" w:hAnsiTheme="majorEastAsia" w:cstheme="majorEastAsia"/>
                <w:b w:val="0"/>
                <w:bCs w:val="0"/>
                <w:color w:val="000000"/>
                <w:rPrChange w:id="7070" w:author="瑋婷 徐" w:date="2025-01-04T22:55:00Z" w16du:dateUtc="2025-01-04T14:55:00Z">
                  <w:rPr>
                    <w:ins w:id="7071" w:author="瑋婷 徐" w:date="2025-01-03T16:20:00Z" w16du:dateUtc="2025-01-03T08:20:00Z"/>
                    <w:rFonts w:cs="Calibri"/>
                    <w:color w:val="000000"/>
                    <w:sz w:val="22"/>
                  </w:rPr>
                </w:rPrChange>
              </w:rPr>
              <w:pPrChange w:id="7072" w:author="瑋婷 徐" w:date="2025-01-03T16:21:00Z" w16du:dateUtc="2025-01-03T08:21:00Z">
                <w:pPr/>
              </w:pPrChange>
            </w:pPr>
            <w:ins w:id="7073" w:author="瑋婷 徐" w:date="2025-01-03T16:20:00Z" w16du:dateUtc="2025-01-03T08:20:00Z">
              <w:r w:rsidRPr="00720C7A">
                <w:rPr>
                  <w:rFonts w:asciiTheme="majorEastAsia" w:eastAsia="標楷體" w:hAnsiTheme="majorEastAsia" w:cstheme="majorEastAsia"/>
                  <w:b w:val="0"/>
                  <w:bCs w:val="0"/>
                  <w:color w:val="000000"/>
                  <w:rPrChange w:id="7074" w:author="瑋婷 徐" w:date="2025-01-04T22:55:00Z" w16du:dateUtc="2025-01-04T14:55:00Z">
                    <w:rPr>
                      <w:rFonts w:cs="Calibri"/>
                      <w:color w:val="000000"/>
                      <w:sz w:val="22"/>
                    </w:rPr>
                  </w:rPrChange>
                </w:rPr>
                <w:t>綠啄木</w:t>
              </w:r>
              <w:r w:rsidRPr="00720C7A">
                <w:rPr>
                  <w:rFonts w:asciiTheme="majorEastAsia" w:eastAsia="標楷體" w:hAnsiTheme="majorEastAsia" w:cstheme="majorEastAsia"/>
                  <w:b w:val="0"/>
                  <w:bCs w:val="0"/>
                  <w:color w:val="000000"/>
                  <w:rPrChange w:id="7075" w:author="瑋婷 徐" w:date="2025-01-04T22:55:00Z" w16du:dateUtc="2025-01-04T14:55:00Z">
                    <w:rPr>
                      <w:rFonts w:cs="Calibri"/>
                      <w:color w:val="000000"/>
                      <w:sz w:val="22"/>
                    </w:rPr>
                  </w:rPrChange>
                </w:rPr>
                <w:t xml:space="preserve"> II</w:t>
              </w:r>
            </w:ins>
          </w:p>
        </w:tc>
        <w:tc>
          <w:tcPr>
            <w:tcW w:w="1284" w:type="pct"/>
            <w:hideMark/>
          </w:tcPr>
          <w:p w14:paraId="09EB500D"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76" w:author="瑋婷 徐" w:date="2025-01-03T16:20:00Z" w16du:dateUtc="2025-01-03T08:20:00Z"/>
                <w:rFonts w:asciiTheme="majorEastAsia" w:eastAsia="標楷體" w:hAnsiTheme="majorEastAsia" w:cstheme="majorEastAsia"/>
                <w:i/>
                <w:iCs/>
                <w:color w:val="000000"/>
                <w:rPrChange w:id="7077" w:author="瑋婷 徐" w:date="2025-01-04T22:55:00Z" w16du:dateUtc="2025-01-04T14:55:00Z">
                  <w:rPr>
                    <w:ins w:id="7078" w:author="瑋婷 徐" w:date="2025-01-03T16:20:00Z" w16du:dateUtc="2025-01-03T08:20:00Z"/>
                    <w:rFonts w:cs="Calibri"/>
                    <w:i/>
                    <w:iCs/>
                    <w:color w:val="000000"/>
                    <w:sz w:val="22"/>
                  </w:rPr>
                </w:rPrChange>
              </w:rPr>
              <w:pPrChange w:id="70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080" w:author="瑋婷 徐" w:date="2025-01-03T16:20:00Z" w16du:dateUtc="2025-01-03T08:20:00Z">
              <w:r w:rsidRPr="00720C7A">
                <w:rPr>
                  <w:rFonts w:asciiTheme="majorEastAsia" w:eastAsia="標楷體" w:hAnsiTheme="majorEastAsia" w:cstheme="majorEastAsia"/>
                  <w:i/>
                  <w:iCs/>
                  <w:color w:val="000000"/>
                  <w:rPrChange w:id="7081" w:author="瑋婷 徐" w:date="2025-01-04T22:55:00Z" w16du:dateUtc="2025-01-04T14:55:00Z">
                    <w:rPr>
                      <w:rFonts w:cs="Calibri"/>
                      <w:i/>
                      <w:iCs/>
                      <w:color w:val="000000"/>
                      <w:sz w:val="22"/>
                    </w:rPr>
                  </w:rPrChange>
                </w:rPr>
                <w:t>Picus canus</w:t>
              </w:r>
            </w:ins>
          </w:p>
        </w:tc>
        <w:tc>
          <w:tcPr>
            <w:tcW w:w="148" w:type="pct"/>
            <w:noWrap/>
            <w:hideMark/>
          </w:tcPr>
          <w:p w14:paraId="236AA9C3"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82" w:author="瑋婷 徐" w:date="2025-01-03T16:20:00Z" w16du:dateUtc="2025-01-03T08:20:00Z"/>
                <w:rFonts w:asciiTheme="majorEastAsia" w:eastAsia="標楷體" w:hAnsiTheme="majorEastAsia" w:cstheme="majorEastAsia"/>
                <w:i/>
                <w:iCs/>
                <w:color w:val="000000"/>
                <w:rPrChange w:id="7083" w:author="瑋婷 徐" w:date="2025-01-04T22:55:00Z" w16du:dateUtc="2025-01-04T14:55:00Z">
                  <w:rPr>
                    <w:ins w:id="7084" w:author="瑋婷 徐" w:date="2025-01-03T16:20:00Z" w16du:dateUtc="2025-01-03T08:20:00Z"/>
                    <w:rFonts w:cs="Calibri"/>
                    <w:i/>
                    <w:iCs/>
                    <w:color w:val="000000"/>
                    <w:sz w:val="22"/>
                  </w:rPr>
                </w:rPrChange>
              </w:rPr>
              <w:pPrChange w:id="708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DFF69AB"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86" w:author="瑋婷 徐" w:date="2025-01-03T16:20:00Z" w16du:dateUtc="2025-01-03T08:20:00Z"/>
                <w:rFonts w:asciiTheme="majorEastAsia" w:eastAsia="標楷體" w:hAnsiTheme="majorEastAsia" w:cstheme="majorEastAsia"/>
                <w:rPrChange w:id="7087" w:author="瑋婷 徐" w:date="2025-01-04T22:55:00Z" w16du:dateUtc="2025-01-04T14:55:00Z">
                  <w:rPr>
                    <w:ins w:id="7088" w:author="瑋婷 徐" w:date="2025-01-03T16:20:00Z" w16du:dateUtc="2025-01-03T08:20:00Z"/>
                    <w:rFonts w:ascii="Times New Roman" w:eastAsia="Times New Roman" w:hAnsi="Times New Roman" w:cs="Times New Roman"/>
                    <w:sz w:val="20"/>
                    <w:szCs w:val="20"/>
                  </w:rPr>
                </w:rPrChange>
              </w:rPr>
              <w:pPrChange w:id="70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A859811"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90" w:author="瑋婷 徐" w:date="2025-01-03T16:20:00Z" w16du:dateUtc="2025-01-03T08:20:00Z"/>
                <w:rFonts w:asciiTheme="majorEastAsia" w:eastAsia="標楷體" w:hAnsiTheme="majorEastAsia" w:cstheme="majorEastAsia"/>
                <w:rPrChange w:id="7091" w:author="瑋婷 徐" w:date="2025-01-04T22:55:00Z" w16du:dateUtc="2025-01-04T14:55:00Z">
                  <w:rPr>
                    <w:ins w:id="7092" w:author="瑋婷 徐" w:date="2025-01-03T16:20:00Z" w16du:dateUtc="2025-01-03T08:20:00Z"/>
                    <w:rFonts w:ascii="Times New Roman" w:eastAsia="Times New Roman" w:hAnsi="Times New Roman" w:cs="Times New Roman"/>
                    <w:sz w:val="20"/>
                    <w:szCs w:val="20"/>
                  </w:rPr>
                </w:rPrChange>
              </w:rPr>
              <w:pPrChange w:id="70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227A0F0"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94" w:author="瑋婷 徐" w:date="2025-01-03T16:20:00Z" w16du:dateUtc="2025-01-03T08:20:00Z"/>
                <w:rFonts w:asciiTheme="majorEastAsia" w:eastAsia="標楷體" w:hAnsiTheme="majorEastAsia" w:cstheme="majorEastAsia"/>
                <w:rPrChange w:id="7095" w:author="瑋婷 徐" w:date="2025-01-04T22:55:00Z" w16du:dateUtc="2025-01-04T14:55:00Z">
                  <w:rPr>
                    <w:ins w:id="7096" w:author="瑋婷 徐" w:date="2025-01-03T16:20:00Z" w16du:dateUtc="2025-01-03T08:20:00Z"/>
                    <w:rFonts w:ascii="Times New Roman" w:eastAsia="Times New Roman" w:hAnsi="Times New Roman" w:cs="Times New Roman"/>
                    <w:sz w:val="20"/>
                    <w:szCs w:val="20"/>
                  </w:rPr>
                </w:rPrChange>
              </w:rPr>
              <w:pPrChange w:id="70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555EC15"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098" w:author="瑋婷 徐" w:date="2025-01-03T16:20:00Z" w16du:dateUtc="2025-01-03T08:20:00Z"/>
                <w:rFonts w:asciiTheme="majorEastAsia" w:eastAsia="標楷體" w:hAnsiTheme="majorEastAsia" w:cstheme="majorEastAsia"/>
                <w:rPrChange w:id="7099" w:author="瑋婷 徐" w:date="2025-01-04T22:55:00Z" w16du:dateUtc="2025-01-04T14:55:00Z">
                  <w:rPr>
                    <w:ins w:id="7100" w:author="瑋婷 徐" w:date="2025-01-03T16:20:00Z" w16du:dateUtc="2025-01-03T08:20:00Z"/>
                    <w:rFonts w:ascii="Times New Roman" w:eastAsia="Times New Roman" w:hAnsi="Times New Roman" w:cs="Times New Roman"/>
                    <w:sz w:val="20"/>
                    <w:szCs w:val="20"/>
                  </w:rPr>
                </w:rPrChange>
              </w:rPr>
              <w:pPrChange w:id="71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5C4EB3C0"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102" w:author="瑋婷 徐" w:date="2025-01-03T16:20:00Z" w16du:dateUtc="2025-01-03T08:20:00Z"/>
                <w:rFonts w:asciiTheme="majorEastAsia" w:eastAsia="標楷體" w:hAnsiTheme="majorEastAsia" w:cstheme="majorEastAsia"/>
                <w:rPrChange w:id="7103" w:author="瑋婷 徐" w:date="2025-01-04T22:55:00Z" w16du:dateUtc="2025-01-04T14:55:00Z">
                  <w:rPr>
                    <w:ins w:id="7104" w:author="瑋婷 徐" w:date="2025-01-03T16:20:00Z" w16du:dateUtc="2025-01-03T08:20:00Z"/>
                    <w:rFonts w:ascii="Times New Roman" w:eastAsia="Times New Roman" w:hAnsi="Times New Roman" w:cs="Times New Roman"/>
                    <w:sz w:val="20"/>
                    <w:szCs w:val="20"/>
                  </w:rPr>
                </w:rPrChange>
              </w:rPr>
              <w:pPrChange w:id="71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78BAD723" w14:textId="77777777" w:rsidR="00DA433E" w:rsidRPr="00720C7A"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7106" w:author="瑋婷 徐" w:date="2025-01-03T16:33:00Z" w16du:dateUtc="2025-01-03T08:33:00Z"/>
                <w:rFonts w:asciiTheme="majorEastAsia" w:eastAsia="標楷體" w:hAnsiTheme="majorEastAsia" w:cstheme="majorEastAsia"/>
              </w:rPr>
            </w:pPr>
          </w:p>
        </w:tc>
        <w:tc>
          <w:tcPr>
            <w:tcW w:w="148" w:type="pct"/>
            <w:noWrap/>
            <w:hideMark/>
          </w:tcPr>
          <w:p w14:paraId="5252A996" w14:textId="178F8A5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107" w:author="瑋婷 徐" w:date="2025-01-03T16:20:00Z" w16du:dateUtc="2025-01-03T08:20:00Z"/>
                <w:rFonts w:asciiTheme="majorEastAsia" w:eastAsia="標楷體" w:hAnsiTheme="majorEastAsia" w:cstheme="majorEastAsia"/>
                <w:rPrChange w:id="7108" w:author="瑋婷 徐" w:date="2025-01-04T22:55:00Z" w16du:dateUtc="2025-01-04T14:55:00Z">
                  <w:rPr>
                    <w:ins w:id="7109" w:author="瑋婷 徐" w:date="2025-01-03T16:20:00Z" w16du:dateUtc="2025-01-03T08:20:00Z"/>
                    <w:rFonts w:ascii="Times New Roman" w:eastAsia="Times New Roman" w:hAnsi="Times New Roman" w:cs="Times New Roman"/>
                    <w:sz w:val="20"/>
                    <w:szCs w:val="20"/>
                  </w:rPr>
                </w:rPrChange>
              </w:rPr>
              <w:pPrChange w:id="711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840BB5B"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111" w:author="瑋婷 徐" w:date="2025-01-03T16:20:00Z" w16du:dateUtc="2025-01-03T08:20:00Z"/>
                <w:rFonts w:asciiTheme="majorEastAsia" w:eastAsia="標楷體" w:hAnsiTheme="majorEastAsia" w:cstheme="majorEastAsia"/>
                <w:rPrChange w:id="7112" w:author="瑋婷 徐" w:date="2025-01-04T22:55:00Z" w16du:dateUtc="2025-01-04T14:55:00Z">
                  <w:rPr>
                    <w:ins w:id="7113" w:author="瑋婷 徐" w:date="2025-01-03T16:20:00Z" w16du:dateUtc="2025-01-03T08:20:00Z"/>
                    <w:rFonts w:ascii="Times New Roman" w:eastAsia="Times New Roman" w:hAnsi="Times New Roman" w:cs="Times New Roman"/>
                    <w:sz w:val="20"/>
                    <w:szCs w:val="20"/>
                  </w:rPr>
                </w:rPrChange>
              </w:rPr>
              <w:pPrChange w:id="711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660600E"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115" w:author="瑋婷 徐" w:date="2025-01-03T16:20:00Z" w16du:dateUtc="2025-01-03T08:20:00Z"/>
                <w:rFonts w:asciiTheme="majorEastAsia" w:eastAsia="標楷體" w:hAnsiTheme="majorEastAsia" w:cstheme="majorEastAsia"/>
                <w:rPrChange w:id="7116" w:author="瑋婷 徐" w:date="2025-01-04T22:55:00Z" w16du:dateUtc="2025-01-04T14:55:00Z">
                  <w:rPr>
                    <w:ins w:id="7117" w:author="瑋婷 徐" w:date="2025-01-03T16:20:00Z" w16du:dateUtc="2025-01-03T08:20:00Z"/>
                    <w:rFonts w:ascii="Times New Roman" w:eastAsia="Times New Roman" w:hAnsi="Times New Roman" w:cs="Times New Roman"/>
                    <w:sz w:val="20"/>
                    <w:szCs w:val="20"/>
                  </w:rPr>
                </w:rPrChange>
              </w:rPr>
              <w:pPrChange w:id="71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A51FCA8"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119" w:author="瑋婷 徐" w:date="2025-01-03T16:20:00Z" w16du:dateUtc="2025-01-03T08:20:00Z"/>
                <w:rFonts w:asciiTheme="majorEastAsia" w:eastAsia="標楷體" w:hAnsiTheme="majorEastAsia" w:cstheme="majorEastAsia"/>
                <w:rPrChange w:id="7120" w:author="瑋婷 徐" w:date="2025-01-04T22:55:00Z" w16du:dateUtc="2025-01-04T14:55:00Z">
                  <w:rPr>
                    <w:ins w:id="7121" w:author="瑋婷 徐" w:date="2025-01-03T16:20:00Z" w16du:dateUtc="2025-01-03T08:20:00Z"/>
                    <w:rFonts w:ascii="Times New Roman" w:eastAsia="Times New Roman" w:hAnsi="Times New Roman" w:cs="Times New Roman"/>
                    <w:sz w:val="20"/>
                    <w:szCs w:val="20"/>
                  </w:rPr>
                </w:rPrChange>
              </w:rPr>
              <w:pPrChange w:id="712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00115AB2" w14:textId="77777777" w:rsidR="00DA433E" w:rsidRPr="00720C7A"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7123" w:author="瑋婷 徐" w:date="2025-01-03T16:33:00Z" w16du:dateUtc="2025-01-03T08:33:00Z"/>
                <w:rFonts w:asciiTheme="majorEastAsia" w:eastAsia="標楷體" w:hAnsiTheme="majorEastAsia" w:cstheme="majorEastAsia"/>
              </w:rPr>
            </w:pPr>
          </w:p>
        </w:tc>
        <w:tc>
          <w:tcPr>
            <w:tcW w:w="148" w:type="pct"/>
            <w:noWrap/>
            <w:hideMark/>
          </w:tcPr>
          <w:p w14:paraId="6656B7BC" w14:textId="3FF39E6C"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124" w:author="瑋婷 徐" w:date="2025-01-03T16:20:00Z" w16du:dateUtc="2025-01-03T08:20:00Z"/>
                <w:rFonts w:asciiTheme="majorEastAsia" w:eastAsia="標楷體" w:hAnsiTheme="majorEastAsia" w:cstheme="majorEastAsia"/>
                <w:rPrChange w:id="7125" w:author="瑋婷 徐" w:date="2025-01-04T22:55:00Z" w16du:dateUtc="2025-01-04T14:55:00Z">
                  <w:rPr>
                    <w:ins w:id="7126" w:author="瑋婷 徐" w:date="2025-01-03T16:20:00Z" w16du:dateUtc="2025-01-03T08:20:00Z"/>
                    <w:rFonts w:ascii="Times New Roman" w:eastAsia="Times New Roman" w:hAnsi="Times New Roman" w:cs="Times New Roman"/>
                    <w:sz w:val="20"/>
                    <w:szCs w:val="20"/>
                  </w:rPr>
                </w:rPrChange>
              </w:rPr>
              <w:pPrChange w:id="71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7D3870F"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128" w:author="瑋婷 徐" w:date="2025-01-03T16:20:00Z" w16du:dateUtc="2025-01-03T08:20:00Z"/>
                <w:rFonts w:asciiTheme="majorEastAsia" w:eastAsia="標楷體" w:hAnsiTheme="majorEastAsia" w:cstheme="majorEastAsia"/>
                <w:rPrChange w:id="7129" w:author="瑋婷 徐" w:date="2025-01-04T22:55:00Z" w16du:dateUtc="2025-01-04T14:55:00Z">
                  <w:rPr>
                    <w:ins w:id="7130" w:author="瑋婷 徐" w:date="2025-01-03T16:20:00Z" w16du:dateUtc="2025-01-03T08:20:00Z"/>
                    <w:rFonts w:ascii="Times New Roman" w:eastAsia="Times New Roman" w:hAnsi="Times New Roman" w:cs="Times New Roman"/>
                    <w:sz w:val="20"/>
                    <w:szCs w:val="20"/>
                  </w:rPr>
                </w:rPrChange>
              </w:rPr>
              <w:pPrChange w:id="713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8F1032B"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132" w:author="瑋婷 徐" w:date="2025-01-03T16:20:00Z" w16du:dateUtc="2025-01-03T08:20:00Z"/>
                <w:rFonts w:asciiTheme="majorEastAsia" w:eastAsia="標楷體" w:hAnsiTheme="majorEastAsia" w:cstheme="majorEastAsia"/>
                <w:rPrChange w:id="7133" w:author="瑋婷 徐" w:date="2025-01-04T22:55:00Z" w16du:dateUtc="2025-01-04T14:55:00Z">
                  <w:rPr>
                    <w:ins w:id="7134" w:author="瑋婷 徐" w:date="2025-01-03T16:20:00Z" w16du:dateUtc="2025-01-03T08:20:00Z"/>
                    <w:rFonts w:ascii="Times New Roman" w:eastAsia="Times New Roman" w:hAnsi="Times New Roman" w:cs="Times New Roman"/>
                    <w:sz w:val="20"/>
                    <w:szCs w:val="20"/>
                  </w:rPr>
                </w:rPrChange>
              </w:rPr>
              <w:pPrChange w:id="71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11375B7"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136" w:author="瑋婷 徐" w:date="2025-01-03T16:20:00Z" w16du:dateUtc="2025-01-03T08:20:00Z"/>
                <w:rFonts w:asciiTheme="majorEastAsia" w:eastAsia="標楷體" w:hAnsiTheme="majorEastAsia" w:cstheme="majorEastAsia"/>
                <w:rPrChange w:id="7137" w:author="瑋婷 徐" w:date="2025-01-04T22:55:00Z" w16du:dateUtc="2025-01-04T14:55:00Z">
                  <w:rPr>
                    <w:ins w:id="7138" w:author="瑋婷 徐" w:date="2025-01-03T16:20:00Z" w16du:dateUtc="2025-01-03T08:20:00Z"/>
                    <w:rFonts w:ascii="Times New Roman" w:eastAsia="Times New Roman" w:hAnsi="Times New Roman" w:cs="Times New Roman"/>
                    <w:sz w:val="20"/>
                    <w:szCs w:val="20"/>
                  </w:rPr>
                </w:rPrChange>
              </w:rPr>
              <w:pPrChange w:id="71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297D94D"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140" w:author="瑋婷 徐" w:date="2025-01-03T16:20:00Z" w16du:dateUtc="2025-01-03T08:20:00Z"/>
                <w:rFonts w:asciiTheme="majorEastAsia" w:eastAsia="標楷體" w:hAnsiTheme="majorEastAsia" w:cstheme="majorEastAsia"/>
                <w:rPrChange w:id="7141" w:author="瑋婷 徐" w:date="2025-01-04T22:55:00Z" w16du:dateUtc="2025-01-04T14:55:00Z">
                  <w:rPr>
                    <w:ins w:id="7142" w:author="瑋婷 徐" w:date="2025-01-03T16:20:00Z" w16du:dateUtc="2025-01-03T08:20:00Z"/>
                    <w:rFonts w:ascii="Times New Roman" w:eastAsia="Times New Roman" w:hAnsi="Times New Roman" w:cs="Times New Roman"/>
                    <w:sz w:val="20"/>
                    <w:szCs w:val="20"/>
                  </w:rPr>
                </w:rPrChange>
              </w:rPr>
              <w:pPrChange w:id="71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678476C"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144" w:author="瑋婷 徐" w:date="2025-01-03T16:20:00Z" w16du:dateUtc="2025-01-03T08:20:00Z"/>
                <w:rFonts w:asciiTheme="majorEastAsia" w:eastAsia="標楷體" w:hAnsiTheme="majorEastAsia" w:cstheme="majorEastAsia"/>
                <w:color w:val="000000"/>
                <w:rPrChange w:id="7145" w:author="瑋婷 徐" w:date="2025-01-04T22:55:00Z" w16du:dateUtc="2025-01-04T14:55:00Z">
                  <w:rPr>
                    <w:ins w:id="7146" w:author="瑋婷 徐" w:date="2025-01-03T16:20:00Z" w16du:dateUtc="2025-01-03T08:20:00Z"/>
                    <w:rFonts w:cs="Calibri"/>
                    <w:color w:val="000000"/>
                    <w:sz w:val="22"/>
                  </w:rPr>
                </w:rPrChange>
              </w:rPr>
              <w:pPrChange w:id="71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148" w:author="瑋婷 徐" w:date="2025-01-03T16:20:00Z" w16du:dateUtc="2025-01-03T08:20:00Z">
              <w:r w:rsidRPr="00720C7A">
                <w:rPr>
                  <w:rFonts w:asciiTheme="majorEastAsia" w:eastAsia="標楷體" w:hAnsiTheme="majorEastAsia" w:cstheme="majorEastAsia"/>
                  <w:color w:val="000000"/>
                  <w:rPrChange w:id="7149" w:author="瑋婷 徐" w:date="2025-01-04T22:55:00Z" w16du:dateUtc="2025-01-04T14:55:00Z">
                    <w:rPr>
                      <w:rFonts w:cs="Calibri"/>
                      <w:color w:val="000000"/>
                      <w:sz w:val="22"/>
                    </w:rPr>
                  </w:rPrChange>
                </w:rPr>
                <w:t>*</w:t>
              </w:r>
            </w:ins>
          </w:p>
        </w:tc>
        <w:tc>
          <w:tcPr>
            <w:tcW w:w="148" w:type="pct"/>
            <w:noWrap/>
            <w:hideMark/>
          </w:tcPr>
          <w:p w14:paraId="0F58DC2B"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150" w:author="瑋婷 徐" w:date="2025-01-03T16:20:00Z" w16du:dateUtc="2025-01-03T08:20:00Z"/>
                <w:rFonts w:asciiTheme="majorEastAsia" w:eastAsia="標楷體" w:hAnsiTheme="majorEastAsia" w:cstheme="majorEastAsia"/>
                <w:color w:val="000000"/>
                <w:rPrChange w:id="7151" w:author="瑋婷 徐" w:date="2025-01-04T22:55:00Z" w16du:dateUtc="2025-01-04T14:55:00Z">
                  <w:rPr>
                    <w:ins w:id="7152" w:author="瑋婷 徐" w:date="2025-01-03T16:20:00Z" w16du:dateUtc="2025-01-03T08:20:00Z"/>
                    <w:rFonts w:cs="Calibri"/>
                    <w:color w:val="000000"/>
                    <w:sz w:val="22"/>
                  </w:rPr>
                </w:rPrChange>
              </w:rPr>
              <w:pPrChange w:id="71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5F03209B"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154" w:author="瑋婷 徐" w:date="2025-01-03T16:20:00Z" w16du:dateUtc="2025-01-03T08:20:00Z"/>
                <w:rFonts w:asciiTheme="majorEastAsia" w:eastAsia="標楷體" w:hAnsiTheme="majorEastAsia" w:cstheme="majorEastAsia"/>
                <w:color w:val="000000"/>
                <w:rPrChange w:id="7155" w:author="瑋婷 徐" w:date="2025-01-04T22:55:00Z" w16du:dateUtc="2025-01-04T14:55:00Z">
                  <w:rPr>
                    <w:ins w:id="7156" w:author="瑋婷 徐" w:date="2025-01-03T16:20:00Z" w16du:dateUtc="2025-01-03T08:20:00Z"/>
                    <w:rFonts w:cs="Calibri"/>
                    <w:color w:val="000000"/>
                    <w:sz w:val="22"/>
                  </w:rPr>
                </w:rPrChange>
              </w:rPr>
              <w:pPrChange w:id="71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158" w:author="瑋婷 徐" w:date="2025-01-03T16:20:00Z" w16du:dateUtc="2025-01-03T08:20:00Z">
              <w:r w:rsidRPr="00720C7A">
                <w:rPr>
                  <w:rFonts w:asciiTheme="majorEastAsia" w:eastAsia="標楷體" w:hAnsiTheme="majorEastAsia" w:cstheme="majorEastAsia"/>
                  <w:color w:val="000000"/>
                  <w:rPrChange w:id="7159" w:author="瑋婷 徐" w:date="2025-01-04T22:55:00Z" w16du:dateUtc="2025-01-04T14:55:00Z">
                    <w:rPr>
                      <w:rFonts w:cs="Calibri"/>
                      <w:color w:val="000000"/>
                      <w:sz w:val="22"/>
                    </w:rPr>
                  </w:rPrChange>
                </w:rPr>
                <w:t>*</w:t>
              </w:r>
            </w:ins>
          </w:p>
        </w:tc>
      </w:tr>
      <w:tr w:rsidR="00DA433E" w:rsidRPr="00720C7A" w14:paraId="7283AFCE" w14:textId="77777777" w:rsidTr="003C19C7">
        <w:trPr>
          <w:trHeight w:val="300"/>
          <w:ins w:id="7160"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1C730DDF" w14:textId="77777777" w:rsidR="00DA433E" w:rsidRPr="00720C7A" w:rsidRDefault="00DA433E">
            <w:pPr>
              <w:spacing w:line="360" w:lineRule="auto"/>
              <w:jc w:val="both"/>
              <w:rPr>
                <w:ins w:id="7161" w:author="瑋婷 徐" w:date="2025-01-03T16:20:00Z" w16du:dateUtc="2025-01-03T08:20:00Z"/>
                <w:rFonts w:asciiTheme="majorEastAsia" w:eastAsia="標楷體" w:hAnsiTheme="majorEastAsia" w:cstheme="majorEastAsia"/>
                <w:b w:val="0"/>
                <w:bCs w:val="0"/>
                <w:color w:val="000000"/>
                <w:rPrChange w:id="7162" w:author="瑋婷 徐" w:date="2025-01-04T22:55:00Z" w16du:dateUtc="2025-01-04T14:55:00Z">
                  <w:rPr>
                    <w:ins w:id="7163" w:author="瑋婷 徐" w:date="2025-01-03T16:20:00Z" w16du:dateUtc="2025-01-03T08:20:00Z"/>
                    <w:rFonts w:cs="Calibri"/>
                    <w:color w:val="000000"/>
                    <w:sz w:val="22"/>
                  </w:rPr>
                </w:rPrChange>
              </w:rPr>
              <w:pPrChange w:id="7164" w:author="瑋婷 徐" w:date="2025-01-03T16:21:00Z" w16du:dateUtc="2025-01-03T08:21:00Z">
                <w:pPr/>
              </w:pPrChange>
            </w:pPr>
            <w:ins w:id="7165" w:author="瑋婷 徐" w:date="2025-01-03T16:20:00Z" w16du:dateUtc="2025-01-03T08:20:00Z">
              <w:r w:rsidRPr="00720C7A">
                <w:rPr>
                  <w:rFonts w:asciiTheme="majorEastAsia" w:eastAsia="標楷體" w:hAnsiTheme="majorEastAsia" w:cstheme="majorEastAsia"/>
                  <w:b w:val="0"/>
                  <w:bCs w:val="0"/>
                  <w:color w:val="000000"/>
                  <w:rPrChange w:id="7166" w:author="瑋婷 徐" w:date="2025-01-04T22:55:00Z" w16du:dateUtc="2025-01-04T14:55:00Z">
                    <w:rPr>
                      <w:rFonts w:cs="Calibri"/>
                      <w:color w:val="000000"/>
                      <w:sz w:val="22"/>
                    </w:rPr>
                  </w:rPrChange>
                </w:rPr>
                <w:t>灰喉山椒鳥</w:t>
              </w:r>
              <w:r w:rsidRPr="00720C7A">
                <w:rPr>
                  <w:rFonts w:asciiTheme="majorEastAsia" w:eastAsia="標楷體" w:hAnsiTheme="majorEastAsia" w:cstheme="majorEastAsia"/>
                  <w:b w:val="0"/>
                  <w:bCs w:val="0"/>
                  <w:color w:val="000000"/>
                  <w:rPrChange w:id="7167" w:author="瑋婷 徐" w:date="2025-01-04T22:55:00Z" w16du:dateUtc="2025-01-04T14:55:00Z">
                    <w:rPr>
                      <w:rFonts w:cs="Calibri"/>
                      <w:color w:val="000000"/>
                      <w:sz w:val="22"/>
                    </w:rPr>
                  </w:rPrChange>
                </w:rPr>
                <w:t xml:space="preserve"> </w:t>
              </w:r>
            </w:ins>
          </w:p>
        </w:tc>
        <w:tc>
          <w:tcPr>
            <w:tcW w:w="1284" w:type="pct"/>
            <w:hideMark/>
          </w:tcPr>
          <w:p w14:paraId="04E7F311"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168" w:author="瑋婷 徐" w:date="2025-01-03T16:20:00Z" w16du:dateUtc="2025-01-03T08:20:00Z"/>
                <w:rFonts w:asciiTheme="majorEastAsia" w:eastAsia="標楷體" w:hAnsiTheme="majorEastAsia" w:cstheme="majorEastAsia"/>
                <w:i/>
                <w:iCs/>
                <w:color w:val="000000"/>
                <w:rPrChange w:id="7169" w:author="瑋婷 徐" w:date="2025-01-04T22:55:00Z" w16du:dateUtc="2025-01-04T14:55:00Z">
                  <w:rPr>
                    <w:ins w:id="7170" w:author="瑋婷 徐" w:date="2025-01-03T16:20:00Z" w16du:dateUtc="2025-01-03T08:20:00Z"/>
                    <w:rFonts w:cs="Calibri"/>
                    <w:i/>
                    <w:iCs/>
                    <w:color w:val="000000"/>
                    <w:sz w:val="22"/>
                  </w:rPr>
                </w:rPrChange>
              </w:rPr>
              <w:pPrChange w:id="71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172" w:author="瑋婷 徐" w:date="2025-01-03T16:20:00Z" w16du:dateUtc="2025-01-03T08:20:00Z">
              <w:r w:rsidRPr="00720C7A">
                <w:rPr>
                  <w:rFonts w:asciiTheme="majorEastAsia" w:eastAsia="標楷體" w:hAnsiTheme="majorEastAsia" w:cstheme="majorEastAsia"/>
                  <w:i/>
                  <w:iCs/>
                  <w:color w:val="000000"/>
                  <w:rPrChange w:id="7173" w:author="瑋婷 徐" w:date="2025-01-04T22:55:00Z" w16du:dateUtc="2025-01-04T14:55:00Z">
                    <w:rPr>
                      <w:rFonts w:cs="Calibri"/>
                      <w:i/>
                      <w:iCs/>
                      <w:color w:val="000000"/>
                      <w:sz w:val="22"/>
                    </w:rPr>
                  </w:rPrChange>
                </w:rPr>
                <w:t>Pericrocotus solaris</w:t>
              </w:r>
            </w:ins>
          </w:p>
        </w:tc>
        <w:tc>
          <w:tcPr>
            <w:tcW w:w="148" w:type="pct"/>
            <w:noWrap/>
            <w:hideMark/>
          </w:tcPr>
          <w:p w14:paraId="5164787D"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174" w:author="瑋婷 徐" w:date="2025-01-03T16:20:00Z" w16du:dateUtc="2025-01-03T08:20:00Z"/>
                <w:rFonts w:asciiTheme="majorEastAsia" w:eastAsia="標楷體" w:hAnsiTheme="majorEastAsia" w:cstheme="majorEastAsia"/>
                <w:i/>
                <w:iCs/>
                <w:color w:val="000000"/>
                <w:rPrChange w:id="7175" w:author="瑋婷 徐" w:date="2025-01-04T22:55:00Z" w16du:dateUtc="2025-01-04T14:55:00Z">
                  <w:rPr>
                    <w:ins w:id="7176" w:author="瑋婷 徐" w:date="2025-01-03T16:20:00Z" w16du:dateUtc="2025-01-03T08:20:00Z"/>
                    <w:rFonts w:cs="Calibri"/>
                    <w:i/>
                    <w:iCs/>
                    <w:color w:val="000000"/>
                    <w:sz w:val="22"/>
                  </w:rPr>
                </w:rPrChange>
              </w:rPr>
              <w:pPrChange w:id="71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66F3EC9"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178" w:author="瑋婷 徐" w:date="2025-01-03T16:20:00Z" w16du:dateUtc="2025-01-03T08:20:00Z"/>
                <w:rFonts w:asciiTheme="majorEastAsia" w:eastAsia="標楷體" w:hAnsiTheme="majorEastAsia" w:cstheme="majorEastAsia"/>
                <w:rPrChange w:id="7179" w:author="瑋婷 徐" w:date="2025-01-04T22:55:00Z" w16du:dateUtc="2025-01-04T14:55:00Z">
                  <w:rPr>
                    <w:ins w:id="7180" w:author="瑋婷 徐" w:date="2025-01-03T16:20:00Z" w16du:dateUtc="2025-01-03T08:20:00Z"/>
                    <w:rFonts w:ascii="Times New Roman" w:eastAsia="Times New Roman" w:hAnsi="Times New Roman" w:cs="Times New Roman"/>
                    <w:sz w:val="20"/>
                    <w:szCs w:val="20"/>
                  </w:rPr>
                </w:rPrChange>
              </w:rPr>
              <w:pPrChange w:id="71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4C863A9"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182" w:author="瑋婷 徐" w:date="2025-01-03T16:20:00Z" w16du:dateUtc="2025-01-03T08:20:00Z"/>
                <w:rFonts w:asciiTheme="majorEastAsia" w:eastAsia="標楷體" w:hAnsiTheme="majorEastAsia" w:cstheme="majorEastAsia"/>
                <w:color w:val="000000"/>
                <w:rPrChange w:id="7183" w:author="瑋婷 徐" w:date="2025-01-04T22:55:00Z" w16du:dateUtc="2025-01-04T14:55:00Z">
                  <w:rPr>
                    <w:ins w:id="7184" w:author="瑋婷 徐" w:date="2025-01-03T16:20:00Z" w16du:dateUtc="2025-01-03T08:20:00Z"/>
                    <w:rFonts w:cs="Calibri"/>
                    <w:color w:val="000000"/>
                    <w:sz w:val="22"/>
                  </w:rPr>
                </w:rPrChange>
              </w:rPr>
              <w:pPrChange w:id="71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186" w:author="瑋婷 徐" w:date="2025-01-03T16:20:00Z" w16du:dateUtc="2025-01-03T08:20:00Z">
              <w:r w:rsidRPr="00720C7A">
                <w:rPr>
                  <w:rFonts w:asciiTheme="majorEastAsia" w:eastAsia="標楷體" w:hAnsiTheme="majorEastAsia" w:cstheme="majorEastAsia"/>
                  <w:color w:val="000000"/>
                  <w:rPrChange w:id="7187" w:author="瑋婷 徐" w:date="2025-01-04T22:55:00Z" w16du:dateUtc="2025-01-04T14:55:00Z">
                    <w:rPr>
                      <w:rFonts w:cs="Calibri"/>
                      <w:color w:val="000000"/>
                      <w:sz w:val="22"/>
                    </w:rPr>
                  </w:rPrChange>
                </w:rPr>
                <w:t>*</w:t>
              </w:r>
            </w:ins>
          </w:p>
        </w:tc>
        <w:tc>
          <w:tcPr>
            <w:tcW w:w="148" w:type="pct"/>
            <w:noWrap/>
            <w:hideMark/>
          </w:tcPr>
          <w:p w14:paraId="56A41E8A"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188" w:author="瑋婷 徐" w:date="2025-01-03T16:20:00Z" w16du:dateUtc="2025-01-03T08:20:00Z"/>
                <w:rFonts w:asciiTheme="majorEastAsia" w:eastAsia="標楷體" w:hAnsiTheme="majorEastAsia" w:cstheme="majorEastAsia"/>
                <w:color w:val="000000"/>
                <w:rPrChange w:id="7189" w:author="瑋婷 徐" w:date="2025-01-04T22:55:00Z" w16du:dateUtc="2025-01-04T14:55:00Z">
                  <w:rPr>
                    <w:ins w:id="7190" w:author="瑋婷 徐" w:date="2025-01-03T16:20:00Z" w16du:dateUtc="2025-01-03T08:20:00Z"/>
                    <w:rFonts w:cs="Calibri"/>
                    <w:color w:val="000000"/>
                    <w:sz w:val="22"/>
                  </w:rPr>
                </w:rPrChange>
              </w:rPr>
              <w:pPrChange w:id="71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192" w:author="瑋婷 徐" w:date="2025-01-03T16:20:00Z" w16du:dateUtc="2025-01-03T08:20:00Z">
              <w:r w:rsidRPr="00720C7A">
                <w:rPr>
                  <w:rFonts w:asciiTheme="majorEastAsia" w:eastAsia="標楷體" w:hAnsiTheme="majorEastAsia" w:cstheme="majorEastAsia"/>
                  <w:color w:val="000000"/>
                  <w:rPrChange w:id="7193" w:author="瑋婷 徐" w:date="2025-01-04T22:55:00Z" w16du:dateUtc="2025-01-04T14:55:00Z">
                    <w:rPr>
                      <w:rFonts w:cs="Calibri"/>
                      <w:color w:val="000000"/>
                      <w:sz w:val="22"/>
                    </w:rPr>
                  </w:rPrChange>
                </w:rPr>
                <w:t>*</w:t>
              </w:r>
            </w:ins>
          </w:p>
        </w:tc>
        <w:tc>
          <w:tcPr>
            <w:tcW w:w="148" w:type="pct"/>
            <w:noWrap/>
            <w:hideMark/>
          </w:tcPr>
          <w:p w14:paraId="71346D4B"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194" w:author="瑋婷 徐" w:date="2025-01-03T16:20:00Z" w16du:dateUtc="2025-01-03T08:20:00Z"/>
                <w:rFonts w:asciiTheme="majorEastAsia" w:eastAsia="標楷體" w:hAnsiTheme="majorEastAsia" w:cstheme="majorEastAsia"/>
                <w:color w:val="000000"/>
                <w:rPrChange w:id="7195" w:author="瑋婷 徐" w:date="2025-01-04T22:55:00Z" w16du:dateUtc="2025-01-04T14:55:00Z">
                  <w:rPr>
                    <w:ins w:id="7196" w:author="瑋婷 徐" w:date="2025-01-03T16:20:00Z" w16du:dateUtc="2025-01-03T08:20:00Z"/>
                    <w:rFonts w:cs="Calibri"/>
                    <w:color w:val="000000"/>
                    <w:sz w:val="22"/>
                  </w:rPr>
                </w:rPrChange>
              </w:rPr>
              <w:pPrChange w:id="71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0351DC4C"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198" w:author="瑋婷 徐" w:date="2025-01-03T16:20:00Z" w16du:dateUtc="2025-01-03T08:20:00Z"/>
                <w:rFonts w:asciiTheme="majorEastAsia" w:eastAsia="標楷體" w:hAnsiTheme="majorEastAsia" w:cstheme="majorEastAsia"/>
                <w:color w:val="000000"/>
                <w:rPrChange w:id="7199" w:author="瑋婷 徐" w:date="2025-01-04T22:55:00Z" w16du:dateUtc="2025-01-04T14:55:00Z">
                  <w:rPr>
                    <w:ins w:id="7200" w:author="瑋婷 徐" w:date="2025-01-03T16:20:00Z" w16du:dateUtc="2025-01-03T08:20:00Z"/>
                    <w:rFonts w:cs="Calibri"/>
                    <w:color w:val="000000"/>
                    <w:sz w:val="22"/>
                  </w:rPr>
                </w:rPrChange>
              </w:rPr>
              <w:pPrChange w:id="72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202" w:author="瑋婷 徐" w:date="2025-01-03T16:20:00Z" w16du:dateUtc="2025-01-03T08:20:00Z">
              <w:r w:rsidRPr="00720C7A">
                <w:rPr>
                  <w:rFonts w:asciiTheme="majorEastAsia" w:eastAsia="標楷體" w:hAnsiTheme="majorEastAsia" w:cstheme="majorEastAsia"/>
                  <w:color w:val="000000"/>
                  <w:rPrChange w:id="7203" w:author="瑋婷 徐" w:date="2025-01-04T22:55:00Z" w16du:dateUtc="2025-01-04T14:55:00Z">
                    <w:rPr>
                      <w:rFonts w:cs="Calibri"/>
                      <w:color w:val="000000"/>
                      <w:sz w:val="22"/>
                    </w:rPr>
                  </w:rPrChange>
                </w:rPr>
                <w:t>*</w:t>
              </w:r>
            </w:ins>
          </w:p>
        </w:tc>
        <w:tc>
          <w:tcPr>
            <w:tcW w:w="109" w:type="pct"/>
          </w:tcPr>
          <w:p w14:paraId="47C35CF4"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7204" w:author="瑋婷 徐" w:date="2025-01-03T16:33:00Z" w16du:dateUtc="2025-01-03T08:33:00Z"/>
                <w:rFonts w:asciiTheme="majorEastAsia" w:eastAsia="標楷體" w:hAnsiTheme="majorEastAsia" w:cstheme="majorEastAsia"/>
                <w:color w:val="000000"/>
              </w:rPr>
            </w:pPr>
          </w:p>
        </w:tc>
        <w:tc>
          <w:tcPr>
            <w:tcW w:w="148" w:type="pct"/>
            <w:noWrap/>
            <w:hideMark/>
          </w:tcPr>
          <w:p w14:paraId="767D016F" w14:textId="32DC4803"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05" w:author="瑋婷 徐" w:date="2025-01-03T16:20:00Z" w16du:dateUtc="2025-01-03T08:20:00Z"/>
                <w:rFonts w:asciiTheme="majorEastAsia" w:eastAsia="標楷體" w:hAnsiTheme="majorEastAsia" w:cstheme="majorEastAsia"/>
                <w:color w:val="000000"/>
                <w:rPrChange w:id="7206" w:author="瑋婷 徐" w:date="2025-01-04T22:55:00Z" w16du:dateUtc="2025-01-04T14:55:00Z">
                  <w:rPr>
                    <w:ins w:id="7207" w:author="瑋婷 徐" w:date="2025-01-03T16:20:00Z" w16du:dateUtc="2025-01-03T08:20:00Z"/>
                    <w:rFonts w:cs="Calibri"/>
                    <w:color w:val="000000"/>
                    <w:sz w:val="22"/>
                  </w:rPr>
                </w:rPrChange>
              </w:rPr>
              <w:pPrChange w:id="72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209" w:author="瑋婷 徐" w:date="2025-01-03T16:20:00Z" w16du:dateUtc="2025-01-03T08:20:00Z">
              <w:r w:rsidRPr="00720C7A">
                <w:rPr>
                  <w:rFonts w:asciiTheme="majorEastAsia" w:eastAsia="標楷體" w:hAnsiTheme="majorEastAsia" w:cstheme="majorEastAsia"/>
                  <w:color w:val="000000"/>
                  <w:rPrChange w:id="7210" w:author="瑋婷 徐" w:date="2025-01-04T22:55:00Z" w16du:dateUtc="2025-01-04T14:55:00Z">
                    <w:rPr>
                      <w:rFonts w:cs="Calibri"/>
                      <w:color w:val="000000"/>
                      <w:sz w:val="22"/>
                    </w:rPr>
                  </w:rPrChange>
                </w:rPr>
                <w:t>*</w:t>
              </w:r>
            </w:ins>
          </w:p>
        </w:tc>
        <w:tc>
          <w:tcPr>
            <w:tcW w:w="148" w:type="pct"/>
            <w:noWrap/>
            <w:hideMark/>
          </w:tcPr>
          <w:p w14:paraId="34ACF783"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11" w:author="瑋婷 徐" w:date="2025-01-03T16:20:00Z" w16du:dateUtc="2025-01-03T08:20:00Z"/>
                <w:rFonts w:asciiTheme="majorEastAsia" w:eastAsia="標楷體" w:hAnsiTheme="majorEastAsia" w:cstheme="majorEastAsia"/>
                <w:color w:val="000000"/>
                <w:rPrChange w:id="7212" w:author="瑋婷 徐" w:date="2025-01-04T22:55:00Z" w16du:dateUtc="2025-01-04T14:55:00Z">
                  <w:rPr>
                    <w:ins w:id="7213" w:author="瑋婷 徐" w:date="2025-01-03T16:20:00Z" w16du:dateUtc="2025-01-03T08:20:00Z"/>
                    <w:rFonts w:cs="Calibri"/>
                    <w:color w:val="000000"/>
                    <w:sz w:val="22"/>
                  </w:rPr>
                </w:rPrChange>
              </w:rPr>
              <w:pPrChange w:id="721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215" w:author="瑋婷 徐" w:date="2025-01-03T16:20:00Z" w16du:dateUtc="2025-01-03T08:20:00Z">
              <w:r w:rsidRPr="00720C7A">
                <w:rPr>
                  <w:rFonts w:asciiTheme="majorEastAsia" w:eastAsia="標楷體" w:hAnsiTheme="majorEastAsia" w:cstheme="majorEastAsia"/>
                  <w:color w:val="000000"/>
                  <w:rPrChange w:id="7216" w:author="瑋婷 徐" w:date="2025-01-04T22:55:00Z" w16du:dateUtc="2025-01-04T14:55:00Z">
                    <w:rPr>
                      <w:rFonts w:cs="Calibri"/>
                      <w:color w:val="000000"/>
                      <w:sz w:val="22"/>
                    </w:rPr>
                  </w:rPrChange>
                </w:rPr>
                <w:t>*</w:t>
              </w:r>
            </w:ins>
          </w:p>
        </w:tc>
        <w:tc>
          <w:tcPr>
            <w:tcW w:w="148" w:type="pct"/>
            <w:noWrap/>
            <w:hideMark/>
          </w:tcPr>
          <w:p w14:paraId="6AA034A1"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17" w:author="瑋婷 徐" w:date="2025-01-03T16:20:00Z" w16du:dateUtc="2025-01-03T08:20:00Z"/>
                <w:rFonts w:asciiTheme="majorEastAsia" w:eastAsia="標楷體" w:hAnsiTheme="majorEastAsia" w:cstheme="majorEastAsia"/>
                <w:color w:val="000000"/>
                <w:rPrChange w:id="7218" w:author="瑋婷 徐" w:date="2025-01-04T22:55:00Z" w16du:dateUtc="2025-01-04T14:55:00Z">
                  <w:rPr>
                    <w:ins w:id="7219" w:author="瑋婷 徐" w:date="2025-01-03T16:20:00Z" w16du:dateUtc="2025-01-03T08:20:00Z"/>
                    <w:rFonts w:cs="Calibri"/>
                    <w:color w:val="000000"/>
                    <w:sz w:val="22"/>
                  </w:rPr>
                </w:rPrChange>
              </w:rPr>
              <w:pPrChange w:id="72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F0FEEBD"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21" w:author="瑋婷 徐" w:date="2025-01-03T16:20:00Z" w16du:dateUtc="2025-01-03T08:20:00Z"/>
                <w:rFonts w:asciiTheme="majorEastAsia" w:eastAsia="標楷體" w:hAnsiTheme="majorEastAsia" w:cstheme="majorEastAsia"/>
                <w:rPrChange w:id="7222" w:author="瑋婷 徐" w:date="2025-01-04T22:55:00Z" w16du:dateUtc="2025-01-04T14:55:00Z">
                  <w:rPr>
                    <w:ins w:id="7223" w:author="瑋婷 徐" w:date="2025-01-03T16:20:00Z" w16du:dateUtc="2025-01-03T08:20:00Z"/>
                    <w:rFonts w:ascii="Times New Roman" w:eastAsia="Times New Roman" w:hAnsi="Times New Roman" w:cs="Times New Roman"/>
                    <w:sz w:val="20"/>
                    <w:szCs w:val="20"/>
                  </w:rPr>
                </w:rPrChange>
              </w:rPr>
              <w:pPrChange w:id="72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55E24788"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7225" w:author="瑋婷 徐" w:date="2025-01-03T16:33:00Z" w16du:dateUtc="2025-01-03T08:33:00Z"/>
                <w:rFonts w:asciiTheme="majorEastAsia" w:eastAsia="標楷體" w:hAnsiTheme="majorEastAsia" w:cstheme="majorEastAsia"/>
                <w:color w:val="000000"/>
              </w:rPr>
            </w:pPr>
          </w:p>
        </w:tc>
        <w:tc>
          <w:tcPr>
            <w:tcW w:w="148" w:type="pct"/>
            <w:noWrap/>
            <w:hideMark/>
          </w:tcPr>
          <w:p w14:paraId="414691DE" w14:textId="34D120C0"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26" w:author="瑋婷 徐" w:date="2025-01-03T16:20:00Z" w16du:dateUtc="2025-01-03T08:20:00Z"/>
                <w:rFonts w:asciiTheme="majorEastAsia" w:eastAsia="標楷體" w:hAnsiTheme="majorEastAsia" w:cstheme="majorEastAsia"/>
                <w:color w:val="000000"/>
                <w:rPrChange w:id="7227" w:author="瑋婷 徐" w:date="2025-01-04T22:55:00Z" w16du:dateUtc="2025-01-04T14:55:00Z">
                  <w:rPr>
                    <w:ins w:id="7228" w:author="瑋婷 徐" w:date="2025-01-03T16:20:00Z" w16du:dateUtc="2025-01-03T08:20:00Z"/>
                    <w:rFonts w:cs="Calibri"/>
                    <w:color w:val="000000"/>
                    <w:sz w:val="22"/>
                  </w:rPr>
                </w:rPrChange>
              </w:rPr>
              <w:pPrChange w:id="72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230" w:author="瑋婷 徐" w:date="2025-01-03T16:20:00Z" w16du:dateUtc="2025-01-03T08:20:00Z">
              <w:r w:rsidRPr="00720C7A">
                <w:rPr>
                  <w:rFonts w:asciiTheme="majorEastAsia" w:eastAsia="標楷體" w:hAnsiTheme="majorEastAsia" w:cstheme="majorEastAsia"/>
                  <w:color w:val="000000"/>
                  <w:rPrChange w:id="7231" w:author="瑋婷 徐" w:date="2025-01-04T22:55:00Z" w16du:dateUtc="2025-01-04T14:55:00Z">
                    <w:rPr>
                      <w:rFonts w:cs="Calibri"/>
                      <w:color w:val="000000"/>
                      <w:sz w:val="22"/>
                    </w:rPr>
                  </w:rPrChange>
                </w:rPr>
                <w:t>*</w:t>
              </w:r>
            </w:ins>
          </w:p>
        </w:tc>
        <w:tc>
          <w:tcPr>
            <w:tcW w:w="148" w:type="pct"/>
            <w:noWrap/>
            <w:hideMark/>
          </w:tcPr>
          <w:p w14:paraId="4B56B6E2"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32" w:author="瑋婷 徐" w:date="2025-01-03T16:20:00Z" w16du:dateUtc="2025-01-03T08:20:00Z"/>
                <w:rFonts w:asciiTheme="majorEastAsia" w:eastAsia="標楷體" w:hAnsiTheme="majorEastAsia" w:cstheme="majorEastAsia"/>
                <w:color w:val="000000"/>
                <w:rPrChange w:id="7233" w:author="瑋婷 徐" w:date="2025-01-04T22:55:00Z" w16du:dateUtc="2025-01-04T14:55:00Z">
                  <w:rPr>
                    <w:ins w:id="7234" w:author="瑋婷 徐" w:date="2025-01-03T16:20:00Z" w16du:dateUtc="2025-01-03T08:20:00Z"/>
                    <w:rFonts w:cs="Calibri"/>
                    <w:color w:val="000000"/>
                    <w:sz w:val="22"/>
                  </w:rPr>
                </w:rPrChange>
              </w:rPr>
              <w:pPrChange w:id="723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8B2CFA5"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36" w:author="瑋婷 徐" w:date="2025-01-03T16:20:00Z" w16du:dateUtc="2025-01-03T08:20:00Z"/>
                <w:rFonts w:asciiTheme="majorEastAsia" w:eastAsia="標楷體" w:hAnsiTheme="majorEastAsia" w:cstheme="majorEastAsia"/>
                <w:color w:val="000000"/>
                <w:rPrChange w:id="7237" w:author="瑋婷 徐" w:date="2025-01-04T22:55:00Z" w16du:dateUtc="2025-01-04T14:55:00Z">
                  <w:rPr>
                    <w:ins w:id="7238" w:author="瑋婷 徐" w:date="2025-01-03T16:20:00Z" w16du:dateUtc="2025-01-03T08:20:00Z"/>
                    <w:rFonts w:cs="Calibri"/>
                    <w:color w:val="000000"/>
                    <w:sz w:val="22"/>
                  </w:rPr>
                </w:rPrChange>
              </w:rPr>
              <w:pPrChange w:id="723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240" w:author="瑋婷 徐" w:date="2025-01-03T16:20:00Z" w16du:dateUtc="2025-01-03T08:20:00Z">
              <w:r w:rsidRPr="00720C7A">
                <w:rPr>
                  <w:rFonts w:asciiTheme="majorEastAsia" w:eastAsia="標楷體" w:hAnsiTheme="majorEastAsia" w:cstheme="majorEastAsia"/>
                  <w:color w:val="000000"/>
                  <w:rPrChange w:id="7241" w:author="瑋婷 徐" w:date="2025-01-04T22:55:00Z" w16du:dateUtc="2025-01-04T14:55:00Z">
                    <w:rPr>
                      <w:rFonts w:cs="Calibri"/>
                      <w:color w:val="000000"/>
                      <w:sz w:val="22"/>
                    </w:rPr>
                  </w:rPrChange>
                </w:rPr>
                <w:t>*</w:t>
              </w:r>
            </w:ins>
          </w:p>
        </w:tc>
        <w:tc>
          <w:tcPr>
            <w:tcW w:w="148" w:type="pct"/>
            <w:noWrap/>
            <w:hideMark/>
          </w:tcPr>
          <w:p w14:paraId="5ED4DB16"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42" w:author="瑋婷 徐" w:date="2025-01-03T16:20:00Z" w16du:dateUtc="2025-01-03T08:20:00Z"/>
                <w:rFonts w:asciiTheme="majorEastAsia" w:eastAsia="標楷體" w:hAnsiTheme="majorEastAsia" w:cstheme="majorEastAsia"/>
                <w:color w:val="000000"/>
                <w:rPrChange w:id="7243" w:author="瑋婷 徐" w:date="2025-01-04T22:55:00Z" w16du:dateUtc="2025-01-04T14:55:00Z">
                  <w:rPr>
                    <w:ins w:id="7244" w:author="瑋婷 徐" w:date="2025-01-03T16:20:00Z" w16du:dateUtc="2025-01-03T08:20:00Z"/>
                    <w:rFonts w:cs="Calibri"/>
                    <w:color w:val="000000"/>
                    <w:sz w:val="22"/>
                  </w:rPr>
                </w:rPrChange>
              </w:rPr>
              <w:pPrChange w:id="72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6E5B548"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46" w:author="瑋婷 徐" w:date="2025-01-03T16:20:00Z" w16du:dateUtc="2025-01-03T08:20:00Z"/>
                <w:rFonts w:asciiTheme="majorEastAsia" w:eastAsia="標楷體" w:hAnsiTheme="majorEastAsia" w:cstheme="majorEastAsia"/>
                <w:color w:val="000000"/>
                <w:rPrChange w:id="7247" w:author="瑋婷 徐" w:date="2025-01-04T22:55:00Z" w16du:dateUtc="2025-01-04T14:55:00Z">
                  <w:rPr>
                    <w:ins w:id="7248" w:author="瑋婷 徐" w:date="2025-01-03T16:20:00Z" w16du:dateUtc="2025-01-03T08:20:00Z"/>
                    <w:rFonts w:cs="Calibri"/>
                    <w:color w:val="000000"/>
                    <w:sz w:val="22"/>
                  </w:rPr>
                </w:rPrChange>
              </w:rPr>
              <w:pPrChange w:id="72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250" w:author="瑋婷 徐" w:date="2025-01-03T16:20:00Z" w16du:dateUtc="2025-01-03T08:20:00Z">
              <w:r w:rsidRPr="00720C7A">
                <w:rPr>
                  <w:rFonts w:asciiTheme="majorEastAsia" w:eastAsia="標楷體" w:hAnsiTheme="majorEastAsia" w:cstheme="majorEastAsia"/>
                  <w:color w:val="000000"/>
                  <w:rPrChange w:id="7251" w:author="瑋婷 徐" w:date="2025-01-04T22:55:00Z" w16du:dateUtc="2025-01-04T14:55:00Z">
                    <w:rPr>
                      <w:rFonts w:cs="Calibri"/>
                      <w:color w:val="000000"/>
                      <w:sz w:val="22"/>
                    </w:rPr>
                  </w:rPrChange>
                </w:rPr>
                <w:t>*</w:t>
              </w:r>
            </w:ins>
          </w:p>
        </w:tc>
        <w:tc>
          <w:tcPr>
            <w:tcW w:w="148" w:type="pct"/>
            <w:noWrap/>
            <w:hideMark/>
          </w:tcPr>
          <w:p w14:paraId="55686046"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52" w:author="瑋婷 徐" w:date="2025-01-03T16:20:00Z" w16du:dateUtc="2025-01-03T08:20:00Z"/>
                <w:rFonts w:asciiTheme="majorEastAsia" w:eastAsia="標楷體" w:hAnsiTheme="majorEastAsia" w:cstheme="majorEastAsia"/>
                <w:color w:val="000000"/>
                <w:rPrChange w:id="7253" w:author="瑋婷 徐" w:date="2025-01-04T22:55:00Z" w16du:dateUtc="2025-01-04T14:55:00Z">
                  <w:rPr>
                    <w:ins w:id="7254" w:author="瑋婷 徐" w:date="2025-01-03T16:20:00Z" w16du:dateUtc="2025-01-03T08:20:00Z"/>
                    <w:rFonts w:cs="Calibri"/>
                    <w:color w:val="000000"/>
                    <w:sz w:val="22"/>
                  </w:rPr>
                </w:rPrChange>
              </w:rPr>
              <w:pPrChange w:id="72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256" w:author="瑋婷 徐" w:date="2025-01-03T16:20:00Z" w16du:dateUtc="2025-01-03T08:20:00Z">
              <w:r w:rsidRPr="00720C7A">
                <w:rPr>
                  <w:rFonts w:asciiTheme="majorEastAsia" w:eastAsia="標楷體" w:hAnsiTheme="majorEastAsia" w:cstheme="majorEastAsia"/>
                  <w:color w:val="000000"/>
                  <w:rPrChange w:id="7257" w:author="瑋婷 徐" w:date="2025-01-04T22:55:00Z" w16du:dateUtc="2025-01-04T14:55:00Z">
                    <w:rPr>
                      <w:rFonts w:cs="Calibri"/>
                      <w:color w:val="000000"/>
                      <w:sz w:val="22"/>
                    </w:rPr>
                  </w:rPrChange>
                </w:rPr>
                <w:t>*</w:t>
              </w:r>
            </w:ins>
          </w:p>
        </w:tc>
        <w:tc>
          <w:tcPr>
            <w:tcW w:w="148" w:type="pct"/>
            <w:noWrap/>
            <w:hideMark/>
          </w:tcPr>
          <w:p w14:paraId="20424475"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58" w:author="瑋婷 徐" w:date="2025-01-03T16:20:00Z" w16du:dateUtc="2025-01-03T08:20:00Z"/>
                <w:rFonts w:asciiTheme="majorEastAsia" w:eastAsia="標楷體" w:hAnsiTheme="majorEastAsia" w:cstheme="majorEastAsia"/>
                <w:color w:val="000000"/>
                <w:rPrChange w:id="7259" w:author="瑋婷 徐" w:date="2025-01-04T22:55:00Z" w16du:dateUtc="2025-01-04T14:55:00Z">
                  <w:rPr>
                    <w:ins w:id="7260" w:author="瑋婷 徐" w:date="2025-01-03T16:20:00Z" w16du:dateUtc="2025-01-03T08:20:00Z"/>
                    <w:rFonts w:cs="Calibri"/>
                    <w:color w:val="000000"/>
                    <w:sz w:val="22"/>
                  </w:rPr>
                </w:rPrChange>
              </w:rPr>
              <w:pPrChange w:id="72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29490CFB"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262" w:author="瑋婷 徐" w:date="2025-01-03T16:20:00Z" w16du:dateUtc="2025-01-03T08:20:00Z"/>
                <w:rFonts w:asciiTheme="majorEastAsia" w:eastAsia="標楷體" w:hAnsiTheme="majorEastAsia" w:cstheme="majorEastAsia"/>
                <w:rPrChange w:id="7263" w:author="瑋婷 徐" w:date="2025-01-04T22:55:00Z" w16du:dateUtc="2025-01-04T14:55:00Z">
                  <w:rPr>
                    <w:ins w:id="7264" w:author="瑋婷 徐" w:date="2025-01-03T16:20:00Z" w16du:dateUtc="2025-01-03T08:20:00Z"/>
                    <w:rFonts w:ascii="Times New Roman" w:eastAsia="Times New Roman" w:hAnsi="Times New Roman" w:cs="Times New Roman"/>
                    <w:sz w:val="20"/>
                    <w:szCs w:val="20"/>
                  </w:rPr>
                </w:rPrChange>
              </w:rPr>
              <w:pPrChange w:id="72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085A97" w:rsidRPr="00720C7A" w14:paraId="2FA9310F" w14:textId="77777777" w:rsidTr="003C19C7">
        <w:trPr>
          <w:cnfStyle w:val="000000100000" w:firstRow="0" w:lastRow="0" w:firstColumn="0" w:lastColumn="0" w:oddVBand="0" w:evenVBand="0" w:oddHBand="1" w:evenHBand="0" w:firstRowFirstColumn="0" w:firstRowLastColumn="0" w:lastRowFirstColumn="0" w:lastRowLastColumn="0"/>
          <w:trHeight w:val="300"/>
          <w:ins w:id="7266"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40FC5BA3" w14:textId="77777777" w:rsidR="00DA433E" w:rsidRPr="00720C7A" w:rsidRDefault="00DA433E">
            <w:pPr>
              <w:spacing w:line="360" w:lineRule="auto"/>
              <w:jc w:val="both"/>
              <w:rPr>
                <w:ins w:id="7267" w:author="瑋婷 徐" w:date="2025-01-03T16:20:00Z" w16du:dateUtc="2025-01-03T08:20:00Z"/>
                <w:rFonts w:asciiTheme="majorEastAsia" w:eastAsia="標楷體" w:hAnsiTheme="majorEastAsia" w:cstheme="majorEastAsia"/>
                <w:b w:val="0"/>
                <w:bCs w:val="0"/>
                <w:color w:val="000000"/>
                <w:rPrChange w:id="7268" w:author="瑋婷 徐" w:date="2025-01-04T22:55:00Z" w16du:dateUtc="2025-01-04T14:55:00Z">
                  <w:rPr>
                    <w:ins w:id="7269" w:author="瑋婷 徐" w:date="2025-01-03T16:20:00Z" w16du:dateUtc="2025-01-03T08:20:00Z"/>
                    <w:rFonts w:cs="Calibri"/>
                    <w:color w:val="000000"/>
                    <w:sz w:val="22"/>
                  </w:rPr>
                </w:rPrChange>
              </w:rPr>
              <w:pPrChange w:id="7270" w:author="瑋婷 徐" w:date="2025-01-03T16:21:00Z" w16du:dateUtc="2025-01-03T08:21:00Z">
                <w:pPr/>
              </w:pPrChange>
            </w:pPr>
            <w:ins w:id="7271" w:author="瑋婷 徐" w:date="2025-01-03T16:20:00Z" w16du:dateUtc="2025-01-03T08:20:00Z">
              <w:r w:rsidRPr="00720C7A">
                <w:rPr>
                  <w:rFonts w:asciiTheme="majorEastAsia" w:eastAsia="標楷體" w:hAnsiTheme="majorEastAsia" w:cstheme="majorEastAsia"/>
                  <w:b w:val="0"/>
                  <w:bCs w:val="0"/>
                  <w:color w:val="000000"/>
                  <w:rPrChange w:id="7272" w:author="瑋婷 徐" w:date="2025-01-04T22:55:00Z" w16du:dateUtc="2025-01-04T14:55:00Z">
                    <w:rPr>
                      <w:rFonts w:cs="Calibri"/>
                      <w:color w:val="000000"/>
                      <w:sz w:val="22"/>
                    </w:rPr>
                  </w:rPrChange>
                </w:rPr>
                <w:t>綠畫眉</w:t>
              </w:r>
              <w:r w:rsidRPr="00720C7A">
                <w:rPr>
                  <w:rFonts w:asciiTheme="majorEastAsia" w:eastAsia="標楷體" w:hAnsiTheme="majorEastAsia" w:cstheme="majorEastAsia"/>
                  <w:b w:val="0"/>
                  <w:bCs w:val="0"/>
                  <w:color w:val="000000"/>
                  <w:rPrChange w:id="7273" w:author="瑋婷 徐" w:date="2025-01-04T22:55:00Z" w16du:dateUtc="2025-01-04T14:55:00Z">
                    <w:rPr>
                      <w:rFonts w:cs="Calibri"/>
                      <w:color w:val="000000"/>
                      <w:sz w:val="22"/>
                    </w:rPr>
                  </w:rPrChange>
                </w:rPr>
                <w:t xml:space="preserve"> </w:t>
              </w:r>
            </w:ins>
          </w:p>
        </w:tc>
        <w:tc>
          <w:tcPr>
            <w:tcW w:w="1284" w:type="pct"/>
            <w:hideMark/>
          </w:tcPr>
          <w:p w14:paraId="2C5441FA"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274" w:author="瑋婷 徐" w:date="2025-01-03T16:20:00Z" w16du:dateUtc="2025-01-03T08:20:00Z"/>
                <w:rFonts w:asciiTheme="majorEastAsia" w:eastAsia="標楷體" w:hAnsiTheme="majorEastAsia" w:cstheme="majorEastAsia"/>
                <w:i/>
                <w:iCs/>
                <w:color w:val="000000"/>
                <w:rPrChange w:id="7275" w:author="瑋婷 徐" w:date="2025-01-04T22:55:00Z" w16du:dateUtc="2025-01-04T14:55:00Z">
                  <w:rPr>
                    <w:ins w:id="7276" w:author="瑋婷 徐" w:date="2025-01-03T16:20:00Z" w16du:dateUtc="2025-01-03T08:20:00Z"/>
                    <w:rFonts w:cs="Calibri"/>
                    <w:i/>
                    <w:iCs/>
                    <w:color w:val="000000"/>
                    <w:sz w:val="22"/>
                  </w:rPr>
                </w:rPrChange>
              </w:rPr>
              <w:pPrChange w:id="72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278" w:author="瑋婷 徐" w:date="2025-01-03T16:20:00Z" w16du:dateUtc="2025-01-03T08:20:00Z">
              <w:r w:rsidRPr="00720C7A">
                <w:rPr>
                  <w:rFonts w:asciiTheme="majorEastAsia" w:eastAsia="標楷體" w:hAnsiTheme="majorEastAsia" w:cstheme="majorEastAsia"/>
                  <w:i/>
                  <w:iCs/>
                  <w:color w:val="000000"/>
                  <w:rPrChange w:id="7279" w:author="瑋婷 徐" w:date="2025-01-04T22:55:00Z" w16du:dateUtc="2025-01-04T14:55:00Z">
                    <w:rPr>
                      <w:rFonts w:cs="Calibri"/>
                      <w:i/>
                      <w:iCs/>
                      <w:color w:val="000000"/>
                      <w:sz w:val="22"/>
                    </w:rPr>
                  </w:rPrChange>
                </w:rPr>
                <w:t>Erpornis zantholeuca</w:t>
              </w:r>
            </w:ins>
          </w:p>
        </w:tc>
        <w:tc>
          <w:tcPr>
            <w:tcW w:w="148" w:type="pct"/>
            <w:noWrap/>
            <w:hideMark/>
          </w:tcPr>
          <w:p w14:paraId="3773CB6B"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280" w:author="瑋婷 徐" w:date="2025-01-03T16:20:00Z" w16du:dateUtc="2025-01-03T08:20:00Z"/>
                <w:rFonts w:asciiTheme="majorEastAsia" w:eastAsia="標楷體" w:hAnsiTheme="majorEastAsia" w:cstheme="majorEastAsia"/>
                <w:i/>
                <w:iCs/>
                <w:color w:val="000000"/>
                <w:rPrChange w:id="7281" w:author="瑋婷 徐" w:date="2025-01-04T22:55:00Z" w16du:dateUtc="2025-01-04T14:55:00Z">
                  <w:rPr>
                    <w:ins w:id="7282" w:author="瑋婷 徐" w:date="2025-01-03T16:20:00Z" w16du:dateUtc="2025-01-03T08:20:00Z"/>
                    <w:rFonts w:cs="Calibri"/>
                    <w:i/>
                    <w:iCs/>
                    <w:color w:val="000000"/>
                    <w:sz w:val="22"/>
                  </w:rPr>
                </w:rPrChange>
              </w:rPr>
              <w:pPrChange w:id="72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04F992A"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284" w:author="瑋婷 徐" w:date="2025-01-03T16:20:00Z" w16du:dateUtc="2025-01-03T08:20:00Z"/>
                <w:rFonts w:asciiTheme="majorEastAsia" w:eastAsia="標楷體" w:hAnsiTheme="majorEastAsia" w:cstheme="majorEastAsia"/>
                <w:color w:val="000000"/>
                <w:rPrChange w:id="7285" w:author="瑋婷 徐" w:date="2025-01-04T22:55:00Z" w16du:dateUtc="2025-01-04T14:55:00Z">
                  <w:rPr>
                    <w:ins w:id="7286" w:author="瑋婷 徐" w:date="2025-01-03T16:20:00Z" w16du:dateUtc="2025-01-03T08:20:00Z"/>
                    <w:rFonts w:cs="Calibri"/>
                    <w:color w:val="000000"/>
                    <w:sz w:val="22"/>
                  </w:rPr>
                </w:rPrChange>
              </w:rPr>
              <w:pPrChange w:id="72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288" w:author="瑋婷 徐" w:date="2025-01-03T16:20:00Z" w16du:dateUtc="2025-01-03T08:20:00Z">
              <w:r w:rsidRPr="00720C7A">
                <w:rPr>
                  <w:rFonts w:asciiTheme="majorEastAsia" w:eastAsia="標楷體" w:hAnsiTheme="majorEastAsia" w:cstheme="majorEastAsia"/>
                  <w:color w:val="000000"/>
                  <w:rPrChange w:id="7289" w:author="瑋婷 徐" w:date="2025-01-04T22:55:00Z" w16du:dateUtc="2025-01-04T14:55:00Z">
                    <w:rPr>
                      <w:rFonts w:cs="Calibri"/>
                      <w:color w:val="000000"/>
                      <w:sz w:val="22"/>
                    </w:rPr>
                  </w:rPrChange>
                </w:rPr>
                <w:t>*</w:t>
              </w:r>
            </w:ins>
          </w:p>
        </w:tc>
        <w:tc>
          <w:tcPr>
            <w:tcW w:w="148" w:type="pct"/>
            <w:noWrap/>
            <w:hideMark/>
          </w:tcPr>
          <w:p w14:paraId="38B3E388"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290" w:author="瑋婷 徐" w:date="2025-01-03T16:20:00Z" w16du:dateUtc="2025-01-03T08:20:00Z"/>
                <w:rFonts w:asciiTheme="majorEastAsia" w:eastAsia="標楷體" w:hAnsiTheme="majorEastAsia" w:cstheme="majorEastAsia"/>
                <w:color w:val="000000"/>
                <w:rPrChange w:id="7291" w:author="瑋婷 徐" w:date="2025-01-04T22:55:00Z" w16du:dateUtc="2025-01-04T14:55:00Z">
                  <w:rPr>
                    <w:ins w:id="7292" w:author="瑋婷 徐" w:date="2025-01-03T16:20:00Z" w16du:dateUtc="2025-01-03T08:20:00Z"/>
                    <w:rFonts w:cs="Calibri"/>
                    <w:color w:val="000000"/>
                    <w:sz w:val="22"/>
                  </w:rPr>
                </w:rPrChange>
              </w:rPr>
              <w:pPrChange w:id="72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82CBB3C"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294" w:author="瑋婷 徐" w:date="2025-01-03T16:20:00Z" w16du:dateUtc="2025-01-03T08:20:00Z"/>
                <w:rFonts w:asciiTheme="majorEastAsia" w:eastAsia="標楷體" w:hAnsiTheme="majorEastAsia" w:cstheme="majorEastAsia"/>
                <w:color w:val="000000"/>
                <w:rPrChange w:id="7295" w:author="瑋婷 徐" w:date="2025-01-04T22:55:00Z" w16du:dateUtc="2025-01-04T14:55:00Z">
                  <w:rPr>
                    <w:ins w:id="7296" w:author="瑋婷 徐" w:date="2025-01-03T16:20:00Z" w16du:dateUtc="2025-01-03T08:20:00Z"/>
                    <w:rFonts w:cs="Calibri"/>
                    <w:color w:val="000000"/>
                    <w:sz w:val="22"/>
                  </w:rPr>
                </w:rPrChange>
              </w:rPr>
              <w:pPrChange w:id="72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298" w:author="瑋婷 徐" w:date="2025-01-03T16:20:00Z" w16du:dateUtc="2025-01-03T08:20:00Z">
              <w:r w:rsidRPr="00720C7A">
                <w:rPr>
                  <w:rFonts w:asciiTheme="majorEastAsia" w:eastAsia="標楷體" w:hAnsiTheme="majorEastAsia" w:cstheme="majorEastAsia"/>
                  <w:color w:val="000000"/>
                  <w:rPrChange w:id="7299" w:author="瑋婷 徐" w:date="2025-01-04T22:55:00Z" w16du:dateUtc="2025-01-04T14:55:00Z">
                    <w:rPr>
                      <w:rFonts w:cs="Calibri"/>
                      <w:color w:val="000000"/>
                      <w:sz w:val="22"/>
                    </w:rPr>
                  </w:rPrChange>
                </w:rPr>
                <w:t>*</w:t>
              </w:r>
            </w:ins>
          </w:p>
        </w:tc>
        <w:tc>
          <w:tcPr>
            <w:tcW w:w="148" w:type="pct"/>
            <w:noWrap/>
            <w:hideMark/>
          </w:tcPr>
          <w:p w14:paraId="1717DD0B"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00" w:author="瑋婷 徐" w:date="2025-01-03T16:20:00Z" w16du:dateUtc="2025-01-03T08:20:00Z"/>
                <w:rFonts w:asciiTheme="majorEastAsia" w:eastAsia="標楷體" w:hAnsiTheme="majorEastAsia" w:cstheme="majorEastAsia"/>
                <w:color w:val="000000"/>
                <w:rPrChange w:id="7301" w:author="瑋婷 徐" w:date="2025-01-04T22:55:00Z" w16du:dateUtc="2025-01-04T14:55:00Z">
                  <w:rPr>
                    <w:ins w:id="7302" w:author="瑋婷 徐" w:date="2025-01-03T16:20:00Z" w16du:dateUtc="2025-01-03T08:20:00Z"/>
                    <w:rFonts w:cs="Calibri"/>
                    <w:color w:val="000000"/>
                    <w:sz w:val="22"/>
                  </w:rPr>
                </w:rPrChange>
              </w:rPr>
              <w:pPrChange w:id="73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0987A639"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04" w:author="瑋婷 徐" w:date="2025-01-03T16:20:00Z" w16du:dateUtc="2025-01-03T08:20:00Z"/>
                <w:rFonts w:asciiTheme="majorEastAsia" w:eastAsia="標楷體" w:hAnsiTheme="majorEastAsia" w:cstheme="majorEastAsia"/>
                <w:rPrChange w:id="7305" w:author="瑋婷 徐" w:date="2025-01-04T22:55:00Z" w16du:dateUtc="2025-01-04T14:55:00Z">
                  <w:rPr>
                    <w:ins w:id="7306" w:author="瑋婷 徐" w:date="2025-01-03T16:20:00Z" w16du:dateUtc="2025-01-03T08:20:00Z"/>
                    <w:rFonts w:ascii="Times New Roman" w:eastAsia="Times New Roman" w:hAnsi="Times New Roman" w:cs="Times New Roman"/>
                    <w:sz w:val="20"/>
                    <w:szCs w:val="20"/>
                  </w:rPr>
                </w:rPrChange>
              </w:rPr>
              <w:pPrChange w:id="730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072CB4BC" w14:textId="77777777" w:rsidR="00DA433E" w:rsidRPr="00720C7A"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7308" w:author="瑋婷 徐" w:date="2025-01-03T16:33:00Z" w16du:dateUtc="2025-01-03T08:33:00Z"/>
                <w:rFonts w:asciiTheme="majorEastAsia" w:eastAsia="標楷體" w:hAnsiTheme="majorEastAsia" w:cstheme="majorEastAsia"/>
                <w:color w:val="000000"/>
              </w:rPr>
            </w:pPr>
          </w:p>
        </w:tc>
        <w:tc>
          <w:tcPr>
            <w:tcW w:w="148" w:type="pct"/>
            <w:noWrap/>
            <w:hideMark/>
          </w:tcPr>
          <w:p w14:paraId="3400872A" w14:textId="2CD1C985"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09" w:author="瑋婷 徐" w:date="2025-01-03T16:20:00Z" w16du:dateUtc="2025-01-03T08:20:00Z"/>
                <w:rFonts w:asciiTheme="majorEastAsia" w:eastAsia="標楷體" w:hAnsiTheme="majorEastAsia" w:cstheme="majorEastAsia"/>
                <w:color w:val="000000"/>
                <w:rPrChange w:id="7310" w:author="瑋婷 徐" w:date="2025-01-04T22:55:00Z" w16du:dateUtc="2025-01-04T14:55:00Z">
                  <w:rPr>
                    <w:ins w:id="7311" w:author="瑋婷 徐" w:date="2025-01-03T16:20:00Z" w16du:dateUtc="2025-01-03T08:20:00Z"/>
                    <w:rFonts w:cs="Calibri"/>
                    <w:color w:val="000000"/>
                    <w:sz w:val="22"/>
                  </w:rPr>
                </w:rPrChange>
              </w:rPr>
              <w:pPrChange w:id="731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313" w:author="瑋婷 徐" w:date="2025-01-03T16:20:00Z" w16du:dateUtc="2025-01-03T08:20:00Z">
              <w:r w:rsidRPr="00720C7A">
                <w:rPr>
                  <w:rFonts w:asciiTheme="majorEastAsia" w:eastAsia="標楷體" w:hAnsiTheme="majorEastAsia" w:cstheme="majorEastAsia"/>
                  <w:color w:val="000000"/>
                  <w:rPrChange w:id="7314" w:author="瑋婷 徐" w:date="2025-01-04T22:55:00Z" w16du:dateUtc="2025-01-04T14:55:00Z">
                    <w:rPr>
                      <w:rFonts w:cs="Calibri"/>
                      <w:color w:val="000000"/>
                      <w:sz w:val="22"/>
                    </w:rPr>
                  </w:rPrChange>
                </w:rPr>
                <w:t>*</w:t>
              </w:r>
            </w:ins>
          </w:p>
        </w:tc>
        <w:tc>
          <w:tcPr>
            <w:tcW w:w="148" w:type="pct"/>
            <w:noWrap/>
            <w:hideMark/>
          </w:tcPr>
          <w:p w14:paraId="134E216A"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15" w:author="瑋婷 徐" w:date="2025-01-03T16:20:00Z" w16du:dateUtc="2025-01-03T08:20:00Z"/>
                <w:rFonts w:asciiTheme="majorEastAsia" w:eastAsia="標楷體" w:hAnsiTheme="majorEastAsia" w:cstheme="majorEastAsia"/>
                <w:color w:val="000000"/>
                <w:rPrChange w:id="7316" w:author="瑋婷 徐" w:date="2025-01-04T22:55:00Z" w16du:dateUtc="2025-01-04T14:55:00Z">
                  <w:rPr>
                    <w:ins w:id="7317" w:author="瑋婷 徐" w:date="2025-01-03T16:20:00Z" w16du:dateUtc="2025-01-03T08:20:00Z"/>
                    <w:rFonts w:cs="Calibri"/>
                    <w:color w:val="000000"/>
                    <w:sz w:val="22"/>
                  </w:rPr>
                </w:rPrChange>
              </w:rPr>
              <w:pPrChange w:id="73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7649A1A"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19" w:author="瑋婷 徐" w:date="2025-01-03T16:20:00Z" w16du:dateUtc="2025-01-03T08:20:00Z"/>
                <w:rFonts w:asciiTheme="majorEastAsia" w:eastAsia="標楷體" w:hAnsiTheme="majorEastAsia" w:cstheme="majorEastAsia"/>
                <w:rPrChange w:id="7320" w:author="瑋婷 徐" w:date="2025-01-04T22:55:00Z" w16du:dateUtc="2025-01-04T14:55:00Z">
                  <w:rPr>
                    <w:ins w:id="7321" w:author="瑋婷 徐" w:date="2025-01-03T16:20:00Z" w16du:dateUtc="2025-01-03T08:20:00Z"/>
                    <w:rFonts w:ascii="Times New Roman" w:eastAsia="Times New Roman" w:hAnsi="Times New Roman" w:cs="Times New Roman"/>
                    <w:sz w:val="20"/>
                    <w:szCs w:val="20"/>
                  </w:rPr>
                </w:rPrChange>
              </w:rPr>
              <w:pPrChange w:id="732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978B2EF"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23" w:author="瑋婷 徐" w:date="2025-01-03T16:20:00Z" w16du:dateUtc="2025-01-03T08:20:00Z"/>
                <w:rFonts w:asciiTheme="majorEastAsia" w:eastAsia="標楷體" w:hAnsiTheme="majorEastAsia" w:cstheme="majorEastAsia"/>
                <w:rPrChange w:id="7324" w:author="瑋婷 徐" w:date="2025-01-04T22:55:00Z" w16du:dateUtc="2025-01-04T14:55:00Z">
                  <w:rPr>
                    <w:ins w:id="7325" w:author="瑋婷 徐" w:date="2025-01-03T16:20:00Z" w16du:dateUtc="2025-01-03T08:20:00Z"/>
                    <w:rFonts w:ascii="Times New Roman" w:eastAsia="Times New Roman" w:hAnsi="Times New Roman" w:cs="Times New Roman"/>
                    <w:sz w:val="20"/>
                    <w:szCs w:val="20"/>
                  </w:rPr>
                </w:rPrChange>
              </w:rPr>
              <w:pPrChange w:id="732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5D46F64E" w14:textId="77777777" w:rsidR="00DA433E" w:rsidRPr="00720C7A"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7327" w:author="瑋婷 徐" w:date="2025-01-03T16:33:00Z" w16du:dateUtc="2025-01-03T08:33:00Z"/>
                <w:rFonts w:asciiTheme="majorEastAsia" w:eastAsia="標楷體" w:hAnsiTheme="majorEastAsia" w:cstheme="majorEastAsia"/>
                <w:color w:val="000000"/>
              </w:rPr>
            </w:pPr>
          </w:p>
        </w:tc>
        <w:tc>
          <w:tcPr>
            <w:tcW w:w="148" w:type="pct"/>
            <w:noWrap/>
            <w:hideMark/>
          </w:tcPr>
          <w:p w14:paraId="16754C59" w14:textId="64DF1574"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28" w:author="瑋婷 徐" w:date="2025-01-03T16:20:00Z" w16du:dateUtc="2025-01-03T08:20:00Z"/>
                <w:rFonts w:asciiTheme="majorEastAsia" w:eastAsia="標楷體" w:hAnsiTheme="majorEastAsia" w:cstheme="majorEastAsia"/>
                <w:color w:val="000000"/>
                <w:rPrChange w:id="7329" w:author="瑋婷 徐" w:date="2025-01-04T22:55:00Z" w16du:dateUtc="2025-01-04T14:55:00Z">
                  <w:rPr>
                    <w:ins w:id="7330" w:author="瑋婷 徐" w:date="2025-01-03T16:20:00Z" w16du:dateUtc="2025-01-03T08:20:00Z"/>
                    <w:rFonts w:cs="Calibri"/>
                    <w:color w:val="000000"/>
                    <w:sz w:val="22"/>
                  </w:rPr>
                </w:rPrChange>
              </w:rPr>
              <w:pPrChange w:id="733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332" w:author="瑋婷 徐" w:date="2025-01-03T16:20:00Z" w16du:dateUtc="2025-01-03T08:20:00Z">
              <w:r w:rsidRPr="00720C7A">
                <w:rPr>
                  <w:rFonts w:asciiTheme="majorEastAsia" w:eastAsia="標楷體" w:hAnsiTheme="majorEastAsia" w:cstheme="majorEastAsia"/>
                  <w:color w:val="000000"/>
                  <w:rPrChange w:id="7333" w:author="瑋婷 徐" w:date="2025-01-04T22:55:00Z" w16du:dateUtc="2025-01-04T14:55:00Z">
                    <w:rPr>
                      <w:rFonts w:cs="Calibri"/>
                      <w:color w:val="000000"/>
                      <w:sz w:val="22"/>
                    </w:rPr>
                  </w:rPrChange>
                </w:rPr>
                <w:t>*</w:t>
              </w:r>
            </w:ins>
          </w:p>
        </w:tc>
        <w:tc>
          <w:tcPr>
            <w:tcW w:w="148" w:type="pct"/>
            <w:noWrap/>
            <w:hideMark/>
          </w:tcPr>
          <w:p w14:paraId="2CFEBDC9"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34" w:author="瑋婷 徐" w:date="2025-01-03T16:20:00Z" w16du:dateUtc="2025-01-03T08:20:00Z"/>
                <w:rFonts w:asciiTheme="majorEastAsia" w:eastAsia="標楷體" w:hAnsiTheme="majorEastAsia" w:cstheme="majorEastAsia"/>
                <w:color w:val="000000"/>
                <w:rPrChange w:id="7335" w:author="瑋婷 徐" w:date="2025-01-04T22:55:00Z" w16du:dateUtc="2025-01-04T14:55:00Z">
                  <w:rPr>
                    <w:ins w:id="7336" w:author="瑋婷 徐" w:date="2025-01-03T16:20:00Z" w16du:dateUtc="2025-01-03T08:20:00Z"/>
                    <w:rFonts w:cs="Calibri"/>
                    <w:color w:val="000000"/>
                    <w:sz w:val="22"/>
                  </w:rPr>
                </w:rPrChange>
              </w:rPr>
              <w:pPrChange w:id="733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3C39E7D"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38" w:author="瑋婷 徐" w:date="2025-01-03T16:20:00Z" w16du:dateUtc="2025-01-03T08:20:00Z"/>
                <w:rFonts w:asciiTheme="majorEastAsia" w:eastAsia="標楷體" w:hAnsiTheme="majorEastAsia" w:cstheme="majorEastAsia"/>
                <w:rPrChange w:id="7339" w:author="瑋婷 徐" w:date="2025-01-04T22:55:00Z" w16du:dateUtc="2025-01-04T14:55:00Z">
                  <w:rPr>
                    <w:ins w:id="7340" w:author="瑋婷 徐" w:date="2025-01-03T16:20:00Z" w16du:dateUtc="2025-01-03T08:20:00Z"/>
                    <w:rFonts w:ascii="Times New Roman" w:eastAsia="Times New Roman" w:hAnsi="Times New Roman" w:cs="Times New Roman"/>
                    <w:sz w:val="20"/>
                    <w:szCs w:val="20"/>
                  </w:rPr>
                </w:rPrChange>
              </w:rPr>
              <w:pPrChange w:id="734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2A3EC6A"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42" w:author="瑋婷 徐" w:date="2025-01-03T16:20:00Z" w16du:dateUtc="2025-01-03T08:20:00Z"/>
                <w:rFonts w:asciiTheme="majorEastAsia" w:eastAsia="標楷體" w:hAnsiTheme="majorEastAsia" w:cstheme="majorEastAsia"/>
                <w:rPrChange w:id="7343" w:author="瑋婷 徐" w:date="2025-01-04T22:55:00Z" w16du:dateUtc="2025-01-04T14:55:00Z">
                  <w:rPr>
                    <w:ins w:id="7344" w:author="瑋婷 徐" w:date="2025-01-03T16:20:00Z" w16du:dateUtc="2025-01-03T08:20:00Z"/>
                    <w:rFonts w:ascii="Times New Roman" w:eastAsia="Times New Roman" w:hAnsi="Times New Roman" w:cs="Times New Roman"/>
                    <w:sz w:val="20"/>
                    <w:szCs w:val="20"/>
                  </w:rPr>
                </w:rPrChange>
              </w:rPr>
              <w:pPrChange w:id="734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5B17188"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46" w:author="瑋婷 徐" w:date="2025-01-03T16:20:00Z" w16du:dateUtc="2025-01-03T08:20:00Z"/>
                <w:rFonts w:asciiTheme="majorEastAsia" w:eastAsia="標楷體" w:hAnsiTheme="majorEastAsia" w:cstheme="majorEastAsia"/>
                <w:rPrChange w:id="7347" w:author="瑋婷 徐" w:date="2025-01-04T22:55:00Z" w16du:dateUtc="2025-01-04T14:55:00Z">
                  <w:rPr>
                    <w:ins w:id="7348" w:author="瑋婷 徐" w:date="2025-01-03T16:20:00Z" w16du:dateUtc="2025-01-03T08:20:00Z"/>
                    <w:rFonts w:ascii="Times New Roman" w:eastAsia="Times New Roman" w:hAnsi="Times New Roman" w:cs="Times New Roman"/>
                    <w:sz w:val="20"/>
                    <w:szCs w:val="20"/>
                  </w:rPr>
                </w:rPrChange>
              </w:rPr>
              <w:pPrChange w:id="73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35D2BC6"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50" w:author="瑋婷 徐" w:date="2025-01-03T16:20:00Z" w16du:dateUtc="2025-01-03T08:20:00Z"/>
                <w:rFonts w:asciiTheme="majorEastAsia" w:eastAsia="標楷體" w:hAnsiTheme="majorEastAsia" w:cstheme="majorEastAsia"/>
                <w:rPrChange w:id="7351" w:author="瑋婷 徐" w:date="2025-01-04T22:55:00Z" w16du:dateUtc="2025-01-04T14:55:00Z">
                  <w:rPr>
                    <w:ins w:id="7352" w:author="瑋婷 徐" w:date="2025-01-03T16:20:00Z" w16du:dateUtc="2025-01-03T08:20:00Z"/>
                    <w:rFonts w:ascii="Times New Roman" w:eastAsia="Times New Roman" w:hAnsi="Times New Roman" w:cs="Times New Roman"/>
                    <w:sz w:val="20"/>
                    <w:szCs w:val="20"/>
                  </w:rPr>
                </w:rPrChange>
              </w:rPr>
              <w:pPrChange w:id="73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8651BB4"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54" w:author="瑋婷 徐" w:date="2025-01-03T16:20:00Z" w16du:dateUtc="2025-01-03T08:20:00Z"/>
                <w:rFonts w:asciiTheme="majorEastAsia" w:eastAsia="標楷體" w:hAnsiTheme="majorEastAsia" w:cstheme="majorEastAsia"/>
                <w:rPrChange w:id="7355" w:author="瑋婷 徐" w:date="2025-01-04T22:55:00Z" w16du:dateUtc="2025-01-04T14:55:00Z">
                  <w:rPr>
                    <w:ins w:id="7356" w:author="瑋婷 徐" w:date="2025-01-03T16:20:00Z" w16du:dateUtc="2025-01-03T08:20:00Z"/>
                    <w:rFonts w:ascii="Times New Roman" w:eastAsia="Times New Roman" w:hAnsi="Times New Roman" w:cs="Times New Roman"/>
                    <w:sz w:val="20"/>
                    <w:szCs w:val="20"/>
                  </w:rPr>
                </w:rPrChange>
              </w:rPr>
              <w:pPrChange w:id="73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69E49AE2"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358" w:author="瑋婷 徐" w:date="2025-01-03T16:20:00Z" w16du:dateUtc="2025-01-03T08:20:00Z"/>
                <w:rFonts w:asciiTheme="majorEastAsia" w:eastAsia="標楷體" w:hAnsiTheme="majorEastAsia" w:cstheme="majorEastAsia"/>
                <w:rPrChange w:id="7359" w:author="瑋婷 徐" w:date="2025-01-04T22:55:00Z" w16du:dateUtc="2025-01-04T14:55:00Z">
                  <w:rPr>
                    <w:ins w:id="7360" w:author="瑋婷 徐" w:date="2025-01-03T16:20:00Z" w16du:dateUtc="2025-01-03T08:20:00Z"/>
                    <w:rFonts w:ascii="Times New Roman" w:eastAsia="Times New Roman" w:hAnsi="Times New Roman" w:cs="Times New Roman"/>
                    <w:sz w:val="20"/>
                    <w:szCs w:val="20"/>
                  </w:rPr>
                </w:rPrChange>
              </w:rPr>
              <w:pPrChange w:id="73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720C7A" w14:paraId="5A89C9A4" w14:textId="77777777" w:rsidTr="003C19C7">
        <w:trPr>
          <w:trHeight w:val="300"/>
          <w:ins w:id="7362"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402DF2EA" w14:textId="77777777" w:rsidR="00DA433E" w:rsidRPr="00720C7A" w:rsidRDefault="00DA433E">
            <w:pPr>
              <w:spacing w:line="360" w:lineRule="auto"/>
              <w:jc w:val="both"/>
              <w:rPr>
                <w:ins w:id="7363" w:author="瑋婷 徐" w:date="2025-01-03T16:20:00Z" w16du:dateUtc="2025-01-03T08:20:00Z"/>
                <w:rFonts w:asciiTheme="majorEastAsia" w:eastAsia="標楷體" w:hAnsiTheme="majorEastAsia" w:cstheme="majorEastAsia"/>
                <w:b w:val="0"/>
                <w:bCs w:val="0"/>
                <w:color w:val="000000"/>
                <w:rPrChange w:id="7364" w:author="瑋婷 徐" w:date="2025-01-04T22:55:00Z" w16du:dateUtc="2025-01-04T14:55:00Z">
                  <w:rPr>
                    <w:ins w:id="7365" w:author="瑋婷 徐" w:date="2025-01-03T16:20:00Z" w16du:dateUtc="2025-01-03T08:20:00Z"/>
                    <w:rFonts w:cs="Calibri"/>
                    <w:color w:val="000000"/>
                    <w:sz w:val="22"/>
                  </w:rPr>
                </w:rPrChange>
              </w:rPr>
              <w:pPrChange w:id="7366" w:author="瑋婷 徐" w:date="2025-01-03T16:21:00Z" w16du:dateUtc="2025-01-03T08:21:00Z">
                <w:pPr/>
              </w:pPrChange>
            </w:pPr>
            <w:ins w:id="7367" w:author="瑋婷 徐" w:date="2025-01-03T16:20:00Z" w16du:dateUtc="2025-01-03T08:20:00Z">
              <w:r w:rsidRPr="00720C7A">
                <w:rPr>
                  <w:rFonts w:asciiTheme="majorEastAsia" w:eastAsia="標楷體" w:hAnsiTheme="majorEastAsia" w:cstheme="majorEastAsia"/>
                  <w:b w:val="0"/>
                  <w:bCs w:val="0"/>
                  <w:color w:val="000000"/>
                  <w:rPrChange w:id="7368" w:author="瑋婷 徐" w:date="2025-01-04T22:55:00Z" w16du:dateUtc="2025-01-04T14:55:00Z">
                    <w:rPr>
                      <w:rFonts w:cs="Calibri"/>
                      <w:color w:val="000000"/>
                      <w:sz w:val="22"/>
                    </w:rPr>
                  </w:rPrChange>
                </w:rPr>
                <w:t>黃鸝</w:t>
              </w:r>
              <w:r w:rsidRPr="00720C7A">
                <w:rPr>
                  <w:rFonts w:asciiTheme="majorEastAsia" w:eastAsia="標楷體" w:hAnsiTheme="majorEastAsia" w:cstheme="majorEastAsia"/>
                  <w:b w:val="0"/>
                  <w:bCs w:val="0"/>
                  <w:color w:val="000000"/>
                  <w:rPrChange w:id="7369" w:author="瑋婷 徐" w:date="2025-01-04T22:55:00Z" w16du:dateUtc="2025-01-04T14:55:00Z">
                    <w:rPr>
                      <w:rFonts w:cs="Calibri"/>
                      <w:color w:val="000000"/>
                      <w:sz w:val="22"/>
                    </w:rPr>
                  </w:rPrChange>
                </w:rPr>
                <w:t xml:space="preserve"> II</w:t>
              </w:r>
            </w:ins>
          </w:p>
        </w:tc>
        <w:tc>
          <w:tcPr>
            <w:tcW w:w="1284" w:type="pct"/>
            <w:hideMark/>
          </w:tcPr>
          <w:p w14:paraId="3DCCCAE2"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370" w:author="瑋婷 徐" w:date="2025-01-03T16:20:00Z" w16du:dateUtc="2025-01-03T08:20:00Z"/>
                <w:rFonts w:asciiTheme="majorEastAsia" w:eastAsia="標楷體" w:hAnsiTheme="majorEastAsia" w:cstheme="majorEastAsia"/>
                <w:i/>
                <w:iCs/>
                <w:color w:val="000000"/>
                <w:rPrChange w:id="7371" w:author="瑋婷 徐" w:date="2025-01-04T22:55:00Z" w16du:dateUtc="2025-01-04T14:55:00Z">
                  <w:rPr>
                    <w:ins w:id="7372" w:author="瑋婷 徐" w:date="2025-01-03T16:20:00Z" w16du:dateUtc="2025-01-03T08:20:00Z"/>
                    <w:rFonts w:cs="Calibri"/>
                    <w:i/>
                    <w:iCs/>
                    <w:color w:val="000000"/>
                    <w:sz w:val="22"/>
                  </w:rPr>
                </w:rPrChange>
              </w:rPr>
              <w:pPrChange w:id="73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374" w:author="瑋婷 徐" w:date="2025-01-03T16:20:00Z" w16du:dateUtc="2025-01-03T08:20:00Z">
              <w:r w:rsidRPr="00720C7A">
                <w:rPr>
                  <w:rFonts w:asciiTheme="majorEastAsia" w:eastAsia="標楷體" w:hAnsiTheme="majorEastAsia" w:cstheme="majorEastAsia"/>
                  <w:i/>
                  <w:iCs/>
                  <w:color w:val="000000"/>
                  <w:rPrChange w:id="7375" w:author="瑋婷 徐" w:date="2025-01-04T22:55:00Z" w16du:dateUtc="2025-01-04T14:55:00Z">
                    <w:rPr>
                      <w:rFonts w:cs="Calibri"/>
                      <w:i/>
                      <w:iCs/>
                      <w:color w:val="000000"/>
                      <w:sz w:val="22"/>
                    </w:rPr>
                  </w:rPrChange>
                </w:rPr>
                <w:t>Oriolus chinensis</w:t>
              </w:r>
            </w:ins>
          </w:p>
        </w:tc>
        <w:tc>
          <w:tcPr>
            <w:tcW w:w="148" w:type="pct"/>
            <w:noWrap/>
            <w:hideMark/>
          </w:tcPr>
          <w:p w14:paraId="749022B4"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376" w:author="瑋婷 徐" w:date="2025-01-03T16:20:00Z" w16du:dateUtc="2025-01-03T08:20:00Z"/>
                <w:rFonts w:asciiTheme="majorEastAsia" w:eastAsia="標楷體" w:hAnsiTheme="majorEastAsia" w:cstheme="majorEastAsia"/>
                <w:i/>
                <w:iCs/>
                <w:color w:val="000000"/>
                <w:rPrChange w:id="7377" w:author="瑋婷 徐" w:date="2025-01-04T22:55:00Z" w16du:dateUtc="2025-01-04T14:55:00Z">
                  <w:rPr>
                    <w:ins w:id="7378" w:author="瑋婷 徐" w:date="2025-01-03T16:20:00Z" w16du:dateUtc="2025-01-03T08:20:00Z"/>
                    <w:rFonts w:cs="Calibri"/>
                    <w:i/>
                    <w:iCs/>
                    <w:color w:val="000000"/>
                    <w:sz w:val="22"/>
                  </w:rPr>
                </w:rPrChange>
              </w:rPr>
              <w:pPrChange w:id="73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8905517"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380" w:author="瑋婷 徐" w:date="2025-01-03T16:20:00Z" w16du:dateUtc="2025-01-03T08:20:00Z"/>
                <w:rFonts w:asciiTheme="majorEastAsia" w:eastAsia="標楷體" w:hAnsiTheme="majorEastAsia" w:cstheme="majorEastAsia"/>
                <w:rPrChange w:id="7381" w:author="瑋婷 徐" w:date="2025-01-04T22:55:00Z" w16du:dateUtc="2025-01-04T14:55:00Z">
                  <w:rPr>
                    <w:ins w:id="7382" w:author="瑋婷 徐" w:date="2025-01-03T16:20:00Z" w16du:dateUtc="2025-01-03T08:20:00Z"/>
                    <w:rFonts w:ascii="Times New Roman" w:eastAsia="Times New Roman" w:hAnsi="Times New Roman" w:cs="Times New Roman"/>
                    <w:sz w:val="20"/>
                    <w:szCs w:val="20"/>
                  </w:rPr>
                </w:rPrChange>
              </w:rPr>
              <w:pPrChange w:id="73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41D3D61"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384" w:author="瑋婷 徐" w:date="2025-01-03T16:20:00Z" w16du:dateUtc="2025-01-03T08:20:00Z"/>
                <w:rFonts w:asciiTheme="majorEastAsia" w:eastAsia="標楷體" w:hAnsiTheme="majorEastAsia" w:cstheme="majorEastAsia"/>
                <w:rPrChange w:id="7385" w:author="瑋婷 徐" w:date="2025-01-04T22:55:00Z" w16du:dateUtc="2025-01-04T14:55:00Z">
                  <w:rPr>
                    <w:ins w:id="7386" w:author="瑋婷 徐" w:date="2025-01-03T16:20:00Z" w16du:dateUtc="2025-01-03T08:20:00Z"/>
                    <w:rFonts w:ascii="Times New Roman" w:eastAsia="Times New Roman" w:hAnsi="Times New Roman" w:cs="Times New Roman"/>
                    <w:sz w:val="20"/>
                    <w:szCs w:val="20"/>
                  </w:rPr>
                </w:rPrChange>
              </w:rPr>
              <w:pPrChange w:id="73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60C88CE6"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388" w:author="瑋婷 徐" w:date="2025-01-03T16:20:00Z" w16du:dateUtc="2025-01-03T08:20:00Z"/>
                <w:rFonts w:asciiTheme="majorEastAsia" w:eastAsia="標楷體" w:hAnsiTheme="majorEastAsia" w:cstheme="majorEastAsia"/>
                <w:rPrChange w:id="7389" w:author="瑋婷 徐" w:date="2025-01-04T22:55:00Z" w16du:dateUtc="2025-01-04T14:55:00Z">
                  <w:rPr>
                    <w:ins w:id="7390" w:author="瑋婷 徐" w:date="2025-01-03T16:20:00Z" w16du:dateUtc="2025-01-03T08:20:00Z"/>
                    <w:rFonts w:ascii="Times New Roman" w:eastAsia="Times New Roman" w:hAnsi="Times New Roman" w:cs="Times New Roman"/>
                    <w:sz w:val="20"/>
                    <w:szCs w:val="20"/>
                  </w:rPr>
                </w:rPrChange>
              </w:rPr>
              <w:pPrChange w:id="73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8D24B85"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392" w:author="瑋婷 徐" w:date="2025-01-03T16:20:00Z" w16du:dateUtc="2025-01-03T08:20:00Z"/>
                <w:rFonts w:asciiTheme="majorEastAsia" w:eastAsia="標楷體" w:hAnsiTheme="majorEastAsia" w:cstheme="majorEastAsia"/>
                <w:rPrChange w:id="7393" w:author="瑋婷 徐" w:date="2025-01-04T22:55:00Z" w16du:dateUtc="2025-01-04T14:55:00Z">
                  <w:rPr>
                    <w:ins w:id="7394" w:author="瑋婷 徐" w:date="2025-01-03T16:20:00Z" w16du:dateUtc="2025-01-03T08:20:00Z"/>
                    <w:rFonts w:ascii="Times New Roman" w:eastAsia="Times New Roman" w:hAnsi="Times New Roman" w:cs="Times New Roman"/>
                    <w:sz w:val="20"/>
                    <w:szCs w:val="20"/>
                  </w:rPr>
                </w:rPrChange>
              </w:rPr>
              <w:pPrChange w:id="73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06A7D961"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396" w:author="瑋婷 徐" w:date="2025-01-03T16:20:00Z" w16du:dateUtc="2025-01-03T08:20:00Z"/>
                <w:rFonts w:asciiTheme="majorEastAsia" w:eastAsia="標楷體" w:hAnsiTheme="majorEastAsia" w:cstheme="majorEastAsia"/>
                <w:rPrChange w:id="7397" w:author="瑋婷 徐" w:date="2025-01-04T22:55:00Z" w16du:dateUtc="2025-01-04T14:55:00Z">
                  <w:rPr>
                    <w:ins w:id="7398" w:author="瑋婷 徐" w:date="2025-01-03T16:20:00Z" w16du:dateUtc="2025-01-03T08:20:00Z"/>
                    <w:rFonts w:ascii="Times New Roman" w:eastAsia="Times New Roman" w:hAnsi="Times New Roman" w:cs="Times New Roman"/>
                    <w:sz w:val="20"/>
                    <w:szCs w:val="20"/>
                  </w:rPr>
                </w:rPrChange>
              </w:rPr>
              <w:pPrChange w:id="73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76A550EC"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7400" w:author="瑋婷 徐" w:date="2025-01-03T16:33:00Z" w16du:dateUtc="2025-01-03T08:33:00Z"/>
                <w:rFonts w:asciiTheme="majorEastAsia" w:eastAsia="標楷體" w:hAnsiTheme="majorEastAsia" w:cstheme="majorEastAsia"/>
              </w:rPr>
            </w:pPr>
          </w:p>
        </w:tc>
        <w:tc>
          <w:tcPr>
            <w:tcW w:w="148" w:type="pct"/>
            <w:noWrap/>
            <w:hideMark/>
          </w:tcPr>
          <w:p w14:paraId="704B0A38" w14:textId="591E335D"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01" w:author="瑋婷 徐" w:date="2025-01-03T16:20:00Z" w16du:dateUtc="2025-01-03T08:20:00Z"/>
                <w:rFonts w:asciiTheme="majorEastAsia" w:eastAsia="標楷體" w:hAnsiTheme="majorEastAsia" w:cstheme="majorEastAsia"/>
                <w:rPrChange w:id="7402" w:author="瑋婷 徐" w:date="2025-01-04T22:55:00Z" w16du:dateUtc="2025-01-04T14:55:00Z">
                  <w:rPr>
                    <w:ins w:id="7403" w:author="瑋婷 徐" w:date="2025-01-03T16:20:00Z" w16du:dateUtc="2025-01-03T08:20:00Z"/>
                    <w:rFonts w:ascii="Times New Roman" w:eastAsia="Times New Roman" w:hAnsi="Times New Roman" w:cs="Times New Roman"/>
                    <w:sz w:val="20"/>
                    <w:szCs w:val="20"/>
                  </w:rPr>
                </w:rPrChange>
              </w:rPr>
              <w:pPrChange w:id="74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9D3F817"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05" w:author="瑋婷 徐" w:date="2025-01-03T16:20:00Z" w16du:dateUtc="2025-01-03T08:20:00Z"/>
                <w:rFonts w:asciiTheme="majorEastAsia" w:eastAsia="標楷體" w:hAnsiTheme="majorEastAsia" w:cstheme="majorEastAsia"/>
                <w:rPrChange w:id="7406" w:author="瑋婷 徐" w:date="2025-01-04T22:55:00Z" w16du:dateUtc="2025-01-04T14:55:00Z">
                  <w:rPr>
                    <w:ins w:id="7407" w:author="瑋婷 徐" w:date="2025-01-03T16:20:00Z" w16du:dateUtc="2025-01-03T08:20:00Z"/>
                    <w:rFonts w:ascii="Times New Roman" w:eastAsia="Times New Roman" w:hAnsi="Times New Roman" w:cs="Times New Roman"/>
                    <w:sz w:val="20"/>
                    <w:szCs w:val="20"/>
                  </w:rPr>
                </w:rPrChange>
              </w:rPr>
              <w:pPrChange w:id="74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3E133A5"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09" w:author="瑋婷 徐" w:date="2025-01-03T16:20:00Z" w16du:dateUtc="2025-01-03T08:20:00Z"/>
                <w:rFonts w:asciiTheme="majorEastAsia" w:eastAsia="標楷體" w:hAnsiTheme="majorEastAsia" w:cstheme="majorEastAsia"/>
                <w:rPrChange w:id="7410" w:author="瑋婷 徐" w:date="2025-01-04T22:55:00Z" w16du:dateUtc="2025-01-04T14:55:00Z">
                  <w:rPr>
                    <w:ins w:id="7411" w:author="瑋婷 徐" w:date="2025-01-03T16:20:00Z" w16du:dateUtc="2025-01-03T08:20:00Z"/>
                    <w:rFonts w:ascii="Times New Roman" w:eastAsia="Times New Roman" w:hAnsi="Times New Roman" w:cs="Times New Roman"/>
                    <w:sz w:val="20"/>
                    <w:szCs w:val="20"/>
                  </w:rPr>
                </w:rPrChange>
              </w:rPr>
              <w:pPrChange w:id="74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186F7A4"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13" w:author="瑋婷 徐" w:date="2025-01-03T16:20:00Z" w16du:dateUtc="2025-01-03T08:20:00Z"/>
                <w:rFonts w:asciiTheme="majorEastAsia" w:eastAsia="標楷體" w:hAnsiTheme="majorEastAsia" w:cstheme="majorEastAsia"/>
                <w:rPrChange w:id="7414" w:author="瑋婷 徐" w:date="2025-01-04T22:55:00Z" w16du:dateUtc="2025-01-04T14:55:00Z">
                  <w:rPr>
                    <w:ins w:id="7415" w:author="瑋婷 徐" w:date="2025-01-03T16:20:00Z" w16du:dateUtc="2025-01-03T08:20:00Z"/>
                    <w:rFonts w:ascii="Times New Roman" w:eastAsia="Times New Roman" w:hAnsi="Times New Roman" w:cs="Times New Roman"/>
                    <w:sz w:val="20"/>
                    <w:szCs w:val="20"/>
                  </w:rPr>
                </w:rPrChange>
              </w:rPr>
              <w:pPrChange w:id="74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42DA2BFE"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7417" w:author="瑋婷 徐" w:date="2025-01-03T16:33:00Z" w16du:dateUtc="2025-01-03T08:33:00Z"/>
                <w:rFonts w:asciiTheme="majorEastAsia" w:eastAsia="標楷體" w:hAnsiTheme="majorEastAsia" w:cstheme="majorEastAsia"/>
              </w:rPr>
            </w:pPr>
          </w:p>
        </w:tc>
        <w:tc>
          <w:tcPr>
            <w:tcW w:w="148" w:type="pct"/>
            <w:noWrap/>
            <w:hideMark/>
          </w:tcPr>
          <w:p w14:paraId="01D718FC" w14:textId="0663EF26"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18" w:author="瑋婷 徐" w:date="2025-01-03T16:20:00Z" w16du:dateUtc="2025-01-03T08:20:00Z"/>
                <w:rFonts w:asciiTheme="majorEastAsia" w:eastAsia="標楷體" w:hAnsiTheme="majorEastAsia" w:cstheme="majorEastAsia"/>
                <w:rPrChange w:id="7419" w:author="瑋婷 徐" w:date="2025-01-04T22:55:00Z" w16du:dateUtc="2025-01-04T14:55:00Z">
                  <w:rPr>
                    <w:ins w:id="7420" w:author="瑋婷 徐" w:date="2025-01-03T16:20:00Z" w16du:dateUtc="2025-01-03T08:20:00Z"/>
                    <w:rFonts w:ascii="Times New Roman" w:eastAsia="Times New Roman" w:hAnsi="Times New Roman" w:cs="Times New Roman"/>
                    <w:sz w:val="20"/>
                    <w:szCs w:val="20"/>
                  </w:rPr>
                </w:rPrChange>
              </w:rPr>
              <w:pPrChange w:id="74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3E63D2F"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22" w:author="瑋婷 徐" w:date="2025-01-03T16:20:00Z" w16du:dateUtc="2025-01-03T08:20:00Z"/>
                <w:rFonts w:asciiTheme="majorEastAsia" w:eastAsia="標楷體" w:hAnsiTheme="majorEastAsia" w:cstheme="majorEastAsia"/>
                <w:rPrChange w:id="7423" w:author="瑋婷 徐" w:date="2025-01-04T22:55:00Z" w16du:dateUtc="2025-01-04T14:55:00Z">
                  <w:rPr>
                    <w:ins w:id="7424" w:author="瑋婷 徐" w:date="2025-01-03T16:20:00Z" w16du:dateUtc="2025-01-03T08:20:00Z"/>
                    <w:rFonts w:ascii="Times New Roman" w:eastAsia="Times New Roman" w:hAnsi="Times New Roman" w:cs="Times New Roman"/>
                    <w:sz w:val="20"/>
                    <w:szCs w:val="20"/>
                  </w:rPr>
                </w:rPrChange>
              </w:rPr>
              <w:pPrChange w:id="74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2C6126A"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26" w:author="瑋婷 徐" w:date="2025-01-03T16:20:00Z" w16du:dateUtc="2025-01-03T08:20:00Z"/>
                <w:rFonts w:asciiTheme="majorEastAsia" w:eastAsia="標楷體" w:hAnsiTheme="majorEastAsia" w:cstheme="majorEastAsia"/>
                <w:rPrChange w:id="7427" w:author="瑋婷 徐" w:date="2025-01-04T22:55:00Z" w16du:dateUtc="2025-01-04T14:55:00Z">
                  <w:rPr>
                    <w:ins w:id="7428" w:author="瑋婷 徐" w:date="2025-01-03T16:20:00Z" w16du:dateUtc="2025-01-03T08:20:00Z"/>
                    <w:rFonts w:ascii="Times New Roman" w:eastAsia="Times New Roman" w:hAnsi="Times New Roman" w:cs="Times New Roman"/>
                    <w:sz w:val="20"/>
                    <w:szCs w:val="20"/>
                  </w:rPr>
                </w:rPrChange>
              </w:rPr>
              <w:pPrChange w:id="74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3BD2AED"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30" w:author="瑋婷 徐" w:date="2025-01-03T16:20:00Z" w16du:dateUtc="2025-01-03T08:20:00Z"/>
                <w:rFonts w:asciiTheme="majorEastAsia" w:eastAsia="標楷體" w:hAnsiTheme="majorEastAsia" w:cstheme="majorEastAsia"/>
                <w:rPrChange w:id="7431" w:author="瑋婷 徐" w:date="2025-01-04T22:55:00Z" w16du:dateUtc="2025-01-04T14:55:00Z">
                  <w:rPr>
                    <w:ins w:id="7432" w:author="瑋婷 徐" w:date="2025-01-03T16:20:00Z" w16du:dateUtc="2025-01-03T08:20:00Z"/>
                    <w:rFonts w:ascii="Times New Roman" w:eastAsia="Times New Roman" w:hAnsi="Times New Roman" w:cs="Times New Roman"/>
                    <w:sz w:val="20"/>
                    <w:szCs w:val="20"/>
                  </w:rPr>
                </w:rPrChange>
              </w:rPr>
              <w:pPrChange w:id="74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B248557"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34" w:author="瑋婷 徐" w:date="2025-01-03T16:20:00Z" w16du:dateUtc="2025-01-03T08:20:00Z"/>
                <w:rFonts w:asciiTheme="majorEastAsia" w:eastAsia="標楷體" w:hAnsiTheme="majorEastAsia" w:cstheme="majorEastAsia"/>
                <w:rPrChange w:id="7435" w:author="瑋婷 徐" w:date="2025-01-04T22:55:00Z" w16du:dateUtc="2025-01-04T14:55:00Z">
                  <w:rPr>
                    <w:ins w:id="7436" w:author="瑋婷 徐" w:date="2025-01-03T16:20:00Z" w16du:dateUtc="2025-01-03T08:20:00Z"/>
                    <w:rFonts w:ascii="Times New Roman" w:eastAsia="Times New Roman" w:hAnsi="Times New Roman" w:cs="Times New Roman"/>
                    <w:sz w:val="20"/>
                    <w:szCs w:val="20"/>
                  </w:rPr>
                </w:rPrChange>
              </w:rPr>
              <w:pPrChange w:id="74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31C19C5"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38" w:author="瑋婷 徐" w:date="2025-01-03T16:20:00Z" w16du:dateUtc="2025-01-03T08:20:00Z"/>
                <w:rFonts w:asciiTheme="majorEastAsia" w:eastAsia="標楷體" w:hAnsiTheme="majorEastAsia" w:cstheme="majorEastAsia"/>
                <w:rPrChange w:id="7439" w:author="瑋婷 徐" w:date="2025-01-04T22:55:00Z" w16du:dateUtc="2025-01-04T14:55:00Z">
                  <w:rPr>
                    <w:ins w:id="7440" w:author="瑋婷 徐" w:date="2025-01-03T16:20:00Z" w16du:dateUtc="2025-01-03T08:20:00Z"/>
                    <w:rFonts w:ascii="Times New Roman" w:eastAsia="Times New Roman" w:hAnsi="Times New Roman" w:cs="Times New Roman"/>
                    <w:sz w:val="20"/>
                    <w:szCs w:val="20"/>
                  </w:rPr>
                </w:rPrChange>
              </w:rPr>
              <w:pPrChange w:id="74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8157920"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42" w:author="瑋婷 徐" w:date="2025-01-03T16:20:00Z" w16du:dateUtc="2025-01-03T08:20:00Z"/>
                <w:rFonts w:asciiTheme="majorEastAsia" w:eastAsia="標楷體" w:hAnsiTheme="majorEastAsia" w:cstheme="majorEastAsia"/>
                <w:rPrChange w:id="7443" w:author="瑋婷 徐" w:date="2025-01-04T22:55:00Z" w16du:dateUtc="2025-01-04T14:55:00Z">
                  <w:rPr>
                    <w:ins w:id="7444" w:author="瑋婷 徐" w:date="2025-01-03T16:20:00Z" w16du:dateUtc="2025-01-03T08:20:00Z"/>
                    <w:rFonts w:ascii="Times New Roman" w:eastAsia="Times New Roman" w:hAnsi="Times New Roman" w:cs="Times New Roman"/>
                    <w:sz w:val="20"/>
                    <w:szCs w:val="20"/>
                  </w:rPr>
                </w:rPrChange>
              </w:rPr>
              <w:pPrChange w:id="74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4AD4A34E"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446" w:author="瑋婷 徐" w:date="2025-01-03T16:20:00Z" w16du:dateUtc="2025-01-03T08:20:00Z"/>
                <w:rFonts w:asciiTheme="majorEastAsia" w:eastAsia="標楷體" w:hAnsiTheme="majorEastAsia" w:cstheme="majorEastAsia"/>
                <w:rPrChange w:id="7447" w:author="瑋婷 徐" w:date="2025-01-04T22:55:00Z" w16du:dateUtc="2025-01-04T14:55:00Z">
                  <w:rPr>
                    <w:ins w:id="7448" w:author="瑋婷 徐" w:date="2025-01-03T16:20:00Z" w16du:dateUtc="2025-01-03T08:20:00Z"/>
                    <w:rFonts w:ascii="Times New Roman" w:eastAsia="Times New Roman" w:hAnsi="Times New Roman" w:cs="Times New Roman"/>
                    <w:sz w:val="20"/>
                    <w:szCs w:val="20"/>
                  </w:rPr>
                </w:rPrChange>
              </w:rPr>
              <w:pPrChange w:id="74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085A97" w:rsidRPr="00720C7A" w14:paraId="4C1F8B47" w14:textId="77777777" w:rsidTr="003C19C7">
        <w:trPr>
          <w:cnfStyle w:val="000000100000" w:firstRow="0" w:lastRow="0" w:firstColumn="0" w:lastColumn="0" w:oddVBand="0" w:evenVBand="0" w:oddHBand="1" w:evenHBand="0" w:firstRowFirstColumn="0" w:firstRowLastColumn="0" w:lastRowFirstColumn="0" w:lastRowLastColumn="0"/>
          <w:trHeight w:val="300"/>
          <w:ins w:id="7450"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73097E67" w14:textId="77777777" w:rsidR="00DA433E" w:rsidRPr="00720C7A" w:rsidRDefault="00DA433E">
            <w:pPr>
              <w:spacing w:line="360" w:lineRule="auto"/>
              <w:jc w:val="both"/>
              <w:rPr>
                <w:ins w:id="7451" w:author="瑋婷 徐" w:date="2025-01-03T16:20:00Z" w16du:dateUtc="2025-01-03T08:20:00Z"/>
                <w:rFonts w:asciiTheme="majorEastAsia" w:eastAsia="標楷體" w:hAnsiTheme="majorEastAsia" w:cstheme="majorEastAsia"/>
                <w:b w:val="0"/>
                <w:bCs w:val="0"/>
                <w:color w:val="000000"/>
                <w:rPrChange w:id="7452" w:author="瑋婷 徐" w:date="2025-01-04T22:55:00Z" w16du:dateUtc="2025-01-04T14:55:00Z">
                  <w:rPr>
                    <w:ins w:id="7453" w:author="瑋婷 徐" w:date="2025-01-03T16:20:00Z" w16du:dateUtc="2025-01-03T08:20:00Z"/>
                    <w:rFonts w:cs="Calibri"/>
                    <w:color w:val="000000"/>
                    <w:sz w:val="22"/>
                  </w:rPr>
                </w:rPrChange>
              </w:rPr>
              <w:pPrChange w:id="7454" w:author="瑋婷 徐" w:date="2025-01-03T16:21:00Z" w16du:dateUtc="2025-01-03T08:21:00Z">
                <w:pPr/>
              </w:pPrChange>
            </w:pPr>
            <w:ins w:id="7455" w:author="瑋婷 徐" w:date="2025-01-03T16:20:00Z" w16du:dateUtc="2025-01-03T08:20:00Z">
              <w:r w:rsidRPr="00720C7A">
                <w:rPr>
                  <w:rFonts w:asciiTheme="majorEastAsia" w:eastAsia="標楷體" w:hAnsiTheme="majorEastAsia" w:cstheme="majorEastAsia"/>
                  <w:b w:val="0"/>
                  <w:bCs w:val="0"/>
                  <w:color w:val="000000"/>
                  <w:rPrChange w:id="7456" w:author="瑋婷 徐" w:date="2025-01-04T22:55:00Z" w16du:dateUtc="2025-01-04T14:55:00Z">
                    <w:rPr>
                      <w:rFonts w:cs="Calibri"/>
                      <w:color w:val="000000"/>
                      <w:sz w:val="22"/>
                    </w:rPr>
                  </w:rPrChange>
                </w:rPr>
                <w:t>朱鸝</w:t>
              </w:r>
              <w:r w:rsidRPr="00720C7A">
                <w:rPr>
                  <w:rFonts w:asciiTheme="majorEastAsia" w:eastAsia="標楷體" w:hAnsiTheme="majorEastAsia" w:cstheme="majorEastAsia"/>
                  <w:b w:val="0"/>
                  <w:bCs w:val="0"/>
                  <w:color w:val="000000"/>
                  <w:rPrChange w:id="7457" w:author="瑋婷 徐" w:date="2025-01-04T22:55:00Z" w16du:dateUtc="2025-01-04T14:55:00Z">
                    <w:rPr>
                      <w:rFonts w:cs="Calibri"/>
                      <w:color w:val="000000"/>
                      <w:sz w:val="22"/>
                    </w:rPr>
                  </w:rPrChange>
                </w:rPr>
                <w:t xml:space="preserve"> </w:t>
              </w:r>
              <w:r w:rsidRPr="00720C7A">
                <w:rPr>
                  <w:rFonts w:asciiTheme="majorEastAsia" w:eastAsia="標楷體" w:hAnsiTheme="majorEastAsia" w:cstheme="majorEastAsia"/>
                  <w:b w:val="0"/>
                  <w:bCs w:val="0"/>
                  <w:color w:val="000000"/>
                  <w:rPrChange w:id="7458" w:author="瑋婷 徐" w:date="2025-01-04T22:55:00Z" w16du:dateUtc="2025-01-04T14:55:00Z">
                    <w:rPr>
                      <w:color w:val="000000"/>
                      <w:sz w:val="22"/>
                    </w:rPr>
                  </w:rPrChange>
                </w:rPr>
                <w:t>※</w:t>
              </w:r>
              <w:r w:rsidRPr="00720C7A">
                <w:rPr>
                  <w:rFonts w:asciiTheme="majorEastAsia" w:eastAsia="標楷體" w:hAnsiTheme="majorEastAsia" w:cstheme="majorEastAsia"/>
                  <w:b w:val="0"/>
                  <w:bCs w:val="0"/>
                  <w:color w:val="000000"/>
                  <w:rPrChange w:id="7459" w:author="瑋婷 徐" w:date="2025-01-04T22:55:00Z" w16du:dateUtc="2025-01-04T14:55:00Z">
                    <w:rPr>
                      <w:rFonts w:cs="Calibri"/>
                      <w:color w:val="000000"/>
                      <w:sz w:val="22"/>
                    </w:rPr>
                  </w:rPrChange>
                </w:rPr>
                <w:t xml:space="preserve"> II</w:t>
              </w:r>
            </w:ins>
          </w:p>
        </w:tc>
        <w:tc>
          <w:tcPr>
            <w:tcW w:w="1284" w:type="pct"/>
            <w:hideMark/>
          </w:tcPr>
          <w:p w14:paraId="4E432FDA"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460" w:author="瑋婷 徐" w:date="2025-01-03T16:20:00Z" w16du:dateUtc="2025-01-03T08:20:00Z"/>
                <w:rFonts w:asciiTheme="majorEastAsia" w:eastAsia="標楷體" w:hAnsiTheme="majorEastAsia" w:cstheme="majorEastAsia"/>
                <w:i/>
                <w:iCs/>
                <w:color w:val="000000"/>
                <w:rPrChange w:id="7461" w:author="瑋婷 徐" w:date="2025-01-04T22:55:00Z" w16du:dateUtc="2025-01-04T14:55:00Z">
                  <w:rPr>
                    <w:ins w:id="7462" w:author="瑋婷 徐" w:date="2025-01-03T16:20:00Z" w16du:dateUtc="2025-01-03T08:20:00Z"/>
                    <w:rFonts w:cs="Calibri"/>
                    <w:i/>
                    <w:iCs/>
                    <w:color w:val="000000"/>
                    <w:sz w:val="22"/>
                  </w:rPr>
                </w:rPrChange>
              </w:rPr>
              <w:pPrChange w:id="746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464" w:author="瑋婷 徐" w:date="2025-01-03T16:20:00Z" w16du:dateUtc="2025-01-03T08:20:00Z">
              <w:r w:rsidRPr="00720C7A">
                <w:rPr>
                  <w:rFonts w:asciiTheme="majorEastAsia" w:eastAsia="標楷體" w:hAnsiTheme="majorEastAsia" w:cstheme="majorEastAsia"/>
                  <w:i/>
                  <w:iCs/>
                  <w:color w:val="000000"/>
                  <w:rPrChange w:id="7465" w:author="瑋婷 徐" w:date="2025-01-04T22:55:00Z" w16du:dateUtc="2025-01-04T14:55:00Z">
                    <w:rPr>
                      <w:rFonts w:cs="Calibri"/>
                      <w:i/>
                      <w:iCs/>
                      <w:color w:val="000000"/>
                      <w:sz w:val="22"/>
                    </w:rPr>
                  </w:rPrChange>
                </w:rPr>
                <w:t>Oriolus traillii</w:t>
              </w:r>
            </w:ins>
          </w:p>
        </w:tc>
        <w:tc>
          <w:tcPr>
            <w:tcW w:w="148" w:type="pct"/>
            <w:noWrap/>
            <w:hideMark/>
          </w:tcPr>
          <w:p w14:paraId="028F908C"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466" w:author="瑋婷 徐" w:date="2025-01-03T16:20:00Z" w16du:dateUtc="2025-01-03T08:20:00Z"/>
                <w:rFonts w:asciiTheme="majorEastAsia" w:eastAsia="標楷體" w:hAnsiTheme="majorEastAsia" w:cstheme="majorEastAsia"/>
                <w:i/>
                <w:iCs/>
                <w:color w:val="000000"/>
                <w:rPrChange w:id="7467" w:author="瑋婷 徐" w:date="2025-01-04T22:55:00Z" w16du:dateUtc="2025-01-04T14:55:00Z">
                  <w:rPr>
                    <w:ins w:id="7468" w:author="瑋婷 徐" w:date="2025-01-03T16:20:00Z" w16du:dateUtc="2025-01-03T08:20:00Z"/>
                    <w:rFonts w:cs="Calibri"/>
                    <w:i/>
                    <w:iCs/>
                    <w:color w:val="000000"/>
                    <w:sz w:val="22"/>
                  </w:rPr>
                </w:rPrChange>
              </w:rPr>
              <w:pPrChange w:id="74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8A8EFDF"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470" w:author="瑋婷 徐" w:date="2025-01-03T16:20:00Z" w16du:dateUtc="2025-01-03T08:20:00Z"/>
                <w:rFonts w:asciiTheme="majorEastAsia" w:eastAsia="標楷體" w:hAnsiTheme="majorEastAsia" w:cstheme="majorEastAsia"/>
                <w:rPrChange w:id="7471" w:author="瑋婷 徐" w:date="2025-01-04T22:55:00Z" w16du:dateUtc="2025-01-04T14:55:00Z">
                  <w:rPr>
                    <w:ins w:id="7472" w:author="瑋婷 徐" w:date="2025-01-03T16:20:00Z" w16du:dateUtc="2025-01-03T08:20:00Z"/>
                    <w:rFonts w:ascii="Times New Roman" w:eastAsia="Times New Roman" w:hAnsi="Times New Roman" w:cs="Times New Roman"/>
                    <w:sz w:val="20"/>
                    <w:szCs w:val="20"/>
                  </w:rPr>
                </w:rPrChange>
              </w:rPr>
              <w:pPrChange w:id="74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40733E0"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474" w:author="瑋婷 徐" w:date="2025-01-03T16:20:00Z" w16du:dateUtc="2025-01-03T08:20:00Z"/>
                <w:rFonts w:asciiTheme="majorEastAsia" w:eastAsia="標楷體" w:hAnsiTheme="majorEastAsia" w:cstheme="majorEastAsia"/>
                <w:rPrChange w:id="7475" w:author="瑋婷 徐" w:date="2025-01-04T22:55:00Z" w16du:dateUtc="2025-01-04T14:55:00Z">
                  <w:rPr>
                    <w:ins w:id="7476" w:author="瑋婷 徐" w:date="2025-01-03T16:20:00Z" w16du:dateUtc="2025-01-03T08:20:00Z"/>
                    <w:rFonts w:ascii="Times New Roman" w:eastAsia="Times New Roman" w:hAnsi="Times New Roman" w:cs="Times New Roman"/>
                    <w:sz w:val="20"/>
                    <w:szCs w:val="20"/>
                  </w:rPr>
                </w:rPrChange>
              </w:rPr>
              <w:pPrChange w:id="74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35DFE82"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478" w:author="瑋婷 徐" w:date="2025-01-03T16:20:00Z" w16du:dateUtc="2025-01-03T08:20:00Z"/>
                <w:rFonts w:asciiTheme="majorEastAsia" w:eastAsia="標楷體" w:hAnsiTheme="majorEastAsia" w:cstheme="majorEastAsia"/>
                <w:color w:val="000000"/>
                <w:rPrChange w:id="7479" w:author="瑋婷 徐" w:date="2025-01-04T22:55:00Z" w16du:dateUtc="2025-01-04T14:55:00Z">
                  <w:rPr>
                    <w:ins w:id="7480" w:author="瑋婷 徐" w:date="2025-01-03T16:20:00Z" w16du:dateUtc="2025-01-03T08:20:00Z"/>
                    <w:rFonts w:cs="Calibri"/>
                    <w:color w:val="000000"/>
                    <w:sz w:val="22"/>
                  </w:rPr>
                </w:rPrChange>
              </w:rPr>
              <w:pPrChange w:id="748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482" w:author="瑋婷 徐" w:date="2025-01-03T16:20:00Z" w16du:dateUtc="2025-01-03T08:20:00Z">
              <w:r w:rsidRPr="00720C7A">
                <w:rPr>
                  <w:rFonts w:asciiTheme="majorEastAsia" w:eastAsia="標楷體" w:hAnsiTheme="majorEastAsia" w:cstheme="majorEastAsia"/>
                  <w:color w:val="000000"/>
                  <w:rPrChange w:id="7483" w:author="瑋婷 徐" w:date="2025-01-04T22:55:00Z" w16du:dateUtc="2025-01-04T14:55:00Z">
                    <w:rPr>
                      <w:rFonts w:cs="Calibri"/>
                      <w:color w:val="000000"/>
                      <w:sz w:val="22"/>
                    </w:rPr>
                  </w:rPrChange>
                </w:rPr>
                <w:t>*</w:t>
              </w:r>
            </w:ins>
          </w:p>
        </w:tc>
        <w:tc>
          <w:tcPr>
            <w:tcW w:w="148" w:type="pct"/>
            <w:noWrap/>
            <w:hideMark/>
          </w:tcPr>
          <w:p w14:paraId="47F96471"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484" w:author="瑋婷 徐" w:date="2025-01-03T16:20:00Z" w16du:dateUtc="2025-01-03T08:20:00Z"/>
                <w:rFonts w:asciiTheme="majorEastAsia" w:eastAsia="標楷體" w:hAnsiTheme="majorEastAsia" w:cstheme="majorEastAsia"/>
                <w:color w:val="000000"/>
                <w:rPrChange w:id="7485" w:author="瑋婷 徐" w:date="2025-01-04T22:55:00Z" w16du:dateUtc="2025-01-04T14:55:00Z">
                  <w:rPr>
                    <w:ins w:id="7486" w:author="瑋婷 徐" w:date="2025-01-03T16:20:00Z" w16du:dateUtc="2025-01-03T08:20:00Z"/>
                    <w:rFonts w:cs="Calibri"/>
                    <w:color w:val="000000"/>
                    <w:sz w:val="22"/>
                  </w:rPr>
                </w:rPrChange>
              </w:rPr>
              <w:pPrChange w:id="74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458F2B20"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488" w:author="瑋婷 徐" w:date="2025-01-03T16:20:00Z" w16du:dateUtc="2025-01-03T08:20:00Z"/>
                <w:rFonts w:asciiTheme="majorEastAsia" w:eastAsia="標楷體" w:hAnsiTheme="majorEastAsia" w:cstheme="majorEastAsia"/>
                <w:rPrChange w:id="7489" w:author="瑋婷 徐" w:date="2025-01-04T22:55:00Z" w16du:dateUtc="2025-01-04T14:55:00Z">
                  <w:rPr>
                    <w:ins w:id="7490" w:author="瑋婷 徐" w:date="2025-01-03T16:20:00Z" w16du:dateUtc="2025-01-03T08:20:00Z"/>
                    <w:rFonts w:ascii="Times New Roman" w:eastAsia="Times New Roman" w:hAnsi="Times New Roman" w:cs="Times New Roman"/>
                    <w:sz w:val="20"/>
                    <w:szCs w:val="20"/>
                  </w:rPr>
                </w:rPrChange>
              </w:rPr>
              <w:pPrChange w:id="74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0AA0A237" w14:textId="77777777" w:rsidR="00DA433E" w:rsidRPr="00720C7A"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7492" w:author="瑋婷 徐" w:date="2025-01-03T16:33:00Z" w16du:dateUtc="2025-01-03T08:33:00Z"/>
                <w:rFonts w:asciiTheme="majorEastAsia" w:eastAsia="標楷體" w:hAnsiTheme="majorEastAsia" w:cstheme="majorEastAsia"/>
              </w:rPr>
            </w:pPr>
          </w:p>
        </w:tc>
        <w:tc>
          <w:tcPr>
            <w:tcW w:w="148" w:type="pct"/>
            <w:noWrap/>
            <w:hideMark/>
          </w:tcPr>
          <w:p w14:paraId="20764FEE" w14:textId="3F1E5B48"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493" w:author="瑋婷 徐" w:date="2025-01-03T16:20:00Z" w16du:dateUtc="2025-01-03T08:20:00Z"/>
                <w:rFonts w:asciiTheme="majorEastAsia" w:eastAsia="標楷體" w:hAnsiTheme="majorEastAsia" w:cstheme="majorEastAsia"/>
                <w:rPrChange w:id="7494" w:author="瑋婷 徐" w:date="2025-01-04T22:55:00Z" w16du:dateUtc="2025-01-04T14:55:00Z">
                  <w:rPr>
                    <w:ins w:id="7495" w:author="瑋婷 徐" w:date="2025-01-03T16:20:00Z" w16du:dateUtc="2025-01-03T08:20:00Z"/>
                    <w:rFonts w:ascii="Times New Roman" w:eastAsia="Times New Roman" w:hAnsi="Times New Roman" w:cs="Times New Roman"/>
                    <w:sz w:val="20"/>
                    <w:szCs w:val="20"/>
                  </w:rPr>
                </w:rPrChange>
              </w:rPr>
              <w:pPrChange w:id="749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5E5271D"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497" w:author="瑋婷 徐" w:date="2025-01-03T16:20:00Z" w16du:dateUtc="2025-01-03T08:20:00Z"/>
                <w:rFonts w:asciiTheme="majorEastAsia" w:eastAsia="標楷體" w:hAnsiTheme="majorEastAsia" w:cstheme="majorEastAsia"/>
                <w:rPrChange w:id="7498" w:author="瑋婷 徐" w:date="2025-01-04T22:55:00Z" w16du:dateUtc="2025-01-04T14:55:00Z">
                  <w:rPr>
                    <w:ins w:id="7499" w:author="瑋婷 徐" w:date="2025-01-03T16:20:00Z" w16du:dateUtc="2025-01-03T08:20:00Z"/>
                    <w:rFonts w:ascii="Times New Roman" w:eastAsia="Times New Roman" w:hAnsi="Times New Roman" w:cs="Times New Roman"/>
                    <w:sz w:val="20"/>
                    <w:szCs w:val="20"/>
                  </w:rPr>
                </w:rPrChange>
              </w:rPr>
              <w:pPrChange w:id="750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31A7293"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01" w:author="瑋婷 徐" w:date="2025-01-03T16:20:00Z" w16du:dateUtc="2025-01-03T08:20:00Z"/>
                <w:rFonts w:asciiTheme="majorEastAsia" w:eastAsia="標楷體" w:hAnsiTheme="majorEastAsia" w:cstheme="majorEastAsia"/>
                <w:rPrChange w:id="7502" w:author="瑋婷 徐" w:date="2025-01-04T22:55:00Z" w16du:dateUtc="2025-01-04T14:55:00Z">
                  <w:rPr>
                    <w:ins w:id="7503" w:author="瑋婷 徐" w:date="2025-01-03T16:20:00Z" w16du:dateUtc="2025-01-03T08:20:00Z"/>
                    <w:rFonts w:ascii="Times New Roman" w:eastAsia="Times New Roman" w:hAnsi="Times New Roman" w:cs="Times New Roman"/>
                    <w:sz w:val="20"/>
                    <w:szCs w:val="20"/>
                  </w:rPr>
                </w:rPrChange>
              </w:rPr>
              <w:pPrChange w:id="750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8AA7919"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05" w:author="瑋婷 徐" w:date="2025-01-03T16:20:00Z" w16du:dateUtc="2025-01-03T08:20:00Z"/>
                <w:rFonts w:asciiTheme="majorEastAsia" w:eastAsia="標楷體" w:hAnsiTheme="majorEastAsia" w:cstheme="majorEastAsia"/>
                <w:rPrChange w:id="7506" w:author="瑋婷 徐" w:date="2025-01-04T22:55:00Z" w16du:dateUtc="2025-01-04T14:55:00Z">
                  <w:rPr>
                    <w:ins w:id="7507" w:author="瑋婷 徐" w:date="2025-01-03T16:20:00Z" w16du:dateUtc="2025-01-03T08:20:00Z"/>
                    <w:rFonts w:ascii="Times New Roman" w:eastAsia="Times New Roman" w:hAnsi="Times New Roman" w:cs="Times New Roman"/>
                    <w:sz w:val="20"/>
                    <w:szCs w:val="20"/>
                  </w:rPr>
                </w:rPrChange>
              </w:rPr>
              <w:pPrChange w:id="75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2F540F56" w14:textId="77777777" w:rsidR="00DA433E" w:rsidRPr="00720C7A"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7509" w:author="瑋婷 徐" w:date="2025-01-03T16:33:00Z" w16du:dateUtc="2025-01-03T08:33:00Z"/>
                <w:rFonts w:asciiTheme="majorEastAsia" w:eastAsia="標楷體" w:hAnsiTheme="majorEastAsia" w:cstheme="majorEastAsia"/>
                <w:color w:val="000000"/>
              </w:rPr>
            </w:pPr>
          </w:p>
        </w:tc>
        <w:tc>
          <w:tcPr>
            <w:tcW w:w="148" w:type="pct"/>
            <w:noWrap/>
            <w:hideMark/>
          </w:tcPr>
          <w:p w14:paraId="1EF48C20" w14:textId="46D6890A"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10" w:author="瑋婷 徐" w:date="2025-01-03T16:20:00Z" w16du:dateUtc="2025-01-03T08:20:00Z"/>
                <w:rFonts w:asciiTheme="majorEastAsia" w:eastAsia="標楷體" w:hAnsiTheme="majorEastAsia" w:cstheme="majorEastAsia"/>
                <w:color w:val="000000"/>
                <w:rPrChange w:id="7511" w:author="瑋婷 徐" w:date="2025-01-04T22:55:00Z" w16du:dateUtc="2025-01-04T14:55:00Z">
                  <w:rPr>
                    <w:ins w:id="7512" w:author="瑋婷 徐" w:date="2025-01-03T16:20:00Z" w16du:dateUtc="2025-01-03T08:20:00Z"/>
                    <w:rFonts w:cs="Calibri"/>
                    <w:color w:val="000000"/>
                    <w:sz w:val="22"/>
                  </w:rPr>
                </w:rPrChange>
              </w:rPr>
              <w:pPrChange w:id="75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514" w:author="瑋婷 徐" w:date="2025-01-03T16:20:00Z" w16du:dateUtc="2025-01-03T08:20:00Z">
              <w:r w:rsidRPr="00720C7A">
                <w:rPr>
                  <w:rFonts w:asciiTheme="majorEastAsia" w:eastAsia="標楷體" w:hAnsiTheme="majorEastAsia" w:cstheme="majorEastAsia"/>
                  <w:color w:val="000000"/>
                  <w:rPrChange w:id="7515" w:author="瑋婷 徐" w:date="2025-01-04T22:55:00Z" w16du:dateUtc="2025-01-04T14:55:00Z">
                    <w:rPr>
                      <w:rFonts w:cs="Calibri"/>
                      <w:color w:val="000000"/>
                      <w:sz w:val="22"/>
                    </w:rPr>
                  </w:rPrChange>
                </w:rPr>
                <w:t>*</w:t>
              </w:r>
            </w:ins>
          </w:p>
        </w:tc>
        <w:tc>
          <w:tcPr>
            <w:tcW w:w="148" w:type="pct"/>
            <w:noWrap/>
            <w:hideMark/>
          </w:tcPr>
          <w:p w14:paraId="26B06B83"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16" w:author="瑋婷 徐" w:date="2025-01-03T16:20:00Z" w16du:dateUtc="2025-01-03T08:20:00Z"/>
                <w:rFonts w:asciiTheme="majorEastAsia" w:eastAsia="標楷體" w:hAnsiTheme="majorEastAsia" w:cstheme="majorEastAsia"/>
                <w:color w:val="000000"/>
                <w:rPrChange w:id="7517" w:author="瑋婷 徐" w:date="2025-01-04T22:55:00Z" w16du:dateUtc="2025-01-04T14:55:00Z">
                  <w:rPr>
                    <w:ins w:id="7518" w:author="瑋婷 徐" w:date="2025-01-03T16:20:00Z" w16du:dateUtc="2025-01-03T08:20:00Z"/>
                    <w:rFonts w:cs="Calibri"/>
                    <w:color w:val="000000"/>
                    <w:sz w:val="22"/>
                  </w:rPr>
                </w:rPrChange>
              </w:rPr>
              <w:pPrChange w:id="751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91949CB"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20" w:author="瑋婷 徐" w:date="2025-01-03T16:20:00Z" w16du:dateUtc="2025-01-03T08:20:00Z"/>
                <w:rFonts w:asciiTheme="majorEastAsia" w:eastAsia="標楷體" w:hAnsiTheme="majorEastAsia" w:cstheme="majorEastAsia"/>
                <w:rPrChange w:id="7521" w:author="瑋婷 徐" w:date="2025-01-04T22:55:00Z" w16du:dateUtc="2025-01-04T14:55:00Z">
                  <w:rPr>
                    <w:ins w:id="7522" w:author="瑋婷 徐" w:date="2025-01-03T16:20:00Z" w16du:dateUtc="2025-01-03T08:20:00Z"/>
                    <w:rFonts w:ascii="Times New Roman" w:eastAsia="Times New Roman" w:hAnsi="Times New Roman" w:cs="Times New Roman"/>
                    <w:sz w:val="20"/>
                    <w:szCs w:val="20"/>
                  </w:rPr>
                </w:rPrChange>
              </w:rPr>
              <w:pPrChange w:id="75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A30DC58"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24" w:author="瑋婷 徐" w:date="2025-01-03T16:20:00Z" w16du:dateUtc="2025-01-03T08:20:00Z"/>
                <w:rFonts w:asciiTheme="majorEastAsia" w:eastAsia="標楷體" w:hAnsiTheme="majorEastAsia" w:cstheme="majorEastAsia"/>
                <w:rPrChange w:id="7525" w:author="瑋婷 徐" w:date="2025-01-04T22:55:00Z" w16du:dateUtc="2025-01-04T14:55:00Z">
                  <w:rPr>
                    <w:ins w:id="7526" w:author="瑋婷 徐" w:date="2025-01-03T16:20:00Z" w16du:dateUtc="2025-01-03T08:20:00Z"/>
                    <w:rFonts w:ascii="Times New Roman" w:eastAsia="Times New Roman" w:hAnsi="Times New Roman" w:cs="Times New Roman"/>
                    <w:sz w:val="20"/>
                    <w:szCs w:val="20"/>
                  </w:rPr>
                </w:rPrChange>
              </w:rPr>
              <w:pPrChange w:id="75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F81EF83"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28" w:author="瑋婷 徐" w:date="2025-01-03T16:20:00Z" w16du:dateUtc="2025-01-03T08:20:00Z"/>
                <w:rFonts w:asciiTheme="majorEastAsia" w:eastAsia="標楷體" w:hAnsiTheme="majorEastAsia" w:cstheme="majorEastAsia"/>
                <w:rPrChange w:id="7529" w:author="瑋婷 徐" w:date="2025-01-04T22:55:00Z" w16du:dateUtc="2025-01-04T14:55:00Z">
                  <w:rPr>
                    <w:ins w:id="7530" w:author="瑋婷 徐" w:date="2025-01-03T16:20:00Z" w16du:dateUtc="2025-01-03T08:20:00Z"/>
                    <w:rFonts w:ascii="Times New Roman" w:eastAsia="Times New Roman" w:hAnsi="Times New Roman" w:cs="Times New Roman"/>
                    <w:sz w:val="20"/>
                    <w:szCs w:val="20"/>
                  </w:rPr>
                </w:rPrChange>
              </w:rPr>
              <w:pPrChange w:id="753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6CE62BC"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32" w:author="瑋婷 徐" w:date="2025-01-03T16:20:00Z" w16du:dateUtc="2025-01-03T08:20:00Z"/>
                <w:rFonts w:asciiTheme="majorEastAsia" w:eastAsia="標楷體" w:hAnsiTheme="majorEastAsia" w:cstheme="majorEastAsia"/>
                <w:rPrChange w:id="7533" w:author="瑋婷 徐" w:date="2025-01-04T22:55:00Z" w16du:dateUtc="2025-01-04T14:55:00Z">
                  <w:rPr>
                    <w:ins w:id="7534" w:author="瑋婷 徐" w:date="2025-01-03T16:20:00Z" w16du:dateUtc="2025-01-03T08:20:00Z"/>
                    <w:rFonts w:ascii="Times New Roman" w:eastAsia="Times New Roman" w:hAnsi="Times New Roman" w:cs="Times New Roman"/>
                    <w:sz w:val="20"/>
                    <w:szCs w:val="20"/>
                  </w:rPr>
                </w:rPrChange>
              </w:rPr>
              <w:pPrChange w:id="75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6AEA0BD"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36" w:author="瑋婷 徐" w:date="2025-01-03T16:20:00Z" w16du:dateUtc="2025-01-03T08:20:00Z"/>
                <w:rFonts w:asciiTheme="majorEastAsia" w:eastAsia="標楷體" w:hAnsiTheme="majorEastAsia" w:cstheme="majorEastAsia"/>
                <w:rPrChange w:id="7537" w:author="瑋婷 徐" w:date="2025-01-04T22:55:00Z" w16du:dateUtc="2025-01-04T14:55:00Z">
                  <w:rPr>
                    <w:ins w:id="7538" w:author="瑋婷 徐" w:date="2025-01-03T16:20:00Z" w16du:dateUtc="2025-01-03T08:20:00Z"/>
                    <w:rFonts w:ascii="Times New Roman" w:eastAsia="Times New Roman" w:hAnsi="Times New Roman" w:cs="Times New Roman"/>
                    <w:sz w:val="20"/>
                    <w:szCs w:val="20"/>
                  </w:rPr>
                </w:rPrChange>
              </w:rPr>
              <w:pPrChange w:id="75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14592F5B"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540" w:author="瑋婷 徐" w:date="2025-01-03T16:20:00Z" w16du:dateUtc="2025-01-03T08:20:00Z"/>
                <w:rFonts w:asciiTheme="majorEastAsia" w:eastAsia="標楷體" w:hAnsiTheme="majorEastAsia" w:cstheme="majorEastAsia"/>
                <w:rPrChange w:id="7541" w:author="瑋婷 徐" w:date="2025-01-04T22:55:00Z" w16du:dateUtc="2025-01-04T14:55:00Z">
                  <w:rPr>
                    <w:ins w:id="7542" w:author="瑋婷 徐" w:date="2025-01-03T16:20:00Z" w16du:dateUtc="2025-01-03T08:20:00Z"/>
                    <w:rFonts w:ascii="Times New Roman" w:eastAsia="Times New Roman" w:hAnsi="Times New Roman" w:cs="Times New Roman"/>
                    <w:sz w:val="20"/>
                    <w:szCs w:val="20"/>
                  </w:rPr>
                </w:rPrChange>
              </w:rPr>
              <w:pPrChange w:id="75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720C7A" w14:paraId="6C1A5309" w14:textId="77777777" w:rsidTr="003C19C7">
        <w:trPr>
          <w:trHeight w:val="300"/>
          <w:ins w:id="7544"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3FED35E8" w14:textId="77777777" w:rsidR="00DA433E" w:rsidRPr="00720C7A" w:rsidRDefault="00DA433E">
            <w:pPr>
              <w:spacing w:line="360" w:lineRule="auto"/>
              <w:jc w:val="both"/>
              <w:rPr>
                <w:ins w:id="7545" w:author="瑋婷 徐" w:date="2025-01-03T16:20:00Z" w16du:dateUtc="2025-01-03T08:20:00Z"/>
                <w:rFonts w:asciiTheme="majorEastAsia" w:eastAsia="標楷體" w:hAnsiTheme="majorEastAsia" w:cstheme="majorEastAsia"/>
                <w:b w:val="0"/>
                <w:bCs w:val="0"/>
                <w:color w:val="000000"/>
                <w:rPrChange w:id="7546" w:author="瑋婷 徐" w:date="2025-01-04T22:55:00Z" w16du:dateUtc="2025-01-04T14:55:00Z">
                  <w:rPr>
                    <w:ins w:id="7547" w:author="瑋婷 徐" w:date="2025-01-03T16:20:00Z" w16du:dateUtc="2025-01-03T08:20:00Z"/>
                    <w:rFonts w:cs="Calibri"/>
                    <w:color w:val="000000"/>
                    <w:sz w:val="22"/>
                  </w:rPr>
                </w:rPrChange>
              </w:rPr>
              <w:pPrChange w:id="7548" w:author="瑋婷 徐" w:date="2025-01-03T16:21:00Z" w16du:dateUtc="2025-01-03T08:21:00Z">
                <w:pPr/>
              </w:pPrChange>
            </w:pPr>
            <w:ins w:id="7549" w:author="瑋婷 徐" w:date="2025-01-03T16:20:00Z" w16du:dateUtc="2025-01-03T08:20:00Z">
              <w:r w:rsidRPr="00720C7A">
                <w:rPr>
                  <w:rFonts w:asciiTheme="majorEastAsia" w:eastAsia="標楷體" w:hAnsiTheme="majorEastAsia" w:cstheme="majorEastAsia"/>
                  <w:b w:val="0"/>
                  <w:bCs w:val="0"/>
                  <w:color w:val="000000"/>
                  <w:rPrChange w:id="7550" w:author="瑋婷 徐" w:date="2025-01-04T22:55:00Z" w16du:dateUtc="2025-01-04T14:55:00Z">
                    <w:rPr>
                      <w:rFonts w:cs="Calibri"/>
                      <w:color w:val="000000"/>
                      <w:sz w:val="22"/>
                    </w:rPr>
                  </w:rPrChange>
                </w:rPr>
                <w:t>大卷尾</w:t>
              </w:r>
              <w:r w:rsidRPr="00720C7A">
                <w:rPr>
                  <w:rFonts w:asciiTheme="majorEastAsia" w:eastAsia="標楷體" w:hAnsiTheme="majorEastAsia" w:cstheme="majorEastAsia"/>
                  <w:b w:val="0"/>
                  <w:bCs w:val="0"/>
                  <w:color w:val="000000"/>
                  <w:rPrChange w:id="7551" w:author="瑋婷 徐" w:date="2025-01-04T22:55:00Z" w16du:dateUtc="2025-01-04T14:55:00Z">
                    <w:rPr>
                      <w:rFonts w:cs="Calibri"/>
                      <w:color w:val="000000"/>
                      <w:sz w:val="22"/>
                    </w:rPr>
                  </w:rPrChange>
                </w:rPr>
                <w:t xml:space="preserve"> </w:t>
              </w:r>
              <w:r w:rsidRPr="00720C7A">
                <w:rPr>
                  <w:rFonts w:asciiTheme="majorEastAsia" w:eastAsia="標楷體" w:hAnsiTheme="majorEastAsia" w:cstheme="majorEastAsia"/>
                  <w:b w:val="0"/>
                  <w:bCs w:val="0"/>
                  <w:color w:val="000000"/>
                  <w:rPrChange w:id="7552" w:author="瑋婷 徐" w:date="2025-01-04T22:55:00Z" w16du:dateUtc="2025-01-04T14:55:00Z">
                    <w:rPr>
                      <w:color w:val="000000"/>
                      <w:sz w:val="22"/>
                    </w:rPr>
                  </w:rPrChange>
                </w:rPr>
                <w:t>※</w:t>
              </w:r>
              <w:r w:rsidRPr="00720C7A">
                <w:rPr>
                  <w:rFonts w:asciiTheme="majorEastAsia" w:eastAsia="標楷體" w:hAnsiTheme="majorEastAsia" w:cstheme="majorEastAsia"/>
                  <w:b w:val="0"/>
                  <w:bCs w:val="0"/>
                  <w:color w:val="000000"/>
                  <w:rPrChange w:id="7553" w:author="瑋婷 徐" w:date="2025-01-04T22:55:00Z" w16du:dateUtc="2025-01-04T14:55:00Z">
                    <w:rPr>
                      <w:rFonts w:cs="Calibri"/>
                      <w:color w:val="000000"/>
                      <w:sz w:val="22"/>
                    </w:rPr>
                  </w:rPrChange>
                </w:rPr>
                <w:t xml:space="preserve"> </w:t>
              </w:r>
            </w:ins>
          </w:p>
        </w:tc>
        <w:tc>
          <w:tcPr>
            <w:tcW w:w="1284" w:type="pct"/>
            <w:hideMark/>
          </w:tcPr>
          <w:p w14:paraId="0A39DB3A"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554" w:author="瑋婷 徐" w:date="2025-01-03T16:20:00Z" w16du:dateUtc="2025-01-03T08:20:00Z"/>
                <w:rFonts w:asciiTheme="majorEastAsia" w:eastAsia="標楷體" w:hAnsiTheme="majorEastAsia" w:cstheme="majorEastAsia"/>
                <w:i/>
                <w:iCs/>
                <w:color w:val="000000"/>
                <w:rPrChange w:id="7555" w:author="瑋婷 徐" w:date="2025-01-04T22:55:00Z" w16du:dateUtc="2025-01-04T14:55:00Z">
                  <w:rPr>
                    <w:ins w:id="7556" w:author="瑋婷 徐" w:date="2025-01-03T16:20:00Z" w16du:dateUtc="2025-01-03T08:20:00Z"/>
                    <w:rFonts w:cs="Calibri"/>
                    <w:i/>
                    <w:iCs/>
                    <w:color w:val="000000"/>
                    <w:sz w:val="22"/>
                  </w:rPr>
                </w:rPrChange>
              </w:rPr>
              <w:pPrChange w:id="75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558" w:author="瑋婷 徐" w:date="2025-01-03T16:20:00Z" w16du:dateUtc="2025-01-03T08:20:00Z">
              <w:r w:rsidRPr="00720C7A">
                <w:rPr>
                  <w:rFonts w:asciiTheme="majorEastAsia" w:eastAsia="標楷體" w:hAnsiTheme="majorEastAsia" w:cstheme="majorEastAsia"/>
                  <w:i/>
                  <w:iCs/>
                  <w:color w:val="000000"/>
                  <w:rPrChange w:id="7559" w:author="瑋婷 徐" w:date="2025-01-04T22:55:00Z" w16du:dateUtc="2025-01-04T14:55:00Z">
                    <w:rPr>
                      <w:rFonts w:cs="Calibri"/>
                      <w:i/>
                      <w:iCs/>
                      <w:color w:val="000000"/>
                      <w:sz w:val="22"/>
                    </w:rPr>
                  </w:rPrChange>
                </w:rPr>
                <w:t>Dicrurus macrocercus</w:t>
              </w:r>
            </w:ins>
          </w:p>
        </w:tc>
        <w:tc>
          <w:tcPr>
            <w:tcW w:w="148" w:type="pct"/>
            <w:noWrap/>
            <w:hideMark/>
          </w:tcPr>
          <w:p w14:paraId="689C00A8"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560" w:author="瑋婷 徐" w:date="2025-01-03T16:20:00Z" w16du:dateUtc="2025-01-03T08:20:00Z"/>
                <w:rFonts w:asciiTheme="majorEastAsia" w:eastAsia="標楷體" w:hAnsiTheme="majorEastAsia" w:cstheme="majorEastAsia"/>
                <w:color w:val="000000"/>
                <w:rPrChange w:id="7561" w:author="瑋婷 徐" w:date="2025-01-04T22:55:00Z" w16du:dateUtc="2025-01-04T14:55:00Z">
                  <w:rPr>
                    <w:ins w:id="7562" w:author="瑋婷 徐" w:date="2025-01-03T16:20:00Z" w16du:dateUtc="2025-01-03T08:20:00Z"/>
                    <w:rFonts w:cs="Calibri"/>
                    <w:color w:val="000000"/>
                    <w:sz w:val="22"/>
                  </w:rPr>
                </w:rPrChange>
              </w:rPr>
              <w:pPrChange w:id="756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564" w:author="瑋婷 徐" w:date="2025-01-03T16:20:00Z" w16du:dateUtc="2025-01-03T08:20:00Z">
              <w:r w:rsidRPr="00720C7A">
                <w:rPr>
                  <w:rFonts w:asciiTheme="majorEastAsia" w:eastAsia="標楷體" w:hAnsiTheme="majorEastAsia" w:cstheme="majorEastAsia"/>
                  <w:color w:val="000000"/>
                  <w:rPrChange w:id="7565" w:author="瑋婷 徐" w:date="2025-01-04T22:55:00Z" w16du:dateUtc="2025-01-04T14:55:00Z">
                    <w:rPr>
                      <w:rFonts w:cs="Calibri"/>
                      <w:color w:val="000000"/>
                      <w:sz w:val="22"/>
                    </w:rPr>
                  </w:rPrChange>
                </w:rPr>
                <w:t>*</w:t>
              </w:r>
            </w:ins>
          </w:p>
        </w:tc>
        <w:tc>
          <w:tcPr>
            <w:tcW w:w="148" w:type="pct"/>
            <w:noWrap/>
            <w:hideMark/>
          </w:tcPr>
          <w:p w14:paraId="43D21CE6"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566" w:author="瑋婷 徐" w:date="2025-01-03T16:20:00Z" w16du:dateUtc="2025-01-03T08:20:00Z"/>
                <w:rFonts w:asciiTheme="majorEastAsia" w:eastAsia="標楷體" w:hAnsiTheme="majorEastAsia" w:cstheme="majorEastAsia"/>
                <w:color w:val="000000"/>
                <w:rPrChange w:id="7567" w:author="瑋婷 徐" w:date="2025-01-04T22:55:00Z" w16du:dateUtc="2025-01-04T14:55:00Z">
                  <w:rPr>
                    <w:ins w:id="7568" w:author="瑋婷 徐" w:date="2025-01-03T16:20:00Z" w16du:dateUtc="2025-01-03T08:20:00Z"/>
                    <w:rFonts w:cs="Calibri"/>
                    <w:color w:val="000000"/>
                    <w:sz w:val="22"/>
                  </w:rPr>
                </w:rPrChange>
              </w:rPr>
              <w:pPrChange w:id="756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570" w:author="瑋婷 徐" w:date="2025-01-03T16:20:00Z" w16du:dateUtc="2025-01-03T08:20:00Z">
              <w:r w:rsidRPr="00720C7A">
                <w:rPr>
                  <w:rFonts w:asciiTheme="majorEastAsia" w:eastAsia="標楷體" w:hAnsiTheme="majorEastAsia" w:cstheme="majorEastAsia"/>
                  <w:color w:val="000000"/>
                  <w:rPrChange w:id="7571" w:author="瑋婷 徐" w:date="2025-01-04T22:55:00Z" w16du:dateUtc="2025-01-04T14:55:00Z">
                    <w:rPr>
                      <w:rFonts w:cs="Calibri"/>
                      <w:color w:val="000000"/>
                      <w:sz w:val="22"/>
                    </w:rPr>
                  </w:rPrChange>
                </w:rPr>
                <w:t>*</w:t>
              </w:r>
            </w:ins>
          </w:p>
        </w:tc>
        <w:tc>
          <w:tcPr>
            <w:tcW w:w="148" w:type="pct"/>
            <w:noWrap/>
            <w:hideMark/>
          </w:tcPr>
          <w:p w14:paraId="6EAB84A9"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572" w:author="瑋婷 徐" w:date="2025-01-03T16:20:00Z" w16du:dateUtc="2025-01-03T08:20:00Z"/>
                <w:rFonts w:asciiTheme="majorEastAsia" w:eastAsia="標楷體" w:hAnsiTheme="majorEastAsia" w:cstheme="majorEastAsia"/>
                <w:color w:val="000000"/>
                <w:rPrChange w:id="7573" w:author="瑋婷 徐" w:date="2025-01-04T22:55:00Z" w16du:dateUtc="2025-01-04T14:55:00Z">
                  <w:rPr>
                    <w:ins w:id="7574" w:author="瑋婷 徐" w:date="2025-01-03T16:20:00Z" w16du:dateUtc="2025-01-03T08:20:00Z"/>
                    <w:rFonts w:cs="Calibri"/>
                    <w:color w:val="000000"/>
                    <w:sz w:val="22"/>
                  </w:rPr>
                </w:rPrChange>
              </w:rPr>
              <w:pPrChange w:id="75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50D30D2"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576" w:author="瑋婷 徐" w:date="2025-01-03T16:20:00Z" w16du:dateUtc="2025-01-03T08:20:00Z"/>
                <w:rFonts w:asciiTheme="majorEastAsia" w:eastAsia="標楷體" w:hAnsiTheme="majorEastAsia" w:cstheme="majorEastAsia"/>
                <w:rPrChange w:id="7577" w:author="瑋婷 徐" w:date="2025-01-04T22:55:00Z" w16du:dateUtc="2025-01-04T14:55:00Z">
                  <w:rPr>
                    <w:ins w:id="7578" w:author="瑋婷 徐" w:date="2025-01-03T16:20:00Z" w16du:dateUtc="2025-01-03T08:20:00Z"/>
                    <w:rFonts w:ascii="Times New Roman" w:eastAsia="Times New Roman" w:hAnsi="Times New Roman" w:cs="Times New Roman"/>
                    <w:sz w:val="20"/>
                    <w:szCs w:val="20"/>
                  </w:rPr>
                </w:rPrChange>
              </w:rPr>
              <w:pPrChange w:id="75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616B1A5"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580" w:author="瑋婷 徐" w:date="2025-01-03T16:20:00Z" w16du:dateUtc="2025-01-03T08:20:00Z"/>
                <w:rFonts w:asciiTheme="majorEastAsia" w:eastAsia="標楷體" w:hAnsiTheme="majorEastAsia" w:cstheme="majorEastAsia"/>
                <w:rPrChange w:id="7581" w:author="瑋婷 徐" w:date="2025-01-04T22:55:00Z" w16du:dateUtc="2025-01-04T14:55:00Z">
                  <w:rPr>
                    <w:ins w:id="7582" w:author="瑋婷 徐" w:date="2025-01-03T16:20:00Z" w16du:dateUtc="2025-01-03T08:20:00Z"/>
                    <w:rFonts w:ascii="Times New Roman" w:eastAsia="Times New Roman" w:hAnsi="Times New Roman" w:cs="Times New Roman"/>
                    <w:sz w:val="20"/>
                    <w:szCs w:val="20"/>
                  </w:rPr>
                </w:rPrChange>
              </w:rPr>
              <w:pPrChange w:id="75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4FA9DA1C"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584" w:author="瑋婷 徐" w:date="2025-01-03T16:20:00Z" w16du:dateUtc="2025-01-03T08:20:00Z"/>
                <w:rFonts w:asciiTheme="majorEastAsia" w:eastAsia="標楷體" w:hAnsiTheme="majorEastAsia" w:cstheme="majorEastAsia"/>
                <w:rPrChange w:id="7585" w:author="瑋婷 徐" w:date="2025-01-04T22:55:00Z" w16du:dateUtc="2025-01-04T14:55:00Z">
                  <w:rPr>
                    <w:ins w:id="7586" w:author="瑋婷 徐" w:date="2025-01-03T16:20:00Z" w16du:dateUtc="2025-01-03T08:20:00Z"/>
                    <w:rFonts w:ascii="Times New Roman" w:eastAsia="Times New Roman" w:hAnsi="Times New Roman" w:cs="Times New Roman"/>
                    <w:sz w:val="20"/>
                    <w:szCs w:val="20"/>
                  </w:rPr>
                </w:rPrChange>
              </w:rPr>
              <w:pPrChange w:id="75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5BCBB294"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7588" w:author="瑋婷 徐" w:date="2025-01-03T16:33:00Z" w16du:dateUtc="2025-01-03T08:33:00Z"/>
                <w:rFonts w:asciiTheme="majorEastAsia" w:eastAsia="標楷體" w:hAnsiTheme="majorEastAsia" w:cstheme="majorEastAsia"/>
              </w:rPr>
            </w:pPr>
          </w:p>
        </w:tc>
        <w:tc>
          <w:tcPr>
            <w:tcW w:w="148" w:type="pct"/>
            <w:noWrap/>
            <w:hideMark/>
          </w:tcPr>
          <w:p w14:paraId="422155D7" w14:textId="4F7BCF4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589" w:author="瑋婷 徐" w:date="2025-01-03T16:20:00Z" w16du:dateUtc="2025-01-03T08:20:00Z"/>
                <w:rFonts w:asciiTheme="majorEastAsia" w:eastAsia="標楷體" w:hAnsiTheme="majorEastAsia" w:cstheme="majorEastAsia"/>
                <w:rPrChange w:id="7590" w:author="瑋婷 徐" w:date="2025-01-04T22:55:00Z" w16du:dateUtc="2025-01-04T14:55:00Z">
                  <w:rPr>
                    <w:ins w:id="7591" w:author="瑋婷 徐" w:date="2025-01-03T16:20:00Z" w16du:dateUtc="2025-01-03T08:20:00Z"/>
                    <w:rFonts w:ascii="Times New Roman" w:eastAsia="Times New Roman" w:hAnsi="Times New Roman" w:cs="Times New Roman"/>
                    <w:sz w:val="20"/>
                    <w:szCs w:val="20"/>
                  </w:rPr>
                </w:rPrChange>
              </w:rPr>
              <w:pPrChange w:id="75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3E6E1A4"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593" w:author="瑋婷 徐" w:date="2025-01-03T16:20:00Z" w16du:dateUtc="2025-01-03T08:20:00Z"/>
                <w:rFonts w:asciiTheme="majorEastAsia" w:eastAsia="標楷體" w:hAnsiTheme="majorEastAsia" w:cstheme="majorEastAsia"/>
                <w:rPrChange w:id="7594" w:author="瑋婷 徐" w:date="2025-01-04T22:55:00Z" w16du:dateUtc="2025-01-04T14:55:00Z">
                  <w:rPr>
                    <w:ins w:id="7595" w:author="瑋婷 徐" w:date="2025-01-03T16:20:00Z" w16du:dateUtc="2025-01-03T08:20:00Z"/>
                    <w:rFonts w:ascii="Times New Roman" w:eastAsia="Times New Roman" w:hAnsi="Times New Roman" w:cs="Times New Roman"/>
                    <w:sz w:val="20"/>
                    <w:szCs w:val="20"/>
                  </w:rPr>
                </w:rPrChange>
              </w:rPr>
              <w:pPrChange w:id="75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B6AFD76"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597" w:author="瑋婷 徐" w:date="2025-01-03T16:20:00Z" w16du:dateUtc="2025-01-03T08:20:00Z"/>
                <w:rFonts w:asciiTheme="majorEastAsia" w:eastAsia="標楷體" w:hAnsiTheme="majorEastAsia" w:cstheme="majorEastAsia"/>
                <w:rPrChange w:id="7598" w:author="瑋婷 徐" w:date="2025-01-04T22:55:00Z" w16du:dateUtc="2025-01-04T14:55:00Z">
                  <w:rPr>
                    <w:ins w:id="7599" w:author="瑋婷 徐" w:date="2025-01-03T16:20:00Z" w16du:dateUtc="2025-01-03T08:20:00Z"/>
                    <w:rFonts w:ascii="Times New Roman" w:eastAsia="Times New Roman" w:hAnsi="Times New Roman" w:cs="Times New Roman"/>
                    <w:sz w:val="20"/>
                    <w:szCs w:val="20"/>
                  </w:rPr>
                </w:rPrChange>
              </w:rPr>
              <w:pPrChange w:id="760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28A6A23"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01" w:author="瑋婷 徐" w:date="2025-01-03T16:20:00Z" w16du:dateUtc="2025-01-03T08:20:00Z"/>
                <w:rFonts w:asciiTheme="majorEastAsia" w:eastAsia="標楷體" w:hAnsiTheme="majorEastAsia" w:cstheme="majorEastAsia"/>
                <w:rPrChange w:id="7602" w:author="瑋婷 徐" w:date="2025-01-04T22:55:00Z" w16du:dateUtc="2025-01-04T14:55:00Z">
                  <w:rPr>
                    <w:ins w:id="7603" w:author="瑋婷 徐" w:date="2025-01-03T16:20:00Z" w16du:dateUtc="2025-01-03T08:20:00Z"/>
                    <w:rFonts w:ascii="Times New Roman" w:eastAsia="Times New Roman" w:hAnsi="Times New Roman" w:cs="Times New Roman"/>
                    <w:sz w:val="20"/>
                    <w:szCs w:val="20"/>
                  </w:rPr>
                </w:rPrChange>
              </w:rPr>
              <w:pPrChange w:id="76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2F1740F7"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7605" w:author="瑋婷 徐" w:date="2025-01-03T16:33:00Z" w16du:dateUtc="2025-01-03T08:33:00Z"/>
                <w:rFonts w:asciiTheme="majorEastAsia" w:eastAsia="標楷體" w:hAnsiTheme="majorEastAsia" w:cstheme="majorEastAsia"/>
              </w:rPr>
            </w:pPr>
          </w:p>
        </w:tc>
        <w:tc>
          <w:tcPr>
            <w:tcW w:w="148" w:type="pct"/>
            <w:noWrap/>
            <w:hideMark/>
          </w:tcPr>
          <w:p w14:paraId="4316AB7D" w14:textId="46DD33C1"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06" w:author="瑋婷 徐" w:date="2025-01-03T16:20:00Z" w16du:dateUtc="2025-01-03T08:20:00Z"/>
                <w:rFonts w:asciiTheme="majorEastAsia" w:eastAsia="標楷體" w:hAnsiTheme="majorEastAsia" w:cstheme="majorEastAsia"/>
                <w:rPrChange w:id="7607" w:author="瑋婷 徐" w:date="2025-01-04T22:55:00Z" w16du:dateUtc="2025-01-04T14:55:00Z">
                  <w:rPr>
                    <w:ins w:id="7608" w:author="瑋婷 徐" w:date="2025-01-03T16:20:00Z" w16du:dateUtc="2025-01-03T08:20:00Z"/>
                    <w:rFonts w:ascii="Times New Roman" w:eastAsia="Times New Roman" w:hAnsi="Times New Roman" w:cs="Times New Roman"/>
                    <w:sz w:val="20"/>
                    <w:szCs w:val="20"/>
                  </w:rPr>
                </w:rPrChange>
              </w:rPr>
              <w:pPrChange w:id="76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7BDAE1B"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10" w:author="瑋婷 徐" w:date="2025-01-03T16:20:00Z" w16du:dateUtc="2025-01-03T08:20:00Z"/>
                <w:rFonts w:asciiTheme="majorEastAsia" w:eastAsia="標楷體" w:hAnsiTheme="majorEastAsia" w:cstheme="majorEastAsia"/>
                <w:rPrChange w:id="7611" w:author="瑋婷 徐" w:date="2025-01-04T22:55:00Z" w16du:dateUtc="2025-01-04T14:55:00Z">
                  <w:rPr>
                    <w:ins w:id="7612" w:author="瑋婷 徐" w:date="2025-01-03T16:20:00Z" w16du:dateUtc="2025-01-03T08:20:00Z"/>
                    <w:rFonts w:ascii="Times New Roman" w:eastAsia="Times New Roman" w:hAnsi="Times New Roman" w:cs="Times New Roman"/>
                    <w:sz w:val="20"/>
                    <w:szCs w:val="20"/>
                  </w:rPr>
                </w:rPrChange>
              </w:rPr>
              <w:pPrChange w:id="76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2CD1787"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14" w:author="瑋婷 徐" w:date="2025-01-03T16:20:00Z" w16du:dateUtc="2025-01-03T08:20:00Z"/>
                <w:rFonts w:asciiTheme="majorEastAsia" w:eastAsia="標楷體" w:hAnsiTheme="majorEastAsia" w:cstheme="majorEastAsia"/>
                <w:rPrChange w:id="7615" w:author="瑋婷 徐" w:date="2025-01-04T22:55:00Z" w16du:dateUtc="2025-01-04T14:55:00Z">
                  <w:rPr>
                    <w:ins w:id="7616" w:author="瑋婷 徐" w:date="2025-01-03T16:20:00Z" w16du:dateUtc="2025-01-03T08:20:00Z"/>
                    <w:rFonts w:ascii="Times New Roman" w:eastAsia="Times New Roman" w:hAnsi="Times New Roman" w:cs="Times New Roman"/>
                    <w:sz w:val="20"/>
                    <w:szCs w:val="20"/>
                  </w:rPr>
                </w:rPrChange>
              </w:rPr>
              <w:pPrChange w:id="76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10C6817"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18" w:author="瑋婷 徐" w:date="2025-01-03T16:20:00Z" w16du:dateUtc="2025-01-03T08:20:00Z"/>
                <w:rFonts w:asciiTheme="majorEastAsia" w:eastAsia="標楷體" w:hAnsiTheme="majorEastAsia" w:cstheme="majorEastAsia"/>
                <w:rPrChange w:id="7619" w:author="瑋婷 徐" w:date="2025-01-04T22:55:00Z" w16du:dateUtc="2025-01-04T14:55:00Z">
                  <w:rPr>
                    <w:ins w:id="7620" w:author="瑋婷 徐" w:date="2025-01-03T16:20:00Z" w16du:dateUtc="2025-01-03T08:20:00Z"/>
                    <w:rFonts w:ascii="Times New Roman" w:eastAsia="Times New Roman" w:hAnsi="Times New Roman" w:cs="Times New Roman"/>
                    <w:sz w:val="20"/>
                    <w:szCs w:val="20"/>
                  </w:rPr>
                </w:rPrChange>
              </w:rPr>
              <w:pPrChange w:id="76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4021039"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22" w:author="瑋婷 徐" w:date="2025-01-03T16:20:00Z" w16du:dateUtc="2025-01-03T08:20:00Z"/>
                <w:rFonts w:asciiTheme="majorEastAsia" w:eastAsia="標楷體" w:hAnsiTheme="majorEastAsia" w:cstheme="majorEastAsia"/>
                <w:rPrChange w:id="7623" w:author="瑋婷 徐" w:date="2025-01-04T22:55:00Z" w16du:dateUtc="2025-01-04T14:55:00Z">
                  <w:rPr>
                    <w:ins w:id="7624" w:author="瑋婷 徐" w:date="2025-01-03T16:20:00Z" w16du:dateUtc="2025-01-03T08:20:00Z"/>
                    <w:rFonts w:ascii="Times New Roman" w:eastAsia="Times New Roman" w:hAnsi="Times New Roman" w:cs="Times New Roman"/>
                    <w:sz w:val="20"/>
                    <w:szCs w:val="20"/>
                  </w:rPr>
                </w:rPrChange>
              </w:rPr>
              <w:pPrChange w:id="76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E353AB1"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26" w:author="瑋婷 徐" w:date="2025-01-03T16:20:00Z" w16du:dateUtc="2025-01-03T08:20:00Z"/>
                <w:rFonts w:asciiTheme="majorEastAsia" w:eastAsia="標楷體" w:hAnsiTheme="majorEastAsia" w:cstheme="majorEastAsia"/>
                <w:rPrChange w:id="7627" w:author="瑋婷 徐" w:date="2025-01-04T22:55:00Z" w16du:dateUtc="2025-01-04T14:55:00Z">
                  <w:rPr>
                    <w:ins w:id="7628" w:author="瑋婷 徐" w:date="2025-01-03T16:20:00Z" w16du:dateUtc="2025-01-03T08:20:00Z"/>
                    <w:rFonts w:ascii="Times New Roman" w:eastAsia="Times New Roman" w:hAnsi="Times New Roman" w:cs="Times New Roman"/>
                    <w:sz w:val="20"/>
                    <w:szCs w:val="20"/>
                  </w:rPr>
                </w:rPrChange>
              </w:rPr>
              <w:pPrChange w:id="76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B1965EC"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30" w:author="瑋婷 徐" w:date="2025-01-03T16:20:00Z" w16du:dateUtc="2025-01-03T08:20:00Z"/>
                <w:rFonts w:asciiTheme="majorEastAsia" w:eastAsia="標楷體" w:hAnsiTheme="majorEastAsia" w:cstheme="majorEastAsia"/>
                <w:rPrChange w:id="7631" w:author="瑋婷 徐" w:date="2025-01-04T22:55:00Z" w16du:dateUtc="2025-01-04T14:55:00Z">
                  <w:rPr>
                    <w:ins w:id="7632" w:author="瑋婷 徐" w:date="2025-01-03T16:20:00Z" w16du:dateUtc="2025-01-03T08:20:00Z"/>
                    <w:rFonts w:ascii="Times New Roman" w:eastAsia="Times New Roman" w:hAnsi="Times New Roman" w:cs="Times New Roman"/>
                    <w:sz w:val="20"/>
                    <w:szCs w:val="20"/>
                  </w:rPr>
                </w:rPrChange>
              </w:rPr>
              <w:pPrChange w:id="76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186815D5"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634" w:author="瑋婷 徐" w:date="2025-01-03T16:20:00Z" w16du:dateUtc="2025-01-03T08:20:00Z"/>
                <w:rFonts w:asciiTheme="majorEastAsia" w:eastAsia="標楷體" w:hAnsiTheme="majorEastAsia" w:cstheme="majorEastAsia"/>
                <w:rPrChange w:id="7635" w:author="瑋婷 徐" w:date="2025-01-04T22:55:00Z" w16du:dateUtc="2025-01-04T14:55:00Z">
                  <w:rPr>
                    <w:ins w:id="7636" w:author="瑋婷 徐" w:date="2025-01-03T16:20:00Z" w16du:dateUtc="2025-01-03T08:20:00Z"/>
                    <w:rFonts w:ascii="Times New Roman" w:eastAsia="Times New Roman" w:hAnsi="Times New Roman" w:cs="Times New Roman"/>
                    <w:sz w:val="20"/>
                    <w:szCs w:val="20"/>
                  </w:rPr>
                </w:rPrChange>
              </w:rPr>
              <w:pPrChange w:id="76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085A97" w:rsidRPr="00720C7A" w14:paraId="4C93AF48" w14:textId="77777777" w:rsidTr="003C19C7">
        <w:trPr>
          <w:cnfStyle w:val="000000100000" w:firstRow="0" w:lastRow="0" w:firstColumn="0" w:lastColumn="0" w:oddVBand="0" w:evenVBand="0" w:oddHBand="1" w:evenHBand="0" w:firstRowFirstColumn="0" w:firstRowLastColumn="0" w:lastRowFirstColumn="0" w:lastRowLastColumn="0"/>
          <w:trHeight w:val="300"/>
          <w:ins w:id="7638"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48F0651F" w14:textId="77777777" w:rsidR="00DA433E" w:rsidRPr="00720C7A" w:rsidRDefault="00DA433E">
            <w:pPr>
              <w:spacing w:line="360" w:lineRule="auto"/>
              <w:jc w:val="both"/>
              <w:rPr>
                <w:ins w:id="7639" w:author="瑋婷 徐" w:date="2025-01-03T16:20:00Z" w16du:dateUtc="2025-01-03T08:20:00Z"/>
                <w:rFonts w:asciiTheme="majorEastAsia" w:eastAsia="標楷體" w:hAnsiTheme="majorEastAsia" w:cstheme="majorEastAsia"/>
                <w:b w:val="0"/>
                <w:bCs w:val="0"/>
                <w:color w:val="000000"/>
                <w:rPrChange w:id="7640" w:author="瑋婷 徐" w:date="2025-01-04T22:55:00Z" w16du:dateUtc="2025-01-04T14:55:00Z">
                  <w:rPr>
                    <w:ins w:id="7641" w:author="瑋婷 徐" w:date="2025-01-03T16:20:00Z" w16du:dateUtc="2025-01-03T08:20:00Z"/>
                    <w:rFonts w:cs="Calibri"/>
                    <w:color w:val="000000"/>
                    <w:sz w:val="22"/>
                  </w:rPr>
                </w:rPrChange>
              </w:rPr>
              <w:pPrChange w:id="7642" w:author="瑋婷 徐" w:date="2025-01-03T16:21:00Z" w16du:dateUtc="2025-01-03T08:21:00Z">
                <w:pPr/>
              </w:pPrChange>
            </w:pPr>
            <w:ins w:id="7643" w:author="瑋婷 徐" w:date="2025-01-03T16:20:00Z" w16du:dateUtc="2025-01-03T08:20:00Z">
              <w:r w:rsidRPr="00720C7A">
                <w:rPr>
                  <w:rFonts w:asciiTheme="majorEastAsia" w:eastAsia="標楷體" w:hAnsiTheme="majorEastAsia" w:cstheme="majorEastAsia"/>
                  <w:b w:val="0"/>
                  <w:bCs w:val="0"/>
                  <w:color w:val="000000"/>
                  <w:rPrChange w:id="7644" w:author="瑋婷 徐" w:date="2025-01-04T22:55:00Z" w16du:dateUtc="2025-01-04T14:55:00Z">
                    <w:rPr>
                      <w:rFonts w:cs="Calibri"/>
                      <w:color w:val="000000"/>
                      <w:sz w:val="22"/>
                    </w:rPr>
                  </w:rPrChange>
                </w:rPr>
                <w:t>小卷尾</w:t>
              </w:r>
              <w:r w:rsidRPr="00720C7A">
                <w:rPr>
                  <w:rFonts w:asciiTheme="majorEastAsia" w:eastAsia="標楷體" w:hAnsiTheme="majorEastAsia" w:cstheme="majorEastAsia"/>
                  <w:b w:val="0"/>
                  <w:bCs w:val="0"/>
                  <w:color w:val="000000"/>
                  <w:rPrChange w:id="7645" w:author="瑋婷 徐" w:date="2025-01-04T22:55:00Z" w16du:dateUtc="2025-01-04T14:55:00Z">
                    <w:rPr>
                      <w:rFonts w:cs="Calibri"/>
                      <w:color w:val="000000"/>
                      <w:sz w:val="22"/>
                    </w:rPr>
                  </w:rPrChange>
                </w:rPr>
                <w:t xml:space="preserve"> </w:t>
              </w:r>
              <w:r w:rsidRPr="00720C7A">
                <w:rPr>
                  <w:rFonts w:asciiTheme="majorEastAsia" w:eastAsia="標楷體" w:hAnsiTheme="majorEastAsia" w:cstheme="majorEastAsia"/>
                  <w:b w:val="0"/>
                  <w:bCs w:val="0"/>
                  <w:color w:val="000000"/>
                  <w:rPrChange w:id="7646" w:author="瑋婷 徐" w:date="2025-01-04T22:55:00Z" w16du:dateUtc="2025-01-04T14:55:00Z">
                    <w:rPr>
                      <w:color w:val="000000"/>
                      <w:sz w:val="22"/>
                    </w:rPr>
                  </w:rPrChange>
                </w:rPr>
                <w:t>※</w:t>
              </w:r>
              <w:r w:rsidRPr="00720C7A">
                <w:rPr>
                  <w:rFonts w:asciiTheme="majorEastAsia" w:eastAsia="標楷體" w:hAnsiTheme="majorEastAsia" w:cstheme="majorEastAsia"/>
                  <w:b w:val="0"/>
                  <w:bCs w:val="0"/>
                  <w:color w:val="000000"/>
                  <w:rPrChange w:id="7647" w:author="瑋婷 徐" w:date="2025-01-04T22:55:00Z" w16du:dateUtc="2025-01-04T14:55:00Z">
                    <w:rPr>
                      <w:rFonts w:cs="Calibri"/>
                      <w:color w:val="000000"/>
                      <w:sz w:val="22"/>
                    </w:rPr>
                  </w:rPrChange>
                </w:rPr>
                <w:t xml:space="preserve"> </w:t>
              </w:r>
            </w:ins>
          </w:p>
        </w:tc>
        <w:tc>
          <w:tcPr>
            <w:tcW w:w="1284" w:type="pct"/>
            <w:hideMark/>
          </w:tcPr>
          <w:p w14:paraId="496442FB"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648" w:author="瑋婷 徐" w:date="2025-01-03T16:20:00Z" w16du:dateUtc="2025-01-03T08:20:00Z"/>
                <w:rFonts w:asciiTheme="majorEastAsia" w:eastAsia="標楷體" w:hAnsiTheme="majorEastAsia" w:cstheme="majorEastAsia"/>
                <w:i/>
                <w:iCs/>
                <w:color w:val="000000"/>
                <w:rPrChange w:id="7649" w:author="瑋婷 徐" w:date="2025-01-04T22:55:00Z" w16du:dateUtc="2025-01-04T14:55:00Z">
                  <w:rPr>
                    <w:ins w:id="7650" w:author="瑋婷 徐" w:date="2025-01-03T16:20:00Z" w16du:dateUtc="2025-01-03T08:20:00Z"/>
                    <w:rFonts w:cs="Calibri"/>
                    <w:i/>
                    <w:iCs/>
                    <w:color w:val="000000"/>
                    <w:sz w:val="22"/>
                  </w:rPr>
                </w:rPrChange>
              </w:rPr>
              <w:pPrChange w:id="76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652" w:author="瑋婷 徐" w:date="2025-01-03T16:20:00Z" w16du:dateUtc="2025-01-03T08:20:00Z">
              <w:r w:rsidRPr="00720C7A">
                <w:rPr>
                  <w:rFonts w:asciiTheme="majorEastAsia" w:eastAsia="標楷體" w:hAnsiTheme="majorEastAsia" w:cstheme="majorEastAsia"/>
                  <w:i/>
                  <w:iCs/>
                  <w:color w:val="000000"/>
                  <w:rPrChange w:id="7653" w:author="瑋婷 徐" w:date="2025-01-04T22:55:00Z" w16du:dateUtc="2025-01-04T14:55:00Z">
                    <w:rPr>
                      <w:rFonts w:cs="Calibri"/>
                      <w:i/>
                      <w:iCs/>
                      <w:color w:val="000000"/>
                      <w:sz w:val="22"/>
                    </w:rPr>
                  </w:rPrChange>
                </w:rPr>
                <w:t>Dicrurus aeneus</w:t>
              </w:r>
            </w:ins>
          </w:p>
        </w:tc>
        <w:tc>
          <w:tcPr>
            <w:tcW w:w="148" w:type="pct"/>
            <w:noWrap/>
            <w:hideMark/>
          </w:tcPr>
          <w:p w14:paraId="266A8687"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654" w:author="瑋婷 徐" w:date="2025-01-03T16:20:00Z" w16du:dateUtc="2025-01-03T08:20:00Z"/>
                <w:rFonts w:asciiTheme="majorEastAsia" w:eastAsia="標楷體" w:hAnsiTheme="majorEastAsia" w:cstheme="majorEastAsia"/>
                <w:i/>
                <w:iCs/>
                <w:color w:val="000000"/>
                <w:rPrChange w:id="7655" w:author="瑋婷 徐" w:date="2025-01-04T22:55:00Z" w16du:dateUtc="2025-01-04T14:55:00Z">
                  <w:rPr>
                    <w:ins w:id="7656" w:author="瑋婷 徐" w:date="2025-01-03T16:20:00Z" w16du:dateUtc="2025-01-03T08:20:00Z"/>
                    <w:rFonts w:cs="Calibri"/>
                    <w:i/>
                    <w:iCs/>
                    <w:color w:val="000000"/>
                    <w:sz w:val="22"/>
                  </w:rPr>
                </w:rPrChange>
              </w:rPr>
              <w:pPrChange w:id="76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FB7BFBC"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658" w:author="瑋婷 徐" w:date="2025-01-03T16:20:00Z" w16du:dateUtc="2025-01-03T08:20:00Z"/>
                <w:rFonts w:asciiTheme="majorEastAsia" w:eastAsia="標楷體" w:hAnsiTheme="majorEastAsia" w:cstheme="majorEastAsia"/>
                <w:color w:val="000000"/>
                <w:rPrChange w:id="7659" w:author="瑋婷 徐" w:date="2025-01-04T22:55:00Z" w16du:dateUtc="2025-01-04T14:55:00Z">
                  <w:rPr>
                    <w:ins w:id="7660" w:author="瑋婷 徐" w:date="2025-01-03T16:20:00Z" w16du:dateUtc="2025-01-03T08:20:00Z"/>
                    <w:rFonts w:cs="Calibri"/>
                    <w:color w:val="000000"/>
                    <w:sz w:val="22"/>
                  </w:rPr>
                </w:rPrChange>
              </w:rPr>
              <w:pPrChange w:id="76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662" w:author="瑋婷 徐" w:date="2025-01-03T16:20:00Z" w16du:dateUtc="2025-01-03T08:20:00Z">
              <w:r w:rsidRPr="00720C7A">
                <w:rPr>
                  <w:rFonts w:asciiTheme="majorEastAsia" w:eastAsia="標楷體" w:hAnsiTheme="majorEastAsia" w:cstheme="majorEastAsia"/>
                  <w:color w:val="000000"/>
                  <w:rPrChange w:id="7663" w:author="瑋婷 徐" w:date="2025-01-04T22:55:00Z" w16du:dateUtc="2025-01-04T14:55:00Z">
                    <w:rPr>
                      <w:rFonts w:cs="Calibri"/>
                      <w:color w:val="000000"/>
                      <w:sz w:val="22"/>
                    </w:rPr>
                  </w:rPrChange>
                </w:rPr>
                <w:t>*</w:t>
              </w:r>
            </w:ins>
          </w:p>
        </w:tc>
        <w:tc>
          <w:tcPr>
            <w:tcW w:w="148" w:type="pct"/>
            <w:noWrap/>
            <w:hideMark/>
          </w:tcPr>
          <w:p w14:paraId="27436F35"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664" w:author="瑋婷 徐" w:date="2025-01-03T16:20:00Z" w16du:dateUtc="2025-01-03T08:20:00Z"/>
                <w:rFonts w:asciiTheme="majorEastAsia" w:eastAsia="標楷體" w:hAnsiTheme="majorEastAsia" w:cstheme="majorEastAsia"/>
                <w:color w:val="000000"/>
                <w:rPrChange w:id="7665" w:author="瑋婷 徐" w:date="2025-01-04T22:55:00Z" w16du:dateUtc="2025-01-04T14:55:00Z">
                  <w:rPr>
                    <w:ins w:id="7666" w:author="瑋婷 徐" w:date="2025-01-03T16:20:00Z" w16du:dateUtc="2025-01-03T08:20:00Z"/>
                    <w:rFonts w:cs="Calibri"/>
                    <w:color w:val="000000"/>
                    <w:sz w:val="22"/>
                  </w:rPr>
                </w:rPrChange>
              </w:rPr>
              <w:pPrChange w:id="76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10E0AE9"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668" w:author="瑋婷 徐" w:date="2025-01-03T16:20:00Z" w16du:dateUtc="2025-01-03T08:20:00Z"/>
                <w:rFonts w:asciiTheme="majorEastAsia" w:eastAsia="標楷體" w:hAnsiTheme="majorEastAsia" w:cstheme="majorEastAsia"/>
                <w:rPrChange w:id="7669" w:author="瑋婷 徐" w:date="2025-01-04T22:55:00Z" w16du:dateUtc="2025-01-04T14:55:00Z">
                  <w:rPr>
                    <w:ins w:id="7670" w:author="瑋婷 徐" w:date="2025-01-03T16:20:00Z" w16du:dateUtc="2025-01-03T08:20:00Z"/>
                    <w:rFonts w:ascii="Times New Roman" w:eastAsia="Times New Roman" w:hAnsi="Times New Roman" w:cs="Times New Roman"/>
                    <w:sz w:val="20"/>
                    <w:szCs w:val="20"/>
                  </w:rPr>
                </w:rPrChange>
              </w:rPr>
              <w:pPrChange w:id="76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2C5717F"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672" w:author="瑋婷 徐" w:date="2025-01-03T16:20:00Z" w16du:dateUtc="2025-01-03T08:20:00Z"/>
                <w:rFonts w:asciiTheme="majorEastAsia" w:eastAsia="標楷體" w:hAnsiTheme="majorEastAsia" w:cstheme="majorEastAsia"/>
                <w:rPrChange w:id="7673" w:author="瑋婷 徐" w:date="2025-01-04T22:55:00Z" w16du:dateUtc="2025-01-04T14:55:00Z">
                  <w:rPr>
                    <w:ins w:id="7674" w:author="瑋婷 徐" w:date="2025-01-03T16:20:00Z" w16du:dateUtc="2025-01-03T08:20:00Z"/>
                    <w:rFonts w:ascii="Times New Roman" w:eastAsia="Times New Roman" w:hAnsi="Times New Roman" w:cs="Times New Roman"/>
                    <w:sz w:val="20"/>
                    <w:szCs w:val="20"/>
                  </w:rPr>
                </w:rPrChange>
              </w:rPr>
              <w:pPrChange w:id="76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1BA001B6"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676" w:author="瑋婷 徐" w:date="2025-01-03T16:20:00Z" w16du:dateUtc="2025-01-03T08:20:00Z"/>
                <w:rFonts w:asciiTheme="majorEastAsia" w:eastAsia="標楷體" w:hAnsiTheme="majorEastAsia" w:cstheme="majorEastAsia"/>
                <w:rPrChange w:id="7677" w:author="瑋婷 徐" w:date="2025-01-04T22:55:00Z" w16du:dateUtc="2025-01-04T14:55:00Z">
                  <w:rPr>
                    <w:ins w:id="7678" w:author="瑋婷 徐" w:date="2025-01-03T16:20:00Z" w16du:dateUtc="2025-01-03T08:20:00Z"/>
                    <w:rFonts w:ascii="Times New Roman" w:eastAsia="Times New Roman" w:hAnsi="Times New Roman" w:cs="Times New Roman"/>
                    <w:sz w:val="20"/>
                    <w:szCs w:val="20"/>
                  </w:rPr>
                </w:rPrChange>
              </w:rPr>
              <w:pPrChange w:id="76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702E9739" w14:textId="77777777" w:rsidR="00DA433E" w:rsidRPr="00720C7A"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7680" w:author="瑋婷 徐" w:date="2025-01-03T16:33:00Z" w16du:dateUtc="2025-01-03T08:33:00Z"/>
                <w:rFonts w:asciiTheme="majorEastAsia" w:eastAsia="標楷體" w:hAnsiTheme="majorEastAsia" w:cstheme="majorEastAsia"/>
                <w:color w:val="000000"/>
              </w:rPr>
            </w:pPr>
          </w:p>
        </w:tc>
        <w:tc>
          <w:tcPr>
            <w:tcW w:w="148" w:type="pct"/>
            <w:noWrap/>
            <w:hideMark/>
          </w:tcPr>
          <w:p w14:paraId="646E5E3C" w14:textId="308EC52A"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681" w:author="瑋婷 徐" w:date="2025-01-03T16:20:00Z" w16du:dateUtc="2025-01-03T08:20:00Z"/>
                <w:rFonts w:asciiTheme="majorEastAsia" w:eastAsia="標楷體" w:hAnsiTheme="majorEastAsia" w:cstheme="majorEastAsia"/>
                <w:color w:val="000000"/>
                <w:rPrChange w:id="7682" w:author="瑋婷 徐" w:date="2025-01-04T22:55:00Z" w16du:dateUtc="2025-01-04T14:55:00Z">
                  <w:rPr>
                    <w:ins w:id="7683" w:author="瑋婷 徐" w:date="2025-01-03T16:20:00Z" w16du:dateUtc="2025-01-03T08:20:00Z"/>
                    <w:rFonts w:cs="Calibri"/>
                    <w:color w:val="000000"/>
                    <w:sz w:val="22"/>
                  </w:rPr>
                </w:rPrChange>
              </w:rPr>
              <w:pPrChange w:id="76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685" w:author="瑋婷 徐" w:date="2025-01-03T16:20:00Z" w16du:dateUtc="2025-01-03T08:20:00Z">
              <w:r w:rsidRPr="00720C7A">
                <w:rPr>
                  <w:rFonts w:asciiTheme="majorEastAsia" w:eastAsia="標楷體" w:hAnsiTheme="majorEastAsia" w:cstheme="majorEastAsia"/>
                  <w:color w:val="000000"/>
                  <w:rPrChange w:id="7686" w:author="瑋婷 徐" w:date="2025-01-04T22:55:00Z" w16du:dateUtc="2025-01-04T14:55:00Z">
                    <w:rPr>
                      <w:rFonts w:cs="Calibri"/>
                      <w:color w:val="000000"/>
                      <w:sz w:val="22"/>
                    </w:rPr>
                  </w:rPrChange>
                </w:rPr>
                <w:t>*</w:t>
              </w:r>
            </w:ins>
          </w:p>
        </w:tc>
        <w:tc>
          <w:tcPr>
            <w:tcW w:w="148" w:type="pct"/>
            <w:noWrap/>
            <w:hideMark/>
          </w:tcPr>
          <w:p w14:paraId="792209B2"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687" w:author="瑋婷 徐" w:date="2025-01-03T16:20:00Z" w16du:dateUtc="2025-01-03T08:20:00Z"/>
                <w:rFonts w:asciiTheme="majorEastAsia" w:eastAsia="標楷體" w:hAnsiTheme="majorEastAsia" w:cstheme="majorEastAsia"/>
                <w:color w:val="000000"/>
                <w:rPrChange w:id="7688" w:author="瑋婷 徐" w:date="2025-01-04T22:55:00Z" w16du:dateUtc="2025-01-04T14:55:00Z">
                  <w:rPr>
                    <w:ins w:id="7689" w:author="瑋婷 徐" w:date="2025-01-03T16:20:00Z" w16du:dateUtc="2025-01-03T08:20:00Z"/>
                    <w:rFonts w:cs="Calibri"/>
                    <w:color w:val="000000"/>
                    <w:sz w:val="22"/>
                  </w:rPr>
                </w:rPrChange>
              </w:rPr>
              <w:pPrChange w:id="769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691" w:author="瑋婷 徐" w:date="2025-01-03T16:20:00Z" w16du:dateUtc="2025-01-03T08:20:00Z">
              <w:r w:rsidRPr="00720C7A">
                <w:rPr>
                  <w:rFonts w:asciiTheme="majorEastAsia" w:eastAsia="標楷體" w:hAnsiTheme="majorEastAsia" w:cstheme="majorEastAsia"/>
                  <w:color w:val="000000"/>
                  <w:rPrChange w:id="7692" w:author="瑋婷 徐" w:date="2025-01-04T22:55:00Z" w16du:dateUtc="2025-01-04T14:55:00Z">
                    <w:rPr>
                      <w:rFonts w:cs="Calibri"/>
                      <w:color w:val="000000"/>
                      <w:sz w:val="22"/>
                    </w:rPr>
                  </w:rPrChange>
                </w:rPr>
                <w:t>*</w:t>
              </w:r>
            </w:ins>
          </w:p>
        </w:tc>
        <w:tc>
          <w:tcPr>
            <w:tcW w:w="148" w:type="pct"/>
            <w:noWrap/>
            <w:hideMark/>
          </w:tcPr>
          <w:p w14:paraId="29DAF311"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693" w:author="瑋婷 徐" w:date="2025-01-03T16:20:00Z" w16du:dateUtc="2025-01-03T08:20:00Z"/>
                <w:rFonts w:asciiTheme="majorEastAsia" w:eastAsia="標楷體" w:hAnsiTheme="majorEastAsia" w:cstheme="majorEastAsia"/>
                <w:color w:val="000000"/>
                <w:rPrChange w:id="7694" w:author="瑋婷 徐" w:date="2025-01-04T22:55:00Z" w16du:dateUtc="2025-01-04T14:55:00Z">
                  <w:rPr>
                    <w:ins w:id="7695" w:author="瑋婷 徐" w:date="2025-01-03T16:20:00Z" w16du:dateUtc="2025-01-03T08:20:00Z"/>
                    <w:rFonts w:cs="Calibri"/>
                    <w:color w:val="000000"/>
                    <w:sz w:val="22"/>
                  </w:rPr>
                </w:rPrChange>
              </w:rPr>
              <w:pPrChange w:id="769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FABA153"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697" w:author="瑋婷 徐" w:date="2025-01-03T16:20:00Z" w16du:dateUtc="2025-01-03T08:20:00Z"/>
                <w:rFonts w:asciiTheme="majorEastAsia" w:eastAsia="標楷體" w:hAnsiTheme="majorEastAsia" w:cstheme="majorEastAsia"/>
                <w:rPrChange w:id="7698" w:author="瑋婷 徐" w:date="2025-01-04T22:55:00Z" w16du:dateUtc="2025-01-04T14:55:00Z">
                  <w:rPr>
                    <w:ins w:id="7699" w:author="瑋婷 徐" w:date="2025-01-03T16:20:00Z" w16du:dateUtc="2025-01-03T08:20:00Z"/>
                    <w:rFonts w:ascii="Times New Roman" w:eastAsia="Times New Roman" w:hAnsi="Times New Roman" w:cs="Times New Roman"/>
                    <w:sz w:val="20"/>
                    <w:szCs w:val="20"/>
                  </w:rPr>
                </w:rPrChange>
              </w:rPr>
              <w:pPrChange w:id="770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44F9EDF2" w14:textId="77777777" w:rsidR="00DA433E" w:rsidRPr="00720C7A"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7701" w:author="瑋婷 徐" w:date="2025-01-03T16:33:00Z" w16du:dateUtc="2025-01-03T08:33:00Z"/>
                <w:rFonts w:asciiTheme="majorEastAsia" w:eastAsia="標楷體" w:hAnsiTheme="majorEastAsia" w:cstheme="majorEastAsia"/>
                <w:color w:val="000000"/>
              </w:rPr>
            </w:pPr>
          </w:p>
        </w:tc>
        <w:tc>
          <w:tcPr>
            <w:tcW w:w="148" w:type="pct"/>
            <w:noWrap/>
            <w:hideMark/>
          </w:tcPr>
          <w:p w14:paraId="0658D84E" w14:textId="2A241302"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702" w:author="瑋婷 徐" w:date="2025-01-03T16:20:00Z" w16du:dateUtc="2025-01-03T08:20:00Z"/>
                <w:rFonts w:asciiTheme="majorEastAsia" w:eastAsia="標楷體" w:hAnsiTheme="majorEastAsia" w:cstheme="majorEastAsia"/>
                <w:color w:val="000000"/>
                <w:rPrChange w:id="7703" w:author="瑋婷 徐" w:date="2025-01-04T22:55:00Z" w16du:dateUtc="2025-01-04T14:55:00Z">
                  <w:rPr>
                    <w:ins w:id="7704" w:author="瑋婷 徐" w:date="2025-01-03T16:20:00Z" w16du:dateUtc="2025-01-03T08:20:00Z"/>
                    <w:rFonts w:cs="Calibri"/>
                    <w:color w:val="000000"/>
                    <w:sz w:val="22"/>
                  </w:rPr>
                </w:rPrChange>
              </w:rPr>
              <w:pPrChange w:id="77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706" w:author="瑋婷 徐" w:date="2025-01-03T16:20:00Z" w16du:dateUtc="2025-01-03T08:20:00Z">
              <w:r w:rsidRPr="00720C7A">
                <w:rPr>
                  <w:rFonts w:asciiTheme="majorEastAsia" w:eastAsia="標楷體" w:hAnsiTheme="majorEastAsia" w:cstheme="majorEastAsia"/>
                  <w:color w:val="000000"/>
                  <w:rPrChange w:id="7707" w:author="瑋婷 徐" w:date="2025-01-04T22:55:00Z" w16du:dateUtc="2025-01-04T14:55:00Z">
                    <w:rPr>
                      <w:rFonts w:cs="Calibri"/>
                      <w:color w:val="000000"/>
                      <w:sz w:val="22"/>
                    </w:rPr>
                  </w:rPrChange>
                </w:rPr>
                <w:t>*</w:t>
              </w:r>
            </w:ins>
          </w:p>
        </w:tc>
        <w:tc>
          <w:tcPr>
            <w:tcW w:w="148" w:type="pct"/>
            <w:noWrap/>
            <w:hideMark/>
          </w:tcPr>
          <w:p w14:paraId="196ED213"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708" w:author="瑋婷 徐" w:date="2025-01-03T16:20:00Z" w16du:dateUtc="2025-01-03T08:20:00Z"/>
                <w:rFonts w:asciiTheme="majorEastAsia" w:eastAsia="標楷體" w:hAnsiTheme="majorEastAsia" w:cstheme="majorEastAsia"/>
                <w:color w:val="000000"/>
                <w:rPrChange w:id="7709" w:author="瑋婷 徐" w:date="2025-01-04T22:55:00Z" w16du:dateUtc="2025-01-04T14:55:00Z">
                  <w:rPr>
                    <w:ins w:id="7710" w:author="瑋婷 徐" w:date="2025-01-03T16:20:00Z" w16du:dateUtc="2025-01-03T08:20:00Z"/>
                    <w:rFonts w:cs="Calibri"/>
                    <w:color w:val="000000"/>
                    <w:sz w:val="22"/>
                  </w:rPr>
                </w:rPrChange>
              </w:rPr>
              <w:pPrChange w:id="771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B7DDD0C"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712" w:author="瑋婷 徐" w:date="2025-01-03T16:20:00Z" w16du:dateUtc="2025-01-03T08:20:00Z"/>
                <w:rFonts w:asciiTheme="majorEastAsia" w:eastAsia="標楷體" w:hAnsiTheme="majorEastAsia" w:cstheme="majorEastAsia"/>
                <w:rPrChange w:id="7713" w:author="瑋婷 徐" w:date="2025-01-04T22:55:00Z" w16du:dateUtc="2025-01-04T14:55:00Z">
                  <w:rPr>
                    <w:ins w:id="7714" w:author="瑋婷 徐" w:date="2025-01-03T16:20:00Z" w16du:dateUtc="2025-01-03T08:20:00Z"/>
                    <w:rFonts w:ascii="Times New Roman" w:eastAsia="Times New Roman" w:hAnsi="Times New Roman" w:cs="Times New Roman"/>
                    <w:sz w:val="20"/>
                    <w:szCs w:val="20"/>
                  </w:rPr>
                </w:rPrChange>
              </w:rPr>
              <w:pPrChange w:id="771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695ED67"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716" w:author="瑋婷 徐" w:date="2025-01-03T16:20:00Z" w16du:dateUtc="2025-01-03T08:20:00Z"/>
                <w:rFonts w:asciiTheme="majorEastAsia" w:eastAsia="標楷體" w:hAnsiTheme="majorEastAsia" w:cstheme="majorEastAsia"/>
                <w:rPrChange w:id="7717" w:author="瑋婷 徐" w:date="2025-01-04T22:55:00Z" w16du:dateUtc="2025-01-04T14:55:00Z">
                  <w:rPr>
                    <w:ins w:id="7718" w:author="瑋婷 徐" w:date="2025-01-03T16:20:00Z" w16du:dateUtc="2025-01-03T08:20:00Z"/>
                    <w:rFonts w:ascii="Times New Roman" w:eastAsia="Times New Roman" w:hAnsi="Times New Roman" w:cs="Times New Roman"/>
                    <w:sz w:val="20"/>
                    <w:szCs w:val="20"/>
                  </w:rPr>
                </w:rPrChange>
              </w:rPr>
              <w:pPrChange w:id="771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0C14C4E"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720" w:author="瑋婷 徐" w:date="2025-01-03T16:20:00Z" w16du:dateUtc="2025-01-03T08:20:00Z"/>
                <w:rFonts w:asciiTheme="majorEastAsia" w:eastAsia="標楷體" w:hAnsiTheme="majorEastAsia" w:cstheme="majorEastAsia"/>
                <w:rPrChange w:id="7721" w:author="瑋婷 徐" w:date="2025-01-04T22:55:00Z" w16du:dateUtc="2025-01-04T14:55:00Z">
                  <w:rPr>
                    <w:ins w:id="7722" w:author="瑋婷 徐" w:date="2025-01-03T16:20:00Z" w16du:dateUtc="2025-01-03T08:20:00Z"/>
                    <w:rFonts w:ascii="Times New Roman" w:eastAsia="Times New Roman" w:hAnsi="Times New Roman" w:cs="Times New Roman"/>
                    <w:sz w:val="20"/>
                    <w:szCs w:val="20"/>
                  </w:rPr>
                </w:rPrChange>
              </w:rPr>
              <w:pPrChange w:id="77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299158C"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724" w:author="瑋婷 徐" w:date="2025-01-03T16:20:00Z" w16du:dateUtc="2025-01-03T08:20:00Z"/>
                <w:rFonts w:asciiTheme="majorEastAsia" w:eastAsia="標楷體" w:hAnsiTheme="majorEastAsia" w:cstheme="majorEastAsia"/>
                <w:rPrChange w:id="7725" w:author="瑋婷 徐" w:date="2025-01-04T22:55:00Z" w16du:dateUtc="2025-01-04T14:55:00Z">
                  <w:rPr>
                    <w:ins w:id="7726" w:author="瑋婷 徐" w:date="2025-01-03T16:20:00Z" w16du:dateUtc="2025-01-03T08:20:00Z"/>
                    <w:rFonts w:ascii="Times New Roman" w:eastAsia="Times New Roman" w:hAnsi="Times New Roman" w:cs="Times New Roman"/>
                    <w:sz w:val="20"/>
                    <w:szCs w:val="20"/>
                  </w:rPr>
                </w:rPrChange>
              </w:rPr>
              <w:pPrChange w:id="77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5DC3ABB"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728" w:author="瑋婷 徐" w:date="2025-01-03T16:20:00Z" w16du:dateUtc="2025-01-03T08:20:00Z"/>
                <w:rFonts w:asciiTheme="majorEastAsia" w:eastAsia="標楷體" w:hAnsiTheme="majorEastAsia" w:cstheme="majorEastAsia"/>
                <w:rPrChange w:id="7729" w:author="瑋婷 徐" w:date="2025-01-04T22:55:00Z" w16du:dateUtc="2025-01-04T14:55:00Z">
                  <w:rPr>
                    <w:ins w:id="7730" w:author="瑋婷 徐" w:date="2025-01-03T16:20:00Z" w16du:dateUtc="2025-01-03T08:20:00Z"/>
                    <w:rFonts w:ascii="Times New Roman" w:eastAsia="Times New Roman" w:hAnsi="Times New Roman" w:cs="Times New Roman"/>
                    <w:sz w:val="20"/>
                    <w:szCs w:val="20"/>
                  </w:rPr>
                </w:rPrChange>
              </w:rPr>
              <w:pPrChange w:id="773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2CC5EB7C"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732" w:author="瑋婷 徐" w:date="2025-01-03T16:20:00Z" w16du:dateUtc="2025-01-03T08:20:00Z"/>
                <w:rFonts w:asciiTheme="majorEastAsia" w:eastAsia="標楷體" w:hAnsiTheme="majorEastAsia" w:cstheme="majorEastAsia"/>
                <w:rPrChange w:id="7733" w:author="瑋婷 徐" w:date="2025-01-04T22:55:00Z" w16du:dateUtc="2025-01-04T14:55:00Z">
                  <w:rPr>
                    <w:ins w:id="7734" w:author="瑋婷 徐" w:date="2025-01-03T16:20:00Z" w16du:dateUtc="2025-01-03T08:20:00Z"/>
                    <w:rFonts w:ascii="Times New Roman" w:eastAsia="Times New Roman" w:hAnsi="Times New Roman" w:cs="Times New Roman"/>
                    <w:sz w:val="20"/>
                    <w:szCs w:val="20"/>
                  </w:rPr>
                </w:rPrChange>
              </w:rPr>
              <w:pPrChange w:id="77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720C7A" w14:paraId="78193406" w14:textId="77777777" w:rsidTr="003C19C7">
        <w:trPr>
          <w:trHeight w:val="300"/>
          <w:ins w:id="7736"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35D048D1" w14:textId="77777777" w:rsidR="00DA433E" w:rsidRPr="00720C7A" w:rsidRDefault="00DA433E">
            <w:pPr>
              <w:spacing w:line="360" w:lineRule="auto"/>
              <w:jc w:val="both"/>
              <w:rPr>
                <w:ins w:id="7737" w:author="瑋婷 徐" w:date="2025-01-03T16:20:00Z" w16du:dateUtc="2025-01-03T08:20:00Z"/>
                <w:rFonts w:asciiTheme="majorEastAsia" w:eastAsia="標楷體" w:hAnsiTheme="majorEastAsia" w:cstheme="majorEastAsia"/>
                <w:b w:val="0"/>
                <w:bCs w:val="0"/>
                <w:color w:val="000000"/>
                <w:rPrChange w:id="7738" w:author="瑋婷 徐" w:date="2025-01-04T22:55:00Z" w16du:dateUtc="2025-01-04T14:55:00Z">
                  <w:rPr>
                    <w:ins w:id="7739" w:author="瑋婷 徐" w:date="2025-01-03T16:20:00Z" w16du:dateUtc="2025-01-03T08:20:00Z"/>
                    <w:rFonts w:cs="Calibri"/>
                    <w:color w:val="000000"/>
                    <w:sz w:val="22"/>
                  </w:rPr>
                </w:rPrChange>
              </w:rPr>
              <w:pPrChange w:id="7740" w:author="瑋婷 徐" w:date="2025-01-03T16:21:00Z" w16du:dateUtc="2025-01-03T08:21:00Z">
                <w:pPr/>
              </w:pPrChange>
            </w:pPr>
            <w:ins w:id="7741" w:author="瑋婷 徐" w:date="2025-01-03T16:20:00Z" w16du:dateUtc="2025-01-03T08:20:00Z">
              <w:r w:rsidRPr="00720C7A">
                <w:rPr>
                  <w:rFonts w:asciiTheme="majorEastAsia" w:eastAsia="標楷體" w:hAnsiTheme="majorEastAsia" w:cstheme="majorEastAsia"/>
                  <w:b w:val="0"/>
                  <w:bCs w:val="0"/>
                  <w:color w:val="000000"/>
                  <w:rPrChange w:id="7742" w:author="瑋婷 徐" w:date="2025-01-04T22:55:00Z" w16du:dateUtc="2025-01-04T14:55:00Z">
                    <w:rPr>
                      <w:rFonts w:cs="Calibri"/>
                      <w:color w:val="000000"/>
                      <w:sz w:val="22"/>
                    </w:rPr>
                  </w:rPrChange>
                </w:rPr>
                <w:t>黑枕藍鶲</w:t>
              </w:r>
              <w:r w:rsidRPr="00720C7A">
                <w:rPr>
                  <w:rFonts w:asciiTheme="majorEastAsia" w:eastAsia="標楷體" w:hAnsiTheme="majorEastAsia" w:cstheme="majorEastAsia"/>
                  <w:b w:val="0"/>
                  <w:bCs w:val="0"/>
                  <w:color w:val="000000"/>
                  <w:rPrChange w:id="7743" w:author="瑋婷 徐" w:date="2025-01-04T22:55:00Z" w16du:dateUtc="2025-01-04T14:55:00Z">
                    <w:rPr>
                      <w:rFonts w:cs="Calibri"/>
                      <w:color w:val="000000"/>
                      <w:sz w:val="22"/>
                    </w:rPr>
                  </w:rPrChange>
                </w:rPr>
                <w:t xml:space="preserve"> </w:t>
              </w:r>
              <w:r w:rsidRPr="00720C7A">
                <w:rPr>
                  <w:rFonts w:asciiTheme="majorEastAsia" w:eastAsia="標楷體" w:hAnsiTheme="majorEastAsia" w:cstheme="majorEastAsia"/>
                  <w:b w:val="0"/>
                  <w:bCs w:val="0"/>
                  <w:color w:val="000000"/>
                  <w:rPrChange w:id="7744" w:author="瑋婷 徐" w:date="2025-01-04T22:55:00Z" w16du:dateUtc="2025-01-04T14:55:00Z">
                    <w:rPr>
                      <w:color w:val="000000"/>
                      <w:sz w:val="22"/>
                    </w:rPr>
                  </w:rPrChange>
                </w:rPr>
                <w:t>※</w:t>
              </w:r>
              <w:r w:rsidRPr="00720C7A">
                <w:rPr>
                  <w:rFonts w:asciiTheme="majorEastAsia" w:eastAsia="標楷體" w:hAnsiTheme="majorEastAsia" w:cstheme="majorEastAsia"/>
                  <w:b w:val="0"/>
                  <w:bCs w:val="0"/>
                  <w:color w:val="000000"/>
                  <w:rPrChange w:id="7745" w:author="瑋婷 徐" w:date="2025-01-04T22:55:00Z" w16du:dateUtc="2025-01-04T14:55:00Z">
                    <w:rPr>
                      <w:rFonts w:cs="Calibri"/>
                      <w:color w:val="000000"/>
                      <w:sz w:val="22"/>
                    </w:rPr>
                  </w:rPrChange>
                </w:rPr>
                <w:t xml:space="preserve"> </w:t>
              </w:r>
            </w:ins>
          </w:p>
        </w:tc>
        <w:tc>
          <w:tcPr>
            <w:tcW w:w="1284" w:type="pct"/>
            <w:hideMark/>
          </w:tcPr>
          <w:p w14:paraId="12864FDF"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746" w:author="瑋婷 徐" w:date="2025-01-03T16:20:00Z" w16du:dateUtc="2025-01-03T08:20:00Z"/>
                <w:rFonts w:asciiTheme="majorEastAsia" w:eastAsia="標楷體" w:hAnsiTheme="majorEastAsia" w:cstheme="majorEastAsia"/>
                <w:i/>
                <w:iCs/>
                <w:color w:val="000000"/>
                <w:rPrChange w:id="7747" w:author="瑋婷 徐" w:date="2025-01-04T22:55:00Z" w16du:dateUtc="2025-01-04T14:55:00Z">
                  <w:rPr>
                    <w:ins w:id="7748" w:author="瑋婷 徐" w:date="2025-01-03T16:20:00Z" w16du:dateUtc="2025-01-03T08:20:00Z"/>
                    <w:rFonts w:cs="Calibri"/>
                    <w:i/>
                    <w:iCs/>
                    <w:color w:val="000000"/>
                    <w:sz w:val="22"/>
                  </w:rPr>
                </w:rPrChange>
              </w:rPr>
              <w:pPrChange w:id="77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750" w:author="瑋婷 徐" w:date="2025-01-03T16:20:00Z" w16du:dateUtc="2025-01-03T08:20:00Z">
              <w:r w:rsidRPr="00720C7A">
                <w:rPr>
                  <w:rFonts w:asciiTheme="majorEastAsia" w:eastAsia="標楷體" w:hAnsiTheme="majorEastAsia" w:cstheme="majorEastAsia"/>
                  <w:i/>
                  <w:iCs/>
                  <w:color w:val="000000"/>
                  <w:rPrChange w:id="7751" w:author="瑋婷 徐" w:date="2025-01-04T22:55:00Z" w16du:dateUtc="2025-01-04T14:55:00Z">
                    <w:rPr>
                      <w:rFonts w:cs="Calibri"/>
                      <w:i/>
                      <w:iCs/>
                      <w:color w:val="000000"/>
                      <w:sz w:val="22"/>
                    </w:rPr>
                  </w:rPrChange>
                </w:rPr>
                <w:t>Hypothymis azurea</w:t>
              </w:r>
            </w:ins>
          </w:p>
        </w:tc>
        <w:tc>
          <w:tcPr>
            <w:tcW w:w="148" w:type="pct"/>
            <w:noWrap/>
            <w:hideMark/>
          </w:tcPr>
          <w:p w14:paraId="45B2DE9A"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752" w:author="瑋婷 徐" w:date="2025-01-03T16:20:00Z" w16du:dateUtc="2025-01-03T08:20:00Z"/>
                <w:rFonts w:asciiTheme="majorEastAsia" w:eastAsia="標楷體" w:hAnsiTheme="majorEastAsia" w:cstheme="majorEastAsia"/>
                <w:color w:val="000000"/>
                <w:rPrChange w:id="7753" w:author="瑋婷 徐" w:date="2025-01-04T22:55:00Z" w16du:dateUtc="2025-01-04T14:55:00Z">
                  <w:rPr>
                    <w:ins w:id="7754" w:author="瑋婷 徐" w:date="2025-01-03T16:20:00Z" w16du:dateUtc="2025-01-03T08:20:00Z"/>
                    <w:rFonts w:cs="Calibri"/>
                    <w:color w:val="000000"/>
                    <w:sz w:val="22"/>
                  </w:rPr>
                </w:rPrChange>
              </w:rPr>
              <w:pPrChange w:id="77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756" w:author="瑋婷 徐" w:date="2025-01-03T16:20:00Z" w16du:dateUtc="2025-01-03T08:20:00Z">
              <w:r w:rsidRPr="00720C7A">
                <w:rPr>
                  <w:rFonts w:asciiTheme="majorEastAsia" w:eastAsia="標楷體" w:hAnsiTheme="majorEastAsia" w:cstheme="majorEastAsia"/>
                  <w:color w:val="000000"/>
                  <w:rPrChange w:id="7757" w:author="瑋婷 徐" w:date="2025-01-04T22:55:00Z" w16du:dateUtc="2025-01-04T14:55:00Z">
                    <w:rPr>
                      <w:rFonts w:cs="Calibri"/>
                      <w:color w:val="000000"/>
                      <w:sz w:val="22"/>
                    </w:rPr>
                  </w:rPrChange>
                </w:rPr>
                <w:t>*</w:t>
              </w:r>
            </w:ins>
          </w:p>
        </w:tc>
        <w:tc>
          <w:tcPr>
            <w:tcW w:w="148" w:type="pct"/>
            <w:noWrap/>
            <w:hideMark/>
          </w:tcPr>
          <w:p w14:paraId="7A128372"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758" w:author="瑋婷 徐" w:date="2025-01-03T16:20:00Z" w16du:dateUtc="2025-01-03T08:20:00Z"/>
                <w:rFonts w:asciiTheme="majorEastAsia" w:eastAsia="標楷體" w:hAnsiTheme="majorEastAsia" w:cstheme="majorEastAsia"/>
                <w:color w:val="000000"/>
                <w:rPrChange w:id="7759" w:author="瑋婷 徐" w:date="2025-01-04T22:55:00Z" w16du:dateUtc="2025-01-04T14:55:00Z">
                  <w:rPr>
                    <w:ins w:id="7760" w:author="瑋婷 徐" w:date="2025-01-03T16:20:00Z" w16du:dateUtc="2025-01-03T08:20:00Z"/>
                    <w:rFonts w:cs="Calibri"/>
                    <w:color w:val="000000"/>
                    <w:sz w:val="22"/>
                  </w:rPr>
                </w:rPrChange>
              </w:rPr>
              <w:pPrChange w:id="77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762" w:author="瑋婷 徐" w:date="2025-01-03T16:20:00Z" w16du:dateUtc="2025-01-03T08:20:00Z">
              <w:r w:rsidRPr="00720C7A">
                <w:rPr>
                  <w:rFonts w:asciiTheme="majorEastAsia" w:eastAsia="標楷體" w:hAnsiTheme="majorEastAsia" w:cstheme="majorEastAsia"/>
                  <w:color w:val="000000"/>
                  <w:rPrChange w:id="7763" w:author="瑋婷 徐" w:date="2025-01-04T22:55:00Z" w16du:dateUtc="2025-01-04T14:55:00Z">
                    <w:rPr>
                      <w:rFonts w:cs="Calibri"/>
                      <w:color w:val="000000"/>
                      <w:sz w:val="22"/>
                    </w:rPr>
                  </w:rPrChange>
                </w:rPr>
                <w:t>*</w:t>
              </w:r>
            </w:ins>
          </w:p>
        </w:tc>
        <w:tc>
          <w:tcPr>
            <w:tcW w:w="148" w:type="pct"/>
            <w:noWrap/>
            <w:hideMark/>
          </w:tcPr>
          <w:p w14:paraId="3349B3E3"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764" w:author="瑋婷 徐" w:date="2025-01-03T16:20:00Z" w16du:dateUtc="2025-01-03T08:20:00Z"/>
                <w:rFonts w:asciiTheme="majorEastAsia" w:eastAsia="標楷體" w:hAnsiTheme="majorEastAsia" w:cstheme="majorEastAsia"/>
                <w:color w:val="000000"/>
                <w:rPrChange w:id="7765" w:author="瑋婷 徐" w:date="2025-01-04T22:55:00Z" w16du:dateUtc="2025-01-04T14:55:00Z">
                  <w:rPr>
                    <w:ins w:id="7766" w:author="瑋婷 徐" w:date="2025-01-03T16:20:00Z" w16du:dateUtc="2025-01-03T08:20:00Z"/>
                    <w:rFonts w:cs="Calibri"/>
                    <w:color w:val="000000"/>
                    <w:sz w:val="22"/>
                  </w:rPr>
                </w:rPrChange>
              </w:rPr>
              <w:pPrChange w:id="77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D86CE87"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768" w:author="瑋婷 徐" w:date="2025-01-03T16:20:00Z" w16du:dateUtc="2025-01-03T08:20:00Z"/>
                <w:rFonts w:asciiTheme="majorEastAsia" w:eastAsia="標楷體" w:hAnsiTheme="majorEastAsia" w:cstheme="majorEastAsia"/>
                <w:color w:val="000000"/>
                <w:rPrChange w:id="7769" w:author="瑋婷 徐" w:date="2025-01-04T22:55:00Z" w16du:dateUtc="2025-01-04T14:55:00Z">
                  <w:rPr>
                    <w:ins w:id="7770" w:author="瑋婷 徐" w:date="2025-01-03T16:20:00Z" w16du:dateUtc="2025-01-03T08:20:00Z"/>
                    <w:rFonts w:cs="Calibri"/>
                    <w:color w:val="000000"/>
                    <w:sz w:val="22"/>
                  </w:rPr>
                </w:rPrChange>
              </w:rPr>
              <w:pPrChange w:id="77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772" w:author="瑋婷 徐" w:date="2025-01-03T16:20:00Z" w16du:dateUtc="2025-01-03T08:20:00Z">
              <w:r w:rsidRPr="00720C7A">
                <w:rPr>
                  <w:rFonts w:asciiTheme="majorEastAsia" w:eastAsia="標楷體" w:hAnsiTheme="majorEastAsia" w:cstheme="majorEastAsia"/>
                  <w:color w:val="000000"/>
                  <w:rPrChange w:id="7773" w:author="瑋婷 徐" w:date="2025-01-04T22:55:00Z" w16du:dateUtc="2025-01-04T14:55:00Z">
                    <w:rPr>
                      <w:rFonts w:cs="Calibri"/>
                      <w:color w:val="000000"/>
                      <w:sz w:val="22"/>
                    </w:rPr>
                  </w:rPrChange>
                </w:rPr>
                <w:t>*</w:t>
              </w:r>
            </w:ins>
          </w:p>
        </w:tc>
        <w:tc>
          <w:tcPr>
            <w:tcW w:w="148" w:type="pct"/>
            <w:noWrap/>
            <w:hideMark/>
          </w:tcPr>
          <w:p w14:paraId="27ADDA53"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774" w:author="瑋婷 徐" w:date="2025-01-03T16:20:00Z" w16du:dateUtc="2025-01-03T08:20:00Z"/>
                <w:rFonts w:asciiTheme="majorEastAsia" w:eastAsia="標楷體" w:hAnsiTheme="majorEastAsia" w:cstheme="majorEastAsia"/>
                <w:color w:val="000000"/>
                <w:rPrChange w:id="7775" w:author="瑋婷 徐" w:date="2025-01-04T22:55:00Z" w16du:dateUtc="2025-01-04T14:55:00Z">
                  <w:rPr>
                    <w:ins w:id="7776" w:author="瑋婷 徐" w:date="2025-01-03T16:20:00Z" w16du:dateUtc="2025-01-03T08:20:00Z"/>
                    <w:rFonts w:cs="Calibri"/>
                    <w:color w:val="000000"/>
                    <w:sz w:val="22"/>
                  </w:rPr>
                </w:rPrChange>
              </w:rPr>
              <w:pPrChange w:id="77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539D6E5B"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778" w:author="瑋婷 徐" w:date="2025-01-03T16:20:00Z" w16du:dateUtc="2025-01-03T08:20:00Z"/>
                <w:rFonts w:asciiTheme="majorEastAsia" w:eastAsia="標楷體" w:hAnsiTheme="majorEastAsia" w:cstheme="majorEastAsia"/>
                <w:rPrChange w:id="7779" w:author="瑋婷 徐" w:date="2025-01-04T22:55:00Z" w16du:dateUtc="2025-01-04T14:55:00Z">
                  <w:rPr>
                    <w:ins w:id="7780" w:author="瑋婷 徐" w:date="2025-01-03T16:20:00Z" w16du:dateUtc="2025-01-03T08:20:00Z"/>
                    <w:rFonts w:ascii="Times New Roman" w:eastAsia="Times New Roman" w:hAnsi="Times New Roman" w:cs="Times New Roman"/>
                    <w:sz w:val="20"/>
                    <w:szCs w:val="20"/>
                  </w:rPr>
                </w:rPrChange>
              </w:rPr>
              <w:pPrChange w:id="77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474690B3"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7782" w:author="瑋婷 徐" w:date="2025-01-03T16:33:00Z" w16du:dateUtc="2025-01-03T08:33:00Z"/>
                <w:rFonts w:asciiTheme="majorEastAsia" w:eastAsia="標楷體" w:hAnsiTheme="majorEastAsia" w:cstheme="majorEastAsia"/>
                <w:color w:val="000000"/>
              </w:rPr>
            </w:pPr>
          </w:p>
        </w:tc>
        <w:tc>
          <w:tcPr>
            <w:tcW w:w="148" w:type="pct"/>
            <w:noWrap/>
            <w:hideMark/>
          </w:tcPr>
          <w:p w14:paraId="599F687B" w14:textId="466C6409"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783" w:author="瑋婷 徐" w:date="2025-01-03T16:20:00Z" w16du:dateUtc="2025-01-03T08:20:00Z"/>
                <w:rFonts w:asciiTheme="majorEastAsia" w:eastAsia="標楷體" w:hAnsiTheme="majorEastAsia" w:cstheme="majorEastAsia"/>
                <w:color w:val="000000"/>
                <w:rPrChange w:id="7784" w:author="瑋婷 徐" w:date="2025-01-04T22:55:00Z" w16du:dateUtc="2025-01-04T14:55:00Z">
                  <w:rPr>
                    <w:ins w:id="7785" w:author="瑋婷 徐" w:date="2025-01-03T16:20:00Z" w16du:dateUtc="2025-01-03T08:20:00Z"/>
                    <w:rFonts w:cs="Calibri"/>
                    <w:color w:val="000000"/>
                    <w:sz w:val="22"/>
                  </w:rPr>
                </w:rPrChange>
              </w:rPr>
              <w:pPrChange w:id="778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787" w:author="瑋婷 徐" w:date="2025-01-03T16:20:00Z" w16du:dateUtc="2025-01-03T08:20:00Z">
              <w:r w:rsidRPr="00720C7A">
                <w:rPr>
                  <w:rFonts w:asciiTheme="majorEastAsia" w:eastAsia="標楷體" w:hAnsiTheme="majorEastAsia" w:cstheme="majorEastAsia"/>
                  <w:color w:val="000000"/>
                  <w:rPrChange w:id="7788" w:author="瑋婷 徐" w:date="2025-01-04T22:55:00Z" w16du:dateUtc="2025-01-04T14:55:00Z">
                    <w:rPr>
                      <w:rFonts w:cs="Calibri"/>
                      <w:color w:val="000000"/>
                      <w:sz w:val="22"/>
                    </w:rPr>
                  </w:rPrChange>
                </w:rPr>
                <w:t>*</w:t>
              </w:r>
            </w:ins>
          </w:p>
        </w:tc>
        <w:tc>
          <w:tcPr>
            <w:tcW w:w="148" w:type="pct"/>
            <w:noWrap/>
            <w:hideMark/>
          </w:tcPr>
          <w:p w14:paraId="53782534"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789" w:author="瑋婷 徐" w:date="2025-01-03T16:20:00Z" w16du:dateUtc="2025-01-03T08:20:00Z"/>
                <w:rFonts w:asciiTheme="majorEastAsia" w:eastAsia="標楷體" w:hAnsiTheme="majorEastAsia" w:cstheme="majorEastAsia"/>
                <w:color w:val="000000"/>
                <w:rPrChange w:id="7790" w:author="瑋婷 徐" w:date="2025-01-04T22:55:00Z" w16du:dateUtc="2025-01-04T14:55:00Z">
                  <w:rPr>
                    <w:ins w:id="7791" w:author="瑋婷 徐" w:date="2025-01-03T16:20:00Z" w16du:dateUtc="2025-01-03T08:20:00Z"/>
                    <w:rFonts w:cs="Calibri"/>
                    <w:color w:val="000000"/>
                    <w:sz w:val="22"/>
                  </w:rPr>
                </w:rPrChange>
              </w:rPr>
              <w:pPrChange w:id="77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33812A8"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793" w:author="瑋婷 徐" w:date="2025-01-03T16:20:00Z" w16du:dateUtc="2025-01-03T08:20:00Z"/>
                <w:rFonts w:asciiTheme="majorEastAsia" w:eastAsia="標楷體" w:hAnsiTheme="majorEastAsia" w:cstheme="majorEastAsia"/>
                <w:rPrChange w:id="7794" w:author="瑋婷 徐" w:date="2025-01-04T22:55:00Z" w16du:dateUtc="2025-01-04T14:55:00Z">
                  <w:rPr>
                    <w:ins w:id="7795" w:author="瑋婷 徐" w:date="2025-01-03T16:20:00Z" w16du:dateUtc="2025-01-03T08:20:00Z"/>
                    <w:rFonts w:ascii="Times New Roman" w:eastAsia="Times New Roman" w:hAnsi="Times New Roman" w:cs="Times New Roman"/>
                    <w:sz w:val="20"/>
                    <w:szCs w:val="20"/>
                  </w:rPr>
                </w:rPrChange>
              </w:rPr>
              <w:pPrChange w:id="77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9309DE8"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797" w:author="瑋婷 徐" w:date="2025-01-03T16:20:00Z" w16du:dateUtc="2025-01-03T08:20:00Z"/>
                <w:rFonts w:asciiTheme="majorEastAsia" w:eastAsia="標楷體" w:hAnsiTheme="majorEastAsia" w:cstheme="majorEastAsia"/>
                <w:rPrChange w:id="7798" w:author="瑋婷 徐" w:date="2025-01-04T22:55:00Z" w16du:dateUtc="2025-01-04T14:55:00Z">
                  <w:rPr>
                    <w:ins w:id="7799" w:author="瑋婷 徐" w:date="2025-01-03T16:20:00Z" w16du:dateUtc="2025-01-03T08:20:00Z"/>
                    <w:rFonts w:ascii="Times New Roman" w:eastAsia="Times New Roman" w:hAnsi="Times New Roman" w:cs="Times New Roman"/>
                    <w:sz w:val="20"/>
                    <w:szCs w:val="20"/>
                  </w:rPr>
                </w:rPrChange>
              </w:rPr>
              <w:pPrChange w:id="780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4649B2DD"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7801" w:author="瑋婷 徐" w:date="2025-01-03T16:33:00Z" w16du:dateUtc="2025-01-03T08:33:00Z"/>
                <w:rFonts w:asciiTheme="majorEastAsia" w:eastAsia="標楷體" w:hAnsiTheme="majorEastAsia" w:cstheme="majorEastAsia"/>
              </w:rPr>
            </w:pPr>
          </w:p>
        </w:tc>
        <w:tc>
          <w:tcPr>
            <w:tcW w:w="148" w:type="pct"/>
            <w:noWrap/>
            <w:hideMark/>
          </w:tcPr>
          <w:p w14:paraId="3926B62E" w14:textId="432A3BEC"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802" w:author="瑋婷 徐" w:date="2025-01-03T16:20:00Z" w16du:dateUtc="2025-01-03T08:20:00Z"/>
                <w:rFonts w:asciiTheme="majorEastAsia" w:eastAsia="標楷體" w:hAnsiTheme="majorEastAsia" w:cstheme="majorEastAsia"/>
                <w:rPrChange w:id="7803" w:author="瑋婷 徐" w:date="2025-01-04T22:55:00Z" w16du:dateUtc="2025-01-04T14:55:00Z">
                  <w:rPr>
                    <w:ins w:id="7804" w:author="瑋婷 徐" w:date="2025-01-03T16:20:00Z" w16du:dateUtc="2025-01-03T08:20:00Z"/>
                    <w:rFonts w:ascii="Times New Roman" w:eastAsia="Times New Roman" w:hAnsi="Times New Roman" w:cs="Times New Roman"/>
                    <w:sz w:val="20"/>
                    <w:szCs w:val="20"/>
                  </w:rPr>
                </w:rPrChange>
              </w:rPr>
              <w:pPrChange w:id="78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D27E7F1"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806" w:author="瑋婷 徐" w:date="2025-01-03T16:20:00Z" w16du:dateUtc="2025-01-03T08:20:00Z"/>
                <w:rFonts w:asciiTheme="majorEastAsia" w:eastAsia="標楷體" w:hAnsiTheme="majorEastAsia" w:cstheme="majorEastAsia"/>
                <w:rPrChange w:id="7807" w:author="瑋婷 徐" w:date="2025-01-04T22:55:00Z" w16du:dateUtc="2025-01-04T14:55:00Z">
                  <w:rPr>
                    <w:ins w:id="7808" w:author="瑋婷 徐" w:date="2025-01-03T16:20:00Z" w16du:dateUtc="2025-01-03T08:20:00Z"/>
                    <w:rFonts w:ascii="Times New Roman" w:eastAsia="Times New Roman" w:hAnsi="Times New Roman" w:cs="Times New Roman"/>
                    <w:sz w:val="20"/>
                    <w:szCs w:val="20"/>
                  </w:rPr>
                </w:rPrChange>
              </w:rPr>
              <w:pPrChange w:id="78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EF9CB3D"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810" w:author="瑋婷 徐" w:date="2025-01-03T16:20:00Z" w16du:dateUtc="2025-01-03T08:20:00Z"/>
                <w:rFonts w:asciiTheme="majorEastAsia" w:eastAsia="標楷體" w:hAnsiTheme="majorEastAsia" w:cstheme="majorEastAsia"/>
                <w:rPrChange w:id="7811" w:author="瑋婷 徐" w:date="2025-01-04T22:55:00Z" w16du:dateUtc="2025-01-04T14:55:00Z">
                  <w:rPr>
                    <w:ins w:id="7812" w:author="瑋婷 徐" w:date="2025-01-03T16:20:00Z" w16du:dateUtc="2025-01-03T08:20:00Z"/>
                    <w:rFonts w:ascii="Times New Roman" w:eastAsia="Times New Roman" w:hAnsi="Times New Roman" w:cs="Times New Roman"/>
                    <w:sz w:val="20"/>
                    <w:szCs w:val="20"/>
                  </w:rPr>
                </w:rPrChange>
              </w:rPr>
              <w:pPrChange w:id="78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6FF6AFF6"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814" w:author="瑋婷 徐" w:date="2025-01-03T16:20:00Z" w16du:dateUtc="2025-01-03T08:20:00Z"/>
                <w:rFonts w:asciiTheme="majorEastAsia" w:eastAsia="標楷體" w:hAnsiTheme="majorEastAsia" w:cstheme="majorEastAsia"/>
                <w:rPrChange w:id="7815" w:author="瑋婷 徐" w:date="2025-01-04T22:55:00Z" w16du:dateUtc="2025-01-04T14:55:00Z">
                  <w:rPr>
                    <w:ins w:id="7816" w:author="瑋婷 徐" w:date="2025-01-03T16:20:00Z" w16du:dateUtc="2025-01-03T08:20:00Z"/>
                    <w:rFonts w:ascii="Times New Roman" w:eastAsia="Times New Roman" w:hAnsi="Times New Roman" w:cs="Times New Roman"/>
                    <w:sz w:val="20"/>
                    <w:szCs w:val="20"/>
                  </w:rPr>
                </w:rPrChange>
              </w:rPr>
              <w:pPrChange w:id="78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65C9512C"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818" w:author="瑋婷 徐" w:date="2025-01-03T16:20:00Z" w16du:dateUtc="2025-01-03T08:20:00Z"/>
                <w:rFonts w:asciiTheme="majorEastAsia" w:eastAsia="標楷體" w:hAnsiTheme="majorEastAsia" w:cstheme="majorEastAsia"/>
                <w:rPrChange w:id="7819" w:author="瑋婷 徐" w:date="2025-01-04T22:55:00Z" w16du:dateUtc="2025-01-04T14:55:00Z">
                  <w:rPr>
                    <w:ins w:id="7820" w:author="瑋婷 徐" w:date="2025-01-03T16:20:00Z" w16du:dateUtc="2025-01-03T08:20:00Z"/>
                    <w:rFonts w:ascii="Times New Roman" w:eastAsia="Times New Roman" w:hAnsi="Times New Roman" w:cs="Times New Roman"/>
                    <w:sz w:val="20"/>
                    <w:szCs w:val="20"/>
                  </w:rPr>
                </w:rPrChange>
              </w:rPr>
              <w:pPrChange w:id="78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73BF8E5"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822" w:author="瑋婷 徐" w:date="2025-01-03T16:20:00Z" w16du:dateUtc="2025-01-03T08:20:00Z"/>
                <w:rFonts w:asciiTheme="majorEastAsia" w:eastAsia="標楷體" w:hAnsiTheme="majorEastAsia" w:cstheme="majorEastAsia"/>
                <w:rPrChange w:id="7823" w:author="瑋婷 徐" w:date="2025-01-04T22:55:00Z" w16du:dateUtc="2025-01-04T14:55:00Z">
                  <w:rPr>
                    <w:ins w:id="7824" w:author="瑋婷 徐" w:date="2025-01-03T16:20:00Z" w16du:dateUtc="2025-01-03T08:20:00Z"/>
                    <w:rFonts w:ascii="Times New Roman" w:eastAsia="Times New Roman" w:hAnsi="Times New Roman" w:cs="Times New Roman"/>
                    <w:sz w:val="20"/>
                    <w:szCs w:val="20"/>
                  </w:rPr>
                </w:rPrChange>
              </w:rPr>
              <w:pPrChange w:id="78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2C86951"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826" w:author="瑋婷 徐" w:date="2025-01-03T16:20:00Z" w16du:dateUtc="2025-01-03T08:20:00Z"/>
                <w:rFonts w:asciiTheme="majorEastAsia" w:eastAsia="標楷體" w:hAnsiTheme="majorEastAsia" w:cstheme="majorEastAsia"/>
                <w:rPrChange w:id="7827" w:author="瑋婷 徐" w:date="2025-01-04T22:55:00Z" w16du:dateUtc="2025-01-04T14:55:00Z">
                  <w:rPr>
                    <w:ins w:id="7828" w:author="瑋婷 徐" w:date="2025-01-03T16:20:00Z" w16du:dateUtc="2025-01-03T08:20:00Z"/>
                    <w:rFonts w:ascii="Times New Roman" w:eastAsia="Times New Roman" w:hAnsi="Times New Roman" w:cs="Times New Roman"/>
                    <w:sz w:val="20"/>
                    <w:szCs w:val="20"/>
                  </w:rPr>
                </w:rPrChange>
              </w:rPr>
              <w:pPrChange w:id="78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6D7D39A4"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830" w:author="瑋婷 徐" w:date="2025-01-03T16:20:00Z" w16du:dateUtc="2025-01-03T08:20:00Z"/>
                <w:rFonts w:asciiTheme="majorEastAsia" w:eastAsia="標楷體" w:hAnsiTheme="majorEastAsia" w:cstheme="majorEastAsia"/>
                <w:rPrChange w:id="7831" w:author="瑋婷 徐" w:date="2025-01-04T22:55:00Z" w16du:dateUtc="2025-01-04T14:55:00Z">
                  <w:rPr>
                    <w:ins w:id="7832" w:author="瑋婷 徐" w:date="2025-01-03T16:20:00Z" w16du:dateUtc="2025-01-03T08:20:00Z"/>
                    <w:rFonts w:ascii="Times New Roman" w:eastAsia="Times New Roman" w:hAnsi="Times New Roman" w:cs="Times New Roman"/>
                    <w:sz w:val="20"/>
                    <w:szCs w:val="20"/>
                  </w:rPr>
                </w:rPrChange>
              </w:rPr>
              <w:pPrChange w:id="78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085A97" w:rsidRPr="00720C7A" w14:paraId="4BF9F26C" w14:textId="77777777" w:rsidTr="003C19C7">
        <w:trPr>
          <w:cnfStyle w:val="000000100000" w:firstRow="0" w:lastRow="0" w:firstColumn="0" w:lastColumn="0" w:oddVBand="0" w:evenVBand="0" w:oddHBand="1" w:evenHBand="0" w:firstRowFirstColumn="0" w:firstRowLastColumn="0" w:lastRowFirstColumn="0" w:lastRowLastColumn="0"/>
          <w:trHeight w:val="300"/>
          <w:ins w:id="7834"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79EDB64C" w14:textId="77777777" w:rsidR="00DA433E" w:rsidRPr="00720C7A" w:rsidRDefault="00DA433E">
            <w:pPr>
              <w:spacing w:line="360" w:lineRule="auto"/>
              <w:jc w:val="both"/>
              <w:rPr>
                <w:ins w:id="7835" w:author="瑋婷 徐" w:date="2025-01-03T16:20:00Z" w16du:dateUtc="2025-01-03T08:20:00Z"/>
                <w:rFonts w:asciiTheme="majorEastAsia" w:eastAsia="標楷體" w:hAnsiTheme="majorEastAsia" w:cstheme="majorEastAsia"/>
                <w:b w:val="0"/>
                <w:bCs w:val="0"/>
                <w:color w:val="000000"/>
                <w:rPrChange w:id="7836" w:author="瑋婷 徐" w:date="2025-01-04T22:55:00Z" w16du:dateUtc="2025-01-04T14:55:00Z">
                  <w:rPr>
                    <w:ins w:id="7837" w:author="瑋婷 徐" w:date="2025-01-03T16:20:00Z" w16du:dateUtc="2025-01-03T08:20:00Z"/>
                    <w:rFonts w:cs="Calibri"/>
                    <w:color w:val="000000"/>
                    <w:sz w:val="22"/>
                  </w:rPr>
                </w:rPrChange>
              </w:rPr>
              <w:pPrChange w:id="7838" w:author="瑋婷 徐" w:date="2025-01-03T16:21:00Z" w16du:dateUtc="2025-01-03T08:21:00Z">
                <w:pPr/>
              </w:pPrChange>
            </w:pPr>
            <w:ins w:id="7839" w:author="瑋婷 徐" w:date="2025-01-03T16:20:00Z" w16du:dateUtc="2025-01-03T08:20:00Z">
              <w:r w:rsidRPr="00720C7A">
                <w:rPr>
                  <w:rFonts w:asciiTheme="majorEastAsia" w:eastAsia="標楷體" w:hAnsiTheme="majorEastAsia" w:cstheme="majorEastAsia"/>
                  <w:b w:val="0"/>
                  <w:bCs w:val="0"/>
                  <w:color w:val="000000"/>
                  <w:rPrChange w:id="7840" w:author="瑋婷 徐" w:date="2025-01-04T22:55:00Z" w16du:dateUtc="2025-01-04T14:55:00Z">
                    <w:rPr>
                      <w:rFonts w:cs="Calibri"/>
                      <w:color w:val="000000"/>
                      <w:sz w:val="22"/>
                    </w:rPr>
                  </w:rPrChange>
                </w:rPr>
                <w:t>紅尾伯勞</w:t>
              </w:r>
              <w:r w:rsidRPr="00720C7A">
                <w:rPr>
                  <w:rFonts w:asciiTheme="majorEastAsia" w:eastAsia="標楷體" w:hAnsiTheme="majorEastAsia" w:cstheme="majorEastAsia"/>
                  <w:b w:val="0"/>
                  <w:bCs w:val="0"/>
                  <w:color w:val="000000"/>
                  <w:rPrChange w:id="7841" w:author="瑋婷 徐" w:date="2025-01-04T22:55:00Z" w16du:dateUtc="2025-01-04T14:55:00Z">
                    <w:rPr>
                      <w:rFonts w:cs="Calibri"/>
                      <w:color w:val="000000"/>
                      <w:sz w:val="22"/>
                    </w:rPr>
                  </w:rPrChange>
                </w:rPr>
                <w:t xml:space="preserve"> III</w:t>
              </w:r>
            </w:ins>
          </w:p>
        </w:tc>
        <w:tc>
          <w:tcPr>
            <w:tcW w:w="1284" w:type="pct"/>
            <w:hideMark/>
          </w:tcPr>
          <w:p w14:paraId="2F778602"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42" w:author="瑋婷 徐" w:date="2025-01-03T16:20:00Z" w16du:dateUtc="2025-01-03T08:20:00Z"/>
                <w:rFonts w:asciiTheme="majorEastAsia" w:eastAsia="標楷體" w:hAnsiTheme="majorEastAsia" w:cstheme="majorEastAsia"/>
                <w:i/>
                <w:iCs/>
                <w:color w:val="000000"/>
                <w:rPrChange w:id="7843" w:author="瑋婷 徐" w:date="2025-01-04T22:55:00Z" w16du:dateUtc="2025-01-04T14:55:00Z">
                  <w:rPr>
                    <w:ins w:id="7844" w:author="瑋婷 徐" w:date="2025-01-03T16:20:00Z" w16du:dateUtc="2025-01-03T08:20:00Z"/>
                    <w:rFonts w:cs="Calibri"/>
                    <w:i/>
                    <w:iCs/>
                    <w:color w:val="000000"/>
                    <w:sz w:val="22"/>
                  </w:rPr>
                </w:rPrChange>
              </w:rPr>
              <w:pPrChange w:id="784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7846" w:author="瑋婷 徐" w:date="2025-01-03T16:20:00Z" w16du:dateUtc="2025-01-03T08:20:00Z">
              <w:r w:rsidRPr="00720C7A">
                <w:rPr>
                  <w:rFonts w:asciiTheme="majorEastAsia" w:eastAsia="標楷體" w:hAnsiTheme="majorEastAsia" w:cstheme="majorEastAsia"/>
                  <w:i/>
                  <w:iCs/>
                  <w:color w:val="000000"/>
                  <w:rPrChange w:id="7847" w:author="瑋婷 徐" w:date="2025-01-04T22:55:00Z" w16du:dateUtc="2025-01-04T14:55:00Z">
                    <w:rPr>
                      <w:rFonts w:cs="Calibri"/>
                      <w:i/>
                      <w:iCs/>
                      <w:color w:val="000000"/>
                      <w:sz w:val="22"/>
                    </w:rPr>
                  </w:rPrChange>
                </w:rPr>
                <w:t>Lanius cristatus</w:t>
              </w:r>
            </w:ins>
          </w:p>
        </w:tc>
        <w:tc>
          <w:tcPr>
            <w:tcW w:w="148" w:type="pct"/>
            <w:noWrap/>
            <w:hideMark/>
          </w:tcPr>
          <w:p w14:paraId="175CD312"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48" w:author="瑋婷 徐" w:date="2025-01-03T16:20:00Z" w16du:dateUtc="2025-01-03T08:20:00Z"/>
                <w:rFonts w:asciiTheme="majorEastAsia" w:eastAsia="標楷體" w:hAnsiTheme="majorEastAsia" w:cstheme="majorEastAsia"/>
                <w:i/>
                <w:iCs/>
                <w:color w:val="000000"/>
                <w:rPrChange w:id="7849" w:author="瑋婷 徐" w:date="2025-01-04T22:55:00Z" w16du:dateUtc="2025-01-04T14:55:00Z">
                  <w:rPr>
                    <w:ins w:id="7850" w:author="瑋婷 徐" w:date="2025-01-03T16:20:00Z" w16du:dateUtc="2025-01-03T08:20:00Z"/>
                    <w:rFonts w:cs="Calibri"/>
                    <w:i/>
                    <w:iCs/>
                    <w:color w:val="000000"/>
                    <w:sz w:val="22"/>
                  </w:rPr>
                </w:rPrChange>
              </w:rPr>
              <w:pPrChange w:id="78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F1A12EF"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52" w:author="瑋婷 徐" w:date="2025-01-03T16:20:00Z" w16du:dateUtc="2025-01-03T08:20:00Z"/>
                <w:rFonts w:asciiTheme="majorEastAsia" w:eastAsia="標楷體" w:hAnsiTheme="majorEastAsia" w:cstheme="majorEastAsia"/>
                <w:rPrChange w:id="7853" w:author="瑋婷 徐" w:date="2025-01-04T22:55:00Z" w16du:dateUtc="2025-01-04T14:55:00Z">
                  <w:rPr>
                    <w:ins w:id="7854" w:author="瑋婷 徐" w:date="2025-01-03T16:20:00Z" w16du:dateUtc="2025-01-03T08:20:00Z"/>
                    <w:rFonts w:ascii="Times New Roman" w:eastAsia="Times New Roman" w:hAnsi="Times New Roman" w:cs="Times New Roman"/>
                    <w:sz w:val="20"/>
                    <w:szCs w:val="20"/>
                  </w:rPr>
                </w:rPrChange>
              </w:rPr>
              <w:pPrChange w:id="785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65539E9"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56" w:author="瑋婷 徐" w:date="2025-01-03T16:20:00Z" w16du:dateUtc="2025-01-03T08:20:00Z"/>
                <w:rFonts w:asciiTheme="majorEastAsia" w:eastAsia="標楷體" w:hAnsiTheme="majorEastAsia" w:cstheme="majorEastAsia"/>
                <w:rPrChange w:id="7857" w:author="瑋婷 徐" w:date="2025-01-04T22:55:00Z" w16du:dateUtc="2025-01-04T14:55:00Z">
                  <w:rPr>
                    <w:ins w:id="7858" w:author="瑋婷 徐" w:date="2025-01-03T16:20:00Z" w16du:dateUtc="2025-01-03T08:20:00Z"/>
                    <w:rFonts w:ascii="Times New Roman" w:eastAsia="Times New Roman" w:hAnsi="Times New Roman" w:cs="Times New Roman"/>
                    <w:sz w:val="20"/>
                    <w:szCs w:val="20"/>
                  </w:rPr>
                </w:rPrChange>
              </w:rPr>
              <w:pPrChange w:id="78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E9B6661"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60" w:author="瑋婷 徐" w:date="2025-01-03T16:20:00Z" w16du:dateUtc="2025-01-03T08:20:00Z"/>
                <w:rFonts w:asciiTheme="majorEastAsia" w:eastAsia="標楷體" w:hAnsiTheme="majorEastAsia" w:cstheme="majorEastAsia"/>
                <w:rPrChange w:id="7861" w:author="瑋婷 徐" w:date="2025-01-04T22:55:00Z" w16du:dateUtc="2025-01-04T14:55:00Z">
                  <w:rPr>
                    <w:ins w:id="7862" w:author="瑋婷 徐" w:date="2025-01-03T16:20:00Z" w16du:dateUtc="2025-01-03T08:20:00Z"/>
                    <w:rFonts w:ascii="Times New Roman" w:eastAsia="Times New Roman" w:hAnsi="Times New Roman" w:cs="Times New Roman"/>
                    <w:sz w:val="20"/>
                    <w:szCs w:val="20"/>
                  </w:rPr>
                </w:rPrChange>
              </w:rPr>
              <w:pPrChange w:id="786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AB35CB2"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64" w:author="瑋婷 徐" w:date="2025-01-03T16:20:00Z" w16du:dateUtc="2025-01-03T08:20:00Z"/>
                <w:rFonts w:asciiTheme="majorEastAsia" w:eastAsia="標楷體" w:hAnsiTheme="majorEastAsia" w:cstheme="majorEastAsia"/>
                <w:rPrChange w:id="7865" w:author="瑋婷 徐" w:date="2025-01-04T22:55:00Z" w16du:dateUtc="2025-01-04T14:55:00Z">
                  <w:rPr>
                    <w:ins w:id="7866" w:author="瑋婷 徐" w:date="2025-01-03T16:20:00Z" w16du:dateUtc="2025-01-03T08:20:00Z"/>
                    <w:rFonts w:ascii="Times New Roman" w:eastAsia="Times New Roman" w:hAnsi="Times New Roman" w:cs="Times New Roman"/>
                    <w:sz w:val="20"/>
                    <w:szCs w:val="20"/>
                  </w:rPr>
                </w:rPrChange>
              </w:rPr>
              <w:pPrChange w:id="78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4DF8011D"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68" w:author="瑋婷 徐" w:date="2025-01-03T16:20:00Z" w16du:dateUtc="2025-01-03T08:20:00Z"/>
                <w:rFonts w:asciiTheme="majorEastAsia" w:eastAsia="標楷體" w:hAnsiTheme="majorEastAsia" w:cstheme="majorEastAsia"/>
                <w:rPrChange w:id="7869" w:author="瑋婷 徐" w:date="2025-01-04T22:55:00Z" w16du:dateUtc="2025-01-04T14:55:00Z">
                  <w:rPr>
                    <w:ins w:id="7870" w:author="瑋婷 徐" w:date="2025-01-03T16:20:00Z" w16du:dateUtc="2025-01-03T08:20:00Z"/>
                    <w:rFonts w:ascii="Times New Roman" w:eastAsia="Times New Roman" w:hAnsi="Times New Roman" w:cs="Times New Roman"/>
                    <w:sz w:val="20"/>
                    <w:szCs w:val="20"/>
                  </w:rPr>
                </w:rPrChange>
              </w:rPr>
              <w:pPrChange w:id="78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5B0D3FDD" w14:textId="77777777" w:rsidR="00DA433E" w:rsidRPr="00720C7A"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7872" w:author="瑋婷 徐" w:date="2025-01-03T16:33:00Z" w16du:dateUtc="2025-01-03T08:33:00Z"/>
                <w:rFonts w:asciiTheme="majorEastAsia" w:eastAsia="標楷體" w:hAnsiTheme="majorEastAsia" w:cstheme="majorEastAsia"/>
              </w:rPr>
            </w:pPr>
          </w:p>
        </w:tc>
        <w:tc>
          <w:tcPr>
            <w:tcW w:w="148" w:type="pct"/>
            <w:noWrap/>
            <w:hideMark/>
          </w:tcPr>
          <w:p w14:paraId="3E4F9778" w14:textId="7929FE49"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73" w:author="瑋婷 徐" w:date="2025-01-03T16:20:00Z" w16du:dateUtc="2025-01-03T08:20:00Z"/>
                <w:rFonts w:asciiTheme="majorEastAsia" w:eastAsia="標楷體" w:hAnsiTheme="majorEastAsia" w:cstheme="majorEastAsia"/>
                <w:rPrChange w:id="7874" w:author="瑋婷 徐" w:date="2025-01-04T22:55:00Z" w16du:dateUtc="2025-01-04T14:55:00Z">
                  <w:rPr>
                    <w:ins w:id="7875" w:author="瑋婷 徐" w:date="2025-01-03T16:20:00Z" w16du:dateUtc="2025-01-03T08:20:00Z"/>
                    <w:rFonts w:ascii="Times New Roman" w:eastAsia="Times New Roman" w:hAnsi="Times New Roman" w:cs="Times New Roman"/>
                    <w:sz w:val="20"/>
                    <w:szCs w:val="20"/>
                  </w:rPr>
                </w:rPrChange>
              </w:rPr>
              <w:pPrChange w:id="787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E729995"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77" w:author="瑋婷 徐" w:date="2025-01-03T16:20:00Z" w16du:dateUtc="2025-01-03T08:20:00Z"/>
                <w:rFonts w:asciiTheme="majorEastAsia" w:eastAsia="標楷體" w:hAnsiTheme="majorEastAsia" w:cstheme="majorEastAsia"/>
                <w:rPrChange w:id="7878" w:author="瑋婷 徐" w:date="2025-01-04T22:55:00Z" w16du:dateUtc="2025-01-04T14:55:00Z">
                  <w:rPr>
                    <w:ins w:id="7879" w:author="瑋婷 徐" w:date="2025-01-03T16:20:00Z" w16du:dateUtc="2025-01-03T08:20:00Z"/>
                    <w:rFonts w:ascii="Times New Roman" w:eastAsia="Times New Roman" w:hAnsi="Times New Roman" w:cs="Times New Roman"/>
                    <w:sz w:val="20"/>
                    <w:szCs w:val="20"/>
                  </w:rPr>
                </w:rPrChange>
              </w:rPr>
              <w:pPrChange w:id="78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D7AAB70"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81" w:author="瑋婷 徐" w:date="2025-01-03T16:20:00Z" w16du:dateUtc="2025-01-03T08:20:00Z"/>
                <w:rFonts w:asciiTheme="majorEastAsia" w:eastAsia="標楷體" w:hAnsiTheme="majorEastAsia" w:cstheme="majorEastAsia"/>
                <w:rPrChange w:id="7882" w:author="瑋婷 徐" w:date="2025-01-04T22:55:00Z" w16du:dateUtc="2025-01-04T14:55:00Z">
                  <w:rPr>
                    <w:ins w:id="7883" w:author="瑋婷 徐" w:date="2025-01-03T16:20:00Z" w16du:dateUtc="2025-01-03T08:20:00Z"/>
                    <w:rFonts w:ascii="Times New Roman" w:eastAsia="Times New Roman" w:hAnsi="Times New Roman" w:cs="Times New Roman"/>
                    <w:sz w:val="20"/>
                    <w:szCs w:val="20"/>
                  </w:rPr>
                </w:rPrChange>
              </w:rPr>
              <w:pPrChange w:id="78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60FDE60"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85" w:author="瑋婷 徐" w:date="2025-01-03T16:20:00Z" w16du:dateUtc="2025-01-03T08:20:00Z"/>
                <w:rFonts w:asciiTheme="majorEastAsia" w:eastAsia="標楷體" w:hAnsiTheme="majorEastAsia" w:cstheme="majorEastAsia"/>
                <w:rPrChange w:id="7886" w:author="瑋婷 徐" w:date="2025-01-04T22:55:00Z" w16du:dateUtc="2025-01-04T14:55:00Z">
                  <w:rPr>
                    <w:ins w:id="7887" w:author="瑋婷 徐" w:date="2025-01-03T16:20:00Z" w16du:dateUtc="2025-01-03T08:20:00Z"/>
                    <w:rFonts w:ascii="Times New Roman" w:eastAsia="Times New Roman" w:hAnsi="Times New Roman" w:cs="Times New Roman"/>
                    <w:sz w:val="20"/>
                    <w:szCs w:val="20"/>
                  </w:rPr>
                </w:rPrChange>
              </w:rPr>
              <w:pPrChange w:id="788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316BB35D" w14:textId="77777777" w:rsidR="00DA433E" w:rsidRPr="00720C7A"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7889" w:author="瑋婷 徐" w:date="2025-01-03T16:33:00Z" w16du:dateUtc="2025-01-03T08:33:00Z"/>
                <w:rFonts w:asciiTheme="majorEastAsia" w:eastAsia="標楷體" w:hAnsiTheme="majorEastAsia" w:cstheme="majorEastAsia"/>
              </w:rPr>
            </w:pPr>
          </w:p>
        </w:tc>
        <w:tc>
          <w:tcPr>
            <w:tcW w:w="148" w:type="pct"/>
            <w:noWrap/>
            <w:hideMark/>
          </w:tcPr>
          <w:p w14:paraId="69D2D7EC" w14:textId="145F91DE"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90" w:author="瑋婷 徐" w:date="2025-01-03T16:20:00Z" w16du:dateUtc="2025-01-03T08:20:00Z"/>
                <w:rFonts w:asciiTheme="majorEastAsia" w:eastAsia="標楷體" w:hAnsiTheme="majorEastAsia" w:cstheme="majorEastAsia"/>
                <w:rPrChange w:id="7891" w:author="瑋婷 徐" w:date="2025-01-04T22:55:00Z" w16du:dateUtc="2025-01-04T14:55:00Z">
                  <w:rPr>
                    <w:ins w:id="7892" w:author="瑋婷 徐" w:date="2025-01-03T16:20:00Z" w16du:dateUtc="2025-01-03T08:20:00Z"/>
                    <w:rFonts w:ascii="Times New Roman" w:eastAsia="Times New Roman" w:hAnsi="Times New Roman" w:cs="Times New Roman"/>
                    <w:sz w:val="20"/>
                    <w:szCs w:val="20"/>
                  </w:rPr>
                </w:rPrChange>
              </w:rPr>
              <w:pPrChange w:id="78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8B26AC6"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94" w:author="瑋婷 徐" w:date="2025-01-03T16:20:00Z" w16du:dateUtc="2025-01-03T08:20:00Z"/>
                <w:rFonts w:asciiTheme="majorEastAsia" w:eastAsia="標楷體" w:hAnsiTheme="majorEastAsia" w:cstheme="majorEastAsia"/>
                <w:rPrChange w:id="7895" w:author="瑋婷 徐" w:date="2025-01-04T22:55:00Z" w16du:dateUtc="2025-01-04T14:55:00Z">
                  <w:rPr>
                    <w:ins w:id="7896" w:author="瑋婷 徐" w:date="2025-01-03T16:20:00Z" w16du:dateUtc="2025-01-03T08:20:00Z"/>
                    <w:rFonts w:ascii="Times New Roman" w:eastAsia="Times New Roman" w:hAnsi="Times New Roman" w:cs="Times New Roman"/>
                    <w:sz w:val="20"/>
                    <w:szCs w:val="20"/>
                  </w:rPr>
                </w:rPrChange>
              </w:rPr>
              <w:pPrChange w:id="78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FB7194D"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898" w:author="瑋婷 徐" w:date="2025-01-03T16:20:00Z" w16du:dateUtc="2025-01-03T08:20:00Z"/>
                <w:rFonts w:asciiTheme="majorEastAsia" w:eastAsia="標楷體" w:hAnsiTheme="majorEastAsia" w:cstheme="majorEastAsia"/>
                <w:rPrChange w:id="7899" w:author="瑋婷 徐" w:date="2025-01-04T22:55:00Z" w16du:dateUtc="2025-01-04T14:55:00Z">
                  <w:rPr>
                    <w:ins w:id="7900" w:author="瑋婷 徐" w:date="2025-01-03T16:20:00Z" w16du:dateUtc="2025-01-03T08:20:00Z"/>
                    <w:rFonts w:ascii="Times New Roman" w:eastAsia="Times New Roman" w:hAnsi="Times New Roman" w:cs="Times New Roman"/>
                    <w:sz w:val="20"/>
                    <w:szCs w:val="20"/>
                  </w:rPr>
                </w:rPrChange>
              </w:rPr>
              <w:pPrChange w:id="79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E5283FA"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902" w:author="瑋婷 徐" w:date="2025-01-03T16:20:00Z" w16du:dateUtc="2025-01-03T08:20:00Z"/>
                <w:rFonts w:asciiTheme="majorEastAsia" w:eastAsia="標楷體" w:hAnsiTheme="majorEastAsia" w:cstheme="majorEastAsia"/>
                <w:rPrChange w:id="7903" w:author="瑋婷 徐" w:date="2025-01-04T22:55:00Z" w16du:dateUtc="2025-01-04T14:55:00Z">
                  <w:rPr>
                    <w:ins w:id="7904" w:author="瑋婷 徐" w:date="2025-01-03T16:20:00Z" w16du:dateUtc="2025-01-03T08:20:00Z"/>
                    <w:rFonts w:ascii="Times New Roman" w:eastAsia="Times New Roman" w:hAnsi="Times New Roman" w:cs="Times New Roman"/>
                    <w:sz w:val="20"/>
                    <w:szCs w:val="20"/>
                  </w:rPr>
                </w:rPrChange>
              </w:rPr>
              <w:pPrChange w:id="79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E9DE1F6"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906" w:author="瑋婷 徐" w:date="2025-01-03T16:20:00Z" w16du:dateUtc="2025-01-03T08:20:00Z"/>
                <w:rFonts w:asciiTheme="majorEastAsia" w:eastAsia="標楷體" w:hAnsiTheme="majorEastAsia" w:cstheme="majorEastAsia"/>
                <w:rPrChange w:id="7907" w:author="瑋婷 徐" w:date="2025-01-04T22:55:00Z" w16du:dateUtc="2025-01-04T14:55:00Z">
                  <w:rPr>
                    <w:ins w:id="7908" w:author="瑋婷 徐" w:date="2025-01-03T16:20:00Z" w16du:dateUtc="2025-01-03T08:20:00Z"/>
                    <w:rFonts w:ascii="Times New Roman" w:eastAsia="Times New Roman" w:hAnsi="Times New Roman" w:cs="Times New Roman"/>
                    <w:sz w:val="20"/>
                    <w:szCs w:val="20"/>
                  </w:rPr>
                </w:rPrChange>
              </w:rPr>
              <w:pPrChange w:id="79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9F299E6"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910" w:author="瑋婷 徐" w:date="2025-01-03T16:20:00Z" w16du:dateUtc="2025-01-03T08:20:00Z"/>
                <w:rFonts w:asciiTheme="majorEastAsia" w:eastAsia="標楷體" w:hAnsiTheme="majorEastAsia" w:cstheme="majorEastAsia"/>
                <w:rPrChange w:id="7911" w:author="瑋婷 徐" w:date="2025-01-04T22:55:00Z" w16du:dateUtc="2025-01-04T14:55:00Z">
                  <w:rPr>
                    <w:ins w:id="7912" w:author="瑋婷 徐" w:date="2025-01-03T16:20:00Z" w16du:dateUtc="2025-01-03T08:20:00Z"/>
                    <w:rFonts w:ascii="Times New Roman" w:eastAsia="Times New Roman" w:hAnsi="Times New Roman" w:cs="Times New Roman"/>
                    <w:sz w:val="20"/>
                    <w:szCs w:val="20"/>
                  </w:rPr>
                </w:rPrChange>
              </w:rPr>
              <w:pPrChange w:id="79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B06C606"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914" w:author="瑋婷 徐" w:date="2025-01-03T16:20:00Z" w16du:dateUtc="2025-01-03T08:20:00Z"/>
                <w:rFonts w:asciiTheme="majorEastAsia" w:eastAsia="標楷體" w:hAnsiTheme="majorEastAsia" w:cstheme="majorEastAsia"/>
                <w:rPrChange w:id="7915" w:author="瑋婷 徐" w:date="2025-01-04T22:55:00Z" w16du:dateUtc="2025-01-04T14:55:00Z">
                  <w:rPr>
                    <w:ins w:id="7916" w:author="瑋婷 徐" w:date="2025-01-03T16:20:00Z" w16du:dateUtc="2025-01-03T08:20:00Z"/>
                    <w:rFonts w:ascii="Times New Roman" w:eastAsia="Times New Roman" w:hAnsi="Times New Roman" w:cs="Times New Roman"/>
                    <w:sz w:val="20"/>
                    <w:szCs w:val="20"/>
                  </w:rPr>
                </w:rPrChange>
              </w:rPr>
              <w:pPrChange w:id="79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0DE7BA3C"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7918" w:author="瑋婷 徐" w:date="2025-01-03T16:20:00Z" w16du:dateUtc="2025-01-03T08:20:00Z"/>
                <w:rFonts w:asciiTheme="majorEastAsia" w:eastAsia="標楷體" w:hAnsiTheme="majorEastAsia" w:cstheme="majorEastAsia"/>
                <w:rPrChange w:id="7919" w:author="瑋婷 徐" w:date="2025-01-04T22:55:00Z" w16du:dateUtc="2025-01-04T14:55:00Z">
                  <w:rPr>
                    <w:ins w:id="7920" w:author="瑋婷 徐" w:date="2025-01-03T16:20:00Z" w16du:dateUtc="2025-01-03T08:20:00Z"/>
                    <w:rFonts w:ascii="Times New Roman" w:eastAsia="Times New Roman" w:hAnsi="Times New Roman" w:cs="Times New Roman"/>
                    <w:sz w:val="20"/>
                    <w:szCs w:val="20"/>
                  </w:rPr>
                </w:rPrChange>
              </w:rPr>
              <w:pPrChange w:id="79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720C7A" w14:paraId="2CE3C186" w14:textId="77777777" w:rsidTr="003C19C7">
        <w:trPr>
          <w:trHeight w:val="300"/>
          <w:ins w:id="7922"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71C64BFA" w14:textId="77777777" w:rsidR="00DA433E" w:rsidRPr="00720C7A" w:rsidRDefault="00DA433E">
            <w:pPr>
              <w:spacing w:line="360" w:lineRule="auto"/>
              <w:jc w:val="both"/>
              <w:rPr>
                <w:ins w:id="7923" w:author="瑋婷 徐" w:date="2025-01-03T16:20:00Z" w16du:dateUtc="2025-01-03T08:20:00Z"/>
                <w:rFonts w:asciiTheme="majorEastAsia" w:eastAsia="標楷體" w:hAnsiTheme="majorEastAsia" w:cstheme="majorEastAsia"/>
                <w:b w:val="0"/>
                <w:bCs w:val="0"/>
                <w:color w:val="000000"/>
                <w:rPrChange w:id="7924" w:author="瑋婷 徐" w:date="2025-01-04T22:55:00Z" w16du:dateUtc="2025-01-04T14:55:00Z">
                  <w:rPr>
                    <w:ins w:id="7925" w:author="瑋婷 徐" w:date="2025-01-03T16:20:00Z" w16du:dateUtc="2025-01-03T08:20:00Z"/>
                    <w:rFonts w:cs="Calibri"/>
                    <w:color w:val="000000"/>
                    <w:sz w:val="22"/>
                  </w:rPr>
                </w:rPrChange>
              </w:rPr>
              <w:pPrChange w:id="7926" w:author="瑋婷 徐" w:date="2025-01-03T16:21:00Z" w16du:dateUtc="2025-01-03T08:21:00Z">
                <w:pPr/>
              </w:pPrChange>
            </w:pPr>
            <w:ins w:id="7927" w:author="瑋婷 徐" w:date="2025-01-03T16:20:00Z" w16du:dateUtc="2025-01-03T08:20:00Z">
              <w:r w:rsidRPr="00720C7A">
                <w:rPr>
                  <w:rFonts w:asciiTheme="majorEastAsia" w:eastAsia="標楷體" w:hAnsiTheme="majorEastAsia" w:cstheme="majorEastAsia"/>
                  <w:b w:val="0"/>
                  <w:bCs w:val="0"/>
                  <w:color w:val="000000"/>
                  <w:rPrChange w:id="7928" w:author="瑋婷 徐" w:date="2025-01-04T22:55:00Z" w16du:dateUtc="2025-01-04T14:55:00Z">
                    <w:rPr>
                      <w:rFonts w:cs="Calibri"/>
                      <w:color w:val="000000"/>
                      <w:sz w:val="22"/>
                    </w:rPr>
                  </w:rPrChange>
                </w:rPr>
                <w:t>棕背伯勞</w:t>
              </w:r>
              <w:r w:rsidRPr="00720C7A">
                <w:rPr>
                  <w:rFonts w:asciiTheme="majorEastAsia" w:eastAsia="標楷體" w:hAnsiTheme="majorEastAsia" w:cstheme="majorEastAsia"/>
                  <w:b w:val="0"/>
                  <w:bCs w:val="0"/>
                  <w:color w:val="000000"/>
                  <w:rPrChange w:id="7929" w:author="瑋婷 徐" w:date="2025-01-04T22:55:00Z" w16du:dateUtc="2025-01-04T14:55:00Z">
                    <w:rPr>
                      <w:rFonts w:cs="Calibri"/>
                      <w:color w:val="000000"/>
                      <w:sz w:val="22"/>
                    </w:rPr>
                  </w:rPrChange>
                </w:rPr>
                <w:t xml:space="preserve"> </w:t>
              </w:r>
            </w:ins>
          </w:p>
        </w:tc>
        <w:tc>
          <w:tcPr>
            <w:tcW w:w="1284" w:type="pct"/>
            <w:hideMark/>
          </w:tcPr>
          <w:p w14:paraId="5F5D9ABF"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30" w:author="瑋婷 徐" w:date="2025-01-03T16:20:00Z" w16du:dateUtc="2025-01-03T08:20:00Z"/>
                <w:rFonts w:asciiTheme="majorEastAsia" w:eastAsia="標楷體" w:hAnsiTheme="majorEastAsia" w:cstheme="majorEastAsia"/>
                <w:i/>
                <w:iCs/>
                <w:color w:val="000000"/>
                <w:rPrChange w:id="7931" w:author="瑋婷 徐" w:date="2025-01-04T22:55:00Z" w16du:dateUtc="2025-01-04T14:55:00Z">
                  <w:rPr>
                    <w:ins w:id="7932" w:author="瑋婷 徐" w:date="2025-01-03T16:20:00Z" w16du:dateUtc="2025-01-03T08:20:00Z"/>
                    <w:rFonts w:cs="Calibri"/>
                    <w:i/>
                    <w:iCs/>
                    <w:color w:val="000000"/>
                    <w:sz w:val="22"/>
                  </w:rPr>
                </w:rPrChange>
              </w:rPr>
              <w:pPrChange w:id="79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7934" w:author="瑋婷 徐" w:date="2025-01-03T16:20:00Z" w16du:dateUtc="2025-01-03T08:20:00Z">
              <w:r w:rsidRPr="00720C7A">
                <w:rPr>
                  <w:rFonts w:asciiTheme="majorEastAsia" w:eastAsia="標楷體" w:hAnsiTheme="majorEastAsia" w:cstheme="majorEastAsia"/>
                  <w:i/>
                  <w:iCs/>
                  <w:color w:val="000000"/>
                  <w:rPrChange w:id="7935" w:author="瑋婷 徐" w:date="2025-01-04T22:55:00Z" w16du:dateUtc="2025-01-04T14:55:00Z">
                    <w:rPr>
                      <w:rFonts w:cs="Calibri"/>
                      <w:i/>
                      <w:iCs/>
                      <w:color w:val="000000"/>
                      <w:sz w:val="22"/>
                    </w:rPr>
                  </w:rPrChange>
                </w:rPr>
                <w:t>Lanius schach</w:t>
              </w:r>
            </w:ins>
          </w:p>
        </w:tc>
        <w:tc>
          <w:tcPr>
            <w:tcW w:w="148" w:type="pct"/>
            <w:noWrap/>
            <w:hideMark/>
          </w:tcPr>
          <w:p w14:paraId="25068501"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36" w:author="瑋婷 徐" w:date="2025-01-03T16:20:00Z" w16du:dateUtc="2025-01-03T08:20:00Z"/>
                <w:rFonts w:asciiTheme="majorEastAsia" w:eastAsia="標楷體" w:hAnsiTheme="majorEastAsia" w:cstheme="majorEastAsia"/>
                <w:i/>
                <w:iCs/>
                <w:color w:val="000000"/>
                <w:rPrChange w:id="7937" w:author="瑋婷 徐" w:date="2025-01-04T22:55:00Z" w16du:dateUtc="2025-01-04T14:55:00Z">
                  <w:rPr>
                    <w:ins w:id="7938" w:author="瑋婷 徐" w:date="2025-01-03T16:20:00Z" w16du:dateUtc="2025-01-03T08:20:00Z"/>
                    <w:rFonts w:cs="Calibri"/>
                    <w:i/>
                    <w:iCs/>
                    <w:color w:val="000000"/>
                    <w:sz w:val="22"/>
                  </w:rPr>
                </w:rPrChange>
              </w:rPr>
              <w:pPrChange w:id="793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6293542"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40" w:author="瑋婷 徐" w:date="2025-01-03T16:20:00Z" w16du:dateUtc="2025-01-03T08:20:00Z"/>
                <w:rFonts w:asciiTheme="majorEastAsia" w:eastAsia="標楷體" w:hAnsiTheme="majorEastAsia" w:cstheme="majorEastAsia"/>
                <w:rPrChange w:id="7941" w:author="瑋婷 徐" w:date="2025-01-04T22:55:00Z" w16du:dateUtc="2025-01-04T14:55:00Z">
                  <w:rPr>
                    <w:ins w:id="7942" w:author="瑋婷 徐" w:date="2025-01-03T16:20:00Z" w16du:dateUtc="2025-01-03T08:20:00Z"/>
                    <w:rFonts w:ascii="Times New Roman" w:eastAsia="Times New Roman" w:hAnsi="Times New Roman" w:cs="Times New Roman"/>
                    <w:sz w:val="20"/>
                    <w:szCs w:val="20"/>
                  </w:rPr>
                </w:rPrChange>
              </w:rPr>
              <w:pPrChange w:id="79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5ECD9CC"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44" w:author="瑋婷 徐" w:date="2025-01-03T16:20:00Z" w16du:dateUtc="2025-01-03T08:20:00Z"/>
                <w:rFonts w:asciiTheme="majorEastAsia" w:eastAsia="標楷體" w:hAnsiTheme="majorEastAsia" w:cstheme="majorEastAsia"/>
                <w:rPrChange w:id="7945" w:author="瑋婷 徐" w:date="2025-01-04T22:55:00Z" w16du:dateUtc="2025-01-04T14:55:00Z">
                  <w:rPr>
                    <w:ins w:id="7946" w:author="瑋婷 徐" w:date="2025-01-03T16:20:00Z" w16du:dateUtc="2025-01-03T08:20:00Z"/>
                    <w:rFonts w:ascii="Times New Roman" w:eastAsia="Times New Roman" w:hAnsi="Times New Roman" w:cs="Times New Roman"/>
                    <w:sz w:val="20"/>
                    <w:szCs w:val="20"/>
                  </w:rPr>
                </w:rPrChange>
              </w:rPr>
              <w:pPrChange w:id="79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A6C697D"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48" w:author="瑋婷 徐" w:date="2025-01-03T16:20:00Z" w16du:dateUtc="2025-01-03T08:20:00Z"/>
                <w:rFonts w:asciiTheme="majorEastAsia" w:eastAsia="標楷體" w:hAnsiTheme="majorEastAsia" w:cstheme="majorEastAsia"/>
                <w:rPrChange w:id="7949" w:author="瑋婷 徐" w:date="2025-01-04T22:55:00Z" w16du:dateUtc="2025-01-04T14:55:00Z">
                  <w:rPr>
                    <w:ins w:id="7950" w:author="瑋婷 徐" w:date="2025-01-03T16:20:00Z" w16du:dateUtc="2025-01-03T08:20:00Z"/>
                    <w:rFonts w:ascii="Times New Roman" w:eastAsia="Times New Roman" w:hAnsi="Times New Roman" w:cs="Times New Roman"/>
                    <w:sz w:val="20"/>
                    <w:szCs w:val="20"/>
                  </w:rPr>
                </w:rPrChange>
              </w:rPr>
              <w:pPrChange w:id="795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C1795FC"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52" w:author="瑋婷 徐" w:date="2025-01-03T16:20:00Z" w16du:dateUtc="2025-01-03T08:20:00Z"/>
                <w:rFonts w:asciiTheme="majorEastAsia" w:eastAsia="標楷體" w:hAnsiTheme="majorEastAsia" w:cstheme="majorEastAsia"/>
                <w:rPrChange w:id="7953" w:author="瑋婷 徐" w:date="2025-01-04T22:55:00Z" w16du:dateUtc="2025-01-04T14:55:00Z">
                  <w:rPr>
                    <w:ins w:id="7954" w:author="瑋婷 徐" w:date="2025-01-03T16:20:00Z" w16du:dateUtc="2025-01-03T08:20:00Z"/>
                    <w:rFonts w:ascii="Times New Roman" w:eastAsia="Times New Roman" w:hAnsi="Times New Roman" w:cs="Times New Roman"/>
                    <w:sz w:val="20"/>
                    <w:szCs w:val="20"/>
                  </w:rPr>
                </w:rPrChange>
              </w:rPr>
              <w:pPrChange w:id="79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3FE1B984"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56" w:author="瑋婷 徐" w:date="2025-01-03T16:20:00Z" w16du:dateUtc="2025-01-03T08:20:00Z"/>
                <w:rFonts w:asciiTheme="majorEastAsia" w:eastAsia="標楷體" w:hAnsiTheme="majorEastAsia" w:cstheme="majorEastAsia"/>
                <w:rPrChange w:id="7957" w:author="瑋婷 徐" w:date="2025-01-04T22:55:00Z" w16du:dateUtc="2025-01-04T14:55:00Z">
                  <w:rPr>
                    <w:ins w:id="7958" w:author="瑋婷 徐" w:date="2025-01-03T16:20:00Z" w16du:dateUtc="2025-01-03T08:20:00Z"/>
                    <w:rFonts w:ascii="Times New Roman" w:eastAsia="Times New Roman" w:hAnsi="Times New Roman" w:cs="Times New Roman"/>
                    <w:sz w:val="20"/>
                    <w:szCs w:val="20"/>
                  </w:rPr>
                </w:rPrChange>
              </w:rPr>
              <w:pPrChange w:id="79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13336FAA"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7960" w:author="瑋婷 徐" w:date="2025-01-03T16:33:00Z" w16du:dateUtc="2025-01-03T08:33:00Z"/>
                <w:rFonts w:asciiTheme="majorEastAsia" w:eastAsia="標楷體" w:hAnsiTheme="majorEastAsia" w:cstheme="majorEastAsia"/>
              </w:rPr>
            </w:pPr>
          </w:p>
        </w:tc>
        <w:tc>
          <w:tcPr>
            <w:tcW w:w="148" w:type="pct"/>
            <w:noWrap/>
            <w:hideMark/>
          </w:tcPr>
          <w:p w14:paraId="5196D60B" w14:textId="2657D92E"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61" w:author="瑋婷 徐" w:date="2025-01-03T16:20:00Z" w16du:dateUtc="2025-01-03T08:20:00Z"/>
                <w:rFonts w:asciiTheme="majorEastAsia" w:eastAsia="標楷體" w:hAnsiTheme="majorEastAsia" w:cstheme="majorEastAsia"/>
                <w:rPrChange w:id="7962" w:author="瑋婷 徐" w:date="2025-01-04T22:55:00Z" w16du:dateUtc="2025-01-04T14:55:00Z">
                  <w:rPr>
                    <w:ins w:id="7963" w:author="瑋婷 徐" w:date="2025-01-03T16:20:00Z" w16du:dateUtc="2025-01-03T08:20:00Z"/>
                    <w:rFonts w:ascii="Times New Roman" w:eastAsia="Times New Roman" w:hAnsi="Times New Roman" w:cs="Times New Roman"/>
                    <w:sz w:val="20"/>
                    <w:szCs w:val="20"/>
                  </w:rPr>
                </w:rPrChange>
              </w:rPr>
              <w:pPrChange w:id="79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29E3CB7"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65" w:author="瑋婷 徐" w:date="2025-01-03T16:20:00Z" w16du:dateUtc="2025-01-03T08:20:00Z"/>
                <w:rFonts w:asciiTheme="majorEastAsia" w:eastAsia="標楷體" w:hAnsiTheme="majorEastAsia" w:cstheme="majorEastAsia"/>
                <w:rPrChange w:id="7966" w:author="瑋婷 徐" w:date="2025-01-04T22:55:00Z" w16du:dateUtc="2025-01-04T14:55:00Z">
                  <w:rPr>
                    <w:ins w:id="7967" w:author="瑋婷 徐" w:date="2025-01-03T16:20:00Z" w16du:dateUtc="2025-01-03T08:20:00Z"/>
                    <w:rFonts w:ascii="Times New Roman" w:eastAsia="Times New Roman" w:hAnsi="Times New Roman" w:cs="Times New Roman"/>
                    <w:sz w:val="20"/>
                    <w:szCs w:val="20"/>
                  </w:rPr>
                </w:rPrChange>
              </w:rPr>
              <w:pPrChange w:id="79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B8BEE5B"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69" w:author="瑋婷 徐" w:date="2025-01-03T16:20:00Z" w16du:dateUtc="2025-01-03T08:20:00Z"/>
                <w:rFonts w:asciiTheme="majorEastAsia" w:eastAsia="標楷體" w:hAnsiTheme="majorEastAsia" w:cstheme="majorEastAsia"/>
                <w:rPrChange w:id="7970" w:author="瑋婷 徐" w:date="2025-01-04T22:55:00Z" w16du:dateUtc="2025-01-04T14:55:00Z">
                  <w:rPr>
                    <w:ins w:id="7971" w:author="瑋婷 徐" w:date="2025-01-03T16:20:00Z" w16du:dateUtc="2025-01-03T08:20:00Z"/>
                    <w:rFonts w:ascii="Times New Roman" w:eastAsia="Times New Roman" w:hAnsi="Times New Roman" w:cs="Times New Roman"/>
                    <w:sz w:val="20"/>
                    <w:szCs w:val="20"/>
                  </w:rPr>
                </w:rPrChange>
              </w:rPr>
              <w:pPrChange w:id="797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243E38A"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73" w:author="瑋婷 徐" w:date="2025-01-03T16:20:00Z" w16du:dateUtc="2025-01-03T08:20:00Z"/>
                <w:rFonts w:asciiTheme="majorEastAsia" w:eastAsia="標楷體" w:hAnsiTheme="majorEastAsia" w:cstheme="majorEastAsia"/>
                <w:rPrChange w:id="7974" w:author="瑋婷 徐" w:date="2025-01-04T22:55:00Z" w16du:dateUtc="2025-01-04T14:55:00Z">
                  <w:rPr>
                    <w:ins w:id="7975" w:author="瑋婷 徐" w:date="2025-01-03T16:20:00Z" w16du:dateUtc="2025-01-03T08:20:00Z"/>
                    <w:rFonts w:ascii="Times New Roman" w:eastAsia="Times New Roman" w:hAnsi="Times New Roman" w:cs="Times New Roman"/>
                    <w:sz w:val="20"/>
                    <w:szCs w:val="20"/>
                  </w:rPr>
                </w:rPrChange>
              </w:rPr>
              <w:pPrChange w:id="797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47646A3A"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7977" w:author="瑋婷 徐" w:date="2025-01-03T16:33:00Z" w16du:dateUtc="2025-01-03T08:33:00Z"/>
                <w:rFonts w:asciiTheme="majorEastAsia" w:eastAsia="標楷體" w:hAnsiTheme="majorEastAsia" w:cstheme="majorEastAsia"/>
              </w:rPr>
            </w:pPr>
          </w:p>
        </w:tc>
        <w:tc>
          <w:tcPr>
            <w:tcW w:w="148" w:type="pct"/>
            <w:noWrap/>
            <w:hideMark/>
          </w:tcPr>
          <w:p w14:paraId="717CEDBC" w14:textId="0BCCB5BA"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78" w:author="瑋婷 徐" w:date="2025-01-03T16:20:00Z" w16du:dateUtc="2025-01-03T08:20:00Z"/>
                <w:rFonts w:asciiTheme="majorEastAsia" w:eastAsia="標楷體" w:hAnsiTheme="majorEastAsia" w:cstheme="majorEastAsia"/>
                <w:rPrChange w:id="7979" w:author="瑋婷 徐" w:date="2025-01-04T22:55:00Z" w16du:dateUtc="2025-01-04T14:55:00Z">
                  <w:rPr>
                    <w:ins w:id="7980" w:author="瑋婷 徐" w:date="2025-01-03T16:20:00Z" w16du:dateUtc="2025-01-03T08:20:00Z"/>
                    <w:rFonts w:ascii="Times New Roman" w:eastAsia="Times New Roman" w:hAnsi="Times New Roman" w:cs="Times New Roman"/>
                    <w:sz w:val="20"/>
                    <w:szCs w:val="20"/>
                  </w:rPr>
                </w:rPrChange>
              </w:rPr>
              <w:pPrChange w:id="79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60B945DF"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82" w:author="瑋婷 徐" w:date="2025-01-03T16:20:00Z" w16du:dateUtc="2025-01-03T08:20:00Z"/>
                <w:rFonts w:asciiTheme="majorEastAsia" w:eastAsia="標楷體" w:hAnsiTheme="majorEastAsia" w:cstheme="majorEastAsia"/>
                <w:rPrChange w:id="7983" w:author="瑋婷 徐" w:date="2025-01-04T22:55:00Z" w16du:dateUtc="2025-01-04T14:55:00Z">
                  <w:rPr>
                    <w:ins w:id="7984" w:author="瑋婷 徐" w:date="2025-01-03T16:20:00Z" w16du:dateUtc="2025-01-03T08:20:00Z"/>
                    <w:rFonts w:ascii="Times New Roman" w:eastAsia="Times New Roman" w:hAnsi="Times New Roman" w:cs="Times New Roman"/>
                    <w:sz w:val="20"/>
                    <w:szCs w:val="20"/>
                  </w:rPr>
                </w:rPrChange>
              </w:rPr>
              <w:pPrChange w:id="79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EBA7087"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86" w:author="瑋婷 徐" w:date="2025-01-03T16:20:00Z" w16du:dateUtc="2025-01-03T08:20:00Z"/>
                <w:rFonts w:asciiTheme="majorEastAsia" w:eastAsia="標楷體" w:hAnsiTheme="majorEastAsia" w:cstheme="majorEastAsia"/>
                <w:rPrChange w:id="7987" w:author="瑋婷 徐" w:date="2025-01-04T22:55:00Z" w16du:dateUtc="2025-01-04T14:55:00Z">
                  <w:rPr>
                    <w:ins w:id="7988" w:author="瑋婷 徐" w:date="2025-01-03T16:20:00Z" w16du:dateUtc="2025-01-03T08:20:00Z"/>
                    <w:rFonts w:ascii="Times New Roman" w:eastAsia="Times New Roman" w:hAnsi="Times New Roman" w:cs="Times New Roman"/>
                    <w:sz w:val="20"/>
                    <w:szCs w:val="20"/>
                  </w:rPr>
                </w:rPrChange>
              </w:rPr>
              <w:pPrChange w:id="79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17BAFD5"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90" w:author="瑋婷 徐" w:date="2025-01-03T16:20:00Z" w16du:dateUtc="2025-01-03T08:20:00Z"/>
                <w:rFonts w:asciiTheme="majorEastAsia" w:eastAsia="標楷體" w:hAnsiTheme="majorEastAsia" w:cstheme="majorEastAsia"/>
                <w:rPrChange w:id="7991" w:author="瑋婷 徐" w:date="2025-01-04T22:55:00Z" w16du:dateUtc="2025-01-04T14:55:00Z">
                  <w:rPr>
                    <w:ins w:id="7992" w:author="瑋婷 徐" w:date="2025-01-03T16:20:00Z" w16du:dateUtc="2025-01-03T08:20:00Z"/>
                    <w:rFonts w:ascii="Times New Roman" w:eastAsia="Times New Roman" w:hAnsi="Times New Roman" w:cs="Times New Roman"/>
                    <w:sz w:val="20"/>
                    <w:szCs w:val="20"/>
                  </w:rPr>
                </w:rPrChange>
              </w:rPr>
              <w:pPrChange w:id="79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115281D"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94" w:author="瑋婷 徐" w:date="2025-01-03T16:20:00Z" w16du:dateUtc="2025-01-03T08:20:00Z"/>
                <w:rFonts w:asciiTheme="majorEastAsia" w:eastAsia="標楷體" w:hAnsiTheme="majorEastAsia" w:cstheme="majorEastAsia"/>
                <w:rPrChange w:id="7995" w:author="瑋婷 徐" w:date="2025-01-04T22:55:00Z" w16du:dateUtc="2025-01-04T14:55:00Z">
                  <w:rPr>
                    <w:ins w:id="7996" w:author="瑋婷 徐" w:date="2025-01-03T16:20:00Z" w16du:dateUtc="2025-01-03T08:20:00Z"/>
                    <w:rFonts w:ascii="Times New Roman" w:eastAsia="Times New Roman" w:hAnsi="Times New Roman" w:cs="Times New Roman"/>
                    <w:sz w:val="20"/>
                    <w:szCs w:val="20"/>
                  </w:rPr>
                </w:rPrChange>
              </w:rPr>
              <w:pPrChange w:id="79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3B0C10B"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7998" w:author="瑋婷 徐" w:date="2025-01-03T16:20:00Z" w16du:dateUtc="2025-01-03T08:20:00Z"/>
                <w:rFonts w:asciiTheme="majorEastAsia" w:eastAsia="標楷體" w:hAnsiTheme="majorEastAsia" w:cstheme="majorEastAsia"/>
                <w:rPrChange w:id="7999" w:author="瑋婷 徐" w:date="2025-01-04T22:55:00Z" w16du:dateUtc="2025-01-04T14:55:00Z">
                  <w:rPr>
                    <w:ins w:id="8000" w:author="瑋婷 徐" w:date="2025-01-03T16:20:00Z" w16du:dateUtc="2025-01-03T08:20:00Z"/>
                    <w:rFonts w:ascii="Times New Roman" w:eastAsia="Times New Roman" w:hAnsi="Times New Roman" w:cs="Times New Roman"/>
                    <w:sz w:val="20"/>
                    <w:szCs w:val="20"/>
                  </w:rPr>
                </w:rPrChange>
              </w:rPr>
              <w:pPrChange w:id="80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EEA9B0A"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002" w:author="瑋婷 徐" w:date="2025-01-03T16:20:00Z" w16du:dateUtc="2025-01-03T08:20:00Z"/>
                <w:rFonts w:asciiTheme="majorEastAsia" w:eastAsia="標楷體" w:hAnsiTheme="majorEastAsia" w:cstheme="majorEastAsia"/>
                <w:rPrChange w:id="8003" w:author="瑋婷 徐" w:date="2025-01-04T22:55:00Z" w16du:dateUtc="2025-01-04T14:55:00Z">
                  <w:rPr>
                    <w:ins w:id="8004" w:author="瑋婷 徐" w:date="2025-01-03T16:20:00Z" w16du:dateUtc="2025-01-03T08:20:00Z"/>
                    <w:rFonts w:ascii="Times New Roman" w:eastAsia="Times New Roman" w:hAnsi="Times New Roman" w:cs="Times New Roman"/>
                    <w:sz w:val="20"/>
                    <w:szCs w:val="20"/>
                  </w:rPr>
                </w:rPrChange>
              </w:rPr>
              <w:pPrChange w:id="80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294A9285"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006" w:author="瑋婷 徐" w:date="2025-01-03T16:20:00Z" w16du:dateUtc="2025-01-03T08:20:00Z"/>
                <w:rFonts w:asciiTheme="majorEastAsia" w:eastAsia="標楷體" w:hAnsiTheme="majorEastAsia" w:cstheme="majorEastAsia"/>
                <w:rPrChange w:id="8007" w:author="瑋婷 徐" w:date="2025-01-04T22:55:00Z" w16du:dateUtc="2025-01-04T14:55:00Z">
                  <w:rPr>
                    <w:ins w:id="8008" w:author="瑋婷 徐" w:date="2025-01-03T16:20:00Z" w16du:dateUtc="2025-01-03T08:20:00Z"/>
                    <w:rFonts w:ascii="Times New Roman" w:eastAsia="Times New Roman" w:hAnsi="Times New Roman" w:cs="Times New Roman"/>
                    <w:sz w:val="20"/>
                    <w:szCs w:val="20"/>
                  </w:rPr>
                </w:rPrChange>
              </w:rPr>
              <w:pPrChange w:id="80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085A97" w:rsidRPr="00720C7A" w14:paraId="41139197" w14:textId="77777777" w:rsidTr="003C19C7">
        <w:trPr>
          <w:cnfStyle w:val="000000100000" w:firstRow="0" w:lastRow="0" w:firstColumn="0" w:lastColumn="0" w:oddVBand="0" w:evenVBand="0" w:oddHBand="1" w:evenHBand="0" w:firstRowFirstColumn="0" w:firstRowLastColumn="0" w:lastRowFirstColumn="0" w:lastRowLastColumn="0"/>
          <w:trHeight w:val="300"/>
          <w:ins w:id="8010"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3883F6EA" w14:textId="77777777" w:rsidR="00DA433E" w:rsidRPr="00720C7A" w:rsidRDefault="00DA433E">
            <w:pPr>
              <w:spacing w:line="360" w:lineRule="auto"/>
              <w:jc w:val="both"/>
              <w:rPr>
                <w:ins w:id="8011" w:author="瑋婷 徐" w:date="2025-01-03T16:20:00Z" w16du:dateUtc="2025-01-03T08:20:00Z"/>
                <w:rFonts w:asciiTheme="majorEastAsia" w:eastAsia="標楷體" w:hAnsiTheme="majorEastAsia" w:cstheme="majorEastAsia"/>
                <w:b w:val="0"/>
                <w:bCs w:val="0"/>
                <w:color w:val="000000"/>
                <w:rPrChange w:id="8012" w:author="瑋婷 徐" w:date="2025-01-04T22:55:00Z" w16du:dateUtc="2025-01-04T14:55:00Z">
                  <w:rPr>
                    <w:ins w:id="8013" w:author="瑋婷 徐" w:date="2025-01-03T16:20:00Z" w16du:dateUtc="2025-01-03T08:20:00Z"/>
                    <w:rFonts w:cs="Calibri"/>
                    <w:color w:val="000000"/>
                    <w:sz w:val="22"/>
                  </w:rPr>
                </w:rPrChange>
              </w:rPr>
              <w:pPrChange w:id="8014" w:author="瑋婷 徐" w:date="2025-01-03T16:21:00Z" w16du:dateUtc="2025-01-03T08:21:00Z">
                <w:pPr/>
              </w:pPrChange>
            </w:pPr>
            <w:ins w:id="8015" w:author="瑋婷 徐" w:date="2025-01-03T16:20:00Z" w16du:dateUtc="2025-01-03T08:20:00Z">
              <w:r w:rsidRPr="00720C7A">
                <w:rPr>
                  <w:rFonts w:asciiTheme="majorEastAsia" w:eastAsia="標楷體" w:hAnsiTheme="majorEastAsia" w:cstheme="majorEastAsia"/>
                  <w:b w:val="0"/>
                  <w:bCs w:val="0"/>
                  <w:color w:val="000000"/>
                  <w:rPrChange w:id="8016" w:author="瑋婷 徐" w:date="2025-01-04T22:55:00Z" w16du:dateUtc="2025-01-04T14:55:00Z">
                    <w:rPr>
                      <w:rFonts w:cs="Calibri"/>
                      <w:color w:val="000000"/>
                      <w:sz w:val="22"/>
                    </w:rPr>
                  </w:rPrChange>
                </w:rPr>
                <w:t>松鴉</w:t>
              </w:r>
              <w:r w:rsidRPr="00720C7A">
                <w:rPr>
                  <w:rFonts w:asciiTheme="majorEastAsia" w:eastAsia="標楷體" w:hAnsiTheme="majorEastAsia" w:cstheme="majorEastAsia"/>
                  <w:b w:val="0"/>
                  <w:bCs w:val="0"/>
                  <w:color w:val="000000"/>
                  <w:rPrChange w:id="8017" w:author="瑋婷 徐" w:date="2025-01-04T22:55:00Z" w16du:dateUtc="2025-01-04T14:55:00Z">
                    <w:rPr>
                      <w:rFonts w:cs="Calibri"/>
                      <w:color w:val="000000"/>
                      <w:sz w:val="22"/>
                    </w:rPr>
                  </w:rPrChange>
                </w:rPr>
                <w:t xml:space="preserve"> </w:t>
              </w:r>
              <w:r w:rsidRPr="00720C7A">
                <w:rPr>
                  <w:rFonts w:asciiTheme="majorEastAsia" w:eastAsia="標楷體" w:hAnsiTheme="majorEastAsia" w:cstheme="majorEastAsia"/>
                  <w:b w:val="0"/>
                  <w:bCs w:val="0"/>
                  <w:color w:val="000000"/>
                  <w:rPrChange w:id="8018" w:author="瑋婷 徐" w:date="2025-01-04T22:55:00Z" w16du:dateUtc="2025-01-04T14:55:00Z">
                    <w:rPr>
                      <w:color w:val="000000"/>
                      <w:sz w:val="22"/>
                    </w:rPr>
                  </w:rPrChange>
                </w:rPr>
                <w:t>※</w:t>
              </w:r>
              <w:r w:rsidRPr="00720C7A">
                <w:rPr>
                  <w:rFonts w:asciiTheme="majorEastAsia" w:eastAsia="標楷體" w:hAnsiTheme="majorEastAsia" w:cstheme="majorEastAsia"/>
                  <w:b w:val="0"/>
                  <w:bCs w:val="0"/>
                  <w:color w:val="000000"/>
                  <w:rPrChange w:id="8019" w:author="瑋婷 徐" w:date="2025-01-04T22:55:00Z" w16du:dateUtc="2025-01-04T14:55:00Z">
                    <w:rPr>
                      <w:rFonts w:cs="Calibri"/>
                      <w:color w:val="000000"/>
                      <w:sz w:val="22"/>
                    </w:rPr>
                  </w:rPrChange>
                </w:rPr>
                <w:t xml:space="preserve"> </w:t>
              </w:r>
            </w:ins>
          </w:p>
        </w:tc>
        <w:tc>
          <w:tcPr>
            <w:tcW w:w="1284" w:type="pct"/>
            <w:hideMark/>
          </w:tcPr>
          <w:p w14:paraId="39A4428E"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20" w:author="瑋婷 徐" w:date="2025-01-03T16:20:00Z" w16du:dateUtc="2025-01-03T08:20:00Z"/>
                <w:rFonts w:asciiTheme="majorEastAsia" w:eastAsia="標楷體" w:hAnsiTheme="majorEastAsia" w:cstheme="majorEastAsia"/>
                <w:i/>
                <w:iCs/>
                <w:color w:val="000000"/>
                <w:rPrChange w:id="8021" w:author="瑋婷 徐" w:date="2025-01-04T22:55:00Z" w16du:dateUtc="2025-01-04T14:55:00Z">
                  <w:rPr>
                    <w:ins w:id="8022" w:author="瑋婷 徐" w:date="2025-01-03T16:20:00Z" w16du:dateUtc="2025-01-03T08:20:00Z"/>
                    <w:rFonts w:cs="Calibri"/>
                    <w:i/>
                    <w:iCs/>
                    <w:color w:val="000000"/>
                    <w:sz w:val="22"/>
                  </w:rPr>
                </w:rPrChange>
              </w:rPr>
              <w:pPrChange w:id="80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024" w:author="瑋婷 徐" w:date="2025-01-03T16:20:00Z" w16du:dateUtc="2025-01-03T08:20:00Z">
              <w:r w:rsidRPr="00720C7A">
                <w:rPr>
                  <w:rFonts w:asciiTheme="majorEastAsia" w:eastAsia="標楷體" w:hAnsiTheme="majorEastAsia" w:cstheme="majorEastAsia"/>
                  <w:i/>
                  <w:iCs/>
                  <w:color w:val="000000"/>
                  <w:rPrChange w:id="8025" w:author="瑋婷 徐" w:date="2025-01-04T22:55:00Z" w16du:dateUtc="2025-01-04T14:55:00Z">
                    <w:rPr>
                      <w:rFonts w:cs="Calibri"/>
                      <w:i/>
                      <w:iCs/>
                      <w:color w:val="000000"/>
                      <w:sz w:val="22"/>
                    </w:rPr>
                  </w:rPrChange>
                </w:rPr>
                <w:t>Garrulus glandarius</w:t>
              </w:r>
            </w:ins>
          </w:p>
        </w:tc>
        <w:tc>
          <w:tcPr>
            <w:tcW w:w="148" w:type="pct"/>
            <w:noWrap/>
            <w:hideMark/>
          </w:tcPr>
          <w:p w14:paraId="6D9A095D"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26" w:author="瑋婷 徐" w:date="2025-01-03T16:20:00Z" w16du:dateUtc="2025-01-03T08:20:00Z"/>
                <w:rFonts w:asciiTheme="majorEastAsia" w:eastAsia="標楷體" w:hAnsiTheme="majorEastAsia" w:cstheme="majorEastAsia"/>
                <w:i/>
                <w:iCs/>
                <w:color w:val="000000"/>
                <w:rPrChange w:id="8027" w:author="瑋婷 徐" w:date="2025-01-04T22:55:00Z" w16du:dateUtc="2025-01-04T14:55:00Z">
                  <w:rPr>
                    <w:ins w:id="8028" w:author="瑋婷 徐" w:date="2025-01-03T16:20:00Z" w16du:dateUtc="2025-01-03T08:20:00Z"/>
                    <w:rFonts w:cs="Calibri"/>
                    <w:i/>
                    <w:iCs/>
                    <w:color w:val="000000"/>
                    <w:sz w:val="22"/>
                  </w:rPr>
                </w:rPrChange>
              </w:rPr>
              <w:pPrChange w:id="80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9663570"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30" w:author="瑋婷 徐" w:date="2025-01-03T16:20:00Z" w16du:dateUtc="2025-01-03T08:20:00Z"/>
                <w:rFonts w:asciiTheme="majorEastAsia" w:eastAsia="標楷體" w:hAnsiTheme="majorEastAsia" w:cstheme="majorEastAsia"/>
                <w:rPrChange w:id="8031" w:author="瑋婷 徐" w:date="2025-01-04T22:55:00Z" w16du:dateUtc="2025-01-04T14:55:00Z">
                  <w:rPr>
                    <w:ins w:id="8032" w:author="瑋婷 徐" w:date="2025-01-03T16:20:00Z" w16du:dateUtc="2025-01-03T08:20:00Z"/>
                    <w:rFonts w:ascii="Times New Roman" w:eastAsia="Times New Roman" w:hAnsi="Times New Roman" w:cs="Times New Roman"/>
                    <w:sz w:val="20"/>
                    <w:szCs w:val="20"/>
                  </w:rPr>
                </w:rPrChange>
              </w:rPr>
              <w:pPrChange w:id="803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11CDEE1"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34" w:author="瑋婷 徐" w:date="2025-01-03T16:20:00Z" w16du:dateUtc="2025-01-03T08:20:00Z"/>
                <w:rFonts w:asciiTheme="majorEastAsia" w:eastAsia="標楷體" w:hAnsiTheme="majorEastAsia" w:cstheme="majorEastAsia"/>
                <w:rPrChange w:id="8035" w:author="瑋婷 徐" w:date="2025-01-04T22:55:00Z" w16du:dateUtc="2025-01-04T14:55:00Z">
                  <w:rPr>
                    <w:ins w:id="8036" w:author="瑋婷 徐" w:date="2025-01-03T16:20:00Z" w16du:dateUtc="2025-01-03T08:20:00Z"/>
                    <w:rFonts w:ascii="Times New Roman" w:eastAsia="Times New Roman" w:hAnsi="Times New Roman" w:cs="Times New Roman"/>
                    <w:sz w:val="20"/>
                    <w:szCs w:val="20"/>
                  </w:rPr>
                </w:rPrChange>
              </w:rPr>
              <w:pPrChange w:id="803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B9F4BBB"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38" w:author="瑋婷 徐" w:date="2025-01-03T16:20:00Z" w16du:dateUtc="2025-01-03T08:20:00Z"/>
                <w:rFonts w:asciiTheme="majorEastAsia" w:eastAsia="標楷體" w:hAnsiTheme="majorEastAsia" w:cstheme="majorEastAsia"/>
                <w:rPrChange w:id="8039" w:author="瑋婷 徐" w:date="2025-01-04T22:55:00Z" w16du:dateUtc="2025-01-04T14:55:00Z">
                  <w:rPr>
                    <w:ins w:id="8040" w:author="瑋婷 徐" w:date="2025-01-03T16:20:00Z" w16du:dateUtc="2025-01-03T08:20:00Z"/>
                    <w:rFonts w:ascii="Times New Roman" w:eastAsia="Times New Roman" w:hAnsi="Times New Roman" w:cs="Times New Roman"/>
                    <w:sz w:val="20"/>
                    <w:szCs w:val="20"/>
                  </w:rPr>
                </w:rPrChange>
              </w:rPr>
              <w:pPrChange w:id="804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92937A7"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42" w:author="瑋婷 徐" w:date="2025-01-03T16:20:00Z" w16du:dateUtc="2025-01-03T08:20:00Z"/>
                <w:rFonts w:asciiTheme="majorEastAsia" w:eastAsia="標楷體" w:hAnsiTheme="majorEastAsia" w:cstheme="majorEastAsia"/>
                <w:rPrChange w:id="8043" w:author="瑋婷 徐" w:date="2025-01-04T22:55:00Z" w16du:dateUtc="2025-01-04T14:55:00Z">
                  <w:rPr>
                    <w:ins w:id="8044" w:author="瑋婷 徐" w:date="2025-01-03T16:20:00Z" w16du:dateUtc="2025-01-03T08:20:00Z"/>
                    <w:rFonts w:ascii="Times New Roman" w:eastAsia="Times New Roman" w:hAnsi="Times New Roman" w:cs="Times New Roman"/>
                    <w:sz w:val="20"/>
                    <w:szCs w:val="20"/>
                  </w:rPr>
                </w:rPrChange>
              </w:rPr>
              <w:pPrChange w:id="804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2D48B8BE"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46" w:author="瑋婷 徐" w:date="2025-01-03T16:20:00Z" w16du:dateUtc="2025-01-03T08:20:00Z"/>
                <w:rFonts w:asciiTheme="majorEastAsia" w:eastAsia="標楷體" w:hAnsiTheme="majorEastAsia" w:cstheme="majorEastAsia"/>
                <w:rPrChange w:id="8047" w:author="瑋婷 徐" w:date="2025-01-04T22:55:00Z" w16du:dateUtc="2025-01-04T14:55:00Z">
                  <w:rPr>
                    <w:ins w:id="8048" w:author="瑋婷 徐" w:date="2025-01-03T16:20:00Z" w16du:dateUtc="2025-01-03T08:20:00Z"/>
                    <w:rFonts w:ascii="Times New Roman" w:eastAsia="Times New Roman" w:hAnsi="Times New Roman" w:cs="Times New Roman"/>
                    <w:sz w:val="20"/>
                    <w:szCs w:val="20"/>
                  </w:rPr>
                </w:rPrChange>
              </w:rPr>
              <w:pPrChange w:id="80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7EB55DF3" w14:textId="77777777" w:rsidR="00DA433E" w:rsidRPr="00720C7A"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8050" w:author="瑋婷 徐" w:date="2025-01-03T16:33:00Z" w16du:dateUtc="2025-01-03T08:33:00Z"/>
                <w:rFonts w:asciiTheme="majorEastAsia" w:eastAsia="標楷體" w:hAnsiTheme="majorEastAsia" w:cstheme="majorEastAsia"/>
              </w:rPr>
            </w:pPr>
          </w:p>
        </w:tc>
        <w:tc>
          <w:tcPr>
            <w:tcW w:w="148" w:type="pct"/>
            <w:noWrap/>
            <w:hideMark/>
          </w:tcPr>
          <w:p w14:paraId="59E417E8" w14:textId="374F77D8"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51" w:author="瑋婷 徐" w:date="2025-01-03T16:20:00Z" w16du:dateUtc="2025-01-03T08:20:00Z"/>
                <w:rFonts w:asciiTheme="majorEastAsia" w:eastAsia="標楷體" w:hAnsiTheme="majorEastAsia" w:cstheme="majorEastAsia"/>
                <w:rPrChange w:id="8052" w:author="瑋婷 徐" w:date="2025-01-04T22:55:00Z" w16du:dateUtc="2025-01-04T14:55:00Z">
                  <w:rPr>
                    <w:ins w:id="8053" w:author="瑋婷 徐" w:date="2025-01-03T16:20:00Z" w16du:dateUtc="2025-01-03T08:20:00Z"/>
                    <w:rFonts w:ascii="Times New Roman" w:eastAsia="Times New Roman" w:hAnsi="Times New Roman" w:cs="Times New Roman"/>
                    <w:sz w:val="20"/>
                    <w:szCs w:val="20"/>
                  </w:rPr>
                </w:rPrChange>
              </w:rPr>
              <w:pPrChange w:id="805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1E75F2AE"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55" w:author="瑋婷 徐" w:date="2025-01-03T16:20:00Z" w16du:dateUtc="2025-01-03T08:20:00Z"/>
                <w:rFonts w:asciiTheme="majorEastAsia" w:eastAsia="標楷體" w:hAnsiTheme="majorEastAsia" w:cstheme="majorEastAsia"/>
                <w:rPrChange w:id="8056" w:author="瑋婷 徐" w:date="2025-01-04T22:55:00Z" w16du:dateUtc="2025-01-04T14:55:00Z">
                  <w:rPr>
                    <w:ins w:id="8057" w:author="瑋婷 徐" w:date="2025-01-03T16:20:00Z" w16du:dateUtc="2025-01-03T08:20:00Z"/>
                    <w:rFonts w:ascii="Times New Roman" w:eastAsia="Times New Roman" w:hAnsi="Times New Roman" w:cs="Times New Roman"/>
                    <w:sz w:val="20"/>
                    <w:szCs w:val="20"/>
                  </w:rPr>
                </w:rPrChange>
              </w:rPr>
              <w:pPrChange w:id="805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DEBB70F"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59" w:author="瑋婷 徐" w:date="2025-01-03T16:20:00Z" w16du:dateUtc="2025-01-03T08:20:00Z"/>
                <w:rFonts w:asciiTheme="majorEastAsia" w:eastAsia="標楷體" w:hAnsiTheme="majorEastAsia" w:cstheme="majorEastAsia"/>
                <w:rPrChange w:id="8060" w:author="瑋婷 徐" w:date="2025-01-04T22:55:00Z" w16du:dateUtc="2025-01-04T14:55:00Z">
                  <w:rPr>
                    <w:ins w:id="8061" w:author="瑋婷 徐" w:date="2025-01-03T16:20:00Z" w16du:dateUtc="2025-01-03T08:20:00Z"/>
                    <w:rFonts w:ascii="Times New Roman" w:eastAsia="Times New Roman" w:hAnsi="Times New Roman" w:cs="Times New Roman"/>
                    <w:sz w:val="20"/>
                    <w:szCs w:val="20"/>
                  </w:rPr>
                </w:rPrChange>
              </w:rPr>
              <w:pPrChange w:id="806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6DA769E"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63" w:author="瑋婷 徐" w:date="2025-01-03T16:20:00Z" w16du:dateUtc="2025-01-03T08:20:00Z"/>
                <w:rFonts w:asciiTheme="majorEastAsia" w:eastAsia="標楷體" w:hAnsiTheme="majorEastAsia" w:cstheme="majorEastAsia"/>
                <w:rPrChange w:id="8064" w:author="瑋婷 徐" w:date="2025-01-04T22:55:00Z" w16du:dateUtc="2025-01-04T14:55:00Z">
                  <w:rPr>
                    <w:ins w:id="8065" w:author="瑋婷 徐" w:date="2025-01-03T16:20:00Z" w16du:dateUtc="2025-01-03T08:20:00Z"/>
                    <w:rFonts w:ascii="Times New Roman" w:eastAsia="Times New Roman" w:hAnsi="Times New Roman" w:cs="Times New Roman"/>
                    <w:sz w:val="20"/>
                    <w:szCs w:val="20"/>
                  </w:rPr>
                </w:rPrChange>
              </w:rPr>
              <w:pPrChange w:id="806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6805D5EE" w14:textId="77777777" w:rsidR="00DA433E" w:rsidRPr="00720C7A"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8067" w:author="瑋婷 徐" w:date="2025-01-03T16:33:00Z" w16du:dateUtc="2025-01-03T08:33:00Z"/>
                <w:rFonts w:asciiTheme="majorEastAsia" w:eastAsia="標楷體" w:hAnsiTheme="majorEastAsia" w:cstheme="majorEastAsia"/>
              </w:rPr>
            </w:pPr>
          </w:p>
        </w:tc>
        <w:tc>
          <w:tcPr>
            <w:tcW w:w="148" w:type="pct"/>
            <w:noWrap/>
            <w:hideMark/>
          </w:tcPr>
          <w:p w14:paraId="46055FC5" w14:textId="724BFBBF"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68" w:author="瑋婷 徐" w:date="2025-01-03T16:20:00Z" w16du:dateUtc="2025-01-03T08:20:00Z"/>
                <w:rFonts w:asciiTheme="majorEastAsia" w:eastAsia="標楷體" w:hAnsiTheme="majorEastAsia" w:cstheme="majorEastAsia"/>
                <w:rPrChange w:id="8069" w:author="瑋婷 徐" w:date="2025-01-04T22:55:00Z" w16du:dateUtc="2025-01-04T14:55:00Z">
                  <w:rPr>
                    <w:ins w:id="8070" w:author="瑋婷 徐" w:date="2025-01-03T16:20:00Z" w16du:dateUtc="2025-01-03T08:20:00Z"/>
                    <w:rFonts w:ascii="Times New Roman" w:eastAsia="Times New Roman" w:hAnsi="Times New Roman" w:cs="Times New Roman"/>
                    <w:sz w:val="20"/>
                    <w:szCs w:val="20"/>
                  </w:rPr>
                </w:rPrChange>
              </w:rPr>
              <w:pPrChange w:id="80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737D046"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72" w:author="瑋婷 徐" w:date="2025-01-03T16:20:00Z" w16du:dateUtc="2025-01-03T08:20:00Z"/>
                <w:rFonts w:asciiTheme="majorEastAsia" w:eastAsia="標楷體" w:hAnsiTheme="majorEastAsia" w:cstheme="majorEastAsia"/>
                <w:rPrChange w:id="8073" w:author="瑋婷 徐" w:date="2025-01-04T22:55:00Z" w16du:dateUtc="2025-01-04T14:55:00Z">
                  <w:rPr>
                    <w:ins w:id="8074" w:author="瑋婷 徐" w:date="2025-01-03T16:20:00Z" w16du:dateUtc="2025-01-03T08:20:00Z"/>
                    <w:rFonts w:ascii="Times New Roman" w:eastAsia="Times New Roman" w:hAnsi="Times New Roman" w:cs="Times New Roman"/>
                    <w:sz w:val="20"/>
                    <w:szCs w:val="20"/>
                  </w:rPr>
                </w:rPrChange>
              </w:rPr>
              <w:pPrChange w:id="80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133DE0C1"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76" w:author="瑋婷 徐" w:date="2025-01-03T16:20:00Z" w16du:dateUtc="2025-01-03T08:20:00Z"/>
                <w:rFonts w:asciiTheme="majorEastAsia" w:eastAsia="標楷體" w:hAnsiTheme="majorEastAsia" w:cstheme="majorEastAsia"/>
                <w:rPrChange w:id="8077" w:author="瑋婷 徐" w:date="2025-01-04T22:55:00Z" w16du:dateUtc="2025-01-04T14:55:00Z">
                  <w:rPr>
                    <w:ins w:id="8078" w:author="瑋婷 徐" w:date="2025-01-03T16:20:00Z" w16du:dateUtc="2025-01-03T08:20:00Z"/>
                    <w:rFonts w:ascii="Times New Roman" w:eastAsia="Times New Roman" w:hAnsi="Times New Roman" w:cs="Times New Roman"/>
                    <w:sz w:val="20"/>
                    <w:szCs w:val="20"/>
                  </w:rPr>
                </w:rPrChange>
              </w:rPr>
              <w:pPrChange w:id="80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7E3FEFD"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80" w:author="瑋婷 徐" w:date="2025-01-03T16:20:00Z" w16du:dateUtc="2025-01-03T08:20:00Z"/>
                <w:rFonts w:asciiTheme="majorEastAsia" w:eastAsia="標楷體" w:hAnsiTheme="majorEastAsia" w:cstheme="majorEastAsia"/>
                <w:color w:val="000000"/>
                <w:rPrChange w:id="8081" w:author="瑋婷 徐" w:date="2025-01-04T22:55:00Z" w16du:dateUtc="2025-01-04T14:55:00Z">
                  <w:rPr>
                    <w:ins w:id="8082" w:author="瑋婷 徐" w:date="2025-01-03T16:20:00Z" w16du:dateUtc="2025-01-03T08:20:00Z"/>
                    <w:rFonts w:cs="Calibri"/>
                    <w:color w:val="000000"/>
                    <w:sz w:val="22"/>
                  </w:rPr>
                </w:rPrChange>
              </w:rPr>
              <w:pPrChange w:id="80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084" w:author="瑋婷 徐" w:date="2025-01-03T16:20:00Z" w16du:dateUtc="2025-01-03T08:20:00Z">
              <w:r w:rsidRPr="00720C7A">
                <w:rPr>
                  <w:rFonts w:asciiTheme="majorEastAsia" w:eastAsia="標楷體" w:hAnsiTheme="majorEastAsia" w:cstheme="majorEastAsia"/>
                  <w:color w:val="000000"/>
                  <w:rPrChange w:id="8085" w:author="瑋婷 徐" w:date="2025-01-04T22:55:00Z" w16du:dateUtc="2025-01-04T14:55:00Z">
                    <w:rPr>
                      <w:rFonts w:cs="Calibri"/>
                      <w:color w:val="000000"/>
                      <w:sz w:val="22"/>
                    </w:rPr>
                  </w:rPrChange>
                </w:rPr>
                <w:t>*</w:t>
              </w:r>
            </w:ins>
          </w:p>
        </w:tc>
        <w:tc>
          <w:tcPr>
            <w:tcW w:w="148" w:type="pct"/>
            <w:noWrap/>
            <w:hideMark/>
          </w:tcPr>
          <w:p w14:paraId="10BA1691"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86" w:author="瑋婷 徐" w:date="2025-01-03T16:20:00Z" w16du:dateUtc="2025-01-03T08:20:00Z"/>
                <w:rFonts w:asciiTheme="majorEastAsia" w:eastAsia="標楷體" w:hAnsiTheme="majorEastAsia" w:cstheme="majorEastAsia"/>
                <w:color w:val="000000"/>
                <w:rPrChange w:id="8087" w:author="瑋婷 徐" w:date="2025-01-04T22:55:00Z" w16du:dateUtc="2025-01-04T14:55:00Z">
                  <w:rPr>
                    <w:ins w:id="8088" w:author="瑋婷 徐" w:date="2025-01-03T16:20:00Z" w16du:dateUtc="2025-01-03T08:20:00Z"/>
                    <w:rFonts w:cs="Calibri"/>
                    <w:color w:val="000000"/>
                    <w:sz w:val="22"/>
                  </w:rPr>
                </w:rPrChange>
              </w:rPr>
              <w:pPrChange w:id="80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E00664E"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90" w:author="瑋婷 徐" w:date="2025-01-03T16:20:00Z" w16du:dateUtc="2025-01-03T08:20:00Z"/>
                <w:rFonts w:asciiTheme="majorEastAsia" w:eastAsia="標楷體" w:hAnsiTheme="majorEastAsia" w:cstheme="majorEastAsia"/>
                <w:color w:val="000000"/>
                <w:rPrChange w:id="8091" w:author="瑋婷 徐" w:date="2025-01-04T22:55:00Z" w16du:dateUtc="2025-01-04T14:55:00Z">
                  <w:rPr>
                    <w:ins w:id="8092" w:author="瑋婷 徐" w:date="2025-01-03T16:20:00Z" w16du:dateUtc="2025-01-03T08:20:00Z"/>
                    <w:rFonts w:cs="Calibri"/>
                    <w:color w:val="000000"/>
                    <w:sz w:val="22"/>
                  </w:rPr>
                </w:rPrChange>
              </w:rPr>
              <w:pPrChange w:id="80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094" w:author="瑋婷 徐" w:date="2025-01-03T16:20:00Z" w16du:dateUtc="2025-01-03T08:20:00Z">
              <w:r w:rsidRPr="00720C7A">
                <w:rPr>
                  <w:rFonts w:asciiTheme="majorEastAsia" w:eastAsia="標楷體" w:hAnsiTheme="majorEastAsia" w:cstheme="majorEastAsia"/>
                  <w:color w:val="000000"/>
                  <w:rPrChange w:id="8095" w:author="瑋婷 徐" w:date="2025-01-04T22:55:00Z" w16du:dateUtc="2025-01-04T14:55:00Z">
                    <w:rPr>
                      <w:rFonts w:cs="Calibri"/>
                      <w:color w:val="000000"/>
                      <w:sz w:val="22"/>
                    </w:rPr>
                  </w:rPrChange>
                </w:rPr>
                <w:t>*</w:t>
              </w:r>
            </w:ins>
          </w:p>
        </w:tc>
        <w:tc>
          <w:tcPr>
            <w:tcW w:w="148" w:type="pct"/>
            <w:noWrap/>
            <w:hideMark/>
          </w:tcPr>
          <w:p w14:paraId="0061AFEE"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096" w:author="瑋婷 徐" w:date="2025-01-03T16:20:00Z" w16du:dateUtc="2025-01-03T08:20:00Z"/>
                <w:rFonts w:asciiTheme="majorEastAsia" w:eastAsia="標楷體" w:hAnsiTheme="majorEastAsia" w:cstheme="majorEastAsia"/>
                <w:color w:val="000000"/>
                <w:rPrChange w:id="8097" w:author="瑋婷 徐" w:date="2025-01-04T22:55:00Z" w16du:dateUtc="2025-01-04T14:55:00Z">
                  <w:rPr>
                    <w:ins w:id="8098" w:author="瑋婷 徐" w:date="2025-01-03T16:20:00Z" w16du:dateUtc="2025-01-03T08:20:00Z"/>
                    <w:rFonts w:cs="Calibri"/>
                    <w:color w:val="000000"/>
                    <w:sz w:val="22"/>
                  </w:rPr>
                </w:rPrChange>
              </w:rPr>
              <w:pPrChange w:id="80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3EA6FF06"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100" w:author="瑋婷 徐" w:date="2025-01-03T16:20:00Z" w16du:dateUtc="2025-01-03T08:20:00Z"/>
                <w:rFonts w:asciiTheme="majorEastAsia" w:eastAsia="標楷體" w:hAnsiTheme="majorEastAsia" w:cstheme="majorEastAsia"/>
                <w:rPrChange w:id="8101" w:author="瑋婷 徐" w:date="2025-01-04T22:55:00Z" w16du:dateUtc="2025-01-04T14:55:00Z">
                  <w:rPr>
                    <w:ins w:id="8102" w:author="瑋婷 徐" w:date="2025-01-03T16:20:00Z" w16du:dateUtc="2025-01-03T08:20:00Z"/>
                    <w:rFonts w:ascii="Times New Roman" w:eastAsia="Times New Roman" w:hAnsi="Times New Roman" w:cs="Times New Roman"/>
                    <w:sz w:val="20"/>
                    <w:szCs w:val="20"/>
                  </w:rPr>
                </w:rPrChange>
              </w:rPr>
              <w:pPrChange w:id="81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720C7A" w14:paraId="24F270BE" w14:textId="77777777" w:rsidTr="003C19C7">
        <w:trPr>
          <w:trHeight w:val="300"/>
          <w:ins w:id="8104"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358EBB25" w14:textId="77777777" w:rsidR="00DA433E" w:rsidRPr="00720C7A" w:rsidRDefault="00DA433E">
            <w:pPr>
              <w:spacing w:line="360" w:lineRule="auto"/>
              <w:jc w:val="both"/>
              <w:rPr>
                <w:ins w:id="8105" w:author="瑋婷 徐" w:date="2025-01-03T16:20:00Z" w16du:dateUtc="2025-01-03T08:20:00Z"/>
                <w:rFonts w:asciiTheme="majorEastAsia" w:eastAsia="標楷體" w:hAnsiTheme="majorEastAsia" w:cstheme="majorEastAsia"/>
                <w:b w:val="0"/>
                <w:bCs w:val="0"/>
                <w:color w:val="000000"/>
                <w:rPrChange w:id="8106" w:author="瑋婷 徐" w:date="2025-01-04T22:55:00Z" w16du:dateUtc="2025-01-04T14:55:00Z">
                  <w:rPr>
                    <w:ins w:id="8107" w:author="瑋婷 徐" w:date="2025-01-03T16:20:00Z" w16du:dateUtc="2025-01-03T08:20:00Z"/>
                    <w:rFonts w:cs="Calibri"/>
                    <w:color w:val="000000"/>
                    <w:sz w:val="22"/>
                  </w:rPr>
                </w:rPrChange>
              </w:rPr>
              <w:pPrChange w:id="8108" w:author="瑋婷 徐" w:date="2025-01-03T16:21:00Z" w16du:dateUtc="2025-01-03T08:21:00Z">
                <w:pPr/>
              </w:pPrChange>
            </w:pPr>
            <w:ins w:id="8109" w:author="瑋婷 徐" w:date="2025-01-03T16:20:00Z" w16du:dateUtc="2025-01-03T08:20:00Z">
              <w:r w:rsidRPr="00720C7A">
                <w:rPr>
                  <w:rFonts w:asciiTheme="majorEastAsia" w:eastAsia="標楷體" w:hAnsiTheme="majorEastAsia" w:cstheme="majorEastAsia"/>
                  <w:b w:val="0"/>
                  <w:bCs w:val="0"/>
                  <w:color w:val="000000"/>
                  <w:rPrChange w:id="8110" w:author="瑋婷 徐" w:date="2025-01-04T22:55:00Z" w16du:dateUtc="2025-01-04T14:55:00Z">
                    <w:rPr>
                      <w:rFonts w:cs="Calibri"/>
                      <w:color w:val="000000"/>
                      <w:sz w:val="22"/>
                    </w:rPr>
                  </w:rPrChange>
                </w:rPr>
                <w:t>臺灣藍鵲</w:t>
              </w:r>
              <w:r w:rsidRPr="00720C7A">
                <w:rPr>
                  <w:rFonts w:asciiTheme="majorEastAsia" w:eastAsia="標楷體" w:hAnsiTheme="majorEastAsia" w:cstheme="majorEastAsia"/>
                  <w:b w:val="0"/>
                  <w:bCs w:val="0"/>
                  <w:color w:val="000000"/>
                  <w:rPrChange w:id="8111" w:author="瑋婷 徐" w:date="2025-01-04T22:55:00Z" w16du:dateUtc="2025-01-04T14:55:00Z">
                    <w:rPr>
                      <w:rFonts w:cs="Calibri"/>
                      <w:color w:val="000000"/>
                      <w:sz w:val="22"/>
                    </w:rPr>
                  </w:rPrChange>
                </w:rPr>
                <w:t xml:space="preserve"> </w:t>
              </w:r>
              <w:r w:rsidRPr="00720C7A">
                <w:rPr>
                  <w:rFonts w:asciiTheme="majorEastAsia" w:eastAsia="標楷體" w:hAnsiTheme="majorEastAsia" w:cstheme="majorEastAsia"/>
                  <w:b w:val="0"/>
                  <w:bCs w:val="0"/>
                  <w:color w:val="000000"/>
                  <w:rPrChange w:id="8112" w:author="瑋婷 徐" w:date="2025-01-04T22:55:00Z" w16du:dateUtc="2025-01-04T14:55:00Z">
                    <w:rPr>
                      <w:color w:val="000000"/>
                      <w:sz w:val="22"/>
                    </w:rPr>
                  </w:rPrChange>
                </w:rPr>
                <w:t>◎</w:t>
              </w:r>
              <w:r w:rsidRPr="00720C7A">
                <w:rPr>
                  <w:rFonts w:asciiTheme="majorEastAsia" w:eastAsia="標楷體" w:hAnsiTheme="majorEastAsia" w:cstheme="majorEastAsia"/>
                  <w:b w:val="0"/>
                  <w:bCs w:val="0"/>
                  <w:color w:val="000000"/>
                  <w:rPrChange w:id="8113" w:author="瑋婷 徐" w:date="2025-01-04T22:55:00Z" w16du:dateUtc="2025-01-04T14:55:00Z">
                    <w:rPr>
                      <w:rFonts w:cs="Calibri"/>
                      <w:color w:val="000000"/>
                      <w:sz w:val="22"/>
                    </w:rPr>
                  </w:rPrChange>
                </w:rPr>
                <w:t xml:space="preserve"> III</w:t>
              </w:r>
            </w:ins>
          </w:p>
        </w:tc>
        <w:tc>
          <w:tcPr>
            <w:tcW w:w="1284" w:type="pct"/>
            <w:hideMark/>
          </w:tcPr>
          <w:p w14:paraId="3FAE3D94"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14" w:author="瑋婷 徐" w:date="2025-01-03T16:20:00Z" w16du:dateUtc="2025-01-03T08:20:00Z"/>
                <w:rFonts w:asciiTheme="majorEastAsia" w:eastAsia="標楷體" w:hAnsiTheme="majorEastAsia" w:cstheme="majorEastAsia"/>
                <w:i/>
                <w:iCs/>
                <w:color w:val="000000"/>
                <w:rPrChange w:id="8115" w:author="瑋婷 徐" w:date="2025-01-04T22:55:00Z" w16du:dateUtc="2025-01-04T14:55:00Z">
                  <w:rPr>
                    <w:ins w:id="8116" w:author="瑋婷 徐" w:date="2025-01-03T16:20:00Z" w16du:dateUtc="2025-01-03T08:20:00Z"/>
                    <w:rFonts w:cs="Calibri"/>
                    <w:i/>
                    <w:iCs/>
                    <w:color w:val="000000"/>
                    <w:sz w:val="22"/>
                  </w:rPr>
                </w:rPrChange>
              </w:rPr>
              <w:pPrChange w:id="81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118" w:author="瑋婷 徐" w:date="2025-01-03T16:20:00Z" w16du:dateUtc="2025-01-03T08:20:00Z">
              <w:r w:rsidRPr="00720C7A">
                <w:rPr>
                  <w:rFonts w:asciiTheme="majorEastAsia" w:eastAsia="標楷體" w:hAnsiTheme="majorEastAsia" w:cstheme="majorEastAsia"/>
                  <w:i/>
                  <w:iCs/>
                  <w:color w:val="000000"/>
                  <w:rPrChange w:id="8119" w:author="瑋婷 徐" w:date="2025-01-04T22:55:00Z" w16du:dateUtc="2025-01-04T14:55:00Z">
                    <w:rPr>
                      <w:rFonts w:cs="Calibri"/>
                      <w:i/>
                      <w:iCs/>
                      <w:color w:val="000000"/>
                      <w:sz w:val="22"/>
                    </w:rPr>
                  </w:rPrChange>
                </w:rPr>
                <w:t>Urocissa caerulea</w:t>
              </w:r>
            </w:ins>
          </w:p>
        </w:tc>
        <w:tc>
          <w:tcPr>
            <w:tcW w:w="148" w:type="pct"/>
            <w:noWrap/>
            <w:hideMark/>
          </w:tcPr>
          <w:p w14:paraId="1A7D2704"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20" w:author="瑋婷 徐" w:date="2025-01-03T16:20:00Z" w16du:dateUtc="2025-01-03T08:20:00Z"/>
                <w:rFonts w:asciiTheme="majorEastAsia" w:eastAsia="標楷體" w:hAnsiTheme="majorEastAsia" w:cstheme="majorEastAsia"/>
                <w:i/>
                <w:iCs/>
                <w:color w:val="000000"/>
                <w:rPrChange w:id="8121" w:author="瑋婷 徐" w:date="2025-01-04T22:55:00Z" w16du:dateUtc="2025-01-04T14:55:00Z">
                  <w:rPr>
                    <w:ins w:id="8122" w:author="瑋婷 徐" w:date="2025-01-03T16:20:00Z" w16du:dateUtc="2025-01-03T08:20:00Z"/>
                    <w:rFonts w:cs="Calibri"/>
                    <w:i/>
                    <w:iCs/>
                    <w:color w:val="000000"/>
                    <w:sz w:val="22"/>
                  </w:rPr>
                </w:rPrChange>
              </w:rPr>
              <w:pPrChange w:id="812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E4E8C89"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24" w:author="瑋婷 徐" w:date="2025-01-03T16:20:00Z" w16du:dateUtc="2025-01-03T08:20:00Z"/>
                <w:rFonts w:asciiTheme="majorEastAsia" w:eastAsia="標楷體" w:hAnsiTheme="majorEastAsia" w:cstheme="majorEastAsia"/>
                <w:color w:val="000000"/>
                <w:rPrChange w:id="8125" w:author="瑋婷 徐" w:date="2025-01-04T22:55:00Z" w16du:dateUtc="2025-01-04T14:55:00Z">
                  <w:rPr>
                    <w:ins w:id="8126" w:author="瑋婷 徐" w:date="2025-01-03T16:20:00Z" w16du:dateUtc="2025-01-03T08:20:00Z"/>
                    <w:rFonts w:cs="Calibri"/>
                    <w:color w:val="000000"/>
                    <w:sz w:val="22"/>
                  </w:rPr>
                </w:rPrChange>
              </w:rPr>
              <w:pPrChange w:id="812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128" w:author="瑋婷 徐" w:date="2025-01-03T16:20:00Z" w16du:dateUtc="2025-01-03T08:20:00Z">
              <w:r w:rsidRPr="00720C7A">
                <w:rPr>
                  <w:rFonts w:asciiTheme="majorEastAsia" w:eastAsia="標楷體" w:hAnsiTheme="majorEastAsia" w:cstheme="majorEastAsia"/>
                  <w:color w:val="000000"/>
                  <w:rPrChange w:id="8129" w:author="瑋婷 徐" w:date="2025-01-04T22:55:00Z" w16du:dateUtc="2025-01-04T14:55:00Z">
                    <w:rPr>
                      <w:rFonts w:cs="Calibri"/>
                      <w:color w:val="000000"/>
                      <w:sz w:val="22"/>
                    </w:rPr>
                  </w:rPrChange>
                </w:rPr>
                <w:t>*</w:t>
              </w:r>
            </w:ins>
          </w:p>
        </w:tc>
        <w:tc>
          <w:tcPr>
            <w:tcW w:w="148" w:type="pct"/>
            <w:noWrap/>
            <w:hideMark/>
          </w:tcPr>
          <w:p w14:paraId="36723392"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30" w:author="瑋婷 徐" w:date="2025-01-03T16:20:00Z" w16du:dateUtc="2025-01-03T08:20:00Z"/>
                <w:rFonts w:asciiTheme="majorEastAsia" w:eastAsia="標楷體" w:hAnsiTheme="majorEastAsia" w:cstheme="majorEastAsia"/>
                <w:color w:val="000000"/>
                <w:rPrChange w:id="8131" w:author="瑋婷 徐" w:date="2025-01-04T22:55:00Z" w16du:dateUtc="2025-01-04T14:55:00Z">
                  <w:rPr>
                    <w:ins w:id="8132" w:author="瑋婷 徐" w:date="2025-01-03T16:20:00Z" w16du:dateUtc="2025-01-03T08:20:00Z"/>
                    <w:rFonts w:cs="Calibri"/>
                    <w:color w:val="000000"/>
                    <w:sz w:val="22"/>
                  </w:rPr>
                </w:rPrChange>
              </w:rPr>
              <w:pPrChange w:id="81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134" w:author="瑋婷 徐" w:date="2025-01-03T16:20:00Z" w16du:dateUtc="2025-01-03T08:20:00Z">
              <w:r w:rsidRPr="00720C7A">
                <w:rPr>
                  <w:rFonts w:asciiTheme="majorEastAsia" w:eastAsia="標楷體" w:hAnsiTheme="majorEastAsia" w:cstheme="majorEastAsia"/>
                  <w:color w:val="000000"/>
                  <w:rPrChange w:id="8135" w:author="瑋婷 徐" w:date="2025-01-04T22:55:00Z" w16du:dateUtc="2025-01-04T14:55:00Z">
                    <w:rPr>
                      <w:rFonts w:cs="Calibri"/>
                      <w:color w:val="000000"/>
                      <w:sz w:val="22"/>
                    </w:rPr>
                  </w:rPrChange>
                </w:rPr>
                <w:t>*</w:t>
              </w:r>
            </w:ins>
          </w:p>
        </w:tc>
        <w:tc>
          <w:tcPr>
            <w:tcW w:w="148" w:type="pct"/>
            <w:noWrap/>
            <w:hideMark/>
          </w:tcPr>
          <w:p w14:paraId="56312CAC"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36" w:author="瑋婷 徐" w:date="2025-01-03T16:20:00Z" w16du:dateUtc="2025-01-03T08:20:00Z"/>
                <w:rFonts w:asciiTheme="majorEastAsia" w:eastAsia="標楷體" w:hAnsiTheme="majorEastAsia" w:cstheme="majorEastAsia"/>
                <w:color w:val="000000"/>
                <w:rPrChange w:id="8137" w:author="瑋婷 徐" w:date="2025-01-04T22:55:00Z" w16du:dateUtc="2025-01-04T14:55:00Z">
                  <w:rPr>
                    <w:ins w:id="8138" w:author="瑋婷 徐" w:date="2025-01-03T16:20:00Z" w16du:dateUtc="2025-01-03T08:20:00Z"/>
                    <w:rFonts w:cs="Calibri"/>
                    <w:color w:val="000000"/>
                    <w:sz w:val="22"/>
                  </w:rPr>
                </w:rPrChange>
              </w:rPr>
              <w:pPrChange w:id="813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78BAB03"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40" w:author="瑋婷 徐" w:date="2025-01-03T16:20:00Z" w16du:dateUtc="2025-01-03T08:20:00Z"/>
                <w:rFonts w:asciiTheme="majorEastAsia" w:eastAsia="標楷體" w:hAnsiTheme="majorEastAsia" w:cstheme="majorEastAsia"/>
                <w:color w:val="000000"/>
                <w:rPrChange w:id="8141" w:author="瑋婷 徐" w:date="2025-01-04T22:55:00Z" w16du:dateUtc="2025-01-04T14:55:00Z">
                  <w:rPr>
                    <w:ins w:id="8142" w:author="瑋婷 徐" w:date="2025-01-03T16:20:00Z" w16du:dateUtc="2025-01-03T08:20:00Z"/>
                    <w:rFonts w:cs="Calibri"/>
                    <w:color w:val="000000"/>
                    <w:sz w:val="22"/>
                  </w:rPr>
                </w:rPrChange>
              </w:rPr>
              <w:pPrChange w:id="81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144" w:author="瑋婷 徐" w:date="2025-01-03T16:20:00Z" w16du:dateUtc="2025-01-03T08:20:00Z">
              <w:r w:rsidRPr="00720C7A">
                <w:rPr>
                  <w:rFonts w:asciiTheme="majorEastAsia" w:eastAsia="標楷體" w:hAnsiTheme="majorEastAsia" w:cstheme="majorEastAsia"/>
                  <w:color w:val="000000"/>
                  <w:rPrChange w:id="8145" w:author="瑋婷 徐" w:date="2025-01-04T22:55:00Z" w16du:dateUtc="2025-01-04T14:55:00Z">
                    <w:rPr>
                      <w:rFonts w:cs="Calibri"/>
                      <w:color w:val="000000"/>
                      <w:sz w:val="22"/>
                    </w:rPr>
                  </w:rPrChange>
                </w:rPr>
                <w:t>*</w:t>
              </w:r>
            </w:ins>
          </w:p>
        </w:tc>
        <w:tc>
          <w:tcPr>
            <w:tcW w:w="109" w:type="pct"/>
            <w:noWrap/>
            <w:hideMark/>
          </w:tcPr>
          <w:p w14:paraId="042C547B"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46" w:author="瑋婷 徐" w:date="2025-01-03T16:20:00Z" w16du:dateUtc="2025-01-03T08:20:00Z"/>
                <w:rFonts w:asciiTheme="majorEastAsia" w:eastAsia="標楷體" w:hAnsiTheme="majorEastAsia" w:cstheme="majorEastAsia"/>
                <w:color w:val="000000"/>
                <w:rPrChange w:id="8147" w:author="瑋婷 徐" w:date="2025-01-04T22:55:00Z" w16du:dateUtc="2025-01-04T14:55:00Z">
                  <w:rPr>
                    <w:ins w:id="8148" w:author="瑋婷 徐" w:date="2025-01-03T16:20:00Z" w16du:dateUtc="2025-01-03T08:20:00Z"/>
                    <w:rFonts w:cs="Calibri"/>
                    <w:color w:val="000000"/>
                    <w:sz w:val="22"/>
                  </w:rPr>
                </w:rPrChange>
              </w:rPr>
              <w:pPrChange w:id="81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150" w:author="瑋婷 徐" w:date="2025-01-03T16:20:00Z" w16du:dateUtc="2025-01-03T08:20:00Z">
              <w:r w:rsidRPr="00720C7A">
                <w:rPr>
                  <w:rFonts w:asciiTheme="majorEastAsia" w:eastAsia="標楷體" w:hAnsiTheme="majorEastAsia" w:cstheme="majorEastAsia"/>
                  <w:color w:val="000000"/>
                  <w:rPrChange w:id="8151" w:author="瑋婷 徐" w:date="2025-01-04T22:55:00Z" w16du:dateUtc="2025-01-04T14:55:00Z">
                    <w:rPr>
                      <w:rFonts w:cs="Calibri"/>
                      <w:color w:val="000000"/>
                      <w:sz w:val="22"/>
                    </w:rPr>
                  </w:rPrChange>
                </w:rPr>
                <w:t>*</w:t>
              </w:r>
            </w:ins>
          </w:p>
        </w:tc>
        <w:tc>
          <w:tcPr>
            <w:tcW w:w="109" w:type="pct"/>
          </w:tcPr>
          <w:p w14:paraId="16FA8624"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8152" w:author="瑋婷 徐" w:date="2025-01-03T16:33:00Z" w16du:dateUtc="2025-01-03T08:33:00Z"/>
                <w:rFonts w:asciiTheme="majorEastAsia" w:eastAsia="標楷體" w:hAnsiTheme="majorEastAsia" w:cstheme="majorEastAsia"/>
                <w:color w:val="000000"/>
              </w:rPr>
            </w:pPr>
          </w:p>
        </w:tc>
        <w:tc>
          <w:tcPr>
            <w:tcW w:w="148" w:type="pct"/>
            <w:noWrap/>
            <w:hideMark/>
          </w:tcPr>
          <w:p w14:paraId="33B1A39D" w14:textId="0EE2343B"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53" w:author="瑋婷 徐" w:date="2025-01-03T16:20:00Z" w16du:dateUtc="2025-01-03T08:20:00Z"/>
                <w:rFonts w:asciiTheme="majorEastAsia" w:eastAsia="標楷體" w:hAnsiTheme="majorEastAsia" w:cstheme="majorEastAsia"/>
                <w:color w:val="000000"/>
                <w:rPrChange w:id="8154" w:author="瑋婷 徐" w:date="2025-01-04T22:55:00Z" w16du:dateUtc="2025-01-04T14:55:00Z">
                  <w:rPr>
                    <w:ins w:id="8155" w:author="瑋婷 徐" w:date="2025-01-03T16:20:00Z" w16du:dateUtc="2025-01-03T08:20:00Z"/>
                    <w:rFonts w:cs="Calibri"/>
                    <w:color w:val="000000"/>
                    <w:sz w:val="22"/>
                  </w:rPr>
                </w:rPrChange>
              </w:rPr>
              <w:pPrChange w:id="815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0DE88F7"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57" w:author="瑋婷 徐" w:date="2025-01-03T16:20:00Z" w16du:dateUtc="2025-01-03T08:20:00Z"/>
                <w:rFonts w:asciiTheme="majorEastAsia" w:eastAsia="標楷體" w:hAnsiTheme="majorEastAsia" w:cstheme="majorEastAsia"/>
                <w:rPrChange w:id="8158" w:author="瑋婷 徐" w:date="2025-01-04T22:55:00Z" w16du:dateUtc="2025-01-04T14:55:00Z">
                  <w:rPr>
                    <w:ins w:id="8159" w:author="瑋婷 徐" w:date="2025-01-03T16:20:00Z" w16du:dateUtc="2025-01-03T08:20:00Z"/>
                    <w:rFonts w:ascii="Times New Roman" w:eastAsia="Times New Roman" w:hAnsi="Times New Roman" w:cs="Times New Roman"/>
                    <w:sz w:val="20"/>
                    <w:szCs w:val="20"/>
                  </w:rPr>
                </w:rPrChange>
              </w:rPr>
              <w:pPrChange w:id="816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43937C9"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61" w:author="瑋婷 徐" w:date="2025-01-03T16:20:00Z" w16du:dateUtc="2025-01-03T08:20:00Z"/>
                <w:rFonts w:asciiTheme="majorEastAsia" w:eastAsia="標楷體" w:hAnsiTheme="majorEastAsia" w:cstheme="majorEastAsia"/>
                <w:rPrChange w:id="8162" w:author="瑋婷 徐" w:date="2025-01-04T22:55:00Z" w16du:dateUtc="2025-01-04T14:55:00Z">
                  <w:rPr>
                    <w:ins w:id="8163" w:author="瑋婷 徐" w:date="2025-01-03T16:20:00Z" w16du:dateUtc="2025-01-03T08:20:00Z"/>
                    <w:rFonts w:ascii="Times New Roman" w:eastAsia="Times New Roman" w:hAnsi="Times New Roman" w:cs="Times New Roman"/>
                    <w:sz w:val="20"/>
                    <w:szCs w:val="20"/>
                  </w:rPr>
                </w:rPrChange>
              </w:rPr>
              <w:pPrChange w:id="81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21DDB83"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65" w:author="瑋婷 徐" w:date="2025-01-03T16:20:00Z" w16du:dateUtc="2025-01-03T08:20:00Z"/>
                <w:rFonts w:asciiTheme="majorEastAsia" w:eastAsia="標楷體" w:hAnsiTheme="majorEastAsia" w:cstheme="majorEastAsia"/>
                <w:rPrChange w:id="8166" w:author="瑋婷 徐" w:date="2025-01-04T22:55:00Z" w16du:dateUtc="2025-01-04T14:55:00Z">
                  <w:rPr>
                    <w:ins w:id="8167" w:author="瑋婷 徐" w:date="2025-01-03T16:20:00Z" w16du:dateUtc="2025-01-03T08:20:00Z"/>
                    <w:rFonts w:ascii="Times New Roman" w:eastAsia="Times New Roman" w:hAnsi="Times New Roman" w:cs="Times New Roman"/>
                    <w:sz w:val="20"/>
                    <w:szCs w:val="20"/>
                  </w:rPr>
                </w:rPrChange>
              </w:rPr>
              <w:pPrChange w:id="81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1889A597"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8169" w:author="瑋婷 徐" w:date="2025-01-03T16:33:00Z" w16du:dateUtc="2025-01-03T08:33:00Z"/>
                <w:rFonts w:asciiTheme="majorEastAsia" w:eastAsia="標楷體" w:hAnsiTheme="majorEastAsia" w:cstheme="majorEastAsia"/>
                <w:color w:val="000000"/>
              </w:rPr>
            </w:pPr>
          </w:p>
        </w:tc>
        <w:tc>
          <w:tcPr>
            <w:tcW w:w="148" w:type="pct"/>
            <w:noWrap/>
            <w:hideMark/>
          </w:tcPr>
          <w:p w14:paraId="1E7ADAA1" w14:textId="42ECFBEE"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70" w:author="瑋婷 徐" w:date="2025-01-03T16:20:00Z" w16du:dateUtc="2025-01-03T08:20:00Z"/>
                <w:rFonts w:asciiTheme="majorEastAsia" w:eastAsia="標楷體" w:hAnsiTheme="majorEastAsia" w:cstheme="majorEastAsia"/>
                <w:color w:val="000000"/>
                <w:rPrChange w:id="8171" w:author="瑋婷 徐" w:date="2025-01-04T22:55:00Z" w16du:dateUtc="2025-01-04T14:55:00Z">
                  <w:rPr>
                    <w:ins w:id="8172" w:author="瑋婷 徐" w:date="2025-01-03T16:20:00Z" w16du:dateUtc="2025-01-03T08:20:00Z"/>
                    <w:rFonts w:cs="Calibri"/>
                    <w:color w:val="000000"/>
                    <w:sz w:val="22"/>
                  </w:rPr>
                </w:rPrChange>
              </w:rPr>
              <w:pPrChange w:id="81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174" w:author="瑋婷 徐" w:date="2025-01-03T16:20:00Z" w16du:dateUtc="2025-01-03T08:20:00Z">
              <w:r w:rsidRPr="00720C7A">
                <w:rPr>
                  <w:rFonts w:asciiTheme="majorEastAsia" w:eastAsia="標楷體" w:hAnsiTheme="majorEastAsia" w:cstheme="majorEastAsia"/>
                  <w:color w:val="000000"/>
                  <w:rPrChange w:id="8175" w:author="瑋婷 徐" w:date="2025-01-04T22:55:00Z" w16du:dateUtc="2025-01-04T14:55:00Z">
                    <w:rPr>
                      <w:rFonts w:cs="Calibri"/>
                      <w:color w:val="000000"/>
                      <w:sz w:val="22"/>
                    </w:rPr>
                  </w:rPrChange>
                </w:rPr>
                <w:t>*</w:t>
              </w:r>
            </w:ins>
          </w:p>
        </w:tc>
        <w:tc>
          <w:tcPr>
            <w:tcW w:w="148" w:type="pct"/>
            <w:noWrap/>
            <w:hideMark/>
          </w:tcPr>
          <w:p w14:paraId="6A220224"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76" w:author="瑋婷 徐" w:date="2025-01-03T16:20:00Z" w16du:dateUtc="2025-01-03T08:20:00Z"/>
                <w:rFonts w:asciiTheme="majorEastAsia" w:eastAsia="標楷體" w:hAnsiTheme="majorEastAsia" w:cstheme="majorEastAsia"/>
                <w:color w:val="000000"/>
                <w:rPrChange w:id="8177" w:author="瑋婷 徐" w:date="2025-01-04T22:55:00Z" w16du:dateUtc="2025-01-04T14:55:00Z">
                  <w:rPr>
                    <w:ins w:id="8178" w:author="瑋婷 徐" w:date="2025-01-03T16:20:00Z" w16du:dateUtc="2025-01-03T08:20:00Z"/>
                    <w:rFonts w:cs="Calibri"/>
                    <w:color w:val="000000"/>
                    <w:sz w:val="22"/>
                  </w:rPr>
                </w:rPrChange>
              </w:rPr>
              <w:pPrChange w:id="81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5B90D00"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80" w:author="瑋婷 徐" w:date="2025-01-03T16:20:00Z" w16du:dateUtc="2025-01-03T08:20:00Z"/>
                <w:rFonts w:asciiTheme="majorEastAsia" w:eastAsia="標楷體" w:hAnsiTheme="majorEastAsia" w:cstheme="majorEastAsia"/>
                <w:rPrChange w:id="8181" w:author="瑋婷 徐" w:date="2025-01-04T22:55:00Z" w16du:dateUtc="2025-01-04T14:55:00Z">
                  <w:rPr>
                    <w:ins w:id="8182" w:author="瑋婷 徐" w:date="2025-01-03T16:20:00Z" w16du:dateUtc="2025-01-03T08:20:00Z"/>
                    <w:rFonts w:ascii="Times New Roman" w:eastAsia="Times New Roman" w:hAnsi="Times New Roman" w:cs="Times New Roman"/>
                    <w:sz w:val="20"/>
                    <w:szCs w:val="20"/>
                  </w:rPr>
                </w:rPrChange>
              </w:rPr>
              <w:pPrChange w:id="81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7347E63"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84" w:author="瑋婷 徐" w:date="2025-01-03T16:20:00Z" w16du:dateUtc="2025-01-03T08:20:00Z"/>
                <w:rFonts w:asciiTheme="majorEastAsia" w:eastAsia="標楷體" w:hAnsiTheme="majorEastAsia" w:cstheme="majorEastAsia"/>
                <w:rPrChange w:id="8185" w:author="瑋婷 徐" w:date="2025-01-04T22:55:00Z" w16du:dateUtc="2025-01-04T14:55:00Z">
                  <w:rPr>
                    <w:ins w:id="8186" w:author="瑋婷 徐" w:date="2025-01-03T16:20:00Z" w16du:dateUtc="2025-01-03T08:20:00Z"/>
                    <w:rFonts w:ascii="Times New Roman" w:eastAsia="Times New Roman" w:hAnsi="Times New Roman" w:cs="Times New Roman"/>
                    <w:sz w:val="20"/>
                    <w:szCs w:val="20"/>
                  </w:rPr>
                </w:rPrChange>
              </w:rPr>
              <w:pPrChange w:id="81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3E15715"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88" w:author="瑋婷 徐" w:date="2025-01-03T16:20:00Z" w16du:dateUtc="2025-01-03T08:20:00Z"/>
                <w:rFonts w:asciiTheme="majorEastAsia" w:eastAsia="標楷體" w:hAnsiTheme="majorEastAsia" w:cstheme="majorEastAsia"/>
                <w:rPrChange w:id="8189" w:author="瑋婷 徐" w:date="2025-01-04T22:55:00Z" w16du:dateUtc="2025-01-04T14:55:00Z">
                  <w:rPr>
                    <w:ins w:id="8190" w:author="瑋婷 徐" w:date="2025-01-03T16:20:00Z" w16du:dateUtc="2025-01-03T08:20:00Z"/>
                    <w:rFonts w:ascii="Times New Roman" w:eastAsia="Times New Roman" w:hAnsi="Times New Roman" w:cs="Times New Roman"/>
                    <w:sz w:val="20"/>
                    <w:szCs w:val="20"/>
                  </w:rPr>
                </w:rPrChange>
              </w:rPr>
              <w:pPrChange w:id="81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6D6A689"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92" w:author="瑋婷 徐" w:date="2025-01-03T16:20:00Z" w16du:dateUtc="2025-01-03T08:20:00Z"/>
                <w:rFonts w:asciiTheme="majorEastAsia" w:eastAsia="標楷體" w:hAnsiTheme="majorEastAsia" w:cstheme="majorEastAsia"/>
                <w:rPrChange w:id="8193" w:author="瑋婷 徐" w:date="2025-01-04T22:55:00Z" w16du:dateUtc="2025-01-04T14:55:00Z">
                  <w:rPr>
                    <w:ins w:id="8194" w:author="瑋婷 徐" w:date="2025-01-03T16:20:00Z" w16du:dateUtc="2025-01-03T08:20:00Z"/>
                    <w:rFonts w:ascii="Times New Roman" w:eastAsia="Times New Roman" w:hAnsi="Times New Roman" w:cs="Times New Roman"/>
                    <w:sz w:val="20"/>
                    <w:szCs w:val="20"/>
                  </w:rPr>
                </w:rPrChange>
              </w:rPr>
              <w:pPrChange w:id="81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3BF8A71"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196" w:author="瑋婷 徐" w:date="2025-01-03T16:20:00Z" w16du:dateUtc="2025-01-03T08:20:00Z"/>
                <w:rFonts w:asciiTheme="majorEastAsia" w:eastAsia="標楷體" w:hAnsiTheme="majorEastAsia" w:cstheme="majorEastAsia"/>
                <w:rPrChange w:id="8197" w:author="瑋婷 徐" w:date="2025-01-04T22:55:00Z" w16du:dateUtc="2025-01-04T14:55:00Z">
                  <w:rPr>
                    <w:ins w:id="8198" w:author="瑋婷 徐" w:date="2025-01-03T16:20:00Z" w16du:dateUtc="2025-01-03T08:20:00Z"/>
                    <w:rFonts w:ascii="Times New Roman" w:eastAsia="Times New Roman" w:hAnsi="Times New Roman" w:cs="Times New Roman"/>
                    <w:sz w:val="20"/>
                    <w:szCs w:val="20"/>
                  </w:rPr>
                </w:rPrChange>
              </w:rPr>
              <w:pPrChange w:id="81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162F057E"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200" w:author="瑋婷 徐" w:date="2025-01-03T16:20:00Z" w16du:dateUtc="2025-01-03T08:20:00Z"/>
                <w:rFonts w:asciiTheme="majorEastAsia" w:eastAsia="標楷體" w:hAnsiTheme="majorEastAsia" w:cstheme="majorEastAsia"/>
                <w:rPrChange w:id="8201" w:author="瑋婷 徐" w:date="2025-01-04T22:55:00Z" w16du:dateUtc="2025-01-04T14:55:00Z">
                  <w:rPr>
                    <w:ins w:id="8202" w:author="瑋婷 徐" w:date="2025-01-03T16:20:00Z" w16du:dateUtc="2025-01-03T08:20:00Z"/>
                    <w:rFonts w:ascii="Times New Roman" w:eastAsia="Times New Roman" w:hAnsi="Times New Roman" w:cs="Times New Roman"/>
                    <w:sz w:val="20"/>
                    <w:szCs w:val="20"/>
                  </w:rPr>
                </w:rPrChange>
              </w:rPr>
              <w:pPrChange w:id="82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085A97" w:rsidRPr="00D57425" w14:paraId="1F5496B0" w14:textId="77777777" w:rsidTr="003C19C7">
        <w:trPr>
          <w:cnfStyle w:val="000000100000" w:firstRow="0" w:lastRow="0" w:firstColumn="0" w:lastColumn="0" w:oddVBand="0" w:evenVBand="0" w:oddHBand="1" w:evenHBand="0" w:firstRowFirstColumn="0" w:firstRowLastColumn="0" w:lastRowFirstColumn="0" w:lastRowLastColumn="0"/>
          <w:trHeight w:val="300"/>
          <w:ins w:id="8204"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03DBE4D2" w14:textId="77777777" w:rsidR="00DA433E" w:rsidRPr="00720C7A" w:rsidRDefault="00DA433E">
            <w:pPr>
              <w:spacing w:line="360" w:lineRule="auto"/>
              <w:jc w:val="both"/>
              <w:rPr>
                <w:ins w:id="8205" w:author="瑋婷 徐" w:date="2025-01-03T16:20:00Z" w16du:dateUtc="2025-01-03T08:20:00Z"/>
                <w:rFonts w:asciiTheme="majorEastAsia" w:eastAsia="標楷體" w:hAnsiTheme="majorEastAsia" w:cstheme="majorEastAsia"/>
                <w:b w:val="0"/>
                <w:bCs w:val="0"/>
                <w:color w:val="000000"/>
                <w:rPrChange w:id="8206" w:author="瑋婷 徐" w:date="2025-01-04T22:55:00Z" w16du:dateUtc="2025-01-04T14:55:00Z">
                  <w:rPr>
                    <w:ins w:id="8207" w:author="瑋婷 徐" w:date="2025-01-03T16:20:00Z" w16du:dateUtc="2025-01-03T08:20:00Z"/>
                    <w:rFonts w:cs="Calibri"/>
                    <w:color w:val="000000"/>
                    <w:sz w:val="22"/>
                  </w:rPr>
                </w:rPrChange>
              </w:rPr>
              <w:pPrChange w:id="8208" w:author="瑋婷 徐" w:date="2025-01-03T16:21:00Z" w16du:dateUtc="2025-01-03T08:21:00Z">
                <w:pPr/>
              </w:pPrChange>
            </w:pPr>
            <w:ins w:id="8209" w:author="瑋婷 徐" w:date="2025-01-03T16:20:00Z" w16du:dateUtc="2025-01-03T08:20:00Z">
              <w:r w:rsidRPr="00720C7A">
                <w:rPr>
                  <w:rFonts w:asciiTheme="majorEastAsia" w:eastAsia="標楷體" w:hAnsiTheme="majorEastAsia" w:cstheme="majorEastAsia"/>
                  <w:b w:val="0"/>
                  <w:bCs w:val="0"/>
                  <w:color w:val="000000"/>
                  <w:rPrChange w:id="8210" w:author="瑋婷 徐" w:date="2025-01-04T22:55:00Z" w16du:dateUtc="2025-01-04T14:55:00Z">
                    <w:rPr>
                      <w:rFonts w:cs="Calibri"/>
                      <w:color w:val="000000"/>
                      <w:sz w:val="22"/>
                    </w:rPr>
                  </w:rPrChange>
                </w:rPr>
                <w:t>樹鵲</w:t>
              </w:r>
              <w:r w:rsidRPr="00720C7A">
                <w:rPr>
                  <w:rFonts w:asciiTheme="majorEastAsia" w:eastAsia="標楷體" w:hAnsiTheme="majorEastAsia" w:cstheme="majorEastAsia"/>
                  <w:b w:val="0"/>
                  <w:bCs w:val="0"/>
                  <w:color w:val="000000"/>
                  <w:rPrChange w:id="8211" w:author="瑋婷 徐" w:date="2025-01-04T22:55:00Z" w16du:dateUtc="2025-01-04T14:55:00Z">
                    <w:rPr>
                      <w:rFonts w:cs="Calibri"/>
                      <w:color w:val="000000"/>
                      <w:sz w:val="22"/>
                    </w:rPr>
                  </w:rPrChange>
                </w:rPr>
                <w:t xml:space="preserve"> </w:t>
              </w:r>
              <w:r w:rsidRPr="00720C7A">
                <w:rPr>
                  <w:rFonts w:asciiTheme="majorEastAsia" w:eastAsia="標楷體" w:hAnsiTheme="majorEastAsia" w:cstheme="majorEastAsia"/>
                  <w:b w:val="0"/>
                  <w:bCs w:val="0"/>
                  <w:color w:val="000000"/>
                  <w:rPrChange w:id="8212" w:author="瑋婷 徐" w:date="2025-01-04T22:55:00Z" w16du:dateUtc="2025-01-04T14:55:00Z">
                    <w:rPr>
                      <w:color w:val="000000"/>
                      <w:sz w:val="22"/>
                    </w:rPr>
                  </w:rPrChange>
                </w:rPr>
                <w:t>※</w:t>
              </w:r>
              <w:r w:rsidRPr="00720C7A">
                <w:rPr>
                  <w:rFonts w:asciiTheme="majorEastAsia" w:eastAsia="標楷體" w:hAnsiTheme="majorEastAsia" w:cstheme="majorEastAsia"/>
                  <w:b w:val="0"/>
                  <w:bCs w:val="0"/>
                  <w:color w:val="000000"/>
                  <w:rPrChange w:id="8213" w:author="瑋婷 徐" w:date="2025-01-04T22:55:00Z" w16du:dateUtc="2025-01-04T14:55:00Z">
                    <w:rPr>
                      <w:rFonts w:cs="Calibri"/>
                      <w:color w:val="000000"/>
                      <w:sz w:val="22"/>
                    </w:rPr>
                  </w:rPrChange>
                </w:rPr>
                <w:t xml:space="preserve"> </w:t>
              </w:r>
            </w:ins>
          </w:p>
        </w:tc>
        <w:tc>
          <w:tcPr>
            <w:tcW w:w="1284" w:type="pct"/>
            <w:hideMark/>
          </w:tcPr>
          <w:p w14:paraId="25E5FDD2"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14" w:author="瑋婷 徐" w:date="2025-01-03T16:20:00Z" w16du:dateUtc="2025-01-03T08:20:00Z"/>
                <w:rFonts w:asciiTheme="majorEastAsia" w:eastAsia="標楷體" w:hAnsiTheme="majorEastAsia" w:cstheme="majorEastAsia"/>
                <w:i/>
                <w:iCs/>
                <w:color w:val="000000"/>
                <w:rPrChange w:id="8215" w:author="瑋婷 徐" w:date="2025-01-04T22:55:00Z" w16du:dateUtc="2025-01-04T14:55:00Z">
                  <w:rPr>
                    <w:ins w:id="8216" w:author="瑋婷 徐" w:date="2025-01-03T16:20:00Z" w16du:dateUtc="2025-01-03T08:20:00Z"/>
                    <w:rFonts w:cs="Calibri"/>
                    <w:i/>
                    <w:iCs/>
                    <w:color w:val="000000"/>
                    <w:sz w:val="22"/>
                  </w:rPr>
                </w:rPrChange>
              </w:rPr>
              <w:pPrChange w:id="82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218" w:author="瑋婷 徐" w:date="2025-01-03T16:20:00Z" w16du:dateUtc="2025-01-03T08:20:00Z">
              <w:r w:rsidRPr="00720C7A">
                <w:rPr>
                  <w:rFonts w:asciiTheme="majorEastAsia" w:eastAsia="標楷體" w:hAnsiTheme="majorEastAsia" w:cstheme="majorEastAsia"/>
                  <w:i/>
                  <w:iCs/>
                  <w:color w:val="000000"/>
                  <w:rPrChange w:id="8219" w:author="瑋婷 徐" w:date="2025-01-04T22:55:00Z" w16du:dateUtc="2025-01-04T14:55:00Z">
                    <w:rPr>
                      <w:rFonts w:cs="Calibri"/>
                      <w:i/>
                      <w:iCs/>
                      <w:color w:val="000000"/>
                      <w:sz w:val="22"/>
                    </w:rPr>
                  </w:rPrChange>
                </w:rPr>
                <w:t>Dendrocitta formosae</w:t>
              </w:r>
            </w:ins>
          </w:p>
        </w:tc>
        <w:tc>
          <w:tcPr>
            <w:tcW w:w="148" w:type="pct"/>
            <w:noWrap/>
            <w:hideMark/>
          </w:tcPr>
          <w:p w14:paraId="0347173E"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20" w:author="瑋婷 徐" w:date="2025-01-03T16:20:00Z" w16du:dateUtc="2025-01-03T08:20:00Z"/>
                <w:rFonts w:asciiTheme="majorEastAsia" w:eastAsia="標楷體" w:hAnsiTheme="majorEastAsia" w:cstheme="majorEastAsia"/>
                <w:color w:val="000000"/>
                <w:rPrChange w:id="8221" w:author="瑋婷 徐" w:date="2025-01-04T22:55:00Z" w16du:dateUtc="2025-01-04T14:55:00Z">
                  <w:rPr>
                    <w:ins w:id="8222" w:author="瑋婷 徐" w:date="2025-01-03T16:20:00Z" w16du:dateUtc="2025-01-03T08:20:00Z"/>
                    <w:rFonts w:cs="Calibri"/>
                    <w:color w:val="000000"/>
                    <w:sz w:val="22"/>
                  </w:rPr>
                </w:rPrChange>
              </w:rPr>
              <w:pPrChange w:id="82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224" w:author="瑋婷 徐" w:date="2025-01-03T16:20:00Z" w16du:dateUtc="2025-01-03T08:20:00Z">
              <w:r w:rsidRPr="00720C7A">
                <w:rPr>
                  <w:rFonts w:asciiTheme="majorEastAsia" w:eastAsia="標楷體" w:hAnsiTheme="majorEastAsia" w:cstheme="majorEastAsia"/>
                  <w:color w:val="000000"/>
                  <w:rPrChange w:id="8225" w:author="瑋婷 徐" w:date="2025-01-04T22:55:00Z" w16du:dateUtc="2025-01-04T14:55:00Z">
                    <w:rPr>
                      <w:rFonts w:cs="Calibri"/>
                      <w:color w:val="000000"/>
                      <w:sz w:val="22"/>
                    </w:rPr>
                  </w:rPrChange>
                </w:rPr>
                <w:t>*</w:t>
              </w:r>
            </w:ins>
          </w:p>
        </w:tc>
        <w:tc>
          <w:tcPr>
            <w:tcW w:w="148" w:type="pct"/>
            <w:noWrap/>
            <w:hideMark/>
          </w:tcPr>
          <w:p w14:paraId="5953509B"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26" w:author="瑋婷 徐" w:date="2025-01-03T16:20:00Z" w16du:dateUtc="2025-01-03T08:20:00Z"/>
                <w:rFonts w:asciiTheme="majorEastAsia" w:eastAsia="標楷體" w:hAnsiTheme="majorEastAsia" w:cstheme="majorEastAsia"/>
                <w:color w:val="000000"/>
                <w:rPrChange w:id="8227" w:author="瑋婷 徐" w:date="2025-01-04T22:55:00Z" w16du:dateUtc="2025-01-04T14:55:00Z">
                  <w:rPr>
                    <w:ins w:id="8228" w:author="瑋婷 徐" w:date="2025-01-03T16:20:00Z" w16du:dateUtc="2025-01-03T08:20:00Z"/>
                    <w:rFonts w:cs="Calibri"/>
                    <w:color w:val="000000"/>
                    <w:sz w:val="22"/>
                  </w:rPr>
                </w:rPrChange>
              </w:rPr>
              <w:pPrChange w:id="82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230" w:author="瑋婷 徐" w:date="2025-01-03T16:20:00Z" w16du:dateUtc="2025-01-03T08:20:00Z">
              <w:r w:rsidRPr="00720C7A">
                <w:rPr>
                  <w:rFonts w:asciiTheme="majorEastAsia" w:eastAsia="標楷體" w:hAnsiTheme="majorEastAsia" w:cstheme="majorEastAsia"/>
                  <w:color w:val="000000"/>
                  <w:rPrChange w:id="8231" w:author="瑋婷 徐" w:date="2025-01-04T22:55:00Z" w16du:dateUtc="2025-01-04T14:55:00Z">
                    <w:rPr>
                      <w:rFonts w:cs="Calibri"/>
                      <w:color w:val="000000"/>
                      <w:sz w:val="22"/>
                    </w:rPr>
                  </w:rPrChange>
                </w:rPr>
                <w:t>*</w:t>
              </w:r>
            </w:ins>
          </w:p>
        </w:tc>
        <w:tc>
          <w:tcPr>
            <w:tcW w:w="148" w:type="pct"/>
            <w:noWrap/>
            <w:hideMark/>
          </w:tcPr>
          <w:p w14:paraId="6C483528"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32" w:author="瑋婷 徐" w:date="2025-01-03T16:20:00Z" w16du:dateUtc="2025-01-03T08:20:00Z"/>
                <w:rFonts w:asciiTheme="majorEastAsia" w:eastAsia="標楷體" w:hAnsiTheme="majorEastAsia" w:cstheme="majorEastAsia"/>
                <w:color w:val="000000"/>
                <w:rPrChange w:id="8233" w:author="瑋婷 徐" w:date="2025-01-04T22:55:00Z" w16du:dateUtc="2025-01-04T14:55:00Z">
                  <w:rPr>
                    <w:ins w:id="8234" w:author="瑋婷 徐" w:date="2025-01-03T16:20:00Z" w16du:dateUtc="2025-01-03T08:20:00Z"/>
                    <w:rFonts w:cs="Calibri"/>
                    <w:color w:val="000000"/>
                    <w:sz w:val="22"/>
                  </w:rPr>
                </w:rPrChange>
              </w:rPr>
              <w:pPrChange w:id="82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236" w:author="瑋婷 徐" w:date="2025-01-03T16:20:00Z" w16du:dateUtc="2025-01-03T08:20:00Z">
              <w:r w:rsidRPr="00720C7A">
                <w:rPr>
                  <w:rFonts w:asciiTheme="majorEastAsia" w:eastAsia="標楷體" w:hAnsiTheme="majorEastAsia" w:cstheme="majorEastAsia"/>
                  <w:color w:val="000000"/>
                  <w:rPrChange w:id="8237" w:author="瑋婷 徐" w:date="2025-01-04T22:55:00Z" w16du:dateUtc="2025-01-04T14:55:00Z">
                    <w:rPr>
                      <w:rFonts w:cs="Calibri"/>
                      <w:color w:val="000000"/>
                      <w:sz w:val="22"/>
                    </w:rPr>
                  </w:rPrChange>
                </w:rPr>
                <w:t>*</w:t>
              </w:r>
            </w:ins>
          </w:p>
        </w:tc>
        <w:tc>
          <w:tcPr>
            <w:tcW w:w="148" w:type="pct"/>
            <w:noWrap/>
            <w:hideMark/>
          </w:tcPr>
          <w:p w14:paraId="292C3120"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38" w:author="瑋婷 徐" w:date="2025-01-03T16:20:00Z" w16du:dateUtc="2025-01-03T08:20:00Z"/>
                <w:rFonts w:asciiTheme="majorEastAsia" w:eastAsia="標楷體" w:hAnsiTheme="majorEastAsia" w:cstheme="majorEastAsia"/>
                <w:color w:val="000000"/>
                <w:rPrChange w:id="8239" w:author="瑋婷 徐" w:date="2025-01-04T22:55:00Z" w16du:dateUtc="2025-01-04T14:55:00Z">
                  <w:rPr>
                    <w:ins w:id="8240" w:author="瑋婷 徐" w:date="2025-01-03T16:20:00Z" w16du:dateUtc="2025-01-03T08:20:00Z"/>
                    <w:rFonts w:cs="Calibri"/>
                    <w:color w:val="000000"/>
                    <w:sz w:val="22"/>
                  </w:rPr>
                </w:rPrChange>
              </w:rPr>
              <w:pPrChange w:id="824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242" w:author="瑋婷 徐" w:date="2025-01-03T16:20:00Z" w16du:dateUtc="2025-01-03T08:20:00Z">
              <w:r w:rsidRPr="00720C7A">
                <w:rPr>
                  <w:rFonts w:asciiTheme="majorEastAsia" w:eastAsia="標楷體" w:hAnsiTheme="majorEastAsia" w:cstheme="majorEastAsia"/>
                  <w:color w:val="000000"/>
                  <w:rPrChange w:id="8243" w:author="瑋婷 徐" w:date="2025-01-04T22:55:00Z" w16du:dateUtc="2025-01-04T14:55:00Z">
                    <w:rPr>
                      <w:rFonts w:cs="Calibri"/>
                      <w:color w:val="000000"/>
                      <w:sz w:val="22"/>
                    </w:rPr>
                  </w:rPrChange>
                </w:rPr>
                <w:t>*</w:t>
              </w:r>
            </w:ins>
          </w:p>
        </w:tc>
        <w:tc>
          <w:tcPr>
            <w:tcW w:w="148" w:type="pct"/>
            <w:noWrap/>
            <w:hideMark/>
          </w:tcPr>
          <w:p w14:paraId="1F655A31"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44" w:author="瑋婷 徐" w:date="2025-01-03T16:20:00Z" w16du:dateUtc="2025-01-03T08:20:00Z"/>
                <w:rFonts w:asciiTheme="majorEastAsia" w:eastAsia="標楷體" w:hAnsiTheme="majorEastAsia" w:cstheme="majorEastAsia"/>
                <w:color w:val="000000"/>
                <w:rPrChange w:id="8245" w:author="瑋婷 徐" w:date="2025-01-04T22:55:00Z" w16du:dateUtc="2025-01-04T14:55:00Z">
                  <w:rPr>
                    <w:ins w:id="8246" w:author="瑋婷 徐" w:date="2025-01-03T16:20:00Z" w16du:dateUtc="2025-01-03T08:20:00Z"/>
                    <w:rFonts w:cs="Calibri"/>
                    <w:color w:val="000000"/>
                    <w:sz w:val="22"/>
                  </w:rPr>
                </w:rPrChange>
              </w:rPr>
              <w:pPrChange w:id="82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248" w:author="瑋婷 徐" w:date="2025-01-03T16:20:00Z" w16du:dateUtc="2025-01-03T08:20:00Z">
              <w:r w:rsidRPr="00720C7A">
                <w:rPr>
                  <w:rFonts w:asciiTheme="majorEastAsia" w:eastAsia="標楷體" w:hAnsiTheme="majorEastAsia" w:cstheme="majorEastAsia"/>
                  <w:color w:val="000000"/>
                  <w:rPrChange w:id="8249" w:author="瑋婷 徐" w:date="2025-01-04T22:55:00Z" w16du:dateUtc="2025-01-04T14:55:00Z">
                    <w:rPr>
                      <w:rFonts w:cs="Calibri"/>
                      <w:color w:val="000000"/>
                      <w:sz w:val="22"/>
                    </w:rPr>
                  </w:rPrChange>
                </w:rPr>
                <w:t>*</w:t>
              </w:r>
            </w:ins>
          </w:p>
        </w:tc>
        <w:tc>
          <w:tcPr>
            <w:tcW w:w="109" w:type="pct"/>
            <w:noWrap/>
            <w:hideMark/>
          </w:tcPr>
          <w:p w14:paraId="0E41BACF"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50" w:author="瑋婷 徐" w:date="2025-01-03T16:20:00Z" w16du:dateUtc="2025-01-03T08:20:00Z"/>
                <w:rFonts w:asciiTheme="majorEastAsia" w:eastAsia="標楷體" w:hAnsiTheme="majorEastAsia" w:cstheme="majorEastAsia"/>
                <w:color w:val="000000"/>
                <w:rPrChange w:id="8251" w:author="瑋婷 徐" w:date="2025-01-04T22:55:00Z" w16du:dateUtc="2025-01-04T14:55:00Z">
                  <w:rPr>
                    <w:ins w:id="8252" w:author="瑋婷 徐" w:date="2025-01-03T16:20:00Z" w16du:dateUtc="2025-01-03T08:20:00Z"/>
                    <w:rFonts w:cs="Calibri"/>
                    <w:color w:val="000000"/>
                    <w:sz w:val="22"/>
                  </w:rPr>
                </w:rPrChange>
              </w:rPr>
              <w:pPrChange w:id="82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254" w:author="瑋婷 徐" w:date="2025-01-03T16:20:00Z" w16du:dateUtc="2025-01-03T08:20:00Z">
              <w:r w:rsidRPr="00720C7A">
                <w:rPr>
                  <w:rFonts w:asciiTheme="majorEastAsia" w:eastAsia="標楷體" w:hAnsiTheme="majorEastAsia" w:cstheme="majorEastAsia"/>
                  <w:color w:val="000000"/>
                  <w:rPrChange w:id="8255" w:author="瑋婷 徐" w:date="2025-01-04T22:55:00Z" w16du:dateUtc="2025-01-04T14:55:00Z">
                    <w:rPr>
                      <w:rFonts w:cs="Calibri"/>
                      <w:color w:val="000000"/>
                      <w:sz w:val="22"/>
                    </w:rPr>
                  </w:rPrChange>
                </w:rPr>
                <w:t>*</w:t>
              </w:r>
            </w:ins>
          </w:p>
        </w:tc>
        <w:tc>
          <w:tcPr>
            <w:tcW w:w="109" w:type="pct"/>
          </w:tcPr>
          <w:p w14:paraId="1A72E0EC" w14:textId="77777777" w:rsidR="00DA433E" w:rsidRPr="00720C7A"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8256" w:author="瑋婷 徐" w:date="2025-01-03T16:33:00Z" w16du:dateUtc="2025-01-03T08:33:00Z"/>
                <w:rFonts w:asciiTheme="majorEastAsia" w:eastAsia="標楷體" w:hAnsiTheme="majorEastAsia" w:cstheme="majorEastAsia"/>
                <w:color w:val="000000"/>
              </w:rPr>
            </w:pPr>
          </w:p>
        </w:tc>
        <w:tc>
          <w:tcPr>
            <w:tcW w:w="148" w:type="pct"/>
            <w:noWrap/>
            <w:hideMark/>
          </w:tcPr>
          <w:p w14:paraId="0AA842BC" w14:textId="23F8CA3A"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57" w:author="瑋婷 徐" w:date="2025-01-03T16:20:00Z" w16du:dateUtc="2025-01-03T08:20:00Z"/>
                <w:rFonts w:asciiTheme="majorEastAsia" w:eastAsia="標楷體" w:hAnsiTheme="majorEastAsia" w:cstheme="majorEastAsia"/>
                <w:color w:val="000000"/>
                <w:rPrChange w:id="8258" w:author="瑋婷 徐" w:date="2025-01-04T22:55:00Z" w16du:dateUtc="2025-01-04T14:55:00Z">
                  <w:rPr>
                    <w:ins w:id="8259" w:author="瑋婷 徐" w:date="2025-01-03T16:20:00Z" w16du:dateUtc="2025-01-03T08:20:00Z"/>
                    <w:rFonts w:cs="Calibri"/>
                    <w:color w:val="000000"/>
                    <w:sz w:val="22"/>
                  </w:rPr>
                </w:rPrChange>
              </w:rPr>
              <w:pPrChange w:id="826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261" w:author="瑋婷 徐" w:date="2025-01-03T16:20:00Z" w16du:dateUtc="2025-01-03T08:20:00Z">
              <w:r w:rsidRPr="00720C7A">
                <w:rPr>
                  <w:rFonts w:asciiTheme="majorEastAsia" w:eastAsia="標楷體" w:hAnsiTheme="majorEastAsia" w:cstheme="majorEastAsia"/>
                  <w:color w:val="000000"/>
                  <w:rPrChange w:id="8262" w:author="瑋婷 徐" w:date="2025-01-04T22:55:00Z" w16du:dateUtc="2025-01-04T14:55:00Z">
                    <w:rPr>
                      <w:rFonts w:cs="Calibri"/>
                      <w:color w:val="000000"/>
                      <w:sz w:val="22"/>
                    </w:rPr>
                  </w:rPrChange>
                </w:rPr>
                <w:t>*</w:t>
              </w:r>
            </w:ins>
          </w:p>
        </w:tc>
        <w:tc>
          <w:tcPr>
            <w:tcW w:w="148" w:type="pct"/>
            <w:noWrap/>
            <w:hideMark/>
          </w:tcPr>
          <w:p w14:paraId="7414EE3A"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63" w:author="瑋婷 徐" w:date="2025-01-03T16:20:00Z" w16du:dateUtc="2025-01-03T08:20:00Z"/>
                <w:rFonts w:asciiTheme="majorEastAsia" w:eastAsia="標楷體" w:hAnsiTheme="majorEastAsia" w:cstheme="majorEastAsia"/>
                <w:color w:val="000000"/>
                <w:rPrChange w:id="8264" w:author="瑋婷 徐" w:date="2025-01-04T22:55:00Z" w16du:dateUtc="2025-01-04T14:55:00Z">
                  <w:rPr>
                    <w:ins w:id="8265" w:author="瑋婷 徐" w:date="2025-01-03T16:20:00Z" w16du:dateUtc="2025-01-03T08:20:00Z"/>
                    <w:rFonts w:cs="Calibri"/>
                    <w:color w:val="000000"/>
                    <w:sz w:val="22"/>
                  </w:rPr>
                </w:rPrChange>
              </w:rPr>
              <w:pPrChange w:id="826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2040F4B"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67" w:author="瑋婷 徐" w:date="2025-01-03T16:20:00Z" w16du:dateUtc="2025-01-03T08:20:00Z"/>
                <w:rFonts w:asciiTheme="majorEastAsia" w:eastAsia="標楷體" w:hAnsiTheme="majorEastAsia" w:cstheme="majorEastAsia"/>
                <w:rPrChange w:id="8268" w:author="瑋婷 徐" w:date="2025-01-04T22:55:00Z" w16du:dateUtc="2025-01-04T14:55:00Z">
                  <w:rPr>
                    <w:ins w:id="8269" w:author="瑋婷 徐" w:date="2025-01-03T16:20:00Z" w16du:dateUtc="2025-01-03T08:20:00Z"/>
                    <w:rFonts w:ascii="Times New Roman" w:eastAsia="Times New Roman" w:hAnsi="Times New Roman" w:cs="Times New Roman"/>
                    <w:sz w:val="20"/>
                    <w:szCs w:val="20"/>
                  </w:rPr>
                </w:rPrChange>
              </w:rPr>
              <w:pPrChange w:id="827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0CBA38F"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71" w:author="瑋婷 徐" w:date="2025-01-03T16:20:00Z" w16du:dateUtc="2025-01-03T08:20:00Z"/>
                <w:rFonts w:asciiTheme="majorEastAsia" w:eastAsia="標楷體" w:hAnsiTheme="majorEastAsia" w:cstheme="majorEastAsia"/>
                <w:rPrChange w:id="8272" w:author="瑋婷 徐" w:date="2025-01-04T22:55:00Z" w16du:dateUtc="2025-01-04T14:55:00Z">
                  <w:rPr>
                    <w:ins w:id="8273" w:author="瑋婷 徐" w:date="2025-01-03T16:20:00Z" w16du:dateUtc="2025-01-03T08:20:00Z"/>
                    <w:rFonts w:ascii="Times New Roman" w:eastAsia="Times New Roman" w:hAnsi="Times New Roman" w:cs="Times New Roman"/>
                    <w:sz w:val="20"/>
                    <w:szCs w:val="20"/>
                  </w:rPr>
                </w:rPrChange>
              </w:rPr>
              <w:pPrChange w:id="827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366F7B57" w14:textId="77777777" w:rsidR="00DA433E" w:rsidRPr="00720C7A"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8275" w:author="瑋婷 徐" w:date="2025-01-03T16:33:00Z" w16du:dateUtc="2025-01-03T08:33:00Z"/>
                <w:rFonts w:asciiTheme="majorEastAsia" w:eastAsia="標楷體" w:hAnsiTheme="majorEastAsia" w:cstheme="majorEastAsia"/>
                <w:color w:val="000000"/>
              </w:rPr>
            </w:pPr>
          </w:p>
        </w:tc>
        <w:tc>
          <w:tcPr>
            <w:tcW w:w="148" w:type="pct"/>
            <w:noWrap/>
            <w:hideMark/>
          </w:tcPr>
          <w:p w14:paraId="2F4E93B2" w14:textId="73A25A4F"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76" w:author="瑋婷 徐" w:date="2025-01-03T16:20:00Z" w16du:dateUtc="2025-01-03T08:20:00Z"/>
                <w:rFonts w:asciiTheme="majorEastAsia" w:eastAsia="標楷體" w:hAnsiTheme="majorEastAsia" w:cstheme="majorEastAsia"/>
                <w:color w:val="000000"/>
                <w:rPrChange w:id="8277" w:author="瑋婷 徐" w:date="2025-01-04T22:55:00Z" w16du:dateUtc="2025-01-04T14:55:00Z">
                  <w:rPr>
                    <w:ins w:id="8278" w:author="瑋婷 徐" w:date="2025-01-03T16:20:00Z" w16du:dateUtc="2025-01-03T08:20:00Z"/>
                    <w:rFonts w:cs="Calibri"/>
                    <w:color w:val="000000"/>
                    <w:sz w:val="22"/>
                  </w:rPr>
                </w:rPrChange>
              </w:rPr>
              <w:pPrChange w:id="82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280" w:author="瑋婷 徐" w:date="2025-01-03T16:20:00Z" w16du:dateUtc="2025-01-03T08:20:00Z">
              <w:r w:rsidRPr="00720C7A">
                <w:rPr>
                  <w:rFonts w:asciiTheme="majorEastAsia" w:eastAsia="標楷體" w:hAnsiTheme="majorEastAsia" w:cstheme="majorEastAsia"/>
                  <w:color w:val="000000"/>
                  <w:rPrChange w:id="8281" w:author="瑋婷 徐" w:date="2025-01-04T22:55:00Z" w16du:dateUtc="2025-01-04T14:55:00Z">
                    <w:rPr>
                      <w:rFonts w:cs="Calibri"/>
                      <w:color w:val="000000"/>
                      <w:sz w:val="22"/>
                    </w:rPr>
                  </w:rPrChange>
                </w:rPr>
                <w:t>*</w:t>
              </w:r>
            </w:ins>
          </w:p>
        </w:tc>
        <w:tc>
          <w:tcPr>
            <w:tcW w:w="148" w:type="pct"/>
            <w:noWrap/>
            <w:hideMark/>
          </w:tcPr>
          <w:p w14:paraId="7484D8F8"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82" w:author="瑋婷 徐" w:date="2025-01-03T16:20:00Z" w16du:dateUtc="2025-01-03T08:20:00Z"/>
                <w:rFonts w:asciiTheme="majorEastAsia" w:eastAsia="標楷體" w:hAnsiTheme="majorEastAsia" w:cstheme="majorEastAsia"/>
                <w:color w:val="000000"/>
                <w:rPrChange w:id="8283" w:author="瑋婷 徐" w:date="2025-01-04T22:55:00Z" w16du:dateUtc="2025-01-04T14:55:00Z">
                  <w:rPr>
                    <w:ins w:id="8284" w:author="瑋婷 徐" w:date="2025-01-03T16:20:00Z" w16du:dateUtc="2025-01-03T08:20:00Z"/>
                    <w:rFonts w:cs="Calibri"/>
                    <w:color w:val="000000"/>
                    <w:sz w:val="22"/>
                  </w:rPr>
                </w:rPrChange>
              </w:rPr>
              <w:pPrChange w:id="828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784A2F9"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86" w:author="瑋婷 徐" w:date="2025-01-03T16:20:00Z" w16du:dateUtc="2025-01-03T08:20:00Z"/>
                <w:rFonts w:asciiTheme="majorEastAsia" w:eastAsia="標楷體" w:hAnsiTheme="majorEastAsia" w:cstheme="majorEastAsia"/>
                <w:rPrChange w:id="8287" w:author="瑋婷 徐" w:date="2025-01-04T22:55:00Z" w16du:dateUtc="2025-01-04T14:55:00Z">
                  <w:rPr>
                    <w:ins w:id="8288" w:author="瑋婷 徐" w:date="2025-01-03T16:20:00Z" w16du:dateUtc="2025-01-03T08:20:00Z"/>
                    <w:rFonts w:ascii="Times New Roman" w:eastAsia="Times New Roman" w:hAnsi="Times New Roman" w:cs="Times New Roman"/>
                    <w:sz w:val="20"/>
                    <w:szCs w:val="20"/>
                  </w:rPr>
                </w:rPrChange>
              </w:rPr>
              <w:pPrChange w:id="82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66CEE1F"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90" w:author="瑋婷 徐" w:date="2025-01-03T16:20:00Z" w16du:dateUtc="2025-01-03T08:20:00Z"/>
                <w:rFonts w:asciiTheme="majorEastAsia" w:eastAsia="標楷體" w:hAnsiTheme="majorEastAsia" w:cstheme="majorEastAsia"/>
                <w:rPrChange w:id="8291" w:author="瑋婷 徐" w:date="2025-01-04T22:55:00Z" w16du:dateUtc="2025-01-04T14:55:00Z">
                  <w:rPr>
                    <w:ins w:id="8292" w:author="瑋婷 徐" w:date="2025-01-03T16:20:00Z" w16du:dateUtc="2025-01-03T08:20:00Z"/>
                    <w:rFonts w:ascii="Times New Roman" w:eastAsia="Times New Roman" w:hAnsi="Times New Roman" w:cs="Times New Roman"/>
                    <w:sz w:val="20"/>
                    <w:szCs w:val="20"/>
                  </w:rPr>
                </w:rPrChange>
              </w:rPr>
              <w:pPrChange w:id="82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BF7CF90"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94" w:author="瑋婷 徐" w:date="2025-01-03T16:20:00Z" w16du:dateUtc="2025-01-03T08:20:00Z"/>
                <w:rFonts w:asciiTheme="majorEastAsia" w:eastAsia="標楷體" w:hAnsiTheme="majorEastAsia" w:cstheme="majorEastAsia"/>
                <w:rPrChange w:id="8295" w:author="瑋婷 徐" w:date="2025-01-04T22:55:00Z" w16du:dateUtc="2025-01-04T14:55:00Z">
                  <w:rPr>
                    <w:ins w:id="8296" w:author="瑋婷 徐" w:date="2025-01-03T16:20:00Z" w16du:dateUtc="2025-01-03T08:20:00Z"/>
                    <w:rFonts w:ascii="Times New Roman" w:eastAsia="Times New Roman" w:hAnsi="Times New Roman" w:cs="Times New Roman"/>
                    <w:sz w:val="20"/>
                    <w:szCs w:val="20"/>
                  </w:rPr>
                </w:rPrChange>
              </w:rPr>
              <w:pPrChange w:id="82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CE298E9"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298" w:author="瑋婷 徐" w:date="2025-01-03T16:20:00Z" w16du:dateUtc="2025-01-03T08:20:00Z"/>
                <w:rFonts w:asciiTheme="majorEastAsia" w:eastAsia="標楷體" w:hAnsiTheme="majorEastAsia" w:cstheme="majorEastAsia"/>
                <w:color w:val="000000"/>
                <w:rPrChange w:id="8299" w:author="瑋婷 徐" w:date="2025-01-04T22:55:00Z" w16du:dateUtc="2025-01-04T14:55:00Z">
                  <w:rPr>
                    <w:ins w:id="8300" w:author="瑋婷 徐" w:date="2025-01-03T16:20:00Z" w16du:dateUtc="2025-01-03T08:20:00Z"/>
                    <w:rFonts w:cs="Calibri"/>
                    <w:color w:val="000000"/>
                    <w:sz w:val="22"/>
                  </w:rPr>
                </w:rPrChange>
              </w:rPr>
              <w:pPrChange w:id="83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302" w:author="瑋婷 徐" w:date="2025-01-03T16:20:00Z" w16du:dateUtc="2025-01-03T08:20:00Z">
              <w:r w:rsidRPr="00720C7A">
                <w:rPr>
                  <w:rFonts w:asciiTheme="majorEastAsia" w:eastAsia="標楷體" w:hAnsiTheme="majorEastAsia" w:cstheme="majorEastAsia"/>
                  <w:color w:val="000000"/>
                  <w:rPrChange w:id="8303" w:author="瑋婷 徐" w:date="2025-01-04T22:55:00Z" w16du:dateUtc="2025-01-04T14:55:00Z">
                    <w:rPr>
                      <w:rFonts w:cs="Calibri"/>
                      <w:color w:val="000000"/>
                      <w:sz w:val="22"/>
                    </w:rPr>
                  </w:rPrChange>
                </w:rPr>
                <w:t>*</w:t>
              </w:r>
            </w:ins>
          </w:p>
        </w:tc>
        <w:tc>
          <w:tcPr>
            <w:tcW w:w="148" w:type="pct"/>
            <w:noWrap/>
            <w:hideMark/>
          </w:tcPr>
          <w:p w14:paraId="0C10F512"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304" w:author="瑋婷 徐" w:date="2025-01-03T16:20:00Z" w16du:dateUtc="2025-01-03T08:20:00Z"/>
                <w:rFonts w:asciiTheme="majorEastAsia" w:eastAsia="標楷體" w:hAnsiTheme="majorEastAsia" w:cstheme="majorEastAsia"/>
                <w:color w:val="000000"/>
                <w:rPrChange w:id="8305" w:author="瑋婷 徐" w:date="2025-01-04T22:55:00Z" w16du:dateUtc="2025-01-04T14:55:00Z">
                  <w:rPr>
                    <w:ins w:id="8306" w:author="瑋婷 徐" w:date="2025-01-03T16:20:00Z" w16du:dateUtc="2025-01-03T08:20:00Z"/>
                    <w:rFonts w:cs="Calibri"/>
                    <w:color w:val="000000"/>
                    <w:sz w:val="22"/>
                  </w:rPr>
                </w:rPrChange>
              </w:rPr>
              <w:pPrChange w:id="830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01965F87"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308" w:author="瑋婷 徐" w:date="2025-01-03T16:20:00Z" w16du:dateUtc="2025-01-03T08:20:00Z"/>
                <w:rFonts w:asciiTheme="majorEastAsia" w:eastAsia="標楷體" w:hAnsiTheme="majorEastAsia" w:cstheme="majorEastAsia"/>
                <w:rPrChange w:id="8309" w:author="瑋婷 徐" w:date="2025-01-04T22:55:00Z" w16du:dateUtc="2025-01-04T14:55:00Z">
                  <w:rPr>
                    <w:ins w:id="8310" w:author="瑋婷 徐" w:date="2025-01-03T16:20:00Z" w16du:dateUtc="2025-01-03T08:20:00Z"/>
                    <w:rFonts w:ascii="Times New Roman" w:eastAsia="Times New Roman" w:hAnsi="Times New Roman" w:cs="Times New Roman"/>
                    <w:sz w:val="20"/>
                    <w:szCs w:val="20"/>
                  </w:rPr>
                </w:rPrChange>
              </w:rPr>
              <w:pPrChange w:id="831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D57425" w14:paraId="5A887698" w14:textId="77777777" w:rsidTr="003C19C7">
        <w:trPr>
          <w:trHeight w:val="300"/>
          <w:ins w:id="8312" w:author="瑋婷 徐" w:date="2025-01-03T16:20:00Z"/>
        </w:trPr>
        <w:tc>
          <w:tcPr>
            <w:cnfStyle w:val="001000000000" w:firstRow="0" w:lastRow="0" w:firstColumn="1" w:lastColumn="0" w:oddVBand="0" w:evenVBand="0" w:oddHBand="0" w:evenHBand="0" w:firstRowFirstColumn="0" w:firstRowLastColumn="0" w:lastRowFirstColumn="0" w:lastRowLastColumn="0"/>
            <w:tcW w:w="828" w:type="pct"/>
            <w:hideMark/>
          </w:tcPr>
          <w:p w14:paraId="7B7405F2" w14:textId="77777777" w:rsidR="00DA433E" w:rsidRPr="00720C7A" w:rsidRDefault="00DA433E">
            <w:pPr>
              <w:spacing w:line="360" w:lineRule="auto"/>
              <w:jc w:val="both"/>
              <w:rPr>
                <w:ins w:id="8313" w:author="瑋婷 徐" w:date="2025-01-03T16:20:00Z" w16du:dateUtc="2025-01-03T08:20:00Z"/>
                <w:rFonts w:asciiTheme="majorEastAsia" w:eastAsia="標楷體" w:hAnsiTheme="majorEastAsia" w:cstheme="majorEastAsia"/>
                <w:b w:val="0"/>
                <w:bCs w:val="0"/>
                <w:color w:val="000000"/>
                <w:rPrChange w:id="8314" w:author="瑋婷 徐" w:date="2025-01-04T22:55:00Z" w16du:dateUtc="2025-01-04T14:55:00Z">
                  <w:rPr>
                    <w:ins w:id="8315" w:author="瑋婷 徐" w:date="2025-01-03T16:20:00Z" w16du:dateUtc="2025-01-03T08:20:00Z"/>
                    <w:rFonts w:cs="Calibri"/>
                    <w:color w:val="000000"/>
                    <w:sz w:val="22"/>
                  </w:rPr>
                </w:rPrChange>
              </w:rPr>
              <w:pPrChange w:id="8316" w:author="瑋婷 徐" w:date="2025-01-03T16:21:00Z" w16du:dateUtc="2025-01-03T08:21:00Z">
                <w:pPr/>
              </w:pPrChange>
            </w:pPr>
            <w:ins w:id="8317" w:author="瑋婷 徐" w:date="2025-01-03T16:20:00Z" w16du:dateUtc="2025-01-03T08:20:00Z">
              <w:r w:rsidRPr="00720C7A">
                <w:rPr>
                  <w:rFonts w:asciiTheme="majorEastAsia" w:eastAsia="標楷體" w:hAnsiTheme="majorEastAsia" w:cstheme="majorEastAsia"/>
                  <w:b w:val="0"/>
                  <w:bCs w:val="0"/>
                  <w:color w:val="000000"/>
                  <w:rPrChange w:id="8318" w:author="瑋婷 徐" w:date="2025-01-04T22:55:00Z" w16du:dateUtc="2025-01-04T14:55:00Z">
                    <w:rPr>
                      <w:rFonts w:cs="Calibri"/>
                      <w:color w:val="000000"/>
                      <w:sz w:val="22"/>
                    </w:rPr>
                  </w:rPrChange>
                </w:rPr>
                <w:t>喜鵲</w:t>
              </w:r>
              <w:r w:rsidRPr="00720C7A">
                <w:rPr>
                  <w:rFonts w:asciiTheme="majorEastAsia" w:eastAsia="標楷體" w:hAnsiTheme="majorEastAsia" w:cstheme="majorEastAsia"/>
                  <w:b w:val="0"/>
                  <w:bCs w:val="0"/>
                  <w:color w:val="000000"/>
                  <w:rPrChange w:id="8319" w:author="瑋婷 徐" w:date="2025-01-04T22:55:00Z" w16du:dateUtc="2025-01-04T14:55:00Z">
                    <w:rPr>
                      <w:rFonts w:cs="Calibri"/>
                      <w:color w:val="000000"/>
                      <w:sz w:val="22"/>
                    </w:rPr>
                  </w:rPrChange>
                </w:rPr>
                <w:t xml:space="preserve"> </w:t>
              </w:r>
            </w:ins>
          </w:p>
        </w:tc>
        <w:tc>
          <w:tcPr>
            <w:tcW w:w="1284" w:type="pct"/>
            <w:hideMark/>
          </w:tcPr>
          <w:p w14:paraId="2D1515E7"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20" w:author="瑋婷 徐" w:date="2025-01-03T16:20:00Z" w16du:dateUtc="2025-01-03T08:20:00Z"/>
                <w:rFonts w:asciiTheme="majorEastAsia" w:eastAsia="標楷體" w:hAnsiTheme="majorEastAsia" w:cstheme="majorEastAsia"/>
                <w:i/>
                <w:iCs/>
                <w:color w:val="000000"/>
                <w:rPrChange w:id="8321" w:author="瑋婷 徐" w:date="2025-01-04T22:55:00Z" w16du:dateUtc="2025-01-04T14:55:00Z">
                  <w:rPr>
                    <w:ins w:id="8322" w:author="瑋婷 徐" w:date="2025-01-03T16:20:00Z" w16du:dateUtc="2025-01-03T08:20:00Z"/>
                    <w:rFonts w:cs="Calibri"/>
                    <w:i/>
                    <w:iCs/>
                    <w:color w:val="000000"/>
                    <w:sz w:val="22"/>
                  </w:rPr>
                </w:rPrChange>
              </w:rPr>
              <w:pPrChange w:id="832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324" w:author="瑋婷 徐" w:date="2025-01-03T16:20:00Z" w16du:dateUtc="2025-01-03T08:20:00Z">
              <w:r w:rsidRPr="00720C7A">
                <w:rPr>
                  <w:rFonts w:asciiTheme="majorEastAsia" w:eastAsia="標楷體" w:hAnsiTheme="majorEastAsia" w:cstheme="majorEastAsia"/>
                  <w:i/>
                  <w:iCs/>
                  <w:color w:val="000000"/>
                  <w:rPrChange w:id="8325" w:author="瑋婷 徐" w:date="2025-01-04T22:55:00Z" w16du:dateUtc="2025-01-04T14:55:00Z">
                    <w:rPr>
                      <w:rFonts w:cs="Calibri"/>
                      <w:i/>
                      <w:iCs/>
                      <w:color w:val="000000"/>
                      <w:sz w:val="22"/>
                    </w:rPr>
                  </w:rPrChange>
                </w:rPr>
                <w:t>Pica serica</w:t>
              </w:r>
            </w:ins>
          </w:p>
        </w:tc>
        <w:tc>
          <w:tcPr>
            <w:tcW w:w="148" w:type="pct"/>
            <w:noWrap/>
            <w:hideMark/>
          </w:tcPr>
          <w:p w14:paraId="1CF60953"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26" w:author="瑋婷 徐" w:date="2025-01-03T16:20:00Z" w16du:dateUtc="2025-01-03T08:20:00Z"/>
                <w:rFonts w:asciiTheme="majorEastAsia" w:eastAsia="標楷體" w:hAnsiTheme="majorEastAsia" w:cstheme="majorEastAsia"/>
                <w:color w:val="000000"/>
                <w:rPrChange w:id="8327" w:author="瑋婷 徐" w:date="2025-01-04T22:55:00Z" w16du:dateUtc="2025-01-04T14:55:00Z">
                  <w:rPr>
                    <w:ins w:id="8328" w:author="瑋婷 徐" w:date="2025-01-03T16:20:00Z" w16du:dateUtc="2025-01-03T08:20:00Z"/>
                    <w:rFonts w:cs="Calibri"/>
                    <w:color w:val="000000"/>
                    <w:sz w:val="22"/>
                  </w:rPr>
                </w:rPrChange>
              </w:rPr>
              <w:pPrChange w:id="83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330" w:author="瑋婷 徐" w:date="2025-01-03T16:20:00Z" w16du:dateUtc="2025-01-03T08:20:00Z">
              <w:r w:rsidRPr="00720C7A">
                <w:rPr>
                  <w:rFonts w:asciiTheme="majorEastAsia" w:eastAsia="標楷體" w:hAnsiTheme="majorEastAsia" w:cstheme="majorEastAsia"/>
                  <w:color w:val="000000"/>
                  <w:rPrChange w:id="8331" w:author="瑋婷 徐" w:date="2025-01-04T22:55:00Z" w16du:dateUtc="2025-01-04T14:55:00Z">
                    <w:rPr>
                      <w:rFonts w:cs="Calibri"/>
                      <w:color w:val="000000"/>
                      <w:sz w:val="22"/>
                    </w:rPr>
                  </w:rPrChange>
                </w:rPr>
                <w:t>*</w:t>
              </w:r>
            </w:ins>
          </w:p>
        </w:tc>
        <w:tc>
          <w:tcPr>
            <w:tcW w:w="148" w:type="pct"/>
            <w:noWrap/>
            <w:hideMark/>
          </w:tcPr>
          <w:p w14:paraId="25D076CB"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32" w:author="瑋婷 徐" w:date="2025-01-03T16:20:00Z" w16du:dateUtc="2025-01-03T08:20:00Z"/>
                <w:rFonts w:asciiTheme="majorEastAsia" w:eastAsia="標楷體" w:hAnsiTheme="majorEastAsia" w:cstheme="majorEastAsia"/>
                <w:color w:val="000000"/>
                <w:rPrChange w:id="8333" w:author="瑋婷 徐" w:date="2025-01-04T22:55:00Z" w16du:dateUtc="2025-01-04T14:55:00Z">
                  <w:rPr>
                    <w:ins w:id="8334" w:author="瑋婷 徐" w:date="2025-01-03T16:20:00Z" w16du:dateUtc="2025-01-03T08:20:00Z"/>
                    <w:rFonts w:cs="Calibri"/>
                    <w:color w:val="000000"/>
                    <w:sz w:val="22"/>
                  </w:rPr>
                </w:rPrChange>
              </w:rPr>
              <w:pPrChange w:id="833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96A01B8"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36" w:author="瑋婷 徐" w:date="2025-01-03T16:20:00Z" w16du:dateUtc="2025-01-03T08:20:00Z"/>
                <w:rFonts w:asciiTheme="majorEastAsia" w:eastAsia="標楷體" w:hAnsiTheme="majorEastAsia" w:cstheme="majorEastAsia"/>
                <w:rPrChange w:id="8337" w:author="瑋婷 徐" w:date="2025-01-04T22:55:00Z" w16du:dateUtc="2025-01-04T14:55:00Z">
                  <w:rPr>
                    <w:ins w:id="8338" w:author="瑋婷 徐" w:date="2025-01-03T16:20:00Z" w16du:dateUtc="2025-01-03T08:20:00Z"/>
                    <w:rFonts w:ascii="Times New Roman" w:eastAsia="Times New Roman" w:hAnsi="Times New Roman" w:cs="Times New Roman"/>
                    <w:sz w:val="20"/>
                    <w:szCs w:val="20"/>
                  </w:rPr>
                </w:rPrChange>
              </w:rPr>
              <w:pPrChange w:id="833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2D0BDA0"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40" w:author="瑋婷 徐" w:date="2025-01-03T16:20:00Z" w16du:dateUtc="2025-01-03T08:20:00Z"/>
                <w:rFonts w:asciiTheme="majorEastAsia" w:eastAsia="標楷體" w:hAnsiTheme="majorEastAsia" w:cstheme="majorEastAsia"/>
                <w:rPrChange w:id="8341" w:author="瑋婷 徐" w:date="2025-01-04T22:55:00Z" w16du:dateUtc="2025-01-04T14:55:00Z">
                  <w:rPr>
                    <w:ins w:id="8342" w:author="瑋婷 徐" w:date="2025-01-03T16:20:00Z" w16du:dateUtc="2025-01-03T08:20:00Z"/>
                    <w:rFonts w:ascii="Times New Roman" w:eastAsia="Times New Roman" w:hAnsi="Times New Roman" w:cs="Times New Roman"/>
                    <w:sz w:val="20"/>
                    <w:szCs w:val="20"/>
                  </w:rPr>
                </w:rPrChange>
              </w:rPr>
              <w:pPrChange w:id="83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D074512"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44" w:author="瑋婷 徐" w:date="2025-01-03T16:20:00Z" w16du:dateUtc="2025-01-03T08:20:00Z"/>
                <w:rFonts w:asciiTheme="majorEastAsia" w:eastAsia="標楷體" w:hAnsiTheme="majorEastAsia" w:cstheme="majorEastAsia"/>
                <w:rPrChange w:id="8345" w:author="瑋婷 徐" w:date="2025-01-04T22:55:00Z" w16du:dateUtc="2025-01-04T14:55:00Z">
                  <w:rPr>
                    <w:ins w:id="8346" w:author="瑋婷 徐" w:date="2025-01-03T16:20:00Z" w16du:dateUtc="2025-01-03T08:20:00Z"/>
                    <w:rFonts w:ascii="Times New Roman" w:eastAsia="Times New Roman" w:hAnsi="Times New Roman" w:cs="Times New Roman"/>
                    <w:sz w:val="20"/>
                    <w:szCs w:val="20"/>
                  </w:rPr>
                </w:rPrChange>
              </w:rPr>
              <w:pPrChange w:id="83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3AF181E2"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48" w:author="瑋婷 徐" w:date="2025-01-03T16:20:00Z" w16du:dateUtc="2025-01-03T08:20:00Z"/>
                <w:rFonts w:asciiTheme="majorEastAsia" w:eastAsia="標楷體" w:hAnsiTheme="majorEastAsia" w:cstheme="majorEastAsia"/>
                <w:rPrChange w:id="8349" w:author="瑋婷 徐" w:date="2025-01-04T22:55:00Z" w16du:dateUtc="2025-01-04T14:55:00Z">
                  <w:rPr>
                    <w:ins w:id="8350" w:author="瑋婷 徐" w:date="2025-01-03T16:20:00Z" w16du:dateUtc="2025-01-03T08:20:00Z"/>
                    <w:rFonts w:ascii="Times New Roman" w:eastAsia="Times New Roman" w:hAnsi="Times New Roman" w:cs="Times New Roman"/>
                    <w:sz w:val="20"/>
                    <w:szCs w:val="20"/>
                  </w:rPr>
                </w:rPrChange>
              </w:rPr>
              <w:pPrChange w:id="835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55CD664F"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8352" w:author="瑋婷 徐" w:date="2025-01-03T16:33:00Z" w16du:dateUtc="2025-01-03T08:33:00Z"/>
                <w:rFonts w:asciiTheme="majorEastAsia" w:eastAsia="標楷體" w:hAnsiTheme="majorEastAsia" w:cstheme="majorEastAsia"/>
              </w:rPr>
            </w:pPr>
          </w:p>
        </w:tc>
        <w:tc>
          <w:tcPr>
            <w:tcW w:w="148" w:type="pct"/>
            <w:noWrap/>
            <w:hideMark/>
          </w:tcPr>
          <w:p w14:paraId="5E108A60" w14:textId="442B8D02"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53" w:author="瑋婷 徐" w:date="2025-01-03T16:20:00Z" w16du:dateUtc="2025-01-03T08:20:00Z"/>
                <w:rFonts w:asciiTheme="majorEastAsia" w:eastAsia="標楷體" w:hAnsiTheme="majorEastAsia" w:cstheme="majorEastAsia"/>
                <w:rPrChange w:id="8354" w:author="瑋婷 徐" w:date="2025-01-04T22:55:00Z" w16du:dateUtc="2025-01-04T14:55:00Z">
                  <w:rPr>
                    <w:ins w:id="8355" w:author="瑋婷 徐" w:date="2025-01-03T16:20:00Z" w16du:dateUtc="2025-01-03T08:20:00Z"/>
                    <w:rFonts w:ascii="Times New Roman" w:eastAsia="Times New Roman" w:hAnsi="Times New Roman" w:cs="Times New Roman"/>
                    <w:sz w:val="20"/>
                    <w:szCs w:val="20"/>
                  </w:rPr>
                </w:rPrChange>
              </w:rPr>
              <w:pPrChange w:id="835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B996575"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57" w:author="瑋婷 徐" w:date="2025-01-03T16:20:00Z" w16du:dateUtc="2025-01-03T08:20:00Z"/>
                <w:rFonts w:asciiTheme="majorEastAsia" w:eastAsia="標楷體" w:hAnsiTheme="majorEastAsia" w:cstheme="majorEastAsia"/>
                <w:rPrChange w:id="8358" w:author="瑋婷 徐" w:date="2025-01-04T22:55:00Z" w16du:dateUtc="2025-01-04T14:55:00Z">
                  <w:rPr>
                    <w:ins w:id="8359" w:author="瑋婷 徐" w:date="2025-01-03T16:20:00Z" w16du:dateUtc="2025-01-03T08:20:00Z"/>
                    <w:rFonts w:ascii="Times New Roman" w:eastAsia="Times New Roman" w:hAnsi="Times New Roman" w:cs="Times New Roman"/>
                    <w:sz w:val="20"/>
                    <w:szCs w:val="20"/>
                  </w:rPr>
                </w:rPrChange>
              </w:rPr>
              <w:pPrChange w:id="836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6D61884"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61" w:author="瑋婷 徐" w:date="2025-01-03T16:20:00Z" w16du:dateUtc="2025-01-03T08:20:00Z"/>
                <w:rFonts w:asciiTheme="majorEastAsia" w:eastAsia="標楷體" w:hAnsiTheme="majorEastAsia" w:cstheme="majorEastAsia"/>
                <w:rPrChange w:id="8362" w:author="瑋婷 徐" w:date="2025-01-04T22:55:00Z" w16du:dateUtc="2025-01-04T14:55:00Z">
                  <w:rPr>
                    <w:ins w:id="8363" w:author="瑋婷 徐" w:date="2025-01-03T16:20:00Z" w16du:dateUtc="2025-01-03T08:20:00Z"/>
                    <w:rFonts w:ascii="Times New Roman" w:eastAsia="Times New Roman" w:hAnsi="Times New Roman" w:cs="Times New Roman"/>
                    <w:sz w:val="20"/>
                    <w:szCs w:val="20"/>
                  </w:rPr>
                </w:rPrChange>
              </w:rPr>
              <w:pPrChange w:id="83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E773FB7"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65" w:author="瑋婷 徐" w:date="2025-01-03T16:20:00Z" w16du:dateUtc="2025-01-03T08:20:00Z"/>
                <w:rFonts w:asciiTheme="majorEastAsia" w:eastAsia="標楷體" w:hAnsiTheme="majorEastAsia" w:cstheme="majorEastAsia"/>
                <w:rPrChange w:id="8366" w:author="瑋婷 徐" w:date="2025-01-04T22:55:00Z" w16du:dateUtc="2025-01-04T14:55:00Z">
                  <w:rPr>
                    <w:ins w:id="8367" w:author="瑋婷 徐" w:date="2025-01-03T16:20:00Z" w16du:dateUtc="2025-01-03T08:20:00Z"/>
                    <w:rFonts w:ascii="Times New Roman" w:eastAsia="Times New Roman" w:hAnsi="Times New Roman" w:cs="Times New Roman"/>
                    <w:sz w:val="20"/>
                    <w:szCs w:val="20"/>
                  </w:rPr>
                </w:rPrChange>
              </w:rPr>
              <w:pPrChange w:id="83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1B0F76C7" w14:textId="77777777" w:rsidR="00DA433E" w:rsidRPr="00D57425"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8369" w:author="瑋婷 徐" w:date="2025-01-03T16:33:00Z" w16du:dateUtc="2025-01-03T08:33:00Z"/>
                <w:rFonts w:asciiTheme="majorEastAsia" w:eastAsia="標楷體" w:hAnsiTheme="majorEastAsia" w:cstheme="majorEastAsia"/>
              </w:rPr>
            </w:pPr>
          </w:p>
        </w:tc>
        <w:tc>
          <w:tcPr>
            <w:tcW w:w="148" w:type="pct"/>
            <w:noWrap/>
            <w:hideMark/>
          </w:tcPr>
          <w:p w14:paraId="1FD43F6D" w14:textId="6DDB8F25"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70" w:author="瑋婷 徐" w:date="2025-01-03T16:20:00Z" w16du:dateUtc="2025-01-03T08:20:00Z"/>
                <w:rFonts w:asciiTheme="majorEastAsia" w:eastAsia="標楷體" w:hAnsiTheme="majorEastAsia" w:cstheme="majorEastAsia"/>
                <w:rPrChange w:id="8371" w:author="瑋婷 徐" w:date="2025-01-04T22:55:00Z" w16du:dateUtc="2025-01-04T14:55:00Z">
                  <w:rPr>
                    <w:ins w:id="8372" w:author="瑋婷 徐" w:date="2025-01-03T16:20:00Z" w16du:dateUtc="2025-01-03T08:20:00Z"/>
                    <w:rFonts w:ascii="Times New Roman" w:eastAsia="Times New Roman" w:hAnsi="Times New Roman" w:cs="Times New Roman"/>
                    <w:sz w:val="20"/>
                    <w:szCs w:val="20"/>
                  </w:rPr>
                </w:rPrChange>
              </w:rPr>
              <w:pPrChange w:id="83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C91FA50"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74" w:author="瑋婷 徐" w:date="2025-01-03T16:20:00Z" w16du:dateUtc="2025-01-03T08:20:00Z"/>
                <w:rFonts w:asciiTheme="majorEastAsia" w:eastAsia="標楷體" w:hAnsiTheme="majorEastAsia" w:cstheme="majorEastAsia"/>
                <w:rPrChange w:id="8375" w:author="瑋婷 徐" w:date="2025-01-04T22:55:00Z" w16du:dateUtc="2025-01-04T14:55:00Z">
                  <w:rPr>
                    <w:ins w:id="8376" w:author="瑋婷 徐" w:date="2025-01-03T16:20:00Z" w16du:dateUtc="2025-01-03T08:20:00Z"/>
                    <w:rFonts w:ascii="Times New Roman" w:eastAsia="Times New Roman" w:hAnsi="Times New Roman" w:cs="Times New Roman"/>
                    <w:sz w:val="20"/>
                    <w:szCs w:val="20"/>
                  </w:rPr>
                </w:rPrChange>
              </w:rPr>
              <w:pPrChange w:id="83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73C8E00"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78" w:author="瑋婷 徐" w:date="2025-01-03T16:20:00Z" w16du:dateUtc="2025-01-03T08:20:00Z"/>
                <w:rFonts w:asciiTheme="majorEastAsia" w:eastAsia="標楷體" w:hAnsiTheme="majorEastAsia" w:cstheme="majorEastAsia"/>
                <w:rPrChange w:id="8379" w:author="瑋婷 徐" w:date="2025-01-04T22:55:00Z" w16du:dateUtc="2025-01-04T14:55:00Z">
                  <w:rPr>
                    <w:ins w:id="8380" w:author="瑋婷 徐" w:date="2025-01-03T16:20:00Z" w16du:dateUtc="2025-01-03T08:20:00Z"/>
                    <w:rFonts w:ascii="Times New Roman" w:eastAsia="Times New Roman" w:hAnsi="Times New Roman" w:cs="Times New Roman"/>
                    <w:sz w:val="20"/>
                    <w:szCs w:val="20"/>
                  </w:rPr>
                </w:rPrChange>
              </w:rPr>
              <w:pPrChange w:id="83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69208604"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82" w:author="瑋婷 徐" w:date="2025-01-03T16:20:00Z" w16du:dateUtc="2025-01-03T08:20:00Z"/>
                <w:rFonts w:asciiTheme="majorEastAsia" w:eastAsia="標楷體" w:hAnsiTheme="majorEastAsia" w:cstheme="majorEastAsia"/>
                <w:rPrChange w:id="8383" w:author="瑋婷 徐" w:date="2025-01-04T22:55:00Z" w16du:dateUtc="2025-01-04T14:55:00Z">
                  <w:rPr>
                    <w:ins w:id="8384" w:author="瑋婷 徐" w:date="2025-01-03T16:20:00Z" w16du:dateUtc="2025-01-03T08:20:00Z"/>
                    <w:rFonts w:ascii="Times New Roman" w:eastAsia="Times New Roman" w:hAnsi="Times New Roman" w:cs="Times New Roman"/>
                    <w:sz w:val="20"/>
                    <w:szCs w:val="20"/>
                  </w:rPr>
                </w:rPrChange>
              </w:rPr>
              <w:pPrChange w:id="83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FC23693"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86" w:author="瑋婷 徐" w:date="2025-01-03T16:20:00Z" w16du:dateUtc="2025-01-03T08:20:00Z"/>
                <w:rFonts w:asciiTheme="majorEastAsia" w:eastAsia="標楷體" w:hAnsiTheme="majorEastAsia" w:cstheme="majorEastAsia"/>
                <w:rPrChange w:id="8387" w:author="瑋婷 徐" w:date="2025-01-04T22:55:00Z" w16du:dateUtc="2025-01-04T14:55:00Z">
                  <w:rPr>
                    <w:ins w:id="8388" w:author="瑋婷 徐" w:date="2025-01-03T16:20:00Z" w16du:dateUtc="2025-01-03T08:20:00Z"/>
                    <w:rFonts w:ascii="Times New Roman" w:eastAsia="Times New Roman" w:hAnsi="Times New Roman" w:cs="Times New Roman"/>
                    <w:sz w:val="20"/>
                    <w:szCs w:val="20"/>
                  </w:rPr>
                </w:rPrChange>
              </w:rPr>
              <w:pPrChange w:id="83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8B46730"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90" w:author="瑋婷 徐" w:date="2025-01-03T16:20:00Z" w16du:dateUtc="2025-01-03T08:20:00Z"/>
                <w:rFonts w:asciiTheme="majorEastAsia" w:eastAsia="標楷體" w:hAnsiTheme="majorEastAsia" w:cstheme="majorEastAsia"/>
                <w:rPrChange w:id="8391" w:author="瑋婷 徐" w:date="2025-01-04T22:55:00Z" w16du:dateUtc="2025-01-04T14:55:00Z">
                  <w:rPr>
                    <w:ins w:id="8392" w:author="瑋婷 徐" w:date="2025-01-03T16:20:00Z" w16du:dateUtc="2025-01-03T08:20:00Z"/>
                    <w:rFonts w:ascii="Times New Roman" w:eastAsia="Times New Roman" w:hAnsi="Times New Roman" w:cs="Times New Roman"/>
                    <w:sz w:val="20"/>
                    <w:szCs w:val="20"/>
                  </w:rPr>
                </w:rPrChange>
              </w:rPr>
              <w:pPrChange w:id="83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BE788B6"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94" w:author="瑋婷 徐" w:date="2025-01-03T16:20:00Z" w16du:dateUtc="2025-01-03T08:20:00Z"/>
                <w:rFonts w:asciiTheme="majorEastAsia" w:eastAsia="標楷體" w:hAnsiTheme="majorEastAsia" w:cstheme="majorEastAsia"/>
                <w:rPrChange w:id="8395" w:author="瑋婷 徐" w:date="2025-01-04T22:55:00Z" w16du:dateUtc="2025-01-04T14:55:00Z">
                  <w:rPr>
                    <w:ins w:id="8396" w:author="瑋婷 徐" w:date="2025-01-03T16:20:00Z" w16du:dateUtc="2025-01-03T08:20:00Z"/>
                    <w:rFonts w:ascii="Times New Roman" w:eastAsia="Times New Roman" w:hAnsi="Times New Roman" w:cs="Times New Roman"/>
                    <w:sz w:val="20"/>
                    <w:szCs w:val="20"/>
                  </w:rPr>
                </w:rPrChange>
              </w:rPr>
              <w:pPrChange w:id="83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3C7473BA"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398" w:author="瑋婷 徐" w:date="2025-01-03T16:20:00Z" w16du:dateUtc="2025-01-03T08:20:00Z"/>
                <w:rFonts w:asciiTheme="majorEastAsia" w:eastAsia="標楷體" w:hAnsiTheme="majorEastAsia" w:cstheme="majorEastAsia"/>
                <w:rPrChange w:id="8399" w:author="瑋婷 徐" w:date="2025-01-04T22:55:00Z" w16du:dateUtc="2025-01-04T14:55:00Z">
                  <w:rPr>
                    <w:ins w:id="8400" w:author="瑋婷 徐" w:date="2025-01-03T16:20:00Z" w16du:dateUtc="2025-01-03T08:20:00Z"/>
                    <w:rFonts w:ascii="Times New Roman" w:eastAsia="Times New Roman" w:hAnsi="Times New Roman" w:cs="Times New Roman"/>
                    <w:sz w:val="20"/>
                    <w:szCs w:val="20"/>
                  </w:rPr>
                </w:rPrChange>
              </w:rPr>
              <w:pPrChange w:id="84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bl>
    <w:p w14:paraId="48B6139E" w14:textId="39D3D4C1" w:rsidR="00DA433E" w:rsidRPr="003C19C7" w:rsidRDefault="003C19C7">
      <w:pPr>
        <w:rPr>
          <w:ins w:id="8402" w:author="瑋婷 徐" w:date="2025-01-03T16:45:00Z" w16du:dateUtc="2025-01-03T08:45:00Z"/>
          <w:rFonts w:ascii="Times New Roman" w:eastAsia="標楷體" w:hAnsi="Times New Roman" w:cs="Times New Roman"/>
          <w:rPrChange w:id="8403" w:author="瑋婷 徐" w:date="2025-01-03T17:07:00Z" w16du:dateUtc="2025-01-03T09:07:00Z">
            <w:rPr>
              <w:ins w:id="8404" w:author="瑋婷 徐" w:date="2025-01-03T16:45:00Z" w16du:dateUtc="2025-01-03T08:45:00Z"/>
            </w:rPr>
          </w:rPrChange>
        </w:rPr>
      </w:pPr>
      <w:ins w:id="8405" w:author="瑋婷 徐" w:date="2025-01-03T17:07:00Z" w16du:dateUtc="2025-01-03T09:07:00Z">
        <w:r>
          <w:rPr>
            <w:rFonts w:ascii="Times New Roman" w:eastAsia="標楷體" w:hAnsi="Times New Roman" w:cs="Times New Roman"/>
          </w:rPr>
          <w:lastRenderedPageBreak/>
          <w:t>表</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8406" w:author="瑋婷 徐" w:date="2025-01-04T15:40:00Z" w16du:dateUtc="2025-01-04T07:40: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226"/>
        <w:gridCol w:w="3325"/>
        <w:gridCol w:w="413"/>
        <w:gridCol w:w="413"/>
        <w:gridCol w:w="412"/>
        <w:gridCol w:w="412"/>
        <w:gridCol w:w="412"/>
        <w:gridCol w:w="412"/>
        <w:gridCol w:w="412"/>
        <w:gridCol w:w="412"/>
        <w:gridCol w:w="412"/>
        <w:gridCol w:w="557"/>
        <w:gridCol w:w="557"/>
        <w:gridCol w:w="557"/>
        <w:gridCol w:w="557"/>
        <w:gridCol w:w="557"/>
        <w:gridCol w:w="557"/>
        <w:gridCol w:w="557"/>
        <w:gridCol w:w="557"/>
        <w:gridCol w:w="557"/>
        <w:gridCol w:w="557"/>
        <w:gridCol w:w="557"/>
        <w:tblGridChange w:id="8407">
          <w:tblGrid>
            <w:gridCol w:w="2226"/>
            <w:gridCol w:w="321"/>
            <w:gridCol w:w="3004"/>
            <w:gridCol w:w="413"/>
            <w:gridCol w:w="413"/>
            <w:gridCol w:w="127"/>
            <w:gridCol w:w="285"/>
            <w:gridCol w:w="412"/>
            <w:gridCol w:w="412"/>
            <w:gridCol w:w="412"/>
            <w:gridCol w:w="412"/>
            <w:gridCol w:w="412"/>
            <w:gridCol w:w="412"/>
            <w:gridCol w:w="557"/>
            <w:gridCol w:w="557"/>
            <w:gridCol w:w="557"/>
            <w:gridCol w:w="557"/>
            <w:gridCol w:w="557"/>
            <w:gridCol w:w="557"/>
            <w:gridCol w:w="557"/>
            <w:gridCol w:w="557"/>
            <w:gridCol w:w="557"/>
            <w:gridCol w:w="557"/>
            <w:gridCol w:w="557"/>
          </w:tblGrid>
        </w:tblGridChange>
      </w:tblGrid>
      <w:tr w:rsidR="00DA433E" w:rsidRPr="00720C7A" w14:paraId="0F0D1F41" w14:textId="77777777" w:rsidTr="00EA4F8D">
        <w:trPr>
          <w:cnfStyle w:val="100000000000" w:firstRow="1" w:lastRow="0" w:firstColumn="0" w:lastColumn="0" w:oddVBand="0" w:evenVBand="0" w:oddHBand="0" w:evenHBand="0" w:firstRowFirstColumn="0" w:firstRowLastColumn="0" w:lastRowFirstColumn="0" w:lastRowLastColumn="0"/>
          <w:trHeight w:val="300"/>
          <w:ins w:id="8408" w:author="瑋婷 徐" w:date="2025-01-03T16:45:00Z"/>
          <w:trPrChange w:id="8409" w:author="瑋婷 徐" w:date="2025-01-04T15:40:00Z" w16du:dateUtc="2025-01-04T07:40:00Z">
            <w:trPr>
              <w:trHeight w:val="300"/>
            </w:trPr>
          </w:trPrChange>
        </w:trPr>
        <w:tc>
          <w:tcPr>
            <w:cnfStyle w:val="001000000000" w:firstRow="0" w:lastRow="0" w:firstColumn="1" w:lastColumn="0" w:oddVBand="0" w:evenVBand="0" w:oddHBand="0" w:evenHBand="0" w:firstRowFirstColumn="0" w:firstRowLastColumn="0" w:lastRowFirstColumn="0" w:lastRowLastColumn="0"/>
            <w:tcW w:w="723" w:type="pct"/>
            <w:vMerge w:val="restart"/>
            <w:vAlign w:val="center"/>
            <w:tcPrChange w:id="8410" w:author="瑋婷 徐" w:date="2025-01-04T15:40:00Z" w16du:dateUtc="2025-01-04T07:40:00Z">
              <w:tcPr>
                <w:tcW w:w="828" w:type="pct"/>
                <w:gridSpan w:val="2"/>
                <w:vMerge w:val="restart"/>
              </w:tcPr>
            </w:tcPrChange>
          </w:tcPr>
          <w:p w14:paraId="12AD15E0" w14:textId="6E86FC67" w:rsidR="00DA433E" w:rsidRPr="00720C7A" w:rsidRDefault="00DA433E">
            <w:pPr>
              <w:spacing w:line="360" w:lineRule="auto"/>
              <w:jc w:val="center"/>
              <w:cnfStyle w:val="101000000000" w:firstRow="1" w:lastRow="0" w:firstColumn="1" w:lastColumn="0" w:oddVBand="0" w:evenVBand="0" w:oddHBand="0" w:evenHBand="0" w:firstRowFirstColumn="0" w:firstRowLastColumn="0" w:lastRowFirstColumn="0" w:lastRowLastColumn="0"/>
              <w:rPr>
                <w:ins w:id="8411" w:author="瑋婷 徐" w:date="2025-01-03T16:45:00Z" w16du:dateUtc="2025-01-03T08:45:00Z"/>
                <w:rFonts w:asciiTheme="majorEastAsia" w:eastAsia="標楷體" w:hAnsiTheme="majorEastAsia" w:cstheme="majorEastAsia"/>
                <w:b w:val="0"/>
                <w:bCs w:val="0"/>
                <w:color w:val="000000"/>
                <w:rPrChange w:id="8412" w:author="瑋婷 徐" w:date="2025-01-04T22:55:00Z" w16du:dateUtc="2025-01-04T14:55:00Z">
                  <w:rPr>
                    <w:ins w:id="8413" w:author="瑋婷 徐" w:date="2025-01-03T16:45:00Z" w16du:dateUtc="2025-01-03T08:45:00Z"/>
                    <w:rFonts w:asciiTheme="majorEastAsia" w:eastAsia="標楷體" w:hAnsiTheme="majorEastAsia" w:cstheme="majorEastAsia"/>
                    <w:color w:val="000000"/>
                  </w:rPr>
                </w:rPrChange>
              </w:rPr>
              <w:pPrChange w:id="8414" w:author="瑋婷 徐" w:date="2025-01-04T15:40:00Z" w16du:dateUtc="2025-01-04T07:40:00Z">
                <w:pPr>
                  <w:spacing w:line="360" w:lineRule="auto"/>
                  <w:jc w:val="both"/>
                  <w:cnfStyle w:val="101000000000" w:firstRow="1" w:lastRow="0" w:firstColumn="1" w:lastColumn="0" w:oddVBand="0" w:evenVBand="0" w:oddHBand="0" w:evenHBand="0" w:firstRowFirstColumn="0" w:firstRowLastColumn="0" w:lastRowFirstColumn="0" w:lastRowLastColumn="0"/>
                </w:pPr>
              </w:pPrChange>
            </w:pPr>
            <w:ins w:id="8415" w:author="瑋婷 徐" w:date="2025-01-03T16:45:00Z" w16du:dateUtc="2025-01-03T08:45:00Z">
              <w:r w:rsidRPr="00720C7A">
                <w:rPr>
                  <w:rFonts w:asciiTheme="majorEastAsia" w:eastAsia="標楷體" w:hAnsiTheme="majorEastAsia" w:cstheme="majorEastAsia" w:hint="eastAsia"/>
                  <w:b w:val="0"/>
                  <w:bCs w:val="0"/>
                  <w:color w:val="000000"/>
                </w:rPr>
                <w:t>鳥種名</w:t>
              </w:r>
            </w:ins>
          </w:p>
        </w:tc>
        <w:tc>
          <w:tcPr>
            <w:tcW w:w="1080" w:type="pct"/>
            <w:vMerge w:val="restart"/>
            <w:vAlign w:val="center"/>
            <w:tcPrChange w:id="8416" w:author="瑋婷 徐" w:date="2025-01-04T15:40:00Z" w16du:dateUtc="2025-01-04T07:40:00Z">
              <w:tcPr>
                <w:tcW w:w="1286" w:type="pct"/>
                <w:gridSpan w:val="4"/>
                <w:vMerge w:val="restart"/>
              </w:tcPr>
            </w:tcPrChange>
          </w:tcPr>
          <w:p w14:paraId="152CE28F" w14:textId="4EC3684C" w:rsidR="00DA433E" w:rsidRPr="00720C7A" w:rsidRDefault="00DA433E">
            <w:pPr>
              <w:spacing w:line="360" w:lineRule="auto"/>
              <w:jc w:val="center"/>
              <w:cnfStyle w:val="100000000000" w:firstRow="1" w:lastRow="0" w:firstColumn="0" w:lastColumn="0" w:oddVBand="0" w:evenVBand="0" w:oddHBand="0" w:evenHBand="0" w:firstRowFirstColumn="0" w:firstRowLastColumn="0" w:lastRowFirstColumn="0" w:lastRowLastColumn="0"/>
              <w:rPr>
                <w:ins w:id="8417" w:author="瑋婷 徐" w:date="2025-01-03T16:45:00Z" w16du:dateUtc="2025-01-03T08:45:00Z"/>
                <w:rFonts w:asciiTheme="majorEastAsia" w:eastAsia="標楷體" w:hAnsiTheme="majorEastAsia" w:cstheme="majorEastAsia"/>
                <w:b w:val="0"/>
                <w:bCs w:val="0"/>
                <w:i/>
                <w:iCs/>
                <w:color w:val="000000"/>
                <w:rPrChange w:id="8418" w:author="瑋婷 徐" w:date="2025-01-04T22:55:00Z" w16du:dateUtc="2025-01-04T14:55:00Z">
                  <w:rPr>
                    <w:ins w:id="8419" w:author="瑋婷 徐" w:date="2025-01-03T16:45:00Z" w16du:dateUtc="2025-01-03T08:45:00Z"/>
                    <w:rFonts w:asciiTheme="majorEastAsia" w:eastAsia="標楷體" w:hAnsiTheme="majorEastAsia" w:cstheme="majorEastAsia"/>
                    <w:i/>
                    <w:iCs/>
                    <w:color w:val="000000"/>
                  </w:rPr>
                </w:rPrChange>
              </w:rPr>
              <w:pPrChange w:id="8420" w:author="瑋婷 徐" w:date="2025-01-04T15:40:00Z" w16du:dateUtc="2025-01-04T07:40: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8421" w:author="瑋婷 徐" w:date="2025-01-03T16:45:00Z" w16du:dateUtc="2025-01-03T08:45:00Z">
              <w:r w:rsidRPr="00720C7A">
                <w:rPr>
                  <w:rFonts w:asciiTheme="majorEastAsia" w:eastAsia="標楷體" w:hAnsiTheme="majorEastAsia" w:cstheme="majorEastAsia" w:hint="eastAsia"/>
                  <w:b w:val="0"/>
                  <w:bCs w:val="0"/>
                  <w:color w:val="000000"/>
                </w:rPr>
                <w:t>學名</w:t>
              </w:r>
            </w:ins>
          </w:p>
        </w:tc>
        <w:tc>
          <w:tcPr>
            <w:tcW w:w="3197" w:type="pct"/>
            <w:gridSpan w:val="20"/>
            <w:noWrap/>
            <w:vAlign w:val="center"/>
            <w:tcPrChange w:id="8422" w:author="瑋婷 徐" w:date="2025-01-04T15:40:00Z" w16du:dateUtc="2025-01-04T07:40:00Z">
              <w:tcPr>
                <w:tcW w:w="2887" w:type="pct"/>
                <w:gridSpan w:val="18"/>
                <w:noWrap/>
              </w:tcPr>
            </w:tcPrChange>
          </w:tcPr>
          <w:p w14:paraId="46C502E6" w14:textId="186350C1" w:rsidR="00DA433E" w:rsidRPr="00720C7A" w:rsidRDefault="00DA433E">
            <w:pPr>
              <w:spacing w:line="360" w:lineRule="auto"/>
              <w:jc w:val="center"/>
              <w:cnfStyle w:val="100000000000" w:firstRow="1" w:lastRow="0" w:firstColumn="0" w:lastColumn="0" w:oddVBand="0" w:evenVBand="0" w:oddHBand="0" w:evenHBand="0" w:firstRowFirstColumn="0" w:firstRowLastColumn="0" w:lastRowFirstColumn="0" w:lastRowLastColumn="0"/>
              <w:rPr>
                <w:ins w:id="8423" w:author="瑋婷 徐" w:date="2025-01-03T16:45:00Z" w16du:dateUtc="2025-01-03T08:45:00Z"/>
                <w:rFonts w:asciiTheme="majorEastAsia" w:eastAsia="標楷體" w:hAnsiTheme="majorEastAsia" w:cstheme="majorEastAsia"/>
                <w:b w:val="0"/>
                <w:bCs w:val="0"/>
                <w:color w:val="000000"/>
                <w:rPrChange w:id="8424" w:author="瑋婷 徐" w:date="2025-01-04T22:55:00Z" w16du:dateUtc="2025-01-04T14:55:00Z">
                  <w:rPr>
                    <w:ins w:id="8425" w:author="瑋婷 徐" w:date="2025-01-03T16:45:00Z" w16du:dateUtc="2025-01-03T08:45:00Z"/>
                    <w:rFonts w:asciiTheme="majorEastAsia" w:eastAsia="標楷體" w:hAnsiTheme="majorEastAsia" w:cstheme="majorEastAsia"/>
                    <w:color w:val="000000"/>
                  </w:rPr>
                </w:rPrChange>
              </w:rPr>
              <w:pPrChange w:id="8426" w:author="瑋婷 徐" w:date="2025-01-03T16:46:00Z" w16du:dateUtc="2025-01-03T08:46: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8427" w:author="瑋婷 徐" w:date="2025-01-03T16:46:00Z" w16du:dateUtc="2025-01-03T08:46:00Z">
              <w:r w:rsidRPr="00720C7A">
                <w:rPr>
                  <w:rFonts w:ascii="Times New Roman" w:eastAsia="標楷體" w:hAnsi="Times New Roman" w:cs="Times New Roman" w:hint="eastAsia"/>
                  <w:b w:val="0"/>
                  <w:bCs w:val="0"/>
                  <w:color w:val="000000"/>
                  <w:rPrChange w:id="8428" w:author="瑋婷 徐" w:date="2025-01-04T22:55:00Z" w16du:dateUtc="2025-01-04T14:55:00Z">
                    <w:rPr>
                      <w:rFonts w:ascii="Times New Roman" w:eastAsia="標楷體" w:hAnsi="Times New Roman" w:cs="Times New Roman" w:hint="eastAsia"/>
                      <w:color w:val="000000"/>
                    </w:rPr>
                  </w:rPrChange>
                </w:rPr>
                <w:t>樣區序號</w:t>
              </w:r>
            </w:ins>
          </w:p>
        </w:tc>
      </w:tr>
      <w:tr w:rsidR="00832762" w:rsidRPr="00720C7A" w14:paraId="5EAE1EBF" w14:textId="77777777" w:rsidTr="00FE102C">
        <w:trPr>
          <w:cnfStyle w:val="000000100000" w:firstRow="0" w:lastRow="0" w:firstColumn="0" w:lastColumn="0" w:oddVBand="0" w:evenVBand="0" w:oddHBand="1" w:evenHBand="0" w:firstRowFirstColumn="0" w:firstRowLastColumn="0" w:lastRowFirstColumn="0" w:lastRowLastColumn="0"/>
          <w:trHeight w:val="300"/>
          <w:ins w:id="8429" w:author="瑋婷 徐" w:date="2025-01-03T16:45:00Z"/>
        </w:trPr>
        <w:tc>
          <w:tcPr>
            <w:cnfStyle w:val="001000000000" w:firstRow="0" w:lastRow="0" w:firstColumn="1" w:lastColumn="0" w:oddVBand="0" w:evenVBand="0" w:oddHBand="0" w:evenHBand="0" w:firstRowFirstColumn="0" w:firstRowLastColumn="0" w:lastRowFirstColumn="0" w:lastRowLastColumn="0"/>
            <w:tcW w:w="723" w:type="pct"/>
            <w:vMerge/>
          </w:tcPr>
          <w:p w14:paraId="73F2E13A" w14:textId="77777777" w:rsidR="00DA433E" w:rsidRPr="00720C7A" w:rsidRDefault="00DA433E" w:rsidP="00DA433E">
            <w:pPr>
              <w:spacing w:line="360" w:lineRule="auto"/>
              <w:jc w:val="both"/>
              <w:rPr>
                <w:ins w:id="8430" w:author="瑋婷 徐" w:date="2025-01-03T16:45:00Z" w16du:dateUtc="2025-01-03T08:45:00Z"/>
                <w:rFonts w:asciiTheme="majorEastAsia" w:eastAsia="標楷體" w:hAnsiTheme="majorEastAsia" w:cstheme="majorEastAsia"/>
                <w:b w:val="0"/>
                <w:bCs w:val="0"/>
                <w:color w:val="000000"/>
                <w:rPrChange w:id="8431" w:author="瑋婷 徐" w:date="2025-01-04T22:55:00Z" w16du:dateUtc="2025-01-04T14:55:00Z">
                  <w:rPr>
                    <w:ins w:id="8432" w:author="瑋婷 徐" w:date="2025-01-03T16:45:00Z" w16du:dateUtc="2025-01-03T08:45:00Z"/>
                    <w:rFonts w:asciiTheme="majorEastAsia" w:eastAsia="標楷體" w:hAnsiTheme="majorEastAsia" w:cstheme="majorEastAsia"/>
                    <w:color w:val="000000"/>
                  </w:rPr>
                </w:rPrChange>
              </w:rPr>
            </w:pPr>
          </w:p>
        </w:tc>
        <w:tc>
          <w:tcPr>
            <w:tcW w:w="1080" w:type="pct"/>
            <w:vMerge/>
          </w:tcPr>
          <w:p w14:paraId="47B754CC" w14:textId="77777777"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433" w:author="瑋婷 徐" w:date="2025-01-03T16:45:00Z" w16du:dateUtc="2025-01-03T08:45:00Z"/>
                <w:rFonts w:asciiTheme="majorEastAsia" w:eastAsia="標楷體" w:hAnsiTheme="majorEastAsia" w:cstheme="majorEastAsia"/>
                <w:i/>
                <w:iCs/>
                <w:color w:val="000000"/>
              </w:rPr>
            </w:pPr>
          </w:p>
        </w:tc>
        <w:tc>
          <w:tcPr>
            <w:tcW w:w="134" w:type="pct"/>
            <w:noWrap/>
          </w:tcPr>
          <w:p w14:paraId="5F3CF125" w14:textId="06DD1F7C"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434" w:author="瑋婷 徐" w:date="2025-01-03T16:45:00Z" w16du:dateUtc="2025-01-03T08:45:00Z"/>
                <w:rFonts w:asciiTheme="majorEastAsia" w:eastAsia="標楷體" w:hAnsiTheme="majorEastAsia" w:cstheme="majorEastAsia"/>
                <w:i/>
                <w:iCs/>
                <w:color w:val="000000"/>
              </w:rPr>
            </w:pPr>
            <w:ins w:id="8435" w:author="瑋婷 徐" w:date="2025-01-03T16:46:00Z" w16du:dateUtc="2025-01-03T08:46:00Z">
              <w:r w:rsidRPr="00720C7A">
                <w:rPr>
                  <w:rFonts w:asciiTheme="majorEastAsia" w:eastAsia="標楷體" w:hAnsiTheme="majorEastAsia" w:cstheme="majorEastAsia" w:hint="eastAsia"/>
                  <w:color w:val="000000"/>
                </w:rPr>
                <w:t>1</w:t>
              </w:r>
            </w:ins>
          </w:p>
        </w:tc>
        <w:tc>
          <w:tcPr>
            <w:tcW w:w="134" w:type="pct"/>
            <w:noWrap/>
          </w:tcPr>
          <w:p w14:paraId="3FFC0CE1" w14:textId="6C0D8CB8"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436" w:author="瑋婷 徐" w:date="2025-01-03T16:45:00Z" w16du:dateUtc="2025-01-03T08:45:00Z"/>
                <w:rFonts w:asciiTheme="majorEastAsia" w:eastAsia="標楷體" w:hAnsiTheme="majorEastAsia" w:cstheme="majorEastAsia"/>
              </w:rPr>
            </w:pPr>
            <w:ins w:id="8437" w:author="瑋婷 徐" w:date="2025-01-03T16:46:00Z" w16du:dateUtc="2025-01-03T08:46:00Z">
              <w:r w:rsidRPr="00720C7A">
                <w:rPr>
                  <w:rFonts w:asciiTheme="majorEastAsia" w:eastAsia="標楷體" w:hAnsiTheme="majorEastAsia" w:cstheme="majorEastAsia" w:hint="eastAsia"/>
                  <w:color w:val="000000"/>
                </w:rPr>
                <w:t>2</w:t>
              </w:r>
            </w:ins>
          </w:p>
        </w:tc>
        <w:tc>
          <w:tcPr>
            <w:tcW w:w="134" w:type="pct"/>
            <w:noWrap/>
          </w:tcPr>
          <w:p w14:paraId="4386F7EB" w14:textId="5EDC6348"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438" w:author="瑋婷 徐" w:date="2025-01-03T16:45:00Z" w16du:dateUtc="2025-01-03T08:45:00Z"/>
                <w:rFonts w:asciiTheme="majorEastAsia" w:eastAsia="標楷體" w:hAnsiTheme="majorEastAsia" w:cstheme="majorEastAsia"/>
              </w:rPr>
            </w:pPr>
            <w:ins w:id="8439" w:author="瑋婷 徐" w:date="2025-01-03T16:46:00Z" w16du:dateUtc="2025-01-03T08:46:00Z">
              <w:r w:rsidRPr="00720C7A">
                <w:rPr>
                  <w:rFonts w:asciiTheme="majorEastAsia" w:eastAsia="標楷體" w:hAnsiTheme="majorEastAsia" w:cstheme="majorEastAsia" w:hint="eastAsia"/>
                  <w:color w:val="000000"/>
                </w:rPr>
                <w:t>3</w:t>
              </w:r>
            </w:ins>
          </w:p>
        </w:tc>
        <w:tc>
          <w:tcPr>
            <w:tcW w:w="134" w:type="pct"/>
            <w:noWrap/>
          </w:tcPr>
          <w:p w14:paraId="2BE1C698" w14:textId="47D9A57C"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440" w:author="瑋婷 徐" w:date="2025-01-03T16:45:00Z" w16du:dateUtc="2025-01-03T08:45:00Z"/>
                <w:rFonts w:asciiTheme="majorEastAsia" w:eastAsia="標楷體" w:hAnsiTheme="majorEastAsia" w:cstheme="majorEastAsia"/>
              </w:rPr>
            </w:pPr>
            <w:ins w:id="8441" w:author="瑋婷 徐" w:date="2025-01-03T16:46:00Z" w16du:dateUtc="2025-01-03T08:46:00Z">
              <w:r w:rsidRPr="00720C7A">
                <w:rPr>
                  <w:rFonts w:asciiTheme="majorEastAsia" w:eastAsia="標楷體" w:hAnsiTheme="majorEastAsia" w:cstheme="majorEastAsia" w:hint="eastAsia"/>
                  <w:color w:val="000000"/>
                </w:rPr>
                <w:t>4</w:t>
              </w:r>
            </w:ins>
          </w:p>
        </w:tc>
        <w:tc>
          <w:tcPr>
            <w:tcW w:w="134" w:type="pct"/>
            <w:noWrap/>
          </w:tcPr>
          <w:p w14:paraId="0F8C6EFE" w14:textId="03AE6835"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442" w:author="瑋婷 徐" w:date="2025-01-03T16:45:00Z" w16du:dateUtc="2025-01-03T08:45:00Z"/>
                <w:rFonts w:asciiTheme="majorEastAsia" w:eastAsia="標楷體" w:hAnsiTheme="majorEastAsia" w:cstheme="majorEastAsia"/>
              </w:rPr>
            </w:pPr>
            <w:ins w:id="8443" w:author="瑋婷 徐" w:date="2025-01-03T16:46:00Z" w16du:dateUtc="2025-01-03T08:46:00Z">
              <w:r w:rsidRPr="00720C7A">
                <w:rPr>
                  <w:rFonts w:asciiTheme="majorEastAsia" w:eastAsia="標楷體" w:hAnsiTheme="majorEastAsia" w:cstheme="majorEastAsia" w:hint="eastAsia"/>
                  <w:color w:val="000000"/>
                </w:rPr>
                <w:t>5</w:t>
              </w:r>
            </w:ins>
          </w:p>
        </w:tc>
        <w:tc>
          <w:tcPr>
            <w:tcW w:w="134" w:type="pct"/>
            <w:noWrap/>
          </w:tcPr>
          <w:p w14:paraId="198ABB7A" w14:textId="54E06AC8"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444" w:author="瑋婷 徐" w:date="2025-01-03T16:45:00Z" w16du:dateUtc="2025-01-03T08:45:00Z"/>
                <w:rFonts w:asciiTheme="majorEastAsia" w:eastAsia="標楷體" w:hAnsiTheme="majorEastAsia" w:cstheme="majorEastAsia"/>
              </w:rPr>
            </w:pPr>
            <w:ins w:id="8445" w:author="瑋婷 徐" w:date="2025-01-03T16:46:00Z" w16du:dateUtc="2025-01-03T08:46:00Z">
              <w:r w:rsidRPr="00720C7A">
                <w:rPr>
                  <w:rFonts w:asciiTheme="majorEastAsia" w:eastAsia="標楷體" w:hAnsiTheme="majorEastAsia" w:cstheme="majorEastAsia" w:hint="eastAsia"/>
                  <w:color w:val="000000"/>
                </w:rPr>
                <w:t>6</w:t>
              </w:r>
            </w:ins>
          </w:p>
        </w:tc>
        <w:tc>
          <w:tcPr>
            <w:tcW w:w="134" w:type="pct"/>
          </w:tcPr>
          <w:p w14:paraId="7A46E972" w14:textId="406D56F8"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446" w:author="瑋婷 徐" w:date="2025-01-03T16:45:00Z" w16du:dateUtc="2025-01-03T08:45:00Z"/>
                <w:rFonts w:asciiTheme="majorEastAsia" w:eastAsia="標楷體" w:hAnsiTheme="majorEastAsia" w:cstheme="majorEastAsia"/>
              </w:rPr>
            </w:pPr>
            <w:ins w:id="8447" w:author="瑋婷 徐" w:date="2025-01-03T16:46:00Z" w16du:dateUtc="2025-01-03T08:46:00Z">
              <w:r w:rsidRPr="00720C7A">
                <w:rPr>
                  <w:rFonts w:asciiTheme="majorEastAsia" w:eastAsia="標楷體" w:hAnsiTheme="majorEastAsia" w:cstheme="majorEastAsia" w:hint="eastAsia"/>
                  <w:color w:val="000000"/>
                </w:rPr>
                <w:t>7</w:t>
              </w:r>
            </w:ins>
          </w:p>
        </w:tc>
        <w:tc>
          <w:tcPr>
            <w:tcW w:w="134" w:type="pct"/>
            <w:noWrap/>
          </w:tcPr>
          <w:p w14:paraId="0D76A81D" w14:textId="3DAE398B"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448" w:author="瑋婷 徐" w:date="2025-01-03T16:45:00Z" w16du:dateUtc="2025-01-03T08:45:00Z"/>
                <w:rFonts w:asciiTheme="majorEastAsia" w:eastAsia="標楷體" w:hAnsiTheme="majorEastAsia" w:cstheme="majorEastAsia"/>
              </w:rPr>
            </w:pPr>
            <w:ins w:id="8449" w:author="瑋婷 徐" w:date="2025-01-03T16:46:00Z" w16du:dateUtc="2025-01-03T08:46:00Z">
              <w:r w:rsidRPr="00720C7A">
                <w:rPr>
                  <w:rFonts w:asciiTheme="majorEastAsia" w:eastAsia="標楷體" w:hAnsiTheme="majorEastAsia" w:cstheme="majorEastAsia" w:hint="eastAsia"/>
                  <w:color w:val="000000"/>
                </w:rPr>
                <w:t>8</w:t>
              </w:r>
            </w:ins>
          </w:p>
        </w:tc>
        <w:tc>
          <w:tcPr>
            <w:tcW w:w="134" w:type="pct"/>
            <w:noWrap/>
          </w:tcPr>
          <w:p w14:paraId="1C1C1104" w14:textId="5FE24DFB"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450" w:author="瑋婷 徐" w:date="2025-01-03T16:45:00Z" w16du:dateUtc="2025-01-03T08:45:00Z"/>
                <w:rFonts w:asciiTheme="majorEastAsia" w:eastAsia="標楷體" w:hAnsiTheme="majorEastAsia" w:cstheme="majorEastAsia"/>
              </w:rPr>
            </w:pPr>
            <w:ins w:id="8451" w:author="瑋婷 徐" w:date="2025-01-03T16:46:00Z" w16du:dateUtc="2025-01-03T08:46:00Z">
              <w:r w:rsidRPr="00720C7A">
                <w:rPr>
                  <w:rFonts w:asciiTheme="majorEastAsia" w:eastAsia="標楷體" w:hAnsiTheme="majorEastAsia" w:cstheme="majorEastAsia" w:hint="eastAsia"/>
                  <w:color w:val="000000"/>
                </w:rPr>
                <w:t>9</w:t>
              </w:r>
            </w:ins>
          </w:p>
        </w:tc>
        <w:tc>
          <w:tcPr>
            <w:tcW w:w="181" w:type="pct"/>
            <w:noWrap/>
          </w:tcPr>
          <w:p w14:paraId="7BC58DEE" w14:textId="07D670C7"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452" w:author="瑋婷 徐" w:date="2025-01-03T16:45:00Z" w16du:dateUtc="2025-01-03T08:45:00Z"/>
                <w:rFonts w:asciiTheme="majorEastAsia" w:eastAsia="標楷體" w:hAnsiTheme="majorEastAsia" w:cstheme="majorEastAsia"/>
              </w:rPr>
            </w:pPr>
            <w:ins w:id="8453" w:author="瑋婷 徐" w:date="2025-01-03T16:46:00Z" w16du:dateUtc="2025-01-03T08:46:00Z">
              <w:r w:rsidRPr="00720C7A">
                <w:rPr>
                  <w:rFonts w:asciiTheme="majorEastAsia" w:eastAsia="標楷體" w:hAnsiTheme="majorEastAsia" w:cstheme="majorEastAsia" w:hint="eastAsia"/>
                  <w:color w:val="000000"/>
                </w:rPr>
                <w:t>10</w:t>
              </w:r>
            </w:ins>
          </w:p>
        </w:tc>
        <w:tc>
          <w:tcPr>
            <w:tcW w:w="181" w:type="pct"/>
            <w:noWrap/>
          </w:tcPr>
          <w:p w14:paraId="64E2EE9A" w14:textId="48B1268F"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454" w:author="瑋婷 徐" w:date="2025-01-03T16:45:00Z" w16du:dateUtc="2025-01-03T08:45:00Z"/>
                <w:rFonts w:asciiTheme="majorEastAsia" w:eastAsia="標楷體" w:hAnsiTheme="majorEastAsia" w:cstheme="majorEastAsia"/>
              </w:rPr>
            </w:pPr>
            <w:ins w:id="8455" w:author="瑋婷 徐" w:date="2025-01-03T16:46:00Z" w16du:dateUtc="2025-01-03T08:46:00Z">
              <w:r w:rsidRPr="00720C7A">
                <w:rPr>
                  <w:rFonts w:asciiTheme="majorEastAsia" w:eastAsia="標楷體" w:hAnsiTheme="majorEastAsia" w:cstheme="majorEastAsia" w:hint="eastAsia"/>
                  <w:color w:val="000000"/>
                </w:rPr>
                <w:t>11</w:t>
              </w:r>
            </w:ins>
          </w:p>
        </w:tc>
        <w:tc>
          <w:tcPr>
            <w:tcW w:w="181" w:type="pct"/>
          </w:tcPr>
          <w:p w14:paraId="70E86F9F" w14:textId="4F21127E"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456" w:author="瑋婷 徐" w:date="2025-01-03T16:45:00Z" w16du:dateUtc="2025-01-03T08:45:00Z"/>
                <w:rFonts w:asciiTheme="majorEastAsia" w:eastAsia="標楷體" w:hAnsiTheme="majorEastAsia" w:cstheme="majorEastAsia"/>
              </w:rPr>
            </w:pPr>
            <w:ins w:id="8457" w:author="瑋婷 徐" w:date="2025-01-03T16:46:00Z" w16du:dateUtc="2025-01-03T08:46:00Z">
              <w:r w:rsidRPr="00720C7A">
                <w:rPr>
                  <w:rFonts w:asciiTheme="majorEastAsia" w:eastAsia="標楷體" w:hAnsiTheme="majorEastAsia" w:cstheme="majorEastAsia" w:hint="eastAsia"/>
                  <w:color w:val="000000"/>
                </w:rPr>
                <w:t>12</w:t>
              </w:r>
            </w:ins>
          </w:p>
        </w:tc>
        <w:tc>
          <w:tcPr>
            <w:tcW w:w="181" w:type="pct"/>
            <w:noWrap/>
          </w:tcPr>
          <w:p w14:paraId="200F1343" w14:textId="42CF3DBF"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458" w:author="瑋婷 徐" w:date="2025-01-03T16:45:00Z" w16du:dateUtc="2025-01-03T08:45:00Z"/>
                <w:rFonts w:asciiTheme="majorEastAsia" w:eastAsia="標楷體" w:hAnsiTheme="majorEastAsia" w:cstheme="majorEastAsia"/>
              </w:rPr>
            </w:pPr>
            <w:ins w:id="8459" w:author="瑋婷 徐" w:date="2025-01-03T16:46:00Z" w16du:dateUtc="2025-01-03T08:46:00Z">
              <w:r w:rsidRPr="00720C7A">
                <w:rPr>
                  <w:rFonts w:asciiTheme="majorEastAsia" w:eastAsia="標楷體" w:hAnsiTheme="majorEastAsia" w:cstheme="majorEastAsia" w:hint="eastAsia"/>
                  <w:color w:val="000000"/>
                </w:rPr>
                <w:t>13</w:t>
              </w:r>
            </w:ins>
          </w:p>
        </w:tc>
        <w:tc>
          <w:tcPr>
            <w:tcW w:w="181" w:type="pct"/>
            <w:noWrap/>
          </w:tcPr>
          <w:p w14:paraId="7D62A569" w14:textId="2380974A"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460" w:author="瑋婷 徐" w:date="2025-01-03T16:45:00Z" w16du:dateUtc="2025-01-03T08:45:00Z"/>
                <w:rFonts w:asciiTheme="majorEastAsia" w:eastAsia="標楷體" w:hAnsiTheme="majorEastAsia" w:cstheme="majorEastAsia"/>
              </w:rPr>
            </w:pPr>
            <w:ins w:id="8461" w:author="瑋婷 徐" w:date="2025-01-03T16:46:00Z" w16du:dateUtc="2025-01-03T08:46:00Z">
              <w:r w:rsidRPr="00720C7A">
                <w:rPr>
                  <w:rFonts w:asciiTheme="majorEastAsia" w:eastAsia="標楷體" w:hAnsiTheme="majorEastAsia" w:cstheme="majorEastAsia" w:hint="eastAsia"/>
                  <w:color w:val="000000"/>
                </w:rPr>
                <w:t>14</w:t>
              </w:r>
            </w:ins>
          </w:p>
        </w:tc>
        <w:tc>
          <w:tcPr>
            <w:tcW w:w="181" w:type="pct"/>
            <w:noWrap/>
          </w:tcPr>
          <w:p w14:paraId="4C70B690" w14:textId="1738AFA0"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462" w:author="瑋婷 徐" w:date="2025-01-03T16:45:00Z" w16du:dateUtc="2025-01-03T08:45:00Z"/>
                <w:rFonts w:asciiTheme="majorEastAsia" w:eastAsia="標楷體" w:hAnsiTheme="majorEastAsia" w:cstheme="majorEastAsia"/>
              </w:rPr>
            </w:pPr>
            <w:ins w:id="8463" w:author="瑋婷 徐" w:date="2025-01-03T16:46:00Z" w16du:dateUtc="2025-01-03T08:46:00Z">
              <w:r w:rsidRPr="00720C7A">
                <w:rPr>
                  <w:rFonts w:asciiTheme="majorEastAsia" w:eastAsia="標楷體" w:hAnsiTheme="majorEastAsia" w:cstheme="majorEastAsia" w:hint="eastAsia"/>
                  <w:color w:val="000000"/>
                </w:rPr>
                <w:t>15</w:t>
              </w:r>
            </w:ins>
          </w:p>
        </w:tc>
        <w:tc>
          <w:tcPr>
            <w:tcW w:w="181" w:type="pct"/>
            <w:noWrap/>
          </w:tcPr>
          <w:p w14:paraId="1B189140" w14:textId="74B65A60"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464" w:author="瑋婷 徐" w:date="2025-01-03T16:45:00Z" w16du:dateUtc="2025-01-03T08:45:00Z"/>
                <w:rFonts w:asciiTheme="majorEastAsia" w:eastAsia="標楷體" w:hAnsiTheme="majorEastAsia" w:cstheme="majorEastAsia"/>
                <w:color w:val="000000"/>
              </w:rPr>
            </w:pPr>
            <w:ins w:id="8465" w:author="瑋婷 徐" w:date="2025-01-03T16:46:00Z" w16du:dateUtc="2025-01-03T08:46:00Z">
              <w:r w:rsidRPr="00720C7A">
                <w:rPr>
                  <w:rFonts w:asciiTheme="majorEastAsia" w:eastAsia="標楷體" w:hAnsiTheme="majorEastAsia" w:cstheme="majorEastAsia" w:hint="eastAsia"/>
                  <w:color w:val="000000"/>
                </w:rPr>
                <w:t>16</w:t>
              </w:r>
            </w:ins>
          </w:p>
        </w:tc>
        <w:tc>
          <w:tcPr>
            <w:tcW w:w="181" w:type="pct"/>
            <w:noWrap/>
          </w:tcPr>
          <w:p w14:paraId="1888FD0C" w14:textId="12B5F922"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466" w:author="瑋婷 徐" w:date="2025-01-03T16:45:00Z" w16du:dateUtc="2025-01-03T08:45:00Z"/>
                <w:rFonts w:asciiTheme="majorEastAsia" w:eastAsia="標楷體" w:hAnsiTheme="majorEastAsia" w:cstheme="majorEastAsia"/>
                <w:color w:val="000000"/>
              </w:rPr>
            </w:pPr>
            <w:ins w:id="8467" w:author="瑋婷 徐" w:date="2025-01-03T16:46:00Z" w16du:dateUtc="2025-01-03T08:46:00Z">
              <w:r w:rsidRPr="00720C7A">
                <w:rPr>
                  <w:rFonts w:asciiTheme="majorEastAsia" w:eastAsia="標楷體" w:hAnsiTheme="majorEastAsia" w:cstheme="majorEastAsia" w:hint="eastAsia"/>
                  <w:color w:val="000000"/>
                </w:rPr>
                <w:t>17</w:t>
              </w:r>
            </w:ins>
          </w:p>
        </w:tc>
        <w:tc>
          <w:tcPr>
            <w:tcW w:w="181" w:type="pct"/>
            <w:noWrap/>
          </w:tcPr>
          <w:p w14:paraId="5A60830F" w14:textId="6A234253"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468" w:author="瑋婷 徐" w:date="2025-01-03T16:45:00Z" w16du:dateUtc="2025-01-03T08:45:00Z"/>
                <w:rFonts w:asciiTheme="majorEastAsia" w:eastAsia="標楷體" w:hAnsiTheme="majorEastAsia" w:cstheme="majorEastAsia"/>
                <w:color w:val="000000"/>
              </w:rPr>
            </w:pPr>
            <w:ins w:id="8469" w:author="瑋婷 徐" w:date="2025-01-03T16:46:00Z" w16du:dateUtc="2025-01-03T08:46:00Z">
              <w:r w:rsidRPr="00720C7A">
                <w:rPr>
                  <w:rFonts w:asciiTheme="majorEastAsia" w:eastAsia="標楷體" w:hAnsiTheme="majorEastAsia" w:cstheme="majorEastAsia" w:hint="eastAsia"/>
                  <w:color w:val="000000"/>
                </w:rPr>
                <w:t>18</w:t>
              </w:r>
            </w:ins>
          </w:p>
        </w:tc>
        <w:tc>
          <w:tcPr>
            <w:tcW w:w="181" w:type="pct"/>
            <w:noWrap/>
          </w:tcPr>
          <w:p w14:paraId="4390BE26" w14:textId="65B45419"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470" w:author="瑋婷 徐" w:date="2025-01-03T16:45:00Z" w16du:dateUtc="2025-01-03T08:45:00Z"/>
                <w:rFonts w:asciiTheme="majorEastAsia" w:eastAsia="標楷體" w:hAnsiTheme="majorEastAsia" w:cstheme="majorEastAsia"/>
                <w:color w:val="000000"/>
              </w:rPr>
            </w:pPr>
            <w:ins w:id="8471" w:author="瑋婷 徐" w:date="2025-01-03T16:46:00Z" w16du:dateUtc="2025-01-03T08:46:00Z">
              <w:r w:rsidRPr="00720C7A">
                <w:rPr>
                  <w:rFonts w:asciiTheme="majorEastAsia" w:eastAsia="標楷體" w:hAnsiTheme="majorEastAsia" w:cstheme="majorEastAsia" w:hint="eastAsia"/>
                  <w:color w:val="000000"/>
                </w:rPr>
                <w:t>19</w:t>
              </w:r>
            </w:ins>
          </w:p>
        </w:tc>
        <w:tc>
          <w:tcPr>
            <w:tcW w:w="181" w:type="pct"/>
            <w:noWrap/>
          </w:tcPr>
          <w:p w14:paraId="22DBA0A2" w14:textId="520B3D24" w:rsidR="00DA433E" w:rsidRPr="00720C7A"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ins w:id="8472" w:author="瑋婷 徐" w:date="2025-01-03T16:45:00Z" w16du:dateUtc="2025-01-03T08:45:00Z"/>
                <w:rFonts w:asciiTheme="majorEastAsia" w:eastAsia="標楷體" w:hAnsiTheme="majorEastAsia" w:cstheme="majorEastAsia"/>
                <w:color w:val="000000"/>
              </w:rPr>
            </w:pPr>
            <w:ins w:id="8473" w:author="瑋婷 徐" w:date="2025-01-03T16:46:00Z" w16du:dateUtc="2025-01-03T08:46:00Z">
              <w:r w:rsidRPr="00720C7A">
                <w:rPr>
                  <w:rFonts w:asciiTheme="majorEastAsia" w:eastAsia="標楷體" w:hAnsiTheme="majorEastAsia" w:cstheme="majorEastAsia" w:hint="eastAsia"/>
                  <w:color w:val="000000"/>
                </w:rPr>
                <w:t>20</w:t>
              </w:r>
            </w:ins>
          </w:p>
        </w:tc>
      </w:tr>
      <w:tr w:rsidR="00FE102C" w:rsidRPr="00720C7A" w14:paraId="1D5B6D81" w14:textId="77777777" w:rsidTr="00FE102C">
        <w:trPr>
          <w:trHeight w:val="300"/>
          <w:ins w:id="8474"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403A7EC2" w14:textId="77777777" w:rsidR="00DA433E" w:rsidRPr="00720C7A" w:rsidRDefault="00DA433E">
            <w:pPr>
              <w:spacing w:line="360" w:lineRule="auto"/>
              <w:jc w:val="both"/>
              <w:rPr>
                <w:ins w:id="8475" w:author="瑋婷 徐" w:date="2025-01-03T16:20:00Z" w16du:dateUtc="2025-01-03T08:20:00Z"/>
                <w:rFonts w:asciiTheme="majorEastAsia" w:eastAsia="標楷體" w:hAnsiTheme="majorEastAsia" w:cstheme="majorEastAsia"/>
                <w:b w:val="0"/>
                <w:bCs w:val="0"/>
                <w:color w:val="000000"/>
                <w:rPrChange w:id="8476" w:author="瑋婷 徐" w:date="2025-01-04T22:55:00Z" w16du:dateUtc="2025-01-04T14:55:00Z">
                  <w:rPr>
                    <w:ins w:id="8477" w:author="瑋婷 徐" w:date="2025-01-03T16:20:00Z" w16du:dateUtc="2025-01-03T08:20:00Z"/>
                    <w:rFonts w:cs="Calibri"/>
                    <w:color w:val="000000"/>
                    <w:sz w:val="22"/>
                  </w:rPr>
                </w:rPrChange>
              </w:rPr>
              <w:pPrChange w:id="8478" w:author="瑋婷 徐" w:date="2025-01-03T16:21:00Z" w16du:dateUtc="2025-01-03T08:21:00Z">
                <w:pPr/>
              </w:pPrChange>
            </w:pPr>
            <w:ins w:id="8479" w:author="瑋婷 徐" w:date="2025-01-03T16:20:00Z" w16du:dateUtc="2025-01-03T08:20:00Z">
              <w:r w:rsidRPr="00720C7A">
                <w:rPr>
                  <w:rFonts w:asciiTheme="majorEastAsia" w:eastAsia="標楷體" w:hAnsiTheme="majorEastAsia" w:cstheme="majorEastAsia"/>
                  <w:b w:val="0"/>
                  <w:bCs w:val="0"/>
                  <w:color w:val="000000"/>
                  <w:rPrChange w:id="8480" w:author="瑋婷 徐" w:date="2025-01-04T22:55:00Z" w16du:dateUtc="2025-01-04T14:55:00Z">
                    <w:rPr>
                      <w:rFonts w:cs="Calibri"/>
                      <w:color w:val="000000"/>
                      <w:sz w:val="22"/>
                    </w:rPr>
                  </w:rPrChange>
                </w:rPr>
                <w:t>星鴉</w:t>
              </w:r>
              <w:r w:rsidRPr="00720C7A">
                <w:rPr>
                  <w:rFonts w:asciiTheme="majorEastAsia" w:eastAsia="標楷體" w:hAnsiTheme="majorEastAsia" w:cstheme="majorEastAsia"/>
                  <w:b w:val="0"/>
                  <w:bCs w:val="0"/>
                  <w:color w:val="000000"/>
                  <w:rPrChange w:id="8481" w:author="瑋婷 徐" w:date="2025-01-04T22:55:00Z" w16du:dateUtc="2025-01-04T14:55:00Z">
                    <w:rPr>
                      <w:rFonts w:cs="Calibri"/>
                      <w:color w:val="000000"/>
                      <w:sz w:val="22"/>
                    </w:rPr>
                  </w:rPrChange>
                </w:rPr>
                <w:t xml:space="preserve"> </w:t>
              </w:r>
              <w:r w:rsidRPr="00720C7A">
                <w:rPr>
                  <w:rFonts w:asciiTheme="majorEastAsia" w:eastAsia="標楷體" w:hAnsiTheme="majorEastAsia" w:cstheme="majorEastAsia"/>
                  <w:b w:val="0"/>
                  <w:bCs w:val="0"/>
                  <w:color w:val="000000"/>
                  <w:rPrChange w:id="8482" w:author="瑋婷 徐" w:date="2025-01-04T22:55:00Z" w16du:dateUtc="2025-01-04T14:55:00Z">
                    <w:rPr>
                      <w:color w:val="000000"/>
                      <w:sz w:val="22"/>
                    </w:rPr>
                  </w:rPrChange>
                </w:rPr>
                <w:t>※</w:t>
              </w:r>
              <w:r w:rsidRPr="00720C7A">
                <w:rPr>
                  <w:rFonts w:asciiTheme="majorEastAsia" w:eastAsia="標楷體" w:hAnsiTheme="majorEastAsia" w:cstheme="majorEastAsia"/>
                  <w:b w:val="0"/>
                  <w:bCs w:val="0"/>
                  <w:color w:val="000000"/>
                  <w:rPrChange w:id="8483" w:author="瑋婷 徐" w:date="2025-01-04T22:55:00Z" w16du:dateUtc="2025-01-04T14:55:00Z">
                    <w:rPr>
                      <w:rFonts w:cs="Calibri"/>
                      <w:color w:val="000000"/>
                      <w:sz w:val="22"/>
                    </w:rPr>
                  </w:rPrChange>
                </w:rPr>
                <w:t xml:space="preserve"> </w:t>
              </w:r>
            </w:ins>
          </w:p>
        </w:tc>
        <w:tc>
          <w:tcPr>
            <w:tcW w:w="1080" w:type="pct"/>
            <w:hideMark/>
          </w:tcPr>
          <w:p w14:paraId="1F1DB4A4"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484" w:author="瑋婷 徐" w:date="2025-01-03T16:20:00Z" w16du:dateUtc="2025-01-03T08:20:00Z"/>
                <w:rFonts w:asciiTheme="majorEastAsia" w:eastAsia="標楷體" w:hAnsiTheme="majorEastAsia" w:cstheme="majorEastAsia"/>
                <w:i/>
                <w:iCs/>
                <w:color w:val="000000"/>
                <w:rPrChange w:id="8485" w:author="瑋婷 徐" w:date="2025-01-04T22:55:00Z" w16du:dateUtc="2025-01-04T14:55:00Z">
                  <w:rPr>
                    <w:ins w:id="8486" w:author="瑋婷 徐" w:date="2025-01-03T16:20:00Z" w16du:dateUtc="2025-01-03T08:20:00Z"/>
                    <w:rFonts w:cs="Calibri"/>
                    <w:i/>
                    <w:iCs/>
                    <w:color w:val="000000"/>
                    <w:sz w:val="22"/>
                  </w:rPr>
                </w:rPrChange>
              </w:rPr>
              <w:pPrChange w:id="84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488" w:author="瑋婷 徐" w:date="2025-01-03T16:20:00Z" w16du:dateUtc="2025-01-03T08:20:00Z">
              <w:r w:rsidRPr="00720C7A">
                <w:rPr>
                  <w:rFonts w:asciiTheme="majorEastAsia" w:eastAsia="標楷體" w:hAnsiTheme="majorEastAsia" w:cstheme="majorEastAsia"/>
                  <w:i/>
                  <w:iCs/>
                  <w:color w:val="000000"/>
                  <w:rPrChange w:id="8489" w:author="瑋婷 徐" w:date="2025-01-04T22:55:00Z" w16du:dateUtc="2025-01-04T14:55:00Z">
                    <w:rPr>
                      <w:rFonts w:cs="Calibri"/>
                      <w:i/>
                      <w:iCs/>
                      <w:color w:val="000000"/>
                      <w:sz w:val="22"/>
                    </w:rPr>
                  </w:rPrChange>
                </w:rPr>
                <w:t>Nucifraga caryocatactes</w:t>
              </w:r>
            </w:ins>
          </w:p>
        </w:tc>
        <w:tc>
          <w:tcPr>
            <w:tcW w:w="134" w:type="pct"/>
            <w:noWrap/>
            <w:hideMark/>
          </w:tcPr>
          <w:p w14:paraId="51A7BB16"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490" w:author="瑋婷 徐" w:date="2025-01-03T16:20:00Z" w16du:dateUtc="2025-01-03T08:20:00Z"/>
                <w:rFonts w:asciiTheme="majorEastAsia" w:eastAsia="標楷體" w:hAnsiTheme="majorEastAsia" w:cstheme="majorEastAsia"/>
                <w:i/>
                <w:iCs/>
                <w:color w:val="000000"/>
                <w:rPrChange w:id="8491" w:author="瑋婷 徐" w:date="2025-01-04T22:55:00Z" w16du:dateUtc="2025-01-04T14:55:00Z">
                  <w:rPr>
                    <w:ins w:id="8492" w:author="瑋婷 徐" w:date="2025-01-03T16:20:00Z" w16du:dateUtc="2025-01-03T08:20:00Z"/>
                    <w:rFonts w:cs="Calibri"/>
                    <w:i/>
                    <w:iCs/>
                    <w:color w:val="000000"/>
                    <w:sz w:val="22"/>
                  </w:rPr>
                </w:rPrChange>
              </w:rPr>
              <w:pPrChange w:id="84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AC12E15"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494" w:author="瑋婷 徐" w:date="2025-01-03T16:20:00Z" w16du:dateUtc="2025-01-03T08:20:00Z"/>
                <w:rFonts w:asciiTheme="majorEastAsia" w:eastAsia="標楷體" w:hAnsiTheme="majorEastAsia" w:cstheme="majorEastAsia"/>
                <w:rPrChange w:id="8495" w:author="瑋婷 徐" w:date="2025-01-04T22:55:00Z" w16du:dateUtc="2025-01-04T14:55:00Z">
                  <w:rPr>
                    <w:ins w:id="8496" w:author="瑋婷 徐" w:date="2025-01-03T16:20:00Z" w16du:dateUtc="2025-01-03T08:20:00Z"/>
                    <w:rFonts w:ascii="Times New Roman" w:eastAsia="Times New Roman" w:hAnsi="Times New Roman" w:cs="Times New Roman"/>
                    <w:sz w:val="20"/>
                    <w:szCs w:val="20"/>
                  </w:rPr>
                </w:rPrChange>
              </w:rPr>
              <w:pPrChange w:id="84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011B578"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498" w:author="瑋婷 徐" w:date="2025-01-03T16:20:00Z" w16du:dateUtc="2025-01-03T08:20:00Z"/>
                <w:rFonts w:asciiTheme="majorEastAsia" w:eastAsia="標楷體" w:hAnsiTheme="majorEastAsia" w:cstheme="majorEastAsia"/>
                <w:rPrChange w:id="8499" w:author="瑋婷 徐" w:date="2025-01-04T22:55:00Z" w16du:dateUtc="2025-01-04T14:55:00Z">
                  <w:rPr>
                    <w:ins w:id="8500" w:author="瑋婷 徐" w:date="2025-01-03T16:20:00Z" w16du:dateUtc="2025-01-03T08:20:00Z"/>
                    <w:rFonts w:ascii="Times New Roman" w:eastAsia="Times New Roman" w:hAnsi="Times New Roman" w:cs="Times New Roman"/>
                    <w:sz w:val="20"/>
                    <w:szCs w:val="20"/>
                  </w:rPr>
                </w:rPrChange>
              </w:rPr>
              <w:pPrChange w:id="85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26B8E44"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02" w:author="瑋婷 徐" w:date="2025-01-03T16:20:00Z" w16du:dateUtc="2025-01-03T08:20:00Z"/>
                <w:rFonts w:asciiTheme="majorEastAsia" w:eastAsia="標楷體" w:hAnsiTheme="majorEastAsia" w:cstheme="majorEastAsia"/>
                <w:rPrChange w:id="8503" w:author="瑋婷 徐" w:date="2025-01-04T22:55:00Z" w16du:dateUtc="2025-01-04T14:55:00Z">
                  <w:rPr>
                    <w:ins w:id="8504" w:author="瑋婷 徐" w:date="2025-01-03T16:20:00Z" w16du:dateUtc="2025-01-03T08:20:00Z"/>
                    <w:rFonts w:ascii="Times New Roman" w:eastAsia="Times New Roman" w:hAnsi="Times New Roman" w:cs="Times New Roman"/>
                    <w:sz w:val="20"/>
                    <w:szCs w:val="20"/>
                  </w:rPr>
                </w:rPrChange>
              </w:rPr>
              <w:pPrChange w:id="85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033DA019"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06" w:author="瑋婷 徐" w:date="2025-01-03T16:20:00Z" w16du:dateUtc="2025-01-03T08:20:00Z"/>
                <w:rFonts w:asciiTheme="majorEastAsia" w:eastAsia="標楷體" w:hAnsiTheme="majorEastAsia" w:cstheme="majorEastAsia"/>
                <w:rPrChange w:id="8507" w:author="瑋婷 徐" w:date="2025-01-04T22:55:00Z" w16du:dateUtc="2025-01-04T14:55:00Z">
                  <w:rPr>
                    <w:ins w:id="8508" w:author="瑋婷 徐" w:date="2025-01-03T16:20:00Z" w16du:dateUtc="2025-01-03T08:20:00Z"/>
                    <w:rFonts w:ascii="Times New Roman" w:eastAsia="Times New Roman" w:hAnsi="Times New Roman" w:cs="Times New Roman"/>
                    <w:sz w:val="20"/>
                    <w:szCs w:val="20"/>
                  </w:rPr>
                </w:rPrChange>
              </w:rPr>
              <w:pPrChange w:id="85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E3386F1"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10" w:author="瑋婷 徐" w:date="2025-01-03T16:20:00Z" w16du:dateUtc="2025-01-03T08:20:00Z"/>
                <w:rFonts w:asciiTheme="majorEastAsia" w:eastAsia="標楷體" w:hAnsiTheme="majorEastAsia" w:cstheme="majorEastAsia"/>
                <w:rPrChange w:id="8511" w:author="瑋婷 徐" w:date="2025-01-04T22:55:00Z" w16du:dateUtc="2025-01-04T14:55:00Z">
                  <w:rPr>
                    <w:ins w:id="8512" w:author="瑋婷 徐" w:date="2025-01-03T16:20:00Z" w16du:dateUtc="2025-01-03T08:20:00Z"/>
                    <w:rFonts w:ascii="Times New Roman" w:eastAsia="Times New Roman" w:hAnsi="Times New Roman" w:cs="Times New Roman"/>
                    <w:sz w:val="20"/>
                    <w:szCs w:val="20"/>
                  </w:rPr>
                </w:rPrChange>
              </w:rPr>
              <w:pPrChange w:id="85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3A92DCE2"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8514" w:author="瑋婷 徐" w:date="2025-01-03T16:33:00Z" w16du:dateUtc="2025-01-03T08:33:00Z"/>
                <w:rFonts w:asciiTheme="majorEastAsia" w:eastAsia="標楷體" w:hAnsiTheme="majorEastAsia" w:cstheme="majorEastAsia"/>
              </w:rPr>
            </w:pPr>
          </w:p>
        </w:tc>
        <w:tc>
          <w:tcPr>
            <w:tcW w:w="134" w:type="pct"/>
            <w:noWrap/>
            <w:hideMark/>
          </w:tcPr>
          <w:p w14:paraId="49CCBDAB" w14:textId="43DAC3B5"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15" w:author="瑋婷 徐" w:date="2025-01-03T16:20:00Z" w16du:dateUtc="2025-01-03T08:20:00Z"/>
                <w:rFonts w:asciiTheme="majorEastAsia" w:eastAsia="標楷體" w:hAnsiTheme="majorEastAsia" w:cstheme="majorEastAsia"/>
                <w:rPrChange w:id="8516" w:author="瑋婷 徐" w:date="2025-01-04T22:55:00Z" w16du:dateUtc="2025-01-04T14:55:00Z">
                  <w:rPr>
                    <w:ins w:id="8517" w:author="瑋婷 徐" w:date="2025-01-03T16:20:00Z" w16du:dateUtc="2025-01-03T08:20:00Z"/>
                    <w:rFonts w:ascii="Times New Roman" w:eastAsia="Times New Roman" w:hAnsi="Times New Roman" w:cs="Times New Roman"/>
                    <w:sz w:val="20"/>
                    <w:szCs w:val="20"/>
                  </w:rPr>
                </w:rPrChange>
              </w:rPr>
              <w:pPrChange w:id="851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E952C1A"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19" w:author="瑋婷 徐" w:date="2025-01-03T16:20:00Z" w16du:dateUtc="2025-01-03T08:20:00Z"/>
                <w:rFonts w:asciiTheme="majorEastAsia" w:eastAsia="標楷體" w:hAnsiTheme="majorEastAsia" w:cstheme="majorEastAsia"/>
                <w:rPrChange w:id="8520" w:author="瑋婷 徐" w:date="2025-01-04T22:55:00Z" w16du:dateUtc="2025-01-04T14:55:00Z">
                  <w:rPr>
                    <w:ins w:id="8521" w:author="瑋婷 徐" w:date="2025-01-03T16:20:00Z" w16du:dateUtc="2025-01-03T08:20:00Z"/>
                    <w:rFonts w:ascii="Times New Roman" w:eastAsia="Times New Roman" w:hAnsi="Times New Roman" w:cs="Times New Roman"/>
                    <w:sz w:val="20"/>
                    <w:szCs w:val="20"/>
                  </w:rPr>
                </w:rPrChange>
              </w:rPr>
              <w:pPrChange w:id="852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4BC9B943"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23" w:author="瑋婷 徐" w:date="2025-01-03T16:20:00Z" w16du:dateUtc="2025-01-03T08:20:00Z"/>
                <w:rFonts w:asciiTheme="majorEastAsia" w:eastAsia="標楷體" w:hAnsiTheme="majorEastAsia" w:cstheme="majorEastAsia"/>
                <w:rPrChange w:id="8524" w:author="瑋婷 徐" w:date="2025-01-04T22:55:00Z" w16du:dateUtc="2025-01-04T14:55:00Z">
                  <w:rPr>
                    <w:ins w:id="8525" w:author="瑋婷 徐" w:date="2025-01-03T16:20:00Z" w16du:dateUtc="2025-01-03T08:20:00Z"/>
                    <w:rFonts w:ascii="Times New Roman" w:eastAsia="Times New Roman" w:hAnsi="Times New Roman" w:cs="Times New Roman"/>
                    <w:sz w:val="20"/>
                    <w:szCs w:val="20"/>
                  </w:rPr>
                </w:rPrChange>
              </w:rPr>
              <w:pPrChange w:id="852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14D514B0"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27" w:author="瑋婷 徐" w:date="2025-01-03T16:20:00Z" w16du:dateUtc="2025-01-03T08:20:00Z"/>
                <w:rFonts w:asciiTheme="majorEastAsia" w:eastAsia="標楷體" w:hAnsiTheme="majorEastAsia" w:cstheme="majorEastAsia"/>
                <w:rPrChange w:id="8528" w:author="瑋婷 徐" w:date="2025-01-04T22:55:00Z" w16du:dateUtc="2025-01-04T14:55:00Z">
                  <w:rPr>
                    <w:ins w:id="8529" w:author="瑋婷 徐" w:date="2025-01-03T16:20:00Z" w16du:dateUtc="2025-01-03T08:20:00Z"/>
                    <w:rFonts w:ascii="Times New Roman" w:eastAsia="Times New Roman" w:hAnsi="Times New Roman" w:cs="Times New Roman"/>
                    <w:sz w:val="20"/>
                    <w:szCs w:val="20"/>
                  </w:rPr>
                </w:rPrChange>
              </w:rPr>
              <w:pPrChange w:id="853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tcPr>
          <w:p w14:paraId="00BE1EA7"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8531" w:author="瑋婷 徐" w:date="2025-01-03T16:33:00Z" w16du:dateUtc="2025-01-03T08:33:00Z"/>
                <w:rFonts w:asciiTheme="majorEastAsia" w:eastAsia="標楷體" w:hAnsiTheme="majorEastAsia" w:cstheme="majorEastAsia"/>
              </w:rPr>
            </w:pPr>
          </w:p>
        </w:tc>
        <w:tc>
          <w:tcPr>
            <w:tcW w:w="181" w:type="pct"/>
            <w:noWrap/>
            <w:hideMark/>
          </w:tcPr>
          <w:p w14:paraId="4D875324" w14:textId="3B4C7F58"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32" w:author="瑋婷 徐" w:date="2025-01-03T16:20:00Z" w16du:dateUtc="2025-01-03T08:20:00Z"/>
                <w:rFonts w:asciiTheme="majorEastAsia" w:eastAsia="標楷體" w:hAnsiTheme="majorEastAsia" w:cstheme="majorEastAsia"/>
                <w:rPrChange w:id="8533" w:author="瑋婷 徐" w:date="2025-01-04T22:55:00Z" w16du:dateUtc="2025-01-04T14:55:00Z">
                  <w:rPr>
                    <w:ins w:id="8534" w:author="瑋婷 徐" w:date="2025-01-03T16:20:00Z" w16du:dateUtc="2025-01-03T08:20:00Z"/>
                    <w:rFonts w:ascii="Times New Roman" w:eastAsia="Times New Roman" w:hAnsi="Times New Roman" w:cs="Times New Roman"/>
                    <w:sz w:val="20"/>
                    <w:szCs w:val="20"/>
                  </w:rPr>
                </w:rPrChange>
              </w:rPr>
              <w:pPrChange w:id="853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5B8D768D"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36" w:author="瑋婷 徐" w:date="2025-01-03T16:20:00Z" w16du:dateUtc="2025-01-03T08:20:00Z"/>
                <w:rFonts w:asciiTheme="majorEastAsia" w:eastAsia="標楷體" w:hAnsiTheme="majorEastAsia" w:cstheme="majorEastAsia"/>
                <w:rPrChange w:id="8537" w:author="瑋婷 徐" w:date="2025-01-04T22:55:00Z" w16du:dateUtc="2025-01-04T14:55:00Z">
                  <w:rPr>
                    <w:ins w:id="8538" w:author="瑋婷 徐" w:date="2025-01-03T16:20:00Z" w16du:dateUtc="2025-01-03T08:20:00Z"/>
                    <w:rFonts w:ascii="Times New Roman" w:eastAsia="Times New Roman" w:hAnsi="Times New Roman" w:cs="Times New Roman"/>
                    <w:sz w:val="20"/>
                    <w:szCs w:val="20"/>
                  </w:rPr>
                </w:rPrChange>
              </w:rPr>
              <w:pPrChange w:id="853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5D09DD55"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40" w:author="瑋婷 徐" w:date="2025-01-03T16:20:00Z" w16du:dateUtc="2025-01-03T08:20:00Z"/>
                <w:rFonts w:asciiTheme="majorEastAsia" w:eastAsia="標楷體" w:hAnsiTheme="majorEastAsia" w:cstheme="majorEastAsia"/>
                <w:rPrChange w:id="8541" w:author="瑋婷 徐" w:date="2025-01-04T22:55:00Z" w16du:dateUtc="2025-01-04T14:55:00Z">
                  <w:rPr>
                    <w:ins w:id="8542" w:author="瑋婷 徐" w:date="2025-01-03T16:20:00Z" w16du:dateUtc="2025-01-03T08:20:00Z"/>
                    <w:rFonts w:ascii="Times New Roman" w:eastAsia="Times New Roman" w:hAnsi="Times New Roman" w:cs="Times New Roman"/>
                    <w:sz w:val="20"/>
                    <w:szCs w:val="20"/>
                  </w:rPr>
                </w:rPrChange>
              </w:rPr>
              <w:pPrChange w:id="85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5E7CE51C"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44" w:author="瑋婷 徐" w:date="2025-01-03T16:20:00Z" w16du:dateUtc="2025-01-03T08:20:00Z"/>
                <w:rFonts w:asciiTheme="majorEastAsia" w:eastAsia="標楷體" w:hAnsiTheme="majorEastAsia" w:cstheme="majorEastAsia"/>
                <w:color w:val="000000"/>
                <w:rPrChange w:id="8545" w:author="瑋婷 徐" w:date="2025-01-04T22:55:00Z" w16du:dateUtc="2025-01-04T14:55:00Z">
                  <w:rPr>
                    <w:ins w:id="8546" w:author="瑋婷 徐" w:date="2025-01-03T16:20:00Z" w16du:dateUtc="2025-01-03T08:20:00Z"/>
                    <w:rFonts w:cs="Calibri"/>
                    <w:color w:val="000000"/>
                    <w:sz w:val="22"/>
                  </w:rPr>
                </w:rPrChange>
              </w:rPr>
              <w:pPrChange w:id="85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548" w:author="瑋婷 徐" w:date="2025-01-03T16:20:00Z" w16du:dateUtc="2025-01-03T08:20:00Z">
              <w:r w:rsidRPr="00720C7A">
                <w:rPr>
                  <w:rFonts w:asciiTheme="majorEastAsia" w:eastAsia="標楷體" w:hAnsiTheme="majorEastAsia" w:cstheme="majorEastAsia"/>
                  <w:color w:val="000000"/>
                  <w:rPrChange w:id="8549" w:author="瑋婷 徐" w:date="2025-01-04T22:55:00Z" w16du:dateUtc="2025-01-04T14:55:00Z">
                    <w:rPr>
                      <w:rFonts w:cs="Calibri"/>
                      <w:color w:val="000000"/>
                      <w:sz w:val="22"/>
                    </w:rPr>
                  </w:rPrChange>
                </w:rPr>
                <w:t>*</w:t>
              </w:r>
            </w:ins>
          </w:p>
        </w:tc>
        <w:tc>
          <w:tcPr>
            <w:tcW w:w="181" w:type="pct"/>
            <w:noWrap/>
            <w:hideMark/>
          </w:tcPr>
          <w:p w14:paraId="786E5E33"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50" w:author="瑋婷 徐" w:date="2025-01-03T16:20:00Z" w16du:dateUtc="2025-01-03T08:20:00Z"/>
                <w:rFonts w:asciiTheme="majorEastAsia" w:eastAsia="標楷體" w:hAnsiTheme="majorEastAsia" w:cstheme="majorEastAsia"/>
                <w:color w:val="000000"/>
                <w:rPrChange w:id="8551" w:author="瑋婷 徐" w:date="2025-01-04T22:55:00Z" w16du:dateUtc="2025-01-04T14:55:00Z">
                  <w:rPr>
                    <w:ins w:id="8552" w:author="瑋婷 徐" w:date="2025-01-03T16:20:00Z" w16du:dateUtc="2025-01-03T08:20:00Z"/>
                    <w:rFonts w:cs="Calibri"/>
                    <w:color w:val="000000"/>
                    <w:sz w:val="22"/>
                  </w:rPr>
                </w:rPrChange>
              </w:rPr>
              <w:pPrChange w:id="85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554" w:author="瑋婷 徐" w:date="2025-01-03T16:20:00Z" w16du:dateUtc="2025-01-03T08:20:00Z">
              <w:r w:rsidRPr="00720C7A">
                <w:rPr>
                  <w:rFonts w:asciiTheme="majorEastAsia" w:eastAsia="標楷體" w:hAnsiTheme="majorEastAsia" w:cstheme="majorEastAsia"/>
                  <w:color w:val="000000"/>
                  <w:rPrChange w:id="8555" w:author="瑋婷 徐" w:date="2025-01-04T22:55:00Z" w16du:dateUtc="2025-01-04T14:55:00Z">
                    <w:rPr>
                      <w:rFonts w:cs="Calibri"/>
                      <w:color w:val="000000"/>
                      <w:sz w:val="22"/>
                    </w:rPr>
                  </w:rPrChange>
                </w:rPr>
                <w:t>*</w:t>
              </w:r>
            </w:ins>
          </w:p>
        </w:tc>
        <w:tc>
          <w:tcPr>
            <w:tcW w:w="181" w:type="pct"/>
            <w:noWrap/>
            <w:hideMark/>
          </w:tcPr>
          <w:p w14:paraId="3D20D479"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56" w:author="瑋婷 徐" w:date="2025-01-03T16:20:00Z" w16du:dateUtc="2025-01-03T08:20:00Z"/>
                <w:rFonts w:asciiTheme="majorEastAsia" w:eastAsia="標楷體" w:hAnsiTheme="majorEastAsia" w:cstheme="majorEastAsia"/>
                <w:color w:val="000000"/>
                <w:rPrChange w:id="8557" w:author="瑋婷 徐" w:date="2025-01-04T22:55:00Z" w16du:dateUtc="2025-01-04T14:55:00Z">
                  <w:rPr>
                    <w:ins w:id="8558" w:author="瑋婷 徐" w:date="2025-01-03T16:20:00Z" w16du:dateUtc="2025-01-03T08:20:00Z"/>
                    <w:rFonts w:cs="Calibri"/>
                    <w:color w:val="000000"/>
                    <w:sz w:val="22"/>
                  </w:rPr>
                </w:rPrChange>
              </w:rPr>
              <w:pPrChange w:id="85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560" w:author="瑋婷 徐" w:date="2025-01-03T16:20:00Z" w16du:dateUtc="2025-01-03T08:20:00Z">
              <w:r w:rsidRPr="00720C7A">
                <w:rPr>
                  <w:rFonts w:asciiTheme="majorEastAsia" w:eastAsia="標楷體" w:hAnsiTheme="majorEastAsia" w:cstheme="majorEastAsia"/>
                  <w:color w:val="000000"/>
                  <w:rPrChange w:id="8561" w:author="瑋婷 徐" w:date="2025-01-04T22:55:00Z" w16du:dateUtc="2025-01-04T14:55:00Z">
                    <w:rPr>
                      <w:rFonts w:cs="Calibri"/>
                      <w:color w:val="000000"/>
                      <w:sz w:val="22"/>
                    </w:rPr>
                  </w:rPrChange>
                </w:rPr>
                <w:t>*</w:t>
              </w:r>
            </w:ins>
          </w:p>
        </w:tc>
        <w:tc>
          <w:tcPr>
            <w:tcW w:w="181" w:type="pct"/>
            <w:noWrap/>
            <w:hideMark/>
          </w:tcPr>
          <w:p w14:paraId="2F83E8DF"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62" w:author="瑋婷 徐" w:date="2025-01-03T16:20:00Z" w16du:dateUtc="2025-01-03T08:20:00Z"/>
                <w:rFonts w:asciiTheme="majorEastAsia" w:eastAsia="標楷體" w:hAnsiTheme="majorEastAsia" w:cstheme="majorEastAsia"/>
                <w:color w:val="000000"/>
                <w:rPrChange w:id="8563" w:author="瑋婷 徐" w:date="2025-01-04T22:55:00Z" w16du:dateUtc="2025-01-04T14:55:00Z">
                  <w:rPr>
                    <w:ins w:id="8564" w:author="瑋婷 徐" w:date="2025-01-03T16:20:00Z" w16du:dateUtc="2025-01-03T08:20:00Z"/>
                    <w:rFonts w:cs="Calibri"/>
                    <w:color w:val="000000"/>
                    <w:sz w:val="22"/>
                  </w:rPr>
                </w:rPrChange>
              </w:rPr>
              <w:pPrChange w:id="85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566" w:author="瑋婷 徐" w:date="2025-01-03T16:20:00Z" w16du:dateUtc="2025-01-03T08:20:00Z">
              <w:r w:rsidRPr="00720C7A">
                <w:rPr>
                  <w:rFonts w:asciiTheme="majorEastAsia" w:eastAsia="標楷體" w:hAnsiTheme="majorEastAsia" w:cstheme="majorEastAsia"/>
                  <w:color w:val="000000"/>
                  <w:rPrChange w:id="8567" w:author="瑋婷 徐" w:date="2025-01-04T22:55:00Z" w16du:dateUtc="2025-01-04T14:55:00Z">
                    <w:rPr>
                      <w:rFonts w:cs="Calibri"/>
                      <w:color w:val="000000"/>
                      <w:sz w:val="22"/>
                    </w:rPr>
                  </w:rPrChange>
                </w:rPr>
                <w:t>*</w:t>
              </w:r>
            </w:ins>
          </w:p>
        </w:tc>
        <w:tc>
          <w:tcPr>
            <w:tcW w:w="181" w:type="pct"/>
            <w:noWrap/>
            <w:hideMark/>
          </w:tcPr>
          <w:p w14:paraId="72896E5A"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568" w:author="瑋婷 徐" w:date="2025-01-03T16:20:00Z" w16du:dateUtc="2025-01-03T08:20:00Z"/>
                <w:rFonts w:asciiTheme="majorEastAsia" w:eastAsia="標楷體" w:hAnsiTheme="majorEastAsia" w:cstheme="majorEastAsia"/>
                <w:color w:val="000000"/>
                <w:rPrChange w:id="8569" w:author="瑋婷 徐" w:date="2025-01-04T22:55:00Z" w16du:dateUtc="2025-01-04T14:55:00Z">
                  <w:rPr>
                    <w:ins w:id="8570" w:author="瑋婷 徐" w:date="2025-01-03T16:20:00Z" w16du:dateUtc="2025-01-03T08:20:00Z"/>
                    <w:rFonts w:cs="Calibri"/>
                    <w:color w:val="000000"/>
                    <w:sz w:val="22"/>
                  </w:rPr>
                </w:rPrChange>
              </w:rPr>
              <w:pPrChange w:id="85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572" w:author="瑋婷 徐" w:date="2025-01-03T16:20:00Z" w16du:dateUtc="2025-01-03T08:20:00Z">
              <w:r w:rsidRPr="00720C7A">
                <w:rPr>
                  <w:rFonts w:asciiTheme="majorEastAsia" w:eastAsia="標楷體" w:hAnsiTheme="majorEastAsia" w:cstheme="majorEastAsia"/>
                  <w:color w:val="000000"/>
                  <w:rPrChange w:id="8573" w:author="瑋婷 徐" w:date="2025-01-04T22:55:00Z" w16du:dateUtc="2025-01-04T14:55:00Z">
                    <w:rPr>
                      <w:rFonts w:cs="Calibri"/>
                      <w:color w:val="000000"/>
                      <w:sz w:val="22"/>
                    </w:rPr>
                  </w:rPrChange>
                </w:rPr>
                <w:t>*</w:t>
              </w:r>
            </w:ins>
          </w:p>
        </w:tc>
      </w:tr>
      <w:tr w:rsidR="00832762" w:rsidRPr="00720C7A" w14:paraId="533E4276" w14:textId="77777777" w:rsidTr="00FE102C">
        <w:trPr>
          <w:cnfStyle w:val="000000100000" w:firstRow="0" w:lastRow="0" w:firstColumn="0" w:lastColumn="0" w:oddVBand="0" w:evenVBand="0" w:oddHBand="1" w:evenHBand="0" w:firstRowFirstColumn="0" w:firstRowLastColumn="0" w:lastRowFirstColumn="0" w:lastRowLastColumn="0"/>
          <w:trHeight w:val="300"/>
          <w:ins w:id="8574"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5784BC9D" w14:textId="77777777" w:rsidR="00DA433E" w:rsidRPr="00720C7A" w:rsidRDefault="00DA433E">
            <w:pPr>
              <w:spacing w:line="360" w:lineRule="auto"/>
              <w:jc w:val="both"/>
              <w:rPr>
                <w:ins w:id="8575" w:author="瑋婷 徐" w:date="2025-01-03T16:20:00Z" w16du:dateUtc="2025-01-03T08:20:00Z"/>
                <w:rFonts w:asciiTheme="majorEastAsia" w:eastAsia="標楷體" w:hAnsiTheme="majorEastAsia" w:cstheme="majorEastAsia"/>
                <w:b w:val="0"/>
                <w:bCs w:val="0"/>
                <w:color w:val="000000"/>
                <w:rPrChange w:id="8576" w:author="瑋婷 徐" w:date="2025-01-04T22:55:00Z" w16du:dateUtc="2025-01-04T14:55:00Z">
                  <w:rPr>
                    <w:ins w:id="8577" w:author="瑋婷 徐" w:date="2025-01-03T16:20:00Z" w16du:dateUtc="2025-01-03T08:20:00Z"/>
                    <w:rFonts w:cs="Calibri"/>
                    <w:color w:val="000000"/>
                    <w:sz w:val="22"/>
                  </w:rPr>
                </w:rPrChange>
              </w:rPr>
              <w:pPrChange w:id="8578" w:author="瑋婷 徐" w:date="2025-01-03T16:21:00Z" w16du:dateUtc="2025-01-03T08:21:00Z">
                <w:pPr/>
              </w:pPrChange>
            </w:pPr>
            <w:ins w:id="8579" w:author="瑋婷 徐" w:date="2025-01-03T16:20:00Z" w16du:dateUtc="2025-01-03T08:20:00Z">
              <w:r w:rsidRPr="00720C7A">
                <w:rPr>
                  <w:rFonts w:asciiTheme="majorEastAsia" w:eastAsia="標楷體" w:hAnsiTheme="majorEastAsia" w:cstheme="majorEastAsia"/>
                  <w:b w:val="0"/>
                  <w:bCs w:val="0"/>
                  <w:color w:val="000000"/>
                  <w:rPrChange w:id="8580" w:author="瑋婷 徐" w:date="2025-01-04T22:55:00Z" w16du:dateUtc="2025-01-04T14:55:00Z">
                    <w:rPr>
                      <w:rFonts w:cs="Calibri"/>
                      <w:color w:val="000000"/>
                      <w:sz w:val="22"/>
                    </w:rPr>
                  </w:rPrChange>
                </w:rPr>
                <w:t>巨嘴鴉</w:t>
              </w:r>
              <w:r w:rsidRPr="00720C7A">
                <w:rPr>
                  <w:rFonts w:asciiTheme="majorEastAsia" w:eastAsia="標楷體" w:hAnsiTheme="majorEastAsia" w:cstheme="majorEastAsia"/>
                  <w:b w:val="0"/>
                  <w:bCs w:val="0"/>
                  <w:color w:val="000000"/>
                  <w:rPrChange w:id="8581" w:author="瑋婷 徐" w:date="2025-01-04T22:55:00Z" w16du:dateUtc="2025-01-04T14:55:00Z">
                    <w:rPr>
                      <w:rFonts w:cs="Calibri"/>
                      <w:color w:val="000000"/>
                      <w:sz w:val="22"/>
                    </w:rPr>
                  </w:rPrChange>
                </w:rPr>
                <w:t xml:space="preserve"> </w:t>
              </w:r>
            </w:ins>
          </w:p>
        </w:tc>
        <w:tc>
          <w:tcPr>
            <w:tcW w:w="1080" w:type="pct"/>
            <w:hideMark/>
          </w:tcPr>
          <w:p w14:paraId="1A44A935"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582" w:author="瑋婷 徐" w:date="2025-01-03T16:20:00Z" w16du:dateUtc="2025-01-03T08:20:00Z"/>
                <w:rFonts w:asciiTheme="majorEastAsia" w:eastAsia="標楷體" w:hAnsiTheme="majorEastAsia" w:cstheme="majorEastAsia"/>
                <w:i/>
                <w:iCs/>
                <w:color w:val="000000"/>
                <w:rPrChange w:id="8583" w:author="瑋婷 徐" w:date="2025-01-04T22:55:00Z" w16du:dateUtc="2025-01-04T14:55:00Z">
                  <w:rPr>
                    <w:ins w:id="8584" w:author="瑋婷 徐" w:date="2025-01-03T16:20:00Z" w16du:dateUtc="2025-01-03T08:20:00Z"/>
                    <w:rFonts w:cs="Calibri"/>
                    <w:i/>
                    <w:iCs/>
                    <w:color w:val="000000"/>
                    <w:sz w:val="22"/>
                  </w:rPr>
                </w:rPrChange>
              </w:rPr>
              <w:pPrChange w:id="858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586" w:author="瑋婷 徐" w:date="2025-01-03T16:20:00Z" w16du:dateUtc="2025-01-03T08:20:00Z">
              <w:r w:rsidRPr="00720C7A">
                <w:rPr>
                  <w:rFonts w:asciiTheme="majorEastAsia" w:eastAsia="標楷體" w:hAnsiTheme="majorEastAsia" w:cstheme="majorEastAsia"/>
                  <w:i/>
                  <w:iCs/>
                  <w:color w:val="000000"/>
                  <w:rPrChange w:id="8587" w:author="瑋婷 徐" w:date="2025-01-04T22:55:00Z" w16du:dateUtc="2025-01-04T14:55:00Z">
                    <w:rPr>
                      <w:rFonts w:cs="Calibri"/>
                      <w:i/>
                      <w:iCs/>
                      <w:color w:val="000000"/>
                      <w:sz w:val="22"/>
                    </w:rPr>
                  </w:rPrChange>
                </w:rPr>
                <w:t>Corvus macrorhynchos</w:t>
              </w:r>
            </w:ins>
          </w:p>
        </w:tc>
        <w:tc>
          <w:tcPr>
            <w:tcW w:w="134" w:type="pct"/>
            <w:noWrap/>
            <w:hideMark/>
          </w:tcPr>
          <w:p w14:paraId="571C0562"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588" w:author="瑋婷 徐" w:date="2025-01-03T16:20:00Z" w16du:dateUtc="2025-01-03T08:20:00Z"/>
                <w:rFonts w:asciiTheme="majorEastAsia" w:eastAsia="標楷體" w:hAnsiTheme="majorEastAsia" w:cstheme="majorEastAsia"/>
                <w:i/>
                <w:iCs/>
                <w:color w:val="000000"/>
                <w:rPrChange w:id="8589" w:author="瑋婷 徐" w:date="2025-01-04T22:55:00Z" w16du:dateUtc="2025-01-04T14:55:00Z">
                  <w:rPr>
                    <w:ins w:id="8590" w:author="瑋婷 徐" w:date="2025-01-03T16:20:00Z" w16du:dateUtc="2025-01-03T08:20:00Z"/>
                    <w:rFonts w:cs="Calibri"/>
                    <w:i/>
                    <w:iCs/>
                    <w:color w:val="000000"/>
                    <w:sz w:val="22"/>
                  </w:rPr>
                </w:rPrChange>
              </w:rPr>
              <w:pPrChange w:id="85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6907641B"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592" w:author="瑋婷 徐" w:date="2025-01-03T16:20:00Z" w16du:dateUtc="2025-01-03T08:20:00Z"/>
                <w:rFonts w:asciiTheme="majorEastAsia" w:eastAsia="標楷體" w:hAnsiTheme="majorEastAsia" w:cstheme="majorEastAsia"/>
                <w:rPrChange w:id="8593" w:author="瑋婷 徐" w:date="2025-01-04T22:55:00Z" w16du:dateUtc="2025-01-04T14:55:00Z">
                  <w:rPr>
                    <w:ins w:id="8594" w:author="瑋婷 徐" w:date="2025-01-03T16:20:00Z" w16du:dateUtc="2025-01-03T08:20:00Z"/>
                    <w:rFonts w:ascii="Times New Roman" w:eastAsia="Times New Roman" w:hAnsi="Times New Roman" w:cs="Times New Roman"/>
                    <w:sz w:val="20"/>
                    <w:szCs w:val="20"/>
                  </w:rPr>
                </w:rPrChange>
              </w:rPr>
              <w:pPrChange w:id="85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5B98420A"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596" w:author="瑋婷 徐" w:date="2025-01-03T16:20:00Z" w16du:dateUtc="2025-01-03T08:20:00Z"/>
                <w:rFonts w:asciiTheme="majorEastAsia" w:eastAsia="標楷體" w:hAnsiTheme="majorEastAsia" w:cstheme="majorEastAsia"/>
                <w:color w:val="000000"/>
                <w:rPrChange w:id="8597" w:author="瑋婷 徐" w:date="2025-01-04T22:55:00Z" w16du:dateUtc="2025-01-04T14:55:00Z">
                  <w:rPr>
                    <w:ins w:id="8598" w:author="瑋婷 徐" w:date="2025-01-03T16:20:00Z" w16du:dateUtc="2025-01-03T08:20:00Z"/>
                    <w:rFonts w:cs="Calibri"/>
                    <w:color w:val="000000"/>
                    <w:sz w:val="22"/>
                  </w:rPr>
                </w:rPrChange>
              </w:rPr>
              <w:pPrChange w:id="85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600" w:author="瑋婷 徐" w:date="2025-01-03T16:20:00Z" w16du:dateUtc="2025-01-03T08:20:00Z">
              <w:r w:rsidRPr="00720C7A">
                <w:rPr>
                  <w:rFonts w:asciiTheme="majorEastAsia" w:eastAsia="標楷體" w:hAnsiTheme="majorEastAsia" w:cstheme="majorEastAsia"/>
                  <w:color w:val="000000"/>
                  <w:rPrChange w:id="8601" w:author="瑋婷 徐" w:date="2025-01-04T22:55:00Z" w16du:dateUtc="2025-01-04T14:55:00Z">
                    <w:rPr>
                      <w:rFonts w:cs="Calibri"/>
                      <w:color w:val="000000"/>
                      <w:sz w:val="22"/>
                    </w:rPr>
                  </w:rPrChange>
                </w:rPr>
                <w:t>*</w:t>
              </w:r>
            </w:ins>
          </w:p>
        </w:tc>
        <w:tc>
          <w:tcPr>
            <w:tcW w:w="134" w:type="pct"/>
            <w:noWrap/>
            <w:hideMark/>
          </w:tcPr>
          <w:p w14:paraId="7B2A587D"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02" w:author="瑋婷 徐" w:date="2025-01-03T16:20:00Z" w16du:dateUtc="2025-01-03T08:20:00Z"/>
                <w:rFonts w:asciiTheme="majorEastAsia" w:eastAsia="標楷體" w:hAnsiTheme="majorEastAsia" w:cstheme="majorEastAsia"/>
                <w:color w:val="000000"/>
                <w:rPrChange w:id="8603" w:author="瑋婷 徐" w:date="2025-01-04T22:55:00Z" w16du:dateUtc="2025-01-04T14:55:00Z">
                  <w:rPr>
                    <w:ins w:id="8604" w:author="瑋婷 徐" w:date="2025-01-03T16:20:00Z" w16du:dateUtc="2025-01-03T08:20:00Z"/>
                    <w:rFonts w:cs="Calibri"/>
                    <w:color w:val="000000"/>
                    <w:sz w:val="22"/>
                  </w:rPr>
                </w:rPrChange>
              </w:rPr>
              <w:pPrChange w:id="86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2291B1F7"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06" w:author="瑋婷 徐" w:date="2025-01-03T16:20:00Z" w16du:dateUtc="2025-01-03T08:20:00Z"/>
                <w:rFonts w:asciiTheme="majorEastAsia" w:eastAsia="標楷體" w:hAnsiTheme="majorEastAsia" w:cstheme="majorEastAsia"/>
                <w:rPrChange w:id="8607" w:author="瑋婷 徐" w:date="2025-01-04T22:55:00Z" w16du:dateUtc="2025-01-04T14:55:00Z">
                  <w:rPr>
                    <w:ins w:id="8608" w:author="瑋婷 徐" w:date="2025-01-03T16:20:00Z" w16du:dateUtc="2025-01-03T08:20:00Z"/>
                    <w:rFonts w:ascii="Times New Roman" w:eastAsia="Times New Roman" w:hAnsi="Times New Roman" w:cs="Times New Roman"/>
                    <w:sz w:val="20"/>
                    <w:szCs w:val="20"/>
                  </w:rPr>
                </w:rPrChange>
              </w:rPr>
              <w:pPrChange w:id="86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4A6522A0"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10" w:author="瑋婷 徐" w:date="2025-01-03T16:20:00Z" w16du:dateUtc="2025-01-03T08:20:00Z"/>
                <w:rFonts w:asciiTheme="majorEastAsia" w:eastAsia="標楷體" w:hAnsiTheme="majorEastAsia" w:cstheme="majorEastAsia"/>
                <w:rPrChange w:id="8611" w:author="瑋婷 徐" w:date="2025-01-04T22:55:00Z" w16du:dateUtc="2025-01-04T14:55:00Z">
                  <w:rPr>
                    <w:ins w:id="8612" w:author="瑋婷 徐" w:date="2025-01-03T16:20:00Z" w16du:dateUtc="2025-01-03T08:20:00Z"/>
                    <w:rFonts w:ascii="Times New Roman" w:eastAsia="Times New Roman" w:hAnsi="Times New Roman" w:cs="Times New Roman"/>
                    <w:sz w:val="20"/>
                    <w:szCs w:val="20"/>
                  </w:rPr>
                </w:rPrChange>
              </w:rPr>
              <w:pPrChange w:id="86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
          <w:p w14:paraId="759E6249" w14:textId="77777777" w:rsidR="00DA433E" w:rsidRPr="00720C7A"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8614" w:author="瑋婷 徐" w:date="2025-01-03T16:33:00Z" w16du:dateUtc="2025-01-03T08:33:00Z"/>
                <w:rFonts w:asciiTheme="majorEastAsia" w:eastAsia="標楷體" w:hAnsiTheme="majorEastAsia" w:cstheme="majorEastAsia"/>
              </w:rPr>
            </w:pPr>
          </w:p>
        </w:tc>
        <w:tc>
          <w:tcPr>
            <w:tcW w:w="134" w:type="pct"/>
            <w:noWrap/>
            <w:hideMark/>
          </w:tcPr>
          <w:p w14:paraId="24EE426C" w14:textId="2F3093AF"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15" w:author="瑋婷 徐" w:date="2025-01-03T16:20:00Z" w16du:dateUtc="2025-01-03T08:20:00Z"/>
                <w:rFonts w:asciiTheme="majorEastAsia" w:eastAsia="標楷體" w:hAnsiTheme="majorEastAsia" w:cstheme="majorEastAsia"/>
                <w:rPrChange w:id="8616" w:author="瑋婷 徐" w:date="2025-01-04T22:55:00Z" w16du:dateUtc="2025-01-04T14:55:00Z">
                  <w:rPr>
                    <w:ins w:id="8617" w:author="瑋婷 徐" w:date="2025-01-03T16:20:00Z" w16du:dateUtc="2025-01-03T08:20:00Z"/>
                    <w:rFonts w:ascii="Times New Roman" w:eastAsia="Times New Roman" w:hAnsi="Times New Roman" w:cs="Times New Roman"/>
                    <w:sz w:val="20"/>
                    <w:szCs w:val="20"/>
                  </w:rPr>
                </w:rPrChange>
              </w:rPr>
              <w:pPrChange w:id="86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6376EB18"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19" w:author="瑋婷 徐" w:date="2025-01-03T16:20:00Z" w16du:dateUtc="2025-01-03T08:20:00Z"/>
                <w:rFonts w:asciiTheme="majorEastAsia" w:eastAsia="標楷體" w:hAnsiTheme="majorEastAsia" w:cstheme="majorEastAsia"/>
                <w:color w:val="000000"/>
                <w:rPrChange w:id="8620" w:author="瑋婷 徐" w:date="2025-01-04T22:55:00Z" w16du:dateUtc="2025-01-04T14:55:00Z">
                  <w:rPr>
                    <w:ins w:id="8621" w:author="瑋婷 徐" w:date="2025-01-03T16:20:00Z" w16du:dateUtc="2025-01-03T08:20:00Z"/>
                    <w:rFonts w:cs="Calibri"/>
                    <w:color w:val="000000"/>
                    <w:sz w:val="22"/>
                  </w:rPr>
                </w:rPrChange>
              </w:rPr>
              <w:pPrChange w:id="862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623" w:author="瑋婷 徐" w:date="2025-01-03T16:20:00Z" w16du:dateUtc="2025-01-03T08:20:00Z">
              <w:r w:rsidRPr="00720C7A">
                <w:rPr>
                  <w:rFonts w:asciiTheme="majorEastAsia" w:eastAsia="標楷體" w:hAnsiTheme="majorEastAsia" w:cstheme="majorEastAsia"/>
                  <w:color w:val="000000"/>
                  <w:rPrChange w:id="8624" w:author="瑋婷 徐" w:date="2025-01-04T22:55:00Z" w16du:dateUtc="2025-01-04T14:55:00Z">
                    <w:rPr>
                      <w:rFonts w:cs="Calibri"/>
                      <w:color w:val="000000"/>
                      <w:sz w:val="22"/>
                    </w:rPr>
                  </w:rPrChange>
                </w:rPr>
                <w:t>*</w:t>
              </w:r>
            </w:ins>
          </w:p>
        </w:tc>
        <w:tc>
          <w:tcPr>
            <w:tcW w:w="181" w:type="pct"/>
            <w:noWrap/>
            <w:hideMark/>
          </w:tcPr>
          <w:p w14:paraId="6425EAF5"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25" w:author="瑋婷 徐" w:date="2025-01-03T16:20:00Z" w16du:dateUtc="2025-01-03T08:20:00Z"/>
                <w:rFonts w:asciiTheme="majorEastAsia" w:eastAsia="標楷體" w:hAnsiTheme="majorEastAsia" w:cstheme="majorEastAsia"/>
                <w:color w:val="000000"/>
                <w:rPrChange w:id="8626" w:author="瑋婷 徐" w:date="2025-01-04T22:55:00Z" w16du:dateUtc="2025-01-04T14:55:00Z">
                  <w:rPr>
                    <w:ins w:id="8627" w:author="瑋婷 徐" w:date="2025-01-03T16:20:00Z" w16du:dateUtc="2025-01-03T08:20:00Z"/>
                    <w:rFonts w:cs="Calibri"/>
                    <w:color w:val="000000"/>
                    <w:sz w:val="22"/>
                  </w:rPr>
                </w:rPrChange>
              </w:rPr>
              <w:pPrChange w:id="862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629" w:author="瑋婷 徐" w:date="2025-01-03T16:20:00Z" w16du:dateUtc="2025-01-03T08:20:00Z">
              <w:r w:rsidRPr="00720C7A">
                <w:rPr>
                  <w:rFonts w:asciiTheme="majorEastAsia" w:eastAsia="標楷體" w:hAnsiTheme="majorEastAsia" w:cstheme="majorEastAsia"/>
                  <w:color w:val="000000"/>
                  <w:rPrChange w:id="8630" w:author="瑋婷 徐" w:date="2025-01-04T22:55:00Z" w16du:dateUtc="2025-01-04T14:55:00Z">
                    <w:rPr>
                      <w:rFonts w:cs="Calibri"/>
                      <w:color w:val="000000"/>
                      <w:sz w:val="22"/>
                    </w:rPr>
                  </w:rPrChange>
                </w:rPr>
                <w:t>*</w:t>
              </w:r>
            </w:ins>
          </w:p>
        </w:tc>
        <w:tc>
          <w:tcPr>
            <w:tcW w:w="181" w:type="pct"/>
            <w:noWrap/>
            <w:hideMark/>
          </w:tcPr>
          <w:p w14:paraId="1DB3A0C8"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31" w:author="瑋婷 徐" w:date="2025-01-03T16:20:00Z" w16du:dateUtc="2025-01-03T08:20:00Z"/>
                <w:rFonts w:asciiTheme="majorEastAsia" w:eastAsia="標楷體" w:hAnsiTheme="majorEastAsia" w:cstheme="majorEastAsia"/>
                <w:color w:val="000000"/>
                <w:rPrChange w:id="8632" w:author="瑋婷 徐" w:date="2025-01-04T22:55:00Z" w16du:dateUtc="2025-01-04T14:55:00Z">
                  <w:rPr>
                    <w:ins w:id="8633" w:author="瑋婷 徐" w:date="2025-01-03T16:20:00Z" w16du:dateUtc="2025-01-03T08:20:00Z"/>
                    <w:rFonts w:cs="Calibri"/>
                    <w:color w:val="000000"/>
                    <w:sz w:val="22"/>
                  </w:rPr>
                </w:rPrChange>
              </w:rPr>
              <w:pPrChange w:id="86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635" w:author="瑋婷 徐" w:date="2025-01-03T16:20:00Z" w16du:dateUtc="2025-01-03T08:20:00Z">
              <w:r w:rsidRPr="00720C7A">
                <w:rPr>
                  <w:rFonts w:asciiTheme="majorEastAsia" w:eastAsia="標楷體" w:hAnsiTheme="majorEastAsia" w:cstheme="majorEastAsia"/>
                  <w:color w:val="000000"/>
                  <w:rPrChange w:id="8636" w:author="瑋婷 徐" w:date="2025-01-04T22:55:00Z" w16du:dateUtc="2025-01-04T14:55:00Z">
                    <w:rPr>
                      <w:rFonts w:cs="Calibri"/>
                      <w:color w:val="000000"/>
                      <w:sz w:val="22"/>
                    </w:rPr>
                  </w:rPrChange>
                </w:rPr>
                <w:t>*</w:t>
              </w:r>
            </w:ins>
          </w:p>
        </w:tc>
        <w:tc>
          <w:tcPr>
            <w:tcW w:w="181" w:type="pct"/>
          </w:tcPr>
          <w:p w14:paraId="61AF6111" w14:textId="77777777" w:rsidR="00DA433E" w:rsidRPr="00720C7A"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8637" w:author="瑋婷 徐" w:date="2025-01-03T16:33:00Z" w16du:dateUtc="2025-01-03T08:33:00Z"/>
                <w:rFonts w:asciiTheme="majorEastAsia" w:eastAsia="標楷體" w:hAnsiTheme="majorEastAsia" w:cstheme="majorEastAsia"/>
                <w:color w:val="000000"/>
              </w:rPr>
            </w:pPr>
          </w:p>
        </w:tc>
        <w:tc>
          <w:tcPr>
            <w:tcW w:w="181" w:type="pct"/>
            <w:noWrap/>
            <w:hideMark/>
          </w:tcPr>
          <w:p w14:paraId="0F2BE217" w14:textId="18AA8B51"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38" w:author="瑋婷 徐" w:date="2025-01-03T16:20:00Z" w16du:dateUtc="2025-01-03T08:20:00Z"/>
                <w:rFonts w:asciiTheme="majorEastAsia" w:eastAsia="標楷體" w:hAnsiTheme="majorEastAsia" w:cstheme="majorEastAsia"/>
                <w:color w:val="000000"/>
                <w:rPrChange w:id="8639" w:author="瑋婷 徐" w:date="2025-01-04T22:55:00Z" w16du:dateUtc="2025-01-04T14:55:00Z">
                  <w:rPr>
                    <w:ins w:id="8640" w:author="瑋婷 徐" w:date="2025-01-03T16:20:00Z" w16du:dateUtc="2025-01-03T08:20:00Z"/>
                    <w:rFonts w:cs="Calibri"/>
                    <w:color w:val="000000"/>
                    <w:sz w:val="22"/>
                  </w:rPr>
                </w:rPrChange>
              </w:rPr>
              <w:pPrChange w:id="864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642" w:author="瑋婷 徐" w:date="2025-01-03T16:20:00Z" w16du:dateUtc="2025-01-03T08:20:00Z">
              <w:r w:rsidRPr="00720C7A">
                <w:rPr>
                  <w:rFonts w:asciiTheme="majorEastAsia" w:eastAsia="標楷體" w:hAnsiTheme="majorEastAsia" w:cstheme="majorEastAsia"/>
                  <w:color w:val="000000"/>
                  <w:rPrChange w:id="8643" w:author="瑋婷 徐" w:date="2025-01-04T22:55:00Z" w16du:dateUtc="2025-01-04T14:55:00Z">
                    <w:rPr>
                      <w:rFonts w:cs="Calibri"/>
                      <w:color w:val="000000"/>
                      <w:sz w:val="22"/>
                    </w:rPr>
                  </w:rPrChange>
                </w:rPr>
                <w:t>*</w:t>
              </w:r>
            </w:ins>
          </w:p>
        </w:tc>
        <w:tc>
          <w:tcPr>
            <w:tcW w:w="181" w:type="pct"/>
            <w:noWrap/>
            <w:hideMark/>
          </w:tcPr>
          <w:p w14:paraId="218D4022"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44" w:author="瑋婷 徐" w:date="2025-01-03T16:20:00Z" w16du:dateUtc="2025-01-03T08:20:00Z"/>
                <w:rFonts w:asciiTheme="majorEastAsia" w:eastAsia="標楷體" w:hAnsiTheme="majorEastAsia" w:cstheme="majorEastAsia"/>
                <w:color w:val="000000"/>
                <w:rPrChange w:id="8645" w:author="瑋婷 徐" w:date="2025-01-04T22:55:00Z" w16du:dateUtc="2025-01-04T14:55:00Z">
                  <w:rPr>
                    <w:ins w:id="8646" w:author="瑋婷 徐" w:date="2025-01-03T16:20:00Z" w16du:dateUtc="2025-01-03T08:20:00Z"/>
                    <w:rFonts w:cs="Calibri"/>
                    <w:color w:val="000000"/>
                    <w:sz w:val="22"/>
                  </w:rPr>
                </w:rPrChange>
              </w:rPr>
              <w:pPrChange w:id="86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648" w:author="瑋婷 徐" w:date="2025-01-03T16:20:00Z" w16du:dateUtc="2025-01-03T08:20:00Z">
              <w:r w:rsidRPr="00720C7A">
                <w:rPr>
                  <w:rFonts w:asciiTheme="majorEastAsia" w:eastAsia="標楷體" w:hAnsiTheme="majorEastAsia" w:cstheme="majorEastAsia"/>
                  <w:color w:val="000000"/>
                  <w:rPrChange w:id="8649" w:author="瑋婷 徐" w:date="2025-01-04T22:55:00Z" w16du:dateUtc="2025-01-04T14:55:00Z">
                    <w:rPr>
                      <w:rFonts w:cs="Calibri"/>
                      <w:color w:val="000000"/>
                      <w:sz w:val="22"/>
                    </w:rPr>
                  </w:rPrChange>
                </w:rPr>
                <w:t>*</w:t>
              </w:r>
            </w:ins>
          </w:p>
        </w:tc>
        <w:tc>
          <w:tcPr>
            <w:tcW w:w="181" w:type="pct"/>
            <w:noWrap/>
            <w:hideMark/>
          </w:tcPr>
          <w:p w14:paraId="42E21F89"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50" w:author="瑋婷 徐" w:date="2025-01-03T16:20:00Z" w16du:dateUtc="2025-01-03T08:20:00Z"/>
                <w:rFonts w:asciiTheme="majorEastAsia" w:eastAsia="標楷體" w:hAnsiTheme="majorEastAsia" w:cstheme="majorEastAsia"/>
                <w:color w:val="000000"/>
                <w:rPrChange w:id="8651" w:author="瑋婷 徐" w:date="2025-01-04T22:55:00Z" w16du:dateUtc="2025-01-04T14:55:00Z">
                  <w:rPr>
                    <w:ins w:id="8652" w:author="瑋婷 徐" w:date="2025-01-03T16:20:00Z" w16du:dateUtc="2025-01-03T08:20:00Z"/>
                    <w:rFonts w:cs="Calibri"/>
                    <w:color w:val="000000"/>
                    <w:sz w:val="22"/>
                  </w:rPr>
                </w:rPrChange>
              </w:rPr>
              <w:pPrChange w:id="86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654" w:author="瑋婷 徐" w:date="2025-01-03T16:20:00Z" w16du:dateUtc="2025-01-03T08:20:00Z">
              <w:r w:rsidRPr="00720C7A">
                <w:rPr>
                  <w:rFonts w:asciiTheme="majorEastAsia" w:eastAsia="標楷體" w:hAnsiTheme="majorEastAsia" w:cstheme="majorEastAsia"/>
                  <w:color w:val="000000"/>
                  <w:rPrChange w:id="8655" w:author="瑋婷 徐" w:date="2025-01-04T22:55:00Z" w16du:dateUtc="2025-01-04T14:55:00Z">
                    <w:rPr>
                      <w:rFonts w:cs="Calibri"/>
                      <w:color w:val="000000"/>
                      <w:sz w:val="22"/>
                    </w:rPr>
                  </w:rPrChange>
                </w:rPr>
                <w:t>*</w:t>
              </w:r>
            </w:ins>
          </w:p>
        </w:tc>
        <w:tc>
          <w:tcPr>
            <w:tcW w:w="181" w:type="pct"/>
            <w:noWrap/>
            <w:hideMark/>
          </w:tcPr>
          <w:p w14:paraId="77E093AC"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56" w:author="瑋婷 徐" w:date="2025-01-03T16:20:00Z" w16du:dateUtc="2025-01-03T08:20:00Z"/>
                <w:rFonts w:asciiTheme="majorEastAsia" w:eastAsia="標楷體" w:hAnsiTheme="majorEastAsia" w:cstheme="majorEastAsia"/>
                <w:color w:val="000000"/>
                <w:rPrChange w:id="8657" w:author="瑋婷 徐" w:date="2025-01-04T22:55:00Z" w16du:dateUtc="2025-01-04T14:55:00Z">
                  <w:rPr>
                    <w:ins w:id="8658" w:author="瑋婷 徐" w:date="2025-01-03T16:20:00Z" w16du:dateUtc="2025-01-03T08:20:00Z"/>
                    <w:rFonts w:cs="Calibri"/>
                    <w:color w:val="000000"/>
                    <w:sz w:val="22"/>
                  </w:rPr>
                </w:rPrChange>
              </w:rPr>
              <w:pPrChange w:id="86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660" w:author="瑋婷 徐" w:date="2025-01-03T16:20:00Z" w16du:dateUtc="2025-01-03T08:20:00Z">
              <w:r w:rsidRPr="00720C7A">
                <w:rPr>
                  <w:rFonts w:asciiTheme="majorEastAsia" w:eastAsia="標楷體" w:hAnsiTheme="majorEastAsia" w:cstheme="majorEastAsia"/>
                  <w:color w:val="000000"/>
                  <w:rPrChange w:id="8661" w:author="瑋婷 徐" w:date="2025-01-04T22:55:00Z" w16du:dateUtc="2025-01-04T14:55:00Z">
                    <w:rPr>
                      <w:rFonts w:cs="Calibri"/>
                      <w:color w:val="000000"/>
                      <w:sz w:val="22"/>
                    </w:rPr>
                  </w:rPrChange>
                </w:rPr>
                <w:t>*</w:t>
              </w:r>
            </w:ins>
          </w:p>
        </w:tc>
        <w:tc>
          <w:tcPr>
            <w:tcW w:w="181" w:type="pct"/>
            <w:noWrap/>
            <w:hideMark/>
          </w:tcPr>
          <w:p w14:paraId="7D8E2391"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62" w:author="瑋婷 徐" w:date="2025-01-03T16:20:00Z" w16du:dateUtc="2025-01-03T08:20:00Z"/>
                <w:rFonts w:asciiTheme="majorEastAsia" w:eastAsia="標楷體" w:hAnsiTheme="majorEastAsia" w:cstheme="majorEastAsia"/>
                <w:color w:val="000000"/>
                <w:rPrChange w:id="8663" w:author="瑋婷 徐" w:date="2025-01-04T22:55:00Z" w16du:dateUtc="2025-01-04T14:55:00Z">
                  <w:rPr>
                    <w:ins w:id="8664" w:author="瑋婷 徐" w:date="2025-01-03T16:20:00Z" w16du:dateUtc="2025-01-03T08:20:00Z"/>
                    <w:rFonts w:cs="Calibri"/>
                    <w:color w:val="000000"/>
                    <w:sz w:val="22"/>
                  </w:rPr>
                </w:rPrChange>
              </w:rPr>
              <w:pPrChange w:id="86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50F77C11"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66" w:author="瑋婷 徐" w:date="2025-01-03T16:20:00Z" w16du:dateUtc="2025-01-03T08:20:00Z"/>
                <w:rFonts w:asciiTheme="majorEastAsia" w:eastAsia="標楷體" w:hAnsiTheme="majorEastAsia" w:cstheme="majorEastAsia"/>
                <w:color w:val="000000"/>
                <w:rPrChange w:id="8667" w:author="瑋婷 徐" w:date="2025-01-04T22:55:00Z" w16du:dateUtc="2025-01-04T14:55:00Z">
                  <w:rPr>
                    <w:ins w:id="8668" w:author="瑋婷 徐" w:date="2025-01-03T16:20:00Z" w16du:dateUtc="2025-01-03T08:20:00Z"/>
                    <w:rFonts w:cs="Calibri"/>
                    <w:color w:val="000000"/>
                    <w:sz w:val="22"/>
                  </w:rPr>
                </w:rPrChange>
              </w:rPr>
              <w:pPrChange w:id="86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670" w:author="瑋婷 徐" w:date="2025-01-03T16:20:00Z" w16du:dateUtc="2025-01-03T08:20:00Z">
              <w:r w:rsidRPr="00720C7A">
                <w:rPr>
                  <w:rFonts w:asciiTheme="majorEastAsia" w:eastAsia="標楷體" w:hAnsiTheme="majorEastAsia" w:cstheme="majorEastAsia"/>
                  <w:color w:val="000000"/>
                  <w:rPrChange w:id="8671" w:author="瑋婷 徐" w:date="2025-01-04T22:55:00Z" w16du:dateUtc="2025-01-04T14:55:00Z">
                    <w:rPr>
                      <w:rFonts w:cs="Calibri"/>
                      <w:color w:val="000000"/>
                      <w:sz w:val="22"/>
                    </w:rPr>
                  </w:rPrChange>
                </w:rPr>
                <w:t>*</w:t>
              </w:r>
            </w:ins>
          </w:p>
        </w:tc>
        <w:tc>
          <w:tcPr>
            <w:tcW w:w="181" w:type="pct"/>
            <w:noWrap/>
            <w:hideMark/>
          </w:tcPr>
          <w:p w14:paraId="415F84E6"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72" w:author="瑋婷 徐" w:date="2025-01-03T16:20:00Z" w16du:dateUtc="2025-01-03T08:20:00Z"/>
                <w:rFonts w:asciiTheme="majorEastAsia" w:eastAsia="標楷體" w:hAnsiTheme="majorEastAsia" w:cstheme="majorEastAsia"/>
                <w:color w:val="000000"/>
                <w:rPrChange w:id="8673" w:author="瑋婷 徐" w:date="2025-01-04T22:55:00Z" w16du:dateUtc="2025-01-04T14:55:00Z">
                  <w:rPr>
                    <w:ins w:id="8674" w:author="瑋婷 徐" w:date="2025-01-03T16:20:00Z" w16du:dateUtc="2025-01-03T08:20:00Z"/>
                    <w:rFonts w:cs="Calibri"/>
                    <w:color w:val="000000"/>
                    <w:sz w:val="22"/>
                  </w:rPr>
                </w:rPrChange>
              </w:rPr>
              <w:pPrChange w:id="86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087A348A"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676" w:author="瑋婷 徐" w:date="2025-01-03T16:20:00Z" w16du:dateUtc="2025-01-03T08:20:00Z"/>
                <w:rFonts w:asciiTheme="majorEastAsia" w:eastAsia="標楷體" w:hAnsiTheme="majorEastAsia" w:cstheme="majorEastAsia"/>
                <w:rPrChange w:id="8677" w:author="瑋婷 徐" w:date="2025-01-04T22:55:00Z" w16du:dateUtc="2025-01-04T14:55:00Z">
                  <w:rPr>
                    <w:ins w:id="8678" w:author="瑋婷 徐" w:date="2025-01-03T16:20:00Z" w16du:dateUtc="2025-01-03T08:20:00Z"/>
                    <w:rFonts w:ascii="Times New Roman" w:eastAsia="Times New Roman" w:hAnsi="Times New Roman" w:cs="Times New Roman"/>
                    <w:sz w:val="20"/>
                    <w:szCs w:val="20"/>
                  </w:rPr>
                </w:rPrChange>
              </w:rPr>
              <w:pPrChange w:id="86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FE102C" w:rsidRPr="00720C7A" w14:paraId="2E582016" w14:textId="77777777" w:rsidTr="00FE102C">
        <w:trPr>
          <w:trHeight w:val="300"/>
          <w:ins w:id="8680"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168888C7" w14:textId="77777777" w:rsidR="00DA433E" w:rsidRPr="00720C7A" w:rsidRDefault="00DA433E">
            <w:pPr>
              <w:spacing w:line="360" w:lineRule="auto"/>
              <w:jc w:val="both"/>
              <w:rPr>
                <w:ins w:id="8681" w:author="瑋婷 徐" w:date="2025-01-03T16:20:00Z" w16du:dateUtc="2025-01-03T08:20:00Z"/>
                <w:rFonts w:asciiTheme="majorEastAsia" w:eastAsia="標楷體" w:hAnsiTheme="majorEastAsia" w:cstheme="majorEastAsia"/>
                <w:b w:val="0"/>
                <w:bCs w:val="0"/>
                <w:color w:val="000000"/>
                <w:rPrChange w:id="8682" w:author="瑋婷 徐" w:date="2025-01-04T22:55:00Z" w16du:dateUtc="2025-01-04T14:55:00Z">
                  <w:rPr>
                    <w:ins w:id="8683" w:author="瑋婷 徐" w:date="2025-01-03T16:20:00Z" w16du:dateUtc="2025-01-03T08:20:00Z"/>
                    <w:rFonts w:cs="Calibri"/>
                    <w:color w:val="000000"/>
                    <w:sz w:val="22"/>
                  </w:rPr>
                </w:rPrChange>
              </w:rPr>
              <w:pPrChange w:id="8684" w:author="瑋婷 徐" w:date="2025-01-03T16:21:00Z" w16du:dateUtc="2025-01-03T08:21:00Z">
                <w:pPr/>
              </w:pPrChange>
            </w:pPr>
            <w:ins w:id="8685" w:author="瑋婷 徐" w:date="2025-01-03T16:20:00Z" w16du:dateUtc="2025-01-03T08:20:00Z">
              <w:r w:rsidRPr="00720C7A">
                <w:rPr>
                  <w:rFonts w:asciiTheme="majorEastAsia" w:eastAsia="標楷體" w:hAnsiTheme="majorEastAsia" w:cstheme="majorEastAsia"/>
                  <w:b w:val="0"/>
                  <w:bCs w:val="0"/>
                  <w:color w:val="000000"/>
                  <w:rPrChange w:id="8686" w:author="瑋婷 徐" w:date="2025-01-04T22:55:00Z" w16du:dateUtc="2025-01-04T14:55:00Z">
                    <w:rPr>
                      <w:rFonts w:cs="Calibri"/>
                      <w:color w:val="000000"/>
                      <w:sz w:val="22"/>
                    </w:rPr>
                  </w:rPrChange>
                </w:rPr>
                <w:t>煤山雀</w:t>
              </w:r>
              <w:r w:rsidRPr="00720C7A">
                <w:rPr>
                  <w:rFonts w:asciiTheme="majorEastAsia" w:eastAsia="標楷體" w:hAnsiTheme="majorEastAsia" w:cstheme="majorEastAsia"/>
                  <w:b w:val="0"/>
                  <w:bCs w:val="0"/>
                  <w:color w:val="000000"/>
                  <w:rPrChange w:id="8687" w:author="瑋婷 徐" w:date="2025-01-04T22:55:00Z" w16du:dateUtc="2025-01-04T14:55:00Z">
                    <w:rPr>
                      <w:rFonts w:cs="Calibri"/>
                      <w:color w:val="000000"/>
                      <w:sz w:val="22"/>
                    </w:rPr>
                  </w:rPrChange>
                </w:rPr>
                <w:t xml:space="preserve"> </w:t>
              </w:r>
              <w:r w:rsidRPr="00720C7A">
                <w:rPr>
                  <w:rFonts w:asciiTheme="majorEastAsia" w:eastAsia="標楷體" w:hAnsiTheme="majorEastAsia" w:cstheme="majorEastAsia"/>
                  <w:b w:val="0"/>
                  <w:bCs w:val="0"/>
                  <w:color w:val="000000"/>
                  <w:rPrChange w:id="8688" w:author="瑋婷 徐" w:date="2025-01-04T22:55:00Z" w16du:dateUtc="2025-01-04T14:55:00Z">
                    <w:rPr>
                      <w:color w:val="000000"/>
                      <w:sz w:val="22"/>
                    </w:rPr>
                  </w:rPrChange>
                </w:rPr>
                <w:t>※</w:t>
              </w:r>
              <w:r w:rsidRPr="00720C7A">
                <w:rPr>
                  <w:rFonts w:asciiTheme="majorEastAsia" w:eastAsia="標楷體" w:hAnsiTheme="majorEastAsia" w:cstheme="majorEastAsia"/>
                  <w:b w:val="0"/>
                  <w:bCs w:val="0"/>
                  <w:color w:val="000000"/>
                  <w:rPrChange w:id="8689" w:author="瑋婷 徐" w:date="2025-01-04T22:55:00Z" w16du:dateUtc="2025-01-04T14:55:00Z">
                    <w:rPr>
                      <w:rFonts w:cs="Calibri"/>
                      <w:color w:val="000000"/>
                      <w:sz w:val="22"/>
                    </w:rPr>
                  </w:rPrChange>
                </w:rPr>
                <w:t xml:space="preserve"> III</w:t>
              </w:r>
            </w:ins>
          </w:p>
        </w:tc>
        <w:tc>
          <w:tcPr>
            <w:tcW w:w="1080" w:type="pct"/>
            <w:hideMark/>
          </w:tcPr>
          <w:p w14:paraId="0EF400F4"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690" w:author="瑋婷 徐" w:date="2025-01-03T16:20:00Z" w16du:dateUtc="2025-01-03T08:20:00Z"/>
                <w:rFonts w:asciiTheme="majorEastAsia" w:eastAsia="標楷體" w:hAnsiTheme="majorEastAsia" w:cstheme="majorEastAsia"/>
                <w:i/>
                <w:iCs/>
                <w:color w:val="000000"/>
                <w:rPrChange w:id="8691" w:author="瑋婷 徐" w:date="2025-01-04T22:55:00Z" w16du:dateUtc="2025-01-04T14:55:00Z">
                  <w:rPr>
                    <w:ins w:id="8692" w:author="瑋婷 徐" w:date="2025-01-03T16:20:00Z" w16du:dateUtc="2025-01-03T08:20:00Z"/>
                    <w:rFonts w:cs="Calibri"/>
                    <w:i/>
                    <w:iCs/>
                    <w:color w:val="000000"/>
                    <w:sz w:val="22"/>
                  </w:rPr>
                </w:rPrChange>
              </w:rPr>
              <w:pPrChange w:id="86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694" w:author="瑋婷 徐" w:date="2025-01-03T16:20:00Z" w16du:dateUtc="2025-01-03T08:20:00Z">
              <w:r w:rsidRPr="00720C7A">
                <w:rPr>
                  <w:rFonts w:asciiTheme="majorEastAsia" w:eastAsia="標楷體" w:hAnsiTheme="majorEastAsia" w:cstheme="majorEastAsia"/>
                  <w:i/>
                  <w:iCs/>
                  <w:color w:val="000000"/>
                  <w:rPrChange w:id="8695" w:author="瑋婷 徐" w:date="2025-01-04T22:55:00Z" w16du:dateUtc="2025-01-04T14:55:00Z">
                    <w:rPr>
                      <w:rFonts w:cs="Calibri"/>
                      <w:i/>
                      <w:iCs/>
                      <w:color w:val="000000"/>
                      <w:sz w:val="22"/>
                    </w:rPr>
                  </w:rPrChange>
                </w:rPr>
                <w:t>Periparus ater</w:t>
              </w:r>
            </w:ins>
          </w:p>
        </w:tc>
        <w:tc>
          <w:tcPr>
            <w:tcW w:w="134" w:type="pct"/>
            <w:noWrap/>
            <w:hideMark/>
          </w:tcPr>
          <w:p w14:paraId="41D54F22"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696" w:author="瑋婷 徐" w:date="2025-01-03T16:20:00Z" w16du:dateUtc="2025-01-03T08:20:00Z"/>
                <w:rFonts w:asciiTheme="majorEastAsia" w:eastAsia="標楷體" w:hAnsiTheme="majorEastAsia" w:cstheme="majorEastAsia"/>
                <w:i/>
                <w:iCs/>
                <w:color w:val="000000"/>
                <w:rPrChange w:id="8697" w:author="瑋婷 徐" w:date="2025-01-04T22:55:00Z" w16du:dateUtc="2025-01-04T14:55:00Z">
                  <w:rPr>
                    <w:ins w:id="8698" w:author="瑋婷 徐" w:date="2025-01-03T16:20:00Z" w16du:dateUtc="2025-01-03T08:20:00Z"/>
                    <w:rFonts w:cs="Calibri"/>
                    <w:i/>
                    <w:iCs/>
                    <w:color w:val="000000"/>
                    <w:sz w:val="22"/>
                  </w:rPr>
                </w:rPrChange>
              </w:rPr>
              <w:pPrChange w:id="86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F499190"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00" w:author="瑋婷 徐" w:date="2025-01-03T16:20:00Z" w16du:dateUtc="2025-01-03T08:20:00Z"/>
                <w:rFonts w:asciiTheme="majorEastAsia" w:eastAsia="標楷體" w:hAnsiTheme="majorEastAsia" w:cstheme="majorEastAsia"/>
                <w:rPrChange w:id="8701" w:author="瑋婷 徐" w:date="2025-01-04T22:55:00Z" w16du:dateUtc="2025-01-04T14:55:00Z">
                  <w:rPr>
                    <w:ins w:id="8702" w:author="瑋婷 徐" w:date="2025-01-03T16:20:00Z" w16du:dateUtc="2025-01-03T08:20:00Z"/>
                    <w:rFonts w:ascii="Times New Roman" w:eastAsia="Times New Roman" w:hAnsi="Times New Roman" w:cs="Times New Roman"/>
                    <w:sz w:val="20"/>
                    <w:szCs w:val="20"/>
                  </w:rPr>
                </w:rPrChange>
              </w:rPr>
              <w:pPrChange w:id="87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3461FC5B"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04" w:author="瑋婷 徐" w:date="2025-01-03T16:20:00Z" w16du:dateUtc="2025-01-03T08:20:00Z"/>
                <w:rFonts w:asciiTheme="majorEastAsia" w:eastAsia="標楷體" w:hAnsiTheme="majorEastAsia" w:cstheme="majorEastAsia"/>
                <w:rPrChange w:id="8705" w:author="瑋婷 徐" w:date="2025-01-04T22:55:00Z" w16du:dateUtc="2025-01-04T14:55:00Z">
                  <w:rPr>
                    <w:ins w:id="8706" w:author="瑋婷 徐" w:date="2025-01-03T16:20:00Z" w16du:dateUtc="2025-01-03T08:20:00Z"/>
                    <w:rFonts w:ascii="Times New Roman" w:eastAsia="Times New Roman" w:hAnsi="Times New Roman" w:cs="Times New Roman"/>
                    <w:sz w:val="20"/>
                    <w:szCs w:val="20"/>
                  </w:rPr>
                </w:rPrChange>
              </w:rPr>
              <w:pPrChange w:id="87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E1B0DFF"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08" w:author="瑋婷 徐" w:date="2025-01-03T16:20:00Z" w16du:dateUtc="2025-01-03T08:20:00Z"/>
                <w:rFonts w:asciiTheme="majorEastAsia" w:eastAsia="標楷體" w:hAnsiTheme="majorEastAsia" w:cstheme="majorEastAsia"/>
                <w:rPrChange w:id="8709" w:author="瑋婷 徐" w:date="2025-01-04T22:55:00Z" w16du:dateUtc="2025-01-04T14:55:00Z">
                  <w:rPr>
                    <w:ins w:id="8710" w:author="瑋婷 徐" w:date="2025-01-03T16:20:00Z" w16du:dateUtc="2025-01-03T08:20:00Z"/>
                    <w:rFonts w:ascii="Times New Roman" w:eastAsia="Times New Roman" w:hAnsi="Times New Roman" w:cs="Times New Roman"/>
                    <w:sz w:val="20"/>
                    <w:szCs w:val="20"/>
                  </w:rPr>
                </w:rPrChange>
              </w:rPr>
              <w:pPrChange w:id="87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EF4A86E"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12" w:author="瑋婷 徐" w:date="2025-01-03T16:20:00Z" w16du:dateUtc="2025-01-03T08:20:00Z"/>
                <w:rFonts w:asciiTheme="majorEastAsia" w:eastAsia="標楷體" w:hAnsiTheme="majorEastAsia" w:cstheme="majorEastAsia"/>
                <w:rPrChange w:id="8713" w:author="瑋婷 徐" w:date="2025-01-04T22:55:00Z" w16du:dateUtc="2025-01-04T14:55:00Z">
                  <w:rPr>
                    <w:ins w:id="8714" w:author="瑋婷 徐" w:date="2025-01-03T16:20:00Z" w16du:dateUtc="2025-01-03T08:20:00Z"/>
                    <w:rFonts w:ascii="Times New Roman" w:eastAsia="Times New Roman" w:hAnsi="Times New Roman" w:cs="Times New Roman"/>
                    <w:sz w:val="20"/>
                    <w:szCs w:val="20"/>
                  </w:rPr>
                </w:rPrChange>
              </w:rPr>
              <w:pPrChange w:id="871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AEE7806"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16" w:author="瑋婷 徐" w:date="2025-01-03T16:20:00Z" w16du:dateUtc="2025-01-03T08:20:00Z"/>
                <w:rFonts w:asciiTheme="majorEastAsia" w:eastAsia="標楷體" w:hAnsiTheme="majorEastAsia" w:cstheme="majorEastAsia"/>
                <w:rPrChange w:id="8717" w:author="瑋婷 徐" w:date="2025-01-04T22:55:00Z" w16du:dateUtc="2025-01-04T14:55:00Z">
                  <w:rPr>
                    <w:ins w:id="8718" w:author="瑋婷 徐" w:date="2025-01-03T16:20:00Z" w16du:dateUtc="2025-01-03T08:20:00Z"/>
                    <w:rFonts w:ascii="Times New Roman" w:eastAsia="Times New Roman" w:hAnsi="Times New Roman" w:cs="Times New Roman"/>
                    <w:sz w:val="20"/>
                    <w:szCs w:val="20"/>
                  </w:rPr>
                </w:rPrChange>
              </w:rPr>
              <w:pPrChange w:id="871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6227BB4E"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8720" w:author="瑋婷 徐" w:date="2025-01-03T16:33:00Z" w16du:dateUtc="2025-01-03T08:33:00Z"/>
                <w:rFonts w:asciiTheme="majorEastAsia" w:eastAsia="標楷體" w:hAnsiTheme="majorEastAsia" w:cstheme="majorEastAsia"/>
              </w:rPr>
            </w:pPr>
          </w:p>
        </w:tc>
        <w:tc>
          <w:tcPr>
            <w:tcW w:w="134" w:type="pct"/>
            <w:noWrap/>
            <w:hideMark/>
          </w:tcPr>
          <w:p w14:paraId="597F65E1" w14:textId="582D6FD2"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21" w:author="瑋婷 徐" w:date="2025-01-03T16:20:00Z" w16du:dateUtc="2025-01-03T08:20:00Z"/>
                <w:rFonts w:asciiTheme="majorEastAsia" w:eastAsia="標楷體" w:hAnsiTheme="majorEastAsia" w:cstheme="majorEastAsia"/>
                <w:rPrChange w:id="8722" w:author="瑋婷 徐" w:date="2025-01-04T22:55:00Z" w16du:dateUtc="2025-01-04T14:55:00Z">
                  <w:rPr>
                    <w:ins w:id="8723" w:author="瑋婷 徐" w:date="2025-01-03T16:20:00Z" w16du:dateUtc="2025-01-03T08:20:00Z"/>
                    <w:rFonts w:ascii="Times New Roman" w:eastAsia="Times New Roman" w:hAnsi="Times New Roman" w:cs="Times New Roman"/>
                    <w:sz w:val="20"/>
                    <w:szCs w:val="20"/>
                  </w:rPr>
                </w:rPrChange>
              </w:rPr>
              <w:pPrChange w:id="87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07745191"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25" w:author="瑋婷 徐" w:date="2025-01-03T16:20:00Z" w16du:dateUtc="2025-01-03T08:20:00Z"/>
                <w:rFonts w:asciiTheme="majorEastAsia" w:eastAsia="標楷體" w:hAnsiTheme="majorEastAsia" w:cstheme="majorEastAsia"/>
                <w:rPrChange w:id="8726" w:author="瑋婷 徐" w:date="2025-01-04T22:55:00Z" w16du:dateUtc="2025-01-04T14:55:00Z">
                  <w:rPr>
                    <w:ins w:id="8727" w:author="瑋婷 徐" w:date="2025-01-03T16:20:00Z" w16du:dateUtc="2025-01-03T08:20:00Z"/>
                    <w:rFonts w:ascii="Times New Roman" w:eastAsia="Times New Roman" w:hAnsi="Times New Roman" w:cs="Times New Roman"/>
                    <w:sz w:val="20"/>
                    <w:szCs w:val="20"/>
                  </w:rPr>
                </w:rPrChange>
              </w:rPr>
              <w:pPrChange w:id="87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1469DF93"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29" w:author="瑋婷 徐" w:date="2025-01-03T16:20:00Z" w16du:dateUtc="2025-01-03T08:20:00Z"/>
                <w:rFonts w:asciiTheme="majorEastAsia" w:eastAsia="標楷體" w:hAnsiTheme="majorEastAsia" w:cstheme="majorEastAsia"/>
                <w:rPrChange w:id="8730" w:author="瑋婷 徐" w:date="2025-01-04T22:55:00Z" w16du:dateUtc="2025-01-04T14:55:00Z">
                  <w:rPr>
                    <w:ins w:id="8731" w:author="瑋婷 徐" w:date="2025-01-03T16:20:00Z" w16du:dateUtc="2025-01-03T08:20:00Z"/>
                    <w:rFonts w:ascii="Times New Roman" w:eastAsia="Times New Roman" w:hAnsi="Times New Roman" w:cs="Times New Roman"/>
                    <w:sz w:val="20"/>
                    <w:szCs w:val="20"/>
                  </w:rPr>
                </w:rPrChange>
              </w:rPr>
              <w:pPrChange w:id="87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3CB2D136"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33" w:author="瑋婷 徐" w:date="2025-01-03T16:20:00Z" w16du:dateUtc="2025-01-03T08:20:00Z"/>
                <w:rFonts w:asciiTheme="majorEastAsia" w:eastAsia="標楷體" w:hAnsiTheme="majorEastAsia" w:cstheme="majorEastAsia"/>
                <w:rPrChange w:id="8734" w:author="瑋婷 徐" w:date="2025-01-04T22:55:00Z" w16du:dateUtc="2025-01-04T14:55:00Z">
                  <w:rPr>
                    <w:ins w:id="8735" w:author="瑋婷 徐" w:date="2025-01-03T16:20:00Z" w16du:dateUtc="2025-01-03T08:20:00Z"/>
                    <w:rFonts w:ascii="Times New Roman" w:eastAsia="Times New Roman" w:hAnsi="Times New Roman" w:cs="Times New Roman"/>
                    <w:sz w:val="20"/>
                    <w:szCs w:val="20"/>
                  </w:rPr>
                </w:rPrChange>
              </w:rPr>
              <w:pPrChange w:id="87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tcPr>
          <w:p w14:paraId="45F86824"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8737" w:author="瑋婷 徐" w:date="2025-01-03T16:33:00Z" w16du:dateUtc="2025-01-03T08:33:00Z"/>
                <w:rFonts w:asciiTheme="majorEastAsia" w:eastAsia="標楷體" w:hAnsiTheme="majorEastAsia" w:cstheme="majorEastAsia"/>
              </w:rPr>
            </w:pPr>
          </w:p>
        </w:tc>
        <w:tc>
          <w:tcPr>
            <w:tcW w:w="181" w:type="pct"/>
            <w:noWrap/>
            <w:hideMark/>
          </w:tcPr>
          <w:p w14:paraId="3310D10C" w14:textId="202BA8D3"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38" w:author="瑋婷 徐" w:date="2025-01-03T16:20:00Z" w16du:dateUtc="2025-01-03T08:20:00Z"/>
                <w:rFonts w:asciiTheme="majorEastAsia" w:eastAsia="標楷體" w:hAnsiTheme="majorEastAsia" w:cstheme="majorEastAsia"/>
                <w:rPrChange w:id="8739" w:author="瑋婷 徐" w:date="2025-01-04T22:55:00Z" w16du:dateUtc="2025-01-04T14:55:00Z">
                  <w:rPr>
                    <w:ins w:id="8740" w:author="瑋婷 徐" w:date="2025-01-03T16:20:00Z" w16du:dateUtc="2025-01-03T08:20:00Z"/>
                    <w:rFonts w:ascii="Times New Roman" w:eastAsia="Times New Roman" w:hAnsi="Times New Roman" w:cs="Times New Roman"/>
                    <w:sz w:val="20"/>
                    <w:szCs w:val="20"/>
                  </w:rPr>
                </w:rPrChange>
              </w:rPr>
              <w:pPrChange w:id="87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27307754"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42" w:author="瑋婷 徐" w:date="2025-01-03T16:20:00Z" w16du:dateUtc="2025-01-03T08:20:00Z"/>
                <w:rFonts w:asciiTheme="majorEastAsia" w:eastAsia="標楷體" w:hAnsiTheme="majorEastAsia" w:cstheme="majorEastAsia"/>
                <w:rPrChange w:id="8743" w:author="瑋婷 徐" w:date="2025-01-04T22:55:00Z" w16du:dateUtc="2025-01-04T14:55:00Z">
                  <w:rPr>
                    <w:ins w:id="8744" w:author="瑋婷 徐" w:date="2025-01-03T16:20:00Z" w16du:dateUtc="2025-01-03T08:20:00Z"/>
                    <w:rFonts w:ascii="Times New Roman" w:eastAsia="Times New Roman" w:hAnsi="Times New Roman" w:cs="Times New Roman"/>
                    <w:sz w:val="20"/>
                    <w:szCs w:val="20"/>
                  </w:rPr>
                </w:rPrChange>
              </w:rPr>
              <w:pPrChange w:id="87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95E8D50"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46" w:author="瑋婷 徐" w:date="2025-01-03T16:20:00Z" w16du:dateUtc="2025-01-03T08:20:00Z"/>
                <w:rFonts w:asciiTheme="majorEastAsia" w:eastAsia="標楷體" w:hAnsiTheme="majorEastAsia" w:cstheme="majorEastAsia"/>
                <w:rPrChange w:id="8747" w:author="瑋婷 徐" w:date="2025-01-04T22:55:00Z" w16du:dateUtc="2025-01-04T14:55:00Z">
                  <w:rPr>
                    <w:ins w:id="8748" w:author="瑋婷 徐" w:date="2025-01-03T16:20:00Z" w16du:dateUtc="2025-01-03T08:20:00Z"/>
                    <w:rFonts w:ascii="Times New Roman" w:eastAsia="Times New Roman" w:hAnsi="Times New Roman" w:cs="Times New Roman"/>
                    <w:sz w:val="20"/>
                    <w:szCs w:val="20"/>
                  </w:rPr>
                </w:rPrChange>
              </w:rPr>
              <w:pPrChange w:id="87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B5FE798"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50" w:author="瑋婷 徐" w:date="2025-01-03T16:20:00Z" w16du:dateUtc="2025-01-03T08:20:00Z"/>
                <w:rFonts w:asciiTheme="majorEastAsia" w:eastAsia="標楷體" w:hAnsiTheme="majorEastAsia" w:cstheme="majorEastAsia"/>
                <w:color w:val="000000"/>
                <w:rPrChange w:id="8751" w:author="瑋婷 徐" w:date="2025-01-04T22:55:00Z" w16du:dateUtc="2025-01-04T14:55:00Z">
                  <w:rPr>
                    <w:ins w:id="8752" w:author="瑋婷 徐" w:date="2025-01-03T16:20:00Z" w16du:dateUtc="2025-01-03T08:20:00Z"/>
                    <w:rFonts w:cs="Calibri"/>
                    <w:color w:val="000000"/>
                    <w:sz w:val="22"/>
                  </w:rPr>
                </w:rPrChange>
              </w:rPr>
              <w:pPrChange w:id="87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754" w:author="瑋婷 徐" w:date="2025-01-03T16:20:00Z" w16du:dateUtc="2025-01-03T08:20:00Z">
              <w:r w:rsidRPr="00720C7A">
                <w:rPr>
                  <w:rFonts w:asciiTheme="majorEastAsia" w:eastAsia="標楷體" w:hAnsiTheme="majorEastAsia" w:cstheme="majorEastAsia"/>
                  <w:color w:val="000000"/>
                  <w:rPrChange w:id="8755" w:author="瑋婷 徐" w:date="2025-01-04T22:55:00Z" w16du:dateUtc="2025-01-04T14:55:00Z">
                    <w:rPr>
                      <w:rFonts w:cs="Calibri"/>
                      <w:color w:val="000000"/>
                      <w:sz w:val="22"/>
                    </w:rPr>
                  </w:rPrChange>
                </w:rPr>
                <w:t>*</w:t>
              </w:r>
            </w:ins>
          </w:p>
        </w:tc>
        <w:tc>
          <w:tcPr>
            <w:tcW w:w="181" w:type="pct"/>
            <w:noWrap/>
            <w:hideMark/>
          </w:tcPr>
          <w:p w14:paraId="7944682A"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56" w:author="瑋婷 徐" w:date="2025-01-03T16:20:00Z" w16du:dateUtc="2025-01-03T08:20:00Z"/>
                <w:rFonts w:asciiTheme="majorEastAsia" w:eastAsia="標楷體" w:hAnsiTheme="majorEastAsia" w:cstheme="majorEastAsia"/>
                <w:color w:val="000000"/>
                <w:rPrChange w:id="8757" w:author="瑋婷 徐" w:date="2025-01-04T22:55:00Z" w16du:dateUtc="2025-01-04T14:55:00Z">
                  <w:rPr>
                    <w:ins w:id="8758" w:author="瑋婷 徐" w:date="2025-01-03T16:20:00Z" w16du:dateUtc="2025-01-03T08:20:00Z"/>
                    <w:rFonts w:cs="Calibri"/>
                    <w:color w:val="000000"/>
                    <w:sz w:val="22"/>
                  </w:rPr>
                </w:rPrChange>
              </w:rPr>
              <w:pPrChange w:id="87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760" w:author="瑋婷 徐" w:date="2025-01-03T16:20:00Z" w16du:dateUtc="2025-01-03T08:20:00Z">
              <w:r w:rsidRPr="00720C7A">
                <w:rPr>
                  <w:rFonts w:asciiTheme="majorEastAsia" w:eastAsia="標楷體" w:hAnsiTheme="majorEastAsia" w:cstheme="majorEastAsia"/>
                  <w:color w:val="000000"/>
                  <w:rPrChange w:id="8761" w:author="瑋婷 徐" w:date="2025-01-04T22:55:00Z" w16du:dateUtc="2025-01-04T14:55:00Z">
                    <w:rPr>
                      <w:rFonts w:cs="Calibri"/>
                      <w:color w:val="000000"/>
                      <w:sz w:val="22"/>
                    </w:rPr>
                  </w:rPrChange>
                </w:rPr>
                <w:t>*</w:t>
              </w:r>
            </w:ins>
          </w:p>
        </w:tc>
        <w:tc>
          <w:tcPr>
            <w:tcW w:w="181" w:type="pct"/>
            <w:noWrap/>
            <w:hideMark/>
          </w:tcPr>
          <w:p w14:paraId="505D0B11"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62" w:author="瑋婷 徐" w:date="2025-01-03T16:20:00Z" w16du:dateUtc="2025-01-03T08:20:00Z"/>
                <w:rFonts w:asciiTheme="majorEastAsia" w:eastAsia="標楷體" w:hAnsiTheme="majorEastAsia" w:cstheme="majorEastAsia"/>
                <w:color w:val="000000"/>
                <w:rPrChange w:id="8763" w:author="瑋婷 徐" w:date="2025-01-04T22:55:00Z" w16du:dateUtc="2025-01-04T14:55:00Z">
                  <w:rPr>
                    <w:ins w:id="8764" w:author="瑋婷 徐" w:date="2025-01-03T16:20:00Z" w16du:dateUtc="2025-01-03T08:20:00Z"/>
                    <w:rFonts w:cs="Calibri"/>
                    <w:color w:val="000000"/>
                    <w:sz w:val="22"/>
                  </w:rPr>
                </w:rPrChange>
              </w:rPr>
              <w:pPrChange w:id="87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1C7E761A"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66" w:author="瑋婷 徐" w:date="2025-01-03T16:20:00Z" w16du:dateUtc="2025-01-03T08:20:00Z"/>
                <w:rFonts w:asciiTheme="majorEastAsia" w:eastAsia="標楷體" w:hAnsiTheme="majorEastAsia" w:cstheme="majorEastAsia"/>
                <w:color w:val="000000"/>
                <w:rPrChange w:id="8767" w:author="瑋婷 徐" w:date="2025-01-04T22:55:00Z" w16du:dateUtc="2025-01-04T14:55:00Z">
                  <w:rPr>
                    <w:ins w:id="8768" w:author="瑋婷 徐" w:date="2025-01-03T16:20:00Z" w16du:dateUtc="2025-01-03T08:20:00Z"/>
                    <w:rFonts w:cs="Calibri"/>
                    <w:color w:val="000000"/>
                    <w:sz w:val="22"/>
                  </w:rPr>
                </w:rPrChange>
              </w:rPr>
              <w:pPrChange w:id="876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770" w:author="瑋婷 徐" w:date="2025-01-03T16:20:00Z" w16du:dateUtc="2025-01-03T08:20:00Z">
              <w:r w:rsidRPr="00720C7A">
                <w:rPr>
                  <w:rFonts w:asciiTheme="majorEastAsia" w:eastAsia="標楷體" w:hAnsiTheme="majorEastAsia" w:cstheme="majorEastAsia"/>
                  <w:color w:val="000000"/>
                  <w:rPrChange w:id="8771" w:author="瑋婷 徐" w:date="2025-01-04T22:55:00Z" w16du:dateUtc="2025-01-04T14:55:00Z">
                    <w:rPr>
                      <w:rFonts w:cs="Calibri"/>
                      <w:color w:val="000000"/>
                      <w:sz w:val="22"/>
                    </w:rPr>
                  </w:rPrChange>
                </w:rPr>
                <w:t>*</w:t>
              </w:r>
            </w:ins>
          </w:p>
        </w:tc>
        <w:tc>
          <w:tcPr>
            <w:tcW w:w="181" w:type="pct"/>
            <w:noWrap/>
            <w:hideMark/>
          </w:tcPr>
          <w:p w14:paraId="3A857EA4"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772" w:author="瑋婷 徐" w:date="2025-01-03T16:20:00Z" w16du:dateUtc="2025-01-03T08:20:00Z"/>
                <w:rFonts w:asciiTheme="majorEastAsia" w:eastAsia="標楷體" w:hAnsiTheme="majorEastAsia" w:cstheme="majorEastAsia"/>
                <w:color w:val="000000"/>
                <w:rPrChange w:id="8773" w:author="瑋婷 徐" w:date="2025-01-04T22:55:00Z" w16du:dateUtc="2025-01-04T14:55:00Z">
                  <w:rPr>
                    <w:ins w:id="8774" w:author="瑋婷 徐" w:date="2025-01-03T16:20:00Z" w16du:dateUtc="2025-01-03T08:20:00Z"/>
                    <w:rFonts w:cs="Calibri"/>
                    <w:color w:val="000000"/>
                    <w:sz w:val="22"/>
                  </w:rPr>
                </w:rPrChange>
              </w:rPr>
              <w:pPrChange w:id="87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776" w:author="瑋婷 徐" w:date="2025-01-03T16:20:00Z" w16du:dateUtc="2025-01-03T08:20:00Z">
              <w:r w:rsidRPr="00720C7A">
                <w:rPr>
                  <w:rFonts w:asciiTheme="majorEastAsia" w:eastAsia="標楷體" w:hAnsiTheme="majorEastAsia" w:cstheme="majorEastAsia"/>
                  <w:color w:val="000000"/>
                  <w:rPrChange w:id="8777" w:author="瑋婷 徐" w:date="2025-01-04T22:55:00Z" w16du:dateUtc="2025-01-04T14:55:00Z">
                    <w:rPr>
                      <w:rFonts w:cs="Calibri"/>
                      <w:color w:val="000000"/>
                      <w:sz w:val="22"/>
                    </w:rPr>
                  </w:rPrChange>
                </w:rPr>
                <w:t>*</w:t>
              </w:r>
            </w:ins>
          </w:p>
        </w:tc>
      </w:tr>
      <w:tr w:rsidR="00832762" w:rsidRPr="00720C7A" w14:paraId="3EEB260A" w14:textId="77777777" w:rsidTr="00FE102C">
        <w:trPr>
          <w:cnfStyle w:val="000000100000" w:firstRow="0" w:lastRow="0" w:firstColumn="0" w:lastColumn="0" w:oddVBand="0" w:evenVBand="0" w:oddHBand="1" w:evenHBand="0" w:firstRowFirstColumn="0" w:firstRowLastColumn="0" w:lastRowFirstColumn="0" w:lastRowLastColumn="0"/>
          <w:trHeight w:val="300"/>
          <w:ins w:id="8778"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05D3C2EA" w14:textId="77777777" w:rsidR="00DA433E" w:rsidRPr="00720C7A" w:rsidRDefault="00DA433E">
            <w:pPr>
              <w:spacing w:line="360" w:lineRule="auto"/>
              <w:jc w:val="both"/>
              <w:rPr>
                <w:ins w:id="8779" w:author="瑋婷 徐" w:date="2025-01-03T16:20:00Z" w16du:dateUtc="2025-01-03T08:20:00Z"/>
                <w:rFonts w:asciiTheme="majorEastAsia" w:eastAsia="標楷體" w:hAnsiTheme="majorEastAsia" w:cstheme="majorEastAsia"/>
                <w:b w:val="0"/>
                <w:bCs w:val="0"/>
                <w:color w:val="000000"/>
                <w:rPrChange w:id="8780" w:author="瑋婷 徐" w:date="2025-01-04T22:55:00Z" w16du:dateUtc="2025-01-04T14:55:00Z">
                  <w:rPr>
                    <w:ins w:id="8781" w:author="瑋婷 徐" w:date="2025-01-03T16:20:00Z" w16du:dateUtc="2025-01-03T08:20:00Z"/>
                    <w:rFonts w:cs="Calibri"/>
                    <w:color w:val="000000"/>
                    <w:sz w:val="22"/>
                  </w:rPr>
                </w:rPrChange>
              </w:rPr>
              <w:pPrChange w:id="8782" w:author="瑋婷 徐" w:date="2025-01-03T16:21:00Z" w16du:dateUtc="2025-01-03T08:21:00Z">
                <w:pPr/>
              </w:pPrChange>
            </w:pPr>
            <w:ins w:id="8783" w:author="瑋婷 徐" w:date="2025-01-03T16:20:00Z" w16du:dateUtc="2025-01-03T08:20:00Z">
              <w:r w:rsidRPr="00720C7A">
                <w:rPr>
                  <w:rFonts w:asciiTheme="majorEastAsia" w:eastAsia="標楷體" w:hAnsiTheme="majorEastAsia" w:cstheme="majorEastAsia"/>
                  <w:b w:val="0"/>
                  <w:bCs w:val="0"/>
                  <w:color w:val="000000"/>
                  <w:rPrChange w:id="8784" w:author="瑋婷 徐" w:date="2025-01-04T22:55:00Z" w16du:dateUtc="2025-01-04T14:55:00Z">
                    <w:rPr>
                      <w:rFonts w:cs="Calibri"/>
                      <w:color w:val="000000"/>
                      <w:sz w:val="22"/>
                    </w:rPr>
                  </w:rPrChange>
                </w:rPr>
                <w:t>赤腹山雀</w:t>
              </w:r>
              <w:r w:rsidRPr="00720C7A">
                <w:rPr>
                  <w:rFonts w:asciiTheme="majorEastAsia" w:eastAsia="標楷體" w:hAnsiTheme="majorEastAsia" w:cstheme="majorEastAsia"/>
                  <w:b w:val="0"/>
                  <w:bCs w:val="0"/>
                  <w:color w:val="000000"/>
                  <w:rPrChange w:id="8785" w:author="瑋婷 徐" w:date="2025-01-04T22:55:00Z" w16du:dateUtc="2025-01-04T14:55:00Z">
                    <w:rPr>
                      <w:rFonts w:cs="Calibri"/>
                      <w:color w:val="000000"/>
                      <w:sz w:val="22"/>
                    </w:rPr>
                  </w:rPrChange>
                </w:rPr>
                <w:t xml:space="preserve"> </w:t>
              </w:r>
              <w:r w:rsidRPr="00720C7A">
                <w:rPr>
                  <w:rFonts w:asciiTheme="majorEastAsia" w:eastAsia="標楷體" w:hAnsiTheme="majorEastAsia" w:cstheme="majorEastAsia"/>
                  <w:b w:val="0"/>
                  <w:bCs w:val="0"/>
                  <w:color w:val="000000"/>
                  <w:rPrChange w:id="8786" w:author="瑋婷 徐" w:date="2025-01-04T22:55:00Z" w16du:dateUtc="2025-01-04T14:55:00Z">
                    <w:rPr>
                      <w:color w:val="000000"/>
                      <w:sz w:val="22"/>
                    </w:rPr>
                  </w:rPrChange>
                </w:rPr>
                <w:t>◎</w:t>
              </w:r>
              <w:r w:rsidRPr="00720C7A">
                <w:rPr>
                  <w:rFonts w:asciiTheme="majorEastAsia" w:eastAsia="標楷體" w:hAnsiTheme="majorEastAsia" w:cstheme="majorEastAsia"/>
                  <w:b w:val="0"/>
                  <w:bCs w:val="0"/>
                  <w:color w:val="000000"/>
                  <w:rPrChange w:id="8787" w:author="瑋婷 徐" w:date="2025-01-04T22:55:00Z" w16du:dateUtc="2025-01-04T14:55:00Z">
                    <w:rPr>
                      <w:rFonts w:cs="Calibri"/>
                      <w:color w:val="000000"/>
                      <w:sz w:val="22"/>
                    </w:rPr>
                  </w:rPrChange>
                </w:rPr>
                <w:t xml:space="preserve"> II</w:t>
              </w:r>
            </w:ins>
          </w:p>
        </w:tc>
        <w:tc>
          <w:tcPr>
            <w:tcW w:w="1080" w:type="pct"/>
            <w:hideMark/>
          </w:tcPr>
          <w:p w14:paraId="27E93319"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788" w:author="瑋婷 徐" w:date="2025-01-03T16:20:00Z" w16du:dateUtc="2025-01-03T08:20:00Z"/>
                <w:rFonts w:asciiTheme="majorEastAsia" w:eastAsia="標楷體" w:hAnsiTheme="majorEastAsia" w:cstheme="majorEastAsia"/>
                <w:i/>
                <w:iCs/>
                <w:color w:val="000000"/>
                <w:rPrChange w:id="8789" w:author="瑋婷 徐" w:date="2025-01-04T22:55:00Z" w16du:dateUtc="2025-01-04T14:55:00Z">
                  <w:rPr>
                    <w:ins w:id="8790" w:author="瑋婷 徐" w:date="2025-01-03T16:20:00Z" w16du:dateUtc="2025-01-03T08:20:00Z"/>
                    <w:rFonts w:cs="Calibri"/>
                    <w:i/>
                    <w:iCs/>
                    <w:color w:val="000000"/>
                    <w:sz w:val="22"/>
                  </w:rPr>
                </w:rPrChange>
              </w:rPr>
              <w:pPrChange w:id="87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792" w:author="瑋婷 徐" w:date="2025-01-03T16:20:00Z" w16du:dateUtc="2025-01-03T08:20:00Z">
              <w:r w:rsidRPr="00720C7A">
                <w:rPr>
                  <w:rFonts w:asciiTheme="majorEastAsia" w:eastAsia="標楷體" w:hAnsiTheme="majorEastAsia" w:cstheme="majorEastAsia"/>
                  <w:i/>
                  <w:iCs/>
                  <w:color w:val="000000"/>
                  <w:rPrChange w:id="8793" w:author="瑋婷 徐" w:date="2025-01-04T22:55:00Z" w16du:dateUtc="2025-01-04T14:55:00Z">
                    <w:rPr>
                      <w:rFonts w:cs="Calibri"/>
                      <w:i/>
                      <w:iCs/>
                      <w:color w:val="000000"/>
                      <w:sz w:val="22"/>
                    </w:rPr>
                  </w:rPrChange>
                </w:rPr>
                <w:t>Sittiparus castaneoventris</w:t>
              </w:r>
            </w:ins>
          </w:p>
        </w:tc>
        <w:tc>
          <w:tcPr>
            <w:tcW w:w="134" w:type="pct"/>
            <w:noWrap/>
            <w:hideMark/>
          </w:tcPr>
          <w:p w14:paraId="385A0061"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794" w:author="瑋婷 徐" w:date="2025-01-03T16:20:00Z" w16du:dateUtc="2025-01-03T08:20:00Z"/>
                <w:rFonts w:asciiTheme="majorEastAsia" w:eastAsia="標楷體" w:hAnsiTheme="majorEastAsia" w:cstheme="majorEastAsia"/>
                <w:i/>
                <w:iCs/>
                <w:color w:val="000000"/>
                <w:rPrChange w:id="8795" w:author="瑋婷 徐" w:date="2025-01-04T22:55:00Z" w16du:dateUtc="2025-01-04T14:55:00Z">
                  <w:rPr>
                    <w:ins w:id="8796" w:author="瑋婷 徐" w:date="2025-01-03T16:20:00Z" w16du:dateUtc="2025-01-03T08:20:00Z"/>
                    <w:rFonts w:cs="Calibri"/>
                    <w:i/>
                    <w:iCs/>
                    <w:color w:val="000000"/>
                    <w:sz w:val="22"/>
                  </w:rPr>
                </w:rPrChange>
              </w:rPr>
              <w:pPrChange w:id="87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6FCD48DA"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798" w:author="瑋婷 徐" w:date="2025-01-03T16:20:00Z" w16du:dateUtc="2025-01-03T08:20:00Z"/>
                <w:rFonts w:asciiTheme="majorEastAsia" w:eastAsia="標楷體" w:hAnsiTheme="majorEastAsia" w:cstheme="majorEastAsia"/>
                <w:rPrChange w:id="8799" w:author="瑋婷 徐" w:date="2025-01-04T22:55:00Z" w16du:dateUtc="2025-01-04T14:55:00Z">
                  <w:rPr>
                    <w:ins w:id="8800" w:author="瑋婷 徐" w:date="2025-01-03T16:20:00Z" w16du:dateUtc="2025-01-03T08:20:00Z"/>
                    <w:rFonts w:ascii="Times New Roman" w:eastAsia="Times New Roman" w:hAnsi="Times New Roman" w:cs="Times New Roman"/>
                    <w:sz w:val="20"/>
                    <w:szCs w:val="20"/>
                  </w:rPr>
                </w:rPrChange>
              </w:rPr>
              <w:pPrChange w:id="88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3170B534"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802" w:author="瑋婷 徐" w:date="2025-01-03T16:20:00Z" w16du:dateUtc="2025-01-03T08:20:00Z"/>
                <w:rFonts w:asciiTheme="majorEastAsia" w:eastAsia="標楷體" w:hAnsiTheme="majorEastAsia" w:cstheme="majorEastAsia"/>
                <w:rPrChange w:id="8803" w:author="瑋婷 徐" w:date="2025-01-04T22:55:00Z" w16du:dateUtc="2025-01-04T14:55:00Z">
                  <w:rPr>
                    <w:ins w:id="8804" w:author="瑋婷 徐" w:date="2025-01-03T16:20:00Z" w16du:dateUtc="2025-01-03T08:20:00Z"/>
                    <w:rFonts w:ascii="Times New Roman" w:eastAsia="Times New Roman" w:hAnsi="Times New Roman" w:cs="Times New Roman"/>
                    <w:sz w:val="20"/>
                    <w:szCs w:val="20"/>
                  </w:rPr>
                </w:rPrChange>
              </w:rPr>
              <w:pPrChange w:id="88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4BE455D8"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806" w:author="瑋婷 徐" w:date="2025-01-03T16:20:00Z" w16du:dateUtc="2025-01-03T08:20:00Z"/>
                <w:rFonts w:asciiTheme="majorEastAsia" w:eastAsia="標楷體" w:hAnsiTheme="majorEastAsia" w:cstheme="majorEastAsia"/>
                <w:rPrChange w:id="8807" w:author="瑋婷 徐" w:date="2025-01-04T22:55:00Z" w16du:dateUtc="2025-01-04T14:55:00Z">
                  <w:rPr>
                    <w:ins w:id="8808" w:author="瑋婷 徐" w:date="2025-01-03T16:20:00Z" w16du:dateUtc="2025-01-03T08:20:00Z"/>
                    <w:rFonts w:ascii="Times New Roman" w:eastAsia="Times New Roman" w:hAnsi="Times New Roman" w:cs="Times New Roman"/>
                    <w:sz w:val="20"/>
                    <w:szCs w:val="20"/>
                  </w:rPr>
                </w:rPrChange>
              </w:rPr>
              <w:pPrChange w:id="88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11BE2407"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810" w:author="瑋婷 徐" w:date="2025-01-03T16:20:00Z" w16du:dateUtc="2025-01-03T08:20:00Z"/>
                <w:rFonts w:asciiTheme="majorEastAsia" w:eastAsia="標楷體" w:hAnsiTheme="majorEastAsia" w:cstheme="majorEastAsia"/>
                <w:rPrChange w:id="8811" w:author="瑋婷 徐" w:date="2025-01-04T22:55:00Z" w16du:dateUtc="2025-01-04T14:55:00Z">
                  <w:rPr>
                    <w:ins w:id="8812" w:author="瑋婷 徐" w:date="2025-01-03T16:20:00Z" w16du:dateUtc="2025-01-03T08:20:00Z"/>
                    <w:rFonts w:ascii="Times New Roman" w:eastAsia="Times New Roman" w:hAnsi="Times New Roman" w:cs="Times New Roman"/>
                    <w:sz w:val="20"/>
                    <w:szCs w:val="20"/>
                  </w:rPr>
                </w:rPrChange>
              </w:rPr>
              <w:pPrChange w:id="88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4678CAE1"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814" w:author="瑋婷 徐" w:date="2025-01-03T16:20:00Z" w16du:dateUtc="2025-01-03T08:20:00Z"/>
                <w:rFonts w:asciiTheme="majorEastAsia" w:eastAsia="標楷體" w:hAnsiTheme="majorEastAsia" w:cstheme="majorEastAsia"/>
                <w:rPrChange w:id="8815" w:author="瑋婷 徐" w:date="2025-01-04T22:55:00Z" w16du:dateUtc="2025-01-04T14:55:00Z">
                  <w:rPr>
                    <w:ins w:id="8816" w:author="瑋婷 徐" w:date="2025-01-03T16:20:00Z" w16du:dateUtc="2025-01-03T08:20:00Z"/>
                    <w:rFonts w:ascii="Times New Roman" w:eastAsia="Times New Roman" w:hAnsi="Times New Roman" w:cs="Times New Roman"/>
                    <w:sz w:val="20"/>
                    <w:szCs w:val="20"/>
                  </w:rPr>
                </w:rPrChange>
              </w:rPr>
              <w:pPrChange w:id="88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
          <w:p w14:paraId="05E8006D" w14:textId="77777777" w:rsidR="00DA433E" w:rsidRPr="00720C7A"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8818" w:author="瑋婷 徐" w:date="2025-01-03T16:33:00Z" w16du:dateUtc="2025-01-03T08:33:00Z"/>
                <w:rFonts w:asciiTheme="majorEastAsia" w:eastAsia="標楷體" w:hAnsiTheme="majorEastAsia" w:cstheme="majorEastAsia"/>
              </w:rPr>
            </w:pPr>
          </w:p>
        </w:tc>
        <w:tc>
          <w:tcPr>
            <w:tcW w:w="134" w:type="pct"/>
            <w:noWrap/>
            <w:hideMark/>
          </w:tcPr>
          <w:p w14:paraId="230BE545" w14:textId="29498E62"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819" w:author="瑋婷 徐" w:date="2025-01-03T16:20:00Z" w16du:dateUtc="2025-01-03T08:20:00Z"/>
                <w:rFonts w:asciiTheme="majorEastAsia" w:eastAsia="標楷體" w:hAnsiTheme="majorEastAsia" w:cstheme="majorEastAsia"/>
                <w:rPrChange w:id="8820" w:author="瑋婷 徐" w:date="2025-01-04T22:55:00Z" w16du:dateUtc="2025-01-04T14:55:00Z">
                  <w:rPr>
                    <w:ins w:id="8821" w:author="瑋婷 徐" w:date="2025-01-03T16:20:00Z" w16du:dateUtc="2025-01-03T08:20:00Z"/>
                    <w:rFonts w:ascii="Times New Roman" w:eastAsia="Times New Roman" w:hAnsi="Times New Roman" w:cs="Times New Roman"/>
                    <w:sz w:val="20"/>
                    <w:szCs w:val="20"/>
                  </w:rPr>
                </w:rPrChange>
              </w:rPr>
              <w:pPrChange w:id="882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1A673F24"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823" w:author="瑋婷 徐" w:date="2025-01-03T16:20:00Z" w16du:dateUtc="2025-01-03T08:20:00Z"/>
                <w:rFonts w:asciiTheme="majorEastAsia" w:eastAsia="標楷體" w:hAnsiTheme="majorEastAsia" w:cstheme="majorEastAsia"/>
                <w:rPrChange w:id="8824" w:author="瑋婷 徐" w:date="2025-01-04T22:55:00Z" w16du:dateUtc="2025-01-04T14:55:00Z">
                  <w:rPr>
                    <w:ins w:id="8825" w:author="瑋婷 徐" w:date="2025-01-03T16:20:00Z" w16du:dateUtc="2025-01-03T08:20:00Z"/>
                    <w:rFonts w:ascii="Times New Roman" w:eastAsia="Times New Roman" w:hAnsi="Times New Roman" w:cs="Times New Roman"/>
                    <w:sz w:val="20"/>
                    <w:szCs w:val="20"/>
                  </w:rPr>
                </w:rPrChange>
              </w:rPr>
              <w:pPrChange w:id="882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05EE0EF7"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827" w:author="瑋婷 徐" w:date="2025-01-03T16:20:00Z" w16du:dateUtc="2025-01-03T08:20:00Z"/>
                <w:rFonts w:asciiTheme="majorEastAsia" w:eastAsia="標楷體" w:hAnsiTheme="majorEastAsia" w:cstheme="majorEastAsia"/>
                <w:rPrChange w:id="8828" w:author="瑋婷 徐" w:date="2025-01-04T22:55:00Z" w16du:dateUtc="2025-01-04T14:55:00Z">
                  <w:rPr>
                    <w:ins w:id="8829" w:author="瑋婷 徐" w:date="2025-01-03T16:20:00Z" w16du:dateUtc="2025-01-03T08:20:00Z"/>
                    <w:rFonts w:ascii="Times New Roman" w:eastAsia="Times New Roman" w:hAnsi="Times New Roman" w:cs="Times New Roman"/>
                    <w:sz w:val="20"/>
                    <w:szCs w:val="20"/>
                  </w:rPr>
                </w:rPrChange>
              </w:rPr>
              <w:pPrChange w:id="88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18C0C6C4"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831" w:author="瑋婷 徐" w:date="2025-01-03T16:20:00Z" w16du:dateUtc="2025-01-03T08:20:00Z"/>
                <w:rFonts w:asciiTheme="majorEastAsia" w:eastAsia="標楷體" w:hAnsiTheme="majorEastAsia" w:cstheme="majorEastAsia"/>
                <w:rPrChange w:id="8832" w:author="瑋婷 徐" w:date="2025-01-04T22:55:00Z" w16du:dateUtc="2025-01-04T14:55:00Z">
                  <w:rPr>
                    <w:ins w:id="8833" w:author="瑋婷 徐" w:date="2025-01-03T16:20:00Z" w16du:dateUtc="2025-01-03T08:20:00Z"/>
                    <w:rFonts w:ascii="Times New Roman" w:eastAsia="Times New Roman" w:hAnsi="Times New Roman" w:cs="Times New Roman"/>
                    <w:sz w:val="20"/>
                    <w:szCs w:val="20"/>
                  </w:rPr>
                </w:rPrChange>
              </w:rPr>
              <w:pPrChange w:id="88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tcPr>
          <w:p w14:paraId="116C0757" w14:textId="77777777" w:rsidR="00DA433E" w:rsidRPr="00720C7A"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8835" w:author="瑋婷 徐" w:date="2025-01-03T16:33:00Z" w16du:dateUtc="2025-01-03T08:33:00Z"/>
                <w:rFonts w:asciiTheme="majorEastAsia" w:eastAsia="標楷體" w:hAnsiTheme="majorEastAsia" w:cstheme="majorEastAsia"/>
              </w:rPr>
            </w:pPr>
          </w:p>
        </w:tc>
        <w:tc>
          <w:tcPr>
            <w:tcW w:w="181" w:type="pct"/>
            <w:noWrap/>
            <w:hideMark/>
          </w:tcPr>
          <w:p w14:paraId="3696070C" w14:textId="65BFFD79"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836" w:author="瑋婷 徐" w:date="2025-01-03T16:20:00Z" w16du:dateUtc="2025-01-03T08:20:00Z"/>
                <w:rFonts w:asciiTheme="majorEastAsia" w:eastAsia="標楷體" w:hAnsiTheme="majorEastAsia" w:cstheme="majorEastAsia"/>
                <w:rPrChange w:id="8837" w:author="瑋婷 徐" w:date="2025-01-04T22:55:00Z" w16du:dateUtc="2025-01-04T14:55:00Z">
                  <w:rPr>
                    <w:ins w:id="8838" w:author="瑋婷 徐" w:date="2025-01-03T16:20:00Z" w16du:dateUtc="2025-01-03T08:20:00Z"/>
                    <w:rFonts w:ascii="Times New Roman" w:eastAsia="Times New Roman" w:hAnsi="Times New Roman" w:cs="Times New Roman"/>
                    <w:sz w:val="20"/>
                    <w:szCs w:val="20"/>
                  </w:rPr>
                </w:rPrChange>
              </w:rPr>
              <w:pPrChange w:id="88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349939E4"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840" w:author="瑋婷 徐" w:date="2025-01-03T16:20:00Z" w16du:dateUtc="2025-01-03T08:20:00Z"/>
                <w:rFonts w:asciiTheme="majorEastAsia" w:eastAsia="標楷體" w:hAnsiTheme="majorEastAsia" w:cstheme="majorEastAsia"/>
                <w:rPrChange w:id="8841" w:author="瑋婷 徐" w:date="2025-01-04T22:55:00Z" w16du:dateUtc="2025-01-04T14:55:00Z">
                  <w:rPr>
                    <w:ins w:id="8842" w:author="瑋婷 徐" w:date="2025-01-03T16:20:00Z" w16du:dateUtc="2025-01-03T08:20:00Z"/>
                    <w:rFonts w:ascii="Times New Roman" w:eastAsia="Times New Roman" w:hAnsi="Times New Roman" w:cs="Times New Roman"/>
                    <w:sz w:val="20"/>
                    <w:szCs w:val="20"/>
                  </w:rPr>
                </w:rPrChange>
              </w:rPr>
              <w:pPrChange w:id="88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754EB432"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844" w:author="瑋婷 徐" w:date="2025-01-03T16:20:00Z" w16du:dateUtc="2025-01-03T08:20:00Z"/>
                <w:rFonts w:asciiTheme="majorEastAsia" w:eastAsia="標楷體" w:hAnsiTheme="majorEastAsia" w:cstheme="majorEastAsia"/>
                <w:color w:val="000000"/>
                <w:rPrChange w:id="8845" w:author="瑋婷 徐" w:date="2025-01-04T22:55:00Z" w16du:dateUtc="2025-01-04T14:55:00Z">
                  <w:rPr>
                    <w:ins w:id="8846" w:author="瑋婷 徐" w:date="2025-01-03T16:20:00Z" w16du:dateUtc="2025-01-03T08:20:00Z"/>
                    <w:rFonts w:cs="Calibri"/>
                    <w:color w:val="000000"/>
                    <w:sz w:val="22"/>
                  </w:rPr>
                </w:rPrChange>
              </w:rPr>
              <w:pPrChange w:id="88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848" w:author="瑋婷 徐" w:date="2025-01-03T16:20:00Z" w16du:dateUtc="2025-01-03T08:20:00Z">
              <w:r w:rsidRPr="00720C7A">
                <w:rPr>
                  <w:rFonts w:asciiTheme="majorEastAsia" w:eastAsia="標楷體" w:hAnsiTheme="majorEastAsia" w:cstheme="majorEastAsia"/>
                  <w:color w:val="000000"/>
                  <w:rPrChange w:id="8849" w:author="瑋婷 徐" w:date="2025-01-04T22:55:00Z" w16du:dateUtc="2025-01-04T14:55:00Z">
                    <w:rPr>
                      <w:rFonts w:cs="Calibri"/>
                      <w:color w:val="000000"/>
                      <w:sz w:val="22"/>
                    </w:rPr>
                  </w:rPrChange>
                </w:rPr>
                <w:t>*</w:t>
              </w:r>
            </w:ins>
          </w:p>
        </w:tc>
        <w:tc>
          <w:tcPr>
            <w:tcW w:w="181" w:type="pct"/>
            <w:noWrap/>
            <w:hideMark/>
          </w:tcPr>
          <w:p w14:paraId="6763D03B"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850" w:author="瑋婷 徐" w:date="2025-01-03T16:20:00Z" w16du:dateUtc="2025-01-03T08:20:00Z"/>
                <w:rFonts w:asciiTheme="majorEastAsia" w:eastAsia="標楷體" w:hAnsiTheme="majorEastAsia" w:cstheme="majorEastAsia"/>
                <w:color w:val="000000"/>
                <w:rPrChange w:id="8851" w:author="瑋婷 徐" w:date="2025-01-04T22:55:00Z" w16du:dateUtc="2025-01-04T14:55:00Z">
                  <w:rPr>
                    <w:ins w:id="8852" w:author="瑋婷 徐" w:date="2025-01-03T16:20:00Z" w16du:dateUtc="2025-01-03T08:20:00Z"/>
                    <w:rFonts w:cs="Calibri"/>
                    <w:color w:val="000000"/>
                    <w:sz w:val="22"/>
                  </w:rPr>
                </w:rPrChange>
              </w:rPr>
              <w:pPrChange w:id="88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7B386130"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854" w:author="瑋婷 徐" w:date="2025-01-03T16:20:00Z" w16du:dateUtc="2025-01-03T08:20:00Z"/>
                <w:rFonts w:asciiTheme="majorEastAsia" w:eastAsia="標楷體" w:hAnsiTheme="majorEastAsia" w:cstheme="majorEastAsia"/>
                <w:rPrChange w:id="8855" w:author="瑋婷 徐" w:date="2025-01-04T22:55:00Z" w16du:dateUtc="2025-01-04T14:55:00Z">
                  <w:rPr>
                    <w:ins w:id="8856" w:author="瑋婷 徐" w:date="2025-01-03T16:20:00Z" w16du:dateUtc="2025-01-03T08:20:00Z"/>
                    <w:rFonts w:ascii="Times New Roman" w:eastAsia="Times New Roman" w:hAnsi="Times New Roman" w:cs="Times New Roman"/>
                    <w:sz w:val="20"/>
                    <w:szCs w:val="20"/>
                  </w:rPr>
                </w:rPrChange>
              </w:rPr>
              <w:pPrChange w:id="88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3CF57502"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858" w:author="瑋婷 徐" w:date="2025-01-03T16:20:00Z" w16du:dateUtc="2025-01-03T08:20:00Z"/>
                <w:rFonts w:asciiTheme="majorEastAsia" w:eastAsia="標楷體" w:hAnsiTheme="majorEastAsia" w:cstheme="majorEastAsia"/>
                <w:rPrChange w:id="8859" w:author="瑋婷 徐" w:date="2025-01-04T22:55:00Z" w16du:dateUtc="2025-01-04T14:55:00Z">
                  <w:rPr>
                    <w:ins w:id="8860" w:author="瑋婷 徐" w:date="2025-01-03T16:20:00Z" w16du:dateUtc="2025-01-03T08:20:00Z"/>
                    <w:rFonts w:ascii="Times New Roman" w:eastAsia="Times New Roman" w:hAnsi="Times New Roman" w:cs="Times New Roman"/>
                    <w:sz w:val="20"/>
                    <w:szCs w:val="20"/>
                  </w:rPr>
                </w:rPrChange>
              </w:rPr>
              <w:pPrChange w:id="88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2F96B042"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862" w:author="瑋婷 徐" w:date="2025-01-03T16:20:00Z" w16du:dateUtc="2025-01-03T08:20:00Z"/>
                <w:rFonts w:asciiTheme="majorEastAsia" w:eastAsia="標楷體" w:hAnsiTheme="majorEastAsia" w:cstheme="majorEastAsia"/>
                <w:rPrChange w:id="8863" w:author="瑋婷 徐" w:date="2025-01-04T22:55:00Z" w16du:dateUtc="2025-01-04T14:55:00Z">
                  <w:rPr>
                    <w:ins w:id="8864" w:author="瑋婷 徐" w:date="2025-01-03T16:20:00Z" w16du:dateUtc="2025-01-03T08:20:00Z"/>
                    <w:rFonts w:ascii="Times New Roman" w:eastAsia="Times New Roman" w:hAnsi="Times New Roman" w:cs="Times New Roman"/>
                    <w:sz w:val="20"/>
                    <w:szCs w:val="20"/>
                  </w:rPr>
                </w:rPrChange>
              </w:rPr>
              <w:pPrChange w:id="88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42F4A859"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866" w:author="瑋婷 徐" w:date="2025-01-03T16:20:00Z" w16du:dateUtc="2025-01-03T08:20:00Z"/>
                <w:rFonts w:asciiTheme="majorEastAsia" w:eastAsia="標楷體" w:hAnsiTheme="majorEastAsia" w:cstheme="majorEastAsia"/>
                <w:rPrChange w:id="8867" w:author="瑋婷 徐" w:date="2025-01-04T22:55:00Z" w16du:dateUtc="2025-01-04T14:55:00Z">
                  <w:rPr>
                    <w:ins w:id="8868" w:author="瑋婷 徐" w:date="2025-01-03T16:20:00Z" w16du:dateUtc="2025-01-03T08:20:00Z"/>
                    <w:rFonts w:ascii="Times New Roman" w:eastAsia="Times New Roman" w:hAnsi="Times New Roman" w:cs="Times New Roman"/>
                    <w:sz w:val="20"/>
                    <w:szCs w:val="20"/>
                  </w:rPr>
                </w:rPrChange>
              </w:rPr>
              <w:pPrChange w:id="88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FE102C" w:rsidRPr="00720C7A" w14:paraId="47180F88" w14:textId="77777777" w:rsidTr="00FE102C">
        <w:trPr>
          <w:trHeight w:val="300"/>
          <w:ins w:id="8870"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5E1F20F4" w14:textId="77777777" w:rsidR="00DA433E" w:rsidRPr="00720C7A" w:rsidRDefault="00DA433E">
            <w:pPr>
              <w:spacing w:line="360" w:lineRule="auto"/>
              <w:jc w:val="both"/>
              <w:rPr>
                <w:ins w:id="8871" w:author="瑋婷 徐" w:date="2025-01-03T16:20:00Z" w16du:dateUtc="2025-01-03T08:20:00Z"/>
                <w:rFonts w:asciiTheme="majorEastAsia" w:eastAsia="標楷體" w:hAnsiTheme="majorEastAsia" w:cstheme="majorEastAsia"/>
                <w:b w:val="0"/>
                <w:bCs w:val="0"/>
                <w:color w:val="000000"/>
                <w:rPrChange w:id="8872" w:author="瑋婷 徐" w:date="2025-01-04T22:55:00Z" w16du:dateUtc="2025-01-04T14:55:00Z">
                  <w:rPr>
                    <w:ins w:id="8873" w:author="瑋婷 徐" w:date="2025-01-03T16:20:00Z" w16du:dateUtc="2025-01-03T08:20:00Z"/>
                    <w:rFonts w:cs="Calibri"/>
                    <w:color w:val="000000"/>
                    <w:sz w:val="22"/>
                  </w:rPr>
                </w:rPrChange>
              </w:rPr>
              <w:pPrChange w:id="8874" w:author="瑋婷 徐" w:date="2025-01-03T16:21:00Z" w16du:dateUtc="2025-01-03T08:21:00Z">
                <w:pPr/>
              </w:pPrChange>
            </w:pPr>
            <w:ins w:id="8875" w:author="瑋婷 徐" w:date="2025-01-03T16:20:00Z" w16du:dateUtc="2025-01-03T08:20:00Z">
              <w:r w:rsidRPr="00720C7A">
                <w:rPr>
                  <w:rFonts w:asciiTheme="majorEastAsia" w:eastAsia="標楷體" w:hAnsiTheme="majorEastAsia" w:cstheme="majorEastAsia"/>
                  <w:b w:val="0"/>
                  <w:bCs w:val="0"/>
                  <w:color w:val="000000"/>
                  <w:rPrChange w:id="8876" w:author="瑋婷 徐" w:date="2025-01-04T22:55:00Z" w16du:dateUtc="2025-01-04T14:55:00Z">
                    <w:rPr>
                      <w:rFonts w:cs="Calibri"/>
                      <w:color w:val="000000"/>
                      <w:sz w:val="22"/>
                    </w:rPr>
                  </w:rPrChange>
                </w:rPr>
                <w:t>青背山雀</w:t>
              </w:r>
              <w:r w:rsidRPr="00720C7A">
                <w:rPr>
                  <w:rFonts w:asciiTheme="majorEastAsia" w:eastAsia="標楷體" w:hAnsiTheme="majorEastAsia" w:cstheme="majorEastAsia"/>
                  <w:b w:val="0"/>
                  <w:bCs w:val="0"/>
                  <w:color w:val="000000"/>
                  <w:rPrChange w:id="8877" w:author="瑋婷 徐" w:date="2025-01-04T22:55:00Z" w16du:dateUtc="2025-01-04T14:55:00Z">
                    <w:rPr>
                      <w:rFonts w:cs="Calibri"/>
                      <w:color w:val="000000"/>
                      <w:sz w:val="22"/>
                    </w:rPr>
                  </w:rPrChange>
                </w:rPr>
                <w:t xml:space="preserve"> </w:t>
              </w:r>
              <w:r w:rsidRPr="00720C7A">
                <w:rPr>
                  <w:rFonts w:asciiTheme="majorEastAsia" w:eastAsia="標楷體" w:hAnsiTheme="majorEastAsia" w:cstheme="majorEastAsia"/>
                  <w:b w:val="0"/>
                  <w:bCs w:val="0"/>
                  <w:color w:val="000000"/>
                  <w:rPrChange w:id="8878" w:author="瑋婷 徐" w:date="2025-01-04T22:55:00Z" w16du:dateUtc="2025-01-04T14:55:00Z">
                    <w:rPr>
                      <w:color w:val="000000"/>
                      <w:sz w:val="22"/>
                    </w:rPr>
                  </w:rPrChange>
                </w:rPr>
                <w:t>※</w:t>
              </w:r>
              <w:r w:rsidRPr="00720C7A">
                <w:rPr>
                  <w:rFonts w:asciiTheme="majorEastAsia" w:eastAsia="標楷體" w:hAnsiTheme="majorEastAsia" w:cstheme="majorEastAsia"/>
                  <w:b w:val="0"/>
                  <w:bCs w:val="0"/>
                  <w:color w:val="000000"/>
                  <w:rPrChange w:id="8879" w:author="瑋婷 徐" w:date="2025-01-04T22:55:00Z" w16du:dateUtc="2025-01-04T14:55:00Z">
                    <w:rPr>
                      <w:rFonts w:cs="Calibri"/>
                      <w:color w:val="000000"/>
                      <w:sz w:val="22"/>
                    </w:rPr>
                  </w:rPrChange>
                </w:rPr>
                <w:t xml:space="preserve"> III</w:t>
              </w:r>
            </w:ins>
          </w:p>
        </w:tc>
        <w:tc>
          <w:tcPr>
            <w:tcW w:w="1080" w:type="pct"/>
            <w:hideMark/>
          </w:tcPr>
          <w:p w14:paraId="6B4009E1"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880" w:author="瑋婷 徐" w:date="2025-01-03T16:20:00Z" w16du:dateUtc="2025-01-03T08:20:00Z"/>
                <w:rFonts w:asciiTheme="majorEastAsia" w:eastAsia="標楷體" w:hAnsiTheme="majorEastAsia" w:cstheme="majorEastAsia"/>
                <w:i/>
                <w:iCs/>
                <w:color w:val="000000"/>
                <w:rPrChange w:id="8881" w:author="瑋婷 徐" w:date="2025-01-04T22:55:00Z" w16du:dateUtc="2025-01-04T14:55:00Z">
                  <w:rPr>
                    <w:ins w:id="8882" w:author="瑋婷 徐" w:date="2025-01-03T16:20:00Z" w16du:dateUtc="2025-01-03T08:20:00Z"/>
                    <w:rFonts w:cs="Calibri"/>
                    <w:i/>
                    <w:iCs/>
                    <w:color w:val="000000"/>
                    <w:sz w:val="22"/>
                  </w:rPr>
                </w:rPrChange>
              </w:rPr>
              <w:pPrChange w:id="88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884" w:author="瑋婷 徐" w:date="2025-01-03T16:20:00Z" w16du:dateUtc="2025-01-03T08:20:00Z">
              <w:r w:rsidRPr="00720C7A">
                <w:rPr>
                  <w:rFonts w:asciiTheme="majorEastAsia" w:eastAsia="標楷體" w:hAnsiTheme="majorEastAsia" w:cstheme="majorEastAsia"/>
                  <w:i/>
                  <w:iCs/>
                  <w:color w:val="000000"/>
                  <w:rPrChange w:id="8885" w:author="瑋婷 徐" w:date="2025-01-04T22:55:00Z" w16du:dateUtc="2025-01-04T14:55:00Z">
                    <w:rPr>
                      <w:rFonts w:cs="Calibri"/>
                      <w:i/>
                      <w:iCs/>
                      <w:color w:val="000000"/>
                      <w:sz w:val="22"/>
                    </w:rPr>
                  </w:rPrChange>
                </w:rPr>
                <w:t>Parus monticolus</w:t>
              </w:r>
            </w:ins>
          </w:p>
        </w:tc>
        <w:tc>
          <w:tcPr>
            <w:tcW w:w="134" w:type="pct"/>
            <w:noWrap/>
            <w:hideMark/>
          </w:tcPr>
          <w:p w14:paraId="12C7E365"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886" w:author="瑋婷 徐" w:date="2025-01-03T16:20:00Z" w16du:dateUtc="2025-01-03T08:20:00Z"/>
                <w:rFonts w:asciiTheme="majorEastAsia" w:eastAsia="標楷體" w:hAnsiTheme="majorEastAsia" w:cstheme="majorEastAsia"/>
                <w:i/>
                <w:iCs/>
                <w:color w:val="000000"/>
                <w:rPrChange w:id="8887" w:author="瑋婷 徐" w:date="2025-01-04T22:55:00Z" w16du:dateUtc="2025-01-04T14:55:00Z">
                  <w:rPr>
                    <w:ins w:id="8888" w:author="瑋婷 徐" w:date="2025-01-03T16:20:00Z" w16du:dateUtc="2025-01-03T08:20:00Z"/>
                    <w:rFonts w:cs="Calibri"/>
                    <w:i/>
                    <w:iCs/>
                    <w:color w:val="000000"/>
                    <w:sz w:val="22"/>
                  </w:rPr>
                </w:rPrChange>
              </w:rPr>
              <w:pPrChange w:id="88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196B477A"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890" w:author="瑋婷 徐" w:date="2025-01-03T16:20:00Z" w16du:dateUtc="2025-01-03T08:20:00Z"/>
                <w:rFonts w:asciiTheme="majorEastAsia" w:eastAsia="標楷體" w:hAnsiTheme="majorEastAsia" w:cstheme="majorEastAsia"/>
                <w:rPrChange w:id="8891" w:author="瑋婷 徐" w:date="2025-01-04T22:55:00Z" w16du:dateUtc="2025-01-04T14:55:00Z">
                  <w:rPr>
                    <w:ins w:id="8892" w:author="瑋婷 徐" w:date="2025-01-03T16:20:00Z" w16du:dateUtc="2025-01-03T08:20:00Z"/>
                    <w:rFonts w:ascii="Times New Roman" w:eastAsia="Times New Roman" w:hAnsi="Times New Roman" w:cs="Times New Roman"/>
                    <w:sz w:val="20"/>
                    <w:szCs w:val="20"/>
                  </w:rPr>
                </w:rPrChange>
              </w:rPr>
              <w:pPrChange w:id="88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3A1C61F"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894" w:author="瑋婷 徐" w:date="2025-01-03T16:20:00Z" w16du:dateUtc="2025-01-03T08:20:00Z"/>
                <w:rFonts w:asciiTheme="majorEastAsia" w:eastAsia="標楷體" w:hAnsiTheme="majorEastAsia" w:cstheme="majorEastAsia"/>
                <w:color w:val="000000"/>
                <w:rPrChange w:id="8895" w:author="瑋婷 徐" w:date="2025-01-04T22:55:00Z" w16du:dateUtc="2025-01-04T14:55:00Z">
                  <w:rPr>
                    <w:ins w:id="8896" w:author="瑋婷 徐" w:date="2025-01-03T16:20:00Z" w16du:dateUtc="2025-01-03T08:20:00Z"/>
                    <w:rFonts w:cs="Calibri"/>
                    <w:color w:val="000000"/>
                    <w:sz w:val="22"/>
                  </w:rPr>
                </w:rPrChange>
              </w:rPr>
              <w:pPrChange w:id="88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898" w:author="瑋婷 徐" w:date="2025-01-03T16:20:00Z" w16du:dateUtc="2025-01-03T08:20:00Z">
              <w:r w:rsidRPr="00720C7A">
                <w:rPr>
                  <w:rFonts w:asciiTheme="majorEastAsia" w:eastAsia="標楷體" w:hAnsiTheme="majorEastAsia" w:cstheme="majorEastAsia"/>
                  <w:color w:val="000000"/>
                  <w:rPrChange w:id="8899" w:author="瑋婷 徐" w:date="2025-01-04T22:55:00Z" w16du:dateUtc="2025-01-04T14:55:00Z">
                    <w:rPr>
                      <w:rFonts w:cs="Calibri"/>
                      <w:color w:val="000000"/>
                      <w:sz w:val="22"/>
                    </w:rPr>
                  </w:rPrChange>
                </w:rPr>
                <w:t>*</w:t>
              </w:r>
            </w:ins>
          </w:p>
        </w:tc>
        <w:tc>
          <w:tcPr>
            <w:tcW w:w="134" w:type="pct"/>
            <w:noWrap/>
            <w:hideMark/>
          </w:tcPr>
          <w:p w14:paraId="303A72F2"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00" w:author="瑋婷 徐" w:date="2025-01-03T16:20:00Z" w16du:dateUtc="2025-01-03T08:20:00Z"/>
                <w:rFonts w:asciiTheme="majorEastAsia" w:eastAsia="標楷體" w:hAnsiTheme="majorEastAsia" w:cstheme="majorEastAsia"/>
                <w:color w:val="000000"/>
                <w:rPrChange w:id="8901" w:author="瑋婷 徐" w:date="2025-01-04T22:55:00Z" w16du:dateUtc="2025-01-04T14:55:00Z">
                  <w:rPr>
                    <w:ins w:id="8902" w:author="瑋婷 徐" w:date="2025-01-03T16:20:00Z" w16du:dateUtc="2025-01-03T08:20:00Z"/>
                    <w:rFonts w:cs="Calibri"/>
                    <w:color w:val="000000"/>
                    <w:sz w:val="22"/>
                  </w:rPr>
                </w:rPrChange>
              </w:rPr>
              <w:pPrChange w:id="89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D588607"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04" w:author="瑋婷 徐" w:date="2025-01-03T16:20:00Z" w16du:dateUtc="2025-01-03T08:20:00Z"/>
                <w:rFonts w:asciiTheme="majorEastAsia" w:eastAsia="標楷體" w:hAnsiTheme="majorEastAsia" w:cstheme="majorEastAsia"/>
                <w:rPrChange w:id="8905" w:author="瑋婷 徐" w:date="2025-01-04T22:55:00Z" w16du:dateUtc="2025-01-04T14:55:00Z">
                  <w:rPr>
                    <w:ins w:id="8906" w:author="瑋婷 徐" w:date="2025-01-03T16:20:00Z" w16du:dateUtc="2025-01-03T08:20:00Z"/>
                    <w:rFonts w:ascii="Times New Roman" w:eastAsia="Times New Roman" w:hAnsi="Times New Roman" w:cs="Times New Roman"/>
                    <w:sz w:val="20"/>
                    <w:szCs w:val="20"/>
                  </w:rPr>
                </w:rPrChange>
              </w:rPr>
              <w:pPrChange w:id="89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81AABC2"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08" w:author="瑋婷 徐" w:date="2025-01-03T16:20:00Z" w16du:dateUtc="2025-01-03T08:20:00Z"/>
                <w:rFonts w:asciiTheme="majorEastAsia" w:eastAsia="標楷體" w:hAnsiTheme="majorEastAsia" w:cstheme="majorEastAsia"/>
                <w:rPrChange w:id="8909" w:author="瑋婷 徐" w:date="2025-01-04T22:55:00Z" w16du:dateUtc="2025-01-04T14:55:00Z">
                  <w:rPr>
                    <w:ins w:id="8910" w:author="瑋婷 徐" w:date="2025-01-03T16:20:00Z" w16du:dateUtc="2025-01-03T08:20:00Z"/>
                    <w:rFonts w:ascii="Times New Roman" w:eastAsia="Times New Roman" w:hAnsi="Times New Roman" w:cs="Times New Roman"/>
                    <w:sz w:val="20"/>
                    <w:szCs w:val="20"/>
                  </w:rPr>
                </w:rPrChange>
              </w:rPr>
              <w:pPrChange w:id="89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2CBB6ADD"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8912" w:author="瑋婷 徐" w:date="2025-01-03T16:33:00Z" w16du:dateUtc="2025-01-03T08:33:00Z"/>
                <w:rFonts w:asciiTheme="majorEastAsia" w:eastAsia="標楷體" w:hAnsiTheme="majorEastAsia" w:cstheme="majorEastAsia"/>
              </w:rPr>
            </w:pPr>
          </w:p>
        </w:tc>
        <w:tc>
          <w:tcPr>
            <w:tcW w:w="134" w:type="pct"/>
            <w:noWrap/>
            <w:hideMark/>
          </w:tcPr>
          <w:p w14:paraId="123C1CED" w14:textId="3064F944"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13" w:author="瑋婷 徐" w:date="2025-01-03T16:20:00Z" w16du:dateUtc="2025-01-03T08:20:00Z"/>
                <w:rFonts w:asciiTheme="majorEastAsia" w:eastAsia="標楷體" w:hAnsiTheme="majorEastAsia" w:cstheme="majorEastAsia"/>
                <w:rPrChange w:id="8914" w:author="瑋婷 徐" w:date="2025-01-04T22:55:00Z" w16du:dateUtc="2025-01-04T14:55:00Z">
                  <w:rPr>
                    <w:ins w:id="8915" w:author="瑋婷 徐" w:date="2025-01-03T16:20:00Z" w16du:dateUtc="2025-01-03T08:20:00Z"/>
                    <w:rFonts w:ascii="Times New Roman" w:eastAsia="Times New Roman" w:hAnsi="Times New Roman" w:cs="Times New Roman"/>
                    <w:sz w:val="20"/>
                    <w:szCs w:val="20"/>
                  </w:rPr>
                </w:rPrChange>
              </w:rPr>
              <w:pPrChange w:id="89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72E75B5"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17" w:author="瑋婷 徐" w:date="2025-01-03T16:20:00Z" w16du:dateUtc="2025-01-03T08:20:00Z"/>
                <w:rFonts w:asciiTheme="majorEastAsia" w:eastAsia="標楷體" w:hAnsiTheme="majorEastAsia" w:cstheme="majorEastAsia"/>
                <w:color w:val="000000"/>
                <w:rPrChange w:id="8918" w:author="瑋婷 徐" w:date="2025-01-04T22:55:00Z" w16du:dateUtc="2025-01-04T14:55:00Z">
                  <w:rPr>
                    <w:ins w:id="8919" w:author="瑋婷 徐" w:date="2025-01-03T16:20:00Z" w16du:dateUtc="2025-01-03T08:20:00Z"/>
                    <w:rFonts w:cs="Calibri"/>
                    <w:color w:val="000000"/>
                    <w:sz w:val="22"/>
                  </w:rPr>
                </w:rPrChange>
              </w:rPr>
              <w:pPrChange w:id="89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921" w:author="瑋婷 徐" w:date="2025-01-03T16:20:00Z" w16du:dateUtc="2025-01-03T08:20:00Z">
              <w:r w:rsidRPr="00720C7A">
                <w:rPr>
                  <w:rFonts w:asciiTheme="majorEastAsia" w:eastAsia="標楷體" w:hAnsiTheme="majorEastAsia" w:cstheme="majorEastAsia"/>
                  <w:color w:val="000000"/>
                  <w:rPrChange w:id="8922" w:author="瑋婷 徐" w:date="2025-01-04T22:55:00Z" w16du:dateUtc="2025-01-04T14:55:00Z">
                    <w:rPr>
                      <w:rFonts w:cs="Calibri"/>
                      <w:color w:val="000000"/>
                      <w:sz w:val="22"/>
                    </w:rPr>
                  </w:rPrChange>
                </w:rPr>
                <w:t>*</w:t>
              </w:r>
            </w:ins>
          </w:p>
        </w:tc>
        <w:tc>
          <w:tcPr>
            <w:tcW w:w="181" w:type="pct"/>
            <w:noWrap/>
            <w:hideMark/>
          </w:tcPr>
          <w:p w14:paraId="3C6670C7"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23" w:author="瑋婷 徐" w:date="2025-01-03T16:20:00Z" w16du:dateUtc="2025-01-03T08:20:00Z"/>
                <w:rFonts w:asciiTheme="majorEastAsia" w:eastAsia="標楷體" w:hAnsiTheme="majorEastAsia" w:cstheme="majorEastAsia"/>
                <w:color w:val="000000"/>
                <w:rPrChange w:id="8924" w:author="瑋婷 徐" w:date="2025-01-04T22:55:00Z" w16du:dateUtc="2025-01-04T14:55:00Z">
                  <w:rPr>
                    <w:ins w:id="8925" w:author="瑋婷 徐" w:date="2025-01-03T16:20:00Z" w16du:dateUtc="2025-01-03T08:20:00Z"/>
                    <w:rFonts w:cs="Calibri"/>
                    <w:color w:val="000000"/>
                    <w:sz w:val="22"/>
                  </w:rPr>
                </w:rPrChange>
              </w:rPr>
              <w:pPrChange w:id="892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41015BD5"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27" w:author="瑋婷 徐" w:date="2025-01-03T16:20:00Z" w16du:dateUtc="2025-01-03T08:20:00Z"/>
                <w:rFonts w:asciiTheme="majorEastAsia" w:eastAsia="標楷體" w:hAnsiTheme="majorEastAsia" w:cstheme="majorEastAsia"/>
                <w:rPrChange w:id="8928" w:author="瑋婷 徐" w:date="2025-01-04T22:55:00Z" w16du:dateUtc="2025-01-04T14:55:00Z">
                  <w:rPr>
                    <w:ins w:id="8929" w:author="瑋婷 徐" w:date="2025-01-03T16:20:00Z" w16du:dateUtc="2025-01-03T08:20:00Z"/>
                    <w:rFonts w:ascii="Times New Roman" w:eastAsia="Times New Roman" w:hAnsi="Times New Roman" w:cs="Times New Roman"/>
                    <w:sz w:val="20"/>
                    <w:szCs w:val="20"/>
                  </w:rPr>
                </w:rPrChange>
              </w:rPr>
              <w:pPrChange w:id="893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tcPr>
          <w:p w14:paraId="70767CA4"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8931" w:author="瑋婷 徐" w:date="2025-01-03T16:33:00Z" w16du:dateUtc="2025-01-03T08:33:00Z"/>
                <w:rFonts w:asciiTheme="majorEastAsia" w:eastAsia="標楷體" w:hAnsiTheme="majorEastAsia" w:cstheme="majorEastAsia"/>
              </w:rPr>
            </w:pPr>
          </w:p>
        </w:tc>
        <w:tc>
          <w:tcPr>
            <w:tcW w:w="181" w:type="pct"/>
            <w:noWrap/>
            <w:hideMark/>
          </w:tcPr>
          <w:p w14:paraId="6C2CD68A" w14:textId="78625C29"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32" w:author="瑋婷 徐" w:date="2025-01-03T16:20:00Z" w16du:dateUtc="2025-01-03T08:20:00Z"/>
                <w:rFonts w:asciiTheme="majorEastAsia" w:eastAsia="標楷體" w:hAnsiTheme="majorEastAsia" w:cstheme="majorEastAsia"/>
                <w:rPrChange w:id="8933" w:author="瑋婷 徐" w:date="2025-01-04T22:55:00Z" w16du:dateUtc="2025-01-04T14:55:00Z">
                  <w:rPr>
                    <w:ins w:id="8934" w:author="瑋婷 徐" w:date="2025-01-03T16:20:00Z" w16du:dateUtc="2025-01-03T08:20:00Z"/>
                    <w:rFonts w:ascii="Times New Roman" w:eastAsia="Times New Roman" w:hAnsi="Times New Roman" w:cs="Times New Roman"/>
                    <w:sz w:val="20"/>
                    <w:szCs w:val="20"/>
                  </w:rPr>
                </w:rPrChange>
              </w:rPr>
              <w:pPrChange w:id="893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F2F5603"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36" w:author="瑋婷 徐" w:date="2025-01-03T16:20:00Z" w16du:dateUtc="2025-01-03T08:20:00Z"/>
                <w:rFonts w:asciiTheme="majorEastAsia" w:eastAsia="標楷體" w:hAnsiTheme="majorEastAsia" w:cstheme="majorEastAsia"/>
                <w:rPrChange w:id="8937" w:author="瑋婷 徐" w:date="2025-01-04T22:55:00Z" w16du:dateUtc="2025-01-04T14:55:00Z">
                  <w:rPr>
                    <w:ins w:id="8938" w:author="瑋婷 徐" w:date="2025-01-03T16:20:00Z" w16du:dateUtc="2025-01-03T08:20:00Z"/>
                    <w:rFonts w:ascii="Times New Roman" w:eastAsia="Times New Roman" w:hAnsi="Times New Roman" w:cs="Times New Roman"/>
                    <w:sz w:val="20"/>
                    <w:szCs w:val="20"/>
                  </w:rPr>
                </w:rPrChange>
              </w:rPr>
              <w:pPrChange w:id="893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26035788"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40" w:author="瑋婷 徐" w:date="2025-01-03T16:20:00Z" w16du:dateUtc="2025-01-03T08:20:00Z"/>
                <w:rFonts w:asciiTheme="majorEastAsia" w:eastAsia="標楷體" w:hAnsiTheme="majorEastAsia" w:cstheme="majorEastAsia"/>
                <w:color w:val="000000"/>
                <w:rPrChange w:id="8941" w:author="瑋婷 徐" w:date="2025-01-04T22:55:00Z" w16du:dateUtc="2025-01-04T14:55:00Z">
                  <w:rPr>
                    <w:ins w:id="8942" w:author="瑋婷 徐" w:date="2025-01-03T16:20:00Z" w16du:dateUtc="2025-01-03T08:20:00Z"/>
                    <w:rFonts w:cs="Calibri"/>
                    <w:color w:val="000000"/>
                    <w:sz w:val="22"/>
                  </w:rPr>
                </w:rPrChange>
              </w:rPr>
              <w:pPrChange w:id="89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944" w:author="瑋婷 徐" w:date="2025-01-03T16:20:00Z" w16du:dateUtc="2025-01-03T08:20:00Z">
              <w:r w:rsidRPr="00720C7A">
                <w:rPr>
                  <w:rFonts w:asciiTheme="majorEastAsia" w:eastAsia="標楷體" w:hAnsiTheme="majorEastAsia" w:cstheme="majorEastAsia"/>
                  <w:color w:val="000000"/>
                  <w:rPrChange w:id="8945" w:author="瑋婷 徐" w:date="2025-01-04T22:55:00Z" w16du:dateUtc="2025-01-04T14:55:00Z">
                    <w:rPr>
                      <w:rFonts w:cs="Calibri"/>
                      <w:color w:val="000000"/>
                      <w:sz w:val="22"/>
                    </w:rPr>
                  </w:rPrChange>
                </w:rPr>
                <w:t>*</w:t>
              </w:r>
            </w:ins>
          </w:p>
        </w:tc>
        <w:tc>
          <w:tcPr>
            <w:tcW w:w="181" w:type="pct"/>
            <w:noWrap/>
            <w:hideMark/>
          </w:tcPr>
          <w:p w14:paraId="6941B6D9"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46" w:author="瑋婷 徐" w:date="2025-01-03T16:20:00Z" w16du:dateUtc="2025-01-03T08:20:00Z"/>
                <w:rFonts w:asciiTheme="majorEastAsia" w:eastAsia="標楷體" w:hAnsiTheme="majorEastAsia" w:cstheme="majorEastAsia"/>
                <w:color w:val="000000"/>
                <w:rPrChange w:id="8947" w:author="瑋婷 徐" w:date="2025-01-04T22:55:00Z" w16du:dateUtc="2025-01-04T14:55:00Z">
                  <w:rPr>
                    <w:ins w:id="8948" w:author="瑋婷 徐" w:date="2025-01-03T16:20:00Z" w16du:dateUtc="2025-01-03T08:20:00Z"/>
                    <w:rFonts w:cs="Calibri"/>
                    <w:color w:val="000000"/>
                    <w:sz w:val="22"/>
                  </w:rPr>
                </w:rPrChange>
              </w:rPr>
              <w:pPrChange w:id="89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950" w:author="瑋婷 徐" w:date="2025-01-03T16:20:00Z" w16du:dateUtc="2025-01-03T08:20:00Z">
              <w:r w:rsidRPr="00720C7A">
                <w:rPr>
                  <w:rFonts w:asciiTheme="majorEastAsia" w:eastAsia="標楷體" w:hAnsiTheme="majorEastAsia" w:cstheme="majorEastAsia"/>
                  <w:color w:val="000000"/>
                  <w:rPrChange w:id="8951" w:author="瑋婷 徐" w:date="2025-01-04T22:55:00Z" w16du:dateUtc="2025-01-04T14:55:00Z">
                    <w:rPr>
                      <w:rFonts w:cs="Calibri"/>
                      <w:color w:val="000000"/>
                      <w:sz w:val="22"/>
                    </w:rPr>
                  </w:rPrChange>
                </w:rPr>
                <w:t>*</w:t>
              </w:r>
            </w:ins>
          </w:p>
        </w:tc>
        <w:tc>
          <w:tcPr>
            <w:tcW w:w="181" w:type="pct"/>
            <w:noWrap/>
            <w:hideMark/>
          </w:tcPr>
          <w:p w14:paraId="191096C0"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52" w:author="瑋婷 徐" w:date="2025-01-03T16:20:00Z" w16du:dateUtc="2025-01-03T08:20:00Z"/>
                <w:rFonts w:asciiTheme="majorEastAsia" w:eastAsia="標楷體" w:hAnsiTheme="majorEastAsia" w:cstheme="majorEastAsia"/>
                <w:color w:val="000000"/>
                <w:rPrChange w:id="8953" w:author="瑋婷 徐" w:date="2025-01-04T22:55:00Z" w16du:dateUtc="2025-01-04T14:55:00Z">
                  <w:rPr>
                    <w:ins w:id="8954" w:author="瑋婷 徐" w:date="2025-01-03T16:20:00Z" w16du:dateUtc="2025-01-03T08:20:00Z"/>
                    <w:rFonts w:cs="Calibri"/>
                    <w:color w:val="000000"/>
                    <w:sz w:val="22"/>
                  </w:rPr>
                </w:rPrChange>
              </w:rPr>
              <w:pPrChange w:id="89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956" w:author="瑋婷 徐" w:date="2025-01-03T16:20:00Z" w16du:dateUtc="2025-01-03T08:20:00Z">
              <w:r w:rsidRPr="00720C7A">
                <w:rPr>
                  <w:rFonts w:asciiTheme="majorEastAsia" w:eastAsia="標楷體" w:hAnsiTheme="majorEastAsia" w:cstheme="majorEastAsia"/>
                  <w:color w:val="000000"/>
                  <w:rPrChange w:id="8957" w:author="瑋婷 徐" w:date="2025-01-04T22:55:00Z" w16du:dateUtc="2025-01-04T14:55:00Z">
                    <w:rPr>
                      <w:rFonts w:cs="Calibri"/>
                      <w:color w:val="000000"/>
                      <w:sz w:val="22"/>
                    </w:rPr>
                  </w:rPrChange>
                </w:rPr>
                <w:t>*</w:t>
              </w:r>
            </w:ins>
          </w:p>
        </w:tc>
        <w:tc>
          <w:tcPr>
            <w:tcW w:w="181" w:type="pct"/>
            <w:noWrap/>
            <w:hideMark/>
          </w:tcPr>
          <w:p w14:paraId="2C73F727"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58" w:author="瑋婷 徐" w:date="2025-01-03T16:20:00Z" w16du:dateUtc="2025-01-03T08:20:00Z"/>
                <w:rFonts w:asciiTheme="majorEastAsia" w:eastAsia="標楷體" w:hAnsiTheme="majorEastAsia" w:cstheme="majorEastAsia"/>
                <w:color w:val="000000"/>
                <w:rPrChange w:id="8959" w:author="瑋婷 徐" w:date="2025-01-04T22:55:00Z" w16du:dateUtc="2025-01-04T14:55:00Z">
                  <w:rPr>
                    <w:ins w:id="8960" w:author="瑋婷 徐" w:date="2025-01-03T16:20:00Z" w16du:dateUtc="2025-01-03T08:20:00Z"/>
                    <w:rFonts w:cs="Calibri"/>
                    <w:color w:val="000000"/>
                    <w:sz w:val="22"/>
                  </w:rPr>
                </w:rPrChange>
              </w:rPr>
              <w:pPrChange w:id="89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962" w:author="瑋婷 徐" w:date="2025-01-03T16:20:00Z" w16du:dateUtc="2025-01-03T08:20:00Z">
              <w:r w:rsidRPr="00720C7A">
                <w:rPr>
                  <w:rFonts w:asciiTheme="majorEastAsia" w:eastAsia="標楷體" w:hAnsiTheme="majorEastAsia" w:cstheme="majorEastAsia"/>
                  <w:color w:val="000000"/>
                  <w:rPrChange w:id="8963" w:author="瑋婷 徐" w:date="2025-01-04T22:55:00Z" w16du:dateUtc="2025-01-04T14:55:00Z">
                    <w:rPr>
                      <w:rFonts w:cs="Calibri"/>
                      <w:color w:val="000000"/>
                      <w:sz w:val="22"/>
                    </w:rPr>
                  </w:rPrChange>
                </w:rPr>
                <w:t>*</w:t>
              </w:r>
            </w:ins>
          </w:p>
        </w:tc>
        <w:tc>
          <w:tcPr>
            <w:tcW w:w="181" w:type="pct"/>
            <w:noWrap/>
            <w:hideMark/>
          </w:tcPr>
          <w:p w14:paraId="77DD5DDE"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64" w:author="瑋婷 徐" w:date="2025-01-03T16:20:00Z" w16du:dateUtc="2025-01-03T08:20:00Z"/>
                <w:rFonts w:asciiTheme="majorEastAsia" w:eastAsia="標楷體" w:hAnsiTheme="majorEastAsia" w:cstheme="majorEastAsia"/>
                <w:color w:val="000000"/>
                <w:rPrChange w:id="8965" w:author="瑋婷 徐" w:date="2025-01-04T22:55:00Z" w16du:dateUtc="2025-01-04T14:55:00Z">
                  <w:rPr>
                    <w:ins w:id="8966" w:author="瑋婷 徐" w:date="2025-01-03T16:20:00Z" w16du:dateUtc="2025-01-03T08:20:00Z"/>
                    <w:rFonts w:cs="Calibri"/>
                    <w:color w:val="000000"/>
                    <w:sz w:val="22"/>
                  </w:rPr>
                </w:rPrChange>
              </w:rPr>
              <w:pPrChange w:id="89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2671187"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8968" w:author="瑋婷 徐" w:date="2025-01-03T16:20:00Z" w16du:dateUtc="2025-01-03T08:20:00Z"/>
                <w:rFonts w:asciiTheme="majorEastAsia" w:eastAsia="標楷體" w:hAnsiTheme="majorEastAsia" w:cstheme="majorEastAsia"/>
                <w:color w:val="000000"/>
                <w:rPrChange w:id="8969" w:author="瑋婷 徐" w:date="2025-01-04T22:55:00Z" w16du:dateUtc="2025-01-04T14:55:00Z">
                  <w:rPr>
                    <w:ins w:id="8970" w:author="瑋婷 徐" w:date="2025-01-03T16:20:00Z" w16du:dateUtc="2025-01-03T08:20:00Z"/>
                    <w:rFonts w:cs="Calibri"/>
                    <w:color w:val="000000"/>
                    <w:sz w:val="22"/>
                  </w:rPr>
                </w:rPrChange>
              </w:rPr>
              <w:pPrChange w:id="89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8972" w:author="瑋婷 徐" w:date="2025-01-03T16:20:00Z" w16du:dateUtc="2025-01-03T08:20:00Z">
              <w:r w:rsidRPr="00720C7A">
                <w:rPr>
                  <w:rFonts w:asciiTheme="majorEastAsia" w:eastAsia="標楷體" w:hAnsiTheme="majorEastAsia" w:cstheme="majorEastAsia"/>
                  <w:color w:val="000000"/>
                  <w:rPrChange w:id="8973" w:author="瑋婷 徐" w:date="2025-01-04T22:55:00Z" w16du:dateUtc="2025-01-04T14:55:00Z">
                    <w:rPr>
                      <w:rFonts w:cs="Calibri"/>
                      <w:color w:val="000000"/>
                      <w:sz w:val="22"/>
                    </w:rPr>
                  </w:rPrChange>
                </w:rPr>
                <w:t>*</w:t>
              </w:r>
            </w:ins>
          </w:p>
        </w:tc>
      </w:tr>
      <w:tr w:rsidR="00832762" w:rsidRPr="00720C7A" w14:paraId="2480CB7F" w14:textId="77777777" w:rsidTr="00FE102C">
        <w:trPr>
          <w:cnfStyle w:val="000000100000" w:firstRow="0" w:lastRow="0" w:firstColumn="0" w:lastColumn="0" w:oddVBand="0" w:evenVBand="0" w:oddHBand="1" w:evenHBand="0" w:firstRowFirstColumn="0" w:firstRowLastColumn="0" w:lastRowFirstColumn="0" w:lastRowLastColumn="0"/>
          <w:trHeight w:val="300"/>
          <w:ins w:id="8974"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0118A3B0" w14:textId="77777777" w:rsidR="00DA433E" w:rsidRPr="00720C7A" w:rsidRDefault="00DA433E">
            <w:pPr>
              <w:spacing w:line="360" w:lineRule="auto"/>
              <w:jc w:val="both"/>
              <w:rPr>
                <w:ins w:id="8975" w:author="瑋婷 徐" w:date="2025-01-03T16:20:00Z" w16du:dateUtc="2025-01-03T08:20:00Z"/>
                <w:rFonts w:asciiTheme="majorEastAsia" w:eastAsia="標楷體" w:hAnsiTheme="majorEastAsia" w:cstheme="majorEastAsia"/>
                <w:b w:val="0"/>
                <w:bCs w:val="0"/>
                <w:color w:val="000000"/>
                <w:rPrChange w:id="8976" w:author="瑋婷 徐" w:date="2025-01-04T22:55:00Z" w16du:dateUtc="2025-01-04T14:55:00Z">
                  <w:rPr>
                    <w:ins w:id="8977" w:author="瑋婷 徐" w:date="2025-01-03T16:20:00Z" w16du:dateUtc="2025-01-03T08:20:00Z"/>
                    <w:rFonts w:cs="Calibri"/>
                    <w:color w:val="000000"/>
                    <w:sz w:val="22"/>
                  </w:rPr>
                </w:rPrChange>
              </w:rPr>
              <w:pPrChange w:id="8978" w:author="瑋婷 徐" w:date="2025-01-03T16:21:00Z" w16du:dateUtc="2025-01-03T08:21:00Z">
                <w:pPr/>
              </w:pPrChange>
            </w:pPr>
            <w:ins w:id="8979" w:author="瑋婷 徐" w:date="2025-01-03T16:20:00Z" w16du:dateUtc="2025-01-03T08:20:00Z">
              <w:r w:rsidRPr="00720C7A">
                <w:rPr>
                  <w:rFonts w:asciiTheme="majorEastAsia" w:eastAsia="標楷體" w:hAnsiTheme="majorEastAsia" w:cstheme="majorEastAsia"/>
                  <w:b w:val="0"/>
                  <w:bCs w:val="0"/>
                  <w:color w:val="000000"/>
                  <w:rPrChange w:id="8980" w:author="瑋婷 徐" w:date="2025-01-04T22:55:00Z" w16du:dateUtc="2025-01-04T14:55:00Z">
                    <w:rPr>
                      <w:rFonts w:cs="Calibri"/>
                      <w:color w:val="000000"/>
                      <w:sz w:val="22"/>
                    </w:rPr>
                  </w:rPrChange>
                </w:rPr>
                <w:t>黃山雀</w:t>
              </w:r>
              <w:r w:rsidRPr="00720C7A">
                <w:rPr>
                  <w:rFonts w:asciiTheme="majorEastAsia" w:eastAsia="標楷體" w:hAnsiTheme="majorEastAsia" w:cstheme="majorEastAsia"/>
                  <w:b w:val="0"/>
                  <w:bCs w:val="0"/>
                  <w:color w:val="000000"/>
                  <w:rPrChange w:id="8981" w:author="瑋婷 徐" w:date="2025-01-04T22:55:00Z" w16du:dateUtc="2025-01-04T14:55:00Z">
                    <w:rPr>
                      <w:rFonts w:cs="Calibri"/>
                      <w:color w:val="000000"/>
                      <w:sz w:val="22"/>
                    </w:rPr>
                  </w:rPrChange>
                </w:rPr>
                <w:t xml:space="preserve"> </w:t>
              </w:r>
              <w:r w:rsidRPr="00720C7A">
                <w:rPr>
                  <w:rFonts w:asciiTheme="majorEastAsia" w:eastAsia="標楷體" w:hAnsiTheme="majorEastAsia" w:cstheme="majorEastAsia"/>
                  <w:b w:val="0"/>
                  <w:bCs w:val="0"/>
                  <w:color w:val="000000"/>
                  <w:rPrChange w:id="8982" w:author="瑋婷 徐" w:date="2025-01-04T22:55:00Z" w16du:dateUtc="2025-01-04T14:55:00Z">
                    <w:rPr>
                      <w:color w:val="000000"/>
                      <w:sz w:val="22"/>
                    </w:rPr>
                  </w:rPrChange>
                </w:rPr>
                <w:t>◎</w:t>
              </w:r>
              <w:r w:rsidRPr="00720C7A">
                <w:rPr>
                  <w:rFonts w:asciiTheme="majorEastAsia" w:eastAsia="標楷體" w:hAnsiTheme="majorEastAsia" w:cstheme="majorEastAsia"/>
                  <w:b w:val="0"/>
                  <w:bCs w:val="0"/>
                  <w:color w:val="000000"/>
                  <w:rPrChange w:id="8983" w:author="瑋婷 徐" w:date="2025-01-04T22:55:00Z" w16du:dateUtc="2025-01-04T14:55:00Z">
                    <w:rPr>
                      <w:rFonts w:cs="Calibri"/>
                      <w:color w:val="000000"/>
                      <w:sz w:val="22"/>
                    </w:rPr>
                  </w:rPrChange>
                </w:rPr>
                <w:t xml:space="preserve"> II</w:t>
              </w:r>
            </w:ins>
          </w:p>
        </w:tc>
        <w:tc>
          <w:tcPr>
            <w:tcW w:w="1080" w:type="pct"/>
            <w:hideMark/>
          </w:tcPr>
          <w:p w14:paraId="294C41CC"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984" w:author="瑋婷 徐" w:date="2025-01-03T16:20:00Z" w16du:dateUtc="2025-01-03T08:20:00Z"/>
                <w:rFonts w:asciiTheme="majorEastAsia" w:eastAsia="標楷體" w:hAnsiTheme="majorEastAsia" w:cstheme="majorEastAsia"/>
                <w:i/>
                <w:iCs/>
                <w:color w:val="000000"/>
                <w:rPrChange w:id="8985" w:author="瑋婷 徐" w:date="2025-01-04T22:55:00Z" w16du:dateUtc="2025-01-04T14:55:00Z">
                  <w:rPr>
                    <w:ins w:id="8986" w:author="瑋婷 徐" w:date="2025-01-03T16:20:00Z" w16du:dateUtc="2025-01-03T08:20:00Z"/>
                    <w:rFonts w:cs="Calibri"/>
                    <w:i/>
                    <w:iCs/>
                    <w:color w:val="000000"/>
                    <w:sz w:val="22"/>
                  </w:rPr>
                </w:rPrChange>
              </w:rPr>
              <w:pPrChange w:id="89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8988" w:author="瑋婷 徐" w:date="2025-01-03T16:20:00Z" w16du:dateUtc="2025-01-03T08:20:00Z">
              <w:r w:rsidRPr="00720C7A">
                <w:rPr>
                  <w:rFonts w:asciiTheme="majorEastAsia" w:eastAsia="標楷體" w:hAnsiTheme="majorEastAsia" w:cstheme="majorEastAsia"/>
                  <w:i/>
                  <w:iCs/>
                  <w:color w:val="000000"/>
                  <w:rPrChange w:id="8989" w:author="瑋婷 徐" w:date="2025-01-04T22:55:00Z" w16du:dateUtc="2025-01-04T14:55:00Z">
                    <w:rPr>
                      <w:rFonts w:cs="Calibri"/>
                      <w:i/>
                      <w:iCs/>
                      <w:color w:val="000000"/>
                      <w:sz w:val="22"/>
                    </w:rPr>
                  </w:rPrChange>
                </w:rPr>
                <w:t>Machlolophus holsti</w:t>
              </w:r>
            </w:ins>
          </w:p>
        </w:tc>
        <w:tc>
          <w:tcPr>
            <w:tcW w:w="134" w:type="pct"/>
            <w:noWrap/>
            <w:hideMark/>
          </w:tcPr>
          <w:p w14:paraId="6D85050D"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990" w:author="瑋婷 徐" w:date="2025-01-03T16:20:00Z" w16du:dateUtc="2025-01-03T08:20:00Z"/>
                <w:rFonts w:asciiTheme="majorEastAsia" w:eastAsia="標楷體" w:hAnsiTheme="majorEastAsia" w:cstheme="majorEastAsia"/>
                <w:i/>
                <w:iCs/>
                <w:color w:val="000000"/>
                <w:rPrChange w:id="8991" w:author="瑋婷 徐" w:date="2025-01-04T22:55:00Z" w16du:dateUtc="2025-01-04T14:55:00Z">
                  <w:rPr>
                    <w:ins w:id="8992" w:author="瑋婷 徐" w:date="2025-01-03T16:20:00Z" w16du:dateUtc="2025-01-03T08:20:00Z"/>
                    <w:rFonts w:cs="Calibri"/>
                    <w:i/>
                    <w:iCs/>
                    <w:color w:val="000000"/>
                    <w:sz w:val="22"/>
                  </w:rPr>
                </w:rPrChange>
              </w:rPr>
              <w:pPrChange w:id="89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231FB62D"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994" w:author="瑋婷 徐" w:date="2025-01-03T16:20:00Z" w16du:dateUtc="2025-01-03T08:20:00Z"/>
                <w:rFonts w:asciiTheme="majorEastAsia" w:eastAsia="標楷體" w:hAnsiTheme="majorEastAsia" w:cstheme="majorEastAsia"/>
                <w:rPrChange w:id="8995" w:author="瑋婷 徐" w:date="2025-01-04T22:55:00Z" w16du:dateUtc="2025-01-04T14:55:00Z">
                  <w:rPr>
                    <w:ins w:id="8996" w:author="瑋婷 徐" w:date="2025-01-03T16:20:00Z" w16du:dateUtc="2025-01-03T08:20:00Z"/>
                    <w:rFonts w:ascii="Times New Roman" w:eastAsia="Times New Roman" w:hAnsi="Times New Roman" w:cs="Times New Roman"/>
                    <w:sz w:val="20"/>
                    <w:szCs w:val="20"/>
                  </w:rPr>
                </w:rPrChange>
              </w:rPr>
              <w:pPrChange w:id="89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129CB48B"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8998" w:author="瑋婷 徐" w:date="2025-01-03T16:20:00Z" w16du:dateUtc="2025-01-03T08:20:00Z"/>
                <w:rFonts w:asciiTheme="majorEastAsia" w:eastAsia="標楷體" w:hAnsiTheme="majorEastAsia" w:cstheme="majorEastAsia"/>
                <w:rPrChange w:id="8999" w:author="瑋婷 徐" w:date="2025-01-04T22:55:00Z" w16du:dateUtc="2025-01-04T14:55:00Z">
                  <w:rPr>
                    <w:ins w:id="9000" w:author="瑋婷 徐" w:date="2025-01-03T16:20:00Z" w16du:dateUtc="2025-01-03T08:20:00Z"/>
                    <w:rFonts w:ascii="Times New Roman" w:eastAsia="Times New Roman" w:hAnsi="Times New Roman" w:cs="Times New Roman"/>
                    <w:sz w:val="20"/>
                    <w:szCs w:val="20"/>
                  </w:rPr>
                </w:rPrChange>
              </w:rPr>
              <w:pPrChange w:id="90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20C6E3F5"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02" w:author="瑋婷 徐" w:date="2025-01-03T16:20:00Z" w16du:dateUtc="2025-01-03T08:20:00Z"/>
                <w:rFonts w:asciiTheme="majorEastAsia" w:eastAsia="標楷體" w:hAnsiTheme="majorEastAsia" w:cstheme="majorEastAsia"/>
                <w:rPrChange w:id="9003" w:author="瑋婷 徐" w:date="2025-01-04T22:55:00Z" w16du:dateUtc="2025-01-04T14:55:00Z">
                  <w:rPr>
                    <w:ins w:id="9004" w:author="瑋婷 徐" w:date="2025-01-03T16:20:00Z" w16du:dateUtc="2025-01-03T08:20:00Z"/>
                    <w:rFonts w:ascii="Times New Roman" w:eastAsia="Times New Roman" w:hAnsi="Times New Roman" w:cs="Times New Roman"/>
                    <w:sz w:val="20"/>
                    <w:szCs w:val="20"/>
                  </w:rPr>
                </w:rPrChange>
              </w:rPr>
              <w:pPrChange w:id="90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0923EEF8"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06" w:author="瑋婷 徐" w:date="2025-01-03T16:20:00Z" w16du:dateUtc="2025-01-03T08:20:00Z"/>
                <w:rFonts w:asciiTheme="majorEastAsia" w:eastAsia="標楷體" w:hAnsiTheme="majorEastAsia" w:cstheme="majorEastAsia"/>
                <w:rPrChange w:id="9007" w:author="瑋婷 徐" w:date="2025-01-04T22:55:00Z" w16du:dateUtc="2025-01-04T14:55:00Z">
                  <w:rPr>
                    <w:ins w:id="9008" w:author="瑋婷 徐" w:date="2025-01-03T16:20:00Z" w16du:dateUtc="2025-01-03T08:20:00Z"/>
                    <w:rFonts w:ascii="Times New Roman" w:eastAsia="Times New Roman" w:hAnsi="Times New Roman" w:cs="Times New Roman"/>
                    <w:sz w:val="20"/>
                    <w:szCs w:val="20"/>
                  </w:rPr>
                </w:rPrChange>
              </w:rPr>
              <w:pPrChange w:id="90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42936614"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10" w:author="瑋婷 徐" w:date="2025-01-03T16:20:00Z" w16du:dateUtc="2025-01-03T08:20:00Z"/>
                <w:rFonts w:asciiTheme="majorEastAsia" w:eastAsia="標楷體" w:hAnsiTheme="majorEastAsia" w:cstheme="majorEastAsia"/>
                <w:rPrChange w:id="9011" w:author="瑋婷 徐" w:date="2025-01-04T22:55:00Z" w16du:dateUtc="2025-01-04T14:55:00Z">
                  <w:rPr>
                    <w:ins w:id="9012" w:author="瑋婷 徐" w:date="2025-01-03T16:20:00Z" w16du:dateUtc="2025-01-03T08:20:00Z"/>
                    <w:rFonts w:ascii="Times New Roman" w:eastAsia="Times New Roman" w:hAnsi="Times New Roman" w:cs="Times New Roman"/>
                    <w:sz w:val="20"/>
                    <w:szCs w:val="20"/>
                  </w:rPr>
                </w:rPrChange>
              </w:rPr>
              <w:pPrChange w:id="90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
          <w:p w14:paraId="5E002630" w14:textId="77777777" w:rsidR="00DA433E" w:rsidRPr="00720C7A"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014" w:author="瑋婷 徐" w:date="2025-01-03T16:33:00Z" w16du:dateUtc="2025-01-03T08:33:00Z"/>
                <w:rFonts w:asciiTheme="majorEastAsia" w:eastAsia="標楷體" w:hAnsiTheme="majorEastAsia" w:cstheme="majorEastAsia"/>
              </w:rPr>
            </w:pPr>
          </w:p>
        </w:tc>
        <w:tc>
          <w:tcPr>
            <w:tcW w:w="134" w:type="pct"/>
            <w:noWrap/>
            <w:hideMark/>
          </w:tcPr>
          <w:p w14:paraId="2BBFD9C5" w14:textId="2CFF6CDD"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15" w:author="瑋婷 徐" w:date="2025-01-03T16:20:00Z" w16du:dateUtc="2025-01-03T08:20:00Z"/>
                <w:rFonts w:asciiTheme="majorEastAsia" w:eastAsia="標楷體" w:hAnsiTheme="majorEastAsia" w:cstheme="majorEastAsia"/>
                <w:rPrChange w:id="9016" w:author="瑋婷 徐" w:date="2025-01-04T22:55:00Z" w16du:dateUtc="2025-01-04T14:55:00Z">
                  <w:rPr>
                    <w:ins w:id="9017" w:author="瑋婷 徐" w:date="2025-01-03T16:20:00Z" w16du:dateUtc="2025-01-03T08:20:00Z"/>
                    <w:rFonts w:ascii="Times New Roman" w:eastAsia="Times New Roman" w:hAnsi="Times New Roman" w:cs="Times New Roman"/>
                    <w:sz w:val="20"/>
                    <w:szCs w:val="20"/>
                  </w:rPr>
                </w:rPrChange>
              </w:rPr>
              <w:pPrChange w:id="90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7A121F7F"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19" w:author="瑋婷 徐" w:date="2025-01-03T16:20:00Z" w16du:dateUtc="2025-01-03T08:20:00Z"/>
                <w:rFonts w:asciiTheme="majorEastAsia" w:eastAsia="標楷體" w:hAnsiTheme="majorEastAsia" w:cstheme="majorEastAsia"/>
                <w:rPrChange w:id="9020" w:author="瑋婷 徐" w:date="2025-01-04T22:55:00Z" w16du:dateUtc="2025-01-04T14:55:00Z">
                  <w:rPr>
                    <w:ins w:id="9021" w:author="瑋婷 徐" w:date="2025-01-03T16:20:00Z" w16du:dateUtc="2025-01-03T08:20:00Z"/>
                    <w:rFonts w:ascii="Times New Roman" w:eastAsia="Times New Roman" w:hAnsi="Times New Roman" w:cs="Times New Roman"/>
                    <w:sz w:val="20"/>
                    <w:szCs w:val="20"/>
                  </w:rPr>
                </w:rPrChange>
              </w:rPr>
              <w:pPrChange w:id="902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244F4F89"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23" w:author="瑋婷 徐" w:date="2025-01-03T16:20:00Z" w16du:dateUtc="2025-01-03T08:20:00Z"/>
                <w:rFonts w:asciiTheme="majorEastAsia" w:eastAsia="標楷體" w:hAnsiTheme="majorEastAsia" w:cstheme="majorEastAsia"/>
                <w:rPrChange w:id="9024" w:author="瑋婷 徐" w:date="2025-01-04T22:55:00Z" w16du:dateUtc="2025-01-04T14:55:00Z">
                  <w:rPr>
                    <w:ins w:id="9025" w:author="瑋婷 徐" w:date="2025-01-03T16:20:00Z" w16du:dateUtc="2025-01-03T08:20:00Z"/>
                    <w:rFonts w:ascii="Times New Roman" w:eastAsia="Times New Roman" w:hAnsi="Times New Roman" w:cs="Times New Roman"/>
                    <w:sz w:val="20"/>
                    <w:szCs w:val="20"/>
                  </w:rPr>
                </w:rPrChange>
              </w:rPr>
              <w:pPrChange w:id="902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11AB131D"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27" w:author="瑋婷 徐" w:date="2025-01-03T16:20:00Z" w16du:dateUtc="2025-01-03T08:20:00Z"/>
                <w:rFonts w:asciiTheme="majorEastAsia" w:eastAsia="標楷體" w:hAnsiTheme="majorEastAsia" w:cstheme="majorEastAsia"/>
                <w:rPrChange w:id="9028" w:author="瑋婷 徐" w:date="2025-01-04T22:55:00Z" w16du:dateUtc="2025-01-04T14:55:00Z">
                  <w:rPr>
                    <w:ins w:id="9029" w:author="瑋婷 徐" w:date="2025-01-03T16:20:00Z" w16du:dateUtc="2025-01-03T08:20:00Z"/>
                    <w:rFonts w:ascii="Times New Roman" w:eastAsia="Times New Roman" w:hAnsi="Times New Roman" w:cs="Times New Roman"/>
                    <w:sz w:val="20"/>
                    <w:szCs w:val="20"/>
                  </w:rPr>
                </w:rPrChange>
              </w:rPr>
              <w:pPrChange w:id="90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tcPr>
          <w:p w14:paraId="51A1C22B" w14:textId="77777777" w:rsidR="00DA433E" w:rsidRPr="00720C7A"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031" w:author="瑋婷 徐" w:date="2025-01-03T16:33:00Z" w16du:dateUtc="2025-01-03T08:33:00Z"/>
                <w:rFonts w:asciiTheme="majorEastAsia" w:eastAsia="標楷體" w:hAnsiTheme="majorEastAsia" w:cstheme="majorEastAsia"/>
              </w:rPr>
            </w:pPr>
          </w:p>
        </w:tc>
        <w:tc>
          <w:tcPr>
            <w:tcW w:w="181" w:type="pct"/>
            <w:noWrap/>
            <w:hideMark/>
          </w:tcPr>
          <w:p w14:paraId="6B08F8EE" w14:textId="0C98813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32" w:author="瑋婷 徐" w:date="2025-01-03T16:20:00Z" w16du:dateUtc="2025-01-03T08:20:00Z"/>
                <w:rFonts w:asciiTheme="majorEastAsia" w:eastAsia="標楷體" w:hAnsiTheme="majorEastAsia" w:cstheme="majorEastAsia"/>
                <w:rPrChange w:id="9033" w:author="瑋婷 徐" w:date="2025-01-04T22:55:00Z" w16du:dateUtc="2025-01-04T14:55:00Z">
                  <w:rPr>
                    <w:ins w:id="9034" w:author="瑋婷 徐" w:date="2025-01-03T16:20:00Z" w16du:dateUtc="2025-01-03T08:20:00Z"/>
                    <w:rFonts w:ascii="Times New Roman" w:eastAsia="Times New Roman" w:hAnsi="Times New Roman" w:cs="Times New Roman"/>
                    <w:sz w:val="20"/>
                    <w:szCs w:val="20"/>
                  </w:rPr>
                </w:rPrChange>
              </w:rPr>
              <w:pPrChange w:id="90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5242A18B"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36" w:author="瑋婷 徐" w:date="2025-01-03T16:20:00Z" w16du:dateUtc="2025-01-03T08:20:00Z"/>
                <w:rFonts w:asciiTheme="majorEastAsia" w:eastAsia="標楷體" w:hAnsiTheme="majorEastAsia" w:cstheme="majorEastAsia"/>
                <w:rPrChange w:id="9037" w:author="瑋婷 徐" w:date="2025-01-04T22:55:00Z" w16du:dateUtc="2025-01-04T14:55:00Z">
                  <w:rPr>
                    <w:ins w:id="9038" w:author="瑋婷 徐" w:date="2025-01-03T16:20:00Z" w16du:dateUtc="2025-01-03T08:20:00Z"/>
                    <w:rFonts w:ascii="Times New Roman" w:eastAsia="Times New Roman" w:hAnsi="Times New Roman" w:cs="Times New Roman"/>
                    <w:sz w:val="20"/>
                    <w:szCs w:val="20"/>
                  </w:rPr>
                </w:rPrChange>
              </w:rPr>
              <w:pPrChange w:id="90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613C3EAA"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40" w:author="瑋婷 徐" w:date="2025-01-03T16:20:00Z" w16du:dateUtc="2025-01-03T08:20:00Z"/>
                <w:rFonts w:asciiTheme="majorEastAsia" w:eastAsia="標楷體" w:hAnsiTheme="majorEastAsia" w:cstheme="majorEastAsia"/>
                <w:color w:val="000000"/>
                <w:rPrChange w:id="9041" w:author="瑋婷 徐" w:date="2025-01-04T22:55:00Z" w16du:dateUtc="2025-01-04T14:55:00Z">
                  <w:rPr>
                    <w:ins w:id="9042" w:author="瑋婷 徐" w:date="2025-01-03T16:20:00Z" w16du:dateUtc="2025-01-03T08:20:00Z"/>
                    <w:rFonts w:cs="Calibri"/>
                    <w:color w:val="000000"/>
                    <w:sz w:val="22"/>
                  </w:rPr>
                </w:rPrChange>
              </w:rPr>
              <w:pPrChange w:id="90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044" w:author="瑋婷 徐" w:date="2025-01-03T16:20:00Z" w16du:dateUtc="2025-01-03T08:20:00Z">
              <w:r w:rsidRPr="00720C7A">
                <w:rPr>
                  <w:rFonts w:asciiTheme="majorEastAsia" w:eastAsia="標楷體" w:hAnsiTheme="majorEastAsia" w:cstheme="majorEastAsia"/>
                  <w:color w:val="000000"/>
                  <w:rPrChange w:id="9045" w:author="瑋婷 徐" w:date="2025-01-04T22:55:00Z" w16du:dateUtc="2025-01-04T14:55:00Z">
                    <w:rPr>
                      <w:rFonts w:cs="Calibri"/>
                      <w:color w:val="000000"/>
                      <w:sz w:val="22"/>
                    </w:rPr>
                  </w:rPrChange>
                </w:rPr>
                <w:t>*</w:t>
              </w:r>
            </w:ins>
          </w:p>
        </w:tc>
        <w:tc>
          <w:tcPr>
            <w:tcW w:w="181" w:type="pct"/>
            <w:noWrap/>
            <w:hideMark/>
          </w:tcPr>
          <w:p w14:paraId="5F3CF28C"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46" w:author="瑋婷 徐" w:date="2025-01-03T16:20:00Z" w16du:dateUtc="2025-01-03T08:20:00Z"/>
                <w:rFonts w:asciiTheme="majorEastAsia" w:eastAsia="標楷體" w:hAnsiTheme="majorEastAsia" w:cstheme="majorEastAsia"/>
                <w:color w:val="000000"/>
                <w:rPrChange w:id="9047" w:author="瑋婷 徐" w:date="2025-01-04T22:55:00Z" w16du:dateUtc="2025-01-04T14:55:00Z">
                  <w:rPr>
                    <w:ins w:id="9048" w:author="瑋婷 徐" w:date="2025-01-03T16:20:00Z" w16du:dateUtc="2025-01-03T08:20:00Z"/>
                    <w:rFonts w:cs="Calibri"/>
                    <w:color w:val="000000"/>
                    <w:sz w:val="22"/>
                  </w:rPr>
                </w:rPrChange>
              </w:rPr>
              <w:pPrChange w:id="90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4031C930"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50" w:author="瑋婷 徐" w:date="2025-01-03T16:20:00Z" w16du:dateUtc="2025-01-03T08:20:00Z"/>
                <w:rFonts w:asciiTheme="majorEastAsia" w:eastAsia="標楷體" w:hAnsiTheme="majorEastAsia" w:cstheme="majorEastAsia"/>
                <w:rPrChange w:id="9051" w:author="瑋婷 徐" w:date="2025-01-04T22:55:00Z" w16du:dateUtc="2025-01-04T14:55:00Z">
                  <w:rPr>
                    <w:ins w:id="9052" w:author="瑋婷 徐" w:date="2025-01-03T16:20:00Z" w16du:dateUtc="2025-01-03T08:20:00Z"/>
                    <w:rFonts w:ascii="Times New Roman" w:eastAsia="Times New Roman" w:hAnsi="Times New Roman" w:cs="Times New Roman"/>
                    <w:sz w:val="20"/>
                    <w:szCs w:val="20"/>
                  </w:rPr>
                </w:rPrChange>
              </w:rPr>
              <w:pPrChange w:id="90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51001898"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54" w:author="瑋婷 徐" w:date="2025-01-03T16:20:00Z" w16du:dateUtc="2025-01-03T08:20:00Z"/>
                <w:rFonts w:asciiTheme="majorEastAsia" w:eastAsia="標楷體" w:hAnsiTheme="majorEastAsia" w:cstheme="majorEastAsia"/>
                <w:color w:val="000000"/>
                <w:rPrChange w:id="9055" w:author="瑋婷 徐" w:date="2025-01-04T22:55:00Z" w16du:dateUtc="2025-01-04T14:55:00Z">
                  <w:rPr>
                    <w:ins w:id="9056" w:author="瑋婷 徐" w:date="2025-01-03T16:20:00Z" w16du:dateUtc="2025-01-03T08:20:00Z"/>
                    <w:rFonts w:cs="Calibri"/>
                    <w:color w:val="000000"/>
                    <w:sz w:val="22"/>
                  </w:rPr>
                </w:rPrChange>
              </w:rPr>
              <w:pPrChange w:id="90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058" w:author="瑋婷 徐" w:date="2025-01-03T16:20:00Z" w16du:dateUtc="2025-01-03T08:20:00Z">
              <w:r w:rsidRPr="00720C7A">
                <w:rPr>
                  <w:rFonts w:asciiTheme="majorEastAsia" w:eastAsia="標楷體" w:hAnsiTheme="majorEastAsia" w:cstheme="majorEastAsia"/>
                  <w:color w:val="000000"/>
                  <w:rPrChange w:id="9059" w:author="瑋婷 徐" w:date="2025-01-04T22:55:00Z" w16du:dateUtc="2025-01-04T14:55:00Z">
                    <w:rPr>
                      <w:rFonts w:cs="Calibri"/>
                      <w:color w:val="000000"/>
                      <w:sz w:val="22"/>
                    </w:rPr>
                  </w:rPrChange>
                </w:rPr>
                <w:t>*</w:t>
              </w:r>
            </w:ins>
          </w:p>
        </w:tc>
        <w:tc>
          <w:tcPr>
            <w:tcW w:w="181" w:type="pct"/>
            <w:noWrap/>
            <w:hideMark/>
          </w:tcPr>
          <w:p w14:paraId="0BBC571D"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60" w:author="瑋婷 徐" w:date="2025-01-03T16:20:00Z" w16du:dateUtc="2025-01-03T08:20:00Z"/>
                <w:rFonts w:asciiTheme="majorEastAsia" w:eastAsia="標楷體" w:hAnsiTheme="majorEastAsia" w:cstheme="majorEastAsia"/>
                <w:color w:val="000000"/>
                <w:rPrChange w:id="9061" w:author="瑋婷 徐" w:date="2025-01-04T22:55:00Z" w16du:dateUtc="2025-01-04T14:55:00Z">
                  <w:rPr>
                    <w:ins w:id="9062" w:author="瑋婷 徐" w:date="2025-01-03T16:20:00Z" w16du:dateUtc="2025-01-03T08:20:00Z"/>
                    <w:rFonts w:cs="Calibri"/>
                    <w:color w:val="000000"/>
                    <w:sz w:val="22"/>
                  </w:rPr>
                </w:rPrChange>
              </w:rPr>
              <w:pPrChange w:id="906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5366A97C"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064" w:author="瑋婷 徐" w:date="2025-01-03T16:20:00Z" w16du:dateUtc="2025-01-03T08:20:00Z"/>
                <w:rFonts w:asciiTheme="majorEastAsia" w:eastAsia="標楷體" w:hAnsiTheme="majorEastAsia" w:cstheme="majorEastAsia"/>
                <w:rPrChange w:id="9065" w:author="瑋婷 徐" w:date="2025-01-04T22:55:00Z" w16du:dateUtc="2025-01-04T14:55:00Z">
                  <w:rPr>
                    <w:ins w:id="9066" w:author="瑋婷 徐" w:date="2025-01-03T16:20:00Z" w16du:dateUtc="2025-01-03T08:20:00Z"/>
                    <w:rFonts w:ascii="Times New Roman" w:eastAsia="Times New Roman" w:hAnsi="Times New Roman" w:cs="Times New Roman"/>
                    <w:sz w:val="20"/>
                    <w:szCs w:val="20"/>
                  </w:rPr>
                </w:rPrChange>
              </w:rPr>
              <w:pPrChange w:id="90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FE102C" w:rsidRPr="00720C7A" w14:paraId="7C9FC83E" w14:textId="77777777" w:rsidTr="00FE102C">
        <w:trPr>
          <w:trHeight w:val="300"/>
          <w:ins w:id="9068"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7C0B8B9E" w14:textId="77777777" w:rsidR="00DA433E" w:rsidRPr="00720C7A" w:rsidRDefault="00DA433E">
            <w:pPr>
              <w:spacing w:line="360" w:lineRule="auto"/>
              <w:jc w:val="both"/>
              <w:rPr>
                <w:ins w:id="9069" w:author="瑋婷 徐" w:date="2025-01-03T16:20:00Z" w16du:dateUtc="2025-01-03T08:20:00Z"/>
                <w:rFonts w:asciiTheme="majorEastAsia" w:eastAsia="標楷體" w:hAnsiTheme="majorEastAsia" w:cstheme="majorEastAsia"/>
                <w:b w:val="0"/>
                <w:bCs w:val="0"/>
                <w:color w:val="000000"/>
                <w:rPrChange w:id="9070" w:author="瑋婷 徐" w:date="2025-01-04T22:55:00Z" w16du:dateUtc="2025-01-04T14:55:00Z">
                  <w:rPr>
                    <w:ins w:id="9071" w:author="瑋婷 徐" w:date="2025-01-03T16:20:00Z" w16du:dateUtc="2025-01-03T08:20:00Z"/>
                    <w:rFonts w:cs="Calibri"/>
                    <w:color w:val="000000"/>
                    <w:sz w:val="22"/>
                  </w:rPr>
                </w:rPrChange>
              </w:rPr>
              <w:pPrChange w:id="9072" w:author="瑋婷 徐" w:date="2025-01-03T16:21:00Z" w16du:dateUtc="2025-01-03T08:21:00Z">
                <w:pPr/>
              </w:pPrChange>
            </w:pPr>
            <w:ins w:id="9073" w:author="瑋婷 徐" w:date="2025-01-03T16:20:00Z" w16du:dateUtc="2025-01-03T08:20:00Z">
              <w:r w:rsidRPr="00720C7A">
                <w:rPr>
                  <w:rFonts w:asciiTheme="majorEastAsia" w:eastAsia="標楷體" w:hAnsiTheme="majorEastAsia" w:cstheme="majorEastAsia"/>
                  <w:b w:val="0"/>
                  <w:bCs w:val="0"/>
                  <w:color w:val="000000"/>
                  <w:rPrChange w:id="9074" w:author="瑋婷 徐" w:date="2025-01-04T22:55:00Z" w16du:dateUtc="2025-01-04T14:55:00Z">
                    <w:rPr>
                      <w:rFonts w:cs="Calibri"/>
                      <w:color w:val="000000"/>
                      <w:sz w:val="22"/>
                    </w:rPr>
                  </w:rPrChange>
                </w:rPr>
                <w:t>小雲雀</w:t>
              </w:r>
              <w:r w:rsidRPr="00720C7A">
                <w:rPr>
                  <w:rFonts w:asciiTheme="majorEastAsia" w:eastAsia="標楷體" w:hAnsiTheme="majorEastAsia" w:cstheme="majorEastAsia"/>
                  <w:b w:val="0"/>
                  <w:bCs w:val="0"/>
                  <w:color w:val="000000"/>
                  <w:rPrChange w:id="9075" w:author="瑋婷 徐" w:date="2025-01-04T22:55:00Z" w16du:dateUtc="2025-01-04T14:55:00Z">
                    <w:rPr>
                      <w:rFonts w:cs="Calibri"/>
                      <w:color w:val="000000"/>
                      <w:sz w:val="22"/>
                    </w:rPr>
                  </w:rPrChange>
                </w:rPr>
                <w:t xml:space="preserve"> </w:t>
              </w:r>
            </w:ins>
          </w:p>
        </w:tc>
        <w:tc>
          <w:tcPr>
            <w:tcW w:w="1080" w:type="pct"/>
            <w:hideMark/>
          </w:tcPr>
          <w:p w14:paraId="61F82D59"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076" w:author="瑋婷 徐" w:date="2025-01-03T16:20:00Z" w16du:dateUtc="2025-01-03T08:20:00Z"/>
                <w:rFonts w:asciiTheme="majorEastAsia" w:eastAsia="標楷體" w:hAnsiTheme="majorEastAsia" w:cstheme="majorEastAsia"/>
                <w:i/>
                <w:iCs/>
                <w:color w:val="000000"/>
                <w:rPrChange w:id="9077" w:author="瑋婷 徐" w:date="2025-01-04T22:55:00Z" w16du:dateUtc="2025-01-04T14:55:00Z">
                  <w:rPr>
                    <w:ins w:id="9078" w:author="瑋婷 徐" w:date="2025-01-03T16:20:00Z" w16du:dateUtc="2025-01-03T08:20:00Z"/>
                    <w:rFonts w:cs="Calibri"/>
                    <w:i/>
                    <w:iCs/>
                    <w:color w:val="000000"/>
                    <w:sz w:val="22"/>
                  </w:rPr>
                </w:rPrChange>
              </w:rPr>
              <w:pPrChange w:id="90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080" w:author="瑋婷 徐" w:date="2025-01-03T16:20:00Z" w16du:dateUtc="2025-01-03T08:20:00Z">
              <w:r w:rsidRPr="00720C7A">
                <w:rPr>
                  <w:rFonts w:asciiTheme="majorEastAsia" w:eastAsia="標楷體" w:hAnsiTheme="majorEastAsia" w:cstheme="majorEastAsia"/>
                  <w:i/>
                  <w:iCs/>
                  <w:color w:val="000000"/>
                  <w:rPrChange w:id="9081" w:author="瑋婷 徐" w:date="2025-01-04T22:55:00Z" w16du:dateUtc="2025-01-04T14:55:00Z">
                    <w:rPr>
                      <w:rFonts w:cs="Calibri"/>
                      <w:i/>
                      <w:iCs/>
                      <w:color w:val="000000"/>
                      <w:sz w:val="22"/>
                    </w:rPr>
                  </w:rPrChange>
                </w:rPr>
                <w:t>Alauda gulgula</w:t>
              </w:r>
            </w:ins>
          </w:p>
        </w:tc>
        <w:tc>
          <w:tcPr>
            <w:tcW w:w="134" w:type="pct"/>
            <w:noWrap/>
            <w:hideMark/>
          </w:tcPr>
          <w:p w14:paraId="08F0A067"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082" w:author="瑋婷 徐" w:date="2025-01-03T16:20:00Z" w16du:dateUtc="2025-01-03T08:20:00Z"/>
                <w:rFonts w:asciiTheme="majorEastAsia" w:eastAsia="標楷體" w:hAnsiTheme="majorEastAsia" w:cstheme="majorEastAsia"/>
                <w:color w:val="000000"/>
                <w:rPrChange w:id="9083" w:author="瑋婷 徐" w:date="2025-01-04T22:55:00Z" w16du:dateUtc="2025-01-04T14:55:00Z">
                  <w:rPr>
                    <w:ins w:id="9084" w:author="瑋婷 徐" w:date="2025-01-03T16:20:00Z" w16du:dateUtc="2025-01-03T08:20:00Z"/>
                    <w:rFonts w:cs="Calibri"/>
                    <w:color w:val="000000"/>
                    <w:sz w:val="22"/>
                  </w:rPr>
                </w:rPrChange>
              </w:rPr>
              <w:pPrChange w:id="90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086" w:author="瑋婷 徐" w:date="2025-01-03T16:20:00Z" w16du:dateUtc="2025-01-03T08:20:00Z">
              <w:r w:rsidRPr="00720C7A">
                <w:rPr>
                  <w:rFonts w:asciiTheme="majorEastAsia" w:eastAsia="標楷體" w:hAnsiTheme="majorEastAsia" w:cstheme="majorEastAsia"/>
                  <w:color w:val="000000"/>
                  <w:rPrChange w:id="9087" w:author="瑋婷 徐" w:date="2025-01-04T22:55:00Z" w16du:dateUtc="2025-01-04T14:55:00Z">
                    <w:rPr>
                      <w:rFonts w:cs="Calibri"/>
                      <w:color w:val="000000"/>
                      <w:sz w:val="22"/>
                    </w:rPr>
                  </w:rPrChange>
                </w:rPr>
                <w:t>*</w:t>
              </w:r>
            </w:ins>
          </w:p>
        </w:tc>
        <w:tc>
          <w:tcPr>
            <w:tcW w:w="134" w:type="pct"/>
            <w:noWrap/>
            <w:hideMark/>
          </w:tcPr>
          <w:p w14:paraId="12464691"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088" w:author="瑋婷 徐" w:date="2025-01-03T16:20:00Z" w16du:dateUtc="2025-01-03T08:20:00Z"/>
                <w:rFonts w:asciiTheme="majorEastAsia" w:eastAsia="標楷體" w:hAnsiTheme="majorEastAsia" w:cstheme="majorEastAsia"/>
                <w:color w:val="000000"/>
                <w:rPrChange w:id="9089" w:author="瑋婷 徐" w:date="2025-01-04T22:55:00Z" w16du:dateUtc="2025-01-04T14:55:00Z">
                  <w:rPr>
                    <w:ins w:id="9090" w:author="瑋婷 徐" w:date="2025-01-03T16:20:00Z" w16du:dateUtc="2025-01-03T08:20:00Z"/>
                    <w:rFonts w:cs="Calibri"/>
                    <w:color w:val="000000"/>
                    <w:sz w:val="22"/>
                  </w:rPr>
                </w:rPrChange>
              </w:rPr>
              <w:pPrChange w:id="90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2D0DF687"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092" w:author="瑋婷 徐" w:date="2025-01-03T16:20:00Z" w16du:dateUtc="2025-01-03T08:20:00Z"/>
                <w:rFonts w:asciiTheme="majorEastAsia" w:eastAsia="標楷體" w:hAnsiTheme="majorEastAsia" w:cstheme="majorEastAsia"/>
                <w:rPrChange w:id="9093" w:author="瑋婷 徐" w:date="2025-01-04T22:55:00Z" w16du:dateUtc="2025-01-04T14:55:00Z">
                  <w:rPr>
                    <w:ins w:id="9094" w:author="瑋婷 徐" w:date="2025-01-03T16:20:00Z" w16du:dateUtc="2025-01-03T08:20:00Z"/>
                    <w:rFonts w:ascii="Times New Roman" w:eastAsia="Times New Roman" w:hAnsi="Times New Roman" w:cs="Times New Roman"/>
                    <w:sz w:val="20"/>
                    <w:szCs w:val="20"/>
                  </w:rPr>
                </w:rPrChange>
              </w:rPr>
              <w:pPrChange w:id="90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0BB76852"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096" w:author="瑋婷 徐" w:date="2025-01-03T16:20:00Z" w16du:dateUtc="2025-01-03T08:20:00Z"/>
                <w:rFonts w:asciiTheme="majorEastAsia" w:eastAsia="標楷體" w:hAnsiTheme="majorEastAsia" w:cstheme="majorEastAsia"/>
                <w:rPrChange w:id="9097" w:author="瑋婷 徐" w:date="2025-01-04T22:55:00Z" w16du:dateUtc="2025-01-04T14:55:00Z">
                  <w:rPr>
                    <w:ins w:id="9098" w:author="瑋婷 徐" w:date="2025-01-03T16:20:00Z" w16du:dateUtc="2025-01-03T08:20:00Z"/>
                    <w:rFonts w:ascii="Times New Roman" w:eastAsia="Times New Roman" w:hAnsi="Times New Roman" w:cs="Times New Roman"/>
                    <w:sz w:val="20"/>
                    <w:szCs w:val="20"/>
                  </w:rPr>
                </w:rPrChange>
              </w:rPr>
              <w:pPrChange w:id="90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1629CC03"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00" w:author="瑋婷 徐" w:date="2025-01-03T16:20:00Z" w16du:dateUtc="2025-01-03T08:20:00Z"/>
                <w:rFonts w:asciiTheme="majorEastAsia" w:eastAsia="標楷體" w:hAnsiTheme="majorEastAsia" w:cstheme="majorEastAsia"/>
                <w:rPrChange w:id="9101" w:author="瑋婷 徐" w:date="2025-01-04T22:55:00Z" w16du:dateUtc="2025-01-04T14:55:00Z">
                  <w:rPr>
                    <w:ins w:id="9102" w:author="瑋婷 徐" w:date="2025-01-03T16:20:00Z" w16du:dateUtc="2025-01-03T08:20:00Z"/>
                    <w:rFonts w:ascii="Times New Roman" w:eastAsia="Times New Roman" w:hAnsi="Times New Roman" w:cs="Times New Roman"/>
                    <w:sz w:val="20"/>
                    <w:szCs w:val="20"/>
                  </w:rPr>
                </w:rPrChange>
              </w:rPr>
              <w:pPrChange w:id="91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C8447BC"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04" w:author="瑋婷 徐" w:date="2025-01-03T16:20:00Z" w16du:dateUtc="2025-01-03T08:20:00Z"/>
                <w:rFonts w:asciiTheme="majorEastAsia" w:eastAsia="標楷體" w:hAnsiTheme="majorEastAsia" w:cstheme="majorEastAsia"/>
                <w:rPrChange w:id="9105" w:author="瑋婷 徐" w:date="2025-01-04T22:55:00Z" w16du:dateUtc="2025-01-04T14:55:00Z">
                  <w:rPr>
                    <w:ins w:id="9106" w:author="瑋婷 徐" w:date="2025-01-03T16:20:00Z" w16du:dateUtc="2025-01-03T08:20:00Z"/>
                    <w:rFonts w:ascii="Times New Roman" w:eastAsia="Times New Roman" w:hAnsi="Times New Roman" w:cs="Times New Roman"/>
                    <w:sz w:val="20"/>
                    <w:szCs w:val="20"/>
                  </w:rPr>
                </w:rPrChange>
              </w:rPr>
              <w:pPrChange w:id="91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2F302A56"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9108" w:author="瑋婷 徐" w:date="2025-01-03T16:33:00Z" w16du:dateUtc="2025-01-03T08:33:00Z"/>
                <w:rFonts w:asciiTheme="majorEastAsia" w:eastAsia="標楷體" w:hAnsiTheme="majorEastAsia" w:cstheme="majorEastAsia"/>
              </w:rPr>
            </w:pPr>
          </w:p>
        </w:tc>
        <w:tc>
          <w:tcPr>
            <w:tcW w:w="134" w:type="pct"/>
            <w:noWrap/>
            <w:hideMark/>
          </w:tcPr>
          <w:p w14:paraId="59C0DD6C" w14:textId="46C5D95A"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09" w:author="瑋婷 徐" w:date="2025-01-03T16:20:00Z" w16du:dateUtc="2025-01-03T08:20:00Z"/>
                <w:rFonts w:asciiTheme="majorEastAsia" w:eastAsia="標楷體" w:hAnsiTheme="majorEastAsia" w:cstheme="majorEastAsia"/>
                <w:rPrChange w:id="9110" w:author="瑋婷 徐" w:date="2025-01-04T22:55:00Z" w16du:dateUtc="2025-01-04T14:55:00Z">
                  <w:rPr>
                    <w:ins w:id="9111" w:author="瑋婷 徐" w:date="2025-01-03T16:20:00Z" w16du:dateUtc="2025-01-03T08:20:00Z"/>
                    <w:rFonts w:ascii="Times New Roman" w:eastAsia="Times New Roman" w:hAnsi="Times New Roman" w:cs="Times New Roman"/>
                    <w:sz w:val="20"/>
                    <w:szCs w:val="20"/>
                  </w:rPr>
                </w:rPrChange>
              </w:rPr>
              <w:pPrChange w:id="91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6FB682D"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13" w:author="瑋婷 徐" w:date="2025-01-03T16:20:00Z" w16du:dateUtc="2025-01-03T08:20:00Z"/>
                <w:rFonts w:asciiTheme="majorEastAsia" w:eastAsia="標楷體" w:hAnsiTheme="majorEastAsia" w:cstheme="majorEastAsia"/>
                <w:rPrChange w:id="9114" w:author="瑋婷 徐" w:date="2025-01-04T22:55:00Z" w16du:dateUtc="2025-01-04T14:55:00Z">
                  <w:rPr>
                    <w:ins w:id="9115" w:author="瑋婷 徐" w:date="2025-01-03T16:20:00Z" w16du:dateUtc="2025-01-03T08:20:00Z"/>
                    <w:rFonts w:ascii="Times New Roman" w:eastAsia="Times New Roman" w:hAnsi="Times New Roman" w:cs="Times New Roman"/>
                    <w:sz w:val="20"/>
                    <w:szCs w:val="20"/>
                  </w:rPr>
                </w:rPrChange>
              </w:rPr>
              <w:pPrChange w:id="91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5D86E6D"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17" w:author="瑋婷 徐" w:date="2025-01-03T16:20:00Z" w16du:dateUtc="2025-01-03T08:20:00Z"/>
                <w:rFonts w:asciiTheme="majorEastAsia" w:eastAsia="標楷體" w:hAnsiTheme="majorEastAsia" w:cstheme="majorEastAsia"/>
                <w:rPrChange w:id="9118" w:author="瑋婷 徐" w:date="2025-01-04T22:55:00Z" w16du:dateUtc="2025-01-04T14:55:00Z">
                  <w:rPr>
                    <w:ins w:id="9119" w:author="瑋婷 徐" w:date="2025-01-03T16:20:00Z" w16du:dateUtc="2025-01-03T08:20:00Z"/>
                    <w:rFonts w:ascii="Times New Roman" w:eastAsia="Times New Roman" w:hAnsi="Times New Roman" w:cs="Times New Roman"/>
                    <w:sz w:val="20"/>
                    <w:szCs w:val="20"/>
                  </w:rPr>
                </w:rPrChange>
              </w:rPr>
              <w:pPrChange w:id="91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5B110A89"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21" w:author="瑋婷 徐" w:date="2025-01-03T16:20:00Z" w16du:dateUtc="2025-01-03T08:20:00Z"/>
                <w:rFonts w:asciiTheme="majorEastAsia" w:eastAsia="標楷體" w:hAnsiTheme="majorEastAsia" w:cstheme="majorEastAsia"/>
                <w:rPrChange w:id="9122" w:author="瑋婷 徐" w:date="2025-01-04T22:55:00Z" w16du:dateUtc="2025-01-04T14:55:00Z">
                  <w:rPr>
                    <w:ins w:id="9123" w:author="瑋婷 徐" w:date="2025-01-03T16:20:00Z" w16du:dateUtc="2025-01-03T08:20:00Z"/>
                    <w:rFonts w:ascii="Times New Roman" w:eastAsia="Times New Roman" w:hAnsi="Times New Roman" w:cs="Times New Roman"/>
                    <w:sz w:val="20"/>
                    <w:szCs w:val="20"/>
                  </w:rPr>
                </w:rPrChange>
              </w:rPr>
              <w:pPrChange w:id="91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tcPr>
          <w:p w14:paraId="107B31AC"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9125" w:author="瑋婷 徐" w:date="2025-01-03T16:33:00Z" w16du:dateUtc="2025-01-03T08:33:00Z"/>
                <w:rFonts w:asciiTheme="majorEastAsia" w:eastAsia="標楷體" w:hAnsiTheme="majorEastAsia" w:cstheme="majorEastAsia"/>
              </w:rPr>
            </w:pPr>
          </w:p>
        </w:tc>
        <w:tc>
          <w:tcPr>
            <w:tcW w:w="181" w:type="pct"/>
            <w:noWrap/>
            <w:hideMark/>
          </w:tcPr>
          <w:p w14:paraId="37CE19CA" w14:textId="45A2C563"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26" w:author="瑋婷 徐" w:date="2025-01-03T16:20:00Z" w16du:dateUtc="2025-01-03T08:20:00Z"/>
                <w:rFonts w:asciiTheme="majorEastAsia" w:eastAsia="標楷體" w:hAnsiTheme="majorEastAsia" w:cstheme="majorEastAsia"/>
                <w:rPrChange w:id="9127" w:author="瑋婷 徐" w:date="2025-01-04T22:55:00Z" w16du:dateUtc="2025-01-04T14:55:00Z">
                  <w:rPr>
                    <w:ins w:id="9128" w:author="瑋婷 徐" w:date="2025-01-03T16:20:00Z" w16du:dateUtc="2025-01-03T08:20:00Z"/>
                    <w:rFonts w:ascii="Times New Roman" w:eastAsia="Times New Roman" w:hAnsi="Times New Roman" w:cs="Times New Roman"/>
                    <w:sz w:val="20"/>
                    <w:szCs w:val="20"/>
                  </w:rPr>
                </w:rPrChange>
              </w:rPr>
              <w:pPrChange w:id="91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8C0230F"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30" w:author="瑋婷 徐" w:date="2025-01-03T16:20:00Z" w16du:dateUtc="2025-01-03T08:20:00Z"/>
                <w:rFonts w:asciiTheme="majorEastAsia" w:eastAsia="標楷體" w:hAnsiTheme="majorEastAsia" w:cstheme="majorEastAsia"/>
                <w:rPrChange w:id="9131" w:author="瑋婷 徐" w:date="2025-01-04T22:55:00Z" w16du:dateUtc="2025-01-04T14:55:00Z">
                  <w:rPr>
                    <w:ins w:id="9132" w:author="瑋婷 徐" w:date="2025-01-03T16:20:00Z" w16du:dateUtc="2025-01-03T08:20:00Z"/>
                    <w:rFonts w:ascii="Times New Roman" w:eastAsia="Times New Roman" w:hAnsi="Times New Roman" w:cs="Times New Roman"/>
                    <w:sz w:val="20"/>
                    <w:szCs w:val="20"/>
                  </w:rPr>
                </w:rPrChange>
              </w:rPr>
              <w:pPrChange w:id="91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E0DFDFE"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34" w:author="瑋婷 徐" w:date="2025-01-03T16:20:00Z" w16du:dateUtc="2025-01-03T08:20:00Z"/>
                <w:rFonts w:asciiTheme="majorEastAsia" w:eastAsia="標楷體" w:hAnsiTheme="majorEastAsia" w:cstheme="majorEastAsia"/>
                <w:rPrChange w:id="9135" w:author="瑋婷 徐" w:date="2025-01-04T22:55:00Z" w16du:dateUtc="2025-01-04T14:55:00Z">
                  <w:rPr>
                    <w:ins w:id="9136" w:author="瑋婷 徐" w:date="2025-01-03T16:20:00Z" w16du:dateUtc="2025-01-03T08:20:00Z"/>
                    <w:rFonts w:ascii="Times New Roman" w:eastAsia="Times New Roman" w:hAnsi="Times New Roman" w:cs="Times New Roman"/>
                    <w:sz w:val="20"/>
                    <w:szCs w:val="20"/>
                  </w:rPr>
                </w:rPrChange>
              </w:rPr>
              <w:pPrChange w:id="91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9D5E9BD"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38" w:author="瑋婷 徐" w:date="2025-01-03T16:20:00Z" w16du:dateUtc="2025-01-03T08:20:00Z"/>
                <w:rFonts w:asciiTheme="majorEastAsia" w:eastAsia="標楷體" w:hAnsiTheme="majorEastAsia" w:cstheme="majorEastAsia"/>
                <w:rPrChange w:id="9139" w:author="瑋婷 徐" w:date="2025-01-04T22:55:00Z" w16du:dateUtc="2025-01-04T14:55:00Z">
                  <w:rPr>
                    <w:ins w:id="9140" w:author="瑋婷 徐" w:date="2025-01-03T16:20:00Z" w16du:dateUtc="2025-01-03T08:20:00Z"/>
                    <w:rFonts w:ascii="Times New Roman" w:eastAsia="Times New Roman" w:hAnsi="Times New Roman" w:cs="Times New Roman"/>
                    <w:sz w:val="20"/>
                    <w:szCs w:val="20"/>
                  </w:rPr>
                </w:rPrChange>
              </w:rPr>
              <w:pPrChange w:id="91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1E74EA3A"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42" w:author="瑋婷 徐" w:date="2025-01-03T16:20:00Z" w16du:dateUtc="2025-01-03T08:20:00Z"/>
                <w:rFonts w:asciiTheme="majorEastAsia" w:eastAsia="標楷體" w:hAnsiTheme="majorEastAsia" w:cstheme="majorEastAsia"/>
                <w:rPrChange w:id="9143" w:author="瑋婷 徐" w:date="2025-01-04T22:55:00Z" w16du:dateUtc="2025-01-04T14:55:00Z">
                  <w:rPr>
                    <w:ins w:id="9144" w:author="瑋婷 徐" w:date="2025-01-03T16:20:00Z" w16du:dateUtc="2025-01-03T08:20:00Z"/>
                    <w:rFonts w:ascii="Times New Roman" w:eastAsia="Times New Roman" w:hAnsi="Times New Roman" w:cs="Times New Roman"/>
                    <w:sz w:val="20"/>
                    <w:szCs w:val="20"/>
                  </w:rPr>
                </w:rPrChange>
              </w:rPr>
              <w:pPrChange w:id="91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64A8293"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46" w:author="瑋婷 徐" w:date="2025-01-03T16:20:00Z" w16du:dateUtc="2025-01-03T08:20:00Z"/>
                <w:rFonts w:asciiTheme="majorEastAsia" w:eastAsia="標楷體" w:hAnsiTheme="majorEastAsia" w:cstheme="majorEastAsia"/>
                <w:rPrChange w:id="9147" w:author="瑋婷 徐" w:date="2025-01-04T22:55:00Z" w16du:dateUtc="2025-01-04T14:55:00Z">
                  <w:rPr>
                    <w:ins w:id="9148" w:author="瑋婷 徐" w:date="2025-01-03T16:20:00Z" w16du:dateUtc="2025-01-03T08:20:00Z"/>
                    <w:rFonts w:ascii="Times New Roman" w:eastAsia="Times New Roman" w:hAnsi="Times New Roman" w:cs="Times New Roman"/>
                    <w:sz w:val="20"/>
                    <w:szCs w:val="20"/>
                  </w:rPr>
                </w:rPrChange>
              </w:rPr>
              <w:pPrChange w:id="91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37FEA29"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50" w:author="瑋婷 徐" w:date="2025-01-03T16:20:00Z" w16du:dateUtc="2025-01-03T08:20:00Z"/>
                <w:rFonts w:asciiTheme="majorEastAsia" w:eastAsia="標楷體" w:hAnsiTheme="majorEastAsia" w:cstheme="majorEastAsia"/>
                <w:rPrChange w:id="9151" w:author="瑋婷 徐" w:date="2025-01-04T22:55:00Z" w16du:dateUtc="2025-01-04T14:55:00Z">
                  <w:rPr>
                    <w:ins w:id="9152" w:author="瑋婷 徐" w:date="2025-01-03T16:20:00Z" w16du:dateUtc="2025-01-03T08:20:00Z"/>
                    <w:rFonts w:ascii="Times New Roman" w:eastAsia="Times New Roman" w:hAnsi="Times New Roman" w:cs="Times New Roman"/>
                    <w:sz w:val="20"/>
                    <w:szCs w:val="20"/>
                  </w:rPr>
                </w:rPrChange>
              </w:rPr>
              <w:pPrChange w:id="91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D471FE8"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154" w:author="瑋婷 徐" w:date="2025-01-03T16:20:00Z" w16du:dateUtc="2025-01-03T08:20:00Z"/>
                <w:rFonts w:asciiTheme="majorEastAsia" w:eastAsia="標楷體" w:hAnsiTheme="majorEastAsia" w:cstheme="majorEastAsia"/>
                <w:rPrChange w:id="9155" w:author="瑋婷 徐" w:date="2025-01-04T22:55:00Z" w16du:dateUtc="2025-01-04T14:55:00Z">
                  <w:rPr>
                    <w:ins w:id="9156" w:author="瑋婷 徐" w:date="2025-01-03T16:20:00Z" w16du:dateUtc="2025-01-03T08:20:00Z"/>
                    <w:rFonts w:ascii="Times New Roman" w:eastAsia="Times New Roman" w:hAnsi="Times New Roman" w:cs="Times New Roman"/>
                    <w:sz w:val="20"/>
                    <w:szCs w:val="20"/>
                  </w:rPr>
                </w:rPrChange>
              </w:rPr>
              <w:pPrChange w:id="91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720C7A" w14:paraId="785AF2F5" w14:textId="77777777" w:rsidTr="00FE102C">
        <w:trPr>
          <w:cnfStyle w:val="000000100000" w:firstRow="0" w:lastRow="0" w:firstColumn="0" w:lastColumn="0" w:oddVBand="0" w:evenVBand="0" w:oddHBand="1" w:evenHBand="0" w:firstRowFirstColumn="0" w:firstRowLastColumn="0" w:lastRowFirstColumn="0" w:lastRowLastColumn="0"/>
          <w:trHeight w:val="300"/>
          <w:ins w:id="9158"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18D1DEDF" w14:textId="77777777" w:rsidR="00DA433E" w:rsidRPr="00720C7A" w:rsidRDefault="00DA433E">
            <w:pPr>
              <w:spacing w:line="360" w:lineRule="auto"/>
              <w:jc w:val="both"/>
              <w:rPr>
                <w:ins w:id="9159" w:author="瑋婷 徐" w:date="2025-01-03T16:20:00Z" w16du:dateUtc="2025-01-03T08:20:00Z"/>
                <w:rFonts w:asciiTheme="majorEastAsia" w:eastAsia="標楷體" w:hAnsiTheme="majorEastAsia" w:cstheme="majorEastAsia"/>
                <w:b w:val="0"/>
                <w:bCs w:val="0"/>
                <w:color w:val="000000"/>
                <w:rPrChange w:id="9160" w:author="瑋婷 徐" w:date="2025-01-04T22:55:00Z" w16du:dateUtc="2025-01-04T14:55:00Z">
                  <w:rPr>
                    <w:ins w:id="9161" w:author="瑋婷 徐" w:date="2025-01-03T16:20:00Z" w16du:dateUtc="2025-01-03T08:20:00Z"/>
                    <w:rFonts w:cs="Calibri"/>
                    <w:color w:val="000000"/>
                    <w:sz w:val="22"/>
                  </w:rPr>
                </w:rPrChange>
              </w:rPr>
              <w:pPrChange w:id="9162" w:author="瑋婷 徐" w:date="2025-01-03T16:21:00Z" w16du:dateUtc="2025-01-03T08:21:00Z">
                <w:pPr/>
              </w:pPrChange>
            </w:pPr>
            <w:ins w:id="9163" w:author="瑋婷 徐" w:date="2025-01-03T16:20:00Z" w16du:dateUtc="2025-01-03T08:20:00Z">
              <w:r w:rsidRPr="00720C7A">
                <w:rPr>
                  <w:rFonts w:asciiTheme="majorEastAsia" w:eastAsia="標楷體" w:hAnsiTheme="majorEastAsia" w:cstheme="majorEastAsia"/>
                  <w:b w:val="0"/>
                  <w:bCs w:val="0"/>
                  <w:color w:val="000000"/>
                  <w:rPrChange w:id="9164" w:author="瑋婷 徐" w:date="2025-01-04T22:55:00Z" w16du:dateUtc="2025-01-04T14:55:00Z">
                    <w:rPr>
                      <w:rFonts w:cs="Calibri"/>
                      <w:color w:val="000000"/>
                      <w:sz w:val="22"/>
                    </w:rPr>
                  </w:rPrChange>
                </w:rPr>
                <w:t>灰頭鷦鶯</w:t>
              </w:r>
              <w:r w:rsidRPr="00720C7A">
                <w:rPr>
                  <w:rFonts w:asciiTheme="majorEastAsia" w:eastAsia="標楷體" w:hAnsiTheme="majorEastAsia" w:cstheme="majorEastAsia"/>
                  <w:b w:val="0"/>
                  <w:bCs w:val="0"/>
                  <w:color w:val="000000"/>
                  <w:rPrChange w:id="9165" w:author="瑋婷 徐" w:date="2025-01-04T22:55:00Z" w16du:dateUtc="2025-01-04T14:55:00Z">
                    <w:rPr>
                      <w:rFonts w:cs="Calibri"/>
                      <w:color w:val="000000"/>
                      <w:sz w:val="22"/>
                    </w:rPr>
                  </w:rPrChange>
                </w:rPr>
                <w:t xml:space="preserve"> </w:t>
              </w:r>
            </w:ins>
          </w:p>
        </w:tc>
        <w:tc>
          <w:tcPr>
            <w:tcW w:w="1080" w:type="pct"/>
            <w:hideMark/>
          </w:tcPr>
          <w:p w14:paraId="465FDDAA"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166" w:author="瑋婷 徐" w:date="2025-01-03T16:20:00Z" w16du:dateUtc="2025-01-03T08:20:00Z"/>
                <w:rFonts w:asciiTheme="majorEastAsia" w:eastAsia="標楷體" w:hAnsiTheme="majorEastAsia" w:cstheme="majorEastAsia"/>
                <w:i/>
                <w:iCs/>
                <w:color w:val="000000"/>
                <w:rPrChange w:id="9167" w:author="瑋婷 徐" w:date="2025-01-04T22:55:00Z" w16du:dateUtc="2025-01-04T14:55:00Z">
                  <w:rPr>
                    <w:ins w:id="9168" w:author="瑋婷 徐" w:date="2025-01-03T16:20:00Z" w16du:dateUtc="2025-01-03T08:20:00Z"/>
                    <w:rFonts w:cs="Calibri"/>
                    <w:i/>
                    <w:iCs/>
                    <w:color w:val="000000"/>
                    <w:sz w:val="22"/>
                  </w:rPr>
                </w:rPrChange>
              </w:rPr>
              <w:pPrChange w:id="91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170" w:author="瑋婷 徐" w:date="2025-01-03T16:20:00Z" w16du:dateUtc="2025-01-03T08:20:00Z">
              <w:r w:rsidRPr="00720C7A">
                <w:rPr>
                  <w:rFonts w:asciiTheme="majorEastAsia" w:eastAsia="標楷體" w:hAnsiTheme="majorEastAsia" w:cstheme="majorEastAsia"/>
                  <w:i/>
                  <w:iCs/>
                  <w:color w:val="000000"/>
                  <w:rPrChange w:id="9171" w:author="瑋婷 徐" w:date="2025-01-04T22:55:00Z" w16du:dateUtc="2025-01-04T14:55:00Z">
                    <w:rPr>
                      <w:rFonts w:cs="Calibri"/>
                      <w:i/>
                      <w:iCs/>
                      <w:color w:val="000000"/>
                      <w:sz w:val="22"/>
                    </w:rPr>
                  </w:rPrChange>
                </w:rPr>
                <w:t>Prinia flaviventris</w:t>
              </w:r>
            </w:ins>
          </w:p>
        </w:tc>
        <w:tc>
          <w:tcPr>
            <w:tcW w:w="134" w:type="pct"/>
            <w:noWrap/>
            <w:hideMark/>
          </w:tcPr>
          <w:p w14:paraId="66C795A0"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172" w:author="瑋婷 徐" w:date="2025-01-03T16:20:00Z" w16du:dateUtc="2025-01-03T08:20:00Z"/>
                <w:rFonts w:asciiTheme="majorEastAsia" w:eastAsia="標楷體" w:hAnsiTheme="majorEastAsia" w:cstheme="majorEastAsia"/>
                <w:color w:val="000000"/>
                <w:rPrChange w:id="9173" w:author="瑋婷 徐" w:date="2025-01-04T22:55:00Z" w16du:dateUtc="2025-01-04T14:55:00Z">
                  <w:rPr>
                    <w:ins w:id="9174" w:author="瑋婷 徐" w:date="2025-01-03T16:20:00Z" w16du:dateUtc="2025-01-03T08:20:00Z"/>
                    <w:rFonts w:cs="Calibri"/>
                    <w:color w:val="000000"/>
                    <w:sz w:val="22"/>
                  </w:rPr>
                </w:rPrChange>
              </w:rPr>
              <w:pPrChange w:id="91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176" w:author="瑋婷 徐" w:date="2025-01-03T16:20:00Z" w16du:dateUtc="2025-01-03T08:20:00Z">
              <w:r w:rsidRPr="00720C7A">
                <w:rPr>
                  <w:rFonts w:asciiTheme="majorEastAsia" w:eastAsia="標楷體" w:hAnsiTheme="majorEastAsia" w:cstheme="majorEastAsia"/>
                  <w:color w:val="000000"/>
                  <w:rPrChange w:id="9177" w:author="瑋婷 徐" w:date="2025-01-04T22:55:00Z" w16du:dateUtc="2025-01-04T14:55:00Z">
                    <w:rPr>
                      <w:rFonts w:cs="Calibri"/>
                      <w:color w:val="000000"/>
                      <w:sz w:val="22"/>
                    </w:rPr>
                  </w:rPrChange>
                </w:rPr>
                <w:t>*</w:t>
              </w:r>
            </w:ins>
          </w:p>
        </w:tc>
        <w:tc>
          <w:tcPr>
            <w:tcW w:w="134" w:type="pct"/>
            <w:noWrap/>
            <w:hideMark/>
          </w:tcPr>
          <w:p w14:paraId="11C41749"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178" w:author="瑋婷 徐" w:date="2025-01-03T16:20:00Z" w16du:dateUtc="2025-01-03T08:20:00Z"/>
                <w:rFonts w:asciiTheme="majorEastAsia" w:eastAsia="標楷體" w:hAnsiTheme="majorEastAsia" w:cstheme="majorEastAsia"/>
                <w:color w:val="000000"/>
                <w:rPrChange w:id="9179" w:author="瑋婷 徐" w:date="2025-01-04T22:55:00Z" w16du:dateUtc="2025-01-04T14:55:00Z">
                  <w:rPr>
                    <w:ins w:id="9180" w:author="瑋婷 徐" w:date="2025-01-03T16:20:00Z" w16du:dateUtc="2025-01-03T08:20:00Z"/>
                    <w:rFonts w:cs="Calibri"/>
                    <w:color w:val="000000"/>
                    <w:sz w:val="22"/>
                  </w:rPr>
                </w:rPrChange>
              </w:rPr>
              <w:pPrChange w:id="918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2ABDFE2C"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182" w:author="瑋婷 徐" w:date="2025-01-03T16:20:00Z" w16du:dateUtc="2025-01-03T08:20:00Z"/>
                <w:rFonts w:asciiTheme="majorEastAsia" w:eastAsia="標楷體" w:hAnsiTheme="majorEastAsia" w:cstheme="majorEastAsia"/>
                <w:rPrChange w:id="9183" w:author="瑋婷 徐" w:date="2025-01-04T22:55:00Z" w16du:dateUtc="2025-01-04T14:55:00Z">
                  <w:rPr>
                    <w:ins w:id="9184" w:author="瑋婷 徐" w:date="2025-01-03T16:20:00Z" w16du:dateUtc="2025-01-03T08:20:00Z"/>
                    <w:rFonts w:ascii="Times New Roman" w:eastAsia="Times New Roman" w:hAnsi="Times New Roman" w:cs="Times New Roman"/>
                    <w:sz w:val="20"/>
                    <w:szCs w:val="20"/>
                  </w:rPr>
                </w:rPrChange>
              </w:rPr>
              <w:pPrChange w:id="918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55CCAFBB"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186" w:author="瑋婷 徐" w:date="2025-01-03T16:20:00Z" w16du:dateUtc="2025-01-03T08:20:00Z"/>
                <w:rFonts w:asciiTheme="majorEastAsia" w:eastAsia="標楷體" w:hAnsiTheme="majorEastAsia" w:cstheme="majorEastAsia"/>
                <w:rPrChange w:id="9187" w:author="瑋婷 徐" w:date="2025-01-04T22:55:00Z" w16du:dateUtc="2025-01-04T14:55:00Z">
                  <w:rPr>
                    <w:ins w:id="9188" w:author="瑋婷 徐" w:date="2025-01-03T16:20:00Z" w16du:dateUtc="2025-01-03T08:20:00Z"/>
                    <w:rFonts w:ascii="Times New Roman" w:eastAsia="Times New Roman" w:hAnsi="Times New Roman" w:cs="Times New Roman"/>
                    <w:sz w:val="20"/>
                    <w:szCs w:val="20"/>
                  </w:rPr>
                </w:rPrChange>
              </w:rPr>
              <w:pPrChange w:id="91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287E794B"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190" w:author="瑋婷 徐" w:date="2025-01-03T16:20:00Z" w16du:dateUtc="2025-01-03T08:20:00Z"/>
                <w:rFonts w:asciiTheme="majorEastAsia" w:eastAsia="標楷體" w:hAnsiTheme="majorEastAsia" w:cstheme="majorEastAsia"/>
                <w:rPrChange w:id="9191" w:author="瑋婷 徐" w:date="2025-01-04T22:55:00Z" w16du:dateUtc="2025-01-04T14:55:00Z">
                  <w:rPr>
                    <w:ins w:id="9192" w:author="瑋婷 徐" w:date="2025-01-03T16:20:00Z" w16du:dateUtc="2025-01-03T08:20:00Z"/>
                    <w:rFonts w:ascii="Times New Roman" w:eastAsia="Times New Roman" w:hAnsi="Times New Roman" w:cs="Times New Roman"/>
                    <w:sz w:val="20"/>
                    <w:szCs w:val="20"/>
                  </w:rPr>
                </w:rPrChange>
              </w:rPr>
              <w:pPrChange w:id="91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16FFFC5A"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194" w:author="瑋婷 徐" w:date="2025-01-03T16:20:00Z" w16du:dateUtc="2025-01-03T08:20:00Z"/>
                <w:rFonts w:asciiTheme="majorEastAsia" w:eastAsia="標楷體" w:hAnsiTheme="majorEastAsia" w:cstheme="majorEastAsia"/>
                <w:rPrChange w:id="9195" w:author="瑋婷 徐" w:date="2025-01-04T22:55:00Z" w16du:dateUtc="2025-01-04T14:55:00Z">
                  <w:rPr>
                    <w:ins w:id="9196" w:author="瑋婷 徐" w:date="2025-01-03T16:20:00Z" w16du:dateUtc="2025-01-03T08:20:00Z"/>
                    <w:rFonts w:ascii="Times New Roman" w:eastAsia="Times New Roman" w:hAnsi="Times New Roman" w:cs="Times New Roman"/>
                    <w:sz w:val="20"/>
                    <w:szCs w:val="20"/>
                  </w:rPr>
                </w:rPrChange>
              </w:rPr>
              <w:pPrChange w:id="91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
          <w:p w14:paraId="369B4231" w14:textId="77777777" w:rsidR="00DA433E" w:rsidRPr="00720C7A"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198" w:author="瑋婷 徐" w:date="2025-01-03T16:33:00Z" w16du:dateUtc="2025-01-03T08:33:00Z"/>
                <w:rFonts w:asciiTheme="majorEastAsia" w:eastAsia="標楷體" w:hAnsiTheme="majorEastAsia" w:cstheme="majorEastAsia"/>
              </w:rPr>
            </w:pPr>
          </w:p>
        </w:tc>
        <w:tc>
          <w:tcPr>
            <w:tcW w:w="134" w:type="pct"/>
            <w:noWrap/>
            <w:hideMark/>
          </w:tcPr>
          <w:p w14:paraId="7580D4D2" w14:textId="65D4FA82"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199" w:author="瑋婷 徐" w:date="2025-01-03T16:20:00Z" w16du:dateUtc="2025-01-03T08:20:00Z"/>
                <w:rFonts w:asciiTheme="majorEastAsia" w:eastAsia="標楷體" w:hAnsiTheme="majorEastAsia" w:cstheme="majorEastAsia"/>
                <w:rPrChange w:id="9200" w:author="瑋婷 徐" w:date="2025-01-04T22:55:00Z" w16du:dateUtc="2025-01-04T14:55:00Z">
                  <w:rPr>
                    <w:ins w:id="9201" w:author="瑋婷 徐" w:date="2025-01-03T16:20:00Z" w16du:dateUtc="2025-01-03T08:20:00Z"/>
                    <w:rFonts w:ascii="Times New Roman" w:eastAsia="Times New Roman" w:hAnsi="Times New Roman" w:cs="Times New Roman"/>
                    <w:sz w:val="20"/>
                    <w:szCs w:val="20"/>
                  </w:rPr>
                </w:rPrChange>
              </w:rPr>
              <w:pPrChange w:id="920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6A716B1B"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03" w:author="瑋婷 徐" w:date="2025-01-03T16:20:00Z" w16du:dateUtc="2025-01-03T08:20:00Z"/>
                <w:rFonts w:asciiTheme="majorEastAsia" w:eastAsia="標楷體" w:hAnsiTheme="majorEastAsia" w:cstheme="majorEastAsia"/>
                <w:rPrChange w:id="9204" w:author="瑋婷 徐" w:date="2025-01-04T22:55:00Z" w16du:dateUtc="2025-01-04T14:55:00Z">
                  <w:rPr>
                    <w:ins w:id="9205" w:author="瑋婷 徐" w:date="2025-01-03T16:20:00Z" w16du:dateUtc="2025-01-03T08:20:00Z"/>
                    <w:rFonts w:ascii="Times New Roman" w:eastAsia="Times New Roman" w:hAnsi="Times New Roman" w:cs="Times New Roman"/>
                    <w:sz w:val="20"/>
                    <w:szCs w:val="20"/>
                  </w:rPr>
                </w:rPrChange>
              </w:rPr>
              <w:pPrChange w:id="920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1C26DD87"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07" w:author="瑋婷 徐" w:date="2025-01-03T16:20:00Z" w16du:dateUtc="2025-01-03T08:20:00Z"/>
                <w:rFonts w:asciiTheme="majorEastAsia" w:eastAsia="標楷體" w:hAnsiTheme="majorEastAsia" w:cstheme="majorEastAsia"/>
                <w:rPrChange w:id="9208" w:author="瑋婷 徐" w:date="2025-01-04T22:55:00Z" w16du:dateUtc="2025-01-04T14:55:00Z">
                  <w:rPr>
                    <w:ins w:id="9209" w:author="瑋婷 徐" w:date="2025-01-03T16:20:00Z" w16du:dateUtc="2025-01-03T08:20:00Z"/>
                    <w:rFonts w:ascii="Times New Roman" w:eastAsia="Times New Roman" w:hAnsi="Times New Roman" w:cs="Times New Roman"/>
                    <w:sz w:val="20"/>
                    <w:szCs w:val="20"/>
                  </w:rPr>
                </w:rPrChange>
              </w:rPr>
              <w:pPrChange w:id="921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1A0D3B0B"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11" w:author="瑋婷 徐" w:date="2025-01-03T16:20:00Z" w16du:dateUtc="2025-01-03T08:20:00Z"/>
                <w:rFonts w:asciiTheme="majorEastAsia" w:eastAsia="標楷體" w:hAnsiTheme="majorEastAsia" w:cstheme="majorEastAsia"/>
                <w:rPrChange w:id="9212" w:author="瑋婷 徐" w:date="2025-01-04T22:55:00Z" w16du:dateUtc="2025-01-04T14:55:00Z">
                  <w:rPr>
                    <w:ins w:id="9213" w:author="瑋婷 徐" w:date="2025-01-03T16:20:00Z" w16du:dateUtc="2025-01-03T08:20:00Z"/>
                    <w:rFonts w:ascii="Times New Roman" w:eastAsia="Times New Roman" w:hAnsi="Times New Roman" w:cs="Times New Roman"/>
                    <w:sz w:val="20"/>
                    <w:szCs w:val="20"/>
                  </w:rPr>
                </w:rPrChange>
              </w:rPr>
              <w:pPrChange w:id="921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tcPr>
          <w:p w14:paraId="2194F6B4" w14:textId="77777777" w:rsidR="00DA433E" w:rsidRPr="00720C7A"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215" w:author="瑋婷 徐" w:date="2025-01-03T16:33:00Z" w16du:dateUtc="2025-01-03T08:33:00Z"/>
                <w:rFonts w:asciiTheme="majorEastAsia" w:eastAsia="標楷體" w:hAnsiTheme="majorEastAsia" w:cstheme="majorEastAsia"/>
              </w:rPr>
            </w:pPr>
          </w:p>
        </w:tc>
        <w:tc>
          <w:tcPr>
            <w:tcW w:w="181" w:type="pct"/>
            <w:noWrap/>
            <w:hideMark/>
          </w:tcPr>
          <w:p w14:paraId="089ED4EA" w14:textId="612D4AA1"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16" w:author="瑋婷 徐" w:date="2025-01-03T16:20:00Z" w16du:dateUtc="2025-01-03T08:20:00Z"/>
                <w:rFonts w:asciiTheme="majorEastAsia" w:eastAsia="標楷體" w:hAnsiTheme="majorEastAsia" w:cstheme="majorEastAsia"/>
                <w:rPrChange w:id="9217" w:author="瑋婷 徐" w:date="2025-01-04T22:55:00Z" w16du:dateUtc="2025-01-04T14:55:00Z">
                  <w:rPr>
                    <w:ins w:id="9218" w:author="瑋婷 徐" w:date="2025-01-03T16:20:00Z" w16du:dateUtc="2025-01-03T08:20:00Z"/>
                    <w:rFonts w:ascii="Times New Roman" w:eastAsia="Times New Roman" w:hAnsi="Times New Roman" w:cs="Times New Roman"/>
                    <w:sz w:val="20"/>
                    <w:szCs w:val="20"/>
                  </w:rPr>
                </w:rPrChange>
              </w:rPr>
              <w:pPrChange w:id="921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505AC629"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20" w:author="瑋婷 徐" w:date="2025-01-03T16:20:00Z" w16du:dateUtc="2025-01-03T08:20:00Z"/>
                <w:rFonts w:asciiTheme="majorEastAsia" w:eastAsia="標楷體" w:hAnsiTheme="majorEastAsia" w:cstheme="majorEastAsia"/>
                <w:rPrChange w:id="9221" w:author="瑋婷 徐" w:date="2025-01-04T22:55:00Z" w16du:dateUtc="2025-01-04T14:55:00Z">
                  <w:rPr>
                    <w:ins w:id="9222" w:author="瑋婷 徐" w:date="2025-01-03T16:20:00Z" w16du:dateUtc="2025-01-03T08:20:00Z"/>
                    <w:rFonts w:ascii="Times New Roman" w:eastAsia="Times New Roman" w:hAnsi="Times New Roman" w:cs="Times New Roman"/>
                    <w:sz w:val="20"/>
                    <w:szCs w:val="20"/>
                  </w:rPr>
                </w:rPrChange>
              </w:rPr>
              <w:pPrChange w:id="92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4570F2BA"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24" w:author="瑋婷 徐" w:date="2025-01-03T16:20:00Z" w16du:dateUtc="2025-01-03T08:20:00Z"/>
                <w:rFonts w:asciiTheme="majorEastAsia" w:eastAsia="標楷體" w:hAnsiTheme="majorEastAsia" w:cstheme="majorEastAsia"/>
                <w:rPrChange w:id="9225" w:author="瑋婷 徐" w:date="2025-01-04T22:55:00Z" w16du:dateUtc="2025-01-04T14:55:00Z">
                  <w:rPr>
                    <w:ins w:id="9226" w:author="瑋婷 徐" w:date="2025-01-03T16:20:00Z" w16du:dateUtc="2025-01-03T08:20:00Z"/>
                    <w:rFonts w:ascii="Times New Roman" w:eastAsia="Times New Roman" w:hAnsi="Times New Roman" w:cs="Times New Roman"/>
                    <w:sz w:val="20"/>
                    <w:szCs w:val="20"/>
                  </w:rPr>
                </w:rPrChange>
              </w:rPr>
              <w:pPrChange w:id="92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191CAFA0"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28" w:author="瑋婷 徐" w:date="2025-01-03T16:20:00Z" w16du:dateUtc="2025-01-03T08:20:00Z"/>
                <w:rFonts w:asciiTheme="majorEastAsia" w:eastAsia="標楷體" w:hAnsiTheme="majorEastAsia" w:cstheme="majorEastAsia"/>
                <w:rPrChange w:id="9229" w:author="瑋婷 徐" w:date="2025-01-04T22:55:00Z" w16du:dateUtc="2025-01-04T14:55:00Z">
                  <w:rPr>
                    <w:ins w:id="9230" w:author="瑋婷 徐" w:date="2025-01-03T16:20:00Z" w16du:dateUtc="2025-01-03T08:20:00Z"/>
                    <w:rFonts w:ascii="Times New Roman" w:eastAsia="Times New Roman" w:hAnsi="Times New Roman" w:cs="Times New Roman"/>
                    <w:sz w:val="20"/>
                    <w:szCs w:val="20"/>
                  </w:rPr>
                </w:rPrChange>
              </w:rPr>
              <w:pPrChange w:id="923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7C8A4FBC"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32" w:author="瑋婷 徐" w:date="2025-01-03T16:20:00Z" w16du:dateUtc="2025-01-03T08:20:00Z"/>
                <w:rFonts w:asciiTheme="majorEastAsia" w:eastAsia="標楷體" w:hAnsiTheme="majorEastAsia" w:cstheme="majorEastAsia"/>
                <w:rPrChange w:id="9233" w:author="瑋婷 徐" w:date="2025-01-04T22:55:00Z" w16du:dateUtc="2025-01-04T14:55:00Z">
                  <w:rPr>
                    <w:ins w:id="9234" w:author="瑋婷 徐" w:date="2025-01-03T16:20:00Z" w16du:dateUtc="2025-01-03T08:20:00Z"/>
                    <w:rFonts w:ascii="Times New Roman" w:eastAsia="Times New Roman" w:hAnsi="Times New Roman" w:cs="Times New Roman"/>
                    <w:sz w:val="20"/>
                    <w:szCs w:val="20"/>
                  </w:rPr>
                </w:rPrChange>
              </w:rPr>
              <w:pPrChange w:id="92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6121CB7E"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36" w:author="瑋婷 徐" w:date="2025-01-03T16:20:00Z" w16du:dateUtc="2025-01-03T08:20:00Z"/>
                <w:rFonts w:asciiTheme="majorEastAsia" w:eastAsia="標楷體" w:hAnsiTheme="majorEastAsia" w:cstheme="majorEastAsia"/>
                <w:rPrChange w:id="9237" w:author="瑋婷 徐" w:date="2025-01-04T22:55:00Z" w16du:dateUtc="2025-01-04T14:55:00Z">
                  <w:rPr>
                    <w:ins w:id="9238" w:author="瑋婷 徐" w:date="2025-01-03T16:20:00Z" w16du:dateUtc="2025-01-03T08:20:00Z"/>
                    <w:rFonts w:ascii="Times New Roman" w:eastAsia="Times New Roman" w:hAnsi="Times New Roman" w:cs="Times New Roman"/>
                    <w:sz w:val="20"/>
                    <w:szCs w:val="20"/>
                  </w:rPr>
                </w:rPrChange>
              </w:rPr>
              <w:pPrChange w:id="92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688885B3"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40" w:author="瑋婷 徐" w:date="2025-01-03T16:20:00Z" w16du:dateUtc="2025-01-03T08:20:00Z"/>
                <w:rFonts w:asciiTheme="majorEastAsia" w:eastAsia="標楷體" w:hAnsiTheme="majorEastAsia" w:cstheme="majorEastAsia"/>
                <w:rPrChange w:id="9241" w:author="瑋婷 徐" w:date="2025-01-04T22:55:00Z" w16du:dateUtc="2025-01-04T14:55:00Z">
                  <w:rPr>
                    <w:ins w:id="9242" w:author="瑋婷 徐" w:date="2025-01-03T16:20:00Z" w16du:dateUtc="2025-01-03T08:20:00Z"/>
                    <w:rFonts w:ascii="Times New Roman" w:eastAsia="Times New Roman" w:hAnsi="Times New Roman" w:cs="Times New Roman"/>
                    <w:sz w:val="20"/>
                    <w:szCs w:val="20"/>
                  </w:rPr>
                </w:rPrChange>
              </w:rPr>
              <w:pPrChange w:id="92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587E1791"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244" w:author="瑋婷 徐" w:date="2025-01-03T16:20:00Z" w16du:dateUtc="2025-01-03T08:20:00Z"/>
                <w:rFonts w:asciiTheme="majorEastAsia" w:eastAsia="標楷體" w:hAnsiTheme="majorEastAsia" w:cstheme="majorEastAsia"/>
                <w:rPrChange w:id="9245" w:author="瑋婷 徐" w:date="2025-01-04T22:55:00Z" w16du:dateUtc="2025-01-04T14:55:00Z">
                  <w:rPr>
                    <w:ins w:id="9246" w:author="瑋婷 徐" w:date="2025-01-03T16:20:00Z" w16du:dateUtc="2025-01-03T08:20:00Z"/>
                    <w:rFonts w:ascii="Times New Roman" w:eastAsia="Times New Roman" w:hAnsi="Times New Roman" w:cs="Times New Roman"/>
                    <w:sz w:val="20"/>
                    <w:szCs w:val="20"/>
                  </w:rPr>
                </w:rPrChange>
              </w:rPr>
              <w:pPrChange w:id="92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FE102C" w:rsidRPr="00720C7A" w14:paraId="4EB7A575" w14:textId="77777777" w:rsidTr="00FE102C">
        <w:trPr>
          <w:trHeight w:val="300"/>
          <w:ins w:id="9248"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5427A6AD" w14:textId="77777777" w:rsidR="00DA433E" w:rsidRPr="00720C7A" w:rsidRDefault="00DA433E">
            <w:pPr>
              <w:spacing w:line="360" w:lineRule="auto"/>
              <w:jc w:val="both"/>
              <w:rPr>
                <w:ins w:id="9249" w:author="瑋婷 徐" w:date="2025-01-03T16:20:00Z" w16du:dateUtc="2025-01-03T08:20:00Z"/>
                <w:rFonts w:asciiTheme="majorEastAsia" w:eastAsia="標楷體" w:hAnsiTheme="majorEastAsia" w:cstheme="majorEastAsia"/>
                <w:b w:val="0"/>
                <w:bCs w:val="0"/>
                <w:color w:val="000000"/>
                <w:rPrChange w:id="9250" w:author="瑋婷 徐" w:date="2025-01-04T22:55:00Z" w16du:dateUtc="2025-01-04T14:55:00Z">
                  <w:rPr>
                    <w:ins w:id="9251" w:author="瑋婷 徐" w:date="2025-01-03T16:20:00Z" w16du:dateUtc="2025-01-03T08:20:00Z"/>
                    <w:rFonts w:cs="Calibri"/>
                    <w:color w:val="000000"/>
                    <w:sz w:val="22"/>
                  </w:rPr>
                </w:rPrChange>
              </w:rPr>
              <w:pPrChange w:id="9252" w:author="瑋婷 徐" w:date="2025-01-03T16:21:00Z" w16du:dateUtc="2025-01-03T08:21:00Z">
                <w:pPr/>
              </w:pPrChange>
            </w:pPr>
            <w:ins w:id="9253" w:author="瑋婷 徐" w:date="2025-01-03T16:20:00Z" w16du:dateUtc="2025-01-03T08:20:00Z">
              <w:r w:rsidRPr="00720C7A">
                <w:rPr>
                  <w:rFonts w:asciiTheme="majorEastAsia" w:eastAsia="標楷體" w:hAnsiTheme="majorEastAsia" w:cstheme="majorEastAsia"/>
                  <w:b w:val="0"/>
                  <w:bCs w:val="0"/>
                  <w:color w:val="000000"/>
                  <w:rPrChange w:id="9254" w:author="瑋婷 徐" w:date="2025-01-04T22:55:00Z" w16du:dateUtc="2025-01-04T14:55:00Z">
                    <w:rPr>
                      <w:rFonts w:cs="Calibri"/>
                      <w:color w:val="000000"/>
                      <w:sz w:val="22"/>
                    </w:rPr>
                  </w:rPrChange>
                </w:rPr>
                <w:t>褐頭鷦鶯</w:t>
              </w:r>
              <w:r w:rsidRPr="00720C7A">
                <w:rPr>
                  <w:rFonts w:asciiTheme="majorEastAsia" w:eastAsia="標楷體" w:hAnsiTheme="majorEastAsia" w:cstheme="majorEastAsia"/>
                  <w:b w:val="0"/>
                  <w:bCs w:val="0"/>
                  <w:color w:val="000000"/>
                  <w:rPrChange w:id="9255" w:author="瑋婷 徐" w:date="2025-01-04T22:55:00Z" w16du:dateUtc="2025-01-04T14:55:00Z">
                    <w:rPr>
                      <w:rFonts w:cs="Calibri"/>
                      <w:color w:val="000000"/>
                      <w:sz w:val="22"/>
                    </w:rPr>
                  </w:rPrChange>
                </w:rPr>
                <w:t xml:space="preserve"> </w:t>
              </w:r>
              <w:r w:rsidRPr="00720C7A">
                <w:rPr>
                  <w:rFonts w:asciiTheme="majorEastAsia" w:eastAsia="標楷體" w:hAnsiTheme="majorEastAsia" w:cstheme="majorEastAsia"/>
                  <w:b w:val="0"/>
                  <w:bCs w:val="0"/>
                  <w:color w:val="000000"/>
                  <w:rPrChange w:id="9256" w:author="瑋婷 徐" w:date="2025-01-04T22:55:00Z" w16du:dateUtc="2025-01-04T14:55:00Z">
                    <w:rPr>
                      <w:color w:val="000000"/>
                      <w:sz w:val="22"/>
                    </w:rPr>
                  </w:rPrChange>
                </w:rPr>
                <w:t>※</w:t>
              </w:r>
              <w:r w:rsidRPr="00720C7A">
                <w:rPr>
                  <w:rFonts w:asciiTheme="majorEastAsia" w:eastAsia="標楷體" w:hAnsiTheme="majorEastAsia" w:cstheme="majorEastAsia"/>
                  <w:b w:val="0"/>
                  <w:bCs w:val="0"/>
                  <w:color w:val="000000"/>
                  <w:rPrChange w:id="9257" w:author="瑋婷 徐" w:date="2025-01-04T22:55:00Z" w16du:dateUtc="2025-01-04T14:55:00Z">
                    <w:rPr>
                      <w:rFonts w:cs="Calibri"/>
                      <w:color w:val="000000"/>
                      <w:sz w:val="22"/>
                    </w:rPr>
                  </w:rPrChange>
                </w:rPr>
                <w:t xml:space="preserve"> </w:t>
              </w:r>
            </w:ins>
          </w:p>
        </w:tc>
        <w:tc>
          <w:tcPr>
            <w:tcW w:w="1080" w:type="pct"/>
            <w:hideMark/>
          </w:tcPr>
          <w:p w14:paraId="1032167D"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258" w:author="瑋婷 徐" w:date="2025-01-03T16:20:00Z" w16du:dateUtc="2025-01-03T08:20:00Z"/>
                <w:rFonts w:asciiTheme="majorEastAsia" w:eastAsia="標楷體" w:hAnsiTheme="majorEastAsia" w:cstheme="majorEastAsia"/>
                <w:i/>
                <w:iCs/>
                <w:color w:val="000000"/>
                <w:rPrChange w:id="9259" w:author="瑋婷 徐" w:date="2025-01-04T22:55:00Z" w16du:dateUtc="2025-01-04T14:55:00Z">
                  <w:rPr>
                    <w:ins w:id="9260" w:author="瑋婷 徐" w:date="2025-01-03T16:20:00Z" w16du:dateUtc="2025-01-03T08:20:00Z"/>
                    <w:rFonts w:cs="Calibri"/>
                    <w:i/>
                    <w:iCs/>
                    <w:color w:val="000000"/>
                    <w:sz w:val="22"/>
                  </w:rPr>
                </w:rPrChange>
              </w:rPr>
              <w:pPrChange w:id="92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262" w:author="瑋婷 徐" w:date="2025-01-03T16:20:00Z" w16du:dateUtc="2025-01-03T08:20:00Z">
              <w:r w:rsidRPr="00720C7A">
                <w:rPr>
                  <w:rFonts w:asciiTheme="majorEastAsia" w:eastAsia="標楷體" w:hAnsiTheme="majorEastAsia" w:cstheme="majorEastAsia"/>
                  <w:i/>
                  <w:iCs/>
                  <w:color w:val="000000"/>
                  <w:rPrChange w:id="9263" w:author="瑋婷 徐" w:date="2025-01-04T22:55:00Z" w16du:dateUtc="2025-01-04T14:55:00Z">
                    <w:rPr>
                      <w:rFonts w:cs="Calibri"/>
                      <w:i/>
                      <w:iCs/>
                      <w:color w:val="000000"/>
                      <w:sz w:val="22"/>
                    </w:rPr>
                  </w:rPrChange>
                </w:rPr>
                <w:t>Prinia inornata</w:t>
              </w:r>
            </w:ins>
          </w:p>
        </w:tc>
        <w:tc>
          <w:tcPr>
            <w:tcW w:w="134" w:type="pct"/>
            <w:noWrap/>
            <w:hideMark/>
          </w:tcPr>
          <w:p w14:paraId="6C957281"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264" w:author="瑋婷 徐" w:date="2025-01-03T16:20:00Z" w16du:dateUtc="2025-01-03T08:20:00Z"/>
                <w:rFonts w:asciiTheme="majorEastAsia" w:eastAsia="標楷體" w:hAnsiTheme="majorEastAsia" w:cstheme="majorEastAsia"/>
                <w:color w:val="000000"/>
                <w:rPrChange w:id="9265" w:author="瑋婷 徐" w:date="2025-01-04T22:55:00Z" w16du:dateUtc="2025-01-04T14:55:00Z">
                  <w:rPr>
                    <w:ins w:id="9266" w:author="瑋婷 徐" w:date="2025-01-03T16:20:00Z" w16du:dateUtc="2025-01-03T08:20:00Z"/>
                    <w:rFonts w:cs="Calibri"/>
                    <w:color w:val="000000"/>
                    <w:sz w:val="22"/>
                  </w:rPr>
                </w:rPrChange>
              </w:rPr>
              <w:pPrChange w:id="92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268" w:author="瑋婷 徐" w:date="2025-01-03T16:20:00Z" w16du:dateUtc="2025-01-03T08:20:00Z">
              <w:r w:rsidRPr="00720C7A">
                <w:rPr>
                  <w:rFonts w:asciiTheme="majorEastAsia" w:eastAsia="標楷體" w:hAnsiTheme="majorEastAsia" w:cstheme="majorEastAsia"/>
                  <w:color w:val="000000"/>
                  <w:rPrChange w:id="9269" w:author="瑋婷 徐" w:date="2025-01-04T22:55:00Z" w16du:dateUtc="2025-01-04T14:55:00Z">
                    <w:rPr>
                      <w:rFonts w:cs="Calibri"/>
                      <w:color w:val="000000"/>
                      <w:sz w:val="22"/>
                    </w:rPr>
                  </w:rPrChange>
                </w:rPr>
                <w:t>*</w:t>
              </w:r>
            </w:ins>
          </w:p>
        </w:tc>
        <w:tc>
          <w:tcPr>
            <w:tcW w:w="134" w:type="pct"/>
            <w:noWrap/>
            <w:hideMark/>
          </w:tcPr>
          <w:p w14:paraId="3C56A870"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270" w:author="瑋婷 徐" w:date="2025-01-03T16:20:00Z" w16du:dateUtc="2025-01-03T08:20:00Z"/>
                <w:rFonts w:asciiTheme="majorEastAsia" w:eastAsia="標楷體" w:hAnsiTheme="majorEastAsia" w:cstheme="majorEastAsia"/>
                <w:color w:val="000000"/>
                <w:rPrChange w:id="9271" w:author="瑋婷 徐" w:date="2025-01-04T22:55:00Z" w16du:dateUtc="2025-01-04T14:55:00Z">
                  <w:rPr>
                    <w:ins w:id="9272" w:author="瑋婷 徐" w:date="2025-01-03T16:20:00Z" w16du:dateUtc="2025-01-03T08:20:00Z"/>
                    <w:rFonts w:cs="Calibri"/>
                    <w:color w:val="000000"/>
                    <w:sz w:val="22"/>
                  </w:rPr>
                </w:rPrChange>
              </w:rPr>
              <w:pPrChange w:id="92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388A7FA"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274" w:author="瑋婷 徐" w:date="2025-01-03T16:20:00Z" w16du:dateUtc="2025-01-03T08:20:00Z"/>
                <w:rFonts w:asciiTheme="majorEastAsia" w:eastAsia="標楷體" w:hAnsiTheme="majorEastAsia" w:cstheme="majorEastAsia"/>
                <w:rPrChange w:id="9275" w:author="瑋婷 徐" w:date="2025-01-04T22:55:00Z" w16du:dateUtc="2025-01-04T14:55:00Z">
                  <w:rPr>
                    <w:ins w:id="9276" w:author="瑋婷 徐" w:date="2025-01-03T16:20:00Z" w16du:dateUtc="2025-01-03T08:20:00Z"/>
                    <w:rFonts w:ascii="Times New Roman" w:eastAsia="Times New Roman" w:hAnsi="Times New Roman" w:cs="Times New Roman"/>
                    <w:sz w:val="20"/>
                    <w:szCs w:val="20"/>
                  </w:rPr>
                </w:rPrChange>
              </w:rPr>
              <w:pPrChange w:id="92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0CA1131E"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278" w:author="瑋婷 徐" w:date="2025-01-03T16:20:00Z" w16du:dateUtc="2025-01-03T08:20:00Z"/>
                <w:rFonts w:asciiTheme="majorEastAsia" w:eastAsia="標楷體" w:hAnsiTheme="majorEastAsia" w:cstheme="majorEastAsia"/>
                <w:rPrChange w:id="9279" w:author="瑋婷 徐" w:date="2025-01-04T22:55:00Z" w16du:dateUtc="2025-01-04T14:55:00Z">
                  <w:rPr>
                    <w:ins w:id="9280" w:author="瑋婷 徐" w:date="2025-01-03T16:20:00Z" w16du:dateUtc="2025-01-03T08:20:00Z"/>
                    <w:rFonts w:ascii="Times New Roman" w:eastAsia="Times New Roman" w:hAnsi="Times New Roman" w:cs="Times New Roman"/>
                    <w:sz w:val="20"/>
                    <w:szCs w:val="20"/>
                  </w:rPr>
                </w:rPrChange>
              </w:rPr>
              <w:pPrChange w:id="92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1A670B97"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282" w:author="瑋婷 徐" w:date="2025-01-03T16:20:00Z" w16du:dateUtc="2025-01-03T08:20:00Z"/>
                <w:rFonts w:asciiTheme="majorEastAsia" w:eastAsia="標楷體" w:hAnsiTheme="majorEastAsia" w:cstheme="majorEastAsia"/>
                <w:rPrChange w:id="9283" w:author="瑋婷 徐" w:date="2025-01-04T22:55:00Z" w16du:dateUtc="2025-01-04T14:55:00Z">
                  <w:rPr>
                    <w:ins w:id="9284" w:author="瑋婷 徐" w:date="2025-01-03T16:20:00Z" w16du:dateUtc="2025-01-03T08:20:00Z"/>
                    <w:rFonts w:ascii="Times New Roman" w:eastAsia="Times New Roman" w:hAnsi="Times New Roman" w:cs="Times New Roman"/>
                    <w:sz w:val="20"/>
                    <w:szCs w:val="20"/>
                  </w:rPr>
                </w:rPrChange>
              </w:rPr>
              <w:pPrChange w:id="92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E346157"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286" w:author="瑋婷 徐" w:date="2025-01-03T16:20:00Z" w16du:dateUtc="2025-01-03T08:20:00Z"/>
                <w:rFonts w:asciiTheme="majorEastAsia" w:eastAsia="標楷體" w:hAnsiTheme="majorEastAsia" w:cstheme="majorEastAsia"/>
                <w:rPrChange w:id="9287" w:author="瑋婷 徐" w:date="2025-01-04T22:55:00Z" w16du:dateUtc="2025-01-04T14:55:00Z">
                  <w:rPr>
                    <w:ins w:id="9288" w:author="瑋婷 徐" w:date="2025-01-03T16:20:00Z" w16du:dateUtc="2025-01-03T08:20:00Z"/>
                    <w:rFonts w:ascii="Times New Roman" w:eastAsia="Times New Roman" w:hAnsi="Times New Roman" w:cs="Times New Roman"/>
                    <w:sz w:val="20"/>
                    <w:szCs w:val="20"/>
                  </w:rPr>
                </w:rPrChange>
              </w:rPr>
              <w:pPrChange w:id="92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2BBE82A5"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9290" w:author="瑋婷 徐" w:date="2025-01-03T16:33:00Z" w16du:dateUtc="2025-01-03T08:33:00Z"/>
                <w:rFonts w:asciiTheme="majorEastAsia" w:eastAsia="標楷體" w:hAnsiTheme="majorEastAsia" w:cstheme="majorEastAsia"/>
              </w:rPr>
            </w:pPr>
          </w:p>
        </w:tc>
        <w:tc>
          <w:tcPr>
            <w:tcW w:w="134" w:type="pct"/>
            <w:noWrap/>
            <w:hideMark/>
          </w:tcPr>
          <w:p w14:paraId="3A873D5E" w14:textId="7D471A0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291" w:author="瑋婷 徐" w:date="2025-01-03T16:20:00Z" w16du:dateUtc="2025-01-03T08:20:00Z"/>
                <w:rFonts w:asciiTheme="majorEastAsia" w:eastAsia="標楷體" w:hAnsiTheme="majorEastAsia" w:cstheme="majorEastAsia"/>
                <w:rPrChange w:id="9292" w:author="瑋婷 徐" w:date="2025-01-04T22:55:00Z" w16du:dateUtc="2025-01-04T14:55:00Z">
                  <w:rPr>
                    <w:ins w:id="9293" w:author="瑋婷 徐" w:date="2025-01-03T16:20:00Z" w16du:dateUtc="2025-01-03T08:20:00Z"/>
                    <w:rFonts w:ascii="Times New Roman" w:eastAsia="Times New Roman" w:hAnsi="Times New Roman" w:cs="Times New Roman"/>
                    <w:sz w:val="20"/>
                    <w:szCs w:val="20"/>
                  </w:rPr>
                </w:rPrChange>
              </w:rPr>
              <w:pPrChange w:id="929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14A153D"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295" w:author="瑋婷 徐" w:date="2025-01-03T16:20:00Z" w16du:dateUtc="2025-01-03T08:20:00Z"/>
                <w:rFonts w:asciiTheme="majorEastAsia" w:eastAsia="標楷體" w:hAnsiTheme="majorEastAsia" w:cstheme="majorEastAsia"/>
                <w:rPrChange w:id="9296" w:author="瑋婷 徐" w:date="2025-01-04T22:55:00Z" w16du:dateUtc="2025-01-04T14:55:00Z">
                  <w:rPr>
                    <w:ins w:id="9297" w:author="瑋婷 徐" w:date="2025-01-03T16:20:00Z" w16du:dateUtc="2025-01-03T08:20:00Z"/>
                    <w:rFonts w:ascii="Times New Roman" w:eastAsia="Times New Roman" w:hAnsi="Times New Roman" w:cs="Times New Roman"/>
                    <w:sz w:val="20"/>
                    <w:szCs w:val="20"/>
                  </w:rPr>
                </w:rPrChange>
              </w:rPr>
              <w:pPrChange w:id="929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421DBA0C"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299" w:author="瑋婷 徐" w:date="2025-01-03T16:20:00Z" w16du:dateUtc="2025-01-03T08:20:00Z"/>
                <w:rFonts w:asciiTheme="majorEastAsia" w:eastAsia="標楷體" w:hAnsiTheme="majorEastAsia" w:cstheme="majorEastAsia"/>
                <w:rPrChange w:id="9300" w:author="瑋婷 徐" w:date="2025-01-04T22:55:00Z" w16du:dateUtc="2025-01-04T14:55:00Z">
                  <w:rPr>
                    <w:ins w:id="9301" w:author="瑋婷 徐" w:date="2025-01-03T16:20:00Z" w16du:dateUtc="2025-01-03T08:20:00Z"/>
                    <w:rFonts w:ascii="Times New Roman" w:eastAsia="Times New Roman" w:hAnsi="Times New Roman" w:cs="Times New Roman"/>
                    <w:sz w:val="20"/>
                    <w:szCs w:val="20"/>
                  </w:rPr>
                </w:rPrChange>
              </w:rPr>
              <w:pPrChange w:id="930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97745FD"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03" w:author="瑋婷 徐" w:date="2025-01-03T16:20:00Z" w16du:dateUtc="2025-01-03T08:20:00Z"/>
                <w:rFonts w:asciiTheme="majorEastAsia" w:eastAsia="標楷體" w:hAnsiTheme="majorEastAsia" w:cstheme="majorEastAsia"/>
                <w:rPrChange w:id="9304" w:author="瑋婷 徐" w:date="2025-01-04T22:55:00Z" w16du:dateUtc="2025-01-04T14:55:00Z">
                  <w:rPr>
                    <w:ins w:id="9305" w:author="瑋婷 徐" w:date="2025-01-03T16:20:00Z" w16du:dateUtc="2025-01-03T08:20:00Z"/>
                    <w:rFonts w:ascii="Times New Roman" w:eastAsia="Times New Roman" w:hAnsi="Times New Roman" w:cs="Times New Roman"/>
                    <w:sz w:val="20"/>
                    <w:szCs w:val="20"/>
                  </w:rPr>
                </w:rPrChange>
              </w:rPr>
              <w:pPrChange w:id="930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tcPr>
          <w:p w14:paraId="41DD2857"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9307" w:author="瑋婷 徐" w:date="2025-01-03T16:33:00Z" w16du:dateUtc="2025-01-03T08:33:00Z"/>
                <w:rFonts w:asciiTheme="majorEastAsia" w:eastAsia="標楷體" w:hAnsiTheme="majorEastAsia" w:cstheme="majorEastAsia"/>
              </w:rPr>
            </w:pPr>
          </w:p>
        </w:tc>
        <w:tc>
          <w:tcPr>
            <w:tcW w:w="181" w:type="pct"/>
            <w:noWrap/>
            <w:hideMark/>
          </w:tcPr>
          <w:p w14:paraId="3FC4B667" w14:textId="6AC926AA"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08" w:author="瑋婷 徐" w:date="2025-01-03T16:20:00Z" w16du:dateUtc="2025-01-03T08:20:00Z"/>
                <w:rFonts w:asciiTheme="majorEastAsia" w:eastAsia="標楷體" w:hAnsiTheme="majorEastAsia" w:cstheme="majorEastAsia"/>
                <w:rPrChange w:id="9309" w:author="瑋婷 徐" w:date="2025-01-04T22:55:00Z" w16du:dateUtc="2025-01-04T14:55:00Z">
                  <w:rPr>
                    <w:ins w:id="9310" w:author="瑋婷 徐" w:date="2025-01-03T16:20:00Z" w16du:dateUtc="2025-01-03T08:20:00Z"/>
                    <w:rFonts w:ascii="Times New Roman" w:eastAsia="Times New Roman" w:hAnsi="Times New Roman" w:cs="Times New Roman"/>
                    <w:sz w:val="20"/>
                    <w:szCs w:val="20"/>
                  </w:rPr>
                </w:rPrChange>
              </w:rPr>
              <w:pPrChange w:id="93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8966FCC"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12" w:author="瑋婷 徐" w:date="2025-01-03T16:20:00Z" w16du:dateUtc="2025-01-03T08:20:00Z"/>
                <w:rFonts w:asciiTheme="majorEastAsia" w:eastAsia="標楷體" w:hAnsiTheme="majorEastAsia" w:cstheme="majorEastAsia"/>
                <w:rPrChange w:id="9313" w:author="瑋婷 徐" w:date="2025-01-04T22:55:00Z" w16du:dateUtc="2025-01-04T14:55:00Z">
                  <w:rPr>
                    <w:ins w:id="9314" w:author="瑋婷 徐" w:date="2025-01-03T16:20:00Z" w16du:dateUtc="2025-01-03T08:20:00Z"/>
                    <w:rFonts w:ascii="Times New Roman" w:eastAsia="Times New Roman" w:hAnsi="Times New Roman" w:cs="Times New Roman"/>
                    <w:sz w:val="20"/>
                    <w:szCs w:val="20"/>
                  </w:rPr>
                </w:rPrChange>
              </w:rPr>
              <w:pPrChange w:id="931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3E4BD1E8"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16" w:author="瑋婷 徐" w:date="2025-01-03T16:20:00Z" w16du:dateUtc="2025-01-03T08:20:00Z"/>
                <w:rFonts w:asciiTheme="majorEastAsia" w:eastAsia="標楷體" w:hAnsiTheme="majorEastAsia" w:cstheme="majorEastAsia"/>
                <w:rPrChange w:id="9317" w:author="瑋婷 徐" w:date="2025-01-04T22:55:00Z" w16du:dateUtc="2025-01-04T14:55:00Z">
                  <w:rPr>
                    <w:ins w:id="9318" w:author="瑋婷 徐" w:date="2025-01-03T16:20:00Z" w16du:dateUtc="2025-01-03T08:20:00Z"/>
                    <w:rFonts w:ascii="Times New Roman" w:eastAsia="Times New Roman" w:hAnsi="Times New Roman" w:cs="Times New Roman"/>
                    <w:sz w:val="20"/>
                    <w:szCs w:val="20"/>
                  </w:rPr>
                </w:rPrChange>
              </w:rPr>
              <w:pPrChange w:id="931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DC0813A"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20" w:author="瑋婷 徐" w:date="2025-01-03T16:20:00Z" w16du:dateUtc="2025-01-03T08:20:00Z"/>
                <w:rFonts w:asciiTheme="majorEastAsia" w:eastAsia="標楷體" w:hAnsiTheme="majorEastAsia" w:cstheme="majorEastAsia"/>
                <w:rPrChange w:id="9321" w:author="瑋婷 徐" w:date="2025-01-04T22:55:00Z" w16du:dateUtc="2025-01-04T14:55:00Z">
                  <w:rPr>
                    <w:ins w:id="9322" w:author="瑋婷 徐" w:date="2025-01-03T16:20:00Z" w16du:dateUtc="2025-01-03T08:20:00Z"/>
                    <w:rFonts w:ascii="Times New Roman" w:eastAsia="Times New Roman" w:hAnsi="Times New Roman" w:cs="Times New Roman"/>
                    <w:sz w:val="20"/>
                    <w:szCs w:val="20"/>
                  </w:rPr>
                </w:rPrChange>
              </w:rPr>
              <w:pPrChange w:id="932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5D2A8701"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24" w:author="瑋婷 徐" w:date="2025-01-03T16:20:00Z" w16du:dateUtc="2025-01-03T08:20:00Z"/>
                <w:rFonts w:asciiTheme="majorEastAsia" w:eastAsia="標楷體" w:hAnsiTheme="majorEastAsia" w:cstheme="majorEastAsia"/>
                <w:rPrChange w:id="9325" w:author="瑋婷 徐" w:date="2025-01-04T22:55:00Z" w16du:dateUtc="2025-01-04T14:55:00Z">
                  <w:rPr>
                    <w:ins w:id="9326" w:author="瑋婷 徐" w:date="2025-01-03T16:20:00Z" w16du:dateUtc="2025-01-03T08:20:00Z"/>
                    <w:rFonts w:ascii="Times New Roman" w:eastAsia="Times New Roman" w:hAnsi="Times New Roman" w:cs="Times New Roman"/>
                    <w:sz w:val="20"/>
                    <w:szCs w:val="20"/>
                  </w:rPr>
                </w:rPrChange>
              </w:rPr>
              <w:pPrChange w:id="932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438A11CC"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28" w:author="瑋婷 徐" w:date="2025-01-03T16:20:00Z" w16du:dateUtc="2025-01-03T08:20:00Z"/>
                <w:rFonts w:asciiTheme="majorEastAsia" w:eastAsia="標楷體" w:hAnsiTheme="majorEastAsia" w:cstheme="majorEastAsia"/>
                <w:rPrChange w:id="9329" w:author="瑋婷 徐" w:date="2025-01-04T22:55:00Z" w16du:dateUtc="2025-01-04T14:55:00Z">
                  <w:rPr>
                    <w:ins w:id="9330" w:author="瑋婷 徐" w:date="2025-01-03T16:20:00Z" w16du:dateUtc="2025-01-03T08:20:00Z"/>
                    <w:rFonts w:ascii="Times New Roman" w:eastAsia="Times New Roman" w:hAnsi="Times New Roman" w:cs="Times New Roman"/>
                    <w:sz w:val="20"/>
                    <w:szCs w:val="20"/>
                  </w:rPr>
                </w:rPrChange>
              </w:rPr>
              <w:pPrChange w:id="933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22D9902F"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32" w:author="瑋婷 徐" w:date="2025-01-03T16:20:00Z" w16du:dateUtc="2025-01-03T08:20:00Z"/>
                <w:rFonts w:asciiTheme="majorEastAsia" w:eastAsia="標楷體" w:hAnsiTheme="majorEastAsia" w:cstheme="majorEastAsia"/>
                <w:rPrChange w:id="9333" w:author="瑋婷 徐" w:date="2025-01-04T22:55:00Z" w16du:dateUtc="2025-01-04T14:55:00Z">
                  <w:rPr>
                    <w:ins w:id="9334" w:author="瑋婷 徐" w:date="2025-01-03T16:20:00Z" w16du:dateUtc="2025-01-03T08:20:00Z"/>
                    <w:rFonts w:ascii="Times New Roman" w:eastAsia="Times New Roman" w:hAnsi="Times New Roman" w:cs="Times New Roman"/>
                    <w:sz w:val="20"/>
                    <w:szCs w:val="20"/>
                  </w:rPr>
                </w:rPrChange>
              </w:rPr>
              <w:pPrChange w:id="933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F7D2315"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336" w:author="瑋婷 徐" w:date="2025-01-03T16:20:00Z" w16du:dateUtc="2025-01-03T08:20:00Z"/>
                <w:rFonts w:asciiTheme="majorEastAsia" w:eastAsia="標楷體" w:hAnsiTheme="majorEastAsia" w:cstheme="majorEastAsia"/>
                <w:rPrChange w:id="9337" w:author="瑋婷 徐" w:date="2025-01-04T22:55:00Z" w16du:dateUtc="2025-01-04T14:55:00Z">
                  <w:rPr>
                    <w:ins w:id="9338" w:author="瑋婷 徐" w:date="2025-01-03T16:20:00Z" w16du:dateUtc="2025-01-03T08:20:00Z"/>
                    <w:rFonts w:ascii="Times New Roman" w:eastAsia="Times New Roman" w:hAnsi="Times New Roman" w:cs="Times New Roman"/>
                    <w:sz w:val="20"/>
                    <w:szCs w:val="20"/>
                  </w:rPr>
                </w:rPrChange>
              </w:rPr>
              <w:pPrChange w:id="933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720C7A" w14:paraId="37A332A4" w14:textId="77777777" w:rsidTr="00FE102C">
        <w:trPr>
          <w:cnfStyle w:val="000000100000" w:firstRow="0" w:lastRow="0" w:firstColumn="0" w:lastColumn="0" w:oddVBand="0" w:evenVBand="0" w:oddHBand="1" w:evenHBand="0" w:firstRowFirstColumn="0" w:firstRowLastColumn="0" w:lastRowFirstColumn="0" w:lastRowLastColumn="0"/>
          <w:trHeight w:val="300"/>
          <w:ins w:id="9340"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7653689F" w14:textId="77777777" w:rsidR="00DA433E" w:rsidRPr="00720C7A" w:rsidRDefault="00DA433E">
            <w:pPr>
              <w:spacing w:line="360" w:lineRule="auto"/>
              <w:jc w:val="both"/>
              <w:rPr>
                <w:ins w:id="9341" w:author="瑋婷 徐" w:date="2025-01-03T16:20:00Z" w16du:dateUtc="2025-01-03T08:20:00Z"/>
                <w:rFonts w:asciiTheme="majorEastAsia" w:eastAsia="標楷體" w:hAnsiTheme="majorEastAsia" w:cstheme="majorEastAsia"/>
                <w:b w:val="0"/>
                <w:bCs w:val="0"/>
                <w:color w:val="000000"/>
                <w:rPrChange w:id="9342" w:author="瑋婷 徐" w:date="2025-01-04T22:55:00Z" w16du:dateUtc="2025-01-04T14:55:00Z">
                  <w:rPr>
                    <w:ins w:id="9343" w:author="瑋婷 徐" w:date="2025-01-03T16:20:00Z" w16du:dateUtc="2025-01-03T08:20:00Z"/>
                    <w:rFonts w:cs="Calibri"/>
                    <w:color w:val="000000"/>
                    <w:sz w:val="22"/>
                  </w:rPr>
                </w:rPrChange>
              </w:rPr>
              <w:pPrChange w:id="9344" w:author="瑋婷 徐" w:date="2025-01-03T16:21:00Z" w16du:dateUtc="2025-01-03T08:21:00Z">
                <w:pPr/>
              </w:pPrChange>
            </w:pPr>
            <w:ins w:id="9345" w:author="瑋婷 徐" w:date="2025-01-03T16:20:00Z" w16du:dateUtc="2025-01-03T08:20:00Z">
              <w:r w:rsidRPr="00720C7A">
                <w:rPr>
                  <w:rFonts w:asciiTheme="majorEastAsia" w:eastAsia="標楷體" w:hAnsiTheme="majorEastAsia" w:cstheme="majorEastAsia"/>
                  <w:b w:val="0"/>
                  <w:bCs w:val="0"/>
                  <w:color w:val="000000"/>
                  <w:rPrChange w:id="9346" w:author="瑋婷 徐" w:date="2025-01-04T22:55:00Z" w16du:dateUtc="2025-01-04T14:55:00Z">
                    <w:rPr>
                      <w:rFonts w:cs="Calibri"/>
                      <w:color w:val="000000"/>
                      <w:sz w:val="22"/>
                    </w:rPr>
                  </w:rPrChange>
                </w:rPr>
                <w:t>棕扇尾鶯</w:t>
              </w:r>
              <w:r w:rsidRPr="00720C7A">
                <w:rPr>
                  <w:rFonts w:asciiTheme="majorEastAsia" w:eastAsia="標楷體" w:hAnsiTheme="majorEastAsia" w:cstheme="majorEastAsia"/>
                  <w:b w:val="0"/>
                  <w:bCs w:val="0"/>
                  <w:color w:val="000000"/>
                  <w:rPrChange w:id="9347" w:author="瑋婷 徐" w:date="2025-01-04T22:55:00Z" w16du:dateUtc="2025-01-04T14:55:00Z">
                    <w:rPr>
                      <w:rFonts w:cs="Calibri"/>
                      <w:color w:val="000000"/>
                      <w:sz w:val="22"/>
                    </w:rPr>
                  </w:rPrChange>
                </w:rPr>
                <w:t xml:space="preserve"> </w:t>
              </w:r>
            </w:ins>
          </w:p>
        </w:tc>
        <w:tc>
          <w:tcPr>
            <w:tcW w:w="1080" w:type="pct"/>
            <w:hideMark/>
          </w:tcPr>
          <w:p w14:paraId="78E183E9"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348" w:author="瑋婷 徐" w:date="2025-01-03T16:20:00Z" w16du:dateUtc="2025-01-03T08:20:00Z"/>
                <w:rFonts w:asciiTheme="majorEastAsia" w:eastAsia="標楷體" w:hAnsiTheme="majorEastAsia" w:cstheme="majorEastAsia"/>
                <w:i/>
                <w:iCs/>
                <w:color w:val="000000"/>
                <w:rPrChange w:id="9349" w:author="瑋婷 徐" w:date="2025-01-04T22:55:00Z" w16du:dateUtc="2025-01-04T14:55:00Z">
                  <w:rPr>
                    <w:ins w:id="9350" w:author="瑋婷 徐" w:date="2025-01-03T16:20:00Z" w16du:dateUtc="2025-01-03T08:20:00Z"/>
                    <w:rFonts w:cs="Calibri"/>
                    <w:i/>
                    <w:iCs/>
                    <w:color w:val="000000"/>
                    <w:sz w:val="22"/>
                  </w:rPr>
                </w:rPrChange>
              </w:rPr>
              <w:pPrChange w:id="93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352" w:author="瑋婷 徐" w:date="2025-01-03T16:20:00Z" w16du:dateUtc="2025-01-03T08:20:00Z">
              <w:r w:rsidRPr="00720C7A">
                <w:rPr>
                  <w:rFonts w:asciiTheme="majorEastAsia" w:eastAsia="標楷體" w:hAnsiTheme="majorEastAsia" w:cstheme="majorEastAsia"/>
                  <w:i/>
                  <w:iCs/>
                  <w:color w:val="000000"/>
                  <w:rPrChange w:id="9353" w:author="瑋婷 徐" w:date="2025-01-04T22:55:00Z" w16du:dateUtc="2025-01-04T14:55:00Z">
                    <w:rPr>
                      <w:rFonts w:cs="Calibri"/>
                      <w:i/>
                      <w:iCs/>
                      <w:color w:val="000000"/>
                      <w:sz w:val="22"/>
                    </w:rPr>
                  </w:rPrChange>
                </w:rPr>
                <w:t>Cisticola juncidis</w:t>
              </w:r>
            </w:ins>
          </w:p>
        </w:tc>
        <w:tc>
          <w:tcPr>
            <w:tcW w:w="134" w:type="pct"/>
            <w:noWrap/>
            <w:hideMark/>
          </w:tcPr>
          <w:p w14:paraId="7E8E6E10"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354" w:author="瑋婷 徐" w:date="2025-01-03T16:20:00Z" w16du:dateUtc="2025-01-03T08:20:00Z"/>
                <w:rFonts w:asciiTheme="majorEastAsia" w:eastAsia="標楷體" w:hAnsiTheme="majorEastAsia" w:cstheme="majorEastAsia"/>
                <w:color w:val="000000"/>
                <w:rPrChange w:id="9355" w:author="瑋婷 徐" w:date="2025-01-04T22:55:00Z" w16du:dateUtc="2025-01-04T14:55:00Z">
                  <w:rPr>
                    <w:ins w:id="9356" w:author="瑋婷 徐" w:date="2025-01-03T16:20:00Z" w16du:dateUtc="2025-01-03T08:20:00Z"/>
                    <w:rFonts w:cs="Calibri"/>
                    <w:color w:val="000000"/>
                    <w:sz w:val="22"/>
                  </w:rPr>
                </w:rPrChange>
              </w:rPr>
              <w:pPrChange w:id="93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358" w:author="瑋婷 徐" w:date="2025-01-03T16:20:00Z" w16du:dateUtc="2025-01-03T08:20:00Z">
              <w:r w:rsidRPr="00720C7A">
                <w:rPr>
                  <w:rFonts w:asciiTheme="majorEastAsia" w:eastAsia="標楷體" w:hAnsiTheme="majorEastAsia" w:cstheme="majorEastAsia"/>
                  <w:color w:val="000000"/>
                  <w:rPrChange w:id="9359" w:author="瑋婷 徐" w:date="2025-01-04T22:55:00Z" w16du:dateUtc="2025-01-04T14:55:00Z">
                    <w:rPr>
                      <w:rFonts w:cs="Calibri"/>
                      <w:color w:val="000000"/>
                      <w:sz w:val="22"/>
                    </w:rPr>
                  </w:rPrChange>
                </w:rPr>
                <w:t>*</w:t>
              </w:r>
            </w:ins>
          </w:p>
        </w:tc>
        <w:tc>
          <w:tcPr>
            <w:tcW w:w="134" w:type="pct"/>
            <w:noWrap/>
            <w:hideMark/>
          </w:tcPr>
          <w:p w14:paraId="392155B9"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360" w:author="瑋婷 徐" w:date="2025-01-03T16:20:00Z" w16du:dateUtc="2025-01-03T08:20:00Z"/>
                <w:rFonts w:asciiTheme="majorEastAsia" w:eastAsia="標楷體" w:hAnsiTheme="majorEastAsia" w:cstheme="majorEastAsia"/>
                <w:color w:val="000000"/>
                <w:rPrChange w:id="9361" w:author="瑋婷 徐" w:date="2025-01-04T22:55:00Z" w16du:dateUtc="2025-01-04T14:55:00Z">
                  <w:rPr>
                    <w:ins w:id="9362" w:author="瑋婷 徐" w:date="2025-01-03T16:20:00Z" w16du:dateUtc="2025-01-03T08:20:00Z"/>
                    <w:rFonts w:cs="Calibri"/>
                    <w:color w:val="000000"/>
                    <w:sz w:val="22"/>
                  </w:rPr>
                </w:rPrChange>
              </w:rPr>
              <w:pPrChange w:id="936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4EE26210"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364" w:author="瑋婷 徐" w:date="2025-01-03T16:20:00Z" w16du:dateUtc="2025-01-03T08:20:00Z"/>
                <w:rFonts w:asciiTheme="majorEastAsia" w:eastAsia="標楷體" w:hAnsiTheme="majorEastAsia" w:cstheme="majorEastAsia"/>
                <w:rPrChange w:id="9365" w:author="瑋婷 徐" w:date="2025-01-04T22:55:00Z" w16du:dateUtc="2025-01-04T14:55:00Z">
                  <w:rPr>
                    <w:ins w:id="9366" w:author="瑋婷 徐" w:date="2025-01-03T16:20:00Z" w16du:dateUtc="2025-01-03T08:20:00Z"/>
                    <w:rFonts w:ascii="Times New Roman" w:eastAsia="Times New Roman" w:hAnsi="Times New Roman" w:cs="Times New Roman"/>
                    <w:sz w:val="20"/>
                    <w:szCs w:val="20"/>
                  </w:rPr>
                </w:rPrChange>
              </w:rPr>
              <w:pPrChange w:id="93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5DD8E111"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368" w:author="瑋婷 徐" w:date="2025-01-03T16:20:00Z" w16du:dateUtc="2025-01-03T08:20:00Z"/>
                <w:rFonts w:asciiTheme="majorEastAsia" w:eastAsia="標楷體" w:hAnsiTheme="majorEastAsia" w:cstheme="majorEastAsia"/>
                <w:rPrChange w:id="9369" w:author="瑋婷 徐" w:date="2025-01-04T22:55:00Z" w16du:dateUtc="2025-01-04T14:55:00Z">
                  <w:rPr>
                    <w:ins w:id="9370" w:author="瑋婷 徐" w:date="2025-01-03T16:20:00Z" w16du:dateUtc="2025-01-03T08:20:00Z"/>
                    <w:rFonts w:ascii="Times New Roman" w:eastAsia="Times New Roman" w:hAnsi="Times New Roman" w:cs="Times New Roman"/>
                    <w:sz w:val="20"/>
                    <w:szCs w:val="20"/>
                  </w:rPr>
                </w:rPrChange>
              </w:rPr>
              <w:pPrChange w:id="93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643F4089"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372" w:author="瑋婷 徐" w:date="2025-01-03T16:20:00Z" w16du:dateUtc="2025-01-03T08:20:00Z"/>
                <w:rFonts w:asciiTheme="majorEastAsia" w:eastAsia="標楷體" w:hAnsiTheme="majorEastAsia" w:cstheme="majorEastAsia"/>
                <w:rPrChange w:id="9373" w:author="瑋婷 徐" w:date="2025-01-04T22:55:00Z" w16du:dateUtc="2025-01-04T14:55:00Z">
                  <w:rPr>
                    <w:ins w:id="9374" w:author="瑋婷 徐" w:date="2025-01-03T16:20:00Z" w16du:dateUtc="2025-01-03T08:20:00Z"/>
                    <w:rFonts w:ascii="Times New Roman" w:eastAsia="Times New Roman" w:hAnsi="Times New Roman" w:cs="Times New Roman"/>
                    <w:sz w:val="20"/>
                    <w:szCs w:val="20"/>
                  </w:rPr>
                </w:rPrChange>
              </w:rPr>
              <w:pPrChange w:id="93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699BAF2B"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376" w:author="瑋婷 徐" w:date="2025-01-03T16:20:00Z" w16du:dateUtc="2025-01-03T08:20:00Z"/>
                <w:rFonts w:asciiTheme="majorEastAsia" w:eastAsia="標楷體" w:hAnsiTheme="majorEastAsia" w:cstheme="majorEastAsia"/>
                <w:rPrChange w:id="9377" w:author="瑋婷 徐" w:date="2025-01-04T22:55:00Z" w16du:dateUtc="2025-01-04T14:55:00Z">
                  <w:rPr>
                    <w:ins w:id="9378" w:author="瑋婷 徐" w:date="2025-01-03T16:20:00Z" w16du:dateUtc="2025-01-03T08:20:00Z"/>
                    <w:rFonts w:ascii="Times New Roman" w:eastAsia="Times New Roman" w:hAnsi="Times New Roman" w:cs="Times New Roman"/>
                    <w:sz w:val="20"/>
                    <w:szCs w:val="20"/>
                  </w:rPr>
                </w:rPrChange>
              </w:rPr>
              <w:pPrChange w:id="93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
          <w:p w14:paraId="03CA7607" w14:textId="77777777" w:rsidR="00DA433E" w:rsidRPr="00720C7A"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380" w:author="瑋婷 徐" w:date="2025-01-03T16:33:00Z" w16du:dateUtc="2025-01-03T08:33:00Z"/>
                <w:rFonts w:asciiTheme="majorEastAsia" w:eastAsia="標楷體" w:hAnsiTheme="majorEastAsia" w:cstheme="majorEastAsia"/>
              </w:rPr>
            </w:pPr>
          </w:p>
        </w:tc>
        <w:tc>
          <w:tcPr>
            <w:tcW w:w="134" w:type="pct"/>
            <w:noWrap/>
            <w:hideMark/>
          </w:tcPr>
          <w:p w14:paraId="149BF7F0" w14:textId="46A6B069"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381" w:author="瑋婷 徐" w:date="2025-01-03T16:20:00Z" w16du:dateUtc="2025-01-03T08:20:00Z"/>
                <w:rFonts w:asciiTheme="majorEastAsia" w:eastAsia="標楷體" w:hAnsiTheme="majorEastAsia" w:cstheme="majorEastAsia"/>
                <w:rPrChange w:id="9382" w:author="瑋婷 徐" w:date="2025-01-04T22:55:00Z" w16du:dateUtc="2025-01-04T14:55:00Z">
                  <w:rPr>
                    <w:ins w:id="9383" w:author="瑋婷 徐" w:date="2025-01-03T16:20:00Z" w16du:dateUtc="2025-01-03T08:20:00Z"/>
                    <w:rFonts w:ascii="Times New Roman" w:eastAsia="Times New Roman" w:hAnsi="Times New Roman" w:cs="Times New Roman"/>
                    <w:sz w:val="20"/>
                    <w:szCs w:val="20"/>
                  </w:rPr>
                </w:rPrChange>
              </w:rPr>
              <w:pPrChange w:id="93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3E837A92"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385" w:author="瑋婷 徐" w:date="2025-01-03T16:20:00Z" w16du:dateUtc="2025-01-03T08:20:00Z"/>
                <w:rFonts w:asciiTheme="majorEastAsia" w:eastAsia="標楷體" w:hAnsiTheme="majorEastAsia" w:cstheme="majorEastAsia"/>
                <w:rPrChange w:id="9386" w:author="瑋婷 徐" w:date="2025-01-04T22:55:00Z" w16du:dateUtc="2025-01-04T14:55:00Z">
                  <w:rPr>
                    <w:ins w:id="9387" w:author="瑋婷 徐" w:date="2025-01-03T16:20:00Z" w16du:dateUtc="2025-01-03T08:20:00Z"/>
                    <w:rFonts w:ascii="Times New Roman" w:eastAsia="Times New Roman" w:hAnsi="Times New Roman" w:cs="Times New Roman"/>
                    <w:sz w:val="20"/>
                    <w:szCs w:val="20"/>
                  </w:rPr>
                </w:rPrChange>
              </w:rPr>
              <w:pPrChange w:id="938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5501F859"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389" w:author="瑋婷 徐" w:date="2025-01-03T16:20:00Z" w16du:dateUtc="2025-01-03T08:20:00Z"/>
                <w:rFonts w:asciiTheme="majorEastAsia" w:eastAsia="標楷體" w:hAnsiTheme="majorEastAsia" w:cstheme="majorEastAsia"/>
                <w:rPrChange w:id="9390" w:author="瑋婷 徐" w:date="2025-01-04T22:55:00Z" w16du:dateUtc="2025-01-04T14:55:00Z">
                  <w:rPr>
                    <w:ins w:id="9391" w:author="瑋婷 徐" w:date="2025-01-03T16:20:00Z" w16du:dateUtc="2025-01-03T08:20:00Z"/>
                    <w:rFonts w:ascii="Times New Roman" w:eastAsia="Times New Roman" w:hAnsi="Times New Roman" w:cs="Times New Roman"/>
                    <w:sz w:val="20"/>
                    <w:szCs w:val="20"/>
                  </w:rPr>
                </w:rPrChange>
              </w:rPr>
              <w:pPrChange w:id="939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47A148D8"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393" w:author="瑋婷 徐" w:date="2025-01-03T16:20:00Z" w16du:dateUtc="2025-01-03T08:20:00Z"/>
                <w:rFonts w:asciiTheme="majorEastAsia" w:eastAsia="標楷體" w:hAnsiTheme="majorEastAsia" w:cstheme="majorEastAsia"/>
                <w:rPrChange w:id="9394" w:author="瑋婷 徐" w:date="2025-01-04T22:55:00Z" w16du:dateUtc="2025-01-04T14:55:00Z">
                  <w:rPr>
                    <w:ins w:id="9395" w:author="瑋婷 徐" w:date="2025-01-03T16:20:00Z" w16du:dateUtc="2025-01-03T08:20:00Z"/>
                    <w:rFonts w:ascii="Times New Roman" w:eastAsia="Times New Roman" w:hAnsi="Times New Roman" w:cs="Times New Roman"/>
                    <w:sz w:val="20"/>
                    <w:szCs w:val="20"/>
                  </w:rPr>
                </w:rPrChange>
              </w:rPr>
              <w:pPrChange w:id="939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tcPr>
          <w:p w14:paraId="212CFD09" w14:textId="77777777" w:rsidR="00DA433E" w:rsidRPr="00720C7A"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397" w:author="瑋婷 徐" w:date="2025-01-03T16:33:00Z" w16du:dateUtc="2025-01-03T08:33:00Z"/>
                <w:rFonts w:asciiTheme="majorEastAsia" w:eastAsia="標楷體" w:hAnsiTheme="majorEastAsia" w:cstheme="majorEastAsia"/>
              </w:rPr>
            </w:pPr>
          </w:p>
        </w:tc>
        <w:tc>
          <w:tcPr>
            <w:tcW w:w="181" w:type="pct"/>
            <w:noWrap/>
            <w:hideMark/>
          </w:tcPr>
          <w:p w14:paraId="1174707F" w14:textId="5C6170B0"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398" w:author="瑋婷 徐" w:date="2025-01-03T16:20:00Z" w16du:dateUtc="2025-01-03T08:20:00Z"/>
                <w:rFonts w:asciiTheme="majorEastAsia" w:eastAsia="標楷體" w:hAnsiTheme="majorEastAsia" w:cstheme="majorEastAsia"/>
                <w:rPrChange w:id="9399" w:author="瑋婷 徐" w:date="2025-01-04T22:55:00Z" w16du:dateUtc="2025-01-04T14:55:00Z">
                  <w:rPr>
                    <w:ins w:id="9400" w:author="瑋婷 徐" w:date="2025-01-03T16:20:00Z" w16du:dateUtc="2025-01-03T08:20:00Z"/>
                    <w:rFonts w:ascii="Times New Roman" w:eastAsia="Times New Roman" w:hAnsi="Times New Roman" w:cs="Times New Roman"/>
                    <w:sz w:val="20"/>
                    <w:szCs w:val="20"/>
                  </w:rPr>
                </w:rPrChange>
              </w:rPr>
              <w:pPrChange w:id="94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3B0C6C70"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02" w:author="瑋婷 徐" w:date="2025-01-03T16:20:00Z" w16du:dateUtc="2025-01-03T08:20:00Z"/>
                <w:rFonts w:asciiTheme="majorEastAsia" w:eastAsia="標楷體" w:hAnsiTheme="majorEastAsia" w:cstheme="majorEastAsia"/>
                <w:rPrChange w:id="9403" w:author="瑋婷 徐" w:date="2025-01-04T22:55:00Z" w16du:dateUtc="2025-01-04T14:55:00Z">
                  <w:rPr>
                    <w:ins w:id="9404" w:author="瑋婷 徐" w:date="2025-01-03T16:20:00Z" w16du:dateUtc="2025-01-03T08:20:00Z"/>
                    <w:rFonts w:ascii="Times New Roman" w:eastAsia="Times New Roman" w:hAnsi="Times New Roman" w:cs="Times New Roman"/>
                    <w:sz w:val="20"/>
                    <w:szCs w:val="20"/>
                  </w:rPr>
                </w:rPrChange>
              </w:rPr>
              <w:pPrChange w:id="94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66A8D648"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06" w:author="瑋婷 徐" w:date="2025-01-03T16:20:00Z" w16du:dateUtc="2025-01-03T08:20:00Z"/>
                <w:rFonts w:asciiTheme="majorEastAsia" w:eastAsia="標楷體" w:hAnsiTheme="majorEastAsia" w:cstheme="majorEastAsia"/>
                <w:rPrChange w:id="9407" w:author="瑋婷 徐" w:date="2025-01-04T22:55:00Z" w16du:dateUtc="2025-01-04T14:55:00Z">
                  <w:rPr>
                    <w:ins w:id="9408" w:author="瑋婷 徐" w:date="2025-01-03T16:20:00Z" w16du:dateUtc="2025-01-03T08:20:00Z"/>
                    <w:rFonts w:ascii="Times New Roman" w:eastAsia="Times New Roman" w:hAnsi="Times New Roman" w:cs="Times New Roman"/>
                    <w:sz w:val="20"/>
                    <w:szCs w:val="20"/>
                  </w:rPr>
                </w:rPrChange>
              </w:rPr>
              <w:pPrChange w:id="94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763180F0"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10" w:author="瑋婷 徐" w:date="2025-01-03T16:20:00Z" w16du:dateUtc="2025-01-03T08:20:00Z"/>
                <w:rFonts w:asciiTheme="majorEastAsia" w:eastAsia="標楷體" w:hAnsiTheme="majorEastAsia" w:cstheme="majorEastAsia"/>
                <w:rPrChange w:id="9411" w:author="瑋婷 徐" w:date="2025-01-04T22:55:00Z" w16du:dateUtc="2025-01-04T14:55:00Z">
                  <w:rPr>
                    <w:ins w:id="9412" w:author="瑋婷 徐" w:date="2025-01-03T16:20:00Z" w16du:dateUtc="2025-01-03T08:20:00Z"/>
                    <w:rFonts w:ascii="Times New Roman" w:eastAsia="Times New Roman" w:hAnsi="Times New Roman" w:cs="Times New Roman"/>
                    <w:sz w:val="20"/>
                    <w:szCs w:val="20"/>
                  </w:rPr>
                </w:rPrChange>
              </w:rPr>
              <w:pPrChange w:id="94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642C6FE5"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14" w:author="瑋婷 徐" w:date="2025-01-03T16:20:00Z" w16du:dateUtc="2025-01-03T08:20:00Z"/>
                <w:rFonts w:asciiTheme="majorEastAsia" w:eastAsia="標楷體" w:hAnsiTheme="majorEastAsia" w:cstheme="majorEastAsia"/>
                <w:rPrChange w:id="9415" w:author="瑋婷 徐" w:date="2025-01-04T22:55:00Z" w16du:dateUtc="2025-01-04T14:55:00Z">
                  <w:rPr>
                    <w:ins w:id="9416" w:author="瑋婷 徐" w:date="2025-01-03T16:20:00Z" w16du:dateUtc="2025-01-03T08:20:00Z"/>
                    <w:rFonts w:ascii="Times New Roman" w:eastAsia="Times New Roman" w:hAnsi="Times New Roman" w:cs="Times New Roman"/>
                    <w:sz w:val="20"/>
                    <w:szCs w:val="20"/>
                  </w:rPr>
                </w:rPrChange>
              </w:rPr>
              <w:pPrChange w:id="94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17CD9603"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18" w:author="瑋婷 徐" w:date="2025-01-03T16:20:00Z" w16du:dateUtc="2025-01-03T08:20:00Z"/>
                <w:rFonts w:asciiTheme="majorEastAsia" w:eastAsia="標楷體" w:hAnsiTheme="majorEastAsia" w:cstheme="majorEastAsia"/>
                <w:rPrChange w:id="9419" w:author="瑋婷 徐" w:date="2025-01-04T22:55:00Z" w16du:dateUtc="2025-01-04T14:55:00Z">
                  <w:rPr>
                    <w:ins w:id="9420" w:author="瑋婷 徐" w:date="2025-01-03T16:20:00Z" w16du:dateUtc="2025-01-03T08:20:00Z"/>
                    <w:rFonts w:ascii="Times New Roman" w:eastAsia="Times New Roman" w:hAnsi="Times New Roman" w:cs="Times New Roman"/>
                    <w:sz w:val="20"/>
                    <w:szCs w:val="20"/>
                  </w:rPr>
                </w:rPrChange>
              </w:rPr>
              <w:pPrChange w:id="94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4500A132"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22" w:author="瑋婷 徐" w:date="2025-01-03T16:20:00Z" w16du:dateUtc="2025-01-03T08:20:00Z"/>
                <w:rFonts w:asciiTheme="majorEastAsia" w:eastAsia="標楷體" w:hAnsiTheme="majorEastAsia" w:cstheme="majorEastAsia"/>
                <w:rPrChange w:id="9423" w:author="瑋婷 徐" w:date="2025-01-04T22:55:00Z" w16du:dateUtc="2025-01-04T14:55:00Z">
                  <w:rPr>
                    <w:ins w:id="9424" w:author="瑋婷 徐" w:date="2025-01-03T16:20:00Z" w16du:dateUtc="2025-01-03T08:20:00Z"/>
                    <w:rFonts w:ascii="Times New Roman" w:eastAsia="Times New Roman" w:hAnsi="Times New Roman" w:cs="Times New Roman"/>
                    <w:sz w:val="20"/>
                    <w:szCs w:val="20"/>
                  </w:rPr>
                </w:rPrChange>
              </w:rPr>
              <w:pPrChange w:id="942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4434C62B"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426" w:author="瑋婷 徐" w:date="2025-01-03T16:20:00Z" w16du:dateUtc="2025-01-03T08:20:00Z"/>
                <w:rFonts w:asciiTheme="majorEastAsia" w:eastAsia="標楷體" w:hAnsiTheme="majorEastAsia" w:cstheme="majorEastAsia"/>
                <w:rPrChange w:id="9427" w:author="瑋婷 徐" w:date="2025-01-04T22:55:00Z" w16du:dateUtc="2025-01-04T14:55:00Z">
                  <w:rPr>
                    <w:ins w:id="9428" w:author="瑋婷 徐" w:date="2025-01-03T16:20:00Z" w16du:dateUtc="2025-01-03T08:20:00Z"/>
                    <w:rFonts w:ascii="Times New Roman" w:eastAsia="Times New Roman" w:hAnsi="Times New Roman" w:cs="Times New Roman"/>
                    <w:sz w:val="20"/>
                    <w:szCs w:val="20"/>
                  </w:rPr>
                </w:rPrChange>
              </w:rPr>
              <w:pPrChange w:id="94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FE102C" w:rsidRPr="00720C7A" w14:paraId="0750D5D2" w14:textId="77777777" w:rsidTr="00FE102C">
        <w:trPr>
          <w:trHeight w:val="300"/>
          <w:ins w:id="9430"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0ADAA150" w14:textId="77777777" w:rsidR="00DA433E" w:rsidRPr="00720C7A" w:rsidRDefault="00DA433E">
            <w:pPr>
              <w:spacing w:line="360" w:lineRule="auto"/>
              <w:jc w:val="both"/>
              <w:rPr>
                <w:ins w:id="9431" w:author="瑋婷 徐" w:date="2025-01-03T16:20:00Z" w16du:dateUtc="2025-01-03T08:20:00Z"/>
                <w:rFonts w:asciiTheme="majorEastAsia" w:eastAsia="標楷體" w:hAnsiTheme="majorEastAsia" w:cstheme="majorEastAsia"/>
                <w:b w:val="0"/>
                <w:bCs w:val="0"/>
                <w:color w:val="000000"/>
                <w:rPrChange w:id="9432" w:author="瑋婷 徐" w:date="2025-01-04T22:55:00Z" w16du:dateUtc="2025-01-04T14:55:00Z">
                  <w:rPr>
                    <w:ins w:id="9433" w:author="瑋婷 徐" w:date="2025-01-03T16:20:00Z" w16du:dateUtc="2025-01-03T08:20:00Z"/>
                    <w:rFonts w:cs="Calibri"/>
                    <w:color w:val="000000"/>
                    <w:sz w:val="22"/>
                  </w:rPr>
                </w:rPrChange>
              </w:rPr>
              <w:pPrChange w:id="9434" w:author="瑋婷 徐" w:date="2025-01-03T16:21:00Z" w16du:dateUtc="2025-01-03T08:21:00Z">
                <w:pPr/>
              </w:pPrChange>
            </w:pPr>
            <w:ins w:id="9435" w:author="瑋婷 徐" w:date="2025-01-03T16:20:00Z" w16du:dateUtc="2025-01-03T08:20:00Z">
              <w:r w:rsidRPr="00720C7A">
                <w:rPr>
                  <w:rFonts w:asciiTheme="majorEastAsia" w:eastAsia="標楷體" w:hAnsiTheme="majorEastAsia" w:cstheme="majorEastAsia"/>
                  <w:b w:val="0"/>
                  <w:bCs w:val="0"/>
                  <w:color w:val="000000"/>
                  <w:rPrChange w:id="9436" w:author="瑋婷 徐" w:date="2025-01-04T22:55:00Z" w16du:dateUtc="2025-01-04T14:55:00Z">
                    <w:rPr>
                      <w:rFonts w:cs="Calibri"/>
                      <w:color w:val="000000"/>
                      <w:sz w:val="22"/>
                    </w:rPr>
                  </w:rPrChange>
                </w:rPr>
                <w:t>臺灣叢樹鶯</w:t>
              </w:r>
              <w:r w:rsidRPr="00720C7A">
                <w:rPr>
                  <w:rFonts w:asciiTheme="majorEastAsia" w:eastAsia="標楷體" w:hAnsiTheme="majorEastAsia" w:cstheme="majorEastAsia"/>
                  <w:b w:val="0"/>
                  <w:bCs w:val="0"/>
                  <w:color w:val="000000"/>
                  <w:rPrChange w:id="9437" w:author="瑋婷 徐" w:date="2025-01-04T22:55:00Z" w16du:dateUtc="2025-01-04T14:55:00Z">
                    <w:rPr>
                      <w:rFonts w:cs="Calibri"/>
                      <w:color w:val="000000"/>
                      <w:sz w:val="22"/>
                    </w:rPr>
                  </w:rPrChange>
                </w:rPr>
                <w:t xml:space="preserve"> </w:t>
              </w:r>
              <w:r w:rsidRPr="00720C7A">
                <w:rPr>
                  <w:rFonts w:asciiTheme="majorEastAsia" w:eastAsia="標楷體" w:hAnsiTheme="majorEastAsia" w:cstheme="majorEastAsia"/>
                  <w:b w:val="0"/>
                  <w:bCs w:val="0"/>
                  <w:color w:val="000000"/>
                  <w:rPrChange w:id="9438" w:author="瑋婷 徐" w:date="2025-01-04T22:55:00Z" w16du:dateUtc="2025-01-04T14:55:00Z">
                    <w:rPr>
                      <w:color w:val="000000"/>
                      <w:sz w:val="22"/>
                    </w:rPr>
                  </w:rPrChange>
                </w:rPr>
                <w:t>◎</w:t>
              </w:r>
              <w:r w:rsidRPr="00720C7A">
                <w:rPr>
                  <w:rFonts w:asciiTheme="majorEastAsia" w:eastAsia="標楷體" w:hAnsiTheme="majorEastAsia" w:cstheme="majorEastAsia"/>
                  <w:b w:val="0"/>
                  <w:bCs w:val="0"/>
                  <w:color w:val="000000"/>
                  <w:rPrChange w:id="9439" w:author="瑋婷 徐" w:date="2025-01-04T22:55:00Z" w16du:dateUtc="2025-01-04T14:55:00Z">
                    <w:rPr>
                      <w:rFonts w:cs="Calibri"/>
                      <w:color w:val="000000"/>
                      <w:sz w:val="22"/>
                    </w:rPr>
                  </w:rPrChange>
                </w:rPr>
                <w:t xml:space="preserve"> </w:t>
              </w:r>
            </w:ins>
          </w:p>
        </w:tc>
        <w:tc>
          <w:tcPr>
            <w:tcW w:w="1080" w:type="pct"/>
            <w:hideMark/>
          </w:tcPr>
          <w:p w14:paraId="006B247A"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440" w:author="瑋婷 徐" w:date="2025-01-03T16:20:00Z" w16du:dateUtc="2025-01-03T08:20:00Z"/>
                <w:rFonts w:asciiTheme="majorEastAsia" w:eastAsia="標楷體" w:hAnsiTheme="majorEastAsia" w:cstheme="majorEastAsia"/>
                <w:i/>
                <w:iCs/>
                <w:color w:val="000000"/>
                <w:rPrChange w:id="9441" w:author="瑋婷 徐" w:date="2025-01-04T22:55:00Z" w16du:dateUtc="2025-01-04T14:55:00Z">
                  <w:rPr>
                    <w:ins w:id="9442" w:author="瑋婷 徐" w:date="2025-01-03T16:20:00Z" w16du:dateUtc="2025-01-03T08:20:00Z"/>
                    <w:rFonts w:cs="Calibri"/>
                    <w:i/>
                    <w:iCs/>
                    <w:color w:val="000000"/>
                    <w:sz w:val="22"/>
                  </w:rPr>
                </w:rPrChange>
              </w:rPr>
              <w:pPrChange w:id="94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444" w:author="瑋婷 徐" w:date="2025-01-03T16:20:00Z" w16du:dateUtc="2025-01-03T08:20:00Z">
              <w:r w:rsidRPr="00720C7A">
                <w:rPr>
                  <w:rFonts w:asciiTheme="majorEastAsia" w:eastAsia="標楷體" w:hAnsiTheme="majorEastAsia" w:cstheme="majorEastAsia"/>
                  <w:i/>
                  <w:iCs/>
                  <w:color w:val="000000"/>
                  <w:rPrChange w:id="9445" w:author="瑋婷 徐" w:date="2025-01-04T22:55:00Z" w16du:dateUtc="2025-01-04T14:55:00Z">
                    <w:rPr>
                      <w:rFonts w:cs="Calibri"/>
                      <w:i/>
                      <w:iCs/>
                      <w:color w:val="000000"/>
                      <w:sz w:val="22"/>
                    </w:rPr>
                  </w:rPrChange>
                </w:rPr>
                <w:t>Locustella alishanensis</w:t>
              </w:r>
            </w:ins>
          </w:p>
        </w:tc>
        <w:tc>
          <w:tcPr>
            <w:tcW w:w="134" w:type="pct"/>
            <w:noWrap/>
            <w:hideMark/>
          </w:tcPr>
          <w:p w14:paraId="29630874"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446" w:author="瑋婷 徐" w:date="2025-01-03T16:20:00Z" w16du:dateUtc="2025-01-03T08:20:00Z"/>
                <w:rFonts w:asciiTheme="majorEastAsia" w:eastAsia="標楷體" w:hAnsiTheme="majorEastAsia" w:cstheme="majorEastAsia"/>
                <w:i/>
                <w:iCs/>
                <w:color w:val="000000"/>
                <w:rPrChange w:id="9447" w:author="瑋婷 徐" w:date="2025-01-04T22:55:00Z" w16du:dateUtc="2025-01-04T14:55:00Z">
                  <w:rPr>
                    <w:ins w:id="9448" w:author="瑋婷 徐" w:date="2025-01-03T16:20:00Z" w16du:dateUtc="2025-01-03T08:20:00Z"/>
                    <w:rFonts w:cs="Calibri"/>
                    <w:i/>
                    <w:iCs/>
                    <w:color w:val="000000"/>
                    <w:sz w:val="22"/>
                  </w:rPr>
                </w:rPrChange>
              </w:rPr>
              <w:pPrChange w:id="94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7482375"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450" w:author="瑋婷 徐" w:date="2025-01-03T16:20:00Z" w16du:dateUtc="2025-01-03T08:20:00Z"/>
                <w:rFonts w:asciiTheme="majorEastAsia" w:eastAsia="標楷體" w:hAnsiTheme="majorEastAsia" w:cstheme="majorEastAsia"/>
                <w:rPrChange w:id="9451" w:author="瑋婷 徐" w:date="2025-01-04T22:55:00Z" w16du:dateUtc="2025-01-04T14:55:00Z">
                  <w:rPr>
                    <w:ins w:id="9452" w:author="瑋婷 徐" w:date="2025-01-03T16:20:00Z" w16du:dateUtc="2025-01-03T08:20:00Z"/>
                    <w:rFonts w:ascii="Times New Roman" w:eastAsia="Times New Roman" w:hAnsi="Times New Roman" w:cs="Times New Roman"/>
                    <w:sz w:val="20"/>
                    <w:szCs w:val="20"/>
                  </w:rPr>
                </w:rPrChange>
              </w:rPr>
              <w:pPrChange w:id="94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05851244"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454" w:author="瑋婷 徐" w:date="2025-01-03T16:20:00Z" w16du:dateUtc="2025-01-03T08:20:00Z"/>
                <w:rFonts w:asciiTheme="majorEastAsia" w:eastAsia="標楷體" w:hAnsiTheme="majorEastAsia" w:cstheme="majorEastAsia"/>
                <w:rPrChange w:id="9455" w:author="瑋婷 徐" w:date="2025-01-04T22:55:00Z" w16du:dateUtc="2025-01-04T14:55:00Z">
                  <w:rPr>
                    <w:ins w:id="9456" w:author="瑋婷 徐" w:date="2025-01-03T16:20:00Z" w16du:dateUtc="2025-01-03T08:20:00Z"/>
                    <w:rFonts w:ascii="Times New Roman" w:eastAsia="Times New Roman" w:hAnsi="Times New Roman" w:cs="Times New Roman"/>
                    <w:sz w:val="20"/>
                    <w:szCs w:val="20"/>
                  </w:rPr>
                </w:rPrChange>
              </w:rPr>
              <w:pPrChange w:id="94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D1A72E6"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458" w:author="瑋婷 徐" w:date="2025-01-03T16:20:00Z" w16du:dateUtc="2025-01-03T08:20:00Z"/>
                <w:rFonts w:asciiTheme="majorEastAsia" w:eastAsia="標楷體" w:hAnsiTheme="majorEastAsia" w:cstheme="majorEastAsia"/>
                <w:rPrChange w:id="9459" w:author="瑋婷 徐" w:date="2025-01-04T22:55:00Z" w16du:dateUtc="2025-01-04T14:55:00Z">
                  <w:rPr>
                    <w:ins w:id="9460" w:author="瑋婷 徐" w:date="2025-01-03T16:20:00Z" w16du:dateUtc="2025-01-03T08:20:00Z"/>
                    <w:rFonts w:ascii="Times New Roman" w:eastAsia="Times New Roman" w:hAnsi="Times New Roman" w:cs="Times New Roman"/>
                    <w:sz w:val="20"/>
                    <w:szCs w:val="20"/>
                  </w:rPr>
                </w:rPrChange>
              </w:rPr>
              <w:pPrChange w:id="94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5AB6C43C"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462" w:author="瑋婷 徐" w:date="2025-01-03T16:20:00Z" w16du:dateUtc="2025-01-03T08:20:00Z"/>
                <w:rFonts w:asciiTheme="majorEastAsia" w:eastAsia="標楷體" w:hAnsiTheme="majorEastAsia" w:cstheme="majorEastAsia"/>
                <w:rPrChange w:id="9463" w:author="瑋婷 徐" w:date="2025-01-04T22:55:00Z" w16du:dateUtc="2025-01-04T14:55:00Z">
                  <w:rPr>
                    <w:ins w:id="9464" w:author="瑋婷 徐" w:date="2025-01-03T16:20:00Z" w16du:dateUtc="2025-01-03T08:20:00Z"/>
                    <w:rFonts w:ascii="Times New Roman" w:eastAsia="Times New Roman" w:hAnsi="Times New Roman" w:cs="Times New Roman"/>
                    <w:sz w:val="20"/>
                    <w:szCs w:val="20"/>
                  </w:rPr>
                </w:rPrChange>
              </w:rPr>
              <w:pPrChange w:id="94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3093141B"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466" w:author="瑋婷 徐" w:date="2025-01-03T16:20:00Z" w16du:dateUtc="2025-01-03T08:20:00Z"/>
                <w:rFonts w:asciiTheme="majorEastAsia" w:eastAsia="標楷體" w:hAnsiTheme="majorEastAsia" w:cstheme="majorEastAsia"/>
                <w:rPrChange w:id="9467" w:author="瑋婷 徐" w:date="2025-01-04T22:55:00Z" w16du:dateUtc="2025-01-04T14:55:00Z">
                  <w:rPr>
                    <w:ins w:id="9468" w:author="瑋婷 徐" w:date="2025-01-03T16:20:00Z" w16du:dateUtc="2025-01-03T08:20:00Z"/>
                    <w:rFonts w:ascii="Times New Roman" w:eastAsia="Times New Roman" w:hAnsi="Times New Roman" w:cs="Times New Roman"/>
                    <w:sz w:val="20"/>
                    <w:szCs w:val="20"/>
                  </w:rPr>
                </w:rPrChange>
              </w:rPr>
              <w:pPrChange w:id="946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7730B105"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9470" w:author="瑋婷 徐" w:date="2025-01-03T16:33:00Z" w16du:dateUtc="2025-01-03T08:33:00Z"/>
                <w:rFonts w:asciiTheme="majorEastAsia" w:eastAsia="標楷體" w:hAnsiTheme="majorEastAsia" w:cstheme="majorEastAsia"/>
              </w:rPr>
            </w:pPr>
          </w:p>
        </w:tc>
        <w:tc>
          <w:tcPr>
            <w:tcW w:w="134" w:type="pct"/>
            <w:noWrap/>
            <w:hideMark/>
          </w:tcPr>
          <w:p w14:paraId="15770F47" w14:textId="091EA1C5"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471" w:author="瑋婷 徐" w:date="2025-01-03T16:20:00Z" w16du:dateUtc="2025-01-03T08:20:00Z"/>
                <w:rFonts w:asciiTheme="majorEastAsia" w:eastAsia="標楷體" w:hAnsiTheme="majorEastAsia" w:cstheme="majorEastAsia"/>
                <w:rPrChange w:id="9472" w:author="瑋婷 徐" w:date="2025-01-04T22:55:00Z" w16du:dateUtc="2025-01-04T14:55:00Z">
                  <w:rPr>
                    <w:ins w:id="9473" w:author="瑋婷 徐" w:date="2025-01-03T16:20:00Z" w16du:dateUtc="2025-01-03T08:20:00Z"/>
                    <w:rFonts w:ascii="Times New Roman" w:eastAsia="Times New Roman" w:hAnsi="Times New Roman" w:cs="Times New Roman"/>
                    <w:sz w:val="20"/>
                    <w:szCs w:val="20"/>
                  </w:rPr>
                </w:rPrChange>
              </w:rPr>
              <w:pPrChange w:id="94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1391C481"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475" w:author="瑋婷 徐" w:date="2025-01-03T16:20:00Z" w16du:dateUtc="2025-01-03T08:20:00Z"/>
                <w:rFonts w:asciiTheme="majorEastAsia" w:eastAsia="標楷體" w:hAnsiTheme="majorEastAsia" w:cstheme="majorEastAsia"/>
                <w:rPrChange w:id="9476" w:author="瑋婷 徐" w:date="2025-01-04T22:55:00Z" w16du:dateUtc="2025-01-04T14:55:00Z">
                  <w:rPr>
                    <w:ins w:id="9477" w:author="瑋婷 徐" w:date="2025-01-03T16:20:00Z" w16du:dateUtc="2025-01-03T08:20:00Z"/>
                    <w:rFonts w:ascii="Times New Roman" w:eastAsia="Times New Roman" w:hAnsi="Times New Roman" w:cs="Times New Roman"/>
                    <w:sz w:val="20"/>
                    <w:szCs w:val="20"/>
                  </w:rPr>
                </w:rPrChange>
              </w:rPr>
              <w:pPrChange w:id="94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5A2C34B2"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479" w:author="瑋婷 徐" w:date="2025-01-03T16:20:00Z" w16du:dateUtc="2025-01-03T08:20:00Z"/>
                <w:rFonts w:asciiTheme="majorEastAsia" w:eastAsia="標楷體" w:hAnsiTheme="majorEastAsia" w:cstheme="majorEastAsia"/>
                <w:rPrChange w:id="9480" w:author="瑋婷 徐" w:date="2025-01-04T22:55:00Z" w16du:dateUtc="2025-01-04T14:55:00Z">
                  <w:rPr>
                    <w:ins w:id="9481" w:author="瑋婷 徐" w:date="2025-01-03T16:20:00Z" w16du:dateUtc="2025-01-03T08:20:00Z"/>
                    <w:rFonts w:ascii="Times New Roman" w:eastAsia="Times New Roman" w:hAnsi="Times New Roman" w:cs="Times New Roman"/>
                    <w:sz w:val="20"/>
                    <w:szCs w:val="20"/>
                  </w:rPr>
                </w:rPrChange>
              </w:rPr>
              <w:pPrChange w:id="948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6CEE7477"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483" w:author="瑋婷 徐" w:date="2025-01-03T16:20:00Z" w16du:dateUtc="2025-01-03T08:20:00Z"/>
                <w:rFonts w:asciiTheme="majorEastAsia" w:eastAsia="標楷體" w:hAnsiTheme="majorEastAsia" w:cstheme="majorEastAsia"/>
                <w:rPrChange w:id="9484" w:author="瑋婷 徐" w:date="2025-01-04T22:55:00Z" w16du:dateUtc="2025-01-04T14:55:00Z">
                  <w:rPr>
                    <w:ins w:id="9485" w:author="瑋婷 徐" w:date="2025-01-03T16:20:00Z" w16du:dateUtc="2025-01-03T08:20:00Z"/>
                    <w:rFonts w:ascii="Times New Roman" w:eastAsia="Times New Roman" w:hAnsi="Times New Roman" w:cs="Times New Roman"/>
                    <w:sz w:val="20"/>
                    <w:szCs w:val="20"/>
                  </w:rPr>
                </w:rPrChange>
              </w:rPr>
              <w:pPrChange w:id="948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tcPr>
          <w:p w14:paraId="0DD95306"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9487" w:author="瑋婷 徐" w:date="2025-01-03T16:33:00Z" w16du:dateUtc="2025-01-03T08:33:00Z"/>
                <w:rFonts w:asciiTheme="majorEastAsia" w:eastAsia="標楷體" w:hAnsiTheme="majorEastAsia" w:cstheme="majorEastAsia"/>
              </w:rPr>
            </w:pPr>
          </w:p>
        </w:tc>
        <w:tc>
          <w:tcPr>
            <w:tcW w:w="181" w:type="pct"/>
            <w:noWrap/>
            <w:hideMark/>
          </w:tcPr>
          <w:p w14:paraId="12F6F756" w14:textId="55F407BA"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488" w:author="瑋婷 徐" w:date="2025-01-03T16:20:00Z" w16du:dateUtc="2025-01-03T08:20:00Z"/>
                <w:rFonts w:asciiTheme="majorEastAsia" w:eastAsia="標楷體" w:hAnsiTheme="majorEastAsia" w:cstheme="majorEastAsia"/>
                <w:rPrChange w:id="9489" w:author="瑋婷 徐" w:date="2025-01-04T22:55:00Z" w16du:dateUtc="2025-01-04T14:55:00Z">
                  <w:rPr>
                    <w:ins w:id="9490" w:author="瑋婷 徐" w:date="2025-01-03T16:20:00Z" w16du:dateUtc="2025-01-03T08:20:00Z"/>
                    <w:rFonts w:ascii="Times New Roman" w:eastAsia="Times New Roman" w:hAnsi="Times New Roman" w:cs="Times New Roman"/>
                    <w:sz w:val="20"/>
                    <w:szCs w:val="20"/>
                  </w:rPr>
                </w:rPrChange>
              </w:rPr>
              <w:pPrChange w:id="94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277B6CB2"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492" w:author="瑋婷 徐" w:date="2025-01-03T16:20:00Z" w16du:dateUtc="2025-01-03T08:20:00Z"/>
                <w:rFonts w:asciiTheme="majorEastAsia" w:eastAsia="標楷體" w:hAnsiTheme="majorEastAsia" w:cstheme="majorEastAsia"/>
                <w:rPrChange w:id="9493" w:author="瑋婷 徐" w:date="2025-01-04T22:55:00Z" w16du:dateUtc="2025-01-04T14:55:00Z">
                  <w:rPr>
                    <w:ins w:id="9494" w:author="瑋婷 徐" w:date="2025-01-03T16:20:00Z" w16du:dateUtc="2025-01-03T08:20:00Z"/>
                    <w:rFonts w:ascii="Times New Roman" w:eastAsia="Times New Roman" w:hAnsi="Times New Roman" w:cs="Times New Roman"/>
                    <w:sz w:val="20"/>
                    <w:szCs w:val="20"/>
                  </w:rPr>
                </w:rPrChange>
              </w:rPr>
              <w:pPrChange w:id="94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4505A2F5"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496" w:author="瑋婷 徐" w:date="2025-01-03T16:20:00Z" w16du:dateUtc="2025-01-03T08:20:00Z"/>
                <w:rFonts w:asciiTheme="majorEastAsia" w:eastAsia="標楷體" w:hAnsiTheme="majorEastAsia" w:cstheme="majorEastAsia"/>
                <w:rPrChange w:id="9497" w:author="瑋婷 徐" w:date="2025-01-04T22:55:00Z" w16du:dateUtc="2025-01-04T14:55:00Z">
                  <w:rPr>
                    <w:ins w:id="9498" w:author="瑋婷 徐" w:date="2025-01-03T16:20:00Z" w16du:dateUtc="2025-01-03T08:20:00Z"/>
                    <w:rFonts w:ascii="Times New Roman" w:eastAsia="Times New Roman" w:hAnsi="Times New Roman" w:cs="Times New Roman"/>
                    <w:sz w:val="20"/>
                    <w:szCs w:val="20"/>
                  </w:rPr>
                </w:rPrChange>
              </w:rPr>
              <w:pPrChange w:id="94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44976FC"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00" w:author="瑋婷 徐" w:date="2025-01-03T16:20:00Z" w16du:dateUtc="2025-01-03T08:20:00Z"/>
                <w:rFonts w:asciiTheme="majorEastAsia" w:eastAsia="標楷體" w:hAnsiTheme="majorEastAsia" w:cstheme="majorEastAsia"/>
                <w:color w:val="000000"/>
                <w:rPrChange w:id="9501" w:author="瑋婷 徐" w:date="2025-01-04T22:55:00Z" w16du:dateUtc="2025-01-04T14:55:00Z">
                  <w:rPr>
                    <w:ins w:id="9502" w:author="瑋婷 徐" w:date="2025-01-03T16:20:00Z" w16du:dateUtc="2025-01-03T08:20:00Z"/>
                    <w:rFonts w:cs="Calibri"/>
                    <w:color w:val="000000"/>
                    <w:sz w:val="22"/>
                  </w:rPr>
                </w:rPrChange>
              </w:rPr>
              <w:pPrChange w:id="95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504" w:author="瑋婷 徐" w:date="2025-01-03T16:20:00Z" w16du:dateUtc="2025-01-03T08:20:00Z">
              <w:r w:rsidRPr="00720C7A">
                <w:rPr>
                  <w:rFonts w:asciiTheme="majorEastAsia" w:eastAsia="標楷體" w:hAnsiTheme="majorEastAsia" w:cstheme="majorEastAsia"/>
                  <w:color w:val="000000"/>
                  <w:rPrChange w:id="9505" w:author="瑋婷 徐" w:date="2025-01-04T22:55:00Z" w16du:dateUtc="2025-01-04T14:55:00Z">
                    <w:rPr>
                      <w:rFonts w:cs="Calibri"/>
                      <w:color w:val="000000"/>
                      <w:sz w:val="22"/>
                    </w:rPr>
                  </w:rPrChange>
                </w:rPr>
                <w:t>*</w:t>
              </w:r>
            </w:ins>
          </w:p>
        </w:tc>
        <w:tc>
          <w:tcPr>
            <w:tcW w:w="181" w:type="pct"/>
            <w:noWrap/>
            <w:hideMark/>
          </w:tcPr>
          <w:p w14:paraId="11665D31"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06" w:author="瑋婷 徐" w:date="2025-01-03T16:20:00Z" w16du:dateUtc="2025-01-03T08:20:00Z"/>
                <w:rFonts w:asciiTheme="majorEastAsia" w:eastAsia="標楷體" w:hAnsiTheme="majorEastAsia" w:cstheme="majorEastAsia"/>
                <w:color w:val="000000"/>
                <w:rPrChange w:id="9507" w:author="瑋婷 徐" w:date="2025-01-04T22:55:00Z" w16du:dateUtc="2025-01-04T14:55:00Z">
                  <w:rPr>
                    <w:ins w:id="9508" w:author="瑋婷 徐" w:date="2025-01-03T16:20:00Z" w16du:dateUtc="2025-01-03T08:20:00Z"/>
                    <w:rFonts w:cs="Calibri"/>
                    <w:color w:val="000000"/>
                    <w:sz w:val="22"/>
                  </w:rPr>
                </w:rPrChange>
              </w:rPr>
              <w:pPrChange w:id="95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510" w:author="瑋婷 徐" w:date="2025-01-03T16:20:00Z" w16du:dateUtc="2025-01-03T08:20:00Z">
              <w:r w:rsidRPr="00720C7A">
                <w:rPr>
                  <w:rFonts w:asciiTheme="majorEastAsia" w:eastAsia="標楷體" w:hAnsiTheme="majorEastAsia" w:cstheme="majorEastAsia"/>
                  <w:color w:val="000000"/>
                  <w:rPrChange w:id="9511" w:author="瑋婷 徐" w:date="2025-01-04T22:55:00Z" w16du:dateUtc="2025-01-04T14:55:00Z">
                    <w:rPr>
                      <w:rFonts w:cs="Calibri"/>
                      <w:color w:val="000000"/>
                      <w:sz w:val="22"/>
                    </w:rPr>
                  </w:rPrChange>
                </w:rPr>
                <w:t>*</w:t>
              </w:r>
            </w:ins>
          </w:p>
        </w:tc>
        <w:tc>
          <w:tcPr>
            <w:tcW w:w="181" w:type="pct"/>
            <w:noWrap/>
            <w:hideMark/>
          </w:tcPr>
          <w:p w14:paraId="1F11EAC2"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12" w:author="瑋婷 徐" w:date="2025-01-03T16:20:00Z" w16du:dateUtc="2025-01-03T08:20:00Z"/>
                <w:rFonts w:asciiTheme="majorEastAsia" w:eastAsia="標楷體" w:hAnsiTheme="majorEastAsia" w:cstheme="majorEastAsia"/>
                <w:color w:val="000000"/>
                <w:rPrChange w:id="9513" w:author="瑋婷 徐" w:date="2025-01-04T22:55:00Z" w16du:dateUtc="2025-01-04T14:55:00Z">
                  <w:rPr>
                    <w:ins w:id="9514" w:author="瑋婷 徐" w:date="2025-01-03T16:20:00Z" w16du:dateUtc="2025-01-03T08:20:00Z"/>
                    <w:rFonts w:cs="Calibri"/>
                    <w:color w:val="000000"/>
                    <w:sz w:val="22"/>
                  </w:rPr>
                </w:rPrChange>
              </w:rPr>
              <w:pPrChange w:id="951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D67D2AC"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16" w:author="瑋婷 徐" w:date="2025-01-03T16:20:00Z" w16du:dateUtc="2025-01-03T08:20:00Z"/>
                <w:rFonts w:asciiTheme="majorEastAsia" w:eastAsia="標楷體" w:hAnsiTheme="majorEastAsia" w:cstheme="majorEastAsia"/>
                <w:color w:val="000000"/>
                <w:rPrChange w:id="9517" w:author="瑋婷 徐" w:date="2025-01-04T22:55:00Z" w16du:dateUtc="2025-01-04T14:55:00Z">
                  <w:rPr>
                    <w:ins w:id="9518" w:author="瑋婷 徐" w:date="2025-01-03T16:20:00Z" w16du:dateUtc="2025-01-03T08:20:00Z"/>
                    <w:rFonts w:cs="Calibri"/>
                    <w:color w:val="000000"/>
                    <w:sz w:val="22"/>
                  </w:rPr>
                </w:rPrChange>
              </w:rPr>
              <w:pPrChange w:id="951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520" w:author="瑋婷 徐" w:date="2025-01-03T16:20:00Z" w16du:dateUtc="2025-01-03T08:20:00Z">
              <w:r w:rsidRPr="00720C7A">
                <w:rPr>
                  <w:rFonts w:asciiTheme="majorEastAsia" w:eastAsia="標楷體" w:hAnsiTheme="majorEastAsia" w:cstheme="majorEastAsia"/>
                  <w:color w:val="000000"/>
                  <w:rPrChange w:id="9521" w:author="瑋婷 徐" w:date="2025-01-04T22:55:00Z" w16du:dateUtc="2025-01-04T14:55:00Z">
                    <w:rPr>
                      <w:rFonts w:cs="Calibri"/>
                      <w:color w:val="000000"/>
                      <w:sz w:val="22"/>
                    </w:rPr>
                  </w:rPrChange>
                </w:rPr>
                <w:t>*</w:t>
              </w:r>
            </w:ins>
          </w:p>
        </w:tc>
        <w:tc>
          <w:tcPr>
            <w:tcW w:w="181" w:type="pct"/>
            <w:noWrap/>
            <w:hideMark/>
          </w:tcPr>
          <w:p w14:paraId="6309BAD1"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522" w:author="瑋婷 徐" w:date="2025-01-03T16:20:00Z" w16du:dateUtc="2025-01-03T08:20:00Z"/>
                <w:rFonts w:asciiTheme="majorEastAsia" w:eastAsia="標楷體" w:hAnsiTheme="majorEastAsia" w:cstheme="majorEastAsia"/>
                <w:color w:val="000000"/>
                <w:rPrChange w:id="9523" w:author="瑋婷 徐" w:date="2025-01-04T22:55:00Z" w16du:dateUtc="2025-01-04T14:55:00Z">
                  <w:rPr>
                    <w:ins w:id="9524" w:author="瑋婷 徐" w:date="2025-01-03T16:20:00Z" w16du:dateUtc="2025-01-03T08:20:00Z"/>
                    <w:rFonts w:cs="Calibri"/>
                    <w:color w:val="000000"/>
                    <w:sz w:val="22"/>
                  </w:rPr>
                </w:rPrChange>
              </w:rPr>
              <w:pPrChange w:id="95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526" w:author="瑋婷 徐" w:date="2025-01-03T16:20:00Z" w16du:dateUtc="2025-01-03T08:20:00Z">
              <w:r w:rsidRPr="00720C7A">
                <w:rPr>
                  <w:rFonts w:asciiTheme="majorEastAsia" w:eastAsia="標楷體" w:hAnsiTheme="majorEastAsia" w:cstheme="majorEastAsia"/>
                  <w:color w:val="000000"/>
                  <w:rPrChange w:id="9527" w:author="瑋婷 徐" w:date="2025-01-04T22:55:00Z" w16du:dateUtc="2025-01-04T14:55:00Z">
                    <w:rPr>
                      <w:rFonts w:cs="Calibri"/>
                      <w:color w:val="000000"/>
                      <w:sz w:val="22"/>
                    </w:rPr>
                  </w:rPrChange>
                </w:rPr>
                <w:t>*</w:t>
              </w:r>
            </w:ins>
          </w:p>
        </w:tc>
      </w:tr>
      <w:tr w:rsidR="00832762" w:rsidRPr="00720C7A" w14:paraId="362C71DE" w14:textId="77777777" w:rsidTr="00FE102C">
        <w:trPr>
          <w:cnfStyle w:val="000000100000" w:firstRow="0" w:lastRow="0" w:firstColumn="0" w:lastColumn="0" w:oddVBand="0" w:evenVBand="0" w:oddHBand="1" w:evenHBand="0" w:firstRowFirstColumn="0" w:firstRowLastColumn="0" w:lastRowFirstColumn="0" w:lastRowLastColumn="0"/>
          <w:trHeight w:val="300"/>
          <w:ins w:id="9528"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4327905D" w14:textId="77777777" w:rsidR="00DA433E" w:rsidRPr="00720C7A" w:rsidRDefault="00DA433E">
            <w:pPr>
              <w:spacing w:line="360" w:lineRule="auto"/>
              <w:jc w:val="both"/>
              <w:rPr>
                <w:ins w:id="9529" w:author="瑋婷 徐" w:date="2025-01-03T16:20:00Z" w16du:dateUtc="2025-01-03T08:20:00Z"/>
                <w:rFonts w:asciiTheme="majorEastAsia" w:eastAsia="標楷體" w:hAnsiTheme="majorEastAsia" w:cstheme="majorEastAsia"/>
                <w:b w:val="0"/>
                <w:bCs w:val="0"/>
                <w:color w:val="000000"/>
                <w:rPrChange w:id="9530" w:author="瑋婷 徐" w:date="2025-01-04T22:55:00Z" w16du:dateUtc="2025-01-04T14:55:00Z">
                  <w:rPr>
                    <w:ins w:id="9531" w:author="瑋婷 徐" w:date="2025-01-03T16:20:00Z" w16du:dateUtc="2025-01-03T08:20:00Z"/>
                    <w:rFonts w:cs="Calibri"/>
                    <w:color w:val="000000"/>
                    <w:sz w:val="22"/>
                  </w:rPr>
                </w:rPrChange>
              </w:rPr>
              <w:pPrChange w:id="9532" w:author="瑋婷 徐" w:date="2025-01-03T16:21:00Z" w16du:dateUtc="2025-01-03T08:21:00Z">
                <w:pPr/>
              </w:pPrChange>
            </w:pPr>
            <w:ins w:id="9533" w:author="瑋婷 徐" w:date="2025-01-03T16:20:00Z" w16du:dateUtc="2025-01-03T08:20:00Z">
              <w:r w:rsidRPr="00720C7A">
                <w:rPr>
                  <w:rFonts w:asciiTheme="majorEastAsia" w:eastAsia="標楷體" w:hAnsiTheme="majorEastAsia" w:cstheme="majorEastAsia"/>
                  <w:b w:val="0"/>
                  <w:bCs w:val="0"/>
                  <w:color w:val="000000"/>
                  <w:rPrChange w:id="9534" w:author="瑋婷 徐" w:date="2025-01-04T22:55:00Z" w16du:dateUtc="2025-01-04T14:55:00Z">
                    <w:rPr>
                      <w:rFonts w:cs="Calibri"/>
                      <w:color w:val="000000"/>
                      <w:sz w:val="22"/>
                    </w:rPr>
                  </w:rPrChange>
                </w:rPr>
                <w:t>臺灣鷦眉</w:t>
              </w:r>
              <w:r w:rsidRPr="00720C7A">
                <w:rPr>
                  <w:rFonts w:asciiTheme="majorEastAsia" w:eastAsia="標楷體" w:hAnsiTheme="majorEastAsia" w:cstheme="majorEastAsia"/>
                  <w:b w:val="0"/>
                  <w:bCs w:val="0"/>
                  <w:color w:val="000000"/>
                  <w:rPrChange w:id="9535" w:author="瑋婷 徐" w:date="2025-01-04T22:55:00Z" w16du:dateUtc="2025-01-04T14:55:00Z">
                    <w:rPr>
                      <w:rFonts w:cs="Calibri"/>
                      <w:color w:val="000000"/>
                      <w:sz w:val="22"/>
                    </w:rPr>
                  </w:rPrChange>
                </w:rPr>
                <w:t xml:space="preserve"> </w:t>
              </w:r>
              <w:r w:rsidRPr="00720C7A">
                <w:rPr>
                  <w:rFonts w:asciiTheme="majorEastAsia" w:eastAsia="標楷體" w:hAnsiTheme="majorEastAsia" w:cstheme="majorEastAsia"/>
                  <w:b w:val="0"/>
                  <w:bCs w:val="0"/>
                  <w:color w:val="000000"/>
                  <w:rPrChange w:id="9536" w:author="瑋婷 徐" w:date="2025-01-04T22:55:00Z" w16du:dateUtc="2025-01-04T14:55:00Z">
                    <w:rPr>
                      <w:color w:val="000000"/>
                      <w:sz w:val="22"/>
                    </w:rPr>
                  </w:rPrChange>
                </w:rPr>
                <w:t>◎</w:t>
              </w:r>
              <w:r w:rsidRPr="00720C7A">
                <w:rPr>
                  <w:rFonts w:asciiTheme="majorEastAsia" w:eastAsia="標楷體" w:hAnsiTheme="majorEastAsia" w:cstheme="majorEastAsia"/>
                  <w:b w:val="0"/>
                  <w:bCs w:val="0"/>
                  <w:color w:val="000000"/>
                  <w:rPrChange w:id="9537" w:author="瑋婷 徐" w:date="2025-01-04T22:55:00Z" w16du:dateUtc="2025-01-04T14:55:00Z">
                    <w:rPr>
                      <w:rFonts w:cs="Calibri"/>
                      <w:color w:val="000000"/>
                      <w:sz w:val="22"/>
                    </w:rPr>
                  </w:rPrChange>
                </w:rPr>
                <w:t xml:space="preserve"> </w:t>
              </w:r>
            </w:ins>
          </w:p>
        </w:tc>
        <w:tc>
          <w:tcPr>
            <w:tcW w:w="1080" w:type="pct"/>
            <w:hideMark/>
          </w:tcPr>
          <w:p w14:paraId="5FDA06AA"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538" w:author="瑋婷 徐" w:date="2025-01-03T16:20:00Z" w16du:dateUtc="2025-01-03T08:20:00Z"/>
                <w:rFonts w:asciiTheme="majorEastAsia" w:eastAsia="標楷體" w:hAnsiTheme="majorEastAsia" w:cstheme="majorEastAsia"/>
                <w:i/>
                <w:iCs/>
                <w:color w:val="000000"/>
                <w:rPrChange w:id="9539" w:author="瑋婷 徐" w:date="2025-01-04T22:55:00Z" w16du:dateUtc="2025-01-04T14:55:00Z">
                  <w:rPr>
                    <w:ins w:id="9540" w:author="瑋婷 徐" w:date="2025-01-03T16:20:00Z" w16du:dateUtc="2025-01-03T08:20:00Z"/>
                    <w:rFonts w:cs="Calibri"/>
                    <w:i/>
                    <w:iCs/>
                    <w:color w:val="000000"/>
                    <w:sz w:val="22"/>
                  </w:rPr>
                </w:rPrChange>
              </w:rPr>
              <w:pPrChange w:id="954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542" w:author="瑋婷 徐" w:date="2025-01-03T16:20:00Z" w16du:dateUtc="2025-01-03T08:20:00Z">
              <w:r w:rsidRPr="00720C7A">
                <w:rPr>
                  <w:rFonts w:asciiTheme="majorEastAsia" w:eastAsia="標楷體" w:hAnsiTheme="majorEastAsia" w:cstheme="majorEastAsia"/>
                  <w:i/>
                  <w:iCs/>
                  <w:color w:val="000000"/>
                  <w:rPrChange w:id="9543" w:author="瑋婷 徐" w:date="2025-01-04T22:55:00Z" w16du:dateUtc="2025-01-04T14:55:00Z">
                    <w:rPr>
                      <w:rFonts w:cs="Calibri"/>
                      <w:i/>
                      <w:iCs/>
                      <w:color w:val="000000"/>
                      <w:sz w:val="22"/>
                    </w:rPr>
                  </w:rPrChange>
                </w:rPr>
                <w:t>Pnoepyga formosana</w:t>
              </w:r>
            </w:ins>
          </w:p>
        </w:tc>
        <w:tc>
          <w:tcPr>
            <w:tcW w:w="134" w:type="pct"/>
            <w:noWrap/>
            <w:hideMark/>
          </w:tcPr>
          <w:p w14:paraId="4A3EA184"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544" w:author="瑋婷 徐" w:date="2025-01-03T16:20:00Z" w16du:dateUtc="2025-01-03T08:20:00Z"/>
                <w:rFonts w:asciiTheme="majorEastAsia" w:eastAsia="標楷體" w:hAnsiTheme="majorEastAsia" w:cstheme="majorEastAsia"/>
                <w:i/>
                <w:iCs/>
                <w:color w:val="000000"/>
                <w:rPrChange w:id="9545" w:author="瑋婷 徐" w:date="2025-01-04T22:55:00Z" w16du:dateUtc="2025-01-04T14:55:00Z">
                  <w:rPr>
                    <w:ins w:id="9546" w:author="瑋婷 徐" w:date="2025-01-03T16:20:00Z" w16du:dateUtc="2025-01-03T08:20:00Z"/>
                    <w:rFonts w:cs="Calibri"/>
                    <w:i/>
                    <w:iCs/>
                    <w:color w:val="000000"/>
                    <w:sz w:val="22"/>
                  </w:rPr>
                </w:rPrChange>
              </w:rPr>
              <w:pPrChange w:id="95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5FC72529"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548" w:author="瑋婷 徐" w:date="2025-01-03T16:20:00Z" w16du:dateUtc="2025-01-03T08:20:00Z"/>
                <w:rFonts w:asciiTheme="majorEastAsia" w:eastAsia="標楷體" w:hAnsiTheme="majorEastAsia" w:cstheme="majorEastAsia"/>
                <w:rPrChange w:id="9549" w:author="瑋婷 徐" w:date="2025-01-04T22:55:00Z" w16du:dateUtc="2025-01-04T14:55:00Z">
                  <w:rPr>
                    <w:ins w:id="9550" w:author="瑋婷 徐" w:date="2025-01-03T16:20:00Z" w16du:dateUtc="2025-01-03T08:20:00Z"/>
                    <w:rFonts w:ascii="Times New Roman" w:eastAsia="Times New Roman" w:hAnsi="Times New Roman" w:cs="Times New Roman"/>
                    <w:sz w:val="20"/>
                    <w:szCs w:val="20"/>
                  </w:rPr>
                </w:rPrChange>
              </w:rPr>
              <w:pPrChange w:id="95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75E9786C"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552" w:author="瑋婷 徐" w:date="2025-01-03T16:20:00Z" w16du:dateUtc="2025-01-03T08:20:00Z"/>
                <w:rFonts w:asciiTheme="majorEastAsia" w:eastAsia="標楷體" w:hAnsiTheme="majorEastAsia" w:cstheme="majorEastAsia"/>
                <w:rPrChange w:id="9553" w:author="瑋婷 徐" w:date="2025-01-04T22:55:00Z" w16du:dateUtc="2025-01-04T14:55:00Z">
                  <w:rPr>
                    <w:ins w:id="9554" w:author="瑋婷 徐" w:date="2025-01-03T16:20:00Z" w16du:dateUtc="2025-01-03T08:20:00Z"/>
                    <w:rFonts w:ascii="Times New Roman" w:eastAsia="Times New Roman" w:hAnsi="Times New Roman" w:cs="Times New Roman"/>
                    <w:sz w:val="20"/>
                    <w:szCs w:val="20"/>
                  </w:rPr>
                </w:rPrChange>
              </w:rPr>
              <w:pPrChange w:id="955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18BDC1F8"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556" w:author="瑋婷 徐" w:date="2025-01-03T16:20:00Z" w16du:dateUtc="2025-01-03T08:20:00Z"/>
                <w:rFonts w:asciiTheme="majorEastAsia" w:eastAsia="標楷體" w:hAnsiTheme="majorEastAsia" w:cstheme="majorEastAsia"/>
                <w:rPrChange w:id="9557" w:author="瑋婷 徐" w:date="2025-01-04T22:55:00Z" w16du:dateUtc="2025-01-04T14:55:00Z">
                  <w:rPr>
                    <w:ins w:id="9558" w:author="瑋婷 徐" w:date="2025-01-03T16:20:00Z" w16du:dateUtc="2025-01-03T08:20:00Z"/>
                    <w:rFonts w:ascii="Times New Roman" w:eastAsia="Times New Roman" w:hAnsi="Times New Roman" w:cs="Times New Roman"/>
                    <w:sz w:val="20"/>
                    <w:szCs w:val="20"/>
                  </w:rPr>
                </w:rPrChange>
              </w:rPr>
              <w:pPrChange w:id="95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42C70EF3"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560" w:author="瑋婷 徐" w:date="2025-01-03T16:20:00Z" w16du:dateUtc="2025-01-03T08:20:00Z"/>
                <w:rFonts w:asciiTheme="majorEastAsia" w:eastAsia="標楷體" w:hAnsiTheme="majorEastAsia" w:cstheme="majorEastAsia"/>
                <w:rPrChange w:id="9561" w:author="瑋婷 徐" w:date="2025-01-04T22:55:00Z" w16du:dateUtc="2025-01-04T14:55:00Z">
                  <w:rPr>
                    <w:ins w:id="9562" w:author="瑋婷 徐" w:date="2025-01-03T16:20:00Z" w16du:dateUtc="2025-01-03T08:20:00Z"/>
                    <w:rFonts w:ascii="Times New Roman" w:eastAsia="Times New Roman" w:hAnsi="Times New Roman" w:cs="Times New Roman"/>
                    <w:sz w:val="20"/>
                    <w:szCs w:val="20"/>
                  </w:rPr>
                </w:rPrChange>
              </w:rPr>
              <w:pPrChange w:id="956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69956188"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564" w:author="瑋婷 徐" w:date="2025-01-03T16:20:00Z" w16du:dateUtc="2025-01-03T08:20:00Z"/>
                <w:rFonts w:asciiTheme="majorEastAsia" w:eastAsia="標楷體" w:hAnsiTheme="majorEastAsia" w:cstheme="majorEastAsia"/>
                <w:rPrChange w:id="9565" w:author="瑋婷 徐" w:date="2025-01-04T22:55:00Z" w16du:dateUtc="2025-01-04T14:55:00Z">
                  <w:rPr>
                    <w:ins w:id="9566" w:author="瑋婷 徐" w:date="2025-01-03T16:20:00Z" w16du:dateUtc="2025-01-03T08:20:00Z"/>
                    <w:rFonts w:ascii="Times New Roman" w:eastAsia="Times New Roman" w:hAnsi="Times New Roman" w:cs="Times New Roman"/>
                    <w:sz w:val="20"/>
                    <w:szCs w:val="20"/>
                  </w:rPr>
                </w:rPrChange>
              </w:rPr>
              <w:pPrChange w:id="95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
          <w:p w14:paraId="0E40E3EA" w14:textId="77777777" w:rsidR="00DA433E" w:rsidRPr="00720C7A"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568" w:author="瑋婷 徐" w:date="2025-01-03T16:33:00Z" w16du:dateUtc="2025-01-03T08:33:00Z"/>
                <w:rFonts w:asciiTheme="majorEastAsia" w:eastAsia="標楷體" w:hAnsiTheme="majorEastAsia" w:cstheme="majorEastAsia"/>
              </w:rPr>
            </w:pPr>
          </w:p>
        </w:tc>
        <w:tc>
          <w:tcPr>
            <w:tcW w:w="134" w:type="pct"/>
            <w:noWrap/>
            <w:hideMark/>
          </w:tcPr>
          <w:p w14:paraId="22CB95C5" w14:textId="2203FE56"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569" w:author="瑋婷 徐" w:date="2025-01-03T16:20:00Z" w16du:dateUtc="2025-01-03T08:20:00Z"/>
                <w:rFonts w:asciiTheme="majorEastAsia" w:eastAsia="標楷體" w:hAnsiTheme="majorEastAsia" w:cstheme="majorEastAsia"/>
                <w:rPrChange w:id="9570" w:author="瑋婷 徐" w:date="2025-01-04T22:55:00Z" w16du:dateUtc="2025-01-04T14:55:00Z">
                  <w:rPr>
                    <w:ins w:id="9571" w:author="瑋婷 徐" w:date="2025-01-03T16:20:00Z" w16du:dateUtc="2025-01-03T08:20:00Z"/>
                    <w:rFonts w:ascii="Times New Roman" w:eastAsia="Times New Roman" w:hAnsi="Times New Roman" w:cs="Times New Roman"/>
                    <w:sz w:val="20"/>
                    <w:szCs w:val="20"/>
                  </w:rPr>
                </w:rPrChange>
              </w:rPr>
              <w:pPrChange w:id="957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773D679A"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573" w:author="瑋婷 徐" w:date="2025-01-03T16:20:00Z" w16du:dateUtc="2025-01-03T08:20:00Z"/>
                <w:rFonts w:asciiTheme="majorEastAsia" w:eastAsia="標楷體" w:hAnsiTheme="majorEastAsia" w:cstheme="majorEastAsia"/>
                <w:rPrChange w:id="9574" w:author="瑋婷 徐" w:date="2025-01-04T22:55:00Z" w16du:dateUtc="2025-01-04T14:55:00Z">
                  <w:rPr>
                    <w:ins w:id="9575" w:author="瑋婷 徐" w:date="2025-01-03T16:20:00Z" w16du:dateUtc="2025-01-03T08:20:00Z"/>
                    <w:rFonts w:ascii="Times New Roman" w:eastAsia="Times New Roman" w:hAnsi="Times New Roman" w:cs="Times New Roman"/>
                    <w:sz w:val="20"/>
                    <w:szCs w:val="20"/>
                  </w:rPr>
                </w:rPrChange>
              </w:rPr>
              <w:pPrChange w:id="957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09BC7243"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577" w:author="瑋婷 徐" w:date="2025-01-03T16:20:00Z" w16du:dateUtc="2025-01-03T08:20:00Z"/>
                <w:rFonts w:asciiTheme="majorEastAsia" w:eastAsia="標楷體" w:hAnsiTheme="majorEastAsia" w:cstheme="majorEastAsia"/>
                <w:rPrChange w:id="9578" w:author="瑋婷 徐" w:date="2025-01-04T22:55:00Z" w16du:dateUtc="2025-01-04T14:55:00Z">
                  <w:rPr>
                    <w:ins w:id="9579" w:author="瑋婷 徐" w:date="2025-01-03T16:20:00Z" w16du:dateUtc="2025-01-03T08:20:00Z"/>
                    <w:rFonts w:ascii="Times New Roman" w:eastAsia="Times New Roman" w:hAnsi="Times New Roman" w:cs="Times New Roman"/>
                    <w:sz w:val="20"/>
                    <w:szCs w:val="20"/>
                  </w:rPr>
                </w:rPrChange>
              </w:rPr>
              <w:pPrChange w:id="95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1D783CCC"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581" w:author="瑋婷 徐" w:date="2025-01-03T16:20:00Z" w16du:dateUtc="2025-01-03T08:20:00Z"/>
                <w:rFonts w:asciiTheme="majorEastAsia" w:eastAsia="標楷體" w:hAnsiTheme="majorEastAsia" w:cstheme="majorEastAsia"/>
                <w:rPrChange w:id="9582" w:author="瑋婷 徐" w:date="2025-01-04T22:55:00Z" w16du:dateUtc="2025-01-04T14:55:00Z">
                  <w:rPr>
                    <w:ins w:id="9583" w:author="瑋婷 徐" w:date="2025-01-03T16:20:00Z" w16du:dateUtc="2025-01-03T08:20:00Z"/>
                    <w:rFonts w:ascii="Times New Roman" w:eastAsia="Times New Roman" w:hAnsi="Times New Roman" w:cs="Times New Roman"/>
                    <w:sz w:val="20"/>
                    <w:szCs w:val="20"/>
                  </w:rPr>
                </w:rPrChange>
              </w:rPr>
              <w:pPrChange w:id="95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tcPr>
          <w:p w14:paraId="33E670FF" w14:textId="77777777" w:rsidR="00DA433E" w:rsidRPr="00720C7A"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585" w:author="瑋婷 徐" w:date="2025-01-03T16:33:00Z" w16du:dateUtc="2025-01-03T08:33:00Z"/>
                <w:rFonts w:asciiTheme="majorEastAsia" w:eastAsia="標楷體" w:hAnsiTheme="majorEastAsia" w:cstheme="majorEastAsia"/>
              </w:rPr>
            </w:pPr>
          </w:p>
        </w:tc>
        <w:tc>
          <w:tcPr>
            <w:tcW w:w="181" w:type="pct"/>
            <w:noWrap/>
            <w:hideMark/>
          </w:tcPr>
          <w:p w14:paraId="28C12A63" w14:textId="6552C899"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586" w:author="瑋婷 徐" w:date="2025-01-03T16:20:00Z" w16du:dateUtc="2025-01-03T08:20:00Z"/>
                <w:rFonts w:asciiTheme="majorEastAsia" w:eastAsia="標楷體" w:hAnsiTheme="majorEastAsia" w:cstheme="majorEastAsia"/>
                <w:rPrChange w:id="9587" w:author="瑋婷 徐" w:date="2025-01-04T22:55:00Z" w16du:dateUtc="2025-01-04T14:55:00Z">
                  <w:rPr>
                    <w:ins w:id="9588" w:author="瑋婷 徐" w:date="2025-01-03T16:20:00Z" w16du:dateUtc="2025-01-03T08:20:00Z"/>
                    <w:rFonts w:ascii="Times New Roman" w:eastAsia="Times New Roman" w:hAnsi="Times New Roman" w:cs="Times New Roman"/>
                    <w:sz w:val="20"/>
                    <w:szCs w:val="20"/>
                  </w:rPr>
                </w:rPrChange>
              </w:rPr>
              <w:pPrChange w:id="95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1583EE5C"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590" w:author="瑋婷 徐" w:date="2025-01-03T16:20:00Z" w16du:dateUtc="2025-01-03T08:20:00Z"/>
                <w:rFonts w:asciiTheme="majorEastAsia" w:eastAsia="標楷體" w:hAnsiTheme="majorEastAsia" w:cstheme="majorEastAsia"/>
                <w:rPrChange w:id="9591" w:author="瑋婷 徐" w:date="2025-01-04T22:55:00Z" w16du:dateUtc="2025-01-04T14:55:00Z">
                  <w:rPr>
                    <w:ins w:id="9592" w:author="瑋婷 徐" w:date="2025-01-03T16:20:00Z" w16du:dateUtc="2025-01-03T08:20:00Z"/>
                    <w:rFonts w:ascii="Times New Roman" w:eastAsia="Times New Roman" w:hAnsi="Times New Roman" w:cs="Times New Roman"/>
                    <w:sz w:val="20"/>
                    <w:szCs w:val="20"/>
                  </w:rPr>
                </w:rPrChange>
              </w:rPr>
              <w:pPrChange w:id="95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015C0376"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594" w:author="瑋婷 徐" w:date="2025-01-03T16:20:00Z" w16du:dateUtc="2025-01-03T08:20:00Z"/>
                <w:rFonts w:asciiTheme="majorEastAsia" w:eastAsia="標楷體" w:hAnsiTheme="majorEastAsia" w:cstheme="majorEastAsia"/>
                <w:rPrChange w:id="9595" w:author="瑋婷 徐" w:date="2025-01-04T22:55:00Z" w16du:dateUtc="2025-01-04T14:55:00Z">
                  <w:rPr>
                    <w:ins w:id="9596" w:author="瑋婷 徐" w:date="2025-01-03T16:20:00Z" w16du:dateUtc="2025-01-03T08:20:00Z"/>
                    <w:rFonts w:ascii="Times New Roman" w:eastAsia="Times New Roman" w:hAnsi="Times New Roman" w:cs="Times New Roman"/>
                    <w:sz w:val="20"/>
                    <w:szCs w:val="20"/>
                  </w:rPr>
                </w:rPrChange>
              </w:rPr>
              <w:pPrChange w:id="95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41FD76A5"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598" w:author="瑋婷 徐" w:date="2025-01-03T16:20:00Z" w16du:dateUtc="2025-01-03T08:20:00Z"/>
                <w:rFonts w:asciiTheme="majorEastAsia" w:eastAsia="標楷體" w:hAnsiTheme="majorEastAsia" w:cstheme="majorEastAsia"/>
                <w:color w:val="000000"/>
                <w:rPrChange w:id="9599" w:author="瑋婷 徐" w:date="2025-01-04T22:55:00Z" w16du:dateUtc="2025-01-04T14:55:00Z">
                  <w:rPr>
                    <w:ins w:id="9600" w:author="瑋婷 徐" w:date="2025-01-03T16:20:00Z" w16du:dateUtc="2025-01-03T08:20:00Z"/>
                    <w:rFonts w:cs="Calibri"/>
                    <w:color w:val="000000"/>
                    <w:sz w:val="22"/>
                  </w:rPr>
                </w:rPrChange>
              </w:rPr>
              <w:pPrChange w:id="96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602" w:author="瑋婷 徐" w:date="2025-01-03T16:20:00Z" w16du:dateUtc="2025-01-03T08:20:00Z">
              <w:r w:rsidRPr="00720C7A">
                <w:rPr>
                  <w:rFonts w:asciiTheme="majorEastAsia" w:eastAsia="標楷體" w:hAnsiTheme="majorEastAsia" w:cstheme="majorEastAsia"/>
                  <w:color w:val="000000"/>
                  <w:rPrChange w:id="9603" w:author="瑋婷 徐" w:date="2025-01-04T22:55:00Z" w16du:dateUtc="2025-01-04T14:55:00Z">
                    <w:rPr>
                      <w:rFonts w:cs="Calibri"/>
                      <w:color w:val="000000"/>
                      <w:sz w:val="22"/>
                    </w:rPr>
                  </w:rPrChange>
                </w:rPr>
                <w:t>*</w:t>
              </w:r>
            </w:ins>
          </w:p>
        </w:tc>
        <w:tc>
          <w:tcPr>
            <w:tcW w:w="181" w:type="pct"/>
            <w:noWrap/>
            <w:hideMark/>
          </w:tcPr>
          <w:p w14:paraId="33BD7B4C"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604" w:author="瑋婷 徐" w:date="2025-01-03T16:20:00Z" w16du:dateUtc="2025-01-03T08:20:00Z"/>
                <w:rFonts w:asciiTheme="majorEastAsia" w:eastAsia="標楷體" w:hAnsiTheme="majorEastAsia" w:cstheme="majorEastAsia"/>
                <w:color w:val="000000"/>
                <w:rPrChange w:id="9605" w:author="瑋婷 徐" w:date="2025-01-04T22:55:00Z" w16du:dateUtc="2025-01-04T14:55:00Z">
                  <w:rPr>
                    <w:ins w:id="9606" w:author="瑋婷 徐" w:date="2025-01-03T16:20:00Z" w16du:dateUtc="2025-01-03T08:20:00Z"/>
                    <w:rFonts w:cs="Calibri"/>
                    <w:color w:val="000000"/>
                    <w:sz w:val="22"/>
                  </w:rPr>
                </w:rPrChange>
              </w:rPr>
              <w:pPrChange w:id="960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608" w:author="瑋婷 徐" w:date="2025-01-03T16:20:00Z" w16du:dateUtc="2025-01-03T08:20:00Z">
              <w:r w:rsidRPr="00720C7A">
                <w:rPr>
                  <w:rFonts w:asciiTheme="majorEastAsia" w:eastAsia="標楷體" w:hAnsiTheme="majorEastAsia" w:cstheme="majorEastAsia"/>
                  <w:color w:val="000000"/>
                  <w:rPrChange w:id="9609" w:author="瑋婷 徐" w:date="2025-01-04T22:55:00Z" w16du:dateUtc="2025-01-04T14:55:00Z">
                    <w:rPr>
                      <w:rFonts w:cs="Calibri"/>
                      <w:color w:val="000000"/>
                      <w:sz w:val="22"/>
                    </w:rPr>
                  </w:rPrChange>
                </w:rPr>
                <w:t>*</w:t>
              </w:r>
            </w:ins>
          </w:p>
        </w:tc>
        <w:tc>
          <w:tcPr>
            <w:tcW w:w="181" w:type="pct"/>
            <w:noWrap/>
            <w:hideMark/>
          </w:tcPr>
          <w:p w14:paraId="072FF25F"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610" w:author="瑋婷 徐" w:date="2025-01-03T16:20:00Z" w16du:dateUtc="2025-01-03T08:20:00Z"/>
                <w:rFonts w:asciiTheme="majorEastAsia" w:eastAsia="標楷體" w:hAnsiTheme="majorEastAsia" w:cstheme="majorEastAsia"/>
                <w:color w:val="000000"/>
                <w:rPrChange w:id="9611" w:author="瑋婷 徐" w:date="2025-01-04T22:55:00Z" w16du:dateUtc="2025-01-04T14:55:00Z">
                  <w:rPr>
                    <w:ins w:id="9612" w:author="瑋婷 徐" w:date="2025-01-03T16:20:00Z" w16du:dateUtc="2025-01-03T08:20:00Z"/>
                    <w:rFonts w:cs="Calibri"/>
                    <w:color w:val="000000"/>
                    <w:sz w:val="22"/>
                  </w:rPr>
                </w:rPrChange>
              </w:rPr>
              <w:pPrChange w:id="96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5571DF3B"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614" w:author="瑋婷 徐" w:date="2025-01-03T16:20:00Z" w16du:dateUtc="2025-01-03T08:20:00Z"/>
                <w:rFonts w:asciiTheme="majorEastAsia" w:eastAsia="標楷體" w:hAnsiTheme="majorEastAsia" w:cstheme="majorEastAsia"/>
                <w:color w:val="000000"/>
                <w:rPrChange w:id="9615" w:author="瑋婷 徐" w:date="2025-01-04T22:55:00Z" w16du:dateUtc="2025-01-04T14:55:00Z">
                  <w:rPr>
                    <w:ins w:id="9616" w:author="瑋婷 徐" w:date="2025-01-03T16:20:00Z" w16du:dateUtc="2025-01-03T08:20:00Z"/>
                    <w:rFonts w:cs="Calibri"/>
                    <w:color w:val="000000"/>
                    <w:sz w:val="22"/>
                  </w:rPr>
                </w:rPrChange>
              </w:rPr>
              <w:pPrChange w:id="96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618" w:author="瑋婷 徐" w:date="2025-01-03T16:20:00Z" w16du:dateUtc="2025-01-03T08:20:00Z">
              <w:r w:rsidRPr="00720C7A">
                <w:rPr>
                  <w:rFonts w:asciiTheme="majorEastAsia" w:eastAsia="標楷體" w:hAnsiTheme="majorEastAsia" w:cstheme="majorEastAsia"/>
                  <w:color w:val="000000"/>
                  <w:rPrChange w:id="9619" w:author="瑋婷 徐" w:date="2025-01-04T22:55:00Z" w16du:dateUtc="2025-01-04T14:55:00Z">
                    <w:rPr>
                      <w:rFonts w:cs="Calibri"/>
                      <w:color w:val="000000"/>
                      <w:sz w:val="22"/>
                    </w:rPr>
                  </w:rPrChange>
                </w:rPr>
                <w:t>*</w:t>
              </w:r>
            </w:ins>
          </w:p>
        </w:tc>
        <w:tc>
          <w:tcPr>
            <w:tcW w:w="181" w:type="pct"/>
            <w:noWrap/>
            <w:hideMark/>
          </w:tcPr>
          <w:p w14:paraId="0C8DC788"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620" w:author="瑋婷 徐" w:date="2025-01-03T16:20:00Z" w16du:dateUtc="2025-01-03T08:20:00Z"/>
                <w:rFonts w:asciiTheme="majorEastAsia" w:eastAsia="標楷體" w:hAnsiTheme="majorEastAsia" w:cstheme="majorEastAsia"/>
                <w:color w:val="000000"/>
                <w:rPrChange w:id="9621" w:author="瑋婷 徐" w:date="2025-01-04T22:55:00Z" w16du:dateUtc="2025-01-04T14:55:00Z">
                  <w:rPr>
                    <w:ins w:id="9622" w:author="瑋婷 徐" w:date="2025-01-03T16:20:00Z" w16du:dateUtc="2025-01-03T08:20:00Z"/>
                    <w:rFonts w:cs="Calibri"/>
                    <w:color w:val="000000"/>
                    <w:sz w:val="22"/>
                  </w:rPr>
                </w:rPrChange>
              </w:rPr>
              <w:pPrChange w:id="96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624" w:author="瑋婷 徐" w:date="2025-01-03T16:20:00Z" w16du:dateUtc="2025-01-03T08:20:00Z">
              <w:r w:rsidRPr="00720C7A">
                <w:rPr>
                  <w:rFonts w:asciiTheme="majorEastAsia" w:eastAsia="標楷體" w:hAnsiTheme="majorEastAsia" w:cstheme="majorEastAsia"/>
                  <w:color w:val="000000"/>
                  <w:rPrChange w:id="9625" w:author="瑋婷 徐" w:date="2025-01-04T22:55:00Z" w16du:dateUtc="2025-01-04T14:55:00Z">
                    <w:rPr>
                      <w:rFonts w:cs="Calibri"/>
                      <w:color w:val="000000"/>
                      <w:sz w:val="22"/>
                    </w:rPr>
                  </w:rPrChange>
                </w:rPr>
                <w:t>*</w:t>
              </w:r>
            </w:ins>
          </w:p>
        </w:tc>
      </w:tr>
      <w:tr w:rsidR="00FE102C" w:rsidRPr="00720C7A" w14:paraId="3FF51678" w14:textId="77777777" w:rsidTr="00FE102C">
        <w:trPr>
          <w:trHeight w:val="300"/>
          <w:ins w:id="9626"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621913BC" w14:textId="77777777" w:rsidR="00DA433E" w:rsidRPr="00720C7A" w:rsidRDefault="00DA433E">
            <w:pPr>
              <w:spacing w:line="360" w:lineRule="auto"/>
              <w:jc w:val="both"/>
              <w:rPr>
                <w:ins w:id="9627" w:author="瑋婷 徐" w:date="2025-01-03T16:20:00Z" w16du:dateUtc="2025-01-03T08:20:00Z"/>
                <w:rFonts w:asciiTheme="majorEastAsia" w:eastAsia="標楷體" w:hAnsiTheme="majorEastAsia" w:cstheme="majorEastAsia"/>
                <w:b w:val="0"/>
                <w:bCs w:val="0"/>
                <w:color w:val="000000"/>
                <w:rPrChange w:id="9628" w:author="瑋婷 徐" w:date="2025-01-04T22:55:00Z" w16du:dateUtc="2025-01-04T14:55:00Z">
                  <w:rPr>
                    <w:ins w:id="9629" w:author="瑋婷 徐" w:date="2025-01-03T16:20:00Z" w16du:dateUtc="2025-01-03T08:20:00Z"/>
                    <w:rFonts w:cs="Calibri"/>
                    <w:color w:val="000000"/>
                    <w:sz w:val="22"/>
                  </w:rPr>
                </w:rPrChange>
              </w:rPr>
              <w:pPrChange w:id="9630" w:author="瑋婷 徐" w:date="2025-01-03T16:21:00Z" w16du:dateUtc="2025-01-03T08:21:00Z">
                <w:pPr/>
              </w:pPrChange>
            </w:pPr>
            <w:ins w:id="9631" w:author="瑋婷 徐" w:date="2025-01-03T16:20:00Z" w16du:dateUtc="2025-01-03T08:20:00Z">
              <w:r w:rsidRPr="00720C7A">
                <w:rPr>
                  <w:rFonts w:asciiTheme="majorEastAsia" w:eastAsia="標楷體" w:hAnsiTheme="majorEastAsia" w:cstheme="majorEastAsia"/>
                  <w:b w:val="0"/>
                  <w:bCs w:val="0"/>
                  <w:color w:val="000000"/>
                  <w:rPrChange w:id="9632" w:author="瑋婷 徐" w:date="2025-01-04T22:55:00Z" w16du:dateUtc="2025-01-04T14:55:00Z">
                    <w:rPr>
                      <w:rFonts w:cs="Calibri"/>
                      <w:color w:val="000000"/>
                      <w:sz w:val="22"/>
                    </w:rPr>
                  </w:rPrChange>
                </w:rPr>
                <w:t>家燕</w:t>
              </w:r>
              <w:r w:rsidRPr="00720C7A">
                <w:rPr>
                  <w:rFonts w:asciiTheme="majorEastAsia" w:eastAsia="標楷體" w:hAnsiTheme="majorEastAsia" w:cstheme="majorEastAsia"/>
                  <w:b w:val="0"/>
                  <w:bCs w:val="0"/>
                  <w:color w:val="000000"/>
                  <w:rPrChange w:id="9633" w:author="瑋婷 徐" w:date="2025-01-04T22:55:00Z" w16du:dateUtc="2025-01-04T14:55:00Z">
                    <w:rPr>
                      <w:rFonts w:cs="Calibri"/>
                      <w:color w:val="000000"/>
                      <w:sz w:val="22"/>
                    </w:rPr>
                  </w:rPrChange>
                </w:rPr>
                <w:t xml:space="preserve"> </w:t>
              </w:r>
            </w:ins>
          </w:p>
        </w:tc>
        <w:tc>
          <w:tcPr>
            <w:tcW w:w="1080" w:type="pct"/>
            <w:hideMark/>
          </w:tcPr>
          <w:p w14:paraId="7716F513"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634" w:author="瑋婷 徐" w:date="2025-01-03T16:20:00Z" w16du:dateUtc="2025-01-03T08:20:00Z"/>
                <w:rFonts w:asciiTheme="majorEastAsia" w:eastAsia="標楷體" w:hAnsiTheme="majorEastAsia" w:cstheme="majorEastAsia"/>
                <w:i/>
                <w:iCs/>
                <w:color w:val="000000"/>
                <w:rPrChange w:id="9635" w:author="瑋婷 徐" w:date="2025-01-04T22:55:00Z" w16du:dateUtc="2025-01-04T14:55:00Z">
                  <w:rPr>
                    <w:ins w:id="9636" w:author="瑋婷 徐" w:date="2025-01-03T16:20:00Z" w16du:dateUtc="2025-01-03T08:20:00Z"/>
                    <w:rFonts w:cs="Calibri"/>
                    <w:i/>
                    <w:iCs/>
                    <w:color w:val="000000"/>
                    <w:sz w:val="22"/>
                  </w:rPr>
                </w:rPrChange>
              </w:rPr>
              <w:pPrChange w:id="96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638" w:author="瑋婷 徐" w:date="2025-01-03T16:20:00Z" w16du:dateUtc="2025-01-03T08:20:00Z">
              <w:r w:rsidRPr="00720C7A">
                <w:rPr>
                  <w:rFonts w:asciiTheme="majorEastAsia" w:eastAsia="標楷體" w:hAnsiTheme="majorEastAsia" w:cstheme="majorEastAsia"/>
                  <w:i/>
                  <w:iCs/>
                  <w:color w:val="000000"/>
                  <w:rPrChange w:id="9639" w:author="瑋婷 徐" w:date="2025-01-04T22:55:00Z" w16du:dateUtc="2025-01-04T14:55:00Z">
                    <w:rPr>
                      <w:rFonts w:cs="Calibri"/>
                      <w:i/>
                      <w:iCs/>
                      <w:color w:val="000000"/>
                      <w:sz w:val="22"/>
                    </w:rPr>
                  </w:rPrChange>
                </w:rPr>
                <w:t>Hirundo rustica</w:t>
              </w:r>
            </w:ins>
          </w:p>
        </w:tc>
        <w:tc>
          <w:tcPr>
            <w:tcW w:w="134" w:type="pct"/>
            <w:noWrap/>
            <w:hideMark/>
          </w:tcPr>
          <w:p w14:paraId="46C4DBAE"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640" w:author="瑋婷 徐" w:date="2025-01-03T16:20:00Z" w16du:dateUtc="2025-01-03T08:20:00Z"/>
                <w:rFonts w:asciiTheme="majorEastAsia" w:eastAsia="標楷體" w:hAnsiTheme="majorEastAsia" w:cstheme="majorEastAsia"/>
                <w:color w:val="000000"/>
                <w:rPrChange w:id="9641" w:author="瑋婷 徐" w:date="2025-01-04T22:55:00Z" w16du:dateUtc="2025-01-04T14:55:00Z">
                  <w:rPr>
                    <w:ins w:id="9642" w:author="瑋婷 徐" w:date="2025-01-03T16:20:00Z" w16du:dateUtc="2025-01-03T08:20:00Z"/>
                    <w:rFonts w:cs="Calibri"/>
                    <w:color w:val="000000"/>
                    <w:sz w:val="22"/>
                  </w:rPr>
                </w:rPrChange>
              </w:rPr>
              <w:pPrChange w:id="96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644" w:author="瑋婷 徐" w:date="2025-01-03T16:20:00Z" w16du:dateUtc="2025-01-03T08:20:00Z">
              <w:r w:rsidRPr="00720C7A">
                <w:rPr>
                  <w:rFonts w:asciiTheme="majorEastAsia" w:eastAsia="標楷體" w:hAnsiTheme="majorEastAsia" w:cstheme="majorEastAsia"/>
                  <w:color w:val="000000"/>
                  <w:rPrChange w:id="9645" w:author="瑋婷 徐" w:date="2025-01-04T22:55:00Z" w16du:dateUtc="2025-01-04T14:55:00Z">
                    <w:rPr>
                      <w:rFonts w:cs="Calibri"/>
                      <w:color w:val="000000"/>
                      <w:sz w:val="22"/>
                    </w:rPr>
                  </w:rPrChange>
                </w:rPr>
                <w:t>*</w:t>
              </w:r>
            </w:ins>
          </w:p>
        </w:tc>
        <w:tc>
          <w:tcPr>
            <w:tcW w:w="134" w:type="pct"/>
            <w:noWrap/>
            <w:hideMark/>
          </w:tcPr>
          <w:p w14:paraId="092C6CC5"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646" w:author="瑋婷 徐" w:date="2025-01-03T16:20:00Z" w16du:dateUtc="2025-01-03T08:20:00Z"/>
                <w:rFonts w:asciiTheme="majorEastAsia" w:eastAsia="標楷體" w:hAnsiTheme="majorEastAsia" w:cstheme="majorEastAsia"/>
                <w:color w:val="000000"/>
                <w:rPrChange w:id="9647" w:author="瑋婷 徐" w:date="2025-01-04T22:55:00Z" w16du:dateUtc="2025-01-04T14:55:00Z">
                  <w:rPr>
                    <w:ins w:id="9648" w:author="瑋婷 徐" w:date="2025-01-03T16:20:00Z" w16du:dateUtc="2025-01-03T08:20:00Z"/>
                    <w:rFonts w:cs="Calibri"/>
                    <w:color w:val="000000"/>
                    <w:sz w:val="22"/>
                  </w:rPr>
                </w:rPrChange>
              </w:rPr>
              <w:pPrChange w:id="96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08556AC8"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650" w:author="瑋婷 徐" w:date="2025-01-03T16:20:00Z" w16du:dateUtc="2025-01-03T08:20:00Z"/>
                <w:rFonts w:asciiTheme="majorEastAsia" w:eastAsia="標楷體" w:hAnsiTheme="majorEastAsia" w:cstheme="majorEastAsia"/>
                <w:rPrChange w:id="9651" w:author="瑋婷 徐" w:date="2025-01-04T22:55:00Z" w16du:dateUtc="2025-01-04T14:55:00Z">
                  <w:rPr>
                    <w:ins w:id="9652" w:author="瑋婷 徐" w:date="2025-01-03T16:20:00Z" w16du:dateUtc="2025-01-03T08:20:00Z"/>
                    <w:rFonts w:ascii="Times New Roman" w:eastAsia="Times New Roman" w:hAnsi="Times New Roman" w:cs="Times New Roman"/>
                    <w:sz w:val="20"/>
                    <w:szCs w:val="20"/>
                  </w:rPr>
                </w:rPrChange>
              </w:rPr>
              <w:pPrChange w:id="96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4FEE2A63"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654" w:author="瑋婷 徐" w:date="2025-01-03T16:20:00Z" w16du:dateUtc="2025-01-03T08:20:00Z"/>
                <w:rFonts w:asciiTheme="majorEastAsia" w:eastAsia="標楷體" w:hAnsiTheme="majorEastAsia" w:cstheme="majorEastAsia"/>
                <w:color w:val="000000"/>
                <w:rPrChange w:id="9655" w:author="瑋婷 徐" w:date="2025-01-04T22:55:00Z" w16du:dateUtc="2025-01-04T14:55:00Z">
                  <w:rPr>
                    <w:ins w:id="9656" w:author="瑋婷 徐" w:date="2025-01-03T16:20:00Z" w16du:dateUtc="2025-01-03T08:20:00Z"/>
                    <w:rFonts w:cs="Calibri"/>
                    <w:color w:val="000000"/>
                    <w:sz w:val="22"/>
                  </w:rPr>
                </w:rPrChange>
              </w:rPr>
              <w:pPrChange w:id="96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658" w:author="瑋婷 徐" w:date="2025-01-03T16:20:00Z" w16du:dateUtc="2025-01-03T08:20:00Z">
              <w:r w:rsidRPr="00720C7A">
                <w:rPr>
                  <w:rFonts w:asciiTheme="majorEastAsia" w:eastAsia="標楷體" w:hAnsiTheme="majorEastAsia" w:cstheme="majorEastAsia"/>
                  <w:color w:val="000000"/>
                  <w:rPrChange w:id="9659" w:author="瑋婷 徐" w:date="2025-01-04T22:55:00Z" w16du:dateUtc="2025-01-04T14:55:00Z">
                    <w:rPr>
                      <w:rFonts w:cs="Calibri"/>
                      <w:color w:val="000000"/>
                      <w:sz w:val="22"/>
                    </w:rPr>
                  </w:rPrChange>
                </w:rPr>
                <w:t>*</w:t>
              </w:r>
            </w:ins>
          </w:p>
        </w:tc>
        <w:tc>
          <w:tcPr>
            <w:tcW w:w="134" w:type="pct"/>
            <w:noWrap/>
            <w:hideMark/>
          </w:tcPr>
          <w:p w14:paraId="7EDCE67C"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660" w:author="瑋婷 徐" w:date="2025-01-03T16:20:00Z" w16du:dateUtc="2025-01-03T08:20:00Z"/>
                <w:rFonts w:asciiTheme="majorEastAsia" w:eastAsia="標楷體" w:hAnsiTheme="majorEastAsia" w:cstheme="majorEastAsia"/>
                <w:color w:val="000000"/>
                <w:rPrChange w:id="9661" w:author="瑋婷 徐" w:date="2025-01-04T22:55:00Z" w16du:dateUtc="2025-01-04T14:55:00Z">
                  <w:rPr>
                    <w:ins w:id="9662" w:author="瑋婷 徐" w:date="2025-01-03T16:20:00Z" w16du:dateUtc="2025-01-03T08:20:00Z"/>
                    <w:rFonts w:cs="Calibri"/>
                    <w:color w:val="000000"/>
                    <w:sz w:val="22"/>
                  </w:rPr>
                </w:rPrChange>
              </w:rPr>
              <w:pPrChange w:id="966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B833108"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664" w:author="瑋婷 徐" w:date="2025-01-03T16:20:00Z" w16du:dateUtc="2025-01-03T08:20:00Z"/>
                <w:rFonts w:asciiTheme="majorEastAsia" w:eastAsia="標楷體" w:hAnsiTheme="majorEastAsia" w:cstheme="majorEastAsia"/>
                <w:rPrChange w:id="9665" w:author="瑋婷 徐" w:date="2025-01-04T22:55:00Z" w16du:dateUtc="2025-01-04T14:55:00Z">
                  <w:rPr>
                    <w:ins w:id="9666" w:author="瑋婷 徐" w:date="2025-01-03T16:20:00Z" w16du:dateUtc="2025-01-03T08:20:00Z"/>
                    <w:rFonts w:ascii="Times New Roman" w:eastAsia="Times New Roman" w:hAnsi="Times New Roman" w:cs="Times New Roman"/>
                    <w:sz w:val="20"/>
                    <w:szCs w:val="20"/>
                  </w:rPr>
                </w:rPrChange>
              </w:rPr>
              <w:pPrChange w:id="96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096566DA"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9668" w:author="瑋婷 徐" w:date="2025-01-03T16:33:00Z" w16du:dateUtc="2025-01-03T08:33:00Z"/>
                <w:rFonts w:asciiTheme="majorEastAsia" w:eastAsia="標楷體" w:hAnsiTheme="majorEastAsia" w:cstheme="majorEastAsia"/>
              </w:rPr>
            </w:pPr>
          </w:p>
        </w:tc>
        <w:tc>
          <w:tcPr>
            <w:tcW w:w="134" w:type="pct"/>
            <w:noWrap/>
            <w:hideMark/>
          </w:tcPr>
          <w:p w14:paraId="72FD0833" w14:textId="6A744419"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669" w:author="瑋婷 徐" w:date="2025-01-03T16:20:00Z" w16du:dateUtc="2025-01-03T08:20:00Z"/>
                <w:rFonts w:asciiTheme="majorEastAsia" w:eastAsia="標楷體" w:hAnsiTheme="majorEastAsia" w:cstheme="majorEastAsia"/>
                <w:rPrChange w:id="9670" w:author="瑋婷 徐" w:date="2025-01-04T22:55:00Z" w16du:dateUtc="2025-01-04T14:55:00Z">
                  <w:rPr>
                    <w:ins w:id="9671" w:author="瑋婷 徐" w:date="2025-01-03T16:20:00Z" w16du:dateUtc="2025-01-03T08:20:00Z"/>
                    <w:rFonts w:ascii="Times New Roman" w:eastAsia="Times New Roman" w:hAnsi="Times New Roman" w:cs="Times New Roman"/>
                    <w:sz w:val="20"/>
                    <w:szCs w:val="20"/>
                  </w:rPr>
                </w:rPrChange>
              </w:rPr>
              <w:pPrChange w:id="967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03075F3"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673" w:author="瑋婷 徐" w:date="2025-01-03T16:20:00Z" w16du:dateUtc="2025-01-03T08:20:00Z"/>
                <w:rFonts w:asciiTheme="majorEastAsia" w:eastAsia="標楷體" w:hAnsiTheme="majorEastAsia" w:cstheme="majorEastAsia"/>
                <w:rPrChange w:id="9674" w:author="瑋婷 徐" w:date="2025-01-04T22:55:00Z" w16du:dateUtc="2025-01-04T14:55:00Z">
                  <w:rPr>
                    <w:ins w:id="9675" w:author="瑋婷 徐" w:date="2025-01-03T16:20:00Z" w16du:dateUtc="2025-01-03T08:20:00Z"/>
                    <w:rFonts w:ascii="Times New Roman" w:eastAsia="Times New Roman" w:hAnsi="Times New Roman" w:cs="Times New Roman"/>
                    <w:sz w:val="20"/>
                    <w:szCs w:val="20"/>
                  </w:rPr>
                </w:rPrChange>
              </w:rPr>
              <w:pPrChange w:id="967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E29DB00"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677" w:author="瑋婷 徐" w:date="2025-01-03T16:20:00Z" w16du:dateUtc="2025-01-03T08:20:00Z"/>
                <w:rFonts w:asciiTheme="majorEastAsia" w:eastAsia="標楷體" w:hAnsiTheme="majorEastAsia" w:cstheme="majorEastAsia"/>
                <w:rPrChange w:id="9678" w:author="瑋婷 徐" w:date="2025-01-04T22:55:00Z" w16du:dateUtc="2025-01-04T14:55:00Z">
                  <w:rPr>
                    <w:ins w:id="9679" w:author="瑋婷 徐" w:date="2025-01-03T16:20:00Z" w16du:dateUtc="2025-01-03T08:20:00Z"/>
                    <w:rFonts w:ascii="Times New Roman" w:eastAsia="Times New Roman" w:hAnsi="Times New Roman" w:cs="Times New Roman"/>
                    <w:sz w:val="20"/>
                    <w:szCs w:val="20"/>
                  </w:rPr>
                </w:rPrChange>
              </w:rPr>
              <w:pPrChange w:id="968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6C33BE1"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681" w:author="瑋婷 徐" w:date="2025-01-03T16:20:00Z" w16du:dateUtc="2025-01-03T08:20:00Z"/>
                <w:rFonts w:asciiTheme="majorEastAsia" w:eastAsia="標楷體" w:hAnsiTheme="majorEastAsia" w:cstheme="majorEastAsia"/>
                <w:rPrChange w:id="9682" w:author="瑋婷 徐" w:date="2025-01-04T22:55:00Z" w16du:dateUtc="2025-01-04T14:55:00Z">
                  <w:rPr>
                    <w:ins w:id="9683" w:author="瑋婷 徐" w:date="2025-01-03T16:20:00Z" w16du:dateUtc="2025-01-03T08:20:00Z"/>
                    <w:rFonts w:ascii="Times New Roman" w:eastAsia="Times New Roman" w:hAnsi="Times New Roman" w:cs="Times New Roman"/>
                    <w:sz w:val="20"/>
                    <w:szCs w:val="20"/>
                  </w:rPr>
                </w:rPrChange>
              </w:rPr>
              <w:pPrChange w:id="96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tcPr>
          <w:p w14:paraId="7F5F745F"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9685" w:author="瑋婷 徐" w:date="2025-01-03T16:33:00Z" w16du:dateUtc="2025-01-03T08:33:00Z"/>
                <w:rFonts w:asciiTheme="majorEastAsia" w:eastAsia="標楷體" w:hAnsiTheme="majorEastAsia" w:cstheme="majorEastAsia"/>
                <w:color w:val="000000"/>
              </w:rPr>
            </w:pPr>
          </w:p>
        </w:tc>
        <w:tc>
          <w:tcPr>
            <w:tcW w:w="181" w:type="pct"/>
            <w:noWrap/>
            <w:hideMark/>
          </w:tcPr>
          <w:p w14:paraId="3ADD1F60" w14:textId="2A89B131"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686" w:author="瑋婷 徐" w:date="2025-01-03T16:20:00Z" w16du:dateUtc="2025-01-03T08:20:00Z"/>
                <w:rFonts w:asciiTheme="majorEastAsia" w:eastAsia="標楷體" w:hAnsiTheme="majorEastAsia" w:cstheme="majorEastAsia"/>
                <w:color w:val="000000"/>
                <w:rPrChange w:id="9687" w:author="瑋婷 徐" w:date="2025-01-04T22:55:00Z" w16du:dateUtc="2025-01-04T14:55:00Z">
                  <w:rPr>
                    <w:ins w:id="9688" w:author="瑋婷 徐" w:date="2025-01-03T16:20:00Z" w16du:dateUtc="2025-01-03T08:20:00Z"/>
                    <w:rFonts w:cs="Calibri"/>
                    <w:color w:val="000000"/>
                    <w:sz w:val="22"/>
                  </w:rPr>
                </w:rPrChange>
              </w:rPr>
              <w:pPrChange w:id="96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690" w:author="瑋婷 徐" w:date="2025-01-03T16:20:00Z" w16du:dateUtc="2025-01-03T08:20:00Z">
              <w:r w:rsidRPr="00720C7A">
                <w:rPr>
                  <w:rFonts w:asciiTheme="majorEastAsia" w:eastAsia="標楷體" w:hAnsiTheme="majorEastAsia" w:cstheme="majorEastAsia"/>
                  <w:color w:val="000000"/>
                  <w:rPrChange w:id="9691" w:author="瑋婷 徐" w:date="2025-01-04T22:55:00Z" w16du:dateUtc="2025-01-04T14:55:00Z">
                    <w:rPr>
                      <w:rFonts w:cs="Calibri"/>
                      <w:color w:val="000000"/>
                      <w:sz w:val="22"/>
                    </w:rPr>
                  </w:rPrChange>
                </w:rPr>
                <w:t>*</w:t>
              </w:r>
            </w:ins>
          </w:p>
        </w:tc>
        <w:tc>
          <w:tcPr>
            <w:tcW w:w="181" w:type="pct"/>
            <w:noWrap/>
            <w:hideMark/>
          </w:tcPr>
          <w:p w14:paraId="50096A6F"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692" w:author="瑋婷 徐" w:date="2025-01-03T16:20:00Z" w16du:dateUtc="2025-01-03T08:20:00Z"/>
                <w:rFonts w:asciiTheme="majorEastAsia" w:eastAsia="標楷體" w:hAnsiTheme="majorEastAsia" w:cstheme="majorEastAsia"/>
                <w:color w:val="000000"/>
                <w:rPrChange w:id="9693" w:author="瑋婷 徐" w:date="2025-01-04T22:55:00Z" w16du:dateUtc="2025-01-04T14:55:00Z">
                  <w:rPr>
                    <w:ins w:id="9694" w:author="瑋婷 徐" w:date="2025-01-03T16:20:00Z" w16du:dateUtc="2025-01-03T08:20:00Z"/>
                    <w:rFonts w:cs="Calibri"/>
                    <w:color w:val="000000"/>
                    <w:sz w:val="22"/>
                  </w:rPr>
                </w:rPrChange>
              </w:rPr>
              <w:pPrChange w:id="96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144505E2"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696" w:author="瑋婷 徐" w:date="2025-01-03T16:20:00Z" w16du:dateUtc="2025-01-03T08:20:00Z"/>
                <w:rFonts w:asciiTheme="majorEastAsia" w:eastAsia="標楷體" w:hAnsiTheme="majorEastAsia" w:cstheme="majorEastAsia"/>
                <w:rPrChange w:id="9697" w:author="瑋婷 徐" w:date="2025-01-04T22:55:00Z" w16du:dateUtc="2025-01-04T14:55:00Z">
                  <w:rPr>
                    <w:ins w:id="9698" w:author="瑋婷 徐" w:date="2025-01-03T16:20:00Z" w16du:dateUtc="2025-01-03T08:20:00Z"/>
                    <w:rFonts w:ascii="Times New Roman" w:eastAsia="Times New Roman" w:hAnsi="Times New Roman" w:cs="Times New Roman"/>
                    <w:sz w:val="20"/>
                    <w:szCs w:val="20"/>
                  </w:rPr>
                </w:rPrChange>
              </w:rPr>
              <w:pPrChange w:id="96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36FF759C"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700" w:author="瑋婷 徐" w:date="2025-01-03T16:20:00Z" w16du:dateUtc="2025-01-03T08:20:00Z"/>
                <w:rFonts w:asciiTheme="majorEastAsia" w:eastAsia="標楷體" w:hAnsiTheme="majorEastAsia" w:cstheme="majorEastAsia"/>
                <w:rPrChange w:id="9701" w:author="瑋婷 徐" w:date="2025-01-04T22:55:00Z" w16du:dateUtc="2025-01-04T14:55:00Z">
                  <w:rPr>
                    <w:ins w:id="9702" w:author="瑋婷 徐" w:date="2025-01-03T16:20:00Z" w16du:dateUtc="2025-01-03T08:20:00Z"/>
                    <w:rFonts w:ascii="Times New Roman" w:eastAsia="Times New Roman" w:hAnsi="Times New Roman" w:cs="Times New Roman"/>
                    <w:sz w:val="20"/>
                    <w:szCs w:val="20"/>
                  </w:rPr>
                </w:rPrChange>
              </w:rPr>
              <w:pPrChange w:id="97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14FB898"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704" w:author="瑋婷 徐" w:date="2025-01-03T16:20:00Z" w16du:dateUtc="2025-01-03T08:20:00Z"/>
                <w:rFonts w:asciiTheme="majorEastAsia" w:eastAsia="標楷體" w:hAnsiTheme="majorEastAsia" w:cstheme="majorEastAsia"/>
                <w:rPrChange w:id="9705" w:author="瑋婷 徐" w:date="2025-01-04T22:55:00Z" w16du:dateUtc="2025-01-04T14:55:00Z">
                  <w:rPr>
                    <w:ins w:id="9706" w:author="瑋婷 徐" w:date="2025-01-03T16:20:00Z" w16du:dateUtc="2025-01-03T08:20:00Z"/>
                    <w:rFonts w:ascii="Times New Roman" w:eastAsia="Times New Roman" w:hAnsi="Times New Roman" w:cs="Times New Roman"/>
                    <w:sz w:val="20"/>
                    <w:szCs w:val="20"/>
                  </w:rPr>
                </w:rPrChange>
              </w:rPr>
              <w:pPrChange w:id="97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6A69474E"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708" w:author="瑋婷 徐" w:date="2025-01-03T16:20:00Z" w16du:dateUtc="2025-01-03T08:20:00Z"/>
                <w:rFonts w:asciiTheme="majorEastAsia" w:eastAsia="標楷體" w:hAnsiTheme="majorEastAsia" w:cstheme="majorEastAsia"/>
                <w:rPrChange w:id="9709" w:author="瑋婷 徐" w:date="2025-01-04T22:55:00Z" w16du:dateUtc="2025-01-04T14:55:00Z">
                  <w:rPr>
                    <w:ins w:id="9710" w:author="瑋婷 徐" w:date="2025-01-03T16:20:00Z" w16du:dateUtc="2025-01-03T08:20:00Z"/>
                    <w:rFonts w:ascii="Times New Roman" w:eastAsia="Times New Roman" w:hAnsi="Times New Roman" w:cs="Times New Roman"/>
                    <w:sz w:val="20"/>
                    <w:szCs w:val="20"/>
                  </w:rPr>
                </w:rPrChange>
              </w:rPr>
              <w:pPrChange w:id="97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63E15BFE"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712" w:author="瑋婷 徐" w:date="2025-01-03T16:20:00Z" w16du:dateUtc="2025-01-03T08:20:00Z"/>
                <w:rFonts w:asciiTheme="majorEastAsia" w:eastAsia="標楷體" w:hAnsiTheme="majorEastAsia" w:cstheme="majorEastAsia"/>
                <w:rPrChange w:id="9713" w:author="瑋婷 徐" w:date="2025-01-04T22:55:00Z" w16du:dateUtc="2025-01-04T14:55:00Z">
                  <w:rPr>
                    <w:ins w:id="9714" w:author="瑋婷 徐" w:date="2025-01-03T16:20:00Z" w16du:dateUtc="2025-01-03T08:20:00Z"/>
                    <w:rFonts w:ascii="Times New Roman" w:eastAsia="Times New Roman" w:hAnsi="Times New Roman" w:cs="Times New Roman"/>
                    <w:sz w:val="20"/>
                    <w:szCs w:val="20"/>
                  </w:rPr>
                </w:rPrChange>
              </w:rPr>
              <w:pPrChange w:id="971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579310B7"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716" w:author="瑋婷 徐" w:date="2025-01-03T16:20:00Z" w16du:dateUtc="2025-01-03T08:20:00Z"/>
                <w:rFonts w:asciiTheme="majorEastAsia" w:eastAsia="標楷體" w:hAnsiTheme="majorEastAsia" w:cstheme="majorEastAsia"/>
                <w:rPrChange w:id="9717" w:author="瑋婷 徐" w:date="2025-01-04T22:55:00Z" w16du:dateUtc="2025-01-04T14:55:00Z">
                  <w:rPr>
                    <w:ins w:id="9718" w:author="瑋婷 徐" w:date="2025-01-03T16:20:00Z" w16du:dateUtc="2025-01-03T08:20:00Z"/>
                    <w:rFonts w:ascii="Times New Roman" w:eastAsia="Times New Roman" w:hAnsi="Times New Roman" w:cs="Times New Roman"/>
                    <w:sz w:val="20"/>
                    <w:szCs w:val="20"/>
                  </w:rPr>
                </w:rPrChange>
              </w:rPr>
              <w:pPrChange w:id="971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720C7A" w14:paraId="7CB179F0" w14:textId="77777777" w:rsidTr="00FE102C">
        <w:trPr>
          <w:cnfStyle w:val="000000100000" w:firstRow="0" w:lastRow="0" w:firstColumn="0" w:lastColumn="0" w:oddVBand="0" w:evenVBand="0" w:oddHBand="1" w:evenHBand="0" w:firstRowFirstColumn="0" w:firstRowLastColumn="0" w:lastRowFirstColumn="0" w:lastRowLastColumn="0"/>
          <w:trHeight w:val="300"/>
          <w:ins w:id="9720"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386BD934" w14:textId="77777777" w:rsidR="00DA433E" w:rsidRPr="00720C7A" w:rsidRDefault="00DA433E">
            <w:pPr>
              <w:spacing w:line="360" w:lineRule="auto"/>
              <w:jc w:val="both"/>
              <w:rPr>
                <w:ins w:id="9721" w:author="瑋婷 徐" w:date="2025-01-03T16:20:00Z" w16du:dateUtc="2025-01-03T08:20:00Z"/>
                <w:rFonts w:asciiTheme="majorEastAsia" w:eastAsia="標楷體" w:hAnsiTheme="majorEastAsia" w:cstheme="majorEastAsia"/>
                <w:b w:val="0"/>
                <w:bCs w:val="0"/>
                <w:color w:val="000000"/>
                <w:rPrChange w:id="9722" w:author="瑋婷 徐" w:date="2025-01-04T22:55:00Z" w16du:dateUtc="2025-01-04T14:55:00Z">
                  <w:rPr>
                    <w:ins w:id="9723" w:author="瑋婷 徐" w:date="2025-01-03T16:20:00Z" w16du:dateUtc="2025-01-03T08:20:00Z"/>
                    <w:rFonts w:cs="Calibri"/>
                    <w:color w:val="000000"/>
                    <w:sz w:val="22"/>
                  </w:rPr>
                </w:rPrChange>
              </w:rPr>
              <w:pPrChange w:id="9724" w:author="瑋婷 徐" w:date="2025-01-03T16:21:00Z" w16du:dateUtc="2025-01-03T08:21:00Z">
                <w:pPr/>
              </w:pPrChange>
            </w:pPr>
            <w:ins w:id="9725" w:author="瑋婷 徐" w:date="2025-01-03T16:20:00Z" w16du:dateUtc="2025-01-03T08:20:00Z">
              <w:r w:rsidRPr="00720C7A">
                <w:rPr>
                  <w:rFonts w:asciiTheme="majorEastAsia" w:eastAsia="標楷體" w:hAnsiTheme="majorEastAsia" w:cstheme="majorEastAsia"/>
                  <w:b w:val="0"/>
                  <w:bCs w:val="0"/>
                  <w:color w:val="000000"/>
                  <w:rPrChange w:id="9726" w:author="瑋婷 徐" w:date="2025-01-04T22:55:00Z" w16du:dateUtc="2025-01-04T14:55:00Z">
                    <w:rPr>
                      <w:rFonts w:cs="Calibri"/>
                      <w:color w:val="000000"/>
                      <w:sz w:val="22"/>
                    </w:rPr>
                  </w:rPrChange>
                </w:rPr>
                <w:t>洋燕</w:t>
              </w:r>
              <w:r w:rsidRPr="00720C7A">
                <w:rPr>
                  <w:rFonts w:asciiTheme="majorEastAsia" w:eastAsia="標楷體" w:hAnsiTheme="majorEastAsia" w:cstheme="majorEastAsia"/>
                  <w:b w:val="0"/>
                  <w:bCs w:val="0"/>
                  <w:color w:val="000000"/>
                  <w:rPrChange w:id="9727" w:author="瑋婷 徐" w:date="2025-01-04T22:55:00Z" w16du:dateUtc="2025-01-04T14:55:00Z">
                    <w:rPr>
                      <w:rFonts w:cs="Calibri"/>
                      <w:color w:val="000000"/>
                      <w:sz w:val="22"/>
                    </w:rPr>
                  </w:rPrChange>
                </w:rPr>
                <w:t xml:space="preserve"> </w:t>
              </w:r>
            </w:ins>
          </w:p>
        </w:tc>
        <w:tc>
          <w:tcPr>
            <w:tcW w:w="1080" w:type="pct"/>
            <w:hideMark/>
          </w:tcPr>
          <w:p w14:paraId="1C78710A"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728" w:author="瑋婷 徐" w:date="2025-01-03T16:20:00Z" w16du:dateUtc="2025-01-03T08:20:00Z"/>
                <w:rFonts w:asciiTheme="majorEastAsia" w:eastAsia="標楷體" w:hAnsiTheme="majorEastAsia" w:cstheme="majorEastAsia"/>
                <w:i/>
                <w:iCs/>
                <w:color w:val="000000"/>
                <w:rPrChange w:id="9729" w:author="瑋婷 徐" w:date="2025-01-04T22:55:00Z" w16du:dateUtc="2025-01-04T14:55:00Z">
                  <w:rPr>
                    <w:ins w:id="9730" w:author="瑋婷 徐" w:date="2025-01-03T16:20:00Z" w16du:dateUtc="2025-01-03T08:20:00Z"/>
                    <w:rFonts w:cs="Calibri"/>
                    <w:i/>
                    <w:iCs/>
                    <w:color w:val="000000"/>
                    <w:sz w:val="22"/>
                  </w:rPr>
                </w:rPrChange>
              </w:rPr>
              <w:pPrChange w:id="973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732" w:author="瑋婷 徐" w:date="2025-01-03T16:20:00Z" w16du:dateUtc="2025-01-03T08:20:00Z">
              <w:r w:rsidRPr="00720C7A">
                <w:rPr>
                  <w:rFonts w:asciiTheme="majorEastAsia" w:eastAsia="標楷體" w:hAnsiTheme="majorEastAsia" w:cstheme="majorEastAsia"/>
                  <w:i/>
                  <w:iCs/>
                  <w:color w:val="000000"/>
                  <w:rPrChange w:id="9733" w:author="瑋婷 徐" w:date="2025-01-04T22:55:00Z" w16du:dateUtc="2025-01-04T14:55:00Z">
                    <w:rPr>
                      <w:rFonts w:cs="Calibri"/>
                      <w:i/>
                      <w:iCs/>
                      <w:color w:val="000000"/>
                      <w:sz w:val="22"/>
                    </w:rPr>
                  </w:rPrChange>
                </w:rPr>
                <w:t>Hirundo tahitica</w:t>
              </w:r>
            </w:ins>
          </w:p>
        </w:tc>
        <w:tc>
          <w:tcPr>
            <w:tcW w:w="134" w:type="pct"/>
            <w:noWrap/>
            <w:hideMark/>
          </w:tcPr>
          <w:p w14:paraId="53955B9B"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734" w:author="瑋婷 徐" w:date="2025-01-03T16:20:00Z" w16du:dateUtc="2025-01-03T08:20:00Z"/>
                <w:rFonts w:asciiTheme="majorEastAsia" w:eastAsia="標楷體" w:hAnsiTheme="majorEastAsia" w:cstheme="majorEastAsia"/>
                <w:color w:val="000000"/>
                <w:rPrChange w:id="9735" w:author="瑋婷 徐" w:date="2025-01-04T22:55:00Z" w16du:dateUtc="2025-01-04T14:55:00Z">
                  <w:rPr>
                    <w:ins w:id="9736" w:author="瑋婷 徐" w:date="2025-01-03T16:20:00Z" w16du:dateUtc="2025-01-03T08:20:00Z"/>
                    <w:rFonts w:cs="Calibri"/>
                    <w:color w:val="000000"/>
                    <w:sz w:val="22"/>
                  </w:rPr>
                </w:rPrChange>
              </w:rPr>
              <w:pPrChange w:id="973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738" w:author="瑋婷 徐" w:date="2025-01-03T16:20:00Z" w16du:dateUtc="2025-01-03T08:20:00Z">
              <w:r w:rsidRPr="00720C7A">
                <w:rPr>
                  <w:rFonts w:asciiTheme="majorEastAsia" w:eastAsia="標楷體" w:hAnsiTheme="majorEastAsia" w:cstheme="majorEastAsia"/>
                  <w:color w:val="000000"/>
                  <w:rPrChange w:id="9739" w:author="瑋婷 徐" w:date="2025-01-04T22:55:00Z" w16du:dateUtc="2025-01-04T14:55:00Z">
                    <w:rPr>
                      <w:rFonts w:cs="Calibri"/>
                      <w:color w:val="000000"/>
                      <w:sz w:val="22"/>
                    </w:rPr>
                  </w:rPrChange>
                </w:rPr>
                <w:t>*</w:t>
              </w:r>
            </w:ins>
          </w:p>
        </w:tc>
        <w:tc>
          <w:tcPr>
            <w:tcW w:w="134" w:type="pct"/>
            <w:noWrap/>
            <w:hideMark/>
          </w:tcPr>
          <w:p w14:paraId="23E83462"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740" w:author="瑋婷 徐" w:date="2025-01-03T16:20:00Z" w16du:dateUtc="2025-01-03T08:20:00Z"/>
                <w:rFonts w:asciiTheme="majorEastAsia" w:eastAsia="標楷體" w:hAnsiTheme="majorEastAsia" w:cstheme="majorEastAsia"/>
                <w:color w:val="000000"/>
                <w:rPrChange w:id="9741" w:author="瑋婷 徐" w:date="2025-01-04T22:55:00Z" w16du:dateUtc="2025-01-04T14:55:00Z">
                  <w:rPr>
                    <w:ins w:id="9742" w:author="瑋婷 徐" w:date="2025-01-03T16:20:00Z" w16du:dateUtc="2025-01-03T08:20:00Z"/>
                    <w:rFonts w:cs="Calibri"/>
                    <w:color w:val="000000"/>
                    <w:sz w:val="22"/>
                  </w:rPr>
                </w:rPrChange>
              </w:rPr>
              <w:pPrChange w:id="97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1E2E5CBC"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744" w:author="瑋婷 徐" w:date="2025-01-03T16:20:00Z" w16du:dateUtc="2025-01-03T08:20:00Z"/>
                <w:rFonts w:asciiTheme="majorEastAsia" w:eastAsia="標楷體" w:hAnsiTheme="majorEastAsia" w:cstheme="majorEastAsia"/>
                <w:rPrChange w:id="9745" w:author="瑋婷 徐" w:date="2025-01-04T22:55:00Z" w16du:dateUtc="2025-01-04T14:55:00Z">
                  <w:rPr>
                    <w:ins w:id="9746" w:author="瑋婷 徐" w:date="2025-01-03T16:20:00Z" w16du:dateUtc="2025-01-03T08:20:00Z"/>
                    <w:rFonts w:ascii="Times New Roman" w:eastAsia="Times New Roman" w:hAnsi="Times New Roman" w:cs="Times New Roman"/>
                    <w:sz w:val="20"/>
                    <w:szCs w:val="20"/>
                  </w:rPr>
                </w:rPrChange>
              </w:rPr>
              <w:pPrChange w:id="97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73A8568F"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748" w:author="瑋婷 徐" w:date="2025-01-03T16:20:00Z" w16du:dateUtc="2025-01-03T08:20:00Z"/>
                <w:rFonts w:asciiTheme="majorEastAsia" w:eastAsia="標楷體" w:hAnsiTheme="majorEastAsia" w:cstheme="majorEastAsia"/>
                <w:color w:val="000000"/>
                <w:rPrChange w:id="9749" w:author="瑋婷 徐" w:date="2025-01-04T22:55:00Z" w16du:dateUtc="2025-01-04T14:55:00Z">
                  <w:rPr>
                    <w:ins w:id="9750" w:author="瑋婷 徐" w:date="2025-01-03T16:20:00Z" w16du:dateUtc="2025-01-03T08:20:00Z"/>
                    <w:rFonts w:cs="Calibri"/>
                    <w:color w:val="000000"/>
                    <w:sz w:val="22"/>
                  </w:rPr>
                </w:rPrChange>
              </w:rPr>
              <w:pPrChange w:id="97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752" w:author="瑋婷 徐" w:date="2025-01-03T16:20:00Z" w16du:dateUtc="2025-01-03T08:20:00Z">
              <w:r w:rsidRPr="00720C7A">
                <w:rPr>
                  <w:rFonts w:asciiTheme="majorEastAsia" w:eastAsia="標楷體" w:hAnsiTheme="majorEastAsia" w:cstheme="majorEastAsia"/>
                  <w:color w:val="000000"/>
                  <w:rPrChange w:id="9753" w:author="瑋婷 徐" w:date="2025-01-04T22:55:00Z" w16du:dateUtc="2025-01-04T14:55:00Z">
                    <w:rPr>
                      <w:rFonts w:cs="Calibri"/>
                      <w:color w:val="000000"/>
                      <w:sz w:val="22"/>
                    </w:rPr>
                  </w:rPrChange>
                </w:rPr>
                <w:t>*</w:t>
              </w:r>
            </w:ins>
          </w:p>
        </w:tc>
        <w:tc>
          <w:tcPr>
            <w:tcW w:w="134" w:type="pct"/>
            <w:noWrap/>
            <w:hideMark/>
          </w:tcPr>
          <w:p w14:paraId="1C0DA9FB"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754" w:author="瑋婷 徐" w:date="2025-01-03T16:20:00Z" w16du:dateUtc="2025-01-03T08:20:00Z"/>
                <w:rFonts w:asciiTheme="majorEastAsia" w:eastAsia="標楷體" w:hAnsiTheme="majorEastAsia" w:cstheme="majorEastAsia"/>
                <w:color w:val="000000"/>
                <w:rPrChange w:id="9755" w:author="瑋婷 徐" w:date="2025-01-04T22:55:00Z" w16du:dateUtc="2025-01-04T14:55:00Z">
                  <w:rPr>
                    <w:ins w:id="9756" w:author="瑋婷 徐" w:date="2025-01-03T16:20:00Z" w16du:dateUtc="2025-01-03T08:20:00Z"/>
                    <w:rFonts w:cs="Calibri"/>
                    <w:color w:val="000000"/>
                    <w:sz w:val="22"/>
                  </w:rPr>
                </w:rPrChange>
              </w:rPr>
              <w:pPrChange w:id="97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533EC9BD"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758" w:author="瑋婷 徐" w:date="2025-01-03T16:20:00Z" w16du:dateUtc="2025-01-03T08:20:00Z"/>
                <w:rFonts w:asciiTheme="majorEastAsia" w:eastAsia="標楷體" w:hAnsiTheme="majorEastAsia" w:cstheme="majorEastAsia"/>
                <w:rPrChange w:id="9759" w:author="瑋婷 徐" w:date="2025-01-04T22:55:00Z" w16du:dateUtc="2025-01-04T14:55:00Z">
                  <w:rPr>
                    <w:ins w:id="9760" w:author="瑋婷 徐" w:date="2025-01-03T16:20:00Z" w16du:dateUtc="2025-01-03T08:20:00Z"/>
                    <w:rFonts w:ascii="Times New Roman" w:eastAsia="Times New Roman" w:hAnsi="Times New Roman" w:cs="Times New Roman"/>
                    <w:sz w:val="20"/>
                    <w:szCs w:val="20"/>
                  </w:rPr>
                </w:rPrChange>
              </w:rPr>
              <w:pPrChange w:id="97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
          <w:p w14:paraId="0B674C58" w14:textId="77777777" w:rsidR="00DA433E" w:rsidRPr="00720C7A"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762" w:author="瑋婷 徐" w:date="2025-01-03T16:33:00Z" w16du:dateUtc="2025-01-03T08:33:00Z"/>
                <w:rFonts w:asciiTheme="majorEastAsia" w:eastAsia="標楷體" w:hAnsiTheme="majorEastAsia" w:cstheme="majorEastAsia"/>
              </w:rPr>
            </w:pPr>
          </w:p>
        </w:tc>
        <w:tc>
          <w:tcPr>
            <w:tcW w:w="134" w:type="pct"/>
            <w:noWrap/>
            <w:hideMark/>
          </w:tcPr>
          <w:p w14:paraId="2ACE4369" w14:textId="12275EAA"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763" w:author="瑋婷 徐" w:date="2025-01-03T16:20:00Z" w16du:dateUtc="2025-01-03T08:20:00Z"/>
                <w:rFonts w:asciiTheme="majorEastAsia" w:eastAsia="標楷體" w:hAnsiTheme="majorEastAsia" w:cstheme="majorEastAsia"/>
                <w:rPrChange w:id="9764" w:author="瑋婷 徐" w:date="2025-01-04T22:55:00Z" w16du:dateUtc="2025-01-04T14:55:00Z">
                  <w:rPr>
                    <w:ins w:id="9765" w:author="瑋婷 徐" w:date="2025-01-03T16:20:00Z" w16du:dateUtc="2025-01-03T08:20:00Z"/>
                    <w:rFonts w:ascii="Times New Roman" w:eastAsia="Times New Roman" w:hAnsi="Times New Roman" w:cs="Times New Roman"/>
                    <w:sz w:val="20"/>
                    <w:szCs w:val="20"/>
                  </w:rPr>
                </w:rPrChange>
              </w:rPr>
              <w:pPrChange w:id="976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45FCCE43"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767" w:author="瑋婷 徐" w:date="2025-01-03T16:20:00Z" w16du:dateUtc="2025-01-03T08:20:00Z"/>
                <w:rFonts w:asciiTheme="majorEastAsia" w:eastAsia="標楷體" w:hAnsiTheme="majorEastAsia" w:cstheme="majorEastAsia"/>
                <w:rPrChange w:id="9768" w:author="瑋婷 徐" w:date="2025-01-04T22:55:00Z" w16du:dateUtc="2025-01-04T14:55:00Z">
                  <w:rPr>
                    <w:ins w:id="9769" w:author="瑋婷 徐" w:date="2025-01-03T16:20:00Z" w16du:dateUtc="2025-01-03T08:20:00Z"/>
                    <w:rFonts w:ascii="Times New Roman" w:eastAsia="Times New Roman" w:hAnsi="Times New Roman" w:cs="Times New Roman"/>
                    <w:sz w:val="20"/>
                    <w:szCs w:val="20"/>
                  </w:rPr>
                </w:rPrChange>
              </w:rPr>
              <w:pPrChange w:id="977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0E81C63F"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771" w:author="瑋婷 徐" w:date="2025-01-03T16:20:00Z" w16du:dateUtc="2025-01-03T08:20:00Z"/>
                <w:rFonts w:asciiTheme="majorEastAsia" w:eastAsia="標楷體" w:hAnsiTheme="majorEastAsia" w:cstheme="majorEastAsia"/>
                <w:rPrChange w:id="9772" w:author="瑋婷 徐" w:date="2025-01-04T22:55:00Z" w16du:dateUtc="2025-01-04T14:55:00Z">
                  <w:rPr>
                    <w:ins w:id="9773" w:author="瑋婷 徐" w:date="2025-01-03T16:20:00Z" w16du:dateUtc="2025-01-03T08:20:00Z"/>
                    <w:rFonts w:ascii="Times New Roman" w:eastAsia="Times New Roman" w:hAnsi="Times New Roman" w:cs="Times New Roman"/>
                    <w:sz w:val="20"/>
                    <w:szCs w:val="20"/>
                  </w:rPr>
                </w:rPrChange>
              </w:rPr>
              <w:pPrChange w:id="977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239F1390"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775" w:author="瑋婷 徐" w:date="2025-01-03T16:20:00Z" w16du:dateUtc="2025-01-03T08:20:00Z"/>
                <w:rFonts w:asciiTheme="majorEastAsia" w:eastAsia="標楷體" w:hAnsiTheme="majorEastAsia" w:cstheme="majorEastAsia"/>
                <w:rPrChange w:id="9776" w:author="瑋婷 徐" w:date="2025-01-04T22:55:00Z" w16du:dateUtc="2025-01-04T14:55:00Z">
                  <w:rPr>
                    <w:ins w:id="9777" w:author="瑋婷 徐" w:date="2025-01-03T16:20:00Z" w16du:dateUtc="2025-01-03T08:20:00Z"/>
                    <w:rFonts w:ascii="Times New Roman" w:eastAsia="Times New Roman" w:hAnsi="Times New Roman" w:cs="Times New Roman"/>
                    <w:sz w:val="20"/>
                    <w:szCs w:val="20"/>
                  </w:rPr>
                </w:rPrChange>
              </w:rPr>
              <w:pPrChange w:id="977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tcPr>
          <w:p w14:paraId="04FB64B3" w14:textId="77777777" w:rsidR="00DA433E" w:rsidRPr="00720C7A"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779" w:author="瑋婷 徐" w:date="2025-01-03T16:33:00Z" w16du:dateUtc="2025-01-03T08:33:00Z"/>
                <w:rFonts w:asciiTheme="majorEastAsia" w:eastAsia="標楷體" w:hAnsiTheme="majorEastAsia" w:cstheme="majorEastAsia"/>
                <w:color w:val="000000"/>
              </w:rPr>
            </w:pPr>
          </w:p>
        </w:tc>
        <w:tc>
          <w:tcPr>
            <w:tcW w:w="181" w:type="pct"/>
            <w:noWrap/>
            <w:hideMark/>
          </w:tcPr>
          <w:p w14:paraId="28BE4964" w14:textId="0C005CF9"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780" w:author="瑋婷 徐" w:date="2025-01-03T16:20:00Z" w16du:dateUtc="2025-01-03T08:20:00Z"/>
                <w:rFonts w:asciiTheme="majorEastAsia" w:eastAsia="標楷體" w:hAnsiTheme="majorEastAsia" w:cstheme="majorEastAsia"/>
                <w:color w:val="000000"/>
                <w:rPrChange w:id="9781" w:author="瑋婷 徐" w:date="2025-01-04T22:55:00Z" w16du:dateUtc="2025-01-04T14:55:00Z">
                  <w:rPr>
                    <w:ins w:id="9782" w:author="瑋婷 徐" w:date="2025-01-03T16:20:00Z" w16du:dateUtc="2025-01-03T08:20:00Z"/>
                    <w:rFonts w:cs="Calibri"/>
                    <w:color w:val="000000"/>
                    <w:sz w:val="22"/>
                  </w:rPr>
                </w:rPrChange>
              </w:rPr>
              <w:pPrChange w:id="97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784" w:author="瑋婷 徐" w:date="2025-01-03T16:20:00Z" w16du:dateUtc="2025-01-03T08:20:00Z">
              <w:r w:rsidRPr="00720C7A">
                <w:rPr>
                  <w:rFonts w:asciiTheme="majorEastAsia" w:eastAsia="標楷體" w:hAnsiTheme="majorEastAsia" w:cstheme="majorEastAsia"/>
                  <w:color w:val="000000"/>
                  <w:rPrChange w:id="9785" w:author="瑋婷 徐" w:date="2025-01-04T22:55:00Z" w16du:dateUtc="2025-01-04T14:55:00Z">
                    <w:rPr>
                      <w:rFonts w:cs="Calibri"/>
                      <w:color w:val="000000"/>
                      <w:sz w:val="22"/>
                    </w:rPr>
                  </w:rPrChange>
                </w:rPr>
                <w:t>*</w:t>
              </w:r>
            </w:ins>
          </w:p>
        </w:tc>
        <w:tc>
          <w:tcPr>
            <w:tcW w:w="181" w:type="pct"/>
            <w:noWrap/>
            <w:hideMark/>
          </w:tcPr>
          <w:p w14:paraId="27123F25"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786" w:author="瑋婷 徐" w:date="2025-01-03T16:20:00Z" w16du:dateUtc="2025-01-03T08:20:00Z"/>
                <w:rFonts w:asciiTheme="majorEastAsia" w:eastAsia="標楷體" w:hAnsiTheme="majorEastAsia" w:cstheme="majorEastAsia"/>
                <w:color w:val="000000"/>
                <w:rPrChange w:id="9787" w:author="瑋婷 徐" w:date="2025-01-04T22:55:00Z" w16du:dateUtc="2025-01-04T14:55:00Z">
                  <w:rPr>
                    <w:ins w:id="9788" w:author="瑋婷 徐" w:date="2025-01-03T16:20:00Z" w16du:dateUtc="2025-01-03T08:20:00Z"/>
                    <w:rFonts w:cs="Calibri"/>
                    <w:color w:val="000000"/>
                    <w:sz w:val="22"/>
                  </w:rPr>
                </w:rPrChange>
              </w:rPr>
              <w:pPrChange w:id="97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020D42AA"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790" w:author="瑋婷 徐" w:date="2025-01-03T16:20:00Z" w16du:dateUtc="2025-01-03T08:20:00Z"/>
                <w:rFonts w:asciiTheme="majorEastAsia" w:eastAsia="標楷體" w:hAnsiTheme="majorEastAsia" w:cstheme="majorEastAsia"/>
                <w:rPrChange w:id="9791" w:author="瑋婷 徐" w:date="2025-01-04T22:55:00Z" w16du:dateUtc="2025-01-04T14:55:00Z">
                  <w:rPr>
                    <w:ins w:id="9792" w:author="瑋婷 徐" w:date="2025-01-03T16:20:00Z" w16du:dateUtc="2025-01-03T08:20:00Z"/>
                    <w:rFonts w:ascii="Times New Roman" w:eastAsia="Times New Roman" w:hAnsi="Times New Roman" w:cs="Times New Roman"/>
                    <w:sz w:val="20"/>
                    <w:szCs w:val="20"/>
                  </w:rPr>
                </w:rPrChange>
              </w:rPr>
              <w:pPrChange w:id="97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51C32D87"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794" w:author="瑋婷 徐" w:date="2025-01-03T16:20:00Z" w16du:dateUtc="2025-01-03T08:20:00Z"/>
                <w:rFonts w:asciiTheme="majorEastAsia" w:eastAsia="標楷體" w:hAnsiTheme="majorEastAsia" w:cstheme="majorEastAsia"/>
                <w:rPrChange w:id="9795" w:author="瑋婷 徐" w:date="2025-01-04T22:55:00Z" w16du:dateUtc="2025-01-04T14:55:00Z">
                  <w:rPr>
                    <w:ins w:id="9796" w:author="瑋婷 徐" w:date="2025-01-03T16:20:00Z" w16du:dateUtc="2025-01-03T08:20:00Z"/>
                    <w:rFonts w:ascii="Times New Roman" w:eastAsia="Times New Roman" w:hAnsi="Times New Roman" w:cs="Times New Roman"/>
                    <w:sz w:val="20"/>
                    <w:szCs w:val="20"/>
                  </w:rPr>
                </w:rPrChange>
              </w:rPr>
              <w:pPrChange w:id="97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47B66F9C"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798" w:author="瑋婷 徐" w:date="2025-01-03T16:20:00Z" w16du:dateUtc="2025-01-03T08:20:00Z"/>
                <w:rFonts w:asciiTheme="majorEastAsia" w:eastAsia="標楷體" w:hAnsiTheme="majorEastAsia" w:cstheme="majorEastAsia"/>
                <w:rPrChange w:id="9799" w:author="瑋婷 徐" w:date="2025-01-04T22:55:00Z" w16du:dateUtc="2025-01-04T14:55:00Z">
                  <w:rPr>
                    <w:ins w:id="9800" w:author="瑋婷 徐" w:date="2025-01-03T16:20:00Z" w16du:dateUtc="2025-01-03T08:20:00Z"/>
                    <w:rFonts w:ascii="Times New Roman" w:eastAsia="Times New Roman" w:hAnsi="Times New Roman" w:cs="Times New Roman"/>
                    <w:sz w:val="20"/>
                    <w:szCs w:val="20"/>
                  </w:rPr>
                </w:rPrChange>
              </w:rPr>
              <w:pPrChange w:id="98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3CE47CCD"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802" w:author="瑋婷 徐" w:date="2025-01-03T16:20:00Z" w16du:dateUtc="2025-01-03T08:20:00Z"/>
                <w:rFonts w:asciiTheme="majorEastAsia" w:eastAsia="標楷體" w:hAnsiTheme="majorEastAsia" w:cstheme="majorEastAsia"/>
                <w:rPrChange w:id="9803" w:author="瑋婷 徐" w:date="2025-01-04T22:55:00Z" w16du:dateUtc="2025-01-04T14:55:00Z">
                  <w:rPr>
                    <w:ins w:id="9804" w:author="瑋婷 徐" w:date="2025-01-03T16:20:00Z" w16du:dateUtc="2025-01-03T08:20:00Z"/>
                    <w:rFonts w:ascii="Times New Roman" w:eastAsia="Times New Roman" w:hAnsi="Times New Roman" w:cs="Times New Roman"/>
                    <w:sz w:val="20"/>
                    <w:szCs w:val="20"/>
                  </w:rPr>
                </w:rPrChange>
              </w:rPr>
              <w:pPrChange w:id="98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2494A91A"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806" w:author="瑋婷 徐" w:date="2025-01-03T16:20:00Z" w16du:dateUtc="2025-01-03T08:20:00Z"/>
                <w:rFonts w:asciiTheme="majorEastAsia" w:eastAsia="標楷體" w:hAnsiTheme="majorEastAsia" w:cstheme="majorEastAsia"/>
                <w:rPrChange w:id="9807" w:author="瑋婷 徐" w:date="2025-01-04T22:55:00Z" w16du:dateUtc="2025-01-04T14:55:00Z">
                  <w:rPr>
                    <w:ins w:id="9808" w:author="瑋婷 徐" w:date="2025-01-03T16:20:00Z" w16du:dateUtc="2025-01-03T08:20:00Z"/>
                    <w:rFonts w:ascii="Times New Roman" w:eastAsia="Times New Roman" w:hAnsi="Times New Roman" w:cs="Times New Roman"/>
                    <w:sz w:val="20"/>
                    <w:szCs w:val="20"/>
                  </w:rPr>
                </w:rPrChange>
              </w:rPr>
              <w:pPrChange w:id="98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7628221C"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810" w:author="瑋婷 徐" w:date="2025-01-03T16:20:00Z" w16du:dateUtc="2025-01-03T08:20:00Z"/>
                <w:rFonts w:asciiTheme="majorEastAsia" w:eastAsia="標楷體" w:hAnsiTheme="majorEastAsia" w:cstheme="majorEastAsia"/>
                <w:rPrChange w:id="9811" w:author="瑋婷 徐" w:date="2025-01-04T22:55:00Z" w16du:dateUtc="2025-01-04T14:55:00Z">
                  <w:rPr>
                    <w:ins w:id="9812" w:author="瑋婷 徐" w:date="2025-01-03T16:20:00Z" w16du:dateUtc="2025-01-03T08:20:00Z"/>
                    <w:rFonts w:ascii="Times New Roman" w:eastAsia="Times New Roman" w:hAnsi="Times New Roman" w:cs="Times New Roman"/>
                    <w:sz w:val="20"/>
                    <w:szCs w:val="20"/>
                  </w:rPr>
                </w:rPrChange>
              </w:rPr>
              <w:pPrChange w:id="98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FE102C" w:rsidRPr="00720C7A" w14:paraId="473B5745" w14:textId="77777777" w:rsidTr="00FE102C">
        <w:trPr>
          <w:trHeight w:val="300"/>
          <w:ins w:id="9814"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3F9FF070" w14:textId="77777777" w:rsidR="00DA433E" w:rsidRPr="00720C7A" w:rsidRDefault="00DA433E">
            <w:pPr>
              <w:spacing w:line="360" w:lineRule="auto"/>
              <w:jc w:val="both"/>
              <w:rPr>
                <w:ins w:id="9815" w:author="瑋婷 徐" w:date="2025-01-03T16:20:00Z" w16du:dateUtc="2025-01-03T08:20:00Z"/>
                <w:rFonts w:asciiTheme="majorEastAsia" w:eastAsia="標楷體" w:hAnsiTheme="majorEastAsia" w:cstheme="majorEastAsia"/>
                <w:b w:val="0"/>
                <w:bCs w:val="0"/>
                <w:color w:val="000000"/>
                <w:rPrChange w:id="9816" w:author="瑋婷 徐" w:date="2025-01-04T22:55:00Z" w16du:dateUtc="2025-01-04T14:55:00Z">
                  <w:rPr>
                    <w:ins w:id="9817" w:author="瑋婷 徐" w:date="2025-01-03T16:20:00Z" w16du:dateUtc="2025-01-03T08:20:00Z"/>
                    <w:rFonts w:cs="Calibri"/>
                    <w:color w:val="000000"/>
                    <w:sz w:val="22"/>
                  </w:rPr>
                </w:rPrChange>
              </w:rPr>
              <w:pPrChange w:id="9818" w:author="瑋婷 徐" w:date="2025-01-03T16:21:00Z" w16du:dateUtc="2025-01-03T08:21:00Z">
                <w:pPr/>
              </w:pPrChange>
            </w:pPr>
            <w:ins w:id="9819" w:author="瑋婷 徐" w:date="2025-01-03T16:20:00Z" w16du:dateUtc="2025-01-03T08:20:00Z">
              <w:r w:rsidRPr="00720C7A">
                <w:rPr>
                  <w:rFonts w:asciiTheme="majorEastAsia" w:eastAsia="標楷體" w:hAnsiTheme="majorEastAsia" w:cstheme="majorEastAsia"/>
                  <w:b w:val="0"/>
                  <w:bCs w:val="0"/>
                  <w:color w:val="000000"/>
                  <w:rPrChange w:id="9820" w:author="瑋婷 徐" w:date="2025-01-04T22:55:00Z" w16du:dateUtc="2025-01-04T14:55:00Z">
                    <w:rPr>
                      <w:rFonts w:cs="Calibri"/>
                      <w:color w:val="000000"/>
                      <w:sz w:val="22"/>
                    </w:rPr>
                  </w:rPrChange>
                </w:rPr>
                <w:t>赤腰燕</w:t>
              </w:r>
              <w:r w:rsidRPr="00720C7A">
                <w:rPr>
                  <w:rFonts w:asciiTheme="majorEastAsia" w:eastAsia="標楷體" w:hAnsiTheme="majorEastAsia" w:cstheme="majorEastAsia"/>
                  <w:b w:val="0"/>
                  <w:bCs w:val="0"/>
                  <w:color w:val="000000"/>
                  <w:rPrChange w:id="9821" w:author="瑋婷 徐" w:date="2025-01-04T22:55:00Z" w16du:dateUtc="2025-01-04T14:55:00Z">
                    <w:rPr>
                      <w:rFonts w:cs="Calibri"/>
                      <w:color w:val="000000"/>
                      <w:sz w:val="22"/>
                    </w:rPr>
                  </w:rPrChange>
                </w:rPr>
                <w:t xml:space="preserve"> </w:t>
              </w:r>
            </w:ins>
          </w:p>
        </w:tc>
        <w:tc>
          <w:tcPr>
            <w:tcW w:w="1080" w:type="pct"/>
            <w:hideMark/>
          </w:tcPr>
          <w:p w14:paraId="75D7C317"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22" w:author="瑋婷 徐" w:date="2025-01-03T16:20:00Z" w16du:dateUtc="2025-01-03T08:20:00Z"/>
                <w:rFonts w:asciiTheme="majorEastAsia" w:eastAsia="標楷體" w:hAnsiTheme="majorEastAsia" w:cstheme="majorEastAsia"/>
                <w:i/>
                <w:iCs/>
                <w:color w:val="000000"/>
                <w:rPrChange w:id="9823" w:author="瑋婷 徐" w:date="2025-01-04T22:55:00Z" w16du:dateUtc="2025-01-04T14:55:00Z">
                  <w:rPr>
                    <w:ins w:id="9824" w:author="瑋婷 徐" w:date="2025-01-03T16:20:00Z" w16du:dateUtc="2025-01-03T08:20:00Z"/>
                    <w:rFonts w:cs="Calibri"/>
                    <w:i/>
                    <w:iCs/>
                    <w:color w:val="000000"/>
                    <w:sz w:val="22"/>
                  </w:rPr>
                </w:rPrChange>
              </w:rPr>
              <w:pPrChange w:id="98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826" w:author="瑋婷 徐" w:date="2025-01-03T16:20:00Z" w16du:dateUtc="2025-01-03T08:20:00Z">
              <w:r w:rsidRPr="00720C7A">
                <w:rPr>
                  <w:rFonts w:asciiTheme="majorEastAsia" w:eastAsia="標楷體" w:hAnsiTheme="majorEastAsia" w:cstheme="majorEastAsia"/>
                  <w:i/>
                  <w:iCs/>
                  <w:color w:val="000000"/>
                  <w:rPrChange w:id="9827" w:author="瑋婷 徐" w:date="2025-01-04T22:55:00Z" w16du:dateUtc="2025-01-04T14:55:00Z">
                    <w:rPr>
                      <w:rFonts w:cs="Calibri"/>
                      <w:i/>
                      <w:iCs/>
                      <w:color w:val="000000"/>
                      <w:sz w:val="22"/>
                    </w:rPr>
                  </w:rPrChange>
                </w:rPr>
                <w:t>Cecropis striolata</w:t>
              </w:r>
            </w:ins>
          </w:p>
        </w:tc>
        <w:tc>
          <w:tcPr>
            <w:tcW w:w="134" w:type="pct"/>
            <w:noWrap/>
            <w:hideMark/>
          </w:tcPr>
          <w:p w14:paraId="7164315A"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28" w:author="瑋婷 徐" w:date="2025-01-03T16:20:00Z" w16du:dateUtc="2025-01-03T08:20:00Z"/>
                <w:rFonts w:asciiTheme="majorEastAsia" w:eastAsia="標楷體" w:hAnsiTheme="majorEastAsia" w:cstheme="majorEastAsia"/>
                <w:color w:val="000000"/>
                <w:rPrChange w:id="9829" w:author="瑋婷 徐" w:date="2025-01-04T22:55:00Z" w16du:dateUtc="2025-01-04T14:55:00Z">
                  <w:rPr>
                    <w:ins w:id="9830" w:author="瑋婷 徐" w:date="2025-01-03T16:20:00Z" w16du:dateUtc="2025-01-03T08:20:00Z"/>
                    <w:rFonts w:cs="Calibri"/>
                    <w:color w:val="000000"/>
                    <w:sz w:val="22"/>
                  </w:rPr>
                </w:rPrChange>
              </w:rPr>
              <w:pPrChange w:id="983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9832" w:author="瑋婷 徐" w:date="2025-01-03T16:20:00Z" w16du:dateUtc="2025-01-03T08:20:00Z">
              <w:r w:rsidRPr="00720C7A">
                <w:rPr>
                  <w:rFonts w:asciiTheme="majorEastAsia" w:eastAsia="標楷體" w:hAnsiTheme="majorEastAsia" w:cstheme="majorEastAsia"/>
                  <w:color w:val="000000"/>
                  <w:rPrChange w:id="9833" w:author="瑋婷 徐" w:date="2025-01-04T22:55:00Z" w16du:dateUtc="2025-01-04T14:55:00Z">
                    <w:rPr>
                      <w:rFonts w:cs="Calibri"/>
                      <w:color w:val="000000"/>
                      <w:sz w:val="22"/>
                    </w:rPr>
                  </w:rPrChange>
                </w:rPr>
                <w:t>*</w:t>
              </w:r>
            </w:ins>
          </w:p>
        </w:tc>
        <w:tc>
          <w:tcPr>
            <w:tcW w:w="134" w:type="pct"/>
            <w:noWrap/>
            <w:hideMark/>
          </w:tcPr>
          <w:p w14:paraId="2BC64E65"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34" w:author="瑋婷 徐" w:date="2025-01-03T16:20:00Z" w16du:dateUtc="2025-01-03T08:20:00Z"/>
                <w:rFonts w:asciiTheme="majorEastAsia" w:eastAsia="標楷體" w:hAnsiTheme="majorEastAsia" w:cstheme="majorEastAsia"/>
                <w:color w:val="000000"/>
                <w:rPrChange w:id="9835" w:author="瑋婷 徐" w:date="2025-01-04T22:55:00Z" w16du:dateUtc="2025-01-04T14:55:00Z">
                  <w:rPr>
                    <w:ins w:id="9836" w:author="瑋婷 徐" w:date="2025-01-03T16:20:00Z" w16du:dateUtc="2025-01-03T08:20:00Z"/>
                    <w:rFonts w:cs="Calibri"/>
                    <w:color w:val="000000"/>
                    <w:sz w:val="22"/>
                  </w:rPr>
                </w:rPrChange>
              </w:rPr>
              <w:pPrChange w:id="98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1BA468A"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38" w:author="瑋婷 徐" w:date="2025-01-03T16:20:00Z" w16du:dateUtc="2025-01-03T08:20:00Z"/>
                <w:rFonts w:asciiTheme="majorEastAsia" w:eastAsia="標楷體" w:hAnsiTheme="majorEastAsia" w:cstheme="majorEastAsia"/>
                <w:rPrChange w:id="9839" w:author="瑋婷 徐" w:date="2025-01-04T22:55:00Z" w16du:dateUtc="2025-01-04T14:55:00Z">
                  <w:rPr>
                    <w:ins w:id="9840" w:author="瑋婷 徐" w:date="2025-01-03T16:20:00Z" w16du:dateUtc="2025-01-03T08:20:00Z"/>
                    <w:rFonts w:ascii="Times New Roman" w:eastAsia="Times New Roman" w:hAnsi="Times New Roman" w:cs="Times New Roman"/>
                    <w:sz w:val="20"/>
                    <w:szCs w:val="20"/>
                  </w:rPr>
                </w:rPrChange>
              </w:rPr>
              <w:pPrChange w:id="98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123111C6"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42" w:author="瑋婷 徐" w:date="2025-01-03T16:20:00Z" w16du:dateUtc="2025-01-03T08:20:00Z"/>
                <w:rFonts w:asciiTheme="majorEastAsia" w:eastAsia="標楷體" w:hAnsiTheme="majorEastAsia" w:cstheme="majorEastAsia"/>
                <w:rPrChange w:id="9843" w:author="瑋婷 徐" w:date="2025-01-04T22:55:00Z" w16du:dateUtc="2025-01-04T14:55:00Z">
                  <w:rPr>
                    <w:ins w:id="9844" w:author="瑋婷 徐" w:date="2025-01-03T16:20:00Z" w16du:dateUtc="2025-01-03T08:20:00Z"/>
                    <w:rFonts w:ascii="Times New Roman" w:eastAsia="Times New Roman" w:hAnsi="Times New Roman" w:cs="Times New Roman"/>
                    <w:sz w:val="20"/>
                    <w:szCs w:val="20"/>
                  </w:rPr>
                </w:rPrChange>
              </w:rPr>
              <w:pPrChange w:id="98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F83934C"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46" w:author="瑋婷 徐" w:date="2025-01-03T16:20:00Z" w16du:dateUtc="2025-01-03T08:20:00Z"/>
                <w:rFonts w:asciiTheme="majorEastAsia" w:eastAsia="標楷體" w:hAnsiTheme="majorEastAsia" w:cstheme="majorEastAsia"/>
                <w:rPrChange w:id="9847" w:author="瑋婷 徐" w:date="2025-01-04T22:55:00Z" w16du:dateUtc="2025-01-04T14:55:00Z">
                  <w:rPr>
                    <w:ins w:id="9848" w:author="瑋婷 徐" w:date="2025-01-03T16:20:00Z" w16du:dateUtc="2025-01-03T08:20:00Z"/>
                    <w:rFonts w:ascii="Times New Roman" w:eastAsia="Times New Roman" w:hAnsi="Times New Roman" w:cs="Times New Roman"/>
                    <w:sz w:val="20"/>
                    <w:szCs w:val="20"/>
                  </w:rPr>
                </w:rPrChange>
              </w:rPr>
              <w:pPrChange w:id="98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5B6B78D"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50" w:author="瑋婷 徐" w:date="2025-01-03T16:20:00Z" w16du:dateUtc="2025-01-03T08:20:00Z"/>
                <w:rFonts w:asciiTheme="majorEastAsia" w:eastAsia="標楷體" w:hAnsiTheme="majorEastAsia" w:cstheme="majorEastAsia"/>
                <w:rPrChange w:id="9851" w:author="瑋婷 徐" w:date="2025-01-04T22:55:00Z" w16du:dateUtc="2025-01-04T14:55:00Z">
                  <w:rPr>
                    <w:ins w:id="9852" w:author="瑋婷 徐" w:date="2025-01-03T16:20:00Z" w16du:dateUtc="2025-01-03T08:20:00Z"/>
                    <w:rFonts w:ascii="Times New Roman" w:eastAsia="Times New Roman" w:hAnsi="Times New Roman" w:cs="Times New Roman"/>
                    <w:sz w:val="20"/>
                    <w:szCs w:val="20"/>
                  </w:rPr>
                </w:rPrChange>
              </w:rPr>
              <w:pPrChange w:id="98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36DE250B"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9854" w:author="瑋婷 徐" w:date="2025-01-03T16:33:00Z" w16du:dateUtc="2025-01-03T08:33:00Z"/>
                <w:rFonts w:asciiTheme="majorEastAsia" w:eastAsia="標楷體" w:hAnsiTheme="majorEastAsia" w:cstheme="majorEastAsia"/>
              </w:rPr>
            </w:pPr>
          </w:p>
        </w:tc>
        <w:tc>
          <w:tcPr>
            <w:tcW w:w="134" w:type="pct"/>
            <w:noWrap/>
            <w:hideMark/>
          </w:tcPr>
          <w:p w14:paraId="7DACA09E" w14:textId="14E8825F"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55" w:author="瑋婷 徐" w:date="2025-01-03T16:20:00Z" w16du:dateUtc="2025-01-03T08:20:00Z"/>
                <w:rFonts w:asciiTheme="majorEastAsia" w:eastAsia="標楷體" w:hAnsiTheme="majorEastAsia" w:cstheme="majorEastAsia"/>
                <w:rPrChange w:id="9856" w:author="瑋婷 徐" w:date="2025-01-04T22:55:00Z" w16du:dateUtc="2025-01-04T14:55:00Z">
                  <w:rPr>
                    <w:ins w:id="9857" w:author="瑋婷 徐" w:date="2025-01-03T16:20:00Z" w16du:dateUtc="2025-01-03T08:20:00Z"/>
                    <w:rFonts w:ascii="Times New Roman" w:eastAsia="Times New Roman" w:hAnsi="Times New Roman" w:cs="Times New Roman"/>
                    <w:sz w:val="20"/>
                    <w:szCs w:val="20"/>
                  </w:rPr>
                </w:rPrChange>
              </w:rPr>
              <w:pPrChange w:id="985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29ACC1A"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59" w:author="瑋婷 徐" w:date="2025-01-03T16:20:00Z" w16du:dateUtc="2025-01-03T08:20:00Z"/>
                <w:rFonts w:asciiTheme="majorEastAsia" w:eastAsia="標楷體" w:hAnsiTheme="majorEastAsia" w:cstheme="majorEastAsia"/>
                <w:rPrChange w:id="9860" w:author="瑋婷 徐" w:date="2025-01-04T22:55:00Z" w16du:dateUtc="2025-01-04T14:55:00Z">
                  <w:rPr>
                    <w:ins w:id="9861" w:author="瑋婷 徐" w:date="2025-01-03T16:20:00Z" w16du:dateUtc="2025-01-03T08:20:00Z"/>
                    <w:rFonts w:ascii="Times New Roman" w:eastAsia="Times New Roman" w:hAnsi="Times New Roman" w:cs="Times New Roman"/>
                    <w:sz w:val="20"/>
                    <w:szCs w:val="20"/>
                  </w:rPr>
                </w:rPrChange>
              </w:rPr>
              <w:pPrChange w:id="986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6794E147"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63" w:author="瑋婷 徐" w:date="2025-01-03T16:20:00Z" w16du:dateUtc="2025-01-03T08:20:00Z"/>
                <w:rFonts w:asciiTheme="majorEastAsia" w:eastAsia="標楷體" w:hAnsiTheme="majorEastAsia" w:cstheme="majorEastAsia"/>
                <w:rPrChange w:id="9864" w:author="瑋婷 徐" w:date="2025-01-04T22:55:00Z" w16du:dateUtc="2025-01-04T14:55:00Z">
                  <w:rPr>
                    <w:ins w:id="9865" w:author="瑋婷 徐" w:date="2025-01-03T16:20:00Z" w16du:dateUtc="2025-01-03T08:20:00Z"/>
                    <w:rFonts w:ascii="Times New Roman" w:eastAsia="Times New Roman" w:hAnsi="Times New Roman" w:cs="Times New Roman"/>
                    <w:sz w:val="20"/>
                    <w:szCs w:val="20"/>
                  </w:rPr>
                </w:rPrChange>
              </w:rPr>
              <w:pPrChange w:id="986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559346D8"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67" w:author="瑋婷 徐" w:date="2025-01-03T16:20:00Z" w16du:dateUtc="2025-01-03T08:20:00Z"/>
                <w:rFonts w:asciiTheme="majorEastAsia" w:eastAsia="標楷體" w:hAnsiTheme="majorEastAsia" w:cstheme="majorEastAsia"/>
                <w:rPrChange w:id="9868" w:author="瑋婷 徐" w:date="2025-01-04T22:55:00Z" w16du:dateUtc="2025-01-04T14:55:00Z">
                  <w:rPr>
                    <w:ins w:id="9869" w:author="瑋婷 徐" w:date="2025-01-03T16:20:00Z" w16du:dateUtc="2025-01-03T08:20:00Z"/>
                    <w:rFonts w:ascii="Times New Roman" w:eastAsia="Times New Roman" w:hAnsi="Times New Roman" w:cs="Times New Roman"/>
                    <w:sz w:val="20"/>
                    <w:szCs w:val="20"/>
                  </w:rPr>
                </w:rPrChange>
              </w:rPr>
              <w:pPrChange w:id="98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tcPr>
          <w:p w14:paraId="71F1D6ED"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9871" w:author="瑋婷 徐" w:date="2025-01-03T16:33:00Z" w16du:dateUtc="2025-01-03T08:33:00Z"/>
                <w:rFonts w:asciiTheme="majorEastAsia" w:eastAsia="標楷體" w:hAnsiTheme="majorEastAsia" w:cstheme="majorEastAsia"/>
              </w:rPr>
            </w:pPr>
          </w:p>
        </w:tc>
        <w:tc>
          <w:tcPr>
            <w:tcW w:w="181" w:type="pct"/>
            <w:noWrap/>
            <w:hideMark/>
          </w:tcPr>
          <w:p w14:paraId="0E11B572" w14:textId="3B52C8E5"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72" w:author="瑋婷 徐" w:date="2025-01-03T16:20:00Z" w16du:dateUtc="2025-01-03T08:20:00Z"/>
                <w:rFonts w:asciiTheme="majorEastAsia" w:eastAsia="標楷體" w:hAnsiTheme="majorEastAsia" w:cstheme="majorEastAsia"/>
                <w:rPrChange w:id="9873" w:author="瑋婷 徐" w:date="2025-01-04T22:55:00Z" w16du:dateUtc="2025-01-04T14:55:00Z">
                  <w:rPr>
                    <w:ins w:id="9874" w:author="瑋婷 徐" w:date="2025-01-03T16:20:00Z" w16du:dateUtc="2025-01-03T08:20:00Z"/>
                    <w:rFonts w:ascii="Times New Roman" w:eastAsia="Times New Roman" w:hAnsi="Times New Roman" w:cs="Times New Roman"/>
                    <w:sz w:val="20"/>
                    <w:szCs w:val="20"/>
                  </w:rPr>
                </w:rPrChange>
              </w:rPr>
              <w:pPrChange w:id="98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586A9C3F"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76" w:author="瑋婷 徐" w:date="2025-01-03T16:20:00Z" w16du:dateUtc="2025-01-03T08:20:00Z"/>
                <w:rFonts w:asciiTheme="majorEastAsia" w:eastAsia="標楷體" w:hAnsiTheme="majorEastAsia" w:cstheme="majorEastAsia"/>
                <w:rPrChange w:id="9877" w:author="瑋婷 徐" w:date="2025-01-04T22:55:00Z" w16du:dateUtc="2025-01-04T14:55:00Z">
                  <w:rPr>
                    <w:ins w:id="9878" w:author="瑋婷 徐" w:date="2025-01-03T16:20:00Z" w16du:dateUtc="2025-01-03T08:20:00Z"/>
                    <w:rFonts w:ascii="Times New Roman" w:eastAsia="Times New Roman" w:hAnsi="Times New Roman" w:cs="Times New Roman"/>
                    <w:sz w:val="20"/>
                    <w:szCs w:val="20"/>
                  </w:rPr>
                </w:rPrChange>
              </w:rPr>
              <w:pPrChange w:id="98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CF901D2"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80" w:author="瑋婷 徐" w:date="2025-01-03T16:20:00Z" w16du:dateUtc="2025-01-03T08:20:00Z"/>
                <w:rFonts w:asciiTheme="majorEastAsia" w:eastAsia="標楷體" w:hAnsiTheme="majorEastAsia" w:cstheme="majorEastAsia"/>
                <w:rPrChange w:id="9881" w:author="瑋婷 徐" w:date="2025-01-04T22:55:00Z" w16du:dateUtc="2025-01-04T14:55:00Z">
                  <w:rPr>
                    <w:ins w:id="9882" w:author="瑋婷 徐" w:date="2025-01-03T16:20:00Z" w16du:dateUtc="2025-01-03T08:20:00Z"/>
                    <w:rFonts w:ascii="Times New Roman" w:eastAsia="Times New Roman" w:hAnsi="Times New Roman" w:cs="Times New Roman"/>
                    <w:sz w:val="20"/>
                    <w:szCs w:val="20"/>
                  </w:rPr>
                </w:rPrChange>
              </w:rPr>
              <w:pPrChange w:id="98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47C77C1A"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84" w:author="瑋婷 徐" w:date="2025-01-03T16:20:00Z" w16du:dateUtc="2025-01-03T08:20:00Z"/>
                <w:rFonts w:asciiTheme="majorEastAsia" w:eastAsia="標楷體" w:hAnsiTheme="majorEastAsia" w:cstheme="majorEastAsia"/>
                <w:rPrChange w:id="9885" w:author="瑋婷 徐" w:date="2025-01-04T22:55:00Z" w16du:dateUtc="2025-01-04T14:55:00Z">
                  <w:rPr>
                    <w:ins w:id="9886" w:author="瑋婷 徐" w:date="2025-01-03T16:20:00Z" w16du:dateUtc="2025-01-03T08:20:00Z"/>
                    <w:rFonts w:ascii="Times New Roman" w:eastAsia="Times New Roman" w:hAnsi="Times New Roman" w:cs="Times New Roman"/>
                    <w:sz w:val="20"/>
                    <w:szCs w:val="20"/>
                  </w:rPr>
                </w:rPrChange>
              </w:rPr>
              <w:pPrChange w:id="98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4AF0CEBB"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88" w:author="瑋婷 徐" w:date="2025-01-03T16:20:00Z" w16du:dateUtc="2025-01-03T08:20:00Z"/>
                <w:rFonts w:asciiTheme="majorEastAsia" w:eastAsia="標楷體" w:hAnsiTheme="majorEastAsia" w:cstheme="majorEastAsia"/>
                <w:rPrChange w:id="9889" w:author="瑋婷 徐" w:date="2025-01-04T22:55:00Z" w16du:dateUtc="2025-01-04T14:55:00Z">
                  <w:rPr>
                    <w:ins w:id="9890" w:author="瑋婷 徐" w:date="2025-01-03T16:20:00Z" w16du:dateUtc="2025-01-03T08:20:00Z"/>
                    <w:rFonts w:ascii="Times New Roman" w:eastAsia="Times New Roman" w:hAnsi="Times New Roman" w:cs="Times New Roman"/>
                    <w:sz w:val="20"/>
                    <w:szCs w:val="20"/>
                  </w:rPr>
                </w:rPrChange>
              </w:rPr>
              <w:pPrChange w:id="98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1337BB3F"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92" w:author="瑋婷 徐" w:date="2025-01-03T16:20:00Z" w16du:dateUtc="2025-01-03T08:20:00Z"/>
                <w:rFonts w:asciiTheme="majorEastAsia" w:eastAsia="標楷體" w:hAnsiTheme="majorEastAsia" w:cstheme="majorEastAsia"/>
                <w:rPrChange w:id="9893" w:author="瑋婷 徐" w:date="2025-01-04T22:55:00Z" w16du:dateUtc="2025-01-04T14:55:00Z">
                  <w:rPr>
                    <w:ins w:id="9894" w:author="瑋婷 徐" w:date="2025-01-03T16:20:00Z" w16du:dateUtc="2025-01-03T08:20:00Z"/>
                    <w:rFonts w:ascii="Times New Roman" w:eastAsia="Times New Roman" w:hAnsi="Times New Roman" w:cs="Times New Roman"/>
                    <w:sz w:val="20"/>
                    <w:szCs w:val="20"/>
                  </w:rPr>
                </w:rPrChange>
              </w:rPr>
              <w:pPrChange w:id="98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5C171529"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896" w:author="瑋婷 徐" w:date="2025-01-03T16:20:00Z" w16du:dateUtc="2025-01-03T08:20:00Z"/>
                <w:rFonts w:asciiTheme="majorEastAsia" w:eastAsia="標楷體" w:hAnsiTheme="majorEastAsia" w:cstheme="majorEastAsia"/>
                <w:rPrChange w:id="9897" w:author="瑋婷 徐" w:date="2025-01-04T22:55:00Z" w16du:dateUtc="2025-01-04T14:55:00Z">
                  <w:rPr>
                    <w:ins w:id="9898" w:author="瑋婷 徐" w:date="2025-01-03T16:20:00Z" w16du:dateUtc="2025-01-03T08:20:00Z"/>
                    <w:rFonts w:ascii="Times New Roman" w:eastAsia="Times New Roman" w:hAnsi="Times New Roman" w:cs="Times New Roman"/>
                    <w:sz w:val="20"/>
                    <w:szCs w:val="20"/>
                  </w:rPr>
                </w:rPrChange>
              </w:rPr>
              <w:pPrChange w:id="98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C93A55A"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9900" w:author="瑋婷 徐" w:date="2025-01-03T16:20:00Z" w16du:dateUtc="2025-01-03T08:20:00Z"/>
                <w:rFonts w:asciiTheme="majorEastAsia" w:eastAsia="標楷體" w:hAnsiTheme="majorEastAsia" w:cstheme="majorEastAsia"/>
                <w:rPrChange w:id="9901" w:author="瑋婷 徐" w:date="2025-01-04T22:55:00Z" w16du:dateUtc="2025-01-04T14:55:00Z">
                  <w:rPr>
                    <w:ins w:id="9902" w:author="瑋婷 徐" w:date="2025-01-03T16:20:00Z" w16du:dateUtc="2025-01-03T08:20:00Z"/>
                    <w:rFonts w:ascii="Times New Roman" w:eastAsia="Times New Roman" w:hAnsi="Times New Roman" w:cs="Times New Roman"/>
                    <w:sz w:val="20"/>
                    <w:szCs w:val="20"/>
                  </w:rPr>
                </w:rPrChange>
              </w:rPr>
              <w:pPrChange w:id="99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720C7A" w14:paraId="179A44C7" w14:textId="77777777" w:rsidTr="00FE102C">
        <w:trPr>
          <w:cnfStyle w:val="000000100000" w:firstRow="0" w:lastRow="0" w:firstColumn="0" w:lastColumn="0" w:oddVBand="0" w:evenVBand="0" w:oddHBand="1" w:evenHBand="0" w:firstRowFirstColumn="0" w:firstRowLastColumn="0" w:lastRowFirstColumn="0" w:lastRowLastColumn="0"/>
          <w:trHeight w:val="300"/>
          <w:ins w:id="9904"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4A8FC95C" w14:textId="77777777" w:rsidR="00DA433E" w:rsidRPr="00720C7A" w:rsidRDefault="00DA433E">
            <w:pPr>
              <w:spacing w:line="360" w:lineRule="auto"/>
              <w:jc w:val="both"/>
              <w:rPr>
                <w:ins w:id="9905" w:author="瑋婷 徐" w:date="2025-01-03T16:20:00Z" w16du:dateUtc="2025-01-03T08:20:00Z"/>
                <w:rFonts w:asciiTheme="majorEastAsia" w:eastAsia="標楷體" w:hAnsiTheme="majorEastAsia" w:cstheme="majorEastAsia"/>
                <w:b w:val="0"/>
                <w:bCs w:val="0"/>
                <w:color w:val="000000"/>
                <w:rPrChange w:id="9906" w:author="瑋婷 徐" w:date="2025-01-04T22:55:00Z" w16du:dateUtc="2025-01-04T14:55:00Z">
                  <w:rPr>
                    <w:ins w:id="9907" w:author="瑋婷 徐" w:date="2025-01-03T16:20:00Z" w16du:dateUtc="2025-01-03T08:20:00Z"/>
                    <w:rFonts w:cs="Calibri"/>
                    <w:color w:val="000000"/>
                    <w:sz w:val="22"/>
                  </w:rPr>
                </w:rPrChange>
              </w:rPr>
              <w:pPrChange w:id="9908" w:author="瑋婷 徐" w:date="2025-01-03T16:21:00Z" w16du:dateUtc="2025-01-03T08:21:00Z">
                <w:pPr/>
              </w:pPrChange>
            </w:pPr>
            <w:ins w:id="9909" w:author="瑋婷 徐" w:date="2025-01-03T16:20:00Z" w16du:dateUtc="2025-01-03T08:20:00Z">
              <w:r w:rsidRPr="00720C7A">
                <w:rPr>
                  <w:rFonts w:asciiTheme="majorEastAsia" w:eastAsia="標楷體" w:hAnsiTheme="majorEastAsia" w:cstheme="majorEastAsia"/>
                  <w:b w:val="0"/>
                  <w:bCs w:val="0"/>
                  <w:color w:val="000000"/>
                  <w:rPrChange w:id="9910" w:author="瑋婷 徐" w:date="2025-01-04T22:55:00Z" w16du:dateUtc="2025-01-04T14:55:00Z">
                    <w:rPr>
                      <w:rFonts w:cs="Calibri"/>
                      <w:color w:val="000000"/>
                      <w:sz w:val="22"/>
                    </w:rPr>
                  </w:rPrChange>
                </w:rPr>
                <w:t>東方毛腳燕</w:t>
              </w:r>
              <w:r w:rsidRPr="00720C7A">
                <w:rPr>
                  <w:rFonts w:asciiTheme="majorEastAsia" w:eastAsia="標楷體" w:hAnsiTheme="majorEastAsia" w:cstheme="majorEastAsia"/>
                  <w:b w:val="0"/>
                  <w:bCs w:val="0"/>
                  <w:color w:val="000000"/>
                  <w:rPrChange w:id="9911" w:author="瑋婷 徐" w:date="2025-01-04T22:55:00Z" w16du:dateUtc="2025-01-04T14:55:00Z">
                    <w:rPr>
                      <w:rFonts w:cs="Calibri"/>
                      <w:color w:val="000000"/>
                      <w:sz w:val="22"/>
                    </w:rPr>
                  </w:rPrChange>
                </w:rPr>
                <w:t xml:space="preserve"> </w:t>
              </w:r>
            </w:ins>
          </w:p>
        </w:tc>
        <w:tc>
          <w:tcPr>
            <w:tcW w:w="1080" w:type="pct"/>
            <w:hideMark/>
          </w:tcPr>
          <w:p w14:paraId="092C995B"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12" w:author="瑋婷 徐" w:date="2025-01-03T16:20:00Z" w16du:dateUtc="2025-01-03T08:20:00Z"/>
                <w:rFonts w:asciiTheme="majorEastAsia" w:eastAsia="標楷體" w:hAnsiTheme="majorEastAsia" w:cstheme="majorEastAsia"/>
                <w:i/>
                <w:iCs/>
                <w:color w:val="000000"/>
                <w:rPrChange w:id="9913" w:author="瑋婷 徐" w:date="2025-01-04T22:55:00Z" w16du:dateUtc="2025-01-04T14:55:00Z">
                  <w:rPr>
                    <w:ins w:id="9914" w:author="瑋婷 徐" w:date="2025-01-03T16:20:00Z" w16du:dateUtc="2025-01-03T08:20:00Z"/>
                    <w:rFonts w:cs="Calibri"/>
                    <w:i/>
                    <w:iCs/>
                    <w:color w:val="000000"/>
                    <w:sz w:val="22"/>
                  </w:rPr>
                </w:rPrChange>
              </w:rPr>
              <w:pPrChange w:id="991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916" w:author="瑋婷 徐" w:date="2025-01-03T16:20:00Z" w16du:dateUtc="2025-01-03T08:20:00Z">
              <w:r w:rsidRPr="00720C7A">
                <w:rPr>
                  <w:rFonts w:asciiTheme="majorEastAsia" w:eastAsia="標楷體" w:hAnsiTheme="majorEastAsia" w:cstheme="majorEastAsia"/>
                  <w:i/>
                  <w:iCs/>
                  <w:color w:val="000000"/>
                  <w:rPrChange w:id="9917" w:author="瑋婷 徐" w:date="2025-01-04T22:55:00Z" w16du:dateUtc="2025-01-04T14:55:00Z">
                    <w:rPr>
                      <w:rFonts w:cs="Calibri"/>
                      <w:i/>
                      <w:iCs/>
                      <w:color w:val="000000"/>
                      <w:sz w:val="22"/>
                    </w:rPr>
                  </w:rPrChange>
                </w:rPr>
                <w:t>Delichon dasypus</w:t>
              </w:r>
            </w:ins>
          </w:p>
        </w:tc>
        <w:tc>
          <w:tcPr>
            <w:tcW w:w="134" w:type="pct"/>
            <w:noWrap/>
            <w:hideMark/>
          </w:tcPr>
          <w:p w14:paraId="0F03DDC0"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18" w:author="瑋婷 徐" w:date="2025-01-03T16:20:00Z" w16du:dateUtc="2025-01-03T08:20:00Z"/>
                <w:rFonts w:asciiTheme="majorEastAsia" w:eastAsia="標楷體" w:hAnsiTheme="majorEastAsia" w:cstheme="majorEastAsia"/>
                <w:color w:val="000000"/>
                <w:rPrChange w:id="9919" w:author="瑋婷 徐" w:date="2025-01-04T22:55:00Z" w16du:dateUtc="2025-01-04T14:55:00Z">
                  <w:rPr>
                    <w:ins w:id="9920" w:author="瑋婷 徐" w:date="2025-01-03T16:20:00Z" w16du:dateUtc="2025-01-03T08:20:00Z"/>
                    <w:rFonts w:cs="Calibri"/>
                    <w:color w:val="000000"/>
                    <w:sz w:val="22"/>
                  </w:rPr>
                </w:rPrChange>
              </w:rPr>
              <w:pPrChange w:id="99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922" w:author="瑋婷 徐" w:date="2025-01-03T16:20:00Z" w16du:dateUtc="2025-01-03T08:20:00Z">
              <w:r w:rsidRPr="00720C7A">
                <w:rPr>
                  <w:rFonts w:asciiTheme="majorEastAsia" w:eastAsia="標楷體" w:hAnsiTheme="majorEastAsia" w:cstheme="majorEastAsia"/>
                  <w:color w:val="000000"/>
                  <w:rPrChange w:id="9923" w:author="瑋婷 徐" w:date="2025-01-04T22:55:00Z" w16du:dateUtc="2025-01-04T14:55:00Z">
                    <w:rPr>
                      <w:rFonts w:cs="Calibri"/>
                      <w:color w:val="000000"/>
                      <w:sz w:val="22"/>
                    </w:rPr>
                  </w:rPrChange>
                </w:rPr>
                <w:t>*</w:t>
              </w:r>
            </w:ins>
          </w:p>
        </w:tc>
        <w:tc>
          <w:tcPr>
            <w:tcW w:w="134" w:type="pct"/>
            <w:noWrap/>
            <w:hideMark/>
          </w:tcPr>
          <w:p w14:paraId="225ED03D"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24" w:author="瑋婷 徐" w:date="2025-01-03T16:20:00Z" w16du:dateUtc="2025-01-03T08:20:00Z"/>
                <w:rFonts w:asciiTheme="majorEastAsia" w:eastAsia="標楷體" w:hAnsiTheme="majorEastAsia" w:cstheme="majorEastAsia"/>
                <w:color w:val="000000"/>
                <w:rPrChange w:id="9925" w:author="瑋婷 徐" w:date="2025-01-04T22:55:00Z" w16du:dateUtc="2025-01-04T14:55:00Z">
                  <w:rPr>
                    <w:ins w:id="9926" w:author="瑋婷 徐" w:date="2025-01-03T16:20:00Z" w16du:dateUtc="2025-01-03T08:20:00Z"/>
                    <w:rFonts w:cs="Calibri"/>
                    <w:color w:val="000000"/>
                    <w:sz w:val="22"/>
                  </w:rPr>
                </w:rPrChange>
              </w:rPr>
              <w:pPrChange w:id="99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2A67848F"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28" w:author="瑋婷 徐" w:date="2025-01-03T16:20:00Z" w16du:dateUtc="2025-01-03T08:20:00Z"/>
                <w:rFonts w:asciiTheme="majorEastAsia" w:eastAsia="標楷體" w:hAnsiTheme="majorEastAsia" w:cstheme="majorEastAsia"/>
                <w:rPrChange w:id="9929" w:author="瑋婷 徐" w:date="2025-01-04T22:55:00Z" w16du:dateUtc="2025-01-04T14:55:00Z">
                  <w:rPr>
                    <w:ins w:id="9930" w:author="瑋婷 徐" w:date="2025-01-03T16:20:00Z" w16du:dateUtc="2025-01-03T08:20:00Z"/>
                    <w:rFonts w:ascii="Times New Roman" w:eastAsia="Times New Roman" w:hAnsi="Times New Roman" w:cs="Times New Roman"/>
                    <w:sz w:val="20"/>
                    <w:szCs w:val="20"/>
                  </w:rPr>
                </w:rPrChange>
              </w:rPr>
              <w:pPrChange w:id="993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605537F7"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32" w:author="瑋婷 徐" w:date="2025-01-03T16:20:00Z" w16du:dateUtc="2025-01-03T08:20:00Z"/>
                <w:rFonts w:asciiTheme="majorEastAsia" w:eastAsia="標楷體" w:hAnsiTheme="majorEastAsia" w:cstheme="majorEastAsia"/>
                <w:rPrChange w:id="9933" w:author="瑋婷 徐" w:date="2025-01-04T22:55:00Z" w16du:dateUtc="2025-01-04T14:55:00Z">
                  <w:rPr>
                    <w:ins w:id="9934" w:author="瑋婷 徐" w:date="2025-01-03T16:20:00Z" w16du:dateUtc="2025-01-03T08:20:00Z"/>
                    <w:rFonts w:ascii="Times New Roman" w:eastAsia="Times New Roman" w:hAnsi="Times New Roman" w:cs="Times New Roman"/>
                    <w:sz w:val="20"/>
                    <w:szCs w:val="20"/>
                  </w:rPr>
                </w:rPrChange>
              </w:rPr>
              <w:pPrChange w:id="99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4050ECA7"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36" w:author="瑋婷 徐" w:date="2025-01-03T16:20:00Z" w16du:dateUtc="2025-01-03T08:20:00Z"/>
                <w:rFonts w:asciiTheme="majorEastAsia" w:eastAsia="標楷體" w:hAnsiTheme="majorEastAsia" w:cstheme="majorEastAsia"/>
                <w:rPrChange w:id="9937" w:author="瑋婷 徐" w:date="2025-01-04T22:55:00Z" w16du:dateUtc="2025-01-04T14:55:00Z">
                  <w:rPr>
                    <w:ins w:id="9938" w:author="瑋婷 徐" w:date="2025-01-03T16:20:00Z" w16du:dateUtc="2025-01-03T08:20:00Z"/>
                    <w:rFonts w:ascii="Times New Roman" w:eastAsia="Times New Roman" w:hAnsi="Times New Roman" w:cs="Times New Roman"/>
                    <w:sz w:val="20"/>
                    <w:szCs w:val="20"/>
                  </w:rPr>
                </w:rPrChange>
              </w:rPr>
              <w:pPrChange w:id="99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7B93880C"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40" w:author="瑋婷 徐" w:date="2025-01-03T16:20:00Z" w16du:dateUtc="2025-01-03T08:20:00Z"/>
                <w:rFonts w:asciiTheme="majorEastAsia" w:eastAsia="標楷體" w:hAnsiTheme="majorEastAsia" w:cstheme="majorEastAsia"/>
                <w:rPrChange w:id="9941" w:author="瑋婷 徐" w:date="2025-01-04T22:55:00Z" w16du:dateUtc="2025-01-04T14:55:00Z">
                  <w:rPr>
                    <w:ins w:id="9942" w:author="瑋婷 徐" w:date="2025-01-03T16:20:00Z" w16du:dateUtc="2025-01-03T08:20:00Z"/>
                    <w:rFonts w:ascii="Times New Roman" w:eastAsia="Times New Roman" w:hAnsi="Times New Roman" w:cs="Times New Roman"/>
                    <w:sz w:val="20"/>
                    <w:szCs w:val="20"/>
                  </w:rPr>
                </w:rPrChange>
              </w:rPr>
              <w:pPrChange w:id="99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tcPr>
          <w:p w14:paraId="45DF00BC" w14:textId="77777777" w:rsidR="00DA433E" w:rsidRPr="00720C7A"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944" w:author="瑋婷 徐" w:date="2025-01-03T16:33:00Z" w16du:dateUtc="2025-01-03T08:33:00Z"/>
                <w:rFonts w:asciiTheme="majorEastAsia" w:eastAsia="標楷體" w:hAnsiTheme="majorEastAsia" w:cstheme="majorEastAsia"/>
              </w:rPr>
            </w:pPr>
          </w:p>
        </w:tc>
        <w:tc>
          <w:tcPr>
            <w:tcW w:w="134" w:type="pct"/>
            <w:noWrap/>
            <w:hideMark/>
          </w:tcPr>
          <w:p w14:paraId="65D73C34" w14:textId="033FE91F"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45" w:author="瑋婷 徐" w:date="2025-01-03T16:20:00Z" w16du:dateUtc="2025-01-03T08:20:00Z"/>
                <w:rFonts w:asciiTheme="majorEastAsia" w:eastAsia="標楷體" w:hAnsiTheme="majorEastAsia" w:cstheme="majorEastAsia"/>
                <w:rPrChange w:id="9946" w:author="瑋婷 徐" w:date="2025-01-04T22:55:00Z" w16du:dateUtc="2025-01-04T14:55:00Z">
                  <w:rPr>
                    <w:ins w:id="9947" w:author="瑋婷 徐" w:date="2025-01-03T16:20:00Z" w16du:dateUtc="2025-01-03T08:20:00Z"/>
                    <w:rFonts w:ascii="Times New Roman" w:eastAsia="Times New Roman" w:hAnsi="Times New Roman" w:cs="Times New Roman"/>
                    <w:sz w:val="20"/>
                    <w:szCs w:val="20"/>
                  </w:rPr>
                </w:rPrChange>
              </w:rPr>
              <w:pPrChange w:id="994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34" w:type="pct"/>
            <w:noWrap/>
            <w:hideMark/>
          </w:tcPr>
          <w:p w14:paraId="0D2D7CDF"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49" w:author="瑋婷 徐" w:date="2025-01-03T16:20:00Z" w16du:dateUtc="2025-01-03T08:20:00Z"/>
                <w:rFonts w:asciiTheme="majorEastAsia" w:eastAsia="標楷體" w:hAnsiTheme="majorEastAsia" w:cstheme="majorEastAsia"/>
                <w:rPrChange w:id="9950" w:author="瑋婷 徐" w:date="2025-01-04T22:55:00Z" w16du:dateUtc="2025-01-04T14:55:00Z">
                  <w:rPr>
                    <w:ins w:id="9951" w:author="瑋婷 徐" w:date="2025-01-03T16:20:00Z" w16du:dateUtc="2025-01-03T08:20:00Z"/>
                    <w:rFonts w:ascii="Times New Roman" w:eastAsia="Times New Roman" w:hAnsi="Times New Roman" w:cs="Times New Roman"/>
                    <w:sz w:val="20"/>
                    <w:szCs w:val="20"/>
                  </w:rPr>
                </w:rPrChange>
              </w:rPr>
              <w:pPrChange w:id="995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251C32A8"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53" w:author="瑋婷 徐" w:date="2025-01-03T16:20:00Z" w16du:dateUtc="2025-01-03T08:20:00Z"/>
                <w:rFonts w:asciiTheme="majorEastAsia" w:eastAsia="標楷體" w:hAnsiTheme="majorEastAsia" w:cstheme="majorEastAsia"/>
                <w:rPrChange w:id="9954" w:author="瑋婷 徐" w:date="2025-01-04T22:55:00Z" w16du:dateUtc="2025-01-04T14:55:00Z">
                  <w:rPr>
                    <w:ins w:id="9955" w:author="瑋婷 徐" w:date="2025-01-03T16:20:00Z" w16du:dateUtc="2025-01-03T08:20:00Z"/>
                    <w:rFonts w:ascii="Times New Roman" w:eastAsia="Times New Roman" w:hAnsi="Times New Roman" w:cs="Times New Roman"/>
                    <w:sz w:val="20"/>
                    <w:szCs w:val="20"/>
                  </w:rPr>
                </w:rPrChange>
              </w:rPr>
              <w:pPrChange w:id="99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45D020FC"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57" w:author="瑋婷 徐" w:date="2025-01-03T16:20:00Z" w16du:dateUtc="2025-01-03T08:20:00Z"/>
                <w:rFonts w:asciiTheme="majorEastAsia" w:eastAsia="標楷體" w:hAnsiTheme="majorEastAsia" w:cstheme="majorEastAsia"/>
                <w:rPrChange w:id="9958" w:author="瑋婷 徐" w:date="2025-01-04T22:55:00Z" w16du:dateUtc="2025-01-04T14:55:00Z">
                  <w:rPr>
                    <w:ins w:id="9959" w:author="瑋婷 徐" w:date="2025-01-03T16:20:00Z" w16du:dateUtc="2025-01-03T08:20:00Z"/>
                    <w:rFonts w:ascii="Times New Roman" w:eastAsia="Times New Roman" w:hAnsi="Times New Roman" w:cs="Times New Roman"/>
                    <w:sz w:val="20"/>
                    <w:szCs w:val="20"/>
                  </w:rPr>
                </w:rPrChange>
              </w:rPr>
              <w:pPrChange w:id="996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tcPr>
          <w:p w14:paraId="56C5A89E" w14:textId="77777777" w:rsidR="00DA433E" w:rsidRPr="00720C7A"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9961" w:author="瑋婷 徐" w:date="2025-01-03T16:33:00Z" w16du:dateUtc="2025-01-03T08:33:00Z"/>
                <w:rFonts w:asciiTheme="majorEastAsia" w:eastAsia="標楷體" w:hAnsiTheme="majorEastAsia" w:cstheme="majorEastAsia"/>
              </w:rPr>
            </w:pPr>
          </w:p>
        </w:tc>
        <w:tc>
          <w:tcPr>
            <w:tcW w:w="181" w:type="pct"/>
            <w:noWrap/>
            <w:hideMark/>
          </w:tcPr>
          <w:p w14:paraId="5C8E4819" w14:textId="65CF24DA"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62" w:author="瑋婷 徐" w:date="2025-01-03T16:20:00Z" w16du:dateUtc="2025-01-03T08:20:00Z"/>
                <w:rFonts w:asciiTheme="majorEastAsia" w:eastAsia="標楷體" w:hAnsiTheme="majorEastAsia" w:cstheme="majorEastAsia"/>
                <w:rPrChange w:id="9963" w:author="瑋婷 徐" w:date="2025-01-04T22:55:00Z" w16du:dateUtc="2025-01-04T14:55:00Z">
                  <w:rPr>
                    <w:ins w:id="9964" w:author="瑋婷 徐" w:date="2025-01-03T16:20:00Z" w16du:dateUtc="2025-01-03T08:20:00Z"/>
                    <w:rFonts w:ascii="Times New Roman" w:eastAsia="Times New Roman" w:hAnsi="Times New Roman" w:cs="Times New Roman"/>
                    <w:sz w:val="20"/>
                    <w:szCs w:val="20"/>
                  </w:rPr>
                </w:rPrChange>
              </w:rPr>
              <w:pPrChange w:id="99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5970DE24"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66" w:author="瑋婷 徐" w:date="2025-01-03T16:20:00Z" w16du:dateUtc="2025-01-03T08:20:00Z"/>
                <w:rFonts w:asciiTheme="majorEastAsia" w:eastAsia="標楷體" w:hAnsiTheme="majorEastAsia" w:cstheme="majorEastAsia"/>
                <w:rPrChange w:id="9967" w:author="瑋婷 徐" w:date="2025-01-04T22:55:00Z" w16du:dateUtc="2025-01-04T14:55:00Z">
                  <w:rPr>
                    <w:ins w:id="9968" w:author="瑋婷 徐" w:date="2025-01-03T16:20:00Z" w16du:dateUtc="2025-01-03T08:20:00Z"/>
                    <w:rFonts w:ascii="Times New Roman" w:eastAsia="Times New Roman" w:hAnsi="Times New Roman" w:cs="Times New Roman"/>
                    <w:sz w:val="20"/>
                    <w:szCs w:val="20"/>
                  </w:rPr>
                </w:rPrChange>
              </w:rPr>
              <w:pPrChange w:id="99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5A06FCF8"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70" w:author="瑋婷 徐" w:date="2025-01-03T16:20:00Z" w16du:dateUtc="2025-01-03T08:20:00Z"/>
                <w:rFonts w:asciiTheme="majorEastAsia" w:eastAsia="標楷體" w:hAnsiTheme="majorEastAsia" w:cstheme="majorEastAsia"/>
                <w:color w:val="000000"/>
                <w:rPrChange w:id="9971" w:author="瑋婷 徐" w:date="2025-01-04T22:55:00Z" w16du:dateUtc="2025-01-04T14:55:00Z">
                  <w:rPr>
                    <w:ins w:id="9972" w:author="瑋婷 徐" w:date="2025-01-03T16:20:00Z" w16du:dateUtc="2025-01-03T08:20:00Z"/>
                    <w:rFonts w:cs="Calibri"/>
                    <w:color w:val="000000"/>
                    <w:sz w:val="22"/>
                  </w:rPr>
                </w:rPrChange>
              </w:rPr>
              <w:pPrChange w:id="99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974" w:author="瑋婷 徐" w:date="2025-01-03T16:20:00Z" w16du:dateUtc="2025-01-03T08:20:00Z">
              <w:r w:rsidRPr="00720C7A">
                <w:rPr>
                  <w:rFonts w:asciiTheme="majorEastAsia" w:eastAsia="標楷體" w:hAnsiTheme="majorEastAsia" w:cstheme="majorEastAsia"/>
                  <w:color w:val="000000"/>
                  <w:rPrChange w:id="9975" w:author="瑋婷 徐" w:date="2025-01-04T22:55:00Z" w16du:dateUtc="2025-01-04T14:55:00Z">
                    <w:rPr>
                      <w:rFonts w:cs="Calibri"/>
                      <w:color w:val="000000"/>
                      <w:sz w:val="22"/>
                    </w:rPr>
                  </w:rPrChange>
                </w:rPr>
                <w:t>*</w:t>
              </w:r>
            </w:ins>
          </w:p>
        </w:tc>
        <w:tc>
          <w:tcPr>
            <w:tcW w:w="181" w:type="pct"/>
            <w:noWrap/>
            <w:hideMark/>
          </w:tcPr>
          <w:p w14:paraId="59239387"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76" w:author="瑋婷 徐" w:date="2025-01-03T16:20:00Z" w16du:dateUtc="2025-01-03T08:20:00Z"/>
                <w:rFonts w:asciiTheme="majorEastAsia" w:eastAsia="標楷體" w:hAnsiTheme="majorEastAsia" w:cstheme="majorEastAsia"/>
                <w:color w:val="000000"/>
                <w:rPrChange w:id="9977" w:author="瑋婷 徐" w:date="2025-01-04T22:55:00Z" w16du:dateUtc="2025-01-04T14:55:00Z">
                  <w:rPr>
                    <w:ins w:id="9978" w:author="瑋婷 徐" w:date="2025-01-03T16:20:00Z" w16du:dateUtc="2025-01-03T08:20:00Z"/>
                    <w:rFonts w:cs="Calibri"/>
                    <w:color w:val="000000"/>
                    <w:sz w:val="22"/>
                  </w:rPr>
                </w:rPrChange>
              </w:rPr>
              <w:pPrChange w:id="99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44DF8F4A"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80" w:author="瑋婷 徐" w:date="2025-01-03T16:20:00Z" w16du:dateUtc="2025-01-03T08:20:00Z"/>
                <w:rFonts w:asciiTheme="majorEastAsia" w:eastAsia="標楷體" w:hAnsiTheme="majorEastAsia" w:cstheme="majorEastAsia"/>
                <w:color w:val="000000"/>
                <w:rPrChange w:id="9981" w:author="瑋婷 徐" w:date="2025-01-04T22:55:00Z" w16du:dateUtc="2025-01-04T14:55:00Z">
                  <w:rPr>
                    <w:ins w:id="9982" w:author="瑋婷 徐" w:date="2025-01-03T16:20:00Z" w16du:dateUtc="2025-01-03T08:20:00Z"/>
                    <w:rFonts w:cs="Calibri"/>
                    <w:color w:val="000000"/>
                    <w:sz w:val="22"/>
                  </w:rPr>
                </w:rPrChange>
              </w:rPr>
              <w:pPrChange w:id="99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9984" w:author="瑋婷 徐" w:date="2025-01-03T16:20:00Z" w16du:dateUtc="2025-01-03T08:20:00Z">
              <w:r w:rsidRPr="00720C7A">
                <w:rPr>
                  <w:rFonts w:asciiTheme="majorEastAsia" w:eastAsia="標楷體" w:hAnsiTheme="majorEastAsia" w:cstheme="majorEastAsia"/>
                  <w:color w:val="000000"/>
                  <w:rPrChange w:id="9985" w:author="瑋婷 徐" w:date="2025-01-04T22:55:00Z" w16du:dateUtc="2025-01-04T14:55:00Z">
                    <w:rPr>
                      <w:rFonts w:cs="Calibri"/>
                      <w:color w:val="000000"/>
                      <w:sz w:val="22"/>
                    </w:rPr>
                  </w:rPrChange>
                </w:rPr>
                <w:t>*</w:t>
              </w:r>
            </w:ins>
          </w:p>
        </w:tc>
        <w:tc>
          <w:tcPr>
            <w:tcW w:w="181" w:type="pct"/>
            <w:noWrap/>
            <w:hideMark/>
          </w:tcPr>
          <w:p w14:paraId="4F88DD47"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86" w:author="瑋婷 徐" w:date="2025-01-03T16:20:00Z" w16du:dateUtc="2025-01-03T08:20:00Z"/>
                <w:rFonts w:asciiTheme="majorEastAsia" w:eastAsia="標楷體" w:hAnsiTheme="majorEastAsia" w:cstheme="majorEastAsia"/>
                <w:color w:val="000000"/>
                <w:rPrChange w:id="9987" w:author="瑋婷 徐" w:date="2025-01-04T22:55:00Z" w16du:dateUtc="2025-01-04T14:55:00Z">
                  <w:rPr>
                    <w:ins w:id="9988" w:author="瑋婷 徐" w:date="2025-01-03T16:20:00Z" w16du:dateUtc="2025-01-03T08:20:00Z"/>
                    <w:rFonts w:cs="Calibri"/>
                    <w:color w:val="000000"/>
                    <w:sz w:val="22"/>
                  </w:rPr>
                </w:rPrChange>
              </w:rPr>
              <w:pPrChange w:id="99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509DCD00"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90" w:author="瑋婷 徐" w:date="2025-01-03T16:20:00Z" w16du:dateUtc="2025-01-03T08:20:00Z"/>
                <w:rFonts w:asciiTheme="majorEastAsia" w:eastAsia="標楷體" w:hAnsiTheme="majorEastAsia" w:cstheme="majorEastAsia"/>
                <w:rPrChange w:id="9991" w:author="瑋婷 徐" w:date="2025-01-04T22:55:00Z" w16du:dateUtc="2025-01-04T14:55:00Z">
                  <w:rPr>
                    <w:ins w:id="9992" w:author="瑋婷 徐" w:date="2025-01-03T16:20:00Z" w16du:dateUtc="2025-01-03T08:20:00Z"/>
                    <w:rFonts w:ascii="Times New Roman" w:eastAsia="Times New Roman" w:hAnsi="Times New Roman" w:cs="Times New Roman"/>
                    <w:sz w:val="20"/>
                    <w:szCs w:val="20"/>
                  </w:rPr>
                </w:rPrChange>
              </w:rPr>
              <w:pPrChange w:id="99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81" w:type="pct"/>
            <w:noWrap/>
            <w:hideMark/>
          </w:tcPr>
          <w:p w14:paraId="50CE5B88" w14:textId="77777777" w:rsidR="00DA433E" w:rsidRPr="00720C7A"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9994" w:author="瑋婷 徐" w:date="2025-01-03T16:20:00Z" w16du:dateUtc="2025-01-03T08:20:00Z"/>
                <w:rFonts w:asciiTheme="majorEastAsia" w:eastAsia="標楷體" w:hAnsiTheme="majorEastAsia" w:cstheme="majorEastAsia"/>
                <w:rPrChange w:id="9995" w:author="瑋婷 徐" w:date="2025-01-04T22:55:00Z" w16du:dateUtc="2025-01-04T14:55:00Z">
                  <w:rPr>
                    <w:ins w:id="9996" w:author="瑋婷 徐" w:date="2025-01-03T16:20:00Z" w16du:dateUtc="2025-01-03T08:20:00Z"/>
                    <w:rFonts w:ascii="Times New Roman" w:eastAsia="Times New Roman" w:hAnsi="Times New Roman" w:cs="Times New Roman"/>
                    <w:sz w:val="20"/>
                    <w:szCs w:val="20"/>
                  </w:rPr>
                </w:rPrChange>
              </w:rPr>
              <w:pPrChange w:id="99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FE102C" w:rsidRPr="00720C7A" w14:paraId="609EE7A7" w14:textId="77777777" w:rsidTr="00FE102C">
        <w:trPr>
          <w:trHeight w:val="300"/>
          <w:ins w:id="9998" w:author="瑋婷 徐" w:date="2025-01-03T16:20:00Z"/>
        </w:trPr>
        <w:tc>
          <w:tcPr>
            <w:cnfStyle w:val="001000000000" w:firstRow="0" w:lastRow="0" w:firstColumn="1" w:lastColumn="0" w:oddVBand="0" w:evenVBand="0" w:oddHBand="0" w:evenHBand="0" w:firstRowFirstColumn="0" w:firstRowLastColumn="0" w:lastRowFirstColumn="0" w:lastRowLastColumn="0"/>
            <w:tcW w:w="723" w:type="pct"/>
            <w:hideMark/>
          </w:tcPr>
          <w:p w14:paraId="144D4E01" w14:textId="77777777" w:rsidR="00DA433E" w:rsidRPr="00720C7A" w:rsidRDefault="00DA433E">
            <w:pPr>
              <w:spacing w:line="360" w:lineRule="auto"/>
              <w:jc w:val="both"/>
              <w:rPr>
                <w:ins w:id="9999" w:author="瑋婷 徐" w:date="2025-01-03T16:20:00Z" w16du:dateUtc="2025-01-03T08:20:00Z"/>
                <w:rFonts w:asciiTheme="majorEastAsia" w:eastAsia="標楷體" w:hAnsiTheme="majorEastAsia" w:cstheme="majorEastAsia"/>
                <w:b w:val="0"/>
                <w:bCs w:val="0"/>
                <w:color w:val="000000"/>
                <w:rPrChange w:id="10000" w:author="瑋婷 徐" w:date="2025-01-04T22:55:00Z" w16du:dateUtc="2025-01-04T14:55:00Z">
                  <w:rPr>
                    <w:ins w:id="10001" w:author="瑋婷 徐" w:date="2025-01-03T16:20:00Z" w16du:dateUtc="2025-01-03T08:20:00Z"/>
                    <w:rFonts w:cs="Calibri"/>
                    <w:color w:val="000000"/>
                    <w:sz w:val="22"/>
                  </w:rPr>
                </w:rPrChange>
              </w:rPr>
              <w:pPrChange w:id="10002" w:author="瑋婷 徐" w:date="2025-01-03T16:21:00Z" w16du:dateUtc="2025-01-03T08:21:00Z">
                <w:pPr/>
              </w:pPrChange>
            </w:pPr>
            <w:ins w:id="10003" w:author="瑋婷 徐" w:date="2025-01-03T16:20:00Z" w16du:dateUtc="2025-01-03T08:20:00Z">
              <w:r w:rsidRPr="00720C7A">
                <w:rPr>
                  <w:rFonts w:asciiTheme="majorEastAsia" w:eastAsia="標楷體" w:hAnsiTheme="majorEastAsia" w:cstheme="majorEastAsia"/>
                  <w:b w:val="0"/>
                  <w:bCs w:val="0"/>
                  <w:color w:val="000000"/>
                  <w:rPrChange w:id="10004" w:author="瑋婷 徐" w:date="2025-01-04T22:55:00Z" w16du:dateUtc="2025-01-04T14:55:00Z">
                    <w:rPr>
                      <w:rFonts w:cs="Calibri"/>
                      <w:color w:val="000000"/>
                      <w:sz w:val="22"/>
                    </w:rPr>
                  </w:rPrChange>
                </w:rPr>
                <w:t>白環鸚嘴鵯</w:t>
              </w:r>
              <w:r w:rsidRPr="00720C7A">
                <w:rPr>
                  <w:rFonts w:asciiTheme="majorEastAsia" w:eastAsia="標楷體" w:hAnsiTheme="majorEastAsia" w:cstheme="majorEastAsia"/>
                  <w:b w:val="0"/>
                  <w:bCs w:val="0"/>
                  <w:color w:val="000000"/>
                  <w:rPrChange w:id="10005" w:author="瑋婷 徐" w:date="2025-01-04T22:55:00Z" w16du:dateUtc="2025-01-04T14:55:00Z">
                    <w:rPr>
                      <w:rFonts w:cs="Calibri"/>
                      <w:color w:val="000000"/>
                      <w:sz w:val="22"/>
                    </w:rPr>
                  </w:rPrChange>
                </w:rPr>
                <w:t xml:space="preserve"> </w:t>
              </w:r>
              <w:r w:rsidRPr="00720C7A">
                <w:rPr>
                  <w:rFonts w:asciiTheme="majorEastAsia" w:eastAsia="標楷體" w:hAnsiTheme="majorEastAsia" w:cstheme="majorEastAsia"/>
                  <w:b w:val="0"/>
                  <w:bCs w:val="0"/>
                  <w:color w:val="000000"/>
                  <w:rPrChange w:id="10006" w:author="瑋婷 徐" w:date="2025-01-04T22:55:00Z" w16du:dateUtc="2025-01-04T14:55:00Z">
                    <w:rPr>
                      <w:color w:val="000000"/>
                      <w:sz w:val="22"/>
                    </w:rPr>
                  </w:rPrChange>
                </w:rPr>
                <w:t>※</w:t>
              </w:r>
              <w:r w:rsidRPr="00720C7A">
                <w:rPr>
                  <w:rFonts w:asciiTheme="majorEastAsia" w:eastAsia="標楷體" w:hAnsiTheme="majorEastAsia" w:cstheme="majorEastAsia"/>
                  <w:b w:val="0"/>
                  <w:bCs w:val="0"/>
                  <w:color w:val="000000"/>
                  <w:rPrChange w:id="10007" w:author="瑋婷 徐" w:date="2025-01-04T22:55:00Z" w16du:dateUtc="2025-01-04T14:55:00Z">
                    <w:rPr>
                      <w:rFonts w:cs="Calibri"/>
                      <w:color w:val="000000"/>
                      <w:sz w:val="22"/>
                    </w:rPr>
                  </w:rPrChange>
                </w:rPr>
                <w:t xml:space="preserve"> </w:t>
              </w:r>
            </w:ins>
          </w:p>
        </w:tc>
        <w:tc>
          <w:tcPr>
            <w:tcW w:w="1080" w:type="pct"/>
            <w:hideMark/>
          </w:tcPr>
          <w:p w14:paraId="74B62951"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08" w:author="瑋婷 徐" w:date="2025-01-03T16:20:00Z" w16du:dateUtc="2025-01-03T08:20:00Z"/>
                <w:rFonts w:asciiTheme="majorEastAsia" w:eastAsia="標楷體" w:hAnsiTheme="majorEastAsia" w:cstheme="majorEastAsia"/>
                <w:i/>
                <w:iCs/>
                <w:color w:val="000000"/>
                <w:rPrChange w:id="10009" w:author="瑋婷 徐" w:date="2025-01-04T22:55:00Z" w16du:dateUtc="2025-01-04T14:55:00Z">
                  <w:rPr>
                    <w:ins w:id="10010" w:author="瑋婷 徐" w:date="2025-01-03T16:20:00Z" w16du:dateUtc="2025-01-03T08:20:00Z"/>
                    <w:rFonts w:cs="Calibri"/>
                    <w:i/>
                    <w:iCs/>
                    <w:color w:val="000000"/>
                    <w:sz w:val="22"/>
                  </w:rPr>
                </w:rPrChange>
              </w:rPr>
              <w:pPrChange w:id="100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012" w:author="瑋婷 徐" w:date="2025-01-03T16:20:00Z" w16du:dateUtc="2025-01-03T08:20:00Z">
              <w:r w:rsidRPr="00720C7A">
                <w:rPr>
                  <w:rFonts w:asciiTheme="majorEastAsia" w:eastAsia="標楷體" w:hAnsiTheme="majorEastAsia" w:cstheme="majorEastAsia"/>
                  <w:i/>
                  <w:iCs/>
                  <w:color w:val="000000"/>
                  <w:rPrChange w:id="10013" w:author="瑋婷 徐" w:date="2025-01-04T22:55:00Z" w16du:dateUtc="2025-01-04T14:55:00Z">
                    <w:rPr>
                      <w:rFonts w:cs="Calibri"/>
                      <w:i/>
                      <w:iCs/>
                      <w:color w:val="000000"/>
                      <w:sz w:val="22"/>
                    </w:rPr>
                  </w:rPrChange>
                </w:rPr>
                <w:t>Spizixos semitorques</w:t>
              </w:r>
            </w:ins>
          </w:p>
        </w:tc>
        <w:tc>
          <w:tcPr>
            <w:tcW w:w="134" w:type="pct"/>
            <w:noWrap/>
            <w:hideMark/>
          </w:tcPr>
          <w:p w14:paraId="0B5C0808"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14" w:author="瑋婷 徐" w:date="2025-01-03T16:20:00Z" w16du:dateUtc="2025-01-03T08:20:00Z"/>
                <w:rFonts w:asciiTheme="majorEastAsia" w:eastAsia="標楷體" w:hAnsiTheme="majorEastAsia" w:cstheme="majorEastAsia"/>
                <w:i/>
                <w:iCs/>
                <w:color w:val="000000"/>
                <w:rPrChange w:id="10015" w:author="瑋婷 徐" w:date="2025-01-04T22:55:00Z" w16du:dateUtc="2025-01-04T14:55:00Z">
                  <w:rPr>
                    <w:ins w:id="10016" w:author="瑋婷 徐" w:date="2025-01-03T16:20:00Z" w16du:dateUtc="2025-01-03T08:20:00Z"/>
                    <w:rFonts w:cs="Calibri"/>
                    <w:i/>
                    <w:iCs/>
                    <w:color w:val="000000"/>
                    <w:sz w:val="22"/>
                  </w:rPr>
                </w:rPrChange>
              </w:rPr>
              <w:pPrChange w:id="100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64ACDB45"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18" w:author="瑋婷 徐" w:date="2025-01-03T16:20:00Z" w16du:dateUtc="2025-01-03T08:20:00Z"/>
                <w:rFonts w:asciiTheme="majorEastAsia" w:eastAsia="標楷體" w:hAnsiTheme="majorEastAsia" w:cstheme="majorEastAsia"/>
                <w:color w:val="000000"/>
                <w:rPrChange w:id="10019" w:author="瑋婷 徐" w:date="2025-01-04T22:55:00Z" w16du:dateUtc="2025-01-04T14:55:00Z">
                  <w:rPr>
                    <w:ins w:id="10020" w:author="瑋婷 徐" w:date="2025-01-03T16:20:00Z" w16du:dateUtc="2025-01-03T08:20:00Z"/>
                    <w:rFonts w:cs="Calibri"/>
                    <w:color w:val="000000"/>
                    <w:sz w:val="22"/>
                  </w:rPr>
                </w:rPrChange>
              </w:rPr>
              <w:pPrChange w:id="100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022" w:author="瑋婷 徐" w:date="2025-01-03T16:20:00Z" w16du:dateUtc="2025-01-03T08:20:00Z">
              <w:r w:rsidRPr="00720C7A">
                <w:rPr>
                  <w:rFonts w:asciiTheme="majorEastAsia" w:eastAsia="標楷體" w:hAnsiTheme="majorEastAsia" w:cstheme="majorEastAsia"/>
                  <w:color w:val="000000"/>
                  <w:rPrChange w:id="10023" w:author="瑋婷 徐" w:date="2025-01-04T22:55:00Z" w16du:dateUtc="2025-01-04T14:55:00Z">
                    <w:rPr>
                      <w:rFonts w:cs="Calibri"/>
                      <w:color w:val="000000"/>
                      <w:sz w:val="22"/>
                    </w:rPr>
                  </w:rPrChange>
                </w:rPr>
                <w:t>*</w:t>
              </w:r>
            </w:ins>
          </w:p>
        </w:tc>
        <w:tc>
          <w:tcPr>
            <w:tcW w:w="134" w:type="pct"/>
            <w:noWrap/>
            <w:hideMark/>
          </w:tcPr>
          <w:p w14:paraId="5664C107"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24" w:author="瑋婷 徐" w:date="2025-01-03T16:20:00Z" w16du:dateUtc="2025-01-03T08:20:00Z"/>
                <w:rFonts w:asciiTheme="majorEastAsia" w:eastAsia="標楷體" w:hAnsiTheme="majorEastAsia" w:cstheme="majorEastAsia"/>
                <w:color w:val="000000"/>
                <w:rPrChange w:id="10025" w:author="瑋婷 徐" w:date="2025-01-04T22:55:00Z" w16du:dateUtc="2025-01-04T14:55:00Z">
                  <w:rPr>
                    <w:ins w:id="10026" w:author="瑋婷 徐" w:date="2025-01-03T16:20:00Z" w16du:dateUtc="2025-01-03T08:20:00Z"/>
                    <w:rFonts w:cs="Calibri"/>
                    <w:color w:val="000000"/>
                    <w:sz w:val="22"/>
                  </w:rPr>
                </w:rPrChange>
              </w:rPr>
              <w:pPrChange w:id="1002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24E1703"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28" w:author="瑋婷 徐" w:date="2025-01-03T16:20:00Z" w16du:dateUtc="2025-01-03T08:20:00Z"/>
                <w:rFonts w:asciiTheme="majorEastAsia" w:eastAsia="標楷體" w:hAnsiTheme="majorEastAsia" w:cstheme="majorEastAsia"/>
                <w:rPrChange w:id="10029" w:author="瑋婷 徐" w:date="2025-01-04T22:55:00Z" w16du:dateUtc="2025-01-04T14:55:00Z">
                  <w:rPr>
                    <w:ins w:id="10030" w:author="瑋婷 徐" w:date="2025-01-03T16:20:00Z" w16du:dateUtc="2025-01-03T08:20:00Z"/>
                    <w:rFonts w:ascii="Times New Roman" w:eastAsia="Times New Roman" w:hAnsi="Times New Roman" w:cs="Times New Roman"/>
                    <w:sz w:val="20"/>
                    <w:szCs w:val="20"/>
                  </w:rPr>
                </w:rPrChange>
              </w:rPr>
              <w:pPrChange w:id="1003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38D5B664"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32" w:author="瑋婷 徐" w:date="2025-01-03T16:20:00Z" w16du:dateUtc="2025-01-03T08:20:00Z"/>
                <w:rFonts w:asciiTheme="majorEastAsia" w:eastAsia="標楷體" w:hAnsiTheme="majorEastAsia" w:cstheme="majorEastAsia"/>
                <w:rPrChange w:id="10033" w:author="瑋婷 徐" w:date="2025-01-04T22:55:00Z" w16du:dateUtc="2025-01-04T14:55:00Z">
                  <w:rPr>
                    <w:ins w:id="10034" w:author="瑋婷 徐" w:date="2025-01-03T16:20:00Z" w16du:dateUtc="2025-01-03T08:20:00Z"/>
                    <w:rFonts w:ascii="Times New Roman" w:eastAsia="Times New Roman" w:hAnsi="Times New Roman" w:cs="Times New Roman"/>
                    <w:sz w:val="20"/>
                    <w:szCs w:val="20"/>
                  </w:rPr>
                </w:rPrChange>
              </w:rPr>
              <w:pPrChange w:id="1003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noWrap/>
            <w:hideMark/>
          </w:tcPr>
          <w:p w14:paraId="79C2EE2B"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36" w:author="瑋婷 徐" w:date="2025-01-03T16:20:00Z" w16du:dateUtc="2025-01-03T08:20:00Z"/>
                <w:rFonts w:asciiTheme="majorEastAsia" w:eastAsia="標楷體" w:hAnsiTheme="majorEastAsia" w:cstheme="majorEastAsia"/>
                <w:rPrChange w:id="10037" w:author="瑋婷 徐" w:date="2025-01-04T22:55:00Z" w16du:dateUtc="2025-01-04T14:55:00Z">
                  <w:rPr>
                    <w:ins w:id="10038" w:author="瑋婷 徐" w:date="2025-01-03T16:20:00Z" w16du:dateUtc="2025-01-03T08:20:00Z"/>
                    <w:rFonts w:ascii="Times New Roman" w:eastAsia="Times New Roman" w:hAnsi="Times New Roman" w:cs="Times New Roman"/>
                    <w:sz w:val="20"/>
                    <w:szCs w:val="20"/>
                  </w:rPr>
                </w:rPrChange>
              </w:rPr>
              <w:pPrChange w:id="1003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34" w:type="pct"/>
          </w:tcPr>
          <w:p w14:paraId="0F41F1E7"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0040" w:author="瑋婷 徐" w:date="2025-01-03T16:33:00Z" w16du:dateUtc="2025-01-03T08:33:00Z"/>
                <w:rFonts w:asciiTheme="majorEastAsia" w:eastAsia="標楷體" w:hAnsiTheme="majorEastAsia" w:cstheme="majorEastAsia"/>
                <w:color w:val="000000"/>
              </w:rPr>
            </w:pPr>
          </w:p>
        </w:tc>
        <w:tc>
          <w:tcPr>
            <w:tcW w:w="134" w:type="pct"/>
            <w:noWrap/>
            <w:hideMark/>
          </w:tcPr>
          <w:p w14:paraId="4637F1A4" w14:textId="172C082A"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41" w:author="瑋婷 徐" w:date="2025-01-03T16:20:00Z" w16du:dateUtc="2025-01-03T08:20:00Z"/>
                <w:rFonts w:asciiTheme="majorEastAsia" w:eastAsia="標楷體" w:hAnsiTheme="majorEastAsia" w:cstheme="majorEastAsia"/>
                <w:color w:val="000000"/>
                <w:rPrChange w:id="10042" w:author="瑋婷 徐" w:date="2025-01-04T22:55:00Z" w16du:dateUtc="2025-01-04T14:55:00Z">
                  <w:rPr>
                    <w:ins w:id="10043" w:author="瑋婷 徐" w:date="2025-01-03T16:20:00Z" w16du:dateUtc="2025-01-03T08:20:00Z"/>
                    <w:rFonts w:cs="Calibri"/>
                    <w:color w:val="000000"/>
                    <w:sz w:val="22"/>
                  </w:rPr>
                </w:rPrChange>
              </w:rPr>
              <w:pPrChange w:id="100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045" w:author="瑋婷 徐" w:date="2025-01-03T16:20:00Z" w16du:dateUtc="2025-01-03T08:20:00Z">
              <w:r w:rsidRPr="00720C7A">
                <w:rPr>
                  <w:rFonts w:asciiTheme="majorEastAsia" w:eastAsia="標楷體" w:hAnsiTheme="majorEastAsia" w:cstheme="majorEastAsia"/>
                  <w:color w:val="000000"/>
                  <w:rPrChange w:id="10046" w:author="瑋婷 徐" w:date="2025-01-04T22:55:00Z" w16du:dateUtc="2025-01-04T14:55:00Z">
                    <w:rPr>
                      <w:rFonts w:cs="Calibri"/>
                      <w:color w:val="000000"/>
                      <w:sz w:val="22"/>
                    </w:rPr>
                  </w:rPrChange>
                </w:rPr>
                <w:t>*</w:t>
              </w:r>
            </w:ins>
          </w:p>
        </w:tc>
        <w:tc>
          <w:tcPr>
            <w:tcW w:w="134" w:type="pct"/>
            <w:noWrap/>
            <w:hideMark/>
          </w:tcPr>
          <w:p w14:paraId="6B3DEA88"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47" w:author="瑋婷 徐" w:date="2025-01-03T16:20:00Z" w16du:dateUtc="2025-01-03T08:20:00Z"/>
                <w:rFonts w:asciiTheme="majorEastAsia" w:eastAsia="標楷體" w:hAnsiTheme="majorEastAsia" w:cstheme="majorEastAsia"/>
                <w:color w:val="000000"/>
                <w:rPrChange w:id="10048" w:author="瑋婷 徐" w:date="2025-01-04T22:55:00Z" w16du:dateUtc="2025-01-04T14:55:00Z">
                  <w:rPr>
                    <w:ins w:id="10049" w:author="瑋婷 徐" w:date="2025-01-03T16:20:00Z" w16du:dateUtc="2025-01-03T08:20:00Z"/>
                    <w:rFonts w:cs="Calibri"/>
                    <w:color w:val="000000"/>
                    <w:sz w:val="22"/>
                  </w:rPr>
                </w:rPrChange>
              </w:rPr>
              <w:pPrChange w:id="1005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415B47F6"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51" w:author="瑋婷 徐" w:date="2025-01-03T16:20:00Z" w16du:dateUtc="2025-01-03T08:20:00Z"/>
                <w:rFonts w:asciiTheme="majorEastAsia" w:eastAsia="標楷體" w:hAnsiTheme="majorEastAsia" w:cstheme="majorEastAsia"/>
                <w:rPrChange w:id="10052" w:author="瑋婷 徐" w:date="2025-01-04T22:55:00Z" w16du:dateUtc="2025-01-04T14:55:00Z">
                  <w:rPr>
                    <w:ins w:id="10053" w:author="瑋婷 徐" w:date="2025-01-03T16:20:00Z" w16du:dateUtc="2025-01-03T08:20:00Z"/>
                    <w:rFonts w:ascii="Times New Roman" w:eastAsia="Times New Roman" w:hAnsi="Times New Roman" w:cs="Times New Roman"/>
                    <w:sz w:val="20"/>
                    <w:szCs w:val="20"/>
                  </w:rPr>
                </w:rPrChange>
              </w:rPr>
              <w:pPrChange w:id="1005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65E47936"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55" w:author="瑋婷 徐" w:date="2025-01-03T16:20:00Z" w16du:dateUtc="2025-01-03T08:20:00Z"/>
                <w:rFonts w:asciiTheme="majorEastAsia" w:eastAsia="標楷體" w:hAnsiTheme="majorEastAsia" w:cstheme="majorEastAsia"/>
                <w:rPrChange w:id="10056" w:author="瑋婷 徐" w:date="2025-01-04T22:55:00Z" w16du:dateUtc="2025-01-04T14:55:00Z">
                  <w:rPr>
                    <w:ins w:id="10057" w:author="瑋婷 徐" w:date="2025-01-03T16:20:00Z" w16du:dateUtc="2025-01-03T08:20:00Z"/>
                    <w:rFonts w:ascii="Times New Roman" w:eastAsia="Times New Roman" w:hAnsi="Times New Roman" w:cs="Times New Roman"/>
                    <w:sz w:val="20"/>
                    <w:szCs w:val="20"/>
                  </w:rPr>
                </w:rPrChange>
              </w:rPr>
              <w:pPrChange w:id="1005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tcPr>
          <w:p w14:paraId="4CE26333"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0059" w:author="瑋婷 徐" w:date="2025-01-03T16:33:00Z" w16du:dateUtc="2025-01-03T08:33:00Z"/>
                <w:rFonts w:asciiTheme="majorEastAsia" w:eastAsia="標楷體" w:hAnsiTheme="majorEastAsia" w:cstheme="majorEastAsia"/>
              </w:rPr>
            </w:pPr>
          </w:p>
        </w:tc>
        <w:tc>
          <w:tcPr>
            <w:tcW w:w="181" w:type="pct"/>
            <w:noWrap/>
            <w:hideMark/>
          </w:tcPr>
          <w:p w14:paraId="090B0C73" w14:textId="77E2A50A"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60" w:author="瑋婷 徐" w:date="2025-01-03T16:20:00Z" w16du:dateUtc="2025-01-03T08:20:00Z"/>
                <w:rFonts w:asciiTheme="majorEastAsia" w:eastAsia="標楷體" w:hAnsiTheme="majorEastAsia" w:cstheme="majorEastAsia"/>
                <w:rPrChange w:id="10061" w:author="瑋婷 徐" w:date="2025-01-04T22:55:00Z" w16du:dateUtc="2025-01-04T14:55:00Z">
                  <w:rPr>
                    <w:ins w:id="10062" w:author="瑋婷 徐" w:date="2025-01-03T16:20:00Z" w16du:dateUtc="2025-01-03T08:20:00Z"/>
                    <w:rFonts w:ascii="Times New Roman" w:eastAsia="Times New Roman" w:hAnsi="Times New Roman" w:cs="Times New Roman"/>
                    <w:sz w:val="20"/>
                    <w:szCs w:val="20"/>
                  </w:rPr>
                </w:rPrChange>
              </w:rPr>
              <w:pPrChange w:id="1006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7E9469C"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64" w:author="瑋婷 徐" w:date="2025-01-03T16:20:00Z" w16du:dateUtc="2025-01-03T08:20:00Z"/>
                <w:rFonts w:asciiTheme="majorEastAsia" w:eastAsia="標楷體" w:hAnsiTheme="majorEastAsia" w:cstheme="majorEastAsia"/>
                <w:rPrChange w:id="10065" w:author="瑋婷 徐" w:date="2025-01-04T22:55:00Z" w16du:dateUtc="2025-01-04T14:55:00Z">
                  <w:rPr>
                    <w:ins w:id="10066" w:author="瑋婷 徐" w:date="2025-01-03T16:20:00Z" w16du:dateUtc="2025-01-03T08:20:00Z"/>
                    <w:rFonts w:ascii="Times New Roman" w:eastAsia="Times New Roman" w:hAnsi="Times New Roman" w:cs="Times New Roman"/>
                    <w:sz w:val="20"/>
                    <w:szCs w:val="20"/>
                  </w:rPr>
                </w:rPrChange>
              </w:rPr>
              <w:pPrChange w:id="100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1B46964E"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68" w:author="瑋婷 徐" w:date="2025-01-03T16:20:00Z" w16du:dateUtc="2025-01-03T08:20:00Z"/>
                <w:rFonts w:asciiTheme="majorEastAsia" w:eastAsia="標楷體" w:hAnsiTheme="majorEastAsia" w:cstheme="majorEastAsia"/>
                <w:rPrChange w:id="10069" w:author="瑋婷 徐" w:date="2025-01-04T22:55:00Z" w16du:dateUtc="2025-01-04T14:55:00Z">
                  <w:rPr>
                    <w:ins w:id="10070" w:author="瑋婷 徐" w:date="2025-01-03T16:20:00Z" w16du:dateUtc="2025-01-03T08:20:00Z"/>
                    <w:rFonts w:ascii="Times New Roman" w:eastAsia="Times New Roman" w:hAnsi="Times New Roman" w:cs="Times New Roman"/>
                    <w:sz w:val="20"/>
                    <w:szCs w:val="20"/>
                  </w:rPr>
                </w:rPrChange>
              </w:rPr>
              <w:pPrChange w:id="100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E00FAAF"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72" w:author="瑋婷 徐" w:date="2025-01-03T16:20:00Z" w16du:dateUtc="2025-01-03T08:20:00Z"/>
                <w:rFonts w:asciiTheme="majorEastAsia" w:eastAsia="標楷體" w:hAnsiTheme="majorEastAsia" w:cstheme="majorEastAsia"/>
                <w:rPrChange w:id="10073" w:author="瑋婷 徐" w:date="2025-01-04T22:55:00Z" w16du:dateUtc="2025-01-04T14:55:00Z">
                  <w:rPr>
                    <w:ins w:id="10074" w:author="瑋婷 徐" w:date="2025-01-03T16:20:00Z" w16du:dateUtc="2025-01-03T08:20:00Z"/>
                    <w:rFonts w:ascii="Times New Roman" w:eastAsia="Times New Roman" w:hAnsi="Times New Roman" w:cs="Times New Roman"/>
                    <w:sz w:val="20"/>
                    <w:szCs w:val="20"/>
                  </w:rPr>
                </w:rPrChange>
              </w:rPr>
              <w:pPrChange w:id="100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069E0F4D"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76" w:author="瑋婷 徐" w:date="2025-01-03T16:20:00Z" w16du:dateUtc="2025-01-03T08:20:00Z"/>
                <w:rFonts w:asciiTheme="majorEastAsia" w:eastAsia="標楷體" w:hAnsiTheme="majorEastAsia" w:cstheme="majorEastAsia"/>
                <w:rPrChange w:id="10077" w:author="瑋婷 徐" w:date="2025-01-04T22:55:00Z" w16du:dateUtc="2025-01-04T14:55:00Z">
                  <w:rPr>
                    <w:ins w:id="10078" w:author="瑋婷 徐" w:date="2025-01-03T16:20:00Z" w16du:dateUtc="2025-01-03T08:20:00Z"/>
                    <w:rFonts w:ascii="Times New Roman" w:eastAsia="Times New Roman" w:hAnsi="Times New Roman" w:cs="Times New Roman"/>
                    <w:sz w:val="20"/>
                    <w:szCs w:val="20"/>
                  </w:rPr>
                </w:rPrChange>
              </w:rPr>
              <w:pPrChange w:id="100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8BDBD09"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80" w:author="瑋婷 徐" w:date="2025-01-03T16:20:00Z" w16du:dateUtc="2025-01-03T08:20:00Z"/>
                <w:rFonts w:asciiTheme="majorEastAsia" w:eastAsia="標楷體" w:hAnsiTheme="majorEastAsia" w:cstheme="majorEastAsia"/>
                <w:rPrChange w:id="10081" w:author="瑋婷 徐" w:date="2025-01-04T22:55:00Z" w16du:dateUtc="2025-01-04T14:55:00Z">
                  <w:rPr>
                    <w:ins w:id="10082" w:author="瑋婷 徐" w:date="2025-01-03T16:20:00Z" w16du:dateUtc="2025-01-03T08:20:00Z"/>
                    <w:rFonts w:ascii="Times New Roman" w:eastAsia="Times New Roman" w:hAnsi="Times New Roman" w:cs="Times New Roman"/>
                    <w:sz w:val="20"/>
                    <w:szCs w:val="20"/>
                  </w:rPr>
                </w:rPrChange>
              </w:rPr>
              <w:pPrChange w:id="100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2209E7B9"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84" w:author="瑋婷 徐" w:date="2025-01-03T16:20:00Z" w16du:dateUtc="2025-01-03T08:20:00Z"/>
                <w:rFonts w:asciiTheme="majorEastAsia" w:eastAsia="標楷體" w:hAnsiTheme="majorEastAsia" w:cstheme="majorEastAsia"/>
                <w:rPrChange w:id="10085" w:author="瑋婷 徐" w:date="2025-01-04T22:55:00Z" w16du:dateUtc="2025-01-04T14:55:00Z">
                  <w:rPr>
                    <w:ins w:id="10086" w:author="瑋婷 徐" w:date="2025-01-03T16:20:00Z" w16du:dateUtc="2025-01-03T08:20:00Z"/>
                    <w:rFonts w:ascii="Times New Roman" w:eastAsia="Times New Roman" w:hAnsi="Times New Roman" w:cs="Times New Roman"/>
                    <w:sz w:val="20"/>
                    <w:szCs w:val="20"/>
                  </w:rPr>
                </w:rPrChange>
              </w:rPr>
              <w:pPrChange w:id="100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81" w:type="pct"/>
            <w:noWrap/>
            <w:hideMark/>
          </w:tcPr>
          <w:p w14:paraId="710B7BF2" w14:textId="77777777" w:rsidR="00DA433E" w:rsidRPr="00720C7A"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088" w:author="瑋婷 徐" w:date="2025-01-03T16:20:00Z" w16du:dateUtc="2025-01-03T08:20:00Z"/>
                <w:rFonts w:asciiTheme="majorEastAsia" w:eastAsia="標楷體" w:hAnsiTheme="majorEastAsia" w:cstheme="majorEastAsia"/>
                <w:rPrChange w:id="10089" w:author="瑋婷 徐" w:date="2025-01-04T22:55:00Z" w16du:dateUtc="2025-01-04T14:55:00Z">
                  <w:rPr>
                    <w:ins w:id="10090" w:author="瑋婷 徐" w:date="2025-01-03T16:20:00Z" w16du:dateUtc="2025-01-03T08:20:00Z"/>
                    <w:rFonts w:ascii="Times New Roman" w:eastAsia="Times New Roman" w:hAnsi="Times New Roman" w:cs="Times New Roman"/>
                    <w:sz w:val="20"/>
                    <w:szCs w:val="20"/>
                  </w:rPr>
                </w:rPrChange>
              </w:rPr>
              <w:pPrChange w:id="100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bl>
    <w:p w14:paraId="0E8CE49F" w14:textId="0849481E" w:rsidR="00DA433E" w:rsidRPr="003C19C7" w:rsidRDefault="003C19C7">
      <w:pPr>
        <w:rPr>
          <w:ins w:id="10092" w:author="瑋婷 徐" w:date="2025-01-03T16:46:00Z" w16du:dateUtc="2025-01-03T08:46:00Z"/>
          <w:rFonts w:ascii="Times New Roman" w:eastAsia="標楷體" w:hAnsi="Times New Roman" w:cs="Times New Roman"/>
          <w:rPrChange w:id="10093" w:author="瑋婷 徐" w:date="2025-01-03T17:08:00Z" w16du:dateUtc="2025-01-03T09:08:00Z">
            <w:rPr>
              <w:ins w:id="10094" w:author="瑋婷 徐" w:date="2025-01-03T16:46:00Z" w16du:dateUtc="2025-01-03T08:46:00Z"/>
            </w:rPr>
          </w:rPrChange>
        </w:rPr>
      </w:pPr>
      <w:ins w:id="10095" w:author="瑋婷 徐" w:date="2025-01-03T17:08:00Z" w16du:dateUtc="2025-01-03T09:08:00Z">
        <w:r>
          <w:rPr>
            <w:rFonts w:ascii="Times New Roman" w:eastAsia="標楷體" w:hAnsi="Times New Roman" w:cs="Times New Roman"/>
          </w:rPr>
          <w:lastRenderedPageBreak/>
          <w:t>表</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096" w:author="瑋婷 徐" w:date="2025-01-03T16:47:00Z" w16du:dateUtc="2025-01-03T08:47: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541"/>
        <w:gridCol w:w="3957"/>
        <w:gridCol w:w="454"/>
        <w:gridCol w:w="455"/>
        <w:gridCol w:w="455"/>
        <w:gridCol w:w="455"/>
        <w:gridCol w:w="455"/>
        <w:gridCol w:w="336"/>
        <w:gridCol w:w="336"/>
        <w:gridCol w:w="455"/>
        <w:gridCol w:w="455"/>
        <w:gridCol w:w="456"/>
        <w:gridCol w:w="456"/>
        <w:gridCol w:w="456"/>
        <w:gridCol w:w="456"/>
        <w:gridCol w:w="456"/>
        <w:gridCol w:w="456"/>
        <w:gridCol w:w="456"/>
        <w:gridCol w:w="456"/>
        <w:gridCol w:w="456"/>
        <w:gridCol w:w="456"/>
        <w:gridCol w:w="474"/>
        <w:tblGridChange w:id="10097">
          <w:tblGrid>
            <w:gridCol w:w="2541"/>
            <w:gridCol w:w="3957"/>
            <w:gridCol w:w="1"/>
            <w:gridCol w:w="453"/>
            <w:gridCol w:w="455"/>
            <w:gridCol w:w="455"/>
            <w:gridCol w:w="455"/>
            <w:gridCol w:w="455"/>
            <w:gridCol w:w="336"/>
            <w:gridCol w:w="336"/>
            <w:gridCol w:w="455"/>
            <w:gridCol w:w="455"/>
            <w:gridCol w:w="456"/>
            <w:gridCol w:w="456"/>
            <w:gridCol w:w="456"/>
            <w:gridCol w:w="456"/>
            <w:gridCol w:w="456"/>
            <w:gridCol w:w="456"/>
            <w:gridCol w:w="456"/>
            <w:gridCol w:w="456"/>
            <w:gridCol w:w="456"/>
            <w:gridCol w:w="456"/>
            <w:gridCol w:w="474"/>
          </w:tblGrid>
        </w:tblGridChange>
      </w:tblGrid>
      <w:tr w:rsidR="00DA433E" w:rsidRPr="0046381B" w14:paraId="3E6D7172" w14:textId="77777777" w:rsidTr="003C19C7">
        <w:trPr>
          <w:cnfStyle w:val="100000000000" w:firstRow="1" w:lastRow="0" w:firstColumn="0" w:lastColumn="0" w:oddVBand="0" w:evenVBand="0" w:oddHBand="0" w:evenHBand="0" w:firstRowFirstColumn="0" w:firstRowLastColumn="0" w:lastRowFirstColumn="0" w:lastRowLastColumn="0"/>
          <w:trHeight w:val="300"/>
          <w:ins w:id="10098" w:author="瑋婷 徐" w:date="2025-01-03T16:46:00Z"/>
          <w:trPrChange w:id="10099" w:author="瑋婷 徐" w:date="2025-01-03T16:47:00Z" w16du:dateUtc="2025-01-03T08:47:00Z">
            <w:trPr>
              <w:trHeight w:val="300"/>
            </w:trPr>
          </w:trPrChange>
        </w:trPr>
        <w:tc>
          <w:tcPr>
            <w:cnfStyle w:val="001000000000" w:firstRow="0" w:lastRow="0" w:firstColumn="1" w:lastColumn="0" w:oddVBand="0" w:evenVBand="0" w:oddHBand="0" w:evenHBand="0" w:firstRowFirstColumn="0" w:firstRowLastColumn="0" w:lastRowFirstColumn="0" w:lastRowLastColumn="0"/>
            <w:tcW w:w="826" w:type="pct"/>
            <w:vMerge w:val="restart"/>
            <w:vAlign w:val="center"/>
            <w:tcPrChange w:id="10100" w:author="瑋婷 徐" w:date="2025-01-03T16:47:00Z" w16du:dateUtc="2025-01-03T08:47:00Z">
              <w:tcPr>
                <w:tcW w:w="827" w:type="pct"/>
                <w:vMerge w:val="restart"/>
              </w:tcPr>
            </w:tcPrChange>
          </w:tcPr>
          <w:p w14:paraId="1A176F11" w14:textId="60003C67" w:rsidR="00DA433E" w:rsidRPr="0046381B" w:rsidRDefault="00DA433E">
            <w:pPr>
              <w:spacing w:line="360" w:lineRule="auto"/>
              <w:jc w:val="center"/>
              <w:cnfStyle w:val="101000000000" w:firstRow="1" w:lastRow="0" w:firstColumn="1" w:lastColumn="0" w:oddVBand="0" w:evenVBand="0" w:oddHBand="0" w:evenHBand="0" w:firstRowFirstColumn="0" w:firstRowLastColumn="0" w:lastRowFirstColumn="0" w:lastRowLastColumn="0"/>
              <w:rPr>
                <w:ins w:id="10101" w:author="瑋婷 徐" w:date="2025-01-03T16:46:00Z" w16du:dateUtc="2025-01-03T08:46:00Z"/>
                <w:rFonts w:asciiTheme="majorEastAsia" w:eastAsia="標楷體" w:hAnsiTheme="majorEastAsia" w:cstheme="majorEastAsia"/>
                <w:b w:val="0"/>
                <w:bCs w:val="0"/>
                <w:color w:val="000000"/>
                <w:rPrChange w:id="10102" w:author="瑋婷 徐" w:date="2025-01-04T22:55:00Z" w16du:dateUtc="2025-01-04T14:55:00Z">
                  <w:rPr>
                    <w:ins w:id="10103" w:author="瑋婷 徐" w:date="2025-01-03T16:46:00Z" w16du:dateUtc="2025-01-03T08:46:00Z"/>
                    <w:rFonts w:asciiTheme="majorEastAsia" w:eastAsia="標楷體" w:hAnsiTheme="majorEastAsia" w:cstheme="majorEastAsia"/>
                    <w:color w:val="000000"/>
                  </w:rPr>
                </w:rPrChange>
              </w:rPr>
              <w:pPrChange w:id="10104" w:author="瑋婷 徐" w:date="2025-01-03T16:47:00Z" w16du:dateUtc="2025-01-03T08:47:00Z">
                <w:pPr>
                  <w:spacing w:line="360" w:lineRule="auto"/>
                  <w:jc w:val="both"/>
                  <w:cnfStyle w:val="101000000000" w:firstRow="1" w:lastRow="0" w:firstColumn="1" w:lastColumn="0" w:oddVBand="0" w:evenVBand="0" w:oddHBand="0" w:evenHBand="0" w:firstRowFirstColumn="0" w:firstRowLastColumn="0" w:lastRowFirstColumn="0" w:lastRowLastColumn="0"/>
                </w:pPr>
              </w:pPrChange>
            </w:pPr>
            <w:ins w:id="10105" w:author="瑋婷 徐" w:date="2025-01-03T16:46:00Z" w16du:dateUtc="2025-01-03T08:46:00Z">
              <w:r w:rsidRPr="0046381B">
                <w:rPr>
                  <w:rFonts w:asciiTheme="majorEastAsia" w:eastAsia="標楷體" w:hAnsiTheme="majorEastAsia" w:cstheme="majorEastAsia" w:hint="eastAsia"/>
                  <w:b w:val="0"/>
                  <w:bCs w:val="0"/>
                  <w:color w:val="000000"/>
                </w:rPr>
                <w:t>鳥種名</w:t>
              </w:r>
            </w:ins>
          </w:p>
        </w:tc>
        <w:tc>
          <w:tcPr>
            <w:tcW w:w="1286" w:type="pct"/>
            <w:vMerge w:val="restart"/>
            <w:vAlign w:val="center"/>
            <w:tcPrChange w:id="10106" w:author="瑋婷 徐" w:date="2025-01-03T16:47:00Z" w16du:dateUtc="2025-01-03T08:47:00Z">
              <w:tcPr>
                <w:tcW w:w="1287" w:type="pct"/>
                <w:gridSpan w:val="2"/>
                <w:vMerge w:val="restart"/>
              </w:tcPr>
            </w:tcPrChange>
          </w:tcPr>
          <w:p w14:paraId="100C932E" w14:textId="1AE2EEBB" w:rsidR="00DA433E" w:rsidRPr="0046381B" w:rsidRDefault="00DA433E">
            <w:pPr>
              <w:spacing w:line="360" w:lineRule="auto"/>
              <w:jc w:val="center"/>
              <w:cnfStyle w:val="100000000000" w:firstRow="1" w:lastRow="0" w:firstColumn="0" w:lastColumn="0" w:oddVBand="0" w:evenVBand="0" w:oddHBand="0" w:evenHBand="0" w:firstRowFirstColumn="0" w:firstRowLastColumn="0" w:lastRowFirstColumn="0" w:lastRowLastColumn="0"/>
              <w:rPr>
                <w:ins w:id="10107" w:author="瑋婷 徐" w:date="2025-01-03T16:46:00Z" w16du:dateUtc="2025-01-03T08:46:00Z"/>
                <w:rFonts w:asciiTheme="majorEastAsia" w:eastAsia="標楷體" w:hAnsiTheme="majorEastAsia" w:cstheme="majorEastAsia"/>
                <w:b w:val="0"/>
                <w:bCs w:val="0"/>
                <w:i/>
                <w:iCs/>
                <w:color w:val="000000"/>
                <w:rPrChange w:id="10108" w:author="瑋婷 徐" w:date="2025-01-04T22:55:00Z" w16du:dateUtc="2025-01-04T14:55:00Z">
                  <w:rPr>
                    <w:ins w:id="10109" w:author="瑋婷 徐" w:date="2025-01-03T16:46:00Z" w16du:dateUtc="2025-01-03T08:46:00Z"/>
                    <w:rFonts w:asciiTheme="majorEastAsia" w:eastAsia="標楷體" w:hAnsiTheme="majorEastAsia" w:cstheme="majorEastAsia"/>
                    <w:i/>
                    <w:iCs/>
                    <w:color w:val="000000"/>
                  </w:rPr>
                </w:rPrChange>
              </w:rPr>
              <w:pPrChange w:id="10110" w:author="瑋婷 徐" w:date="2025-01-03T16:47:00Z" w16du:dateUtc="2025-01-03T08:47: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10111" w:author="瑋婷 徐" w:date="2025-01-03T16:47:00Z" w16du:dateUtc="2025-01-03T08:47:00Z">
              <w:r w:rsidRPr="0046381B">
                <w:rPr>
                  <w:rFonts w:asciiTheme="majorEastAsia" w:eastAsia="標楷體" w:hAnsiTheme="majorEastAsia" w:cstheme="majorEastAsia" w:hint="eastAsia"/>
                  <w:b w:val="0"/>
                  <w:bCs w:val="0"/>
                  <w:color w:val="000000"/>
                </w:rPr>
                <w:t>學名</w:t>
              </w:r>
            </w:ins>
          </w:p>
        </w:tc>
        <w:tc>
          <w:tcPr>
            <w:tcW w:w="2889" w:type="pct"/>
            <w:gridSpan w:val="20"/>
            <w:noWrap/>
            <w:vAlign w:val="center"/>
            <w:tcPrChange w:id="10112" w:author="瑋婷 徐" w:date="2025-01-03T16:47:00Z" w16du:dateUtc="2025-01-03T08:47:00Z">
              <w:tcPr>
                <w:tcW w:w="2887" w:type="pct"/>
                <w:gridSpan w:val="20"/>
                <w:noWrap/>
              </w:tcPr>
            </w:tcPrChange>
          </w:tcPr>
          <w:p w14:paraId="02136DF1" w14:textId="6B4146DA" w:rsidR="00DA433E" w:rsidRPr="0046381B" w:rsidRDefault="00DA433E">
            <w:pPr>
              <w:spacing w:line="360" w:lineRule="auto"/>
              <w:jc w:val="center"/>
              <w:cnfStyle w:val="100000000000" w:firstRow="1" w:lastRow="0" w:firstColumn="0" w:lastColumn="0" w:oddVBand="0" w:evenVBand="0" w:oddHBand="0" w:evenHBand="0" w:firstRowFirstColumn="0" w:firstRowLastColumn="0" w:lastRowFirstColumn="0" w:lastRowLastColumn="0"/>
              <w:rPr>
                <w:ins w:id="10113" w:author="瑋婷 徐" w:date="2025-01-03T16:46:00Z" w16du:dateUtc="2025-01-03T08:46:00Z"/>
                <w:rFonts w:asciiTheme="majorEastAsia" w:eastAsia="標楷體" w:hAnsiTheme="majorEastAsia" w:cstheme="majorEastAsia"/>
                <w:b w:val="0"/>
                <w:bCs w:val="0"/>
                <w:rPrChange w:id="10114" w:author="瑋婷 徐" w:date="2025-01-04T22:55:00Z" w16du:dateUtc="2025-01-04T14:55:00Z">
                  <w:rPr>
                    <w:ins w:id="10115" w:author="瑋婷 徐" w:date="2025-01-03T16:46:00Z" w16du:dateUtc="2025-01-03T08:46:00Z"/>
                    <w:rFonts w:asciiTheme="majorEastAsia" w:eastAsia="標楷體" w:hAnsiTheme="majorEastAsia" w:cstheme="majorEastAsia"/>
                  </w:rPr>
                </w:rPrChange>
              </w:rPr>
              <w:pPrChange w:id="10116" w:author="瑋婷 徐" w:date="2025-01-03T16:47:00Z" w16du:dateUtc="2025-01-03T08:47: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10117" w:author="瑋婷 徐" w:date="2025-01-03T16:47:00Z" w16du:dateUtc="2025-01-03T08:47:00Z">
              <w:r w:rsidRPr="0046381B">
                <w:rPr>
                  <w:rFonts w:ascii="Times New Roman" w:eastAsia="標楷體" w:hAnsi="Times New Roman" w:cs="Times New Roman" w:hint="eastAsia"/>
                  <w:b w:val="0"/>
                  <w:bCs w:val="0"/>
                  <w:color w:val="000000"/>
                  <w:rPrChange w:id="10118" w:author="瑋婷 徐" w:date="2025-01-04T22:55:00Z" w16du:dateUtc="2025-01-04T14:55:00Z">
                    <w:rPr>
                      <w:rFonts w:ascii="Times New Roman" w:eastAsia="標楷體" w:hAnsi="Times New Roman" w:cs="Times New Roman" w:hint="eastAsia"/>
                      <w:color w:val="000000"/>
                    </w:rPr>
                  </w:rPrChange>
                </w:rPr>
                <w:t>樣區序號</w:t>
              </w:r>
            </w:ins>
          </w:p>
        </w:tc>
      </w:tr>
      <w:tr w:rsidR="004373E8" w:rsidRPr="0046381B" w14:paraId="52BF8AFA" w14:textId="77777777" w:rsidTr="003C19C7">
        <w:trPr>
          <w:cnfStyle w:val="000000100000" w:firstRow="0" w:lastRow="0" w:firstColumn="0" w:lastColumn="0" w:oddVBand="0" w:evenVBand="0" w:oddHBand="1" w:evenHBand="0" w:firstRowFirstColumn="0" w:firstRowLastColumn="0" w:lastRowFirstColumn="0" w:lastRowLastColumn="0"/>
          <w:trHeight w:val="300"/>
          <w:ins w:id="10119" w:author="瑋婷 徐" w:date="2025-01-03T16:46:00Z"/>
        </w:trPr>
        <w:tc>
          <w:tcPr>
            <w:cnfStyle w:val="001000000000" w:firstRow="0" w:lastRow="0" w:firstColumn="1" w:lastColumn="0" w:oddVBand="0" w:evenVBand="0" w:oddHBand="0" w:evenHBand="0" w:firstRowFirstColumn="0" w:firstRowLastColumn="0" w:lastRowFirstColumn="0" w:lastRowLastColumn="0"/>
            <w:tcW w:w="826" w:type="pct"/>
            <w:vMerge/>
            <w:vAlign w:val="center"/>
          </w:tcPr>
          <w:p w14:paraId="44F8035F" w14:textId="77777777" w:rsidR="00DA433E" w:rsidRPr="0046381B" w:rsidRDefault="00DA433E">
            <w:pPr>
              <w:spacing w:line="360" w:lineRule="auto"/>
              <w:jc w:val="center"/>
              <w:rPr>
                <w:ins w:id="10120" w:author="瑋婷 徐" w:date="2025-01-03T16:46:00Z" w16du:dateUtc="2025-01-03T08:46:00Z"/>
                <w:rFonts w:asciiTheme="majorEastAsia" w:eastAsia="標楷體" w:hAnsiTheme="majorEastAsia" w:cstheme="majorEastAsia"/>
                <w:b w:val="0"/>
                <w:bCs w:val="0"/>
                <w:color w:val="000000"/>
                <w:rPrChange w:id="10121" w:author="瑋婷 徐" w:date="2025-01-04T22:55:00Z" w16du:dateUtc="2025-01-04T14:55:00Z">
                  <w:rPr>
                    <w:ins w:id="10122" w:author="瑋婷 徐" w:date="2025-01-03T16:46:00Z" w16du:dateUtc="2025-01-03T08:46:00Z"/>
                    <w:rFonts w:asciiTheme="majorEastAsia" w:eastAsia="標楷體" w:hAnsiTheme="majorEastAsia" w:cstheme="majorEastAsia"/>
                    <w:color w:val="000000"/>
                  </w:rPr>
                </w:rPrChange>
              </w:rPr>
              <w:pPrChange w:id="10123" w:author="瑋婷 徐" w:date="2025-01-03T16:47:00Z" w16du:dateUtc="2025-01-03T08:47:00Z">
                <w:pPr>
                  <w:spacing w:line="360" w:lineRule="auto"/>
                  <w:jc w:val="both"/>
                </w:pPr>
              </w:pPrChange>
            </w:pPr>
          </w:p>
        </w:tc>
        <w:tc>
          <w:tcPr>
            <w:tcW w:w="1286" w:type="pct"/>
            <w:vMerge/>
            <w:vAlign w:val="center"/>
          </w:tcPr>
          <w:p w14:paraId="79A62B79" w14:textId="77777777" w:rsidR="00DA433E" w:rsidRPr="0046381B"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124" w:author="瑋婷 徐" w:date="2025-01-03T16:46:00Z" w16du:dateUtc="2025-01-03T08:46:00Z"/>
                <w:rFonts w:asciiTheme="majorEastAsia" w:eastAsia="標楷體" w:hAnsiTheme="majorEastAsia" w:cstheme="majorEastAsia"/>
                <w:i/>
                <w:iCs/>
                <w:color w:val="000000"/>
              </w:rPr>
              <w:pPrChange w:id="10125"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p>
        </w:tc>
        <w:tc>
          <w:tcPr>
            <w:tcW w:w="0" w:type="pct"/>
            <w:noWrap/>
            <w:vAlign w:val="center"/>
          </w:tcPr>
          <w:p w14:paraId="76DECA99" w14:textId="096CAB30" w:rsidR="00DA433E" w:rsidRPr="0046381B"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126" w:author="瑋婷 徐" w:date="2025-01-03T16:46:00Z" w16du:dateUtc="2025-01-03T08:46:00Z"/>
                <w:rFonts w:asciiTheme="majorEastAsia" w:eastAsia="標楷體" w:hAnsiTheme="majorEastAsia" w:cstheme="majorEastAsia"/>
                <w:i/>
                <w:iCs/>
                <w:color w:val="000000"/>
              </w:rPr>
              <w:pPrChange w:id="10127"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128" w:author="瑋婷 徐" w:date="2025-01-03T16:47:00Z" w16du:dateUtc="2025-01-03T08:47:00Z">
              <w:r w:rsidRPr="0046381B">
                <w:rPr>
                  <w:rFonts w:asciiTheme="majorEastAsia" w:eastAsia="標楷體" w:hAnsiTheme="majorEastAsia" w:cstheme="majorEastAsia" w:hint="eastAsia"/>
                  <w:color w:val="000000"/>
                </w:rPr>
                <w:t>1</w:t>
              </w:r>
            </w:ins>
          </w:p>
        </w:tc>
        <w:tc>
          <w:tcPr>
            <w:tcW w:w="0" w:type="pct"/>
            <w:noWrap/>
            <w:vAlign w:val="center"/>
          </w:tcPr>
          <w:p w14:paraId="5C0F4358" w14:textId="28F0106E" w:rsidR="00DA433E" w:rsidRPr="0046381B"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129" w:author="瑋婷 徐" w:date="2025-01-03T16:46:00Z" w16du:dateUtc="2025-01-03T08:46:00Z"/>
                <w:rFonts w:asciiTheme="majorEastAsia" w:eastAsia="標楷體" w:hAnsiTheme="majorEastAsia" w:cstheme="majorEastAsia"/>
              </w:rPr>
              <w:pPrChange w:id="10130"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131" w:author="瑋婷 徐" w:date="2025-01-03T16:47:00Z" w16du:dateUtc="2025-01-03T08:47:00Z">
              <w:r w:rsidRPr="0046381B">
                <w:rPr>
                  <w:rFonts w:asciiTheme="majorEastAsia" w:eastAsia="標楷體" w:hAnsiTheme="majorEastAsia" w:cstheme="majorEastAsia" w:hint="eastAsia"/>
                  <w:color w:val="000000"/>
                </w:rPr>
                <w:t>2</w:t>
              </w:r>
            </w:ins>
          </w:p>
        </w:tc>
        <w:tc>
          <w:tcPr>
            <w:tcW w:w="0" w:type="pct"/>
            <w:noWrap/>
            <w:vAlign w:val="center"/>
          </w:tcPr>
          <w:p w14:paraId="5097793C" w14:textId="1CB30416" w:rsidR="00DA433E" w:rsidRPr="0046381B"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132" w:author="瑋婷 徐" w:date="2025-01-03T16:46:00Z" w16du:dateUtc="2025-01-03T08:46:00Z"/>
                <w:rFonts w:asciiTheme="majorEastAsia" w:eastAsia="標楷體" w:hAnsiTheme="majorEastAsia" w:cstheme="majorEastAsia"/>
              </w:rPr>
              <w:pPrChange w:id="10133"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134" w:author="瑋婷 徐" w:date="2025-01-03T16:47:00Z" w16du:dateUtc="2025-01-03T08:47:00Z">
              <w:r w:rsidRPr="0046381B">
                <w:rPr>
                  <w:rFonts w:asciiTheme="majorEastAsia" w:eastAsia="標楷體" w:hAnsiTheme="majorEastAsia" w:cstheme="majorEastAsia" w:hint="eastAsia"/>
                  <w:color w:val="000000"/>
                </w:rPr>
                <w:t>3</w:t>
              </w:r>
            </w:ins>
          </w:p>
        </w:tc>
        <w:tc>
          <w:tcPr>
            <w:tcW w:w="0" w:type="pct"/>
            <w:noWrap/>
            <w:vAlign w:val="center"/>
          </w:tcPr>
          <w:p w14:paraId="5E12CCB6" w14:textId="1AB07558" w:rsidR="00DA433E" w:rsidRPr="0046381B"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135" w:author="瑋婷 徐" w:date="2025-01-03T16:46:00Z" w16du:dateUtc="2025-01-03T08:46:00Z"/>
                <w:rFonts w:asciiTheme="majorEastAsia" w:eastAsia="標楷體" w:hAnsiTheme="majorEastAsia" w:cstheme="majorEastAsia"/>
              </w:rPr>
              <w:pPrChange w:id="10136"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137" w:author="瑋婷 徐" w:date="2025-01-03T16:47:00Z" w16du:dateUtc="2025-01-03T08:47:00Z">
              <w:r w:rsidRPr="0046381B">
                <w:rPr>
                  <w:rFonts w:asciiTheme="majorEastAsia" w:eastAsia="標楷體" w:hAnsiTheme="majorEastAsia" w:cstheme="majorEastAsia" w:hint="eastAsia"/>
                  <w:color w:val="000000"/>
                </w:rPr>
                <w:t>4</w:t>
              </w:r>
            </w:ins>
          </w:p>
        </w:tc>
        <w:tc>
          <w:tcPr>
            <w:tcW w:w="0" w:type="pct"/>
            <w:noWrap/>
            <w:vAlign w:val="center"/>
          </w:tcPr>
          <w:p w14:paraId="12443AC3" w14:textId="7E927107" w:rsidR="00DA433E" w:rsidRPr="0046381B"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138" w:author="瑋婷 徐" w:date="2025-01-03T16:46:00Z" w16du:dateUtc="2025-01-03T08:46:00Z"/>
                <w:rFonts w:asciiTheme="majorEastAsia" w:eastAsia="標楷體" w:hAnsiTheme="majorEastAsia" w:cstheme="majorEastAsia"/>
              </w:rPr>
              <w:pPrChange w:id="10139"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140" w:author="瑋婷 徐" w:date="2025-01-03T16:47:00Z" w16du:dateUtc="2025-01-03T08:47:00Z">
              <w:r w:rsidRPr="0046381B">
                <w:rPr>
                  <w:rFonts w:asciiTheme="majorEastAsia" w:eastAsia="標楷體" w:hAnsiTheme="majorEastAsia" w:cstheme="majorEastAsia" w:hint="eastAsia"/>
                  <w:color w:val="000000"/>
                </w:rPr>
                <w:t>5</w:t>
              </w:r>
            </w:ins>
          </w:p>
        </w:tc>
        <w:tc>
          <w:tcPr>
            <w:tcW w:w="0" w:type="pct"/>
            <w:noWrap/>
            <w:vAlign w:val="center"/>
          </w:tcPr>
          <w:p w14:paraId="5E8EF9BE" w14:textId="5307255C" w:rsidR="00DA433E" w:rsidRPr="0046381B"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141" w:author="瑋婷 徐" w:date="2025-01-03T16:46:00Z" w16du:dateUtc="2025-01-03T08:46:00Z"/>
                <w:rFonts w:asciiTheme="majorEastAsia" w:eastAsia="標楷體" w:hAnsiTheme="majorEastAsia" w:cstheme="majorEastAsia"/>
              </w:rPr>
              <w:pPrChange w:id="10142"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143" w:author="瑋婷 徐" w:date="2025-01-03T16:47:00Z" w16du:dateUtc="2025-01-03T08:47:00Z">
              <w:r w:rsidRPr="0046381B">
                <w:rPr>
                  <w:rFonts w:asciiTheme="majorEastAsia" w:eastAsia="標楷體" w:hAnsiTheme="majorEastAsia" w:cstheme="majorEastAsia" w:hint="eastAsia"/>
                  <w:color w:val="000000"/>
                </w:rPr>
                <w:t>6</w:t>
              </w:r>
            </w:ins>
          </w:p>
        </w:tc>
        <w:tc>
          <w:tcPr>
            <w:tcW w:w="0" w:type="pct"/>
            <w:vAlign w:val="center"/>
          </w:tcPr>
          <w:p w14:paraId="2E0FE2FD" w14:textId="54311229" w:rsidR="00DA433E" w:rsidRPr="0046381B"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144" w:author="瑋婷 徐" w:date="2025-01-03T16:46:00Z" w16du:dateUtc="2025-01-03T08:46:00Z"/>
                <w:rFonts w:asciiTheme="majorEastAsia" w:eastAsia="標楷體" w:hAnsiTheme="majorEastAsia" w:cstheme="majorEastAsia"/>
              </w:rPr>
              <w:pPrChange w:id="10145"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146" w:author="瑋婷 徐" w:date="2025-01-03T16:47:00Z" w16du:dateUtc="2025-01-03T08:47:00Z">
              <w:r w:rsidRPr="0046381B">
                <w:rPr>
                  <w:rFonts w:asciiTheme="majorEastAsia" w:eastAsia="標楷體" w:hAnsiTheme="majorEastAsia" w:cstheme="majorEastAsia" w:hint="eastAsia"/>
                  <w:color w:val="000000"/>
                </w:rPr>
                <w:t>7</w:t>
              </w:r>
            </w:ins>
          </w:p>
        </w:tc>
        <w:tc>
          <w:tcPr>
            <w:tcW w:w="0" w:type="pct"/>
            <w:noWrap/>
            <w:vAlign w:val="center"/>
          </w:tcPr>
          <w:p w14:paraId="3283CC24" w14:textId="7992A3A1" w:rsidR="00DA433E" w:rsidRPr="0046381B"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147" w:author="瑋婷 徐" w:date="2025-01-03T16:46:00Z" w16du:dateUtc="2025-01-03T08:46:00Z"/>
                <w:rFonts w:asciiTheme="majorEastAsia" w:eastAsia="標楷體" w:hAnsiTheme="majorEastAsia" w:cstheme="majorEastAsia"/>
              </w:rPr>
              <w:pPrChange w:id="10148"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149" w:author="瑋婷 徐" w:date="2025-01-03T16:47:00Z" w16du:dateUtc="2025-01-03T08:47:00Z">
              <w:r w:rsidRPr="0046381B">
                <w:rPr>
                  <w:rFonts w:asciiTheme="majorEastAsia" w:eastAsia="標楷體" w:hAnsiTheme="majorEastAsia" w:cstheme="majorEastAsia" w:hint="eastAsia"/>
                  <w:color w:val="000000"/>
                </w:rPr>
                <w:t>8</w:t>
              </w:r>
            </w:ins>
          </w:p>
        </w:tc>
        <w:tc>
          <w:tcPr>
            <w:tcW w:w="0" w:type="pct"/>
            <w:noWrap/>
            <w:vAlign w:val="center"/>
          </w:tcPr>
          <w:p w14:paraId="053B5ED1" w14:textId="099C578B" w:rsidR="00DA433E" w:rsidRPr="0046381B"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150" w:author="瑋婷 徐" w:date="2025-01-03T16:46:00Z" w16du:dateUtc="2025-01-03T08:46:00Z"/>
                <w:rFonts w:asciiTheme="majorEastAsia" w:eastAsia="標楷體" w:hAnsiTheme="majorEastAsia" w:cstheme="majorEastAsia"/>
              </w:rPr>
              <w:pPrChange w:id="10151"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152" w:author="瑋婷 徐" w:date="2025-01-03T16:47:00Z" w16du:dateUtc="2025-01-03T08:47:00Z">
              <w:r w:rsidRPr="0046381B">
                <w:rPr>
                  <w:rFonts w:asciiTheme="majorEastAsia" w:eastAsia="標楷體" w:hAnsiTheme="majorEastAsia" w:cstheme="majorEastAsia" w:hint="eastAsia"/>
                  <w:color w:val="000000"/>
                </w:rPr>
                <w:t>9</w:t>
              </w:r>
            </w:ins>
          </w:p>
        </w:tc>
        <w:tc>
          <w:tcPr>
            <w:tcW w:w="0" w:type="pct"/>
            <w:noWrap/>
            <w:vAlign w:val="center"/>
          </w:tcPr>
          <w:p w14:paraId="51B13451" w14:textId="4DD7334E" w:rsidR="00DA433E" w:rsidRPr="0046381B"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153" w:author="瑋婷 徐" w:date="2025-01-03T16:46:00Z" w16du:dateUtc="2025-01-03T08:46:00Z"/>
                <w:rFonts w:asciiTheme="majorEastAsia" w:eastAsia="標楷體" w:hAnsiTheme="majorEastAsia" w:cstheme="majorEastAsia"/>
              </w:rPr>
              <w:pPrChange w:id="10154"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155" w:author="瑋婷 徐" w:date="2025-01-03T16:47:00Z" w16du:dateUtc="2025-01-03T08:47:00Z">
              <w:r w:rsidRPr="0046381B">
                <w:rPr>
                  <w:rFonts w:asciiTheme="majorEastAsia" w:eastAsia="標楷體" w:hAnsiTheme="majorEastAsia" w:cstheme="majorEastAsia" w:hint="eastAsia"/>
                  <w:color w:val="000000"/>
                </w:rPr>
                <w:t>10</w:t>
              </w:r>
            </w:ins>
          </w:p>
        </w:tc>
        <w:tc>
          <w:tcPr>
            <w:tcW w:w="0" w:type="pct"/>
            <w:noWrap/>
            <w:vAlign w:val="center"/>
          </w:tcPr>
          <w:p w14:paraId="1630F0B4" w14:textId="53D81FEF" w:rsidR="00DA433E" w:rsidRPr="0046381B"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156" w:author="瑋婷 徐" w:date="2025-01-03T16:46:00Z" w16du:dateUtc="2025-01-03T08:46:00Z"/>
                <w:rFonts w:asciiTheme="majorEastAsia" w:eastAsia="標楷體" w:hAnsiTheme="majorEastAsia" w:cstheme="majorEastAsia"/>
              </w:rPr>
              <w:pPrChange w:id="10157"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158" w:author="瑋婷 徐" w:date="2025-01-03T16:47:00Z" w16du:dateUtc="2025-01-03T08:47:00Z">
              <w:r w:rsidRPr="0046381B">
                <w:rPr>
                  <w:rFonts w:asciiTheme="majorEastAsia" w:eastAsia="標楷體" w:hAnsiTheme="majorEastAsia" w:cstheme="majorEastAsia" w:hint="eastAsia"/>
                  <w:color w:val="000000"/>
                </w:rPr>
                <w:t>11</w:t>
              </w:r>
            </w:ins>
          </w:p>
        </w:tc>
        <w:tc>
          <w:tcPr>
            <w:tcW w:w="0" w:type="pct"/>
            <w:vAlign w:val="center"/>
          </w:tcPr>
          <w:p w14:paraId="6E8EE4BB" w14:textId="254E038B" w:rsidR="00DA433E" w:rsidRPr="0046381B"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159" w:author="瑋婷 徐" w:date="2025-01-03T16:46:00Z" w16du:dateUtc="2025-01-03T08:46:00Z"/>
                <w:rFonts w:asciiTheme="majorEastAsia" w:eastAsia="標楷體" w:hAnsiTheme="majorEastAsia" w:cstheme="majorEastAsia"/>
              </w:rPr>
              <w:pPrChange w:id="10160"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161" w:author="瑋婷 徐" w:date="2025-01-03T16:47:00Z" w16du:dateUtc="2025-01-03T08:47:00Z">
              <w:r w:rsidRPr="0046381B">
                <w:rPr>
                  <w:rFonts w:asciiTheme="majorEastAsia" w:eastAsia="標楷體" w:hAnsiTheme="majorEastAsia" w:cstheme="majorEastAsia" w:hint="eastAsia"/>
                  <w:color w:val="000000"/>
                </w:rPr>
                <w:t>12</w:t>
              </w:r>
            </w:ins>
          </w:p>
        </w:tc>
        <w:tc>
          <w:tcPr>
            <w:tcW w:w="0" w:type="pct"/>
            <w:noWrap/>
            <w:vAlign w:val="center"/>
          </w:tcPr>
          <w:p w14:paraId="7AE9D4BD" w14:textId="3CEABEAB" w:rsidR="00DA433E" w:rsidRPr="0046381B"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162" w:author="瑋婷 徐" w:date="2025-01-03T16:46:00Z" w16du:dateUtc="2025-01-03T08:46:00Z"/>
                <w:rFonts w:asciiTheme="majorEastAsia" w:eastAsia="標楷體" w:hAnsiTheme="majorEastAsia" w:cstheme="majorEastAsia"/>
              </w:rPr>
              <w:pPrChange w:id="10163"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164" w:author="瑋婷 徐" w:date="2025-01-03T16:47:00Z" w16du:dateUtc="2025-01-03T08:47:00Z">
              <w:r w:rsidRPr="0046381B">
                <w:rPr>
                  <w:rFonts w:asciiTheme="majorEastAsia" w:eastAsia="標楷體" w:hAnsiTheme="majorEastAsia" w:cstheme="majorEastAsia" w:hint="eastAsia"/>
                  <w:color w:val="000000"/>
                </w:rPr>
                <w:t>13</w:t>
              </w:r>
            </w:ins>
          </w:p>
        </w:tc>
        <w:tc>
          <w:tcPr>
            <w:tcW w:w="0" w:type="pct"/>
            <w:noWrap/>
            <w:vAlign w:val="center"/>
          </w:tcPr>
          <w:p w14:paraId="77934BC5" w14:textId="14A1716D" w:rsidR="00DA433E" w:rsidRPr="0046381B"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165" w:author="瑋婷 徐" w:date="2025-01-03T16:46:00Z" w16du:dateUtc="2025-01-03T08:46:00Z"/>
                <w:rFonts w:asciiTheme="majorEastAsia" w:eastAsia="標楷體" w:hAnsiTheme="majorEastAsia" w:cstheme="majorEastAsia"/>
              </w:rPr>
              <w:pPrChange w:id="10166"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167" w:author="瑋婷 徐" w:date="2025-01-03T16:47:00Z" w16du:dateUtc="2025-01-03T08:47:00Z">
              <w:r w:rsidRPr="0046381B">
                <w:rPr>
                  <w:rFonts w:asciiTheme="majorEastAsia" w:eastAsia="標楷體" w:hAnsiTheme="majorEastAsia" w:cstheme="majorEastAsia" w:hint="eastAsia"/>
                  <w:color w:val="000000"/>
                </w:rPr>
                <w:t>14</w:t>
              </w:r>
            </w:ins>
          </w:p>
        </w:tc>
        <w:tc>
          <w:tcPr>
            <w:tcW w:w="0" w:type="pct"/>
            <w:noWrap/>
            <w:vAlign w:val="center"/>
          </w:tcPr>
          <w:p w14:paraId="68CEC12C" w14:textId="10892B22" w:rsidR="00DA433E" w:rsidRPr="0046381B"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168" w:author="瑋婷 徐" w:date="2025-01-03T16:46:00Z" w16du:dateUtc="2025-01-03T08:46:00Z"/>
                <w:rFonts w:asciiTheme="majorEastAsia" w:eastAsia="標楷體" w:hAnsiTheme="majorEastAsia" w:cstheme="majorEastAsia"/>
              </w:rPr>
              <w:pPrChange w:id="10169"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170" w:author="瑋婷 徐" w:date="2025-01-03T16:47:00Z" w16du:dateUtc="2025-01-03T08:47:00Z">
              <w:r w:rsidRPr="0046381B">
                <w:rPr>
                  <w:rFonts w:asciiTheme="majorEastAsia" w:eastAsia="標楷體" w:hAnsiTheme="majorEastAsia" w:cstheme="majorEastAsia" w:hint="eastAsia"/>
                  <w:color w:val="000000"/>
                </w:rPr>
                <w:t>15</w:t>
              </w:r>
            </w:ins>
          </w:p>
        </w:tc>
        <w:tc>
          <w:tcPr>
            <w:tcW w:w="0" w:type="pct"/>
            <w:noWrap/>
            <w:vAlign w:val="center"/>
          </w:tcPr>
          <w:p w14:paraId="5ED59185" w14:textId="7948643B" w:rsidR="00DA433E" w:rsidRPr="0046381B"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171" w:author="瑋婷 徐" w:date="2025-01-03T16:46:00Z" w16du:dateUtc="2025-01-03T08:46:00Z"/>
                <w:rFonts w:asciiTheme="majorEastAsia" w:eastAsia="標楷體" w:hAnsiTheme="majorEastAsia" w:cstheme="majorEastAsia"/>
              </w:rPr>
              <w:pPrChange w:id="10172"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173" w:author="瑋婷 徐" w:date="2025-01-03T16:47:00Z" w16du:dateUtc="2025-01-03T08:47:00Z">
              <w:r w:rsidRPr="0046381B">
                <w:rPr>
                  <w:rFonts w:asciiTheme="majorEastAsia" w:eastAsia="標楷體" w:hAnsiTheme="majorEastAsia" w:cstheme="majorEastAsia" w:hint="eastAsia"/>
                  <w:color w:val="000000"/>
                </w:rPr>
                <w:t>16</w:t>
              </w:r>
            </w:ins>
          </w:p>
        </w:tc>
        <w:tc>
          <w:tcPr>
            <w:tcW w:w="0" w:type="pct"/>
            <w:noWrap/>
            <w:vAlign w:val="center"/>
          </w:tcPr>
          <w:p w14:paraId="423C81AB" w14:textId="693A2411" w:rsidR="00DA433E" w:rsidRPr="0046381B"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174" w:author="瑋婷 徐" w:date="2025-01-03T16:46:00Z" w16du:dateUtc="2025-01-03T08:46:00Z"/>
                <w:rFonts w:asciiTheme="majorEastAsia" w:eastAsia="標楷體" w:hAnsiTheme="majorEastAsia" w:cstheme="majorEastAsia"/>
              </w:rPr>
              <w:pPrChange w:id="10175"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176" w:author="瑋婷 徐" w:date="2025-01-03T16:47:00Z" w16du:dateUtc="2025-01-03T08:47:00Z">
              <w:r w:rsidRPr="0046381B">
                <w:rPr>
                  <w:rFonts w:asciiTheme="majorEastAsia" w:eastAsia="標楷體" w:hAnsiTheme="majorEastAsia" w:cstheme="majorEastAsia" w:hint="eastAsia"/>
                  <w:color w:val="000000"/>
                </w:rPr>
                <w:t>17</w:t>
              </w:r>
            </w:ins>
          </w:p>
        </w:tc>
        <w:tc>
          <w:tcPr>
            <w:tcW w:w="0" w:type="pct"/>
            <w:noWrap/>
            <w:vAlign w:val="center"/>
          </w:tcPr>
          <w:p w14:paraId="26475B9C" w14:textId="76868B18" w:rsidR="00DA433E" w:rsidRPr="0046381B"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177" w:author="瑋婷 徐" w:date="2025-01-03T16:46:00Z" w16du:dateUtc="2025-01-03T08:46:00Z"/>
                <w:rFonts w:asciiTheme="majorEastAsia" w:eastAsia="標楷體" w:hAnsiTheme="majorEastAsia" w:cstheme="majorEastAsia"/>
              </w:rPr>
              <w:pPrChange w:id="10178"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179" w:author="瑋婷 徐" w:date="2025-01-03T16:47:00Z" w16du:dateUtc="2025-01-03T08:47:00Z">
              <w:r w:rsidRPr="0046381B">
                <w:rPr>
                  <w:rFonts w:asciiTheme="majorEastAsia" w:eastAsia="標楷體" w:hAnsiTheme="majorEastAsia" w:cstheme="majorEastAsia" w:hint="eastAsia"/>
                  <w:color w:val="000000"/>
                </w:rPr>
                <w:t>18</w:t>
              </w:r>
            </w:ins>
          </w:p>
        </w:tc>
        <w:tc>
          <w:tcPr>
            <w:tcW w:w="0" w:type="pct"/>
            <w:noWrap/>
            <w:vAlign w:val="center"/>
          </w:tcPr>
          <w:p w14:paraId="1A922506" w14:textId="22931FA4" w:rsidR="00DA433E" w:rsidRPr="0046381B"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180" w:author="瑋婷 徐" w:date="2025-01-03T16:46:00Z" w16du:dateUtc="2025-01-03T08:46:00Z"/>
                <w:rFonts w:asciiTheme="majorEastAsia" w:eastAsia="標楷體" w:hAnsiTheme="majorEastAsia" w:cstheme="majorEastAsia"/>
              </w:rPr>
              <w:pPrChange w:id="10181"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182" w:author="瑋婷 徐" w:date="2025-01-03T16:47:00Z" w16du:dateUtc="2025-01-03T08:47:00Z">
              <w:r w:rsidRPr="0046381B">
                <w:rPr>
                  <w:rFonts w:asciiTheme="majorEastAsia" w:eastAsia="標楷體" w:hAnsiTheme="majorEastAsia" w:cstheme="majorEastAsia" w:hint="eastAsia"/>
                  <w:color w:val="000000"/>
                </w:rPr>
                <w:t>19</w:t>
              </w:r>
            </w:ins>
          </w:p>
        </w:tc>
        <w:tc>
          <w:tcPr>
            <w:tcW w:w="154" w:type="pct"/>
            <w:noWrap/>
            <w:vAlign w:val="center"/>
          </w:tcPr>
          <w:p w14:paraId="73A3173E" w14:textId="01319D3D" w:rsidR="00DA433E" w:rsidRPr="0046381B"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0183" w:author="瑋婷 徐" w:date="2025-01-03T16:46:00Z" w16du:dateUtc="2025-01-03T08:46:00Z"/>
                <w:rFonts w:asciiTheme="majorEastAsia" w:eastAsia="標楷體" w:hAnsiTheme="majorEastAsia" w:cstheme="majorEastAsia"/>
              </w:rPr>
              <w:pPrChange w:id="10184" w:author="瑋婷 徐" w:date="2025-01-03T16:47:00Z" w16du:dateUtc="2025-01-03T08:4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0185" w:author="瑋婷 徐" w:date="2025-01-03T16:47:00Z" w16du:dateUtc="2025-01-03T08:47:00Z">
              <w:r w:rsidRPr="0046381B">
                <w:rPr>
                  <w:rFonts w:asciiTheme="majorEastAsia" w:eastAsia="標楷體" w:hAnsiTheme="majorEastAsia" w:cstheme="majorEastAsia" w:hint="eastAsia"/>
                  <w:color w:val="000000"/>
                </w:rPr>
                <w:t>20</w:t>
              </w:r>
            </w:ins>
          </w:p>
        </w:tc>
      </w:tr>
      <w:tr w:rsidR="00DA433E" w:rsidRPr="0046381B" w14:paraId="3A163129" w14:textId="77777777" w:rsidTr="003C19C7">
        <w:trPr>
          <w:trHeight w:val="300"/>
          <w:ins w:id="10186"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4B29CB82" w14:textId="77777777" w:rsidR="00DA433E" w:rsidRPr="0046381B" w:rsidRDefault="00DA433E">
            <w:pPr>
              <w:spacing w:line="360" w:lineRule="auto"/>
              <w:jc w:val="both"/>
              <w:rPr>
                <w:ins w:id="10187" w:author="瑋婷 徐" w:date="2025-01-03T16:20:00Z" w16du:dateUtc="2025-01-03T08:20:00Z"/>
                <w:rFonts w:asciiTheme="majorEastAsia" w:eastAsia="標楷體" w:hAnsiTheme="majorEastAsia" w:cstheme="majorEastAsia"/>
                <w:b w:val="0"/>
                <w:bCs w:val="0"/>
                <w:color w:val="000000"/>
                <w:rPrChange w:id="10188" w:author="瑋婷 徐" w:date="2025-01-04T22:55:00Z" w16du:dateUtc="2025-01-04T14:55:00Z">
                  <w:rPr>
                    <w:ins w:id="10189" w:author="瑋婷 徐" w:date="2025-01-03T16:20:00Z" w16du:dateUtc="2025-01-03T08:20:00Z"/>
                    <w:rFonts w:cs="Calibri"/>
                    <w:color w:val="000000"/>
                    <w:sz w:val="22"/>
                  </w:rPr>
                </w:rPrChange>
              </w:rPr>
              <w:pPrChange w:id="10190" w:author="瑋婷 徐" w:date="2025-01-03T16:21:00Z" w16du:dateUtc="2025-01-03T08:21:00Z">
                <w:pPr/>
              </w:pPrChange>
            </w:pPr>
            <w:ins w:id="10191" w:author="瑋婷 徐" w:date="2025-01-03T16:20:00Z" w16du:dateUtc="2025-01-03T08:20:00Z">
              <w:r w:rsidRPr="0046381B">
                <w:rPr>
                  <w:rFonts w:asciiTheme="majorEastAsia" w:eastAsia="標楷體" w:hAnsiTheme="majorEastAsia" w:cstheme="majorEastAsia"/>
                  <w:b w:val="0"/>
                  <w:bCs w:val="0"/>
                  <w:color w:val="000000"/>
                  <w:rPrChange w:id="10192" w:author="瑋婷 徐" w:date="2025-01-04T22:55:00Z" w16du:dateUtc="2025-01-04T14:55:00Z">
                    <w:rPr>
                      <w:rFonts w:cs="Calibri"/>
                      <w:color w:val="000000"/>
                      <w:sz w:val="22"/>
                    </w:rPr>
                  </w:rPrChange>
                </w:rPr>
                <w:t>烏頭翁</w:t>
              </w:r>
              <w:r w:rsidRPr="0046381B">
                <w:rPr>
                  <w:rFonts w:asciiTheme="majorEastAsia" w:eastAsia="標楷體" w:hAnsiTheme="majorEastAsia" w:cstheme="majorEastAsia"/>
                  <w:b w:val="0"/>
                  <w:bCs w:val="0"/>
                  <w:color w:val="000000"/>
                  <w:rPrChange w:id="10193" w:author="瑋婷 徐" w:date="2025-01-04T22:55:00Z" w16du:dateUtc="2025-01-04T14:55:00Z">
                    <w:rPr>
                      <w:rFonts w:cs="Calibri"/>
                      <w:color w:val="000000"/>
                      <w:sz w:val="22"/>
                    </w:rPr>
                  </w:rPrChange>
                </w:rPr>
                <w:t xml:space="preserve"> </w:t>
              </w:r>
              <w:r w:rsidRPr="0046381B">
                <w:rPr>
                  <w:rFonts w:asciiTheme="majorEastAsia" w:eastAsia="標楷體" w:hAnsiTheme="majorEastAsia" w:cstheme="majorEastAsia"/>
                  <w:b w:val="0"/>
                  <w:bCs w:val="0"/>
                  <w:color w:val="000000"/>
                  <w:rPrChange w:id="10194" w:author="瑋婷 徐" w:date="2025-01-04T22:55:00Z" w16du:dateUtc="2025-01-04T14:55:00Z">
                    <w:rPr>
                      <w:color w:val="000000"/>
                      <w:sz w:val="22"/>
                    </w:rPr>
                  </w:rPrChange>
                </w:rPr>
                <w:t>◎</w:t>
              </w:r>
              <w:r w:rsidRPr="0046381B">
                <w:rPr>
                  <w:rFonts w:asciiTheme="majorEastAsia" w:eastAsia="標楷體" w:hAnsiTheme="majorEastAsia" w:cstheme="majorEastAsia"/>
                  <w:b w:val="0"/>
                  <w:bCs w:val="0"/>
                  <w:color w:val="000000"/>
                  <w:rPrChange w:id="10195" w:author="瑋婷 徐" w:date="2025-01-04T22:55:00Z" w16du:dateUtc="2025-01-04T14:55:00Z">
                    <w:rPr>
                      <w:rFonts w:cs="Calibri"/>
                      <w:color w:val="000000"/>
                      <w:sz w:val="22"/>
                    </w:rPr>
                  </w:rPrChange>
                </w:rPr>
                <w:t xml:space="preserve"> II</w:t>
              </w:r>
            </w:ins>
          </w:p>
        </w:tc>
        <w:tc>
          <w:tcPr>
            <w:tcW w:w="1286" w:type="pct"/>
            <w:hideMark/>
          </w:tcPr>
          <w:p w14:paraId="1D710BE7"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196" w:author="瑋婷 徐" w:date="2025-01-03T16:20:00Z" w16du:dateUtc="2025-01-03T08:20:00Z"/>
                <w:rFonts w:asciiTheme="majorEastAsia" w:eastAsia="標楷體" w:hAnsiTheme="majorEastAsia" w:cstheme="majorEastAsia"/>
                <w:i/>
                <w:iCs/>
                <w:color w:val="000000"/>
                <w:rPrChange w:id="10197" w:author="瑋婷 徐" w:date="2025-01-04T22:55:00Z" w16du:dateUtc="2025-01-04T14:55:00Z">
                  <w:rPr>
                    <w:ins w:id="10198" w:author="瑋婷 徐" w:date="2025-01-03T16:20:00Z" w16du:dateUtc="2025-01-03T08:20:00Z"/>
                    <w:rFonts w:cs="Calibri"/>
                    <w:i/>
                    <w:iCs/>
                    <w:color w:val="000000"/>
                    <w:sz w:val="22"/>
                  </w:rPr>
                </w:rPrChange>
              </w:rPr>
              <w:pPrChange w:id="101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200" w:author="瑋婷 徐" w:date="2025-01-03T16:20:00Z" w16du:dateUtc="2025-01-03T08:20:00Z">
              <w:r w:rsidRPr="0046381B">
                <w:rPr>
                  <w:rFonts w:asciiTheme="majorEastAsia" w:eastAsia="標楷體" w:hAnsiTheme="majorEastAsia" w:cstheme="majorEastAsia"/>
                  <w:i/>
                  <w:iCs/>
                  <w:color w:val="000000"/>
                  <w:rPrChange w:id="10201" w:author="瑋婷 徐" w:date="2025-01-04T22:55:00Z" w16du:dateUtc="2025-01-04T14:55:00Z">
                    <w:rPr>
                      <w:rFonts w:cs="Calibri"/>
                      <w:i/>
                      <w:iCs/>
                      <w:color w:val="000000"/>
                      <w:sz w:val="22"/>
                    </w:rPr>
                  </w:rPrChange>
                </w:rPr>
                <w:t>Pycnonotus taivanus</w:t>
              </w:r>
            </w:ins>
          </w:p>
        </w:tc>
        <w:tc>
          <w:tcPr>
            <w:tcW w:w="148" w:type="pct"/>
            <w:noWrap/>
            <w:hideMark/>
          </w:tcPr>
          <w:p w14:paraId="14E24FF2"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02" w:author="瑋婷 徐" w:date="2025-01-03T16:20:00Z" w16du:dateUtc="2025-01-03T08:20:00Z"/>
                <w:rFonts w:asciiTheme="majorEastAsia" w:eastAsia="標楷體" w:hAnsiTheme="majorEastAsia" w:cstheme="majorEastAsia"/>
                <w:i/>
                <w:iCs/>
                <w:color w:val="000000"/>
                <w:rPrChange w:id="10203" w:author="瑋婷 徐" w:date="2025-01-04T22:55:00Z" w16du:dateUtc="2025-01-04T14:55:00Z">
                  <w:rPr>
                    <w:ins w:id="10204" w:author="瑋婷 徐" w:date="2025-01-03T16:20:00Z" w16du:dateUtc="2025-01-03T08:20:00Z"/>
                    <w:rFonts w:cs="Calibri"/>
                    <w:i/>
                    <w:iCs/>
                    <w:color w:val="000000"/>
                    <w:sz w:val="22"/>
                  </w:rPr>
                </w:rPrChange>
              </w:rPr>
              <w:pPrChange w:id="102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921C524"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06" w:author="瑋婷 徐" w:date="2025-01-03T16:20:00Z" w16du:dateUtc="2025-01-03T08:20:00Z"/>
                <w:rFonts w:asciiTheme="majorEastAsia" w:eastAsia="標楷體" w:hAnsiTheme="majorEastAsia" w:cstheme="majorEastAsia"/>
                <w:rPrChange w:id="10207" w:author="瑋婷 徐" w:date="2025-01-04T22:55:00Z" w16du:dateUtc="2025-01-04T14:55:00Z">
                  <w:rPr>
                    <w:ins w:id="10208" w:author="瑋婷 徐" w:date="2025-01-03T16:20:00Z" w16du:dateUtc="2025-01-03T08:20:00Z"/>
                    <w:rFonts w:ascii="Times New Roman" w:eastAsia="Times New Roman" w:hAnsi="Times New Roman" w:cs="Times New Roman"/>
                    <w:sz w:val="20"/>
                    <w:szCs w:val="20"/>
                  </w:rPr>
                </w:rPrChange>
              </w:rPr>
              <w:pPrChange w:id="102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F94C1D5"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10" w:author="瑋婷 徐" w:date="2025-01-03T16:20:00Z" w16du:dateUtc="2025-01-03T08:20:00Z"/>
                <w:rFonts w:asciiTheme="majorEastAsia" w:eastAsia="標楷體" w:hAnsiTheme="majorEastAsia" w:cstheme="majorEastAsia"/>
                <w:rPrChange w:id="10211" w:author="瑋婷 徐" w:date="2025-01-04T22:55:00Z" w16du:dateUtc="2025-01-04T14:55:00Z">
                  <w:rPr>
                    <w:ins w:id="10212" w:author="瑋婷 徐" w:date="2025-01-03T16:20:00Z" w16du:dateUtc="2025-01-03T08:20:00Z"/>
                    <w:rFonts w:ascii="Times New Roman" w:eastAsia="Times New Roman" w:hAnsi="Times New Roman" w:cs="Times New Roman"/>
                    <w:sz w:val="20"/>
                    <w:szCs w:val="20"/>
                  </w:rPr>
                </w:rPrChange>
              </w:rPr>
              <w:pPrChange w:id="102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8DCD45A"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14" w:author="瑋婷 徐" w:date="2025-01-03T16:20:00Z" w16du:dateUtc="2025-01-03T08:20:00Z"/>
                <w:rFonts w:asciiTheme="majorEastAsia" w:eastAsia="標楷體" w:hAnsiTheme="majorEastAsia" w:cstheme="majorEastAsia"/>
                <w:rPrChange w:id="10215" w:author="瑋婷 徐" w:date="2025-01-04T22:55:00Z" w16du:dateUtc="2025-01-04T14:55:00Z">
                  <w:rPr>
                    <w:ins w:id="10216" w:author="瑋婷 徐" w:date="2025-01-03T16:20:00Z" w16du:dateUtc="2025-01-03T08:20:00Z"/>
                    <w:rFonts w:ascii="Times New Roman" w:eastAsia="Times New Roman" w:hAnsi="Times New Roman" w:cs="Times New Roman"/>
                    <w:sz w:val="20"/>
                    <w:szCs w:val="20"/>
                  </w:rPr>
                </w:rPrChange>
              </w:rPr>
              <w:pPrChange w:id="102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ACB87F1"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18" w:author="瑋婷 徐" w:date="2025-01-03T16:20:00Z" w16du:dateUtc="2025-01-03T08:20:00Z"/>
                <w:rFonts w:asciiTheme="majorEastAsia" w:eastAsia="標楷體" w:hAnsiTheme="majorEastAsia" w:cstheme="majorEastAsia"/>
                <w:rPrChange w:id="10219" w:author="瑋婷 徐" w:date="2025-01-04T22:55:00Z" w16du:dateUtc="2025-01-04T14:55:00Z">
                  <w:rPr>
                    <w:ins w:id="10220" w:author="瑋婷 徐" w:date="2025-01-03T16:20:00Z" w16du:dateUtc="2025-01-03T08:20:00Z"/>
                    <w:rFonts w:ascii="Times New Roman" w:eastAsia="Times New Roman" w:hAnsi="Times New Roman" w:cs="Times New Roman"/>
                    <w:sz w:val="20"/>
                    <w:szCs w:val="20"/>
                  </w:rPr>
                </w:rPrChange>
              </w:rPr>
              <w:pPrChange w:id="102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7D2AFD24"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22" w:author="瑋婷 徐" w:date="2025-01-03T16:20:00Z" w16du:dateUtc="2025-01-03T08:20:00Z"/>
                <w:rFonts w:asciiTheme="majorEastAsia" w:eastAsia="標楷體" w:hAnsiTheme="majorEastAsia" w:cstheme="majorEastAsia"/>
                <w:rPrChange w:id="10223" w:author="瑋婷 徐" w:date="2025-01-04T22:55:00Z" w16du:dateUtc="2025-01-04T14:55:00Z">
                  <w:rPr>
                    <w:ins w:id="10224" w:author="瑋婷 徐" w:date="2025-01-03T16:20:00Z" w16du:dateUtc="2025-01-03T08:20:00Z"/>
                    <w:rFonts w:ascii="Times New Roman" w:eastAsia="Times New Roman" w:hAnsi="Times New Roman" w:cs="Times New Roman"/>
                    <w:sz w:val="20"/>
                    <w:szCs w:val="20"/>
                  </w:rPr>
                </w:rPrChange>
              </w:rPr>
              <w:pPrChange w:id="102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792B2430" w14:textId="77777777" w:rsidR="00DA433E" w:rsidRPr="0046381B"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0226" w:author="瑋婷 徐" w:date="2025-01-03T16:33:00Z" w16du:dateUtc="2025-01-03T08:33:00Z"/>
                <w:rFonts w:asciiTheme="majorEastAsia" w:eastAsia="標楷體" w:hAnsiTheme="majorEastAsia" w:cstheme="majorEastAsia"/>
              </w:rPr>
            </w:pPr>
          </w:p>
        </w:tc>
        <w:tc>
          <w:tcPr>
            <w:tcW w:w="148" w:type="pct"/>
            <w:noWrap/>
            <w:hideMark/>
          </w:tcPr>
          <w:p w14:paraId="753E510D" w14:textId="6FE9D8B2"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27" w:author="瑋婷 徐" w:date="2025-01-03T16:20:00Z" w16du:dateUtc="2025-01-03T08:20:00Z"/>
                <w:rFonts w:asciiTheme="majorEastAsia" w:eastAsia="標楷體" w:hAnsiTheme="majorEastAsia" w:cstheme="majorEastAsia"/>
                <w:rPrChange w:id="10228" w:author="瑋婷 徐" w:date="2025-01-04T22:55:00Z" w16du:dateUtc="2025-01-04T14:55:00Z">
                  <w:rPr>
                    <w:ins w:id="10229" w:author="瑋婷 徐" w:date="2025-01-03T16:20:00Z" w16du:dateUtc="2025-01-03T08:20:00Z"/>
                    <w:rFonts w:ascii="Times New Roman" w:eastAsia="Times New Roman" w:hAnsi="Times New Roman" w:cs="Times New Roman"/>
                    <w:sz w:val="20"/>
                    <w:szCs w:val="20"/>
                  </w:rPr>
                </w:rPrChange>
              </w:rPr>
              <w:pPrChange w:id="1023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2B84D0A"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31" w:author="瑋婷 徐" w:date="2025-01-03T16:20:00Z" w16du:dateUtc="2025-01-03T08:20:00Z"/>
                <w:rFonts w:asciiTheme="majorEastAsia" w:eastAsia="標楷體" w:hAnsiTheme="majorEastAsia" w:cstheme="majorEastAsia"/>
                <w:rPrChange w:id="10232" w:author="瑋婷 徐" w:date="2025-01-04T22:55:00Z" w16du:dateUtc="2025-01-04T14:55:00Z">
                  <w:rPr>
                    <w:ins w:id="10233" w:author="瑋婷 徐" w:date="2025-01-03T16:20:00Z" w16du:dateUtc="2025-01-03T08:20:00Z"/>
                    <w:rFonts w:ascii="Times New Roman" w:eastAsia="Times New Roman" w:hAnsi="Times New Roman" w:cs="Times New Roman"/>
                    <w:sz w:val="20"/>
                    <w:szCs w:val="20"/>
                  </w:rPr>
                </w:rPrChange>
              </w:rPr>
              <w:pPrChange w:id="1023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3707970"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35" w:author="瑋婷 徐" w:date="2025-01-03T16:20:00Z" w16du:dateUtc="2025-01-03T08:20:00Z"/>
                <w:rFonts w:asciiTheme="majorEastAsia" w:eastAsia="標楷體" w:hAnsiTheme="majorEastAsia" w:cstheme="majorEastAsia"/>
                <w:rPrChange w:id="10236" w:author="瑋婷 徐" w:date="2025-01-04T22:55:00Z" w16du:dateUtc="2025-01-04T14:55:00Z">
                  <w:rPr>
                    <w:ins w:id="10237" w:author="瑋婷 徐" w:date="2025-01-03T16:20:00Z" w16du:dateUtc="2025-01-03T08:20:00Z"/>
                    <w:rFonts w:ascii="Times New Roman" w:eastAsia="Times New Roman" w:hAnsi="Times New Roman" w:cs="Times New Roman"/>
                    <w:sz w:val="20"/>
                    <w:szCs w:val="20"/>
                  </w:rPr>
                </w:rPrChange>
              </w:rPr>
              <w:pPrChange w:id="1023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CEF7A75"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39" w:author="瑋婷 徐" w:date="2025-01-03T16:20:00Z" w16du:dateUtc="2025-01-03T08:20:00Z"/>
                <w:rFonts w:asciiTheme="majorEastAsia" w:eastAsia="標楷體" w:hAnsiTheme="majorEastAsia" w:cstheme="majorEastAsia"/>
                <w:rPrChange w:id="10240" w:author="瑋婷 徐" w:date="2025-01-04T22:55:00Z" w16du:dateUtc="2025-01-04T14:55:00Z">
                  <w:rPr>
                    <w:ins w:id="10241" w:author="瑋婷 徐" w:date="2025-01-03T16:20:00Z" w16du:dateUtc="2025-01-03T08:20:00Z"/>
                    <w:rFonts w:ascii="Times New Roman" w:eastAsia="Times New Roman" w:hAnsi="Times New Roman" w:cs="Times New Roman"/>
                    <w:sz w:val="20"/>
                    <w:szCs w:val="20"/>
                  </w:rPr>
                </w:rPrChange>
              </w:rPr>
              <w:pPrChange w:id="1024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588ABAAB" w14:textId="77777777" w:rsidR="00DA433E" w:rsidRPr="0046381B"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0243" w:author="瑋婷 徐" w:date="2025-01-03T16:33:00Z" w16du:dateUtc="2025-01-03T08:33:00Z"/>
                <w:rFonts w:asciiTheme="majorEastAsia" w:eastAsia="標楷體" w:hAnsiTheme="majorEastAsia" w:cstheme="majorEastAsia"/>
              </w:rPr>
            </w:pPr>
          </w:p>
        </w:tc>
        <w:tc>
          <w:tcPr>
            <w:tcW w:w="148" w:type="pct"/>
            <w:noWrap/>
            <w:hideMark/>
          </w:tcPr>
          <w:p w14:paraId="7A3999E4" w14:textId="24046B0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44" w:author="瑋婷 徐" w:date="2025-01-03T16:20:00Z" w16du:dateUtc="2025-01-03T08:20:00Z"/>
                <w:rFonts w:asciiTheme="majorEastAsia" w:eastAsia="標楷體" w:hAnsiTheme="majorEastAsia" w:cstheme="majorEastAsia"/>
                <w:rPrChange w:id="10245" w:author="瑋婷 徐" w:date="2025-01-04T22:55:00Z" w16du:dateUtc="2025-01-04T14:55:00Z">
                  <w:rPr>
                    <w:ins w:id="10246" w:author="瑋婷 徐" w:date="2025-01-03T16:20:00Z" w16du:dateUtc="2025-01-03T08:20:00Z"/>
                    <w:rFonts w:ascii="Times New Roman" w:eastAsia="Times New Roman" w:hAnsi="Times New Roman" w:cs="Times New Roman"/>
                    <w:sz w:val="20"/>
                    <w:szCs w:val="20"/>
                  </w:rPr>
                </w:rPrChange>
              </w:rPr>
              <w:pPrChange w:id="102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ED1B34C"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48" w:author="瑋婷 徐" w:date="2025-01-03T16:20:00Z" w16du:dateUtc="2025-01-03T08:20:00Z"/>
                <w:rFonts w:asciiTheme="majorEastAsia" w:eastAsia="標楷體" w:hAnsiTheme="majorEastAsia" w:cstheme="majorEastAsia"/>
                <w:rPrChange w:id="10249" w:author="瑋婷 徐" w:date="2025-01-04T22:55:00Z" w16du:dateUtc="2025-01-04T14:55:00Z">
                  <w:rPr>
                    <w:ins w:id="10250" w:author="瑋婷 徐" w:date="2025-01-03T16:20:00Z" w16du:dateUtc="2025-01-03T08:20:00Z"/>
                    <w:rFonts w:ascii="Times New Roman" w:eastAsia="Times New Roman" w:hAnsi="Times New Roman" w:cs="Times New Roman"/>
                    <w:sz w:val="20"/>
                    <w:szCs w:val="20"/>
                  </w:rPr>
                </w:rPrChange>
              </w:rPr>
              <w:pPrChange w:id="1025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DD81AA4"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52" w:author="瑋婷 徐" w:date="2025-01-03T16:20:00Z" w16du:dateUtc="2025-01-03T08:20:00Z"/>
                <w:rFonts w:asciiTheme="majorEastAsia" w:eastAsia="標楷體" w:hAnsiTheme="majorEastAsia" w:cstheme="majorEastAsia"/>
                <w:rPrChange w:id="10253" w:author="瑋婷 徐" w:date="2025-01-04T22:55:00Z" w16du:dateUtc="2025-01-04T14:55:00Z">
                  <w:rPr>
                    <w:ins w:id="10254" w:author="瑋婷 徐" w:date="2025-01-03T16:20:00Z" w16du:dateUtc="2025-01-03T08:20:00Z"/>
                    <w:rFonts w:ascii="Times New Roman" w:eastAsia="Times New Roman" w:hAnsi="Times New Roman" w:cs="Times New Roman"/>
                    <w:sz w:val="20"/>
                    <w:szCs w:val="20"/>
                  </w:rPr>
                </w:rPrChange>
              </w:rPr>
              <w:pPrChange w:id="102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682C99E"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56" w:author="瑋婷 徐" w:date="2025-01-03T16:20:00Z" w16du:dateUtc="2025-01-03T08:20:00Z"/>
                <w:rFonts w:asciiTheme="majorEastAsia" w:eastAsia="標楷體" w:hAnsiTheme="majorEastAsia" w:cstheme="majorEastAsia"/>
                <w:rPrChange w:id="10257" w:author="瑋婷 徐" w:date="2025-01-04T22:55:00Z" w16du:dateUtc="2025-01-04T14:55:00Z">
                  <w:rPr>
                    <w:ins w:id="10258" w:author="瑋婷 徐" w:date="2025-01-03T16:20:00Z" w16du:dateUtc="2025-01-03T08:20:00Z"/>
                    <w:rFonts w:ascii="Times New Roman" w:eastAsia="Times New Roman" w:hAnsi="Times New Roman" w:cs="Times New Roman"/>
                    <w:sz w:val="20"/>
                    <w:szCs w:val="20"/>
                  </w:rPr>
                </w:rPrChange>
              </w:rPr>
              <w:pPrChange w:id="102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627D632D"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60" w:author="瑋婷 徐" w:date="2025-01-03T16:20:00Z" w16du:dateUtc="2025-01-03T08:20:00Z"/>
                <w:rFonts w:asciiTheme="majorEastAsia" w:eastAsia="標楷體" w:hAnsiTheme="majorEastAsia" w:cstheme="majorEastAsia"/>
                <w:rPrChange w:id="10261" w:author="瑋婷 徐" w:date="2025-01-04T22:55:00Z" w16du:dateUtc="2025-01-04T14:55:00Z">
                  <w:rPr>
                    <w:ins w:id="10262" w:author="瑋婷 徐" w:date="2025-01-03T16:20:00Z" w16du:dateUtc="2025-01-03T08:20:00Z"/>
                    <w:rFonts w:ascii="Times New Roman" w:eastAsia="Times New Roman" w:hAnsi="Times New Roman" w:cs="Times New Roman"/>
                    <w:sz w:val="20"/>
                    <w:szCs w:val="20"/>
                  </w:rPr>
                </w:rPrChange>
              </w:rPr>
              <w:pPrChange w:id="1026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F5298B3"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64" w:author="瑋婷 徐" w:date="2025-01-03T16:20:00Z" w16du:dateUtc="2025-01-03T08:20:00Z"/>
                <w:rFonts w:asciiTheme="majorEastAsia" w:eastAsia="標楷體" w:hAnsiTheme="majorEastAsia" w:cstheme="majorEastAsia"/>
                <w:rPrChange w:id="10265" w:author="瑋婷 徐" w:date="2025-01-04T22:55:00Z" w16du:dateUtc="2025-01-04T14:55:00Z">
                  <w:rPr>
                    <w:ins w:id="10266" w:author="瑋婷 徐" w:date="2025-01-03T16:20:00Z" w16du:dateUtc="2025-01-03T08:20:00Z"/>
                    <w:rFonts w:ascii="Times New Roman" w:eastAsia="Times New Roman" w:hAnsi="Times New Roman" w:cs="Times New Roman"/>
                    <w:sz w:val="20"/>
                    <w:szCs w:val="20"/>
                  </w:rPr>
                </w:rPrChange>
              </w:rPr>
              <w:pPrChange w:id="102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EB905B0"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68" w:author="瑋婷 徐" w:date="2025-01-03T16:20:00Z" w16du:dateUtc="2025-01-03T08:20:00Z"/>
                <w:rFonts w:asciiTheme="majorEastAsia" w:eastAsia="標楷體" w:hAnsiTheme="majorEastAsia" w:cstheme="majorEastAsia"/>
                <w:rPrChange w:id="10269" w:author="瑋婷 徐" w:date="2025-01-04T22:55:00Z" w16du:dateUtc="2025-01-04T14:55:00Z">
                  <w:rPr>
                    <w:ins w:id="10270" w:author="瑋婷 徐" w:date="2025-01-03T16:20:00Z" w16du:dateUtc="2025-01-03T08:20:00Z"/>
                    <w:rFonts w:ascii="Times New Roman" w:eastAsia="Times New Roman" w:hAnsi="Times New Roman" w:cs="Times New Roman"/>
                    <w:sz w:val="20"/>
                    <w:szCs w:val="20"/>
                  </w:rPr>
                </w:rPrChange>
              </w:rPr>
              <w:pPrChange w:id="102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3B1BF1C0"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272" w:author="瑋婷 徐" w:date="2025-01-03T16:20:00Z" w16du:dateUtc="2025-01-03T08:20:00Z"/>
                <w:rFonts w:asciiTheme="majorEastAsia" w:eastAsia="標楷體" w:hAnsiTheme="majorEastAsia" w:cstheme="majorEastAsia"/>
                <w:rPrChange w:id="10273" w:author="瑋婷 徐" w:date="2025-01-04T22:55:00Z" w16du:dateUtc="2025-01-04T14:55:00Z">
                  <w:rPr>
                    <w:ins w:id="10274" w:author="瑋婷 徐" w:date="2025-01-03T16:20:00Z" w16du:dateUtc="2025-01-03T08:20:00Z"/>
                    <w:rFonts w:ascii="Times New Roman" w:eastAsia="Times New Roman" w:hAnsi="Times New Roman" w:cs="Times New Roman"/>
                    <w:sz w:val="20"/>
                    <w:szCs w:val="20"/>
                  </w:rPr>
                </w:rPrChange>
              </w:rPr>
              <w:pPrChange w:id="102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720C7A" w:rsidRPr="0046381B" w14:paraId="33D9BA94" w14:textId="77777777" w:rsidTr="003C19C7">
        <w:trPr>
          <w:cnfStyle w:val="000000100000" w:firstRow="0" w:lastRow="0" w:firstColumn="0" w:lastColumn="0" w:oddVBand="0" w:evenVBand="0" w:oddHBand="1" w:evenHBand="0" w:firstRowFirstColumn="0" w:firstRowLastColumn="0" w:lastRowFirstColumn="0" w:lastRowLastColumn="0"/>
          <w:trHeight w:val="300"/>
          <w:ins w:id="10276"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0068C6A5" w14:textId="77777777" w:rsidR="00DA433E" w:rsidRPr="0046381B" w:rsidRDefault="00DA433E">
            <w:pPr>
              <w:spacing w:line="360" w:lineRule="auto"/>
              <w:jc w:val="both"/>
              <w:rPr>
                <w:ins w:id="10277" w:author="瑋婷 徐" w:date="2025-01-03T16:20:00Z" w16du:dateUtc="2025-01-03T08:20:00Z"/>
                <w:rFonts w:asciiTheme="majorEastAsia" w:eastAsia="標楷體" w:hAnsiTheme="majorEastAsia" w:cstheme="majorEastAsia"/>
                <w:b w:val="0"/>
                <w:bCs w:val="0"/>
                <w:color w:val="000000"/>
                <w:rPrChange w:id="10278" w:author="瑋婷 徐" w:date="2025-01-04T22:55:00Z" w16du:dateUtc="2025-01-04T14:55:00Z">
                  <w:rPr>
                    <w:ins w:id="10279" w:author="瑋婷 徐" w:date="2025-01-03T16:20:00Z" w16du:dateUtc="2025-01-03T08:20:00Z"/>
                    <w:rFonts w:cs="Calibri"/>
                    <w:color w:val="000000"/>
                    <w:sz w:val="22"/>
                  </w:rPr>
                </w:rPrChange>
              </w:rPr>
              <w:pPrChange w:id="10280" w:author="瑋婷 徐" w:date="2025-01-03T16:21:00Z" w16du:dateUtc="2025-01-03T08:21:00Z">
                <w:pPr/>
              </w:pPrChange>
            </w:pPr>
            <w:ins w:id="10281" w:author="瑋婷 徐" w:date="2025-01-03T16:20:00Z" w16du:dateUtc="2025-01-03T08:20:00Z">
              <w:r w:rsidRPr="0046381B">
                <w:rPr>
                  <w:rFonts w:asciiTheme="majorEastAsia" w:eastAsia="標楷體" w:hAnsiTheme="majorEastAsia" w:cstheme="majorEastAsia"/>
                  <w:b w:val="0"/>
                  <w:bCs w:val="0"/>
                  <w:color w:val="000000"/>
                  <w:rPrChange w:id="10282" w:author="瑋婷 徐" w:date="2025-01-04T22:55:00Z" w16du:dateUtc="2025-01-04T14:55:00Z">
                    <w:rPr>
                      <w:rFonts w:cs="Calibri"/>
                      <w:color w:val="000000"/>
                      <w:sz w:val="22"/>
                    </w:rPr>
                  </w:rPrChange>
                </w:rPr>
                <w:t>白頭翁</w:t>
              </w:r>
              <w:r w:rsidRPr="0046381B">
                <w:rPr>
                  <w:rFonts w:asciiTheme="majorEastAsia" w:eastAsia="標楷體" w:hAnsiTheme="majorEastAsia" w:cstheme="majorEastAsia"/>
                  <w:b w:val="0"/>
                  <w:bCs w:val="0"/>
                  <w:color w:val="000000"/>
                  <w:rPrChange w:id="10283" w:author="瑋婷 徐" w:date="2025-01-04T22:55:00Z" w16du:dateUtc="2025-01-04T14:55:00Z">
                    <w:rPr>
                      <w:rFonts w:cs="Calibri"/>
                      <w:color w:val="000000"/>
                      <w:sz w:val="22"/>
                    </w:rPr>
                  </w:rPrChange>
                </w:rPr>
                <w:t xml:space="preserve"> </w:t>
              </w:r>
              <w:r w:rsidRPr="0046381B">
                <w:rPr>
                  <w:rFonts w:asciiTheme="majorEastAsia" w:eastAsia="標楷體" w:hAnsiTheme="majorEastAsia" w:cstheme="majorEastAsia"/>
                  <w:b w:val="0"/>
                  <w:bCs w:val="0"/>
                  <w:color w:val="000000"/>
                  <w:rPrChange w:id="10284" w:author="瑋婷 徐" w:date="2025-01-04T22:55:00Z" w16du:dateUtc="2025-01-04T14:55:00Z">
                    <w:rPr>
                      <w:color w:val="000000"/>
                      <w:sz w:val="22"/>
                    </w:rPr>
                  </w:rPrChange>
                </w:rPr>
                <w:t>※</w:t>
              </w:r>
              <w:r w:rsidRPr="0046381B">
                <w:rPr>
                  <w:rFonts w:asciiTheme="majorEastAsia" w:eastAsia="標楷體" w:hAnsiTheme="majorEastAsia" w:cstheme="majorEastAsia"/>
                  <w:b w:val="0"/>
                  <w:bCs w:val="0"/>
                  <w:color w:val="000000"/>
                  <w:rPrChange w:id="10285" w:author="瑋婷 徐" w:date="2025-01-04T22:55:00Z" w16du:dateUtc="2025-01-04T14:55:00Z">
                    <w:rPr>
                      <w:rFonts w:cs="Calibri"/>
                      <w:color w:val="000000"/>
                      <w:sz w:val="22"/>
                    </w:rPr>
                  </w:rPrChange>
                </w:rPr>
                <w:t xml:space="preserve"> </w:t>
              </w:r>
            </w:ins>
          </w:p>
        </w:tc>
        <w:tc>
          <w:tcPr>
            <w:tcW w:w="1286" w:type="pct"/>
            <w:hideMark/>
          </w:tcPr>
          <w:p w14:paraId="4E9945C3"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286" w:author="瑋婷 徐" w:date="2025-01-03T16:20:00Z" w16du:dateUtc="2025-01-03T08:20:00Z"/>
                <w:rFonts w:asciiTheme="majorEastAsia" w:eastAsia="標楷體" w:hAnsiTheme="majorEastAsia" w:cstheme="majorEastAsia"/>
                <w:i/>
                <w:iCs/>
                <w:color w:val="000000"/>
                <w:rPrChange w:id="10287" w:author="瑋婷 徐" w:date="2025-01-04T22:55:00Z" w16du:dateUtc="2025-01-04T14:55:00Z">
                  <w:rPr>
                    <w:ins w:id="10288" w:author="瑋婷 徐" w:date="2025-01-03T16:20:00Z" w16du:dateUtc="2025-01-03T08:20:00Z"/>
                    <w:rFonts w:cs="Calibri"/>
                    <w:i/>
                    <w:iCs/>
                    <w:color w:val="000000"/>
                    <w:sz w:val="22"/>
                  </w:rPr>
                </w:rPrChange>
              </w:rPr>
              <w:pPrChange w:id="102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290" w:author="瑋婷 徐" w:date="2025-01-03T16:20:00Z" w16du:dateUtc="2025-01-03T08:20:00Z">
              <w:r w:rsidRPr="0046381B">
                <w:rPr>
                  <w:rFonts w:asciiTheme="majorEastAsia" w:eastAsia="標楷體" w:hAnsiTheme="majorEastAsia" w:cstheme="majorEastAsia"/>
                  <w:i/>
                  <w:iCs/>
                  <w:color w:val="000000"/>
                  <w:rPrChange w:id="10291" w:author="瑋婷 徐" w:date="2025-01-04T22:55:00Z" w16du:dateUtc="2025-01-04T14:55:00Z">
                    <w:rPr>
                      <w:rFonts w:cs="Calibri"/>
                      <w:i/>
                      <w:iCs/>
                      <w:color w:val="000000"/>
                      <w:sz w:val="22"/>
                    </w:rPr>
                  </w:rPrChange>
                </w:rPr>
                <w:t>Pycnonotus sinensis</w:t>
              </w:r>
            </w:ins>
          </w:p>
        </w:tc>
        <w:tc>
          <w:tcPr>
            <w:tcW w:w="148" w:type="pct"/>
            <w:noWrap/>
            <w:hideMark/>
          </w:tcPr>
          <w:p w14:paraId="69162EEB"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292" w:author="瑋婷 徐" w:date="2025-01-03T16:20:00Z" w16du:dateUtc="2025-01-03T08:20:00Z"/>
                <w:rFonts w:asciiTheme="majorEastAsia" w:eastAsia="標楷體" w:hAnsiTheme="majorEastAsia" w:cstheme="majorEastAsia"/>
                <w:color w:val="000000"/>
                <w:rPrChange w:id="10293" w:author="瑋婷 徐" w:date="2025-01-04T22:55:00Z" w16du:dateUtc="2025-01-04T14:55:00Z">
                  <w:rPr>
                    <w:ins w:id="10294" w:author="瑋婷 徐" w:date="2025-01-03T16:20:00Z" w16du:dateUtc="2025-01-03T08:20:00Z"/>
                    <w:rFonts w:cs="Calibri"/>
                    <w:color w:val="000000"/>
                    <w:sz w:val="22"/>
                  </w:rPr>
                </w:rPrChange>
              </w:rPr>
              <w:pPrChange w:id="102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296" w:author="瑋婷 徐" w:date="2025-01-03T16:20:00Z" w16du:dateUtc="2025-01-03T08:20:00Z">
              <w:r w:rsidRPr="0046381B">
                <w:rPr>
                  <w:rFonts w:asciiTheme="majorEastAsia" w:eastAsia="標楷體" w:hAnsiTheme="majorEastAsia" w:cstheme="majorEastAsia"/>
                  <w:color w:val="000000"/>
                  <w:rPrChange w:id="10297" w:author="瑋婷 徐" w:date="2025-01-04T22:55:00Z" w16du:dateUtc="2025-01-04T14:55:00Z">
                    <w:rPr>
                      <w:rFonts w:cs="Calibri"/>
                      <w:color w:val="000000"/>
                      <w:sz w:val="22"/>
                    </w:rPr>
                  </w:rPrChange>
                </w:rPr>
                <w:t>*</w:t>
              </w:r>
            </w:ins>
          </w:p>
        </w:tc>
        <w:tc>
          <w:tcPr>
            <w:tcW w:w="148" w:type="pct"/>
            <w:noWrap/>
            <w:hideMark/>
          </w:tcPr>
          <w:p w14:paraId="1312D6E0"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298" w:author="瑋婷 徐" w:date="2025-01-03T16:20:00Z" w16du:dateUtc="2025-01-03T08:20:00Z"/>
                <w:rFonts w:asciiTheme="majorEastAsia" w:eastAsia="標楷體" w:hAnsiTheme="majorEastAsia" w:cstheme="majorEastAsia"/>
                <w:color w:val="000000"/>
                <w:rPrChange w:id="10299" w:author="瑋婷 徐" w:date="2025-01-04T22:55:00Z" w16du:dateUtc="2025-01-04T14:55:00Z">
                  <w:rPr>
                    <w:ins w:id="10300" w:author="瑋婷 徐" w:date="2025-01-03T16:20:00Z" w16du:dateUtc="2025-01-03T08:20:00Z"/>
                    <w:rFonts w:cs="Calibri"/>
                    <w:color w:val="000000"/>
                    <w:sz w:val="22"/>
                  </w:rPr>
                </w:rPrChange>
              </w:rPr>
              <w:pPrChange w:id="103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302" w:author="瑋婷 徐" w:date="2025-01-03T16:20:00Z" w16du:dateUtc="2025-01-03T08:20:00Z">
              <w:r w:rsidRPr="0046381B">
                <w:rPr>
                  <w:rFonts w:asciiTheme="majorEastAsia" w:eastAsia="標楷體" w:hAnsiTheme="majorEastAsia" w:cstheme="majorEastAsia"/>
                  <w:color w:val="000000"/>
                  <w:rPrChange w:id="10303" w:author="瑋婷 徐" w:date="2025-01-04T22:55:00Z" w16du:dateUtc="2025-01-04T14:55:00Z">
                    <w:rPr>
                      <w:rFonts w:cs="Calibri"/>
                      <w:color w:val="000000"/>
                      <w:sz w:val="22"/>
                    </w:rPr>
                  </w:rPrChange>
                </w:rPr>
                <w:t>*</w:t>
              </w:r>
            </w:ins>
          </w:p>
        </w:tc>
        <w:tc>
          <w:tcPr>
            <w:tcW w:w="148" w:type="pct"/>
            <w:noWrap/>
            <w:hideMark/>
          </w:tcPr>
          <w:p w14:paraId="54C9F942"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04" w:author="瑋婷 徐" w:date="2025-01-03T16:20:00Z" w16du:dateUtc="2025-01-03T08:20:00Z"/>
                <w:rFonts w:asciiTheme="majorEastAsia" w:eastAsia="標楷體" w:hAnsiTheme="majorEastAsia" w:cstheme="majorEastAsia"/>
                <w:color w:val="000000"/>
                <w:rPrChange w:id="10305" w:author="瑋婷 徐" w:date="2025-01-04T22:55:00Z" w16du:dateUtc="2025-01-04T14:55:00Z">
                  <w:rPr>
                    <w:ins w:id="10306" w:author="瑋婷 徐" w:date="2025-01-03T16:20:00Z" w16du:dateUtc="2025-01-03T08:20:00Z"/>
                    <w:rFonts w:cs="Calibri"/>
                    <w:color w:val="000000"/>
                    <w:sz w:val="22"/>
                  </w:rPr>
                </w:rPrChange>
              </w:rPr>
              <w:pPrChange w:id="1030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36C476B"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08" w:author="瑋婷 徐" w:date="2025-01-03T16:20:00Z" w16du:dateUtc="2025-01-03T08:20:00Z"/>
                <w:rFonts w:asciiTheme="majorEastAsia" w:eastAsia="標楷體" w:hAnsiTheme="majorEastAsia" w:cstheme="majorEastAsia"/>
                <w:color w:val="000000"/>
                <w:rPrChange w:id="10309" w:author="瑋婷 徐" w:date="2025-01-04T22:55:00Z" w16du:dateUtc="2025-01-04T14:55:00Z">
                  <w:rPr>
                    <w:ins w:id="10310" w:author="瑋婷 徐" w:date="2025-01-03T16:20:00Z" w16du:dateUtc="2025-01-03T08:20:00Z"/>
                    <w:rFonts w:cs="Calibri"/>
                    <w:color w:val="000000"/>
                    <w:sz w:val="22"/>
                  </w:rPr>
                </w:rPrChange>
              </w:rPr>
              <w:pPrChange w:id="1031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312" w:author="瑋婷 徐" w:date="2025-01-03T16:20:00Z" w16du:dateUtc="2025-01-03T08:20:00Z">
              <w:r w:rsidRPr="0046381B">
                <w:rPr>
                  <w:rFonts w:asciiTheme="majorEastAsia" w:eastAsia="標楷體" w:hAnsiTheme="majorEastAsia" w:cstheme="majorEastAsia"/>
                  <w:color w:val="000000"/>
                  <w:rPrChange w:id="10313" w:author="瑋婷 徐" w:date="2025-01-04T22:55:00Z" w16du:dateUtc="2025-01-04T14:55:00Z">
                    <w:rPr>
                      <w:rFonts w:cs="Calibri"/>
                      <w:color w:val="000000"/>
                      <w:sz w:val="22"/>
                    </w:rPr>
                  </w:rPrChange>
                </w:rPr>
                <w:t>*</w:t>
              </w:r>
            </w:ins>
          </w:p>
        </w:tc>
        <w:tc>
          <w:tcPr>
            <w:tcW w:w="148" w:type="pct"/>
            <w:noWrap/>
            <w:hideMark/>
          </w:tcPr>
          <w:p w14:paraId="4BFCCA08"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14" w:author="瑋婷 徐" w:date="2025-01-03T16:20:00Z" w16du:dateUtc="2025-01-03T08:20:00Z"/>
                <w:rFonts w:asciiTheme="majorEastAsia" w:eastAsia="標楷體" w:hAnsiTheme="majorEastAsia" w:cstheme="majorEastAsia"/>
                <w:color w:val="000000"/>
                <w:rPrChange w:id="10315" w:author="瑋婷 徐" w:date="2025-01-04T22:55:00Z" w16du:dateUtc="2025-01-04T14:55:00Z">
                  <w:rPr>
                    <w:ins w:id="10316" w:author="瑋婷 徐" w:date="2025-01-03T16:20:00Z" w16du:dateUtc="2025-01-03T08:20:00Z"/>
                    <w:rFonts w:cs="Calibri"/>
                    <w:color w:val="000000"/>
                    <w:sz w:val="22"/>
                  </w:rPr>
                </w:rPrChange>
              </w:rPr>
              <w:pPrChange w:id="103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318" w:author="瑋婷 徐" w:date="2025-01-03T16:20:00Z" w16du:dateUtc="2025-01-03T08:20:00Z">
              <w:r w:rsidRPr="0046381B">
                <w:rPr>
                  <w:rFonts w:asciiTheme="majorEastAsia" w:eastAsia="標楷體" w:hAnsiTheme="majorEastAsia" w:cstheme="majorEastAsia"/>
                  <w:color w:val="000000"/>
                  <w:rPrChange w:id="10319" w:author="瑋婷 徐" w:date="2025-01-04T22:55:00Z" w16du:dateUtc="2025-01-04T14:55:00Z">
                    <w:rPr>
                      <w:rFonts w:cs="Calibri"/>
                      <w:color w:val="000000"/>
                      <w:sz w:val="22"/>
                    </w:rPr>
                  </w:rPrChange>
                </w:rPr>
                <w:t>*</w:t>
              </w:r>
            </w:ins>
          </w:p>
        </w:tc>
        <w:tc>
          <w:tcPr>
            <w:tcW w:w="109" w:type="pct"/>
            <w:noWrap/>
            <w:hideMark/>
          </w:tcPr>
          <w:p w14:paraId="3BDF7FE8"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20" w:author="瑋婷 徐" w:date="2025-01-03T16:20:00Z" w16du:dateUtc="2025-01-03T08:20:00Z"/>
                <w:rFonts w:asciiTheme="majorEastAsia" w:eastAsia="標楷體" w:hAnsiTheme="majorEastAsia" w:cstheme="majorEastAsia"/>
                <w:color w:val="000000"/>
                <w:rPrChange w:id="10321" w:author="瑋婷 徐" w:date="2025-01-04T22:55:00Z" w16du:dateUtc="2025-01-04T14:55:00Z">
                  <w:rPr>
                    <w:ins w:id="10322" w:author="瑋婷 徐" w:date="2025-01-03T16:20:00Z" w16du:dateUtc="2025-01-03T08:20:00Z"/>
                    <w:rFonts w:cs="Calibri"/>
                    <w:color w:val="000000"/>
                    <w:sz w:val="22"/>
                  </w:rPr>
                </w:rPrChange>
              </w:rPr>
              <w:pPrChange w:id="103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4A1A6BFB" w14:textId="77777777" w:rsidR="00DA433E" w:rsidRPr="0046381B"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0324" w:author="瑋婷 徐" w:date="2025-01-03T16:33:00Z" w16du:dateUtc="2025-01-03T08:33:00Z"/>
                <w:rFonts w:asciiTheme="majorEastAsia" w:eastAsia="標楷體" w:hAnsiTheme="majorEastAsia" w:cstheme="majorEastAsia"/>
                <w:color w:val="000000"/>
              </w:rPr>
            </w:pPr>
          </w:p>
        </w:tc>
        <w:tc>
          <w:tcPr>
            <w:tcW w:w="148" w:type="pct"/>
            <w:noWrap/>
            <w:hideMark/>
          </w:tcPr>
          <w:p w14:paraId="083AA972" w14:textId="07184BA3"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25" w:author="瑋婷 徐" w:date="2025-01-03T16:20:00Z" w16du:dateUtc="2025-01-03T08:20:00Z"/>
                <w:rFonts w:asciiTheme="majorEastAsia" w:eastAsia="標楷體" w:hAnsiTheme="majorEastAsia" w:cstheme="majorEastAsia"/>
                <w:color w:val="000000"/>
                <w:rPrChange w:id="10326" w:author="瑋婷 徐" w:date="2025-01-04T22:55:00Z" w16du:dateUtc="2025-01-04T14:55:00Z">
                  <w:rPr>
                    <w:ins w:id="10327" w:author="瑋婷 徐" w:date="2025-01-03T16:20:00Z" w16du:dateUtc="2025-01-03T08:20:00Z"/>
                    <w:rFonts w:cs="Calibri"/>
                    <w:color w:val="000000"/>
                    <w:sz w:val="22"/>
                  </w:rPr>
                </w:rPrChange>
              </w:rPr>
              <w:pPrChange w:id="1032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329" w:author="瑋婷 徐" w:date="2025-01-03T16:20:00Z" w16du:dateUtc="2025-01-03T08:20:00Z">
              <w:r w:rsidRPr="0046381B">
                <w:rPr>
                  <w:rFonts w:asciiTheme="majorEastAsia" w:eastAsia="標楷體" w:hAnsiTheme="majorEastAsia" w:cstheme="majorEastAsia"/>
                  <w:color w:val="000000"/>
                  <w:rPrChange w:id="10330" w:author="瑋婷 徐" w:date="2025-01-04T22:55:00Z" w16du:dateUtc="2025-01-04T14:55:00Z">
                    <w:rPr>
                      <w:rFonts w:cs="Calibri"/>
                      <w:color w:val="000000"/>
                      <w:sz w:val="22"/>
                    </w:rPr>
                  </w:rPrChange>
                </w:rPr>
                <w:t>*</w:t>
              </w:r>
            </w:ins>
          </w:p>
        </w:tc>
        <w:tc>
          <w:tcPr>
            <w:tcW w:w="148" w:type="pct"/>
            <w:noWrap/>
            <w:hideMark/>
          </w:tcPr>
          <w:p w14:paraId="4D833CCD"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31" w:author="瑋婷 徐" w:date="2025-01-03T16:20:00Z" w16du:dateUtc="2025-01-03T08:20:00Z"/>
                <w:rFonts w:asciiTheme="majorEastAsia" w:eastAsia="標楷體" w:hAnsiTheme="majorEastAsia" w:cstheme="majorEastAsia"/>
                <w:color w:val="000000"/>
                <w:rPrChange w:id="10332" w:author="瑋婷 徐" w:date="2025-01-04T22:55:00Z" w16du:dateUtc="2025-01-04T14:55:00Z">
                  <w:rPr>
                    <w:ins w:id="10333" w:author="瑋婷 徐" w:date="2025-01-03T16:20:00Z" w16du:dateUtc="2025-01-03T08:20:00Z"/>
                    <w:rFonts w:cs="Calibri"/>
                    <w:color w:val="000000"/>
                    <w:sz w:val="22"/>
                  </w:rPr>
                </w:rPrChange>
              </w:rPr>
              <w:pPrChange w:id="103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EC05BC4"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35" w:author="瑋婷 徐" w:date="2025-01-03T16:20:00Z" w16du:dateUtc="2025-01-03T08:20:00Z"/>
                <w:rFonts w:asciiTheme="majorEastAsia" w:eastAsia="標楷體" w:hAnsiTheme="majorEastAsia" w:cstheme="majorEastAsia"/>
                <w:rPrChange w:id="10336" w:author="瑋婷 徐" w:date="2025-01-04T22:55:00Z" w16du:dateUtc="2025-01-04T14:55:00Z">
                  <w:rPr>
                    <w:ins w:id="10337" w:author="瑋婷 徐" w:date="2025-01-03T16:20:00Z" w16du:dateUtc="2025-01-03T08:20:00Z"/>
                    <w:rFonts w:ascii="Times New Roman" w:eastAsia="Times New Roman" w:hAnsi="Times New Roman" w:cs="Times New Roman"/>
                    <w:sz w:val="20"/>
                    <w:szCs w:val="20"/>
                  </w:rPr>
                </w:rPrChange>
              </w:rPr>
              <w:pPrChange w:id="1033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48D3921"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39" w:author="瑋婷 徐" w:date="2025-01-03T16:20:00Z" w16du:dateUtc="2025-01-03T08:20:00Z"/>
                <w:rFonts w:asciiTheme="majorEastAsia" w:eastAsia="標楷體" w:hAnsiTheme="majorEastAsia" w:cstheme="majorEastAsia"/>
                <w:rPrChange w:id="10340" w:author="瑋婷 徐" w:date="2025-01-04T22:55:00Z" w16du:dateUtc="2025-01-04T14:55:00Z">
                  <w:rPr>
                    <w:ins w:id="10341" w:author="瑋婷 徐" w:date="2025-01-03T16:20:00Z" w16du:dateUtc="2025-01-03T08:20:00Z"/>
                    <w:rFonts w:ascii="Times New Roman" w:eastAsia="Times New Roman" w:hAnsi="Times New Roman" w:cs="Times New Roman"/>
                    <w:sz w:val="20"/>
                    <w:szCs w:val="20"/>
                  </w:rPr>
                </w:rPrChange>
              </w:rPr>
              <w:pPrChange w:id="1034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634BBA74" w14:textId="77777777" w:rsidR="00DA433E" w:rsidRPr="0046381B"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0343" w:author="瑋婷 徐" w:date="2025-01-03T16:33:00Z" w16du:dateUtc="2025-01-03T08:33:00Z"/>
                <w:rFonts w:asciiTheme="majorEastAsia" w:eastAsia="標楷體" w:hAnsiTheme="majorEastAsia" w:cstheme="majorEastAsia"/>
                <w:color w:val="000000"/>
              </w:rPr>
            </w:pPr>
          </w:p>
        </w:tc>
        <w:tc>
          <w:tcPr>
            <w:tcW w:w="148" w:type="pct"/>
            <w:noWrap/>
            <w:hideMark/>
          </w:tcPr>
          <w:p w14:paraId="68D59967" w14:textId="5D2804C4"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44" w:author="瑋婷 徐" w:date="2025-01-03T16:20:00Z" w16du:dateUtc="2025-01-03T08:20:00Z"/>
                <w:rFonts w:asciiTheme="majorEastAsia" w:eastAsia="標楷體" w:hAnsiTheme="majorEastAsia" w:cstheme="majorEastAsia"/>
                <w:color w:val="000000"/>
                <w:rPrChange w:id="10345" w:author="瑋婷 徐" w:date="2025-01-04T22:55:00Z" w16du:dateUtc="2025-01-04T14:55:00Z">
                  <w:rPr>
                    <w:ins w:id="10346" w:author="瑋婷 徐" w:date="2025-01-03T16:20:00Z" w16du:dateUtc="2025-01-03T08:20:00Z"/>
                    <w:rFonts w:cs="Calibri"/>
                    <w:color w:val="000000"/>
                    <w:sz w:val="22"/>
                  </w:rPr>
                </w:rPrChange>
              </w:rPr>
              <w:pPrChange w:id="103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348" w:author="瑋婷 徐" w:date="2025-01-03T16:20:00Z" w16du:dateUtc="2025-01-03T08:20:00Z">
              <w:r w:rsidRPr="0046381B">
                <w:rPr>
                  <w:rFonts w:asciiTheme="majorEastAsia" w:eastAsia="標楷體" w:hAnsiTheme="majorEastAsia" w:cstheme="majorEastAsia"/>
                  <w:color w:val="000000"/>
                  <w:rPrChange w:id="10349" w:author="瑋婷 徐" w:date="2025-01-04T22:55:00Z" w16du:dateUtc="2025-01-04T14:55:00Z">
                    <w:rPr>
                      <w:rFonts w:cs="Calibri"/>
                      <w:color w:val="000000"/>
                      <w:sz w:val="22"/>
                    </w:rPr>
                  </w:rPrChange>
                </w:rPr>
                <w:t>*</w:t>
              </w:r>
            </w:ins>
          </w:p>
        </w:tc>
        <w:tc>
          <w:tcPr>
            <w:tcW w:w="148" w:type="pct"/>
            <w:noWrap/>
            <w:hideMark/>
          </w:tcPr>
          <w:p w14:paraId="656AEC57"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50" w:author="瑋婷 徐" w:date="2025-01-03T16:20:00Z" w16du:dateUtc="2025-01-03T08:20:00Z"/>
                <w:rFonts w:asciiTheme="majorEastAsia" w:eastAsia="標楷體" w:hAnsiTheme="majorEastAsia" w:cstheme="majorEastAsia"/>
                <w:color w:val="000000"/>
                <w:rPrChange w:id="10351" w:author="瑋婷 徐" w:date="2025-01-04T22:55:00Z" w16du:dateUtc="2025-01-04T14:55:00Z">
                  <w:rPr>
                    <w:ins w:id="10352" w:author="瑋婷 徐" w:date="2025-01-03T16:20:00Z" w16du:dateUtc="2025-01-03T08:20:00Z"/>
                    <w:rFonts w:cs="Calibri"/>
                    <w:color w:val="000000"/>
                    <w:sz w:val="22"/>
                  </w:rPr>
                </w:rPrChange>
              </w:rPr>
              <w:pPrChange w:id="103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1F9C356"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54" w:author="瑋婷 徐" w:date="2025-01-03T16:20:00Z" w16du:dateUtc="2025-01-03T08:20:00Z"/>
                <w:rFonts w:asciiTheme="majorEastAsia" w:eastAsia="標楷體" w:hAnsiTheme="majorEastAsia" w:cstheme="majorEastAsia"/>
                <w:rPrChange w:id="10355" w:author="瑋婷 徐" w:date="2025-01-04T22:55:00Z" w16du:dateUtc="2025-01-04T14:55:00Z">
                  <w:rPr>
                    <w:ins w:id="10356" w:author="瑋婷 徐" w:date="2025-01-03T16:20:00Z" w16du:dateUtc="2025-01-03T08:20:00Z"/>
                    <w:rFonts w:ascii="Times New Roman" w:eastAsia="Times New Roman" w:hAnsi="Times New Roman" w:cs="Times New Roman"/>
                    <w:sz w:val="20"/>
                    <w:szCs w:val="20"/>
                  </w:rPr>
                </w:rPrChange>
              </w:rPr>
              <w:pPrChange w:id="103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5C78C23"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58" w:author="瑋婷 徐" w:date="2025-01-03T16:20:00Z" w16du:dateUtc="2025-01-03T08:20:00Z"/>
                <w:rFonts w:asciiTheme="majorEastAsia" w:eastAsia="標楷體" w:hAnsiTheme="majorEastAsia" w:cstheme="majorEastAsia"/>
                <w:rPrChange w:id="10359" w:author="瑋婷 徐" w:date="2025-01-04T22:55:00Z" w16du:dateUtc="2025-01-04T14:55:00Z">
                  <w:rPr>
                    <w:ins w:id="10360" w:author="瑋婷 徐" w:date="2025-01-03T16:20:00Z" w16du:dateUtc="2025-01-03T08:20:00Z"/>
                    <w:rFonts w:ascii="Times New Roman" w:eastAsia="Times New Roman" w:hAnsi="Times New Roman" w:cs="Times New Roman"/>
                    <w:sz w:val="20"/>
                    <w:szCs w:val="20"/>
                  </w:rPr>
                </w:rPrChange>
              </w:rPr>
              <w:pPrChange w:id="103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3580903"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62" w:author="瑋婷 徐" w:date="2025-01-03T16:20:00Z" w16du:dateUtc="2025-01-03T08:20:00Z"/>
                <w:rFonts w:asciiTheme="majorEastAsia" w:eastAsia="標楷體" w:hAnsiTheme="majorEastAsia" w:cstheme="majorEastAsia"/>
                <w:rPrChange w:id="10363" w:author="瑋婷 徐" w:date="2025-01-04T22:55:00Z" w16du:dateUtc="2025-01-04T14:55:00Z">
                  <w:rPr>
                    <w:ins w:id="10364" w:author="瑋婷 徐" w:date="2025-01-03T16:20:00Z" w16du:dateUtc="2025-01-03T08:20:00Z"/>
                    <w:rFonts w:ascii="Times New Roman" w:eastAsia="Times New Roman" w:hAnsi="Times New Roman" w:cs="Times New Roman"/>
                    <w:sz w:val="20"/>
                    <w:szCs w:val="20"/>
                  </w:rPr>
                </w:rPrChange>
              </w:rPr>
              <w:pPrChange w:id="103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35E79F3"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66" w:author="瑋婷 徐" w:date="2025-01-03T16:20:00Z" w16du:dateUtc="2025-01-03T08:20:00Z"/>
                <w:rFonts w:asciiTheme="majorEastAsia" w:eastAsia="標楷體" w:hAnsiTheme="majorEastAsia" w:cstheme="majorEastAsia"/>
                <w:rPrChange w:id="10367" w:author="瑋婷 徐" w:date="2025-01-04T22:55:00Z" w16du:dateUtc="2025-01-04T14:55:00Z">
                  <w:rPr>
                    <w:ins w:id="10368" w:author="瑋婷 徐" w:date="2025-01-03T16:20:00Z" w16du:dateUtc="2025-01-03T08:20:00Z"/>
                    <w:rFonts w:ascii="Times New Roman" w:eastAsia="Times New Roman" w:hAnsi="Times New Roman" w:cs="Times New Roman"/>
                    <w:sz w:val="20"/>
                    <w:szCs w:val="20"/>
                  </w:rPr>
                </w:rPrChange>
              </w:rPr>
              <w:pPrChange w:id="103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A795285"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70" w:author="瑋婷 徐" w:date="2025-01-03T16:20:00Z" w16du:dateUtc="2025-01-03T08:20:00Z"/>
                <w:rFonts w:asciiTheme="majorEastAsia" w:eastAsia="標楷體" w:hAnsiTheme="majorEastAsia" w:cstheme="majorEastAsia"/>
                <w:rPrChange w:id="10371" w:author="瑋婷 徐" w:date="2025-01-04T22:55:00Z" w16du:dateUtc="2025-01-04T14:55:00Z">
                  <w:rPr>
                    <w:ins w:id="10372" w:author="瑋婷 徐" w:date="2025-01-03T16:20:00Z" w16du:dateUtc="2025-01-03T08:20:00Z"/>
                    <w:rFonts w:ascii="Times New Roman" w:eastAsia="Times New Roman" w:hAnsi="Times New Roman" w:cs="Times New Roman"/>
                    <w:sz w:val="20"/>
                    <w:szCs w:val="20"/>
                  </w:rPr>
                </w:rPrChange>
              </w:rPr>
              <w:pPrChange w:id="103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5B5F79BA"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374" w:author="瑋婷 徐" w:date="2025-01-03T16:20:00Z" w16du:dateUtc="2025-01-03T08:20:00Z"/>
                <w:rFonts w:asciiTheme="majorEastAsia" w:eastAsia="標楷體" w:hAnsiTheme="majorEastAsia" w:cstheme="majorEastAsia"/>
                <w:rPrChange w:id="10375" w:author="瑋婷 徐" w:date="2025-01-04T22:55:00Z" w16du:dateUtc="2025-01-04T14:55:00Z">
                  <w:rPr>
                    <w:ins w:id="10376" w:author="瑋婷 徐" w:date="2025-01-03T16:20:00Z" w16du:dateUtc="2025-01-03T08:20:00Z"/>
                    <w:rFonts w:ascii="Times New Roman" w:eastAsia="Times New Roman" w:hAnsi="Times New Roman" w:cs="Times New Roman"/>
                    <w:sz w:val="20"/>
                    <w:szCs w:val="20"/>
                  </w:rPr>
                </w:rPrChange>
              </w:rPr>
              <w:pPrChange w:id="103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46381B" w14:paraId="226B6182" w14:textId="77777777" w:rsidTr="003C19C7">
        <w:trPr>
          <w:trHeight w:val="300"/>
          <w:ins w:id="10378"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08F2FDED" w14:textId="77777777" w:rsidR="00DA433E" w:rsidRPr="0046381B" w:rsidRDefault="00DA433E">
            <w:pPr>
              <w:spacing w:line="360" w:lineRule="auto"/>
              <w:jc w:val="both"/>
              <w:rPr>
                <w:ins w:id="10379" w:author="瑋婷 徐" w:date="2025-01-03T16:20:00Z" w16du:dateUtc="2025-01-03T08:20:00Z"/>
                <w:rFonts w:asciiTheme="majorEastAsia" w:eastAsia="標楷體" w:hAnsiTheme="majorEastAsia" w:cstheme="majorEastAsia"/>
                <w:b w:val="0"/>
                <w:bCs w:val="0"/>
                <w:color w:val="000000"/>
                <w:rPrChange w:id="10380" w:author="瑋婷 徐" w:date="2025-01-04T22:55:00Z" w16du:dateUtc="2025-01-04T14:55:00Z">
                  <w:rPr>
                    <w:ins w:id="10381" w:author="瑋婷 徐" w:date="2025-01-03T16:20:00Z" w16du:dateUtc="2025-01-03T08:20:00Z"/>
                    <w:rFonts w:cs="Calibri"/>
                    <w:color w:val="000000"/>
                    <w:sz w:val="22"/>
                  </w:rPr>
                </w:rPrChange>
              </w:rPr>
              <w:pPrChange w:id="10382" w:author="瑋婷 徐" w:date="2025-01-03T16:21:00Z" w16du:dateUtc="2025-01-03T08:21:00Z">
                <w:pPr/>
              </w:pPrChange>
            </w:pPr>
            <w:ins w:id="10383" w:author="瑋婷 徐" w:date="2025-01-03T16:20:00Z" w16du:dateUtc="2025-01-03T08:20:00Z">
              <w:r w:rsidRPr="0046381B">
                <w:rPr>
                  <w:rFonts w:asciiTheme="majorEastAsia" w:eastAsia="標楷體" w:hAnsiTheme="majorEastAsia" w:cstheme="majorEastAsia"/>
                  <w:b w:val="0"/>
                  <w:bCs w:val="0"/>
                  <w:color w:val="000000"/>
                  <w:rPrChange w:id="10384" w:author="瑋婷 徐" w:date="2025-01-04T22:55:00Z" w16du:dateUtc="2025-01-04T14:55:00Z">
                    <w:rPr>
                      <w:rFonts w:cs="Calibri"/>
                      <w:color w:val="000000"/>
                      <w:sz w:val="22"/>
                    </w:rPr>
                  </w:rPrChange>
                </w:rPr>
                <w:t>紅嘴黑鵯</w:t>
              </w:r>
              <w:r w:rsidRPr="0046381B">
                <w:rPr>
                  <w:rFonts w:asciiTheme="majorEastAsia" w:eastAsia="標楷體" w:hAnsiTheme="majorEastAsia" w:cstheme="majorEastAsia"/>
                  <w:b w:val="0"/>
                  <w:bCs w:val="0"/>
                  <w:color w:val="000000"/>
                  <w:rPrChange w:id="10385" w:author="瑋婷 徐" w:date="2025-01-04T22:55:00Z" w16du:dateUtc="2025-01-04T14:55:00Z">
                    <w:rPr>
                      <w:rFonts w:cs="Calibri"/>
                      <w:color w:val="000000"/>
                      <w:sz w:val="22"/>
                    </w:rPr>
                  </w:rPrChange>
                </w:rPr>
                <w:t xml:space="preserve"> </w:t>
              </w:r>
              <w:r w:rsidRPr="0046381B">
                <w:rPr>
                  <w:rFonts w:asciiTheme="majorEastAsia" w:eastAsia="標楷體" w:hAnsiTheme="majorEastAsia" w:cstheme="majorEastAsia"/>
                  <w:b w:val="0"/>
                  <w:bCs w:val="0"/>
                  <w:color w:val="000000"/>
                  <w:rPrChange w:id="10386" w:author="瑋婷 徐" w:date="2025-01-04T22:55:00Z" w16du:dateUtc="2025-01-04T14:55:00Z">
                    <w:rPr>
                      <w:color w:val="000000"/>
                      <w:sz w:val="22"/>
                    </w:rPr>
                  </w:rPrChange>
                </w:rPr>
                <w:t>※</w:t>
              </w:r>
              <w:r w:rsidRPr="0046381B">
                <w:rPr>
                  <w:rFonts w:asciiTheme="majorEastAsia" w:eastAsia="標楷體" w:hAnsiTheme="majorEastAsia" w:cstheme="majorEastAsia"/>
                  <w:b w:val="0"/>
                  <w:bCs w:val="0"/>
                  <w:color w:val="000000"/>
                  <w:rPrChange w:id="10387" w:author="瑋婷 徐" w:date="2025-01-04T22:55:00Z" w16du:dateUtc="2025-01-04T14:55:00Z">
                    <w:rPr>
                      <w:rFonts w:cs="Calibri"/>
                      <w:color w:val="000000"/>
                      <w:sz w:val="22"/>
                    </w:rPr>
                  </w:rPrChange>
                </w:rPr>
                <w:t xml:space="preserve"> </w:t>
              </w:r>
            </w:ins>
          </w:p>
        </w:tc>
        <w:tc>
          <w:tcPr>
            <w:tcW w:w="1286" w:type="pct"/>
            <w:hideMark/>
          </w:tcPr>
          <w:p w14:paraId="6D04345A"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388" w:author="瑋婷 徐" w:date="2025-01-03T16:20:00Z" w16du:dateUtc="2025-01-03T08:20:00Z"/>
                <w:rFonts w:asciiTheme="majorEastAsia" w:eastAsia="標楷體" w:hAnsiTheme="majorEastAsia" w:cstheme="majorEastAsia"/>
                <w:i/>
                <w:iCs/>
                <w:color w:val="000000"/>
                <w:rPrChange w:id="10389" w:author="瑋婷 徐" w:date="2025-01-04T22:55:00Z" w16du:dateUtc="2025-01-04T14:55:00Z">
                  <w:rPr>
                    <w:ins w:id="10390" w:author="瑋婷 徐" w:date="2025-01-03T16:20:00Z" w16du:dateUtc="2025-01-03T08:20:00Z"/>
                    <w:rFonts w:cs="Calibri"/>
                    <w:i/>
                    <w:iCs/>
                    <w:color w:val="000000"/>
                    <w:sz w:val="22"/>
                  </w:rPr>
                </w:rPrChange>
              </w:rPr>
              <w:pPrChange w:id="103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392" w:author="瑋婷 徐" w:date="2025-01-03T16:20:00Z" w16du:dateUtc="2025-01-03T08:20:00Z">
              <w:r w:rsidRPr="0046381B">
                <w:rPr>
                  <w:rFonts w:asciiTheme="majorEastAsia" w:eastAsia="標楷體" w:hAnsiTheme="majorEastAsia" w:cstheme="majorEastAsia"/>
                  <w:i/>
                  <w:iCs/>
                  <w:color w:val="000000"/>
                  <w:rPrChange w:id="10393" w:author="瑋婷 徐" w:date="2025-01-04T22:55:00Z" w16du:dateUtc="2025-01-04T14:55:00Z">
                    <w:rPr>
                      <w:rFonts w:cs="Calibri"/>
                      <w:i/>
                      <w:iCs/>
                      <w:color w:val="000000"/>
                      <w:sz w:val="22"/>
                    </w:rPr>
                  </w:rPrChange>
                </w:rPr>
                <w:t>Hypsipetes leucocephalus</w:t>
              </w:r>
            </w:ins>
          </w:p>
        </w:tc>
        <w:tc>
          <w:tcPr>
            <w:tcW w:w="148" w:type="pct"/>
            <w:noWrap/>
            <w:hideMark/>
          </w:tcPr>
          <w:p w14:paraId="555956EE"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394" w:author="瑋婷 徐" w:date="2025-01-03T16:20:00Z" w16du:dateUtc="2025-01-03T08:20:00Z"/>
                <w:rFonts w:asciiTheme="majorEastAsia" w:eastAsia="標楷體" w:hAnsiTheme="majorEastAsia" w:cstheme="majorEastAsia"/>
                <w:color w:val="000000"/>
                <w:rPrChange w:id="10395" w:author="瑋婷 徐" w:date="2025-01-04T22:55:00Z" w16du:dateUtc="2025-01-04T14:55:00Z">
                  <w:rPr>
                    <w:ins w:id="10396" w:author="瑋婷 徐" w:date="2025-01-03T16:20:00Z" w16du:dateUtc="2025-01-03T08:20:00Z"/>
                    <w:rFonts w:cs="Calibri"/>
                    <w:color w:val="000000"/>
                    <w:sz w:val="22"/>
                  </w:rPr>
                </w:rPrChange>
              </w:rPr>
              <w:pPrChange w:id="103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398" w:author="瑋婷 徐" w:date="2025-01-03T16:20:00Z" w16du:dateUtc="2025-01-03T08:20:00Z">
              <w:r w:rsidRPr="0046381B">
                <w:rPr>
                  <w:rFonts w:asciiTheme="majorEastAsia" w:eastAsia="標楷體" w:hAnsiTheme="majorEastAsia" w:cstheme="majorEastAsia"/>
                  <w:color w:val="000000"/>
                  <w:rPrChange w:id="10399" w:author="瑋婷 徐" w:date="2025-01-04T22:55:00Z" w16du:dateUtc="2025-01-04T14:55:00Z">
                    <w:rPr>
                      <w:rFonts w:cs="Calibri"/>
                      <w:color w:val="000000"/>
                      <w:sz w:val="22"/>
                    </w:rPr>
                  </w:rPrChange>
                </w:rPr>
                <w:t>*</w:t>
              </w:r>
            </w:ins>
          </w:p>
        </w:tc>
        <w:tc>
          <w:tcPr>
            <w:tcW w:w="148" w:type="pct"/>
            <w:noWrap/>
            <w:hideMark/>
          </w:tcPr>
          <w:p w14:paraId="5F68DA93"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00" w:author="瑋婷 徐" w:date="2025-01-03T16:20:00Z" w16du:dateUtc="2025-01-03T08:20:00Z"/>
                <w:rFonts w:asciiTheme="majorEastAsia" w:eastAsia="標楷體" w:hAnsiTheme="majorEastAsia" w:cstheme="majorEastAsia"/>
                <w:color w:val="000000"/>
                <w:rPrChange w:id="10401" w:author="瑋婷 徐" w:date="2025-01-04T22:55:00Z" w16du:dateUtc="2025-01-04T14:55:00Z">
                  <w:rPr>
                    <w:ins w:id="10402" w:author="瑋婷 徐" w:date="2025-01-03T16:20:00Z" w16du:dateUtc="2025-01-03T08:20:00Z"/>
                    <w:rFonts w:cs="Calibri"/>
                    <w:color w:val="000000"/>
                    <w:sz w:val="22"/>
                  </w:rPr>
                </w:rPrChange>
              </w:rPr>
              <w:pPrChange w:id="104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404" w:author="瑋婷 徐" w:date="2025-01-03T16:20:00Z" w16du:dateUtc="2025-01-03T08:20:00Z">
              <w:r w:rsidRPr="0046381B">
                <w:rPr>
                  <w:rFonts w:asciiTheme="majorEastAsia" w:eastAsia="標楷體" w:hAnsiTheme="majorEastAsia" w:cstheme="majorEastAsia"/>
                  <w:color w:val="000000"/>
                  <w:rPrChange w:id="10405" w:author="瑋婷 徐" w:date="2025-01-04T22:55:00Z" w16du:dateUtc="2025-01-04T14:55:00Z">
                    <w:rPr>
                      <w:rFonts w:cs="Calibri"/>
                      <w:color w:val="000000"/>
                      <w:sz w:val="22"/>
                    </w:rPr>
                  </w:rPrChange>
                </w:rPr>
                <w:t>*</w:t>
              </w:r>
            </w:ins>
          </w:p>
        </w:tc>
        <w:tc>
          <w:tcPr>
            <w:tcW w:w="148" w:type="pct"/>
            <w:noWrap/>
            <w:hideMark/>
          </w:tcPr>
          <w:p w14:paraId="54962BBE"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06" w:author="瑋婷 徐" w:date="2025-01-03T16:20:00Z" w16du:dateUtc="2025-01-03T08:20:00Z"/>
                <w:rFonts w:asciiTheme="majorEastAsia" w:eastAsia="標楷體" w:hAnsiTheme="majorEastAsia" w:cstheme="majorEastAsia"/>
                <w:color w:val="000000"/>
                <w:rPrChange w:id="10407" w:author="瑋婷 徐" w:date="2025-01-04T22:55:00Z" w16du:dateUtc="2025-01-04T14:55:00Z">
                  <w:rPr>
                    <w:ins w:id="10408" w:author="瑋婷 徐" w:date="2025-01-03T16:20:00Z" w16du:dateUtc="2025-01-03T08:20:00Z"/>
                    <w:rFonts w:cs="Calibri"/>
                    <w:color w:val="000000"/>
                    <w:sz w:val="22"/>
                  </w:rPr>
                </w:rPrChange>
              </w:rPr>
              <w:pPrChange w:id="104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410" w:author="瑋婷 徐" w:date="2025-01-03T16:20:00Z" w16du:dateUtc="2025-01-03T08:20:00Z">
              <w:r w:rsidRPr="0046381B">
                <w:rPr>
                  <w:rFonts w:asciiTheme="majorEastAsia" w:eastAsia="標楷體" w:hAnsiTheme="majorEastAsia" w:cstheme="majorEastAsia"/>
                  <w:color w:val="000000"/>
                  <w:rPrChange w:id="10411" w:author="瑋婷 徐" w:date="2025-01-04T22:55:00Z" w16du:dateUtc="2025-01-04T14:55:00Z">
                    <w:rPr>
                      <w:rFonts w:cs="Calibri"/>
                      <w:color w:val="000000"/>
                      <w:sz w:val="22"/>
                    </w:rPr>
                  </w:rPrChange>
                </w:rPr>
                <w:t>*</w:t>
              </w:r>
            </w:ins>
          </w:p>
        </w:tc>
        <w:tc>
          <w:tcPr>
            <w:tcW w:w="148" w:type="pct"/>
            <w:noWrap/>
            <w:hideMark/>
          </w:tcPr>
          <w:p w14:paraId="2018F8E8"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12" w:author="瑋婷 徐" w:date="2025-01-03T16:20:00Z" w16du:dateUtc="2025-01-03T08:20:00Z"/>
                <w:rFonts w:asciiTheme="majorEastAsia" w:eastAsia="標楷體" w:hAnsiTheme="majorEastAsia" w:cstheme="majorEastAsia"/>
                <w:color w:val="000000"/>
                <w:rPrChange w:id="10413" w:author="瑋婷 徐" w:date="2025-01-04T22:55:00Z" w16du:dateUtc="2025-01-04T14:55:00Z">
                  <w:rPr>
                    <w:ins w:id="10414" w:author="瑋婷 徐" w:date="2025-01-03T16:20:00Z" w16du:dateUtc="2025-01-03T08:20:00Z"/>
                    <w:rFonts w:cs="Calibri"/>
                    <w:color w:val="000000"/>
                    <w:sz w:val="22"/>
                  </w:rPr>
                </w:rPrChange>
              </w:rPr>
              <w:pPrChange w:id="1041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416" w:author="瑋婷 徐" w:date="2025-01-03T16:20:00Z" w16du:dateUtc="2025-01-03T08:20:00Z">
              <w:r w:rsidRPr="0046381B">
                <w:rPr>
                  <w:rFonts w:asciiTheme="majorEastAsia" w:eastAsia="標楷體" w:hAnsiTheme="majorEastAsia" w:cstheme="majorEastAsia"/>
                  <w:color w:val="000000"/>
                  <w:rPrChange w:id="10417" w:author="瑋婷 徐" w:date="2025-01-04T22:55:00Z" w16du:dateUtc="2025-01-04T14:55:00Z">
                    <w:rPr>
                      <w:rFonts w:cs="Calibri"/>
                      <w:color w:val="000000"/>
                      <w:sz w:val="22"/>
                    </w:rPr>
                  </w:rPrChange>
                </w:rPr>
                <w:t>*</w:t>
              </w:r>
            </w:ins>
          </w:p>
        </w:tc>
        <w:tc>
          <w:tcPr>
            <w:tcW w:w="148" w:type="pct"/>
            <w:noWrap/>
            <w:hideMark/>
          </w:tcPr>
          <w:p w14:paraId="7911B0CC"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18" w:author="瑋婷 徐" w:date="2025-01-03T16:20:00Z" w16du:dateUtc="2025-01-03T08:20:00Z"/>
                <w:rFonts w:asciiTheme="majorEastAsia" w:eastAsia="標楷體" w:hAnsiTheme="majorEastAsia" w:cstheme="majorEastAsia"/>
                <w:color w:val="000000"/>
                <w:rPrChange w:id="10419" w:author="瑋婷 徐" w:date="2025-01-04T22:55:00Z" w16du:dateUtc="2025-01-04T14:55:00Z">
                  <w:rPr>
                    <w:ins w:id="10420" w:author="瑋婷 徐" w:date="2025-01-03T16:20:00Z" w16du:dateUtc="2025-01-03T08:20:00Z"/>
                    <w:rFonts w:cs="Calibri"/>
                    <w:color w:val="000000"/>
                    <w:sz w:val="22"/>
                  </w:rPr>
                </w:rPrChange>
              </w:rPr>
              <w:pPrChange w:id="104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422" w:author="瑋婷 徐" w:date="2025-01-03T16:20:00Z" w16du:dateUtc="2025-01-03T08:20:00Z">
              <w:r w:rsidRPr="0046381B">
                <w:rPr>
                  <w:rFonts w:asciiTheme="majorEastAsia" w:eastAsia="標楷體" w:hAnsiTheme="majorEastAsia" w:cstheme="majorEastAsia"/>
                  <w:color w:val="000000"/>
                  <w:rPrChange w:id="10423" w:author="瑋婷 徐" w:date="2025-01-04T22:55:00Z" w16du:dateUtc="2025-01-04T14:55:00Z">
                    <w:rPr>
                      <w:rFonts w:cs="Calibri"/>
                      <w:color w:val="000000"/>
                      <w:sz w:val="22"/>
                    </w:rPr>
                  </w:rPrChange>
                </w:rPr>
                <w:t>*</w:t>
              </w:r>
            </w:ins>
          </w:p>
        </w:tc>
        <w:tc>
          <w:tcPr>
            <w:tcW w:w="109" w:type="pct"/>
            <w:noWrap/>
            <w:hideMark/>
          </w:tcPr>
          <w:p w14:paraId="36B87E1E"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24" w:author="瑋婷 徐" w:date="2025-01-03T16:20:00Z" w16du:dateUtc="2025-01-03T08:20:00Z"/>
                <w:rFonts w:asciiTheme="majorEastAsia" w:eastAsia="標楷體" w:hAnsiTheme="majorEastAsia" w:cstheme="majorEastAsia"/>
                <w:color w:val="000000"/>
                <w:rPrChange w:id="10425" w:author="瑋婷 徐" w:date="2025-01-04T22:55:00Z" w16du:dateUtc="2025-01-04T14:55:00Z">
                  <w:rPr>
                    <w:ins w:id="10426" w:author="瑋婷 徐" w:date="2025-01-03T16:20:00Z" w16du:dateUtc="2025-01-03T08:20:00Z"/>
                    <w:rFonts w:cs="Calibri"/>
                    <w:color w:val="000000"/>
                    <w:sz w:val="22"/>
                  </w:rPr>
                </w:rPrChange>
              </w:rPr>
              <w:pPrChange w:id="1042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428" w:author="瑋婷 徐" w:date="2025-01-03T16:20:00Z" w16du:dateUtc="2025-01-03T08:20:00Z">
              <w:r w:rsidRPr="0046381B">
                <w:rPr>
                  <w:rFonts w:asciiTheme="majorEastAsia" w:eastAsia="標楷體" w:hAnsiTheme="majorEastAsia" w:cstheme="majorEastAsia"/>
                  <w:color w:val="000000"/>
                  <w:rPrChange w:id="10429" w:author="瑋婷 徐" w:date="2025-01-04T22:55:00Z" w16du:dateUtc="2025-01-04T14:55:00Z">
                    <w:rPr>
                      <w:rFonts w:cs="Calibri"/>
                      <w:color w:val="000000"/>
                      <w:sz w:val="22"/>
                    </w:rPr>
                  </w:rPrChange>
                </w:rPr>
                <w:t>*</w:t>
              </w:r>
            </w:ins>
          </w:p>
        </w:tc>
        <w:tc>
          <w:tcPr>
            <w:tcW w:w="109" w:type="pct"/>
          </w:tcPr>
          <w:p w14:paraId="7C5A31E9" w14:textId="77777777" w:rsidR="00DA433E" w:rsidRPr="0046381B"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0430" w:author="瑋婷 徐" w:date="2025-01-03T16:33:00Z" w16du:dateUtc="2025-01-03T08:33:00Z"/>
                <w:rFonts w:asciiTheme="majorEastAsia" w:eastAsia="標楷體" w:hAnsiTheme="majorEastAsia" w:cstheme="majorEastAsia"/>
                <w:color w:val="000000"/>
              </w:rPr>
            </w:pPr>
          </w:p>
        </w:tc>
        <w:tc>
          <w:tcPr>
            <w:tcW w:w="148" w:type="pct"/>
            <w:noWrap/>
            <w:hideMark/>
          </w:tcPr>
          <w:p w14:paraId="5ECB100D" w14:textId="72AD45C3"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31" w:author="瑋婷 徐" w:date="2025-01-03T16:20:00Z" w16du:dateUtc="2025-01-03T08:20:00Z"/>
                <w:rFonts w:asciiTheme="majorEastAsia" w:eastAsia="標楷體" w:hAnsiTheme="majorEastAsia" w:cstheme="majorEastAsia"/>
                <w:color w:val="000000"/>
                <w:rPrChange w:id="10432" w:author="瑋婷 徐" w:date="2025-01-04T22:55:00Z" w16du:dateUtc="2025-01-04T14:55:00Z">
                  <w:rPr>
                    <w:ins w:id="10433" w:author="瑋婷 徐" w:date="2025-01-03T16:20:00Z" w16du:dateUtc="2025-01-03T08:20:00Z"/>
                    <w:rFonts w:cs="Calibri"/>
                    <w:color w:val="000000"/>
                    <w:sz w:val="22"/>
                  </w:rPr>
                </w:rPrChange>
              </w:rPr>
              <w:pPrChange w:id="1043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435" w:author="瑋婷 徐" w:date="2025-01-03T16:20:00Z" w16du:dateUtc="2025-01-03T08:20:00Z">
              <w:r w:rsidRPr="0046381B">
                <w:rPr>
                  <w:rFonts w:asciiTheme="majorEastAsia" w:eastAsia="標楷體" w:hAnsiTheme="majorEastAsia" w:cstheme="majorEastAsia"/>
                  <w:color w:val="000000"/>
                  <w:rPrChange w:id="10436" w:author="瑋婷 徐" w:date="2025-01-04T22:55:00Z" w16du:dateUtc="2025-01-04T14:55:00Z">
                    <w:rPr>
                      <w:rFonts w:cs="Calibri"/>
                      <w:color w:val="000000"/>
                      <w:sz w:val="22"/>
                    </w:rPr>
                  </w:rPrChange>
                </w:rPr>
                <w:t>*</w:t>
              </w:r>
            </w:ins>
          </w:p>
        </w:tc>
        <w:tc>
          <w:tcPr>
            <w:tcW w:w="148" w:type="pct"/>
            <w:noWrap/>
            <w:hideMark/>
          </w:tcPr>
          <w:p w14:paraId="2F33A3AE"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37" w:author="瑋婷 徐" w:date="2025-01-03T16:20:00Z" w16du:dateUtc="2025-01-03T08:20:00Z"/>
                <w:rFonts w:asciiTheme="majorEastAsia" w:eastAsia="標楷體" w:hAnsiTheme="majorEastAsia" w:cstheme="majorEastAsia"/>
                <w:color w:val="000000"/>
                <w:rPrChange w:id="10438" w:author="瑋婷 徐" w:date="2025-01-04T22:55:00Z" w16du:dateUtc="2025-01-04T14:55:00Z">
                  <w:rPr>
                    <w:ins w:id="10439" w:author="瑋婷 徐" w:date="2025-01-03T16:20:00Z" w16du:dateUtc="2025-01-03T08:20:00Z"/>
                    <w:rFonts w:cs="Calibri"/>
                    <w:color w:val="000000"/>
                    <w:sz w:val="22"/>
                  </w:rPr>
                </w:rPrChange>
              </w:rPr>
              <w:pPrChange w:id="104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441" w:author="瑋婷 徐" w:date="2025-01-03T16:20:00Z" w16du:dateUtc="2025-01-03T08:20:00Z">
              <w:r w:rsidRPr="0046381B">
                <w:rPr>
                  <w:rFonts w:asciiTheme="majorEastAsia" w:eastAsia="標楷體" w:hAnsiTheme="majorEastAsia" w:cstheme="majorEastAsia"/>
                  <w:color w:val="000000"/>
                  <w:rPrChange w:id="10442" w:author="瑋婷 徐" w:date="2025-01-04T22:55:00Z" w16du:dateUtc="2025-01-04T14:55:00Z">
                    <w:rPr>
                      <w:rFonts w:cs="Calibri"/>
                      <w:color w:val="000000"/>
                      <w:sz w:val="22"/>
                    </w:rPr>
                  </w:rPrChange>
                </w:rPr>
                <w:t>*</w:t>
              </w:r>
            </w:ins>
          </w:p>
        </w:tc>
        <w:tc>
          <w:tcPr>
            <w:tcW w:w="148" w:type="pct"/>
            <w:noWrap/>
            <w:hideMark/>
          </w:tcPr>
          <w:p w14:paraId="6B1B25B2"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43" w:author="瑋婷 徐" w:date="2025-01-03T16:20:00Z" w16du:dateUtc="2025-01-03T08:20:00Z"/>
                <w:rFonts w:asciiTheme="majorEastAsia" w:eastAsia="標楷體" w:hAnsiTheme="majorEastAsia" w:cstheme="majorEastAsia"/>
                <w:color w:val="000000"/>
                <w:rPrChange w:id="10444" w:author="瑋婷 徐" w:date="2025-01-04T22:55:00Z" w16du:dateUtc="2025-01-04T14:55:00Z">
                  <w:rPr>
                    <w:ins w:id="10445" w:author="瑋婷 徐" w:date="2025-01-03T16:20:00Z" w16du:dateUtc="2025-01-03T08:20:00Z"/>
                    <w:rFonts w:cs="Calibri"/>
                    <w:color w:val="000000"/>
                    <w:sz w:val="22"/>
                  </w:rPr>
                </w:rPrChange>
              </w:rPr>
              <w:pPrChange w:id="1044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447" w:author="瑋婷 徐" w:date="2025-01-03T16:20:00Z" w16du:dateUtc="2025-01-03T08:20:00Z">
              <w:r w:rsidRPr="0046381B">
                <w:rPr>
                  <w:rFonts w:asciiTheme="majorEastAsia" w:eastAsia="標楷體" w:hAnsiTheme="majorEastAsia" w:cstheme="majorEastAsia"/>
                  <w:color w:val="000000"/>
                  <w:rPrChange w:id="10448" w:author="瑋婷 徐" w:date="2025-01-04T22:55:00Z" w16du:dateUtc="2025-01-04T14:55:00Z">
                    <w:rPr>
                      <w:rFonts w:cs="Calibri"/>
                      <w:color w:val="000000"/>
                      <w:sz w:val="22"/>
                    </w:rPr>
                  </w:rPrChange>
                </w:rPr>
                <w:t>*</w:t>
              </w:r>
            </w:ins>
          </w:p>
        </w:tc>
        <w:tc>
          <w:tcPr>
            <w:tcW w:w="148" w:type="pct"/>
            <w:noWrap/>
            <w:hideMark/>
          </w:tcPr>
          <w:p w14:paraId="0B82158E"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49" w:author="瑋婷 徐" w:date="2025-01-03T16:20:00Z" w16du:dateUtc="2025-01-03T08:20:00Z"/>
                <w:rFonts w:asciiTheme="majorEastAsia" w:eastAsia="標楷體" w:hAnsiTheme="majorEastAsia" w:cstheme="majorEastAsia"/>
                <w:color w:val="000000"/>
                <w:rPrChange w:id="10450" w:author="瑋婷 徐" w:date="2025-01-04T22:55:00Z" w16du:dateUtc="2025-01-04T14:55:00Z">
                  <w:rPr>
                    <w:ins w:id="10451" w:author="瑋婷 徐" w:date="2025-01-03T16:20:00Z" w16du:dateUtc="2025-01-03T08:20:00Z"/>
                    <w:rFonts w:cs="Calibri"/>
                    <w:color w:val="000000"/>
                    <w:sz w:val="22"/>
                  </w:rPr>
                </w:rPrChange>
              </w:rPr>
              <w:pPrChange w:id="104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453" w:author="瑋婷 徐" w:date="2025-01-03T16:20:00Z" w16du:dateUtc="2025-01-03T08:20:00Z">
              <w:r w:rsidRPr="0046381B">
                <w:rPr>
                  <w:rFonts w:asciiTheme="majorEastAsia" w:eastAsia="標楷體" w:hAnsiTheme="majorEastAsia" w:cstheme="majorEastAsia"/>
                  <w:color w:val="000000"/>
                  <w:rPrChange w:id="10454" w:author="瑋婷 徐" w:date="2025-01-04T22:55:00Z" w16du:dateUtc="2025-01-04T14:55:00Z">
                    <w:rPr>
                      <w:rFonts w:cs="Calibri"/>
                      <w:color w:val="000000"/>
                      <w:sz w:val="22"/>
                    </w:rPr>
                  </w:rPrChange>
                </w:rPr>
                <w:t>*</w:t>
              </w:r>
            </w:ins>
          </w:p>
        </w:tc>
        <w:tc>
          <w:tcPr>
            <w:tcW w:w="148" w:type="pct"/>
          </w:tcPr>
          <w:p w14:paraId="187193F1" w14:textId="77777777" w:rsidR="00DA433E" w:rsidRPr="0046381B"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0455" w:author="瑋婷 徐" w:date="2025-01-03T16:33:00Z" w16du:dateUtc="2025-01-03T08:33:00Z"/>
                <w:rFonts w:asciiTheme="majorEastAsia" w:eastAsia="標楷體" w:hAnsiTheme="majorEastAsia" w:cstheme="majorEastAsia"/>
                <w:color w:val="000000"/>
              </w:rPr>
            </w:pPr>
          </w:p>
        </w:tc>
        <w:tc>
          <w:tcPr>
            <w:tcW w:w="148" w:type="pct"/>
            <w:noWrap/>
            <w:hideMark/>
          </w:tcPr>
          <w:p w14:paraId="18818DAE" w14:textId="6B3CD984"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56" w:author="瑋婷 徐" w:date="2025-01-03T16:20:00Z" w16du:dateUtc="2025-01-03T08:20:00Z"/>
                <w:rFonts w:asciiTheme="majorEastAsia" w:eastAsia="標楷體" w:hAnsiTheme="majorEastAsia" w:cstheme="majorEastAsia"/>
                <w:color w:val="000000"/>
                <w:rPrChange w:id="10457" w:author="瑋婷 徐" w:date="2025-01-04T22:55:00Z" w16du:dateUtc="2025-01-04T14:55:00Z">
                  <w:rPr>
                    <w:ins w:id="10458" w:author="瑋婷 徐" w:date="2025-01-03T16:20:00Z" w16du:dateUtc="2025-01-03T08:20:00Z"/>
                    <w:rFonts w:cs="Calibri"/>
                    <w:color w:val="000000"/>
                    <w:sz w:val="22"/>
                  </w:rPr>
                </w:rPrChange>
              </w:rPr>
              <w:pPrChange w:id="104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460" w:author="瑋婷 徐" w:date="2025-01-03T16:20:00Z" w16du:dateUtc="2025-01-03T08:20:00Z">
              <w:r w:rsidRPr="0046381B">
                <w:rPr>
                  <w:rFonts w:asciiTheme="majorEastAsia" w:eastAsia="標楷體" w:hAnsiTheme="majorEastAsia" w:cstheme="majorEastAsia"/>
                  <w:color w:val="000000"/>
                  <w:rPrChange w:id="10461" w:author="瑋婷 徐" w:date="2025-01-04T22:55:00Z" w16du:dateUtc="2025-01-04T14:55:00Z">
                    <w:rPr>
                      <w:rFonts w:cs="Calibri"/>
                      <w:color w:val="000000"/>
                      <w:sz w:val="22"/>
                    </w:rPr>
                  </w:rPrChange>
                </w:rPr>
                <w:t>*</w:t>
              </w:r>
            </w:ins>
          </w:p>
        </w:tc>
        <w:tc>
          <w:tcPr>
            <w:tcW w:w="148" w:type="pct"/>
            <w:noWrap/>
            <w:hideMark/>
          </w:tcPr>
          <w:p w14:paraId="3D24FC51"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62" w:author="瑋婷 徐" w:date="2025-01-03T16:20:00Z" w16du:dateUtc="2025-01-03T08:20:00Z"/>
                <w:rFonts w:asciiTheme="majorEastAsia" w:eastAsia="標楷體" w:hAnsiTheme="majorEastAsia" w:cstheme="majorEastAsia"/>
                <w:color w:val="000000"/>
                <w:rPrChange w:id="10463" w:author="瑋婷 徐" w:date="2025-01-04T22:55:00Z" w16du:dateUtc="2025-01-04T14:55:00Z">
                  <w:rPr>
                    <w:ins w:id="10464" w:author="瑋婷 徐" w:date="2025-01-03T16:20:00Z" w16du:dateUtc="2025-01-03T08:20:00Z"/>
                    <w:rFonts w:cs="Calibri"/>
                    <w:color w:val="000000"/>
                    <w:sz w:val="22"/>
                  </w:rPr>
                </w:rPrChange>
              </w:rPr>
              <w:pPrChange w:id="104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466" w:author="瑋婷 徐" w:date="2025-01-03T16:20:00Z" w16du:dateUtc="2025-01-03T08:20:00Z">
              <w:r w:rsidRPr="0046381B">
                <w:rPr>
                  <w:rFonts w:asciiTheme="majorEastAsia" w:eastAsia="標楷體" w:hAnsiTheme="majorEastAsia" w:cstheme="majorEastAsia"/>
                  <w:color w:val="000000"/>
                  <w:rPrChange w:id="10467" w:author="瑋婷 徐" w:date="2025-01-04T22:55:00Z" w16du:dateUtc="2025-01-04T14:55:00Z">
                    <w:rPr>
                      <w:rFonts w:cs="Calibri"/>
                      <w:color w:val="000000"/>
                      <w:sz w:val="22"/>
                    </w:rPr>
                  </w:rPrChange>
                </w:rPr>
                <w:t>*</w:t>
              </w:r>
            </w:ins>
          </w:p>
        </w:tc>
        <w:tc>
          <w:tcPr>
            <w:tcW w:w="148" w:type="pct"/>
            <w:noWrap/>
            <w:hideMark/>
          </w:tcPr>
          <w:p w14:paraId="4EF07A6E"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68" w:author="瑋婷 徐" w:date="2025-01-03T16:20:00Z" w16du:dateUtc="2025-01-03T08:20:00Z"/>
                <w:rFonts w:asciiTheme="majorEastAsia" w:eastAsia="標楷體" w:hAnsiTheme="majorEastAsia" w:cstheme="majorEastAsia"/>
                <w:color w:val="000000"/>
                <w:rPrChange w:id="10469" w:author="瑋婷 徐" w:date="2025-01-04T22:55:00Z" w16du:dateUtc="2025-01-04T14:55:00Z">
                  <w:rPr>
                    <w:ins w:id="10470" w:author="瑋婷 徐" w:date="2025-01-03T16:20:00Z" w16du:dateUtc="2025-01-03T08:20:00Z"/>
                    <w:rFonts w:cs="Calibri"/>
                    <w:color w:val="000000"/>
                    <w:sz w:val="22"/>
                  </w:rPr>
                </w:rPrChange>
              </w:rPr>
              <w:pPrChange w:id="104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A95A0FA"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72" w:author="瑋婷 徐" w:date="2025-01-03T16:20:00Z" w16du:dateUtc="2025-01-03T08:20:00Z"/>
                <w:rFonts w:asciiTheme="majorEastAsia" w:eastAsia="標楷體" w:hAnsiTheme="majorEastAsia" w:cstheme="majorEastAsia"/>
                <w:rPrChange w:id="10473" w:author="瑋婷 徐" w:date="2025-01-04T22:55:00Z" w16du:dateUtc="2025-01-04T14:55:00Z">
                  <w:rPr>
                    <w:ins w:id="10474" w:author="瑋婷 徐" w:date="2025-01-03T16:20:00Z" w16du:dateUtc="2025-01-03T08:20:00Z"/>
                    <w:rFonts w:ascii="Times New Roman" w:eastAsia="Times New Roman" w:hAnsi="Times New Roman" w:cs="Times New Roman"/>
                    <w:sz w:val="20"/>
                    <w:szCs w:val="20"/>
                  </w:rPr>
                </w:rPrChange>
              </w:rPr>
              <w:pPrChange w:id="104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94DA0E9"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76" w:author="瑋婷 徐" w:date="2025-01-03T16:20:00Z" w16du:dateUtc="2025-01-03T08:20:00Z"/>
                <w:rFonts w:asciiTheme="majorEastAsia" w:eastAsia="標楷體" w:hAnsiTheme="majorEastAsia" w:cstheme="majorEastAsia"/>
                <w:rPrChange w:id="10477" w:author="瑋婷 徐" w:date="2025-01-04T22:55:00Z" w16du:dateUtc="2025-01-04T14:55:00Z">
                  <w:rPr>
                    <w:ins w:id="10478" w:author="瑋婷 徐" w:date="2025-01-03T16:20:00Z" w16du:dateUtc="2025-01-03T08:20:00Z"/>
                    <w:rFonts w:ascii="Times New Roman" w:eastAsia="Times New Roman" w:hAnsi="Times New Roman" w:cs="Times New Roman"/>
                    <w:sz w:val="20"/>
                    <w:szCs w:val="20"/>
                  </w:rPr>
                </w:rPrChange>
              </w:rPr>
              <w:pPrChange w:id="104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22301DC"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80" w:author="瑋婷 徐" w:date="2025-01-03T16:20:00Z" w16du:dateUtc="2025-01-03T08:20:00Z"/>
                <w:rFonts w:asciiTheme="majorEastAsia" w:eastAsia="標楷體" w:hAnsiTheme="majorEastAsia" w:cstheme="majorEastAsia"/>
                <w:rPrChange w:id="10481" w:author="瑋婷 徐" w:date="2025-01-04T22:55:00Z" w16du:dateUtc="2025-01-04T14:55:00Z">
                  <w:rPr>
                    <w:ins w:id="10482" w:author="瑋婷 徐" w:date="2025-01-03T16:20:00Z" w16du:dateUtc="2025-01-03T08:20:00Z"/>
                    <w:rFonts w:ascii="Times New Roman" w:eastAsia="Times New Roman" w:hAnsi="Times New Roman" w:cs="Times New Roman"/>
                    <w:sz w:val="20"/>
                    <w:szCs w:val="20"/>
                  </w:rPr>
                </w:rPrChange>
              </w:rPr>
              <w:pPrChange w:id="104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640B0805"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84" w:author="瑋婷 徐" w:date="2025-01-03T16:20:00Z" w16du:dateUtc="2025-01-03T08:20:00Z"/>
                <w:rFonts w:asciiTheme="majorEastAsia" w:eastAsia="標楷體" w:hAnsiTheme="majorEastAsia" w:cstheme="majorEastAsia"/>
                <w:rPrChange w:id="10485" w:author="瑋婷 徐" w:date="2025-01-04T22:55:00Z" w16du:dateUtc="2025-01-04T14:55:00Z">
                  <w:rPr>
                    <w:ins w:id="10486" w:author="瑋婷 徐" w:date="2025-01-03T16:20:00Z" w16du:dateUtc="2025-01-03T08:20:00Z"/>
                    <w:rFonts w:ascii="Times New Roman" w:eastAsia="Times New Roman" w:hAnsi="Times New Roman" w:cs="Times New Roman"/>
                    <w:sz w:val="20"/>
                    <w:szCs w:val="20"/>
                  </w:rPr>
                </w:rPrChange>
              </w:rPr>
              <w:pPrChange w:id="104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163FA360"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488" w:author="瑋婷 徐" w:date="2025-01-03T16:20:00Z" w16du:dateUtc="2025-01-03T08:20:00Z"/>
                <w:rFonts w:asciiTheme="majorEastAsia" w:eastAsia="標楷體" w:hAnsiTheme="majorEastAsia" w:cstheme="majorEastAsia"/>
                <w:rPrChange w:id="10489" w:author="瑋婷 徐" w:date="2025-01-04T22:55:00Z" w16du:dateUtc="2025-01-04T14:55:00Z">
                  <w:rPr>
                    <w:ins w:id="10490" w:author="瑋婷 徐" w:date="2025-01-03T16:20:00Z" w16du:dateUtc="2025-01-03T08:20:00Z"/>
                    <w:rFonts w:ascii="Times New Roman" w:eastAsia="Times New Roman" w:hAnsi="Times New Roman" w:cs="Times New Roman"/>
                    <w:sz w:val="20"/>
                    <w:szCs w:val="20"/>
                  </w:rPr>
                </w:rPrChange>
              </w:rPr>
              <w:pPrChange w:id="104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720C7A" w:rsidRPr="0046381B" w14:paraId="64ED5F05" w14:textId="77777777" w:rsidTr="003C19C7">
        <w:trPr>
          <w:cnfStyle w:val="000000100000" w:firstRow="0" w:lastRow="0" w:firstColumn="0" w:lastColumn="0" w:oddVBand="0" w:evenVBand="0" w:oddHBand="1" w:evenHBand="0" w:firstRowFirstColumn="0" w:firstRowLastColumn="0" w:lastRowFirstColumn="0" w:lastRowLastColumn="0"/>
          <w:trHeight w:val="300"/>
          <w:ins w:id="10492"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0C888495" w14:textId="77777777" w:rsidR="00DA433E" w:rsidRPr="0046381B" w:rsidRDefault="00DA433E">
            <w:pPr>
              <w:spacing w:line="360" w:lineRule="auto"/>
              <w:jc w:val="both"/>
              <w:rPr>
                <w:ins w:id="10493" w:author="瑋婷 徐" w:date="2025-01-03T16:20:00Z" w16du:dateUtc="2025-01-03T08:20:00Z"/>
                <w:rFonts w:asciiTheme="majorEastAsia" w:eastAsia="標楷體" w:hAnsiTheme="majorEastAsia" w:cstheme="majorEastAsia"/>
                <w:b w:val="0"/>
                <w:bCs w:val="0"/>
                <w:color w:val="000000"/>
                <w:rPrChange w:id="10494" w:author="瑋婷 徐" w:date="2025-01-04T22:55:00Z" w16du:dateUtc="2025-01-04T14:55:00Z">
                  <w:rPr>
                    <w:ins w:id="10495" w:author="瑋婷 徐" w:date="2025-01-03T16:20:00Z" w16du:dateUtc="2025-01-03T08:20:00Z"/>
                    <w:rFonts w:cs="Calibri"/>
                    <w:color w:val="000000"/>
                    <w:sz w:val="22"/>
                  </w:rPr>
                </w:rPrChange>
              </w:rPr>
              <w:pPrChange w:id="10496" w:author="瑋婷 徐" w:date="2025-01-03T16:21:00Z" w16du:dateUtc="2025-01-03T08:21:00Z">
                <w:pPr/>
              </w:pPrChange>
            </w:pPr>
            <w:ins w:id="10497" w:author="瑋婷 徐" w:date="2025-01-03T16:20:00Z" w16du:dateUtc="2025-01-03T08:20:00Z">
              <w:r w:rsidRPr="0046381B">
                <w:rPr>
                  <w:rFonts w:asciiTheme="majorEastAsia" w:eastAsia="標楷體" w:hAnsiTheme="majorEastAsia" w:cstheme="majorEastAsia"/>
                  <w:b w:val="0"/>
                  <w:bCs w:val="0"/>
                  <w:color w:val="000000"/>
                  <w:rPrChange w:id="10498" w:author="瑋婷 徐" w:date="2025-01-04T22:55:00Z" w16du:dateUtc="2025-01-04T14:55:00Z">
                    <w:rPr>
                      <w:rFonts w:cs="Calibri"/>
                      <w:color w:val="000000"/>
                      <w:sz w:val="22"/>
                    </w:rPr>
                  </w:rPrChange>
                </w:rPr>
                <w:t>棕面鶯</w:t>
              </w:r>
              <w:r w:rsidRPr="0046381B">
                <w:rPr>
                  <w:rFonts w:asciiTheme="majorEastAsia" w:eastAsia="標楷體" w:hAnsiTheme="majorEastAsia" w:cstheme="majorEastAsia"/>
                  <w:b w:val="0"/>
                  <w:bCs w:val="0"/>
                  <w:color w:val="000000"/>
                  <w:rPrChange w:id="10499" w:author="瑋婷 徐" w:date="2025-01-04T22:55:00Z" w16du:dateUtc="2025-01-04T14:55:00Z">
                    <w:rPr>
                      <w:rFonts w:cs="Calibri"/>
                      <w:color w:val="000000"/>
                      <w:sz w:val="22"/>
                    </w:rPr>
                  </w:rPrChange>
                </w:rPr>
                <w:t xml:space="preserve"> </w:t>
              </w:r>
            </w:ins>
          </w:p>
        </w:tc>
        <w:tc>
          <w:tcPr>
            <w:tcW w:w="1286" w:type="pct"/>
            <w:hideMark/>
          </w:tcPr>
          <w:p w14:paraId="6C52FF20"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00" w:author="瑋婷 徐" w:date="2025-01-03T16:20:00Z" w16du:dateUtc="2025-01-03T08:20:00Z"/>
                <w:rFonts w:asciiTheme="majorEastAsia" w:eastAsia="標楷體" w:hAnsiTheme="majorEastAsia" w:cstheme="majorEastAsia"/>
                <w:i/>
                <w:iCs/>
                <w:color w:val="000000"/>
                <w:rPrChange w:id="10501" w:author="瑋婷 徐" w:date="2025-01-04T22:55:00Z" w16du:dateUtc="2025-01-04T14:55:00Z">
                  <w:rPr>
                    <w:ins w:id="10502" w:author="瑋婷 徐" w:date="2025-01-03T16:20:00Z" w16du:dateUtc="2025-01-03T08:20:00Z"/>
                    <w:rFonts w:cs="Calibri"/>
                    <w:i/>
                    <w:iCs/>
                    <w:color w:val="000000"/>
                    <w:sz w:val="22"/>
                  </w:rPr>
                </w:rPrChange>
              </w:rPr>
              <w:pPrChange w:id="105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504" w:author="瑋婷 徐" w:date="2025-01-03T16:20:00Z" w16du:dateUtc="2025-01-03T08:20:00Z">
              <w:r w:rsidRPr="0046381B">
                <w:rPr>
                  <w:rFonts w:asciiTheme="majorEastAsia" w:eastAsia="標楷體" w:hAnsiTheme="majorEastAsia" w:cstheme="majorEastAsia"/>
                  <w:i/>
                  <w:iCs/>
                  <w:color w:val="000000"/>
                  <w:rPrChange w:id="10505" w:author="瑋婷 徐" w:date="2025-01-04T22:55:00Z" w16du:dateUtc="2025-01-04T14:55:00Z">
                    <w:rPr>
                      <w:rFonts w:cs="Calibri"/>
                      <w:i/>
                      <w:iCs/>
                      <w:color w:val="000000"/>
                      <w:sz w:val="22"/>
                    </w:rPr>
                  </w:rPrChange>
                </w:rPr>
                <w:t>Abroscopus albogularis</w:t>
              </w:r>
            </w:ins>
          </w:p>
        </w:tc>
        <w:tc>
          <w:tcPr>
            <w:tcW w:w="148" w:type="pct"/>
            <w:noWrap/>
            <w:hideMark/>
          </w:tcPr>
          <w:p w14:paraId="471254E7"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06" w:author="瑋婷 徐" w:date="2025-01-03T16:20:00Z" w16du:dateUtc="2025-01-03T08:20:00Z"/>
                <w:rFonts w:asciiTheme="majorEastAsia" w:eastAsia="標楷體" w:hAnsiTheme="majorEastAsia" w:cstheme="majorEastAsia"/>
                <w:i/>
                <w:iCs/>
                <w:color w:val="000000"/>
                <w:rPrChange w:id="10507" w:author="瑋婷 徐" w:date="2025-01-04T22:55:00Z" w16du:dateUtc="2025-01-04T14:55:00Z">
                  <w:rPr>
                    <w:ins w:id="10508" w:author="瑋婷 徐" w:date="2025-01-03T16:20:00Z" w16du:dateUtc="2025-01-03T08:20:00Z"/>
                    <w:rFonts w:cs="Calibri"/>
                    <w:i/>
                    <w:iCs/>
                    <w:color w:val="000000"/>
                    <w:sz w:val="22"/>
                  </w:rPr>
                </w:rPrChange>
              </w:rPr>
              <w:pPrChange w:id="105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54FF983"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10" w:author="瑋婷 徐" w:date="2025-01-03T16:20:00Z" w16du:dateUtc="2025-01-03T08:20:00Z"/>
                <w:rFonts w:asciiTheme="majorEastAsia" w:eastAsia="標楷體" w:hAnsiTheme="majorEastAsia" w:cstheme="majorEastAsia"/>
                <w:rPrChange w:id="10511" w:author="瑋婷 徐" w:date="2025-01-04T22:55:00Z" w16du:dateUtc="2025-01-04T14:55:00Z">
                  <w:rPr>
                    <w:ins w:id="10512" w:author="瑋婷 徐" w:date="2025-01-03T16:20:00Z" w16du:dateUtc="2025-01-03T08:20:00Z"/>
                    <w:rFonts w:ascii="Times New Roman" w:eastAsia="Times New Roman" w:hAnsi="Times New Roman" w:cs="Times New Roman"/>
                    <w:sz w:val="20"/>
                    <w:szCs w:val="20"/>
                  </w:rPr>
                </w:rPrChange>
              </w:rPr>
              <w:pPrChange w:id="105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823D708"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14" w:author="瑋婷 徐" w:date="2025-01-03T16:20:00Z" w16du:dateUtc="2025-01-03T08:20:00Z"/>
                <w:rFonts w:asciiTheme="majorEastAsia" w:eastAsia="標楷體" w:hAnsiTheme="majorEastAsia" w:cstheme="majorEastAsia"/>
                <w:color w:val="000000"/>
                <w:rPrChange w:id="10515" w:author="瑋婷 徐" w:date="2025-01-04T22:55:00Z" w16du:dateUtc="2025-01-04T14:55:00Z">
                  <w:rPr>
                    <w:ins w:id="10516" w:author="瑋婷 徐" w:date="2025-01-03T16:20:00Z" w16du:dateUtc="2025-01-03T08:20:00Z"/>
                    <w:rFonts w:cs="Calibri"/>
                    <w:color w:val="000000"/>
                    <w:sz w:val="22"/>
                  </w:rPr>
                </w:rPrChange>
              </w:rPr>
              <w:pPrChange w:id="105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518" w:author="瑋婷 徐" w:date="2025-01-03T16:20:00Z" w16du:dateUtc="2025-01-03T08:20:00Z">
              <w:r w:rsidRPr="0046381B">
                <w:rPr>
                  <w:rFonts w:asciiTheme="majorEastAsia" w:eastAsia="標楷體" w:hAnsiTheme="majorEastAsia" w:cstheme="majorEastAsia"/>
                  <w:color w:val="000000"/>
                  <w:rPrChange w:id="10519" w:author="瑋婷 徐" w:date="2025-01-04T22:55:00Z" w16du:dateUtc="2025-01-04T14:55:00Z">
                    <w:rPr>
                      <w:rFonts w:cs="Calibri"/>
                      <w:color w:val="000000"/>
                      <w:sz w:val="22"/>
                    </w:rPr>
                  </w:rPrChange>
                </w:rPr>
                <w:t>*</w:t>
              </w:r>
            </w:ins>
          </w:p>
        </w:tc>
        <w:tc>
          <w:tcPr>
            <w:tcW w:w="148" w:type="pct"/>
            <w:noWrap/>
            <w:hideMark/>
          </w:tcPr>
          <w:p w14:paraId="61FD0979"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20" w:author="瑋婷 徐" w:date="2025-01-03T16:20:00Z" w16du:dateUtc="2025-01-03T08:20:00Z"/>
                <w:rFonts w:asciiTheme="majorEastAsia" w:eastAsia="標楷體" w:hAnsiTheme="majorEastAsia" w:cstheme="majorEastAsia"/>
                <w:color w:val="000000"/>
                <w:rPrChange w:id="10521" w:author="瑋婷 徐" w:date="2025-01-04T22:55:00Z" w16du:dateUtc="2025-01-04T14:55:00Z">
                  <w:rPr>
                    <w:ins w:id="10522" w:author="瑋婷 徐" w:date="2025-01-03T16:20:00Z" w16du:dateUtc="2025-01-03T08:20:00Z"/>
                    <w:rFonts w:cs="Calibri"/>
                    <w:color w:val="000000"/>
                    <w:sz w:val="22"/>
                  </w:rPr>
                </w:rPrChange>
              </w:rPr>
              <w:pPrChange w:id="105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361504E"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24" w:author="瑋婷 徐" w:date="2025-01-03T16:20:00Z" w16du:dateUtc="2025-01-03T08:20:00Z"/>
                <w:rFonts w:asciiTheme="majorEastAsia" w:eastAsia="標楷體" w:hAnsiTheme="majorEastAsia" w:cstheme="majorEastAsia"/>
                <w:rPrChange w:id="10525" w:author="瑋婷 徐" w:date="2025-01-04T22:55:00Z" w16du:dateUtc="2025-01-04T14:55:00Z">
                  <w:rPr>
                    <w:ins w:id="10526" w:author="瑋婷 徐" w:date="2025-01-03T16:20:00Z" w16du:dateUtc="2025-01-03T08:20:00Z"/>
                    <w:rFonts w:ascii="Times New Roman" w:eastAsia="Times New Roman" w:hAnsi="Times New Roman" w:cs="Times New Roman"/>
                    <w:sz w:val="20"/>
                    <w:szCs w:val="20"/>
                  </w:rPr>
                </w:rPrChange>
              </w:rPr>
              <w:pPrChange w:id="105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0752A904"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28" w:author="瑋婷 徐" w:date="2025-01-03T16:20:00Z" w16du:dateUtc="2025-01-03T08:20:00Z"/>
                <w:rFonts w:asciiTheme="majorEastAsia" w:eastAsia="標楷體" w:hAnsiTheme="majorEastAsia" w:cstheme="majorEastAsia"/>
                <w:rPrChange w:id="10529" w:author="瑋婷 徐" w:date="2025-01-04T22:55:00Z" w16du:dateUtc="2025-01-04T14:55:00Z">
                  <w:rPr>
                    <w:ins w:id="10530" w:author="瑋婷 徐" w:date="2025-01-03T16:20:00Z" w16du:dateUtc="2025-01-03T08:20:00Z"/>
                    <w:rFonts w:ascii="Times New Roman" w:eastAsia="Times New Roman" w:hAnsi="Times New Roman" w:cs="Times New Roman"/>
                    <w:sz w:val="20"/>
                    <w:szCs w:val="20"/>
                  </w:rPr>
                </w:rPrChange>
              </w:rPr>
              <w:pPrChange w:id="1053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62097DA9" w14:textId="77777777" w:rsidR="00DA433E" w:rsidRPr="0046381B"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0532" w:author="瑋婷 徐" w:date="2025-01-03T16:33:00Z" w16du:dateUtc="2025-01-03T08:33:00Z"/>
                <w:rFonts w:asciiTheme="majorEastAsia" w:eastAsia="標楷體" w:hAnsiTheme="majorEastAsia" w:cstheme="majorEastAsia"/>
              </w:rPr>
            </w:pPr>
          </w:p>
        </w:tc>
        <w:tc>
          <w:tcPr>
            <w:tcW w:w="148" w:type="pct"/>
            <w:noWrap/>
            <w:hideMark/>
          </w:tcPr>
          <w:p w14:paraId="092AA86B" w14:textId="2B39C363"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33" w:author="瑋婷 徐" w:date="2025-01-03T16:20:00Z" w16du:dateUtc="2025-01-03T08:20:00Z"/>
                <w:rFonts w:asciiTheme="majorEastAsia" w:eastAsia="標楷體" w:hAnsiTheme="majorEastAsia" w:cstheme="majorEastAsia"/>
                <w:rPrChange w:id="10534" w:author="瑋婷 徐" w:date="2025-01-04T22:55:00Z" w16du:dateUtc="2025-01-04T14:55:00Z">
                  <w:rPr>
                    <w:ins w:id="10535" w:author="瑋婷 徐" w:date="2025-01-03T16:20:00Z" w16du:dateUtc="2025-01-03T08:20:00Z"/>
                    <w:rFonts w:ascii="Times New Roman" w:eastAsia="Times New Roman" w:hAnsi="Times New Roman" w:cs="Times New Roman"/>
                    <w:sz w:val="20"/>
                    <w:szCs w:val="20"/>
                  </w:rPr>
                </w:rPrChange>
              </w:rPr>
              <w:pPrChange w:id="1053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48BB98F"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37" w:author="瑋婷 徐" w:date="2025-01-03T16:20:00Z" w16du:dateUtc="2025-01-03T08:20:00Z"/>
                <w:rFonts w:asciiTheme="majorEastAsia" w:eastAsia="標楷體" w:hAnsiTheme="majorEastAsia" w:cstheme="majorEastAsia"/>
                <w:color w:val="000000"/>
                <w:rPrChange w:id="10538" w:author="瑋婷 徐" w:date="2025-01-04T22:55:00Z" w16du:dateUtc="2025-01-04T14:55:00Z">
                  <w:rPr>
                    <w:ins w:id="10539" w:author="瑋婷 徐" w:date="2025-01-03T16:20:00Z" w16du:dateUtc="2025-01-03T08:20:00Z"/>
                    <w:rFonts w:cs="Calibri"/>
                    <w:color w:val="000000"/>
                    <w:sz w:val="22"/>
                  </w:rPr>
                </w:rPrChange>
              </w:rPr>
              <w:pPrChange w:id="105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541" w:author="瑋婷 徐" w:date="2025-01-03T16:20:00Z" w16du:dateUtc="2025-01-03T08:20:00Z">
              <w:r w:rsidRPr="0046381B">
                <w:rPr>
                  <w:rFonts w:asciiTheme="majorEastAsia" w:eastAsia="標楷體" w:hAnsiTheme="majorEastAsia" w:cstheme="majorEastAsia"/>
                  <w:color w:val="000000"/>
                  <w:rPrChange w:id="10542" w:author="瑋婷 徐" w:date="2025-01-04T22:55:00Z" w16du:dateUtc="2025-01-04T14:55:00Z">
                    <w:rPr>
                      <w:rFonts w:cs="Calibri"/>
                      <w:color w:val="000000"/>
                      <w:sz w:val="22"/>
                    </w:rPr>
                  </w:rPrChange>
                </w:rPr>
                <w:t>*</w:t>
              </w:r>
            </w:ins>
          </w:p>
        </w:tc>
        <w:tc>
          <w:tcPr>
            <w:tcW w:w="148" w:type="pct"/>
            <w:noWrap/>
            <w:hideMark/>
          </w:tcPr>
          <w:p w14:paraId="3F5A6EA1"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43" w:author="瑋婷 徐" w:date="2025-01-03T16:20:00Z" w16du:dateUtc="2025-01-03T08:20:00Z"/>
                <w:rFonts w:asciiTheme="majorEastAsia" w:eastAsia="標楷體" w:hAnsiTheme="majorEastAsia" w:cstheme="majorEastAsia"/>
                <w:color w:val="000000"/>
                <w:rPrChange w:id="10544" w:author="瑋婷 徐" w:date="2025-01-04T22:55:00Z" w16du:dateUtc="2025-01-04T14:55:00Z">
                  <w:rPr>
                    <w:ins w:id="10545" w:author="瑋婷 徐" w:date="2025-01-03T16:20:00Z" w16du:dateUtc="2025-01-03T08:20:00Z"/>
                    <w:rFonts w:cs="Calibri"/>
                    <w:color w:val="000000"/>
                    <w:sz w:val="22"/>
                  </w:rPr>
                </w:rPrChange>
              </w:rPr>
              <w:pPrChange w:id="1054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547" w:author="瑋婷 徐" w:date="2025-01-03T16:20:00Z" w16du:dateUtc="2025-01-03T08:20:00Z">
              <w:r w:rsidRPr="0046381B">
                <w:rPr>
                  <w:rFonts w:asciiTheme="majorEastAsia" w:eastAsia="標楷體" w:hAnsiTheme="majorEastAsia" w:cstheme="majorEastAsia"/>
                  <w:color w:val="000000"/>
                  <w:rPrChange w:id="10548" w:author="瑋婷 徐" w:date="2025-01-04T22:55:00Z" w16du:dateUtc="2025-01-04T14:55:00Z">
                    <w:rPr>
                      <w:rFonts w:cs="Calibri"/>
                      <w:color w:val="000000"/>
                      <w:sz w:val="22"/>
                    </w:rPr>
                  </w:rPrChange>
                </w:rPr>
                <w:t>*</w:t>
              </w:r>
            </w:ins>
          </w:p>
        </w:tc>
        <w:tc>
          <w:tcPr>
            <w:tcW w:w="148" w:type="pct"/>
            <w:noWrap/>
            <w:hideMark/>
          </w:tcPr>
          <w:p w14:paraId="0B52DB80"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49" w:author="瑋婷 徐" w:date="2025-01-03T16:20:00Z" w16du:dateUtc="2025-01-03T08:20:00Z"/>
                <w:rFonts w:asciiTheme="majorEastAsia" w:eastAsia="標楷體" w:hAnsiTheme="majorEastAsia" w:cstheme="majorEastAsia"/>
                <w:color w:val="000000"/>
                <w:rPrChange w:id="10550" w:author="瑋婷 徐" w:date="2025-01-04T22:55:00Z" w16du:dateUtc="2025-01-04T14:55:00Z">
                  <w:rPr>
                    <w:ins w:id="10551" w:author="瑋婷 徐" w:date="2025-01-03T16:20:00Z" w16du:dateUtc="2025-01-03T08:20:00Z"/>
                    <w:rFonts w:cs="Calibri"/>
                    <w:color w:val="000000"/>
                    <w:sz w:val="22"/>
                  </w:rPr>
                </w:rPrChange>
              </w:rPr>
              <w:pPrChange w:id="1055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751298BA" w14:textId="77777777" w:rsidR="00DA433E" w:rsidRPr="0046381B"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0553" w:author="瑋婷 徐" w:date="2025-01-03T16:33:00Z" w16du:dateUtc="2025-01-03T08:33:00Z"/>
                <w:rFonts w:asciiTheme="majorEastAsia" w:eastAsia="標楷體" w:hAnsiTheme="majorEastAsia" w:cstheme="majorEastAsia"/>
              </w:rPr>
            </w:pPr>
          </w:p>
        </w:tc>
        <w:tc>
          <w:tcPr>
            <w:tcW w:w="148" w:type="pct"/>
            <w:noWrap/>
            <w:hideMark/>
          </w:tcPr>
          <w:p w14:paraId="04BB7C25" w14:textId="5845491C"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54" w:author="瑋婷 徐" w:date="2025-01-03T16:20:00Z" w16du:dateUtc="2025-01-03T08:20:00Z"/>
                <w:rFonts w:asciiTheme="majorEastAsia" w:eastAsia="標楷體" w:hAnsiTheme="majorEastAsia" w:cstheme="majorEastAsia"/>
                <w:rPrChange w:id="10555" w:author="瑋婷 徐" w:date="2025-01-04T22:55:00Z" w16du:dateUtc="2025-01-04T14:55:00Z">
                  <w:rPr>
                    <w:ins w:id="10556" w:author="瑋婷 徐" w:date="2025-01-03T16:20:00Z" w16du:dateUtc="2025-01-03T08:20:00Z"/>
                    <w:rFonts w:ascii="Times New Roman" w:eastAsia="Times New Roman" w:hAnsi="Times New Roman" w:cs="Times New Roman"/>
                    <w:sz w:val="20"/>
                    <w:szCs w:val="20"/>
                  </w:rPr>
                </w:rPrChange>
              </w:rPr>
              <w:pPrChange w:id="105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7964539"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58" w:author="瑋婷 徐" w:date="2025-01-03T16:20:00Z" w16du:dateUtc="2025-01-03T08:20:00Z"/>
                <w:rFonts w:asciiTheme="majorEastAsia" w:eastAsia="標楷體" w:hAnsiTheme="majorEastAsia" w:cstheme="majorEastAsia"/>
                <w:rPrChange w:id="10559" w:author="瑋婷 徐" w:date="2025-01-04T22:55:00Z" w16du:dateUtc="2025-01-04T14:55:00Z">
                  <w:rPr>
                    <w:ins w:id="10560" w:author="瑋婷 徐" w:date="2025-01-03T16:20:00Z" w16du:dateUtc="2025-01-03T08:20:00Z"/>
                    <w:rFonts w:ascii="Times New Roman" w:eastAsia="Times New Roman" w:hAnsi="Times New Roman" w:cs="Times New Roman"/>
                    <w:sz w:val="20"/>
                    <w:szCs w:val="20"/>
                  </w:rPr>
                </w:rPrChange>
              </w:rPr>
              <w:pPrChange w:id="105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AEA74DF"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62" w:author="瑋婷 徐" w:date="2025-01-03T16:20:00Z" w16du:dateUtc="2025-01-03T08:20:00Z"/>
                <w:rFonts w:asciiTheme="majorEastAsia" w:eastAsia="標楷體" w:hAnsiTheme="majorEastAsia" w:cstheme="majorEastAsia"/>
                <w:color w:val="000000"/>
                <w:rPrChange w:id="10563" w:author="瑋婷 徐" w:date="2025-01-04T22:55:00Z" w16du:dateUtc="2025-01-04T14:55:00Z">
                  <w:rPr>
                    <w:ins w:id="10564" w:author="瑋婷 徐" w:date="2025-01-03T16:20:00Z" w16du:dateUtc="2025-01-03T08:20:00Z"/>
                    <w:rFonts w:cs="Calibri"/>
                    <w:color w:val="000000"/>
                    <w:sz w:val="22"/>
                  </w:rPr>
                </w:rPrChange>
              </w:rPr>
              <w:pPrChange w:id="105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566" w:author="瑋婷 徐" w:date="2025-01-03T16:20:00Z" w16du:dateUtc="2025-01-03T08:20:00Z">
              <w:r w:rsidRPr="0046381B">
                <w:rPr>
                  <w:rFonts w:asciiTheme="majorEastAsia" w:eastAsia="標楷體" w:hAnsiTheme="majorEastAsia" w:cstheme="majorEastAsia"/>
                  <w:color w:val="000000"/>
                  <w:rPrChange w:id="10567" w:author="瑋婷 徐" w:date="2025-01-04T22:55:00Z" w16du:dateUtc="2025-01-04T14:55:00Z">
                    <w:rPr>
                      <w:rFonts w:cs="Calibri"/>
                      <w:color w:val="000000"/>
                      <w:sz w:val="22"/>
                    </w:rPr>
                  </w:rPrChange>
                </w:rPr>
                <w:t>*</w:t>
              </w:r>
            </w:ins>
          </w:p>
        </w:tc>
        <w:tc>
          <w:tcPr>
            <w:tcW w:w="148" w:type="pct"/>
            <w:noWrap/>
            <w:hideMark/>
          </w:tcPr>
          <w:p w14:paraId="1F926EB3"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68" w:author="瑋婷 徐" w:date="2025-01-03T16:20:00Z" w16du:dateUtc="2025-01-03T08:20:00Z"/>
                <w:rFonts w:asciiTheme="majorEastAsia" w:eastAsia="標楷體" w:hAnsiTheme="majorEastAsia" w:cstheme="majorEastAsia"/>
                <w:color w:val="000000"/>
                <w:rPrChange w:id="10569" w:author="瑋婷 徐" w:date="2025-01-04T22:55:00Z" w16du:dateUtc="2025-01-04T14:55:00Z">
                  <w:rPr>
                    <w:ins w:id="10570" w:author="瑋婷 徐" w:date="2025-01-03T16:20:00Z" w16du:dateUtc="2025-01-03T08:20:00Z"/>
                    <w:rFonts w:cs="Calibri"/>
                    <w:color w:val="000000"/>
                    <w:sz w:val="22"/>
                  </w:rPr>
                </w:rPrChange>
              </w:rPr>
              <w:pPrChange w:id="105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572" w:author="瑋婷 徐" w:date="2025-01-03T16:20:00Z" w16du:dateUtc="2025-01-03T08:20:00Z">
              <w:r w:rsidRPr="0046381B">
                <w:rPr>
                  <w:rFonts w:asciiTheme="majorEastAsia" w:eastAsia="標楷體" w:hAnsiTheme="majorEastAsia" w:cstheme="majorEastAsia"/>
                  <w:color w:val="000000"/>
                  <w:rPrChange w:id="10573" w:author="瑋婷 徐" w:date="2025-01-04T22:55:00Z" w16du:dateUtc="2025-01-04T14:55:00Z">
                    <w:rPr>
                      <w:rFonts w:cs="Calibri"/>
                      <w:color w:val="000000"/>
                      <w:sz w:val="22"/>
                    </w:rPr>
                  </w:rPrChange>
                </w:rPr>
                <w:t>*</w:t>
              </w:r>
            </w:ins>
          </w:p>
        </w:tc>
        <w:tc>
          <w:tcPr>
            <w:tcW w:w="148" w:type="pct"/>
            <w:noWrap/>
            <w:hideMark/>
          </w:tcPr>
          <w:p w14:paraId="4FAD7AC7"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74" w:author="瑋婷 徐" w:date="2025-01-03T16:20:00Z" w16du:dateUtc="2025-01-03T08:20:00Z"/>
                <w:rFonts w:asciiTheme="majorEastAsia" w:eastAsia="標楷體" w:hAnsiTheme="majorEastAsia" w:cstheme="majorEastAsia"/>
                <w:color w:val="000000"/>
                <w:rPrChange w:id="10575" w:author="瑋婷 徐" w:date="2025-01-04T22:55:00Z" w16du:dateUtc="2025-01-04T14:55:00Z">
                  <w:rPr>
                    <w:ins w:id="10576" w:author="瑋婷 徐" w:date="2025-01-03T16:20:00Z" w16du:dateUtc="2025-01-03T08:20:00Z"/>
                    <w:rFonts w:cs="Calibri"/>
                    <w:color w:val="000000"/>
                    <w:sz w:val="22"/>
                  </w:rPr>
                </w:rPrChange>
              </w:rPr>
              <w:pPrChange w:id="105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578" w:author="瑋婷 徐" w:date="2025-01-03T16:20:00Z" w16du:dateUtc="2025-01-03T08:20:00Z">
              <w:r w:rsidRPr="0046381B">
                <w:rPr>
                  <w:rFonts w:asciiTheme="majorEastAsia" w:eastAsia="標楷體" w:hAnsiTheme="majorEastAsia" w:cstheme="majorEastAsia"/>
                  <w:color w:val="000000"/>
                  <w:rPrChange w:id="10579" w:author="瑋婷 徐" w:date="2025-01-04T22:55:00Z" w16du:dateUtc="2025-01-04T14:55:00Z">
                    <w:rPr>
                      <w:rFonts w:cs="Calibri"/>
                      <w:color w:val="000000"/>
                      <w:sz w:val="22"/>
                    </w:rPr>
                  </w:rPrChange>
                </w:rPr>
                <w:t>*</w:t>
              </w:r>
            </w:ins>
          </w:p>
        </w:tc>
        <w:tc>
          <w:tcPr>
            <w:tcW w:w="148" w:type="pct"/>
            <w:noWrap/>
            <w:hideMark/>
          </w:tcPr>
          <w:p w14:paraId="4D4C1582"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80" w:author="瑋婷 徐" w:date="2025-01-03T16:20:00Z" w16du:dateUtc="2025-01-03T08:20:00Z"/>
                <w:rFonts w:asciiTheme="majorEastAsia" w:eastAsia="標楷體" w:hAnsiTheme="majorEastAsia" w:cstheme="majorEastAsia"/>
                <w:color w:val="000000"/>
                <w:rPrChange w:id="10581" w:author="瑋婷 徐" w:date="2025-01-04T22:55:00Z" w16du:dateUtc="2025-01-04T14:55:00Z">
                  <w:rPr>
                    <w:ins w:id="10582" w:author="瑋婷 徐" w:date="2025-01-03T16:20:00Z" w16du:dateUtc="2025-01-03T08:20:00Z"/>
                    <w:rFonts w:cs="Calibri"/>
                    <w:color w:val="000000"/>
                    <w:sz w:val="22"/>
                  </w:rPr>
                </w:rPrChange>
              </w:rPr>
              <w:pPrChange w:id="105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584" w:author="瑋婷 徐" w:date="2025-01-03T16:20:00Z" w16du:dateUtc="2025-01-03T08:20:00Z">
              <w:r w:rsidRPr="0046381B">
                <w:rPr>
                  <w:rFonts w:asciiTheme="majorEastAsia" w:eastAsia="標楷體" w:hAnsiTheme="majorEastAsia" w:cstheme="majorEastAsia"/>
                  <w:color w:val="000000"/>
                  <w:rPrChange w:id="10585" w:author="瑋婷 徐" w:date="2025-01-04T22:55:00Z" w16du:dateUtc="2025-01-04T14:55:00Z">
                    <w:rPr>
                      <w:rFonts w:cs="Calibri"/>
                      <w:color w:val="000000"/>
                      <w:sz w:val="22"/>
                    </w:rPr>
                  </w:rPrChange>
                </w:rPr>
                <w:t>*</w:t>
              </w:r>
            </w:ins>
          </w:p>
        </w:tc>
        <w:tc>
          <w:tcPr>
            <w:tcW w:w="148" w:type="pct"/>
            <w:noWrap/>
            <w:hideMark/>
          </w:tcPr>
          <w:p w14:paraId="7AE207AC"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86" w:author="瑋婷 徐" w:date="2025-01-03T16:20:00Z" w16du:dateUtc="2025-01-03T08:20:00Z"/>
                <w:rFonts w:asciiTheme="majorEastAsia" w:eastAsia="標楷體" w:hAnsiTheme="majorEastAsia" w:cstheme="majorEastAsia"/>
                <w:color w:val="000000"/>
                <w:rPrChange w:id="10587" w:author="瑋婷 徐" w:date="2025-01-04T22:55:00Z" w16du:dateUtc="2025-01-04T14:55:00Z">
                  <w:rPr>
                    <w:ins w:id="10588" w:author="瑋婷 徐" w:date="2025-01-03T16:20:00Z" w16du:dateUtc="2025-01-03T08:20:00Z"/>
                    <w:rFonts w:cs="Calibri"/>
                    <w:color w:val="000000"/>
                    <w:sz w:val="22"/>
                  </w:rPr>
                </w:rPrChange>
              </w:rPr>
              <w:pPrChange w:id="105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4C4D3D75"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590" w:author="瑋婷 徐" w:date="2025-01-03T16:20:00Z" w16du:dateUtc="2025-01-03T08:20:00Z"/>
                <w:rFonts w:asciiTheme="majorEastAsia" w:eastAsia="標楷體" w:hAnsiTheme="majorEastAsia" w:cstheme="majorEastAsia"/>
                <w:color w:val="000000"/>
                <w:rPrChange w:id="10591" w:author="瑋婷 徐" w:date="2025-01-04T22:55:00Z" w16du:dateUtc="2025-01-04T14:55:00Z">
                  <w:rPr>
                    <w:ins w:id="10592" w:author="瑋婷 徐" w:date="2025-01-03T16:20:00Z" w16du:dateUtc="2025-01-03T08:20:00Z"/>
                    <w:rFonts w:cs="Calibri"/>
                    <w:color w:val="000000"/>
                    <w:sz w:val="22"/>
                  </w:rPr>
                </w:rPrChange>
              </w:rPr>
              <w:pPrChange w:id="105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594" w:author="瑋婷 徐" w:date="2025-01-03T16:20:00Z" w16du:dateUtc="2025-01-03T08:20:00Z">
              <w:r w:rsidRPr="0046381B">
                <w:rPr>
                  <w:rFonts w:asciiTheme="majorEastAsia" w:eastAsia="標楷體" w:hAnsiTheme="majorEastAsia" w:cstheme="majorEastAsia"/>
                  <w:color w:val="000000"/>
                  <w:rPrChange w:id="10595" w:author="瑋婷 徐" w:date="2025-01-04T22:55:00Z" w16du:dateUtc="2025-01-04T14:55:00Z">
                    <w:rPr>
                      <w:rFonts w:cs="Calibri"/>
                      <w:color w:val="000000"/>
                      <w:sz w:val="22"/>
                    </w:rPr>
                  </w:rPrChange>
                </w:rPr>
                <w:t>*</w:t>
              </w:r>
            </w:ins>
          </w:p>
        </w:tc>
      </w:tr>
      <w:tr w:rsidR="00DA433E" w:rsidRPr="0046381B" w14:paraId="12EB4A10" w14:textId="77777777" w:rsidTr="003C19C7">
        <w:trPr>
          <w:trHeight w:val="300"/>
          <w:ins w:id="10596"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67E7D173" w14:textId="77777777" w:rsidR="00DA433E" w:rsidRPr="0046381B" w:rsidRDefault="00DA433E">
            <w:pPr>
              <w:spacing w:line="360" w:lineRule="auto"/>
              <w:jc w:val="both"/>
              <w:rPr>
                <w:ins w:id="10597" w:author="瑋婷 徐" w:date="2025-01-03T16:20:00Z" w16du:dateUtc="2025-01-03T08:20:00Z"/>
                <w:rFonts w:asciiTheme="majorEastAsia" w:eastAsia="標楷體" w:hAnsiTheme="majorEastAsia" w:cstheme="majorEastAsia"/>
                <w:b w:val="0"/>
                <w:bCs w:val="0"/>
                <w:color w:val="000000"/>
                <w:rPrChange w:id="10598" w:author="瑋婷 徐" w:date="2025-01-04T22:55:00Z" w16du:dateUtc="2025-01-04T14:55:00Z">
                  <w:rPr>
                    <w:ins w:id="10599" w:author="瑋婷 徐" w:date="2025-01-03T16:20:00Z" w16du:dateUtc="2025-01-03T08:20:00Z"/>
                    <w:rFonts w:cs="Calibri"/>
                    <w:color w:val="000000"/>
                    <w:sz w:val="22"/>
                  </w:rPr>
                </w:rPrChange>
              </w:rPr>
              <w:pPrChange w:id="10600" w:author="瑋婷 徐" w:date="2025-01-03T16:21:00Z" w16du:dateUtc="2025-01-03T08:21:00Z">
                <w:pPr/>
              </w:pPrChange>
            </w:pPr>
            <w:ins w:id="10601" w:author="瑋婷 徐" w:date="2025-01-03T16:20:00Z" w16du:dateUtc="2025-01-03T08:20:00Z">
              <w:r w:rsidRPr="0046381B">
                <w:rPr>
                  <w:rFonts w:asciiTheme="majorEastAsia" w:eastAsia="標楷體" w:hAnsiTheme="majorEastAsia" w:cstheme="majorEastAsia"/>
                  <w:b w:val="0"/>
                  <w:bCs w:val="0"/>
                  <w:color w:val="000000"/>
                  <w:rPrChange w:id="10602" w:author="瑋婷 徐" w:date="2025-01-04T22:55:00Z" w16du:dateUtc="2025-01-04T14:55:00Z">
                    <w:rPr>
                      <w:rFonts w:cs="Calibri"/>
                      <w:color w:val="000000"/>
                      <w:sz w:val="22"/>
                    </w:rPr>
                  </w:rPrChange>
                </w:rPr>
                <w:t>小鶯</w:t>
              </w:r>
              <w:r w:rsidRPr="0046381B">
                <w:rPr>
                  <w:rFonts w:asciiTheme="majorEastAsia" w:eastAsia="標楷體" w:hAnsiTheme="majorEastAsia" w:cstheme="majorEastAsia"/>
                  <w:b w:val="0"/>
                  <w:bCs w:val="0"/>
                  <w:color w:val="000000"/>
                  <w:rPrChange w:id="10603" w:author="瑋婷 徐" w:date="2025-01-04T22:55:00Z" w16du:dateUtc="2025-01-04T14:55:00Z">
                    <w:rPr>
                      <w:rFonts w:cs="Calibri"/>
                      <w:color w:val="000000"/>
                      <w:sz w:val="22"/>
                    </w:rPr>
                  </w:rPrChange>
                </w:rPr>
                <w:t xml:space="preserve"> </w:t>
              </w:r>
              <w:r w:rsidRPr="0046381B">
                <w:rPr>
                  <w:rFonts w:asciiTheme="majorEastAsia" w:eastAsia="標楷體" w:hAnsiTheme="majorEastAsia" w:cstheme="majorEastAsia"/>
                  <w:b w:val="0"/>
                  <w:bCs w:val="0"/>
                  <w:color w:val="000000"/>
                  <w:rPrChange w:id="10604" w:author="瑋婷 徐" w:date="2025-01-04T22:55:00Z" w16du:dateUtc="2025-01-04T14:55:00Z">
                    <w:rPr>
                      <w:color w:val="000000"/>
                      <w:sz w:val="22"/>
                    </w:rPr>
                  </w:rPrChange>
                </w:rPr>
                <w:t>※</w:t>
              </w:r>
              <w:r w:rsidRPr="0046381B">
                <w:rPr>
                  <w:rFonts w:asciiTheme="majorEastAsia" w:eastAsia="標楷體" w:hAnsiTheme="majorEastAsia" w:cstheme="majorEastAsia"/>
                  <w:b w:val="0"/>
                  <w:bCs w:val="0"/>
                  <w:color w:val="000000"/>
                  <w:rPrChange w:id="10605" w:author="瑋婷 徐" w:date="2025-01-04T22:55:00Z" w16du:dateUtc="2025-01-04T14:55:00Z">
                    <w:rPr>
                      <w:rFonts w:cs="Calibri"/>
                      <w:color w:val="000000"/>
                      <w:sz w:val="22"/>
                    </w:rPr>
                  </w:rPrChange>
                </w:rPr>
                <w:t xml:space="preserve"> </w:t>
              </w:r>
            </w:ins>
          </w:p>
        </w:tc>
        <w:tc>
          <w:tcPr>
            <w:tcW w:w="1286" w:type="pct"/>
            <w:hideMark/>
          </w:tcPr>
          <w:p w14:paraId="435B272E"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06" w:author="瑋婷 徐" w:date="2025-01-03T16:20:00Z" w16du:dateUtc="2025-01-03T08:20:00Z"/>
                <w:rFonts w:asciiTheme="majorEastAsia" w:eastAsia="標楷體" w:hAnsiTheme="majorEastAsia" w:cstheme="majorEastAsia"/>
                <w:i/>
                <w:iCs/>
                <w:color w:val="000000"/>
                <w:rPrChange w:id="10607" w:author="瑋婷 徐" w:date="2025-01-04T22:55:00Z" w16du:dateUtc="2025-01-04T14:55:00Z">
                  <w:rPr>
                    <w:ins w:id="10608" w:author="瑋婷 徐" w:date="2025-01-03T16:20:00Z" w16du:dateUtc="2025-01-03T08:20:00Z"/>
                    <w:rFonts w:cs="Calibri"/>
                    <w:i/>
                    <w:iCs/>
                    <w:color w:val="000000"/>
                    <w:sz w:val="22"/>
                  </w:rPr>
                </w:rPrChange>
              </w:rPr>
              <w:pPrChange w:id="106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610" w:author="瑋婷 徐" w:date="2025-01-03T16:20:00Z" w16du:dateUtc="2025-01-03T08:20:00Z">
              <w:r w:rsidRPr="0046381B">
                <w:rPr>
                  <w:rFonts w:asciiTheme="majorEastAsia" w:eastAsia="標楷體" w:hAnsiTheme="majorEastAsia" w:cstheme="majorEastAsia"/>
                  <w:i/>
                  <w:iCs/>
                  <w:color w:val="000000"/>
                  <w:rPrChange w:id="10611" w:author="瑋婷 徐" w:date="2025-01-04T22:55:00Z" w16du:dateUtc="2025-01-04T14:55:00Z">
                    <w:rPr>
                      <w:rFonts w:cs="Calibri"/>
                      <w:i/>
                      <w:iCs/>
                      <w:color w:val="000000"/>
                      <w:sz w:val="22"/>
                    </w:rPr>
                  </w:rPrChange>
                </w:rPr>
                <w:t>Horornis fortipes</w:t>
              </w:r>
            </w:ins>
          </w:p>
        </w:tc>
        <w:tc>
          <w:tcPr>
            <w:tcW w:w="148" w:type="pct"/>
            <w:noWrap/>
            <w:hideMark/>
          </w:tcPr>
          <w:p w14:paraId="1AFAF9F6"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12" w:author="瑋婷 徐" w:date="2025-01-03T16:20:00Z" w16du:dateUtc="2025-01-03T08:20:00Z"/>
                <w:rFonts w:asciiTheme="majorEastAsia" w:eastAsia="標楷體" w:hAnsiTheme="majorEastAsia" w:cstheme="majorEastAsia"/>
                <w:i/>
                <w:iCs/>
                <w:color w:val="000000"/>
                <w:rPrChange w:id="10613" w:author="瑋婷 徐" w:date="2025-01-04T22:55:00Z" w16du:dateUtc="2025-01-04T14:55:00Z">
                  <w:rPr>
                    <w:ins w:id="10614" w:author="瑋婷 徐" w:date="2025-01-03T16:20:00Z" w16du:dateUtc="2025-01-03T08:20:00Z"/>
                    <w:rFonts w:cs="Calibri"/>
                    <w:i/>
                    <w:iCs/>
                    <w:color w:val="000000"/>
                    <w:sz w:val="22"/>
                  </w:rPr>
                </w:rPrChange>
              </w:rPr>
              <w:pPrChange w:id="1061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9541B93"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16" w:author="瑋婷 徐" w:date="2025-01-03T16:20:00Z" w16du:dateUtc="2025-01-03T08:20:00Z"/>
                <w:rFonts w:asciiTheme="majorEastAsia" w:eastAsia="標楷體" w:hAnsiTheme="majorEastAsia" w:cstheme="majorEastAsia"/>
                <w:rPrChange w:id="10617" w:author="瑋婷 徐" w:date="2025-01-04T22:55:00Z" w16du:dateUtc="2025-01-04T14:55:00Z">
                  <w:rPr>
                    <w:ins w:id="10618" w:author="瑋婷 徐" w:date="2025-01-03T16:20:00Z" w16du:dateUtc="2025-01-03T08:20:00Z"/>
                    <w:rFonts w:ascii="Times New Roman" w:eastAsia="Times New Roman" w:hAnsi="Times New Roman" w:cs="Times New Roman"/>
                    <w:sz w:val="20"/>
                    <w:szCs w:val="20"/>
                  </w:rPr>
                </w:rPrChange>
              </w:rPr>
              <w:pPrChange w:id="1061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AB29BA4"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20" w:author="瑋婷 徐" w:date="2025-01-03T16:20:00Z" w16du:dateUtc="2025-01-03T08:20:00Z"/>
                <w:rFonts w:asciiTheme="majorEastAsia" w:eastAsia="標楷體" w:hAnsiTheme="majorEastAsia" w:cstheme="majorEastAsia"/>
                <w:rPrChange w:id="10621" w:author="瑋婷 徐" w:date="2025-01-04T22:55:00Z" w16du:dateUtc="2025-01-04T14:55:00Z">
                  <w:rPr>
                    <w:ins w:id="10622" w:author="瑋婷 徐" w:date="2025-01-03T16:20:00Z" w16du:dateUtc="2025-01-03T08:20:00Z"/>
                    <w:rFonts w:ascii="Times New Roman" w:eastAsia="Times New Roman" w:hAnsi="Times New Roman" w:cs="Times New Roman"/>
                    <w:sz w:val="20"/>
                    <w:szCs w:val="20"/>
                  </w:rPr>
                </w:rPrChange>
              </w:rPr>
              <w:pPrChange w:id="1062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1098FC2"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24" w:author="瑋婷 徐" w:date="2025-01-03T16:20:00Z" w16du:dateUtc="2025-01-03T08:20:00Z"/>
                <w:rFonts w:asciiTheme="majorEastAsia" w:eastAsia="標楷體" w:hAnsiTheme="majorEastAsia" w:cstheme="majorEastAsia"/>
                <w:rPrChange w:id="10625" w:author="瑋婷 徐" w:date="2025-01-04T22:55:00Z" w16du:dateUtc="2025-01-04T14:55:00Z">
                  <w:rPr>
                    <w:ins w:id="10626" w:author="瑋婷 徐" w:date="2025-01-03T16:20:00Z" w16du:dateUtc="2025-01-03T08:20:00Z"/>
                    <w:rFonts w:ascii="Times New Roman" w:eastAsia="Times New Roman" w:hAnsi="Times New Roman" w:cs="Times New Roman"/>
                    <w:sz w:val="20"/>
                    <w:szCs w:val="20"/>
                  </w:rPr>
                </w:rPrChange>
              </w:rPr>
              <w:pPrChange w:id="1062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6DCF39E"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28" w:author="瑋婷 徐" w:date="2025-01-03T16:20:00Z" w16du:dateUtc="2025-01-03T08:20:00Z"/>
                <w:rFonts w:asciiTheme="majorEastAsia" w:eastAsia="標楷體" w:hAnsiTheme="majorEastAsia" w:cstheme="majorEastAsia"/>
                <w:rPrChange w:id="10629" w:author="瑋婷 徐" w:date="2025-01-04T22:55:00Z" w16du:dateUtc="2025-01-04T14:55:00Z">
                  <w:rPr>
                    <w:ins w:id="10630" w:author="瑋婷 徐" w:date="2025-01-03T16:20:00Z" w16du:dateUtc="2025-01-03T08:20:00Z"/>
                    <w:rFonts w:ascii="Times New Roman" w:eastAsia="Times New Roman" w:hAnsi="Times New Roman" w:cs="Times New Roman"/>
                    <w:sz w:val="20"/>
                    <w:szCs w:val="20"/>
                  </w:rPr>
                </w:rPrChange>
              </w:rPr>
              <w:pPrChange w:id="1063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157AF50E"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32" w:author="瑋婷 徐" w:date="2025-01-03T16:20:00Z" w16du:dateUtc="2025-01-03T08:20:00Z"/>
                <w:rFonts w:asciiTheme="majorEastAsia" w:eastAsia="標楷體" w:hAnsiTheme="majorEastAsia" w:cstheme="majorEastAsia"/>
                <w:rPrChange w:id="10633" w:author="瑋婷 徐" w:date="2025-01-04T22:55:00Z" w16du:dateUtc="2025-01-04T14:55:00Z">
                  <w:rPr>
                    <w:ins w:id="10634" w:author="瑋婷 徐" w:date="2025-01-03T16:20:00Z" w16du:dateUtc="2025-01-03T08:20:00Z"/>
                    <w:rFonts w:ascii="Times New Roman" w:eastAsia="Times New Roman" w:hAnsi="Times New Roman" w:cs="Times New Roman"/>
                    <w:sz w:val="20"/>
                    <w:szCs w:val="20"/>
                  </w:rPr>
                </w:rPrChange>
              </w:rPr>
              <w:pPrChange w:id="1063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63F903F4" w14:textId="77777777" w:rsidR="00DA433E" w:rsidRPr="0046381B"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0636" w:author="瑋婷 徐" w:date="2025-01-03T16:33:00Z" w16du:dateUtc="2025-01-03T08:33:00Z"/>
                <w:rFonts w:asciiTheme="majorEastAsia" w:eastAsia="標楷體" w:hAnsiTheme="majorEastAsia" w:cstheme="majorEastAsia"/>
              </w:rPr>
            </w:pPr>
          </w:p>
        </w:tc>
        <w:tc>
          <w:tcPr>
            <w:tcW w:w="148" w:type="pct"/>
            <w:noWrap/>
            <w:hideMark/>
          </w:tcPr>
          <w:p w14:paraId="2917C8EB" w14:textId="2126AE4A"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37" w:author="瑋婷 徐" w:date="2025-01-03T16:20:00Z" w16du:dateUtc="2025-01-03T08:20:00Z"/>
                <w:rFonts w:asciiTheme="majorEastAsia" w:eastAsia="標楷體" w:hAnsiTheme="majorEastAsia" w:cstheme="majorEastAsia"/>
                <w:rPrChange w:id="10638" w:author="瑋婷 徐" w:date="2025-01-04T22:55:00Z" w16du:dateUtc="2025-01-04T14:55:00Z">
                  <w:rPr>
                    <w:ins w:id="10639" w:author="瑋婷 徐" w:date="2025-01-03T16:20:00Z" w16du:dateUtc="2025-01-03T08:20:00Z"/>
                    <w:rFonts w:ascii="Times New Roman" w:eastAsia="Times New Roman" w:hAnsi="Times New Roman" w:cs="Times New Roman"/>
                    <w:sz w:val="20"/>
                    <w:szCs w:val="20"/>
                  </w:rPr>
                </w:rPrChange>
              </w:rPr>
              <w:pPrChange w:id="106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083A701"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41" w:author="瑋婷 徐" w:date="2025-01-03T16:20:00Z" w16du:dateUtc="2025-01-03T08:20:00Z"/>
                <w:rFonts w:asciiTheme="majorEastAsia" w:eastAsia="標楷體" w:hAnsiTheme="majorEastAsia" w:cstheme="majorEastAsia"/>
                <w:rPrChange w:id="10642" w:author="瑋婷 徐" w:date="2025-01-04T22:55:00Z" w16du:dateUtc="2025-01-04T14:55:00Z">
                  <w:rPr>
                    <w:ins w:id="10643" w:author="瑋婷 徐" w:date="2025-01-03T16:20:00Z" w16du:dateUtc="2025-01-03T08:20:00Z"/>
                    <w:rFonts w:ascii="Times New Roman" w:eastAsia="Times New Roman" w:hAnsi="Times New Roman" w:cs="Times New Roman"/>
                    <w:sz w:val="20"/>
                    <w:szCs w:val="20"/>
                  </w:rPr>
                </w:rPrChange>
              </w:rPr>
              <w:pPrChange w:id="106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5AA9DB8"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45" w:author="瑋婷 徐" w:date="2025-01-03T16:20:00Z" w16du:dateUtc="2025-01-03T08:20:00Z"/>
                <w:rFonts w:asciiTheme="majorEastAsia" w:eastAsia="標楷體" w:hAnsiTheme="majorEastAsia" w:cstheme="majorEastAsia"/>
                <w:rPrChange w:id="10646" w:author="瑋婷 徐" w:date="2025-01-04T22:55:00Z" w16du:dateUtc="2025-01-04T14:55:00Z">
                  <w:rPr>
                    <w:ins w:id="10647" w:author="瑋婷 徐" w:date="2025-01-03T16:20:00Z" w16du:dateUtc="2025-01-03T08:20:00Z"/>
                    <w:rFonts w:ascii="Times New Roman" w:eastAsia="Times New Roman" w:hAnsi="Times New Roman" w:cs="Times New Roman"/>
                    <w:sz w:val="20"/>
                    <w:szCs w:val="20"/>
                  </w:rPr>
                </w:rPrChange>
              </w:rPr>
              <w:pPrChange w:id="106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D7152D8"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49" w:author="瑋婷 徐" w:date="2025-01-03T16:20:00Z" w16du:dateUtc="2025-01-03T08:20:00Z"/>
                <w:rFonts w:asciiTheme="majorEastAsia" w:eastAsia="標楷體" w:hAnsiTheme="majorEastAsia" w:cstheme="majorEastAsia"/>
                <w:rPrChange w:id="10650" w:author="瑋婷 徐" w:date="2025-01-04T22:55:00Z" w16du:dateUtc="2025-01-04T14:55:00Z">
                  <w:rPr>
                    <w:ins w:id="10651" w:author="瑋婷 徐" w:date="2025-01-03T16:20:00Z" w16du:dateUtc="2025-01-03T08:20:00Z"/>
                    <w:rFonts w:ascii="Times New Roman" w:eastAsia="Times New Roman" w:hAnsi="Times New Roman" w:cs="Times New Roman"/>
                    <w:sz w:val="20"/>
                    <w:szCs w:val="20"/>
                  </w:rPr>
                </w:rPrChange>
              </w:rPr>
              <w:pPrChange w:id="106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15093A0C" w14:textId="77777777" w:rsidR="00DA433E" w:rsidRPr="0046381B"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0653" w:author="瑋婷 徐" w:date="2025-01-03T16:33:00Z" w16du:dateUtc="2025-01-03T08:33:00Z"/>
                <w:rFonts w:asciiTheme="majorEastAsia" w:eastAsia="標楷體" w:hAnsiTheme="majorEastAsia" w:cstheme="majorEastAsia"/>
              </w:rPr>
            </w:pPr>
          </w:p>
        </w:tc>
        <w:tc>
          <w:tcPr>
            <w:tcW w:w="148" w:type="pct"/>
            <w:noWrap/>
            <w:hideMark/>
          </w:tcPr>
          <w:p w14:paraId="1F83E863" w14:textId="657A0470"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54" w:author="瑋婷 徐" w:date="2025-01-03T16:20:00Z" w16du:dateUtc="2025-01-03T08:20:00Z"/>
                <w:rFonts w:asciiTheme="majorEastAsia" w:eastAsia="標楷體" w:hAnsiTheme="majorEastAsia" w:cstheme="majorEastAsia"/>
                <w:rPrChange w:id="10655" w:author="瑋婷 徐" w:date="2025-01-04T22:55:00Z" w16du:dateUtc="2025-01-04T14:55:00Z">
                  <w:rPr>
                    <w:ins w:id="10656" w:author="瑋婷 徐" w:date="2025-01-03T16:20:00Z" w16du:dateUtc="2025-01-03T08:20:00Z"/>
                    <w:rFonts w:ascii="Times New Roman" w:eastAsia="Times New Roman" w:hAnsi="Times New Roman" w:cs="Times New Roman"/>
                    <w:sz w:val="20"/>
                    <w:szCs w:val="20"/>
                  </w:rPr>
                </w:rPrChange>
              </w:rPr>
              <w:pPrChange w:id="106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276CF1F"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58" w:author="瑋婷 徐" w:date="2025-01-03T16:20:00Z" w16du:dateUtc="2025-01-03T08:20:00Z"/>
                <w:rFonts w:asciiTheme="majorEastAsia" w:eastAsia="標楷體" w:hAnsiTheme="majorEastAsia" w:cstheme="majorEastAsia"/>
                <w:rPrChange w:id="10659" w:author="瑋婷 徐" w:date="2025-01-04T22:55:00Z" w16du:dateUtc="2025-01-04T14:55:00Z">
                  <w:rPr>
                    <w:ins w:id="10660" w:author="瑋婷 徐" w:date="2025-01-03T16:20:00Z" w16du:dateUtc="2025-01-03T08:20:00Z"/>
                    <w:rFonts w:ascii="Times New Roman" w:eastAsia="Times New Roman" w:hAnsi="Times New Roman" w:cs="Times New Roman"/>
                    <w:sz w:val="20"/>
                    <w:szCs w:val="20"/>
                  </w:rPr>
                </w:rPrChange>
              </w:rPr>
              <w:pPrChange w:id="106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2F491BB"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62" w:author="瑋婷 徐" w:date="2025-01-03T16:20:00Z" w16du:dateUtc="2025-01-03T08:20:00Z"/>
                <w:rFonts w:asciiTheme="majorEastAsia" w:eastAsia="標楷體" w:hAnsiTheme="majorEastAsia" w:cstheme="majorEastAsia"/>
                <w:color w:val="000000"/>
                <w:rPrChange w:id="10663" w:author="瑋婷 徐" w:date="2025-01-04T22:55:00Z" w16du:dateUtc="2025-01-04T14:55:00Z">
                  <w:rPr>
                    <w:ins w:id="10664" w:author="瑋婷 徐" w:date="2025-01-03T16:20:00Z" w16du:dateUtc="2025-01-03T08:20:00Z"/>
                    <w:rFonts w:cs="Calibri"/>
                    <w:color w:val="000000"/>
                    <w:sz w:val="22"/>
                  </w:rPr>
                </w:rPrChange>
              </w:rPr>
              <w:pPrChange w:id="106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666" w:author="瑋婷 徐" w:date="2025-01-03T16:20:00Z" w16du:dateUtc="2025-01-03T08:20:00Z">
              <w:r w:rsidRPr="0046381B">
                <w:rPr>
                  <w:rFonts w:asciiTheme="majorEastAsia" w:eastAsia="標楷體" w:hAnsiTheme="majorEastAsia" w:cstheme="majorEastAsia"/>
                  <w:color w:val="000000"/>
                  <w:rPrChange w:id="10667" w:author="瑋婷 徐" w:date="2025-01-04T22:55:00Z" w16du:dateUtc="2025-01-04T14:55:00Z">
                    <w:rPr>
                      <w:rFonts w:cs="Calibri"/>
                      <w:color w:val="000000"/>
                      <w:sz w:val="22"/>
                    </w:rPr>
                  </w:rPrChange>
                </w:rPr>
                <w:t>*</w:t>
              </w:r>
            </w:ins>
          </w:p>
        </w:tc>
        <w:tc>
          <w:tcPr>
            <w:tcW w:w="148" w:type="pct"/>
            <w:noWrap/>
            <w:hideMark/>
          </w:tcPr>
          <w:p w14:paraId="3B8798FD"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68" w:author="瑋婷 徐" w:date="2025-01-03T16:20:00Z" w16du:dateUtc="2025-01-03T08:20:00Z"/>
                <w:rFonts w:asciiTheme="majorEastAsia" w:eastAsia="標楷體" w:hAnsiTheme="majorEastAsia" w:cstheme="majorEastAsia"/>
                <w:color w:val="000000"/>
                <w:rPrChange w:id="10669" w:author="瑋婷 徐" w:date="2025-01-04T22:55:00Z" w16du:dateUtc="2025-01-04T14:55:00Z">
                  <w:rPr>
                    <w:ins w:id="10670" w:author="瑋婷 徐" w:date="2025-01-03T16:20:00Z" w16du:dateUtc="2025-01-03T08:20:00Z"/>
                    <w:rFonts w:cs="Calibri"/>
                    <w:color w:val="000000"/>
                    <w:sz w:val="22"/>
                  </w:rPr>
                </w:rPrChange>
              </w:rPr>
              <w:pPrChange w:id="106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C04E485"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72" w:author="瑋婷 徐" w:date="2025-01-03T16:20:00Z" w16du:dateUtc="2025-01-03T08:20:00Z"/>
                <w:rFonts w:asciiTheme="majorEastAsia" w:eastAsia="標楷體" w:hAnsiTheme="majorEastAsia" w:cstheme="majorEastAsia"/>
                <w:rPrChange w:id="10673" w:author="瑋婷 徐" w:date="2025-01-04T22:55:00Z" w16du:dateUtc="2025-01-04T14:55:00Z">
                  <w:rPr>
                    <w:ins w:id="10674" w:author="瑋婷 徐" w:date="2025-01-03T16:20:00Z" w16du:dateUtc="2025-01-03T08:20:00Z"/>
                    <w:rFonts w:ascii="Times New Roman" w:eastAsia="Times New Roman" w:hAnsi="Times New Roman" w:cs="Times New Roman"/>
                    <w:sz w:val="20"/>
                    <w:szCs w:val="20"/>
                  </w:rPr>
                </w:rPrChange>
              </w:rPr>
              <w:pPrChange w:id="106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2BFAE83"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76" w:author="瑋婷 徐" w:date="2025-01-03T16:20:00Z" w16du:dateUtc="2025-01-03T08:20:00Z"/>
                <w:rFonts w:asciiTheme="majorEastAsia" w:eastAsia="標楷體" w:hAnsiTheme="majorEastAsia" w:cstheme="majorEastAsia"/>
                <w:rPrChange w:id="10677" w:author="瑋婷 徐" w:date="2025-01-04T22:55:00Z" w16du:dateUtc="2025-01-04T14:55:00Z">
                  <w:rPr>
                    <w:ins w:id="10678" w:author="瑋婷 徐" w:date="2025-01-03T16:20:00Z" w16du:dateUtc="2025-01-03T08:20:00Z"/>
                    <w:rFonts w:ascii="Times New Roman" w:eastAsia="Times New Roman" w:hAnsi="Times New Roman" w:cs="Times New Roman"/>
                    <w:sz w:val="20"/>
                    <w:szCs w:val="20"/>
                  </w:rPr>
                </w:rPrChange>
              </w:rPr>
              <w:pPrChange w:id="106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E96BC85"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80" w:author="瑋婷 徐" w:date="2025-01-03T16:20:00Z" w16du:dateUtc="2025-01-03T08:20:00Z"/>
                <w:rFonts w:asciiTheme="majorEastAsia" w:eastAsia="標楷體" w:hAnsiTheme="majorEastAsia" w:cstheme="majorEastAsia"/>
                <w:rPrChange w:id="10681" w:author="瑋婷 徐" w:date="2025-01-04T22:55:00Z" w16du:dateUtc="2025-01-04T14:55:00Z">
                  <w:rPr>
                    <w:ins w:id="10682" w:author="瑋婷 徐" w:date="2025-01-03T16:20:00Z" w16du:dateUtc="2025-01-03T08:20:00Z"/>
                    <w:rFonts w:ascii="Times New Roman" w:eastAsia="Times New Roman" w:hAnsi="Times New Roman" w:cs="Times New Roman"/>
                    <w:sz w:val="20"/>
                    <w:szCs w:val="20"/>
                  </w:rPr>
                </w:rPrChange>
              </w:rPr>
              <w:pPrChange w:id="106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07CB077F"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684" w:author="瑋婷 徐" w:date="2025-01-03T16:20:00Z" w16du:dateUtc="2025-01-03T08:20:00Z"/>
                <w:rFonts w:asciiTheme="majorEastAsia" w:eastAsia="標楷體" w:hAnsiTheme="majorEastAsia" w:cstheme="majorEastAsia"/>
                <w:rPrChange w:id="10685" w:author="瑋婷 徐" w:date="2025-01-04T22:55:00Z" w16du:dateUtc="2025-01-04T14:55:00Z">
                  <w:rPr>
                    <w:ins w:id="10686" w:author="瑋婷 徐" w:date="2025-01-03T16:20:00Z" w16du:dateUtc="2025-01-03T08:20:00Z"/>
                    <w:rFonts w:ascii="Times New Roman" w:eastAsia="Times New Roman" w:hAnsi="Times New Roman" w:cs="Times New Roman"/>
                    <w:sz w:val="20"/>
                    <w:szCs w:val="20"/>
                  </w:rPr>
                </w:rPrChange>
              </w:rPr>
              <w:pPrChange w:id="106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720C7A" w:rsidRPr="0046381B" w14:paraId="68D23781" w14:textId="77777777" w:rsidTr="003C19C7">
        <w:trPr>
          <w:cnfStyle w:val="000000100000" w:firstRow="0" w:lastRow="0" w:firstColumn="0" w:lastColumn="0" w:oddVBand="0" w:evenVBand="0" w:oddHBand="1" w:evenHBand="0" w:firstRowFirstColumn="0" w:firstRowLastColumn="0" w:lastRowFirstColumn="0" w:lastRowLastColumn="0"/>
          <w:trHeight w:val="300"/>
          <w:ins w:id="10688"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678500C2" w14:textId="77777777" w:rsidR="00DA433E" w:rsidRPr="0046381B" w:rsidRDefault="00DA433E">
            <w:pPr>
              <w:spacing w:line="360" w:lineRule="auto"/>
              <w:jc w:val="both"/>
              <w:rPr>
                <w:ins w:id="10689" w:author="瑋婷 徐" w:date="2025-01-03T16:20:00Z" w16du:dateUtc="2025-01-03T08:20:00Z"/>
                <w:rFonts w:asciiTheme="majorEastAsia" w:eastAsia="標楷體" w:hAnsiTheme="majorEastAsia" w:cstheme="majorEastAsia"/>
                <w:b w:val="0"/>
                <w:bCs w:val="0"/>
                <w:color w:val="000000"/>
                <w:rPrChange w:id="10690" w:author="瑋婷 徐" w:date="2025-01-04T22:55:00Z" w16du:dateUtc="2025-01-04T14:55:00Z">
                  <w:rPr>
                    <w:ins w:id="10691" w:author="瑋婷 徐" w:date="2025-01-03T16:20:00Z" w16du:dateUtc="2025-01-03T08:20:00Z"/>
                    <w:rFonts w:cs="Calibri"/>
                    <w:color w:val="000000"/>
                    <w:sz w:val="22"/>
                  </w:rPr>
                </w:rPrChange>
              </w:rPr>
              <w:pPrChange w:id="10692" w:author="瑋婷 徐" w:date="2025-01-03T16:21:00Z" w16du:dateUtc="2025-01-03T08:21:00Z">
                <w:pPr/>
              </w:pPrChange>
            </w:pPr>
            <w:ins w:id="10693" w:author="瑋婷 徐" w:date="2025-01-03T16:20:00Z" w16du:dateUtc="2025-01-03T08:20:00Z">
              <w:r w:rsidRPr="0046381B">
                <w:rPr>
                  <w:rFonts w:asciiTheme="majorEastAsia" w:eastAsia="標楷體" w:hAnsiTheme="majorEastAsia" w:cstheme="majorEastAsia"/>
                  <w:b w:val="0"/>
                  <w:bCs w:val="0"/>
                  <w:color w:val="000000"/>
                  <w:rPrChange w:id="10694" w:author="瑋婷 徐" w:date="2025-01-04T22:55:00Z" w16du:dateUtc="2025-01-04T14:55:00Z">
                    <w:rPr>
                      <w:rFonts w:cs="Calibri"/>
                      <w:color w:val="000000"/>
                      <w:sz w:val="22"/>
                    </w:rPr>
                  </w:rPrChange>
                </w:rPr>
                <w:t>深山鶯</w:t>
              </w:r>
              <w:r w:rsidRPr="0046381B">
                <w:rPr>
                  <w:rFonts w:asciiTheme="majorEastAsia" w:eastAsia="標楷體" w:hAnsiTheme="majorEastAsia" w:cstheme="majorEastAsia"/>
                  <w:b w:val="0"/>
                  <w:bCs w:val="0"/>
                  <w:color w:val="000000"/>
                  <w:rPrChange w:id="10695" w:author="瑋婷 徐" w:date="2025-01-04T22:55:00Z" w16du:dateUtc="2025-01-04T14:55:00Z">
                    <w:rPr>
                      <w:rFonts w:cs="Calibri"/>
                      <w:color w:val="000000"/>
                      <w:sz w:val="22"/>
                    </w:rPr>
                  </w:rPrChange>
                </w:rPr>
                <w:t xml:space="preserve"> </w:t>
              </w:r>
              <w:r w:rsidRPr="0046381B">
                <w:rPr>
                  <w:rFonts w:asciiTheme="majorEastAsia" w:eastAsia="標楷體" w:hAnsiTheme="majorEastAsia" w:cstheme="majorEastAsia"/>
                  <w:b w:val="0"/>
                  <w:bCs w:val="0"/>
                  <w:color w:val="000000"/>
                  <w:rPrChange w:id="10696" w:author="瑋婷 徐" w:date="2025-01-04T22:55:00Z" w16du:dateUtc="2025-01-04T14:55:00Z">
                    <w:rPr>
                      <w:color w:val="000000"/>
                      <w:sz w:val="22"/>
                    </w:rPr>
                  </w:rPrChange>
                </w:rPr>
                <w:t>※</w:t>
              </w:r>
              <w:r w:rsidRPr="0046381B">
                <w:rPr>
                  <w:rFonts w:asciiTheme="majorEastAsia" w:eastAsia="標楷體" w:hAnsiTheme="majorEastAsia" w:cstheme="majorEastAsia"/>
                  <w:b w:val="0"/>
                  <w:bCs w:val="0"/>
                  <w:color w:val="000000"/>
                  <w:rPrChange w:id="10697" w:author="瑋婷 徐" w:date="2025-01-04T22:55:00Z" w16du:dateUtc="2025-01-04T14:55:00Z">
                    <w:rPr>
                      <w:rFonts w:cs="Calibri"/>
                      <w:color w:val="000000"/>
                      <w:sz w:val="22"/>
                    </w:rPr>
                  </w:rPrChange>
                </w:rPr>
                <w:t xml:space="preserve"> </w:t>
              </w:r>
            </w:ins>
          </w:p>
        </w:tc>
        <w:tc>
          <w:tcPr>
            <w:tcW w:w="1286" w:type="pct"/>
            <w:hideMark/>
          </w:tcPr>
          <w:p w14:paraId="747AEE1C"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698" w:author="瑋婷 徐" w:date="2025-01-03T16:20:00Z" w16du:dateUtc="2025-01-03T08:20:00Z"/>
                <w:rFonts w:asciiTheme="majorEastAsia" w:eastAsia="標楷體" w:hAnsiTheme="majorEastAsia" w:cstheme="majorEastAsia"/>
                <w:i/>
                <w:iCs/>
                <w:color w:val="000000"/>
                <w:rPrChange w:id="10699" w:author="瑋婷 徐" w:date="2025-01-04T22:55:00Z" w16du:dateUtc="2025-01-04T14:55:00Z">
                  <w:rPr>
                    <w:ins w:id="10700" w:author="瑋婷 徐" w:date="2025-01-03T16:20:00Z" w16du:dateUtc="2025-01-03T08:20:00Z"/>
                    <w:rFonts w:cs="Calibri"/>
                    <w:i/>
                    <w:iCs/>
                    <w:color w:val="000000"/>
                    <w:sz w:val="22"/>
                  </w:rPr>
                </w:rPrChange>
              </w:rPr>
              <w:pPrChange w:id="107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702" w:author="瑋婷 徐" w:date="2025-01-03T16:20:00Z" w16du:dateUtc="2025-01-03T08:20:00Z">
              <w:r w:rsidRPr="0046381B">
                <w:rPr>
                  <w:rFonts w:asciiTheme="majorEastAsia" w:eastAsia="標楷體" w:hAnsiTheme="majorEastAsia" w:cstheme="majorEastAsia"/>
                  <w:i/>
                  <w:iCs/>
                  <w:color w:val="000000"/>
                  <w:rPrChange w:id="10703" w:author="瑋婷 徐" w:date="2025-01-04T22:55:00Z" w16du:dateUtc="2025-01-04T14:55:00Z">
                    <w:rPr>
                      <w:rFonts w:cs="Calibri"/>
                      <w:i/>
                      <w:iCs/>
                      <w:color w:val="000000"/>
                      <w:sz w:val="22"/>
                    </w:rPr>
                  </w:rPrChange>
                </w:rPr>
                <w:t>Horornis acanthizoides</w:t>
              </w:r>
            </w:ins>
          </w:p>
        </w:tc>
        <w:tc>
          <w:tcPr>
            <w:tcW w:w="148" w:type="pct"/>
            <w:noWrap/>
            <w:hideMark/>
          </w:tcPr>
          <w:p w14:paraId="2B0DADFF"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04" w:author="瑋婷 徐" w:date="2025-01-03T16:20:00Z" w16du:dateUtc="2025-01-03T08:20:00Z"/>
                <w:rFonts w:asciiTheme="majorEastAsia" w:eastAsia="標楷體" w:hAnsiTheme="majorEastAsia" w:cstheme="majorEastAsia"/>
                <w:i/>
                <w:iCs/>
                <w:color w:val="000000"/>
                <w:rPrChange w:id="10705" w:author="瑋婷 徐" w:date="2025-01-04T22:55:00Z" w16du:dateUtc="2025-01-04T14:55:00Z">
                  <w:rPr>
                    <w:ins w:id="10706" w:author="瑋婷 徐" w:date="2025-01-03T16:20:00Z" w16du:dateUtc="2025-01-03T08:20:00Z"/>
                    <w:rFonts w:cs="Calibri"/>
                    <w:i/>
                    <w:iCs/>
                    <w:color w:val="000000"/>
                    <w:sz w:val="22"/>
                  </w:rPr>
                </w:rPrChange>
              </w:rPr>
              <w:pPrChange w:id="1070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6D8D2FF"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08" w:author="瑋婷 徐" w:date="2025-01-03T16:20:00Z" w16du:dateUtc="2025-01-03T08:20:00Z"/>
                <w:rFonts w:asciiTheme="majorEastAsia" w:eastAsia="標楷體" w:hAnsiTheme="majorEastAsia" w:cstheme="majorEastAsia"/>
                <w:rPrChange w:id="10709" w:author="瑋婷 徐" w:date="2025-01-04T22:55:00Z" w16du:dateUtc="2025-01-04T14:55:00Z">
                  <w:rPr>
                    <w:ins w:id="10710" w:author="瑋婷 徐" w:date="2025-01-03T16:20:00Z" w16du:dateUtc="2025-01-03T08:20:00Z"/>
                    <w:rFonts w:ascii="Times New Roman" w:eastAsia="Times New Roman" w:hAnsi="Times New Roman" w:cs="Times New Roman"/>
                    <w:sz w:val="20"/>
                    <w:szCs w:val="20"/>
                  </w:rPr>
                </w:rPrChange>
              </w:rPr>
              <w:pPrChange w:id="1071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72365CB"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12" w:author="瑋婷 徐" w:date="2025-01-03T16:20:00Z" w16du:dateUtc="2025-01-03T08:20:00Z"/>
                <w:rFonts w:asciiTheme="majorEastAsia" w:eastAsia="標楷體" w:hAnsiTheme="majorEastAsia" w:cstheme="majorEastAsia"/>
                <w:rPrChange w:id="10713" w:author="瑋婷 徐" w:date="2025-01-04T22:55:00Z" w16du:dateUtc="2025-01-04T14:55:00Z">
                  <w:rPr>
                    <w:ins w:id="10714" w:author="瑋婷 徐" w:date="2025-01-03T16:20:00Z" w16du:dateUtc="2025-01-03T08:20:00Z"/>
                    <w:rFonts w:ascii="Times New Roman" w:eastAsia="Times New Roman" w:hAnsi="Times New Roman" w:cs="Times New Roman"/>
                    <w:sz w:val="20"/>
                    <w:szCs w:val="20"/>
                  </w:rPr>
                </w:rPrChange>
              </w:rPr>
              <w:pPrChange w:id="1071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404D876"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16" w:author="瑋婷 徐" w:date="2025-01-03T16:20:00Z" w16du:dateUtc="2025-01-03T08:20:00Z"/>
                <w:rFonts w:asciiTheme="majorEastAsia" w:eastAsia="標楷體" w:hAnsiTheme="majorEastAsia" w:cstheme="majorEastAsia"/>
                <w:rPrChange w:id="10717" w:author="瑋婷 徐" w:date="2025-01-04T22:55:00Z" w16du:dateUtc="2025-01-04T14:55:00Z">
                  <w:rPr>
                    <w:ins w:id="10718" w:author="瑋婷 徐" w:date="2025-01-03T16:20:00Z" w16du:dateUtc="2025-01-03T08:20:00Z"/>
                    <w:rFonts w:ascii="Times New Roman" w:eastAsia="Times New Roman" w:hAnsi="Times New Roman" w:cs="Times New Roman"/>
                    <w:sz w:val="20"/>
                    <w:szCs w:val="20"/>
                  </w:rPr>
                </w:rPrChange>
              </w:rPr>
              <w:pPrChange w:id="1071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8F11E26"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20" w:author="瑋婷 徐" w:date="2025-01-03T16:20:00Z" w16du:dateUtc="2025-01-03T08:20:00Z"/>
                <w:rFonts w:asciiTheme="majorEastAsia" w:eastAsia="標楷體" w:hAnsiTheme="majorEastAsia" w:cstheme="majorEastAsia"/>
                <w:rPrChange w:id="10721" w:author="瑋婷 徐" w:date="2025-01-04T22:55:00Z" w16du:dateUtc="2025-01-04T14:55:00Z">
                  <w:rPr>
                    <w:ins w:id="10722" w:author="瑋婷 徐" w:date="2025-01-03T16:20:00Z" w16du:dateUtc="2025-01-03T08:20:00Z"/>
                    <w:rFonts w:ascii="Times New Roman" w:eastAsia="Times New Roman" w:hAnsi="Times New Roman" w:cs="Times New Roman"/>
                    <w:sz w:val="20"/>
                    <w:szCs w:val="20"/>
                  </w:rPr>
                </w:rPrChange>
              </w:rPr>
              <w:pPrChange w:id="107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551E9E9A"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24" w:author="瑋婷 徐" w:date="2025-01-03T16:20:00Z" w16du:dateUtc="2025-01-03T08:20:00Z"/>
                <w:rFonts w:asciiTheme="majorEastAsia" w:eastAsia="標楷體" w:hAnsiTheme="majorEastAsia" w:cstheme="majorEastAsia"/>
                <w:rPrChange w:id="10725" w:author="瑋婷 徐" w:date="2025-01-04T22:55:00Z" w16du:dateUtc="2025-01-04T14:55:00Z">
                  <w:rPr>
                    <w:ins w:id="10726" w:author="瑋婷 徐" w:date="2025-01-03T16:20:00Z" w16du:dateUtc="2025-01-03T08:20:00Z"/>
                    <w:rFonts w:ascii="Times New Roman" w:eastAsia="Times New Roman" w:hAnsi="Times New Roman" w:cs="Times New Roman"/>
                    <w:sz w:val="20"/>
                    <w:szCs w:val="20"/>
                  </w:rPr>
                </w:rPrChange>
              </w:rPr>
              <w:pPrChange w:id="107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67719BDC" w14:textId="77777777" w:rsidR="00DA433E" w:rsidRPr="0046381B"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0728" w:author="瑋婷 徐" w:date="2025-01-03T16:33:00Z" w16du:dateUtc="2025-01-03T08:33:00Z"/>
                <w:rFonts w:asciiTheme="majorEastAsia" w:eastAsia="標楷體" w:hAnsiTheme="majorEastAsia" w:cstheme="majorEastAsia"/>
              </w:rPr>
            </w:pPr>
          </w:p>
        </w:tc>
        <w:tc>
          <w:tcPr>
            <w:tcW w:w="148" w:type="pct"/>
            <w:noWrap/>
            <w:hideMark/>
          </w:tcPr>
          <w:p w14:paraId="12B74B19" w14:textId="631994E2"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29" w:author="瑋婷 徐" w:date="2025-01-03T16:20:00Z" w16du:dateUtc="2025-01-03T08:20:00Z"/>
                <w:rFonts w:asciiTheme="majorEastAsia" w:eastAsia="標楷體" w:hAnsiTheme="majorEastAsia" w:cstheme="majorEastAsia"/>
                <w:rPrChange w:id="10730" w:author="瑋婷 徐" w:date="2025-01-04T22:55:00Z" w16du:dateUtc="2025-01-04T14:55:00Z">
                  <w:rPr>
                    <w:ins w:id="10731" w:author="瑋婷 徐" w:date="2025-01-03T16:20:00Z" w16du:dateUtc="2025-01-03T08:20:00Z"/>
                    <w:rFonts w:ascii="Times New Roman" w:eastAsia="Times New Roman" w:hAnsi="Times New Roman" w:cs="Times New Roman"/>
                    <w:sz w:val="20"/>
                    <w:szCs w:val="20"/>
                  </w:rPr>
                </w:rPrChange>
              </w:rPr>
              <w:pPrChange w:id="1073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1CC8A6B2"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33" w:author="瑋婷 徐" w:date="2025-01-03T16:20:00Z" w16du:dateUtc="2025-01-03T08:20:00Z"/>
                <w:rFonts w:asciiTheme="majorEastAsia" w:eastAsia="標楷體" w:hAnsiTheme="majorEastAsia" w:cstheme="majorEastAsia"/>
                <w:rPrChange w:id="10734" w:author="瑋婷 徐" w:date="2025-01-04T22:55:00Z" w16du:dateUtc="2025-01-04T14:55:00Z">
                  <w:rPr>
                    <w:ins w:id="10735" w:author="瑋婷 徐" w:date="2025-01-03T16:20:00Z" w16du:dateUtc="2025-01-03T08:20:00Z"/>
                    <w:rFonts w:ascii="Times New Roman" w:eastAsia="Times New Roman" w:hAnsi="Times New Roman" w:cs="Times New Roman"/>
                    <w:sz w:val="20"/>
                    <w:szCs w:val="20"/>
                  </w:rPr>
                </w:rPrChange>
              </w:rPr>
              <w:pPrChange w:id="1073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8AFBF5F"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37" w:author="瑋婷 徐" w:date="2025-01-03T16:20:00Z" w16du:dateUtc="2025-01-03T08:20:00Z"/>
                <w:rFonts w:asciiTheme="majorEastAsia" w:eastAsia="標楷體" w:hAnsiTheme="majorEastAsia" w:cstheme="majorEastAsia"/>
                <w:rPrChange w:id="10738" w:author="瑋婷 徐" w:date="2025-01-04T22:55:00Z" w16du:dateUtc="2025-01-04T14:55:00Z">
                  <w:rPr>
                    <w:ins w:id="10739" w:author="瑋婷 徐" w:date="2025-01-03T16:20:00Z" w16du:dateUtc="2025-01-03T08:20:00Z"/>
                    <w:rFonts w:ascii="Times New Roman" w:eastAsia="Times New Roman" w:hAnsi="Times New Roman" w:cs="Times New Roman"/>
                    <w:sz w:val="20"/>
                    <w:szCs w:val="20"/>
                  </w:rPr>
                </w:rPrChange>
              </w:rPr>
              <w:pPrChange w:id="107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94D8F01"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41" w:author="瑋婷 徐" w:date="2025-01-03T16:20:00Z" w16du:dateUtc="2025-01-03T08:20:00Z"/>
                <w:rFonts w:asciiTheme="majorEastAsia" w:eastAsia="標楷體" w:hAnsiTheme="majorEastAsia" w:cstheme="majorEastAsia"/>
                <w:rPrChange w:id="10742" w:author="瑋婷 徐" w:date="2025-01-04T22:55:00Z" w16du:dateUtc="2025-01-04T14:55:00Z">
                  <w:rPr>
                    <w:ins w:id="10743" w:author="瑋婷 徐" w:date="2025-01-03T16:20:00Z" w16du:dateUtc="2025-01-03T08:20:00Z"/>
                    <w:rFonts w:ascii="Times New Roman" w:eastAsia="Times New Roman" w:hAnsi="Times New Roman" w:cs="Times New Roman"/>
                    <w:sz w:val="20"/>
                    <w:szCs w:val="20"/>
                  </w:rPr>
                </w:rPrChange>
              </w:rPr>
              <w:pPrChange w:id="1074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2FB1F80C" w14:textId="77777777" w:rsidR="00DA433E" w:rsidRPr="0046381B"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0745" w:author="瑋婷 徐" w:date="2025-01-03T16:33:00Z" w16du:dateUtc="2025-01-03T08:33:00Z"/>
                <w:rFonts w:asciiTheme="majorEastAsia" w:eastAsia="標楷體" w:hAnsiTheme="majorEastAsia" w:cstheme="majorEastAsia"/>
              </w:rPr>
            </w:pPr>
          </w:p>
        </w:tc>
        <w:tc>
          <w:tcPr>
            <w:tcW w:w="148" w:type="pct"/>
            <w:noWrap/>
            <w:hideMark/>
          </w:tcPr>
          <w:p w14:paraId="5F73FDFE" w14:textId="1E048D6B"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46" w:author="瑋婷 徐" w:date="2025-01-03T16:20:00Z" w16du:dateUtc="2025-01-03T08:20:00Z"/>
                <w:rFonts w:asciiTheme="majorEastAsia" w:eastAsia="標楷體" w:hAnsiTheme="majorEastAsia" w:cstheme="majorEastAsia"/>
                <w:rPrChange w:id="10747" w:author="瑋婷 徐" w:date="2025-01-04T22:55:00Z" w16du:dateUtc="2025-01-04T14:55:00Z">
                  <w:rPr>
                    <w:ins w:id="10748" w:author="瑋婷 徐" w:date="2025-01-03T16:20:00Z" w16du:dateUtc="2025-01-03T08:20:00Z"/>
                    <w:rFonts w:ascii="Times New Roman" w:eastAsia="Times New Roman" w:hAnsi="Times New Roman" w:cs="Times New Roman"/>
                    <w:sz w:val="20"/>
                    <w:szCs w:val="20"/>
                  </w:rPr>
                </w:rPrChange>
              </w:rPr>
              <w:pPrChange w:id="107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FE3D0F0"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50" w:author="瑋婷 徐" w:date="2025-01-03T16:20:00Z" w16du:dateUtc="2025-01-03T08:20:00Z"/>
                <w:rFonts w:asciiTheme="majorEastAsia" w:eastAsia="標楷體" w:hAnsiTheme="majorEastAsia" w:cstheme="majorEastAsia"/>
                <w:rPrChange w:id="10751" w:author="瑋婷 徐" w:date="2025-01-04T22:55:00Z" w16du:dateUtc="2025-01-04T14:55:00Z">
                  <w:rPr>
                    <w:ins w:id="10752" w:author="瑋婷 徐" w:date="2025-01-03T16:20:00Z" w16du:dateUtc="2025-01-03T08:20:00Z"/>
                    <w:rFonts w:ascii="Times New Roman" w:eastAsia="Times New Roman" w:hAnsi="Times New Roman" w:cs="Times New Roman"/>
                    <w:sz w:val="20"/>
                    <w:szCs w:val="20"/>
                  </w:rPr>
                </w:rPrChange>
              </w:rPr>
              <w:pPrChange w:id="107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1D374F5"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54" w:author="瑋婷 徐" w:date="2025-01-03T16:20:00Z" w16du:dateUtc="2025-01-03T08:20:00Z"/>
                <w:rFonts w:asciiTheme="majorEastAsia" w:eastAsia="標楷體" w:hAnsiTheme="majorEastAsia" w:cstheme="majorEastAsia"/>
                <w:rPrChange w:id="10755" w:author="瑋婷 徐" w:date="2025-01-04T22:55:00Z" w16du:dateUtc="2025-01-04T14:55:00Z">
                  <w:rPr>
                    <w:ins w:id="10756" w:author="瑋婷 徐" w:date="2025-01-03T16:20:00Z" w16du:dateUtc="2025-01-03T08:20:00Z"/>
                    <w:rFonts w:ascii="Times New Roman" w:eastAsia="Times New Roman" w:hAnsi="Times New Roman" w:cs="Times New Roman"/>
                    <w:sz w:val="20"/>
                    <w:szCs w:val="20"/>
                  </w:rPr>
                </w:rPrChange>
              </w:rPr>
              <w:pPrChange w:id="107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83AB8E5"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58" w:author="瑋婷 徐" w:date="2025-01-03T16:20:00Z" w16du:dateUtc="2025-01-03T08:20:00Z"/>
                <w:rFonts w:asciiTheme="majorEastAsia" w:eastAsia="標楷體" w:hAnsiTheme="majorEastAsia" w:cstheme="majorEastAsia"/>
                <w:color w:val="000000"/>
                <w:rPrChange w:id="10759" w:author="瑋婷 徐" w:date="2025-01-04T22:55:00Z" w16du:dateUtc="2025-01-04T14:55:00Z">
                  <w:rPr>
                    <w:ins w:id="10760" w:author="瑋婷 徐" w:date="2025-01-03T16:20:00Z" w16du:dateUtc="2025-01-03T08:20:00Z"/>
                    <w:rFonts w:cs="Calibri"/>
                    <w:color w:val="000000"/>
                    <w:sz w:val="22"/>
                  </w:rPr>
                </w:rPrChange>
              </w:rPr>
              <w:pPrChange w:id="107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762" w:author="瑋婷 徐" w:date="2025-01-03T16:20:00Z" w16du:dateUtc="2025-01-03T08:20:00Z">
              <w:r w:rsidRPr="0046381B">
                <w:rPr>
                  <w:rFonts w:asciiTheme="majorEastAsia" w:eastAsia="標楷體" w:hAnsiTheme="majorEastAsia" w:cstheme="majorEastAsia"/>
                  <w:color w:val="000000"/>
                  <w:rPrChange w:id="10763" w:author="瑋婷 徐" w:date="2025-01-04T22:55:00Z" w16du:dateUtc="2025-01-04T14:55:00Z">
                    <w:rPr>
                      <w:rFonts w:cs="Calibri"/>
                      <w:color w:val="000000"/>
                      <w:sz w:val="22"/>
                    </w:rPr>
                  </w:rPrChange>
                </w:rPr>
                <w:t>*</w:t>
              </w:r>
            </w:ins>
          </w:p>
        </w:tc>
        <w:tc>
          <w:tcPr>
            <w:tcW w:w="148" w:type="pct"/>
            <w:noWrap/>
            <w:hideMark/>
          </w:tcPr>
          <w:p w14:paraId="4FD3CD28"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64" w:author="瑋婷 徐" w:date="2025-01-03T16:20:00Z" w16du:dateUtc="2025-01-03T08:20:00Z"/>
                <w:rFonts w:asciiTheme="majorEastAsia" w:eastAsia="標楷體" w:hAnsiTheme="majorEastAsia" w:cstheme="majorEastAsia"/>
                <w:color w:val="000000"/>
                <w:rPrChange w:id="10765" w:author="瑋婷 徐" w:date="2025-01-04T22:55:00Z" w16du:dateUtc="2025-01-04T14:55:00Z">
                  <w:rPr>
                    <w:ins w:id="10766" w:author="瑋婷 徐" w:date="2025-01-03T16:20:00Z" w16du:dateUtc="2025-01-03T08:20:00Z"/>
                    <w:rFonts w:cs="Calibri"/>
                    <w:color w:val="000000"/>
                    <w:sz w:val="22"/>
                  </w:rPr>
                </w:rPrChange>
              </w:rPr>
              <w:pPrChange w:id="107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768" w:author="瑋婷 徐" w:date="2025-01-03T16:20:00Z" w16du:dateUtc="2025-01-03T08:20:00Z">
              <w:r w:rsidRPr="0046381B">
                <w:rPr>
                  <w:rFonts w:asciiTheme="majorEastAsia" w:eastAsia="標楷體" w:hAnsiTheme="majorEastAsia" w:cstheme="majorEastAsia"/>
                  <w:color w:val="000000"/>
                  <w:rPrChange w:id="10769" w:author="瑋婷 徐" w:date="2025-01-04T22:55:00Z" w16du:dateUtc="2025-01-04T14:55:00Z">
                    <w:rPr>
                      <w:rFonts w:cs="Calibri"/>
                      <w:color w:val="000000"/>
                      <w:sz w:val="22"/>
                    </w:rPr>
                  </w:rPrChange>
                </w:rPr>
                <w:t>*</w:t>
              </w:r>
            </w:ins>
          </w:p>
        </w:tc>
        <w:tc>
          <w:tcPr>
            <w:tcW w:w="148" w:type="pct"/>
            <w:noWrap/>
            <w:hideMark/>
          </w:tcPr>
          <w:p w14:paraId="0B725891"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70" w:author="瑋婷 徐" w:date="2025-01-03T16:20:00Z" w16du:dateUtc="2025-01-03T08:20:00Z"/>
                <w:rFonts w:asciiTheme="majorEastAsia" w:eastAsia="標楷體" w:hAnsiTheme="majorEastAsia" w:cstheme="majorEastAsia"/>
                <w:color w:val="000000"/>
                <w:rPrChange w:id="10771" w:author="瑋婷 徐" w:date="2025-01-04T22:55:00Z" w16du:dateUtc="2025-01-04T14:55:00Z">
                  <w:rPr>
                    <w:ins w:id="10772" w:author="瑋婷 徐" w:date="2025-01-03T16:20:00Z" w16du:dateUtc="2025-01-03T08:20:00Z"/>
                    <w:rFonts w:cs="Calibri"/>
                    <w:color w:val="000000"/>
                    <w:sz w:val="22"/>
                  </w:rPr>
                </w:rPrChange>
              </w:rPr>
              <w:pPrChange w:id="107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CBC6EC5"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74" w:author="瑋婷 徐" w:date="2025-01-03T16:20:00Z" w16du:dateUtc="2025-01-03T08:20:00Z"/>
                <w:rFonts w:asciiTheme="majorEastAsia" w:eastAsia="標楷體" w:hAnsiTheme="majorEastAsia" w:cstheme="majorEastAsia"/>
                <w:color w:val="000000"/>
                <w:rPrChange w:id="10775" w:author="瑋婷 徐" w:date="2025-01-04T22:55:00Z" w16du:dateUtc="2025-01-04T14:55:00Z">
                  <w:rPr>
                    <w:ins w:id="10776" w:author="瑋婷 徐" w:date="2025-01-03T16:20:00Z" w16du:dateUtc="2025-01-03T08:20:00Z"/>
                    <w:rFonts w:cs="Calibri"/>
                    <w:color w:val="000000"/>
                    <w:sz w:val="22"/>
                  </w:rPr>
                </w:rPrChange>
              </w:rPr>
              <w:pPrChange w:id="107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778" w:author="瑋婷 徐" w:date="2025-01-03T16:20:00Z" w16du:dateUtc="2025-01-03T08:20:00Z">
              <w:r w:rsidRPr="0046381B">
                <w:rPr>
                  <w:rFonts w:asciiTheme="majorEastAsia" w:eastAsia="標楷體" w:hAnsiTheme="majorEastAsia" w:cstheme="majorEastAsia"/>
                  <w:color w:val="000000"/>
                  <w:rPrChange w:id="10779" w:author="瑋婷 徐" w:date="2025-01-04T22:55:00Z" w16du:dateUtc="2025-01-04T14:55:00Z">
                    <w:rPr>
                      <w:rFonts w:cs="Calibri"/>
                      <w:color w:val="000000"/>
                      <w:sz w:val="22"/>
                    </w:rPr>
                  </w:rPrChange>
                </w:rPr>
                <w:t>*</w:t>
              </w:r>
            </w:ins>
          </w:p>
        </w:tc>
        <w:tc>
          <w:tcPr>
            <w:tcW w:w="154" w:type="pct"/>
            <w:noWrap/>
            <w:hideMark/>
          </w:tcPr>
          <w:p w14:paraId="23F248F8"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780" w:author="瑋婷 徐" w:date="2025-01-03T16:20:00Z" w16du:dateUtc="2025-01-03T08:20:00Z"/>
                <w:rFonts w:asciiTheme="majorEastAsia" w:eastAsia="標楷體" w:hAnsiTheme="majorEastAsia" w:cstheme="majorEastAsia"/>
                <w:color w:val="000000"/>
                <w:rPrChange w:id="10781" w:author="瑋婷 徐" w:date="2025-01-04T22:55:00Z" w16du:dateUtc="2025-01-04T14:55:00Z">
                  <w:rPr>
                    <w:ins w:id="10782" w:author="瑋婷 徐" w:date="2025-01-03T16:20:00Z" w16du:dateUtc="2025-01-03T08:20:00Z"/>
                    <w:rFonts w:cs="Calibri"/>
                    <w:color w:val="000000"/>
                    <w:sz w:val="22"/>
                  </w:rPr>
                </w:rPrChange>
              </w:rPr>
              <w:pPrChange w:id="107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784" w:author="瑋婷 徐" w:date="2025-01-03T16:20:00Z" w16du:dateUtc="2025-01-03T08:20:00Z">
              <w:r w:rsidRPr="0046381B">
                <w:rPr>
                  <w:rFonts w:asciiTheme="majorEastAsia" w:eastAsia="標楷體" w:hAnsiTheme="majorEastAsia" w:cstheme="majorEastAsia"/>
                  <w:color w:val="000000"/>
                  <w:rPrChange w:id="10785" w:author="瑋婷 徐" w:date="2025-01-04T22:55:00Z" w16du:dateUtc="2025-01-04T14:55:00Z">
                    <w:rPr>
                      <w:rFonts w:cs="Calibri"/>
                      <w:color w:val="000000"/>
                      <w:sz w:val="22"/>
                    </w:rPr>
                  </w:rPrChange>
                </w:rPr>
                <w:t>*</w:t>
              </w:r>
            </w:ins>
          </w:p>
        </w:tc>
      </w:tr>
      <w:tr w:rsidR="00DA433E" w:rsidRPr="0046381B" w14:paraId="77A8B86B" w14:textId="77777777" w:rsidTr="003C19C7">
        <w:trPr>
          <w:trHeight w:val="300"/>
          <w:ins w:id="10786"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3716B9AE" w14:textId="77777777" w:rsidR="00DA433E" w:rsidRPr="0046381B" w:rsidRDefault="00DA433E">
            <w:pPr>
              <w:spacing w:line="360" w:lineRule="auto"/>
              <w:jc w:val="both"/>
              <w:rPr>
                <w:ins w:id="10787" w:author="瑋婷 徐" w:date="2025-01-03T16:20:00Z" w16du:dateUtc="2025-01-03T08:20:00Z"/>
                <w:rFonts w:asciiTheme="majorEastAsia" w:eastAsia="標楷體" w:hAnsiTheme="majorEastAsia" w:cstheme="majorEastAsia"/>
                <w:b w:val="0"/>
                <w:bCs w:val="0"/>
                <w:color w:val="000000"/>
                <w:rPrChange w:id="10788" w:author="瑋婷 徐" w:date="2025-01-04T22:55:00Z" w16du:dateUtc="2025-01-04T14:55:00Z">
                  <w:rPr>
                    <w:ins w:id="10789" w:author="瑋婷 徐" w:date="2025-01-03T16:20:00Z" w16du:dateUtc="2025-01-03T08:20:00Z"/>
                    <w:rFonts w:cs="Calibri"/>
                    <w:color w:val="000000"/>
                    <w:sz w:val="22"/>
                  </w:rPr>
                </w:rPrChange>
              </w:rPr>
              <w:pPrChange w:id="10790" w:author="瑋婷 徐" w:date="2025-01-03T16:21:00Z" w16du:dateUtc="2025-01-03T08:21:00Z">
                <w:pPr/>
              </w:pPrChange>
            </w:pPr>
            <w:ins w:id="10791" w:author="瑋婷 徐" w:date="2025-01-03T16:20:00Z" w16du:dateUtc="2025-01-03T08:20:00Z">
              <w:r w:rsidRPr="0046381B">
                <w:rPr>
                  <w:rFonts w:asciiTheme="majorEastAsia" w:eastAsia="標楷體" w:hAnsiTheme="majorEastAsia" w:cstheme="majorEastAsia"/>
                  <w:b w:val="0"/>
                  <w:bCs w:val="0"/>
                  <w:color w:val="000000"/>
                  <w:rPrChange w:id="10792" w:author="瑋婷 徐" w:date="2025-01-04T22:55:00Z" w16du:dateUtc="2025-01-04T14:55:00Z">
                    <w:rPr>
                      <w:rFonts w:cs="Calibri"/>
                      <w:color w:val="000000"/>
                      <w:sz w:val="22"/>
                    </w:rPr>
                  </w:rPrChange>
                </w:rPr>
                <w:t>紅頭山雀</w:t>
              </w:r>
              <w:r w:rsidRPr="0046381B">
                <w:rPr>
                  <w:rFonts w:asciiTheme="majorEastAsia" w:eastAsia="標楷體" w:hAnsiTheme="majorEastAsia" w:cstheme="majorEastAsia"/>
                  <w:b w:val="0"/>
                  <w:bCs w:val="0"/>
                  <w:color w:val="000000"/>
                  <w:rPrChange w:id="10793" w:author="瑋婷 徐" w:date="2025-01-04T22:55:00Z" w16du:dateUtc="2025-01-04T14:55:00Z">
                    <w:rPr>
                      <w:rFonts w:cs="Calibri"/>
                      <w:color w:val="000000"/>
                      <w:sz w:val="22"/>
                    </w:rPr>
                  </w:rPrChange>
                </w:rPr>
                <w:t xml:space="preserve"> </w:t>
              </w:r>
            </w:ins>
          </w:p>
        </w:tc>
        <w:tc>
          <w:tcPr>
            <w:tcW w:w="1286" w:type="pct"/>
            <w:hideMark/>
          </w:tcPr>
          <w:p w14:paraId="7DDE24F8"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794" w:author="瑋婷 徐" w:date="2025-01-03T16:20:00Z" w16du:dateUtc="2025-01-03T08:20:00Z"/>
                <w:rFonts w:asciiTheme="majorEastAsia" w:eastAsia="標楷體" w:hAnsiTheme="majorEastAsia" w:cstheme="majorEastAsia"/>
                <w:i/>
                <w:iCs/>
                <w:color w:val="000000"/>
                <w:rPrChange w:id="10795" w:author="瑋婷 徐" w:date="2025-01-04T22:55:00Z" w16du:dateUtc="2025-01-04T14:55:00Z">
                  <w:rPr>
                    <w:ins w:id="10796" w:author="瑋婷 徐" w:date="2025-01-03T16:20:00Z" w16du:dateUtc="2025-01-03T08:20:00Z"/>
                    <w:rFonts w:cs="Calibri"/>
                    <w:i/>
                    <w:iCs/>
                    <w:color w:val="000000"/>
                    <w:sz w:val="22"/>
                  </w:rPr>
                </w:rPrChange>
              </w:rPr>
              <w:pPrChange w:id="107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798" w:author="瑋婷 徐" w:date="2025-01-03T16:20:00Z" w16du:dateUtc="2025-01-03T08:20:00Z">
              <w:r w:rsidRPr="0046381B">
                <w:rPr>
                  <w:rFonts w:asciiTheme="majorEastAsia" w:eastAsia="標楷體" w:hAnsiTheme="majorEastAsia" w:cstheme="majorEastAsia"/>
                  <w:i/>
                  <w:iCs/>
                  <w:color w:val="000000"/>
                  <w:rPrChange w:id="10799" w:author="瑋婷 徐" w:date="2025-01-04T22:55:00Z" w16du:dateUtc="2025-01-04T14:55:00Z">
                    <w:rPr>
                      <w:rFonts w:cs="Calibri"/>
                      <w:i/>
                      <w:iCs/>
                      <w:color w:val="000000"/>
                      <w:sz w:val="22"/>
                    </w:rPr>
                  </w:rPrChange>
                </w:rPr>
                <w:t>Aegithalos concinnus</w:t>
              </w:r>
            </w:ins>
          </w:p>
        </w:tc>
        <w:tc>
          <w:tcPr>
            <w:tcW w:w="148" w:type="pct"/>
            <w:noWrap/>
            <w:hideMark/>
          </w:tcPr>
          <w:p w14:paraId="4E3D395A"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00" w:author="瑋婷 徐" w:date="2025-01-03T16:20:00Z" w16du:dateUtc="2025-01-03T08:20:00Z"/>
                <w:rFonts w:asciiTheme="majorEastAsia" w:eastAsia="標楷體" w:hAnsiTheme="majorEastAsia" w:cstheme="majorEastAsia"/>
                <w:i/>
                <w:iCs/>
                <w:color w:val="000000"/>
                <w:rPrChange w:id="10801" w:author="瑋婷 徐" w:date="2025-01-04T22:55:00Z" w16du:dateUtc="2025-01-04T14:55:00Z">
                  <w:rPr>
                    <w:ins w:id="10802" w:author="瑋婷 徐" w:date="2025-01-03T16:20:00Z" w16du:dateUtc="2025-01-03T08:20:00Z"/>
                    <w:rFonts w:cs="Calibri"/>
                    <w:i/>
                    <w:iCs/>
                    <w:color w:val="000000"/>
                    <w:sz w:val="22"/>
                  </w:rPr>
                </w:rPrChange>
              </w:rPr>
              <w:pPrChange w:id="108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DCE03E5"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04" w:author="瑋婷 徐" w:date="2025-01-03T16:20:00Z" w16du:dateUtc="2025-01-03T08:20:00Z"/>
                <w:rFonts w:asciiTheme="majorEastAsia" w:eastAsia="標楷體" w:hAnsiTheme="majorEastAsia" w:cstheme="majorEastAsia"/>
                <w:rPrChange w:id="10805" w:author="瑋婷 徐" w:date="2025-01-04T22:55:00Z" w16du:dateUtc="2025-01-04T14:55:00Z">
                  <w:rPr>
                    <w:ins w:id="10806" w:author="瑋婷 徐" w:date="2025-01-03T16:20:00Z" w16du:dateUtc="2025-01-03T08:20:00Z"/>
                    <w:rFonts w:ascii="Times New Roman" w:eastAsia="Times New Roman" w:hAnsi="Times New Roman" w:cs="Times New Roman"/>
                    <w:sz w:val="20"/>
                    <w:szCs w:val="20"/>
                  </w:rPr>
                </w:rPrChange>
              </w:rPr>
              <w:pPrChange w:id="108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37825A3"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08" w:author="瑋婷 徐" w:date="2025-01-03T16:20:00Z" w16du:dateUtc="2025-01-03T08:20:00Z"/>
                <w:rFonts w:asciiTheme="majorEastAsia" w:eastAsia="標楷體" w:hAnsiTheme="majorEastAsia" w:cstheme="majorEastAsia"/>
                <w:rPrChange w:id="10809" w:author="瑋婷 徐" w:date="2025-01-04T22:55:00Z" w16du:dateUtc="2025-01-04T14:55:00Z">
                  <w:rPr>
                    <w:ins w:id="10810" w:author="瑋婷 徐" w:date="2025-01-03T16:20:00Z" w16du:dateUtc="2025-01-03T08:20:00Z"/>
                    <w:rFonts w:ascii="Times New Roman" w:eastAsia="Times New Roman" w:hAnsi="Times New Roman" w:cs="Times New Roman"/>
                    <w:sz w:val="20"/>
                    <w:szCs w:val="20"/>
                  </w:rPr>
                </w:rPrChange>
              </w:rPr>
              <w:pPrChange w:id="108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3488F98"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12" w:author="瑋婷 徐" w:date="2025-01-03T16:20:00Z" w16du:dateUtc="2025-01-03T08:20:00Z"/>
                <w:rFonts w:asciiTheme="majorEastAsia" w:eastAsia="標楷體" w:hAnsiTheme="majorEastAsia" w:cstheme="majorEastAsia"/>
                <w:rPrChange w:id="10813" w:author="瑋婷 徐" w:date="2025-01-04T22:55:00Z" w16du:dateUtc="2025-01-04T14:55:00Z">
                  <w:rPr>
                    <w:ins w:id="10814" w:author="瑋婷 徐" w:date="2025-01-03T16:20:00Z" w16du:dateUtc="2025-01-03T08:20:00Z"/>
                    <w:rFonts w:ascii="Times New Roman" w:eastAsia="Times New Roman" w:hAnsi="Times New Roman" w:cs="Times New Roman"/>
                    <w:sz w:val="20"/>
                    <w:szCs w:val="20"/>
                  </w:rPr>
                </w:rPrChange>
              </w:rPr>
              <w:pPrChange w:id="1081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1B98899"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16" w:author="瑋婷 徐" w:date="2025-01-03T16:20:00Z" w16du:dateUtc="2025-01-03T08:20:00Z"/>
                <w:rFonts w:asciiTheme="majorEastAsia" w:eastAsia="標楷體" w:hAnsiTheme="majorEastAsia" w:cstheme="majorEastAsia"/>
                <w:rPrChange w:id="10817" w:author="瑋婷 徐" w:date="2025-01-04T22:55:00Z" w16du:dateUtc="2025-01-04T14:55:00Z">
                  <w:rPr>
                    <w:ins w:id="10818" w:author="瑋婷 徐" w:date="2025-01-03T16:20:00Z" w16du:dateUtc="2025-01-03T08:20:00Z"/>
                    <w:rFonts w:ascii="Times New Roman" w:eastAsia="Times New Roman" w:hAnsi="Times New Roman" w:cs="Times New Roman"/>
                    <w:sz w:val="20"/>
                    <w:szCs w:val="20"/>
                  </w:rPr>
                </w:rPrChange>
              </w:rPr>
              <w:pPrChange w:id="1081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45BA08E8"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20" w:author="瑋婷 徐" w:date="2025-01-03T16:20:00Z" w16du:dateUtc="2025-01-03T08:20:00Z"/>
                <w:rFonts w:asciiTheme="majorEastAsia" w:eastAsia="標楷體" w:hAnsiTheme="majorEastAsia" w:cstheme="majorEastAsia"/>
                <w:rPrChange w:id="10821" w:author="瑋婷 徐" w:date="2025-01-04T22:55:00Z" w16du:dateUtc="2025-01-04T14:55:00Z">
                  <w:rPr>
                    <w:ins w:id="10822" w:author="瑋婷 徐" w:date="2025-01-03T16:20:00Z" w16du:dateUtc="2025-01-03T08:20:00Z"/>
                    <w:rFonts w:ascii="Times New Roman" w:eastAsia="Times New Roman" w:hAnsi="Times New Roman" w:cs="Times New Roman"/>
                    <w:sz w:val="20"/>
                    <w:szCs w:val="20"/>
                  </w:rPr>
                </w:rPrChange>
              </w:rPr>
              <w:pPrChange w:id="1082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056AFF86" w14:textId="77777777" w:rsidR="00DA433E" w:rsidRPr="0046381B"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0824" w:author="瑋婷 徐" w:date="2025-01-03T16:33:00Z" w16du:dateUtc="2025-01-03T08:33:00Z"/>
                <w:rFonts w:asciiTheme="majorEastAsia" w:eastAsia="標楷體" w:hAnsiTheme="majorEastAsia" w:cstheme="majorEastAsia"/>
              </w:rPr>
            </w:pPr>
          </w:p>
        </w:tc>
        <w:tc>
          <w:tcPr>
            <w:tcW w:w="148" w:type="pct"/>
            <w:noWrap/>
            <w:hideMark/>
          </w:tcPr>
          <w:p w14:paraId="0CF49663" w14:textId="0C752722"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25" w:author="瑋婷 徐" w:date="2025-01-03T16:20:00Z" w16du:dateUtc="2025-01-03T08:20:00Z"/>
                <w:rFonts w:asciiTheme="majorEastAsia" w:eastAsia="標楷體" w:hAnsiTheme="majorEastAsia" w:cstheme="majorEastAsia"/>
                <w:rPrChange w:id="10826" w:author="瑋婷 徐" w:date="2025-01-04T22:55:00Z" w16du:dateUtc="2025-01-04T14:55:00Z">
                  <w:rPr>
                    <w:ins w:id="10827" w:author="瑋婷 徐" w:date="2025-01-03T16:20:00Z" w16du:dateUtc="2025-01-03T08:20:00Z"/>
                    <w:rFonts w:ascii="Times New Roman" w:eastAsia="Times New Roman" w:hAnsi="Times New Roman" w:cs="Times New Roman"/>
                    <w:sz w:val="20"/>
                    <w:szCs w:val="20"/>
                  </w:rPr>
                </w:rPrChange>
              </w:rPr>
              <w:pPrChange w:id="108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E39FFE0"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29" w:author="瑋婷 徐" w:date="2025-01-03T16:20:00Z" w16du:dateUtc="2025-01-03T08:20:00Z"/>
                <w:rFonts w:asciiTheme="majorEastAsia" w:eastAsia="標楷體" w:hAnsiTheme="majorEastAsia" w:cstheme="majorEastAsia"/>
                <w:rPrChange w:id="10830" w:author="瑋婷 徐" w:date="2025-01-04T22:55:00Z" w16du:dateUtc="2025-01-04T14:55:00Z">
                  <w:rPr>
                    <w:ins w:id="10831" w:author="瑋婷 徐" w:date="2025-01-03T16:20:00Z" w16du:dateUtc="2025-01-03T08:20:00Z"/>
                    <w:rFonts w:ascii="Times New Roman" w:eastAsia="Times New Roman" w:hAnsi="Times New Roman" w:cs="Times New Roman"/>
                    <w:sz w:val="20"/>
                    <w:szCs w:val="20"/>
                  </w:rPr>
                </w:rPrChange>
              </w:rPr>
              <w:pPrChange w:id="108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219F8C9"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33" w:author="瑋婷 徐" w:date="2025-01-03T16:20:00Z" w16du:dateUtc="2025-01-03T08:20:00Z"/>
                <w:rFonts w:asciiTheme="majorEastAsia" w:eastAsia="標楷體" w:hAnsiTheme="majorEastAsia" w:cstheme="majorEastAsia"/>
                <w:color w:val="000000"/>
                <w:rPrChange w:id="10834" w:author="瑋婷 徐" w:date="2025-01-04T22:55:00Z" w16du:dateUtc="2025-01-04T14:55:00Z">
                  <w:rPr>
                    <w:ins w:id="10835" w:author="瑋婷 徐" w:date="2025-01-03T16:20:00Z" w16du:dateUtc="2025-01-03T08:20:00Z"/>
                    <w:rFonts w:cs="Calibri"/>
                    <w:color w:val="000000"/>
                    <w:sz w:val="22"/>
                  </w:rPr>
                </w:rPrChange>
              </w:rPr>
              <w:pPrChange w:id="108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837" w:author="瑋婷 徐" w:date="2025-01-03T16:20:00Z" w16du:dateUtc="2025-01-03T08:20:00Z">
              <w:r w:rsidRPr="0046381B">
                <w:rPr>
                  <w:rFonts w:asciiTheme="majorEastAsia" w:eastAsia="標楷體" w:hAnsiTheme="majorEastAsia" w:cstheme="majorEastAsia"/>
                  <w:color w:val="000000"/>
                  <w:rPrChange w:id="10838" w:author="瑋婷 徐" w:date="2025-01-04T22:55:00Z" w16du:dateUtc="2025-01-04T14:55:00Z">
                    <w:rPr>
                      <w:rFonts w:cs="Calibri"/>
                      <w:color w:val="000000"/>
                      <w:sz w:val="22"/>
                    </w:rPr>
                  </w:rPrChange>
                </w:rPr>
                <w:t>*</w:t>
              </w:r>
            </w:ins>
          </w:p>
        </w:tc>
        <w:tc>
          <w:tcPr>
            <w:tcW w:w="148" w:type="pct"/>
            <w:noWrap/>
            <w:hideMark/>
          </w:tcPr>
          <w:p w14:paraId="296A0AA4"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39" w:author="瑋婷 徐" w:date="2025-01-03T16:20:00Z" w16du:dateUtc="2025-01-03T08:20:00Z"/>
                <w:rFonts w:asciiTheme="majorEastAsia" w:eastAsia="標楷體" w:hAnsiTheme="majorEastAsia" w:cstheme="majorEastAsia"/>
                <w:color w:val="000000"/>
                <w:rPrChange w:id="10840" w:author="瑋婷 徐" w:date="2025-01-04T22:55:00Z" w16du:dateUtc="2025-01-04T14:55:00Z">
                  <w:rPr>
                    <w:ins w:id="10841" w:author="瑋婷 徐" w:date="2025-01-03T16:20:00Z" w16du:dateUtc="2025-01-03T08:20:00Z"/>
                    <w:rFonts w:cs="Calibri"/>
                    <w:color w:val="000000"/>
                    <w:sz w:val="22"/>
                  </w:rPr>
                </w:rPrChange>
              </w:rPr>
              <w:pPrChange w:id="1084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76FEC8D0" w14:textId="77777777" w:rsidR="00DA433E" w:rsidRPr="0046381B"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0843" w:author="瑋婷 徐" w:date="2025-01-03T16:33:00Z" w16du:dateUtc="2025-01-03T08:33:00Z"/>
                <w:rFonts w:asciiTheme="majorEastAsia" w:eastAsia="標楷體" w:hAnsiTheme="majorEastAsia" w:cstheme="majorEastAsia"/>
              </w:rPr>
            </w:pPr>
          </w:p>
        </w:tc>
        <w:tc>
          <w:tcPr>
            <w:tcW w:w="148" w:type="pct"/>
            <w:noWrap/>
            <w:hideMark/>
          </w:tcPr>
          <w:p w14:paraId="64270453" w14:textId="5985A459"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44" w:author="瑋婷 徐" w:date="2025-01-03T16:20:00Z" w16du:dateUtc="2025-01-03T08:20:00Z"/>
                <w:rFonts w:asciiTheme="majorEastAsia" w:eastAsia="標楷體" w:hAnsiTheme="majorEastAsia" w:cstheme="majorEastAsia"/>
                <w:rPrChange w:id="10845" w:author="瑋婷 徐" w:date="2025-01-04T22:55:00Z" w16du:dateUtc="2025-01-04T14:55:00Z">
                  <w:rPr>
                    <w:ins w:id="10846" w:author="瑋婷 徐" w:date="2025-01-03T16:20:00Z" w16du:dateUtc="2025-01-03T08:20:00Z"/>
                    <w:rFonts w:ascii="Times New Roman" w:eastAsia="Times New Roman" w:hAnsi="Times New Roman" w:cs="Times New Roman"/>
                    <w:sz w:val="20"/>
                    <w:szCs w:val="20"/>
                  </w:rPr>
                </w:rPrChange>
              </w:rPr>
              <w:pPrChange w:id="108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7DDE0AF"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48" w:author="瑋婷 徐" w:date="2025-01-03T16:20:00Z" w16du:dateUtc="2025-01-03T08:20:00Z"/>
                <w:rFonts w:asciiTheme="majorEastAsia" w:eastAsia="標楷體" w:hAnsiTheme="majorEastAsia" w:cstheme="majorEastAsia"/>
                <w:rPrChange w:id="10849" w:author="瑋婷 徐" w:date="2025-01-04T22:55:00Z" w16du:dateUtc="2025-01-04T14:55:00Z">
                  <w:rPr>
                    <w:ins w:id="10850" w:author="瑋婷 徐" w:date="2025-01-03T16:20:00Z" w16du:dateUtc="2025-01-03T08:20:00Z"/>
                    <w:rFonts w:ascii="Times New Roman" w:eastAsia="Times New Roman" w:hAnsi="Times New Roman" w:cs="Times New Roman"/>
                    <w:sz w:val="20"/>
                    <w:szCs w:val="20"/>
                  </w:rPr>
                </w:rPrChange>
              </w:rPr>
              <w:pPrChange w:id="1085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6016F12"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52" w:author="瑋婷 徐" w:date="2025-01-03T16:20:00Z" w16du:dateUtc="2025-01-03T08:20:00Z"/>
                <w:rFonts w:asciiTheme="majorEastAsia" w:eastAsia="標楷體" w:hAnsiTheme="majorEastAsia" w:cstheme="majorEastAsia"/>
                <w:color w:val="000000"/>
                <w:rPrChange w:id="10853" w:author="瑋婷 徐" w:date="2025-01-04T22:55:00Z" w16du:dateUtc="2025-01-04T14:55:00Z">
                  <w:rPr>
                    <w:ins w:id="10854" w:author="瑋婷 徐" w:date="2025-01-03T16:20:00Z" w16du:dateUtc="2025-01-03T08:20:00Z"/>
                    <w:rFonts w:cs="Calibri"/>
                    <w:color w:val="000000"/>
                    <w:sz w:val="22"/>
                  </w:rPr>
                </w:rPrChange>
              </w:rPr>
              <w:pPrChange w:id="108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856" w:author="瑋婷 徐" w:date="2025-01-03T16:20:00Z" w16du:dateUtc="2025-01-03T08:20:00Z">
              <w:r w:rsidRPr="0046381B">
                <w:rPr>
                  <w:rFonts w:asciiTheme="majorEastAsia" w:eastAsia="標楷體" w:hAnsiTheme="majorEastAsia" w:cstheme="majorEastAsia"/>
                  <w:color w:val="000000"/>
                  <w:rPrChange w:id="10857" w:author="瑋婷 徐" w:date="2025-01-04T22:55:00Z" w16du:dateUtc="2025-01-04T14:55:00Z">
                    <w:rPr>
                      <w:rFonts w:cs="Calibri"/>
                      <w:color w:val="000000"/>
                      <w:sz w:val="22"/>
                    </w:rPr>
                  </w:rPrChange>
                </w:rPr>
                <w:t>*</w:t>
              </w:r>
            </w:ins>
          </w:p>
        </w:tc>
        <w:tc>
          <w:tcPr>
            <w:tcW w:w="148" w:type="pct"/>
            <w:noWrap/>
            <w:hideMark/>
          </w:tcPr>
          <w:p w14:paraId="200EC2AF"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58" w:author="瑋婷 徐" w:date="2025-01-03T16:20:00Z" w16du:dateUtc="2025-01-03T08:20:00Z"/>
                <w:rFonts w:asciiTheme="majorEastAsia" w:eastAsia="標楷體" w:hAnsiTheme="majorEastAsia" w:cstheme="majorEastAsia"/>
                <w:color w:val="000000"/>
                <w:rPrChange w:id="10859" w:author="瑋婷 徐" w:date="2025-01-04T22:55:00Z" w16du:dateUtc="2025-01-04T14:55:00Z">
                  <w:rPr>
                    <w:ins w:id="10860" w:author="瑋婷 徐" w:date="2025-01-03T16:20:00Z" w16du:dateUtc="2025-01-03T08:20:00Z"/>
                    <w:rFonts w:cs="Calibri"/>
                    <w:color w:val="000000"/>
                    <w:sz w:val="22"/>
                  </w:rPr>
                </w:rPrChange>
              </w:rPr>
              <w:pPrChange w:id="108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862" w:author="瑋婷 徐" w:date="2025-01-03T16:20:00Z" w16du:dateUtc="2025-01-03T08:20:00Z">
              <w:r w:rsidRPr="0046381B">
                <w:rPr>
                  <w:rFonts w:asciiTheme="majorEastAsia" w:eastAsia="標楷體" w:hAnsiTheme="majorEastAsia" w:cstheme="majorEastAsia"/>
                  <w:color w:val="000000"/>
                  <w:rPrChange w:id="10863" w:author="瑋婷 徐" w:date="2025-01-04T22:55:00Z" w16du:dateUtc="2025-01-04T14:55:00Z">
                    <w:rPr>
                      <w:rFonts w:cs="Calibri"/>
                      <w:color w:val="000000"/>
                      <w:sz w:val="22"/>
                    </w:rPr>
                  </w:rPrChange>
                </w:rPr>
                <w:t>*</w:t>
              </w:r>
            </w:ins>
          </w:p>
        </w:tc>
        <w:tc>
          <w:tcPr>
            <w:tcW w:w="148" w:type="pct"/>
            <w:noWrap/>
            <w:hideMark/>
          </w:tcPr>
          <w:p w14:paraId="714F6F70"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64" w:author="瑋婷 徐" w:date="2025-01-03T16:20:00Z" w16du:dateUtc="2025-01-03T08:20:00Z"/>
                <w:rFonts w:asciiTheme="majorEastAsia" w:eastAsia="標楷體" w:hAnsiTheme="majorEastAsia" w:cstheme="majorEastAsia"/>
                <w:color w:val="000000"/>
                <w:rPrChange w:id="10865" w:author="瑋婷 徐" w:date="2025-01-04T22:55:00Z" w16du:dateUtc="2025-01-04T14:55:00Z">
                  <w:rPr>
                    <w:ins w:id="10866" w:author="瑋婷 徐" w:date="2025-01-03T16:20:00Z" w16du:dateUtc="2025-01-03T08:20:00Z"/>
                    <w:rFonts w:cs="Calibri"/>
                    <w:color w:val="000000"/>
                    <w:sz w:val="22"/>
                  </w:rPr>
                </w:rPrChange>
              </w:rPr>
              <w:pPrChange w:id="108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868" w:author="瑋婷 徐" w:date="2025-01-03T16:20:00Z" w16du:dateUtc="2025-01-03T08:20:00Z">
              <w:r w:rsidRPr="0046381B">
                <w:rPr>
                  <w:rFonts w:asciiTheme="majorEastAsia" w:eastAsia="標楷體" w:hAnsiTheme="majorEastAsia" w:cstheme="majorEastAsia"/>
                  <w:color w:val="000000"/>
                  <w:rPrChange w:id="10869" w:author="瑋婷 徐" w:date="2025-01-04T22:55:00Z" w16du:dateUtc="2025-01-04T14:55:00Z">
                    <w:rPr>
                      <w:rFonts w:cs="Calibri"/>
                      <w:color w:val="000000"/>
                      <w:sz w:val="22"/>
                    </w:rPr>
                  </w:rPrChange>
                </w:rPr>
                <w:t>*</w:t>
              </w:r>
            </w:ins>
          </w:p>
        </w:tc>
        <w:tc>
          <w:tcPr>
            <w:tcW w:w="148" w:type="pct"/>
            <w:noWrap/>
            <w:hideMark/>
          </w:tcPr>
          <w:p w14:paraId="0F7320EA"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70" w:author="瑋婷 徐" w:date="2025-01-03T16:20:00Z" w16du:dateUtc="2025-01-03T08:20:00Z"/>
                <w:rFonts w:asciiTheme="majorEastAsia" w:eastAsia="標楷體" w:hAnsiTheme="majorEastAsia" w:cstheme="majorEastAsia"/>
                <w:color w:val="000000"/>
                <w:rPrChange w:id="10871" w:author="瑋婷 徐" w:date="2025-01-04T22:55:00Z" w16du:dateUtc="2025-01-04T14:55:00Z">
                  <w:rPr>
                    <w:ins w:id="10872" w:author="瑋婷 徐" w:date="2025-01-03T16:20:00Z" w16du:dateUtc="2025-01-03T08:20:00Z"/>
                    <w:rFonts w:cs="Calibri"/>
                    <w:color w:val="000000"/>
                    <w:sz w:val="22"/>
                  </w:rPr>
                </w:rPrChange>
              </w:rPr>
              <w:pPrChange w:id="108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EC262FC"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74" w:author="瑋婷 徐" w:date="2025-01-03T16:20:00Z" w16du:dateUtc="2025-01-03T08:20:00Z"/>
                <w:rFonts w:asciiTheme="majorEastAsia" w:eastAsia="標楷體" w:hAnsiTheme="majorEastAsia" w:cstheme="majorEastAsia"/>
                <w:color w:val="000000"/>
                <w:rPrChange w:id="10875" w:author="瑋婷 徐" w:date="2025-01-04T22:55:00Z" w16du:dateUtc="2025-01-04T14:55:00Z">
                  <w:rPr>
                    <w:ins w:id="10876" w:author="瑋婷 徐" w:date="2025-01-03T16:20:00Z" w16du:dateUtc="2025-01-03T08:20:00Z"/>
                    <w:rFonts w:cs="Calibri"/>
                    <w:color w:val="000000"/>
                    <w:sz w:val="22"/>
                  </w:rPr>
                </w:rPrChange>
              </w:rPr>
              <w:pPrChange w:id="108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878" w:author="瑋婷 徐" w:date="2025-01-03T16:20:00Z" w16du:dateUtc="2025-01-03T08:20:00Z">
              <w:r w:rsidRPr="0046381B">
                <w:rPr>
                  <w:rFonts w:asciiTheme="majorEastAsia" w:eastAsia="標楷體" w:hAnsiTheme="majorEastAsia" w:cstheme="majorEastAsia"/>
                  <w:color w:val="000000"/>
                  <w:rPrChange w:id="10879" w:author="瑋婷 徐" w:date="2025-01-04T22:55:00Z" w16du:dateUtc="2025-01-04T14:55:00Z">
                    <w:rPr>
                      <w:rFonts w:cs="Calibri"/>
                      <w:color w:val="000000"/>
                      <w:sz w:val="22"/>
                    </w:rPr>
                  </w:rPrChange>
                </w:rPr>
                <w:t>*</w:t>
              </w:r>
            </w:ins>
          </w:p>
        </w:tc>
        <w:tc>
          <w:tcPr>
            <w:tcW w:w="154" w:type="pct"/>
            <w:noWrap/>
            <w:hideMark/>
          </w:tcPr>
          <w:p w14:paraId="125C3D4F"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880" w:author="瑋婷 徐" w:date="2025-01-03T16:20:00Z" w16du:dateUtc="2025-01-03T08:20:00Z"/>
                <w:rFonts w:asciiTheme="majorEastAsia" w:eastAsia="標楷體" w:hAnsiTheme="majorEastAsia" w:cstheme="majorEastAsia"/>
                <w:color w:val="000000"/>
                <w:rPrChange w:id="10881" w:author="瑋婷 徐" w:date="2025-01-04T22:55:00Z" w16du:dateUtc="2025-01-04T14:55:00Z">
                  <w:rPr>
                    <w:ins w:id="10882" w:author="瑋婷 徐" w:date="2025-01-03T16:20:00Z" w16du:dateUtc="2025-01-03T08:20:00Z"/>
                    <w:rFonts w:cs="Calibri"/>
                    <w:color w:val="000000"/>
                    <w:sz w:val="22"/>
                  </w:rPr>
                </w:rPrChange>
              </w:rPr>
              <w:pPrChange w:id="108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884" w:author="瑋婷 徐" w:date="2025-01-03T16:20:00Z" w16du:dateUtc="2025-01-03T08:20:00Z">
              <w:r w:rsidRPr="0046381B">
                <w:rPr>
                  <w:rFonts w:asciiTheme="majorEastAsia" w:eastAsia="標楷體" w:hAnsiTheme="majorEastAsia" w:cstheme="majorEastAsia"/>
                  <w:color w:val="000000"/>
                  <w:rPrChange w:id="10885" w:author="瑋婷 徐" w:date="2025-01-04T22:55:00Z" w16du:dateUtc="2025-01-04T14:55:00Z">
                    <w:rPr>
                      <w:rFonts w:cs="Calibri"/>
                      <w:color w:val="000000"/>
                      <w:sz w:val="22"/>
                    </w:rPr>
                  </w:rPrChange>
                </w:rPr>
                <w:t>*</w:t>
              </w:r>
            </w:ins>
          </w:p>
        </w:tc>
      </w:tr>
      <w:tr w:rsidR="00720C7A" w:rsidRPr="0046381B" w14:paraId="303642F2" w14:textId="77777777" w:rsidTr="003C19C7">
        <w:trPr>
          <w:cnfStyle w:val="000000100000" w:firstRow="0" w:lastRow="0" w:firstColumn="0" w:lastColumn="0" w:oddVBand="0" w:evenVBand="0" w:oddHBand="1" w:evenHBand="0" w:firstRowFirstColumn="0" w:firstRowLastColumn="0" w:lastRowFirstColumn="0" w:lastRowLastColumn="0"/>
          <w:trHeight w:val="300"/>
          <w:ins w:id="10886"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1EB7CDF8" w14:textId="77777777" w:rsidR="00DA433E" w:rsidRPr="0046381B" w:rsidRDefault="00DA433E">
            <w:pPr>
              <w:spacing w:line="360" w:lineRule="auto"/>
              <w:jc w:val="both"/>
              <w:rPr>
                <w:ins w:id="10887" w:author="瑋婷 徐" w:date="2025-01-03T16:20:00Z" w16du:dateUtc="2025-01-03T08:20:00Z"/>
                <w:rFonts w:asciiTheme="majorEastAsia" w:eastAsia="標楷體" w:hAnsiTheme="majorEastAsia" w:cstheme="majorEastAsia"/>
                <w:b w:val="0"/>
                <w:bCs w:val="0"/>
                <w:color w:val="000000"/>
                <w:rPrChange w:id="10888" w:author="瑋婷 徐" w:date="2025-01-04T22:55:00Z" w16du:dateUtc="2025-01-04T14:55:00Z">
                  <w:rPr>
                    <w:ins w:id="10889" w:author="瑋婷 徐" w:date="2025-01-03T16:20:00Z" w16du:dateUtc="2025-01-03T08:20:00Z"/>
                    <w:rFonts w:cs="Calibri"/>
                    <w:color w:val="000000"/>
                    <w:sz w:val="22"/>
                  </w:rPr>
                </w:rPrChange>
              </w:rPr>
              <w:pPrChange w:id="10890" w:author="瑋婷 徐" w:date="2025-01-03T16:21:00Z" w16du:dateUtc="2025-01-03T08:21:00Z">
                <w:pPr/>
              </w:pPrChange>
            </w:pPr>
            <w:ins w:id="10891" w:author="瑋婷 徐" w:date="2025-01-03T16:20:00Z" w16du:dateUtc="2025-01-03T08:20:00Z">
              <w:r w:rsidRPr="0046381B">
                <w:rPr>
                  <w:rFonts w:asciiTheme="majorEastAsia" w:eastAsia="標楷體" w:hAnsiTheme="majorEastAsia" w:cstheme="majorEastAsia"/>
                  <w:b w:val="0"/>
                  <w:bCs w:val="0"/>
                  <w:color w:val="000000"/>
                  <w:rPrChange w:id="10892" w:author="瑋婷 徐" w:date="2025-01-04T22:55:00Z" w16du:dateUtc="2025-01-04T14:55:00Z">
                    <w:rPr>
                      <w:rFonts w:cs="Calibri"/>
                      <w:color w:val="000000"/>
                      <w:sz w:val="22"/>
                    </w:rPr>
                  </w:rPrChange>
                </w:rPr>
                <w:t>褐頭花翼</w:t>
              </w:r>
              <w:r w:rsidRPr="0046381B">
                <w:rPr>
                  <w:rFonts w:asciiTheme="majorEastAsia" w:eastAsia="標楷體" w:hAnsiTheme="majorEastAsia" w:cstheme="majorEastAsia"/>
                  <w:b w:val="0"/>
                  <w:bCs w:val="0"/>
                  <w:color w:val="000000"/>
                  <w:rPrChange w:id="10893" w:author="瑋婷 徐" w:date="2025-01-04T22:55:00Z" w16du:dateUtc="2025-01-04T14:55:00Z">
                    <w:rPr>
                      <w:rFonts w:cs="Calibri"/>
                      <w:color w:val="000000"/>
                      <w:sz w:val="22"/>
                    </w:rPr>
                  </w:rPrChange>
                </w:rPr>
                <w:t xml:space="preserve"> </w:t>
              </w:r>
              <w:r w:rsidRPr="0046381B">
                <w:rPr>
                  <w:rFonts w:asciiTheme="majorEastAsia" w:eastAsia="標楷體" w:hAnsiTheme="majorEastAsia" w:cstheme="majorEastAsia"/>
                  <w:b w:val="0"/>
                  <w:bCs w:val="0"/>
                  <w:color w:val="000000"/>
                  <w:rPrChange w:id="10894" w:author="瑋婷 徐" w:date="2025-01-04T22:55:00Z" w16du:dateUtc="2025-01-04T14:55:00Z">
                    <w:rPr>
                      <w:color w:val="000000"/>
                      <w:sz w:val="22"/>
                    </w:rPr>
                  </w:rPrChange>
                </w:rPr>
                <w:t>◎</w:t>
              </w:r>
              <w:r w:rsidRPr="0046381B">
                <w:rPr>
                  <w:rFonts w:asciiTheme="majorEastAsia" w:eastAsia="標楷體" w:hAnsiTheme="majorEastAsia" w:cstheme="majorEastAsia"/>
                  <w:b w:val="0"/>
                  <w:bCs w:val="0"/>
                  <w:color w:val="000000"/>
                  <w:rPrChange w:id="10895" w:author="瑋婷 徐" w:date="2025-01-04T22:55:00Z" w16du:dateUtc="2025-01-04T14:55:00Z">
                    <w:rPr>
                      <w:rFonts w:cs="Calibri"/>
                      <w:color w:val="000000"/>
                      <w:sz w:val="22"/>
                    </w:rPr>
                  </w:rPrChange>
                </w:rPr>
                <w:t xml:space="preserve"> </w:t>
              </w:r>
            </w:ins>
          </w:p>
        </w:tc>
        <w:tc>
          <w:tcPr>
            <w:tcW w:w="1286" w:type="pct"/>
            <w:hideMark/>
          </w:tcPr>
          <w:p w14:paraId="0C65688E"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896" w:author="瑋婷 徐" w:date="2025-01-03T16:20:00Z" w16du:dateUtc="2025-01-03T08:20:00Z"/>
                <w:rFonts w:asciiTheme="majorEastAsia" w:eastAsia="標楷體" w:hAnsiTheme="majorEastAsia" w:cstheme="majorEastAsia"/>
                <w:i/>
                <w:iCs/>
                <w:color w:val="000000"/>
                <w:rPrChange w:id="10897" w:author="瑋婷 徐" w:date="2025-01-04T22:55:00Z" w16du:dateUtc="2025-01-04T14:55:00Z">
                  <w:rPr>
                    <w:ins w:id="10898" w:author="瑋婷 徐" w:date="2025-01-03T16:20:00Z" w16du:dateUtc="2025-01-03T08:20:00Z"/>
                    <w:rFonts w:cs="Calibri"/>
                    <w:i/>
                    <w:iCs/>
                    <w:color w:val="000000"/>
                    <w:sz w:val="22"/>
                  </w:rPr>
                </w:rPrChange>
              </w:rPr>
              <w:pPrChange w:id="108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900" w:author="瑋婷 徐" w:date="2025-01-03T16:20:00Z" w16du:dateUtc="2025-01-03T08:20:00Z">
              <w:r w:rsidRPr="0046381B">
                <w:rPr>
                  <w:rFonts w:asciiTheme="majorEastAsia" w:eastAsia="標楷體" w:hAnsiTheme="majorEastAsia" w:cstheme="majorEastAsia"/>
                  <w:i/>
                  <w:iCs/>
                  <w:color w:val="000000"/>
                  <w:rPrChange w:id="10901" w:author="瑋婷 徐" w:date="2025-01-04T22:55:00Z" w16du:dateUtc="2025-01-04T14:55:00Z">
                    <w:rPr>
                      <w:rFonts w:cs="Calibri"/>
                      <w:i/>
                      <w:iCs/>
                      <w:color w:val="000000"/>
                      <w:sz w:val="22"/>
                    </w:rPr>
                  </w:rPrChange>
                </w:rPr>
                <w:t>Fulvetta formosana</w:t>
              </w:r>
            </w:ins>
          </w:p>
        </w:tc>
        <w:tc>
          <w:tcPr>
            <w:tcW w:w="148" w:type="pct"/>
            <w:noWrap/>
            <w:hideMark/>
          </w:tcPr>
          <w:p w14:paraId="2968D1AD"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02" w:author="瑋婷 徐" w:date="2025-01-03T16:20:00Z" w16du:dateUtc="2025-01-03T08:20:00Z"/>
                <w:rFonts w:asciiTheme="majorEastAsia" w:eastAsia="標楷體" w:hAnsiTheme="majorEastAsia" w:cstheme="majorEastAsia"/>
                <w:i/>
                <w:iCs/>
                <w:color w:val="000000"/>
                <w:rPrChange w:id="10903" w:author="瑋婷 徐" w:date="2025-01-04T22:55:00Z" w16du:dateUtc="2025-01-04T14:55:00Z">
                  <w:rPr>
                    <w:ins w:id="10904" w:author="瑋婷 徐" w:date="2025-01-03T16:20:00Z" w16du:dateUtc="2025-01-03T08:20:00Z"/>
                    <w:rFonts w:cs="Calibri"/>
                    <w:i/>
                    <w:iCs/>
                    <w:color w:val="000000"/>
                    <w:sz w:val="22"/>
                  </w:rPr>
                </w:rPrChange>
              </w:rPr>
              <w:pPrChange w:id="109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5409544"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06" w:author="瑋婷 徐" w:date="2025-01-03T16:20:00Z" w16du:dateUtc="2025-01-03T08:20:00Z"/>
                <w:rFonts w:asciiTheme="majorEastAsia" w:eastAsia="標楷體" w:hAnsiTheme="majorEastAsia" w:cstheme="majorEastAsia"/>
                <w:rPrChange w:id="10907" w:author="瑋婷 徐" w:date="2025-01-04T22:55:00Z" w16du:dateUtc="2025-01-04T14:55:00Z">
                  <w:rPr>
                    <w:ins w:id="10908" w:author="瑋婷 徐" w:date="2025-01-03T16:20:00Z" w16du:dateUtc="2025-01-03T08:20:00Z"/>
                    <w:rFonts w:ascii="Times New Roman" w:eastAsia="Times New Roman" w:hAnsi="Times New Roman" w:cs="Times New Roman"/>
                    <w:sz w:val="20"/>
                    <w:szCs w:val="20"/>
                  </w:rPr>
                </w:rPrChange>
              </w:rPr>
              <w:pPrChange w:id="109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9AB2D1F"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10" w:author="瑋婷 徐" w:date="2025-01-03T16:20:00Z" w16du:dateUtc="2025-01-03T08:20:00Z"/>
                <w:rFonts w:asciiTheme="majorEastAsia" w:eastAsia="標楷體" w:hAnsiTheme="majorEastAsia" w:cstheme="majorEastAsia"/>
                <w:rPrChange w:id="10911" w:author="瑋婷 徐" w:date="2025-01-04T22:55:00Z" w16du:dateUtc="2025-01-04T14:55:00Z">
                  <w:rPr>
                    <w:ins w:id="10912" w:author="瑋婷 徐" w:date="2025-01-03T16:20:00Z" w16du:dateUtc="2025-01-03T08:20:00Z"/>
                    <w:rFonts w:ascii="Times New Roman" w:eastAsia="Times New Roman" w:hAnsi="Times New Roman" w:cs="Times New Roman"/>
                    <w:sz w:val="20"/>
                    <w:szCs w:val="20"/>
                  </w:rPr>
                </w:rPrChange>
              </w:rPr>
              <w:pPrChange w:id="109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6EEA275"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14" w:author="瑋婷 徐" w:date="2025-01-03T16:20:00Z" w16du:dateUtc="2025-01-03T08:20:00Z"/>
                <w:rFonts w:asciiTheme="majorEastAsia" w:eastAsia="標楷體" w:hAnsiTheme="majorEastAsia" w:cstheme="majorEastAsia"/>
                <w:rPrChange w:id="10915" w:author="瑋婷 徐" w:date="2025-01-04T22:55:00Z" w16du:dateUtc="2025-01-04T14:55:00Z">
                  <w:rPr>
                    <w:ins w:id="10916" w:author="瑋婷 徐" w:date="2025-01-03T16:20:00Z" w16du:dateUtc="2025-01-03T08:20:00Z"/>
                    <w:rFonts w:ascii="Times New Roman" w:eastAsia="Times New Roman" w:hAnsi="Times New Roman" w:cs="Times New Roman"/>
                    <w:sz w:val="20"/>
                    <w:szCs w:val="20"/>
                  </w:rPr>
                </w:rPrChange>
              </w:rPr>
              <w:pPrChange w:id="109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BDB0BB8"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18" w:author="瑋婷 徐" w:date="2025-01-03T16:20:00Z" w16du:dateUtc="2025-01-03T08:20:00Z"/>
                <w:rFonts w:asciiTheme="majorEastAsia" w:eastAsia="標楷體" w:hAnsiTheme="majorEastAsia" w:cstheme="majorEastAsia"/>
                <w:rPrChange w:id="10919" w:author="瑋婷 徐" w:date="2025-01-04T22:55:00Z" w16du:dateUtc="2025-01-04T14:55:00Z">
                  <w:rPr>
                    <w:ins w:id="10920" w:author="瑋婷 徐" w:date="2025-01-03T16:20:00Z" w16du:dateUtc="2025-01-03T08:20:00Z"/>
                    <w:rFonts w:ascii="Times New Roman" w:eastAsia="Times New Roman" w:hAnsi="Times New Roman" w:cs="Times New Roman"/>
                    <w:sz w:val="20"/>
                    <w:szCs w:val="20"/>
                  </w:rPr>
                </w:rPrChange>
              </w:rPr>
              <w:pPrChange w:id="109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6D5D4192"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22" w:author="瑋婷 徐" w:date="2025-01-03T16:20:00Z" w16du:dateUtc="2025-01-03T08:20:00Z"/>
                <w:rFonts w:asciiTheme="majorEastAsia" w:eastAsia="標楷體" w:hAnsiTheme="majorEastAsia" w:cstheme="majorEastAsia"/>
                <w:rPrChange w:id="10923" w:author="瑋婷 徐" w:date="2025-01-04T22:55:00Z" w16du:dateUtc="2025-01-04T14:55:00Z">
                  <w:rPr>
                    <w:ins w:id="10924" w:author="瑋婷 徐" w:date="2025-01-03T16:20:00Z" w16du:dateUtc="2025-01-03T08:20:00Z"/>
                    <w:rFonts w:ascii="Times New Roman" w:eastAsia="Times New Roman" w:hAnsi="Times New Roman" w:cs="Times New Roman"/>
                    <w:sz w:val="20"/>
                    <w:szCs w:val="20"/>
                  </w:rPr>
                </w:rPrChange>
              </w:rPr>
              <w:pPrChange w:id="1092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531ED8A5" w14:textId="77777777" w:rsidR="00DA433E" w:rsidRPr="0046381B"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0926" w:author="瑋婷 徐" w:date="2025-01-03T16:33:00Z" w16du:dateUtc="2025-01-03T08:33:00Z"/>
                <w:rFonts w:asciiTheme="majorEastAsia" w:eastAsia="標楷體" w:hAnsiTheme="majorEastAsia" w:cstheme="majorEastAsia"/>
              </w:rPr>
            </w:pPr>
          </w:p>
        </w:tc>
        <w:tc>
          <w:tcPr>
            <w:tcW w:w="148" w:type="pct"/>
            <w:noWrap/>
            <w:hideMark/>
          </w:tcPr>
          <w:p w14:paraId="2DA972EE" w14:textId="74D965AF"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27" w:author="瑋婷 徐" w:date="2025-01-03T16:20:00Z" w16du:dateUtc="2025-01-03T08:20:00Z"/>
                <w:rFonts w:asciiTheme="majorEastAsia" w:eastAsia="標楷體" w:hAnsiTheme="majorEastAsia" w:cstheme="majorEastAsia"/>
                <w:rPrChange w:id="10928" w:author="瑋婷 徐" w:date="2025-01-04T22:55:00Z" w16du:dateUtc="2025-01-04T14:55:00Z">
                  <w:rPr>
                    <w:ins w:id="10929" w:author="瑋婷 徐" w:date="2025-01-03T16:20:00Z" w16du:dateUtc="2025-01-03T08:20:00Z"/>
                    <w:rFonts w:ascii="Times New Roman" w:eastAsia="Times New Roman" w:hAnsi="Times New Roman" w:cs="Times New Roman"/>
                    <w:sz w:val="20"/>
                    <w:szCs w:val="20"/>
                  </w:rPr>
                </w:rPrChange>
              </w:rPr>
              <w:pPrChange w:id="109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8AAD5B9"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31" w:author="瑋婷 徐" w:date="2025-01-03T16:20:00Z" w16du:dateUtc="2025-01-03T08:20:00Z"/>
                <w:rFonts w:asciiTheme="majorEastAsia" w:eastAsia="標楷體" w:hAnsiTheme="majorEastAsia" w:cstheme="majorEastAsia"/>
                <w:rPrChange w:id="10932" w:author="瑋婷 徐" w:date="2025-01-04T22:55:00Z" w16du:dateUtc="2025-01-04T14:55:00Z">
                  <w:rPr>
                    <w:ins w:id="10933" w:author="瑋婷 徐" w:date="2025-01-03T16:20:00Z" w16du:dateUtc="2025-01-03T08:20:00Z"/>
                    <w:rFonts w:ascii="Times New Roman" w:eastAsia="Times New Roman" w:hAnsi="Times New Roman" w:cs="Times New Roman"/>
                    <w:sz w:val="20"/>
                    <w:szCs w:val="20"/>
                  </w:rPr>
                </w:rPrChange>
              </w:rPr>
              <w:pPrChange w:id="109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CD5FC11"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35" w:author="瑋婷 徐" w:date="2025-01-03T16:20:00Z" w16du:dateUtc="2025-01-03T08:20:00Z"/>
                <w:rFonts w:asciiTheme="majorEastAsia" w:eastAsia="標楷體" w:hAnsiTheme="majorEastAsia" w:cstheme="majorEastAsia"/>
                <w:rPrChange w:id="10936" w:author="瑋婷 徐" w:date="2025-01-04T22:55:00Z" w16du:dateUtc="2025-01-04T14:55:00Z">
                  <w:rPr>
                    <w:ins w:id="10937" w:author="瑋婷 徐" w:date="2025-01-03T16:20:00Z" w16du:dateUtc="2025-01-03T08:20:00Z"/>
                    <w:rFonts w:ascii="Times New Roman" w:eastAsia="Times New Roman" w:hAnsi="Times New Roman" w:cs="Times New Roman"/>
                    <w:sz w:val="20"/>
                    <w:szCs w:val="20"/>
                  </w:rPr>
                </w:rPrChange>
              </w:rPr>
              <w:pPrChange w:id="1093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833D432"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39" w:author="瑋婷 徐" w:date="2025-01-03T16:20:00Z" w16du:dateUtc="2025-01-03T08:20:00Z"/>
                <w:rFonts w:asciiTheme="majorEastAsia" w:eastAsia="標楷體" w:hAnsiTheme="majorEastAsia" w:cstheme="majorEastAsia"/>
                <w:rPrChange w:id="10940" w:author="瑋婷 徐" w:date="2025-01-04T22:55:00Z" w16du:dateUtc="2025-01-04T14:55:00Z">
                  <w:rPr>
                    <w:ins w:id="10941" w:author="瑋婷 徐" w:date="2025-01-03T16:20:00Z" w16du:dateUtc="2025-01-03T08:20:00Z"/>
                    <w:rFonts w:ascii="Times New Roman" w:eastAsia="Times New Roman" w:hAnsi="Times New Roman" w:cs="Times New Roman"/>
                    <w:sz w:val="20"/>
                    <w:szCs w:val="20"/>
                  </w:rPr>
                </w:rPrChange>
              </w:rPr>
              <w:pPrChange w:id="1094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4892B4A4" w14:textId="77777777" w:rsidR="00DA433E" w:rsidRPr="0046381B"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0943" w:author="瑋婷 徐" w:date="2025-01-03T16:33:00Z" w16du:dateUtc="2025-01-03T08:33:00Z"/>
                <w:rFonts w:asciiTheme="majorEastAsia" w:eastAsia="標楷體" w:hAnsiTheme="majorEastAsia" w:cstheme="majorEastAsia"/>
              </w:rPr>
            </w:pPr>
          </w:p>
        </w:tc>
        <w:tc>
          <w:tcPr>
            <w:tcW w:w="148" w:type="pct"/>
            <w:noWrap/>
            <w:hideMark/>
          </w:tcPr>
          <w:p w14:paraId="67604898" w14:textId="276AD5A4"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44" w:author="瑋婷 徐" w:date="2025-01-03T16:20:00Z" w16du:dateUtc="2025-01-03T08:20:00Z"/>
                <w:rFonts w:asciiTheme="majorEastAsia" w:eastAsia="標楷體" w:hAnsiTheme="majorEastAsia" w:cstheme="majorEastAsia"/>
                <w:rPrChange w:id="10945" w:author="瑋婷 徐" w:date="2025-01-04T22:55:00Z" w16du:dateUtc="2025-01-04T14:55:00Z">
                  <w:rPr>
                    <w:ins w:id="10946" w:author="瑋婷 徐" w:date="2025-01-03T16:20:00Z" w16du:dateUtc="2025-01-03T08:20:00Z"/>
                    <w:rFonts w:ascii="Times New Roman" w:eastAsia="Times New Roman" w:hAnsi="Times New Roman" w:cs="Times New Roman"/>
                    <w:sz w:val="20"/>
                    <w:szCs w:val="20"/>
                  </w:rPr>
                </w:rPrChange>
              </w:rPr>
              <w:pPrChange w:id="109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3CDE587"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48" w:author="瑋婷 徐" w:date="2025-01-03T16:20:00Z" w16du:dateUtc="2025-01-03T08:20:00Z"/>
                <w:rFonts w:asciiTheme="majorEastAsia" w:eastAsia="標楷體" w:hAnsiTheme="majorEastAsia" w:cstheme="majorEastAsia"/>
                <w:rPrChange w:id="10949" w:author="瑋婷 徐" w:date="2025-01-04T22:55:00Z" w16du:dateUtc="2025-01-04T14:55:00Z">
                  <w:rPr>
                    <w:ins w:id="10950" w:author="瑋婷 徐" w:date="2025-01-03T16:20:00Z" w16du:dateUtc="2025-01-03T08:20:00Z"/>
                    <w:rFonts w:ascii="Times New Roman" w:eastAsia="Times New Roman" w:hAnsi="Times New Roman" w:cs="Times New Roman"/>
                    <w:sz w:val="20"/>
                    <w:szCs w:val="20"/>
                  </w:rPr>
                </w:rPrChange>
              </w:rPr>
              <w:pPrChange w:id="109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CEB64FA"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52" w:author="瑋婷 徐" w:date="2025-01-03T16:20:00Z" w16du:dateUtc="2025-01-03T08:20:00Z"/>
                <w:rFonts w:asciiTheme="majorEastAsia" w:eastAsia="標楷體" w:hAnsiTheme="majorEastAsia" w:cstheme="majorEastAsia"/>
                <w:rPrChange w:id="10953" w:author="瑋婷 徐" w:date="2025-01-04T22:55:00Z" w16du:dateUtc="2025-01-04T14:55:00Z">
                  <w:rPr>
                    <w:ins w:id="10954" w:author="瑋婷 徐" w:date="2025-01-03T16:20:00Z" w16du:dateUtc="2025-01-03T08:20:00Z"/>
                    <w:rFonts w:ascii="Times New Roman" w:eastAsia="Times New Roman" w:hAnsi="Times New Roman" w:cs="Times New Roman"/>
                    <w:sz w:val="20"/>
                    <w:szCs w:val="20"/>
                  </w:rPr>
                </w:rPrChange>
              </w:rPr>
              <w:pPrChange w:id="1095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D8DAB41"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56" w:author="瑋婷 徐" w:date="2025-01-03T16:20:00Z" w16du:dateUtc="2025-01-03T08:20:00Z"/>
                <w:rFonts w:asciiTheme="majorEastAsia" w:eastAsia="標楷體" w:hAnsiTheme="majorEastAsia" w:cstheme="majorEastAsia"/>
                <w:color w:val="000000"/>
                <w:rPrChange w:id="10957" w:author="瑋婷 徐" w:date="2025-01-04T22:55:00Z" w16du:dateUtc="2025-01-04T14:55:00Z">
                  <w:rPr>
                    <w:ins w:id="10958" w:author="瑋婷 徐" w:date="2025-01-03T16:20:00Z" w16du:dateUtc="2025-01-03T08:20:00Z"/>
                    <w:rFonts w:cs="Calibri"/>
                    <w:color w:val="000000"/>
                    <w:sz w:val="22"/>
                  </w:rPr>
                </w:rPrChange>
              </w:rPr>
              <w:pPrChange w:id="109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960" w:author="瑋婷 徐" w:date="2025-01-03T16:20:00Z" w16du:dateUtc="2025-01-03T08:20:00Z">
              <w:r w:rsidRPr="0046381B">
                <w:rPr>
                  <w:rFonts w:asciiTheme="majorEastAsia" w:eastAsia="標楷體" w:hAnsiTheme="majorEastAsia" w:cstheme="majorEastAsia"/>
                  <w:color w:val="000000"/>
                  <w:rPrChange w:id="10961" w:author="瑋婷 徐" w:date="2025-01-04T22:55:00Z" w16du:dateUtc="2025-01-04T14:55:00Z">
                    <w:rPr>
                      <w:rFonts w:cs="Calibri"/>
                      <w:color w:val="000000"/>
                      <w:sz w:val="22"/>
                    </w:rPr>
                  </w:rPrChange>
                </w:rPr>
                <w:t>*</w:t>
              </w:r>
            </w:ins>
          </w:p>
        </w:tc>
        <w:tc>
          <w:tcPr>
            <w:tcW w:w="148" w:type="pct"/>
            <w:noWrap/>
            <w:hideMark/>
          </w:tcPr>
          <w:p w14:paraId="2EEFADB0"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62" w:author="瑋婷 徐" w:date="2025-01-03T16:20:00Z" w16du:dateUtc="2025-01-03T08:20:00Z"/>
                <w:rFonts w:asciiTheme="majorEastAsia" w:eastAsia="標楷體" w:hAnsiTheme="majorEastAsia" w:cstheme="majorEastAsia"/>
                <w:color w:val="000000"/>
                <w:rPrChange w:id="10963" w:author="瑋婷 徐" w:date="2025-01-04T22:55:00Z" w16du:dateUtc="2025-01-04T14:55:00Z">
                  <w:rPr>
                    <w:ins w:id="10964" w:author="瑋婷 徐" w:date="2025-01-03T16:20:00Z" w16du:dateUtc="2025-01-03T08:20:00Z"/>
                    <w:rFonts w:cs="Calibri"/>
                    <w:color w:val="000000"/>
                    <w:sz w:val="22"/>
                  </w:rPr>
                </w:rPrChange>
              </w:rPr>
              <w:pPrChange w:id="109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BE700F2"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66" w:author="瑋婷 徐" w:date="2025-01-03T16:20:00Z" w16du:dateUtc="2025-01-03T08:20:00Z"/>
                <w:rFonts w:asciiTheme="majorEastAsia" w:eastAsia="標楷體" w:hAnsiTheme="majorEastAsia" w:cstheme="majorEastAsia"/>
                <w:rPrChange w:id="10967" w:author="瑋婷 徐" w:date="2025-01-04T22:55:00Z" w16du:dateUtc="2025-01-04T14:55:00Z">
                  <w:rPr>
                    <w:ins w:id="10968" w:author="瑋婷 徐" w:date="2025-01-03T16:20:00Z" w16du:dateUtc="2025-01-03T08:20:00Z"/>
                    <w:rFonts w:ascii="Times New Roman" w:eastAsia="Times New Roman" w:hAnsi="Times New Roman" w:cs="Times New Roman"/>
                    <w:sz w:val="20"/>
                    <w:szCs w:val="20"/>
                  </w:rPr>
                </w:rPrChange>
              </w:rPr>
              <w:pPrChange w:id="109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81C0CBF"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70" w:author="瑋婷 徐" w:date="2025-01-03T16:20:00Z" w16du:dateUtc="2025-01-03T08:20:00Z"/>
                <w:rFonts w:asciiTheme="majorEastAsia" w:eastAsia="標楷體" w:hAnsiTheme="majorEastAsia" w:cstheme="majorEastAsia"/>
                <w:color w:val="000000"/>
                <w:rPrChange w:id="10971" w:author="瑋婷 徐" w:date="2025-01-04T22:55:00Z" w16du:dateUtc="2025-01-04T14:55:00Z">
                  <w:rPr>
                    <w:ins w:id="10972" w:author="瑋婷 徐" w:date="2025-01-03T16:20:00Z" w16du:dateUtc="2025-01-03T08:20:00Z"/>
                    <w:rFonts w:cs="Calibri"/>
                    <w:color w:val="000000"/>
                    <w:sz w:val="22"/>
                  </w:rPr>
                </w:rPrChange>
              </w:rPr>
              <w:pPrChange w:id="109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974" w:author="瑋婷 徐" w:date="2025-01-03T16:20:00Z" w16du:dateUtc="2025-01-03T08:20:00Z">
              <w:r w:rsidRPr="0046381B">
                <w:rPr>
                  <w:rFonts w:asciiTheme="majorEastAsia" w:eastAsia="標楷體" w:hAnsiTheme="majorEastAsia" w:cstheme="majorEastAsia"/>
                  <w:color w:val="000000"/>
                  <w:rPrChange w:id="10975" w:author="瑋婷 徐" w:date="2025-01-04T22:55:00Z" w16du:dateUtc="2025-01-04T14:55:00Z">
                    <w:rPr>
                      <w:rFonts w:cs="Calibri"/>
                      <w:color w:val="000000"/>
                      <w:sz w:val="22"/>
                    </w:rPr>
                  </w:rPrChange>
                </w:rPr>
                <w:t>*</w:t>
              </w:r>
            </w:ins>
          </w:p>
        </w:tc>
        <w:tc>
          <w:tcPr>
            <w:tcW w:w="154" w:type="pct"/>
            <w:noWrap/>
            <w:hideMark/>
          </w:tcPr>
          <w:p w14:paraId="5721C424"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0976" w:author="瑋婷 徐" w:date="2025-01-03T16:20:00Z" w16du:dateUtc="2025-01-03T08:20:00Z"/>
                <w:rFonts w:asciiTheme="majorEastAsia" w:eastAsia="標楷體" w:hAnsiTheme="majorEastAsia" w:cstheme="majorEastAsia"/>
                <w:color w:val="000000"/>
                <w:rPrChange w:id="10977" w:author="瑋婷 徐" w:date="2025-01-04T22:55:00Z" w16du:dateUtc="2025-01-04T14:55:00Z">
                  <w:rPr>
                    <w:ins w:id="10978" w:author="瑋婷 徐" w:date="2025-01-03T16:20:00Z" w16du:dateUtc="2025-01-03T08:20:00Z"/>
                    <w:rFonts w:cs="Calibri"/>
                    <w:color w:val="000000"/>
                    <w:sz w:val="22"/>
                  </w:rPr>
                </w:rPrChange>
              </w:rPr>
              <w:pPrChange w:id="109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0980" w:author="瑋婷 徐" w:date="2025-01-03T16:20:00Z" w16du:dateUtc="2025-01-03T08:20:00Z">
              <w:r w:rsidRPr="0046381B">
                <w:rPr>
                  <w:rFonts w:asciiTheme="majorEastAsia" w:eastAsia="標楷體" w:hAnsiTheme="majorEastAsia" w:cstheme="majorEastAsia"/>
                  <w:color w:val="000000"/>
                  <w:rPrChange w:id="10981" w:author="瑋婷 徐" w:date="2025-01-04T22:55:00Z" w16du:dateUtc="2025-01-04T14:55:00Z">
                    <w:rPr>
                      <w:rFonts w:cs="Calibri"/>
                      <w:color w:val="000000"/>
                      <w:sz w:val="22"/>
                    </w:rPr>
                  </w:rPrChange>
                </w:rPr>
                <w:t>*</w:t>
              </w:r>
            </w:ins>
          </w:p>
        </w:tc>
      </w:tr>
      <w:tr w:rsidR="00DA433E" w:rsidRPr="0046381B" w14:paraId="0F17460D" w14:textId="77777777" w:rsidTr="003C19C7">
        <w:trPr>
          <w:trHeight w:val="300"/>
          <w:ins w:id="10982"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3B607A58" w14:textId="77777777" w:rsidR="00DA433E" w:rsidRPr="0046381B" w:rsidRDefault="00DA433E">
            <w:pPr>
              <w:spacing w:line="360" w:lineRule="auto"/>
              <w:jc w:val="both"/>
              <w:rPr>
                <w:ins w:id="10983" w:author="瑋婷 徐" w:date="2025-01-03T16:20:00Z" w16du:dateUtc="2025-01-03T08:20:00Z"/>
                <w:rFonts w:asciiTheme="majorEastAsia" w:eastAsia="標楷體" w:hAnsiTheme="majorEastAsia" w:cstheme="majorEastAsia"/>
                <w:b w:val="0"/>
                <w:bCs w:val="0"/>
                <w:color w:val="000000"/>
                <w:rPrChange w:id="10984" w:author="瑋婷 徐" w:date="2025-01-04T22:55:00Z" w16du:dateUtc="2025-01-04T14:55:00Z">
                  <w:rPr>
                    <w:ins w:id="10985" w:author="瑋婷 徐" w:date="2025-01-03T16:20:00Z" w16du:dateUtc="2025-01-03T08:20:00Z"/>
                    <w:rFonts w:cs="Calibri"/>
                    <w:color w:val="000000"/>
                    <w:sz w:val="22"/>
                  </w:rPr>
                </w:rPrChange>
              </w:rPr>
              <w:pPrChange w:id="10986" w:author="瑋婷 徐" w:date="2025-01-03T16:21:00Z" w16du:dateUtc="2025-01-03T08:21:00Z">
                <w:pPr/>
              </w:pPrChange>
            </w:pPr>
            <w:ins w:id="10987" w:author="瑋婷 徐" w:date="2025-01-03T16:20:00Z" w16du:dateUtc="2025-01-03T08:20:00Z">
              <w:r w:rsidRPr="0046381B">
                <w:rPr>
                  <w:rFonts w:asciiTheme="majorEastAsia" w:eastAsia="標楷體" w:hAnsiTheme="majorEastAsia" w:cstheme="majorEastAsia"/>
                  <w:b w:val="0"/>
                  <w:bCs w:val="0"/>
                  <w:color w:val="000000"/>
                  <w:rPrChange w:id="10988" w:author="瑋婷 徐" w:date="2025-01-04T22:55:00Z" w16du:dateUtc="2025-01-04T14:55:00Z">
                    <w:rPr>
                      <w:rFonts w:cs="Calibri"/>
                      <w:color w:val="000000"/>
                      <w:sz w:val="22"/>
                    </w:rPr>
                  </w:rPrChange>
                </w:rPr>
                <w:t>冠羽畫眉</w:t>
              </w:r>
              <w:r w:rsidRPr="0046381B">
                <w:rPr>
                  <w:rFonts w:asciiTheme="majorEastAsia" w:eastAsia="標楷體" w:hAnsiTheme="majorEastAsia" w:cstheme="majorEastAsia"/>
                  <w:b w:val="0"/>
                  <w:bCs w:val="0"/>
                  <w:color w:val="000000"/>
                  <w:rPrChange w:id="10989" w:author="瑋婷 徐" w:date="2025-01-04T22:55:00Z" w16du:dateUtc="2025-01-04T14:55:00Z">
                    <w:rPr>
                      <w:rFonts w:cs="Calibri"/>
                      <w:color w:val="000000"/>
                      <w:sz w:val="22"/>
                    </w:rPr>
                  </w:rPrChange>
                </w:rPr>
                <w:t xml:space="preserve"> </w:t>
              </w:r>
              <w:r w:rsidRPr="0046381B">
                <w:rPr>
                  <w:rFonts w:asciiTheme="majorEastAsia" w:eastAsia="標楷體" w:hAnsiTheme="majorEastAsia" w:cstheme="majorEastAsia"/>
                  <w:b w:val="0"/>
                  <w:bCs w:val="0"/>
                  <w:color w:val="000000"/>
                  <w:rPrChange w:id="10990" w:author="瑋婷 徐" w:date="2025-01-04T22:55:00Z" w16du:dateUtc="2025-01-04T14:55:00Z">
                    <w:rPr>
                      <w:color w:val="000000"/>
                      <w:sz w:val="22"/>
                    </w:rPr>
                  </w:rPrChange>
                </w:rPr>
                <w:t>◎</w:t>
              </w:r>
              <w:r w:rsidRPr="0046381B">
                <w:rPr>
                  <w:rFonts w:asciiTheme="majorEastAsia" w:eastAsia="標楷體" w:hAnsiTheme="majorEastAsia" w:cstheme="majorEastAsia"/>
                  <w:b w:val="0"/>
                  <w:bCs w:val="0"/>
                  <w:color w:val="000000"/>
                  <w:rPrChange w:id="10991" w:author="瑋婷 徐" w:date="2025-01-04T22:55:00Z" w16du:dateUtc="2025-01-04T14:55:00Z">
                    <w:rPr>
                      <w:rFonts w:cs="Calibri"/>
                      <w:color w:val="000000"/>
                      <w:sz w:val="22"/>
                    </w:rPr>
                  </w:rPrChange>
                </w:rPr>
                <w:t xml:space="preserve"> III</w:t>
              </w:r>
            </w:ins>
          </w:p>
        </w:tc>
        <w:tc>
          <w:tcPr>
            <w:tcW w:w="1286" w:type="pct"/>
            <w:hideMark/>
          </w:tcPr>
          <w:p w14:paraId="7F424780"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992" w:author="瑋婷 徐" w:date="2025-01-03T16:20:00Z" w16du:dateUtc="2025-01-03T08:20:00Z"/>
                <w:rFonts w:asciiTheme="majorEastAsia" w:eastAsia="標楷體" w:hAnsiTheme="majorEastAsia" w:cstheme="majorEastAsia"/>
                <w:i/>
                <w:iCs/>
                <w:color w:val="000000"/>
                <w:rPrChange w:id="10993" w:author="瑋婷 徐" w:date="2025-01-04T22:55:00Z" w16du:dateUtc="2025-01-04T14:55:00Z">
                  <w:rPr>
                    <w:ins w:id="10994" w:author="瑋婷 徐" w:date="2025-01-03T16:20:00Z" w16du:dateUtc="2025-01-03T08:20:00Z"/>
                    <w:rFonts w:cs="Calibri"/>
                    <w:i/>
                    <w:iCs/>
                    <w:color w:val="000000"/>
                    <w:sz w:val="22"/>
                  </w:rPr>
                </w:rPrChange>
              </w:rPr>
              <w:pPrChange w:id="109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0996" w:author="瑋婷 徐" w:date="2025-01-03T16:20:00Z" w16du:dateUtc="2025-01-03T08:20:00Z">
              <w:r w:rsidRPr="0046381B">
                <w:rPr>
                  <w:rFonts w:asciiTheme="majorEastAsia" w:eastAsia="標楷體" w:hAnsiTheme="majorEastAsia" w:cstheme="majorEastAsia"/>
                  <w:i/>
                  <w:iCs/>
                  <w:color w:val="000000"/>
                  <w:rPrChange w:id="10997" w:author="瑋婷 徐" w:date="2025-01-04T22:55:00Z" w16du:dateUtc="2025-01-04T14:55:00Z">
                    <w:rPr>
                      <w:rFonts w:cs="Calibri"/>
                      <w:i/>
                      <w:iCs/>
                      <w:color w:val="000000"/>
                      <w:sz w:val="22"/>
                    </w:rPr>
                  </w:rPrChange>
                </w:rPr>
                <w:t>Yuhina brunneiceps</w:t>
              </w:r>
            </w:ins>
          </w:p>
        </w:tc>
        <w:tc>
          <w:tcPr>
            <w:tcW w:w="148" w:type="pct"/>
            <w:noWrap/>
            <w:hideMark/>
          </w:tcPr>
          <w:p w14:paraId="2CBDE8EB"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0998" w:author="瑋婷 徐" w:date="2025-01-03T16:20:00Z" w16du:dateUtc="2025-01-03T08:20:00Z"/>
                <w:rFonts w:asciiTheme="majorEastAsia" w:eastAsia="標楷體" w:hAnsiTheme="majorEastAsia" w:cstheme="majorEastAsia"/>
                <w:i/>
                <w:iCs/>
                <w:color w:val="000000"/>
                <w:rPrChange w:id="10999" w:author="瑋婷 徐" w:date="2025-01-04T22:55:00Z" w16du:dateUtc="2025-01-04T14:55:00Z">
                  <w:rPr>
                    <w:ins w:id="11000" w:author="瑋婷 徐" w:date="2025-01-03T16:20:00Z" w16du:dateUtc="2025-01-03T08:20:00Z"/>
                    <w:rFonts w:cs="Calibri"/>
                    <w:i/>
                    <w:iCs/>
                    <w:color w:val="000000"/>
                    <w:sz w:val="22"/>
                  </w:rPr>
                </w:rPrChange>
              </w:rPr>
              <w:pPrChange w:id="110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C9D5D1C"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02" w:author="瑋婷 徐" w:date="2025-01-03T16:20:00Z" w16du:dateUtc="2025-01-03T08:20:00Z"/>
                <w:rFonts w:asciiTheme="majorEastAsia" w:eastAsia="標楷體" w:hAnsiTheme="majorEastAsia" w:cstheme="majorEastAsia"/>
                <w:rPrChange w:id="11003" w:author="瑋婷 徐" w:date="2025-01-04T22:55:00Z" w16du:dateUtc="2025-01-04T14:55:00Z">
                  <w:rPr>
                    <w:ins w:id="11004" w:author="瑋婷 徐" w:date="2025-01-03T16:20:00Z" w16du:dateUtc="2025-01-03T08:20:00Z"/>
                    <w:rFonts w:ascii="Times New Roman" w:eastAsia="Times New Roman" w:hAnsi="Times New Roman" w:cs="Times New Roman"/>
                    <w:sz w:val="20"/>
                    <w:szCs w:val="20"/>
                  </w:rPr>
                </w:rPrChange>
              </w:rPr>
              <w:pPrChange w:id="110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C09B791"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06" w:author="瑋婷 徐" w:date="2025-01-03T16:20:00Z" w16du:dateUtc="2025-01-03T08:20:00Z"/>
                <w:rFonts w:asciiTheme="majorEastAsia" w:eastAsia="標楷體" w:hAnsiTheme="majorEastAsia" w:cstheme="majorEastAsia"/>
                <w:color w:val="000000"/>
                <w:rPrChange w:id="11007" w:author="瑋婷 徐" w:date="2025-01-04T22:55:00Z" w16du:dateUtc="2025-01-04T14:55:00Z">
                  <w:rPr>
                    <w:ins w:id="11008" w:author="瑋婷 徐" w:date="2025-01-03T16:20:00Z" w16du:dateUtc="2025-01-03T08:20:00Z"/>
                    <w:rFonts w:cs="Calibri"/>
                    <w:color w:val="000000"/>
                    <w:sz w:val="22"/>
                  </w:rPr>
                </w:rPrChange>
              </w:rPr>
              <w:pPrChange w:id="110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010" w:author="瑋婷 徐" w:date="2025-01-03T16:20:00Z" w16du:dateUtc="2025-01-03T08:20:00Z">
              <w:r w:rsidRPr="0046381B">
                <w:rPr>
                  <w:rFonts w:asciiTheme="majorEastAsia" w:eastAsia="標楷體" w:hAnsiTheme="majorEastAsia" w:cstheme="majorEastAsia"/>
                  <w:color w:val="000000"/>
                  <w:rPrChange w:id="11011" w:author="瑋婷 徐" w:date="2025-01-04T22:55:00Z" w16du:dateUtc="2025-01-04T14:55:00Z">
                    <w:rPr>
                      <w:rFonts w:cs="Calibri"/>
                      <w:color w:val="000000"/>
                      <w:sz w:val="22"/>
                    </w:rPr>
                  </w:rPrChange>
                </w:rPr>
                <w:t>*</w:t>
              </w:r>
            </w:ins>
          </w:p>
        </w:tc>
        <w:tc>
          <w:tcPr>
            <w:tcW w:w="148" w:type="pct"/>
            <w:noWrap/>
            <w:hideMark/>
          </w:tcPr>
          <w:p w14:paraId="6BD3F896"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12" w:author="瑋婷 徐" w:date="2025-01-03T16:20:00Z" w16du:dateUtc="2025-01-03T08:20:00Z"/>
                <w:rFonts w:asciiTheme="majorEastAsia" w:eastAsia="標楷體" w:hAnsiTheme="majorEastAsia" w:cstheme="majorEastAsia"/>
                <w:color w:val="000000"/>
                <w:rPrChange w:id="11013" w:author="瑋婷 徐" w:date="2025-01-04T22:55:00Z" w16du:dateUtc="2025-01-04T14:55:00Z">
                  <w:rPr>
                    <w:ins w:id="11014" w:author="瑋婷 徐" w:date="2025-01-03T16:20:00Z" w16du:dateUtc="2025-01-03T08:20:00Z"/>
                    <w:rFonts w:cs="Calibri"/>
                    <w:color w:val="000000"/>
                    <w:sz w:val="22"/>
                  </w:rPr>
                </w:rPrChange>
              </w:rPr>
              <w:pPrChange w:id="1101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DF47433"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16" w:author="瑋婷 徐" w:date="2025-01-03T16:20:00Z" w16du:dateUtc="2025-01-03T08:20:00Z"/>
                <w:rFonts w:asciiTheme="majorEastAsia" w:eastAsia="標楷體" w:hAnsiTheme="majorEastAsia" w:cstheme="majorEastAsia"/>
                <w:rPrChange w:id="11017" w:author="瑋婷 徐" w:date="2025-01-04T22:55:00Z" w16du:dateUtc="2025-01-04T14:55:00Z">
                  <w:rPr>
                    <w:ins w:id="11018" w:author="瑋婷 徐" w:date="2025-01-03T16:20:00Z" w16du:dateUtc="2025-01-03T08:20:00Z"/>
                    <w:rFonts w:ascii="Times New Roman" w:eastAsia="Times New Roman" w:hAnsi="Times New Roman" w:cs="Times New Roman"/>
                    <w:sz w:val="20"/>
                    <w:szCs w:val="20"/>
                  </w:rPr>
                </w:rPrChange>
              </w:rPr>
              <w:pPrChange w:id="1101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661A9CF8"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20" w:author="瑋婷 徐" w:date="2025-01-03T16:20:00Z" w16du:dateUtc="2025-01-03T08:20:00Z"/>
                <w:rFonts w:asciiTheme="majorEastAsia" w:eastAsia="標楷體" w:hAnsiTheme="majorEastAsia" w:cstheme="majorEastAsia"/>
                <w:rPrChange w:id="11021" w:author="瑋婷 徐" w:date="2025-01-04T22:55:00Z" w16du:dateUtc="2025-01-04T14:55:00Z">
                  <w:rPr>
                    <w:ins w:id="11022" w:author="瑋婷 徐" w:date="2025-01-03T16:20:00Z" w16du:dateUtc="2025-01-03T08:20:00Z"/>
                    <w:rFonts w:ascii="Times New Roman" w:eastAsia="Times New Roman" w:hAnsi="Times New Roman" w:cs="Times New Roman"/>
                    <w:sz w:val="20"/>
                    <w:szCs w:val="20"/>
                  </w:rPr>
                </w:rPrChange>
              </w:rPr>
              <w:pPrChange w:id="1102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3B5B9473" w14:textId="77777777" w:rsidR="00DA433E" w:rsidRPr="0046381B"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1024" w:author="瑋婷 徐" w:date="2025-01-03T16:33:00Z" w16du:dateUtc="2025-01-03T08:33:00Z"/>
                <w:rFonts w:asciiTheme="majorEastAsia" w:eastAsia="標楷體" w:hAnsiTheme="majorEastAsia" w:cstheme="majorEastAsia"/>
              </w:rPr>
            </w:pPr>
          </w:p>
        </w:tc>
        <w:tc>
          <w:tcPr>
            <w:tcW w:w="148" w:type="pct"/>
            <w:noWrap/>
            <w:hideMark/>
          </w:tcPr>
          <w:p w14:paraId="2604CB22" w14:textId="616A0556"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25" w:author="瑋婷 徐" w:date="2025-01-03T16:20:00Z" w16du:dateUtc="2025-01-03T08:20:00Z"/>
                <w:rFonts w:asciiTheme="majorEastAsia" w:eastAsia="標楷體" w:hAnsiTheme="majorEastAsia" w:cstheme="majorEastAsia"/>
                <w:rPrChange w:id="11026" w:author="瑋婷 徐" w:date="2025-01-04T22:55:00Z" w16du:dateUtc="2025-01-04T14:55:00Z">
                  <w:rPr>
                    <w:ins w:id="11027" w:author="瑋婷 徐" w:date="2025-01-03T16:20:00Z" w16du:dateUtc="2025-01-03T08:20:00Z"/>
                    <w:rFonts w:ascii="Times New Roman" w:eastAsia="Times New Roman" w:hAnsi="Times New Roman" w:cs="Times New Roman"/>
                    <w:sz w:val="20"/>
                    <w:szCs w:val="20"/>
                  </w:rPr>
                </w:rPrChange>
              </w:rPr>
              <w:pPrChange w:id="110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0F1A68E"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29" w:author="瑋婷 徐" w:date="2025-01-03T16:20:00Z" w16du:dateUtc="2025-01-03T08:20:00Z"/>
                <w:rFonts w:asciiTheme="majorEastAsia" w:eastAsia="標楷體" w:hAnsiTheme="majorEastAsia" w:cstheme="majorEastAsia"/>
                <w:color w:val="000000"/>
                <w:rPrChange w:id="11030" w:author="瑋婷 徐" w:date="2025-01-04T22:55:00Z" w16du:dateUtc="2025-01-04T14:55:00Z">
                  <w:rPr>
                    <w:ins w:id="11031" w:author="瑋婷 徐" w:date="2025-01-03T16:20:00Z" w16du:dateUtc="2025-01-03T08:20:00Z"/>
                    <w:rFonts w:cs="Calibri"/>
                    <w:color w:val="000000"/>
                    <w:sz w:val="22"/>
                  </w:rPr>
                </w:rPrChange>
              </w:rPr>
              <w:pPrChange w:id="110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033" w:author="瑋婷 徐" w:date="2025-01-03T16:20:00Z" w16du:dateUtc="2025-01-03T08:20:00Z">
              <w:r w:rsidRPr="0046381B">
                <w:rPr>
                  <w:rFonts w:asciiTheme="majorEastAsia" w:eastAsia="標楷體" w:hAnsiTheme="majorEastAsia" w:cstheme="majorEastAsia"/>
                  <w:color w:val="000000"/>
                  <w:rPrChange w:id="11034" w:author="瑋婷 徐" w:date="2025-01-04T22:55:00Z" w16du:dateUtc="2025-01-04T14:55:00Z">
                    <w:rPr>
                      <w:rFonts w:cs="Calibri"/>
                      <w:color w:val="000000"/>
                      <w:sz w:val="22"/>
                    </w:rPr>
                  </w:rPrChange>
                </w:rPr>
                <w:t>*</w:t>
              </w:r>
            </w:ins>
          </w:p>
        </w:tc>
        <w:tc>
          <w:tcPr>
            <w:tcW w:w="148" w:type="pct"/>
            <w:noWrap/>
            <w:hideMark/>
          </w:tcPr>
          <w:p w14:paraId="718F48D6"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35" w:author="瑋婷 徐" w:date="2025-01-03T16:20:00Z" w16du:dateUtc="2025-01-03T08:20:00Z"/>
                <w:rFonts w:asciiTheme="majorEastAsia" w:eastAsia="標楷體" w:hAnsiTheme="majorEastAsia" w:cstheme="majorEastAsia"/>
                <w:color w:val="000000"/>
                <w:rPrChange w:id="11036" w:author="瑋婷 徐" w:date="2025-01-04T22:55:00Z" w16du:dateUtc="2025-01-04T14:55:00Z">
                  <w:rPr>
                    <w:ins w:id="11037" w:author="瑋婷 徐" w:date="2025-01-03T16:20:00Z" w16du:dateUtc="2025-01-03T08:20:00Z"/>
                    <w:rFonts w:cs="Calibri"/>
                    <w:color w:val="000000"/>
                    <w:sz w:val="22"/>
                  </w:rPr>
                </w:rPrChange>
              </w:rPr>
              <w:pPrChange w:id="1103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0EA1CE0"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39" w:author="瑋婷 徐" w:date="2025-01-03T16:20:00Z" w16du:dateUtc="2025-01-03T08:20:00Z"/>
                <w:rFonts w:asciiTheme="majorEastAsia" w:eastAsia="標楷體" w:hAnsiTheme="majorEastAsia" w:cstheme="majorEastAsia"/>
                <w:rPrChange w:id="11040" w:author="瑋婷 徐" w:date="2025-01-04T22:55:00Z" w16du:dateUtc="2025-01-04T14:55:00Z">
                  <w:rPr>
                    <w:ins w:id="11041" w:author="瑋婷 徐" w:date="2025-01-03T16:20:00Z" w16du:dateUtc="2025-01-03T08:20:00Z"/>
                    <w:rFonts w:ascii="Times New Roman" w:eastAsia="Times New Roman" w:hAnsi="Times New Roman" w:cs="Times New Roman"/>
                    <w:sz w:val="20"/>
                    <w:szCs w:val="20"/>
                  </w:rPr>
                </w:rPrChange>
              </w:rPr>
              <w:pPrChange w:id="1104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1DB45380" w14:textId="77777777" w:rsidR="00DA433E" w:rsidRPr="0046381B"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1043" w:author="瑋婷 徐" w:date="2025-01-03T16:33:00Z" w16du:dateUtc="2025-01-03T08:33:00Z"/>
                <w:rFonts w:asciiTheme="majorEastAsia" w:eastAsia="標楷體" w:hAnsiTheme="majorEastAsia" w:cstheme="majorEastAsia"/>
                <w:color w:val="000000"/>
              </w:rPr>
            </w:pPr>
          </w:p>
        </w:tc>
        <w:tc>
          <w:tcPr>
            <w:tcW w:w="148" w:type="pct"/>
            <w:noWrap/>
            <w:hideMark/>
          </w:tcPr>
          <w:p w14:paraId="50627CD7" w14:textId="3F28DD08"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44" w:author="瑋婷 徐" w:date="2025-01-03T16:20:00Z" w16du:dateUtc="2025-01-03T08:20:00Z"/>
                <w:rFonts w:asciiTheme="majorEastAsia" w:eastAsia="標楷體" w:hAnsiTheme="majorEastAsia" w:cstheme="majorEastAsia"/>
                <w:color w:val="000000"/>
                <w:rPrChange w:id="11045" w:author="瑋婷 徐" w:date="2025-01-04T22:55:00Z" w16du:dateUtc="2025-01-04T14:55:00Z">
                  <w:rPr>
                    <w:ins w:id="11046" w:author="瑋婷 徐" w:date="2025-01-03T16:20:00Z" w16du:dateUtc="2025-01-03T08:20:00Z"/>
                    <w:rFonts w:cs="Calibri"/>
                    <w:color w:val="000000"/>
                    <w:sz w:val="22"/>
                  </w:rPr>
                </w:rPrChange>
              </w:rPr>
              <w:pPrChange w:id="110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048" w:author="瑋婷 徐" w:date="2025-01-03T16:20:00Z" w16du:dateUtc="2025-01-03T08:20:00Z">
              <w:r w:rsidRPr="0046381B">
                <w:rPr>
                  <w:rFonts w:asciiTheme="majorEastAsia" w:eastAsia="標楷體" w:hAnsiTheme="majorEastAsia" w:cstheme="majorEastAsia"/>
                  <w:color w:val="000000"/>
                  <w:rPrChange w:id="11049" w:author="瑋婷 徐" w:date="2025-01-04T22:55:00Z" w16du:dateUtc="2025-01-04T14:55:00Z">
                    <w:rPr>
                      <w:rFonts w:cs="Calibri"/>
                      <w:color w:val="000000"/>
                      <w:sz w:val="22"/>
                    </w:rPr>
                  </w:rPrChange>
                </w:rPr>
                <w:t>*</w:t>
              </w:r>
            </w:ins>
          </w:p>
        </w:tc>
        <w:tc>
          <w:tcPr>
            <w:tcW w:w="148" w:type="pct"/>
            <w:noWrap/>
            <w:hideMark/>
          </w:tcPr>
          <w:p w14:paraId="6D5C182C"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50" w:author="瑋婷 徐" w:date="2025-01-03T16:20:00Z" w16du:dateUtc="2025-01-03T08:20:00Z"/>
                <w:rFonts w:asciiTheme="majorEastAsia" w:eastAsia="標楷體" w:hAnsiTheme="majorEastAsia" w:cstheme="majorEastAsia"/>
                <w:color w:val="000000"/>
                <w:rPrChange w:id="11051" w:author="瑋婷 徐" w:date="2025-01-04T22:55:00Z" w16du:dateUtc="2025-01-04T14:55:00Z">
                  <w:rPr>
                    <w:ins w:id="11052" w:author="瑋婷 徐" w:date="2025-01-03T16:20:00Z" w16du:dateUtc="2025-01-03T08:20:00Z"/>
                    <w:rFonts w:cs="Calibri"/>
                    <w:color w:val="000000"/>
                    <w:sz w:val="22"/>
                  </w:rPr>
                </w:rPrChange>
              </w:rPr>
              <w:pPrChange w:id="110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118488C"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54" w:author="瑋婷 徐" w:date="2025-01-03T16:20:00Z" w16du:dateUtc="2025-01-03T08:20:00Z"/>
                <w:rFonts w:asciiTheme="majorEastAsia" w:eastAsia="標楷體" w:hAnsiTheme="majorEastAsia" w:cstheme="majorEastAsia"/>
                <w:color w:val="000000"/>
                <w:rPrChange w:id="11055" w:author="瑋婷 徐" w:date="2025-01-04T22:55:00Z" w16du:dateUtc="2025-01-04T14:55:00Z">
                  <w:rPr>
                    <w:ins w:id="11056" w:author="瑋婷 徐" w:date="2025-01-03T16:20:00Z" w16du:dateUtc="2025-01-03T08:20:00Z"/>
                    <w:rFonts w:cs="Calibri"/>
                    <w:color w:val="000000"/>
                    <w:sz w:val="22"/>
                  </w:rPr>
                </w:rPrChange>
              </w:rPr>
              <w:pPrChange w:id="110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058" w:author="瑋婷 徐" w:date="2025-01-03T16:20:00Z" w16du:dateUtc="2025-01-03T08:20:00Z">
              <w:r w:rsidRPr="0046381B">
                <w:rPr>
                  <w:rFonts w:asciiTheme="majorEastAsia" w:eastAsia="標楷體" w:hAnsiTheme="majorEastAsia" w:cstheme="majorEastAsia"/>
                  <w:color w:val="000000"/>
                  <w:rPrChange w:id="11059" w:author="瑋婷 徐" w:date="2025-01-04T22:55:00Z" w16du:dateUtc="2025-01-04T14:55:00Z">
                    <w:rPr>
                      <w:rFonts w:cs="Calibri"/>
                      <w:color w:val="000000"/>
                      <w:sz w:val="22"/>
                    </w:rPr>
                  </w:rPrChange>
                </w:rPr>
                <w:t>*</w:t>
              </w:r>
            </w:ins>
          </w:p>
        </w:tc>
        <w:tc>
          <w:tcPr>
            <w:tcW w:w="148" w:type="pct"/>
            <w:noWrap/>
            <w:hideMark/>
          </w:tcPr>
          <w:p w14:paraId="1BA3E061"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60" w:author="瑋婷 徐" w:date="2025-01-03T16:20:00Z" w16du:dateUtc="2025-01-03T08:20:00Z"/>
                <w:rFonts w:asciiTheme="majorEastAsia" w:eastAsia="標楷體" w:hAnsiTheme="majorEastAsia" w:cstheme="majorEastAsia"/>
                <w:color w:val="000000"/>
                <w:rPrChange w:id="11061" w:author="瑋婷 徐" w:date="2025-01-04T22:55:00Z" w16du:dateUtc="2025-01-04T14:55:00Z">
                  <w:rPr>
                    <w:ins w:id="11062" w:author="瑋婷 徐" w:date="2025-01-03T16:20:00Z" w16du:dateUtc="2025-01-03T08:20:00Z"/>
                    <w:rFonts w:cs="Calibri"/>
                    <w:color w:val="000000"/>
                    <w:sz w:val="22"/>
                  </w:rPr>
                </w:rPrChange>
              </w:rPr>
              <w:pPrChange w:id="1106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064" w:author="瑋婷 徐" w:date="2025-01-03T16:20:00Z" w16du:dateUtc="2025-01-03T08:20:00Z">
              <w:r w:rsidRPr="0046381B">
                <w:rPr>
                  <w:rFonts w:asciiTheme="majorEastAsia" w:eastAsia="標楷體" w:hAnsiTheme="majorEastAsia" w:cstheme="majorEastAsia"/>
                  <w:color w:val="000000"/>
                  <w:rPrChange w:id="11065" w:author="瑋婷 徐" w:date="2025-01-04T22:55:00Z" w16du:dateUtc="2025-01-04T14:55:00Z">
                    <w:rPr>
                      <w:rFonts w:cs="Calibri"/>
                      <w:color w:val="000000"/>
                      <w:sz w:val="22"/>
                    </w:rPr>
                  </w:rPrChange>
                </w:rPr>
                <w:t>*</w:t>
              </w:r>
            </w:ins>
          </w:p>
        </w:tc>
        <w:tc>
          <w:tcPr>
            <w:tcW w:w="148" w:type="pct"/>
            <w:noWrap/>
            <w:hideMark/>
          </w:tcPr>
          <w:p w14:paraId="78E3A195"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66" w:author="瑋婷 徐" w:date="2025-01-03T16:20:00Z" w16du:dateUtc="2025-01-03T08:20:00Z"/>
                <w:rFonts w:asciiTheme="majorEastAsia" w:eastAsia="標楷體" w:hAnsiTheme="majorEastAsia" w:cstheme="majorEastAsia"/>
                <w:color w:val="000000"/>
                <w:rPrChange w:id="11067" w:author="瑋婷 徐" w:date="2025-01-04T22:55:00Z" w16du:dateUtc="2025-01-04T14:55:00Z">
                  <w:rPr>
                    <w:ins w:id="11068" w:author="瑋婷 徐" w:date="2025-01-03T16:20:00Z" w16du:dateUtc="2025-01-03T08:20:00Z"/>
                    <w:rFonts w:cs="Calibri"/>
                    <w:color w:val="000000"/>
                    <w:sz w:val="22"/>
                  </w:rPr>
                </w:rPrChange>
              </w:rPr>
              <w:pPrChange w:id="1106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070" w:author="瑋婷 徐" w:date="2025-01-03T16:20:00Z" w16du:dateUtc="2025-01-03T08:20:00Z">
              <w:r w:rsidRPr="0046381B">
                <w:rPr>
                  <w:rFonts w:asciiTheme="majorEastAsia" w:eastAsia="標楷體" w:hAnsiTheme="majorEastAsia" w:cstheme="majorEastAsia"/>
                  <w:color w:val="000000"/>
                  <w:rPrChange w:id="11071" w:author="瑋婷 徐" w:date="2025-01-04T22:55:00Z" w16du:dateUtc="2025-01-04T14:55:00Z">
                    <w:rPr>
                      <w:rFonts w:cs="Calibri"/>
                      <w:color w:val="000000"/>
                      <w:sz w:val="22"/>
                    </w:rPr>
                  </w:rPrChange>
                </w:rPr>
                <w:t>*</w:t>
              </w:r>
            </w:ins>
          </w:p>
        </w:tc>
        <w:tc>
          <w:tcPr>
            <w:tcW w:w="148" w:type="pct"/>
            <w:noWrap/>
            <w:hideMark/>
          </w:tcPr>
          <w:p w14:paraId="4FBACD3F"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72" w:author="瑋婷 徐" w:date="2025-01-03T16:20:00Z" w16du:dateUtc="2025-01-03T08:20:00Z"/>
                <w:rFonts w:asciiTheme="majorEastAsia" w:eastAsia="標楷體" w:hAnsiTheme="majorEastAsia" w:cstheme="majorEastAsia"/>
                <w:color w:val="000000"/>
                <w:rPrChange w:id="11073" w:author="瑋婷 徐" w:date="2025-01-04T22:55:00Z" w16du:dateUtc="2025-01-04T14:55:00Z">
                  <w:rPr>
                    <w:ins w:id="11074" w:author="瑋婷 徐" w:date="2025-01-03T16:20:00Z" w16du:dateUtc="2025-01-03T08:20:00Z"/>
                    <w:rFonts w:cs="Calibri"/>
                    <w:color w:val="000000"/>
                    <w:sz w:val="22"/>
                  </w:rPr>
                </w:rPrChange>
              </w:rPr>
              <w:pPrChange w:id="110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076" w:author="瑋婷 徐" w:date="2025-01-03T16:20:00Z" w16du:dateUtc="2025-01-03T08:20:00Z">
              <w:r w:rsidRPr="0046381B">
                <w:rPr>
                  <w:rFonts w:asciiTheme="majorEastAsia" w:eastAsia="標楷體" w:hAnsiTheme="majorEastAsia" w:cstheme="majorEastAsia"/>
                  <w:color w:val="000000"/>
                  <w:rPrChange w:id="11077" w:author="瑋婷 徐" w:date="2025-01-04T22:55:00Z" w16du:dateUtc="2025-01-04T14:55:00Z">
                    <w:rPr>
                      <w:rFonts w:cs="Calibri"/>
                      <w:color w:val="000000"/>
                      <w:sz w:val="22"/>
                    </w:rPr>
                  </w:rPrChange>
                </w:rPr>
                <w:t>*</w:t>
              </w:r>
            </w:ins>
          </w:p>
        </w:tc>
        <w:tc>
          <w:tcPr>
            <w:tcW w:w="148" w:type="pct"/>
            <w:noWrap/>
            <w:hideMark/>
          </w:tcPr>
          <w:p w14:paraId="4C60D2B6"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78" w:author="瑋婷 徐" w:date="2025-01-03T16:20:00Z" w16du:dateUtc="2025-01-03T08:20:00Z"/>
                <w:rFonts w:asciiTheme="majorEastAsia" w:eastAsia="標楷體" w:hAnsiTheme="majorEastAsia" w:cstheme="majorEastAsia"/>
                <w:color w:val="000000"/>
                <w:rPrChange w:id="11079" w:author="瑋婷 徐" w:date="2025-01-04T22:55:00Z" w16du:dateUtc="2025-01-04T14:55:00Z">
                  <w:rPr>
                    <w:ins w:id="11080" w:author="瑋婷 徐" w:date="2025-01-03T16:20:00Z" w16du:dateUtc="2025-01-03T08:20:00Z"/>
                    <w:rFonts w:cs="Calibri"/>
                    <w:color w:val="000000"/>
                    <w:sz w:val="22"/>
                  </w:rPr>
                </w:rPrChange>
              </w:rPr>
              <w:pPrChange w:id="110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082" w:author="瑋婷 徐" w:date="2025-01-03T16:20:00Z" w16du:dateUtc="2025-01-03T08:20:00Z">
              <w:r w:rsidRPr="0046381B">
                <w:rPr>
                  <w:rFonts w:asciiTheme="majorEastAsia" w:eastAsia="標楷體" w:hAnsiTheme="majorEastAsia" w:cstheme="majorEastAsia"/>
                  <w:color w:val="000000"/>
                  <w:rPrChange w:id="11083" w:author="瑋婷 徐" w:date="2025-01-04T22:55:00Z" w16du:dateUtc="2025-01-04T14:55:00Z">
                    <w:rPr>
                      <w:rFonts w:cs="Calibri"/>
                      <w:color w:val="000000"/>
                      <w:sz w:val="22"/>
                    </w:rPr>
                  </w:rPrChange>
                </w:rPr>
                <w:t>*</w:t>
              </w:r>
            </w:ins>
          </w:p>
        </w:tc>
        <w:tc>
          <w:tcPr>
            <w:tcW w:w="154" w:type="pct"/>
            <w:noWrap/>
            <w:hideMark/>
          </w:tcPr>
          <w:p w14:paraId="39806E61"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084" w:author="瑋婷 徐" w:date="2025-01-03T16:20:00Z" w16du:dateUtc="2025-01-03T08:20:00Z"/>
                <w:rFonts w:asciiTheme="majorEastAsia" w:eastAsia="標楷體" w:hAnsiTheme="majorEastAsia" w:cstheme="majorEastAsia"/>
                <w:color w:val="000000"/>
                <w:rPrChange w:id="11085" w:author="瑋婷 徐" w:date="2025-01-04T22:55:00Z" w16du:dateUtc="2025-01-04T14:55:00Z">
                  <w:rPr>
                    <w:ins w:id="11086" w:author="瑋婷 徐" w:date="2025-01-03T16:20:00Z" w16du:dateUtc="2025-01-03T08:20:00Z"/>
                    <w:rFonts w:cs="Calibri"/>
                    <w:color w:val="000000"/>
                    <w:sz w:val="22"/>
                  </w:rPr>
                </w:rPrChange>
              </w:rPr>
              <w:pPrChange w:id="110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088" w:author="瑋婷 徐" w:date="2025-01-03T16:20:00Z" w16du:dateUtc="2025-01-03T08:20:00Z">
              <w:r w:rsidRPr="0046381B">
                <w:rPr>
                  <w:rFonts w:asciiTheme="majorEastAsia" w:eastAsia="標楷體" w:hAnsiTheme="majorEastAsia" w:cstheme="majorEastAsia"/>
                  <w:color w:val="000000"/>
                  <w:rPrChange w:id="11089" w:author="瑋婷 徐" w:date="2025-01-04T22:55:00Z" w16du:dateUtc="2025-01-04T14:55:00Z">
                    <w:rPr>
                      <w:rFonts w:cs="Calibri"/>
                      <w:color w:val="000000"/>
                      <w:sz w:val="22"/>
                    </w:rPr>
                  </w:rPrChange>
                </w:rPr>
                <w:t>*</w:t>
              </w:r>
            </w:ins>
          </w:p>
        </w:tc>
      </w:tr>
      <w:tr w:rsidR="00720C7A" w:rsidRPr="0046381B" w14:paraId="5BE32C5A" w14:textId="77777777" w:rsidTr="003C19C7">
        <w:trPr>
          <w:cnfStyle w:val="000000100000" w:firstRow="0" w:lastRow="0" w:firstColumn="0" w:lastColumn="0" w:oddVBand="0" w:evenVBand="0" w:oddHBand="1" w:evenHBand="0" w:firstRowFirstColumn="0" w:firstRowLastColumn="0" w:lastRowFirstColumn="0" w:lastRowLastColumn="0"/>
          <w:trHeight w:val="300"/>
          <w:ins w:id="11090"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0AE706CA" w14:textId="77777777" w:rsidR="00DA433E" w:rsidRPr="0046381B" w:rsidRDefault="00DA433E">
            <w:pPr>
              <w:spacing w:line="360" w:lineRule="auto"/>
              <w:jc w:val="both"/>
              <w:rPr>
                <w:ins w:id="11091" w:author="瑋婷 徐" w:date="2025-01-03T16:20:00Z" w16du:dateUtc="2025-01-03T08:20:00Z"/>
                <w:rFonts w:asciiTheme="majorEastAsia" w:eastAsia="標楷體" w:hAnsiTheme="majorEastAsia" w:cstheme="majorEastAsia"/>
                <w:b w:val="0"/>
                <w:bCs w:val="0"/>
                <w:color w:val="000000"/>
                <w:rPrChange w:id="11092" w:author="瑋婷 徐" w:date="2025-01-04T22:55:00Z" w16du:dateUtc="2025-01-04T14:55:00Z">
                  <w:rPr>
                    <w:ins w:id="11093" w:author="瑋婷 徐" w:date="2025-01-03T16:20:00Z" w16du:dateUtc="2025-01-03T08:20:00Z"/>
                    <w:rFonts w:cs="Calibri"/>
                    <w:color w:val="000000"/>
                    <w:sz w:val="22"/>
                  </w:rPr>
                </w:rPrChange>
              </w:rPr>
              <w:pPrChange w:id="11094" w:author="瑋婷 徐" w:date="2025-01-03T16:21:00Z" w16du:dateUtc="2025-01-03T08:21:00Z">
                <w:pPr/>
              </w:pPrChange>
            </w:pPr>
            <w:ins w:id="11095" w:author="瑋婷 徐" w:date="2025-01-03T16:20:00Z" w16du:dateUtc="2025-01-03T08:20:00Z">
              <w:r w:rsidRPr="0046381B">
                <w:rPr>
                  <w:rFonts w:asciiTheme="majorEastAsia" w:eastAsia="標楷體" w:hAnsiTheme="majorEastAsia" w:cstheme="majorEastAsia"/>
                  <w:b w:val="0"/>
                  <w:bCs w:val="0"/>
                  <w:color w:val="000000"/>
                  <w:rPrChange w:id="11096" w:author="瑋婷 徐" w:date="2025-01-04T22:55:00Z" w16du:dateUtc="2025-01-04T14:55:00Z">
                    <w:rPr>
                      <w:rFonts w:cs="Calibri"/>
                      <w:color w:val="000000"/>
                      <w:sz w:val="22"/>
                    </w:rPr>
                  </w:rPrChange>
                </w:rPr>
                <w:t>斯氏繡眼</w:t>
              </w:r>
              <w:r w:rsidRPr="0046381B">
                <w:rPr>
                  <w:rFonts w:asciiTheme="majorEastAsia" w:eastAsia="標楷體" w:hAnsiTheme="majorEastAsia" w:cstheme="majorEastAsia"/>
                  <w:b w:val="0"/>
                  <w:bCs w:val="0"/>
                  <w:color w:val="000000"/>
                  <w:rPrChange w:id="11097" w:author="瑋婷 徐" w:date="2025-01-04T22:55:00Z" w16du:dateUtc="2025-01-04T14:55:00Z">
                    <w:rPr>
                      <w:rFonts w:cs="Calibri"/>
                      <w:color w:val="000000"/>
                      <w:sz w:val="22"/>
                    </w:rPr>
                  </w:rPrChange>
                </w:rPr>
                <w:t xml:space="preserve"> </w:t>
              </w:r>
            </w:ins>
          </w:p>
        </w:tc>
        <w:tc>
          <w:tcPr>
            <w:tcW w:w="1286" w:type="pct"/>
            <w:hideMark/>
          </w:tcPr>
          <w:p w14:paraId="5BFC3159"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098" w:author="瑋婷 徐" w:date="2025-01-03T16:20:00Z" w16du:dateUtc="2025-01-03T08:20:00Z"/>
                <w:rFonts w:asciiTheme="majorEastAsia" w:eastAsia="標楷體" w:hAnsiTheme="majorEastAsia" w:cstheme="majorEastAsia"/>
                <w:i/>
                <w:iCs/>
                <w:color w:val="000000"/>
                <w:rPrChange w:id="11099" w:author="瑋婷 徐" w:date="2025-01-04T22:55:00Z" w16du:dateUtc="2025-01-04T14:55:00Z">
                  <w:rPr>
                    <w:ins w:id="11100" w:author="瑋婷 徐" w:date="2025-01-03T16:20:00Z" w16du:dateUtc="2025-01-03T08:20:00Z"/>
                    <w:rFonts w:cs="Calibri"/>
                    <w:i/>
                    <w:iCs/>
                    <w:color w:val="000000"/>
                    <w:sz w:val="22"/>
                  </w:rPr>
                </w:rPrChange>
              </w:rPr>
              <w:pPrChange w:id="111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102" w:author="瑋婷 徐" w:date="2025-01-03T16:20:00Z" w16du:dateUtc="2025-01-03T08:20:00Z">
              <w:r w:rsidRPr="0046381B">
                <w:rPr>
                  <w:rFonts w:asciiTheme="majorEastAsia" w:eastAsia="標楷體" w:hAnsiTheme="majorEastAsia" w:cstheme="majorEastAsia"/>
                  <w:i/>
                  <w:iCs/>
                  <w:color w:val="000000"/>
                  <w:rPrChange w:id="11103" w:author="瑋婷 徐" w:date="2025-01-04T22:55:00Z" w16du:dateUtc="2025-01-04T14:55:00Z">
                    <w:rPr>
                      <w:rFonts w:cs="Calibri"/>
                      <w:i/>
                      <w:iCs/>
                      <w:color w:val="000000"/>
                      <w:sz w:val="22"/>
                    </w:rPr>
                  </w:rPrChange>
                </w:rPr>
                <w:t>Zosterops simplex</w:t>
              </w:r>
            </w:ins>
          </w:p>
        </w:tc>
        <w:tc>
          <w:tcPr>
            <w:tcW w:w="148" w:type="pct"/>
            <w:noWrap/>
            <w:hideMark/>
          </w:tcPr>
          <w:p w14:paraId="74FE057C"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04" w:author="瑋婷 徐" w:date="2025-01-03T16:20:00Z" w16du:dateUtc="2025-01-03T08:20:00Z"/>
                <w:rFonts w:asciiTheme="majorEastAsia" w:eastAsia="標楷體" w:hAnsiTheme="majorEastAsia" w:cstheme="majorEastAsia"/>
                <w:color w:val="000000"/>
                <w:rPrChange w:id="11105" w:author="瑋婷 徐" w:date="2025-01-04T22:55:00Z" w16du:dateUtc="2025-01-04T14:55:00Z">
                  <w:rPr>
                    <w:ins w:id="11106" w:author="瑋婷 徐" w:date="2025-01-03T16:20:00Z" w16du:dateUtc="2025-01-03T08:20:00Z"/>
                    <w:rFonts w:cs="Calibri"/>
                    <w:color w:val="000000"/>
                    <w:sz w:val="22"/>
                  </w:rPr>
                </w:rPrChange>
              </w:rPr>
              <w:pPrChange w:id="1110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108" w:author="瑋婷 徐" w:date="2025-01-03T16:20:00Z" w16du:dateUtc="2025-01-03T08:20:00Z">
              <w:r w:rsidRPr="0046381B">
                <w:rPr>
                  <w:rFonts w:asciiTheme="majorEastAsia" w:eastAsia="標楷體" w:hAnsiTheme="majorEastAsia" w:cstheme="majorEastAsia"/>
                  <w:color w:val="000000"/>
                  <w:rPrChange w:id="11109" w:author="瑋婷 徐" w:date="2025-01-04T22:55:00Z" w16du:dateUtc="2025-01-04T14:55:00Z">
                    <w:rPr>
                      <w:rFonts w:cs="Calibri"/>
                      <w:color w:val="000000"/>
                      <w:sz w:val="22"/>
                    </w:rPr>
                  </w:rPrChange>
                </w:rPr>
                <w:t>*</w:t>
              </w:r>
            </w:ins>
          </w:p>
        </w:tc>
        <w:tc>
          <w:tcPr>
            <w:tcW w:w="148" w:type="pct"/>
            <w:noWrap/>
            <w:hideMark/>
          </w:tcPr>
          <w:p w14:paraId="5025644D"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10" w:author="瑋婷 徐" w:date="2025-01-03T16:20:00Z" w16du:dateUtc="2025-01-03T08:20:00Z"/>
                <w:rFonts w:asciiTheme="majorEastAsia" w:eastAsia="標楷體" w:hAnsiTheme="majorEastAsia" w:cstheme="majorEastAsia"/>
                <w:color w:val="000000"/>
                <w:rPrChange w:id="11111" w:author="瑋婷 徐" w:date="2025-01-04T22:55:00Z" w16du:dateUtc="2025-01-04T14:55:00Z">
                  <w:rPr>
                    <w:ins w:id="11112" w:author="瑋婷 徐" w:date="2025-01-03T16:20:00Z" w16du:dateUtc="2025-01-03T08:20:00Z"/>
                    <w:rFonts w:cs="Calibri"/>
                    <w:color w:val="000000"/>
                    <w:sz w:val="22"/>
                  </w:rPr>
                </w:rPrChange>
              </w:rPr>
              <w:pPrChange w:id="111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114" w:author="瑋婷 徐" w:date="2025-01-03T16:20:00Z" w16du:dateUtc="2025-01-03T08:20:00Z">
              <w:r w:rsidRPr="0046381B">
                <w:rPr>
                  <w:rFonts w:asciiTheme="majorEastAsia" w:eastAsia="標楷體" w:hAnsiTheme="majorEastAsia" w:cstheme="majorEastAsia"/>
                  <w:color w:val="000000"/>
                  <w:rPrChange w:id="11115" w:author="瑋婷 徐" w:date="2025-01-04T22:55:00Z" w16du:dateUtc="2025-01-04T14:55:00Z">
                    <w:rPr>
                      <w:rFonts w:cs="Calibri"/>
                      <w:color w:val="000000"/>
                      <w:sz w:val="22"/>
                    </w:rPr>
                  </w:rPrChange>
                </w:rPr>
                <w:t>*</w:t>
              </w:r>
            </w:ins>
          </w:p>
        </w:tc>
        <w:tc>
          <w:tcPr>
            <w:tcW w:w="148" w:type="pct"/>
            <w:noWrap/>
            <w:hideMark/>
          </w:tcPr>
          <w:p w14:paraId="4585BA5C"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16" w:author="瑋婷 徐" w:date="2025-01-03T16:20:00Z" w16du:dateUtc="2025-01-03T08:20:00Z"/>
                <w:rFonts w:asciiTheme="majorEastAsia" w:eastAsia="標楷體" w:hAnsiTheme="majorEastAsia" w:cstheme="majorEastAsia"/>
                <w:color w:val="000000"/>
                <w:rPrChange w:id="11117" w:author="瑋婷 徐" w:date="2025-01-04T22:55:00Z" w16du:dateUtc="2025-01-04T14:55:00Z">
                  <w:rPr>
                    <w:ins w:id="11118" w:author="瑋婷 徐" w:date="2025-01-03T16:20:00Z" w16du:dateUtc="2025-01-03T08:20:00Z"/>
                    <w:rFonts w:cs="Calibri"/>
                    <w:color w:val="000000"/>
                    <w:sz w:val="22"/>
                  </w:rPr>
                </w:rPrChange>
              </w:rPr>
              <w:pPrChange w:id="1111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120" w:author="瑋婷 徐" w:date="2025-01-03T16:20:00Z" w16du:dateUtc="2025-01-03T08:20:00Z">
              <w:r w:rsidRPr="0046381B">
                <w:rPr>
                  <w:rFonts w:asciiTheme="majorEastAsia" w:eastAsia="標楷體" w:hAnsiTheme="majorEastAsia" w:cstheme="majorEastAsia"/>
                  <w:color w:val="000000"/>
                  <w:rPrChange w:id="11121" w:author="瑋婷 徐" w:date="2025-01-04T22:55:00Z" w16du:dateUtc="2025-01-04T14:55:00Z">
                    <w:rPr>
                      <w:rFonts w:cs="Calibri"/>
                      <w:color w:val="000000"/>
                      <w:sz w:val="22"/>
                    </w:rPr>
                  </w:rPrChange>
                </w:rPr>
                <w:t>*</w:t>
              </w:r>
            </w:ins>
          </w:p>
        </w:tc>
        <w:tc>
          <w:tcPr>
            <w:tcW w:w="148" w:type="pct"/>
            <w:noWrap/>
            <w:hideMark/>
          </w:tcPr>
          <w:p w14:paraId="364B33D7"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22" w:author="瑋婷 徐" w:date="2025-01-03T16:20:00Z" w16du:dateUtc="2025-01-03T08:20:00Z"/>
                <w:rFonts w:asciiTheme="majorEastAsia" w:eastAsia="標楷體" w:hAnsiTheme="majorEastAsia" w:cstheme="majorEastAsia"/>
                <w:color w:val="000000"/>
                <w:rPrChange w:id="11123" w:author="瑋婷 徐" w:date="2025-01-04T22:55:00Z" w16du:dateUtc="2025-01-04T14:55:00Z">
                  <w:rPr>
                    <w:ins w:id="11124" w:author="瑋婷 徐" w:date="2025-01-03T16:20:00Z" w16du:dateUtc="2025-01-03T08:20:00Z"/>
                    <w:rFonts w:cs="Calibri"/>
                    <w:color w:val="000000"/>
                    <w:sz w:val="22"/>
                  </w:rPr>
                </w:rPrChange>
              </w:rPr>
              <w:pPrChange w:id="1112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126" w:author="瑋婷 徐" w:date="2025-01-03T16:20:00Z" w16du:dateUtc="2025-01-03T08:20:00Z">
              <w:r w:rsidRPr="0046381B">
                <w:rPr>
                  <w:rFonts w:asciiTheme="majorEastAsia" w:eastAsia="標楷體" w:hAnsiTheme="majorEastAsia" w:cstheme="majorEastAsia"/>
                  <w:color w:val="000000"/>
                  <w:rPrChange w:id="11127" w:author="瑋婷 徐" w:date="2025-01-04T22:55:00Z" w16du:dateUtc="2025-01-04T14:55:00Z">
                    <w:rPr>
                      <w:rFonts w:cs="Calibri"/>
                      <w:color w:val="000000"/>
                      <w:sz w:val="22"/>
                    </w:rPr>
                  </w:rPrChange>
                </w:rPr>
                <w:t>*</w:t>
              </w:r>
            </w:ins>
          </w:p>
        </w:tc>
        <w:tc>
          <w:tcPr>
            <w:tcW w:w="148" w:type="pct"/>
            <w:noWrap/>
            <w:hideMark/>
          </w:tcPr>
          <w:p w14:paraId="7E107F77"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28" w:author="瑋婷 徐" w:date="2025-01-03T16:20:00Z" w16du:dateUtc="2025-01-03T08:20:00Z"/>
                <w:rFonts w:asciiTheme="majorEastAsia" w:eastAsia="標楷體" w:hAnsiTheme="majorEastAsia" w:cstheme="majorEastAsia"/>
                <w:color w:val="000000"/>
                <w:rPrChange w:id="11129" w:author="瑋婷 徐" w:date="2025-01-04T22:55:00Z" w16du:dateUtc="2025-01-04T14:55:00Z">
                  <w:rPr>
                    <w:ins w:id="11130" w:author="瑋婷 徐" w:date="2025-01-03T16:20:00Z" w16du:dateUtc="2025-01-03T08:20:00Z"/>
                    <w:rFonts w:cs="Calibri"/>
                    <w:color w:val="000000"/>
                    <w:sz w:val="22"/>
                  </w:rPr>
                </w:rPrChange>
              </w:rPr>
              <w:pPrChange w:id="1113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132" w:author="瑋婷 徐" w:date="2025-01-03T16:20:00Z" w16du:dateUtc="2025-01-03T08:20:00Z">
              <w:r w:rsidRPr="0046381B">
                <w:rPr>
                  <w:rFonts w:asciiTheme="majorEastAsia" w:eastAsia="標楷體" w:hAnsiTheme="majorEastAsia" w:cstheme="majorEastAsia"/>
                  <w:color w:val="000000"/>
                  <w:rPrChange w:id="11133" w:author="瑋婷 徐" w:date="2025-01-04T22:55:00Z" w16du:dateUtc="2025-01-04T14:55:00Z">
                    <w:rPr>
                      <w:rFonts w:cs="Calibri"/>
                      <w:color w:val="000000"/>
                      <w:sz w:val="22"/>
                    </w:rPr>
                  </w:rPrChange>
                </w:rPr>
                <w:t>*</w:t>
              </w:r>
            </w:ins>
          </w:p>
        </w:tc>
        <w:tc>
          <w:tcPr>
            <w:tcW w:w="109" w:type="pct"/>
            <w:noWrap/>
            <w:hideMark/>
          </w:tcPr>
          <w:p w14:paraId="59F6F98E"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34" w:author="瑋婷 徐" w:date="2025-01-03T16:20:00Z" w16du:dateUtc="2025-01-03T08:20:00Z"/>
                <w:rFonts w:asciiTheme="majorEastAsia" w:eastAsia="標楷體" w:hAnsiTheme="majorEastAsia" w:cstheme="majorEastAsia"/>
                <w:color w:val="000000"/>
                <w:rPrChange w:id="11135" w:author="瑋婷 徐" w:date="2025-01-04T22:55:00Z" w16du:dateUtc="2025-01-04T14:55:00Z">
                  <w:rPr>
                    <w:ins w:id="11136" w:author="瑋婷 徐" w:date="2025-01-03T16:20:00Z" w16du:dateUtc="2025-01-03T08:20:00Z"/>
                    <w:rFonts w:cs="Calibri"/>
                    <w:color w:val="000000"/>
                    <w:sz w:val="22"/>
                  </w:rPr>
                </w:rPrChange>
              </w:rPr>
              <w:pPrChange w:id="1113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10A8C512" w14:textId="77777777" w:rsidR="00DA433E" w:rsidRPr="0046381B"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1138" w:author="瑋婷 徐" w:date="2025-01-03T16:33:00Z" w16du:dateUtc="2025-01-03T08:33:00Z"/>
                <w:rFonts w:asciiTheme="majorEastAsia" w:eastAsia="標楷體" w:hAnsiTheme="majorEastAsia" w:cstheme="majorEastAsia"/>
                <w:color w:val="000000"/>
              </w:rPr>
            </w:pPr>
          </w:p>
        </w:tc>
        <w:tc>
          <w:tcPr>
            <w:tcW w:w="148" w:type="pct"/>
            <w:noWrap/>
            <w:hideMark/>
          </w:tcPr>
          <w:p w14:paraId="72D0AA34" w14:textId="435AE24F"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39" w:author="瑋婷 徐" w:date="2025-01-03T16:20:00Z" w16du:dateUtc="2025-01-03T08:20:00Z"/>
                <w:rFonts w:asciiTheme="majorEastAsia" w:eastAsia="標楷體" w:hAnsiTheme="majorEastAsia" w:cstheme="majorEastAsia"/>
                <w:color w:val="000000"/>
                <w:rPrChange w:id="11140" w:author="瑋婷 徐" w:date="2025-01-04T22:55:00Z" w16du:dateUtc="2025-01-04T14:55:00Z">
                  <w:rPr>
                    <w:ins w:id="11141" w:author="瑋婷 徐" w:date="2025-01-03T16:20:00Z" w16du:dateUtc="2025-01-03T08:20:00Z"/>
                    <w:rFonts w:cs="Calibri"/>
                    <w:color w:val="000000"/>
                    <w:sz w:val="22"/>
                  </w:rPr>
                </w:rPrChange>
              </w:rPr>
              <w:pPrChange w:id="1114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143" w:author="瑋婷 徐" w:date="2025-01-03T16:20:00Z" w16du:dateUtc="2025-01-03T08:20:00Z">
              <w:r w:rsidRPr="0046381B">
                <w:rPr>
                  <w:rFonts w:asciiTheme="majorEastAsia" w:eastAsia="標楷體" w:hAnsiTheme="majorEastAsia" w:cstheme="majorEastAsia"/>
                  <w:color w:val="000000"/>
                  <w:rPrChange w:id="11144" w:author="瑋婷 徐" w:date="2025-01-04T22:55:00Z" w16du:dateUtc="2025-01-04T14:55:00Z">
                    <w:rPr>
                      <w:rFonts w:cs="Calibri"/>
                      <w:color w:val="000000"/>
                      <w:sz w:val="22"/>
                    </w:rPr>
                  </w:rPrChange>
                </w:rPr>
                <w:t>*</w:t>
              </w:r>
            </w:ins>
          </w:p>
        </w:tc>
        <w:tc>
          <w:tcPr>
            <w:tcW w:w="148" w:type="pct"/>
            <w:noWrap/>
            <w:hideMark/>
          </w:tcPr>
          <w:p w14:paraId="4A1E8321"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45" w:author="瑋婷 徐" w:date="2025-01-03T16:20:00Z" w16du:dateUtc="2025-01-03T08:20:00Z"/>
                <w:rFonts w:asciiTheme="majorEastAsia" w:eastAsia="標楷體" w:hAnsiTheme="majorEastAsia" w:cstheme="majorEastAsia"/>
                <w:color w:val="000000"/>
                <w:rPrChange w:id="11146" w:author="瑋婷 徐" w:date="2025-01-04T22:55:00Z" w16du:dateUtc="2025-01-04T14:55:00Z">
                  <w:rPr>
                    <w:ins w:id="11147" w:author="瑋婷 徐" w:date="2025-01-03T16:20:00Z" w16du:dateUtc="2025-01-03T08:20:00Z"/>
                    <w:rFonts w:cs="Calibri"/>
                    <w:color w:val="000000"/>
                    <w:sz w:val="22"/>
                  </w:rPr>
                </w:rPrChange>
              </w:rPr>
              <w:pPrChange w:id="1114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F9954BE"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49" w:author="瑋婷 徐" w:date="2025-01-03T16:20:00Z" w16du:dateUtc="2025-01-03T08:20:00Z"/>
                <w:rFonts w:asciiTheme="majorEastAsia" w:eastAsia="標楷體" w:hAnsiTheme="majorEastAsia" w:cstheme="majorEastAsia"/>
                <w:rPrChange w:id="11150" w:author="瑋婷 徐" w:date="2025-01-04T22:55:00Z" w16du:dateUtc="2025-01-04T14:55:00Z">
                  <w:rPr>
                    <w:ins w:id="11151" w:author="瑋婷 徐" w:date="2025-01-03T16:20:00Z" w16du:dateUtc="2025-01-03T08:20:00Z"/>
                    <w:rFonts w:ascii="Times New Roman" w:eastAsia="Times New Roman" w:hAnsi="Times New Roman" w:cs="Times New Roman"/>
                    <w:sz w:val="20"/>
                    <w:szCs w:val="20"/>
                  </w:rPr>
                </w:rPrChange>
              </w:rPr>
              <w:pPrChange w:id="1115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854C901"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53" w:author="瑋婷 徐" w:date="2025-01-03T16:20:00Z" w16du:dateUtc="2025-01-03T08:20:00Z"/>
                <w:rFonts w:asciiTheme="majorEastAsia" w:eastAsia="標楷體" w:hAnsiTheme="majorEastAsia" w:cstheme="majorEastAsia"/>
                <w:color w:val="000000"/>
                <w:rPrChange w:id="11154" w:author="瑋婷 徐" w:date="2025-01-04T22:55:00Z" w16du:dateUtc="2025-01-04T14:55:00Z">
                  <w:rPr>
                    <w:ins w:id="11155" w:author="瑋婷 徐" w:date="2025-01-03T16:20:00Z" w16du:dateUtc="2025-01-03T08:20:00Z"/>
                    <w:rFonts w:cs="Calibri"/>
                    <w:color w:val="000000"/>
                    <w:sz w:val="22"/>
                  </w:rPr>
                </w:rPrChange>
              </w:rPr>
              <w:pPrChange w:id="111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157" w:author="瑋婷 徐" w:date="2025-01-03T16:20:00Z" w16du:dateUtc="2025-01-03T08:20:00Z">
              <w:r w:rsidRPr="0046381B">
                <w:rPr>
                  <w:rFonts w:asciiTheme="majorEastAsia" w:eastAsia="標楷體" w:hAnsiTheme="majorEastAsia" w:cstheme="majorEastAsia"/>
                  <w:color w:val="000000"/>
                  <w:rPrChange w:id="11158" w:author="瑋婷 徐" w:date="2025-01-04T22:55:00Z" w16du:dateUtc="2025-01-04T14:55:00Z">
                    <w:rPr>
                      <w:rFonts w:cs="Calibri"/>
                      <w:color w:val="000000"/>
                      <w:sz w:val="22"/>
                    </w:rPr>
                  </w:rPrChange>
                </w:rPr>
                <w:t>*</w:t>
              </w:r>
            </w:ins>
          </w:p>
        </w:tc>
        <w:tc>
          <w:tcPr>
            <w:tcW w:w="148" w:type="pct"/>
          </w:tcPr>
          <w:p w14:paraId="13FA7A1F" w14:textId="77777777" w:rsidR="00DA433E" w:rsidRPr="0046381B"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1159" w:author="瑋婷 徐" w:date="2025-01-03T16:33:00Z" w16du:dateUtc="2025-01-03T08:33:00Z"/>
                <w:rFonts w:asciiTheme="majorEastAsia" w:eastAsia="標楷體" w:hAnsiTheme="majorEastAsia" w:cstheme="majorEastAsia"/>
                <w:color w:val="000000"/>
              </w:rPr>
            </w:pPr>
          </w:p>
        </w:tc>
        <w:tc>
          <w:tcPr>
            <w:tcW w:w="148" w:type="pct"/>
            <w:noWrap/>
            <w:hideMark/>
          </w:tcPr>
          <w:p w14:paraId="37AFE5E2" w14:textId="29F415F1"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60" w:author="瑋婷 徐" w:date="2025-01-03T16:20:00Z" w16du:dateUtc="2025-01-03T08:20:00Z"/>
                <w:rFonts w:asciiTheme="majorEastAsia" w:eastAsia="標楷體" w:hAnsiTheme="majorEastAsia" w:cstheme="majorEastAsia"/>
                <w:color w:val="000000"/>
                <w:rPrChange w:id="11161" w:author="瑋婷 徐" w:date="2025-01-04T22:55:00Z" w16du:dateUtc="2025-01-04T14:55:00Z">
                  <w:rPr>
                    <w:ins w:id="11162" w:author="瑋婷 徐" w:date="2025-01-03T16:20:00Z" w16du:dateUtc="2025-01-03T08:20:00Z"/>
                    <w:rFonts w:cs="Calibri"/>
                    <w:color w:val="000000"/>
                    <w:sz w:val="22"/>
                  </w:rPr>
                </w:rPrChange>
              </w:rPr>
              <w:pPrChange w:id="1116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164" w:author="瑋婷 徐" w:date="2025-01-03T16:20:00Z" w16du:dateUtc="2025-01-03T08:20:00Z">
              <w:r w:rsidRPr="0046381B">
                <w:rPr>
                  <w:rFonts w:asciiTheme="majorEastAsia" w:eastAsia="標楷體" w:hAnsiTheme="majorEastAsia" w:cstheme="majorEastAsia"/>
                  <w:color w:val="000000"/>
                  <w:rPrChange w:id="11165" w:author="瑋婷 徐" w:date="2025-01-04T22:55:00Z" w16du:dateUtc="2025-01-04T14:55:00Z">
                    <w:rPr>
                      <w:rFonts w:cs="Calibri"/>
                      <w:color w:val="000000"/>
                      <w:sz w:val="22"/>
                    </w:rPr>
                  </w:rPrChange>
                </w:rPr>
                <w:t>*</w:t>
              </w:r>
            </w:ins>
          </w:p>
        </w:tc>
        <w:tc>
          <w:tcPr>
            <w:tcW w:w="148" w:type="pct"/>
            <w:noWrap/>
            <w:hideMark/>
          </w:tcPr>
          <w:p w14:paraId="7212E39E"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66" w:author="瑋婷 徐" w:date="2025-01-03T16:20:00Z" w16du:dateUtc="2025-01-03T08:20:00Z"/>
                <w:rFonts w:asciiTheme="majorEastAsia" w:eastAsia="標楷體" w:hAnsiTheme="majorEastAsia" w:cstheme="majorEastAsia"/>
                <w:color w:val="000000"/>
                <w:rPrChange w:id="11167" w:author="瑋婷 徐" w:date="2025-01-04T22:55:00Z" w16du:dateUtc="2025-01-04T14:55:00Z">
                  <w:rPr>
                    <w:ins w:id="11168" w:author="瑋婷 徐" w:date="2025-01-03T16:20:00Z" w16du:dateUtc="2025-01-03T08:20:00Z"/>
                    <w:rFonts w:cs="Calibri"/>
                    <w:color w:val="000000"/>
                    <w:sz w:val="22"/>
                  </w:rPr>
                </w:rPrChange>
              </w:rPr>
              <w:pPrChange w:id="111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170" w:author="瑋婷 徐" w:date="2025-01-03T16:20:00Z" w16du:dateUtc="2025-01-03T08:20:00Z">
              <w:r w:rsidRPr="0046381B">
                <w:rPr>
                  <w:rFonts w:asciiTheme="majorEastAsia" w:eastAsia="標楷體" w:hAnsiTheme="majorEastAsia" w:cstheme="majorEastAsia"/>
                  <w:color w:val="000000"/>
                  <w:rPrChange w:id="11171" w:author="瑋婷 徐" w:date="2025-01-04T22:55:00Z" w16du:dateUtc="2025-01-04T14:55:00Z">
                    <w:rPr>
                      <w:rFonts w:cs="Calibri"/>
                      <w:color w:val="000000"/>
                      <w:sz w:val="22"/>
                    </w:rPr>
                  </w:rPrChange>
                </w:rPr>
                <w:t>*</w:t>
              </w:r>
            </w:ins>
          </w:p>
        </w:tc>
        <w:tc>
          <w:tcPr>
            <w:tcW w:w="148" w:type="pct"/>
            <w:noWrap/>
            <w:hideMark/>
          </w:tcPr>
          <w:p w14:paraId="59B32067"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72" w:author="瑋婷 徐" w:date="2025-01-03T16:20:00Z" w16du:dateUtc="2025-01-03T08:20:00Z"/>
                <w:rFonts w:asciiTheme="majorEastAsia" w:eastAsia="標楷體" w:hAnsiTheme="majorEastAsia" w:cstheme="majorEastAsia"/>
                <w:color w:val="000000"/>
                <w:rPrChange w:id="11173" w:author="瑋婷 徐" w:date="2025-01-04T22:55:00Z" w16du:dateUtc="2025-01-04T14:55:00Z">
                  <w:rPr>
                    <w:ins w:id="11174" w:author="瑋婷 徐" w:date="2025-01-03T16:20:00Z" w16du:dateUtc="2025-01-03T08:20:00Z"/>
                    <w:rFonts w:cs="Calibri"/>
                    <w:color w:val="000000"/>
                    <w:sz w:val="22"/>
                  </w:rPr>
                </w:rPrChange>
              </w:rPr>
              <w:pPrChange w:id="111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7EF00EF"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76" w:author="瑋婷 徐" w:date="2025-01-03T16:20:00Z" w16du:dateUtc="2025-01-03T08:20:00Z"/>
                <w:rFonts w:asciiTheme="majorEastAsia" w:eastAsia="標楷體" w:hAnsiTheme="majorEastAsia" w:cstheme="majorEastAsia"/>
                <w:rPrChange w:id="11177" w:author="瑋婷 徐" w:date="2025-01-04T22:55:00Z" w16du:dateUtc="2025-01-04T14:55:00Z">
                  <w:rPr>
                    <w:ins w:id="11178" w:author="瑋婷 徐" w:date="2025-01-03T16:20:00Z" w16du:dateUtc="2025-01-03T08:20:00Z"/>
                    <w:rFonts w:ascii="Times New Roman" w:eastAsia="Times New Roman" w:hAnsi="Times New Roman" w:cs="Times New Roman"/>
                    <w:sz w:val="20"/>
                    <w:szCs w:val="20"/>
                  </w:rPr>
                </w:rPrChange>
              </w:rPr>
              <w:pPrChange w:id="111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703B1C8"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80" w:author="瑋婷 徐" w:date="2025-01-03T16:20:00Z" w16du:dateUtc="2025-01-03T08:20:00Z"/>
                <w:rFonts w:asciiTheme="majorEastAsia" w:eastAsia="標楷體" w:hAnsiTheme="majorEastAsia" w:cstheme="majorEastAsia"/>
                <w:rPrChange w:id="11181" w:author="瑋婷 徐" w:date="2025-01-04T22:55:00Z" w16du:dateUtc="2025-01-04T14:55:00Z">
                  <w:rPr>
                    <w:ins w:id="11182" w:author="瑋婷 徐" w:date="2025-01-03T16:20:00Z" w16du:dateUtc="2025-01-03T08:20:00Z"/>
                    <w:rFonts w:ascii="Times New Roman" w:eastAsia="Times New Roman" w:hAnsi="Times New Roman" w:cs="Times New Roman"/>
                    <w:sz w:val="20"/>
                    <w:szCs w:val="20"/>
                  </w:rPr>
                </w:rPrChange>
              </w:rPr>
              <w:pPrChange w:id="111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3C82125"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84" w:author="瑋婷 徐" w:date="2025-01-03T16:20:00Z" w16du:dateUtc="2025-01-03T08:20:00Z"/>
                <w:rFonts w:asciiTheme="majorEastAsia" w:eastAsia="標楷體" w:hAnsiTheme="majorEastAsia" w:cstheme="majorEastAsia"/>
                <w:rPrChange w:id="11185" w:author="瑋婷 徐" w:date="2025-01-04T22:55:00Z" w16du:dateUtc="2025-01-04T14:55:00Z">
                  <w:rPr>
                    <w:ins w:id="11186" w:author="瑋婷 徐" w:date="2025-01-03T16:20:00Z" w16du:dateUtc="2025-01-03T08:20:00Z"/>
                    <w:rFonts w:ascii="Times New Roman" w:eastAsia="Times New Roman" w:hAnsi="Times New Roman" w:cs="Times New Roman"/>
                    <w:sz w:val="20"/>
                    <w:szCs w:val="20"/>
                  </w:rPr>
                </w:rPrChange>
              </w:rPr>
              <w:pPrChange w:id="111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FAC59F6"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88" w:author="瑋婷 徐" w:date="2025-01-03T16:20:00Z" w16du:dateUtc="2025-01-03T08:20:00Z"/>
                <w:rFonts w:asciiTheme="majorEastAsia" w:eastAsia="標楷體" w:hAnsiTheme="majorEastAsia" w:cstheme="majorEastAsia"/>
                <w:rPrChange w:id="11189" w:author="瑋婷 徐" w:date="2025-01-04T22:55:00Z" w16du:dateUtc="2025-01-04T14:55:00Z">
                  <w:rPr>
                    <w:ins w:id="11190" w:author="瑋婷 徐" w:date="2025-01-03T16:20:00Z" w16du:dateUtc="2025-01-03T08:20:00Z"/>
                    <w:rFonts w:ascii="Times New Roman" w:eastAsia="Times New Roman" w:hAnsi="Times New Roman" w:cs="Times New Roman"/>
                    <w:sz w:val="20"/>
                    <w:szCs w:val="20"/>
                  </w:rPr>
                </w:rPrChange>
              </w:rPr>
              <w:pPrChange w:id="111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2204242F"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192" w:author="瑋婷 徐" w:date="2025-01-03T16:20:00Z" w16du:dateUtc="2025-01-03T08:20:00Z"/>
                <w:rFonts w:asciiTheme="majorEastAsia" w:eastAsia="標楷體" w:hAnsiTheme="majorEastAsia" w:cstheme="majorEastAsia"/>
                <w:rPrChange w:id="11193" w:author="瑋婷 徐" w:date="2025-01-04T22:55:00Z" w16du:dateUtc="2025-01-04T14:55:00Z">
                  <w:rPr>
                    <w:ins w:id="11194" w:author="瑋婷 徐" w:date="2025-01-03T16:20:00Z" w16du:dateUtc="2025-01-03T08:20:00Z"/>
                    <w:rFonts w:ascii="Times New Roman" w:eastAsia="Times New Roman" w:hAnsi="Times New Roman" w:cs="Times New Roman"/>
                    <w:sz w:val="20"/>
                    <w:szCs w:val="20"/>
                  </w:rPr>
                </w:rPrChange>
              </w:rPr>
              <w:pPrChange w:id="111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46381B" w14:paraId="00EEF749" w14:textId="77777777" w:rsidTr="003C19C7">
        <w:trPr>
          <w:trHeight w:val="300"/>
          <w:ins w:id="11196"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0494A081" w14:textId="77777777" w:rsidR="00DA433E" w:rsidRPr="0046381B" w:rsidRDefault="00DA433E">
            <w:pPr>
              <w:spacing w:line="360" w:lineRule="auto"/>
              <w:jc w:val="both"/>
              <w:rPr>
                <w:ins w:id="11197" w:author="瑋婷 徐" w:date="2025-01-03T16:20:00Z" w16du:dateUtc="2025-01-03T08:20:00Z"/>
                <w:rFonts w:asciiTheme="majorEastAsia" w:eastAsia="標楷體" w:hAnsiTheme="majorEastAsia" w:cstheme="majorEastAsia"/>
                <w:b w:val="0"/>
                <w:bCs w:val="0"/>
                <w:color w:val="000000"/>
                <w:rPrChange w:id="11198" w:author="瑋婷 徐" w:date="2025-01-04T22:55:00Z" w16du:dateUtc="2025-01-04T14:55:00Z">
                  <w:rPr>
                    <w:ins w:id="11199" w:author="瑋婷 徐" w:date="2025-01-03T16:20:00Z" w16du:dateUtc="2025-01-03T08:20:00Z"/>
                    <w:rFonts w:cs="Calibri"/>
                    <w:color w:val="000000"/>
                    <w:sz w:val="22"/>
                  </w:rPr>
                </w:rPrChange>
              </w:rPr>
              <w:pPrChange w:id="11200" w:author="瑋婷 徐" w:date="2025-01-03T16:21:00Z" w16du:dateUtc="2025-01-03T08:21:00Z">
                <w:pPr/>
              </w:pPrChange>
            </w:pPr>
            <w:ins w:id="11201" w:author="瑋婷 徐" w:date="2025-01-03T16:20:00Z" w16du:dateUtc="2025-01-03T08:20:00Z">
              <w:r w:rsidRPr="0046381B">
                <w:rPr>
                  <w:rFonts w:asciiTheme="majorEastAsia" w:eastAsia="標楷體" w:hAnsiTheme="majorEastAsia" w:cstheme="majorEastAsia"/>
                  <w:b w:val="0"/>
                  <w:bCs w:val="0"/>
                  <w:color w:val="000000"/>
                  <w:rPrChange w:id="11202" w:author="瑋婷 徐" w:date="2025-01-04T22:55:00Z" w16du:dateUtc="2025-01-04T14:55:00Z">
                    <w:rPr>
                      <w:rFonts w:cs="Calibri"/>
                      <w:color w:val="000000"/>
                      <w:sz w:val="22"/>
                    </w:rPr>
                  </w:rPrChange>
                </w:rPr>
                <w:t>山紅頭</w:t>
              </w:r>
              <w:r w:rsidRPr="0046381B">
                <w:rPr>
                  <w:rFonts w:asciiTheme="majorEastAsia" w:eastAsia="標楷體" w:hAnsiTheme="majorEastAsia" w:cstheme="majorEastAsia"/>
                  <w:b w:val="0"/>
                  <w:bCs w:val="0"/>
                  <w:color w:val="000000"/>
                  <w:rPrChange w:id="11203" w:author="瑋婷 徐" w:date="2025-01-04T22:55:00Z" w16du:dateUtc="2025-01-04T14:55:00Z">
                    <w:rPr>
                      <w:rFonts w:cs="Calibri"/>
                      <w:color w:val="000000"/>
                      <w:sz w:val="22"/>
                    </w:rPr>
                  </w:rPrChange>
                </w:rPr>
                <w:t xml:space="preserve"> </w:t>
              </w:r>
              <w:r w:rsidRPr="0046381B">
                <w:rPr>
                  <w:rFonts w:asciiTheme="majorEastAsia" w:eastAsia="標楷體" w:hAnsiTheme="majorEastAsia" w:cstheme="majorEastAsia"/>
                  <w:b w:val="0"/>
                  <w:bCs w:val="0"/>
                  <w:color w:val="000000"/>
                  <w:rPrChange w:id="11204" w:author="瑋婷 徐" w:date="2025-01-04T22:55:00Z" w16du:dateUtc="2025-01-04T14:55:00Z">
                    <w:rPr>
                      <w:color w:val="000000"/>
                      <w:sz w:val="22"/>
                    </w:rPr>
                  </w:rPrChange>
                </w:rPr>
                <w:t>※</w:t>
              </w:r>
              <w:r w:rsidRPr="0046381B">
                <w:rPr>
                  <w:rFonts w:asciiTheme="majorEastAsia" w:eastAsia="標楷體" w:hAnsiTheme="majorEastAsia" w:cstheme="majorEastAsia"/>
                  <w:b w:val="0"/>
                  <w:bCs w:val="0"/>
                  <w:color w:val="000000"/>
                  <w:rPrChange w:id="11205" w:author="瑋婷 徐" w:date="2025-01-04T22:55:00Z" w16du:dateUtc="2025-01-04T14:55:00Z">
                    <w:rPr>
                      <w:rFonts w:cs="Calibri"/>
                      <w:color w:val="000000"/>
                      <w:sz w:val="22"/>
                    </w:rPr>
                  </w:rPrChange>
                </w:rPr>
                <w:t xml:space="preserve"> </w:t>
              </w:r>
            </w:ins>
          </w:p>
        </w:tc>
        <w:tc>
          <w:tcPr>
            <w:tcW w:w="1286" w:type="pct"/>
            <w:hideMark/>
          </w:tcPr>
          <w:p w14:paraId="54DE2185"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06" w:author="瑋婷 徐" w:date="2025-01-03T16:20:00Z" w16du:dateUtc="2025-01-03T08:20:00Z"/>
                <w:rFonts w:asciiTheme="majorEastAsia" w:eastAsia="標楷體" w:hAnsiTheme="majorEastAsia" w:cstheme="majorEastAsia"/>
                <w:i/>
                <w:iCs/>
                <w:color w:val="000000"/>
                <w:rPrChange w:id="11207" w:author="瑋婷 徐" w:date="2025-01-04T22:55:00Z" w16du:dateUtc="2025-01-04T14:55:00Z">
                  <w:rPr>
                    <w:ins w:id="11208" w:author="瑋婷 徐" w:date="2025-01-03T16:20:00Z" w16du:dateUtc="2025-01-03T08:20:00Z"/>
                    <w:rFonts w:cs="Calibri"/>
                    <w:i/>
                    <w:iCs/>
                    <w:color w:val="000000"/>
                    <w:sz w:val="22"/>
                  </w:rPr>
                </w:rPrChange>
              </w:rPr>
              <w:pPrChange w:id="112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210" w:author="瑋婷 徐" w:date="2025-01-03T16:20:00Z" w16du:dateUtc="2025-01-03T08:20:00Z">
              <w:r w:rsidRPr="0046381B">
                <w:rPr>
                  <w:rFonts w:asciiTheme="majorEastAsia" w:eastAsia="標楷體" w:hAnsiTheme="majorEastAsia" w:cstheme="majorEastAsia"/>
                  <w:i/>
                  <w:iCs/>
                  <w:color w:val="000000"/>
                  <w:rPrChange w:id="11211" w:author="瑋婷 徐" w:date="2025-01-04T22:55:00Z" w16du:dateUtc="2025-01-04T14:55:00Z">
                    <w:rPr>
                      <w:rFonts w:cs="Calibri"/>
                      <w:i/>
                      <w:iCs/>
                      <w:color w:val="000000"/>
                      <w:sz w:val="22"/>
                    </w:rPr>
                  </w:rPrChange>
                </w:rPr>
                <w:t>Cyanoderma ruficeps</w:t>
              </w:r>
            </w:ins>
          </w:p>
        </w:tc>
        <w:tc>
          <w:tcPr>
            <w:tcW w:w="148" w:type="pct"/>
            <w:noWrap/>
            <w:hideMark/>
          </w:tcPr>
          <w:p w14:paraId="68B8CF0B"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12" w:author="瑋婷 徐" w:date="2025-01-03T16:20:00Z" w16du:dateUtc="2025-01-03T08:20:00Z"/>
                <w:rFonts w:asciiTheme="majorEastAsia" w:eastAsia="標楷體" w:hAnsiTheme="majorEastAsia" w:cstheme="majorEastAsia"/>
                <w:color w:val="000000"/>
                <w:rPrChange w:id="11213" w:author="瑋婷 徐" w:date="2025-01-04T22:55:00Z" w16du:dateUtc="2025-01-04T14:55:00Z">
                  <w:rPr>
                    <w:ins w:id="11214" w:author="瑋婷 徐" w:date="2025-01-03T16:20:00Z" w16du:dateUtc="2025-01-03T08:20:00Z"/>
                    <w:rFonts w:cs="Calibri"/>
                    <w:color w:val="000000"/>
                    <w:sz w:val="22"/>
                  </w:rPr>
                </w:rPrChange>
              </w:rPr>
              <w:pPrChange w:id="1121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216" w:author="瑋婷 徐" w:date="2025-01-03T16:20:00Z" w16du:dateUtc="2025-01-03T08:20:00Z">
              <w:r w:rsidRPr="0046381B">
                <w:rPr>
                  <w:rFonts w:asciiTheme="majorEastAsia" w:eastAsia="標楷體" w:hAnsiTheme="majorEastAsia" w:cstheme="majorEastAsia"/>
                  <w:color w:val="000000"/>
                  <w:rPrChange w:id="11217" w:author="瑋婷 徐" w:date="2025-01-04T22:55:00Z" w16du:dateUtc="2025-01-04T14:55:00Z">
                    <w:rPr>
                      <w:rFonts w:cs="Calibri"/>
                      <w:color w:val="000000"/>
                      <w:sz w:val="22"/>
                    </w:rPr>
                  </w:rPrChange>
                </w:rPr>
                <w:t>*</w:t>
              </w:r>
            </w:ins>
          </w:p>
        </w:tc>
        <w:tc>
          <w:tcPr>
            <w:tcW w:w="148" w:type="pct"/>
            <w:noWrap/>
            <w:hideMark/>
          </w:tcPr>
          <w:p w14:paraId="14EBD023"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18" w:author="瑋婷 徐" w:date="2025-01-03T16:20:00Z" w16du:dateUtc="2025-01-03T08:20:00Z"/>
                <w:rFonts w:asciiTheme="majorEastAsia" w:eastAsia="標楷體" w:hAnsiTheme="majorEastAsia" w:cstheme="majorEastAsia"/>
                <w:color w:val="000000"/>
                <w:rPrChange w:id="11219" w:author="瑋婷 徐" w:date="2025-01-04T22:55:00Z" w16du:dateUtc="2025-01-04T14:55:00Z">
                  <w:rPr>
                    <w:ins w:id="11220" w:author="瑋婷 徐" w:date="2025-01-03T16:20:00Z" w16du:dateUtc="2025-01-03T08:20:00Z"/>
                    <w:rFonts w:cs="Calibri"/>
                    <w:color w:val="000000"/>
                    <w:sz w:val="22"/>
                  </w:rPr>
                </w:rPrChange>
              </w:rPr>
              <w:pPrChange w:id="112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222" w:author="瑋婷 徐" w:date="2025-01-03T16:20:00Z" w16du:dateUtc="2025-01-03T08:20:00Z">
              <w:r w:rsidRPr="0046381B">
                <w:rPr>
                  <w:rFonts w:asciiTheme="majorEastAsia" w:eastAsia="標楷體" w:hAnsiTheme="majorEastAsia" w:cstheme="majorEastAsia"/>
                  <w:color w:val="000000"/>
                  <w:rPrChange w:id="11223" w:author="瑋婷 徐" w:date="2025-01-04T22:55:00Z" w16du:dateUtc="2025-01-04T14:55:00Z">
                    <w:rPr>
                      <w:rFonts w:cs="Calibri"/>
                      <w:color w:val="000000"/>
                      <w:sz w:val="22"/>
                    </w:rPr>
                  </w:rPrChange>
                </w:rPr>
                <w:t>*</w:t>
              </w:r>
            </w:ins>
          </w:p>
        </w:tc>
        <w:tc>
          <w:tcPr>
            <w:tcW w:w="148" w:type="pct"/>
            <w:noWrap/>
            <w:hideMark/>
          </w:tcPr>
          <w:p w14:paraId="359C7AD9"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24" w:author="瑋婷 徐" w:date="2025-01-03T16:20:00Z" w16du:dateUtc="2025-01-03T08:20:00Z"/>
                <w:rFonts w:asciiTheme="majorEastAsia" w:eastAsia="標楷體" w:hAnsiTheme="majorEastAsia" w:cstheme="majorEastAsia"/>
                <w:color w:val="000000"/>
                <w:rPrChange w:id="11225" w:author="瑋婷 徐" w:date="2025-01-04T22:55:00Z" w16du:dateUtc="2025-01-04T14:55:00Z">
                  <w:rPr>
                    <w:ins w:id="11226" w:author="瑋婷 徐" w:date="2025-01-03T16:20:00Z" w16du:dateUtc="2025-01-03T08:20:00Z"/>
                    <w:rFonts w:cs="Calibri"/>
                    <w:color w:val="000000"/>
                    <w:sz w:val="22"/>
                  </w:rPr>
                </w:rPrChange>
              </w:rPr>
              <w:pPrChange w:id="1122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228" w:author="瑋婷 徐" w:date="2025-01-03T16:20:00Z" w16du:dateUtc="2025-01-03T08:20:00Z">
              <w:r w:rsidRPr="0046381B">
                <w:rPr>
                  <w:rFonts w:asciiTheme="majorEastAsia" w:eastAsia="標楷體" w:hAnsiTheme="majorEastAsia" w:cstheme="majorEastAsia"/>
                  <w:color w:val="000000"/>
                  <w:rPrChange w:id="11229" w:author="瑋婷 徐" w:date="2025-01-04T22:55:00Z" w16du:dateUtc="2025-01-04T14:55:00Z">
                    <w:rPr>
                      <w:rFonts w:cs="Calibri"/>
                      <w:color w:val="000000"/>
                      <w:sz w:val="22"/>
                    </w:rPr>
                  </w:rPrChange>
                </w:rPr>
                <w:t>*</w:t>
              </w:r>
            </w:ins>
          </w:p>
        </w:tc>
        <w:tc>
          <w:tcPr>
            <w:tcW w:w="148" w:type="pct"/>
            <w:noWrap/>
            <w:hideMark/>
          </w:tcPr>
          <w:p w14:paraId="4F21B025"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30" w:author="瑋婷 徐" w:date="2025-01-03T16:20:00Z" w16du:dateUtc="2025-01-03T08:20:00Z"/>
                <w:rFonts w:asciiTheme="majorEastAsia" w:eastAsia="標楷體" w:hAnsiTheme="majorEastAsia" w:cstheme="majorEastAsia"/>
                <w:color w:val="000000"/>
                <w:rPrChange w:id="11231" w:author="瑋婷 徐" w:date="2025-01-04T22:55:00Z" w16du:dateUtc="2025-01-04T14:55:00Z">
                  <w:rPr>
                    <w:ins w:id="11232" w:author="瑋婷 徐" w:date="2025-01-03T16:20:00Z" w16du:dateUtc="2025-01-03T08:20:00Z"/>
                    <w:rFonts w:cs="Calibri"/>
                    <w:color w:val="000000"/>
                    <w:sz w:val="22"/>
                  </w:rPr>
                </w:rPrChange>
              </w:rPr>
              <w:pPrChange w:id="112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A6F690F"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34" w:author="瑋婷 徐" w:date="2025-01-03T16:20:00Z" w16du:dateUtc="2025-01-03T08:20:00Z"/>
                <w:rFonts w:asciiTheme="majorEastAsia" w:eastAsia="標楷體" w:hAnsiTheme="majorEastAsia" w:cstheme="majorEastAsia"/>
                <w:rPrChange w:id="11235" w:author="瑋婷 徐" w:date="2025-01-04T22:55:00Z" w16du:dateUtc="2025-01-04T14:55:00Z">
                  <w:rPr>
                    <w:ins w:id="11236" w:author="瑋婷 徐" w:date="2025-01-03T16:20:00Z" w16du:dateUtc="2025-01-03T08:20:00Z"/>
                    <w:rFonts w:ascii="Times New Roman" w:eastAsia="Times New Roman" w:hAnsi="Times New Roman" w:cs="Times New Roman"/>
                    <w:sz w:val="20"/>
                    <w:szCs w:val="20"/>
                  </w:rPr>
                </w:rPrChange>
              </w:rPr>
              <w:pPrChange w:id="112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7F1E5AAF"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38" w:author="瑋婷 徐" w:date="2025-01-03T16:20:00Z" w16du:dateUtc="2025-01-03T08:20:00Z"/>
                <w:rFonts w:asciiTheme="majorEastAsia" w:eastAsia="標楷體" w:hAnsiTheme="majorEastAsia" w:cstheme="majorEastAsia"/>
                <w:rPrChange w:id="11239" w:author="瑋婷 徐" w:date="2025-01-04T22:55:00Z" w16du:dateUtc="2025-01-04T14:55:00Z">
                  <w:rPr>
                    <w:ins w:id="11240" w:author="瑋婷 徐" w:date="2025-01-03T16:20:00Z" w16du:dateUtc="2025-01-03T08:20:00Z"/>
                    <w:rFonts w:ascii="Times New Roman" w:eastAsia="Times New Roman" w:hAnsi="Times New Roman" w:cs="Times New Roman"/>
                    <w:sz w:val="20"/>
                    <w:szCs w:val="20"/>
                  </w:rPr>
                </w:rPrChange>
              </w:rPr>
              <w:pPrChange w:id="112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64C54334" w14:textId="77777777" w:rsidR="00DA433E" w:rsidRPr="0046381B"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1242" w:author="瑋婷 徐" w:date="2025-01-03T16:33:00Z" w16du:dateUtc="2025-01-03T08:33:00Z"/>
                <w:rFonts w:asciiTheme="majorEastAsia" w:eastAsia="標楷體" w:hAnsiTheme="majorEastAsia" w:cstheme="majorEastAsia"/>
                <w:color w:val="000000"/>
              </w:rPr>
            </w:pPr>
          </w:p>
        </w:tc>
        <w:tc>
          <w:tcPr>
            <w:tcW w:w="148" w:type="pct"/>
            <w:noWrap/>
            <w:hideMark/>
          </w:tcPr>
          <w:p w14:paraId="4A89DD8A" w14:textId="359D0B3F"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43" w:author="瑋婷 徐" w:date="2025-01-03T16:20:00Z" w16du:dateUtc="2025-01-03T08:20:00Z"/>
                <w:rFonts w:asciiTheme="majorEastAsia" w:eastAsia="標楷體" w:hAnsiTheme="majorEastAsia" w:cstheme="majorEastAsia"/>
                <w:color w:val="000000"/>
                <w:rPrChange w:id="11244" w:author="瑋婷 徐" w:date="2025-01-04T22:55:00Z" w16du:dateUtc="2025-01-04T14:55:00Z">
                  <w:rPr>
                    <w:ins w:id="11245" w:author="瑋婷 徐" w:date="2025-01-03T16:20:00Z" w16du:dateUtc="2025-01-03T08:20:00Z"/>
                    <w:rFonts w:cs="Calibri"/>
                    <w:color w:val="000000"/>
                    <w:sz w:val="22"/>
                  </w:rPr>
                </w:rPrChange>
              </w:rPr>
              <w:pPrChange w:id="1124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247" w:author="瑋婷 徐" w:date="2025-01-03T16:20:00Z" w16du:dateUtc="2025-01-03T08:20:00Z">
              <w:r w:rsidRPr="0046381B">
                <w:rPr>
                  <w:rFonts w:asciiTheme="majorEastAsia" w:eastAsia="標楷體" w:hAnsiTheme="majorEastAsia" w:cstheme="majorEastAsia"/>
                  <w:color w:val="000000"/>
                  <w:rPrChange w:id="11248" w:author="瑋婷 徐" w:date="2025-01-04T22:55:00Z" w16du:dateUtc="2025-01-04T14:55:00Z">
                    <w:rPr>
                      <w:rFonts w:cs="Calibri"/>
                      <w:color w:val="000000"/>
                      <w:sz w:val="22"/>
                    </w:rPr>
                  </w:rPrChange>
                </w:rPr>
                <w:t>*</w:t>
              </w:r>
            </w:ins>
          </w:p>
        </w:tc>
        <w:tc>
          <w:tcPr>
            <w:tcW w:w="148" w:type="pct"/>
            <w:noWrap/>
            <w:hideMark/>
          </w:tcPr>
          <w:p w14:paraId="2604DB9D"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49" w:author="瑋婷 徐" w:date="2025-01-03T16:20:00Z" w16du:dateUtc="2025-01-03T08:20:00Z"/>
                <w:rFonts w:asciiTheme="majorEastAsia" w:eastAsia="標楷體" w:hAnsiTheme="majorEastAsia" w:cstheme="majorEastAsia"/>
                <w:color w:val="000000"/>
                <w:rPrChange w:id="11250" w:author="瑋婷 徐" w:date="2025-01-04T22:55:00Z" w16du:dateUtc="2025-01-04T14:55:00Z">
                  <w:rPr>
                    <w:ins w:id="11251" w:author="瑋婷 徐" w:date="2025-01-03T16:20:00Z" w16du:dateUtc="2025-01-03T08:20:00Z"/>
                    <w:rFonts w:cs="Calibri"/>
                    <w:color w:val="000000"/>
                    <w:sz w:val="22"/>
                  </w:rPr>
                </w:rPrChange>
              </w:rPr>
              <w:pPrChange w:id="112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253" w:author="瑋婷 徐" w:date="2025-01-03T16:20:00Z" w16du:dateUtc="2025-01-03T08:20:00Z">
              <w:r w:rsidRPr="0046381B">
                <w:rPr>
                  <w:rFonts w:asciiTheme="majorEastAsia" w:eastAsia="標楷體" w:hAnsiTheme="majorEastAsia" w:cstheme="majorEastAsia"/>
                  <w:color w:val="000000"/>
                  <w:rPrChange w:id="11254" w:author="瑋婷 徐" w:date="2025-01-04T22:55:00Z" w16du:dateUtc="2025-01-04T14:55:00Z">
                    <w:rPr>
                      <w:rFonts w:cs="Calibri"/>
                      <w:color w:val="000000"/>
                      <w:sz w:val="22"/>
                    </w:rPr>
                  </w:rPrChange>
                </w:rPr>
                <w:t>*</w:t>
              </w:r>
            </w:ins>
          </w:p>
        </w:tc>
        <w:tc>
          <w:tcPr>
            <w:tcW w:w="148" w:type="pct"/>
            <w:noWrap/>
            <w:hideMark/>
          </w:tcPr>
          <w:p w14:paraId="2369DFC4"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55" w:author="瑋婷 徐" w:date="2025-01-03T16:20:00Z" w16du:dateUtc="2025-01-03T08:20:00Z"/>
                <w:rFonts w:asciiTheme="majorEastAsia" w:eastAsia="標楷體" w:hAnsiTheme="majorEastAsia" w:cstheme="majorEastAsia"/>
                <w:color w:val="000000"/>
                <w:rPrChange w:id="11256" w:author="瑋婷 徐" w:date="2025-01-04T22:55:00Z" w16du:dateUtc="2025-01-04T14:55:00Z">
                  <w:rPr>
                    <w:ins w:id="11257" w:author="瑋婷 徐" w:date="2025-01-03T16:20:00Z" w16du:dateUtc="2025-01-03T08:20:00Z"/>
                    <w:rFonts w:cs="Calibri"/>
                    <w:color w:val="000000"/>
                    <w:sz w:val="22"/>
                  </w:rPr>
                </w:rPrChange>
              </w:rPr>
              <w:pPrChange w:id="1125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259" w:author="瑋婷 徐" w:date="2025-01-03T16:20:00Z" w16du:dateUtc="2025-01-03T08:20:00Z">
              <w:r w:rsidRPr="0046381B">
                <w:rPr>
                  <w:rFonts w:asciiTheme="majorEastAsia" w:eastAsia="標楷體" w:hAnsiTheme="majorEastAsia" w:cstheme="majorEastAsia"/>
                  <w:color w:val="000000"/>
                  <w:rPrChange w:id="11260" w:author="瑋婷 徐" w:date="2025-01-04T22:55:00Z" w16du:dateUtc="2025-01-04T14:55:00Z">
                    <w:rPr>
                      <w:rFonts w:cs="Calibri"/>
                      <w:color w:val="000000"/>
                      <w:sz w:val="22"/>
                    </w:rPr>
                  </w:rPrChange>
                </w:rPr>
                <w:t>*</w:t>
              </w:r>
            </w:ins>
          </w:p>
        </w:tc>
        <w:tc>
          <w:tcPr>
            <w:tcW w:w="148" w:type="pct"/>
            <w:noWrap/>
            <w:hideMark/>
          </w:tcPr>
          <w:p w14:paraId="2FBA31DA"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61" w:author="瑋婷 徐" w:date="2025-01-03T16:20:00Z" w16du:dateUtc="2025-01-03T08:20:00Z"/>
                <w:rFonts w:asciiTheme="majorEastAsia" w:eastAsia="標楷體" w:hAnsiTheme="majorEastAsia" w:cstheme="majorEastAsia"/>
                <w:color w:val="000000"/>
                <w:rPrChange w:id="11262" w:author="瑋婷 徐" w:date="2025-01-04T22:55:00Z" w16du:dateUtc="2025-01-04T14:55:00Z">
                  <w:rPr>
                    <w:ins w:id="11263" w:author="瑋婷 徐" w:date="2025-01-03T16:20:00Z" w16du:dateUtc="2025-01-03T08:20:00Z"/>
                    <w:rFonts w:cs="Calibri"/>
                    <w:color w:val="000000"/>
                    <w:sz w:val="22"/>
                  </w:rPr>
                </w:rPrChange>
              </w:rPr>
              <w:pPrChange w:id="112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2794EB90" w14:textId="77777777" w:rsidR="00DA433E" w:rsidRPr="0046381B"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1265" w:author="瑋婷 徐" w:date="2025-01-03T16:33:00Z" w16du:dateUtc="2025-01-03T08:33:00Z"/>
                <w:rFonts w:asciiTheme="majorEastAsia" w:eastAsia="標楷體" w:hAnsiTheme="majorEastAsia" w:cstheme="majorEastAsia"/>
                <w:color w:val="000000"/>
              </w:rPr>
            </w:pPr>
          </w:p>
        </w:tc>
        <w:tc>
          <w:tcPr>
            <w:tcW w:w="148" w:type="pct"/>
            <w:noWrap/>
            <w:hideMark/>
          </w:tcPr>
          <w:p w14:paraId="15175542" w14:textId="0B2BBA40"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66" w:author="瑋婷 徐" w:date="2025-01-03T16:20:00Z" w16du:dateUtc="2025-01-03T08:20:00Z"/>
                <w:rFonts w:asciiTheme="majorEastAsia" w:eastAsia="標楷體" w:hAnsiTheme="majorEastAsia" w:cstheme="majorEastAsia"/>
                <w:color w:val="000000"/>
                <w:rPrChange w:id="11267" w:author="瑋婷 徐" w:date="2025-01-04T22:55:00Z" w16du:dateUtc="2025-01-04T14:55:00Z">
                  <w:rPr>
                    <w:ins w:id="11268" w:author="瑋婷 徐" w:date="2025-01-03T16:20:00Z" w16du:dateUtc="2025-01-03T08:20:00Z"/>
                    <w:rFonts w:cs="Calibri"/>
                    <w:color w:val="000000"/>
                    <w:sz w:val="22"/>
                  </w:rPr>
                </w:rPrChange>
              </w:rPr>
              <w:pPrChange w:id="1126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270" w:author="瑋婷 徐" w:date="2025-01-03T16:20:00Z" w16du:dateUtc="2025-01-03T08:20:00Z">
              <w:r w:rsidRPr="0046381B">
                <w:rPr>
                  <w:rFonts w:asciiTheme="majorEastAsia" w:eastAsia="標楷體" w:hAnsiTheme="majorEastAsia" w:cstheme="majorEastAsia"/>
                  <w:color w:val="000000"/>
                  <w:rPrChange w:id="11271" w:author="瑋婷 徐" w:date="2025-01-04T22:55:00Z" w16du:dateUtc="2025-01-04T14:55:00Z">
                    <w:rPr>
                      <w:rFonts w:cs="Calibri"/>
                      <w:color w:val="000000"/>
                      <w:sz w:val="22"/>
                    </w:rPr>
                  </w:rPrChange>
                </w:rPr>
                <w:t>*</w:t>
              </w:r>
            </w:ins>
          </w:p>
        </w:tc>
        <w:tc>
          <w:tcPr>
            <w:tcW w:w="148" w:type="pct"/>
            <w:noWrap/>
            <w:hideMark/>
          </w:tcPr>
          <w:p w14:paraId="3B2E8F62"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72" w:author="瑋婷 徐" w:date="2025-01-03T16:20:00Z" w16du:dateUtc="2025-01-03T08:20:00Z"/>
                <w:rFonts w:asciiTheme="majorEastAsia" w:eastAsia="標楷體" w:hAnsiTheme="majorEastAsia" w:cstheme="majorEastAsia"/>
                <w:color w:val="000000"/>
                <w:rPrChange w:id="11273" w:author="瑋婷 徐" w:date="2025-01-04T22:55:00Z" w16du:dateUtc="2025-01-04T14:55:00Z">
                  <w:rPr>
                    <w:ins w:id="11274" w:author="瑋婷 徐" w:date="2025-01-03T16:20:00Z" w16du:dateUtc="2025-01-03T08:20:00Z"/>
                    <w:rFonts w:cs="Calibri"/>
                    <w:color w:val="000000"/>
                    <w:sz w:val="22"/>
                  </w:rPr>
                </w:rPrChange>
              </w:rPr>
              <w:pPrChange w:id="112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43F643E"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76" w:author="瑋婷 徐" w:date="2025-01-03T16:20:00Z" w16du:dateUtc="2025-01-03T08:20:00Z"/>
                <w:rFonts w:asciiTheme="majorEastAsia" w:eastAsia="標楷體" w:hAnsiTheme="majorEastAsia" w:cstheme="majorEastAsia"/>
                <w:color w:val="000000"/>
                <w:rPrChange w:id="11277" w:author="瑋婷 徐" w:date="2025-01-04T22:55:00Z" w16du:dateUtc="2025-01-04T14:55:00Z">
                  <w:rPr>
                    <w:ins w:id="11278" w:author="瑋婷 徐" w:date="2025-01-03T16:20:00Z" w16du:dateUtc="2025-01-03T08:20:00Z"/>
                    <w:rFonts w:cs="Calibri"/>
                    <w:color w:val="000000"/>
                    <w:sz w:val="22"/>
                  </w:rPr>
                </w:rPrChange>
              </w:rPr>
              <w:pPrChange w:id="112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280" w:author="瑋婷 徐" w:date="2025-01-03T16:20:00Z" w16du:dateUtc="2025-01-03T08:20:00Z">
              <w:r w:rsidRPr="0046381B">
                <w:rPr>
                  <w:rFonts w:asciiTheme="majorEastAsia" w:eastAsia="標楷體" w:hAnsiTheme="majorEastAsia" w:cstheme="majorEastAsia"/>
                  <w:color w:val="000000"/>
                  <w:rPrChange w:id="11281" w:author="瑋婷 徐" w:date="2025-01-04T22:55:00Z" w16du:dateUtc="2025-01-04T14:55:00Z">
                    <w:rPr>
                      <w:rFonts w:cs="Calibri"/>
                      <w:color w:val="000000"/>
                      <w:sz w:val="22"/>
                    </w:rPr>
                  </w:rPrChange>
                </w:rPr>
                <w:t>*</w:t>
              </w:r>
            </w:ins>
          </w:p>
        </w:tc>
        <w:tc>
          <w:tcPr>
            <w:tcW w:w="148" w:type="pct"/>
            <w:noWrap/>
            <w:hideMark/>
          </w:tcPr>
          <w:p w14:paraId="0EF55680"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82" w:author="瑋婷 徐" w:date="2025-01-03T16:20:00Z" w16du:dateUtc="2025-01-03T08:20:00Z"/>
                <w:rFonts w:asciiTheme="majorEastAsia" w:eastAsia="標楷體" w:hAnsiTheme="majorEastAsia" w:cstheme="majorEastAsia"/>
                <w:color w:val="000000"/>
                <w:rPrChange w:id="11283" w:author="瑋婷 徐" w:date="2025-01-04T22:55:00Z" w16du:dateUtc="2025-01-04T14:55:00Z">
                  <w:rPr>
                    <w:ins w:id="11284" w:author="瑋婷 徐" w:date="2025-01-03T16:20:00Z" w16du:dateUtc="2025-01-03T08:20:00Z"/>
                    <w:rFonts w:cs="Calibri"/>
                    <w:color w:val="000000"/>
                    <w:sz w:val="22"/>
                  </w:rPr>
                </w:rPrChange>
              </w:rPr>
              <w:pPrChange w:id="112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286" w:author="瑋婷 徐" w:date="2025-01-03T16:20:00Z" w16du:dateUtc="2025-01-03T08:20:00Z">
              <w:r w:rsidRPr="0046381B">
                <w:rPr>
                  <w:rFonts w:asciiTheme="majorEastAsia" w:eastAsia="標楷體" w:hAnsiTheme="majorEastAsia" w:cstheme="majorEastAsia"/>
                  <w:color w:val="000000"/>
                  <w:rPrChange w:id="11287" w:author="瑋婷 徐" w:date="2025-01-04T22:55:00Z" w16du:dateUtc="2025-01-04T14:55:00Z">
                    <w:rPr>
                      <w:rFonts w:cs="Calibri"/>
                      <w:color w:val="000000"/>
                      <w:sz w:val="22"/>
                    </w:rPr>
                  </w:rPrChange>
                </w:rPr>
                <w:t>*</w:t>
              </w:r>
            </w:ins>
          </w:p>
        </w:tc>
        <w:tc>
          <w:tcPr>
            <w:tcW w:w="148" w:type="pct"/>
            <w:noWrap/>
            <w:hideMark/>
          </w:tcPr>
          <w:p w14:paraId="750413E9"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88" w:author="瑋婷 徐" w:date="2025-01-03T16:20:00Z" w16du:dateUtc="2025-01-03T08:20:00Z"/>
                <w:rFonts w:asciiTheme="majorEastAsia" w:eastAsia="標楷體" w:hAnsiTheme="majorEastAsia" w:cstheme="majorEastAsia"/>
                <w:color w:val="000000"/>
                <w:rPrChange w:id="11289" w:author="瑋婷 徐" w:date="2025-01-04T22:55:00Z" w16du:dateUtc="2025-01-04T14:55:00Z">
                  <w:rPr>
                    <w:ins w:id="11290" w:author="瑋婷 徐" w:date="2025-01-03T16:20:00Z" w16du:dateUtc="2025-01-03T08:20:00Z"/>
                    <w:rFonts w:cs="Calibri"/>
                    <w:color w:val="000000"/>
                    <w:sz w:val="22"/>
                  </w:rPr>
                </w:rPrChange>
              </w:rPr>
              <w:pPrChange w:id="112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292" w:author="瑋婷 徐" w:date="2025-01-03T16:20:00Z" w16du:dateUtc="2025-01-03T08:20:00Z">
              <w:r w:rsidRPr="0046381B">
                <w:rPr>
                  <w:rFonts w:asciiTheme="majorEastAsia" w:eastAsia="標楷體" w:hAnsiTheme="majorEastAsia" w:cstheme="majorEastAsia"/>
                  <w:color w:val="000000"/>
                  <w:rPrChange w:id="11293" w:author="瑋婷 徐" w:date="2025-01-04T22:55:00Z" w16du:dateUtc="2025-01-04T14:55:00Z">
                    <w:rPr>
                      <w:rFonts w:cs="Calibri"/>
                      <w:color w:val="000000"/>
                      <w:sz w:val="22"/>
                    </w:rPr>
                  </w:rPrChange>
                </w:rPr>
                <w:t>*</w:t>
              </w:r>
            </w:ins>
          </w:p>
        </w:tc>
        <w:tc>
          <w:tcPr>
            <w:tcW w:w="148" w:type="pct"/>
            <w:noWrap/>
            <w:hideMark/>
          </w:tcPr>
          <w:p w14:paraId="387CC050"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294" w:author="瑋婷 徐" w:date="2025-01-03T16:20:00Z" w16du:dateUtc="2025-01-03T08:20:00Z"/>
                <w:rFonts w:asciiTheme="majorEastAsia" w:eastAsia="標楷體" w:hAnsiTheme="majorEastAsia" w:cstheme="majorEastAsia"/>
                <w:color w:val="000000"/>
                <w:rPrChange w:id="11295" w:author="瑋婷 徐" w:date="2025-01-04T22:55:00Z" w16du:dateUtc="2025-01-04T14:55:00Z">
                  <w:rPr>
                    <w:ins w:id="11296" w:author="瑋婷 徐" w:date="2025-01-03T16:20:00Z" w16du:dateUtc="2025-01-03T08:20:00Z"/>
                    <w:rFonts w:cs="Calibri"/>
                    <w:color w:val="000000"/>
                    <w:sz w:val="22"/>
                  </w:rPr>
                </w:rPrChange>
              </w:rPr>
              <w:pPrChange w:id="112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298" w:author="瑋婷 徐" w:date="2025-01-03T16:20:00Z" w16du:dateUtc="2025-01-03T08:20:00Z">
              <w:r w:rsidRPr="0046381B">
                <w:rPr>
                  <w:rFonts w:asciiTheme="majorEastAsia" w:eastAsia="標楷體" w:hAnsiTheme="majorEastAsia" w:cstheme="majorEastAsia"/>
                  <w:color w:val="000000"/>
                  <w:rPrChange w:id="11299" w:author="瑋婷 徐" w:date="2025-01-04T22:55:00Z" w16du:dateUtc="2025-01-04T14:55:00Z">
                    <w:rPr>
                      <w:rFonts w:cs="Calibri"/>
                      <w:color w:val="000000"/>
                      <w:sz w:val="22"/>
                    </w:rPr>
                  </w:rPrChange>
                </w:rPr>
                <w:t>*</w:t>
              </w:r>
            </w:ins>
          </w:p>
        </w:tc>
        <w:tc>
          <w:tcPr>
            <w:tcW w:w="148" w:type="pct"/>
            <w:noWrap/>
            <w:hideMark/>
          </w:tcPr>
          <w:p w14:paraId="24EAA1D8"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300" w:author="瑋婷 徐" w:date="2025-01-03T16:20:00Z" w16du:dateUtc="2025-01-03T08:20:00Z"/>
                <w:rFonts w:asciiTheme="majorEastAsia" w:eastAsia="標楷體" w:hAnsiTheme="majorEastAsia" w:cstheme="majorEastAsia"/>
                <w:color w:val="000000"/>
                <w:rPrChange w:id="11301" w:author="瑋婷 徐" w:date="2025-01-04T22:55:00Z" w16du:dateUtc="2025-01-04T14:55:00Z">
                  <w:rPr>
                    <w:ins w:id="11302" w:author="瑋婷 徐" w:date="2025-01-03T16:20:00Z" w16du:dateUtc="2025-01-03T08:20:00Z"/>
                    <w:rFonts w:cs="Calibri"/>
                    <w:color w:val="000000"/>
                    <w:sz w:val="22"/>
                  </w:rPr>
                </w:rPrChange>
              </w:rPr>
              <w:pPrChange w:id="113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584F9AB5"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304" w:author="瑋婷 徐" w:date="2025-01-03T16:20:00Z" w16du:dateUtc="2025-01-03T08:20:00Z"/>
                <w:rFonts w:asciiTheme="majorEastAsia" w:eastAsia="標楷體" w:hAnsiTheme="majorEastAsia" w:cstheme="majorEastAsia"/>
                <w:color w:val="000000"/>
                <w:rPrChange w:id="11305" w:author="瑋婷 徐" w:date="2025-01-04T22:55:00Z" w16du:dateUtc="2025-01-04T14:55:00Z">
                  <w:rPr>
                    <w:ins w:id="11306" w:author="瑋婷 徐" w:date="2025-01-03T16:20:00Z" w16du:dateUtc="2025-01-03T08:20:00Z"/>
                    <w:rFonts w:cs="Calibri"/>
                    <w:color w:val="000000"/>
                    <w:sz w:val="22"/>
                  </w:rPr>
                </w:rPrChange>
              </w:rPr>
              <w:pPrChange w:id="113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308" w:author="瑋婷 徐" w:date="2025-01-03T16:20:00Z" w16du:dateUtc="2025-01-03T08:20:00Z">
              <w:r w:rsidRPr="0046381B">
                <w:rPr>
                  <w:rFonts w:asciiTheme="majorEastAsia" w:eastAsia="標楷體" w:hAnsiTheme="majorEastAsia" w:cstheme="majorEastAsia"/>
                  <w:color w:val="000000"/>
                  <w:rPrChange w:id="11309" w:author="瑋婷 徐" w:date="2025-01-04T22:55:00Z" w16du:dateUtc="2025-01-04T14:55:00Z">
                    <w:rPr>
                      <w:rFonts w:cs="Calibri"/>
                      <w:color w:val="000000"/>
                      <w:sz w:val="22"/>
                    </w:rPr>
                  </w:rPrChange>
                </w:rPr>
                <w:t>*</w:t>
              </w:r>
            </w:ins>
          </w:p>
        </w:tc>
      </w:tr>
      <w:tr w:rsidR="00720C7A" w:rsidRPr="0046381B" w14:paraId="421CF468" w14:textId="77777777" w:rsidTr="003C19C7">
        <w:trPr>
          <w:cnfStyle w:val="000000100000" w:firstRow="0" w:lastRow="0" w:firstColumn="0" w:lastColumn="0" w:oddVBand="0" w:evenVBand="0" w:oddHBand="1" w:evenHBand="0" w:firstRowFirstColumn="0" w:firstRowLastColumn="0" w:lastRowFirstColumn="0" w:lastRowLastColumn="0"/>
          <w:trHeight w:val="300"/>
          <w:ins w:id="11310"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6A9163B7" w14:textId="77777777" w:rsidR="00DA433E" w:rsidRPr="0046381B" w:rsidRDefault="00DA433E">
            <w:pPr>
              <w:spacing w:line="360" w:lineRule="auto"/>
              <w:jc w:val="both"/>
              <w:rPr>
                <w:ins w:id="11311" w:author="瑋婷 徐" w:date="2025-01-03T16:20:00Z" w16du:dateUtc="2025-01-03T08:20:00Z"/>
                <w:rFonts w:asciiTheme="majorEastAsia" w:eastAsia="標楷體" w:hAnsiTheme="majorEastAsia" w:cstheme="majorEastAsia"/>
                <w:b w:val="0"/>
                <w:bCs w:val="0"/>
                <w:color w:val="000000"/>
                <w:rPrChange w:id="11312" w:author="瑋婷 徐" w:date="2025-01-04T22:55:00Z" w16du:dateUtc="2025-01-04T14:55:00Z">
                  <w:rPr>
                    <w:ins w:id="11313" w:author="瑋婷 徐" w:date="2025-01-03T16:20:00Z" w16du:dateUtc="2025-01-03T08:20:00Z"/>
                    <w:rFonts w:cs="Calibri"/>
                    <w:color w:val="000000"/>
                    <w:sz w:val="22"/>
                  </w:rPr>
                </w:rPrChange>
              </w:rPr>
              <w:pPrChange w:id="11314" w:author="瑋婷 徐" w:date="2025-01-03T16:21:00Z" w16du:dateUtc="2025-01-03T08:21:00Z">
                <w:pPr/>
              </w:pPrChange>
            </w:pPr>
            <w:ins w:id="11315" w:author="瑋婷 徐" w:date="2025-01-03T16:20:00Z" w16du:dateUtc="2025-01-03T08:20:00Z">
              <w:r w:rsidRPr="0046381B">
                <w:rPr>
                  <w:rFonts w:asciiTheme="majorEastAsia" w:eastAsia="標楷體" w:hAnsiTheme="majorEastAsia" w:cstheme="majorEastAsia"/>
                  <w:b w:val="0"/>
                  <w:bCs w:val="0"/>
                  <w:color w:val="000000"/>
                  <w:rPrChange w:id="11316" w:author="瑋婷 徐" w:date="2025-01-04T22:55:00Z" w16du:dateUtc="2025-01-04T14:55:00Z">
                    <w:rPr>
                      <w:rFonts w:cs="Calibri"/>
                      <w:color w:val="000000"/>
                      <w:sz w:val="22"/>
                    </w:rPr>
                  </w:rPrChange>
                </w:rPr>
                <w:t>小彎嘴</w:t>
              </w:r>
              <w:r w:rsidRPr="0046381B">
                <w:rPr>
                  <w:rFonts w:asciiTheme="majorEastAsia" w:eastAsia="標楷體" w:hAnsiTheme="majorEastAsia" w:cstheme="majorEastAsia"/>
                  <w:b w:val="0"/>
                  <w:bCs w:val="0"/>
                  <w:color w:val="000000"/>
                  <w:rPrChange w:id="11317" w:author="瑋婷 徐" w:date="2025-01-04T22:55:00Z" w16du:dateUtc="2025-01-04T14:55:00Z">
                    <w:rPr>
                      <w:rFonts w:cs="Calibri"/>
                      <w:color w:val="000000"/>
                      <w:sz w:val="22"/>
                    </w:rPr>
                  </w:rPrChange>
                </w:rPr>
                <w:t xml:space="preserve"> </w:t>
              </w:r>
              <w:r w:rsidRPr="0046381B">
                <w:rPr>
                  <w:rFonts w:asciiTheme="majorEastAsia" w:eastAsia="標楷體" w:hAnsiTheme="majorEastAsia" w:cstheme="majorEastAsia"/>
                  <w:b w:val="0"/>
                  <w:bCs w:val="0"/>
                  <w:color w:val="000000"/>
                  <w:rPrChange w:id="11318" w:author="瑋婷 徐" w:date="2025-01-04T22:55:00Z" w16du:dateUtc="2025-01-04T14:55:00Z">
                    <w:rPr>
                      <w:color w:val="000000"/>
                      <w:sz w:val="22"/>
                    </w:rPr>
                  </w:rPrChange>
                </w:rPr>
                <w:t>◎</w:t>
              </w:r>
              <w:r w:rsidRPr="0046381B">
                <w:rPr>
                  <w:rFonts w:asciiTheme="majorEastAsia" w:eastAsia="標楷體" w:hAnsiTheme="majorEastAsia" w:cstheme="majorEastAsia"/>
                  <w:b w:val="0"/>
                  <w:bCs w:val="0"/>
                  <w:color w:val="000000"/>
                  <w:rPrChange w:id="11319" w:author="瑋婷 徐" w:date="2025-01-04T22:55:00Z" w16du:dateUtc="2025-01-04T14:55:00Z">
                    <w:rPr>
                      <w:rFonts w:cs="Calibri"/>
                      <w:color w:val="000000"/>
                      <w:sz w:val="22"/>
                    </w:rPr>
                  </w:rPrChange>
                </w:rPr>
                <w:t xml:space="preserve"> </w:t>
              </w:r>
            </w:ins>
          </w:p>
        </w:tc>
        <w:tc>
          <w:tcPr>
            <w:tcW w:w="1286" w:type="pct"/>
            <w:hideMark/>
          </w:tcPr>
          <w:p w14:paraId="66AB4629"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20" w:author="瑋婷 徐" w:date="2025-01-03T16:20:00Z" w16du:dateUtc="2025-01-03T08:20:00Z"/>
                <w:rFonts w:asciiTheme="majorEastAsia" w:eastAsia="標楷體" w:hAnsiTheme="majorEastAsia" w:cstheme="majorEastAsia"/>
                <w:i/>
                <w:iCs/>
                <w:color w:val="000000"/>
                <w:rPrChange w:id="11321" w:author="瑋婷 徐" w:date="2025-01-04T22:55:00Z" w16du:dateUtc="2025-01-04T14:55:00Z">
                  <w:rPr>
                    <w:ins w:id="11322" w:author="瑋婷 徐" w:date="2025-01-03T16:20:00Z" w16du:dateUtc="2025-01-03T08:20:00Z"/>
                    <w:rFonts w:cs="Calibri"/>
                    <w:i/>
                    <w:iCs/>
                    <w:color w:val="000000"/>
                    <w:sz w:val="22"/>
                  </w:rPr>
                </w:rPrChange>
              </w:rPr>
              <w:pPrChange w:id="113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324" w:author="瑋婷 徐" w:date="2025-01-03T16:20:00Z" w16du:dateUtc="2025-01-03T08:20:00Z">
              <w:r w:rsidRPr="0046381B">
                <w:rPr>
                  <w:rFonts w:asciiTheme="majorEastAsia" w:eastAsia="標楷體" w:hAnsiTheme="majorEastAsia" w:cstheme="majorEastAsia"/>
                  <w:i/>
                  <w:iCs/>
                  <w:color w:val="000000"/>
                  <w:rPrChange w:id="11325" w:author="瑋婷 徐" w:date="2025-01-04T22:55:00Z" w16du:dateUtc="2025-01-04T14:55:00Z">
                    <w:rPr>
                      <w:rFonts w:cs="Calibri"/>
                      <w:i/>
                      <w:iCs/>
                      <w:color w:val="000000"/>
                      <w:sz w:val="22"/>
                    </w:rPr>
                  </w:rPrChange>
                </w:rPr>
                <w:t>Pomatorhinus musicus</w:t>
              </w:r>
            </w:ins>
          </w:p>
        </w:tc>
        <w:tc>
          <w:tcPr>
            <w:tcW w:w="148" w:type="pct"/>
            <w:noWrap/>
            <w:hideMark/>
          </w:tcPr>
          <w:p w14:paraId="53AF80AA"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26" w:author="瑋婷 徐" w:date="2025-01-03T16:20:00Z" w16du:dateUtc="2025-01-03T08:20:00Z"/>
                <w:rFonts w:asciiTheme="majorEastAsia" w:eastAsia="標楷體" w:hAnsiTheme="majorEastAsia" w:cstheme="majorEastAsia"/>
                <w:color w:val="000000"/>
                <w:rPrChange w:id="11327" w:author="瑋婷 徐" w:date="2025-01-04T22:55:00Z" w16du:dateUtc="2025-01-04T14:55:00Z">
                  <w:rPr>
                    <w:ins w:id="11328" w:author="瑋婷 徐" w:date="2025-01-03T16:20:00Z" w16du:dateUtc="2025-01-03T08:20:00Z"/>
                    <w:rFonts w:cs="Calibri"/>
                    <w:color w:val="000000"/>
                    <w:sz w:val="22"/>
                  </w:rPr>
                </w:rPrChange>
              </w:rPr>
              <w:pPrChange w:id="113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330" w:author="瑋婷 徐" w:date="2025-01-03T16:20:00Z" w16du:dateUtc="2025-01-03T08:20:00Z">
              <w:r w:rsidRPr="0046381B">
                <w:rPr>
                  <w:rFonts w:asciiTheme="majorEastAsia" w:eastAsia="標楷體" w:hAnsiTheme="majorEastAsia" w:cstheme="majorEastAsia"/>
                  <w:color w:val="000000"/>
                  <w:rPrChange w:id="11331" w:author="瑋婷 徐" w:date="2025-01-04T22:55:00Z" w16du:dateUtc="2025-01-04T14:55:00Z">
                    <w:rPr>
                      <w:rFonts w:cs="Calibri"/>
                      <w:color w:val="000000"/>
                      <w:sz w:val="22"/>
                    </w:rPr>
                  </w:rPrChange>
                </w:rPr>
                <w:t>*</w:t>
              </w:r>
            </w:ins>
          </w:p>
        </w:tc>
        <w:tc>
          <w:tcPr>
            <w:tcW w:w="148" w:type="pct"/>
            <w:noWrap/>
            <w:hideMark/>
          </w:tcPr>
          <w:p w14:paraId="0EE7D792"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32" w:author="瑋婷 徐" w:date="2025-01-03T16:20:00Z" w16du:dateUtc="2025-01-03T08:20:00Z"/>
                <w:rFonts w:asciiTheme="majorEastAsia" w:eastAsia="標楷體" w:hAnsiTheme="majorEastAsia" w:cstheme="majorEastAsia"/>
                <w:color w:val="000000"/>
                <w:rPrChange w:id="11333" w:author="瑋婷 徐" w:date="2025-01-04T22:55:00Z" w16du:dateUtc="2025-01-04T14:55:00Z">
                  <w:rPr>
                    <w:ins w:id="11334" w:author="瑋婷 徐" w:date="2025-01-03T16:20:00Z" w16du:dateUtc="2025-01-03T08:20:00Z"/>
                    <w:rFonts w:cs="Calibri"/>
                    <w:color w:val="000000"/>
                    <w:sz w:val="22"/>
                  </w:rPr>
                </w:rPrChange>
              </w:rPr>
              <w:pPrChange w:id="113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336" w:author="瑋婷 徐" w:date="2025-01-03T16:20:00Z" w16du:dateUtc="2025-01-03T08:20:00Z">
              <w:r w:rsidRPr="0046381B">
                <w:rPr>
                  <w:rFonts w:asciiTheme="majorEastAsia" w:eastAsia="標楷體" w:hAnsiTheme="majorEastAsia" w:cstheme="majorEastAsia"/>
                  <w:color w:val="000000"/>
                  <w:rPrChange w:id="11337" w:author="瑋婷 徐" w:date="2025-01-04T22:55:00Z" w16du:dateUtc="2025-01-04T14:55:00Z">
                    <w:rPr>
                      <w:rFonts w:cs="Calibri"/>
                      <w:color w:val="000000"/>
                      <w:sz w:val="22"/>
                    </w:rPr>
                  </w:rPrChange>
                </w:rPr>
                <w:t>*</w:t>
              </w:r>
            </w:ins>
          </w:p>
        </w:tc>
        <w:tc>
          <w:tcPr>
            <w:tcW w:w="148" w:type="pct"/>
            <w:noWrap/>
            <w:hideMark/>
          </w:tcPr>
          <w:p w14:paraId="6F45BF66"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38" w:author="瑋婷 徐" w:date="2025-01-03T16:20:00Z" w16du:dateUtc="2025-01-03T08:20:00Z"/>
                <w:rFonts w:asciiTheme="majorEastAsia" w:eastAsia="標楷體" w:hAnsiTheme="majorEastAsia" w:cstheme="majorEastAsia"/>
                <w:color w:val="000000"/>
                <w:rPrChange w:id="11339" w:author="瑋婷 徐" w:date="2025-01-04T22:55:00Z" w16du:dateUtc="2025-01-04T14:55:00Z">
                  <w:rPr>
                    <w:ins w:id="11340" w:author="瑋婷 徐" w:date="2025-01-03T16:20:00Z" w16du:dateUtc="2025-01-03T08:20:00Z"/>
                    <w:rFonts w:cs="Calibri"/>
                    <w:color w:val="000000"/>
                    <w:sz w:val="22"/>
                  </w:rPr>
                </w:rPrChange>
              </w:rPr>
              <w:pPrChange w:id="1134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342" w:author="瑋婷 徐" w:date="2025-01-03T16:20:00Z" w16du:dateUtc="2025-01-03T08:20:00Z">
              <w:r w:rsidRPr="0046381B">
                <w:rPr>
                  <w:rFonts w:asciiTheme="majorEastAsia" w:eastAsia="標楷體" w:hAnsiTheme="majorEastAsia" w:cstheme="majorEastAsia"/>
                  <w:color w:val="000000"/>
                  <w:rPrChange w:id="11343" w:author="瑋婷 徐" w:date="2025-01-04T22:55:00Z" w16du:dateUtc="2025-01-04T14:55:00Z">
                    <w:rPr>
                      <w:rFonts w:cs="Calibri"/>
                      <w:color w:val="000000"/>
                      <w:sz w:val="22"/>
                    </w:rPr>
                  </w:rPrChange>
                </w:rPr>
                <w:t>*</w:t>
              </w:r>
            </w:ins>
          </w:p>
        </w:tc>
        <w:tc>
          <w:tcPr>
            <w:tcW w:w="148" w:type="pct"/>
            <w:noWrap/>
            <w:hideMark/>
          </w:tcPr>
          <w:p w14:paraId="61CC9135"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44" w:author="瑋婷 徐" w:date="2025-01-03T16:20:00Z" w16du:dateUtc="2025-01-03T08:20:00Z"/>
                <w:rFonts w:asciiTheme="majorEastAsia" w:eastAsia="標楷體" w:hAnsiTheme="majorEastAsia" w:cstheme="majorEastAsia"/>
                <w:color w:val="000000"/>
                <w:rPrChange w:id="11345" w:author="瑋婷 徐" w:date="2025-01-04T22:55:00Z" w16du:dateUtc="2025-01-04T14:55:00Z">
                  <w:rPr>
                    <w:ins w:id="11346" w:author="瑋婷 徐" w:date="2025-01-03T16:20:00Z" w16du:dateUtc="2025-01-03T08:20:00Z"/>
                    <w:rFonts w:cs="Calibri"/>
                    <w:color w:val="000000"/>
                    <w:sz w:val="22"/>
                  </w:rPr>
                </w:rPrChange>
              </w:rPr>
              <w:pPrChange w:id="113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348" w:author="瑋婷 徐" w:date="2025-01-03T16:20:00Z" w16du:dateUtc="2025-01-03T08:20:00Z">
              <w:r w:rsidRPr="0046381B">
                <w:rPr>
                  <w:rFonts w:asciiTheme="majorEastAsia" w:eastAsia="標楷體" w:hAnsiTheme="majorEastAsia" w:cstheme="majorEastAsia"/>
                  <w:color w:val="000000"/>
                  <w:rPrChange w:id="11349" w:author="瑋婷 徐" w:date="2025-01-04T22:55:00Z" w16du:dateUtc="2025-01-04T14:55:00Z">
                    <w:rPr>
                      <w:rFonts w:cs="Calibri"/>
                      <w:color w:val="000000"/>
                      <w:sz w:val="22"/>
                    </w:rPr>
                  </w:rPrChange>
                </w:rPr>
                <w:t>*</w:t>
              </w:r>
            </w:ins>
          </w:p>
        </w:tc>
        <w:tc>
          <w:tcPr>
            <w:tcW w:w="148" w:type="pct"/>
            <w:noWrap/>
            <w:hideMark/>
          </w:tcPr>
          <w:p w14:paraId="7FEB807B"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50" w:author="瑋婷 徐" w:date="2025-01-03T16:20:00Z" w16du:dateUtc="2025-01-03T08:20:00Z"/>
                <w:rFonts w:asciiTheme="majorEastAsia" w:eastAsia="標楷體" w:hAnsiTheme="majorEastAsia" w:cstheme="majorEastAsia"/>
                <w:color w:val="000000"/>
                <w:rPrChange w:id="11351" w:author="瑋婷 徐" w:date="2025-01-04T22:55:00Z" w16du:dateUtc="2025-01-04T14:55:00Z">
                  <w:rPr>
                    <w:ins w:id="11352" w:author="瑋婷 徐" w:date="2025-01-03T16:20:00Z" w16du:dateUtc="2025-01-03T08:20:00Z"/>
                    <w:rFonts w:cs="Calibri"/>
                    <w:color w:val="000000"/>
                    <w:sz w:val="22"/>
                  </w:rPr>
                </w:rPrChange>
              </w:rPr>
              <w:pPrChange w:id="113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354" w:author="瑋婷 徐" w:date="2025-01-03T16:20:00Z" w16du:dateUtc="2025-01-03T08:20:00Z">
              <w:r w:rsidRPr="0046381B">
                <w:rPr>
                  <w:rFonts w:asciiTheme="majorEastAsia" w:eastAsia="標楷體" w:hAnsiTheme="majorEastAsia" w:cstheme="majorEastAsia"/>
                  <w:color w:val="000000"/>
                  <w:rPrChange w:id="11355" w:author="瑋婷 徐" w:date="2025-01-04T22:55:00Z" w16du:dateUtc="2025-01-04T14:55:00Z">
                    <w:rPr>
                      <w:rFonts w:cs="Calibri"/>
                      <w:color w:val="000000"/>
                      <w:sz w:val="22"/>
                    </w:rPr>
                  </w:rPrChange>
                </w:rPr>
                <w:t>*</w:t>
              </w:r>
            </w:ins>
          </w:p>
        </w:tc>
        <w:tc>
          <w:tcPr>
            <w:tcW w:w="109" w:type="pct"/>
            <w:noWrap/>
            <w:hideMark/>
          </w:tcPr>
          <w:p w14:paraId="08ACF3E9"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56" w:author="瑋婷 徐" w:date="2025-01-03T16:20:00Z" w16du:dateUtc="2025-01-03T08:20:00Z"/>
                <w:rFonts w:asciiTheme="majorEastAsia" w:eastAsia="標楷體" w:hAnsiTheme="majorEastAsia" w:cstheme="majorEastAsia"/>
                <w:color w:val="000000"/>
                <w:rPrChange w:id="11357" w:author="瑋婷 徐" w:date="2025-01-04T22:55:00Z" w16du:dateUtc="2025-01-04T14:55:00Z">
                  <w:rPr>
                    <w:ins w:id="11358" w:author="瑋婷 徐" w:date="2025-01-03T16:20:00Z" w16du:dateUtc="2025-01-03T08:20:00Z"/>
                    <w:rFonts w:cs="Calibri"/>
                    <w:color w:val="000000"/>
                    <w:sz w:val="22"/>
                  </w:rPr>
                </w:rPrChange>
              </w:rPr>
              <w:pPrChange w:id="113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360" w:author="瑋婷 徐" w:date="2025-01-03T16:20:00Z" w16du:dateUtc="2025-01-03T08:20:00Z">
              <w:r w:rsidRPr="0046381B">
                <w:rPr>
                  <w:rFonts w:asciiTheme="majorEastAsia" w:eastAsia="標楷體" w:hAnsiTheme="majorEastAsia" w:cstheme="majorEastAsia"/>
                  <w:color w:val="000000"/>
                  <w:rPrChange w:id="11361" w:author="瑋婷 徐" w:date="2025-01-04T22:55:00Z" w16du:dateUtc="2025-01-04T14:55:00Z">
                    <w:rPr>
                      <w:rFonts w:cs="Calibri"/>
                      <w:color w:val="000000"/>
                      <w:sz w:val="22"/>
                    </w:rPr>
                  </w:rPrChange>
                </w:rPr>
                <w:t>*</w:t>
              </w:r>
            </w:ins>
          </w:p>
        </w:tc>
        <w:tc>
          <w:tcPr>
            <w:tcW w:w="109" w:type="pct"/>
          </w:tcPr>
          <w:p w14:paraId="4601C56D" w14:textId="77777777" w:rsidR="00DA433E" w:rsidRPr="0046381B"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1362" w:author="瑋婷 徐" w:date="2025-01-03T16:33:00Z" w16du:dateUtc="2025-01-03T08:33:00Z"/>
                <w:rFonts w:asciiTheme="majorEastAsia" w:eastAsia="標楷體" w:hAnsiTheme="majorEastAsia" w:cstheme="majorEastAsia"/>
                <w:color w:val="000000"/>
              </w:rPr>
            </w:pPr>
          </w:p>
        </w:tc>
        <w:tc>
          <w:tcPr>
            <w:tcW w:w="148" w:type="pct"/>
            <w:noWrap/>
            <w:hideMark/>
          </w:tcPr>
          <w:p w14:paraId="6E15E39F" w14:textId="7EB0217D"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63" w:author="瑋婷 徐" w:date="2025-01-03T16:20:00Z" w16du:dateUtc="2025-01-03T08:20:00Z"/>
                <w:rFonts w:asciiTheme="majorEastAsia" w:eastAsia="標楷體" w:hAnsiTheme="majorEastAsia" w:cstheme="majorEastAsia"/>
                <w:color w:val="000000"/>
                <w:rPrChange w:id="11364" w:author="瑋婷 徐" w:date="2025-01-04T22:55:00Z" w16du:dateUtc="2025-01-04T14:55:00Z">
                  <w:rPr>
                    <w:ins w:id="11365" w:author="瑋婷 徐" w:date="2025-01-03T16:20:00Z" w16du:dateUtc="2025-01-03T08:20:00Z"/>
                    <w:rFonts w:cs="Calibri"/>
                    <w:color w:val="000000"/>
                    <w:sz w:val="22"/>
                  </w:rPr>
                </w:rPrChange>
              </w:rPr>
              <w:pPrChange w:id="1136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367" w:author="瑋婷 徐" w:date="2025-01-03T16:20:00Z" w16du:dateUtc="2025-01-03T08:20:00Z">
              <w:r w:rsidRPr="0046381B">
                <w:rPr>
                  <w:rFonts w:asciiTheme="majorEastAsia" w:eastAsia="標楷體" w:hAnsiTheme="majorEastAsia" w:cstheme="majorEastAsia"/>
                  <w:color w:val="000000"/>
                  <w:rPrChange w:id="11368" w:author="瑋婷 徐" w:date="2025-01-04T22:55:00Z" w16du:dateUtc="2025-01-04T14:55:00Z">
                    <w:rPr>
                      <w:rFonts w:cs="Calibri"/>
                      <w:color w:val="000000"/>
                      <w:sz w:val="22"/>
                    </w:rPr>
                  </w:rPrChange>
                </w:rPr>
                <w:t>*</w:t>
              </w:r>
            </w:ins>
          </w:p>
        </w:tc>
        <w:tc>
          <w:tcPr>
            <w:tcW w:w="148" w:type="pct"/>
            <w:noWrap/>
            <w:hideMark/>
          </w:tcPr>
          <w:p w14:paraId="58CA2A85"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69" w:author="瑋婷 徐" w:date="2025-01-03T16:20:00Z" w16du:dateUtc="2025-01-03T08:20:00Z"/>
                <w:rFonts w:asciiTheme="majorEastAsia" w:eastAsia="標楷體" w:hAnsiTheme="majorEastAsia" w:cstheme="majorEastAsia"/>
                <w:color w:val="000000"/>
                <w:rPrChange w:id="11370" w:author="瑋婷 徐" w:date="2025-01-04T22:55:00Z" w16du:dateUtc="2025-01-04T14:55:00Z">
                  <w:rPr>
                    <w:ins w:id="11371" w:author="瑋婷 徐" w:date="2025-01-03T16:20:00Z" w16du:dateUtc="2025-01-03T08:20:00Z"/>
                    <w:rFonts w:cs="Calibri"/>
                    <w:color w:val="000000"/>
                    <w:sz w:val="22"/>
                  </w:rPr>
                </w:rPrChange>
              </w:rPr>
              <w:pPrChange w:id="1137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373" w:author="瑋婷 徐" w:date="2025-01-03T16:20:00Z" w16du:dateUtc="2025-01-03T08:20:00Z">
              <w:r w:rsidRPr="0046381B">
                <w:rPr>
                  <w:rFonts w:asciiTheme="majorEastAsia" w:eastAsia="標楷體" w:hAnsiTheme="majorEastAsia" w:cstheme="majorEastAsia"/>
                  <w:color w:val="000000"/>
                  <w:rPrChange w:id="11374" w:author="瑋婷 徐" w:date="2025-01-04T22:55:00Z" w16du:dateUtc="2025-01-04T14:55:00Z">
                    <w:rPr>
                      <w:rFonts w:cs="Calibri"/>
                      <w:color w:val="000000"/>
                      <w:sz w:val="22"/>
                    </w:rPr>
                  </w:rPrChange>
                </w:rPr>
                <w:t>*</w:t>
              </w:r>
            </w:ins>
          </w:p>
        </w:tc>
        <w:tc>
          <w:tcPr>
            <w:tcW w:w="148" w:type="pct"/>
            <w:noWrap/>
            <w:hideMark/>
          </w:tcPr>
          <w:p w14:paraId="5ECE0F8C"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75" w:author="瑋婷 徐" w:date="2025-01-03T16:20:00Z" w16du:dateUtc="2025-01-03T08:20:00Z"/>
                <w:rFonts w:asciiTheme="majorEastAsia" w:eastAsia="標楷體" w:hAnsiTheme="majorEastAsia" w:cstheme="majorEastAsia"/>
                <w:color w:val="000000"/>
                <w:rPrChange w:id="11376" w:author="瑋婷 徐" w:date="2025-01-04T22:55:00Z" w16du:dateUtc="2025-01-04T14:55:00Z">
                  <w:rPr>
                    <w:ins w:id="11377" w:author="瑋婷 徐" w:date="2025-01-03T16:20:00Z" w16du:dateUtc="2025-01-03T08:20:00Z"/>
                    <w:rFonts w:cs="Calibri"/>
                    <w:color w:val="000000"/>
                    <w:sz w:val="22"/>
                  </w:rPr>
                </w:rPrChange>
              </w:rPr>
              <w:pPrChange w:id="1137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23768E5"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79" w:author="瑋婷 徐" w:date="2025-01-03T16:20:00Z" w16du:dateUtc="2025-01-03T08:20:00Z"/>
                <w:rFonts w:asciiTheme="majorEastAsia" w:eastAsia="標楷體" w:hAnsiTheme="majorEastAsia" w:cstheme="majorEastAsia"/>
                <w:rPrChange w:id="11380" w:author="瑋婷 徐" w:date="2025-01-04T22:55:00Z" w16du:dateUtc="2025-01-04T14:55:00Z">
                  <w:rPr>
                    <w:ins w:id="11381" w:author="瑋婷 徐" w:date="2025-01-03T16:20:00Z" w16du:dateUtc="2025-01-03T08:20:00Z"/>
                    <w:rFonts w:ascii="Times New Roman" w:eastAsia="Times New Roman" w:hAnsi="Times New Roman" w:cs="Times New Roman"/>
                    <w:sz w:val="20"/>
                    <w:szCs w:val="20"/>
                  </w:rPr>
                </w:rPrChange>
              </w:rPr>
              <w:pPrChange w:id="1138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6BE71343" w14:textId="77777777" w:rsidR="00DA433E" w:rsidRPr="0046381B"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1383" w:author="瑋婷 徐" w:date="2025-01-03T16:33:00Z" w16du:dateUtc="2025-01-03T08:33:00Z"/>
                <w:rFonts w:asciiTheme="majorEastAsia" w:eastAsia="標楷體" w:hAnsiTheme="majorEastAsia" w:cstheme="majorEastAsia"/>
                <w:color w:val="000000"/>
              </w:rPr>
            </w:pPr>
          </w:p>
        </w:tc>
        <w:tc>
          <w:tcPr>
            <w:tcW w:w="148" w:type="pct"/>
            <w:noWrap/>
            <w:hideMark/>
          </w:tcPr>
          <w:p w14:paraId="42BFD668" w14:textId="171DC3A3"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84" w:author="瑋婷 徐" w:date="2025-01-03T16:20:00Z" w16du:dateUtc="2025-01-03T08:20:00Z"/>
                <w:rFonts w:asciiTheme="majorEastAsia" w:eastAsia="標楷體" w:hAnsiTheme="majorEastAsia" w:cstheme="majorEastAsia"/>
                <w:color w:val="000000"/>
                <w:rPrChange w:id="11385" w:author="瑋婷 徐" w:date="2025-01-04T22:55:00Z" w16du:dateUtc="2025-01-04T14:55:00Z">
                  <w:rPr>
                    <w:ins w:id="11386" w:author="瑋婷 徐" w:date="2025-01-03T16:20:00Z" w16du:dateUtc="2025-01-03T08:20:00Z"/>
                    <w:rFonts w:cs="Calibri"/>
                    <w:color w:val="000000"/>
                    <w:sz w:val="22"/>
                  </w:rPr>
                </w:rPrChange>
              </w:rPr>
              <w:pPrChange w:id="113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388" w:author="瑋婷 徐" w:date="2025-01-03T16:20:00Z" w16du:dateUtc="2025-01-03T08:20:00Z">
              <w:r w:rsidRPr="0046381B">
                <w:rPr>
                  <w:rFonts w:asciiTheme="majorEastAsia" w:eastAsia="標楷體" w:hAnsiTheme="majorEastAsia" w:cstheme="majorEastAsia"/>
                  <w:color w:val="000000"/>
                  <w:rPrChange w:id="11389" w:author="瑋婷 徐" w:date="2025-01-04T22:55:00Z" w16du:dateUtc="2025-01-04T14:55:00Z">
                    <w:rPr>
                      <w:rFonts w:cs="Calibri"/>
                      <w:color w:val="000000"/>
                      <w:sz w:val="22"/>
                    </w:rPr>
                  </w:rPrChange>
                </w:rPr>
                <w:t>*</w:t>
              </w:r>
            </w:ins>
          </w:p>
        </w:tc>
        <w:tc>
          <w:tcPr>
            <w:tcW w:w="148" w:type="pct"/>
            <w:noWrap/>
            <w:hideMark/>
          </w:tcPr>
          <w:p w14:paraId="54913CFB"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90" w:author="瑋婷 徐" w:date="2025-01-03T16:20:00Z" w16du:dateUtc="2025-01-03T08:20:00Z"/>
                <w:rFonts w:asciiTheme="majorEastAsia" w:eastAsia="標楷體" w:hAnsiTheme="majorEastAsia" w:cstheme="majorEastAsia"/>
                <w:color w:val="000000"/>
                <w:rPrChange w:id="11391" w:author="瑋婷 徐" w:date="2025-01-04T22:55:00Z" w16du:dateUtc="2025-01-04T14:55:00Z">
                  <w:rPr>
                    <w:ins w:id="11392" w:author="瑋婷 徐" w:date="2025-01-03T16:20:00Z" w16du:dateUtc="2025-01-03T08:20:00Z"/>
                    <w:rFonts w:cs="Calibri"/>
                    <w:color w:val="000000"/>
                    <w:sz w:val="22"/>
                  </w:rPr>
                </w:rPrChange>
              </w:rPr>
              <w:pPrChange w:id="113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2DD43EC"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94" w:author="瑋婷 徐" w:date="2025-01-03T16:20:00Z" w16du:dateUtc="2025-01-03T08:20:00Z"/>
                <w:rFonts w:asciiTheme="majorEastAsia" w:eastAsia="標楷體" w:hAnsiTheme="majorEastAsia" w:cstheme="majorEastAsia"/>
                <w:rPrChange w:id="11395" w:author="瑋婷 徐" w:date="2025-01-04T22:55:00Z" w16du:dateUtc="2025-01-04T14:55:00Z">
                  <w:rPr>
                    <w:ins w:id="11396" w:author="瑋婷 徐" w:date="2025-01-03T16:20:00Z" w16du:dateUtc="2025-01-03T08:20:00Z"/>
                    <w:rFonts w:ascii="Times New Roman" w:eastAsia="Times New Roman" w:hAnsi="Times New Roman" w:cs="Times New Roman"/>
                    <w:sz w:val="20"/>
                    <w:szCs w:val="20"/>
                  </w:rPr>
                </w:rPrChange>
              </w:rPr>
              <w:pPrChange w:id="113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D838D4C"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398" w:author="瑋婷 徐" w:date="2025-01-03T16:20:00Z" w16du:dateUtc="2025-01-03T08:20:00Z"/>
                <w:rFonts w:asciiTheme="majorEastAsia" w:eastAsia="標楷體" w:hAnsiTheme="majorEastAsia" w:cstheme="majorEastAsia"/>
                <w:rPrChange w:id="11399" w:author="瑋婷 徐" w:date="2025-01-04T22:55:00Z" w16du:dateUtc="2025-01-04T14:55:00Z">
                  <w:rPr>
                    <w:ins w:id="11400" w:author="瑋婷 徐" w:date="2025-01-03T16:20:00Z" w16du:dateUtc="2025-01-03T08:20:00Z"/>
                    <w:rFonts w:ascii="Times New Roman" w:eastAsia="Times New Roman" w:hAnsi="Times New Roman" w:cs="Times New Roman"/>
                    <w:sz w:val="20"/>
                    <w:szCs w:val="20"/>
                  </w:rPr>
                </w:rPrChange>
              </w:rPr>
              <w:pPrChange w:id="114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1AD09146"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402" w:author="瑋婷 徐" w:date="2025-01-03T16:20:00Z" w16du:dateUtc="2025-01-03T08:20:00Z"/>
                <w:rFonts w:asciiTheme="majorEastAsia" w:eastAsia="標楷體" w:hAnsiTheme="majorEastAsia" w:cstheme="majorEastAsia"/>
                <w:rPrChange w:id="11403" w:author="瑋婷 徐" w:date="2025-01-04T22:55:00Z" w16du:dateUtc="2025-01-04T14:55:00Z">
                  <w:rPr>
                    <w:ins w:id="11404" w:author="瑋婷 徐" w:date="2025-01-03T16:20:00Z" w16du:dateUtc="2025-01-03T08:20:00Z"/>
                    <w:rFonts w:ascii="Times New Roman" w:eastAsia="Times New Roman" w:hAnsi="Times New Roman" w:cs="Times New Roman"/>
                    <w:sz w:val="20"/>
                    <w:szCs w:val="20"/>
                  </w:rPr>
                </w:rPrChange>
              </w:rPr>
              <w:pPrChange w:id="114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E61FD26"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406" w:author="瑋婷 徐" w:date="2025-01-03T16:20:00Z" w16du:dateUtc="2025-01-03T08:20:00Z"/>
                <w:rFonts w:asciiTheme="majorEastAsia" w:eastAsia="標楷體" w:hAnsiTheme="majorEastAsia" w:cstheme="majorEastAsia"/>
                <w:rPrChange w:id="11407" w:author="瑋婷 徐" w:date="2025-01-04T22:55:00Z" w16du:dateUtc="2025-01-04T14:55:00Z">
                  <w:rPr>
                    <w:ins w:id="11408" w:author="瑋婷 徐" w:date="2025-01-03T16:20:00Z" w16du:dateUtc="2025-01-03T08:20:00Z"/>
                    <w:rFonts w:ascii="Times New Roman" w:eastAsia="Times New Roman" w:hAnsi="Times New Roman" w:cs="Times New Roman"/>
                    <w:sz w:val="20"/>
                    <w:szCs w:val="20"/>
                  </w:rPr>
                </w:rPrChange>
              </w:rPr>
              <w:pPrChange w:id="114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0398907"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410" w:author="瑋婷 徐" w:date="2025-01-03T16:20:00Z" w16du:dateUtc="2025-01-03T08:20:00Z"/>
                <w:rFonts w:asciiTheme="majorEastAsia" w:eastAsia="標楷體" w:hAnsiTheme="majorEastAsia" w:cstheme="majorEastAsia"/>
                <w:rPrChange w:id="11411" w:author="瑋婷 徐" w:date="2025-01-04T22:55:00Z" w16du:dateUtc="2025-01-04T14:55:00Z">
                  <w:rPr>
                    <w:ins w:id="11412" w:author="瑋婷 徐" w:date="2025-01-03T16:20:00Z" w16du:dateUtc="2025-01-03T08:20:00Z"/>
                    <w:rFonts w:ascii="Times New Roman" w:eastAsia="Times New Roman" w:hAnsi="Times New Roman" w:cs="Times New Roman"/>
                    <w:sz w:val="20"/>
                    <w:szCs w:val="20"/>
                  </w:rPr>
                </w:rPrChange>
              </w:rPr>
              <w:pPrChange w:id="114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5A4A8C6F"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414" w:author="瑋婷 徐" w:date="2025-01-03T16:20:00Z" w16du:dateUtc="2025-01-03T08:20:00Z"/>
                <w:rFonts w:asciiTheme="majorEastAsia" w:eastAsia="標楷體" w:hAnsiTheme="majorEastAsia" w:cstheme="majorEastAsia"/>
                <w:rPrChange w:id="11415" w:author="瑋婷 徐" w:date="2025-01-04T22:55:00Z" w16du:dateUtc="2025-01-04T14:55:00Z">
                  <w:rPr>
                    <w:ins w:id="11416" w:author="瑋婷 徐" w:date="2025-01-03T16:20:00Z" w16du:dateUtc="2025-01-03T08:20:00Z"/>
                    <w:rFonts w:ascii="Times New Roman" w:eastAsia="Times New Roman" w:hAnsi="Times New Roman" w:cs="Times New Roman"/>
                    <w:sz w:val="20"/>
                    <w:szCs w:val="20"/>
                  </w:rPr>
                </w:rPrChange>
              </w:rPr>
              <w:pPrChange w:id="114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46381B" w14:paraId="3FC75462" w14:textId="77777777" w:rsidTr="003C19C7">
        <w:trPr>
          <w:trHeight w:val="600"/>
          <w:ins w:id="11418"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3B81A1FA" w14:textId="77777777" w:rsidR="00DA433E" w:rsidRPr="0046381B" w:rsidRDefault="00DA433E">
            <w:pPr>
              <w:spacing w:line="360" w:lineRule="auto"/>
              <w:jc w:val="both"/>
              <w:rPr>
                <w:ins w:id="11419" w:author="瑋婷 徐" w:date="2025-01-03T16:20:00Z" w16du:dateUtc="2025-01-03T08:20:00Z"/>
                <w:rFonts w:asciiTheme="majorEastAsia" w:eastAsia="標楷體" w:hAnsiTheme="majorEastAsia" w:cstheme="majorEastAsia"/>
                <w:b w:val="0"/>
                <w:bCs w:val="0"/>
                <w:color w:val="000000"/>
                <w:rPrChange w:id="11420" w:author="瑋婷 徐" w:date="2025-01-04T22:55:00Z" w16du:dateUtc="2025-01-04T14:55:00Z">
                  <w:rPr>
                    <w:ins w:id="11421" w:author="瑋婷 徐" w:date="2025-01-03T16:20:00Z" w16du:dateUtc="2025-01-03T08:20:00Z"/>
                    <w:rFonts w:cs="Calibri"/>
                    <w:color w:val="000000"/>
                    <w:sz w:val="22"/>
                  </w:rPr>
                </w:rPrChange>
              </w:rPr>
              <w:pPrChange w:id="11422" w:author="瑋婷 徐" w:date="2025-01-03T16:21:00Z" w16du:dateUtc="2025-01-03T08:21:00Z">
                <w:pPr/>
              </w:pPrChange>
            </w:pPr>
            <w:ins w:id="11423" w:author="瑋婷 徐" w:date="2025-01-03T16:20:00Z" w16du:dateUtc="2025-01-03T08:20:00Z">
              <w:r w:rsidRPr="0046381B">
                <w:rPr>
                  <w:rFonts w:asciiTheme="majorEastAsia" w:eastAsia="標楷體" w:hAnsiTheme="majorEastAsia" w:cstheme="majorEastAsia"/>
                  <w:b w:val="0"/>
                  <w:bCs w:val="0"/>
                  <w:color w:val="000000"/>
                  <w:rPrChange w:id="11424" w:author="瑋婷 徐" w:date="2025-01-04T22:55:00Z" w16du:dateUtc="2025-01-04T14:55:00Z">
                    <w:rPr>
                      <w:rFonts w:cs="Calibri"/>
                      <w:color w:val="000000"/>
                      <w:sz w:val="22"/>
                    </w:rPr>
                  </w:rPrChange>
                </w:rPr>
                <w:t>大彎嘴</w:t>
              </w:r>
              <w:r w:rsidRPr="0046381B">
                <w:rPr>
                  <w:rFonts w:asciiTheme="majorEastAsia" w:eastAsia="標楷體" w:hAnsiTheme="majorEastAsia" w:cstheme="majorEastAsia"/>
                  <w:b w:val="0"/>
                  <w:bCs w:val="0"/>
                  <w:color w:val="000000"/>
                  <w:rPrChange w:id="11425" w:author="瑋婷 徐" w:date="2025-01-04T22:55:00Z" w16du:dateUtc="2025-01-04T14:55:00Z">
                    <w:rPr>
                      <w:rFonts w:cs="Calibri"/>
                      <w:color w:val="000000"/>
                      <w:sz w:val="22"/>
                    </w:rPr>
                  </w:rPrChange>
                </w:rPr>
                <w:t xml:space="preserve"> </w:t>
              </w:r>
              <w:r w:rsidRPr="0046381B">
                <w:rPr>
                  <w:rFonts w:asciiTheme="majorEastAsia" w:eastAsia="標楷體" w:hAnsiTheme="majorEastAsia" w:cstheme="majorEastAsia"/>
                  <w:b w:val="0"/>
                  <w:bCs w:val="0"/>
                  <w:color w:val="000000"/>
                  <w:rPrChange w:id="11426" w:author="瑋婷 徐" w:date="2025-01-04T22:55:00Z" w16du:dateUtc="2025-01-04T14:55:00Z">
                    <w:rPr>
                      <w:color w:val="000000"/>
                      <w:sz w:val="22"/>
                    </w:rPr>
                  </w:rPrChange>
                </w:rPr>
                <w:t>◎</w:t>
              </w:r>
              <w:r w:rsidRPr="0046381B">
                <w:rPr>
                  <w:rFonts w:asciiTheme="majorEastAsia" w:eastAsia="標楷體" w:hAnsiTheme="majorEastAsia" w:cstheme="majorEastAsia"/>
                  <w:b w:val="0"/>
                  <w:bCs w:val="0"/>
                  <w:color w:val="000000"/>
                  <w:rPrChange w:id="11427" w:author="瑋婷 徐" w:date="2025-01-04T22:55:00Z" w16du:dateUtc="2025-01-04T14:55:00Z">
                    <w:rPr>
                      <w:rFonts w:cs="Calibri"/>
                      <w:color w:val="000000"/>
                      <w:sz w:val="22"/>
                    </w:rPr>
                  </w:rPrChange>
                </w:rPr>
                <w:t xml:space="preserve"> </w:t>
              </w:r>
            </w:ins>
          </w:p>
        </w:tc>
        <w:tc>
          <w:tcPr>
            <w:tcW w:w="1286" w:type="pct"/>
            <w:hideMark/>
          </w:tcPr>
          <w:p w14:paraId="772FC0C5"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28" w:author="瑋婷 徐" w:date="2025-01-03T16:20:00Z" w16du:dateUtc="2025-01-03T08:20:00Z"/>
                <w:rFonts w:asciiTheme="majorEastAsia" w:eastAsia="標楷體" w:hAnsiTheme="majorEastAsia" w:cstheme="majorEastAsia"/>
                <w:i/>
                <w:iCs/>
                <w:color w:val="000000"/>
                <w:rPrChange w:id="11429" w:author="瑋婷 徐" w:date="2025-01-04T22:55:00Z" w16du:dateUtc="2025-01-04T14:55:00Z">
                  <w:rPr>
                    <w:ins w:id="11430" w:author="瑋婷 徐" w:date="2025-01-03T16:20:00Z" w16du:dateUtc="2025-01-03T08:20:00Z"/>
                    <w:rFonts w:cs="Calibri"/>
                    <w:i/>
                    <w:iCs/>
                    <w:color w:val="000000"/>
                    <w:sz w:val="22"/>
                  </w:rPr>
                </w:rPrChange>
              </w:rPr>
              <w:pPrChange w:id="1143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432" w:author="瑋婷 徐" w:date="2025-01-03T16:20:00Z" w16du:dateUtc="2025-01-03T08:20:00Z">
              <w:r w:rsidRPr="0046381B">
                <w:rPr>
                  <w:rFonts w:asciiTheme="majorEastAsia" w:eastAsia="標楷體" w:hAnsiTheme="majorEastAsia" w:cstheme="majorEastAsia"/>
                  <w:i/>
                  <w:iCs/>
                  <w:color w:val="000000"/>
                  <w:rPrChange w:id="11433" w:author="瑋婷 徐" w:date="2025-01-04T22:55:00Z" w16du:dateUtc="2025-01-04T14:55:00Z">
                    <w:rPr>
                      <w:rFonts w:cs="Calibri"/>
                      <w:i/>
                      <w:iCs/>
                      <w:color w:val="000000"/>
                      <w:sz w:val="22"/>
                    </w:rPr>
                  </w:rPrChange>
                </w:rPr>
                <w:t>Erythrogenys erythrocnemis</w:t>
              </w:r>
            </w:ins>
          </w:p>
        </w:tc>
        <w:tc>
          <w:tcPr>
            <w:tcW w:w="148" w:type="pct"/>
            <w:noWrap/>
            <w:hideMark/>
          </w:tcPr>
          <w:p w14:paraId="7E03344F"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34" w:author="瑋婷 徐" w:date="2025-01-03T16:20:00Z" w16du:dateUtc="2025-01-03T08:20:00Z"/>
                <w:rFonts w:asciiTheme="majorEastAsia" w:eastAsia="標楷體" w:hAnsiTheme="majorEastAsia" w:cstheme="majorEastAsia"/>
                <w:i/>
                <w:iCs/>
                <w:color w:val="000000"/>
                <w:rPrChange w:id="11435" w:author="瑋婷 徐" w:date="2025-01-04T22:55:00Z" w16du:dateUtc="2025-01-04T14:55:00Z">
                  <w:rPr>
                    <w:ins w:id="11436" w:author="瑋婷 徐" w:date="2025-01-03T16:20:00Z" w16du:dateUtc="2025-01-03T08:20:00Z"/>
                    <w:rFonts w:cs="Calibri"/>
                    <w:i/>
                    <w:iCs/>
                    <w:color w:val="000000"/>
                    <w:sz w:val="22"/>
                  </w:rPr>
                </w:rPrChange>
              </w:rPr>
              <w:pPrChange w:id="114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BFAA685"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38" w:author="瑋婷 徐" w:date="2025-01-03T16:20:00Z" w16du:dateUtc="2025-01-03T08:20:00Z"/>
                <w:rFonts w:asciiTheme="majorEastAsia" w:eastAsia="標楷體" w:hAnsiTheme="majorEastAsia" w:cstheme="majorEastAsia"/>
                <w:rPrChange w:id="11439" w:author="瑋婷 徐" w:date="2025-01-04T22:55:00Z" w16du:dateUtc="2025-01-04T14:55:00Z">
                  <w:rPr>
                    <w:ins w:id="11440" w:author="瑋婷 徐" w:date="2025-01-03T16:20:00Z" w16du:dateUtc="2025-01-03T08:20:00Z"/>
                    <w:rFonts w:ascii="Times New Roman" w:eastAsia="Times New Roman" w:hAnsi="Times New Roman" w:cs="Times New Roman"/>
                    <w:sz w:val="20"/>
                    <w:szCs w:val="20"/>
                  </w:rPr>
                </w:rPrChange>
              </w:rPr>
              <w:pPrChange w:id="114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9D324D8"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42" w:author="瑋婷 徐" w:date="2025-01-03T16:20:00Z" w16du:dateUtc="2025-01-03T08:20:00Z"/>
                <w:rFonts w:asciiTheme="majorEastAsia" w:eastAsia="標楷體" w:hAnsiTheme="majorEastAsia" w:cstheme="majorEastAsia"/>
                <w:color w:val="000000"/>
                <w:rPrChange w:id="11443" w:author="瑋婷 徐" w:date="2025-01-04T22:55:00Z" w16du:dateUtc="2025-01-04T14:55:00Z">
                  <w:rPr>
                    <w:ins w:id="11444" w:author="瑋婷 徐" w:date="2025-01-03T16:20:00Z" w16du:dateUtc="2025-01-03T08:20:00Z"/>
                    <w:rFonts w:cs="Calibri"/>
                    <w:color w:val="000000"/>
                    <w:sz w:val="22"/>
                  </w:rPr>
                </w:rPrChange>
              </w:rPr>
              <w:pPrChange w:id="114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446" w:author="瑋婷 徐" w:date="2025-01-03T16:20:00Z" w16du:dateUtc="2025-01-03T08:20:00Z">
              <w:r w:rsidRPr="0046381B">
                <w:rPr>
                  <w:rFonts w:asciiTheme="majorEastAsia" w:eastAsia="標楷體" w:hAnsiTheme="majorEastAsia" w:cstheme="majorEastAsia"/>
                  <w:color w:val="000000"/>
                  <w:rPrChange w:id="11447" w:author="瑋婷 徐" w:date="2025-01-04T22:55:00Z" w16du:dateUtc="2025-01-04T14:55:00Z">
                    <w:rPr>
                      <w:rFonts w:cs="Calibri"/>
                      <w:color w:val="000000"/>
                      <w:sz w:val="22"/>
                    </w:rPr>
                  </w:rPrChange>
                </w:rPr>
                <w:t>*</w:t>
              </w:r>
            </w:ins>
          </w:p>
        </w:tc>
        <w:tc>
          <w:tcPr>
            <w:tcW w:w="148" w:type="pct"/>
            <w:noWrap/>
            <w:hideMark/>
          </w:tcPr>
          <w:p w14:paraId="743934DA"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48" w:author="瑋婷 徐" w:date="2025-01-03T16:20:00Z" w16du:dateUtc="2025-01-03T08:20:00Z"/>
                <w:rFonts w:asciiTheme="majorEastAsia" w:eastAsia="標楷體" w:hAnsiTheme="majorEastAsia" w:cstheme="majorEastAsia"/>
                <w:color w:val="000000"/>
                <w:rPrChange w:id="11449" w:author="瑋婷 徐" w:date="2025-01-04T22:55:00Z" w16du:dateUtc="2025-01-04T14:55:00Z">
                  <w:rPr>
                    <w:ins w:id="11450" w:author="瑋婷 徐" w:date="2025-01-03T16:20:00Z" w16du:dateUtc="2025-01-03T08:20:00Z"/>
                    <w:rFonts w:cs="Calibri"/>
                    <w:color w:val="000000"/>
                    <w:sz w:val="22"/>
                  </w:rPr>
                </w:rPrChange>
              </w:rPr>
              <w:pPrChange w:id="1145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452" w:author="瑋婷 徐" w:date="2025-01-03T16:20:00Z" w16du:dateUtc="2025-01-03T08:20:00Z">
              <w:r w:rsidRPr="0046381B">
                <w:rPr>
                  <w:rFonts w:asciiTheme="majorEastAsia" w:eastAsia="標楷體" w:hAnsiTheme="majorEastAsia" w:cstheme="majorEastAsia"/>
                  <w:color w:val="000000"/>
                  <w:rPrChange w:id="11453" w:author="瑋婷 徐" w:date="2025-01-04T22:55:00Z" w16du:dateUtc="2025-01-04T14:55:00Z">
                    <w:rPr>
                      <w:rFonts w:cs="Calibri"/>
                      <w:color w:val="000000"/>
                      <w:sz w:val="22"/>
                    </w:rPr>
                  </w:rPrChange>
                </w:rPr>
                <w:t>*</w:t>
              </w:r>
            </w:ins>
          </w:p>
        </w:tc>
        <w:tc>
          <w:tcPr>
            <w:tcW w:w="148" w:type="pct"/>
            <w:noWrap/>
            <w:hideMark/>
          </w:tcPr>
          <w:p w14:paraId="51AD8CD9"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54" w:author="瑋婷 徐" w:date="2025-01-03T16:20:00Z" w16du:dateUtc="2025-01-03T08:20:00Z"/>
                <w:rFonts w:asciiTheme="majorEastAsia" w:eastAsia="標楷體" w:hAnsiTheme="majorEastAsia" w:cstheme="majorEastAsia"/>
                <w:color w:val="000000"/>
                <w:rPrChange w:id="11455" w:author="瑋婷 徐" w:date="2025-01-04T22:55:00Z" w16du:dateUtc="2025-01-04T14:55:00Z">
                  <w:rPr>
                    <w:ins w:id="11456" w:author="瑋婷 徐" w:date="2025-01-03T16:20:00Z" w16du:dateUtc="2025-01-03T08:20:00Z"/>
                    <w:rFonts w:cs="Calibri"/>
                    <w:color w:val="000000"/>
                    <w:sz w:val="22"/>
                  </w:rPr>
                </w:rPrChange>
              </w:rPr>
              <w:pPrChange w:id="114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0A015234"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58" w:author="瑋婷 徐" w:date="2025-01-03T16:20:00Z" w16du:dateUtc="2025-01-03T08:20:00Z"/>
                <w:rFonts w:asciiTheme="majorEastAsia" w:eastAsia="標楷體" w:hAnsiTheme="majorEastAsia" w:cstheme="majorEastAsia"/>
                <w:rPrChange w:id="11459" w:author="瑋婷 徐" w:date="2025-01-04T22:55:00Z" w16du:dateUtc="2025-01-04T14:55:00Z">
                  <w:rPr>
                    <w:ins w:id="11460" w:author="瑋婷 徐" w:date="2025-01-03T16:20:00Z" w16du:dateUtc="2025-01-03T08:20:00Z"/>
                    <w:rFonts w:ascii="Times New Roman" w:eastAsia="Times New Roman" w:hAnsi="Times New Roman" w:cs="Times New Roman"/>
                    <w:sz w:val="20"/>
                    <w:szCs w:val="20"/>
                  </w:rPr>
                </w:rPrChange>
              </w:rPr>
              <w:pPrChange w:id="114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09ABE431" w14:textId="77777777" w:rsidR="00DA433E" w:rsidRPr="0046381B"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1462" w:author="瑋婷 徐" w:date="2025-01-03T16:33:00Z" w16du:dateUtc="2025-01-03T08:33:00Z"/>
                <w:rFonts w:asciiTheme="majorEastAsia" w:eastAsia="標楷體" w:hAnsiTheme="majorEastAsia" w:cstheme="majorEastAsia"/>
              </w:rPr>
            </w:pPr>
          </w:p>
        </w:tc>
        <w:tc>
          <w:tcPr>
            <w:tcW w:w="148" w:type="pct"/>
            <w:noWrap/>
            <w:hideMark/>
          </w:tcPr>
          <w:p w14:paraId="6FBB418C" w14:textId="4CFFBABE"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63" w:author="瑋婷 徐" w:date="2025-01-03T16:20:00Z" w16du:dateUtc="2025-01-03T08:20:00Z"/>
                <w:rFonts w:asciiTheme="majorEastAsia" w:eastAsia="標楷體" w:hAnsiTheme="majorEastAsia" w:cstheme="majorEastAsia"/>
                <w:rPrChange w:id="11464" w:author="瑋婷 徐" w:date="2025-01-04T22:55:00Z" w16du:dateUtc="2025-01-04T14:55:00Z">
                  <w:rPr>
                    <w:ins w:id="11465" w:author="瑋婷 徐" w:date="2025-01-03T16:20:00Z" w16du:dateUtc="2025-01-03T08:20:00Z"/>
                    <w:rFonts w:ascii="Times New Roman" w:eastAsia="Times New Roman" w:hAnsi="Times New Roman" w:cs="Times New Roman"/>
                    <w:sz w:val="20"/>
                    <w:szCs w:val="20"/>
                  </w:rPr>
                </w:rPrChange>
              </w:rPr>
              <w:pPrChange w:id="1146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DCE7B96"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67" w:author="瑋婷 徐" w:date="2025-01-03T16:20:00Z" w16du:dateUtc="2025-01-03T08:20:00Z"/>
                <w:rFonts w:asciiTheme="majorEastAsia" w:eastAsia="標楷體" w:hAnsiTheme="majorEastAsia" w:cstheme="majorEastAsia"/>
                <w:rPrChange w:id="11468" w:author="瑋婷 徐" w:date="2025-01-04T22:55:00Z" w16du:dateUtc="2025-01-04T14:55:00Z">
                  <w:rPr>
                    <w:ins w:id="11469" w:author="瑋婷 徐" w:date="2025-01-03T16:20:00Z" w16du:dateUtc="2025-01-03T08:20:00Z"/>
                    <w:rFonts w:ascii="Times New Roman" w:eastAsia="Times New Roman" w:hAnsi="Times New Roman" w:cs="Times New Roman"/>
                    <w:sz w:val="20"/>
                    <w:szCs w:val="20"/>
                  </w:rPr>
                </w:rPrChange>
              </w:rPr>
              <w:pPrChange w:id="114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56820B3"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71" w:author="瑋婷 徐" w:date="2025-01-03T16:20:00Z" w16du:dateUtc="2025-01-03T08:20:00Z"/>
                <w:rFonts w:asciiTheme="majorEastAsia" w:eastAsia="標楷體" w:hAnsiTheme="majorEastAsia" w:cstheme="majorEastAsia"/>
                <w:rPrChange w:id="11472" w:author="瑋婷 徐" w:date="2025-01-04T22:55:00Z" w16du:dateUtc="2025-01-04T14:55:00Z">
                  <w:rPr>
                    <w:ins w:id="11473" w:author="瑋婷 徐" w:date="2025-01-03T16:20:00Z" w16du:dateUtc="2025-01-03T08:20:00Z"/>
                    <w:rFonts w:ascii="Times New Roman" w:eastAsia="Times New Roman" w:hAnsi="Times New Roman" w:cs="Times New Roman"/>
                    <w:sz w:val="20"/>
                    <w:szCs w:val="20"/>
                  </w:rPr>
                </w:rPrChange>
              </w:rPr>
              <w:pPrChange w:id="114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6BB72EE"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75" w:author="瑋婷 徐" w:date="2025-01-03T16:20:00Z" w16du:dateUtc="2025-01-03T08:20:00Z"/>
                <w:rFonts w:asciiTheme="majorEastAsia" w:eastAsia="標楷體" w:hAnsiTheme="majorEastAsia" w:cstheme="majorEastAsia"/>
                <w:rPrChange w:id="11476" w:author="瑋婷 徐" w:date="2025-01-04T22:55:00Z" w16du:dateUtc="2025-01-04T14:55:00Z">
                  <w:rPr>
                    <w:ins w:id="11477" w:author="瑋婷 徐" w:date="2025-01-03T16:20:00Z" w16du:dateUtc="2025-01-03T08:20:00Z"/>
                    <w:rFonts w:ascii="Times New Roman" w:eastAsia="Times New Roman" w:hAnsi="Times New Roman" w:cs="Times New Roman"/>
                    <w:sz w:val="20"/>
                    <w:szCs w:val="20"/>
                  </w:rPr>
                </w:rPrChange>
              </w:rPr>
              <w:pPrChange w:id="114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5A51EBC2" w14:textId="77777777" w:rsidR="00DA433E" w:rsidRPr="0046381B"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1479" w:author="瑋婷 徐" w:date="2025-01-03T16:33:00Z" w16du:dateUtc="2025-01-03T08:33:00Z"/>
                <w:rFonts w:asciiTheme="majorEastAsia" w:eastAsia="標楷體" w:hAnsiTheme="majorEastAsia" w:cstheme="majorEastAsia"/>
              </w:rPr>
            </w:pPr>
          </w:p>
        </w:tc>
        <w:tc>
          <w:tcPr>
            <w:tcW w:w="148" w:type="pct"/>
            <w:noWrap/>
            <w:hideMark/>
          </w:tcPr>
          <w:p w14:paraId="5034F0B2" w14:textId="1ADAE362"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80" w:author="瑋婷 徐" w:date="2025-01-03T16:20:00Z" w16du:dateUtc="2025-01-03T08:20:00Z"/>
                <w:rFonts w:asciiTheme="majorEastAsia" w:eastAsia="標楷體" w:hAnsiTheme="majorEastAsia" w:cstheme="majorEastAsia"/>
                <w:rPrChange w:id="11481" w:author="瑋婷 徐" w:date="2025-01-04T22:55:00Z" w16du:dateUtc="2025-01-04T14:55:00Z">
                  <w:rPr>
                    <w:ins w:id="11482" w:author="瑋婷 徐" w:date="2025-01-03T16:20:00Z" w16du:dateUtc="2025-01-03T08:20:00Z"/>
                    <w:rFonts w:ascii="Times New Roman" w:eastAsia="Times New Roman" w:hAnsi="Times New Roman" w:cs="Times New Roman"/>
                    <w:sz w:val="20"/>
                    <w:szCs w:val="20"/>
                  </w:rPr>
                </w:rPrChange>
              </w:rPr>
              <w:pPrChange w:id="114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A02CD82"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84" w:author="瑋婷 徐" w:date="2025-01-03T16:20:00Z" w16du:dateUtc="2025-01-03T08:20:00Z"/>
                <w:rFonts w:asciiTheme="majorEastAsia" w:eastAsia="標楷體" w:hAnsiTheme="majorEastAsia" w:cstheme="majorEastAsia"/>
                <w:rPrChange w:id="11485" w:author="瑋婷 徐" w:date="2025-01-04T22:55:00Z" w16du:dateUtc="2025-01-04T14:55:00Z">
                  <w:rPr>
                    <w:ins w:id="11486" w:author="瑋婷 徐" w:date="2025-01-03T16:20:00Z" w16du:dateUtc="2025-01-03T08:20:00Z"/>
                    <w:rFonts w:ascii="Times New Roman" w:eastAsia="Times New Roman" w:hAnsi="Times New Roman" w:cs="Times New Roman"/>
                    <w:sz w:val="20"/>
                    <w:szCs w:val="20"/>
                  </w:rPr>
                </w:rPrChange>
              </w:rPr>
              <w:pPrChange w:id="114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892BCD4"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88" w:author="瑋婷 徐" w:date="2025-01-03T16:20:00Z" w16du:dateUtc="2025-01-03T08:20:00Z"/>
                <w:rFonts w:asciiTheme="majorEastAsia" w:eastAsia="標楷體" w:hAnsiTheme="majorEastAsia" w:cstheme="majorEastAsia"/>
                <w:color w:val="000000"/>
                <w:rPrChange w:id="11489" w:author="瑋婷 徐" w:date="2025-01-04T22:55:00Z" w16du:dateUtc="2025-01-04T14:55:00Z">
                  <w:rPr>
                    <w:ins w:id="11490" w:author="瑋婷 徐" w:date="2025-01-03T16:20:00Z" w16du:dateUtc="2025-01-03T08:20:00Z"/>
                    <w:rFonts w:cs="Calibri"/>
                    <w:color w:val="000000"/>
                    <w:sz w:val="22"/>
                  </w:rPr>
                </w:rPrChange>
              </w:rPr>
              <w:pPrChange w:id="114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492" w:author="瑋婷 徐" w:date="2025-01-03T16:20:00Z" w16du:dateUtc="2025-01-03T08:20:00Z">
              <w:r w:rsidRPr="0046381B">
                <w:rPr>
                  <w:rFonts w:asciiTheme="majorEastAsia" w:eastAsia="標楷體" w:hAnsiTheme="majorEastAsia" w:cstheme="majorEastAsia"/>
                  <w:color w:val="000000"/>
                  <w:rPrChange w:id="11493" w:author="瑋婷 徐" w:date="2025-01-04T22:55:00Z" w16du:dateUtc="2025-01-04T14:55:00Z">
                    <w:rPr>
                      <w:rFonts w:cs="Calibri"/>
                      <w:color w:val="000000"/>
                      <w:sz w:val="22"/>
                    </w:rPr>
                  </w:rPrChange>
                </w:rPr>
                <w:t>*</w:t>
              </w:r>
            </w:ins>
          </w:p>
        </w:tc>
        <w:tc>
          <w:tcPr>
            <w:tcW w:w="148" w:type="pct"/>
            <w:noWrap/>
            <w:hideMark/>
          </w:tcPr>
          <w:p w14:paraId="30631198"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94" w:author="瑋婷 徐" w:date="2025-01-03T16:20:00Z" w16du:dateUtc="2025-01-03T08:20:00Z"/>
                <w:rFonts w:asciiTheme="majorEastAsia" w:eastAsia="標楷體" w:hAnsiTheme="majorEastAsia" w:cstheme="majorEastAsia"/>
                <w:color w:val="000000"/>
                <w:rPrChange w:id="11495" w:author="瑋婷 徐" w:date="2025-01-04T22:55:00Z" w16du:dateUtc="2025-01-04T14:55:00Z">
                  <w:rPr>
                    <w:ins w:id="11496" w:author="瑋婷 徐" w:date="2025-01-03T16:20:00Z" w16du:dateUtc="2025-01-03T08:20:00Z"/>
                    <w:rFonts w:cs="Calibri"/>
                    <w:color w:val="000000"/>
                    <w:sz w:val="22"/>
                  </w:rPr>
                </w:rPrChange>
              </w:rPr>
              <w:pPrChange w:id="114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63A6C25E"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498" w:author="瑋婷 徐" w:date="2025-01-03T16:20:00Z" w16du:dateUtc="2025-01-03T08:20:00Z"/>
                <w:rFonts w:asciiTheme="majorEastAsia" w:eastAsia="標楷體" w:hAnsiTheme="majorEastAsia" w:cstheme="majorEastAsia"/>
                <w:rPrChange w:id="11499" w:author="瑋婷 徐" w:date="2025-01-04T22:55:00Z" w16du:dateUtc="2025-01-04T14:55:00Z">
                  <w:rPr>
                    <w:ins w:id="11500" w:author="瑋婷 徐" w:date="2025-01-03T16:20:00Z" w16du:dateUtc="2025-01-03T08:20:00Z"/>
                    <w:rFonts w:ascii="Times New Roman" w:eastAsia="Times New Roman" w:hAnsi="Times New Roman" w:cs="Times New Roman"/>
                    <w:sz w:val="20"/>
                    <w:szCs w:val="20"/>
                  </w:rPr>
                </w:rPrChange>
              </w:rPr>
              <w:pPrChange w:id="115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F7B7B4D"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502" w:author="瑋婷 徐" w:date="2025-01-03T16:20:00Z" w16du:dateUtc="2025-01-03T08:20:00Z"/>
                <w:rFonts w:asciiTheme="majorEastAsia" w:eastAsia="標楷體" w:hAnsiTheme="majorEastAsia" w:cstheme="majorEastAsia"/>
                <w:rPrChange w:id="11503" w:author="瑋婷 徐" w:date="2025-01-04T22:55:00Z" w16du:dateUtc="2025-01-04T14:55:00Z">
                  <w:rPr>
                    <w:ins w:id="11504" w:author="瑋婷 徐" w:date="2025-01-03T16:20:00Z" w16du:dateUtc="2025-01-03T08:20:00Z"/>
                    <w:rFonts w:ascii="Times New Roman" w:eastAsia="Times New Roman" w:hAnsi="Times New Roman" w:cs="Times New Roman"/>
                    <w:sz w:val="20"/>
                    <w:szCs w:val="20"/>
                  </w:rPr>
                </w:rPrChange>
              </w:rPr>
              <w:pPrChange w:id="115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F35E2B6"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506" w:author="瑋婷 徐" w:date="2025-01-03T16:20:00Z" w16du:dateUtc="2025-01-03T08:20:00Z"/>
                <w:rFonts w:asciiTheme="majorEastAsia" w:eastAsia="標楷體" w:hAnsiTheme="majorEastAsia" w:cstheme="majorEastAsia"/>
                <w:rPrChange w:id="11507" w:author="瑋婷 徐" w:date="2025-01-04T22:55:00Z" w16du:dateUtc="2025-01-04T14:55:00Z">
                  <w:rPr>
                    <w:ins w:id="11508" w:author="瑋婷 徐" w:date="2025-01-03T16:20:00Z" w16du:dateUtc="2025-01-03T08:20:00Z"/>
                    <w:rFonts w:ascii="Times New Roman" w:eastAsia="Times New Roman" w:hAnsi="Times New Roman" w:cs="Times New Roman"/>
                    <w:sz w:val="20"/>
                    <w:szCs w:val="20"/>
                  </w:rPr>
                </w:rPrChange>
              </w:rPr>
              <w:pPrChange w:id="115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21471A44"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510" w:author="瑋婷 徐" w:date="2025-01-03T16:20:00Z" w16du:dateUtc="2025-01-03T08:20:00Z"/>
                <w:rFonts w:asciiTheme="majorEastAsia" w:eastAsia="標楷體" w:hAnsiTheme="majorEastAsia" w:cstheme="majorEastAsia"/>
                <w:rPrChange w:id="11511" w:author="瑋婷 徐" w:date="2025-01-04T22:55:00Z" w16du:dateUtc="2025-01-04T14:55:00Z">
                  <w:rPr>
                    <w:ins w:id="11512" w:author="瑋婷 徐" w:date="2025-01-03T16:20:00Z" w16du:dateUtc="2025-01-03T08:20:00Z"/>
                    <w:rFonts w:ascii="Times New Roman" w:eastAsia="Times New Roman" w:hAnsi="Times New Roman" w:cs="Times New Roman"/>
                    <w:sz w:val="20"/>
                    <w:szCs w:val="20"/>
                  </w:rPr>
                </w:rPrChange>
              </w:rPr>
              <w:pPrChange w:id="115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720C7A" w:rsidRPr="0046381B" w14:paraId="6FA75E7D" w14:textId="77777777" w:rsidTr="003C19C7">
        <w:trPr>
          <w:cnfStyle w:val="000000100000" w:firstRow="0" w:lastRow="0" w:firstColumn="0" w:lastColumn="0" w:oddVBand="0" w:evenVBand="0" w:oddHBand="1" w:evenHBand="0" w:firstRowFirstColumn="0" w:firstRowLastColumn="0" w:lastRowFirstColumn="0" w:lastRowLastColumn="0"/>
          <w:trHeight w:val="300"/>
          <w:ins w:id="11514"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5CFCF77C" w14:textId="77777777" w:rsidR="00DA433E" w:rsidRPr="0046381B" w:rsidRDefault="00DA433E">
            <w:pPr>
              <w:spacing w:line="360" w:lineRule="auto"/>
              <w:jc w:val="both"/>
              <w:rPr>
                <w:ins w:id="11515" w:author="瑋婷 徐" w:date="2025-01-03T16:20:00Z" w16du:dateUtc="2025-01-03T08:20:00Z"/>
                <w:rFonts w:asciiTheme="majorEastAsia" w:eastAsia="標楷體" w:hAnsiTheme="majorEastAsia" w:cstheme="majorEastAsia"/>
                <w:b w:val="0"/>
                <w:bCs w:val="0"/>
                <w:color w:val="000000"/>
                <w:rPrChange w:id="11516" w:author="瑋婷 徐" w:date="2025-01-04T22:55:00Z" w16du:dateUtc="2025-01-04T14:55:00Z">
                  <w:rPr>
                    <w:ins w:id="11517" w:author="瑋婷 徐" w:date="2025-01-03T16:20:00Z" w16du:dateUtc="2025-01-03T08:20:00Z"/>
                    <w:rFonts w:cs="Calibri"/>
                    <w:color w:val="000000"/>
                    <w:sz w:val="22"/>
                  </w:rPr>
                </w:rPrChange>
              </w:rPr>
              <w:pPrChange w:id="11518" w:author="瑋婷 徐" w:date="2025-01-03T16:21:00Z" w16du:dateUtc="2025-01-03T08:21:00Z">
                <w:pPr/>
              </w:pPrChange>
            </w:pPr>
            <w:ins w:id="11519" w:author="瑋婷 徐" w:date="2025-01-03T16:20:00Z" w16du:dateUtc="2025-01-03T08:20:00Z">
              <w:r w:rsidRPr="0046381B">
                <w:rPr>
                  <w:rFonts w:asciiTheme="majorEastAsia" w:eastAsia="標楷體" w:hAnsiTheme="majorEastAsia" w:cstheme="majorEastAsia"/>
                  <w:b w:val="0"/>
                  <w:bCs w:val="0"/>
                  <w:color w:val="000000"/>
                  <w:rPrChange w:id="11520" w:author="瑋婷 徐" w:date="2025-01-04T22:55:00Z" w16du:dateUtc="2025-01-04T14:55:00Z">
                    <w:rPr>
                      <w:rFonts w:cs="Calibri"/>
                      <w:color w:val="000000"/>
                      <w:sz w:val="22"/>
                    </w:rPr>
                  </w:rPrChange>
                </w:rPr>
                <w:t>頭烏線</w:t>
              </w:r>
              <w:r w:rsidRPr="0046381B">
                <w:rPr>
                  <w:rFonts w:asciiTheme="majorEastAsia" w:eastAsia="標楷體" w:hAnsiTheme="majorEastAsia" w:cstheme="majorEastAsia"/>
                  <w:b w:val="0"/>
                  <w:bCs w:val="0"/>
                  <w:color w:val="000000"/>
                  <w:rPrChange w:id="11521" w:author="瑋婷 徐" w:date="2025-01-04T22:55:00Z" w16du:dateUtc="2025-01-04T14:55:00Z">
                    <w:rPr>
                      <w:rFonts w:cs="Calibri"/>
                      <w:color w:val="000000"/>
                      <w:sz w:val="22"/>
                    </w:rPr>
                  </w:rPrChange>
                </w:rPr>
                <w:t xml:space="preserve"> </w:t>
              </w:r>
              <w:r w:rsidRPr="0046381B">
                <w:rPr>
                  <w:rFonts w:asciiTheme="majorEastAsia" w:eastAsia="標楷體" w:hAnsiTheme="majorEastAsia" w:cstheme="majorEastAsia"/>
                  <w:b w:val="0"/>
                  <w:bCs w:val="0"/>
                  <w:color w:val="000000"/>
                  <w:rPrChange w:id="11522" w:author="瑋婷 徐" w:date="2025-01-04T22:55:00Z" w16du:dateUtc="2025-01-04T14:55:00Z">
                    <w:rPr>
                      <w:color w:val="000000"/>
                      <w:sz w:val="22"/>
                    </w:rPr>
                  </w:rPrChange>
                </w:rPr>
                <w:t>※</w:t>
              </w:r>
              <w:r w:rsidRPr="0046381B">
                <w:rPr>
                  <w:rFonts w:asciiTheme="majorEastAsia" w:eastAsia="標楷體" w:hAnsiTheme="majorEastAsia" w:cstheme="majorEastAsia"/>
                  <w:b w:val="0"/>
                  <w:bCs w:val="0"/>
                  <w:color w:val="000000"/>
                  <w:rPrChange w:id="11523" w:author="瑋婷 徐" w:date="2025-01-04T22:55:00Z" w16du:dateUtc="2025-01-04T14:55:00Z">
                    <w:rPr>
                      <w:rFonts w:cs="Calibri"/>
                      <w:color w:val="000000"/>
                      <w:sz w:val="22"/>
                    </w:rPr>
                  </w:rPrChange>
                </w:rPr>
                <w:t xml:space="preserve"> </w:t>
              </w:r>
            </w:ins>
          </w:p>
        </w:tc>
        <w:tc>
          <w:tcPr>
            <w:tcW w:w="1286" w:type="pct"/>
            <w:hideMark/>
          </w:tcPr>
          <w:p w14:paraId="6FAF3F9D"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24" w:author="瑋婷 徐" w:date="2025-01-03T16:20:00Z" w16du:dateUtc="2025-01-03T08:20:00Z"/>
                <w:rFonts w:asciiTheme="majorEastAsia" w:eastAsia="標楷體" w:hAnsiTheme="majorEastAsia" w:cstheme="majorEastAsia"/>
                <w:i/>
                <w:iCs/>
                <w:color w:val="000000"/>
                <w:rPrChange w:id="11525" w:author="瑋婷 徐" w:date="2025-01-04T22:55:00Z" w16du:dateUtc="2025-01-04T14:55:00Z">
                  <w:rPr>
                    <w:ins w:id="11526" w:author="瑋婷 徐" w:date="2025-01-03T16:20:00Z" w16du:dateUtc="2025-01-03T08:20:00Z"/>
                    <w:rFonts w:cs="Calibri"/>
                    <w:i/>
                    <w:iCs/>
                    <w:color w:val="000000"/>
                    <w:sz w:val="22"/>
                  </w:rPr>
                </w:rPrChange>
              </w:rPr>
              <w:pPrChange w:id="115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528" w:author="瑋婷 徐" w:date="2025-01-03T16:20:00Z" w16du:dateUtc="2025-01-03T08:20:00Z">
              <w:r w:rsidRPr="0046381B">
                <w:rPr>
                  <w:rFonts w:asciiTheme="majorEastAsia" w:eastAsia="標楷體" w:hAnsiTheme="majorEastAsia" w:cstheme="majorEastAsia"/>
                  <w:i/>
                  <w:iCs/>
                  <w:color w:val="000000"/>
                  <w:rPrChange w:id="11529" w:author="瑋婷 徐" w:date="2025-01-04T22:55:00Z" w16du:dateUtc="2025-01-04T14:55:00Z">
                    <w:rPr>
                      <w:rFonts w:cs="Calibri"/>
                      <w:i/>
                      <w:iCs/>
                      <w:color w:val="000000"/>
                      <w:sz w:val="22"/>
                    </w:rPr>
                  </w:rPrChange>
                </w:rPr>
                <w:t>Schoeniparus brunneus</w:t>
              </w:r>
            </w:ins>
          </w:p>
        </w:tc>
        <w:tc>
          <w:tcPr>
            <w:tcW w:w="148" w:type="pct"/>
            <w:noWrap/>
            <w:hideMark/>
          </w:tcPr>
          <w:p w14:paraId="312855A2"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30" w:author="瑋婷 徐" w:date="2025-01-03T16:20:00Z" w16du:dateUtc="2025-01-03T08:20:00Z"/>
                <w:rFonts w:asciiTheme="majorEastAsia" w:eastAsia="標楷體" w:hAnsiTheme="majorEastAsia" w:cstheme="majorEastAsia"/>
                <w:i/>
                <w:iCs/>
                <w:color w:val="000000"/>
                <w:rPrChange w:id="11531" w:author="瑋婷 徐" w:date="2025-01-04T22:55:00Z" w16du:dateUtc="2025-01-04T14:55:00Z">
                  <w:rPr>
                    <w:ins w:id="11532" w:author="瑋婷 徐" w:date="2025-01-03T16:20:00Z" w16du:dateUtc="2025-01-03T08:20:00Z"/>
                    <w:rFonts w:cs="Calibri"/>
                    <w:i/>
                    <w:iCs/>
                    <w:color w:val="000000"/>
                    <w:sz w:val="22"/>
                  </w:rPr>
                </w:rPrChange>
              </w:rPr>
              <w:pPrChange w:id="1153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369FB65"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34" w:author="瑋婷 徐" w:date="2025-01-03T16:20:00Z" w16du:dateUtc="2025-01-03T08:20:00Z"/>
                <w:rFonts w:asciiTheme="majorEastAsia" w:eastAsia="標楷體" w:hAnsiTheme="majorEastAsia" w:cstheme="majorEastAsia"/>
                <w:color w:val="000000"/>
                <w:rPrChange w:id="11535" w:author="瑋婷 徐" w:date="2025-01-04T22:55:00Z" w16du:dateUtc="2025-01-04T14:55:00Z">
                  <w:rPr>
                    <w:ins w:id="11536" w:author="瑋婷 徐" w:date="2025-01-03T16:20:00Z" w16du:dateUtc="2025-01-03T08:20:00Z"/>
                    <w:rFonts w:cs="Calibri"/>
                    <w:color w:val="000000"/>
                    <w:sz w:val="22"/>
                  </w:rPr>
                </w:rPrChange>
              </w:rPr>
              <w:pPrChange w:id="1153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538" w:author="瑋婷 徐" w:date="2025-01-03T16:20:00Z" w16du:dateUtc="2025-01-03T08:20:00Z">
              <w:r w:rsidRPr="0046381B">
                <w:rPr>
                  <w:rFonts w:asciiTheme="majorEastAsia" w:eastAsia="標楷體" w:hAnsiTheme="majorEastAsia" w:cstheme="majorEastAsia"/>
                  <w:color w:val="000000"/>
                  <w:rPrChange w:id="11539" w:author="瑋婷 徐" w:date="2025-01-04T22:55:00Z" w16du:dateUtc="2025-01-04T14:55:00Z">
                    <w:rPr>
                      <w:rFonts w:cs="Calibri"/>
                      <w:color w:val="000000"/>
                      <w:sz w:val="22"/>
                    </w:rPr>
                  </w:rPrChange>
                </w:rPr>
                <w:t>*</w:t>
              </w:r>
            </w:ins>
          </w:p>
        </w:tc>
        <w:tc>
          <w:tcPr>
            <w:tcW w:w="148" w:type="pct"/>
            <w:noWrap/>
            <w:hideMark/>
          </w:tcPr>
          <w:p w14:paraId="43DE3FD6"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40" w:author="瑋婷 徐" w:date="2025-01-03T16:20:00Z" w16du:dateUtc="2025-01-03T08:20:00Z"/>
                <w:rFonts w:asciiTheme="majorEastAsia" w:eastAsia="標楷體" w:hAnsiTheme="majorEastAsia" w:cstheme="majorEastAsia"/>
                <w:color w:val="000000"/>
                <w:rPrChange w:id="11541" w:author="瑋婷 徐" w:date="2025-01-04T22:55:00Z" w16du:dateUtc="2025-01-04T14:55:00Z">
                  <w:rPr>
                    <w:ins w:id="11542" w:author="瑋婷 徐" w:date="2025-01-03T16:20:00Z" w16du:dateUtc="2025-01-03T08:20:00Z"/>
                    <w:rFonts w:cs="Calibri"/>
                    <w:color w:val="000000"/>
                    <w:sz w:val="22"/>
                  </w:rPr>
                </w:rPrChange>
              </w:rPr>
              <w:pPrChange w:id="115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544" w:author="瑋婷 徐" w:date="2025-01-03T16:20:00Z" w16du:dateUtc="2025-01-03T08:20:00Z">
              <w:r w:rsidRPr="0046381B">
                <w:rPr>
                  <w:rFonts w:asciiTheme="majorEastAsia" w:eastAsia="標楷體" w:hAnsiTheme="majorEastAsia" w:cstheme="majorEastAsia"/>
                  <w:color w:val="000000"/>
                  <w:rPrChange w:id="11545" w:author="瑋婷 徐" w:date="2025-01-04T22:55:00Z" w16du:dateUtc="2025-01-04T14:55:00Z">
                    <w:rPr>
                      <w:rFonts w:cs="Calibri"/>
                      <w:color w:val="000000"/>
                      <w:sz w:val="22"/>
                    </w:rPr>
                  </w:rPrChange>
                </w:rPr>
                <w:t>*</w:t>
              </w:r>
            </w:ins>
          </w:p>
        </w:tc>
        <w:tc>
          <w:tcPr>
            <w:tcW w:w="148" w:type="pct"/>
            <w:noWrap/>
            <w:hideMark/>
          </w:tcPr>
          <w:p w14:paraId="4043CF2E"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46" w:author="瑋婷 徐" w:date="2025-01-03T16:20:00Z" w16du:dateUtc="2025-01-03T08:20:00Z"/>
                <w:rFonts w:asciiTheme="majorEastAsia" w:eastAsia="標楷體" w:hAnsiTheme="majorEastAsia" w:cstheme="majorEastAsia"/>
                <w:color w:val="000000"/>
                <w:rPrChange w:id="11547" w:author="瑋婷 徐" w:date="2025-01-04T22:55:00Z" w16du:dateUtc="2025-01-04T14:55:00Z">
                  <w:rPr>
                    <w:ins w:id="11548" w:author="瑋婷 徐" w:date="2025-01-03T16:20:00Z" w16du:dateUtc="2025-01-03T08:20:00Z"/>
                    <w:rFonts w:cs="Calibri"/>
                    <w:color w:val="000000"/>
                    <w:sz w:val="22"/>
                  </w:rPr>
                </w:rPrChange>
              </w:rPr>
              <w:pPrChange w:id="115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46FFAC5"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50" w:author="瑋婷 徐" w:date="2025-01-03T16:20:00Z" w16du:dateUtc="2025-01-03T08:20:00Z"/>
                <w:rFonts w:asciiTheme="majorEastAsia" w:eastAsia="標楷體" w:hAnsiTheme="majorEastAsia" w:cstheme="majorEastAsia"/>
                <w:rPrChange w:id="11551" w:author="瑋婷 徐" w:date="2025-01-04T22:55:00Z" w16du:dateUtc="2025-01-04T14:55:00Z">
                  <w:rPr>
                    <w:ins w:id="11552" w:author="瑋婷 徐" w:date="2025-01-03T16:20:00Z" w16du:dateUtc="2025-01-03T08:20:00Z"/>
                    <w:rFonts w:ascii="Times New Roman" w:eastAsia="Times New Roman" w:hAnsi="Times New Roman" w:cs="Times New Roman"/>
                    <w:sz w:val="20"/>
                    <w:szCs w:val="20"/>
                  </w:rPr>
                </w:rPrChange>
              </w:rPr>
              <w:pPrChange w:id="115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56F40FFD"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54" w:author="瑋婷 徐" w:date="2025-01-03T16:20:00Z" w16du:dateUtc="2025-01-03T08:20:00Z"/>
                <w:rFonts w:asciiTheme="majorEastAsia" w:eastAsia="標楷體" w:hAnsiTheme="majorEastAsia" w:cstheme="majorEastAsia"/>
                <w:rPrChange w:id="11555" w:author="瑋婷 徐" w:date="2025-01-04T22:55:00Z" w16du:dateUtc="2025-01-04T14:55:00Z">
                  <w:rPr>
                    <w:ins w:id="11556" w:author="瑋婷 徐" w:date="2025-01-03T16:20:00Z" w16du:dateUtc="2025-01-03T08:20:00Z"/>
                    <w:rFonts w:ascii="Times New Roman" w:eastAsia="Times New Roman" w:hAnsi="Times New Roman" w:cs="Times New Roman"/>
                    <w:sz w:val="20"/>
                    <w:szCs w:val="20"/>
                  </w:rPr>
                </w:rPrChange>
              </w:rPr>
              <w:pPrChange w:id="115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072BAE62" w14:textId="77777777" w:rsidR="00DA433E" w:rsidRPr="0046381B"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1558" w:author="瑋婷 徐" w:date="2025-01-03T16:33:00Z" w16du:dateUtc="2025-01-03T08:33:00Z"/>
                <w:rFonts w:asciiTheme="majorEastAsia" w:eastAsia="標楷體" w:hAnsiTheme="majorEastAsia" w:cstheme="majorEastAsia"/>
                <w:color w:val="000000"/>
              </w:rPr>
            </w:pPr>
          </w:p>
        </w:tc>
        <w:tc>
          <w:tcPr>
            <w:tcW w:w="148" w:type="pct"/>
            <w:noWrap/>
            <w:hideMark/>
          </w:tcPr>
          <w:p w14:paraId="6C162E21" w14:textId="225DE520"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59" w:author="瑋婷 徐" w:date="2025-01-03T16:20:00Z" w16du:dateUtc="2025-01-03T08:20:00Z"/>
                <w:rFonts w:asciiTheme="majorEastAsia" w:eastAsia="標楷體" w:hAnsiTheme="majorEastAsia" w:cstheme="majorEastAsia"/>
                <w:color w:val="000000"/>
                <w:rPrChange w:id="11560" w:author="瑋婷 徐" w:date="2025-01-04T22:55:00Z" w16du:dateUtc="2025-01-04T14:55:00Z">
                  <w:rPr>
                    <w:ins w:id="11561" w:author="瑋婷 徐" w:date="2025-01-03T16:20:00Z" w16du:dateUtc="2025-01-03T08:20:00Z"/>
                    <w:rFonts w:cs="Calibri"/>
                    <w:color w:val="000000"/>
                    <w:sz w:val="22"/>
                  </w:rPr>
                </w:rPrChange>
              </w:rPr>
              <w:pPrChange w:id="1156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563" w:author="瑋婷 徐" w:date="2025-01-03T16:20:00Z" w16du:dateUtc="2025-01-03T08:20:00Z">
              <w:r w:rsidRPr="0046381B">
                <w:rPr>
                  <w:rFonts w:asciiTheme="majorEastAsia" w:eastAsia="標楷體" w:hAnsiTheme="majorEastAsia" w:cstheme="majorEastAsia"/>
                  <w:color w:val="000000"/>
                  <w:rPrChange w:id="11564" w:author="瑋婷 徐" w:date="2025-01-04T22:55:00Z" w16du:dateUtc="2025-01-04T14:55:00Z">
                    <w:rPr>
                      <w:rFonts w:cs="Calibri"/>
                      <w:color w:val="000000"/>
                      <w:sz w:val="22"/>
                    </w:rPr>
                  </w:rPrChange>
                </w:rPr>
                <w:t>*</w:t>
              </w:r>
            </w:ins>
          </w:p>
        </w:tc>
        <w:tc>
          <w:tcPr>
            <w:tcW w:w="148" w:type="pct"/>
            <w:noWrap/>
            <w:hideMark/>
          </w:tcPr>
          <w:p w14:paraId="29F4A44C"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65" w:author="瑋婷 徐" w:date="2025-01-03T16:20:00Z" w16du:dateUtc="2025-01-03T08:20:00Z"/>
                <w:rFonts w:asciiTheme="majorEastAsia" w:eastAsia="標楷體" w:hAnsiTheme="majorEastAsia" w:cstheme="majorEastAsia"/>
                <w:color w:val="000000"/>
                <w:rPrChange w:id="11566" w:author="瑋婷 徐" w:date="2025-01-04T22:55:00Z" w16du:dateUtc="2025-01-04T14:55:00Z">
                  <w:rPr>
                    <w:ins w:id="11567" w:author="瑋婷 徐" w:date="2025-01-03T16:20:00Z" w16du:dateUtc="2025-01-03T08:20:00Z"/>
                    <w:rFonts w:cs="Calibri"/>
                    <w:color w:val="000000"/>
                    <w:sz w:val="22"/>
                  </w:rPr>
                </w:rPrChange>
              </w:rPr>
              <w:pPrChange w:id="1156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569" w:author="瑋婷 徐" w:date="2025-01-03T16:20:00Z" w16du:dateUtc="2025-01-03T08:20:00Z">
              <w:r w:rsidRPr="0046381B">
                <w:rPr>
                  <w:rFonts w:asciiTheme="majorEastAsia" w:eastAsia="標楷體" w:hAnsiTheme="majorEastAsia" w:cstheme="majorEastAsia"/>
                  <w:color w:val="000000"/>
                  <w:rPrChange w:id="11570" w:author="瑋婷 徐" w:date="2025-01-04T22:55:00Z" w16du:dateUtc="2025-01-04T14:55:00Z">
                    <w:rPr>
                      <w:rFonts w:cs="Calibri"/>
                      <w:color w:val="000000"/>
                      <w:sz w:val="22"/>
                    </w:rPr>
                  </w:rPrChange>
                </w:rPr>
                <w:t>*</w:t>
              </w:r>
            </w:ins>
          </w:p>
        </w:tc>
        <w:tc>
          <w:tcPr>
            <w:tcW w:w="148" w:type="pct"/>
            <w:noWrap/>
            <w:hideMark/>
          </w:tcPr>
          <w:p w14:paraId="294FB846"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71" w:author="瑋婷 徐" w:date="2025-01-03T16:20:00Z" w16du:dateUtc="2025-01-03T08:20:00Z"/>
                <w:rFonts w:asciiTheme="majorEastAsia" w:eastAsia="標楷體" w:hAnsiTheme="majorEastAsia" w:cstheme="majorEastAsia"/>
                <w:color w:val="000000"/>
                <w:rPrChange w:id="11572" w:author="瑋婷 徐" w:date="2025-01-04T22:55:00Z" w16du:dateUtc="2025-01-04T14:55:00Z">
                  <w:rPr>
                    <w:ins w:id="11573" w:author="瑋婷 徐" w:date="2025-01-03T16:20:00Z" w16du:dateUtc="2025-01-03T08:20:00Z"/>
                    <w:rFonts w:cs="Calibri"/>
                    <w:color w:val="000000"/>
                    <w:sz w:val="22"/>
                  </w:rPr>
                </w:rPrChange>
              </w:rPr>
              <w:pPrChange w:id="1157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25D25E6"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75" w:author="瑋婷 徐" w:date="2025-01-03T16:20:00Z" w16du:dateUtc="2025-01-03T08:20:00Z"/>
                <w:rFonts w:asciiTheme="majorEastAsia" w:eastAsia="標楷體" w:hAnsiTheme="majorEastAsia" w:cstheme="majorEastAsia"/>
                <w:rPrChange w:id="11576" w:author="瑋婷 徐" w:date="2025-01-04T22:55:00Z" w16du:dateUtc="2025-01-04T14:55:00Z">
                  <w:rPr>
                    <w:ins w:id="11577" w:author="瑋婷 徐" w:date="2025-01-03T16:20:00Z" w16du:dateUtc="2025-01-03T08:20:00Z"/>
                    <w:rFonts w:ascii="Times New Roman" w:eastAsia="Times New Roman" w:hAnsi="Times New Roman" w:cs="Times New Roman"/>
                    <w:sz w:val="20"/>
                    <w:szCs w:val="20"/>
                  </w:rPr>
                </w:rPrChange>
              </w:rPr>
              <w:pPrChange w:id="1157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6FEF28C5" w14:textId="77777777" w:rsidR="00DA433E" w:rsidRPr="0046381B"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1579" w:author="瑋婷 徐" w:date="2025-01-03T16:33:00Z" w16du:dateUtc="2025-01-03T08:33:00Z"/>
                <w:rFonts w:asciiTheme="majorEastAsia" w:eastAsia="標楷體" w:hAnsiTheme="majorEastAsia" w:cstheme="majorEastAsia"/>
              </w:rPr>
            </w:pPr>
          </w:p>
        </w:tc>
        <w:tc>
          <w:tcPr>
            <w:tcW w:w="148" w:type="pct"/>
            <w:noWrap/>
            <w:hideMark/>
          </w:tcPr>
          <w:p w14:paraId="7A83EBE7" w14:textId="13CE646B"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80" w:author="瑋婷 徐" w:date="2025-01-03T16:20:00Z" w16du:dateUtc="2025-01-03T08:20:00Z"/>
                <w:rFonts w:asciiTheme="majorEastAsia" w:eastAsia="標楷體" w:hAnsiTheme="majorEastAsia" w:cstheme="majorEastAsia"/>
                <w:rPrChange w:id="11581" w:author="瑋婷 徐" w:date="2025-01-04T22:55:00Z" w16du:dateUtc="2025-01-04T14:55:00Z">
                  <w:rPr>
                    <w:ins w:id="11582" w:author="瑋婷 徐" w:date="2025-01-03T16:20:00Z" w16du:dateUtc="2025-01-03T08:20:00Z"/>
                    <w:rFonts w:ascii="Times New Roman" w:eastAsia="Times New Roman" w:hAnsi="Times New Roman" w:cs="Times New Roman"/>
                    <w:sz w:val="20"/>
                    <w:szCs w:val="20"/>
                  </w:rPr>
                </w:rPrChange>
              </w:rPr>
              <w:pPrChange w:id="115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1FDE6CB"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84" w:author="瑋婷 徐" w:date="2025-01-03T16:20:00Z" w16du:dateUtc="2025-01-03T08:20:00Z"/>
                <w:rFonts w:asciiTheme="majorEastAsia" w:eastAsia="標楷體" w:hAnsiTheme="majorEastAsia" w:cstheme="majorEastAsia"/>
                <w:rPrChange w:id="11585" w:author="瑋婷 徐" w:date="2025-01-04T22:55:00Z" w16du:dateUtc="2025-01-04T14:55:00Z">
                  <w:rPr>
                    <w:ins w:id="11586" w:author="瑋婷 徐" w:date="2025-01-03T16:20:00Z" w16du:dateUtc="2025-01-03T08:20:00Z"/>
                    <w:rFonts w:ascii="Times New Roman" w:eastAsia="Times New Roman" w:hAnsi="Times New Roman" w:cs="Times New Roman"/>
                    <w:sz w:val="20"/>
                    <w:szCs w:val="20"/>
                  </w:rPr>
                </w:rPrChange>
              </w:rPr>
              <w:pPrChange w:id="115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48BC68B"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88" w:author="瑋婷 徐" w:date="2025-01-03T16:20:00Z" w16du:dateUtc="2025-01-03T08:20:00Z"/>
                <w:rFonts w:asciiTheme="majorEastAsia" w:eastAsia="標楷體" w:hAnsiTheme="majorEastAsia" w:cstheme="majorEastAsia"/>
                <w:rPrChange w:id="11589" w:author="瑋婷 徐" w:date="2025-01-04T22:55:00Z" w16du:dateUtc="2025-01-04T14:55:00Z">
                  <w:rPr>
                    <w:ins w:id="11590" w:author="瑋婷 徐" w:date="2025-01-03T16:20:00Z" w16du:dateUtc="2025-01-03T08:20:00Z"/>
                    <w:rFonts w:ascii="Times New Roman" w:eastAsia="Times New Roman" w:hAnsi="Times New Roman" w:cs="Times New Roman"/>
                    <w:sz w:val="20"/>
                    <w:szCs w:val="20"/>
                  </w:rPr>
                </w:rPrChange>
              </w:rPr>
              <w:pPrChange w:id="115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314CC9AB"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92" w:author="瑋婷 徐" w:date="2025-01-03T16:20:00Z" w16du:dateUtc="2025-01-03T08:20:00Z"/>
                <w:rFonts w:asciiTheme="majorEastAsia" w:eastAsia="標楷體" w:hAnsiTheme="majorEastAsia" w:cstheme="majorEastAsia"/>
                <w:rPrChange w:id="11593" w:author="瑋婷 徐" w:date="2025-01-04T22:55:00Z" w16du:dateUtc="2025-01-04T14:55:00Z">
                  <w:rPr>
                    <w:ins w:id="11594" w:author="瑋婷 徐" w:date="2025-01-03T16:20:00Z" w16du:dateUtc="2025-01-03T08:20:00Z"/>
                    <w:rFonts w:ascii="Times New Roman" w:eastAsia="Times New Roman" w:hAnsi="Times New Roman" w:cs="Times New Roman"/>
                    <w:sz w:val="20"/>
                    <w:szCs w:val="20"/>
                  </w:rPr>
                </w:rPrChange>
              </w:rPr>
              <w:pPrChange w:id="115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9E172AB"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596" w:author="瑋婷 徐" w:date="2025-01-03T16:20:00Z" w16du:dateUtc="2025-01-03T08:20:00Z"/>
                <w:rFonts w:asciiTheme="majorEastAsia" w:eastAsia="標楷體" w:hAnsiTheme="majorEastAsia" w:cstheme="majorEastAsia"/>
                <w:rPrChange w:id="11597" w:author="瑋婷 徐" w:date="2025-01-04T22:55:00Z" w16du:dateUtc="2025-01-04T14:55:00Z">
                  <w:rPr>
                    <w:ins w:id="11598" w:author="瑋婷 徐" w:date="2025-01-03T16:20:00Z" w16du:dateUtc="2025-01-03T08:20:00Z"/>
                    <w:rFonts w:ascii="Times New Roman" w:eastAsia="Times New Roman" w:hAnsi="Times New Roman" w:cs="Times New Roman"/>
                    <w:sz w:val="20"/>
                    <w:szCs w:val="20"/>
                  </w:rPr>
                </w:rPrChange>
              </w:rPr>
              <w:pPrChange w:id="115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8F90A41"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600" w:author="瑋婷 徐" w:date="2025-01-03T16:20:00Z" w16du:dateUtc="2025-01-03T08:20:00Z"/>
                <w:rFonts w:asciiTheme="majorEastAsia" w:eastAsia="標楷體" w:hAnsiTheme="majorEastAsia" w:cstheme="majorEastAsia"/>
                <w:rPrChange w:id="11601" w:author="瑋婷 徐" w:date="2025-01-04T22:55:00Z" w16du:dateUtc="2025-01-04T14:55:00Z">
                  <w:rPr>
                    <w:ins w:id="11602" w:author="瑋婷 徐" w:date="2025-01-03T16:20:00Z" w16du:dateUtc="2025-01-03T08:20:00Z"/>
                    <w:rFonts w:ascii="Times New Roman" w:eastAsia="Times New Roman" w:hAnsi="Times New Roman" w:cs="Times New Roman"/>
                    <w:sz w:val="20"/>
                    <w:szCs w:val="20"/>
                  </w:rPr>
                </w:rPrChange>
              </w:rPr>
              <w:pPrChange w:id="116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50B03F4"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604" w:author="瑋婷 徐" w:date="2025-01-03T16:20:00Z" w16du:dateUtc="2025-01-03T08:20:00Z"/>
                <w:rFonts w:asciiTheme="majorEastAsia" w:eastAsia="標楷體" w:hAnsiTheme="majorEastAsia" w:cstheme="majorEastAsia"/>
                <w:rPrChange w:id="11605" w:author="瑋婷 徐" w:date="2025-01-04T22:55:00Z" w16du:dateUtc="2025-01-04T14:55:00Z">
                  <w:rPr>
                    <w:ins w:id="11606" w:author="瑋婷 徐" w:date="2025-01-03T16:20:00Z" w16du:dateUtc="2025-01-03T08:20:00Z"/>
                    <w:rFonts w:ascii="Times New Roman" w:eastAsia="Times New Roman" w:hAnsi="Times New Roman" w:cs="Times New Roman"/>
                    <w:sz w:val="20"/>
                    <w:szCs w:val="20"/>
                  </w:rPr>
                </w:rPrChange>
              </w:rPr>
              <w:pPrChange w:id="1160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4" w:type="pct"/>
            <w:noWrap/>
            <w:hideMark/>
          </w:tcPr>
          <w:p w14:paraId="22A38527"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608" w:author="瑋婷 徐" w:date="2025-01-03T16:20:00Z" w16du:dateUtc="2025-01-03T08:20:00Z"/>
                <w:rFonts w:asciiTheme="majorEastAsia" w:eastAsia="標楷體" w:hAnsiTheme="majorEastAsia" w:cstheme="majorEastAsia"/>
                <w:rPrChange w:id="11609" w:author="瑋婷 徐" w:date="2025-01-04T22:55:00Z" w16du:dateUtc="2025-01-04T14:55:00Z">
                  <w:rPr>
                    <w:ins w:id="11610" w:author="瑋婷 徐" w:date="2025-01-03T16:20:00Z" w16du:dateUtc="2025-01-03T08:20:00Z"/>
                    <w:rFonts w:ascii="Times New Roman" w:eastAsia="Times New Roman" w:hAnsi="Times New Roman" w:cs="Times New Roman"/>
                    <w:sz w:val="20"/>
                    <w:szCs w:val="20"/>
                  </w:rPr>
                </w:rPrChange>
              </w:rPr>
              <w:pPrChange w:id="1161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DA433E" w:rsidRPr="0046381B" w14:paraId="34816E4E" w14:textId="77777777" w:rsidTr="003C19C7">
        <w:trPr>
          <w:trHeight w:val="300"/>
          <w:ins w:id="11612"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5C0C4A17" w14:textId="77777777" w:rsidR="00DA433E" w:rsidRPr="0046381B" w:rsidRDefault="00DA433E">
            <w:pPr>
              <w:spacing w:line="360" w:lineRule="auto"/>
              <w:jc w:val="both"/>
              <w:rPr>
                <w:ins w:id="11613" w:author="瑋婷 徐" w:date="2025-01-03T16:20:00Z" w16du:dateUtc="2025-01-03T08:20:00Z"/>
                <w:rFonts w:asciiTheme="majorEastAsia" w:eastAsia="標楷體" w:hAnsiTheme="majorEastAsia" w:cstheme="majorEastAsia"/>
                <w:b w:val="0"/>
                <w:bCs w:val="0"/>
                <w:color w:val="000000"/>
                <w:rPrChange w:id="11614" w:author="瑋婷 徐" w:date="2025-01-04T22:55:00Z" w16du:dateUtc="2025-01-04T14:55:00Z">
                  <w:rPr>
                    <w:ins w:id="11615" w:author="瑋婷 徐" w:date="2025-01-03T16:20:00Z" w16du:dateUtc="2025-01-03T08:20:00Z"/>
                    <w:rFonts w:cs="Calibri"/>
                    <w:color w:val="000000"/>
                    <w:sz w:val="22"/>
                  </w:rPr>
                </w:rPrChange>
              </w:rPr>
              <w:pPrChange w:id="11616" w:author="瑋婷 徐" w:date="2025-01-03T16:21:00Z" w16du:dateUtc="2025-01-03T08:21:00Z">
                <w:pPr/>
              </w:pPrChange>
            </w:pPr>
            <w:ins w:id="11617" w:author="瑋婷 徐" w:date="2025-01-03T16:20:00Z" w16du:dateUtc="2025-01-03T08:20:00Z">
              <w:r w:rsidRPr="0046381B">
                <w:rPr>
                  <w:rFonts w:asciiTheme="majorEastAsia" w:eastAsia="標楷體" w:hAnsiTheme="majorEastAsia" w:cstheme="majorEastAsia"/>
                  <w:b w:val="0"/>
                  <w:bCs w:val="0"/>
                  <w:color w:val="000000"/>
                  <w:rPrChange w:id="11618" w:author="瑋婷 徐" w:date="2025-01-04T22:55:00Z" w16du:dateUtc="2025-01-04T14:55:00Z">
                    <w:rPr>
                      <w:rFonts w:cs="Calibri"/>
                      <w:color w:val="000000"/>
                      <w:sz w:val="22"/>
                    </w:rPr>
                  </w:rPrChange>
                </w:rPr>
                <w:t>繡眼畫眉</w:t>
              </w:r>
              <w:r w:rsidRPr="0046381B">
                <w:rPr>
                  <w:rFonts w:asciiTheme="majorEastAsia" w:eastAsia="標楷體" w:hAnsiTheme="majorEastAsia" w:cstheme="majorEastAsia"/>
                  <w:b w:val="0"/>
                  <w:bCs w:val="0"/>
                  <w:color w:val="000000"/>
                  <w:rPrChange w:id="11619" w:author="瑋婷 徐" w:date="2025-01-04T22:55:00Z" w16du:dateUtc="2025-01-04T14:55:00Z">
                    <w:rPr>
                      <w:rFonts w:cs="Calibri"/>
                      <w:color w:val="000000"/>
                      <w:sz w:val="22"/>
                    </w:rPr>
                  </w:rPrChange>
                </w:rPr>
                <w:t xml:space="preserve"> </w:t>
              </w:r>
              <w:r w:rsidRPr="0046381B">
                <w:rPr>
                  <w:rFonts w:asciiTheme="majorEastAsia" w:eastAsia="標楷體" w:hAnsiTheme="majorEastAsia" w:cstheme="majorEastAsia"/>
                  <w:b w:val="0"/>
                  <w:bCs w:val="0"/>
                  <w:color w:val="000000"/>
                  <w:rPrChange w:id="11620" w:author="瑋婷 徐" w:date="2025-01-04T22:55:00Z" w16du:dateUtc="2025-01-04T14:55:00Z">
                    <w:rPr>
                      <w:color w:val="000000"/>
                      <w:sz w:val="22"/>
                    </w:rPr>
                  </w:rPrChange>
                </w:rPr>
                <w:t>◎</w:t>
              </w:r>
              <w:r w:rsidRPr="0046381B">
                <w:rPr>
                  <w:rFonts w:asciiTheme="majorEastAsia" w:eastAsia="標楷體" w:hAnsiTheme="majorEastAsia" w:cstheme="majorEastAsia"/>
                  <w:b w:val="0"/>
                  <w:bCs w:val="0"/>
                  <w:color w:val="000000"/>
                  <w:rPrChange w:id="11621" w:author="瑋婷 徐" w:date="2025-01-04T22:55:00Z" w16du:dateUtc="2025-01-04T14:55:00Z">
                    <w:rPr>
                      <w:rFonts w:cs="Calibri"/>
                      <w:color w:val="000000"/>
                      <w:sz w:val="22"/>
                    </w:rPr>
                  </w:rPrChange>
                </w:rPr>
                <w:t xml:space="preserve"> </w:t>
              </w:r>
            </w:ins>
          </w:p>
        </w:tc>
        <w:tc>
          <w:tcPr>
            <w:tcW w:w="1286" w:type="pct"/>
            <w:hideMark/>
          </w:tcPr>
          <w:p w14:paraId="5E833516"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22" w:author="瑋婷 徐" w:date="2025-01-03T16:20:00Z" w16du:dateUtc="2025-01-03T08:20:00Z"/>
                <w:rFonts w:asciiTheme="majorEastAsia" w:eastAsia="標楷體" w:hAnsiTheme="majorEastAsia" w:cstheme="majorEastAsia"/>
                <w:i/>
                <w:iCs/>
                <w:color w:val="000000"/>
                <w:rPrChange w:id="11623" w:author="瑋婷 徐" w:date="2025-01-04T22:55:00Z" w16du:dateUtc="2025-01-04T14:55:00Z">
                  <w:rPr>
                    <w:ins w:id="11624" w:author="瑋婷 徐" w:date="2025-01-03T16:20:00Z" w16du:dateUtc="2025-01-03T08:20:00Z"/>
                    <w:rFonts w:cs="Calibri"/>
                    <w:i/>
                    <w:iCs/>
                    <w:color w:val="000000"/>
                    <w:sz w:val="22"/>
                  </w:rPr>
                </w:rPrChange>
              </w:rPr>
              <w:pPrChange w:id="116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626" w:author="瑋婷 徐" w:date="2025-01-03T16:20:00Z" w16du:dateUtc="2025-01-03T08:20:00Z">
              <w:r w:rsidRPr="0046381B">
                <w:rPr>
                  <w:rFonts w:asciiTheme="majorEastAsia" w:eastAsia="標楷體" w:hAnsiTheme="majorEastAsia" w:cstheme="majorEastAsia"/>
                  <w:i/>
                  <w:iCs/>
                  <w:color w:val="000000"/>
                  <w:rPrChange w:id="11627" w:author="瑋婷 徐" w:date="2025-01-04T22:55:00Z" w16du:dateUtc="2025-01-04T14:55:00Z">
                    <w:rPr>
                      <w:rFonts w:cs="Calibri"/>
                      <w:i/>
                      <w:iCs/>
                      <w:color w:val="000000"/>
                      <w:sz w:val="22"/>
                    </w:rPr>
                  </w:rPrChange>
                </w:rPr>
                <w:t>Alcippe morrisonia</w:t>
              </w:r>
            </w:ins>
          </w:p>
        </w:tc>
        <w:tc>
          <w:tcPr>
            <w:tcW w:w="148" w:type="pct"/>
            <w:noWrap/>
            <w:hideMark/>
          </w:tcPr>
          <w:p w14:paraId="6A9879F0"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28" w:author="瑋婷 徐" w:date="2025-01-03T16:20:00Z" w16du:dateUtc="2025-01-03T08:20:00Z"/>
                <w:rFonts w:asciiTheme="majorEastAsia" w:eastAsia="標楷體" w:hAnsiTheme="majorEastAsia" w:cstheme="majorEastAsia"/>
                <w:i/>
                <w:iCs/>
                <w:color w:val="000000"/>
                <w:rPrChange w:id="11629" w:author="瑋婷 徐" w:date="2025-01-04T22:55:00Z" w16du:dateUtc="2025-01-04T14:55:00Z">
                  <w:rPr>
                    <w:ins w:id="11630" w:author="瑋婷 徐" w:date="2025-01-03T16:20:00Z" w16du:dateUtc="2025-01-03T08:20:00Z"/>
                    <w:rFonts w:cs="Calibri"/>
                    <w:i/>
                    <w:iCs/>
                    <w:color w:val="000000"/>
                    <w:sz w:val="22"/>
                  </w:rPr>
                </w:rPrChange>
              </w:rPr>
              <w:pPrChange w:id="1163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68ACA12"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32" w:author="瑋婷 徐" w:date="2025-01-03T16:20:00Z" w16du:dateUtc="2025-01-03T08:20:00Z"/>
                <w:rFonts w:asciiTheme="majorEastAsia" w:eastAsia="標楷體" w:hAnsiTheme="majorEastAsia" w:cstheme="majorEastAsia"/>
                <w:color w:val="000000"/>
                <w:rPrChange w:id="11633" w:author="瑋婷 徐" w:date="2025-01-04T22:55:00Z" w16du:dateUtc="2025-01-04T14:55:00Z">
                  <w:rPr>
                    <w:ins w:id="11634" w:author="瑋婷 徐" w:date="2025-01-03T16:20:00Z" w16du:dateUtc="2025-01-03T08:20:00Z"/>
                    <w:rFonts w:cs="Calibri"/>
                    <w:color w:val="000000"/>
                    <w:sz w:val="22"/>
                  </w:rPr>
                </w:rPrChange>
              </w:rPr>
              <w:pPrChange w:id="1163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636" w:author="瑋婷 徐" w:date="2025-01-03T16:20:00Z" w16du:dateUtc="2025-01-03T08:20:00Z">
              <w:r w:rsidRPr="0046381B">
                <w:rPr>
                  <w:rFonts w:asciiTheme="majorEastAsia" w:eastAsia="標楷體" w:hAnsiTheme="majorEastAsia" w:cstheme="majorEastAsia"/>
                  <w:color w:val="000000"/>
                  <w:rPrChange w:id="11637" w:author="瑋婷 徐" w:date="2025-01-04T22:55:00Z" w16du:dateUtc="2025-01-04T14:55:00Z">
                    <w:rPr>
                      <w:rFonts w:cs="Calibri"/>
                      <w:color w:val="000000"/>
                      <w:sz w:val="22"/>
                    </w:rPr>
                  </w:rPrChange>
                </w:rPr>
                <w:t>*</w:t>
              </w:r>
            </w:ins>
          </w:p>
        </w:tc>
        <w:tc>
          <w:tcPr>
            <w:tcW w:w="148" w:type="pct"/>
            <w:noWrap/>
            <w:hideMark/>
          </w:tcPr>
          <w:p w14:paraId="4577053B"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38" w:author="瑋婷 徐" w:date="2025-01-03T16:20:00Z" w16du:dateUtc="2025-01-03T08:20:00Z"/>
                <w:rFonts w:asciiTheme="majorEastAsia" w:eastAsia="標楷體" w:hAnsiTheme="majorEastAsia" w:cstheme="majorEastAsia"/>
                <w:color w:val="000000"/>
                <w:rPrChange w:id="11639" w:author="瑋婷 徐" w:date="2025-01-04T22:55:00Z" w16du:dateUtc="2025-01-04T14:55:00Z">
                  <w:rPr>
                    <w:ins w:id="11640" w:author="瑋婷 徐" w:date="2025-01-03T16:20:00Z" w16du:dateUtc="2025-01-03T08:20:00Z"/>
                    <w:rFonts w:cs="Calibri"/>
                    <w:color w:val="000000"/>
                    <w:sz w:val="22"/>
                  </w:rPr>
                </w:rPrChange>
              </w:rPr>
              <w:pPrChange w:id="116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2108978"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42" w:author="瑋婷 徐" w:date="2025-01-03T16:20:00Z" w16du:dateUtc="2025-01-03T08:20:00Z"/>
                <w:rFonts w:asciiTheme="majorEastAsia" w:eastAsia="標楷體" w:hAnsiTheme="majorEastAsia" w:cstheme="majorEastAsia"/>
                <w:color w:val="000000"/>
                <w:rPrChange w:id="11643" w:author="瑋婷 徐" w:date="2025-01-04T22:55:00Z" w16du:dateUtc="2025-01-04T14:55:00Z">
                  <w:rPr>
                    <w:ins w:id="11644" w:author="瑋婷 徐" w:date="2025-01-03T16:20:00Z" w16du:dateUtc="2025-01-03T08:20:00Z"/>
                    <w:rFonts w:cs="Calibri"/>
                    <w:color w:val="000000"/>
                    <w:sz w:val="22"/>
                  </w:rPr>
                </w:rPrChange>
              </w:rPr>
              <w:pPrChange w:id="116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646" w:author="瑋婷 徐" w:date="2025-01-03T16:20:00Z" w16du:dateUtc="2025-01-03T08:20:00Z">
              <w:r w:rsidRPr="0046381B">
                <w:rPr>
                  <w:rFonts w:asciiTheme="majorEastAsia" w:eastAsia="標楷體" w:hAnsiTheme="majorEastAsia" w:cstheme="majorEastAsia"/>
                  <w:color w:val="000000"/>
                  <w:rPrChange w:id="11647" w:author="瑋婷 徐" w:date="2025-01-04T22:55:00Z" w16du:dateUtc="2025-01-04T14:55:00Z">
                    <w:rPr>
                      <w:rFonts w:cs="Calibri"/>
                      <w:color w:val="000000"/>
                      <w:sz w:val="22"/>
                    </w:rPr>
                  </w:rPrChange>
                </w:rPr>
                <w:t>*</w:t>
              </w:r>
            </w:ins>
          </w:p>
        </w:tc>
        <w:tc>
          <w:tcPr>
            <w:tcW w:w="148" w:type="pct"/>
            <w:noWrap/>
            <w:hideMark/>
          </w:tcPr>
          <w:p w14:paraId="4F767CB0"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48" w:author="瑋婷 徐" w:date="2025-01-03T16:20:00Z" w16du:dateUtc="2025-01-03T08:20:00Z"/>
                <w:rFonts w:asciiTheme="majorEastAsia" w:eastAsia="標楷體" w:hAnsiTheme="majorEastAsia" w:cstheme="majorEastAsia"/>
                <w:color w:val="000000"/>
                <w:rPrChange w:id="11649" w:author="瑋婷 徐" w:date="2025-01-04T22:55:00Z" w16du:dateUtc="2025-01-04T14:55:00Z">
                  <w:rPr>
                    <w:ins w:id="11650" w:author="瑋婷 徐" w:date="2025-01-03T16:20:00Z" w16du:dateUtc="2025-01-03T08:20:00Z"/>
                    <w:rFonts w:cs="Calibri"/>
                    <w:color w:val="000000"/>
                    <w:sz w:val="22"/>
                  </w:rPr>
                </w:rPrChange>
              </w:rPr>
              <w:pPrChange w:id="1165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0F9A3958"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52" w:author="瑋婷 徐" w:date="2025-01-03T16:20:00Z" w16du:dateUtc="2025-01-03T08:20:00Z"/>
                <w:rFonts w:asciiTheme="majorEastAsia" w:eastAsia="標楷體" w:hAnsiTheme="majorEastAsia" w:cstheme="majorEastAsia"/>
                <w:rPrChange w:id="11653" w:author="瑋婷 徐" w:date="2025-01-04T22:55:00Z" w16du:dateUtc="2025-01-04T14:55:00Z">
                  <w:rPr>
                    <w:ins w:id="11654" w:author="瑋婷 徐" w:date="2025-01-03T16:20:00Z" w16du:dateUtc="2025-01-03T08:20:00Z"/>
                    <w:rFonts w:ascii="Times New Roman" w:eastAsia="Times New Roman" w:hAnsi="Times New Roman" w:cs="Times New Roman"/>
                    <w:sz w:val="20"/>
                    <w:szCs w:val="20"/>
                  </w:rPr>
                </w:rPrChange>
              </w:rPr>
              <w:pPrChange w:id="116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35377FCE" w14:textId="77777777" w:rsidR="00DA433E" w:rsidRPr="0046381B"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1656" w:author="瑋婷 徐" w:date="2025-01-03T16:33:00Z" w16du:dateUtc="2025-01-03T08:33:00Z"/>
                <w:rFonts w:asciiTheme="majorEastAsia" w:eastAsia="標楷體" w:hAnsiTheme="majorEastAsia" w:cstheme="majorEastAsia"/>
                <w:color w:val="000000"/>
              </w:rPr>
            </w:pPr>
          </w:p>
        </w:tc>
        <w:tc>
          <w:tcPr>
            <w:tcW w:w="148" w:type="pct"/>
            <w:noWrap/>
            <w:hideMark/>
          </w:tcPr>
          <w:p w14:paraId="2A96A170" w14:textId="31CD8A18"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57" w:author="瑋婷 徐" w:date="2025-01-03T16:20:00Z" w16du:dateUtc="2025-01-03T08:20:00Z"/>
                <w:rFonts w:asciiTheme="majorEastAsia" w:eastAsia="標楷體" w:hAnsiTheme="majorEastAsia" w:cstheme="majorEastAsia"/>
                <w:color w:val="000000"/>
                <w:rPrChange w:id="11658" w:author="瑋婷 徐" w:date="2025-01-04T22:55:00Z" w16du:dateUtc="2025-01-04T14:55:00Z">
                  <w:rPr>
                    <w:ins w:id="11659" w:author="瑋婷 徐" w:date="2025-01-03T16:20:00Z" w16du:dateUtc="2025-01-03T08:20:00Z"/>
                    <w:rFonts w:cs="Calibri"/>
                    <w:color w:val="000000"/>
                    <w:sz w:val="22"/>
                  </w:rPr>
                </w:rPrChange>
              </w:rPr>
              <w:pPrChange w:id="1166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661" w:author="瑋婷 徐" w:date="2025-01-03T16:20:00Z" w16du:dateUtc="2025-01-03T08:20:00Z">
              <w:r w:rsidRPr="0046381B">
                <w:rPr>
                  <w:rFonts w:asciiTheme="majorEastAsia" w:eastAsia="標楷體" w:hAnsiTheme="majorEastAsia" w:cstheme="majorEastAsia"/>
                  <w:color w:val="000000"/>
                  <w:rPrChange w:id="11662" w:author="瑋婷 徐" w:date="2025-01-04T22:55:00Z" w16du:dateUtc="2025-01-04T14:55:00Z">
                    <w:rPr>
                      <w:rFonts w:cs="Calibri"/>
                      <w:color w:val="000000"/>
                      <w:sz w:val="22"/>
                    </w:rPr>
                  </w:rPrChange>
                </w:rPr>
                <w:t>*</w:t>
              </w:r>
            </w:ins>
          </w:p>
        </w:tc>
        <w:tc>
          <w:tcPr>
            <w:tcW w:w="148" w:type="pct"/>
            <w:noWrap/>
            <w:hideMark/>
          </w:tcPr>
          <w:p w14:paraId="6FBC0F90"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63" w:author="瑋婷 徐" w:date="2025-01-03T16:20:00Z" w16du:dateUtc="2025-01-03T08:20:00Z"/>
                <w:rFonts w:asciiTheme="majorEastAsia" w:eastAsia="標楷體" w:hAnsiTheme="majorEastAsia" w:cstheme="majorEastAsia"/>
                <w:color w:val="000000"/>
                <w:rPrChange w:id="11664" w:author="瑋婷 徐" w:date="2025-01-04T22:55:00Z" w16du:dateUtc="2025-01-04T14:55:00Z">
                  <w:rPr>
                    <w:ins w:id="11665" w:author="瑋婷 徐" w:date="2025-01-03T16:20:00Z" w16du:dateUtc="2025-01-03T08:20:00Z"/>
                    <w:rFonts w:cs="Calibri"/>
                    <w:color w:val="000000"/>
                    <w:sz w:val="22"/>
                  </w:rPr>
                </w:rPrChange>
              </w:rPr>
              <w:pPrChange w:id="1166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667" w:author="瑋婷 徐" w:date="2025-01-03T16:20:00Z" w16du:dateUtc="2025-01-03T08:20:00Z">
              <w:r w:rsidRPr="0046381B">
                <w:rPr>
                  <w:rFonts w:asciiTheme="majorEastAsia" w:eastAsia="標楷體" w:hAnsiTheme="majorEastAsia" w:cstheme="majorEastAsia"/>
                  <w:color w:val="000000"/>
                  <w:rPrChange w:id="11668" w:author="瑋婷 徐" w:date="2025-01-04T22:55:00Z" w16du:dateUtc="2025-01-04T14:55:00Z">
                    <w:rPr>
                      <w:rFonts w:cs="Calibri"/>
                      <w:color w:val="000000"/>
                      <w:sz w:val="22"/>
                    </w:rPr>
                  </w:rPrChange>
                </w:rPr>
                <w:t>*</w:t>
              </w:r>
            </w:ins>
          </w:p>
        </w:tc>
        <w:tc>
          <w:tcPr>
            <w:tcW w:w="148" w:type="pct"/>
            <w:noWrap/>
            <w:hideMark/>
          </w:tcPr>
          <w:p w14:paraId="1CAE0B44"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69" w:author="瑋婷 徐" w:date="2025-01-03T16:20:00Z" w16du:dateUtc="2025-01-03T08:20:00Z"/>
                <w:rFonts w:asciiTheme="majorEastAsia" w:eastAsia="標楷體" w:hAnsiTheme="majorEastAsia" w:cstheme="majorEastAsia"/>
                <w:color w:val="000000"/>
                <w:rPrChange w:id="11670" w:author="瑋婷 徐" w:date="2025-01-04T22:55:00Z" w16du:dateUtc="2025-01-04T14:55:00Z">
                  <w:rPr>
                    <w:ins w:id="11671" w:author="瑋婷 徐" w:date="2025-01-03T16:20:00Z" w16du:dateUtc="2025-01-03T08:20:00Z"/>
                    <w:rFonts w:cs="Calibri"/>
                    <w:color w:val="000000"/>
                    <w:sz w:val="22"/>
                  </w:rPr>
                </w:rPrChange>
              </w:rPr>
              <w:pPrChange w:id="1167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5BF2DE3B"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73" w:author="瑋婷 徐" w:date="2025-01-03T16:20:00Z" w16du:dateUtc="2025-01-03T08:20:00Z"/>
                <w:rFonts w:asciiTheme="majorEastAsia" w:eastAsia="標楷體" w:hAnsiTheme="majorEastAsia" w:cstheme="majorEastAsia"/>
                <w:rPrChange w:id="11674" w:author="瑋婷 徐" w:date="2025-01-04T22:55:00Z" w16du:dateUtc="2025-01-04T14:55:00Z">
                  <w:rPr>
                    <w:ins w:id="11675" w:author="瑋婷 徐" w:date="2025-01-03T16:20:00Z" w16du:dateUtc="2025-01-03T08:20:00Z"/>
                    <w:rFonts w:ascii="Times New Roman" w:eastAsia="Times New Roman" w:hAnsi="Times New Roman" w:cs="Times New Roman"/>
                    <w:sz w:val="20"/>
                    <w:szCs w:val="20"/>
                  </w:rPr>
                </w:rPrChange>
              </w:rPr>
              <w:pPrChange w:id="1167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14ABF01D" w14:textId="77777777" w:rsidR="00DA433E" w:rsidRPr="0046381B"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1677" w:author="瑋婷 徐" w:date="2025-01-03T16:33:00Z" w16du:dateUtc="2025-01-03T08:33:00Z"/>
                <w:rFonts w:asciiTheme="majorEastAsia" w:eastAsia="標楷體" w:hAnsiTheme="majorEastAsia" w:cstheme="majorEastAsia"/>
                <w:color w:val="000000"/>
              </w:rPr>
            </w:pPr>
          </w:p>
        </w:tc>
        <w:tc>
          <w:tcPr>
            <w:tcW w:w="148" w:type="pct"/>
            <w:noWrap/>
            <w:hideMark/>
          </w:tcPr>
          <w:p w14:paraId="0F4475EC" w14:textId="44FC0DD8"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78" w:author="瑋婷 徐" w:date="2025-01-03T16:20:00Z" w16du:dateUtc="2025-01-03T08:20:00Z"/>
                <w:rFonts w:asciiTheme="majorEastAsia" w:eastAsia="標楷體" w:hAnsiTheme="majorEastAsia" w:cstheme="majorEastAsia"/>
                <w:color w:val="000000"/>
                <w:rPrChange w:id="11679" w:author="瑋婷 徐" w:date="2025-01-04T22:55:00Z" w16du:dateUtc="2025-01-04T14:55:00Z">
                  <w:rPr>
                    <w:ins w:id="11680" w:author="瑋婷 徐" w:date="2025-01-03T16:20:00Z" w16du:dateUtc="2025-01-03T08:20:00Z"/>
                    <w:rFonts w:cs="Calibri"/>
                    <w:color w:val="000000"/>
                    <w:sz w:val="22"/>
                  </w:rPr>
                </w:rPrChange>
              </w:rPr>
              <w:pPrChange w:id="116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682" w:author="瑋婷 徐" w:date="2025-01-03T16:20:00Z" w16du:dateUtc="2025-01-03T08:20:00Z">
              <w:r w:rsidRPr="0046381B">
                <w:rPr>
                  <w:rFonts w:asciiTheme="majorEastAsia" w:eastAsia="標楷體" w:hAnsiTheme="majorEastAsia" w:cstheme="majorEastAsia"/>
                  <w:color w:val="000000"/>
                  <w:rPrChange w:id="11683" w:author="瑋婷 徐" w:date="2025-01-04T22:55:00Z" w16du:dateUtc="2025-01-04T14:55:00Z">
                    <w:rPr>
                      <w:rFonts w:cs="Calibri"/>
                      <w:color w:val="000000"/>
                      <w:sz w:val="22"/>
                    </w:rPr>
                  </w:rPrChange>
                </w:rPr>
                <w:t>*</w:t>
              </w:r>
            </w:ins>
          </w:p>
        </w:tc>
        <w:tc>
          <w:tcPr>
            <w:tcW w:w="148" w:type="pct"/>
            <w:noWrap/>
            <w:hideMark/>
          </w:tcPr>
          <w:p w14:paraId="506C9535"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84" w:author="瑋婷 徐" w:date="2025-01-03T16:20:00Z" w16du:dateUtc="2025-01-03T08:20:00Z"/>
                <w:rFonts w:asciiTheme="majorEastAsia" w:eastAsia="標楷體" w:hAnsiTheme="majorEastAsia" w:cstheme="majorEastAsia"/>
                <w:color w:val="000000"/>
                <w:rPrChange w:id="11685" w:author="瑋婷 徐" w:date="2025-01-04T22:55:00Z" w16du:dateUtc="2025-01-04T14:55:00Z">
                  <w:rPr>
                    <w:ins w:id="11686" w:author="瑋婷 徐" w:date="2025-01-03T16:20:00Z" w16du:dateUtc="2025-01-03T08:20:00Z"/>
                    <w:rFonts w:cs="Calibri"/>
                    <w:color w:val="000000"/>
                    <w:sz w:val="22"/>
                  </w:rPr>
                </w:rPrChange>
              </w:rPr>
              <w:pPrChange w:id="116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70A4EE1D"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88" w:author="瑋婷 徐" w:date="2025-01-03T16:20:00Z" w16du:dateUtc="2025-01-03T08:20:00Z"/>
                <w:rFonts w:asciiTheme="majorEastAsia" w:eastAsia="標楷體" w:hAnsiTheme="majorEastAsia" w:cstheme="majorEastAsia"/>
                <w:color w:val="000000"/>
                <w:rPrChange w:id="11689" w:author="瑋婷 徐" w:date="2025-01-04T22:55:00Z" w16du:dateUtc="2025-01-04T14:55:00Z">
                  <w:rPr>
                    <w:ins w:id="11690" w:author="瑋婷 徐" w:date="2025-01-03T16:20:00Z" w16du:dateUtc="2025-01-03T08:20:00Z"/>
                    <w:rFonts w:cs="Calibri"/>
                    <w:color w:val="000000"/>
                    <w:sz w:val="22"/>
                  </w:rPr>
                </w:rPrChange>
              </w:rPr>
              <w:pPrChange w:id="116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692" w:author="瑋婷 徐" w:date="2025-01-03T16:20:00Z" w16du:dateUtc="2025-01-03T08:20:00Z">
              <w:r w:rsidRPr="0046381B">
                <w:rPr>
                  <w:rFonts w:asciiTheme="majorEastAsia" w:eastAsia="標楷體" w:hAnsiTheme="majorEastAsia" w:cstheme="majorEastAsia"/>
                  <w:color w:val="000000"/>
                  <w:rPrChange w:id="11693" w:author="瑋婷 徐" w:date="2025-01-04T22:55:00Z" w16du:dateUtc="2025-01-04T14:55:00Z">
                    <w:rPr>
                      <w:rFonts w:cs="Calibri"/>
                      <w:color w:val="000000"/>
                      <w:sz w:val="22"/>
                    </w:rPr>
                  </w:rPrChange>
                </w:rPr>
                <w:t>*</w:t>
              </w:r>
            </w:ins>
          </w:p>
        </w:tc>
        <w:tc>
          <w:tcPr>
            <w:tcW w:w="148" w:type="pct"/>
            <w:noWrap/>
            <w:hideMark/>
          </w:tcPr>
          <w:p w14:paraId="024FC2E7"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94" w:author="瑋婷 徐" w:date="2025-01-03T16:20:00Z" w16du:dateUtc="2025-01-03T08:20:00Z"/>
                <w:rFonts w:asciiTheme="majorEastAsia" w:eastAsia="標楷體" w:hAnsiTheme="majorEastAsia" w:cstheme="majorEastAsia"/>
                <w:color w:val="000000"/>
                <w:rPrChange w:id="11695" w:author="瑋婷 徐" w:date="2025-01-04T22:55:00Z" w16du:dateUtc="2025-01-04T14:55:00Z">
                  <w:rPr>
                    <w:ins w:id="11696" w:author="瑋婷 徐" w:date="2025-01-03T16:20:00Z" w16du:dateUtc="2025-01-03T08:20:00Z"/>
                    <w:rFonts w:cs="Calibri"/>
                    <w:color w:val="000000"/>
                    <w:sz w:val="22"/>
                  </w:rPr>
                </w:rPrChange>
              </w:rPr>
              <w:pPrChange w:id="116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48F4CED7"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698" w:author="瑋婷 徐" w:date="2025-01-03T16:20:00Z" w16du:dateUtc="2025-01-03T08:20:00Z"/>
                <w:rFonts w:asciiTheme="majorEastAsia" w:eastAsia="標楷體" w:hAnsiTheme="majorEastAsia" w:cstheme="majorEastAsia"/>
                <w:color w:val="000000"/>
                <w:rPrChange w:id="11699" w:author="瑋婷 徐" w:date="2025-01-04T22:55:00Z" w16du:dateUtc="2025-01-04T14:55:00Z">
                  <w:rPr>
                    <w:ins w:id="11700" w:author="瑋婷 徐" w:date="2025-01-03T16:20:00Z" w16du:dateUtc="2025-01-03T08:20:00Z"/>
                    <w:rFonts w:cs="Calibri"/>
                    <w:color w:val="000000"/>
                    <w:sz w:val="22"/>
                  </w:rPr>
                </w:rPrChange>
              </w:rPr>
              <w:pPrChange w:id="117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702" w:author="瑋婷 徐" w:date="2025-01-03T16:20:00Z" w16du:dateUtc="2025-01-03T08:20:00Z">
              <w:r w:rsidRPr="0046381B">
                <w:rPr>
                  <w:rFonts w:asciiTheme="majorEastAsia" w:eastAsia="標楷體" w:hAnsiTheme="majorEastAsia" w:cstheme="majorEastAsia"/>
                  <w:color w:val="000000"/>
                  <w:rPrChange w:id="11703" w:author="瑋婷 徐" w:date="2025-01-04T22:55:00Z" w16du:dateUtc="2025-01-04T14:55:00Z">
                    <w:rPr>
                      <w:rFonts w:cs="Calibri"/>
                      <w:color w:val="000000"/>
                      <w:sz w:val="22"/>
                    </w:rPr>
                  </w:rPrChange>
                </w:rPr>
                <w:t>*</w:t>
              </w:r>
            </w:ins>
          </w:p>
        </w:tc>
        <w:tc>
          <w:tcPr>
            <w:tcW w:w="148" w:type="pct"/>
            <w:noWrap/>
            <w:hideMark/>
          </w:tcPr>
          <w:p w14:paraId="72AFED6A"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704" w:author="瑋婷 徐" w:date="2025-01-03T16:20:00Z" w16du:dateUtc="2025-01-03T08:20:00Z"/>
                <w:rFonts w:asciiTheme="majorEastAsia" w:eastAsia="標楷體" w:hAnsiTheme="majorEastAsia" w:cstheme="majorEastAsia"/>
                <w:color w:val="000000"/>
                <w:rPrChange w:id="11705" w:author="瑋婷 徐" w:date="2025-01-04T22:55:00Z" w16du:dateUtc="2025-01-04T14:55:00Z">
                  <w:rPr>
                    <w:ins w:id="11706" w:author="瑋婷 徐" w:date="2025-01-03T16:20:00Z" w16du:dateUtc="2025-01-03T08:20:00Z"/>
                    <w:rFonts w:cs="Calibri"/>
                    <w:color w:val="000000"/>
                    <w:sz w:val="22"/>
                  </w:rPr>
                </w:rPrChange>
              </w:rPr>
              <w:pPrChange w:id="117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708" w:author="瑋婷 徐" w:date="2025-01-03T16:20:00Z" w16du:dateUtc="2025-01-03T08:20:00Z">
              <w:r w:rsidRPr="0046381B">
                <w:rPr>
                  <w:rFonts w:asciiTheme="majorEastAsia" w:eastAsia="標楷體" w:hAnsiTheme="majorEastAsia" w:cstheme="majorEastAsia"/>
                  <w:color w:val="000000"/>
                  <w:rPrChange w:id="11709" w:author="瑋婷 徐" w:date="2025-01-04T22:55:00Z" w16du:dateUtc="2025-01-04T14:55:00Z">
                    <w:rPr>
                      <w:rFonts w:cs="Calibri"/>
                      <w:color w:val="000000"/>
                      <w:sz w:val="22"/>
                    </w:rPr>
                  </w:rPrChange>
                </w:rPr>
                <w:t>*</w:t>
              </w:r>
            </w:ins>
          </w:p>
        </w:tc>
        <w:tc>
          <w:tcPr>
            <w:tcW w:w="148" w:type="pct"/>
            <w:noWrap/>
            <w:hideMark/>
          </w:tcPr>
          <w:p w14:paraId="6233EE25"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710" w:author="瑋婷 徐" w:date="2025-01-03T16:20:00Z" w16du:dateUtc="2025-01-03T08:20:00Z"/>
                <w:rFonts w:asciiTheme="majorEastAsia" w:eastAsia="標楷體" w:hAnsiTheme="majorEastAsia" w:cstheme="majorEastAsia"/>
                <w:color w:val="000000"/>
                <w:rPrChange w:id="11711" w:author="瑋婷 徐" w:date="2025-01-04T22:55:00Z" w16du:dateUtc="2025-01-04T14:55:00Z">
                  <w:rPr>
                    <w:ins w:id="11712" w:author="瑋婷 徐" w:date="2025-01-03T16:20:00Z" w16du:dateUtc="2025-01-03T08:20:00Z"/>
                    <w:rFonts w:cs="Calibri"/>
                    <w:color w:val="000000"/>
                    <w:sz w:val="22"/>
                  </w:rPr>
                </w:rPrChange>
              </w:rPr>
              <w:pPrChange w:id="117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7D43FE58"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714" w:author="瑋婷 徐" w:date="2025-01-03T16:20:00Z" w16du:dateUtc="2025-01-03T08:20:00Z"/>
                <w:rFonts w:asciiTheme="majorEastAsia" w:eastAsia="標楷體" w:hAnsiTheme="majorEastAsia" w:cstheme="majorEastAsia"/>
                <w:color w:val="000000"/>
                <w:rPrChange w:id="11715" w:author="瑋婷 徐" w:date="2025-01-04T22:55:00Z" w16du:dateUtc="2025-01-04T14:55:00Z">
                  <w:rPr>
                    <w:ins w:id="11716" w:author="瑋婷 徐" w:date="2025-01-03T16:20:00Z" w16du:dateUtc="2025-01-03T08:20:00Z"/>
                    <w:rFonts w:cs="Calibri"/>
                    <w:color w:val="000000"/>
                    <w:sz w:val="22"/>
                  </w:rPr>
                </w:rPrChange>
              </w:rPr>
              <w:pPrChange w:id="117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718" w:author="瑋婷 徐" w:date="2025-01-03T16:20:00Z" w16du:dateUtc="2025-01-03T08:20:00Z">
              <w:r w:rsidRPr="0046381B">
                <w:rPr>
                  <w:rFonts w:asciiTheme="majorEastAsia" w:eastAsia="標楷體" w:hAnsiTheme="majorEastAsia" w:cstheme="majorEastAsia"/>
                  <w:color w:val="000000"/>
                  <w:rPrChange w:id="11719" w:author="瑋婷 徐" w:date="2025-01-04T22:55:00Z" w16du:dateUtc="2025-01-04T14:55:00Z">
                    <w:rPr>
                      <w:rFonts w:cs="Calibri"/>
                      <w:color w:val="000000"/>
                      <w:sz w:val="22"/>
                    </w:rPr>
                  </w:rPrChange>
                </w:rPr>
                <w:t>*</w:t>
              </w:r>
            </w:ins>
          </w:p>
        </w:tc>
      </w:tr>
      <w:tr w:rsidR="00720C7A" w:rsidRPr="00720C7A" w14:paraId="2C7EFB4D" w14:textId="77777777" w:rsidTr="003C19C7">
        <w:trPr>
          <w:cnfStyle w:val="000000100000" w:firstRow="0" w:lastRow="0" w:firstColumn="0" w:lastColumn="0" w:oddVBand="0" w:evenVBand="0" w:oddHBand="1" w:evenHBand="0" w:firstRowFirstColumn="0" w:firstRowLastColumn="0" w:lastRowFirstColumn="0" w:lastRowLastColumn="0"/>
          <w:trHeight w:val="600"/>
          <w:ins w:id="11720"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64717562" w14:textId="77777777" w:rsidR="00DA433E" w:rsidRPr="0046381B" w:rsidRDefault="00DA433E">
            <w:pPr>
              <w:spacing w:line="360" w:lineRule="auto"/>
              <w:jc w:val="both"/>
              <w:rPr>
                <w:ins w:id="11721" w:author="瑋婷 徐" w:date="2025-01-03T16:20:00Z" w16du:dateUtc="2025-01-03T08:20:00Z"/>
                <w:rFonts w:asciiTheme="majorEastAsia" w:eastAsia="標楷體" w:hAnsiTheme="majorEastAsia" w:cstheme="majorEastAsia"/>
                <w:b w:val="0"/>
                <w:bCs w:val="0"/>
                <w:color w:val="000000"/>
                <w:rPrChange w:id="11722" w:author="瑋婷 徐" w:date="2025-01-04T22:55:00Z" w16du:dateUtc="2025-01-04T14:55:00Z">
                  <w:rPr>
                    <w:ins w:id="11723" w:author="瑋婷 徐" w:date="2025-01-03T16:20:00Z" w16du:dateUtc="2025-01-03T08:20:00Z"/>
                    <w:rFonts w:cs="Calibri"/>
                    <w:color w:val="000000"/>
                    <w:sz w:val="22"/>
                  </w:rPr>
                </w:rPrChange>
              </w:rPr>
              <w:pPrChange w:id="11724" w:author="瑋婷 徐" w:date="2025-01-03T16:21:00Z" w16du:dateUtc="2025-01-03T08:21:00Z">
                <w:pPr/>
              </w:pPrChange>
            </w:pPr>
            <w:ins w:id="11725" w:author="瑋婷 徐" w:date="2025-01-03T16:20:00Z" w16du:dateUtc="2025-01-03T08:20:00Z">
              <w:r w:rsidRPr="0046381B">
                <w:rPr>
                  <w:rFonts w:asciiTheme="majorEastAsia" w:eastAsia="標楷體" w:hAnsiTheme="majorEastAsia" w:cstheme="majorEastAsia"/>
                  <w:b w:val="0"/>
                  <w:bCs w:val="0"/>
                  <w:color w:val="000000"/>
                  <w:rPrChange w:id="11726" w:author="瑋婷 徐" w:date="2025-01-04T22:55:00Z" w16du:dateUtc="2025-01-04T14:55:00Z">
                    <w:rPr>
                      <w:rFonts w:cs="Calibri"/>
                      <w:color w:val="000000"/>
                      <w:sz w:val="22"/>
                    </w:rPr>
                  </w:rPrChange>
                </w:rPr>
                <w:t>臺灣噪眉</w:t>
              </w:r>
              <w:r w:rsidRPr="0046381B">
                <w:rPr>
                  <w:rFonts w:asciiTheme="majorEastAsia" w:eastAsia="標楷體" w:hAnsiTheme="majorEastAsia" w:cstheme="majorEastAsia"/>
                  <w:b w:val="0"/>
                  <w:bCs w:val="0"/>
                  <w:color w:val="000000"/>
                  <w:rPrChange w:id="11727" w:author="瑋婷 徐" w:date="2025-01-04T22:55:00Z" w16du:dateUtc="2025-01-04T14:55:00Z">
                    <w:rPr>
                      <w:rFonts w:cs="Calibri"/>
                      <w:color w:val="000000"/>
                      <w:sz w:val="22"/>
                    </w:rPr>
                  </w:rPrChange>
                </w:rPr>
                <w:t xml:space="preserve"> </w:t>
              </w:r>
              <w:r w:rsidRPr="0046381B">
                <w:rPr>
                  <w:rFonts w:asciiTheme="majorEastAsia" w:eastAsia="標楷體" w:hAnsiTheme="majorEastAsia" w:cstheme="majorEastAsia"/>
                  <w:b w:val="0"/>
                  <w:bCs w:val="0"/>
                  <w:color w:val="000000"/>
                  <w:rPrChange w:id="11728" w:author="瑋婷 徐" w:date="2025-01-04T22:55:00Z" w16du:dateUtc="2025-01-04T14:55:00Z">
                    <w:rPr>
                      <w:color w:val="000000"/>
                      <w:sz w:val="22"/>
                    </w:rPr>
                  </w:rPrChange>
                </w:rPr>
                <w:t>◎</w:t>
              </w:r>
              <w:r w:rsidRPr="0046381B">
                <w:rPr>
                  <w:rFonts w:asciiTheme="majorEastAsia" w:eastAsia="標楷體" w:hAnsiTheme="majorEastAsia" w:cstheme="majorEastAsia"/>
                  <w:b w:val="0"/>
                  <w:bCs w:val="0"/>
                  <w:color w:val="000000"/>
                  <w:rPrChange w:id="11729" w:author="瑋婷 徐" w:date="2025-01-04T22:55:00Z" w16du:dateUtc="2025-01-04T14:55:00Z">
                    <w:rPr>
                      <w:rFonts w:cs="Calibri"/>
                      <w:color w:val="000000"/>
                      <w:sz w:val="22"/>
                    </w:rPr>
                  </w:rPrChange>
                </w:rPr>
                <w:t xml:space="preserve"> </w:t>
              </w:r>
            </w:ins>
          </w:p>
        </w:tc>
        <w:tc>
          <w:tcPr>
            <w:tcW w:w="1286" w:type="pct"/>
            <w:hideMark/>
          </w:tcPr>
          <w:p w14:paraId="6FB122A4"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30" w:author="瑋婷 徐" w:date="2025-01-03T16:20:00Z" w16du:dateUtc="2025-01-03T08:20:00Z"/>
                <w:rFonts w:asciiTheme="majorEastAsia" w:eastAsia="標楷體" w:hAnsiTheme="majorEastAsia" w:cstheme="majorEastAsia"/>
                <w:i/>
                <w:iCs/>
                <w:color w:val="000000"/>
                <w:rPrChange w:id="11731" w:author="瑋婷 徐" w:date="2025-01-04T22:55:00Z" w16du:dateUtc="2025-01-04T14:55:00Z">
                  <w:rPr>
                    <w:ins w:id="11732" w:author="瑋婷 徐" w:date="2025-01-03T16:20:00Z" w16du:dateUtc="2025-01-03T08:20:00Z"/>
                    <w:rFonts w:cs="Calibri"/>
                    <w:i/>
                    <w:iCs/>
                    <w:color w:val="000000"/>
                    <w:sz w:val="22"/>
                  </w:rPr>
                </w:rPrChange>
              </w:rPr>
              <w:pPrChange w:id="1173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734" w:author="瑋婷 徐" w:date="2025-01-03T16:20:00Z" w16du:dateUtc="2025-01-03T08:20:00Z">
              <w:r w:rsidRPr="0046381B">
                <w:rPr>
                  <w:rFonts w:asciiTheme="majorEastAsia" w:eastAsia="標楷體" w:hAnsiTheme="majorEastAsia" w:cstheme="majorEastAsia"/>
                  <w:i/>
                  <w:iCs/>
                  <w:color w:val="000000"/>
                  <w:rPrChange w:id="11735" w:author="瑋婷 徐" w:date="2025-01-04T22:55:00Z" w16du:dateUtc="2025-01-04T14:55:00Z">
                    <w:rPr>
                      <w:rFonts w:cs="Calibri"/>
                      <w:i/>
                      <w:iCs/>
                      <w:color w:val="000000"/>
                      <w:sz w:val="22"/>
                    </w:rPr>
                  </w:rPrChange>
                </w:rPr>
                <w:t>Trochalopteron morrisonianum</w:t>
              </w:r>
            </w:ins>
          </w:p>
        </w:tc>
        <w:tc>
          <w:tcPr>
            <w:tcW w:w="148" w:type="pct"/>
            <w:noWrap/>
            <w:hideMark/>
          </w:tcPr>
          <w:p w14:paraId="798AD8F2"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36" w:author="瑋婷 徐" w:date="2025-01-03T16:20:00Z" w16du:dateUtc="2025-01-03T08:20:00Z"/>
                <w:rFonts w:asciiTheme="majorEastAsia" w:eastAsia="標楷體" w:hAnsiTheme="majorEastAsia" w:cstheme="majorEastAsia"/>
                <w:i/>
                <w:iCs/>
                <w:color w:val="000000"/>
                <w:rPrChange w:id="11737" w:author="瑋婷 徐" w:date="2025-01-04T22:55:00Z" w16du:dateUtc="2025-01-04T14:55:00Z">
                  <w:rPr>
                    <w:ins w:id="11738" w:author="瑋婷 徐" w:date="2025-01-03T16:20:00Z" w16du:dateUtc="2025-01-03T08:20:00Z"/>
                    <w:rFonts w:cs="Calibri"/>
                    <w:i/>
                    <w:iCs/>
                    <w:color w:val="000000"/>
                    <w:sz w:val="22"/>
                  </w:rPr>
                </w:rPrChange>
              </w:rPr>
              <w:pPrChange w:id="117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EB1C75B"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40" w:author="瑋婷 徐" w:date="2025-01-03T16:20:00Z" w16du:dateUtc="2025-01-03T08:20:00Z"/>
                <w:rFonts w:asciiTheme="majorEastAsia" w:eastAsia="標楷體" w:hAnsiTheme="majorEastAsia" w:cstheme="majorEastAsia"/>
                <w:rPrChange w:id="11741" w:author="瑋婷 徐" w:date="2025-01-04T22:55:00Z" w16du:dateUtc="2025-01-04T14:55:00Z">
                  <w:rPr>
                    <w:ins w:id="11742" w:author="瑋婷 徐" w:date="2025-01-03T16:20:00Z" w16du:dateUtc="2025-01-03T08:20:00Z"/>
                    <w:rFonts w:ascii="Times New Roman" w:eastAsia="Times New Roman" w:hAnsi="Times New Roman" w:cs="Times New Roman"/>
                    <w:sz w:val="20"/>
                    <w:szCs w:val="20"/>
                  </w:rPr>
                </w:rPrChange>
              </w:rPr>
              <w:pPrChange w:id="117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539C93F"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44" w:author="瑋婷 徐" w:date="2025-01-03T16:20:00Z" w16du:dateUtc="2025-01-03T08:20:00Z"/>
                <w:rFonts w:asciiTheme="majorEastAsia" w:eastAsia="標楷體" w:hAnsiTheme="majorEastAsia" w:cstheme="majorEastAsia"/>
                <w:rPrChange w:id="11745" w:author="瑋婷 徐" w:date="2025-01-04T22:55:00Z" w16du:dateUtc="2025-01-04T14:55:00Z">
                  <w:rPr>
                    <w:ins w:id="11746" w:author="瑋婷 徐" w:date="2025-01-03T16:20:00Z" w16du:dateUtc="2025-01-03T08:20:00Z"/>
                    <w:rFonts w:ascii="Times New Roman" w:eastAsia="Times New Roman" w:hAnsi="Times New Roman" w:cs="Times New Roman"/>
                    <w:sz w:val="20"/>
                    <w:szCs w:val="20"/>
                  </w:rPr>
                </w:rPrChange>
              </w:rPr>
              <w:pPrChange w:id="117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74EA51E5"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48" w:author="瑋婷 徐" w:date="2025-01-03T16:20:00Z" w16du:dateUtc="2025-01-03T08:20:00Z"/>
                <w:rFonts w:asciiTheme="majorEastAsia" w:eastAsia="標楷體" w:hAnsiTheme="majorEastAsia" w:cstheme="majorEastAsia"/>
                <w:rPrChange w:id="11749" w:author="瑋婷 徐" w:date="2025-01-04T22:55:00Z" w16du:dateUtc="2025-01-04T14:55:00Z">
                  <w:rPr>
                    <w:ins w:id="11750" w:author="瑋婷 徐" w:date="2025-01-03T16:20:00Z" w16du:dateUtc="2025-01-03T08:20:00Z"/>
                    <w:rFonts w:ascii="Times New Roman" w:eastAsia="Times New Roman" w:hAnsi="Times New Roman" w:cs="Times New Roman"/>
                    <w:sz w:val="20"/>
                    <w:szCs w:val="20"/>
                  </w:rPr>
                </w:rPrChange>
              </w:rPr>
              <w:pPrChange w:id="117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C54C07E"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52" w:author="瑋婷 徐" w:date="2025-01-03T16:20:00Z" w16du:dateUtc="2025-01-03T08:20:00Z"/>
                <w:rFonts w:asciiTheme="majorEastAsia" w:eastAsia="標楷體" w:hAnsiTheme="majorEastAsia" w:cstheme="majorEastAsia"/>
                <w:rPrChange w:id="11753" w:author="瑋婷 徐" w:date="2025-01-04T22:55:00Z" w16du:dateUtc="2025-01-04T14:55:00Z">
                  <w:rPr>
                    <w:ins w:id="11754" w:author="瑋婷 徐" w:date="2025-01-03T16:20:00Z" w16du:dateUtc="2025-01-03T08:20:00Z"/>
                    <w:rFonts w:ascii="Times New Roman" w:eastAsia="Times New Roman" w:hAnsi="Times New Roman" w:cs="Times New Roman"/>
                    <w:sz w:val="20"/>
                    <w:szCs w:val="20"/>
                  </w:rPr>
                </w:rPrChange>
              </w:rPr>
              <w:pPrChange w:id="1175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noWrap/>
            <w:hideMark/>
          </w:tcPr>
          <w:p w14:paraId="3A6976D1"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56" w:author="瑋婷 徐" w:date="2025-01-03T16:20:00Z" w16du:dateUtc="2025-01-03T08:20:00Z"/>
                <w:rFonts w:asciiTheme="majorEastAsia" w:eastAsia="標楷體" w:hAnsiTheme="majorEastAsia" w:cstheme="majorEastAsia"/>
                <w:rPrChange w:id="11757" w:author="瑋婷 徐" w:date="2025-01-04T22:55:00Z" w16du:dateUtc="2025-01-04T14:55:00Z">
                  <w:rPr>
                    <w:ins w:id="11758" w:author="瑋婷 徐" w:date="2025-01-03T16:20:00Z" w16du:dateUtc="2025-01-03T08:20:00Z"/>
                    <w:rFonts w:ascii="Times New Roman" w:eastAsia="Times New Roman" w:hAnsi="Times New Roman" w:cs="Times New Roman"/>
                    <w:sz w:val="20"/>
                    <w:szCs w:val="20"/>
                  </w:rPr>
                </w:rPrChange>
              </w:rPr>
              <w:pPrChange w:id="117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09" w:type="pct"/>
          </w:tcPr>
          <w:p w14:paraId="76A6306F" w14:textId="77777777" w:rsidR="00DA433E" w:rsidRPr="0046381B"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1760" w:author="瑋婷 徐" w:date="2025-01-03T16:33:00Z" w16du:dateUtc="2025-01-03T08:33:00Z"/>
                <w:rFonts w:asciiTheme="majorEastAsia" w:eastAsia="標楷體" w:hAnsiTheme="majorEastAsia" w:cstheme="majorEastAsia"/>
              </w:rPr>
            </w:pPr>
          </w:p>
        </w:tc>
        <w:tc>
          <w:tcPr>
            <w:tcW w:w="148" w:type="pct"/>
            <w:noWrap/>
            <w:hideMark/>
          </w:tcPr>
          <w:p w14:paraId="7B000FFB" w14:textId="2D2EC772"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61" w:author="瑋婷 徐" w:date="2025-01-03T16:20:00Z" w16du:dateUtc="2025-01-03T08:20:00Z"/>
                <w:rFonts w:asciiTheme="majorEastAsia" w:eastAsia="標楷體" w:hAnsiTheme="majorEastAsia" w:cstheme="majorEastAsia"/>
                <w:rPrChange w:id="11762" w:author="瑋婷 徐" w:date="2025-01-04T22:55:00Z" w16du:dateUtc="2025-01-04T14:55:00Z">
                  <w:rPr>
                    <w:ins w:id="11763" w:author="瑋婷 徐" w:date="2025-01-03T16:20:00Z" w16du:dateUtc="2025-01-03T08:20:00Z"/>
                    <w:rFonts w:ascii="Times New Roman" w:eastAsia="Times New Roman" w:hAnsi="Times New Roman" w:cs="Times New Roman"/>
                    <w:sz w:val="20"/>
                    <w:szCs w:val="20"/>
                  </w:rPr>
                </w:rPrChange>
              </w:rPr>
              <w:pPrChange w:id="1176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C720B24"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65" w:author="瑋婷 徐" w:date="2025-01-03T16:20:00Z" w16du:dateUtc="2025-01-03T08:20:00Z"/>
                <w:rFonts w:asciiTheme="majorEastAsia" w:eastAsia="標楷體" w:hAnsiTheme="majorEastAsia" w:cstheme="majorEastAsia"/>
                <w:rPrChange w:id="11766" w:author="瑋婷 徐" w:date="2025-01-04T22:55:00Z" w16du:dateUtc="2025-01-04T14:55:00Z">
                  <w:rPr>
                    <w:ins w:id="11767" w:author="瑋婷 徐" w:date="2025-01-03T16:20:00Z" w16du:dateUtc="2025-01-03T08:20:00Z"/>
                    <w:rFonts w:ascii="Times New Roman" w:eastAsia="Times New Roman" w:hAnsi="Times New Roman" w:cs="Times New Roman"/>
                    <w:sz w:val="20"/>
                    <w:szCs w:val="20"/>
                  </w:rPr>
                </w:rPrChange>
              </w:rPr>
              <w:pPrChange w:id="1176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4E2240C4"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69" w:author="瑋婷 徐" w:date="2025-01-03T16:20:00Z" w16du:dateUtc="2025-01-03T08:20:00Z"/>
                <w:rFonts w:asciiTheme="majorEastAsia" w:eastAsia="標楷體" w:hAnsiTheme="majorEastAsia" w:cstheme="majorEastAsia"/>
                <w:rPrChange w:id="11770" w:author="瑋婷 徐" w:date="2025-01-04T22:55:00Z" w16du:dateUtc="2025-01-04T14:55:00Z">
                  <w:rPr>
                    <w:ins w:id="11771" w:author="瑋婷 徐" w:date="2025-01-03T16:20:00Z" w16du:dateUtc="2025-01-03T08:20:00Z"/>
                    <w:rFonts w:ascii="Times New Roman" w:eastAsia="Times New Roman" w:hAnsi="Times New Roman" w:cs="Times New Roman"/>
                    <w:sz w:val="20"/>
                    <w:szCs w:val="20"/>
                  </w:rPr>
                </w:rPrChange>
              </w:rPr>
              <w:pPrChange w:id="1177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131B6D22"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73" w:author="瑋婷 徐" w:date="2025-01-03T16:20:00Z" w16du:dateUtc="2025-01-03T08:20:00Z"/>
                <w:rFonts w:asciiTheme="majorEastAsia" w:eastAsia="標楷體" w:hAnsiTheme="majorEastAsia" w:cstheme="majorEastAsia"/>
                <w:rPrChange w:id="11774" w:author="瑋婷 徐" w:date="2025-01-04T22:55:00Z" w16du:dateUtc="2025-01-04T14:55:00Z">
                  <w:rPr>
                    <w:ins w:id="11775" w:author="瑋婷 徐" w:date="2025-01-03T16:20:00Z" w16du:dateUtc="2025-01-03T08:20:00Z"/>
                    <w:rFonts w:ascii="Times New Roman" w:eastAsia="Times New Roman" w:hAnsi="Times New Roman" w:cs="Times New Roman"/>
                    <w:sz w:val="20"/>
                    <w:szCs w:val="20"/>
                  </w:rPr>
                </w:rPrChange>
              </w:rPr>
              <w:pPrChange w:id="1177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tcPr>
          <w:p w14:paraId="3286B8A7" w14:textId="77777777" w:rsidR="00DA433E" w:rsidRPr="0046381B"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1777" w:author="瑋婷 徐" w:date="2025-01-03T16:33:00Z" w16du:dateUtc="2025-01-03T08:33:00Z"/>
                <w:rFonts w:asciiTheme="majorEastAsia" w:eastAsia="標楷體" w:hAnsiTheme="majorEastAsia" w:cstheme="majorEastAsia"/>
              </w:rPr>
            </w:pPr>
          </w:p>
        </w:tc>
        <w:tc>
          <w:tcPr>
            <w:tcW w:w="148" w:type="pct"/>
            <w:noWrap/>
            <w:hideMark/>
          </w:tcPr>
          <w:p w14:paraId="1E36613C" w14:textId="23273771"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78" w:author="瑋婷 徐" w:date="2025-01-03T16:20:00Z" w16du:dateUtc="2025-01-03T08:20:00Z"/>
                <w:rFonts w:asciiTheme="majorEastAsia" w:eastAsia="標楷體" w:hAnsiTheme="majorEastAsia" w:cstheme="majorEastAsia"/>
                <w:rPrChange w:id="11779" w:author="瑋婷 徐" w:date="2025-01-04T22:55:00Z" w16du:dateUtc="2025-01-04T14:55:00Z">
                  <w:rPr>
                    <w:ins w:id="11780" w:author="瑋婷 徐" w:date="2025-01-03T16:20:00Z" w16du:dateUtc="2025-01-03T08:20:00Z"/>
                    <w:rFonts w:ascii="Times New Roman" w:eastAsia="Times New Roman" w:hAnsi="Times New Roman" w:cs="Times New Roman"/>
                    <w:sz w:val="20"/>
                    <w:szCs w:val="20"/>
                  </w:rPr>
                </w:rPrChange>
              </w:rPr>
              <w:pPrChange w:id="1178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273CF0E6"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82" w:author="瑋婷 徐" w:date="2025-01-03T16:20:00Z" w16du:dateUtc="2025-01-03T08:20:00Z"/>
                <w:rFonts w:asciiTheme="majorEastAsia" w:eastAsia="標楷體" w:hAnsiTheme="majorEastAsia" w:cstheme="majorEastAsia"/>
                <w:rPrChange w:id="11783" w:author="瑋婷 徐" w:date="2025-01-04T22:55:00Z" w16du:dateUtc="2025-01-04T14:55:00Z">
                  <w:rPr>
                    <w:ins w:id="11784" w:author="瑋婷 徐" w:date="2025-01-03T16:20:00Z" w16du:dateUtc="2025-01-03T08:20:00Z"/>
                    <w:rFonts w:ascii="Times New Roman" w:eastAsia="Times New Roman" w:hAnsi="Times New Roman" w:cs="Times New Roman"/>
                    <w:sz w:val="20"/>
                    <w:szCs w:val="20"/>
                  </w:rPr>
                </w:rPrChange>
              </w:rPr>
              <w:pPrChange w:id="1178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67F26093"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86" w:author="瑋婷 徐" w:date="2025-01-03T16:20:00Z" w16du:dateUtc="2025-01-03T08:20:00Z"/>
                <w:rFonts w:asciiTheme="majorEastAsia" w:eastAsia="標楷體" w:hAnsiTheme="majorEastAsia" w:cstheme="majorEastAsia"/>
                <w:rPrChange w:id="11787" w:author="瑋婷 徐" w:date="2025-01-04T22:55:00Z" w16du:dateUtc="2025-01-04T14:55:00Z">
                  <w:rPr>
                    <w:ins w:id="11788" w:author="瑋婷 徐" w:date="2025-01-03T16:20:00Z" w16du:dateUtc="2025-01-03T08:20:00Z"/>
                    <w:rFonts w:ascii="Times New Roman" w:eastAsia="Times New Roman" w:hAnsi="Times New Roman" w:cs="Times New Roman"/>
                    <w:sz w:val="20"/>
                    <w:szCs w:val="20"/>
                  </w:rPr>
                </w:rPrChange>
              </w:rPr>
              <w:pPrChange w:id="117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586FCA02"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90" w:author="瑋婷 徐" w:date="2025-01-03T16:20:00Z" w16du:dateUtc="2025-01-03T08:20:00Z"/>
                <w:rFonts w:asciiTheme="majorEastAsia" w:eastAsia="標楷體" w:hAnsiTheme="majorEastAsia" w:cstheme="majorEastAsia"/>
                <w:color w:val="000000"/>
                <w:rPrChange w:id="11791" w:author="瑋婷 徐" w:date="2025-01-04T22:55:00Z" w16du:dateUtc="2025-01-04T14:55:00Z">
                  <w:rPr>
                    <w:ins w:id="11792" w:author="瑋婷 徐" w:date="2025-01-03T16:20:00Z" w16du:dateUtc="2025-01-03T08:20:00Z"/>
                    <w:rFonts w:cs="Calibri"/>
                    <w:color w:val="000000"/>
                    <w:sz w:val="22"/>
                  </w:rPr>
                </w:rPrChange>
              </w:rPr>
              <w:pPrChange w:id="117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794" w:author="瑋婷 徐" w:date="2025-01-03T16:20:00Z" w16du:dateUtc="2025-01-03T08:20:00Z">
              <w:r w:rsidRPr="0046381B">
                <w:rPr>
                  <w:rFonts w:asciiTheme="majorEastAsia" w:eastAsia="標楷體" w:hAnsiTheme="majorEastAsia" w:cstheme="majorEastAsia"/>
                  <w:color w:val="000000"/>
                  <w:rPrChange w:id="11795" w:author="瑋婷 徐" w:date="2025-01-04T22:55:00Z" w16du:dateUtc="2025-01-04T14:55:00Z">
                    <w:rPr>
                      <w:rFonts w:cs="Calibri"/>
                      <w:color w:val="000000"/>
                      <w:sz w:val="22"/>
                    </w:rPr>
                  </w:rPrChange>
                </w:rPr>
                <w:t>*</w:t>
              </w:r>
            </w:ins>
          </w:p>
        </w:tc>
        <w:tc>
          <w:tcPr>
            <w:tcW w:w="148" w:type="pct"/>
            <w:noWrap/>
            <w:hideMark/>
          </w:tcPr>
          <w:p w14:paraId="53A58A10"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796" w:author="瑋婷 徐" w:date="2025-01-03T16:20:00Z" w16du:dateUtc="2025-01-03T08:20:00Z"/>
                <w:rFonts w:asciiTheme="majorEastAsia" w:eastAsia="標楷體" w:hAnsiTheme="majorEastAsia" w:cstheme="majorEastAsia"/>
                <w:color w:val="000000"/>
                <w:rPrChange w:id="11797" w:author="瑋婷 徐" w:date="2025-01-04T22:55:00Z" w16du:dateUtc="2025-01-04T14:55:00Z">
                  <w:rPr>
                    <w:ins w:id="11798" w:author="瑋婷 徐" w:date="2025-01-03T16:20:00Z" w16du:dateUtc="2025-01-03T08:20:00Z"/>
                    <w:rFonts w:cs="Calibri"/>
                    <w:color w:val="000000"/>
                    <w:sz w:val="22"/>
                  </w:rPr>
                </w:rPrChange>
              </w:rPr>
              <w:pPrChange w:id="117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800" w:author="瑋婷 徐" w:date="2025-01-03T16:20:00Z" w16du:dateUtc="2025-01-03T08:20:00Z">
              <w:r w:rsidRPr="0046381B">
                <w:rPr>
                  <w:rFonts w:asciiTheme="majorEastAsia" w:eastAsia="標楷體" w:hAnsiTheme="majorEastAsia" w:cstheme="majorEastAsia"/>
                  <w:color w:val="000000"/>
                  <w:rPrChange w:id="11801" w:author="瑋婷 徐" w:date="2025-01-04T22:55:00Z" w16du:dateUtc="2025-01-04T14:55:00Z">
                    <w:rPr>
                      <w:rFonts w:cs="Calibri"/>
                      <w:color w:val="000000"/>
                      <w:sz w:val="22"/>
                    </w:rPr>
                  </w:rPrChange>
                </w:rPr>
                <w:t>*</w:t>
              </w:r>
            </w:ins>
          </w:p>
        </w:tc>
        <w:tc>
          <w:tcPr>
            <w:tcW w:w="148" w:type="pct"/>
            <w:noWrap/>
            <w:hideMark/>
          </w:tcPr>
          <w:p w14:paraId="10AE71C4"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802" w:author="瑋婷 徐" w:date="2025-01-03T16:20:00Z" w16du:dateUtc="2025-01-03T08:20:00Z"/>
                <w:rFonts w:asciiTheme="majorEastAsia" w:eastAsia="標楷體" w:hAnsiTheme="majorEastAsia" w:cstheme="majorEastAsia"/>
                <w:color w:val="000000"/>
                <w:rPrChange w:id="11803" w:author="瑋婷 徐" w:date="2025-01-04T22:55:00Z" w16du:dateUtc="2025-01-04T14:55:00Z">
                  <w:rPr>
                    <w:ins w:id="11804" w:author="瑋婷 徐" w:date="2025-01-03T16:20:00Z" w16du:dateUtc="2025-01-03T08:20:00Z"/>
                    <w:rFonts w:cs="Calibri"/>
                    <w:color w:val="000000"/>
                    <w:sz w:val="22"/>
                  </w:rPr>
                </w:rPrChange>
              </w:rPr>
              <w:pPrChange w:id="118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48" w:type="pct"/>
            <w:noWrap/>
            <w:hideMark/>
          </w:tcPr>
          <w:p w14:paraId="0F4F198A"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806" w:author="瑋婷 徐" w:date="2025-01-03T16:20:00Z" w16du:dateUtc="2025-01-03T08:20:00Z"/>
                <w:rFonts w:asciiTheme="majorEastAsia" w:eastAsia="標楷體" w:hAnsiTheme="majorEastAsia" w:cstheme="majorEastAsia"/>
                <w:color w:val="000000"/>
                <w:rPrChange w:id="11807" w:author="瑋婷 徐" w:date="2025-01-04T22:55:00Z" w16du:dateUtc="2025-01-04T14:55:00Z">
                  <w:rPr>
                    <w:ins w:id="11808" w:author="瑋婷 徐" w:date="2025-01-03T16:20:00Z" w16du:dateUtc="2025-01-03T08:20:00Z"/>
                    <w:rFonts w:cs="Calibri"/>
                    <w:color w:val="000000"/>
                    <w:sz w:val="22"/>
                  </w:rPr>
                </w:rPrChange>
              </w:rPr>
              <w:pPrChange w:id="118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810" w:author="瑋婷 徐" w:date="2025-01-03T16:20:00Z" w16du:dateUtc="2025-01-03T08:20:00Z">
              <w:r w:rsidRPr="0046381B">
                <w:rPr>
                  <w:rFonts w:asciiTheme="majorEastAsia" w:eastAsia="標楷體" w:hAnsiTheme="majorEastAsia" w:cstheme="majorEastAsia"/>
                  <w:color w:val="000000"/>
                  <w:rPrChange w:id="11811" w:author="瑋婷 徐" w:date="2025-01-04T22:55:00Z" w16du:dateUtc="2025-01-04T14:55:00Z">
                    <w:rPr>
                      <w:rFonts w:cs="Calibri"/>
                      <w:color w:val="000000"/>
                      <w:sz w:val="22"/>
                    </w:rPr>
                  </w:rPrChange>
                </w:rPr>
                <w:t>*</w:t>
              </w:r>
            </w:ins>
          </w:p>
        </w:tc>
        <w:tc>
          <w:tcPr>
            <w:tcW w:w="154" w:type="pct"/>
            <w:noWrap/>
            <w:hideMark/>
          </w:tcPr>
          <w:p w14:paraId="6893727C" w14:textId="77777777" w:rsidR="00DA433E" w:rsidRPr="0046381B"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1812" w:author="瑋婷 徐" w:date="2025-01-03T16:20:00Z" w16du:dateUtc="2025-01-03T08:20:00Z"/>
                <w:rFonts w:asciiTheme="majorEastAsia" w:eastAsia="標楷體" w:hAnsiTheme="majorEastAsia" w:cstheme="majorEastAsia"/>
                <w:color w:val="000000"/>
                <w:rPrChange w:id="11813" w:author="瑋婷 徐" w:date="2025-01-04T22:55:00Z" w16du:dateUtc="2025-01-04T14:55:00Z">
                  <w:rPr>
                    <w:ins w:id="11814" w:author="瑋婷 徐" w:date="2025-01-03T16:20:00Z" w16du:dateUtc="2025-01-03T08:20:00Z"/>
                    <w:rFonts w:cs="Calibri"/>
                    <w:color w:val="000000"/>
                    <w:sz w:val="22"/>
                  </w:rPr>
                </w:rPrChange>
              </w:rPr>
              <w:pPrChange w:id="1181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1816" w:author="瑋婷 徐" w:date="2025-01-03T16:20:00Z" w16du:dateUtc="2025-01-03T08:20:00Z">
              <w:r w:rsidRPr="0046381B">
                <w:rPr>
                  <w:rFonts w:asciiTheme="majorEastAsia" w:eastAsia="標楷體" w:hAnsiTheme="majorEastAsia" w:cstheme="majorEastAsia"/>
                  <w:color w:val="000000"/>
                  <w:rPrChange w:id="11817" w:author="瑋婷 徐" w:date="2025-01-04T22:55:00Z" w16du:dateUtc="2025-01-04T14:55:00Z">
                    <w:rPr>
                      <w:rFonts w:cs="Calibri"/>
                      <w:color w:val="000000"/>
                      <w:sz w:val="22"/>
                    </w:rPr>
                  </w:rPrChange>
                </w:rPr>
                <w:t>*</w:t>
              </w:r>
            </w:ins>
          </w:p>
        </w:tc>
      </w:tr>
      <w:tr w:rsidR="00DA433E" w:rsidRPr="00720C7A" w14:paraId="3DC3E9DB" w14:textId="77777777" w:rsidTr="003C19C7">
        <w:trPr>
          <w:trHeight w:val="300"/>
          <w:ins w:id="11818" w:author="瑋婷 徐" w:date="2025-01-03T16:20:00Z"/>
        </w:trPr>
        <w:tc>
          <w:tcPr>
            <w:cnfStyle w:val="001000000000" w:firstRow="0" w:lastRow="0" w:firstColumn="1" w:lastColumn="0" w:oddVBand="0" w:evenVBand="0" w:oddHBand="0" w:evenHBand="0" w:firstRowFirstColumn="0" w:firstRowLastColumn="0" w:lastRowFirstColumn="0" w:lastRowLastColumn="0"/>
            <w:tcW w:w="826" w:type="pct"/>
            <w:hideMark/>
          </w:tcPr>
          <w:p w14:paraId="29711960" w14:textId="77777777" w:rsidR="00DA433E" w:rsidRPr="0046381B" w:rsidRDefault="00DA433E">
            <w:pPr>
              <w:spacing w:line="360" w:lineRule="auto"/>
              <w:jc w:val="both"/>
              <w:rPr>
                <w:ins w:id="11819" w:author="瑋婷 徐" w:date="2025-01-03T16:20:00Z" w16du:dateUtc="2025-01-03T08:20:00Z"/>
                <w:rFonts w:asciiTheme="majorEastAsia" w:eastAsia="標楷體" w:hAnsiTheme="majorEastAsia" w:cstheme="majorEastAsia"/>
                <w:b w:val="0"/>
                <w:bCs w:val="0"/>
                <w:color w:val="000000"/>
                <w:rPrChange w:id="11820" w:author="瑋婷 徐" w:date="2025-01-04T22:55:00Z" w16du:dateUtc="2025-01-04T14:55:00Z">
                  <w:rPr>
                    <w:ins w:id="11821" w:author="瑋婷 徐" w:date="2025-01-03T16:20:00Z" w16du:dateUtc="2025-01-03T08:20:00Z"/>
                    <w:rFonts w:cs="Calibri"/>
                    <w:color w:val="000000"/>
                    <w:sz w:val="22"/>
                  </w:rPr>
                </w:rPrChange>
              </w:rPr>
              <w:pPrChange w:id="11822" w:author="瑋婷 徐" w:date="2025-01-03T16:21:00Z" w16du:dateUtc="2025-01-03T08:21:00Z">
                <w:pPr/>
              </w:pPrChange>
            </w:pPr>
            <w:ins w:id="11823" w:author="瑋婷 徐" w:date="2025-01-03T16:20:00Z" w16du:dateUtc="2025-01-03T08:20:00Z">
              <w:r w:rsidRPr="0046381B">
                <w:rPr>
                  <w:rFonts w:asciiTheme="majorEastAsia" w:eastAsia="標楷體" w:hAnsiTheme="majorEastAsia" w:cstheme="majorEastAsia"/>
                  <w:b w:val="0"/>
                  <w:bCs w:val="0"/>
                  <w:color w:val="000000"/>
                  <w:rPrChange w:id="11824" w:author="瑋婷 徐" w:date="2025-01-04T22:55:00Z" w16du:dateUtc="2025-01-04T14:55:00Z">
                    <w:rPr>
                      <w:rFonts w:cs="Calibri"/>
                      <w:color w:val="000000"/>
                      <w:sz w:val="22"/>
                    </w:rPr>
                  </w:rPrChange>
                </w:rPr>
                <w:t>白耳畫眉</w:t>
              </w:r>
              <w:r w:rsidRPr="0046381B">
                <w:rPr>
                  <w:rFonts w:asciiTheme="majorEastAsia" w:eastAsia="標楷體" w:hAnsiTheme="majorEastAsia" w:cstheme="majorEastAsia"/>
                  <w:b w:val="0"/>
                  <w:bCs w:val="0"/>
                  <w:color w:val="000000"/>
                  <w:rPrChange w:id="11825" w:author="瑋婷 徐" w:date="2025-01-04T22:55:00Z" w16du:dateUtc="2025-01-04T14:55:00Z">
                    <w:rPr>
                      <w:rFonts w:cs="Calibri"/>
                      <w:color w:val="000000"/>
                      <w:sz w:val="22"/>
                    </w:rPr>
                  </w:rPrChange>
                </w:rPr>
                <w:t xml:space="preserve"> </w:t>
              </w:r>
              <w:r w:rsidRPr="0046381B">
                <w:rPr>
                  <w:rFonts w:asciiTheme="majorEastAsia" w:eastAsia="標楷體" w:hAnsiTheme="majorEastAsia" w:cstheme="majorEastAsia"/>
                  <w:b w:val="0"/>
                  <w:bCs w:val="0"/>
                  <w:color w:val="000000"/>
                  <w:rPrChange w:id="11826" w:author="瑋婷 徐" w:date="2025-01-04T22:55:00Z" w16du:dateUtc="2025-01-04T14:55:00Z">
                    <w:rPr>
                      <w:color w:val="000000"/>
                      <w:sz w:val="22"/>
                    </w:rPr>
                  </w:rPrChange>
                </w:rPr>
                <w:t>◎</w:t>
              </w:r>
              <w:r w:rsidRPr="0046381B">
                <w:rPr>
                  <w:rFonts w:asciiTheme="majorEastAsia" w:eastAsia="標楷體" w:hAnsiTheme="majorEastAsia" w:cstheme="majorEastAsia"/>
                  <w:b w:val="0"/>
                  <w:bCs w:val="0"/>
                  <w:color w:val="000000"/>
                  <w:rPrChange w:id="11827" w:author="瑋婷 徐" w:date="2025-01-04T22:55:00Z" w16du:dateUtc="2025-01-04T14:55:00Z">
                    <w:rPr>
                      <w:rFonts w:cs="Calibri"/>
                      <w:color w:val="000000"/>
                      <w:sz w:val="22"/>
                    </w:rPr>
                  </w:rPrChange>
                </w:rPr>
                <w:t xml:space="preserve"> III</w:t>
              </w:r>
            </w:ins>
          </w:p>
        </w:tc>
        <w:tc>
          <w:tcPr>
            <w:tcW w:w="1286" w:type="pct"/>
            <w:hideMark/>
          </w:tcPr>
          <w:p w14:paraId="72E731A4"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28" w:author="瑋婷 徐" w:date="2025-01-03T16:20:00Z" w16du:dateUtc="2025-01-03T08:20:00Z"/>
                <w:rFonts w:asciiTheme="majorEastAsia" w:eastAsia="標楷體" w:hAnsiTheme="majorEastAsia" w:cstheme="majorEastAsia"/>
                <w:i/>
                <w:iCs/>
                <w:color w:val="000000"/>
                <w:rPrChange w:id="11829" w:author="瑋婷 徐" w:date="2025-01-04T22:55:00Z" w16du:dateUtc="2025-01-04T14:55:00Z">
                  <w:rPr>
                    <w:ins w:id="11830" w:author="瑋婷 徐" w:date="2025-01-03T16:20:00Z" w16du:dateUtc="2025-01-03T08:20:00Z"/>
                    <w:rFonts w:cs="Calibri"/>
                    <w:i/>
                    <w:iCs/>
                    <w:color w:val="000000"/>
                    <w:sz w:val="22"/>
                  </w:rPr>
                </w:rPrChange>
              </w:rPr>
              <w:pPrChange w:id="1183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832" w:author="瑋婷 徐" w:date="2025-01-03T16:20:00Z" w16du:dateUtc="2025-01-03T08:20:00Z">
              <w:r w:rsidRPr="0046381B">
                <w:rPr>
                  <w:rFonts w:asciiTheme="majorEastAsia" w:eastAsia="標楷體" w:hAnsiTheme="majorEastAsia" w:cstheme="majorEastAsia"/>
                  <w:i/>
                  <w:iCs/>
                  <w:color w:val="000000"/>
                  <w:rPrChange w:id="11833" w:author="瑋婷 徐" w:date="2025-01-04T22:55:00Z" w16du:dateUtc="2025-01-04T14:55:00Z">
                    <w:rPr>
                      <w:rFonts w:cs="Calibri"/>
                      <w:i/>
                      <w:iCs/>
                      <w:color w:val="000000"/>
                      <w:sz w:val="22"/>
                    </w:rPr>
                  </w:rPrChange>
                </w:rPr>
                <w:t>Heterophasia auricularis</w:t>
              </w:r>
            </w:ins>
          </w:p>
        </w:tc>
        <w:tc>
          <w:tcPr>
            <w:tcW w:w="148" w:type="pct"/>
            <w:noWrap/>
            <w:hideMark/>
          </w:tcPr>
          <w:p w14:paraId="2A686281"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34" w:author="瑋婷 徐" w:date="2025-01-03T16:20:00Z" w16du:dateUtc="2025-01-03T08:20:00Z"/>
                <w:rFonts w:asciiTheme="majorEastAsia" w:eastAsia="標楷體" w:hAnsiTheme="majorEastAsia" w:cstheme="majorEastAsia"/>
                <w:i/>
                <w:iCs/>
                <w:color w:val="000000"/>
                <w:rPrChange w:id="11835" w:author="瑋婷 徐" w:date="2025-01-04T22:55:00Z" w16du:dateUtc="2025-01-04T14:55:00Z">
                  <w:rPr>
                    <w:ins w:id="11836" w:author="瑋婷 徐" w:date="2025-01-03T16:20:00Z" w16du:dateUtc="2025-01-03T08:20:00Z"/>
                    <w:rFonts w:cs="Calibri"/>
                    <w:i/>
                    <w:iCs/>
                    <w:color w:val="000000"/>
                    <w:sz w:val="22"/>
                  </w:rPr>
                </w:rPrChange>
              </w:rPr>
              <w:pPrChange w:id="118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0197C782"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38" w:author="瑋婷 徐" w:date="2025-01-03T16:20:00Z" w16du:dateUtc="2025-01-03T08:20:00Z"/>
                <w:rFonts w:asciiTheme="majorEastAsia" w:eastAsia="標楷體" w:hAnsiTheme="majorEastAsia" w:cstheme="majorEastAsia"/>
                <w:rPrChange w:id="11839" w:author="瑋婷 徐" w:date="2025-01-04T22:55:00Z" w16du:dateUtc="2025-01-04T14:55:00Z">
                  <w:rPr>
                    <w:ins w:id="11840" w:author="瑋婷 徐" w:date="2025-01-03T16:20:00Z" w16du:dateUtc="2025-01-03T08:20:00Z"/>
                    <w:rFonts w:ascii="Times New Roman" w:eastAsia="Times New Roman" w:hAnsi="Times New Roman" w:cs="Times New Roman"/>
                    <w:sz w:val="20"/>
                    <w:szCs w:val="20"/>
                  </w:rPr>
                </w:rPrChange>
              </w:rPr>
              <w:pPrChange w:id="118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36CD7522"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42" w:author="瑋婷 徐" w:date="2025-01-03T16:20:00Z" w16du:dateUtc="2025-01-03T08:20:00Z"/>
                <w:rFonts w:asciiTheme="majorEastAsia" w:eastAsia="標楷體" w:hAnsiTheme="majorEastAsia" w:cstheme="majorEastAsia"/>
                <w:color w:val="000000"/>
                <w:rPrChange w:id="11843" w:author="瑋婷 徐" w:date="2025-01-04T22:55:00Z" w16du:dateUtc="2025-01-04T14:55:00Z">
                  <w:rPr>
                    <w:ins w:id="11844" w:author="瑋婷 徐" w:date="2025-01-03T16:20:00Z" w16du:dateUtc="2025-01-03T08:20:00Z"/>
                    <w:rFonts w:cs="Calibri"/>
                    <w:color w:val="000000"/>
                    <w:sz w:val="22"/>
                  </w:rPr>
                </w:rPrChange>
              </w:rPr>
              <w:pPrChange w:id="118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846" w:author="瑋婷 徐" w:date="2025-01-03T16:20:00Z" w16du:dateUtc="2025-01-03T08:20:00Z">
              <w:r w:rsidRPr="0046381B">
                <w:rPr>
                  <w:rFonts w:asciiTheme="majorEastAsia" w:eastAsia="標楷體" w:hAnsiTheme="majorEastAsia" w:cstheme="majorEastAsia"/>
                  <w:color w:val="000000"/>
                  <w:rPrChange w:id="11847" w:author="瑋婷 徐" w:date="2025-01-04T22:55:00Z" w16du:dateUtc="2025-01-04T14:55:00Z">
                    <w:rPr>
                      <w:rFonts w:cs="Calibri"/>
                      <w:color w:val="000000"/>
                      <w:sz w:val="22"/>
                    </w:rPr>
                  </w:rPrChange>
                </w:rPr>
                <w:t>*</w:t>
              </w:r>
            </w:ins>
          </w:p>
        </w:tc>
        <w:tc>
          <w:tcPr>
            <w:tcW w:w="148" w:type="pct"/>
            <w:noWrap/>
            <w:hideMark/>
          </w:tcPr>
          <w:p w14:paraId="031367F5"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48" w:author="瑋婷 徐" w:date="2025-01-03T16:20:00Z" w16du:dateUtc="2025-01-03T08:20:00Z"/>
                <w:rFonts w:asciiTheme="majorEastAsia" w:eastAsia="標楷體" w:hAnsiTheme="majorEastAsia" w:cstheme="majorEastAsia"/>
                <w:color w:val="000000"/>
                <w:rPrChange w:id="11849" w:author="瑋婷 徐" w:date="2025-01-04T22:55:00Z" w16du:dateUtc="2025-01-04T14:55:00Z">
                  <w:rPr>
                    <w:ins w:id="11850" w:author="瑋婷 徐" w:date="2025-01-03T16:20:00Z" w16du:dateUtc="2025-01-03T08:20:00Z"/>
                    <w:rFonts w:cs="Calibri"/>
                    <w:color w:val="000000"/>
                    <w:sz w:val="22"/>
                  </w:rPr>
                </w:rPrChange>
              </w:rPr>
              <w:pPrChange w:id="1185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1A87CF57"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52" w:author="瑋婷 徐" w:date="2025-01-03T16:20:00Z" w16du:dateUtc="2025-01-03T08:20:00Z"/>
                <w:rFonts w:asciiTheme="majorEastAsia" w:eastAsia="標楷體" w:hAnsiTheme="majorEastAsia" w:cstheme="majorEastAsia"/>
                <w:rPrChange w:id="11853" w:author="瑋婷 徐" w:date="2025-01-04T22:55:00Z" w16du:dateUtc="2025-01-04T14:55:00Z">
                  <w:rPr>
                    <w:ins w:id="11854" w:author="瑋婷 徐" w:date="2025-01-03T16:20:00Z" w16du:dateUtc="2025-01-03T08:20:00Z"/>
                    <w:rFonts w:ascii="Times New Roman" w:eastAsia="Times New Roman" w:hAnsi="Times New Roman" w:cs="Times New Roman"/>
                    <w:sz w:val="20"/>
                    <w:szCs w:val="20"/>
                  </w:rPr>
                </w:rPrChange>
              </w:rPr>
              <w:pPrChange w:id="118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noWrap/>
            <w:hideMark/>
          </w:tcPr>
          <w:p w14:paraId="6729EBF6"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56" w:author="瑋婷 徐" w:date="2025-01-03T16:20:00Z" w16du:dateUtc="2025-01-03T08:20:00Z"/>
                <w:rFonts w:asciiTheme="majorEastAsia" w:eastAsia="標楷體" w:hAnsiTheme="majorEastAsia" w:cstheme="majorEastAsia"/>
                <w:rPrChange w:id="11857" w:author="瑋婷 徐" w:date="2025-01-04T22:55:00Z" w16du:dateUtc="2025-01-04T14:55:00Z">
                  <w:rPr>
                    <w:ins w:id="11858" w:author="瑋婷 徐" w:date="2025-01-03T16:20:00Z" w16du:dateUtc="2025-01-03T08:20:00Z"/>
                    <w:rFonts w:ascii="Times New Roman" w:eastAsia="Times New Roman" w:hAnsi="Times New Roman" w:cs="Times New Roman"/>
                    <w:sz w:val="20"/>
                    <w:szCs w:val="20"/>
                  </w:rPr>
                </w:rPrChange>
              </w:rPr>
              <w:pPrChange w:id="118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09" w:type="pct"/>
          </w:tcPr>
          <w:p w14:paraId="04D11750"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1860" w:author="瑋婷 徐" w:date="2025-01-03T16:33:00Z" w16du:dateUtc="2025-01-03T08:33:00Z"/>
                <w:rFonts w:asciiTheme="majorEastAsia" w:eastAsia="標楷體" w:hAnsiTheme="majorEastAsia" w:cstheme="majorEastAsia"/>
              </w:rPr>
            </w:pPr>
          </w:p>
        </w:tc>
        <w:tc>
          <w:tcPr>
            <w:tcW w:w="148" w:type="pct"/>
            <w:noWrap/>
            <w:hideMark/>
          </w:tcPr>
          <w:p w14:paraId="4E4E256B" w14:textId="609D123A"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61" w:author="瑋婷 徐" w:date="2025-01-03T16:20:00Z" w16du:dateUtc="2025-01-03T08:20:00Z"/>
                <w:rFonts w:asciiTheme="majorEastAsia" w:eastAsia="標楷體" w:hAnsiTheme="majorEastAsia" w:cstheme="majorEastAsia"/>
                <w:rPrChange w:id="11862" w:author="瑋婷 徐" w:date="2025-01-04T22:55:00Z" w16du:dateUtc="2025-01-04T14:55:00Z">
                  <w:rPr>
                    <w:ins w:id="11863" w:author="瑋婷 徐" w:date="2025-01-03T16:20:00Z" w16du:dateUtc="2025-01-03T08:20:00Z"/>
                    <w:rFonts w:ascii="Times New Roman" w:eastAsia="Times New Roman" w:hAnsi="Times New Roman" w:cs="Times New Roman"/>
                    <w:sz w:val="20"/>
                    <w:szCs w:val="20"/>
                  </w:rPr>
                </w:rPrChange>
              </w:rPr>
              <w:pPrChange w:id="118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6FE46AD"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65" w:author="瑋婷 徐" w:date="2025-01-03T16:20:00Z" w16du:dateUtc="2025-01-03T08:20:00Z"/>
                <w:rFonts w:asciiTheme="majorEastAsia" w:eastAsia="標楷體" w:hAnsiTheme="majorEastAsia" w:cstheme="majorEastAsia"/>
                <w:color w:val="000000"/>
                <w:rPrChange w:id="11866" w:author="瑋婷 徐" w:date="2025-01-04T22:55:00Z" w16du:dateUtc="2025-01-04T14:55:00Z">
                  <w:rPr>
                    <w:ins w:id="11867" w:author="瑋婷 徐" w:date="2025-01-03T16:20:00Z" w16du:dateUtc="2025-01-03T08:20:00Z"/>
                    <w:rFonts w:cs="Calibri"/>
                    <w:color w:val="000000"/>
                    <w:sz w:val="22"/>
                  </w:rPr>
                </w:rPrChange>
              </w:rPr>
              <w:pPrChange w:id="118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869" w:author="瑋婷 徐" w:date="2025-01-03T16:20:00Z" w16du:dateUtc="2025-01-03T08:20:00Z">
              <w:r w:rsidRPr="0046381B">
                <w:rPr>
                  <w:rFonts w:asciiTheme="majorEastAsia" w:eastAsia="標楷體" w:hAnsiTheme="majorEastAsia" w:cstheme="majorEastAsia"/>
                  <w:color w:val="000000"/>
                  <w:rPrChange w:id="11870" w:author="瑋婷 徐" w:date="2025-01-04T22:55:00Z" w16du:dateUtc="2025-01-04T14:55:00Z">
                    <w:rPr>
                      <w:rFonts w:cs="Calibri"/>
                      <w:color w:val="000000"/>
                      <w:sz w:val="22"/>
                    </w:rPr>
                  </w:rPrChange>
                </w:rPr>
                <w:t>*</w:t>
              </w:r>
            </w:ins>
          </w:p>
        </w:tc>
        <w:tc>
          <w:tcPr>
            <w:tcW w:w="148" w:type="pct"/>
            <w:noWrap/>
            <w:hideMark/>
          </w:tcPr>
          <w:p w14:paraId="03EA154C"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71" w:author="瑋婷 徐" w:date="2025-01-03T16:20:00Z" w16du:dateUtc="2025-01-03T08:20:00Z"/>
                <w:rFonts w:asciiTheme="majorEastAsia" w:eastAsia="標楷體" w:hAnsiTheme="majorEastAsia" w:cstheme="majorEastAsia"/>
                <w:color w:val="000000"/>
                <w:rPrChange w:id="11872" w:author="瑋婷 徐" w:date="2025-01-04T22:55:00Z" w16du:dateUtc="2025-01-04T14:55:00Z">
                  <w:rPr>
                    <w:ins w:id="11873" w:author="瑋婷 徐" w:date="2025-01-03T16:20:00Z" w16du:dateUtc="2025-01-03T08:20:00Z"/>
                    <w:rFonts w:cs="Calibri"/>
                    <w:color w:val="000000"/>
                    <w:sz w:val="22"/>
                  </w:rPr>
                </w:rPrChange>
              </w:rPr>
              <w:pPrChange w:id="118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875" w:author="瑋婷 徐" w:date="2025-01-03T16:20:00Z" w16du:dateUtc="2025-01-03T08:20:00Z">
              <w:r w:rsidRPr="0046381B">
                <w:rPr>
                  <w:rFonts w:asciiTheme="majorEastAsia" w:eastAsia="標楷體" w:hAnsiTheme="majorEastAsia" w:cstheme="majorEastAsia"/>
                  <w:color w:val="000000"/>
                  <w:rPrChange w:id="11876" w:author="瑋婷 徐" w:date="2025-01-04T22:55:00Z" w16du:dateUtc="2025-01-04T14:55:00Z">
                    <w:rPr>
                      <w:rFonts w:cs="Calibri"/>
                      <w:color w:val="000000"/>
                      <w:sz w:val="22"/>
                    </w:rPr>
                  </w:rPrChange>
                </w:rPr>
                <w:t>*</w:t>
              </w:r>
            </w:ins>
          </w:p>
        </w:tc>
        <w:tc>
          <w:tcPr>
            <w:tcW w:w="148" w:type="pct"/>
            <w:noWrap/>
            <w:hideMark/>
          </w:tcPr>
          <w:p w14:paraId="463FABCC"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77" w:author="瑋婷 徐" w:date="2025-01-03T16:20:00Z" w16du:dateUtc="2025-01-03T08:20:00Z"/>
                <w:rFonts w:asciiTheme="majorEastAsia" w:eastAsia="標楷體" w:hAnsiTheme="majorEastAsia" w:cstheme="majorEastAsia"/>
                <w:color w:val="000000"/>
                <w:rPrChange w:id="11878" w:author="瑋婷 徐" w:date="2025-01-04T22:55:00Z" w16du:dateUtc="2025-01-04T14:55:00Z">
                  <w:rPr>
                    <w:ins w:id="11879" w:author="瑋婷 徐" w:date="2025-01-03T16:20:00Z" w16du:dateUtc="2025-01-03T08:20:00Z"/>
                    <w:rFonts w:cs="Calibri"/>
                    <w:color w:val="000000"/>
                    <w:sz w:val="22"/>
                  </w:rPr>
                </w:rPrChange>
              </w:rPr>
              <w:pPrChange w:id="1188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tcPr>
          <w:p w14:paraId="7E1DA349" w14:textId="77777777" w:rsidR="00DA433E" w:rsidRPr="00720C7A"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1881" w:author="瑋婷 徐" w:date="2025-01-03T16:33:00Z" w16du:dateUtc="2025-01-03T08:33:00Z"/>
                <w:rFonts w:asciiTheme="majorEastAsia" w:eastAsia="標楷體" w:hAnsiTheme="majorEastAsia" w:cstheme="majorEastAsia"/>
              </w:rPr>
            </w:pPr>
          </w:p>
        </w:tc>
        <w:tc>
          <w:tcPr>
            <w:tcW w:w="148" w:type="pct"/>
            <w:noWrap/>
            <w:hideMark/>
          </w:tcPr>
          <w:p w14:paraId="13AE8AE0" w14:textId="7566A6E5"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82" w:author="瑋婷 徐" w:date="2025-01-03T16:20:00Z" w16du:dateUtc="2025-01-03T08:20:00Z"/>
                <w:rFonts w:asciiTheme="majorEastAsia" w:eastAsia="標楷體" w:hAnsiTheme="majorEastAsia" w:cstheme="majorEastAsia"/>
                <w:rPrChange w:id="11883" w:author="瑋婷 徐" w:date="2025-01-04T22:55:00Z" w16du:dateUtc="2025-01-04T14:55:00Z">
                  <w:rPr>
                    <w:ins w:id="11884" w:author="瑋婷 徐" w:date="2025-01-03T16:20:00Z" w16du:dateUtc="2025-01-03T08:20:00Z"/>
                    <w:rFonts w:ascii="Times New Roman" w:eastAsia="Times New Roman" w:hAnsi="Times New Roman" w:cs="Times New Roman"/>
                    <w:sz w:val="20"/>
                    <w:szCs w:val="20"/>
                  </w:rPr>
                </w:rPrChange>
              </w:rPr>
              <w:pPrChange w:id="118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A127E15"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86" w:author="瑋婷 徐" w:date="2025-01-03T16:20:00Z" w16du:dateUtc="2025-01-03T08:20:00Z"/>
                <w:rFonts w:asciiTheme="majorEastAsia" w:eastAsia="標楷體" w:hAnsiTheme="majorEastAsia" w:cstheme="majorEastAsia"/>
                <w:rPrChange w:id="11887" w:author="瑋婷 徐" w:date="2025-01-04T22:55:00Z" w16du:dateUtc="2025-01-04T14:55:00Z">
                  <w:rPr>
                    <w:ins w:id="11888" w:author="瑋婷 徐" w:date="2025-01-03T16:20:00Z" w16du:dateUtc="2025-01-03T08:20:00Z"/>
                    <w:rFonts w:ascii="Times New Roman" w:eastAsia="Times New Roman" w:hAnsi="Times New Roman" w:cs="Times New Roman"/>
                    <w:sz w:val="20"/>
                    <w:szCs w:val="20"/>
                  </w:rPr>
                </w:rPrChange>
              </w:rPr>
              <w:pPrChange w:id="118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48" w:type="pct"/>
            <w:noWrap/>
            <w:hideMark/>
          </w:tcPr>
          <w:p w14:paraId="227BA2C7"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90" w:author="瑋婷 徐" w:date="2025-01-03T16:20:00Z" w16du:dateUtc="2025-01-03T08:20:00Z"/>
                <w:rFonts w:asciiTheme="majorEastAsia" w:eastAsia="標楷體" w:hAnsiTheme="majorEastAsia" w:cstheme="majorEastAsia"/>
                <w:color w:val="000000"/>
                <w:rPrChange w:id="11891" w:author="瑋婷 徐" w:date="2025-01-04T22:55:00Z" w16du:dateUtc="2025-01-04T14:55:00Z">
                  <w:rPr>
                    <w:ins w:id="11892" w:author="瑋婷 徐" w:date="2025-01-03T16:20:00Z" w16du:dateUtc="2025-01-03T08:20:00Z"/>
                    <w:rFonts w:cs="Calibri"/>
                    <w:color w:val="000000"/>
                    <w:sz w:val="22"/>
                  </w:rPr>
                </w:rPrChange>
              </w:rPr>
              <w:pPrChange w:id="118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894" w:author="瑋婷 徐" w:date="2025-01-03T16:20:00Z" w16du:dateUtc="2025-01-03T08:20:00Z">
              <w:r w:rsidRPr="0046381B">
                <w:rPr>
                  <w:rFonts w:asciiTheme="majorEastAsia" w:eastAsia="標楷體" w:hAnsiTheme="majorEastAsia" w:cstheme="majorEastAsia"/>
                  <w:color w:val="000000"/>
                  <w:rPrChange w:id="11895" w:author="瑋婷 徐" w:date="2025-01-04T22:55:00Z" w16du:dateUtc="2025-01-04T14:55:00Z">
                    <w:rPr>
                      <w:rFonts w:cs="Calibri"/>
                      <w:color w:val="000000"/>
                      <w:sz w:val="22"/>
                    </w:rPr>
                  </w:rPrChange>
                </w:rPr>
                <w:t>*</w:t>
              </w:r>
            </w:ins>
          </w:p>
        </w:tc>
        <w:tc>
          <w:tcPr>
            <w:tcW w:w="148" w:type="pct"/>
            <w:noWrap/>
            <w:hideMark/>
          </w:tcPr>
          <w:p w14:paraId="7C207A24"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896" w:author="瑋婷 徐" w:date="2025-01-03T16:20:00Z" w16du:dateUtc="2025-01-03T08:20:00Z"/>
                <w:rFonts w:asciiTheme="majorEastAsia" w:eastAsia="標楷體" w:hAnsiTheme="majorEastAsia" w:cstheme="majorEastAsia"/>
                <w:color w:val="000000"/>
                <w:rPrChange w:id="11897" w:author="瑋婷 徐" w:date="2025-01-04T22:55:00Z" w16du:dateUtc="2025-01-04T14:55:00Z">
                  <w:rPr>
                    <w:ins w:id="11898" w:author="瑋婷 徐" w:date="2025-01-03T16:20:00Z" w16du:dateUtc="2025-01-03T08:20:00Z"/>
                    <w:rFonts w:cs="Calibri"/>
                    <w:color w:val="000000"/>
                    <w:sz w:val="22"/>
                  </w:rPr>
                </w:rPrChange>
              </w:rPr>
              <w:pPrChange w:id="118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900" w:author="瑋婷 徐" w:date="2025-01-03T16:20:00Z" w16du:dateUtc="2025-01-03T08:20:00Z">
              <w:r w:rsidRPr="0046381B">
                <w:rPr>
                  <w:rFonts w:asciiTheme="majorEastAsia" w:eastAsia="標楷體" w:hAnsiTheme="majorEastAsia" w:cstheme="majorEastAsia"/>
                  <w:color w:val="000000"/>
                  <w:rPrChange w:id="11901" w:author="瑋婷 徐" w:date="2025-01-04T22:55:00Z" w16du:dateUtc="2025-01-04T14:55:00Z">
                    <w:rPr>
                      <w:rFonts w:cs="Calibri"/>
                      <w:color w:val="000000"/>
                      <w:sz w:val="22"/>
                    </w:rPr>
                  </w:rPrChange>
                </w:rPr>
                <w:t>*</w:t>
              </w:r>
            </w:ins>
          </w:p>
        </w:tc>
        <w:tc>
          <w:tcPr>
            <w:tcW w:w="148" w:type="pct"/>
            <w:noWrap/>
            <w:hideMark/>
          </w:tcPr>
          <w:p w14:paraId="04FAACB8"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902" w:author="瑋婷 徐" w:date="2025-01-03T16:20:00Z" w16du:dateUtc="2025-01-03T08:20:00Z"/>
                <w:rFonts w:asciiTheme="majorEastAsia" w:eastAsia="標楷體" w:hAnsiTheme="majorEastAsia" w:cstheme="majorEastAsia"/>
                <w:color w:val="000000"/>
                <w:rPrChange w:id="11903" w:author="瑋婷 徐" w:date="2025-01-04T22:55:00Z" w16du:dateUtc="2025-01-04T14:55:00Z">
                  <w:rPr>
                    <w:ins w:id="11904" w:author="瑋婷 徐" w:date="2025-01-03T16:20:00Z" w16du:dateUtc="2025-01-03T08:20:00Z"/>
                    <w:rFonts w:cs="Calibri"/>
                    <w:color w:val="000000"/>
                    <w:sz w:val="22"/>
                  </w:rPr>
                </w:rPrChange>
              </w:rPr>
              <w:pPrChange w:id="119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906" w:author="瑋婷 徐" w:date="2025-01-03T16:20:00Z" w16du:dateUtc="2025-01-03T08:20:00Z">
              <w:r w:rsidRPr="0046381B">
                <w:rPr>
                  <w:rFonts w:asciiTheme="majorEastAsia" w:eastAsia="標楷體" w:hAnsiTheme="majorEastAsia" w:cstheme="majorEastAsia"/>
                  <w:color w:val="000000"/>
                  <w:rPrChange w:id="11907" w:author="瑋婷 徐" w:date="2025-01-04T22:55:00Z" w16du:dateUtc="2025-01-04T14:55:00Z">
                    <w:rPr>
                      <w:rFonts w:cs="Calibri"/>
                      <w:color w:val="000000"/>
                      <w:sz w:val="22"/>
                    </w:rPr>
                  </w:rPrChange>
                </w:rPr>
                <w:t>*</w:t>
              </w:r>
            </w:ins>
          </w:p>
        </w:tc>
        <w:tc>
          <w:tcPr>
            <w:tcW w:w="148" w:type="pct"/>
            <w:noWrap/>
            <w:hideMark/>
          </w:tcPr>
          <w:p w14:paraId="1FC0C937"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908" w:author="瑋婷 徐" w:date="2025-01-03T16:20:00Z" w16du:dateUtc="2025-01-03T08:20:00Z"/>
                <w:rFonts w:asciiTheme="majorEastAsia" w:eastAsia="標楷體" w:hAnsiTheme="majorEastAsia" w:cstheme="majorEastAsia"/>
                <w:color w:val="000000"/>
                <w:rPrChange w:id="11909" w:author="瑋婷 徐" w:date="2025-01-04T22:55:00Z" w16du:dateUtc="2025-01-04T14:55:00Z">
                  <w:rPr>
                    <w:ins w:id="11910" w:author="瑋婷 徐" w:date="2025-01-03T16:20:00Z" w16du:dateUtc="2025-01-03T08:20:00Z"/>
                    <w:rFonts w:cs="Calibri"/>
                    <w:color w:val="000000"/>
                    <w:sz w:val="22"/>
                  </w:rPr>
                </w:rPrChange>
              </w:rPr>
              <w:pPrChange w:id="119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912" w:author="瑋婷 徐" w:date="2025-01-03T16:20:00Z" w16du:dateUtc="2025-01-03T08:20:00Z">
              <w:r w:rsidRPr="0046381B">
                <w:rPr>
                  <w:rFonts w:asciiTheme="majorEastAsia" w:eastAsia="標楷體" w:hAnsiTheme="majorEastAsia" w:cstheme="majorEastAsia"/>
                  <w:color w:val="000000"/>
                  <w:rPrChange w:id="11913" w:author="瑋婷 徐" w:date="2025-01-04T22:55:00Z" w16du:dateUtc="2025-01-04T14:55:00Z">
                    <w:rPr>
                      <w:rFonts w:cs="Calibri"/>
                      <w:color w:val="000000"/>
                      <w:sz w:val="22"/>
                    </w:rPr>
                  </w:rPrChange>
                </w:rPr>
                <w:t>*</w:t>
              </w:r>
            </w:ins>
          </w:p>
        </w:tc>
        <w:tc>
          <w:tcPr>
            <w:tcW w:w="148" w:type="pct"/>
            <w:noWrap/>
            <w:hideMark/>
          </w:tcPr>
          <w:p w14:paraId="41F40990"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914" w:author="瑋婷 徐" w:date="2025-01-03T16:20:00Z" w16du:dateUtc="2025-01-03T08:20:00Z"/>
                <w:rFonts w:asciiTheme="majorEastAsia" w:eastAsia="標楷體" w:hAnsiTheme="majorEastAsia" w:cstheme="majorEastAsia"/>
                <w:color w:val="000000"/>
                <w:rPrChange w:id="11915" w:author="瑋婷 徐" w:date="2025-01-04T22:55:00Z" w16du:dateUtc="2025-01-04T14:55:00Z">
                  <w:rPr>
                    <w:ins w:id="11916" w:author="瑋婷 徐" w:date="2025-01-03T16:20:00Z" w16du:dateUtc="2025-01-03T08:20:00Z"/>
                    <w:rFonts w:cs="Calibri"/>
                    <w:color w:val="000000"/>
                    <w:sz w:val="22"/>
                  </w:rPr>
                </w:rPrChange>
              </w:rPr>
              <w:pPrChange w:id="119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4" w:type="pct"/>
            <w:noWrap/>
            <w:hideMark/>
          </w:tcPr>
          <w:p w14:paraId="4A1FB733" w14:textId="77777777" w:rsidR="00DA433E" w:rsidRPr="0046381B"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1918" w:author="瑋婷 徐" w:date="2025-01-03T16:20:00Z" w16du:dateUtc="2025-01-03T08:20:00Z"/>
                <w:rFonts w:asciiTheme="majorEastAsia" w:eastAsia="標楷體" w:hAnsiTheme="majorEastAsia" w:cstheme="majorEastAsia"/>
                <w:color w:val="000000"/>
                <w:rPrChange w:id="11919" w:author="瑋婷 徐" w:date="2025-01-04T22:55:00Z" w16du:dateUtc="2025-01-04T14:55:00Z">
                  <w:rPr>
                    <w:ins w:id="11920" w:author="瑋婷 徐" w:date="2025-01-03T16:20:00Z" w16du:dateUtc="2025-01-03T08:20:00Z"/>
                    <w:rFonts w:cs="Calibri"/>
                    <w:color w:val="000000"/>
                    <w:sz w:val="22"/>
                  </w:rPr>
                </w:rPrChange>
              </w:rPr>
              <w:pPrChange w:id="1192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1922" w:author="瑋婷 徐" w:date="2025-01-03T16:20:00Z" w16du:dateUtc="2025-01-03T08:20:00Z">
              <w:r w:rsidRPr="0046381B">
                <w:rPr>
                  <w:rFonts w:asciiTheme="majorEastAsia" w:eastAsia="標楷體" w:hAnsiTheme="majorEastAsia" w:cstheme="majorEastAsia"/>
                  <w:color w:val="000000"/>
                  <w:rPrChange w:id="11923" w:author="瑋婷 徐" w:date="2025-01-04T22:55:00Z" w16du:dateUtc="2025-01-04T14:55:00Z">
                    <w:rPr>
                      <w:rFonts w:cs="Calibri"/>
                      <w:color w:val="000000"/>
                      <w:sz w:val="22"/>
                    </w:rPr>
                  </w:rPrChange>
                </w:rPr>
                <w:t>*</w:t>
              </w:r>
            </w:ins>
          </w:p>
        </w:tc>
      </w:tr>
    </w:tbl>
    <w:p w14:paraId="047E73CB" w14:textId="12B1B2E4" w:rsidR="00DA433E" w:rsidRPr="003C19C7" w:rsidRDefault="003C19C7">
      <w:pPr>
        <w:rPr>
          <w:ins w:id="11924" w:author="瑋婷 徐" w:date="2025-01-03T16:47:00Z" w16du:dateUtc="2025-01-03T08:47:00Z"/>
          <w:rFonts w:ascii="Times New Roman" w:eastAsia="標楷體" w:hAnsi="Times New Roman" w:cs="Times New Roman"/>
          <w:rPrChange w:id="11925" w:author="瑋婷 徐" w:date="2025-01-03T17:08:00Z" w16du:dateUtc="2025-01-03T09:08:00Z">
            <w:rPr>
              <w:ins w:id="11926" w:author="瑋婷 徐" w:date="2025-01-03T16:47:00Z" w16du:dateUtc="2025-01-03T08:47:00Z"/>
            </w:rPr>
          </w:rPrChange>
        </w:rPr>
      </w:pPr>
      <w:ins w:id="11927" w:author="瑋婷 徐" w:date="2025-01-03T17:08:00Z" w16du:dateUtc="2025-01-03T09:08:00Z">
        <w:r>
          <w:rPr>
            <w:rFonts w:ascii="Times New Roman" w:eastAsia="標楷體" w:hAnsi="Times New Roman" w:cs="Times New Roman"/>
          </w:rPr>
          <w:lastRenderedPageBreak/>
          <w:t>表</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1928" w:author="瑋婷 徐" w:date="2025-01-04T15:41:00Z" w16du:dateUtc="2025-01-04T07:41: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562"/>
        <w:gridCol w:w="3494"/>
        <w:gridCol w:w="391"/>
        <w:gridCol w:w="391"/>
        <w:gridCol w:w="391"/>
        <w:gridCol w:w="391"/>
        <w:gridCol w:w="391"/>
        <w:gridCol w:w="391"/>
        <w:gridCol w:w="391"/>
        <w:gridCol w:w="391"/>
        <w:gridCol w:w="391"/>
        <w:gridCol w:w="529"/>
        <w:gridCol w:w="529"/>
        <w:gridCol w:w="529"/>
        <w:gridCol w:w="529"/>
        <w:gridCol w:w="529"/>
        <w:gridCol w:w="529"/>
        <w:gridCol w:w="529"/>
        <w:gridCol w:w="529"/>
        <w:gridCol w:w="529"/>
        <w:gridCol w:w="529"/>
        <w:gridCol w:w="523"/>
        <w:tblGridChange w:id="11929">
          <w:tblGrid>
            <w:gridCol w:w="2541"/>
            <w:gridCol w:w="21"/>
            <w:gridCol w:w="3494"/>
            <w:gridCol w:w="391"/>
            <w:gridCol w:w="57"/>
            <w:gridCol w:w="334"/>
            <w:gridCol w:w="391"/>
            <w:gridCol w:w="391"/>
            <w:gridCol w:w="391"/>
            <w:gridCol w:w="391"/>
            <w:gridCol w:w="391"/>
            <w:gridCol w:w="391"/>
            <w:gridCol w:w="391"/>
            <w:gridCol w:w="529"/>
            <w:gridCol w:w="529"/>
            <w:gridCol w:w="529"/>
            <w:gridCol w:w="529"/>
            <w:gridCol w:w="529"/>
            <w:gridCol w:w="529"/>
            <w:gridCol w:w="529"/>
            <w:gridCol w:w="529"/>
            <w:gridCol w:w="529"/>
            <w:gridCol w:w="529"/>
            <w:gridCol w:w="523"/>
          </w:tblGrid>
        </w:tblGridChange>
      </w:tblGrid>
      <w:tr w:rsidR="00DA433E" w:rsidRPr="0068528D" w14:paraId="50AF52C2" w14:textId="77777777" w:rsidTr="00313CC9">
        <w:trPr>
          <w:cnfStyle w:val="100000000000" w:firstRow="1" w:lastRow="0" w:firstColumn="0" w:lastColumn="0" w:oddVBand="0" w:evenVBand="0" w:oddHBand="0" w:evenHBand="0" w:firstRowFirstColumn="0" w:firstRowLastColumn="0" w:lastRowFirstColumn="0" w:lastRowLastColumn="0"/>
          <w:trHeight w:val="300"/>
          <w:ins w:id="11930" w:author="瑋婷 徐" w:date="2025-01-03T16:47:00Z"/>
          <w:trPrChange w:id="11931" w:author="瑋婷 徐" w:date="2025-01-04T15:41:00Z" w16du:dateUtc="2025-01-04T07:41:00Z">
            <w:trPr>
              <w:trHeight w:val="300"/>
            </w:trPr>
          </w:trPrChange>
        </w:trPr>
        <w:tc>
          <w:tcPr>
            <w:cnfStyle w:val="001000000000" w:firstRow="0" w:lastRow="0" w:firstColumn="1" w:lastColumn="0" w:oddVBand="0" w:evenVBand="0" w:oddHBand="0" w:evenHBand="0" w:firstRowFirstColumn="0" w:firstRowLastColumn="0" w:lastRowFirstColumn="0" w:lastRowLastColumn="0"/>
            <w:tcW w:w="832" w:type="pct"/>
            <w:vMerge w:val="restart"/>
            <w:vAlign w:val="center"/>
            <w:tcPrChange w:id="11932" w:author="瑋婷 徐" w:date="2025-01-04T15:41:00Z" w16du:dateUtc="2025-01-04T07:41:00Z">
              <w:tcPr>
                <w:tcW w:w="826" w:type="pct"/>
                <w:vMerge w:val="restart"/>
              </w:tcPr>
            </w:tcPrChange>
          </w:tcPr>
          <w:p w14:paraId="26A89AB8" w14:textId="05A69459" w:rsidR="00DA433E" w:rsidRPr="0068528D" w:rsidRDefault="00DA433E">
            <w:pPr>
              <w:spacing w:line="360" w:lineRule="auto"/>
              <w:jc w:val="center"/>
              <w:cnfStyle w:val="101000000000" w:firstRow="1" w:lastRow="0" w:firstColumn="1" w:lastColumn="0" w:oddVBand="0" w:evenVBand="0" w:oddHBand="0" w:evenHBand="0" w:firstRowFirstColumn="0" w:firstRowLastColumn="0" w:lastRowFirstColumn="0" w:lastRowLastColumn="0"/>
              <w:rPr>
                <w:ins w:id="11933" w:author="瑋婷 徐" w:date="2025-01-03T16:47:00Z" w16du:dateUtc="2025-01-03T08:47:00Z"/>
                <w:rFonts w:asciiTheme="majorEastAsia" w:eastAsia="標楷體" w:hAnsiTheme="majorEastAsia" w:cstheme="majorEastAsia"/>
                <w:b w:val="0"/>
                <w:bCs w:val="0"/>
                <w:color w:val="000000"/>
                <w:rPrChange w:id="11934" w:author="瑋婷 徐" w:date="2025-01-04T22:54:00Z" w16du:dateUtc="2025-01-04T14:54:00Z">
                  <w:rPr>
                    <w:ins w:id="11935" w:author="瑋婷 徐" w:date="2025-01-03T16:47:00Z" w16du:dateUtc="2025-01-03T08:47:00Z"/>
                    <w:rFonts w:asciiTheme="majorEastAsia" w:eastAsia="標楷體" w:hAnsiTheme="majorEastAsia" w:cstheme="majorEastAsia"/>
                    <w:color w:val="000000"/>
                  </w:rPr>
                </w:rPrChange>
              </w:rPr>
              <w:pPrChange w:id="11936" w:author="瑋婷 徐" w:date="2025-01-03T16:48:00Z" w16du:dateUtc="2025-01-03T08:48:00Z">
                <w:pPr>
                  <w:spacing w:line="360" w:lineRule="auto"/>
                  <w:jc w:val="both"/>
                  <w:cnfStyle w:val="101000000000" w:firstRow="1" w:lastRow="0" w:firstColumn="1" w:lastColumn="0" w:oddVBand="0" w:evenVBand="0" w:oddHBand="0" w:evenHBand="0" w:firstRowFirstColumn="0" w:firstRowLastColumn="0" w:lastRowFirstColumn="0" w:lastRowLastColumn="0"/>
                </w:pPr>
              </w:pPrChange>
            </w:pPr>
            <w:ins w:id="11937" w:author="瑋婷 徐" w:date="2025-01-03T16:48:00Z" w16du:dateUtc="2025-01-03T08:48:00Z">
              <w:r w:rsidRPr="0068528D">
                <w:rPr>
                  <w:rFonts w:asciiTheme="majorEastAsia" w:eastAsia="標楷體" w:hAnsiTheme="majorEastAsia" w:cstheme="majorEastAsia" w:hint="eastAsia"/>
                  <w:b w:val="0"/>
                  <w:bCs w:val="0"/>
                  <w:color w:val="000000"/>
                </w:rPr>
                <w:t>鳥種名</w:t>
              </w:r>
            </w:ins>
          </w:p>
        </w:tc>
        <w:tc>
          <w:tcPr>
            <w:tcW w:w="1135" w:type="pct"/>
            <w:vMerge w:val="restart"/>
            <w:vAlign w:val="center"/>
            <w:tcPrChange w:id="11938" w:author="瑋婷 徐" w:date="2025-01-04T15:41:00Z" w16du:dateUtc="2025-01-04T07:41:00Z">
              <w:tcPr>
                <w:tcW w:w="1288" w:type="pct"/>
                <w:gridSpan w:val="4"/>
                <w:vMerge w:val="restart"/>
              </w:tcPr>
            </w:tcPrChange>
          </w:tcPr>
          <w:p w14:paraId="2D444BCD" w14:textId="6295C3B1" w:rsidR="00DA433E" w:rsidRPr="0068528D" w:rsidRDefault="00DA433E">
            <w:pPr>
              <w:spacing w:line="360" w:lineRule="auto"/>
              <w:jc w:val="center"/>
              <w:cnfStyle w:val="100000000000" w:firstRow="1" w:lastRow="0" w:firstColumn="0" w:lastColumn="0" w:oddVBand="0" w:evenVBand="0" w:oddHBand="0" w:evenHBand="0" w:firstRowFirstColumn="0" w:firstRowLastColumn="0" w:lastRowFirstColumn="0" w:lastRowLastColumn="0"/>
              <w:rPr>
                <w:ins w:id="11939" w:author="瑋婷 徐" w:date="2025-01-03T16:47:00Z" w16du:dateUtc="2025-01-03T08:47:00Z"/>
                <w:rFonts w:asciiTheme="majorEastAsia" w:eastAsia="標楷體" w:hAnsiTheme="majorEastAsia" w:cstheme="majorEastAsia"/>
                <w:b w:val="0"/>
                <w:bCs w:val="0"/>
                <w:i/>
                <w:iCs/>
                <w:color w:val="000000"/>
                <w:rPrChange w:id="11940" w:author="瑋婷 徐" w:date="2025-01-04T22:54:00Z" w16du:dateUtc="2025-01-04T14:54:00Z">
                  <w:rPr>
                    <w:ins w:id="11941" w:author="瑋婷 徐" w:date="2025-01-03T16:47:00Z" w16du:dateUtc="2025-01-03T08:47:00Z"/>
                    <w:rFonts w:asciiTheme="majorEastAsia" w:eastAsia="標楷體" w:hAnsiTheme="majorEastAsia" w:cstheme="majorEastAsia"/>
                    <w:i/>
                    <w:iCs/>
                    <w:color w:val="000000"/>
                  </w:rPr>
                </w:rPrChange>
              </w:rPr>
              <w:pPrChange w:id="11942" w:author="瑋婷 徐" w:date="2025-01-03T16:48:00Z" w16du:dateUtc="2025-01-03T08:48: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11943" w:author="瑋婷 徐" w:date="2025-01-03T16:48:00Z" w16du:dateUtc="2025-01-03T08:48:00Z">
              <w:r w:rsidRPr="0068528D">
                <w:rPr>
                  <w:rFonts w:asciiTheme="majorEastAsia" w:eastAsia="標楷體" w:hAnsiTheme="majorEastAsia" w:cstheme="majorEastAsia" w:hint="eastAsia"/>
                  <w:b w:val="0"/>
                  <w:bCs w:val="0"/>
                  <w:color w:val="000000"/>
                </w:rPr>
                <w:t>學名</w:t>
              </w:r>
            </w:ins>
          </w:p>
        </w:tc>
        <w:tc>
          <w:tcPr>
            <w:tcW w:w="3033" w:type="pct"/>
            <w:gridSpan w:val="20"/>
            <w:noWrap/>
            <w:vAlign w:val="center"/>
            <w:tcPrChange w:id="11944" w:author="瑋婷 徐" w:date="2025-01-04T15:41:00Z" w16du:dateUtc="2025-01-04T07:41:00Z">
              <w:tcPr>
                <w:tcW w:w="2887" w:type="pct"/>
                <w:gridSpan w:val="19"/>
                <w:noWrap/>
              </w:tcPr>
            </w:tcPrChange>
          </w:tcPr>
          <w:p w14:paraId="0479D364" w14:textId="103F3CDC" w:rsidR="00DA433E" w:rsidRPr="0068528D" w:rsidRDefault="00DA433E">
            <w:pPr>
              <w:spacing w:line="360" w:lineRule="auto"/>
              <w:jc w:val="center"/>
              <w:cnfStyle w:val="100000000000" w:firstRow="1" w:lastRow="0" w:firstColumn="0" w:lastColumn="0" w:oddVBand="0" w:evenVBand="0" w:oddHBand="0" w:evenHBand="0" w:firstRowFirstColumn="0" w:firstRowLastColumn="0" w:lastRowFirstColumn="0" w:lastRowLastColumn="0"/>
              <w:rPr>
                <w:ins w:id="11945" w:author="瑋婷 徐" w:date="2025-01-03T16:47:00Z" w16du:dateUtc="2025-01-03T08:47:00Z"/>
                <w:rFonts w:asciiTheme="majorEastAsia" w:eastAsia="標楷體" w:hAnsiTheme="majorEastAsia" w:cstheme="majorEastAsia"/>
                <w:b w:val="0"/>
                <w:bCs w:val="0"/>
                <w:color w:val="000000"/>
                <w:rPrChange w:id="11946" w:author="瑋婷 徐" w:date="2025-01-04T22:54:00Z" w16du:dateUtc="2025-01-04T14:54:00Z">
                  <w:rPr>
                    <w:ins w:id="11947" w:author="瑋婷 徐" w:date="2025-01-03T16:47:00Z" w16du:dateUtc="2025-01-03T08:47:00Z"/>
                    <w:rFonts w:asciiTheme="majorEastAsia" w:eastAsia="標楷體" w:hAnsiTheme="majorEastAsia" w:cstheme="majorEastAsia"/>
                    <w:color w:val="000000"/>
                  </w:rPr>
                </w:rPrChange>
              </w:rPr>
              <w:pPrChange w:id="11948" w:author="瑋婷 徐" w:date="2025-01-03T16:48:00Z" w16du:dateUtc="2025-01-03T08:48: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11949" w:author="瑋婷 徐" w:date="2025-01-03T16:48:00Z" w16du:dateUtc="2025-01-03T08:48:00Z">
              <w:r w:rsidRPr="0068528D">
                <w:rPr>
                  <w:rFonts w:ascii="Times New Roman" w:eastAsia="標楷體" w:hAnsi="Times New Roman" w:cs="Times New Roman" w:hint="eastAsia"/>
                  <w:b w:val="0"/>
                  <w:bCs w:val="0"/>
                  <w:color w:val="000000"/>
                  <w:rPrChange w:id="11950" w:author="瑋婷 徐" w:date="2025-01-04T22:54:00Z" w16du:dateUtc="2025-01-04T14:54:00Z">
                    <w:rPr>
                      <w:rFonts w:ascii="Times New Roman" w:eastAsia="標楷體" w:hAnsi="Times New Roman" w:cs="Times New Roman" w:hint="eastAsia"/>
                      <w:color w:val="000000"/>
                    </w:rPr>
                  </w:rPrChange>
                </w:rPr>
                <w:t>樣區序號</w:t>
              </w:r>
            </w:ins>
          </w:p>
        </w:tc>
      </w:tr>
      <w:tr w:rsidR="00832762" w:rsidRPr="0068528D" w14:paraId="028DC13F" w14:textId="77777777" w:rsidTr="00313CC9">
        <w:trPr>
          <w:cnfStyle w:val="000000100000" w:firstRow="0" w:lastRow="0" w:firstColumn="0" w:lastColumn="0" w:oddVBand="0" w:evenVBand="0" w:oddHBand="1" w:evenHBand="0" w:firstRowFirstColumn="0" w:firstRowLastColumn="0" w:lastRowFirstColumn="0" w:lastRowLastColumn="0"/>
          <w:trHeight w:val="300"/>
          <w:ins w:id="11951" w:author="瑋婷 徐" w:date="2025-01-03T16:47:00Z"/>
        </w:trPr>
        <w:tc>
          <w:tcPr>
            <w:cnfStyle w:val="001000000000" w:firstRow="0" w:lastRow="0" w:firstColumn="1" w:lastColumn="0" w:oddVBand="0" w:evenVBand="0" w:oddHBand="0" w:evenHBand="0" w:firstRowFirstColumn="0" w:firstRowLastColumn="0" w:lastRowFirstColumn="0" w:lastRowLastColumn="0"/>
            <w:tcW w:w="832" w:type="pct"/>
            <w:vMerge/>
            <w:vAlign w:val="center"/>
          </w:tcPr>
          <w:p w14:paraId="1A176663" w14:textId="77777777" w:rsidR="00DA433E" w:rsidRPr="0068528D" w:rsidRDefault="00DA433E">
            <w:pPr>
              <w:spacing w:line="360" w:lineRule="auto"/>
              <w:jc w:val="center"/>
              <w:rPr>
                <w:ins w:id="11952" w:author="瑋婷 徐" w:date="2025-01-03T16:47:00Z" w16du:dateUtc="2025-01-03T08:47:00Z"/>
                <w:rFonts w:asciiTheme="majorEastAsia" w:eastAsia="標楷體" w:hAnsiTheme="majorEastAsia" w:cstheme="majorEastAsia"/>
                <w:b w:val="0"/>
                <w:bCs w:val="0"/>
                <w:color w:val="000000"/>
                <w:rPrChange w:id="11953" w:author="瑋婷 徐" w:date="2025-01-04T22:54:00Z" w16du:dateUtc="2025-01-04T14:54:00Z">
                  <w:rPr>
                    <w:ins w:id="11954" w:author="瑋婷 徐" w:date="2025-01-03T16:47:00Z" w16du:dateUtc="2025-01-03T08:47:00Z"/>
                    <w:rFonts w:asciiTheme="majorEastAsia" w:eastAsia="標楷體" w:hAnsiTheme="majorEastAsia" w:cstheme="majorEastAsia"/>
                    <w:color w:val="000000"/>
                  </w:rPr>
                </w:rPrChange>
              </w:rPr>
              <w:pPrChange w:id="11955" w:author="瑋婷 徐" w:date="2025-01-03T16:48:00Z" w16du:dateUtc="2025-01-03T08:48:00Z">
                <w:pPr>
                  <w:spacing w:line="360" w:lineRule="auto"/>
                  <w:jc w:val="both"/>
                </w:pPr>
              </w:pPrChange>
            </w:pPr>
          </w:p>
        </w:tc>
        <w:tc>
          <w:tcPr>
            <w:tcW w:w="1135" w:type="pct"/>
            <w:vMerge/>
            <w:vAlign w:val="center"/>
          </w:tcPr>
          <w:p w14:paraId="0EBF98CB" w14:textId="77777777" w:rsidR="00DA433E" w:rsidRPr="0068528D"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1956" w:author="瑋婷 徐" w:date="2025-01-03T16:47:00Z" w16du:dateUtc="2025-01-03T08:47:00Z"/>
                <w:rFonts w:asciiTheme="majorEastAsia" w:eastAsia="標楷體" w:hAnsiTheme="majorEastAsia" w:cstheme="majorEastAsia"/>
                <w:i/>
                <w:iCs/>
                <w:color w:val="000000"/>
              </w:rPr>
              <w:pPrChange w:id="11957"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p>
        </w:tc>
        <w:tc>
          <w:tcPr>
            <w:tcW w:w="127" w:type="pct"/>
            <w:noWrap/>
            <w:vAlign w:val="center"/>
          </w:tcPr>
          <w:p w14:paraId="67555965" w14:textId="569EA551" w:rsidR="00DA433E" w:rsidRPr="0068528D"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1958" w:author="瑋婷 徐" w:date="2025-01-03T16:47:00Z" w16du:dateUtc="2025-01-03T08:47:00Z"/>
                <w:rFonts w:asciiTheme="majorEastAsia" w:eastAsia="標楷體" w:hAnsiTheme="majorEastAsia" w:cstheme="majorEastAsia"/>
                <w:i/>
                <w:iCs/>
                <w:color w:val="000000"/>
              </w:rPr>
              <w:pPrChange w:id="11959"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1960" w:author="瑋婷 徐" w:date="2025-01-03T16:48:00Z" w16du:dateUtc="2025-01-03T08:48:00Z">
              <w:r w:rsidRPr="0068528D">
                <w:rPr>
                  <w:rFonts w:asciiTheme="majorEastAsia" w:eastAsia="標楷體" w:hAnsiTheme="majorEastAsia" w:cstheme="majorEastAsia" w:hint="eastAsia"/>
                  <w:color w:val="000000"/>
                </w:rPr>
                <w:t>1</w:t>
              </w:r>
            </w:ins>
          </w:p>
        </w:tc>
        <w:tc>
          <w:tcPr>
            <w:tcW w:w="127" w:type="pct"/>
            <w:noWrap/>
            <w:vAlign w:val="center"/>
          </w:tcPr>
          <w:p w14:paraId="505353A1" w14:textId="1F38FDA1" w:rsidR="00DA433E" w:rsidRPr="0068528D"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1961" w:author="瑋婷 徐" w:date="2025-01-03T16:47:00Z" w16du:dateUtc="2025-01-03T08:47:00Z"/>
                <w:rFonts w:asciiTheme="majorEastAsia" w:eastAsia="標楷體" w:hAnsiTheme="majorEastAsia" w:cstheme="majorEastAsia"/>
              </w:rPr>
              <w:pPrChange w:id="11962"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1963" w:author="瑋婷 徐" w:date="2025-01-03T16:48:00Z" w16du:dateUtc="2025-01-03T08:48:00Z">
              <w:r w:rsidRPr="0068528D">
                <w:rPr>
                  <w:rFonts w:asciiTheme="majorEastAsia" w:eastAsia="標楷體" w:hAnsiTheme="majorEastAsia" w:cstheme="majorEastAsia" w:hint="eastAsia"/>
                  <w:color w:val="000000"/>
                </w:rPr>
                <w:t>2</w:t>
              </w:r>
            </w:ins>
          </w:p>
        </w:tc>
        <w:tc>
          <w:tcPr>
            <w:tcW w:w="127" w:type="pct"/>
            <w:noWrap/>
            <w:vAlign w:val="center"/>
          </w:tcPr>
          <w:p w14:paraId="27BC1C75" w14:textId="6866BDDC" w:rsidR="00DA433E" w:rsidRPr="0068528D"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1964" w:author="瑋婷 徐" w:date="2025-01-03T16:47:00Z" w16du:dateUtc="2025-01-03T08:47:00Z"/>
                <w:rFonts w:asciiTheme="majorEastAsia" w:eastAsia="標楷體" w:hAnsiTheme="majorEastAsia" w:cstheme="majorEastAsia"/>
              </w:rPr>
              <w:pPrChange w:id="11965"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1966" w:author="瑋婷 徐" w:date="2025-01-03T16:48:00Z" w16du:dateUtc="2025-01-03T08:48:00Z">
              <w:r w:rsidRPr="0068528D">
                <w:rPr>
                  <w:rFonts w:asciiTheme="majorEastAsia" w:eastAsia="標楷體" w:hAnsiTheme="majorEastAsia" w:cstheme="majorEastAsia" w:hint="eastAsia"/>
                  <w:color w:val="000000"/>
                </w:rPr>
                <w:t>3</w:t>
              </w:r>
            </w:ins>
          </w:p>
        </w:tc>
        <w:tc>
          <w:tcPr>
            <w:tcW w:w="127" w:type="pct"/>
            <w:noWrap/>
            <w:vAlign w:val="center"/>
          </w:tcPr>
          <w:p w14:paraId="769C8D97" w14:textId="488E9FDA" w:rsidR="00DA433E" w:rsidRPr="0068528D"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1967" w:author="瑋婷 徐" w:date="2025-01-03T16:47:00Z" w16du:dateUtc="2025-01-03T08:47:00Z"/>
                <w:rFonts w:asciiTheme="majorEastAsia" w:eastAsia="標楷體" w:hAnsiTheme="majorEastAsia" w:cstheme="majorEastAsia"/>
              </w:rPr>
              <w:pPrChange w:id="11968"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1969" w:author="瑋婷 徐" w:date="2025-01-03T16:48:00Z" w16du:dateUtc="2025-01-03T08:48:00Z">
              <w:r w:rsidRPr="0068528D">
                <w:rPr>
                  <w:rFonts w:asciiTheme="majorEastAsia" w:eastAsia="標楷體" w:hAnsiTheme="majorEastAsia" w:cstheme="majorEastAsia" w:hint="eastAsia"/>
                  <w:color w:val="000000"/>
                </w:rPr>
                <w:t>4</w:t>
              </w:r>
            </w:ins>
          </w:p>
        </w:tc>
        <w:tc>
          <w:tcPr>
            <w:tcW w:w="127" w:type="pct"/>
            <w:noWrap/>
            <w:vAlign w:val="center"/>
          </w:tcPr>
          <w:p w14:paraId="6EF0D8EE" w14:textId="22973C7F" w:rsidR="00DA433E" w:rsidRPr="0068528D"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1970" w:author="瑋婷 徐" w:date="2025-01-03T16:47:00Z" w16du:dateUtc="2025-01-03T08:47:00Z"/>
                <w:rFonts w:asciiTheme="majorEastAsia" w:eastAsia="標楷體" w:hAnsiTheme="majorEastAsia" w:cstheme="majorEastAsia"/>
              </w:rPr>
              <w:pPrChange w:id="11971"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1972" w:author="瑋婷 徐" w:date="2025-01-03T16:48:00Z" w16du:dateUtc="2025-01-03T08:48:00Z">
              <w:r w:rsidRPr="0068528D">
                <w:rPr>
                  <w:rFonts w:asciiTheme="majorEastAsia" w:eastAsia="標楷體" w:hAnsiTheme="majorEastAsia" w:cstheme="majorEastAsia" w:hint="eastAsia"/>
                  <w:color w:val="000000"/>
                </w:rPr>
                <w:t>5</w:t>
              </w:r>
            </w:ins>
          </w:p>
        </w:tc>
        <w:tc>
          <w:tcPr>
            <w:tcW w:w="127" w:type="pct"/>
            <w:noWrap/>
            <w:vAlign w:val="center"/>
          </w:tcPr>
          <w:p w14:paraId="28BF2510" w14:textId="1EF8A6DC" w:rsidR="00DA433E" w:rsidRPr="0068528D"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1973" w:author="瑋婷 徐" w:date="2025-01-03T16:47:00Z" w16du:dateUtc="2025-01-03T08:47:00Z"/>
                <w:rFonts w:asciiTheme="majorEastAsia" w:eastAsia="標楷體" w:hAnsiTheme="majorEastAsia" w:cstheme="majorEastAsia"/>
              </w:rPr>
              <w:pPrChange w:id="11974"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1975" w:author="瑋婷 徐" w:date="2025-01-03T16:48:00Z" w16du:dateUtc="2025-01-03T08:48:00Z">
              <w:r w:rsidRPr="0068528D">
                <w:rPr>
                  <w:rFonts w:asciiTheme="majorEastAsia" w:eastAsia="標楷體" w:hAnsiTheme="majorEastAsia" w:cstheme="majorEastAsia" w:hint="eastAsia"/>
                  <w:color w:val="000000"/>
                </w:rPr>
                <w:t>6</w:t>
              </w:r>
            </w:ins>
          </w:p>
        </w:tc>
        <w:tc>
          <w:tcPr>
            <w:tcW w:w="127" w:type="pct"/>
            <w:vAlign w:val="center"/>
          </w:tcPr>
          <w:p w14:paraId="47FDA15E" w14:textId="44260DC7" w:rsidR="00DA433E" w:rsidRPr="0068528D"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1976" w:author="瑋婷 徐" w:date="2025-01-03T16:47:00Z" w16du:dateUtc="2025-01-03T08:47:00Z"/>
                <w:rFonts w:asciiTheme="majorEastAsia" w:eastAsia="標楷體" w:hAnsiTheme="majorEastAsia" w:cstheme="majorEastAsia"/>
              </w:rPr>
              <w:pPrChange w:id="11977"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1978" w:author="瑋婷 徐" w:date="2025-01-03T16:48:00Z" w16du:dateUtc="2025-01-03T08:48:00Z">
              <w:r w:rsidRPr="0068528D">
                <w:rPr>
                  <w:rFonts w:asciiTheme="majorEastAsia" w:eastAsia="標楷體" w:hAnsiTheme="majorEastAsia" w:cstheme="majorEastAsia" w:hint="eastAsia"/>
                  <w:color w:val="000000"/>
                </w:rPr>
                <w:t>7</w:t>
              </w:r>
            </w:ins>
          </w:p>
        </w:tc>
        <w:tc>
          <w:tcPr>
            <w:tcW w:w="127" w:type="pct"/>
            <w:noWrap/>
            <w:vAlign w:val="center"/>
          </w:tcPr>
          <w:p w14:paraId="682462B8" w14:textId="02EB6C8E" w:rsidR="00DA433E" w:rsidRPr="0068528D"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1979" w:author="瑋婷 徐" w:date="2025-01-03T16:47:00Z" w16du:dateUtc="2025-01-03T08:47:00Z"/>
                <w:rFonts w:asciiTheme="majorEastAsia" w:eastAsia="標楷體" w:hAnsiTheme="majorEastAsia" w:cstheme="majorEastAsia"/>
              </w:rPr>
              <w:pPrChange w:id="11980"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1981" w:author="瑋婷 徐" w:date="2025-01-03T16:48:00Z" w16du:dateUtc="2025-01-03T08:48:00Z">
              <w:r w:rsidRPr="0068528D">
                <w:rPr>
                  <w:rFonts w:asciiTheme="majorEastAsia" w:eastAsia="標楷體" w:hAnsiTheme="majorEastAsia" w:cstheme="majorEastAsia" w:hint="eastAsia"/>
                  <w:color w:val="000000"/>
                </w:rPr>
                <w:t>8</w:t>
              </w:r>
            </w:ins>
          </w:p>
        </w:tc>
        <w:tc>
          <w:tcPr>
            <w:tcW w:w="127" w:type="pct"/>
            <w:noWrap/>
            <w:vAlign w:val="center"/>
          </w:tcPr>
          <w:p w14:paraId="56EC294C" w14:textId="1CB02E39" w:rsidR="00DA433E" w:rsidRPr="0068528D"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1982" w:author="瑋婷 徐" w:date="2025-01-03T16:47:00Z" w16du:dateUtc="2025-01-03T08:47:00Z"/>
                <w:rFonts w:asciiTheme="majorEastAsia" w:eastAsia="標楷體" w:hAnsiTheme="majorEastAsia" w:cstheme="majorEastAsia"/>
              </w:rPr>
              <w:pPrChange w:id="11983"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1984" w:author="瑋婷 徐" w:date="2025-01-03T16:48:00Z" w16du:dateUtc="2025-01-03T08:48:00Z">
              <w:r w:rsidRPr="0068528D">
                <w:rPr>
                  <w:rFonts w:asciiTheme="majorEastAsia" w:eastAsia="標楷體" w:hAnsiTheme="majorEastAsia" w:cstheme="majorEastAsia" w:hint="eastAsia"/>
                  <w:color w:val="000000"/>
                </w:rPr>
                <w:t>9</w:t>
              </w:r>
            </w:ins>
          </w:p>
        </w:tc>
        <w:tc>
          <w:tcPr>
            <w:tcW w:w="172" w:type="pct"/>
            <w:noWrap/>
            <w:vAlign w:val="center"/>
          </w:tcPr>
          <w:p w14:paraId="3CF93D7F" w14:textId="2DEA01C0" w:rsidR="00DA433E" w:rsidRPr="0068528D"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1985" w:author="瑋婷 徐" w:date="2025-01-03T16:47:00Z" w16du:dateUtc="2025-01-03T08:47:00Z"/>
                <w:rFonts w:asciiTheme="majorEastAsia" w:eastAsia="標楷體" w:hAnsiTheme="majorEastAsia" w:cstheme="majorEastAsia"/>
              </w:rPr>
              <w:pPrChange w:id="11986"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1987" w:author="瑋婷 徐" w:date="2025-01-03T16:48:00Z" w16du:dateUtc="2025-01-03T08:48:00Z">
              <w:r w:rsidRPr="0068528D">
                <w:rPr>
                  <w:rFonts w:asciiTheme="majorEastAsia" w:eastAsia="標楷體" w:hAnsiTheme="majorEastAsia" w:cstheme="majorEastAsia" w:hint="eastAsia"/>
                  <w:color w:val="000000"/>
                </w:rPr>
                <w:t>10</w:t>
              </w:r>
            </w:ins>
          </w:p>
        </w:tc>
        <w:tc>
          <w:tcPr>
            <w:tcW w:w="172" w:type="pct"/>
            <w:noWrap/>
            <w:vAlign w:val="center"/>
          </w:tcPr>
          <w:p w14:paraId="40B918C3" w14:textId="0551E058" w:rsidR="00DA433E" w:rsidRPr="0068528D"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1988" w:author="瑋婷 徐" w:date="2025-01-03T16:47:00Z" w16du:dateUtc="2025-01-03T08:47:00Z"/>
                <w:rFonts w:asciiTheme="majorEastAsia" w:eastAsia="標楷體" w:hAnsiTheme="majorEastAsia" w:cstheme="majorEastAsia"/>
              </w:rPr>
              <w:pPrChange w:id="11989"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1990" w:author="瑋婷 徐" w:date="2025-01-03T16:48:00Z" w16du:dateUtc="2025-01-03T08:48:00Z">
              <w:r w:rsidRPr="0068528D">
                <w:rPr>
                  <w:rFonts w:asciiTheme="majorEastAsia" w:eastAsia="標楷體" w:hAnsiTheme="majorEastAsia" w:cstheme="majorEastAsia" w:hint="eastAsia"/>
                  <w:color w:val="000000"/>
                </w:rPr>
                <w:t>11</w:t>
              </w:r>
            </w:ins>
          </w:p>
        </w:tc>
        <w:tc>
          <w:tcPr>
            <w:tcW w:w="172" w:type="pct"/>
            <w:vAlign w:val="center"/>
          </w:tcPr>
          <w:p w14:paraId="17F7D2B3" w14:textId="31184F49" w:rsidR="00DA433E" w:rsidRPr="0068528D"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1991" w:author="瑋婷 徐" w:date="2025-01-03T16:47:00Z" w16du:dateUtc="2025-01-03T08:47:00Z"/>
                <w:rFonts w:asciiTheme="majorEastAsia" w:eastAsia="標楷體" w:hAnsiTheme="majorEastAsia" w:cstheme="majorEastAsia"/>
              </w:rPr>
              <w:pPrChange w:id="11992"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1993" w:author="瑋婷 徐" w:date="2025-01-03T16:48:00Z" w16du:dateUtc="2025-01-03T08:48:00Z">
              <w:r w:rsidRPr="0068528D">
                <w:rPr>
                  <w:rFonts w:asciiTheme="majorEastAsia" w:eastAsia="標楷體" w:hAnsiTheme="majorEastAsia" w:cstheme="majorEastAsia" w:hint="eastAsia"/>
                  <w:color w:val="000000"/>
                </w:rPr>
                <w:t>12</w:t>
              </w:r>
            </w:ins>
          </w:p>
        </w:tc>
        <w:tc>
          <w:tcPr>
            <w:tcW w:w="172" w:type="pct"/>
            <w:noWrap/>
            <w:vAlign w:val="center"/>
          </w:tcPr>
          <w:p w14:paraId="195AD90C" w14:textId="0CA669A8" w:rsidR="00DA433E" w:rsidRPr="0068528D"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1994" w:author="瑋婷 徐" w:date="2025-01-03T16:47:00Z" w16du:dateUtc="2025-01-03T08:47:00Z"/>
                <w:rFonts w:asciiTheme="majorEastAsia" w:eastAsia="標楷體" w:hAnsiTheme="majorEastAsia" w:cstheme="majorEastAsia"/>
              </w:rPr>
              <w:pPrChange w:id="11995"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1996" w:author="瑋婷 徐" w:date="2025-01-03T16:48:00Z" w16du:dateUtc="2025-01-03T08:48:00Z">
              <w:r w:rsidRPr="0068528D">
                <w:rPr>
                  <w:rFonts w:asciiTheme="majorEastAsia" w:eastAsia="標楷體" w:hAnsiTheme="majorEastAsia" w:cstheme="majorEastAsia" w:hint="eastAsia"/>
                  <w:color w:val="000000"/>
                </w:rPr>
                <w:t>13</w:t>
              </w:r>
            </w:ins>
          </w:p>
        </w:tc>
        <w:tc>
          <w:tcPr>
            <w:tcW w:w="172" w:type="pct"/>
            <w:noWrap/>
            <w:vAlign w:val="center"/>
          </w:tcPr>
          <w:p w14:paraId="4D4567CB" w14:textId="6730061B" w:rsidR="00DA433E" w:rsidRPr="0068528D"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1997" w:author="瑋婷 徐" w:date="2025-01-03T16:47:00Z" w16du:dateUtc="2025-01-03T08:47:00Z"/>
                <w:rFonts w:asciiTheme="majorEastAsia" w:eastAsia="標楷體" w:hAnsiTheme="majorEastAsia" w:cstheme="majorEastAsia"/>
              </w:rPr>
              <w:pPrChange w:id="11998"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1999" w:author="瑋婷 徐" w:date="2025-01-03T16:48:00Z" w16du:dateUtc="2025-01-03T08:48:00Z">
              <w:r w:rsidRPr="0068528D">
                <w:rPr>
                  <w:rFonts w:asciiTheme="majorEastAsia" w:eastAsia="標楷體" w:hAnsiTheme="majorEastAsia" w:cstheme="majorEastAsia" w:hint="eastAsia"/>
                  <w:color w:val="000000"/>
                </w:rPr>
                <w:t>14</w:t>
              </w:r>
            </w:ins>
          </w:p>
        </w:tc>
        <w:tc>
          <w:tcPr>
            <w:tcW w:w="172" w:type="pct"/>
            <w:noWrap/>
            <w:vAlign w:val="center"/>
          </w:tcPr>
          <w:p w14:paraId="7AABA6B1" w14:textId="38671CDD" w:rsidR="00DA433E" w:rsidRPr="0068528D"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000" w:author="瑋婷 徐" w:date="2025-01-03T16:47:00Z" w16du:dateUtc="2025-01-03T08:47:00Z"/>
                <w:rFonts w:asciiTheme="majorEastAsia" w:eastAsia="標楷體" w:hAnsiTheme="majorEastAsia" w:cstheme="majorEastAsia"/>
              </w:rPr>
              <w:pPrChange w:id="12001"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002" w:author="瑋婷 徐" w:date="2025-01-03T16:48:00Z" w16du:dateUtc="2025-01-03T08:48:00Z">
              <w:r w:rsidRPr="0068528D">
                <w:rPr>
                  <w:rFonts w:asciiTheme="majorEastAsia" w:eastAsia="標楷體" w:hAnsiTheme="majorEastAsia" w:cstheme="majorEastAsia" w:hint="eastAsia"/>
                  <w:color w:val="000000"/>
                </w:rPr>
                <w:t>15</w:t>
              </w:r>
            </w:ins>
          </w:p>
        </w:tc>
        <w:tc>
          <w:tcPr>
            <w:tcW w:w="172" w:type="pct"/>
            <w:noWrap/>
            <w:vAlign w:val="center"/>
          </w:tcPr>
          <w:p w14:paraId="2626CD3D" w14:textId="66CB2911" w:rsidR="00DA433E" w:rsidRPr="0068528D"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003" w:author="瑋婷 徐" w:date="2025-01-03T16:47:00Z" w16du:dateUtc="2025-01-03T08:47:00Z"/>
                <w:rFonts w:asciiTheme="majorEastAsia" w:eastAsia="標楷體" w:hAnsiTheme="majorEastAsia" w:cstheme="majorEastAsia"/>
              </w:rPr>
              <w:pPrChange w:id="12004"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005" w:author="瑋婷 徐" w:date="2025-01-03T16:48:00Z" w16du:dateUtc="2025-01-03T08:48:00Z">
              <w:r w:rsidRPr="0068528D">
                <w:rPr>
                  <w:rFonts w:asciiTheme="majorEastAsia" w:eastAsia="標楷體" w:hAnsiTheme="majorEastAsia" w:cstheme="majorEastAsia" w:hint="eastAsia"/>
                  <w:color w:val="000000"/>
                </w:rPr>
                <w:t>16</w:t>
              </w:r>
            </w:ins>
          </w:p>
        </w:tc>
        <w:tc>
          <w:tcPr>
            <w:tcW w:w="172" w:type="pct"/>
            <w:noWrap/>
            <w:vAlign w:val="center"/>
          </w:tcPr>
          <w:p w14:paraId="399C573B" w14:textId="1AF368C4" w:rsidR="00DA433E" w:rsidRPr="0068528D"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006" w:author="瑋婷 徐" w:date="2025-01-03T16:47:00Z" w16du:dateUtc="2025-01-03T08:47:00Z"/>
                <w:rFonts w:asciiTheme="majorEastAsia" w:eastAsia="標楷體" w:hAnsiTheme="majorEastAsia" w:cstheme="majorEastAsia"/>
              </w:rPr>
              <w:pPrChange w:id="12007"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008" w:author="瑋婷 徐" w:date="2025-01-03T16:48:00Z" w16du:dateUtc="2025-01-03T08:48:00Z">
              <w:r w:rsidRPr="0068528D">
                <w:rPr>
                  <w:rFonts w:asciiTheme="majorEastAsia" w:eastAsia="標楷體" w:hAnsiTheme="majorEastAsia" w:cstheme="majorEastAsia" w:hint="eastAsia"/>
                  <w:color w:val="000000"/>
                </w:rPr>
                <w:t>17</w:t>
              </w:r>
            </w:ins>
          </w:p>
        </w:tc>
        <w:tc>
          <w:tcPr>
            <w:tcW w:w="172" w:type="pct"/>
            <w:noWrap/>
            <w:vAlign w:val="center"/>
          </w:tcPr>
          <w:p w14:paraId="3DCB4382" w14:textId="0706D6C9" w:rsidR="00DA433E" w:rsidRPr="0068528D"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009" w:author="瑋婷 徐" w:date="2025-01-03T16:47:00Z" w16du:dateUtc="2025-01-03T08:47:00Z"/>
                <w:rFonts w:asciiTheme="majorEastAsia" w:eastAsia="標楷體" w:hAnsiTheme="majorEastAsia" w:cstheme="majorEastAsia"/>
              </w:rPr>
              <w:pPrChange w:id="12010"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011" w:author="瑋婷 徐" w:date="2025-01-03T16:48:00Z" w16du:dateUtc="2025-01-03T08:48:00Z">
              <w:r w:rsidRPr="0068528D">
                <w:rPr>
                  <w:rFonts w:asciiTheme="majorEastAsia" w:eastAsia="標楷體" w:hAnsiTheme="majorEastAsia" w:cstheme="majorEastAsia" w:hint="eastAsia"/>
                  <w:color w:val="000000"/>
                </w:rPr>
                <w:t>18</w:t>
              </w:r>
            </w:ins>
          </w:p>
        </w:tc>
        <w:tc>
          <w:tcPr>
            <w:tcW w:w="172" w:type="pct"/>
            <w:noWrap/>
            <w:vAlign w:val="center"/>
          </w:tcPr>
          <w:p w14:paraId="39E99A3C" w14:textId="2C6A9D9C" w:rsidR="00DA433E" w:rsidRPr="0068528D"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012" w:author="瑋婷 徐" w:date="2025-01-03T16:47:00Z" w16du:dateUtc="2025-01-03T08:47:00Z"/>
                <w:rFonts w:asciiTheme="majorEastAsia" w:eastAsia="標楷體" w:hAnsiTheme="majorEastAsia" w:cstheme="majorEastAsia"/>
                <w:color w:val="000000"/>
              </w:rPr>
              <w:pPrChange w:id="12013"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014" w:author="瑋婷 徐" w:date="2025-01-03T16:48:00Z" w16du:dateUtc="2025-01-03T08:48:00Z">
              <w:r w:rsidRPr="0068528D">
                <w:rPr>
                  <w:rFonts w:asciiTheme="majorEastAsia" w:eastAsia="標楷體" w:hAnsiTheme="majorEastAsia" w:cstheme="majorEastAsia" w:hint="eastAsia"/>
                  <w:color w:val="000000"/>
                </w:rPr>
                <w:t>19</w:t>
              </w:r>
            </w:ins>
          </w:p>
        </w:tc>
        <w:tc>
          <w:tcPr>
            <w:tcW w:w="172" w:type="pct"/>
            <w:noWrap/>
            <w:vAlign w:val="center"/>
          </w:tcPr>
          <w:p w14:paraId="51CEB8A0" w14:textId="112D332E" w:rsidR="00DA433E" w:rsidRPr="0068528D"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2015" w:author="瑋婷 徐" w:date="2025-01-03T16:47:00Z" w16du:dateUtc="2025-01-03T08:47:00Z"/>
                <w:rFonts w:asciiTheme="majorEastAsia" w:eastAsia="標楷體" w:hAnsiTheme="majorEastAsia" w:cstheme="majorEastAsia"/>
                <w:color w:val="000000"/>
              </w:rPr>
              <w:pPrChange w:id="12016" w:author="瑋婷 徐" w:date="2025-01-03T16:48:00Z" w16du:dateUtc="2025-01-03T08:4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2017" w:author="瑋婷 徐" w:date="2025-01-03T16:48:00Z" w16du:dateUtc="2025-01-03T08:48:00Z">
              <w:r w:rsidRPr="0068528D">
                <w:rPr>
                  <w:rFonts w:asciiTheme="majorEastAsia" w:eastAsia="標楷體" w:hAnsiTheme="majorEastAsia" w:cstheme="majorEastAsia" w:hint="eastAsia"/>
                  <w:color w:val="000000"/>
                </w:rPr>
                <w:t>20</w:t>
              </w:r>
            </w:ins>
          </w:p>
        </w:tc>
      </w:tr>
      <w:tr w:rsidR="00313CC9" w:rsidRPr="0068528D" w14:paraId="73B22A2C" w14:textId="77777777" w:rsidTr="00313CC9">
        <w:trPr>
          <w:trHeight w:val="300"/>
          <w:ins w:id="12018"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1FEF5798" w14:textId="77777777" w:rsidR="00DA433E" w:rsidRPr="0068528D" w:rsidRDefault="00DA433E">
            <w:pPr>
              <w:spacing w:line="360" w:lineRule="auto"/>
              <w:jc w:val="both"/>
              <w:rPr>
                <w:ins w:id="12019" w:author="瑋婷 徐" w:date="2025-01-03T16:20:00Z" w16du:dateUtc="2025-01-03T08:20:00Z"/>
                <w:rFonts w:asciiTheme="majorEastAsia" w:eastAsia="標楷體" w:hAnsiTheme="majorEastAsia" w:cstheme="majorEastAsia"/>
                <w:b w:val="0"/>
                <w:bCs w:val="0"/>
                <w:color w:val="000000"/>
                <w:rPrChange w:id="12020" w:author="瑋婷 徐" w:date="2025-01-04T22:54:00Z" w16du:dateUtc="2025-01-04T14:54:00Z">
                  <w:rPr>
                    <w:ins w:id="12021" w:author="瑋婷 徐" w:date="2025-01-03T16:20:00Z" w16du:dateUtc="2025-01-03T08:20:00Z"/>
                    <w:rFonts w:cs="Calibri"/>
                    <w:color w:val="000000"/>
                    <w:sz w:val="22"/>
                  </w:rPr>
                </w:rPrChange>
              </w:rPr>
              <w:pPrChange w:id="12022" w:author="瑋婷 徐" w:date="2025-01-03T16:21:00Z" w16du:dateUtc="2025-01-03T08:21:00Z">
                <w:pPr/>
              </w:pPrChange>
            </w:pPr>
            <w:ins w:id="12023" w:author="瑋婷 徐" w:date="2025-01-03T16:20:00Z" w16du:dateUtc="2025-01-03T08:20:00Z">
              <w:r w:rsidRPr="0068528D">
                <w:rPr>
                  <w:rFonts w:asciiTheme="majorEastAsia" w:eastAsia="標楷體" w:hAnsiTheme="majorEastAsia" w:cstheme="majorEastAsia"/>
                  <w:b w:val="0"/>
                  <w:bCs w:val="0"/>
                  <w:color w:val="000000"/>
                  <w:rPrChange w:id="12024" w:author="瑋婷 徐" w:date="2025-01-04T22:54:00Z" w16du:dateUtc="2025-01-04T14:54:00Z">
                    <w:rPr>
                      <w:rFonts w:cs="Calibri"/>
                      <w:color w:val="000000"/>
                      <w:sz w:val="22"/>
                    </w:rPr>
                  </w:rPrChange>
                </w:rPr>
                <w:t>紋翼畫眉</w:t>
              </w:r>
              <w:r w:rsidRPr="0068528D">
                <w:rPr>
                  <w:rFonts w:asciiTheme="majorEastAsia" w:eastAsia="標楷體" w:hAnsiTheme="majorEastAsia" w:cstheme="majorEastAsia"/>
                  <w:b w:val="0"/>
                  <w:bCs w:val="0"/>
                  <w:color w:val="000000"/>
                  <w:rPrChange w:id="12025" w:author="瑋婷 徐" w:date="2025-01-04T22:54:00Z" w16du:dateUtc="2025-01-04T14:54:00Z">
                    <w:rPr>
                      <w:rFonts w:cs="Calibri"/>
                      <w:color w:val="000000"/>
                      <w:sz w:val="22"/>
                    </w:rPr>
                  </w:rPrChange>
                </w:rPr>
                <w:t xml:space="preserve"> </w:t>
              </w:r>
              <w:r w:rsidRPr="0068528D">
                <w:rPr>
                  <w:rFonts w:asciiTheme="majorEastAsia" w:eastAsia="標楷體" w:hAnsiTheme="majorEastAsia" w:cstheme="majorEastAsia"/>
                  <w:b w:val="0"/>
                  <w:bCs w:val="0"/>
                  <w:color w:val="000000"/>
                  <w:rPrChange w:id="12026" w:author="瑋婷 徐" w:date="2025-01-04T22:54:00Z" w16du:dateUtc="2025-01-04T14:54:00Z">
                    <w:rPr>
                      <w:color w:val="000000"/>
                      <w:sz w:val="22"/>
                    </w:rPr>
                  </w:rPrChange>
                </w:rPr>
                <w:t>◎</w:t>
              </w:r>
              <w:r w:rsidRPr="0068528D">
                <w:rPr>
                  <w:rFonts w:asciiTheme="majorEastAsia" w:eastAsia="標楷體" w:hAnsiTheme="majorEastAsia" w:cstheme="majorEastAsia"/>
                  <w:b w:val="0"/>
                  <w:bCs w:val="0"/>
                  <w:color w:val="000000"/>
                  <w:rPrChange w:id="12027" w:author="瑋婷 徐" w:date="2025-01-04T22:54:00Z" w16du:dateUtc="2025-01-04T14:54:00Z">
                    <w:rPr>
                      <w:rFonts w:cs="Calibri"/>
                      <w:color w:val="000000"/>
                      <w:sz w:val="22"/>
                    </w:rPr>
                  </w:rPrChange>
                </w:rPr>
                <w:t xml:space="preserve"> III</w:t>
              </w:r>
            </w:ins>
          </w:p>
        </w:tc>
        <w:tc>
          <w:tcPr>
            <w:tcW w:w="1135" w:type="pct"/>
            <w:hideMark/>
          </w:tcPr>
          <w:p w14:paraId="3C001E50"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28" w:author="瑋婷 徐" w:date="2025-01-03T16:20:00Z" w16du:dateUtc="2025-01-03T08:20:00Z"/>
                <w:rFonts w:asciiTheme="majorEastAsia" w:eastAsia="標楷體" w:hAnsiTheme="majorEastAsia" w:cstheme="majorEastAsia"/>
                <w:i/>
                <w:iCs/>
                <w:color w:val="000000"/>
                <w:rPrChange w:id="12029" w:author="瑋婷 徐" w:date="2025-01-04T22:54:00Z" w16du:dateUtc="2025-01-04T14:54:00Z">
                  <w:rPr>
                    <w:ins w:id="12030" w:author="瑋婷 徐" w:date="2025-01-03T16:20:00Z" w16du:dateUtc="2025-01-03T08:20:00Z"/>
                    <w:rFonts w:cs="Calibri"/>
                    <w:i/>
                    <w:iCs/>
                    <w:color w:val="000000"/>
                    <w:sz w:val="22"/>
                  </w:rPr>
                </w:rPrChange>
              </w:rPr>
              <w:pPrChange w:id="1203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032" w:author="瑋婷 徐" w:date="2025-01-03T16:20:00Z" w16du:dateUtc="2025-01-03T08:20:00Z">
              <w:r w:rsidRPr="0068528D">
                <w:rPr>
                  <w:rFonts w:asciiTheme="majorEastAsia" w:eastAsia="標楷體" w:hAnsiTheme="majorEastAsia" w:cstheme="majorEastAsia"/>
                  <w:i/>
                  <w:iCs/>
                  <w:color w:val="000000"/>
                  <w:rPrChange w:id="12033" w:author="瑋婷 徐" w:date="2025-01-04T22:54:00Z" w16du:dateUtc="2025-01-04T14:54:00Z">
                    <w:rPr>
                      <w:rFonts w:cs="Calibri"/>
                      <w:i/>
                      <w:iCs/>
                      <w:color w:val="000000"/>
                      <w:sz w:val="22"/>
                    </w:rPr>
                  </w:rPrChange>
                </w:rPr>
                <w:t>Actinodura morrisoniana</w:t>
              </w:r>
            </w:ins>
          </w:p>
        </w:tc>
        <w:tc>
          <w:tcPr>
            <w:tcW w:w="127" w:type="pct"/>
            <w:noWrap/>
            <w:hideMark/>
          </w:tcPr>
          <w:p w14:paraId="6B97B076"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34" w:author="瑋婷 徐" w:date="2025-01-03T16:20:00Z" w16du:dateUtc="2025-01-03T08:20:00Z"/>
                <w:rFonts w:asciiTheme="majorEastAsia" w:eastAsia="標楷體" w:hAnsiTheme="majorEastAsia" w:cstheme="majorEastAsia"/>
                <w:i/>
                <w:iCs/>
                <w:color w:val="000000"/>
                <w:rPrChange w:id="12035" w:author="瑋婷 徐" w:date="2025-01-04T22:54:00Z" w16du:dateUtc="2025-01-04T14:54:00Z">
                  <w:rPr>
                    <w:ins w:id="12036" w:author="瑋婷 徐" w:date="2025-01-03T16:20:00Z" w16du:dateUtc="2025-01-03T08:20:00Z"/>
                    <w:rFonts w:cs="Calibri"/>
                    <w:i/>
                    <w:iCs/>
                    <w:color w:val="000000"/>
                    <w:sz w:val="22"/>
                  </w:rPr>
                </w:rPrChange>
              </w:rPr>
              <w:pPrChange w:id="120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3559910F"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38" w:author="瑋婷 徐" w:date="2025-01-03T16:20:00Z" w16du:dateUtc="2025-01-03T08:20:00Z"/>
                <w:rFonts w:asciiTheme="majorEastAsia" w:eastAsia="標楷體" w:hAnsiTheme="majorEastAsia" w:cstheme="majorEastAsia"/>
                <w:rPrChange w:id="12039" w:author="瑋婷 徐" w:date="2025-01-04T22:54:00Z" w16du:dateUtc="2025-01-04T14:54:00Z">
                  <w:rPr>
                    <w:ins w:id="12040" w:author="瑋婷 徐" w:date="2025-01-03T16:20:00Z" w16du:dateUtc="2025-01-03T08:20:00Z"/>
                    <w:rFonts w:ascii="Times New Roman" w:eastAsia="Times New Roman" w:hAnsi="Times New Roman" w:cs="Times New Roman"/>
                    <w:sz w:val="20"/>
                    <w:szCs w:val="20"/>
                  </w:rPr>
                </w:rPrChange>
              </w:rPr>
              <w:pPrChange w:id="120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481EBF65"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42" w:author="瑋婷 徐" w:date="2025-01-03T16:20:00Z" w16du:dateUtc="2025-01-03T08:20:00Z"/>
                <w:rFonts w:asciiTheme="majorEastAsia" w:eastAsia="標楷體" w:hAnsiTheme="majorEastAsia" w:cstheme="majorEastAsia"/>
                <w:rPrChange w:id="12043" w:author="瑋婷 徐" w:date="2025-01-04T22:54:00Z" w16du:dateUtc="2025-01-04T14:54:00Z">
                  <w:rPr>
                    <w:ins w:id="12044" w:author="瑋婷 徐" w:date="2025-01-03T16:20:00Z" w16du:dateUtc="2025-01-03T08:20:00Z"/>
                    <w:rFonts w:ascii="Times New Roman" w:eastAsia="Times New Roman" w:hAnsi="Times New Roman" w:cs="Times New Roman"/>
                    <w:sz w:val="20"/>
                    <w:szCs w:val="20"/>
                  </w:rPr>
                </w:rPrChange>
              </w:rPr>
              <w:pPrChange w:id="120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5EA16273"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46" w:author="瑋婷 徐" w:date="2025-01-03T16:20:00Z" w16du:dateUtc="2025-01-03T08:20:00Z"/>
                <w:rFonts w:asciiTheme="majorEastAsia" w:eastAsia="標楷體" w:hAnsiTheme="majorEastAsia" w:cstheme="majorEastAsia"/>
                <w:rPrChange w:id="12047" w:author="瑋婷 徐" w:date="2025-01-04T22:54:00Z" w16du:dateUtc="2025-01-04T14:54:00Z">
                  <w:rPr>
                    <w:ins w:id="12048" w:author="瑋婷 徐" w:date="2025-01-03T16:20:00Z" w16du:dateUtc="2025-01-03T08:20:00Z"/>
                    <w:rFonts w:ascii="Times New Roman" w:eastAsia="Times New Roman" w:hAnsi="Times New Roman" w:cs="Times New Roman"/>
                    <w:sz w:val="20"/>
                    <w:szCs w:val="20"/>
                  </w:rPr>
                </w:rPrChange>
              </w:rPr>
              <w:pPrChange w:id="120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704AD108"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50" w:author="瑋婷 徐" w:date="2025-01-03T16:20:00Z" w16du:dateUtc="2025-01-03T08:20:00Z"/>
                <w:rFonts w:asciiTheme="majorEastAsia" w:eastAsia="標楷體" w:hAnsiTheme="majorEastAsia" w:cstheme="majorEastAsia"/>
                <w:rPrChange w:id="12051" w:author="瑋婷 徐" w:date="2025-01-04T22:54:00Z" w16du:dateUtc="2025-01-04T14:54:00Z">
                  <w:rPr>
                    <w:ins w:id="12052" w:author="瑋婷 徐" w:date="2025-01-03T16:20:00Z" w16du:dateUtc="2025-01-03T08:20:00Z"/>
                    <w:rFonts w:ascii="Times New Roman" w:eastAsia="Times New Roman" w:hAnsi="Times New Roman" w:cs="Times New Roman"/>
                    <w:sz w:val="20"/>
                    <w:szCs w:val="20"/>
                  </w:rPr>
                </w:rPrChange>
              </w:rPr>
              <w:pPrChange w:id="120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01421865"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54" w:author="瑋婷 徐" w:date="2025-01-03T16:20:00Z" w16du:dateUtc="2025-01-03T08:20:00Z"/>
                <w:rFonts w:asciiTheme="majorEastAsia" w:eastAsia="標楷體" w:hAnsiTheme="majorEastAsia" w:cstheme="majorEastAsia"/>
                <w:rPrChange w:id="12055" w:author="瑋婷 徐" w:date="2025-01-04T22:54:00Z" w16du:dateUtc="2025-01-04T14:54:00Z">
                  <w:rPr>
                    <w:ins w:id="12056" w:author="瑋婷 徐" w:date="2025-01-03T16:20:00Z" w16du:dateUtc="2025-01-03T08:20:00Z"/>
                    <w:rFonts w:ascii="Times New Roman" w:eastAsia="Times New Roman" w:hAnsi="Times New Roman" w:cs="Times New Roman"/>
                    <w:sz w:val="20"/>
                    <w:szCs w:val="20"/>
                  </w:rPr>
                </w:rPrChange>
              </w:rPr>
              <w:pPrChange w:id="120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tcPr>
          <w:p w14:paraId="6A123950" w14:textId="77777777" w:rsidR="00DA433E" w:rsidRPr="0068528D"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2058" w:author="瑋婷 徐" w:date="2025-01-03T16:33:00Z" w16du:dateUtc="2025-01-03T08:33:00Z"/>
                <w:rFonts w:asciiTheme="majorEastAsia" w:eastAsia="標楷體" w:hAnsiTheme="majorEastAsia" w:cstheme="majorEastAsia"/>
              </w:rPr>
            </w:pPr>
          </w:p>
        </w:tc>
        <w:tc>
          <w:tcPr>
            <w:tcW w:w="127" w:type="pct"/>
            <w:noWrap/>
            <w:hideMark/>
          </w:tcPr>
          <w:p w14:paraId="5FAE912A" w14:textId="6477FC2D"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59" w:author="瑋婷 徐" w:date="2025-01-03T16:20:00Z" w16du:dateUtc="2025-01-03T08:20:00Z"/>
                <w:rFonts w:asciiTheme="majorEastAsia" w:eastAsia="標楷體" w:hAnsiTheme="majorEastAsia" w:cstheme="majorEastAsia"/>
                <w:rPrChange w:id="12060" w:author="瑋婷 徐" w:date="2025-01-04T22:54:00Z" w16du:dateUtc="2025-01-04T14:54:00Z">
                  <w:rPr>
                    <w:ins w:id="12061" w:author="瑋婷 徐" w:date="2025-01-03T16:20:00Z" w16du:dateUtc="2025-01-03T08:20:00Z"/>
                    <w:rFonts w:ascii="Times New Roman" w:eastAsia="Times New Roman" w:hAnsi="Times New Roman" w:cs="Times New Roman"/>
                    <w:sz w:val="20"/>
                    <w:szCs w:val="20"/>
                  </w:rPr>
                </w:rPrChange>
              </w:rPr>
              <w:pPrChange w:id="1206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4703D41F"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63" w:author="瑋婷 徐" w:date="2025-01-03T16:20:00Z" w16du:dateUtc="2025-01-03T08:20:00Z"/>
                <w:rFonts w:asciiTheme="majorEastAsia" w:eastAsia="標楷體" w:hAnsiTheme="majorEastAsia" w:cstheme="majorEastAsia"/>
                <w:rPrChange w:id="12064" w:author="瑋婷 徐" w:date="2025-01-04T22:54:00Z" w16du:dateUtc="2025-01-04T14:54:00Z">
                  <w:rPr>
                    <w:ins w:id="12065" w:author="瑋婷 徐" w:date="2025-01-03T16:20:00Z" w16du:dateUtc="2025-01-03T08:20:00Z"/>
                    <w:rFonts w:ascii="Times New Roman" w:eastAsia="Times New Roman" w:hAnsi="Times New Roman" w:cs="Times New Roman"/>
                    <w:sz w:val="20"/>
                    <w:szCs w:val="20"/>
                  </w:rPr>
                </w:rPrChange>
              </w:rPr>
              <w:pPrChange w:id="1206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8ED82B9"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67" w:author="瑋婷 徐" w:date="2025-01-03T16:20:00Z" w16du:dateUtc="2025-01-03T08:20:00Z"/>
                <w:rFonts w:asciiTheme="majorEastAsia" w:eastAsia="標楷體" w:hAnsiTheme="majorEastAsia" w:cstheme="majorEastAsia"/>
                <w:rPrChange w:id="12068" w:author="瑋婷 徐" w:date="2025-01-04T22:54:00Z" w16du:dateUtc="2025-01-04T14:54:00Z">
                  <w:rPr>
                    <w:ins w:id="12069" w:author="瑋婷 徐" w:date="2025-01-03T16:20:00Z" w16du:dateUtc="2025-01-03T08:20:00Z"/>
                    <w:rFonts w:ascii="Times New Roman" w:eastAsia="Times New Roman" w:hAnsi="Times New Roman" w:cs="Times New Roman"/>
                    <w:sz w:val="20"/>
                    <w:szCs w:val="20"/>
                  </w:rPr>
                </w:rPrChange>
              </w:rPr>
              <w:pPrChange w:id="120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4ABCEEC3"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71" w:author="瑋婷 徐" w:date="2025-01-03T16:20:00Z" w16du:dateUtc="2025-01-03T08:20:00Z"/>
                <w:rFonts w:asciiTheme="majorEastAsia" w:eastAsia="標楷體" w:hAnsiTheme="majorEastAsia" w:cstheme="majorEastAsia"/>
                <w:rPrChange w:id="12072" w:author="瑋婷 徐" w:date="2025-01-04T22:54:00Z" w16du:dateUtc="2025-01-04T14:54:00Z">
                  <w:rPr>
                    <w:ins w:id="12073" w:author="瑋婷 徐" w:date="2025-01-03T16:20:00Z" w16du:dateUtc="2025-01-03T08:20:00Z"/>
                    <w:rFonts w:ascii="Times New Roman" w:eastAsia="Times New Roman" w:hAnsi="Times New Roman" w:cs="Times New Roman"/>
                    <w:sz w:val="20"/>
                    <w:szCs w:val="20"/>
                  </w:rPr>
                </w:rPrChange>
              </w:rPr>
              <w:pPrChange w:id="120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tcPr>
          <w:p w14:paraId="056FA670" w14:textId="77777777" w:rsidR="00DA433E" w:rsidRPr="0068528D"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2075" w:author="瑋婷 徐" w:date="2025-01-03T16:33:00Z" w16du:dateUtc="2025-01-03T08:33:00Z"/>
                <w:rFonts w:asciiTheme="majorEastAsia" w:eastAsia="標楷體" w:hAnsiTheme="majorEastAsia" w:cstheme="majorEastAsia"/>
              </w:rPr>
            </w:pPr>
          </w:p>
        </w:tc>
        <w:tc>
          <w:tcPr>
            <w:tcW w:w="172" w:type="pct"/>
            <w:noWrap/>
            <w:hideMark/>
          </w:tcPr>
          <w:p w14:paraId="4D209CE9" w14:textId="520E30B6"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76" w:author="瑋婷 徐" w:date="2025-01-03T16:20:00Z" w16du:dateUtc="2025-01-03T08:20:00Z"/>
                <w:rFonts w:asciiTheme="majorEastAsia" w:eastAsia="標楷體" w:hAnsiTheme="majorEastAsia" w:cstheme="majorEastAsia"/>
                <w:rPrChange w:id="12077" w:author="瑋婷 徐" w:date="2025-01-04T22:54:00Z" w16du:dateUtc="2025-01-04T14:54:00Z">
                  <w:rPr>
                    <w:ins w:id="12078" w:author="瑋婷 徐" w:date="2025-01-03T16:20:00Z" w16du:dateUtc="2025-01-03T08:20:00Z"/>
                    <w:rFonts w:ascii="Times New Roman" w:eastAsia="Times New Roman" w:hAnsi="Times New Roman" w:cs="Times New Roman"/>
                    <w:sz w:val="20"/>
                    <w:szCs w:val="20"/>
                  </w:rPr>
                </w:rPrChange>
              </w:rPr>
              <w:pPrChange w:id="120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73069F6"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80" w:author="瑋婷 徐" w:date="2025-01-03T16:20:00Z" w16du:dateUtc="2025-01-03T08:20:00Z"/>
                <w:rFonts w:asciiTheme="majorEastAsia" w:eastAsia="標楷體" w:hAnsiTheme="majorEastAsia" w:cstheme="majorEastAsia"/>
                <w:rPrChange w:id="12081" w:author="瑋婷 徐" w:date="2025-01-04T22:54:00Z" w16du:dateUtc="2025-01-04T14:54:00Z">
                  <w:rPr>
                    <w:ins w:id="12082" w:author="瑋婷 徐" w:date="2025-01-03T16:20:00Z" w16du:dateUtc="2025-01-03T08:20:00Z"/>
                    <w:rFonts w:ascii="Times New Roman" w:eastAsia="Times New Roman" w:hAnsi="Times New Roman" w:cs="Times New Roman"/>
                    <w:sz w:val="20"/>
                    <w:szCs w:val="20"/>
                  </w:rPr>
                </w:rPrChange>
              </w:rPr>
              <w:pPrChange w:id="120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75E01F9"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84" w:author="瑋婷 徐" w:date="2025-01-03T16:20:00Z" w16du:dateUtc="2025-01-03T08:20:00Z"/>
                <w:rFonts w:asciiTheme="majorEastAsia" w:eastAsia="標楷體" w:hAnsiTheme="majorEastAsia" w:cstheme="majorEastAsia"/>
                <w:rPrChange w:id="12085" w:author="瑋婷 徐" w:date="2025-01-04T22:54:00Z" w16du:dateUtc="2025-01-04T14:54:00Z">
                  <w:rPr>
                    <w:ins w:id="12086" w:author="瑋婷 徐" w:date="2025-01-03T16:20:00Z" w16du:dateUtc="2025-01-03T08:20:00Z"/>
                    <w:rFonts w:ascii="Times New Roman" w:eastAsia="Times New Roman" w:hAnsi="Times New Roman" w:cs="Times New Roman"/>
                    <w:sz w:val="20"/>
                    <w:szCs w:val="20"/>
                  </w:rPr>
                </w:rPrChange>
              </w:rPr>
              <w:pPrChange w:id="120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0C7E6DD3"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88" w:author="瑋婷 徐" w:date="2025-01-03T16:20:00Z" w16du:dateUtc="2025-01-03T08:20:00Z"/>
                <w:rFonts w:asciiTheme="majorEastAsia" w:eastAsia="標楷體" w:hAnsiTheme="majorEastAsia" w:cstheme="majorEastAsia"/>
                <w:rPrChange w:id="12089" w:author="瑋婷 徐" w:date="2025-01-04T22:54:00Z" w16du:dateUtc="2025-01-04T14:54:00Z">
                  <w:rPr>
                    <w:ins w:id="12090" w:author="瑋婷 徐" w:date="2025-01-03T16:20:00Z" w16du:dateUtc="2025-01-03T08:20:00Z"/>
                    <w:rFonts w:ascii="Times New Roman" w:eastAsia="Times New Roman" w:hAnsi="Times New Roman" w:cs="Times New Roman"/>
                    <w:sz w:val="20"/>
                    <w:szCs w:val="20"/>
                  </w:rPr>
                </w:rPrChange>
              </w:rPr>
              <w:pPrChange w:id="120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6947EC40"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92" w:author="瑋婷 徐" w:date="2025-01-03T16:20:00Z" w16du:dateUtc="2025-01-03T08:20:00Z"/>
                <w:rFonts w:asciiTheme="majorEastAsia" w:eastAsia="標楷體" w:hAnsiTheme="majorEastAsia" w:cstheme="majorEastAsia"/>
                <w:rPrChange w:id="12093" w:author="瑋婷 徐" w:date="2025-01-04T22:54:00Z" w16du:dateUtc="2025-01-04T14:54:00Z">
                  <w:rPr>
                    <w:ins w:id="12094" w:author="瑋婷 徐" w:date="2025-01-03T16:20:00Z" w16du:dateUtc="2025-01-03T08:20:00Z"/>
                    <w:rFonts w:ascii="Times New Roman" w:eastAsia="Times New Roman" w:hAnsi="Times New Roman" w:cs="Times New Roman"/>
                    <w:sz w:val="20"/>
                    <w:szCs w:val="20"/>
                  </w:rPr>
                </w:rPrChange>
              </w:rPr>
              <w:pPrChange w:id="120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073F40B9"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096" w:author="瑋婷 徐" w:date="2025-01-03T16:20:00Z" w16du:dateUtc="2025-01-03T08:20:00Z"/>
                <w:rFonts w:asciiTheme="majorEastAsia" w:eastAsia="標楷體" w:hAnsiTheme="majorEastAsia" w:cstheme="majorEastAsia"/>
                <w:rPrChange w:id="12097" w:author="瑋婷 徐" w:date="2025-01-04T22:54:00Z" w16du:dateUtc="2025-01-04T14:54:00Z">
                  <w:rPr>
                    <w:ins w:id="12098" w:author="瑋婷 徐" w:date="2025-01-03T16:20:00Z" w16du:dateUtc="2025-01-03T08:20:00Z"/>
                    <w:rFonts w:ascii="Times New Roman" w:eastAsia="Times New Roman" w:hAnsi="Times New Roman" w:cs="Times New Roman"/>
                    <w:sz w:val="20"/>
                    <w:szCs w:val="20"/>
                  </w:rPr>
                </w:rPrChange>
              </w:rPr>
              <w:pPrChange w:id="120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20A2BB25"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100" w:author="瑋婷 徐" w:date="2025-01-03T16:20:00Z" w16du:dateUtc="2025-01-03T08:20:00Z"/>
                <w:rFonts w:asciiTheme="majorEastAsia" w:eastAsia="標楷體" w:hAnsiTheme="majorEastAsia" w:cstheme="majorEastAsia"/>
                <w:color w:val="000000"/>
                <w:rPrChange w:id="12101" w:author="瑋婷 徐" w:date="2025-01-04T22:54:00Z" w16du:dateUtc="2025-01-04T14:54:00Z">
                  <w:rPr>
                    <w:ins w:id="12102" w:author="瑋婷 徐" w:date="2025-01-03T16:20:00Z" w16du:dateUtc="2025-01-03T08:20:00Z"/>
                    <w:rFonts w:cs="Calibri"/>
                    <w:color w:val="000000"/>
                    <w:sz w:val="22"/>
                  </w:rPr>
                </w:rPrChange>
              </w:rPr>
              <w:pPrChange w:id="121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104" w:author="瑋婷 徐" w:date="2025-01-03T16:20:00Z" w16du:dateUtc="2025-01-03T08:20:00Z">
              <w:r w:rsidRPr="0068528D">
                <w:rPr>
                  <w:rFonts w:asciiTheme="majorEastAsia" w:eastAsia="標楷體" w:hAnsiTheme="majorEastAsia" w:cstheme="majorEastAsia"/>
                  <w:color w:val="000000"/>
                  <w:rPrChange w:id="12105" w:author="瑋婷 徐" w:date="2025-01-04T22:54:00Z" w16du:dateUtc="2025-01-04T14:54:00Z">
                    <w:rPr>
                      <w:rFonts w:cs="Calibri"/>
                      <w:color w:val="000000"/>
                      <w:sz w:val="22"/>
                    </w:rPr>
                  </w:rPrChange>
                </w:rPr>
                <w:t>*</w:t>
              </w:r>
            </w:ins>
          </w:p>
        </w:tc>
        <w:tc>
          <w:tcPr>
            <w:tcW w:w="172" w:type="pct"/>
            <w:noWrap/>
            <w:hideMark/>
          </w:tcPr>
          <w:p w14:paraId="1DF24E4A"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106" w:author="瑋婷 徐" w:date="2025-01-03T16:20:00Z" w16du:dateUtc="2025-01-03T08:20:00Z"/>
                <w:rFonts w:asciiTheme="majorEastAsia" w:eastAsia="標楷體" w:hAnsiTheme="majorEastAsia" w:cstheme="majorEastAsia"/>
                <w:color w:val="000000"/>
                <w:rPrChange w:id="12107" w:author="瑋婷 徐" w:date="2025-01-04T22:54:00Z" w16du:dateUtc="2025-01-04T14:54:00Z">
                  <w:rPr>
                    <w:ins w:id="12108" w:author="瑋婷 徐" w:date="2025-01-03T16:20:00Z" w16du:dateUtc="2025-01-03T08:20:00Z"/>
                    <w:rFonts w:cs="Calibri"/>
                    <w:color w:val="000000"/>
                    <w:sz w:val="22"/>
                  </w:rPr>
                </w:rPrChange>
              </w:rPr>
              <w:pPrChange w:id="121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110" w:author="瑋婷 徐" w:date="2025-01-03T16:20:00Z" w16du:dateUtc="2025-01-03T08:20:00Z">
              <w:r w:rsidRPr="0068528D">
                <w:rPr>
                  <w:rFonts w:asciiTheme="majorEastAsia" w:eastAsia="標楷體" w:hAnsiTheme="majorEastAsia" w:cstheme="majorEastAsia"/>
                  <w:color w:val="000000"/>
                  <w:rPrChange w:id="12111" w:author="瑋婷 徐" w:date="2025-01-04T22:54:00Z" w16du:dateUtc="2025-01-04T14:54:00Z">
                    <w:rPr>
                      <w:rFonts w:cs="Calibri"/>
                      <w:color w:val="000000"/>
                      <w:sz w:val="22"/>
                    </w:rPr>
                  </w:rPrChange>
                </w:rPr>
                <w:t>*</w:t>
              </w:r>
            </w:ins>
          </w:p>
        </w:tc>
      </w:tr>
      <w:tr w:rsidR="00832762" w:rsidRPr="0068528D" w14:paraId="51F02322" w14:textId="77777777" w:rsidTr="00313CC9">
        <w:trPr>
          <w:cnfStyle w:val="000000100000" w:firstRow="0" w:lastRow="0" w:firstColumn="0" w:lastColumn="0" w:oddVBand="0" w:evenVBand="0" w:oddHBand="1" w:evenHBand="0" w:firstRowFirstColumn="0" w:firstRowLastColumn="0" w:lastRowFirstColumn="0" w:lastRowLastColumn="0"/>
          <w:trHeight w:val="300"/>
          <w:ins w:id="12112"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1508CA28" w14:textId="77777777" w:rsidR="00DA433E" w:rsidRPr="0068528D" w:rsidRDefault="00DA433E">
            <w:pPr>
              <w:spacing w:line="360" w:lineRule="auto"/>
              <w:jc w:val="both"/>
              <w:rPr>
                <w:ins w:id="12113" w:author="瑋婷 徐" w:date="2025-01-03T16:20:00Z" w16du:dateUtc="2025-01-03T08:20:00Z"/>
                <w:rFonts w:asciiTheme="majorEastAsia" w:eastAsia="標楷體" w:hAnsiTheme="majorEastAsia" w:cstheme="majorEastAsia"/>
                <w:b w:val="0"/>
                <w:bCs w:val="0"/>
                <w:color w:val="000000"/>
                <w:rPrChange w:id="12114" w:author="瑋婷 徐" w:date="2025-01-04T22:54:00Z" w16du:dateUtc="2025-01-04T14:54:00Z">
                  <w:rPr>
                    <w:ins w:id="12115" w:author="瑋婷 徐" w:date="2025-01-03T16:20:00Z" w16du:dateUtc="2025-01-03T08:20:00Z"/>
                    <w:rFonts w:cs="Calibri"/>
                    <w:color w:val="000000"/>
                    <w:sz w:val="22"/>
                  </w:rPr>
                </w:rPrChange>
              </w:rPr>
              <w:pPrChange w:id="12116" w:author="瑋婷 徐" w:date="2025-01-03T16:21:00Z" w16du:dateUtc="2025-01-03T08:21:00Z">
                <w:pPr/>
              </w:pPrChange>
            </w:pPr>
            <w:ins w:id="12117" w:author="瑋婷 徐" w:date="2025-01-03T16:20:00Z" w16du:dateUtc="2025-01-03T08:20:00Z">
              <w:r w:rsidRPr="0068528D">
                <w:rPr>
                  <w:rFonts w:asciiTheme="majorEastAsia" w:eastAsia="標楷體" w:hAnsiTheme="majorEastAsia" w:cstheme="majorEastAsia"/>
                  <w:b w:val="0"/>
                  <w:bCs w:val="0"/>
                  <w:color w:val="000000"/>
                  <w:rPrChange w:id="12118" w:author="瑋婷 徐" w:date="2025-01-04T22:54:00Z" w16du:dateUtc="2025-01-04T14:54:00Z">
                    <w:rPr>
                      <w:rFonts w:cs="Calibri"/>
                      <w:color w:val="000000"/>
                      <w:sz w:val="22"/>
                    </w:rPr>
                  </w:rPrChange>
                </w:rPr>
                <w:t>黃胸藪眉</w:t>
              </w:r>
              <w:r w:rsidRPr="0068528D">
                <w:rPr>
                  <w:rFonts w:asciiTheme="majorEastAsia" w:eastAsia="標楷體" w:hAnsiTheme="majorEastAsia" w:cstheme="majorEastAsia"/>
                  <w:b w:val="0"/>
                  <w:bCs w:val="0"/>
                  <w:color w:val="000000"/>
                  <w:rPrChange w:id="12119" w:author="瑋婷 徐" w:date="2025-01-04T22:54:00Z" w16du:dateUtc="2025-01-04T14:54:00Z">
                    <w:rPr>
                      <w:rFonts w:cs="Calibri"/>
                      <w:color w:val="000000"/>
                      <w:sz w:val="22"/>
                    </w:rPr>
                  </w:rPrChange>
                </w:rPr>
                <w:t xml:space="preserve"> </w:t>
              </w:r>
              <w:r w:rsidRPr="0068528D">
                <w:rPr>
                  <w:rFonts w:asciiTheme="majorEastAsia" w:eastAsia="標楷體" w:hAnsiTheme="majorEastAsia" w:cstheme="majorEastAsia"/>
                  <w:b w:val="0"/>
                  <w:bCs w:val="0"/>
                  <w:color w:val="000000"/>
                  <w:rPrChange w:id="12120" w:author="瑋婷 徐" w:date="2025-01-04T22:54:00Z" w16du:dateUtc="2025-01-04T14:54:00Z">
                    <w:rPr>
                      <w:color w:val="000000"/>
                      <w:sz w:val="22"/>
                    </w:rPr>
                  </w:rPrChange>
                </w:rPr>
                <w:t>◎</w:t>
              </w:r>
              <w:r w:rsidRPr="0068528D">
                <w:rPr>
                  <w:rFonts w:asciiTheme="majorEastAsia" w:eastAsia="標楷體" w:hAnsiTheme="majorEastAsia" w:cstheme="majorEastAsia"/>
                  <w:b w:val="0"/>
                  <w:bCs w:val="0"/>
                  <w:color w:val="000000"/>
                  <w:rPrChange w:id="12121" w:author="瑋婷 徐" w:date="2025-01-04T22:54:00Z" w16du:dateUtc="2025-01-04T14:54:00Z">
                    <w:rPr>
                      <w:rFonts w:cs="Calibri"/>
                      <w:color w:val="000000"/>
                      <w:sz w:val="22"/>
                    </w:rPr>
                  </w:rPrChange>
                </w:rPr>
                <w:t xml:space="preserve"> III</w:t>
              </w:r>
            </w:ins>
          </w:p>
        </w:tc>
        <w:tc>
          <w:tcPr>
            <w:tcW w:w="1135" w:type="pct"/>
            <w:hideMark/>
          </w:tcPr>
          <w:p w14:paraId="0D4010DD"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22" w:author="瑋婷 徐" w:date="2025-01-03T16:20:00Z" w16du:dateUtc="2025-01-03T08:20:00Z"/>
                <w:rFonts w:asciiTheme="majorEastAsia" w:eastAsia="標楷體" w:hAnsiTheme="majorEastAsia" w:cstheme="majorEastAsia"/>
                <w:i/>
                <w:iCs/>
                <w:color w:val="000000"/>
                <w:rPrChange w:id="12123" w:author="瑋婷 徐" w:date="2025-01-04T22:54:00Z" w16du:dateUtc="2025-01-04T14:54:00Z">
                  <w:rPr>
                    <w:ins w:id="12124" w:author="瑋婷 徐" w:date="2025-01-03T16:20:00Z" w16du:dateUtc="2025-01-03T08:20:00Z"/>
                    <w:rFonts w:cs="Calibri"/>
                    <w:i/>
                    <w:iCs/>
                    <w:color w:val="000000"/>
                    <w:sz w:val="22"/>
                  </w:rPr>
                </w:rPrChange>
              </w:rPr>
              <w:pPrChange w:id="1212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126" w:author="瑋婷 徐" w:date="2025-01-03T16:20:00Z" w16du:dateUtc="2025-01-03T08:20:00Z">
              <w:r w:rsidRPr="0068528D">
                <w:rPr>
                  <w:rFonts w:asciiTheme="majorEastAsia" w:eastAsia="標楷體" w:hAnsiTheme="majorEastAsia" w:cstheme="majorEastAsia"/>
                  <w:i/>
                  <w:iCs/>
                  <w:color w:val="000000"/>
                  <w:rPrChange w:id="12127" w:author="瑋婷 徐" w:date="2025-01-04T22:54:00Z" w16du:dateUtc="2025-01-04T14:54:00Z">
                    <w:rPr>
                      <w:rFonts w:cs="Calibri"/>
                      <w:i/>
                      <w:iCs/>
                      <w:color w:val="000000"/>
                      <w:sz w:val="22"/>
                    </w:rPr>
                  </w:rPrChange>
                </w:rPr>
                <w:t>Liocichla steerii</w:t>
              </w:r>
            </w:ins>
          </w:p>
        </w:tc>
        <w:tc>
          <w:tcPr>
            <w:tcW w:w="127" w:type="pct"/>
            <w:noWrap/>
            <w:hideMark/>
          </w:tcPr>
          <w:p w14:paraId="6DD3A7D4"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28" w:author="瑋婷 徐" w:date="2025-01-03T16:20:00Z" w16du:dateUtc="2025-01-03T08:20:00Z"/>
                <w:rFonts w:asciiTheme="majorEastAsia" w:eastAsia="標楷體" w:hAnsiTheme="majorEastAsia" w:cstheme="majorEastAsia"/>
                <w:i/>
                <w:iCs/>
                <w:color w:val="000000"/>
                <w:rPrChange w:id="12129" w:author="瑋婷 徐" w:date="2025-01-04T22:54:00Z" w16du:dateUtc="2025-01-04T14:54:00Z">
                  <w:rPr>
                    <w:ins w:id="12130" w:author="瑋婷 徐" w:date="2025-01-03T16:20:00Z" w16du:dateUtc="2025-01-03T08:20:00Z"/>
                    <w:rFonts w:cs="Calibri"/>
                    <w:i/>
                    <w:iCs/>
                    <w:color w:val="000000"/>
                    <w:sz w:val="22"/>
                  </w:rPr>
                </w:rPrChange>
              </w:rPr>
              <w:pPrChange w:id="1213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6BDA5D09"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32" w:author="瑋婷 徐" w:date="2025-01-03T16:20:00Z" w16du:dateUtc="2025-01-03T08:20:00Z"/>
                <w:rFonts w:asciiTheme="majorEastAsia" w:eastAsia="標楷體" w:hAnsiTheme="majorEastAsia" w:cstheme="majorEastAsia"/>
                <w:rPrChange w:id="12133" w:author="瑋婷 徐" w:date="2025-01-04T22:54:00Z" w16du:dateUtc="2025-01-04T14:54:00Z">
                  <w:rPr>
                    <w:ins w:id="12134" w:author="瑋婷 徐" w:date="2025-01-03T16:20:00Z" w16du:dateUtc="2025-01-03T08:20:00Z"/>
                    <w:rFonts w:ascii="Times New Roman" w:eastAsia="Times New Roman" w:hAnsi="Times New Roman" w:cs="Times New Roman"/>
                    <w:sz w:val="20"/>
                    <w:szCs w:val="20"/>
                  </w:rPr>
                </w:rPrChange>
              </w:rPr>
              <w:pPrChange w:id="121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33300733"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36" w:author="瑋婷 徐" w:date="2025-01-03T16:20:00Z" w16du:dateUtc="2025-01-03T08:20:00Z"/>
                <w:rFonts w:asciiTheme="majorEastAsia" w:eastAsia="標楷體" w:hAnsiTheme="majorEastAsia" w:cstheme="majorEastAsia"/>
                <w:color w:val="000000"/>
                <w:rPrChange w:id="12137" w:author="瑋婷 徐" w:date="2025-01-04T22:54:00Z" w16du:dateUtc="2025-01-04T14:54:00Z">
                  <w:rPr>
                    <w:ins w:id="12138" w:author="瑋婷 徐" w:date="2025-01-03T16:20:00Z" w16du:dateUtc="2025-01-03T08:20:00Z"/>
                    <w:rFonts w:cs="Calibri"/>
                    <w:color w:val="000000"/>
                    <w:sz w:val="22"/>
                  </w:rPr>
                </w:rPrChange>
              </w:rPr>
              <w:pPrChange w:id="121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140" w:author="瑋婷 徐" w:date="2025-01-03T16:20:00Z" w16du:dateUtc="2025-01-03T08:20:00Z">
              <w:r w:rsidRPr="0068528D">
                <w:rPr>
                  <w:rFonts w:asciiTheme="majorEastAsia" w:eastAsia="標楷體" w:hAnsiTheme="majorEastAsia" w:cstheme="majorEastAsia"/>
                  <w:color w:val="000000"/>
                  <w:rPrChange w:id="12141" w:author="瑋婷 徐" w:date="2025-01-04T22:54:00Z" w16du:dateUtc="2025-01-04T14:54:00Z">
                    <w:rPr>
                      <w:rFonts w:cs="Calibri"/>
                      <w:color w:val="000000"/>
                      <w:sz w:val="22"/>
                    </w:rPr>
                  </w:rPrChange>
                </w:rPr>
                <w:t>*</w:t>
              </w:r>
            </w:ins>
          </w:p>
        </w:tc>
        <w:tc>
          <w:tcPr>
            <w:tcW w:w="127" w:type="pct"/>
            <w:noWrap/>
            <w:hideMark/>
          </w:tcPr>
          <w:p w14:paraId="5490FCC7"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42" w:author="瑋婷 徐" w:date="2025-01-03T16:20:00Z" w16du:dateUtc="2025-01-03T08:20:00Z"/>
                <w:rFonts w:asciiTheme="majorEastAsia" w:eastAsia="標楷體" w:hAnsiTheme="majorEastAsia" w:cstheme="majorEastAsia"/>
                <w:color w:val="000000"/>
                <w:rPrChange w:id="12143" w:author="瑋婷 徐" w:date="2025-01-04T22:54:00Z" w16du:dateUtc="2025-01-04T14:54:00Z">
                  <w:rPr>
                    <w:ins w:id="12144" w:author="瑋婷 徐" w:date="2025-01-03T16:20:00Z" w16du:dateUtc="2025-01-03T08:20:00Z"/>
                    <w:rFonts w:cs="Calibri"/>
                    <w:color w:val="000000"/>
                    <w:sz w:val="22"/>
                  </w:rPr>
                </w:rPrChange>
              </w:rPr>
              <w:pPrChange w:id="1214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593E428C"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46" w:author="瑋婷 徐" w:date="2025-01-03T16:20:00Z" w16du:dateUtc="2025-01-03T08:20:00Z"/>
                <w:rFonts w:asciiTheme="majorEastAsia" w:eastAsia="標楷體" w:hAnsiTheme="majorEastAsia" w:cstheme="majorEastAsia"/>
                <w:rPrChange w:id="12147" w:author="瑋婷 徐" w:date="2025-01-04T22:54:00Z" w16du:dateUtc="2025-01-04T14:54:00Z">
                  <w:rPr>
                    <w:ins w:id="12148" w:author="瑋婷 徐" w:date="2025-01-03T16:20:00Z" w16du:dateUtc="2025-01-03T08:20:00Z"/>
                    <w:rFonts w:ascii="Times New Roman" w:eastAsia="Times New Roman" w:hAnsi="Times New Roman" w:cs="Times New Roman"/>
                    <w:sz w:val="20"/>
                    <w:szCs w:val="20"/>
                  </w:rPr>
                </w:rPrChange>
              </w:rPr>
              <w:pPrChange w:id="121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448BD00C"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50" w:author="瑋婷 徐" w:date="2025-01-03T16:20:00Z" w16du:dateUtc="2025-01-03T08:20:00Z"/>
                <w:rFonts w:asciiTheme="majorEastAsia" w:eastAsia="標楷體" w:hAnsiTheme="majorEastAsia" w:cstheme="majorEastAsia"/>
                <w:rPrChange w:id="12151" w:author="瑋婷 徐" w:date="2025-01-04T22:54:00Z" w16du:dateUtc="2025-01-04T14:54:00Z">
                  <w:rPr>
                    <w:ins w:id="12152" w:author="瑋婷 徐" w:date="2025-01-03T16:20:00Z" w16du:dateUtc="2025-01-03T08:20:00Z"/>
                    <w:rFonts w:ascii="Times New Roman" w:eastAsia="Times New Roman" w:hAnsi="Times New Roman" w:cs="Times New Roman"/>
                    <w:sz w:val="20"/>
                    <w:szCs w:val="20"/>
                  </w:rPr>
                </w:rPrChange>
              </w:rPr>
              <w:pPrChange w:id="121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tcPr>
          <w:p w14:paraId="6C2B0BBA" w14:textId="77777777" w:rsidR="00DA433E" w:rsidRPr="0068528D"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2154" w:author="瑋婷 徐" w:date="2025-01-03T16:33:00Z" w16du:dateUtc="2025-01-03T08:33:00Z"/>
                <w:rFonts w:asciiTheme="majorEastAsia" w:eastAsia="標楷體" w:hAnsiTheme="majorEastAsia" w:cstheme="majorEastAsia"/>
                <w:color w:val="000000"/>
              </w:rPr>
            </w:pPr>
          </w:p>
        </w:tc>
        <w:tc>
          <w:tcPr>
            <w:tcW w:w="127" w:type="pct"/>
            <w:noWrap/>
            <w:hideMark/>
          </w:tcPr>
          <w:p w14:paraId="42B9385F" w14:textId="582DB2A3"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55" w:author="瑋婷 徐" w:date="2025-01-03T16:20:00Z" w16du:dateUtc="2025-01-03T08:20:00Z"/>
                <w:rFonts w:asciiTheme="majorEastAsia" w:eastAsia="標楷體" w:hAnsiTheme="majorEastAsia" w:cstheme="majorEastAsia"/>
                <w:color w:val="000000"/>
                <w:rPrChange w:id="12156" w:author="瑋婷 徐" w:date="2025-01-04T22:54:00Z" w16du:dateUtc="2025-01-04T14:54:00Z">
                  <w:rPr>
                    <w:ins w:id="12157" w:author="瑋婷 徐" w:date="2025-01-03T16:20:00Z" w16du:dateUtc="2025-01-03T08:20:00Z"/>
                    <w:rFonts w:cs="Calibri"/>
                    <w:color w:val="000000"/>
                    <w:sz w:val="22"/>
                  </w:rPr>
                </w:rPrChange>
              </w:rPr>
              <w:pPrChange w:id="1215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159" w:author="瑋婷 徐" w:date="2025-01-03T16:20:00Z" w16du:dateUtc="2025-01-03T08:20:00Z">
              <w:r w:rsidRPr="0068528D">
                <w:rPr>
                  <w:rFonts w:asciiTheme="majorEastAsia" w:eastAsia="標楷體" w:hAnsiTheme="majorEastAsia" w:cstheme="majorEastAsia"/>
                  <w:color w:val="000000"/>
                  <w:rPrChange w:id="12160" w:author="瑋婷 徐" w:date="2025-01-04T22:54:00Z" w16du:dateUtc="2025-01-04T14:54:00Z">
                    <w:rPr>
                      <w:rFonts w:cs="Calibri"/>
                      <w:color w:val="000000"/>
                      <w:sz w:val="22"/>
                    </w:rPr>
                  </w:rPrChange>
                </w:rPr>
                <w:t>*</w:t>
              </w:r>
            </w:ins>
          </w:p>
        </w:tc>
        <w:tc>
          <w:tcPr>
            <w:tcW w:w="127" w:type="pct"/>
            <w:noWrap/>
            <w:hideMark/>
          </w:tcPr>
          <w:p w14:paraId="56B47073"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61" w:author="瑋婷 徐" w:date="2025-01-03T16:20:00Z" w16du:dateUtc="2025-01-03T08:20:00Z"/>
                <w:rFonts w:asciiTheme="majorEastAsia" w:eastAsia="標楷體" w:hAnsiTheme="majorEastAsia" w:cstheme="majorEastAsia"/>
                <w:color w:val="000000"/>
                <w:rPrChange w:id="12162" w:author="瑋婷 徐" w:date="2025-01-04T22:54:00Z" w16du:dateUtc="2025-01-04T14:54:00Z">
                  <w:rPr>
                    <w:ins w:id="12163" w:author="瑋婷 徐" w:date="2025-01-03T16:20:00Z" w16du:dateUtc="2025-01-03T08:20:00Z"/>
                    <w:rFonts w:cs="Calibri"/>
                    <w:color w:val="000000"/>
                    <w:sz w:val="22"/>
                  </w:rPr>
                </w:rPrChange>
              </w:rPr>
              <w:pPrChange w:id="1216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165" w:author="瑋婷 徐" w:date="2025-01-03T16:20:00Z" w16du:dateUtc="2025-01-03T08:20:00Z">
              <w:r w:rsidRPr="0068528D">
                <w:rPr>
                  <w:rFonts w:asciiTheme="majorEastAsia" w:eastAsia="標楷體" w:hAnsiTheme="majorEastAsia" w:cstheme="majorEastAsia"/>
                  <w:color w:val="000000"/>
                  <w:rPrChange w:id="12166" w:author="瑋婷 徐" w:date="2025-01-04T22:54:00Z" w16du:dateUtc="2025-01-04T14:54:00Z">
                    <w:rPr>
                      <w:rFonts w:cs="Calibri"/>
                      <w:color w:val="000000"/>
                      <w:sz w:val="22"/>
                    </w:rPr>
                  </w:rPrChange>
                </w:rPr>
                <w:t>*</w:t>
              </w:r>
            </w:ins>
          </w:p>
        </w:tc>
        <w:tc>
          <w:tcPr>
            <w:tcW w:w="172" w:type="pct"/>
            <w:noWrap/>
            <w:hideMark/>
          </w:tcPr>
          <w:p w14:paraId="634AC0BF"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67" w:author="瑋婷 徐" w:date="2025-01-03T16:20:00Z" w16du:dateUtc="2025-01-03T08:20:00Z"/>
                <w:rFonts w:asciiTheme="majorEastAsia" w:eastAsia="標楷體" w:hAnsiTheme="majorEastAsia" w:cstheme="majorEastAsia"/>
                <w:color w:val="000000"/>
                <w:rPrChange w:id="12168" w:author="瑋婷 徐" w:date="2025-01-04T22:54:00Z" w16du:dateUtc="2025-01-04T14:54:00Z">
                  <w:rPr>
                    <w:ins w:id="12169" w:author="瑋婷 徐" w:date="2025-01-03T16:20:00Z" w16du:dateUtc="2025-01-03T08:20:00Z"/>
                    <w:rFonts w:cs="Calibri"/>
                    <w:color w:val="000000"/>
                    <w:sz w:val="22"/>
                  </w:rPr>
                </w:rPrChange>
              </w:rPr>
              <w:pPrChange w:id="1217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171" w:author="瑋婷 徐" w:date="2025-01-03T16:20:00Z" w16du:dateUtc="2025-01-03T08:20:00Z">
              <w:r w:rsidRPr="0068528D">
                <w:rPr>
                  <w:rFonts w:asciiTheme="majorEastAsia" w:eastAsia="標楷體" w:hAnsiTheme="majorEastAsia" w:cstheme="majorEastAsia"/>
                  <w:color w:val="000000"/>
                  <w:rPrChange w:id="12172" w:author="瑋婷 徐" w:date="2025-01-04T22:54:00Z" w16du:dateUtc="2025-01-04T14:54:00Z">
                    <w:rPr>
                      <w:rFonts w:cs="Calibri"/>
                      <w:color w:val="000000"/>
                      <w:sz w:val="22"/>
                    </w:rPr>
                  </w:rPrChange>
                </w:rPr>
                <w:t>*</w:t>
              </w:r>
            </w:ins>
          </w:p>
        </w:tc>
        <w:tc>
          <w:tcPr>
            <w:tcW w:w="172" w:type="pct"/>
            <w:noWrap/>
            <w:hideMark/>
          </w:tcPr>
          <w:p w14:paraId="45D1387A"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73" w:author="瑋婷 徐" w:date="2025-01-03T16:20:00Z" w16du:dateUtc="2025-01-03T08:20:00Z"/>
                <w:rFonts w:asciiTheme="majorEastAsia" w:eastAsia="標楷體" w:hAnsiTheme="majorEastAsia" w:cstheme="majorEastAsia"/>
                <w:color w:val="000000"/>
                <w:rPrChange w:id="12174" w:author="瑋婷 徐" w:date="2025-01-04T22:54:00Z" w16du:dateUtc="2025-01-04T14:54:00Z">
                  <w:rPr>
                    <w:ins w:id="12175" w:author="瑋婷 徐" w:date="2025-01-03T16:20:00Z" w16du:dateUtc="2025-01-03T08:20:00Z"/>
                    <w:rFonts w:cs="Calibri"/>
                    <w:color w:val="000000"/>
                    <w:sz w:val="22"/>
                  </w:rPr>
                </w:rPrChange>
              </w:rPr>
              <w:pPrChange w:id="1217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tcPr>
          <w:p w14:paraId="63038C6F" w14:textId="77777777" w:rsidR="00DA433E" w:rsidRPr="0068528D"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2177" w:author="瑋婷 徐" w:date="2025-01-03T16:33:00Z" w16du:dateUtc="2025-01-03T08:33:00Z"/>
                <w:rFonts w:asciiTheme="majorEastAsia" w:eastAsia="標楷體" w:hAnsiTheme="majorEastAsia" w:cstheme="majorEastAsia"/>
              </w:rPr>
            </w:pPr>
          </w:p>
        </w:tc>
        <w:tc>
          <w:tcPr>
            <w:tcW w:w="172" w:type="pct"/>
            <w:noWrap/>
            <w:hideMark/>
          </w:tcPr>
          <w:p w14:paraId="0670790A" w14:textId="2750D4E1"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78" w:author="瑋婷 徐" w:date="2025-01-03T16:20:00Z" w16du:dateUtc="2025-01-03T08:20:00Z"/>
                <w:rFonts w:asciiTheme="majorEastAsia" w:eastAsia="標楷體" w:hAnsiTheme="majorEastAsia" w:cstheme="majorEastAsia"/>
                <w:rPrChange w:id="12179" w:author="瑋婷 徐" w:date="2025-01-04T22:54:00Z" w16du:dateUtc="2025-01-04T14:54:00Z">
                  <w:rPr>
                    <w:ins w:id="12180" w:author="瑋婷 徐" w:date="2025-01-03T16:20:00Z" w16du:dateUtc="2025-01-03T08:20:00Z"/>
                    <w:rFonts w:ascii="Times New Roman" w:eastAsia="Times New Roman" w:hAnsi="Times New Roman" w:cs="Times New Roman"/>
                    <w:sz w:val="20"/>
                    <w:szCs w:val="20"/>
                  </w:rPr>
                </w:rPrChange>
              </w:rPr>
              <w:pPrChange w:id="1218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23E02A82"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82" w:author="瑋婷 徐" w:date="2025-01-03T16:20:00Z" w16du:dateUtc="2025-01-03T08:20:00Z"/>
                <w:rFonts w:asciiTheme="majorEastAsia" w:eastAsia="標楷體" w:hAnsiTheme="majorEastAsia" w:cstheme="majorEastAsia"/>
                <w:color w:val="000000"/>
                <w:rPrChange w:id="12183" w:author="瑋婷 徐" w:date="2025-01-04T22:54:00Z" w16du:dateUtc="2025-01-04T14:54:00Z">
                  <w:rPr>
                    <w:ins w:id="12184" w:author="瑋婷 徐" w:date="2025-01-03T16:20:00Z" w16du:dateUtc="2025-01-03T08:20:00Z"/>
                    <w:rFonts w:cs="Calibri"/>
                    <w:color w:val="000000"/>
                    <w:sz w:val="22"/>
                  </w:rPr>
                </w:rPrChange>
              </w:rPr>
              <w:pPrChange w:id="1218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186" w:author="瑋婷 徐" w:date="2025-01-03T16:20:00Z" w16du:dateUtc="2025-01-03T08:20:00Z">
              <w:r w:rsidRPr="0068528D">
                <w:rPr>
                  <w:rFonts w:asciiTheme="majorEastAsia" w:eastAsia="標楷體" w:hAnsiTheme="majorEastAsia" w:cstheme="majorEastAsia"/>
                  <w:color w:val="000000"/>
                  <w:rPrChange w:id="12187" w:author="瑋婷 徐" w:date="2025-01-04T22:54:00Z" w16du:dateUtc="2025-01-04T14:54:00Z">
                    <w:rPr>
                      <w:rFonts w:cs="Calibri"/>
                      <w:color w:val="000000"/>
                      <w:sz w:val="22"/>
                    </w:rPr>
                  </w:rPrChange>
                </w:rPr>
                <w:t>*</w:t>
              </w:r>
            </w:ins>
          </w:p>
        </w:tc>
        <w:tc>
          <w:tcPr>
            <w:tcW w:w="172" w:type="pct"/>
            <w:noWrap/>
            <w:hideMark/>
          </w:tcPr>
          <w:p w14:paraId="69CB87B4"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88" w:author="瑋婷 徐" w:date="2025-01-03T16:20:00Z" w16du:dateUtc="2025-01-03T08:20:00Z"/>
                <w:rFonts w:asciiTheme="majorEastAsia" w:eastAsia="標楷體" w:hAnsiTheme="majorEastAsia" w:cstheme="majorEastAsia"/>
                <w:color w:val="000000"/>
                <w:rPrChange w:id="12189" w:author="瑋婷 徐" w:date="2025-01-04T22:54:00Z" w16du:dateUtc="2025-01-04T14:54:00Z">
                  <w:rPr>
                    <w:ins w:id="12190" w:author="瑋婷 徐" w:date="2025-01-03T16:20:00Z" w16du:dateUtc="2025-01-03T08:20:00Z"/>
                    <w:rFonts w:cs="Calibri"/>
                    <w:color w:val="000000"/>
                    <w:sz w:val="22"/>
                  </w:rPr>
                </w:rPrChange>
              </w:rPr>
              <w:pPrChange w:id="121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192" w:author="瑋婷 徐" w:date="2025-01-03T16:20:00Z" w16du:dateUtc="2025-01-03T08:20:00Z">
              <w:r w:rsidRPr="0068528D">
                <w:rPr>
                  <w:rFonts w:asciiTheme="majorEastAsia" w:eastAsia="標楷體" w:hAnsiTheme="majorEastAsia" w:cstheme="majorEastAsia"/>
                  <w:color w:val="000000"/>
                  <w:rPrChange w:id="12193" w:author="瑋婷 徐" w:date="2025-01-04T22:54:00Z" w16du:dateUtc="2025-01-04T14:54:00Z">
                    <w:rPr>
                      <w:rFonts w:cs="Calibri"/>
                      <w:color w:val="000000"/>
                      <w:sz w:val="22"/>
                    </w:rPr>
                  </w:rPrChange>
                </w:rPr>
                <w:t>*</w:t>
              </w:r>
            </w:ins>
          </w:p>
        </w:tc>
        <w:tc>
          <w:tcPr>
            <w:tcW w:w="172" w:type="pct"/>
            <w:noWrap/>
            <w:hideMark/>
          </w:tcPr>
          <w:p w14:paraId="4021F35C"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194" w:author="瑋婷 徐" w:date="2025-01-03T16:20:00Z" w16du:dateUtc="2025-01-03T08:20:00Z"/>
                <w:rFonts w:asciiTheme="majorEastAsia" w:eastAsia="標楷體" w:hAnsiTheme="majorEastAsia" w:cstheme="majorEastAsia"/>
                <w:color w:val="000000"/>
                <w:rPrChange w:id="12195" w:author="瑋婷 徐" w:date="2025-01-04T22:54:00Z" w16du:dateUtc="2025-01-04T14:54:00Z">
                  <w:rPr>
                    <w:ins w:id="12196" w:author="瑋婷 徐" w:date="2025-01-03T16:20:00Z" w16du:dateUtc="2025-01-03T08:20:00Z"/>
                    <w:rFonts w:cs="Calibri"/>
                    <w:color w:val="000000"/>
                    <w:sz w:val="22"/>
                  </w:rPr>
                </w:rPrChange>
              </w:rPr>
              <w:pPrChange w:id="121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198" w:author="瑋婷 徐" w:date="2025-01-03T16:20:00Z" w16du:dateUtc="2025-01-03T08:20:00Z">
              <w:r w:rsidRPr="0068528D">
                <w:rPr>
                  <w:rFonts w:asciiTheme="majorEastAsia" w:eastAsia="標楷體" w:hAnsiTheme="majorEastAsia" w:cstheme="majorEastAsia"/>
                  <w:color w:val="000000"/>
                  <w:rPrChange w:id="12199" w:author="瑋婷 徐" w:date="2025-01-04T22:54:00Z" w16du:dateUtc="2025-01-04T14:54:00Z">
                    <w:rPr>
                      <w:rFonts w:cs="Calibri"/>
                      <w:color w:val="000000"/>
                      <w:sz w:val="22"/>
                    </w:rPr>
                  </w:rPrChange>
                </w:rPr>
                <w:t>*</w:t>
              </w:r>
            </w:ins>
          </w:p>
        </w:tc>
        <w:tc>
          <w:tcPr>
            <w:tcW w:w="172" w:type="pct"/>
            <w:noWrap/>
            <w:hideMark/>
          </w:tcPr>
          <w:p w14:paraId="7181EAA2"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200" w:author="瑋婷 徐" w:date="2025-01-03T16:20:00Z" w16du:dateUtc="2025-01-03T08:20:00Z"/>
                <w:rFonts w:asciiTheme="majorEastAsia" w:eastAsia="標楷體" w:hAnsiTheme="majorEastAsia" w:cstheme="majorEastAsia"/>
                <w:color w:val="000000"/>
                <w:rPrChange w:id="12201" w:author="瑋婷 徐" w:date="2025-01-04T22:54:00Z" w16du:dateUtc="2025-01-04T14:54:00Z">
                  <w:rPr>
                    <w:ins w:id="12202" w:author="瑋婷 徐" w:date="2025-01-03T16:20:00Z" w16du:dateUtc="2025-01-03T08:20:00Z"/>
                    <w:rFonts w:cs="Calibri"/>
                    <w:color w:val="000000"/>
                    <w:sz w:val="22"/>
                  </w:rPr>
                </w:rPrChange>
              </w:rPr>
              <w:pPrChange w:id="122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204" w:author="瑋婷 徐" w:date="2025-01-03T16:20:00Z" w16du:dateUtc="2025-01-03T08:20:00Z">
              <w:r w:rsidRPr="0068528D">
                <w:rPr>
                  <w:rFonts w:asciiTheme="majorEastAsia" w:eastAsia="標楷體" w:hAnsiTheme="majorEastAsia" w:cstheme="majorEastAsia"/>
                  <w:color w:val="000000"/>
                  <w:rPrChange w:id="12205" w:author="瑋婷 徐" w:date="2025-01-04T22:54:00Z" w16du:dateUtc="2025-01-04T14:54:00Z">
                    <w:rPr>
                      <w:rFonts w:cs="Calibri"/>
                      <w:color w:val="000000"/>
                      <w:sz w:val="22"/>
                    </w:rPr>
                  </w:rPrChange>
                </w:rPr>
                <w:t>*</w:t>
              </w:r>
            </w:ins>
          </w:p>
        </w:tc>
        <w:tc>
          <w:tcPr>
            <w:tcW w:w="172" w:type="pct"/>
            <w:noWrap/>
            <w:hideMark/>
          </w:tcPr>
          <w:p w14:paraId="20133D5E"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206" w:author="瑋婷 徐" w:date="2025-01-03T16:20:00Z" w16du:dateUtc="2025-01-03T08:20:00Z"/>
                <w:rFonts w:asciiTheme="majorEastAsia" w:eastAsia="標楷體" w:hAnsiTheme="majorEastAsia" w:cstheme="majorEastAsia"/>
                <w:color w:val="000000"/>
                <w:rPrChange w:id="12207" w:author="瑋婷 徐" w:date="2025-01-04T22:54:00Z" w16du:dateUtc="2025-01-04T14:54:00Z">
                  <w:rPr>
                    <w:ins w:id="12208" w:author="瑋婷 徐" w:date="2025-01-03T16:20:00Z" w16du:dateUtc="2025-01-03T08:20:00Z"/>
                    <w:rFonts w:cs="Calibri"/>
                    <w:color w:val="000000"/>
                    <w:sz w:val="22"/>
                  </w:rPr>
                </w:rPrChange>
              </w:rPr>
              <w:pPrChange w:id="122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210" w:author="瑋婷 徐" w:date="2025-01-03T16:20:00Z" w16du:dateUtc="2025-01-03T08:20:00Z">
              <w:r w:rsidRPr="0068528D">
                <w:rPr>
                  <w:rFonts w:asciiTheme="majorEastAsia" w:eastAsia="標楷體" w:hAnsiTheme="majorEastAsia" w:cstheme="majorEastAsia"/>
                  <w:color w:val="000000"/>
                  <w:rPrChange w:id="12211" w:author="瑋婷 徐" w:date="2025-01-04T22:54:00Z" w16du:dateUtc="2025-01-04T14:54:00Z">
                    <w:rPr>
                      <w:rFonts w:cs="Calibri"/>
                      <w:color w:val="000000"/>
                      <w:sz w:val="22"/>
                    </w:rPr>
                  </w:rPrChange>
                </w:rPr>
                <w:t>*</w:t>
              </w:r>
            </w:ins>
          </w:p>
        </w:tc>
        <w:tc>
          <w:tcPr>
            <w:tcW w:w="172" w:type="pct"/>
            <w:noWrap/>
            <w:hideMark/>
          </w:tcPr>
          <w:p w14:paraId="1D260403"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212" w:author="瑋婷 徐" w:date="2025-01-03T16:20:00Z" w16du:dateUtc="2025-01-03T08:20:00Z"/>
                <w:rFonts w:asciiTheme="majorEastAsia" w:eastAsia="標楷體" w:hAnsiTheme="majorEastAsia" w:cstheme="majorEastAsia"/>
                <w:color w:val="000000"/>
                <w:rPrChange w:id="12213" w:author="瑋婷 徐" w:date="2025-01-04T22:54:00Z" w16du:dateUtc="2025-01-04T14:54:00Z">
                  <w:rPr>
                    <w:ins w:id="12214" w:author="瑋婷 徐" w:date="2025-01-03T16:20:00Z" w16du:dateUtc="2025-01-03T08:20:00Z"/>
                    <w:rFonts w:cs="Calibri"/>
                    <w:color w:val="000000"/>
                    <w:sz w:val="22"/>
                  </w:rPr>
                </w:rPrChange>
              </w:rPr>
              <w:pPrChange w:id="1221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216" w:author="瑋婷 徐" w:date="2025-01-03T16:20:00Z" w16du:dateUtc="2025-01-03T08:20:00Z">
              <w:r w:rsidRPr="0068528D">
                <w:rPr>
                  <w:rFonts w:asciiTheme="majorEastAsia" w:eastAsia="標楷體" w:hAnsiTheme="majorEastAsia" w:cstheme="majorEastAsia"/>
                  <w:color w:val="000000"/>
                  <w:rPrChange w:id="12217" w:author="瑋婷 徐" w:date="2025-01-04T22:54:00Z" w16du:dateUtc="2025-01-04T14:54:00Z">
                    <w:rPr>
                      <w:rFonts w:cs="Calibri"/>
                      <w:color w:val="000000"/>
                      <w:sz w:val="22"/>
                    </w:rPr>
                  </w:rPrChange>
                </w:rPr>
                <w:t>*</w:t>
              </w:r>
            </w:ins>
          </w:p>
        </w:tc>
        <w:tc>
          <w:tcPr>
            <w:tcW w:w="172" w:type="pct"/>
            <w:noWrap/>
            <w:hideMark/>
          </w:tcPr>
          <w:p w14:paraId="567497CB"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218" w:author="瑋婷 徐" w:date="2025-01-03T16:20:00Z" w16du:dateUtc="2025-01-03T08:20:00Z"/>
                <w:rFonts w:asciiTheme="majorEastAsia" w:eastAsia="標楷體" w:hAnsiTheme="majorEastAsia" w:cstheme="majorEastAsia"/>
                <w:color w:val="000000"/>
                <w:rPrChange w:id="12219" w:author="瑋婷 徐" w:date="2025-01-04T22:54:00Z" w16du:dateUtc="2025-01-04T14:54:00Z">
                  <w:rPr>
                    <w:ins w:id="12220" w:author="瑋婷 徐" w:date="2025-01-03T16:20:00Z" w16du:dateUtc="2025-01-03T08:20:00Z"/>
                    <w:rFonts w:cs="Calibri"/>
                    <w:color w:val="000000"/>
                    <w:sz w:val="22"/>
                  </w:rPr>
                </w:rPrChange>
              </w:rPr>
              <w:pPrChange w:id="122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222" w:author="瑋婷 徐" w:date="2025-01-03T16:20:00Z" w16du:dateUtc="2025-01-03T08:20:00Z">
              <w:r w:rsidRPr="0068528D">
                <w:rPr>
                  <w:rFonts w:asciiTheme="majorEastAsia" w:eastAsia="標楷體" w:hAnsiTheme="majorEastAsia" w:cstheme="majorEastAsia"/>
                  <w:color w:val="000000"/>
                  <w:rPrChange w:id="12223" w:author="瑋婷 徐" w:date="2025-01-04T22:54:00Z" w16du:dateUtc="2025-01-04T14:54:00Z">
                    <w:rPr>
                      <w:rFonts w:cs="Calibri"/>
                      <w:color w:val="000000"/>
                      <w:sz w:val="22"/>
                    </w:rPr>
                  </w:rPrChange>
                </w:rPr>
                <w:t>*</w:t>
              </w:r>
            </w:ins>
          </w:p>
        </w:tc>
      </w:tr>
      <w:tr w:rsidR="00313CC9" w:rsidRPr="0068528D" w14:paraId="3E4432F3" w14:textId="77777777" w:rsidTr="00313CC9">
        <w:trPr>
          <w:trHeight w:val="300"/>
          <w:ins w:id="12224"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0480A7C5" w14:textId="77777777" w:rsidR="00DA433E" w:rsidRPr="0068528D" w:rsidRDefault="00DA433E">
            <w:pPr>
              <w:spacing w:line="360" w:lineRule="auto"/>
              <w:jc w:val="both"/>
              <w:rPr>
                <w:ins w:id="12225" w:author="瑋婷 徐" w:date="2025-01-03T16:20:00Z" w16du:dateUtc="2025-01-03T08:20:00Z"/>
                <w:rFonts w:asciiTheme="majorEastAsia" w:eastAsia="標楷體" w:hAnsiTheme="majorEastAsia" w:cstheme="majorEastAsia"/>
                <w:b w:val="0"/>
                <w:bCs w:val="0"/>
                <w:color w:val="000000"/>
                <w:rPrChange w:id="12226" w:author="瑋婷 徐" w:date="2025-01-04T22:54:00Z" w16du:dateUtc="2025-01-04T14:54:00Z">
                  <w:rPr>
                    <w:ins w:id="12227" w:author="瑋婷 徐" w:date="2025-01-03T16:20:00Z" w16du:dateUtc="2025-01-03T08:20:00Z"/>
                    <w:rFonts w:cs="Calibri"/>
                    <w:color w:val="000000"/>
                    <w:sz w:val="22"/>
                  </w:rPr>
                </w:rPrChange>
              </w:rPr>
              <w:pPrChange w:id="12228" w:author="瑋婷 徐" w:date="2025-01-03T16:21:00Z" w16du:dateUtc="2025-01-03T08:21:00Z">
                <w:pPr/>
              </w:pPrChange>
            </w:pPr>
            <w:ins w:id="12229" w:author="瑋婷 徐" w:date="2025-01-03T16:20:00Z" w16du:dateUtc="2025-01-03T08:20:00Z">
              <w:r w:rsidRPr="0068528D">
                <w:rPr>
                  <w:rFonts w:asciiTheme="majorEastAsia" w:eastAsia="標楷體" w:hAnsiTheme="majorEastAsia" w:cstheme="majorEastAsia"/>
                  <w:b w:val="0"/>
                  <w:bCs w:val="0"/>
                  <w:color w:val="000000"/>
                  <w:rPrChange w:id="12230" w:author="瑋婷 徐" w:date="2025-01-04T22:54:00Z" w16du:dateUtc="2025-01-04T14:54:00Z">
                    <w:rPr>
                      <w:rFonts w:cs="Calibri"/>
                      <w:color w:val="000000"/>
                      <w:sz w:val="22"/>
                    </w:rPr>
                  </w:rPrChange>
                </w:rPr>
                <w:t>臺灣畫眉</w:t>
              </w:r>
              <w:r w:rsidRPr="0068528D">
                <w:rPr>
                  <w:rFonts w:asciiTheme="majorEastAsia" w:eastAsia="標楷體" w:hAnsiTheme="majorEastAsia" w:cstheme="majorEastAsia"/>
                  <w:b w:val="0"/>
                  <w:bCs w:val="0"/>
                  <w:color w:val="000000"/>
                  <w:rPrChange w:id="12231" w:author="瑋婷 徐" w:date="2025-01-04T22:54:00Z" w16du:dateUtc="2025-01-04T14:54:00Z">
                    <w:rPr>
                      <w:rFonts w:cs="Calibri"/>
                      <w:color w:val="000000"/>
                      <w:sz w:val="22"/>
                    </w:rPr>
                  </w:rPrChange>
                </w:rPr>
                <w:t xml:space="preserve"> </w:t>
              </w:r>
              <w:r w:rsidRPr="0068528D">
                <w:rPr>
                  <w:rFonts w:asciiTheme="majorEastAsia" w:eastAsia="標楷體" w:hAnsiTheme="majorEastAsia" w:cstheme="majorEastAsia"/>
                  <w:b w:val="0"/>
                  <w:bCs w:val="0"/>
                  <w:color w:val="000000"/>
                  <w:rPrChange w:id="12232" w:author="瑋婷 徐" w:date="2025-01-04T22:54:00Z" w16du:dateUtc="2025-01-04T14:54:00Z">
                    <w:rPr>
                      <w:color w:val="000000"/>
                      <w:sz w:val="22"/>
                    </w:rPr>
                  </w:rPrChange>
                </w:rPr>
                <w:t>◎</w:t>
              </w:r>
              <w:r w:rsidRPr="0068528D">
                <w:rPr>
                  <w:rFonts w:asciiTheme="majorEastAsia" w:eastAsia="標楷體" w:hAnsiTheme="majorEastAsia" w:cstheme="majorEastAsia"/>
                  <w:b w:val="0"/>
                  <w:bCs w:val="0"/>
                  <w:color w:val="000000"/>
                  <w:rPrChange w:id="12233" w:author="瑋婷 徐" w:date="2025-01-04T22:54:00Z" w16du:dateUtc="2025-01-04T14:54:00Z">
                    <w:rPr>
                      <w:rFonts w:cs="Calibri"/>
                      <w:color w:val="000000"/>
                      <w:sz w:val="22"/>
                    </w:rPr>
                  </w:rPrChange>
                </w:rPr>
                <w:t xml:space="preserve"> II</w:t>
              </w:r>
            </w:ins>
          </w:p>
        </w:tc>
        <w:tc>
          <w:tcPr>
            <w:tcW w:w="1135" w:type="pct"/>
            <w:hideMark/>
          </w:tcPr>
          <w:p w14:paraId="56B0F0EE"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34" w:author="瑋婷 徐" w:date="2025-01-03T16:20:00Z" w16du:dateUtc="2025-01-03T08:20:00Z"/>
                <w:rFonts w:asciiTheme="majorEastAsia" w:eastAsia="標楷體" w:hAnsiTheme="majorEastAsia" w:cstheme="majorEastAsia"/>
                <w:i/>
                <w:iCs/>
                <w:color w:val="000000"/>
                <w:rPrChange w:id="12235" w:author="瑋婷 徐" w:date="2025-01-04T22:54:00Z" w16du:dateUtc="2025-01-04T14:54:00Z">
                  <w:rPr>
                    <w:ins w:id="12236" w:author="瑋婷 徐" w:date="2025-01-03T16:20:00Z" w16du:dateUtc="2025-01-03T08:20:00Z"/>
                    <w:rFonts w:cs="Calibri"/>
                    <w:i/>
                    <w:iCs/>
                    <w:color w:val="000000"/>
                    <w:sz w:val="22"/>
                  </w:rPr>
                </w:rPrChange>
              </w:rPr>
              <w:pPrChange w:id="122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238" w:author="瑋婷 徐" w:date="2025-01-03T16:20:00Z" w16du:dateUtc="2025-01-03T08:20:00Z">
              <w:r w:rsidRPr="0068528D">
                <w:rPr>
                  <w:rFonts w:asciiTheme="majorEastAsia" w:eastAsia="標楷體" w:hAnsiTheme="majorEastAsia" w:cstheme="majorEastAsia"/>
                  <w:i/>
                  <w:iCs/>
                  <w:color w:val="000000"/>
                  <w:rPrChange w:id="12239" w:author="瑋婷 徐" w:date="2025-01-04T22:54:00Z" w16du:dateUtc="2025-01-04T14:54:00Z">
                    <w:rPr>
                      <w:rFonts w:cs="Calibri"/>
                      <w:i/>
                      <w:iCs/>
                      <w:color w:val="000000"/>
                      <w:sz w:val="22"/>
                    </w:rPr>
                  </w:rPrChange>
                </w:rPr>
                <w:t>Garrulax taewanus</w:t>
              </w:r>
            </w:ins>
          </w:p>
        </w:tc>
        <w:tc>
          <w:tcPr>
            <w:tcW w:w="127" w:type="pct"/>
            <w:noWrap/>
            <w:hideMark/>
          </w:tcPr>
          <w:p w14:paraId="5D17B56C"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40" w:author="瑋婷 徐" w:date="2025-01-03T16:20:00Z" w16du:dateUtc="2025-01-03T08:20:00Z"/>
                <w:rFonts w:asciiTheme="majorEastAsia" w:eastAsia="標楷體" w:hAnsiTheme="majorEastAsia" w:cstheme="majorEastAsia"/>
                <w:color w:val="000000"/>
                <w:rPrChange w:id="12241" w:author="瑋婷 徐" w:date="2025-01-04T22:54:00Z" w16du:dateUtc="2025-01-04T14:54:00Z">
                  <w:rPr>
                    <w:ins w:id="12242" w:author="瑋婷 徐" w:date="2025-01-03T16:20:00Z" w16du:dateUtc="2025-01-03T08:20:00Z"/>
                    <w:rFonts w:cs="Calibri"/>
                    <w:color w:val="000000"/>
                    <w:sz w:val="22"/>
                  </w:rPr>
                </w:rPrChange>
              </w:rPr>
              <w:pPrChange w:id="122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244" w:author="瑋婷 徐" w:date="2025-01-03T16:20:00Z" w16du:dateUtc="2025-01-03T08:20:00Z">
              <w:r w:rsidRPr="0068528D">
                <w:rPr>
                  <w:rFonts w:asciiTheme="majorEastAsia" w:eastAsia="標楷體" w:hAnsiTheme="majorEastAsia" w:cstheme="majorEastAsia"/>
                  <w:color w:val="000000"/>
                  <w:rPrChange w:id="12245" w:author="瑋婷 徐" w:date="2025-01-04T22:54:00Z" w16du:dateUtc="2025-01-04T14:54:00Z">
                    <w:rPr>
                      <w:rFonts w:cs="Calibri"/>
                      <w:color w:val="000000"/>
                      <w:sz w:val="22"/>
                    </w:rPr>
                  </w:rPrChange>
                </w:rPr>
                <w:t>*</w:t>
              </w:r>
            </w:ins>
          </w:p>
        </w:tc>
        <w:tc>
          <w:tcPr>
            <w:tcW w:w="127" w:type="pct"/>
            <w:noWrap/>
            <w:hideMark/>
          </w:tcPr>
          <w:p w14:paraId="7197DDB4"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46" w:author="瑋婷 徐" w:date="2025-01-03T16:20:00Z" w16du:dateUtc="2025-01-03T08:20:00Z"/>
                <w:rFonts w:asciiTheme="majorEastAsia" w:eastAsia="標楷體" w:hAnsiTheme="majorEastAsia" w:cstheme="majorEastAsia"/>
                <w:color w:val="000000"/>
                <w:rPrChange w:id="12247" w:author="瑋婷 徐" w:date="2025-01-04T22:54:00Z" w16du:dateUtc="2025-01-04T14:54:00Z">
                  <w:rPr>
                    <w:ins w:id="12248" w:author="瑋婷 徐" w:date="2025-01-03T16:20:00Z" w16du:dateUtc="2025-01-03T08:20:00Z"/>
                    <w:rFonts w:cs="Calibri"/>
                    <w:color w:val="000000"/>
                    <w:sz w:val="22"/>
                  </w:rPr>
                </w:rPrChange>
              </w:rPr>
              <w:pPrChange w:id="122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6A212AB0"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50" w:author="瑋婷 徐" w:date="2025-01-03T16:20:00Z" w16du:dateUtc="2025-01-03T08:20:00Z"/>
                <w:rFonts w:asciiTheme="majorEastAsia" w:eastAsia="標楷體" w:hAnsiTheme="majorEastAsia" w:cstheme="majorEastAsia"/>
                <w:rPrChange w:id="12251" w:author="瑋婷 徐" w:date="2025-01-04T22:54:00Z" w16du:dateUtc="2025-01-04T14:54:00Z">
                  <w:rPr>
                    <w:ins w:id="12252" w:author="瑋婷 徐" w:date="2025-01-03T16:20:00Z" w16du:dateUtc="2025-01-03T08:20:00Z"/>
                    <w:rFonts w:ascii="Times New Roman" w:eastAsia="Times New Roman" w:hAnsi="Times New Roman" w:cs="Times New Roman"/>
                    <w:sz w:val="20"/>
                    <w:szCs w:val="20"/>
                  </w:rPr>
                </w:rPrChange>
              </w:rPr>
              <w:pPrChange w:id="122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156F9C26"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54" w:author="瑋婷 徐" w:date="2025-01-03T16:20:00Z" w16du:dateUtc="2025-01-03T08:20:00Z"/>
                <w:rFonts w:asciiTheme="majorEastAsia" w:eastAsia="標楷體" w:hAnsiTheme="majorEastAsia" w:cstheme="majorEastAsia"/>
                <w:rPrChange w:id="12255" w:author="瑋婷 徐" w:date="2025-01-04T22:54:00Z" w16du:dateUtc="2025-01-04T14:54:00Z">
                  <w:rPr>
                    <w:ins w:id="12256" w:author="瑋婷 徐" w:date="2025-01-03T16:20:00Z" w16du:dateUtc="2025-01-03T08:20:00Z"/>
                    <w:rFonts w:ascii="Times New Roman" w:eastAsia="Times New Roman" w:hAnsi="Times New Roman" w:cs="Times New Roman"/>
                    <w:sz w:val="20"/>
                    <w:szCs w:val="20"/>
                  </w:rPr>
                </w:rPrChange>
              </w:rPr>
              <w:pPrChange w:id="122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75C61B18"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58" w:author="瑋婷 徐" w:date="2025-01-03T16:20:00Z" w16du:dateUtc="2025-01-03T08:20:00Z"/>
                <w:rFonts w:asciiTheme="majorEastAsia" w:eastAsia="標楷體" w:hAnsiTheme="majorEastAsia" w:cstheme="majorEastAsia"/>
                <w:rPrChange w:id="12259" w:author="瑋婷 徐" w:date="2025-01-04T22:54:00Z" w16du:dateUtc="2025-01-04T14:54:00Z">
                  <w:rPr>
                    <w:ins w:id="12260" w:author="瑋婷 徐" w:date="2025-01-03T16:20:00Z" w16du:dateUtc="2025-01-03T08:20:00Z"/>
                    <w:rFonts w:ascii="Times New Roman" w:eastAsia="Times New Roman" w:hAnsi="Times New Roman" w:cs="Times New Roman"/>
                    <w:sz w:val="20"/>
                    <w:szCs w:val="20"/>
                  </w:rPr>
                </w:rPrChange>
              </w:rPr>
              <w:pPrChange w:id="122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4C0A57E3"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62" w:author="瑋婷 徐" w:date="2025-01-03T16:20:00Z" w16du:dateUtc="2025-01-03T08:20:00Z"/>
                <w:rFonts w:asciiTheme="majorEastAsia" w:eastAsia="標楷體" w:hAnsiTheme="majorEastAsia" w:cstheme="majorEastAsia"/>
                <w:rPrChange w:id="12263" w:author="瑋婷 徐" w:date="2025-01-04T22:54:00Z" w16du:dateUtc="2025-01-04T14:54:00Z">
                  <w:rPr>
                    <w:ins w:id="12264" w:author="瑋婷 徐" w:date="2025-01-03T16:20:00Z" w16du:dateUtc="2025-01-03T08:20:00Z"/>
                    <w:rFonts w:ascii="Times New Roman" w:eastAsia="Times New Roman" w:hAnsi="Times New Roman" w:cs="Times New Roman"/>
                    <w:sz w:val="20"/>
                    <w:szCs w:val="20"/>
                  </w:rPr>
                </w:rPrChange>
              </w:rPr>
              <w:pPrChange w:id="122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tcPr>
          <w:p w14:paraId="70E06817" w14:textId="77777777" w:rsidR="00DA433E" w:rsidRPr="0068528D"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2266" w:author="瑋婷 徐" w:date="2025-01-03T16:33:00Z" w16du:dateUtc="2025-01-03T08:33:00Z"/>
                <w:rFonts w:asciiTheme="majorEastAsia" w:eastAsia="標楷體" w:hAnsiTheme="majorEastAsia" w:cstheme="majorEastAsia"/>
              </w:rPr>
            </w:pPr>
          </w:p>
        </w:tc>
        <w:tc>
          <w:tcPr>
            <w:tcW w:w="127" w:type="pct"/>
            <w:noWrap/>
            <w:hideMark/>
          </w:tcPr>
          <w:p w14:paraId="43DA7628" w14:textId="4A6DC9B8"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67" w:author="瑋婷 徐" w:date="2025-01-03T16:20:00Z" w16du:dateUtc="2025-01-03T08:20:00Z"/>
                <w:rFonts w:asciiTheme="majorEastAsia" w:eastAsia="標楷體" w:hAnsiTheme="majorEastAsia" w:cstheme="majorEastAsia"/>
                <w:rPrChange w:id="12268" w:author="瑋婷 徐" w:date="2025-01-04T22:54:00Z" w16du:dateUtc="2025-01-04T14:54:00Z">
                  <w:rPr>
                    <w:ins w:id="12269" w:author="瑋婷 徐" w:date="2025-01-03T16:20:00Z" w16du:dateUtc="2025-01-03T08:20:00Z"/>
                    <w:rFonts w:ascii="Times New Roman" w:eastAsia="Times New Roman" w:hAnsi="Times New Roman" w:cs="Times New Roman"/>
                    <w:sz w:val="20"/>
                    <w:szCs w:val="20"/>
                  </w:rPr>
                </w:rPrChange>
              </w:rPr>
              <w:pPrChange w:id="122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2EF3BC71"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71" w:author="瑋婷 徐" w:date="2025-01-03T16:20:00Z" w16du:dateUtc="2025-01-03T08:20:00Z"/>
                <w:rFonts w:asciiTheme="majorEastAsia" w:eastAsia="標楷體" w:hAnsiTheme="majorEastAsia" w:cstheme="majorEastAsia"/>
                <w:rPrChange w:id="12272" w:author="瑋婷 徐" w:date="2025-01-04T22:54:00Z" w16du:dateUtc="2025-01-04T14:54:00Z">
                  <w:rPr>
                    <w:ins w:id="12273" w:author="瑋婷 徐" w:date="2025-01-03T16:20:00Z" w16du:dateUtc="2025-01-03T08:20:00Z"/>
                    <w:rFonts w:ascii="Times New Roman" w:eastAsia="Times New Roman" w:hAnsi="Times New Roman" w:cs="Times New Roman"/>
                    <w:sz w:val="20"/>
                    <w:szCs w:val="20"/>
                  </w:rPr>
                </w:rPrChange>
              </w:rPr>
              <w:pPrChange w:id="122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579101B5"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75" w:author="瑋婷 徐" w:date="2025-01-03T16:20:00Z" w16du:dateUtc="2025-01-03T08:20:00Z"/>
                <w:rFonts w:asciiTheme="majorEastAsia" w:eastAsia="標楷體" w:hAnsiTheme="majorEastAsia" w:cstheme="majorEastAsia"/>
                <w:rPrChange w:id="12276" w:author="瑋婷 徐" w:date="2025-01-04T22:54:00Z" w16du:dateUtc="2025-01-04T14:54:00Z">
                  <w:rPr>
                    <w:ins w:id="12277" w:author="瑋婷 徐" w:date="2025-01-03T16:20:00Z" w16du:dateUtc="2025-01-03T08:20:00Z"/>
                    <w:rFonts w:ascii="Times New Roman" w:eastAsia="Times New Roman" w:hAnsi="Times New Roman" w:cs="Times New Roman"/>
                    <w:sz w:val="20"/>
                    <w:szCs w:val="20"/>
                  </w:rPr>
                </w:rPrChange>
              </w:rPr>
              <w:pPrChange w:id="122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0FB619B"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79" w:author="瑋婷 徐" w:date="2025-01-03T16:20:00Z" w16du:dateUtc="2025-01-03T08:20:00Z"/>
                <w:rFonts w:asciiTheme="majorEastAsia" w:eastAsia="標楷體" w:hAnsiTheme="majorEastAsia" w:cstheme="majorEastAsia"/>
                <w:rPrChange w:id="12280" w:author="瑋婷 徐" w:date="2025-01-04T22:54:00Z" w16du:dateUtc="2025-01-04T14:54:00Z">
                  <w:rPr>
                    <w:ins w:id="12281" w:author="瑋婷 徐" w:date="2025-01-03T16:20:00Z" w16du:dateUtc="2025-01-03T08:20:00Z"/>
                    <w:rFonts w:ascii="Times New Roman" w:eastAsia="Times New Roman" w:hAnsi="Times New Roman" w:cs="Times New Roman"/>
                    <w:sz w:val="20"/>
                    <w:szCs w:val="20"/>
                  </w:rPr>
                </w:rPrChange>
              </w:rPr>
              <w:pPrChange w:id="1228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tcPr>
          <w:p w14:paraId="28F0CB6B" w14:textId="77777777" w:rsidR="00DA433E" w:rsidRPr="0068528D"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2283" w:author="瑋婷 徐" w:date="2025-01-03T16:33:00Z" w16du:dateUtc="2025-01-03T08:33:00Z"/>
                <w:rFonts w:asciiTheme="majorEastAsia" w:eastAsia="標楷體" w:hAnsiTheme="majorEastAsia" w:cstheme="majorEastAsia"/>
              </w:rPr>
            </w:pPr>
          </w:p>
        </w:tc>
        <w:tc>
          <w:tcPr>
            <w:tcW w:w="172" w:type="pct"/>
            <w:noWrap/>
            <w:hideMark/>
          </w:tcPr>
          <w:p w14:paraId="76DC63E0" w14:textId="1A2F7038"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84" w:author="瑋婷 徐" w:date="2025-01-03T16:20:00Z" w16du:dateUtc="2025-01-03T08:20:00Z"/>
                <w:rFonts w:asciiTheme="majorEastAsia" w:eastAsia="標楷體" w:hAnsiTheme="majorEastAsia" w:cstheme="majorEastAsia"/>
                <w:rPrChange w:id="12285" w:author="瑋婷 徐" w:date="2025-01-04T22:54:00Z" w16du:dateUtc="2025-01-04T14:54:00Z">
                  <w:rPr>
                    <w:ins w:id="12286" w:author="瑋婷 徐" w:date="2025-01-03T16:20:00Z" w16du:dateUtc="2025-01-03T08:20:00Z"/>
                    <w:rFonts w:ascii="Times New Roman" w:eastAsia="Times New Roman" w:hAnsi="Times New Roman" w:cs="Times New Roman"/>
                    <w:sz w:val="20"/>
                    <w:szCs w:val="20"/>
                  </w:rPr>
                </w:rPrChange>
              </w:rPr>
              <w:pPrChange w:id="122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FF09037"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88" w:author="瑋婷 徐" w:date="2025-01-03T16:20:00Z" w16du:dateUtc="2025-01-03T08:20:00Z"/>
                <w:rFonts w:asciiTheme="majorEastAsia" w:eastAsia="標楷體" w:hAnsiTheme="majorEastAsia" w:cstheme="majorEastAsia"/>
                <w:color w:val="000000"/>
                <w:rPrChange w:id="12289" w:author="瑋婷 徐" w:date="2025-01-04T22:54:00Z" w16du:dateUtc="2025-01-04T14:54:00Z">
                  <w:rPr>
                    <w:ins w:id="12290" w:author="瑋婷 徐" w:date="2025-01-03T16:20:00Z" w16du:dateUtc="2025-01-03T08:20:00Z"/>
                    <w:rFonts w:cs="Calibri"/>
                    <w:color w:val="000000"/>
                    <w:sz w:val="22"/>
                  </w:rPr>
                </w:rPrChange>
              </w:rPr>
              <w:pPrChange w:id="122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292" w:author="瑋婷 徐" w:date="2025-01-03T16:20:00Z" w16du:dateUtc="2025-01-03T08:20:00Z">
              <w:r w:rsidRPr="0068528D">
                <w:rPr>
                  <w:rFonts w:asciiTheme="majorEastAsia" w:eastAsia="標楷體" w:hAnsiTheme="majorEastAsia" w:cstheme="majorEastAsia"/>
                  <w:color w:val="000000"/>
                  <w:rPrChange w:id="12293" w:author="瑋婷 徐" w:date="2025-01-04T22:54:00Z" w16du:dateUtc="2025-01-04T14:54:00Z">
                    <w:rPr>
                      <w:rFonts w:cs="Calibri"/>
                      <w:color w:val="000000"/>
                      <w:sz w:val="22"/>
                    </w:rPr>
                  </w:rPrChange>
                </w:rPr>
                <w:t>*</w:t>
              </w:r>
            </w:ins>
          </w:p>
        </w:tc>
        <w:tc>
          <w:tcPr>
            <w:tcW w:w="172" w:type="pct"/>
            <w:noWrap/>
            <w:hideMark/>
          </w:tcPr>
          <w:p w14:paraId="4AD99A52"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94" w:author="瑋婷 徐" w:date="2025-01-03T16:20:00Z" w16du:dateUtc="2025-01-03T08:20:00Z"/>
                <w:rFonts w:asciiTheme="majorEastAsia" w:eastAsia="標楷體" w:hAnsiTheme="majorEastAsia" w:cstheme="majorEastAsia"/>
                <w:color w:val="000000"/>
                <w:rPrChange w:id="12295" w:author="瑋婷 徐" w:date="2025-01-04T22:54:00Z" w16du:dateUtc="2025-01-04T14:54:00Z">
                  <w:rPr>
                    <w:ins w:id="12296" w:author="瑋婷 徐" w:date="2025-01-03T16:20:00Z" w16du:dateUtc="2025-01-03T08:20:00Z"/>
                    <w:rFonts w:cs="Calibri"/>
                    <w:color w:val="000000"/>
                    <w:sz w:val="22"/>
                  </w:rPr>
                </w:rPrChange>
              </w:rPr>
              <w:pPrChange w:id="122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9021DDF"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298" w:author="瑋婷 徐" w:date="2025-01-03T16:20:00Z" w16du:dateUtc="2025-01-03T08:20:00Z"/>
                <w:rFonts w:asciiTheme="majorEastAsia" w:eastAsia="標楷體" w:hAnsiTheme="majorEastAsia" w:cstheme="majorEastAsia"/>
                <w:rPrChange w:id="12299" w:author="瑋婷 徐" w:date="2025-01-04T22:54:00Z" w16du:dateUtc="2025-01-04T14:54:00Z">
                  <w:rPr>
                    <w:ins w:id="12300" w:author="瑋婷 徐" w:date="2025-01-03T16:20:00Z" w16du:dateUtc="2025-01-03T08:20:00Z"/>
                    <w:rFonts w:ascii="Times New Roman" w:eastAsia="Times New Roman" w:hAnsi="Times New Roman" w:cs="Times New Roman"/>
                    <w:sz w:val="20"/>
                    <w:szCs w:val="20"/>
                  </w:rPr>
                </w:rPrChange>
              </w:rPr>
              <w:pPrChange w:id="123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0140C4F0"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302" w:author="瑋婷 徐" w:date="2025-01-03T16:20:00Z" w16du:dateUtc="2025-01-03T08:20:00Z"/>
                <w:rFonts w:asciiTheme="majorEastAsia" w:eastAsia="標楷體" w:hAnsiTheme="majorEastAsia" w:cstheme="majorEastAsia"/>
                <w:rPrChange w:id="12303" w:author="瑋婷 徐" w:date="2025-01-04T22:54:00Z" w16du:dateUtc="2025-01-04T14:54:00Z">
                  <w:rPr>
                    <w:ins w:id="12304" w:author="瑋婷 徐" w:date="2025-01-03T16:20:00Z" w16du:dateUtc="2025-01-03T08:20:00Z"/>
                    <w:rFonts w:ascii="Times New Roman" w:eastAsia="Times New Roman" w:hAnsi="Times New Roman" w:cs="Times New Roman"/>
                    <w:sz w:val="20"/>
                    <w:szCs w:val="20"/>
                  </w:rPr>
                </w:rPrChange>
              </w:rPr>
              <w:pPrChange w:id="123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2CCFE542"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306" w:author="瑋婷 徐" w:date="2025-01-03T16:20:00Z" w16du:dateUtc="2025-01-03T08:20:00Z"/>
                <w:rFonts w:asciiTheme="majorEastAsia" w:eastAsia="標楷體" w:hAnsiTheme="majorEastAsia" w:cstheme="majorEastAsia"/>
                <w:rPrChange w:id="12307" w:author="瑋婷 徐" w:date="2025-01-04T22:54:00Z" w16du:dateUtc="2025-01-04T14:54:00Z">
                  <w:rPr>
                    <w:ins w:id="12308" w:author="瑋婷 徐" w:date="2025-01-03T16:20:00Z" w16du:dateUtc="2025-01-03T08:20:00Z"/>
                    <w:rFonts w:ascii="Times New Roman" w:eastAsia="Times New Roman" w:hAnsi="Times New Roman" w:cs="Times New Roman"/>
                    <w:sz w:val="20"/>
                    <w:szCs w:val="20"/>
                  </w:rPr>
                </w:rPrChange>
              </w:rPr>
              <w:pPrChange w:id="123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3E9AE60D"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310" w:author="瑋婷 徐" w:date="2025-01-03T16:20:00Z" w16du:dateUtc="2025-01-03T08:20:00Z"/>
                <w:rFonts w:asciiTheme="majorEastAsia" w:eastAsia="標楷體" w:hAnsiTheme="majorEastAsia" w:cstheme="majorEastAsia"/>
                <w:rPrChange w:id="12311" w:author="瑋婷 徐" w:date="2025-01-04T22:54:00Z" w16du:dateUtc="2025-01-04T14:54:00Z">
                  <w:rPr>
                    <w:ins w:id="12312" w:author="瑋婷 徐" w:date="2025-01-03T16:20:00Z" w16du:dateUtc="2025-01-03T08:20:00Z"/>
                    <w:rFonts w:ascii="Times New Roman" w:eastAsia="Times New Roman" w:hAnsi="Times New Roman" w:cs="Times New Roman"/>
                    <w:sz w:val="20"/>
                    <w:szCs w:val="20"/>
                  </w:rPr>
                </w:rPrChange>
              </w:rPr>
              <w:pPrChange w:id="123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5778543B"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314" w:author="瑋婷 徐" w:date="2025-01-03T16:20:00Z" w16du:dateUtc="2025-01-03T08:20:00Z"/>
                <w:rFonts w:asciiTheme="majorEastAsia" w:eastAsia="標楷體" w:hAnsiTheme="majorEastAsia" w:cstheme="majorEastAsia"/>
                <w:rPrChange w:id="12315" w:author="瑋婷 徐" w:date="2025-01-04T22:54:00Z" w16du:dateUtc="2025-01-04T14:54:00Z">
                  <w:rPr>
                    <w:ins w:id="12316" w:author="瑋婷 徐" w:date="2025-01-03T16:20:00Z" w16du:dateUtc="2025-01-03T08:20:00Z"/>
                    <w:rFonts w:ascii="Times New Roman" w:eastAsia="Times New Roman" w:hAnsi="Times New Roman" w:cs="Times New Roman"/>
                    <w:sz w:val="20"/>
                    <w:szCs w:val="20"/>
                  </w:rPr>
                </w:rPrChange>
              </w:rPr>
              <w:pPrChange w:id="123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68528D" w14:paraId="5A285F19" w14:textId="77777777" w:rsidTr="00313CC9">
        <w:trPr>
          <w:cnfStyle w:val="000000100000" w:firstRow="0" w:lastRow="0" w:firstColumn="0" w:lastColumn="0" w:oddVBand="0" w:evenVBand="0" w:oddHBand="1" w:evenHBand="0" w:firstRowFirstColumn="0" w:firstRowLastColumn="0" w:lastRowFirstColumn="0" w:lastRowLastColumn="0"/>
          <w:trHeight w:val="300"/>
          <w:ins w:id="12318"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5963741C" w14:textId="77777777" w:rsidR="00DA433E" w:rsidRPr="0068528D" w:rsidRDefault="00DA433E">
            <w:pPr>
              <w:spacing w:line="360" w:lineRule="auto"/>
              <w:jc w:val="both"/>
              <w:rPr>
                <w:ins w:id="12319" w:author="瑋婷 徐" w:date="2025-01-03T16:20:00Z" w16du:dateUtc="2025-01-03T08:20:00Z"/>
                <w:rFonts w:asciiTheme="majorEastAsia" w:eastAsia="標楷體" w:hAnsiTheme="majorEastAsia" w:cstheme="majorEastAsia"/>
                <w:b w:val="0"/>
                <w:bCs w:val="0"/>
                <w:color w:val="000000"/>
                <w:rPrChange w:id="12320" w:author="瑋婷 徐" w:date="2025-01-04T22:54:00Z" w16du:dateUtc="2025-01-04T14:54:00Z">
                  <w:rPr>
                    <w:ins w:id="12321" w:author="瑋婷 徐" w:date="2025-01-03T16:20:00Z" w16du:dateUtc="2025-01-03T08:20:00Z"/>
                    <w:rFonts w:cs="Calibri"/>
                    <w:color w:val="000000"/>
                    <w:sz w:val="22"/>
                  </w:rPr>
                </w:rPrChange>
              </w:rPr>
              <w:pPrChange w:id="12322" w:author="瑋婷 徐" w:date="2025-01-03T16:21:00Z" w16du:dateUtc="2025-01-03T08:21:00Z">
                <w:pPr/>
              </w:pPrChange>
            </w:pPr>
            <w:ins w:id="12323" w:author="瑋婷 徐" w:date="2025-01-03T16:20:00Z" w16du:dateUtc="2025-01-03T08:20:00Z">
              <w:r w:rsidRPr="0068528D">
                <w:rPr>
                  <w:rFonts w:asciiTheme="majorEastAsia" w:eastAsia="標楷體" w:hAnsiTheme="majorEastAsia" w:cstheme="majorEastAsia"/>
                  <w:b w:val="0"/>
                  <w:bCs w:val="0"/>
                  <w:color w:val="000000"/>
                  <w:rPrChange w:id="12324" w:author="瑋婷 徐" w:date="2025-01-04T22:54:00Z" w16du:dateUtc="2025-01-04T14:54:00Z">
                    <w:rPr>
                      <w:rFonts w:cs="Calibri"/>
                      <w:color w:val="000000"/>
                      <w:sz w:val="22"/>
                    </w:rPr>
                  </w:rPrChange>
                </w:rPr>
                <w:t>黑喉噪眉</w:t>
              </w:r>
              <w:r w:rsidRPr="0068528D">
                <w:rPr>
                  <w:rFonts w:asciiTheme="majorEastAsia" w:eastAsia="標楷體" w:hAnsiTheme="majorEastAsia" w:cstheme="majorEastAsia"/>
                  <w:b w:val="0"/>
                  <w:bCs w:val="0"/>
                  <w:color w:val="000000"/>
                  <w:rPrChange w:id="12325" w:author="瑋婷 徐" w:date="2025-01-04T22:54:00Z" w16du:dateUtc="2025-01-04T14:54:00Z">
                    <w:rPr>
                      <w:rFonts w:cs="Calibri"/>
                      <w:color w:val="000000"/>
                      <w:sz w:val="22"/>
                    </w:rPr>
                  </w:rPrChange>
                </w:rPr>
                <w:t xml:space="preserve"> </w:t>
              </w:r>
            </w:ins>
          </w:p>
        </w:tc>
        <w:tc>
          <w:tcPr>
            <w:tcW w:w="1135" w:type="pct"/>
            <w:hideMark/>
          </w:tcPr>
          <w:p w14:paraId="576A3C39"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326" w:author="瑋婷 徐" w:date="2025-01-03T16:20:00Z" w16du:dateUtc="2025-01-03T08:20:00Z"/>
                <w:rFonts w:asciiTheme="majorEastAsia" w:eastAsia="標楷體" w:hAnsiTheme="majorEastAsia" w:cstheme="majorEastAsia"/>
                <w:i/>
                <w:iCs/>
                <w:color w:val="000000"/>
                <w:rPrChange w:id="12327" w:author="瑋婷 徐" w:date="2025-01-04T22:54:00Z" w16du:dateUtc="2025-01-04T14:54:00Z">
                  <w:rPr>
                    <w:ins w:id="12328" w:author="瑋婷 徐" w:date="2025-01-03T16:20:00Z" w16du:dateUtc="2025-01-03T08:20:00Z"/>
                    <w:rFonts w:cs="Calibri"/>
                    <w:i/>
                    <w:iCs/>
                    <w:color w:val="000000"/>
                    <w:sz w:val="22"/>
                  </w:rPr>
                </w:rPrChange>
              </w:rPr>
              <w:pPrChange w:id="123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330" w:author="瑋婷 徐" w:date="2025-01-03T16:20:00Z" w16du:dateUtc="2025-01-03T08:20:00Z">
              <w:r w:rsidRPr="0068528D">
                <w:rPr>
                  <w:rFonts w:asciiTheme="majorEastAsia" w:eastAsia="標楷體" w:hAnsiTheme="majorEastAsia" w:cstheme="majorEastAsia"/>
                  <w:i/>
                  <w:iCs/>
                  <w:color w:val="000000"/>
                  <w:rPrChange w:id="12331" w:author="瑋婷 徐" w:date="2025-01-04T22:54:00Z" w16du:dateUtc="2025-01-04T14:54:00Z">
                    <w:rPr>
                      <w:rFonts w:cs="Calibri"/>
                      <w:i/>
                      <w:iCs/>
                      <w:color w:val="000000"/>
                      <w:sz w:val="22"/>
                    </w:rPr>
                  </w:rPrChange>
                </w:rPr>
                <w:t>Pterorhinus chinensis</w:t>
              </w:r>
            </w:ins>
          </w:p>
        </w:tc>
        <w:tc>
          <w:tcPr>
            <w:tcW w:w="127" w:type="pct"/>
            <w:noWrap/>
            <w:hideMark/>
          </w:tcPr>
          <w:p w14:paraId="21953FAF"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332" w:author="瑋婷 徐" w:date="2025-01-03T16:20:00Z" w16du:dateUtc="2025-01-03T08:20:00Z"/>
                <w:rFonts w:asciiTheme="majorEastAsia" w:eastAsia="標楷體" w:hAnsiTheme="majorEastAsia" w:cstheme="majorEastAsia"/>
                <w:i/>
                <w:iCs/>
                <w:color w:val="000000"/>
                <w:rPrChange w:id="12333" w:author="瑋婷 徐" w:date="2025-01-04T22:54:00Z" w16du:dateUtc="2025-01-04T14:54:00Z">
                  <w:rPr>
                    <w:ins w:id="12334" w:author="瑋婷 徐" w:date="2025-01-03T16:20:00Z" w16du:dateUtc="2025-01-03T08:20:00Z"/>
                    <w:rFonts w:cs="Calibri"/>
                    <w:i/>
                    <w:iCs/>
                    <w:color w:val="000000"/>
                    <w:sz w:val="22"/>
                  </w:rPr>
                </w:rPrChange>
              </w:rPr>
              <w:pPrChange w:id="123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75B8E268"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336" w:author="瑋婷 徐" w:date="2025-01-03T16:20:00Z" w16du:dateUtc="2025-01-03T08:20:00Z"/>
                <w:rFonts w:asciiTheme="majorEastAsia" w:eastAsia="標楷體" w:hAnsiTheme="majorEastAsia" w:cstheme="majorEastAsia"/>
                <w:rPrChange w:id="12337" w:author="瑋婷 徐" w:date="2025-01-04T22:54:00Z" w16du:dateUtc="2025-01-04T14:54:00Z">
                  <w:rPr>
                    <w:ins w:id="12338" w:author="瑋婷 徐" w:date="2025-01-03T16:20:00Z" w16du:dateUtc="2025-01-03T08:20:00Z"/>
                    <w:rFonts w:ascii="Times New Roman" w:eastAsia="Times New Roman" w:hAnsi="Times New Roman" w:cs="Times New Roman"/>
                    <w:sz w:val="20"/>
                    <w:szCs w:val="20"/>
                  </w:rPr>
                </w:rPrChange>
              </w:rPr>
              <w:pPrChange w:id="123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50D294B5"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340" w:author="瑋婷 徐" w:date="2025-01-03T16:20:00Z" w16du:dateUtc="2025-01-03T08:20:00Z"/>
                <w:rFonts w:asciiTheme="majorEastAsia" w:eastAsia="標楷體" w:hAnsiTheme="majorEastAsia" w:cstheme="majorEastAsia"/>
                <w:rPrChange w:id="12341" w:author="瑋婷 徐" w:date="2025-01-04T22:54:00Z" w16du:dateUtc="2025-01-04T14:54:00Z">
                  <w:rPr>
                    <w:ins w:id="12342" w:author="瑋婷 徐" w:date="2025-01-03T16:20:00Z" w16du:dateUtc="2025-01-03T08:20:00Z"/>
                    <w:rFonts w:ascii="Times New Roman" w:eastAsia="Times New Roman" w:hAnsi="Times New Roman" w:cs="Times New Roman"/>
                    <w:sz w:val="20"/>
                    <w:szCs w:val="20"/>
                  </w:rPr>
                </w:rPrChange>
              </w:rPr>
              <w:pPrChange w:id="123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399FD75E"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344" w:author="瑋婷 徐" w:date="2025-01-03T16:20:00Z" w16du:dateUtc="2025-01-03T08:20:00Z"/>
                <w:rFonts w:asciiTheme="majorEastAsia" w:eastAsia="標楷體" w:hAnsiTheme="majorEastAsia" w:cstheme="majorEastAsia"/>
                <w:rPrChange w:id="12345" w:author="瑋婷 徐" w:date="2025-01-04T22:54:00Z" w16du:dateUtc="2025-01-04T14:54:00Z">
                  <w:rPr>
                    <w:ins w:id="12346" w:author="瑋婷 徐" w:date="2025-01-03T16:20:00Z" w16du:dateUtc="2025-01-03T08:20:00Z"/>
                    <w:rFonts w:ascii="Times New Roman" w:eastAsia="Times New Roman" w:hAnsi="Times New Roman" w:cs="Times New Roman"/>
                    <w:sz w:val="20"/>
                    <w:szCs w:val="20"/>
                  </w:rPr>
                </w:rPrChange>
              </w:rPr>
              <w:pPrChange w:id="123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44161567"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348" w:author="瑋婷 徐" w:date="2025-01-03T16:20:00Z" w16du:dateUtc="2025-01-03T08:20:00Z"/>
                <w:rFonts w:asciiTheme="majorEastAsia" w:eastAsia="標楷體" w:hAnsiTheme="majorEastAsia" w:cstheme="majorEastAsia"/>
                <w:rPrChange w:id="12349" w:author="瑋婷 徐" w:date="2025-01-04T22:54:00Z" w16du:dateUtc="2025-01-04T14:54:00Z">
                  <w:rPr>
                    <w:ins w:id="12350" w:author="瑋婷 徐" w:date="2025-01-03T16:20:00Z" w16du:dateUtc="2025-01-03T08:20:00Z"/>
                    <w:rFonts w:ascii="Times New Roman" w:eastAsia="Times New Roman" w:hAnsi="Times New Roman" w:cs="Times New Roman"/>
                    <w:sz w:val="20"/>
                    <w:szCs w:val="20"/>
                  </w:rPr>
                </w:rPrChange>
              </w:rPr>
              <w:pPrChange w:id="123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1E3FEB9C"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352" w:author="瑋婷 徐" w:date="2025-01-03T16:20:00Z" w16du:dateUtc="2025-01-03T08:20:00Z"/>
                <w:rFonts w:asciiTheme="majorEastAsia" w:eastAsia="標楷體" w:hAnsiTheme="majorEastAsia" w:cstheme="majorEastAsia"/>
                <w:rPrChange w:id="12353" w:author="瑋婷 徐" w:date="2025-01-04T22:54:00Z" w16du:dateUtc="2025-01-04T14:54:00Z">
                  <w:rPr>
                    <w:ins w:id="12354" w:author="瑋婷 徐" w:date="2025-01-03T16:20:00Z" w16du:dateUtc="2025-01-03T08:20:00Z"/>
                    <w:rFonts w:ascii="Times New Roman" w:eastAsia="Times New Roman" w:hAnsi="Times New Roman" w:cs="Times New Roman"/>
                    <w:sz w:val="20"/>
                    <w:szCs w:val="20"/>
                  </w:rPr>
                </w:rPrChange>
              </w:rPr>
              <w:pPrChange w:id="1235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tcPr>
          <w:p w14:paraId="4358106C" w14:textId="77777777" w:rsidR="00DA433E" w:rsidRPr="0068528D"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2356" w:author="瑋婷 徐" w:date="2025-01-03T16:33:00Z" w16du:dateUtc="2025-01-03T08:33:00Z"/>
                <w:rFonts w:asciiTheme="majorEastAsia" w:eastAsia="標楷體" w:hAnsiTheme="majorEastAsia" w:cstheme="majorEastAsia"/>
              </w:rPr>
            </w:pPr>
          </w:p>
        </w:tc>
        <w:tc>
          <w:tcPr>
            <w:tcW w:w="127" w:type="pct"/>
            <w:noWrap/>
            <w:hideMark/>
          </w:tcPr>
          <w:p w14:paraId="153E7553" w14:textId="6C0628CC"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357" w:author="瑋婷 徐" w:date="2025-01-03T16:20:00Z" w16du:dateUtc="2025-01-03T08:20:00Z"/>
                <w:rFonts w:asciiTheme="majorEastAsia" w:eastAsia="標楷體" w:hAnsiTheme="majorEastAsia" w:cstheme="majorEastAsia"/>
                <w:rPrChange w:id="12358" w:author="瑋婷 徐" w:date="2025-01-04T22:54:00Z" w16du:dateUtc="2025-01-04T14:54:00Z">
                  <w:rPr>
                    <w:ins w:id="12359" w:author="瑋婷 徐" w:date="2025-01-03T16:20:00Z" w16du:dateUtc="2025-01-03T08:20:00Z"/>
                    <w:rFonts w:ascii="Times New Roman" w:eastAsia="Times New Roman" w:hAnsi="Times New Roman" w:cs="Times New Roman"/>
                    <w:sz w:val="20"/>
                    <w:szCs w:val="20"/>
                  </w:rPr>
                </w:rPrChange>
              </w:rPr>
              <w:pPrChange w:id="1236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1827A6BB"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361" w:author="瑋婷 徐" w:date="2025-01-03T16:20:00Z" w16du:dateUtc="2025-01-03T08:20:00Z"/>
                <w:rFonts w:asciiTheme="majorEastAsia" w:eastAsia="標楷體" w:hAnsiTheme="majorEastAsia" w:cstheme="majorEastAsia"/>
                <w:rPrChange w:id="12362" w:author="瑋婷 徐" w:date="2025-01-04T22:54:00Z" w16du:dateUtc="2025-01-04T14:54:00Z">
                  <w:rPr>
                    <w:ins w:id="12363" w:author="瑋婷 徐" w:date="2025-01-03T16:20:00Z" w16du:dateUtc="2025-01-03T08:20:00Z"/>
                    <w:rFonts w:ascii="Times New Roman" w:eastAsia="Times New Roman" w:hAnsi="Times New Roman" w:cs="Times New Roman"/>
                    <w:sz w:val="20"/>
                    <w:szCs w:val="20"/>
                  </w:rPr>
                </w:rPrChange>
              </w:rPr>
              <w:pPrChange w:id="1236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4434028A"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365" w:author="瑋婷 徐" w:date="2025-01-03T16:20:00Z" w16du:dateUtc="2025-01-03T08:20:00Z"/>
                <w:rFonts w:asciiTheme="majorEastAsia" w:eastAsia="標楷體" w:hAnsiTheme="majorEastAsia" w:cstheme="majorEastAsia"/>
                <w:rPrChange w:id="12366" w:author="瑋婷 徐" w:date="2025-01-04T22:54:00Z" w16du:dateUtc="2025-01-04T14:54:00Z">
                  <w:rPr>
                    <w:ins w:id="12367" w:author="瑋婷 徐" w:date="2025-01-03T16:20:00Z" w16du:dateUtc="2025-01-03T08:20:00Z"/>
                    <w:rFonts w:ascii="Times New Roman" w:eastAsia="Times New Roman" w:hAnsi="Times New Roman" w:cs="Times New Roman"/>
                    <w:sz w:val="20"/>
                    <w:szCs w:val="20"/>
                  </w:rPr>
                </w:rPrChange>
              </w:rPr>
              <w:pPrChange w:id="1236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1A52413A"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369" w:author="瑋婷 徐" w:date="2025-01-03T16:20:00Z" w16du:dateUtc="2025-01-03T08:20:00Z"/>
                <w:rFonts w:asciiTheme="majorEastAsia" w:eastAsia="標楷體" w:hAnsiTheme="majorEastAsia" w:cstheme="majorEastAsia"/>
                <w:rPrChange w:id="12370" w:author="瑋婷 徐" w:date="2025-01-04T22:54:00Z" w16du:dateUtc="2025-01-04T14:54:00Z">
                  <w:rPr>
                    <w:ins w:id="12371" w:author="瑋婷 徐" w:date="2025-01-03T16:20:00Z" w16du:dateUtc="2025-01-03T08:20:00Z"/>
                    <w:rFonts w:ascii="Times New Roman" w:eastAsia="Times New Roman" w:hAnsi="Times New Roman" w:cs="Times New Roman"/>
                    <w:sz w:val="20"/>
                    <w:szCs w:val="20"/>
                  </w:rPr>
                </w:rPrChange>
              </w:rPr>
              <w:pPrChange w:id="1237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tcPr>
          <w:p w14:paraId="1B495583" w14:textId="77777777" w:rsidR="00DA433E" w:rsidRPr="0068528D"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2373" w:author="瑋婷 徐" w:date="2025-01-03T16:33:00Z" w16du:dateUtc="2025-01-03T08:33:00Z"/>
                <w:rFonts w:asciiTheme="majorEastAsia" w:eastAsia="標楷體" w:hAnsiTheme="majorEastAsia" w:cstheme="majorEastAsia"/>
              </w:rPr>
            </w:pPr>
          </w:p>
        </w:tc>
        <w:tc>
          <w:tcPr>
            <w:tcW w:w="172" w:type="pct"/>
            <w:noWrap/>
            <w:hideMark/>
          </w:tcPr>
          <w:p w14:paraId="609D006C" w14:textId="38B88EC1"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374" w:author="瑋婷 徐" w:date="2025-01-03T16:20:00Z" w16du:dateUtc="2025-01-03T08:20:00Z"/>
                <w:rFonts w:asciiTheme="majorEastAsia" w:eastAsia="標楷體" w:hAnsiTheme="majorEastAsia" w:cstheme="majorEastAsia"/>
                <w:rPrChange w:id="12375" w:author="瑋婷 徐" w:date="2025-01-04T22:54:00Z" w16du:dateUtc="2025-01-04T14:54:00Z">
                  <w:rPr>
                    <w:ins w:id="12376" w:author="瑋婷 徐" w:date="2025-01-03T16:20:00Z" w16du:dateUtc="2025-01-03T08:20:00Z"/>
                    <w:rFonts w:ascii="Times New Roman" w:eastAsia="Times New Roman" w:hAnsi="Times New Roman" w:cs="Times New Roman"/>
                    <w:sz w:val="20"/>
                    <w:szCs w:val="20"/>
                  </w:rPr>
                </w:rPrChange>
              </w:rPr>
              <w:pPrChange w:id="123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02260B7A"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378" w:author="瑋婷 徐" w:date="2025-01-03T16:20:00Z" w16du:dateUtc="2025-01-03T08:20:00Z"/>
                <w:rFonts w:asciiTheme="majorEastAsia" w:eastAsia="標楷體" w:hAnsiTheme="majorEastAsia" w:cstheme="majorEastAsia"/>
                <w:rPrChange w:id="12379" w:author="瑋婷 徐" w:date="2025-01-04T22:54:00Z" w16du:dateUtc="2025-01-04T14:54:00Z">
                  <w:rPr>
                    <w:ins w:id="12380" w:author="瑋婷 徐" w:date="2025-01-03T16:20:00Z" w16du:dateUtc="2025-01-03T08:20:00Z"/>
                    <w:rFonts w:ascii="Times New Roman" w:eastAsia="Times New Roman" w:hAnsi="Times New Roman" w:cs="Times New Roman"/>
                    <w:sz w:val="20"/>
                    <w:szCs w:val="20"/>
                  </w:rPr>
                </w:rPrChange>
              </w:rPr>
              <w:pPrChange w:id="1238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0892EB71"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382" w:author="瑋婷 徐" w:date="2025-01-03T16:20:00Z" w16du:dateUtc="2025-01-03T08:20:00Z"/>
                <w:rFonts w:asciiTheme="majorEastAsia" w:eastAsia="標楷體" w:hAnsiTheme="majorEastAsia" w:cstheme="majorEastAsia"/>
                <w:rPrChange w:id="12383" w:author="瑋婷 徐" w:date="2025-01-04T22:54:00Z" w16du:dateUtc="2025-01-04T14:54:00Z">
                  <w:rPr>
                    <w:ins w:id="12384" w:author="瑋婷 徐" w:date="2025-01-03T16:20:00Z" w16du:dateUtc="2025-01-03T08:20:00Z"/>
                    <w:rFonts w:ascii="Times New Roman" w:eastAsia="Times New Roman" w:hAnsi="Times New Roman" w:cs="Times New Roman"/>
                    <w:sz w:val="20"/>
                    <w:szCs w:val="20"/>
                  </w:rPr>
                </w:rPrChange>
              </w:rPr>
              <w:pPrChange w:id="1238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075EF04D"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386" w:author="瑋婷 徐" w:date="2025-01-03T16:20:00Z" w16du:dateUtc="2025-01-03T08:20:00Z"/>
                <w:rFonts w:asciiTheme="majorEastAsia" w:eastAsia="標楷體" w:hAnsiTheme="majorEastAsia" w:cstheme="majorEastAsia"/>
                <w:rPrChange w:id="12387" w:author="瑋婷 徐" w:date="2025-01-04T22:54:00Z" w16du:dateUtc="2025-01-04T14:54:00Z">
                  <w:rPr>
                    <w:ins w:id="12388" w:author="瑋婷 徐" w:date="2025-01-03T16:20:00Z" w16du:dateUtc="2025-01-03T08:20:00Z"/>
                    <w:rFonts w:ascii="Times New Roman" w:eastAsia="Times New Roman" w:hAnsi="Times New Roman" w:cs="Times New Roman"/>
                    <w:sz w:val="20"/>
                    <w:szCs w:val="20"/>
                  </w:rPr>
                </w:rPrChange>
              </w:rPr>
              <w:pPrChange w:id="123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60355E74"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390" w:author="瑋婷 徐" w:date="2025-01-03T16:20:00Z" w16du:dateUtc="2025-01-03T08:20:00Z"/>
                <w:rFonts w:asciiTheme="majorEastAsia" w:eastAsia="標楷體" w:hAnsiTheme="majorEastAsia" w:cstheme="majorEastAsia"/>
                <w:rPrChange w:id="12391" w:author="瑋婷 徐" w:date="2025-01-04T22:54:00Z" w16du:dateUtc="2025-01-04T14:54:00Z">
                  <w:rPr>
                    <w:ins w:id="12392" w:author="瑋婷 徐" w:date="2025-01-03T16:20:00Z" w16du:dateUtc="2025-01-03T08:20:00Z"/>
                    <w:rFonts w:ascii="Times New Roman" w:eastAsia="Times New Roman" w:hAnsi="Times New Roman" w:cs="Times New Roman"/>
                    <w:sz w:val="20"/>
                    <w:szCs w:val="20"/>
                  </w:rPr>
                </w:rPrChange>
              </w:rPr>
              <w:pPrChange w:id="123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7A756454"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394" w:author="瑋婷 徐" w:date="2025-01-03T16:20:00Z" w16du:dateUtc="2025-01-03T08:20:00Z"/>
                <w:rFonts w:asciiTheme="majorEastAsia" w:eastAsia="標楷體" w:hAnsiTheme="majorEastAsia" w:cstheme="majorEastAsia"/>
                <w:rPrChange w:id="12395" w:author="瑋婷 徐" w:date="2025-01-04T22:54:00Z" w16du:dateUtc="2025-01-04T14:54:00Z">
                  <w:rPr>
                    <w:ins w:id="12396" w:author="瑋婷 徐" w:date="2025-01-03T16:20:00Z" w16du:dateUtc="2025-01-03T08:20:00Z"/>
                    <w:rFonts w:ascii="Times New Roman" w:eastAsia="Times New Roman" w:hAnsi="Times New Roman" w:cs="Times New Roman"/>
                    <w:sz w:val="20"/>
                    <w:szCs w:val="20"/>
                  </w:rPr>
                </w:rPrChange>
              </w:rPr>
              <w:pPrChange w:id="123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0496DBD0"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398" w:author="瑋婷 徐" w:date="2025-01-03T16:20:00Z" w16du:dateUtc="2025-01-03T08:20:00Z"/>
                <w:rFonts w:asciiTheme="majorEastAsia" w:eastAsia="標楷體" w:hAnsiTheme="majorEastAsia" w:cstheme="majorEastAsia"/>
                <w:rPrChange w:id="12399" w:author="瑋婷 徐" w:date="2025-01-04T22:54:00Z" w16du:dateUtc="2025-01-04T14:54:00Z">
                  <w:rPr>
                    <w:ins w:id="12400" w:author="瑋婷 徐" w:date="2025-01-03T16:20:00Z" w16du:dateUtc="2025-01-03T08:20:00Z"/>
                    <w:rFonts w:ascii="Times New Roman" w:eastAsia="Times New Roman" w:hAnsi="Times New Roman" w:cs="Times New Roman"/>
                    <w:sz w:val="20"/>
                    <w:szCs w:val="20"/>
                  </w:rPr>
                </w:rPrChange>
              </w:rPr>
              <w:pPrChange w:id="124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2A7B6041"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402" w:author="瑋婷 徐" w:date="2025-01-03T16:20:00Z" w16du:dateUtc="2025-01-03T08:20:00Z"/>
                <w:rFonts w:asciiTheme="majorEastAsia" w:eastAsia="標楷體" w:hAnsiTheme="majorEastAsia" w:cstheme="majorEastAsia"/>
                <w:rPrChange w:id="12403" w:author="瑋婷 徐" w:date="2025-01-04T22:54:00Z" w16du:dateUtc="2025-01-04T14:54:00Z">
                  <w:rPr>
                    <w:ins w:id="12404" w:author="瑋婷 徐" w:date="2025-01-03T16:20:00Z" w16du:dateUtc="2025-01-03T08:20:00Z"/>
                    <w:rFonts w:ascii="Times New Roman" w:eastAsia="Times New Roman" w:hAnsi="Times New Roman" w:cs="Times New Roman"/>
                    <w:sz w:val="20"/>
                    <w:szCs w:val="20"/>
                  </w:rPr>
                </w:rPrChange>
              </w:rPr>
              <w:pPrChange w:id="124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313CC9" w:rsidRPr="0068528D" w14:paraId="6AE9B6AF" w14:textId="77777777" w:rsidTr="00313CC9">
        <w:trPr>
          <w:trHeight w:val="300"/>
          <w:ins w:id="12406"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59D538D8" w14:textId="77777777" w:rsidR="00DA433E" w:rsidRPr="0068528D" w:rsidRDefault="00DA433E">
            <w:pPr>
              <w:spacing w:line="360" w:lineRule="auto"/>
              <w:jc w:val="both"/>
              <w:rPr>
                <w:ins w:id="12407" w:author="瑋婷 徐" w:date="2025-01-03T16:20:00Z" w16du:dateUtc="2025-01-03T08:20:00Z"/>
                <w:rFonts w:asciiTheme="majorEastAsia" w:eastAsia="標楷體" w:hAnsiTheme="majorEastAsia" w:cstheme="majorEastAsia"/>
                <w:b w:val="0"/>
                <w:bCs w:val="0"/>
                <w:color w:val="000000"/>
                <w:rPrChange w:id="12408" w:author="瑋婷 徐" w:date="2025-01-04T22:54:00Z" w16du:dateUtc="2025-01-04T14:54:00Z">
                  <w:rPr>
                    <w:ins w:id="12409" w:author="瑋婷 徐" w:date="2025-01-03T16:20:00Z" w16du:dateUtc="2025-01-03T08:20:00Z"/>
                    <w:rFonts w:cs="Calibri"/>
                    <w:color w:val="000000"/>
                    <w:sz w:val="22"/>
                  </w:rPr>
                </w:rPrChange>
              </w:rPr>
              <w:pPrChange w:id="12410" w:author="瑋婷 徐" w:date="2025-01-03T16:21:00Z" w16du:dateUtc="2025-01-03T08:21:00Z">
                <w:pPr/>
              </w:pPrChange>
            </w:pPr>
            <w:ins w:id="12411" w:author="瑋婷 徐" w:date="2025-01-03T16:20:00Z" w16du:dateUtc="2025-01-03T08:20:00Z">
              <w:r w:rsidRPr="0068528D">
                <w:rPr>
                  <w:rFonts w:asciiTheme="majorEastAsia" w:eastAsia="標楷體" w:hAnsiTheme="majorEastAsia" w:cstheme="majorEastAsia"/>
                  <w:b w:val="0"/>
                  <w:bCs w:val="0"/>
                  <w:color w:val="000000"/>
                  <w:rPrChange w:id="12412" w:author="瑋婷 徐" w:date="2025-01-04T22:54:00Z" w16du:dateUtc="2025-01-04T14:54:00Z">
                    <w:rPr>
                      <w:rFonts w:cs="Calibri"/>
                      <w:color w:val="000000"/>
                      <w:sz w:val="22"/>
                    </w:rPr>
                  </w:rPrChange>
                </w:rPr>
                <w:t>臺灣白喉噪眉</w:t>
              </w:r>
              <w:r w:rsidRPr="0068528D">
                <w:rPr>
                  <w:rFonts w:asciiTheme="majorEastAsia" w:eastAsia="標楷體" w:hAnsiTheme="majorEastAsia" w:cstheme="majorEastAsia"/>
                  <w:b w:val="0"/>
                  <w:bCs w:val="0"/>
                  <w:color w:val="000000"/>
                  <w:rPrChange w:id="12413" w:author="瑋婷 徐" w:date="2025-01-04T22:54:00Z" w16du:dateUtc="2025-01-04T14:54:00Z">
                    <w:rPr>
                      <w:rFonts w:cs="Calibri"/>
                      <w:color w:val="000000"/>
                      <w:sz w:val="22"/>
                    </w:rPr>
                  </w:rPrChange>
                </w:rPr>
                <w:t xml:space="preserve"> </w:t>
              </w:r>
              <w:r w:rsidRPr="0068528D">
                <w:rPr>
                  <w:rFonts w:asciiTheme="majorEastAsia" w:eastAsia="標楷體" w:hAnsiTheme="majorEastAsia" w:cstheme="majorEastAsia"/>
                  <w:b w:val="0"/>
                  <w:bCs w:val="0"/>
                  <w:color w:val="000000"/>
                  <w:rPrChange w:id="12414" w:author="瑋婷 徐" w:date="2025-01-04T22:54:00Z" w16du:dateUtc="2025-01-04T14:54:00Z">
                    <w:rPr>
                      <w:color w:val="000000"/>
                      <w:sz w:val="22"/>
                    </w:rPr>
                  </w:rPrChange>
                </w:rPr>
                <w:t>◎</w:t>
              </w:r>
              <w:r w:rsidRPr="0068528D">
                <w:rPr>
                  <w:rFonts w:asciiTheme="majorEastAsia" w:eastAsia="標楷體" w:hAnsiTheme="majorEastAsia" w:cstheme="majorEastAsia"/>
                  <w:b w:val="0"/>
                  <w:bCs w:val="0"/>
                  <w:color w:val="000000"/>
                  <w:rPrChange w:id="12415" w:author="瑋婷 徐" w:date="2025-01-04T22:54:00Z" w16du:dateUtc="2025-01-04T14:54:00Z">
                    <w:rPr>
                      <w:rFonts w:cs="Calibri"/>
                      <w:color w:val="000000"/>
                      <w:sz w:val="22"/>
                    </w:rPr>
                  </w:rPrChange>
                </w:rPr>
                <w:t xml:space="preserve"> II</w:t>
              </w:r>
            </w:ins>
          </w:p>
        </w:tc>
        <w:tc>
          <w:tcPr>
            <w:tcW w:w="1135" w:type="pct"/>
            <w:hideMark/>
          </w:tcPr>
          <w:p w14:paraId="63F28C7C"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16" w:author="瑋婷 徐" w:date="2025-01-03T16:20:00Z" w16du:dateUtc="2025-01-03T08:20:00Z"/>
                <w:rFonts w:asciiTheme="majorEastAsia" w:eastAsia="標楷體" w:hAnsiTheme="majorEastAsia" w:cstheme="majorEastAsia"/>
                <w:i/>
                <w:iCs/>
                <w:color w:val="000000"/>
                <w:rPrChange w:id="12417" w:author="瑋婷 徐" w:date="2025-01-04T22:54:00Z" w16du:dateUtc="2025-01-04T14:54:00Z">
                  <w:rPr>
                    <w:ins w:id="12418" w:author="瑋婷 徐" w:date="2025-01-03T16:20:00Z" w16du:dateUtc="2025-01-03T08:20:00Z"/>
                    <w:rFonts w:cs="Calibri"/>
                    <w:i/>
                    <w:iCs/>
                    <w:color w:val="000000"/>
                    <w:sz w:val="22"/>
                  </w:rPr>
                </w:rPrChange>
              </w:rPr>
              <w:pPrChange w:id="1241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420" w:author="瑋婷 徐" w:date="2025-01-03T16:20:00Z" w16du:dateUtc="2025-01-03T08:20:00Z">
              <w:r w:rsidRPr="0068528D">
                <w:rPr>
                  <w:rFonts w:asciiTheme="majorEastAsia" w:eastAsia="標楷體" w:hAnsiTheme="majorEastAsia" w:cstheme="majorEastAsia"/>
                  <w:i/>
                  <w:iCs/>
                  <w:color w:val="000000"/>
                  <w:rPrChange w:id="12421" w:author="瑋婷 徐" w:date="2025-01-04T22:54:00Z" w16du:dateUtc="2025-01-04T14:54:00Z">
                    <w:rPr>
                      <w:rFonts w:cs="Calibri"/>
                      <w:i/>
                      <w:iCs/>
                      <w:color w:val="000000"/>
                      <w:sz w:val="22"/>
                    </w:rPr>
                  </w:rPrChange>
                </w:rPr>
                <w:t>Pterorhinus ruficeps</w:t>
              </w:r>
            </w:ins>
          </w:p>
        </w:tc>
        <w:tc>
          <w:tcPr>
            <w:tcW w:w="127" w:type="pct"/>
            <w:noWrap/>
            <w:hideMark/>
          </w:tcPr>
          <w:p w14:paraId="6B045EF7"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22" w:author="瑋婷 徐" w:date="2025-01-03T16:20:00Z" w16du:dateUtc="2025-01-03T08:20:00Z"/>
                <w:rFonts w:asciiTheme="majorEastAsia" w:eastAsia="標楷體" w:hAnsiTheme="majorEastAsia" w:cstheme="majorEastAsia"/>
                <w:i/>
                <w:iCs/>
                <w:color w:val="000000"/>
                <w:rPrChange w:id="12423" w:author="瑋婷 徐" w:date="2025-01-04T22:54:00Z" w16du:dateUtc="2025-01-04T14:54:00Z">
                  <w:rPr>
                    <w:ins w:id="12424" w:author="瑋婷 徐" w:date="2025-01-03T16:20:00Z" w16du:dateUtc="2025-01-03T08:20:00Z"/>
                    <w:rFonts w:cs="Calibri"/>
                    <w:i/>
                    <w:iCs/>
                    <w:color w:val="000000"/>
                    <w:sz w:val="22"/>
                  </w:rPr>
                </w:rPrChange>
              </w:rPr>
              <w:pPrChange w:id="1242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21BC157B"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26" w:author="瑋婷 徐" w:date="2025-01-03T16:20:00Z" w16du:dateUtc="2025-01-03T08:20:00Z"/>
                <w:rFonts w:asciiTheme="majorEastAsia" w:eastAsia="標楷體" w:hAnsiTheme="majorEastAsia" w:cstheme="majorEastAsia"/>
                <w:rPrChange w:id="12427" w:author="瑋婷 徐" w:date="2025-01-04T22:54:00Z" w16du:dateUtc="2025-01-04T14:54:00Z">
                  <w:rPr>
                    <w:ins w:id="12428" w:author="瑋婷 徐" w:date="2025-01-03T16:20:00Z" w16du:dateUtc="2025-01-03T08:20:00Z"/>
                    <w:rFonts w:ascii="Times New Roman" w:eastAsia="Times New Roman" w:hAnsi="Times New Roman" w:cs="Times New Roman"/>
                    <w:sz w:val="20"/>
                    <w:szCs w:val="20"/>
                  </w:rPr>
                </w:rPrChange>
              </w:rPr>
              <w:pPrChange w:id="124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4790CAF4"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30" w:author="瑋婷 徐" w:date="2025-01-03T16:20:00Z" w16du:dateUtc="2025-01-03T08:20:00Z"/>
                <w:rFonts w:asciiTheme="majorEastAsia" w:eastAsia="標楷體" w:hAnsiTheme="majorEastAsia" w:cstheme="majorEastAsia"/>
                <w:rPrChange w:id="12431" w:author="瑋婷 徐" w:date="2025-01-04T22:54:00Z" w16du:dateUtc="2025-01-04T14:54:00Z">
                  <w:rPr>
                    <w:ins w:id="12432" w:author="瑋婷 徐" w:date="2025-01-03T16:20:00Z" w16du:dateUtc="2025-01-03T08:20:00Z"/>
                    <w:rFonts w:ascii="Times New Roman" w:eastAsia="Times New Roman" w:hAnsi="Times New Roman" w:cs="Times New Roman"/>
                    <w:sz w:val="20"/>
                    <w:szCs w:val="20"/>
                  </w:rPr>
                </w:rPrChange>
              </w:rPr>
              <w:pPrChange w:id="124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18C6C01F"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34" w:author="瑋婷 徐" w:date="2025-01-03T16:20:00Z" w16du:dateUtc="2025-01-03T08:20:00Z"/>
                <w:rFonts w:asciiTheme="majorEastAsia" w:eastAsia="標楷體" w:hAnsiTheme="majorEastAsia" w:cstheme="majorEastAsia"/>
                <w:rPrChange w:id="12435" w:author="瑋婷 徐" w:date="2025-01-04T22:54:00Z" w16du:dateUtc="2025-01-04T14:54:00Z">
                  <w:rPr>
                    <w:ins w:id="12436" w:author="瑋婷 徐" w:date="2025-01-03T16:20:00Z" w16du:dateUtc="2025-01-03T08:20:00Z"/>
                    <w:rFonts w:ascii="Times New Roman" w:eastAsia="Times New Roman" w:hAnsi="Times New Roman" w:cs="Times New Roman"/>
                    <w:sz w:val="20"/>
                    <w:szCs w:val="20"/>
                  </w:rPr>
                </w:rPrChange>
              </w:rPr>
              <w:pPrChange w:id="124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1BC511B2"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38" w:author="瑋婷 徐" w:date="2025-01-03T16:20:00Z" w16du:dateUtc="2025-01-03T08:20:00Z"/>
                <w:rFonts w:asciiTheme="majorEastAsia" w:eastAsia="標楷體" w:hAnsiTheme="majorEastAsia" w:cstheme="majorEastAsia"/>
                <w:rPrChange w:id="12439" w:author="瑋婷 徐" w:date="2025-01-04T22:54:00Z" w16du:dateUtc="2025-01-04T14:54:00Z">
                  <w:rPr>
                    <w:ins w:id="12440" w:author="瑋婷 徐" w:date="2025-01-03T16:20:00Z" w16du:dateUtc="2025-01-03T08:20:00Z"/>
                    <w:rFonts w:ascii="Times New Roman" w:eastAsia="Times New Roman" w:hAnsi="Times New Roman" w:cs="Times New Roman"/>
                    <w:sz w:val="20"/>
                    <w:szCs w:val="20"/>
                  </w:rPr>
                </w:rPrChange>
              </w:rPr>
              <w:pPrChange w:id="124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7244A87C"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42" w:author="瑋婷 徐" w:date="2025-01-03T16:20:00Z" w16du:dateUtc="2025-01-03T08:20:00Z"/>
                <w:rFonts w:asciiTheme="majorEastAsia" w:eastAsia="標楷體" w:hAnsiTheme="majorEastAsia" w:cstheme="majorEastAsia"/>
                <w:rPrChange w:id="12443" w:author="瑋婷 徐" w:date="2025-01-04T22:54:00Z" w16du:dateUtc="2025-01-04T14:54:00Z">
                  <w:rPr>
                    <w:ins w:id="12444" w:author="瑋婷 徐" w:date="2025-01-03T16:20:00Z" w16du:dateUtc="2025-01-03T08:20:00Z"/>
                    <w:rFonts w:ascii="Times New Roman" w:eastAsia="Times New Roman" w:hAnsi="Times New Roman" w:cs="Times New Roman"/>
                    <w:sz w:val="20"/>
                    <w:szCs w:val="20"/>
                  </w:rPr>
                </w:rPrChange>
              </w:rPr>
              <w:pPrChange w:id="124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tcPr>
          <w:p w14:paraId="16D28BFE" w14:textId="77777777" w:rsidR="00DA433E" w:rsidRPr="0068528D"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2446" w:author="瑋婷 徐" w:date="2025-01-03T16:33:00Z" w16du:dateUtc="2025-01-03T08:33:00Z"/>
                <w:rFonts w:asciiTheme="majorEastAsia" w:eastAsia="標楷體" w:hAnsiTheme="majorEastAsia" w:cstheme="majorEastAsia"/>
              </w:rPr>
            </w:pPr>
          </w:p>
        </w:tc>
        <w:tc>
          <w:tcPr>
            <w:tcW w:w="127" w:type="pct"/>
            <w:noWrap/>
            <w:hideMark/>
          </w:tcPr>
          <w:p w14:paraId="4F00A08C" w14:textId="247AD1E2"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47" w:author="瑋婷 徐" w:date="2025-01-03T16:20:00Z" w16du:dateUtc="2025-01-03T08:20:00Z"/>
                <w:rFonts w:asciiTheme="majorEastAsia" w:eastAsia="標楷體" w:hAnsiTheme="majorEastAsia" w:cstheme="majorEastAsia"/>
                <w:rPrChange w:id="12448" w:author="瑋婷 徐" w:date="2025-01-04T22:54:00Z" w16du:dateUtc="2025-01-04T14:54:00Z">
                  <w:rPr>
                    <w:ins w:id="12449" w:author="瑋婷 徐" w:date="2025-01-03T16:20:00Z" w16du:dateUtc="2025-01-03T08:20:00Z"/>
                    <w:rFonts w:ascii="Times New Roman" w:eastAsia="Times New Roman" w:hAnsi="Times New Roman" w:cs="Times New Roman"/>
                    <w:sz w:val="20"/>
                    <w:szCs w:val="20"/>
                  </w:rPr>
                </w:rPrChange>
              </w:rPr>
              <w:pPrChange w:id="1245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661BEC4E"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51" w:author="瑋婷 徐" w:date="2025-01-03T16:20:00Z" w16du:dateUtc="2025-01-03T08:20:00Z"/>
                <w:rFonts w:asciiTheme="majorEastAsia" w:eastAsia="標楷體" w:hAnsiTheme="majorEastAsia" w:cstheme="majorEastAsia"/>
                <w:rPrChange w:id="12452" w:author="瑋婷 徐" w:date="2025-01-04T22:54:00Z" w16du:dateUtc="2025-01-04T14:54:00Z">
                  <w:rPr>
                    <w:ins w:id="12453" w:author="瑋婷 徐" w:date="2025-01-03T16:20:00Z" w16du:dateUtc="2025-01-03T08:20:00Z"/>
                    <w:rFonts w:ascii="Times New Roman" w:eastAsia="Times New Roman" w:hAnsi="Times New Roman" w:cs="Times New Roman"/>
                    <w:sz w:val="20"/>
                    <w:szCs w:val="20"/>
                  </w:rPr>
                </w:rPrChange>
              </w:rPr>
              <w:pPrChange w:id="1245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5845572F"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55" w:author="瑋婷 徐" w:date="2025-01-03T16:20:00Z" w16du:dateUtc="2025-01-03T08:20:00Z"/>
                <w:rFonts w:asciiTheme="majorEastAsia" w:eastAsia="標楷體" w:hAnsiTheme="majorEastAsia" w:cstheme="majorEastAsia"/>
                <w:rPrChange w:id="12456" w:author="瑋婷 徐" w:date="2025-01-04T22:54:00Z" w16du:dateUtc="2025-01-04T14:54:00Z">
                  <w:rPr>
                    <w:ins w:id="12457" w:author="瑋婷 徐" w:date="2025-01-03T16:20:00Z" w16du:dateUtc="2025-01-03T08:20:00Z"/>
                    <w:rFonts w:ascii="Times New Roman" w:eastAsia="Times New Roman" w:hAnsi="Times New Roman" w:cs="Times New Roman"/>
                    <w:sz w:val="20"/>
                    <w:szCs w:val="20"/>
                  </w:rPr>
                </w:rPrChange>
              </w:rPr>
              <w:pPrChange w:id="1245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72E80A9"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59" w:author="瑋婷 徐" w:date="2025-01-03T16:20:00Z" w16du:dateUtc="2025-01-03T08:20:00Z"/>
                <w:rFonts w:asciiTheme="majorEastAsia" w:eastAsia="標楷體" w:hAnsiTheme="majorEastAsia" w:cstheme="majorEastAsia"/>
                <w:rPrChange w:id="12460" w:author="瑋婷 徐" w:date="2025-01-04T22:54:00Z" w16du:dateUtc="2025-01-04T14:54:00Z">
                  <w:rPr>
                    <w:ins w:id="12461" w:author="瑋婷 徐" w:date="2025-01-03T16:20:00Z" w16du:dateUtc="2025-01-03T08:20:00Z"/>
                    <w:rFonts w:ascii="Times New Roman" w:eastAsia="Times New Roman" w:hAnsi="Times New Roman" w:cs="Times New Roman"/>
                    <w:sz w:val="20"/>
                    <w:szCs w:val="20"/>
                  </w:rPr>
                </w:rPrChange>
              </w:rPr>
              <w:pPrChange w:id="1246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tcPr>
          <w:p w14:paraId="3EB550DB" w14:textId="77777777" w:rsidR="00DA433E" w:rsidRPr="0068528D"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2463" w:author="瑋婷 徐" w:date="2025-01-03T16:33:00Z" w16du:dateUtc="2025-01-03T08:33:00Z"/>
                <w:rFonts w:asciiTheme="majorEastAsia" w:eastAsia="標楷體" w:hAnsiTheme="majorEastAsia" w:cstheme="majorEastAsia"/>
              </w:rPr>
            </w:pPr>
          </w:p>
        </w:tc>
        <w:tc>
          <w:tcPr>
            <w:tcW w:w="172" w:type="pct"/>
            <w:noWrap/>
            <w:hideMark/>
          </w:tcPr>
          <w:p w14:paraId="4E0AC463" w14:textId="67623C6F"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64" w:author="瑋婷 徐" w:date="2025-01-03T16:20:00Z" w16du:dateUtc="2025-01-03T08:20:00Z"/>
                <w:rFonts w:asciiTheme="majorEastAsia" w:eastAsia="標楷體" w:hAnsiTheme="majorEastAsia" w:cstheme="majorEastAsia"/>
                <w:rPrChange w:id="12465" w:author="瑋婷 徐" w:date="2025-01-04T22:54:00Z" w16du:dateUtc="2025-01-04T14:54:00Z">
                  <w:rPr>
                    <w:ins w:id="12466" w:author="瑋婷 徐" w:date="2025-01-03T16:20:00Z" w16du:dateUtc="2025-01-03T08:20:00Z"/>
                    <w:rFonts w:ascii="Times New Roman" w:eastAsia="Times New Roman" w:hAnsi="Times New Roman" w:cs="Times New Roman"/>
                    <w:sz w:val="20"/>
                    <w:szCs w:val="20"/>
                  </w:rPr>
                </w:rPrChange>
              </w:rPr>
              <w:pPrChange w:id="124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0E1CE083"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68" w:author="瑋婷 徐" w:date="2025-01-03T16:20:00Z" w16du:dateUtc="2025-01-03T08:20:00Z"/>
                <w:rFonts w:asciiTheme="majorEastAsia" w:eastAsia="標楷體" w:hAnsiTheme="majorEastAsia" w:cstheme="majorEastAsia"/>
                <w:rPrChange w:id="12469" w:author="瑋婷 徐" w:date="2025-01-04T22:54:00Z" w16du:dateUtc="2025-01-04T14:54:00Z">
                  <w:rPr>
                    <w:ins w:id="12470" w:author="瑋婷 徐" w:date="2025-01-03T16:20:00Z" w16du:dateUtc="2025-01-03T08:20:00Z"/>
                    <w:rFonts w:ascii="Times New Roman" w:eastAsia="Times New Roman" w:hAnsi="Times New Roman" w:cs="Times New Roman"/>
                    <w:sz w:val="20"/>
                    <w:szCs w:val="20"/>
                  </w:rPr>
                </w:rPrChange>
              </w:rPr>
              <w:pPrChange w:id="124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04DDAD34"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72" w:author="瑋婷 徐" w:date="2025-01-03T16:20:00Z" w16du:dateUtc="2025-01-03T08:20:00Z"/>
                <w:rFonts w:asciiTheme="majorEastAsia" w:eastAsia="標楷體" w:hAnsiTheme="majorEastAsia" w:cstheme="majorEastAsia"/>
                <w:rPrChange w:id="12473" w:author="瑋婷 徐" w:date="2025-01-04T22:54:00Z" w16du:dateUtc="2025-01-04T14:54:00Z">
                  <w:rPr>
                    <w:ins w:id="12474" w:author="瑋婷 徐" w:date="2025-01-03T16:20:00Z" w16du:dateUtc="2025-01-03T08:20:00Z"/>
                    <w:rFonts w:ascii="Times New Roman" w:eastAsia="Times New Roman" w:hAnsi="Times New Roman" w:cs="Times New Roman"/>
                    <w:sz w:val="20"/>
                    <w:szCs w:val="20"/>
                  </w:rPr>
                </w:rPrChange>
              </w:rPr>
              <w:pPrChange w:id="124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474A4C6D"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76" w:author="瑋婷 徐" w:date="2025-01-03T16:20:00Z" w16du:dateUtc="2025-01-03T08:20:00Z"/>
                <w:rFonts w:asciiTheme="majorEastAsia" w:eastAsia="標楷體" w:hAnsiTheme="majorEastAsia" w:cstheme="majorEastAsia"/>
                <w:rPrChange w:id="12477" w:author="瑋婷 徐" w:date="2025-01-04T22:54:00Z" w16du:dateUtc="2025-01-04T14:54:00Z">
                  <w:rPr>
                    <w:ins w:id="12478" w:author="瑋婷 徐" w:date="2025-01-03T16:20:00Z" w16du:dateUtc="2025-01-03T08:20:00Z"/>
                    <w:rFonts w:ascii="Times New Roman" w:eastAsia="Times New Roman" w:hAnsi="Times New Roman" w:cs="Times New Roman"/>
                    <w:sz w:val="20"/>
                    <w:szCs w:val="20"/>
                  </w:rPr>
                </w:rPrChange>
              </w:rPr>
              <w:pPrChange w:id="124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0862D5B5"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80" w:author="瑋婷 徐" w:date="2025-01-03T16:20:00Z" w16du:dateUtc="2025-01-03T08:20:00Z"/>
                <w:rFonts w:asciiTheme="majorEastAsia" w:eastAsia="標楷體" w:hAnsiTheme="majorEastAsia" w:cstheme="majorEastAsia"/>
                <w:rPrChange w:id="12481" w:author="瑋婷 徐" w:date="2025-01-04T22:54:00Z" w16du:dateUtc="2025-01-04T14:54:00Z">
                  <w:rPr>
                    <w:ins w:id="12482" w:author="瑋婷 徐" w:date="2025-01-03T16:20:00Z" w16du:dateUtc="2025-01-03T08:20:00Z"/>
                    <w:rFonts w:ascii="Times New Roman" w:eastAsia="Times New Roman" w:hAnsi="Times New Roman" w:cs="Times New Roman"/>
                    <w:sz w:val="20"/>
                    <w:szCs w:val="20"/>
                  </w:rPr>
                </w:rPrChange>
              </w:rPr>
              <w:pPrChange w:id="1248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52AD27A4"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84" w:author="瑋婷 徐" w:date="2025-01-03T16:20:00Z" w16du:dateUtc="2025-01-03T08:20:00Z"/>
                <w:rFonts w:asciiTheme="majorEastAsia" w:eastAsia="標楷體" w:hAnsiTheme="majorEastAsia" w:cstheme="majorEastAsia"/>
                <w:color w:val="000000"/>
                <w:rPrChange w:id="12485" w:author="瑋婷 徐" w:date="2025-01-04T22:54:00Z" w16du:dateUtc="2025-01-04T14:54:00Z">
                  <w:rPr>
                    <w:ins w:id="12486" w:author="瑋婷 徐" w:date="2025-01-03T16:20:00Z" w16du:dateUtc="2025-01-03T08:20:00Z"/>
                    <w:rFonts w:cs="Calibri"/>
                    <w:color w:val="000000"/>
                    <w:sz w:val="22"/>
                  </w:rPr>
                </w:rPrChange>
              </w:rPr>
              <w:pPrChange w:id="124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488" w:author="瑋婷 徐" w:date="2025-01-03T16:20:00Z" w16du:dateUtc="2025-01-03T08:20:00Z">
              <w:r w:rsidRPr="0068528D">
                <w:rPr>
                  <w:rFonts w:asciiTheme="majorEastAsia" w:eastAsia="標楷體" w:hAnsiTheme="majorEastAsia" w:cstheme="majorEastAsia"/>
                  <w:color w:val="000000"/>
                  <w:rPrChange w:id="12489" w:author="瑋婷 徐" w:date="2025-01-04T22:54:00Z" w16du:dateUtc="2025-01-04T14:54:00Z">
                    <w:rPr>
                      <w:rFonts w:cs="Calibri"/>
                      <w:color w:val="000000"/>
                      <w:sz w:val="22"/>
                    </w:rPr>
                  </w:rPrChange>
                </w:rPr>
                <w:t>*</w:t>
              </w:r>
            </w:ins>
          </w:p>
        </w:tc>
        <w:tc>
          <w:tcPr>
            <w:tcW w:w="172" w:type="pct"/>
            <w:noWrap/>
            <w:hideMark/>
          </w:tcPr>
          <w:p w14:paraId="57D6A2D5"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90" w:author="瑋婷 徐" w:date="2025-01-03T16:20:00Z" w16du:dateUtc="2025-01-03T08:20:00Z"/>
                <w:rFonts w:asciiTheme="majorEastAsia" w:eastAsia="標楷體" w:hAnsiTheme="majorEastAsia" w:cstheme="majorEastAsia"/>
                <w:color w:val="000000"/>
                <w:rPrChange w:id="12491" w:author="瑋婷 徐" w:date="2025-01-04T22:54:00Z" w16du:dateUtc="2025-01-04T14:54:00Z">
                  <w:rPr>
                    <w:ins w:id="12492" w:author="瑋婷 徐" w:date="2025-01-03T16:20:00Z" w16du:dateUtc="2025-01-03T08:20:00Z"/>
                    <w:rFonts w:cs="Calibri"/>
                    <w:color w:val="000000"/>
                    <w:sz w:val="22"/>
                  </w:rPr>
                </w:rPrChange>
              </w:rPr>
              <w:pPrChange w:id="124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6031A091"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494" w:author="瑋婷 徐" w:date="2025-01-03T16:20:00Z" w16du:dateUtc="2025-01-03T08:20:00Z"/>
                <w:rFonts w:asciiTheme="majorEastAsia" w:eastAsia="標楷體" w:hAnsiTheme="majorEastAsia" w:cstheme="majorEastAsia"/>
                <w:rPrChange w:id="12495" w:author="瑋婷 徐" w:date="2025-01-04T22:54:00Z" w16du:dateUtc="2025-01-04T14:54:00Z">
                  <w:rPr>
                    <w:ins w:id="12496" w:author="瑋婷 徐" w:date="2025-01-03T16:20:00Z" w16du:dateUtc="2025-01-03T08:20:00Z"/>
                    <w:rFonts w:ascii="Times New Roman" w:eastAsia="Times New Roman" w:hAnsi="Times New Roman" w:cs="Times New Roman"/>
                    <w:sz w:val="20"/>
                    <w:szCs w:val="20"/>
                  </w:rPr>
                </w:rPrChange>
              </w:rPr>
              <w:pPrChange w:id="124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68528D" w14:paraId="37557597" w14:textId="77777777" w:rsidTr="00313CC9">
        <w:trPr>
          <w:cnfStyle w:val="000000100000" w:firstRow="0" w:lastRow="0" w:firstColumn="0" w:lastColumn="0" w:oddVBand="0" w:evenVBand="0" w:oddHBand="1" w:evenHBand="0" w:firstRowFirstColumn="0" w:firstRowLastColumn="0" w:lastRowFirstColumn="0" w:lastRowLastColumn="0"/>
          <w:trHeight w:val="600"/>
          <w:ins w:id="12498"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231259E0" w14:textId="77777777" w:rsidR="00DA433E" w:rsidRPr="0068528D" w:rsidRDefault="00DA433E">
            <w:pPr>
              <w:spacing w:line="360" w:lineRule="auto"/>
              <w:jc w:val="both"/>
              <w:rPr>
                <w:ins w:id="12499" w:author="瑋婷 徐" w:date="2025-01-03T16:20:00Z" w16du:dateUtc="2025-01-03T08:20:00Z"/>
                <w:rFonts w:asciiTheme="majorEastAsia" w:eastAsia="標楷體" w:hAnsiTheme="majorEastAsia" w:cstheme="majorEastAsia"/>
                <w:b w:val="0"/>
                <w:bCs w:val="0"/>
                <w:color w:val="000000"/>
                <w:rPrChange w:id="12500" w:author="瑋婷 徐" w:date="2025-01-04T22:54:00Z" w16du:dateUtc="2025-01-04T14:54:00Z">
                  <w:rPr>
                    <w:ins w:id="12501" w:author="瑋婷 徐" w:date="2025-01-03T16:20:00Z" w16du:dateUtc="2025-01-03T08:20:00Z"/>
                    <w:rFonts w:cs="Calibri"/>
                    <w:color w:val="000000"/>
                    <w:sz w:val="22"/>
                  </w:rPr>
                </w:rPrChange>
              </w:rPr>
              <w:pPrChange w:id="12502" w:author="瑋婷 徐" w:date="2025-01-03T16:21:00Z" w16du:dateUtc="2025-01-03T08:21:00Z">
                <w:pPr/>
              </w:pPrChange>
            </w:pPr>
            <w:ins w:id="12503" w:author="瑋婷 徐" w:date="2025-01-03T16:20:00Z" w16du:dateUtc="2025-01-03T08:20:00Z">
              <w:r w:rsidRPr="0068528D">
                <w:rPr>
                  <w:rFonts w:asciiTheme="majorEastAsia" w:eastAsia="標楷體" w:hAnsiTheme="majorEastAsia" w:cstheme="majorEastAsia"/>
                  <w:b w:val="0"/>
                  <w:bCs w:val="0"/>
                  <w:color w:val="000000"/>
                  <w:rPrChange w:id="12504" w:author="瑋婷 徐" w:date="2025-01-04T22:54:00Z" w16du:dateUtc="2025-01-04T14:54:00Z">
                    <w:rPr>
                      <w:rFonts w:cs="Calibri"/>
                      <w:color w:val="000000"/>
                      <w:sz w:val="22"/>
                    </w:rPr>
                  </w:rPrChange>
                </w:rPr>
                <w:t>棕噪眉</w:t>
              </w:r>
              <w:r w:rsidRPr="0068528D">
                <w:rPr>
                  <w:rFonts w:asciiTheme="majorEastAsia" w:eastAsia="標楷體" w:hAnsiTheme="majorEastAsia" w:cstheme="majorEastAsia"/>
                  <w:b w:val="0"/>
                  <w:bCs w:val="0"/>
                  <w:color w:val="000000"/>
                  <w:rPrChange w:id="12505" w:author="瑋婷 徐" w:date="2025-01-04T22:54:00Z" w16du:dateUtc="2025-01-04T14:54:00Z">
                    <w:rPr>
                      <w:rFonts w:cs="Calibri"/>
                      <w:color w:val="000000"/>
                      <w:sz w:val="22"/>
                    </w:rPr>
                  </w:rPrChange>
                </w:rPr>
                <w:t xml:space="preserve"> </w:t>
              </w:r>
              <w:r w:rsidRPr="0068528D">
                <w:rPr>
                  <w:rFonts w:asciiTheme="majorEastAsia" w:eastAsia="標楷體" w:hAnsiTheme="majorEastAsia" w:cstheme="majorEastAsia"/>
                  <w:b w:val="0"/>
                  <w:bCs w:val="0"/>
                  <w:color w:val="000000"/>
                  <w:rPrChange w:id="12506" w:author="瑋婷 徐" w:date="2025-01-04T22:54:00Z" w16du:dateUtc="2025-01-04T14:54:00Z">
                    <w:rPr>
                      <w:color w:val="000000"/>
                      <w:sz w:val="22"/>
                    </w:rPr>
                  </w:rPrChange>
                </w:rPr>
                <w:t>◎</w:t>
              </w:r>
              <w:r w:rsidRPr="0068528D">
                <w:rPr>
                  <w:rFonts w:asciiTheme="majorEastAsia" w:eastAsia="標楷體" w:hAnsiTheme="majorEastAsia" w:cstheme="majorEastAsia"/>
                  <w:b w:val="0"/>
                  <w:bCs w:val="0"/>
                  <w:color w:val="000000"/>
                  <w:rPrChange w:id="12507" w:author="瑋婷 徐" w:date="2025-01-04T22:54:00Z" w16du:dateUtc="2025-01-04T14:54:00Z">
                    <w:rPr>
                      <w:rFonts w:cs="Calibri"/>
                      <w:color w:val="000000"/>
                      <w:sz w:val="22"/>
                    </w:rPr>
                  </w:rPrChange>
                </w:rPr>
                <w:t xml:space="preserve"> II</w:t>
              </w:r>
            </w:ins>
          </w:p>
        </w:tc>
        <w:tc>
          <w:tcPr>
            <w:tcW w:w="1135" w:type="pct"/>
            <w:hideMark/>
          </w:tcPr>
          <w:p w14:paraId="120EBB6C"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08" w:author="瑋婷 徐" w:date="2025-01-03T16:20:00Z" w16du:dateUtc="2025-01-03T08:20:00Z"/>
                <w:rFonts w:asciiTheme="majorEastAsia" w:eastAsia="標楷體" w:hAnsiTheme="majorEastAsia" w:cstheme="majorEastAsia"/>
                <w:i/>
                <w:iCs/>
                <w:color w:val="000000"/>
                <w:rPrChange w:id="12509" w:author="瑋婷 徐" w:date="2025-01-04T22:54:00Z" w16du:dateUtc="2025-01-04T14:54:00Z">
                  <w:rPr>
                    <w:ins w:id="12510" w:author="瑋婷 徐" w:date="2025-01-03T16:20:00Z" w16du:dateUtc="2025-01-03T08:20:00Z"/>
                    <w:rFonts w:cs="Calibri"/>
                    <w:i/>
                    <w:iCs/>
                    <w:color w:val="000000"/>
                    <w:sz w:val="22"/>
                  </w:rPr>
                </w:rPrChange>
              </w:rPr>
              <w:pPrChange w:id="1251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512" w:author="瑋婷 徐" w:date="2025-01-03T16:20:00Z" w16du:dateUtc="2025-01-03T08:20:00Z">
              <w:r w:rsidRPr="0068528D">
                <w:rPr>
                  <w:rFonts w:asciiTheme="majorEastAsia" w:eastAsia="標楷體" w:hAnsiTheme="majorEastAsia" w:cstheme="majorEastAsia"/>
                  <w:i/>
                  <w:iCs/>
                  <w:color w:val="000000"/>
                  <w:rPrChange w:id="12513" w:author="瑋婷 徐" w:date="2025-01-04T22:54:00Z" w16du:dateUtc="2025-01-04T14:54:00Z">
                    <w:rPr>
                      <w:rFonts w:cs="Calibri"/>
                      <w:i/>
                      <w:iCs/>
                      <w:color w:val="000000"/>
                      <w:sz w:val="22"/>
                    </w:rPr>
                  </w:rPrChange>
                </w:rPr>
                <w:t>Pterorhinus poecilorhynchus</w:t>
              </w:r>
            </w:ins>
          </w:p>
        </w:tc>
        <w:tc>
          <w:tcPr>
            <w:tcW w:w="127" w:type="pct"/>
            <w:noWrap/>
            <w:hideMark/>
          </w:tcPr>
          <w:p w14:paraId="5A38D7EE"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14" w:author="瑋婷 徐" w:date="2025-01-03T16:20:00Z" w16du:dateUtc="2025-01-03T08:20:00Z"/>
                <w:rFonts w:asciiTheme="majorEastAsia" w:eastAsia="標楷體" w:hAnsiTheme="majorEastAsia" w:cstheme="majorEastAsia"/>
                <w:i/>
                <w:iCs/>
                <w:color w:val="000000"/>
                <w:rPrChange w:id="12515" w:author="瑋婷 徐" w:date="2025-01-04T22:54:00Z" w16du:dateUtc="2025-01-04T14:54:00Z">
                  <w:rPr>
                    <w:ins w:id="12516" w:author="瑋婷 徐" w:date="2025-01-03T16:20:00Z" w16du:dateUtc="2025-01-03T08:20:00Z"/>
                    <w:rFonts w:cs="Calibri"/>
                    <w:i/>
                    <w:iCs/>
                    <w:color w:val="000000"/>
                    <w:sz w:val="22"/>
                  </w:rPr>
                </w:rPrChange>
              </w:rPr>
              <w:pPrChange w:id="1251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51C09A0E"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18" w:author="瑋婷 徐" w:date="2025-01-03T16:20:00Z" w16du:dateUtc="2025-01-03T08:20:00Z"/>
                <w:rFonts w:asciiTheme="majorEastAsia" w:eastAsia="標楷體" w:hAnsiTheme="majorEastAsia" w:cstheme="majorEastAsia"/>
                <w:rPrChange w:id="12519" w:author="瑋婷 徐" w:date="2025-01-04T22:54:00Z" w16du:dateUtc="2025-01-04T14:54:00Z">
                  <w:rPr>
                    <w:ins w:id="12520" w:author="瑋婷 徐" w:date="2025-01-03T16:20:00Z" w16du:dateUtc="2025-01-03T08:20:00Z"/>
                    <w:rFonts w:ascii="Times New Roman" w:eastAsia="Times New Roman" w:hAnsi="Times New Roman" w:cs="Times New Roman"/>
                    <w:sz w:val="20"/>
                    <w:szCs w:val="20"/>
                  </w:rPr>
                </w:rPrChange>
              </w:rPr>
              <w:pPrChange w:id="125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64E2E7B2"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22" w:author="瑋婷 徐" w:date="2025-01-03T16:20:00Z" w16du:dateUtc="2025-01-03T08:20:00Z"/>
                <w:rFonts w:asciiTheme="majorEastAsia" w:eastAsia="標楷體" w:hAnsiTheme="majorEastAsia" w:cstheme="majorEastAsia"/>
                <w:rPrChange w:id="12523" w:author="瑋婷 徐" w:date="2025-01-04T22:54:00Z" w16du:dateUtc="2025-01-04T14:54:00Z">
                  <w:rPr>
                    <w:ins w:id="12524" w:author="瑋婷 徐" w:date="2025-01-03T16:20:00Z" w16du:dateUtc="2025-01-03T08:20:00Z"/>
                    <w:rFonts w:ascii="Times New Roman" w:eastAsia="Times New Roman" w:hAnsi="Times New Roman" w:cs="Times New Roman"/>
                    <w:sz w:val="20"/>
                    <w:szCs w:val="20"/>
                  </w:rPr>
                </w:rPrChange>
              </w:rPr>
              <w:pPrChange w:id="1252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6FDF84FB"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26" w:author="瑋婷 徐" w:date="2025-01-03T16:20:00Z" w16du:dateUtc="2025-01-03T08:20:00Z"/>
                <w:rFonts w:asciiTheme="majorEastAsia" w:eastAsia="標楷體" w:hAnsiTheme="majorEastAsia" w:cstheme="majorEastAsia"/>
                <w:rPrChange w:id="12527" w:author="瑋婷 徐" w:date="2025-01-04T22:54:00Z" w16du:dateUtc="2025-01-04T14:54:00Z">
                  <w:rPr>
                    <w:ins w:id="12528" w:author="瑋婷 徐" w:date="2025-01-03T16:20:00Z" w16du:dateUtc="2025-01-03T08:20:00Z"/>
                    <w:rFonts w:ascii="Times New Roman" w:eastAsia="Times New Roman" w:hAnsi="Times New Roman" w:cs="Times New Roman"/>
                    <w:sz w:val="20"/>
                    <w:szCs w:val="20"/>
                  </w:rPr>
                </w:rPrChange>
              </w:rPr>
              <w:pPrChange w:id="125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6CFD91E8"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30" w:author="瑋婷 徐" w:date="2025-01-03T16:20:00Z" w16du:dateUtc="2025-01-03T08:20:00Z"/>
                <w:rFonts w:asciiTheme="majorEastAsia" w:eastAsia="標楷體" w:hAnsiTheme="majorEastAsia" w:cstheme="majorEastAsia"/>
                <w:rPrChange w:id="12531" w:author="瑋婷 徐" w:date="2025-01-04T22:54:00Z" w16du:dateUtc="2025-01-04T14:54:00Z">
                  <w:rPr>
                    <w:ins w:id="12532" w:author="瑋婷 徐" w:date="2025-01-03T16:20:00Z" w16du:dateUtc="2025-01-03T08:20:00Z"/>
                    <w:rFonts w:ascii="Times New Roman" w:eastAsia="Times New Roman" w:hAnsi="Times New Roman" w:cs="Times New Roman"/>
                    <w:sz w:val="20"/>
                    <w:szCs w:val="20"/>
                  </w:rPr>
                </w:rPrChange>
              </w:rPr>
              <w:pPrChange w:id="1253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56D373E1"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34" w:author="瑋婷 徐" w:date="2025-01-03T16:20:00Z" w16du:dateUtc="2025-01-03T08:20:00Z"/>
                <w:rFonts w:asciiTheme="majorEastAsia" w:eastAsia="標楷體" w:hAnsiTheme="majorEastAsia" w:cstheme="majorEastAsia"/>
                <w:rPrChange w:id="12535" w:author="瑋婷 徐" w:date="2025-01-04T22:54:00Z" w16du:dateUtc="2025-01-04T14:54:00Z">
                  <w:rPr>
                    <w:ins w:id="12536" w:author="瑋婷 徐" w:date="2025-01-03T16:20:00Z" w16du:dateUtc="2025-01-03T08:20:00Z"/>
                    <w:rFonts w:ascii="Times New Roman" w:eastAsia="Times New Roman" w:hAnsi="Times New Roman" w:cs="Times New Roman"/>
                    <w:sz w:val="20"/>
                    <w:szCs w:val="20"/>
                  </w:rPr>
                </w:rPrChange>
              </w:rPr>
              <w:pPrChange w:id="1253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tcPr>
          <w:p w14:paraId="18353D82" w14:textId="77777777" w:rsidR="00DA433E" w:rsidRPr="0068528D"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2538" w:author="瑋婷 徐" w:date="2025-01-03T16:33:00Z" w16du:dateUtc="2025-01-03T08:33:00Z"/>
                <w:rFonts w:asciiTheme="majorEastAsia" w:eastAsia="標楷體" w:hAnsiTheme="majorEastAsia" w:cstheme="majorEastAsia"/>
              </w:rPr>
            </w:pPr>
          </w:p>
        </w:tc>
        <w:tc>
          <w:tcPr>
            <w:tcW w:w="127" w:type="pct"/>
            <w:noWrap/>
            <w:hideMark/>
          </w:tcPr>
          <w:p w14:paraId="09116FA9" w14:textId="26514E4A"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39" w:author="瑋婷 徐" w:date="2025-01-03T16:20:00Z" w16du:dateUtc="2025-01-03T08:20:00Z"/>
                <w:rFonts w:asciiTheme="majorEastAsia" w:eastAsia="標楷體" w:hAnsiTheme="majorEastAsia" w:cstheme="majorEastAsia"/>
                <w:rPrChange w:id="12540" w:author="瑋婷 徐" w:date="2025-01-04T22:54:00Z" w16du:dateUtc="2025-01-04T14:54:00Z">
                  <w:rPr>
                    <w:ins w:id="12541" w:author="瑋婷 徐" w:date="2025-01-03T16:20:00Z" w16du:dateUtc="2025-01-03T08:20:00Z"/>
                    <w:rFonts w:ascii="Times New Roman" w:eastAsia="Times New Roman" w:hAnsi="Times New Roman" w:cs="Times New Roman"/>
                    <w:sz w:val="20"/>
                    <w:szCs w:val="20"/>
                  </w:rPr>
                </w:rPrChange>
              </w:rPr>
              <w:pPrChange w:id="1254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7CF54F9A"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43" w:author="瑋婷 徐" w:date="2025-01-03T16:20:00Z" w16du:dateUtc="2025-01-03T08:20:00Z"/>
                <w:rFonts w:asciiTheme="majorEastAsia" w:eastAsia="標楷體" w:hAnsiTheme="majorEastAsia" w:cstheme="majorEastAsia"/>
                <w:color w:val="000000"/>
                <w:rPrChange w:id="12544" w:author="瑋婷 徐" w:date="2025-01-04T22:54:00Z" w16du:dateUtc="2025-01-04T14:54:00Z">
                  <w:rPr>
                    <w:ins w:id="12545" w:author="瑋婷 徐" w:date="2025-01-03T16:20:00Z" w16du:dateUtc="2025-01-03T08:20:00Z"/>
                    <w:rFonts w:cs="Calibri"/>
                    <w:color w:val="000000"/>
                    <w:sz w:val="22"/>
                  </w:rPr>
                </w:rPrChange>
              </w:rPr>
              <w:pPrChange w:id="1254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547" w:author="瑋婷 徐" w:date="2025-01-03T16:20:00Z" w16du:dateUtc="2025-01-03T08:20:00Z">
              <w:r w:rsidRPr="0068528D">
                <w:rPr>
                  <w:rFonts w:asciiTheme="majorEastAsia" w:eastAsia="標楷體" w:hAnsiTheme="majorEastAsia" w:cstheme="majorEastAsia"/>
                  <w:color w:val="000000"/>
                  <w:rPrChange w:id="12548" w:author="瑋婷 徐" w:date="2025-01-04T22:54:00Z" w16du:dateUtc="2025-01-04T14:54:00Z">
                    <w:rPr>
                      <w:rFonts w:cs="Calibri"/>
                      <w:color w:val="000000"/>
                      <w:sz w:val="22"/>
                    </w:rPr>
                  </w:rPrChange>
                </w:rPr>
                <w:t>*</w:t>
              </w:r>
            </w:ins>
          </w:p>
        </w:tc>
        <w:tc>
          <w:tcPr>
            <w:tcW w:w="172" w:type="pct"/>
            <w:noWrap/>
            <w:hideMark/>
          </w:tcPr>
          <w:p w14:paraId="69FBC366"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49" w:author="瑋婷 徐" w:date="2025-01-03T16:20:00Z" w16du:dateUtc="2025-01-03T08:20:00Z"/>
                <w:rFonts w:asciiTheme="majorEastAsia" w:eastAsia="標楷體" w:hAnsiTheme="majorEastAsia" w:cstheme="majorEastAsia"/>
                <w:color w:val="000000"/>
                <w:rPrChange w:id="12550" w:author="瑋婷 徐" w:date="2025-01-04T22:54:00Z" w16du:dateUtc="2025-01-04T14:54:00Z">
                  <w:rPr>
                    <w:ins w:id="12551" w:author="瑋婷 徐" w:date="2025-01-03T16:20:00Z" w16du:dateUtc="2025-01-03T08:20:00Z"/>
                    <w:rFonts w:cs="Calibri"/>
                    <w:color w:val="000000"/>
                    <w:sz w:val="22"/>
                  </w:rPr>
                </w:rPrChange>
              </w:rPr>
              <w:pPrChange w:id="1255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7A841504"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53" w:author="瑋婷 徐" w:date="2025-01-03T16:20:00Z" w16du:dateUtc="2025-01-03T08:20:00Z"/>
                <w:rFonts w:asciiTheme="majorEastAsia" w:eastAsia="標楷體" w:hAnsiTheme="majorEastAsia" w:cstheme="majorEastAsia"/>
                <w:rPrChange w:id="12554" w:author="瑋婷 徐" w:date="2025-01-04T22:54:00Z" w16du:dateUtc="2025-01-04T14:54:00Z">
                  <w:rPr>
                    <w:ins w:id="12555" w:author="瑋婷 徐" w:date="2025-01-03T16:20:00Z" w16du:dateUtc="2025-01-03T08:20:00Z"/>
                    <w:rFonts w:ascii="Times New Roman" w:eastAsia="Times New Roman" w:hAnsi="Times New Roman" w:cs="Times New Roman"/>
                    <w:sz w:val="20"/>
                    <w:szCs w:val="20"/>
                  </w:rPr>
                </w:rPrChange>
              </w:rPr>
              <w:pPrChange w:id="125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tcPr>
          <w:p w14:paraId="09AF332C" w14:textId="77777777" w:rsidR="00DA433E" w:rsidRPr="0068528D"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2557" w:author="瑋婷 徐" w:date="2025-01-03T16:33:00Z" w16du:dateUtc="2025-01-03T08:33:00Z"/>
                <w:rFonts w:asciiTheme="majorEastAsia" w:eastAsia="標楷體" w:hAnsiTheme="majorEastAsia" w:cstheme="majorEastAsia"/>
              </w:rPr>
            </w:pPr>
          </w:p>
        </w:tc>
        <w:tc>
          <w:tcPr>
            <w:tcW w:w="172" w:type="pct"/>
            <w:noWrap/>
            <w:hideMark/>
          </w:tcPr>
          <w:p w14:paraId="3827290C" w14:textId="4CEBB5ED"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58" w:author="瑋婷 徐" w:date="2025-01-03T16:20:00Z" w16du:dateUtc="2025-01-03T08:20:00Z"/>
                <w:rFonts w:asciiTheme="majorEastAsia" w:eastAsia="標楷體" w:hAnsiTheme="majorEastAsia" w:cstheme="majorEastAsia"/>
                <w:rPrChange w:id="12559" w:author="瑋婷 徐" w:date="2025-01-04T22:54:00Z" w16du:dateUtc="2025-01-04T14:54:00Z">
                  <w:rPr>
                    <w:ins w:id="12560" w:author="瑋婷 徐" w:date="2025-01-03T16:20:00Z" w16du:dateUtc="2025-01-03T08:20:00Z"/>
                    <w:rFonts w:ascii="Times New Roman" w:eastAsia="Times New Roman" w:hAnsi="Times New Roman" w:cs="Times New Roman"/>
                    <w:sz w:val="20"/>
                    <w:szCs w:val="20"/>
                  </w:rPr>
                </w:rPrChange>
              </w:rPr>
              <w:pPrChange w:id="125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515E8F18"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62" w:author="瑋婷 徐" w:date="2025-01-03T16:20:00Z" w16du:dateUtc="2025-01-03T08:20:00Z"/>
                <w:rFonts w:asciiTheme="majorEastAsia" w:eastAsia="標楷體" w:hAnsiTheme="majorEastAsia" w:cstheme="majorEastAsia"/>
                <w:rPrChange w:id="12563" w:author="瑋婷 徐" w:date="2025-01-04T22:54:00Z" w16du:dateUtc="2025-01-04T14:54:00Z">
                  <w:rPr>
                    <w:ins w:id="12564" w:author="瑋婷 徐" w:date="2025-01-03T16:20:00Z" w16du:dateUtc="2025-01-03T08:20:00Z"/>
                    <w:rFonts w:ascii="Times New Roman" w:eastAsia="Times New Roman" w:hAnsi="Times New Roman" w:cs="Times New Roman"/>
                    <w:sz w:val="20"/>
                    <w:szCs w:val="20"/>
                  </w:rPr>
                </w:rPrChange>
              </w:rPr>
              <w:pPrChange w:id="125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33A46E7A"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66" w:author="瑋婷 徐" w:date="2025-01-03T16:20:00Z" w16du:dateUtc="2025-01-03T08:20:00Z"/>
                <w:rFonts w:asciiTheme="majorEastAsia" w:eastAsia="標楷體" w:hAnsiTheme="majorEastAsia" w:cstheme="majorEastAsia"/>
                <w:rPrChange w:id="12567" w:author="瑋婷 徐" w:date="2025-01-04T22:54:00Z" w16du:dateUtc="2025-01-04T14:54:00Z">
                  <w:rPr>
                    <w:ins w:id="12568" w:author="瑋婷 徐" w:date="2025-01-03T16:20:00Z" w16du:dateUtc="2025-01-03T08:20:00Z"/>
                    <w:rFonts w:ascii="Times New Roman" w:eastAsia="Times New Roman" w:hAnsi="Times New Roman" w:cs="Times New Roman"/>
                    <w:sz w:val="20"/>
                    <w:szCs w:val="20"/>
                  </w:rPr>
                </w:rPrChange>
              </w:rPr>
              <w:pPrChange w:id="125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462F013B"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70" w:author="瑋婷 徐" w:date="2025-01-03T16:20:00Z" w16du:dateUtc="2025-01-03T08:20:00Z"/>
                <w:rFonts w:asciiTheme="majorEastAsia" w:eastAsia="標楷體" w:hAnsiTheme="majorEastAsia" w:cstheme="majorEastAsia"/>
                <w:rPrChange w:id="12571" w:author="瑋婷 徐" w:date="2025-01-04T22:54:00Z" w16du:dateUtc="2025-01-04T14:54:00Z">
                  <w:rPr>
                    <w:ins w:id="12572" w:author="瑋婷 徐" w:date="2025-01-03T16:20:00Z" w16du:dateUtc="2025-01-03T08:20:00Z"/>
                    <w:rFonts w:ascii="Times New Roman" w:eastAsia="Times New Roman" w:hAnsi="Times New Roman" w:cs="Times New Roman"/>
                    <w:sz w:val="20"/>
                    <w:szCs w:val="20"/>
                  </w:rPr>
                </w:rPrChange>
              </w:rPr>
              <w:pPrChange w:id="125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144F1625"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74" w:author="瑋婷 徐" w:date="2025-01-03T16:20:00Z" w16du:dateUtc="2025-01-03T08:20:00Z"/>
                <w:rFonts w:asciiTheme="majorEastAsia" w:eastAsia="標楷體" w:hAnsiTheme="majorEastAsia" w:cstheme="majorEastAsia"/>
                <w:rPrChange w:id="12575" w:author="瑋婷 徐" w:date="2025-01-04T22:54:00Z" w16du:dateUtc="2025-01-04T14:54:00Z">
                  <w:rPr>
                    <w:ins w:id="12576" w:author="瑋婷 徐" w:date="2025-01-03T16:20:00Z" w16du:dateUtc="2025-01-03T08:20:00Z"/>
                    <w:rFonts w:ascii="Times New Roman" w:eastAsia="Times New Roman" w:hAnsi="Times New Roman" w:cs="Times New Roman"/>
                    <w:sz w:val="20"/>
                    <w:szCs w:val="20"/>
                  </w:rPr>
                </w:rPrChange>
              </w:rPr>
              <w:pPrChange w:id="125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39113786"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78" w:author="瑋婷 徐" w:date="2025-01-03T16:20:00Z" w16du:dateUtc="2025-01-03T08:20:00Z"/>
                <w:rFonts w:asciiTheme="majorEastAsia" w:eastAsia="標楷體" w:hAnsiTheme="majorEastAsia" w:cstheme="majorEastAsia"/>
                <w:color w:val="000000"/>
                <w:rPrChange w:id="12579" w:author="瑋婷 徐" w:date="2025-01-04T22:54:00Z" w16du:dateUtc="2025-01-04T14:54:00Z">
                  <w:rPr>
                    <w:ins w:id="12580" w:author="瑋婷 徐" w:date="2025-01-03T16:20:00Z" w16du:dateUtc="2025-01-03T08:20:00Z"/>
                    <w:rFonts w:cs="Calibri"/>
                    <w:color w:val="000000"/>
                    <w:sz w:val="22"/>
                  </w:rPr>
                </w:rPrChange>
              </w:rPr>
              <w:pPrChange w:id="1258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582" w:author="瑋婷 徐" w:date="2025-01-03T16:20:00Z" w16du:dateUtc="2025-01-03T08:20:00Z">
              <w:r w:rsidRPr="0068528D">
                <w:rPr>
                  <w:rFonts w:asciiTheme="majorEastAsia" w:eastAsia="標楷體" w:hAnsiTheme="majorEastAsia" w:cstheme="majorEastAsia"/>
                  <w:color w:val="000000"/>
                  <w:rPrChange w:id="12583" w:author="瑋婷 徐" w:date="2025-01-04T22:54:00Z" w16du:dateUtc="2025-01-04T14:54:00Z">
                    <w:rPr>
                      <w:rFonts w:cs="Calibri"/>
                      <w:color w:val="000000"/>
                      <w:sz w:val="22"/>
                    </w:rPr>
                  </w:rPrChange>
                </w:rPr>
                <w:t>*</w:t>
              </w:r>
            </w:ins>
          </w:p>
        </w:tc>
        <w:tc>
          <w:tcPr>
            <w:tcW w:w="172" w:type="pct"/>
            <w:noWrap/>
            <w:hideMark/>
          </w:tcPr>
          <w:p w14:paraId="648BDE5A"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84" w:author="瑋婷 徐" w:date="2025-01-03T16:20:00Z" w16du:dateUtc="2025-01-03T08:20:00Z"/>
                <w:rFonts w:asciiTheme="majorEastAsia" w:eastAsia="標楷體" w:hAnsiTheme="majorEastAsia" w:cstheme="majorEastAsia"/>
                <w:color w:val="000000"/>
                <w:rPrChange w:id="12585" w:author="瑋婷 徐" w:date="2025-01-04T22:54:00Z" w16du:dateUtc="2025-01-04T14:54:00Z">
                  <w:rPr>
                    <w:ins w:id="12586" w:author="瑋婷 徐" w:date="2025-01-03T16:20:00Z" w16du:dateUtc="2025-01-03T08:20:00Z"/>
                    <w:rFonts w:cs="Calibri"/>
                    <w:color w:val="000000"/>
                    <w:sz w:val="22"/>
                  </w:rPr>
                </w:rPrChange>
              </w:rPr>
              <w:pPrChange w:id="125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64DE1842"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588" w:author="瑋婷 徐" w:date="2025-01-03T16:20:00Z" w16du:dateUtc="2025-01-03T08:20:00Z"/>
                <w:rFonts w:asciiTheme="majorEastAsia" w:eastAsia="標楷體" w:hAnsiTheme="majorEastAsia" w:cstheme="majorEastAsia"/>
                <w:rPrChange w:id="12589" w:author="瑋婷 徐" w:date="2025-01-04T22:54:00Z" w16du:dateUtc="2025-01-04T14:54:00Z">
                  <w:rPr>
                    <w:ins w:id="12590" w:author="瑋婷 徐" w:date="2025-01-03T16:20:00Z" w16du:dateUtc="2025-01-03T08:20:00Z"/>
                    <w:rFonts w:ascii="Times New Roman" w:eastAsia="Times New Roman" w:hAnsi="Times New Roman" w:cs="Times New Roman"/>
                    <w:sz w:val="20"/>
                    <w:szCs w:val="20"/>
                  </w:rPr>
                </w:rPrChange>
              </w:rPr>
              <w:pPrChange w:id="125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313CC9" w:rsidRPr="0068528D" w14:paraId="51001FD2" w14:textId="77777777" w:rsidTr="00313CC9">
        <w:trPr>
          <w:trHeight w:val="300"/>
          <w:ins w:id="12592"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648D04FC" w14:textId="77777777" w:rsidR="00DA433E" w:rsidRPr="0068528D" w:rsidRDefault="00DA433E">
            <w:pPr>
              <w:spacing w:line="360" w:lineRule="auto"/>
              <w:jc w:val="both"/>
              <w:rPr>
                <w:ins w:id="12593" w:author="瑋婷 徐" w:date="2025-01-03T16:20:00Z" w16du:dateUtc="2025-01-03T08:20:00Z"/>
                <w:rFonts w:asciiTheme="majorEastAsia" w:eastAsia="標楷體" w:hAnsiTheme="majorEastAsia" w:cstheme="majorEastAsia"/>
                <w:b w:val="0"/>
                <w:bCs w:val="0"/>
                <w:color w:val="000000"/>
                <w:rPrChange w:id="12594" w:author="瑋婷 徐" w:date="2025-01-04T22:54:00Z" w16du:dateUtc="2025-01-04T14:54:00Z">
                  <w:rPr>
                    <w:ins w:id="12595" w:author="瑋婷 徐" w:date="2025-01-03T16:20:00Z" w16du:dateUtc="2025-01-03T08:20:00Z"/>
                    <w:rFonts w:cs="Calibri"/>
                    <w:color w:val="000000"/>
                    <w:sz w:val="22"/>
                  </w:rPr>
                </w:rPrChange>
              </w:rPr>
              <w:pPrChange w:id="12596" w:author="瑋婷 徐" w:date="2025-01-03T16:21:00Z" w16du:dateUtc="2025-01-03T08:21:00Z">
                <w:pPr/>
              </w:pPrChange>
            </w:pPr>
            <w:ins w:id="12597" w:author="瑋婷 徐" w:date="2025-01-03T16:20:00Z" w16du:dateUtc="2025-01-03T08:20:00Z">
              <w:r w:rsidRPr="0068528D">
                <w:rPr>
                  <w:rFonts w:asciiTheme="majorEastAsia" w:eastAsia="標楷體" w:hAnsiTheme="majorEastAsia" w:cstheme="majorEastAsia"/>
                  <w:b w:val="0"/>
                  <w:bCs w:val="0"/>
                  <w:color w:val="000000"/>
                  <w:rPrChange w:id="12598" w:author="瑋婷 徐" w:date="2025-01-04T22:54:00Z" w16du:dateUtc="2025-01-04T14:54:00Z">
                    <w:rPr>
                      <w:rFonts w:cs="Calibri"/>
                      <w:color w:val="000000"/>
                      <w:sz w:val="22"/>
                    </w:rPr>
                  </w:rPrChange>
                </w:rPr>
                <w:t>火冠戴菊鳥</w:t>
              </w:r>
              <w:r w:rsidRPr="0068528D">
                <w:rPr>
                  <w:rFonts w:asciiTheme="majorEastAsia" w:eastAsia="標楷體" w:hAnsiTheme="majorEastAsia" w:cstheme="majorEastAsia"/>
                  <w:b w:val="0"/>
                  <w:bCs w:val="0"/>
                  <w:color w:val="000000"/>
                  <w:rPrChange w:id="12599" w:author="瑋婷 徐" w:date="2025-01-04T22:54:00Z" w16du:dateUtc="2025-01-04T14:54:00Z">
                    <w:rPr>
                      <w:rFonts w:cs="Calibri"/>
                      <w:color w:val="000000"/>
                      <w:sz w:val="22"/>
                    </w:rPr>
                  </w:rPrChange>
                </w:rPr>
                <w:t xml:space="preserve"> </w:t>
              </w:r>
              <w:r w:rsidRPr="0068528D">
                <w:rPr>
                  <w:rFonts w:asciiTheme="majorEastAsia" w:eastAsia="標楷體" w:hAnsiTheme="majorEastAsia" w:cstheme="majorEastAsia"/>
                  <w:b w:val="0"/>
                  <w:bCs w:val="0"/>
                  <w:color w:val="000000"/>
                  <w:rPrChange w:id="12600" w:author="瑋婷 徐" w:date="2025-01-04T22:54:00Z" w16du:dateUtc="2025-01-04T14:54:00Z">
                    <w:rPr>
                      <w:color w:val="000000"/>
                      <w:sz w:val="22"/>
                    </w:rPr>
                  </w:rPrChange>
                </w:rPr>
                <w:t>◎</w:t>
              </w:r>
              <w:r w:rsidRPr="0068528D">
                <w:rPr>
                  <w:rFonts w:asciiTheme="majorEastAsia" w:eastAsia="標楷體" w:hAnsiTheme="majorEastAsia" w:cstheme="majorEastAsia"/>
                  <w:b w:val="0"/>
                  <w:bCs w:val="0"/>
                  <w:color w:val="000000"/>
                  <w:rPrChange w:id="12601" w:author="瑋婷 徐" w:date="2025-01-04T22:54:00Z" w16du:dateUtc="2025-01-04T14:54:00Z">
                    <w:rPr>
                      <w:rFonts w:cs="Calibri"/>
                      <w:color w:val="000000"/>
                      <w:sz w:val="22"/>
                    </w:rPr>
                  </w:rPrChange>
                </w:rPr>
                <w:t xml:space="preserve"> III</w:t>
              </w:r>
            </w:ins>
          </w:p>
        </w:tc>
        <w:tc>
          <w:tcPr>
            <w:tcW w:w="1135" w:type="pct"/>
            <w:hideMark/>
          </w:tcPr>
          <w:p w14:paraId="11051D4D"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02" w:author="瑋婷 徐" w:date="2025-01-03T16:20:00Z" w16du:dateUtc="2025-01-03T08:20:00Z"/>
                <w:rFonts w:asciiTheme="majorEastAsia" w:eastAsia="標楷體" w:hAnsiTheme="majorEastAsia" w:cstheme="majorEastAsia"/>
                <w:i/>
                <w:iCs/>
                <w:color w:val="000000"/>
                <w:rPrChange w:id="12603" w:author="瑋婷 徐" w:date="2025-01-04T22:54:00Z" w16du:dateUtc="2025-01-04T14:54:00Z">
                  <w:rPr>
                    <w:ins w:id="12604" w:author="瑋婷 徐" w:date="2025-01-03T16:20:00Z" w16du:dateUtc="2025-01-03T08:20:00Z"/>
                    <w:rFonts w:cs="Calibri"/>
                    <w:i/>
                    <w:iCs/>
                    <w:color w:val="000000"/>
                    <w:sz w:val="22"/>
                  </w:rPr>
                </w:rPrChange>
              </w:rPr>
              <w:pPrChange w:id="1260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606" w:author="瑋婷 徐" w:date="2025-01-03T16:20:00Z" w16du:dateUtc="2025-01-03T08:20:00Z">
              <w:r w:rsidRPr="0068528D">
                <w:rPr>
                  <w:rFonts w:asciiTheme="majorEastAsia" w:eastAsia="標楷體" w:hAnsiTheme="majorEastAsia" w:cstheme="majorEastAsia"/>
                  <w:i/>
                  <w:iCs/>
                  <w:color w:val="000000"/>
                  <w:rPrChange w:id="12607" w:author="瑋婷 徐" w:date="2025-01-04T22:54:00Z" w16du:dateUtc="2025-01-04T14:54:00Z">
                    <w:rPr>
                      <w:rFonts w:cs="Calibri"/>
                      <w:i/>
                      <w:iCs/>
                      <w:color w:val="000000"/>
                      <w:sz w:val="22"/>
                    </w:rPr>
                  </w:rPrChange>
                </w:rPr>
                <w:t>Regulus goodfellowi</w:t>
              </w:r>
            </w:ins>
          </w:p>
        </w:tc>
        <w:tc>
          <w:tcPr>
            <w:tcW w:w="127" w:type="pct"/>
            <w:noWrap/>
            <w:hideMark/>
          </w:tcPr>
          <w:p w14:paraId="0C41E014"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08" w:author="瑋婷 徐" w:date="2025-01-03T16:20:00Z" w16du:dateUtc="2025-01-03T08:20:00Z"/>
                <w:rFonts w:asciiTheme="majorEastAsia" w:eastAsia="標楷體" w:hAnsiTheme="majorEastAsia" w:cstheme="majorEastAsia"/>
                <w:i/>
                <w:iCs/>
                <w:color w:val="000000"/>
                <w:rPrChange w:id="12609" w:author="瑋婷 徐" w:date="2025-01-04T22:54:00Z" w16du:dateUtc="2025-01-04T14:54:00Z">
                  <w:rPr>
                    <w:ins w:id="12610" w:author="瑋婷 徐" w:date="2025-01-03T16:20:00Z" w16du:dateUtc="2025-01-03T08:20:00Z"/>
                    <w:rFonts w:cs="Calibri"/>
                    <w:i/>
                    <w:iCs/>
                    <w:color w:val="000000"/>
                    <w:sz w:val="22"/>
                  </w:rPr>
                </w:rPrChange>
              </w:rPr>
              <w:pPrChange w:id="126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563E0F38"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12" w:author="瑋婷 徐" w:date="2025-01-03T16:20:00Z" w16du:dateUtc="2025-01-03T08:20:00Z"/>
                <w:rFonts w:asciiTheme="majorEastAsia" w:eastAsia="標楷體" w:hAnsiTheme="majorEastAsia" w:cstheme="majorEastAsia"/>
                <w:rPrChange w:id="12613" w:author="瑋婷 徐" w:date="2025-01-04T22:54:00Z" w16du:dateUtc="2025-01-04T14:54:00Z">
                  <w:rPr>
                    <w:ins w:id="12614" w:author="瑋婷 徐" w:date="2025-01-03T16:20:00Z" w16du:dateUtc="2025-01-03T08:20:00Z"/>
                    <w:rFonts w:ascii="Times New Roman" w:eastAsia="Times New Roman" w:hAnsi="Times New Roman" w:cs="Times New Roman"/>
                    <w:sz w:val="20"/>
                    <w:szCs w:val="20"/>
                  </w:rPr>
                </w:rPrChange>
              </w:rPr>
              <w:pPrChange w:id="1261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25DABAC7"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16" w:author="瑋婷 徐" w:date="2025-01-03T16:20:00Z" w16du:dateUtc="2025-01-03T08:20:00Z"/>
                <w:rFonts w:asciiTheme="majorEastAsia" w:eastAsia="標楷體" w:hAnsiTheme="majorEastAsia" w:cstheme="majorEastAsia"/>
                <w:rPrChange w:id="12617" w:author="瑋婷 徐" w:date="2025-01-04T22:54:00Z" w16du:dateUtc="2025-01-04T14:54:00Z">
                  <w:rPr>
                    <w:ins w:id="12618" w:author="瑋婷 徐" w:date="2025-01-03T16:20:00Z" w16du:dateUtc="2025-01-03T08:20:00Z"/>
                    <w:rFonts w:ascii="Times New Roman" w:eastAsia="Times New Roman" w:hAnsi="Times New Roman" w:cs="Times New Roman"/>
                    <w:sz w:val="20"/>
                    <w:szCs w:val="20"/>
                  </w:rPr>
                </w:rPrChange>
              </w:rPr>
              <w:pPrChange w:id="1261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533C1931"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20" w:author="瑋婷 徐" w:date="2025-01-03T16:20:00Z" w16du:dateUtc="2025-01-03T08:20:00Z"/>
                <w:rFonts w:asciiTheme="majorEastAsia" w:eastAsia="標楷體" w:hAnsiTheme="majorEastAsia" w:cstheme="majorEastAsia"/>
                <w:rPrChange w:id="12621" w:author="瑋婷 徐" w:date="2025-01-04T22:54:00Z" w16du:dateUtc="2025-01-04T14:54:00Z">
                  <w:rPr>
                    <w:ins w:id="12622" w:author="瑋婷 徐" w:date="2025-01-03T16:20:00Z" w16du:dateUtc="2025-01-03T08:20:00Z"/>
                    <w:rFonts w:ascii="Times New Roman" w:eastAsia="Times New Roman" w:hAnsi="Times New Roman" w:cs="Times New Roman"/>
                    <w:sz w:val="20"/>
                    <w:szCs w:val="20"/>
                  </w:rPr>
                </w:rPrChange>
              </w:rPr>
              <w:pPrChange w:id="1262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439F4FC8"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24" w:author="瑋婷 徐" w:date="2025-01-03T16:20:00Z" w16du:dateUtc="2025-01-03T08:20:00Z"/>
                <w:rFonts w:asciiTheme="majorEastAsia" w:eastAsia="標楷體" w:hAnsiTheme="majorEastAsia" w:cstheme="majorEastAsia"/>
                <w:rPrChange w:id="12625" w:author="瑋婷 徐" w:date="2025-01-04T22:54:00Z" w16du:dateUtc="2025-01-04T14:54:00Z">
                  <w:rPr>
                    <w:ins w:id="12626" w:author="瑋婷 徐" w:date="2025-01-03T16:20:00Z" w16du:dateUtc="2025-01-03T08:20:00Z"/>
                    <w:rFonts w:ascii="Times New Roman" w:eastAsia="Times New Roman" w:hAnsi="Times New Roman" w:cs="Times New Roman"/>
                    <w:sz w:val="20"/>
                    <w:szCs w:val="20"/>
                  </w:rPr>
                </w:rPrChange>
              </w:rPr>
              <w:pPrChange w:id="1262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51C48379"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28" w:author="瑋婷 徐" w:date="2025-01-03T16:20:00Z" w16du:dateUtc="2025-01-03T08:20:00Z"/>
                <w:rFonts w:asciiTheme="majorEastAsia" w:eastAsia="標楷體" w:hAnsiTheme="majorEastAsia" w:cstheme="majorEastAsia"/>
                <w:rPrChange w:id="12629" w:author="瑋婷 徐" w:date="2025-01-04T22:54:00Z" w16du:dateUtc="2025-01-04T14:54:00Z">
                  <w:rPr>
                    <w:ins w:id="12630" w:author="瑋婷 徐" w:date="2025-01-03T16:20:00Z" w16du:dateUtc="2025-01-03T08:20:00Z"/>
                    <w:rFonts w:ascii="Times New Roman" w:eastAsia="Times New Roman" w:hAnsi="Times New Roman" w:cs="Times New Roman"/>
                    <w:sz w:val="20"/>
                    <w:szCs w:val="20"/>
                  </w:rPr>
                </w:rPrChange>
              </w:rPr>
              <w:pPrChange w:id="1263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tcPr>
          <w:p w14:paraId="1211C894" w14:textId="77777777" w:rsidR="00DA433E" w:rsidRPr="0068528D"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2632" w:author="瑋婷 徐" w:date="2025-01-03T16:33:00Z" w16du:dateUtc="2025-01-03T08:33:00Z"/>
                <w:rFonts w:asciiTheme="majorEastAsia" w:eastAsia="標楷體" w:hAnsiTheme="majorEastAsia" w:cstheme="majorEastAsia"/>
              </w:rPr>
            </w:pPr>
          </w:p>
        </w:tc>
        <w:tc>
          <w:tcPr>
            <w:tcW w:w="127" w:type="pct"/>
            <w:noWrap/>
            <w:hideMark/>
          </w:tcPr>
          <w:p w14:paraId="7AF48E4C" w14:textId="4D8568C9"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33" w:author="瑋婷 徐" w:date="2025-01-03T16:20:00Z" w16du:dateUtc="2025-01-03T08:20:00Z"/>
                <w:rFonts w:asciiTheme="majorEastAsia" w:eastAsia="標楷體" w:hAnsiTheme="majorEastAsia" w:cstheme="majorEastAsia"/>
                <w:rPrChange w:id="12634" w:author="瑋婷 徐" w:date="2025-01-04T22:54:00Z" w16du:dateUtc="2025-01-04T14:54:00Z">
                  <w:rPr>
                    <w:ins w:id="12635" w:author="瑋婷 徐" w:date="2025-01-03T16:20:00Z" w16du:dateUtc="2025-01-03T08:20:00Z"/>
                    <w:rFonts w:ascii="Times New Roman" w:eastAsia="Times New Roman" w:hAnsi="Times New Roman" w:cs="Times New Roman"/>
                    <w:sz w:val="20"/>
                    <w:szCs w:val="20"/>
                  </w:rPr>
                </w:rPrChange>
              </w:rPr>
              <w:pPrChange w:id="126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1303F58B"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37" w:author="瑋婷 徐" w:date="2025-01-03T16:20:00Z" w16du:dateUtc="2025-01-03T08:20:00Z"/>
                <w:rFonts w:asciiTheme="majorEastAsia" w:eastAsia="標楷體" w:hAnsiTheme="majorEastAsia" w:cstheme="majorEastAsia"/>
                <w:rPrChange w:id="12638" w:author="瑋婷 徐" w:date="2025-01-04T22:54:00Z" w16du:dateUtc="2025-01-04T14:54:00Z">
                  <w:rPr>
                    <w:ins w:id="12639" w:author="瑋婷 徐" w:date="2025-01-03T16:20:00Z" w16du:dateUtc="2025-01-03T08:20:00Z"/>
                    <w:rFonts w:ascii="Times New Roman" w:eastAsia="Times New Roman" w:hAnsi="Times New Roman" w:cs="Times New Roman"/>
                    <w:sz w:val="20"/>
                    <w:szCs w:val="20"/>
                  </w:rPr>
                </w:rPrChange>
              </w:rPr>
              <w:pPrChange w:id="126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9EF99C2"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41" w:author="瑋婷 徐" w:date="2025-01-03T16:20:00Z" w16du:dateUtc="2025-01-03T08:20:00Z"/>
                <w:rFonts w:asciiTheme="majorEastAsia" w:eastAsia="標楷體" w:hAnsiTheme="majorEastAsia" w:cstheme="majorEastAsia"/>
                <w:rPrChange w:id="12642" w:author="瑋婷 徐" w:date="2025-01-04T22:54:00Z" w16du:dateUtc="2025-01-04T14:54:00Z">
                  <w:rPr>
                    <w:ins w:id="12643" w:author="瑋婷 徐" w:date="2025-01-03T16:20:00Z" w16du:dateUtc="2025-01-03T08:20:00Z"/>
                    <w:rFonts w:ascii="Times New Roman" w:eastAsia="Times New Roman" w:hAnsi="Times New Roman" w:cs="Times New Roman"/>
                    <w:sz w:val="20"/>
                    <w:szCs w:val="20"/>
                  </w:rPr>
                </w:rPrChange>
              </w:rPr>
              <w:pPrChange w:id="126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7EA6D2A"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45" w:author="瑋婷 徐" w:date="2025-01-03T16:20:00Z" w16du:dateUtc="2025-01-03T08:20:00Z"/>
                <w:rFonts w:asciiTheme="majorEastAsia" w:eastAsia="標楷體" w:hAnsiTheme="majorEastAsia" w:cstheme="majorEastAsia"/>
                <w:rPrChange w:id="12646" w:author="瑋婷 徐" w:date="2025-01-04T22:54:00Z" w16du:dateUtc="2025-01-04T14:54:00Z">
                  <w:rPr>
                    <w:ins w:id="12647" w:author="瑋婷 徐" w:date="2025-01-03T16:20:00Z" w16du:dateUtc="2025-01-03T08:20:00Z"/>
                    <w:rFonts w:ascii="Times New Roman" w:eastAsia="Times New Roman" w:hAnsi="Times New Roman" w:cs="Times New Roman"/>
                    <w:sz w:val="20"/>
                    <w:szCs w:val="20"/>
                  </w:rPr>
                </w:rPrChange>
              </w:rPr>
              <w:pPrChange w:id="126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tcPr>
          <w:p w14:paraId="4D7EB5CA" w14:textId="77777777" w:rsidR="00DA433E" w:rsidRPr="0068528D"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2649" w:author="瑋婷 徐" w:date="2025-01-03T16:33:00Z" w16du:dateUtc="2025-01-03T08:33:00Z"/>
                <w:rFonts w:asciiTheme="majorEastAsia" w:eastAsia="標楷體" w:hAnsiTheme="majorEastAsia" w:cstheme="majorEastAsia"/>
              </w:rPr>
            </w:pPr>
          </w:p>
        </w:tc>
        <w:tc>
          <w:tcPr>
            <w:tcW w:w="172" w:type="pct"/>
            <w:noWrap/>
            <w:hideMark/>
          </w:tcPr>
          <w:p w14:paraId="176A94E4" w14:textId="214ACBF2"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50" w:author="瑋婷 徐" w:date="2025-01-03T16:20:00Z" w16du:dateUtc="2025-01-03T08:20:00Z"/>
                <w:rFonts w:asciiTheme="majorEastAsia" w:eastAsia="標楷體" w:hAnsiTheme="majorEastAsia" w:cstheme="majorEastAsia"/>
                <w:rPrChange w:id="12651" w:author="瑋婷 徐" w:date="2025-01-04T22:54:00Z" w16du:dateUtc="2025-01-04T14:54:00Z">
                  <w:rPr>
                    <w:ins w:id="12652" w:author="瑋婷 徐" w:date="2025-01-03T16:20:00Z" w16du:dateUtc="2025-01-03T08:20:00Z"/>
                    <w:rFonts w:ascii="Times New Roman" w:eastAsia="Times New Roman" w:hAnsi="Times New Roman" w:cs="Times New Roman"/>
                    <w:sz w:val="20"/>
                    <w:szCs w:val="20"/>
                  </w:rPr>
                </w:rPrChange>
              </w:rPr>
              <w:pPrChange w:id="126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6EDE9DE1"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54" w:author="瑋婷 徐" w:date="2025-01-03T16:20:00Z" w16du:dateUtc="2025-01-03T08:20:00Z"/>
                <w:rFonts w:asciiTheme="majorEastAsia" w:eastAsia="標楷體" w:hAnsiTheme="majorEastAsia" w:cstheme="majorEastAsia"/>
                <w:rPrChange w:id="12655" w:author="瑋婷 徐" w:date="2025-01-04T22:54:00Z" w16du:dateUtc="2025-01-04T14:54:00Z">
                  <w:rPr>
                    <w:ins w:id="12656" w:author="瑋婷 徐" w:date="2025-01-03T16:20:00Z" w16du:dateUtc="2025-01-03T08:20:00Z"/>
                    <w:rFonts w:ascii="Times New Roman" w:eastAsia="Times New Roman" w:hAnsi="Times New Roman" w:cs="Times New Roman"/>
                    <w:sz w:val="20"/>
                    <w:szCs w:val="20"/>
                  </w:rPr>
                </w:rPrChange>
              </w:rPr>
              <w:pPrChange w:id="126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6D5BC3A3"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58" w:author="瑋婷 徐" w:date="2025-01-03T16:20:00Z" w16du:dateUtc="2025-01-03T08:20:00Z"/>
                <w:rFonts w:asciiTheme="majorEastAsia" w:eastAsia="標楷體" w:hAnsiTheme="majorEastAsia" w:cstheme="majorEastAsia"/>
                <w:rPrChange w:id="12659" w:author="瑋婷 徐" w:date="2025-01-04T22:54:00Z" w16du:dateUtc="2025-01-04T14:54:00Z">
                  <w:rPr>
                    <w:ins w:id="12660" w:author="瑋婷 徐" w:date="2025-01-03T16:20:00Z" w16du:dateUtc="2025-01-03T08:20:00Z"/>
                    <w:rFonts w:ascii="Times New Roman" w:eastAsia="Times New Roman" w:hAnsi="Times New Roman" w:cs="Times New Roman"/>
                    <w:sz w:val="20"/>
                    <w:szCs w:val="20"/>
                  </w:rPr>
                </w:rPrChange>
              </w:rPr>
              <w:pPrChange w:id="126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46D2AA4"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62" w:author="瑋婷 徐" w:date="2025-01-03T16:20:00Z" w16du:dateUtc="2025-01-03T08:20:00Z"/>
                <w:rFonts w:asciiTheme="majorEastAsia" w:eastAsia="標楷體" w:hAnsiTheme="majorEastAsia" w:cstheme="majorEastAsia"/>
                <w:color w:val="000000"/>
                <w:rPrChange w:id="12663" w:author="瑋婷 徐" w:date="2025-01-04T22:54:00Z" w16du:dateUtc="2025-01-04T14:54:00Z">
                  <w:rPr>
                    <w:ins w:id="12664" w:author="瑋婷 徐" w:date="2025-01-03T16:20:00Z" w16du:dateUtc="2025-01-03T08:20:00Z"/>
                    <w:rFonts w:cs="Calibri"/>
                    <w:color w:val="000000"/>
                    <w:sz w:val="22"/>
                  </w:rPr>
                </w:rPrChange>
              </w:rPr>
              <w:pPrChange w:id="126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666" w:author="瑋婷 徐" w:date="2025-01-03T16:20:00Z" w16du:dateUtc="2025-01-03T08:20:00Z">
              <w:r w:rsidRPr="0068528D">
                <w:rPr>
                  <w:rFonts w:asciiTheme="majorEastAsia" w:eastAsia="標楷體" w:hAnsiTheme="majorEastAsia" w:cstheme="majorEastAsia"/>
                  <w:color w:val="000000"/>
                  <w:rPrChange w:id="12667" w:author="瑋婷 徐" w:date="2025-01-04T22:54:00Z" w16du:dateUtc="2025-01-04T14:54:00Z">
                    <w:rPr>
                      <w:rFonts w:cs="Calibri"/>
                      <w:color w:val="000000"/>
                      <w:sz w:val="22"/>
                    </w:rPr>
                  </w:rPrChange>
                </w:rPr>
                <w:t>*</w:t>
              </w:r>
            </w:ins>
          </w:p>
        </w:tc>
        <w:tc>
          <w:tcPr>
            <w:tcW w:w="172" w:type="pct"/>
            <w:noWrap/>
            <w:hideMark/>
          </w:tcPr>
          <w:p w14:paraId="1B09BB1C"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68" w:author="瑋婷 徐" w:date="2025-01-03T16:20:00Z" w16du:dateUtc="2025-01-03T08:20:00Z"/>
                <w:rFonts w:asciiTheme="majorEastAsia" w:eastAsia="標楷體" w:hAnsiTheme="majorEastAsia" w:cstheme="majorEastAsia"/>
                <w:color w:val="000000"/>
                <w:rPrChange w:id="12669" w:author="瑋婷 徐" w:date="2025-01-04T22:54:00Z" w16du:dateUtc="2025-01-04T14:54:00Z">
                  <w:rPr>
                    <w:ins w:id="12670" w:author="瑋婷 徐" w:date="2025-01-03T16:20:00Z" w16du:dateUtc="2025-01-03T08:20:00Z"/>
                    <w:rFonts w:cs="Calibri"/>
                    <w:color w:val="000000"/>
                    <w:sz w:val="22"/>
                  </w:rPr>
                </w:rPrChange>
              </w:rPr>
              <w:pPrChange w:id="126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5F5BD971"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72" w:author="瑋婷 徐" w:date="2025-01-03T16:20:00Z" w16du:dateUtc="2025-01-03T08:20:00Z"/>
                <w:rFonts w:asciiTheme="majorEastAsia" w:eastAsia="標楷體" w:hAnsiTheme="majorEastAsia" w:cstheme="majorEastAsia"/>
                <w:rPrChange w:id="12673" w:author="瑋婷 徐" w:date="2025-01-04T22:54:00Z" w16du:dateUtc="2025-01-04T14:54:00Z">
                  <w:rPr>
                    <w:ins w:id="12674" w:author="瑋婷 徐" w:date="2025-01-03T16:20:00Z" w16du:dateUtc="2025-01-03T08:20:00Z"/>
                    <w:rFonts w:ascii="Times New Roman" w:eastAsia="Times New Roman" w:hAnsi="Times New Roman" w:cs="Times New Roman"/>
                    <w:sz w:val="20"/>
                    <w:szCs w:val="20"/>
                  </w:rPr>
                </w:rPrChange>
              </w:rPr>
              <w:pPrChange w:id="1267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61B1ADB3"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76" w:author="瑋婷 徐" w:date="2025-01-03T16:20:00Z" w16du:dateUtc="2025-01-03T08:20:00Z"/>
                <w:rFonts w:asciiTheme="majorEastAsia" w:eastAsia="標楷體" w:hAnsiTheme="majorEastAsia" w:cstheme="majorEastAsia"/>
                <w:color w:val="000000"/>
                <w:rPrChange w:id="12677" w:author="瑋婷 徐" w:date="2025-01-04T22:54:00Z" w16du:dateUtc="2025-01-04T14:54:00Z">
                  <w:rPr>
                    <w:ins w:id="12678" w:author="瑋婷 徐" w:date="2025-01-03T16:20:00Z" w16du:dateUtc="2025-01-03T08:20:00Z"/>
                    <w:rFonts w:cs="Calibri"/>
                    <w:color w:val="000000"/>
                    <w:sz w:val="22"/>
                  </w:rPr>
                </w:rPrChange>
              </w:rPr>
              <w:pPrChange w:id="1267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680" w:author="瑋婷 徐" w:date="2025-01-03T16:20:00Z" w16du:dateUtc="2025-01-03T08:20:00Z">
              <w:r w:rsidRPr="0068528D">
                <w:rPr>
                  <w:rFonts w:asciiTheme="majorEastAsia" w:eastAsia="標楷體" w:hAnsiTheme="majorEastAsia" w:cstheme="majorEastAsia"/>
                  <w:color w:val="000000"/>
                  <w:rPrChange w:id="12681" w:author="瑋婷 徐" w:date="2025-01-04T22:54:00Z" w16du:dateUtc="2025-01-04T14:54:00Z">
                    <w:rPr>
                      <w:rFonts w:cs="Calibri"/>
                      <w:color w:val="000000"/>
                      <w:sz w:val="22"/>
                    </w:rPr>
                  </w:rPrChange>
                </w:rPr>
                <w:t>*</w:t>
              </w:r>
            </w:ins>
          </w:p>
        </w:tc>
        <w:tc>
          <w:tcPr>
            <w:tcW w:w="172" w:type="pct"/>
            <w:noWrap/>
            <w:hideMark/>
          </w:tcPr>
          <w:p w14:paraId="78618A36"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682" w:author="瑋婷 徐" w:date="2025-01-03T16:20:00Z" w16du:dateUtc="2025-01-03T08:20:00Z"/>
                <w:rFonts w:asciiTheme="majorEastAsia" w:eastAsia="標楷體" w:hAnsiTheme="majorEastAsia" w:cstheme="majorEastAsia"/>
                <w:color w:val="000000"/>
                <w:rPrChange w:id="12683" w:author="瑋婷 徐" w:date="2025-01-04T22:54:00Z" w16du:dateUtc="2025-01-04T14:54:00Z">
                  <w:rPr>
                    <w:ins w:id="12684" w:author="瑋婷 徐" w:date="2025-01-03T16:20:00Z" w16du:dateUtc="2025-01-03T08:20:00Z"/>
                    <w:rFonts w:cs="Calibri"/>
                    <w:color w:val="000000"/>
                    <w:sz w:val="22"/>
                  </w:rPr>
                </w:rPrChange>
              </w:rPr>
              <w:pPrChange w:id="126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686" w:author="瑋婷 徐" w:date="2025-01-03T16:20:00Z" w16du:dateUtc="2025-01-03T08:20:00Z">
              <w:r w:rsidRPr="0068528D">
                <w:rPr>
                  <w:rFonts w:asciiTheme="majorEastAsia" w:eastAsia="標楷體" w:hAnsiTheme="majorEastAsia" w:cstheme="majorEastAsia"/>
                  <w:color w:val="000000"/>
                  <w:rPrChange w:id="12687" w:author="瑋婷 徐" w:date="2025-01-04T22:54:00Z" w16du:dateUtc="2025-01-04T14:54:00Z">
                    <w:rPr>
                      <w:rFonts w:cs="Calibri"/>
                      <w:color w:val="000000"/>
                      <w:sz w:val="22"/>
                    </w:rPr>
                  </w:rPrChange>
                </w:rPr>
                <w:t>*</w:t>
              </w:r>
            </w:ins>
          </w:p>
        </w:tc>
      </w:tr>
      <w:tr w:rsidR="00832762" w:rsidRPr="0068528D" w14:paraId="233ACE81" w14:textId="77777777" w:rsidTr="00313CC9">
        <w:trPr>
          <w:cnfStyle w:val="000000100000" w:firstRow="0" w:lastRow="0" w:firstColumn="0" w:lastColumn="0" w:oddVBand="0" w:evenVBand="0" w:oddHBand="1" w:evenHBand="0" w:firstRowFirstColumn="0" w:firstRowLastColumn="0" w:lastRowFirstColumn="0" w:lastRowLastColumn="0"/>
          <w:trHeight w:val="300"/>
          <w:ins w:id="12688"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0CD18BD7" w14:textId="77777777" w:rsidR="00DA433E" w:rsidRPr="0068528D" w:rsidRDefault="00DA433E">
            <w:pPr>
              <w:spacing w:line="360" w:lineRule="auto"/>
              <w:jc w:val="both"/>
              <w:rPr>
                <w:ins w:id="12689" w:author="瑋婷 徐" w:date="2025-01-03T16:20:00Z" w16du:dateUtc="2025-01-03T08:20:00Z"/>
                <w:rFonts w:asciiTheme="majorEastAsia" w:eastAsia="標楷體" w:hAnsiTheme="majorEastAsia" w:cstheme="majorEastAsia"/>
                <w:b w:val="0"/>
                <w:bCs w:val="0"/>
                <w:color w:val="000000"/>
                <w:rPrChange w:id="12690" w:author="瑋婷 徐" w:date="2025-01-04T22:54:00Z" w16du:dateUtc="2025-01-04T14:54:00Z">
                  <w:rPr>
                    <w:ins w:id="12691" w:author="瑋婷 徐" w:date="2025-01-03T16:20:00Z" w16du:dateUtc="2025-01-03T08:20:00Z"/>
                    <w:rFonts w:cs="Calibri"/>
                    <w:color w:val="000000"/>
                    <w:sz w:val="22"/>
                  </w:rPr>
                </w:rPrChange>
              </w:rPr>
              <w:pPrChange w:id="12692" w:author="瑋婷 徐" w:date="2025-01-03T16:21:00Z" w16du:dateUtc="2025-01-03T08:21:00Z">
                <w:pPr/>
              </w:pPrChange>
            </w:pPr>
            <w:ins w:id="12693" w:author="瑋婷 徐" w:date="2025-01-03T16:20:00Z" w16du:dateUtc="2025-01-03T08:20:00Z">
              <w:r w:rsidRPr="0068528D">
                <w:rPr>
                  <w:rFonts w:asciiTheme="majorEastAsia" w:eastAsia="標楷體" w:hAnsiTheme="majorEastAsia" w:cstheme="majorEastAsia"/>
                  <w:b w:val="0"/>
                  <w:bCs w:val="0"/>
                  <w:color w:val="000000"/>
                  <w:rPrChange w:id="12694" w:author="瑋婷 徐" w:date="2025-01-04T22:54:00Z" w16du:dateUtc="2025-01-04T14:54:00Z">
                    <w:rPr>
                      <w:rFonts w:cs="Calibri"/>
                      <w:color w:val="000000"/>
                      <w:sz w:val="22"/>
                    </w:rPr>
                  </w:rPrChange>
                </w:rPr>
                <w:t>茶腹</w:t>
              </w:r>
              <w:r w:rsidRPr="0068528D">
                <w:rPr>
                  <w:rFonts w:asciiTheme="majorEastAsia" w:eastAsia="標楷體" w:hAnsiTheme="majorEastAsia" w:cstheme="majorEastAsia" w:hint="eastAsia"/>
                  <w:b w:val="0"/>
                  <w:bCs w:val="0"/>
                  <w:color w:val="000000"/>
                  <w:rPrChange w:id="12695" w:author="瑋婷 徐" w:date="2025-01-04T22:54:00Z" w16du:dateUtc="2025-01-04T14:54:00Z">
                    <w:rPr>
                      <w:rFonts w:cs="Calibri" w:hint="eastAsia"/>
                      <w:color w:val="000000"/>
                      <w:sz w:val="22"/>
                    </w:rPr>
                  </w:rPrChange>
                </w:rPr>
                <w:t>鳾</w:t>
              </w:r>
              <w:r w:rsidRPr="0068528D">
                <w:rPr>
                  <w:rFonts w:asciiTheme="majorEastAsia" w:eastAsia="標楷體" w:hAnsiTheme="majorEastAsia" w:cstheme="majorEastAsia"/>
                  <w:b w:val="0"/>
                  <w:bCs w:val="0"/>
                  <w:color w:val="000000"/>
                  <w:rPrChange w:id="12696" w:author="瑋婷 徐" w:date="2025-01-04T22:54:00Z" w16du:dateUtc="2025-01-04T14:54:00Z">
                    <w:rPr>
                      <w:rFonts w:cs="Calibri"/>
                      <w:color w:val="000000"/>
                      <w:sz w:val="22"/>
                    </w:rPr>
                  </w:rPrChange>
                </w:rPr>
                <w:t xml:space="preserve"> </w:t>
              </w:r>
              <w:r w:rsidRPr="0068528D">
                <w:rPr>
                  <w:rFonts w:asciiTheme="majorEastAsia" w:eastAsia="標楷體" w:hAnsiTheme="majorEastAsia" w:cstheme="majorEastAsia"/>
                  <w:b w:val="0"/>
                  <w:bCs w:val="0"/>
                  <w:color w:val="000000"/>
                  <w:rPrChange w:id="12697" w:author="瑋婷 徐" w:date="2025-01-04T22:54:00Z" w16du:dateUtc="2025-01-04T14:54:00Z">
                    <w:rPr>
                      <w:color w:val="000000"/>
                      <w:sz w:val="22"/>
                    </w:rPr>
                  </w:rPrChange>
                </w:rPr>
                <w:t>※</w:t>
              </w:r>
              <w:r w:rsidRPr="0068528D">
                <w:rPr>
                  <w:rFonts w:asciiTheme="majorEastAsia" w:eastAsia="標楷體" w:hAnsiTheme="majorEastAsia" w:cstheme="majorEastAsia"/>
                  <w:b w:val="0"/>
                  <w:bCs w:val="0"/>
                  <w:color w:val="000000"/>
                  <w:rPrChange w:id="12698" w:author="瑋婷 徐" w:date="2025-01-04T22:54:00Z" w16du:dateUtc="2025-01-04T14:54:00Z">
                    <w:rPr>
                      <w:rFonts w:cs="Calibri"/>
                      <w:color w:val="000000"/>
                      <w:sz w:val="22"/>
                    </w:rPr>
                  </w:rPrChange>
                </w:rPr>
                <w:t xml:space="preserve"> </w:t>
              </w:r>
            </w:ins>
          </w:p>
        </w:tc>
        <w:tc>
          <w:tcPr>
            <w:tcW w:w="1135" w:type="pct"/>
            <w:hideMark/>
          </w:tcPr>
          <w:p w14:paraId="5DEE74B2"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699" w:author="瑋婷 徐" w:date="2025-01-03T16:20:00Z" w16du:dateUtc="2025-01-03T08:20:00Z"/>
                <w:rFonts w:asciiTheme="majorEastAsia" w:eastAsia="標楷體" w:hAnsiTheme="majorEastAsia" w:cstheme="majorEastAsia"/>
                <w:i/>
                <w:iCs/>
                <w:color w:val="000000"/>
                <w:rPrChange w:id="12700" w:author="瑋婷 徐" w:date="2025-01-04T22:54:00Z" w16du:dateUtc="2025-01-04T14:54:00Z">
                  <w:rPr>
                    <w:ins w:id="12701" w:author="瑋婷 徐" w:date="2025-01-03T16:20:00Z" w16du:dateUtc="2025-01-03T08:20:00Z"/>
                    <w:rFonts w:cs="Calibri"/>
                    <w:i/>
                    <w:iCs/>
                    <w:color w:val="000000"/>
                    <w:sz w:val="22"/>
                  </w:rPr>
                </w:rPrChange>
              </w:rPr>
              <w:pPrChange w:id="1270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703" w:author="瑋婷 徐" w:date="2025-01-03T16:20:00Z" w16du:dateUtc="2025-01-03T08:20:00Z">
              <w:r w:rsidRPr="0068528D">
                <w:rPr>
                  <w:rFonts w:asciiTheme="majorEastAsia" w:eastAsia="標楷體" w:hAnsiTheme="majorEastAsia" w:cstheme="majorEastAsia"/>
                  <w:i/>
                  <w:iCs/>
                  <w:color w:val="000000"/>
                  <w:rPrChange w:id="12704" w:author="瑋婷 徐" w:date="2025-01-04T22:54:00Z" w16du:dateUtc="2025-01-04T14:54:00Z">
                    <w:rPr>
                      <w:rFonts w:cs="Calibri"/>
                      <w:i/>
                      <w:iCs/>
                      <w:color w:val="000000"/>
                      <w:sz w:val="22"/>
                    </w:rPr>
                  </w:rPrChange>
                </w:rPr>
                <w:t>Sitta europaea</w:t>
              </w:r>
            </w:ins>
          </w:p>
        </w:tc>
        <w:tc>
          <w:tcPr>
            <w:tcW w:w="127" w:type="pct"/>
            <w:noWrap/>
            <w:hideMark/>
          </w:tcPr>
          <w:p w14:paraId="1FFFB658"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05" w:author="瑋婷 徐" w:date="2025-01-03T16:20:00Z" w16du:dateUtc="2025-01-03T08:20:00Z"/>
                <w:rFonts w:asciiTheme="majorEastAsia" w:eastAsia="標楷體" w:hAnsiTheme="majorEastAsia" w:cstheme="majorEastAsia"/>
                <w:i/>
                <w:iCs/>
                <w:color w:val="000000"/>
                <w:rPrChange w:id="12706" w:author="瑋婷 徐" w:date="2025-01-04T22:54:00Z" w16du:dateUtc="2025-01-04T14:54:00Z">
                  <w:rPr>
                    <w:ins w:id="12707" w:author="瑋婷 徐" w:date="2025-01-03T16:20:00Z" w16du:dateUtc="2025-01-03T08:20:00Z"/>
                    <w:rFonts w:cs="Calibri"/>
                    <w:i/>
                    <w:iCs/>
                    <w:color w:val="000000"/>
                    <w:sz w:val="22"/>
                  </w:rPr>
                </w:rPrChange>
              </w:rPr>
              <w:pPrChange w:id="127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3003141A"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09" w:author="瑋婷 徐" w:date="2025-01-03T16:20:00Z" w16du:dateUtc="2025-01-03T08:20:00Z"/>
                <w:rFonts w:asciiTheme="majorEastAsia" w:eastAsia="標楷體" w:hAnsiTheme="majorEastAsia" w:cstheme="majorEastAsia"/>
                <w:rPrChange w:id="12710" w:author="瑋婷 徐" w:date="2025-01-04T22:54:00Z" w16du:dateUtc="2025-01-04T14:54:00Z">
                  <w:rPr>
                    <w:ins w:id="12711" w:author="瑋婷 徐" w:date="2025-01-03T16:20:00Z" w16du:dateUtc="2025-01-03T08:20:00Z"/>
                    <w:rFonts w:ascii="Times New Roman" w:eastAsia="Times New Roman" w:hAnsi="Times New Roman" w:cs="Times New Roman"/>
                    <w:sz w:val="20"/>
                    <w:szCs w:val="20"/>
                  </w:rPr>
                </w:rPrChange>
              </w:rPr>
              <w:pPrChange w:id="1271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012703E3"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13" w:author="瑋婷 徐" w:date="2025-01-03T16:20:00Z" w16du:dateUtc="2025-01-03T08:20:00Z"/>
                <w:rFonts w:asciiTheme="majorEastAsia" w:eastAsia="標楷體" w:hAnsiTheme="majorEastAsia" w:cstheme="majorEastAsia"/>
                <w:rPrChange w:id="12714" w:author="瑋婷 徐" w:date="2025-01-04T22:54:00Z" w16du:dateUtc="2025-01-04T14:54:00Z">
                  <w:rPr>
                    <w:ins w:id="12715" w:author="瑋婷 徐" w:date="2025-01-03T16:20:00Z" w16du:dateUtc="2025-01-03T08:20:00Z"/>
                    <w:rFonts w:ascii="Times New Roman" w:eastAsia="Times New Roman" w:hAnsi="Times New Roman" w:cs="Times New Roman"/>
                    <w:sz w:val="20"/>
                    <w:szCs w:val="20"/>
                  </w:rPr>
                </w:rPrChange>
              </w:rPr>
              <w:pPrChange w:id="1271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50CCD828"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17" w:author="瑋婷 徐" w:date="2025-01-03T16:20:00Z" w16du:dateUtc="2025-01-03T08:20:00Z"/>
                <w:rFonts w:asciiTheme="majorEastAsia" w:eastAsia="標楷體" w:hAnsiTheme="majorEastAsia" w:cstheme="majorEastAsia"/>
                <w:rPrChange w:id="12718" w:author="瑋婷 徐" w:date="2025-01-04T22:54:00Z" w16du:dateUtc="2025-01-04T14:54:00Z">
                  <w:rPr>
                    <w:ins w:id="12719" w:author="瑋婷 徐" w:date="2025-01-03T16:20:00Z" w16du:dateUtc="2025-01-03T08:20:00Z"/>
                    <w:rFonts w:ascii="Times New Roman" w:eastAsia="Times New Roman" w:hAnsi="Times New Roman" w:cs="Times New Roman"/>
                    <w:sz w:val="20"/>
                    <w:szCs w:val="20"/>
                  </w:rPr>
                </w:rPrChange>
              </w:rPr>
              <w:pPrChange w:id="1272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5D8D5551"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21" w:author="瑋婷 徐" w:date="2025-01-03T16:20:00Z" w16du:dateUtc="2025-01-03T08:20:00Z"/>
                <w:rFonts w:asciiTheme="majorEastAsia" w:eastAsia="標楷體" w:hAnsiTheme="majorEastAsia" w:cstheme="majorEastAsia"/>
                <w:rPrChange w:id="12722" w:author="瑋婷 徐" w:date="2025-01-04T22:54:00Z" w16du:dateUtc="2025-01-04T14:54:00Z">
                  <w:rPr>
                    <w:ins w:id="12723" w:author="瑋婷 徐" w:date="2025-01-03T16:20:00Z" w16du:dateUtc="2025-01-03T08:20:00Z"/>
                    <w:rFonts w:ascii="Times New Roman" w:eastAsia="Times New Roman" w:hAnsi="Times New Roman" w:cs="Times New Roman"/>
                    <w:sz w:val="20"/>
                    <w:szCs w:val="20"/>
                  </w:rPr>
                </w:rPrChange>
              </w:rPr>
              <w:pPrChange w:id="1272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120EE11D"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25" w:author="瑋婷 徐" w:date="2025-01-03T16:20:00Z" w16du:dateUtc="2025-01-03T08:20:00Z"/>
                <w:rFonts w:asciiTheme="majorEastAsia" w:eastAsia="標楷體" w:hAnsiTheme="majorEastAsia" w:cstheme="majorEastAsia"/>
                <w:rPrChange w:id="12726" w:author="瑋婷 徐" w:date="2025-01-04T22:54:00Z" w16du:dateUtc="2025-01-04T14:54:00Z">
                  <w:rPr>
                    <w:ins w:id="12727" w:author="瑋婷 徐" w:date="2025-01-03T16:20:00Z" w16du:dateUtc="2025-01-03T08:20:00Z"/>
                    <w:rFonts w:ascii="Times New Roman" w:eastAsia="Times New Roman" w:hAnsi="Times New Roman" w:cs="Times New Roman"/>
                    <w:sz w:val="20"/>
                    <w:szCs w:val="20"/>
                  </w:rPr>
                </w:rPrChange>
              </w:rPr>
              <w:pPrChange w:id="1272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tcPr>
          <w:p w14:paraId="2FA00059" w14:textId="77777777" w:rsidR="00DA433E" w:rsidRPr="0068528D"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2729" w:author="瑋婷 徐" w:date="2025-01-03T16:33:00Z" w16du:dateUtc="2025-01-03T08:33:00Z"/>
                <w:rFonts w:asciiTheme="majorEastAsia" w:eastAsia="標楷體" w:hAnsiTheme="majorEastAsia" w:cstheme="majorEastAsia"/>
              </w:rPr>
            </w:pPr>
          </w:p>
        </w:tc>
        <w:tc>
          <w:tcPr>
            <w:tcW w:w="127" w:type="pct"/>
            <w:noWrap/>
            <w:hideMark/>
          </w:tcPr>
          <w:p w14:paraId="5FDEE375" w14:textId="4F489C46"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30" w:author="瑋婷 徐" w:date="2025-01-03T16:20:00Z" w16du:dateUtc="2025-01-03T08:20:00Z"/>
                <w:rFonts w:asciiTheme="majorEastAsia" w:eastAsia="標楷體" w:hAnsiTheme="majorEastAsia" w:cstheme="majorEastAsia"/>
                <w:rPrChange w:id="12731" w:author="瑋婷 徐" w:date="2025-01-04T22:54:00Z" w16du:dateUtc="2025-01-04T14:54:00Z">
                  <w:rPr>
                    <w:ins w:id="12732" w:author="瑋婷 徐" w:date="2025-01-03T16:20:00Z" w16du:dateUtc="2025-01-03T08:20:00Z"/>
                    <w:rFonts w:ascii="Times New Roman" w:eastAsia="Times New Roman" w:hAnsi="Times New Roman" w:cs="Times New Roman"/>
                    <w:sz w:val="20"/>
                    <w:szCs w:val="20"/>
                  </w:rPr>
                </w:rPrChange>
              </w:rPr>
              <w:pPrChange w:id="1273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04C8FC1D"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34" w:author="瑋婷 徐" w:date="2025-01-03T16:20:00Z" w16du:dateUtc="2025-01-03T08:20:00Z"/>
                <w:rFonts w:asciiTheme="majorEastAsia" w:eastAsia="標楷體" w:hAnsiTheme="majorEastAsia" w:cstheme="majorEastAsia"/>
                <w:rPrChange w:id="12735" w:author="瑋婷 徐" w:date="2025-01-04T22:54:00Z" w16du:dateUtc="2025-01-04T14:54:00Z">
                  <w:rPr>
                    <w:ins w:id="12736" w:author="瑋婷 徐" w:date="2025-01-03T16:20:00Z" w16du:dateUtc="2025-01-03T08:20:00Z"/>
                    <w:rFonts w:ascii="Times New Roman" w:eastAsia="Times New Roman" w:hAnsi="Times New Roman" w:cs="Times New Roman"/>
                    <w:sz w:val="20"/>
                    <w:szCs w:val="20"/>
                  </w:rPr>
                </w:rPrChange>
              </w:rPr>
              <w:pPrChange w:id="1273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2D7C9AA3"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38" w:author="瑋婷 徐" w:date="2025-01-03T16:20:00Z" w16du:dateUtc="2025-01-03T08:20:00Z"/>
                <w:rFonts w:asciiTheme="majorEastAsia" w:eastAsia="標楷體" w:hAnsiTheme="majorEastAsia" w:cstheme="majorEastAsia"/>
                <w:rPrChange w:id="12739" w:author="瑋婷 徐" w:date="2025-01-04T22:54:00Z" w16du:dateUtc="2025-01-04T14:54:00Z">
                  <w:rPr>
                    <w:ins w:id="12740" w:author="瑋婷 徐" w:date="2025-01-03T16:20:00Z" w16du:dateUtc="2025-01-03T08:20:00Z"/>
                    <w:rFonts w:ascii="Times New Roman" w:eastAsia="Times New Roman" w:hAnsi="Times New Roman" w:cs="Times New Roman"/>
                    <w:sz w:val="20"/>
                    <w:szCs w:val="20"/>
                  </w:rPr>
                </w:rPrChange>
              </w:rPr>
              <w:pPrChange w:id="1274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2045183D"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42" w:author="瑋婷 徐" w:date="2025-01-03T16:20:00Z" w16du:dateUtc="2025-01-03T08:20:00Z"/>
                <w:rFonts w:asciiTheme="majorEastAsia" w:eastAsia="標楷體" w:hAnsiTheme="majorEastAsia" w:cstheme="majorEastAsia"/>
                <w:rPrChange w:id="12743" w:author="瑋婷 徐" w:date="2025-01-04T22:54:00Z" w16du:dateUtc="2025-01-04T14:54:00Z">
                  <w:rPr>
                    <w:ins w:id="12744" w:author="瑋婷 徐" w:date="2025-01-03T16:20:00Z" w16du:dateUtc="2025-01-03T08:20:00Z"/>
                    <w:rFonts w:ascii="Times New Roman" w:eastAsia="Times New Roman" w:hAnsi="Times New Roman" w:cs="Times New Roman"/>
                    <w:sz w:val="20"/>
                    <w:szCs w:val="20"/>
                  </w:rPr>
                </w:rPrChange>
              </w:rPr>
              <w:pPrChange w:id="1274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tcPr>
          <w:p w14:paraId="51624643" w14:textId="77777777" w:rsidR="00DA433E" w:rsidRPr="0068528D"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2746" w:author="瑋婷 徐" w:date="2025-01-03T16:33:00Z" w16du:dateUtc="2025-01-03T08:33:00Z"/>
                <w:rFonts w:asciiTheme="majorEastAsia" w:eastAsia="標楷體" w:hAnsiTheme="majorEastAsia" w:cstheme="majorEastAsia"/>
              </w:rPr>
            </w:pPr>
          </w:p>
        </w:tc>
        <w:tc>
          <w:tcPr>
            <w:tcW w:w="172" w:type="pct"/>
            <w:noWrap/>
            <w:hideMark/>
          </w:tcPr>
          <w:p w14:paraId="15BF9868" w14:textId="1110ED0A"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47" w:author="瑋婷 徐" w:date="2025-01-03T16:20:00Z" w16du:dateUtc="2025-01-03T08:20:00Z"/>
                <w:rFonts w:asciiTheme="majorEastAsia" w:eastAsia="標楷體" w:hAnsiTheme="majorEastAsia" w:cstheme="majorEastAsia"/>
                <w:rPrChange w:id="12748" w:author="瑋婷 徐" w:date="2025-01-04T22:54:00Z" w16du:dateUtc="2025-01-04T14:54:00Z">
                  <w:rPr>
                    <w:ins w:id="12749" w:author="瑋婷 徐" w:date="2025-01-03T16:20:00Z" w16du:dateUtc="2025-01-03T08:20:00Z"/>
                    <w:rFonts w:ascii="Times New Roman" w:eastAsia="Times New Roman" w:hAnsi="Times New Roman" w:cs="Times New Roman"/>
                    <w:sz w:val="20"/>
                    <w:szCs w:val="20"/>
                  </w:rPr>
                </w:rPrChange>
              </w:rPr>
              <w:pPrChange w:id="127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724682C1"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51" w:author="瑋婷 徐" w:date="2025-01-03T16:20:00Z" w16du:dateUtc="2025-01-03T08:20:00Z"/>
                <w:rFonts w:asciiTheme="majorEastAsia" w:eastAsia="標楷體" w:hAnsiTheme="majorEastAsia" w:cstheme="majorEastAsia"/>
                <w:rPrChange w:id="12752" w:author="瑋婷 徐" w:date="2025-01-04T22:54:00Z" w16du:dateUtc="2025-01-04T14:54:00Z">
                  <w:rPr>
                    <w:ins w:id="12753" w:author="瑋婷 徐" w:date="2025-01-03T16:20:00Z" w16du:dateUtc="2025-01-03T08:20:00Z"/>
                    <w:rFonts w:ascii="Times New Roman" w:eastAsia="Times New Roman" w:hAnsi="Times New Roman" w:cs="Times New Roman"/>
                    <w:sz w:val="20"/>
                    <w:szCs w:val="20"/>
                  </w:rPr>
                </w:rPrChange>
              </w:rPr>
              <w:pPrChange w:id="1275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16131011"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55" w:author="瑋婷 徐" w:date="2025-01-03T16:20:00Z" w16du:dateUtc="2025-01-03T08:20:00Z"/>
                <w:rFonts w:asciiTheme="majorEastAsia" w:eastAsia="標楷體" w:hAnsiTheme="majorEastAsia" w:cstheme="majorEastAsia"/>
                <w:rPrChange w:id="12756" w:author="瑋婷 徐" w:date="2025-01-04T22:54:00Z" w16du:dateUtc="2025-01-04T14:54:00Z">
                  <w:rPr>
                    <w:ins w:id="12757" w:author="瑋婷 徐" w:date="2025-01-03T16:20:00Z" w16du:dateUtc="2025-01-03T08:20:00Z"/>
                    <w:rFonts w:ascii="Times New Roman" w:eastAsia="Times New Roman" w:hAnsi="Times New Roman" w:cs="Times New Roman"/>
                    <w:sz w:val="20"/>
                    <w:szCs w:val="20"/>
                  </w:rPr>
                </w:rPrChange>
              </w:rPr>
              <w:pPrChange w:id="1275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745C09A8"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59" w:author="瑋婷 徐" w:date="2025-01-03T16:20:00Z" w16du:dateUtc="2025-01-03T08:20:00Z"/>
                <w:rFonts w:asciiTheme="majorEastAsia" w:eastAsia="標楷體" w:hAnsiTheme="majorEastAsia" w:cstheme="majorEastAsia"/>
                <w:color w:val="000000"/>
                <w:rPrChange w:id="12760" w:author="瑋婷 徐" w:date="2025-01-04T22:54:00Z" w16du:dateUtc="2025-01-04T14:54:00Z">
                  <w:rPr>
                    <w:ins w:id="12761" w:author="瑋婷 徐" w:date="2025-01-03T16:20:00Z" w16du:dateUtc="2025-01-03T08:20:00Z"/>
                    <w:rFonts w:cs="Calibri"/>
                    <w:color w:val="000000"/>
                    <w:sz w:val="22"/>
                  </w:rPr>
                </w:rPrChange>
              </w:rPr>
              <w:pPrChange w:id="1276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763" w:author="瑋婷 徐" w:date="2025-01-03T16:20:00Z" w16du:dateUtc="2025-01-03T08:20:00Z">
              <w:r w:rsidRPr="0068528D">
                <w:rPr>
                  <w:rFonts w:asciiTheme="majorEastAsia" w:eastAsia="標楷體" w:hAnsiTheme="majorEastAsia" w:cstheme="majorEastAsia"/>
                  <w:color w:val="000000"/>
                  <w:rPrChange w:id="12764" w:author="瑋婷 徐" w:date="2025-01-04T22:54:00Z" w16du:dateUtc="2025-01-04T14:54:00Z">
                    <w:rPr>
                      <w:rFonts w:cs="Calibri"/>
                      <w:color w:val="000000"/>
                      <w:sz w:val="22"/>
                    </w:rPr>
                  </w:rPrChange>
                </w:rPr>
                <w:t>*</w:t>
              </w:r>
            </w:ins>
          </w:p>
        </w:tc>
        <w:tc>
          <w:tcPr>
            <w:tcW w:w="172" w:type="pct"/>
            <w:noWrap/>
            <w:hideMark/>
          </w:tcPr>
          <w:p w14:paraId="09EB55B1"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65" w:author="瑋婷 徐" w:date="2025-01-03T16:20:00Z" w16du:dateUtc="2025-01-03T08:20:00Z"/>
                <w:rFonts w:asciiTheme="majorEastAsia" w:eastAsia="標楷體" w:hAnsiTheme="majorEastAsia" w:cstheme="majorEastAsia"/>
                <w:color w:val="000000"/>
                <w:rPrChange w:id="12766" w:author="瑋婷 徐" w:date="2025-01-04T22:54:00Z" w16du:dateUtc="2025-01-04T14:54:00Z">
                  <w:rPr>
                    <w:ins w:id="12767" w:author="瑋婷 徐" w:date="2025-01-03T16:20:00Z" w16du:dateUtc="2025-01-03T08:20:00Z"/>
                    <w:rFonts w:cs="Calibri"/>
                    <w:color w:val="000000"/>
                    <w:sz w:val="22"/>
                  </w:rPr>
                </w:rPrChange>
              </w:rPr>
              <w:pPrChange w:id="1276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769" w:author="瑋婷 徐" w:date="2025-01-03T16:20:00Z" w16du:dateUtc="2025-01-03T08:20:00Z">
              <w:r w:rsidRPr="0068528D">
                <w:rPr>
                  <w:rFonts w:asciiTheme="majorEastAsia" w:eastAsia="標楷體" w:hAnsiTheme="majorEastAsia" w:cstheme="majorEastAsia"/>
                  <w:color w:val="000000"/>
                  <w:rPrChange w:id="12770" w:author="瑋婷 徐" w:date="2025-01-04T22:54:00Z" w16du:dateUtc="2025-01-04T14:54:00Z">
                    <w:rPr>
                      <w:rFonts w:cs="Calibri"/>
                      <w:color w:val="000000"/>
                      <w:sz w:val="22"/>
                    </w:rPr>
                  </w:rPrChange>
                </w:rPr>
                <w:t>*</w:t>
              </w:r>
            </w:ins>
          </w:p>
        </w:tc>
        <w:tc>
          <w:tcPr>
            <w:tcW w:w="172" w:type="pct"/>
            <w:noWrap/>
            <w:hideMark/>
          </w:tcPr>
          <w:p w14:paraId="24430AE5"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71" w:author="瑋婷 徐" w:date="2025-01-03T16:20:00Z" w16du:dateUtc="2025-01-03T08:20:00Z"/>
                <w:rFonts w:asciiTheme="majorEastAsia" w:eastAsia="標楷體" w:hAnsiTheme="majorEastAsia" w:cstheme="majorEastAsia"/>
                <w:color w:val="000000"/>
                <w:rPrChange w:id="12772" w:author="瑋婷 徐" w:date="2025-01-04T22:54:00Z" w16du:dateUtc="2025-01-04T14:54:00Z">
                  <w:rPr>
                    <w:ins w:id="12773" w:author="瑋婷 徐" w:date="2025-01-03T16:20:00Z" w16du:dateUtc="2025-01-03T08:20:00Z"/>
                    <w:rFonts w:cs="Calibri"/>
                    <w:color w:val="000000"/>
                    <w:sz w:val="22"/>
                  </w:rPr>
                </w:rPrChange>
              </w:rPr>
              <w:pPrChange w:id="1277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3B05B162"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75" w:author="瑋婷 徐" w:date="2025-01-03T16:20:00Z" w16du:dateUtc="2025-01-03T08:20:00Z"/>
                <w:rFonts w:asciiTheme="majorEastAsia" w:eastAsia="標楷體" w:hAnsiTheme="majorEastAsia" w:cstheme="majorEastAsia"/>
                <w:rPrChange w:id="12776" w:author="瑋婷 徐" w:date="2025-01-04T22:54:00Z" w16du:dateUtc="2025-01-04T14:54:00Z">
                  <w:rPr>
                    <w:ins w:id="12777" w:author="瑋婷 徐" w:date="2025-01-03T16:20:00Z" w16du:dateUtc="2025-01-03T08:20:00Z"/>
                    <w:rFonts w:ascii="Times New Roman" w:eastAsia="Times New Roman" w:hAnsi="Times New Roman" w:cs="Times New Roman"/>
                    <w:sz w:val="20"/>
                    <w:szCs w:val="20"/>
                  </w:rPr>
                </w:rPrChange>
              </w:rPr>
              <w:pPrChange w:id="1277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6472CD4C"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779" w:author="瑋婷 徐" w:date="2025-01-03T16:20:00Z" w16du:dateUtc="2025-01-03T08:20:00Z"/>
                <w:rFonts w:asciiTheme="majorEastAsia" w:eastAsia="標楷體" w:hAnsiTheme="majorEastAsia" w:cstheme="majorEastAsia"/>
                <w:color w:val="000000"/>
                <w:rPrChange w:id="12780" w:author="瑋婷 徐" w:date="2025-01-04T22:54:00Z" w16du:dateUtc="2025-01-04T14:54:00Z">
                  <w:rPr>
                    <w:ins w:id="12781" w:author="瑋婷 徐" w:date="2025-01-03T16:20:00Z" w16du:dateUtc="2025-01-03T08:20:00Z"/>
                    <w:rFonts w:cs="Calibri"/>
                    <w:color w:val="000000"/>
                    <w:sz w:val="22"/>
                  </w:rPr>
                </w:rPrChange>
              </w:rPr>
              <w:pPrChange w:id="1278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783" w:author="瑋婷 徐" w:date="2025-01-03T16:20:00Z" w16du:dateUtc="2025-01-03T08:20:00Z">
              <w:r w:rsidRPr="0068528D">
                <w:rPr>
                  <w:rFonts w:asciiTheme="majorEastAsia" w:eastAsia="標楷體" w:hAnsiTheme="majorEastAsia" w:cstheme="majorEastAsia"/>
                  <w:color w:val="000000"/>
                  <w:rPrChange w:id="12784" w:author="瑋婷 徐" w:date="2025-01-04T22:54:00Z" w16du:dateUtc="2025-01-04T14:54:00Z">
                    <w:rPr>
                      <w:rFonts w:cs="Calibri"/>
                      <w:color w:val="000000"/>
                      <w:sz w:val="22"/>
                    </w:rPr>
                  </w:rPrChange>
                </w:rPr>
                <w:t>*</w:t>
              </w:r>
            </w:ins>
          </w:p>
        </w:tc>
      </w:tr>
      <w:tr w:rsidR="00313CC9" w:rsidRPr="0068528D" w14:paraId="3B371F10" w14:textId="77777777" w:rsidTr="00313CC9">
        <w:trPr>
          <w:trHeight w:val="300"/>
          <w:ins w:id="12785"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2210E1F0" w14:textId="77777777" w:rsidR="00DA433E" w:rsidRPr="0068528D" w:rsidRDefault="00DA433E">
            <w:pPr>
              <w:spacing w:line="360" w:lineRule="auto"/>
              <w:jc w:val="both"/>
              <w:rPr>
                <w:ins w:id="12786" w:author="瑋婷 徐" w:date="2025-01-03T16:20:00Z" w16du:dateUtc="2025-01-03T08:20:00Z"/>
                <w:rFonts w:asciiTheme="majorEastAsia" w:eastAsia="標楷體" w:hAnsiTheme="majorEastAsia" w:cstheme="majorEastAsia"/>
                <w:b w:val="0"/>
                <w:bCs w:val="0"/>
                <w:color w:val="000000"/>
                <w:rPrChange w:id="12787" w:author="瑋婷 徐" w:date="2025-01-04T22:54:00Z" w16du:dateUtc="2025-01-04T14:54:00Z">
                  <w:rPr>
                    <w:ins w:id="12788" w:author="瑋婷 徐" w:date="2025-01-03T16:20:00Z" w16du:dateUtc="2025-01-03T08:20:00Z"/>
                    <w:rFonts w:cs="Calibri"/>
                    <w:color w:val="000000"/>
                    <w:sz w:val="22"/>
                  </w:rPr>
                </w:rPrChange>
              </w:rPr>
              <w:pPrChange w:id="12789" w:author="瑋婷 徐" w:date="2025-01-03T16:21:00Z" w16du:dateUtc="2025-01-03T08:21:00Z">
                <w:pPr/>
              </w:pPrChange>
            </w:pPr>
            <w:ins w:id="12790" w:author="瑋婷 徐" w:date="2025-01-03T16:20:00Z" w16du:dateUtc="2025-01-03T08:20:00Z">
              <w:r w:rsidRPr="0068528D">
                <w:rPr>
                  <w:rFonts w:asciiTheme="majorEastAsia" w:eastAsia="標楷體" w:hAnsiTheme="majorEastAsia" w:cstheme="majorEastAsia"/>
                  <w:b w:val="0"/>
                  <w:bCs w:val="0"/>
                  <w:color w:val="000000"/>
                  <w:rPrChange w:id="12791" w:author="瑋婷 徐" w:date="2025-01-04T22:54:00Z" w16du:dateUtc="2025-01-04T14:54:00Z">
                    <w:rPr>
                      <w:rFonts w:cs="Calibri"/>
                      <w:color w:val="000000"/>
                      <w:sz w:val="22"/>
                    </w:rPr>
                  </w:rPrChange>
                </w:rPr>
                <w:t>鷦鷯</w:t>
              </w:r>
              <w:r w:rsidRPr="0068528D">
                <w:rPr>
                  <w:rFonts w:asciiTheme="majorEastAsia" w:eastAsia="標楷體" w:hAnsiTheme="majorEastAsia" w:cstheme="majorEastAsia"/>
                  <w:b w:val="0"/>
                  <w:bCs w:val="0"/>
                  <w:color w:val="000000"/>
                  <w:rPrChange w:id="12792" w:author="瑋婷 徐" w:date="2025-01-04T22:54:00Z" w16du:dateUtc="2025-01-04T14:54:00Z">
                    <w:rPr>
                      <w:rFonts w:cs="Calibri"/>
                      <w:color w:val="000000"/>
                      <w:sz w:val="22"/>
                    </w:rPr>
                  </w:rPrChange>
                </w:rPr>
                <w:t xml:space="preserve"> </w:t>
              </w:r>
              <w:r w:rsidRPr="0068528D">
                <w:rPr>
                  <w:rFonts w:asciiTheme="majorEastAsia" w:eastAsia="標楷體" w:hAnsiTheme="majorEastAsia" w:cstheme="majorEastAsia"/>
                  <w:b w:val="0"/>
                  <w:bCs w:val="0"/>
                  <w:color w:val="000000"/>
                  <w:rPrChange w:id="12793" w:author="瑋婷 徐" w:date="2025-01-04T22:54:00Z" w16du:dateUtc="2025-01-04T14:54:00Z">
                    <w:rPr>
                      <w:color w:val="000000"/>
                      <w:sz w:val="22"/>
                    </w:rPr>
                  </w:rPrChange>
                </w:rPr>
                <w:t>※</w:t>
              </w:r>
              <w:r w:rsidRPr="0068528D">
                <w:rPr>
                  <w:rFonts w:asciiTheme="majorEastAsia" w:eastAsia="標楷體" w:hAnsiTheme="majorEastAsia" w:cstheme="majorEastAsia"/>
                  <w:b w:val="0"/>
                  <w:bCs w:val="0"/>
                  <w:color w:val="000000"/>
                  <w:rPrChange w:id="12794" w:author="瑋婷 徐" w:date="2025-01-04T22:54:00Z" w16du:dateUtc="2025-01-04T14:54:00Z">
                    <w:rPr>
                      <w:rFonts w:cs="Calibri"/>
                      <w:color w:val="000000"/>
                      <w:sz w:val="22"/>
                    </w:rPr>
                  </w:rPrChange>
                </w:rPr>
                <w:t xml:space="preserve"> </w:t>
              </w:r>
            </w:ins>
          </w:p>
        </w:tc>
        <w:tc>
          <w:tcPr>
            <w:tcW w:w="1135" w:type="pct"/>
            <w:hideMark/>
          </w:tcPr>
          <w:p w14:paraId="7CB87B11"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795" w:author="瑋婷 徐" w:date="2025-01-03T16:20:00Z" w16du:dateUtc="2025-01-03T08:20:00Z"/>
                <w:rFonts w:asciiTheme="majorEastAsia" w:eastAsia="標楷體" w:hAnsiTheme="majorEastAsia" w:cstheme="majorEastAsia"/>
                <w:i/>
                <w:iCs/>
                <w:color w:val="000000"/>
                <w:rPrChange w:id="12796" w:author="瑋婷 徐" w:date="2025-01-04T22:54:00Z" w16du:dateUtc="2025-01-04T14:54:00Z">
                  <w:rPr>
                    <w:ins w:id="12797" w:author="瑋婷 徐" w:date="2025-01-03T16:20:00Z" w16du:dateUtc="2025-01-03T08:20:00Z"/>
                    <w:rFonts w:cs="Calibri"/>
                    <w:i/>
                    <w:iCs/>
                    <w:color w:val="000000"/>
                    <w:sz w:val="22"/>
                  </w:rPr>
                </w:rPrChange>
              </w:rPr>
              <w:pPrChange w:id="1279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799" w:author="瑋婷 徐" w:date="2025-01-03T16:20:00Z" w16du:dateUtc="2025-01-03T08:20:00Z">
              <w:r w:rsidRPr="0068528D">
                <w:rPr>
                  <w:rFonts w:asciiTheme="majorEastAsia" w:eastAsia="標楷體" w:hAnsiTheme="majorEastAsia" w:cstheme="majorEastAsia"/>
                  <w:i/>
                  <w:iCs/>
                  <w:color w:val="000000"/>
                  <w:rPrChange w:id="12800" w:author="瑋婷 徐" w:date="2025-01-04T22:54:00Z" w16du:dateUtc="2025-01-04T14:54:00Z">
                    <w:rPr>
                      <w:rFonts w:cs="Calibri"/>
                      <w:i/>
                      <w:iCs/>
                      <w:color w:val="000000"/>
                      <w:sz w:val="22"/>
                    </w:rPr>
                  </w:rPrChange>
                </w:rPr>
                <w:t>Troglodytes troglodytes</w:t>
              </w:r>
            </w:ins>
          </w:p>
        </w:tc>
        <w:tc>
          <w:tcPr>
            <w:tcW w:w="127" w:type="pct"/>
            <w:noWrap/>
            <w:hideMark/>
          </w:tcPr>
          <w:p w14:paraId="4C5634EF"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01" w:author="瑋婷 徐" w:date="2025-01-03T16:20:00Z" w16du:dateUtc="2025-01-03T08:20:00Z"/>
                <w:rFonts w:asciiTheme="majorEastAsia" w:eastAsia="標楷體" w:hAnsiTheme="majorEastAsia" w:cstheme="majorEastAsia"/>
                <w:i/>
                <w:iCs/>
                <w:color w:val="000000"/>
                <w:rPrChange w:id="12802" w:author="瑋婷 徐" w:date="2025-01-04T22:54:00Z" w16du:dateUtc="2025-01-04T14:54:00Z">
                  <w:rPr>
                    <w:ins w:id="12803" w:author="瑋婷 徐" w:date="2025-01-03T16:20:00Z" w16du:dateUtc="2025-01-03T08:20:00Z"/>
                    <w:rFonts w:cs="Calibri"/>
                    <w:i/>
                    <w:iCs/>
                    <w:color w:val="000000"/>
                    <w:sz w:val="22"/>
                  </w:rPr>
                </w:rPrChange>
              </w:rPr>
              <w:pPrChange w:id="1280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2239951C"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05" w:author="瑋婷 徐" w:date="2025-01-03T16:20:00Z" w16du:dateUtc="2025-01-03T08:20:00Z"/>
                <w:rFonts w:asciiTheme="majorEastAsia" w:eastAsia="標楷體" w:hAnsiTheme="majorEastAsia" w:cstheme="majorEastAsia"/>
                <w:rPrChange w:id="12806" w:author="瑋婷 徐" w:date="2025-01-04T22:54:00Z" w16du:dateUtc="2025-01-04T14:54:00Z">
                  <w:rPr>
                    <w:ins w:id="12807" w:author="瑋婷 徐" w:date="2025-01-03T16:20:00Z" w16du:dateUtc="2025-01-03T08:20:00Z"/>
                    <w:rFonts w:ascii="Times New Roman" w:eastAsia="Times New Roman" w:hAnsi="Times New Roman" w:cs="Times New Roman"/>
                    <w:sz w:val="20"/>
                    <w:szCs w:val="20"/>
                  </w:rPr>
                </w:rPrChange>
              </w:rPr>
              <w:pPrChange w:id="128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161A164F"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09" w:author="瑋婷 徐" w:date="2025-01-03T16:20:00Z" w16du:dateUtc="2025-01-03T08:20:00Z"/>
                <w:rFonts w:asciiTheme="majorEastAsia" w:eastAsia="標楷體" w:hAnsiTheme="majorEastAsia" w:cstheme="majorEastAsia"/>
                <w:rPrChange w:id="12810" w:author="瑋婷 徐" w:date="2025-01-04T22:54:00Z" w16du:dateUtc="2025-01-04T14:54:00Z">
                  <w:rPr>
                    <w:ins w:id="12811" w:author="瑋婷 徐" w:date="2025-01-03T16:20:00Z" w16du:dateUtc="2025-01-03T08:20:00Z"/>
                    <w:rFonts w:ascii="Times New Roman" w:eastAsia="Times New Roman" w:hAnsi="Times New Roman" w:cs="Times New Roman"/>
                    <w:sz w:val="20"/>
                    <w:szCs w:val="20"/>
                  </w:rPr>
                </w:rPrChange>
              </w:rPr>
              <w:pPrChange w:id="128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01D6A4F4"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13" w:author="瑋婷 徐" w:date="2025-01-03T16:20:00Z" w16du:dateUtc="2025-01-03T08:20:00Z"/>
                <w:rFonts w:asciiTheme="majorEastAsia" w:eastAsia="標楷體" w:hAnsiTheme="majorEastAsia" w:cstheme="majorEastAsia"/>
                <w:rPrChange w:id="12814" w:author="瑋婷 徐" w:date="2025-01-04T22:54:00Z" w16du:dateUtc="2025-01-04T14:54:00Z">
                  <w:rPr>
                    <w:ins w:id="12815" w:author="瑋婷 徐" w:date="2025-01-03T16:20:00Z" w16du:dateUtc="2025-01-03T08:20:00Z"/>
                    <w:rFonts w:ascii="Times New Roman" w:eastAsia="Times New Roman" w:hAnsi="Times New Roman" w:cs="Times New Roman"/>
                    <w:sz w:val="20"/>
                    <w:szCs w:val="20"/>
                  </w:rPr>
                </w:rPrChange>
              </w:rPr>
              <w:pPrChange w:id="128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2282C65C"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17" w:author="瑋婷 徐" w:date="2025-01-03T16:20:00Z" w16du:dateUtc="2025-01-03T08:20:00Z"/>
                <w:rFonts w:asciiTheme="majorEastAsia" w:eastAsia="標楷體" w:hAnsiTheme="majorEastAsia" w:cstheme="majorEastAsia"/>
                <w:rPrChange w:id="12818" w:author="瑋婷 徐" w:date="2025-01-04T22:54:00Z" w16du:dateUtc="2025-01-04T14:54:00Z">
                  <w:rPr>
                    <w:ins w:id="12819" w:author="瑋婷 徐" w:date="2025-01-03T16:20:00Z" w16du:dateUtc="2025-01-03T08:20:00Z"/>
                    <w:rFonts w:ascii="Times New Roman" w:eastAsia="Times New Roman" w:hAnsi="Times New Roman" w:cs="Times New Roman"/>
                    <w:sz w:val="20"/>
                    <w:szCs w:val="20"/>
                  </w:rPr>
                </w:rPrChange>
              </w:rPr>
              <w:pPrChange w:id="128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0E00873A"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21" w:author="瑋婷 徐" w:date="2025-01-03T16:20:00Z" w16du:dateUtc="2025-01-03T08:20:00Z"/>
                <w:rFonts w:asciiTheme="majorEastAsia" w:eastAsia="標楷體" w:hAnsiTheme="majorEastAsia" w:cstheme="majorEastAsia"/>
                <w:rPrChange w:id="12822" w:author="瑋婷 徐" w:date="2025-01-04T22:54:00Z" w16du:dateUtc="2025-01-04T14:54:00Z">
                  <w:rPr>
                    <w:ins w:id="12823" w:author="瑋婷 徐" w:date="2025-01-03T16:20:00Z" w16du:dateUtc="2025-01-03T08:20:00Z"/>
                    <w:rFonts w:ascii="Times New Roman" w:eastAsia="Times New Roman" w:hAnsi="Times New Roman" w:cs="Times New Roman"/>
                    <w:sz w:val="20"/>
                    <w:szCs w:val="20"/>
                  </w:rPr>
                </w:rPrChange>
              </w:rPr>
              <w:pPrChange w:id="128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tcPr>
          <w:p w14:paraId="59A1ED50" w14:textId="77777777" w:rsidR="00DA433E" w:rsidRPr="0068528D"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2825" w:author="瑋婷 徐" w:date="2025-01-03T16:33:00Z" w16du:dateUtc="2025-01-03T08:33:00Z"/>
                <w:rFonts w:asciiTheme="majorEastAsia" w:eastAsia="標楷體" w:hAnsiTheme="majorEastAsia" w:cstheme="majorEastAsia"/>
              </w:rPr>
            </w:pPr>
          </w:p>
        </w:tc>
        <w:tc>
          <w:tcPr>
            <w:tcW w:w="127" w:type="pct"/>
            <w:noWrap/>
            <w:hideMark/>
          </w:tcPr>
          <w:p w14:paraId="45507158" w14:textId="283A24C9"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26" w:author="瑋婷 徐" w:date="2025-01-03T16:20:00Z" w16du:dateUtc="2025-01-03T08:20:00Z"/>
                <w:rFonts w:asciiTheme="majorEastAsia" w:eastAsia="標楷體" w:hAnsiTheme="majorEastAsia" w:cstheme="majorEastAsia"/>
                <w:rPrChange w:id="12827" w:author="瑋婷 徐" w:date="2025-01-04T22:54:00Z" w16du:dateUtc="2025-01-04T14:54:00Z">
                  <w:rPr>
                    <w:ins w:id="12828" w:author="瑋婷 徐" w:date="2025-01-03T16:20:00Z" w16du:dateUtc="2025-01-03T08:20:00Z"/>
                    <w:rFonts w:ascii="Times New Roman" w:eastAsia="Times New Roman" w:hAnsi="Times New Roman" w:cs="Times New Roman"/>
                    <w:sz w:val="20"/>
                    <w:szCs w:val="20"/>
                  </w:rPr>
                </w:rPrChange>
              </w:rPr>
              <w:pPrChange w:id="128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3A191C6E"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30" w:author="瑋婷 徐" w:date="2025-01-03T16:20:00Z" w16du:dateUtc="2025-01-03T08:20:00Z"/>
                <w:rFonts w:asciiTheme="majorEastAsia" w:eastAsia="標楷體" w:hAnsiTheme="majorEastAsia" w:cstheme="majorEastAsia"/>
                <w:rPrChange w:id="12831" w:author="瑋婷 徐" w:date="2025-01-04T22:54:00Z" w16du:dateUtc="2025-01-04T14:54:00Z">
                  <w:rPr>
                    <w:ins w:id="12832" w:author="瑋婷 徐" w:date="2025-01-03T16:20:00Z" w16du:dateUtc="2025-01-03T08:20:00Z"/>
                    <w:rFonts w:ascii="Times New Roman" w:eastAsia="Times New Roman" w:hAnsi="Times New Roman" w:cs="Times New Roman"/>
                    <w:sz w:val="20"/>
                    <w:szCs w:val="20"/>
                  </w:rPr>
                </w:rPrChange>
              </w:rPr>
              <w:pPrChange w:id="128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0646B2B"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34" w:author="瑋婷 徐" w:date="2025-01-03T16:20:00Z" w16du:dateUtc="2025-01-03T08:20:00Z"/>
                <w:rFonts w:asciiTheme="majorEastAsia" w:eastAsia="標楷體" w:hAnsiTheme="majorEastAsia" w:cstheme="majorEastAsia"/>
                <w:rPrChange w:id="12835" w:author="瑋婷 徐" w:date="2025-01-04T22:54:00Z" w16du:dateUtc="2025-01-04T14:54:00Z">
                  <w:rPr>
                    <w:ins w:id="12836" w:author="瑋婷 徐" w:date="2025-01-03T16:20:00Z" w16du:dateUtc="2025-01-03T08:20:00Z"/>
                    <w:rFonts w:ascii="Times New Roman" w:eastAsia="Times New Roman" w:hAnsi="Times New Roman" w:cs="Times New Roman"/>
                    <w:sz w:val="20"/>
                    <w:szCs w:val="20"/>
                  </w:rPr>
                </w:rPrChange>
              </w:rPr>
              <w:pPrChange w:id="128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57704E33"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38" w:author="瑋婷 徐" w:date="2025-01-03T16:20:00Z" w16du:dateUtc="2025-01-03T08:20:00Z"/>
                <w:rFonts w:asciiTheme="majorEastAsia" w:eastAsia="標楷體" w:hAnsiTheme="majorEastAsia" w:cstheme="majorEastAsia"/>
                <w:rPrChange w:id="12839" w:author="瑋婷 徐" w:date="2025-01-04T22:54:00Z" w16du:dateUtc="2025-01-04T14:54:00Z">
                  <w:rPr>
                    <w:ins w:id="12840" w:author="瑋婷 徐" w:date="2025-01-03T16:20:00Z" w16du:dateUtc="2025-01-03T08:20:00Z"/>
                    <w:rFonts w:ascii="Times New Roman" w:eastAsia="Times New Roman" w:hAnsi="Times New Roman" w:cs="Times New Roman"/>
                    <w:sz w:val="20"/>
                    <w:szCs w:val="20"/>
                  </w:rPr>
                </w:rPrChange>
              </w:rPr>
              <w:pPrChange w:id="128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tcPr>
          <w:p w14:paraId="09A2B764" w14:textId="77777777" w:rsidR="00DA433E" w:rsidRPr="0068528D"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2842" w:author="瑋婷 徐" w:date="2025-01-03T16:33:00Z" w16du:dateUtc="2025-01-03T08:33:00Z"/>
                <w:rFonts w:asciiTheme="majorEastAsia" w:eastAsia="標楷體" w:hAnsiTheme="majorEastAsia" w:cstheme="majorEastAsia"/>
              </w:rPr>
            </w:pPr>
          </w:p>
        </w:tc>
        <w:tc>
          <w:tcPr>
            <w:tcW w:w="172" w:type="pct"/>
            <w:noWrap/>
            <w:hideMark/>
          </w:tcPr>
          <w:p w14:paraId="0A74E4DB" w14:textId="422E69EE"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43" w:author="瑋婷 徐" w:date="2025-01-03T16:20:00Z" w16du:dateUtc="2025-01-03T08:20:00Z"/>
                <w:rFonts w:asciiTheme="majorEastAsia" w:eastAsia="標楷體" w:hAnsiTheme="majorEastAsia" w:cstheme="majorEastAsia"/>
                <w:rPrChange w:id="12844" w:author="瑋婷 徐" w:date="2025-01-04T22:54:00Z" w16du:dateUtc="2025-01-04T14:54:00Z">
                  <w:rPr>
                    <w:ins w:id="12845" w:author="瑋婷 徐" w:date="2025-01-03T16:20:00Z" w16du:dateUtc="2025-01-03T08:20:00Z"/>
                    <w:rFonts w:ascii="Times New Roman" w:eastAsia="Times New Roman" w:hAnsi="Times New Roman" w:cs="Times New Roman"/>
                    <w:sz w:val="20"/>
                    <w:szCs w:val="20"/>
                  </w:rPr>
                </w:rPrChange>
              </w:rPr>
              <w:pPrChange w:id="1284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417C4F5E"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47" w:author="瑋婷 徐" w:date="2025-01-03T16:20:00Z" w16du:dateUtc="2025-01-03T08:20:00Z"/>
                <w:rFonts w:asciiTheme="majorEastAsia" w:eastAsia="標楷體" w:hAnsiTheme="majorEastAsia" w:cstheme="majorEastAsia"/>
                <w:rPrChange w:id="12848" w:author="瑋婷 徐" w:date="2025-01-04T22:54:00Z" w16du:dateUtc="2025-01-04T14:54:00Z">
                  <w:rPr>
                    <w:ins w:id="12849" w:author="瑋婷 徐" w:date="2025-01-03T16:20:00Z" w16du:dateUtc="2025-01-03T08:20:00Z"/>
                    <w:rFonts w:ascii="Times New Roman" w:eastAsia="Times New Roman" w:hAnsi="Times New Roman" w:cs="Times New Roman"/>
                    <w:sz w:val="20"/>
                    <w:szCs w:val="20"/>
                  </w:rPr>
                </w:rPrChange>
              </w:rPr>
              <w:pPrChange w:id="1285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58FDB0A0"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51" w:author="瑋婷 徐" w:date="2025-01-03T16:20:00Z" w16du:dateUtc="2025-01-03T08:20:00Z"/>
                <w:rFonts w:asciiTheme="majorEastAsia" w:eastAsia="標楷體" w:hAnsiTheme="majorEastAsia" w:cstheme="majorEastAsia"/>
                <w:rPrChange w:id="12852" w:author="瑋婷 徐" w:date="2025-01-04T22:54:00Z" w16du:dateUtc="2025-01-04T14:54:00Z">
                  <w:rPr>
                    <w:ins w:id="12853" w:author="瑋婷 徐" w:date="2025-01-03T16:20:00Z" w16du:dateUtc="2025-01-03T08:20:00Z"/>
                    <w:rFonts w:ascii="Times New Roman" w:eastAsia="Times New Roman" w:hAnsi="Times New Roman" w:cs="Times New Roman"/>
                    <w:sz w:val="20"/>
                    <w:szCs w:val="20"/>
                  </w:rPr>
                </w:rPrChange>
              </w:rPr>
              <w:pPrChange w:id="1285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76DBE0C"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55" w:author="瑋婷 徐" w:date="2025-01-03T16:20:00Z" w16du:dateUtc="2025-01-03T08:20:00Z"/>
                <w:rFonts w:asciiTheme="majorEastAsia" w:eastAsia="標楷體" w:hAnsiTheme="majorEastAsia" w:cstheme="majorEastAsia"/>
                <w:rPrChange w:id="12856" w:author="瑋婷 徐" w:date="2025-01-04T22:54:00Z" w16du:dateUtc="2025-01-04T14:54:00Z">
                  <w:rPr>
                    <w:ins w:id="12857" w:author="瑋婷 徐" w:date="2025-01-03T16:20:00Z" w16du:dateUtc="2025-01-03T08:20:00Z"/>
                    <w:rFonts w:ascii="Times New Roman" w:eastAsia="Times New Roman" w:hAnsi="Times New Roman" w:cs="Times New Roman"/>
                    <w:sz w:val="20"/>
                    <w:szCs w:val="20"/>
                  </w:rPr>
                </w:rPrChange>
              </w:rPr>
              <w:pPrChange w:id="1285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6820969E"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59" w:author="瑋婷 徐" w:date="2025-01-03T16:20:00Z" w16du:dateUtc="2025-01-03T08:20:00Z"/>
                <w:rFonts w:asciiTheme="majorEastAsia" w:eastAsia="標楷體" w:hAnsiTheme="majorEastAsia" w:cstheme="majorEastAsia"/>
                <w:rPrChange w:id="12860" w:author="瑋婷 徐" w:date="2025-01-04T22:54:00Z" w16du:dateUtc="2025-01-04T14:54:00Z">
                  <w:rPr>
                    <w:ins w:id="12861" w:author="瑋婷 徐" w:date="2025-01-03T16:20:00Z" w16du:dateUtc="2025-01-03T08:20:00Z"/>
                    <w:rFonts w:ascii="Times New Roman" w:eastAsia="Times New Roman" w:hAnsi="Times New Roman" w:cs="Times New Roman"/>
                    <w:sz w:val="20"/>
                    <w:szCs w:val="20"/>
                  </w:rPr>
                </w:rPrChange>
              </w:rPr>
              <w:pPrChange w:id="1286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453F1772"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63" w:author="瑋婷 徐" w:date="2025-01-03T16:20:00Z" w16du:dateUtc="2025-01-03T08:20:00Z"/>
                <w:rFonts w:asciiTheme="majorEastAsia" w:eastAsia="標楷體" w:hAnsiTheme="majorEastAsia" w:cstheme="majorEastAsia"/>
                <w:rPrChange w:id="12864" w:author="瑋婷 徐" w:date="2025-01-04T22:54:00Z" w16du:dateUtc="2025-01-04T14:54:00Z">
                  <w:rPr>
                    <w:ins w:id="12865" w:author="瑋婷 徐" w:date="2025-01-03T16:20:00Z" w16du:dateUtc="2025-01-03T08:20:00Z"/>
                    <w:rFonts w:ascii="Times New Roman" w:eastAsia="Times New Roman" w:hAnsi="Times New Roman" w:cs="Times New Roman"/>
                    <w:sz w:val="20"/>
                    <w:szCs w:val="20"/>
                  </w:rPr>
                </w:rPrChange>
              </w:rPr>
              <w:pPrChange w:id="1286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20734768"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67" w:author="瑋婷 徐" w:date="2025-01-03T16:20:00Z" w16du:dateUtc="2025-01-03T08:20:00Z"/>
                <w:rFonts w:asciiTheme="majorEastAsia" w:eastAsia="標楷體" w:hAnsiTheme="majorEastAsia" w:cstheme="majorEastAsia"/>
                <w:color w:val="000000"/>
                <w:rPrChange w:id="12868" w:author="瑋婷 徐" w:date="2025-01-04T22:54:00Z" w16du:dateUtc="2025-01-04T14:54:00Z">
                  <w:rPr>
                    <w:ins w:id="12869" w:author="瑋婷 徐" w:date="2025-01-03T16:20:00Z" w16du:dateUtc="2025-01-03T08:20:00Z"/>
                    <w:rFonts w:cs="Calibri"/>
                    <w:color w:val="000000"/>
                    <w:sz w:val="22"/>
                  </w:rPr>
                </w:rPrChange>
              </w:rPr>
              <w:pPrChange w:id="128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871" w:author="瑋婷 徐" w:date="2025-01-03T16:20:00Z" w16du:dateUtc="2025-01-03T08:20:00Z">
              <w:r w:rsidRPr="0068528D">
                <w:rPr>
                  <w:rFonts w:asciiTheme="majorEastAsia" w:eastAsia="標楷體" w:hAnsiTheme="majorEastAsia" w:cstheme="majorEastAsia"/>
                  <w:color w:val="000000"/>
                  <w:rPrChange w:id="12872" w:author="瑋婷 徐" w:date="2025-01-04T22:54:00Z" w16du:dateUtc="2025-01-04T14:54:00Z">
                    <w:rPr>
                      <w:rFonts w:cs="Calibri"/>
                      <w:color w:val="000000"/>
                      <w:sz w:val="22"/>
                    </w:rPr>
                  </w:rPrChange>
                </w:rPr>
                <w:t>*</w:t>
              </w:r>
            </w:ins>
          </w:p>
        </w:tc>
        <w:tc>
          <w:tcPr>
            <w:tcW w:w="172" w:type="pct"/>
            <w:noWrap/>
            <w:hideMark/>
          </w:tcPr>
          <w:p w14:paraId="01873634"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873" w:author="瑋婷 徐" w:date="2025-01-03T16:20:00Z" w16du:dateUtc="2025-01-03T08:20:00Z"/>
                <w:rFonts w:asciiTheme="majorEastAsia" w:eastAsia="標楷體" w:hAnsiTheme="majorEastAsia" w:cstheme="majorEastAsia"/>
                <w:color w:val="000000"/>
                <w:rPrChange w:id="12874" w:author="瑋婷 徐" w:date="2025-01-04T22:54:00Z" w16du:dateUtc="2025-01-04T14:54:00Z">
                  <w:rPr>
                    <w:ins w:id="12875" w:author="瑋婷 徐" w:date="2025-01-03T16:20:00Z" w16du:dateUtc="2025-01-03T08:20:00Z"/>
                    <w:rFonts w:cs="Calibri"/>
                    <w:color w:val="000000"/>
                    <w:sz w:val="22"/>
                  </w:rPr>
                </w:rPrChange>
              </w:rPr>
              <w:pPrChange w:id="1287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68528D" w14:paraId="345B31C5" w14:textId="77777777" w:rsidTr="00313CC9">
        <w:trPr>
          <w:cnfStyle w:val="000000100000" w:firstRow="0" w:lastRow="0" w:firstColumn="0" w:lastColumn="0" w:oddVBand="0" w:evenVBand="0" w:oddHBand="1" w:evenHBand="0" w:firstRowFirstColumn="0" w:firstRowLastColumn="0" w:lastRowFirstColumn="0" w:lastRowLastColumn="0"/>
          <w:trHeight w:val="300"/>
          <w:ins w:id="12877"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4CAF8F2A" w14:textId="77777777" w:rsidR="00DA433E" w:rsidRPr="0068528D" w:rsidRDefault="00DA433E">
            <w:pPr>
              <w:spacing w:line="360" w:lineRule="auto"/>
              <w:jc w:val="both"/>
              <w:rPr>
                <w:ins w:id="12878" w:author="瑋婷 徐" w:date="2025-01-03T16:20:00Z" w16du:dateUtc="2025-01-03T08:20:00Z"/>
                <w:rFonts w:asciiTheme="majorEastAsia" w:eastAsia="標楷體" w:hAnsiTheme="majorEastAsia" w:cstheme="majorEastAsia"/>
                <w:b w:val="0"/>
                <w:bCs w:val="0"/>
                <w:color w:val="000000"/>
                <w:rPrChange w:id="12879" w:author="瑋婷 徐" w:date="2025-01-04T22:54:00Z" w16du:dateUtc="2025-01-04T14:54:00Z">
                  <w:rPr>
                    <w:ins w:id="12880" w:author="瑋婷 徐" w:date="2025-01-03T16:20:00Z" w16du:dateUtc="2025-01-03T08:20:00Z"/>
                    <w:rFonts w:cs="Calibri"/>
                    <w:color w:val="000000"/>
                    <w:sz w:val="22"/>
                  </w:rPr>
                </w:rPrChange>
              </w:rPr>
              <w:pPrChange w:id="12881" w:author="瑋婷 徐" w:date="2025-01-03T16:21:00Z" w16du:dateUtc="2025-01-03T08:21:00Z">
                <w:pPr/>
              </w:pPrChange>
            </w:pPr>
            <w:ins w:id="12882" w:author="瑋婷 徐" w:date="2025-01-03T16:20:00Z" w16du:dateUtc="2025-01-03T08:20:00Z">
              <w:r w:rsidRPr="0068528D">
                <w:rPr>
                  <w:rFonts w:asciiTheme="majorEastAsia" w:eastAsia="標楷體" w:hAnsiTheme="majorEastAsia" w:cstheme="majorEastAsia"/>
                  <w:b w:val="0"/>
                  <w:bCs w:val="0"/>
                  <w:color w:val="000000"/>
                  <w:rPrChange w:id="12883" w:author="瑋婷 徐" w:date="2025-01-04T22:54:00Z" w16du:dateUtc="2025-01-04T14:54:00Z">
                    <w:rPr>
                      <w:rFonts w:cs="Calibri"/>
                      <w:color w:val="000000"/>
                      <w:sz w:val="22"/>
                    </w:rPr>
                  </w:rPrChange>
                </w:rPr>
                <w:t>亞洲輝椋鳥</w:t>
              </w:r>
              <w:r w:rsidRPr="0068528D">
                <w:rPr>
                  <w:rFonts w:asciiTheme="majorEastAsia" w:eastAsia="標楷體" w:hAnsiTheme="majorEastAsia" w:cstheme="majorEastAsia"/>
                  <w:b w:val="0"/>
                  <w:bCs w:val="0"/>
                  <w:color w:val="000000"/>
                  <w:rPrChange w:id="12884" w:author="瑋婷 徐" w:date="2025-01-04T22:54:00Z" w16du:dateUtc="2025-01-04T14:54:00Z">
                    <w:rPr>
                      <w:rFonts w:cs="Calibri"/>
                      <w:color w:val="000000"/>
                      <w:sz w:val="22"/>
                    </w:rPr>
                  </w:rPrChange>
                </w:rPr>
                <w:t xml:space="preserve"> </w:t>
              </w:r>
            </w:ins>
          </w:p>
        </w:tc>
        <w:tc>
          <w:tcPr>
            <w:tcW w:w="1135" w:type="pct"/>
            <w:hideMark/>
          </w:tcPr>
          <w:p w14:paraId="06142836"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885" w:author="瑋婷 徐" w:date="2025-01-03T16:20:00Z" w16du:dateUtc="2025-01-03T08:20:00Z"/>
                <w:rFonts w:asciiTheme="majorEastAsia" w:eastAsia="標楷體" w:hAnsiTheme="majorEastAsia" w:cstheme="majorEastAsia"/>
                <w:i/>
                <w:iCs/>
                <w:color w:val="000000"/>
                <w:rPrChange w:id="12886" w:author="瑋婷 徐" w:date="2025-01-04T22:54:00Z" w16du:dateUtc="2025-01-04T14:54:00Z">
                  <w:rPr>
                    <w:ins w:id="12887" w:author="瑋婷 徐" w:date="2025-01-03T16:20:00Z" w16du:dateUtc="2025-01-03T08:20:00Z"/>
                    <w:rFonts w:cs="Calibri"/>
                    <w:i/>
                    <w:iCs/>
                    <w:color w:val="000000"/>
                    <w:sz w:val="22"/>
                  </w:rPr>
                </w:rPrChange>
              </w:rPr>
              <w:pPrChange w:id="1288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889" w:author="瑋婷 徐" w:date="2025-01-03T16:20:00Z" w16du:dateUtc="2025-01-03T08:20:00Z">
              <w:r w:rsidRPr="0068528D">
                <w:rPr>
                  <w:rFonts w:asciiTheme="majorEastAsia" w:eastAsia="標楷體" w:hAnsiTheme="majorEastAsia" w:cstheme="majorEastAsia"/>
                  <w:i/>
                  <w:iCs/>
                  <w:color w:val="000000"/>
                  <w:rPrChange w:id="12890" w:author="瑋婷 徐" w:date="2025-01-04T22:54:00Z" w16du:dateUtc="2025-01-04T14:54:00Z">
                    <w:rPr>
                      <w:rFonts w:cs="Calibri"/>
                      <w:i/>
                      <w:iCs/>
                      <w:color w:val="000000"/>
                      <w:sz w:val="22"/>
                    </w:rPr>
                  </w:rPrChange>
                </w:rPr>
                <w:t>Aplonis panayensis</w:t>
              </w:r>
            </w:ins>
          </w:p>
        </w:tc>
        <w:tc>
          <w:tcPr>
            <w:tcW w:w="127" w:type="pct"/>
            <w:noWrap/>
            <w:hideMark/>
          </w:tcPr>
          <w:p w14:paraId="4E574CF3"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891" w:author="瑋婷 徐" w:date="2025-01-03T16:20:00Z" w16du:dateUtc="2025-01-03T08:20:00Z"/>
                <w:rFonts w:asciiTheme="majorEastAsia" w:eastAsia="標楷體" w:hAnsiTheme="majorEastAsia" w:cstheme="majorEastAsia"/>
                <w:color w:val="000000"/>
                <w:rPrChange w:id="12892" w:author="瑋婷 徐" w:date="2025-01-04T22:54:00Z" w16du:dateUtc="2025-01-04T14:54:00Z">
                  <w:rPr>
                    <w:ins w:id="12893" w:author="瑋婷 徐" w:date="2025-01-03T16:20:00Z" w16du:dateUtc="2025-01-03T08:20:00Z"/>
                    <w:rFonts w:cs="Calibri"/>
                    <w:color w:val="000000"/>
                    <w:sz w:val="22"/>
                  </w:rPr>
                </w:rPrChange>
              </w:rPr>
              <w:pPrChange w:id="1289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2895" w:author="瑋婷 徐" w:date="2025-01-03T16:20:00Z" w16du:dateUtc="2025-01-03T08:20:00Z">
              <w:r w:rsidRPr="0068528D">
                <w:rPr>
                  <w:rFonts w:asciiTheme="majorEastAsia" w:eastAsia="標楷體" w:hAnsiTheme="majorEastAsia" w:cstheme="majorEastAsia"/>
                  <w:color w:val="000000"/>
                  <w:rPrChange w:id="12896" w:author="瑋婷 徐" w:date="2025-01-04T22:54:00Z" w16du:dateUtc="2025-01-04T14:54:00Z">
                    <w:rPr>
                      <w:rFonts w:cs="Calibri"/>
                      <w:color w:val="000000"/>
                      <w:sz w:val="22"/>
                    </w:rPr>
                  </w:rPrChange>
                </w:rPr>
                <w:t>*</w:t>
              </w:r>
            </w:ins>
          </w:p>
        </w:tc>
        <w:tc>
          <w:tcPr>
            <w:tcW w:w="127" w:type="pct"/>
            <w:noWrap/>
            <w:hideMark/>
          </w:tcPr>
          <w:p w14:paraId="062FDC00"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897" w:author="瑋婷 徐" w:date="2025-01-03T16:20:00Z" w16du:dateUtc="2025-01-03T08:20:00Z"/>
                <w:rFonts w:asciiTheme="majorEastAsia" w:eastAsia="標楷體" w:hAnsiTheme="majorEastAsia" w:cstheme="majorEastAsia"/>
                <w:color w:val="000000"/>
                <w:rPrChange w:id="12898" w:author="瑋婷 徐" w:date="2025-01-04T22:54:00Z" w16du:dateUtc="2025-01-04T14:54:00Z">
                  <w:rPr>
                    <w:ins w:id="12899" w:author="瑋婷 徐" w:date="2025-01-03T16:20:00Z" w16du:dateUtc="2025-01-03T08:20:00Z"/>
                    <w:rFonts w:cs="Calibri"/>
                    <w:color w:val="000000"/>
                    <w:sz w:val="22"/>
                  </w:rPr>
                </w:rPrChange>
              </w:rPr>
              <w:pPrChange w:id="1290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751797AE"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901" w:author="瑋婷 徐" w:date="2025-01-03T16:20:00Z" w16du:dateUtc="2025-01-03T08:20:00Z"/>
                <w:rFonts w:asciiTheme="majorEastAsia" w:eastAsia="標楷體" w:hAnsiTheme="majorEastAsia" w:cstheme="majorEastAsia"/>
                <w:rPrChange w:id="12902" w:author="瑋婷 徐" w:date="2025-01-04T22:54:00Z" w16du:dateUtc="2025-01-04T14:54:00Z">
                  <w:rPr>
                    <w:ins w:id="12903" w:author="瑋婷 徐" w:date="2025-01-03T16:20:00Z" w16du:dateUtc="2025-01-03T08:20:00Z"/>
                    <w:rFonts w:ascii="Times New Roman" w:eastAsia="Times New Roman" w:hAnsi="Times New Roman" w:cs="Times New Roman"/>
                    <w:sz w:val="20"/>
                    <w:szCs w:val="20"/>
                  </w:rPr>
                </w:rPrChange>
              </w:rPr>
              <w:pPrChange w:id="1290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2522EA72"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905" w:author="瑋婷 徐" w:date="2025-01-03T16:20:00Z" w16du:dateUtc="2025-01-03T08:20:00Z"/>
                <w:rFonts w:asciiTheme="majorEastAsia" w:eastAsia="標楷體" w:hAnsiTheme="majorEastAsia" w:cstheme="majorEastAsia"/>
                <w:rPrChange w:id="12906" w:author="瑋婷 徐" w:date="2025-01-04T22:54:00Z" w16du:dateUtc="2025-01-04T14:54:00Z">
                  <w:rPr>
                    <w:ins w:id="12907" w:author="瑋婷 徐" w:date="2025-01-03T16:20:00Z" w16du:dateUtc="2025-01-03T08:20:00Z"/>
                    <w:rFonts w:ascii="Times New Roman" w:eastAsia="Times New Roman" w:hAnsi="Times New Roman" w:cs="Times New Roman"/>
                    <w:sz w:val="20"/>
                    <w:szCs w:val="20"/>
                  </w:rPr>
                </w:rPrChange>
              </w:rPr>
              <w:pPrChange w:id="129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4788D12F"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909" w:author="瑋婷 徐" w:date="2025-01-03T16:20:00Z" w16du:dateUtc="2025-01-03T08:20:00Z"/>
                <w:rFonts w:asciiTheme="majorEastAsia" w:eastAsia="標楷體" w:hAnsiTheme="majorEastAsia" w:cstheme="majorEastAsia"/>
                <w:rPrChange w:id="12910" w:author="瑋婷 徐" w:date="2025-01-04T22:54:00Z" w16du:dateUtc="2025-01-04T14:54:00Z">
                  <w:rPr>
                    <w:ins w:id="12911" w:author="瑋婷 徐" w:date="2025-01-03T16:20:00Z" w16du:dateUtc="2025-01-03T08:20:00Z"/>
                    <w:rFonts w:ascii="Times New Roman" w:eastAsia="Times New Roman" w:hAnsi="Times New Roman" w:cs="Times New Roman"/>
                    <w:sz w:val="20"/>
                    <w:szCs w:val="20"/>
                  </w:rPr>
                </w:rPrChange>
              </w:rPr>
              <w:pPrChange w:id="1291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66CDD3A2"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913" w:author="瑋婷 徐" w:date="2025-01-03T16:20:00Z" w16du:dateUtc="2025-01-03T08:20:00Z"/>
                <w:rFonts w:asciiTheme="majorEastAsia" w:eastAsia="標楷體" w:hAnsiTheme="majorEastAsia" w:cstheme="majorEastAsia"/>
                <w:rPrChange w:id="12914" w:author="瑋婷 徐" w:date="2025-01-04T22:54:00Z" w16du:dateUtc="2025-01-04T14:54:00Z">
                  <w:rPr>
                    <w:ins w:id="12915" w:author="瑋婷 徐" w:date="2025-01-03T16:20:00Z" w16du:dateUtc="2025-01-03T08:20:00Z"/>
                    <w:rFonts w:ascii="Times New Roman" w:eastAsia="Times New Roman" w:hAnsi="Times New Roman" w:cs="Times New Roman"/>
                    <w:sz w:val="20"/>
                    <w:szCs w:val="20"/>
                  </w:rPr>
                </w:rPrChange>
              </w:rPr>
              <w:pPrChange w:id="1291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tcPr>
          <w:p w14:paraId="63E6EDA3" w14:textId="77777777" w:rsidR="00DA433E" w:rsidRPr="0068528D"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2917" w:author="瑋婷 徐" w:date="2025-01-03T16:33:00Z" w16du:dateUtc="2025-01-03T08:33:00Z"/>
                <w:rFonts w:asciiTheme="majorEastAsia" w:eastAsia="標楷體" w:hAnsiTheme="majorEastAsia" w:cstheme="majorEastAsia"/>
              </w:rPr>
            </w:pPr>
          </w:p>
        </w:tc>
        <w:tc>
          <w:tcPr>
            <w:tcW w:w="127" w:type="pct"/>
            <w:noWrap/>
            <w:hideMark/>
          </w:tcPr>
          <w:p w14:paraId="013CECB6" w14:textId="3419FC0A"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918" w:author="瑋婷 徐" w:date="2025-01-03T16:20:00Z" w16du:dateUtc="2025-01-03T08:20:00Z"/>
                <w:rFonts w:asciiTheme="majorEastAsia" w:eastAsia="標楷體" w:hAnsiTheme="majorEastAsia" w:cstheme="majorEastAsia"/>
                <w:rPrChange w:id="12919" w:author="瑋婷 徐" w:date="2025-01-04T22:54:00Z" w16du:dateUtc="2025-01-04T14:54:00Z">
                  <w:rPr>
                    <w:ins w:id="12920" w:author="瑋婷 徐" w:date="2025-01-03T16:20:00Z" w16du:dateUtc="2025-01-03T08:20:00Z"/>
                    <w:rFonts w:ascii="Times New Roman" w:eastAsia="Times New Roman" w:hAnsi="Times New Roman" w:cs="Times New Roman"/>
                    <w:sz w:val="20"/>
                    <w:szCs w:val="20"/>
                  </w:rPr>
                </w:rPrChange>
              </w:rPr>
              <w:pPrChange w:id="1292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1951A317"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922" w:author="瑋婷 徐" w:date="2025-01-03T16:20:00Z" w16du:dateUtc="2025-01-03T08:20:00Z"/>
                <w:rFonts w:asciiTheme="majorEastAsia" w:eastAsia="標楷體" w:hAnsiTheme="majorEastAsia" w:cstheme="majorEastAsia"/>
                <w:rPrChange w:id="12923" w:author="瑋婷 徐" w:date="2025-01-04T22:54:00Z" w16du:dateUtc="2025-01-04T14:54:00Z">
                  <w:rPr>
                    <w:ins w:id="12924" w:author="瑋婷 徐" w:date="2025-01-03T16:20:00Z" w16du:dateUtc="2025-01-03T08:20:00Z"/>
                    <w:rFonts w:ascii="Times New Roman" w:eastAsia="Times New Roman" w:hAnsi="Times New Roman" w:cs="Times New Roman"/>
                    <w:sz w:val="20"/>
                    <w:szCs w:val="20"/>
                  </w:rPr>
                </w:rPrChange>
              </w:rPr>
              <w:pPrChange w:id="1292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6BEA59D5"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926" w:author="瑋婷 徐" w:date="2025-01-03T16:20:00Z" w16du:dateUtc="2025-01-03T08:20:00Z"/>
                <w:rFonts w:asciiTheme="majorEastAsia" w:eastAsia="標楷體" w:hAnsiTheme="majorEastAsia" w:cstheme="majorEastAsia"/>
                <w:rPrChange w:id="12927" w:author="瑋婷 徐" w:date="2025-01-04T22:54:00Z" w16du:dateUtc="2025-01-04T14:54:00Z">
                  <w:rPr>
                    <w:ins w:id="12928" w:author="瑋婷 徐" w:date="2025-01-03T16:20:00Z" w16du:dateUtc="2025-01-03T08:20:00Z"/>
                    <w:rFonts w:ascii="Times New Roman" w:eastAsia="Times New Roman" w:hAnsi="Times New Roman" w:cs="Times New Roman"/>
                    <w:sz w:val="20"/>
                    <w:szCs w:val="20"/>
                  </w:rPr>
                </w:rPrChange>
              </w:rPr>
              <w:pPrChange w:id="1292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188539BA"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930" w:author="瑋婷 徐" w:date="2025-01-03T16:20:00Z" w16du:dateUtc="2025-01-03T08:20:00Z"/>
                <w:rFonts w:asciiTheme="majorEastAsia" w:eastAsia="標楷體" w:hAnsiTheme="majorEastAsia" w:cstheme="majorEastAsia"/>
                <w:rPrChange w:id="12931" w:author="瑋婷 徐" w:date="2025-01-04T22:54:00Z" w16du:dateUtc="2025-01-04T14:54:00Z">
                  <w:rPr>
                    <w:ins w:id="12932" w:author="瑋婷 徐" w:date="2025-01-03T16:20:00Z" w16du:dateUtc="2025-01-03T08:20:00Z"/>
                    <w:rFonts w:ascii="Times New Roman" w:eastAsia="Times New Roman" w:hAnsi="Times New Roman" w:cs="Times New Roman"/>
                    <w:sz w:val="20"/>
                    <w:szCs w:val="20"/>
                  </w:rPr>
                </w:rPrChange>
              </w:rPr>
              <w:pPrChange w:id="1293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tcPr>
          <w:p w14:paraId="4AB216C6" w14:textId="77777777" w:rsidR="00DA433E" w:rsidRPr="0068528D"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2934" w:author="瑋婷 徐" w:date="2025-01-03T16:33:00Z" w16du:dateUtc="2025-01-03T08:33:00Z"/>
                <w:rFonts w:asciiTheme="majorEastAsia" w:eastAsia="標楷體" w:hAnsiTheme="majorEastAsia" w:cstheme="majorEastAsia"/>
              </w:rPr>
            </w:pPr>
          </w:p>
        </w:tc>
        <w:tc>
          <w:tcPr>
            <w:tcW w:w="172" w:type="pct"/>
            <w:noWrap/>
            <w:hideMark/>
          </w:tcPr>
          <w:p w14:paraId="4A0461AC" w14:textId="42622855"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935" w:author="瑋婷 徐" w:date="2025-01-03T16:20:00Z" w16du:dateUtc="2025-01-03T08:20:00Z"/>
                <w:rFonts w:asciiTheme="majorEastAsia" w:eastAsia="標楷體" w:hAnsiTheme="majorEastAsia" w:cstheme="majorEastAsia"/>
                <w:rPrChange w:id="12936" w:author="瑋婷 徐" w:date="2025-01-04T22:54:00Z" w16du:dateUtc="2025-01-04T14:54:00Z">
                  <w:rPr>
                    <w:ins w:id="12937" w:author="瑋婷 徐" w:date="2025-01-03T16:20:00Z" w16du:dateUtc="2025-01-03T08:20:00Z"/>
                    <w:rFonts w:ascii="Times New Roman" w:eastAsia="Times New Roman" w:hAnsi="Times New Roman" w:cs="Times New Roman"/>
                    <w:sz w:val="20"/>
                    <w:szCs w:val="20"/>
                  </w:rPr>
                </w:rPrChange>
              </w:rPr>
              <w:pPrChange w:id="1293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2523D9CE"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939" w:author="瑋婷 徐" w:date="2025-01-03T16:20:00Z" w16du:dateUtc="2025-01-03T08:20:00Z"/>
                <w:rFonts w:asciiTheme="majorEastAsia" w:eastAsia="標楷體" w:hAnsiTheme="majorEastAsia" w:cstheme="majorEastAsia"/>
                <w:rPrChange w:id="12940" w:author="瑋婷 徐" w:date="2025-01-04T22:54:00Z" w16du:dateUtc="2025-01-04T14:54:00Z">
                  <w:rPr>
                    <w:ins w:id="12941" w:author="瑋婷 徐" w:date="2025-01-03T16:20:00Z" w16du:dateUtc="2025-01-03T08:20:00Z"/>
                    <w:rFonts w:ascii="Times New Roman" w:eastAsia="Times New Roman" w:hAnsi="Times New Roman" w:cs="Times New Roman"/>
                    <w:sz w:val="20"/>
                    <w:szCs w:val="20"/>
                  </w:rPr>
                </w:rPrChange>
              </w:rPr>
              <w:pPrChange w:id="1294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6B6770E6"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943" w:author="瑋婷 徐" w:date="2025-01-03T16:20:00Z" w16du:dateUtc="2025-01-03T08:20:00Z"/>
                <w:rFonts w:asciiTheme="majorEastAsia" w:eastAsia="標楷體" w:hAnsiTheme="majorEastAsia" w:cstheme="majorEastAsia"/>
                <w:rPrChange w:id="12944" w:author="瑋婷 徐" w:date="2025-01-04T22:54:00Z" w16du:dateUtc="2025-01-04T14:54:00Z">
                  <w:rPr>
                    <w:ins w:id="12945" w:author="瑋婷 徐" w:date="2025-01-03T16:20:00Z" w16du:dateUtc="2025-01-03T08:20:00Z"/>
                    <w:rFonts w:ascii="Times New Roman" w:eastAsia="Times New Roman" w:hAnsi="Times New Roman" w:cs="Times New Roman"/>
                    <w:sz w:val="20"/>
                    <w:szCs w:val="20"/>
                  </w:rPr>
                </w:rPrChange>
              </w:rPr>
              <w:pPrChange w:id="1294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7A63292D"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947" w:author="瑋婷 徐" w:date="2025-01-03T16:20:00Z" w16du:dateUtc="2025-01-03T08:20:00Z"/>
                <w:rFonts w:asciiTheme="majorEastAsia" w:eastAsia="標楷體" w:hAnsiTheme="majorEastAsia" w:cstheme="majorEastAsia"/>
                <w:rPrChange w:id="12948" w:author="瑋婷 徐" w:date="2025-01-04T22:54:00Z" w16du:dateUtc="2025-01-04T14:54:00Z">
                  <w:rPr>
                    <w:ins w:id="12949" w:author="瑋婷 徐" w:date="2025-01-03T16:20:00Z" w16du:dateUtc="2025-01-03T08:20:00Z"/>
                    <w:rFonts w:ascii="Times New Roman" w:eastAsia="Times New Roman" w:hAnsi="Times New Roman" w:cs="Times New Roman"/>
                    <w:sz w:val="20"/>
                    <w:szCs w:val="20"/>
                  </w:rPr>
                </w:rPrChange>
              </w:rPr>
              <w:pPrChange w:id="129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492FACD7"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951" w:author="瑋婷 徐" w:date="2025-01-03T16:20:00Z" w16du:dateUtc="2025-01-03T08:20:00Z"/>
                <w:rFonts w:asciiTheme="majorEastAsia" w:eastAsia="標楷體" w:hAnsiTheme="majorEastAsia" w:cstheme="majorEastAsia"/>
                <w:rPrChange w:id="12952" w:author="瑋婷 徐" w:date="2025-01-04T22:54:00Z" w16du:dateUtc="2025-01-04T14:54:00Z">
                  <w:rPr>
                    <w:ins w:id="12953" w:author="瑋婷 徐" w:date="2025-01-03T16:20:00Z" w16du:dateUtc="2025-01-03T08:20:00Z"/>
                    <w:rFonts w:ascii="Times New Roman" w:eastAsia="Times New Roman" w:hAnsi="Times New Roman" w:cs="Times New Roman"/>
                    <w:sz w:val="20"/>
                    <w:szCs w:val="20"/>
                  </w:rPr>
                </w:rPrChange>
              </w:rPr>
              <w:pPrChange w:id="1295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450699EF"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955" w:author="瑋婷 徐" w:date="2025-01-03T16:20:00Z" w16du:dateUtc="2025-01-03T08:20:00Z"/>
                <w:rFonts w:asciiTheme="majorEastAsia" w:eastAsia="標楷體" w:hAnsiTheme="majorEastAsia" w:cstheme="majorEastAsia"/>
                <w:rPrChange w:id="12956" w:author="瑋婷 徐" w:date="2025-01-04T22:54:00Z" w16du:dateUtc="2025-01-04T14:54:00Z">
                  <w:rPr>
                    <w:ins w:id="12957" w:author="瑋婷 徐" w:date="2025-01-03T16:20:00Z" w16du:dateUtc="2025-01-03T08:20:00Z"/>
                    <w:rFonts w:ascii="Times New Roman" w:eastAsia="Times New Roman" w:hAnsi="Times New Roman" w:cs="Times New Roman"/>
                    <w:sz w:val="20"/>
                    <w:szCs w:val="20"/>
                  </w:rPr>
                </w:rPrChange>
              </w:rPr>
              <w:pPrChange w:id="1295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294C39E5"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959" w:author="瑋婷 徐" w:date="2025-01-03T16:20:00Z" w16du:dateUtc="2025-01-03T08:20:00Z"/>
                <w:rFonts w:asciiTheme="majorEastAsia" w:eastAsia="標楷體" w:hAnsiTheme="majorEastAsia" w:cstheme="majorEastAsia"/>
                <w:rPrChange w:id="12960" w:author="瑋婷 徐" w:date="2025-01-04T22:54:00Z" w16du:dateUtc="2025-01-04T14:54:00Z">
                  <w:rPr>
                    <w:ins w:id="12961" w:author="瑋婷 徐" w:date="2025-01-03T16:20:00Z" w16du:dateUtc="2025-01-03T08:20:00Z"/>
                    <w:rFonts w:ascii="Times New Roman" w:eastAsia="Times New Roman" w:hAnsi="Times New Roman" w:cs="Times New Roman"/>
                    <w:sz w:val="20"/>
                    <w:szCs w:val="20"/>
                  </w:rPr>
                </w:rPrChange>
              </w:rPr>
              <w:pPrChange w:id="1296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6C55D863"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2963" w:author="瑋婷 徐" w:date="2025-01-03T16:20:00Z" w16du:dateUtc="2025-01-03T08:20:00Z"/>
                <w:rFonts w:asciiTheme="majorEastAsia" w:eastAsia="標楷體" w:hAnsiTheme="majorEastAsia" w:cstheme="majorEastAsia"/>
                <w:rPrChange w:id="12964" w:author="瑋婷 徐" w:date="2025-01-04T22:54:00Z" w16du:dateUtc="2025-01-04T14:54:00Z">
                  <w:rPr>
                    <w:ins w:id="12965" w:author="瑋婷 徐" w:date="2025-01-03T16:20:00Z" w16du:dateUtc="2025-01-03T08:20:00Z"/>
                    <w:rFonts w:ascii="Times New Roman" w:eastAsia="Times New Roman" w:hAnsi="Times New Roman" w:cs="Times New Roman"/>
                    <w:sz w:val="20"/>
                    <w:szCs w:val="20"/>
                  </w:rPr>
                </w:rPrChange>
              </w:rPr>
              <w:pPrChange w:id="1296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313CC9" w:rsidRPr="0068528D" w14:paraId="687C771B" w14:textId="77777777" w:rsidTr="00313CC9">
        <w:trPr>
          <w:trHeight w:val="300"/>
          <w:ins w:id="12967"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29912A4F" w14:textId="77777777" w:rsidR="00DA433E" w:rsidRPr="0068528D" w:rsidRDefault="00DA433E">
            <w:pPr>
              <w:spacing w:line="360" w:lineRule="auto"/>
              <w:jc w:val="both"/>
              <w:rPr>
                <w:ins w:id="12968" w:author="瑋婷 徐" w:date="2025-01-03T16:20:00Z" w16du:dateUtc="2025-01-03T08:20:00Z"/>
                <w:rFonts w:asciiTheme="majorEastAsia" w:eastAsia="標楷體" w:hAnsiTheme="majorEastAsia" w:cstheme="majorEastAsia"/>
                <w:b w:val="0"/>
                <w:bCs w:val="0"/>
                <w:color w:val="000000"/>
                <w:rPrChange w:id="12969" w:author="瑋婷 徐" w:date="2025-01-04T22:54:00Z" w16du:dateUtc="2025-01-04T14:54:00Z">
                  <w:rPr>
                    <w:ins w:id="12970" w:author="瑋婷 徐" w:date="2025-01-03T16:20:00Z" w16du:dateUtc="2025-01-03T08:20:00Z"/>
                    <w:rFonts w:cs="Calibri"/>
                    <w:color w:val="000000"/>
                    <w:sz w:val="22"/>
                  </w:rPr>
                </w:rPrChange>
              </w:rPr>
              <w:pPrChange w:id="12971" w:author="瑋婷 徐" w:date="2025-01-03T16:21:00Z" w16du:dateUtc="2025-01-03T08:21:00Z">
                <w:pPr/>
              </w:pPrChange>
            </w:pPr>
            <w:ins w:id="12972" w:author="瑋婷 徐" w:date="2025-01-03T16:20:00Z" w16du:dateUtc="2025-01-03T08:20:00Z">
              <w:r w:rsidRPr="0068528D">
                <w:rPr>
                  <w:rFonts w:asciiTheme="majorEastAsia" w:eastAsia="標楷體" w:hAnsiTheme="majorEastAsia" w:cstheme="majorEastAsia"/>
                  <w:b w:val="0"/>
                  <w:bCs w:val="0"/>
                  <w:color w:val="000000"/>
                  <w:rPrChange w:id="12973" w:author="瑋婷 徐" w:date="2025-01-04T22:54:00Z" w16du:dateUtc="2025-01-04T14:54:00Z">
                    <w:rPr>
                      <w:rFonts w:cs="Calibri"/>
                      <w:color w:val="000000"/>
                      <w:sz w:val="22"/>
                    </w:rPr>
                  </w:rPrChange>
                </w:rPr>
                <w:t>家八哥</w:t>
              </w:r>
              <w:r w:rsidRPr="0068528D">
                <w:rPr>
                  <w:rFonts w:asciiTheme="majorEastAsia" w:eastAsia="標楷體" w:hAnsiTheme="majorEastAsia" w:cstheme="majorEastAsia"/>
                  <w:b w:val="0"/>
                  <w:bCs w:val="0"/>
                  <w:color w:val="000000"/>
                  <w:rPrChange w:id="12974" w:author="瑋婷 徐" w:date="2025-01-04T22:54:00Z" w16du:dateUtc="2025-01-04T14:54:00Z">
                    <w:rPr>
                      <w:rFonts w:cs="Calibri"/>
                      <w:color w:val="000000"/>
                      <w:sz w:val="22"/>
                    </w:rPr>
                  </w:rPrChange>
                </w:rPr>
                <w:t xml:space="preserve"> </w:t>
              </w:r>
            </w:ins>
          </w:p>
        </w:tc>
        <w:tc>
          <w:tcPr>
            <w:tcW w:w="1135" w:type="pct"/>
            <w:hideMark/>
          </w:tcPr>
          <w:p w14:paraId="4110E713"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975" w:author="瑋婷 徐" w:date="2025-01-03T16:20:00Z" w16du:dateUtc="2025-01-03T08:20:00Z"/>
                <w:rFonts w:asciiTheme="majorEastAsia" w:eastAsia="標楷體" w:hAnsiTheme="majorEastAsia" w:cstheme="majorEastAsia"/>
                <w:i/>
                <w:iCs/>
                <w:color w:val="000000"/>
                <w:rPrChange w:id="12976" w:author="瑋婷 徐" w:date="2025-01-04T22:54:00Z" w16du:dateUtc="2025-01-04T14:54:00Z">
                  <w:rPr>
                    <w:ins w:id="12977" w:author="瑋婷 徐" w:date="2025-01-03T16:20:00Z" w16du:dateUtc="2025-01-03T08:20:00Z"/>
                    <w:rFonts w:cs="Calibri"/>
                    <w:i/>
                    <w:iCs/>
                    <w:color w:val="000000"/>
                    <w:sz w:val="22"/>
                  </w:rPr>
                </w:rPrChange>
              </w:rPr>
              <w:pPrChange w:id="129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979" w:author="瑋婷 徐" w:date="2025-01-03T16:20:00Z" w16du:dateUtc="2025-01-03T08:20:00Z">
              <w:r w:rsidRPr="0068528D">
                <w:rPr>
                  <w:rFonts w:asciiTheme="majorEastAsia" w:eastAsia="標楷體" w:hAnsiTheme="majorEastAsia" w:cstheme="majorEastAsia"/>
                  <w:i/>
                  <w:iCs/>
                  <w:color w:val="000000"/>
                  <w:rPrChange w:id="12980" w:author="瑋婷 徐" w:date="2025-01-04T22:54:00Z" w16du:dateUtc="2025-01-04T14:54:00Z">
                    <w:rPr>
                      <w:rFonts w:cs="Calibri"/>
                      <w:i/>
                      <w:iCs/>
                      <w:color w:val="000000"/>
                      <w:sz w:val="22"/>
                    </w:rPr>
                  </w:rPrChange>
                </w:rPr>
                <w:t>Acridotheres tristis</w:t>
              </w:r>
            </w:ins>
          </w:p>
        </w:tc>
        <w:tc>
          <w:tcPr>
            <w:tcW w:w="127" w:type="pct"/>
            <w:noWrap/>
            <w:hideMark/>
          </w:tcPr>
          <w:p w14:paraId="407D9D98"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981" w:author="瑋婷 徐" w:date="2025-01-03T16:20:00Z" w16du:dateUtc="2025-01-03T08:20:00Z"/>
                <w:rFonts w:asciiTheme="majorEastAsia" w:eastAsia="標楷體" w:hAnsiTheme="majorEastAsia" w:cstheme="majorEastAsia"/>
                <w:color w:val="000000"/>
                <w:rPrChange w:id="12982" w:author="瑋婷 徐" w:date="2025-01-04T22:54:00Z" w16du:dateUtc="2025-01-04T14:54:00Z">
                  <w:rPr>
                    <w:ins w:id="12983" w:author="瑋婷 徐" w:date="2025-01-03T16:20:00Z" w16du:dateUtc="2025-01-03T08:20:00Z"/>
                    <w:rFonts w:cs="Calibri"/>
                    <w:color w:val="000000"/>
                    <w:sz w:val="22"/>
                  </w:rPr>
                </w:rPrChange>
              </w:rPr>
              <w:pPrChange w:id="129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2985" w:author="瑋婷 徐" w:date="2025-01-03T16:20:00Z" w16du:dateUtc="2025-01-03T08:20:00Z">
              <w:r w:rsidRPr="0068528D">
                <w:rPr>
                  <w:rFonts w:asciiTheme="majorEastAsia" w:eastAsia="標楷體" w:hAnsiTheme="majorEastAsia" w:cstheme="majorEastAsia"/>
                  <w:color w:val="000000"/>
                  <w:rPrChange w:id="12986" w:author="瑋婷 徐" w:date="2025-01-04T22:54:00Z" w16du:dateUtc="2025-01-04T14:54:00Z">
                    <w:rPr>
                      <w:rFonts w:cs="Calibri"/>
                      <w:color w:val="000000"/>
                      <w:sz w:val="22"/>
                    </w:rPr>
                  </w:rPrChange>
                </w:rPr>
                <w:t>*</w:t>
              </w:r>
            </w:ins>
          </w:p>
        </w:tc>
        <w:tc>
          <w:tcPr>
            <w:tcW w:w="127" w:type="pct"/>
            <w:noWrap/>
            <w:hideMark/>
          </w:tcPr>
          <w:p w14:paraId="2E1393F5"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987" w:author="瑋婷 徐" w:date="2025-01-03T16:20:00Z" w16du:dateUtc="2025-01-03T08:20:00Z"/>
                <w:rFonts w:asciiTheme="majorEastAsia" w:eastAsia="標楷體" w:hAnsiTheme="majorEastAsia" w:cstheme="majorEastAsia"/>
                <w:color w:val="000000"/>
                <w:rPrChange w:id="12988" w:author="瑋婷 徐" w:date="2025-01-04T22:54:00Z" w16du:dateUtc="2025-01-04T14:54:00Z">
                  <w:rPr>
                    <w:ins w:id="12989" w:author="瑋婷 徐" w:date="2025-01-03T16:20:00Z" w16du:dateUtc="2025-01-03T08:20:00Z"/>
                    <w:rFonts w:cs="Calibri"/>
                    <w:color w:val="000000"/>
                    <w:sz w:val="22"/>
                  </w:rPr>
                </w:rPrChange>
              </w:rPr>
              <w:pPrChange w:id="1299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401FD946"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991" w:author="瑋婷 徐" w:date="2025-01-03T16:20:00Z" w16du:dateUtc="2025-01-03T08:20:00Z"/>
                <w:rFonts w:asciiTheme="majorEastAsia" w:eastAsia="標楷體" w:hAnsiTheme="majorEastAsia" w:cstheme="majorEastAsia"/>
                <w:rPrChange w:id="12992" w:author="瑋婷 徐" w:date="2025-01-04T22:54:00Z" w16du:dateUtc="2025-01-04T14:54:00Z">
                  <w:rPr>
                    <w:ins w:id="12993" w:author="瑋婷 徐" w:date="2025-01-03T16:20:00Z" w16du:dateUtc="2025-01-03T08:20:00Z"/>
                    <w:rFonts w:ascii="Times New Roman" w:eastAsia="Times New Roman" w:hAnsi="Times New Roman" w:cs="Times New Roman"/>
                    <w:sz w:val="20"/>
                    <w:szCs w:val="20"/>
                  </w:rPr>
                </w:rPrChange>
              </w:rPr>
              <w:pPrChange w:id="1299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20DF1FE8"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995" w:author="瑋婷 徐" w:date="2025-01-03T16:20:00Z" w16du:dateUtc="2025-01-03T08:20:00Z"/>
                <w:rFonts w:asciiTheme="majorEastAsia" w:eastAsia="標楷體" w:hAnsiTheme="majorEastAsia" w:cstheme="majorEastAsia"/>
                <w:rPrChange w:id="12996" w:author="瑋婷 徐" w:date="2025-01-04T22:54:00Z" w16du:dateUtc="2025-01-04T14:54:00Z">
                  <w:rPr>
                    <w:ins w:id="12997" w:author="瑋婷 徐" w:date="2025-01-03T16:20:00Z" w16du:dateUtc="2025-01-03T08:20:00Z"/>
                    <w:rFonts w:ascii="Times New Roman" w:eastAsia="Times New Roman" w:hAnsi="Times New Roman" w:cs="Times New Roman"/>
                    <w:sz w:val="20"/>
                    <w:szCs w:val="20"/>
                  </w:rPr>
                </w:rPrChange>
              </w:rPr>
              <w:pPrChange w:id="1299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2AD7DA14"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2999" w:author="瑋婷 徐" w:date="2025-01-03T16:20:00Z" w16du:dateUtc="2025-01-03T08:20:00Z"/>
                <w:rFonts w:asciiTheme="majorEastAsia" w:eastAsia="標楷體" w:hAnsiTheme="majorEastAsia" w:cstheme="majorEastAsia"/>
                <w:rPrChange w:id="13000" w:author="瑋婷 徐" w:date="2025-01-04T22:54:00Z" w16du:dateUtc="2025-01-04T14:54:00Z">
                  <w:rPr>
                    <w:ins w:id="13001" w:author="瑋婷 徐" w:date="2025-01-03T16:20:00Z" w16du:dateUtc="2025-01-03T08:20:00Z"/>
                    <w:rFonts w:ascii="Times New Roman" w:eastAsia="Times New Roman" w:hAnsi="Times New Roman" w:cs="Times New Roman"/>
                    <w:sz w:val="20"/>
                    <w:szCs w:val="20"/>
                  </w:rPr>
                </w:rPrChange>
              </w:rPr>
              <w:pPrChange w:id="1300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35D60017"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003" w:author="瑋婷 徐" w:date="2025-01-03T16:20:00Z" w16du:dateUtc="2025-01-03T08:20:00Z"/>
                <w:rFonts w:asciiTheme="majorEastAsia" w:eastAsia="標楷體" w:hAnsiTheme="majorEastAsia" w:cstheme="majorEastAsia"/>
                <w:rPrChange w:id="13004" w:author="瑋婷 徐" w:date="2025-01-04T22:54:00Z" w16du:dateUtc="2025-01-04T14:54:00Z">
                  <w:rPr>
                    <w:ins w:id="13005" w:author="瑋婷 徐" w:date="2025-01-03T16:20:00Z" w16du:dateUtc="2025-01-03T08:20:00Z"/>
                    <w:rFonts w:ascii="Times New Roman" w:eastAsia="Times New Roman" w:hAnsi="Times New Roman" w:cs="Times New Roman"/>
                    <w:sz w:val="20"/>
                    <w:szCs w:val="20"/>
                  </w:rPr>
                </w:rPrChange>
              </w:rPr>
              <w:pPrChange w:id="1300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tcPr>
          <w:p w14:paraId="43CB23F6" w14:textId="77777777" w:rsidR="00DA433E" w:rsidRPr="0068528D"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3007" w:author="瑋婷 徐" w:date="2025-01-03T16:33:00Z" w16du:dateUtc="2025-01-03T08:33:00Z"/>
                <w:rFonts w:asciiTheme="majorEastAsia" w:eastAsia="標楷體" w:hAnsiTheme="majorEastAsia" w:cstheme="majorEastAsia"/>
              </w:rPr>
            </w:pPr>
          </w:p>
        </w:tc>
        <w:tc>
          <w:tcPr>
            <w:tcW w:w="127" w:type="pct"/>
            <w:noWrap/>
            <w:hideMark/>
          </w:tcPr>
          <w:p w14:paraId="6DCE4F7D" w14:textId="2D377689"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008" w:author="瑋婷 徐" w:date="2025-01-03T16:20:00Z" w16du:dateUtc="2025-01-03T08:20:00Z"/>
                <w:rFonts w:asciiTheme="majorEastAsia" w:eastAsia="標楷體" w:hAnsiTheme="majorEastAsia" w:cstheme="majorEastAsia"/>
                <w:rPrChange w:id="13009" w:author="瑋婷 徐" w:date="2025-01-04T22:54:00Z" w16du:dateUtc="2025-01-04T14:54:00Z">
                  <w:rPr>
                    <w:ins w:id="13010" w:author="瑋婷 徐" w:date="2025-01-03T16:20:00Z" w16du:dateUtc="2025-01-03T08:20:00Z"/>
                    <w:rFonts w:ascii="Times New Roman" w:eastAsia="Times New Roman" w:hAnsi="Times New Roman" w:cs="Times New Roman"/>
                    <w:sz w:val="20"/>
                    <w:szCs w:val="20"/>
                  </w:rPr>
                </w:rPrChange>
              </w:rPr>
              <w:pPrChange w:id="130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1ECC6626"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012" w:author="瑋婷 徐" w:date="2025-01-03T16:20:00Z" w16du:dateUtc="2025-01-03T08:20:00Z"/>
                <w:rFonts w:asciiTheme="majorEastAsia" w:eastAsia="標楷體" w:hAnsiTheme="majorEastAsia" w:cstheme="majorEastAsia"/>
                <w:rPrChange w:id="13013" w:author="瑋婷 徐" w:date="2025-01-04T22:54:00Z" w16du:dateUtc="2025-01-04T14:54:00Z">
                  <w:rPr>
                    <w:ins w:id="13014" w:author="瑋婷 徐" w:date="2025-01-03T16:20:00Z" w16du:dateUtc="2025-01-03T08:20:00Z"/>
                    <w:rFonts w:ascii="Times New Roman" w:eastAsia="Times New Roman" w:hAnsi="Times New Roman" w:cs="Times New Roman"/>
                    <w:sz w:val="20"/>
                    <w:szCs w:val="20"/>
                  </w:rPr>
                </w:rPrChange>
              </w:rPr>
              <w:pPrChange w:id="1301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22777D79"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016" w:author="瑋婷 徐" w:date="2025-01-03T16:20:00Z" w16du:dateUtc="2025-01-03T08:20:00Z"/>
                <w:rFonts w:asciiTheme="majorEastAsia" w:eastAsia="標楷體" w:hAnsiTheme="majorEastAsia" w:cstheme="majorEastAsia"/>
                <w:rPrChange w:id="13017" w:author="瑋婷 徐" w:date="2025-01-04T22:54:00Z" w16du:dateUtc="2025-01-04T14:54:00Z">
                  <w:rPr>
                    <w:ins w:id="13018" w:author="瑋婷 徐" w:date="2025-01-03T16:20:00Z" w16du:dateUtc="2025-01-03T08:20:00Z"/>
                    <w:rFonts w:ascii="Times New Roman" w:eastAsia="Times New Roman" w:hAnsi="Times New Roman" w:cs="Times New Roman"/>
                    <w:sz w:val="20"/>
                    <w:szCs w:val="20"/>
                  </w:rPr>
                </w:rPrChange>
              </w:rPr>
              <w:pPrChange w:id="1301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5D15513D"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020" w:author="瑋婷 徐" w:date="2025-01-03T16:20:00Z" w16du:dateUtc="2025-01-03T08:20:00Z"/>
                <w:rFonts w:asciiTheme="majorEastAsia" w:eastAsia="標楷體" w:hAnsiTheme="majorEastAsia" w:cstheme="majorEastAsia"/>
                <w:rPrChange w:id="13021" w:author="瑋婷 徐" w:date="2025-01-04T22:54:00Z" w16du:dateUtc="2025-01-04T14:54:00Z">
                  <w:rPr>
                    <w:ins w:id="13022" w:author="瑋婷 徐" w:date="2025-01-03T16:20:00Z" w16du:dateUtc="2025-01-03T08:20:00Z"/>
                    <w:rFonts w:ascii="Times New Roman" w:eastAsia="Times New Roman" w:hAnsi="Times New Roman" w:cs="Times New Roman"/>
                    <w:sz w:val="20"/>
                    <w:szCs w:val="20"/>
                  </w:rPr>
                </w:rPrChange>
              </w:rPr>
              <w:pPrChange w:id="1302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tcPr>
          <w:p w14:paraId="567CAAEE" w14:textId="77777777" w:rsidR="00DA433E" w:rsidRPr="0068528D"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3024" w:author="瑋婷 徐" w:date="2025-01-03T16:33:00Z" w16du:dateUtc="2025-01-03T08:33:00Z"/>
                <w:rFonts w:asciiTheme="majorEastAsia" w:eastAsia="標楷體" w:hAnsiTheme="majorEastAsia" w:cstheme="majorEastAsia"/>
              </w:rPr>
            </w:pPr>
          </w:p>
        </w:tc>
        <w:tc>
          <w:tcPr>
            <w:tcW w:w="172" w:type="pct"/>
            <w:noWrap/>
            <w:hideMark/>
          </w:tcPr>
          <w:p w14:paraId="15DA798A" w14:textId="2D20983A"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025" w:author="瑋婷 徐" w:date="2025-01-03T16:20:00Z" w16du:dateUtc="2025-01-03T08:20:00Z"/>
                <w:rFonts w:asciiTheme="majorEastAsia" w:eastAsia="標楷體" w:hAnsiTheme="majorEastAsia" w:cstheme="majorEastAsia"/>
                <w:rPrChange w:id="13026" w:author="瑋婷 徐" w:date="2025-01-04T22:54:00Z" w16du:dateUtc="2025-01-04T14:54:00Z">
                  <w:rPr>
                    <w:ins w:id="13027" w:author="瑋婷 徐" w:date="2025-01-03T16:20:00Z" w16du:dateUtc="2025-01-03T08:20:00Z"/>
                    <w:rFonts w:ascii="Times New Roman" w:eastAsia="Times New Roman" w:hAnsi="Times New Roman" w:cs="Times New Roman"/>
                    <w:sz w:val="20"/>
                    <w:szCs w:val="20"/>
                  </w:rPr>
                </w:rPrChange>
              </w:rPr>
              <w:pPrChange w:id="130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9755794"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029" w:author="瑋婷 徐" w:date="2025-01-03T16:20:00Z" w16du:dateUtc="2025-01-03T08:20:00Z"/>
                <w:rFonts w:asciiTheme="majorEastAsia" w:eastAsia="標楷體" w:hAnsiTheme="majorEastAsia" w:cstheme="majorEastAsia"/>
                <w:rPrChange w:id="13030" w:author="瑋婷 徐" w:date="2025-01-04T22:54:00Z" w16du:dateUtc="2025-01-04T14:54:00Z">
                  <w:rPr>
                    <w:ins w:id="13031" w:author="瑋婷 徐" w:date="2025-01-03T16:20:00Z" w16du:dateUtc="2025-01-03T08:20:00Z"/>
                    <w:rFonts w:ascii="Times New Roman" w:eastAsia="Times New Roman" w:hAnsi="Times New Roman" w:cs="Times New Roman"/>
                    <w:sz w:val="20"/>
                    <w:szCs w:val="20"/>
                  </w:rPr>
                </w:rPrChange>
              </w:rPr>
              <w:pPrChange w:id="130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25ADCEAA"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033" w:author="瑋婷 徐" w:date="2025-01-03T16:20:00Z" w16du:dateUtc="2025-01-03T08:20:00Z"/>
                <w:rFonts w:asciiTheme="majorEastAsia" w:eastAsia="標楷體" w:hAnsiTheme="majorEastAsia" w:cstheme="majorEastAsia"/>
                <w:rPrChange w:id="13034" w:author="瑋婷 徐" w:date="2025-01-04T22:54:00Z" w16du:dateUtc="2025-01-04T14:54:00Z">
                  <w:rPr>
                    <w:ins w:id="13035" w:author="瑋婷 徐" w:date="2025-01-03T16:20:00Z" w16du:dateUtc="2025-01-03T08:20:00Z"/>
                    <w:rFonts w:ascii="Times New Roman" w:eastAsia="Times New Roman" w:hAnsi="Times New Roman" w:cs="Times New Roman"/>
                    <w:sz w:val="20"/>
                    <w:szCs w:val="20"/>
                  </w:rPr>
                </w:rPrChange>
              </w:rPr>
              <w:pPrChange w:id="130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7DE1A04"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037" w:author="瑋婷 徐" w:date="2025-01-03T16:20:00Z" w16du:dateUtc="2025-01-03T08:20:00Z"/>
                <w:rFonts w:asciiTheme="majorEastAsia" w:eastAsia="標楷體" w:hAnsiTheme="majorEastAsia" w:cstheme="majorEastAsia"/>
                <w:rPrChange w:id="13038" w:author="瑋婷 徐" w:date="2025-01-04T22:54:00Z" w16du:dateUtc="2025-01-04T14:54:00Z">
                  <w:rPr>
                    <w:ins w:id="13039" w:author="瑋婷 徐" w:date="2025-01-03T16:20:00Z" w16du:dateUtc="2025-01-03T08:20:00Z"/>
                    <w:rFonts w:ascii="Times New Roman" w:eastAsia="Times New Roman" w:hAnsi="Times New Roman" w:cs="Times New Roman"/>
                    <w:sz w:val="20"/>
                    <w:szCs w:val="20"/>
                  </w:rPr>
                </w:rPrChange>
              </w:rPr>
              <w:pPrChange w:id="130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3E98BF27"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041" w:author="瑋婷 徐" w:date="2025-01-03T16:20:00Z" w16du:dateUtc="2025-01-03T08:20:00Z"/>
                <w:rFonts w:asciiTheme="majorEastAsia" w:eastAsia="標楷體" w:hAnsiTheme="majorEastAsia" w:cstheme="majorEastAsia"/>
                <w:rPrChange w:id="13042" w:author="瑋婷 徐" w:date="2025-01-04T22:54:00Z" w16du:dateUtc="2025-01-04T14:54:00Z">
                  <w:rPr>
                    <w:ins w:id="13043" w:author="瑋婷 徐" w:date="2025-01-03T16:20:00Z" w16du:dateUtc="2025-01-03T08:20:00Z"/>
                    <w:rFonts w:ascii="Times New Roman" w:eastAsia="Times New Roman" w:hAnsi="Times New Roman" w:cs="Times New Roman"/>
                    <w:sz w:val="20"/>
                    <w:szCs w:val="20"/>
                  </w:rPr>
                </w:rPrChange>
              </w:rPr>
              <w:pPrChange w:id="130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04EA21C0"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045" w:author="瑋婷 徐" w:date="2025-01-03T16:20:00Z" w16du:dateUtc="2025-01-03T08:20:00Z"/>
                <w:rFonts w:asciiTheme="majorEastAsia" w:eastAsia="標楷體" w:hAnsiTheme="majorEastAsia" w:cstheme="majorEastAsia"/>
                <w:rPrChange w:id="13046" w:author="瑋婷 徐" w:date="2025-01-04T22:54:00Z" w16du:dateUtc="2025-01-04T14:54:00Z">
                  <w:rPr>
                    <w:ins w:id="13047" w:author="瑋婷 徐" w:date="2025-01-03T16:20:00Z" w16du:dateUtc="2025-01-03T08:20:00Z"/>
                    <w:rFonts w:ascii="Times New Roman" w:eastAsia="Times New Roman" w:hAnsi="Times New Roman" w:cs="Times New Roman"/>
                    <w:sz w:val="20"/>
                    <w:szCs w:val="20"/>
                  </w:rPr>
                </w:rPrChange>
              </w:rPr>
              <w:pPrChange w:id="130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251D696A"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049" w:author="瑋婷 徐" w:date="2025-01-03T16:20:00Z" w16du:dateUtc="2025-01-03T08:20:00Z"/>
                <w:rFonts w:asciiTheme="majorEastAsia" w:eastAsia="標楷體" w:hAnsiTheme="majorEastAsia" w:cstheme="majorEastAsia"/>
                <w:rPrChange w:id="13050" w:author="瑋婷 徐" w:date="2025-01-04T22:54:00Z" w16du:dateUtc="2025-01-04T14:54:00Z">
                  <w:rPr>
                    <w:ins w:id="13051" w:author="瑋婷 徐" w:date="2025-01-03T16:20:00Z" w16du:dateUtc="2025-01-03T08:20:00Z"/>
                    <w:rFonts w:ascii="Times New Roman" w:eastAsia="Times New Roman" w:hAnsi="Times New Roman" w:cs="Times New Roman"/>
                    <w:sz w:val="20"/>
                    <w:szCs w:val="20"/>
                  </w:rPr>
                </w:rPrChange>
              </w:rPr>
              <w:pPrChange w:id="130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461D6DB"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053" w:author="瑋婷 徐" w:date="2025-01-03T16:20:00Z" w16du:dateUtc="2025-01-03T08:20:00Z"/>
                <w:rFonts w:asciiTheme="majorEastAsia" w:eastAsia="標楷體" w:hAnsiTheme="majorEastAsia" w:cstheme="majorEastAsia"/>
                <w:rPrChange w:id="13054" w:author="瑋婷 徐" w:date="2025-01-04T22:54:00Z" w16du:dateUtc="2025-01-04T14:54:00Z">
                  <w:rPr>
                    <w:ins w:id="13055" w:author="瑋婷 徐" w:date="2025-01-03T16:20:00Z" w16du:dateUtc="2025-01-03T08:20:00Z"/>
                    <w:rFonts w:ascii="Times New Roman" w:eastAsia="Times New Roman" w:hAnsi="Times New Roman" w:cs="Times New Roman"/>
                    <w:sz w:val="20"/>
                    <w:szCs w:val="20"/>
                  </w:rPr>
                </w:rPrChange>
              </w:rPr>
              <w:pPrChange w:id="1305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68528D" w14:paraId="5C657508" w14:textId="77777777" w:rsidTr="00313CC9">
        <w:trPr>
          <w:cnfStyle w:val="000000100000" w:firstRow="0" w:lastRow="0" w:firstColumn="0" w:lastColumn="0" w:oddVBand="0" w:evenVBand="0" w:oddHBand="1" w:evenHBand="0" w:firstRowFirstColumn="0" w:firstRowLastColumn="0" w:lastRowFirstColumn="0" w:lastRowLastColumn="0"/>
          <w:trHeight w:val="300"/>
          <w:ins w:id="13057"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09F24837" w14:textId="77777777" w:rsidR="00DA433E" w:rsidRPr="0068528D" w:rsidRDefault="00DA433E">
            <w:pPr>
              <w:spacing w:line="360" w:lineRule="auto"/>
              <w:jc w:val="both"/>
              <w:rPr>
                <w:ins w:id="13058" w:author="瑋婷 徐" w:date="2025-01-03T16:20:00Z" w16du:dateUtc="2025-01-03T08:20:00Z"/>
                <w:rFonts w:asciiTheme="majorEastAsia" w:eastAsia="標楷體" w:hAnsiTheme="majorEastAsia" w:cstheme="majorEastAsia"/>
                <w:b w:val="0"/>
                <w:bCs w:val="0"/>
                <w:color w:val="000000"/>
                <w:rPrChange w:id="13059" w:author="瑋婷 徐" w:date="2025-01-04T22:54:00Z" w16du:dateUtc="2025-01-04T14:54:00Z">
                  <w:rPr>
                    <w:ins w:id="13060" w:author="瑋婷 徐" w:date="2025-01-03T16:20:00Z" w16du:dateUtc="2025-01-03T08:20:00Z"/>
                    <w:rFonts w:cs="Calibri"/>
                    <w:color w:val="000000"/>
                    <w:sz w:val="22"/>
                  </w:rPr>
                </w:rPrChange>
              </w:rPr>
              <w:pPrChange w:id="13061" w:author="瑋婷 徐" w:date="2025-01-03T16:21:00Z" w16du:dateUtc="2025-01-03T08:21:00Z">
                <w:pPr/>
              </w:pPrChange>
            </w:pPr>
            <w:ins w:id="13062" w:author="瑋婷 徐" w:date="2025-01-03T16:20:00Z" w16du:dateUtc="2025-01-03T08:20:00Z">
              <w:r w:rsidRPr="0068528D">
                <w:rPr>
                  <w:rFonts w:asciiTheme="majorEastAsia" w:eastAsia="標楷體" w:hAnsiTheme="majorEastAsia" w:cstheme="majorEastAsia"/>
                  <w:b w:val="0"/>
                  <w:bCs w:val="0"/>
                  <w:color w:val="000000"/>
                  <w:rPrChange w:id="13063" w:author="瑋婷 徐" w:date="2025-01-04T22:54:00Z" w16du:dateUtc="2025-01-04T14:54:00Z">
                    <w:rPr>
                      <w:rFonts w:cs="Calibri"/>
                      <w:color w:val="000000"/>
                      <w:sz w:val="22"/>
                    </w:rPr>
                  </w:rPrChange>
                </w:rPr>
                <w:t>白尾八哥</w:t>
              </w:r>
              <w:r w:rsidRPr="0068528D">
                <w:rPr>
                  <w:rFonts w:asciiTheme="majorEastAsia" w:eastAsia="標楷體" w:hAnsiTheme="majorEastAsia" w:cstheme="majorEastAsia"/>
                  <w:b w:val="0"/>
                  <w:bCs w:val="0"/>
                  <w:color w:val="000000"/>
                  <w:rPrChange w:id="13064" w:author="瑋婷 徐" w:date="2025-01-04T22:54:00Z" w16du:dateUtc="2025-01-04T14:54:00Z">
                    <w:rPr>
                      <w:rFonts w:cs="Calibri"/>
                      <w:color w:val="000000"/>
                      <w:sz w:val="22"/>
                    </w:rPr>
                  </w:rPrChange>
                </w:rPr>
                <w:t xml:space="preserve"> </w:t>
              </w:r>
            </w:ins>
          </w:p>
        </w:tc>
        <w:tc>
          <w:tcPr>
            <w:tcW w:w="1135" w:type="pct"/>
            <w:hideMark/>
          </w:tcPr>
          <w:p w14:paraId="2EC90DB2"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65" w:author="瑋婷 徐" w:date="2025-01-03T16:20:00Z" w16du:dateUtc="2025-01-03T08:20:00Z"/>
                <w:rFonts w:asciiTheme="majorEastAsia" w:eastAsia="標楷體" w:hAnsiTheme="majorEastAsia" w:cstheme="majorEastAsia"/>
                <w:i/>
                <w:iCs/>
                <w:color w:val="000000"/>
                <w:rPrChange w:id="13066" w:author="瑋婷 徐" w:date="2025-01-04T22:54:00Z" w16du:dateUtc="2025-01-04T14:54:00Z">
                  <w:rPr>
                    <w:ins w:id="13067" w:author="瑋婷 徐" w:date="2025-01-03T16:20:00Z" w16du:dateUtc="2025-01-03T08:20:00Z"/>
                    <w:rFonts w:cs="Calibri"/>
                    <w:i/>
                    <w:iCs/>
                    <w:color w:val="000000"/>
                    <w:sz w:val="22"/>
                  </w:rPr>
                </w:rPrChange>
              </w:rPr>
              <w:pPrChange w:id="1306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069" w:author="瑋婷 徐" w:date="2025-01-03T16:20:00Z" w16du:dateUtc="2025-01-03T08:20:00Z">
              <w:r w:rsidRPr="0068528D">
                <w:rPr>
                  <w:rFonts w:asciiTheme="majorEastAsia" w:eastAsia="標楷體" w:hAnsiTheme="majorEastAsia" w:cstheme="majorEastAsia"/>
                  <w:i/>
                  <w:iCs/>
                  <w:color w:val="000000"/>
                  <w:rPrChange w:id="13070" w:author="瑋婷 徐" w:date="2025-01-04T22:54:00Z" w16du:dateUtc="2025-01-04T14:54:00Z">
                    <w:rPr>
                      <w:rFonts w:cs="Calibri"/>
                      <w:i/>
                      <w:iCs/>
                      <w:color w:val="000000"/>
                      <w:sz w:val="22"/>
                    </w:rPr>
                  </w:rPrChange>
                </w:rPr>
                <w:t>Acridotheres javanicus</w:t>
              </w:r>
            </w:ins>
          </w:p>
        </w:tc>
        <w:tc>
          <w:tcPr>
            <w:tcW w:w="127" w:type="pct"/>
            <w:noWrap/>
            <w:hideMark/>
          </w:tcPr>
          <w:p w14:paraId="721F237A"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71" w:author="瑋婷 徐" w:date="2025-01-03T16:20:00Z" w16du:dateUtc="2025-01-03T08:20:00Z"/>
                <w:rFonts w:asciiTheme="majorEastAsia" w:eastAsia="標楷體" w:hAnsiTheme="majorEastAsia" w:cstheme="majorEastAsia"/>
                <w:color w:val="000000"/>
                <w:rPrChange w:id="13072" w:author="瑋婷 徐" w:date="2025-01-04T22:54:00Z" w16du:dateUtc="2025-01-04T14:54:00Z">
                  <w:rPr>
                    <w:ins w:id="13073" w:author="瑋婷 徐" w:date="2025-01-03T16:20:00Z" w16du:dateUtc="2025-01-03T08:20:00Z"/>
                    <w:rFonts w:cs="Calibri"/>
                    <w:color w:val="000000"/>
                    <w:sz w:val="22"/>
                  </w:rPr>
                </w:rPrChange>
              </w:rPr>
              <w:pPrChange w:id="1307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075" w:author="瑋婷 徐" w:date="2025-01-03T16:20:00Z" w16du:dateUtc="2025-01-03T08:20:00Z">
              <w:r w:rsidRPr="0068528D">
                <w:rPr>
                  <w:rFonts w:asciiTheme="majorEastAsia" w:eastAsia="標楷體" w:hAnsiTheme="majorEastAsia" w:cstheme="majorEastAsia"/>
                  <w:color w:val="000000"/>
                  <w:rPrChange w:id="13076" w:author="瑋婷 徐" w:date="2025-01-04T22:54:00Z" w16du:dateUtc="2025-01-04T14:54:00Z">
                    <w:rPr>
                      <w:rFonts w:cs="Calibri"/>
                      <w:color w:val="000000"/>
                      <w:sz w:val="22"/>
                    </w:rPr>
                  </w:rPrChange>
                </w:rPr>
                <w:t>*</w:t>
              </w:r>
            </w:ins>
          </w:p>
        </w:tc>
        <w:tc>
          <w:tcPr>
            <w:tcW w:w="127" w:type="pct"/>
            <w:noWrap/>
            <w:hideMark/>
          </w:tcPr>
          <w:p w14:paraId="2FA0F9E8"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77" w:author="瑋婷 徐" w:date="2025-01-03T16:20:00Z" w16du:dateUtc="2025-01-03T08:20:00Z"/>
                <w:rFonts w:asciiTheme="majorEastAsia" w:eastAsia="標楷體" w:hAnsiTheme="majorEastAsia" w:cstheme="majorEastAsia"/>
                <w:color w:val="000000"/>
                <w:rPrChange w:id="13078" w:author="瑋婷 徐" w:date="2025-01-04T22:54:00Z" w16du:dateUtc="2025-01-04T14:54:00Z">
                  <w:rPr>
                    <w:ins w:id="13079" w:author="瑋婷 徐" w:date="2025-01-03T16:20:00Z" w16du:dateUtc="2025-01-03T08:20:00Z"/>
                    <w:rFonts w:cs="Calibri"/>
                    <w:color w:val="000000"/>
                    <w:sz w:val="22"/>
                  </w:rPr>
                </w:rPrChange>
              </w:rPr>
              <w:pPrChange w:id="130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4D9FF30D"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81" w:author="瑋婷 徐" w:date="2025-01-03T16:20:00Z" w16du:dateUtc="2025-01-03T08:20:00Z"/>
                <w:rFonts w:asciiTheme="majorEastAsia" w:eastAsia="標楷體" w:hAnsiTheme="majorEastAsia" w:cstheme="majorEastAsia"/>
                <w:rPrChange w:id="13082" w:author="瑋婷 徐" w:date="2025-01-04T22:54:00Z" w16du:dateUtc="2025-01-04T14:54:00Z">
                  <w:rPr>
                    <w:ins w:id="13083" w:author="瑋婷 徐" w:date="2025-01-03T16:20:00Z" w16du:dateUtc="2025-01-03T08:20:00Z"/>
                    <w:rFonts w:ascii="Times New Roman" w:eastAsia="Times New Roman" w:hAnsi="Times New Roman" w:cs="Times New Roman"/>
                    <w:sz w:val="20"/>
                    <w:szCs w:val="20"/>
                  </w:rPr>
                </w:rPrChange>
              </w:rPr>
              <w:pPrChange w:id="130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0C3C154A"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85" w:author="瑋婷 徐" w:date="2025-01-03T16:20:00Z" w16du:dateUtc="2025-01-03T08:20:00Z"/>
                <w:rFonts w:asciiTheme="majorEastAsia" w:eastAsia="標楷體" w:hAnsiTheme="majorEastAsia" w:cstheme="majorEastAsia"/>
                <w:rPrChange w:id="13086" w:author="瑋婷 徐" w:date="2025-01-04T22:54:00Z" w16du:dateUtc="2025-01-04T14:54:00Z">
                  <w:rPr>
                    <w:ins w:id="13087" w:author="瑋婷 徐" w:date="2025-01-03T16:20:00Z" w16du:dateUtc="2025-01-03T08:20:00Z"/>
                    <w:rFonts w:ascii="Times New Roman" w:eastAsia="Times New Roman" w:hAnsi="Times New Roman" w:cs="Times New Roman"/>
                    <w:sz w:val="20"/>
                    <w:szCs w:val="20"/>
                  </w:rPr>
                </w:rPrChange>
              </w:rPr>
              <w:pPrChange w:id="1308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78096A02"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89" w:author="瑋婷 徐" w:date="2025-01-03T16:20:00Z" w16du:dateUtc="2025-01-03T08:20:00Z"/>
                <w:rFonts w:asciiTheme="majorEastAsia" w:eastAsia="標楷體" w:hAnsiTheme="majorEastAsia" w:cstheme="majorEastAsia"/>
                <w:rPrChange w:id="13090" w:author="瑋婷 徐" w:date="2025-01-04T22:54:00Z" w16du:dateUtc="2025-01-04T14:54:00Z">
                  <w:rPr>
                    <w:ins w:id="13091" w:author="瑋婷 徐" w:date="2025-01-03T16:20:00Z" w16du:dateUtc="2025-01-03T08:20:00Z"/>
                    <w:rFonts w:ascii="Times New Roman" w:eastAsia="Times New Roman" w:hAnsi="Times New Roman" w:cs="Times New Roman"/>
                    <w:sz w:val="20"/>
                    <w:szCs w:val="20"/>
                  </w:rPr>
                </w:rPrChange>
              </w:rPr>
              <w:pPrChange w:id="1309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1C34BC6D"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93" w:author="瑋婷 徐" w:date="2025-01-03T16:20:00Z" w16du:dateUtc="2025-01-03T08:20:00Z"/>
                <w:rFonts w:asciiTheme="majorEastAsia" w:eastAsia="標楷體" w:hAnsiTheme="majorEastAsia" w:cstheme="majorEastAsia"/>
                <w:rPrChange w:id="13094" w:author="瑋婷 徐" w:date="2025-01-04T22:54:00Z" w16du:dateUtc="2025-01-04T14:54:00Z">
                  <w:rPr>
                    <w:ins w:id="13095" w:author="瑋婷 徐" w:date="2025-01-03T16:20:00Z" w16du:dateUtc="2025-01-03T08:20:00Z"/>
                    <w:rFonts w:ascii="Times New Roman" w:eastAsia="Times New Roman" w:hAnsi="Times New Roman" w:cs="Times New Roman"/>
                    <w:sz w:val="20"/>
                    <w:szCs w:val="20"/>
                  </w:rPr>
                </w:rPrChange>
              </w:rPr>
              <w:pPrChange w:id="1309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tcPr>
          <w:p w14:paraId="2C4508B4" w14:textId="77777777" w:rsidR="00DA433E" w:rsidRPr="0068528D"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3097" w:author="瑋婷 徐" w:date="2025-01-03T16:33:00Z" w16du:dateUtc="2025-01-03T08:33:00Z"/>
                <w:rFonts w:asciiTheme="majorEastAsia" w:eastAsia="標楷體" w:hAnsiTheme="majorEastAsia" w:cstheme="majorEastAsia"/>
              </w:rPr>
            </w:pPr>
          </w:p>
        </w:tc>
        <w:tc>
          <w:tcPr>
            <w:tcW w:w="127" w:type="pct"/>
            <w:noWrap/>
            <w:hideMark/>
          </w:tcPr>
          <w:p w14:paraId="2E2D5214" w14:textId="632F6510"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098" w:author="瑋婷 徐" w:date="2025-01-03T16:20:00Z" w16du:dateUtc="2025-01-03T08:20:00Z"/>
                <w:rFonts w:asciiTheme="majorEastAsia" w:eastAsia="標楷體" w:hAnsiTheme="majorEastAsia" w:cstheme="majorEastAsia"/>
                <w:rPrChange w:id="13099" w:author="瑋婷 徐" w:date="2025-01-04T22:54:00Z" w16du:dateUtc="2025-01-04T14:54:00Z">
                  <w:rPr>
                    <w:ins w:id="13100" w:author="瑋婷 徐" w:date="2025-01-03T16:20:00Z" w16du:dateUtc="2025-01-03T08:20:00Z"/>
                    <w:rFonts w:ascii="Times New Roman" w:eastAsia="Times New Roman" w:hAnsi="Times New Roman" w:cs="Times New Roman"/>
                    <w:sz w:val="20"/>
                    <w:szCs w:val="20"/>
                  </w:rPr>
                </w:rPrChange>
              </w:rPr>
              <w:pPrChange w:id="131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1BB290C0"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102" w:author="瑋婷 徐" w:date="2025-01-03T16:20:00Z" w16du:dateUtc="2025-01-03T08:20:00Z"/>
                <w:rFonts w:asciiTheme="majorEastAsia" w:eastAsia="標楷體" w:hAnsiTheme="majorEastAsia" w:cstheme="majorEastAsia"/>
                <w:rPrChange w:id="13103" w:author="瑋婷 徐" w:date="2025-01-04T22:54:00Z" w16du:dateUtc="2025-01-04T14:54:00Z">
                  <w:rPr>
                    <w:ins w:id="13104" w:author="瑋婷 徐" w:date="2025-01-03T16:20:00Z" w16du:dateUtc="2025-01-03T08:20:00Z"/>
                    <w:rFonts w:ascii="Times New Roman" w:eastAsia="Times New Roman" w:hAnsi="Times New Roman" w:cs="Times New Roman"/>
                    <w:sz w:val="20"/>
                    <w:szCs w:val="20"/>
                  </w:rPr>
                </w:rPrChange>
              </w:rPr>
              <w:pPrChange w:id="1310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2C67D42B"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106" w:author="瑋婷 徐" w:date="2025-01-03T16:20:00Z" w16du:dateUtc="2025-01-03T08:20:00Z"/>
                <w:rFonts w:asciiTheme="majorEastAsia" w:eastAsia="標楷體" w:hAnsiTheme="majorEastAsia" w:cstheme="majorEastAsia"/>
                <w:rPrChange w:id="13107" w:author="瑋婷 徐" w:date="2025-01-04T22:54:00Z" w16du:dateUtc="2025-01-04T14:54:00Z">
                  <w:rPr>
                    <w:ins w:id="13108" w:author="瑋婷 徐" w:date="2025-01-03T16:20:00Z" w16du:dateUtc="2025-01-03T08:20:00Z"/>
                    <w:rFonts w:ascii="Times New Roman" w:eastAsia="Times New Roman" w:hAnsi="Times New Roman" w:cs="Times New Roman"/>
                    <w:sz w:val="20"/>
                    <w:szCs w:val="20"/>
                  </w:rPr>
                </w:rPrChange>
              </w:rPr>
              <w:pPrChange w:id="131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264334DD"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110" w:author="瑋婷 徐" w:date="2025-01-03T16:20:00Z" w16du:dateUtc="2025-01-03T08:20:00Z"/>
                <w:rFonts w:asciiTheme="majorEastAsia" w:eastAsia="標楷體" w:hAnsiTheme="majorEastAsia" w:cstheme="majorEastAsia"/>
                <w:rPrChange w:id="13111" w:author="瑋婷 徐" w:date="2025-01-04T22:54:00Z" w16du:dateUtc="2025-01-04T14:54:00Z">
                  <w:rPr>
                    <w:ins w:id="13112" w:author="瑋婷 徐" w:date="2025-01-03T16:20:00Z" w16du:dateUtc="2025-01-03T08:20:00Z"/>
                    <w:rFonts w:ascii="Times New Roman" w:eastAsia="Times New Roman" w:hAnsi="Times New Roman" w:cs="Times New Roman"/>
                    <w:sz w:val="20"/>
                    <w:szCs w:val="20"/>
                  </w:rPr>
                </w:rPrChange>
              </w:rPr>
              <w:pPrChange w:id="1311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tcPr>
          <w:p w14:paraId="7A823DCD" w14:textId="77777777" w:rsidR="00DA433E" w:rsidRPr="0068528D"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3114" w:author="瑋婷 徐" w:date="2025-01-03T16:33:00Z" w16du:dateUtc="2025-01-03T08:33:00Z"/>
                <w:rFonts w:asciiTheme="majorEastAsia" w:eastAsia="標楷體" w:hAnsiTheme="majorEastAsia" w:cstheme="majorEastAsia"/>
              </w:rPr>
            </w:pPr>
          </w:p>
        </w:tc>
        <w:tc>
          <w:tcPr>
            <w:tcW w:w="172" w:type="pct"/>
            <w:noWrap/>
            <w:hideMark/>
          </w:tcPr>
          <w:p w14:paraId="7B4FC172" w14:textId="07B65FB4"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115" w:author="瑋婷 徐" w:date="2025-01-03T16:20:00Z" w16du:dateUtc="2025-01-03T08:20:00Z"/>
                <w:rFonts w:asciiTheme="majorEastAsia" w:eastAsia="標楷體" w:hAnsiTheme="majorEastAsia" w:cstheme="majorEastAsia"/>
                <w:rPrChange w:id="13116" w:author="瑋婷 徐" w:date="2025-01-04T22:54:00Z" w16du:dateUtc="2025-01-04T14:54:00Z">
                  <w:rPr>
                    <w:ins w:id="13117" w:author="瑋婷 徐" w:date="2025-01-03T16:20:00Z" w16du:dateUtc="2025-01-03T08:20:00Z"/>
                    <w:rFonts w:ascii="Times New Roman" w:eastAsia="Times New Roman" w:hAnsi="Times New Roman" w:cs="Times New Roman"/>
                    <w:sz w:val="20"/>
                    <w:szCs w:val="20"/>
                  </w:rPr>
                </w:rPrChange>
              </w:rPr>
              <w:pPrChange w:id="131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3DBD3756"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119" w:author="瑋婷 徐" w:date="2025-01-03T16:20:00Z" w16du:dateUtc="2025-01-03T08:20:00Z"/>
                <w:rFonts w:asciiTheme="majorEastAsia" w:eastAsia="標楷體" w:hAnsiTheme="majorEastAsia" w:cstheme="majorEastAsia"/>
                <w:rPrChange w:id="13120" w:author="瑋婷 徐" w:date="2025-01-04T22:54:00Z" w16du:dateUtc="2025-01-04T14:54:00Z">
                  <w:rPr>
                    <w:ins w:id="13121" w:author="瑋婷 徐" w:date="2025-01-03T16:20:00Z" w16du:dateUtc="2025-01-03T08:20:00Z"/>
                    <w:rFonts w:ascii="Times New Roman" w:eastAsia="Times New Roman" w:hAnsi="Times New Roman" w:cs="Times New Roman"/>
                    <w:sz w:val="20"/>
                    <w:szCs w:val="20"/>
                  </w:rPr>
                </w:rPrChange>
              </w:rPr>
              <w:pPrChange w:id="1312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1F00C113"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123" w:author="瑋婷 徐" w:date="2025-01-03T16:20:00Z" w16du:dateUtc="2025-01-03T08:20:00Z"/>
                <w:rFonts w:asciiTheme="majorEastAsia" w:eastAsia="標楷體" w:hAnsiTheme="majorEastAsia" w:cstheme="majorEastAsia"/>
                <w:rPrChange w:id="13124" w:author="瑋婷 徐" w:date="2025-01-04T22:54:00Z" w16du:dateUtc="2025-01-04T14:54:00Z">
                  <w:rPr>
                    <w:ins w:id="13125" w:author="瑋婷 徐" w:date="2025-01-03T16:20:00Z" w16du:dateUtc="2025-01-03T08:20:00Z"/>
                    <w:rFonts w:ascii="Times New Roman" w:eastAsia="Times New Roman" w:hAnsi="Times New Roman" w:cs="Times New Roman"/>
                    <w:sz w:val="20"/>
                    <w:szCs w:val="20"/>
                  </w:rPr>
                </w:rPrChange>
              </w:rPr>
              <w:pPrChange w:id="1312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7AFBBFC7"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127" w:author="瑋婷 徐" w:date="2025-01-03T16:20:00Z" w16du:dateUtc="2025-01-03T08:20:00Z"/>
                <w:rFonts w:asciiTheme="majorEastAsia" w:eastAsia="標楷體" w:hAnsiTheme="majorEastAsia" w:cstheme="majorEastAsia"/>
                <w:rPrChange w:id="13128" w:author="瑋婷 徐" w:date="2025-01-04T22:54:00Z" w16du:dateUtc="2025-01-04T14:54:00Z">
                  <w:rPr>
                    <w:ins w:id="13129" w:author="瑋婷 徐" w:date="2025-01-03T16:20:00Z" w16du:dateUtc="2025-01-03T08:20:00Z"/>
                    <w:rFonts w:ascii="Times New Roman" w:eastAsia="Times New Roman" w:hAnsi="Times New Roman" w:cs="Times New Roman"/>
                    <w:sz w:val="20"/>
                    <w:szCs w:val="20"/>
                  </w:rPr>
                </w:rPrChange>
              </w:rPr>
              <w:pPrChange w:id="131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26F9393E"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131" w:author="瑋婷 徐" w:date="2025-01-03T16:20:00Z" w16du:dateUtc="2025-01-03T08:20:00Z"/>
                <w:rFonts w:asciiTheme="majorEastAsia" w:eastAsia="標楷體" w:hAnsiTheme="majorEastAsia" w:cstheme="majorEastAsia"/>
                <w:rPrChange w:id="13132" w:author="瑋婷 徐" w:date="2025-01-04T22:54:00Z" w16du:dateUtc="2025-01-04T14:54:00Z">
                  <w:rPr>
                    <w:ins w:id="13133" w:author="瑋婷 徐" w:date="2025-01-03T16:20:00Z" w16du:dateUtc="2025-01-03T08:20:00Z"/>
                    <w:rFonts w:ascii="Times New Roman" w:eastAsia="Times New Roman" w:hAnsi="Times New Roman" w:cs="Times New Roman"/>
                    <w:sz w:val="20"/>
                    <w:szCs w:val="20"/>
                  </w:rPr>
                </w:rPrChange>
              </w:rPr>
              <w:pPrChange w:id="131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4215D46B"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135" w:author="瑋婷 徐" w:date="2025-01-03T16:20:00Z" w16du:dateUtc="2025-01-03T08:20:00Z"/>
                <w:rFonts w:asciiTheme="majorEastAsia" w:eastAsia="標楷體" w:hAnsiTheme="majorEastAsia" w:cstheme="majorEastAsia"/>
                <w:rPrChange w:id="13136" w:author="瑋婷 徐" w:date="2025-01-04T22:54:00Z" w16du:dateUtc="2025-01-04T14:54:00Z">
                  <w:rPr>
                    <w:ins w:id="13137" w:author="瑋婷 徐" w:date="2025-01-03T16:20:00Z" w16du:dateUtc="2025-01-03T08:20:00Z"/>
                    <w:rFonts w:ascii="Times New Roman" w:eastAsia="Times New Roman" w:hAnsi="Times New Roman" w:cs="Times New Roman"/>
                    <w:sz w:val="20"/>
                    <w:szCs w:val="20"/>
                  </w:rPr>
                </w:rPrChange>
              </w:rPr>
              <w:pPrChange w:id="1313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5A82DEFE"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139" w:author="瑋婷 徐" w:date="2025-01-03T16:20:00Z" w16du:dateUtc="2025-01-03T08:20:00Z"/>
                <w:rFonts w:asciiTheme="majorEastAsia" w:eastAsia="標楷體" w:hAnsiTheme="majorEastAsia" w:cstheme="majorEastAsia"/>
                <w:rPrChange w:id="13140" w:author="瑋婷 徐" w:date="2025-01-04T22:54:00Z" w16du:dateUtc="2025-01-04T14:54:00Z">
                  <w:rPr>
                    <w:ins w:id="13141" w:author="瑋婷 徐" w:date="2025-01-03T16:20:00Z" w16du:dateUtc="2025-01-03T08:20:00Z"/>
                    <w:rFonts w:ascii="Times New Roman" w:eastAsia="Times New Roman" w:hAnsi="Times New Roman" w:cs="Times New Roman"/>
                    <w:sz w:val="20"/>
                    <w:szCs w:val="20"/>
                  </w:rPr>
                </w:rPrChange>
              </w:rPr>
              <w:pPrChange w:id="1314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69B1931B"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143" w:author="瑋婷 徐" w:date="2025-01-03T16:20:00Z" w16du:dateUtc="2025-01-03T08:20:00Z"/>
                <w:rFonts w:asciiTheme="majorEastAsia" w:eastAsia="標楷體" w:hAnsiTheme="majorEastAsia" w:cstheme="majorEastAsia"/>
                <w:rPrChange w:id="13144" w:author="瑋婷 徐" w:date="2025-01-04T22:54:00Z" w16du:dateUtc="2025-01-04T14:54:00Z">
                  <w:rPr>
                    <w:ins w:id="13145" w:author="瑋婷 徐" w:date="2025-01-03T16:20:00Z" w16du:dateUtc="2025-01-03T08:20:00Z"/>
                    <w:rFonts w:ascii="Times New Roman" w:eastAsia="Times New Roman" w:hAnsi="Times New Roman" w:cs="Times New Roman"/>
                    <w:sz w:val="20"/>
                    <w:szCs w:val="20"/>
                  </w:rPr>
                </w:rPrChange>
              </w:rPr>
              <w:pPrChange w:id="1314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313CC9" w:rsidRPr="0068528D" w14:paraId="61D2E008" w14:textId="77777777" w:rsidTr="00313CC9">
        <w:trPr>
          <w:trHeight w:val="300"/>
          <w:ins w:id="13147"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3B47A845" w14:textId="77777777" w:rsidR="00DA433E" w:rsidRPr="0068528D" w:rsidRDefault="00DA433E">
            <w:pPr>
              <w:spacing w:line="360" w:lineRule="auto"/>
              <w:jc w:val="both"/>
              <w:rPr>
                <w:ins w:id="13148" w:author="瑋婷 徐" w:date="2025-01-03T16:20:00Z" w16du:dateUtc="2025-01-03T08:20:00Z"/>
                <w:rFonts w:asciiTheme="majorEastAsia" w:eastAsia="標楷體" w:hAnsiTheme="majorEastAsia" w:cstheme="majorEastAsia"/>
                <w:b w:val="0"/>
                <w:bCs w:val="0"/>
                <w:color w:val="000000"/>
                <w:rPrChange w:id="13149" w:author="瑋婷 徐" w:date="2025-01-04T22:54:00Z" w16du:dateUtc="2025-01-04T14:54:00Z">
                  <w:rPr>
                    <w:ins w:id="13150" w:author="瑋婷 徐" w:date="2025-01-03T16:20:00Z" w16du:dateUtc="2025-01-03T08:20:00Z"/>
                    <w:rFonts w:cs="Calibri"/>
                    <w:color w:val="000000"/>
                    <w:sz w:val="22"/>
                  </w:rPr>
                </w:rPrChange>
              </w:rPr>
              <w:pPrChange w:id="13151" w:author="瑋婷 徐" w:date="2025-01-03T16:21:00Z" w16du:dateUtc="2025-01-03T08:21:00Z">
                <w:pPr/>
              </w:pPrChange>
            </w:pPr>
            <w:ins w:id="13152" w:author="瑋婷 徐" w:date="2025-01-03T16:20:00Z" w16du:dateUtc="2025-01-03T08:20:00Z">
              <w:r w:rsidRPr="0068528D">
                <w:rPr>
                  <w:rFonts w:asciiTheme="majorEastAsia" w:eastAsia="標楷體" w:hAnsiTheme="majorEastAsia" w:cstheme="majorEastAsia"/>
                  <w:b w:val="0"/>
                  <w:bCs w:val="0"/>
                  <w:color w:val="000000"/>
                  <w:rPrChange w:id="13153" w:author="瑋婷 徐" w:date="2025-01-04T22:54:00Z" w16du:dateUtc="2025-01-04T14:54:00Z">
                    <w:rPr>
                      <w:rFonts w:cs="Calibri"/>
                      <w:color w:val="000000"/>
                      <w:sz w:val="22"/>
                    </w:rPr>
                  </w:rPrChange>
                </w:rPr>
                <w:t>白頭鶇</w:t>
              </w:r>
              <w:r w:rsidRPr="0068528D">
                <w:rPr>
                  <w:rFonts w:asciiTheme="majorEastAsia" w:eastAsia="標楷體" w:hAnsiTheme="majorEastAsia" w:cstheme="majorEastAsia"/>
                  <w:b w:val="0"/>
                  <w:bCs w:val="0"/>
                  <w:color w:val="000000"/>
                  <w:rPrChange w:id="13154" w:author="瑋婷 徐" w:date="2025-01-04T22:54:00Z" w16du:dateUtc="2025-01-04T14:54:00Z">
                    <w:rPr>
                      <w:rFonts w:cs="Calibri"/>
                      <w:color w:val="000000"/>
                      <w:sz w:val="22"/>
                    </w:rPr>
                  </w:rPrChange>
                </w:rPr>
                <w:t xml:space="preserve"> </w:t>
              </w:r>
              <w:r w:rsidRPr="0068528D">
                <w:rPr>
                  <w:rFonts w:asciiTheme="majorEastAsia" w:eastAsia="標楷體" w:hAnsiTheme="majorEastAsia" w:cstheme="majorEastAsia"/>
                  <w:b w:val="0"/>
                  <w:bCs w:val="0"/>
                  <w:color w:val="000000"/>
                  <w:rPrChange w:id="13155" w:author="瑋婷 徐" w:date="2025-01-04T22:54:00Z" w16du:dateUtc="2025-01-04T14:54:00Z">
                    <w:rPr>
                      <w:color w:val="000000"/>
                      <w:sz w:val="22"/>
                    </w:rPr>
                  </w:rPrChange>
                </w:rPr>
                <w:t>◎</w:t>
              </w:r>
              <w:r w:rsidRPr="0068528D">
                <w:rPr>
                  <w:rFonts w:asciiTheme="majorEastAsia" w:eastAsia="標楷體" w:hAnsiTheme="majorEastAsia" w:cstheme="majorEastAsia"/>
                  <w:b w:val="0"/>
                  <w:bCs w:val="0"/>
                  <w:color w:val="000000"/>
                  <w:rPrChange w:id="13156" w:author="瑋婷 徐" w:date="2025-01-04T22:54:00Z" w16du:dateUtc="2025-01-04T14:54:00Z">
                    <w:rPr>
                      <w:rFonts w:cs="Calibri"/>
                      <w:color w:val="000000"/>
                      <w:sz w:val="22"/>
                    </w:rPr>
                  </w:rPrChange>
                </w:rPr>
                <w:t xml:space="preserve"> II</w:t>
              </w:r>
            </w:ins>
          </w:p>
        </w:tc>
        <w:tc>
          <w:tcPr>
            <w:tcW w:w="1135" w:type="pct"/>
            <w:hideMark/>
          </w:tcPr>
          <w:p w14:paraId="470F3C47"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57" w:author="瑋婷 徐" w:date="2025-01-03T16:20:00Z" w16du:dateUtc="2025-01-03T08:20:00Z"/>
                <w:rFonts w:asciiTheme="majorEastAsia" w:eastAsia="標楷體" w:hAnsiTheme="majorEastAsia" w:cstheme="majorEastAsia"/>
                <w:i/>
                <w:iCs/>
                <w:color w:val="000000"/>
                <w:rPrChange w:id="13158" w:author="瑋婷 徐" w:date="2025-01-04T22:54:00Z" w16du:dateUtc="2025-01-04T14:54:00Z">
                  <w:rPr>
                    <w:ins w:id="13159" w:author="瑋婷 徐" w:date="2025-01-03T16:20:00Z" w16du:dateUtc="2025-01-03T08:20:00Z"/>
                    <w:rFonts w:cs="Calibri"/>
                    <w:i/>
                    <w:iCs/>
                    <w:color w:val="000000"/>
                    <w:sz w:val="22"/>
                  </w:rPr>
                </w:rPrChange>
              </w:rPr>
              <w:pPrChange w:id="1316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161" w:author="瑋婷 徐" w:date="2025-01-03T16:20:00Z" w16du:dateUtc="2025-01-03T08:20:00Z">
              <w:r w:rsidRPr="0068528D">
                <w:rPr>
                  <w:rFonts w:asciiTheme="majorEastAsia" w:eastAsia="標楷體" w:hAnsiTheme="majorEastAsia" w:cstheme="majorEastAsia"/>
                  <w:i/>
                  <w:iCs/>
                  <w:color w:val="000000"/>
                  <w:rPrChange w:id="13162" w:author="瑋婷 徐" w:date="2025-01-04T22:54:00Z" w16du:dateUtc="2025-01-04T14:54:00Z">
                    <w:rPr>
                      <w:rFonts w:cs="Calibri"/>
                      <w:i/>
                      <w:iCs/>
                      <w:color w:val="000000"/>
                      <w:sz w:val="22"/>
                    </w:rPr>
                  </w:rPrChange>
                </w:rPr>
                <w:t>Turdus niveiceps</w:t>
              </w:r>
            </w:ins>
          </w:p>
        </w:tc>
        <w:tc>
          <w:tcPr>
            <w:tcW w:w="127" w:type="pct"/>
            <w:noWrap/>
            <w:hideMark/>
          </w:tcPr>
          <w:p w14:paraId="2E884823"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63" w:author="瑋婷 徐" w:date="2025-01-03T16:20:00Z" w16du:dateUtc="2025-01-03T08:20:00Z"/>
                <w:rFonts w:asciiTheme="majorEastAsia" w:eastAsia="標楷體" w:hAnsiTheme="majorEastAsia" w:cstheme="majorEastAsia"/>
                <w:i/>
                <w:iCs/>
                <w:color w:val="000000"/>
                <w:rPrChange w:id="13164" w:author="瑋婷 徐" w:date="2025-01-04T22:54:00Z" w16du:dateUtc="2025-01-04T14:54:00Z">
                  <w:rPr>
                    <w:ins w:id="13165" w:author="瑋婷 徐" w:date="2025-01-03T16:20:00Z" w16du:dateUtc="2025-01-03T08:20:00Z"/>
                    <w:rFonts w:cs="Calibri"/>
                    <w:i/>
                    <w:iCs/>
                    <w:color w:val="000000"/>
                    <w:sz w:val="22"/>
                  </w:rPr>
                </w:rPrChange>
              </w:rPr>
              <w:pPrChange w:id="1316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3D44201C"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67" w:author="瑋婷 徐" w:date="2025-01-03T16:20:00Z" w16du:dateUtc="2025-01-03T08:20:00Z"/>
                <w:rFonts w:asciiTheme="majorEastAsia" w:eastAsia="標楷體" w:hAnsiTheme="majorEastAsia" w:cstheme="majorEastAsia"/>
                <w:rPrChange w:id="13168" w:author="瑋婷 徐" w:date="2025-01-04T22:54:00Z" w16du:dateUtc="2025-01-04T14:54:00Z">
                  <w:rPr>
                    <w:ins w:id="13169" w:author="瑋婷 徐" w:date="2025-01-03T16:20:00Z" w16du:dateUtc="2025-01-03T08:20:00Z"/>
                    <w:rFonts w:ascii="Times New Roman" w:eastAsia="Times New Roman" w:hAnsi="Times New Roman" w:cs="Times New Roman"/>
                    <w:sz w:val="20"/>
                    <w:szCs w:val="20"/>
                  </w:rPr>
                </w:rPrChange>
              </w:rPr>
              <w:pPrChange w:id="131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7990B141"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71" w:author="瑋婷 徐" w:date="2025-01-03T16:20:00Z" w16du:dateUtc="2025-01-03T08:20:00Z"/>
                <w:rFonts w:asciiTheme="majorEastAsia" w:eastAsia="標楷體" w:hAnsiTheme="majorEastAsia" w:cstheme="majorEastAsia"/>
                <w:rPrChange w:id="13172" w:author="瑋婷 徐" w:date="2025-01-04T22:54:00Z" w16du:dateUtc="2025-01-04T14:54:00Z">
                  <w:rPr>
                    <w:ins w:id="13173" w:author="瑋婷 徐" w:date="2025-01-03T16:20:00Z" w16du:dateUtc="2025-01-03T08:20:00Z"/>
                    <w:rFonts w:ascii="Times New Roman" w:eastAsia="Times New Roman" w:hAnsi="Times New Roman" w:cs="Times New Roman"/>
                    <w:sz w:val="20"/>
                    <w:szCs w:val="20"/>
                  </w:rPr>
                </w:rPrChange>
              </w:rPr>
              <w:pPrChange w:id="131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3EECF7B6"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75" w:author="瑋婷 徐" w:date="2025-01-03T16:20:00Z" w16du:dateUtc="2025-01-03T08:20:00Z"/>
                <w:rFonts w:asciiTheme="majorEastAsia" w:eastAsia="標楷體" w:hAnsiTheme="majorEastAsia" w:cstheme="majorEastAsia"/>
                <w:rPrChange w:id="13176" w:author="瑋婷 徐" w:date="2025-01-04T22:54:00Z" w16du:dateUtc="2025-01-04T14:54:00Z">
                  <w:rPr>
                    <w:ins w:id="13177" w:author="瑋婷 徐" w:date="2025-01-03T16:20:00Z" w16du:dateUtc="2025-01-03T08:20:00Z"/>
                    <w:rFonts w:ascii="Times New Roman" w:eastAsia="Times New Roman" w:hAnsi="Times New Roman" w:cs="Times New Roman"/>
                    <w:sz w:val="20"/>
                    <w:szCs w:val="20"/>
                  </w:rPr>
                </w:rPrChange>
              </w:rPr>
              <w:pPrChange w:id="131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23E7C694"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79" w:author="瑋婷 徐" w:date="2025-01-03T16:20:00Z" w16du:dateUtc="2025-01-03T08:20:00Z"/>
                <w:rFonts w:asciiTheme="majorEastAsia" w:eastAsia="標楷體" w:hAnsiTheme="majorEastAsia" w:cstheme="majorEastAsia"/>
                <w:rPrChange w:id="13180" w:author="瑋婷 徐" w:date="2025-01-04T22:54:00Z" w16du:dateUtc="2025-01-04T14:54:00Z">
                  <w:rPr>
                    <w:ins w:id="13181" w:author="瑋婷 徐" w:date="2025-01-03T16:20:00Z" w16du:dateUtc="2025-01-03T08:20:00Z"/>
                    <w:rFonts w:ascii="Times New Roman" w:eastAsia="Times New Roman" w:hAnsi="Times New Roman" w:cs="Times New Roman"/>
                    <w:sz w:val="20"/>
                    <w:szCs w:val="20"/>
                  </w:rPr>
                </w:rPrChange>
              </w:rPr>
              <w:pPrChange w:id="1318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0DB9DDDB"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83" w:author="瑋婷 徐" w:date="2025-01-03T16:20:00Z" w16du:dateUtc="2025-01-03T08:20:00Z"/>
                <w:rFonts w:asciiTheme="majorEastAsia" w:eastAsia="標楷體" w:hAnsiTheme="majorEastAsia" w:cstheme="majorEastAsia"/>
                <w:rPrChange w:id="13184" w:author="瑋婷 徐" w:date="2025-01-04T22:54:00Z" w16du:dateUtc="2025-01-04T14:54:00Z">
                  <w:rPr>
                    <w:ins w:id="13185" w:author="瑋婷 徐" w:date="2025-01-03T16:20:00Z" w16du:dateUtc="2025-01-03T08:20:00Z"/>
                    <w:rFonts w:ascii="Times New Roman" w:eastAsia="Times New Roman" w:hAnsi="Times New Roman" w:cs="Times New Roman"/>
                    <w:sz w:val="20"/>
                    <w:szCs w:val="20"/>
                  </w:rPr>
                </w:rPrChange>
              </w:rPr>
              <w:pPrChange w:id="1318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tcPr>
          <w:p w14:paraId="138491E7" w14:textId="77777777" w:rsidR="00DA433E" w:rsidRPr="0068528D"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3187" w:author="瑋婷 徐" w:date="2025-01-03T16:33:00Z" w16du:dateUtc="2025-01-03T08:33:00Z"/>
                <w:rFonts w:asciiTheme="majorEastAsia" w:eastAsia="標楷體" w:hAnsiTheme="majorEastAsia" w:cstheme="majorEastAsia"/>
              </w:rPr>
            </w:pPr>
          </w:p>
        </w:tc>
        <w:tc>
          <w:tcPr>
            <w:tcW w:w="127" w:type="pct"/>
            <w:noWrap/>
            <w:hideMark/>
          </w:tcPr>
          <w:p w14:paraId="2E80D5FA" w14:textId="6F6BBED3"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88" w:author="瑋婷 徐" w:date="2025-01-03T16:20:00Z" w16du:dateUtc="2025-01-03T08:20:00Z"/>
                <w:rFonts w:asciiTheme="majorEastAsia" w:eastAsia="標楷體" w:hAnsiTheme="majorEastAsia" w:cstheme="majorEastAsia"/>
                <w:rPrChange w:id="13189" w:author="瑋婷 徐" w:date="2025-01-04T22:54:00Z" w16du:dateUtc="2025-01-04T14:54:00Z">
                  <w:rPr>
                    <w:ins w:id="13190" w:author="瑋婷 徐" w:date="2025-01-03T16:20:00Z" w16du:dateUtc="2025-01-03T08:20:00Z"/>
                    <w:rFonts w:ascii="Times New Roman" w:eastAsia="Times New Roman" w:hAnsi="Times New Roman" w:cs="Times New Roman"/>
                    <w:sz w:val="20"/>
                    <w:szCs w:val="20"/>
                  </w:rPr>
                </w:rPrChange>
              </w:rPr>
              <w:pPrChange w:id="131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1F9DB33C"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92" w:author="瑋婷 徐" w:date="2025-01-03T16:20:00Z" w16du:dateUtc="2025-01-03T08:20:00Z"/>
                <w:rFonts w:asciiTheme="majorEastAsia" w:eastAsia="標楷體" w:hAnsiTheme="majorEastAsia" w:cstheme="majorEastAsia"/>
                <w:rPrChange w:id="13193" w:author="瑋婷 徐" w:date="2025-01-04T22:54:00Z" w16du:dateUtc="2025-01-04T14:54:00Z">
                  <w:rPr>
                    <w:ins w:id="13194" w:author="瑋婷 徐" w:date="2025-01-03T16:20:00Z" w16du:dateUtc="2025-01-03T08:20:00Z"/>
                    <w:rFonts w:ascii="Times New Roman" w:eastAsia="Times New Roman" w:hAnsi="Times New Roman" w:cs="Times New Roman"/>
                    <w:sz w:val="20"/>
                    <w:szCs w:val="20"/>
                  </w:rPr>
                </w:rPrChange>
              </w:rPr>
              <w:pPrChange w:id="131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FF1CF59"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196" w:author="瑋婷 徐" w:date="2025-01-03T16:20:00Z" w16du:dateUtc="2025-01-03T08:20:00Z"/>
                <w:rFonts w:asciiTheme="majorEastAsia" w:eastAsia="標楷體" w:hAnsiTheme="majorEastAsia" w:cstheme="majorEastAsia"/>
                <w:rPrChange w:id="13197" w:author="瑋婷 徐" w:date="2025-01-04T22:54:00Z" w16du:dateUtc="2025-01-04T14:54:00Z">
                  <w:rPr>
                    <w:ins w:id="13198" w:author="瑋婷 徐" w:date="2025-01-03T16:20:00Z" w16du:dateUtc="2025-01-03T08:20:00Z"/>
                    <w:rFonts w:ascii="Times New Roman" w:eastAsia="Times New Roman" w:hAnsi="Times New Roman" w:cs="Times New Roman"/>
                    <w:sz w:val="20"/>
                    <w:szCs w:val="20"/>
                  </w:rPr>
                </w:rPrChange>
              </w:rPr>
              <w:pPrChange w:id="1319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AAC7F44"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200" w:author="瑋婷 徐" w:date="2025-01-03T16:20:00Z" w16du:dateUtc="2025-01-03T08:20:00Z"/>
                <w:rFonts w:asciiTheme="majorEastAsia" w:eastAsia="標楷體" w:hAnsiTheme="majorEastAsia" w:cstheme="majorEastAsia"/>
                <w:rPrChange w:id="13201" w:author="瑋婷 徐" w:date="2025-01-04T22:54:00Z" w16du:dateUtc="2025-01-04T14:54:00Z">
                  <w:rPr>
                    <w:ins w:id="13202" w:author="瑋婷 徐" w:date="2025-01-03T16:20:00Z" w16du:dateUtc="2025-01-03T08:20:00Z"/>
                    <w:rFonts w:ascii="Times New Roman" w:eastAsia="Times New Roman" w:hAnsi="Times New Roman" w:cs="Times New Roman"/>
                    <w:sz w:val="20"/>
                    <w:szCs w:val="20"/>
                  </w:rPr>
                </w:rPrChange>
              </w:rPr>
              <w:pPrChange w:id="132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tcPr>
          <w:p w14:paraId="4F2DF7D7" w14:textId="77777777" w:rsidR="00DA433E" w:rsidRPr="0068528D"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3204" w:author="瑋婷 徐" w:date="2025-01-03T16:33:00Z" w16du:dateUtc="2025-01-03T08:33:00Z"/>
                <w:rFonts w:asciiTheme="majorEastAsia" w:eastAsia="標楷體" w:hAnsiTheme="majorEastAsia" w:cstheme="majorEastAsia"/>
              </w:rPr>
            </w:pPr>
          </w:p>
        </w:tc>
        <w:tc>
          <w:tcPr>
            <w:tcW w:w="172" w:type="pct"/>
            <w:noWrap/>
            <w:hideMark/>
          </w:tcPr>
          <w:p w14:paraId="469B504F" w14:textId="7189D143"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205" w:author="瑋婷 徐" w:date="2025-01-03T16:20:00Z" w16du:dateUtc="2025-01-03T08:20:00Z"/>
                <w:rFonts w:asciiTheme="majorEastAsia" w:eastAsia="標楷體" w:hAnsiTheme="majorEastAsia" w:cstheme="majorEastAsia"/>
                <w:rPrChange w:id="13206" w:author="瑋婷 徐" w:date="2025-01-04T22:54:00Z" w16du:dateUtc="2025-01-04T14:54:00Z">
                  <w:rPr>
                    <w:ins w:id="13207" w:author="瑋婷 徐" w:date="2025-01-03T16:20:00Z" w16du:dateUtc="2025-01-03T08:20:00Z"/>
                    <w:rFonts w:ascii="Times New Roman" w:eastAsia="Times New Roman" w:hAnsi="Times New Roman" w:cs="Times New Roman"/>
                    <w:sz w:val="20"/>
                    <w:szCs w:val="20"/>
                  </w:rPr>
                </w:rPrChange>
              </w:rPr>
              <w:pPrChange w:id="132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4F64C33C"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209" w:author="瑋婷 徐" w:date="2025-01-03T16:20:00Z" w16du:dateUtc="2025-01-03T08:20:00Z"/>
                <w:rFonts w:asciiTheme="majorEastAsia" w:eastAsia="標楷體" w:hAnsiTheme="majorEastAsia" w:cstheme="majorEastAsia"/>
                <w:rPrChange w:id="13210" w:author="瑋婷 徐" w:date="2025-01-04T22:54:00Z" w16du:dateUtc="2025-01-04T14:54:00Z">
                  <w:rPr>
                    <w:ins w:id="13211" w:author="瑋婷 徐" w:date="2025-01-03T16:20:00Z" w16du:dateUtc="2025-01-03T08:20:00Z"/>
                    <w:rFonts w:ascii="Times New Roman" w:eastAsia="Times New Roman" w:hAnsi="Times New Roman" w:cs="Times New Roman"/>
                    <w:sz w:val="20"/>
                    <w:szCs w:val="20"/>
                  </w:rPr>
                </w:rPrChange>
              </w:rPr>
              <w:pPrChange w:id="1321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67A2BB26"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213" w:author="瑋婷 徐" w:date="2025-01-03T16:20:00Z" w16du:dateUtc="2025-01-03T08:20:00Z"/>
                <w:rFonts w:asciiTheme="majorEastAsia" w:eastAsia="標楷體" w:hAnsiTheme="majorEastAsia" w:cstheme="majorEastAsia"/>
                <w:rPrChange w:id="13214" w:author="瑋婷 徐" w:date="2025-01-04T22:54:00Z" w16du:dateUtc="2025-01-04T14:54:00Z">
                  <w:rPr>
                    <w:ins w:id="13215" w:author="瑋婷 徐" w:date="2025-01-03T16:20:00Z" w16du:dateUtc="2025-01-03T08:20:00Z"/>
                    <w:rFonts w:ascii="Times New Roman" w:eastAsia="Times New Roman" w:hAnsi="Times New Roman" w:cs="Times New Roman"/>
                    <w:sz w:val="20"/>
                    <w:szCs w:val="20"/>
                  </w:rPr>
                </w:rPrChange>
              </w:rPr>
              <w:pPrChange w:id="132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68F27F49"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217" w:author="瑋婷 徐" w:date="2025-01-03T16:20:00Z" w16du:dateUtc="2025-01-03T08:20:00Z"/>
                <w:rFonts w:asciiTheme="majorEastAsia" w:eastAsia="標楷體" w:hAnsiTheme="majorEastAsia" w:cstheme="majorEastAsia"/>
                <w:rPrChange w:id="13218" w:author="瑋婷 徐" w:date="2025-01-04T22:54:00Z" w16du:dateUtc="2025-01-04T14:54:00Z">
                  <w:rPr>
                    <w:ins w:id="13219" w:author="瑋婷 徐" w:date="2025-01-03T16:20:00Z" w16du:dateUtc="2025-01-03T08:20:00Z"/>
                    <w:rFonts w:ascii="Times New Roman" w:eastAsia="Times New Roman" w:hAnsi="Times New Roman" w:cs="Times New Roman"/>
                    <w:sz w:val="20"/>
                    <w:szCs w:val="20"/>
                  </w:rPr>
                </w:rPrChange>
              </w:rPr>
              <w:pPrChange w:id="132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3A0A1599"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221" w:author="瑋婷 徐" w:date="2025-01-03T16:20:00Z" w16du:dateUtc="2025-01-03T08:20:00Z"/>
                <w:rFonts w:asciiTheme="majorEastAsia" w:eastAsia="標楷體" w:hAnsiTheme="majorEastAsia" w:cstheme="majorEastAsia"/>
                <w:rPrChange w:id="13222" w:author="瑋婷 徐" w:date="2025-01-04T22:54:00Z" w16du:dateUtc="2025-01-04T14:54:00Z">
                  <w:rPr>
                    <w:ins w:id="13223" w:author="瑋婷 徐" w:date="2025-01-03T16:20:00Z" w16du:dateUtc="2025-01-03T08:20:00Z"/>
                    <w:rFonts w:ascii="Times New Roman" w:eastAsia="Times New Roman" w:hAnsi="Times New Roman" w:cs="Times New Roman"/>
                    <w:sz w:val="20"/>
                    <w:szCs w:val="20"/>
                  </w:rPr>
                </w:rPrChange>
              </w:rPr>
              <w:pPrChange w:id="132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2FEB4EA6"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225" w:author="瑋婷 徐" w:date="2025-01-03T16:20:00Z" w16du:dateUtc="2025-01-03T08:20:00Z"/>
                <w:rFonts w:asciiTheme="majorEastAsia" w:eastAsia="標楷體" w:hAnsiTheme="majorEastAsia" w:cstheme="majorEastAsia"/>
                <w:rPrChange w:id="13226" w:author="瑋婷 徐" w:date="2025-01-04T22:54:00Z" w16du:dateUtc="2025-01-04T14:54:00Z">
                  <w:rPr>
                    <w:ins w:id="13227" w:author="瑋婷 徐" w:date="2025-01-03T16:20:00Z" w16du:dateUtc="2025-01-03T08:20:00Z"/>
                    <w:rFonts w:ascii="Times New Roman" w:eastAsia="Times New Roman" w:hAnsi="Times New Roman" w:cs="Times New Roman"/>
                    <w:sz w:val="20"/>
                    <w:szCs w:val="20"/>
                  </w:rPr>
                </w:rPrChange>
              </w:rPr>
              <w:pPrChange w:id="132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134F564"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229" w:author="瑋婷 徐" w:date="2025-01-03T16:20:00Z" w16du:dateUtc="2025-01-03T08:20:00Z"/>
                <w:rFonts w:asciiTheme="majorEastAsia" w:eastAsia="標楷體" w:hAnsiTheme="majorEastAsia" w:cstheme="majorEastAsia"/>
                <w:rPrChange w:id="13230" w:author="瑋婷 徐" w:date="2025-01-04T22:54:00Z" w16du:dateUtc="2025-01-04T14:54:00Z">
                  <w:rPr>
                    <w:ins w:id="13231" w:author="瑋婷 徐" w:date="2025-01-03T16:20:00Z" w16du:dateUtc="2025-01-03T08:20:00Z"/>
                    <w:rFonts w:ascii="Times New Roman" w:eastAsia="Times New Roman" w:hAnsi="Times New Roman" w:cs="Times New Roman"/>
                    <w:sz w:val="20"/>
                    <w:szCs w:val="20"/>
                  </w:rPr>
                </w:rPrChange>
              </w:rPr>
              <w:pPrChange w:id="132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7B6FB49"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233" w:author="瑋婷 徐" w:date="2025-01-03T16:20:00Z" w16du:dateUtc="2025-01-03T08:20:00Z"/>
                <w:rFonts w:asciiTheme="majorEastAsia" w:eastAsia="標楷體" w:hAnsiTheme="majorEastAsia" w:cstheme="majorEastAsia"/>
                <w:rPrChange w:id="13234" w:author="瑋婷 徐" w:date="2025-01-04T22:54:00Z" w16du:dateUtc="2025-01-04T14:54:00Z">
                  <w:rPr>
                    <w:ins w:id="13235" w:author="瑋婷 徐" w:date="2025-01-03T16:20:00Z" w16du:dateUtc="2025-01-03T08:20:00Z"/>
                    <w:rFonts w:ascii="Times New Roman" w:eastAsia="Times New Roman" w:hAnsi="Times New Roman" w:cs="Times New Roman"/>
                    <w:sz w:val="20"/>
                    <w:szCs w:val="20"/>
                  </w:rPr>
                </w:rPrChange>
              </w:rPr>
              <w:pPrChange w:id="132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68528D" w14:paraId="7FF91DA9" w14:textId="77777777" w:rsidTr="00313CC9">
        <w:trPr>
          <w:cnfStyle w:val="000000100000" w:firstRow="0" w:lastRow="0" w:firstColumn="0" w:lastColumn="0" w:oddVBand="0" w:evenVBand="0" w:oddHBand="1" w:evenHBand="0" w:firstRowFirstColumn="0" w:firstRowLastColumn="0" w:lastRowFirstColumn="0" w:lastRowLastColumn="0"/>
          <w:trHeight w:val="300"/>
          <w:ins w:id="13237"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71E97BCE" w14:textId="77777777" w:rsidR="00DA433E" w:rsidRPr="0068528D" w:rsidRDefault="00DA433E">
            <w:pPr>
              <w:spacing w:line="360" w:lineRule="auto"/>
              <w:jc w:val="both"/>
              <w:rPr>
                <w:ins w:id="13238" w:author="瑋婷 徐" w:date="2025-01-03T16:20:00Z" w16du:dateUtc="2025-01-03T08:20:00Z"/>
                <w:rFonts w:asciiTheme="majorEastAsia" w:eastAsia="標楷體" w:hAnsiTheme="majorEastAsia" w:cstheme="majorEastAsia"/>
                <w:b w:val="0"/>
                <w:bCs w:val="0"/>
                <w:color w:val="000000"/>
                <w:rPrChange w:id="13239" w:author="瑋婷 徐" w:date="2025-01-04T22:54:00Z" w16du:dateUtc="2025-01-04T14:54:00Z">
                  <w:rPr>
                    <w:ins w:id="13240" w:author="瑋婷 徐" w:date="2025-01-03T16:20:00Z" w16du:dateUtc="2025-01-03T08:20:00Z"/>
                    <w:rFonts w:cs="Calibri"/>
                    <w:color w:val="000000"/>
                    <w:sz w:val="22"/>
                  </w:rPr>
                </w:rPrChange>
              </w:rPr>
              <w:pPrChange w:id="13241" w:author="瑋婷 徐" w:date="2025-01-03T16:21:00Z" w16du:dateUtc="2025-01-03T08:21:00Z">
                <w:pPr/>
              </w:pPrChange>
            </w:pPr>
            <w:ins w:id="13242" w:author="瑋婷 徐" w:date="2025-01-03T16:20:00Z" w16du:dateUtc="2025-01-03T08:20:00Z">
              <w:r w:rsidRPr="0068528D">
                <w:rPr>
                  <w:rFonts w:asciiTheme="majorEastAsia" w:eastAsia="標楷體" w:hAnsiTheme="majorEastAsia" w:cstheme="majorEastAsia"/>
                  <w:b w:val="0"/>
                  <w:bCs w:val="0"/>
                  <w:color w:val="000000"/>
                  <w:rPrChange w:id="13243" w:author="瑋婷 徐" w:date="2025-01-04T22:54:00Z" w16du:dateUtc="2025-01-04T14:54:00Z">
                    <w:rPr>
                      <w:rFonts w:cs="Calibri"/>
                      <w:color w:val="000000"/>
                      <w:sz w:val="22"/>
                    </w:rPr>
                  </w:rPrChange>
                </w:rPr>
                <w:t>紅尾鶲</w:t>
              </w:r>
              <w:r w:rsidRPr="0068528D">
                <w:rPr>
                  <w:rFonts w:asciiTheme="majorEastAsia" w:eastAsia="標楷體" w:hAnsiTheme="majorEastAsia" w:cstheme="majorEastAsia"/>
                  <w:b w:val="0"/>
                  <w:bCs w:val="0"/>
                  <w:color w:val="000000"/>
                  <w:rPrChange w:id="13244" w:author="瑋婷 徐" w:date="2025-01-04T22:54:00Z" w16du:dateUtc="2025-01-04T14:54:00Z">
                    <w:rPr>
                      <w:rFonts w:cs="Calibri"/>
                      <w:color w:val="000000"/>
                      <w:sz w:val="22"/>
                    </w:rPr>
                  </w:rPrChange>
                </w:rPr>
                <w:t xml:space="preserve"> </w:t>
              </w:r>
            </w:ins>
          </w:p>
        </w:tc>
        <w:tc>
          <w:tcPr>
            <w:tcW w:w="1135" w:type="pct"/>
            <w:hideMark/>
          </w:tcPr>
          <w:p w14:paraId="253F7311"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45" w:author="瑋婷 徐" w:date="2025-01-03T16:20:00Z" w16du:dateUtc="2025-01-03T08:20:00Z"/>
                <w:rFonts w:asciiTheme="majorEastAsia" w:eastAsia="標楷體" w:hAnsiTheme="majorEastAsia" w:cstheme="majorEastAsia"/>
                <w:i/>
                <w:iCs/>
                <w:color w:val="000000"/>
                <w:rPrChange w:id="13246" w:author="瑋婷 徐" w:date="2025-01-04T22:54:00Z" w16du:dateUtc="2025-01-04T14:54:00Z">
                  <w:rPr>
                    <w:ins w:id="13247" w:author="瑋婷 徐" w:date="2025-01-03T16:20:00Z" w16du:dateUtc="2025-01-03T08:20:00Z"/>
                    <w:rFonts w:cs="Calibri"/>
                    <w:i/>
                    <w:iCs/>
                    <w:color w:val="000000"/>
                    <w:sz w:val="22"/>
                  </w:rPr>
                </w:rPrChange>
              </w:rPr>
              <w:pPrChange w:id="1324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249" w:author="瑋婷 徐" w:date="2025-01-03T16:20:00Z" w16du:dateUtc="2025-01-03T08:20:00Z">
              <w:r w:rsidRPr="0068528D">
                <w:rPr>
                  <w:rFonts w:asciiTheme="majorEastAsia" w:eastAsia="標楷體" w:hAnsiTheme="majorEastAsia" w:cstheme="majorEastAsia"/>
                  <w:i/>
                  <w:iCs/>
                  <w:color w:val="000000"/>
                  <w:rPrChange w:id="13250" w:author="瑋婷 徐" w:date="2025-01-04T22:54:00Z" w16du:dateUtc="2025-01-04T14:54:00Z">
                    <w:rPr>
                      <w:rFonts w:cs="Calibri"/>
                      <w:i/>
                      <w:iCs/>
                      <w:color w:val="000000"/>
                      <w:sz w:val="22"/>
                    </w:rPr>
                  </w:rPrChange>
                </w:rPr>
                <w:t>Muscicapa ferruginea</w:t>
              </w:r>
            </w:ins>
          </w:p>
        </w:tc>
        <w:tc>
          <w:tcPr>
            <w:tcW w:w="127" w:type="pct"/>
            <w:noWrap/>
            <w:hideMark/>
          </w:tcPr>
          <w:p w14:paraId="0E2E15F1"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51" w:author="瑋婷 徐" w:date="2025-01-03T16:20:00Z" w16du:dateUtc="2025-01-03T08:20:00Z"/>
                <w:rFonts w:asciiTheme="majorEastAsia" w:eastAsia="標楷體" w:hAnsiTheme="majorEastAsia" w:cstheme="majorEastAsia"/>
                <w:i/>
                <w:iCs/>
                <w:color w:val="000000"/>
                <w:rPrChange w:id="13252" w:author="瑋婷 徐" w:date="2025-01-04T22:54:00Z" w16du:dateUtc="2025-01-04T14:54:00Z">
                  <w:rPr>
                    <w:ins w:id="13253" w:author="瑋婷 徐" w:date="2025-01-03T16:20:00Z" w16du:dateUtc="2025-01-03T08:20:00Z"/>
                    <w:rFonts w:cs="Calibri"/>
                    <w:i/>
                    <w:iCs/>
                    <w:color w:val="000000"/>
                    <w:sz w:val="22"/>
                  </w:rPr>
                </w:rPrChange>
              </w:rPr>
              <w:pPrChange w:id="1325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190C6BF6"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55" w:author="瑋婷 徐" w:date="2025-01-03T16:20:00Z" w16du:dateUtc="2025-01-03T08:20:00Z"/>
                <w:rFonts w:asciiTheme="majorEastAsia" w:eastAsia="標楷體" w:hAnsiTheme="majorEastAsia" w:cstheme="majorEastAsia"/>
                <w:rPrChange w:id="13256" w:author="瑋婷 徐" w:date="2025-01-04T22:54:00Z" w16du:dateUtc="2025-01-04T14:54:00Z">
                  <w:rPr>
                    <w:ins w:id="13257" w:author="瑋婷 徐" w:date="2025-01-03T16:20:00Z" w16du:dateUtc="2025-01-03T08:20:00Z"/>
                    <w:rFonts w:ascii="Times New Roman" w:eastAsia="Times New Roman" w:hAnsi="Times New Roman" w:cs="Times New Roman"/>
                    <w:sz w:val="20"/>
                    <w:szCs w:val="20"/>
                  </w:rPr>
                </w:rPrChange>
              </w:rPr>
              <w:pPrChange w:id="1325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0C9672B2"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59" w:author="瑋婷 徐" w:date="2025-01-03T16:20:00Z" w16du:dateUtc="2025-01-03T08:20:00Z"/>
                <w:rFonts w:asciiTheme="majorEastAsia" w:eastAsia="標楷體" w:hAnsiTheme="majorEastAsia" w:cstheme="majorEastAsia"/>
                <w:rPrChange w:id="13260" w:author="瑋婷 徐" w:date="2025-01-04T22:54:00Z" w16du:dateUtc="2025-01-04T14:54:00Z">
                  <w:rPr>
                    <w:ins w:id="13261" w:author="瑋婷 徐" w:date="2025-01-03T16:20:00Z" w16du:dateUtc="2025-01-03T08:20:00Z"/>
                    <w:rFonts w:ascii="Times New Roman" w:eastAsia="Times New Roman" w:hAnsi="Times New Roman" w:cs="Times New Roman"/>
                    <w:sz w:val="20"/>
                    <w:szCs w:val="20"/>
                  </w:rPr>
                </w:rPrChange>
              </w:rPr>
              <w:pPrChange w:id="1326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02BABE3B"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63" w:author="瑋婷 徐" w:date="2025-01-03T16:20:00Z" w16du:dateUtc="2025-01-03T08:20:00Z"/>
                <w:rFonts w:asciiTheme="majorEastAsia" w:eastAsia="標楷體" w:hAnsiTheme="majorEastAsia" w:cstheme="majorEastAsia"/>
                <w:rPrChange w:id="13264" w:author="瑋婷 徐" w:date="2025-01-04T22:54:00Z" w16du:dateUtc="2025-01-04T14:54:00Z">
                  <w:rPr>
                    <w:ins w:id="13265" w:author="瑋婷 徐" w:date="2025-01-03T16:20:00Z" w16du:dateUtc="2025-01-03T08:20:00Z"/>
                    <w:rFonts w:ascii="Times New Roman" w:eastAsia="Times New Roman" w:hAnsi="Times New Roman" w:cs="Times New Roman"/>
                    <w:sz w:val="20"/>
                    <w:szCs w:val="20"/>
                  </w:rPr>
                </w:rPrChange>
              </w:rPr>
              <w:pPrChange w:id="1326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51208D50"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67" w:author="瑋婷 徐" w:date="2025-01-03T16:20:00Z" w16du:dateUtc="2025-01-03T08:20:00Z"/>
                <w:rFonts w:asciiTheme="majorEastAsia" w:eastAsia="標楷體" w:hAnsiTheme="majorEastAsia" w:cstheme="majorEastAsia"/>
                <w:rPrChange w:id="13268" w:author="瑋婷 徐" w:date="2025-01-04T22:54:00Z" w16du:dateUtc="2025-01-04T14:54:00Z">
                  <w:rPr>
                    <w:ins w:id="13269" w:author="瑋婷 徐" w:date="2025-01-03T16:20:00Z" w16du:dateUtc="2025-01-03T08:20:00Z"/>
                    <w:rFonts w:ascii="Times New Roman" w:eastAsia="Times New Roman" w:hAnsi="Times New Roman" w:cs="Times New Roman"/>
                    <w:sz w:val="20"/>
                    <w:szCs w:val="20"/>
                  </w:rPr>
                </w:rPrChange>
              </w:rPr>
              <w:pPrChange w:id="1327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68DA1286"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71" w:author="瑋婷 徐" w:date="2025-01-03T16:20:00Z" w16du:dateUtc="2025-01-03T08:20:00Z"/>
                <w:rFonts w:asciiTheme="majorEastAsia" w:eastAsia="標楷體" w:hAnsiTheme="majorEastAsia" w:cstheme="majorEastAsia"/>
                <w:rPrChange w:id="13272" w:author="瑋婷 徐" w:date="2025-01-04T22:54:00Z" w16du:dateUtc="2025-01-04T14:54:00Z">
                  <w:rPr>
                    <w:ins w:id="13273" w:author="瑋婷 徐" w:date="2025-01-03T16:20:00Z" w16du:dateUtc="2025-01-03T08:20:00Z"/>
                    <w:rFonts w:ascii="Times New Roman" w:eastAsia="Times New Roman" w:hAnsi="Times New Roman" w:cs="Times New Roman"/>
                    <w:sz w:val="20"/>
                    <w:szCs w:val="20"/>
                  </w:rPr>
                </w:rPrChange>
              </w:rPr>
              <w:pPrChange w:id="1327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tcPr>
          <w:p w14:paraId="6183C53A" w14:textId="77777777" w:rsidR="00DA433E" w:rsidRPr="0068528D"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3275" w:author="瑋婷 徐" w:date="2025-01-03T16:33:00Z" w16du:dateUtc="2025-01-03T08:33:00Z"/>
                <w:rFonts w:asciiTheme="majorEastAsia" w:eastAsia="標楷體" w:hAnsiTheme="majorEastAsia" w:cstheme="majorEastAsia"/>
              </w:rPr>
            </w:pPr>
          </w:p>
        </w:tc>
        <w:tc>
          <w:tcPr>
            <w:tcW w:w="127" w:type="pct"/>
            <w:noWrap/>
            <w:hideMark/>
          </w:tcPr>
          <w:p w14:paraId="11059512" w14:textId="5FDDF819"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76" w:author="瑋婷 徐" w:date="2025-01-03T16:20:00Z" w16du:dateUtc="2025-01-03T08:20:00Z"/>
                <w:rFonts w:asciiTheme="majorEastAsia" w:eastAsia="標楷體" w:hAnsiTheme="majorEastAsia" w:cstheme="majorEastAsia"/>
                <w:rPrChange w:id="13277" w:author="瑋婷 徐" w:date="2025-01-04T22:54:00Z" w16du:dateUtc="2025-01-04T14:54:00Z">
                  <w:rPr>
                    <w:ins w:id="13278" w:author="瑋婷 徐" w:date="2025-01-03T16:20:00Z" w16du:dateUtc="2025-01-03T08:20:00Z"/>
                    <w:rFonts w:ascii="Times New Roman" w:eastAsia="Times New Roman" w:hAnsi="Times New Roman" w:cs="Times New Roman"/>
                    <w:sz w:val="20"/>
                    <w:szCs w:val="20"/>
                  </w:rPr>
                </w:rPrChange>
              </w:rPr>
              <w:pPrChange w:id="1327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1E3486B8"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80" w:author="瑋婷 徐" w:date="2025-01-03T16:20:00Z" w16du:dateUtc="2025-01-03T08:20:00Z"/>
                <w:rFonts w:asciiTheme="majorEastAsia" w:eastAsia="標楷體" w:hAnsiTheme="majorEastAsia" w:cstheme="majorEastAsia"/>
                <w:rPrChange w:id="13281" w:author="瑋婷 徐" w:date="2025-01-04T22:54:00Z" w16du:dateUtc="2025-01-04T14:54:00Z">
                  <w:rPr>
                    <w:ins w:id="13282" w:author="瑋婷 徐" w:date="2025-01-03T16:20:00Z" w16du:dateUtc="2025-01-03T08:20:00Z"/>
                    <w:rFonts w:ascii="Times New Roman" w:eastAsia="Times New Roman" w:hAnsi="Times New Roman" w:cs="Times New Roman"/>
                    <w:sz w:val="20"/>
                    <w:szCs w:val="20"/>
                  </w:rPr>
                </w:rPrChange>
              </w:rPr>
              <w:pPrChange w:id="1328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6020F6A4"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84" w:author="瑋婷 徐" w:date="2025-01-03T16:20:00Z" w16du:dateUtc="2025-01-03T08:20:00Z"/>
                <w:rFonts w:asciiTheme="majorEastAsia" w:eastAsia="標楷體" w:hAnsiTheme="majorEastAsia" w:cstheme="majorEastAsia"/>
                <w:rPrChange w:id="13285" w:author="瑋婷 徐" w:date="2025-01-04T22:54:00Z" w16du:dateUtc="2025-01-04T14:54:00Z">
                  <w:rPr>
                    <w:ins w:id="13286" w:author="瑋婷 徐" w:date="2025-01-03T16:20:00Z" w16du:dateUtc="2025-01-03T08:20:00Z"/>
                    <w:rFonts w:ascii="Times New Roman" w:eastAsia="Times New Roman" w:hAnsi="Times New Roman" w:cs="Times New Roman"/>
                    <w:sz w:val="20"/>
                    <w:szCs w:val="20"/>
                  </w:rPr>
                </w:rPrChange>
              </w:rPr>
              <w:pPrChange w:id="1328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6BA2DB73"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88" w:author="瑋婷 徐" w:date="2025-01-03T16:20:00Z" w16du:dateUtc="2025-01-03T08:20:00Z"/>
                <w:rFonts w:asciiTheme="majorEastAsia" w:eastAsia="標楷體" w:hAnsiTheme="majorEastAsia" w:cstheme="majorEastAsia"/>
                <w:rPrChange w:id="13289" w:author="瑋婷 徐" w:date="2025-01-04T22:54:00Z" w16du:dateUtc="2025-01-04T14:54:00Z">
                  <w:rPr>
                    <w:ins w:id="13290" w:author="瑋婷 徐" w:date="2025-01-03T16:20:00Z" w16du:dateUtc="2025-01-03T08:20:00Z"/>
                    <w:rFonts w:ascii="Times New Roman" w:eastAsia="Times New Roman" w:hAnsi="Times New Roman" w:cs="Times New Roman"/>
                    <w:sz w:val="20"/>
                    <w:szCs w:val="20"/>
                  </w:rPr>
                </w:rPrChange>
              </w:rPr>
              <w:pPrChange w:id="1329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tcPr>
          <w:p w14:paraId="117F0F72" w14:textId="77777777" w:rsidR="00DA433E" w:rsidRPr="0068528D"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3292" w:author="瑋婷 徐" w:date="2025-01-03T16:33:00Z" w16du:dateUtc="2025-01-03T08:33:00Z"/>
                <w:rFonts w:asciiTheme="majorEastAsia" w:eastAsia="標楷體" w:hAnsiTheme="majorEastAsia" w:cstheme="majorEastAsia"/>
              </w:rPr>
            </w:pPr>
          </w:p>
        </w:tc>
        <w:tc>
          <w:tcPr>
            <w:tcW w:w="172" w:type="pct"/>
            <w:noWrap/>
            <w:hideMark/>
          </w:tcPr>
          <w:p w14:paraId="61C9BDDE" w14:textId="3189E0BA"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93" w:author="瑋婷 徐" w:date="2025-01-03T16:20:00Z" w16du:dateUtc="2025-01-03T08:20:00Z"/>
                <w:rFonts w:asciiTheme="majorEastAsia" w:eastAsia="標楷體" w:hAnsiTheme="majorEastAsia" w:cstheme="majorEastAsia"/>
                <w:rPrChange w:id="13294" w:author="瑋婷 徐" w:date="2025-01-04T22:54:00Z" w16du:dateUtc="2025-01-04T14:54:00Z">
                  <w:rPr>
                    <w:ins w:id="13295" w:author="瑋婷 徐" w:date="2025-01-03T16:20:00Z" w16du:dateUtc="2025-01-03T08:20:00Z"/>
                    <w:rFonts w:ascii="Times New Roman" w:eastAsia="Times New Roman" w:hAnsi="Times New Roman" w:cs="Times New Roman"/>
                    <w:sz w:val="20"/>
                    <w:szCs w:val="20"/>
                  </w:rPr>
                </w:rPrChange>
              </w:rPr>
              <w:pPrChange w:id="1329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1385C77E"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297" w:author="瑋婷 徐" w:date="2025-01-03T16:20:00Z" w16du:dateUtc="2025-01-03T08:20:00Z"/>
                <w:rFonts w:asciiTheme="majorEastAsia" w:eastAsia="標楷體" w:hAnsiTheme="majorEastAsia" w:cstheme="majorEastAsia"/>
                <w:rPrChange w:id="13298" w:author="瑋婷 徐" w:date="2025-01-04T22:54:00Z" w16du:dateUtc="2025-01-04T14:54:00Z">
                  <w:rPr>
                    <w:ins w:id="13299" w:author="瑋婷 徐" w:date="2025-01-03T16:20:00Z" w16du:dateUtc="2025-01-03T08:20:00Z"/>
                    <w:rFonts w:ascii="Times New Roman" w:eastAsia="Times New Roman" w:hAnsi="Times New Roman" w:cs="Times New Roman"/>
                    <w:sz w:val="20"/>
                    <w:szCs w:val="20"/>
                  </w:rPr>
                </w:rPrChange>
              </w:rPr>
              <w:pPrChange w:id="1330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0E42D816"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301" w:author="瑋婷 徐" w:date="2025-01-03T16:20:00Z" w16du:dateUtc="2025-01-03T08:20:00Z"/>
                <w:rFonts w:asciiTheme="majorEastAsia" w:eastAsia="標楷體" w:hAnsiTheme="majorEastAsia" w:cstheme="majorEastAsia"/>
                <w:rPrChange w:id="13302" w:author="瑋婷 徐" w:date="2025-01-04T22:54:00Z" w16du:dateUtc="2025-01-04T14:54:00Z">
                  <w:rPr>
                    <w:ins w:id="13303" w:author="瑋婷 徐" w:date="2025-01-03T16:20:00Z" w16du:dateUtc="2025-01-03T08:20:00Z"/>
                    <w:rFonts w:ascii="Times New Roman" w:eastAsia="Times New Roman" w:hAnsi="Times New Roman" w:cs="Times New Roman"/>
                    <w:sz w:val="20"/>
                    <w:szCs w:val="20"/>
                  </w:rPr>
                </w:rPrChange>
              </w:rPr>
              <w:pPrChange w:id="1330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35687705"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305" w:author="瑋婷 徐" w:date="2025-01-03T16:20:00Z" w16du:dateUtc="2025-01-03T08:20:00Z"/>
                <w:rFonts w:asciiTheme="majorEastAsia" w:eastAsia="標楷體" w:hAnsiTheme="majorEastAsia" w:cstheme="majorEastAsia"/>
                <w:rPrChange w:id="13306" w:author="瑋婷 徐" w:date="2025-01-04T22:54:00Z" w16du:dateUtc="2025-01-04T14:54:00Z">
                  <w:rPr>
                    <w:ins w:id="13307" w:author="瑋婷 徐" w:date="2025-01-03T16:20:00Z" w16du:dateUtc="2025-01-03T08:20:00Z"/>
                    <w:rFonts w:ascii="Times New Roman" w:eastAsia="Times New Roman" w:hAnsi="Times New Roman" w:cs="Times New Roman"/>
                    <w:sz w:val="20"/>
                    <w:szCs w:val="20"/>
                  </w:rPr>
                </w:rPrChange>
              </w:rPr>
              <w:pPrChange w:id="133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03AAC90C"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309" w:author="瑋婷 徐" w:date="2025-01-03T16:20:00Z" w16du:dateUtc="2025-01-03T08:20:00Z"/>
                <w:rFonts w:asciiTheme="majorEastAsia" w:eastAsia="標楷體" w:hAnsiTheme="majorEastAsia" w:cstheme="majorEastAsia"/>
                <w:rPrChange w:id="13310" w:author="瑋婷 徐" w:date="2025-01-04T22:54:00Z" w16du:dateUtc="2025-01-04T14:54:00Z">
                  <w:rPr>
                    <w:ins w:id="13311" w:author="瑋婷 徐" w:date="2025-01-03T16:20:00Z" w16du:dateUtc="2025-01-03T08:20:00Z"/>
                    <w:rFonts w:ascii="Times New Roman" w:eastAsia="Times New Roman" w:hAnsi="Times New Roman" w:cs="Times New Roman"/>
                    <w:sz w:val="20"/>
                    <w:szCs w:val="20"/>
                  </w:rPr>
                </w:rPrChange>
              </w:rPr>
              <w:pPrChange w:id="1331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49EF76C0"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313" w:author="瑋婷 徐" w:date="2025-01-03T16:20:00Z" w16du:dateUtc="2025-01-03T08:20:00Z"/>
                <w:rFonts w:asciiTheme="majorEastAsia" w:eastAsia="標楷體" w:hAnsiTheme="majorEastAsia" w:cstheme="majorEastAsia"/>
                <w:rPrChange w:id="13314" w:author="瑋婷 徐" w:date="2025-01-04T22:54:00Z" w16du:dateUtc="2025-01-04T14:54:00Z">
                  <w:rPr>
                    <w:ins w:id="13315" w:author="瑋婷 徐" w:date="2025-01-03T16:20:00Z" w16du:dateUtc="2025-01-03T08:20:00Z"/>
                    <w:rFonts w:ascii="Times New Roman" w:eastAsia="Times New Roman" w:hAnsi="Times New Roman" w:cs="Times New Roman"/>
                    <w:sz w:val="20"/>
                    <w:szCs w:val="20"/>
                  </w:rPr>
                </w:rPrChange>
              </w:rPr>
              <w:pPrChange w:id="1331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02AB6FBB"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317" w:author="瑋婷 徐" w:date="2025-01-03T16:20:00Z" w16du:dateUtc="2025-01-03T08:20:00Z"/>
                <w:rFonts w:asciiTheme="majorEastAsia" w:eastAsia="標楷體" w:hAnsiTheme="majorEastAsia" w:cstheme="majorEastAsia"/>
                <w:rPrChange w:id="13318" w:author="瑋婷 徐" w:date="2025-01-04T22:54:00Z" w16du:dateUtc="2025-01-04T14:54:00Z">
                  <w:rPr>
                    <w:ins w:id="13319" w:author="瑋婷 徐" w:date="2025-01-03T16:20:00Z" w16du:dateUtc="2025-01-03T08:20:00Z"/>
                    <w:rFonts w:ascii="Times New Roman" w:eastAsia="Times New Roman" w:hAnsi="Times New Roman" w:cs="Times New Roman"/>
                    <w:sz w:val="20"/>
                    <w:szCs w:val="20"/>
                  </w:rPr>
                </w:rPrChange>
              </w:rPr>
              <w:pPrChange w:id="1332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05EA1375"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321" w:author="瑋婷 徐" w:date="2025-01-03T16:20:00Z" w16du:dateUtc="2025-01-03T08:20:00Z"/>
                <w:rFonts w:asciiTheme="majorEastAsia" w:eastAsia="標楷體" w:hAnsiTheme="majorEastAsia" w:cstheme="majorEastAsia"/>
                <w:rPrChange w:id="13322" w:author="瑋婷 徐" w:date="2025-01-04T22:54:00Z" w16du:dateUtc="2025-01-04T14:54:00Z">
                  <w:rPr>
                    <w:ins w:id="13323" w:author="瑋婷 徐" w:date="2025-01-03T16:20:00Z" w16du:dateUtc="2025-01-03T08:20:00Z"/>
                    <w:rFonts w:ascii="Times New Roman" w:eastAsia="Times New Roman" w:hAnsi="Times New Roman" w:cs="Times New Roman"/>
                    <w:sz w:val="20"/>
                    <w:szCs w:val="20"/>
                  </w:rPr>
                </w:rPrChange>
              </w:rPr>
              <w:pPrChange w:id="1332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313CC9" w:rsidRPr="0068528D" w14:paraId="09A43AC6" w14:textId="77777777" w:rsidTr="00313CC9">
        <w:trPr>
          <w:trHeight w:val="300"/>
          <w:ins w:id="13325"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12F3C909" w14:textId="77777777" w:rsidR="00DA433E" w:rsidRPr="0068528D" w:rsidRDefault="00DA433E">
            <w:pPr>
              <w:spacing w:line="360" w:lineRule="auto"/>
              <w:jc w:val="both"/>
              <w:rPr>
                <w:ins w:id="13326" w:author="瑋婷 徐" w:date="2025-01-03T16:20:00Z" w16du:dateUtc="2025-01-03T08:20:00Z"/>
                <w:rFonts w:asciiTheme="majorEastAsia" w:eastAsia="標楷體" w:hAnsiTheme="majorEastAsia" w:cstheme="majorEastAsia"/>
                <w:b w:val="0"/>
                <w:bCs w:val="0"/>
                <w:color w:val="000000"/>
                <w:rPrChange w:id="13327" w:author="瑋婷 徐" w:date="2025-01-04T22:54:00Z" w16du:dateUtc="2025-01-04T14:54:00Z">
                  <w:rPr>
                    <w:ins w:id="13328" w:author="瑋婷 徐" w:date="2025-01-03T16:20:00Z" w16du:dateUtc="2025-01-03T08:20:00Z"/>
                    <w:rFonts w:cs="Calibri"/>
                    <w:color w:val="000000"/>
                    <w:sz w:val="22"/>
                  </w:rPr>
                </w:rPrChange>
              </w:rPr>
              <w:pPrChange w:id="13329" w:author="瑋婷 徐" w:date="2025-01-03T16:21:00Z" w16du:dateUtc="2025-01-03T08:21:00Z">
                <w:pPr/>
              </w:pPrChange>
            </w:pPr>
            <w:ins w:id="13330" w:author="瑋婷 徐" w:date="2025-01-03T16:20:00Z" w16du:dateUtc="2025-01-03T08:20:00Z">
              <w:r w:rsidRPr="0068528D">
                <w:rPr>
                  <w:rFonts w:asciiTheme="majorEastAsia" w:eastAsia="標楷體" w:hAnsiTheme="majorEastAsia" w:cstheme="majorEastAsia"/>
                  <w:b w:val="0"/>
                  <w:bCs w:val="0"/>
                  <w:color w:val="000000"/>
                  <w:rPrChange w:id="13331" w:author="瑋婷 徐" w:date="2025-01-04T22:54:00Z" w16du:dateUtc="2025-01-04T14:54:00Z">
                    <w:rPr>
                      <w:rFonts w:cs="Calibri"/>
                      <w:color w:val="000000"/>
                      <w:sz w:val="22"/>
                    </w:rPr>
                  </w:rPrChange>
                </w:rPr>
                <w:t>鵲鴝</w:t>
              </w:r>
              <w:r w:rsidRPr="0068528D">
                <w:rPr>
                  <w:rFonts w:asciiTheme="majorEastAsia" w:eastAsia="標楷體" w:hAnsiTheme="majorEastAsia" w:cstheme="majorEastAsia"/>
                  <w:b w:val="0"/>
                  <w:bCs w:val="0"/>
                  <w:color w:val="000000"/>
                  <w:rPrChange w:id="13332" w:author="瑋婷 徐" w:date="2025-01-04T22:54:00Z" w16du:dateUtc="2025-01-04T14:54:00Z">
                    <w:rPr>
                      <w:rFonts w:cs="Calibri"/>
                      <w:color w:val="000000"/>
                      <w:sz w:val="22"/>
                    </w:rPr>
                  </w:rPrChange>
                </w:rPr>
                <w:t xml:space="preserve"> </w:t>
              </w:r>
            </w:ins>
          </w:p>
        </w:tc>
        <w:tc>
          <w:tcPr>
            <w:tcW w:w="1135" w:type="pct"/>
            <w:hideMark/>
          </w:tcPr>
          <w:p w14:paraId="2D741126"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33" w:author="瑋婷 徐" w:date="2025-01-03T16:20:00Z" w16du:dateUtc="2025-01-03T08:20:00Z"/>
                <w:rFonts w:asciiTheme="majorEastAsia" w:eastAsia="標楷體" w:hAnsiTheme="majorEastAsia" w:cstheme="majorEastAsia"/>
                <w:i/>
                <w:iCs/>
                <w:color w:val="000000"/>
                <w:rPrChange w:id="13334" w:author="瑋婷 徐" w:date="2025-01-04T22:54:00Z" w16du:dateUtc="2025-01-04T14:54:00Z">
                  <w:rPr>
                    <w:ins w:id="13335" w:author="瑋婷 徐" w:date="2025-01-03T16:20:00Z" w16du:dateUtc="2025-01-03T08:20:00Z"/>
                    <w:rFonts w:cs="Calibri"/>
                    <w:i/>
                    <w:iCs/>
                    <w:color w:val="000000"/>
                    <w:sz w:val="22"/>
                  </w:rPr>
                </w:rPrChange>
              </w:rPr>
              <w:pPrChange w:id="133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337" w:author="瑋婷 徐" w:date="2025-01-03T16:20:00Z" w16du:dateUtc="2025-01-03T08:20:00Z">
              <w:r w:rsidRPr="0068528D">
                <w:rPr>
                  <w:rFonts w:asciiTheme="majorEastAsia" w:eastAsia="標楷體" w:hAnsiTheme="majorEastAsia" w:cstheme="majorEastAsia"/>
                  <w:i/>
                  <w:iCs/>
                  <w:color w:val="000000"/>
                  <w:rPrChange w:id="13338" w:author="瑋婷 徐" w:date="2025-01-04T22:54:00Z" w16du:dateUtc="2025-01-04T14:54:00Z">
                    <w:rPr>
                      <w:rFonts w:cs="Calibri"/>
                      <w:i/>
                      <w:iCs/>
                      <w:color w:val="000000"/>
                      <w:sz w:val="22"/>
                    </w:rPr>
                  </w:rPrChange>
                </w:rPr>
                <w:t>Copsychus saularis</w:t>
              </w:r>
            </w:ins>
          </w:p>
        </w:tc>
        <w:tc>
          <w:tcPr>
            <w:tcW w:w="127" w:type="pct"/>
            <w:noWrap/>
            <w:hideMark/>
          </w:tcPr>
          <w:p w14:paraId="58C29F18"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39" w:author="瑋婷 徐" w:date="2025-01-03T16:20:00Z" w16du:dateUtc="2025-01-03T08:20:00Z"/>
                <w:rFonts w:asciiTheme="majorEastAsia" w:eastAsia="標楷體" w:hAnsiTheme="majorEastAsia" w:cstheme="majorEastAsia"/>
                <w:color w:val="000000"/>
                <w:rPrChange w:id="13340" w:author="瑋婷 徐" w:date="2025-01-04T22:54:00Z" w16du:dateUtc="2025-01-04T14:54:00Z">
                  <w:rPr>
                    <w:ins w:id="13341" w:author="瑋婷 徐" w:date="2025-01-03T16:20:00Z" w16du:dateUtc="2025-01-03T08:20:00Z"/>
                    <w:rFonts w:cs="Calibri"/>
                    <w:color w:val="000000"/>
                    <w:sz w:val="22"/>
                  </w:rPr>
                </w:rPrChange>
              </w:rPr>
              <w:pPrChange w:id="1334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343" w:author="瑋婷 徐" w:date="2025-01-03T16:20:00Z" w16du:dateUtc="2025-01-03T08:20:00Z">
              <w:r w:rsidRPr="0068528D">
                <w:rPr>
                  <w:rFonts w:asciiTheme="majorEastAsia" w:eastAsia="標楷體" w:hAnsiTheme="majorEastAsia" w:cstheme="majorEastAsia"/>
                  <w:color w:val="000000"/>
                  <w:rPrChange w:id="13344" w:author="瑋婷 徐" w:date="2025-01-04T22:54:00Z" w16du:dateUtc="2025-01-04T14:54:00Z">
                    <w:rPr>
                      <w:rFonts w:cs="Calibri"/>
                      <w:color w:val="000000"/>
                      <w:sz w:val="22"/>
                    </w:rPr>
                  </w:rPrChange>
                </w:rPr>
                <w:t>*</w:t>
              </w:r>
            </w:ins>
          </w:p>
        </w:tc>
        <w:tc>
          <w:tcPr>
            <w:tcW w:w="127" w:type="pct"/>
            <w:noWrap/>
            <w:hideMark/>
          </w:tcPr>
          <w:p w14:paraId="3D5E2FB7"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45" w:author="瑋婷 徐" w:date="2025-01-03T16:20:00Z" w16du:dateUtc="2025-01-03T08:20:00Z"/>
                <w:rFonts w:asciiTheme="majorEastAsia" w:eastAsia="標楷體" w:hAnsiTheme="majorEastAsia" w:cstheme="majorEastAsia"/>
                <w:color w:val="000000"/>
                <w:rPrChange w:id="13346" w:author="瑋婷 徐" w:date="2025-01-04T22:54:00Z" w16du:dateUtc="2025-01-04T14:54:00Z">
                  <w:rPr>
                    <w:ins w:id="13347" w:author="瑋婷 徐" w:date="2025-01-03T16:20:00Z" w16du:dateUtc="2025-01-03T08:20:00Z"/>
                    <w:rFonts w:cs="Calibri"/>
                    <w:color w:val="000000"/>
                    <w:sz w:val="22"/>
                  </w:rPr>
                </w:rPrChange>
              </w:rPr>
              <w:pPrChange w:id="133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61594AB5"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49" w:author="瑋婷 徐" w:date="2025-01-03T16:20:00Z" w16du:dateUtc="2025-01-03T08:20:00Z"/>
                <w:rFonts w:asciiTheme="majorEastAsia" w:eastAsia="標楷體" w:hAnsiTheme="majorEastAsia" w:cstheme="majorEastAsia"/>
                <w:rPrChange w:id="13350" w:author="瑋婷 徐" w:date="2025-01-04T22:54:00Z" w16du:dateUtc="2025-01-04T14:54:00Z">
                  <w:rPr>
                    <w:ins w:id="13351" w:author="瑋婷 徐" w:date="2025-01-03T16:20:00Z" w16du:dateUtc="2025-01-03T08:20:00Z"/>
                    <w:rFonts w:ascii="Times New Roman" w:eastAsia="Times New Roman" w:hAnsi="Times New Roman" w:cs="Times New Roman"/>
                    <w:sz w:val="20"/>
                    <w:szCs w:val="20"/>
                  </w:rPr>
                </w:rPrChange>
              </w:rPr>
              <w:pPrChange w:id="133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3993E9AE"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53" w:author="瑋婷 徐" w:date="2025-01-03T16:20:00Z" w16du:dateUtc="2025-01-03T08:20:00Z"/>
                <w:rFonts w:asciiTheme="majorEastAsia" w:eastAsia="標楷體" w:hAnsiTheme="majorEastAsia" w:cstheme="majorEastAsia"/>
                <w:rPrChange w:id="13354" w:author="瑋婷 徐" w:date="2025-01-04T22:54:00Z" w16du:dateUtc="2025-01-04T14:54:00Z">
                  <w:rPr>
                    <w:ins w:id="13355" w:author="瑋婷 徐" w:date="2025-01-03T16:20:00Z" w16du:dateUtc="2025-01-03T08:20:00Z"/>
                    <w:rFonts w:ascii="Times New Roman" w:eastAsia="Times New Roman" w:hAnsi="Times New Roman" w:cs="Times New Roman"/>
                    <w:sz w:val="20"/>
                    <w:szCs w:val="20"/>
                  </w:rPr>
                </w:rPrChange>
              </w:rPr>
              <w:pPrChange w:id="1335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7A788F93"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57" w:author="瑋婷 徐" w:date="2025-01-03T16:20:00Z" w16du:dateUtc="2025-01-03T08:20:00Z"/>
                <w:rFonts w:asciiTheme="majorEastAsia" w:eastAsia="標楷體" w:hAnsiTheme="majorEastAsia" w:cstheme="majorEastAsia"/>
                <w:rPrChange w:id="13358" w:author="瑋婷 徐" w:date="2025-01-04T22:54:00Z" w16du:dateUtc="2025-01-04T14:54:00Z">
                  <w:rPr>
                    <w:ins w:id="13359" w:author="瑋婷 徐" w:date="2025-01-03T16:20:00Z" w16du:dateUtc="2025-01-03T08:20:00Z"/>
                    <w:rFonts w:ascii="Times New Roman" w:eastAsia="Times New Roman" w:hAnsi="Times New Roman" w:cs="Times New Roman"/>
                    <w:sz w:val="20"/>
                    <w:szCs w:val="20"/>
                  </w:rPr>
                </w:rPrChange>
              </w:rPr>
              <w:pPrChange w:id="1336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7E28F2A9"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61" w:author="瑋婷 徐" w:date="2025-01-03T16:20:00Z" w16du:dateUtc="2025-01-03T08:20:00Z"/>
                <w:rFonts w:asciiTheme="majorEastAsia" w:eastAsia="標楷體" w:hAnsiTheme="majorEastAsia" w:cstheme="majorEastAsia"/>
                <w:rPrChange w:id="13362" w:author="瑋婷 徐" w:date="2025-01-04T22:54:00Z" w16du:dateUtc="2025-01-04T14:54:00Z">
                  <w:rPr>
                    <w:ins w:id="13363" w:author="瑋婷 徐" w:date="2025-01-03T16:20:00Z" w16du:dateUtc="2025-01-03T08:20:00Z"/>
                    <w:rFonts w:ascii="Times New Roman" w:eastAsia="Times New Roman" w:hAnsi="Times New Roman" w:cs="Times New Roman"/>
                    <w:sz w:val="20"/>
                    <w:szCs w:val="20"/>
                  </w:rPr>
                </w:rPrChange>
              </w:rPr>
              <w:pPrChange w:id="133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tcPr>
          <w:p w14:paraId="7876CA8A" w14:textId="77777777" w:rsidR="00DA433E" w:rsidRPr="0068528D"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3365" w:author="瑋婷 徐" w:date="2025-01-03T16:33:00Z" w16du:dateUtc="2025-01-03T08:33:00Z"/>
                <w:rFonts w:asciiTheme="majorEastAsia" w:eastAsia="標楷體" w:hAnsiTheme="majorEastAsia" w:cstheme="majorEastAsia"/>
              </w:rPr>
            </w:pPr>
          </w:p>
        </w:tc>
        <w:tc>
          <w:tcPr>
            <w:tcW w:w="127" w:type="pct"/>
            <w:noWrap/>
            <w:hideMark/>
          </w:tcPr>
          <w:p w14:paraId="03F22BC5" w14:textId="17321C5D"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66" w:author="瑋婷 徐" w:date="2025-01-03T16:20:00Z" w16du:dateUtc="2025-01-03T08:20:00Z"/>
                <w:rFonts w:asciiTheme="majorEastAsia" w:eastAsia="標楷體" w:hAnsiTheme="majorEastAsia" w:cstheme="majorEastAsia"/>
                <w:rPrChange w:id="13367" w:author="瑋婷 徐" w:date="2025-01-04T22:54:00Z" w16du:dateUtc="2025-01-04T14:54:00Z">
                  <w:rPr>
                    <w:ins w:id="13368" w:author="瑋婷 徐" w:date="2025-01-03T16:20:00Z" w16du:dateUtc="2025-01-03T08:20:00Z"/>
                    <w:rFonts w:ascii="Times New Roman" w:eastAsia="Times New Roman" w:hAnsi="Times New Roman" w:cs="Times New Roman"/>
                    <w:sz w:val="20"/>
                    <w:szCs w:val="20"/>
                  </w:rPr>
                </w:rPrChange>
              </w:rPr>
              <w:pPrChange w:id="1336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7C85C71B"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70" w:author="瑋婷 徐" w:date="2025-01-03T16:20:00Z" w16du:dateUtc="2025-01-03T08:20:00Z"/>
                <w:rFonts w:asciiTheme="majorEastAsia" w:eastAsia="標楷體" w:hAnsiTheme="majorEastAsia" w:cstheme="majorEastAsia"/>
                <w:rPrChange w:id="13371" w:author="瑋婷 徐" w:date="2025-01-04T22:54:00Z" w16du:dateUtc="2025-01-04T14:54:00Z">
                  <w:rPr>
                    <w:ins w:id="13372" w:author="瑋婷 徐" w:date="2025-01-03T16:20:00Z" w16du:dateUtc="2025-01-03T08:20:00Z"/>
                    <w:rFonts w:ascii="Times New Roman" w:eastAsia="Times New Roman" w:hAnsi="Times New Roman" w:cs="Times New Roman"/>
                    <w:sz w:val="20"/>
                    <w:szCs w:val="20"/>
                  </w:rPr>
                </w:rPrChange>
              </w:rPr>
              <w:pPrChange w:id="133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33344CE6"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74" w:author="瑋婷 徐" w:date="2025-01-03T16:20:00Z" w16du:dateUtc="2025-01-03T08:20:00Z"/>
                <w:rFonts w:asciiTheme="majorEastAsia" w:eastAsia="標楷體" w:hAnsiTheme="majorEastAsia" w:cstheme="majorEastAsia"/>
                <w:rPrChange w:id="13375" w:author="瑋婷 徐" w:date="2025-01-04T22:54:00Z" w16du:dateUtc="2025-01-04T14:54:00Z">
                  <w:rPr>
                    <w:ins w:id="13376" w:author="瑋婷 徐" w:date="2025-01-03T16:20:00Z" w16du:dateUtc="2025-01-03T08:20:00Z"/>
                    <w:rFonts w:ascii="Times New Roman" w:eastAsia="Times New Roman" w:hAnsi="Times New Roman" w:cs="Times New Roman"/>
                    <w:sz w:val="20"/>
                    <w:szCs w:val="20"/>
                  </w:rPr>
                </w:rPrChange>
              </w:rPr>
              <w:pPrChange w:id="133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876D138"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78" w:author="瑋婷 徐" w:date="2025-01-03T16:20:00Z" w16du:dateUtc="2025-01-03T08:20:00Z"/>
                <w:rFonts w:asciiTheme="majorEastAsia" w:eastAsia="標楷體" w:hAnsiTheme="majorEastAsia" w:cstheme="majorEastAsia"/>
                <w:rPrChange w:id="13379" w:author="瑋婷 徐" w:date="2025-01-04T22:54:00Z" w16du:dateUtc="2025-01-04T14:54:00Z">
                  <w:rPr>
                    <w:ins w:id="13380" w:author="瑋婷 徐" w:date="2025-01-03T16:20:00Z" w16du:dateUtc="2025-01-03T08:20:00Z"/>
                    <w:rFonts w:ascii="Times New Roman" w:eastAsia="Times New Roman" w:hAnsi="Times New Roman" w:cs="Times New Roman"/>
                    <w:sz w:val="20"/>
                    <w:szCs w:val="20"/>
                  </w:rPr>
                </w:rPrChange>
              </w:rPr>
              <w:pPrChange w:id="133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tcPr>
          <w:p w14:paraId="202401DC" w14:textId="77777777" w:rsidR="00DA433E" w:rsidRPr="0068528D"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3382" w:author="瑋婷 徐" w:date="2025-01-03T16:33:00Z" w16du:dateUtc="2025-01-03T08:33:00Z"/>
                <w:rFonts w:asciiTheme="majorEastAsia" w:eastAsia="標楷體" w:hAnsiTheme="majorEastAsia" w:cstheme="majorEastAsia"/>
              </w:rPr>
            </w:pPr>
          </w:p>
        </w:tc>
        <w:tc>
          <w:tcPr>
            <w:tcW w:w="172" w:type="pct"/>
            <w:noWrap/>
            <w:hideMark/>
          </w:tcPr>
          <w:p w14:paraId="01453DFE" w14:textId="52805404"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83" w:author="瑋婷 徐" w:date="2025-01-03T16:20:00Z" w16du:dateUtc="2025-01-03T08:20:00Z"/>
                <w:rFonts w:asciiTheme="majorEastAsia" w:eastAsia="標楷體" w:hAnsiTheme="majorEastAsia" w:cstheme="majorEastAsia"/>
                <w:rPrChange w:id="13384" w:author="瑋婷 徐" w:date="2025-01-04T22:54:00Z" w16du:dateUtc="2025-01-04T14:54:00Z">
                  <w:rPr>
                    <w:ins w:id="13385" w:author="瑋婷 徐" w:date="2025-01-03T16:20:00Z" w16du:dateUtc="2025-01-03T08:20:00Z"/>
                    <w:rFonts w:ascii="Times New Roman" w:eastAsia="Times New Roman" w:hAnsi="Times New Roman" w:cs="Times New Roman"/>
                    <w:sz w:val="20"/>
                    <w:szCs w:val="20"/>
                  </w:rPr>
                </w:rPrChange>
              </w:rPr>
              <w:pPrChange w:id="1338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5867FB6F"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87" w:author="瑋婷 徐" w:date="2025-01-03T16:20:00Z" w16du:dateUtc="2025-01-03T08:20:00Z"/>
                <w:rFonts w:asciiTheme="majorEastAsia" w:eastAsia="標楷體" w:hAnsiTheme="majorEastAsia" w:cstheme="majorEastAsia"/>
                <w:rPrChange w:id="13388" w:author="瑋婷 徐" w:date="2025-01-04T22:54:00Z" w16du:dateUtc="2025-01-04T14:54:00Z">
                  <w:rPr>
                    <w:ins w:id="13389" w:author="瑋婷 徐" w:date="2025-01-03T16:20:00Z" w16du:dateUtc="2025-01-03T08:20:00Z"/>
                    <w:rFonts w:ascii="Times New Roman" w:eastAsia="Times New Roman" w:hAnsi="Times New Roman" w:cs="Times New Roman"/>
                    <w:sz w:val="20"/>
                    <w:szCs w:val="20"/>
                  </w:rPr>
                </w:rPrChange>
              </w:rPr>
              <w:pPrChange w:id="1339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2825BA14"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91" w:author="瑋婷 徐" w:date="2025-01-03T16:20:00Z" w16du:dateUtc="2025-01-03T08:20:00Z"/>
                <w:rFonts w:asciiTheme="majorEastAsia" w:eastAsia="標楷體" w:hAnsiTheme="majorEastAsia" w:cstheme="majorEastAsia"/>
                <w:rPrChange w:id="13392" w:author="瑋婷 徐" w:date="2025-01-04T22:54:00Z" w16du:dateUtc="2025-01-04T14:54:00Z">
                  <w:rPr>
                    <w:ins w:id="13393" w:author="瑋婷 徐" w:date="2025-01-03T16:20:00Z" w16du:dateUtc="2025-01-03T08:20:00Z"/>
                    <w:rFonts w:ascii="Times New Roman" w:eastAsia="Times New Roman" w:hAnsi="Times New Roman" w:cs="Times New Roman"/>
                    <w:sz w:val="20"/>
                    <w:szCs w:val="20"/>
                  </w:rPr>
                </w:rPrChange>
              </w:rPr>
              <w:pPrChange w:id="1339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4A604DA8"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95" w:author="瑋婷 徐" w:date="2025-01-03T16:20:00Z" w16du:dateUtc="2025-01-03T08:20:00Z"/>
                <w:rFonts w:asciiTheme="majorEastAsia" w:eastAsia="標楷體" w:hAnsiTheme="majorEastAsia" w:cstheme="majorEastAsia"/>
                <w:rPrChange w:id="13396" w:author="瑋婷 徐" w:date="2025-01-04T22:54:00Z" w16du:dateUtc="2025-01-04T14:54:00Z">
                  <w:rPr>
                    <w:ins w:id="13397" w:author="瑋婷 徐" w:date="2025-01-03T16:20:00Z" w16du:dateUtc="2025-01-03T08:20:00Z"/>
                    <w:rFonts w:ascii="Times New Roman" w:eastAsia="Times New Roman" w:hAnsi="Times New Roman" w:cs="Times New Roman"/>
                    <w:sz w:val="20"/>
                    <w:szCs w:val="20"/>
                  </w:rPr>
                </w:rPrChange>
              </w:rPr>
              <w:pPrChange w:id="1339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6B900F4E"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399" w:author="瑋婷 徐" w:date="2025-01-03T16:20:00Z" w16du:dateUtc="2025-01-03T08:20:00Z"/>
                <w:rFonts w:asciiTheme="majorEastAsia" w:eastAsia="標楷體" w:hAnsiTheme="majorEastAsia" w:cstheme="majorEastAsia"/>
                <w:rPrChange w:id="13400" w:author="瑋婷 徐" w:date="2025-01-04T22:54:00Z" w16du:dateUtc="2025-01-04T14:54:00Z">
                  <w:rPr>
                    <w:ins w:id="13401" w:author="瑋婷 徐" w:date="2025-01-03T16:20:00Z" w16du:dateUtc="2025-01-03T08:20:00Z"/>
                    <w:rFonts w:ascii="Times New Roman" w:eastAsia="Times New Roman" w:hAnsi="Times New Roman" w:cs="Times New Roman"/>
                    <w:sz w:val="20"/>
                    <w:szCs w:val="20"/>
                  </w:rPr>
                </w:rPrChange>
              </w:rPr>
              <w:pPrChange w:id="1340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0A8050C"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403" w:author="瑋婷 徐" w:date="2025-01-03T16:20:00Z" w16du:dateUtc="2025-01-03T08:20:00Z"/>
                <w:rFonts w:asciiTheme="majorEastAsia" w:eastAsia="標楷體" w:hAnsiTheme="majorEastAsia" w:cstheme="majorEastAsia"/>
                <w:rPrChange w:id="13404" w:author="瑋婷 徐" w:date="2025-01-04T22:54:00Z" w16du:dateUtc="2025-01-04T14:54:00Z">
                  <w:rPr>
                    <w:ins w:id="13405" w:author="瑋婷 徐" w:date="2025-01-03T16:20:00Z" w16du:dateUtc="2025-01-03T08:20:00Z"/>
                    <w:rFonts w:ascii="Times New Roman" w:eastAsia="Times New Roman" w:hAnsi="Times New Roman" w:cs="Times New Roman"/>
                    <w:sz w:val="20"/>
                    <w:szCs w:val="20"/>
                  </w:rPr>
                </w:rPrChange>
              </w:rPr>
              <w:pPrChange w:id="1340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8D64B71"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407" w:author="瑋婷 徐" w:date="2025-01-03T16:20:00Z" w16du:dateUtc="2025-01-03T08:20:00Z"/>
                <w:rFonts w:asciiTheme="majorEastAsia" w:eastAsia="標楷體" w:hAnsiTheme="majorEastAsia" w:cstheme="majorEastAsia"/>
                <w:rPrChange w:id="13408" w:author="瑋婷 徐" w:date="2025-01-04T22:54:00Z" w16du:dateUtc="2025-01-04T14:54:00Z">
                  <w:rPr>
                    <w:ins w:id="13409" w:author="瑋婷 徐" w:date="2025-01-03T16:20:00Z" w16du:dateUtc="2025-01-03T08:20:00Z"/>
                    <w:rFonts w:ascii="Times New Roman" w:eastAsia="Times New Roman" w:hAnsi="Times New Roman" w:cs="Times New Roman"/>
                    <w:sz w:val="20"/>
                    <w:szCs w:val="20"/>
                  </w:rPr>
                </w:rPrChange>
              </w:rPr>
              <w:pPrChange w:id="1341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7018FCB9"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411" w:author="瑋婷 徐" w:date="2025-01-03T16:20:00Z" w16du:dateUtc="2025-01-03T08:20:00Z"/>
                <w:rFonts w:asciiTheme="majorEastAsia" w:eastAsia="標楷體" w:hAnsiTheme="majorEastAsia" w:cstheme="majorEastAsia"/>
                <w:rPrChange w:id="13412" w:author="瑋婷 徐" w:date="2025-01-04T22:54:00Z" w16du:dateUtc="2025-01-04T14:54:00Z">
                  <w:rPr>
                    <w:ins w:id="13413" w:author="瑋婷 徐" w:date="2025-01-03T16:20:00Z" w16du:dateUtc="2025-01-03T08:20:00Z"/>
                    <w:rFonts w:ascii="Times New Roman" w:eastAsia="Times New Roman" w:hAnsi="Times New Roman" w:cs="Times New Roman"/>
                    <w:sz w:val="20"/>
                    <w:szCs w:val="20"/>
                  </w:rPr>
                </w:rPrChange>
              </w:rPr>
              <w:pPrChange w:id="1341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832762" w:rsidRPr="0068528D" w14:paraId="70D03623" w14:textId="77777777" w:rsidTr="00313CC9">
        <w:trPr>
          <w:cnfStyle w:val="000000100000" w:firstRow="0" w:lastRow="0" w:firstColumn="0" w:lastColumn="0" w:oddVBand="0" w:evenVBand="0" w:oddHBand="1" w:evenHBand="0" w:firstRowFirstColumn="0" w:firstRowLastColumn="0" w:lastRowFirstColumn="0" w:lastRowLastColumn="0"/>
          <w:trHeight w:val="300"/>
          <w:ins w:id="13415"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7C6F7141" w14:textId="77777777" w:rsidR="00DA433E" w:rsidRPr="0068528D" w:rsidRDefault="00DA433E">
            <w:pPr>
              <w:spacing w:line="360" w:lineRule="auto"/>
              <w:jc w:val="both"/>
              <w:rPr>
                <w:ins w:id="13416" w:author="瑋婷 徐" w:date="2025-01-03T16:20:00Z" w16du:dateUtc="2025-01-03T08:20:00Z"/>
                <w:rFonts w:asciiTheme="majorEastAsia" w:eastAsia="標楷體" w:hAnsiTheme="majorEastAsia" w:cstheme="majorEastAsia"/>
                <w:b w:val="0"/>
                <w:bCs w:val="0"/>
                <w:color w:val="000000"/>
                <w:rPrChange w:id="13417" w:author="瑋婷 徐" w:date="2025-01-04T22:54:00Z" w16du:dateUtc="2025-01-04T14:54:00Z">
                  <w:rPr>
                    <w:ins w:id="13418" w:author="瑋婷 徐" w:date="2025-01-03T16:20:00Z" w16du:dateUtc="2025-01-03T08:20:00Z"/>
                    <w:rFonts w:cs="Calibri"/>
                    <w:color w:val="000000"/>
                    <w:sz w:val="22"/>
                  </w:rPr>
                </w:rPrChange>
              </w:rPr>
              <w:pPrChange w:id="13419" w:author="瑋婷 徐" w:date="2025-01-03T16:21:00Z" w16du:dateUtc="2025-01-03T08:21:00Z">
                <w:pPr/>
              </w:pPrChange>
            </w:pPr>
            <w:ins w:id="13420" w:author="瑋婷 徐" w:date="2025-01-03T16:20:00Z" w16du:dateUtc="2025-01-03T08:20:00Z">
              <w:r w:rsidRPr="0068528D">
                <w:rPr>
                  <w:rFonts w:asciiTheme="majorEastAsia" w:eastAsia="標楷體" w:hAnsiTheme="majorEastAsia" w:cstheme="majorEastAsia"/>
                  <w:b w:val="0"/>
                  <w:bCs w:val="0"/>
                  <w:color w:val="000000"/>
                  <w:rPrChange w:id="13421" w:author="瑋婷 徐" w:date="2025-01-04T22:54:00Z" w16du:dateUtc="2025-01-04T14:54:00Z">
                    <w:rPr>
                      <w:rFonts w:cs="Calibri"/>
                      <w:color w:val="000000"/>
                      <w:sz w:val="22"/>
                    </w:rPr>
                  </w:rPrChange>
                </w:rPr>
                <w:t>白腰鵲鴝</w:t>
              </w:r>
              <w:r w:rsidRPr="0068528D">
                <w:rPr>
                  <w:rFonts w:asciiTheme="majorEastAsia" w:eastAsia="標楷體" w:hAnsiTheme="majorEastAsia" w:cstheme="majorEastAsia"/>
                  <w:b w:val="0"/>
                  <w:bCs w:val="0"/>
                  <w:color w:val="000000"/>
                  <w:rPrChange w:id="13422" w:author="瑋婷 徐" w:date="2025-01-04T22:54:00Z" w16du:dateUtc="2025-01-04T14:54:00Z">
                    <w:rPr>
                      <w:rFonts w:cs="Calibri"/>
                      <w:color w:val="000000"/>
                      <w:sz w:val="22"/>
                    </w:rPr>
                  </w:rPrChange>
                </w:rPr>
                <w:t xml:space="preserve"> </w:t>
              </w:r>
            </w:ins>
          </w:p>
        </w:tc>
        <w:tc>
          <w:tcPr>
            <w:tcW w:w="1135" w:type="pct"/>
            <w:hideMark/>
          </w:tcPr>
          <w:p w14:paraId="5A58B4B6"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23" w:author="瑋婷 徐" w:date="2025-01-03T16:20:00Z" w16du:dateUtc="2025-01-03T08:20:00Z"/>
                <w:rFonts w:asciiTheme="majorEastAsia" w:eastAsia="標楷體" w:hAnsiTheme="majorEastAsia" w:cstheme="majorEastAsia"/>
                <w:i/>
                <w:iCs/>
                <w:color w:val="000000"/>
                <w:rPrChange w:id="13424" w:author="瑋婷 徐" w:date="2025-01-04T22:54:00Z" w16du:dateUtc="2025-01-04T14:54:00Z">
                  <w:rPr>
                    <w:ins w:id="13425" w:author="瑋婷 徐" w:date="2025-01-03T16:20:00Z" w16du:dateUtc="2025-01-03T08:20:00Z"/>
                    <w:rFonts w:cs="Calibri"/>
                    <w:i/>
                    <w:iCs/>
                    <w:color w:val="000000"/>
                    <w:sz w:val="22"/>
                  </w:rPr>
                </w:rPrChange>
              </w:rPr>
              <w:pPrChange w:id="1342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427" w:author="瑋婷 徐" w:date="2025-01-03T16:20:00Z" w16du:dateUtc="2025-01-03T08:20:00Z">
              <w:r w:rsidRPr="0068528D">
                <w:rPr>
                  <w:rFonts w:asciiTheme="majorEastAsia" w:eastAsia="標楷體" w:hAnsiTheme="majorEastAsia" w:cstheme="majorEastAsia"/>
                  <w:i/>
                  <w:iCs/>
                  <w:color w:val="000000"/>
                  <w:rPrChange w:id="13428" w:author="瑋婷 徐" w:date="2025-01-04T22:54:00Z" w16du:dateUtc="2025-01-04T14:54:00Z">
                    <w:rPr>
                      <w:rFonts w:cs="Calibri"/>
                      <w:i/>
                      <w:iCs/>
                      <w:color w:val="000000"/>
                      <w:sz w:val="22"/>
                    </w:rPr>
                  </w:rPrChange>
                </w:rPr>
                <w:t>Copsychus malabaricus</w:t>
              </w:r>
            </w:ins>
          </w:p>
        </w:tc>
        <w:tc>
          <w:tcPr>
            <w:tcW w:w="127" w:type="pct"/>
            <w:noWrap/>
            <w:hideMark/>
          </w:tcPr>
          <w:p w14:paraId="18198BC0"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29" w:author="瑋婷 徐" w:date="2025-01-03T16:20:00Z" w16du:dateUtc="2025-01-03T08:20:00Z"/>
                <w:rFonts w:asciiTheme="majorEastAsia" w:eastAsia="標楷體" w:hAnsiTheme="majorEastAsia" w:cstheme="majorEastAsia"/>
                <w:i/>
                <w:iCs/>
                <w:color w:val="000000"/>
                <w:rPrChange w:id="13430" w:author="瑋婷 徐" w:date="2025-01-04T22:54:00Z" w16du:dateUtc="2025-01-04T14:54:00Z">
                  <w:rPr>
                    <w:ins w:id="13431" w:author="瑋婷 徐" w:date="2025-01-03T16:20:00Z" w16du:dateUtc="2025-01-03T08:20:00Z"/>
                    <w:rFonts w:cs="Calibri"/>
                    <w:i/>
                    <w:iCs/>
                    <w:color w:val="000000"/>
                    <w:sz w:val="22"/>
                  </w:rPr>
                </w:rPrChange>
              </w:rPr>
              <w:pPrChange w:id="1343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2713123A"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33" w:author="瑋婷 徐" w:date="2025-01-03T16:20:00Z" w16du:dateUtc="2025-01-03T08:20:00Z"/>
                <w:rFonts w:asciiTheme="majorEastAsia" w:eastAsia="標楷體" w:hAnsiTheme="majorEastAsia" w:cstheme="majorEastAsia"/>
                <w:rPrChange w:id="13434" w:author="瑋婷 徐" w:date="2025-01-04T22:54:00Z" w16du:dateUtc="2025-01-04T14:54:00Z">
                  <w:rPr>
                    <w:ins w:id="13435" w:author="瑋婷 徐" w:date="2025-01-03T16:20:00Z" w16du:dateUtc="2025-01-03T08:20:00Z"/>
                    <w:rFonts w:ascii="Times New Roman" w:eastAsia="Times New Roman" w:hAnsi="Times New Roman" w:cs="Times New Roman"/>
                    <w:sz w:val="20"/>
                    <w:szCs w:val="20"/>
                  </w:rPr>
                </w:rPrChange>
              </w:rPr>
              <w:pPrChange w:id="1343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21AF0DDE"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37" w:author="瑋婷 徐" w:date="2025-01-03T16:20:00Z" w16du:dateUtc="2025-01-03T08:20:00Z"/>
                <w:rFonts w:asciiTheme="majorEastAsia" w:eastAsia="標楷體" w:hAnsiTheme="majorEastAsia" w:cstheme="majorEastAsia"/>
                <w:rPrChange w:id="13438" w:author="瑋婷 徐" w:date="2025-01-04T22:54:00Z" w16du:dateUtc="2025-01-04T14:54:00Z">
                  <w:rPr>
                    <w:ins w:id="13439" w:author="瑋婷 徐" w:date="2025-01-03T16:20:00Z" w16du:dateUtc="2025-01-03T08:20:00Z"/>
                    <w:rFonts w:ascii="Times New Roman" w:eastAsia="Times New Roman" w:hAnsi="Times New Roman" w:cs="Times New Roman"/>
                    <w:sz w:val="20"/>
                    <w:szCs w:val="20"/>
                  </w:rPr>
                </w:rPrChange>
              </w:rPr>
              <w:pPrChange w:id="134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53B3CC79"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41" w:author="瑋婷 徐" w:date="2025-01-03T16:20:00Z" w16du:dateUtc="2025-01-03T08:20:00Z"/>
                <w:rFonts w:asciiTheme="majorEastAsia" w:eastAsia="標楷體" w:hAnsiTheme="majorEastAsia" w:cstheme="majorEastAsia"/>
                <w:rPrChange w:id="13442" w:author="瑋婷 徐" w:date="2025-01-04T22:54:00Z" w16du:dateUtc="2025-01-04T14:54:00Z">
                  <w:rPr>
                    <w:ins w:id="13443" w:author="瑋婷 徐" w:date="2025-01-03T16:20:00Z" w16du:dateUtc="2025-01-03T08:20:00Z"/>
                    <w:rFonts w:ascii="Times New Roman" w:eastAsia="Times New Roman" w:hAnsi="Times New Roman" w:cs="Times New Roman"/>
                    <w:sz w:val="20"/>
                    <w:szCs w:val="20"/>
                  </w:rPr>
                </w:rPrChange>
              </w:rPr>
              <w:pPrChange w:id="1344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33B81B18"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45" w:author="瑋婷 徐" w:date="2025-01-03T16:20:00Z" w16du:dateUtc="2025-01-03T08:20:00Z"/>
                <w:rFonts w:asciiTheme="majorEastAsia" w:eastAsia="標楷體" w:hAnsiTheme="majorEastAsia" w:cstheme="majorEastAsia"/>
                <w:rPrChange w:id="13446" w:author="瑋婷 徐" w:date="2025-01-04T22:54:00Z" w16du:dateUtc="2025-01-04T14:54:00Z">
                  <w:rPr>
                    <w:ins w:id="13447" w:author="瑋婷 徐" w:date="2025-01-03T16:20:00Z" w16du:dateUtc="2025-01-03T08:20:00Z"/>
                    <w:rFonts w:ascii="Times New Roman" w:eastAsia="Times New Roman" w:hAnsi="Times New Roman" w:cs="Times New Roman"/>
                    <w:sz w:val="20"/>
                    <w:szCs w:val="20"/>
                  </w:rPr>
                </w:rPrChange>
              </w:rPr>
              <w:pPrChange w:id="1344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38F43917"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49" w:author="瑋婷 徐" w:date="2025-01-03T16:20:00Z" w16du:dateUtc="2025-01-03T08:20:00Z"/>
                <w:rFonts w:asciiTheme="majorEastAsia" w:eastAsia="標楷體" w:hAnsiTheme="majorEastAsia" w:cstheme="majorEastAsia"/>
                <w:rPrChange w:id="13450" w:author="瑋婷 徐" w:date="2025-01-04T22:54:00Z" w16du:dateUtc="2025-01-04T14:54:00Z">
                  <w:rPr>
                    <w:ins w:id="13451" w:author="瑋婷 徐" w:date="2025-01-03T16:20:00Z" w16du:dateUtc="2025-01-03T08:20:00Z"/>
                    <w:rFonts w:ascii="Times New Roman" w:eastAsia="Times New Roman" w:hAnsi="Times New Roman" w:cs="Times New Roman"/>
                    <w:sz w:val="20"/>
                    <w:szCs w:val="20"/>
                  </w:rPr>
                </w:rPrChange>
              </w:rPr>
              <w:pPrChange w:id="1345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tcPr>
          <w:p w14:paraId="70CAB071" w14:textId="77777777" w:rsidR="00DA433E" w:rsidRPr="0068528D"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3453" w:author="瑋婷 徐" w:date="2025-01-03T16:33:00Z" w16du:dateUtc="2025-01-03T08:33:00Z"/>
                <w:rFonts w:asciiTheme="majorEastAsia" w:eastAsia="標楷體" w:hAnsiTheme="majorEastAsia" w:cstheme="majorEastAsia"/>
              </w:rPr>
            </w:pPr>
          </w:p>
        </w:tc>
        <w:tc>
          <w:tcPr>
            <w:tcW w:w="127" w:type="pct"/>
            <w:noWrap/>
            <w:hideMark/>
          </w:tcPr>
          <w:p w14:paraId="0C3F0B3D" w14:textId="0044F72A"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54" w:author="瑋婷 徐" w:date="2025-01-03T16:20:00Z" w16du:dateUtc="2025-01-03T08:20:00Z"/>
                <w:rFonts w:asciiTheme="majorEastAsia" w:eastAsia="標楷體" w:hAnsiTheme="majorEastAsia" w:cstheme="majorEastAsia"/>
                <w:rPrChange w:id="13455" w:author="瑋婷 徐" w:date="2025-01-04T22:54:00Z" w16du:dateUtc="2025-01-04T14:54:00Z">
                  <w:rPr>
                    <w:ins w:id="13456" w:author="瑋婷 徐" w:date="2025-01-03T16:20:00Z" w16du:dateUtc="2025-01-03T08:20:00Z"/>
                    <w:rFonts w:ascii="Times New Roman" w:eastAsia="Times New Roman" w:hAnsi="Times New Roman" w:cs="Times New Roman"/>
                    <w:sz w:val="20"/>
                    <w:szCs w:val="20"/>
                  </w:rPr>
                </w:rPrChange>
              </w:rPr>
              <w:pPrChange w:id="134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27" w:type="pct"/>
            <w:noWrap/>
            <w:hideMark/>
          </w:tcPr>
          <w:p w14:paraId="699EDB81"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58" w:author="瑋婷 徐" w:date="2025-01-03T16:20:00Z" w16du:dateUtc="2025-01-03T08:20:00Z"/>
                <w:rFonts w:asciiTheme="majorEastAsia" w:eastAsia="標楷體" w:hAnsiTheme="majorEastAsia" w:cstheme="majorEastAsia"/>
                <w:rPrChange w:id="13459" w:author="瑋婷 徐" w:date="2025-01-04T22:54:00Z" w16du:dateUtc="2025-01-04T14:54:00Z">
                  <w:rPr>
                    <w:ins w:id="13460" w:author="瑋婷 徐" w:date="2025-01-03T16:20:00Z" w16du:dateUtc="2025-01-03T08:20:00Z"/>
                    <w:rFonts w:ascii="Times New Roman" w:eastAsia="Times New Roman" w:hAnsi="Times New Roman" w:cs="Times New Roman"/>
                    <w:sz w:val="20"/>
                    <w:szCs w:val="20"/>
                  </w:rPr>
                </w:rPrChange>
              </w:rPr>
              <w:pPrChange w:id="134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0E57D47C"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62" w:author="瑋婷 徐" w:date="2025-01-03T16:20:00Z" w16du:dateUtc="2025-01-03T08:20:00Z"/>
                <w:rFonts w:asciiTheme="majorEastAsia" w:eastAsia="標楷體" w:hAnsiTheme="majorEastAsia" w:cstheme="majorEastAsia"/>
                <w:rPrChange w:id="13463" w:author="瑋婷 徐" w:date="2025-01-04T22:54:00Z" w16du:dateUtc="2025-01-04T14:54:00Z">
                  <w:rPr>
                    <w:ins w:id="13464" w:author="瑋婷 徐" w:date="2025-01-03T16:20:00Z" w16du:dateUtc="2025-01-03T08:20:00Z"/>
                    <w:rFonts w:ascii="Times New Roman" w:eastAsia="Times New Roman" w:hAnsi="Times New Roman" w:cs="Times New Roman"/>
                    <w:sz w:val="20"/>
                    <w:szCs w:val="20"/>
                  </w:rPr>
                </w:rPrChange>
              </w:rPr>
              <w:pPrChange w:id="134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5A7F4CBF"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66" w:author="瑋婷 徐" w:date="2025-01-03T16:20:00Z" w16du:dateUtc="2025-01-03T08:20:00Z"/>
                <w:rFonts w:asciiTheme="majorEastAsia" w:eastAsia="標楷體" w:hAnsiTheme="majorEastAsia" w:cstheme="majorEastAsia"/>
                <w:rPrChange w:id="13467" w:author="瑋婷 徐" w:date="2025-01-04T22:54:00Z" w16du:dateUtc="2025-01-04T14:54:00Z">
                  <w:rPr>
                    <w:ins w:id="13468" w:author="瑋婷 徐" w:date="2025-01-03T16:20:00Z" w16du:dateUtc="2025-01-03T08:20:00Z"/>
                    <w:rFonts w:ascii="Times New Roman" w:eastAsia="Times New Roman" w:hAnsi="Times New Roman" w:cs="Times New Roman"/>
                    <w:sz w:val="20"/>
                    <w:szCs w:val="20"/>
                  </w:rPr>
                </w:rPrChange>
              </w:rPr>
              <w:pPrChange w:id="134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tcPr>
          <w:p w14:paraId="54616858" w14:textId="77777777" w:rsidR="00DA433E" w:rsidRPr="0068528D"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3470" w:author="瑋婷 徐" w:date="2025-01-03T16:33:00Z" w16du:dateUtc="2025-01-03T08:33:00Z"/>
                <w:rFonts w:asciiTheme="majorEastAsia" w:eastAsia="標楷體" w:hAnsiTheme="majorEastAsia" w:cstheme="majorEastAsia"/>
              </w:rPr>
            </w:pPr>
          </w:p>
        </w:tc>
        <w:tc>
          <w:tcPr>
            <w:tcW w:w="172" w:type="pct"/>
            <w:noWrap/>
            <w:hideMark/>
          </w:tcPr>
          <w:p w14:paraId="60B021F6" w14:textId="206817AF"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71" w:author="瑋婷 徐" w:date="2025-01-03T16:20:00Z" w16du:dateUtc="2025-01-03T08:20:00Z"/>
                <w:rFonts w:asciiTheme="majorEastAsia" w:eastAsia="標楷體" w:hAnsiTheme="majorEastAsia" w:cstheme="majorEastAsia"/>
                <w:rPrChange w:id="13472" w:author="瑋婷 徐" w:date="2025-01-04T22:54:00Z" w16du:dateUtc="2025-01-04T14:54:00Z">
                  <w:rPr>
                    <w:ins w:id="13473" w:author="瑋婷 徐" w:date="2025-01-03T16:20:00Z" w16du:dateUtc="2025-01-03T08:20:00Z"/>
                    <w:rFonts w:ascii="Times New Roman" w:eastAsia="Times New Roman" w:hAnsi="Times New Roman" w:cs="Times New Roman"/>
                    <w:sz w:val="20"/>
                    <w:szCs w:val="20"/>
                  </w:rPr>
                </w:rPrChange>
              </w:rPr>
              <w:pPrChange w:id="1347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6013CDC1"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75" w:author="瑋婷 徐" w:date="2025-01-03T16:20:00Z" w16du:dateUtc="2025-01-03T08:20:00Z"/>
                <w:rFonts w:asciiTheme="majorEastAsia" w:eastAsia="標楷體" w:hAnsiTheme="majorEastAsia" w:cstheme="majorEastAsia"/>
                <w:rPrChange w:id="13476" w:author="瑋婷 徐" w:date="2025-01-04T22:54:00Z" w16du:dateUtc="2025-01-04T14:54:00Z">
                  <w:rPr>
                    <w:ins w:id="13477" w:author="瑋婷 徐" w:date="2025-01-03T16:20:00Z" w16du:dateUtc="2025-01-03T08:20:00Z"/>
                    <w:rFonts w:ascii="Times New Roman" w:eastAsia="Times New Roman" w:hAnsi="Times New Roman" w:cs="Times New Roman"/>
                    <w:sz w:val="20"/>
                    <w:szCs w:val="20"/>
                  </w:rPr>
                </w:rPrChange>
              </w:rPr>
              <w:pPrChange w:id="1347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72C95AD3"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79" w:author="瑋婷 徐" w:date="2025-01-03T16:20:00Z" w16du:dateUtc="2025-01-03T08:20:00Z"/>
                <w:rFonts w:asciiTheme="majorEastAsia" w:eastAsia="標楷體" w:hAnsiTheme="majorEastAsia" w:cstheme="majorEastAsia"/>
                <w:rPrChange w:id="13480" w:author="瑋婷 徐" w:date="2025-01-04T22:54:00Z" w16du:dateUtc="2025-01-04T14:54:00Z">
                  <w:rPr>
                    <w:ins w:id="13481" w:author="瑋婷 徐" w:date="2025-01-03T16:20:00Z" w16du:dateUtc="2025-01-03T08:20:00Z"/>
                    <w:rFonts w:ascii="Times New Roman" w:eastAsia="Times New Roman" w:hAnsi="Times New Roman" w:cs="Times New Roman"/>
                    <w:sz w:val="20"/>
                    <w:szCs w:val="20"/>
                  </w:rPr>
                </w:rPrChange>
              </w:rPr>
              <w:pPrChange w:id="1348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31AE3834"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83" w:author="瑋婷 徐" w:date="2025-01-03T16:20:00Z" w16du:dateUtc="2025-01-03T08:20:00Z"/>
                <w:rFonts w:asciiTheme="majorEastAsia" w:eastAsia="標楷體" w:hAnsiTheme="majorEastAsia" w:cstheme="majorEastAsia"/>
                <w:rPrChange w:id="13484" w:author="瑋婷 徐" w:date="2025-01-04T22:54:00Z" w16du:dateUtc="2025-01-04T14:54:00Z">
                  <w:rPr>
                    <w:ins w:id="13485" w:author="瑋婷 徐" w:date="2025-01-03T16:20:00Z" w16du:dateUtc="2025-01-03T08:20:00Z"/>
                    <w:rFonts w:ascii="Times New Roman" w:eastAsia="Times New Roman" w:hAnsi="Times New Roman" w:cs="Times New Roman"/>
                    <w:sz w:val="20"/>
                    <w:szCs w:val="20"/>
                  </w:rPr>
                </w:rPrChange>
              </w:rPr>
              <w:pPrChange w:id="1348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03AEFDEF"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87" w:author="瑋婷 徐" w:date="2025-01-03T16:20:00Z" w16du:dateUtc="2025-01-03T08:20:00Z"/>
                <w:rFonts w:asciiTheme="majorEastAsia" w:eastAsia="標楷體" w:hAnsiTheme="majorEastAsia" w:cstheme="majorEastAsia"/>
                <w:rPrChange w:id="13488" w:author="瑋婷 徐" w:date="2025-01-04T22:54:00Z" w16du:dateUtc="2025-01-04T14:54:00Z">
                  <w:rPr>
                    <w:ins w:id="13489" w:author="瑋婷 徐" w:date="2025-01-03T16:20:00Z" w16du:dateUtc="2025-01-03T08:20:00Z"/>
                    <w:rFonts w:ascii="Times New Roman" w:eastAsia="Times New Roman" w:hAnsi="Times New Roman" w:cs="Times New Roman"/>
                    <w:sz w:val="20"/>
                    <w:szCs w:val="20"/>
                  </w:rPr>
                </w:rPrChange>
              </w:rPr>
              <w:pPrChange w:id="1349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6B506189"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91" w:author="瑋婷 徐" w:date="2025-01-03T16:20:00Z" w16du:dateUtc="2025-01-03T08:20:00Z"/>
                <w:rFonts w:asciiTheme="majorEastAsia" w:eastAsia="標楷體" w:hAnsiTheme="majorEastAsia" w:cstheme="majorEastAsia"/>
                <w:rPrChange w:id="13492" w:author="瑋婷 徐" w:date="2025-01-04T22:54:00Z" w16du:dateUtc="2025-01-04T14:54:00Z">
                  <w:rPr>
                    <w:ins w:id="13493" w:author="瑋婷 徐" w:date="2025-01-03T16:20:00Z" w16du:dateUtc="2025-01-03T08:20:00Z"/>
                    <w:rFonts w:ascii="Times New Roman" w:eastAsia="Times New Roman" w:hAnsi="Times New Roman" w:cs="Times New Roman"/>
                    <w:sz w:val="20"/>
                    <w:szCs w:val="20"/>
                  </w:rPr>
                </w:rPrChange>
              </w:rPr>
              <w:pPrChange w:id="1349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05BAA8F4"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95" w:author="瑋婷 徐" w:date="2025-01-03T16:20:00Z" w16du:dateUtc="2025-01-03T08:20:00Z"/>
                <w:rFonts w:asciiTheme="majorEastAsia" w:eastAsia="標楷體" w:hAnsiTheme="majorEastAsia" w:cstheme="majorEastAsia"/>
                <w:rPrChange w:id="13496" w:author="瑋婷 徐" w:date="2025-01-04T22:54:00Z" w16du:dateUtc="2025-01-04T14:54:00Z">
                  <w:rPr>
                    <w:ins w:id="13497" w:author="瑋婷 徐" w:date="2025-01-03T16:20:00Z" w16du:dateUtc="2025-01-03T08:20:00Z"/>
                    <w:rFonts w:ascii="Times New Roman" w:eastAsia="Times New Roman" w:hAnsi="Times New Roman" w:cs="Times New Roman"/>
                    <w:sz w:val="20"/>
                    <w:szCs w:val="20"/>
                  </w:rPr>
                </w:rPrChange>
              </w:rPr>
              <w:pPrChange w:id="1349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72" w:type="pct"/>
            <w:noWrap/>
            <w:hideMark/>
          </w:tcPr>
          <w:p w14:paraId="64F04692" w14:textId="77777777" w:rsidR="00DA433E" w:rsidRPr="0068528D"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499" w:author="瑋婷 徐" w:date="2025-01-03T16:20:00Z" w16du:dateUtc="2025-01-03T08:20:00Z"/>
                <w:rFonts w:asciiTheme="majorEastAsia" w:eastAsia="標楷體" w:hAnsiTheme="majorEastAsia" w:cstheme="majorEastAsia"/>
                <w:rPrChange w:id="13500" w:author="瑋婷 徐" w:date="2025-01-04T22:54:00Z" w16du:dateUtc="2025-01-04T14:54:00Z">
                  <w:rPr>
                    <w:ins w:id="13501" w:author="瑋婷 徐" w:date="2025-01-03T16:20:00Z" w16du:dateUtc="2025-01-03T08:20:00Z"/>
                    <w:rFonts w:ascii="Times New Roman" w:eastAsia="Times New Roman" w:hAnsi="Times New Roman" w:cs="Times New Roman"/>
                    <w:sz w:val="20"/>
                    <w:szCs w:val="20"/>
                  </w:rPr>
                </w:rPrChange>
              </w:rPr>
              <w:pPrChange w:id="1350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313CC9" w:rsidRPr="0068528D" w14:paraId="465810C8" w14:textId="77777777" w:rsidTr="00313CC9">
        <w:trPr>
          <w:trHeight w:val="300"/>
          <w:ins w:id="13503" w:author="瑋婷 徐" w:date="2025-01-03T16:20:00Z"/>
        </w:trPr>
        <w:tc>
          <w:tcPr>
            <w:cnfStyle w:val="001000000000" w:firstRow="0" w:lastRow="0" w:firstColumn="1" w:lastColumn="0" w:oddVBand="0" w:evenVBand="0" w:oddHBand="0" w:evenHBand="0" w:firstRowFirstColumn="0" w:firstRowLastColumn="0" w:lastRowFirstColumn="0" w:lastRowLastColumn="0"/>
            <w:tcW w:w="832" w:type="pct"/>
            <w:hideMark/>
          </w:tcPr>
          <w:p w14:paraId="7EB9DA84" w14:textId="77777777" w:rsidR="00DA433E" w:rsidRPr="0068528D" w:rsidRDefault="00DA433E">
            <w:pPr>
              <w:spacing w:line="360" w:lineRule="auto"/>
              <w:jc w:val="both"/>
              <w:rPr>
                <w:ins w:id="13504" w:author="瑋婷 徐" w:date="2025-01-03T16:20:00Z" w16du:dateUtc="2025-01-03T08:20:00Z"/>
                <w:rFonts w:asciiTheme="majorEastAsia" w:eastAsia="標楷體" w:hAnsiTheme="majorEastAsia" w:cstheme="majorEastAsia"/>
                <w:b w:val="0"/>
                <w:bCs w:val="0"/>
                <w:color w:val="000000"/>
                <w:rPrChange w:id="13505" w:author="瑋婷 徐" w:date="2025-01-04T22:54:00Z" w16du:dateUtc="2025-01-04T14:54:00Z">
                  <w:rPr>
                    <w:ins w:id="13506" w:author="瑋婷 徐" w:date="2025-01-03T16:20:00Z" w16du:dateUtc="2025-01-03T08:20:00Z"/>
                    <w:rFonts w:cs="Calibri"/>
                    <w:color w:val="000000"/>
                    <w:sz w:val="22"/>
                  </w:rPr>
                </w:rPrChange>
              </w:rPr>
              <w:pPrChange w:id="13507" w:author="瑋婷 徐" w:date="2025-01-03T16:21:00Z" w16du:dateUtc="2025-01-03T08:21:00Z">
                <w:pPr/>
              </w:pPrChange>
            </w:pPr>
            <w:ins w:id="13508" w:author="瑋婷 徐" w:date="2025-01-03T16:20:00Z" w16du:dateUtc="2025-01-03T08:20:00Z">
              <w:r w:rsidRPr="0068528D">
                <w:rPr>
                  <w:rFonts w:asciiTheme="majorEastAsia" w:eastAsia="標楷體" w:hAnsiTheme="majorEastAsia" w:cstheme="majorEastAsia"/>
                  <w:b w:val="0"/>
                  <w:bCs w:val="0"/>
                  <w:color w:val="000000"/>
                  <w:rPrChange w:id="13509" w:author="瑋婷 徐" w:date="2025-01-04T22:54:00Z" w16du:dateUtc="2025-01-04T14:54:00Z">
                    <w:rPr>
                      <w:rFonts w:cs="Calibri"/>
                      <w:color w:val="000000"/>
                      <w:sz w:val="22"/>
                    </w:rPr>
                  </w:rPrChange>
                </w:rPr>
                <w:t>黃腹琉璃</w:t>
              </w:r>
              <w:r w:rsidRPr="0068528D">
                <w:rPr>
                  <w:rFonts w:asciiTheme="majorEastAsia" w:eastAsia="標楷體" w:hAnsiTheme="majorEastAsia" w:cstheme="majorEastAsia"/>
                  <w:b w:val="0"/>
                  <w:bCs w:val="0"/>
                  <w:color w:val="000000"/>
                  <w:rPrChange w:id="13510" w:author="瑋婷 徐" w:date="2025-01-04T22:54:00Z" w16du:dateUtc="2025-01-04T14:54:00Z">
                    <w:rPr>
                      <w:rFonts w:cs="Calibri"/>
                      <w:color w:val="000000"/>
                      <w:sz w:val="22"/>
                    </w:rPr>
                  </w:rPrChange>
                </w:rPr>
                <w:t xml:space="preserve"> </w:t>
              </w:r>
              <w:r w:rsidRPr="0068528D">
                <w:rPr>
                  <w:rFonts w:asciiTheme="majorEastAsia" w:eastAsia="標楷體" w:hAnsiTheme="majorEastAsia" w:cstheme="majorEastAsia"/>
                  <w:b w:val="0"/>
                  <w:bCs w:val="0"/>
                  <w:color w:val="000000"/>
                  <w:rPrChange w:id="13511" w:author="瑋婷 徐" w:date="2025-01-04T22:54:00Z" w16du:dateUtc="2025-01-04T14:54:00Z">
                    <w:rPr>
                      <w:color w:val="000000"/>
                      <w:sz w:val="22"/>
                    </w:rPr>
                  </w:rPrChange>
                </w:rPr>
                <w:t>◎</w:t>
              </w:r>
              <w:r w:rsidRPr="0068528D">
                <w:rPr>
                  <w:rFonts w:asciiTheme="majorEastAsia" w:eastAsia="標楷體" w:hAnsiTheme="majorEastAsia" w:cstheme="majorEastAsia"/>
                  <w:b w:val="0"/>
                  <w:bCs w:val="0"/>
                  <w:color w:val="000000"/>
                  <w:rPrChange w:id="13512" w:author="瑋婷 徐" w:date="2025-01-04T22:54:00Z" w16du:dateUtc="2025-01-04T14:54:00Z">
                    <w:rPr>
                      <w:rFonts w:cs="Calibri"/>
                      <w:color w:val="000000"/>
                      <w:sz w:val="22"/>
                    </w:rPr>
                  </w:rPrChange>
                </w:rPr>
                <w:t xml:space="preserve"> III</w:t>
              </w:r>
            </w:ins>
          </w:p>
        </w:tc>
        <w:tc>
          <w:tcPr>
            <w:tcW w:w="1135" w:type="pct"/>
            <w:hideMark/>
          </w:tcPr>
          <w:p w14:paraId="3B00F942"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13" w:author="瑋婷 徐" w:date="2025-01-03T16:20:00Z" w16du:dateUtc="2025-01-03T08:20:00Z"/>
                <w:rFonts w:asciiTheme="majorEastAsia" w:eastAsia="標楷體" w:hAnsiTheme="majorEastAsia" w:cstheme="majorEastAsia"/>
                <w:i/>
                <w:iCs/>
                <w:color w:val="000000"/>
                <w:rPrChange w:id="13514" w:author="瑋婷 徐" w:date="2025-01-04T22:54:00Z" w16du:dateUtc="2025-01-04T14:54:00Z">
                  <w:rPr>
                    <w:ins w:id="13515" w:author="瑋婷 徐" w:date="2025-01-03T16:20:00Z" w16du:dateUtc="2025-01-03T08:20:00Z"/>
                    <w:rFonts w:cs="Calibri"/>
                    <w:i/>
                    <w:iCs/>
                    <w:color w:val="000000"/>
                    <w:sz w:val="22"/>
                  </w:rPr>
                </w:rPrChange>
              </w:rPr>
              <w:pPrChange w:id="135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517" w:author="瑋婷 徐" w:date="2025-01-03T16:20:00Z" w16du:dateUtc="2025-01-03T08:20:00Z">
              <w:r w:rsidRPr="0068528D">
                <w:rPr>
                  <w:rFonts w:asciiTheme="majorEastAsia" w:eastAsia="標楷體" w:hAnsiTheme="majorEastAsia" w:cstheme="majorEastAsia"/>
                  <w:i/>
                  <w:iCs/>
                  <w:color w:val="000000"/>
                  <w:rPrChange w:id="13518" w:author="瑋婷 徐" w:date="2025-01-04T22:54:00Z" w16du:dateUtc="2025-01-04T14:54:00Z">
                    <w:rPr>
                      <w:rFonts w:cs="Calibri"/>
                      <w:i/>
                      <w:iCs/>
                      <w:color w:val="000000"/>
                      <w:sz w:val="22"/>
                    </w:rPr>
                  </w:rPrChange>
                </w:rPr>
                <w:t>Niltava vivida</w:t>
              </w:r>
            </w:ins>
          </w:p>
        </w:tc>
        <w:tc>
          <w:tcPr>
            <w:tcW w:w="127" w:type="pct"/>
            <w:noWrap/>
            <w:hideMark/>
          </w:tcPr>
          <w:p w14:paraId="2F6723D5"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19" w:author="瑋婷 徐" w:date="2025-01-03T16:20:00Z" w16du:dateUtc="2025-01-03T08:20:00Z"/>
                <w:rFonts w:asciiTheme="majorEastAsia" w:eastAsia="標楷體" w:hAnsiTheme="majorEastAsia" w:cstheme="majorEastAsia"/>
                <w:i/>
                <w:iCs/>
                <w:color w:val="000000"/>
                <w:rPrChange w:id="13520" w:author="瑋婷 徐" w:date="2025-01-04T22:54:00Z" w16du:dateUtc="2025-01-04T14:54:00Z">
                  <w:rPr>
                    <w:ins w:id="13521" w:author="瑋婷 徐" w:date="2025-01-03T16:20:00Z" w16du:dateUtc="2025-01-03T08:20:00Z"/>
                    <w:rFonts w:cs="Calibri"/>
                    <w:i/>
                    <w:iCs/>
                    <w:color w:val="000000"/>
                    <w:sz w:val="22"/>
                  </w:rPr>
                </w:rPrChange>
              </w:rPr>
              <w:pPrChange w:id="1352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22D66777"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23" w:author="瑋婷 徐" w:date="2025-01-03T16:20:00Z" w16du:dateUtc="2025-01-03T08:20:00Z"/>
                <w:rFonts w:asciiTheme="majorEastAsia" w:eastAsia="標楷體" w:hAnsiTheme="majorEastAsia" w:cstheme="majorEastAsia"/>
                <w:rPrChange w:id="13524" w:author="瑋婷 徐" w:date="2025-01-04T22:54:00Z" w16du:dateUtc="2025-01-04T14:54:00Z">
                  <w:rPr>
                    <w:ins w:id="13525" w:author="瑋婷 徐" w:date="2025-01-03T16:20:00Z" w16du:dateUtc="2025-01-03T08:20:00Z"/>
                    <w:rFonts w:ascii="Times New Roman" w:eastAsia="Times New Roman" w:hAnsi="Times New Roman" w:cs="Times New Roman"/>
                    <w:sz w:val="20"/>
                    <w:szCs w:val="20"/>
                  </w:rPr>
                </w:rPrChange>
              </w:rPr>
              <w:pPrChange w:id="1352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164C05D7"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27" w:author="瑋婷 徐" w:date="2025-01-03T16:20:00Z" w16du:dateUtc="2025-01-03T08:20:00Z"/>
                <w:rFonts w:asciiTheme="majorEastAsia" w:eastAsia="標楷體" w:hAnsiTheme="majorEastAsia" w:cstheme="majorEastAsia"/>
                <w:rPrChange w:id="13528" w:author="瑋婷 徐" w:date="2025-01-04T22:54:00Z" w16du:dateUtc="2025-01-04T14:54:00Z">
                  <w:rPr>
                    <w:ins w:id="13529" w:author="瑋婷 徐" w:date="2025-01-03T16:20:00Z" w16du:dateUtc="2025-01-03T08:20:00Z"/>
                    <w:rFonts w:ascii="Times New Roman" w:eastAsia="Times New Roman" w:hAnsi="Times New Roman" w:cs="Times New Roman"/>
                    <w:sz w:val="20"/>
                    <w:szCs w:val="20"/>
                  </w:rPr>
                </w:rPrChange>
              </w:rPr>
              <w:pPrChange w:id="1353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7D88D920"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31" w:author="瑋婷 徐" w:date="2025-01-03T16:20:00Z" w16du:dateUtc="2025-01-03T08:20:00Z"/>
                <w:rFonts w:asciiTheme="majorEastAsia" w:eastAsia="標楷體" w:hAnsiTheme="majorEastAsia" w:cstheme="majorEastAsia"/>
                <w:rPrChange w:id="13532" w:author="瑋婷 徐" w:date="2025-01-04T22:54:00Z" w16du:dateUtc="2025-01-04T14:54:00Z">
                  <w:rPr>
                    <w:ins w:id="13533" w:author="瑋婷 徐" w:date="2025-01-03T16:20:00Z" w16du:dateUtc="2025-01-03T08:20:00Z"/>
                    <w:rFonts w:ascii="Times New Roman" w:eastAsia="Times New Roman" w:hAnsi="Times New Roman" w:cs="Times New Roman"/>
                    <w:sz w:val="20"/>
                    <w:szCs w:val="20"/>
                  </w:rPr>
                </w:rPrChange>
              </w:rPr>
              <w:pPrChange w:id="1353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05FEA088"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35" w:author="瑋婷 徐" w:date="2025-01-03T16:20:00Z" w16du:dateUtc="2025-01-03T08:20:00Z"/>
                <w:rFonts w:asciiTheme="majorEastAsia" w:eastAsia="標楷體" w:hAnsiTheme="majorEastAsia" w:cstheme="majorEastAsia"/>
                <w:rPrChange w:id="13536" w:author="瑋婷 徐" w:date="2025-01-04T22:54:00Z" w16du:dateUtc="2025-01-04T14:54:00Z">
                  <w:rPr>
                    <w:ins w:id="13537" w:author="瑋婷 徐" w:date="2025-01-03T16:20:00Z" w16du:dateUtc="2025-01-03T08:20:00Z"/>
                    <w:rFonts w:ascii="Times New Roman" w:eastAsia="Times New Roman" w:hAnsi="Times New Roman" w:cs="Times New Roman"/>
                    <w:sz w:val="20"/>
                    <w:szCs w:val="20"/>
                  </w:rPr>
                </w:rPrChange>
              </w:rPr>
              <w:pPrChange w:id="1353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noWrap/>
            <w:hideMark/>
          </w:tcPr>
          <w:p w14:paraId="14613748"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39" w:author="瑋婷 徐" w:date="2025-01-03T16:20:00Z" w16du:dateUtc="2025-01-03T08:20:00Z"/>
                <w:rFonts w:asciiTheme="majorEastAsia" w:eastAsia="標楷體" w:hAnsiTheme="majorEastAsia" w:cstheme="majorEastAsia"/>
                <w:rPrChange w:id="13540" w:author="瑋婷 徐" w:date="2025-01-04T22:54:00Z" w16du:dateUtc="2025-01-04T14:54:00Z">
                  <w:rPr>
                    <w:ins w:id="13541" w:author="瑋婷 徐" w:date="2025-01-03T16:20:00Z" w16du:dateUtc="2025-01-03T08:20:00Z"/>
                    <w:rFonts w:ascii="Times New Roman" w:eastAsia="Times New Roman" w:hAnsi="Times New Roman" w:cs="Times New Roman"/>
                    <w:sz w:val="20"/>
                    <w:szCs w:val="20"/>
                  </w:rPr>
                </w:rPrChange>
              </w:rPr>
              <w:pPrChange w:id="1354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27" w:type="pct"/>
          </w:tcPr>
          <w:p w14:paraId="6548F16D" w14:textId="77777777" w:rsidR="00DA433E" w:rsidRPr="0068528D"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3543" w:author="瑋婷 徐" w:date="2025-01-03T16:33:00Z" w16du:dateUtc="2025-01-03T08:33:00Z"/>
                <w:rFonts w:asciiTheme="majorEastAsia" w:eastAsia="標楷體" w:hAnsiTheme="majorEastAsia" w:cstheme="majorEastAsia"/>
                <w:color w:val="000000"/>
              </w:rPr>
            </w:pPr>
          </w:p>
        </w:tc>
        <w:tc>
          <w:tcPr>
            <w:tcW w:w="127" w:type="pct"/>
            <w:noWrap/>
            <w:hideMark/>
          </w:tcPr>
          <w:p w14:paraId="70928FA2" w14:textId="2ADFC302"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44" w:author="瑋婷 徐" w:date="2025-01-03T16:20:00Z" w16du:dateUtc="2025-01-03T08:20:00Z"/>
                <w:rFonts w:asciiTheme="majorEastAsia" w:eastAsia="標楷體" w:hAnsiTheme="majorEastAsia" w:cstheme="majorEastAsia"/>
                <w:color w:val="000000"/>
                <w:rPrChange w:id="13545" w:author="瑋婷 徐" w:date="2025-01-04T22:54:00Z" w16du:dateUtc="2025-01-04T14:54:00Z">
                  <w:rPr>
                    <w:ins w:id="13546" w:author="瑋婷 徐" w:date="2025-01-03T16:20:00Z" w16du:dateUtc="2025-01-03T08:20:00Z"/>
                    <w:rFonts w:cs="Calibri"/>
                    <w:color w:val="000000"/>
                    <w:sz w:val="22"/>
                  </w:rPr>
                </w:rPrChange>
              </w:rPr>
              <w:pPrChange w:id="135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548" w:author="瑋婷 徐" w:date="2025-01-03T16:20:00Z" w16du:dateUtc="2025-01-03T08:20:00Z">
              <w:r w:rsidRPr="0068528D">
                <w:rPr>
                  <w:rFonts w:asciiTheme="majorEastAsia" w:eastAsia="標楷體" w:hAnsiTheme="majorEastAsia" w:cstheme="majorEastAsia"/>
                  <w:color w:val="000000"/>
                  <w:rPrChange w:id="13549" w:author="瑋婷 徐" w:date="2025-01-04T22:54:00Z" w16du:dateUtc="2025-01-04T14:54:00Z">
                    <w:rPr>
                      <w:rFonts w:cs="Calibri"/>
                      <w:color w:val="000000"/>
                      <w:sz w:val="22"/>
                    </w:rPr>
                  </w:rPrChange>
                </w:rPr>
                <w:t>*</w:t>
              </w:r>
            </w:ins>
          </w:p>
        </w:tc>
        <w:tc>
          <w:tcPr>
            <w:tcW w:w="127" w:type="pct"/>
            <w:noWrap/>
            <w:hideMark/>
          </w:tcPr>
          <w:p w14:paraId="419D28D2"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50" w:author="瑋婷 徐" w:date="2025-01-03T16:20:00Z" w16du:dateUtc="2025-01-03T08:20:00Z"/>
                <w:rFonts w:asciiTheme="majorEastAsia" w:eastAsia="標楷體" w:hAnsiTheme="majorEastAsia" w:cstheme="majorEastAsia"/>
                <w:color w:val="000000"/>
                <w:rPrChange w:id="13551" w:author="瑋婷 徐" w:date="2025-01-04T22:54:00Z" w16du:dateUtc="2025-01-04T14:54:00Z">
                  <w:rPr>
                    <w:ins w:id="13552" w:author="瑋婷 徐" w:date="2025-01-03T16:20:00Z" w16du:dateUtc="2025-01-03T08:20:00Z"/>
                    <w:rFonts w:cs="Calibri"/>
                    <w:color w:val="000000"/>
                    <w:sz w:val="22"/>
                  </w:rPr>
                </w:rPrChange>
              </w:rPr>
              <w:pPrChange w:id="135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554" w:author="瑋婷 徐" w:date="2025-01-03T16:20:00Z" w16du:dateUtc="2025-01-03T08:20:00Z">
              <w:r w:rsidRPr="0068528D">
                <w:rPr>
                  <w:rFonts w:asciiTheme="majorEastAsia" w:eastAsia="標楷體" w:hAnsiTheme="majorEastAsia" w:cstheme="majorEastAsia"/>
                  <w:color w:val="000000"/>
                  <w:rPrChange w:id="13555" w:author="瑋婷 徐" w:date="2025-01-04T22:54:00Z" w16du:dateUtc="2025-01-04T14:54:00Z">
                    <w:rPr>
                      <w:rFonts w:cs="Calibri"/>
                      <w:color w:val="000000"/>
                      <w:sz w:val="22"/>
                    </w:rPr>
                  </w:rPrChange>
                </w:rPr>
                <w:t>*</w:t>
              </w:r>
            </w:ins>
          </w:p>
        </w:tc>
        <w:tc>
          <w:tcPr>
            <w:tcW w:w="172" w:type="pct"/>
            <w:noWrap/>
            <w:hideMark/>
          </w:tcPr>
          <w:p w14:paraId="4533DA94"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56" w:author="瑋婷 徐" w:date="2025-01-03T16:20:00Z" w16du:dateUtc="2025-01-03T08:20:00Z"/>
                <w:rFonts w:asciiTheme="majorEastAsia" w:eastAsia="標楷體" w:hAnsiTheme="majorEastAsia" w:cstheme="majorEastAsia"/>
                <w:color w:val="000000"/>
                <w:rPrChange w:id="13557" w:author="瑋婷 徐" w:date="2025-01-04T22:54:00Z" w16du:dateUtc="2025-01-04T14:54:00Z">
                  <w:rPr>
                    <w:ins w:id="13558" w:author="瑋婷 徐" w:date="2025-01-03T16:20:00Z" w16du:dateUtc="2025-01-03T08:20:00Z"/>
                    <w:rFonts w:cs="Calibri"/>
                    <w:color w:val="000000"/>
                    <w:sz w:val="22"/>
                  </w:rPr>
                </w:rPrChange>
              </w:rPr>
              <w:pPrChange w:id="135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560" w:author="瑋婷 徐" w:date="2025-01-03T16:20:00Z" w16du:dateUtc="2025-01-03T08:20:00Z">
              <w:r w:rsidRPr="0068528D">
                <w:rPr>
                  <w:rFonts w:asciiTheme="majorEastAsia" w:eastAsia="標楷體" w:hAnsiTheme="majorEastAsia" w:cstheme="majorEastAsia"/>
                  <w:color w:val="000000"/>
                  <w:rPrChange w:id="13561" w:author="瑋婷 徐" w:date="2025-01-04T22:54:00Z" w16du:dateUtc="2025-01-04T14:54:00Z">
                    <w:rPr>
                      <w:rFonts w:cs="Calibri"/>
                      <w:color w:val="000000"/>
                      <w:sz w:val="22"/>
                    </w:rPr>
                  </w:rPrChange>
                </w:rPr>
                <w:t>*</w:t>
              </w:r>
            </w:ins>
          </w:p>
        </w:tc>
        <w:tc>
          <w:tcPr>
            <w:tcW w:w="172" w:type="pct"/>
            <w:noWrap/>
            <w:hideMark/>
          </w:tcPr>
          <w:p w14:paraId="715534E2"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62" w:author="瑋婷 徐" w:date="2025-01-03T16:20:00Z" w16du:dateUtc="2025-01-03T08:20:00Z"/>
                <w:rFonts w:asciiTheme="majorEastAsia" w:eastAsia="標楷體" w:hAnsiTheme="majorEastAsia" w:cstheme="majorEastAsia"/>
                <w:color w:val="000000"/>
                <w:rPrChange w:id="13563" w:author="瑋婷 徐" w:date="2025-01-04T22:54:00Z" w16du:dateUtc="2025-01-04T14:54:00Z">
                  <w:rPr>
                    <w:ins w:id="13564" w:author="瑋婷 徐" w:date="2025-01-03T16:20:00Z" w16du:dateUtc="2025-01-03T08:20:00Z"/>
                    <w:rFonts w:cs="Calibri"/>
                    <w:color w:val="000000"/>
                    <w:sz w:val="22"/>
                  </w:rPr>
                </w:rPrChange>
              </w:rPr>
              <w:pPrChange w:id="135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tcPr>
          <w:p w14:paraId="13A6FEF6" w14:textId="77777777" w:rsidR="00DA433E" w:rsidRPr="0068528D"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3566" w:author="瑋婷 徐" w:date="2025-01-03T16:33:00Z" w16du:dateUtc="2025-01-03T08:33:00Z"/>
                <w:rFonts w:asciiTheme="majorEastAsia" w:eastAsia="標楷體" w:hAnsiTheme="majorEastAsia" w:cstheme="majorEastAsia"/>
              </w:rPr>
            </w:pPr>
          </w:p>
        </w:tc>
        <w:tc>
          <w:tcPr>
            <w:tcW w:w="172" w:type="pct"/>
            <w:noWrap/>
            <w:hideMark/>
          </w:tcPr>
          <w:p w14:paraId="6CDAA920" w14:textId="37ECD4A8"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67" w:author="瑋婷 徐" w:date="2025-01-03T16:20:00Z" w16du:dateUtc="2025-01-03T08:20:00Z"/>
                <w:rFonts w:asciiTheme="majorEastAsia" w:eastAsia="標楷體" w:hAnsiTheme="majorEastAsia" w:cstheme="majorEastAsia"/>
                <w:rPrChange w:id="13568" w:author="瑋婷 徐" w:date="2025-01-04T22:54:00Z" w16du:dateUtc="2025-01-04T14:54:00Z">
                  <w:rPr>
                    <w:ins w:id="13569" w:author="瑋婷 徐" w:date="2025-01-03T16:20:00Z" w16du:dateUtc="2025-01-03T08:20:00Z"/>
                    <w:rFonts w:ascii="Times New Roman" w:eastAsia="Times New Roman" w:hAnsi="Times New Roman" w:cs="Times New Roman"/>
                    <w:sz w:val="20"/>
                    <w:szCs w:val="20"/>
                  </w:rPr>
                </w:rPrChange>
              </w:rPr>
              <w:pPrChange w:id="1357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B97278A"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71" w:author="瑋婷 徐" w:date="2025-01-03T16:20:00Z" w16du:dateUtc="2025-01-03T08:20:00Z"/>
                <w:rFonts w:asciiTheme="majorEastAsia" w:eastAsia="標楷體" w:hAnsiTheme="majorEastAsia" w:cstheme="majorEastAsia"/>
                <w:rPrChange w:id="13572" w:author="瑋婷 徐" w:date="2025-01-04T22:54:00Z" w16du:dateUtc="2025-01-04T14:54:00Z">
                  <w:rPr>
                    <w:ins w:id="13573" w:author="瑋婷 徐" w:date="2025-01-03T16:20:00Z" w16du:dateUtc="2025-01-03T08:20:00Z"/>
                    <w:rFonts w:ascii="Times New Roman" w:eastAsia="Times New Roman" w:hAnsi="Times New Roman" w:cs="Times New Roman"/>
                    <w:sz w:val="20"/>
                    <w:szCs w:val="20"/>
                  </w:rPr>
                </w:rPrChange>
              </w:rPr>
              <w:pPrChange w:id="1357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10D496CD"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75" w:author="瑋婷 徐" w:date="2025-01-03T16:20:00Z" w16du:dateUtc="2025-01-03T08:20:00Z"/>
                <w:rFonts w:asciiTheme="majorEastAsia" w:eastAsia="標楷體" w:hAnsiTheme="majorEastAsia" w:cstheme="majorEastAsia"/>
                <w:color w:val="000000"/>
                <w:rPrChange w:id="13576" w:author="瑋婷 徐" w:date="2025-01-04T22:54:00Z" w16du:dateUtc="2025-01-04T14:54:00Z">
                  <w:rPr>
                    <w:ins w:id="13577" w:author="瑋婷 徐" w:date="2025-01-03T16:20:00Z" w16du:dateUtc="2025-01-03T08:20:00Z"/>
                    <w:rFonts w:cs="Calibri"/>
                    <w:color w:val="000000"/>
                    <w:sz w:val="22"/>
                  </w:rPr>
                </w:rPrChange>
              </w:rPr>
              <w:pPrChange w:id="1357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579" w:author="瑋婷 徐" w:date="2025-01-03T16:20:00Z" w16du:dateUtc="2025-01-03T08:20:00Z">
              <w:r w:rsidRPr="0068528D">
                <w:rPr>
                  <w:rFonts w:asciiTheme="majorEastAsia" w:eastAsia="標楷體" w:hAnsiTheme="majorEastAsia" w:cstheme="majorEastAsia"/>
                  <w:color w:val="000000"/>
                  <w:rPrChange w:id="13580" w:author="瑋婷 徐" w:date="2025-01-04T22:54:00Z" w16du:dateUtc="2025-01-04T14:54:00Z">
                    <w:rPr>
                      <w:rFonts w:cs="Calibri"/>
                      <w:color w:val="000000"/>
                      <w:sz w:val="22"/>
                    </w:rPr>
                  </w:rPrChange>
                </w:rPr>
                <w:t>*</w:t>
              </w:r>
            </w:ins>
          </w:p>
        </w:tc>
        <w:tc>
          <w:tcPr>
            <w:tcW w:w="172" w:type="pct"/>
            <w:noWrap/>
            <w:hideMark/>
          </w:tcPr>
          <w:p w14:paraId="46A9FCC1"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81" w:author="瑋婷 徐" w:date="2025-01-03T16:20:00Z" w16du:dateUtc="2025-01-03T08:20:00Z"/>
                <w:rFonts w:asciiTheme="majorEastAsia" w:eastAsia="標楷體" w:hAnsiTheme="majorEastAsia" w:cstheme="majorEastAsia"/>
                <w:color w:val="000000"/>
                <w:rPrChange w:id="13582" w:author="瑋婷 徐" w:date="2025-01-04T22:54:00Z" w16du:dateUtc="2025-01-04T14:54:00Z">
                  <w:rPr>
                    <w:ins w:id="13583" w:author="瑋婷 徐" w:date="2025-01-03T16:20:00Z" w16du:dateUtc="2025-01-03T08:20:00Z"/>
                    <w:rFonts w:cs="Calibri"/>
                    <w:color w:val="000000"/>
                    <w:sz w:val="22"/>
                  </w:rPr>
                </w:rPrChange>
              </w:rPr>
              <w:pPrChange w:id="135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585" w:author="瑋婷 徐" w:date="2025-01-03T16:20:00Z" w16du:dateUtc="2025-01-03T08:20:00Z">
              <w:r w:rsidRPr="0068528D">
                <w:rPr>
                  <w:rFonts w:asciiTheme="majorEastAsia" w:eastAsia="標楷體" w:hAnsiTheme="majorEastAsia" w:cstheme="majorEastAsia"/>
                  <w:color w:val="000000"/>
                  <w:rPrChange w:id="13586" w:author="瑋婷 徐" w:date="2025-01-04T22:54:00Z" w16du:dateUtc="2025-01-04T14:54:00Z">
                    <w:rPr>
                      <w:rFonts w:cs="Calibri"/>
                      <w:color w:val="000000"/>
                      <w:sz w:val="22"/>
                    </w:rPr>
                  </w:rPrChange>
                </w:rPr>
                <w:t>*</w:t>
              </w:r>
            </w:ins>
          </w:p>
        </w:tc>
        <w:tc>
          <w:tcPr>
            <w:tcW w:w="172" w:type="pct"/>
            <w:noWrap/>
            <w:hideMark/>
          </w:tcPr>
          <w:p w14:paraId="0252607E"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87" w:author="瑋婷 徐" w:date="2025-01-03T16:20:00Z" w16du:dateUtc="2025-01-03T08:20:00Z"/>
                <w:rFonts w:asciiTheme="majorEastAsia" w:eastAsia="標楷體" w:hAnsiTheme="majorEastAsia" w:cstheme="majorEastAsia"/>
                <w:color w:val="000000"/>
                <w:rPrChange w:id="13588" w:author="瑋婷 徐" w:date="2025-01-04T22:54:00Z" w16du:dateUtc="2025-01-04T14:54:00Z">
                  <w:rPr>
                    <w:ins w:id="13589" w:author="瑋婷 徐" w:date="2025-01-03T16:20:00Z" w16du:dateUtc="2025-01-03T08:20:00Z"/>
                    <w:rFonts w:cs="Calibri"/>
                    <w:color w:val="000000"/>
                    <w:sz w:val="22"/>
                  </w:rPr>
                </w:rPrChange>
              </w:rPr>
              <w:pPrChange w:id="1359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591" w:author="瑋婷 徐" w:date="2025-01-03T16:20:00Z" w16du:dateUtc="2025-01-03T08:20:00Z">
              <w:r w:rsidRPr="0068528D">
                <w:rPr>
                  <w:rFonts w:asciiTheme="majorEastAsia" w:eastAsia="標楷體" w:hAnsiTheme="majorEastAsia" w:cstheme="majorEastAsia"/>
                  <w:color w:val="000000"/>
                  <w:rPrChange w:id="13592" w:author="瑋婷 徐" w:date="2025-01-04T22:54:00Z" w16du:dateUtc="2025-01-04T14:54:00Z">
                    <w:rPr>
                      <w:rFonts w:cs="Calibri"/>
                      <w:color w:val="000000"/>
                      <w:sz w:val="22"/>
                    </w:rPr>
                  </w:rPrChange>
                </w:rPr>
                <w:t>*</w:t>
              </w:r>
            </w:ins>
          </w:p>
        </w:tc>
        <w:tc>
          <w:tcPr>
            <w:tcW w:w="172" w:type="pct"/>
            <w:noWrap/>
            <w:hideMark/>
          </w:tcPr>
          <w:p w14:paraId="2D4C763A"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93" w:author="瑋婷 徐" w:date="2025-01-03T16:20:00Z" w16du:dateUtc="2025-01-03T08:20:00Z"/>
                <w:rFonts w:asciiTheme="majorEastAsia" w:eastAsia="標楷體" w:hAnsiTheme="majorEastAsia" w:cstheme="majorEastAsia"/>
                <w:color w:val="000000"/>
                <w:rPrChange w:id="13594" w:author="瑋婷 徐" w:date="2025-01-04T22:54:00Z" w16du:dateUtc="2025-01-04T14:54:00Z">
                  <w:rPr>
                    <w:ins w:id="13595" w:author="瑋婷 徐" w:date="2025-01-03T16:20:00Z" w16du:dateUtc="2025-01-03T08:20:00Z"/>
                    <w:rFonts w:cs="Calibri"/>
                    <w:color w:val="000000"/>
                    <w:sz w:val="22"/>
                  </w:rPr>
                </w:rPrChange>
              </w:rPr>
              <w:pPrChange w:id="135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597" w:author="瑋婷 徐" w:date="2025-01-03T16:20:00Z" w16du:dateUtc="2025-01-03T08:20:00Z">
              <w:r w:rsidRPr="0068528D">
                <w:rPr>
                  <w:rFonts w:asciiTheme="majorEastAsia" w:eastAsia="標楷體" w:hAnsiTheme="majorEastAsia" w:cstheme="majorEastAsia"/>
                  <w:color w:val="000000"/>
                  <w:rPrChange w:id="13598" w:author="瑋婷 徐" w:date="2025-01-04T22:54:00Z" w16du:dateUtc="2025-01-04T14:54:00Z">
                    <w:rPr>
                      <w:rFonts w:cs="Calibri"/>
                      <w:color w:val="000000"/>
                      <w:sz w:val="22"/>
                    </w:rPr>
                  </w:rPrChange>
                </w:rPr>
                <w:t>*</w:t>
              </w:r>
            </w:ins>
          </w:p>
        </w:tc>
        <w:tc>
          <w:tcPr>
            <w:tcW w:w="172" w:type="pct"/>
            <w:noWrap/>
            <w:hideMark/>
          </w:tcPr>
          <w:p w14:paraId="6960483E"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599" w:author="瑋婷 徐" w:date="2025-01-03T16:20:00Z" w16du:dateUtc="2025-01-03T08:20:00Z"/>
                <w:rFonts w:asciiTheme="majorEastAsia" w:eastAsia="標楷體" w:hAnsiTheme="majorEastAsia" w:cstheme="majorEastAsia"/>
                <w:color w:val="000000"/>
                <w:rPrChange w:id="13600" w:author="瑋婷 徐" w:date="2025-01-04T22:54:00Z" w16du:dateUtc="2025-01-04T14:54:00Z">
                  <w:rPr>
                    <w:ins w:id="13601" w:author="瑋婷 徐" w:date="2025-01-03T16:20:00Z" w16du:dateUtc="2025-01-03T08:20:00Z"/>
                    <w:rFonts w:cs="Calibri"/>
                    <w:color w:val="000000"/>
                    <w:sz w:val="22"/>
                  </w:rPr>
                </w:rPrChange>
              </w:rPr>
              <w:pPrChange w:id="1360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72" w:type="pct"/>
            <w:noWrap/>
            <w:hideMark/>
          </w:tcPr>
          <w:p w14:paraId="2DC053B5" w14:textId="77777777" w:rsidR="00DA433E" w:rsidRPr="0068528D"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603" w:author="瑋婷 徐" w:date="2025-01-03T16:20:00Z" w16du:dateUtc="2025-01-03T08:20:00Z"/>
                <w:rFonts w:asciiTheme="majorEastAsia" w:eastAsia="標楷體" w:hAnsiTheme="majorEastAsia" w:cstheme="majorEastAsia"/>
                <w:color w:val="000000"/>
                <w:rPrChange w:id="13604" w:author="瑋婷 徐" w:date="2025-01-04T22:54:00Z" w16du:dateUtc="2025-01-04T14:54:00Z">
                  <w:rPr>
                    <w:ins w:id="13605" w:author="瑋婷 徐" w:date="2025-01-03T16:20:00Z" w16du:dateUtc="2025-01-03T08:20:00Z"/>
                    <w:rFonts w:cs="Calibri"/>
                    <w:color w:val="000000"/>
                    <w:sz w:val="22"/>
                  </w:rPr>
                </w:rPrChange>
              </w:rPr>
              <w:pPrChange w:id="1360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607" w:author="瑋婷 徐" w:date="2025-01-03T16:20:00Z" w16du:dateUtc="2025-01-03T08:20:00Z">
              <w:r w:rsidRPr="0068528D">
                <w:rPr>
                  <w:rFonts w:asciiTheme="majorEastAsia" w:eastAsia="標楷體" w:hAnsiTheme="majorEastAsia" w:cstheme="majorEastAsia"/>
                  <w:color w:val="000000"/>
                  <w:rPrChange w:id="13608" w:author="瑋婷 徐" w:date="2025-01-04T22:54:00Z" w16du:dateUtc="2025-01-04T14:54:00Z">
                    <w:rPr>
                      <w:rFonts w:cs="Calibri"/>
                      <w:color w:val="000000"/>
                      <w:sz w:val="22"/>
                    </w:rPr>
                  </w:rPrChange>
                </w:rPr>
                <w:t>*</w:t>
              </w:r>
            </w:ins>
          </w:p>
        </w:tc>
      </w:tr>
    </w:tbl>
    <w:p w14:paraId="182224DD" w14:textId="35451F0C" w:rsidR="00DA433E" w:rsidRPr="003C19C7" w:rsidRDefault="003C19C7">
      <w:pPr>
        <w:rPr>
          <w:ins w:id="13609" w:author="瑋婷 徐" w:date="2025-01-03T16:48:00Z" w16du:dateUtc="2025-01-03T08:48:00Z"/>
          <w:rFonts w:ascii="Times New Roman" w:eastAsia="標楷體" w:hAnsi="Times New Roman" w:cs="Times New Roman"/>
          <w:rPrChange w:id="13610" w:author="瑋婷 徐" w:date="2025-01-03T17:08:00Z" w16du:dateUtc="2025-01-03T09:08:00Z">
            <w:rPr>
              <w:ins w:id="13611" w:author="瑋婷 徐" w:date="2025-01-03T16:48:00Z" w16du:dateUtc="2025-01-03T08:48:00Z"/>
            </w:rPr>
          </w:rPrChange>
        </w:rPr>
      </w:pPr>
      <w:ins w:id="13612" w:author="瑋婷 徐" w:date="2025-01-03T17:08:00Z" w16du:dateUtc="2025-01-03T09:08:00Z">
        <w:r>
          <w:rPr>
            <w:rFonts w:ascii="Times New Roman" w:eastAsia="標楷體" w:hAnsi="Times New Roman" w:cs="Times New Roman"/>
          </w:rPr>
          <w:lastRenderedPageBreak/>
          <w:t>表</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3613" w:author="瑋婷 徐" w:date="2025-01-04T15:41:00Z" w16du:dateUtc="2025-01-04T07:41: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3002"/>
        <w:gridCol w:w="2891"/>
        <w:gridCol w:w="487"/>
        <w:gridCol w:w="487"/>
        <w:gridCol w:w="486"/>
        <w:gridCol w:w="486"/>
        <w:gridCol w:w="486"/>
        <w:gridCol w:w="360"/>
        <w:gridCol w:w="360"/>
        <w:gridCol w:w="486"/>
        <w:gridCol w:w="486"/>
        <w:gridCol w:w="486"/>
        <w:gridCol w:w="486"/>
        <w:gridCol w:w="486"/>
        <w:gridCol w:w="486"/>
        <w:gridCol w:w="486"/>
        <w:gridCol w:w="486"/>
        <w:gridCol w:w="486"/>
        <w:gridCol w:w="486"/>
        <w:gridCol w:w="486"/>
        <w:gridCol w:w="486"/>
        <w:gridCol w:w="511"/>
        <w:tblGridChange w:id="13614">
          <w:tblGrid>
            <w:gridCol w:w="2538"/>
            <w:gridCol w:w="464"/>
            <w:gridCol w:w="2891"/>
            <w:gridCol w:w="487"/>
            <w:gridCol w:w="124"/>
            <w:gridCol w:w="363"/>
            <w:gridCol w:w="486"/>
            <w:gridCol w:w="486"/>
            <w:gridCol w:w="486"/>
            <w:gridCol w:w="360"/>
            <w:gridCol w:w="360"/>
            <w:gridCol w:w="486"/>
            <w:gridCol w:w="486"/>
            <w:gridCol w:w="486"/>
            <w:gridCol w:w="486"/>
            <w:gridCol w:w="486"/>
            <w:gridCol w:w="486"/>
            <w:gridCol w:w="486"/>
            <w:gridCol w:w="486"/>
            <w:gridCol w:w="486"/>
            <w:gridCol w:w="486"/>
            <w:gridCol w:w="486"/>
            <w:gridCol w:w="486"/>
            <w:gridCol w:w="511"/>
          </w:tblGrid>
        </w:tblGridChange>
      </w:tblGrid>
      <w:tr w:rsidR="00DA433E" w:rsidRPr="00912F21" w14:paraId="31A133ED" w14:textId="77777777" w:rsidTr="00313CC9">
        <w:trPr>
          <w:cnfStyle w:val="100000000000" w:firstRow="1" w:lastRow="0" w:firstColumn="0" w:lastColumn="0" w:oddVBand="0" w:evenVBand="0" w:oddHBand="0" w:evenHBand="0" w:firstRowFirstColumn="0" w:firstRowLastColumn="0" w:lastRowFirstColumn="0" w:lastRowLastColumn="0"/>
          <w:trHeight w:val="300"/>
          <w:ins w:id="13615" w:author="瑋婷 徐" w:date="2025-01-03T16:48:00Z"/>
          <w:trPrChange w:id="13616" w:author="瑋婷 徐" w:date="2025-01-04T15:41:00Z" w16du:dateUtc="2025-01-04T07:41:00Z">
            <w:trPr>
              <w:trHeight w:val="300"/>
            </w:trPr>
          </w:trPrChange>
        </w:trPr>
        <w:tc>
          <w:tcPr>
            <w:cnfStyle w:val="001000000000" w:firstRow="0" w:lastRow="0" w:firstColumn="1" w:lastColumn="0" w:oddVBand="0" w:evenVBand="0" w:oddHBand="0" w:evenHBand="0" w:firstRowFirstColumn="0" w:firstRowLastColumn="0" w:lastRowFirstColumn="0" w:lastRowLastColumn="0"/>
            <w:tcW w:w="975" w:type="pct"/>
            <w:vMerge w:val="restart"/>
            <w:vAlign w:val="center"/>
            <w:tcPrChange w:id="13617" w:author="瑋婷 徐" w:date="2025-01-04T15:41:00Z" w16du:dateUtc="2025-01-04T07:41:00Z">
              <w:tcPr>
                <w:tcW w:w="825" w:type="pct"/>
                <w:vMerge w:val="restart"/>
              </w:tcPr>
            </w:tcPrChange>
          </w:tcPr>
          <w:p w14:paraId="096E3738" w14:textId="296AB005" w:rsidR="00DA433E" w:rsidRPr="00912F21" w:rsidRDefault="00DA433E">
            <w:pPr>
              <w:spacing w:line="360" w:lineRule="auto"/>
              <w:jc w:val="center"/>
              <w:cnfStyle w:val="101000000000" w:firstRow="1" w:lastRow="0" w:firstColumn="1" w:lastColumn="0" w:oddVBand="0" w:evenVBand="0" w:oddHBand="0" w:evenHBand="0" w:firstRowFirstColumn="0" w:firstRowLastColumn="0" w:lastRowFirstColumn="0" w:lastRowLastColumn="0"/>
              <w:rPr>
                <w:ins w:id="13618" w:author="瑋婷 徐" w:date="2025-01-03T16:48:00Z" w16du:dateUtc="2025-01-03T08:48:00Z"/>
                <w:rFonts w:asciiTheme="majorEastAsia" w:eastAsia="標楷體" w:hAnsiTheme="majorEastAsia" w:cstheme="majorEastAsia"/>
                <w:b w:val="0"/>
                <w:bCs w:val="0"/>
                <w:color w:val="000000"/>
                <w:rPrChange w:id="13619" w:author="瑋婷 徐" w:date="2025-01-04T22:54:00Z" w16du:dateUtc="2025-01-04T14:54:00Z">
                  <w:rPr>
                    <w:ins w:id="13620" w:author="瑋婷 徐" w:date="2025-01-03T16:48:00Z" w16du:dateUtc="2025-01-03T08:48:00Z"/>
                    <w:rFonts w:asciiTheme="majorEastAsia" w:eastAsia="標楷體" w:hAnsiTheme="majorEastAsia" w:cstheme="majorEastAsia"/>
                    <w:color w:val="000000"/>
                  </w:rPr>
                </w:rPrChange>
              </w:rPr>
              <w:pPrChange w:id="13621" w:author="瑋婷 徐" w:date="2025-01-03T16:49:00Z" w16du:dateUtc="2025-01-03T08:49:00Z">
                <w:pPr>
                  <w:spacing w:line="360" w:lineRule="auto"/>
                  <w:jc w:val="both"/>
                  <w:cnfStyle w:val="101000000000" w:firstRow="1" w:lastRow="0" w:firstColumn="1" w:lastColumn="0" w:oddVBand="0" w:evenVBand="0" w:oddHBand="0" w:evenHBand="0" w:firstRowFirstColumn="0" w:firstRowLastColumn="0" w:lastRowFirstColumn="0" w:lastRowLastColumn="0"/>
                </w:pPr>
              </w:pPrChange>
            </w:pPr>
            <w:ins w:id="13622" w:author="瑋婷 徐" w:date="2025-01-03T16:48:00Z" w16du:dateUtc="2025-01-03T08:48:00Z">
              <w:r w:rsidRPr="00912F21">
                <w:rPr>
                  <w:rFonts w:asciiTheme="majorEastAsia" w:eastAsia="標楷體" w:hAnsiTheme="majorEastAsia" w:cstheme="majorEastAsia" w:hint="eastAsia"/>
                  <w:b w:val="0"/>
                  <w:bCs w:val="0"/>
                  <w:color w:val="000000"/>
                </w:rPr>
                <w:t>鳥種名</w:t>
              </w:r>
            </w:ins>
          </w:p>
        </w:tc>
        <w:tc>
          <w:tcPr>
            <w:tcW w:w="939" w:type="pct"/>
            <w:vMerge w:val="restart"/>
            <w:vAlign w:val="center"/>
            <w:tcPrChange w:id="13623" w:author="瑋婷 徐" w:date="2025-01-04T15:41:00Z" w16du:dateUtc="2025-01-04T07:41:00Z">
              <w:tcPr>
                <w:tcW w:w="1289" w:type="pct"/>
                <w:gridSpan w:val="4"/>
                <w:vMerge w:val="restart"/>
              </w:tcPr>
            </w:tcPrChange>
          </w:tcPr>
          <w:p w14:paraId="6449081A" w14:textId="7CEF85AE" w:rsidR="00DA433E" w:rsidRPr="00912F21" w:rsidRDefault="00DA433E">
            <w:pPr>
              <w:spacing w:line="360" w:lineRule="auto"/>
              <w:jc w:val="center"/>
              <w:cnfStyle w:val="100000000000" w:firstRow="1" w:lastRow="0" w:firstColumn="0" w:lastColumn="0" w:oddVBand="0" w:evenVBand="0" w:oddHBand="0" w:evenHBand="0" w:firstRowFirstColumn="0" w:firstRowLastColumn="0" w:lastRowFirstColumn="0" w:lastRowLastColumn="0"/>
              <w:rPr>
                <w:ins w:id="13624" w:author="瑋婷 徐" w:date="2025-01-03T16:48:00Z" w16du:dateUtc="2025-01-03T08:48:00Z"/>
                <w:rFonts w:asciiTheme="majorEastAsia" w:eastAsia="標楷體" w:hAnsiTheme="majorEastAsia" w:cstheme="majorEastAsia"/>
                <w:b w:val="0"/>
                <w:bCs w:val="0"/>
                <w:i/>
                <w:iCs/>
                <w:color w:val="000000"/>
                <w:rPrChange w:id="13625" w:author="瑋婷 徐" w:date="2025-01-04T22:54:00Z" w16du:dateUtc="2025-01-04T14:54:00Z">
                  <w:rPr>
                    <w:ins w:id="13626" w:author="瑋婷 徐" w:date="2025-01-03T16:48:00Z" w16du:dateUtc="2025-01-03T08:48:00Z"/>
                    <w:rFonts w:asciiTheme="majorEastAsia" w:eastAsia="標楷體" w:hAnsiTheme="majorEastAsia" w:cstheme="majorEastAsia"/>
                    <w:i/>
                    <w:iCs/>
                    <w:color w:val="000000"/>
                  </w:rPr>
                </w:rPrChange>
              </w:rPr>
              <w:pPrChange w:id="13627" w:author="瑋婷 徐" w:date="2025-01-03T16:49:00Z" w16du:dateUtc="2025-01-03T08:49: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13628" w:author="瑋婷 徐" w:date="2025-01-03T16:48:00Z" w16du:dateUtc="2025-01-03T08:48:00Z">
              <w:r w:rsidRPr="00912F21">
                <w:rPr>
                  <w:rFonts w:asciiTheme="majorEastAsia" w:eastAsia="標楷體" w:hAnsiTheme="majorEastAsia" w:cstheme="majorEastAsia" w:hint="eastAsia"/>
                  <w:b w:val="0"/>
                  <w:bCs w:val="0"/>
                  <w:color w:val="000000"/>
                </w:rPr>
                <w:t>學名</w:t>
              </w:r>
            </w:ins>
          </w:p>
        </w:tc>
        <w:tc>
          <w:tcPr>
            <w:tcW w:w="3086" w:type="pct"/>
            <w:gridSpan w:val="20"/>
            <w:noWrap/>
            <w:vAlign w:val="center"/>
            <w:tcPrChange w:id="13629" w:author="瑋婷 徐" w:date="2025-01-04T15:41:00Z" w16du:dateUtc="2025-01-04T07:41:00Z">
              <w:tcPr>
                <w:tcW w:w="2887" w:type="pct"/>
                <w:gridSpan w:val="19"/>
                <w:noWrap/>
              </w:tcPr>
            </w:tcPrChange>
          </w:tcPr>
          <w:p w14:paraId="5CE7547D" w14:textId="6ACDA9DF" w:rsidR="00DA433E" w:rsidRPr="00912F21" w:rsidRDefault="00DA433E">
            <w:pPr>
              <w:spacing w:line="360" w:lineRule="auto"/>
              <w:jc w:val="center"/>
              <w:cnfStyle w:val="100000000000" w:firstRow="1" w:lastRow="0" w:firstColumn="0" w:lastColumn="0" w:oddVBand="0" w:evenVBand="0" w:oddHBand="0" w:evenHBand="0" w:firstRowFirstColumn="0" w:firstRowLastColumn="0" w:lastRowFirstColumn="0" w:lastRowLastColumn="0"/>
              <w:rPr>
                <w:ins w:id="13630" w:author="瑋婷 徐" w:date="2025-01-03T16:48:00Z" w16du:dateUtc="2025-01-03T08:48:00Z"/>
                <w:rFonts w:asciiTheme="majorEastAsia" w:eastAsia="標楷體" w:hAnsiTheme="majorEastAsia" w:cstheme="majorEastAsia"/>
                <w:b w:val="0"/>
                <w:bCs w:val="0"/>
                <w:color w:val="000000"/>
                <w:rPrChange w:id="13631" w:author="瑋婷 徐" w:date="2025-01-04T22:54:00Z" w16du:dateUtc="2025-01-04T14:54:00Z">
                  <w:rPr>
                    <w:ins w:id="13632" w:author="瑋婷 徐" w:date="2025-01-03T16:48:00Z" w16du:dateUtc="2025-01-03T08:48:00Z"/>
                    <w:rFonts w:asciiTheme="majorEastAsia" w:eastAsia="標楷體" w:hAnsiTheme="majorEastAsia" w:cstheme="majorEastAsia"/>
                    <w:color w:val="000000"/>
                  </w:rPr>
                </w:rPrChange>
              </w:rPr>
              <w:pPrChange w:id="13633" w:author="瑋婷 徐" w:date="2025-01-03T16:49:00Z" w16du:dateUtc="2025-01-03T08:49: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13634" w:author="瑋婷 徐" w:date="2025-01-03T16:49:00Z" w16du:dateUtc="2025-01-03T08:49:00Z">
              <w:r w:rsidRPr="00912F21">
                <w:rPr>
                  <w:rFonts w:ascii="Times New Roman" w:eastAsia="標楷體" w:hAnsi="Times New Roman" w:cs="Times New Roman" w:hint="eastAsia"/>
                  <w:b w:val="0"/>
                  <w:bCs w:val="0"/>
                  <w:color w:val="000000"/>
                  <w:rPrChange w:id="13635" w:author="瑋婷 徐" w:date="2025-01-04T22:54:00Z" w16du:dateUtc="2025-01-04T14:54:00Z">
                    <w:rPr>
                      <w:rFonts w:ascii="Times New Roman" w:eastAsia="標楷體" w:hAnsi="Times New Roman" w:cs="Times New Roman" w:hint="eastAsia"/>
                      <w:color w:val="000000"/>
                    </w:rPr>
                  </w:rPrChange>
                </w:rPr>
                <w:t>樣區序號</w:t>
              </w:r>
            </w:ins>
          </w:p>
        </w:tc>
      </w:tr>
      <w:tr w:rsidR="00832762" w:rsidRPr="00912F21" w14:paraId="7FBE1220" w14:textId="77777777" w:rsidTr="00313CC9">
        <w:trPr>
          <w:cnfStyle w:val="000000100000" w:firstRow="0" w:lastRow="0" w:firstColumn="0" w:lastColumn="0" w:oddVBand="0" w:evenVBand="0" w:oddHBand="1" w:evenHBand="0" w:firstRowFirstColumn="0" w:firstRowLastColumn="0" w:lastRowFirstColumn="0" w:lastRowLastColumn="0"/>
          <w:trHeight w:val="300"/>
          <w:ins w:id="13636" w:author="瑋婷 徐" w:date="2025-01-03T16:48:00Z"/>
        </w:trPr>
        <w:tc>
          <w:tcPr>
            <w:cnfStyle w:val="001000000000" w:firstRow="0" w:lastRow="0" w:firstColumn="1" w:lastColumn="0" w:oddVBand="0" w:evenVBand="0" w:oddHBand="0" w:evenHBand="0" w:firstRowFirstColumn="0" w:firstRowLastColumn="0" w:lastRowFirstColumn="0" w:lastRowLastColumn="0"/>
            <w:tcW w:w="975" w:type="pct"/>
            <w:vMerge/>
            <w:vAlign w:val="center"/>
          </w:tcPr>
          <w:p w14:paraId="19E990A1" w14:textId="77777777" w:rsidR="00DA433E" w:rsidRPr="00912F21" w:rsidRDefault="00DA433E">
            <w:pPr>
              <w:spacing w:line="360" w:lineRule="auto"/>
              <w:jc w:val="center"/>
              <w:rPr>
                <w:ins w:id="13637" w:author="瑋婷 徐" w:date="2025-01-03T16:48:00Z" w16du:dateUtc="2025-01-03T08:48:00Z"/>
                <w:rFonts w:asciiTheme="majorEastAsia" w:eastAsia="標楷體" w:hAnsiTheme="majorEastAsia" w:cstheme="majorEastAsia"/>
                <w:b w:val="0"/>
                <w:bCs w:val="0"/>
                <w:color w:val="000000"/>
                <w:rPrChange w:id="13638" w:author="瑋婷 徐" w:date="2025-01-04T22:54:00Z" w16du:dateUtc="2025-01-04T14:54:00Z">
                  <w:rPr>
                    <w:ins w:id="13639" w:author="瑋婷 徐" w:date="2025-01-03T16:48:00Z" w16du:dateUtc="2025-01-03T08:48:00Z"/>
                    <w:rFonts w:asciiTheme="majorEastAsia" w:eastAsia="標楷體" w:hAnsiTheme="majorEastAsia" w:cstheme="majorEastAsia"/>
                    <w:color w:val="000000"/>
                  </w:rPr>
                </w:rPrChange>
              </w:rPr>
              <w:pPrChange w:id="13640" w:author="瑋婷 徐" w:date="2025-01-03T16:49:00Z" w16du:dateUtc="2025-01-03T08:49:00Z">
                <w:pPr>
                  <w:spacing w:line="360" w:lineRule="auto"/>
                  <w:jc w:val="both"/>
                </w:pPr>
              </w:pPrChange>
            </w:pPr>
          </w:p>
        </w:tc>
        <w:tc>
          <w:tcPr>
            <w:tcW w:w="939" w:type="pct"/>
            <w:vMerge/>
            <w:vAlign w:val="center"/>
          </w:tcPr>
          <w:p w14:paraId="305E28C3" w14:textId="77777777" w:rsidR="00DA433E" w:rsidRPr="00912F21"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3641" w:author="瑋婷 徐" w:date="2025-01-03T16:48:00Z" w16du:dateUtc="2025-01-03T08:48:00Z"/>
                <w:rFonts w:asciiTheme="majorEastAsia" w:eastAsia="標楷體" w:hAnsiTheme="majorEastAsia" w:cstheme="majorEastAsia"/>
                <w:i/>
                <w:iCs/>
                <w:color w:val="000000"/>
              </w:rPr>
              <w:pPrChange w:id="13642"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p>
        </w:tc>
        <w:tc>
          <w:tcPr>
            <w:tcW w:w="158" w:type="pct"/>
            <w:noWrap/>
            <w:vAlign w:val="center"/>
          </w:tcPr>
          <w:p w14:paraId="274E8421" w14:textId="5000A156" w:rsidR="00DA433E" w:rsidRPr="00912F21"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3643" w:author="瑋婷 徐" w:date="2025-01-03T16:48:00Z" w16du:dateUtc="2025-01-03T08:48:00Z"/>
                <w:rFonts w:asciiTheme="majorEastAsia" w:eastAsia="標楷體" w:hAnsiTheme="majorEastAsia" w:cstheme="majorEastAsia"/>
                <w:i/>
                <w:iCs/>
                <w:color w:val="000000"/>
              </w:rPr>
              <w:pPrChange w:id="13644"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3645" w:author="瑋婷 徐" w:date="2025-01-03T16:49:00Z" w16du:dateUtc="2025-01-03T08:49:00Z">
              <w:r w:rsidRPr="00912F21">
                <w:rPr>
                  <w:rFonts w:asciiTheme="majorEastAsia" w:eastAsia="標楷體" w:hAnsiTheme="majorEastAsia" w:cstheme="majorEastAsia" w:hint="eastAsia"/>
                  <w:color w:val="000000"/>
                </w:rPr>
                <w:t>1</w:t>
              </w:r>
            </w:ins>
          </w:p>
        </w:tc>
        <w:tc>
          <w:tcPr>
            <w:tcW w:w="158" w:type="pct"/>
            <w:noWrap/>
            <w:vAlign w:val="center"/>
          </w:tcPr>
          <w:p w14:paraId="0A2F9DD0" w14:textId="433A5116" w:rsidR="00DA433E" w:rsidRPr="00912F21"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3646" w:author="瑋婷 徐" w:date="2025-01-03T16:48:00Z" w16du:dateUtc="2025-01-03T08:48:00Z"/>
                <w:rFonts w:asciiTheme="majorEastAsia" w:eastAsia="標楷體" w:hAnsiTheme="majorEastAsia" w:cstheme="majorEastAsia"/>
              </w:rPr>
              <w:pPrChange w:id="13647"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3648" w:author="瑋婷 徐" w:date="2025-01-03T16:49:00Z" w16du:dateUtc="2025-01-03T08:49:00Z">
              <w:r w:rsidRPr="00912F21">
                <w:rPr>
                  <w:rFonts w:asciiTheme="majorEastAsia" w:eastAsia="標楷體" w:hAnsiTheme="majorEastAsia" w:cstheme="majorEastAsia" w:hint="eastAsia"/>
                  <w:color w:val="000000"/>
                </w:rPr>
                <w:t>2</w:t>
              </w:r>
            </w:ins>
          </w:p>
        </w:tc>
        <w:tc>
          <w:tcPr>
            <w:tcW w:w="158" w:type="pct"/>
            <w:noWrap/>
            <w:vAlign w:val="center"/>
          </w:tcPr>
          <w:p w14:paraId="5FC5F466" w14:textId="2F458199" w:rsidR="00DA433E" w:rsidRPr="00912F21"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3649" w:author="瑋婷 徐" w:date="2025-01-03T16:48:00Z" w16du:dateUtc="2025-01-03T08:48:00Z"/>
                <w:rFonts w:asciiTheme="majorEastAsia" w:eastAsia="標楷體" w:hAnsiTheme="majorEastAsia" w:cstheme="majorEastAsia"/>
              </w:rPr>
              <w:pPrChange w:id="13650"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3651" w:author="瑋婷 徐" w:date="2025-01-03T16:49:00Z" w16du:dateUtc="2025-01-03T08:49:00Z">
              <w:r w:rsidRPr="00912F21">
                <w:rPr>
                  <w:rFonts w:asciiTheme="majorEastAsia" w:eastAsia="標楷體" w:hAnsiTheme="majorEastAsia" w:cstheme="majorEastAsia" w:hint="eastAsia"/>
                  <w:color w:val="000000"/>
                </w:rPr>
                <w:t>3</w:t>
              </w:r>
            </w:ins>
          </w:p>
        </w:tc>
        <w:tc>
          <w:tcPr>
            <w:tcW w:w="158" w:type="pct"/>
            <w:noWrap/>
            <w:vAlign w:val="center"/>
          </w:tcPr>
          <w:p w14:paraId="483DE3F7" w14:textId="1889A4CC" w:rsidR="00DA433E" w:rsidRPr="00912F21"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3652" w:author="瑋婷 徐" w:date="2025-01-03T16:48:00Z" w16du:dateUtc="2025-01-03T08:48:00Z"/>
                <w:rFonts w:asciiTheme="majorEastAsia" w:eastAsia="標楷體" w:hAnsiTheme="majorEastAsia" w:cstheme="majorEastAsia"/>
              </w:rPr>
              <w:pPrChange w:id="13653"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3654" w:author="瑋婷 徐" w:date="2025-01-03T16:49:00Z" w16du:dateUtc="2025-01-03T08:49:00Z">
              <w:r w:rsidRPr="00912F21">
                <w:rPr>
                  <w:rFonts w:asciiTheme="majorEastAsia" w:eastAsia="標楷體" w:hAnsiTheme="majorEastAsia" w:cstheme="majorEastAsia" w:hint="eastAsia"/>
                  <w:color w:val="000000"/>
                </w:rPr>
                <w:t>4</w:t>
              </w:r>
            </w:ins>
          </w:p>
        </w:tc>
        <w:tc>
          <w:tcPr>
            <w:tcW w:w="158" w:type="pct"/>
            <w:noWrap/>
            <w:vAlign w:val="center"/>
          </w:tcPr>
          <w:p w14:paraId="095F5EB0" w14:textId="7383F442" w:rsidR="00DA433E" w:rsidRPr="00912F21"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3655" w:author="瑋婷 徐" w:date="2025-01-03T16:48:00Z" w16du:dateUtc="2025-01-03T08:48:00Z"/>
                <w:rFonts w:asciiTheme="majorEastAsia" w:eastAsia="標楷體" w:hAnsiTheme="majorEastAsia" w:cstheme="majorEastAsia"/>
              </w:rPr>
              <w:pPrChange w:id="13656"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3657" w:author="瑋婷 徐" w:date="2025-01-03T16:49:00Z" w16du:dateUtc="2025-01-03T08:49:00Z">
              <w:r w:rsidRPr="00912F21">
                <w:rPr>
                  <w:rFonts w:asciiTheme="majorEastAsia" w:eastAsia="標楷體" w:hAnsiTheme="majorEastAsia" w:cstheme="majorEastAsia" w:hint="eastAsia"/>
                  <w:color w:val="000000"/>
                </w:rPr>
                <w:t>5</w:t>
              </w:r>
            </w:ins>
          </w:p>
        </w:tc>
        <w:tc>
          <w:tcPr>
            <w:tcW w:w="117" w:type="pct"/>
            <w:noWrap/>
            <w:vAlign w:val="center"/>
          </w:tcPr>
          <w:p w14:paraId="2AC04541" w14:textId="283E7320" w:rsidR="00DA433E" w:rsidRPr="00912F21"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3658" w:author="瑋婷 徐" w:date="2025-01-03T16:48:00Z" w16du:dateUtc="2025-01-03T08:48:00Z"/>
                <w:rFonts w:asciiTheme="majorEastAsia" w:eastAsia="標楷體" w:hAnsiTheme="majorEastAsia" w:cstheme="majorEastAsia"/>
              </w:rPr>
              <w:pPrChange w:id="13659"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3660" w:author="瑋婷 徐" w:date="2025-01-03T16:49:00Z" w16du:dateUtc="2025-01-03T08:49:00Z">
              <w:r w:rsidRPr="00912F21">
                <w:rPr>
                  <w:rFonts w:asciiTheme="majorEastAsia" w:eastAsia="標楷體" w:hAnsiTheme="majorEastAsia" w:cstheme="majorEastAsia" w:hint="eastAsia"/>
                  <w:color w:val="000000"/>
                </w:rPr>
                <w:t>6</w:t>
              </w:r>
            </w:ins>
          </w:p>
        </w:tc>
        <w:tc>
          <w:tcPr>
            <w:tcW w:w="117" w:type="pct"/>
            <w:vAlign w:val="center"/>
          </w:tcPr>
          <w:p w14:paraId="2D2D94BF" w14:textId="7ED362DF" w:rsidR="00DA433E" w:rsidRPr="00912F21"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3661" w:author="瑋婷 徐" w:date="2025-01-03T16:48:00Z" w16du:dateUtc="2025-01-03T08:48:00Z"/>
                <w:rFonts w:asciiTheme="majorEastAsia" w:eastAsia="標楷體" w:hAnsiTheme="majorEastAsia" w:cstheme="majorEastAsia"/>
              </w:rPr>
              <w:pPrChange w:id="13662"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3663" w:author="瑋婷 徐" w:date="2025-01-03T16:49:00Z" w16du:dateUtc="2025-01-03T08:49:00Z">
              <w:r w:rsidRPr="00912F21">
                <w:rPr>
                  <w:rFonts w:asciiTheme="majorEastAsia" w:eastAsia="標楷體" w:hAnsiTheme="majorEastAsia" w:cstheme="majorEastAsia" w:hint="eastAsia"/>
                  <w:color w:val="000000"/>
                </w:rPr>
                <w:t>7</w:t>
              </w:r>
            </w:ins>
          </w:p>
        </w:tc>
        <w:tc>
          <w:tcPr>
            <w:tcW w:w="158" w:type="pct"/>
            <w:noWrap/>
            <w:vAlign w:val="center"/>
          </w:tcPr>
          <w:p w14:paraId="48B03DD3" w14:textId="0E84F376" w:rsidR="00DA433E" w:rsidRPr="00912F21"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3664" w:author="瑋婷 徐" w:date="2025-01-03T16:48:00Z" w16du:dateUtc="2025-01-03T08:48:00Z"/>
                <w:rFonts w:asciiTheme="majorEastAsia" w:eastAsia="標楷體" w:hAnsiTheme="majorEastAsia" w:cstheme="majorEastAsia"/>
              </w:rPr>
              <w:pPrChange w:id="13665"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3666" w:author="瑋婷 徐" w:date="2025-01-03T16:49:00Z" w16du:dateUtc="2025-01-03T08:49:00Z">
              <w:r w:rsidRPr="00912F21">
                <w:rPr>
                  <w:rFonts w:asciiTheme="majorEastAsia" w:eastAsia="標楷體" w:hAnsiTheme="majorEastAsia" w:cstheme="majorEastAsia" w:hint="eastAsia"/>
                  <w:color w:val="000000"/>
                </w:rPr>
                <w:t>8</w:t>
              </w:r>
            </w:ins>
          </w:p>
        </w:tc>
        <w:tc>
          <w:tcPr>
            <w:tcW w:w="158" w:type="pct"/>
            <w:noWrap/>
            <w:vAlign w:val="center"/>
          </w:tcPr>
          <w:p w14:paraId="2C40AAB6" w14:textId="1D7C9F74" w:rsidR="00DA433E" w:rsidRPr="00912F21"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3667" w:author="瑋婷 徐" w:date="2025-01-03T16:48:00Z" w16du:dateUtc="2025-01-03T08:48:00Z"/>
                <w:rFonts w:asciiTheme="majorEastAsia" w:eastAsia="標楷體" w:hAnsiTheme="majorEastAsia" w:cstheme="majorEastAsia"/>
              </w:rPr>
              <w:pPrChange w:id="13668"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3669" w:author="瑋婷 徐" w:date="2025-01-03T16:49:00Z" w16du:dateUtc="2025-01-03T08:49:00Z">
              <w:r w:rsidRPr="00912F21">
                <w:rPr>
                  <w:rFonts w:asciiTheme="majorEastAsia" w:eastAsia="標楷體" w:hAnsiTheme="majorEastAsia" w:cstheme="majorEastAsia" w:hint="eastAsia"/>
                  <w:color w:val="000000"/>
                </w:rPr>
                <w:t>9</w:t>
              </w:r>
            </w:ins>
          </w:p>
        </w:tc>
        <w:tc>
          <w:tcPr>
            <w:tcW w:w="158" w:type="pct"/>
            <w:noWrap/>
            <w:vAlign w:val="center"/>
          </w:tcPr>
          <w:p w14:paraId="47E1C08A" w14:textId="50FDF7B6" w:rsidR="00DA433E" w:rsidRPr="00912F21"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3670" w:author="瑋婷 徐" w:date="2025-01-03T16:48:00Z" w16du:dateUtc="2025-01-03T08:48:00Z"/>
                <w:rFonts w:asciiTheme="majorEastAsia" w:eastAsia="標楷體" w:hAnsiTheme="majorEastAsia" w:cstheme="majorEastAsia"/>
              </w:rPr>
              <w:pPrChange w:id="13671"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3672" w:author="瑋婷 徐" w:date="2025-01-03T16:49:00Z" w16du:dateUtc="2025-01-03T08:49:00Z">
              <w:r w:rsidRPr="00912F21">
                <w:rPr>
                  <w:rFonts w:asciiTheme="majorEastAsia" w:eastAsia="標楷體" w:hAnsiTheme="majorEastAsia" w:cstheme="majorEastAsia" w:hint="eastAsia"/>
                  <w:color w:val="000000"/>
                </w:rPr>
                <w:t>10</w:t>
              </w:r>
            </w:ins>
          </w:p>
        </w:tc>
        <w:tc>
          <w:tcPr>
            <w:tcW w:w="158" w:type="pct"/>
            <w:noWrap/>
            <w:vAlign w:val="center"/>
          </w:tcPr>
          <w:p w14:paraId="3AA43F5B" w14:textId="3A14E167" w:rsidR="00DA433E" w:rsidRPr="00912F21"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3673" w:author="瑋婷 徐" w:date="2025-01-03T16:48:00Z" w16du:dateUtc="2025-01-03T08:48:00Z"/>
                <w:rFonts w:asciiTheme="majorEastAsia" w:eastAsia="標楷體" w:hAnsiTheme="majorEastAsia" w:cstheme="majorEastAsia"/>
              </w:rPr>
              <w:pPrChange w:id="13674"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3675" w:author="瑋婷 徐" w:date="2025-01-03T16:49:00Z" w16du:dateUtc="2025-01-03T08:49:00Z">
              <w:r w:rsidRPr="00912F21">
                <w:rPr>
                  <w:rFonts w:asciiTheme="majorEastAsia" w:eastAsia="標楷體" w:hAnsiTheme="majorEastAsia" w:cstheme="majorEastAsia" w:hint="eastAsia"/>
                  <w:color w:val="000000"/>
                </w:rPr>
                <w:t>11</w:t>
              </w:r>
            </w:ins>
          </w:p>
        </w:tc>
        <w:tc>
          <w:tcPr>
            <w:tcW w:w="158" w:type="pct"/>
            <w:vAlign w:val="center"/>
          </w:tcPr>
          <w:p w14:paraId="4A1F5C00" w14:textId="4E17EF8E" w:rsidR="00DA433E" w:rsidRPr="00912F21"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3676" w:author="瑋婷 徐" w:date="2025-01-03T16:48:00Z" w16du:dateUtc="2025-01-03T08:48:00Z"/>
                <w:rFonts w:asciiTheme="majorEastAsia" w:eastAsia="標楷體" w:hAnsiTheme="majorEastAsia" w:cstheme="majorEastAsia"/>
              </w:rPr>
              <w:pPrChange w:id="13677"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3678" w:author="瑋婷 徐" w:date="2025-01-03T16:49:00Z" w16du:dateUtc="2025-01-03T08:49:00Z">
              <w:r w:rsidRPr="00912F21">
                <w:rPr>
                  <w:rFonts w:asciiTheme="majorEastAsia" w:eastAsia="標楷體" w:hAnsiTheme="majorEastAsia" w:cstheme="majorEastAsia" w:hint="eastAsia"/>
                  <w:color w:val="000000"/>
                </w:rPr>
                <w:t>12</w:t>
              </w:r>
            </w:ins>
          </w:p>
        </w:tc>
        <w:tc>
          <w:tcPr>
            <w:tcW w:w="158" w:type="pct"/>
            <w:noWrap/>
            <w:vAlign w:val="center"/>
          </w:tcPr>
          <w:p w14:paraId="301952F4" w14:textId="074DEAD7" w:rsidR="00DA433E" w:rsidRPr="00912F21"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3679" w:author="瑋婷 徐" w:date="2025-01-03T16:48:00Z" w16du:dateUtc="2025-01-03T08:48:00Z"/>
                <w:rFonts w:asciiTheme="majorEastAsia" w:eastAsia="標楷體" w:hAnsiTheme="majorEastAsia" w:cstheme="majorEastAsia"/>
              </w:rPr>
              <w:pPrChange w:id="13680"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3681" w:author="瑋婷 徐" w:date="2025-01-03T16:49:00Z" w16du:dateUtc="2025-01-03T08:49:00Z">
              <w:r w:rsidRPr="00912F21">
                <w:rPr>
                  <w:rFonts w:asciiTheme="majorEastAsia" w:eastAsia="標楷體" w:hAnsiTheme="majorEastAsia" w:cstheme="majorEastAsia" w:hint="eastAsia"/>
                  <w:color w:val="000000"/>
                </w:rPr>
                <w:t>13</w:t>
              </w:r>
            </w:ins>
          </w:p>
        </w:tc>
        <w:tc>
          <w:tcPr>
            <w:tcW w:w="158" w:type="pct"/>
            <w:noWrap/>
            <w:vAlign w:val="center"/>
          </w:tcPr>
          <w:p w14:paraId="56902425" w14:textId="5336DBD3" w:rsidR="00DA433E" w:rsidRPr="00912F21"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3682" w:author="瑋婷 徐" w:date="2025-01-03T16:48:00Z" w16du:dateUtc="2025-01-03T08:48:00Z"/>
                <w:rFonts w:asciiTheme="majorEastAsia" w:eastAsia="標楷體" w:hAnsiTheme="majorEastAsia" w:cstheme="majorEastAsia"/>
              </w:rPr>
              <w:pPrChange w:id="13683"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3684" w:author="瑋婷 徐" w:date="2025-01-03T16:49:00Z" w16du:dateUtc="2025-01-03T08:49:00Z">
              <w:r w:rsidRPr="00912F21">
                <w:rPr>
                  <w:rFonts w:asciiTheme="majorEastAsia" w:eastAsia="標楷體" w:hAnsiTheme="majorEastAsia" w:cstheme="majorEastAsia" w:hint="eastAsia"/>
                  <w:color w:val="000000"/>
                </w:rPr>
                <w:t>14</w:t>
              </w:r>
            </w:ins>
          </w:p>
        </w:tc>
        <w:tc>
          <w:tcPr>
            <w:tcW w:w="158" w:type="pct"/>
            <w:noWrap/>
            <w:vAlign w:val="center"/>
          </w:tcPr>
          <w:p w14:paraId="72C7808C" w14:textId="7A9BFD73" w:rsidR="00DA433E" w:rsidRPr="00912F21"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3685" w:author="瑋婷 徐" w:date="2025-01-03T16:48:00Z" w16du:dateUtc="2025-01-03T08:48:00Z"/>
                <w:rFonts w:asciiTheme="majorEastAsia" w:eastAsia="標楷體" w:hAnsiTheme="majorEastAsia" w:cstheme="majorEastAsia"/>
              </w:rPr>
              <w:pPrChange w:id="13686"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3687" w:author="瑋婷 徐" w:date="2025-01-03T16:49:00Z" w16du:dateUtc="2025-01-03T08:49:00Z">
              <w:r w:rsidRPr="00912F21">
                <w:rPr>
                  <w:rFonts w:asciiTheme="majorEastAsia" w:eastAsia="標楷體" w:hAnsiTheme="majorEastAsia" w:cstheme="majorEastAsia" w:hint="eastAsia"/>
                  <w:color w:val="000000"/>
                </w:rPr>
                <w:t>15</w:t>
              </w:r>
            </w:ins>
          </w:p>
        </w:tc>
        <w:tc>
          <w:tcPr>
            <w:tcW w:w="158" w:type="pct"/>
            <w:noWrap/>
            <w:vAlign w:val="center"/>
          </w:tcPr>
          <w:p w14:paraId="6A9B6448" w14:textId="4D570FC6" w:rsidR="00DA433E" w:rsidRPr="00912F21"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3688" w:author="瑋婷 徐" w:date="2025-01-03T16:48:00Z" w16du:dateUtc="2025-01-03T08:48:00Z"/>
                <w:rFonts w:asciiTheme="majorEastAsia" w:eastAsia="標楷體" w:hAnsiTheme="majorEastAsia" w:cstheme="majorEastAsia"/>
                <w:color w:val="000000"/>
              </w:rPr>
              <w:pPrChange w:id="13689"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3690" w:author="瑋婷 徐" w:date="2025-01-03T16:49:00Z" w16du:dateUtc="2025-01-03T08:49:00Z">
              <w:r w:rsidRPr="00912F21">
                <w:rPr>
                  <w:rFonts w:asciiTheme="majorEastAsia" w:eastAsia="標楷體" w:hAnsiTheme="majorEastAsia" w:cstheme="majorEastAsia" w:hint="eastAsia"/>
                  <w:color w:val="000000"/>
                </w:rPr>
                <w:t>16</w:t>
              </w:r>
            </w:ins>
          </w:p>
        </w:tc>
        <w:tc>
          <w:tcPr>
            <w:tcW w:w="158" w:type="pct"/>
            <w:noWrap/>
            <w:vAlign w:val="center"/>
          </w:tcPr>
          <w:p w14:paraId="66630DDF" w14:textId="20050775" w:rsidR="00DA433E" w:rsidRPr="00912F21"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3691" w:author="瑋婷 徐" w:date="2025-01-03T16:48:00Z" w16du:dateUtc="2025-01-03T08:48:00Z"/>
                <w:rFonts w:asciiTheme="majorEastAsia" w:eastAsia="標楷體" w:hAnsiTheme="majorEastAsia" w:cstheme="majorEastAsia"/>
                <w:color w:val="000000"/>
              </w:rPr>
              <w:pPrChange w:id="13692"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3693" w:author="瑋婷 徐" w:date="2025-01-03T16:49:00Z" w16du:dateUtc="2025-01-03T08:49:00Z">
              <w:r w:rsidRPr="00912F21">
                <w:rPr>
                  <w:rFonts w:asciiTheme="majorEastAsia" w:eastAsia="標楷體" w:hAnsiTheme="majorEastAsia" w:cstheme="majorEastAsia" w:hint="eastAsia"/>
                  <w:color w:val="000000"/>
                </w:rPr>
                <w:t>17</w:t>
              </w:r>
            </w:ins>
          </w:p>
        </w:tc>
        <w:tc>
          <w:tcPr>
            <w:tcW w:w="158" w:type="pct"/>
            <w:noWrap/>
            <w:vAlign w:val="center"/>
          </w:tcPr>
          <w:p w14:paraId="01181D8D" w14:textId="7BFBD5E3" w:rsidR="00DA433E" w:rsidRPr="00912F21"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3694" w:author="瑋婷 徐" w:date="2025-01-03T16:48:00Z" w16du:dateUtc="2025-01-03T08:48:00Z"/>
                <w:rFonts w:asciiTheme="majorEastAsia" w:eastAsia="標楷體" w:hAnsiTheme="majorEastAsia" w:cstheme="majorEastAsia"/>
                <w:color w:val="000000"/>
              </w:rPr>
              <w:pPrChange w:id="13695"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3696" w:author="瑋婷 徐" w:date="2025-01-03T16:49:00Z" w16du:dateUtc="2025-01-03T08:49:00Z">
              <w:r w:rsidRPr="00912F21">
                <w:rPr>
                  <w:rFonts w:asciiTheme="majorEastAsia" w:eastAsia="標楷體" w:hAnsiTheme="majorEastAsia" w:cstheme="majorEastAsia" w:hint="eastAsia"/>
                  <w:color w:val="000000"/>
                </w:rPr>
                <w:t>18</w:t>
              </w:r>
            </w:ins>
          </w:p>
        </w:tc>
        <w:tc>
          <w:tcPr>
            <w:tcW w:w="158" w:type="pct"/>
            <w:noWrap/>
            <w:vAlign w:val="center"/>
          </w:tcPr>
          <w:p w14:paraId="15324F2A" w14:textId="07496320" w:rsidR="00DA433E" w:rsidRPr="00912F21"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3697" w:author="瑋婷 徐" w:date="2025-01-03T16:48:00Z" w16du:dateUtc="2025-01-03T08:48:00Z"/>
                <w:rFonts w:asciiTheme="majorEastAsia" w:eastAsia="標楷體" w:hAnsiTheme="majorEastAsia" w:cstheme="majorEastAsia"/>
                <w:color w:val="000000"/>
              </w:rPr>
              <w:pPrChange w:id="13698"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3699" w:author="瑋婷 徐" w:date="2025-01-03T16:49:00Z" w16du:dateUtc="2025-01-03T08:49:00Z">
              <w:r w:rsidRPr="00912F21">
                <w:rPr>
                  <w:rFonts w:asciiTheme="majorEastAsia" w:eastAsia="標楷體" w:hAnsiTheme="majorEastAsia" w:cstheme="majorEastAsia" w:hint="eastAsia"/>
                  <w:color w:val="000000"/>
                </w:rPr>
                <w:t>19</w:t>
              </w:r>
            </w:ins>
          </w:p>
        </w:tc>
        <w:tc>
          <w:tcPr>
            <w:tcW w:w="158" w:type="pct"/>
            <w:noWrap/>
            <w:vAlign w:val="center"/>
          </w:tcPr>
          <w:p w14:paraId="4613C6CA" w14:textId="256C6744" w:rsidR="00DA433E" w:rsidRPr="00912F21" w:rsidRDefault="00DA433E">
            <w:pPr>
              <w:spacing w:line="360" w:lineRule="auto"/>
              <w:jc w:val="center"/>
              <w:cnfStyle w:val="000000100000" w:firstRow="0" w:lastRow="0" w:firstColumn="0" w:lastColumn="0" w:oddVBand="0" w:evenVBand="0" w:oddHBand="1" w:evenHBand="0" w:firstRowFirstColumn="0" w:firstRowLastColumn="0" w:lastRowFirstColumn="0" w:lastRowLastColumn="0"/>
              <w:rPr>
                <w:ins w:id="13700" w:author="瑋婷 徐" w:date="2025-01-03T16:48:00Z" w16du:dateUtc="2025-01-03T08:48:00Z"/>
                <w:rFonts w:asciiTheme="majorEastAsia" w:eastAsia="標楷體" w:hAnsiTheme="majorEastAsia" w:cstheme="majorEastAsia"/>
                <w:color w:val="000000"/>
              </w:rPr>
              <w:pPrChange w:id="13701" w:author="瑋婷 徐" w:date="2025-01-03T16:49:00Z" w16du:dateUtc="2025-01-03T08:4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3702" w:author="瑋婷 徐" w:date="2025-01-03T16:49:00Z" w16du:dateUtc="2025-01-03T08:49:00Z">
              <w:r w:rsidRPr="00912F21">
                <w:rPr>
                  <w:rFonts w:asciiTheme="majorEastAsia" w:eastAsia="標楷體" w:hAnsiTheme="majorEastAsia" w:cstheme="majorEastAsia" w:hint="eastAsia"/>
                  <w:color w:val="000000"/>
                </w:rPr>
                <w:t>20</w:t>
              </w:r>
            </w:ins>
          </w:p>
        </w:tc>
      </w:tr>
      <w:tr w:rsidR="00313CC9" w:rsidRPr="00912F21" w14:paraId="770634F5" w14:textId="77777777" w:rsidTr="00313CC9">
        <w:trPr>
          <w:trHeight w:val="300"/>
          <w:ins w:id="13703"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3B88B42E" w14:textId="77777777" w:rsidR="00DA433E" w:rsidRPr="00912F21" w:rsidRDefault="00DA433E">
            <w:pPr>
              <w:spacing w:line="360" w:lineRule="auto"/>
              <w:jc w:val="both"/>
              <w:rPr>
                <w:ins w:id="13704" w:author="瑋婷 徐" w:date="2025-01-03T16:20:00Z" w16du:dateUtc="2025-01-03T08:20:00Z"/>
                <w:rFonts w:asciiTheme="majorEastAsia" w:eastAsia="標楷體" w:hAnsiTheme="majorEastAsia" w:cstheme="majorEastAsia"/>
                <w:b w:val="0"/>
                <w:bCs w:val="0"/>
                <w:color w:val="000000"/>
                <w:rPrChange w:id="13705" w:author="瑋婷 徐" w:date="2025-01-04T22:54:00Z" w16du:dateUtc="2025-01-04T14:54:00Z">
                  <w:rPr>
                    <w:ins w:id="13706" w:author="瑋婷 徐" w:date="2025-01-03T16:20:00Z" w16du:dateUtc="2025-01-03T08:20:00Z"/>
                    <w:rFonts w:cs="Calibri"/>
                    <w:color w:val="000000"/>
                    <w:sz w:val="22"/>
                  </w:rPr>
                </w:rPrChange>
              </w:rPr>
              <w:pPrChange w:id="13707" w:author="瑋婷 徐" w:date="2025-01-03T16:21:00Z" w16du:dateUtc="2025-01-03T08:21:00Z">
                <w:pPr/>
              </w:pPrChange>
            </w:pPr>
            <w:ins w:id="13708" w:author="瑋婷 徐" w:date="2025-01-03T16:20:00Z" w16du:dateUtc="2025-01-03T08:20:00Z">
              <w:r w:rsidRPr="00912F21">
                <w:rPr>
                  <w:rFonts w:asciiTheme="majorEastAsia" w:eastAsia="標楷體" w:hAnsiTheme="majorEastAsia" w:cstheme="majorEastAsia"/>
                  <w:b w:val="0"/>
                  <w:bCs w:val="0"/>
                  <w:color w:val="000000"/>
                  <w:rPrChange w:id="13709" w:author="瑋婷 徐" w:date="2025-01-04T22:54:00Z" w16du:dateUtc="2025-01-04T14:54:00Z">
                    <w:rPr>
                      <w:rFonts w:cs="Calibri"/>
                      <w:color w:val="000000"/>
                      <w:sz w:val="22"/>
                    </w:rPr>
                  </w:rPrChange>
                </w:rPr>
                <w:t>小翼鶇</w:t>
              </w:r>
              <w:r w:rsidRPr="00912F21">
                <w:rPr>
                  <w:rFonts w:asciiTheme="majorEastAsia" w:eastAsia="標楷體" w:hAnsiTheme="majorEastAsia" w:cstheme="majorEastAsia"/>
                  <w:b w:val="0"/>
                  <w:bCs w:val="0"/>
                  <w:color w:val="000000"/>
                  <w:rPrChange w:id="13710" w:author="瑋婷 徐" w:date="2025-01-04T22:54:00Z" w16du:dateUtc="2025-01-04T14:54:00Z">
                    <w:rPr>
                      <w:rFonts w:cs="Calibri"/>
                      <w:color w:val="000000"/>
                      <w:sz w:val="22"/>
                    </w:rPr>
                  </w:rPrChange>
                </w:rPr>
                <w:t xml:space="preserve"> </w:t>
              </w:r>
              <w:r w:rsidRPr="00912F21">
                <w:rPr>
                  <w:rFonts w:asciiTheme="majorEastAsia" w:eastAsia="標楷體" w:hAnsiTheme="majorEastAsia" w:cstheme="majorEastAsia"/>
                  <w:b w:val="0"/>
                  <w:bCs w:val="0"/>
                  <w:color w:val="000000"/>
                  <w:rPrChange w:id="13711" w:author="瑋婷 徐" w:date="2025-01-04T22:54:00Z" w16du:dateUtc="2025-01-04T14:54:00Z">
                    <w:rPr>
                      <w:color w:val="000000"/>
                      <w:sz w:val="22"/>
                    </w:rPr>
                  </w:rPrChange>
                </w:rPr>
                <w:t>◎</w:t>
              </w:r>
              <w:r w:rsidRPr="00912F21">
                <w:rPr>
                  <w:rFonts w:asciiTheme="majorEastAsia" w:eastAsia="標楷體" w:hAnsiTheme="majorEastAsia" w:cstheme="majorEastAsia"/>
                  <w:b w:val="0"/>
                  <w:bCs w:val="0"/>
                  <w:color w:val="000000"/>
                  <w:rPrChange w:id="13712" w:author="瑋婷 徐" w:date="2025-01-04T22:54:00Z" w16du:dateUtc="2025-01-04T14:54:00Z">
                    <w:rPr>
                      <w:rFonts w:cs="Calibri"/>
                      <w:color w:val="000000"/>
                      <w:sz w:val="22"/>
                    </w:rPr>
                  </w:rPrChange>
                </w:rPr>
                <w:t xml:space="preserve"> </w:t>
              </w:r>
            </w:ins>
          </w:p>
        </w:tc>
        <w:tc>
          <w:tcPr>
            <w:tcW w:w="939" w:type="pct"/>
            <w:hideMark/>
          </w:tcPr>
          <w:p w14:paraId="0675154B"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13" w:author="瑋婷 徐" w:date="2025-01-03T16:20:00Z" w16du:dateUtc="2025-01-03T08:20:00Z"/>
                <w:rFonts w:asciiTheme="majorEastAsia" w:eastAsia="標楷體" w:hAnsiTheme="majorEastAsia" w:cstheme="majorEastAsia"/>
                <w:i/>
                <w:iCs/>
                <w:color w:val="000000"/>
                <w:rPrChange w:id="13714" w:author="瑋婷 徐" w:date="2025-01-04T22:54:00Z" w16du:dateUtc="2025-01-04T14:54:00Z">
                  <w:rPr>
                    <w:ins w:id="13715" w:author="瑋婷 徐" w:date="2025-01-03T16:20:00Z" w16du:dateUtc="2025-01-03T08:20:00Z"/>
                    <w:rFonts w:cs="Calibri"/>
                    <w:i/>
                    <w:iCs/>
                    <w:color w:val="000000"/>
                    <w:sz w:val="22"/>
                  </w:rPr>
                </w:rPrChange>
              </w:rPr>
              <w:pPrChange w:id="137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717" w:author="瑋婷 徐" w:date="2025-01-03T16:20:00Z" w16du:dateUtc="2025-01-03T08:20:00Z">
              <w:r w:rsidRPr="00912F21">
                <w:rPr>
                  <w:rFonts w:asciiTheme="majorEastAsia" w:eastAsia="標楷體" w:hAnsiTheme="majorEastAsia" w:cstheme="majorEastAsia"/>
                  <w:i/>
                  <w:iCs/>
                  <w:color w:val="000000"/>
                  <w:rPrChange w:id="13718" w:author="瑋婷 徐" w:date="2025-01-04T22:54:00Z" w16du:dateUtc="2025-01-04T14:54:00Z">
                    <w:rPr>
                      <w:rFonts w:cs="Calibri"/>
                      <w:i/>
                      <w:iCs/>
                      <w:color w:val="000000"/>
                      <w:sz w:val="22"/>
                    </w:rPr>
                  </w:rPrChange>
                </w:rPr>
                <w:t>Brachypteryx goodfellowi</w:t>
              </w:r>
            </w:ins>
          </w:p>
        </w:tc>
        <w:tc>
          <w:tcPr>
            <w:tcW w:w="158" w:type="pct"/>
            <w:noWrap/>
            <w:hideMark/>
          </w:tcPr>
          <w:p w14:paraId="54BE83C9"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19" w:author="瑋婷 徐" w:date="2025-01-03T16:20:00Z" w16du:dateUtc="2025-01-03T08:20:00Z"/>
                <w:rFonts w:asciiTheme="majorEastAsia" w:eastAsia="標楷體" w:hAnsiTheme="majorEastAsia" w:cstheme="majorEastAsia"/>
                <w:i/>
                <w:iCs/>
                <w:color w:val="000000"/>
                <w:rPrChange w:id="13720" w:author="瑋婷 徐" w:date="2025-01-04T22:54:00Z" w16du:dateUtc="2025-01-04T14:54:00Z">
                  <w:rPr>
                    <w:ins w:id="13721" w:author="瑋婷 徐" w:date="2025-01-03T16:20:00Z" w16du:dateUtc="2025-01-03T08:20:00Z"/>
                    <w:rFonts w:cs="Calibri"/>
                    <w:i/>
                    <w:iCs/>
                    <w:color w:val="000000"/>
                    <w:sz w:val="22"/>
                  </w:rPr>
                </w:rPrChange>
              </w:rPr>
              <w:pPrChange w:id="1372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BD28FEF"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23" w:author="瑋婷 徐" w:date="2025-01-03T16:20:00Z" w16du:dateUtc="2025-01-03T08:20:00Z"/>
                <w:rFonts w:asciiTheme="majorEastAsia" w:eastAsia="標楷體" w:hAnsiTheme="majorEastAsia" w:cstheme="majorEastAsia"/>
                <w:rPrChange w:id="13724" w:author="瑋婷 徐" w:date="2025-01-04T22:54:00Z" w16du:dateUtc="2025-01-04T14:54:00Z">
                  <w:rPr>
                    <w:ins w:id="13725" w:author="瑋婷 徐" w:date="2025-01-03T16:20:00Z" w16du:dateUtc="2025-01-03T08:20:00Z"/>
                    <w:rFonts w:ascii="Times New Roman" w:eastAsia="Times New Roman" w:hAnsi="Times New Roman" w:cs="Times New Roman"/>
                    <w:sz w:val="20"/>
                    <w:szCs w:val="20"/>
                  </w:rPr>
                </w:rPrChange>
              </w:rPr>
              <w:pPrChange w:id="1372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47E89C77"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27" w:author="瑋婷 徐" w:date="2025-01-03T16:20:00Z" w16du:dateUtc="2025-01-03T08:20:00Z"/>
                <w:rFonts w:asciiTheme="majorEastAsia" w:eastAsia="標楷體" w:hAnsiTheme="majorEastAsia" w:cstheme="majorEastAsia"/>
                <w:rPrChange w:id="13728" w:author="瑋婷 徐" w:date="2025-01-04T22:54:00Z" w16du:dateUtc="2025-01-04T14:54:00Z">
                  <w:rPr>
                    <w:ins w:id="13729" w:author="瑋婷 徐" w:date="2025-01-03T16:20:00Z" w16du:dateUtc="2025-01-03T08:20:00Z"/>
                    <w:rFonts w:ascii="Times New Roman" w:eastAsia="Times New Roman" w:hAnsi="Times New Roman" w:cs="Times New Roman"/>
                    <w:sz w:val="20"/>
                    <w:szCs w:val="20"/>
                  </w:rPr>
                </w:rPrChange>
              </w:rPr>
              <w:pPrChange w:id="1373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41C75680"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31" w:author="瑋婷 徐" w:date="2025-01-03T16:20:00Z" w16du:dateUtc="2025-01-03T08:20:00Z"/>
                <w:rFonts w:asciiTheme="majorEastAsia" w:eastAsia="標楷體" w:hAnsiTheme="majorEastAsia" w:cstheme="majorEastAsia"/>
                <w:rPrChange w:id="13732" w:author="瑋婷 徐" w:date="2025-01-04T22:54:00Z" w16du:dateUtc="2025-01-04T14:54:00Z">
                  <w:rPr>
                    <w:ins w:id="13733" w:author="瑋婷 徐" w:date="2025-01-03T16:20:00Z" w16du:dateUtc="2025-01-03T08:20:00Z"/>
                    <w:rFonts w:ascii="Times New Roman" w:eastAsia="Times New Roman" w:hAnsi="Times New Roman" w:cs="Times New Roman"/>
                    <w:sz w:val="20"/>
                    <w:szCs w:val="20"/>
                  </w:rPr>
                </w:rPrChange>
              </w:rPr>
              <w:pPrChange w:id="1373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74E3B1A"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35" w:author="瑋婷 徐" w:date="2025-01-03T16:20:00Z" w16du:dateUtc="2025-01-03T08:20:00Z"/>
                <w:rFonts w:asciiTheme="majorEastAsia" w:eastAsia="標楷體" w:hAnsiTheme="majorEastAsia" w:cstheme="majorEastAsia"/>
                <w:rPrChange w:id="13736" w:author="瑋婷 徐" w:date="2025-01-04T22:54:00Z" w16du:dateUtc="2025-01-04T14:54:00Z">
                  <w:rPr>
                    <w:ins w:id="13737" w:author="瑋婷 徐" w:date="2025-01-03T16:20:00Z" w16du:dateUtc="2025-01-03T08:20:00Z"/>
                    <w:rFonts w:ascii="Times New Roman" w:eastAsia="Times New Roman" w:hAnsi="Times New Roman" w:cs="Times New Roman"/>
                    <w:sz w:val="20"/>
                    <w:szCs w:val="20"/>
                  </w:rPr>
                </w:rPrChange>
              </w:rPr>
              <w:pPrChange w:id="1373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noWrap/>
            <w:hideMark/>
          </w:tcPr>
          <w:p w14:paraId="2F3E1CAD"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39" w:author="瑋婷 徐" w:date="2025-01-03T16:20:00Z" w16du:dateUtc="2025-01-03T08:20:00Z"/>
                <w:rFonts w:asciiTheme="majorEastAsia" w:eastAsia="標楷體" w:hAnsiTheme="majorEastAsia" w:cstheme="majorEastAsia"/>
                <w:rPrChange w:id="13740" w:author="瑋婷 徐" w:date="2025-01-04T22:54:00Z" w16du:dateUtc="2025-01-04T14:54:00Z">
                  <w:rPr>
                    <w:ins w:id="13741" w:author="瑋婷 徐" w:date="2025-01-03T16:20:00Z" w16du:dateUtc="2025-01-03T08:20:00Z"/>
                    <w:rFonts w:ascii="Times New Roman" w:eastAsia="Times New Roman" w:hAnsi="Times New Roman" w:cs="Times New Roman"/>
                    <w:sz w:val="20"/>
                    <w:szCs w:val="20"/>
                  </w:rPr>
                </w:rPrChange>
              </w:rPr>
              <w:pPrChange w:id="1374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tcPr>
          <w:p w14:paraId="7AF7AE6E" w14:textId="77777777" w:rsidR="00DA433E" w:rsidRPr="00912F21"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3743" w:author="瑋婷 徐" w:date="2025-01-03T16:33:00Z" w16du:dateUtc="2025-01-03T08:33:00Z"/>
                <w:rFonts w:asciiTheme="majorEastAsia" w:eastAsia="標楷體" w:hAnsiTheme="majorEastAsia" w:cstheme="majorEastAsia"/>
              </w:rPr>
            </w:pPr>
          </w:p>
        </w:tc>
        <w:tc>
          <w:tcPr>
            <w:tcW w:w="158" w:type="pct"/>
            <w:noWrap/>
            <w:hideMark/>
          </w:tcPr>
          <w:p w14:paraId="7CDEF694" w14:textId="3A62CA4D"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44" w:author="瑋婷 徐" w:date="2025-01-03T16:20:00Z" w16du:dateUtc="2025-01-03T08:20:00Z"/>
                <w:rFonts w:asciiTheme="majorEastAsia" w:eastAsia="標楷體" w:hAnsiTheme="majorEastAsia" w:cstheme="majorEastAsia"/>
                <w:rPrChange w:id="13745" w:author="瑋婷 徐" w:date="2025-01-04T22:54:00Z" w16du:dateUtc="2025-01-04T14:54:00Z">
                  <w:rPr>
                    <w:ins w:id="13746" w:author="瑋婷 徐" w:date="2025-01-03T16:20:00Z" w16du:dateUtc="2025-01-03T08:20:00Z"/>
                    <w:rFonts w:ascii="Times New Roman" w:eastAsia="Times New Roman" w:hAnsi="Times New Roman" w:cs="Times New Roman"/>
                    <w:sz w:val="20"/>
                    <w:szCs w:val="20"/>
                  </w:rPr>
                </w:rPrChange>
              </w:rPr>
              <w:pPrChange w:id="137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0A694E3"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48" w:author="瑋婷 徐" w:date="2025-01-03T16:20:00Z" w16du:dateUtc="2025-01-03T08:20:00Z"/>
                <w:rFonts w:asciiTheme="majorEastAsia" w:eastAsia="標楷體" w:hAnsiTheme="majorEastAsia" w:cstheme="majorEastAsia"/>
                <w:rPrChange w:id="13749" w:author="瑋婷 徐" w:date="2025-01-04T22:54:00Z" w16du:dateUtc="2025-01-04T14:54:00Z">
                  <w:rPr>
                    <w:ins w:id="13750" w:author="瑋婷 徐" w:date="2025-01-03T16:20:00Z" w16du:dateUtc="2025-01-03T08:20:00Z"/>
                    <w:rFonts w:ascii="Times New Roman" w:eastAsia="Times New Roman" w:hAnsi="Times New Roman" w:cs="Times New Roman"/>
                    <w:sz w:val="20"/>
                    <w:szCs w:val="20"/>
                  </w:rPr>
                </w:rPrChange>
              </w:rPr>
              <w:pPrChange w:id="1375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1AA8B86"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52" w:author="瑋婷 徐" w:date="2025-01-03T16:20:00Z" w16du:dateUtc="2025-01-03T08:20:00Z"/>
                <w:rFonts w:asciiTheme="majorEastAsia" w:eastAsia="標楷體" w:hAnsiTheme="majorEastAsia" w:cstheme="majorEastAsia"/>
                <w:rPrChange w:id="13753" w:author="瑋婷 徐" w:date="2025-01-04T22:54:00Z" w16du:dateUtc="2025-01-04T14:54:00Z">
                  <w:rPr>
                    <w:ins w:id="13754" w:author="瑋婷 徐" w:date="2025-01-03T16:20:00Z" w16du:dateUtc="2025-01-03T08:20:00Z"/>
                    <w:rFonts w:ascii="Times New Roman" w:eastAsia="Times New Roman" w:hAnsi="Times New Roman" w:cs="Times New Roman"/>
                    <w:sz w:val="20"/>
                    <w:szCs w:val="20"/>
                  </w:rPr>
                </w:rPrChange>
              </w:rPr>
              <w:pPrChange w:id="1375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6B78352"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56" w:author="瑋婷 徐" w:date="2025-01-03T16:20:00Z" w16du:dateUtc="2025-01-03T08:20:00Z"/>
                <w:rFonts w:asciiTheme="majorEastAsia" w:eastAsia="標楷體" w:hAnsiTheme="majorEastAsia" w:cstheme="majorEastAsia"/>
                <w:rPrChange w:id="13757" w:author="瑋婷 徐" w:date="2025-01-04T22:54:00Z" w16du:dateUtc="2025-01-04T14:54:00Z">
                  <w:rPr>
                    <w:ins w:id="13758" w:author="瑋婷 徐" w:date="2025-01-03T16:20:00Z" w16du:dateUtc="2025-01-03T08:20:00Z"/>
                    <w:rFonts w:ascii="Times New Roman" w:eastAsia="Times New Roman" w:hAnsi="Times New Roman" w:cs="Times New Roman"/>
                    <w:sz w:val="20"/>
                    <w:szCs w:val="20"/>
                  </w:rPr>
                </w:rPrChange>
              </w:rPr>
              <w:pPrChange w:id="137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tcPr>
          <w:p w14:paraId="10A7F45A" w14:textId="77777777" w:rsidR="00DA433E" w:rsidRPr="00912F21"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3760" w:author="瑋婷 徐" w:date="2025-01-03T16:33:00Z" w16du:dateUtc="2025-01-03T08:33:00Z"/>
                <w:rFonts w:asciiTheme="majorEastAsia" w:eastAsia="標楷體" w:hAnsiTheme="majorEastAsia" w:cstheme="majorEastAsia"/>
              </w:rPr>
            </w:pPr>
          </w:p>
        </w:tc>
        <w:tc>
          <w:tcPr>
            <w:tcW w:w="158" w:type="pct"/>
            <w:noWrap/>
            <w:hideMark/>
          </w:tcPr>
          <w:p w14:paraId="2935D35B" w14:textId="088FD340"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61" w:author="瑋婷 徐" w:date="2025-01-03T16:20:00Z" w16du:dateUtc="2025-01-03T08:20:00Z"/>
                <w:rFonts w:asciiTheme="majorEastAsia" w:eastAsia="標楷體" w:hAnsiTheme="majorEastAsia" w:cstheme="majorEastAsia"/>
                <w:rPrChange w:id="13762" w:author="瑋婷 徐" w:date="2025-01-04T22:54:00Z" w16du:dateUtc="2025-01-04T14:54:00Z">
                  <w:rPr>
                    <w:ins w:id="13763" w:author="瑋婷 徐" w:date="2025-01-03T16:20:00Z" w16du:dateUtc="2025-01-03T08:20:00Z"/>
                    <w:rFonts w:ascii="Times New Roman" w:eastAsia="Times New Roman" w:hAnsi="Times New Roman" w:cs="Times New Roman"/>
                    <w:sz w:val="20"/>
                    <w:szCs w:val="20"/>
                  </w:rPr>
                </w:rPrChange>
              </w:rPr>
              <w:pPrChange w:id="137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0FA197C"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65" w:author="瑋婷 徐" w:date="2025-01-03T16:20:00Z" w16du:dateUtc="2025-01-03T08:20:00Z"/>
                <w:rFonts w:asciiTheme="majorEastAsia" w:eastAsia="標楷體" w:hAnsiTheme="majorEastAsia" w:cstheme="majorEastAsia"/>
                <w:rPrChange w:id="13766" w:author="瑋婷 徐" w:date="2025-01-04T22:54:00Z" w16du:dateUtc="2025-01-04T14:54:00Z">
                  <w:rPr>
                    <w:ins w:id="13767" w:author="瑋婷 徐" w:date="2025-01-03T16:20:00Z" w16du:dateUtc="2025-01-03T08:20:00Z"/>
                    <w:rFonts w:ascii="Times New Roman" w:eastAsia="Times New Roman" w:hAnsi="Times New Roman" w:cs="Times New Roman"/>
                    <w:sz w:val="20"/>
                    <w:szCs w:val="20"/>
                  </w:rPr>
                </w:rPrChange>
              </w:rPr>
              <w:pPrChange w:id="1376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5B07233"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69" w:author="瑋婷 徐" w:date="2025-01-03T16:20:00Z" w16du:dateUtc="2025-01-03T08:20:00Z"/>
                <w:rFonts w:asciiTheme="majorEastAsia" w:eastAsia="標楷體" w:hAnsiTheme="majorEastAsia" w:cstheme="majorEastAsia"/>
                <w:rPrChange w:id="13770" w:author="瑋婷 徐" w:date="2025-01-04T22:54:00Z" w16du:dateUtc="2025-01-04T14:54:00Z">
                  <w:rPr>
                    <w:ins w:id="13771" w:author="瑋婷 徐" w:date="2025-01-03T16:20:00Z" w16du:dateUtc="2025-01-03T08:20:00Z"/>
                    <w:rFonts w:ascii="Times New Roman" w:eastAsia="Times New Roman" w:hAnsi="Times New Roman" w:cs="Times New Roman"/>
                    <w:sz w:val="20"/>
                    <w:szCs w:val="20"/>
                  </w:rPr>
                </w:rPrChange>
              </w:rPr>
              <w:pPrChange w:id="1377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3D1A0BA8"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73" w:author="瑋婷 徐" w:date="2025-01-03T16:20:00Z" w16du:dateUtc="2025-01-03T08:20:00Z"/>
                <w:rFonts w:asciiTheme="majorEastAsia" w:eastAsia="標楷體" w:hAnsiTheme="majorEastAsia" w:cstheme="majorEastAsia"/>
                <w:color w:val="000000"/>
                <w:rPrChange w:id="13774" w:author="瑋婷 徐" w:date="2025-01-04T22:54:00Z" w16du:dateUtc="2025-01-04T14:54:00Z">
                  <w:rPr>
                    <w:ins w:id="13775" w:author="瑋婷 徐" w:date="2025-01-03T16:20:00Z" w16du:dateUtc="2025-01-03T08:20:00Z"/>
                    <w:rFonts w:cs="Calibri"/>
                    <w:color w:val="000000"/>
                    <w:sz w:val="22"/>
                  </w:rPr>
                </w:rPrChange>
              </w:rPr>
              <w:pPrChange w:id="1377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777" w:author="瑋婷 徐" w:date="2025-01-03T16:20:00Z" w16du:dateUtc="2025-01-03T08:20:00Z">
              <w:r w:rsidRPr="00912F21">
                <w:rPr>
                  <w:rFonts w:asciiTheme="majorEastAsia" w:eastAsia="標楷體" w:hAnsiTheme="majorEastAsia" w:cstheme="majorEastAsia"/>
                  <w:color w:val="000000"/>
                  <w:rPrChange w:id="13778" w:author="瑋婷 徐" w:date="2025-01-04T22:54:00Z" w16du:dateUtc="2025-01-04T14:54:00Z">
                    <w:rPr>
                      <w:rFonts w:cs="Calibri"/>
                      <w:color w:val="000000"/>
                      <w:sz w:val="22"/>
                    </w:rPr>
                  </w:rPrChange>
                </w:rPr>
                <w:t>*</w:t>
              </w:r>
            </w:ins>
          </w:p>
        </w:tc>
        <w:tc>
          <w:tcPr>
            <w:tcW w:w="158" w:type="pct"/>
            <w:noWrap/>
            <w:hideMark/>
          </w:tcPr>
          <w:p w14:paraId="2B3E12E9"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79" w:author="瑋婷 徐" w:date="2025-01-03T16:20:00Z" w16du:dateUtc="2025-01-03T08:20:00Z"/>
                <w:rFonts w:asciiTheme="majorEastAsia" w:eastAsia="標楷體" w:hAnsiTheme="majorEastAsia" w:cstheme="majorEastAsia"/>
                <w:color w:val="000000"/>
                <w:rPrChange w:id="13780" w:author="瑋婷 徐" w:date="2025-01-04T22:54:00Z" w16du:dateUtc="2025-01-04T14:54:00Z">
                  <w:rPr>
                    <w:ins w:id="13781" w:author="瑋婷 徐" w:date="2025-01-03T16:20:00Z" w16du:dateUtc="2025-01-03T08:20:00Z"/>
                    <w:rFonts w:cs="Calibri"/>
                    <w:color w:val="000000"/>
                    <w:sz w:val="22"/>
                  </w:rPr>
                </w:rPrChange>
              </w:rPr>
              <w:pPrChange w:id="1378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783" w:author="瑋婷 徐" w:date="2025-01-03T16:20:00Z" w16du:dateUtc="2025-01-03T08:20:00Z">
              <w:r w:rsidRPr="00912F21">
                <w:rPr>
                  <w:rFonts w:asciiTheme="majorEastAsia" w:eastAsia="標楷體" w:hAnsiTheme="majorEastAsia" w:cstheme="majorEastAsia"/>
                  <w:color w:val="000000"/>
                  <w:rPrChange w:id="13784" w:author="瑋婷 徐" w:date="2025-01-04T22:54:00Z" w16du:dateUtc="2025-01-04T14:54:00Z">
                    <w:rPr>
                      <w:rFonts w:cs="Calibri"/>
                      <w:color w:val="000000"/>
                      <w:sz w:val="22"/>
                    </w:rPr>
                  </w:rPrChange>
                </w:rPr>
                <w:t>*</w:t>
              </w:r>
            </w:ins>
          </w:p>
        </w:tc>
        <w:tc>
          <w:tcPr>
            <w:tcW w:w="158" w:type="pct"/>
            <w:noWrap/>
            <w:hideMark/>
          </w:tcPr>
          <w:p w14:paraId="0768372F"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85" w:author="瑋婷 徐" w:date="2025-01-03T16:20:00Z" w16du:dateUtc="2025-01-03T08:20:00Z"/>
                <w:rFonts w:asciiTheme="majorEastAsia" w:eastAsia="標楷體" w:hAnsiTheme="majorEastAsia" w:cstheme="majorEastAsia"/>
                <w:color w:val="000000"/>
                <w:rPrChange w:id="13786" w:author="瑋婷 徐" w:date="2025-01-04T22:54:00Z" w16du:dateUtc="2025-01-04T14:54:00Z">
                  <w:rPr>
                    <w:ins w:id="13787" w:author="瑋婷 徐" w:date="2025-01-03T16:20:00Z" w16du:dateUtc="2025-01-03T08:20:00Z"/>
                    <w:rFonts w:cs="Calibri"/>
                    <w:color w:val="000000"/>
                    <w:sz w:val="22"/>
                  </w:rPr>
                </w:rPrChange>
              </w:rPr>
              <w:pPrChange w:id="1378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4419C4F0"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89" w:author="瑋婷 徐" w:date="2025-01-03T16:20:00Z" w16du:dateUtc="2025-01-03T08:20:00Z"/>
                <w:rFonts w:asciiTheme="majorEastAsia" w:eastAsia="標楷體" w:hAnsiTheme="majorEastAsia" w:cstheme="majorEastAsia"/>
                <w:color w:val="000000"/>
                <w:rPrChange w:id="13790" w:author="瑋婷 徐" w:date="2025-01-04T22:54:00Z" w16du:dateUtc="2025-01-04T14:54:00Z">
                  <w:rPr>
                    <w:ins w:id="13791" w:author="瑋婷 徐" w:date="2025-01-03T16:20:00Z" w16du:dateUtc="2025-01-03T08:20:00Z"/>
                    <w:rFonts w:cs="Calibri"/>
                    <w:color w:val="000000"/>
                    <w:sz w:val="22"/>
                  </w:rPr>
                </w:rPrChange>
              </w:rPr>
              <w:pPrChange w:id="1379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793" w:author="瑋婷 徐" w:date="2025-01-03T16:20:00Z" w16du:dateUtc="2025-01-03T08:20:00Z">
              <w:r w:rsidRPr="00912F21">
                <w:rPr>
                  <w:rFonts w:asciiTheme="majorEastAsia" w:eastAsia="標楷體" w:hAnsiTheme="majorEastAsia" w:cstheme="majorEastAsia"/>
                  <w:color w:val="000000"/>
                  <w:rPrChange w:id="13794" w:author="瑋婷 徐" w:date="2025-01-04T22:54:00Z" w16du:dateUtc="2025-01-04T14:54:00Z">
                    <w:rPr>
                      <w:rFonts w:cs="Calibri"/>
                      <w:color w:val="000000"/>
                      <w:sz w:val="22"/>
                    </w:rPr>
                  </w:rPrChange>
                </w:rPr>
                <w:t>*</w:t>
              </w:r>
            </w:ins>
          </w:p>
        </w:tc>
        <w:tc>
          <w:tcPr>
            <w:tcW w:w="158" w:type="pct"/>
            <w:noWrap/>
            <w:hideMark/>
          </w:tcPr>
          <w:p w14:paraId="2BA5143D"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795" w:author="瑋婷 徐" w:date="2025-01-03T16:20:00Z" w16du:dateUtc="2025-01-03T08:20:00Z"/>
                <w:rFonts w:asciiTheme="majorEastAsia" w:eastAsia="標楷體" w:hAnsiTheme="majorEastAsia" w:cstheme="majorEastAsia"/>
                <w:color w:val="000000"/>
                <w:rPrChange w:id="13796" w:author="瑋婷 徐" w:date="2025-01-04T22:54:00Z" w16du:dateUtc="2025-01-04T14:54:00Z">
                  <w:rPr>
                    <w:ins w:id="13797" w:author="瑋婷 徐" w:date="2025-01-03T16:20:00Z" w16du:dateUtc="2025-01-03T08:20:00Z"/>
                    <w:rFonts w:cs="Calibri"/>
                    <w:color w:val="000000"/>
                    <w:sz w:val="22"/>
                  </w:rPr>
                </w:rPrChange>
              </w:rPr>
              <w:pPrChange w:id="1379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799" w:author="瑋婷 徐" w:date="2025-01-03T16:20:00Z" w16du:dateUtc="2025-01-03T08:20:00Z">
              <w:r w:rsidRPr="00912F21">
                <w:rPr>
                  <w:rFonts w:asciiTheme="majorEastAsia" w:eastAsia="標楷體" w:hAnsiTheme="majorEastAsia" w:cstheme="majorEastAsia"/>
                  <w:color w:val="000000"/>
                  <w:rPrChange w:id="13800" w:author="瑋婷 徐" w:date="2025-01-04T22:54:00Z" w16du:dateUtc="2025-01-04T14:54:00Z">
                    <w:rPr>
                      <w:rFonts w:cs="Calibri"/>
                      <w:color w:val="000000"/>
                      <w:sz w:val="22"/>
                    </w:rPr>
                  </w:rPrChange>
                </w:rPr>
                <w:t>*</w:t>
              </w:r>
            </w:ins>
          </w:p>
        </w:tc>
      </w:tr>
      <w:tr w:rsidR="00720C7A" w:rsidRPr="00912F21" w14:paraId="63946694" w14:textId="77777777" w:rsidTr="00313CC9">
        <w:trPr>
          <w:cnfStyle w:val="000000100000" w:firstRow="0" w:lastRow="0" w:firstColumn="0" w:lastColumn="0" w:oddVBand="0" w:evenVBand="0" w:oddHBand="1" w:evenHBand="0" w:firstRowFirstColumn="0" w:firstRowLastColumn="0" w:lastRowFirstColumn="0" w:lastRowLastColumn="0"/>
          <w:trHeight w:val="300"/>
          <w:ins w:id="13801"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442AA22D" w14:textId="77777777" w:rsidR="00DA433E" w:rsidRPr="00912F21" w:rsidRDefault="00DA433E">
            <w:pPr>
              <w:spacing w:line="360" w:lineRule="auto"/>
              <w:jc w:val="both"/>
              <w:rPr>
                <w:ins w:id="13802" w:author="瑋婷 徐" w:date="2025-01-03T16:20:00Z" w16du:dateUtc="2025-01-03T08:20:00Z"/>
                <w:rFonts w:asciiTheme="majorEastAsia" w:eastAsia="標楷體" w:hAnsiTheme="majorEastAsia" w:cstheme="majorEastAsia"/>
                <w:b w:val="0"/>
                <w:bCs w:val="0"/>
                <w:color w:val="000000"/>
                <w:rPrChange w:id="13803" w:author="瑋婷 徐" w:date="2025-01-04T22:54:00Z" w16du:dateUtc="2025-01-04T14:54:00Z">
                  <w:rPr>
                    <w:ins w:id="13804" w:author="瑋婷 徐" w:date="2025-01-03T16:20:00Z" w16du:dateUtc="2025-01-03T08:20:00Z"/>
                    <w:rFonts w:cs="Calibri"/>
                    <w:color w:val="000000"/>
                    <w:sz w:val="22"/>
                  </w:rPr>
                </w:rPrChange>
              </w:rPr>
              <w:pPrChange w:id="13805" w:author="瑋婷 徐" w:date="2025-01-03T16:21:00Z" w16du:dateUtc="2025-01-03T08:21:00Z">
                <w:pPr/>
              </w:pPrChange>
            </w:pPr>
            <w:ins w:id="13806" w:author="瑋婷 徐" w:date="2025-01-03T16:20:00Z" w16du:dateUtc="2025-01-03T08:20:00Z">
              <w:r w:rsidRPr="00912F21">
                <w:rPr>
                  <w:rFonts w:asciiTheme="majorEastAsia" w:eastAsia="標楷體" w:hAnsiTheme="majorEastAsia" w:cstheme="majorEastAsia"/>
                  <w:b w:val="0"/>
                  <w:bCs w:val="0"/>
                  <w:color w:val="000000"/>
                  <w:rPrChange w:id="13807" w:author="瑋婷 徐" w:date="2025-01-04T22:54:00Z" w16du:dateUtc="2025-01-04T14:54:00Z">
                    <w:rPr>
                      <w:rFonts w:cs="Calibri"/>
                      <w:color w:val="000000"/>
                      <w:sz w:val="22"/>
                    </w:rPr>
                  </w:rPrChange>
                </w:rPr>
                <w:t>臺灣紫嘯鶇</w:t>
              </w:r>
              <w:r w:rsidRPr="00912F21">
                <w:rPr>
                  <w:rFonts w:asciiTheme="majorEastAsia" w:eastAsia="標楷體" w:hAnsiTheme="majorEastAsia" w:cstheme="majorEastAsia"/>
                  <w:b w:val="0"/>
                  <w:bCs w:val="0"/>
                  <w:color w:val="000000"/>
                  <w:rPrChange w:id="13808" w:author="瑋婷 徐" w:date="2025-01-04T22:54:00Z" w16du:dateUtc="2025-01-04T14:54:00Z">
                    <w:rPr>
                      <w:rFonts w:cs="Calibri"/>
                      <w:color w:val="000000"/>
                      <w:sz w:val="22"/>
                    </w:rPr>
                  </w:rPrChange>
                </w:rPr>
                <w:t xml:space="preserve"> </w:t>
              </w:r>
              <w:r w:rsidRPr="00912F21">
                <w:rPr>
                  <w:rFonts w:asciiTheme="majorEastAsia" w:eastAsia="標楷體" w:hAnsiTheme="majorEastAsia" w:cstheme="majorEastAsia"/>
                  <w:b w:val="0"/>
                  <w:bCs w:val="0"/>
                  <w:color w:val="000000"/>
                  <w:rPrChange w:id="13809" w:author="瑋婷 徐" w:date="2025-01-04T22:54:00Z" w16du:dateUtc="2025-01-04T14:54:00Z">
                    <w:rPr>
                      <w:color w:val="000000"/>
                      <w:sz w:val="22"/>
                    </w:rPr>
                  </w:rPrChange>
                </w:rPr>
                <w:t>◎</w:t>
              </w:r>
              <w:r w:rsidRPr="00912F21">
                <w:rPr>
                  <w:rFonts w:asciiTheme="majorEastAsia" w:eastAsia="標楷體" w:hAnsiTheme="majorEastAsia" w:cstheme="majorEastAsia"/>
                  <w:b w:val="0"/>
                  <w:bCs w:val="0"/>
                  <w:color w:val="000000"/>
                  <w:rPrChange w:id="13810" w:author="瑋婷 徐" w:date="2025-01-04T22:54:00Z" w16du:dateUtc="2025-01-04T14:54:00Z">
                    <w:rPr>
                      <w:rFonts w:cs="Calibri"/>
                      <w:color w:val="000000"/>
                      <w:sz w:val="22"/>
                    </w:rPr>
                  </w:rPrChange>
                </w:rPr>
                <w:t xml:space="preserve"> </w:t>
              </w:r>
            </w:ins>
          </w:p>
        </w:tc>
        <w:tc>
          <w:tcPr>
            <w:tcW w:w="939" w:type="pct"/>
            <w:hideMark/>
          </w:tcPr>
          <w:p w14:paraId="329C65E6"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11" w:author="瑋婷 徐" w:date="2025-01-03T16:20:00Z" w16du:dateUtc="2025-01-03T08:20:00Z"/>
                <w:rFonts w:asciiTheme="majorEastAsia" w:eastAsia="標楷體" w:hAnsiTheme="majorEastAsia" w:cstheme="majorEastAsia"/>
                <w:i/>
                <w:iCs/>
                <w:color w:val="000000"/>
                <w:rPrChange w:id="13812" w:author="瑋婷 徐" w:date="2025-01-04T22:54:00Z" w16du:dateUtc="2025-01-04T14:54:00Z">
                  <w:rPr>
                    <w:ins w:id="13813" w:author="瑋婷 徐" w:date="2025-01-03T16:20:00Z" w16du:dateUtc="2025-01-03T08:20:00Z"/>
                    <w:rFonts w:cs="Calibri"/>
                    <w:i/>
                    <w:iCs/>
                    <w:color w:val="000000"/>
                    <w:sz w:val="22"/>
                  </w:rPr>
                </w:rPrChange>
              </w:rPr>
              <w:pPrChange w:id="1381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815" w:author="瑋婷 徐" w:date="2025-01-03T16:20:00Z" w16du:dateUtc="2025-01-03T08:20:00Z">
              <w:r w:rsidRPr="00912F21">
                <w:rPr>
                  <w:rFonts w:asciiTheme="majorEastAsia" w:eastAsia="標楷體" w:hAnsiTheme="majorEastAsia" w:cstheme="majorEastAsia"/>
                  <w:i/>
                  <w:iCs/>
                  <w:color w:val="000000"/>
                  <w:rPrChange w:id="13816" w:author="瑋婷 徐" w:date="2025-01-04T22:54:00Z" w16du:dateUtc="2025-01-04T14:54:00Z">
                    <w:rPr>
                      <w:rFonts w:cs="Calibri"/>
                      <w:i/>
                      <w:iCs/>
                      <w:color w:val="000000"/>
                      <w:sz w:val="22"/>
                    </w:rPr>
                  </w:rPrChange>
                </w:rPr>
                <w:t>Myophonus insularis</w:t>
              </w:r>
            </w:ins>
          </w:p>
        </w:tc>
        <w:tc>
          <w:tcPr>
            <w:tcW w:w="158" w:type="pct"/>
            <w:noWrap/>
            <w:hideMark/>
          </w:tcPr>
          <w:p w14:paraId="34FE0252"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17" w:author="瑋婷 徐" w:date="2025-01-03T16:20:00Z" w16du:dateUtc="2025-01-03T08:20:00Z"/>
                <w:rFonts w:asciiTheme="majorEastAsia" w:eastAsia="標楷體" w:hAnsiTheme="majorEastAsia" w:cstheme="majorEastAsia"/>
                <w:i/>
                <w:iCs/>
                <w:color w:val="000000"/>
                <w:rPrChange w:id="13818" w:author="瑋婷 徐" w:date="2025-01-04T22:54:00Z" w16du:dateUtc="2025-01-04T14:54:00Z">
                  <w:rPr>
                    <w:ins w:id="13819" w:author="瑋婷 徐" w:date="2025-01-03T16:20:00Z" w16du:dateUtc="2025-01-03T08:20:00Z"/>
                    <w:rFonts w:cs="Calibri"/>
                    <w:i/>
                    <w:iCs/>
                    <w:color w:val="000000"/>
                    <w:sz w:val="22"/>
                  </w:rPr>
                </w:rPrChange>
              </w:rPr>
              <w:pPrChange w:id="1382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0FABCE7F"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21" w:author="瑋婷 徐" w:date="2025-01-03T16:20:00Z" w16du:dateUtc="2025-01-03T08:20:00Z"/>
                <w:rFonts w:asciiTheme="majorEastAsia" w:eastAsia="標楷體" w:hAnsiTheme="majorEastAsia" w:cstheme="majorEastAsia"/>
                <w:color w:val="000000"/>
                <w:rPrChange w:id="13822" w:author="瑋婷 徐" w:date="2025-01-04T22:54:00Z" w16du:dateUtc="2025-01-04T14:54:00Z">
                  <w:rPr>
                    <w:ins w:id="13823" w:author="瑋婷 徐" w:date="2025-01-03T16:20:00Z" w16du:dateUtc="2025-01-03T08:20:00Z"/>
                    <w:rFonts w:cs="Calibri"/>
                    <w:color w:val="000000"/>
                    <w:sz w:val="22"/>
                  </w:rPr>
                </w:rPrChange>
              </w:rPr>
              <w:pPrChange w:id="1382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825" w:author="瑋婷 徐" w:date="2025-01-03T16:20:00Z" w16du:dateUtc="2025-01-03T08:20:00Z">
              <w:r w:rsidRPr="00912F21">
                <w:rPr>
                  <w:rFonts w:asciiTheme="majorEastAsia" w:eastAsia="標楷體" w:hAnsiTheme="majorEastAsia" w:cstheme="majorEastAsia"/>
                  <w:color w:val="000000"/>
                  <w:rPrChange w:id="13826" w:author="瑋婷 徐" w:date="2025-01-04T22:54:00Z" w16du:dateUtc="2025-01-04T14:54:00Z">
                    <w:rPr>
                      <w:rFonts w:cs="Calibri"/>
                      <w:color w:val="000000"/>
                      <w:sz w:val="22"/>
                    </w:rPr>
                  </w:rPrChange>
                </w:rPr>
                <w:t>*</w:t>
              </w:r>
            </w:ins>
          </w:p>
        </w:tc>
        <w:tc>
          <w:tcPr>
            <w:tcW w:w="158" w:type="pct"/>
            <w:noWrap/>
            <w:hideMark/>
          </w:tcPr>
          <w:p w14:paraId="4D1D9549"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27" w:author="瑋婷 徐" w:date="2025-01-03T16:20:00Z" w16du:dateUtc="2025-01-03T08:20:00Z"/>
                <w:rFonts w:asciiTheme="majorEastAsia" w:eastAsia="標楷體" w:hAnsiTheme="majorEastAsia" w:cstheme="majorEastAsia"/>
                <w:color w:val="000000"/>
                <w:rPrChange w:id="13828" w:author="瑋婷 徐" w:date="2025-01-04T22:54:00Z" w16du:dateUtc="2025-01-04T14:54:00Z">
                  <w:rPr>
                    <w:ins w:id="13829" w:author="瑋婷 徐" w:date="2025-01-03T16:20:00Z" w16du:dateUtc="2025-01-03T08:20:00Z"/>
                    <w:rFonts w:cs="Calibri"/>
                    <w:color w:val="000000"/>
                    <w:sz w:val="22"/>
                  </w:rPr>
                </w:rPrChange>
              </w:rPr>
              <w:pPrChange w:id="138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831" w:author="瑋婷 徐" w:date="2025-01-03T16:20:00Z" w16du:dateUtc="2025-01-03T08:20:00Z">
              <w:r w:rsidRPr="00912F21">
                <w:rPr>
                  <w:rFonts w:asciiTheme="majorEastAsia" w:eastAsia="標楷體" w:hAnsiTheme="majorEastAsia" w:cstheme="majorEastAsia"/>
                  <w:color w:val="000000"/>
                  <w:rPrChange w:id="13832" w:author="瑋婷 徐" w:date="2025-01-04T22:54:00Z" w16du:dateUtc="2025-01-04T14:54:00Z">
                    <w:rPr>
                      <w:rFonts w:cs="Calibri"/>
                      <w:color w:val="000000"/>
                      <w:sz w:val="22"/>
                    </w:rPr>
                  </w:rPrChange>
                </w:rPr>
                <w:t>*</w:t>
              </w:r>
            </w:ins>
          </w:p>
        </w:tc>
        <w:tc>
          <w:tcPr>
            <w:tcW w:w="158" w:type="pct"/>
            <w:noWrap/>
            <w:hideMark/>
          </w:tcPr>
          <w:p w14:paraId="02F4DF60"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33" w:author="瑋婷 徐" w:date="2025-01-03T16:20:00Z" w16du:dateUtc="2025-01-03T08:20:00Z"/>
                <w:rFonts w:asciiTheme="majorEastAsia" w:eastAsia="標楷體" w:hAnsiTheme="majorEastAsia" w:cstheme="majorEastAsia"/>
                <w:color w:val="000000"/>
                <w:rPrChange w:id="13834" w:author="瑋婷 徐" w:date="2025-01-04T22:54:00Z" w16du:dateUtc="2025-01-04T14:54:00Z">
                  <w:rPr>
                    <w:ins w:id="13835" w:author="瑋婷 徐" w:date="2025-01-03T16:20:00Z" w16du:dateUtc="2025-01-03T08:20:00Z"/>
                    <w:rFonts w:cs="Calibri"/>
                    <w:color w:val="000000"/>
                    <w:sz w:val="22"/>
                  </w:rPr>
                </w:rPrChange>
              </w:rPr>
              <w:pPrChange w:id="1383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072A0ECA"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37" w:author="瑋婷 徐" w:date="2025-01-03T16:20:00Z" w16du:dateUtc="2025-01-03T08:20:00Z"/>
                <w:rFonts w:asciiTheme="majorEastAsia" w:eastAsia="標楷體" w:hAnsiTheme="majorEastAsia" w:cstheme="majorEastAsia"/>
                <w:color w:val="000000"/>
                <w:rPrChange w:id="13838" w:author="瑋婷 徐" w:date="2025-01-04T22:54:00Z" w16du:dateUtc="2025-01-04T14:54:00Z">
                  <w:rPr>
                    <w:ins w:id="13839" w:author="瑋婷 徐" w:date="2025-01-03T16:20:00Z" w16du:dateUtc="2025-01-03T08:20:00Z"/>
                    <w:rFonts w:cs="Calibri"/>
                    <w:color w:val="000000"/>
                    <w:sz w:val="22"/>
                  </w:rPr>
                </w:rPrChange>
              </w:rPr>
              <w:pPrChange w:id="138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841" w:author="瑋婷 徐" w:date="2025-01-03T16:20:00Z" w16du:dateUtc="2025-01-03T08:20:00Z">
              <w:r w:rsidRPr="00912F21">
                <w:rPr>
                  <w:rFonts w:asciiTheme="majorEastAsia" w:eastAsia="標楷體" w:hAnsiTheme="majorEastAsia" w:cstheme="majorEastAsia"/>
                  <w:color w:val="000000"/>
                  <w:rPrChange w:id="13842" w:author="瑋婷 徐" w:date="2025-01-04T22:54:00Z" w16du:dateUtc="2025-01-04T14:54:00Z">
                    <w:rPr>
                      <w:rFonts w:cs="Calibri"/>
                      <w:color w:val="000000"/>
                      <w:sz w:val="22"/>
                    </w:rPr>
                  </w:rPrChange>
                </w:rPr>
                <w:t>*</w:t>
              </w:r>
            </w:ins>
          </w:p>
        </w:tc>
        <w:tc>
          <w:tcPr>
            <w:tcW w:w="117" w:type="pct"/>
            <w:noWrap/>
            <w:hideMark/>
          </w:tcPr>
          <w:p w14:paraId="7386159A"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43" w:author="瑋婷 徐" w:date="2025-01-03T16:20:00Z" w16du:dateUtc="2025-01-03T08:20:00Z"/>
                <w:rFonts w:asciiTheme="majorEastAsia" w:eastAsia="標楷體" w:hAnsiTheme="majorEastAsia" w:cstheme="majorEastAsia"/>
                <w:color w:val="000000"/>
                <w:rPrChange w:id="13844" w:author="瑋婷 徐" w:date="2025-01-04T22:54:00Z" w16du:dateUtc="2025-01-04T14:54:00Z">
                  <w:rPr>
                    <w:ins w:id="13845" w:author="瑋婷 徐" w:date="2025-01-03T16:20:00Z" w16du:dateUtc="2025-01-03T08:20:00Z"/>
                    <w:rFonts w:cs="Calibri"/>
                    <w:color w:val="000000"/>
                    <w:sz w:val="22"/>
                  </w:rPr>
                </w:rPrChange>
              </w:rPr>
              <w:pPrChange w:id="1384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tcPr>
          <w:p w14:paraId="0FC85F74" w14:textId="77777777" w:rsidR="00DA433E" w:rsidRPr="00912F21"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3847" w:author="瑋婷 徐" w:date="2025-01-03T16:33:00Z" w16du:dateUtc="2025-01-03T08:33:00Z"/>
                <w:rFonts w:asciiTheme="majorEastAsia" w:eastAsia="標楷體" w:hAnsiTheme="majorEastAsia" w:cstheme="majorEastAsia"/>
                <w:color w:val="000000"/>
              </w:rPr>
            </w:pPr>
          </w:p>
        </w:tc>
        <w:tc>
          <w:tcPr>
            <w:tcW w:w="158" w:type="pct"/>
            <w:noWrap/>
            <w:hideMark/>
          </w:tcPr>
          <w:p w14:paraId="79F7AAF2" w14:textId="0AEBB696"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48" w:author="瑋婷 徐" w:date="2025-01-03T16:20:00Z" w16du:dateUtc="2025-01-03T08:20:00Z"/>
                <w:rFonts w:asciiTheme="majorEastAsia" w:eastAsia="標楷體" w:hAnsiTheme="majorEastAsia" w:cstheme="majorEastAsia"/>
                <w:color w:val="000000"/>
                <w:rPrChange w:id="13849" w:author="瑋婷 徐" w:date="2025-01-04T22:54:00Z" w16du:dateUtc="2025-01-04T14:54:00Z">
                  <w:rPr>
                    <w:ins w:id="13850" w:author="瑋婷 徐" w:date="2025-01-03T16:20:00Z" w16du:dateUtc="2025-01-03T08:20:00Z"/>
                    <w:rFonts w:cs="Calibri"/>
                    <w:color w:val="000000"/>
                    <w:sz w:val="22"/>
                  </w:rPr>
                </w:rPrChange>
              </w:rPr>
              <w:pPrChange w:id="1385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852" w:author="瑋婷 徐" w:date="2025-01-03T16:20:00Z" w16du:dateUtc="2025-01-03T08:20:00Z">
              <w:r w:rsidRPr="00912F21">
                <w:rPr>
                  <w:rFonts w:asciiTheme="majorEastAsia" w:eastAsia="標楷體" w:hAnsiTheme="majorEastAsia" w:cstheme="majorEastAsia"/>
                  <w:color w:val="000000"/>
                  <w:rPrChange w:id="13853" w:author="瑋婷 徐" w:date="2025-01-04T22:54:00Z" w16du:dateUtc="2025-01-04T14:54:00Z">
                    <w:rPr>
                      <w:rFonts w:cs="Calibri"/>
                      <w:color w:val="000000"/>
                      <w:sz w:val="22"/>
                    </w:rPr>
                  </w:rPrChange>
                </w:rPr>
                <w:t>*</w:t>
              </w:r>
            </w:ins>
          </w:p>
        </w:tc>
        <w:tc>
          <w:tcPr>
            <w:tcW w:w="158" w:type="pct"/>
            <w:noWrap/>
            <w:hideMark/>
          </w:tcPr>
          <w:p w14:paraId="2D65FA21"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54" w:author="瑋婷 徐" w:date="2025-01-03T16:20:00Z" w16du:dateUtc="2025-01-03T08:20:00Z"/>
                <w:rFonts w:asciiTheme="majorEastAsia" w:eastAsia="標楷體" w:hAnsiTheme="majorEastAsia" w:cstheme="majorEastAsia"/>
                <w:color w:val="000000"/>
                <w:rPrChange w:id="13855" w:author="瑋婷 徐" w:date="2025-01-04T22:54:00Z" w16du:dateUtc="2025-01-04T14:54:00Z">
                  <w:rPr>
                    <w:ins w:id="13856" w:author="瑋婷 徐" w:date="2025-01-03T16:20:00Z" w16du:dateUtc="2025-01-03T08:20:00Z"/>
                    <w:rFonts w:cs="Calibri"/>
                    <w:color w:val="000000"/>
                    <w:sz w:val="22"/>
                  </w:rPr>
                </w:rPrChange>
              </w:rPr>
              <w:pPrChange w:id="138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3C399357"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58" w:author="瑋婷 徐" w:date="2025-01-03T16:20:00Z" w16du:dateUtc="2025-01-03T08:20:00Z"/>
                <w:rFonts w:asciiTheme="majorEastAsia" w:eastAsia="標楷體" w:hAnsiTheme="majorEastAsia" w:cstheme="majorEastAsia"/>
                <w:rPrChange w:id="13859" w:author="瑋婷 徐" w:date="2025-01-04T22:54:00Z" w16du:dateUtc="2025-01-04T14:54:00Z">
                  <w:rPr>
                    <w:ins w:id="13860" w:author="瑋婷 徐" w:date="2025-01-03T16:20:00Z" w16du:dateUtc="2025-01-03T08:20:00Z"/>
                    <w:rFonts w:ascii="Times New Roman" w:eastAsia="Times New Roman" w:hAnsi="Times New Roman" w:cs="Times New Roman"/>
                    <w:sz w:val="20"/>
                    <w:szCs w:val="20"/>
                  </w:rPr>
                </w:rPrChange>
              </w:rPr>
              <w:pPrChange w:id="138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07D631CC"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62" w:author="瑋婷 徐" w:date="2025-01-03T16:20:00Z" w16du:dateUtc="2025-01-03T08:20:00Z"/>
                <w:rFonts w:asciiTheme="majorEastAsia" w:eastAsia="標楷體" w:hAnsiTheme="majorEastAsia" w:cstheme="majorEastAsia"/>
                <w:rPrChange w:id="13863" w:author="瑋婷 徐" w:date="2025-01-04T22:54:00Z" w16du:dateUtc="2025-01-04T14:54:00Z">
                  <w:rPr>
                    <w:ins w:id="13864" w:author="瑋婷 徐" w:date="2025-01-03T16:20:00Z" w16du:dateUtc="2025-01-03T08:20:00Z"/>
                    <w:rFonts w:ascii="Times New Roman" w:eastAsia="Times New Roman" w:hAnsi="Times New Roman" w:cs="Times New Roman"/>
                    <w:sz w:val="20"/>
                    <w:szCs w:val="20"/>
                  </w:rPr>
                </w:rPrChange>
              </w:rPr>
              <w:pPrChange w:id="138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tcPr>
          <w:p w14:paraId="768E2415" w14:textId="77777777" w:rsidR="00DA433E" w:rsidRPr="00912F21"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3866" w:author="瑋婷 徐" w:date="2025-01-03T16:33:00Z" w16du:dateUtc="2025-01-03T08:33:00Z"/>
                <w:rFonts w:asciiTheme="majorEastAsia" w:eastAsia="標楷體" w:hAnsiTheme="majorEastAsia" w:cstheme="majorEastAsia"/>
                <w:color w:val="000000"/>
              </w:rPr>
            </w:pPr>
          </w:p>
        </w:tc>
        <w:tc>
          <w:tcPr>
            <w:tcW w:w="158" w:type="pct"/>
            <w:noWrap/>
            <w:hideMark/>
          </w:tcPr>
          <w:p w14:paraId="3F4113A2" w14:textId="1655D9B8"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67" w:author="瑋婷 徐" w:date="2025-01-03T16:20:00Z" w16du:dateUtc="2025-01-03T08:20:00Z"/>
                <w:rFonts w:asciiTheme="majorEastAsia" w:eastAsia="標楷體" w:hAnsiTheme="majorEastAsia" w:cstheme="majorEastAsia"/>
                <w:color w:val="000000"/>
                <w:rPrChange w:id="13868" w:author="瑋婷 徐" w:date="2025-01-04T22:54:00Z" w16du:dateUtc="2025-01-04T14:54:00Z">
                  <w:rPr>
                    <w:ins w:id="13869" w:author="瑋婷 徐" w:date="2025-01-03T16:20:00Z" w16du:dateUtc="2025-01-03T08:20:00Z"/>
                    <w:rFonts w:cs="Calibri"/>
                    <w:color w:val="000000"/>
                    <w:sz w:val="22"/>
                  </w:rPr>
                </w:rPrChange>
              </w:rPr>
              <w:pPrChange w:id="1387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871" w:author="瑋婷 徐" w:date="2025-01-03T16:20:00Z" w16du:dateUtc="2025-01-03T08:20:00Z">
              <w:r w:rsidRPr="00912F21">
                <w:rPr>
                  <w:rFonts w:asciiTheme="majorEastAsia" w:eastAsia="標楷體" w:hAnsiTheme="majorEastAsia" w:cstheme="majorEastAsia"/>
                  <w:color w:val="000000"/>
                  <w:rPrChange w:id="13872" w:author="瑋婷 徐" w:date="2025-01-04T22:54:00Z" w16du:dateUtc="2025-01-04T14:54:00Z">
                    <w:rPr>
                      <w:rFonts w:cs="Calibri"/>
                      <w:color w:val="000000"/>
                      <w:sz w:val="22"/>
                    </w:rPr>
                  </w:rPrChange>
                </w:rPr>
                <w:t>*</w:t>
              </w:r>
            </w:ins>
          </w:p>
        </w:tc>
        <w:tc>
          <w:tcPr>
            <w:tcW w:w="158" w:type="pct"/>
            <w:noWrap/>
            <w:hideMark/>
          </w:tcPr>
          <w:p w14:paraId="3E9B145B"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73" w:author="瑋婷 徐" w:date="2025-01-03T16:20:00Z" w16du:dateUtc="2025-01-03T08:20:00Z"/>
                <w:rFonts w:asciiTheme="majorEastAsia" w:eastAsia="標楷體" w:hAnsiTheme="majorEastAsia" w:cstheme="majorEastAsia"/>
                <w:color w:val="000000"/>
                <w:rPrChange w:id="13874" w:author="瑋婷 徐" w:date="2025-01-04T22:54:00Z" w16du:dateUtc="2025-01-04T14:54:00Z">
                  <w:rPr>
                    <w:ins w:id="13875" w:author="瑋婷 徐" w:date="2025-01-03T16:20:00Z" w16du:dateUtc="2025-01-03T08:20:00Z"/>
                    <w:rFonts w:cs="Calibri"/>
                    <w:color w:val="000000"/>
                    <w:sz w:val="22"/>
                  </w:rPr>
                </w:rPrChange>
              </w:rPr>
              <w:pPrChange w:id="1387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5E68AD1D"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77" w:author="瑋婷 徐" w:date="2025-01-03T16:20:00Z" w16du:dateUtc="2025-01-03T08:20:00Z"/>
                <w:rFonts w:asciiTheme="majorEastAsia" w:eastAsia="標楷體" w:hAnsiTheme="majorEastAsia" w:cstheme="majorEastAsia"/>
                <w:color w:val="000000"/>
                <w:rPrChange w:id="13878" w:author="瑋婷 徐" w:date="2025-01-04T22:54:00Z" w16du:dateUtc="2025-01-04T14:54:00Z">
                  <w:rPr>
                    <w:ins w:id="13879" w:author="瑋婷 徐" w:date="2025-01-03T16:20:00Z" w16du:dateUtc="2025-01-03T08:20:00Z"/>
                    <w:rFonts w:cs="Calibri"/>
                    <w:color w:val="000000"/>
                    <w:sz w:val="22"/>
                  </w:rPr>
                </w:rPrChange>
              </w:rPr>
              <w:pPrChange w:id="138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881" w:author="瑋婷 徐" w:date="2025-01-03T16:20:00Z" w16du:dateUtc="2025-01-03T08:20:00Z">
              <w:r w:rsidRPr="00912F21">
                <w:rPr>
                  <w:rFonts w:asciiTheme="majorEastAsia" w:eastAsia="標楷體" w:hAnsiTheme="majorEastAsia" w:cstheme="majorEastAsia"/>
                  <w:color w:val="000000"/>
                  <w:rPrChange w:id="13882" w:author="瑋婷 徐" w:date="2025-01-04T22:54:00Z" w16du:dateUtc="2025-01-04T14:54:00Z">
                    <w:rPr>
                      <w:rFonts w:cs="Calibri"/>
                      <w:color w:val="000000"/>
                      <w:sz w:val="22"/>
                    </w:rPr>
                  </w:rPrChange>
                </w:rPr>
                <w:t>*</w:t>
              </w:r>
            </w:ins>
          </w:p>
        </w:tc>
        <w:tc>
          <w:tcPr>
            <w:tcW w:w="158" w:type="pct"/>
            <w:noWrap/>
            <w:hideMark/>
          </w:tcPr>
          <w:p w14:paraId="70C62B5E"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83" w:author="瑋婷 徐" w:date="2025-01-03T16:20:00Z" w16du:dateUtc="2025-01-03T08:20:00Z"/>
                <w:rFonts w:asciiTheme="majorEastAsia" w:eastAsia="標楷體" w:hAnsiTheme="majorEastAsia" w:cstheme="majorEastAsia"/>
                <w:color w:val="000000"/>
                <w:rPrChange w:id="13884" w:author="瑋婷 徐" w:date="2025-01-04T22:54:00Z" w16du:dateUtc="2025-01-04T14:54:00Z">
                  <w:rPr>
                    <w:ins w:id="13885" w:author="瑋婷 徐" w:date="2025-01-03T16:20:00Z" w16du:dateUtc="2025-01-03T08:20:00Z"/>
                    <w:rFonts w:cs="Calibri"/>
                    <w:color w:val="000000"/>
                    <w:sz w:val="22"/>
                  </w:rPr>
                </w:rPrChange>
              </w:rPr>
              <w:pPrChange w:id="1388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7D7A9C52"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87" w:author="瑋婷 徐" w:date="2025-01-03T16:20:00Z" w16du:dateUtc="2025-01-03T08:20:00Z"/>
                <w:rFonts w:asciiTheme="majorEastAsia" w:eastAsia="標楷體" w:hAnsiTheme="majorEastAsia" w:cstheme="majorEastAsia"/>
                <w:color w:val="000000"/>
                <w:rPrChange w:id="13888" w:author="瑋婷 徐" w:date="2025-01-04T22:54:00Z" w16du:dateUtc="2025-01-04T14:54:00Z">
                  <w:rPr>
                    <w:ins w:id="13889" w:author="瑋婷 徐" w:date="2025-01-03T16:20:00Z" w16du:dateUtc="2025-01-03T08:20:00Z"/>
                    <w:rFonts w:cs="Calibri"/>
                    <w:color w:val="000000"/>
                    <w:sz w:val="22"/>
                  </w:rPr>
                </w:rPrChange>
              </w:rPr>
              <w:pPrChange w:id="1389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891" w:author="瑋婷 徐" w:date="2025-01-03T16:20:00Z" w16du:dateUtc="2025-01-03T08:20:00Z">
              <w:r w:rsidRPr="00912F21">
                <w:rPr>
                  <w:rFonts w:asciiTheme="majorEastAsia" w:eastAsia="標楷體" w:hAnsiTheme="majorEastAsia" w:cstheme="majorEastAsia"/>
                  <w:color w:val="000000"/>
                  <w:rPrChange w:id="13892" w:author="瑋婷 徐" w:date="2025-01-04T22:54:00Z" w16du:dateUtc="2025-01-04T14:54:00Z">
                    <w:rPr>
                      <w:rFonts w:cs="Calibri"/>
                      <w:color w:val="000000"/>
                      <w:sz w:val="22"/>
                    </w:rPr>
                  </w:rPrChange>
                </w:rPr>
                <w:t>*</w:t>
              </w:r>
            </w:ins>
          </w:p>
        </w:tc>
        <w:tc>
          <w:tcPr>
            <w:tcW w:w="158" w:type="pct"/>
            <w:noWrap/>
            <w:hideMark/>
          </w:tcPr>
          <w:p w14:paraId="63CBFAA3"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93" w:author="瑋婷 徐" w:date="2025-01-03T16:20:00Z" w16du:dateUtc="2025-01-03T08:20:00Z"/>
                <w:rFonts w:asciiTheme="majorEastAsia" w:eastAsia="標楷體" w:hAnsiTheme="majorEastAsia" w:cstheme="majorEastAsia"/>
                <w:color w:val="000000"/>
                <w:rPrChange w:id="13894" w:author="瑋婷 徐" w:date="2025-01-04T22:54:00Z" w16du:dateUtc="2025-01-04T14:54:00Z">
                  <w:rPr>
                    <w:ins w:id="13895" w:author="瑋婷 徐" w:date="2025-01-03T16:20:00Z" w16du:dateUtc="2025-01-03T08:20:00Z"/>
                    <w:rFonts w:cs="Calibri"/>
                    <w:color w:val="000000"/>
                    <w:sz w:val="22"/>
                  </w:rPr>
                </w:rPrChange>
              </w:rPr>
              <w:pPrChange w:id="1389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897" w:author="瑋婷 徐" w:date="2025-01-03T16:20:00Z" w16du:dateUtc="2025-01-03T08:20:00Z">
              <w:r w:rsidRPr="00912F21">
                <w:rPr>
                  <w:rFonts w:asciiTheme="majorEastAsia" w:eastAsia="標楷體" w:hAnsiTheme="majorEastAsia" w:cstheme="majorEastAsia"/>
                  <w:color w:val="000000"/>
                  <w:rPrChange w:id="13898" w:author="瑋婷 徐" w:date="2025-01-04T22:54:00Z" w16du:dateUtc="2025-01-04T14:54:00Z">
                    <w:rPr>
                      <w:rFonts w:cs="Calibri"/>
                      <w:color w:val="000000"/>
                      <w:sz w:val="22"/>
                    </w:rPr>
                  </w:rPrChange>
                </w:rPr>
                <w:t>*</w:t>
              </w:r>
            </w:ins>
          </w:p>
        </w:tc>
        <w:tc>
          <w:tcPr>
            <w:tcW w:w="158" w:type="pct"/>
            <w:noWrap/>
            <w:hideMark/>
          </w:tcPr>
          <w:p w14:paraId="235B1B01"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899" w:author="瑋婷 徐" w:date="2025-01-03T16:20:00Z" w16du:dateUtc="2025-01-03T08:20:00Z"/>
                <w:rFonts w:asciiTheme="majorEastAsia" w:eastAsia="標楷體" w:hAnsiTheme="majorEastAsia" w:cstheme="majorEastAsia"/>
                <w:color w:val="000000"/>
                <w:rPrChange w:id="13900" w:author="瑋婷 徐" w:date="2025-01-04T22:54:00Z" w16du:dateUtc="2025-01-04T14:54:00Z">
                  <w:rPr>
                    <w:ins w:id="13901" w:author="瑋婷 徐" w:date="2025-01-03T16:20:00Z" w16du:dateUtc="2025-01-03T08:20:00Z"/>
                    <w:rFonts w:cs="Calibri"/>
                    <w:color w:val="000000"/>
                    <w:sz w:val="22"/>
                  </w:rPr>
                </w:rPrChange>
              </w:rPr>
              <w:pPrChange w:id="1390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7927BC64"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3903" w:author="瑋婷 徐" w:date="2025-01-03T16:20:00Z" w16du:dateUtc="2025-01-03T08:20:00Z"/>
                <w:rFonts w:asciiTheme="majorEastAsia" w:eastAsia="標楷體" w:hAnsiTheme="majorEastAsia" w:cstheme="majorEastAsia"/>
                <w:color w:val="000000"/>
                <w:rPrChange w:id="13904" w:author="瑋婷 徐" w:date="2025-01-04T22:54:00Z" w16du:dateUtc="2025-01-04T14:54:00Z">
                  <w:rPr>
                    <w:ins w:id="13905" w:author="瑋婷 徐" w:date="2025-01-03T16:20:00Z" w16du:dateUtc="2025-01-03T08:20:00Z"/>
                    <w:rFonts w:cs="Calibri"/>
                    <w:color w:val="000000"/>
                    <w:sz w:val="22"/>
                  </w:rPr>
                </w:rPrChange>
              </w:rPr>
              <w:pPrChange w:id="1390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3907" w:author="瑋婷 徐" w:date="2025-01-03T16:20:00Z" w16du:dateUtc="2025-01-03T08:20:00Z">
              <w:r w:rsidRPr="00912F21">
                <w:rPr>
                  <w:rFonts w:asciiTheme="majorEastAsia" w:eastAsia="標楷體" w:hAnsiTheme="majorEastAsia" w:cstheme="majorEastAsia"/>
                  <w:color w:val="000000"/>
                  <w:rPrChange w:id="13908" w:author="瑋婷 徐" w:date="2025-01-04T22:54:00Z" w16du:dateUtc="2025-01-04T14:54:00Z">
                    <w:rPr>
                      <w:rFonts w:cs="Calibri"/>
                      <w:color w:val="000000"/>
                      <w:sz w:val="22"/>
                    </w:rPr>
                  </w:rPrChange>
                </w:rPr>
                <w:t>*</w:t>
              </w:r>
            </w:ins>
          </w:p>
        </w:tc>
      </w:tr>
      <w:tr w:rsidR="00313CC9" w:rsidRPr="00912F21" w14:paraId="5D0266CB" w14:textId="77777777" w:rsidTr="00313CC9">
        <w:trPr>
          <w:trHeight w:val="300"/>
          <w:ins w:id="13909"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56D1CE38" w14:textId="77777777" w:rsidR="00DA433E" w:rsidRPr="00912F21" w:rsidRDefault="00DA433E">
            <w:pPr>
              <w:spacing w:line="360" w:lineRule="auto"/>
              <w:jc w:val="both"/>
              <w:rPr>
                <w:ins w:id="13910" w:author="瑋婷 徐" w:date="2025-01-03T16:20:00Z" w16du:dateUtc="2025-01-03T08:20:00Z"/>
                <w:rFonts w:asciiTheme="majorEastAsia" w:eastAsia="標楷體" w:hAnsiTheme="majorEastAsia" w:cstheme="majorEastAsia"/>
                <w:b w:val="0"/>
                <w:bCs w:val="0"/>
                <w:color w:val="000000"/>
                <w:rPrChange w:id="13911" w:author="瑋婷 徐" w:date="2025-01-04T22:54:00Z" w16du:dateUtc="2025-01-04T14:54:00Z">
                  <w:rPr>
                    <w:ins w:id="13912" w:author="瑋婷 徐" w:date="2025-01-03T16:20:00Z" w16du:dateUtc="2025-01-03T08:20:00Z"/>
                    <w:rFonts w:cs="Calibri"/>
                    <w:color w:val="000000"/>
                    <w:sz w:val="22"/>
                  </w:rPr>
                </w:rPrChange>
              </w:rPr>
              <w:pPrChange w:id="13913" w:author="瑋婷 徐" w:date="2025-01-03T16:21:00Z" w16du:dateUtc="2025-01-03T08:21:00Z">
                <w:pPr/>
              </w:pPrChange>
            </w:pPr>
            <w:ins w:id="13914" w:author="瑋婷 徐" w:date="2025-01-03T16:20:00Z" w16du:dateUtc="2025-01-03T08:20:00Z">
              <w:r w:rsidRPr="00912F21">
                <w:rPr>
                  <w:rFonts w:asciiTheme="majorEastAsia" w:eastAsia="標楷體" w:hAnsiTheme="majorEastAsia" w:cstheme="majorEastAsia"/>
                  <w:b w:val="0"/>
                  <w:bCs w:val="0"/>
                  <w:color w:val="000000"/>
                  <w:rPrChange w:id="13915" w:author="瑋婷 徐" w:date="2025-01-04T22:54:00Z" w16du:dateUtc="2025-01-04T14:54:00Z">
                    <w:rPr>
                      <w:rFonts w:cs="Calibri"/>
                      <w:color w:val="000000"/>
                      <w:sz w:val="22"/>
                    </w:rPr>
                  </w:rPrChange>
                </w:rPr>
                <w:t>白尾鴝</w:t>
              </w:r>
              <w:r w:rsidRPr="00912F21">
                <w:rPr>
                  <w:rFonts w:asciiTheme="majorEastAsia" w:eastAsia="標楷體" w:hAnsiTheme="majorEastAsia" w:cstheme="majorEastAsia"/>
                  <w:b w:val="0"/>
                  <w:bCs w:val="0"/>
                  <w:color w:val="000000"/>
                  <w:rPrChange w:id="13916" w:author="瑋婷 徐" w:date="2025-01-04T22:54:00Z" w16du:dateUtc="2025-01-04T14:54:00Z">
                    <w:rPr>
                      <w:rFonts w:cs="Calibri"/>
                      <w:color w:val="000000"/>
                      <w:sz w:val="22"/>
                    </w:rPr>
                  </w:rPrChange>
                </w:rPr>
                <w:t xml:space="preserve"> </w:t>
              </w:r>
              <w:r w:rsidRPr="00912F21">
                <w:rPr>
                  <w:rFonts w:asciiTheme="majorEastAsia" w:eastAsia="標楷體" w:hAnsiTheme="majorEastAsia" w:cstheme="majorEastAsia"/>
                  <w:b w:val="0"/>
                  <w:bCs w:val="0"/>
                  <w:color w:val="000000"/>
                  <w:rPrChange w:id="13917" w:author="瑋婷 徐" w:date="2025-01-04T22:54:00Z" w16du:dateUtc="2025-01-04T14:54:00Z">
                    <w:rPr>
                      <w:color w:val="000000"/>
                      <w:sz w:val="22"/>
                    </w:rPr>
                  </w:rPrChange>
                </w:rPr>
                <w:t>※</w:t>
              </w:r>
              <w:r w:rsidRPr="00912F21">
                <w:rPr>
                  <w:rFonts w:asciiTheme="majorEastAsia" w:eastAsia="標楷體" w:hAnsiTheme="majorEastAsia" w:cstheme="majorEastAsia"/>
                  <w:b w:val="0"/>
                  <w:bCs w:val="0"/>
                  <w:color w:val="000000"/>
                  <w:rPrChange w:id="13918" w:author="瑋婷 徐" w:date="2025-01-04T22:54:00Z" w16du:dateUtc="2025-01-04T14:54:00Z">
                    <w:rPr>
                      <w:rFonts w:cs="Calibri"/>
                      <w:color w:val="000000"/>
                      <w:sz w:val="22"/>
                    </w:rPr>
                  </w:rPrChange>
                </w:rPr>
                <w:t xml:space="preserve"> III</w:t>
              </w:r>
            </w:ins>
          </w:p>
        </w:tc>
        <w:tc>
          <w:tcPr>
            <w:tcW w:w="939" w:type="pct"/>
            <w:hideMark/>
          </w:tcPr>
          <w:p w14:paraId="49E12497"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19" w:author="瑋婷 徐" w:date="2025-01-03T16:20:00Z" w16du:dateUtc="2025-01-03T08:20:00Z"/>
                <w:rFonts w:asciiTheme="majorEastAsia" w:eastAsia="標楷體" w:hAnsiTheme="majorEastAsia" w:cstheme="majorEastAsia"/>
                <w:i/>
                <w:iCs/>
                <w:color w:val="000000"/>
                <w:rPrChange w:id="13920" w:author="瑋婷 徐" w:date="2025-01-04T22:54:00Z" w16du:dateUtc="2025-01-04T14:54:00Z">
                  <w:rPr>
                    <w:ins w:id="13921" w:author="瑋婷 徐" w:date="2025-01-03T16:20:00Z" w16du:dateUtc="2025-01-03T08:20:00Z"/>
                    <w:rFonts w:cs="Calibri"/>
                    <w:i/>
                    <w:iCs/>
                    <w:color w:val="000000"/>
                    <w:sz w:val="22"/>
                  </w:rPr>
                </w:rPrChange>
              </w:rPr>
              <w:pPrChange w:id="1392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923" w:author="瑋婷 徐" w:date="2025-01-03T16:20:00Z" w16du:dateUtc="2025-01-03T08:20:00Z">
              <w:r w:rsidRPr="00912F21">
                <w:rPr>
                  <w:rFonts w:asciiTheme="majorEastAsia" w:eastAsia="標楷體" w:hAnsiTheme="majorEastAsia" w:cstheme="majorEastAsia"/>
                  <w:i/>
                  <w:iCs/>
                  <w:color w:val="000000"/>
                  <w:rPrChange w:id="13924" w:author="瑋婷 徐" w:date="2025-01-04T22:54:00Z" w16du:dateUtc="2025-01-04T14:54:00Z">
                    <w:rPr>
                      <w:rFonts w:cs="Calibri"/>
                      <w:i/>
                      <w:iCs/>
                      <w:color w:val="000000"/>
                      <w:sz w:val="22"/>
                    </w:rPr>
                  </w:rPrChange>
                </w:rPr>
                <w:t>Myiomela leucura</w:t>
              </w:r>
            </w:ins>
          </w:p>
        </w:tc>
        <w:tc>
          <w:tcPr>
            <w:tcW w:w="158" w:type="pct"/>
            <w:noWrap/>
            <w:hideMark/>
          </w:tcPr>
          <w:p w14:paraId="5D45A46C"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25" w:author="瑋婷 徐" w:date="2025-01-03T16:20:00Z" w16du:dateUtc="2025-01-03T08:20:00Z"/>
                <w:rFonts w:asciiTheme="majorEastAsia" w:eastAsia="標楷體" w:hAnsiTheme="majorEastAsia" w:cstheme="majorEastAsia"/>
                <w:i/>
                <w:iCs/>
                <w:color w:val="000000"/>
                <w:rPrChange w:id="13926" w:author="瑋婷 徐" w:date="2025-01-04T22:54:00Z" w16du:dateUtc="2025-01-04T14:54:00Z">
                  <w:rPr>
                    <w:ins w:id="13927" w:author="瑋婷 徐" w:date="2025-01-03T16:20:00Z" w16du:dateUtc="2025-01-03T08:20:00Z"/>
                    <w:rFonts w:cs="Calibri"/>
                    <w:i/>
                    <w:iCs/>
                    <w:color w:val="000000"/>
                    <w:sz w:val="22"/>
                  </w:rPr>
                </w:rPrChange>
              </w:rPr>
              <w:pPrChange w:id="139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3C1AED5"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29" w:author="瑋婷 徐" w:date="2025-01-03T16:20:00Z" w16du:dateUtc="2025-01-03T08:20:00Z"/>
                <w:rFonts w:asciiTheme="majorEastAsia" w:eastAsia="標楷體" w:hAnsiTheme="majorEastAsia" w:cstheme="majorEastAsia"/>
                <w:color w:val="000000"/>
                <w:rPrChange w:id="13930" w:author="瑋婷 徐" w:date="2025-01-04T22:54:00Z" w16du:dateUtc="2025-01-04T14:54:00Z">
                  <w:rPr>
                    <w:ins w:id="13931" w:author="瑋婷 徐" w:date="2025-01-03T16:20:00Z" w16du:dateUtc="2025-01-03T08:20:00Z"/>
                    <w:rFonts w:cs="Calibri"/>
                    <w:color w:val="000000"/>
                    <w:sz w:val="22"/>
                  </w:rPr>
                </w:rPrChange>
              </w:rPr>
              <w:pPrChange w:id="139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933" w:author="瑋婷 徐" w:date="2025-01-03T16:20:00Z" w16du:dateUtc="2025-01-03T08:20:00Z">
              <w:r w:rsidRPr="00912F21">
                <w:rPr>
                  <w:rFonts w:asciiTheme="majorEastAsia" w:eastAsia="標楷體" w:hAnsiTheme="majorEastAsia" w:cstheme="majorEastAsia"/>
                  <w:color w:val="000000"/>
                  <w:rPrChange w:id="13934" w:author="瑋婷 徐" w:date="2025-01-04T22:54:00Z" w16du:dateUtc="2025-01-04T14:54:00Z">
                    <w:rPr>
                      <w:rFonts w:cs="Calibri"/>
                      <w:color w:val="000000"/>
                      <w:sz w:val="22"/>
                    </w:rPr>
                  </w:rPrChange>
                </w:rPr>
                <w:t>*</w:t>
              </w:r>
            </w:ins>
          </w:p>
        </w:tc>
        <w:tc>
          <w:tcPr>
            <w:tcW w:w="158" w:type="pct"/>
            <w:noWrap/>
            <w:hideMark/>
          </w:tcPr>
          <w:p w14:paraId="485CF4EC"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35" w:author="瑋婷 徐" w:date="2025-01-03T16:20:00Z" w16du:dateUtc="2025-01-03T08:20:00Z"/>
                <w:rFonts w:asciiTheme="majorEastAsia" w:eastAsia="標楷體" w:hAnsiTheme="majorEastAsia" w:cstheme="majorEastAsia"/>
                <w:color w:val="000000"/>
                <w:rPrChange w:id="13936" w:author="瑋婷 徐" w:date="2025-01-04T22:54:00Z" w16du:dateUtc="2025-01-04T14:54:00Z">
                  <w:rPr>
                    <w:ins w:id="13937" w:author="瑋婷 徐" w:date="2025-01-03T16:20:00Z" w16du:dateUtc="2025-01-03T08:20:00Z"/>
                    <w:rFonts w:cs="Calibri"/>
                    <w:color w:val="000000"/>
                    <w:sz w:val="22"/>
                  </w:rPr>
                </w:rPrChange>
              </w:rPr>
              <w:pPrChange w:id="1393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939" w:author="瑋婷 徐" w:date="2025-01-03T16:20:00Z" w16du:dateUtc="2025-01-03T08:20:00Z">
              <w:r w:rsidRPr="00912F21">
                <w:rPr>
                  <w:rFonts w:asciiTheme="majorEastAsia" w:eastAsia="標楷體" w:hAnsiTheme="majorEastAsia" w:cstheme="majorEastAsia"/>
                  <w:color w:val="000000"/>
                  <w:rPrChange w:id="13940" w:author="瑋婷 徐" w:date="2025-01-04T22:54:00Z" w16du:dateUtc="2025-01-04T14:54:00Z">
                    <w:rPr>
                      <w:rFonts w:cs="Calibri"/>
                      <w:color w:val="000000"/>
                      <w:sz w:val="22"/>
                    </w:rPr>
                  </w:rPrChange>
                </w:rPr>
                <w:t>*</w:t>
              </w:r>
            </w:ins>
          </w:p>
        </w:tc>
        <w:tc>
          <w:tcPr>
            <w:tcW w:w="158" w:type="pct"/>
            <w:noWrap/>
            <w:hideMark/>
          </w:tcPr>
          <w:p w14:paraId="312CEFE1"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41" w:author="瑋婷 徐" w:date="2025-01-03T16:20:00Z" w16du:dateUtc="2025-01-03T08:20:00Z"/>
                <w:rFonts w:asciiTheme="majorEastAsia" w:eastAsia="標楷體" w:hAnsiTheme="majorEastAsia" w:cstheme="majorEastAsia"/>
                <w:color w:val="000000"/>
                <w:rPrChange w:id="13942" w:author="瑋婷 徐" w:date="2025-01-04T22:54:00Z" w16du:dateUtc="2025-01-04T14:54:00Z">
                  <w:rPr>
                    <w:ins w:id="13943" w:author="瑋婷 徐" w:date="2025-01-03T16:20:00Z" w16du:dateUtc="2025-01-03T08:20:00Z"/>
                    <w:rFonts w:cs="Calibri"/>
                    <w:color w:val="000000"/>
                    <w:sz w:val="22"/>
                  </w:rPr>
                </w:rPrChange>
              </w:rPr>
              <w:pPrChange w:id="139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945" w:author="瑋婷 徐" w:date="2025-01-03T16:20:00Z" w16du:dateUtc="2025-01-03T08:20:00Z">
              <w:r w:rsidRPr="00912F21">
                <w:rPr>
                  <w:rFonts w:asciiTheme="majorEastAsia" w:eastAsia="標楷體" w:hAnsiTheme="majorEastAsia" w:cstheme="majorEastAsia"/>
                  <w:color w:val="000000"/>
                  <w:rPrChange w:id="13946" w:author="瑋婷 徐" w:date="2025-01-04T22:54:00Z" w16du:dateUtc="2025-01-04T14:54:00Z">
                    <w:rPr>
                      <w:rFonts w:cs="Calibri"/>
                      <w:color w:val="000000"/>
                      <w:sz w:val="22"/>
                    </w:rPr>
                  </w:rPrChange>
                </w:rPr>
                <w:t>*</w:t>
              </w:r>
            </w:ins>
          </w:p>
        </w:tc>
        <w:tc>
          <w:tcPr>
            <w:tcW w:w="158" w:type="pct"/>
            <w:noWrap/>
            <w:hideMark/>
          </w:tcPr>
          <w:p w14:paraId="23FB6507"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47" w:author="瑋婷 徐" w:date="2025-01-03T16:20:00Z" w16du:dateUtc="2025-01-03T08:20:00Z"/>
                <w:rFonts w:asciiTheme="majorEastAsia" w:eastAsia="標楷體" w:hAnsiTheme="majorEastAsia" w:cstheme="majorEastAsia"/>
                <w:color w:val="000000"/>
                <w:rPrChange w:id="13948" w:author="瑋婷 徐" w:date="2025-01-04T22:54:00Z" w16du:dateUtc="2025-01-04T14:54:00Z">
                  <w:rPr>
                    <w:ins w:id="13949" w:author="瑋婷 徐" w:date="2025-01-03T16:20:00Z" w16du:dateUtc="2025-01-03T08:20:00Z"/>
                    <w:rFonts w:cs="Calibri"/>
                    <w:color w:val="000000"/>
                    <w:sz w:val="22"/>
                  </w:rPr>
                </w:rPrChange>
              </w:rPr>
              <w:pPrChange w:id="1395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noWrap/>
            <w:hideMark/>
          </w:tcPr>
          <w:p w14:paraId="7E5F92A8"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51" w:author="瑋婷 徐" w:date="2025-01-03T16:20:00Z" w16du:dateUtc="2025-01-03T08:20:00Z"/>
                <w:rFonts w:asciiTheme="majorEastAsia" w:eastAsia="標楷體" w:hAnsiTheme="majorEastAsia" w:cstheme="majorEastAsia"/>
                <w:rPrChange w:id="13952" w:author="瑋婷 徐" w:date="2025-01-04T22:54:00Z" w16du:dateUtc="2025-01-04T14:54:00Z">
                  <w:rPr>
                    <w:ins w:id="13953" w:author="瑋婷 徐" w:date="2025-01-03T16:20:00Z" w16du:dateUtc="2025-01-03T08:20:00Z"/>
                    <w:rFonts w:ascii="Times New Roman" w:eastAsia="Times New Roman" w:hAnsi="Times New Roman" w:cs="Times New Roman"/>
                    <w:sz w:val="20"/>
                    <w:szCs w:val="20"/>
                  </w:rPr>
                </w:rPrChange>
              </w:rPr>
              <w:pPrChange w:id="1395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tcPr>
          <w:p w14:paraId="1FB9D62B" w14:textId="77777777" w:rsidR="00DA433E" w:rsidRPr="00912F21"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3955" w:author="瑋婷 徐" w:date="2025-01-03T16:33:00Z" w16du:dateUtc="2025-01-03T08:33:00Z"/>
                <w:rFonts w:asciiTheme="majorEastAsia" w:eastAsia="標楷體" w:hAnsiTheme="majorEastAsia" w:cstheme="majorEastAsia"/>
                <w:color w:val="000000"/>
              </w:rPr>
            </w:pPr>
          </w:p>
        </w:tc>
        <w:tc>
          <w:tcPr>
            <w:tcW w:w="158" w:type="pct"/>
            <w:noWrap/>
            <w:hideMark/>
          </w:tcPr>
          <w:p w14:paraId="338A446C" w14:textId="15029925"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56" w:author="瑋婷 徐" w:date="2025-01-03T16:20:00Z" w16du:dateUtc="2025-01-03T08:20:00Z"/>
                <w:rFonts w:asciiTheme="majorEastAsia" w:eastAsia="標楷體" w:hAnsiTheme="majorEastAsia" w:cstheme="majorEastAsia"/>
                <w:color w:val="000000"/>
                <w:rPrChange w:id="13957" w:author="瑋婷 徐" w:date="2025-01-04T22:54:00Z" w16du:dateUtc="2025-01-04T14:54:00Z">
                  <w:rPr>
                    <w:ins w:id="13958" w:author="瑋婷 徐" w:date="2025-01-03T16:20:00Z" w16du:dateUtc="2025-01-03T08:20:00Z"/>
                    <w:rFonts w:cs="Calibri"/>
                    <w:color w:val="000000"/>
                    <w:sz w:val="22"/>
                  </w:rPr>
                </w:rPrChange>
              </w:rPr>
              <w:pPrChange w:id="139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960" w:author="瑋婷 徐" w:date="2025-01-03T16:20:00Z" w16du:dateUtc="2025-01-03T08:20:00Z">
              <w:r w:rsidRPr="00912F21">
                <w:rPr>
                  <w:rFonts w:asciiTheme="majorEastAsia" w:eastAsia="標楷體" w:hAnsiTheme="majorEastAsia" w:cstheme="majorEastAsia"/>
                  <w:color w:val="000000"/>
                  <w:rPrChange w:id="13961" w:author="瑋婷 徐" w:date="2025-01-04T22:54:00Z" w16du:dateUtc="2025-01-04T14:54:00Z">
                    <w:rPr>
                      <w:rFonts w:cs="Calibri"/>
                      <w:color w:val="000000"/>
                      <w:sz w:val="22"/>
                    </w:rPr>
                  </w:rPrChange>
                </w:rPr>
                <w:t>*</w:t>
              </w:r>
            </w:ins>
          </w:p>
        </w:tc>
        <w:tc>
          <w:tcPr>
            <w:tcW w:w="158" w:type="pct"/>
            <w:noWrap/>
            <w:hideMark/>
          </w:tcPr>
          <w:p w14:paraId="5A6FB3C8"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62" w:author="瑋婷 徐" w:date="2025-01-03T16:20:00Z" w16du:dateUtc="2025-01-03T08:20:00Z"/>
                <w:rFonts w:asciiTheme="majorEastAsia" w:eastAsia="標楷體" w:hAnsiTheme="majorEastAsia" w:cstheme="majorEastAsia"/>
                <w:color w:val="000000"/>
                <w:rPrChange w:id="13963" w:author="瑋婷 徐" w:date="2025-01-04T22:54:00Z" w16du:dateUtc="2025-01-04T14:54:00Z">
                  <w:rPr>
                    <w:ins w:id="13964" w:author="瑋婷 徐" w:date="2025-01-03T16:20:00Z" w16du:dateUtc="2025-01-03T08:20:00Z"/>
                    <w:rFonts w:cs="Calibri"/>
                    <w:color w:val="000000"/>
                    <w:sz w:val="22"/>
                  </w:rPr>
                </w:rPrChange>
              </w:rPr>
              <w:pPrChange w:id="139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966" w:author="瑋婷 徐" w:date="2025-01-03T16:20:00Z" w16du:dateUtc="2025-01-03T08:20:00Z">
              <w:r w:rsidRPr="00912F21">
                <w:rPr>
                  <w:rFonts w:asciiTheme="majorEastAsia" w:eastAsia="標楷體" w:hAnsiTheme="majorEastAsia" w:cstheme="majorEastAsia"/>
                  <w:color w:val="000000"/>
                  <w:rPrChange w:id="13967" w:author="瑋婷 徐" w:date="2025-01-04T22:54:00Z" w16du:dateUtc="2025-01-04T14:54:00Z">
                    <w:rPr>
                      <w:rFonts w:cs="Calibri"/>
                      <w:color w:val="000000"/>
                      <w:sz w:val="22"/>
                    </w:rPr>
                  </w:rPrChange>
                </w:rPr>
                <w:t>*</w:t>
              </w:r>
            </w:ins>
          </w:p>
        </w:tc>
        <w:tc>
          <w:tcPr>
            <w:tcW w:w="158" w:type="pct"/>
            <w:noWrap/>
            <w:hideMark/>
          </w:tcPr>
          <w:p w14:paraId="0A50E39D"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68" w:author="瑋婷 徐" w:date="2025-01-03T16:20:00Z" w16du:dateUtc="2025-01-03T08:20:00Z"/>
                <w:rFonts w:asciiTheme="majorEastAsia" w:eastAsia="標楷體" w:hAnsiTheme="majorEastAsia" w:cstheme="majorEastAsia"/>
                <w:color w:val="000000"/>
                <w:rPrChange w:id="13969" w:author="瑋婷 徐" w:date="2025-01-04T22:54:00Z" w16du:dateUtc="2025-01-04T14:54:00Z">
                  <w:rPr>
                    <w:ins w:id="13970" w:author="瑋婷 徐" w:date="2025-01-03T16:20:00Z" w16du:dateUtc="2025-01-03T08:20:00Z"/>
                    <w:rFonts w:cs="Calibri"/>
                    <w:color w:val="000000"/>
                    <w:sz w:val="22"/>
                  </w:rPr>
                </w:rPrChange>
              </w:rPr>
              <w:pPrChange w:id="139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972" w:author="瑋婷 徐" w:date="2025-01-03T16:20:00Z" w16du:dateUtc="2025-01-03T08:20:00Z">
              <w:r w:rsidRPr="00912F21">
                <w:rPr>
                  <w:rFonts w:asciiTheme="majorEastAsia" w:eastAsia="標楷體" w:hAnsiTheme="majorEastAsia" w:cstheme="majorEastAsia"/>
                  <w:color w:val="000000"/>
                  <w:rPrChange w:id="13973" w:author="瑋婷 徐" w:date="2025-01-04T22:54:00Z" w16du:dateUtc="2025-01-04T14:54:00Z">
                    <w:rPr>
                      <w:rFonts w:cs="Calibri"/>
                      <w:color w:val="000000"/>
                      <w:sz w:val="22"/>
                    </w:rPr>
                  </w:rPrChange>
                </w:rPr>
                <w:t>*</w:t>
              </w:r>
            </w:ins>
          </w:p>
        </w:tc>
        <w:tc>
          <w:tcPr>
            <w:tcW w:w="158" w:type="pct"/>
            <w:noWrap/>
            <w:hideMark/>
          </w:tcPr>
          <w:p w14:paraId="5C38BD59"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74" w:author="瑋婷 徐" w:date="2025-01-03T16:20:00Z" w16du:dateUtc="2025-01-03T08:20:00Z"/>
                <w:rFonts w:asciiTheme="majorEastAsia" w:eastAsia="標楷體" w:hAnsiTheme="majorEastAsia" w:cstheme="majorEastAsia"/>
                <w:color w:val="000000"/>
                <w:rPrChange w:id="13975" w:author="瑋婷 徐" w:date="2025-01-04T22:54:00Z" w16du:dateUtc="2025-01-04T14:54:00Z">
                  <w:rPr>
                    <w:ins w:id="13976" w:author="瑋婷 徐" w:date="2025-01-03T16:20:00Z" w16du:dateUtc="2025-01-03T08:20:00Z"/>
                    <w:rFonts w:cs="Calibri"/>
                    <w:color w:val="000000"/>
                    <w:sz w:val="22"/>
                  </w:rPr>
                </w:rPrChange>
              </w:rPr>
              <w:pPrChange w:id="139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tcPr>
          <w:p w14:paraId="37EFEF8A" w14:textId="77777777" w:rsidR="00DA433E" w:rsidRPr="00912F21"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3978" w:author="瑋婷 徐" w:date="2025-01-03T16:33:00Z" w16du:dateUtc="2025-01-03T08:33:00Z"/>
                <w:rFonts w:asciiTheme="majorEastAsia" w:eastAsia="標楷體" w:hAnsiTheme="majorEastAsia" w:cstheme="majorEastAsia"/>
              </w:rPr>
            </w:pPr>
          </w:p>
        </w:tc>
        <w:tc>
          <w:tcPr>
            <w:tcW w:w="158" w:type="pct"/>
            <w:noWrap/>
            <w:hideMark/>
          </w:tcPr>
          <w:p w14:paraId="07C4EBD5" w14:textId="460B3B54"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79" w:author="瑋婷 徐" w:date="2025-01-03T16:20:00Z" w16du:dateUtc="2025-01-03T08:20:00Z"/>
                <w:rFonts w:asciiTheme="majorEastAsia" w:eastAsia="標楷體" w:hAnsiTheme="majorEastAsia" w:cstheme="majorEastAsia"/>
                <w:rPrChange w:id="13980" w:author="瑋婷 徐" w:date="2025-01-04T22:54:00Z" w16du:dateUtc="2025-01-04T14:54:00Z">
                  <w:rPr>
                    <w:ins w:id="13981" w:author="瑋婷 徐" w:date="2025-01-03T16:20:00Z" w16du:dateUtc="2025-01-03T08:20:00Z"/>
                    <w:rFonts w:ascii="Times New Roman" w:eastAsia="Times New Roman" w:hAnsi="Times New Roman" w:cs="Times New Roman"/>
                    <w:sz w:val="20"/>
                    <w:szCs w:val="20"/>
                  </w:rPr>
                </w:rPrChange>
              </w:rPr>
              <w:pPrChange w:id="1398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897FE75"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83" w:author="瑋婷 徐" w:date="2025-01-03T16:20:00Z" w16du:dateUtc="2025-01-03T08:20:00Z"/>
                <w:rFonts w:asciiTheme="majorEastAsia" w:eastAsia="標楷體" w:hAnsiTheme="majorEastAsia" w:cstheme="majorEastAsia"/>
                <w:rPrChange w:id="13984" w:author="瑋婷 徐" w:date="2025-01-04T22:54:00Z" w16du:dateUtc="2025-01-04T14:54:00Z">
                  <w:rPr>
                    <w:ins w:id="13985" w:author="瑋婷 徐" w:date="2025-01-03T16:20:00Z" w16du:dateUtc="2025-01-03T08:20:00Z"/>
                    <w:rFonts w:ascii="Times New Roman" w:eastAsia="Times New Roman" w:hAnsi="Times New Roman" w:cs="Times New Roman"/>
                    <w:sz w:val="20"/>
                    <w:szCs w:val="20"/>
                  </w:rPr>
                </w:rPrChange>
              </w:rPr>
              <w:pPrChange w:id="1398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A098B32"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87" w:author="瑋婷 徐" w:date="2025-01-03T16:20:00Z" w16du:dateUtc="2025-01-03T08:20:00Z"/>
                <w:rFonts w:asciiTheme="majorEastAsia" w:eastAsia="標楷體" w:hAnsiTheme="majorEastAsia" w:cstheme="majorEastAsia"/>
                <w:color w:val="000000"/>
                <w:rPrChange w:id="13988" w:author="瑋婷 徐" w:date="2025-01-04T22:54:00Z" w16du:dateUtc="2025-01-04T14:54:00Z">
                  <w:rPr>
                    <w:ins w:id="13989" w:author="瑋婷 徐" w:date="2025-01-03T16:20:00Z" w16du:dateUtc="2025-01-03T08:20:00Z"/>
                    <w:rFonts w:cs="Calibri"/>
                    <w:color w:val="000000"/>
                    <w:sz w:val="22"/>
                  </w:rPr>
                </w:rPrChange>
              </w:rPr>
              <w:pPrChange w:id="1399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991" w:author="瑋婷 徐" w:date="2025-01-03T16:20:00Z" w16du:dateUtc="2025-01-03T08:20:00Z">
              <w:r w:rsidRPr="00912F21">
                <w:rPr>
                  <w:rFonts w:asciiTheme="majorEastAsia" w:eastAsia="標楷體" w:hAnsiTheme="majorEastAsia" w:cstheme="majorEastAsia"/>
                  <w:color w:val="000000"/>
                  <w:rPrChange w:id="13992" w:author="瑋婷 徐" w:date="2025-01-04T22:54:00Z" w16du:dateUtc="2025-01-04T14:54:00Z">
                    <w:rPr>
                      <w:rFonts w:cs="Calibri"/>
                      <w:color w:val="000000"/>
                      <w:sz w:val="22"/>
                    </w:rPr>
                  </w:rPrChange>
                </w:rPr>
                <w:t>*</w:t>
              </w:r>
            </w:ins>
          </w:p>
        </w:tc>
        <w:tc>
          <w:tcPr>
            <w:tcW w:w="158" w:type="pct"/>
            <w:noWrap/>
            <w:hideMark/>
          </w:tcPr>
          <w:p w14:paraId="0B2DDBF4"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93" w:author="瑋婷 徐" w:date="2025-01-03T16:20:00Z" w16du:dateUtc="2025-01-03T08:20:00Z"/>
                <w:rFonts w:asciiTheme="majorEastAsia" w:eastAsia="標楷體" w:hAnsiTheme="majorEastAsia" w:cstheme="majorEastAsia"/>
                <w:color w:val="000000"/>
                <w:rPrChange w:id="13994" w:author="瑋婷 徐" w:date="2025-01-04T22:54:00Z" w16du:dateUtc="2025-01-04T14:54:00Z">
                  <w:rPr>
                    <w:ins w:id="13995" w:author="瑋婷 徐" w:date="2025-01-03T16:20:00Z" w16du:dateUtc="2025-01-03T08:20:00Z"/>
                    <w:rFonts w:cs="Calibri"/>
                    <w:color w:val="000000"/>
                    <w:sz w:val="22"/>
                  </w:rPr>
                </w:rPrChange>
              </w:rPr>
              <w:pPrChange w:id="1399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3997" w:author="瑋婷 徐" w:date="2025-01-03T16:20:00Z" w16du:dateUtc="2025-01-03T08:20:00Z">
              <w:r w:rsidRPr="00912F21">
                <w:rPr>
                  <w:rFonts w:asciiTheme="majorEastAsia" w:eastAsia="標楷體" w:hAnsiTheme="majorEastAsia" w:cstheme="majorEastAsia"/>
                  <w:color w:val="000000"/>
                  <w:rPrChange w:id="13998" w:author="瑋婷 徐" w:date="2025-01-04T22:54:00Z" w16du:dateUtc="2025-01-04T14:54:00Z">
                    <w:rPr>
                      <w:rFonts w:cs="Calibri"/>
                      <w:color w:val="000000"/>
                      <w:sz w:val="22"/>
                    </w:rPr>
                  </w:rPrChange>
                </w:rPr>
                <w:t>*</w:t>
              </w:r>
            </w:ins>
          </w:p>
        </w:tc>
        <w:tc>
          <w:tcPr>
            <w:tcW w:w="158" w:type="pct"/>
            <w:noWrap/>
            <w:hideMark/>
          </w:tcPr>
          <w:p w14:paraId="795BCA7F"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3999" w:author="瑋婷 徐" w:date="2025-01-03T16:20:00Z" w16du:dateUtc="2025-01-03T08:20:00Z"/>
                <w:rFonts w:asciiTheme="majorEastAsia" w:eastAsia="標楷體" w:hAnsiTheme="majorEastAsia" w:cstheme="majorEastAsia"/>
                <w:color w:val="000000"/>
                <w:rPrChange w:id="14000" w:author="瑋婷 徐" w:date="2025-01-04T22:54:00Z" w16du:dateUtc="2025-01-04T14:54:00Z">
                  <w:rPr>
                    <w:ins w:id="14001" w:author="瑋婷 徐" w:date="2025-01-03T16:20:00Z" w16du:dateUtc="2025-01-03T08:20:00Z"/>
                    <w:rFonts w:cs="Calibri"/>
                    <w:color w:val="000000"/>
                    <w:sz w:val="22"/>
                  </w:rPr>
                </w:rPrChange>
              </w:rPr>
              <w:pPrChange w:id="1400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003" w:author="瑋婷 徐" w:date="2025-01-03T16:20:00Z" w16du:dateUtc="2025-01-03T08:20:00Z">
              <w:r w:rsidRPr="00912F21">
                <w:rPr>
                  <w:rFonts w:asciiTheme="majorEastAsia" w:eastAsia="標楷體" w:hAnsiTheme="majorEastAsia" w:cstheme="majorEastAsia"/>
                  <w:color w:val="000000"/>
                  <w:rPrChange w:id="14004" w:author="瑋婷 徐" w:date="2025-01-04T22:54:00Z" w16du:dateUtc="2025-01-04T14:54:00Z">
                    <w:rPr>
                      <w:rFonts w:cs="Calibri"/>
                      <w:color w:val="000000"/>
                      <w:sz w:val="22"/>
                    </w:rPr>
                  </w:rPrChange>
                </w:rPr>
                <w:t>*</w:t>
              </w:r>
            </w:ins>
          </w:p>
        </w:tc>
        <w:tc>
          <w:tcPr>
            <w:tcW w:w="158" w:type="pct"/>
            <w:noWrap/>
            <w:hideMark/>
          </w:tcPr>
          <w:p w14:paraId="51746671"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005" w:author="瑋婷 徐" w:date="2025-01-03T16:20:00Z" w16du:dateUtc="2025-01-03T08:20:00Z"/>
                <w:rFonts w:asciiTheme="majorEastAsia" w:eastAsia="標楷體" w:hAnsiTheme="majorEastAsia" w:cstheme="majorEastAsia"/>
                <w:color w:val="000000"/>
                <w:rPrChange w:id="14006" w:author="瑋婷 徐" w:date="2025-01-04T22:54:00Z" w16du:dateUtc="2025-01-04T14:54:00Z">
                  <w:rPr>
                    <w:ins w:id="14007" w:author="瑋婷 徐" w:date="2025-01-03T16:20:00Z" w16du:dateUtc="2025-01-03T08:20:00Z"/>
                    <w:rFonts w:cs="Calibri"/>
                    <w:color w:val="000000"/>
                    <w:sz w:val="22"/>
                  </w:rPr>
                </w:rPrChange>
              </w:rPr>
              <w:pPrChange w:id="1400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009" w:author="瑋婷 徐" w:date="2025-01-03T16:20:00Z" w16du:dateUtc="2025-01-03T08:20:00Z">
              <w:r w:rsidRPr="00912F21">
                <w:rPr>
                  <w:rFonts w:asciiTheme="majorEastAsia" w:eastAsia="標楷體" w:hAnsiTheme="majorEastAsia" w:cstheme="majorEastAsia"/>
                  <w:color w:val="000000"/>
                  <w:rPrChange w:id="14010" w:author="瑋婷 徐" w:date="2025-01-04T22:54:00Z" w16du:dateUtc="2025-01-04T14:54:00Z">
                    <w:rPr>
                      <w:rFonts w:cs="Calibri"/>
                      <w:color w:val="000000"/>
                      <w:sz w:val="22"/>
                    </w:rPr>
                  </w:rPrChange>
                </w:rPr>
                <w:t>*</w:t>
              </w:r>
            </w:ins>
          </w:p>
        </w:tc>
        <w:tc>
          <w:tcPr>
            <w:tcW w:w="158" w:type="pct"/>
            <w:noWrap/>
            <w:hideMark/>
          </w:tcPr>
          <w:p w14:paraId="798AE413"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011" w:author="瑋婷 徐" w:date="2025-01-03T16:20:00Z" w16du:dateUtc="2025-01-03T08:20:00Z"/>
                <w:rFonts w:asciiTheme="majorEastAsia" w:eastAsia="標楷體" w:hAnsiTheme="majorEastAsia" w:cstheme="majorEastAsia"/>
                <w:color w:val="000000"/>
                <w:rPrChange w:id="14012" w:author="瑋婷 徐" w:date="2025-01-04T22:54:00Z" w16du:dateUtc="2025-01-04T14:54:00Z">
                  <w:rPr>
                    <w:ins w:id="14013" w:author="瑋婷 徐" w:date="2025-01-03T16:20:00Z" w16du:dateUtc="2025-01-03T08:20:00Z"/>
                    <w:rFonts w:cs="Calibri"/>
                    <w:color w:val="000000"/>
                    <w:sz w:val="22"/>
                  </w:rPr>
                </w:rPrChange>
              </w:rPr>
              <w:pPrChange w:id="1401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05CA3BD"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015" w:author="瑋婷 徐" w:date="2025-01-03T16:20:00Z" w16du:dateUtc="2025-01-03T08:20:00Z"/>
                <w:rFonts w:asciiTheme="majorEastAsia" w:eastAsia="標楷體" w:hAnsiTheme="majorEastAsia" w:cstheme="majorEastAsia"/>
                <w:color w:val="000000"/>
                <w:rPrChange w:id="14016" w:author="瑋婷 徐" w:date="2025-01-04T22:54:00Z" w16du:dateUtc="2025-01-04T14:54:00Z">
                  <w:rPr>
                    <w:ins w:id="14017" w:author="瑋婷 徐" w:date="2025-01-03T16:20:00Z" w16du:dateUtc="2025-01-03T08:20:00Z"/>
                    <w:rFonts w:cs="Calibri"/>
                    <w:color w:val="000000"/>
                    <w:sz w:val="22"/>
                  </w:rPr>
                </w:rPrChange>
              </w:rPr>
              <w:pPrChange w:id="1401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019" w:author="瑋婷 徐" w:date="2025-01-03T16:20:00Z" w16du:dateUtc="2025-01-03T08:20:00Z">
              <w:r w:rsidRPr="00912F21">
                <w:rPr>
                  <w:rFonts w:asciiTheme="majorEastAsia" w:eastAsia="標楷體" w:hAnsiTheme="majorEastAsia" w:cstheme="majorEastAsia"/>
                  <w:color w:val="000000"/>
                  <w:rPrChange w:id="14020" w:author="瑋婷 徐" w:date="2025-01-04T22:54:00Z" w16du:dateUtc="2025-01-04T14:54:00Z">
                    <w:rPr>
                      <w:rFonts w:cs="Calibri"/>
                      <w:color w:val="000000"/>
                      <w:sz w:val="22"/>
                    </w:rPr>
                  </w:rPrChange>
                </w:rPr>
                <w:t>*</w:t>
              </w:r>
            </w:ins>
          </w:p>
        </w:tc>
      </w:tr>
      <w:tr w:rsidR="00720C7A" w:rsidRPr="00912F21" w14:paraId="5A67373C" w14:textId="77777777" w:rsidTr="00313CC9">
        <w:trPr>
          <w:cnfStyle w:val="000000100000" w:firstRow="0" w:lastRow="0" w:firstColumn="0" w:lastColumn="0" w:oddVBand="0" w:evenVBand="0" w:oddHBand="1" w:evenHBand="0" w:firstRowFirstColumn="0" w:firstRowLastColumn="0" w:lastRowFirstColumn="0" w:lastRowLastColumn="0"/>
          <w:trHeight w:val="300"/>
          <w:ins w:id="14021"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402E717B" w14:textId="77777777" w:rsidR="00DA433E" w:rsidRPr="00912F21" w:rsidRDefault="00DA433E">
            <w:pPr>
              <w:spacing w:line="360" w:lineRule="auto"/>
              <w:jc w:val="both"/>
              <w:rPr>
                <w:ins w:id="14022" w:author="瑋婷 徐" w:date="2025-01-03T16:20:00Z" w16du:dateUtc="2025-01-03T08:20:00Z"/>
                <w:rFonts w:asciiTheme="majorEastAsia" w:eastAsia="標楷體" w:hAnsiTheme="majorEastAsia" w:cstheme="majorEastAsia"/>
                <w:b w:val="0"/>
                <w:bCs w:val="0"/>
                <w:color w:val="000000"/>
                <w:rPrChange w:id="14023" w:author="瑋婷 徐" w:date="2025-01-04T22:54:00Z" w16du:dateUtc="2025-01-04T14:54:00Z">
                  <w:rPr>
                    <w:ins w:id="14024" w:author="瑋婷 徐" w:date="2025-01-03T16:20:00Z" w16du:dateUtc="2025-01-03T08:20:00Z"/>
                    <w:rFonts w:cs="Calibri"/>
                    <w:color w:val="000000"/>
                    <w:sz w:val="22"/>
                  </w:rPr>
                </w:rPrChange>
              </w:rPr>
              <w:pPrChange w:id="14025" w:author="瑋婷 徐" w:date="2025-01-03T16:21:00Z" w16du:dateUtc="2025-01-03T08:21:00Z">
                <w:pPr/>
              </w:pPrChange>
            </w:pPr>
            <w:ins w:id="14026" w:author="瑋婷 徐" w:date="2025-01-03T16:20:00Z" w16du:dateUtc="2025-01-03T08:20:00Z">
              <w:r w:rsidRPr="00912F21">
                <w:rPr>
                  <w:rFonts w:asciiTheme="majorEastAsia" w:eastAsia="標楷體" w:hAnsiTheme="majorEastAsia" w:cstheme="majorEastAsia"/>
                  <w:b w:val="0"/>
                  <w:bCs w:val="0"/>
                  <w:color w:val="000000"/>
                  <w:rPrChange w:id="14027" w:author="瑋婷 徐" w:date="2025-01-04T22:54:00Z" w16du:dateUtc="2025-01-04T14:54:00Z">
                    <w:rPr>
                      <w:rFonts w:cs="Calibri"/>
                      <w:color w:val="000000"/>
                      <w:sz w:val="22"/>
                    </w:rPr>
                  </w:rPrChange>
                </w:rPr>
                <w:t>栗背林鴝</w:t>
              </w:r>
              <w:r w:rsidRPr="00912F21">
                <w:rPr>
                  <w:rFonts w:asciiTheme="majorEastAsia" w:eastAsia="標楷體" w:hAnsiTheme="majorEastAsia" w:cstheme="majorEastAsia"/>
                  <w:b w:val="0"/>
                  <w:bCs w:val="0"/>
                  <w:color w:val="000000"/>
                  <w:rPrChange w:id="14028" w:author="瑋婷 徐" w:date="2025-01-04T22:54:00Z" w16du:dateUtc="2025-01-04T14:54:00Z">
                    <w:rPr>
                      <w:rFonts w:cs="Calibri"/>
                      <w:color w:val="000000"/>
                      <w:sz w:val="22"/>
                    </w:rPr>
                  </w:rPrChange>
                </w:rPr>
                <w:t xml:space="preserve"> </w:t>
              </w:r>
              <w:r w:rsidRPr="00912F21">
                <w:rPr>
                  <w:rFonts w:asciiTheme="majorEastAsia" w:eastAsia="標楷體" w:hAnsiTheme="majorEastAsia" w:cstheme="majorEastAsia"/>
                  <w:b w:val="0"/>
                  <w:bCs w:val="0"/>
                  <w:color w:val="000000"/>
                  <w:rPrChange w:id="14029" w:author="瑋婷 徐" w:date="2025-01-04T22:54:00Z" w16du:dateUtc="2025-01-04T14:54:00Z">
                    <w:rPr>
                      <w:color w:val="000000"/>
                      <w:sz w:val="22"/>
                    </w:rPr>
                  </w:rPrChange>
                </w:rPr>
                <w:t>◎</w:t>
              </w:r>
              <w:r w:rsidRPr="00912F21">
                <w:rPr>
                  <w:rFonts w:asciiTheme="majorEastAsia" w:eastAsia="標楷體" w:hAnsiTheme="majorEastAsia" w:cstheme="majorEastAsia"/>
                  <w:b w:val="0"/>
                  <w:bCs w:val="0"/>
                  <w:color w:val="000000"/>
                  <w:rPrChange w:id="14030" w:author="瑋婷 徐" w:date="2025-01-04T22:54:00Z" w16du:dateUtc="2025-01-04T14:54:00Z">
                    <w:rPr>
                      <w:rFonts w:cs="Calibri"/>
                      <w:color w:val="000000"/>
                      <w:sz w:val="22"/>
                    </w:rPr>
                  </w:rPrChange>
                </w:rPr>
                <w:t xml:space="preserve"> III</w:t>
              </w:r>
            </w:ins>
          </w:p>
        </w:tc>
        <w:tc>
          <w:tcPr>
            <w:tcW w:w="939" w:type="pct"/>
            <w:hideMark/>
          </w:tcPr>
          <w:p w14:paraId="50C45F90"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031" w:author="瑋婷 徐" w:date="2025-01-03T16:20:00Z" w16du:dateUtc="2025-01-03T08:20:00Z"/>
                <w:rFonts w:asciiTheme="majorEastAsia" w:eastAsia="標楷體" w:hAnsiTheme="majorEastAsia" w:cstheme="majorEastAsia"/>
                <w:i/>
                <w:iCs/>
                <w:color w:val="000000"/>
                <w:rPrChange w:id="14032" w:author="瑋婷 徐" w:date="2025-01-04T22:54:00Z" w16du:dateUtc="2025-01-04T14:54:00Z">
                  <w:rPr>
                    <w:ins w:id="14033" w:author="瑋婷 徐" w:date="2025-01-03T16:20:00Z" w16du:dateUtc="2025-01-03T08:20:00Z"/>
                    <w:rFonts w:cs="Calibri"/>
                    <w:i/>
                    <w:iCs/>
                    <w:color w:val="000000"/>
                    <w:sz w:val="22"/>
                  </w:rPr>
                </w:rPrChange>
              </w:rPr>
              <w:pPrChange w:id="140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035" w:author="瑋婷 徐" w:date="2025-01-03T16:20:00Z" w16du:dateUtc="2025-01-03T08:20:00Z">
              <w:r w:rsidRPr="00912F21">
                <w:rPr>
                  <w:rFonts w:asciiTheme="majorEastAsia" w:eastAsia="標楷體" w:hAnsiTheme="majorEastAsia" w:cstheme="majorEastAsia"/>
                  <w:i/>
                  <w:iCs/>
                  <w:color w:val="000000"/>
                  <w:rPrChange w:id="14036" w:author="瑋婷 徐" w:date="2025-01-04T22:54:00Z" w16du:dateUtc="2025-01-04T14:54:00Z">
                    <w:rPr>
                      <w:rFonts w:cs="Calibri"/>
                      <w:i/>
                      <w:iCs/>
                      <w:color w:val="000000"/>
                      <w:sz w:val="22"/>
                    </w:rPr>
                  </w:rPrChange>
                </w:rPr>
                <w:t>Tarsiger johnstoniae</w:t>
              </w:r>
            </w:ins>
          </w:p>
        </w:tc>
        <w:tc>
          <w:tcPr>
            <w:tcW w:w="158" w:type="pct"/>
            <w:noWrap/>
            <w:hideMark/>
          </w:tcPr>
          <w:p w14:paraId="1892F606"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037" w:author="瑋婷 徐" w:date="2025-01-03T16:20:00Z" w16du:dateUtc="2025-01-03T08:20:00Z"/>
                <w:rFonts w:asciiTheme="majorEastAsia" w:eastAsia="標楷體" w:hAnsiTheme="majorEastAsia" w:cstheme="majorEastAsia"/>
                <w:i/>
                <w:iCs/>
                <w:color w:val="000000"/>
                <w:rPrChange w:id="14038" w:author="瑋婷 徐" w:date="2025-01-04T22:54:00Z" w16du:dateUtc="2025-01-04T14:54:00Z">
                  <w:rPr>
                    <w:ins w:id="14039" w:author="瑋婷 徐" w:date="2025-01-03T16:20:00Z" w16du:dateUtc="2025-01-03T08:20:00Z"/>
                    <w:rFonts w:cs="Calibri"/>
                    <w:i/>
                    <w:iCs/>
                    <w:color w:val="000000"/>
                    <w:sz w:val="22"/>
                  </w:rPr>
                </w:rPrChange>
              </w:rPr>
              <w:pPrChange w:id="140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58F50E6F"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041" w:author="瑋婷 徐" w:date="2025-01-03T16:20:00Z" w16du:dateUtc="2025-01-03T08:20:00Z"/>
                <w:rFonts w:asciiTheme="majorEastAsia" w:eastAsia="標楷體" w:hAnsiTheme="majorEastAsia" w:cstheme="majorEastAsia"/>
                <w:rPrChange w:id="14042" w:author="瑋婷 徐" w:date="2025-01-04T22:54:00Z" w16du:dateUtc="2025-01-04T14:54:00Z">
                  <w:rPr>
                    <w:ins w:id="14043" w:author="瑋婷 徐" w:date="2025-01-03T16:20:00Z" w16du:dateUtc="2025-01-03T08:20:00Z"/>
                    <w:rFonts w:ascii="Times New Roman" w:eastAsia="Times New Roman" w:hAnsi="Times New Roman" w:cs="Times New Roman"/>
                    <w:sz w:val="20"/>
                    <w:szCs w:val="20"/>
                  </w:rPr>
                </w:rPrChange>
              </w:rPr>
              <w:pPrChange w:id="1404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4C379263"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045" w:author="瑋婷 徐" w:date="2025-01-03T16:20:00Z" w16du:dateUtc="2025-01-03T08:20:00Z"/>
                <w:rFonts w:asciiTheme="majorEastAsia" w:eastAsia="標楷體" w:hAnsiTheme="majorEastAsia" w:cstheme="majorEastAsia"/>
                <w:rPrChange w:id="14046" w:author="瑋婷 徐" w:date="2025-01-04T22:54:00Z" w16du:dateUtc="2025-01-04T14:54:00Z">
                  <w:rPr>
                    <w:ins w:id="14047" w:author="瑋婷 徐" w:date="2025-01-03T16:20:00Z" w16du:dateUtc="2025-01-03T08:20:00Z"/>
                    <w:rFonts w:ascii="Times New Roman" w:eastAsia="Times New Roman" w:hAnsi="Times New Roman" w:cs="Times New Roman"/>
                    <w:sz w:val="20"/>
                    <w:szCs w:val="20"/>
                  </w:rPr>
                </w:rPrChange>
              </w:rPr>
              <w:pPrChange w:id="1404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0AF7C68C"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049" w:author="瑋婷 徐" w:date="2025-01-03T16:20:00Z" w16du:dateUtc="2025-01-03T08:20:00Z"/>
                <w:rFonts w:asciiTheme="majorEastAsia" w:eastAsia="標楷體" w:hAnsiTheme="majorEastAsia" w:cstheme="majorEastAsia"/>
                <w:rPrChange w:id="14050" w:author="瑋婷 徐" w:date="2025-01-04T22:54:00Z" w16du:dateUtc="2025-01-04T14:54:00Z">
                  <w:rPr>
                    <w:ins w:id="14051" w:author="瑋婷 徐" w:date="2025-01-03T16:20:00Z" w16du:dateUtc="2025-01-03T08:20:00Z"/>
                    <w:rFonts w:ascii="Times New Roman" w:eastAsia="Times New Roman" w:hAnsi="Times New Roman" w:cs="Times New Roman"/>
                    <w:sz w:val="20"/>
                    <w:szCs w:val="20"/>
                  </w:rPr>
                </w:rPrChange>
              </w:rPr>
              <w:pPrChange w:id="1405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5E888F85"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053" w:author="瑋婷 徐" w:date="2025-01-03T16:20:00Z" w16du:dateUtc="2025-01-03T08:20:00Z"/>
                <w:rFonts w:asciiTheme="majorEastAsia" w:eastAsia="標楷體" w:hAnsiTheme="majorEastAsia" w:cstheme="majorEastAsia"/>
                <w:rPrChange w:id="14054" w:author="瑋婷 徐" w:date="2025-01-04T22:54:00Z" w16du:dateUtc="2025-01-04T14:54:00Z">
                  <w:rPr>
                    <w:ins w:id="14055" w:author="瑋婷 徐" w:date="2025-01-03T16:20:00Z" w16du:dateUtc="2025-01-03T08:20:00Z"/>
                    <w:rFonts w:ascii="Times New Roman" w:eastAsia="Times New Roman" w:hAnsi="Times New Roman" w:cs="Times New Roman"/>
                    <w:sz w:val="20"/>
                    <w:szCs w:val="20"/>
                  </w:rPr>
                </w:rPrChange>
              </w:rPr>
              <w:pPrChange w:id="1405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noWrap/>
            <w:hideMark/>
          </w:tcPr>
          <w:p w14:paraId="37F6D708"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057" w:author="瑋婷 徐" w:date="2025-01-03T16:20:00Z" w16du:dateUtc="2025-01-03T08:20:00Z"/>
                <w:rFonts w:asciiTheme="majorEastAsia" w:eastAsia="標楷體" w:hAnsiTheme="majorEastAsia" w:cstheme="majorEastAsia"/>
                <w:rPrChange w:id="14058" w:author="瑋婷 徐" w:date="2025-01-04T22:54:00Z" w16du:dateUtc="2025-01-04T14:54:00Z">
                  <w:rPr>
                    <w:ins w:id="14059" w:author="瑋婷 徐" w:date="2025-01-03T16:20:00Z" w16du:dateUtc="2025-01-03T08:20:00Z"/>
                    <w:rFonts w:ascii="Times New Roman" w:eastAsia="Times New Roman" w:hAnsi="Times New Roman" w:cs="Times New Roman"/>
                    <w:sz w:val="20"/>
                    <w:szCs w:val="20"/>
                  </w:rPr>
                </w:rPrChange>
              </w:rPr>
              <w:pPrChange w:id="1406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tcPr>
          <w:p w14:paraId="0FC5D81C" w14:textId="77777777" w:rsidR="00DA433E" w:rsidRPr="00912F21"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4061" w:author="瑋婷 徐" w:date="2025-01-03T16:33:00Z" w16du:dateUtc="2025-01-03T08:33:00Z"/>
                <w:rFonts w:asciiTheme="majorEastAsia" w:eastAsia="標楷體" w:hAnsiTheme="majorEastAsia" w:cstheme="majorEastAsia"/>
              </w:rPr>
            </w:pPr>
          </w:p>
        </w:tc>
        <w:tc>
          <w:tcPr>
            <w:tcW w:w="158" w:type="pct"/>
            <w:noWrap/>
            <w:hideMark/>
          </w:tcPr>
          <w:p w14:paraId="13A40F19" w14:textId="3759EC2A"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062" w:author="瑋婷 徐" w:date="2025-01-03T16:20:00Z" w16du:dateUtc="2025-01-03T08:20:00Z"/>
                <w:rFonts w:asciiTheme="majorEastAsia" w:eastAsia="標楷體" w:hAnsiTheme="majorEastAsia" w:cstheme="majorEastAsia"/>
                <w:rPrChange w:id="14063" w:author="瑋婷 徐" w:date="2025-01-04T22:54:00Z" w16du:dateUtc="2025-01-04T14:54:00Z">
                  <w:rPr>
                    <w:ins w:id="14064" w:author="瑋婷 徐" w:date="2025-01-03T16:20:00Z" w16du:dateUtc="2025-01-03T08:20:00Z"/>
                    <w:rFonts w:ascii="Times New Roman" w:eastAsia="Times New Roman" w:hAnsi="Times New Roman" w:cs="Times New Roman"/>
                    <w:sz w:val="20"/>
                    <w:szCs w:val="20"/>
                  </w:rPr>
                </w:rPrChange>
              </w:rPr>
              <w:pPrChange w:id="140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17E3E69C"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066" w:author="瑋婷 徐" w:date="2025-01-03T16:20:00Z" w16du:dateUtc="2025-01-03T08:20:00Z"/>
                <w:rFonts w:asciiTheme="majorEastAsia" w:eastAsia="標楷體" w:hAnsiTheme="majorEastAsia" w:cstheme="majorEastAsia"/>
                <w:rPrChange w:id="14067" w:author="瑋婷 徐" w:date="2025-01-04T22:54:00Z" w16du:dateUtc="2025-01-04T14:54:00Z">
                  <w:rPr>
                    <w:ins w:id="14068" w:author="瑋婷 徐" w:date="2025-01-03T16:20:00Z" w16du:dateUtc="2025-01-03T08:20:00Z"/>
                    <w:rFonts w:ascii="Times New Roman" w:eastAsia="Times New Roman" w:hAnsi="Times New Roman" w:cs="Times New Roman"/>
                    <w:sz w:val="20"/>
                    <w:szCs w:val="20"/>
                  </w:rPr>
                </w:rPrChange>
              </w:rPr>
              <w:pPrChange w:id="140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1D12AED0"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070" w:author="瑋婷 徐" w:date="2025-01-03T16:20:00Z" w16du:dateUtc="2025-01-03T08:20:00Z"/>
                <w:rFonts w:asciiTheme="majorEastAsia" w:eastAsia="標楷體" w:hAnsiTheme="majorEastAsia" w:cstheme="majorEastAsia"/>
                <w:rPrChange w:id="14071" w:author="瑋婷 徐" w:date="2025-01-04T22:54:00Z" w16du:dateUtc="2025-01-04T14:54:00Z">
                  <w:rPr>
                    <w:ins w:id="14072" w:author="瑋婷 徐" w:date="2025-01-03T16:20:00Z" w16du:dateUtc="2025-01-03T08:20:00Z"/>
                    <w:rFonts w:ascii="Times New Roman" w:eastAsia="Times New Roman" w:hAnsi="Times New Roman" w:cs="Times New Roman"/>
                    <w:sz w:val="20"/>
                    <w:szCs w:val="20"/>
                  </w:rPr>
                </w:rPrChange>
              </w:rPr>
              <w:pPrChange w:id="140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70C9279E"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074" w:author="瑋婷 徐" w:date="2025-01-03T16:20:00Z" w16du:dateUtc="2025-01-03T08:20:00Z"/>
                <w:rFonts w:asciiTheme="majorEastAsia" w:eastAsia="標楷體" w:hAnsiTheme="majorEastAsia" w:cstheme="majorEastAsia"/>
                <w:rPrChange w:id="14075" w:author="瑋婷 徐" w:date="2025-01-04T22:54:00Z" w16du:dateUtc="2025-01-04T14:54:00Z">
                  <w:rPr>
                    <w:ins w:id="14076" w:author="瑋婷 徐" w:date="2025-01-03T16:20:00Z" w16du:dateUtc="2025-01-03T08:20:00Z"/>
                    <w:rFonts w:ascii="Times New Roman" w:eastAsia="Times New Roman" w:hAnsi="Times New Roman" w:cs="Times New Roman"/>
                    <w:sz w:val="20"/>
                    <w:szCs w:val="20"/>
                  </w:rPr>
                </w:rPrChange>
              </w:rPr>
              <w:pPrChange w:id="140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tcPr>
          <w:p w14:paraId="505F72B5" w14:textId="77777777" w:rsidR="00DA433E" w:rsidRPr="00912F21"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4078" w:author="瑋婷 徐" w:date="2025-01-03T16:33:00Z" w16du:dateUtc="2025-01-03T08:33:00Z"/>
                <w:rFonts w:asciiTheme="majorEastAsia" w:eastAsia="標楷體" w:hAnsiTheme="majorEastAsia" w:cstheme="majorEastAsia"/>
              </w:rPr>
            </w:pPr>
          </w:p>
        </w:tc>
        <w:tc>
          <w:tcPr>
            <w:tcW w:w="158" w:type="pct"/>
            <w:noWrap/>
            <w:hideMark/>
          </w:tcPr>
          <w:p w14:paraId="7001D23B" w14:textId="0AC55BCD"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079" w:author="瑋婷 徐" w:date="2025-01-03T16:20:00Z" w16du:dateUtc="2025-01-03T08:20:00Z"/>
                <w:rFonts w:asciiTheme="majorEastAsia" w:eastAsia="標楷體" w:hAnsiTheme="majorEastAsia" w:cstheme="majorEastAsia"/>
                <w:rPrChange w:id="14080" w:author="瑋婷 徐" w:date="2025-01-04T22:54:00Z" w16du:dateUtc="2025-01-04T14:54:00Z">
                  <w:rPr>
                    <w:ins w:id="14081" w:author="瑋婷 徐" w:date="2025-01-03T16:20:00Z" w16du:dateUtc="2025-01-03T08:20:00Z"/>
                    <w:rFonts w:ascii="Times New Roman" w:eastAsia="Times New Roman" w:hAnsi="Times New Roman" w:cs="Times New Roman"/>
                    <w:sz w:val="20"/>
                    <w:szCs w:val="20"/>
                  </w:rPr>
                </w:rPrChange>
              </w:rPr>
              <w:pPrChange w:id="1408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10EB08C3"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083" w:author="瑋婷 徐" w:date="2025-01-03T16:20:00Z" w16du:dateUtc="2025-01-03T08:20:00Z"/>
                <w:rFonts w:asciiTheme="majorEastAsia" w:eastAsia="標楷體" w:hAnsiTheme="majorEastAsia" w:cstheme="majorEastAsia"/>
                <w:rPrChange w:id="14084" w:author="瑋婷 徐" w:date="2025-01-04T22:54:00Z" w16du:dateUtc="2025-01-04T14:54:00Z">
                  <w:rPr>
                    <w:ins w:id="14085" w:author="瑋婷 徐" w:date="2025-01-03T16:20:00Z" w16du:dateUtc="2025-01-03T08:20:00Z"/>
                    <w:rFonts w:ascii="Times New Roman" w:eastAsia="Times New Roman" w:hAnsi="Times New Roman" w:cs="Times New Roman"/>
                    <w:sz w:val="20"/>
                    <w:szCs w:val="20"/>
                  </w:rPr>
                </w:rPrChange>
              </w:rPr>
              <w:pPrChange w:id="1408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23BBE6E6"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087" w:author="瑋婷 徐" w:date="2025-01-03T16:20:00Z" w16du:dateUtc="2025-01-03T08:20:00Z"/>
                <w:rFonts w:asciiTheme="majorEastAsia" w:eastAsia="標楷體" w:hAnsiTheme="majorEastAsia" w:cstheme="majorEastAsia"/>
                <w:color w:val="000000"/>
                <w:rPrChange w:id="14088" w:author="瑋婷 徐" w:date="2025-01-04T22:54:00Z" w16du:dateUtc="2025-01-04T14:54:00Z">
                  <w:rPr>
                    <w:ins w:id="14089" w:author="瑋婷 徐" w:date="2025-01-03T16:20:00Z" w16du:dateUtc="2025-01-03T08:20:00Z"/>
                    <w:rFonts w:cs="Calibri"/>
                    <w:color w:val="000000"/>
                    <w:sz w:val="22"/>
                  </w:rPr>
                </w:rPrChange>
              </w:rPr>
              <w:pPrChange w:id="1409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091" w:author="瑋婷 徐" w:date="2025-01-03T16:20:00Z" w16du:dateUtc="2025-01-03T08:20:00Z">
              <w:r w:rsidRPr="00912F21">
                <w:rPr>
                  <w:rFonts w:asciiTheme="majorEastAsia" w:eastAsia="標楷體" w:hAnsiTheme="majorEastAsia" w:cstheme="majorEastAsia"/>
                  <w:color w:val="000000"/>
                  <w:rPrChange w:id="14092" w:author="瑋婷 徐" w:date="2025-01-04T22:54:00Z" w16du:dateUtc="2025-01-04T14:54:00Z">
                    <w:rPr>
                      <w:rFonts w:cs="Calibri"/>
                      <w:color w:val="000000"/>
                      <w:sz w:val="22"/>
                    </w:rPr>
                  </w:rPrChange>
                </w:rPr>
                <w:t>*</w:t>
              </w:r>
            </w:ins>
          </w:p>
        </w:tc>
        <w:tc>
          <w:tcPr>
            <w:tcW w:w="158" w:type="pct"/>
            <w:noWrap/>
            <w:hideMark/>
          </w:tcPr>
          <w:p w14:paraId="7A95D906"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093" w:author="瑋婷 徐" w:date="2025-01-03T16:20:00Z" w16du:dateUtc="2025-01-03T08:20:00Z"/>
                <w:rFonts w:asciiTheme="majorEastAsia" w:eastAsia="標楷體" w:hAnsiTheme="majorEastAsia" w:cstheme="majorEastAsia"/>
                <w:color w:val="000000"/>
                <w:rPrChange w:id="14094" w:author="瑋婷 徐" w:date="2025-01-04T22:54:00Z" w16du:dateUtc="2025-01-04T14:54:00Z">
                  <w:rPr>
                    <w:ins w:id="14095" w:author="瑋婷 徐" w:date="2025-01-03T16:20:00Z" w16du:dateUtc="2025-01-03T08:20:00Z"/>
                    <w:rFonts w:cs="Calibri"/>
                    <w:color w:val="000000"/>
                    <w:sz w:val="22"/>
                  </w:rPr>
                </w:rPrChange>
              </w:rPr>
              <w:pPrChange w:id="1409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097" w:author="瑋婷 徐" w:date="2025-01-03T16:20:00Z" w16du:dateUtc="2025-01-03T08:20:00Z">
              <w:r w:rsidRPr="00912F21">
                <w:rPr>
                  <w:rFonts w:asciiTheme="majorEastAsia" w:eastAsia="標楷體" w:hAnsiTheme="majorEastAsia" w:cstheme="majorEastAsia"/>
                  <w:color w:val="000000"/>
                  <w:rPrChange w:id="14098" w:author="瑋婷 徐" w:date="2025-01-04T22:54:00Z" w16du:dateUtc="2025-01-04T14:54:00Z">
                    <w:rPr>
                      <w:rFonts w:cs="Calibri"/>
                      <w:color w:val="000000"/>
                      <w:sz w:val="22"/>
                    </w:rPr>
                  </w:rPrChange>
                </w:rPr>
                <w:t>*</w:t>
              </w:r>
            </w:ins>
          </w:p>
        </w:tc>
        <w:tc>
          <w:tcPr>
            <w:tcW w:w="158" w:type="pct"/>
            <w:noWrap/>
            <w:hideMark/>
          </w:tcPr>
          <w:p w14:paraId="61B3A25B"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099" w:author="瑋婷 徐" w:date="2025-01-03T16:20:00Z" w16du:dateUtc="2025-01-03T08:20:00Z"/>
                <w:rFonts w:asciiTheme="majorEastAsia" w:eastAsia="標楷體" w:hAnsiTheme="majorEastAsia" w:cstheme="majorEastAsia"/>
                <w:color w:val="000000"/>
                <w:rPrChange w:id="14100" w:author="瑋婷 徐" w:date="2025-01-04T22:54:00Z" w16du:dateUtc="2025-01-04T14:54:00Z">
                  <w:rPr>
                    <w:ins w:id="14101" w:author="瑋婷 徐" w:date="2025-01-03T16:20:00Z" w16du:dateUtc="2025-01-03T08:20:00Z"/>
                    <w:rFonts w:cs="Calibri"/>
                    <w:color w:val="000000"/>
                    <w:sz w:val="22"/>
                  </w:rPr>
                </w:rPrChange>
              </w:rPr>
              <w:pPrChange w:id="1410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103" w:author="瑋婷 徐" w:date="2025-01-03T16:20:00Z" w16du:dateUtc="2025-01-03T08:20:00Z">
              <w:r w:rsidRPr="00912F21">
                <w:rPr>
                  <w:rFonts w:asciiTheme="majorEastAsia" w:eastAsia="標楷體" w:hAnsiTheme="majorEastAsia" w:cstheme="majorEastAsia"/>
                  <w:color w:val="000000"/>
                  <w:rPrChange w:id="14104" w:author="瑋婷 徐" w:date="2025-01-04T22:54:00Z" w16du:dateUtc="2025-01-04T14:54:00Z">
                    <w:rPr>
                      <w:rFonts w:cs="Calibri"/>
                      <w:color w:val="000000"/>
                      <w:sz w:val="22"/>
                    </w:rPr>
                  </w:rPrChange>
                </w:rPr>
                <w:t>*</w:t>
              </w:r>
            </w:ins>
          </w:p>
        </w:tc>
        <w:tc>
          <w:tcPr>
            <w:tcW w:w="158" w:type="pct"/>
            <w:noWrap/>
            <w:hideMark/>
          </w:tcPr>
          <w:p w14:paraId="43685B8B"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105" w:author="瑋婷 徐" w:date="2025-01-03T16:20:00Z" w16du:dateUtc="2025-01-03T08:20:00Z"/>
                <w:rFonts w:asciiTheme="majorEastAsia" w:eastAsia="標楷體" w:hAnsiTheme="majorEastAsia" w:cstheme="majorEastAsia"/>
                <w:color w:val="000000"/>
                <w:rPrChange w:id="14106" w:author="瑋婷 徐" w:date="2025-01-04T22:54:00Z" w16du:dateUtc="2025-01-04T14:54:00Z">
                  <w:rPr>
                    <w:ins w:id="14107" w:author="瑋婷 徐" w:date="2025-01-03T16:20:00Z" w16du:dateUtc="2025-01-03T08:20:00Z"/>
                    <w:rFonts w:cs="Calibri"/>
                    <w:color w:val="000000"/>
                    <w:sz w:val="22"/>
                  </w:rPr>
                </w:rPrChange>
              </w:rPr>
              <w:pPrChange w:id="1410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158CBF36"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109" w:author="瑋婷 徐" w:date="2025-01-03T16:20:00Z" w16du:dateUtc="2025-01-03T08:20:00Z"/>
                <w:rFonts w:asciiTheme="majorEastAsia" w:eastAsia="標楷體" w:hAnsiTheme="majorEastAsia" w:cstheme="majorEastAsia"/>
                <w:color w:val="000000"/>
                <w:rPrChange w:id="14110" w:author="瑋婷 徐" w:date="2025-01-04T22:54:00Z" w16du:dateUtc="2025-01-04T14:54:00Z">
                  <w:rPr>
                    <w:ins w:id="14111" w:author="瑋婷 徐" w:date="2025-01-03T16:20:00Z" w16du:dateUtc="2025-01-03T08:20:00Z"/>
                    <w:rFonts w:cs="Calibri"/>
                    <w:color w:val="000000"/>
                    <w:sz w:val="22"/>
                  </w:rPr>
                </w:rPrChange>
              </w:rPr>
              <w:pPrChange w:id="1411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113" w:author="瑋婷 徐" w:date="2025-01-03T16:20:00Z" w16du:dateUtc="2025-01-03T08:20:00Z">
              <w:r w:rsidRPr="00912F21">
                <w:rPr>
                  <w:rFonts w:asciiTheme="majorEastAsia" w:eastAsia="標楷體" w:hAnsiTheme="majorEastAsia" w:cstheme="majorEastAsia"/>
                  <w:color w:val="000000"/>
                  <w:rPrChange w:id="14114" w:author="瑋婷 徐" w:date="2025-01-04T22:54:00Z" w16du:dateUtc="2025-01-04T14:54:00Z">
                    <w:rPr>
                      <w:rFonts w:cs="Calibri"/>
                      <w:color w:val="000000"/>
                      <w:sz w:val="22"/>
                    </w:rPr>
                  </w:rPrChange>
                </w:rPr>
                <w:t>*</w:t>
              </w:r>
            </w:ins>
          </w:p>
        </w:tc>
        <w:tc>
          <w:tcPr>
            <w:tcW w:w="158" w:type="pct"/>
            <w:noWrap/>
            <w:hideMark/>
          </w:tcPr>
          <w:p w14:paraId="53903AAE"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115" w:author="瑋婷 徐" w:date="2025-01-03T16:20:00Z" w16du:dateUtc="2025-01-03T08:20:00Z"/>
                <w:rFonts w:asciiTheme="majorEastAsia" w:eastAsia="標楷體" w:hAnsiTheme="majorEastAsia" w:cstheme="majorEastAsia"/>
                <w:color w:val="000000"/>
                <w:rPrChange w:id="14116" w:author="瑋婷 徐" w:date="2025-01-04T22:54:00Z" w16du:dateUtc="2025-01-04T14:54:00Z">
                  <w:rPr>
                    <w:ins w:id="14117" w:author="瑋婷 徐" w:date="2025-01-03T16:20:00Z" w16du:dateUtc="2025-01-03T08:20:00Z"/>
                    <w:rFonts w:cs="Calibri"/>
                    <w:color w:val="000000"/>
                    <w:sz w:val="22"/>
                  </w:rPr>
                </w:rPrChange>
              </w:rPr>
              <w:pPrChange w:id="141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119" w:author="瑋婷 徐" w:date="2025-01-03T16:20:00Z" w16du:dateUtc="2025-01-03T08:20:00Z">
              <w:r w:rsidRPr="00912F21">
                <w:rPr>
                  <w:rFonts w:asciiTheme="majorEastAsia" w:eastAsia="標楷體" w:hAnsiTheme="majorEastAsia" w:cstheme="majorEastAsia"/>
                  <w:color w:val="000000"/>
                  <w:rPrChange w:id="14120" w:author="瑋婷 徐" w:date="2025-01-04T22:54:00Z" w16du:dateUtc="2025-01-04T14:54:00Z">
                    <w:rPr>
                      <w:rFonts w:cs="Calibri"/>
                      <w:color w:val="000000"/>
                      <w:sz w:val="22"/>
                    </w:rPr>
                  </w:rPrChange>
                </w:rPr>
                <w:t>*</w:t>
              </w:r>
            </w:ins>
          </w:p>
        </w:tc>
      </w:tr>
      <w:tr w:rsidR="00313CC9" w:rsidRPr="00912F21" w14:paraId="2677A508" w14:textId="77777777" w:rsidTr="00313CC9">
        <w:trPr>
          <w:trHeight w:val="300"/>
          <w:ins w:id="14121"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1E2DF35A" w14:textId="77777777" w:rsidR="00DA433E" w:rsidRPr="00912F21" w:rsidRDefault="00DA433E">
            <w:pPr>
              <w:spacing w:line="360" w:lineRule="auto"/>
              <w:jc w:val="both"/>
              <w:rPr>
                <w:ins w:id="14122" w:author="瑋婷 徐" w:date="2025-01-03T16:20:00Z" w16du:dateUtc="2025-01-03T08:20:00Z"/>
                <w:rFonts w:asciiTheme="majorEastAsia" w:eastAsia="標楷體" w:hAnsiTheme="majorEastAsia" w:cstheme="majorEastAsia"/>
                <w:b w:val="0"/>
                <w:bCs w:val="0"/>
                <w:color w:val="000000"/>
                <w:rPrChange w:id="14123" w:author="瑋婷 徐" w:date="2025-01-04T22:54:00Z" w16du:dateUtc="2025-01-04T14:54:00Z">
                  <w:rPr>
                    <w:ins w:id="14124" w:author="瑋婷 徐" w:date="2025-01-03T16:20:00Z" w16du:dateUtc="2025-01-03T08:20:00Z"/>
                    <w:rFonts w:cs="Calibri"/>
                    <w:color w:val="000000"/>
                    <w:sz w:val="22"/>
                  </w:rPr>
                </w:rPrChange>
              </w:rPr>
              <w:pPrChange w:id="14125" w:author="瑋婷 徐" w:date="2025-01-03T16:21:00Z" w16du:dateUtc="2025-01-03T08:21:00Z">
                <w:pPr/>
              </w:pPrChange>
            </w:pPr>
            <w:ins w:id="14126" w:author="瑋婷 徐" w:date="2025-01-03T16:20:00Z" w16du:dateUtc="2025-01-03T08:20:00Z">
              <w:r w:rsidRPr="00912F21">
                <w:rPr>
                  <w:rFonts w:asciiTheme="majorEastAsia" w:eastAsia="標楷體" w:hAnsiTheme="majorEastAsia" w:cstheme="majorEastAsia"/>
                  <w:b w:val="0"/>
                  <w:bCs w:val="0"/>
                  <w:color w:val="000000"/>
                  <w:rPrChange w:id="14127" w:author="瑋婷 徐" w:date="2025-01-04T22:54:00Z" w16du:dateUtc="2025-01-04T14:54:00Z">
                    <w:rPr>
                      <w:rFonts w:cs="Calibri"/>
                      <w:color w:val="000000"/>
                      <w:sz w:val="22"/>
                    </w:rPr>
                  </w:rPrChange>
                </w:rPr>
                <w:t>黃胸青鶲</w:t>
              </w:r>
              <w:r w:rsidRPr="00912F21">
                <w:rPr>
                  <w:rFonts w:asciiTheme="majorEastAsia" w:eastAsia="標楷體" w:hAnsiTheme="majorEastAsia" w:cstheme="majorEastAsia"/>
                  <w:b w:val="0"/>
                  <w:bCs w:val="0"/>
                  <w:color w:val="000000"/>
                  <w:rPrChange w:id="14128" w:author="瑋婷 徐" w:date="2025-01-04T22:54:00Z" w16du:dateUtc="2025-01-04T14:54:00Z">
                    <w:rPr>
                      <w:rFonts w:cs="Calibri"/>
                      <w:color w:val="000000"/>
                      <w:sz w:val="22"/>
                    </w:rPr>
                  </w:rPrChange>
                </w:rPr>
                <w:t xml:space="preserve"> </w:t>
              </w:r>
              <w:r w:rsidRPr="00912F21">
                <w:rPr>
                  <w:rFonts w:asciiTheme="majorEastAsia" w:eastAsia="標楷體" w:hAnsiTheme="majorEastAsia" w:cstheme="majorEastAsia"/>
                  <w:b w:val="0"/>
                  <w:bCs w:val="0"/>
                  <w:color w:val="000000"/>
                  <w:rPrChange w:id="14129" w:author="瑋婷 徐" w:date="2025-01-04T22:54:00Z" w16du:dateUtc="2025-01-04T14:54:00Z">
                    <w:rPr>
                      <w:color w:val="000000"/>
                      <w:sz w:val="22"/>
                    </w:rPr>
                  </w:rPrChange>
                </w:rPr>
                <w:t>※</w:t>
              </w:r>
              <w:r w:rsidRPr="00912F21">
                <w:rPr>
                  <w:rFonts w:asciiTheme="majorEastAsia" w:eastAsia="標楷體" w:hAnsiTheme="majorEastAsia" w:cstheme="majorEastAsia"/>
                  <w:b w:val="0"/>
                  <w:bCs w:val="0"/>
                  <w:color w:val="000000"/>
                  <w:rPrChange w:id="14130" w:author="瑋婷 徐" w:date="2025-01-04T22:54:00Z" w16du:dateUtc="2025-01-04T14:54:00Z">
                    <w:rPr>
                      <w:rFonts w:cs="Calibri"/>
                      <w:color w:val="000000"/>
                      <w:sz w:val="22"/>
                    </w:rPr>
                  </w:rPrChange>
                </w:rPr>
                <w:t xml:space="preserve"> </w:t>
              </w:r>
            </w:ins>
          </w:p>
        </w:tc>
        <w:tc>
          <w:tcPr>
            <w:tcW w:w="939" w:type="pct"/>
            <w:hideMark/>
          </w:tcPr>
          <w:p w14:paraId="63DD8422"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31" w:author="瑋婷 徐" w:date="2025-01-03T16:20:00Z" w16du:dateUtc="2025-01-03T08:20:00Z"/>
                <w:rFonts w:asciiTheme="majorEastAsia" w:eastAsia="標楷體" w:hAnsiTheme="majorEastAsia" w:cstheme="majorEastAsia"/>
                <w:i/>
                <w:iCs/>
                <w:color w:val="000000"/>
                <w:rPrChange w:id="14132" w:author="瑋婷 徐" w:date="2025-01-04T22:54:00Z" w16du:dateUtc="2025-01-04T14:54:00Z">
                  <w:rPr>
                    <w:ins w:id="14133" w:author="瑋婷 徐" w:date="2025-01-03T16:20:00Z" w16du:dateUtc="2025-01-03T08:20:00Z"/>
                    <w:rFonts w:cs="Calibri"/>
                    <w:i/>
                    <w:iCs/>
                    <w:color w:val="000000"/>
                    <w:sz w:val="22"/>
                  </w:rPr>
                </w:rPrChange>
              </w:rPr>
              <w:pPrChange w:id="1413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135" w:author="瑋婷 徐" w:date="2025-01-03T16:20:00Z" w16du:dateUtc="2025-01-03T08:20:00Z">
              <w:r w:rsidRPr="00912F21">
                <w:rPr>
                  <w:rFonts w:asciiTheme="majorEastAsia" w:eastAsia="標楷體" w:hAnsiTheme="majorEastAsia" w:cstheme="majorEastAsia"/>
                  <w:i/>
                  <w:iCs/>
                  <w:color w:val="000000"/>
                  <w:rPrChange w:id="14136" w:author="瑋婷 徐" w:date="2025-01-04T22:54:00Z" w16du:dateUtc="2025-01-04T14:54:00Z">
                    <w:rPr>
                      <w:rFonts w:cs="Calibri"/>
                      <w:i/>
                      <w:iCs/>
                      <w:color w:val="000000"/>
                      <w:sz w:val="22"/>
                    </w:rPr>
                  </w:rPrChange>
                </w:rPr>
                <w:t>Ficedula hyperythra</w:t>
              </w:r>
            </w:ins>
          </w:p>
        </w:tc>
        <w:tc>
          <w:tcPr>
            <w:tcW w:w="158" w:type="pct"/>
            <w:noWrap/>
            <w:hideMark/>
          </w:tcPr>
          <w:p w14:paraId="4422EE48"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37" w:author="瑋婷 徐" w:date="2025-01-03T16:20:00Z" w16du:dateUtc="2025-01-03T08:20:00Z"/>
                <w:rFonts w:asciiTheme="majorEastAsia" w:eastAsia="標楷體" w:hAnsiTheme="majorEastAsia" w:cstheme="majorEastAsia"/>
                <w:i/>
                <w:iCs/>
                <w:color w:val="000000"/>
                <w:rPrChange w:id="14138" w:author="瑋婷 徐" w:date="2025-01-04T22:54:00Z" w16du:dateUtc="2025-01-04T14:54:00Z">
                  <w:rPr>
                    <w:ins w:id="14139" w:author="瑋婷 徐" w:date="2025-01-03T16:20:00Z" w16du:dateUtc="2025-01-03T08:20:00Z"/>
                    <w:rFonts w:cs="Calibri"/>
                    <w:i/>
                    <w:iCs/>
                    <w:color w:val="000000"/>
                    <w:sz w:val="22"/>
                  </w:rPr>
                </w:rPrChange>
              </w:rPr>
              <w:pPrChange w:id="141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B1C2982"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41" w:author="瑋婷 徐" w:date="2025-01-03T16:20:00Z" w16du:dateUtc="2025-01-03T08:20:00Z"/>
                <w:rFonts w:asciiTheme="majorEastAsia" w:eastAsia="標楷體" w:hAnsiTheme="majorEastAsia" w:cstheme="majorEastAsia"/>
                <w:rPrChange w:id="14142" w:author="瑋婷 徐" w:date="2025-01-04T22:54:00Z" w16du:dateUtc="2025-01-04T14:54:00Z">
                  <w:rPr>
                    <w:ins w:id="14143" w:author="瑋婷 徐" w:date="2025-01-03T16:20:00Z" w16du:dateUtc="2025-01-03T08:20:00Z"/>
                    <w:rFonts w:ascii="Times New Roman" w:eastAsia="Times New Roman" w:hAnsi="Times New Roman" w:cs="Times New Roman"/>
                    <w:sz w:val="20"/>
                    <w:szCs w:val="20"/>
                  </w:rPr>
                </w:rPrChange>
              </w:rPr>
              <w:pPrChange w:id="141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271228A"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45" w:author="瑋婷 徐" w:date="2025-01-03T16:20:00Z" w16du:dateUtc="2025-01-03T08:20:00Z"/>
                <w:rFonts w:asciiTheme="majorEastAsia" w:eastAsia="標楷體" w:hAnsiTheme="majorEastAsia" w:cstheme="majorEastAsia"/>
                <w:rPrChange w:id="14146" w:author="瑋婷 徐" w:date="2025-01-04T22:54:00Z" w16du:dateUtc="2025-01-04T14:54:00Z">
                  <w:rPr>
                    <w:ins w:id="14147" w:author="瑋婷 徐" w:date="2025-01-03T16:20:00Z" w16du:dateUtc="2025-01-03T08:20:00Z"/>
                    <w:rFonts w:ascii="Times New Roman" w:eastAsia="Times New Roman" w:hAnsi="Times New Roman" w:cs="Times New Roman"/>
                    <w:sz w:val="20"/>
                    <w:szCs w:val="20"/>
                  </w:rPr>
                </w:rPrChange>
              </w:rPr>
              <w:pPrChange w:id="1414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946D874"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49" w:author="瑋婷 徐" w:date="2025-01-03T16:20:00Z" w16du:dateUtc="2025-01-03T08:20:00Z"/>
                <w:rFonts w:asciiTheme="majorEastAsia" w:eastAsia="標楷體" w:hAnsiTheme="majorEastAsia" w:cstheme="majorEastAsia"/>
                <w:rPrChange w:id="14150" w:author="瑋婷 徐" w:date="2025-01-04T22:54:00Z" w16du:dateUtc="2025-01-04T14:54:00Z">
                  <w:rPr>
                    <w:ins w:id="14151" w:author="瑋婷 徐" w:date="2025-01-03T16:20:00Z" w16du:dateUtc="2025-01-03T08:20:00Z"/>
                    <w:rFonts w:ascii="Times New Roman" w:eastAsia="Times New Roman" w:hAnsi="Times New Roman" w:cs="Times New Roman"/>
                    <w:sz w:val="20"/>
                    <w:szCs w:val="20"/>
                  </w:rPr>
                </w:rPrChange>
              </w:rPr>
              <w:pPrChange w:id="141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DEACF8E"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53" w:author="瑋婷 徐" w:date="2025-01-03T16:20:00Z" w16du:dateUtc="2025-01-03T08:20:00Z"/>
                <w:rFonts w:asciiTheme="majorEastAsia" w:eastAsia="標楷體" w:hAnsiTheme="majorEastAsia" w:cstheme="majorEastAsia"/>
                <w:rPrChange w:id="14154" w:author="瑋婷 徐" w:date="2025-01-04T22:54:00Z" w16du:dateUtc="2025-01-04T14:54:00Z">
                  <w:rPr>
                    <w:ins w:id="14155" w:author="瑋婷 徐" w:date="2025-01-03T16:20:00Z" w16du:dateUtc="2025-01-03T08:20:00Z"/>
                    <w:rFonts w:ascii="Times New Roman" w:eastAsia="Times New Roman" w:hAnsi="Times New Roman" w:cs="Times New Roman"/>
                    <w:sz w:val="20"/>
                    <w:szCs w:val="20"/>
                  </w:rPr>
                </w:rPrChange>
              </w:rPr>
              <w:pPrChange w:id="1415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noWrap/>
            <w:hideMark/>
          </w:tcPr>
          <w:p w14:paraId="04294644"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57" w:author="瑋婷 徐" w:date="2025-01-03T16:20:00Z" w16du:dateUtc="2025-01-03T08:20:00Z"/>
                <w:rFonts w:asciiTheme="majorEastAsia" w:eastAsia="標楷體" w:hAnsiTheme="majorEastAsia" w:cstheme="majorEastAsia"/>
                <w:rPrChange w:id="14158" w:author="瑋婷 徐" w:date="2025-01-04T22:54:00Z" w16du:dateUtc="2025-01-04T14:54:00Z">
                  <w:rPr>
                    <w:ins w:id="14159" w:author="瑋婷 徐" w:date="2025-01-03T16:20:00Z" w16du:dateUtc="2025-01-03T08:20:00Z"/>
                    <w:rFonts w:ascii="Times New Roman" w:eastAsia="Times New Roman" w:hAnsi="Times New Roman" w:cs="Times New Roman"/>
                    <w:sz w:val="20"/>
                    <w:szCs w:val="20"/>
                  </w:rPr>
                </w:rPrChange>
              </w:rPr>
              <w:pPrChange w:id="1416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tcPr>
          <w:p w14:paraId="0D071BA0" w14:textId="77777777" w:rsidR="00DA433E" w:rsidRPr="00912F21"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4161" w:author="瑋婷 徐" w:date="2025-01-03T16:33:00Z" w16du:dateUtc="2025-01-03T08:33:00Z"/>
                <w:rFonts w:asciiTheme="majorEastAsia" w:eastAsia="標楷體" w:hAnsiTheme="majorEastAsia" w:cstheme="majorEastAsia"/>
              </w:rPr>
            </w:pPr>
          </w:p>
        </w:tc>
        <w:tc>
          <w:tcPr>
            <w:tcW w:w="158" w:type="pct"/>
            <w:noWrap/>
            <w:hideMark/>
          </w:tcPr>
          <w:p w14:paraId="3E7963B6" w14:textId="34005D46"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62" w:author="瑋婷 徐" w:date="2025-01-03T16:20:00Z" w16du:dateUtc="2025-01-03T08:20:00Z"/>
                <w:rFonts w:asciiTheme="majorEastAsia" w:eastAsia="標楷體" w:hAnsiTheme="majorEastAsia" w:cstheme="majorEastAsia"/>
                <w:rPrChange w:id="14163" w:author="瑋婷 徐" w:date="2025-01-04T22:54:00Z" w16du:dateUtc="2025-01-04T14:54:00Z">
                  <w:rPr>
                    <w:ins w:id="14164" w:author="瑋婷 徐" w:date="2025-01-03T16:20:00Z" w16du:dateUtc="2025-01-03T08:20:00Z"/>
                    <w:rFonts w:ascii="Times New Roman" w:eastAsia="Times New Roman" w:hAnsi="Times New Roman" w:cs="Times New Roman"/>
                    <w:sz w:val="20"/>
                    <w:szCs w:val="20"/>
                  </w:rPr>
                </w:rPrChange>
              </w:rPr>
              <w:pPrChange w:id="141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1F3221F"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66" w:author="瑋婷 徐" w:date="2025-01-03T16:20:00Z" w16du:dateUtc="2025-01-03T08:20:00Z"/>
                <w:rFonts w:asciiTheme="majorEastAsia" w:eastAsia="標楷體" w:hAnsiTheme="majorEastAsia" w:cstheme="majorEastAsia"/>
                <w:rPrChange w:id="14167" w:author="瑋婷 徐" w:date="2025-01-04T22:54:00Z" w16du:dateUtc="2025-01-04T14:54:00Z">
                  <w:rPr>
                    <w:ins w:id="14168" w:author="瑋婷 徐" w:date="2025-01-03T16:20:00Z" w16du:dateUtc="2025-01-03T08:20:00Z"/>
                    <w:rFonts w:ascii="Times New Roman" w:eastAsia="Times New Roman" w:hAnsi="Times New Roman" w:cs="Times New Roman"/>
                    <w:sz w:val="20"/>
                    <w:szCs w:val="20"/>
                  </w:rPr>
                </w:rPrChange>
              </w:rPr>
              <w:pPrChange w:id="1416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7770D367"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70" w:author="瑋婷 徐" w:date="2025-01-03T16:20:00Z" w16du:dateUtc="2025-01-03T08:20:00Z"/>
                <w:rFonts w:asciiTheme="majorEastAsia" w:eastAsia="標楷體" w:hAnsiTheme="majorEastAsia" w:cstheme="majorEastAsia"/>
                <w:rPrChange w:id="14171" w:author="瑋婷 徐" w:date="2025-01-04T22:54:00Z" w16du:dateUtc="2025-01-04T14:54:00Z">
                  <w:rPr>
                    <w:ins w:id="14172" w:author="瑋婷 徐" w:date="2025-01-03T16:20:00Z" w16du:dateUtc="2025-01-03T08:20:00Z"/>
                    <w:rFonts w:ascii="Times New Roman" w:eastAsia="Times New Roman" w:hAnsi="Times New Roman" w:cs="Times New Roman"/>
                    <w:sz w:val="20"/>
                    <w:szCs w:val="20"/>
                  </w:rPr>
                </w:rPrChange>
              </w:rPr>
              <w:pPrChange w:id="141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3E6B15F2"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74" w:author="瑋婷 徐" w:date="2025-01-03T16:20:00Z" w16du:dateUtc="2025-01-03T08:20:00Z"/>
                <w:rFonts w:asciiTheme="majorEastAsia" w:eastAsia="標楷體" w:hAnsiTheme="majorEastAsia" w:cstheme="majorEastAsia"/>
                <w:rPrChange w:id="14175" w:author="瑋婷 徐" w:date="2025-01-04T22:54:00Z" w16du:dateUtc="2025-01-04T14:54:00Z">
                  <w:rPr>
                    <w:ins w:id="14176" w:author="瑋婷 徐" w:date="2025-01-03T16:20:00Z" w16du:dateUtc="2025-01-03T08:20:00Z"/>
                    <w:rFonts w:ascii="Times New Roman" w:eastAsia="Times New Roman" w:hAnsi="Times New Roman" w:cs="Times New Roman"/>
                    <w:sz w:val="20"/>
                    <w:szCs w:val="20"/>
                  </w:rPr>
                </w:rPrChange>
              </w:rPr>
              <w:pPrChange w:id="141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tcPr>
          <w:p w14:paraId="069CFCB3" w14:textId="77777777" w:rsidR="00DA433E" w:rsidRPr="00912F21"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4178" w:author="瑋婷 徐" w:date="2025-01-03T16:33:00Z" w16du:dateUtc="2025-01-03T08:33:00Z"/>
                <w:rFonts w:asciiTheme="majorEastAsia" w:eastAsia="標楷體" w:hAnsiTheme="majorEastAsia" w:cstheme="majorEastAsia"/>
              </w:rPr>
            </w:pPr>
          </w:p>
        </w:tc>
        <w:tc>
          <w:tcPr>
            <w:tcW w:w="158" w:type="pct"/>
            <w:noWrap/>
            <w:hideMark/>
          </w:tcPr>
          <w:p w14:paraId="2D35C4C0" w14:textId="78C05C2C"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79" w:author="瑋婷 徐" w:date="2025-01-03T16:20:00Z" w16du:dateUtc="2025-01-03T08:20:00Z"/>
                <w:rFonts w:asciiTheme="majorEastAsia" w:eastAsia="標楷體" w:hAnsiTheme="majorEastAsia" w:cstheme="majorEastAsia"/>
                <w:rPrChange w:id="14180" w:author="瑋婷 徐" w:date="2025-01-04T22:54:00Z" w16du:dateUtc="2025-01-04T14:54:00Z">
                  <w:rPr>
                    <w:ins w:id="14181" w:author="瑋婷 徐" w:date="2025-01-03T16:20:00Z" w16du:dateUtc="2025-01-03T08:20:00Z"/>
                    <w:rFonts w:ascii="Times New Roman" w:eastAsia="Times New Roman" w:hAnsi="Times New Roman" w:cs="Times New Roman"/>
                    <w:sz w:val="20"/>
                    <w:szCs w:val="20"/>
                  </w:rPr>
                </w:rPrChange>
              </w:rPr>
              <w:pPrChange w:id="1418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2C9B971"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83" w:author="瑋婷 徐" w:date="2025-01-03T16:20:00Z" w16du:dateUtc="2025-01-03T08:20:00Z"/>
                <w:rFonts w:asciiTheme="majorEastAsia" w:eastAsia="標楷體" w:hAnsiTheme="majorEastAsia" w:cstheme="majorEastAsia"/>
                <w:rPrChange w:id="14184" w:author="瑋婷 徐" w:date="2025-01-04T22:54:00Z" w16du:dateUtc="2025-01-04T14:54:00Z">
                  <w:rPr>
                    <w:ins w:id="14185" w:author="瑋婷 徐" w:date="2025-01-03T16:20:00Z" w16du:dateUtc="2025-01-03T08:20:00Z"/>
                    <w:rFonts w:ascii="Times New Roman" w:eastAsia="Times New Roman" w:hAnsi="Times New Roman" w:cs="Times New Roman"/>
                    <w:sz w:val="20"/>
                    <w:szCs w:val="20"/>
                  </w:rPr>
                </w:rPrChange>
              </w:rPr>
              <w:pPrChange w:id="1418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FDBE6AA"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87" w:author="瑋婷 徐" w:date="2025-01-03T16:20:00Z" w16du:dateUtc="2025-01-03T08:20:00Z"/>
                <w:rFonts w:asciiTheme="majorEastAsia" w:eastAsia="標楷體" w:hAnsiTheme="majorEastAsia" w:cstheme="majorEastAsia"/>
                <w:rPrChange w:id="14188" w:author="瑋婷 徐" w:date="2025-01-04T22:54:00Z" w16du:dateUtc="2025-01-04T14:54:00Z">
                  <w:rPr>
                    <w:ins w:id="14189" w:author="瑋婷 徐" w:date="2025-01-03T16:20:00Z" w16du:dateUtc="2025-01-03T08:20:00Z"/>
                    <w:rFonts w:ascii="Times New Roman" w:eastAsia="Times New Roman" w:hAnsi="Times New Roman" w:cs="Times New Roman"/>
                    <w:sz w:val="20"/>
                    <w:szCs w:val="20"/>
                  </w:rPr>
                </w:rPrChange>
              </w:rPr>
              <w:pPrChange w:id="1419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22CCD99"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91" w:author="瑋婷 徐" w:date="2025-01-03T16:20:00Z" w16du:dateUtc="2025-01-03T08:20:00Z"/>
                <w:rFonts w:asciiTheme="majorEastAsia" w:eastAsia="標楷體" w:hAnsiTheme="majorEastAsia" w:cstheme="majorEastAsia"/>
                <w:color w:val="000000"/>
                <w:rPrChange w:id="14192" w:author="瑋婷 徐" w:date="2025-01-04T22:54:00Z" w16du:dateUtc="2025-01-04T14:54:00Z">
                  <w:rPr>
                    <w:ins w:id="14193" w:author="瑋婷 徐" w:date="2025-01-03T16:20:00Z" w16du:dateUtc="2025-01-03T08:20:00Z"/>
                    <w:rFonts w:cs="Calibri"/>
                    <w:color w:val="000000"/>
                    <w:sz w:val="22"/>
                  </w:rPr>
                </w:rPrChange>
              </w:rPr>
              <w:pPrChange w:id="1419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195" w:author="瑋婷 徐" w:date="2025-01-03T16:20:00Z" w16du:dateUtc="2025-01-03T08:20:00Z">
              <w:r w:rsidRPr="00912F21">
                <w:rPr>
                  <w:rFonts w:asciiTheme="majorEastAsia" w:eastAsia="標楷體" w:hAnsiTheme="majorEastAsia" w:cstheme="majorEastAsia"/>
                  <w:color w:val="000000"/>
                  <w:rPrChange w:id="14196" w:author="瑋婷 徐" w:date="2025-01-04T22:54:00Z" w16du:dateUtc="2025-01-04T14:54:00Z">
                    <w:rPr>
                      <w:rFonts w:cs="Calibri"/>
                      <w:color w:val="000000"/>
                      <w:sz w:val="22"/>
                    </w:rPr>
                  </w:rPrChange>
                </w:rPr>
                <w:t>*</w:t>
              </w:r>
            </w:ins>
          </w:p>
        </w:tc>
        <w:tc>
          <w:tcPr>
            <w:tcW w:w="158" w:type="pct"/>
            <w:noWrap/>
            <w:hideMark/>
          </w:tcPr>
          <w:p w14:paraId="0BD815CA"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197" w:author="瑋婷 徐" w:date="2025-01-03T16:20:00Z" w16du:dateUtc="2025-01-03T08:20:00Z"/>
                <w:rFonts w:asciiTheme="majorEastAsia" w:eastAsia="標楷體" w:hAnsiTheme="majorEastAsia" w:cstheme="majorEastAsia"/>
                <w:color w:val="000000"/>
                <w:rPrChange w:id="14198" w:author="瑋婷 徐" w:date="2025-01-04T22:54:00Z" w16du:dateUtc="2025-01-04T14:54:00Z">
                  <w:rPr>
                    <w:ins w:id="14199" w:author="瑋婷 徐" w:date="2025-01-03T16:20:00Z" w16du:dateUtc="2025-01-03T08:20:00Z"/>
                    <w:rFonts w:cs="Calibri"/>
                    <w:color w:val="000000"/>
                    <w:sz w:val="22"/>
                  </w:rPr>
                </w:rPrChange>
              </w:rPr>
              <w:pPrChange w:id="1420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201" w:author="瑋婷 徐" w:date="2025-01-03T16:20:00Z" w16du:dateUtc="2025-01-03T08:20:00Z">
              <w:r w:rsidRPr="00912F21">
                <w:rPr>
                  <w:rFonts w:asciiTheme="majorEastAsia" w:eastAsia="標楷體" w:hAnsiTheme="majorEastAsia" w:cstheme="majorEastAsia"/>
                  <w:color w:val="000000"/>
                  <w:rPrChange w:id="14202" w:author="瑋婷 徐" w:date="2025-01-04T22:54:00Z" w16du:dateUtc="2025-01-04T14:54:00Z">
                    <w:rPr>
                      <w:rFonts w:cs="Calibri"/>
                      <w:color w:val="000000"/>
                      <w:sz w:val="22"/>
                    </w:rPr>
                  </w:rPrChange>
                </w:rPr>
                <w:t>*</w:t>
              </w:r>
            </w:ins>
          </w:p>
        </w:tc>
        <w:tc>
          <w:tcPr>
            <w:tcW w:w="158" w:type="pct"/>
            <w:noWrap/>
            <w:hideMark/>
          </w:tcPr>
          <w:p w14:paraId="7BC8AA7E"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203" w:author="瑋婷 徐" w:date="2025-01-03T16:20:00Z" w16du:dateUtc="2025-01-03T08:20:00Z"/>
                <w:rFonts w:asciiTheme="majorEastAsia" w:eastAsia="標楷體" w:hAnsiTheme="majorEastAsia" w:cstheme="majorEastAsia"/>
                <w:color w:val="000000"/>
                <w:rPrChange w:id="14204" w:author="瑋婷 徐" w:date="2025-01-04T22:54:00Z" w16du:dateUtc="2025-01-04T14:54:00Z">
                  <w:rPr>
                    <w:ins w:id="14205" w:author="瑋婷 徐" w:date="2025-01-03T16:20:00Z" w16du:dateUtc="2025-01-03T08:20:00Z"/>
                    <w:rFonts w:cs="Calibri"/>
                    <w:color w:val="000000"/>
                    <w:sz w:val="22"/>
                  </w:rPr>
                </w:rPrChange>
              </w:rPr>
              <w:pPrChange w:id="1420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C4198E0"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207" w:author="瑋婷 徐" w:date="2025-01-03T16:20:00Z" w16du:dateUtc="2025-01-03T08:20:00Z"/>
                <w:rFonts w:asciiTheme="majorEastAsia" w:eastAsia="標楷體" w:hAnsiTheme="majorEastAsia" w:cstheme="majorEastAsia"/>
                <w:rPrChange w:id="14208" w:author="瑋婷 徐" w:date="2025-01-04T22:54:00Z" w16du:dateUtc="2025-01-04T14:54:00Z">
                  <w:rPr>
                    <w:ins w:id="14209" w:author="瑋婷 徐" w:date="2025-01-03T16:20:00Z" w16du:dateUtc="2025-01-03T08:20:00Z"/>
                    <w:rFonts w:ascii="Times New Roman" w:eastAsia="Times New Roman" w:hAnsi="Times New Roman" w:cs="Times New Roman"/>
                    <w:sz w:val="20"/>
                    <w:szCs w:val="20"/>
                  </w:rPr>
                </w:rPrChange>
              </w:rPr>
              <w:pPrChange w:id="1421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B92B6B2"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211" w:author="瑋婷 徐" w:date="2025-01-03T16:20:00Z" w16du:dateUtc="2025-01-03T08:20:00Z"/>
                <w:rFonts w:asciiTheme="majorEastAsia" w:eastAsia="標楷體" w:hAnsiTheme="majorEastAsia" w:cstheme="majorEastAsia"/>
                <w:color w:val="000000"/>
                <w:rPrChange w:id="14212" w:author="瑋婷 徐" w:date="2025-01-04T22:54:00Z" w16du:dateUtc="2025-01-04T14:54:00Z">
                  <w:rPr>
                    <w:ins w:id="14213" w:author="瑋婷 徐" w:date="2025-01-03T16:20:00Z" w16du:dateUtc="2025-01-03T08:20:00Z"/>
                    <w:rFonts w:cs="Calibri"/>
                    <w:color w:val="000000"/>
                    <w:sz w:val="22"/>
                  </w:rPr>
                </w:rPrChange>
              </w:rPr>
              <w:pPrChange w:id="1421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215" w:author="瑋婷 徐" w:date="2025-01-03T16:20:00Z" w16du:dateUtc="2025-01-03T08:20:00Z">
              <w:r w:rsidRPr="00912F21">
                <w:rPr>
                  <w:rFonts w:asciiTheme="majorEastAsia" w:eastAsia="標楷體" w:hAnsiTheme="majorEastAsia" w:cstheme="majorEastAsia"/>
                  <w:color w:val="000000"/>
                  <w:rPrChange w:id="14216" w:author="瑋婷 徐" w:date="2025-01-04T22:54:00Z" w16du:dateUtc="2025-01-04T14:54:00Z">
                    <w:rPr>
                      <w:rFonts w:cs="Calibri"/>
                      <w:color w:val="000000"/>
                      <w:sz w:val="22"/>
                    </w:rPr>
                  </w:rPrChange>
                </w:rPr>
                <w:t>*</w:t>
              </w:r>
            </w:ins>
          </w:p>
        </w:tc>
      </w:tr>
      <w:tr w:rsidR="00720C7A" w:rsidRPr="00912F21" w14:paraId="59F18B52" w14:textId="77777777" w:rsidTr="00313CC9">
        <w:trPr>
          <w:cnfStyle w:val="000000100000" w:firstRow="0" w:lastRow="0" w:firstColumn="0" w:lastColumn="0" w:oddVBand="0" w:evenVBand="0" w:oddHBand="1" w:evenHBand="0" w:firstRowFirstColumn="0" w:firstRowLastColumn="0" w:lastRowFirstColumn="0" w:lastRowLastColumn="0"/>
          <w:trHeight w:val="300"/>
          <w:ins w:id="14217"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5702D9A1" w14:textId="77777777" w:rsidR="00DA433E" w:rsidRPr="00912F21" w:rsidRDefault="00DA433E">
            <w:pPr>
              <w:spacing w:line="360" w:lineRule="auto"/>
              <w:jc w:val="both"/>
              <w:rPr>
                <w:ins w:id="14218" w:author="瑋婷 徐" w:date="2025-01-03T16:20:00Z" w16du:dateUtc="2025-01-03T08:20:00Z"/>
                <w:rFonts w:asciiTheme="majorEastAsia" w:eastAsia="標楷體" w:hAnsiTheme="majorEastAsia" w:cstheme="majorEastAsia"/>
                <w:b w:val="0"/>
                <w:bCs w:val="0"/>
                <w:color w:val="000000"/>
                <w:rPrChange w:id="14219" w:author="瑋婷 徐" w:date="2025-01-04T22:54:00Z" w16du:dateUtc="2025-01-04T14:54:00Z">
                  <w:rPr>
                    <w:ins w:id="14220" w:author="瑋婷 徐" w:date="2025-01-03T16:20:00Z" w16du:dateUtc="2025-01-03T08:20:00Z"/>
                    <w:rFonts w:cs="Calibri"/>
                    <w:color w:val="000000"/>
                    <w:sz w:val="22"/>
                  </w:rPr>
                </w:rPrChange>
              </w:rPr>
              <w:pPrChange w:id="14221" w:author="瑋婷 徐" w:date="2025-01-03T16:21:00Z" w16du:dateUtc="2025-01-03T08:21:00Z">
                <w:pPr/>
              </w:pPrChange>
            </w:pPr>
            <w:ins w:id="14222" w:author="瑋婷 徐" w:date="2025-01-03T16:20:00Z" w16du:dateUtc="2025-01-03T08:20:00Z">
              <w:r w:rsidRPr="00912F21">
                <w:rPr>
                  <w:rFonts w:asciiTheme="majorEastAsia" w:eastAsia="標楷體" w:hAnsiTheme="majorEastAsia" w:cstheme="majorEastAsia"/>
                  <w:b w:val="0"/>
                  <w:bCs w:val="0"/>
                  <w:color w:val="000000"/>
                  <w:rPrChange w:id="14223" w:author="瑋婷 徐" w:date="2025-01-04T22:54:00Z" w16du:dateUtc="2025-01-04T14:54:00Z">
                    <w:rPr>
                      <w:rFonts w:cs="Calibri"/>
                      <w:color w:val="000000"/>
                      <w:sz w:val="22"/>
                    </w:rPr>
                  </w:rPrChange>
                </w:rPr>
                <w:t>鉛色水鶇</w:t>
              </w:r>
              <w:r w:rsidRPr="00912F21">
                <w:rPr>
                  <w:rFonts w:asciiTheme="majorEastAsia" w:eastAsia="標楷體" w:hAnsiTheme="majorEastAsia" w:cstheme="majorEastAsia"/>
                  <w:b w:val="0"/>
                  <w:bCs w:val="0"/>
                  <w:color w:val="000000"/>
                  <w:rPrChange w:id="14224" w:author="瑋婷 徐" w:date="2025-01-04T22:54:00Z" w16du:dateUtc="2025-01-04T14:54:00Z">
                    <w:rPr>
                      <w:rFonts w:cs="Calibri"/>
                      <w:color w:val="000000"/>
                      <w:sz w:val="22"/>
                    </w:rPr>
                  </w:rPrChange>
                </w:rPr>
                <w:t xml:space="preserve"> </w:t>
              </w:r>
              <w:r w:rsidRPr="00912F21">
                <w:rPr>
                  <w:rFonts w:asciiTheme="majorEastAsia" w:eastAsia="標楷體" w:hAnsiTheme="majorEastAsia" w:cstheme="majorEastAsia"/>
                  <w:b w:val="0"/>
                  <w:bCs w:val="0"/>
                  <w:color w:val="000000"/>
                  <w:rPrChange w:id="14225" w:author="瑋婷 徐" w:date="2025-01-04T22:54:00Z" w16du:dateUtc="2025-01-04T14:54:00Z">
                    <w:rPr>
                      <w:color w:val="000000"/>
                      <w:sz w:val="22"/>
                    </w:rPr>
                  </w:rPrChange>
                </w:rPr>
                <w:t>※</w:t>
              </w:r>
              <w:r w:rsidRPr="00912F21">
                <w:rPr>
                  <w:rFonts w:asciiTheme="majorEastAsia" w:eastAsia="標楷體" w:hAnsiTheme="majorEastAsia" w:cstheme="majorEastAsia"/>
                  <w:b w:val="0"/>
                  <w:bCs w:val="0"/>
                  <w:color w:val="000000"/>
                  <w:rPrChange w:id="14226" w:author="瑋婷 徐" w:date="2025-01-04T22:54:00Z" w16du:dateUtc="2025-01-04T14:54:00Z">
                    <w:rPr>
                      <w:rFonts w:cs="Calibri"/>
                      <w:color w:val="000000"/>
                      <w:sz w:val="22"/>
                    </w:rPr>
                  </w:rPrChange>
                </w:rPr>
                <w:t xml:space="preserve"> III</w:t>
              </w:r>
            </w:ins>
          </w:p>
        </w:tc>
        <w:tc>
          <w:tcPr>
            <w:tcW w:w="939" w:type="pct"/>
            <w:hideMark/>
          </w:tcPr>
          <w:p w14:paraId="2363D865"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227" w:author="瑋婷 徐" w:date="2025-01-03T16:20:00Z" w16du:dateUtc="2025-01-03T08:20:00Z"/>
                <w:rFonts w:asciiTheme="majorEastAsia" w:eastAsia="標楷體" w:hAnsiTheme="majorEastAsia" w:cstheme="majorEastAsia"/>
                <w:i/>
                <w:iCs/>
                <w:color w:val="000000"/>
                <w:rPrChange w:id="14228" w:author="瑋婷 徐" w:date="2025-01-04T22:54:00Z" w16du:dateUtc="2025-01-04T14:54:00Z">
                  <w:rPr>
                    <w:ins w:id="14229" w:author="瑋婷 徐" w:date="2025-01-03T16:20:00Z" w16du:dateUtc="2025-01-03T08:20:00Z"/>
                    <w:rFonts w:cs="Calibri"/>
                    <w:i/>
                    <w:iCs/>
                    <w:color w:val="000000"/>
                    <w:sz w:val="22"/>
                  </w:rPr>
                </w:rPrChange>
              </w:rPr>
              <w:pPrChange w:id="142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231" w:author="瑋婷 徐" w:date="2025-01-03T16:20:00Z" w16du:dateUtc="2025-01-03T08:20:00Z">
              <w:r w:rsidRPr="00912F21">
                <w:rPr>
                  <w:rFonts w:asciiTheme="majorEastAsia" w:eastAsia="標楷體" w:hAnsiTheme="majorEastAsia" w:cstheme="majorEastAsia"/>
                  <w:i/>
                  <w:iCs/>
                  <w:color w:val="000000"/>
                  <w:rPrChange w:id="14232" w:author="瑋婷 徐" w:date="2025-01-04T22:54:00Z" w16du:dateUtc="2025-01-04T14:54:00Z">
                    <w:rPr>
                      <w:rFonts w:cs="Calibri"/>
                      <w:i/>
                      <w:iCs/>
                      <w:color w:val="000000"/>
                      <w:sz w:val="22"/>
                    </w:rPr>
                  </w:rPrChange>
                </w:rPr>
                <w:t>Phoenicurus fuliginosus</w:t>
              </w:r>
            </w:ins>
          </w:p>
        </w:tc>
        <w:tc>
          <w:tcPr>
            <w:tcW w:w="158" w:type="pct"/>
            <w:noWrap/>
            <w:hideMark/>
          </w:tcPr>
          <w:p w14:paraId="48716B8A"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233" w:author="瑋婷 徐" w:date="2025-01-03T16:20:00Z" w16du:dateUtc="2025-01-03T08:20:00Z"/>
                <w:rFonts w:asciiTheme="majorEastAsia" w:eastAsia="標楷體" w:hAnsiTheme="majorEastAsia" w:cstheme="majorEastAsia"/>
                <w:i/>
                <w:iCs/>
                <w:color w:val="000000"/>
                <w:rPrChange w:id="14234" w:author="瑋婷 徐" w:date="2025-01-04T22:54:00Z" w16du:dateUtc="2025-01-04T14:54:00Z">
                  <w:rPr>
                    <w:ins w:id="14235" w:author="瑋婷 徐" w:date="2025-01-03T16:20:00Z" w16du:dateUtc="2025-01-03T08:20:00Z"/>
                    <w:rFonts w:cs="Calibri"/>
                    <w:i/>
                    <w:iCs/>
                    <w:color w:val="000000"/>
                    <w:sz w:val="22"/>
                  </w:rPr>
                </w:rPrChange>
              </w:rPr>
              <w:pPrChange w:id="1423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42376699"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237" w:author="瑋婷 徐" w:date="2025-01-03T16:20:00Z" w16du:dateUtc="2025-01-03T08:20:00Z"/>
                <w:rFonts w:asciiTheme="majorEastAsia" w:eastAsia="標楷體" w:hAnsiTheme="majorEastAsia" w:cstheme="majorEastAsia"/>
                <w:rPrChange w:id="14238" w:author="瑋婷 徐" w:date="2025-01-04T22:54:00Z" w16du:dateUtc="2025-01-04T14:54:00Z">
                  <w:rPr>
                    <w:ins w:id="14239" w:author="瑋婷 徐" w:date="2025-01-03T16:20:00Z" w16du:dateUtc="2025-01-03T08:20:00Z"/>
                    <w:rFonts w:ascii="Times New Roman" w:eastAsia="Times New Roman" w:hAnsi="Times New Roman" w:cs="Times New Roman"/>
                    <w:sz w:val="20"/>
                    <w:szCs w:val="20"/>
                  </w:rPr>
                </w:rPrChange>
              </w:rPr>
              <w:pPrChange w:id="142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6267D0C6"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241" w:author="瑋婷 徐" w:date="2025-01-03T16:20:00Z" w16du:dateUtc="2025-01-03T08:20:00Z"/>
                <w:rFonts w:asciiTheme="majorEastAsia" w:eastAsia="標楷體" w:hAnsiTheme="majorEastAsia" w:cstheme="majorEastAsia"/>
                <w:color w:val="000000"/>
                <w:rPrChange w:id="14242" w:author="瑋婷 徐" w:date="2025-01-04T22:54:00Z" w16du:dateUtc="2025-01-04T14:54:00Z">
                  <w:rPr>
                    <w:ins w:id="14243" w:author="瑋婷 徐" w:date="2025-01-03T16:20:00Z" w16du:dateUtc="2025-01-03T08:20:00Z"/>
                    <w:rFonts w:cs="Calibri"/>
                    <w:color w:val="000000"/>
                    <w:sz w:val="22"/>
                  </w:rPr>
                </w:rPrChange>
              </w:rPr>
              <w:pPrChange w:id="1424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245" w:author="瑋婷 徐" w:date="2025-01-03T16:20:00Z" w16du:dateUtc="2025-01-03T08:20:00Z">
              <w:r w:rsidRPr="00912F21">
                <w:rPr>
                  <w:rFonts w:asciiTheme="majorEastAsia" w:eastAsia="標楷體" w:hAnsiTheme="majorEastAsia" w:cstheme="majorEastAsia"/>
                  <w:color w:val="000000"/>
                  <w:rPrChange w:id="14246" w:author="瑋婷 徐" w:date="2025-01-04T22:54:00Z" w16du:dateUtc="2025-01-04T14:54:00Z">
                    <w:rPr>
                      <w:rFonts w:cs="Calibri"/>
                      <w:color w:val="000000"/>
                      <w:sz w:val="22"/>
                    </w:rPr>
                  </w:rPrChange>
                </w:rPr>
                <w:t>*</w:t>
              </w:r>
            </w:ins>
          </w:p>
        </w:tc>
        <w:tc>
          <w:tcPr>
            <w:tcW w:w="158" w:type="pct"/>
            <w:noWrap/>
            <w:hideMark/>
          </w:tcPr>
          <w:p w14:paraId="43C129ED"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247" w:author="瑋婷 徐" w:date="2025-01-03T16:20:00Z" w16du:dateUtc="2025-01-03T08:20:00Z"/>
                <w:rFonts w:asciiTheme="majorEastAsia" w:eastAsia="標楷體" w:hAnsiTheme="majorEastAsia" w:cstheme="majorEastAsia"/>
                <w:color w:val="000000"/>
                <w:rPrChange w:id="14248" w:author="瑋婷 徐" w:date="2025-01-04T22:54:00Z" w16du:dateUtc="2025-01-04T14:54:00Z">
                  <w:rPr>
                    <w:ins w:id="14249" w:author="瑋婷 徐" w:date="2025-01-03T16:20:00Z" w16du:dateUtc="2025-01-03T08:20:00Z"/>
                    <w:rFonts w:cs="Calibri"/>
                    <w:color w:val="000000"/>
                    <w:sz w:val="22"/>
                  </w:rPr>
                </w:rPrChange>
              </w:rPr>
              <w:pPrChange w:id="142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64723573"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251" w:author="瑋婷 徐" w:date="2025-01-03T16:20:00Z" w16du:dateUtc="2025-01-03T08:20:00Z"/>
                <w:rFonts w:asciiTheme="majorEastAsia" w:eastAsia="標楷體" w:hAnsiTheme="majorEastAsia" w:cstheme="majorEastAsia"/>
                <w:rPrChange w:id="14252" w:author="瑋婷 徐" w:date="2025-01-04T22:54:00Z" w16du:dateUtc="2025-01-04T14:54:00Z">
                  <w:rPr>
                    <w:ins w:id="14253" w:author="瑋婷 徐" w:date="2025-01-03T16:20:00Z" w16du:dateUtc="2025-01-03T08:20:00Z"/>
                    <w:rFonts w:ascii="Times New Roman" w:eastAsia="Times New Roman" w:hAnsi="Times New Roman" w:cs="Times New Roman"/>
                    <w:sz w:val="20"/>
                    <w:szCs w:val="20"/>
                  </w:rPr>
                </w:rPrChange>
              </w:rPr>
              <w:pPrChange w:id="1425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noWrap/>
            <w:hideMark/>
          </w:tcPr>
          <w:p w14:paraId="0C795A24"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255" w:author="瑋婷 徐" w:date="2025-01-03T16:20:00Z" w16du:dateUtc="2025-01-03T08:20:00Z"/>
                <w:rFonts w:asciiTheme="majorEastAsia" w:eastAsia="標楷體" w:hAnsiTheme="majorEastAsia" w:cstheme="majorEastAsia"/>
                <w:rPrChange w:id="14256" w:author="瑋婷 徐" w:date="2025-01-04T22:54:00Z" w16du:dateUtc="2025-01-04T14:54:00Z">
                  <w:rPr>
                    <w:ins w:id="14257" w:author="瑋婷 徐" w:date="2025-01-03T16:20:00Z" w16du:dateUtc="2025-01-03T08:20:00Z"/>
                    <w:rFonts w:ascii="Times New Roman" w:eastAsia="Times New Roman" w:hAnsi="Times New Roman" w:cs="Times New Roman"/>
                    <w:sz w:val="20"/>
                    <w:szCs w:val="20"/>
                  </w:rPr>
                </w:rPrChange>
              </w:rPr>
              <w:pPrChange w:id="1425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tcPr>
          <w:p w14:paraId="0AAD2ED5" w14:textId="77777777" w:rsidR="00DA433E" w:rsidRPr="00912F21"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4259" w:author="瑋婷 徐" w:date="2025-01-03T16:33:00Z" w16du:dateUtc="2025-01-03T08:33:00Z"/>
                <w:rFonts w:asciiTheme="majorEastAsia" w:eastAsia="標楷體" w:hAnsiTheme="majorEastAsia" w:cstheme="majorEastAsia"/>
              </w:rPr>
            </w:pPr>
          </w:p>
        </w:tc>
        <w:tc>
          <w:tcPr>
            <w:tcW w:w="158" w:type="pct"/>
            <w:noWrap/>
            <w:hideMark/>
          </w:tcPr>
          <w:p w14:paraId="2683D6FE" w14:textId="64BB90C1"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260" w:author="瑋婷 徐" w:date="2025-01-03T16:20:00Z" w16du:dateUtc="2025-01-03T08:20:00Z"/>
                <w:rFonts w:asciiTheme="majorEastAsia" w:eastAsia="標楷體" w:hAnsiTheme="majorEastAsia" w:cstheme="majorEastAsia"/>
                <w:rPrChange w:id="14261" w:author="瑋婷 徐" w:date="2025-01-04T22:54:00Z" w16du:dateUtc="2025-01-04T14:54:00Z">
                  <w:rPr>
                    <w:ins w:id="14262" w:author="瑋婷 徐" w:date="2025-01-03T16:20:00Z" w16du:dateUtc="2025-01-03T08:20:00Z"/>
                    <w:rFonts w:ascii="Times New Roman" w:eastAsia="Times New Roman" w:hAnsi="Times New Roman" w:cs="Times New Roman"/>
                    <w:sz w:val="20"/>
                    <w:szCs w:val="20"/>
                  </w:rPr>
                </w:rPrChange>
              </w:rPr>
              <w:pPrChange w:id="1426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2ADBA5CB"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264" w:author="瑋婷 徐" w:date="2025-01-03T16:20:00Z" w16du:dateUtc="2025-01-03T08:20:00Z"/>
                <w:rFonts w:asciiTheme="majorEastAsia" w:eastAsia="標楷體" w:hAnsiTheme="majorEastAsia" w:cstheme="majorEastAsia"/>
                <w:rPrChange w:id="14265" w:author="瑋婷 徐" w:date="2025-01-04T22:54:00Z" w16du:dateUtc="2025-01-04T14:54:00Z">
                  <w:rPr>
                    <w:ins w:id="14266" w:author="瑋婷 徐" w:date="2025-01-03T16:20:00Z" w16du:dateUtc="2025-01-03T08:20:00Z"/>
                    <w:rFonts w:ascii="Times New Roman" w:eastAsia="Times New Roman" w:hAnsi="Times New Roman" w:cs="Times New Roman"/>
                    <w:sz w:val="20"/>
                    <w:szCs w:val="20"/>
                  </w:rPr>
                </w:rPrChange>
              </w:rPr>
              <w:pPrChange w:id="142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47741637"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268" w:author="瑋婷 徐" w:date="2025-01-03T16:20:00Z" w16du:dateUtc="2025-01-03T08:20:00Z"/>
                <w:rFonts w:asciiTheme="majorEastAsia" w:eastAsia="標楷體" w:hAnsiTheme="majorEastAsia" w:cstheme="majorEastAsia"/>
                <w:color w:val="000000"/>
                <w:rPrChange w:id="14269" w:author="瑋婷 徐" w:date="2025-01-04T22:54:00Z" w16du:dateUtc="2025-01-04T14:54:00Z">
                  <w:rPr>
                    <w:ins w:id="14270" w:author="瑋婷 徐" w:date="2025-01-03T16:20:00Z" w16du:dateUtc="2025-01-03T08:20:00Z"/>
                    <w:rFonts w:cs="Calibri"/>
                    <w:color w:val="000000"/>
                    <w:sz w:val="22"/>
                  </w:rPr>
                </w:rPrChange>
              </w:rPr>
              <w:pPrChange w:id="1427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272" w:author="瑋婷 徐" w:date="2025-01-03T16:20:00Z" w16du:dateUtc="2025-01-03T08:20:00Z">
              <w:r w:rsidRPr="00912F21">
                <w:rPr>
                  <w:rFonts w:asciiTheme="majorEastAsia" w:eastAsia="標楷體" w:hAnsiTheme="majorEastAsia" w:cstheme="majorEastAsia"/>
                  <w:color w:val="000000"/>
                  <w:rPrChange w:id="14273" w:author="瑋婷 徐" w:date="2025-01-04T22:54:00Z" w16du:dateUtc="2025-01-04T14:54:00Z">
                    <w:rPr>
                      <w:rFonts w:cs="Calibri"/>
                      <w:color w:val="000000"/>
                      <w:sz w:val="22"/>
                    </w:rPr>
                  </w:rPrChange>
                </w:rPr>
                <w:t>*</w:t>
              </w:r>
            </w:ins>
          </w:p>
        </w:tc>
        <w:tc>
          <w:tcPr>
            <w:tcW w:w="158" w:type="pct"/>
            <w:noWrap/>
            <w:hideMark/>
          </w:tcPr>
          <w:p w14:paraId="4B852208"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274" w:author="瑋婷 徐" w:date="2025-01-03T16:20:00Z" w16du:dateUtc="2025-01-03T08:20:00Z"/>
                <w:rFonts w:asciiTheme="majorEastAsia" w:eastAsia="標楷體" w:hAnsiTheme="majorEastAsia" w:cstheme="majorEastAsia"/>
                <w:color w:val="000000"/>
                <w:rPrChange w:id="14275" w:author="瑋婷 徐" w:date="2025-01-04T22:54:00Z" w16du:dateUtc="2025-01-04T14:54:00Z">
                  <w:rPr>
                    <w:ins w:id="14276" w:author="瑋婷 徐" w:date="2025-01-03T16:20:00Z" w16du:dateUtc="2025-01-03T08:20:00Z"/>
                    <w:rFonts w:cs="Calibri"/>
                    <w:color w:val="000000"/>
                    <w:sz w:val="22"/>
                  </w:rPr>
                </w:rPrChange>
              </w:rPr>
              <w:pPrChange w:id="142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tcPr>
          <w:p w14:paraId="6F85C95D" w14:textId="77777777" w:rsidR="00DA433E" w:rsidRPr="00912F21"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4278" w:author="瑋婷 徐" w:date="2025-01-03T16:33:00Z" w16du:dateUtc="2025-01-03T08:33:00Z"/>
                <w:rFonts w:asciiTheme="majorEastAsia" w:eastAsia="標楷體" w:hAnsiTheme="majorEastAsia" w:cstheme="majorEastAsia"/>
                <w:color w:val="000000"/>
              </w:rPr>
            </w:pPr>
          </w:p>
        </w:tc>
        <w:tc>
          <w:tcPr>
            <w:tcW w:w="158" w:type="pct"/>
            <w:noWrap/>
            <w:hideMark/>
          </w:tcPr>
          <w:p w14:paraId="4D7775E1" w14:textId="4F97041E"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279" w:author="瑋婷 徐" w:date="2025-01-03T16:20:00Z" w16du:dateUtc="2025-01-03T08:20:00Z"/>
                <w:rFonts w:asciiTheme="majorEastAsia" w:eastAsia="標楷體" w:hAnsiTheme="majorEastAsia" w:cstheme="majorEastAsia"/>
                <w:color w:val="000000"/>
                <w:rPrChange w:id="14280" w:author="瑋婷 徐" w:date="2025-01-04T22:54:00Z" w16du:dateUtc="2025-01-04T14:54:00Z">
                  <w:rPr>
                    <w:ins w:id="14281" w:author="瑋婷 徐" w:date="2025-01-03T16:20:00Z" w16du:dateUtc="2025-01-03T08:20:00Z"/>
                    <w:rFonts w:cs="Calibri"/>
                    <w:color w:val="000000"/>
                    <w:sz w:val="22"/>
                  </w:rPr>
                </w:rPrChange>
              </w:rPr>
              <w:pPrChange w:id="1428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283" w:author="瑋婷 徐" w:date="2025-01-03T16:20:00Z" w16du:dateUtc="2025-01-03T08:20:00Z">
              <w:r w:rsidRPr="00912F21">
                <w:rPr>
                  <w:rFonts w:asciiTheme="majorEastAsia" w:eastAsia="標楷體" w:hAnsiTheme="majorEastAsia" w:cstheme="majorEastAsia"/>
                  <w:color w:val="000000"/>
                  <w:rPrChange w:id="14284" w:author="瑋婷 徐" w:date="2025-01-04T22:54:00Z" w16du:dateUtc="2025-01-04T14:54:00Z">
                    <w:rPr>
                      <w:rFonts w:cs="Calibri"/>
                      <w:color w:val="000000"/>
                      <w:sz w:val="22"/>
                    </w:rPr>
                  </w:rPrChange>
                </w:rPr>
                <w:t>*</w:t>
              </w:r>
            </w:ins>
          </w:p>
        </w:tc>
        <w:tc>
          <w:tcPr>
            <w:tcW w:w="158" w:type="pct"/>
            <w:noWrap/>
            <w:hideMark/>
          </w:tcPr>
          <w:p w14:paraId="7AF224EE"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285" w:author="瑋婷 徐" w:date="2025-01-03T16:20:00Z" w16du:dateUtc="2025-01-03T08:20:00Z"/>
                <w:rFonts w:asciiTheme="majorEastAsia" w:eastAsia="標楷體" w:hAnsiTheme="majorEastAsia" w:cstheme="majorEastAsia"/>
                <w:color w:val="000000"/>
                <w:rPrChange w:id="14286" w:author="瑋婷 徐" w:date="2025-01-04T22:54:00Z" w16du:dateUtc="2025-01-04T14:54:00Z">
                  <w:rPr>
                    <w:ins w:id="14287" w:author="瑋婷 徐" w:date="2025-01-03T16:20:00Z" w16du:dateUtc="2025-01-03T08:20:00Z"/>
                    <w:rFonts w:cs="Calibri"/>
                    <w:color w:val="000000"/>
                    <w:sz w:val="22"/>
                  </w:rPr>
                </w:rPrChange>
              </w:rPr>
              <w:pPrChange w:id="1428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367FC9C1"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289" w:author="瑋婷 徐" w:date="2025-01-03T16:20:00Z" w16du:dateUtc="2025-01-03T08:20:00Z"/>
                <w:rFonts w:asciiTheme="majorEastAsia" w:eastAsia="標楷體" w:hAnsiTheme="majorEastAsia" w:cstheme="majorEastAsia"/>
                <w:color w:val="000000"/>
                <w:rPrChange w:id="14290" w:author="瑋婷 徐" w:date="2025-01-04T22:54:00Z" w16du:dateUtc="2025-01-04T14:54:00Z">
                  <w:rPr>
                    <w:ins w:id="14291" w:author="瑋婷 徐" w:date="2025-01-03T16:20:00Z" w16du:dateUtc="2025-01-03T08:20:00Z"/>
                    <w:rFonts w:cs="Calibri"/>
                    <w:color w:val="000000"/>
                    <w:sz w:val="22"/>
                  </w:rPr>
                </w:rPrChange>
              </w:rPr>
              <w:pPrChange w:id="1429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293" w:author="瑋婷 徐" w:date="2025-01-03T16:20:00Z" w16du:dateUtc="2025-01-03T08:20:00Z">
              <w:r w:rsidRPr="00912F21">
                <w:rPr>
                  <w:rFonts w:asciiTheme="majorEastAsia" w:eastAsia="標楷體" w:hAnsiTheme="majorEastAsia" w:cstheme="majorEastAsia"/>
                  <w:color w:val="000000"/>
                  <w:rPrChange w:id="14294" w:author="瑋婷 徐" w:date="2025-01-04T22:54:00Z" w16du:dateUtc="2025-01-04T14:54:00Z">
                    <w:rPr>
                      <w:rFonts w:cs="Calibri"/>
                      <w:color w:val="000000"/>
                      <w:sz w:val="22"/>
                    </w:rPr>
                  </w:rPrChange>
                </w:rPr>
                <w:t>*</w:t>
              </w:r>
            </w:ins>
          </w:p>
        </w:tc>
        <w:tc>
          <w:tcPr>
            <w:tcW w:w="158" w:type="pct"/>
            <w:noWrap/>
            <w:hideMark/>
          </w:tcPr>
          <w:p w14:paraId="5F6BBE5D"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295" w:author="瑋婷 徐" w:date="2025-01-03T16:20:00Z" w16du:dateUtc="2025-01-03T08:20:00Z"/>
                <w:rFonts w:asciiTheme="majorEastAsia" w:eastAsia="標楷體" w:hAnsiTheme="majorEastAsia" w:cstheme="majorEastAsia"/>
                <w:color w:val="000000"/>
                <w:rPrChange w:id="14296" w:author="瑋婷 徐" w:date="2025-01-04T22:54:00Z" w16du:dateUtc="2025-01-04T14:54:00Z">
                  <w:rPr>
                    <w:ins w:id="14297" w:author="瑋婷 徐" w:date="2025-01-03T16:20:00Z" w16du:dateUtc="2025-01-03T08:20:00Z"/>
                    <w:rFonts w:cs="Calibri"/>
                    <w:color w:val="000000"/>
                    <w:sz w:val="22"/>
                  </w:rPr>
                </w:rPrChange>
              </w:rPr>
              <w:pPrChange w:id="1429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4372DA0A"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299" w:author="瑋婷 徐" w:date="2025-01-03T16:20:00Z" w16du:dateUtc="2025-01-03T08:20:00Z"/>
                <w:rFonts w:asciiTheme="majorEastAsia" w:eastAsia="標楷體" w:hAnsiTheme="majorEastAsia" w:cstheme="majorEastAsia"/>
                <w:rPrChange w:id="14300" w:author="瑋婷 徐" w:date="2025-01-04T22:54:00Z" w16du:dateUtc="2025-01-04T14:54:00Z">
                  <w:rPr>
                    <w:ins w:id="14301" w:author="瑋婷 徐" w:date="2025-01-03T16:20:00Z" w16du:dateUtc="2025-01-03T08:20:00Z"/>
                    <w:rFonts w:ascii="Times New Roman" w:eastAsia="Times New Roman" w:hAnsi="Times New Roman" w:cs="Times New Roman"/>
                    <w:sz w:val="20"/>
                    <w:szCs w:val="20"/>
                  </w:rPr>
                </w:rPrChange>
              </w:rPr>
              <w:pPrChange w:id="1430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28238CD3"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303" w:author="瑋婷 徐" w:date="2025-01-03T16:20:00Z" w16du:dateUtc="2025-01-03T08:20:00Z"/>
                <w:rFonts w:asciiTheme="majorEastAsia" w:eastAsia="標楷體" w:hAnsiTheme="majorEastAsia" w:cstheme="majorEastAsia"/>
                <w:rPrChange w:id="14304" w:author="瑋婷 徐" w:date="2025-01-04T22:54:00Z" w16du:dateUtc="2025-01-04T14:54:00Z">
                  <w:rPr>
                    <w:ins w:id="14305" w:author="瑋婷 徐" w:date="2025-01-03T16:20:00Z" w16du:dateUtc="2025-01-03T08:20:00Z"/>
                    <w:rFonts w:ascii="Times New Roman" w:eastAsia="Times New Roman" w:hAnsi="Times New Roman" w:cs="Times New Roman"/>
                    <w:sz w:val="20"/>
                    <w:szCs w:val="20"/>
                  </w:rPr>
                </w:rPrChange>
              </w:rPr>
              <w:pPrChange w:id="1430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76DE304C"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307" w:author="瑋婷 徐" w:date="2025-01-03T16:20:00Z" w16du:dateUtc="2025-01-03T08:20:00Z"/>
                <w:rFonts w:asciiTheme="majorEastAsia" w:eastAsia="標楷體" w:hAnsiTheme="majorEastAsia" w:cstheme="majorEastAsia"/>
                <w:rPrChange w:id="14308" w:author="瑋婷 徐" w:date="2025-01-04T22:54:00Z" w16du:dateUtc="2025-01-04T14:54:00Z">
                  <w:rPr>
                    <w:ins w:id="14309" w:author="瑋婷 徐" w:date="2025-01-03T16:20:00Z" w16du:dateUtc="2025-01-03T08:20:00Z"/>
                    <w:rFonts w:ascii="Times New Roman" w:eastAsia="Times New Roman" w:hAnsi="Times New Roman" w:cs="Times New Roman"/>
                    <w:sz w:val="20"/>
                    <w:szCs w:val="20"/>
                  </w:rPr>
                </w:rPrChange>
              </w:rPr>
              <w:pPrChange w:id="1431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44EFD5E9"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311" w:author="瑋婷 徐" w:date="2025-01-03T16:20:00Z" w16du:dateUtc="2025-01-03T08:20:00Z"/>
                <w:rFonts w:asciiTheme="majorEastAsia" w:eastAsia="標楷體" w:hAnsiTheme="majorEastAsia" w:cstheme="majorEastAsia"/>
                <w:rPrChange w:id="14312" w:author="瑋婷 徐" w:date="2025-01-04T22:54:00Z" w16du:dateUtc="2025-01-04T14:54:00Z">
                  <w:rPr>
                    <w:ins w:id="14313" w:author="瑋婷 徐" w:date="2025-01-03T16:20:00Z" w16du:dateUtc="2025-01-03T08:20:00Z"/>
                    <w:rFonts w:ascii="Times New Roman" w:eastAsia="Times New Roman" w:hAnsi="Times New Roman" w:cs="Times New Roman"/>
                    <w:sz w:val="20"/>
                    <w:szCs w:val="20"/>
                  </w:rPr>
                </w:rPrChange>
              </w:rPr>
              <w:pPrChange w:id="1431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313CC9" w:rsidRPr="00912F21" w14:paraId="6E9060B1" w14:textId="77777777" w:rsidTr="00313CC9">
        <w:trPr>
          <w:trHeight w:val="300"/>
          <w:ins w:id="14315"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2D68DFFF" w14:textId="77777777" w:rsidR="00DA433E" w:rsidRPr="00912F21" w:rsidRDefault="00DA433E">
            <w:pPr>
              <w:spacing w:line="360" w:lineRule="auto"/>
              <w:jc w:val="both"/>
              <w:rPr>
                <w:ins w:id="14316" w:author="瑋婷 徐" w:date="2025-01-03T16:20:00Z" w16du:dateUtc="2025-01-03T08:20:00Z"/>
                <w:rFonts w:asciiTheme="majorEastAsia" w:eastAsia="標楷體" w:hAnsiTheme="majorEastAsia" w:cstheme="majorEastAsia"/>
                <w:b w:val="0"/>
                <w:bCs w:val="0"/>
                <w:color w:val="000000"/>
                <w:rPrChange w:id="14317" w:author="瑋婷 徐" w:date="2025-01-04T22:54:00Z" w16du:dateUtc="2025-01-04T14:54:00Z">
                  <w:rPr>
                    <w:ins w:id="14318" w:author="瑋婷 徐" w:date="2025-01-03T16:20:00Z" w16du:dateUtc="2025-01-03T08:20:00Z"/>
                    <w:rFonts w:cs="Calibri"/>
                    <w:color w:val="000000"/>
                    <w:sz w:val="22"/>
                  </w:rPr>
                </w:rPrChange>
              </w:rPr>
              <w:pPrChange w:id="14319" w:author="瑋婷 徐" w:date="2025-01-03T16:21:00Z" w16du:dateUtc="2025-01-03T08:21:00Z">
                <w:pPr/>
              </w:pPrChange>
            </w:pPr>
            <w:ins w:id="14320" w:author="瑋婷 徐" w:date="2025-01-03T16:20:00Z" w16du:dateUtc="2025-01-03T08:20:00Z">
              <w:r w:rsidRPr="00912F21">
                <w:rPr>
                  <w:rFonts w:asciiTheme="majorEastAsia" w:eastAsia="標楷體" w:hAnsiTheme="majorEastAsia" w:cstheme="majorEastAsia"/>
                  <w:b w:val="0"/>
                  <w:bCs w:val="0"/>
                  <w:color w:val="000000"/>
                  <w:rPrChange w:id="14321" w:author="瑋婷 徐" w:date="2025-01-04T22:54:00Z" w16du:dateUtc="2025-01-04T14:54:00Z">
                    <w:rPr>
                      <w:rFonts w:cs="Calibri"/>
                      <w:color w:val="000000"/>
                      <w:sz w:val="22"/>
                    </w:rPr>
                  </w:rPrChange>
                </w:rPr>
                <w:t>紅胸啄花</w:t>
              </w:r>
              <w:r w:rsidRPr="00912F21">
                <w:rPr>
                  <w:rFonts w:asciiTheme="majorEastAsia" w:eastAsia="標楷體" w:hAnsiTheme="majorEastAsia" w:cstheme="majorEastAsia"/>
                  <w:b w:val="0"/>
                  <w:bCs w:val="0"/>
                  <w:color w:val="000000"/>
                  <w:rPrChange w:id="14322" w:author="瑋婷 徐" w:date="2025-01-04T22:54:00Z" w16du:dateUtc="2025-01-04T14:54:00Z">
                    <w:rPr>
                      <w:rFonts w:cs="Calibri"/>
                      <w:color w:val="000000"/>
                      <w:sz w:val="22"/>
                    </w:rPr>
                  </w:rPrChange>
                </w:rPr>
                <w:t xml:space="preserve"> </w:t>
              </w:r>
              <w:r w:rsidRPr="00912F21">
                <w:rPr>
                  <w:rFonts w:asciiTheme="majorEastAsia" w:eastAsia="標楷體" w:hAnsiTheme="majorEastAsia" w:cstheme="majorEastAsia"/>
                  <w:b w:val="0"/>
                  <w:bCs w:val="0"/>
                  <w:color w:val="000000"/>
                  <w:rPrChange w:id="14323" w:author="瑋婷 徐" w:date="2025-01-04T22:54:00Z" w16du:dateUtc="2025-01-04T14:54:00Z">
                    <w:rPr>
                      <w:color w:val="000000"/>
                      <w:sz w:val="22"/>
                    </w:rPr>
                  </w:rPrChange>
                </w:rPr>
                <w:t>※</w:t>
              </w:r>
              <w:r w:rsidRPr="00912F21">
                <w:rPr>
                  <w:rFonts w:asciiTheme="majorEastAsia" w:eastAsia="標楷體" w:hAnsiTheme="majorEastAsia" w:cstheme="majorEastAsia"/>
                  <w:b w:val="0"/>
                  <w:bCs w:val="0"/>
                  <w:color w:val="000000"/>
                  <w:rPrChange w:id="14324" w:author="瑋婷 徐" w:date="2025-01-04T22:54:00Z" w16du:dateUtc="2025-01-04T14:54:00Z">
                    <w:rPr>
                      <w:rFonts w:cs="Calibri"/>
                      <w:color w:val="000000"/>
                      <w:sz w:val="22"/>
                    </w:rPr>
                  </w:rPrChange>
                </w:rPr>
                <w:t xml:space="preserve"> </w:t>
              </w:r>
            </w:ins>
          </w:p>
        </w:tc>
        <w:tc>
          <w:tcPr>
            <w:tcW w:w="939" w:type="pct"/>
            <w:hideMark/>
          </w:tcPr>
          <w:p w14:paraId="2B660E3B"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25" w:author="瑋婷 徐" w:date="2025-01-03T16:20:00Z" w16du:dateUtc="2025-01-03T08:20:00Z"/>
                <w:rFonts w:asciiTheme="majorEastAsia" w:eastAsia="標楷體" w:hAnsiTheme="majorEastAsia" w:cstheme="majorEastAsia"/>
                <w:i/>
                <w:iCs/>
                <w:color w:val="000000"/>
                <w:rPrChange w:id="14326" w:author="瑋婷 徐" w:date="2025-01-04T22:54:00Z" w16du:dateUtc="2025-01-04T14:54:00Z">
                  <w:rPr>
                    <w:ins w:id="14327" w:author="瑋婷 徐" w:date="2025-01-03T16:20:00Z" w16du:dateUtc="2025-01-03T08:20:00Z"/>
                    <w:rFonts w:cs="Calibri"/>
                    <w:i/>
                    <w:iCs/>
                    <w:color w:val="000000"/>
                    <w:sz w:val="22"/>
                  </w:rPr>
                </w:rPrChange>
              </w:rPr>
              <w:pPrChange w:id="143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329" w:author="瑋婷 徐" w:date="2025-01-03T16:20:00Z" w16du:dateUtc="2025-01-03T08:20:00Z">
              <w:r w:rsidRPr="00912F21">
                <w:rPr>
                  <w:rFonts w:asciiTheme="majorEastAsia" w:eastAsia="標楷體" w:hAnsiTheme="majorEastAsia" w:cstheme="majorEastAsia"/>
                  <w:i/>
                  <w:iCs/>
                  <w:color w:val="000000"/>
                  <w:rPrChange w:id="14330" w:author="瑋婷 徐" w:date="2025-01-04T22:54:00Z" w16du:dateUtc="2025-01-04T14:54:00Z">
                    <w:rPr>
                      <w:rFonts w:cs="Calibri"/>
                      <w:i/>
                      <w:iCs/>
                      <w:color w:val="000000"/>
                      <w:sz w:val="22"/>
                    </w:rPr>
                  </w:rPrChange>
                </w:rPr>
                <w:t>Dicaeum ignipectus</w:t>
              </w:r>
            </w:ins>
          </w:p>
        </w:tc>
        <w:tc>
          <w:tcPr>
            <w:tcW w:w="158" w:type="pct"/>
            <w:noWrap/>
            <w:hideMark/>
          </w:tcPr>
          <w:p w14:paraId="053CCA0D"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31" w:author="瑋婷 徐" w:date="2025-01-03T16:20:00Z" w16du:dateUtc="2025-01-03T08:20:00Z"/>
                <w:rFonts w:asciiTheme="majorEastAsia" w:eastAsia="標楷體" w:hAnsiTheme="majorEastAsia" w:cstheme="majorEastAsia"/>
                <w:i/>
                <w:iCs/>
                <w:color w:val="000000"/>
                <w:rPrChange w:id="14332" w:author="瑋婷 徐" w:date="2025-01-04T22:54:00Z" w16du:dateUtc="2025-01-04T14:54:00Z">
                  <w:rPr>
                    <w:ins w:id="14333" w:author="瑋婷 徐" w:date="2025-01-03T16:20:00Z" w16du:dateUtc="2025-01-03T08:20:00Z"/>
                    <w:rFonts w:cs="Calibri"/>
                    <w:i/>
                    <w:iCs/>
                    <w:color w:val="000000"/>
                    <w:sz w:val="22"/>
                  </w:rPr>
                </w:rPrChange>
              </w:rPr>
              <w:pPrChange w:id="1433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81FF552"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35" w:author="瑋婷 徐" w:date="2025-01-03T16:20:00Z" w16du:dateUtc="2025-01-03T08:20:00Z"/>
                <w:rFonts w:asciiTheme="majorEastAsia" w:eastAsia="標楷體" w:hAnsiTheme="majorEastAsia" w:cstheme="majorEastAsia"/>
                <w:rPrChange w:id="14336" w:author="瑋婷 徐" w:date="2025-01-04T22:54:00Z" w16du:dateUtc="2025-01-04T14:54:00Z">
                  <w:rPr>
                    <w:ins w:id="14337" w:author="瑋婷 徐" w:date="2025-01-03T16:20:00Z" w16du:dateUtc="2025-01-03T08:20:00Z"/>
                    <w:rFonts w:ascii="Times New Roman" w:eastAsia="Times New Roman" w:hAnsi="Times New Roman" w:cs="Times New Roman"/>
                    <w:sz w:val="20"/>
                    <w:szCs w:val="20"/>
                  </w:rPr>
                </w:rPrChange>
              </w:rPr>
              <w:pPrChange w:id="1433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4D12FECA"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39" w:author="瑋婷 徐" w:date="2025-01-03T16:20:00Z" w16du:dateUtc="2025-01-03T08:20:00Z"/>
                <w:rFonts w:asciiTheme="majorEastAsia" w:eastAsia="標楷體" w:hAnsiTheme="majorEastAsia" w:cstheme="majorEastAsia"/>
                <w:rPrChange w:id="14340" w:author="瑋婷 徐" w:date="2025-01-04T22:54:00Z" w16du:dateUtc="2025-01-04T14:54:00Z">
                  <w:rPr>
                    <w:ins w:id="14341" w:author="瑋婷 徐" w:date="2025-01-03T16:20:00Z" w16du:dateUtc="2025-01-03T08:20:00Z"/>
                    <w:rFonts w:ascii="Times New Roman" w:eastAsia="Times New Roman" w:hAnsi="Times New Roman" w:cs="Times New Roman"/>
                    <w:sz w:val="20"/>
                    <w:szCs w:val="20"/>
                  </w:rPr>
                </w:rPrChange>
              </w:rPr>
              <w:pPrChange w:id="1434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CC56778"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43" w:author="瑋婷 徐" w:date="2025-01-03T16:20:00Z" w16du:dateUtc="2025-01-03T08:20:00Z"/>
                <w:rFonts w:asciiTheme="majorEastAsia" w:eastAsia="標楷體" w:hAnsiTheme="majorEastAsia" w:cstheme="majorEastAsia"/>
                <w:rPrChange w:id="14344" w:author="瑋婷 徐" w:date="2025-01-04T22:54:00Z" w16du:dateUtc="2025-01-04T14:54:00Z">
                  <w:rPr>
                    <w:ins w:id="14345" w:author="瑋婷 徐" w:date="2025-01-03T16:20:00Z" w16du:dateUtc="2025-01-03T08:20:00Z"/>
                    <w:rFonts w:ascii="Times New Roman" w:eastAsia="Times New Roman" w:hAnsi="Times New Roman" w:cs="Times New Roman"/>
                    <w:sz w:val="20"/>
                    <w:szCs w:val="20"/>
                  </w:rPr>
                </w:rPrChange>
              </w:rPr>
              <w:pPrChange w:id="1434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C1F497F"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47" w:author="瑋婷 徐" w:date="2025-01-03T16:20:00Z" w16du:dateUtc="2025-01-03T08:20:00Z"/>
                <w:rFonts w:asciiTheme="majorEastAsia" w:eastAsia="標楷體" w:hAnsiTheme="majorEastAsia" w:cstheme="majorEastAsia"/>
                <w:rPrChange w:id="14348" w:author="瑋婷 徐" w:date="2025-01-04T22:54:00Z" w16du:dateUtc="2025-01-04T14:54:00Z">
                  <w:rPr>
                    <w:ins w:id="14349" w:author="瑋婷 徐" w:date="2025-01-03T16:20:00Z" w16du:dateUtc="2025-01-03T08:20:00Z"/>
                    <w:rFonts w:ascii="Times New Roman" w:eastAsia="Times New Roman" w:hAnsi="Times New Roman" w:cs="Times New Roman"/>
                    <w:sz w:val="20"/>
                    <w:szCs w:val="20"/>
                  </w:rPr>
                </w:rPrChange>
              </w:rPr>
              <w:pPrChange w:id="1435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noWrap/>
            <w:hideMark/>
          </w:tcPr>
          <w:p w14:paraId="0753845A"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51" w:author="瑋婷 徐" w:date="2025-01-03T16:20:00Z" w16du:dateUtc="2025-01-03T08:20:00Z"/>
                <w:rFonts w:asciiTheme="majorEastAsia" w:eastAsia="標楷體" w:hAnsiTheme="majorEastAsia" w:cstheme="majorEastAsia"/>
                <w:rPrChange w:id="14352" w:author="瑋婷 徐" w:date="2025-01-04T22:54:00Z" w16du:dateUtc="2025-01-04T14:54:00Z">
                  <w:rPr>
                    <w:ins w:id="14353" w:author="瑋婷 徐" w:date="2025-01-03T16:20:00Z" w16du:dateUtc="2025-01-03T08:20:00Z"/>
                    <w:rFonts w:ascii="Times New Roman" w:eastAsia="Times New Roman" w:hAnsi="Times New Roman" w:cs="Times New Roman"/>
                    <w:sz w:val="20"/>
                    <w:szCs w:val="20"/>
                  </w:rPr>
                </w:rPrChange>
              </w:rPr>
              <w:pPrChange w:id="1435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tcPr>
          <w:p w14:paraId="294D4127" w14:textId="77777777" w:rsidR="00DA433E" w:rsidRPr="00912F21"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4355" w:author="瑋婷 徐" w:date="2025-01-03T16:33:00Z" w16du:dateUtc="2025-01-03T08:33:00Z"/>
                <w:rFonts w:asciiTheme="majorEastAsia" w:eastAsia="標楷體" w:hAnsiTheme="majorEastAsia" w:cstheme="majorEastAsia"/>
              </w:rPr>
            </w:pPr>
          </w:p>
        </w:tc>
        <w:tc>
          <w:tcPr>
            <w:tcW w:w="158" w:type="pct"/>
            <w:noWrap/>
            <w:hideMark/>
          </w:tcPr>
          <w:p w14:paraId="2A0923DF" w14:textId="30EA5861"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56" w:author="瑋婷 徐" w:date="2025-01-03T16:20:00Z" w16du:dateUtc="2025-01-03T08:20:00Z"/>
                <w:rFonts w:asciiTheme="majorEastAsia" w:eastAsia="標楷體" w:hAnsiTheme="majorEastAsia" w:cstheme="majorEastAsia"/>
                <w:rPrChange w:id="14357" w:author="瑋婷 徐" w:date="2025-01-04T22:54:00Z" w16du:dateUtc="2025-01-04T14:54:00Z">
                  <w:rPr>
                    <w:ins w:id="14358" w:author="瑋婷 徐" w:date="2025-01-03T16:20:00Z" w16du:dateUtc="2025-01-03T08:20:00Z"/>
                    <w:rFonts w:ascii="Times New Roman" w:eastAsia="Times New Roman" w:hAnsi="Times New Roman" w:cs="Times New Roman"/>
                    <w:sz w:val="20"/>
                    <w:szCs w:val="20"/>
                  </w:rPr>
                </w:rPrChange>
              </w:rPr>
              <w:pPrChange w:id="1435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3BB1FE2D"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60" w:author="瑋婷 徐" w:date="2025-01-03T16:20:00Z" w16du:dateUtc="2025-01-03T08:20:00Z"/>
                <w:rFonts w:asciiTheme="majorEastAsia" w:eastAsia="標楷體" w:hAnsiTheme="majorEastAsia" w:cstheme="majorEastAsia"/>
                <w:rPrChange w:id="14361" w:author="瑋婷 徐" w:date="2025-01-04T22:54:00Z" w16du:dateUtc="2025-01-04T14:54:00Z">
                  <w:rPr>
                    <w:ins w:id="14362" w:author="瑋婷 徐" w:date="2025-01-03T16:20:00Z" w16du:dateUtc="2025-01-03T08:20:00Z"/>
                    <w:rFonts w:ascii="Times New Roman" w:eastAsia="Times New Roman" w:hAnsi="Times New Roman" w:cs="Times New Roman"/>
                    <w:sz w:val="20"/>
                    <w:szCs w:val="20"/>
                  </w:rPr>
                </w:rPrChange>
              </w:rPr>
              <w:pPrChange w:id="1436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3670C7DC"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64" w:author="瑋婷 徐" w:date="2025-01-03T16:20:00Z" w16du:dateUtc="2025-01-03T08:20:00Z"/>
                <w:rFonts w:asciiTheme="majorEastAsia" w:eastAsia="標楷體" w:hAnsiTheme="majorEastAsia" w:cstheme="majorEastAsia"/>
                <w:rPrChange w:id="14365" w:author="瑋婷 徐" w:date="2025-01-04T22:54:00Z" w16du:dateUtc="2025-01-04T14:54:00Z">
                  <w:rPr>
                    <w:ins w:id="14366" w:author="瑋婷 徐" w:date="2025-01-03T16:20:00Z" w16du:dateUtc="2025-01-03T08:20:00Z"/>
                    <w:rFonts w:ascii="Times New Roman" w:eastAsia="Times New Roman" w:hAnsi="Times New Roman" w:cs="Times New Roman"/>
                    <w:sz w:val="20"/>
                    <w:szCs w:val="20"/>
                  </w:rPr>
                </w:rPrChange>
              </w:rPr>
              <w:pPrChange w:id="143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FB00FA7"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68" w:author="瑋婷 徐" w:date="2025-01-03T16:20:00Z" w16du:dateUtc="2025-01-03T08:20:00Z"/>
                <w:rFonts w:asciiTheme="majorEastAsia" w:eastAsia="標楷體" w:hAnsiTheme="majorEastAsia" w:cstheme="majorEastAsia"/>
                <w:rPrChange w:id="14369" w:author="瑋婷 徐" w:date="2025-01-04T22:54:00Z" w16du:dateUtc="2025-01-04T14:54:00Z">
                  <w:rPr>
                    <w:ins w:id="14370" w:author="瑋婷 徐" w:date="2025-01-03T16:20:00Z" w16du:dateUtc="2025-01-03T08:20:00Z"/>
                    <w:rFonts w:ascii="Times New Roman" w:eastAsia="Times New Roman" w:hAnsi="Times New Roman" w:cs="Times New Roman"/>
                    <w:sz w:val="20"/>
                    <w:szCs w:val="20"/>
                  </w:rPr>
                </w:rPrChange>
              </w:rPr>
              <w:pPrChange w:id="1437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tcPr>
          <w:p w14:paraId="3DAC3944" w14:textId="77777777" w:rsidR="00DA433E" w:rsidRPr="00912F21"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4372" w:author="瑋婷 徐" w:date="2025-01-03T16:33:00Z" w16du:dateUtc="2025-01-03T08:33:00Z"/>
                <w:rFonts w:asciiTheme="majorEastAsia" w:eastAsia="標楷體" w:hAnsiTheme="majorEastAsia" w:cstheme="majorEastAsia"/>
              </w:rPr>
            </w:pPr>
          </w:p>
        </w:tc>
        <w:tc>
          <w:tcPr>
            <w:tcW w:w="158" w:type="pct"/>
            <w:noWrap/>
            <w:hideMark/>
          </w:tcPr>
          <w:p w14:paraId="40552D25" w14:textId="7A8AE626"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73" w:author="瑋婷 徐" w:date="2025-01-03T16:20:00Z" w16du:dateUtc="2025-01-03T08:20:00Z"/>
                <w:rFonts w:asciiTheme="majorEastAsia" w:eastAsia="標楷體" w:hAnsiTheme="majorEastAsia" w:cstheme="majorEastAsia"/>
                <w:rPrChange w:id="14374" w:author="瑋婷 徐" w:date="2025-01-04T22:54:00Z" w16du:dateUtc="2025-01-04T14:54:00Z">
                  <w:rPr>
                    <w:ins w:id="14375" w:author="瑋婷 徐" w:date="2025-01-03T16:20:00Z" w16du:dateUtc="2025-01-03T08:20:00Z"/>
                    <w:rFonts w:ascii="Times New Roman" w:eastAsia="Times New Roman" w:hAnsi="Times New Roman" w:cs="Times New Roman"/>
                    <w:sz w:val="20"/>
                    <w:szCs w:val="20"/>
                  </w:rPr>
                </w:rPrChange>
              </w:rPr>
              <w:pPrChange w:id="1437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EB1B61E"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77" w:author="瑋婷 徐" w:date="2025-01-03T16:20:00Z" w16du:dateUtc="2025-01-03T08:20:00Z"/>
                <w:rFonts w:asciiTheme="majorEastAsia" w:eastAsia="標楷體" w:hAnsiTheme="majorEastAsia" w:cstheme="majorEastAsia"/>
                <w:rPrChange w:id="14378" w:author="瑋婷 徐" w:date="2025-01-04T22:54:00Z" w16du:dateUtc="2025-01-04T14:54:00Z">
                  <w:rPr>
                    <w:ins w:id="14379" w:author="瑋婷 徐" w:date="2025-01-03T16:20:00Z" w16du:dateUtc="2025-01-03T08:20:00Z"/>
                    <w:rFonts w:ascii="Times New Roman" w:eastAsia="Times New Roman" w:hAnsi="Times New Roman" w:cs="Times New Roman"/>
                    <w:sz w:val="20"/>
                    <w:szCs w:val="20"/>
                  </w:rPr>
                </w:rPrChange>
              </w:rPr>
              <w:pPrChange w:id="1438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2A44FED"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81" w:author="瑋婷 徐" w:date="2025-01-03T16:20:00Z" w16du:dateUtc="2025-01-03T08:20:00Z"/>
                <w:rFonts w:asciiTheme="majorEastAsia" w:eastAsia="標楷體" w:hAnsiTheme="majorEastAsia" w:cstheme="majorEastAsia"/>
                <w:color w:val="000000"/>
                <w:rPrChange w:id="14382" w:author="瑋婷 徐" w:date="2025-01-04T22:54:00Z" w16du:dateUtc="2025-01-04T14:54:00Z">
                  <w:rPr>
                    <w:ins w:id="14383" w:author="瑋婷 徐" w:date="2025-01-03T16:20:00Z" w16du:dateUtc="2025-01-03T08:20:00Z"/>
                    <w:rFonts w:cs="Calibri"/>
                    <w:color w:val="000000"/>
                    <w:sz w:val="22"/>
                  </w:rPr>
                </w:rPrChange>
              </w:rPr>
              <w:pPrChange w:id="1438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385" w:author="瑋婷 徐" w:date="2025-01-03T16:20:00Z" w16du:dateUtc="2025-01-03T08:20:00Z">
              <w:r w:rsidRPr="00912F21">
                <w:rPr>
                  <w:rFonts w:asciiTheme="majorEastAsia" w:eastAsia="標楷體" w:hAnsiTheme="majorEastAsia" w:cstheme="majorEastAsia"/>
                  <w:color w:val="000000"/>
                  <w:rPrChange w:id="14386" w:author="瑋婷 徐" w:date="2025-01-04T22:54:00Z" w16du:dateUtc="2025-01-04T14:54:00Z">
                    <w:rPr>
                      <w:rFonts w:cs="Calibri"/>
                      <w:color w:val="000000"/>
                      <w:sz w:val="22"/>
                    </w:rPr>
                  </w:rPrChange>
                </w:rPr>
                <w:t>*</w:t>
              </w:r>
            </w:ins>
          </w:p>
        </w:tc>
        <w:tc>
          <w:tcPr>
            <w:tcW w:w="158" w:type="pct"/>
            <w:noWrap/>
            <w:hideMark/>
          </w:tcPr>
          <w:p w14:paraId="149B0553"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87" w:author="瑋婷 徐" w:date="2025-01-03T16:20:00Z" w16du:dateUtc="2025-01-03T08:20:00Z"/>
                <w:rFonts w:asciiTheme="majorEastAsia" w:eastAsia="標楷體" w:hAnsiTheme="majorEastAsia" w:cstheme="majorEastAsia"/>
                <w:color w:val="000000"/>
                <w:rPrChange w:id="14388" w:author="瑋婷 徐" w:date="2025-01-04T22:54:00Z" w16du:dateUtc="2025-01-04T14:54:00Z">
                  <w:rPr>
                    <w:ins w:id="14389" w:author="瑋婷 徐" w:date="2025-01-03T16:20:00Z" w16du:dateUtc="2025-01-03T08:20:00Z"/>
                    <w:rFonts w:cs="Calibri"/>
                    <w:color w:val="000000"/>
                    <w:sz w:val="22"/>
                  </w:rPr>
                </w:rPrChange>
              </w:rPr>
              <w:pPrChange w:id="1439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A280CE8"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91" w:author="瑋婷 徐" w:date="2025-01-03T16:20:00Z" w16du:dateUtc="2025-01-03T08:20:00Z"/>
                <w:rFonts w:asciiTheme="majorEastAsia" w:eastAsia="標楷體" w:hAnsiTheme="majorEastAsia" w:cstheme="majorEastAsia"/>
                <w:color w:val="000000"/>
                <w:rPrChange w:id="14392" w:author="瑋婷 徐" w:date="2025-01-04T22:54:00Z" w16du:dateUtc="2025-01-04T14:54:00Z">
                  <w:rPr>
                    <w:ins w:id="14393" w:author="瑋婷 徐" w:date="2025-01-03T16:20:00Z" w16du:dateUtc="2025-01-03T08:20:00Z"/>
                    <w:rFonts w:cs="Calibri"/>
                    <w:color w:val="000000"/>
                    <w:sz w:val="22"/>
                  </w:rPr>
                </w:rPrChange>
              </w:rPr>
              <w:pPrChange w:id="1439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395" w:author="瑋婷 徐" w:date="2025-01-03T16:20:00Z" w16du:dateUtc="2025-01-03T08:20:00Z">
              <w:r w:rsidRPr="00912F21">
                <w:rPr>
                  <w:rFonts w:asciiTheme="majorEastAsia" w:eastAsia="標楷體" w:hAnsiTheme="majorEastAsia" w:cstheme="majorEastAsia"/>
                  <w:color w:val="000000"/>
                  <w:rPrChange w:id="14396" w:author="瑋婷 徐" w:date="2025-01-04T22:54:00Z" w16du:dateUtc="2025-01-04T14:54:00Z">
                    <w:rPr>
                      <w:rFonts w:cs="Calibri"/>
                      <w:color w:val="000000"/>
                      <w:sz w:val="22"/>
                    </w:rPr>
                  </w:rPrChange>
                </w:rPr>
                <w:t>*</w:t>
              </w:r>
            </w:ins>
          </w:p>
        </w:tc>
        <w:tc>
          <w:tcPr>
            <w:tcW w:w="158" w:type="pct"/>
            <w:noWrap/>
            <w:hideMark/>
          </w:tcPr>
          <w:p w14:paraId="0D83EC43"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397" w:author="瑋婷 徐" w:date="2025-01-03T16:20:00Z" w16du:dateUtc="2025-01-03T08:20:00Z"/>
                <w:rFonts w:asciiTheme="majorEastAsia" w:eastAsia="標楷體" w:hAnsiTheme="majorEastAsia" w:cstheme="majorEastAsia"/>
                <w:color w:val="000000"/>
                <w:rPrChange w:id="14398" w:author="瑋婷 徐" w:date="2025-01-04T22:54:00Z" w16du:dateUtc="2025-01-04T14:54:00Z">
                  <w:rPr>
                    <w:ins w:id="14399" w:author="瑋婷 徐" w:date="2025-01-03T16:20:00Z" w16du:dateUtc="2025-01-03T08:20:00Z"/>
                    <w:rFonts w:cs="Calibri"/>
                    <w:color w:val="000000"/>
                    <w:sz w:val="22"/>
                  </w:rPr>
                </w:rPrChange>
              </w:rPr>
              <w:pPrChange w:id="1440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401" w:author="瑋婷 徐" w:date="2025-01-03T16:20:00Z" w16du:dateUtc="2025-01-03T08:20:00Z">
              <w:r w:rsidRPr="00912F21">
                <w:rPr>
                  <w:rFonts w:asciiTheme="majorEastAsia" w:eastAsia="標楷體" w:hAnsiTheme="majorEastAsia" w:cstheme="majorEastAsia"/>
                  <w:color w:val="000000"/>
                  <w:rPrChange w:id="14402" w:author="瑋婷 徐" w:date="2025-01-04T22:54:00Z" w16du:dateUtc="2025-01-04T14:54:00Z">
                    <w:rPr>
                      <w:rFonts w:cs="Calibri"/>
                      <w:color w:val="000000"/>
                      <w:sz w:val="22"/>
                    </w:rPr>
                  </w:rPrChange>
                </w:rPr>
                <w:t>*</w:t>
              </w:r>
            </w:ins>
          </w:p>
        </w:tc>
        <w:tc>
          <w:tcPr>
            <w:tcW w:w="158" w:type="pct"/>
            <w:noWrap/>
            <w:hideMark/>
          </w:tcPr>
          <w:p w14:paraId="190B80DD"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403" w:author="瑋婷 徐" w:date="2025-01-03T16:20:00Z" w16du:dateUtc="2025-01-03T08:20:00Z"/>
                <w:rFonts w:asciiTheme="majorEastAsia" w:eastAsia="標楷體" w:hAnsiTheme="majorEastAsia" w:cstheme="majorEastAsia"/>
                <w:color w:val="000000"/>
                <w:rPrChange w:id="14404" w:author="瑋婷 徐" w:date="2025-01-04T22:54:00Z" w16du:dateUtc="2025-01-04T14:54:00Z">
                  <w:rPr>
                    <w:ins w:id="14405" w:author="瑋婷 徐" w:date="2025-01-03T16:20:00Z" w16du:dateUtc="2025-01-03T08:20:00Z"/>
                    <w:rFonts w:cs="Calibri"/>
                    <w:color w:val="000000"/>
                    <w:sz w:val="22"/>
                  </w:rPr>
                </w:rPrChange>
              </w:rPr>
              <w:pPrChange w:id="1440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95B4C70"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407" w:author="瑋婷 徐" w:date="2025-01-03T16:20:00Z" w16du:dateUtc="2025-01-03T08:20:00Z"/>
                <w:rFonts w:asciiTheme="majorEastAsia" w:eastAsia="標楷體" w:hAnsiTheme="majorEastAsia" w:cstheme="majorEastAsia"/>
                <w:rPrChange w:id="14408" w:author="瑋婷 徐" w:date="2025-01-04T22:54:00Z" w16du:dateUtc="2025-01-04T14:54:00Z">
                  <w:rPr>
                    <w:ins w:id="14409" w:author="瑋婷 徐" w:date="2025-01-03T16:20:00Z" w16du:dateUtc="2025-01-03T08:20:00Z"/>
                    <w:rFonts w:ascii="Times New Roman" w:eastAsia="Times New Roman" w:hAnsi="Times New Roman" w:cs="Times New Roman"/>
                    <w:sz w:val="20"/>
                    <w:szCs w:val="20"/>
                  </w:rPr>
                </w:rPrChange>
              </w:rPr>
              <w:pPrChange w:id="1441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720C7A" w:rsidRPr="00912F21" w14:paraId="6867530A" w14:textId="77777777" w:rsidTr="00313CC9">
        <w:trPr>
          <w:cnfStyle w:val="000000100000" w:firstRow="0" w:lastRow="0" w:firstColumn="0" w:lastColumn="0" w:oddVBand="0" w:evenVBand="0" w:oddHBand="1" w:evenHBand="0" w:firstRowFirstColumn="0" w:firstRowLastColumn="0" w:lastRowFirstColumn="0" w:lastRowLastColumn="0"/>
          <w:trHeight w:val="300"/>
          <w:ins w:id="14411"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33DA57BE" w14:textId="77777777" w:rsidR="00DA433E" w:rsidRPr="00912F21" w:rsidRDefault="00DA433E">
            <w:pPr>
              <w:spacing w:line="360" w:lineRule="auto"/>
              <w:jc w:val="both"/>
              <w:rPr>
                <w:ins w:id="14412" w:author="瑋婷 徐" w:date="2025-01-03T16:20:00Z" w16du:dateUtc="2025-01-03T08:20:00Z"/>
                <w:rFonts w:asciiTheme="majorEastAsia" w:eastAsia="標楷體" w:hAnsiTheme="majorEastAsia" w:cstheme="majorEastAsia"/>
                <w:b w:val="0"/>
                <w:bCs w:val="0"/>
                <w:color w:val="000000"/>
                <w:rPrChange w:id="14413" w:author="瑋婷 徐" w:date="2025-01-04T22:54:00Z" w16du:dateUtc="2025-01-04T14:54:00Z">
                  <w:rPr>
                    <w:ins w:id="14414" w:author="瑋婷 徐" w:date="2025-01-03T16:20:00Z" w16du:dateUtc="2025-01-03T08:20:00Z"/>
                    <w:rFonts w:cs="Calibri"/>
                    <w:color w:val="000000"/>
                    <w:sz w:val="22"/>
                  </w:rPr>
                </w:rPrChange>
              </w:rPr>
              <w:pPrChange w:id="14415" w:author="瑋婷 徐" w:date="2025-01-03T16:21:00Z" w16du:dateUtc="2025-01-03T08:21:00Z">
                <w:pPr/>
              </w:pPrChange>
            </w:pPr>
            <w:ins w:id="14416" w:author="瑋婷 徐" w:date="2025-01-03T16:20:00Z" w16du:dateUtc="2025-01-03T08:20:00Z">
              <w:r w:rsidRPr="00912F21">
                <w:rPr>
                  <w:rFonts w:asciiTheme="majorEastAsia" w:eastAsia="標楷體" w:hAnsiTheme="majorEastAsia" w:cstheme="majorEastAsia"/>
                  <w:b w:val="0"/>
                  <w:bCs w:val="0"/>
                  <w:color w:val="000000"/>
                  <w:rPrChange w:id="14417" w:author="瑋婷 徐" w:date="2025-01-04T22:54:00Z" w16du:dateUtc="2025-01-04T14:54:00Z">
                    <w:rPr>
                      <w:rFonts w:cs="Calibri"/>
                      <w:color w:val="000000"/>
                      <w:sz w:val="22"/>
                    </w:rPr>
                  </w:rPrChange>
                </w:rPr>
                <w:t>斑文鳥</w:t>
              </w:r>
              <w:r w:rsidRPr="00912F21">
                <w:rPr>
                  <w:rFonts w:asciiTheme="majorEastAsia" w:eastAsia="標楷體" w:hAnsiTheme="majorEastAsia" w:cstheme="majorEastAsia"/>
                  <w:b w:val="0"/>
                  <w:bCs w:val="0"/>
                  <w:color w:val="000000"/>
                  <w:rPrChange w:id="14418" w:author="瑋婷 徐" w:date="2025-01-04T22:54:00Z" w16du:dateUtc="2025-01-04T14:54:00Z">
                    <w:rPr>
                      <w:rFonts w:cs="Calibri"/>
                      <w:color w:val="000000"/>
                      <w:sz w:val="22"/>
                    </w:rPr>
                  </w:rPrChange>
                </w:rPr>
                <w:t xml:space="preserve"> </w:t>
              </w:r>
            </w:ins>
          </w:p>
        </w:tc>
        <w:tc>
          <w:tcPr>
            <w:tcW w:w="939" w:type="pct"/>
            <w:hideMark/>
          </w:tcPr>
          <w:p w14:paraId="5A64EE29"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19" w:author="瑋婷 徐" w:date="2025-01-03T16:20:00Z" w16du:dateUtc="2025-01-03T08:20:00Z"/>
                <w:rFonts w:asciiTheme="majorEastAsia" w:eastAsia="標楷體" w:hAnsiTheme="majorEastAsia" w:cstheme="majorEastAsia"/>
                <w:i/>
                <w:iCs/>
                <w:color w:val="000000"/>
                <w:rPrChange w:id="14420" w:author="瑋婷 徐" w:date="2025-01-04T22:54:00Z" w16du:dateUtc="2025-01-04T14:54:00Z">
                  <w:rPr>
                    <w:ins w:id="14421" w:author="瑋婷 徐" w:date="2025-01-03T16:20:00Z" w16du:dateUtc="2025-01-03T08:20:00Z"/>
                    <w:rFonts w:cs="Calibri"/>
                    <w:i/>
                    <w:iCs/>
                    <w:color w:val="000000"/>
                    <w:sz w:val="22"/>
                  </w:rPr>
                </w:rPrChange>
              </w:rPr>
              <w:pPrChange w:id="1442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423" w:author="瑋婷 徐" w:date="2025-01-03T16:20:00Z" w16du:dateUtc="2025-01-03T08:20:00Z">
              <w:r w:rsidRPr="00912F21">
                <w:rPr>
                  <w:rFonts w:asciiTheme="majorEastAsia" w:eastAsia="標楷體" w:hAnsiTheme="majorEastAsia" w:cstheme="majorEastAsia"/>
                  <w:i/>
                  <w:iCs/>
                  <w:color w:val="000000"/>
                  <w:rPrChange w:id="14424" w:author="瑋婷 徐" w:date="2025-01-04T22:54:00Z" w16du:dateUtc="2025-01-04T14:54:00Z">
                    <w:rPr>
                      <w:rFonts w:cs="Calibri"/>
                      <w:i/>
                      <w:iCs/>
                      <w:color w:val="000000"/>
                      <w:sz w:val="22"/>
                    </w:rPr>
                  </w:rPrChange>
                </w:rPr>
                <w:t>Lonchura punctulata</w:t>
              </w:r>
            </w:ins>
          </w:p>
        </w:tc>
        <w:tc>
          <w:tcPr>
            <w:tcW w:w="158" w:type="pct"/>
            <w:noWrap/>
            <w:hideMark/>
          </w:tcPr>
          <w:p w14:paraId="6D118870"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25" w:author="瑋婷 徐" w:date="2025-01-03T16:20:00Z" w16du:dateUtc="2025-01-03T08:20:00Z"/>
                <w:rFonts w:asciiTheme="majorEastAsia" w:eastAsia="標楷體" w:hAnsiTheme="majorEastAsia" w:cstheme="majorEastAsia"/>
                <w:color w:val="000000"/>
                <w:rPrChange w:id="14426" w:author="瑋婷 徐" w:date="2025-01-04T22:54:00Z" w16du:dateUtc="2025-01-04T14:54:00Z">
                  <w:rPr>
                    <w:ins w:id="14427" w:author="瑋婷 徐" w:date="2025-01-03T16:20:00Z" w16du:dateUtc="2025-01-03T08:20:00Z"/>
                    <w:rFonts w:cs="Calibri"/>
                    <w:color w:val="000000"/>
                    <w:sz w:val="22"/>
                  </w:rPr>
                </w:rPrChange>
              </w:rPr>
              <w:pPrChange w:id="1442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429" w:author="瑋婷 徐" w:date="2025-01-03T16:20:00Z" w16du:dateUtc="2025-01-03T08:20:00Z">
              <w:r w:rsidRPr="00912F21">
                <w:rPr>
                  <w:rFonts w:asciiTheme="majorEastAsia" w:eastAsia="標楷體" w:hAnsiTheme="majorEastAsia" w:cstheme="majorEastAsia"/>
                  <w:color w:val="000000"/>
                  <w:rPrChange w:id="14430" w:author="瑋婷 徐" w:date="2025-01-04T22:54:00Z" w16du:dateUtc="2025-01-04T14:54:00Z">
                    <w:rPr>
                      <w:rFonts w:cs="Calibri"/>
                      <w:color w:val="000000"/>
                      <w:sz w:val="22"/>
                    </w:rPr>
                  </w:rPrChange>
                </w:rPr>
                <w:t>*</w:t>
              </w:r>
            </w:ins>
          </w:p>
        </w:tc>
        <w:tc>
          <w:tcPr>
            <w:tcW w:w="158" w:type="pct"/>
            <w:noWrap/>
            <w:hideMark/>
          </w:tcPr>
          <w:p w14:paraId="54AC1FF5"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31" w:author="瑋婷 徐" w:date="2025-01-03T16:20:00Z" w16du:dateUtc="2025-01-03T08:20:00Z"/>
                <w:rFonts w:asciiTheme="majorEastAsia" w:eastAsia="標楷體" w:hAnsiTheme="majorEastAsia" w:cstheme="majorEastAsia"/>
                <w:color w:val="000000"/>
                <w:rPrChange w:id="14432" w:author="瑋婷 徐" w:date="2025-01-04T22:54:00Z" w16du:dateUtc="2025-01-04T14:54:00Z">
                  <w:rPr>
                    <w:ins w:id="14433" w:author="瑋婷 徐" w:date="2025-01-03T16:20:00Z" w16du:dateUtc="2025-01-03T08:20:00Z"/>
                    <w:rFonts w:cs="Calibri"/>
                    <w:color w:val="000000"/>
                    <w:sz w:val="22"/>
                  </w:rPr>
                </w:rPrChange>
              </w:rPr>
              <w:pPrChange w:id="144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6A52C9CD"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35" w:author="瑋婷 徐" w:date="2025-01-03T16:20:00Z" w16du:dateUtc="2025-01-03T08:20:00Z"/>
                <w:rFonts w:asciiTheme="majorEastAsia" w:eastAsia="標楷體" w:hAnsiTheme="majorEastAsia" w:cstheme="majorEastAsia"/>
                <w:rPrChange w:id="14436" w:author="瑋婷 徐" w:date="2025-01-04T22:54:00Z" w16du:dateUtc="2025-01-04T14:54:00Z">
                  <w:rPr>
                    <w:ins w:id="14437" w:author="瑋婷 徐" w:date="2025-01-03T16:20:00Z" w16du:dateUtc="2025-01-03T08:20:00Z"/>
                    <w:rFonts w:ascii="Times New Roman" w:eastAsia="Times New Roman" w:hAnsi="Times New Roman" w:cs="Times New Roman"/>
                    <w:sz w:val="20"/>
                    <w:szCs w:val="20"/>
                  </w:rPr>
                </w:rPrChange>
              </w:rPr>
              <w:pPrChange w:id="1443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0514A879"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39" w:author="瑋婷 徐" w:date="2025-01-03T16:20:00Z" w16du:dateUtc="2025-01-03T08:20:00Z"/>
                <w:rFonts w:asciiTheme="majorEastAsia" w:eastAsia="標楷體" w:hAnsiTheme="majorEastAsia" w:cstheme="majorEastAsia"/>
                <w:rPrChange w:id="14440" w:author="瑋婷 徐" w:date="2025-01-04T22:54:00Z" w16du:dateUtc="2025-01-04T14:54:00Z">
                  <w:rPr>
                    <w:ins w:id="14441" w:author="瑋婷 徐" w:date="2025-01-03T16:20:00Z" w16du:dateUtc="2025-01-03T08:20:00Z"/>
                    <w:rFonts w:ascii="Times New Roman" w:eastAsia="Times New Roman" w:hAnsi="Times New Roman" w:cs="Times New Roman"/>
                    <w:sz w:val="20"/>
                    <w:szCs w:val="20"/>
                  </w:rPr>
                </w:rPrChange>
              </w:rPr>
              <w:pPrChange w:id="1444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048FEC1F"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43" w:author="瑋婷 徐" w:date="2025-01-03T16:20:00Z" w16du:dateUtc="2025-01-03T08:20:00Z"/>
                <w:rFonts w:asciiTheme="majorEastAsia" w:eastAsia="標楷體" w:hAnsiTheme="majorEastAsia" w:cstheme="majorEastAsia"/>
                <w:rPrChange w:id="14444" w:author="瑋婷 徐" w:date="2025-01-04T22:54:00Z" w16du:dateUtc="2025-01-04T14:54:00Z">
                  <w:rPr>
                    <w:ins w:id="14445" w:author="瑋婷 徐" w:date="2025-01-03T16:20:00Z" w16du:dateUtc="2025-01-03T08:20:00Z"/>
                    <w:rFonts w:ascii="Times New Roman" w:eastAsia="Times New Roman" w:hAnsi="Times New Roman" w:cs="Times New Roman"/>
                    <w:sz w:val="20"/>
                    <w:szCs w:val="20"/>
                  </w:rPr>
                </w:rPrChange>
              </w:rPr>
              <w:pPrChange w:id="1444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noWrap/>
            <w:hideMark/>
          </w:tcPr>
          <w:p w14:paraId="206223A7"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47" w:author="瑋婷 徐" w:date="2025-01-03T16:20:00Z" w16du:dateUtc="2025-01-03T08:20:00Z"/>
                <w:rFonts w:asciiTheme="majorEastAsia" w:eastAsia="標楷體" w:hAnsiTheme="majorEastAsia" w:cstheme="majorEastAsia"/>
                <w:rPrChange w:id="14448" w:author="瑋婷 徐" w:date="2025-01-04T22:54:00Z" w16du:dateUtc="2025-01-04T14:54:00Z">
                  <w:rPr>
                    <w:ins w:id="14449" w:author="瑋婷 徐" w:date="2025-01-03T16:20:00Z" w16du:dateUtc="2025-01-03T08:20:00Z"/>
                    <w:rFonts w:ascii="Times New Roman" w:eastAsia="Times New Roman" w:hAnsi="Times New Roman" w:cs="Times New Roman"/>
                    <w:sz w:val="20"/>
                    <w:szCs w:val="20"/>
                  </w:rPr>
                </w:rPrChange>
              </w:rPr>
              <w:pPrChange w:id="1445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tcPr>
          <w:p w14:paraId="2C8FB569" w14:textId="77777777" w:rsidR="00DA433E" w:rsidRPr="00912F21"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4451" w:author="瑋婷 徐" w:date="2025-01-03T16:33:00Z" w16du:dateUtc="2025-01-03T08:33:00Z"/>
                <w:rFonts w:asciiTheme="majorEastAsia" w:eastAsia="標楷體" w:hAnsiTheme="majorEastAsia" w:cstheme="majorEastAsia"/>
              </w:rPr>
            </w:pPr>
          </w:p>
        </w:tc>
        <w:tc>
          <w:tcPr>
            <w:tcW w:w="158" w:type="pct"/>
            <w:noWrap/>
            <w:hideMark/>
          </w:tcPr>
          <w:p w14:paraId="6FFE6E98" w14:textId="13C94CB0"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52" w:author="瑋婷 徐" w:date="2025-01-03T16:20:00Z" w16du:dateUtc="2025-01-03T08:20:00Z"/>
                <w:rFonts w:asciiTheme="majorEastAsia" w:eastAsia="標楷體" w:hAnsiTheme="majorEastAsia" w:cstheme="majorEastAsia"/>
                <w:rPrChange w:id="14453" w:author="瑋婷 徐" w:date="2025-01-04T22:54:00Z" w16du:dateUtc="2025-01-04T14:54:00Z">
                  <w:rPr>
                    <w:ins w:id="14454" w:author="瑋婷 徐" w:date="2025-01-03T16:20:00Z" w16du:dateUtc="2025-01-03T08:20:00Z"/>
                    <w:rFonts w:ascii="Times New Roman" w:eastAsia="Times New Roman" w:hAnsi="Times New Roman" w:cs="Times New Roman"/>
                    <w:sz w:val="20"/>
                    <w:szCs w:val="20"/>
                  </w:rPr>
                </w:rPrChange>
              </w:rPr>
              <w:pPrChange w:id="1445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0EE5AE83"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56" w:author="瑋婷 徐" w:date="2025-01-03T16:20:00Z" w16du:dateUtc="2025-01-03T08:20:00Z"/>
                <w:rFonts w:asciiTheme="majorEastAsia" w:eastAsia="標楷體" w:hAnsiTheme="majorEastAsia" w:cstheme="majorEastAsia"/>
                <w:rPrChange w:id="14457" w:author="瑋婷 徐" w:date="2025-01-04T22:54:00Z" w16du:dateUtc="2025-01-04T14:54:00Z">
                  <w:rPr>
                    <w:ins w:id="14458" w:author="瑋婷 徐" w:date="2025-01-03T16:20:00Z" w16du:dateUtc="2025-01-03T08:20:00Z"/>
                    <w:rFonts w:ascii="Times New Roman" w:eastAsia="Times New Roman" w:hAnsi="Times New Roman" w:cs="Times New Roman"/>
                    <w:sz w:val="20"/>
                    <w:szCs w:val="20"/>
                  </w:rPr>
                </w:rPrChange>
              </w:rPr>
              <w:pPrChange w:id="1445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1C64A3A5"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60" w:author="瑋婷 徐" w:date="2025-01-03T16:20:00Z" w16du:dateUtc="2025-01-03T08:20:00Z"/>
                <w:rFonts w:asciiTheme="majorEastAsia" w:eastAsia="標楷體" w:hAnsiTheme="majorEastAsia" w:cstheme="majorEastAsia"/>
                <w:rPrChange w:id="14461" w:author="瑋婷 徐" w:date="2025-01-04T22:54:00Z" w16du:dateUtc="2025-01-04T14:54:00Z">
                  <w:rPr>
                    <w:ins w:id="14462" w:author="瑋婷 徐" w:date="2025-01-03T16:20:00Z" w16du:dateUtc="2025-01-03T08:20:00Z"/>
                    <w:rFonts w:ascii="Times New Roman" w:eastAsia="Times New Roman" w:hAnsi="Times New Roman" w:cs="Times New Roman"/>
                    <w:sz w:val="20"/>
                    <w:szCs w:val="20"/>
                  </w:rPr>
                </w:rPrChange>
              </w:rPr>
              <w:pPrChange w:id="1446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5BE6B26D"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64" w:author="瑋婷 徐" w:date="2025-01-03T16:20:00Z" w16du:dateUtc="2025-01-03T08:20:00Z"/>
                <w:rFonts w:asciiTheme="majorEastAsia" w:eastAsia="標楷體" w:hAnsiTheme="majorEastAsia" w:cstheme="majorEastAsia"/>
                <w:rPrChange w:id="14465" w:author="瑋婷 徐" w:date="2025-01-04T22:54:00Z" w16du:dateUtc="2025-01-04T14:54:00Z">
                  <w:rPr>
                    <w:ins w:id="14466" w:author="瑋婷 徐" w:date="2025-01-03T16:20:00Z" w16du:dateUtc="2025-01-03T08:20:00Z"/>
                    <w:rFonts w:ascii="Times New Roman" w:eastAsia="Times New Roman" w:hAnsi="Times New Roman" w:cs="Times New Roman"/>
                    <w:sz w:val="20"/>
                    <w:szCs w:val="20"/>
                  </w:rPr>
                </w:rPrChange>
              </w:rPr>
              <w:pPrChange w:id="1446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tcPr>
          <w:p w14:paraId="7413EE27" w14:textId="77777777" w:rsidR="00DA433E" w:rsidRPr="00912F21"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4468" w:author="瑋婷 徐" w:date="2025-01-03T16:33:00Z" w16du:dateUtc="2025-01-03T08:33:00Z"/>
                <w:rFonts w:asciiTheme="majorEastAsia" w:eastAsia="標楷體" w:hAnsiTheme="majorEastAsia" w:cstheme="majorEastAsia"/>
              </w:rPr>
            </w:pPr>
          </w:p>
        </w:tc>
        <w:tc>
          <w:tcPr>
            <w:tcW w:w="158" w:type="pct"/>
            <w:noWrap/>
            <w:hideMark/>
          </w:tcPr>
          <w:p w14:paraId="3C57F65C" w14:textId="131DAA1E"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69" w:author="瑋婷 徐" w:date="2025-01-03T16:20:00Z" w16du:dateUtc="2025-01-03T08:20:00Z"/>
                <w:rFonts w:asciiTheme="majorEastAsia" w:eastAsia="標楷體" w:hAnsiTheme="majorEastAsia" w:cstheme="majorEastAsia"/>
                <w:rPrChange w:id="14470" w:author="瑋婷 徐" w:date="2025-01-04T22:54:00Z" w16du:dateUtc="2025-01-04T14:54:00Z">
                  <w:rPr>
                    <w:ins w:id="14471" w:author="瑋婷 徐" w:date="2025-01-03T16:20:00Z" w16du:dateUtc="2025-01-03T08:20:00Z"/>
                    <w:rFonts w:ascii="Times New Roman" w:eastAsia="Times New Roman" w:hAnsi="Times New Roman" w:cs="Times New Roman"/>
                    <w:sz w:val="20"/>
                    <w:szCs w:val="20"/>
                  </w:rPr>
                </w:rPrChange>
              </w:rPr>
              <w:pPrChange w:id="1447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1592FD71"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73" w:author="瑋婷 徐" w:date="2025-01-03T16:20:00Z" w16du:dateUtc="2025-01-03T08:20:00Z"/>
                <w:rFonts w:asciiTheme="majorEastAsia" w:eastAsia="標楷體" w:hAnsiTheme="majorEastAsia" w:cstheme="majorEastAsia"/>
                <w:rPrChange w:id="14474" w:author="瑋婷 徐" w:date="2025-01-04T22:54:00Z" w16du:dateUtc="2025-01-04T14:54:00Z">
                  <w:rPr>
                    <w:ins w:id="14475" w:author="瑋婷 徐" w:date="2025-01-03T16:20:00Z" w16du:dateUtc="2025-01-03T08:20:00Z"/>
                    <w:rFonts w:ascii="Times New Roman" w:eastAsia="Times New Roman" w:hAnsi="Times New Roman" w:cs="Times New Roman"/>
                    <w:sz w:val="20"/>
                    <w:szCs w:val="20"/>
                  </w:rPr>
                </w:rPrChange>
              </w:rPr>
              <w:pPrChange w:id="1447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43119F9C"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77" w:author="瑋婷 徐" w:date="2025-01-03T16:20:00Z" w16du:dateUtc="2025-01-03T08:20:00Z"/>
                <w:rFonts w:asciiTheme="majorEastAsia" w:eastAsia="標楷體" w:hAnsiTheme="majorEastAsia" w:cstheme="majorEastAsia"/>
                <w:rPrChange w:id="14478" w:author="瑋婷 徐" w:date="2025-01-04T22:54:00Z" w16du:dateUtc="2025-01-04T14:54:00Z">
                  <w:rPr>
                    <w:ins w:id="14479" w:author="瑋婷 徐" w:date="2025-01-03T16:20:00Z" w16du:dateUtc="2025-01-03T08:20:00Z"/>
                    <w:rFonts w:ascii="Times New Roman" w:eastAsia="Times New Roman" w:hAnsi="Times New Roman" w:cs="Times New Roman"/>
                    <w:sz w:val="20"/>
                    <w:szCs w:val="20"/>
                  </w:rPr>
                </w:rPrChange>
              </w:rPr>
              <w:pPrChange w:id="1448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1624E90F"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81" w:author="瑋婷 徐" w:date="2025-01-03T16:20:00Z" w16du:dateUtc="2025-01-03T08:20:00Z"/>
                <w:rFonts w:asciiTheme="majorEastAsia" w:eastAsia="標楷體" w:hAnsiTheme="majorEastAsia" w:cstheme="majorEastAsia"/>
                <w:rPrChange w:id="14482" w:author="瑋婷 徐" w:date="2025-01-04T22:54:00Z" w16du:dateUtc="2025-01-04T14:54:00Z">
                  <w:rPr>
                    <w:ins w:id="14483" w:author="瑋婷 徐" w:date="2025-01-03T16:20:00Z" w16du:dateUtc="2025-01-03T08:20:00Z"/>
                    <w:rFonts w:ascii="Times New Roman" w:eastAsia="Times New Roman" w:hAnsi="Times New Roman" w:cs="Times New Roman"/>
                    <w:sz w:val="20"/>
                    <w:szCs w:val="20"/>
                  </w:rPr>
                </w:rPrChange>
              </w:rPr>
              <w:pPrChange w:id="1448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210D9F92"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85" w:author="瑋婷 徐" w:date="2025-01-03T16:20:00Z" w16du:dateUtc="2025-01-03T08:20:00Z"/>
                <w:rFonts w:asciiTheme="majorEastAsia" w:eastAsia="標楷體" w:hAnsiTheme="majorEastAsia" w:cstheme="majorEastAsia"/>
                <w:rPrChange w:id="14486" w:author="瑋婷 徐" w:date="2025-01-04T22:54:00Z" w16du:dateUtc="2025-01-04T14:54:00Z">
                  <w:rPr>
                    <w:ins w:id="14487" w:author="瑋婷 徐" w:date="2025-01-03T16:20:00Z" w16du:dateUtc="2025-01-03T08:20:00Z"/>
                    <w:rFonts w:ascii="Times New Roman" w:eastAsia="Times New Roman" w:hAnsi="Times New Roman" w:cs="Times New Roman"/>
                    <w:sz w:val="20"/>
                    <w:szCs w:val="20"/>
                  </w:rPr>
                </w:rPrChange>
              </w:rPr>
              <w:pPrChange w:id="1448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22AF6395"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89" w:author="瑋婷 徐" w:date="2025-01-03T16:20:00Z" w16du:dateUtc="2025-01-03T08:20:00Z"/>
                <w:rFonts w:asciiTheme="majorEastAsia" w:eastAsia="標楷體" w:hAnsiTheme="majorEastAsia" w:cstheme="majorEastAsia"/>
                <w:rPrChange w:id="14490" w:author="瑋婷 徐" w:date="2025-01-04T22:54:00Z" w16du:dateUtc="2025-01-04T14:54:00Z">
                  <w:rPr>
                    <w:ins w:id="14491" w:author="瑋婷 徐" w:date="2025-01-03T16:20:00Z" w16du:dateUtc="2025-01-03T08:20:00Z"/>
                    <w:rFonts w:ascii="Times New Roman" w:eastAsia="Times New Roman" w:hAnsi="Times New Roman" w:cs="Times New Roman"/>
                    <w:sz w:val="20"/>
                    <w:szCs w:val="20"/>
                  </w:rPr>
                </w:rPrChange>
              </w:rPr>
              <w:pPrChange w:id="1449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3D8BFFCE"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93" w:author="瑋婷 徐" w:date="2025-01-03T16:20:00Z" w16du:dateUtc="2025-01-03T08:20:00Z"/>
                <w:rFonts w:asciiTheme="majorEastAsia" w:eastAsia="標楷體" w:hAnsiTheme="majorEastAsia" w:cstheme="majorEastAsia"/>
                <w:rPrChange w:id="14494" w:author="瑋婷 徐" w:date="2025-01-04T22:54:00Z" w16du:dateUtc="2025-01-04T14:54:00Z">
                  <w:rPr>
                    <w:ins w:id="14495" w:author="瑋婷 徐" w:date="2025-01-03T16:20:00Z" w16du:dateUtc="2025-01-03T08:20:00Z"/>
                    <w:rFonts w:ascii="Times New Roman" w:eastAsia="Times New Roman" w:hAnsi="Times New Roman" w:cs="Times New Roman"/>
                    <w:sz w:val="20"/>
                    <w:szCs w:val="20"/>
                  </w:rPr>
                </w:rPrChange>
              </w:rPr>
              <w:pPrChange w:id="1449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3EE14FE9"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497" w:author="瑋婷 徐" w:date="2025-01-03T16:20:00Z" w16du:dateUtc="2025-01-03T08:20:00Z"/>
                <w:rFonts w:asciiTheme="majorEastAsia" w:eastAsia="標楷體" w:hAnsiTheme="majorEastAsia" w:cstheme="majorEastAsia"/>
                <w:rPrChange w:id="14498" w:author="瑋婷 徐" w:date="2025-01-04T22:54:00Z" w16du:dateUtc="2025-01-04T14:54:00Z">
                  <w:rPr>
                    <w:ins w:id="14499" w:author="瑋婷 徐" w:date="2025-01-03T16:20:00Z" w16du:dateUtc="2025-01-03T08:20:00Z"/>
                    <w:rFonts w:ascii="Times New Roman" w:eastAsia="Times New Roman" w:hAnsi="Times New Roman" w:cs="Times New Roman"/>
                    <w:sz w:val="20"/>
                    <w:szCs w:val="20"/>
                  </w:rPr>
                </w:rPrChange>
              </w:rPr>
              <w:pPrChange w:id="1450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313CC9" w:rsidRPr="00912F21" w14:paraId="17B96AE6" w14:textId="77777777" w:rsidTr="00313CC9">
        <w:trPr>
          <w:trHeight w:val="600"/>
          <w:ins w:id="14501"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3B584FDF" w14:textId="77777777" w:rsidR="00DA433E" w:rsidRPr="00912F21" w:rsidRDefault="00DA433E">
            <w:pPr>
              <w:spacing w:line="360" w:lineRule="auto"/>
              <w:jc w:val="both"/>
              <w:rPr>
                <w:ins w:id="14502" w:author="瑋婷 徐" w:date="2025-01-03T16:20:00Z" w16du:dateUtc="2025-01-03T08:20:00Z"/>
                <w:rFonts w:asciiTheme="majorEastAsia" w:eastAsia="標楷體" w:hAnsiTheme="majorEastAsia" w:cstheme="majorEastAsia"/>
                <w:b w:val="0"/>
                <w:bCs w:val="0"/>
                <w:color w:val="000000"/>
                <w:rPrChange w:id="14503" w:author="瑋婷 徐" w:date="2025-01-04T22:54:00Z" w16du:dateUtc="2025-01-04T14:54:00Z">
                  <w:rPr>
                    <w:ins w:id="14504" w:author="瑋婷 徐" w:date="2025-01-03T16:20:00Z" w16du:dateUtc="2025-01-03T08:20:00Z"/>
                    <w:rFonts w:cs="Calibri"/>
                    <w:color w:val="000000"/>
                    <w:sz w:val="22"/>
                  </w:rPr>
                </w:rPrChange>
              </w:rPr>
              <w:pPrChange w:id="14505" w:author="瑋婷 徐" w:date="2025-01-03T16:21:00Z" w16du:dateUtc="2025-01-03T08:21:00Z">
                <w:pPr/>
              </w:pPrChange>
            </w:pPr>
            <w:ins w:id="14506" w:author="瑋婷 徐" w:date="2025-01-03T16:20:00Z" w16du:dateUtc="2025-01-03T08:20:00Z">
              <w:r w:rsidRPr="00912F21">
                <w:rPr>
                  <w:rFonts w:asciiTheme="majorEastAsia" w:eastAsia="標楷體" w:hAnsiTheme="majorEastAsia" w:cstheme="majorEastAsia"/>
                  <w:b w:val="0"/>
                  <w:bCs w:val="0"/>
                  <w:color w:val="000000"/>
                  <w:rPrChange w:id="14507" w:author="瑋婷 徐" w:date="2025-01-04T22:54:00Z" w16du:dateUtc="2025-01-04T14:54:00Z">
                    <w:rPr>
                      <w:rFonts w:cs="Calibri"/>
                      <w:color w:val="000000"/>
                      <w:sz w:val="22"/>
                    </w:rPr>
                  </w:rPrChange>
                </w:rPr>
                <w:t>西方黃鶺鴒</w:t>
              </w:r>
              <w:r w:rsidRPr="00912F21">
                <w:rPr>
                  <w:rFonts w:asciiTheme="majorEastAsia" w:eastAsia="標楷體" w:hAnsiTheme="majorEastAsia" w:cstheme="majorEastAsia"/>
                  <w:b w:val="0"/>
                  <w:bCs w:val="0"/>
                  <w:color w:val="000000"/>
                  <w:rPrChange w:id="14508" w:author="瑋婷 徐" w:date="2025-01-04T22:54:00Z" w16du:dateUtc="2025-01-04T14:54:00Z">
                    <w:rPr>
                      <w:rFonts w:cs="Calibri"/>
                      <w:color w:val="000000"/>
                      <w:sz w:val="22"/>
                    </w:rPr>
                  </w:rPrChange>
                </w:rPr>
                <w:t xml:space="preserve"> / </w:t>
              </w:r>
              <w:r w:rsidRPr="00912F21">
                <w:rPr>
                  <w:rFonts w:asciiTheme="majorEastAsia" w:eastAsia="標楷體" w:hAnsiTheme="majorEastAsia" w:cstheme="majorEastAsia"/>
                  <w:b w:val="0"/>
                  <w:bCs w:val="0"/>
                  <w:color w:val="000000"/>
                  <w:rPrChange w:id="14509" w:author="瑋婷 徐" w:date="2025-01-04T22:54:00Z" w16du:dateUtc="2025-01-04T14:54:00Z">
                    <w:rPr>
                      <w:rFonts w:cs="Calibri"/>
                      <w:color w:val="000000"/>
                      <w:sz w:val="22"/>
                    </w:rPr>
                  </w:rPrChange>
                </w:rPr>
                <w:t>東方黃鶺鴒</w:t>
              </w:r>
              <w:r w:rsidRPr="00912F21">
                <w:rPr>
                  <w:rFonts w:asciiTheme="majorEastAsia" w:eastAsia="標楷體" w:hAnsiTheme="majorEastAsia" w:cstheme="majorEastAsia"/>
                  <w:b w:val="0"/>
                  <w:bCs w:val="0"/>
                  <w:color w:val="000000"/>
                  <w:rPrChange w:id="14510" w:author="瑋婷 徐" w:date="2025-01-04T22:54:00Z" w16du:dateUtc="2025-01-04T14:54:00Z">
                    <w:rPr>
                      <w:rFonts w:cs="Calibri"/>
                      <w:color w:val="000000"/>
                      <w:sz w:val="22"/>
                    </w:rPr>
                  </w:rPrChange>
                </w:rPr>
                <w:t xml:space="preserve"> </w:t>
              </w:r>
            </w:ins>
          </w:p>
        </w:tc>
        <w:tc>
          <w:tcPr>
            <w:tcW w:w="939" w:type="pct"/>
            <w:hideMark/>
          </w:tcPr>
          <w:p w14:paraId="7A36B915" w14:textId="77777777" w:rsidR="00DA433E" w:rsidRPr="00912F21"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4511" w:author="瑋婷 徐" w:date="2025-01-03T16:49:00Z" w16du:dateUtc="2025-01-03T08:49:00Z"/>
                <w:rFonts w:asciiTheme="majorEastAsia" w:eastAsia="標楷體" w:hAnsiTheme="majorEastAsia" w:cstheme="majorEastAsia"/>
                <w:i/>
                <w:iCs/>
                <w:color w:val="000000"/>
              </w:rPr>
            </w:pPr>
            <w:ins w:id="14512" w:author="瑋婷 徐" w:date="2025-01-03T16:20:00Z" w16du:dateUtc="2025-01-03T08:20:00Z">
              <w:r w:rsidRPr="00912F21">
                <w:rPr>
                  <w:rFonts w:asciiTheme="majorEastAsia" w:eastAsia="標楷體" w:hAnsiTheme="majorEastAsia" w:cstheme="majorEastAsia"/>
                  <w:i/>
                  <w:iCs/>
                  <w:color w:val="000000"/>
                  <w:rPrChange w:id="14513" w:author="瑋婷 徐" w:date="2025-01-04T22:54:00Z" w16du:dateUtc="2025-01-04T14:54:00Z">
                    <w:rPr>
                      <w:rFonts w:cs="Calibri"/>
                      <w:i/>
                      <w:iCs/>
                      <w:color w:val="000000"/>
                      <w:sz w:val="22"/>
                    </w:rPr>
                  </w:rPrChange>
                </w:rPr>
                <w:t>Motacilla flava /</w:t>
              </w:r>
            </w:ins>
          </w:p>
          <w:p w14:paraId="45FCFE25" w14:textId="2563A17B"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14" w:author="瑋婷 徐" w:date="2025-01-03T16:20:00Z" w16du:dateUtc="2025-01-03T08:20:00Z"/>
                <w:rFonts w:asciiTheme="majorEastAsia" w:eastAsia="標楷體" w:hAnsiTheme="majorEastAsia" w:cstheme="majorEastAsia"/>
                <w:i/>
                <w:iCs/>
                <w:color w:val="000000"/>
                <w:rPrChange w:id="14515" w:author="瑋婷 徐" w:date="2025-01-04T22:54:00Z" w16du:dateUtc="2025-01-04T14:54:00Z">
                  <w:rPr>
                    <w:ins w:id="14516" w:author="瑋婷 徐" w:date="2025-01-03T16:20:00Z" w16du:dateUtc="2025-01-03T08:20:00Z"/>
                    <w:rFonts w:cs="Calibri"/>
                    <w:i/>
                    <w:iCs/>
                    <w:color w:val="000000"/>
                    <w:sz w:val="22"/>
                  </w:rPr>
                </w:rPrChange>
              </w:rPr>
              <w:pPrChange w:id="145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518" w:author="瑋婷 徐" w:date="2025-01-03T16:20:00Z" w16du:dateUtc="2025-01-03T08:20:00Z">
              <w:r w:rsidRPr="00912F21">
                <w:rPr>
                  <w:rFonts w:asciiTheme="majorEastAsia" w:eastAsia="標楷體" w:hAnsiTheme="majorEastAsia" w:cstheme="majorEastAsia"/>
                  <w:i/>
                  <w:iCs/>
                  <w:color w:val="000000"/>
                  <w:rPrChange w:id="14519" w:author="瑋婷 徐" w:date="2025-01-04T22:54:00Z" w16du:dateUtc="2025-01-04T14:54:00Z">
                    <w:rPr>
                      <w:rFonts w:cs="Calibri"/>
                      <w:i/>
                      <w:iCs/>
                      <w:color w:val="000000"/>
                      <w:sz w:val="22"/>
                    </w:rPr>
                  </w:rPrChange>
                </w:rPr>
                <w:t xml:space="preserve"> Motacilla tschutschensis</w:t>
              </w:r>
            </w:ins>
          </w:p>
        </w:tc>
        <w:tc>
          <w:tcPr>
            <w:tcW w:w="158" w:type="pct"/>
            <w:noWrap/>
            <w:hideMark/>
          </w:tcPr>
          <w:p w14:paraId="15AEAD02"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20" w:author="瑋婷 徐" w:date="2025-01-03T16:20:00Z" w16du:dateUtc="2025-01-03T08:20:00Z"/>
                <w:rFonts w:asciiTheme="majorEastAsia" w:eastAsia="標楷體" w:hAnsiTheme="majorEastAsia" w:cstheme="majorEastAsia"/>
                <w:color w:val="000000"/>
                <w:rPrChange w:id="14521" w:author="瑋婷 徐" w:date="2025-01-04T22:54:00Z" w16du:dateUtc="2025-01-04T14:54:00Z">
                  <w:rPr>
                    <w:ins w:id="14522" w:author="瑋婷 徐" w:date="2025-01-03T16:20:00Z" w16du:dateUtc="2025-01-03T08:20:00Z"/>
                    <w:rFonts w:cs="Calibri"/>
                    <w:color w:val="000000"/>
                    <w:sz w:val="22"/>
                  </w:rPr>
                </w:rPrChange>
              </w:rPr>
              <w:pPrChange w:id="1452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524" w:author="瑋婷 徐" w:date="2025-01-03T16:20:00Z" w16du:dateUtc="2025-01-03T08:20:00Z">
              <w:r w:rsidRPr="00912F21">
                <w:rPr>
                  <w:rFonts w:asciiTheme="majorEastAsia" w:eastAsia="標楷體" w:hAnsiTheme="majorEastAsia" w:cstheme="majorEastAsia"/>
                  <w:color w:val="000000"/>
                  <w:rPrChange w:id="14525" w:author="瑋婷 徐" w:date="2025-01-04T22:54:00Z" w16du:dateUtc="2025-01-04T14:54:00Z">
                    <w:rPr>
                      <w:rFonts w:cs="Calibri"/>
                      <w:color w:val="000000"/>
                      <w:sz w:val="22"/>
                    </w:rPr>
                  </w:rPrChange>
                </w:rPr>
                <w:t>*</w:t>
              </w:r>
            </w:ins>
          </w:p>
        </w:tc>
        <w:tc>
          <w:tcPr>
            <w:tcW w:w="158" w:type="pct"/>
            <w:noWrap/>
            <w:hideMark/>
          </w:tcPr>
          <w:p w14:paraId="692FD7DA"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26" w:author="瑋婷 徐" w:date="2025-01-03T16:20:00Z" w16du:dateUtc="2025-01-03T08:20:00Z"/>
                <w:rFonts w:asciiTheme="majorEastAsia" w:eastAsia="標楷體" w:hAnsiTheme="majorEastAsia" w:cstheme="majorEastAsia"/>
                <w:color w:val="000000"/>
                <w:rPrChange w:id="14527" w:author="瑋婷 徐" w:date="2025-01-04T22:54:00Z" w16du:dateUtc="2025-01-04T14:54:00Z">
                  <w:rPr>
                    <w:ins w:id="14528" w:author="瑋婷 徐" w:date="2025-01-03T16:20:00Z" w16du:dateUtc="2025-01-03T08:20:00Z"/>
                    <w:rFonts w:cs="Calibri"/>
                    <w:color w:val="000000"/>
                    <w:sz w:val="22"/>
                  </w:rPr>
                </w:rPrChange>
              </w:rPr>
              <w:pPrChange w:id="1452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B78B3E3"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30" w:author="瑋婷 徐" w:date="2025-01-03T16:20:00Z" w16du:dateUtc="2025-01-03T08:20:00Z"/>
                <w:rFonts w:asciiTheme="majorEastAsia" w:eastAsia="標楷體" w:hAnsiTheme="majorEastAsia" w:cstheme="majorEastAsia"/>
                <w:rPrChange w:id="14531" w:author="瑋婷 徐" w:date="2025-01-04T22:54:00Z" w16du:dateUtc="2025-01-04T14:54:00Z">
                  <w:rPr>
                    <w:ins w:id="14532" w:author="瑋婷 徐" w:date="2025-01-03T16:20:00Z" w16du:dateUtc="2025-01-03T08:20:00Z"/>
                    <w:rFonts w:ascii="Times New Roman" w:eastAsia="Times New Roman" w:hAnsi="Times New Roman" w:cs="Times New Roman"/>
                    <w:sz w:val="20"/>
                    <w:szCs w:val="20"/>
                  </w:rPr>
                </w:rPrChange>
              </w:rPr>
              <w:pPrChange w:id="145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09A08AC"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34" w:author="瑋婷 徐" w:date="2025-01-03T16:20:00Z" w16du:dateUtc="2025-01-03T08:20:00Z"/>
                <w:rFonts w:asciiTheme="majorEastAsia" w:eastAsia="標楷體" w:hAnsiTheme="majorEastAsia" w:cstheme="majorEastAsia"/>
                <w:color w:val="000000"/>
                <w:rPrChange w:id="14535" w:author="瑋婷 徐" w:date="2025-01-04T22:54:00Z" w16du:dateUtc="2025-01-04T14:54:00Z">
                  <w:rPr>
                    <w:ins w:id="14536" w:author="瑋婷 徐" w:date="2025-01-03T16:20:00Z" w16du:dateUtc="2025-01-03T08:20:00Z"/>
                    <w:rFonts w:cs="Calibri"/>
                    <w:color w:val="000000"/>
                    <w:sz w:val="22"/>
                  </w:rPr>
                </w:rPrChange>
              </w:rPr>
              <w:pPrChange w:id="145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538" w:author="瑋婷 徐" w:date="2025-01-03T16:20:00Z" w16du:dateUtc="2025-01-03T08:20:00Z">
              <w:r w:rsidRPr="00912F21">
                <w:rPr>
                  <w:rFonts w:asciiTheme="majorEastAsia" w:eastAsia="標楷體" w:hAnsiTheme="majorEastAsia" w:cstheme="majorEastAsia"/>
                  <w:color w:val="000000"/>
                  <w:rPrChange w:id="14539" w:author="瑋婷 徐" w:date="2025-01-04T22:54:00Z" w16du:dateUtc="2025-01-04T14:54:00Z">
                    <w:rPr>
                      <w:rFonts w:cs="Calibri"/>
                      <w:color w:val="000000"/>
                      <w:sz w:val="22"/>
                    </w:rPr>
                  </w:rPrChange>
                </w:rPr>
                <w:t>*</w:t>
              </w:r>
            </w:ins>
          </w:p>
        </w:tc>
        <w:tc>
          <w:tcPr>
            <w:tcW w:w="158" w:type="pct"/>
            <w:noWrap/>
            <w:hideMark/>
          </w:tcPr>
          <w:p w14:paraId="004B760C"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40" w:author="瑋婷 徐" w:date="2025-01-03T16:20:00Z" w16du:dateUtc="2025-01-03T08:20:00Z"/>
                <w:rFonts w:asciiTheme="majorEastAsia" w:eastAsia="標楷體" w:hAnsiTheme="majorEastAsia" w:cstheme="majorEastAsia"/>
                <w:color w:val="000000"/>
                <w:rPrChange w:id="14541" w:author="瑋婷 徐" w:date="2025-01-04T22:54:00Z" w16du:dateUtc="2025-01-04T14:54:00Z">
                  <w:rPr>
                    <w:ins w:id="14542" w:author="瑋婷 徐" w:date="2025-01-03T16:20:00Z" w16du:dateUtc="2025-01-03T08:20:00Z"/>
                    <w:rFonts w:cs="Calibri"/>
                    <w:color w:val="000000"/>
                    <w:sz w:val="22"/>
                  </w:rPr>
                </w:rPrChange>
              </w:rPr>
              <w:pPrChange w:id="145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noWrap/>
            <w:hideMark/>
          </w:tcPr>
          <w:p w14:paraId="69FC4961"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44" w:author="瑋婷 徐" w:date="2025-01-03T16:20:00Z" w16du:dateUtc="2025-01-03T08:20:00Z"/>
                <w:rFonts w:asciiTheme="majorEastAsia" w:eastAsia="標楷體" w:hAnsiTheme="majorEastAsia" w:cstheme="majorEastAsia"/>
                <w:rPrChange w:id="14545" w:author="瑋婷 徐" w:date="2025-01-04T22:54:00Z" w16du:dateUtc="2025-01-04T14:54:00Z">
                  <w:rPr>
                    <w:ins w:id="14546" w:author="瑋婷 徐" w:date="2025-01-03T16:20:00Z" w16du:dateUtc="2025-01-03T08:20:00Z"/>
                    <w:rFonts w:ascii="Times New Roman" w:eastAsia="Times New Roman" w:hAnsi="Times New Roman" w:cs="Times New Roman"/>
                    <w:sz w:val="20"/>
                    <w:szCs w:val="20"/>
                  </w:rPr>
                </w:rPrChange>
              </w:rPr>
              <w:pPrChange w:id="1454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tcPr>
          <w:p w14:paraId="4F3DA05A" w14:textId="77777777" w:rsidR="00DA433E" w:rsidRPr="00912F21"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4548" w:author="瑋婷 徐" w:date="2025-01-03T16:33:00Z" w16du:dateUtc="2025-01-03T08:33:00Z"/>
                <w:rFonts w:asciiTheme="majorEastAsia" w:eastAsia="標楷體" w:hAnsiTheme="majorEastAsia" w:cstheme="majorEastAsia"/>
              </w:rPr>
            </w:pPr>
          </w:p>
        </w:tc>
        <w:tc>
          <w:tcPr>
            <w:tcW w:w="158" w:type="pct"/>
            <w:noWrap/>
            <w:hideMark/>
          </w:tcPr>
          <w:p w14:paraId="0E97EFBA" w14:textId="202F3CD6"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49" w:author="瑋婷 徐" w:date="2025-01-03T16:20:00Z" w16du:dateUtc="2025-01-03T08:20:00Z"/>
                <w:rFonts w:asciiTheme="majorEastAsia" w:eastAsia="標楷體" w:hAnsiTheme="majorEastAsia" w:cstheme="majorEastAsia"/>
                <w:rPrChange w:id="14550" w:author="瑋婷 徐" w:date="2025-01-04T22:54:00Z" w16du:dateUtc="2025-01-04T14:54:00Z">
                  <w:rPr>
                    <w:ins w:id="14551" w:author="瑋婷 徐" w:date="2025-01-03T16:20:00Z" w16du:dateUtc="2025-01-03T08:20:00Z"/>
                    <w:rFonts w:ascii="Times New Roman" w:eastAsia="Times New Roman" w:hAnsi="Times New Roman" w:cs="Times New Roman"/>
                    <w:sz w:val="20"/>
                    <w:szCs w:val="20"/>
                  </w:rPr>
                </w:rPrChange>
              </w:rPr>
              <w:pPrChange w:id="1455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75D45A21"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53" w:author="瑋婷 徐" w:date="2025-01-03T16:20:00Z" w16du:dateUtc="2025-01-03T08:20:00Z"/>
                <w:rFonts w:asciiTheme="majorEastAsia" w:eastAsia="標楷體" w:hAnsiTheme="majorEastAsia" w:cstheme="majorEastAsia"/>
                <w:rPrChange w:id="14554" w:author="瑋婷 徐" w:date="2025-01-04T22:54:00Z" w16du:dateUtc="2025-01-04T14:54:00Z">
                  <w:rPr>
                    <w:ins w:id="14555" w:author="瑋婷 徐" w:date="2025-01-03T16:20:00Z" w16du:dateUtc="2025-01-03T08:20:00Z"/>
                    <w:rFonts w:ascii="Times New Roman" w:eastAsia="Times New Roman" w:hAnsi="Times New Roman" w:cs="Times New Roman"/>
                    <w:sz w:val="20"/>
                    <w:szCs w:val="20"/>
                  </w:rPr>
                </w:rPrChange>
              </w:rPr>
              <w:pPrChange w:id="1455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E92A097"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57" w:author="瑋婷 徐" w:date="2025-01-03T16:20:00Z" w16du:dateUtc="2025-01-03T08:20:00Z"/>
                <w:rFonts w:asciiTheme="majorEastAsia" w:eastAsia="標楷體" w:hAnsiTheme="majorEastAsia" w:cstheme="majorEastAsia"/>
                <w:rPrChange w:id="14558" w:author="瑋婷 徐" w:date="2025-01-04T22:54:00Z" w16du:dateUtc="2025-01-04T14:54:00Z">
                  <w:rPr>
                    <w:ins w:id="14559" w:author="瑋婷 徐" w:date="2025-01-03T16:20:00Z" w16du:dateUtc="2025-01-03T08:20:00Z"/>
                    <w:rFonts w:ascii="Times New Roman" w:eastAsia="Times New Roman" w:hAnsi="Times New Roman" w:cs="Times New Roman"/>
                    <w:sz w:val="20"/>
                    <w:szCs w:val="20"/>
                  </w:rPr>
                </w:rPrChange>
              </w:rPr>
              <w:pPrChange w:id="1456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A27C3C2"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61" w:author="瑋婷 徐" w:date="2025-01-03T16:20:00Z" w16du:dateUtc="2025-01-03T08:20:00Z"/>
                <w:rFonts w:asciiTheme="majorEastAsia" w:eastAsia="標楷體" w:hAnsiTheme="majorEastAsia" w:cstheme="majorEastAsia"/>
                <w:rPrChange w:id="14562" w:author="瑋婷 徐" w:date="2025-01-04T22:54:00Z" w16du:dateUtc="2025-01-04T14:54:00Z">
                  <w:rPr>
                    <w:ins w:id="14563" w:author="瑋婷 徐" w:date="2025-01-03T16:20:00Z" w16du:dateUtc="2025-01-03T08:20:00Z"/>
                    <w:rFonts w:ascii="Times New Roman" w:eastAsia="Times New Roman" w:hAnsi="Times New Roman" w:cs="Times New Roman"/>
                    <w:sz w:val="20"/>
                    <w:szCs w:val="20"/>
                  </w:rPr>
                </w:rPrChange>
              </w:rPr>
              <w:pPrChange w:id="1456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tcPr>
          <w:p w14:paraId="27B5F767" w14:textId="77777777" w:rsidR="00DA433E" w:rsidRPr="00912F21"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4565" w:author="瑋婷 徐" w:date="2025-01-03T16:33:00Z" w16du:dateUtc="2025-01-03T08:33:00Z"/>
                <w:rFonts w:asciiTheme="majorEastAsia" w:eastAsia="標楷體" w:hAnsiTheme="majorEastAsia" w:cstheme="majorEastAsia"/>
              </w:rPr>
            </w:pPr>
          </w:p>
        </w:tc>
        <w:tc>
          <w:tcPr>
            <w:tcW w:w="158" w:type="pct"/>
            <w:noWrap/>
            <w:hideMark/>
          </w:tcPr>
          <w:p w14:paraId="328DA98B" w14:textId="3BA44348"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66" w:author="瑋婷 徐" w:date="2025-01-03T16:20:00Z" w16du:dateUtc="2025-01-03T08:20:00Z"/>
                <w:rFonts w:asciiTheme="majorEastAsia" w:eastAsia="標楷體" w:hAnsiTheme="majorEastAsia" w:cstheme="majorEastAsia"/>
                <w:rPrChange w:id="14567" w:author="瑋婷 徐" w:date="2025-01-04T22:54:00Z" w16du:dateUtc="2025-01-04T14:54:00Z">
                  <w:rPr>
                    <w:ins w:id="14568" w:author="瑋婷 徐" w:date="2025-01-03T16:20:00Z" w16du:dateUtc="2025-01-03T08:20:00Z"/>
                    <w:rFonts w:ascii="Times New Roman" w:eastAsia="Times New Roman" w:hAnsi="Times New Roman" w:cs="Times New Roman"/>
                    <w:sz w:val="20"/>
                    <w:szCs w:val="20"/>
                  </w:rPr>
                </w:rPrChange>
              </w:rPr>
              <w:pPrChange w:id="1456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7FADF895"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70" w:author="瑋婷 徐" w:date="2025-01-03T16:20:00Z" w16du:dateUtc="2025-01-03T08:20:00Z"/>
                <w:rFonts w:asciiTheme="majorEastAsia" w:eastAsia="標楷體" w:hAnsiTheme="majorEastAsia" w:cstheme="majorEastAsia"/>
                <w:rPrChange w:id="14571" w:author="瑋婷 徐" w:date="2025-01-04T22:54:00Z" w16du:dateUtc="2025-01-04T14:54:00Z">
                  <w:rPr>
                    <w:ins w:id="14572" w:author="瑋婷 徐" w:date="2025-01-03T16:20:00Z" w16du:dateUtc="2025-01-03T08:20:00Z"/>
                    <w:rFonts w:ascii="Times New Roman" w:eastAsia="Times New Roman" w:hAnsi="Times New Roman" w:cs="Times New Roman"/>
                    <w:sz w:val="20"/>
                    <w:szCs w:val="20"/>
                  </w:rPr>
                </w:rPrChange>
              </w:rPr>
              <w:pPrChange w:id="145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0266A15"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74" w:author="瑋婷 徐" w:date="2025-01-03T16:20:00Z" w16du:dateUtc="2025-01-03T08:20:00Z"/>
                <w:rFonts w:asciiTheme="majorEastAsia" w:eastAsia="標楷體" w:hAnsiTheme="majorEastAsia" w:cstheme="majorEastAsia"/>
                <w:rPrChange w:id="14575" w:author="瑋婷 徐" w:date="2025-01-04T22:54:00Z" w16du:dateUtc="2025-01-04T14:54:00Z">
                  <w:rPr>
                    <w:ins w:id="14576" w:author="瑋婷 徐" w:date="2025-01-03T16:20:00Z" w16du:dateUtc="2025-01-03T08:20:00Z"/>
                    <w:rFonts w:ascii="Times New Roman" w:eastAsia="Times New Roman" w:hAnsi="Times New Roman" w:cs="Times New Roman"/>
                    <w:sz w:val="20"/>
                    <w:szCs w:val="20"/>
                  </w:rPr>
                </w:rPrChange>
              </w:rPr>
              <w:pPrChange w:id="145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CC08E81"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78" w:author="瑋婷 徐" w:date="2025-01-03T16:20:00Z" w16du:dateUtc="2025-01-03T08:20:00Z"/>
                <w:rFonts w:asciiTheme="majorEastAsia" w:eastAsia="標楷體" w:hAnsiTheme="majorEastAsia" w:cstheme="majorEastAsia"/>
                <w:rPrChange w:id="14579" w:author="瑋婷 徐" w:date="2025-01-04T22:54:00Z" w16du:dateUtc="2025-01-04T14:54:00Z">
                  <w:rPr>
                    <w:ins w:id="14580" w:author="瑋婷 徐" w:date="2025-01-03T16:20:00Z" w16du:dateUtc="2025-01-03T08:20:00Z"/>
                    <w:rFonts w:ascii="Times New Roman" w:eastAsia="Times New Roman" w:hAnsi="Times New Roman" w:cs="Times New Roman"/>
                    <w:sz w:val="20"/>
                    <w:szCs w:val="20"/>
                  </w:rPr>
                </w:rPrChange>
              </w:rPr>
              <w:pPrChange w:id="145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3227D3C4"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82" w:author="瑋婷 徐" w:date="2025-01-03T16:20:00Z" w16du:dateUtc="2025-01-03T08:20:00Z"/>
                <w:rFonts w:asciiTheme="majorEastAsia" w:eastAsia="標楷體" w:hAnsiTheme="majorEastAsia" w:cstheme="majorEastAsia"/>
                <w:rPrChange w:id="14583" w:author="瑋婷 徐" w:date="2025-01-04T22:54:00Z" w16du:dateUtc="2025-01-04T14:54:00Z">
                  <w:rPr>
                    <w:ins w:id="14584" w:author="瑋婷 徐" w:date="2025-01-03T16:20:00Z" w16du:dateUtc="2025-01-03T08:20:00Z"/>
                    <w:rFonts w:ascii="Times New Roman" w:eastAsia="Times New Roman" w:hAnsi="Times New Roman" w:cs="Times New Roman"/>
                    <w:sz w:val="20"/>
                    <w:szCs w:val="20"/>
                  </w:rPr>
                </w:rPrChange>
              </w:rPr>
              <w:pPrChange w:id="145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3CF3C512"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86" w:author="瑋婷 徐" w:date="2025-01-03T16:20:00Z" w16du:dateUtc="2025-01-03T08:20:00Z"/>
                <w:rFonts w:asciiTheme="majorEastAsia" w:eastAsia="標楷體" w:hAnsiTheme="majorEastAsia" w:cstheme="majorEastAsia"/>
                <w:rPrChange w:id="14587" w:author="瑋婷 徐" w:date="2025-01-04T22:54:00Z" w16du:dateUtc="2025-01-04T14:54:00Z">
                  <w:rPr>
                    <w:ins w:id="14588" w:author="瑋婷 徐" w:date="2025-01-03T16:20:00Z" w16du:dateUtc="2025-01-03T08:20:00Z"/>
                    <w:rFonts w:ascii="Times New Roman" w:eastAsia="Times New Roman" w:hAnsi="Times New Roman" w:cs="Times New Roman"/>
                    <w:sz w:val="20"/>
                    <w:szCs w:val="20"/>
                  </w:rPr>
                </w:rPrChange>
              </w:rPr>
              <w:pPrChange w:id="145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EDC0639"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90" w:author="瑋婷 徐" w:date="2025-01-03T16:20:00Z" w16du:dateUtc="2025-01-03T08:20:00Z"/>
                <w:rFonts w:asciiTheme="majorEastAsia" w:eastAsia="標楷體" w:hAnsiTheme="majorEastAsia" w:cstheme="majorEastAsia"/>
                <w:rPrChange w:id="14591" w:author="瑋婷 徐" w:date="2025-01-04T22:54:00Z" w16du:dateUtc="2025-01-04T14:54:00Z">
                  <w:rPr>
                    <w:ins w:id="14592" w:author="瑋婷 徐" w:date="2025-01-03T16:20:00Z" w16du:dateUtc="2025-01-03T08:20:00Z"/>
                    <w:rFonts w:ascii="Times New Roman" w:eastAsia="Times New Roman" w:hAnsi="Times New Roman" w:cs="Times New Roman"/>
                    <w:sz w:val="20"/>
                    <w:szCs w:val="20"/>
                  </w:rPr>
                </w:rPrChange>
              </w:rPr>
              <w:pPrChange w:id="145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9E7ABE0"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594" w:author="瑋婷 徐" w:date="2025-01-03T16:20:00Z" w16du:dateUtc="2025-01-03T08:20:00Z"/>
                <w:rFonts w:asciiTheme="majorEastAsia" w:eastAsia="標楷體" w:hAnsiTheme="majorEastAsia" w:cstheme="majorEastAsia"/>
                <w:rPrChange w:id="14595" w:author="瑋婷 徐" w:date="2025-01-04T22:54:00Z" w16du:dateUtc="2025-01-04T14:54:00Z">
                  <w:rPr>
                    <w:ins w:id="14596" w:author="瑋婷 徐" w:date="2025-01-03T16:20:00Z" w16du:dateUtc="2025-01-03T08:20:00Z"/>
                    <w:rFonts w:ascii="Times New Roman" w:eastAsia="Times New Roman" w:hAnsi="Times New Roman" w:cs="Times New Roman"/>
                    <w:sz w:val="20"/>
                    <w:szCs w:val="20"/>
                  </w:rPr>
                </w:rPrChange>
              </w:rPr>
              <w:pPrChange w:id="145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720C7A" w:rsidRPr="00912F21" w14:paraId="5045D6B8" w14:textId="77777777" w:rsidTr="00313CC9">
        <w:trPr>
          <w:cnfStyle w:val="000000100000" w:firstRow="0" w:lastRow="0" w:firstColumn="0" w:lastColumn="0" w:oddVBand="0" w:evenVBand="0" w:oddHBand="1" w:evenHBand="0" w:firstRowFirstColumn="0" w:firstRowLastColumn="0" w:lastRowFirstColumn="0" w:lastRowLastColumn="0"/>
          <w:trHeight w:val="300"/>
          <w:ins w:id="14598"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3F46A7B6" w14:textId="77777777" w:rsidR="00DA433E" w:rsidRPr="00912F21" w:rsidRDefault="00DA433E">
            <w:pPr>
              <w:spacing w:line="360" w:lineRule="auto"/>
              <w:jc w:val="both"/>
              <w:rPr>
                <w:ins w:id="14599" w:author="瑋婷 徐" w:date="2025-01-03T16:20:00Z" w16du:dateUtc="2025-01-03T08:20:00Z"/>
                <w:rFonts w:asciiTheme="majorEastAsia" w:eastAsia="標楷體" w:hAnsiTheme="majorEastAsia" w:cstheme="majorEastAsia"/>
                <w:b w:val="0"/>
                <w:bCs w:val="0"/>
                <w:color w:val="000000"/>
                <w:rPrChange w:id="14600" w:author="瑋婷 徐" w:date="2025-01-04T22:54:00Z" w16du:dateUtc="2025-01-04T14:54:00Z">
                  <w:rPr>
                    <w:ins w:id="14601" w:author="瑋婷 徐" w:date="2025-01-03T16:20:00Z" w16du:dateUtc="2025-01-03T08:20:00Z"/>
                    <w:rFonts w:cs="Calibri"/>
                    <w:color w:val="000000"/>
                    <w:sz w:val="22"/>
                  </w:rPr>
                </w:rPrChange>
              </w:rPr>
              <w:pPrChange w:id="14602" w:author="瑋婷 徐" w:date="2025-01-03T16:21:00Z" w16du:dateUtc="2025-01-03T08:21:00Z">
                <w:pPr/>
              </w:pPrChange>
            </w:pPr>
            <w:ins w:id="14603" w:author="瑋婷 徐" w:date="2025-01-03T16:20:00Z" w16du:dateUtc="2025-01-03T08:20:00Z">
              <w:r w:rsidRPr="00912F21">
                <w:rPr>
                  <w:rFonts w:asciiTheme="majorEastAsia" w:eastAsia="標楷體" w:hAnsiTheme="majorEastAsia" w:cstheme="majorEastAsia"/>
                  <w:b w:val="0"/>
                  <w:bCs w:val="0"/>
                  <w:color w:val="000000"/>
                  <w:rPrChange w:id="14604" w:author="瑋婷 徐" w:date="2025-01-04T22:54:00Z" w16du:dateUtc="2025-01-04T14:54:00Z">
                    <w:rPr>
                      <w:rFonts w:cs="Calibri"/>
                      <w:color w:val="000000"/>
                      <w:sz w:val="22"/>
                    </w:rPr>
                  </w:rPrChange>
                </w:rPr>
                <w:t>白腰文鳥</w:t>
              </w:r>
              <w:r w:rsidRPr="00912F21">
                <w:rPr>
                  <w:rFonts w:asciiTheme="majorEastAsia" w:eastAsia="標楷體" w:hAnsiTheme="majorEastAsia" w:cstheme="majorEastAsia"/>
                  <w:b w:val="0"/>
                  <w:bCs w:val="0"/>
                  <w:color w:val="000000"/>
                  <w:rPrChange w:id="14605" w:author="瑋婷 徐" w:date="2025-01-04T22:54:00Z" w16du:dateUtc="2025-01-04T14:54:00Z">
                    <w:rPr>
                      <w:rFonts w:cs="Calibri"/>
                      <w:color w:val="000000"/>
                      <w:sz w:val="22"/>
                    </w:rPr>
                  </w:rPrChange>
                </w:rPr>
                <w:t xml:space="preserve"> </w:t>
              </w:r>
            </w:ins>
          </w:p>
        </w:tc>
        <w:tc>
          <w:tcPr>
            <w:tcW w:w="939" w:type="pct"/>
            <w:hideMark/>
          </w:tcPr>
          <w:p w14:paraId="149CC6C3"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06" w:author="瑋婷 徐" w:date="2025-01-03T16:20:00Z" w16du:dateUtc="2025-01-03T08:20:00Z"/>
                <w:rFonts w:asciiTheme="majorEastAsia" w:eastAsia="標楷體" w:hAnsiTheme="majorEastAsia" w:cstheme="majorEastAsia"/>
                <w:i/>
                <w:iCs/>
                <w:color w:val="000000"/>
                <w:rPrChange w:id="14607" w:author="瑋婷 徐" w:date="2025-01-04T22:54:00Z" w16du:dateUtc="2025-01-04T14:54:00Z">
                  <w:rPr>
                    <w:ins w:id="14608" w:author="瑋婷 徐" w:date="2025-01-03T16:20:00Z" w16du:dateUtc="2025-01-03T08:20:00Z"/>
                    <w:rFonts w:cs="Calibri"/>
                    <w:i/>
                    <w:iCs/>
                    <w:color w:val="000000"/>
                    <w:sz w:val="22"/>
                  </w:rPr>
                </w:rPrChange>
              </w:rPr>
              <w:pPrChange w:id="1460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610" w:author="瑋婷 徐" w:date="2025-01-03T16:20:00Z" w16du:dateUtc="2025-01-03T08:20:00Z">
              <w:r w:rsidRPr="00912F21">
                <w:rPr>
                  <w:rFonts w:asciiTheme="majorEastAsia" w:eastAsia="標楷體" w:hAnsiTheme="majorEastAsia" w:cstheme="majorEastAsia"/>
                  <w:i/>
                  <w:iCs/>
                  <w:color w:val="000000"/>
                  <w:rPrChange w:id="14611" w:author="瑋婷 徐" w:date="2025-01-04T22:54:00Z" w16du:dateUtc="2025-01-04T14:54:00Z">
                    <w:rPr>
                      <w:rFonts w:cs="Calibri"/>
                      <w:i/>
                      <w:iCs/>
                      <w:color w:val="000000"/>
                      <w:sz w:val="22"/>
                    </w:rPr>
                  </w:rPrChange>
                </w:rPr>
                <w:t>Lonchura striata</w:t>
              </w:r>
            </w:ins>
          </w:p>
        </w:tc>
        <w:tc>
          <w:tcPr>
            <w:tcW w:w="158" w:type="pct"/>
            <w:noWrap/>
            <w:hideMark/>
          </w:tcPr>
          <w:p w14:paraId="5D81F1EB"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12" w:author="瑋婷 徐" w:date="2025-01-03T16:20:00Z" w16du:dateUtc="2025-01-03T08:20:00Z"/>
                <w:rFonts w:asciiTheme="majorEastAsia" w:eastAsia="標楷體" w:hAnsiTheme="majorEastAsia" w:cstheme="majorEastAsia"/>
                <w:i/>
                <w:iCs/>
                <w:color w:val="000000"/>
                <w:rPrChange w:id="14613" w:author="瑋婷 徐" w:date="2025-01-04T22:54:00Z" w16du:dateUtc="2025-01-04T14:54:00Z">
                  <w:rPr>
                    <w:ins w:id="14614" w:author="瑋婷 徐" w:date="2025-01-03T16:20:00Z" w16du:dateUtc="2025-01-03T08:20:00Z"/>
                    <w:rFonts w:cs="Calibri"/>
                    <w:i/>
                    <w:iCs/>
                    <w:color w:val="000000"/>
                    <w:sz w:val="22"/>
                  </w:rPr>
                </w:rPrChange>
              </w:rPr>
              <w:pPrChange w:id="1461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5D2A9E5C"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16" w:author="瑋婷 徐" w:date="2025-01-03T16:20:00Z" w16du:dateUtc="2025-01-03T08:20:00Z"/>
                <w:rFonts w:asciiTheme="majorEastAsia" w:eastAsia="標楷體" w:hAnsiTheme="majorEastAsia" w:cstheme="majorEastAsia"/>
                <w:rPrChange w:id="14617" w:author="瑋婷 徐" w:date="2025-01-04T22:54:00Z" w16du:dateUtc="2025-01-04T14:54:00Z">
                  <w:rPr>
                    <w:ins w:id="14618" w:author="瑋婷 徐" w:date="2025-01-03T16:20:00Z" w16du:dateUtc="2025-01-03T08:20:00Z"/>
                    <w:rFonts w:ascii="Times New Roman" w:eastAsia="Times New Roman" w:hAnsi="Times New Roman" w:cs="Times New Roman"/>
                    <w:sz w:val="20"/>
                    <w:szCs w:val="20"/>
                  </w:rPr>
                </w:rPrChange>
              </w:rPr>
              <w:pPrChange w:id="1461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470A0F08"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20" w:author="瑋婷 徐" w:date="2025-01-03T16:20:00Z" w16du:dateUtc="2025-01-03T08:20:00Z"/>
                <w:rFonts w:asciiTheme="majorEastAsia" w:eastAsia="標楷體" w:hAnsiTheme="majorEastAsia" w:cstheme="majorEastAsia"/>
                <w:rPrChange w:id="14621" w:author="瑋婷 徐" w:date="2025-01-04T22:54:00Z" w16du:dateUtc="2025-01-04T14:54:00Z">
                  <w:rPr>
                    <w:ins w:id="14622" w:author="瑋婷 徐" w:date="2025-01-03T16:20:00Z" w16du:dateUtc="2025-01-03T08:20:00Z"/>
                    <w:rFonts w:ascii="Times New Roman" w:eastAsia="Times New Roman" w:hAnsi="Times New Roman" w:cs="Times New Roman"/>
                    <w:sz w:val="20"/>
                    <w:szCs w:val="20"/>
                  </w:rPr>
                </w:rPrChange>
              </w:rPr>
              <w:pPrChange w:id="146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67EF770D"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24" w:author="瑋婷 徐" w:date="2025-01-03T16:20:00Z" w16du:dateUtc="2025-01-03T08:20:00Z"/>
                <w:rFonts w:asciiTheme="majorEastAsia" w:eastAsia="標楷體" w:hAnsiTheme="majorEastAsia" w:cstheme="majorEastAsia"/>
                <w:rPrChange w:id="14625" w:author="瑋婷 徐" w:date="2025-01-04T22:54:00Z" w16du:dateUtc="2025-01-04T14:54:00Z">
                  <w:rPr>
                    <w:ins w:id="14626" w:author="瑋婷 徐" w:date="2025-01-03T16:20:00Z" w16du:dateUtc="2025-01-03T08:20:00Z"/>
                    <w:rFonts w:ascii="Times New Roman" w:eastAsia="Times New Roman" w:hAnsi="Times New Roman" w:cs="Times New Roman"/>
                    <w:sz w:val="20"/>
                    <w:szCs w:val="20"/>
                  </w:rPr>
                </w:rPrChange>
              </w:rPr>
              <w:pPrChange w:id="146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68B7230F"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28" w:author="瑋婷 徐" w:date="2025-01-03T16:20:00Z" w16du:dateUtc="2025-01-03T08:20:00Z"/>
                <w:rFonts w:asciiTheme="majorEastAsia" w:eastAsia="標楷體" w:hAnsiTheme="majorEastAsia" w:cstheme="majorEastAsia"/>
                <w:rPrChange w:id="14629" w:author="瑋婷 徐" w:date="2025-01-04T22:54:00Z" w16du:dateUtc="2025-01-04T14:54:00Z">
                  <w:rPr>
                    <w:ins w:id="14630" w:author="瑋婷 徐" w:date="2025-01-03T16:20:00Z" w16du:dateUtc="2025-01-03T08:20:00Z"/>
                    <w:rFonts w:ascii="Times New Roman" w:eastAsia="Times New Roman" w:hAnsi="Times New Roman" w:cs="Times New Roman"/>
                    <w:sz w:val="20"/>
                    <w:szCs w:val="20"/>
                  </w:rPr>
                </w:rPrChange>
              </w:rPr>
              <w:pPrChange w:id="1463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noWrap/>
            <w:hideMark/>
          </w:tcPr>
          <w:p w14:paraId="54C8E185"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32" w:author="瑋婷 徐" w:date="2025-01-03T16:20:00Z" w16du:dateUtc="2025-01-03T08:20:00Z"/>
                <w:rFonts w:asciiTheme="majorEastAsia" w:eastAsia="標楷體" w:hAnsiTheme="majorEastAsia" w:cstheme="majorEastAsia"/>
                <w:rPrChange w:id="14633" w:author="瑋婷 徐" w:date="2025-01-04T22:54:00Z" w16du:dateUtc="2025-01-04T14:54:00Z">
                  <w:rPr>
                    <w:ins w:id="14634" w:author="瑋婷 徐" w:date="2025-01-03T16:20:00Z" w16du:dateUtc="2025-01-03T08:20:00Z"/>
                    <w:rFonts w:ascii="Times New Roman" w:eastAsia="Times New Roman" w:hAnsi="Times New Roman" w:cs="Times New Roman"/>
                    <w:sz w:val="20"/>
                    <w:szCs w:val="20"/>
                  </w:rPr>
                </w:rPrChange>
              </w:rPr>
              <w:pPrChange w:id="146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tcPr>
          <w:p w14:paraId="75B977C1" w14:textId="77777777" w:rsidR="00DA433E" w:rsidRPr="00912F21"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4636" w:author="瑋婷 徐" w:date="2025-01-03T16:33:00Z" w16du:dateUtc="2025-01-03T08:33:00Z"/>
                <w:rFonts w:asciiTheme="majorEastAsia" w:eastAsia="標楷體" w:hAnsiTheme="majorEastAsia" w:cstheme="majorEastAsia"/>
              </w:rPr>
            </w:pPr>
          </w:p>
        </w:tc>
        <w:tc>
          <w:tcPr>
            <w:tcW w:w="158" w:type="pct"/>
            <w:noWrap/>
            <w:hideMark/>
          </w:tcPr>
          <w:p w14:paraId="39809ACF" w14:textId="0A3D88E5"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37" w:author="瑋婷 徐" w:date="2025-01-03T16:20:00Z" w16du:dateUtc="2025-01-03T08:20:00Z"/>
                <w:rFonts w:asciiTheme="majorEastAsia" w:eastAsia="標楷體" w:hAnsiTheme="majorEastAsia" w:cstheme="majorEastAsia"/>
                <w:rPrChange w:id="14638" w:author="瑋婷 徐" w:date="2025-01-04T22:54:00Z" w16du:dateUtc="2025-01-04T14:54:00Z">
                  <w:rPr>
                    <w:ins w:id="14639" w:author="瑋婷 徐" w:date="2025-01-03T16:20:00Z" w16du:dateUtc="2025-01-03T08:20:00Z"/>
                    <w:rFonts w:ascii="Times New Roman" w:eastAsia="Times New Roman" w:hAnsi="Times New Roman" w:cs="Times New Roman"/>
                    <w:sz w:val="20"/>
                    <w:szCs w:val="20"/>
                  </w:rPr>
                </w:rPrChange>
              </w:rPr>
              <w:pPrChange w:id="1464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15BFDBD5"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41" w:author="瑋婷 徐" w:date="2025-01-03T16:20:00Z" w16du:dateUtc="2025-01-03T08:20:00Z"/>
                <w:rFonts w:asciiTheme="majorEastAsia" w:eastAsia="標楷體" w:hAnsiTheme="majorEastAsia" w:cstheme="majorEastAsia"/>
                <w:rPrChange w:id="14642" w:author="瑋婷 徐" w:date="2025-01-04T22:54:00Z" w16du:dateUtc="2025-01-04T14:54:00Z">
                  <w:rPr>
                    <w:ins w:id="14643" w:author="瑋婷 徐" w:date="2025-01-03T16:20:00Z" w16du:dateUtc="2025-01-03T08:20:00Z"/>
                    <w:rFonts w:ascii="Times New Roman" w:eastAsia="Times New Roman" w:hAnsi="Times New Roman" w:cs="Times New Roman"/>
                    <w:sz w:val="20"/>
                    <w:szCs w:val="20"/>
                  </w:rPr>
                </w:rPrChange>
              </w:rPr>
              <w:pPrChange w:id="1464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7C612BAE"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45" w:author="瑋婷 徐" w:date="2025-01-03T16:20:00Z" w16du:dateUtc="2025-01-03T08:20:00Z"/>
                <w:rFonts w:asciiTheme="majorEastAsia" w:eastAsia="標楷體" w:hAnsiTheme="majorEastAsia" w:cstheme="majorEastAsia"/>
                <w:rPrChange w:id="14646" w:author="瑋婷 徐" w:date="2025-01-04T22:54:00Z" w16du:dateUtc="2025-01-04T14:54:00Z">
                  <w:rPr>
                    <w:ins w:id="14647" w:author="瑋婷 徐" w:date="2025-01-03T16:20:00Z" w16du:dateUtc="2025-01-03T08:20:00Z"/>
                    <w:rFonts w:ascii="Times New Roman" w:eastAsia="Times New Roman" w:hAnsi="Times New Roman" w:cs="Times New Roman"/>
                    <w:sz w:val="20"/>
                    <w:szCs w:val="20"/>
                  </w:rPr>
                </w:rPrChange>
              </w:rPr>
              <w:pPrChange w:id="1464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36D59FFB"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49" w:author="瑋婷 徐" w:date="2025-01-03T16:20:00Z" w16du:dateUtc="2025-01-03T08:20:00Z"/>
                <w:rFonts w:asciiTheme="majorEastAsia" w:eastAsia="標楷體" w:hAnsiTheme="majorEastAsia" w:cstheme="majorEastAsia"/>
                <w:rPrChange w:id="14650" w:author="瑋婷 徐" w:date="2025-01-04T22:54:00Z" w16du:dateUtc="2025-01-04T14:54:00Z">
                  <w:rPr>
                    <w:ins w:id="14651" w:author="瑋婷 徐" w:date="2025-01-03T16:20:00Z" w16du:dateUtc="2025-01-03T08:20:00Z"/>
                    <w:rFonts w:ascii="Times New Roman" w:eastAsia="Times New Roman" w:hAnsi="Times New Roman" w:cs="Times New Roman"/>
                    <w:sz w:val="20"/>
                    <w:szCs w:val="20"/>
                  </w:rPr>
                </w:rPrChange>
              </w:rPr>
              <w:pPrChange w:id="14652"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tcPr>
          <w:p w14:paraId="70120756" w14:textId="77777777" w:rsidR="00DA433E" w:rsidRPr="00912F21"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4653" w:author="瑋婷 徐" w:date="2025-01-03T16:33:00Z" w16du:dateUtc="2025-01-03T08:33:00Z"/>
                <w:rFonts w:asciiTheme="majorEastAsia" w:eastAsia="標楷體" w:hAnsiTheme="majorEastAsia" w:cstheme="majorEastAsia"/>
              </w:rPr>
            </w:pPr>
          </w:p>
        </w:tc>
        <w:tc>
          <w:tcPr>
            <w:tcW w:w="158" w:type="pct"/>
            <w:noWrap/>
            <w:hideMark/>
          </w:tcPr>
          <w:p w14:paraId="3C673E12" w14:textId="0AE0E085"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54" w:author="瑋婷 徐" w:date="2025-01-03T16:20:00Z" w16du:dateUtc="2025-01-03T08:20:00Z"/>
                <w:rFonts w:asciiTheme="majorEastAsia" w:eastAsia="標楷體" w:hAnsiTheme="majorEastAsia" w:cstheme="majorEastAsia"/>
                <w:rPrChange w:id="14655" w:author="瑋婷 徐" w:date="2025-01-04T22:54:00Z" w16du:dateUtc="2025-01-04T14:54:00Z">
                  <w:rPr>
                    <w:ins w:id="14656" w:author="瑋婷 徐" w:date="2025-01-03T16:20:00Z" w16du:dateUtc="2025-01-03T08:20:00Z"/>
                    <w:rFonts w:ascii="Times New Roman" w:eastAsia="Times New Roman" w:hAnsi="Times New Roman" w:cs="Times New Roman"/>
                    <w:sz w:val="20"/>
                    <w:szCs w:val="20"/>
                  </w:rPr>
                </w:rPrChange>
              </w:rPr>
              <w:pPrChange w:id="146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5FC502DE"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58" w:author="瑋婷 徐" w:date="2025-01-03T16:20:00Z" w16du:dateUtc="2025-01-03T08:20:00Z"/>
                <w:rFonts w:asciiTheme="majorEastAsia" w:eastAsia="標楷體" w:hAnsiTheme="majorEastAsia" w:cstheme="majorEastAsia"/>
                <w:rPrChange w:id="14659" w:author="瑋婷 徐" w:date="2025-01-04T22:54:00Z" w16du:dateUtc="2025-01-04T14:54:00Z">
                  <w:rPr>
                    <w:ins w:id="14660" w:author="瑋婷 徐" w:date="2025-01-03T16:20:00Z" w16du:dateUtc="2025-01-03T08:20:00Z"/>
                    <w:rFonts w:ascii="Times New Roman" w:eastAsia="Times New Roman" w:hAnsi="Times New Roman" w:cs="Times New Roman"/>
                    <w:sz w:val="20"/>
                    <w:szCs w:val="20"/>
                  </w:rPr>
                </w:rPrChange>
              </w:rPr>
              <w:pPrChange w:id="146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240BDFAF"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62" w:author="瑋婷 徐" w:date="2025-01-03T16:20:00Z" w16du:dateUtc="2025-01-03T08:20:00Z"/>
                <w:rFonts w:asciiTheme="majorEastAsia" w:eastAsia="標楷體" w:hAnsiTheme="majorEastAsia" w:cstheme="majorEastAsia"/>
                <w:rPrChange w:id="14663" w:author="瑋婷 徐" w:date="2025-01-04T22:54:00Z" w16du:dateUtc="2025-01-04T14:54:00Z">
                  <w:rPr>
                    <w:ins w:id="14664" w:author="瑋婷 徐" w:date="2025-01-03T16:20:00Z" w16du:dateUtc="2025-01-03T08:20:00Z"/>
                    <w:rFonts w:ascii="Times New Roman" w:eastAsia="Times New Roman" w:hAnsi="Times New Roman" w:cs="Times New Roman"/>
                    <w:sz w:val="20"/>
                    <w:szCs w:val="20"/>
                  </w:rPr>
                </w:rPrChange>
              </w:rPr>
              <w:pPrChange w:id="146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7690F8AA"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66" w:author="瑋婷 徐" w:date="2025-01-03T16:20:00Z" w16du:dateUtc="2025-01-03T08:20:00Z"/>
                <w:rFonts w:asciiTheme="majorEastAsia" w:eastAsia="標楷體" w:hAnsiTheme="majorEastAsia" w:cstheme="majorEastAsia"/>
                <w:rPrChange w:id="14667" w:author="瑋婷 徐" w:date="2025-01-04T22:54:00Z" w16du:dateUtc="2025-01-04T14:54:00Z">
                  <w:rPr>
                    <w:ins w:id="14668" w:author="瑋婷 徐" w:date="2025-01-03T16:20:00Z" w16du:dateUtc="2025-01-03T08:20:00Z"/>
                    <w:rFonts w:ascii="Times New Roman" w:eastAsia="Times New Roman" w:hAnsi="Times New Roman" w:cs="Times New Roman"/>
                    <w:sz w:val="20"/>
                    <w:szCs w:val="20"/>
                  </w:rPr>
                </w:rPrChange>
              </w:rPr>
              <w:pPrChange w:id="146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32A08586"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70" w:author="瑋婷 徐" w:date="2025-01-03T16:20:00Z" w16du:dateUtc="2025-01-03T08:20:00Z"/>
                <w:rFonts w:asciiTheme="majorEastAsia" w:eastAsia="標楷體" w:hAnsiTheme="majorEastAsia" w:cstheme="majorEastAsia"/>
                <w:rPrChange w:id="14671" w:author="瑋婷 徐" w:date="2025-01-04T22:54:00Z" w16du:dateUtc="2025-01-04T14:54:00Z">
                  <w:rPr>
                    <w:ins w:id="14672" w:author="瑋婷 徐" w:date="2025-01-03T16:20:00Z" w16du:dateUtc="2025-01-03T08:20:00Z"/>
                    <w:rFonts w:ascii="Times New Roman" w:eastAsia="Times New Roman" w:hAnsi="Times New Roman" w:cs="Times New Roman"/>
                    <w:sz w:val="20"/>
                    <w:szCs w:val="20"/>
                  </w:rPr>
                </w:rPrChange>
              </w:rPr>
              <w:pPrChange w:id="1467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532F3195"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74" w:author="瑋婷 徐" w:date="2025-01-03T16:20:00Z" w16du:dateUtc="2025-01-03T08:20:00Z"/>
                <w:rFonts w:asciiTheme="majorEastAsia" w:eastAsia="標楷體" w:hAnsiTheme="majorEastAsia" w:cstheme="majorEastAsia"/>
                <w:rPrChange w:id="14675" w:author="瑋婷 徐" w:date="2025-01-04T22:54:00Z" w16du:dateUtc="2025-01-04T14:54:00Z">
                  <w:rPr>
                    <w:ins w:id="14676" w:author="瑋婷 徐" w:date="2025-01-03T16:20:00Z" w16du:dateUtc="2025-01-03T08:20:00Z"/>
                    <w:rFonts w:ascii="Times New Roman" w:eastAsia="Times New Roman" w:hAnsi="Times New Roman" w:cs="Times New Roman"/>
                    <w:sz w:val="20"/>
                    <w:szCs w:val="20"/>
                  </w:rPr>
                </w:rPrChange>
              </w:rPr>
              <w:pPrChange w:id="1467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548DFB0B"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78" w:author="瑋婷 徐" w:date="2025-01-03T16:20:00Z" w16du:dateUtc="2025-01-03T08:20:00Z"/>
                <w:rFonts w:asciiTheme="majorEastAsia" w:eastAsia="標楷體" w:hAnsiTheme="majorEastAsia" w:cstheme="majorEastAsia"/>
                <w:rPrChange w:id="14679" w:author="瑋婷 徐" w:date="2025-01-04T22:54:00Z" w16du:dateUtc="2025-01-04T14:54:00Z">
                  <w:rPr>
                    <w:ins w:id="14680" w:author="瑋婷 徐" w:date="2025-01-03T16:20:00Z" w16du:dateUtc="2025-01-03T08:20:00Z"/>
                    <w:rFonts w:ascii="Times New Roman" w:eastAsia="Times New Roman" w:hAnsi="Times New Roman" w:cs="Times New Roman"/>
                    <w:sz w:val="20"/>
                    <w:szCs w:val="20"/>
                  </w:rPr>
                </w:rPrChange>
              </w:rPr>
              <w:pPrChange w:id="1468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65E4ADA2"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682" w:author="瑋婷 徐" w:date="2025-01-03T16:20:00Z" w16du:dateUtc="2025-01-03T08:20:00Z"/>
                <w:rFonts w:asciiTheme="majorEastAsia" w:eastAsia="標楷體" w:hAnsiTheme="majorEastAsia" w:cstheme="majorEastAsia"/>
                <w:rPrChange w:id="14683" w:author="瑋婷 徐" w:date="2025-01-04T22:54:00Z" w16du:dateUtc="2025-01-04T14:54:00Z">
                  <w:rPr>
                    <w:ins w:id="14684" w:author="瑋婷 徐" w:date="2025-01-03T16:20:00Z" w16du:dateUtc="2025-01-03T08:20:00Z"/>
                    <w:rFonts w:ascii="Times New Roman" w:eastAsia="Times New Roman" w:hAnsi="Times New Roman" w:cs="Times New Roman"/>
                    <w:sz w:val="20"/>
                    <w:szCs w:val="20"/>
                  </w:rPr>
                </w:rPrChange>
              </w:rPr>
              <w:pPrChange w:id="1468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313CC9" w:rsidRPr="00912F21" w14:paraId="1A76F4B6" w14:textId="77777777" w:rsidTr="00313CC9">
        <w:trPr>
          <w:trHeight w:val="300"/>
          <w:ins w:id="14686"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66B932A5" w14:textId="77777777" w:rsidR="00DA433E" w:rsidRPr="00912F21" w:rsidRDefault="00DA433E">
            <w:pPr>
              <w:spacing w:line="360" w:lineRule="auto"/>
              <w:jc w:val="both"/>
              <w:rPr>
                <w:ins w:id="14687" w:author="瑋婷 徐" w:date="2025-01-03T16:20:00Z" w16du:dateUtc="2025-01-03T08:20:00Z"/>
                <w:rFonts w:asciiTheme="majorEastAsia" w:eastAsia="標楷體" w:hAnsiTheme="majorEastAsia" w:cstheme="majorEastAsia"/>
                <w:b w:val="0"/>
                <w:bCs w:val="0"/>
                <w:color w:val="000000"/>
                <w:rPrChange w:id="14688" w:author="瑋婷 徐" w:date="2025-01-04T22:54:00Z" w16du:dateUtc="2025-01-04T14:54:00Z">
                  <w:rPr>
                    <w:ins w:id="14689" w:author="瑋婷 徐" w:date="2025-01-03T16:20:00Z" w16du:dateUtc="2025-01-03T08:20:00Z"/>
                    <w:rFonts w:cs="Calibri"/>
                    <w:color w:val="000000"/>
                    <w:sz w:val="22"/>
                  </w:rPr>
                </w:rPrChange>
              </w:rPr>
              <w:pPrChange w:id="14690" w:author="瑋婷 徐" w:date="2025-01-03T16:21:00Z" w16du:dateUtc="2025-01-03T08:21:00Z">
                <w:pPr/>
              </w:pPrChange>
            </w:pPr>
            <w:ins w:id="14691" w:author="瑋婷 徐" w:date="2025-01-03T16:20:00Z" w16du:dateUtc="2025-01-03T08:20:00Z">
              <w:r w:rsidRPr="00912F21">
                <w:rPr>
                  <w:rFonts w:asciiTheme="majorEastAsia" w:eastAsia="標楷體" w:hAnsiTheme="majorEastAsia" w:cstheme="majorEastAsia"/>
                  <w:b w:val="0"/>
                  <w:bCs w:val="0"/>
                  <w:color w:val="000000"/>
                  <w:rPrChange w:id="14692" w:author="瑋婷 徐" w:date="2025-01-04T22:54:00Z" w16du:dateUtc="2025-01-04T14:54:00Z">
                    <w:rPr>
                      <w:rFonts w:cs="Calibri"/>
                      <w:color w:val="000000"/>
                      <w:sz w:val="22"/>
                    </w:rPr>
                  </w:rPrChange>
                </w:rPr>
                <w:t>麻雀</w:t>
              </w:r>
              <w:r w:rsidRPr="00912F21">
                <w:rPr>
                  <w:rFonts w:asciiTheme="majorEastAsia" w:eastAsia="標楷體" w:hAnsiTheme="majorEastAsia" w:cstheme="majorEastAsia"/>
                  <w:b w:val="0"/>
                  <w:bCs w:val="0"/>
                  <w:color w:val="000000"/>
                  <w:rPrChange w:id="14693" w:author="瑋婷 徐" w:date="2025-01-04T22:54:00Z" w16du:dateUtc="2025-01-04T14:54:00Z">
                    <w:rPr>
                      <w:rFonts w:cs="Calibri"/>
                      <w:color w:val="000000"/>
                      <w:sz w:val="22"/>
                    </w:rPr>
                  </w:rPrChange>
                </w:rPr>
                <w:t xml:space="preserve"> </w:t>
              </w:r>
            </w:ins>
          </w:p>
        </w:tc>
        <w:tc>
          <w:tcPr>
            <w:tcW w:w="939" w:type="pct"/>
            <w:hideMark/>
          </w:tcPr>
          <w:p w14:paraId="69D8D289"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694" w:author="瑋婷 徐" w:date="2025-01-03T16:20:00Z" w16du:dateUtc="2025-01-03T08:20:00Z"/>
                <w:rFonts w:asciiTheme="majorEastAsia" w:eastAsia="標楷體" w:hAnsiTheme="majorEastAsia" w:cstheme="majorEastAsia"/>
                <w:i/>
                <w:iCs/>
                <w:color w:val="000000"/>
                <w:rPrChange w:id="14695" w:author="瑋婷 徐" w:date="2025-01-04T22:54:00Z" w16du:dateUtc="2025-01-04T14:54:00Z">
                  <w:rPr>
                    <w:ins w:id="14696" w:author="瑋婷 徐" w:date="2025-01-03T16:20:00Z" w16du:dateUtc="2025-01-03T08:20:00Z"/>
                    <w:rFonts w:cs="Calibri"/>
                    <w:i/>
                    <w:iCs/>
                    <w:color w:val="000000"/>
                    <w:sz w:val="22"/>
                  </w:rPr>
                </w:rPrChange>
              </w:rPr>
              <w:pPrChange w:id="1469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698" w:author="瑋婷 徐" w:date="2025-01-03T16:20:00Z" w16du:dateUtc="2025-01-03T08:20:00Z">
              <w:r w:rsidRPr="00912F21">
                <w:rPr>
                  <w:rFonts w:asciiTheme="majorEastAsia" w:eastAsia="標楷體" w:hAnsiTheme="majorEastAsia" w:cstheme="majorEastAsia"/>
                  <w:i/>
                  <w:iCs/>
                  <w:color w:val="000000"/>
                  <w:rPrChange w:id="14699" w:author="瑋婷 徐" w:date="2025-01-04T22:54:00Z" w16du:dateUtc="2025-01-04T14:54:00Z">
                    <w:rPr>
                      <w:rFonts w:cs="Calibri"/>
                      <w:i/>
                      <w:iCs/>
                      <w:color w:val="000000"/>
                      <w:sz w:val="22"/>
                    </w:rPr>
                  </w:rPrChange>
                </w:rPr>
                <w:t>Passer montanus</w:t>
              </w:r>
            </w:ins>
          </w:p>
        </w:tc>
        <w:tc>
          <w:tcPr>
            <w:tcW w:w="158" w:type="pct"/>
            <w:noWrap/>
            <w:hideMark/>
          </w:tcPr>
          <w:p w14:paraId="3E11AF81"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00" w:author="瑋婷 徐" w:date="2025-01-03T16:20:00Z" w16du:dateUtc="2025-01-03T08:20:00Z"/>
                <w:rFonts w:asciiTheme="majorEastAsia" w:eastAsia="標楷體" w:hAnsiTheme="majorEastAsia" w:cstheme="majorEastAsia"/>
                <w:color w:val="000000"/>
                <w:rPrChange w:id="14701" w:author="瑋婷 徐" w:date="2025-01-04T22:54:00Z" w16du:dateUtc="2025-01-04T14:54:00Z">
                  <w:rPr>
                    <w:ins w:id="14702" w:author="瑋婷 徐" w:date="2025-01-03T16:20:00Z" w16du:dateUtc="2025-01-03T08:20:00Z"/>
                    <w:rFonts w:cs="Calibri"/>
                    <w:color w:val="000000"/>
                    <w:sz w:val="22"/>
                  </w:rPr>
                </w:rPrChange>
              </w:rPr>
              <w:pPrChange w:id="1470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704" w:author="瑋婷 徐" w:date="2025-01-03T16:20:00Z" w16du:dateUtc="2025-01-03T08:20:00Z">
              <w:r w:rsidRPr="00912F21">
                <w:rPr>
                  <w:rFonts w:asciiTheme="majorEastAsia" w:eastAsia="標楷體" w:hAnsiTheme="majorEastAsia" w:cstheme="majorEastAsia"/>
                  <w:color w:val="000000"/>
                  <w:rPrChange w:id="14705" w:author="瑋婷 徐" w:date="2025-01-04T22:54:00Z" w16du:dateUtc="2025-01-04T14:54:00Z">
                    <w:rPr>
                      <w:rFonts w:cs="Calibri"/>
                      <w:color w:val="000000"/>
                      <w:sz w:val="22"/>
                    </w:rPr>
                  </w:rPrChange>
                </w:rPr>
                <w:t>*</w:t>
              </w:r>
            </w:ins>
          </w:p>
        </w:tc>
        <w:tc>
          <w:tcPr>
            <w:tcW w:w="158" w:type="pct"/>
            <w:noWrap/>
            <w:hideMark/>
          </w:tcPr>
          <w:p w14:paraId="4786CA9E"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06" w:author="瑋婷 徐" w:date="2025-01-03T16:20:00Z" w16du:dateUtc="2025-01-03T08:20:00Z"/>
                <w:rFonts w:asciiTheme="majorEastAsia" w:eastAsia="標楷體" w:hAnsiTheme="majorEastAsia" w:cstheme="majorEastAsia"/>
                <w:color w:val="000000"/>
                <w:rPrChange w:id="14707" w:author="瑋婷 徐" w:date="2025-01-04T22:54:00Z" w16du:dateUtc="2025-01-04T14:54:00Z">
                  <w:rPr>
                    <w:ins w:id="14708" w:author="瑋婷 徐" w:date="2025-01-03T16:20:00Z" w16du:dateUtc="2025-01-03T08:20:00Z"/>
                    <w:rFonts w:cs="Calibri"/>
                    <w:color w:val="000000"/>
                    <w:sz w:val="22"/>
                  </w:rPr>
                </w:rPrChange>
              </w:rPr>
              <w:pPrChange w:id="1470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917F8AD"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10" w:author="瑋婷 徐" w:date="2025-01-03T16:20:00Z" w16du:dateUtc="2025-01-03T08:20:00Z"/>
                <w:rFonts w:asciiTheme="majorEastAsia" w:eastAsia="標楷體" w:hAnsiTheme="majorEastAsia" w:cstheme="majorEastAsia"/>
                <w:rPrChange w:id="14711" w:author="瑋婷 徐" w:date="2025-01-04T22:54:00Z" w16du:dateUtc="2025-01-04T14:54:00Z">
                  <w:rPr>
                    <w:ins w:id="14712" w:author="瑋婷 徐" w:date="2025-01-03T16:20:00Z" w16du:dateUtc="2025-01-03T08:20:00Z"/>
                    <w:rFonts w:ascii="Times New Roman" w:eastAsia="Times New Roman" w:hAnsi="Times New Roman" w:cs="Times New Roman"/>
                    <w:sz w:val="20"/>
                    <w:szCs w:val="20"/>
                  </w:rPr>
                </w:rPrChange>
              </w:rPr>
              <w:pPrChange w:id="1471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47ABC031"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14" w:author="瑋婷 徐" w:date="2025-01-03T16:20:00Z" w16du:dateUtc="2025-01-03T08:20:00Z"/>
                <w:rFonts w:asciiTheme="majorEastAsia" w:eastAsia="標楷體" w:hAnsiTheme="majorEastAsia" w:cstheme="majorEastAsia"/>
                <w:color w:val="000000"/>
                <w:rPrChange w:id="14715" w:author="瑋婷 徐" w:date="2025-01-04T22:54:00Z" w16du:dateUtc="2025-01-04T14:54:00Z">
                  <w:rPr>
                    <w:ins w:id="14716" w:author="瑋婷 徐" w:date="2025-01-03T16:20:00Z" w16du:dateUtc="2025-01-03T08:20:00Z"/>
                    <w:rFonts w:cs="Calibri"/>
                    <w:color w:val="000000"/>
                    <w:sz w:val="22"/>
                  </w:rPr>
                </w:rPrChange>
              </w:rPr>
              <w:pPrChange w:id="1471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718" w:author="瑋婷 徐" w:date="2025-01-03T16:20:00Z" w16du:dateUtc="2025-01-03T08:20:00Z">
              <w:r w:rsidRPr="00912F21">
                <w:rPr>
                  <w:rFonts w:asciiTheme="majorEastAsia" w:eastAsia="標楷體" w:hAnsiTheme="majorEastAsia" w:cstheme="majorEastAsia"/>
                  <w:color w:val="000000"/>
                  <w:rPrChange w:id="14719" w:author="瑋婷 徐" w:date="2025-01-04T22:54:00Z" w16du:dateUtc="2025-01-04T14:54:00Z">
                    <w:rPr>
                      <w:rFonts w:cs="Calibri"/>
                      <w:color w:val="000000"/>
                      <w:sz w:val="22"/>
                    </w:rPr>
                  </w:rPrChange>
                </w:rPr>
                <w:t>*</w:t>
              </w:r>
            </w:ins>
          </w:p>
        </w:tc>
        <w:tc>
          <w:tcPr>
            <w:tcW w:w="158" w:type="pct"/>
            <w:noWrap/>
            <w:hideMark/>
          </w:tcPr>
          <w:p w14:paraId="22F8EC3F"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20" w:author="瑋婷 徐" w:date="2025-01-03T16:20:00Z" w16du:dateUtc="2025-01-03T08:20:00Z"/>
                <w:rFonts w:asciiTheme="majorEastAsia" w:eastAsia="標楷體" w:hAnsiTheme="majorEastAsia" w:cstheme="majorEastAsia"/>
                <w:color w:val="000000"/>
                <w:rPrChange w:id="14721" w:author="瑋婷 徐" w:date="2025-01-04T22:54:00Z" w16du:dateUtc="2025-01-04T14:54:00Z">
                  <w:rPr>
                    <w:ins w:id="14722" w:author="瑋婷 徐" w:date="2025-01-03T16:20:00Z" w16du:dateUtc="2025-01-03T08:20:00Z"/>
                    <w:rFonts w:cs="Calibri"/>
                    <w:color w:val="000000"/>
                    <w:sz w:val="22"/>
                  </w:rPr>
                </w:rPrChange>
              </w:rPr>
              <w:pPrChange w:id="1472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noWrap/>
            <w:hideMark/>
          </w:tcPr>
          <w:p w14:paraId="428BFB90"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24" w:author="瑋婷 徐" w:date="2025-01-03T16:20:00Z" w16du:dateUtc="2025-01-03T08:20:00Z"/>
                <w:rFonts w:asciiTheme="majorEastAsia" w:eastAsia="標楷體" w:hAnsiTheme="majorEastAsia" w:cstheme="majorEastAsia"/>
                <w:rPrChange w:id="14725" w:author="瑋婷 徐" w:date="2025-01-04T22:54:00Z" w16du:dateUtc="2025-01-04T14:54:00Z">
                  <w:rPr>
                    <w:ins w:id="14726" w:author="瑋婷 徐" w:date="2025-01-03T16:20:00Z" w16du:dateUtc="2025-01-03T08:20:00Z"/>
                    <w:rFonts w:ascii="Times New Roman" w:eastAsia="Times New Roman" w:hAnsi="Times New Roman" w:cs="Times New Roman"/>
                    <w:sz w:val="20"/>
                    <w:szCs w:val="20"/>
                  </w:rPr>
                </w:rPrChange>
              </w:rPr>
              <w:pPrChange w:id="1472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tcPr>
          <w:p w14:paraId="54EF561A" w14:textId="77777777" w:rsidR="00DA433E" w:rsidRPr="00912F21"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4728" w:author="瑋婷 徐" w:date="2025-01-03T16:33:00Z" w16du:dateUtc="2025-01-03T08:33:00Z"/>
                <w:rFonts w:asciiTheme="majorEastAsia" w:eastAsia="標楷體" w:hAnsiTheme="majorEastAsia" w:cstheme="majorEastAsia"/>
              </w:rPr>
            </w:pPr>
          </w:p>
        </w:tc>
        <w:tc>
          <w:tcPr>
            <w:tcW w:w="158" w:type="pct"/>
            <w:noWrap/>
            <w:hideMark/>
          </w:tcPr>
          <w:p w14:paraId="0F3E9284" w14:textId="67341AA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29" w:author="瑋婷 徐" w:date="2025-01-03T16:20:00Z" w16du:dateUtc="2025-01-03T08:20:00Z"/>
                <w:rFonts w:asciiTheme="majorEastAsia" w:eastAsia="標楷體" w:hAnsiTheme="majorEastAsia" w:cstheme="majorEastAsia"/>
                <w:rPrChange w:id="14730" w:author="瑋婷 徐" w:date="2025-01-04T22:54:00Z" w16du:dateUtc="2025-01-04T14:54:00Z">
                  <w:rPr>
                    <w:ins w:id="14731" w:author="瑋婷 徐" w:date="2025-01-03T16:20:00Z" w16du:dateUtc="2025-01-03T08:20:00Z"/>
                    <w:rFonts w:ascii="Times New Roman" w:eastAsia="Times New Roman" w:hAnsi="Times New Roman" w:cs="Times New Roman"/>
                    <w:sz w:val="20"/>
                    <w:szCs w:val="20"/>
                  </w:rPr>
                </w:rPrChange>
              </w:rPr>
              <w:pPrChange w:id="1473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E878534"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33" w:author="瑋婷 徐" w:date="2025-01-03T16:20:00Z" w16du:dateUtc="2025-01-03T08:20:00Z"/>
                <w:rFonts w:asciiTheme="majorEastAsia" w:eastAsia="標楷體" w:hAnsiTheme="majorEastAsia" w:cstheme="majorEastAsia"/>
                <w:rPrChange w:id="14734" w:author="瑋婷 徐" w:date="2025-01-04T22:54:00Z" w16du:dateUtc="2025-01-04T14:54:00Z">
                  <w:rPr>
                    <w:ins w:id="14735" w:author="瑋婷 徐" w:date="2025-01-03T16:20:00Z" w16du:dateUtc="2025-01-03T08:20:00Z"/>
                    <w:rFonts w:ascii="Times New Roman" w:eastAsia="Times New Roman" w:hAnsi="Times New Roman" w:cs="Times New Roman"/>
                    <w:sz w:val="20"/>
                    <w:szCs w:val="20"/>
                  </w:rPr>
                </w:rPrChange>
              </w:rPr>
              <w:pPrChange w:id="1473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00DFF05"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37" w:author="瑋婷 徐" w:date="2025-01-03T16:20:00Z" w16du:dateUtc="2025-01-03T08:20:00Z"/>
                <w:rFonts w:asciiTheme="majorEastAsia" w:eastAsia="標楷體" w:hAnsiTheme="majorEastAsia" w:cstheme="majorEastAsia"/>
                <w:rPrChange w:id="14738" w:author="瑋婷 徐" w:date="2025-01-04T22:54:00Z" w16du:dateUtc="2025-01-04T14:54:00Z">
                  <w:rPr>
                    <w:ins w:id="14739" w:author="瑋婷 徐" w:date="2025-01-03T16:20:00Z" w16du:dateUtc="2025-01-03T08:20:00Z"/>
                    <w:rFonts w:ascii="Times New Roman" w:eastAsia="Times New Roman" w:hAnsi="Times New Roman" w:cs="Times New Roman"/>
                    <w:sz w:val="20"/>
                    <w:szCs w:val="20"/>
                  </w:rPr>
                </w:rPrChange>
              </w:rPr>
              <w:pPrChange w:id="1474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3FD48A6"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41" w:author="瑋婷 徐" w:date="2025-01-03T16:20:00Z" w16du:dateUtc="2025-01-03T08:20:00Z"/>
                <w:rFonts w:asciiTheme="majorEastAsia" w:eastAsia="標楷體" w:hAnsiTheme="majorEastAsia" w:cstheme="majorEastAsia"/>
                <w:rPrChange w:id="14742" w:author="瑋婷 徐" w:date="2025-01-04T22:54:00Z" w16du:dateUtc="2025-01-04T14:54:00Z">
                  <w:rPr>
                    <w:ins w:id="14743" w:author="瑋婷 徐" w:date="2025-01-03T16:20:00Z" w16du:dateUtc="2025-01-03T08:20:00Z"/>
                    <w:rFonts w:ascii="Times New Roman" w:eastAsia="Times New Roman" w:hAnsi="Times New Roman" w:cs="Times New Roman"/>
                    <w:sz w:val="20"/>
                    <w:szCs w:val="20"/>
                  </w:rPr>
                </w:rPrChange>
              </w:rPr>
              <w:pPrChange w:id="1474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tcPr>
          <w:p w14:paraId="4D1A702B" w14:textId="77777777" w:rsidR="00DA433E" w:rsidRPr="00912F21"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4745" w:author="瑋婷 徐" w:date="2025-01-03T16:33:00Z" w16du:dateUtc="2025-01-03T08:33:00Z"/>
                <w:rFonts w:asciiTheme="majorEastAsia" w:eastAsia="標楷體" w:hAnsiTheme="majorEastAsia" w:cstheme="majorEastAsia"/>
              </w:rPr>
            </w:pPr>
          </w:p>
        </w:tc>
        <w:tc>
          <w:tcPr>
            <w:tcW w:w="158" w:type="pct"/>
            <w:noWrap/>
            <w:hideMark/>
          </w:tcPr>
          <w:p w14:paraId="72CB6349" w14:textId="7EB050D8"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46" w:author="瑋婷 徐" w:date="2025-01-03T16:20:00Z" w16du:dateUtc="2025-01-03T08:20:00Z"/>
                <w:rFonts w:asciiTheme="majorEastAsia" w:eastAsia="標楷體" w:hAnsiTheme="majorEastAsia" w:cstheme="majorEastAsia"/>
                <w:rPrChange w:id="14747" w:author="瑋婷 徐" w:date="2025-01-04T22:54:00Z" w16du:dateUtc="2025-01-04T14:54:00Z">
                  <w:rPr>
                    <w:ins w:id="14748" w:author="瑋婷 徐" w:date="2025-01-03T16:20:00Z" w16du:dateUtc="2025-01-03T08:20:00Z"/>
                    <w:rFonts w:ascii="Times New Roman" w:eastAsia="Times New Roman" w:hAnsi="Times New Roman" w:cs="Times New Roman"/>
                    <w:sz w:val="20"/>
                    <w:szCs w:val="20"/>
                  </w:rPr>
                </w:rPrChange>
              </w:rPr>
              <w:pPrChange w:id="147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7FACCB65"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50" w:author="瑋婷 徐" w:date="2025-01-03T16:20:00Z" w16du:dateUtc="2025-01-03T08:20:00Z"/>
                <w:rFonts w:asciiTheme="majorEastAsia" w:eastAsia="標楷體" w:hAnsiTheme="majorEastAsia" w:cstheme="majorEastAsia"/>
                <w:rPrChange w:id="14751" w:author="瑋婷 徐" w:date="2025-01-04T22:54:00Z" w16du:dateUtc="2025-01-04T14:54:00Z">
                  <w:rPr>
                    <w:ins w:id="14752" w:author="瑋婷 徐" w:date="2025-01-03T16:20:00Z" w16du:dateUtc="2025-01-03T08:20:00Z"/>
                    <w:rFonts w:ascii="Times New Roman" w:eastAsia="Times New Roman" w:hAnsi="Times New Roman" w:cs="Times New Roman"/>
                    <w:sz w:val="20"/>
                    <w:szCs w:val="20"/>
                  </w:rPr>
                </w:rPrChange>
              </w:rPr>
              <w:pPrChange w:id="147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303E6D7"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54" w:author="瑋婷 徐" w:date="2025-01-03T16:20:00Z" w16du:dateUtc="2025-01-03T08:20:00Z"/>
                <w:rFonts w:asciiTheme="majorEastAsia" w:eastAsia="標楷體" w:hAnsiTheme="majorEastAsia" w:cstheme="majorEastAsia"/>
                <w:rPrChange w:id="14755" w:author="瑋婷 徐" w:date="2025-01-04T22:54:00Z" w16du:dateUtc="2025-01-04T14:54:00Z">
                  <w:rPr>
                    <w:ins w:id="14756" w:author="瑋婷 徐" w:date="2025-01-03T16:20:00Z" w16du:dateUtc="2025-01-03T08:20:00Z"/>
                    <w:rFonts w:ascii="Times New Roman" w:eastAsia="Times New Roman" w:hAnsi="Times New Roman" w:cs="Times New Roman"/>
                    <w:sz w:val="20"/>
                    <w:szCs w:val="20"/>
                  </w:rPr>
                </w:rPrChange>
              </w:rPr>
              <w:pPrChange w:id="147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7BB9767"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58" w:author="瑋婷 徐" w:date="2025-01-03T16:20:00Z" w16du:dateUtc="2025-01-03T08:20:00Z"/>
                <w:rFonts w:asciiTheme="majorEastAsia" w:eastAsia="標楷體" w:hAnsiTheme="majorEastAsia" w:cstheme="majorEastAsia"/>
                <w:rPrChange w:id="14759" w:author="瑋婷 徐" w:date="2025-01-04T22:54:00Z" w16du:dateUtc="2025-01-04T14:54:00Z">
                  <w:rPr>
                    <w:ins w:id="14760" w:author="瑋婷 徐" w:date="2025-01-03T16:20:00Z" w16du:dateUtc="2025-01-03T08:20:00Z"/>
                    <w:rFonts w:ascii="Times New Roman" w:eastAsia="Times New Roman" w:hAnsi="Times New Roman" w:cs="Times New Roman"/>
                    <w:sz w:val="20"/>
                    <w:szCs w:val="20"/>
                  </w:rPr>
                </w:rPrChange>
              </w:rPr>
              <w:pPrChange w:id="147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2AC2755"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62" w:author="瑋婷 徐" w:date="2025-01-03T16:20:00Z" w16du:dateUtc="2025-01-03T08:20:00Z"/>
                <w:rFonts w:asciiTheme="majorEastAsia" w:eastAsia="標楷體" w:hAnsiTheme="majorEastAsia" w:cstheme="majorEastAsia"/>
                <w:rPrChange w:id="14763" w:author="瑋婷 徐" w:date="2025-01-04T22:54:00Z" w16du:dateUtc="2025-01-04T14:54:00Z">
                  <w:rPr>
                    <w:ins w:id="14764" w:author="瑋婷 徐" w:date="2025-01-03T16:20:00Z" w16du:dateUtc="2025-01-03T08:20:00Z"/>
                    <w:rFonts w:ascii="Times New Roman" w:eastAsia="Times New Roman" w:hAnsi="Times New Roman" w:cs="Times New Roman"/>
                    <w:sz w:val="20"/>
                    <w:szCs w:val="20"/>
                  </w:rPr>
                </w:rPrChange>
              </w:rPr>
              <w:pPrChange w:id="1476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416DA459"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66" w:author="瑋婷 徐" w:date="2025-01-03T16:20:00Z" w16du:dateUtc="2025-01-03T08:20:00Z"/>
                <w:rFonts w:asciiTheme="majorEastAsia" w:eastAsia="標楷體" w:hAnsiTheme="majorEastAsia" w:cstheme="majorEastAsia"/>
                <w:rPrChange w:id="14767" w:author="瑋婷 徐" w:date="2025-01-04T22:54:00Z" w16du:dateUtc="2025-01-04T14:54:00Z">
                  <w:rPr>
                    <w:ins w:id="14768" w:author="瑋婷 徐" w:date="2025-01-03T16:20:00Z" w16du:dateUtc="2025-01-03T08:20:00Z"/>
                    <w:rFonts w:ascii="Times New Roman" w:eastAsia="Times New Roman" w:hAnsi="Times New Roman" w:cs="Times New Roman"/>
                    <w:sz w:val="20"/>
                    <w:szCs w:val="20"/>
                  </w:rPr>
                </w:rPrChange>
              </w:rPr>
              <w:pPrChange w:id="1476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646B437"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70" w:author="瑋婷 徐" w:date="2025-01-03T16:20:00Z" w16du:dateUtc="2025-01-03T08:20:00Z"/>
                <w:rFonts w:asciiTheme="majorEastAsia" w:eastAsia="標楷體" w:hAnsiTheme="majorEastAsia" w:cstheme="majorEastAsia"/>
                <w:rPrChange w:id="14771" w:author="瑋婷 徐" w:date="2025-01-04T22:54:00Z" w16du:dateUtc="2025-01-04T14:54:00Z">
                  <w:rPr>
                    <w:ins w:id="14772" w:author="瑋婷 徐" w:date="2025-01-03T16:20:00Z" w16du:dateUtc="2025-01-03T08:20:00Z"/>
                    <w:rFonts w:ascii="Times New Roman" w:eastAsia="Times New Roman" w:hAnsi="Times New Roman" w:cs="Times New Roman"/>
                    <w:sz w:val="20"/>
                    <w:szCs w:val="20"/>
                  </w:rPr>
                </w:rPrChange>
              </w:rPr>
              <w:pPrChange w:id="147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17C5935"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774" w:author="瑋婷 徐" w:date="2025-01-03T16:20:00Z" w16du:dateUtc="2025-01-03T08:20:00Z"/>
                <w:rFonts w:asciiTheme="majorEastAsia" w:eastAsia="標楷體" w:hAnsiTheme="majorEastAsia" w:cstheme="majorEastAsia"/>
                <w:rPrChange w:id="14775" w:author="瑋婷 徐" w:date="2025-01-04T22:54:00Z" w16du:dateUtc="2025-01-04T14:54:00Z">
                  <w:rPr>
                    <w:ins w:id="14776" w:author="瑋婷 徐" w:date="2025-01-03T16:20:00Z" w16du:dateUtc="2025-01-03T08:20:00Z"/>
                    <w:rFonts w:ascii="Times New Roman" w:eastAsia="Times New Roman" w:hAnsi="Times New Roman" w:cs="Times New Roman"/>
                    <w:sz w:val="20"/>
                    <w:szCs w:val="20"/>
                  </w:rPr>
                </w:rPrChange>
              </w:rPr>
              <w:pPrChange w:id="147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720C7A" w:rsidRPr="00912F21" w14:paraId="5D8E9D7B" w14:textId="77777777" w:rsidTr="00313CC9">
        <w:trPr>
          <w:cnfStyle w:val="000000100000" w:firstRow="0" w:lastRow="0" w:firstColumn="0" w:lastColumn="0" w:oddVBand="0" w:evenVBand="0" w:oddHBand="1" w:evenHBand="0" w:firstRowFirstColumn="0" w:firstRowLastColumn="0" w:lastRowFirstColumn="0" w:lastRowLastColumn="0"/>
          <w:trHeight w:val="300"/>
          <w:ins w:id="14778"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6096B545" w14:textId="77777777" w:rsidR="00DA433E" w:rsidRPr="00912F21" w:rsidRDefault="00DA433E">
            <w:pPr>
              <w:spacing w:line="360" w:lineRule="auto"/>
              <w:jc w:val="both"/>
              <w:rPr>
                <w:ins w:id="14779" w:author="瑋婷 徐" w:date="2025-01-03T16:20:00Z" w16du:dateUtc="2025-01-03T08:20:00Z"/>
                <w:rFonts w:asciiTheme="majorEastAsia" w:eastAsia="標楷體" w:hAnsiTheme="majorEastAsia" w:cstheme="majorEastAsia"/>
                <w:b w:val="0"/>
                <w:bCs w:val="0"/>
                <w:color w:val="000000"/>
                <w:rPrChange w:id="14780" w:author="瑋婷 徐" w:date="2025-01-04T22:54:00Z" w16du:dateUtc="2025-01-04T14:54:00Z">
                  <w:rPr>
                    <w:ins w:id="14781" w:author="瑋婷 徐" w:date="2025-01-03T16:20:00Z" w16du:dateUtc="2025-01-03T08:20:00Z"/>
                    <w:rFonts w:cs="Calibri"/>
                    <w:color w:val="000000"/>
                    <w:sz w:val="22"/>
                  </w:rPr>
                </w:rPrChange>
              </w:rPr>
              <w:pPrChange w:id="14782" w:author="瑋婷 徐" w:date="2025-01-03T16:21:00Z" w16du:dateUtc="2025-01-03T08:21:00Z">
                <w:pPr/>
              </w:pPrChange>
            </w:pPr>
            <w:ins w:id="14783" w:author="瑋婷 徐" w:date="2025-01-03T16:20:00Z" w16du:dateUtc="2025-01-03T08:20:00Z">
              <w:r w:rsidRPr="00912F21">
                <w:rPr>
                  <w:rFonts w:asciiTheme="majorEastAsia" w:eastAsia="標楷體" w:hAnsiTheme="majorEastAsia" w:cstheme="majorEastAsia"/>
                  <w:b w:val="0"/>
                  <w:bCs w:val="0"/>
                  <w:color w:val="000000"/>
                  <w:rPrChange w:id="14784" w:author="瑋婷 徐" w:date="2025-01-04T22:54:00Z" w16du:dateUtc="2025-01-04T14:54:00Z">
                    <w:rPr>
                      <w:rFonts w:cs="Calibri"/>
                      <w:color w:val="000000"/>
                      <w:sz w:val="22"/>
                    </w:rPr>
                  </w:rPrChange>
                </w:rPr>
                <w:t>灰鶺鴒</w:t>
              </w:r>
              <w:r w:rsidRPr="00912F21">
                <w:rPr>
                  <w:rFonts w:asciiTheme="majorEastAsia" w:eastAsia="標楷體" w:hAnsiTheme="majorEastAsia" w:cstheme="majorEastAsia"/>
                  <w:b w:val="0"/>
                  <w:bCs w:val="0"/>
                  <w:color w:val="000000"/>
                  <w:rPrChange w:id="14785" w:author="瑋婷 徐" w:date="2025-01-04T22:54:00Z" w16du:dateUtc="2025-01-04T14:54:00Z">
                    <w:rPr>
                      <w:rFonts w:cs="Calibri"/>
                      <w:color w:val="000000"/>
                      <w:sz w:val="22"/>
                    </w:rPr>
                  </w:rPrChange>
                </w:rPr>
                <w:t xml:space="preserve"> </w:t>
              </w:r>
            </w:ins>
          </w:p>
        </w:tc>
        <w:tc>
          <w:tcPr>
            <w:tcW w:w="939" w:type="pct"/>
            <w:hideMark/>
          </w:tcPr>
          <w:p w14:paraId="10B50487"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786" w:author="瑋婷 徐" w:date="2025-01-03T16:20:00Z" w16du:dateUtc="2025-01-03T08:20:00Z"/>
                <w:rFonts w:asciiTheme="majorEastAsia" w:eastAsia="標楷體" w:hAnsiTheme="majorEastAsia" w:cstheme="majorEastAsia"/>
                <w:i/>
                <w:iCs/>
                <w:color w:val="000000"/>
                <w:rPrChange w:id="14787" w:author="瑋婷 徐" w:date="2025-01-04T22:54:00Z" w16du:dateUtc="2025-01-04T14:54:00Z">
                  <w:rPr>
                    <w:ins w:id="14788" w:author="瑋婷 徐" w:date="2025-01-03T16:20:00Z" w16du:dateUtc="2025-01-03T08:20:00Z"/>
                    <w:rFonts w:cs="Calibri"/>
                    <w:i/>
                    <w:iCs/>
                    <w:color w:val="000000"/>
                    <w:sz w:val="22"/>
                  </w:rPr>
                </w:rPrChange>
              </w:rPr>
              <w:pPrChange w:id="147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790" w:author="瑋婷 徐" w:date="2025-01-03T16:20:00Z" w16du:dateUtc="2025-01-03T08:20:00Z">
              <w:r w:rsidRPr="00912F21">
                <w:rPr>
                  <w:rFonts w:asciiTheme="majorEastAsia" w:eastAsia="標楷體" w:hAnsiTheme="majorEastAsia" w:cstheme="majorEastAsia"/>
                  <w:i/>
                  <w:iCs/>
                  <w:color w:val="000000"/>
                  <w:rPrChange w:id="14791" w:author="瑋婷 徐" w:date="2025-01-04T22:54:00Z" w16du:dateUtc="2025-01-04T14:54:00Z">
                    <w:rPr>
                      <w:rFonts w:cs="Calibri"/>
                      <w:i/>
                      <w:iCs/>
                      <w:color w:val="000000"/>
                      <w:sz w:val="22"/>
                    </w:rPr>
                  </w:rPrChange>
                </w:rPr>
                <w:t>Motacilla cinerea</w:t>
              </w:r>
            </w:ins>
          </w:p>
        </w:tc>
        <w:tc>
          <w:tcPr>
            <w:tcW w:w="158" w:type="pct"/>
            <w:noWrap/>
            <w:hideMark/>
          </w:tcPr>
          <w:p w14:paraId="0B7B72C8"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792" w:author="瑋婷 徐" w:date="2025-01-03T16:20:00Z" w16du:dateUtc="2025-01-03T08:20:00Z"/>
                <w:rFonts w:asciiTheme="majorEastAsia" w:eastAsia="標楷體" w:hAnsiTheme="majorEastAsia" w:cstheme="majorEastAsia"/>
                <w:i/>
                <w:iCs/>
                <w:color w:val="000000"/>
                <w:rPrChange w:id="14793" w:author="瑋婷 徐" w:date="2025-01-04T22:54:00Z" w16du:dateUtc="2025-01-04T14:54:00Z">
                  <w:rPr>
                    <w:ins w:id="14794" w:author="瑋婷 徐" w:date="2025-01-03T16:20:00Z" w16du:dateUtc="2025-01-03T08:20:00Z"/>
                    <w:rFonts w:cs="Calibri"/>
                    <w:i/>
                    <w:iCs/>
                    <w:color w:val="000000"/>
                    <w:sz w:val="22"/>
                  </w:rPr>
                </w:rPrChange>
              </w:rPr>
              <w:pPrChange w:id="1479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19EF1DED"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796" w:author="瑋婷 徐" w:date="2025-01-03T16:20:00Z" w16du:dateUtc="2025-01-03T08:20:00Z"/>
                <w:rFonts w:asciiTheme="majorEastAsia" w:eastAsia="標楷體" w:hAnsiTheme="majorEastAsia" w:cstheme="majorEastAsia"/>
                <w:rPrChange w:id="14797" w:author="瑋婷 徐" w:date="2025-01-04T22:54:00Z" w16du:dateUtc="2025-01-04T14:54:00Z">
                  <w:rPr>
                    <w:ins w:id="14798" w:author="瑋婷 徐" w:date="2025-01-03T16:20:00Z" w16du:dateUtc="2025-01-03T08:20:00Z"/>
                    <w:rFonts w:ascii="Times New Roman" w:eastAsia="Times New Roman" w:hAnsi="Times New Roman" w:cs="Times New Roman"/>
                    <w:sz w:val="20"/>
                    <w:szCs w:val="20"/>
                  </w:rPr>
                </w:rPrChange>
              </w:rPr>
              <w:pPrChange w:id="1479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055BDA94"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00" w:author="瑋婷 徐" w:date="2025-01-03T16:20:00Z" w16du:dateUtc="2025-01-03T08:20:00Z"/>
                <w:rFonts w:asciiTheme="majorEastAsia" w:eastAsia="標楷體" w:hAnsiTheme="majorEastAsia" w:cstheme="majorEastAsia"/>
                <w:rPrChange w:id="14801" w:author="瑋婷 徐" w:date="2025-01-04T22:54:00Z" w16du:dateUtc="2025-01-04T14:54:00Z">
                  <w:rPr>
                    <w:ins w:id="14802" w:author="瑋婷 徐" w:date="2025-01-03T16:20:00Z" w16du:dateUtc="2025-01-03T08:20:00Z"/>
                    <w:rFonts w:ascii="Times New Roman" w:eastAsia="Times New Roman" w:hAnsi="Times New Roman" w:cs="Times New Roman"/>
                    <w:sz w:val="20"/>
                    <w:szCs w:val="20"/>
                  </w:rPr>
                </w:rPrChange>
              </w:rPr>
              <w:pPrChange w:id="1480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2FDD0C33"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04" w:author="瑋婷 徐" w:date="2025-01-03T16:20:00Z" w16du:dateUtc="2025-01-03T08:20:00Z"/>
                <w:rFonts w:asciiTheme="majorEastAsia" w:eastAsia="標楷體" w:hAnsiTheme="majorEastAsia" w:cstheme="majorEastAsia"/>
                <w:rPrChange w:id="14805" w:author="瑋婷 徐" w:date="2025-01-04T22:54:00Z" w16du:dateUtc="2025-01-04T14:54:00Z">
                  <w:rPr>
                    <w:ins w:id="14806" w:author="瑋婷 徐" w:date="2025-01-03T16:20:00Z" w16du:dateUtc="2025-01-03T08:20:00Z"/>
                    <w:rFonts w:ascii="Times New Roman" w:eastAsia="Times New Roman" w:hAnsi="Times New Roman" w:cs="Times New Roman"/>
                    <w:sz w:val="20"/>
                    <w:szCs w:val="20"/>
                  </w:rPr>
                </w:rPrChange>
              </w:rPr>
              <w:pPrChange w:id="1480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4E29CF5A"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08" w:author="瑋婷 徐" w:date="2025-01-03T16:20:00Z" w16du:dateUtc="2025-01-03T08:20:00Z"/>
                <w:rFonts w:asciiTheme="majorEastAsia" w:eastAsia="標楷體" w:hAnsiTheme="majorEastAsia" w:cstheme="majorEastAsia"/>
                <w:rPrChange w:id="14809" w:author="瑋婷 徐" w:date="2025-01-04T22:54:00Z" w16du:dateUtc="2025-01-04T14:54:00Z">
                  <w:rPr>
                    <w:ins w:id="14810" w:author="瑋婷 徐" w:date="2025-01-03T16:20:00Z" w16du:dateUtc="2025-01-03T08:20:00Z"/>
                    <w:rFonts w:ascii="Times New Roman" w:eastAsia="Times New Roman" w:hAnsi="Times New Roman" w:cs="Times New Roman"/>
                    <w:sz w:val="20"/>
                    <w:szCs w:val="20"/>
                  </w:rPr>
                </w:rPrChange>
              </w:rPr>
              <w:pPrChange w:id="1481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noWrap/>
            <w:hideMark/>
          </w:tcPr>
          <w:p w14:paraId="35048CD5"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12" w:author="瑋婷 徐" w:date="2025-01-03T16:20:00Z" w16du:dateUtc="2025-01-03T08:20:00Z"/>
                <w:rFonts w:asciiTheme="majorEastAsia" w:eastAsia="標楷體" w:hAnsiTheme="majorEastAsia" w:cstheme="majorEastAsia"/>
                <w:rPrChange w:id="14813" w:author="瑋婷 徐" w:date="2025-01-04T22:54:00Z" w16du:dateUtc="2025-01-04T14:54:00Z">
                  <w:rPr>
                    <w:ins w:id="14814" w:author="瑋婷 徐" w:date="2025-01-03T16:20:00Z" w16du:dateUtc="2025-01-03T08:20:00Z"/>
                    <w:rFonts w:ascii="Times New Roman" w:eastAsia="Times New Roman" w:hAnsi="Times New Roman" w:cs="Times New Roman"/>
                    <w:sz w:val="20"/>
                    <w:szCs w:val="20"/>
                  </w:rPr>
                </w:rPrChange>
              </w:rPr>
              <w:pPrChange w:id="1481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tcPr>
          <w:p w14:paraId="7BD829B1" w14:textId="77777777" w:rsidR="00DA433E" w:rsidRPr="00912F21"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4816" w:author="瑋婷 徐" w:date="2025-01-03T16:33:00Z" w16du:dateUtc="2025-01-03T08:33:00Z"/>
                <w:rFonts w:asciiTheme="majorEastAsia" w:eastAsia="標楷體" w:hAnsiTheme="majorEastAsia" w:cstheme="majorEastAsia"/>
                <w:color w:val="000000"/>
              </w:rPr>
            </w:pPr>
          </w:p>
        </w:tc>
        <w:tc>
          <w:tcPr>
            <w:tcW w:w="158" w:type="pct"/>
            <w:noWrap/>
            <w:hideMark/>
          </w:tcPr>
          <w:p w14:paraId="0A9B98C1" w14:textId="7CC710B0"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17" w:author="瑋婷 徐" w:date="2025-01-03T16:20:00Z" w16du:dateUtc="2025-01-03T08:20:00Z"/>
                <w:rFonts w:asciiTheme="majorEastAsia" w:eastAsia="標楷體" w:hAnsiTheme="majorEastAsia" w:cstheme="majorEastAsia"/>
                <w:color w:val="000000"/>
                <w:rPrChange w:id="14818" w:author="瑋婷 徐" w:date="2025-01-04T22:54:00Z" w16du:dateUtc="2025-01-04T14:54:00Z">
                  <w:rPr>
                    <w:ins w:id="14819" w:author="瑋婷 徐" w:date="2025-01-03T16:20:00Z" w16du:dateUtc="2025-01-03T08:20:00Z"/>
                    <w:rFonts w:cs="Calibri"/>
                    <w:color w:val="000000"/>
                    <w:sz w:val="22"/>
                  </w:rPr>
                </w:rPrChange>
              </w:rPr>
              <w:pPrChange w:id="1482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821" w:author="瑋婷 徐" w:date="2025-01-03T16:20:00Z" w16du:dateUtc="2025-01-03T08:20:00Z">
              <w:r w:rsidRPr="00912F21">
                <w:rPr>
                  <w:rFonts w:asciiTheme="majorEastAsia" w:eastAsia="標楷體" w:hAnsiTheme="majorEastAsia" w:cstheme="majorEastAsia"/>
                  <w:color w:val="000000"/>
                  <w:rPrChange w:id="14822" w:author="瑋婷 徐" w:date="2025-01-04T22:54:00Z" w16du:dateUtc="2025-01-04T14:54:00Z">
                    <w:rPr>
                      <w:rFonts w:cs="Calibri"/>
                      <w:color w:val="000000"/>
                      <w:sz w:val="22"/>
                    </w:rPr>
                  </w:rPrChange>
                </w:rPr>
                <w:t>*</w:t>
              </w:r>
            </w:ins>
          </w:p>
        </w:tc>
        <w:tc>
          <w:tcPr>
            <w:tcW w:w="158" w:type="pct"/>
            <w:noWrap/>
            <w:hideMark/>
          </w:tcPr>
          <w:p w14:paraId="0E3FE1A2"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23" w:author="瑋婷 徐" w:date="2025-01-03T16:20:00Z" w16du:dateUtc="2025-01-03T08:20:00Z"/>
                <w:rFonts w:asciiTheme="majorEastAsia" w:eastAsia="標楷體" w:hAnsiTheme="majorEastAsia" w:cstheme="majorEastAsia"/>
                <w:color w:val="000000"/>
                <w:rPrChange w:id="14824" w:author="瑋婷 徐" w:date="2025-01-04T22:54:00Z" w16du:dateUtc="2025-01-04T14:54:00Z">
                  <w:rPr>
                    <w:ins w:id="14825" w:author="瑋婷 徐" w:date="2025-01-03T16:20:00Z" w16du:dateUtc="2025-01-03T08:20:00Z"/>
                    <w:rFonts w:cs="Calibri"/>
                    <w:color w:val="000000"/>
                    <w:sz w:val="22"/>
                  </w:rPr>
                </w:rPrChange>
              </w:rPr>
              <w:pPrChange w:id="1482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43BFBC33"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27" w:author="瑋婷 徐" w:date="2025-01-03T16:20:00Z" w16du:dateUtc="2025-01-03T08:20:00Z"/>
                <w:rFonts w:asciiTheme="majorEastAsia" w:eastAsia="標楷體" w:hAnsiTheme="majorEastAsia" w:cstheme="majorEastAsia"/>
                <w:rPrChange w:id="14828" w:author="瑋婷 徐" w:date="2025-01-04T22:54:00Z" w16du:dateUtc="2025-01-04T14:54:00Z">
                  <w:rPr>
                    <w:ins w:id="14829" w:author="瑋婷 徐" w:date="2025-01-03T16:20:00Z" w16du:dateUtc="2025-01-03T08:20:00Z"/>
                    <w:rFonts w:ascii="Times New Roman" w:eastAsia="Times New Roman" w:hAnsi="Times New Roman" w:cs="Times New Roman"/>
                    <w:sz w:val="20"/>
                    <w:szCs w:val="20"/>
                  </w:rPr>
                </w:rPrChange>
              </w:rPr>
              <w:pPrChange w:id="1483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2DA3BAC8"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31" w:author="瑋婷 徐" w:date="2025-01-03T16:20:00Z" w16du:dateUtc="2025-01-03T08:20:00Z"/>
                <w:rFonts w:asciiTheme="majorEastAsia" w:eastAsia="標楷體" w:hAnsiTheme="majorEastAsia" w:cstheme="majorEastAsia"/>
                <w:rPrChange w:id="14832" w:author="瑋婷 徐" w:date="2025-01-04T22:54:00Z" w16du:dateUtc="2025-01-04T14:54:00Z">
                  <w:rPr>
                    <w:ins w:id="14833" w:author="瑋婷 徐" w:date="2025-01-03T16:20:00Z" w16du:dateUtc="2025-01-03T08:20:00Z"/>
                    <w:rFonts w:ascii="Times New Roman" w:eastAsia="Times New Roman" w:hAnsi="Times New Roman" w:cs="Times New Roman"/>
                    <w:sz w:val="20"/>
                    <w:szCs w:val="20"/>
                  </w:rPr>
                </w:rPrChange>
              </w:rPr>
              <w:pPrChange w:id="1483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tcPr>
          <w:p w14:paraId="6F21939A" w14:textId="77777777" w:rsidR="00DA433E" w:rsidRPr="00912F21"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4835" w:author="瑋婷 徐" w:date="2025-01-03T16:33:00Z" w16du:dateUtc="2025-01-03T08:33:00Z"/>
                <w:rFonts w:asciiTheme="majorEastAsia" w:eastAsia="標楷體" w:hAnsiTheme="majorEastAsia" w:cstheme="majorEastAsia"/>
                <w:color w:val="000000"/>
              </w:rPr>
            </w:pPr>
          </w:p>
        </w:tc>
        <w:tc>
          <w:tcPr>
            <w:tcW w:w="158" w:type="pct"/>
            <w:noWrap/>
            <w:hideMark/>
          </w:tcPr>
          <w:p w14:paraId="7D4164B7" w14:textId="0A4E0BA6"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36" w:author="瑋婷 徐" w:date="2025-01-03T16:20:00Z" w16du:dateUtc="2025-01-03T08:20:00Z"/>
                <w:rFonts w:asciiTheme="majorEastAsia" w:eastAsia="標楷體" w:hAnsiTheme="majorEastAsia" w:cstheme="majorEastAsia"/>
                <w:color w:val="000000"/>
                <w:rPrChange w:id="14837" w:author="瑋婷 徐" w:date="2025-01-04T22:54:00Z" w16du:dateUtc="2025-01-04T14:54:00Z">
                  <w:rPr>
                    <w:ins w:id="14838" w:author="瑋婷 徐" w:date="2025-01-03T16:20:00Z" w16du:dateUtc="2025-01-03T08:20:00Z"/>
                    <w:rFonts w:cs="Calibri"/>
                    <w:color w:val="000000"/>
                    <w:sz w:val="22"/>
                  </w:rPr>
                </w:rPrChange>
              </w:rPr>
              <w:pPrChange w:id="148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840" w:author="瑋婷 徐" w:date="2025-01-03T16:20:00Z" w16du:dateUtc="2025-01-03T08:20:00Z">
              <w:r w:rsidRPr="00912F21">
                <w:rPr>
                  <w:rFonts w:asciiTheme="majorEastAsia" w:eastAsia="標楷體" w:hAnsiTheme="majorEastAsia" w:cstheme="majorEastAsia"/>
                  <w:color w:val="000000"/>
                  <w:rPrChange w:id="14841" w:author="瑋婷 徐" w:date="2025-01-04T22:54:00Z" w16du:dateUtc="2025-01-04T14:54:00Z">
                    <w:rPr>
                      <w:rFonts w:cs="Calibri"/>
                      <w:color w:val="000000"/>
                      <w:sz w:val="22"/>
                    </w:rPr>
                  </w:rPrChange>
                </w:rPr>
                <w:t>*</w:t>
              </w:r>
            </w:ins>
          </w:p>
        </w:tc>
        <w:tc>
          <w:tcPr>
            <w:tcW w:w="158" w:type="pct"/>
            <w:noWrap/>
            <w:hideMark/>
          </w:tcPr>
          <w:p w14:paraId="50C1CD6B"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42" w:author="瑋婷 徐" w:date="2025-01-03T16:20:00Z" w16du:dateUtc="2025-01-03T08:20:00Z"/>
                <w:rFonts w:asciiTheme="majorEastAsia" w:eastAsia="標楷體" w:hAnsiTheme="majorEastAsia" w:cstheme="majorEastAsia"/>
                <w:color w:val="000000"/>
                <w:rPrChange w:id="14843" w:author="瑋婷 徐" w:date="2025-01-04T22:54:00Z" w16du:dateUtc="2025-01-04T14:54:00Z">
                  <w:rPr>
                    <w:ins w:id="14844" w:author="瑋婷 徐" w:date="2025-01-03T16:20:00Z" w16du:dateUtc="2025-01-03T08:20:00Z"/>
                    <w:rFonts w:cs="Calibri"/>
                    <w:color w:val="000000"/>
                    <w:sz w:val="22"/>
                  </w:rPr>
                </w:rPrChange>
              </w:rPr>
              <w:pPrChange w:id="1484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35F27556"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46" w:author="瑋婷 徐" w:date="2025-01-03T16:20:00Z" w16du:dateUtc="2025-01-03T08:20:00Z"/>
                <w:rFonts w:asciiTheme="majorEastAsia" w:eastAsia="標楷體" w:hAnsiTheme="majorEastAsia" w:cstheme="majorEastAsia"/>
                <w:rPrChange w:id="14847" w:author="瑋婷 徐" w:date="2025-01-04T22:54:00Z" w16du:dateUtc="2025-01-04T14:54:00Z">
                  <w:rPr>
                    <w:ins w:id="14848" w:author="瑋婷 徐" w:date="2025-01-03T16:20:00Z" w16du:dateUtc="2025-01-03T08:20:00Z"/>
                    <w:rFonts w:ascii="Times New Roman" w:eastAsia="Times New Roman" w:hAnsi="Times New Roman" w:cs="Times New Roman"/>
                    <w:sz w:val="20"/>
                    <w:szCs w:val="20"/>
                  </w:rPr>
                </w:rPrChange>
              </w:rPr>
              <w:pPrChange w:id="1484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318C3A90"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50" w:author="瑋婷 徐" w:date="2025-01-03T16:20:00Z" w16du:dateUtc="2025-01-03T08:20:00Z"/>
                <w:rFonts w:asciiTheme="majorEastAsia" w:eastAsia="標楷體" w:hAnsiTheme="majorEastAsia" w:cstheme="majorEastAsia"/>
                <w:rPrChange w:id="14851" w:author="瑋婷 徐" w:date="2025-01-04T22:54:00Z" w16du:dateUtc="2025-01-04T14:54:00Z">
                  <w:rPr>
                    <w:ins w:id="14852" w:author="瑋婷 徐" w:date="2025-01-03T16:20:00Z" w16du:dateUtc="2025-01-03T08:20:00Z"/>
                    <w:rFonts w:ascii="Times New Roman" w:eastAsia="Times New Roman" w:hAnsi="Times New Roman" w:cs="Times New Roman"/>
                    <w:sz w:val="20"/>
                    <w:szCs w:val="20"/>
                  </w:rPr>
                </w:rPrChange>
              </w:rPr>
              <w:pPrChange w:id="148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6BAF6360"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54" w:author="瑋婷 徐" w:date="2025-01-03T16:20:00Z" w16du:dateUtc="2025-01-03T08:20:00Z"/>
                <w:rFonts w:asciiTheme="majorEastAsia" w:eastAsia="標楷體" w:hAnsiTheme="majorEastAsia" w:cstheme="majorEastAsia"/>
                <w:rPrChange w:id="14855" w:author="瑋婷 徐" w:date="2025-01-04T22:54:00Z" w16du:dateUtc="2025-01-04T14:54:00Z">
                  <w:rPr>
                    <w:ins w:id="14856" w:author="瑋婷 徐" w:date="2025-01-03T16:20:00Z" w16du:dateUtc="2025-01-03T08:20:00Z"/>
                    <w:rFonts w:ascii="Times New Roman" w:eastAsia="Times New Roman" w:hAnsi="Times New Roman" w:cs="Times New Roman"/>
                    <w:sz w:val="20"/>
                    <w:szCs w:val="20"/>
                  </w:rPr>
                </w:rPrChange>
              </w:rPr>
              <w:pPrChange w:id="1485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42845B80"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58" w:author="瑋婷 徐" w:date="2025-01-03T16:20:00Z" w16du:dateUtc="2025-01-03T08:20:00Z"/>
                <w:rFonts w:asciiTheme="majorEastAsia" w:eastAsia="標楷體" w:hAnsiTheme="majorEastAsia" w:cstheme="majorEastAsia"/>
                <w:rPrChange w:id="14859" w:author="瑋婷 徐" w:date="2025-01-04T22:54:00Z" w16du:dateUtc="2025-01-04T14:54:00Z">
                  <w:rPr>
                    <w:ins w:id="14860" w:author="瑋婷 徐" w:date="2025-01-03T16:20:00Z" w16du:dateUtc="2025-01-03T08:20:00Z"/>
                    <w:rFonts w:ascii="Times New Roman" w:eastAsia="Times New Roman" w:hAnsi="Times New Roman" w:cs="Times New Roman"/>
                    <w:sz w:val="20"/>
                    <w:szCs w:val="20"/>
                  </w:rPr>
                </w:rPrChange>
              </w:rPr>
              <w:pPrChange w:id="1486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6AB720A1"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62" w:author="瑋婷 徐" w:date="2025-01-03T16:20:00Z" w16du:dateUtc="2025-01-03T08:20:00Z"/>
                <w:rFonts w:asciiTheme="majorEastAsia" w:eastAsia="標楷體" w:hAnsiTheme="majorEastAsia" w:cstheme="majorEastAsia"/>
                <w:rPrChange w:id="14863" w:author="瑋婷 徐" w:date="2025-01-04T22:54:00Z" w16du:dateUtc="2025-01-04T14:54:00Z">
                  <w:rPr>
                    <w:ins w:id="14864" w:author="瑋婷 徐" w:date="2025-01-03T16:20:00Z" w16du:dateUtc="2025-01-03T08:20:00Z"/>
                    <w:rFonts w:ascii="Times New Roman" w:eastAsia="Times New Roman" w:hAnsi="Times New Roman" w:cs="Times New Roman"/>
                    <w:sz w:val="20"/>
                    <w:szCs w:val="20"/>
                  </w:rPr>
                </w:rPrChange>
              </w:rPr>
              <w:pPrChange w:id="1486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0E6BA63F"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866" w:author="瑋婷 徐" w:date="2025-01-03T16:20:00Z" w16du:dateUtc="2025-01-03T08:20:00Z"/>
                <w:rFonts w:asciiTheme="majorEastAsia" w:eastAsia="標楷體" w:hAnsiTheme="majorEastAsia" w:cstheme="majorEastAsia"/>
                <w:rPrChange w:id="14867" w:author="瑋婷 徐" w:date="2025-01-04T22:54:00Z" w16du:dateUtc="2025-01-04T14:54:00Z">
                  <w:rPr>
                    <w:ins w:id="14868" w:author="瑋婷 徐" w:date="2025-01-03T16:20:00Z" w16du:dateUtc="2025-01-03T08:20:00Z"/>
                    <w:rFonts w:ascii="Times New Roman" w:eastAsia="Times New Roman" w:hAnsi="Times New Roman" w:cs="Times New Roman"/>
                    <w:sz w:val="20"/>
                    <w:szCs w:val="20"/>
                  </w:rPr>
                </w:rPrChange>
              </w:rPr>
              <w:pPrChange w:id="1486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r>
      <w:tr w:rsidR="00313CC9" w:rsidRPr="00912F21" w14:paraId="32797E19" w14:textId="77777777" w:rsidTr="00313CC9">
        <w:trPr>
          <w:trHeight w:val="300"/>
          <w:ins w:id="14870"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5FA88171" w14:textId="77777777" w:rsidR="00DA433E" w:rsidRPr="00912F21" w:rsidRDefault="00DA433E">
            <w:pPr>
              <w:spacing w:line="360" w:lineRule="auto"/>
              <w:jc w:val="both"/>
              <w:rPr>
                <w:ins w:id="14871" w:author="瑋婷 徐" w:date="2025-01-03T16:20:00Z" w16du:dateUtc="2025-01-03T08:20:00Z"/>
                <w:rFonts w:asciiTheme="majorEastAsia" w:eastAsia="標楷體" w:hAnsiTheme="majorEastAsia" w:cstheme="majorEastAsia"/>
                <w:b w:val="0"/>
                <w:bCs w:val="0"/>
                <w:color w:val="000000"/>
                <w:rPrChange w:id="14872" w:author="瑋婷 徐" w:date="2025-01-04T22:54:00Z" w16du:dateUtc="2025-01-04T14:54:00Z">
                  <w:rPr>
                    <w:ins w:id="14873" w:author="瑋婷 徐" w:date="2025-01-03T16:20:00Z" w16du:dateUtc="2025-01-03T08:20:00Z"/>
                    <w:rFonts w:cs="Calibri"/>
                    <w:color w:val="000000"/>
                    <w:sz w:val="22"/>
                  </w:rPr>
                </w:rPrChange>
              </w:rPr>
              <w:pPrChange w:id="14874" w:author="瑋婷 徐" w:date="2025-01-03T16:21:00Z" w16du:dateUtc="2025-01-03T08:21:00Z">
                <w:pPr/>
              </w:pPrChange>
            </w:pPr>
            <w:ins w:id="14875" w:author="瑋婷 徐" w:date="2025-01-03T16:20:00Z" w16du:dateUtc="2025-01-03T08:20:00Z">
              <w:r w:rsidRPr="00912F21">
                <w:rPr>
                  <w:rFonts w:asciiTheme="majorEastAsia" w:eastAsia="標楷體" w:hAnsiTheme="majorEastAsia" w:cstheme="majorEastAsia"/>
                  <w:b w:val="0"/>
                  <w:bCs w:val="0"/>
                  <w:color w:val="000000"/>
                  <w:rPrChange w:id="14876" w:author="瑋婷 徐" w:date="2025-01-04T22:54:00Z" w16du:dateUtc="2025-01-04T14:54:00Z">
                    <w:rPr>
                      <w:rFonts w:cs="Calibri"/>
                      <w:color w:val="000000"/>
                      <w:sz w:val="22"/>
                    </w:rPr>
                  </w:rPrChange>
                </w:rPr>
                <w:t>白鶺鴒</w:t>
              </w:r>
              <w:r w:rsidRPr="00912F21">
                <w:rPr>
                  <w:rFonts w:asciiTheme="majorEastAsia" w:eastAsia="標楷體" w:hAnsiTheme="majorEastAsia" w:cstheme="majorEastAsia"/>
                  <w:b w:val="0"/>
                  <w:bCs w:val="0"/>
                  <w:color w:val="000000"/>
                  <w:rPrChange w:id="14877" w:author="瑋婷 徐" w:date="2025-01-04T22:54:00Z" w16du:dateUtc="2025-01-04T14:54:00Z">
                    <w:rPr>
                      <w:rFonts w:cs="Calibri"/>
                      <w:color w:val="000000"/>
                      <w:sz w:val="22"/>
                    </w:rPr>
                  </w:rPrChange>
                </w:rPr>
                <w:t xml:space="preserve"> </w:t>
              </w:r>
            </w:ins>
          </w:p>
        </w:tc>
        <w:tc>
          <w:tcPr>
            <w:tcW w:w="939" w:type="pct"/>
            <w:hideMark/>
          </w:tcPr>
          <w:p w14:paraId="5E7AAF7B"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878" w:author="瑋婷 徐" w:date="2025-01-03T16:20:00Z" w16du:dateUtc="2025-01-03T08:20:00Z"/>
                <w:rFonts w:asciiTheme="majorEastAsia" w:eastAsia="標楷體" w:hAnsiTheme="majorEastAsia" w:cstheme="majorEastAsia"/>
                <w:i/>
                <w:iCs/>
                <w:color w:val="000000"/>
                <w:rPrChange w:id="14879" w:author="瑋婷 徐" w:date="2025-01-04T22:54:00Z" w16du:dateUtc="2025-01-04T14:54:00Z">
                  <w:rPr>
                    <w:ins w:id="14880" w:author="瑋婷 徐" w:date="2025-01-03T16:20:00Z" w16du:dateUtc="2025-01-03T08:20:00Z"/>
                    <w:rFonts w:cs="Calibri"/>
                    <w:i/>
                    <w:iCs/>
                    <w:color w:val="000000"/>
                    <w:sz w:val="22"/>
                  </w:rPr>
                </w:rPrChange>
              </w:rPr>
              <w:pPrChange w:id="148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882" w:author="瑋婷 徐" w:date="2025-01-03T16:20:00Z" w16du:dateUtc="2025-01-03T08:20:00Z">
              <w:r w:rsidRPr="00912F21">
                <w:rPr>
                  <w:rFonts w:asciiTheme="majorEastAsia" w:eastAsia="標楷體" w:hAnsiTheme="majorEastAsia" w:cstheme="majorEastAsia"/>
                  <w:i/>
                  <w:iCs/>
                  <w:color w:val="000000"/>
                  <w:rPrChange w:id="14883" w:author="瑋婷 徐" w:date="2025-01-04T22:54:00Z" w16du:dateUtc="2025-01-04T14:54:00Z">
                    <w:rPr>
                      <w:rFonts w:cs="Calibri"/>
                      <w:i/>
                      <w:iCs/>
                      <w:color w:val="000000"/>
                      <w:sz w:val="22"/>
                    </w:rPr>
                  </w:rPrChange>
                </w:rPr>
                <w:t>Motacilla alba</w:t>
              </w:r>
            </w:ins>
          </w:p>
        </w:tc>
        <w:tc>
          <w:tcPr>
            <w:tcW w:w="158" w:type="pct"/>
            <w:noWrap/>
            <w:hideMark/>
          </w:tcPr>
          <w:p w14:paraId="23AADCF3"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884" w:author="瑋婷 徐" w:date="2025-01-03T16:20:00Z" w16du:dateUtc="2025-01-03T08:20:00Z"/>
                <w:rFonts w:asciiTheme="majorEastAsia" w:eastAsia="標楷體" w:hAnsiTheme="majorEastAsia" w:cstheme="majorEastAsia"/>
                <w:i/>
                <w:iCs/>
                <w:color w:val="000000"/>
                <w:rPrChange w:id="14885" w:author="瑋婷 徐" w:date="2025-01-04T22:54:00Z" w16du:dateUtc="2025-01-04T14:54:00Z">
                  <w:rPr>
                    <w:ins w:id="14886" w:author="瑋婷 徐" w:date="2025-01-03T16:20:00Z" w16du:dateUtc="2025-01-03T08:20:00Z"/>
                    <w:rFonts w:cs="Calibri"/>
                    <w:i/>
                    <w:iCs/>
                    <w:color w:val="000000"/>
                    <w:sz w:val="22"/>
                  </w:rPr>
                </w:rPrChange>
              </w:rPr>
              <w:pPrChange w:id="1488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CEB12E4"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888" w:author="瑋婷 徐" w:date="2025-01-03T16:20:00Z" w16du:dateUtc="2025-01-03T08:20:00Z"/>
                <w:rFonts w:asciiTheme="majorEastAsia" w:eastAsia="標楷體" w:hAnsiTheme="majorEastAsia" w:cstheme="majorEastAsia"/>
                <w:rPrChange w:id="14889" w:author="瑋婷 徐" w:date="2025-01-04T22:54:00Z" w16du:dateUtc="2025-01-04T14:54:00Z">
                  <w:rPr>
                    <w:ins w:id="14890" w:author="瑋婷 徐" w:date="2025-01-03T16:20:00Z" w16du:dateUtc="2025-01-03T08:20:00Z"/>
                    <w:rFonts w:ascii="Times New Roman" w:eastAsia="Times New Roman" w:hAnsi="Times New Roman" w:cs="Times New Roman"/>
                    <w:sz w:val="20"/>
                    <w:szCs w:val="20"/>
                  </w:rPr>
                </w:rPrChange>
              </w:rPr>
              <w:pPrChange w:id="1489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140B303"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892" w:author="瑋婷 徐" w:date="2025-01-03T16:20:00Z" w16du:dateUtc="2025-01-03T08:20:00Z"/>
                <w:rFonts w:asciiTheme="majorEastAsia" w:eastAsia="標楷體" w:hAnsiTheme="majorEastAsia" w:cstheme="majorEastAsia"/>
                <w:color w:val="000000"/>
                <w:rPrChange w:id="14893" w:author="瑋婷 徐" w:date="2025-01-04T22:54:00Z" w16du:dateUtc="2025-01-04T14:54:00Z">
                  <w:rPr>
                    <w:ins w:id="14894" w:author="瑋婷 徐" w:date="2025-01-03T16:20:00Z" w16du:dateUtc="2025-01-03T08:20:00Z"/>
                    <w:rFonts w:cs="Calibri"/>
                    <w:color w:val="000000"/>
                    <w:sz w:val="22"/>
                  </w:rPr>
                </w:rPrChange>
              </w:rPr>
              <w:pPrChange w:id="1489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896" w:author="瑋婷 徐" w:date="2025-01-03T16:20:00Z" w16du:dateUtc="2025-01-03T08:20:00Z">
              <w:r w:rsidRPr="00912F21">
                <w:rPr>
                  <w:rFonts w:asciiTheme="majorEastAsia" w:eastAsia="標楷體" w:hAnsiTheme="majorEastAsia" w:cstheme="majorEastAsia"/>
                  <w:color w:val="000000"/>
                  <w:rPrChange w:id="14897" w:author="瑋婷 徐" w:date="2025-01-04T22:54:00Z" w16du:dateUtc="2025-01-04T14:54:00Z">
                    <w:rPr>
                      <w:rFonts w:cs="Calibri"/>
                      <w:color w:val="000000"/>
                      <w:sz w:val="22"/>
                    </w:rPr>
                  </w:rPrChange>
                </w:rPr>
                <w:t>*</w:t>
              </w:r>
            </w:ins>
          </w:p>
        </w:tc>
        <w:tc>
          <w:tcPr>
            <w:tcW w:w="158" w:type="pct"/>
            <w:noWrap/>
            <w:hideMark/>
          </w:tcPr>
          <w:p w14:paraId="7A202911"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898" w:author="瑋婷 徐" w:date="2025-01-03T16:20:00Z" w16du:dateUtc="2025-01-03T08:20:00Z"/>
                <w:rFonts w:asciiTheme="majorEastAsia" w:eastAsia="標楷體" w:hAnsiTheme="majorEastAsia" w:cstheme="majorEastAsia"/>
                <w:color w:val="000000"/>
                <w:rPrChange w:id="14899" w:author="瑋婷 徐" w:date="2025-01-04T22:54:00Z" w16du:dateUtc="2025-01-04T14:54:00Z">
                  <w:rPr>
                    <w:ins w:id="14900" w:author="瑋婷 徐" w:date="2025-01-03T16:20:00Z" w16du:dateUtc="2025-01-03T08:20:00Z"/>
                    <w:rFonts w:cs="Calibri"/>
                    <w:color w:val="000000"/>
                    <w:sz w:val="22"/>
                  </w:rPr>
                </w:rPrChange>
              </w:rPr>
              <w:pPrChange w:id="1490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4902" w:author="瑋婷 徐" w:date="2025-01-03T16:20:00Z" w16du:dateUtc="2025-01-03T08:20:00Z">
              <w:r w:rsidRPr="00912F21">
                <w:rPr>
                  <w:rFonts w:asciiTheme="majorEastAsia" w:eastAsia="標楷體" w:hAnsiTheme="majorEastAsia" w:cstheme="majorEastAsia"/>
                  <w:color w:val="000000"/>
                  <w:rPrChange w:id="14903" w:author="瑋婷 徐" w:date="2025-01-04T22:54:00Z" w16du:dateUtc="2025-01-04T14:54:00Z">
                    <w:rPr>
                      <w:rFonts w:cs="Calibri"/>
                      <w:color w:val="000000"/>
                      <w:sz w:val="22"/>
                    </w:rPr>
                  </w:rPrChange>
                </w:rPr>
                <w:t>*</w:t>
              </w:r>
            </w:ins>
          </w:p>
        </w:tc>
        <w:tc>
          <w:tcPr>
            <w:tcW w:w="158" w:type="pct"/>
            <w:noWrap/>
            <w:hideMark/>
          </w:tcPr>
          <w:p w14:paraId="3ED46D1C"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04" w:author="瑋婷 徐" w:date="2025-01-03T16:20:00Z" w16du:dateUtc="2025-01-03T08:20:00Z"/>
                <w:rFonts w:asciiTheme="majorEastAsia" w:eastAsia="標楷體" w:hAnsiTheme="majorEastAsia" w:cstheme="majorEastAsia"/>
                <w:color w:val="000000"/>
                <w:rPrChange w:id="14905" w:author="瑋婷 徐" w:date="2025-01-04T22:54:00Z" w16du:dateUtc="2025-01-04T14:54:00Z">
                  <w:rPr>
                    <w:ins w:id="14906" w:author="瑋婷 徐" w:date="2025-01-03T16:20:00Z" w16du:dateUtc="2025-01-03T08:20:00Z"/>
                    <w:rFonts w:cs="Calibri"/>
                    <w:color w:val="000000"/>
                    <w:sz w:val="22"/>
                  </w:rPr>
                </w:rPrChange>
              </w:rPr>
              <w:pPrChange w:id="1490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noWrap/>
            <w:hideMark/>
          </w:tcPr>
          <w:p w14:paraId="766A8F6E"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08" w:author="瑋婷 徐" w:date="2025-01-03T16:20:00Z" w16du:dateUtc="2025-01-03T08:20:00Z"/>
                <w:rFonts w:asciiTheme="majorEastAsia" w:eastAsia="標楷體" w:hAnsiTheme="majorEastAsia" w:cstheme="majorEastAsia"/>
                <w:rPrChange w:id="14909" w:author="瑋婷 徐" w:date="2025-01-04T22:54:00Z" w16du:dateUtc="2025-01-04T14:54:00Z">
                  <w:rPr>
                    <w:ins w:id="14910" w:author="瑋婷 徐" w:date="2025-01-03T16:20:00Z" w16du:dateUtc="2025-01-03T08:20:00Z"/>
                    <w:rFonts w:ascii="Times New Roman" w:eastAsia="Times New Roman" w:hAnsi="Times New Roman" w:cs="Times New Roman"/>
                    <w:sz w:val="20"/>
                    <w:szCs w:val="20"/>
                  </w:rPr>
                </w:rPrChange>
              </w:rPr>
              <w:pPrChange w:id="1491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tcPr>
          <w:p w14:paraId="41543A7D" w14:textId="77777777" w:rsidR="00DA433E" w:rsidRPr="00912F21"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4912" w:author="瑋婷 徐" w:date="2025-01-03T16:33:00Z" w16du:dateUtc="2025-01-03T08:33:00Z"/>
                <w:rFonts w:asciiTheme="majorEastAsia" w:eastAsia="標楷體" w:hAnsiTheme="majorEastAsia" w:cstheme="majorEastAsia"/>
              </w:rPr>
            </w:pPr>
          </w:p>
        </w:tc>
        <w:tc>
          <w:tcPr>
            <w:tcW w:w="158" w:type="pct"/>
            <w:noWrap/>
            <w:hideMark/>
          </w:tcPr>
          <w:p w14:paraId="710D5B01" w14:textId="2EC471F3"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13" w:author="瑋婷 徐" w:date="2025-01-03T16:20:00Z" w16du:dateUtc="2025-01-03T08:20:00Z"/>
                <w:rFonts w:asciiTheme="majorEastAsia" w:eastAsia="標楷體" w:hAnsiTheme="majorEastAsia" w:cstheme="majorEastAsia"/>
                <w:rPrChange w:id="14914" w:author="瑋婷 徐" w:date="2025-01-04T22:54:00Z" w16du:dateUtc="2025-01-04T14:54:00Z">
                  <w:rPr>
                    <w:ins w:id="14915" w:author="瑋婷 徐" w:date="2025-01-03T16:20:00Z" w16du:dateUtc="2025-01-03T08:20:00Z"/>
                    <w:rFonts w:ascii="Times New Roman" w:eastAsia="Times New Roman" w:hAnsi="Times New Roman" w:cs="Times New Roman"/>
                    <w:sz w:val="20"/>
                    <w:szCs w:val="20"/>
                  </w:rPr>
                </w:rPrChange>
              </w:rPr>
              <w:pPrChange w:id="1491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86932DF"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17" w:author="瑋婷 徐" w:date="2025-01-03T16:20:00Z" w16du:dateUtc="2025-01-03T08:20:00Z"/>
                <w:rFonts w:asciiTheme="majorEastAsia" w:eastAsia="標楷體" w:hAnsiTheme="majorEastAsia" w:cstheme="majorEastAsia"/>
                <w:rPrChange w:id="14918" w:author="瑋婷 徐" w:date="2025-01-04T22:54:00Z" w16du:dateUtc="2025-01-04T14:54:00Z">
                  <w:rPr>
                    <w:ins w:id="14919" w:author="瑋婷 徐" w:date="2025-01-03T16:20:00Z" w16du:dateUtc="2025-01-03T08:20:00Z"/>
                    <w:rFonts w:ascii="Times New Roman" w:eastAsia="Times New Roman" w:hAnsi="Times New Roman" w:cs="Times New Roman"/>
                    <w:sz w:val="20"/>
                    <w:szCs w:val="20"/>
                  </w:rPr>
                </w:rPrChange>
              </w:rPr>
              <w:pPrChange w:id="1492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6D15214"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21" w:author="瑋婷 徐" w:date="2025-01-03T16:20:00Z" w16du:dateUtc="2025-01-03T08:20:00Z"/>
                <w:rFonts w:asciiTheme="majorEastAsia" w:eastAsia="標楷體" w:hAnsiTheme="majorEastAsia" w:cstheme="majorEastAsia"/>
                <w:rPrChange w:id="14922" w:author="瑋婷 徐" w:date="2025-01-04T22:54:00Z" w16du:dateUtc="2025-01-04T14:54:00Z">
                  <w:rPr>
                    <w:ins w:id="14923" w:author="瑋婷 徐" w:date="2025-01-03T16:20:00Z" w16du:dateUtc="2025-01-03T08:20:00Z"/>
                    <w:rFonts w:ascii="Times New Roman" w:eastAsia="Times New Roman" w:hAnsi="Times New Roman" w:cs="Times New Roman"/>
                    <w:sz w:val="20"/>
                    <w:szCs w:val="20"/>
                  </w:rPr>
                </w:rPrChange>
              </w:rPr>
              <w:pPrChange w:id="14924"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746A488"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25" w:author="瑋婷 徐" w:date="2025-01-03T16:20:00Z" w16du:dateUtc="2025-01-03T08:20:00Z"/>
                <w:rFonts w:asciiTheme="majorEastAsia" w:eastAsia="標楷體" w:hAnsiTheme="majorEastAsia" w:cstheme="majorEastAsia"/>
                <w:rPrChange w:id="14926" w:author="瑋婷 徐" w:date="2025-01-04T22:54:00Z" w16du:dateUtc="2025-01-04T14:54:00Z">
                  <w:rPr>
                    <w:ins w:id="14927" w:author="瑋婷 徐" w:date="2025-01-03T16:20:00Z" w16du:dateUtc="2025-01-03T08:20:00Z"/>
                    <w:rFonts w:ascii="Times New Roman" w:eastAsia="Times New Roman" w:hAnsi="Times New Roman" w:cs="Times New Roman"/>
                    <w:sz w:val="20"/>
                    <w:szCs w:val="20"/>
                  </w:rPr>
                </w:rPrChange>
              </w:rPr>
              <w:pPrChange w:id="1492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tcPr>
          <w:p w14:paraId="08CD00C8" w14:textId="77777777" w:rsidR="00DA433E" w:rsidRPr="00912F21"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4929" w:author="瑋婷 徐" w:date="2025-01-03T16:33:00Z" w16du:dateUtc="2025-01-03T08:33:00Z"/>
                <w:rFonts w:asciiTheme="majorEastAsia" w:eastAsia="標楷體" w:hAnsiTheme="majorEastAsia" w:cstheme="majorEastAsia"/>
              </w:rPr>
            </w:pPr>
          </w:p>
        </w:tc>
        <w:tc>
          <w:tcPr>
            <w:tcW w:w="158" w:type="pct"/>
            <w:noWrap/>
            <w:hideMark/>
          </w:tcPr>
          <w:p w14:paraId="3C22B206" w14:textId="762872E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30" w:author="瑋婷 徐" w:date="2025-01-03T16:20:00Z" w16du:dateUtc="2025-01-03T08:20:00Z"/>
                <w:rFonts w:asciiTheme="majorEastAsia" w:eastAsia="標楷體" w:hAnsiTheme="majorEastAsia" w:cstheme="majorEastAsia"/>
                <w:rPrChange w:id="14931" w:author="瑋婷 徐" w:date="2025-01-04T22:54:00Z" w16du:dateUtc="2025-01-04T14:54:00Z">
                  <w:rPr>
                    <w:ins w:id="14932" w:author="瑋婷 徐" w:date="2025-01-03T16:20:00Z" w16du:dateUtc="2025-01-03T08:20:00Z"/>
                    <w:rFonts w:ascii="Times New Roman" w:eastAsia="Times New Roman" w:hAnsi="Times New Roman" w:cs="Times New Roman"/>
                    <w:sz w:val="20"/>
                    <w:szCs w:val="20"/>
                  </w:rPr>
                </w:rPrChange>
              </w:rPr>
              <w:pPrChange w:id="1493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A146800"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34" w:author="瑋婷 徐" w:date="2025-01-03T16:20:00Z" w16du:dateUtc="2025-01-03T08:20:00Z"/>
                <w:rFonts w:asciiTheme="majorEastAsia" w:eastAsia="標楷體" w:hAnsiTheme="majorEastAsia" w:cstheme="majorEastAsia"/>
                <w:rPrChange w:id="14935" w:author="瑋婷 徐" w:date="2025-01-04T22:54:00Z" w16du:dateUtc="2025-01-04T14:54:00Z">
                  <w:rPr>
                    <w:ins w:id="14936" w:author="瑋婷 徐" w:date="2025-01-03T16:20:00Z" w16du:dateUtc="2025-01-03T08:20:00Z"/>
                    <w:rFonts w:ascii="Times New Roman" w:eastAsia="Times New Roman" w:hAnsi="Times New Roman" w:cs="Times New Roman"/>
                    <w:sz w:val="20"/>
                    <w:szCs w:val="20"/>
                  </w:rPr>
                </w:rPrChange>
              </w:rPr>
              <w:pPrChange w:id="1493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BE676FC"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38" w:author="瑋婷 徐" w:date="2025-01-03T16:20:00Z" w16du:dateUtc="2025-01-03T08:20:00Z"/>
                <w:rFonts w:asciiTheme="majorEastAsia" w:eastAsia="標楷體" w:hAnsiTheme="majorEastAsia" w:cstheme="majorEastAsia"/>
                <w:rPrChange w:id="14939" w:author="瑋婷 徐" w:date="2025-01-04T22:54:00Z" w16du:dateUtc="2025-01-04T14:54:00Z">
                  <w:rPr>
                    <w:ins w:id="14940" w:author="瑋婷 徐" w:date="2025-01-03T16:20:00Z" w16du:dateUtc="2025-01-03T08:20:00Z"/>
                    <w:rFonts w:ascii="Times New Roman" w:eastAsia="Times New Roman" w:hAnsi="Times New Roman" w:cs="Times New Roman"/>
                    <w:sz w:val="20"/>
                    <w:szCs w:val="20"/>
                  </w:rPr>
                </w:rPrChange>
              </w:rPr>
              <w:pPrChange w:id="1494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736F50C0"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42" w:author="瑋婷 徐" w:date="2025-01-03T16:20:00Z" w16du:dateUtc="2025-01-03T08:20:00Z"/>
                <w:rFonts w:asciiTheme="majorEastAsia" w:eastAsia="標楷體" w:hAnsiTheme="majorEastAsia" w:cstheme="majorEastAsia"/>
                <w:rPrChange w:id="14943" w:author="瑋婷 徐" w:date="2025-01-04T22:54:00Z" w16du:dateUtc="2025-01-04T14:54:00Z">
                  <w:rPr>
                    <w:ins w:id="14944" w:author="瑋婷 徐" w:date="2025-01-03T16:20:00Z" w16du:dateUtc="2025-01-03T08:20:00Z"/>
                    <w:rFonts w:ascii="Times New Roman" w:eastAsia="Times New Roman" w:hAnsi="Times New Roman" w:cs="Times New Roman"/>
                    <w:sz w:val="20"/>
                    <w:szCs w:val="20"/>
                  </w:rPr>
                </w:rPrChange>
              </w:rPr>
              <w:pPrChange w:id="1494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1079C03A"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46" w:author="瑋婷 徐" w:date="2025-01-03T16:20:00Z" w16du:dateUtc="2025-01-03T08:20:00Z"/>
                <w:rFonts w:asciiTheme="majorEastAsia" w:eastAsia="標楷體" w:hAnsiTheme="majorEastAsia" w:cstheme="majorEastAsia"/>
                <w:rPrChange w:id="14947" w:author="瑋婷 徐" w:date="2025-01-04T22:54:00Z" w16du:dateUtc="2025-01-04T14:54:00Z">
                  <w:rPr>
                    <w:ins w:id="14948" w:author="瑋婷 徐" w:date="2025-01-03T16:20:00Z" w16du:dateUtc="2025-01-03T08:20:00Z"/>
                    <w:rFonts w:ascii="Times New Roman" w:eastAsia="Times New Roman" w:hAnsi="Times New Roman" w:cs="Times New Roman"/>
                    <w:sz w:val="20"/>
                    <w:szCs w:val="20"/>
                  </w:rPr>
                </w:rPrChange>
              </w:rPr>
              <w:pPrChange w:id="1494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9D028E5"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50" w:author="瑋婷 徐" w:date="2025-01-03T16:20:00Z" w16du:dateUtc="2025-01-03T08:20:00Z"/>
                <w:rFonts w:asciiTheme="majorEastAsia" w:eastAsia="標楷體" w:hAnsiTheme="majorEastAsia" w:cstheme="majorEastAsia"/>
                <w:rPrChange w:id="14951" w:author="瑋婷 徐" w:date="2025-01-04T22:54:00Z" w16du:dateUtc="2025-01-04T14:54:00Z">
                  <w:rPr>
                    <w:ins w:id="14952" w:author="瑋婷 徐" w:date="2025-01-03T16:20:00Z" w16du:dateUtc="2025-01-03T08:20:00Z"/>
                    <w:rFonts w:ascii="Times New Roman" w:eastAsia="Times New Roman" w:hAnsi="Times New Roman" w:cs="Times New Roman"/>
                    <w:sz w:val="20"/>
                    <w:szCs w:val="20"/>
                  </w:rPr>
                </w:rPrChange>
              </w:rPr>
              <w:pPrChange w:id="1495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31BD9908"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54" w:author="瑋婷 徐" w:date="2025-01-03T16:20:00Z" w16du:dateUtc="2025-01-03T08:20:00Z"/>
                <w:rFonts w:asciiTheme="majorEastAsia" w:eastAsia="標楷體" w:hAnsiTheme="majorEastAsia" w:cstheme="majorEastAsia"/>
                <w:rPrChange w:id="14955" w:author="瑋婷 徐" w:date="2025-01-04T22:54:00Z" w16du:dateUtc="2025-01-04T14:54:00Z">
                  <w:rPr>
                    <w:ins w:id="14956" w:author="瑋婷 徐" w:date="2025-01-03T16:20:00Z" w16du:dateUtc="2025-01-03T08:20:00Z"/>
                    <w:rFonts w:ascii="Times New Roman" w:eastAsia="Times New Roman" w:hAnsi="Times New Roman" w:cs="Times New Roman"/>
                    <w:sz w:val="20"/>
                    <w:szCs w:val="20"/>
                  </w:rPr>
                </w:rPrChange>
              </w:rPr>
              <w:pPrChange w:id="1495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1A49874"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4958" w:author="瑋婷 徐" w:date="2025-01-03T16:20:00Z" w16du:dateUtc="2025-01-03T08:20:00Z"/>
                <w:rFonts w:asciiTheme="majorEastAsia" w:eastAsia="標楷體" w:hAnsiTheme="majorEastAsia" w:cstheme="majorEastAsia"/>
                <w:rPrChange w:id="14959" w:author="瑋婷 徐" w:date="2025-01-04T22:54:00Z" w16du:dateUtc="2025-01-04T14:54:00Z">
                  <w:rPr>
                    <w:ins w:id="14960" w:author="瑋婷 徐" w:date="2025-01-03T16:20:00Z" w16du:dateUtc="2025-01-03T08:20:00Z"/>
                    <w:rFonts w:ascii="Times New Roman" w:eastAsia="Times New Roman" w:hAnsi="Times New Roman" w:cs="Times New Roman"/>
                    <w:sz w:val="20"/>
                    <w:szCs w:val="20"/>
                  </w:rPr>
                </w:rPrChange>
              </w:rPr>
              <w:pPrChange w:id="1496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720C7A" w:rsidRPr="00912F21" w14:paraId="16194453" w14:textId="77777777" w:rsidTr="00313CC9">
        <w:trPr>
          <w:cnfStyle w:val="000000100000" w:firstRow="0" w:lastRow="0" w:firstColumn="0" w:lastColumn="0" w:oddVBand="0" w:evenVBand="0" w:oddHBand="1" w:evenHBand="0" w:firstRowFirstColumn="0" w:firstRowLastColumn="0" w:lastRowFirstColumn="0" w:lastRowLastColumn="0"/>
          <w:trHeight w:val="300"/>
          <w:ins w:id="14962"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79E74465" w14:textId="77777777" w:rsidR="00DA433E" w:rsidRPr="00912F21" w:rsidRDefault="00DA433E">
            <w:pPr>
              <w:spacing w:line="360" w:lineRule="auto"/>
              <w:jc w:val="both"/>
              <w:rPr>
                <w:ins w:id="14963" w:author="瑋婷 徐" w:date="2025-01-03T16:20:00Z" w16du:dateUtc="2025-01-03T08:20:00Z"/>
                <w:rFonts w:asciiTheme="majorEastAsia" w:eastAsia="標楷體" w:hAnsiTheme="majorEastAsia" w:cstheme="majorEastAsia"/>
                <w:b w:val="0"/>
                <w:bCs w:val="0"/>
                <w:color w:val="000000"/>
                <w:rPrChange w:id="14964" w:author="瑋婷 徐" w:date="2025-01-04T22:54:00Z" w16du:dateUtc="2025-01-04T14:54:00Z">
                  <w:rPr>
                    <w:ins w:id="14965" w:author="瑋婷 徐" w:date="2025-01-03T16:20:00Z" w16du:dateUtc="2025-01-03T08:20:00Z"/>
                    <w:rFonts w:cs="Calibri"/>
                    <w:color w:val="000000"/>
                    <w:sz w:val="22"/>
                  </w:rPr>
                </w:rPrChange>
              </w:rPr>
              <w:pPrChange w:id="14966" w:author="瑋婷 徐" w:date="2025-01-03T16:21:00Z" w16du:dateUtc="2025-01-03T08:21:00Z">
                <w:pPr/>
              </w:pPrChange>
            </w:pPr>
            <w:ins w:id="14967" w:author="瑋婷 徐" w:date="2025-01-03T16:20:00Z" w16du:dateUtc="2025-01-03T08:20:00Z">
              <w:r w:rsidRPr="00912F21">
                <w:rPr>
                  <w:rFonts w:asciiTheme="majorEastAsia" w:eastAsia="標楷體" w:hAnsiTheme="majorEastAsia" w:cstheme="majorEastAsia"/>
                  <w:b w:val="0"/>
                  <w:bCs w:val="0"/>
                  <w:color w:val="000000"/>
                  <w:rPrChange w:id="14968" w:author="瑋婷 徐" w:date="2025-01-04T22:54:00Z" w16du:dateUtc="2025-01-04T14:54:00Z">
                    <w:rPr>
                      <w:rFonts w:cs="Calibri"/>
                      <w:color w:val="000000"/>
                      <w:sz w:val="22"/>
                    </w:rPr>
                  </w:rPrChange>
                </w:rPr>
                <w:t>灰鷽</w:t>
              </w:r>
              <w:r w:rsidRPr="00912F21">
                <w:rPr>
                  <w:rFonts w:asciiTheme="majorEastAsia" w:eastAsia="標楷體" w:hAnsiTheme="majorEastAsia" w:cstheme="majorEastAsia"/>
                  <w:b w:val="0"/>
                  <w:bCs w:val="0"/>
                  <w:color w:val="000000"/>
                  <w:rPrChange w:id="14969" w:author="瑋婷 徐" w:date="2025-01-04T22:54:00Z" w16du:dateUtc="2025-01-04T14:54:00Z">
                    <w:rPr>
                      <w:rFonts w:cs="Calibri"/>
                      <w:color w:val="000000"/>
                      <w:sz w:val="22"/>
                    </w:rPr>
                  </w:rPrChange>
                </w:rPr>
                <w:t xml:space="preserve"> </w:t>
              </w:r>
              <w:r w:rsidRPr="00912F21">
                <w:rPr>
                  <w:rFonts w:asciiTheme="majorEastAsia" w:eastAsia="標楷體" w:hAnsiTheme="majorEastAsia" w:cstheme="majorEastAsia"/>
                  <w:b w:val="0"/>
                  <w:bCs w:val="0"/>
                  <w:color w:val="000000"/>
                  <w:rPrChange w:id="14970" w:author="瑋婷 徐" w:date="2025-01-04T22:54:00Z" w16du:dateUtc="2025-01-04T14:54:00Z">
                    <w:rPr>
                      <w:color w:val="000000"/>
                      <w:sz w:val="22"/>
                    </w:rPr>
                  </w:rPrChange>
                </w:rPr>
                <w:t>◎</w:t>
              </w:r>
              <w:r w:rsidRPr="00912F21">
                <w:rPr>
                  <w:rFonts w:asciiTheme="majorEastAsia" w:eastAsia="標楷體" w:hAnsiTheme="majorEastAsia" w:cstheme="majorEastAsia"/>
                  <w:b w:val="0"/>
                  <w:bCs w:val="0"/>
                  <w:color w:val="000000"/>
                  <w:rPrChange w:id="14971" w:author="瑋婷 徐" w:date="2025-01-04T22:54:00Z" w16du:dateUtc="2025-01-04T14:54:00Z">
                    <w:rPr>
                      <w:rFonts w:cs="Calibri"/>
                      <w:color w:val="000000"/>
                      <w:sz w:val="22"/>
                    </w:rPr>
                  </w:rPrChange>
                </w:rPr>
                <w:t xml:space="preserve"> </w:t>
              </w:r>
            </w:ins>
          </w:p>
        </w:tc>
        <w:tc>
          <w:tcPr>
            <w:tcW w:w="939" w:type="pct"/>
            <w:hideMark/>
          </w:tcPr>
          <w:p w14:paraId="3837C330"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972" w:author="瑋婷 徐" w:date="2025-01-03T16:20:00Z" w16du:dateUtc="2025-01-03T08:20:00Z"/>
                <w:rFonts w:asciiTheme="majorEastAsia" w:eastAsia="標楷體" w:hAnsiTheme="majorEastAsia" w:cstheme="majorEastAsia"/>
                <w:i/>
                <w:iCs/>
                <w:color w:val="000000"/>
                <w:rPrChange w:id="14973" w:author="瑋婷 徐" w:date="2025-01-04T22:54:00Z" w16du:dateUtc="2025-01-04T14:54:00Z">
                  <w:rPr>
                    <w:ins w:id="14974" w:author="瑋婷 徐" w:date="2025-01-03T16:20:00Z" w16du:dateUtc="2025-01-03T08:20:00Z"/>
                    <w:rFonts w:cs="Calibri"/>
                    <w:i/>
                    <w:iCs/>
                    <w:color w:val="000000"/>
                    <w:sz w:val="22"/>
                  </w:rPr>
                </w:rPrChange>
              </w:rPr>
              <w:pPrChange w:id="1497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4976" w:author="瑋婷 徐" w:date="2025-01-03T16:20:00Z" w16du:dateUtc="2025-01-03T08:20:00Z">
              <w:r w:rsidRPr="00912F21">
                <w:rPr>
                  <w:rFonts w:asciiTheme="majorEastAsia" w:eastAsia="標楷體" w:hAnsiTheme="majorEastAsia" w:cstheme="majorEastAsia"/>
                  <w:i/>
                  <w:iCs/>
                  <w:color w:val="000000"/>
                  <w:rPrChange w:id="14977" w:author="瑋婷 徐" w:date="2025-01-04T22:54:00Z" w16du:dateUtc="2025-01-04T14:54:00Z">
                    <w:rPr>
                      <w:rFonts w:cs="Calibri"/>
                      <w:i/>
                      <w:iCs/>
                      <w:color w:val="000000"/>
                      <w:sz w:val="22"/>
                    </w:rPr>
                  </w:rPrChange>
                </w:rPr>
                <w:t>Pyrrhula owstoni</w:t>
              </w:r>
            </w:ins>
          </w:p>
        </w:tc>
        <w:tc>
          <w:tcPr>
            <w:tcW w:w="158" w:type="pct"/>
            <w:noWrap/>
            <w:hideMark/>
          </w:tcPr>
          <w:p w14:paraId="4E47E2E0"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978" w:author="瑋婷 徐" w:date="2025-01-03T16:20:00Z" w16du:dateUtc="2025-01-03T08:20:00Z"/>
                <w:rFonts w:asciiTheme="majorEastAsia" w:eastAsia="標楷體" w:hAnsiTheme="majorEastAsia" w:cstheme="majorEastAsia"/>
                <w:i/>
                <w:iCs/>
                <w:color w:val="000000"/>
                <w:rPrChange w:id="14979" w:author="瑋婷 徐" w:date="2025-01-04T22:54:00Z" w16du:dateUtc="2025-01-04T14:54:00Z">
                  <w:rPr>
                    <w:ins w:id="14980" w:author="瑋婷 徐" w:date="2025-01-03T16:20:00Z" w16du:dateUtc="2025-01-03T08:20:00Z"/>
                    <w:rFonts w:cs="Calibri"/>
                    <w:i/>
                    <w:iCs/>
                    <w:color w:val="000000"/>
                    <w:sz w:val="22"/>
                  </w:rPr>
                </w:rPrChange>
              </w:rPr>
              <w:pPrChange w:id="1498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36D78E6E"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982" w:author="瑋婷 徐" w:date="2025-01-03T16:20:00Z" w16du:dateUtc="2025-01-03T08:20:00Z"/>
                <w:rFonts w:asciiTheme="majorEastAsia" w:eastAsia="標楷體" w:hAnsiTheme="majorEastAsia" w:cstheme="majorEastAsia"/>
                <w:rPrChange w:id="14983" w:author="瑋婷 徐" w:date="2025-01-04T22:54:00Z" w16du:dateUtc="2025-01-04T14:54:00Z">
                  <w:rPr>
                    <w:ins w:id="14984" w:author="瑋婷 徐" w:date="2025-01-03T16:20:00Z" w16du:dateUtc="2025-01-03T08:20:00Z"/>
                    <w:rFonts w:ascii="Times New Roman" w:eastAsia="Times New Roman" w:hAnsi="Times New Roman" w:cs="Times New Roman"/>
                    <w:sz w:val="20"/>
                    <w:szCs w:val="20"/>
                  </w:rPr>
                </w:rPrChange>
              </w:rPr>
              <w:pPrChange w:id="1498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067FF0C0"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986" w:author="瑋婷 徐" w:date="2025-01-03T16:20:00Z" w16du:dateUtc="2025-01-03T08:20:00Z"/>
                <w:rFonts w:asciiTheme="majorEastAsia" w:eastAsia="標楷體" w:hAnsiTheme="majorEastAsia" w:cstheme="majorEastAsia"/>
                <w:rPrChange w:id="14987" w:author="瑋婷 徐" w:date="2025-01-04T22:54:00Z" w16du:dateUtc="2025-01-04T14:54:00Z">
                  <w:rPr>
                    <w:ins w:id="14988" w:author="瑋婷 徐" w:date="2025-01-03T16:20:00Z" w16du:dateUtc="2025-01-03T08:20:00Z"/>
                    <w:rFonts w:ascii="Times New Roman" w:eastAsia="Times New Roman" w:hAnsi="Times New Roman" w:cs="Times New Roman"/>
                    <w:sz w:val="20"/>
                    <w:szCs w:val="20"/>
                  </w:rPr>
                </w:rPrChange>
              </w:rPr>
              <w:pPrChange w:id="1498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7543A09B"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990" w:author="瑋婷 徐" w:date="2025-01-03T16:20:00Z" w16du:dateUtc="2025-01-03T08:20:00Z"/>
                <w:rFonts w:asciiTheme="majorEastAsia" w:eastAsia="標楷體" w:hAnsiTheme="majorEastAsia" w:cstheme="majorEastAsia"/>
                <w:rPrChange w:id="14991" w:author="瑋婷 徐" w:date="2025-01-04T22:54:00Z" w16du:dateUtc="2025-01-04T14:54:00Z">
                  <w:rPr>
                    <w:ins w:id="14992" w:author="瑋婷 徐" w:date="2025-01-03T16:20:00Z" w16du:dateUtc="2025-01-03T08:20:00Z"/>
                    <w:rFonts w:ascii="Times New Roman" w:eastAsia="Times New Roman" w:hAnsi="Times New Roman" w:cs="Times New Roman"/>
                    <w:sz w:val="20"/>
                    <w:szCs w:val="20"/>
                  </w:rPr>
                </w:rPrChange>
              </w:rPr>
              <w:pPrChange w:id="1499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3E75569D"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994" w:author="瑋婷 徐" w:date="2025-01-03T16:20:00Z" w16du:dateUtc="2025-01-03T08:20:00Z"/>
                <w:rFonts w:asciiTheme="majorEastAsia" w:eastAsia="標楷體" w:hAnsiTheme="majorEastAsia" w:cstheme="majorEastAsia"/>
                <w:rPrChange w:id="14995" w:author="瑋婷 徐" w:date="2025-01-04T22:54:00Z" w16du:dateUtc="2025-01-04T14:54:00Z">
                  <w:rPr>
                    <w:ins w:id="14996" w:author="瑋婷 徐" w:date="2025-01-03T16:20:00Z" w16du:dateUtc="2025-01-03T08:20:00Z"/>
                    <w:rFonts w:ascii="Times New Roman" w:eastAsia="Times New Roman" w:hAnsi="Times New Roman" w:cs="Times New Roman"/>
                    <w:sz w:val="20"/>
                    <w:szCs w:val="20"/>
                  </w:rPr>
                </w:rPrChange>
              </w:rPr>
              <w:pPrChange w:id="1499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noWrap/>
            <w:hideMark/>
          </w:tcPr>
          <w:p w14:paraId="3688AC10"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4998" w:author="瑋婷 徐" w:date="2025-01-03T16:20:00Z" w16du:dateUtc="2025-01-03T08:20:00Z"/>
                <w:rFonts w:asciiTheme="majorEastAsia" w:eastAsia="標楷體" w:hAnsiTheme="majorEastAsia" w:cstheme="majorEastAsia"/>
                <w:rPrChange w:id="14999" w:author="瑋婷 徐" w:date="2025-01-04T22:54:00Z" w16du:dateUtc="2025-01-04T14:54:00Z">
                  <w:rPr>
                    <w:ins w:id="15000" w:author="瑋婷 徐" w:date="2025-01-03T16:20:00Z" w16du:dateUtc="2025-01-03T08:20:00Z"/>
                    <w:rFonts w:ascii="Times New Roman" w:eastAsia="Times New Roman" w:hAnsi="Times New Roman" w:cs="Times New Roman"/>
                    <w:sz w:val="20"/>
                    <w:szCs w:val="20"/>
                  </w:rPr>
                </w:rPrChange>
              </w:rPr>
              <w:pPrChange w:id="1500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17" w:type="pct"/>
          </w:tcPr>
          <w:p w14:paraId="653C7872" w14:textId="77777777" w:rsidR="00DA433E" w:rsidRPr="00912F21"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5002" w:author="瑋婷 徐" w:date="2025-01-03T16:33:00Z" w16du:dateUtc="2025-01-03T08:33:00Z"/>
                <w:rFonts w:asciiTheme="majorEastAsia" w:eastAsia="標楷體" w:hAnsiTheme="majorEastAsia" w:cstheme="majorEastAsia"/>
              </w:rPr>
            </w:pPr>
          </w:p>
        </w:tc>
        <w:tc>
          <w:tcPr>
            <w:tcW w:w="158" w:type="pct"/>
            <w:noWrap/>
            <w:hideMark/>
          </w:tcPr>
          <w:p w14:paraId="343DB249" w14:textId="5754A4A0"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03" w:author="瑋婷 徐" w:date="2025-01-03T16:20:00Z" w16du:dateUtc="2025-01-03T08:20:00Z"/>
                <w:rFonts w:asciiTheme="majorEastAsia" w:eastAsia="標楷體" w:hAnsiTheme="majorEastAsia" w:cstheme="majorEastAsia"/>
                <w:rPrChange w:id="15004" w:author="瑋婷 徐" w:date="2025-01-04T22:54:00Z" w16du:dateUtc="2025-01-04T14:54:00Z">
                  <w:rPr>
                    <w:ins w:id="15005" w:author="瑋婷 徐" w:date="2025-01-03T16:20:00Z" w16du:dateUtc="2025-01-03T08:20:00Z"/>
                    <w:rFonts w:ascii="Times New Roman" w:eastAsia="Times New Roman" w:hAnsi="Times New Roman" w:cs="Times New Roman"/>
                    <w:sz w:val="20"/>
                    <w:szCs w:val="20"/>
                  </w:rPr>
                </w:rPrChange>
              </w:rPr>
              <w:pPrChange w:id="15006"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3DED7782"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07" w:author="瑋婷 徐" w:date="2025-01-03T16:20:00Z" w16du:dateUtc="2025-01-03T08:20:00Z"/>
                <w:rFonts w:asciiTheme="majorEastAsia" w:eastAsia="標楷體" w:hAnsiTheme="majorEastAsia" w:cstheme="majorEastAsia"/>
                <w:rPrChange w:id="15008" w:author="瑋婷 徐" w:date="2025-01-04T22:54:00Z" w16du:dateUtc="2025-01-04T14:54:00Z">
                  <w:rPr>
                    <w:ins w:id="15009" w:author="瑋婷 徐" w:date="2025-01-03T16:20:00Z" w16du:dateUtc="2025-01-03T08:20:00Z"/>
                    <w:rFonts w:ascii="Times New Roman" w:eastAsia="Times New Roman" w:hAnsi="Times New Roman" w:cs="Times New Roman"/>
                    <w:sz w:val="20"/>
                    <w:szCs w:val="20"/>
                  </w:rPr>
                </w:rPrChange>
              </w:rPr>
              <w:pPrChange w:id="15010"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5A0E79A9"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11" w:author="瑋婷 徐" w:date="2025-01-03T16:20:00Z" w16du:dateUtc="2025-01-03T08:20:00Z"/>
                <w:rFonts w:asciiTheme="majorEastAsia" w:eastAsia="標楷體" w:hAnsiTheme="majorEastAsia" w:cstheme="majorEastAsia"/>
                <w:rPrChange w:id="15012" w:author="瑋婷 徐" w:date="2025-01-04T22:54:00Z" w16du:dateUtc="2025-01-04T14:54:00Z">
                  <w:rPr>
                    <w:ins w:id="15013" w:author="瑋婷 徐" w:date="2025-01-03T16:20:00Z" w16du:dateUtc="2025-01-03T08:20:00Z"/>
                    <w:rFonts w:ascii="Times New Roman" w:eastAsia="Times New Roman" w:hAnsi="Times New Roman" w:cs="Times New Roman"/>
                    <w:sz w:val="20"/>
                    <w:szCs w:val="20"/>
                  </w:rPr>
                </w:rPrChange>
              </w:rPr>
              <w:pPrChange w:id="15014"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785E3483"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15" w:author="瑋婷 徐" w:date="2025-01-03T16:20:00Z" w16du:dateUtc="2025-01-03T08:20:00Z"/>
                <w:rFonts w:asciiTheme="majorEastAsia" w:eastAsia="標楷體" w:hAnsiTheme="majorEastAsia" w:cstheme="majorEastAsia"/>
                <w:rPrChange w:id="15016" w:author="瑋婷 徐" w:date="2025-01-04T22:54:00Z" w16du:dateUtc="2025-01-04T14:54:00Z">
                  <w:rPr>
                    <w:ins w:id="15017" w:author="瑋婷 徐" w:date="2025-01-03T16:20:00Z" w16du:dateUtc="2025-01-03T08:20:00Z"/>
                    <w:rFonts w:ascii="Times New Roman" w:eastAsia="Times New Roman" w:hAnsi="Times New Roman" w:cs="Times New Roman"/>
                    <w:sz w:val="20"/>
                    <w:szCs w:val="20"/>
                  </w:rPr>
                </w:rPrChange>
              </w:rPr>
              <w:pPrChange w:id="15018"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tcPr>
          <w:p w14:paraId="10FE26CD" w14:textId="77777777" w:rsidR="00DA433E" w:rsidRPr="00912F21"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5019" w:author="瑋婷 徐" w:date="2025-01-03T16:33:00Z" w16du:dateUtc="2025-01-03T08:33:00Z"/>
                <w:rFonts w:asciiTheme="majorEastAsia" w:eastAsia="標楷體" w:hAnsiTheme="majorEastAsia" w:cstheme="majorEastAsia"/>
              </w:rPr>
            </w:pPr>
          </w:p>
        </w:tc>
        <w:tc>
          <w:tcPr>
            <w:tcW w:w="158" w:type="pct"/>
            <w:noWrap/>
            <w:hideMark/>
          </w:tcPr>
          <w:p w14:paraId="511189EA" w14:textId="3BA3ABAF"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20" w:author="瑋婷 徐" w:date="2025-01-03T16:20:00Z" w16du:dateUtc="2025-01-03T08:20:00Z"/>
                <w:rFonts w:asciiTheme="majorEastAsia" w:eastAsia="標楷體" w:hAnsiTheme="majorEastAsia" w:cstheme="majorEastAsia"/>
                <w:rPrChange w:id="15021" w:author="瑋婷 徐" w:date="2025-01-04T22:54:00Z" w16du:dateUtc="2025-01-04T14:54:00Z">
                  <w:rPr>
                    <w:ins w:id="15022" w:author="瑋婷 徐" w:date="2025-01-03T16:20:00Z" w16du:dateUtc="2025-01-03T08:20:00Z"/>
                    <w:rFonts w:ascii="Times New Roman" w:eastAsia="Times New Roman" w:hAnsi="Times New Roman" w:cs="Times New Roman"/>
                    <w:sz w:val="20"/>
                    <w:szCs w:val="20"/>
                  </w:rPr>
                </w:rPrChange>
              </w:rPr>
              <w:pPrChange w:id="1502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28E4A775"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24" w:author="瑋婷 徐" w:date="2025-01-03T16:20:00Z" w16du:dateUtc="2025-01-03T08:20:00Z"/>
                <w:rFonts w:asciiTheme="majorEastAsia" w:eastAsia="標楷體" w:hAnsiTheme="majorEastAsia" w:cstheme="majorEastAsia"/>
                <w:rPrChange w:id="15025" w:author="瑋婷 徐" w:date="2025-01-04T22:54:00Z" w16du:dateUtc="2025-01-04T14:54:00Z">
                  <w:rPr>
                    <w:ins w:id="15026" w:author="瑋婷 徐" w:date="2025-01-03T16:20:00Z" w16du:dateUtc="2025-01-03T08:20:00Z"/>
                    <w:rFonts w:ascii="Times New Roman" w:eastAsia="Times New Roman" w:hAnsi="Times New Roman" w:cs="Times New Roman"/>
                    <w:sz w:val="20"/>
                    <w:szCs w:val="20"/>
                  </w:rPr>
                </w:rPrChange>
              </w:rPr>
              <w:pPrChange w:id="1502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66F8F7FC"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28" w:author="瑋婷 徐" w:date="2025-01-03T16:20:00Z" w16du:dateUtc="2025-01-03T08:20:00Z"/>
                <w:rFonts w:asciiTheme="majorEastAsia" w:eastAsia="標楷體" w:hAnsiTheme="majorEastAsia" w:cstheme="majorEastAsia"/>
                <w:rPrChange w:id="15029" w:author="瑋婷 徐" w:date="2025-01-04T22:54:00Z" w16du:dateUtc="2025-01-04T14:54:00Z">
                  <w:rPr>
                    <w:ins w:id="15030" w:author="瑋婷 徐" w:date="2025-01-03T16:20:00Z" w16du:dateUtc="2025-01-03T08:20:00Z"/>
                    <w:rFonts w:ascii="Times New Roman" w:eastAsia="Times New Roman" w:hAnsi="Times New Roman" w:cs="Times New Roman"/>
                    <w:sz w:val="20"/>
                    <w:szCs w:val="20"/>
                  </w:rPr>
                </w:rPrChange>
              </w:rPr>
              <w:pPrChange w:id="15031"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784E7F7F"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32" w:author="瑋婷 徐" w:date="2025-01-03T16:20:00Z" w16du:dateUtc="2025-01-03T08:20:00Z"/>
                <w:rFonts w:asciiTheme="majorEastAsia" w:eastAsia="標楷體" w:hAnsiTheme="majorEastAsia" w:cstheme="majorEastAsia"/>
                <w:rPrChange w:id="15033" w:author="瑋婷 徐" w:date="2025-01-04T22:54:00Z" w16du:dateUtc="2025-01-04T14:54:00Z">
                  <w:rPr>
                    <w:ins w:id="15034" w:author="瑋婷 徐" w:date="2025-01-03T16:20:00Z" w16du:dateUtc="2025-01-03T08:20:00Z"/>
                    <w:rFonts w:ascii="Times New Roman" w:eastAsia="Times New Roman" w:hAnsi="Times New Roman" w:cs="Times New Roman"/>
                    <w:sz w:val="20"/>
                    <w:szCs w:val="20"/>
                  </w:rPr>
                </w:rPrChange>
              </w:rPr>
              <w:pPrChange w:id="15035"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767E1C20"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36" w:author="瑋婷 徐" w:date="2025-01-03T16:20:00Z" w16du:dateUtc="2025-01-03T08:20:00Z"/>
                <w:rFonts w:asciiTheme="majorEastAsia" w:eastAsia="標楷體" w:hAnsiTheme="majorEastAsia" w:cstheme="majorEastAsia"/>
                <w:rPrChange w:id="15037" w:author="瑋婷 徐" w:date="2025-01-04T22:54:00Z" w16du:dateUtc="2025-01-04T14:54:00Z">
                  <w:rPr>
                    <w:ins w:id="15038" w:author="瑋婷 徐" w:date="2025-01-03T16:20:00Z" w16du:dateUtc="2025-01-03T08:20:00Z"/>
                    <w:rFonts w:ascii="Times New Roman" w:eastAsia="Times New Roman" w:hAnsi="Times New Roman" w:cs="Times New Roman"/>
                    <w:sz w:val="20"/>
                    <w:szCs w:val="20"/>
                  </w:rPr>
                </w:rPrChange>
              </w:rPr>
              <w:pPrChange w:id="15039"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5F09F487"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40" w:author="瑋婷 徐" w:date="2025-01-03T16:20:00Z" w16du:dateUtc="2025-01-03T08:20:00Z"/>
                <w:rFonts w:asciiTheme="majorEastAsia" w:eastAsia="標楷體" w:hAnsiTheme="majorEastAsia" w:cstheme="majorEastAsia"/>
                <w:rPrChange w:id="15041" w:author="瑋婷 徐" w:date="2025-01-04T22:54:00Z" w16du:dateUtc="2025-01-04T14:54:00Z">
                  <w:rPr>
                    <w:ins w:id="15042" w:author="瑋婷 徐" w:date="2025-01-03T16:20:00Z" w16du:dateUtc="2025-01-03T08:20:00Z"/>
                    <w:rFonts w:ascii="Times New Roman" w:eastAsia="Times New Roman" w:hAnsi="Times New Roman" w:cs="Times New Roman"/>
                    <w:sz w:val="20"/>
                    <w:szCs w:val="20"/>
                  </w:rPr>
                </w:rPrChange>
              </w:rPr>
              <w:pPrChange w:id="1504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p>
        </w:tc>
        <w:tc>
          <w:tcPr>
            <w:tcW w:w="158" w:type="pct"/>
            <w:noWrap/>
            <w:hideMark/>
          </w:tcPr>
          <w:p w14:paraId="1BF6D775"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44" w:author="瑋婷 徐" w:date="2025-01-03T16:20:00Z" w16du:dateUtc="2025-01-03T08:20:00Z"/>
                <w:rFonts w:asciiTheme="majorEastAsia" w:eastAsia="標楷體" w:hAnsiTheme="majorEastAsia" w:cstheme="majorEastAsia"/>
                <w:color w:val="000000"/>
                <w:rPrChange w:id="15045" w:author="瑋婷 徐" w:date="2025-01-04T22:54:00Z" w16du:dateUtc="2025-01-04T14:54:00Z">
                  <w:rPr>
                    <w:ins w:id="15046" w:author="瑋婷 徐" w:date="2025-01-03T16:20:00Z" w16du:dateUtc="2025-01-03T08:20:00Z"/>
                    <w:rFonts w:cs="Calibri"/>
                    <w:color w:val="000000"/>
                    <w:sz w:val="22"/>
                  </w:rPr>
                </w:rPrChange>
              </w:rPr>
              <w:pPrChange w:id="15047"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5048" w:author="瑋婷 徐" w:date="2025-01-03T16:20:00Z" w16du:dateUtc="2025-01-03T08:20:00Z">
              <w:r w:rsidRPr="00912F21">
                <w:rPr>
                  <w:rFonts w:asciiTheme="majorEastAsia" w:eastAsia="標楷體" w:hAnsiTheme="majorEastAsia" w:cstheme="majorEastAsia"/>
                  <w:color w:val="000000"/>
                  <w:rPrChange w:id="15049" w:author="瑋婷 徐" w:date="2025-01-04T22:54:00Z" w16du:dateUtc="2025-01-04T14:54:00Z">
                    <w:rPr>
                      <w:rFonts w:cs="Calibri"/>
                      <w:color w:val="000000"/>
                      <w:sz w:val="22"/>
                    </w:rPr>
                  </w:rPrChange>
                </w:rPr>
                <w:t>*</w:t>
              </w:r>
            </w:ins>
          </w:p>
        </w:tc>
        <w:tc>
          <w:tcPr>
            <w:tcW w:w="158" w:type="pct"/>
            <w:noWrap/>
            <w:hideMark/>
          </w:tcPr>
          <w:p w14:paraId="67B45302"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050" w:author="瑋婷 徐" w:date="2025-01-03T16:20:00Z" w16du:dateUtc="2025-01-03T08:20:00Z"/>
                <w:rFonts w:asciiTheme="majorEastAsia" w:eastAsia="標楷體" w:hAnsiTheme="majorEastAsia" w:cstheme="majorEastAsia"/>
                <w:color w:val="000000"/>
                <w:rPrChange w:id="15051" w:author="瑋婷 徐" w:date="2025-01-04T22:54:00Z" w16du:dateUtc="2025-01-04T14:54:00Z">
                  <w:rPr>
                    <w:ins w:id="15052" w:author="瑋婷 徐" w:date="2025-01-03T16:20:00Z" w16du:dateUtc="2025-01-03T08:20:00Z"/>
                    <w:rFonts w:cs="Calibri"/>
                    <w:color w:val="000000"/>
                    <w:sz w:val="22"/>
                  </w:rPr>
                </w:rPrChange>
              </w:rPr>
              <w:pPrChange w:id="15053" w:author="瑋婷 徐" w:date="2025-01-03T16:21:00Z" w16du:dateUtc="2025-01-03T08:21:00Z">
                <w:pPr>
                  <w:cnfStyle w:val="000000100000" w:firstRow="0" w:lastRow="0" w:firstColumn="0" w:lastColumn="0" w:oddVBand="0" w:evenVBand="0" w:oddHBand="1" w:evenHBand="0" w:firstRowFirstColumn="0" w:firstRowLastColumn="0" w:lastRowFirstColumn="0" w:lastRowLastColumn="0"/>
                </w:pPr>
              </w:pPrChange>
            </w:pPr>
            <w:ins w:id="15054" w:author="瑋婷 徐" w:date="2025-01-03T16:20:00Z" w16du:dateUtc="2025-01-03T08:20:00Z">
              <w:r w:rsidRPr="00912F21">
                <w:rPr>
                  <w:rFonts w:asciiTheme="majorEastAsia" w:eastAsia="標楷體" w:hAnsiTheme="majorEastAsia" w:cstheme="majorEastAsia"/>
                  <w:color w:val="000000"/>
                  <w:rPrChange w:id="15055" w:author="瑋婷 徐" w:date="2025-01-04T22:54:00Z" w16du:dateUtc="2025-01-04T14:54:00Z">
                    <w:rPr>
                      <w:rFonts w:cs="Calibri"/>
                      <w:color w:val="000000"/>
                      <w:sz w:val="22"/>
                    </w:rPr>
                  </w:rPrChange>
                </w:rPr>
                <w:t>*</w:t>
              </w:r>
            </w:ins>
          </w:p>
        </w:tc>
      </w:tr>
      <w:tr w:rsidR="00313CC9" w:rsidRPr="00912F21" w14:paraId="080D4493" w14:textId="77777777" w:rsidTr="00313CC9">
        <w:trPr>
          <w:trHeight w:val="300"/>
          <w:ins w:id="15056"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5E553ABE" w14:textId="77777777" w:rsidR="00DA433E" w:rsidRPr="00912F21" w:rsidRDefault="00DA433E">
            <w:pPr>
              <w:spacing w:line="360" w:lineRule="auto"/>
              <w:jc w:val="both"/>
              <w:rPr>
                <w:ins w:id="15057" w:author="瑋婷 徐" w:date="2025-01-03T16:20:00Z" w16du:dateUtc="2025-01-03T08:20:00Z"/>
                <w:rFonts w:asciiTheme="majorEastAsia" w:eastAsia="標楷體" w:hAnsiTheme="majorEastAsia" w:cstheme="majorEastAsia"/>
                <w:b w:val="0"/>
                <w:bCs w:val="0"/>
                <w:color w:val="000000"/>
                <w:rPrChange w:id="15058" w:author="瑋婷 徐" w:date="2025-01-04T22:54:00Z" w16du:dateUtc="2025-01-04T14:54:00Z">
                  <w:rPr>
                    <w:ins w:id="15059" w:author="瑋婷 徐" w:date="2025-01-03T16:20:00Z" w16du:dateUtc="2025-01-03T08:20:00Z"/>
                    <w:rFonts w:cs="Calibri"/>
                    <w:color w:val="000000"/>
                    <w:sz w:val="22"/>
                  </w:rPr>
                </w:rPrChange>
              </w:rPr>
              <w:pPrChange w:id="15060" w:author="瑋婷 徐" w:date="2025-01-03T16:21:00Z" w16du:dateUtc="2025-01-03T08:21:00Z">
                <w:pPr/>
              </w:pPrChange>
            </w:pPr>
            <w:ins w:id="15061" w:author="瑋婷 徐" w:date="2025-01-03T16:20:00Z" w16du:dateUtc="2025-01-03T08:20:00Z">
              <w:r w:rsidRPr="00912F21">
                <w:rPr>
                  <w:rFonts w:asciiTheme="majorEastAsia" w:eastAsia="標楷體" w:hAnsiTheme="majorEastAsia" w:cstheme="majorEastAsia"/>
                  <w:b w:val="0"/>
                  <w:bCs w:val="0"/>
                  <w:color w:val="000000"/>
                  <w:rPrChange w:id="15062" w:author="瑋婷 徐" w:date="2025-01-04T22:54:00Z" w16du:dateUtc="2025-01-04T14:54:00Z">
                    <w:rPr>
                      <w:rFonts w:cs="Calibri"/>
                      <w:color w:val="000000"/>
                      <w:sz w:val="22"/>
                    </w:rPr>
                  </w:rPrChange>
                </w:rPr>
                <w:t>雞</w:t>
              </w:r>
              <w:r w:rsidRPr="00912F21">
                <w:rPr>
                  <w:rFonts w:asciiTheme="majorEastAsia" w:eastAsia="標楷體" w:hAnsiTheme="majorEastAsia" w:cstheme="majorEastAsia"/>
                  <w:b w:val="0"/>
                  <w:bCs w:val="0"/>
                  <w:color w:val="000000"/>
                  <w:rPrChange w:id="15063" w:author="瑋婷 徐" w:date="2025-01-04T22:54:00Z" w16du:dateUtc="2025-01-04T14:54:00Z">
                    <w:rPr>
                      <w:rFonts w:cs="Calibri"/>
                      <w:color w:val="000000"/>
                      <w:sz w:val="22"/>
                    </w:rPr>
                  </w:rPrChange>
                </w:rPr>
                <w:t xml:space="preserve"> </w:t>
              </w:r>
            </w:ins>
          </w:p>
        </w:tc>
        <w:tc>
          <w:tcPr>
            <w:tcW w:w="939" w:type="pct"/>
            <w:hideMark/>
          </w:tcPr>
          <w:p w14:paraId="06BB6BC2"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064" w:author="瑋婷 徐" w:date="2025-01-03T16:20:00Z" w16du:dateUtc="2025-01-03T08:20:00Z"/>
                <w:rFonts w:asciiTheme="majorEastAsia" w:eastAsia="標楷體" w:hAnsiTheme="majorEastAsia" w:cstheme="majorEastAsia"/>
                <w:i/>
                <w:iCs/>
                <w:color w:val="000000"/>
                <w:rPrChange w:id="15065" w:author="瑋婷 徐" w:date="2025-01-04T22:54:00Z" w16du:dateUtc="2025-01-04T14:54:00Z">
                  <w:rPr>
                    <w:ins w:id="15066" w:author="瑋婷 徐" w:date="2025-01-03T16:20:00Z" w16du:dateUtc="2025-01-03T08:20:00Z"/>
                    <w:rFonts w:cs="Calibri"/>
                    <w:i/>
                    <w:iCs/>
                    <w:color w:val="000000"/>
                    <w:sz w:val="22"/>
                  </w:rPr>
                </w:rPrChange>
              </w:rPr>
              <w:pPrChange w:id="1506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ins w:id="15068" w:author="瑋婷 徐" w:date="2025-01-03T16:20:00Z" w16du:dateUtc="2025-01-03T08:20:00Z">
              <w:r w:rsidRPr="00912F21">
                <w:rPr>
                  <w:rFonts w:asciiTheme="majorEastAsia" w:eastAsia="標楷體" w:hAnsiTheme="majorEastAsia" w:cstheme="majorEastAsia"/>
                  <w:i/>
                  <w:iCs/>
                  <w:color w:val="000000"/>
                  <w:rPrChange w:id="15069" w:author="瑋婷 徐" w:date="2025-01-04T22:54:00Z" w16du:dateUtc="2025-01-04T14:54:00Z">
                    <w:rPr>
                      <w:rFonts w:cs="Calibri"/>
                      <w:i/>
                      <w:iCs/>
                      <w:color w:val="000000"/>
                      <w:sz w:val="22"/>
                    </w:rPr>
                  </w:rPrChange>
                </w:rPr>
                <w:t>Gallus gallus</w:t>
              </w:r>
            </w:ins>
          </w:p>
        </w:tc>
        <w:tc>
          <w:tcPr>
            <w:tcW w:w="158" w:type="pct"/>
            <w:noWrap/>
            <w:hideMark/>
          </w:tcPr>
          <w:p w14:paraId="5F21B80F"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070" w:author="瑋婷 徐" w:date="2025-01-03T16:20:00Z" w16du:dateUtc="2025-01-03T08:20:00Z"/>
                <w:rFonts w:asciiTheme="majorEastAsia" w:eastAsia="標楷體" w:hAnsiTheme="majorEastAsia" w:cstheme="majorEastAsia"/>
                <w:i/>
                <w:iCs/>
                <w:color w:val="000000"/>
                <w:rPrChange w:id="15071" w:author="瑋婷 徐" w:date="2025-01-04T22:54:00Z" w16du:dateUtc="2025-01-04T14:54:00Z">
                  <w:rPr>
                    <w:ins w:id="15072" w:author="瑋婷 徐" w:date="2025-01-03T16:20:00Z" w16du:dateUtc="2025-01-03T08:20:00Z"/>
                    <w:rFonts w:cs="Calibri"/>
                    <w:i/>
                    <w:iCs/>
                    <w:color w:val="000000"/>
                    <w:sz w:val="22"/>
                  </w:rPr>
                </w:rPrChange>
              </w:rPr>
              <w:pPrChange w:id="1507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B9EF556"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074" w:author="瑋婷 徐" w:date="2025-01-03T16:20:00Z" w16du:dateUtc="2025-01-03T08:20:00Z"/>
                <w:rFonts w:asciiTheme="majorEastAsia" w:eastAsia="標楷體" w:hAnsiTheme="majorEastAsia" w:cstheme="majorEastAsia"/>
                <w:rPrChange w:id="15075" w:author="瑋婷 徐" w:date="2025-01-04T22:54:00Z" w16du:dateUtc="2025-01-04T14:54:00Z">
                  <w:rPr>
                    <w:ins w:id="15076" w:author="瑋婷 徐" w:date="2025-01-03T16:20:00Z" w16du:dateUtc="2025-01-03T08:20:00Z"/>
                    <w:rFonts w:ascii="Times New Roman" w:eastAsia="Times New Roman" w:hAnsi="Times New Roman" w:cs="Times New Roman"/>
                    <w:sz w:val="20"/>
                    <w:szCs w:val="20"/>
                  </w:rPr>
                </w:rPrChange>
              </w:rPr>
              <w:pPrChange w:id="1507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C36AE93"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078" w:author="瑋婷 徐" w:date="2025-01-03T16:20:00Z" w16du:dateUtc="2025-01-03T08:20:00Z"/>
                <w:rFonts w:asciiTheme="majorEastAsia" w:eastAsia="標楷體" w:hAnsiTheme="majorEastAsia" w:cstheme="majorEastAsia"/>
                <w:rPrChange w:id="15079" w:author="瑋婷 徐" w:date="2025-01-04T22:54:00Z" w16du:dateUtc="2025-01-04T14:54:00Z">
                  <w:rPr>
                    <w:ins w:id="15080" w:author="瑋婷 徐" w:date="2025-01-03T16:20:00Z" w16du:dateUtc="2025-01-03T08:20:00Z"/>
                    <w:rFonts w:ascii="Times New Roman" w:eastAsia="Times New Roman" w:hAnsi="Times New Roman" w:cs="Times New Roman"/>
                    <w:sz w:val="20"/>
                    <w:szCs w:val="20"/>
                  </w:rPr>
                </w:rPrChange>
              </w:rPr>
              <w:pPrChange w:id="1508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8D3F813"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082" w:author="瑋婷 徐" w:date="2025-01-03T16:20:00Z" w16du:dateUtc="2025-01-03T08:20:00Z"/>
                <w:rFonts w:asciiTheme="majorEastAsia" w:eastAsia="標楷體" w:hAnsiTheme="majorEastAsia" w:cstheme="majorEastAsia"/>
                <w:rPrChange w:id="15083" w:author="瑋婷 徐" w:date="2025-01-04T22:54:00Z" w16du:dateUtc="2025-01-04T14:54:00Z">
                  <w:rPr>
                    <w:ins w:id="15084" w:author="瑋婷 徐" w:date="2025-01-03T16:20:00Z" w16du:dateUtc="2025-01-03T08:20:00Z"/>
                    <w:rFonts w:ascii="Times New Roman" w:eastAsia="Times New Roman" w:hAnsi="Times New Roman" w:cs="Times New Roman"/>
                    <w:sz w:val="20"/>
                    <w:szCs w:val="20"/>
                  </w:rPr>
                </w:rPrChange>
              </w:rPr>
              <w:pPrChange w:id="1508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66E0ACFE"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086" w:author="瑋婷 徐" w:date="2025-01-03T16:20:00Z" w16du:dateUtc="2025-01-03T08:20:00Z"/>
                <w:rFonts w:asciiTheme="majorEastAsia" w:eastAsia="標楷體" w:hAnsiTheme="majorEastAsia" w:cstheme="majorEastAsia"/>
                <w:rPrChange w:id="15087" w:author="瑋婷 徐" w:date="2025-01-04T22:54:00Z" w16du:dateUtc="2025-01-04T14:54:00Z">
                  <w:rPr>
                    <w:ins w:id="15088" w:author="瑋婷 徐" w:date="2025-01-03T16:20:00Z" w16du:dateUtc="2025-01-03T08:20:00Z"/>
                    <w:rFonts w:ascii="Times New Roman" w:eastAsia="Times New Roman" w:hAnsi="Times New Roman" w:cs="Times New Roman"/>
                    <w:sz w:val="20"/>
                    <w:szCs w:val="20"/>
                  </w:rPr>
                </w:rPrChange>
              </w:rPr>
              <w:pPrChange w:id="1508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noWrap/>
            <w:hideMark/>
          </w:tcPr>
          <w:p w14:paraId="54598009"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090" w:author="瑋婷 徐" w:date="2025-01-03T16:20:00Z" w16du:dateUtc="2025-01-03T08:20:00Z"/>
                <w:rFonts w:asciiTheme="majorEastAsia" w:eastAsia="標楷體" w:hAnsiTheme="majorEastAsia" w:cstheme="majorEastAsia"/>
                <w:rPrChange w:id="15091" w:author="瑋婷 徐" w:date="2025-01-04T22:54:00Z" w16du:dateUtc="2025-01-04T14:54:00Z">
                  <w:rPr>
                    <w:ins w:id="15092" w:author="瑋婷 徐" w:date="2025-01-03T16:20:00Z" w16du:dateUtc="2025-01-03T08:20:00Z"/>
                    <w:rFonts w:ascii="Times New Roman" w:eastAsia="Times New Roman" w:hAnsi="Times New Roman" w:cs="Times New Roman"/>
                    <w:sz w:val="20"/>
                    <w:szCs w:val="20"/>
                  </w:rPr>
                </w:rPrChange>
              </w:rPr>
              <w:pPrChange w:id="1509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17" w:type="pct"/>
          </w:tcPr>
          <w:p w14:paraId="13CF88C2" w14:textId="77777777" w:rsidR="00DA433E" w:rsidRPr="00912F21"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5094" w:author="瑋婷 徐" w:date="2025-01-03T16:33:00Z" w16du:dateUtc="2025-01-03T08:33:00Z"/>
                <w:rFonts w:asciiTheme="majorEastAsia" w:eastAsia="標楷體" w:hAnsiTheme="majorEastAsia" w:cstheme="majorEastAsia"/>
              </w:rPr>
            </w:pPr>
          </w:p>
        </w:tc>
        <w:tc>
          <w:tcPr>
            <w:tcW w:w="158" w:type="pct"/>
            <w:noWrap/>
            <w:hideMark/>
          </w:tcPr>
          <w:p w14:paraId="0891CB77" w14:textId="5BE5A3F3"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095" w:author="瑋婷 徐" w:date="2025-01-03T16:20:00Z" w16du:dateUtc="2025-01-03T08:20:00Z"/>
                <w:rFonts w:asciiTheme="majorEastAsia" w:eastAsia="標楷體" w:hAnsiTheme="majorEastAsia" w:cstheme="majorEastAsia"/>
                <w:rPrChange w:id="15096" w:author="瑋婷 徐" w:date="2025-01-04T22:54:00Z" w16du:dateUtc="2025-01-04T14:54:00Z">
                  <w:rPr>
                    <w:ins w:id="15097" w:author="瑋婷 徐" w:date="2025-01-03T16:20:00Z" w16du:dateUtc="2025-01-03T08:20:00Z"/>
                    <w:rFonts w:ascii="Times New Roman" w:eastAsia="Times New Roman" w:hAnsi="Times New Roman" w:cs="Times New Roman"/>
                    <w:sz w:val="20"/>
                    <w:szCs w:val="20"/>
                  </w:rPr>
                </w:rPrChange>
              </w:rPr>
              <w:pPrChange w:id="15098"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C3740D0"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099" w:author="瑋婷 徐" w:date="2025-01-03T16:20:00Z" w16du:dateUtc="2025-01-03T08:20:00Z"/>
                <w:rFonts w:asciiTheme="majorEastAsia" w:eastAsia="標楷體" w:hAnsiTheme="majorEastAsia" w:cstheme="majorEastAsia"/>
                <w:rPrChange w:id="15100" w:author="瑋婷 徐" w:date="2025-01-04T22:54:00Z" w16du:dateUtc="2025-01-04T14:54:00Z">
                  <w:rPr>
                    <w:ins w:id="15101" w:author="瑋婷 徐" w:date="2025-01-03T16:20:00Z" w16du:dateUtc="2025-01-03T08:20:00Z"/>
                    <w:rFonts w:ascii="Times New Roman" w:eastAsia="Times New Roman" w:hAnsi="Times New Roman" w:cs="Times New Roman"/>
                    <w:sz w:val="20"/>
                    <w:szCs w:val="20"/>
                  </w:rPr>
                </w:rPrChange>
              </w:rPr>
              <w:pPrChange w:id="15102"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4EBE4853"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03" w:author="瑋婷 徐" w:date="2025-01-03T16:20:00Z" w16du:dateUtc="2025-01-03T08:20:00Z"/>
                <w:rFonts w:asciiTheme="majorEastAsia" w:eastAsia="標楷體" w:hAnsiTheme="majorEastAsia" w:cstheme="majorEastAsia"/>
                <w:rPrChange w:id="15104" w:author="瑋婷 徐" w:date="2025-01-04T22:54:00Z" w16du:dateUtc="2025-01-04T14:54:00Z">
                  <w:rPr>
                    <w:ins w:id="15105" w:author="瑋婷 徐" w:date="2025-01-03T16:20:00Z" w16du:dateUtc="2025-01-03T08:20:00Z"/>
                    <w:rFonts w:ascii="Times New Roman" w:eastAsia="Times New Roman" w:hAnsi="Times New Roman" w:cs="Times New Roman"/>
                    <w:sz w:val="20"/>
                    <w:szCs w:val="20"/>
                  </w:rPr>
                </w:rPrChange>
              </w:rPr>
              <w:pPrChange w:id="15106"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74E96D0B"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07" w:author="瑋婷 徐" w:date="2025-01-03T16:20:00Z" w16du:dateUtc="2025-01-03T08:20:00Z"/>
                <w:rFonts w:asciiTheme="majorEastAsia" w:eastAsia="標楷體" w:hAnsiTheme="majorEastAsia" w:cstheme="majorEastAsia"/>
                <w:rPrChange w:id="15108" w:author="瑋婷 徐" w:date="2025-01-04T22:54:00Z" w16du:dateUtc="2025-01-04T14:54:00Z">
                  <w:rPr>
                    <w:ins w:id="15109" w:author="瑋婷 徐" w:date="2025-01-03T16:20:00Z" w16du:dateUtc="2025-01-03T08:20:00Z"/>
                    <w:rFonts w:ascii="Times New Roman" w:eastAsia="Times New Roman" w:hAnsi="Times New Roman" w:cs="Times New Roman"/>
                    <w:sz w:val="20"/>
                    <w:szCs w:val="20"/>
                  </w:rPr>
                </w:rPrChange>
              </w:rPr>
              <w:pPrChange w:id="15110"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tcPr>
          <w:p w14:paraId="4316470C" w14:textId="77777777" w:rsidR="00DA433E" w:rsidRPr="00912F21"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ins w:id="15111" w:author="瑋婷 徐" w:date="2025-01-03T16:33:00Z" w16du:dateUtc="2025-01-03T08:33:00Z"/>
                <w:rFonts w:asciiTheme="majorEastAsia" w:eastAsia="標楷體" w:hAnsiTheme="majorEastAsia" w:cstheme="majorEastAsia"/>
              </w:rPr>
            </w:pPr>
          </w:p>
        </w:tc>
        <w:tc>
          <w:tcPr>
            <w:tcW w:w="158" w:type="pct"/>
            <w:noWrap/>
            <w:hideMark/>
          </w:tcPr>
          <w:p w14:paraId="3A09377B" w14:textId="0123523B"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12" w:author="瑋婷 徐" w:date="2025-01-03T16:20:00Z" w16du:dateUtc="2025-01-03T08:20:00Z"/>
                <w:rFonts w:asciiTheme="majorEastAsia" w:eastAsia="標楷體" w:hAnsiTheme="majorEastAsia" w:cstheme="majorEastAsia"/>
                <w:rPrChange w:id="15113" w:author="瑋婷 徐" w:date="2025-01-04T22:54:00Z" w16du:dateUtc="2025-01-04T14:54:00Z">
                  <w:rPr>
                    <w:ins w:id="15114" w:author="瑋婷 徐" w:date="2025-01-03T16:20:00Z" w16du:dateUtc="2025-01-03T08:20:00Z"/>
                    <w:rFonts w:ascii="Times New Roman" w:eastAsia="Times New Roman" w:hAnsi="Times New Roman" w:cs="Times New Roman"/>
                    <w:sz w:val="20"/>
                    <w:szCs w:val="20"/>
                  </w:rPr>
                </w:rPrChange>
              </w:rPr>
              <w:pPrChange w:id="1511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EA24686"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16" w:author="瑋婷 徐" w:date="2025-01-03T16:20:00Z" w16du:dateUtc="2025-01-03T08:20:00Z"/>
                <w:rFonts w:asciiTheme="majorEastAsia" w:eastAsia="標楷體" w:hAnsiTheme="majorEastAsia" w:cstheme="majorEastAsia"/>
                <w:rPrChange w:id="15117" w:author="瑋婷 徐" w:date="2025-01-04T22:54:00Z" w16du:dateUtc="2025-01-04T14:54:00Z">
                  <w:rPr>
                    <w:ins w:id="15118" w:author="瑋婷 徐" w:date="2025-01-03T16:20:00Z" w16du:dateUtc="2025-01-03T08:20:00Z"/>
                    <w:rFonts w:ascii="Times New Roman" w:eastAsia="Times New Roman" w:hAnsi="Times New Roman" w:cs="Times New Roman"/>
                    <w:sz w:val="20"/>
                    <w:szCs w:val="20"/>
                  </w:rPr>
                </w:rPrChange>
              </w:rPr>
              <w:pPrChange w:id="1511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0278382F"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20" w:author="瑋婷 徐" w:date="2025-01-03T16:20:00Z" w16du:dateUtc="2025-01-03T08:20:00Z"/>
                <w:rFonts w:asciiTheme="majorEastAsia" w:eastAsia="標楷體" w:hAnsiTheme="majorEastAsia" w:cstheme="majorEastAsia"/>
                <w:rPrChange w:id="15121" w:author="瑋婷 徐" w:date="2025-01-04T22:54:00Z" w16du:dateUtc="2025-01-04T14:54:00Z">
                  <w:rPr>
                    <w:ins w:id="15122" w:author="瑋婷 徐" w:date="2025-01-03T16:20:00Z" w16du:dateUtc="2025-01-03T08:20:00Z"/>
                    <w:rFonts w:ascii="Times New Roman" w:eastAsia="Times New Roman" w:hAnsi="Times New Roman" w:cs="Times New Roman"/>
                    <w:sz w:val="20"/>
                    <w:szCs w:val="20"/>
                  </w:rPr>
                </w:rPrChange>
              </w:rPr>
              <w:pPrChange w:id="1512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9100AB6"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24" w:author="瑋婷 徐" w:date="2025-01-03T16:20:00Z" w16du:dateUtc="2025-01-03T08:20:00Z"/>
                <w:rFonts w:asciiTheme="majorEastAsia" w:eastAsia="標楷體" w:hAnsiTheme="majorEastAsia" w:cstheme="majorEastAsia"/>
                <w:rPrChange w:id="15125" w:author="瑋婷 徐" w:date="2025-01-04T22:54:00Z" w16du:dateUtc="2025-01-04T14:54:00Z">
                  <w:rPr>
                    <w:ins w:id="15126" w:author="瑋婷 徐" w:date="2025-01-03T16:20:00Z" w16du:dateUtc="2025-01-03T08:20:00Z"/>
                    <w:rFonts w:ascii="Times New Roman" w:eastAsia="Times New Roman" w:hAnsi="Times New Roman" w:cs="Times New Roman"/>
                    <w:sz w:val="20"/>
                    <w:szCs w:val="20"/>
                  </w:rPr>
                </w:rPrChange>
              </w:rPr>
              <w:pPrChange w:id="15127"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777C554"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28" w:author="瑋婷 徐" w:date="2025-01-03T16:20:00Z" w16du:dateUtc="2025-01-03T08:20:00Z"/>
                <w:rFonts w:asciiTheme="majorEastAsia" w:eastAsia="標楷體" w:hAnsiTheme="majorEastAsia" w:cstheme="majorEastAsia"/>
                <w:rPrChange w:id="15129" w:author="瑋婷 徐" w:date="2025-01-04T22:54:00Z" w16du:dateUtc="2025-01-04T14:54:00Z">
                  <w:rPr>
                    <w:ins w:id="15130" w:author="瑋婷 徐" w:date="2025-01-03T16:20:00Z" w16du:dateUtc="2025-01-03T08:20:00Z"/>
                    <w:rFonts w:ascii="Times New Roman" w:eastAsia="Times New Roman" w:hAnsi="Times New Roman" w:cs="Times New Roman"/>
                    <w:sz w:val="20"/>
                    <w:szCs w:val="20"/>
                  </w:rPr>
                </w:rPrChange>
              </w:rPr>
              <w:pPrChange w:id="15131"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28DA16DC"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32" w:author="瑋婷 徐" w:date="2025-01-03T16:20:00Z" w16du:dateUtc="2025-01-03T08:20:00Z"/>
                <w:rFonts w:asciiTheme="majorEastAsia" w:eastAsia="標楷體" w:hAnsiTheme="majorEastAsia" w:cstheme="majorEastAsia"/>
                <w:rPrChange w:id="15133" w:author="瑋婷 徐" w:date="2025-01-04T22:54:00Z" w16du:dateUtc="2025-01-04T14:54:00Z">
                  <w:rPr>
                    <w:ins w:id="15134" w:author="瑋婷 徐" w:date="2025-01-03T16:20:00Z" w16du:dateUtc="2025-01-03T08:20:00Z"/>
                    <w:rFonts w:ascii="Times New Roman" w:eastAsia="Times New Roman" w:hAnsi="Times New Roman" w:cs="Times New Roman"/>
                    <w:sz w:val="20"/>
                    <w:szCs w:val="20"/>
                  </w:rPr>
                </w:rPrChange>
              </w:rPr>
              <w:pPrChange w:id="15135"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51ABCC9D"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36" w:author="瑋婷 徐" w:date="2025-01-03T16:20:00Z" w16du:dateUtc="2025-01-03T08:20:00Z"/>
                <w:rFonts w:asciiTheme="majorEastAsia" w:eastAsia="標楷體" w:hAnsiTheme="majorEastAsia" w:cstheme="majorEastAsia"/>
                <w:rPrChange w:id="15137" w:author="瑋婷 徐" w:date="2025-01-04T22:54:00Z" w16du:dateUtc="2025-01-04T14:54:00Z">
                  <w:rPr>
                    <w:ins w:id="15138" w:author="瑋婷 徐" w:date="2025-01-03T16:20:00Z" w16du:dateUtc="2025-01-03T08:20:00Z"/>
                    <w:rFonts w:ascii="Times New Roman" w:eastAsia="Times New Roman" w:hAnsi="Times New Roman" w:cs="Times New Roman"/>
                    <w:sz w:val="20"/>
                    <w:szCs w:val="20"/>
                  </w:rPr>
                </w:rPrChange>
              </w:rPr>
              <w:pPrChange w:id="15139"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c>
          <w:tcPr>
            <w:tcW w:w="158" w:type="pct"/>
            <w:noWrap/>
            <w:hideMark/>
          </w:tcPr>
          <w:p w14:paraId="46D582F1" w14:textId="77777777" w:rsidR="00DA433E" w:rsidRPr="00912F21" w:rsidRDefault="00DA433E">
            <w:pPr>
              <w:spacing w:line="360" w:lineRule="auto"/>
              <w:jc w:val="both"/>
              <w:cnfStyle w:val="000000000000" w:firstRow="0" w:lastRow="0" w:firstColumn="0" w:lastColumn="0" w:oddVBand="0" w:evenVBand="0" w:oddHBand="0" w:evenHBand="0" w:firstRowFirstColumn="0" w:firstRowLastColumn="0" w:lastRowFirstColumn="0" w:lastRowLastColumn="0"/>
              <w:rPr>
                <w:ins w:id="15140" w:author="瑋婷 徐" w:date="2025-01-03T16:20:00Z" w16du:dateUtc="2025-01-03T08:20:00Z"/>
                <w:rFonts w:asciiTheme="majorEastAsia" w:eastAsia="標楷體" w:hAnsiTheme="majorEastAsia" w:cstheme="majorEastAsia"/>
                <w:rPrChange w:id="15141" w:author="瑋婷 徐" w:date="2025-01-04T22:54:00Z" w16du:dateUtc="2025-01-04T14:54:00Z">
                  <w:rPr>
                    <w:ins w:id="15142" w:author="瑋婷 徐" w:date="2025-01-03T16:20:00Z" w16du:dateUtc="2025-01-03T08:20:00Z"/>
                    <w:rFonts w:ascii="Times New Roman" w:eastAsia="Times New Roman" w:hAnsi="Times New Roman" w:cs="Times New Roman"/>
                    <w:sz w:val="20"/>
                    <w:szCs w:val="20"/>
                  </w:rPr>
                </w:rPrChange>
              </w:rPr>
              <w:pPrChange w:id="15143" w:author="瑋婷 徐" w:date="2025-01-03T16:21:00Z" w16du:dateUtc="2025-01-03T08:21:00Z">
                <w:pPr>
                  <w:cnfStyle w:val="000000000000" w:firstRow="0" w:lastRow="0" w:firstColumn="0" w:lastColumn="0" w:oddVBand="0" w:evenVBand="0" w:oddHBand="0" w:evenHBand="0" w:firstRowFirstColumn="0" w:firstRowLastColumn="0" w:lastRowFirstColumn="0" w:lastRowLastColumn="0"/>
                </w:pPr>
              </w:pPrChange>
            </w:pPr>
          </w:p>
        </w:tc>
      </w:tr>
      <w:tr w:rsidR="00720C7A" w:rsidRPr="00912F21" w14:paraId="1B5E7B7F" w14:textId="77777777" w:rsidTr="00313CC9">
        <w:trPr>
          <w:cnfStyle w:val="000000100000" w:firstRow="0" w:lastRow="0" w:firstColumn="0" w:lastColumn="0" w:oddVBand="0" w:evenVBand="0" w:oddHBand="1" w:evenHBand="0" w:firstRowFirstColumn="0" w:firstRowLastColumn="0" w:lastRowFirstColumn="0" w:lastRowLastColumn="0"/>
          <w:trHeight w:val="300"/>
          <w:ins w:id="15144" w:author="瑋婷 徐" w:date="2025-01-03T16:20:00Z"/>
        </w:trPr>
        <w:tc>
          <w:tcPr>
            <w:cnfStyle w:val="001000000000" w:firstRow="0" w:lastRow="0" w:firstColumn="1" w:lastColumn="0" w:oddVBand="0" w:evenVBand="0" w:oddHBand="0" w:evenHBand="0" w:firstRowFirstColumn="0" w:firstRowLastColumn="0" w:lastRowFirstColumn="0" w:lastRowLastColumn="0"/>
            <w:tcW w:w="975" w:type="pct"/>
            <w:hideMark/>
          </w:tcPr>
          <w:p w14:paraId="000C79E6" w14:textId="77777777" w:rsidR="00DA433E" w:rsidRPr="00912F21" w:rsidRDefault="00DA433E">
            <w:pPr>
              <w:spacing w:line="360" w:lineRule="auto"/>
              <w:jc w:val="both"/>
              <w:rPr>
                <w:ins w:id="15145" w:author="瑋婷 徐" w:date="2025-01-03T16:20:00Z" w16du:dateUtc="2025-01-03T08:20:00Z"/>
                <w:rFonts w:asciiTheme="majorEastAsia" w:eastAsia="標楷體" w:hAnsiTheme="majorEastAsia" w:cstheme="majorEastAsia"/>
                <w:b w:val="0"/>
                <w:bCs w:val="0"/>
                <w:color w:val="000000"/>
                <w:rPrChange w:id="15146" w:author="瑋婷 徐" w:date="2025-01-04T22:54:00Z" w16du:dateUtc="2025-01-04T14:54:00Z">
                  <w:rPr>
                    <w:ins w:id="15147" w:author="瑋婷 徐" w:date="2025-01-03T16:20:00Z" w16du:dateUtc="2025-01-03T08:20:00Z"/>
                    <w:rFonts w:cs="Calibri"/>
                    <w:color w:val="000000"/>
                    <w:sz w:val="22"/>
                  </w:rPr>
                </w:rPrChange>
              </w:rPr>
              <w:pPrChange w:id="15148" w:author="瑋婷 徐" w:date="2025-01-03T16:21:00Z" w16du:dateUtc="2025-01-03T08:21:00Z">
                <w:pPr/>
              </w:pPrChange>
            </w:pPr>
            <w:ins w:id="15149" w:author="瑋婷 徐" w:date="2025-01-03T16:20:00Z" w16du:dateUtc="2025-01-03T08:20:00Z">
              <w:r w:rsidRPr="00912F21">
                <w:rPr>
                  <w:rFonts w:asciiTheme="majorEastAsia" w:eastAsia="標楷體" w:hAnsiTheme="majorEastAsia" w:cstheme="majorEastAsia" w:hint="eastAsia"/>
                  <w:b w:val="0"/>
                  <w:bCs w:val="0"/>
                  <w:color w:val="000000"/>
                  <w:rPrChange w:id="15150" w:author="瑋婷 徐" w:date="2025-01-04T22:54:00Z" w16du:dateUtc="2025-01-04T14:54:00Z">
                    <w:rPr>
                      <w:rFonts w:ascii="微軟正黑體" w:eastAsia="微軟正黑體" w:hAnsi="微軟正黑體" w:cs="Calibri" w:hint="eastAsia"/>
                      <w:color w:val="000000"/>
                      <w:sz w:val="22"/>
                    </w:rPr>
                  </w:rPrChange>
                </w:rPr>
                <w:t>總計</w:t>
              </w:r>
              <w:r w:rsidRPr="00912F21">
                <w:rPr>
                  <w:rFonts w:asciiTheme="majorEastAsia" w:eastAsia="標楷體" w:hAnsiTheme="majorEastAsia" w:cstheme="majorEastAsia"/>
                  <w:b w:val="0"/>
                  <w:bCs w:val="0"/>
                  <w:color w:val="000000"/>
                  <w:rPrChange w:id="15151" w:author="瑋婷 徐" w:date="2025-01-04T22:54:00Z" w16du:dateUtc="2025-01-04T14:54:00Z">
                    <w:rPr>
                      <w:rFonts w:cs="Calibri"/>
                      <w:color w:val="000000"/>
                      <w:sz w:val="22"/>
                    </w:rPr>
                  </w:rPrChange>
                </w:rPr>
                <w:t xml:space="preserve"> (</w:t>
              </w:r>
              <w:r w:rsidRPr="00912F21">
                <w:rPr>
                  <w:rFonts w:asciiTheme="majorEastAsia" w:eastAsia="標楷體" w:hAnsiTheme="majorEastAsia" w:cstheme="majorEastAsia" w:hint="eastAsia"/>
                  <w:b w:val="0"/>
                  <w:bCs w:val="0"/>
                  <w:color w:val="000000"/>
                  <w:rPrChange w:id="15152" w:author="瑋婷 徐" w:date="2025-01-04T22:54:00Z" w16du:dateUtc="2025-01-04T14:54:00Z">
                    <w:rPr>
                      <w:rFonts w:ascii="微軟正黑體" w:eastAsia="微軟正黑體" w:hAnsi="微軟正黑體" w:cs="Calibri" w:hint="eastAsia"/>
                      <w:color w:val="000000"/>
                      <w:sz w:val="22"/>
                    </w:rPr>
                  </w:rPrChange>
                </w:rPr>
                <w:t>種</w:t>
              </w:r>
              <w:r w:rsidRPr="00912F21">
                <w:rPr>
                  <w:rFonts w:asciiTheme="majorEastAsia" w:eastAsia="標楷體" w:hAnsiTheme="majorEastAsia" w:cstheme="majorEastAsia"/>
                  <w:b w:val="0"/>
                  <w:bCs w:val="0"/>
                  <w:color w:val="000000"/>
                  <w:rPrChange w:id="15153" w:author="瑋婷 徐" w:date="2025-01-04T22:54:00Z" w16du:dateUtc="2025-01-04T14:54:00Z">
                    <w:rPr>
                      <w:rFonts w:cs="Calibri"/>
                      <w:color w:val="000000"/>
                      <w:sz w:val="22"/>
                    </w:rPr>
                  </w:rPrChange>
                </w:rPr>
                <w:t>)</w:t>
              </w:r>
            </w:ins>
          </w:p>
        </w:tc>
        <w:tc>
          <w:tcPr>
            <w:tcW w:w="939" w:type="pct"/>
            <w:noWrap/>
            <w:hideMark/>
          </w:tcPr>
          <w:p w14:paraId="79AD0C65" w14:textId="3C349F45" w:rsidR="00DA433E" w:rsidRPr="00912F21"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5154" w:author="瑋婷 徐" w:date="2025-01-03T16:20:00Z" w16du:dateUtc="2025-01-03T08:20:00Z"/>
                <w:rFonts w:asciiTheme="majorEastAsia" w:eastAsia="標楷體" w:hAnsiTheme="majorEastAsia" w:cstheme="majorEastAsia"/>
                <w:color w:val="000000"/>
                <w:rPrChange w:id="15155" w:author="瑋婷 徐" w:date="2025-01-04T22:54:00Z" w16du:dateUtc="2025-01-04T14:54:00Z">
                  <w:rPr>
                    <w:ins w:id="15156" w:author="瑋婷 徐" w:date="2025-01-03T16:20:00Z" w16du:dateUtc="2025-01-03T08:20:00Z"/>
                    <w:rFonts w:cs="Calibri"/>
                    <w:color w:val="000000"/>
                    <w:sz w:val="22"/>
                  </w:rPr>
                </w:rPrChange>
              </w:rPr>
              <w:pPrChange w:id="15157" w:author="瑋婷 徐" w:date="2025-01-03T16:21:00Z" w16du:dateUtc="2025-01-03T08:21:00Z">
                <w:pPr>
                  <w:jc w:val="center"/>
                  <w:cnfStyle w:val="000000100000" w:firstRow="0" w:lastRow="0" w:firstColumn="0" w:lastColumn="0" w:oddVBand="0" w:evenVBand="0" w:oddHBand="1" w:evenHBand="0" w:firstRowFirstColumn="0" w:firstRowLastColumn="0" w:lastRowFirstColumn="0" w:lastRowLastColumn="0"/>
                </w:pPr>
              </w:pPrChange>
            </w:pPr>
            <w:ins w:id="15158" w:author="瑋婷 徐" w:date="2025-01-03T16:50:00Z" w16du:dateUtc="2025-01-03T08:50:00Z">
              <w:r w:rsidRPr="00912F21">
                <w:rPr>
                  <w:rFonts w:asciiTheme="majorEastAsia" w:eastAsia="標楷體" w:hAnsiTheme="majorEastAsia" w:cstheme="majorEastAsia" w:hint="eastAsia"/>
                  <w:color w:val="000000"/>
                </w:rPr>
                <w:t>共</w:t>
              </w:r>
            </w:ins>
            <w:ins w:id="15159" w:author="瑋婷 徐" w:date="2025-01-03T16:20:00Z" w16du:dateUtc="2025-01-03T08:20:00Z">
              <w:r w:rsidR="00DA433E" w:rsidRPr="00912F21">
                <w:rPr>
                  <w:rFonts w:asciiTheme="majorEastAsia" w:eastAsia="標楷體" w:hAnsiTheme="majorEastAsia" w:cstheme="majorEastAsia"/>
                  <w:color w:val="000000"/>
                  <w:rPrChange w:id="15160" w:author="瑋婷 徐" w:date="2025-01-04T22:54:00Z" w16du:dateUtc="2025-01-04T14:54:00Z">
                    <w:rPr>
                      <w:rFonts w:cs="Calibri"/>
                      <w:color w:val="000000"/>
                      <w:sz w:val="22"/>
                    </w:rPr>
                  </w:rPrChange>
                </w:rPr>
                <w:t>117</w:t>
              </w:r>
            </w:ins>
            <w:ins w:id="15161" w:author="瑋婷 徐" w:date="2025-01-03T16:50:00Z" w16du:dateUtc="2025-01-03T08:50:00Z">
              <w:r w:rsidRPr="00912F21">
                <w:rPr>
                  <w:rFonts w:asciiTheme="majorEastAsia" w:eastAsia="標楷體" w:hAnsiTheme="majorEastAsia" w:cstheme="majorEastAsia" w:hint="eastAsia"/>
                  <w:color w:val="000000"/>
                </w:rPr>
                <w:t>種</w:t>
              </w:r>
            </w:ins>
          </w:p>
        </w:tc>
        <w:tc>
          <w:tcPr>
            <w:tcW w:w="158" w:type="pct"/>
            <w:noWrap/>
            <w:hideMark/>
          </w:tcPr>
          <w:p w14:paraId="7EC18676"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162" w:author="瑋婷 徐" w:date="2025-01-03T16:20:00Z" w16du:dateUtc="2025-01-03T08:20:00Z"/>
                <w:rFonts w:asciiTheme="majorEastAsia" w:eastAsia="標楷體" w:hAnsiTheme="majorEastAsia" w:cstheme="majorEastAsia"/>
                <w:color w:val="000000"/>
                <w:rPrChange w:id="15163" w:author="瑋婷 徐" w:date="2025-01-04T22:54:00Z" w16du:dateUtc="2025-01-04T14:54:00Z">
                  <w:rPr>
                    <w:ins w:id="15164" w:author="瑋婷 徐" w:date="2025-01-03T16:20:00Z" w16du:dateUtc="2025-01-03T08:20:00Z"/>
                    <w:rFonts w:cs="Calibri"/>
                    <w:color w:val="000000"/>
                    <w:sz w:val="22"/>
                  </w:rPr>
                </w:rPrChange>
              </w:rPr>
              <w:pPrChange w:id="15165"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5166" w:author="瑋婷 徐" w:date="2025-01-03T16:20:00Z" w16du:dateUtc="2025-01-03T08:20:00Z">
              <w:r w:rsidRPr="00912F21">
                <w:rPr>
                  <w:rFonts w:asciiTheme="majorEastAsia" w:eastAsia="標楷體" w:hAnsiTheme="majorEastAsia" w:cstheme="majorEastAsia"/>
                  <w:color w:val="000000"/>
                  <w:rPrChange w:id="15167" w:author="瑋婷 徐" w:date="2025-01-04T22:54:00Z" w16du:dateUtc="2025-01-04T14:54:00Z">
                    <w:rPr>
                      <w:rFonts w:cs="Calibri"/>
                      <w:color w:val="000000"/>
                      <w:sz w:val="22"/>
                    </w:rPr>
                  </w:rPrChange>
                </w:rPr>
                <w:t>34</w:t>
              </w:r>
            </w:ins>
          </w:p>
        </w:tc>
        <w:tc>
          <w:tcPr>
            <w:tcW w:w="158" w:type="pct"/>
            <w:noWrap/>
            <w:hideMark/>
          </w:tcPr>
          <w:p w14:paraId="61504996"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168" w:author="瑋婷 徐" w:date="2025-01-03T16:20:00Z" w16du:dateUtc="2025-01-03T08:20:00Z"/>
                <w:rFonts w:asciiTheme="majorEastAsia" w:eastAsia="標楷體" w:hAnsiTheme="majorEastAsia" w:cstheme="majorEastAsia"/>
                <w:color w:val="000000"/>
                <w:rPrChange w:id="15169" w:author="瑋婷 徐" w:date="2025-01-04T22:54:00Z" w16du:dateUtc="2025-01-04T14:54:00Z">
                  <w:rPr>
                    <w:ins w:id="15170" w:author="瑋婷 徐" w:date="2025-01-03T16:20:00Z" w16du:dateUtc="2025-01-03T08:20:00Z"/>
                    <w:rFonts w:cs="Calibri"/>
                    <w:color w:val="000000"/>
                    <w:sz w:val="22"/>
                  </w:rPr>
                </w:rPrChange>
              </w:rPr>
              <w:pPrChange w:id="15171"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5172" w:author="瑋婷 徐" w:date="2025-01-03T16:20:00Z" w16du:dateUtc="2025-01-03T08:20:00Z">
              <w:r w:rsidRPr="00912F21">
                <w:rPr>
                  <w:rFonts w:asciiTheme="majorEastAsia" w:eastAsia="標楷體" w:hAnsiTheme="majorEastAsia" w:cstheme="majorEastAsia"/>
                  <w:color w:val="000000"/>
                  <w:rPrChange w:id="15173" w:author="瑋婷 徐" w:date="2025-01-04T22:54:00Z" w16du:dateUtc="2025-01-04T14:54:00Z">
                    <w:rPr>
                      <w:rFonts w:cs="Calibri"/>
                      <w:color w:val="000000"/>
                      <w:sz w:val="22"/>
                    </w:rPr>
                  </w:rPrChange>
                </w:rPr>
                <w:t>24</w:t>
              </w:r>
            </w:ins>
          </w:p>
        </w:tc>
        <w:tc>
          <w:tcPr>
            <w:tcW w:w="158" w:type="pct"/>
            <w:noWrap/>
            <w:hideMark/>
          </w:tcPr>
          <w:p w14:paraId="6023EEE9"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174" w:author="瑋婷 徐" w:date="2025-01-03T16:20:00Z" w16du:dateUtc="2025-01-03T08:20:00Z"/>
                <w:rFonts w:asciiTheme="majorEastAsia" w:eastAsia="標楷體" w:hAnsiTheme="majorEastAsia" w:cstheme="majorEastAsia"/>
                <w:color w:val="000000"/>
                <w:rPrChange w:id="15175" w:author="瑋婷 徐" w:date="2025-01-04T22:54:00Z" w16du:dateUtc="2025-01-04T14:54:00Z">
                  <w:rPr>
                    <w:ins w:id="15176" w:author="瑋婷 徐" w:date="2025-01-03T16:20:00Z" w16du:dateUtc="2025-01-03T08:20:00Z"/>
                    <w:rFonts w:cs="Calibri"/>
                    <w:color w:val="000000"/>
                    <w:sz w:val="22"/>
                  </w:rPr>
                </w:rPrChange>
              </w:rPr>
              <w:pPrChange w:id="15177"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5178" w:author="瑋婷 徐" w:date="2025-01-03T16:20:00Z" w16du:dateUtc="2025-01-03T08:20:00Z">
              <w:r w:rsidRPr="00912F21">
                <w:rPr>
                  <w:rFonts w:asciiTheme="majorEastAsia" w:eastAsia="標楷體" w:hAnsiTheme="majorEastAsia" w:cstheme="majorEastAsia"/>
                  <w:color w:val="000000"/>
                  <w:rPrChange w:id="15179" w:author="瑋婷 徐" w:date="2025-01-04T22:54:00Z" w16du:dateUtc="2025-01-04T14:54:00Z">
                    <w:rPr>
                      <w:rFonts w:cs="Calibri"/>
                      <w:color w:val="000000"/>
                      <w:sz w:val="22"/>
                    </w:rPr>
                  </w:rPrChange>
                </w:rPr>
                <w:t>25</w:t>
              </w:r>
            </w:ins>
          </w:p>
        </w:tc>
        <w:tc>
          <w:tcPr>
            <w:tcW w:w="158" w:type="pct"/>
            <w:noWrap/>
            <w:hideMark/>
          </w:tcPr>
          <w:p w14:paraId="5D913E4E"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180" w:author="瑋婷 徐" w:date="2025-01-03T16:20:00Z" w16du:dateUtc="2025-01-03T08:20:00Z"/>
                <w:rFonts w:asciiTheme="majorEastAsia" w:eastAsia="標楷體" w:hAnsiTheme="majorEastAsia" w:cstheme="majorEastAsia"/>
                <w:color w:val="000000"/>
                <w:rPrChange w:id="15181" w:author="瑋婷 徐" w:date="2025-01-04T22:54:00Z" w16du:dateUtc="2025-01-04T14:54:00Z">
                  <w:rPr>
                    <w:ins w:id="15182" w:author="瑋婷 徐" w:date="2025-01-03T16:20:00Z" w16du:dateUtc="2025-01-03T08:20:00Z"/>
                    <w:rFonts w:cs="Calibri"/>
                    <w:color w:val="000000"/>
                    <w:sz w:val="22"/>
                  </w:rPr>
                </w:rPrChange>
              </w:rPr>
              <w:pPrChange w:id="15183"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5184" w:author="瑋婷 徐" w:date="2025-01-03T16:20:00Z" w16du:dateUtc="2025-01-03T08:20:00Z">
              <w:r w:rsidRPr="00912F21">
                <w:rPr>
                  <w:rFonts w:asciiTheme="majorEastAsia" w:eastAsia="標楷體" w:hAnsiTheme="majorEastAsia" w:cstheme="majorEastAsia"/>
                  <w:color w:val="000000"/>
                  <w:rPrChange w:id="15185" w:author="瑋婷 徐" w:date="2025-01-04T22:54:00Z" w16du:dateUtc="2025-01-04T14:54:00Z">
                    <w:rPr>
                      <w:rFonts w:cs="Calibri"/>
                      <w:color w:val="000000"/>
                      <w:sz w:val="22"/>
                    </w:rPr>
                  </w:rPrChange>
                </w:rPr>
                <w:t>23</w:t>
              </w:r>
            </w:ins>
          </w:p>
        </w:tc>
        <w:tc>
          <w:tcPr>
            <w:tcW w:w="158" w:type="pct"/>
            <w:noWrap/>
            <w:hideMark/>
          </w:tcPr>
          <w:p w14:paraId="28101220"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186" w:author="瑋婷 徐" w:date="2025-01-03T16:20:00Z" w16du:dateUtc="2025-01-03T08:20:00Z"/>
                <w:rFonts w:asciiTheme="majorEastAsia" w:eastAsia="標楷體" w:hAnsiTheme="majorEastAsia" w:cstheme="majorEastAsia"/>
                <w:color w:val="000000"/>
                <w:rPrChange w:id="15187" w:author="瑋婷 徐" w:date="2025-01-04T22:54:00Z" w16du:dateUtc="2025-01-04T14:54:00Z">
                  <w:rPr>
                    <w:ins w:id="15188" w:author="瑋婷 徐" w:date="2025-01-03T16:20:00Z" w16du:dateUtc="2025-01-03T08:20:00Z"/>
                    <w:rFonts w:cs="Calibri"/>
                    <w:color w:val="000000"/>
                    <w:sz w:val="22"/>
                  </w:rPr>
                </w:rPrChange>
              </w:rPr>
              <w:pPrChange w:id="15189"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5190" w:author="瑋婷 徐" w:date="2025-01-03T16:20:00Z" w16du:dateUtc="2025-01-03T08:20:00Z">
              <w:r w:rsidRPr="00912F21">
                <w:rPr>
                  <w:rFonts w:asciiTheme="majorEastAsia" w:eastAsia="標楷體" w:hAnsiTheme="majorEastAsia" w:cstheme="majorEastAsia"/>
                  <w:color w:val="000000"/>
                  <w:rPrChange w:id="15191" w:author="瑋婷 徐" w:date="2025-01-04T22:54:00Z" w16du:dateUtc="2025-01-04T14:54:00Z">
                    <w:rPr>
                      <w:rFonts w:cs="Calibri"/>
                      <w:color w:val="000000"/>
                      <w:sz w:val="22"/>
                    </w:rPr>
                  </w:rPrChange>
                </w:rPr>
                <w:t>10</w:t>
              </w:r>
            </w:ins>
          </w:p>
        </w:tc>
        <w:tc>
          <w:tcPr>
            <w:tcW w:w="117" w:type="pct"/>
            <w:noWrap/>
            <w:hideMark/>
          </w:tcPr>
          <w:p w14:paraId="0B941CA9"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192" w:author="瑋婷 徐" w:date="2025-01-03T16:20:00Z" w16du:dateUtc="2025-01-03T08:20:00Z"/>
                <w:rFonts w:asciiTheme="majorEastAsia" w:eastAsia="標楷體" w:hAnsiTheme="majorEastAsia" w:cstheme="majorEastAsia"/>
                <w:color w:val="000000"/>
                <w:rPrChange w:id="15193" w:author="瑋婷 徐" w:date="2025-01-04T22:54:00Z" w16du:dateUtc="2025-01-04T14:54:00Z">
                  <w:rPr>
                    <w:ins w:id="15194" w:author="瑋婷 徐" w:date="2025-01-03T16:20:00Z" w16du:dateUtc="2025-01-03T08:20:00Z"/>
                    <w:rFonts w:cs="Calibri"/>
                    <w:color w:val="000000"/>
                    <w:sz w:val="22"/>
                  </w:rPr>
                </w:rPrChange>
              </w:rPr>
              <w:pPrChange w:id="15195"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5196" w:author="瑋婷 徐" w:date="2025-01-03T16:20:00Z" w16du:dateUtc="2025-01-03T08:20:00Z">
              <w:r w:rsidRPr="00912F21">
                <w:rPr>
                  <w:rFonts w:asciiTheme="majorEastAsia" w:eastAsia="標楷體" w:hAnsiTheme="majorEastAsia" w:cstheme="majorEastAsia"/>
                  <w:color w:val="000000"/>
                  <w:rPrChange w:id="15197" w:author="瑋婷 徐" w:date="2025-01-04T22:54:00Z" w16du:dateUtc="2025-01-04T14:54:00Z">
                    <w:rPr>
                      <w:rFonts w:cs="Calibri"/>
                      <w:color w:val="000000"/>
                      <w:sz w:val="22"/>
                    </w:rPr>
                  </w:rPrChange>
                </w:rPr>
                <w:t>8</w:t>
              </w:r>
            </w:ins>
          </w:p>
        </w:tc>
        <w:tc>
          <w:tcPr>
            <w:tcW w:w="117" w:type="pct"/>
          </w:tcPr>
          <w:p w14:paraId="6912A587" w14:textId="77777777" w:rsidR="00DA433E" w:rsidRPr="00912F21"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5198" w:author="瑋婷 徐" w:date="2025-01-03T16:33:00Z" w16du:dateUtc="2025-01-03T08:33:00Z"/>
                <w:rFonts w:asciiTheme="majorEastAsia" w:eastAsia="標楷體" w:hAnsiTheme="majorEastAsia" w:cstheme="majorEastAsia"/>
                <w:color w:val="000000"/>
              </w:rPr>
            </w:pPr>
          </w:p>
        </w:tc>
        <w:tc>
          <w:tcPr>
            <w:tcW w:w="158" w:type="pct"/>
            <w:noWrap/>
            <w:hideMark/>
          </w:tcPr>
          <w:p w14:paraId="4C1C3A5D" w14:textId="1BBE2809"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199" w:author="瑋婷 徐" w:date="2025-01-03T16:20:00Z" w16du:dateUtc="2025-01-03T08:20:00Z"/>
                <w:rFonts w:asciiTheme="majorEastAsia" w:eastAsia="標楷體" w:hAnsiTheme="majorEastAsia" w:cstheme="majorEastAsia"/>
                <w:color w:val="000000"/>
                <w:rPrChange w:id="15200" w:author="瑋婷 徐" w:date="2025-01-04T22:54:00Z" w16du:dateUtc="2025-01-04T14:54:00Z">
                  <w:rPr>
                    <w:ins w:id="15201" w:author="瑋婷 徐" w:date="2025-01-03T16:20:00Z" w16du:dateUtc="2025-01-03T08:20:00Z"/>
                    <w:rFonts w:cs="Calibri"/>
                    <w:color w:val="000000"/>
                    <w:sz w:val="22"/>
                  </w:rPr>
                </w:rPrChange>
              </w:rPr>
              <w:pPrChange w:id="15202"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5203" w:author="瑋婷 徐" w:date="2025-01-03T16:20:00Z" w16du:dateUtc="2025-01-03T08:20:00Z">
              <w:r w:rsidRPr="00912F21">
                <w:rPr>
                  <w:rFonts w:asciiTheme="majorEastAsia" w:eastAsia="標楷體" w:hAnsiTheme="majorEastAsia" w:cstheme="majorEastAsia"/>
                  <w:color w:val="000000"/>
                  <w:rPrChange w:id="15204" w:author="瑋婷 徐" w:date="2025-01-04T22:54:00Z" w16du:dateUtc="2025-01-04T14:54:00Z">
                    <w:rPr>
                      <w:rFonts w:cs="Calibri"/>
                      <w:color w:val="000000"/>
                      <w:sz w:val="22"/>
                    </w:rPr>
                  </w:rPrChange>
                </w:rPr>
                <w:t>23</w:t>
              </w:r>
            </w:ins>
          </w:p>
        </w:tc>
        <w:tc>
          <w:tcPr>
            <w:tcW w:w="158" w:type="pct"/>
            <w:noWrap/>
            <w:hideMark/>
          </w:tcPr>
          <w:p w14:paraId="71F7D9C0"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05" w:author="瑋婷 徐" w:date="2025-01-03T16:20:00Z" w16du:dateUtc="2025-01-03T08:20:00Z"/>
                <w:rFonts w:asciiTheme="majorEastAsia" w:eastAsia="標楷體" w:hAnsiTheme="majorEastAsia" w:cstheme="majorEastAsia"/>
                <w:color w:val="000000"/>
                <w:rPrChange w:id="15206" w:author="瑋婷 徐" w:date="2025-01-04T22:54:00Z" w16du:dateUtc="2025-01-04T14:54:00Z">
                  <w:rPr>
                    <w:ins w:id="15207" w:author="瑋婷 徐" w:date="2025-01-03T16:20:00Z" w16du:dateUtc="2025-01-03T08:20:00Z"/>
                    <w:rFonts w:cs="Calibri"/>
                    <w:color w:val="000000"/>
                    <w:sz w:val="22"/>
                  </w:rPr>
                </w:rPrChange>
              </w:rPr>
              <w:pPrChange w:id="15208"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5209" w:author="瑋婷 徐" w:date="2025-01-03T16:20:00Z" w16du:dateUtc="2025-01-03T08:20:00Z">
              <w:r w:rsidRPr="00912F21">
                <w:rPr>
                  <w:rFonts w:asciiTheme="majorEastAsia" w:eastAsia="標楷體" w:hAnsiTheme="majorEastAsia" w:cstheme="majorEastAsia"/>
                  <w:color w:val="000000"/>
                  <w:rPrChange w:id="15210" w:author="瑋婷 徐" w:date="2025-01-04T22:54:00Z" w16du:dateUtc="2025-01-04T14:54:00Z">
                    <w:rPr>
                      <w:rFonts w:cs="Calibri"/>
                      <w:color w:val="000000"/>
                      <w:sz w:val="22"/>
                    </w:rPr>
                  </w:rPrChange>
                </w:rPr>
                <w:t>21</w:t>
              </w:r>
            </w:ins>
          </w:p>
        </w:tc>
        <w:tc>
          <w:tcPr>
            <w:tcW w:w="158" w:type="pct"/>
            <w:noWrap/>
            <w:hideMark/>
          </w:tcPr>
          <w:p w14:paraId="4C697E08"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11" w:author="瑋婷 徐" w:date="2025-01-03T16:20:00Z" w16du:dateUtc="2025-01-03T08:20:00Z"/>
                <w:rFonts w:asciiTheme="majorEastAsia" w:eastAsia="標楷體" w:hAnsiTheme="majorEastAsia" w:cstheme="majorEastAsia"/>
                <w:color w:val="000000"/>
                <w:rPrChange w:id="15212" w:author="瑋婷 徐" w:date="2025-01-04T22:54:00Z" w16du:dateUtc="2025-01-04T14:54:00Z">
                  <w:rPr>
                    <w:ins w:id="15213" w:author="瑋婷 徐" w:date="2025-01-03T16:20:00Z" w16du:dateUtc="2025-01-03T08:20:00Z"/>
                    <w:rFonts w:cs="Calibri"/>
                    <w:color w:val="000000"/>
                    <w:sz w:val="22"/>
                  </w:rPr>
                </w:rPrChange>
              </w:rPr>
              <w:pPrChange w:id="15214"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5215" w:author="瑋婷 徐" w:date="2025-01-03T16:20:00Z" w16du:dateUtc="2025-01-03T08:20:00Z">
              <w:r w:rsidRPr="00912F21">
                <w:rPr>
                  <w:rFonts w:asciiTheme="majorEastAsia" w:eastAsia="標楷體" w:hAnsiTheme="majorEastAsia" w:cstheme="majorEastAsia"/>
                  <w:color w:val="000000"/>
                  <w:rPrChange w:id="15216" w:author="瑋婷 徐" w:date="2025-01-04T22:54:00Z" w16du:dateUtc="2025-01-04T14:54:00Z">
                    <w:rPr>
                      <w:rFonts w:cs="Calibri"/>
                      <w:color w:val="000000"/>
                      <w:sz w:val="22"/>
                    </w:rPr>
                  </w:rPrChange>
                </w:rPr>
                <w:t>14</w:t>
              </w:r>
            </w:ins>
          </w:p>
        </w:tc>
        <w:tc>
          <w:tcPr>
            <w:tcW w:w="158" w:type="pct"/>
            <w:noWrap/>
            <w:hideMark/>
          </w:tcPr>
          <w:p w14:paraId="0614C650"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17" w:author="瑋婷 徐" w:date="2025-01-03T16:20:00Z" w16du:dateUtc="2025-01-03T08:20:00Z"/>
                <w:rFonts w:asciiTheme="majorEastAsia" w:eastAsia="標楷體" w:hAnsiTheme="majorEastAsia" w:cstheme="majorEastAsia"/>
                <w:color w:val="000000"/>
                <w:rPrChange w:id="15218" w:author="瑋婷 徐" w:date="2025-01-04T22:54:00Z" w16du:dateUtc="2025-01-04T14:54:00Z">
                  <w:rPr>
                    <w:ins w:id="15219" w:author="瑋婷 徐" w:date="2025-01-03T16:20:00Z" w16du:dateUtc="2025-01-03T08:20:00Z"/>
                    <w:rFonts w:cs="Calibri"/>
                    <w:color w:val="000000"/>
                    <w:sz w:val="22"/>
                  </w:rPr>
                </w:rPrChange>
              </w:rPr>
              <w:pPrChange w:id="15220"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5221" w:author="瑋婷 徐" w:date="2025-01-03T16:20:00Z" w16du:dateUtc="2025-01-03T08:20:00Z">
              <w:r w:rsidRPr="00912F21">
                <w:rPr>
                  <w:rFonts w:asciiTheme="majorEastAsia" w:eastAsia="標楷體" w:hAnsiTheme="majorEastAsia" w:cstheme="majorEastAsia"/>
                  <w:color w:val="000000"/>
                  <w:rPrChange w:id="15222" w:author="瑋婷 徐" w:date="2025-01-04T22:54:00Z" w16du:dateUtc="2025-01-04T14:54:00Z">
                    <w:rPr>
                      <w:rFonts w:cs="Calibri"/>
                      <w:color w:val="000000"/>
                      <w:sz w:val="22"/>
                    </w:rPr>
                  </w:rPrChange>
                </w:rPr>
                <w:t>5</w:t>
              </w:r>
            </w:ins>
          </w:p>
        </w:tc>
        <w:tc>
          <w:tcPr>
            <w:tcW w:w="158" w:type="pct"/>
          </w:tcPr>
          <w:p w14:paraId="3501C282" w14:textId="77777777" w:rsidR="00DA433E" w:rsidRPr="00912F21"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ins w:id="15223" w:author="瑋婷 徐" w:date="2025-01-03T16:33:00Z" w16du:dateUtc="2025-01-03T08:33:00Z"/>
                <w:rFonts w:asciiTheme="majorEastAsia" w:eastAsia="標楷體" w:hAnsiTheme="majorEastAsia" w:cstheme="majorEastAsia"/>
                <w:color w:val="000000"/>
              </w:rPr>
            </w:pPr>
          </w:p>
        </w:tc>
        <w:tc>
          <w:tcPr>
            <w:tcW w:w="158" w:type="pct"/>
            <w:noWrap/>
            <w:hideMark/>
          </w:tcPr>
          <w:p w14:paraId="66089086" w14:textId="48B0783E"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24" w:author="瑋婷 徐" w:date="2025-01-03T16:20:00Z" w16du:dateUtc="2025-01-03T08:20:00Z"/>
                <w:rFonts w:asciiTheme="majorEastAsia" w:eastAsia="標楷體" w:hAnsiTheme="majorEastAsia" w:cstheme="majorEastAsia"/>
                <w:color w:val="000000"/>
                <w:rPrChange w:id="15225" w:author="瑋婷 徐" w:date="2025-01-04T22:54:00Z" w16du:dateUtc="2025-01-04T14:54:00Z">
                  <w:rPr>
                    <w:ins w:id="15226" w:author="瑋婷 徐" w:date="2025-01-03T16:20:00Z" w16du:dateUtc="2025-01-03T08:20:00Z"/>
                    <w:rFonts w:cs="Calibri"/>
                    <w:color w:val="000000"/>
                    <w:sz w:val="22"/>
                  </w:rPr>
                </w:rPrChange>
              </w:rPr>
              <w:pPrChange w:id="15227"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5228" w:author="瑋婷 徐" w:date="2025-01-03T16:20:00Z" w16du:dateUtc="2025-01-03T08:20:00Z">
              <w:r w:rsidRPr="00912F21">
                <w:rPr>
                  <w:rFonts w:asciiTheme="majorEastAsia" w:eastAsia="標楷體" w:hAnsiTheme="majorEastAsia" w:cstheme="majorEastAsia"/>
                  <w:color w:val="000000"/>
                  <w:rPrChange w:id="15229" w:author="瑋婷 徐" w:date="2025-01-04T22:54:00Z" w16du:dateUtc="2025-01-04T14:54:00Z">
                    <w:rPr>
                      <w:rFonts w:cs="Calibri"/>
                      <w:color w:val="000000"/>
                      <w:sz w:val="22"/>
                    </w:rPr>
                  </w:rPrChange>
                </w:rPr>
                <w:t>28</w:t>
              </w:r>
            </w:ins>
          </w:p>
        </w:tc>
        <w:tc>
          <w:tcPr>
            <w:tcW w:w="158" w:type="pct"/>
            <w:noWrap/>
            <w:hideMark/>
          </w:tcPr>
          <w:p w14:paraId="719D5DFC"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30" w:author="瑋婷 徐" w:date="2025-01-03T16:20:00Z" w16du:dateUtc="2025-01-03T08:20:00Z"/>
                <w:rFonts w:asciiTheme="majorEastAsia" w:eastAsia="標楷體" w:hAnsiTheme="majorEastAsia" w:cstheme="majorEastAsia"/>
                <w:color w:val="000000"/>
                <w:rPrChange w:id="15231" w:author="瑋婷 徐" w:date="2025-01-04T22:54:00Z" w16du:dateUtc="2025-01-04T14:54:00Z">
                  <w:rPr>
                    <w:ins w:id="15232" w:author="瑋婷 徐" w:date="2025-01-03T16:20:00Z" w16du:dateUtc="2025-01-03T08:20:00Z"/>
                    <w:rFonts w:cs="Calibri"/>
                    <w:color w:val="000000"/>
                    <w:sz w:val="22"/>
                  </w:rPr>
                </w:rPrChange>
              </w:rPr>
              <w:pPrChange w:id="15233"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5234" w:author="瑋婷 徐" w:date="2025-01-03T16:20:00Z" w16du:dateUtc="2025-01-03T08:20:00Z">
              <w:r w:rsidRPr="00912F21">
                <w:rPr>
                  <w:rFonts w:asciiTheme="majorEastAsia" w:eastAsia="標楷體" w:hAnsiTheme="majorEastAsia" w:cstheme="majorEastAsia"/>
                  <w:color w:val="000000"/>
                  <w:rPrChange w:id="15235" w:author="瑋婷 徐" w:date="2025-01-04T22:54:00Z" w16du:dateUtc="2025-01-04T14:54:00Z">
                    <w:rPr>
                      <w:rFonts w:cs="Calibri"/>
                      <w:color w:val="000000"/>
                      <w:sz w:val="22"/>
                    </w:rPr>
                  </w:rPrChange>
                </w:rPr>
                <w:t>6</w:t>
              </w:r>
            </w:ins>
          </w:p>
        </w:tc>
        <w:tc>
          <w:tcPr>
            <w:tcW w:w="158" w:type="pct"/>
            <w:noWrap/>
            <w:hideMark/>
          </w:tcPr>
          <w:p w14:paraId="3D2B8FAC"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36" w:author="瑋婷 徐" w:date="2025-01-03T16:20:00Z" w16du:dateUtc="2025-01-03T08:20:00Z"/>
                <w:rFonts w:asciiTheme="majorEastAsia" w:eastAsia="標楷體" w:hAnsiTheme="majorEastAsia" w:cstheme="majorEastAsia"/>
                <w:color w:val="000000"/>
                <w:rPrChange w:id="15237" w:author="瑋婷 徐" w:date="2025-01-04T22:54:00Z" w16du:dateUtc="2025-01-04T14:54:00Z">
                  <w:rPr>
                    <w:ins w:id="15238" w:author="瑋婷 徐" w:date="2025-01-03T16:20:00Z" w16du:dateUtc="2025-01-03T08:20:00Z"/>
                    <w:rFonts w:cs="Calibri"/>
                    <w:color w:val="000000"/>
                    <w:sz w:val="22"/>
                  </w:rPr>
                </w:rPrChange>
              </w:rPr>
              <w:pPrChange w:id="15239"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5240" w:author="瑋婷 徐" w:date="2025-01-03T16:20:00Z" w16du:dateUtc="2025-01-03T08:20:00Z">
              <w:r w:rsidRPr="00912F21">
                <w:rPr>
                  <w:rFonts w:asciiTheme="majorEastAsia" w:eastAsia="標楷體" w:hAnsiTheme="majorEastAsia" w:cstheme="majorEastAsia"/>
                  <w:color w:val="000000"/>
                  <w:rPrChange w:id="15241" w:author="瑋婷 徐" w:date="2025-01-04T22:54:00Z" w16du:dateUtc="2025-01-04T14:54:00Z">
                    <w:rPr>
                      <w:rFonts w:cs="Calibri"/>
                      <w:color w:val="000000"/>
                      <w:sz w:val="22"/>
                    </w:rPr>
                  </w:rPrChange>
                </w:rPr>
                <w:t>26</w:t>
              </w:r>
            </w:ins>
          </w:p>
        </w:tc>
        <w:tc>
          <w:tcPr>
            <w:tcW w:w="158" w:type="pct"/>
            <w:noWrap/>
            <w:hideMark/>
          </w:tcPr>
          <w:p w14:paraId="4B338E87"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42" w:author="瑋婷 徐" w:date="2025-01-03T16:20:00Z" w16du:dateUtc="2025-01-03T08:20:00Z"/>
                <w:rFonts w:asciiTheme="majorEastAsia" w:eastAsia="標楷體" w:hAnsiTheme="majorEastAsia" w:cstheme="majorEastAsia"/>
                <w:color w:val="000000"/>
                <w:rPrChange w:id="15243" w:author="瑋婷 徐" w:date="2025-01-04T22:54:00Z" w16du:dateUtc="2025-01-04T14:54:00Z">
                  <w:rPr>
                    <w:ins w:id="15244" w:author="瑋婷 徐" w:date="2025-01-03T16:20:00Z" w16du:dateUtc="2025-01-03T08:20:00Z"/>
                    <w:rFonts w:cs="Calibri"/>
                    <w:color w:val="000000"/>
                    <w:sz w:val="22"/>
                  </w:rPr>
                </w:rPrChange>
              </w:rPr>
              <w:pPrChange w:id="15245"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5246" w:author="瑋婷 徐" w:date="2025-01-03T16:20:00Z" w16du:dateUtc="2025-01-03T08:20:00Z">
              <w:r w:rsidRPr="00912F21">
                <w:rPr>
                  <w:rFonts w:asciiTheme="majorEastAsia" w:eastAsia="標楷體" w:hAnsiTheme="majorEastAsia" w:cstheme="majorEastAsia"/>
                  <w:color w:val="000000"/>
                  <w:rPrChange w:id="15247" w:author="瑋婷 徐" w:date="2025-01-04T22:54:00Z" w16du:dateUtc="2025-01-04T14:54:00Z">
                    <w:rPr>
                      <w:rFonts w:cs="Calibri"/>
                      <w:color w:val="000000"/>
                      <w:sz w:val="22"/>
                    </w:rPr>
                  </w:rPrChange>
                </w:rPr>
                <w:t>26</w:t>
              </w:r>
            </w:ins>
          </w:p>
        </w:tc>
        <w:tc>
          <w:tcPr>
            <w:tcW w:w="158" w:type="pct"/>
            <w:noWrap/>
            <w:hideMark/>
          </w:tcPr>
          <w:p w14:paraId="13EFB11B"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48" w:author="瑋婷 徐" w:date="2025-01-03T16:20:00Z" w16du:dateUtc="2025-01-03T08:20:00Z"/>
                <w:rFonts w:asciiTheme="majorEastAsia" w:eastAsia="標楷體" w:hAnsiTheme="majorEastAsia" w:cstheme="majorEastAsia"/>
                <w:color w:val="000000"/>
                <w:rPrChange w:id="15249" w:author="瑋婷 徐" w:date="2025-01-04T22:54:00Z" w16du:dateUtc="2025-01-04T14:54:00Z">
                  <w:rPr>
                    <w:ins w:id="15250" w:author="瑋婷 徐" w:date="2025-01-03T16:20:00Z" w16du:dateUtc="2025-01-03T08:20:00Z"/>
                    <w:rFonts w:cs="Calibri"/>
                    <w:color w:val="000000"/>
                    <w:sz w:val="22"/>
                  </w:rPr>
                </w:rPrChange>
              </w:rPr>
              <w:pPrChange w:id="15251"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5252" w:author="瑋婷 徐" w:date="2025-01-03T16:20:00Z" w16du:dateUtc="2025-01-03T08:20:00Z">
              <w:r w:rsidRPr="00912F21">
                <w:rPr>
                  <w:rFonts w:asciiTheme="majorEastAsia" w:eastAsia="標楷體" w:hAnsiTheme="majorEastAsia" w:cstheme="majorEastAsia"/>
                  <w:color w:val="000000"/>
                  <w:rPrChange w:id="15253" w:author="瑋婷 徐" w:date="2025-01-04T22:54:00Z" w16du:dateUtc="2025-01-04T14:54:00Z">
                    <w:rPr>
                      <w:rFonts w:cs="Calibri"/>
                      <w:color w:val="000000"/>
                      <w:sz w:val="22"/>
                    </w:rPr>
                  </w:rPrChange>
                </w:rPr>
                <w:t>28</w:t>
              </w:r>
            </w:ins>
          </w:p>
        </w:tc>
        <w:tc>
          <w:tcPr>
            <w:tcW w:w="158" w:type="pct"/>
            <w:noWrap/>
            <w:hideMark/>
          </w:tcPr>
          <w:p w14:paraId="6D6A0709"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54" w:author="瑋婷 徐" w:date="2025-01-03T16:20:00Z" w16du:dateUtc="2025-01-03T08:20:00Z"/>
                <w:rFonts w:asciiTheme="majorEastAsia" w:eastAsia="標楷體" w:hAnsiTheme="majorEastAsia" w:cstheme="majorEastAsia"/>
                <w:color w:val="000000"/>
                <w:rPrChange w:id="15255" w:author="瑋婷 徐" w:date="2025-01-04T22:54:00Z" w16du:dateUtc="2025-01-04T14:54:00Z">
                  <w:rPr>
                    <w:ins w:id="15256" w:author="瑋婷 徐" w:date="2025-01-03T16:20:00Z" w16du:dateUtc="2025-01-03T08:20:00Z"/>
                    <w:rFonts w:cs="Calibri"/>
                    <w:color w:val="000000"/>
                    <w:sz w:val="22"/>
                  </w:rPr>
                </w:rPrChange>
              </w:rPr>
              <w:pPrChange w:id="15257"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5258" w:author="瑋婷 徐" w:date="2025-01-03T16:20:00Z" w16du:dateUtc="2025-01-03T08:20:00Z">
              <w:r w:rsidRPr="00912F21">
                <w:rPr>
                  <w:rFonts w:asciiTheme="majorEastAsia" w:eastAsia="標楷體" w:hAnsiTheme="majorEastAsia" w:cstheme="majorEastAsia"/>
                  <w:color w:val="000000"/>
                  <w:rPrChange w:id="15259" w:author="瑋婷 徐" w:date="2025-01-04T22:54:00Z" w16du:dateUtc="2025-01-04T14:54:00Z">
                    <w:rPr>
                      <w:rFonts w:cs="Calibri"/>
                      <w:color w:val="000000"/>
                      <w:sz w:val="22"/>
                    </w:rPr>
                  </w:rPrChange>
                </w:rPr>
                <w:t>24</w:t>
              </w:r>
            </w:ins>
          </w:p>
        </w:tc>
        <w:tc>
          <w:tcPr>
            <w:tcW w:w="158" w:type="pct"/>
            <w:noWrap/>
            <w:hideMark/>
          </w:tcPr>
          <w:p w14:paraId="179CE73F"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60" w:author="瑋婷 徐" w:date="2025-01-03T16:20:00Z" w16du:dateUtc="2025-01-03T08:20:00Z"/>
                <w:rFonts w:asciiTheme="majorEastAsia" w:eastAsia="標楷體" w:hAnsiTheme="majorEastAsia" w:cstheme="majorEastAsia"/>
                <w:color w:val="000000"/>
                <w:rPrChange w:id="15261" w:author="瑋婷 徐" w:date="2025-01-04T22:54:00Z" w16du:dateUtc="2025-01-04T14:54:00Z">
                  <w:rPr>
                    <w:ins w:id="15262" w:author="瑋婷 徐" w:date="2025-01-03T16:20:00Z" w16du:dateUtc="2025-01-03T08:20:00Z"/>
                    <w:rFonts w:cs="Calibri"/>
                    <w:color w:val="000000"/>
                    <w:sz w:val="22"/>
                  </w:rPr>
                </w:rPrChange>
              </w:rPr>
              <w:pPrChange w:id="15263"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5264" w:author="瑋婷 徐" w:date="2025-01-03T16:20:00Z" w16du:dateUtc="2025-01-03T08:20:00Z">
              <w:r w:rsidRPr="00912F21">
                <w:rPr>
                  <w:rFonts w:asciiTheme="majorEastAsia" w:eastAsia="標楷體" w:hAnsiTheme="majorEastAsia" w:cstheme="majorEastAsia"/>
                  <w:color w:val="000000"/>
                  <w:rPrChange w:id="15265" w:author="瑋婷 徐" w:date="2025-01-04T22:54:00Z" w16du:dateUtc="2025-01-04T14:54:00Z">
                    <w:rPr>
                      <w:rFonts w:cs="Calibri"/>
                      <w:color w:val="000000"/>
                      <w:sz w:val="22"/>
                    </w:rPr>
                  </w:rPrChange>
                </w:rPr>
                <w:t>18</w:t>
              </w:r>
            </w:ins>
          </w:p>
        </w:tc>
        <w:tc>
          <w:tcPr>
            <w:tcW w:w="158" w:type="pct"/>
            <w:noWrap/>
            <w:hideMark/>
          </w:tcPr>
          <w:p w14:paraId="796022D7" w14:textId="77777777" w:rsidR="00DA433E" w:rsidRPr="00912F21" w:rsidRDefault="00DA433E">
            <w:pPr>
              <w:spacing w:line="360" w:lineRule="auto"/>
              <w:jc w:val="both"/>
              <w:cnfStyle w:val="000000100000" w:firstRow="0" w:lastRow="0" w:firstColumn="0" w:lastColumn="0" w:oddVBand="0" w:evenVBand="0" w:oddHBand="1" w:evenHBand="0" w:firstRowFirstColumn="0" w:firstRowLastColumn="0" w:lastRowFirstColumn="0" w:lastRowLastColumn="0"/>
              <w:rPr>
                <w:ins w:id="15266" w:author="瑋婷 徐" w:date="2025-01-03T16:20:00Z" w16du:dateUtc="2025-01-03T08:20:00Z"/>
                <w:rFonts w:asciiTheme="majorEastAsia" w:eastAsia="標楷體" w:hAnsiTheme="majorEastAsia" w:cstheme="majorEastAsia"/>
                <w:color w:val="000000"/>
                <w:rPrChange w:id="15267" w:author="瑋婷 徐" w:date="2025-01-04T22:54:00Z" w16du:dateUtc="2025-01-04T14:54:00Z">
                  <w:rPr>
                    <w:ins w:id="15268" w:author="瑋婷 徐" w:date="2025-01-03T16:20:00Z" w16du:dateUtc="2025-01-03T08:20:00Z"/>
                    <w:rFonts w:cs="Calibri"/>
                    <w:color w:val="000000"/>
                    <w:sz w:val="22"/>
                  </w:rPr>
                </w:rPrChange>
              </w:rPr>
              <w:pPrChange w:id="15269" w:author="瑋婷 徐" w:date="2025-01-03T16:21:00Z" w16du:dateUtc="2025-01-03T08:21:00Z">
                <w:pPr>
                  <w:jc w:val="right"/>
                  <w:cnfStyle w:val="000000100000" w:firstRow="0" w:lastRow="0" w:firstColumn="0" w:lastColumn="0" w:oddVBand="0" w:evenVBand="0" w:oddHBand="1" w:evenHBand="0" w:firstRowFirstColumn="0" w:firstRowLastColumn="0" w:lastRowFirstColumn="0" w:lastRowLastColumn="0"/>
                </w:pPr>
              </w:pPrChange>
            </w:pPr>
            <w:ins w:id="15270" w:author="瑋婷 徐" w:date="2025-01-03T16:20:00Z" w16du:dateUtc="2025-01-03T08:20:00Z">
              <w:r w:rsidRPr="00912F21">
                <w:rPr>
                  <w:rFonts w:asciiTheme="majorEastAsia" w:eastAsia="標楷體" w:hAnsiTheme="majorEastAsia" w:cstheme="majorEastAsia"/>
                  <w:color w:val="000000"/>
                  <w:rPrChange w:id="15271" w:author="瑋婷 徐" w:date="2025-01-04T22:54:00Z" w16du:dateUtc="2025-01-04T14:54:00Z">
                    <w:rPr>
                      <w:rFonts w:cs="Calibri"/>
                      <w:color w:val="000000"/>
                      <w:sz w:val="22"/>
                    </w:rPr>
                  </w:rPrChange>
                </w:rPr>
                <w:t>32</w:t>
              </w:r>
            </w:ins>
          </w:p>
        </w:tc>
      </w:tr>
    </w:tbl>
    <w:p w14:paraId="3E67D8BF" w14:textId="77777777" w:rsidR="003C19C7" w:rsidRDefault="003C19C7">
      <w:pPr>
        <w:rPr>
          <w:ins w:id="15272" w:author="瑋婷 徐" w:date="2025-01-03T16:49:00Z" w16du:dateUtc="2025-01-03T08:49:00Z"/>
          <w:rFonts w:ascii="Times New Roman" w:eastAsia="標楷體" w:hAnsi="Times New Roman" w:cs="Times New Roman"/>
        </w:rPr>
      </w:pPr>
      <w:ins w:id="15273" w:author="瑋婷 徐" w:date="2025-01-03T16:49:00Z" w16du:dateUtc="2025-01-03T08:49:00Z">
        <w:r>
          <w:rPr>
            <w:rFonts w:ascii="Times New Roman" w:eastAsia="標楷體" w:hAnsi="Times New Roman" w:cs="Times New Roman"/>
          </w:rPr>
          <w:br w:type="page"/>
        </w:r>
      </w:ins>
    </w:p>
    <w:p w14:paraId="330BBA55" w14:textId="0F447094" w:rsidR="00D6558E" w:rsidDel="003C19C7" w:rsidRDefault="003C19C7">
      <w:pPr>
        <w:rPr>
          <w:del w:id="15274" w:author="瑋婷 徐" w:date="2025-01-03T16:19:00Z" w16du:dateUtc="2025-01-03T08:19:00Z"/>
          <w:rFonts w:ascii="Times New Roman" w:eastAsia="標楷體" w:hAnsi="Times New Roman" w:cs="Times New Roman"/>
        </w:rPr>
      </w:pPr>
      <w:ins w:id="15275" w:author="瑋婷 徐" w:date="2025-01-03T17:08:00Z" w16du:dateUtc="2025-01-03T09:08:00Z">
        <w:r>
          <w:rPr>
            <w:rFonts w:ascii="Times New Roman" w:eastAsia="標楷體" w:hAnsi="Times New Roman" w:cs="Times New Roman"/>
          </w:rPr>
          <w:lastRenderedPageBreak/>
          <w:t>表</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p w14:paraId="6F3506DA" w14:textId="77777777" w:rsidR="003C19C7" w:rsidRDefault="003C19C7">
      <w:pPr>
        <w:rPr>
          <w:ins w:id="15276" w:author="瑋婷 徐" w:date="2025-01-03T16:50:00Z" w16du:dateUtc="2025-01-03T08:50:00Z"/>
          <w:rFonts w:ascii="Times New Roman" w:eastAsia="標楷體" w:hAnsi="Times New Roman" w:cs="Times New Roman"/>
        </w:rPr>
      </w:pP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5277" w:author="瑋婷 徐" w:date="2025-01-03T16:53:00Z" w16du:dateUtc="2025-01-03T08:53: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129"/>
        <w:gridCol w:w="2781"/>
        <w:gridCol w:w="498"/>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505"/>
        <w:tblGridChange w:id="15278">
          <w:tblGrid>
            <w:gridCol w:w="2129"/>
            <w:gridCol w:w="2781"/>
            <w:gridCol w:w="498"/>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505"/>
          </w:tblGrid>
        </w:tblGridChange>
      </w:tblGrid>
      <w:tr w:rsidR="003C19C7" w:rsidRPr="00912F21" w14:paraId="2EC0B542" w14:textId="77777777" w:rsidTr="003C19C7">
        <w:trPr>
          <w:cnfStyle w:val="100000000000" w:firstRow="1" w:lastRow="0" w:firstColumn="0" w:lastColumn="0" w:oddVBand="0" w:evenVBand="0" w:oddHBand="0" w:evenHBand="0" w:firstRowFirstColumn="0" w:firstRowLastColumn="0" w:lastRowFirstColumn="0" w:lastRowLastColumn="0"/>
          <w:trHeight w:val="375"/>
          <w:ins w:id="15279" w:author="瑋婷 徐" w:date="2025-01-03T16:52:00Z"/>
          <w:trPrChange w:id="15280" w:author="瑋婷 徐" w:date="2025-01-03T16:53:00Z" w16du:dateUtc="2025-01-03T08:53:00Z">
            <w:trPr>
              <w:trHeight w:val="375"/>
            </w:trPr>
          </w:trPrChange>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Change w:id="15281" w:author="瑋婷 徐" w:date="2025-01-03T16:53:00Z" w16du:dateUtc="2025-01-03T08:53:00Z">
              <w:tcPr>
                <w:tcW w:w="692" w:type="pct"/>
                <w:vMerge w:val="restart"/>
              </w:tcPr>
            </w:tcPrChange>
          </w:tcPr>
          <w:p w14:paraId="6C7C991D" w14:textId="0CDCCFC0" w:rsidR="003C19C7" w:rsidRPr="00A65783" w:rsidRDefault="003C19C7">
            <w:pPr>
              <w:spacing w:line="360" w:lineRule="auto"/>
              <w:jc w:val="center"/>
              <w:cnfStyle w:val="101000000000" w:firstRow="1" w:lastRow="0" w:firstColumn="1" w:lastColumn="0" w:oddVBand="0" w:evenVBand="0" w:oddHBand="0" w:evenHBand="0" w:firstRowFirstColumn="0" w:firstRowLastColumn="0" w:lastRowFirstColumn="0" w:lastRowLastColumn="0"/>
              <w:rPr>
                <w:ins w:id="15282" w:author="瑋婷 徐" w:date="2025-01-03T16:52:00Z" w16du:dateUtc="2025-01-03T08:52:00Z"/>
                <w:rFonts w:ascii="Times New Roman" w:eastAsiaTheme="minorEastAsia" w:hAnsi="Times New Roman" w:cs="Times New Roman"/>
                <w:b w:val="0"/>
                <w:bCs w:val="0"/>
                <w:color w:val="000000"/>
                <w:rPrChange w:id="15283" w:author="瑋婷 徐" w:date="2025-01-04T22:54:00Z" w16du:dateUtc="2025-01-04T14:54:00Z">
                  <w:rPr>
                    <w:ins w:id="15284" w:author="瑋婷 徐" w:date="2025-01-03T16:52:00Z" w16du:dateUtc="2025-01-03T08:52:00Z"/>
                    <w:rFonts w:ascii="Times New Roman" w:eastAsiaTheme="minorEastAsia" w:hAnsi="Times New Roman" w:cs="Times New Roman"/>
                    <w:color w:val="000000"/>
                  </w:rPr>
                </w:rPrChange>
              </w:rPr>
              <w:pPrChange w:id="15285" w:author="瑋婷 徐" w:date="2025-01-03T16:53:00Z" w16du:dateUtc="2025-01-03T08:53:00Z">
                <w:pPr>
                  <w:spacing w:line="360" w:lineRule="auto"/>
                  <w:cnfStyle w:val="101000000000" w:firstRow="1" w:lastRow="0" w:firstColumn="1" w:lastColumn="0" w:oddVBand="0" w:evenVBand="0" w:oddHBand="0" w:evenHBand="0" w:firstRowFirstColumn="0" w:firstRowLastColumn="0" w:lastRowFirstColumn="0" w:lastRowLastColumn="0"/>
                </w:pPr>
              </w:pPrChange>
            </w:pPr>
            <w:ins w:id="15286" w:author="瑋婷 徐" w:date="2025-01-03T16:53:00Z" w16du:dateUtc="2025-01-03T08:53:00Z">
              <w:r w:rsidRPr="00912F21">
                <w:rPr>
                  <w:rFonts w:asciiTheme="majorEastAsia" w:eastAsia="標楷體" w:hAnsiTheme="majorEastAsia" w:cstheme="majorEastAsia" w:hint="eastAsia"/>
                  <w:b w:val="0"/>
                  <w:bCs w:val="0"/>
                  <w:color w:val="000000"/>
                </w:rPr>
                <w:t>鳥種名</w:t>
              </w:r>
            </w:ins>
          </w:p>
        </w:tc>
        <w:tc>
          <w:tcPr>
            <w:tcW w:w="0" w:type="pct"/>
            <w:vMerge w:val="restart"/>
            <w:vAlign w:val="center"/>
            <w:tcPrChange w:id="15287" w:author="瑋婷 徐" w:date="2025-01-03T16:53:00Z" w16du:dateUtc="2025-01-03T08:53:00Z">
              <w:tcPr>
                <w:tcW w:w="904" w:type="pct"/>
                <w:vMerge w:val="restart"/>
              </w:tcPr>
            </w:tcPrChange>
          </w:tcPr>
          <w:p w14:paraId="030AE9C5" w14:textId="2EDE0F4C" w:rsidR="003C19C7" w:rsidRPr="00A65783"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15288" w:author="瑋婷 徐" w:date="2025-01-03T16:52:00Z" w16du:dateUtc="2025-01-03T08:52:00Z"/>
                <w:rFonts w:ascii="Times New Roman" w:eastAsiaTheme="minorEastAsia" w:hAnsi="Times New Roman" w:cs="Times New Roman"/>
                <w:b w:val="0"/>
                <w:bCs w:val="0"/>
                <w:i/>
                <w:iCs/>
                <w:color w:val="000000"/>
                <w:rPrChange w:id="15289" w:author="瑋婷 徐" w:date="2025-01-04T22:54:00Z" w16du:dateUtc="2025-01-04T14:54:00Z">
                  <w:rPr>
                    <w:ins w:id="15290" w:author="瑋婷 徐" w:date="2025-01-03T16:52:00Z" w16du:dateUtc="2025-01-03T08:52:00Z"/>
                    <w:rFonts w:ascii="Times New Roman" w:eastAsiaTheme="minorEastAsia" w:hAnsi="Times New Roman" w:cs="Times New Roman"/>
                    <w:i/>
                    <w:iCs/>
                    <w:color w:val="000000"/>
                  </w:rPr>
                </w:rPrChange>
              </w:rPr>
              <w:pPrChange w:id="15291" w:author="瑋婷 徐" w:date="2025-01-03T16:53:00Z" w16du:dateUtc="2025-01-03T08:53:00Z">
                <w:pPr>
                  <w:spacing w:line="360" w:lineRule="auto"/>
                  <w:cnfStyle w:val="100000000000" w:firstRow="1" w:lastRow="0" w:firstColumn="0" w:lastColumn="0" w:oddVBand="0" w:evenVBand="0" w:oddHBand="0" w:evenHBand="0" w:firstRowFirstColumn="0" w:firstRowLastColumn="0" w:lastRowFirstColumn="0" w:lastRowLastColumn="0"/>
                </w:pPr>
              </w:pPrChange>
            </w:pPr>
            <w:ins w:id="15292" w:author="瑋婷 徐" w:date="2025-01-03T16:53:00Z" w16du:dateUtc="2025-01-03T08:53:00Z">
              <w:r w:rsidRPr="00912F21">
                <w:rPr>
                  <w:rFonts w:asciiTheme="majorEastAsia" w:eastAsia="標楷體" w:hAnsiTheme="majorEastAsia" w:cstheme="majorEastAsia" w:hint="eastAsia"/>
                  <w:b w:val="0"/>
                  <w:bCs w:val="0"/>
                  <w:color w:val="000000"/>
                </w:rPr>
                <w:t>學名</w:t>
              </w:r>
            </w:ins>
          </w:p>
        </w:tc>
        <w:tc>
          <w:tcPr>
            <w:tcW w:w="0" w:type="pct"/>
            <w:gridSpan w:val="21"/>
            <w:noWrap/>
            <w:vAlign w:val="center"/>
            <w:tcPrChange w:id="15293" w:author="瑋婷 徐" w:date="2025-01-03T16:53:00Z" w16du:dateUtc="2025-01-03T08:53:00Z">
              <w:tcPr>
                <w:tcW w:w="3405" w:type="pct"/>
                <w:gridSpan w:val="21"/>
                <w:noWrap/>
              </w:tcPr>
            </w:tcPrChange>
          </w:tcPr>
          <w:p w14:paraId="60762044" w14:textId="6933BCDD" w:rsidR="003C19C7" w:rsidRPr="00A65783"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15294" w:author="瑋婷 徐" w:date="2025-01-03T16:52:00Z" w16du:dateUtc="2025-01-03T08:52:00Z"/>
                <w:rFonts w:ascii="Times New Roman" w:eastAsiaTheme="minorEastAsia" w:hAnsi="Times New Roman" w:cs="Times New Roman"/>
                <w:b w:val="0"/>
                <w:bCs w:val="0"/>
                <w:color w:val="000000"/>
                <w:rPrChange w:id="15295" w:author="瑋婷 徐" w:date="2025-01-04T22:54:00Z" w16du:dateUtc="2025-01-04T14:54:00Z">
                  <w:rPr>
                    <w:ins w:id="15296" w:author="瑋婷 徐" w:date="2025-01-03T16:52:00Z" w16du:dateUtc="2025-01-03T08:52:00Z"/>
                    <w:rFonts w:ascii="Times New Roman" w:eastAsiaTheme="minorEastAsia" w:hAnsi="Times New Roman" w:cs="Times New Roman"/>
                    <w:color w:val="000000"/>
                  </w:rPr>
                </w:rPrChange>
              </w:rPr>
              <w:pPrChange w:id="15297" w:author="瑋婷 徐" w:date="2025-01-03T16:53:00Z" w16du:dateUtc="2025-01-03T08:53:00Z">
                <w:pPr>
                  <w:spacing w:line="360" w:lineRule="auto"/>
                  <w:cnfStyle w:val="100000000000" w:firstRow="1" w:lastRow="0" w:firstColumn="0" w:lastColumn="0" w:oddVBand="0" w:evenVBand="0" w:oddHBand="0" w:evenHBand="0" w:firstRowFirstColumn="0" w:firstRowLastColumn="0" w:lastRowFirstColumn="0" w:lastRowLastColumn="0"/>
                </w:pPr>
              </w:pPrChange>
            </w:pPr>
            <w:ins w:id="15298" w:author="瑋婷 徐" w:date="2025-01-03T16:53:00Z" w16du:dateUtc="2025-01-03T08:53:00Z">
              <w:r w:rsidRPr="00A65783">
                <w:rPr>
                  <w:rFonts w:ascii="Times New Roman" w:eastAsia="標楷體" w:hAnsi="Times New Roman" w:cs="Times New Roman" w:hint="eastAsia"/>
                  <w:b w:val="0"/>
                  <w:bCs w:val="0"/>
                  <w:color w:val="000000"/>
                  <w:rPrChange w:id="15299" w:author="瑋婷 徐" w:date="2025-01-04T22:54:00Z" w16du:dateUtc="2025-01-04T14:54:00Z">
                    <w:rPr>
                      <w:rFonts w:ascii="Times New Roman" w:eastAsia="標楷體" w:hAnsi="Times New Roman" w:cs="Times New Roman" w:hint="eastAsia"/>
                      <w:color w:val="000000"/>
                    </w:rPr>
                  </w:rPrChange>
                </w:rPr>
                <w:t>樣區序號</w:t>
              </w:r>
            </w:ins>
          </w:p>
        </w:tc>
      </w:tr>
      <w:tr w:rsidR="00832762" w:rsidRPr="00912F21" w14:paraId="603A84B4" w14:textId="77777777" w:rsidTr="003C19C7">
        <w:trPr>
          <w:cnfStyle w:val="000000100000" w:firstRow="0" w:lastRow="0" w:firstColumn="0" w:lastColumn="0" w:oddVBand="0" w:evenVBand="0" w:oddHBand="1" w:evenHBand="0" w:firstRowFirstColumn="0" w:firstRowLastColumn="0" w:lastRowFirstColumn="0" w:lastRowLastColumn="0"/>
          <w:trHeight w:val="375"/>
          <w:ins w:id="15300" w:author="瑋婷 徐" w:date="2025-01-03T16:50:00Z"/>
        </w:trPr>
        <w:tc>
          <w:tcPr>
            <w:cnfStyle w:val="001000000000" w:firstRow="0" w:lastRow="0" w:firstColumn="1" w:lastColumn="0" w:oddVBand="0" w:evenVBand="0" w:oddHBand="0" w:evenHBand="0" w:firstRowFirstColumn="0" w:firstRowLastColumn="0" w:lastRowFirstColumn="0" w:lastRowLastColumn="0"/>
            <w:tcW w:w="0" w:type="pct"/>
            <w:vMerge/>
            <w:vAlign w:val="center"/>
            <w:hideMark/>
          </w:tcPr>
          <w:p w14:paraId="4EAAB5E6" w14:textId="462D3F6C" w:rsidR="003C19C7" w:rsidRPr="00A65783" w:rsidRDefault="003C19C7">
            <w:pPr>
              <w:spacing w:line="360" w:lineRule="auto"/>
              <w:jc w:val="center"/>
              <w:rPr>
                <w:ins w:id="15301" w:author="瑋婷 徐" w:date="2025-01-03T16:50:00Z" w16du:dateUtc="2025-01-03T08:50:00Z"/>
                <w:rFonts w:ascii="Times New Roman" w:eastAsiaTheme="minorEastAsia" w:hAnsi="Times New Roman" w:cs="Times New Roman"/>
                <w:b w:val="0"/>
                <w:bCs w:val="0"/>
                <w:color w:val="000000"/>
                <w:rPrChange w:id="15302" w:author="瑋婷 徐" w:date="2025-01-04T22:54:00Z" w16du:dateUtc="2025-01-04T14:54:00Z">
                  <w:rPr>
                    <w:ins w:id="15303" w:author="瑋婷 徐" w:date="2025-01-03T16:50:00Z" w16du:dateUtc="2025-01-03T08:50:00Z"/>
                    <w:rFonts w:ascii="Calibri" w:hAnsi="Calibri" w:cs="Calibri"/>
                    <w:color w:val="000000"/>
                    <w:sz w:val="22"/>
                    <w:szCs w:val="22"/>
                  </w:rPr>
                </w:rPrChange>
              </w:rPr>
              <w:pPrChange w:id="15304" w:author="瑋婷 徐" w:date="2025-01-03T16:53:00Z" w16du:dateUtc="2025-01-03T08:53:00Z">
                <w:pPr/>
              </w:pPrChange>
            </w:pPr>
          </w:p>
        </w:tc>
        <w:tc>
          <w:tcPr>
            <w:tcW w:w="0" w:type="pct"/>
            <w:vMerge/>
            <w:vAlign w:val="center"/>
            <w:hideMark/>
          </w:tcPr>
          <w:p w14:paraId="06112820" w14:textId="3BD7268D" w:rsidR="003C19C7" w:rsidRPr="00A6578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5305" w:author="瑋婷 徐" w:date="2025-01-03T16:50:00Z" w16du:dateUtc="2025-01-03T08:50:00Z"/>
                <w:rFonts w:ascii="Times New Roman" w:eastAsiaTheme="minorEastAsia" w:hAnsi="Times New Roman" w:cs="Times New Roman"/>
                <w:i/>
                <w:iCs/>
                <w:color w:val="000000"/>
                <w:rPrChange w:id="15306" w:author="瑋婷 徐" w:date="2025-01-04T22:54:00Z" w16du:dateUtc="2025-01-04T14:54:00Z">
                  <w:rPr>
                    <w:ins w:id="15307" w:author="瑋婷 徐" w:date="2025-01-03T16:50:00Z" w16du:dateUtc="2025-01-03T08:50:00Z"/>
                    <w:rFonts w:ascii="Calibri" w:hAnsi="Calibri" w:cs="Calibri"/>
                    <w:i/>
                    <w:iCs/>
                    <w:color w:val="000000"/>
                    <w:sz w:val="22"/>
                    <w:szCs w:val="22"/>
                  </w:rPr>
                </w:rPrChange>
              </w:rPr>
              <w:pPrChange w:id="15308"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p>
        </w:tc>
        <w:tc>
          <w:tcPr>
            <w:tcW w:w="0" w:type="pct"/>
            <w:noWrap/>
            <w:vAlign w:val="center"/>
            <w:hideMark/>
          </w:tcPr>
          <w:p w14:paraId="5B3D18DB" w14:textId="77777777" w:rsidR="003C19C7" w:rsidRPr="00A6578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5309" w:author="瑋婷 徐" w:date="2025-01-03T16:50:00Z" w16du:dateUtc="2025-01-03T08:50:00Z"/>
                <w:rFonts w:ascii="Times New Roman" w:eastAsiaTheme="minorEastAsia" w:hAnsi="Times New Roman" w:cs="Times New Roman"/>
                <w:color w:val="000000"/>
                <w:rPrChange w:id="15310" w:author="瑋婷 徐" w:date="2025-01-04T22:54:00Z" w16du:dateUtc="2025-01-04T14:54:00Z">
                  <w:rPr>
                    <w:ins w:id="15311" w:author="瑋婷 徐" w:date="2025-01-03T16:50:00Z" w16du:dateUtc="2025-01-03T08:50:00Z"/>
                    <w:rFonts w:ascii="Calibri" w:hAnsi="Calibri" w:cs="Calibri"/>
                    <w:color w:val="000000"/>
                    <w:sz w:val="28"/>
                    <w:szCs w:val="28"/>
                  </w:rPr>
                </w:rPrChange>
              </w:rPr>
              <w:pPrChange w:id="15312"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5313" w:author="瑋婷 徐" w:date="2025-01-03T16:50:00Z" w16du:dateUtc="2025-01-03T08:50:00Z">
              <w:r w:rsidRPr="00A65783">
                <w:rPr>
                  <w:rFonts w:ascii="Times New Roman" w:eastAsiaTheme="minorEastAsia" w:hAnsi="Times New Roman" w:cs="Times New Roman"/>
                  <w:color w:val="000000"/>
                  <w:rPrChange w:id="15314" w:author="瑋婷 徐" w:date="2025-01-04T22:54:00Z" w16du:dateUtc="2025-01-04T14:54:00Z">
                    <w:rPr>
                      <w:rFonts w:ascii="Calibri" w:hAnsi="Calibri" w:cs="Calibri"/>
                      <w:color w:val="000000"/>
                      <w:sz w:val="28"/>
                      <w:szCs w:val="28"/>
                    </w:rPr>
                  </w:rPrChange>
                </w:rPr>
                <w:t>21</w:t>
              </w:r>
            </w:ins>
          </w:p>
        </w:tc>
        <w:tc>
          <w:tcPr>
            <w:tcW w:w="0" w:type="pct"/>
            <w:noWrap/>
            <w:vAlign w:val="center"/>
            <w:hideMark/>
          </w:tcPr>
          <w:p w14:paraId="51EF8377" w14:textId="77777777" w:rsidR="003C19C7" w:rsidRPr="00A6578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5315" w:author="瑋婷 徐" w:date="2025-01-03T16:50:00Z" w16du:dateUtc="2025-01-03T08:50:00Z"/>
                <w:rFonts w:ascii="Times New Roman" w:eastAsiaTheme="minorEastAsia" w:hAnsi="Times New Roman" w:cs="Times New Roman"/>
                <w:color w:val="000000"/>
                <w:rPrChange w:id="15316" w:author="瑋婷 徐" w:date="2025-01-04T22:54:00Z" w16du:dateUtc="2025-01-04T14:54:00Z">
                  <w:rPr>
                    <w:ins w:id="15317" w:author="瑋婷 徐" w:date="2025-01-03T16:50:00Z" w16du:dateUtc="2025-01-03T08:50:00Z"/>
                    <w:rFonts w:ascii="Calibri" w:hAnsi="Calibri" w:cs="Calibri"/>
                    <w:color w:val="000000"/>
                    <w:sz w:val="28"/>
                    <w:szCs w:val="28"/>
                  </w:rPr>
                </w:rPrChange>
              </w:rPr>
              <w:pPrChange w:id="15318"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5319" w:author="瑋婷 徐" w:date="2025-01-03T16:50:00Z" w16du:dateUtc="2025-01-03T08:50:00Z">
              <w:r w:rsidRPr="00A65783">
                <w:rPr>
                  <w:rFonts w:ascii="Times New Roman" w:eastAsiaTheme="minorEastAsia" w:hAnsi="Times New Roman" w:cs="Times New Roman"/>
                  <w:color w:val="000000"/>
                  <w:rPrChange w:id="15320" w:author="瑋婷 徐" w:date="2025-01-04T22:54:00Z" w16du:dateUtc="2025-01-04T14:54:00Z">
                    <w:rPr>
                      <w:rFonts w:ascii="Calibri" w:hAnsi="Calibri" w:cs="Calibri"/>
                      <w:color w:val="000000"/>
                      <w:sz w:val="28"/>
                      <w:szCs w:val="28"/>
                    </w:rPr>
                  </w:rPrChange>
                </w:rPr>
                <w:t>22</w:t>
              </w:r>
            </w:ins>
          </w:p>
        </w:tc>
        <w:tc>
          <w:tcPr>
            <w:tcW w:w="0" w:type="pct"/>
            <w:noWrap/>
            <w:vAlign w:val="center"/>
            <w:hideMark/>
          </w:tcPr>
          <w:p w14:paraId="6C935A5F" w14:textId="77777777" w:rsidR="003C19C7" w:rsidRPr="00A6578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5321" w:author="瑋婷 徐" w:date="2025-01-03T16:50:00Z" w16du:dateUtc="2025-01-03T08:50:00Z"/>
                <w:rFonts w:ascii="Times New Roman" w:eastAsiaTheme="minorEastAsia" w:hAnsi="Times New Roman" w:cs="Times New Roman"/>
                <w:color w:val="000000"/>
                <w:rPrChange w:id="15322" w:author="瑋婷 徐" w:date="2025-01-04T22:54:00Z" w16du:dateUtc="2025-01-04T14:54:00Z">
                  <w:rPr>
                    <w:ins w:id="15323" w:author="瑋婷 徐" w:date="2025-01-03T16:50:00Z" w16du:dateUtc="2025-01-03T08:50:00Z"/>
                    <w:rFonts w:ascii="Calibri" w:hAnsi="Calibri" w:cs="Calibri"/>
                    <w:color w:val="000000"/>
                    <w:sz w:val="28"/>
                    <w:szCs w:val="28"/>
                  </w:rPr>
                </w:rPrChange>
              </w:rPr>
              <w:pPrChange w:id="15324"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5325" w:author="瑋婷 徐" w:date="2025-01-03T16:50:00Z" w16du:dateUtc="2025-01-03T08:50:00Z">
              <w:r w:rsidRPr="00A65783">
                <w:rPr>
                  <w:rFonts w:ascii="Times New Roman" w:eastAsiaTheme="minorEastAsia" w:hAnsi="Times New Roman" w:cs="Times New Roman"/>
                  <w:color w:val="000000"/>
                  <w:rPrChange w:id="15326" w:author="瑋婷 徐" w:date="2025-01-04T22:54:00Z" w16du:dateUtc="2025-01-04T14:54:00Z">
                    <w:rPr>
                      <w:rFonts w:ascii="Calibri" w:hAnsi="Calibri" w:cs="Calibri"/>
                      <w:color w:val="000000"/>
                      <w:sz w:val="28"/>
                      <w:szCs w:val="28"/>
                    </w:rPr>
                  </w:rPrChange>
                </w:rPr>
                <w:t>23</w:t>
              </w:r>
            </w:ins>
          </w:p>
        </w:tc>
        <w:tc>
          <w:tcPr>
            <w:tcW w:w="0" w:type="pct"/>
            <w:noWrap/>
            <w:vAlign w:val="center"/>
            <w:hideMark/>
          </w:tcPr>
          <w:p w14:paraId="6BFEEF29" w14:textId="77777777" w:rsidR="003C19C7" w:rsidRPr="00A6578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5327" w:author="瑋婷 徐" w:date="2025-01-03T16:50:00Z" w16du:dateUtc="2025-01-03T08:50:00Z"/>
                <w:rFonts w:ascii="Times New Roman" w:eastAsiaTheme="minorEastAsia" w:hAnsi="Times New Roman" w:cs="Times New Roman"/>
                <w:color w:val="000000"/>
                <w:rPrChange w:id="15328" w:author="瑋婷 徐" w:date="2025-01-04T22:54:00Z" w16du:dateUtc="2025-01-04T14:54:00Z">
                  <w:rPr>
                    <w:ins w:id="15329" w:author="瑋婷 徐" w:date="2025-01-03T16:50:00Z" w16du:dateUtc="2025-01-03T08:50:00Z"/>
                    <w:rFonts w:ascii="Calibri" w:hAnsi="Calibri" w:cs="Calibri"/>
                    <w:color w:val="000000"/>
                    <w:sz w:val="28"/>
                    <w:szCs w:val="28"/>
                  </w:rPr>
                </w:rPrChange>
              </w:rPr>
              <w:pPrChange w:id="15330"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5331" w:author="瑋婷 徐" w:date="2025-01-03T16:50:00Z" w16du:dateUtc="2025-01-03T08:50:00Z">
              <w:r w:rsidRPr="00A65783">
                <w:rPr>
                  <w:rFonts w:ascii="Times New Roman" w:eastAsiaTheme="minorEastAsia" w:hAnsi="Times New Roman" w:cs="Times New Roman"/>
                  <w:color w:val="000000"/>
                  <w:rPrChange w:id="15332" w:author="瑋婷 徐" w:date="2025-01-04T22:54:00Z" w16du:dateUtc="2025-01-04T14:54:00Z">
                    <w:rPr>
                      <w:rFonts w:ascii="Calibri" w:hAnsi="Calibri" w:cs="Calibri"/>
                      <w:color w:val="000000"/>
                      <w:sz w:val="28"/>
                      <w:szCs w:val="28"/>
                    </w:rPr>
                  </w:rPrChange>
                </w:rPr>
                <w:t>24</w:t>
              </w:r>
            </w:ins>
          </w:p>
        </w:tc>
        <w:tc>
          <w:tcPr>
            <w:tcW w:w="0" w:type="pct"/>
            <w:noWrap/>
            <w:vAlign w:val="center"/>
            <w:hideMark/>
          </w:tcPr>
          <w:p w14:paraId="2E29F374" w14:textId="77777777" w:rsidR="003C19C7" w:rsidRPr="00A6578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5333" w:author="瑋婷 徐" w:date="2025-01-03T16:50:00Z" w16du:dateUtc="2025-01-03T08:50:00Z"/>
                <w:rFonts w:ascii="Times New Roman" w:eastAsiaTheme="minorEastAsia" w:hAnsi="Times New Roman" w:cs="Times New Roman"/>
                <w:color w:val="000000"/>
                <w:rPrChange w:id="15334" w:author="瑋婷 徐" w:date="2025-01-04T22:54:00Z" w16du:dateUtc="2025-01-04T14:54:00Z">
                  <w:rPr>
                    <w:ins w:id="15335" w:author="瑋婷 徐" w:date="2025-01-03T16:50:00Z" w16du:dateUtc="2025-01-03T08:50:00Z"/>
                    <w:rFonts w:ascii="Calibri" w:hAnsi="Calibri" w:cs="Calibri"/>
                    <w:color w:val="000000"/>
                    <w:sz w:val="28"/>
                    <w:szCs w:val="28"/>
                  </w:rPr>
                </w:rPrChange>
              </w:rPr>
              <w:pPrChange w:id="15336"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5337" w:author="瑋婷 徐" w:date="2025-01-03T16:50:00Z" w16du:dateUtc="2025-01-03T08:50:00Z">
              <w:r w:rsidRPr="00A65783">
                <w:rPr>
                  <w:rFonts w:ascii="Times New Roman" w:eastAsiaTheme="minorEastAsia" w:hAnsi="Times New Roman" w:cs="Times New Roman"/>
                  <w:color w:val="000000"/>
                  <w:rPrChange w:id="15338" w:author="瑋婷 徐" w:date="2025-01-04T22:54:00Z" w16du:dateUtc="2025-01-04T14:54:00Z">
                    <w:rPr>
                      <w:rFonts w:ascii="Calibri" w:hAnsi="Calibri" w:cs="Calibri"/>
                      <w:color w:val="000000"/>
                      <w:sz w:val="28"/>
                      <w:szCs w:val="28"/>
                    </w:rPr>
                  </w:rPrChange>
                </w:rPr>
                <w:t>25</w:t>
              </w:r>
            </w:ins>
          </w:p>
        </w:tc>
        <w:tc>
          <w:tcPr>
            <w:tcW w:w="0" w:type="pct"/>
            <w:noWrap/>
            <w:vAlign w:val="center"/>
            <w:hideMark/>
          </w:tcPr>
          <w:p w14:paraId="1A6D70DA" w14:textId="77777777" w:rsidR="003C19C7" w:rsidRPr="00A6578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5339" w:author="瑋婷 徐" w:date="2025-01-03T16:50:00Z" w16du:dateUtc="2025-01-03T08:50:00Z"/>
                <w:rFonts w:ascii="Times New Roman" w:eastAsiaTheme="minorEastAsia" w:hAnsi="Times New Roman" w:cs="Times New Roman"/>
                <w:color w:val="000000"/>
                <w:rPrChange w:id="15340" w:author="瑋婷 徐" w:date="2025-01-04T22:54:00Z" w16du:dateUtc="2025-01-04T14:54:00Z">
                  <w:rPr>
                    <w:ins w:id="15341" w:author="瑋婷 徐" w:date="2025-01-03T16:50:00Z" w16du:dateUtc="2025-01-03T08:50:00Z"/>
                    <w:rFonts w:ascii="Calibri" w:hAnsi="Calibri" w:cs="Calibri"/>
                    <w:color w:val="000000"/>
                    <w:sz w:val="28"/>
                    <w:szCs w:val="28"/>
                  </w:rPr>
                </w:rPrChange>
              </w:rPr>
              <w:pPrChange w:id="15342"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5343" w:author="瑋婷 徐" w:date="2025-01-03T16:50:00Z" w16du:dateUtc="2025-01-03T08:50:00Z">
              <w:r w:rsidRPr="00A65783">
                <w:rPr>
                  <w:rFonts w:ascii="Times New Roman" w:eastAsiaTheme="minorEastAsia" w:hAnsi="Times New Roman" w:cs="Times New Roman"/>
                  <w:color w:val="000000"/>
                  <w:rPrChange w:id="15344" w:author="瑋婷 徐" w:date="2025-01-04T22:54:00Z" w16du:dateUtc="2025-01-04T14:54:00Z">
                    <w:rPr>
                      <w:rFonts w:ascii="Calibri" w:hAnsi="Calibri" w:cs="Calibri"/>
                      <w:color w:val="000000"/>
                      <w:sz w:val="28"/>
                      <w:szCs w:val="28"/>
                    </w:rPr>
                  </w:rPrChange>
                </w:rPr>
                <w:t>26</w:t>
              </w:r>
            </w:ins>
          </w:p>
        </w:tc>
        <w:tc>
          <w:tcPr>
            <w:tcW w:w="0" w:type="pct"/>
            <w:noWrap/>
            <w:vAlign w:val="center"/>
            <w:hideMark/>
          </w:tcPr>
          <w:p w14:paraId="738F0826" w14:textId="77777777" w:rsidR="003C19C7" w:rsidRPr="00A6578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5345" w:author="瑋婷 徐" w:date="2025-01-03T16:50:00Z" w16du:dateUtc="2025-01-03T08:50:00Z"/>
                <w:rFonts w:ascii="Times New Roman" w:eastAsiaTheme="minorEastAsia" w:hAnsi="Times New Roman" w:cs="Times New Roman"/>
                <w:color w:val="000000"/>
                <w:rPrChange w:id="15346" w:author="瑋婷 徐" w:date="2025-01-04T22:54:00Z" w16du:dateUtc="2025-01-04T14:54:00Z">
                  <w:rPr>
                    <w:ins w:id="15347" w:author="瑋婷 徐" w:date="2025-01-03T16:50:00Z" w16du:dateUtc="2025-01-03T08:50:00Z"/>
                    <w:rFonts w:ascii="Calibri" w:hAnsi="Calibri" w:cs="Calibri"/>
                    <w:color w:val="000000"/>
                    <w:sz w:val="28"/>
                    <w:szCs w:val="28"/>
                  </w:rPr>
                </w:rPrChange>
              </w:rPr>
              <w:pPrChange w:id="15348"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5349" w:author="瑋婷 徐" w:date="2025-01-03T16:50:00Z" w16du:dateUtc="2025-01-03T08:50:00Z">
              <w:r w:rsidRPr="00A65783">
                <w:rPr>
                  <w:rFonts w:ascii="Times New Roman" w:eastAsiaTheme="minorEastAsia" w:hAnsi="Times New Roman" w:cs="Times New Roman"/>
                  <w:color w:val="000000"/>
                  <w:rPrChange w:id="15350" w:author="瑋婷 徐" w:date="2025-01-04T22:54:00Z" w16du:dateUtc="2025-01-04T14:54:00Z">
                    <w:rPr>
                      <w:rFonts w:ascii="Calibri" w:hAnsi="Calibri" w:cs="Calibri"/>
                      <w:color w:val="000000"/>
                      <w:sz w:val="28"/>
                      <w:szCs w:val="28"/>
                    </w:rPr>
                  </w:rPrChange>
                </w:rPr>
                <w:t>27</w:t>
              </w:r>
            </w:ins>
          </w:p>
        </w:tc>
        <w:tc>
          <w:tcPr>
            <w:tcW w:w="0" w:type="pct"/>
            <w:noWrap/>
            <w:vAlign w:val="center"/>
            <w:hideMark/>
          </w:tcPr>
          <w:p w14:paraId="51389968" w14:textId="77777777" w:rsidR="003C19C7" w:rsidRPr="00A6578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5351" w:author="瑋婷 徐" w:date="2025-01-03T16:50:00Z" w16du:dateUtc="2025-01-03T08:50:00Z"/>
                <w:rFonts w:ascii="Times New Roman" w:eastAsiaTheme="minorEastAsia" w:hAnsi="Times New Roman" w:cs="Times New Roman"/>
                <w:color w:val="000000"/>
                <w:rPrChange w:id="15352" w:author="瑋婷 徐" w:date="2025-01-04T22:54:00Z" w16du:dateUtc="2025-01-04T14:54:00Z">
                  <w:rPr>
                    <w:ins w:id="15353" w:author="瑋婷 徐" w:date="2025-01-03T16:50:00Z" w16du:dateUtc="2025-01-03T08:50:00Z"/>
                    <w:rFonts w:ascii="Calibri" w:hAnsi="Calibri" w:cs="Calibri"/>
                    <w:color w:val="000000"/>
                    <w:sz w:val="28"/>
                    <w:szCs w:val="28"/>
                  </w:rPr>
                </w:rPrChange>
              </w:rPr>
              <w:pPrChange w:id="15354"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5355" w:author="瑋婷 徐" w:date="2025-01-03T16:50:00Z" w16du:dateUtc="2025-01-03T08:50:00Z">
              <w:r w:rsidRPr="00A65783">
                <w:rPr>
                  <w:rFonts w:ascii="Times New Roman" w:eastAsiaTheme="minorEastAsia" w:hAnsi="Times New Roman" w:cs="Times New Roman"/>
                  <w:color w:val="000000"/>
                  <w:rPrChange w:id="15356" w:author="瑋婷 徐" w:date="2025-01-04T22:54:00Z" w16du:dateUtc="2025-01-04T14:54:00Z">
                    <w:rPr>
                      <w:rFonts w:ascii="Calibri" w:hAnsi="Calibri" w:cs="Calibri"/>
                      <w:color w:val="000000"/>
                      <w:sz w:val="28"/>
                      <w:szCs w:val="28"/>
                    </w:rPr>
                  </w:rPrChange>
                </w:rPr>
                <w:t>28</w:t>
              </w:r>
            </w:ins>
          </w:p>
        </w:tc>
        <w:tc>
          <w:tcPr>
            <w:tcW w:w="0" w:type="pct"/>
            <w:noWrap/>
            <w:vAlign w:val="center"/>
            <w:hideMark/>
          </w:tcPr>
          <w:p w14:paraId="03621183" w14:textId="77777777" w:rsidR="003C19C7" w:rsidRPr="00A6578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5357" w:author="瑋婷 徐" w:date="2025-01-03T16:50:00Z" w16du:dateUtc="2025-01-03T08:50:00Z"/>
                <w:rFonts w:ascii="Times New Roman" w:eastAsiaTheme="minorEastAsia" w:hAnsi="Times New Roman" w:cs="Times New Roman"/>
                <w:color w:val="000000"/>
                <w:rPrChange w:id="15358" w:author="瑋婷 徐" w:date="2025-01-04T22:54:00Z" w16du:dateUtc="2025-01-04T14:54:00Z">
                  <w:rPr>
                    <w:ins w:id="15359" w:author="瑋婷 徐" w:date="2025-01-03T16:50:00Z" w16du:dateUtc="2025-01-03T08:50:00Z"/>
                    <w:rFonts w:ascii="Calibri" w:hAnsi="Calibri" w:cs="Calibri"/>
                    <w:color w:val="000000"/>
                    <w:sz w:val="28"/>
                    <w:szCs w:val="28"/>
                  </w:rPr>
                </w:rPrChange>
              </w:rPr>
              <w:pPrChange w:id="15360"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5361" w:author="瑋婷 徐" w:date="2025-01-03T16:50:00Z" w16du:dateUtc="2025-01-03T08:50:00Z">
              <w:r w:rsidRPr="00A65783">
                <w:rPr>
                  <w:rFonts w:ascii="Times New Roman" w:eastAsiaTheme="minorEastAsia" w:hAnsi="Times New Roman" w:cs="Times New Roman"/>
                  <w:color w:val="000000"/>
                  <w:rPrChange w:id="15362" w:author="瑋婷 徐" w:date="2025-01-04T22:54:00Z" w16du:dateUtc="2025-01-04T14:54:00Z">
                    <w:rPr>
                      <w:rFonts w:ascii="Calibri" w:hAnsi="Calibri" w:cs="Calibri"/>
                      <w:color w:val="000000"/>
                      <w:sz w:val="28"/>
                      <w:szCs w:val="28"/>
                    </w:rPr>
                  </w:rPrChange>
                </w:rPr>
                <w:t>29</w:t>
              </w:r>
            </w:ins>
          </w:p>
        </w:tc>
        <w:tc>
          <w:tcPr>
            <w:tcW w:w="0" w:type="pct"/>
            <w:noWrap/>
            <w:vAlign w:val="center"/>
            <w:hideMark/>
          </w:tcPr>
          <w:p w14:paraId="64468330" w14:textId="77777777" w:rsidR="003C19C7" w:rsidRPr="00A6578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5363" w:author="瑋婷 徐" w:date="2025-01-03T16:50:00Z" w16du:dateUtc="2025-01-03T08:50:00Z"/>
                <w:rFonts w:ascii="Times New Roman" w:eastAsiaTheme="minorEastAsia" w:hAnsi="Times New Roman" w:cs="Times New Roman"/>
                <w:color w:val="000000"/>
                <w:rPrChange w:id="15364" w:author="瑋婷 徐" w:date="2025-01-04T22:54:00Z" w16du:dateUtc="2025-01-04T14:54:00Z">
                  <w:rPr>
                    <w:ins w:id="15365" w:author="瑋婷 徐" w:date="2025-01-03T16:50:00Z" w16du:dateUtc="2025-01-03T08:50:00Z"/>
                    <w:rFonts w:ascii="Calibri" w:hAnsi="Calibri" w:cs="Calibri"/>
                    <w:color w:val="000000"/>
                    <w:sz w:val="28"/>
                    <w:szCs w:val="28"/>
                  </w:rPr>
                </w:rPrChange>
              </w:rPr>
              <w:pPrChange w:id="15366"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5367" w:author="瑋婷 徐" w:date="2025-01-03T16:50:00Z" w16du:dateUtc="2025-01-03T08:50:00Z">
              <w:r w:rsidRPr="00A65783">
                <w:rPr>
                  <w:rFonts w:ascii="Times New Roman" w:eastAsiaTheme="minorEastAsia" w:hAnsi="Times New Roman" w:cs="Times New Roman"/>
                  <w:color w:val="000000"/>
                  <w:rPrChange w:id="15368" w:author="瑋婷 徐" w:date="2025-01-04T22:54:00Z" w16du:dateUtc="2025-01-04T14:54:00Z">
                    <w:rPr>
                      <w:rFonts w:ascii="Calibri" w:hAnsi="Calibri" w:cs="Calibri"/>
                      <w:color w:val="000000"/>
                      <w:sz w:val="28"/>
                      <w:szCs w:val="28"/>
                    </w:rPr>
                  </w:rPrChange>
                </w:rPr>
                <w:t>30</w:t>
              </w:r>
            </w:ins>
          </w:p>
        </w:tc>
        <w:tc>
          <w:tcPr>
            <w:tcW w:w="0" w:type="pct"/>
            <w:noWrap/>
            <w:vAlign w:val="center"/>
            <w:hideMark/>
          </w:tcPr>
          <w:p w14:paraId="0023B5E9" w14:textId="77777777" w:rsidR="003C19C7" w:rsidRPr="00A6578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5369" w:author="瑋婷 徐" w:date="2025-01-03T16:50:00Z" w16du:dateUtc="2025-01-03T08:50:00Z"/>
                <w:rFonts w:ascii="Times New Roman" w:eastAsiaTheme="minorEastAsia" w:hAnsi="Times New Roman" w:cs="Times New Roman"/>
                <w:color w:val="000000"/>
                <w:rPrChange w:id="15370" w:author="瑋婷 徐" w:date="2025-01-04T22:54:00Z" w16du:dateUtc="2025-01-04T14:54:00Z">
                  <w:rPr>
                    <w:ins w:id="15371" w:author="瑋婷 徐" w:date="2025-01-03T16:50:00Z" w16du:dateUtc="2025-01-03T08:50:00Z"/>
                    <w:rFonts w:ascii="Calibri" w:hAnsi="Calibri" w:cs="Calibri"/>
                    <w:color w:val="000000"/>
                    <w:sz w:val="28"/>
                    <w:szCs w:val="28"/>
                  </w:rPr>
                </w:rPrChange>
              </w:rPr>
              <w:pPrChange w:id="15372"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5373" w:author="瑋婷 徐" w:date="2025-01-03T16:50:00Z" w16du:dateUtc="2025-01-03T08:50:00Z">
              <w:r w:rsidRPr="00A65783">
                <w:rPr>
                  <w:rFonts w:ascii="Times New Roman" w:eastAsiaTheme="minorEastAsia" w:hAnsi="Times New Roman" w:cs="Times New Roman"/>
                  <w:color w:val="000000"/>
                  <w:rPrChange w:id="15374" w:author="瑋婷 徐" w:date="2025-01-04T22:54:00Z" w16du:dateUtc="2025-01-04T14:54:00Z">
                    <w:rPr>
                      <w:rFonts w:ascii="Calibri" w:hAnsi="Calibri" w:cs="Calibri"/>
                      <w:color w:val="000000"/>
                      <w:sz w:val="28"/>
                      <w:szCs w:val="28"/>
                    </w:rPr>
                  </w:rPrChange>
                </w:rPr>
                <w:t>31</w:t>
              </w:r>
            </w:ins>
          </w:p>
        </w:tc>
        <w:tc>
          <w:tcPr>
            <w:tcW w:w="0" w:type="pct"/>
            <w:noWrap/>
            <w:vAlign w:val="center"/>
            <w:hideMark/>
          </w:tcPr>
          <w:p w14:paraId="75066D94" w14:textId="77777777" w:rsidR="003C19C7" w:rsidRPr="00A6578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5375" w:author="瑋婷 徐" w:date="2025-01-03T16:50:00Z" w16du:dateUtc="2025-01-03T08:50:00Z"/>
                <w:rFonts w:ascii="Times New Roman" w:eastAsiaTheme="minorEastAsia" w:hAnsi="Times New Roman" w:cs="Times New Roman"/>
                <w:color w:val="000000"/>
                <w:rPrChange w:id="15376" w:author="瑋婷 徐" w:date="2025-01-04T22:54:00Z" w16du:dateUtc="2025-01-04T14:54:00Z">
                  <w:rPr>
                    <w:ins w:id="15377" w:author="瑋婷 徐" w:date="2025-01-03T16:50:00Z" w16du:dateUtc="2025-01-03T08:50:00Z"/>
                    <w:rFonts w:ascii="Calibri" w:hAnsi="Calibri" w:cs="Calibri"/>
                    <w:color w:val="000000"/>
                    <w:sz w:val="28"/>
                    <w:szCs w:val="28"/>
                  </w:rPr>
                </w:rPrChange>
              </w:rPr>
              <w:pPrChange w:id="15378"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5379" w:author="瑋婷 徐" w:date="2025-01-03T16:50:00Z" w16du:dateUtc="2025-01-03T08:50:00Z">
              <w:r w:rsidRPr="00A65783">
                <w:rPr>
                  <w:rFonts w:ascii="Times New Roman" w:eastAsiaTheme="minorEastAsia" w:hAnsi="Times New Roman" w:cs="Times New Roman"/>
                  <w:color w:val="000000"/>
                  <w:rPrChange w:id="15380" w:author="瑋婷 徐" w:date="2025-01-04T22:54:00Z" w16du:dateUtc="2025-01-04T14:54:00Z">
                    <w:rPr>
                      <w:rFonts w:ascii="Calibri" w:hAnsi="Calibri" w:cs="Calibri"/>
                      <w:color w:val="000000"/>
                      <w:sz w:val="28"/>
                      <w:szCs w:val="28"/>
                    </w:rPr>
                  </w:rPrChange>
                </w:rPr>
                <w:t>32</w:t>
              </w:r>
            </w:ins>
          </w:p>
        </w:tc>
        <w:tc>
          <w:tcPr>
            <w:tcW w:w="0" w:type="pct"/>
            <w:noWrap/>
            <w:vAlign w:val="center"/>
            <w:hideMark/>
          </w:tcPr>
          <w:p w14:paraId="12A6C0FA" w14:textId="77777777" w:rsidR="003C19C7" w:rsidRPr="00A6578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5381" w:author="瑋婷 徐" w:date="2025-01-03T16:50:00Z" w16du:dateUtc="2025-01-03T08:50:00Z"/>
                <w:rFonts w:ascii="Times New Roman" w:eastAsiaTheme="minorEastAsia" w:hAnsi="Times New Roman" w:cs="Times New Roman"/>
                <w:color w:val="000000"/>
                <w:rPrChange w:id="15382" w:author="瑋婷 徐" w:date="2025-01-04T22:54:00Z" w16du:dateUtc="2025-01-04T14:54:00Z">
                  <w:rPr>
                    <w:ins w:id="15383" w:author="瑋婷 徐" w:date="2025-01-03T16:50:00Z" w16du:dateUtc="2025-01-03T08:50:00Z"/>
                    <w:rFonts w:ascii="Calibri" w:hAnsi="Calibri" w:cs="Calibri"/>
                    <w:color w:val="000000"/>
                    <w:sz w:val="28"/>
                    <w:szCs w:val="28"/>
                  </w:rPr>
                </w:rPrChange>
              </w:rPr>
              <w:pPrChange w:id="15384"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5385" w:author="瑋婷 徐" w:date="2025-01-03T16:50:00Z" w16du:dateUtc="2025-01-03T08:50:00Z">
              <w:r w:rsidRPr="00A65783">
                <w:rPr>
                  <w:rFonts w:ascii="Times New Roman" w:eastAsiaTheme="minorEastAsia" w:hAnsi="Times New Roman" w:cs="Times New Roman"/>
                  <w:color w:val="000000"/>
                  <w:rPrChange w:id="15386" w:author="瑋婷 徐" w:date="2025-01-04T22:54:00Z" w16du:dateUtc="2025-01-04T14:54:00Z">
                    <w:rPr>
                      <w:rFonts w:ascii="Calibri" w:hAnsi="Calibri" w:cs="Calibri"/>
                      <w:color w:val="000000"/>
                      <w:sz w:val="28"/>
                      <w:szCs w:val="28"/>
                    </w:rPr>
                  </w:rPrChange>
                </w:rPr>
                <w:t>33</w:t>
              </w:r>
            </w:ins>
          </w:p>
        </w:tc>
        <w:tc>
          <w:tcPr>
            <w:tcW w:w="0" w:type="pct"/>
            <w:noWrap/>
            <w:vAlign w:val="center"/>
            <w:hideMark/>
          </w:tcPr>
          <w:p w14:paraId="22460293" w14:textId="77777777" w:rsidR="003C19C7" w:rsidRPr="00A6578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5387" w:author="瑋婷 徐" w:date="2025-01-03T16:50:00Z" w16du:dateUtc="2025-01-03T08:50:00Z"/>
                <w:rFonts w:ascii="Times New Roman" w:eastAsiaTheme="minorEastAsia" w:hAnsi="Times New Roman" w:cs="Times New Roman"/>
                <w:color w:val="000000"/>
                <w:rPrChange w:id="15388" w:author="瑋婷 徐" w:date="2025-01-04T22:54:00Z" w16du:dateUtc="2025-01-04T14:54:00Z">
                  <w:rPr>
                    <w:ins w:id="15389" w:author="瑋婷 徐" w:date="2025-01-03T16:50:00Z" w16du:dateUtc="2025-01-03T08:50:00Z"/>
                    <w:rFonts w:ascii="Calibri" w:hAnsi="Calibri" w:cs="Calibri"/>
                    <w:color w:val="000000"/>
                    <w:sz w:val="28"/>
                    <w:szCs w:val="28"/>
                  </w:rPr>
                </w:rPrChange>
              </w:rPr>
              <w:pPrChange w:id="15390"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5391" w:author="瑋婷 徐" w:date="2025-01-03T16:50:00Z" w16du:dateUtc="2025-01-03T08:50:00Z">
              <w:r w:rsidRPr="00A65783">
                <w:rPr>
                  <w:rFonts w:ascii="Times New Roman" w:eastAsiaTheme="minorEastAsia" w:hAnsi="Times New Roman" w:cs="Times New Roman"/>
                  <w:color w:val="000000"/>
                  <w:rPrChange w:id="15392" w:author="瑋婷 徐" w:date="2025-01-04T22:54:00Z" w16du:dateUtc="2025-01-04T14:54:00Z">
                    <w:rPr>
                      <w:rFonts w:ascii="Calibri" w:hAnsi="Calibri" w:cs="Calibri"/>
                      <w:color w:val="000000"/>
                      <w:sz w:val="28"/>
                      <w:szCs w:val="28"/>
                    </w:rPr>
                  </w:rPrChange>
                </w:rPr>
                <w:t>34</w:t>
              </w:r>
            </w:ins>
          </w:p>
        </w:tc>
        <w:tc>
          <w:tcPr>
            <w:tcW w:w="0" w:type="pct"/>
            <w:noWrap/>
            <w:vAlign w:val="center"/>
            <w:hideMark/>
          </w:tcPr>
          <w:p w14:paraId="72DD8D60" w14:textId="77777777" w:rsidR="003C19C7" w:rsidRPr="00A6578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5393" w:author="瑋婷 徐" w:date="2025-01-03T16:50:00Z" w16du:dateUtc="2025-01-03T08:50:00Z"/>
                <w:rFonts w:ascii="Times New Roman" w:eastAsiaTheme="minorEastAsia" w:hAnsi="Times New Roman" w:cs="Times New Roman"/>
                <w:color w:val="000000"/>
                <w:rPrChange w:id="15394" w:author="瑋婷 徐" w:date="2025-01-04T22:54:00Z" w16du:dateUtc="2025-01-04T14:54:00Z">
                  <w:rPr>
                    <w:ins w:id="15395" w:author="瑋婷 徐" w:date="2025-01-03T16:50:00Z" w16du:dateUtc="2025-01-03T08:50:00Z"/>
                    <w:rFonts w:ascii="Calibri" w:hAnsi="Calibri" w:cs="Calibri"/>
                    <w:color w:val="000000"/>
                    <w:sz w:val="28"/>
                    <w:szCs w:val="28"/>
                  </w:rPr>
                </w:rPrChange>
              </w:rPr>
              <w:pPrChange w:id="15396"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5397" w:author="瑋婷 徐" w:date="2025-01-03T16:50:00Z" w16du:dateUtc="2025-01-03T08:50:00Z">
              <w:r w:rsidRPr="00A65783">
                <w:rPr>
                  <w:rFonts w:ascii="Times New Roman" w:eastAsiaTheme="minorEastAsia" w:hAnsi="Times New Roman" w:cs="Times New Roman"/>
                  <w:color w:val="000000"/>
                  <w:rPrChange w:id="15398" w:author="瑋婷 徐" w:date="2025-01-04T22:54:00Z" w16du:dateUtc="2025-01-04T14:54:00Z">
                    <w:rPr>
                      <w:rFonts w:ascii="Calibri" w:hAnsi="Calibri" w:cs="Calibri"/>
                      <w:color w:val="000000"/>
                      <w:sz w:val="28"/>
                      <w:szCs w:val="28"/>
                    </w:rPr>
                  </w:rPrChange>
                </w:rPr>
                <w:t>35</w:t>
              </w:r>
            </w:ins>
          </w:p>
        </w:tc>
        <w:tc>
          <w:tcPr>
            <w:tcW w:w="0" w:type="pct"/>
            <w:noWrap/>
            <w:vAlign w:val="center"/>
            <w:hideMark/>
          </w:tcPr>
          <w:p w14:paraId="3885A31F" w14:textId="77777777" w:rsidR="003C19C7" w:rsidRPr="00A6578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5399" w:author="瑋婷 徐" w:date="2025-01-03T16:50:00Z" w16du:dateUtc="2025-01-03T08:50:00Z"/>
                <w:rFonts w:ascii="Times New Roman" w:eastAsiaTheme="minorEastAsia" w:hAnsi="Times New Roman" w:cs="Times New Roman"/>
                <w:color w:val="000000"/>
                <w:rPrChange w:id="15400" w:author="瑋婷 徐" w:date="2025-01-04T22:54:00Z" w16du:dateUtc="2025-01-04T14:54:00Z">
                  <w:rPr>
                    <w:ins w:id="15401" w:author="瑋婷 徐" w:date="2025-01-03T16:50:00Z" w16du:dateUtc="2025-01-03T08:50:00Z"/>
                    <w:rFonts w:ascii="Calibri" w:hAnsi="Calibri" w:cs="Calibri"/>
                    <w:color w:val="000000"/>
                    <w:sz w:val="28"/>
                    <w:szCs w:val="28"/>
                  </w:rPr>
                </w:rPrChange>
              </w:rPr>
              <w:pPrChange w:id="15402"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5403" w:author="瑋婷 徐" w:date="2025-01-03T16:50:00Z" w16du:dateUtc="2025-01-03T08:50:00Z">
              <w:r w:rsidRPr="00A65783">
                <w:rPr>
                  <w:rFonts w:ascii="Times New Roman" w:eastAsiaTheme="minorEastAsia" w:hAnsi="Times New Roman" w:cs="Times New Roman"/>
                  <w:color w:val="000000"/>
                  <w:rPrChange w:id="15404" w:author="瑋婷 徐" w:date="2025-01-04T22:54:00Z" w16du:dateUtc="2025-01-04T14:54:00Z">
                    <w:rPr>
                      <w:rFonts w:ascii="Calibri" w:hAnsi="Calibri" w:cs="Calibri"/>
                      <w:color w:val="000000"/>
                      <w:sz w:val="28"/>
                      <w:szCs w:val="28"/>
                    </w:rPr>
                  </w:rPrChange>
                </w:rPr>
                <w:t>36</w:t>
              </w:r>
            </w:ins>
          </w:p>
        </w:tc>
        <w:tc>
          <w:tcPr>
            <w:tcW w:w="0" w:type="pct"/>
            <w:noWrap/>
            <w:vAlign w:val="center"/>
            <w:hideMark/>
          </w:tcPr>
          <w:p w14:paraId="79CFB0DA" w14:textId="77777777" w:rsidR="003C19C7" w:rsidRPr="00A6578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5405" w:author="瑋婷 徐" w:date="2025-01-03T16:50:00Z" w16du:dateUtc="2025-01-03T08:50:00Z"/>
                <w:rFonts w:ascii="Times New Roman" w:eastAsiaTheme="minorEastAsia" w:hAnsi="Times New Roman" w:cs="Times New Roman"/>
                <w:color w:val="000000"/>
                <w:rPrChange w:id="15406" w:author="瑋婷 徐" w:date="2025-01-04T22:54:00Z" w16du:dateUtc="2025-01-04T14:54:00Z">
                  <w:rPr>
                    <w:ins w:id="15407" w:author="瑋婷 徐" w:date="2025-01-03T16:50:00Z" w16du:dateUtc="2025-01-03T08:50:00Z"/>
                    <w:rFonts w:ascii="Calibri" w:hAnsi="Calibri" w:cs="Calibri"/>
                    <w:color w:val="000000"/>
                    <w:sz w:val="28"/>
                    <w:szCs w:val="28"/>
                  </w:rPr>
                </w:rPrChange>
              </w:rPr>
              <w:pPrChange w:id="15408"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5409" w:author="瑋婷 徐" w:date="2025-01-03T16:50:00Z" w16du:dateUtc="2025-01-03T08:50:00Z">
              <w:r w:rsidRPr="00A65783">
                <w:rPr>
                  <w:rFonts w:ascii="Times New Roman" w:eastAsiaTheme="minorEastAsia" w:hAnsi="Times New Roman" w:cs="Times New Roman"/>
                  <w:color w:val="000000"/>
                  <w:rPrChange w:id="15410" w:author="瑋婷 徐" w:date="2025-01-04T22:54:00Z" w16du:dateUtc="2025-01-04T14:54:00Z">
                    <w:rPr>
                      <w:rFonts w:ascii="Calibri" w:hAnsi="Calibri" w:cs="Calibri"/>
                      <w:color w:val="000000"/>
                      <w:sz w:val="28"/>
                      <w:szCs w:val="28"/>
                    </w:rPr>
                  </w:rPrChange>
                </w:rPr>
                <w:t>37</w:t>
              </w:r>
            </w:ins>
          </w:p>
        </w:tc>
        <w:tc>
          <w:tcPr>
            <w:tcW w:w="0" w:type="pct"/>
            <w:noWrap/>
            <w:vAlign w:val="center"/>
            <w:hideMark/>
          </w:tcPr>
          <w:p w14:paraId="2FC09E2C" w14:textId="77777777" w:rsidR="003C19C7" w:rsidRPr="00A6578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5411" w:author="瑋婷 徐" w:date="2025-01-03T16:50:00Z" w16du:dateUtc="2025-01-03T08:50:00Z"/>
                <w:rFonts w:ascii="Times New Roman" w:eastAsiaTheme="minorEastAsia" w:hAnsi="Times New Roman" w:cs="Times New Roman"/>
                <w:color w:val="000000"/>
                <w:rPrChange w:id="15412" w:author="瑋婷 徐" w:date="2025-01-04T22:54:00Z" w16du:dateUtc="2025-01-04T14:54:00Z">
                  <w:rPr>
                    <w:ins w:id="15413" w:author="瑋婷 徐" w:date="2025-01-03T16:50:00Z" w16du:dateUtc="2025-01-03T08:50:00Z"/>
                    <w:rFonts w:ascii="Calibri" w:hAnsi="Calibri" w:cs="Calibri"/>
                    <w:color w:val="000000"/>
                    <w:sz w:val="28"/>
                    <w:szCs w:val="28"/>
                  </w:rPr>
                </w:rPrChange>
              </w:rPr>
              <w:pPrChange w:id="15414"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5415" w:author="瑋婷 徐" w:date="2025-01-03T16:50:00Z" w16du:dateUtc="2025-01-03T08:50:00Z">
              <w:r w:rsidRPr="00A65783">
                <w:rPr>
                  <w:rFonts w:ascii="Times New Roman" w:eastAsiaTheme="minorEastAsia" w:hAnsi="Times New Roman" w:cs="Times New Roman"/>
                  <w:color w:val="000000"/>
                  <w:rPrChange w:id="15416" w:author="瑋婷 徐" w:date="2025-01-04T22:54:00Z" w16du:dateUtc="2025-01-04T14:54:00Z">
                    <w:rPr>
                      <w:rFonts w:ascii="Calibri" w:hAnsi="Calibri" w:cs="Calibri"/>
                      <w:color w:val="000000"/>
                      <w:sz w:val="28"/>
                      <w:szCs w:val="28"/>
                    </w:rPr>
                  </w:rPrChange>
                </w:rPr>
                <w:t>38</w:t>
              </w:r>
            </w:ins>
          </w:p>
        </w:tc>
        <w:tc>
          <w:tcPr>
            <w:tcW w:w="0" w:type="pct"/>
            <w:noWrap/>
            <w:vAlign w:val="center"/>
            <w:hideMark/>
          </w:tcPr>
          <w:p w14:paraId="0B80C4F2" w14:textId="77777777" w:rsidR="003C19C7" w:rsidRPr="00A6578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5417" w:author="瑋婷 徐" w:date="2025-01-03T16:50:00Z" w16du:dateUtc="2025-01-03T08:50:00Z"/>
                <w:rFonts w:ascii="Times New Roman" w:eastAsiaTheme="minorEastAsia" w:hAnsi="Times New Roman" w:cs="Times New Roman"/>
                <w:color w:val="000000"/>
                <w:rPrChange w:id="15418" w:author="瑋婷 徐" w:date="2025-01-04T22:54:00Z" w16du:dateUtc="2025-01-04T14:54:00Z">
                  <w:rPr>
                    <w:ins w:id="15419" w:author="瑋婷 徐" w:date="2025-01-03T16:50:00Z" w16du:dateUtc="2025-01-03T08:50:00Z"/>
                    <w:rFonts w:ascii="Calibri" w:hAnsi="Calibri" w:cs="Calibri"/>
                    <w:color w:val="000000"/>
                    <w:sz w:val="28"/>
                    <w:szCs w:val="28"/>
                  </w:rPr>
                </w:rPrChange>
              </w:rPr>
              <w:pPrChange w:id="15420"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5421" w:author="瑋婷 徐" w:date="2025-01-03T16:50:00Z" w16du:dateUtc="2025-01-03T08:50:00Z">
              <w:r w:rsidRPr="00A65783">
                <w:rPr>
                  <w:rFonts w:ascii="Times New Roman" w:eastAsiaTheme="minorEastAsia" w:hAnsi="Times New Roman" w:cs="Times New Roman"/>
                  <w:color w:val="000000"/>
                  <w:rPrChange w:id="15422" w:author="瑋婷 徐" w:date="2025-01-04T22:54:00Z" w16du:dateUtc="2025-01-04T14:54:00Z">
                    <w:rPr>
                      <w:rFonts w:ascii="Calibri" w:hAnsi="Calibri" w:cs="Calibri"/>
                      <w:color w:val="000000"/>
                      <w:sz w:val="28"/>
                      <w:szCs w:val="28"/>
                    </w:rPr>
                  </w:rPrChange>
                </w:rPr>
                <w:t>39</w:t>
              </w:r>
            </w:ins>
          </w:p>
        </w:tc>
        <w:tc>
          <w:tcPr>
            <w:tcW w:w="0" w:type="pct"/>
            <w:noWrap/>
            <w:vAlign w:val="center"/>
            <w:hideMark/>
          </w:tcPr>
          <w:p w14:paraId="66102BEA" w14:textId="77777777" w:rsidR="003C19C7" w:rsidRPr="00A6578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5423" w:author="瑋婷 徐" w:date="2025-01-03T16:50:00Z" w16du:dateUtc="2025-01-03T08:50:00Z"/>
                <w:rFonts w:ascii="Times New Roman" w:eastAsiaTheme="minorEastAsia" w:hAnsi="Times New Roman" w:cs="Times New Roman"/>
                <w:color w:val="000000"/>
                <w:rPrChange w:id="15424" w:author="瑋婷 徐" w:date="2025-01-04T22:54:00Z" w16du:dateUtc="2025-01-04T14:54:00Z">
                  <w:rPr>
                    <w:ins w:id="15425" w:author="瑋婷 徐" w:date="2025-01-03T16:50:00Z" w16du:dateUtc="2025-01-03T08:50:00Z"/>
                    <w:rFonts w:ascii="Calibri" w:hAnsi="Calibri" w:cs="Calibri"/>
                    <w:color w:val="000000"/>
                    <w:sz w:val="28"/>
                    <w:szCs w:val="28"/>
                  </w:rPr>
                </w:rPrChange>
              </w:rPr>
              <w:pPrChange w:id="15426"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5427" w:author="瑋婷 徐" w:date="2025-01-03T16:50:00Z" w16du:dateUtc="2025-01-03T08:50:00Z">
              <w:r w:rsidRPr="00A65783">
                <w:rPr>
                  <w:rFonts w:ascii="Times New Roman" w:eastAsiaTheme="minorEastAsia" w:hAnsi="Times New Roman" w:cs="Times New Roman"/>
                  <w:color w:val="000000"/>
                  <w:rPrChange w:id="15428" w:author="瑋婷 徐" w:date="2025-01-04T22:54:00Z" w16du:dateUtc="2025-01-04T14:54:00Z">
                    <w:rPr>
                      <w:rFonts w:ascii="Calibri" w:hAnsi="Calibri" w:cs="Calibri"/>
                      <w:color w:val="000000"/>
                      <w:sz w:val="28"/>
                      <w:szCs w:val="28"/>
                    </w:rPr>
                  </w:rPrChange>
                </w:rPr>
                <w:t>40</w:t>
              </w:r>
            </w:ins>
          </w:p>
        </w:tc>
        <w:tc>
          <w:tcPr>
            <w:tcW w:w="0" w:type="pct"/>
            <w:noWrap/>
            <w:vAlign w:val="center"/>
            <w:hideMark/>
          </w:tcPr>
          <w:p w14:paraId="15718C19" w14:textId="77777777" w:rsidR="003C19C7" w:rsidRPr="00A6578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5429" w:author="瑋婷 徐" w:date="2025-01-03T16:50:00Z" w16du:dateUtc="2025-01-03T08:50:00Z"/>
                <w:rFonts w:ascii="Times New Roman" w:eastAsiaTheme="minorEastAsia" w:hAnsi="Times New Roman" w:cs="Times New Roman"/>
                <w:color w:val="000000"/>
                <w:rPrChange w:id="15430" w:author="瑋婷 徐" w:date="2025-01-04T22:54:00Z" w16du:dateUtc="2025-01-04T14:54:00Z">
                  <w:rPr>
                    <w:ins w:id="15431" w:author="瑋婷 徐" w:date="2025-01-03T16:50:00Z" w16du:dateUtc="2025-01-03T08:50:00Z"/>
                    <w:rFonts w:ascii="Calibri" w:hAnsi="Calibri" w:cs="Calibri"/>
                    <w:color w:val="000000"/>
                    <w:sz w:val="28"/>
                    <w:szCs w:val="28"/>
                  </w:rPr>
                </w:rPrChange>
              </w:rPr>
              <w:pPrChange w:id="15432" w:author="瑋婷 徐" w:date="2025-01-03T16:53:00Z" w16du:dateUtc="2025-01-03T08:53:00Z">
                <w:pPr>
                  <w:cnfStyle w:val="000000100000" w:firstRow="0" w:lastRow="0" w:firstColumn="0" w:lastColumn="0" w:oddVBand="0" w:evenVBand="0" w:oddHBand="1" w:evenHBand="0" w:firstRowFirstColumn="0" w:firstRowLastColumn="0" w:lastRowFirstColumn="0" w:lastRowLastColumn="0"/>
                </w:pPr>
              </w:pPrChange>
            </w:pPr>
            <w:ins w:id="15433" w:author="瑋婷 徐" w:date="2025-01-03T16:50:00Z" w16du:dateUtc="2025-01-03T08:50:00Z">
              <w:r w:rsidRPr="00A65783">
                <w:rPr>
                  <w:rFonts w:ascii="Times New Roman" w:eastAsiaTheme="minorEastAsia" w:hAnsi="Times New Roman" w:cs="Times New Roman"/>
                  <w:color w:val="000000"/>
                  <w:rPrChange w:id="15434" w:author="瑋婷 徐" w:date="2025-01-04T22:54:00Z" w16du:dateUtc="2025-01-04T14:54:00Z">
                    <w:rPr>
                      <w:rFonts w:ascii="Calibri" w:hAnsi="Calibri" w:cs="Calibri"/>
                      <w:color w:val="000000"/>
                      <w:sz w:val="28"/>
                      <w:szCs w:val="28"/>
                    </w:rPr>
                  </w:rPrChange>
                </w:rPr>
                <w:t>41</w:t>
              </w:r>
            </w:ins>
          </w:p>
        </w:tc>
      </w:tr>
      <w:tr w:rsidR="003C19C7" w:rsidRPr="00912F21" w14:paraId="21639F9D" w14:textId="77777777" w:rsidTr="003C19C7">
        <w:trPr>
          <w:trHeight w:val="600"/>
          <w:ins w:id="15435"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00E665FA" w14:textId="77777777" w:rsidR="003C19C7" w:rsidRPr="00A65783" w:rsidRDefault="003C19C7">
            <w:pPr>
              <w:spacing w:line="360" w:lineRule="auto"/>
              <w:rPr>
                <w:ins w:id="15436" w:author="瑋婷 徐" w:date="2025-01-03T16:50:00Z" w16du:dateUtc="2025-01-03T08:50:00Z"/>
                <w:rFonts w:ascii="Times New Roman" w:eastAsiaTheme="minorEastAsia" w:hAnsi="Times New Roman" w:cs="Times New Roman"/>
                <w:b w:val="0"/>
                <w:bCs w:val="0"/>
                <w:color w:val="000000"/>
                <w:rPrChange w:id="15437" w:author="瑋婷 徐" w:date="2025-01-04T22:54:00Z" w16du:dateUtc="2025-01-04T14:54:00Z">
                  <w:rPr>
                    <w:ins w:id="15438" w:author="瑋婷 徐" w:date="2025-01-03T16:50:00Z" w16du:dateUtc="2025-01-03T08:50:00Z"/>
                    <w:rFonts w:ascii="Calibri" w:hAnsi="Calibri" w:cs="Calibri"/>
                    <w:color w:val="000000"/>
                    <w:sz w:val="22"/>
                    <w:szCs w:val="22"/>
                  </w:rPr>
                </w:rPrChange>
              </w:rPr>
              <w:pPrChange w:id="15439" w:author="瑋婷 徐" w:date="2025-01-03T16:51:00Z" w16du:dateUtc="2025-01-03T08:51:00Z">
                <w:pPr/>
              </w:pPrChange>
            </w:pPr>
            <w:ins w:id="15440" w:author="瑋婷 徐" w:date="2025-01-03T16:50:00Z" w16du:dateUtc="2025-01-03T08:50:00Z">
              <w:r w:rsidRPr="00A65783">
                <w:rPr>
                  <w:rFonts w:ascii="Times New Roman" w:eastAsiaTheme="minorEastAsia" w:hAnsi="Times New Roman" w:cs="Times New Roman" w:hint="eastAsia"/>
                  <w:b w:val="0"/>
                  <w:bCs w:val="0"/>
                  <w:color w:val="000000"/>
                  <w:rPrChange w:id="15441" w:author="瑋婷 徐" w:date="2025-01-04T22:54:00Z" w16du:dateUtc="2025-01-04T14:54:00Z">
                    <w:rPr>
                      <w:rFonts w:ascii="Calibri" w:hAnsi="Calibri" w:cs="Calibri" w:hint="eastAsia"/>
                      <w:color w:val="000000"/>
                      <w:sz w:val="22"/>
                      <w:szCs w:val="22"/>
                    </w:rPr>
                  </w:rPrChange>
                </w:rPr>
                <w:t>臺灣山鷓鴣</w:t>
              </w:r>
              <w:r w:rsidRPr="00A65783">
                <w:rPr>
                  <w:rFonts w:ascii="Times New Roman" w:eastAsiaTheme="minorEastAsia" w:hAnsi="Times New Roman" w:cs="Times New Roman"/>
                  <w:b w:val="0"/>
                  <w:bCs w:val="0"/>
                  <w:color w:val="000000"/>
                  <w:rPrChange w:id="15442" w:author="瑋婷 徐" w:date="2025-01-04T22:54:00Z" w16du:dateUtc="2025-01-04T14:54:00Z">
                    <w:rPr>
                      <w:rFonts w:ascii="Calibri" w:hAnsi="Calibri" w:cs="Calibri"/>
                      <w:color w:val="000000"/>
                      <w:sz w:val="22"/>
                      <w:szCs w:val="22"/>
                    </w:rPr>
                  </w:rPrChange>
                </w:rPr>
                <w:t xml:space="preserve"> </w:t>
              </w:r>
              <w:r w:rsidRPr="00A65783">
                <w:rPr>
                  <w:b w:val="0"/>
                  <w:bCs w:val="0"/>
                  <w:color w:val="000000"/>
                  <w:rPrChange w:id="15443" w:author="瑋婷 徐" w:date="2025-01-04T22:54:00Z" w16du:dateUtc="2025-01-04T14:54:00Z">
                    <w:rPr>
                      <w:color w:val="000000"/>
                      <w:sz w:val="22"/>
                      <w:szCs w:val="22"/>
                    </w:rPr>
                  </w:rPrChange>
                </w:rPr>
                <w:t>◎</w:t>
              </w:r>
              <w:r w:rsidRPr="00A65783">
                <w:rPr>
                  <w:rFonts w:ascii="Times New Roman" w:eastAsiaTheme="minorEastAsia" w:hAnsi="Times New Roman" w:cs="Times New Roman"/>
                  <w:b w:val="0"/>
                  <w:bCs w:val="0"/>
                  <w:color w:val="000000"/>
                  <w:rPrChange w:id="15444" w:author="瑋婷 徐" w:date="2025-01-04T22:54:00Z" w16du:dateUtc="2025-01-04T14:54:00Z">
                    <w:rPr>
                      <w:rFonts w:ascii="Calibri" w:hAnsi="Calibri" w:cs="Calibri"/>
                      <w:color w:val="000000"/>
                      <w:sz w:val="22"/>
                      <w:szCs w:val="22"/>
                    </w:rPr>
                  </w:rPrChange>
                </w:rPr>
                <w:t xml:space="preserve"> III</w:t>
              </w:r>
            </w:ins>
          </w:p>
        </w:tc>
        <w:tc>
          <w:tcPr>
            <w:tcW w:w="904" w:type="pct"/>
            <w:hideMark/>
          </w:tcPr>
          <w:p w14:paraId="21E2DAEC"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445" w:author="瑋婷 徐" w:date="2025-01-03T16:50:00Z" w16du:dateUtc="2025-01-03T08:50:00Z"/>
                <w:rFonts w:ascii="Times New Roman" w:eastAsiaTheme="minorEastAsia" w:hAnsi="Times New Roman" w:cs="Times New Roman"/>
                <w:i/>
                <w:iCs/>
                <w:color w:val="000000"/>
                <w:rPrChange w:id="15446" w:author="瑋婷 徐" w:date="2025-01-04T22:54:00Z" w16du:dateUtc="2025-01-04T14:54:00Z">
                  <w:rPr>
                    <w:ins w:id="15447" w:author="瑋婷 徐" w:date="2025-01-03T16:50:00Z" w16du:dateUtc="2025-01-03T08:50:00Z"/>
                    <w:rFonts w:ascii="Calibri" w:hAnsi="Calibri" w:cs="Calibri"/>
                    <w:i/>
                    <w:iCs/>
                    <w:color w:val="000000"/>
                    <w:sz w:val="22"/>
                    <w:szCs w:val="22"/>
                  </w:rPr>
                </w:rPrChange>
              </w:rPr>
              <w:pPrChange w:id="1544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5449" w:author="瑋婷 徐" w:date="2025-01-03T16:50:00Z" w16du:dateUtc="2025-01-03T08:50:00Z">
              <w:r w:rsidRPr="00A65783">
                <w:rPr>
                  <w:rFonts w:ascii="Times New Roman" w:eastAsiaTheme="minorEastAsia" w:hAnsi="Times New Roman" w:cs="Times New Roman"/>
                  <w:i/>
                  <w:iCs/>
                  <w:color w:val="000000"/>
                  <w:rPrChange w:id="15450" w:author="瑋婷 徐" w:date="2025-01-04T22:54:00Z" w16du:dateUtc="2025-01-04T14:54:00Z">
                    <w:rPr>
                      <w:rFonts w:ascii="Calibri" w:hAnsi="Calibri" w:cs="Calibri"/>
                      <w:i/>
                      <w:iCs/>
                      <w:color w:val="000000"/>
                      <w:sz w:val="22"/>
                      <w:szCs w:val="22"/>
                    </w:rPr>
                  </w:rPrChange>
                </w:rPr>
                <w:t>Arborophila crudigularis</w:t>
              </w:r>
            </w:ins>
          </w:p>
        </w:tc>
        <w:tc>
          <w:tcPr>
            <w:tcW w:w="162" w:type="pct"/>
            <w:noWrap/>
            <w:hideMark/>
          </w:tcPr>
          <w:p w14:paraId="16F564EF"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451" w:author="瑋婷 徐" w:date="2025-01-03T16:50:00Z" w16du:dateUtc="2025-01-03T08:50:00Z"/>
                <w:rFonts w:ascii="Times New Roman" w:eastAsiaTheme="minorEastAsia" w:hAnsi="Times New Roman" w:cs="Times New Roman"/>
                <w:color w:val="000000"/>
                <w:rPrChange w:id="15452" w:author="瑋婷 徐" w:date="2025-01-04T22:54:00Z" w16du:dateUtc="2025-01-04T14:54:00Z">
                  <w:rPr>
                    <w:ins w:id="15453" w:author="瑋婷 徐" w:date="2025-01-03T16:50:00Z" w16du:dateUtc="2025-01-03T08:50:00Z"/>
                    <w:rFonts w:ascii="Calibri" w:hAnsi="Calibri" w:cs="Calibri"/>
                    <w:color w:val="000000"/>
                    <w:sz w:val="22"/>
                    <w:szCs w:val="22"/>
                  </w:rPr>
                </w:rPrChange>
              </w:rPr>
              <w:pPrChange w:id="1545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5455" w:author="瑋婷 徐" w:date="2025-01-03T16:50:00Z" w16du:dateUtc="2025-01-03T08:50:00Z">
              <w:r w:rsidRPr="00A65783">
                <w:rPr>
                  <w:rFonts w:ascii="Times New Roman" w:eastAsiaTheme="minorEastAsia" w:hAnsi="Times New Roman" w:cs="Times New Roman"/>
                  <w:color w:val="000000"/>
                  <w:rPrChange w:id="15456" w:author="瑋婷 徐" w:date="2025-01-04T22:54:00Z" w16du:dateUtc="2025-01-04T14:54:00Z">
                    <w:rPr>
                      <w:rFonts w:ascii="Calibri" w:hAnsi="Calibri" w:cs="Calibri"/>
                      <w:color w:val="000000"/>
                      <w:sz w:val="22"/>
                      <w:szCs w:val="22"/>
                    </w:rPr>
                  </w:rPrChange>
                </w:rPr>
                <w:t>*</w:t>
              </w:r>
            </w:ins>
          </w:p>
        </w:tc>
        <w:tc>
          <w:tcPr>
            <w:tcW w:w="162" w:type="pct"/>
            <w:noWrap/>
            <w:hideMark/>
          </w:tcPr>
          <w:p w14:paraId="5F2DD198"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457" w:author="瑋婷 徐" w:date="2025-01-03T16:50:00Z" w16du:dateUtc="2025-01-03T08:50:00Z"/>
                <w:rFonts w:ascii="Times New Roman" w:eastAsiaTheme="minorEastAsia" w:hAnsi="Times New Roman" w:cs="Times New Roman"/>
                <w:color w:val="000000"/>
                <w:rPrChange w:id="15458" w:author="瑋婷 徐" w:date="2025-01-04T22:54:00Z" w16du:dateUtc="2025-01-04T14:54:00Z">
                  <w:rPr>
                    <w:ins w:id="15459" w:author="瑋婷 徐" w:date="2025-01-03T16:50:00Z" w16du:dateUtc="2025-01-03T08:50:00Z"/>
                    <w:rFonts w:ascii="Calibri" w:hAnsi="Calibri" w:cs="Calibri"/>
                    <w:color w:val="000000"/>
                    <w:sz w:val="22"/>
                    <w:szCs w:val="22"/>
                  </w:rPr>
                </w:rPrChange>
              </w:rPr>
              <w:pPrChange w:id="1546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5461" w:author="瑋婷 徐" w:date="2025-01-03T16:50:00Z" w16du:dateUtc="2025-01-03T08:50:00Z">
              <w:r w:rsidRPr="00A65783">
                <w:rPr>
                  <w:rFonts w:ascii="Times New Roman" w:eastAsiaTheme="minorEastAsia" w:hAnsi="Times New Roman" w:cs="Times New Roman"/>
                  <w:color w:val="000000"/>
                  <w:rPrChange w:id="15462" w:author="瑋婷 徐" w:date="2025-01-04T22:54:00Z" w16du:dateUtc="2025-01-04T14:54:00Z">
                    <w:rPr>
                      <w:rFonts w:ascii="Calibri" w:hAnsi="Calibri" w:cs="Calibri"/>
                      <w:color w:val="000000"/>
                      <w:sz w:val="22"/>
                      <w:szCs w:val="22"/>
                    </w:rPr>
                  </w:rPrChange>
                </w:rPr>
                <w:t>*</w:t>
              </w:r>
            </w:ins>
          </w:p>
        </w:tc>
        <w:tc>
          <w:tcPr>
            <w:tcW w:w="162" w:type="pct"/>
            <w:noWrap/>
            <w:hideMark/>
          </w:tcPr>
          <w:p w14:paraId="7BCE8F37"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463" w:author="瑋婷 徐" w:date="2025-01-03T16:50:00Z" w16du:dateUtc="2025-01-03T08:50:00Z"/>
                <w:rFonts w:ascii="Times New Roman" w:eastAsiaTheme="minorEastAsia" w:hAnsi="Times New Roman" w:cs="Times New Roman"/>
                <w:color w:val="000000"/>
                <w:rPrChange w:id="15464" w:author="瑋婷 徐" w:date="2025-01-04T22:54:00Z" w16du:dateUtc="2025-01-04T14:54:00Z">
                  <w:rPr>
                    <w:ins w:id="15465" w:author="瑋婷 徐" w:date="2025-01-03T16:50:00Z" w16du:dateUtc="2025-01-03T08:50:00Z"/>
                    <w:rFonts w:ascii="Calibri" w:hAnsi="Calibri" w:cs="Calibri"/>
                    <w:color w:val="000000"/>
                    <w:sz w:val="22"/>
                    <w:szCs w:val="22"/>
                  </w:rPr>
                </w:rPrChange>
              </w:rPr>
              <w:pPrChange w:id="1546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5467" w:author="瑋婷 徐" w:date="2025-01-03T16:50:00Z" w16du:dateUtc="2025-01-03T08:50:00Z">
              <w:r w:rsidRPr="00A65783">
                <w:rPr>
                  <w:rFonts w:ascii="Times New Roman" w:eastAsiaTheme="minorEastAsia" w:hAnsi="Times New Roman" w:cs="Times New Roman"/>
                  <w:color w:val="000000"/>
                  <w:rPrChange w:id="15468" w:author="瑋婷 徐" w:date="2025-01-04T22:54:00Z" w16du:dateUtc="2025-01-04T14:54:00Z">
                    <w:rPr>
                      <w:rFonts w:ascii="Calibri" w:hAnsi="Calibri" w:cs="Calibri"/>
                      <w:color w:val="000000"/>
                      <w:sz w:val="22"/>
                      <w:szCs w:val="22"/>
                    </w:rPr>
                  </w:rPrChange>
                </w:rPr>
                <w:t>*</w:t>
              </w:r>
            </w:ins>
          </w:p>
        </w:tc>
        <w:tc>
          <w:tcPr>
            <w:tcW w:w="162" w:type="pct"/>
            <w:noWrap/>
            <w:hideMark/>
          </w:tcPr>
          <w:p w14:paraId="3E593528"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469" w:author="瑋婷 徐" w:date="2025-01-03T16:50:00Z" w16du:dateUtc="2025-01-03T08:50:00Z"/>
                <w:rFonts w:ascii="Times New Roman" w:eastAsiaTheme="minorEastAsia" w:hAnsi="Times New Roman" w:cs="Times New Roman"/>
                <w:color w:val="000000"/>
                <w:rPrChange w:id="15470" w:author="瑋婷 徐" w:date="2025-01-04T22:54:00Z" w16du:dateUtc="2025-01-04T14:54:00Z">
                  <w:rPr>
                    <w:ins w:id="15471" w:author="瑋婷 徐" w:date="2025-01-03T16:50:00Z" w16du:dateUtc="2025-01-03T08:50:00Z"/>
                    <w:rFonts w:ascii="Calibri" w:hAnsi="Calibri" w:cs="Calibri"/>
                    <w:color w:val="000000"/>
                    <w:sz w:val="22"/>
                    <w:szCs w:val="22"/>
                  </w:rPr>
                </w:rPrChange>
              </w:rPr>
              <w:pPrChange w:id="1547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5473" w:author="瑋婷 徐" w:date="2025-01-03T16:50:00Z" w16du:dateUtc="2025-01-03T08:50:00Z">
              <w:r w:rsidRPr="00A65783">
                <w:rPr>
                  <w:rFonts w:ascii="Times New Roman" w:eastAsiaTheme="minorEastAsia" w:hAnsi="Times New Roman" w:cs="Times New Roman"/>
                  <w:color w:val="000000"/>
                  <w:rPrChange w:id="15474" w:author="瑋婷 徐" w:date="2025-01-04T22:54:00Z" w16du:dateUtc="2025-01-04T14:54:00Z">
                    <w:rPr>
                      <w:rFonts w:ascii="Calibri" w:hAnsi="Calibri" w:cs="Calibri"/>
                      <w:color w:val="000000"/>
                      <w:sz w:val="22"/>
                      <w:szCs w:val="22"/>
                    </w:rPr>
                  </w:rPrChange>
                </w:rPr>
                <w:t>*</w:t>
              </w:r>
            </w:ins>
          </w:p>
        </w:tc>
        <w:tc>
          <w:tcPr>
            <w:tcW w:w="162" w:type="pct"/>
            <w:noWrap/>
            <w:hideMark/>
          </w:tcPr>
          <w:p w14:paraId="7F5902E3"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475" w:author="瑋婷 徐" w:date="2025-01-03T16:50:00Z" w16du:dateUtc="2025-01-03T08:50:00Z"/>
                <w:rFonts w:ascii="Times New Roman" w:eastAsiaTheme="minorEastAsia" w:hAnsi="Times New Roman" w:cs="Times New Roman"/>
                <w:color w:val="000000"/>
                <w:rPrChange w:id="15476" w:author="瑋婷 徐" w:date="2025-01-04T22:54:00Z" w16du:dateUtc="2025-01-04T14:54:00Z">
                  <w:rPr>
                    <w:ins w:id="15477" w:author="瑋婷 徐" w:date="2025-01-03T16:50:00Z" w16du:dateUtc="2025-01-03T08:50:00Z"/>
                    <w:rFonts w:ascii="Calibri" w:hAnsi="Calibri" w:cs="Calibri"/>
                    <w:color w:val="000000"/>
                    <w:sz w:val="22"/>
                    <w:szCs w:val="22"/>
                  </w:rPr>
                </w:rPrChange>
              </w:rPr>
              <w:pPrChange w:id="1547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4D0C9FC"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479" w:author="瑋婷 徐" w:date="2025-01-03T16:50:00Z" w16du:dateUtc="2025-01-03T08:50:00Z"/>
                <w:rFonts w:ascii="Times New Roman" w:eastAsiaTheme="minorEastAsia" w:hAnsi="Times New Roman" w:cs="Times New Roman"/>
                <w:color w:val="000000"/>
                <w:rPrChange w:id="15480" w:author="瑋婷 徐" w:date="2025-01-04T22:54:00Z" w16du:dateUtc="2025-01-04T14:54:00Z">
                  <w:rPr>
                    <w:ins w:id="15481" w:author="瑋婷 徐" w:date="2025-01-03T16:50:00Z" w16du:dateUtc="2025-01-03T08:50:00Z"/>
                    <w:rFonts w:ascii="Calibri" w:hAnsi="Calibri" w:cs="Calibri"/>
                    <w:color w:val="000000"/>
                    <w:sz w:val="22"/>
                    <w:szCs w:val="22"/>
                  </w:rPr>
                </w:rPrChange>
              </w:rPr>
              <w:pPrChange w:id="1548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5483" w:author="瑋婷 徐" w:date="2025-01-03T16:50:00Z" w16du:dateUtc="2025-01-03T08:50:00Z">
              <w:r w:rsidRPr="00A65783">
                <w:rPr>
                  <w:rFonts w:ascii="Times New Roman" w:eastAsiaTheme="minorEastAsia" w:hAnsi="Times New Roman" w:cs="Times New Roman"/>
                  <w:color w:val="000000"/>
                  <w:rPrChange w:id="15484" w:author="瑋婷 徐" w:date="2025-01-04T22:54:00Z" w16du:dateUtc="2025-01-04T14:54:00Z">
                    <w:rPr>
                      <w:rFonts w:ascii="Calibri" w:hAnsi="Calibri" w:cs="Calibri"/>
                      <w:color w:val="000000"/>
                      <w:sz w:val="22"/>
                      <w:szCs w:val="22"/>
                    </w:rPr>
                  </w:rPrChange>
                </w:rPr>
                <w:t>*</w:t>
              </w:r>
            </w:ins>
          </w:p>
        </w:tc>
        <w:tc>
          <w:tcPr>
            <w:tcW w:w="162" w:type="pct"/>
            <w:noWrap/>
            <w:hideMark/>
          </w:tcPr>
          <w:p w14:paraId="28E1846B"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485" w:author="瑋婷 徐" w:date="2025-01-03T16:50:00Z" w16du:dateUtc="2025-01-03T08:50:00Z"/>
                <w:rFonts w:ascii="Times New Roman" w:eastAsiaTheme="minorEastAsia" w:hAnsi="Times New Roman" w:cs="Times New Roman"/>
                <w:color w:val="000000"/>
                <w:rPrChange w:id="15486" w:author="瑋婷 徐" w:date="2025-01-04T22:54:00Z" w16du:dateUtc="2025-01-04T14:54:00Z">
                  <w:rPr>
                    <w:ins w:id="15487" w:author="瑋婷 徐" w:date="2025-01-03T16:50:00Z" w16du:dateUtc="2025-01-03T08:50:00Z"/>
                    <w:rFonts w:ascii="Calibri" w:hAnsi="Calibri" w:cs="Calibri"/>
                    <w:color w:val="000000"/>
                    <w:sz w:val="22"/>
                    <w:szCs w:val="22"/>
                  </w:rPr>
                </w:rPrChange>
              </w:rPr>
              <w:pPrChange w:id="1548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EA1B55D"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489" w:author="瑋婷 徐" w:date="2025-01-03T16:50:00Z" w16du:dateUtc="2025-01-03T08:50:00Z"/>
                <w:rFonts w:ascii="Times New Roman" w:eastAsiaTheme="minorEastAsia" w:hAnsi="Times New Roman" w:cs="Times New Roman"/>
                <w:rPrChange w:id="15490" w:author="瑋婷 徐" w:date="2025-01-04T22:54:00Z" w16du:dateUtc="2025-01-04T14:54:00Z">
                  <w:rPr>
                    <w:ins w:id="15491" w:author="瑋婷 徐" w:date="2025-01-03T16:50:00Z" w16du:dateUtc="2025-01-03T08:50:00Z"/>
                    <w:rFonts w:ascii="Times New Roman" w:eastAsia="Times New Roman" w:hAnsi="Times New Roman" w:cs="Times New Roman"/>
                    <w:sz w:val="20"/>
                    <w:szCs w:val="20"/>
                  </w:rPr>
                </w:rPrChange>
              </w:rPr>
              <w:pPrChange w:id="1549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CB7AF57"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493" w:author="瑋婷 徐" w:date="2025-01-03T16:50:00Z" w16du:dateUtc="2025-01-03T08:50:00Z"/>
                <w:rFonts w:ascii="Times New Roman" w:eastAsiaTheme="minorEastAsia" w:hAnsi="Times New Roman" w:cs="Times New Roman"/>
                <w:rPrChange w:id="15494" w:author="瑋婷 徐" w:date="2025-01-04T22:54:00Z" w16du:dateUtc="2025-01-04T14:54:00Z">
                  <w:rPr>
                    <w:ins w:id="15495" w:author="瑋婷 徐" w:date="2025-01-03T16:50:00Z" w16du:dateUtc="2025-01-03T08:50:00Z"/>
                    <w:rFonts w:ascii="Times New Roman" w:eastAsia="Times New Roman" w:hAnsi="Times New Roman" w:cs="Times New Roman"/>
                    <w:sz w:val="20"/>
                    <w:szCs w:val="20"/>
                  </w:rPr>
                </w:rPrChange>
              </w:rPr>
              <w:pPrChange w:id="1549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DCE6E81"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497" w:author="瑋婷 徐" w:date="2025-01-03T16:50:00Z" w16du:dateUtc="2025-01-03T08:50:00Z"/>
                <w:rFonts w:ascii="Times New Roman" w:eastAsiaTheme="minorEastAsia" w:hAnsi="Times New Roman" w:cs="Times New Roman"/>
                <w:color w:val="000000"/>
                <w:rPrChange w:id="15498" w:author="瑋婷 徐" w:date="2025-01-04T22:54:00Z" w16du:dateUtc="2025-01-04T14:54:00Z">
                  <w:rPr>
                    <w:ins w:id="15499" w:author="瑋婷 徐" w:date="2025-01-03T16:50:00Z" w16du:dateUtc="2025-01-03T08:50:00Z"/>
                    <w:rFonts w:ascii="Calibri" w:hAnsi="Calibri" w:cs="Calibri"/>
                    <w:color w:val="000000"/>
                    <w:sz w:val="22"/>
                    <w:szCs w:val="22"/>
                  </w:rPr>
                </w:rPrChange>
              </w:rPr>
              <w:pPrChange w:id="1550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5501" w:author="瑋婷 徐" w:date="2025-01-03T16:50:00Z" w16du:dateUtc="2025-01-03T08:50:00Z">
              <w:r w:rsidRPr="00A65783">
                <w:rPr>
                  <w:rFonts w:ascii="Times New Roman" w:eastAsiaTheme="minorEastAsia" w:hAnsi="Times New Roman" w:cs="Times New Roman"/>
                  <w:color w:val="000000"/>
                  <w:rPrChange w:id="15502" w:author="瑋婷 徐" w:date="2025-01-04T22:54:00Z" w16du:dateUtc="2025-01-04T14:54:00Z">
                    <w:rPr>
                      <w:rFonts w:ascii="Calibri" w:hAnsi="Calibri" w:cs="Calibri"/>
                      <w:color w:val="000000"/>
                      <w:sz w:val="22"/>
                      <w:szCs w:val="22"/>
                    </w:rPr>
                  </w:rPrChange>
                </w:rPr>
                <w:t>*</w:t>
              </w:r>
            </w:ins>
          </w:p>
        </w:tc>
        <w:tc>
          <w:tcPr>
            <w:tcW w:w="162" w:type="pct"/>
            <w:noWrap/>
            <w:hideMark/>
          </w:tcPr>
          <w:p w14:paraId="337212CC"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503" w:author="瑋婷 徐" w:date="2025-01-03T16:50:00Z" w16du:dateUtc="2025-01-03T08:50:00Z"/>
                <w:rFonts w:ascii="Times New Roman" w:eastAsiaTheme="minorEastAsia" w:hAnsi="Times New Roman" w:cs="Times New Roman"/>
                <w:color w:val="000000"/>
                <w:rPrChange w:id="15504" w:author="瑋婷 徐" w:date="2025-01-04T22:54:00Z" w16du:dateUtc="2025-01-04T14:54:00Z">
                  <w:rPr>
                    <w:ins w:id="15505" w:author="瑋婷 徐" w:date="2025-01-03T16:50:00Z" w16du:dateUtc="2025-01-03T08:50:00Z"/>
                    <w:rFonts w:ascii="Calibri" w:hAnsi="Calibri" w:cs="Calibri"/>
                    <w:color w:val="000000"/>
                    <w:sz w:val="22"/>
                    <w:szCs w:val="22"/>
                  </w:rPr>
                </w:rPrChange>
              </w:rPr>
              <w:pPrChange w:id="1550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5507" w:author="瑋婷 徐" w:date="2025-01-03T16:50:00Z" w16du:dateUtc="2025-01-03T08:50:00Z">
              <w:r w:rsidRPr="00A65783">
                <w:rPr>
                  <w:rFonts w:ascii="Times New Roman" w:eastAsiaTheme="minorEastAsia" w:hAnsi="Times New Roman" w:cs="Times New Roman"/>
                  <w:color w:val="000000"/>
                  <w:rPrChange w:id="15508" w:author="瑋婷 徐" w:date="2025-01-04T22:54:00Z" w16du:dateUtc="2025-01-04T14:54:00Z">
                    <w:rPr>
                      <w:rFonts w:ascii="Calibri" w:hAnsi="Calibri" w:cs="Calibri"/>
                      <w:color w:val="000000"/>
                      <w:sz w:val="22"/>
                      <w:szCs w:val="22"/>
                    </w:rPr>
                  </w:rPrChange>
                </w:rPr>
                <w:t>*</w:t>
              </w:r>
            </w:ins>
          </w:p>
        </w:tc>
        <w:tc>
          <w:tcPr>
            <w:tcW w:w="162" w:type="pct"/>
            <w:noWrap/>
            <w:hideMark/>
          </w:tcPr>
          <w:p w14:paraId="3A47DDF9"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509" w:author="瑋婷 徐" w:date="2025-01-03T16:50:00Z" w16du:dateUtc="2025-01-03T08:50:00Z"/>
                <w:rFonts w:ascii="Times New Roman" w:eastAsiaTheme="minorEastAsia" w:hAnsi="Times New Roman" w:cs="Times New Roman"/>
                <w:color w:val="000000"/>
                <w:rPrChange w:id="15510" w:author="瑋婷 徐" w:date="2025-01-04T22:54:00Z" w16du:dateUtc="2025-01-04T14:54:00Z">
                  <w:rPr>
                    <w:ins w:id="15511" w:author="瑋婷 徐" w:date="2025-01-03T16:50:00Z" w16du:dateUtc="2025-01-03T08:50:00Z"/>
                    <w:rFonts w:ascii="Calibri" w:hAnsi="Calibri" w:cs="Calibri"/>
                    <w:color w:val="000000"/>
                    <w:sz w:val="22"/>
                    <w:szCs w:val="22"/>
                  </w:rPr>
                </w:rPrChange>
              </w:rPr>
              <w:pPrChange w:id="1551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21B6655"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513" w:author="瑋婷 徐" w:date="2025-01-03T16:50:00Z" w16du:dateUtc="2025-01-03T08:50:00Z"/>
                <w:rFonts w:ascii="Times New Roman" w:eastAsiaTheme="minorEastAsia" w:hAnsi="Times New Roman" w:cs="Times New Roman"/>
                <w:color w:val="000000"/>
                <w:rPrChange w:id="15514" w:author="瑋婷 徐" w:date="2025-01-04T22:54:00Z" w16du:dateUtc="2025-01-04T14:54:00Z">
                  <w:rPr>
                    <w:ins w:id="15515" w:author="瑋婷 徐" w:date="2025-01-03T16:50:00Z" w16du:dateUtc="2025-01-03T08:50:00Z"/>
                    <w:rFonts w:ascii="Calibri" w:hAnsi="Calibri" w:cs="Calibri"/>
                    <w:color w:val="000000"/>
                    <w:sz w:val="22"/>
                    <w:szCs w:val="22"/>
                  </w:rPr>
                </w:rPrChange>
              </w:rPr>
              <w:pPrChange w:id="1551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5517" w:author="瑋婷 徐" w:date="2025-01-03T16:50:00Z" w16du:dateUtc="2025-01-03T08:50:00Z">
              <w:r w:rsidRPr="00A65783">
                <w:rPr>
                  <w:rFonts w:ascii="Times New Roman" w:eastAsiaTheme="minorEastAsia" w:hAnsi="Times New Roman" w:cs="Times New Roman"/>
                  <w:color w:val="000000"/>
                  <w:rPrChange w:id="15518" w:author="瑋婷 徐" w:date="2025-01-04T22:54:00Z" w16du:dateUtc="2025-01-04T14:54:00Z">
                    <w:rPr>
                      <w:rFonts w:ascii="Calibri" w:hAnsi="Calibri" w:cs="Calibri"/>
                      <w:color w:val="000000"/>
                      <w:sz w:val="22"/>
                      <w:szCs w:val="22"/>
                    </w:rPr>
                  </w:rPrChange>
                </w:rPr>
                <w:t>*</w:t>
              </w:r>
            </w:ins>
          </w:p>
        </w:tc>
        <w:tc>
          <w:tcPr>
            <w:tcW w:w="162" w:type="pct"/>
            <w:noWrap/>
            <w:hideMark/>
          </w:tcPr>
          <w:p w14:paraId="2031B2A8"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519" w:author="瑋婷 徐" w:date="2025-01-03T16:50:00Z" w16du:dateUtc="2025-01-03T08:50:00Z"/>
                <w:rFonts w:ascii="Times New Roman" w:eastAsiaTheme="minorEastAsia" w:hAnsi="Times New Roman" w:cs="Times New Roman"/>
                <w:color w:val="000000"/>
                <w:rPrChange w:id="15520" w:author="瑋婷 徐" w:date="2025-01-04T22:54:00Z" w16du:dateUtc="2025-01-04T14:54:00Z">
                  <w:rPr>
                    <w:ins w:id="15521" w:author="瑋婷 徐" w:date="2025-01-03T16:50:00Z" w16du:dateUtc="2025-01-03T08:50:00Z"/>
                    <w:rFonts w:ascii="Calibri" w:hAnsi="Calibri" w:cs="Calibri"/>
                    <w:color w:val="000000"/>
                    <w:sz w:val="22"/>
                    <w:szCs w:val="22"/>
                  </w:rPr>
                </w:rPrChange>
              </w:rPr>
              <w:pPrChange w:id="1552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2D9FA08A"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523" w:author="瑋婷 徐" w:date="2025-01-03T16:50:00Z" w16du:dateUtc="2025-01-03T08:50:00Z"/>
                <w:rFonts w:ascii="Times New Roman" w:eastAsiaTheme="minorEastAsia" w:hAnsi="Times New Roman" w:cs="Times New Roman"/>
                <w:color w:val="000000"/>
                <w:rPrChange w:id="15524" w:author="瑋婷 徐" w:date="2025-01-04T22:54:00Z" w16du:dateUtc="2025-01-04T14:54:00Z">
                  <w:rPr>
                    <w:ins w:id="15525" w:author="瑋婷 徐" w:date="2025-01-03T16:50:00Z" w16du:dateUtc="2025-01-03T08:50:00Z"/>
                    <w:rFonts w:ascii="Calibri" w:hAnsi="Calibri" w:cs="Calibri"/>
                    <w:color w:val="000000"/>
                    <w:sz w:val="22"/>
                    <w:szCs w:val="22"/>
                  </w:rPr>
                </w:rPrChange>
              </w:rPr>
              <w:pPrChange w:id="1552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5527" w:author="瑋婷 徐" w:date="2025-01-03T16:50:00Z" w16du:dateUtc="2025-01-03T08:50:00Z">
              <w:r w:rsidRPr="00A65783">
                <w:rPr>
                  <w:rFonts w:ascii="Times New Roman" w:eastAsiaTheme="minorEastAsia" w:hAnsi="Times New Roman" w:cs="Times New Roman"/>
                  <w:color w:val="000000"/>
                  <w:rPrChange w:id="15528" w:author="瑋婷 徐" w:date="2025-01-04T22:54:00Z" w16du:dateUtc="2025-01-04T14:54:00Z">
                    <w:rPr>
                      <w:rFonts w:ascii="Calibri" w:hAnsi="Calibri" w:cs="Calibri"/>
                      <w:color w:val="000000"/>
                      <w:sz w:val="22"/>
                      <w:szCs w:val="22"/>
                    </w:rPr>
                  </w:rPrChange>
                </w:rPr>
                <w:t>*</w:t>
              </w:r>
            </w:ins>
          </w:p>
        </w:tc>
        <w:tc>
          <w:tcPr>
            <w:tcW w:w="162" w:type="pct"/>
            <w:noWrap/>
            <w:hideMark/>
          </w:tcPr>
          <w:p w14:paraId="5FDE88E0"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529" w:author="瑋婷 徐" w:date="2025-01-03T16:50:00Z" w16du:dateUtc="2025-01-03T08:50:00Z"/>
                <w:rFonts w:ascii="Times New Roman" w:eastAsiaTheme="minorEastAsia" w:hAnsi="Times New Roman" w:cs="Times New Roman"/>
                <w:color w:val="000000"/>
                <w:rPrChange w:id="15530" w:author="瑋婷 徐" w:date="2025-01-04T22:54:00Z" w16du:dateUtc="2025-01-04T14:54:00Z">
                  <w:rPr>
                    <w:ins w:id="15531" w:author="瑋婷 徐" w:date="2025-01-03T16:50:00Z" w16du:dateUtc="2025-01-03T08:50:00Z"/>
                    <w:rFonts w:ascii="Calibri" w:hAnsi="Calibri" w:cs="Calibri"/>
                    <w:color w:val="000000"/>
                    <w:sz w:val="22"/>
                    <w:szCs w:val="22"/>
                  </w:rPr>
                </w:rPrChange>
              </w:rPr>
              <w:pPrChange w:id="1553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5533" w:author="瑋婷 徐" w:date="2025-01-03T16:50:00Z" w16du:dateUtc="2025-01-03T08:50:00Z">
              <w:r w:rsidRPr="00A65783">
                <w:rPr>
                  <w:rFonts w:ascii="Times New Roman" w:eastAsiaTheme="minorEastAsia" w:hAnsi="Times New Roman" w:cs="Times New Roman"/>
                  <w:color w:val="000000"/>
                  <w:rPrChange w:id="15534" w:author="瑋婷 徐" w:date="2025-01-04T22:54:00Z" w16du:dateUtc="2025-01-04T14:54:00Z">
                    <w:rPr>
                      <w:rFonts w:ascii="Calibri" w:hAnsi="Calibri" w:cs="Calibri"/>
                      <w:color w:val="000000"/>
                      <w:sz w:val="22"/>
                      <w:szCs w:val="22"/>
                    </w:rPr>
                  </w:rPrChange>
                </w:rPr>
                <w:t>*</w:t>
              </w:r>
            </w:ins>
          </w:p>
        </w:tc>
        <w:tc>
          <w:tcPr>
            <w:tcW w:w="162" w:type="pct"/>
            <w:noWrap/>
            <w:hideMark/>
          </w:tcPr>
          <w:p w14:paraId="7735E2CC"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535" w:author="瑋婷 徐" w:date="2025-01-03T16:50:00Z" w16du:dateUtc="2025-01-03T08:50:00Z"/>
                <w:rFonts w:ascii="Times New Roman" w:eastAsiaTheme="minorEastAsia" w:hAnsi="Times New Roman" w:cs="Times New Roman"/>
                <w:color w:val="000000"/>
                <w:rPrChange w:id="15536" w:author="瑋婷 徐" w:date="2025-01-04T22:54:00Z" w16du:dateUtc="2025-01-04T14:54:00Z">
                  <w:rPr>
                    <w:ins w:id="15537" w:author="瑋婷 徐" w:date="2025-01-03T16:50:00Z" w16du:dateUtc="2025-01-03T08:50:00Z"/>
                    <w:rFonts w:ascii="Calibri" w:hAnsi="Calibri" w:cs="Calibri"/>
                    <w:color w:val="000000"/>
                    <w:sz w:val="22"/>
                    <w:szCs w:val="22"/>
                  </w:rPr>
                </w:rPrChange>
              </w:rPr>
              <w:pPrChange w:id="1553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5539" w:author="瑋婷 徐" w:date="2025-01-03T16:50:00Z" w16du:dateUtc="2025-01-03T08:50:00Z">
              <w:r w:rsidRPr="00A65783">
                <w:rPr>
                  <w:rFonts w:ascii="Times New Roman" w:eastAsiaTheme="minorEastAsia" w:hAnsi="Times New Roman" w:cs="Times New Roman"/>
                  <w:color w:val="000000"/>
                  <w:rPrChange w:id="15540" w:author="瑋婷 徐" w:date="2025-01-04T22:54:00Z" w16du:dateUtc="2025-01-04T14:54:00Z">
                    <w:rPr>
                      <w:rFonts w:ascii="Calibri" w:hAnsi="Calibri" w:cs="Calibri"/>
                      <w:color w:val="000000"/>
                      <w:sz w:val="22"/>
                      <w:szCs w:val="22"/>
                    </w:rPr>
                  </w:rPrChange>
                </w:rPr>
                <w:t>*</w:t>
              </w:r>
            </w:ins>
          </w:p>
        </w:tc>
        <w:tc>
          <w:tcPr>
            <w:tcW w:w="162" w:type="pct"/>
            <w:noWrap/>
            <w:hideMark/>
          </w:tcPr>
          <w:p w14:paraId="694A9BC0"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541" w:author="瑋婷 徐" w:date="2025-01-03T16:50:00Z" w16du:dateUtc="2025-01-03T08:50:00Z"/>
                <w:rFonts w:ascii="Times New Roman" w:eastAsiaTheme="minorEastAsia" w:hAnsi="Times New Roman" w:cs="Times New Roman"/>
                <w:color w:val="000000"/>
                <w:rPrChange w:id="15542" w:author="瑋婷 徐" w:date="2025-01-04T22:54:00Z" w16du:dateUtc="2025-01-04T14:54:00Z">
                  <w:rPr>
                    <w:ins w:id="15543" w:author="瑋婷 徐" w:date="2025-01-03T16:50:00Z" w16du:dateUtc="2025-01-03T08:50:00Z"/>
                    <w:rFonts w:ascii="Calibri" w:hAnsi="Calibri" w:cs="Calibri"/>
                    <w:color w:val="000000"/>
                    <w:sz w:val="22"/>
                    <w:szCs w:val="22"/>
                  </w:rPr>
                </w:rPrChange>
              </w:rPr>
              <w:pPrChange w:id="1554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5545" w:author="瑋婷 徐" w:date="2025-01-03T16:50:00Z" w16du:dateUtc="2025-01-03T08:50:00Z">
              <w:r w:rsidRPr="00A65783">
                <w:rPr>
                  <w:rFonts w:ascii="Times New Roman" w:eastAsiaTheme="minorEastAsia" w:hAnsi="Times New Roman" w:cs="Times New Roman"/>
                  <w:color w:val="000000"/>
                  <w:rPrChange w:id="15546" w:author="瑋婷 徐" w:date="2025-01-04T22:54:00Z" w16du:dateUtc="2025-01-04T14:54:00Z">
                    <w:rPr>
                      <w:rFonts w:ascii="Calibri" w:hAnsi="Calibri" w:cs="Calibri"/>
                      <w:color w:val="000000"/>
                      <w:sz w:val="22"/>
                      <w:szCs w:val="22"/>
                    </w:rPr>
                  </w:rPrChange>
                </w:rPr>
                <w:t>*</w:t>
              </w:r>
            </w:ins>
          </w:p>
        </w:tc>
        <w:tc>
          <w:tcPr>
            <w:tcW w:w="162" w:type="pct"/>
            <w:noWrap/>
            <w:hideMark/>
          </w:tcPr>
          <w:p w14:paraId="6E460776"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547" w:author="瑋婷 徐" w:date="2025-01-03T16:50:00Z" w16du:dateUtc="2025-01-03T08:50:00Z"/>
                <w:rFonts w:ascii="Times New Roman" w:eastAsiaTheme="minorEastAsia" w:hAnsi="Times New Roman" w:cs="Times New Roman"/>
                <w:color w:val="000000"/>
                <w:rPrChange w:id="15548" w:author="瑋婷 徐" w:date="2025-01-04T22:54:00Z" w16du:dateUtc="2025-01-04T14:54:00Z">
                  <w:rPr>
                    <w:ins w:id="15549" w:author="瑋婷 徐" w:date="2025-01-03T16:50:00Z" w16du:dateUtc="2025-01-03T08:50:00Z"/>
                    <w:rFonts w:ascii="Calibri" w:hAnsi="Calibri" w:cs="Calibri"/>
                    <w:color w:val="000000"/>
                    <w:sz w:val="22"/>
                    <w:szCs w:val="22"/>
                  </w:rPr>
                </w:rPrChange>
              </w:rPr>
              <w:pPrChange w:id="1555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F993D98"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551" w:author="瑋婷 徐" w:date="2025-01-03T16:50:00Z" w16du:dateUtc="2025-01-03T08:50:00Z"/>
                <w:rFonts w:ascii="Times New Roman" w:eastAsiaTheme="minorEastAsia" w:hAnsi="Times New Roman" w:cs="Times New Roman"/>
                <w:rPrChange w:id="15552" w:author="瑋婷 徐" w:date="2025-01-04T22:54:00Z" w16du:dateUtc="2025-01-04T14:54:00Z">
                  <w:rPr>
                    <w:ins w:id="15553" w:author="瑋婷 徐" w:date="2025-01-03T16:50:00Z" w16du:dateUtc="2025-01-03T08:50:00Z"/>
                    <w:rFonts w:ascii="Times New Roman" w:eastAsia="Times New Roman" w:hAnsi="Times New Roman" w:cs="Times New Roman"/>
                    <w:sz w:val="20"/>
                    <w:szCs w:val="20"/>
                  </w:rPr>
                </w:rPrChange>
              </w:rPr>
              <w:pPrChange w:id="1555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hideMark/>
          </w:tcPr>
          <w:p w14:paraId="04DCB049"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555" w:author="瑋婷 徐" w:date="2025-01-03T16:50:00Z" w16du:dateUtc="2025-01-03T08:50:00Z"/>
                <w:rFonts w:ascii="Times New Roman" w:eastAsiaTheme="minorEastAsia" w:hAnsi="Times New Roman" w:cs="Times New Roman"/>
                <w:rPrChange w:id="15556" w:author="瑋婷 徐" w:date="2025-01-04T22:54:00Z" w16du:dateUtc="2025-01-04T14:54:00Z">
                  <w:rPr>
                    <w:ins w:id="15557" w:author="瑋婷 徐" w:date="2025-01-03T16:50:00Z" w16du:dateUtc="2025-01-03T08:50:00Z"/>
                    <w:rFonts w:ascii="Times New Roman" w:eastAsia="Times New Roman" w:hAnsi="Times New Roman" w:cs="Times New Roman"/>
                    <w:sz w:val="20"/>
                    <w:szCs w:val="20"/>
                  </w:rPr>
                </w:rPrChange>
              </w:rPr>
              <w:pPrChange w:id="1555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r>
      <w:tr w:rsidR="003C19C7" w:rsidRPr="00912F21" w14:paraId="7DE6E4ED" w14:textId="77777777" w:rsidTr="003C19C7">
        <w:trPr>
          <w:cnfStyle w:val="000000100000" w:firstRow="0" w:lastRow="0" w:firstColumn="0" w:lastColumn="0" w:oddVBand="0" w:evenVBand="0" w:oddHBand="1" w:evenHBand="0" w:firstRowFirstColumn="0" w:firstRowLastColumn="0" w:lastRowFirstColumn="0" w:lastRowLastColumn="0"/>
          <w:trHeight w:val="300"/>
          <w:ins w:id="15559"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05EEFB44" w14:textId="77777777" w:rsidR="003C19C7" w:rsidRPr="00A65783" w:rsidRDefault="003C19C7">
            <w:pPr>
              <w:spacing w:line="360" w:lineRule="auto"/>
              <w:rPr>
                <w:ins w:id="15560" w:author="瑋婷 徐" w:date="2025-01-03T16:50:00Z" w16du:dateUtc="2025-01-03T08:50:00Z"/>
                <w:rFonts w:ascii="Times New Roman" w:eastAsiaTheme="minorEastAsia" w:hAnsi="Times New Roman" w:cs="Times New Roman"/>
                <w:b w:val="0"/>
                <w:bCs w:val="0"/>
                <w:color w:val="000000"/>
                <w:rPrChange w:id="15561" w:author="瑋婷 徐" w:date="2025-01-04T22:54:00Z" w16du:dateUtc="2025-01-04T14:54:00Z">
                  <w:rPr>
                    <w:ins w:id="15562" w:author="瑋婷 徐" w:date="2025-01-03T16:50:00Z" w16du:dateUtc="2025-01-03T08:50:00Z"/>
                    <w:rFonts w:ascii="Calibri" w:hAnsi="Calibri" w:cs="Calibri"/>
                    <w:color w:val="000000"/>
                    <w:sz w:val="22"/>
                    <w:szCs w:val="22"/>
                  </w:rPr>
                </w:rPrChange>
              </w:rPr>
              <w:pPrChange w:id="15563" w:author="瑋婷 徐" w:date="2025-01-03T16:51:00Z" w16du:dateUtc="2025-01-03T08:51:00Z">
                <w:pPr/>
              </w:pPrChange>
            </w:pPr>
            <w:ins w:id="15564" w:author="瑋婷 徐" w:date="2025-01-03T16:50:00Z" w16du:dateUtc="2025-01-03T08:50:00Z">
              <w:r w:rsidRPr="00A65783">
                <w:rPr>
                  <w:rFonts w:ascii="Times New Roman" w:eastAsiaTheme="minorEastAsia" w:hAnsi="Times New Roman" w:cs="Times New Roman" w:hint="eastAsia"/>
                  <w:b w:val="0"/>
                  <w:bCs w:val="0"/>
                  <w:color w:val="000000"/>
                  <w:rPrChange w:id="15565" w:author="瑋婷 徐" w:date="2025-01-04T22:54:00Z" w16du:dateUtc="2025-01-04T14:54:00Z">
                    <w:rPr>
                      <w:rFonts w:ascii="Calibri" w:hAnsi="Calibri" w:cs="Calibri" w:hint="eastAsia"/>
                      <w:color w:val="000000"/>
                      <w:sz w:val="22"/>
                      <w:szCs w:val="22"/>
                    </w:rPr>
                  </w:rPrChange>
                </w:rPr>
                <w:t>黑長尾雉</w:t>
              </w:r>
              <w:r w:rsidRPr="00A65783">
                <w:rPr>
                  <w:rFonts w:ascii="Times New Roman" w:eastAsiaTheme="minorEastAsia" w:hAnsi="Times New Roman" w:cs="Times New Roman"/>
                  <w:b w:val="0"/>
                  <w:bCs w:val="0"/>
                  <w:color w:val="000000"/>
                  <w:rPrChange w:id="15566" w:author="瑋婷 徐" w:date="2025-01-04T22:54:00Z" w16du:dateUtc="2025-01-04T14:54:00Z">
                    <w:rPr>
                      <w:rFonts w:ascii="Calibri" w:hAnsi="Calibri" w:cs="Calibri"/>
                      <w:color w:val="000000"/>
                      <w:sz w:val="22"/>
                      <w:szCs w:val="22"/>
                    </w:rPr>
                  </w:rPrChange>
                </w:rPr>
                <w:t xml:space="preserve"> </w:t>
              </w:r>
              <w:r w:rsidRPr="00A65783">
                <w:rPr>
                  <w:b w:val="0"/>
                  <w:bCs w:val="0"/>
                  <w:color w:val="000000"/>
                  <w:rPrChange w:id="15567" w:author="瑋婷 徐" w:date="2025-01-04T22:54:00Z" w16du:dateUtc="2025-01-04T14:54:00Z">
                    <w:rPr>
                      <w:color w:val="000000"/>
                      <w:sz w:val="22"/>
                      <w:szCs w:val="22"/>
                    </w:rPr>
                  </w:rPrChange>
                </w:rPr>
                <w:t>◎</w:t>
              </w:r>
              <w:r w:rsidRPr="00A65783">
                <w:rPr>
                  <w:rFonts w:ascii="Times New Roman" w:eastAsiaTheme="minorEastAsia" w:hAnsi="Times New Roman" w:cs="Times New Roman"/>
                  <w:b w:val="0"/>
                  <w:bCs w:val="0"/>
                  <w:color w:val="000000"/>
                  <w:rPrChange w:id="15568" w:author="瑋婷 徐" w:date="2025-01-04T22:54:00Z" w16du:dateUtc="2025-01-04T14:54:00Z">
                    <w:rPr>
                      <w:rFonts w:ascii="Calibri" w:hAnsi="Calibri" w:cs="Calibri"/>
                      <w:color w:val="000000"/>
                      <w:sz w:val="22"/>
                      <w:szCs w:val="22"/>
                    </w:rPr>
                  </w:rPrChange>
                </w:rPr>
                <w:t xml:space="preserve"> II</w:t>
              </w:r>
            </w:ins>
          </w:p>
        </w:tc>
        <w:tc>
          <w:tcPr>
            <w:tcW w:w="904" w:type="pct"/>
            <w:hideMark/>
          </w:tcPr>
          <w:p w14:paraId="3C2A2024"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569" w:author="瑋婷 徐" w:date="2025-01-03T16:50:00Z" w16du:dateUtc="2025-01-03T08:50:00Z"/>
                <w:rFonts w:ascii="Times New Roman" w:eastAsiaTheme="minorEastAsia" w:hAnsi="Times New Roman" w:cs="Times New Roman"/>
                <w:i/>
                <w:iCs/>
                <w:color w:val="000000"/>
                <w:rPrChange w:id="15570" w:author="瑋婷 徐" w:date="2025-01-04T22:54:00Z" w16du:dateUtc="2025-01-04T14:54:00Z">
                  <w:rPr>
                    <w:ins w:id="15571" w:author="瑋婷 徐" w:date="2025-01-03T16:50:00Z" w16du:dateUtc="2025-01-03T08:50:00Z"/>
                    <w:rFonts w:ascii="Calibri" w:hAnsi="Calibri" w:cs="Calibri"/>
                    <w:i/>
                    <w:iCs/>
                    <w:color w:val="000000"/>
                    <w:sz w:val="22"/>
                    <w:szCs w:val="22"/>
                  </w:rPr>
                </w:rPrChange>
              </w:rPr>
              <w:pPrChange w:id="1557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5573" w:author="瑋婷 徐" w:date="2025-01-03T16:50:00Z" w16du:dateUtc="2025-01-03T08:50:00Z">
              <w:r w:rsidRPr="00A65783">
                <w:rPr>
                  <w:rFonts w:ascii="Times New Roman" w:eastAsiaTheme="minorEastAsia" w:hAnsi="Times New Roman" w:cs="Times New Roman"/>
                  <w:i/>
                  <w:iCs/>
                  <w:color w:val="000000"/>
                  <w:rPrChange w:id="15574" w:author="瑋婷 徐" w:date="2025-01-04T22:54:00Z" w16du:dateUtc="2025-01-04T14:54:00Z">
                    <w:rPr>
                      <w:rFonts w:ascii="Calibri" w:hAnsi="Calibri" w:cs="Calibri"/>
                      <w:i/>
                      <w:iCs/>
                      <w:color w:val="000000"/>
                      <w:sz w:val="22"/>
                      <w:szCs w:val="22"/>
                    </w:rPr>
                  </w:rPrChange>
                </w:rPr>
                <w:t>Syrmaticus mikado</w:t>
              </w:r>
            </w:ins>
          </w:p>
        </w:tc>
        <w:tc>
          <w:tcPr>
            <w:tcW w:w="162" w:type="pct"/>
            <w:noWrap/>
            <w:hideMark/>
          </w:tcPr>
          <w:p w14:paraId="371FE703"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575" w:author="瑋婷 徐" w:date="2025-01-03T16:50:00Z" w16du:dateUtc="2025-01-03T08:50:00Z"/>
                <w:rFonts w:ascii="Times New Roman" w:eastAsiaTheme="minorEastAsia" w:hAnsi="Times New Roman" w:cs="Times New Roman"/>
                <w:i/>
                <w:iCs/>
                <w:color w:val="000000"/>
                <w:rPrChange w:id="15576" w:author="瑋婷 徐" w:date="2025-01-04T22:54:00Z" w16du:dateUtc="2025-01-04T14:54:00Z">
                  <w:rPr>
                    <w:ins w:id="15577" w:author="瑋婷 徐" w:date="2025-01-03T16:50:00Z" w16du:dateUtc="2025-01-03T08:50:00Z"/>
                    <w:rFonts w:ascii="Calibri" w:hAnsi="Calibri" w:cs="Calibri"/>
                    <w:i/>
                    <w:iCs/>
                    <w:color w:val="000000"/>
                    <w:sz w:val="22"/>
                    <w:szCs w:val="22"/>
                  </w:rPr>
                </w:rPrChange>
              </w:rPr>
              <w:pPrChange w:id="1557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DEE2113"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579" w:author="瑋婷 徐" w:date="2025-01-03T16:50:00Z" w16du:dateUtc="2025-01-03T08:50:00Z"/>
                <w:rFonts w:ascii="Times New Roman" w:eastAsiaTheme="minorEastAsia" w:hAnsi="Times New Roman" w:cs="Times New Roman"/>
                <w:rPrChange w:id="15580" w:author="瑋婷 徐" w:date="2025-01-04T22:54:00Z" w16du:dateUtc="2025-01-04T14:54:00Z">
                  <w:rPr>
                    <w:ins w:id="15581" w:author="瑋婷 徐" w:date="2025-01-03T16:50:00Z" w16du:dateUtc="2025-01-03T08:50:00Z"/>
                    <w:rFonts w:ascii="Times New Roman" w:eastAsia="Times New Roman" w:hAnsi="Times New Roman" w:cs="Times New Roman"/>
                    <w:sz w:val="20"/>
                    <w:szCs w:val="20"/>
                  </w:rPr>
                </w:rPrChange>
              </w:rPr>
              <w:pPrChange w:id="1558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377BE95"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583" w:author="瑋婷 徐" w:date="2025-01-03T16:50:00Z" w16du:dateUtc="2025-01-03T08:50:00Z"/>
                <w:rFonts w:ascii="Times New Roman" w:eastAsiaTheme="minorEastAsia" w:hAnsi="Times New Roman" w:cs="Times New Roman"/>
                <w:rPrChange w:id="15584" w:author="瑋婷 徐" w:date="2025-01-04T22:54:00Z" w16du:dateUtc="2025-01-04T14:54:00Z">
                  <w:rPr>
                    <w:ins w:id="15585" w:author="瑋婷 徐" w:date="2025-01-03T16:50:00Z" w16du:dateUtc="2025-01-03T08:50:00Z"/>
                    <w:rFonts w:ascii="Times New Roman" w:eastAsia="Times New Roman" w:hAnsi="Times New Roman" w:cs="Times New Roman"/>
                    <w:sz w:val="20"/>
                    <w:szCs w:val="20"/>
                  </w:rPr>
                </w:rPrChange>
              </w:rPr>
              <w:pPrChange w:id="1558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3D70416"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587" w:author="瑋婷 徐" w:date="2025-01-03T16:50:00Z" w16du:dateUtc="2025-01-03T08:50:00Z"/>
                <w:rFonts w:ascii="Times New Roman" w:eastAsiaTheme="minorEastAsia" w:hAnsi="Times New Roman" w:cs="Times New Roman"/>
                <w:rPrChange w:id="15588" w:author="瑋婷 徐" w:date="2025-01-04T22:54:00Z" w16du:dateUtc="2025-01-04T14:54:00Z">
                  <w:rPr>
                    <w:ins w:id="15589" w:author="瑋婷 徐" w:date="2025-01-03T16:50:00Z" w16du:dateUtc="2025-01-03T08:50:00Z"/>
                    <w:rFonts w:ascii="Times New Roman" w:eastAsia="Times New Roman" w:hAnsi="Times New Roman" w:cs="Times New Roman"/>
                    <w:sz w:val="20"/>
                    <w:szCs w:val="20"/>
                  </w:rPr>
                </w:rPrChange>
              </w:rPr>
              <w:pPrChange w:id="1559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AC4B568"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591" w:author="瑋婷 徐" w:date="2025-01-03T16:50:00Z" w16du:dateUtc="2025-01-03T08:50:00Z"/>
                <w:rFonts w:ascii="Times New Roman" w:eastAsiaTheme="minorEastAsia" w:hAnsi="Times New Roman" w:cs="Times New Roman"/>
                <w:rPrChange w:id="15592" w:author="瑋婷 徐" w:date="2025-01-04T22:54:00Z" w16du:dateUtc="2025-01-04T14:54:00Z">
                  <w:rPr>
                    <w:ins w:id="15593" w:author="瑋婷 徐" w:date="2025-01-03T16:50:00Z" w16du:dateUtc="2025-01-03T08:50:00Z"/>
                    <w:rFonts w:ascii="Times New Roman" w:eastAsia="Times New Roman" w:hAnsi="Times New Roman" w:cs="Times New Roman"/>
                    <w:sz w:val="20"/>
                    <w:szCs w:val="20"/>
                  </w:rPr>
                </w:rPrChange>
              </w:rPr>
              <w:pPrChange w:id="1559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770228A"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595" w:author="瑋婷 徐" w:date="2025-01-03T16:50:00Z" w16du:dateUtc="2025-01-03T08:50:00Z"/>
                <w:rFonts w:ascii="Times New Roman" w:eastAsiaTheme="minorEastAsia" w:hAnsi="Times New Roman" w:cs="Times New Roman"/>
                <w:color w:val="000000"/>
                <w:rPrChange w:id="15596" w:author="瑋婷 徐" w:date="2025-01-04T22:54:00Z" w16du:dateUtc="2025-01-04T14:54:00Z">
                  <w:rPr>
                    <w:ins w:id="15597" w:author="瑋婷 徐" w:date="2025-01-03T16:50:00Z" w16du:dateUtc="2025-01-03T08:50:00Z"/>
                    <w:rFonts w:ascii="Calibri" w:hAnsi="Calibri" w:cs="Calibri"/>
                    <w:color w:val="000000"/>
                    <w:sz w:val="22"/>
                    <w:szCs w:val="22"/>
                  </w:rPr>
                </w:rPrChange>
              </w:rPr>
              <w:pPrChange w:id="1559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5599" w:author="瑋婷 徐" w:date="2025-01-03T16:50:00Z" w16du:dateUtc="2025-01-03T08:50:00Z">
              <w:r w:rsidRPr="00A65783">
                <w:rPr>
                  <w:rFonts w:ascii="Times New Roman" w:eastAsiaTheme="minorEastAsia" w:hAnsi="Times New Roman" w:cs="Times New Roman"/>
                  <w:color w:val="000000"/>
                  <w:rPrChange w:id="15600" w:author="瑋婷 徐" w:date="2025-01-04T22:54:00Z" w16du:dateUtc="2025-01-04T14:54:00Z">
                    <w:rPr>
                      <w:rFonts w:ascii="Calibri" w:hAnsi="Calibri" w:cs="Calibri"/>
                      <w:color w:val="000000"/>
                      <w:sz w:val="22"/>
                      <w:szCs w:val="22"/>
                    </w:rPr>
                  </w:rPrChange>
                </w:rPr>
                <w:t>*</w:t>
              </w:r>
            </w:ins>
          </w:p>
        </w:tc>
        <w:tc>
          <w:tcPr>
            <w:tcW w:w="162" w:type="pct"/>
            <w:noWrap/>
            <w:hideMark/>
          </w:tcPr>
          <w:p w14:paraId="73E9ADBE"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601" w:author="瑋婷 徐" w:date="2025-01-03T16:50:00Z" w16du:dateUtc="2025-01-03T08:50:00Z"/>
                <w:rFonts w:ascii="Times New Roman" w:eastAsiaTheme="minorEastAsia" w:hAnsi="Times New Roman" w:cs="Times New Roman"/>
                <w:color w:val="000000"/>
                <w:rPrChange w:id="15602" w:author="瑋婷 徐" w:date="2025-01-04T22:54:00Z" w16du:dateUtc="2025-01-04T14:54:00Z">
                  <w:rPr>
                    <w:ins w:id="15603" w:author="瑋婷 徐" w:date="2025-01-03T16:50:00Z" w16du:dateUtc="2025-01-03T08:50:00Z"/>
                    <w:rFonts w:ascii="Calibri" w:hAnsi="Calibri" w:cs="Calibri"/>
                    <w:color w:val="000000"/>
                    <w:sz w:val="22"/>
                    <w:szCs w:val="22"/>
                  </w:rPr>
                </w:rPrChange>
              </w:rPr>
              <w:pPrChange w:id="1560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6BB5944"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605" w:author="瑋婷 徐" w:date="2025-01-03T16:50:00Z" w16du:dateUtc="2025-01-03T08:50:00Z"/>
                <w:rFonts w:ascii="Times New Roman" w:eastAsiaTheme="minorEastAsia" w:hAnsi="Times New Roman" w:cs="Times New Roman"/>
                <w:color w:val="000000"/>
                <w:rPrChange w:id="15606" w:author="瑋婷 徐" w:date="2025-01-04T22:54:00Z" w16du:dateUtc="2025-01-04T14:54:00Z">
                  <w:rPr>
                    <w:ins w:id="15607" w:author="瑋婷 徐" w:date="2025-01-03T16:50:00Z" w16du:dateUtc="2025-01-03T08:50:00Z"/>
                    <w:rFonts w:ascii="Calibri" w:hAnsi="Calibri" w:cs="Calibri"/>
                    <w:color w:val="000000"/>
                    <w:sz w:val="22"/>
                    <w:szCs w:val="22"/>
                  </w:rPr>
                </w:rPrChange>
              </w:rPr>
              <w:pPrChange w:id="1560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5609" w:author="瑋婷 徐" w:date="2025-01-03T16:50:00Z" w16du:dateUtc="2025-01-03T08:50:00Z">
              <w:r w:rsidRPr="00A65783">
                <w:rPr>
                  <w:rFonts w:ascii="Times New Roman" w:eastAsiaTheme="minorEastAsia" w:hAnsi="Times New Roman" w:cs="Times New Roman"/>
                  <w:color w:val="000000"/>
                  <w:rPrChange w:id="15610" w:author="瑋婷 徐" w:date="2025-01-04T22:54:00Z" w16du:dateUtc="2025-01-04T14:54:00Z">
                    <w:rPr>
                      <w:rFonts w:ascii="Calibri" w:hAnsi="Calibri" w:cs="Calibri"/>
                      <w:color w:val="000000"/>
                      <w:sz w:val="22"/>
                      <w:szCs w:val="22"/>
                    </w:rPr>
                  </w:rPrChange>
                </w:rPr>
                <w:t>*</w:t>
              </w:r>
            </w:ins>
          </w:p>
        </w:tc>
        <w:tc>
          <w:tcPr>
            <w:tcW w:w="162" w:type="pct"/>
            <w:noWrap/>
            <w:hideMark/>
          </w:tcPr>
          <w:p w14:paraId="3C5C80A9"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611" w:author="瑋婷 徐" w:date="2025-01-03T16:50:00Z" w16du:dateUtc="2025-01-03T08:50:00Z"/>
                <w:rFonts w:ascii="Times New Roman" w:eastAsiaTheme="minorEastAsia" w:hAnsi="Times New Roman" w:cs="Times New Roman"/>
                <w:color w:val="000000"/>
                <w:rPrChange w:id="15612" w:author="瑋婷 徐" w:date="2025-01-04T22:54:00Z" w16du:dateUtc="2025-01-04T14:54:00Z">
                  <w:rPr>
                    <w:ins w:id="15613" w:author="瑋婷 徐" w:date="2025-01-03T16:50:00Z" w16du:dateUtc="2025-01-03T08:50:00Z"/>
                    <w:rFonts w:ascii="Calibri" w:hAnsi="Calibri" w:cs="Calibri"/>
                    <w:color w:val="000000"/>
                    <w:sz w:val="22"/>
                    <w:szCs w:val="22"/>
                  </w:rPr>
                </w:rPrChange>
              </w:rPr>
              <w:pPrChange w:id="1561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3C0B002"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615" w:author="瑋婷 徐" w:date="2025-01-03T16:50:00Z" w16du:dateUtc="2025-01-03T08:50:00Z"/>
                <w:rFonts w:ascii="Times New Roman" w:eastAsiaTheme="minorEastAsia" w:hAnsi="Times New Roman" w:cs="Times New Roman"/>
                <w:rPrChange w:id="15616" w:author="瑋婷 徐" w:date="2025-01-04T22:54:00Z" w16du:dateUtc="2025-01-04T14:54:00Z">
                  <w:rPr>
                    <w:ins w:id="15617" w:author="瑋婷 徐" w:date="2025-01-03T16:50:00Z" w16du:dateUtc="2025-01-03T08:50:00Z"/>
                    <w:rFonts w:ascii="Times New Roman" w:eastAsia="Times New Roman" w:hAnsi="Times New Roman" w:cs="Times New Roman"/>
                    <w:sz w:val="20"/>
                    <w:szCs w:val="20"/>
                  </w:rPr>
                </w:rPrChange>
              </w:rPr>
              <w:pPrChange w:id="1561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22D03AF"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619" w:author="瑋婷 徐" w:date="2025-01-03T16:50:00Z" w16du:dateUtc="2025-01-03T08:50:00Z"/>
                <w:rFonts w:ascii="Times New Roman" w:eastAsiaTheme="minorEastAsia" w:hAnsi="Times New Roman" w:cs="Times New Roman"/>
                <w:rPrChange w:id="15620" w:author="瑋婷 徐" w:date="2025-01-04T22:54:00Z" w16du:dateUtc="2025-01-04T14:54:00Z">
                  <w:rPr>
                    <w:ins w:id="15621" w:author="瑋婷 徐" w:date="2025-01-03T16:50:00Z" w16du:dateUtc="2025-01-03T08:50:00Z"/>
                    <w:rFonts w:ascii="Times New Roman" w:eastAsia="Times New Roman" w:hAnsi="Times New Roman" w:cs="Times New Roman"/>
                    <w:sz w:val="20"/>
                    <w:szCs w:val="20"/>
                  </w:rPr>
                </w:rPrChange>
              </w:rPr>
              <w:pPrChange w:id="1562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3F32AF1"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623" w:author="瑋婷 徐" w:date="2025-01-03T16:50:00Z" w16du:dateUtc="2025-01-03T08:50:00Z"/>
                <w:rFonts w:ascii="Times New Roman" w:eastAsiaTheme="minorEastAsia" w:hAnsi="Times New Roman" w:cs="Times New Roman"/>
                <w:rPrChange w:id="15624" w:author="瑋婷 徐" w:date="2025-01-04T22:54:00Z" w16du:dateUtc="2025-01-04T14:54:00Z">
                  <w:rPr>
                    <w:ins w:id="15625" w:author="瑋婷 徐" w:date="2025-01-03T16:50:00Z" w16du:dateUtc="2025-01-03T08:50:00Z"/>
                    <w:rFonts w:ascii="Times New Roman" w:eastAsia="Times New Roman" w:hAnsi="Times New Roman" w:cs="Times New Roman"/>
                    <w:sz w:val="20"/>
                    <w:szCs w:val="20"/>
                  </w:rPr>
                </w:rPrChange>
              </w:rPr>
              <w:pPrChange w:id="1562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2C31546"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627" w:author="瑋婷 徐" w:date="2025-01-03T16:50:00Z" w16du:dateUtc="2025-01-03T08:50:00Z"/>
                <w:rFonts w:ascii="Times New Roman" w:eastAsiaTheme="minorEastAsia" w:hAnsi="Times New Roman" w:cs="Times New Roman"/>
                <w:rPrChange w:id="15628" w:author="瑋婷 徐" w:date="2025-01-04T22:54:00Z" w16du:dateUtc="2025-01-04T14:54:00Z">
                  <w:rPr>
                    <w:ins w:id="15629" w:author="瑋婷 徐" w:date="2025-01-03T16:50:00Z" w16du:dateUtc="2025-01-03T08:50:00Z"/>
                    <w:rFonts w:ascii="Times New Roman" w:eastAsia="Times New Roman" w:hAnsi="Times New Roman" w:cs="Times New Roman"/>
                    <w:sz w:val="20"/>
                    <w:szCs w:val="20"/>
                  </w:rPr>
                </w:rPrChange>
              </w:rPr>
              <w:pPrChange w:id="1563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1140156"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631" w:author="瑋婷 徐" w:date="2025-01-03T16:50:00Z" w16du:dateUtc="2025-01-03T08:50:00Z"/>
                <w:rFonts w:ascii="Times New Roman" w:eastAsiaTheme="minorEastAsia" w:hAnsi="Times New Roman" w:cs="Times New Roman"/>
                <w:rPrChange w:id="15632" w:author="瑋婷 徐" w:date="2025-01-04T22:54:00Z" w16du:dateUtc="2025-01-04T14:54:00Z">
                  <w:rPr>
                    <w:ins w:id="15633" w:author="瑋婷 徐" w:date="2025-01-03T16:50:00Z" w16du:dateUtc="2025-01-03T08:50:00Z"/>
                    <w:rFonts w:ascii="Times New Roman" w:eastAsia="Times New Roman" w:hAnsi="Times New Roman" w:cs="Times New Roman"/>
                    <w:sz w:val="20"/>
                    <w:szCs w:val="20"/>
                  </w:rPr>
                </w:rPrChange>
              </w:rPr>
              <w:pPrChange w:id="1563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7841118"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635" w:author="瑋婷 徐" w:date="2025-01-03T16:50:00Z" w16du:dateUtc="2025-01-03T08:50:00Z"/>
                <w:rFonts w:ascii="Times New Roman" w:eastAsiaTheme="minorEastAsia" w:hAnsi="Times New Roman" w:cs="Times New Roman"/>
                <w:rPrChange w:id="15636" w:author="瑋婷 徐" w:date="2025-01-04T22:54:00Z" w16du:dateUtc="2025-01-04T14:54:00Z">
                  <w:rPr>
                    <w:ins w:id="15637" w:author="瑋婷 徐" w:date="2025-01-03T16:50:00Z" w16du:dateUtc="2025-01-03T08:50:00Z"/>
                    <w:rFonts w:ascii="Times New Roman" w:eastAsia="Times New Roman" w:hAnsi="Times New Roman" w:cs="Times New Roman"/>
                    <w:sz w:val="20"/>
                    <w:szCs w:val="20"/>
                  </w:rPr>
                </w:rPrChange>
              </w:rPr>
              <w:pPrChange w:id="1563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09078D1"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639" w:author="瑋婷 徐" w:date="2025-01-03T16:50:00Z" w16du:dateUtc="2025-01-03T08:50:00Z"/>
                <w:rFonts w:ascii="Times New Roman" w:eastAsiaTheme="minorEastAsia" w:hAnsi="Times New Roman" w:cs="Times New Roman"/>
                <w:rPrChange w:id="15640" w:author="瑋婷 徐" w:date="2025-01-04T22:54:00Z" w16du:dateUtc="2025-01-04T14:54:00Z">
                  <w:rPr>
                    <w:ins w:id="15641" w:author="瑋婷 徐" w:date="2025-01-03T16:50:00Z" w16du:dateUtc="2025-01-03T08:50:00Z"/>
                    <w:rFonts w:ascii="Times New Roman" w:eastAsia="Times New Roman" w:hAnsi="Times New Roman" w:cs="Times New Roman"/>
                    <w:sz w:val="20"/>
                    <w:szCs w:val="20"/>
                  </w:rPr>
                </w:rPrChange>
              </w:rPr>
              <w:pPrChange w:id="1564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177E57B"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643" w:author="瑋婷 徐" w:date="2025-01-03T16:50:00Z" w16du:dateUtc="2025-01-03T08:50:00Z"/>
                <w:rFonts w:ascii="Times New Roman" w:eastAsiaTheme="minorEastAsia" w:hAnsi="Times New Roman" w:cs="Times New Roman"/>
                <w:rPrChange w:id="15644" w:author="瑋婷 徐" w:date="2025-01-04T22:54:00Z" w16du:dateUtc="2025-01-04T14:54:00Z">
                  <w:rPr>
                    <w:ins w:id="15645" w:author="瑋婷 徐" w:date="2025-01-03T16:50:00Z" w16du:dateUtc="2025-01-03T08:50:00Z"/>
                    <w:rFonts w:ascii="Times New Roman" w:eastAsia="Times New Roman" w:hAnsi="Times New Roman" w:cs="Times New Roman"/>
                    <w:sz w:val="20"/>
                    <w:szCs w:val="20"/>
                  </w:rPr>
                </w:rPrChange>
              </w:rPr>
              <w:pPrChange w:id="1564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FAB8DC1"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647" w:author="瑋婷 徐" w:date="2025-01-03T16:50:00Z" w16du:dateUtc="2025-01-03T08:50:00Z"/>
                <w:rFonts w:ascii="Times New Roman" w:eastAsiaTheme="minorEastAsia" w:hAnsi="Times New Roman" w:cs="Times New Roman"/>
                <w:rPrChange w:id="15648" w:author="瑋婷 徐" w:date="2025-01-04T22:54:00Z" w16du:dateUtc="2025-01-04T14:54:00Z">
                  <w:rPr>
                    <w:ins w:id="15649" w:author="瑋婷 徐" w:date="2025-01-03T16:50:00Z" w16du:dateUtc="2025-01-03T08:50:00Z"/>
                    <w:rFonts w:ascii="Times New Roman" w:eastAsia="Times New Roman" w:hAnsi="Times New Roman" w:cs="Times New Roman"/>
                    <w:sz w:val="20"/>
                    <w:szCs w:val="20"/>
                  </w:rPr>
                </w:rPrChange>
              </w:rPr>
              <w:pPrChange w:id="1565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369F883"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651" w:author="瑋婷 徐" w:date="2025-01-03T16:50:00Z" w16du:dateUtc="2025-01-03T08:50:00Z"/>
                <w:rFonts w:ascii="Times New Roman" w:eastAsiaTheme="minorEastAsia" w:hAnsi="Times New Roman" w:cs="Times New Roman"/>
                <w:rPrChange w:id="15652" w:author="瑋婷 徐" w:date="2025-01-04T22:54:00Z" w16du:dateUtc="2025-01-04T14:54:00Z">
                  <w:rPr>
                    <w:ins w:id="15653" w:author="瑋婷 徐" w:date="2025-01-03T16:50:00Z" w16du:dateUtc="2025-01-03T08:50:00Z"/>
                    <w:rFonts w:ascii="Times New Roman" w:eastAsia="Times New Roman" w:hAnsi="Times New Roman" w:cs="Times New Roman"/>
                    <w:sz w:val="20"/>
                    <w:szCs w:val="20"/>
                  </w:rPr>
                </w:rPrChange>
              </w:rPr>
              <w:pPrChange w:id="1565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36F736F"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655" w:author="瑋婷 徐" w:date="2025-01-03T16:50:00Z" w16du:dateUtc="2025-01-03T08:50:00Z"/>
                <w:rFonts w:ascii="Times New Roman" w:eastAsiaTheme="minorEastAsia" w:hAnsi="Times New Roman" w:cs="Times New Roman"/>
                <w:rPrChange w:id="15656" w:author="瑋婷 徐" w:date="2025-01-04T22:54:00Z" w16du:dateUtc="2025-01-04T14:54:00Z">
                  <w:rPr>
                    <w:ins w:id="15657" w:author="瑋婷 徐" w:date="2025-01-03T16:50:00Z" w16du:dateUtc="2025-01-03T08:50:00Z"/>
                    <w:rFonts w:ascii="Times New Roman" w:eastAsia="Times New Roman" w:hAnsi="Times New Roman" w:cs="Times New Roman"/>
                    <w:sz w:val="20"/>
                    <w:szCs w:val="20"/>
                  </w:rPr>
                </w:rPrChange>
              </w:rPr>
              <w:pPrChange w:id="1565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hideMark/>
          </w:tcPr>
          <w:p w14:paraId="45AC4BDB"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659" w:author="瑋婷 徐" w:date="2025-01-03T16:50:00Z" w16du:dateUtc="2025-01-03T08:50:00Z"/>
                <w:rFonts w:ascii="Times New Roman" w:eastAsiaTheme="minorEastAsia" w:hAnsi="Times New Roman" w:cs="Times New Roman"/>
                <w:rPrChange w:id="15660" w:author="瑋婷 徐" w:date="2025-01-04T22:54:00Z" w16du:dateUtc="2025-01-04T14:54:00Z">
                  <w:rPr>
                    <w:ins w:id="15661" w:author="瑋婷 徐" w:date="2025-01-03T16:50:00Z" w16du:dateUtc="2025-01-03T08:50:00Z"/>
                    <w:rFonts w:ascii="Times New Roman" w:eastAsia="Times New Roman" w:hAnsi="Times New Roman" w:cs="Times New Roman"/>
                    <w:sz w:val="20"/>
                    <w:szCs w:val="20"/>
                  </w:rPr>
                </w:rPrChange>
              </w:rPr>
              <w:pPrChange w:id="1566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r>
      <w:tr w:rsidR="003C19C7" w:rsidRPr="00912F21" w14:paraId="305144F2" w14:textId="77777777" w:rsidTr="003C19C7">
        <w:trPr>
          <w:trHeight w:val="300"/>
          <w:ins w:id="15663"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1DE9462B" w14:textId="77777777" w:rsidR="003C19C7" w:rsidRPr="00A65783" w:rsidRDefault="003C19C7">
            <w:pPr>
              <w:spacing w:line="360" w:lineRule="auto"/>
              <w:rPr>
                <w:ins w:id="15664" w:author="瑋婷 徐" w:date="2025-01-03T16:50:00Z" w16du:dateUtc="2025-01-03T08:50:00Z"/>
                <w:rFonts w:ascii="Times New Roman" w:eastAsiaTheme="minorEastAsia" w:hAnsi="Times New Roman" w:cs="Times New Roman"/>
                <w:b w:val="0"/>
                <w:bCs w:val="0"/>
                <w:color w:val="000000"/>
                <w:rPrChange w:id="15665" w:author="瑋婷 徐" w:date="2025-01-04T22:54:00Z" w16du:dateUtc="2025-01-04T14:54:00Z">
                  <w:rPr>
                    <w:ins w:id="15666" w:author="瑋婷 徐" w:date="2025-01-03T16:50:00Z" w16du:dateUtc="2025-01-03T08:50:00Z"/>
                    <w:rFonts w:ascii="Calibri" w:hAnsi="Calibri" w:cs="Calibri"/>
                    <w:color w:val="000000"/>
                    <w:sz w:val="22"/>
                    <w:szCs w:val="22"/>
                  </w:rPr>
                </w:rPrChange>
              </w:rPr>
              <w:pPrChange w:id="15667" w:author="瑋婷 徐" w:date="2025-01-03T16:51:00Z" w16du:dateUtc="2025-01-03T08:51:00Z">
                <w:pPr/>
              </w:pPrChange>
            </w:pPr>
            <w:ins w:id="15668" w:author="瑋婷 徐" w:date="2025-01-03T16:50:00Z" w16du:dateUtc="2025-01-03T08:50:00Z">
              <w:r w:rsidRPr="00A65783">
                <w:rPr>
                  <w:rFonts w:ascii="Times New Roman" w:eastAsiaTheme="minorEastAsia" w:hAnsi="Times New Roman" w:cs="Times New Roman" w:hint="eastAsia"/>
                  <w:b w:val="0"/>
                  <w:bCs w:val="0"/>
                  <w:color w:val="000000"/>
                  <w:rPrChange w:id="15669" w:author="瑋婷 徐" w:date="2025-01-04T22:54:00Z" w16du:dateUtc="2025-01-04T14:54:00Z">
                    <w:rPr>
                      <w:rFonts w:ascii="Calibri" w:hAnsi="Calibri" w:cs="Calibri" w:hint="eastAsia"/>
                      <w:color w:val="000000"/>
                      <w:sz w:val="22"/>
                      <w:szCs w:val="22"/>
                    </w:rPr>
                  </w:rPrChange>
                </w:rPr>
                <w:t>藍腹鷴</w:t>
              </w:r>
              <w:r w:rsidRPr="00A65783">
                <w:rPr>
                  <w:rFonts w:ascii="Times New Roman" w:eastAsiaTheme="minorEastAsia" w:hAnsi="Times New Roman" w:cs="Times New Roman"/>
                  <w:b w:val="0"/>
                  <w:bCs w:val="0"/>
                  <w:color w:val="000000"/>
                  <w:rPrChange w:id="15670" w:author="瑋婷 徐" w:date="2025-01-04T22:54:00Z" w16du:dateUtc="2025-01-04T14:54:00Z">
                    <w:rPr>
                      <w:rFonts w:ascii="Calibri" w:hAnsi="Calibri" w:cs="Calibri"/>
                      <w:color w:val="000000"/>
                      <w:sz w:val="22"/>
                      <w:szCs w:val="22"/>
                    </w:rPr>
                  </w:rPrChange>
                </w:rPr>
                <w:t xml:space="preserve"> </w:t>
              </w:r>
              <w:r w:rsidRPr="00A65783">
                <w:rPr>
                  <w:b w:val="0"/>
                  <w:bCs w:val="0"/>
                  <w:color w:val="000000"/>
                  <w:rPrChange w:id="15671" w:author="瑋婷 徐" w:date="2025-01-04T22:54:00Z" w16du:dateUtc="2025-01-04T14:54:00Z">
                    <w:rPr>
                      <w:color w:val="000000"/>
                      <w:sz w:val="22"/>
                      <w:szCs w:val="22"/>
                    </w:rPr>
                  </w:rPrChange>
                </w:rPr>
                <w:t>◎</w:t>
              </w:r>
              <w:r w:rsidRPr="00A65783">
                <w:rPr>
                  <w:rFonts w:ascii="Times New Roman" w:eastAsiaTheme="minorEastAsia" w:hAnsi="Times New Roman" w:cs="Times New Roman"/>
                  <w:b w:val="0"/>
                  <w:bCs w:val="0"/>
                  <w:color w:val="000000"/>
                  <w:rPrChange w:id="15672" w:author="瑋婷 徐" w:date="2025-01-04T22:54:00Z" w16du:dateUtc="2025-01-04T14:54:00Z">
                    <w:rPr>
                      <w:rFonts w:ascii="Calibri" w:hAnsi="Calibri" w:cs="Calibri"/>
                      <w:color w:val="000000"/>
                      <w:sz w:val="22"/>
                      <w:szCs w:val="22"/>
                    </w:rPr>
                  </w:rPrChange>
                </w:rPr>
                <w:t xml:space="preserve"> II</w:t>
              </w:r>
            </w:ins>
          </w:p>
        </w:tc>
        <w:tc>
          <w:tcPr>
            <w:tcW w:w="904" w:type="pct"/>
            <w:hideMark/>
          </w:tcPr>
          <w:p w14:paraId="1935B305"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673" w:author="瑋婷 徐" w:date="2025-01-03T16:50:00Z" w16du:dateUtc="2025-01-03T08:50:00Z"/>
                <w:rFonts w:ascii="Times New Roman" w:eastAsiaTheme="minorEastAsia" w:hAnsi="Times New Roman" w:cs="Times New Roman"/>
                <w:i/>
                <w:iCs/>
                <w:color w:val="000000"/>
                <w:rPrChange w:id="15674" w:author="瑋婷 徐" w:date="2025-01-04T22:54:00Z" w16du:dateUtc="2025-01-04T14:54:00Z">
                  <w:rPr>
                    <w:ins w:id="15675" w:author="瑋婷 徐" w:date="2025-01-03T16:50:00Z" w16du:dateUtc="2025-01-03T08:50:00Z"/>
                    <w:rFonts w:ascii="Calibri" w:hAnsi="Calibri" w:cs="Calibri"/>
                    <w:i/>
                    <w:iCs/>
                    <w:color w:val="000000"/>
                    <w:sz w:val="22"/>
                    <w:szCs w:val="22"/>
                  </w:rPr>
                </w:rPrChange>
              </w:rPr>
              <w:pPrChange w:id="1567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5677" w:author="瑋婷 徐" w:date="2025-01-03T16:50:00Z" w16du:dateUtc="2025-01-03T08:50:00Z">
              <w:r w:rsidRPr="00A65783">
                <w:rPr>
                  <w:rFonts w:ascii="Times New Roman" w:eastAsiaTheme="minorEastAsia" w:hAnsi="Times New Roman" w:cs="Times New Roman"/>
                  <w:i/>
                  <w:iCs/>
                  <w:color w:val="000000"/>
                  <w:rPrChange w:id="15678" w:author="瑋婷 徐" w:date="2025-01-04T22:54:00Z" w16du:dateUtc="2025-01-04T14:54:00Z">
                    <w:rPr>
                      <w:rFonts w:ascii="Calibri" w:hAnsi="Calibri" w:cs="Calibri"/>
                      <w:i/>
                      <w:iCs/>
                      <w:color w:val="000000"/>
                      <w:sz w:val="22"/>
                      <w:szCs w:val="22"/>
                    </w:rPr>
                  </w:rPrChange>
                </w:rPr>
                <w:t>Lophura swinhoii</w:t>
              </w:r>
            </w:ins>
          </w:p>
        </w:tc>
        <w:tc>
          <w:tcPr>
            <w:tcW w:w="162" w:type="pct"/>
            <w:noWrap/>
            <w:hideMark/>
          </w:tcPr>
          <w:p w14:paraId="3C2180A9"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679" w:author="瑋婷 徐" w:date="2025-01-03T16:50:00Z" w16du:dateUtc="2025-01-03T08:50:00Z"/>
                <w:rFonts w:ascii="Times New Roman" w:eastAsiaTheme="minorEastAsia" w:hAnsi="Times New Roman" w:cs="Times New Roman"/>
                <w:i/>
                <w:iCs/>
                <w:color w:val="000000"/>
                <w:rPrChange w:id="15680" w:author="瑋婷 徐" w:date="2025-01-04T22:54:00Z" w16du:dateUtc="2025-01-04T14:54:00Z">
                  <w:rPr>
                    <w:ins w:id="15681" w:author="瑋婷 徐" w:date="2025-01-03T16:50:00Z" w16du:dateUtc="2025-01-03T08:50:00Z"/>
                    <w:rFonts w:ascii="Calibri" w:hAnsi="Calibri" w:cs="Calibri"/>
                    <w:i/>
                    <w:iCs/>
                    <w:color w:val="000000"/>
                    <w:sz w:val="22"/>
                    <w:szCs w:val="22"/>
                  </w:rPr>
                </w:rPrChange>
              </w:rPr>
              <w:pPrChange w:id="1568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C51B5EC"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683" w:author="瑋婷 徐" w:date="2025-01-03T16:50:00Z" w16du:dateUtc="2025-01-03T08:50:00Z"/>
                <w:rFonts w:ascii="Times New Roman" w:eastAsiaTheme="minorEastAsia" w:hAnsi="Times New Roman" w:cs="Times New Roman"/>
                <w:rPrChange w:id="15684" w:author="瑋婷 徐" w:date="2025-01-04T22:54:00Z" w16du:dateUtc="2025-01-04T14:54:00Z">
                  <w:rPr>
                    <w:ins w:id="15685" w:author="瑋婷 徐" w:date="2025-01-03T16:50:00Z" w16du:dateUtc="2025-01-03T08:50:00Z"/>
                    <w:rFonts w:ascii="Times New Roman" w:eastAsia="Times New Roman" w:hAnsi="Times New Roman" w:cs="Times New Roman"/>
                    <w:sz w:val="20"/>
                    <w:szCs w:val="20"/>
                  </w:rPr>
                </w:rPrChange>
              </w:rPr>
              <w:pPrChange w:id="1568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5BD1978"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687" w:author="瑋婷 徐" w:date="2025-01-03T16:50:00Z" w16du:dateUtc="2025-01-03T08:50:00Z"/>
                <w:rFonts w:ascii="Times New Roman" w:eastAsiaTheme="minorEastAsia" w:hAnsi="Times New Roman" w:cs="Times New Roman"/>
                <w:rPrChange w:id="15688" w:author="瑋婷 徐" w:date="2025-01-04T22:54:00Z" w16du:dateUtc="2025-01-04T14:54:00Z">
                  <w:rPr>
                    <w:ins w:id="15689" w:author="瑋婷 徐" w:date="2025-01-03T16:50:00Z" w16du:dateUtc="2025-01-03T08:50:00Z"/>
                    <w:rFonts w:ascii="Times New Roman" w:eastAsia="Times New Roman" w:hAnsi="Times New Roman" w:cs="Times New Roman"/>
                    <w:sz w:val="20"/>
                    <w:szCs w:val="20"/>
                  </w:rPr>
                </w:rPrChange>
              </w:rPr>
              <w:pPrChange w:id="1569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286D874"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691" w:author="瑋婷 徐" w:date="2025-01-03T16:50:00Z" w16du:dateUtc="2025-01-03T08:50:00Z"/>
                <w:rFonts w:ascii="Times New Roman" w:eastAsiaTheme="minorEastAsia" w:hAnsi="Times New Roman" w:cs="Times New Roman"/>
                <w:rPrChange w:id="15692" w:author="瑋婷 徐" w:date="2025-01-04T22:54:00Z" w16du:dateUtc="2025-01-04T14:54:00Z">
                  <w:rPr>
                    <w:ins w:id="15693" w:author="瑋婷 徐" w:date="2025-01-03T16:50:00Z" w16du:dateUtc="2025-01-03T08:50:00Z"/>
                    <w:rFonts w:ascii="Times New Roman" w:eastAsia="Times New Roman" w:hAnsi="Times New Roman" w:cs="Times New Roman"/>
                    <w:sz w:val="20"/>
                    <w:szCs w:val="20"/>
                  </w:rPr>
                </w:rPrChange>
              </w:rPr>
              <w:pPrChange w:id="1569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A2A9508"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695" w:author="瑋婷 徐" w:date="2025-01-03T16:50:00Z" w16du:dateUtc="2025-01-03T08:50:00Z"/>
                <w:rFonts w:ascii="Times New Roman" w:eastAsiaTheme="minorEastAsia" w:hAnsi="Times New Roman" w:cs="Times New Roman"/>
                <w:color w:val="000000"/>
                <w:rPrChange w:id="15696" w:author="瑋婷 徐" w:date="2025-01-04T22:54:00Z" w16du:dateUtc="2025-01-04T14:54:00Z">
                  <w:rPr>
                    <w:ins w:id="15697" w:author="瑋婷 徐" w:date="2025-01-03T16:50:00Z" w16du:dateUtc="2025-01-03T08:50:00Z"/>
                    <w:rFonts w:ascii="Calibri" w:hAnsi="Calibri" w:cs="Calibri"/>
                    <w:color w:val="000000"/>
                    <w:sz w:val="22"/>
                    <w:szCs w:val="22"/>
                  </w:rPr>
                </w:rPrChange>
              </w:rPr>
              <w:pPrChange w:id="1569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5699" w:author="瑋婷 徐" w:date="2025-01-03T16:50:00Z" w16du:dateUtc="2025-01-03T08:50:00Z">
              <w:r w:rsidRPr="00A65783">
                <w:rPr>
                  <w:rFonts w:ascii="Times New Roman" w:eastAsiaTheme="minorEastAsia" w:hAnsi="Times New Roman" w:cs="Times New Roman"/>
                  <w:color w:val="000000"/>
                  <w:rPrChange w:id="15700" w:author="瑋婷 徐" w:date="2025-01-04T22:54:00Z" w16du:dateUtc="2025-01-04T14:54:00Z">
                    <w:rPr>
                      <w:rFonts w:ascii="Calibri" w:hAnsi="Calibri" w:cs="Calibri"/>
                      <w:color w:val="000000"/>
                      <w:sz w:val="22"/>
                      <w:szCs w:val="22"/>
                    </w:rPr>
                  </w:rPrChange>
                </w:rPr>
                <w:t>*</w:t>
              </w:r>
            </w:ins>
          </w:p>
        </w:tc>
        <w:tc>
          <w:tcPr>
            <w:tcW w:w="162" w:type="pct"/>
            <w:noWrap/>
            <w:hideMark/>
          </w:tcPr>
          <w:p w14:paraId="2EA44B45"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701" w:author="瑋婷 徐" w:date="2025-01-03T16:50:00Z" w16du:dateUtc="2025-01-03T08:50:00Z"/>
                <w:rFonts w:ascii="Times New Roman" w:eastAsiaTheme="minorEastAsia" w:hAnsi="Times New Roman" w:cs="Times New Roman"/>
                <w:color w:val="000000"/>
                <w:rPrChange w:id="15702" w:author="瑋婷 徐" w:date="2025-01-04T22:54:00Z" w16du:dateUtc="2025-01-04T14:54:00Z">
                  <w:rPr>
                    <w:ins w:id="15703" w:author="瑋婷 徐" w:date="2025-01-03T16:50:00Z" w16du:dateUtc="2025-01-03T08:50:00Z"/>
                    <w:rFonts w:ascii="Calibri" w:hAnsi="Calibri" w:cs="Calibri"/>
                    <w:color w:val="000000"/>
                    <w:sz w:val="22"/>
                    <w:szCs w:val="22"/>
                  </w:rPr>
                </w:rPrChange>
              </w:rPr>
              <w:pPrChange w:id="1570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FE8571A"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705" w:author="瑋婷 徐" w:date="2025-01-03T16:50:00Z" w16du:dateUtc="2025-01-03T08:50:00Z"/>
                <w:rFonts w:ascii="Times New Roman" w:eastAsiaTheme="minorEastAsia" w:hAnsi="Times New Roman" w:cs="Times New Roman"/>
                <w:rPrChange w:id="15706" w:author="瑋婷 徐" w:date="2025-01-04T22:54:00Z" w16du:dateUtc="2025-01-04T14:54:00Z">
                  <w:rPr>
                    <w:ins w:id="15707" w:author="瑋婷 徐" w:date="2025-01-03T16:50:00Z" w16du:dateUtc="2025-01-03T08:50:00Z"/>
                    <w:rFonts w:ascii="Times New Roman" w:eastAsia="Times New Roman" w:hAnsi="Times New Roman" w:cs="Times New Roman"/>
                    <w:sz w:val="20"/>
                    <w:szCs w:val="20"/>
                  </w:rPr>
                </w:rPrChange>
              </w:rPr>
              <w:pPrChange w:id="1570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F6273C3"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709" w:author="瑋婷 徐" w:date="2025-01-03T16:50:00Z" w16du:dateUtc="2025-01-03T08:50:00Z"/>
                <w:rFonts w:ascii="Times New Roman" w:eastAsiaTheme="minorEastAsia" w:hAnsi="Times New Roman" w:cs="Times New Roman"/>
                <w:rPrChange w:id="15710" w:author="瑋婷 徐" w:date="2025-01-04T22:54:00Z" w16du:dateUtc="2025-01-04T14:54:00Z">
                  <w:rPr>
                    <w:ins w:id="15711" w:author="瑋婷 徐" w:date="2025-01-03T16:50:00Z" w16du:dateUtc="2025-01-03T08:50:00Z"/>
                    <w:rFonts w:ascii="Times New Roman" w:eastAsia="Times New Roman" w:hAnsi="Times New Roman" w:cs="Times New Roman"/>
                    <w:sz w:val="20"/>
                    <w:szCs w:val="20"/>
                  </w:rPr>
                </w:rPrChange>
              </w:rPr>
              <w:pPrChange w:id="1571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EFFC84C"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713" w:author="瑋婷 徐" w:date="2025-01-03T16:50:00Z" w16du:dateUtc="2025-01-03T08:50:00Z"/>
                <w:rFonts w:ascii="Times New Roman" w:eastAsiaTheme="minorEastAsia" w:hAnsi="Times New Roman" w:cs="Times New Roman"/>
                <w:color w:val="000000"/>
                <w:rPrChange w:id="15714" w:author="瑋婷 徐" w:date="2025-01-04T22:54:00Z" w16du:dateUtc="2025-01-04T14:54:00Z">
                  <w:rPr>
                    <w:ins w:id="15715" w:author="瑋婷 徐" w:date="2025-01-03T16:50:00Z" w16du:dateUtc="2025-01-03T08:50:00Z"/>
                    <w:rFonts w:ascii="Calibri" w:hAnsi="Calibri" w:cs="Calibri"/>
                    <w:color w:val="000000"/>
                    <w:sz w:val="22"/>
                    <w:szCs w:val="22"/>
                  </w:rPr>
                </w:rPrChange>
              </w:rPr>
              <w:pPrChange w:id="1571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5717" w:author="瑋婷 徐" w:date="2025-01-03T16:50:00Z" w16du:dateUtc="2025-01-03T08:50:00Z">
              <w:r w:rsidRPr="00A65783">
                <w:rPr>
                  <w:rFonts w:ascii="Times New Roman" w:eastAsiaTheme="minorEastAsia" w:hAnsi="Times New Roman" w:cs="Times New Roman"/>
                  <w:color w:val="000000"/>
                  <w:rPrChange w:id="15718" w:author="瑋婷 徐" w:date="2025-01-04T22:54:00Z" w16du:dateUtc="2025-01-04T14:54:00Z">
                    <w:rPr>
                      <w:rFonts w:ascii="Calibri" w:hAnsi="Calibri" w:cs="Calibri"/>
                      <w:color w:val="000000"/>
                      <w:sz w:val="22"/>
                      <w:szCs w:val="22"/>
                    </w:rPr>
                  </w:rPrChange>
                </w:rPr>
                <w:t>*</w:t>
              </w:r>
            </w:ins>
          </w:p>
        </w:tc>
        <w:tc>
          <w:tcPr>
            <w:tcW w:w="162" w:type="pct"/>
            <w:noWrap/>
            <w:hideMark/>
          </w:tcPr>
          <w:p w14:paraId="75B3D7E2"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719" w:author="瑋婷 徐" w:date="2025-01-03T16:50:00Z" w16du:dateUtc="2025-01-03T08:50:00Z"/>
                <w:rFonts w:ascii="Times New Roman" w:eastAsiaTheme="minorEastAsia" w:hAnsi="Times New Roman" w:cs="Times New Roman"/>
                <w:color w:val="000000"/>
                <w:rPrChange w:id="15720" w:author="瑋婷 徐" w:date="2025-01-04T22:54:00Z" w16du:dateUtc="2025-01-04T14:54:00Z">
                  <w:rPr>
                    <w:ins w:id="15721" w:author="瑋婷 徐" w:date="2025-01-03T16:50:00Z" w16du:dateUtc="2025-01-03T08:50:00Z"/>
                    <w:rFonts w:ascii="Calibri" w:hAnsi="Calibri" w:cs="Calibri"/>
                    <w:color w:val="000000"/>
                    <w:sz w:val="22"/>
                    <w:szCs w:val="22"/>
                  </w:rPr>
                </w:rPrChange>
              </w:rPr>
              <w:pPrChange w:id="1572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F6DF5DC"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723" w:author="瑋婷 徐" w:date="2025-01-03T16:50:00Z" w16du:dateUtc="2025-01-03T08:50:00Z"/>
                <w:rFonts w:ascii="Times New Roman" w:eastAsiaTheme="minorEastAsia" w:hAnsi="Times New Roman" w:cs="Times New Roman"/>
                <w:rPrChange w:id="15724" w:author="瑋婷 徐" w:date="2025-01-04T22:54:00Z" w16du:dateUtc="2025-01-04T14:54:00Z">
                  <w:rPr>
                    <w:ins w:id="15725" w:author="瑋婷 徐" w:date="2025-01-03T16:50:00Z" w16du:dateUtc="2025-01-03T08:50:00Z"/>
                    <w:rFonts w:ascii="Times New Roman" w:eastAsia="Times New Roman" w:hAnsi="Times New Roman" w:cs="Times New Roman"/>
                    <w:sz w:val="20"/>
                    <w:szCs w:val="20"/>
                  </w:rPr>
                </w:rPrChange>
              </w:rPr>
              <w:pPrChange w:id="1572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87DBD09"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727" w:author="瑋婷 徐" w:date="2025-01-03T16:50:00Z" w16du:dateUtc="2025-01-03T08:50:00Z"/>
                <w:rFonts w:ascii="Times New Roman" w:eastAsiaTheme="minorEastAsia" w:hAnsi="Times New Roman" w:cs="Times New Roman"/>
                <w:rPrChange w:id="15728" w:author="瑋婷 徐" w:date="2025-01-04T22:54:00Z" w16du:dateUtc="2025-01-04T14:54:00Z">
                  <w:rPr>
                    <w:ins w:id="15729" w:author="瑋婷 徐" w:date="2025-01-03T16:50:00Z" w16du:dateUtc="2025-01-03T08:50:00Z"/>
                    <w:rFonts w:ascii="Times New Roman" w:eastAsia="Times New Roman" w:hAnsi="Times New Roman" w:cs="Times New Roman"/>
                    <w:sz w:val="20"/>
                    <w:szCs w:val="20"/>
                  </w:rPr>
                </w:rPrChange>
              </w:rPr>
              <w:pPrChange w:id="1573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AC9BA04"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731" w:author="瑋婷 徐" w:date="2025-01-03T16:50:00Z" w16du:dateUtc="2025-01-03T08:50:00Z"/>
                <w:rFonts w:ascii="Times New Roman" w:eastAsiaTheme="minorEastAsia" w:hAnsi="Times New Roman" w:cs="Times New Roman"/>
                <w:rPrChange w:id="15732" w:author="瑋婷 徐" w:date="2025-01-04T22:54:00Z" w16du:dateUtc="2025-01-04T14:54:00Z">
                  <w:rPr>
                    <w:ins w:id="15733" w:author="瑋婷 徐" w:date="2025-01-03T16:50:00Z" w16du:dateUtc="2025-01-03T08:50:00Z"/>
                    <w:rFonts w:ascii="Times New Roman" w:eastAsia="Times New Roman" w:hAnsi="Times New Roman" w:cs="Times New Roman"/>
                    <w:sz w:val="20"/>
                    <w:szCs w:val="20"/>
                  </w:rPr>
                </w:rPrChange>
              </w:rPr>
              <w:pPrChange w:id="1573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7F20AB1"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735" w:author="瑋婷 徐" w:date="2025-01-03T16:50:00Z" w16du:dateUtc="2025-01-03T08:50:00Z"/>
                <w:rFonts w:ascii="Times New Roman" w:eastAsiaTheme="minorEastAsia" w:hAnsi="Times New Roman" w:cs="Times New Roman"/>
                <w:rPrChange w:id="15736" w:author="瑋婷 徐" w:date="2025-01-04T22:54:00Z" w16du:dateUtc="2025-01-04T14:54:00Z">
                  <w:rPr>
                    <w:ins w:id="15737" w:author="瑋婷 徐" w:date="2025-01-03T16:50:00Z" w16du:dateUtc="2025-01-03T08:50:00Z"/>
                    <w:rFonts w:ascii="Times New Roman" w:eastAsia="Times New Roman" w:hAnsi="Times New Roman" w:cs="Times New Roman"/>
                    <w:sz w:val="20"/>
                    <w:szCs w:val="20"/>
                  </w:rPr>
                </w:rPrChange>
              </w:rPr>
              <w:pPrChange w:id="1573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B90D69B"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739" w:author="瑋婷 徐" w:date="2025-01-03T16:50:00Z" w16du:dateUtc="2025-01-03T08:50:00Z"/>
                <w:rFonts w:ascii="Times New Roman" w:eastAsiaTheme="minorEastAsia" w:hAnsi="Times New Roman" w:cs="Times New Roman"/>
                <w:color w:val="000000"/>
                <w:rPrChange w:id="15740" w:author="瑋婷 徐" w:date="2025-01-04T22:54:00Z" w16du:dateUtc="2025-01-04T14:54:00Z">
                  <w:rPr>
                    <w:ins w:id="15741" w:author="瑋婷 徐" w:date="2025-01-03T16:50:00Z" w16du:dateUtc="2025-01-03T08:50:00Z"/>
                    <w:rFonts w:ascii="Calibri" w:hAnsi="Calibri" w:cs="Calibri"/>
                    <w:color w:val="000000"/>
                    <w:sz w:val="22"/>
                    <w:szCs w:val="22"/>
                  </w:rPr>
                </w:rPrChange>
              </w:rPr>
              <w:pPrChange w:id="1574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5743" w:author="瑋婷 徐" w:date="2025-01-03T16:50:00Z" w16du:dateUtc="2025-01-03T08:50:00Z">
              <w:r w:rsidRPr="00A65783">
                <w:rPr>
                  <w:rFonts w:ascii="Times New Roman" w:eastAsiaTheme="minorEastAsia" w:hAnsi="Times New Roman" w:cs="Times New Roman"/>
                  <w:color w:val="000000"/>
                  <w:rPrChange w:id="15744" w:author="瑋婷 徐" w:date="2025-01-04T22:54:00Z" w16du:dateUtc="2025-01-04T14:54:00Z">
                    <w:rPr>
                      <w:rFonts w:ascii="Calibri" w:hAnsi="Calibri" w:cs="Calibri"/>
                      <w:color w:val="000000"/>
                      <w:sz w:val="22"/>
                      <w:szCs w:val="22"/>
                    </w:rPr>
                  </w:rPrChange>
                </w:rPr>
                <w:t>*</w:t>
              </w:r>
            </w:ins>
          </w:p>
        </w:tc>
        <w:tc>
          <w:tcPr>
            <w:tcW w:w="162" w:type="pct"/>
            <w:noWrap/>
            <w:hideMark/>
          </w:tcPr>
          <w:p w14:paraId="2E85DBE4"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745" w:author="瑋婷 徐" w:date="2025-01-03T16:50:00Z" w16du:dateUtc="2025-01-03T08:50:00Z"/>
                <w:rFonts w:ascii="Times New Roman" w:eastAsiaTheme="minorEastAsia" w:hAnsi="Times New Roman" w:cs="Times New Roman"/>
                <w:color w:val="000000"/>
                <w:rPrChange w:id="15746" w:author="瑋婷 徐" w:date="2025-01-04T22:54:00Z" w16du:dateUtc="2025-01-04T14:54:00Z">
                  <w:rPr>
                    <w:ins w:id="15747" w:author="瑋婷 徐" w:date="2025-01-03T16:50:00Z" w16du:dateUtc="2025-01-03T08:50:00Z"/>
                    <w:rFonts w:ascii="Calibri" w:hAnsi="Calibri" w:cs="Calibri"/>
                    <w:color w:val="000000"/>
                    <w:sz w:val="22"/>
                    <w:szCs w:val="22"/>
                  </w:rPr>
                </w:rPrChange>
              </w:rPr>
              <w:pPrChange w:id="1574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0517CBD"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749" w:author="瑋婷 徐" w:date="2025-01-03T16:50:00Z" w16du:dateUtc="2025-01-03T08:50:00Z"/>
                <w:rFonts w:ascii="Times New Roman" w:eastAsiaTheme="minorEastAsia" w:hAnsi="Times New Roman" w:cs="Times New Roman"/>
                <w:rPrChange w:id="15750" w:author="瑋婷 徐" w:date="2025-01-04T22:54:00Z" w16du:dateUtc="2025-01-04T14:54:00Z">
                  <w:rPr>
                    <w:ins w:id="15751" w:author="瑋婷 徐" w:date="2025-01-03T16:50:00Z" w16du:dateUtc="2025-01-03T08:50:00Z"/>
                    <w:rFonts w:ascii="Times New Roman" w:eastAsia="Times New Roman" w:hAnsi="Times New Roman" w:cs="Times New Roman"/>
                    <w:sz w:val="20"/>
                    <w:szCs w:val="20"/>
                  </w:rPr>
                </w:rPrChange>
              </w:rPr>
              <w:pPrChange w:id="1575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12B405E"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753" w:author="瑋婷 徐" w:date="2025-01-03T16:50:00Z" w16du:dateUtc="2025-01-03T08:50:00Z"/>
                <w:rFonts w:ascii="Times New Roman" w:eastAsiaTheme="minorEastAsia" w:hAnsi="Times New Roman" w:cs="Times New Roman"/>
                <w:rPrChange w:id="15754" w:author="瑋婷 徐" w:date="2025-01-04T22:54:00Z" w16du:dateUtc="2025-01-04T14:54:00Z">
                  <w:rPr>
                    <w:ins w:id="15755" w:author="瑋婷 徐" w:date="2025-01-03T16:50:00Z" w16du:dateUtc="2025-01-03T08:50:00Z"/>
                    <w:rFonts w:ascii="Times New Roman" w:eastAsia="Times New Roman" w:hAnsi="Times New Roman" w:cs="Times New Roman"/>
                    <w:sz w:val="20"/>
                    <w:szCs w:val="20"/>
                  </w:rPr>
                </w:rPrChange>
              </w:rPr>
              <w:pPrChange w:id="1575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3512A97"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757" w:author="瑋婷 徐" w:date="2025-01-03T16:50:00Z" w16du:dateUtc="2025-01-03T08:50:00Z"/>
                <w:rFonts w:ascii="Times New Roman" w:eastAsiaTheme="minorEastAsia" w:hAnsi="Times New Roman" w:cs="Times New Roman"/>
                <w:rPrChange w:id="15758" w:author="瑋婷 徐" w:date="2025-01-04T22:54:00Z" w16du:dateUtc="2025-01-04T14:54:00Z">
                  <w:rPr>
                    <w:ins w:id="15759" w:author="瑋婷 徐" w:date="2025-01-03T16:50:00Z" w16du:dateUtc="2025-01-03T08:50:00Z"/>
                    <w:rFonts w:ascii="Times New Roman" w:eastAsia="Times New Roman" w:hAnsi="Times New Roman" w:cs="Times New Roman"/>
                    <w:sz w:val="20"/>
                    <w:szCs w:val="20"/>
                  </w:rPr>
                </w:rPrChange>
              </w:rPr>
              <w:pPrChange w:id="1576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BDBD7E5"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761" w:author="瑋婷 徐" w:date="2025-01-03T16:50:00Z" w16du:dateUtc="2025-01-03T08:50:00Z"/>
                <w:rFonts w:ascii="Times New Roman" w:eastAsiaTheme="minorEastAsia" w:hAnsi="Times New Roman" w:cs="Times New Roman"/>
                <w:rPrChange w:id="15762" w:author="瑋婷 徐" w:date="2025-01-04T22:54:00Z" w16du:dateUtc="2025-01-04T14:54:00Z">
                  <w:rPr>
                    <w:ins w:id="15763" w:author="瑋婷 徐" w:date="2025-01-03T16:50:00Z" w16du:dateUtc="2025-01-03T08:50:00Z"/>
                    <w:rFonts w:ascii="Times New Roman" w:eastAsia="Times New Roman" w:hAnsi="Times New Roman" w:cs="Times New Roman"/>
                    <w:sz w:val="20"/>
                    <w:szCs w:val="20"/>
                  </w:rPr>
                </w:rPrChange>
              </w:rPr>
              <w:pPrChange w:id="1576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hideMark/>
          </w:tcPr>
          <w:p w14:paraId="7BF63B63"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765" w:author="瑋婷 徐" w:date="2025-01-03T16:50:00Z" w16du:dateUtc="2025-01-03T08:50:00Z"/>
                <w:rFonts w:ascii="Times New Roman" w:eastAsiaTheme="minorEastAsia" w:hAnsi="Times New Roman" w:cs="Times New Roman"/>
                <w:rPrChange w:id="15766" w:author="瑋婷 徐" w:date="2025-01-04T22:54:00Z" w16du:dateUtc="2025-01-04T14:54:00Z">
                  <w:rPr>
                    <w:ins w:id="15767" w:author="瑋婷 徐" w:date="2025-01-03T16:50:00Z" w16du:dateUtc="2025-01-03T08:50:00Z"/>
                    <w:rFonts w:ascii="Times New Roman" w:eastAsia="Times New Roman" w:hAnsi="Times New Roman" w:cs="Times New Roman"/>
                    <w:sz w:val="20"/>
                    <w:szCs w:val="20"/>
                  </w:rPr>
                </w:rPrChange>
              </w:rPr>
              <w:pPrChange w:id="1576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r>
      <w:tr w:rsidR="003C19C7" w:rsidRPr="00912F21" w14:paraId="6918C92F" w14:textId="77777777" w:rsidTr="003C19C7">
        <w:trPr>
          <w:cnfStyle w:val="000000100000" w:firstRow="0" w:lastRow="0" w:firstColumn="0" w:lastColumn="0" w:oddVBand="0" w:evenVBand="0" w:oddHBand="1" w:evenHBand="0" w:firstRowFirstColumn="0" w:firstRowLastColumn="0" w:lastRowFirstColumn="0" w:lastRowLastColumn="0"/>
          <w:trHeight w:val="300"/>
          <w:ins w:id="15769"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38CEB4AF" w14:textId="77777777" w:rsidR="003C19C7" w:rsidRPr="00A65783" w:rsidRDefault="003C19C7">
            <w:pPr>
              <w:spacing w:line="360" w:lineRule="auto"/>
              <w:rPr>
                <w:ins w:id="15770" w:author="瑋婷 徐" w:date="2025-01-03T16:50:00Z" w16du:dateUtc="2025-01-03T08:50:00Z"/>
                <w:rFonts w:ascii="Times New Roman" w:eastAsiaTheme="minorEastAsia" w:hAnsi="Times New Roman" w:cs="Times New Roman"/>
                <w:b w:val="0"/>
                <w:bCs w:val="0"/>
                <w:color w:val="000000"/>
                <w:rPrChange w:id="15771" w:author="瑋婷 徐" w:date="2025-01-04T22:54:00Z" w16du:dateUtc="2025-01-04T14:54:00Z">
                  <w:rPr>
                    <w:ins w:id="15772" w:author="瑋婷 徐" w:date="2025-01-03T16:50:00Z" w16du:dateUtc="2025-01-03T08:50:00Z"/>
                    <w:rFonts w:ascii="Calibri" w:hAnsi="Calibri" w:cs="Calibri"/>
                    <w:color w:val="000000"/>
                    <w:sz w:val="22"/>
                    <w:szCs w:val="22"/>
                  </w:rPr>
                </w:rPrChange>
              </w:rPr>
              <w:pPrChange w:id="15773" w:author="瑋婷 徐" w:date="2025-01-03T16:51:00Z" w16du:dateUtc="2025-01-03T08:51:00Z">
                <w:pPr/>
              </w:pPrChange>
            </w:pPr>
            <w:ins w:id="15774" w:author="瑋婷 徐" w:date="2025-01-03T16:50:00Z" w16du:dateUtc="2025-01-03T08:50:00Z">
              <w:r w:rsidRPr="00A65783">
                <w:rPr>
                  <w:rFonts w:ascii="Times New Roman" w:eastAsiaTheme="minorEastAsia" w:hAnsi="Times New Roman" w:cs="Times New Roman" w:hint="eastAsia"/>
                  <w:b w:val="0"/>
                  <w:bCs w:val="0"/>
                  <w:color w:val="000000"/>
                  <w:rPrChange w:id="15775" w:author="瑋婷 徐" w:date="2025-01-04T22:54:00Z" w16du:dateUtc="2025-01-04T14:54:00Z">
                    <w:rPr>
                      <w:rFonts w:ascii="Calibri" w:hAnsi="Calibri" w:cs="Calibri" w:hint="eastAsia"/>
                      <w:color w:val="000000"/>
                      <w:sz w:val="22"/>
                      <w:szCs w:val="22"/>
                    </w:rPr>
                  </w:rPrChange>
                </w:rPr>
                <w:t>臺灣竹雞</w:t>
              </w:r>
              <w:r w:rsidRPr="00A65783">
                <w:rPr>
                  <w:rFonts w:ascii="Times New Roman" w:eastAsiaTheme="minorEastAsia" w:hAnsi="Times New Roman" w:cs="Times New Roman"/>
                  <w:b w:val="0"/>
                  <w:bCs w:val="0"/>
                  <w:color w:val="000000"/>
                  <w:rPrChange w:id="15776" w:author="瑋婷 徐" w:date="2025-01-04T22:54:00Z" w16du:dateUtc="2025-01-04T14:54:00Z">
                    <w:rPr>
                      <w:rFonts w:ascii="Calibri" w:hAnsi="Calibri" w:cs="Calibri"/>
                      <w:color w:val="000000"/>
                      <w:sz w:val="22"/>
                      <w:szCs w:val="22"/>
                    </w:rPr>
                  </w:rPrChange>
                </w:rPr>
                <w:t xml:space="preserve"> </w:t>
              </w:r>
              <w:r w:rsidRPr="00A65783">
                <w:rPr>
                  <w:b w:val="0"/>
                  <w:bCs w:val="0"/>
                  <w:color w:val="000000"/>
                  <w:rPrChange w:id="15777" w:author="瑋婷 徐" w:date="2025-01-04T22:54:00Z" w16du:dateUtc="2025-01-04T14:54:00Z">
                    <w:rPr>
                      <w:color w:val="000000"/>
                      <w:sz w:val="22"/>
                      <w:szCs w:val="22"/>
                    </w:rPr>
                  </w:rPrChange>
                </w:rPr>
                <w:t>◎</w:t>
              </w:r>
              <w:r w:rsidRPr="00A65783">
                <w:rPr>
                  <w:rFonts w:ascii="Times New Roman" w:eastAsiaTheme="minorEastAsia" w:hAnsi="Times New Roman" w:cs="Times New Roman"/>
                  <w:b w:val="0"/>
                  <w:bCs w:val="0"/>
                  <w:color w:val="000000"/>
                  <w:rPrChange w:id="15778" w:author="瑋婷 徐" w:date="2025-01-04T22:54:00Z" w16du:dateUtc="2025-01-04T14:54:00Z">
                    <w:rPr>
                      <w:rFonts w:ascii="Calibri" w:hAnsi="Calibri" w:cs="Calibri"/>
                      <w:color w:val="000000"/>
                      <w:sz w:val="22"/>
                      <w:szCs w:val="22"/>
                    </w:rPr>
                  </w:rPrChange>
                </w:rPr>
                <w:t xml:space="preserve"> </w:t>
              </w:r>
            </w:ins>
          </w:p>
        </w:tc>
        <w:tc>
          <w:tcPr>
            <w:tcW w:w="904" w:type="pct"/>
            <w:hideMark/>
          </w:tcPr>
          <w:p w14:paraId="6CF65CF6"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779" w:author="瑋婷 徐" w:date="2025-01-03T16:50:00Z" w16du:dateUtc="2025-01-03T08:50:00Z"/>
                <w:rFonts w:ascii="Times New Roman" w:eastAsiaTheme="minorEastAsia" w:hAnsi="Times New Roman" w:cs="Times New Roman"/>
                <w:i/>
                <w:iCs/>
                <w:color w:val="000000"/>
                <w:rPrChange w:id="15780" w:author="瑋婷 徐" w:date="2025-01-04T22:54:00Z" w16du:dateUtc="2025-01-04T14:54:00Z">
                  <w:rPr>
                    <w:ins w:id="15781" w:author="瑋婷 徐" w:date="2025-01-03T16:50:00Z" w16du:dateUtc="2025-01-03T08:50:00Z"/>
                    <w:rFonts w:ascii="Calibri" w:hAnsi="Calibri" w:cs="Calibri"/>
                    <w:i/>
                    <w:iCs/>
                    <w:color w:val="000000"/>
                    <w:sz w:val="22"/>
                    <w:szCs w:val="22"/>
                  </w:rPr>
                </w:rPrChange>
              </w:rPr>
              <w:pPrChange w:id="1578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5783" w:author="瑋婷 徐" w:date="2025-01-03T16:50:00Z" w16du:dateUtc="2025-01-03T08:50:00Z">
              <w:r w:rsidRPr="00A65783">
                <w:rPr>
                  <w:rFonts w:ascii="Times New Roman" w:eastAsiaTheme="minorEastAsia" w:hAnsi="Times New Roman" w:cs="Times New Roman"/>
                  <w:i/>
                  <w:iCs/>
                  <w:color w:val="000000"/>
                  <w:rPrChange w:id="15784" w:author="瑋婷 徐" w:date="2025-01-04T22:54:00Z" w16du:dateUtc="2025-01-04T14:54:00Z">
                    <w:rPr>
                      <w:rFonts w:ascii="Calibri" w:hAnsi="Calibri" w:cs="Calibri"/>
                      <w:i/>
                      <w:iCs/>
                      <w:color w:val="000000"/>
                      <w:sz w:val="22"/>
                      <w:szCs w:val="22"/>
                    </w:rPr>
                  </w:rPrChange>
                </w:rPr>
                <w:t>Bambusicola sonorivox</w:t>
              </w:r>
            </w:ins>
          </w:p>
        </w:tc>
        <w:tc>
          <w:tcPr>
            <w:tcW w:w="162" w:type="pct"/>
            <w:noWrap/>
            <w:hideMark/>
          </w:tcPr>
          <w:p w14:paraId="42593CD5"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785" w:author="瑋婷 徐" w:date="2025-01-03T16:50:00Z" w16du:dateUtc="2025-01-03T08:50:00Z"/>
                <w:rFonts w:ascii="Times New Roman" w:eastAsiaTheme="minorEastAsia" w:hAnsi="Times New Roman" w:cs="Times New Roman"/>
                <w:color w:val="000000"/>
                <w:rPrChange w:id="15786" w:author="瑋婷 徐" w:date="2025-01-04T22:54:00Z" w16du:dateUtc="2025-01-04T14:54:00Z">
                  <w:rPr>
                    <w:ins w:id="15787" w:author="瑋婷 徐" w:date="2025-01-03T16:50:00Z" w16du:dateUtc="2025-01-03T08:50:00Z"/>
                    <w:rFonts w:ascii="Calibri" w:hAnsi="Calibri" w:cs="Calibri"/>
                    <w:color w:val="000000"/>
                    <w:sz w:val="22"/>
                    <w:szCs w:val="22"/>
                  </w:rPr>
                </w:rPrChange>
              </w:rPr>
              <w:pPrChange w:id="1578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5789" w:author="瑋婷 徐" w:date="2025-01-03T16:50:00Z" w16du:dateUtc="2025-01-03T08:50:00Z">
              <w:r w:rsidRPr="00A65783">
                <w:rPr>
                  <w:rFonts w:ascii="Times New Roman" w:eastAsiaTheme="minorEastAsia" w:hAnsi="Times New Roman" w:cs="Times New Roman"/>
                  <w:color w:val="000000"/>
                  <w:rPrChange w:id="15790" w:author="瑋婷 徐" w:date="2025-01-04T22:54:00Z" w16du:dateUtc="2025-01-04T14:54:00Z">
                    <w:rPr>
                      <w:rFonts w:ascii="Calibri" w:hAnsi="Calibri" w:cs="Calibri"/>
                      <w:color w:val="000000"/>
                      <w:sz w:val="22"/>
                      <w:szCs w:val="22"/>
                    </w:rPr>
                  </w:rPrChange>
                </w:rPr>
                <w:t>*</w:t>
              </w:r>
            </w:ins>
          </w:p>
        </w:tc>
        <w:tc>
          <w:tcPr>
            <w:tcW w:w="162" w:type="pct"/>
            <w:noWrap/>
            <w:hideMark/>
          </w:tcPr>
          <w:p w14:paraId="747F8DC5"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791" w:author="瑋婷 徐" w:date="2025-01-03T16:50:00Z" w16du:dateUtc="2025-01-03T08:50:00Z"/>
                <w:rFonts w:ascii="Times New Roman" w:eastAsiaTheme="minorEastAsia" w:hAnsi="Times New Roman" w:cs="Times New Roman"/>
                <w:color w:val="000000"/>
                <w:rPrChange w:id="15792" w:author="瑋婷 徐" w:date="2025-01-04T22:54:00Z" w16du:dateUtc="2025-01-04T14:54:00Z">
                  <w:rPr>
                    <w:ins w:id="15793" w:author="瑋婷 徐" w:date="2025-01-03T16:50:00Z" w16du:dateUtc="2025-01-03T08:50:00Z"/>
                    <w:rFonts w:ascii="Calibri" w:hAnsi="Calibri" w:cs="Calibri"/>
                    <w:color w:val="000000"/>
                    <w:sz w:val="22"/>
                    <w:szCs w:val="22"/>
                  </w:rPr>
                </w:rPrChange>
              </w:rPr>
              <w:pPrChange w:id="1579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C6EA8F7"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795" w:author="瑋婷 徐" w:date="2025-01-03T16:50:00Z" w16du:dateUtc="2025-01-03T08:50:00Z"/>
                <w:rFonts w:ascii="Times New Roman" w:eastAsiaTheme="minorEastAsia" w:hAnsi="Times New Roman" w:cs="Times New Roman"/>
                <w:rPrChange w:id="15796" w:author="瑋婷 徐" w:date="2025-01-04T22:54:00Z" w16du:dateUtc="2025-01-04T14:54:00Z">
                  <w:rPr>
                    <w:ins w:id="15797" w:author="瑋婷 徐" w:date="2025-01-03T16:50:00Z" w16du:dateUtc="2025-01-03T08:50:00Z"/>
                    <w:rFonts w:ascii="Times New Roman" w:eastAsia="Times New Roman" w:hAnsi="Times New Roman" w:cs="Times New Roman"/>
                    <w:sz w:val="20"/>
                    <w:szCs w:val="20"/>
                  </w:rPr>
                </w:rPrChange>
              </w:rPr>
              <w:pPrChange w:id="1579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C54E2E0"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799" w:author="瑋婷 徐" w:date="2025-01-03T16:50:00Z" w16du:dateUtc="2025-01-03T08:50:00Z"/>
                <w:rFonts w:ascii="Times New Roman" w:eastAsiaTheme="minorEastAsia" w:hAnsi="Times New Roman" w:cs="Times New Roman"/>
                <w:rPrChange w:id="15800" w:author="瑋婷 徐" w:date="2025-01-04T22:54:00Z" w16du:dateUtc="2025-01-04T14:54:00Z">
                  <w:rPr>
                    <w:ins w:id="15801" w:author="瑋婷 徐" w:date="2025-01-03T16:50:00Z" w16du:dateUtc="2025-01-03T08:50:00Z"/>
                    <w:rFonts w:ascii="Times New Roman" w:eastAsia="Times New Roman" w:hAnsi="Times New Roman" w:cs="Times New Roman"/>
                    <w:sz w:val="20"/>
                    <w:szCs w:val="20"/>
                  </w:rPr>
                </w:rPrChange>
              </w:rPr>
              <w:pPrChange w:id="1580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F90685D"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803" w:author="瑋婷 徐" w:date="2025-01-03T16:50:00Z" w16du:dateUtc="2025-01-03T08:50:00Z"/>
                <w:rFonts w:ascii="Times New Roman" w:eastAsiaTheme="minorEastAsia" w:hAnsi="Times New Roman" w:cs="Times New Roman"/>
                <w:color w:val="000000"/>
                <w:rPrChange w:id="15804" w:author="瑋婷 徐" w:date="2025-01-04T22:54:00Z" w16du:dateUtc="2025-01-04T14:54:00Z">
                  <w:rPr>
                    <w:ins w:id="15805" w:author="瑋婷 徐" w:date="2025-01-03T16:50:00Z" w16du:dateUtc="2025-01-03T08:50:00Z"/>
                    <w:rFonts w:ascii="Calibri" w:hAnsi="Calibri" w:cs="Calibri"/>
                    <w:color w:val="000000"/>
                    <w:sz w:val="22"/>
                    <w:szCs w:val="22"/>
                  </w:rPr>
                </w:rPrChange>
              </w:rPr>
              <w:pPrChange w:id="1580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5807" w:author="瑋婷 徐" w:date="2025-01-03T16:50:00Z" w16du:dateUtc="2025-01-03T08:50:00Z">
              <w:r w:rsidRPr="00A65783">
                <w:rPr>
                  <w:rFonts w:ascii="Times New Roman" w:eastAsiaTheme="minorEastAsia" w:hAnsi="Times New Roman" w:cs="Times New Roman"/>
                  <w:color w:val="000000"/>
                  <w:rPrChange w:id="15808" w:author="瑋婷 徐" w:date="2025-01-04T22:54:00Z" w16du:dateUtc="2025-01-04T14:54:00Z">
                    <w:rPr>
                      <w:rFonts w:ascii="Calibri" w:hAnsi="Calibri" w:cs="Calibri"/>
                      <w:color w:val="000000"/>
                      <w:sz w:val="22"/>
                      <w:szCs w:val="22"/>
                    </w:rPr>
                  </w:rPrChange>
                </w:rPr>
                <w:t>*</w:t>
              </w:r>
            </w:ins>
          </w:p>
        </w:tc>
        <w:tc>
          <w:tcPr>
            <w:tcW w:w="162" w:type="pct"/>
            <w:noWrap/>
            <w:hideMark/>
          </w:tcPr>
          <w:p w14:paraId="6200B271"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809" w:author="瑋婷 徐" w:date="2025-01-03T16:50:00Z" w16du:dateUtc="2025-01-03T08:50:00Z"/>
                <w:rFonts w:ascii="Times New Roman" w:eastAsiaTheme="minorEastAsia" w:hAnsi="Times New Roman" w:cs="Times New Roman"/>
                <w:color w:val="000000"/>
                <w:rPrChange w:id="15810" w:author="瑋婷 徐" w:date="2025-01-04T22:54:00Z" w16du:dateUtc="2025-01-04T14:54:00Z">
                  <w:rPr>
                    <w:ins w:id="15811" w:author="瑋婷 徐" w:date="2025-01-03T16:50:00Z" w16du:dateUtc="2025-01-03T08:50:00Z"/>
                    <w:rFonts w:ascii="Calibri" w:hAnsi="Calibri" w:cs="Calibri"/>
                    <w:color w:val="000000"/>
                    <w:sz w:val="22"/>
                    <w:szCs w:val="22"/>
                  </w:rPr>
                </w:rPrChange>
              </w:rPr>
              <w:pPrChange w:id="1581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FCA803A"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813" w:author="瑋婷 徐" w:date="2025-01-03T16:50:00Z" w16du:dateUtc="2025-01-03T08:50:00Z"/>
                <w:rFonts w:ascii="Times New Roman" w:eastAsiaTheme="minorEastAsia" w:hAnsi="Times New Roman" w:cs="Times New Roman"/>
                <w:color w:val="000000"/>
                <w:rPrChange w:id="15814" w:author="瑋婷 徐" w:date="2025-01-04T22:54:00Z" w16du:dateUtc="2025-01-04T14:54:00Z">
                  <w:rPr>
                    <w:ins w:id="15815" w:author="瑋婷 徐" w:date="2025-01-03T16:50:00Z" w16du:dateUtc="2025-01-03T08:50:00Z"/>
                    <w:rFonts w:ascii="Calibri" w:hAnsi="Calibri" w:cs="Calibri"/>
                    <w:color w:val="000000"/>
                    <w:sz w:val="22"/>
                    <w:szCs w:val="22"/>
                  </w:rPr>
                </w:rPrChange>
              </w:rPr>
              <w:pPrChange w:id="1581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5817" w:author="瑋婷 徐" w:date="2025-01-03T16:50:00Z" w16du:dateUtc="2025-01-03T08:50:00Z">
              <w:r w:rsidRPr="00A65783">
                <w:rPr>
                  <w:rFonts w:ascii="Times New Roman" w:eastAsiaTheme="minorEastAsia" w:hAnsi="Times New Roman" w:cs="Times New Roman"/>
                  <w:color w:val="000000"/>
                  <w:rPrChange w:id="15818" w:author="瑋婷 徐" w:date="2025-01-04T22:54:00Z" w16du:dateUtc="2025-01-04T14:54:00Z">
                    <w:rPr>
                      <w:rFonts w:ascii="Calibri" w:hAnsi="Calibri" w:cs="Calibri"/>
                      <w:color w:val="000000"/>
                      <w:sz w:val="22"/>
                      <w:szCs w:val="22"/>
                    </w:rPr>
                  </w:rPrChange>
                </w:rPr>
                <w:t>*</w:t>
              </w:r>
            </w:ins>
          </w:p>
        </w:tc>
        <w:tc>
          <w:tcPr>
            <w:tcW w:w="162" w:type="pct"/>
            <w:noWrap/>
            <w:hideMark/>
          </w:tcPr>
          <w:p w14:paraId="26A60F7B"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819" w:author="瑋婷 徐" w:date="2025-01-03T16:50:00Z" w16du:dateUtc="2025-01-03T08:50:00Z"/>
                <w:rFonts w:ascii="Times New Roman" w:eastAsiaTheme="minorEastAsia" w:hAnsi="Times New Roman" w:cs="Times New Roman"/>
                <w:color w:val="000000"/>
                <w:rPrChange w:id="15820" w:author="瑋婷 徐" w:date="2025-01-04T22:54:00Z" w16du:dateUtc="2025-01-04T14:54:00Z">
                  <w:rPr>
                    <w:ins w:id="15821" w:author="瑋婷 徐" w:date="2025-01-03T16:50:00Z" w16du:dateUtc="2025-01-03T08:50:00Z"/>
                    <w:rFonts w:ascii="Calibri" w:hAnsi="Calibri" w:cs="Calibri"/>
                    <w:color w:val="000000"/>
                    <w:sz w:val="22"/>
                    <w:szCs w:val="22"/>
                  </w:rPr>
                </w:rPrChange>
              </w:rPr>
              <w:pPrChange w:id="1582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BACB66D"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823" w:author="瑋婷 徐" w:date="2025-01-03T16:50:00Z" w16du:dateUtc="2025-01-03T08:50:00Z"/>
                <w:rFonts w:ascii="Times New Roman" w:eastAsiaTheme="minorEastAsia" w:hAnsi="Times New Roman" w:cs="Times New Roman"/>
                <w:rPrChange w:id="15824" w:author="瑋婷 徐" w:date="2025-01-04T22:54:00Z" w16du:dateUtc="2025-01-04T14:54:00Z">
                  <w:rPr>
                    <w:ins w:id="15825" w:author="瑋婷 徐" w:date="2025-01-03T16:50:00Z" w16du:dateUtc="2025-01-03T08:50:00Z"/>
                    <w:rFonts w:ascii="Times New Roman" w:eastAsia="Times New Roman" w:hAnsi="Times New Roman" w:cs="Times New Roman"/>
                    <w:sz w:val="20"/>
                    <w:szCs w:val="20"/>
                  </w:rPr>
                </w:rPrChange>
              </w:rPr>
              <w:pPrChange w:id="1582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BDF5E25"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827" w:author="瑋婷 徐" w:date="2025-01-03T16:50:00Z" w16du:dateUtc="2025-01-03T08:50:00Z"/>
                <w:rFonts w:ascii="Times New Roman" w:eastAsiaTheme="minorEastAsia" w:hAnsi="Times New Roman" w:cs="Times New Roman"/>
                <w:color w:val="000000"/>
                <w:rPrChange w:id="15828" w:author="瑋婷 徐" w:date="2025-01-04T22:54:00Z" w16du:dateUtc="2025-01-04T14:54:00Z">
                  <w:rPr>
                    <w:ins w:id="15829" w:author="瑋婷 徐" w:date="2025-01-03T16:50:00Z" w16du:dateUtc="2025-01-03T08:50:00Z"/>
                    <w:rFonts w:ascii="Calibri" w:hAnsi="Calibri" w:cs="Calibri"/>
                    <w:color w:val="000000"/>
                    <w:sz w:val="22"/>
                    <w:szCs w:val="22"/>
                  </w:rPr>
                </w:rPrChange>
              </w:rPr>
              <w:pPrChange w:id="1583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5831" w:author="瑋婷 徐" w:date="2025-01-03T16:50:00Z" w16du:dateUtc="2025-01-03T08:50:00Z">
              <w:r w:rsidRPr="00A65783">
                <w:rPr>
                  <w:rFonts w:ascii="Times New Roman" w:eastAsiaTheme="minorEastAsia" w:hAnsi="Times New Roman" w:cs="Times New Roman"/>
                  <w:color w:val="000000"/>
                  <w:rPrChange w:id="15832" w:author="瑋婷 徐" w:date="2025-01-04T22:54:00Z" w16du:dateUtc="2025-01-04T14:54:00Z">
                    <w:rPr>
                      <w:rFonts w:ascii="Calibri" w:hAnsi="Calibri" w:cs="Calibri"/>
                      <w:color w:val="000000"/>
                      <w:sz w:val="22"/>
                      <w:szCs w:val="22"/>
                    </w:rPr>
                  </w:rPrChange>
                </w:rPr>
                <w:t>*</w:t>
              </w:r>
            </w:ins>
          </w:p>
        </w:tc>
        <w:tc>
          <w:tcPr>
            <w:tcW w:w="162" w:type="pct"/>
            <w:noWrap/>
            <w:hideMark/>
          </w:tcPr>
          <w:p w14:paraId="032B9686"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833" w:author="瑋婷 徐" w:date="2025-01-03T16:50:00Z" w16du:dateUtc="2025-01-03T08:50:00Z"/>
                <w:rFonts w:ascii="Times New Roman" w:eastAsiaTheme="minorEastAsia" w:hAnsi="Times New Roman" w:cs="Times New Roman"/>
                <w:color w:val="000000"/>
                <w:rPrChange w:id="15834" w:author="瑋婷 徐" w:date="2025-01-04T22:54:00Z" w16du:dateUtc="2025-01-04T14:54:00Z">
                  <w:rPr>
                    <w:ins w:id="15835" w:author="瑋婷 徐" w:date="2025-01-03T16:50:00Z" w16du:dateUtc="2025-01-03T08:50:00Z"/>
                    <w:rFonts w:ascii="Calibri" w:hAnsi="Calibri" w:cs="Calibri"/>
                    <w:color w:val="000000"/>
                    <w:sz w:val="22"/>
                    <w:szCs w:val="22"/>
                  </w:rPr>
                </w:rPrChange>
              </w:rPr>
              <w:pPrChange w:id="1583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A3A476E"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837" w:author="瑋婷 徐" w:date="2025-01-03T16:50:00Z" w16du:dateUtc="2025-01-03T08:50:00Z"/>
                <w:rFonts w:ascii="Times New Roman" w:eastAsiaTheme="minorEastAsia" w:hAnsi="Times New Roman" w:cs="Times New Roman"/>
                <w:color w:val="000000"/>
                <w:rPrChange w:id="15838" w:author="瑋婷 徐" w:date="2025-01-04T22:54:00Z" w16du:dateUtc="2025-01-04T14:54:00Z">
                  <w:rPr>
                    <w:ins w:id="15839" w:author="瑋婷 徐" w:date="2025-01-03T16:50:00Z" w16du:dateUtc="2025-01-03T08:50:00Z"/>
                    <w:rFonts w:ascii="Calibri" w:hAnsi="Calibri" w:cs="Calibri"/>
                    <w:color w:val="000000"/>
                    <w:sz w:val="22"/>
                    <w:szCs w:val="22"/>
                  </w:rPr>
                </w:rPrChange>
              </w:rPr>
              <w:pPrChange w:id="1584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5841" w:author="瑋婷 徐" w:date="2025-01-03T16:50:00Z" w16du:dateUtc="2025-01-03T08:50:00Z">
              <w:r w:rsidRPr="00A65783">
                <w:rPr>
                  <w:rFonts w:ascii="Times New Roman" w:eastAsiaTheme="minorEastAsia" w:hAnsi="Times New Roman" w:cs="Times New Roman"/>
                  <w:color w:val="000000"/>
                  <w:rPrChange w:id="15842" w:author="瑋婷 徐" w:date="2025-01-04T22:54:00Z" w16du:dateUtc="2025-01-04T14:54:00Z">
                    <w:rPr>
                      <w:rFonts w:ascii="Calibri" w:hAnsi="Calibri" w:cs="Calibri"/>
                      <w:color w:val="000000"/>
                      <w:sz w:val="22"/>
                      <w:szCs w:val="22"/>
                    </w:rPr>
                  </w:rPrChange>
                </w:rPr>
                <w:t>*</w:t>
              </w:r>
            </w:ins>
          </w:p>
        </w:tc>
        <w:tc>
          <w:tcPr>
            <w:tcW w:w="162" w:type="pct"/>
            <w:noWrap/>
            <w:hideMark/>
          </w:tcPr>
          <w:p w14:paraId="68D31C01"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843" w:author="瑋婷 徐" w:date="2025-01-03T16:50:00Z" w16du:dateUtc="2025-01-03T08:50:00Z"/>
                <w:rFonts w:ascii="Times New Roman" w:eastAsiaTheme="minorEastAsia" w:hAnsi="Times New Roman" w:cs="Times New Roman"/>
                <w:color w:val="000000"/>
                <w:rPrChange w:id="15844" w:author="瑋婷 徐" w:date="2025-01-04T22:54:00Z" w16du:dateUtc="2025-01-04T14:54:00Z">
                  <w:rPr>
                    <w:ins w:id="15845" w:author="瑋婷 徐" w:date="2025-01-03T16:50:00Z" w16du:dateUtc="2025-01-03T08:50:00Z"/>
                    <w:rFonts w:ascii="Calibri" w:hAnsi="Calibri" w:cs="Calibri"/>
                    <w:color w:val="000000"/>
                    <w:sz w:val="22"/>
                    <w:szCs w:val="22"/>
                  </w:rPr>
                </w:rPrChange>
              </w:rPr>
              <w:pPrChange w:id="1584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5E6496E"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847" w:author="瑋婷 徐" w:date="2025-01-03T16:50:00Z" w16du:dateUtc="2025-01-03T08:50:00Z"/>
                <w:rFonts w:ascii="Times New Roman" w:eastAsiaTheme="minorEastAsia" w:hAnsi="Times New Roman" w:cs="Times New Roman"/>
                <w:rPrChange w:id="15848" w:author="瑋婷 徐" w:date="2025-01-04T22:54:00Z" w16du:dateUtc="2025-01-04T14:54:00Z">
                  <w:rPr>
                    <w:ins w:id="15849" w:author="瑋婷 徐" w:date="2025-01-03T16:50:00Z" w16du:dateUtc="2025-01-03T08:50:00Z"/>
                    <w:rFonts w:ascii="Times New Roman" w:eastAsia="Times New Roman" w:hAnsi="Times New Roman" w:cs="Times New Roman"/>
                    <w:sz w:val="20"/>
                    <w:szCs w:val="20"/>
                  </w:rPr>
                </w:rPrChange>
              </w:rPr>
              <w:pPrChange w:id="1585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E9BA61F"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851" w:author="瑋婷 徐" w:date="2025-01-03T16:50:00Z" w16du:dateUtc="2025-01-03T08:50:00Z"/>
                <w:rFonts w:ascii="Times New Roman" w:eastAsiaTheme="minorEastAsia" w:hAnsi="Times New Roman" w:cs="Times New Roman"/>
                <w:rPrChange w:id="15852" w:author="瑋婷 徐" w:date="2025-01-04T22:54:00Z" w16du:dateUtc="2025-01-04T14:54:00Z">
                  <w:rPr>
                    <w:ins w:id="15853" w:author="瑋婷 徐" w:date="2025-01-03T16:50:00Z" w16du:dateUtc="2025-01-03T08:50:00Z"/>
                    <w:rFonts w:ascii="Times New Roman" w:eastAsia="Times New Roman" w:hAnsi="Times New Roman" w:cs="Times New Roman"/>
                    <w:sz w:val="20"/>
                    <w:szCs w:val="20"/>
                  </w:rPr>
                </w:rPrChange>
              </w:rPr>
              <w:pPrChange w:id="1585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440F70F"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855" w:author="瑋婷 徐" w:date="2025-01-03T16:50:00Z" w16du:dateUtc="2025-01-03T08:50:00Z"/>
                <w:rFonts w:ascii="Times New Roman" w:eastAsiaTheme="minorEastAsia" w:hAnsi="Times New Roman" w:cs="Times New Roman"/>
                <w:rPrChange w:id="15856" w:author="瑋婷 徐" w:date="2025-01-04T22:54:00Z" w16du:dateUtc="2025-01-04T14:54:00Z">
                  <w:rPr>
                    <w:ins w:id="15857" w:author="瑋婷 徐" w:date="2025-01-03T16:50:00Z" w16du:dateUtc="2025-01-03T08:50:00Z"/>
                    <w:rFonts w:ascii="Times New Roman" w:eastAsia="Times New Roman" w:hAnsi="Times New Roman" w:cs="Times New Roman"/>
                    <w:sz w:val="20"/>
                    <w:szCs w:val="20"/>
                  </w:rPr>
                </w:rPrChange>
              </w:rPr>
              <w:pPrChange w:id="1585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B52E7C5"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859" w:author="瑋婷 徐" w:date="2025-01-03T16:50:00Z" w16du:dateUtc="2025-01-03T08:50:00Z"/>
                <w:rFonts w:ascii="Times New Roman" w:eastAsiaTheme="minorEastAsia" w:hAnsi="Times New Roman" w:cs="Times New Roman"/>
                <w:color w:val="000000"/>
                <w:rPrChange w:id="15860" w:author="瑋婷 徐" w:date="2025-01-04T22:54:00Z" w16du:dateUtc="2025-01-04T14:54:00Z">
                  <w:rPr>
                    <w:ins w:id="15861" w:author="瑋婷 徐" w:date="2025-01-03T16:50:00Z" w16du:dateUtc="2025-01-03T08:50:00Z"/>
                    <w:rFonts w:ascii="Calibri" w:hAnsi="Calibri" w:cs="Calibri"/>
                    <w:color w:val="000000"/>
                    <w:sz w:val="22"/>
                    <w:szCs w:val="22"/>
                  </w:rPr>
                </w:rPrChange>
              </w:rPr>
              <w:pPrChange w:id="1586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5863" w:author="瑋婷 徐" w:date="2025-01-03T16:50:00Z" w16du:dateUtc="2025-01-03T08:50:00Z">
              <w:r w:rsidRPr="00A65783">
                <w:rPr>
                  <w:rFonts w:ascii="Times New Roman" w:eastAsiaTheme="minorEastAsia" w:hAnsi="Times New Roman" w:cs="Times New Roman"/>
                  <w:color w:val="000000"/>
                  <w:rPrChange w:id="15864" w:author="瑋婷 徐" w:date="2025-01-04T22:54:00Z" w16du:dateUtc="2025-01-04T14:54:00Z">
                    <w:rPr>
                      <w:rFonts w:ascii="Calibri" w:hAnsi="Calibri" w:cs="Calibri"/>
                      <w:color w:val="000000"/>
                      <w:sz w:val="22"/>
                      <w:szCs w:val="22"/>
                    </w:rPr>
                  </w:rPrChange>
                </w:rPr>
                <w:t>*</w:t>
              </w:r>
            </w:ins>
          </w:p>
        </w:tc>
        <w:tc>
          <w:tcPr>
            <w:tcW w:w="162" w:type="pct"/>
            <w:noWrap/>
            <w:hideMark/>
          </w:tcPr>
          <w:p w14:paraId="26924AEF"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865" w:author="瑋婷 徐" w:date="2025-01-03T16:50:00Z" w16du:dateUtc="2025-01-03T08:50:00Z"/>
                <w:rFonts w:ascii="Times New Roman" w:eastAsiaTheme="minorEastAsia" w:hAnsi="Times New Roman" w:cs="Times New Roman"/>
                <w:color w:val="000000"/>
                <w:rPrChange w:id="15866" w:author="瑋婷 徐" w:date="2025-01-04T22:54:00Z" w16du:dateUtc="2025-01-04T14:54:00Z">
                  <w:rPr>
                    <w:ins w:id="15867" w:author="瑋婷 徐" w:date="2025-01-03T16:50:00Z" w16du:dateUtc="2025-01-03T08:50:00Z"/>
                    <w:rFonts w:ascii="Calibri" w:hAnsi="Calibri" w:cs="Calibri"/>
                    <w:color w:val="000000"/>
                    <w:sz w:val="22"/>
                    <w:szCs w:val="22"/>
                  </w:rPr>
                </w:rPrChange>
              </w:rPr>
              <w:pPrChange w:id="1586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5869" w:author="瑋婷 徐" w:date="2025-01-03T16:50:00Z" w16du:dateUtc="2025-01-03T08:50:00Z">
              <w:r w:rsidRPr="00A65783">
                <w:rPr>
                  <w:rFonts w:ascii="Times New Roman" w:eastAsiaTheme="minorEastAsia" w:hAnsi="Times New Roman" w:cs="Times New Roman"/>
                  <w:color w:val="000000"/>
                  <w:rPrChange w:id="15870" w:author="瑋婷 徐" w:date="2025-01-04T22:54:00Z" w16du:dateUtc="2025-01-04T14:54:00Z">
                    <w:rPr>
                      <w:rFonts w:ascii="Calibri" w:hAnsi="Calibri" w:cs="Calibri"/>
                      <w:color w:val="000000"/>
                      <w:sz w:val="22"/>
                      <w:szCs w:val="22"/>
                    </w:rPr>
                  </w:rPrChange>
                </w:rPr>
                <w:t>*</w:t>
              </w:r>
            </w:ins>
          </w:p>
        </w:tc>
        <w:tc>
          <w:tcPr>
            <w:tcW w:w="162" w:type="pct"/>
            <w:noWrap/>
            <w:hideMark/>
          </w:tcPr>
          <w:p w14:paraId="5551688C"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871" w:author="瑋婷 徐" w:date="2025-01-03T16:50:00Z" w16du:dateUtc="2025-01-03T08:50:00Z"/>
                <w:rFonts w:ascii="Times New Roman" w:eastAsiaTheme="minorEastAsia" w:hAnsi="Times New Roman" w:cs="Times New Roman"/>
                <w:color w:val="000000"/>
                <w:rPrChange w:id="15872" w:author="瑋婷 徐" w:date="2025-01-04T22:54:00Z" w16du:dateUtc="2025-01-04T14:54:00Z">
                  <w:rPr>
                    <w:ins w:id="15873" w:author="瑋婷 徐" w:date="2025-01-03T16:50:00Z" w16du:dateUtc="2025-01-03T08:50:00Z"/>
                    <w:rFonts w:ascii="Calibri" w:hAnsi="Calibri" w:cs="Calibri"/>
                    <w:color w:val="000000"/>
                    <w:sz w:val="22"/>
                    <w:szCs w:val="22"/>
                  </w:rPr>
                </w:rPrChange>
              </w:rPr>
              <w:pPrChange w:id="1587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F24A5C4"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875" w:author="瑋婷 徐" w:date="2025-01-03T16:50:00Z" w16du:dateUtc="2025-01-03T08:50:00Z"/>
                <w:rFonts w:ascii="Times New Roman" w:eastAsiaTheme="minorEastAsia" w:hAnsi="Times New Roman" w:cs="Times New Roman"/>
                <w:rPrChange w:id="15876" w:author="瑋婷 徐" w:date="2025-01-04T22:54:00Z" w16du:dateUtc="2025-01-04T14:54:00Z">
                  <w:rPr>
                    <w:ins w:id="15877" w:author="瑋婷 徐" w:date="2025-01-03T16:50:00Z" w16du:dateUtc="2025-01-03T08:50:00Z"/>
                    <w:rFonts w:ascii="Times New Roman" w:eastAsia="Times New Roman" w:hAnsi="Times New Roman" w:cs="Times New Roman"/>
                    <w:sz w:val="20"/>
                    <w:szCs w:val="20"/>
                  </w:rPr>
                </w:rPrChange>
              </w:rPr>
              <w:pPrChange w:id="1587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hideMark/>
          </w:tcPr>
          <w:p w14:paraId="2BF8210D"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5879" w:author="瑋婷 徐" w:date="2025-01-03T16:50:00Z" w16du:dateUtc="2025-01-03T08:50:00Z"/>
                <w:rFonts w:ascii="Times New Roman" w:eastAsiaTheme="minorEastAsia" w:hAnsi="Times New Roman" w:cs="Times New Roman"/>
                <w:rPrChange w:id="15880" w:author="瑋婷 徐" w:date="2025-01-04T22:54:00Z" w16du:dateUtc="2025-01-04T14:54:00Z">
                  <w:rPr>
                    <w:ins w:id="15881" w:author="瑋婷 徐" w:date="2025-01-03T16:50:00Z" w16du:dateUtc="2025-01-03T08:50:00Z"/>
                    <w:rFonts w:ascii="Times New Roman" w:eastAsia="Times New Roman" w:hAnsi="Times New Roman" w:cs="Times New Roman"/>
                    <w:sz w:val="20"/>
                    <w:szCs w:val="20"/>
                  </w:rPr>
                </w:rPrChange>
              </w:rPr>
              <w:pPrChange w:id="1588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r>
      <w:tr w:rsidR="003C19C7" w:rsidRPr="00912F21" w14:paraId="0053BB2A" w14:textId="77777777" w:rsidTr="003C19C7">
        <w:trPr>
          <w:trHeight w:val="300"/>
          <w:ins w:id="15883"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76EB0BA1" w14:textId="77777777" w:rsidR="003C19C7" w:rsidRPr="00A65783" w:rsidRDefault="003C19C7">
            <w:pPr>
              <w:spacing w:line="360" w:lineRule="auto"/>
              <w:rPr>
                <w:ins w:id="15884" w:author="瑋婷 徐" w:date="2025-01-03T16:50:00Z" w16du:dateUtc="2025-01-03T08:50:00Z"/>
                <w:rFonts w:ascii="Times New Roman" w:eastAsiaTheme="minorEastAsia" w:hAnsi="Times New Roman" w:cs="Times New Roman"/>
                <w:b w:val="0"/>
                <w:bCs w:val="0"/>
                <w:color w:val="000000"/>
                <w:rPrChange w:id="15885" w:author="瑋婷 徐" w:date="2025-01-04T22:54:00Z" w16du:dateUtc="2025-01-04T14:54:00Z">
                  <w:rPr>
                    <w:ins w:id="15886" w:author="瑋婷 徐" w:date="2025-01-03T16:50:00Z" w16du:dateUtc="2025-01-03T08:50:00Z"/>
                    <w:rFonts w:ascii="Calibri" w:hAnsi="Calibri" w:cs="Calibri"/>
                    <w:color w:val="000000"/>
                    <w:sz w:val="22"/>
                    <w:szCs w:val="22"/>
                  </w:rPr>
                </w:rPrChange>
              </w:rPr>
              <w:pPrChange w:id="15887" w:author="瑋婷 徐" w:date="2025-01-03T16:51:00Z" w16du:dateUtc="2025-01-03T08:51:00Z">
                <w:pPr/>
              </w:pPrChange>
            </w:pPr>
            <w:ins w:id="15888" w:author="瑋婷 徐" w:date="2025-01-03T16:50:00Z" w16du:dateUtc="2025-01-03T08:50:00Z">
              <w:r w:rsidRPr="00A65783">
                <w:rPr>
                  <w:rFonts w:ascii="Times New Roman" w:eastAsiaTheme="minorEastAsia" w:hAnsi="Times New Roman" w:cs="Times New Roman" w:hint="eastAsia"/>
                  <w:b w:val="0"/>
                  <w:bCs w:val="0"/>
                  <w:color w:val="000000"/>
                  <w:rPrChange w:id="15889" w:author="瑋婷 徐" w:date="2025-01-04T22:54:00Z" w16du:dateUtc="2025-01-04T14:54:00Z">
                    <w:rPr>
                      <w:rFonts w:ascii="Calibri" w:hAnsi="Calibri" w:cs="Calibri" w:hint="eastAsia"/>
                      <w:color w:val="000000"/>
                      <w:sz w:val="22"/>
                      <w:szCs w:val="22"/>
                    </w:rPr>
                  </w:rPrChange>
                </w:rPr>
                <w:t>灰林鴿</w:t>
              </w:r>
              <w:r w:rsidRPr="00A65783">
                <w:rPr>
                  <w:rFonts w:ascii="Times New Roman" w:eastAsiaTheme="minorEastAsia" w:hAnsi="Times New Roman" w:cs="Times New Roman"/>
                  <w:b w:val="0"/>
                  <w:bCs w:val="0"/>
                  <w:color w:val="000000"/>
                  <w:rPrChange w:id="15890" w:author="瑋婷 徐" w:date="2025-01-04T22:54:00Z" w16du:dateUtc="2025-01-04T14:54:00Z">
                    <w:rPr>
                      <w:rFonts w:ascii="Calibri" w:hAnsi="Calibri" w:cs="Calibri"/>
                      <w:color w:val="000000"/>
                      <w:sz w:val="22"/>
                      <w:szCs w:val="22"/>
                    </w:rPr>
                  </w:rPrChange>
                </w:rPr>
                <w:t xml:space="preserve"> </w:t>
              </w:r>
            </w:ins>
          </w:p>
        </w:tc>
        <w:tc>
          <w:tcPr>
            <w:tcW w:w="904" w:type="pct"/>
            <w:hideMark/>
          </w:tcPr>
          <w:p w14:paraId="322A0D7C"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891" w:author="瑋婷 徐" w:date="2025-01-03T16:50:00Z" w16du:dateUtc="2025-01-03T08:50:00Z"/>
                <w:rFonts w:ascii="Times New Roman" w:eastAsiaTheme="minorEastAsia" w:hAnsi="Times New Roman" w:cs="Times New Roman"/>
                <w:i/>
                <w:iCs/>
                <w:color w:val="000000"/>
                <w:rPrChange w:id="15892" w:author="瑋婷 徐" w:date="2025-01-04T22:54:00Z" w16du:dateUtc="2025-01-04T14:54:00Z">
                  <w:rPr>
                    <w:ins w:id="15893" w:author="瑋婷 徐" w:date="2025-01-03T16:50:00Z" w16du:dateUtc="2025-01-03T08:50:00Z"/>
                    <w:rFonts w:ascii="Calibri" w:hAnsi="Calibri" w:cs="Calibri"/>
                    <w:i/>
                    <w:iCs/>
                    <w:color w:val="000000"/>
                    <w:sz w:val="22"/>
                    <w:szCs w:val="22"/>
                  </w:rPr>
                </w:rPrChange>
              </w:rPr>
              <w:pPrChange w:id="1589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5895" w:author="瑋婷 徐" w:date="2025-01-03T16:50:00Z" w16du:dateUtc="2025-01-03T08:50:00Z">
              <w:r w:rsidRPr="00A65783">
                <w:rPr>
                  <w:rFonts w:ascii="Times New Roman" w:eastAsiaTheme="minorEastAsia" w:hAnsi="Times New Roman" w:cs="Times New Roman"/>
                  <w:i/>
                  <w:iCs/>
                  <w:color w:val="000000"/>
                  <w:rPrChange w:id="15896" w:author="瑋婷 徐" w:date="2025-01-04T22:54:00Z" w16du:dateUtc="2025-01-04T14:54:00Z">
                    <w:rPr>
                      <w:rFonts w:ascii="Calibri" w:hAnsi="Calibri" w:cs="Calibri"/>
                      <w:i/>
                      <w:iCs/>
                      <w:color w:val="000000"/>
                      <w:sz w:val="22"/>
                      <w:szCs w:val="22"/>
                    </w:rPr>
                  </w:rPrChange>
                </w:rPr>
                <w:t>Columba pulchricollis</w:t>
              </w:r>
            </w:ins>
          </w:p>
        </w:tc>
        <w:tc>
          <w:tcPr>
            <w:tcW w:w="162" w:type="pct"/>
            <w:noWrap/>
            <w:hideMark/>
          </w:tcPr>
          <w:p w14:paraId="12541A67"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897" w:author="瑋婷 徐" w:date="2025-01-03T16:50:00Z" w16du:dateUtc="2025-01-03T08:50:00Z"/>
                <w:rFonts w:ascii="Times New Roman" w:eastAsiaTheme="minorEastAsia" w:hAnsi="Times New Roman" w:cs="Times New Roman"/>
                <w:color w:val="000000"/>
                <w:rPrChange w:id="15898" w:author="瑋婷 徐" w:date="2025-01-04T22:54:00Z" w16du:dateUtc="2025-01-04T14:54:00Z">
                  <w:rPr>
                    <w:ins w:id="15899" w:author="瑋婷 徐" w:date="2025-01-03T16:50:00Z" w16du:dateUtc="2025-01-03T08:50:00Z"/>
                    <w:rFonts w:ascii="Calibri" w:hAnsi="Calibri" w:cs="Calibri"/>
                    <w:color w:val="000000"/>
                    <w:sz w:val="22"/>
                    <w:szCs w:val="22"/>
                  </w:rPr>
                </w:rPrChange>
              </w:rPr>
              <w:pPrChange w:id="1590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5901" w:author="瑋婷 徐" w:date="2025-01-03T16:50:00Z" w16du:dateUtc="2025-01-03T08:50:00Z">
              <w:r w:rsidRPr="00A65783">
                <w:rPr>
                  <w:rFonts w:ascii="Times New Roman" w:eastAsiaTheme="minorEastAsia" w:hAnsi="Times New Roman" w:cs="Times New Roman"/>
                  <w:color w:val="000000"/>
                  <w:rPrChange w:id="15902" w:author="瑋婷 徐" w:date="2025-01-04T22:54:00Z" w16du:dateUtc="2025-01-04T14:54:00Z">
                    <w:rPr>
                      <w:rFonts w:ascii="Calibri" w:hAnsi="Calibri" w:cs="Calibri"/>
                      <w:color w:val="000000"/>
                      <w:sz w:val="22"/>
                      <w:szCs w:val="22"/>
                    </w:rPr>
                  </w:rPrChange>
                </w:rPr>
                <w:t>*</w:t>
              </w:r>
            </w:ins>
          </w:p>
        </w:tc>
        <w:tc>
          <w:tcPr>
            <w:tcW w:w="162" w:type="pct"/>
            <w:noWrap/>
            <w:hideMark/>
          </w:tcPr>
          <w:p w14:paraId="3F85986A"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903" w:author="瑋婷 徐" w:date="2025-01-03T16:50:00Z" w16du:dateUtc="2025-01-03T08:50:00Z"/>
                <w:rFonts w:ascii="Times New Roman" w:eastAsiaTheme="minorEastAsia" w:hAnsi="Times New Roman" w:cs="Times New Roman"/>
                <w:color w:val="000000"/>
                <w:rPrChange w:id="15904" w:author="瑋婷 徐" w:date="2025-01-04T22:54:00Z" w16du:dateUtc="2025-01-04T14:54:00Z">
                  <w:rPr>
                    <w:ins w:id="15905" w:author="瑋婷 徐" w:date="2025-01-03T16:50:00Z" w16du:dateUtc="2025-01-03T08:50:00Z"/>
                    <w:rFonts w:ascii="Calibri" w:hAnsi="Calibri" w:cs="Calibri"/>
                    <w:color w:val="000000"/>
                    <w:sz w:val="22"/>
                    <w:szCs w:val="22"/>
                  </w:rPr>
                </w:rPrChange>
              </w:rPr>
              <w:pPrChange w:id="1590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5907" w:author="瑋婷 徐" w:date="2025-01-03T16:50:00Z" w16du:dateUtc="2025-01-03T08:50:00Z">
              <w:r w:rsidRPr="00A65783">
                <w:rPr>
                  <w:rFonts w:ascii="Times New Roman" w:eastAsiaTheme="minorEastAsia" w:hAnsi="Times New Roman" w:cs="Times New Roman"/>
                  <w:color w:val="000000"/>
                  <w:rPrChange w:id="15908" w:author="瑋婷 徐" w:date="2025-01-04T22:54:00Z" w16du:dateUtc="2025-01-04T14:54:00Z">
                    <w:rPr>
                      <w:rFonts w:ascii="Calibri" w:hAnsi="Calibri" w:cs="Calibri"/>
                      <w:color w:val="000000"/>
                      <w:sz w:val="22"/>
                      <w:szCs w:val="22"/>
                    </w:rPr>
                  </w:rPrChange>
                </w:rPr>
                <w:t>*</w:t>
              </w:r>
            </w:ins>
          </w:p>
        </w:tc>
        <w:tc>
          <w:tcPr>
            <w:tcW w:w="162" w:type="pct"/>
            <w:noWrap/>
            <w:hideMark/>
          </w:tcPr>
          <w:p w14:paraId="033500CA"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909" w:author="瑋婷 徐" w:date="2025-01-03T16:50:00Z" w16du:dateUtc="2025-01-03T08:50:00Z"/>
                <w:rFonts w:ascii="Times New Roman" w:eastAsiaTheme="minorEastAsia" w:hAnsi="Times New Roman" w:cs="Times New Roman"/>
                <w:color w:val="000000"/>
                <w:rPrChange w:id="15910" w:author="瑋婷 徐" w:date="2025-01-04T22:54:00Z" w16du:dateUtc="2025-01-04T14:54:00Z">
                  <w:rPr>
                    <w:ins w:id="15911" w:author="瑋婷 徐" w:date="2025-01-03T16:50:00Z" w16du:dateUtc="2025-01-03T08:50:00Z"/>
                    <w:rFonts w:ascii="Calibri" w:hAnsi="Calibri" w:cs="Calibri"/>
                    <w:color w:val="000000"/>
                    <w:sz w:val="22"/>
                    <w:szCs w:val="22"/>
                  </w:rPr>
                </w:rPrChange>
              </w:rPr>
              <w:pPrChange w:id="1591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5913" w:author="瑋婷 徐" w:date="2025-01-03T16:50:00Z" w16du:dateUtc="2025-01-03T08:50:00Z">
              <w:r w:rsidRPr="00A65783">
                <w:rPr>
                  <w:rFonts w:ascii="Times New Roman" w:eastAsiaTheme="minorEastAsia" w:hAnsi="Times New Roman" w:cs="Times New Roman"/>
                  <w:color w:val="000000"/>
                  <w:rPrChange w:id="15914" w:author="瑋婷 徐" w:date="2025-01-04T22:54:00Z" w16du:dateUtc="2025-01-04T14:54:00Z">
                    <w:rPr>
                      <w:rFonts w:ascii="Calibri" w:hAnsi="Calibri" w:cs="Calibri"/>
                      <w:color w:val="000000"/>
                      <w:sz w:val="22"/>
                      <w:szCs w:val="22"/>
                    </w:rPr>
                  </w:rPrChange>
                </w:rPr>
                <w:t>*</w:t>
              </w:r>
            </w:ins>
          </w:p>
        </w:tc>
        <w:tc>
          <w:tcPr>
            <w:tcW w:w="162" w:type="pct"/>
            <w:noWrap/>
            <w:hideMark/>
          </w:tcPr>
          <w:p w14:paraId="236BF68A"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915" w:author="瑋婷 徐" w:date="2025-01-03T16:50:00Z" w16du:dateUtc="2025-01-03T08:50:00Z"/>
                <w:rFonts w:ascii="Times New Roman" w:eastAsiaTheme="minorEastAsia" w:hAnsi="Times New Roman" w:cs="Times New Roman"/>
                <w:color w:val="000000"/>
                <w:rPrChange w:id="15916" w:author="瑋婷 徐" w:date="2025-01-04T22:54:00Z" w16du:dateUtc="2025-01-04T14:54:00Z">
                  <w:rPr>
                    <w:ins w:id="15917" w:author="瑋婷 徐" w:date="2025-01-03T16:50:00Z" w16du:dateUtc="2025-01-03T08:50:00Z"/>
                    <w:rFonts w:ascii="Calibri" w:hAnsi="Calibri" w:cs="Calibri"/>
                    <w:color w:val="000000"/>
                    <w:sz w:val="22"/>
                    <w:szCs w:val="22"/>
                  </w:rPr>
                </w:rPrChange>
              </w:rPr>
              <w:pPrChange w:id="1591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FDDC59A"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919" w:author="瑋婷 徐" w:date="2025-01-03T16:50:00Z" w16du:dateUtc="2025-01-03T08:50:00Z"/>
                <w:rFonts w:ascii="Times New Roman" w:eastAsiaTheme="minorEastAsia" w:hAnsi="Times New Roman" w:cs="Times New Roman"/>
                <w:rPrChange w:id="15920" w:author="瑋婷 徐" w:date="2025-01-04T22:54:00Z" w16du:dateUtc="2025-01-04T14:54:00Z">
                  <w:rPr>
                    <w:ins w:id="15921" w:author="瑋婷 徐" w:date="2025-01-03T16:50:00Z" w16du:dateUtc="2025-01-03T08:50:00Z"/>
                    <w:rFonts w:ascii="Times New Roman" w:eastAsia="Times New Roman" w:hAnsi="Times New Roman" w:cs="Times New Roman"/>
                    <w:sz w:val="20"/>
                    <w:szCs w:val="20"/>
                  </w:rPr>
                </w:rPrChange>
              </w:rPr>
              <w:pPrChange w:id="1592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9F2A1FF"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923" w:author="瑋婷 徐" w:date="2025-01-03T16:50:00Z" w16du:dateUtc="2025-01-03T08:50:00Z"/>
                <w:rFonts w:ascii="Times New Roman" w:eastAsiaTheme="minorEastAsia" w:hAnsi="Times New Roman" w:cs="Times New Roman"/>
                <w:color w:val="000000"/>
                <w:rPrChange w:id="15924" w:author="瑋婷 徐" w:date="2025-01-04T22:54:00Z" w16du:dateUtc="2025-01-04T14:54:00Z">
                  <w:rPr>
                    <w:ins w:id="15925" w:author="瑋婷 徐" w:date="2025-01-03T16:50:00Z" w16du:dateUtc="2025-01-03T08:50:00Z"/>
                    <w:rFonts w:ascii="Calibri" w:hAnsi="Calibri" w:cs="Calibri"/>
                    <w:color w:val="000000"/>
                    <w:sz w:val="22"/>
                    <w:szCs w:val="22"/>
                  </w:rPr>
                </w:rPrChange>
              </w:rPr>
              <w:pPrChange w:id="1592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5927" w:author="瑋婷 徐" w:date="2025-01-03T16:50:00Z" w16du:dateUtc="2025-01-03T08:50:00Z">
              <w:r w:rsidRPr="00A65783">
                <w:rPr>
                  <w:rFonts w:ascii="Times New Roman" w:eastAsiaTheme="minorEastAsia" w:hAnsi="Times New Roman" w:cs="Times New Roman"/>
                  <w:color w:val="000000"/>
                  <w:rPrChange w:id="15928" w:author="瑋婷 徐" w:date="2025-01-04T22:54:00Z" w16du:dateUtc="2025-01-04T14:54:00Z">
                    <w:rPr>
                      <w:rFonts w:ascii="Calibri" w:hAnsi="Calibri" w:cs="Calibri"/>
                      <w:color w:val="000000"/>
                      <w:sz w:val="22"/>
                      <w:szCs w:val="22"/>
                    </w:rPr>
                  </w:rPrChange>
                </w:rPr>
                <w:t>*</w:t>
              </w:r>
            </w:ins>
          </w:p>
        </w:tc>
        <w:tc>
          <w:tcPr>
            <w:tcW w:w="162" w:type="pct"/>
            <w:noWrap/>
            <w:hideMark/>
          </w:tcPr>
          <w:p w14:paraId="6C3DB9FB"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929" w:author="瑋婷 徐" w:date="2025-01-03T16:50:00Z" w16du:dateUtc="2025-01-03T08:50:00Z"/>
                <w:rFonts w:ascii="Times New Roman" w:eastAsiaTheme="minorEastAsia" w:hAnsi="Times New Roman" w:cs="Times New Roman"/>
                <w:color w:val="000000"/>
                <w:rPrChange w:id="15930" w:author="瑋婷 徐" w:date="2025-01-04T22:54:00Z" w16du:dateUtc="2025-01-04T14:54:00Z">
                  <w:rPr>
                    <w:ins w:id="15931" w:author="瑋婷 徐" w:date="2025-01-03T16:50:00Z" w16du:dateUtc="2025-01-03T08:50:00Z"/>
                    <w:rFonts w:ascii="Calibri" w:hAnsi="Calibri" w:cs="Calibri"/>
                    <w:color w:val="000000"/>
                    <w:sz w:val="22"/>
                    <w:szCs w:val="22"/>
                  </w:rPr>
                </w:rPrChange>
              </w:rPr>
              <w:pPrChange w:id="1593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714C640"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933" w:author="瑋婷 徐" w:date="2025-01-03T16:50:00Z" w16du:dateUtc="2025-01-03T08:50:00Z"/>
                <w:rFonts w:ascii="Times New Roman" w:eastAsiaTheme="minorEastAsia" w:hAnsi="Times New Roman" w:cs="Times New Roman"/>
                <w:rPrChange w:id="15934" w:author="瑋婷 徐" w:date="2025-01-04T22:54:00Z" w16du:dateUtc="2025-01-04T14:54:00Z">
                  <w:rPr>
                    <w:ins w:id="15935" w:author="瑋婷 徐" w:date="2025-01-03T16:50:00Z" w16du:dateUtc="2025-01-03T08:50:00Z"/>
                    <w:rFonts w:ascii="Times New Roman" w:eastAsia="Times New Roman" w:hAnsi="Times New Roman" w:cs="Times New Roman"/>
                    <w:sz w:val="20"/>
                    <w:szCs w:val="20"/>
                  </w:rPr>
                </w:rPrChange>
              </w:rPr>
              <w:pPrChange w:id="1593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30646AA"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937" w:author="瑋婷 徐" w:date="2025-01-03T16:50:00Z" w16du:dateUtc="2025-01-03T08:50:00Z"/>
                <w:rFonts w:ascii="Times New Roman" w:eastAsiaTheme="minorEastAsia" w:hAnsi="Times New Roman" w:cs="Times New Roman"/>
                <w:rPrChange w:id="15938" w:author="瑋婷 徐" w:date="2025-01-04T22:54:00Z" w16du:dateUtc="2025-01-04T14:54:00Z">
                  <w:rPr>
                    <w:ins w:id="15939" w:author="瑋婷 徐" w:date="2025-01-03T16:50:00Z" w16du:dateUtc="2025-01-03T08:50:00Z"/>
                    <w:rFonts w:ascii="Times New Roman" w:eastAsia="Times New Roman" w:hAnsi="Times New Roman" w:cs="Times New Roman"/>
                    <w:sz w:val="20"/>
                    <w:szCs w:val="20"/>
                  </w:rPr>
                </w:rPrChange>
              </w:rPr>
              <w:pPrChange w:id="1594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2D1B12F"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941" w:author="瑋婷 徐" w:date="2025-01-03T16:50:00Z" w16du:dateUtc="2025-01-03T08:50:00Z"/>
                <w:rFonts w:ascii="Times New Roman" w:eastAsiaTheme="minorEastAsia" w:hAnsi="Times New Roman" w:cs="Times New Roman"/>
                <w:color w:val="000000"/>
                <w:rPrChange w:id="15942" w:author="瑋婷 徐" w:date="2025-01-04T22:54:00Z" w16du:dateUtc="2025-01-04T14:54:00Z">
                  <w:rPr>
                    <w:ins w:id="15943" w:author="瑋婷 徐" w:date="2025-01-03T16:50:00Z" w16du:dateUtc="2025-01-03T08:50:00Z"/>
                    <w:rFonts w:ascii="Calibri" w:hAnsi="Calibri" w:cs="Calibri"/>
                    <w:color w:val="000000"/>
                    <w:sz w:val="22"/>
                    <w:szCs w:val="22"/>
                  </w:rPr>
                </w:rPrChange>
              </w:rPr>
              <w:pPrChange w:id="1594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5945" w:author="瑋婷 徐" w:date="2025-01-03T16:50:00Z" w16du:dateUtc="2025-01-03T08:50:00Z">
              <w:r w:rsidRPr="00A65783">
                <w:rPr>
                  <w:rFonts w:ascii="Times New Roman" w:eastAsiaTheme="minorEastAsia" w:hAnsi="Times New Roman" w:cs="Times New Roman"/>
                  <w:color w:val="000000"/>
                  <w:rPrChange w:id="15946" w:author="瑋婷 徐" w:date="2025-01-04T22:54:00Z" w16du:dateUtc="2025-01-04T14:54:00Z">
                    <w:rPr>
                      <w:rFonts w:ascii="Calibri" w:hAnsi="Calibri" w:cs="Calibri"/>
                      <w:color w:val="000000"/>
                      <w:sz w:val="22"/>
                      <w:szCs w:val="22"/>
                    </w:rPr>
                  </w:rPrChange>
                </w:rPr>
                <w:t>*</w:t>
              </w:r>
            </w:ins>
          </w:p>
        </w:tc>
        <w:tc>
          <w:tcPr>
            <w:tcW w:w="162" w:type="pct"/>
            <w:noWrap/>
            <w:hideMark/>
          </w:tcPr>
          <w:p w14:paraId="71875893"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947" w:author="瑋婷 徐" w:date="2025-01-03T16:50:00Z" w16du:dateUtc="2025-01-03T08:50:00Z"/>
                <w:rFonts w:ascii="Times New Roman" w:eastAsiaTheme="minorEastAsia" w:hAnsi="Times New Roman" w:cs="Times New Roman"/>
                <w:color w:val="000000"/>
                <w:rPrChange w:id="15948" w:author="瑋婷 徐" w:date="2025-01-04T22:54:00Z" w16du:dateUtc="2025-01-04T14:54:00Z">
                  <w:rPr>
                    <w:ins w:id="15949" w:author="瑋婷 徐" w:date="2025-01-03T16:50:00Z" w16du:dateUtc="2025-01-03T08:50:00Z"/>
                    <w:rFonts w:ascii="Calibri" w:hAnsi="Calibri" w:cs="Calibri"/>
                    <w:color w:val="000000"/>
                    <w:sz w:val="22"/>
                    <w:szCs w:val="22"/>
                  </w:rPr>
                </w:rPrChange>
              </w:rPr>
              <w:pPrChange w:id="1595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05DED05"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951" w:author="瑋婷 徐" w:date="2025-01-03T16:50:00Z" w16du:dateUtc="2025-01-03T08:50:00Z"/>
                <w:rFonts w:ascii="Times New Roman" w:eastAsiaTheme="minorEastAsia" w:hAnsi="Times New Roman" w:cs="Times New Roman"/>
                <w:rPrChange w:id="15952" w:author="瑋婷 徐" w:date="2025-01-04T22:54:00Z" w16du:dateUtc="2025-01-04T14:54:00Z">
                  <w:rPr>
                    <w:ins w:id="15953" w:author="瑋婷 徐" w:date="2025-01-03T16:50:00Z" w16du:dateUtc="2025-01-03T08:50:00Z"/>
                    <w:rFonts w:ascii="Times New Roman" w:eastAsia="Times New Roman" w:hAnsi="Times New Roman" w:cs="Times New Roman"/>
                    <w:sz w:val="20"/>
                    <w:szCs w:val="20"/>
                  </w:rPr>
                </w:rPrChange>
              </w:rPr>
              <w:pPrChange w:id="1595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E5ACF20"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955" w:author="瑋婷 徐" w:date="2025-01-03T16:50:00Z" w16du:dateUtc="2025-01-03T08:50:00Z"/>
                <w:rFonts w:ascii="Times New Roman" w:eastAsiaTheme="minorEastAsia" w:hAnsi="Times New Roman" w:cs="Times New Roman"/>
                <w:rPrChange w:id="15956" w:author="瑋婷 徐" w:date="2025-01-04T22:54:00Z" w16du:dateUtc="2025-01-04T14:54:00Z">
                  <w:rPr>
                    <w:ins w:id="15957" w:author="瑋婷 徐" w:date="2025-01-03T16:50:00Z" w16du:dateUtc="2025-01-03T08:50:00Z"/>
                    <w:rFonts w:ascii="Times New Roman" w:eastAsia="Times New Roman" w:hAnsi="Times New Roman" w:cs="Times New Roman"/>
                    <w:sz w:val="20"/>
                    <w:szCs w:val="20"/>
                  </w:rPr>
                </w:rPrChange>
              </w:rPr>
              <w:pPrChange w:id="1595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CC8F7A2"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959" w:author="瑋婷 徐" w:date="2025-01-03T16:50:00Z" w16du:dateUtc="2025-01-03T08:50:00Z"/>
                <w:rFonts w:ascii="Times New Roman" w:eastAsiaTheme="minorEastAsia" w:hAnsi="Times New Roman" w:cs="Times New Roman"/>
                <w:rPrChange w:id="15960" w:author="瑋婷 徐" w:date="2025-01-04T22:54:00Z" w16du:dateUtc="2025-01-04T14:54:00Z">
                  <w:rPr>
                    <w:ins w:id="15961" w:author="瑋婷 徐" w:date="2025-01-03T16:50:00Z" w16du:dateUtc="2025-01-03T08:50:00Z"/>
                    <w:rFonts w:ascii="Times New Roman" w:eastAsia="Times New Roman" w:hAnsi="Times New Roman" w:cs="Times New Roman"/>
                    <w:sz w:val="20"/>
                    <w:szCs w:val="20"/>
                  </w:rPr>
                </w:rPrChange>
              </w:rPr>
              <w:pPrChange w:id="1596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24D0E91B"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963" w:author="瑋婷 徐" w:date="2025-01-03T16:50:00Z" w16du:dateUtc="2025-01-03T08:50:00Z"/>
                <w:rFonts w:ascii="Times New Roman" w:eastAsiaTheme="minorEastAsia" w:hAnsi="Times New Roman" w:cs="Times New Roman"/>
                <w:rPrChange w:id="15964" w:author="瑋婷 徐" w:date="2025-01-04T22:54:00Z" w16du:dateUtc="2025-01-04T14:54:00Z">
                  <w:rPr>
                    <w:ins w:id="15965" w:author="瑋婷 徐" w:date="2025-01-03T16:50:00Z" w16du:dateUtc="2025-01-03T08:50:00Z"/>
                    <w:rFonts w:ascii="Times New Roman" w:eastAsia="Times New Roman" w:hAnsi="Times New Roman" w:cs="Times New Roman"/>
                    <w:sz w:val="20"/>
                    <w:szCs w:val="20"/>
                  </w:rPr>
                </w:rPrChange>
              </w:rPr>
              <w:pPrChange w:id="1596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D8B6FD2"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967" w:author="瑋婷 徐" w:date="2025-01-03T16:50:00Z" w16du:dateUtc="2025-01-03T08:50:00Z"/>
                <w:rFonts w:ascii="Times New Roman" w:eastAsiaTheme="minorEastAsia" w:hAnsi="Times New Roman" w:cs="Times New Roman"/>
                <w:rPrChange w:id="15968" w:author="瑋婷 徐" w:date="2025-01-04T22:54:00Z" w16du:dateUtc="2025-01-04T14:54:00Z">
                  <w:rPr>
                    <w:ins w:id="15969" w:author="瑋婷 徐" w:date="2025-01-03T16:50:00Z" w16du:dateUtc="2025-01-03T08:50:00Z"/>
                    <w:rFonts w:ascii="Times New Roman" w:eastAsia="Times New Roman" w:hAnsi="Times New Roman" w:cs="Times New Roman"/>
                    <w:sz w:val="20"/>
                    <w:szCs w:val="20"/>
                  </w:rPr>
                </w:rPrChange>
              </w:rPr>
              <w:pPrChange w:id="1597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94DC246"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971" w:author="瑋婷 徐" w:date="2025-01-03T16:50:00Z" w16du:dateUtc="2025-01-03T08:50:00Z"/>
                <w:rFonts w:ascii="Times New Roman" w:eastAsiaTheme="minorEastAsia" w:hAnsi="Times New Roman" w:cs="Times New Roman"/>
                <w:rPrChange w:id="15972" w:author="瑋婷 徐" w:date="2025-01-04T22:54:00Z" w16du:dateUtc="2025-01-04T14:54:00Z">
                  <w:rPr>
                    <w:ins w:id="15973" w:author="瑋婷 徐" w:date="2025-01-03T16:50:00Z" w16du:dateUtc="2025-01-03T08:50:00Z"/>
                    <w:rFonts w:ascii="Times New Roman" w:eastAsia="Times New Roman" w:hAnsi="Times New Roman" w:cs="Times New Roman"/>
                    <w:sz w:val="20"/>
                    <w:szCs w:val="20"/>
                  </w:rPr>
                </w:rPrChange>
              </w:rPr>
              <w:pPrChange w:id="15974"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722E25A"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975" w:author="瑋婷 徐" w:date="2025-01-03T16:50:00Z" w16du:dateUtc="2025-01-03T08:50:00Z"/>
                <w:rFonts w:ascii="Times New Roman" w:eastAsiaTheme="minorEastAsia" w:hAnsi="Times New Roman" w:cs="Times New Roman"/>
                <w:rPrChange w:id="15976" w:author="瑋婷 徐" w:date="2025-01-04T22:54:00Z" w16du:dateUtc="2025-01-04T14:54:00Z">
                  <w:rPr>
                    <w:ins w:id="15977" w:author="瑋婷 徐" w:date="2025-01-03T16:50:00Z" w16du:dateUtc="2025-01-03T08:50:00Z"/>
                    <w:rFonts w:ascii="Times New Roman" w:eastAsia="Times New Roman" w:hAnsi="Times New Roman" w:cs="Times New Roman"/>
                    <w:sz w:val="20"/>
                    <w:szCs w:val="20"/>
                  </w:rPr>
                </w:rPrChange>
              </w:rPr>
              <w:pPrChange w:id="15978"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0527841"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979" w:author="瑋婷 徐" w:date="2025-01-03T16:50:00Z" w16du:dateUtc="2025-01-03T08:50:00Z"/>
                <w:rFonts w:ascii="Times New Roman" w:eastAsiaTheme="minorEastAsia" w:hAnsi="Times New Roman" w:cs="Times New Roman"/>
                <w:rPrChange w:id="15980" w:author="瑋婷 徐" w:date="2025-01-04T22:54:00Z" w16du:dateUtc="2025-01-04T14:54:00Z">
                  <w:rPr>
                    <w:ins w:id="15981" w:author="瑋婷 徐" w:date="2025-01-03T16:50:00Z" w16du:dateUtc="2025-01-03T08:50:00Z"/>
                    <w:rFonts w:ascii="Times New Roman" w:eastAsia="Times New Roman" w:hAnsi="Times New Roman" w:cs="Times New Roman"/>
                    <w:sz w:val="20"/>
                    <w:szCs w:val="20"/>
                  </w:rPr>
                </w:rPrChange>
              </w:rPr>
              <w:pPrChange w:id="15982"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6DC1C1F"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983" w:author="瑋婷 徐" w:date="2025-01-03T16:50:00Z" w16du:dateUtc="2025-01-03T08:50:00Z"/>
                <w:rFonts w:ascii="Times New Roman" w:eastAsiaTheme="minorEastAsia" w:hAnsi="Times New Roman" w:cs="Times New Roman"/>
                <w:rPrChange w:id="15984" w:author="瑋婷 徐" w:date="2025-01-04T22:54:00Z" w16du:dateUtc="2025-01-04T14:54:00Z">
                  <w:rPr>
                    <w:ins w:id="15985" w:author="瑋婷 徐" w:date="2025-01-03T16:50:00Z" w16du:dateUtc="2025-01-03T08:50:00Z"/>
                    <w:rFonts w:ascii="Times New Roman" w:eastAsia="Times New Roman" w:hAnsi="Times New Roman" w:cs="Times New Roman"/>
                    <w:sz w:val="20"/>
                    <w:szCs w:val="20"/>
                  </w:rPr>
                </w:rPrChange>
              </w:rPr>
              <w:pPrChange w:id="15986"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hideMark/>
          </w:tcPr>
          <w:p w14:paraId="352FA82E"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5987" w:author="瑋婷 徐" w:date="2025-01-03T16:50:00Z" w16du:dateUtc="2025-01-03T08:50:00Z"/>
                <w:rFonts w:ascii="Times New Roman" w:eastAsiaTheme="minorEastAsia" w:hAnsi="Times New Roman" w:cs="Times New Roman"/>
                <w:rPrChange w:id="15988" w:author="瑋婷 徐" w:date="2025-01-04T22:54:00Z" w16du:dateUtc="2025-01-04T14:54:00Z">
                  <w:rPr>
                    <w:ins w:id="15989" w:author="瑋婷 徐" w:date="2025-01-03T16:50:00Z" w16du:dateUtc="2025-01-03T08:50:00Z"/>
                    <w:rFonts w:ascii="Times New Roman" w:eastAsia="Times New Roman" w:hAnsi="Times New Roman" w:cs="Times New Roman"/>
                    <w:sz w:val="20"/>
                    <w:szCs w:val="20"/>
                  </w:rPr>
                </w:rPrChange>
              </w:rPr>
              <w:pPrChange w:id="15990"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r>
      <w:tr w:rsidR="003C19C7" w:rsidRPr="00912F21" w14:paraId="162D1BFD" w14:textId="77777777" w:rsidTr="003C19C7">
        <w:trPr>
          <w:cnfStyle w:val="000000100000" w:firstRow="0" w:lastRow="0" w:firstColumn="0" w:lastColumn="0" w:oddVBand="0" w:evenVBand="0" w:oddHBand="1" w:evenHBand="0" w:firstRowFirstColumn="0" w:firstRowLastColumn="0" w:lastRowFirstColumn="0" w:lastRowLastColumn="0"/>
          <w:trHeight w:val="300"/>
          <w:ins w:id="15991"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273FF48E" w14:textId="77777777" w:rsidR="003C19C7" w:rsidRPr="00A65783" w:rsidRDefault="003C19C7">
            <w:pPr>
              <w:spacing w:line="360" w:lineRule="auto"/>
              <w:rPr>
                <w:ins w:id="15992" w:author="瑋婷 徐" w:date="2025-01-03T16:50:00Z" w16du:dateUtc="2025-01-03T08:50:00Z"/>
                <w:rFonts w:ascii="Times New Roman" w:eastAsiaTheme="minorEastAsia" w:hAnsi="Times New Roman" w:cs="Times New Roman"/>
                <w:b w:val="0"/>
                <w:bCs w:val="0"/>
                <w:color w:val="000000"/>
                <w:rPrChange w:id="15993" w:author="瑋婷 徐" w:date="2025-01-04T22:54:00Z" w16du:dateUtc="2025-01-04T14:54:00Z">
                  <w:rPr>
                    <w:ins w:id="15994" w:author="瑋婷 徐" w:date="2025-01-03T16:50:00Z" w16du:dateUtc="2025-01-03T08:50:00Z"/>
                    <w:rFonts w:ascii="Calibri" w:hAnsi="Calibri" w:cs="Calibri"/>
                    <w:color w:val="000000"/>
                    <w:sz w:val="22"/>
                    <w:szCs w:val="22"/>
                  </w:rPr>
                </w:rPrChange>
              </w:rPr>
              <w:pPrChange w:id="15995" w:author="瑋婷 徐" w:date="2025-01-03T16:51:00Z" w16du:dateUtc="2025-01-03T08:51:00Z">
                <w:pPr/>
              </w:pPrChange>
            </w:pPr>
            <w:ins w:id="15996" w:author="瑋婷 徐" w:date="2025-01-03T16:50:00Z" w16du:dateUtc="2025-01-03T08:50:00Z">
              <w:r w:rsidRPr="00A65783">
                <w:rPr>
                  <w:rFonts w:ascii="Times New Roman" w:eastAsiaTheme="minorEastAsia" w:hAnsi="Times New Roman" w:cs="Times New Roman" w:hint="eastAsia"/>
                  <w:b w:val="0"/>
                  <w:bCs w:val="0"/>
                  <w:color w:val="000000"/>
                  <w:rPrChange w:id="15997" w:author="瑋婷 徐" w:date="2025-01-04T22:54:00Z" w16du:dateUtc="2025-01-04T14:54:00Z">
                    <w:rPr>
                      <w:rFonts w:ascii="Calibri" w:hAnsi="Calibri" w:cs="Calibri" w:hint="eastAsia"/>
                      <w:color w:val="000000"/>
                      <w:sz w:val="22"/>
                      <w:szCs w:val="22"/>
                    </w:rPr>
                  </w:rPrChange>
                </w:rPr>
                <w:t>金背鳩</w:t>
              </w:r>
              <w:r w:rsidRPr="00A65783">
                <w:rPr>
                  <w:rFonts w:ascii="Times New Roman" w:eastAsiaTheme="minorEastAsia" w:hAnsi="Times New Roman" w:cs="Times New Roman"/>
                  <w:b w:val="0"/>
                  <w:bCs w:val="0"/>
                  <w:color w:val="000000"/>
                  <w:rPrChange w:id="15998" w:author="瑋婷 徐" w:date="2025-01-04T22:54:00Z" w16du:dateUtc="2025-01-04T14:54:00Z">
                    <w:rPr>
                      <w:rFonts w:ascii="Calibri" w:hAnsi="Calibri" w:cs="Calibri"/>
                      <w:color w:val="000000"/>
                      <w:sz w:val="22"/>
                      <w:szCs w:val="22"/>
                    </w:rPr>
                  </w:rPrChange>
                </w:rPr>
                <w:t xml:space="preserve"> </w:t>
              </w:r>
              <w:r w:rsidRPr="00A65783">
                <w:rPr>
                  <w:rFonts w:ascii="Times New Roman" w:eastAsiaTheme="minorEastAsia" w:hAnsi="Times New Roman" w:cs="Times New Roman"/>
                  <w:b w:val="0"/>
                  <w:bCs w:val="0"/>
                  <w:color w:val="000000"/>
                  <w:rPrChange w:id="15999" w:author="瑋婷 徐" w:date="2025-01-04T22:54:00Z" w16du:dateUtc="2025-01-04T14:54:00Z">
                    <w:rPr>
                      <w:color w:val="000000"/>
                      <w:sz w:val="22"/>
                      <w:szCs w:val="22"/>
                    </w:rPr>
                  </w:rPrChange>
                </w:rPr>
                <w:t>※</w:t>
              </w:r>
              <w:r w:rsidRPr="00A65783">
                <w:rPr>
                  <w:rFonts w:ascii="Times New Roman" w:eastAsiaTheme="minorEastAsia" w:hAnsi="Times New Roman" w:cs="Times New Roman"/>
                  <w:b w:val="0"/>
                  <w:bCs w:val="0"/>
                  <w:color w:val="000000"/>
                  <w:rPrChange w:id="16000" w:author="瑋婷 徐" w:date="2025-01-04T22:54:00Z" w16du:dateUtc="2025-01-04T14:54:00Z">
                    <w:rPr>
                      <w:rFonts w:ascii="Calibri" w:hAnsi="Calibri" w:cs="Calibri"/>
                      <w:color w:val="000000"/>
                      <w:sz w:val="22"/>
                      <w:szCs w:val="22"/>
                    </w:rPr>
                  </w:rPrChange>
                </w:rPr>
                <w:t xml:space="preserve"> </w:t>
              </w:r>
            </w:ins>
          </w:p>
        </w:tc>
        <w:tc>
          <w:tcPr>
            <w:tcW w:w="904" w:type="pct"/>
            <w:hideMark/>
          </w:tcPr>
          <w:p w14:paraId="5B95AB33"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001" w:author="瑋婷 徐" w:date="2025-01-03T16:50:00Z" w16du:dateUtc="2025-01-03T08:50:00Z"/>
                <w:rFonts w:ascii="Times New Roman" w:eastAsiaTheme="minorEastAsia" w:hAnsi="Times New Roman" w:cs="Times New Roman"/>
                <w:i/>
                <w:iCs/>
                <w:color w:val="000000"/>
                <w:rPrChange w:id="16002" w:author="瑋婷 徐" w:date="2025-01-04T22:54:00Z" w16du:dateUtc="2025-01-04T14:54:00Z">
                  <w:rPr>
                    <w:ins w:id="16003" w:author="瑋婷 徐" w:date="2025-01-03T16:50:00Z" w16du:dateUtc="2025-01-03T08:50:00Z"/>
                    <w:rFonts w:ascii="Calibri" w:hAnsi="Calibri" w:cs="Calibri"/>
                    <w:i/>
                    <w:iCs/>
                    <w:color w:val="000000"/>
                    <w:sz w:val="22"/>
                    <w:szCs w:val="22"/>
                  </w:rPr>
                </w:rPrChange>
              </w:rPr>
              <w:pPrChange w:id="1600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6005" w:author="瑋婷 徐" w:date="2025-01-03T16:50:00Z" w16du:dateUtc="2025-01-03T08:50:00Z">
              <w:r w:rsidRPr="00A65783">
                <w:rPr>
                  <w:rFonts w:ascii="Times New Roman" w:eastAsiaTheme="minorEastAsia" w:hAnsi="Times New Roman" w:cs="Times New Roman"/>
                  <w:i/>
                  <w:iCs/>
                  <w:color w:val="000000"/>
                  <w:rPrChange w:id="16006" w:author="瑋婷 徐" w:date="2025-01-04T22:54:00Z" w16du:dateUtc="2025-01-04T14:54:00Z">
                    <w:rPr>
                      <w:rFonts w:ascii="Calibri" w:hAnsi="Calibri" w:cs="Calibri"/>
                      <w:i/>
                      <w:iCs/>
                      <w:color w:val="000000"/>
                      <w:sz w:val="22"/>
                      <w:szCs w:val="22"/>
                    </w:rPr>
                  </w:rPrChange>
                </w:rPr>
                <w:t>Streptopelia orientalis</w:t>
              </w:r>
            </w:ins>
          </w:p>
        </w:tc>
        <w:tc>
          <w:tcPr>
            <w:tcW w:w="162" w:type="pct"/>
            <w:noWrap/>
            <w:hideMark/>
          </w:tcPr>
          <w:p w14:paraId="17D5B3EC"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007" w:author="瑋婷 徐" w:date="2025-01-03T16:50:00Z" w16du:dateUtc="2025-01-03T08:50:00Z"/>
                <w:rFonts w:ascii="Times New Roman" w:eastAsiaTheme="minorEastAsia" w:hAnsi="Times New Roman" w:cs="Times New Roman"/>
                <w:i/>
                <w:iCs/>
                <w:color w:val="000000"/>
                <w:rPrChange w:id="16008" w:author="瑋婷 徐" w:date="2025-01-04T22:54:00Z" w16du:dateUtc="2025-01-04T14:54:00Z">
                  <w:rPr>
                    <w:ins w:id="16009" w:author="瑋婷 徐" w:date="2025-01-03T16:50:00Z" w16du:dateUtc="2025-01-03T08:50:00Z"/>
                    <w:rFonts w:ascii="Calibri" w:hAnsi="Calibri" w:cs="Calibri"/>
                    <w:i/>
                    <w:iCs/>
                    <w:color w:val="000000"/>
                    <w:sz w:val="22"/>
                    <w:szCs w:val="22"/>
                  </w:rPr>
                </w:rPrChange>
              </w:rPr>
              <w:pPrChange w:id="1601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C6429E4"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011" w:author="瑋婷 徐" w:date="2025-01-03T16:50:00Z" w16du:dateUtc="2025-01-03T08:50:00Z"/>
                <w:rFonts w:ascii="Times New Roman" w:eastAsiaTheme="minorEastAsia" w:hAnsi="Times New Roman" w:cs="Times New Roman"/>
                <w:rPrChange w:id="16012" w:author="瑋婷 徐" w:date="2025-01-04T22:54:00Z" w16du:dateUtc="2025-01-04T14:54:00Z">
                  <w:rPr>
                    <w:ins w:id="16013" w:author="瑋婷 徐" w:date="2025-01-03T16:50:00Z" w16du:dateUtc="2025-01-03T08:50:00Z"/>
                    <w:rFonts w:ascii="Times New Roman" w:eastAsia="Times New Roman" w:hAnsi="Times New Roman" w:cs="Times New Roman"/>
                    <w:sz w:val="20"/>
                    <w:szCs w:val="20"/>
                  </w:rPr>
                </w:rPrChange>
              </w:rPr>
              <w:pPrChange w:id="1601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9A802C5"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015" w:author="瑋婷 徐" w:date="2025-01-03T16:50:00Z" w16du:dateUtc="2025-01-03T08:50:00Z"/>
                <w:rFonts w:ascii="Times New Roman" w:eastAsiaTheme="minorEastAsia" w:hAnsi="Times New Roman" w:cs="Times New Roman"/>
                <w:rPrChange w:id="16016" w:author="瑋婷 徐" w:date="2025-01-04T22:54:00Z" w16du:dateUtc="2025-01-04T14:54:00Z">
                  <w:rPr>
                    <w:ins w:id="16017" w:author="瑋婷 徐" w:date="2025-01-03T16:50:00Z" w16du:dateUtc="2025-01-03T08:50:00Z"/>
                    <w:rFonts w:ascii="Times New Roman" w:eastAsia="Times New Roman" w:hAnsi="Times New Roman" w:cs="Times New Roman"/>
                    <w:sz w:val="20"/>
                    <w:szCs w:val="20"/>
                  </w:rPr>
                </w:rPrChange>
              </w:rPr>
              <w:pPrChange w:id="1601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D7F0B9F"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019" w:author="瑋婷 徐" w:date="2025-01-03T16:50:00Z" w16du:dateUtc="2025-01-03T08:50:00Z"/>
                <w:rFonts w:ascii="Times New Roman" w:eastAsiaTheme="minorEastAsia" w:hAnsi="Times New Roman" w:cs="Times New Roman"/>
                <w:rPrChange w:id="16020" w:author="瑋婷 徐" w:date="2025-01-04T22:54:00Z" w16du:dateUtc="2025-01-04T14:54:00Z">
                  <w:rPr>
                    <w:ins w:id="16021" w:author="瑋婷 徐" w:date="2025-01-03T16:50:00Z" w16du:dateUtc="2025-01-03T08:50:00Z"/>
                    <w:rFonts w:ascii="Times New Roman" w:eastAsia="Times New Roman" w:hAnsi="Times New Roman" w:cs="Times New Roman"/>
                    <w:sz w:val="20"/>
                    <w:szCs w:val="20"/>
                  </w:rPr>
                </w:rPrChange>
              </w:rPr>
              <w:pPrChange w:id="1602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DED943F"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023" w:author="瑋婷 徐" w:date="2025-01-03T16:50:00Z" w16du:dateUtc="2025-01-03T08:50:00Z"/>
                <w:rFonts w:ascii="Times New Roman" w:eastAsiaTheme="minorEastAsia" w:hAnsi="Times New Roman" w:cs="Times New Roman"/>
                <w:rPrChange w:id="16024" w:author="瑋婷 徐" w:date="2025-01-04T22:54:00Z" w16du:dateUtc="2025-01-04T14:54:00Z">
                  <w:rPr>
                    <w:ins w:id="16025" w:author="瑋婷 徐" w:date="2025-01-03T16:50:00Z" w16du:dateUtc="2025-01-03T08:50:00Z"/>
                    <w:rFonts w:ascii="Times New Roman" w:eastAsia="Times New Roman" w:hAnsi="Times New Roman" w:cs="Times New Roman"/>
                    <w:sz w:val="20"/>
                    <w:szCs w:val="20"/>
                  </w:rPr>
                </w:rPrChange>
              </w:rPr>
              <w:pPrChange w:id="1602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E5D2BA7"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027" w:author="瑋婷 徐" w:date="2025-01-03T16:50:00Z" w16du:dateUtc="2025-01-03T08:50:00Z"/>
                <w:rFonts w:ascii="Times New Roman" w:eastAsiaTheme="minorEastAsia" w:hAnsi="Times New Roman" w:cs="Times New Roman"/>
                <w:rPrChange w:id="16028" w:author="瑋婷 徐" w:date="2025-01-04T22:54:00Z" w16du:dateUtc="2025-01-04T14:54:00Z">
                  <w:rPr>
                    <w:ins w:id="16029" w:author="瑋婷 徐" w:date="2025-01-03T16:50:00Z" w16du:dateUtc="2025-01-03T08:50:00Z"/>
                    <w:rFonts w:ascii="Times New Roman" w:eastAsia="Times New Roman" w:hAnsi="Times New Roman" w:cs="Times New Roman"/>
                    <w:sz w:val="20"/>
                    <w:szCs w:val="20"/>
                  </w:rPr>
                </w:rPrChange>
              </w:rPr>
              <w:pPrChange w:id="1603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7605565"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031" w:author="瑋婷 徐" w:date="2025-01-03T16:50:00Z" w16du:dateUtc="2025-01-03T08:50:00Z"/>
                <w:rFonts w:ascii="Times New Roman" w:eastAsiaTheme="minorEastAsia" w:hAnsi="Times New Roman" w:cs="Times New Roman"/>
                <w:rPrChange w:id="16032" w:author="瑋婷 徐" w:date="2025-01-04T22:54:00Z" w16du:dateUtc="2025-01-04T14:54:00Z">
                  <w:rPr>
                    <w:ins w:id="16033" w:author="瑋婷 徐" w:date="2025-01-03T16:50:00Z" w16du:dateUtc="2025-01-03T08:50:00Z"/>
                    <w:rFonts w:ascii="Times New Roman" w:eastAsia="Times New Roman" w:hAnsi="Times New Roman" w:cs="Times New Roman"/>
                    <w:sz w:val="20"/>
                    <w:szCs w:val="20"/>
                  </w:rPr>
                </w:rPrChange>
              </w:rPr>
              <w:pPrChange w:id="1603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5B8F894"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035" w:author="瑋婷 徐" w:date="2025-01-03T16:50:00Z" w16du:dateUtc="2025-01-03T08:50:00Z"/>
                <w:rFonts w:ascii="Times New Roman" w:eastAsiaTheme="minorEastAsia" w:hAnsi="Times New Roman" w:cs="Times New Roman"/>
                <w:rPrChange w:id="16036" w:author="瑋婷 徐" w:date="2025-01-04T22:54:00Z" w16du:dateUtc="2025-01-04T14:54:00Z">
                  <w:rPr>
                    <w:ins w:id="16037" w:author="瑋婷 徐" w:date="2025-01-03T16:50:00Z" w16du:dateUtc="2025-01-03T08:50:00Z"/>
                    <w:rFonts w:ascii="Times New Roman" w:eastAsia="Times New Roman" w:hAnsi="Times New Roman" w:cs="Times New Roman"/>
                    <w:sz w:val="20"/>
                    <w:szCs w:val="20"/>
                  </w:rPr>
                </w:rPrChange>
              </w:rPr>
              <w:pPrChange w:id="1603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4252D64"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039" w:author="瑋婷 徐" w:date="2025-01-03T16:50:00Z" w16du:dateUtc="2025-01-03T08:50:00Z"/>
                <w:rFonts w:ascii="Times New Roman" w:eastAsiaTheme="minorEastAsia" w:hAnsi="Times New Roman" w:cs="Times New Roman"/>
                <w:rPrChange w:id="16040" w:author="瑋婷 徐" w:date="2025-01-04T22:54:00Z" w16du:dateUtc="2025-01-04T14:54:00Z">
                  <w:rPr>
                    <w:ins w:id="16041" w:author="瑋婷 徐" w:date="2025-01-03T16:50:00Z" w16du:dateUtc="2025-01-03T08:50:00Z"/>
                    <w:rFonts w:ascii="Times New Roman" w:eastAsia="Times New Roman" w:hAnsi="Times New Roman" w:cs="Times New Roman"/>
                    <w:sz w:val="20"/>
                    <w:szCs w:val="20"/>
                  </w:rPr>
                </w:rPrChange>
              </w:rPr>
              <w:pPrChange w:id="1604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14B3730"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043" w:author="瑋婷 徐" w:date="2025-01-03T16:50:00Z" w16du:dateUtc="2025-01-03T08:50:00Z"/>
                <w:rFonts w:ascii="Times New Roman" w:eastAsiaTheme="minorEastAsia" w:hAnsi="Times New Roman" w:cs="Times New Roman"/>
                <w:rPrChange w:id="16044" w:author="瑋婷 徐" w:date="2025-01-04T22:54:00Z" w16du:dateUtc="2025-01-04T14:54:00Z">
                  <w:rPr>
                    <w:ins w:id="16045" w:author="瑋婷 徐" w:date="2025-01-03T16:50:00Z" w16du:dateUtc="2025-01-03T08:50:00Z"/>
                    <w:rFonts w:ascii="Times New Roman" w:eastAsia="Times New Roman" w:hAnsi="Times New Roman" w:cs="Times New Roman"/>
                    <w:sz w:val="20"/>
                    <w:szCs w:val="20"/>
                  </w:rPr>
                </w:rPrChange>
              </w:rPr>
              <w:pPrChange w:id="1604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D90E875"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047" w:author="瑋婷 徐" w:date="2025-01-03T16:50:00Z" w16du:dateUtc="2025-01-03T08:50:00Z"/>
                <w:rFonts w:ascii="Times New Roman" w:eastAsiaTheme="minorEastAsia" w:hAnsi="Times New Roman" w:cs="Times New Roman"/>
                <w:rPrChange w:id="16048" w:author="瑋婷 徐" w:date="2025-01-04T22:54:00Z" w16du:dateUtc="2025-01-04T14:54:00Z">
                  <w:rPr>
                    <w:ins w:id="16049" w:author="瑋婷 徐" w:date="2025-01-03T16:50:00Z" w16du:dateUtc="2025-01-03T08:50:00Z"/>
                    <w:rFonts w:ascii="Times New Roman" w:eastAsia="Times New Roman" w:hAnsi="Times New Roman" w:cs="Times New Roman"/>
                    <w:sz w:val="20"/>
                    <w:szCs w:val="20"/>
                  </w:rPr>
                </w:rPrChange>
              </w:rPr>
              <w:pPrChange w:id="1605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B3296EF"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051" w:author="瑋婷 徐" w:date="2025-01-03T16:50:00Z" w16du:dateUtc="2025-01-03T08:50:00Z"/>
                <w:rFonts w:ascii="Times New Roman" w:eastAsiaTheme="minorEastAsia" w:hAnsi="Times New Roman" w:cs="Times New Roman"/>
                <w:rPrChange w:id="16052" w:author="瑋婷 徐" w:date="2025-01-04T22:54:00Z" w16du:dateUtc="2025-01-04T14:54:00Z">
                  <w:rPr>
                    <w:ins w:id="16053" w:author="瑋婷 徐" w:date="2025-01-03T16:50:00Z" w16du:dateUtc="2025-01-03T08:50:00Z"/>
                    <w:rFonts w:ascii="Times New Roman" w:eastAsia="Times New Roman" w:hAnsi="Times New Roman" w:cs="Times New Roman"/>
                    <w:sz w:val="20"/>
                    <w:szCs w:val="20"/>
                  </w:rPr>
                </w:rPrChange>
              </w:rPr>
              <w:pPrChange w:id="1605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ED55099"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055" w:author="瑋婷 徐" w:date="2025-01-03T16:50:00Z" w16du:dateUtc="2025-01-03T08:50:00Z"/>
                <w:rFonts w:ascii="Times New Roman" w:eastAsiaTheme="minorEastAsia" w:hAnsi="Times New Roman" w:cs="Times New Roman"/>
                <w:rPrChange w:id="16056" w:author="瑋婷 徐" w:date="2025-01-04T22:54:00Z" w16du:dateUtc="2025-01-04T14:54:00Z">
                  <w:rPr>
                    <w:ins w:id="16057" w:author="瑋婷 徐" w:date="2025-01-03T16:50:00Z" w16du:dateUtc="2025-01-03T08:50:00Z"/>
                    <w:rFonts w:ascii="Times New Roman" w:eastAsia="Times New Roman" w:hAnsi="Times New Roman" w:cs="Times New Roman"/>
                    <w:sz w:val="20"/>
                    <w:szCs w:val="20"/>
                  </w:rPr>
                </w:rPrChange>
              </w:rPr>
              <w:pPrChange w:id="1605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881EE80"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059" w:author="瑋婷 徐" w:date="2025-01-03T16:50:00Z" w16du:dateUtc="2025-01-03T08:50:00Z"/>
                <w:rFonts w:ascii="Times New Roman" w:eastAsiaTheme="minorEastAsia" w:hAnsi="Times New Roman" w:cs="Times New Roman"/>
                <w:rPrChange w:id="16060" w:author="瑋婷 徐" w:date="2025-01-04T22:54:00Z" w16du:dateUtc="2025-01-04T14:54:00Z">
                  <w:rPr>
                    <w:ins w:id="16061" w:author="瑋婷 徐" w:date="2025-01-03T16:50:00Z" w16du:dateUtc="2025-01-03T08:50:00Z"/>
                    <w:rFonts w:ascii="Times New Roman" w:eastAsia="Times New Roman" w:hAnsi="Times New Roman" w:cs="Times New Roman"/>
                    <w:sz w:val="20"/>
                    <w:szCs w:val="20"/>
                  </w:rPr>
                </w:rPrChange>
              </w:rPr>
              <w:pPrChange w:id="1606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BA77412"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063" w:author="瑋婷 徐" w:date="2025-01-03T16:50:00Z" w16du:dateUtc="2025-01-03T08:50:00Z"/>
                <w:rFonts w:ascii="Times New Roman" w:eastAsiaTheme="minorEastAsia" w:hAnsi="Times New Roman" w:cs="Times New Roman"/>
                <w:rPrChange w:id="16064" w:author="瑋婷 徐" w:date="2025-01-04T22:54:00Z" w16du:dateUtc="2025-01-04T14:54:00Z">
                  <w:rPr>
                    <w:ins w:id="16065" w:author="瑋婷 徐" w:date="2025-01-03T16:50:00Z" w16du:dateUtc="2025-01-03T08:50:00Z"/>
                    <w:rFonts w:ascii="Times New Roman" w:eastAsia="Times New Roman" w:hAnsi="Times New Roman" w:cs="Times New Roman"/>
                    <w:sz w:val="20"/>
                    <w:szCs w:val="20"/>
                  </w:rPr>
                </w:rPrChange>
              </w:rPr>
              <w:pPrChange w:id="1606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21CD300"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067" w:author="瑋婷 徐" w:date="2025-01-03T16:50:00Z" w16du:dateUtc="2025-01-03T08:50:00Z"/>
                <w:rFonts w:ascii="Times New Roman" w:eastAsiaTheme="minorEastAsia" w:hAnsi="Times New Roman" w:cs="Times New Roman"/>
                <w:rPrChange w:id="16068" w:author="瑋婷 徐" w:date="2025-01-04T22:54:00Z" w16du:dateUtc="2025-01-04T14:54:00Z">
                  <w:rPr>
                    <w:ins w:id="16069" w:author="瑋婷 徐" w:date="2025-01-03T16:50:00Z" w16du:dateUtc="2025-01-03T08:50:00Z"/>
                    <w:rFonts w:ascii="Times New Roman" w:eastAsia="Times New Roman" w:hAnsi="Times New Roman" w:cs="Times New Roman"/>
                    <w:sz w:val="20"/>
                    <w:szCs w:val="20"/>
                  </w:rPr>
                </w:rPrChange>
              </w:rPr>
              <w:pPrChange w:id="1607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6D74F3C"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071" w:author="瑋婷 徐" w:date="2025-01-03T16:50:00Z" w16du:dateUtc="2025-01-03T08:50:00Z"/>
                <w:rFonts w:ascii="Times New Roman" w:eastAsiaTheme="minorEastAsia" w:hAnsi="Times New Roman" w:cs="Times New Roman"/>
                <w:rPrChange w:id="16072" w:author="瑋婷 徐" w:date="2025-01-04T22:54:00Z" w16du:dateUtc="2025-01-04T14:54:00Z">
                  <w:rPr>
                    <w:ins w:id="16073" w:author="瑋婷 徐" w:date="2025-01-03T16:50:00Z" w16du:dateUtc="2025-01-03T08:50:00Z"/>
                    <w:rFonts w:ascii="Times New Roman" w:eastAsia="Times New Roman" w:hAnsi="Times New Roman" w:cs="Times New Roman"/>
                    <w:sz w:val="20"/>
                    <w:szCs w:val="20"/>
                  </w:rPr>
                </w:rPrChange>
              </w:rPr>
              <w:pPrChange w:id="16074"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D079F64"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075" w:author="瑋婷 徐" w:date="2025-01-03T16:50:00Z" w16du:dateUtc="2025-01-03T08:50:00Z"/>
                <w:rFonts w:ascii="Times New Roman" w:eastAsiaTheme="minorEastAsia" w:hAnsi="Times New Roman" w:cs="Times New Roman"/>
                <w:rPrChange w:id="16076" w:author="瑋婷 徐" w:date="2025-01-04T22:54:00Z" w16du:dateUtc="2025-01-04T14:54:00Z">
                  <w:rPr>
                    <w:ins w:id="16077" w:author="瑋婷 徐" w:date="2025-01-03T16:50:00Z" w16du:dateUtc="2025-01-03T08:50:00Z"/>
                    <w:rFonts w:ascii="Times New Roman" w:eastAsia="Times New Roman" w:hAnsi="Times New Roman" w:cs="Times New Roman"/>
                    <w:sz w:val="20"/>
                    <w:szCs w:val="20"/>
                  </w:rPr>
                </w:rPrChange>
              </w:rPr>
              <w:pPrChange w:id="16078"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87A9D10"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079" w:author="瑋婷 徐" w:date="2025-01-03T16:50:00Z" w16du:dateUtc="2025-01-03T08:50:00Z"/>
                <w:rFonts w:ascii="Times New Roman" w:eastAsiaTheme="minorEastAsia" w:hAnsi="Times New Roman" w:cs="Times New Roman"/>
                <w:rPrChange w:id="16080" w:author="瑋婷 徐" w:date="2025-01-04T22:54:00Z" w16du:dateUtc="2025-01-04T14:54:00Z">
                  <w:rPr>
                    <w:ins w:id="16081" w:author="瑋婷 徐" w:date="2025-01-03T16:50:00Z" w16du:dateUtc="2025-01-03T08:50:00Z"/>
                    <w:rFonts w:ascii="Times New Roman" w:eastAsia="Times New Roman" w:hAnsi="Times New Roman" w:cs="Times New Roman"/>
                    <w:sz w:val="20"/>
                    <w:szCs w:val="20"/>
                  </w:rPr>
                </w:rPrChange>
              </w:rPr>
              <w:pPrChange w:id="16082"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2E85191"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083" w:author="瑋婷 徐" w:date="2025-01-03T16:50:00Z" w16du:dateUtc="2025-01-03T08:50:00Z"/>
                <w:rFonts w:ascii="Times New Roman" w:eastAsiaTheme="minorEastAsia" w:hAnsi="Times New Roman" w:cs="Times New Roman"/>
                <w:rPrChange w:id="16084" w:author="瑋婷 徐" w:date="2025-01-04T22:54:00Z" w16du:dateUtc="2025-01-04T14:54:00Z">
                  <w:rPr>
                    <w:ins w:id="16085" w:author="瑋婷 徐" w:date="2025-01-03T16:50:00Z" w16du:dateUtc="2025-01-03T08:50:00Z"/>
                    <w:rFonts w:ascii="Times New Roman" w:eastAsia="Times New Roman" w:hAnsi="Times New Roman" w:cs="Times New Roman"/>
                    <w:sz w:val="20"/>
                    <w:szCs w:val="20"/>
                  </w:rPr>
                </w:rPrChange>
              </w:rPr>
              <w:pPrChange w:id="16086"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hideMark/>
          </w:tcPr>
          <w:p w14:paraId="658E10F3"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087" w:author="瑋婷 徐" w:date="2025-01-03T16:50:00Z" w16du:dateUtc="2025-01-03T08:50:00Z"/>
                <w:rFonts w:ascii="Times New Roman" w:eastAsiaTheme="minorEastAsia" w:hAnsi="Times New Roman" w:cs="Times New Roman"/>
                <w:rPrChange w:id="16088" w:author="瑋婷 徐" w:date="2025-01-04T22:54:00Z" w16du:dateUtc="2025-01-04T14:54:00Z">
                  <w:rPr>
                    <w:ins w:id="16089" w:author="瑋婷 徐" w:date="2025-01-03T16:50:00Z" w16du:dateUtc="2025-01-03T08:50:00Z"/>
                    <w:rFonts w:ascii="Times New Roman" w:eastAsia="Times New Roman" w:hAnsi="Times New Roman" w:cs="Times New Roman"/>
                    <w:sz w:val="20"/>
                    <w:szCs w:val="20"/>
                  </w:rPr>
                </w:rPrChange>
              </w:rPr>
              <w:pPrChange w:id="16090"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r>
      <w:tr w:rsidR="003C19C7" w:rsidRPr="00912F21" w14:paraId="16855C4F" w14:textId="77777777" w:rsidTr="003C19C7">
        <w:trPr>
          <w:trHeight w:val="600"/>
          <w:ins w:id="16091"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5B9766FD" w14:textId="77777777" w:rsidR="003C19C7" w:rsidRPr="00A65783" w:rsidRDefault="003C19C7">
            <w:pPr>
              <w:spacing w:line="360" w:lineRule="auto"/>
              <w:rPr>
                <w:ins w:id="16092" w:author="瑋婷 徐" w:date="2025-01-03T16:50:00Z" w16du:dateUtc="2025-01-03T08:50:00Z"/>
                <w:rFonts w:ascii="Times New Roman" w:eastAsiaTheme="minorEastAsia" w:hAnsi="Times New Roman" w:cs="Times New Roman"/>
                <w:b w:val="0"/>
                <w:bCs w:val="0"/>
                <w:color w:val="000000"/>
                <w:rPrChange w:id="16093" w:author="瑋婷 徐" w:date="2025-01-04T22:54:00Z" w16du:dateUtc="2025-01-04T14:54:00Z">
                  <w:rPr>
                    <w:ins w:id="16094" w:author="瑋婷 徐" w:date="2025-01-03T16:50:00Z" w16du:dateUtc="2025-01-03T08:50:00Z"/>
                    <w:rFonts w:ascii="Calibri" w:hAnsi="Calibri" w:cs="Calibri"/>
                    <w:color w:val="000000"/>
                    <w:sz w:val="22"/>
                    <w:szCs w:val="22"/>
                  </w:rPr>
                </w:rPrChange>
              </w:rPr>
              <w:pPrChange w:id="16095" w:author="瑋婷 徐" w:date="2025-01-03T16:51:00Z" w16du:dateUtc="2025-01-03T08:51:00Z">
                <w:pPr/>
              </w:pPrChange>
            </w:pPr>
            <w:ins w:id="16096" w:author="瑋婷 徐" w:date="2025-01-03T16:50:00Z" w16du:dateUtc="2025-01-03T08:50:00Z">
              <w:r w:rsidRPr="00A65783">
                <w:rPr>
                  <w:rFonts w:ascii="Times New Roman" w:eastAsiaTheme="minorEastAsia" w:hAnsi="Times New Roman" w:cs="Times New Roman" w:hint="eastAsia"/>
                  <w:b w:val="0"/>
                  <w:bCs w:val="0"/>
                  <w:color w:val="000000"/>
                  <w:rPrChange w:id="16097" w:author="瑋婷 徐" w:date="2025-01-04T22:54:00Z" w16du:dateUtc="2025-01-04T14:54:00Z">
                    <w:rPr>
                      <w:rFonts w:ascii="Calibri" w:hAnsi="Calibri" w:cs="Calibri" w:hint="eastAsia"/>
                      <w:color w:val="000000"/>
                      <w:sz w:val="22"/>
                      <w:szCs w:val="22"/>
                    </w:rPr>
                  </w:rPrChange>
                </w:rPr>
                <w:t>紅鳩</w:t>
              </w:r>
              <w:r w:rsidRPr="00A65783">
                <w:rPr>
                  <w:rFonts w:ascii="Times New Roman" w:eastAsiaTheme="minorEastAsia" w:hAnsi="Times New Roman" w:cs="Times New Roman"/>
                  <w:b w:val="0"/>
                  <w:bCs w:val="0"/>
                  <w:color w:val="000000"/>
                  <w:rPrChange w:id="16098" w:author="瑋婷 徐" w:date="2025-01-04T22:54:00Z" w16du:dateUtc="2025-01-04T14:54:00Z">
                    <w:rPr>
                      <w:rFonts w:ascii="Calibri" w:hAnsi="Calibri" w:cs="Calibri"/>
                      <w:color w:val="000000"/>
                      <w:sz w:val="22"/>
                      <w:szCs w:val="22"/>
                    </w:rPr>
                  </w:rPrChange>
                </w:rPr>
                <w:t xml:space="preserve"> </w:t>
              </w:r>
            </w:ins>
          </w:p>
        </w:tc>
        <w:tc>
          <w:tcPr>
            <w:tcW w:w="904" w:type="pct"/>
            <w:hideMark/>
          </w:tcPr>
          <w:p w14:paraId="2E10F531" w14:textId="77777777" w:rsidR="003C19C7" w:rsidRPr="00912F21" w:rsidRDefault="003C19C7" w:rsidP="003C19C7">
            <w:pPr>
              <w:spacing w:line="360" w:lineRule="auto"/>
              <w:cnfStyle w:val="000000000000" w:firstRow="0" w:lastRow="0" w:firstColumn="0" w:lastColumn="0" w:oddVBand="0" w:evenVBand="0" w:oddHBand="0" w:evenHBand="0" w:firstRowFirstColumn="0" w:firstRowLastColumn="0" w:lastRowFirstColumn="0" w:lastRowLastColumn="0"/>
              <w:rPr>
                <w:ins w:id="16099" w:author="瑋婷 徐" w:date="2025-01-03T16:52:00Z" w16du:dateUtc="2025-01-03T08:52:00Z"/>
                <w:rFonts w:ascii="Times New Roman" w:eastAsiaTheme="minorEastAsia" w:hAnsi="Times New Roman" w:cs="Times New Roman"/>
                <w:i/>
                <w:iCs/>
                <w:color w:val="000000"/>
              </w:rPr>
            </w:pPr>
            <w:ins w:id="16100" w:author="瑋婷 徐" w:date="2025-01-03T16:50:00Z" w16du:dateUtc="2025-01-03T08:50:00Z">
              <w:r w:rsidRPr="00A65783">
                <w:rPr>
                  <w:rFonts w:ascii="Times New Roman" w:eastAsiaTheme="minorEastAsia" w:hAnsi="Times New Roman" w:cs="Times New Roman"/>
                  <w:i/>
                  <w:iCs/>
                  <w:color w:val="000000"/>
                  <w:rPrChange w:id="16101" w:author="瑋婷 徐" w:date="2025-01-04T22:54:00Z" w16du:dateUtc="2025-01-04T14:54:00Z">
                    <w:rPr>
                      <w:rFonts w:ascii="Calibri" w:hAnsi="Calibri" w:cs="Calibri"/>
                      <w:i/>
                      <w:iCs/>
                      <w:color w:val="000000"/>
                      <w:sz w:val="22"/>
                      <w:szCs w:val="22"/>
                    </w:rPr>
                  </w:rPrChange>
                </w:rPr>
                <w:t xml:space="preserve">Streptopelia </w:t>
              </w:r>
            </w:ins>
          </w:p>
          <w:p w14:paraId="5A56ECF2" w14:textId="2236DEE0"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102" w:author="瑋婷 徐" w:date="2025-01-03T16:50:00Z" w16du:dateUtc="2025-01-03T08:50:00Z"/>
                <w:rFonts w:ascii="Times New Roman" w:eastAsiaTheme="minorEastAsia" w:hAnsi="Times New Roman" w:cs="Times New Roman"/>
                <w:i/>
                <w:iCs/>
                <w:color w:val="000000"/>
                <w:rPrChange w:id="16103" w:author="瑋婷 徐" w:date="2025-01-04T22:54:00Z" w16du:dateUtc="2025-01-04T14:54:00Z">
                  <w:rPr>
                    <w:ins w:id="16104" w:author="瑋婷 徐" w:date="2025-01-03T16:50:00Z" w16du:dateUtc="2025-01-03T08:50:00Z"/>
                    <w:rFonts w:ascii="Calibri" w:hAnsi="Calibri" w:cs="Calibri"/>
                    <w:i/>
                    <w:iCs/>
                    <w:color w:val="000000"/>
                    <w:sz w:val="22"/>
                    <w:szCs w:val="22"/>
                  </w:rPr>
                </w:rPrChange>
              </w:rPr>
              <w:pPrChange w:id="1610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106" w:author="瑋婷 徐" w:date="2025-01-03T16:50:00Z" w16du:dateUtc="2025-01-03T08:50:00Z">
              <w:r w:rsidRPr="00A65783">
                <w:rPr>
                  <w:rFonts w:ascii="Times New Roman" w:eastAsiaTheme="minorEastAsia" w:hAnsi="Times New Roman" w:cs="Times New Roman"/>
                  <w:i/>
                  <w:iCs/>
                  <w:color w:val="000000"/>
                  <w:rPrChange w:id="16107" w:author="瑋婷 徐" w:date="2025-01-04T22:54:00Z" w16du:dateUtc="2025-01-04T14:54:00Z">
                    <w:rPr>
                      <w:rFonts w:ascii="Calibri" w:hAnsi="Calibri" w:cs="Calibri"/>
                      <w:i/>
                      <w:iCs/>
                      <w:color w:val="000000"/>
                      <w:sz w:val="22"/>
                      <w:szCs w:val="22"/>
                    </w:rPr>
                  </w:rPrChange>
                </w:rPr>
                <w:t>tranquebarica</w:t>
              </w:r>
            </w:ins>
          </w:p>
        </w:tc>
        <w:tc>
          <w:tcPr>
            <w:tcW w:w="162" w:type="pct"/>
            <w:noWrap/>
            <w:hideMark/>
          </w:tcPr>
          <w:p w14:paraId="53CCF57A"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108" w:author="瑋婷 徐" w:date="2025-01-03T16:50:00Z" w16du:dateUtc="2025-01-03T08:50:00Z"/>
                <w:rFonts w:ascii="Times New Roman" w:eastAsiaTheme="minorEastAsia" w:hAnsi="Times New Roman" w:cs="Times New Roman"/>
                <w:i/>
                <w:iCs/>
                <w:color w:val="000000"/>
                <w:rPrChange w:id="16109" w:author="瑋婷 徐" w:date="2025-01-04T22:54:00Z" w16du:dateUtc="2025-01-04T14:54:00Z">
                  <w:rPr>
                    <w:ins w:id="16110" w:author="瑋婷 徐" w:date="2025-01-03T16:50:00Z" w16du:dateUtc="2025-01-03T08:50:00Z"/>
                    <w:rFonts w:ascii="Calibri" w:hAnsi="Calibri" w:cs="Calibri"/>
                    <w:i/>
                    <w:iCs/>
                    <w:color w:val="000000"/>
                    <w:sz w:val="22"/>
                    <w:szCs w:val="22"/>
                  </w:rPr>
                </w:rPrChange>
              </w:rPr>
              <w:pPrChange w:id="1611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8F222EE"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112" w:author="瑋婷 徐" w:date="2025-01-03T16:50:00Z" w16du:dateUtc="2025-01-03T08:50:00Z"/>
                <w:rFonts w:ascii="Times New Roman" w:eastAsiaTheme="minorEastAsia" w:hAnsi="Times New Roman" w:cs="Times New Roman"/>
                <w:rPrChange w:id="16113" w:author="瑋婷 徐" w:date="2025-01-04T22:54:00Z" w16du:dateUtc="2025-01-04T14:54:00Z">
                  <w:rPr>
                    <w:ins w:id="16114" w:author="瑋婷 徐" w:date="2025-01-03T16:50:00Z" w16du:dateUtc="2025-01-03T08:50:00Z"/>
                    <w:rFonts w:ascii="Times New Roman" w:eastAsia="Times New Roman" w:hAnsi="Times New Roman" w:cs="Times New Roman"/>
                    <w:sz w:val="20"/>
                    <w:szCs w:val="20"/>
                  </w:rPr>
                </w:rPrChange>
              </w:rPr>
              <w:pPrChange w:id="1611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C330DF3"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116" w:author="瑋婷 徐" w:date="2025-01-03T16:50:00Z" w16du:dateUtc="2025-01-03T08:50:00Z"/>
                <w:rFonts w:ascii="Times New Roman" w:eastAsiaTheme="minorEastAsia" w:hAnsi="Times New Roman" w:cs="Times New Roman"/>
                <w:rPrChange w:id="16117" w:author="瑋婷 徐" w:date="2025-01-04T22:54:00Z" w16du:dateUtc="2025-01-04T14:54:00Z">
                  <w:rPr>
                    <w:ins w:id="16118" w:author="瑋婷 徐" w:date="2025-01-03T16:50:00Z" w16du:dateUtc="2025-01-03T08:50:00Z"/>
                    <w:rFonts w:ascii="Times New Roman" w:eastAsia="Times New Roman" w:hAnsi="Times New Roman" w:cs="Times New Roman"/>
                    <w:sz w:val="20"/>
                    <w:szCs w:val="20"/>
                  </w:rPr>
                </w:rPrChange>
              </w:rPr>
              <w:pPrChange w:id="1611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DAB2F78"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120" w:author="瑋婷 徐" w:date="2025-01-03T16:50:00Z" w16du:dateUtc="2025-01-03T08:50:00Z"/>
                <w:rFonts w:ascii="Times New Roman" w:eastAsiaTheme="minorEastAsia" w:hAnsi="Times New Roman" w:cs="Times New Roman"/>
                <w:rPrChange w:id="16121" w:author="瑋婷 徐" w:date="2025-01-04T22:54:00Z" w16du:dateUtc="2025-01-04T14:54:00Z">
                  <w:rPr>
                    <w:ins w:id="16122" w:author="瑋婷 徐" w:date="2025-01-03T16:50:00Z" w16du:dateUtc="2025-01-03T08:50:00Z"/>
                    <w:rFonts w:ascii="Times New Roman" w:eastAsia="Times New Roman" w:hAnsi="Times New Roman" w:cs="Times New Roman"/>
                    <w:sz w:val="20"/>
                    <w:szCs w:val="20"/>
                  </w:rPr>
                </w:rPrChange>
              </w:rPr>
              <w:pPrChange w:id="1612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B48E2BD"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124" w:author="瑋婷 徐" w:date="2025-01-03T16:50:00Z" w16du:dateUtc="2025-01-03T08:50:00Z"/>
                <w:rFonts w:ascii="Times New Roman" w:eastAsiaTheme="minorEastAsia" w:hAnsi="Times New Roman" w:cs="Times New Roman"/>
                <w:rPrChange w:id="16125" w:author="瑋婷 徐" w:date="2025-01-04T22:54:00Z" w16du:dateUtc="2025-01-04T14:54:00Z">
                  <w:rPr>
                    <w:ins w:id="16126" w:author="瑋婷 徐" w:date="2025-01-03T16:50:00Z" w16du:dateUtc="2025-01-03T08:50:00Z"/>
                    <w:rFonts w:ascii="Times New Roman" w:eastAsia="Times New Roman" w:hAnsi="Times New Roman" w:cs="Times New Roman"/>
                    <w:sz w:val="20"/>
                    <w:szCs w:val="20"/>
                  </w:rPr>
                </w:rPrChange>
              </w:rPr>
              <w:pPrChange w:id="1612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62F45D2"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128" w:author="瑋婷 徐" w:date="2025-01-03T16:50:00Z" w16du:dateUtc="2025-01-03T08:50:00Z"/>
                <w:rFonts w:ascii="Times New Roman" w:eastAsiaTheme="minorEastAsia" w:hAnsi="Times New Roman" w:cs="Times New Roman"/>
                <w:rPrChange w:id="16129" w:author="瑋婷 徐" w:date="2025-01-04T22:54:00Z" w16du:dateUtc="2025-01-04T14:54:00Z">
                  <w:rPr>
                    <w:ins w:id="16130" w:author="瑋婷 徐" w:date="2025-01-03T16:50:00Z" w16du:dateUtc="2025-01-03T08:50:00Z"/>
                    <w:rFonts w:ascii="Times New Roman" w:eastAsia="Times New Roman" w:hAnsi="Times New Roman" w:cs="Times New Roman"/>
                    <w:sz w:val="20"/>
                    <w:szCs w:val="20"/>
                  </w:rPr>
                </w:rPrChange>
              </w:rPr>
              <w:pPrChange w:id="1613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E968F57"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132" w:author="瑋婷 徐" w:date="2025-01-03T16:50:00Z" w16du:dateUtc="2025-01-03T08:50:00Z"/>
                <w:rFonts w:ascii="Times New Roman" w:eastAsiaTheme="minorEastAsia" w:hAnsi="Times New Roman" w:cs="Times New Roman"/>
                <w:rPrChange w:id="16133" w:author="瑋婷 徐" w:date="2025-01-04T22:54:00Z" w16du:dateUtc="2025-01-04T14:54:00Z">
                  <w:rPr>
                    <w:ins w:id="16134" w:author="瑋婷 徐" w:date="2025-01-03T16:50:00Z" w16du:dateUtc="2025-01-03T08:50:00Z"/>
                    <w:rFonts w:ascii="Times New Roman" w:eastAsia="Times New Roman" w:hAnsi="Times New Roman" w:cs="Times New Roman"/>
                    <w:sz w:val="20"/>
                    <w:szCs w:val="20"/>
                  </w:rPr>
                </w:rPrChange>
              </w:rPr>
              <w:pPrChange w:id="1613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105AE6F"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136" w:author="瑋婷 徐" w:date="2025-01-03T16:50:00Z" w16du:dateUtc="2025-01-03T08:50:00Z"/>
                <w:rFonts w:ascii="Times New Roman" w:eastAsiaTheme="minorEastAsia" w:hAnsi="Times New Roman" w:cs="Times New Roman"/>
                <w:rPrChange w:id="16137" w:author="瑋婷 徐" w:date="2025-01-04T22:54:00Z" w16du:dateUtc="2025-01-04T14:54:00Z">
                  <w:rPr>
                    <w:ins w:id="16138" w:author="瑋婷 徐" w:date="2025-01-03T16:50:00Z" w16du:dateUtc="2025-01-03T08:50:00Z"/>
                    <w:rFonts w:ascii="Times New Roman" w:eastAsia="Times New Roman" w:hAnsi="Times New Roman" w:cs="Times New Roman"/>
                    <w:sz w:val="20"/>
                    <w:szCs w:val="20"/>
                  </w:rPr>
                </w:rPrChange>
              </w:rPr>
              <w:pPrChange w:id="1613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201AA26"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140" w:author="瑋婷 徐" w:date="2025-01-03T16:50:00Z" w16du:dateUtc="2025-01-03T08:50:00Z"/>
                <w:rFonts w:ascii="Times New Roman" w:eastAsiaTheme="minorEastAsia" w:hAnsi="Times New Roman" w:cs="Times New Roman"/>
                <w:rPrChange w:id="16141" w:author="瑋婷 徐" w:date="2025-01-04T22:54:00Z" w16du:dateUtc="2025-01-04T14:54:00Z">
                  <w:rPr>
                    <w:ins w:id="16142" w:author="瑋婷 徐" w:date="2025-01-03T16:50:00Z" w16du:dateUtc="2025-01-03T08:50:00Z"/>
                    <w:rFonts w:ascii="Times New Roman" w:eastAsia="Times New Roman" w:hAnsi="Times New Roman" w:cs="Times New Roman"/>
                    <w:sz w:val="20"/>
                    <w:szCs w:val="20"/>
                  </w:rPr>
                </w:rPrChange>
              </w:rPr>
              <w:pPrChange w:id="1614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4E934C4"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144" w:author="瑋婷 徐" w:date="2025-01-03T16:50:00Z" w16du:dateUtc="2025-01-03T08:50:00Z"/>
                <w:rFonts w:ascii="Times New Roman" w:eastAsiaTheme="minorEastAsia" w:hAnsi="Times New Roman" w:cs="Times New Roman"/>
                <w:rPrChange w:id="16145" w:author="瑋婷 徐" w:date="2025-01-04T22:54:00Z" w16du:dateUtc="2025-01-04T14:54:00Z">
                  <w:rPr>
                    <w:ins w:id="16146" w:author="瑋婷 徐" w:date="2025-01-03T16:50:00Z" w16du:dateUtc="2025-01-03T08:50:00Z"/>
                    <w:rFonts w:ascii="Times New Roman" w:eastAsia="Times New Roman" w:hAnsi="Times New Roman" w:cs="Times New Roman"/>
                    <w:sz w:val="20"/>
                    <w:szCs w:val="20"/>
                  </w:rPr>
                </w:rPrChange>
              </w:rPr>
              <w:pPrChange w:id="1614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19A2F8C"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148" w:author="瑋婷 徐" w:date="2025-01-03T16:50:00Z" w16du:dateUtc="2025-01-03T08:50:00Z"/>
                <w:rFonts w:ascii="Times New Roman" w:eastAsiaTheme="minorEastAsia" w:hAnsi="Times New Roman" w:cs="Times New Roman"/>
                <w:rPrChange w:id="16149" w:author="瑋婷 徐" w:date="2025-01-04T22:54:00Z" w16du:dateUtc="2025-01-04T14:54:00Z">
                  <w:rPr>
                    <w:ins w:id="16150" w:author="瑋婷 徐" w:date="2025-01-03T16:50:00Z" w16du:dateUtc="2025-01-03T08:50:00Z"/>
                    <w:rFonts w:ascii="Times New Roman" w:eastAsia="Times New Roman" w:hAnsi="Times New Roman" w:cs="Times New Roman"/>
                    <w:sz w:val="20"/>
                    <w:szCs w:val="20"/>
                  </w:rPr>
                </w:rPrChange>
              </w:rPr>
              <w:pPrChange w:id="1615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31F00B9"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152" w:author="瑋婷 徐" w:date="2025-01-03T16:50:00Z" w16du:dateUtc="2025-01-03T08:50:00Z"/>
                <w:rFonts w:ascii="Times New Roman" w:eastAsiaTheme="minorEastAsia" w:hAnsi="Times New Roman" w:cs="Times New Roman"/>
                <w:rPrChange w:id="16153" w:author="瑋婷 徐" w:date="2025-01-04T22:54:00Z" w16du:dateUtc="2025-01-04T14:54:00Z">
                  <w:rPr>
                    <w:ins w:id="16154" w:author="瑋婷 徐" w:date="2025-01-03T16:50:00Z" w16du:dateUtc="2025-01-03T08:50:00Z"/>
                    <w:rFonts w:ascii="Times New Roman" w:eastAsia="Times New Roman" w:hAnsi="Times New Roman" w:cs="Times New Roman"/>
                    <w:sz w:val="20"/>
                    <w:szCs w:val="20"/>
                  </w:rPr>
                </w:rPrChange>
              </w:rPr>
              <w:pPrChange w:id="1615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76BA482"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156" w:author="瑋婷 徐" w:date="2025-01-03T16:50:00Z" w16du:dateUtc="2025-01-03T08:50:00Z"/>
                <w:rFonts w:ascii="Times New Roman" w:eastAsiaTheme="minorEastAsia" w:hAnsi="Times New Roman" w:cs="Times New Roman"/>
                <w:rPrChange w:id="16157" w:author="瑋婷 徐" w:date="2025-01-04T22:54:00Z" w16du:dateUtc="2025-01-04T14:54:00Z">
                  <w:rPr>
                    <w:ins w:id="16158" w:author="瑋婷 徐" w:date="2025-01-03T16:50:00Z" w16du:dateUtc="2025-01-03T08:50:00Z"/>
                    <w:rFonts w:ascii="Times New Roman" w:eastAsia="Times New Roman" w:hAnsi="Times New Roman" w:cs="Times New Roman"/>
                    <w:sz w:val="20"/>
                    <w:szCs w:val="20"/>
                  </w:rPr>
                </w:rPrChange>
              </w:rPr>
              <w:pPrChange w:id="1615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792C6E6"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160" w:author="瑋婷 徐" w:date="2025-01-03T16:50:00Z" w16du:dateUtc="2025-01-03T08:50:00Z"/>
                <w:rFonts w:ascii="Times New Roman" w:eastAsiaTheme="minorEastAsia" w:hAnsi="Times New Roman" w:cs="Times New Roman"/>
                <w:color w:val="000000"/>
                <w:rPrChange w:id="16161" w:author="瑋婷 徐" w:date="2025-01-04T22:54:00Z" w16du:dateUtc="2025-01-04T14:54:00Z">
                  <w:rPr>
                    <w:ins w:id="16162" w:author="瑋婷 徐" w:date="2025-01-03T16:50:00Z" w16du:dateUtc="2025-01-03T08:50:00Z"/>
                    <w:rFonts w:ascii="Calibri" w:hAnsi="Calibri" w:cs="Calibri"/>
                    <w:color w:val="000000"/>
                    <w:sz w:val="22"/>
                    <w:szCs w:val="22"/>
                  </w:rPr>
                </w:rPrChange>
              </w:rPr>
              <w:pPrChange w:id="1616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164" w:author="瑋婷 徐" w:date="2025-01-03T16:50:00Z" w16du:dateUtc="2025-01-03T08:50:00Z">
              <w:r w:rsidRPr="00A65783">
                <w:rPr>
                  <w:rFonts w:ascii="Times New Roman" w:eastAsiaTheme="minorEastAsia" w:hAnsi="Times New Roman" w:cs="Times New Roman"/>
                  <w:color w:val="000000"/>
                  <w:rPrChange w:id="16165" w:author="瑋婷 徐" w:date="2025-01-04T22:54:00Z" w16du:dateUtc="2025-01-04T14:54:00Z">
                    <w:rPr>
                      <w:rFonts w:ascii="Calibri" w:hAnsi="Calibri" w:cs="Calibri"/>
                      <w:color w:val="000000"/>
                      <w:sz w:val="22"/>
                      <w:szCs w:val="22"/>
                    </w:rPr>
                  </w:rPrChange>
                </w:rPr>
                <w:t>*</w:t>
              </w:r>
            </w:ins>
          </w:p>
        </w:tc>
        <w:tc>
          <w:tcPr>
            <w:tcW w:w="162" w:type="pct"/>
            <w:noWrap/>
            <w:hideMark/>
          </w:tcPr>
          <w:p w14:paraId="64E53DD1"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166" w:author="瑋婷 徐" w:date="2025-01-03T16:50:00Z" w16du:dateUtc="2025-01-03T08:50:00Z"/>
                <w:rFonts w:ascii="Times New Roman" w:eastAsiaTheme="minorEastAsia" w:hAnsi="Times New Roman" w:cs="Times New Roman"/>
                <w:color w:val="000000"/>
                <w:rPrChange w:id="16167" w:author="瑋婷 徐" w:date="2025-01-04T22:54:00Z" w16du:dateUtc="2025-01-04T14:54:00Z">
                  <w:rPr>
                    <w:ins w:id="16168" w:author="瑋婷 徐" w:date="2025-01-03T16:50:00Z" w16du:dateUtc="2025-01-03T08:50:00Z"/>
                    <w:rFonts w:ascii="Calibri" w:hAnsi="Calibri" w:cs="Calibri"/>
                    <w:color w:val="000000"/>
                    <w:sz w:val="22"/>
                    <w:szCs w:val="22"/>
                  </w:rPr>
                </w:rPrChange>
              </w:rPr>
              <w:pPrChange w:id="1616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9817A14"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170" w:author="瑋婷 徐" w:date="2025-01-03T16:50:00Z" w16du:dateUtc="2025-01-03T08:50:00Z"/>
                <w:rFonts w:ascii="Times New Roman" w:eastAsiaTheme="minorEastAsia" w:hAnsi="Times New Roman" w:cs="Times New Roman"/>
                <w:rPrChange w:id="16171" w:author="瑋婷 徐" w:date="2025-01-04T22:54:00Z" w16du:dateUtc="2025-01-04T14:54:00Z">
                  <w:rPr>
                    <w:ins w:id="16172" w:author="瑋婷 徐" w:date="2025-01-03T16:50:00Z" w16du:dateUtc="2025-01-03T08:50:00Z"/>
                    <w:rFonts w:ascii="Times New Roman" w:eastAsia="Times New Roman" w:hAnsi="Times New Roman" w:cs="Times New Roman"/>
                    <w:sz w:val="20"/>
                    <w:szCs w:val="20"/>
                  </w:rPr>
                </w:rPrChange>
              </w:rPr>
              <w:pPrChange w:id="1617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7353479"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174" w:author="瑋婷 徐" w:date="2025-01-03T16:50:00Z" w16du:dateUtc="2025-01-03T08:50:00Z"/>
                <w:rFonts w:ascii="Times New Roman" w:eastAsiaTheme="minorEastAsia" w:hAnsi="Times New Roman" w:cs="Times New Roman"/>
                <w:rPrChange w:id="16175" w:author="瑋婷 徐" w:date="2025-01-04T22:54:00Z" w16du:dateUtc="2025-01-04T14:54:00Z">
                  <w:rPr>
                    <w:ins w:id="16176" w:author="瑋婷 徐" w:date="2025-01-03T16:50:00Z" w16du:dateUtc="2025-01-03T08:50:00Z"/>
                    <w:rFonts w:ascii="Times New Roman" w:eastAsia="Times New Roman" w:hAnsi="Times New Roman" w:cs="Times New Roman"/>
                    <w:sz w:val="20"/>
                    <w:szCs w:val="20"/>
                  </w:rPr>
                </w:rPrChange>
              </w:rPr>
              <w:pPrChange w:id="1617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F2ACC51"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178" w:author="瑋婷 徐" w:date="2025-01-03T16:50:00Z" w16du:dateUtc="2025-01-03T08:50:00Z"/>
                <w:rFonts w:ascii="Times New Roman" w:eastAsiaTheme="minorEastAsia" w:hAnsi="Times New Roman" w:cs="Times New Roman"/>
                <w:rPrChange w:id="16179" w:author="瑋婷 徐" w:date="2025-01-04T22:54:00Z" w16du:dateUtc="2025-01-04T14:54:00Z">
                  <w:rPr>
                    <w:ins w:id="16180" w:author="瑋婷 徐" w:date="2025-01-03T16:50:00Z" w16du:dateUtc="2025-01-03T08:50:00Z"/>
                    <w:rFonts w:ascii="Times New Roman" w:eastAsia="Times New Roman" w:hAnsi="Times New Roman" w:cs="Times New Roman"/>
                    <w:sz w:val="20"/>
                    <w:szCs w:val="20"/>
                  </w:rPr>
                </w:rPrChange>
              </w:rPr>
              <w:pPrChange w:id="1618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7ED0868"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182" w:author="瑋婷 徐" w:date="2025-01-03T16:50:00Z" w16du:dateUtc="2025-01-03T08:50:00Z"/>
                <w:rFonts w:ascii="Times New Roman" w:eastAsiaTheme="minorEastAsia" w:hAnsi="Times New Roman" w:cs="Times New Roman"/>
                <w:rPrChange w:id="16183" w:author="瑋婷 徐" w:date="2025-01-04T22:54:00Z" w16du:dateUtc="2025-01-04T14:54:00Z">
                  <w:rPr>
                    <w:ins w:id="16184" w:author="瑋婷 徐" w:date="2025-01-03T16:50:00Z" w16du:dateUtc="2025-01-03T08:50:00Z"/>
                    <w:rFonts w:ascii="Times New Roman" w:eastAsia="Times New Roman" w:hAnsi="Times New Roman" w:cs="Times New Roman"/>
                    <w:sz w:val="20"/>
                    <w:szCs w:val="20"/>
                  </w:rPr>
                </w:rPrChange>
              </w:rPr>
              <w:pPrChange w:id="1618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B685479"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186" w:author="瑋婷 徐" w:date="2025-01-03T16:50:00Z" w16du:dateUtc="2025-01-03T08:50:00Z"/>
                <w:rFonts w:ascii="Times New Roman" w:eastAsiaTheme="minorEastAsia" w:hAnsi="Times New Roman" w:cs="Times New Roman"/>
                <w:rPrChange w:id="16187" w:author="瑋婷 徐" w:date="2025-01-04T22:54:00Z" w16du:dateUtc="2025-01-04T14:54:00Z">
                  <w:rPr>
                    <w:ins w:id="16188" w:author="瑋婷 徐" w:date="2025-01-03T16:50:00Z" w16du:dateUtc="2025-01-03T08:50:00Z"/>
                    <w:rFonts w:ascii="Times New Roman" w:eastAsia="Times New Roman" w:hAnsi="Times New Roman" w:cs="Times New Roman"/>
                    <w:sz w:val="20"/>
                    <w:szCs w:val="20"/>
                  </w:rPr>
                </w:rPrChange>
              </w:rPr>
              <w:pPrChange w:id="1618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hideMark/>
          </w:tcPr>
          <w:p w14:paraId="1C7D85DE"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190" w:author="瑋婷 徐" w:date="2025-01-03T16:50:00Z" w16du:dateUtc="2025-01-03T08:50:00Z"/>
                <w:rFonts w:ascii="Times New Roman" w:eastAsiaTheme="minorEastAsia" w:hAnsi="Times New Roman" w:cs="Times New Roman"/>
                <w:rPrChange w:id="16191" w:author="瑋婷 徐" w:date="2025-01-04T22:54:00Z" w16du:dateUtc="2025-01-04T14:54:00Z">
                  <w:rPr>
                    <w:ins w:id="16192" w:author="瑋婷 徐" w:date="2025-01-03T16:50:00Z" w16du:dateUtc="2025-01-03T08:50:00Z"/>
                    <w:rFonts w:ascii="Times New Roman" w:eastAsia="Times New Roman" w:hAnsi="Times New Roman" w:cs="Times New Roman"/>
                    <w:sz w:val="20"/>
                    <w:szCs w:val="20"/>
                  </w:rPr>
                </w:rPrChange>
              </w:rPr>
              <w:pPrChange w:id="1619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r>
      <w:tr w:rsidR="003C19C7" w:rsidRPr="0068528D" w14:paraId="7D80C90C" w14:textId="77777777" w:rsidTr="003C19C7">
        <w:trPr>
          <w:cnfStyle w:val="000000100000" w:firstRow="0" w:lastRow="0" w:firstColumn="0" w:lastColumn="0" w:oddVBand="0" w:evenVBand="0" w:oddHBand="1" w:evenHBand="0" w:firstRowFirstColumn="0" w:firstRowLastColumn="0" w:lastRowFirstColumn="0" w:lastRowLastColumn="0"/>
          <w:trHeight w:val="300"/>
          <w:ins w:id="16194"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15330131" w14:textId="77777777" w:rsidR="003C19C7" w:rsidRPr="00A65783" w:rsidRDefault="003C19C7">
            <w:pPr>
              <w:spacing w:line="360" w:lineRule="auto"/>
              <w:rPr>
                <w:ins w:id="16195" w:author="瑋婷 徐" w:date="2025-01-03T16:50:00Z" w16du:dateUtc="2025-01-03T08:50:00Z"/>
                <w:rFonts w:ascii="Times New Roman" w:eastAsiaTheme="minorEastAsia" w:hAnsi="Times New Roman" w:cs="Times New Roman"/>
                <w:b w:val="0"/>
                <w:bCs w:val="0"/>
                <w:color w:val="000000"/>
                <w:rPrChange w:id="16196" w:author="瑋婷 徐" w:date="2025-01-04T22:54:00Z" w16du:dateUtc="2025-01-04T14:54:00Z">
                  <w:rPr>
                    <w:ins w:id="16197" w:author="瑋婷 徐" w:date="2025-01-03T16:50:00Z" w16du:dateUtc="2025-01-03T08:50:00Z"/>
                    <w:rFonts w:ascii="Calibri" w:hAnsi="Calibri" w:cs="Calibri"/>
                    <w:color w:val="000000"/>
                    <w:sz w:val="22"/>
                    <w:szCs w:val="22"/>
                  </w:rPr>
                </w:rPrChange>
              </w:rPr>
              <w:pPrChange w:id="16198" w:author="瑋婷 徐" w:date="2025-01-03T16:51:00Z" w16du:dateUtc="2025-01-03T08:51:00Z">
                <w:pPr/>
              </w:pPrChange>
            </w:pPr>
            <w:ins w:id="16199" w:author="瑋婷 徐" w:date="2025-01-03T16:50:00Z" w16du:dateUtc="2025-01-03T08:50:00Z">
              <w:r w:rsidRPr="00A65783">
                <w:rPr>
                  <w:rFonts w:ascii="Times New Roman" w:eastAsiaTheme="minorEastAsia" w:hAnsi="Times New Roman" w:cs="Times New Roman" w:hint="eastAsia"/>
                  <w:b w:val="0"/>
                  <w:bCs w:val="0"/>
                  <w:color w:val="000000"/>
                  <w:rPrChange w:id="16200" w:author="瑋婷 徐" w:date="2025-01-04T22:54:00Z" w16du:dateUtc="2025-01-04T14:54:00Z">
                    <w:rPr>
                      <w:rFonts w:ascii="Calibri" w:hAnsi="Calibri" w:cs="Calibri" w:hint="eastAsia"/>
                      <w:color w:val="000000"/>
                      <w:sz w:val="22"/>
                      <w:szCs w:val="22"/>
                    </w:rPr>
                  </w:rPrChange>
                </w:rPr>
                <w:t>珠頸斑鳩</w:t>
              </w:r>
              <w:r w:rsidRPr="00A65783">
                <w:rPr>
                  <w:rFonts w:ascii="Times New Roman" w:eastAsiaTheme="minorEastAsia" w:hAnsi="Times New Roman" w:cs="Times New Roman"/>
                  <w:b w:val="0"/>
                  <w:bCs w:val="0"/>
                  <w:color w:val="000000"/>
                  <w:rPrChange w:id="16201" w:author="瑋婷 徐" w:date="2025-01-04T22:54:00Z" w16du:dateUtc="2025-01-04T14:54:00Z">
                    <w:rPr>
                      <w:rFonts w:ascii="Calibri" w:hAnsi="Calibri" w:cs="Calibri"/>
                      <w:color w:val="000000"/>
                      <w:sz w:val="22"/>
                      <w:szCs w:val="22"/>
                    </w:rPr>
                  </w:rPrChange>
                </w:rPr>
                <w:t xml:space="preserve"> </w:t>
              </w:r>
            </w:ins>
          </w:p>
        </w:tc>
        <w:tc>
          <w:tcPr>
            <w:tcW w:w="904" w:type="pct"/>
            <w:hideMark/>
          </w:tcPr>
          <w:p w14:paraId="60C17B02"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202" w:author="瑋婷 徐" w:date="2025-01-03T16:50:00Z" w16du:dateUtc="2025-01-03T08:50:00Z"/>
                <w:rFonts w:ascii="Times New Roman" w:eastAsiaTheme="minorEastAsia" w:hAnsi="Times New Roman" w:cs="Times New Roman"/>
                <w:i/>
                <w:iCs/>
                <w:color w:val="000000"/>
                <w:rPrChange w:id="16203" w:author="瑋婷 徐" w:date="2025-01-04T22:54:00Z" w16du:dateUtc="2025-01-04T14:54:00Z">
                  <w:rPr>
                    <w:ins w:id="16204" w:author="瑋婷 徐" w:date="2025-01-03T16:50:00Z" w16du:dateUtc="2025-01-03T08:50:00Z"/>
                    <w:rFonts w:ascii="Calibri" w:hAnsi="Calibri" w:cs="Calibri"/>
                    <w:i/>
                    <w:iCs/>
                    <w:color w:val="000000"/>
                    <w:sz w:val="22"/>
                    <w:szCs w:val="22"/>
                  </w:rPr>
                </w:rPrChange>
              </w:rPr>
              <w:pPrChange w:id="1620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6206" w:author="瑋婷 徐" w:date="2025-01-03T16:50:00Z" w16du:dateUtc="2025-01-03T08:50:00Z">
              <w:r w:rsidRPr="00A65783">
                <w:rPr>
                  <w:rFonts w:ascii="Times New Roman" w:eastAsiaTheme="minorEastAsia" w:hAnsi="Times New Roman" w:cs="Times New Roman"/>
                  <w:i/>
                  <w:iCs/>
                  <w:color w:val="000000"/>
                  <w:rPrChange w:id="16207" w:author="瑋婷 徐" w:date="2025-01-04T22:54:00Z" w16du:dateUtc="2025-01-04T14:54:00Z">
                    <w:rPr>
                      <w:rFonts w:ascii="Calibri" w:hAnsi="Calibri" w:cs="Calibri"/>
                      <w:i/>
                      <w:iCs/>
                      <w:color w:val="000000"/>
                      <w:sz w:val="22"/>
                      <w:szCs w:val="22"/>
                    </w:rPr>
                  </w:rPrChange>
                </w:rPr>
                <w:t>Spilopelia chinensis</w:t>
              </w:r>
            </w:ins>
          </w:p>
        </w:tc>
        <w:tc>
          <w:tcPr>
            <w:tcW w:w="162" w:type="pct"/>
            <w:noWrap/>
            <w:hideMark/>
          </w:tcPr>
          <w:p w14:paraId="7998DD21"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208" w:author="瑋婷 徐" w:date="2025-01-03T16:50:00Z" w16du:dateUtc="2025-01-03T08:50:00Z"/>
                <w:rFonts w:ascii="Times New Roman" w:eastAsiaTheme="minorEastAsia" w:hAnsi="Times New Roman" w:cs="Times New Roman"/>
                <w:i/>
                <w:iCs/>
                <w:color w:val="000000"/>
                <w:rPrChange w:id="16209" w:author="瑋婷 徐" w:date="2025-01-04T22:54:00Z" w16du:dateUtc="2025-01-04T14:54:00Z">
                  <w:rPr>
                    <w:ins w:id="16210" w:author="瑋婷 徐" w:date="2025-01-03T16:50:00Z" w16du:dateUtc="2025-01-03T08:50:00Z"/>
                    <w:rFonts w:ascii="Calibri" w:hAnsi="Calibri" w:cs="Calibri"/>
                    <w:i/>
                    <w:iCs/>
                    <w:color w:val="000000"/>
                    <w:sz w:val="22"/>
                    <w:szCs w:val="22"/>
                  </w:rPr>
                </w:rPrChange>
              </w:rPr>
              <w:pPrChange w:id="1621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8684048"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212" w:author="瑋婷 徐" w:date="2025-01-03T16:50:00Z" w16du:dateUtc="2025-01-03T08:50:00Z"/>
                <w:rFonts w:ascii="Times New Roman" w:eastAsiaTheme="minorEastAsia" w:hAnsi="Times New Roman" w:cs="Times New Roman"/>
                <w:rPrChange w:id="16213" w:author="瑋婷 徐" w:date="2025-01-04T22:54:00Z" w16du:dateUtc="2025-01-04T14:54:00Z">
                  <w:rPr>
                    <w:ins w:id="16214" w:author="瑋婷 徐" w:date="2025-01-03T16:50:00Z" w16du:dateUtc="2025-01-03T08:50:00Z"/>
                    <w:rFonts w:ascii="Times New Roman" w:eastAsia="Times New Roman" w:hAnsi="Times New Roman" w:cs="Times New Roman"/>
                    <w:sz w:val="20"/>
                    <w:szCs w:val="20"/>
                  </w:rPr>
                </w:rPrChange>
              </w:rPr>
              <w:pPrChange w:id="1621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2770FC1"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216" w:author="瑋婷 徐" w:date="2025-01-03T16:50:00Z" w16du:dateUtc="2025-01-03T08:50:00Z"/>
                <w:rFonts w:ascii="Times New Roman" w:eastAsiaTheme="minorEastAsia" w:hAnsi="Times New Roman" w:cs="Times New Roman"/>
                <w:rPrChange w:id="16217" w:author="瑋婷 徐" w:date="2025-01-04T22:54:00Z" w16du:dateUtc="2025-01-04T14:54:00Z">
                  <w:rPr>
                    <w:ins w:id="16218" w:author="瑋婷 徐" w:date="2025-01-03T16:50:00Z" w16du:dateUtc="2025-01-03T08:50:00Z"/>
                    <w:rFonts w:ascii="Times New Roman" w:eastAsia="Times New Roman" w:hAnsi="Times New Roman" w:cs="Times New Roman"/>
                    <w:sz w:val="20"/>
                    <w:szCs w:val="20"/>
                  </w:rPr>
                </w:rPrChange>
              </w:rPr>
              <w:pPrChange w:id="1621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CA433DC"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220" w:author="瑋婷 徐" w:date="2025-01-03T16:50:00Z" w16du:dateUtc="2025-01-03T08:50:00Z"/>
                <w:rFonts w:ascii="Times New Roman" w:eastAsiaTheme="minorEastAsia" w:hAnsi="Times New Roman" w:cs="Times New Roman"/>
                <w:rPrChange w:id="16221" w:author="瑋婷 徐" w:date="2025-01-04T22:54:00Z" w16du:dateUtc="2025-01-04T14:54:00Z">
                  <w:rPr>
                    <w:ins w:id="16222" w:author="瑋婷 徐" w:date="2025-01-03T16:50:00Z" w16du:dateUtc="2025-01-03T08:50:00Z"/>
                    <w:rFonts w:ascii="Times New Roman" w:eastAsia="Times New Roman" w:hAnsi="Times New Roman" w:cs="Times New Roman"/>
                    <w:sz w:val="20"/>
                    <w:szCs w:val="20"/>
                  </w:rPr>
                </w:rPrChange>
              </w:rPr>
              <w:pPrChange w:id="1622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266431C"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224" w:author="瑋婷 徐" w:date="2025-01-03T16:50:00Z" w16du:dateUtc="2025-01-03T08:50:00Z"/>
                <w:rFonts w:ascii="Times New Roman" w:eastAsiaTheme="minorEastAsia" w:hAnsi="Times New Roman" w:cs="Times New Roman"/>
                <w:rPrChange w:id="16225" w:author="瑋婷 徐" w:date="2025-01-04T22:54:00Z" w16du:dateUtc="2025-01-04T14:54:00Z">
                  <w:rPr>
                    <w:ins w:id="16226" w:author="瑋婷 徐" w:date="2025-01-03T16:50:00Z" w16du:dateUtc="2025-01-03T08:50:00Z"/>
                    <w:rFonts w:ascii="Times New Roman" w:eastAsia="Times New Roman" w:hAnsi="Times New Roman" w:cs="Times New Roman"/>
                    <w:sz w:val="20"/>
                    <w:szCs w:val="20"/>
                  </w:rPr>
                </w:rPrChange>
              </w:rPr>
              <w:pPrChange w:id="1622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82947E3"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228" w:author="瑋婷 徐" w:date="2025-01-03T16:50:00Z" w16du:dateUtc="2025-01-03T08:50:00Z"/>
                <w:rFonts w:ascii="Times New Roman" w:eastAsiaTheme="minorEastAsia" w:hAnsi="Times New Roman" w:cs="Times New Roman"/>
                <w:rPrChange w:id="16229" w:author="瑋婷 徐" w:date="2025-01-04T22:54:00Z" w16du:dateUtc="2025-01-04T14:54:00Z">
                  <w:rPr>
                    <w:ins w:id="16230" w:author="瑋婷 徐" w:date="2025-01-03T16:50:00Z" w16du:dateUtc="2025-01-03T08:50:00Z"/>
                    <w:rFonts w:ascii="Times New Roman" w:eastAsia="Times New Roman" w:hAnsi="Times New Roman" w:cs="Times New Roman"/>
                    <w:sz w:val="20"/>
                    <w:szCs w:val="20"/>
                  </w:rPr>
                </w:rPrChange>
              </w:rPr>
              <w:pPrChange w:id="1623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2B7AA94"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232" w:author="瑋婷 徐" w:date="2025-01-03T16:50:00Z" w16du:dateUtc="2025-01-03T08:50:00Z"/>
                <w:rFonts w:ascii="Times New Roman" w:eastAsiaTheme="minorEastAsia" w:hAnsi="Times New Roman" w:cs="Times New Roman"/>
                <w:rPrChange w:id="16233" w:author="瑋婷 徐" w:date="2025-01-04T22:54:00Z" w16du:dateUtc="2025-01-04T14:54:00Z">
                  <w:rPr>
                    <w:ins w:id="16234" w:author="瑋婷 徐" w:date="2025-01-03T16:50:00Z" w16du:dateUtc="2025-01-03T08:50:00Z"/>
                    <w:rFonts w:ascii="Times New Roman" w:eastAsia="Times New Roman" w:hAnsi="Times New Roman" w:cs="Times New Roman"/>
                    <w:sz w:val="20"/>
                    <w:szCs w:val="20"/>
                  </w:rPr>
                </w:rPrChange>
              </w:rPr>
              <w:pPrChange w:id="1623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B17DBCF"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236" w:author="瑋婷 徐" w:date="2025-01-03T16:50:00Z" w16du:dateUtc="2025-01-03T08:50:00Z"/>
                <w:rFonts w:ascii="Times New Roman" w:eastAsiaTheme="minorEastAsia" w:hAnsi="Times New Roman" w:cs="Times New Roman"/>
                <w:rPrChange w:id="16237" w:author="瑋婷 徐" w:date="2025-01-04T22:54:00Z" w16du:dateUtc="2025-01-04T14:54:00Z">
                  <w:rPr>
                    <w:ins w:id="16238" w:author="瑋婷 徐" w:date="2025-01-03T16:50:00Z" w16du:dateUtc="2025-01-03T08:50:00Z"/>
                    <w:rFonts w:ascii="Times New Roman" w:eastAsia="Times New Roman" w:hAnsi="Times New Roman" w:cs="Times New Roman"/>
                    <w:sz w:val="20"/>
                    <w:szCs w:val="20"/>
                  </w:rPr>
                </w:rPrChange>
              </w:rPr>
              <w:pPrChange w:id="1623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D58918F"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240" w:author="瑋婷 徐" w:date="2025-01-03T16:50:00Z" w16du:dateUtc="2025-01-03T08:50:00Z"/>
                <w:rFonts w:ascii="Times New Roman" w:eastAsiaTheme="minorEastAsia" w:hAnsi="Times New Roman" w:cs="Times New Roman"/>
                <w:rPrChange w:id="16241" w:author="瑋婷 徐" w:date="2025-01-04T22:54:00Z" w16du:dateUtc="2025-01-04T14:54:00Z">
                  <w:rPr>
                    <w:ins w:id="16242" w:author="瑋婷 徐" w:date="2025-01-03T16:50:00Z" w16du:dateUtc="2025-01-03T08:50:00Z"/>
                    <w:rFonts w:ascii="Times New Roman" w:eastAsia="Times New Roman" w:hAnsi="Times New Roman" w:cs="Times New Roman"/>
                    <w:sz w:val="20"/>
                    <w:szCs w:val="20"/>
                  </w:rPr>
                </w:rPrChange>
              </w:rPr>
              <w:pPrChange w:id="1624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9D4CA15"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244" w:author="瑋婷 徐" w:date="2025-01-03T16:50:00Z" w16du:dateUtc="2025-01-03T08:50:00Z"/>
                <w:rFonts w:ascii="Times New Roman" w:eastAsiaTheme="minorEastAsia" w:hAnsi="Times New Roman" w:cs="Times New Roman"/>
                <w:rPrChange w:id="16245" w:author="瑋婷 徐" w:date="2025-01-04T22:54:00Z" w16du:dateUtc="2025-01-04T14:54:00Z">
                  <w:rPr>
                    <w:ins w:id="16246" w:author="瑋婷 徐" w:date="2025-01-03T16:50:00Z" w16du:dateUtc="2025-01-03T08:50:00Z"/>
                    <w:rFonts w:ascii="Times New Roman" w:eastAsia="Times New Roman" w:hAnsi="Times New Roman" w:cs="Times New Roman"/>
                    <w:sz w:val="20"/>
                    <w:szCs w:val="20"/>
                  </w:rPr>
                </w:rPrChange>
              </w:rPr>
              <w:pPrChange w:id="1624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35944C6"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248" w:author="瑋婷 徐" w:date="2025-01-03T16:50:00Z" w16du:dateUtc="2025-01-03T08:50:00Z"/>
                <w:rFonts w:ascii="Times New Roman" w:eastAsiaTheme="minorEastAsia" w:hAnsi="Times New Roman" w:cs="Times New Roman"/>
                <w:rPrChange w:id="16249" w:author="瑋婷 徐" w:date="2025-01-04T22:54:00Z" w16du:dateUtc="2025-01-04T14:54:00Z">
                  <w:rPr>
                    <w:ins w:id="16250" w:author="瑋婷 徐" w:date="2025-01-03T16:50:00Z" w16du:dateUtc="2025-01-03T08:50:00Z"/>
                    <w:rFonts w:ascii="Times New Roman" w:eastAsia="Times New Roman" w:hAnsi="Times New Roman" w:cs="Times New Roman"/>
                    <w:sz w:val="20"/>
                    <w:szCs w:val="20"/>
                  </w:rPr>
                </w:rPrChange>
              </w:rPr>
              <w:pPrChange w:id="1625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2B01BCC"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252" w:author="瑋婷 徐" w:date="2025-01-03T16:50:00Z" w16du:dateUtc="2025-01-03T08:50:00Z"/>
                <w:rFonts w:ascii="Times New Roman" w:eastAsiaTheme="minorEastAsia" w:hAnsi="Times New Roman" w:cs="Times New Roman"/>
                <w:rPrChange w:id="16253" w:author="瑋婷 徐" w:date="2025-01-04T22:54:00Z" w16du:dateUtc="2025-01-04T14:54:00Z">
                  <w:rPr>
                    <w:ins w:id="16254" w:author="瑋婷 徐" w:date="2025-01-03T16:50:00Z" w16du:dateUtc="2025-01-03T08:50:00Z"/>
                    <w:rFonts w:ascii="Times New Roman" w:eastAsia="Times New Roman" w:hAnsi="Times New Roman" w:cs="Times New Roman"/>
                    <w:sz w:val="20"/>
                    <w:szCs w:val="20"/>
                  </w:rPr>
                </w:rPrChange>
              </w:rPr>
              <w:pPrChange w:id="1625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9273FF9"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256" w:author="瑋婷 徐" w:date="2025-01-03T16:50:00Z" w16du:dateUtc="2025-01-03T08:50:00Z"/>
                <w:rFonts w:ascii="Times New Roman" w:eastAsiaTheme="minorEastAsia" w:hAnsi="Times New Roman" w:cs="Times New Roman"/>
                <w:rPrChange w:id="16257" w:author="瑋婷 徐" w:date="2025-01-04T22:54:00Z" w16du:dateUtc="2025-01-04T14:54:00Z">
                  <w:rPr>
                    <w:ins w:id="16258" w:author="瑋婷 徐" w:date="2025-01-03T16:50:00Z" w16du:dateUtc="2025-01-03T08:50:00Z"/>
                    <w:rFonts w:ascii="Times New Roman" w:eastAsia="Times New Roman" w:hAnsi="Times New Roman" w:cs="Times New Roman"/>
                    <w:sz w:val="20"/>
                    <w:szCs w:val="20"/>
                  </w:rPr>
                </w:rPrChange>
              </w:rPr>
              <w:pPrChange w:id="1625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1CDE54A"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260" w:author="瑋婷 徐" w:date="2025-01-03T16:50:00Z" w16du:dateUtc="2025-01-03T08:50:00Z"/>
                <w:rFonts w:ascii="Times New Roman" w:eastAsiaTheme="minorEastAsia" w:hAnsi="Times New Roman" w:cs="Times New Roman"/>
                <w:color w:val="000000"/>
                <w:rPrChange w:id="16261" w:author="瑋婷 徐" w:date="2025-01-04T22:54:00Z" w16du:dateUtc="2025-01-04T14:54:00Z">
                  <w:rPr>
                    <w:ins w:id="16262" w:author="瑋婷 徐" w:date="2025-01-03T16:50:00Z" w16du:dateUtc="2025-01-03T08:50:00Z"/>
                    <w:rFonts w:ascii="Calibri" w:hAnsi="Calibri" w:cs="Calibri"/>
                    <w:color w:val="000000"/>
                    <w:sz w:val="22"/>
                    <w:szCs w:val="22"/>
                  </w:rPr>
                </w:rPrChange>
              </w:rPr>
              <w:pPrChange w:id="1626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6264" w:author="瑋婷 徐" w:date="2025-01-03T16:50:00Z" w16du:dateUtc="2025-01-03T08:50:00Z">
              <w:r w:rsidRPr="00A65783">
                <w:rPr>
                  <w:rFonts w:ascii="Times New Roman" w:eastAsiaTheme="minorEastAsia" w:hAnsi="Times New Roman" w:cs="Times New Roman"/>
                  <w:color w:val="000000"/>
                  <w:rPrChange w:id="16265" w:author="瑋婷 徐" w:date="2025-01-04T22:54:00Z" w16du:dateUtc="2025-01-04T14:54:00Z">
                    <w:rPr>
                      <w:rFonts w:ascii="Calibri" w:hAnsi="Calibri" w:cs="Calibri"/>
                      <w:color w:val="000000"/>
                      <w:sz w:val="22"/>
                      <w:szCs w:val="22"/>
                    </w:rPr>
                  </w:rPrChange>
                </w:rPr>
                <w:t>*</w:t>
              </w:r>
            </w:ins>
          </w:p>
        </w:tc>
        <w:tc>
          <w:tcPr>
            <w:tcW w:w="162" w:type="pct"/>
            <w:noWrap/>
            <w:hideMark/>
          </w:tcPr>
          <w:p w14:paraId="22E1F358"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266" w:author="瑋婷 徐" w:date="2025-01-03T16:50:00Z" w16du:dateUtc="2025-01-03T08:50:00Z"/>
                <w:rFonts w:ascii="Times New Roman" w:eastAsiaTheme="minorEastAsia" w:hAnsi="Times New Roman" w:cs="Times New Roman"/>
                <w:color w:val="000000"/>
                <w:rPrChange w:id="16267" w:author="瑋婷 徐" w:date="2025-01-04T22:54:00Z" w16du:dateUtc="2025-01-04T14:54:00Z">
                  <w:rPr>
                    <w:ins w:id="16268" w:author="瑋婷 徐" w:date="2025-01-03T16:50:00Z" w16du:dateUtc="2025-01-03T08:50:00Z"/>
                    <w:rFonts w:ascii="Calibri" w:hAnsi="Calibri" w:cs="Calibri"/>
                    <w:color w:val="000000"/>
                    <w:sz w:val="22"/>
                    <w:szCs w:val="22"/>
                  </w:rPr>
                </w:rPrChange>
              </w:rPr>
              <w:pPrChange w:id="1626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14137EE"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270" w:author="瑋婷 徐" w:date="2025-01-03T16:50:00Z" w16du:dateUtc="2025-01-03T08:50:00Z"/>
                <w:rFonts w:ascii="Times New Roman" w:eastAsiaTheme="minorEastAsia" w:hAnsi="Times New Roman" w:cs="Times New Roman"/>
                <w:rPrChange w:id="16271" w:author="瑋婷 徐" w:date="2025-01-04T22:54:00Z" w16du:dateUtc="2025-01-04T14:54:00Z">
                  <w:rPr>
                    <w:ins w:id="16272" w:author="瑋婷 徐" w:date="2025-01-03T16:50:00Z" w16du:dateUtc="2025-01-03T08:50:00Z"/>
                    <w:rFonts w:ascii="Times New Roman" w:eastAsia="Times New Roman" w:hAnsi="Times New Roman" w:cs="Times New Roman"/>
                    <w:sz w:val="20"/>
                    <w:szCs w:val="20"/>
                  </w:rPr>
                </w:rPrChange>
              </w:rPr>
              <w:pPrChange w:id="1627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E0B91CF"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274" w:author="瑋婷 徐" w:date="2025-01-03T16:50:00Z" w16du:dateUtc="2025-01-03T08:50:00Z"/>
                <w:rFonts w:ascii="Times New Roman" w:eastAsiaTheme="minorEastAsia" w:hAnsi="Times New Roman" w:cs="Times New Roman"/>
                <w:rPrChange w:id="16275" w:author="瑋婷 徐" w:date="2025-01-04T22:54:00Z" w16du:dateUtc="2025-01-04T14:54:00Z">
                  <w:rPr>
                    <w:ins w:id="16276" w:author="瑋婷 徐" w:date="2025-01-03T16:50:00Z" w16du:dateUtc="2025-01-03T08:50:00Z"/>
                    <w:rFonts w:ascii="Times New Roman" w:eastAsia="Times New Roman" w:hAnsi="Times New Roman" w:cs="Times New Roman"/>
                    <w:sz w:val="20"/>
                    <w:szCs w:val="20"/>
                  </w:rPr>
                </w:rPrChange>
              </w:rPr>
              <w:pPrChange w:id="1627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CE57EB4"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278" w:author="瑋婷 徐" w:date="2025-01-03T16:50:00Z" w16du:dateUtc="2025-01-03T08:50:00Z"/>
                <w:rFonts w:ascii="Times New Roman" w:eastAsiaTheme="minorEastAsia" w:hAnsi="Times New Roman" w:cs="Times New Roman"/>
                <w:rPrChange w:id="16279" w:author="瑋婷 徐" w:date="2025-01-04T22:54:00Z" w16du:dateUtc="2025-01-04T14:54:00Z">
                  <w:rPr>
                    <w:ins w:id="16280" w:author="瑋婷 徐" w:date="2025-01-03T16:50:00Z" w16du:dateUtc="2025-01-03T08:50:00Z"/>
                    <w:rFonts w:ascii="Times New Roman" w:eastAsia="Times New Roman" w:hAnsi="Times New Roman" w:cs="Times New Roman"/>
                    <w:sz w:val="20"/>
                    <w:szCs w:val="20"/>
                  </w:rPr>
                </w:rPrChange>
              </w:rPr>
              <w:pPrChange w:id="1628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B3A8452"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282" w:author="瑋婷 徐" w:date="2025-01-03T16:50:00Z" w16du:dateUtc="2025-01-03T08:50:00Z"/>
                <w:rFonts w:ascii="Times New Roman" w:eastAsiaTheme="minorEastAsia" w:hAnsi="Times New Roman" w:cs="Times New Roman"/>
                <w:rPrChange w:id="16283" w:author="瑋婷 徐" w:date="2025-01-04T22:54:00Z" w16du:dateUtc="2025-01-04T14:54:00Z">
                  <w:rPr>
                    <w:ins w:id="16284" w:author="瑋婷 徐" w:date="2025-01-03T16:50:00Z" w16du:dateUtc="2025-01-03T08:50:00Z"/>
                    <w:rFonts w:ascii="Times New Roman" w:eastAsia="Times New Roman" w:hAnsi="Times New Roman" w:cs="Times New Roman"/>
                    <w:sz w:val="20"/>
                    <w:szCs w:val="20"/>
                  </w:rPr>
                </w:rPrChange>
              </w:rPr>
              <w:pPrChange w:id="1628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EF34231"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286" w:author="瑋婷 徐" w:date="2025-01-03T16:50:00Z" w16du:dateUtc="2025-01-03T08:50:00Z"/>
                <w:rFonts w:ascii="Times New Roman" w:eastAsiaTheme="minorEastAsia" w:hAnsi="Times New Roman" w:cs="Times New Roman"/>
                <w:rPrChange w:id="16287" w:author="瑋婷 徐" w:date="2025-01-04T22:54:00Z" w16du:dateUtc="2025-01-04T14:54:00Z">
                  <w:rPr>
                    <w:ins w:id="16288" w:author="瑋婷 徐" w:date="2025-01-03T16:50:00Z" w16du:dateUtc="2025-01-03T08:50:00Z"/>
                    <w:rFonts w:ascii="Times New Roman" w:eastAsia="Times New Roman" w:hAnsi="Times New Roman" w:cs="Times New Roman"/>
                    <w:sz w:val="20"/>
                    <w:szCs w:val="20"/>
                  </w:rPr>
                </w:rPrChange>
              </w:rPr>
              <w:pPrChange w:id="1628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hideMark/>
          </w:tcPr>
          <w:p w14:paraId="253F03C8"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290" w:author="瑋婷 徐" w:date="2025-01-03T16:50:00Z" w16du:dateUtc="2025-01-03T08:50:00Z"/>
                <w:rFonts w:ascii="Times New Roman" w:eastAsiaTheme="minorEastAsia" w:hAnsi="Times New Roman" w:cs="Times New Roman"/>
                <w:color w:val="000000"/>
                <w:rPrChange w:id="16291" w:author="瑋婷 徐" w:date="2025-01-04T22:54:00Z" w16du:dateUtc="2025-01-04T14:54:00Z">
                  <w:rPr>
                    <w:ins w:id="16292" w:author="瑋婷 徐" w:date="2025-01-03T16:50:00Z" w16du:dateUtc="2025-01-03T08:50:00Z"/>
                    <w:rFonts w:ascii="Calibri" w:hAnsi="Calibri" w:cs="Calibri"/>
                    <w:color w:val="000000"/>
                    <w:sz w:val="22"/>
                    <w:szCs w:val="22"/>
                  </w:rPr>
                </w:rPrChange>
              </w:rPr>
              <w:pPrChange w:id="1629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6294" w:author="瑋婷 徐" w:date="2025-01-03T16:50:00Z" w16du:dateUtc="2025-01-03T08:50:00Z">
              <w:r w:rsidRPr="00A65783">
                <w:rPr>
                  <w:rFonts w:ascii="Times New Roman" w:eastAsiaTheme="minorEastAsia" w:hAnsi="Times New Roman" w:cs="Times New Roman"/>
                  <w:color w:val="000000"/>
                  <w:rPrChange w:id="16295" w:author="瑋婷 徐" w:date="2025-01-04T22:54:00Z" w16du:dateUtc="2025-01-04T14:54:00Z">
                    <w:rPr>
                      <w:rFonts w:ascii="Calibri" w:hAnsi="Calibri" w:cs="Calibri"/>
                      <w:color w:val="000000"/>
                      <w:sz w:val="22"/>
                      <w:szCs w:val="22"/>
                    </w:rPr>
                  </w:rPrChange>
                </w:rPr>
                <w:t>*</w:t>
              </w:r>
            </w:ins>
          </w:p>
        </w:tc>
      </w:tr>
      <w:tr w:rsidR="003C19C7" w:rsidRPr="0068528D" w14:paraId="40CDA571" w14:textId="77777777" w:rsidTr="003C19C7">
        <w:trPr>
          <w:trHeight w:val="300"/>
          <w:ins w:id="16296"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50ADD6CE" w14:textId="77777777" w:rsidR="003C19C7" w:rsidRPr="00A65783" w:rsidRDefault="003C19C7">
            <w:pPr>
              <w:spacing w:line="360" w:lineRule="auto"/>
              <w:rPr>
                <w:ins w:id="16297" w:author="瑋婷 徐" w:date="2025-01-03T16:50:00Z" w16du:dateUtc="2025-01-03T08:50:00Z"/>
                <w:rFonts w:ascii="Times New Roman" w:eastAsiaTheme="minorEastAsia" w:hAnsi="Times New Roman" w:cs="Times New Roman"/>
                <w:b w:val="0"/>
                <w:bCs w:val="0"/>
                <w:color w:val="000000"/>
                <w:rPrChange w:id="16298" w:author="瑋婷 徐" w:date="2025-01-04T22:54:00Z" w16du:dateUtc="2025-01-04T14:54:00Z">
                  <w:rPr>
                    <w:ins w:id="16299" w:author="瑋婷 徐" w:date="2025-01-03T16:50:00Z" w16du:dateUtc="2025-01-03T08:50:00Z"/>
                    <w:rFonts w:ascii="Calibri" w:hAnsi="Calibri" w:cs="Calibri"/>
                    <w:color w:val="000000"/>
                    <w:sz w:val="22"/>
                    <w:szCs w:val="22"/>
                  </w:rPr>
                </w:rPrChange>
              </w:rPr>
              <w:pPrChange w:id="16300" w:author="瑋婷 徐" w:date="2025-01-03T16:51:00Z" w16du:dateUtc="2025-01-03T08:51:00Z">
                <w:pPr/>
              </w:pPrChange>
            </w:pPr>
            <w:ins w:id="16301" w:author="瑋婷 徐" w:date="2025-01-03T16:50:00Z" w16du:dateUtc="2025-01-03T08:50:00Z">
              <w:r w:rsidRPr="00A65783">
                <w:rPr>
                  <w:rFonts w:ascii="Times New Roman" w:eastAsiaTheme="minorEastAsia" w:hAnsi="Times New Roman" w:cs="Times New Roman" w:hint="eastAsia"/>
                  <w:b w:val="0"/>
                  <w:bCs w:val="0"/>
                  <w:color w:val="000000"/>
                  <w:rPrChange w:id="16302" w:author="瑋婷 徐" w:date="2025-01-04T22:54:00Z" w16du:dateUtc="2025-01-04T14:54:00Z">
                    <w:rPr>
                      <w:rFonts w:ascii="Calibri" w:hAnsi="Calibri" w:cs="Calibri" w:hint="eastAsia"/>
                      <w:color w:val="000000"/>
                      <w:sz w:val="22"/>
                      <w:szCs w:val="22"/>
                    </w:rPr>
                  </w:rPrChange>
                </w:rPr>
                <w:t>翠翼鳩</w:t>
              </w:r>
              <w:r w:rsidRPr="00A65783">
                <w:rPr>
                  <w:rFonts w:ascii="Times New Roman" w:eastAsiaTheme="minorEastAsia" w:hAnsi="Times New Roman" w:cs="Times New Roman"/>
                  <w:b w:val="0"/>
                  <w:bCs w:val="0"/>
                  <w:color w:val="000000"/>
                  <w:rPrChange w:id="16303" w:author="瑋婷 徐" w:date="2025-01-04T22:54:00Z" w16du:dateUtc="2025-01-04T14:54:00Z">
                    <w:rPr>
                      <w:rFonts w:ascii="Calibri" w:hAnsi="Calibri" w:cs="Calibri"/>
                      <w:color w:val="000000"/>
                      <w:sz w:val="22"/>
                      <w:szCs w:val="22"/>
                    </w:rPr>
                  </w:rPrChange>
                </w:rPr>
                <w:t xml:space="preserve"> </w:t>
              </w:r>
            </w:ins>
          </w:p>
        </w:tc>
        <w:tc>
          <w:tcPr>
            <w:tcW w:w="904" w:type="pct"/>
            <w:hideMark/>
          </w:tcPr>
          <w:p w14:paraId="38168A02"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304" w:author="瑋婷 徐" w:date="2025-01-03T16:50:00Z" w16du:dateUtc="2025-01-03T08:50:00Z"/>
                <w:rFonts w:ascii="Times New Roman" w:eastAsiaTheme="minorEastAsia" w:hAnsi="Times New Roman" w:cs="Times New Roman"/>
                <w:i/>
                <w:iCs/>
                <w:color w:val="000000"/>
                <w:rPrChange w:id="16305" w:author="瑋婷 徐" w:date="2025-01-04T22:54:00Z" w16du:dateUtc="2025-01-04T14:54:00Z">
                  <w:rPr>
                    <w:ins w:id="16306" w:author="瑋婷 徐" w:date="2025-01-03T16:50:00Z" w16du:dateUtc="2025-01-03T08:50:00Z"/>
                    <w:rFonts w:ascii="Calibri" w:hAnsi="Calibri" w:cs="Calibri"/>
                    <w:i/>
                    <w:iCs/>
                    <w:color w:val="000000"/>
                    <w:sz w:val="22"/>
                    <w:szCs w:val="22"/>
                  </w:rPr>
                </w:rPrChange>
              </w:rPr>
              <w:pPrChange w:id="1630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308" w:author="瑋婷 徐" w:date="2025-01-03T16:50:00Z" w16du:dateUtc="2025-01-03T08:50:00Z">
              <w:r w:rsidRPr="00A65783">
                <w:rPr>
                  <w:rFonts w:ascii="Times New Roman" w:eastAsiaTheme="minorEastAsia" w:hAnsi="Times New Roman" w:cs="Times New Roman"/>
                  <w:i/>
                  <w:iCs/>
                  <w:color w:val="000000"/>
                  <w:rPrChange w:id="16309" w:author="瑋婷 徐" w:date="2025-01-04T22:54:00Z" w16du:dateUtc="2025-01-04T14:54:00Z">
                    <w:rPr>
                      <w:rFonts w:ascii="Calibri" w:hAnsi="Calibri" w:cs="Calibri"/>
                      <w:i/>
                      <w:iCs/>
                      <w:color w:val="000000"/>
                      <w:sz w:val="22"/>
                      <w:szCs w:val="22"/>
                    </w:rPr>
                  </w:rPrChange>
                </w:rPr>
                <w:t>Chalcophaps indica</w:t>
              </w:r>
            </w:ins>
          </w:p>
        </w:tc>
        <w:tc>
          <w:tcPr>
            <w:tcW w:w="162" w:type="pct"/>
            <w:noWrap/>
            <w:hideMark/>
          </w:tcPr>
          <w:p w14:paraId="53B93B27"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310" w:author="瑋婷 徐" w:date="2025-01-03T16:50:00Z" w16du:dateUtc="2025-01-03T08:50:00Z"/>
                <w:rFonts w:ascii="Times New Roman" w:eastAsiaTheme="minorEastAsia" w:hAnsi="Times New Roman" w:cs="Times New Roman"/>
                <w:i/>
                <w:iCs/>
                <w:color w:val="000000"/>
                <w:rPrChange w:id="16311" w:author="瑋婷 徐" w:date="2025-01-04T22:54:00Z" w16du:dateUtc="2025-01-04T14:54:00Z">
                  <w:rPr>
                    <w:ins w:id="16312" w:author="瑋婷 徐" w:date="2025-01-03T16:50:00Z" w16du:dateUtc="2025-01-03T08:50:00Z"/>
                    <w:rFonts w:ascii="Calibri" w:hAnsi="Calibri" w:cs="Calibri"/>
                    <w:i/>
                    <w:iCs/>
                    <w:color w:val="000000"/>
                    <w:sz w:val="22"/>
                    <w:szCs w:val="22"/>
                  </w:rPr>
                </w:rPrChange>
              </w:rPr>
              <w:pPrChange w:id="1631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41F2B80"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314" w:author="瑋婷 徐" w:date="2025-01-03T16:50:00Z" w16du:dateUtc="2025-01-03T08:50:00Z"/>
                <w:rFonts w:ascii="Times New Roman" w:eastAsiaTheme="minorEastAsia" w:hAnsi="Times New Roman" w:cs="Times New Roman"/>
                <w:rPrChange w:id="16315" w:author="瑋婷 徐" w:date="2025-01-04T22:54:00Z" w16du:dateUtc="2025-01-04T14:54:00Z">
                  <w:rPr>
                    <w:ins w:id="16316" w:author="瑋婷 徐" w:date="2025-01-03T16:50:00Z" w16du:dateUtc="2025-01-03T08:50:00Z"/>
                    <w:rFonts w:ascii="Times New Roman" w:eastAsia="Times New Roman" w:hAnsi="Times New Roman" w:cs="Times New Roman"/>
                    <w:sz w:val="20"/>
                    <w:szCs w:val="20"/>
                  </w:rPr>
                </w:rPrChange>
              </w:rPr>
              <w:pPrChange w:id="1631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AD4894B"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318" w:author="瑋婷 徐" w:date="2025-01-03T16:50:00Z" w16du:dateUtc="2025-01-03T08:50:00Z"/>
                <w:rFonts w:ascii="Times New Roman" w:eastAsiaTheme="minorEastAsia" w:hAnsi="Times New Roman" w:cs="Times New Roman"/>
                <w:rPrChange w:id="16319" w:author="瑋婷 徐" w:date="2025-01-04T22:54:00Z" w16du:dateUtc="2025-01-04T14:54:00Z">
                  <w:rPr>
                    <w:ins w:id="16320" w:author="瑋婷 徐" w:date="2025-01-03T16:50:00Z" w16du:dateUtc="2025-01-03T08:50:00Z"/>
                    <w:rFonts w:ascii="Times New Roman" w:eastAsia="Times New Roman" w:hAnsi="Times New Roman" w:cs="Times New Roman"/>
                    <w:sz w:val="20"/>
                    <w:szCs w:val="20"/>
                  </w:rPr>
                </w:rPrChange>
              </w:rPr>
              <w:pPrChange w:id="1632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6A3DA24"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322" w:author="瑋婷 徐" w:date="2025-01-03T16:50:00Z" w16du:dateUtc="2025-01-03T08:50:00Z"/>
                <w:rFonts w:ascii="Times New Roman" w:eastAsiaTheme="minorEastAsia" w:hAnsi="Times New Roman" w:cs="Times New Roman"/>
                <w:rPrChange w:id="16323" w:author="瑋婷 徐" w:date="2025-01-04T22:54:00Z" w16du:dateUtc="2025-01-04T14:54:00Z">
                  <w:rPr>
                    <w:ins w:id="16324" w:author="瑋婷 徐" w:date="2025-01-03T16:50:00Z" w16du:dateUtc="2025-01-03T08:50:00Z"/>
                    <w:rFonts w:ascii="Times New Roman" w:eastAsia="Times New Roman" w:hAnsi="Times New Roman" w:cs="Times New Roman"/>
                    <w:sz w:val="20"/>
                    <w:szCs w:val="20"/>
                  </w:rPr>
                </w:rPrChange>
              </w:rPr>
              <w:pPrChange w:id="1632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6F44D07"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326" w:author="瑋婷 徐" w:date="2025-01-03T16:50:00Z" w16du:dateUtc="2025-01-03T08:50:00Z"/>
                <w:rFonts w:ascii="Times New Roman" w:eastAsiaTheme="minorEastAsia" w:hAnsi="Times New Roman" w:cs="Times New Roman"/>
                <w:color w:val="000000"/>
                <w:rPrChange w:id="16327" w:author="瑋婷 徐" w:date="2025-01-04T22:54:00Z" w16du:dateUtc="2025-01-04T14:54:00Z">
                  <w:rPr>
                    <w:ins w:id="16328" w:author="瑋婷 徐" w:date="2025-01-03T16:50:00Z" w16du:dateUtc="2025-01-03T08:50:00Z"/>
                    <w:rFonts w:ascii="Calibri" w:hAnsi="Calibri" w:cs="Calibri"/>
                    <w:color w:val="000000"/>
                    <w:sz w:val="22"/>
                    <w:szCs w:val="22"/>
                  </w:rPr>
                </w:rPrChange>
              </w:rPr>
              <w:pPrChange w:id="1632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330" w:author="瑋婷 徐" w:date="2025-01-03T16:50:00Z" w16du:dateUtc="2025-01-03T08:50:00Z">
              <w:r w:rsidRPr="00A65783">
                <w:rPr>
                  <w:rFonts w:ascii="Times New Roman" w:eastAsiaTheme="minorEastAsia" w:hAnsi="Times New Roman" w:cs="Times New Roman"/>
                  <w:color w:val="000000"/>
                  <w:rPrChange w:id="16331" w:author="瑋婷 徐" w:date="2025-01-04T22:54:00Z" w16du:dateUtc="2025-01-04T14:54:00Z">
                    <w:rPr>
                      <w:rFonts w:ascii="Calibri" w:hAnsi="Calibri" w:cs="Calibri"/>
                      <w:color w:val="000000"/>
                      <w:sz w:val="22"/>
                      <w:szCs w:val="22"/>
                    </w:rPr>
                  </w:rPrChange>
                </w:rPr>
                <w:t>*</w:t>
              </w:r>
            </w:ins>
          </w:p>
        </w:tc>
        <w:tc>
          <w:tcPr>
            <w:tcW w:w="162" w:type="pct"/>
            <w:noWrap/>
            <w:hideMark/>
          </w:tcPr>
          <w:p w14:paraId="753BD6FD"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332" w:author="瑋婷 徐" w:date="2025-01-03T16:50:00Z" w16du:dateUtc="2025-01-03T08:50:00Z"/>
                <w:rFonts w:ascii="Times New Roman" w:eastAsiaTheme="minorEastAsia" w:hAnsi="Times New Roman" w:cs="Times New Roman"/>
                <w:color w:val="000000"/>
                <w:rPrChange w:id="16333" w:author="瑋婷 徐" w:date="2025-01-04T22:54:00Z" w16du:dateUtc="2025-01-04T14:54:00Z">
                  <w:rPr>
                    <w:ins w:id="16334" w:author="瑋婷 徐" w:date="2025-01-03T16:50:00Z" w16du:dateUtc="2025-01-03T08:50:00Z"/>
                    <w:rFonts w:ascii="Calibri" w:hAnsi="Calibri" w:cs="Calibri"/>
                    <w:color w:val="000000"/>
                    <w:sz w:val="22"/>
                    <w:szCs w:val="22"/>
                  </w:rPr>
                </w:rPrChange>
              </w:rPr>
              <w:pPrChange w:id="1633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3B392C3"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336" w:author="瑋婷 徐" w:date="2025-01-03T16:50:00Z" w16du:dateUtc="2025-01-03T08:50:00Z"/>
                <w:rFonts w:ascii="Times New Roman" w:eastAsiaTheme="minorEastAsia" w:hAnsi="Times New Roman" w:cs="Times New Roman"/>
                <w:rPrChange w:id="16337" w:author="瑋婷 徐" w:date="2025-01-04T22:54:00Z" w16du:dateUtc="2025-01-04T14:54:00Z">
                  <w:rPr>
                    <w:ins w:id="16338" w:author="瑋婷 徐" w:date="2025-01-03T16:50:00Z" w16du:dateUtc="2025-01-03T08:50:00Z"/>
                    <w:rFonts w:ascii="Times New Roman" w:eastAsia="Times New Roman" w:hAnsi="Times New Roman" w:cs="Times New Roman"/>
                    <w:sz w:val="20"/>
                    <w:szCs w:val="20"/>
                  </w:rPr>
                </w:rPrChange>
              </w:rPr>
              <w:pPrChange w:id="1633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B11F736"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340" w:author="瑋婷 徐" w:date="2025-01-03T16:50:00Z" w16du:dateUtc="2025-01-03T08:50:00Z"/>
                <w:rFonts w:ascii="Times New Roman" w:eastAsiaTheme="minorEastAsia" w:hAnsi="Times New Roman" w:cs="Times New Roman"/>
                <w:rPrChange w:id="16341" w:author="瑋婷 徐" w:date="2025-01-04T22:54:00Z" w16du:dateUtc="2025-01-04T14:54:00Z">
                  <w:rPr>
                    <w:ins w:id="16342" w:author="瑋婷 徐" w:date="2025-01-03T16:50:00Z" w16du:dateUtc="2025-01-03T08:50:00Z"/>
                    <w:rFonts w:ascii="Times New Roman" w:eastAsia="Times New Roman" w:hAnsi="Times New Roman" w:cs="Times New Roman"/>
                    <w:sz w:val="20"/>
                    <w:szCs w:val="20"/>
                  </w:rPr>
                </w:rPrChange>
              </w:rPr>
              <w:pPrChange w:id="1634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2B45D18C"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344" w:author="瑋婷 徐" w:date="2025-01-03T16:50:00Z" w16du:dateUtc="2025-01-03T08:50:00Z"/>
                <w:rFonts w:ascii="Times New Roman" w:eastAsiaTheme="minorEastAsia" w:hAnsi="Times New Roman" w:cs="Times New Roman"/>
                <w:rPrChange w:id="16345" w:author="瑋婷 徐" w:date="2025-01-04T22:54:00Z" w16du:dateUtc="2025-01-04T14:54:00Z">
                  <w:rPr>
                    <w:ins w:id="16346" w:author="瑋婷 徐" w:date="2025-01-03T16:50:00Z" w16du:dateUtc="2025-01-03T08:50:00Z"/>
                    <w:rFonts w:ascii="Times New Roman" w:eastAsia="Times New Roman" w:hAnsi="Times New Roman" w:cs="Times New Roman"/>
                    <w:sz w:val="20"/>
                    <w:szCs w:val="20"/>
                  </w:rPr>
                </w:rPrChange>
              </w:rPr>
              <w:pPrChange w:id="1634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084B650"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348" w:author="瑋婷 徐" w:date="2025-01-03T16:50:00Z" w16du:dateUtc="2025-01-03T08:50:00Z"/>
                <w:rFonts w:ascii="Times New Roman" w:eastAsiaTheme="minorEastAsia" w:hAnsi="Times New Roman" w:cs="Times New Roman"/>
                <w:rPrChange w:id="16349" w:author="瑋婷 徐" w:date="2025-01-04T22:54:00Z" w16du:dateUtc="2025-01-04T14:54:00Z">
                  <w:rPr>
                    <w:ins w:id="16350" w:author="瑋婷 徐" w:date="2025-01-03T16:50:00Z" w16du:dateUtc="2025-01-03T08:50:00Z"/>
                    <w:rFonts w:ascii="Times New Roman" w:eastAsia="Times New Roman" w:hAnsi="Times New Roman" w:cs="Times New Roman"/>
                    <w:sz w:val="20"/>
                    <w:szCs w:val="20"/>
                  </w:rPr>
                </w:rPrChange>
              </w:rPr>
              <w:pPrChange w:id="1635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E52D55B"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352" w:author="瑋婷 徐" w:date="2025-01-03T16:50:00Z" w16du:dateUtc="2025-01-03T08:50:00Z"/>
                <w:rFonts w:ascii="Times New Roman" w:eastAsiaTheme="minorEastAsia" w:hAnsi="Times New Roman" w:cs="Times New Roman"/>
                <w:rPrChange w:id="16353" w:author="瑋婷 徐" w:date="2025-01-04T22:54:00Z" w16du:dateUtc="2025-01-04T14:54:00Z">
                  <w:rPr>
                    <w:ins w:id="16354" w:author="瑋婷 徐" w:date="2025-01-03T16:50:00Z" w16du:dateUtc="2025-01-03T08:50:00Z"/>
                    <w:rFonts w:ascii="Times New Roman" w:eastAsia="Times New Roman" w:hAnsi="Times New Roman" w:cs="Times New Roman"/>
                    <w:sz w:val="20"/>
                    <w:szCs w:val="20"/>
                  </w:rPr>
                </w:rPrChange>
              </w:rPr>
              <w:pPrChange w:id="1635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ACFEA08"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356" w:author="瑋婷 徐" w:date="2025-01-03T16:50:00Z" w16du:dateUtc="2025-01-03T08:50:00Z"/>
                <w:rFonts w:ascii="Times New Roman" w:eastAsiaTheme="minorEastAsia" w:hAnsi="Times New Roman" w:cs="Times New Roman"/>
                <w:color w:val="000000"/>
                <w:rPrChange w:id="16357" w:author="瑋婷 徐" w:date="2025-01-04T22:54:00Z" w16du:dateUtc="2025-01-04T14:54:00Z">
                  <w:rPr>
                    <w:ins w:id="16358" w:author="瑋婷 徐" w:date="2025-01-03T16:50:00Z" w16du:dateUtc="2025-01-03T08:50:00Z"/>
                    <w:rFonts w:ascii="Calibri" w:hAnsi="Calibri" w:cs="Calibri"/>
                    <w:color w:val="000000"/>
                    <w:sz w:val="22"/>
                    <w:szCs w:val="22"/>
                  </w:rPr>
                </w:rPrChange>
              </w:rPr>
              <w:pPrChange w:id="1635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360" w:author="瑋婷 徐" w:date="2025-01-03T16:50:00Z" w16du:dateUtc="2025-01-03T08:50:00Z">
              <w:r w:rsidRPr="00A65783">
                <w:rPr>
                  <w:rFonts w:ascii="Times New Roman" w:eastAsiaTheme="minorEastAsia" w:hAnsi="Times New Roman" w:cs="Times New Roman"/>
                  <w:color w:val="000000"/>
                  <w:rPrChange w:id="16361" w:author="瑋婷 徐" w:date="2025-01-04T22:54:00Z" w16du:dateUtc="2025-01-04T14:54:00Z">
                    <w:rPr>
                      <w:rFonts w:ascii="Calibri" w:hAnsi="Calibri" w:cs="Calibri"/>
                      <w:color w:val="000000"/>
                      <w:sz w:val="22"/>
                      <w:szCs w:val="22"/>
                    </w:rPr>
                  </w:rPrChange>
                </w:rPr>
                <w:t>*</w:t>
              </w:r>
            </w:ins>
          </w:p>
        </w:tc>
        <w:tc>
          <w:tcPr>
            <w:tcW w:w="162" w:type="pct"/>
            <w:noWrap/>
            <w:hideMark/>
          </w:tcPr>
          <w:p w14:paraId="15523D5B"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362" w:author="瑋婷 徐" w:date="2025-01-03T16:50:00Z" w16du:dateUtc="2025-01-03T08:50:00Z"/>
                <w:rFonts w:ascii="Times New Roman" w:eastAsiaTheme="minorEastAsia" w:hAnsi="Times New Roman" w:cs="Times New Roman"/>
                <w:color w:val="000000"/>
                <w:rPrChange w:id="16363" w:author="瑋婷 徐" w:date="2025-01-04T22:54:00Z" w16du:dateUtc="2025-01-04T14:54:00Z">
                  <w:rPr>
                    <w:ins w:id="16364" w:author="瑋婷 徐" w:date="2025-01-03T16:50:00Z" w16du:dateUtc="2025-01-03T08:50:00Z"/>
                    <w:rFonts w:ascii="Calibri" w:hAnsi="Calibri" w:cs="Calibri"/>
                    <w:color w:val="000000"/>
                    <w:sz w:val="22"/>
                    <w:szCs w:val="22"/>
                  </w:rPr>
                </w:rPrChange>
              </w:rPr>
              <w:pPrChange w:id="1636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F0876B2"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366" w:author="瑋婷 徐" w:date="2025-01-03T16:50:00Z" w16du:dateUtc="2025-01-03T08:50:00Z"/>
                <w:rFonts w:ascii="Times New Roman" w:eastAsiaTheme="minorEastAsia" w:hAnsi="Times New Roman" w:cs="Times New Roman"/>
                <w:rPrChange w:id="16367" w:author="瑋婷 徐" w:date="2025-01-04T22:54:00Z" w16du:dateUtc="2025-01-04T14:54:00Z">
                  <w:rPr>
                    <w:ins w:id="16368" w:author="瑋婷 徐" w:date="2025-01-03T16:50:00Z" w16du:dateUtc="2025-01-03T08:50:00Z"/>
                    <w:rFonts w:ascii="Times New Roman" w:eastAsia="Times New Roman" w:hAnsi="Times New Roman" w:cs="Times New Roman"/>
                    <w:sz w:val="20"/>
                    <w:szCs w:val="20"/>
                  </w:rPr>
                </w:rPrChange>
              </w:rPr>
              <w:pPrChange w:id="1636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2BE4BB3"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370" w:author="瑋婷 徐" w:date="2025-01-03T16:50:00Z" w16du:dateUtc="2025-01-03T08:50:00Z"/>
                <w:rFonts w:ascii="Times New Roman" w:eastAsiaTheme="minorEastAsia" w:hAnsi="Times New Roman" w:cs="Times New Roman"/>
                <w:color w:val="000000"/>
                <w:rPrChange w:id="16371" w:author="瑋婷 徐" w:date="2025-01-04T22:54:00Z" w16du:dateUtc="2025-01-04T14:54:00Z">
                  <w:rPr>
                    <w:ins w:id="16372" w:author="瑋婷 徐" w:date="2025-01-03T16:50:00Z" w16du:dateUtc="2025-01-03T08:50:00Z"/>
                    <w:rFonts w:ascii="Calibri" w:hAnsi="Calibri" w:cs="Calibri"/>
                    <w:color w:val="000000"/>
                    <w:sz w:val="22"/>
                    <w:szCs w:val="22"/>
                  </w:rPr>
                </w:rPrChange>
              </w:rPr>
              <w:pPrChange w:id="1637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374" w:author="瑋婷 徐" w:date="2025-01-03T16:50:00Z" w16du:dateUtc="2025-01-03T08:50:00Z">
              <w:r w:rsidRPr="00A65783">
                <w:rPr>
                  <w:rFonts w:ascii="Times New Roman" w:eastAsiaTheme="minorEastAsia" w:hAnsi="Times New Roman" w:cs="Times New Roman"/>
                  <w:color w:val="000000"/>
                  <w:rPrChange w:id="16375" w:author="瑋婷 徐" w:date="2025-01-04T22:54:00Z" w16du:dateUtc="2025-01-04T14:54:00Z">
                    <w:rPr>
                      <w:rFonts w:ascii="Calibri" w:hAnsi="Calibri" w:cs="Calibri"/>
                      <w:color w:val="000000"/>
                      <w:sz w:val="22"/>
                      <w:szCs w:val="22"/>
                    </w:rPr>
                  </w:rPrChange>
                </w:rPr>
                <w:t>*</w:t>
              </w:r>
            </w:ins>
          </w:p>
        </w:tc>
        <w:tc>
          <w:tcPr>
            <w:tcW w:w="162" w:type="pct"/>
            <w:noWrap/>
            <w:hideMark/>
          </w:tcPr>
          <w:p w14:paraId="696B0557"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376" w:author="瑋婷 徐" w:date="2025-01-03T16:50:00Z" w16du:dateUtc="2025-01-03T08:50:00Z"/>
                <w:rFonts w:ascii="Times New Roman" w:eastAsiaTheme="minorEastAsia" w:hAnsi="Times New Roman" w:cs="Times New Roman"/>
                <w:color w:val="000000"/>
                <w:rPrChange w:id="16377" w:author="瑋婷 徐" w:date="2025-01-04T22:54:00Z" w16du:dateUtc="2025-01-04T14:54:00Z">
                  <w:rPr>
                    <w:ins w:id="16378" w:author="瑋婷 徐" w:date="2025-01-03T16:50:00Z" w16du:dateUtc="2025-01-03T08:50:00Z"/>
                    <w:rFonts w:ascii="Calibri" w:hAnsi="Calibri" w:cs="Calibri"/>
                    <w:color w:val="000000"/>
                    <w:sz w:val="22"/>
                    <w:szCs w:val="22"/>
                  </w:rPr>
                </w:rPrChange>
              </w:rPr>
              <w:pPrChange w:id="1637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9B8C959"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380" w:author="瑋婷 徐" w:date="2025-01-03T16:50:00Z" w16du:dateUtc="2025-01-03T08:50:00Z"/>
                <w:rFonts w:ascii="Times New Roman" w:eastAsiaTheme="minorEastAsia" w:hAnsi="Times New Roman" w:cs="Times New Roman"/>
                <w:rPrChange w:id="16381" w:author="瑋婷 徐" w:date="2025-01-04T22:54:00Z" w16du:dateUtc="2025-01-04T14:54:00Z">
                  <w:rPr>
                    <w:ins w:id="16382" w:author="瑋婷 徐" w:date="2025-01-03T16:50:00Z" w16du:dateUtc="2025-01-03T08:50:00Z"/>
                    <w:rFonts w:ascii="Times New Roman" w:eastAsia="Times New Roman" w:hAnsi="Times New Roman" w:cs="Times New Roman"/>
                    <w:sz w:val="20"/>
                    <w:szCs w:val="20"/>
                  </w:rPr>
                </w:rPrChange>
              </w:rPr>
              <w:pPrChange w:id="1638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1114701"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384" w:author="瑋婷 徐" w:date="2025-01-03T16:50:00Z" w16du:dateUtc="2025-01-03T08:50:00Z"/>
                <w:rFonts w:ascii="Times New Roman" w:eastAsiaTheme="minorEastAsia" w:hAnsi="Times New Roman" w:cs="Times New Roman"/>
                <w:rPrChange w:id="16385" w:author="瑋婷 徐" w:date="2025-01-04T22:54:00Z" w16du:dateUtc="2025-01-04T14:54:00Z">
                  <w:rPr>
                    <w:ins w:id="16386" w:author="瑋婷 徐" w:date="2025-01-03T16:50:00Z" w16du:dateUtc="2025-01-03T08:50:00Z"/>
                    <w:rFonts w:ascii="Times New Roman" w:eastAsia="Times New Roman" w:hAnsi="Times New Roman" w:cs="Times New Roman"/>
                    <w:sz w:val="20"/>
                    <w:szCs w:val="20"/>
                  </w:rPr>
                </w:rPrChange>
              </w:rPr>
              <w:pPrChange w:id="1638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EDDCBE1"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388" w:author="瑋婷 徐" w:date="2025-01-03T16:50:00Z" w16du:dateUtc="2025-01-03T08:50:00Z"/>
                <w:rFonts w:ascii="Times New Roman" w:eastAsiaTheme="minorEastAsia" w:hAnsi="Times New Roman" w:cs="Times New Roman"/>
                <w:rPrChange w:id="16389" w:author="瑋婷 徐" w:date="2025-01-04T22:54:00Z" w16du:dateUtc="2025-01-04T14:54:00Z">
                  <w:rPr>
                    <w:ins w:id="16390" w:author="瑋婷 徐" w:date="2025-01-03T16:50:00Z" w16du:dateUtc="2025-01-03T08:50:00Z"/>
                    <w:rFonts w:ascii="Times New Roman" w:eastAsia="Times New Roman" w:hAnsi="Times New Roman" w:cs="Times New Roman"/>
                    <w:sz w:val="20"/>
                    <w:szCs w:val="20"/>
                  </w:rPr>
                </w:rPrChange>
              </w:rPr>
              <w:pPrChange w:id="1639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DE33A66"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392" w:author="瑋婷 徐" w:date="2025-01-03T16:50:00Z" w16du:dateUtc="2025-01-03T08:50:00Z"/>
                <w:rFonts w:ascii="Times New Roman" w:eastAsiaTheme="minorEastAsia" w:hAnsi="Times New Roman" w:cs="Times New Roman"/>
                <w:color w:val="000000"/>
                <w:rPrChange w:id="16393" w:author="瑋婷 徐" w:date="2025-01-04T22:54:00Z" w16du:dateUtc="2025-01-04T14:54:00Z">
                  <w:rPr>
                    <w:ins w:id="16394" w:author="瑋婷 徐" w:date="2025-01-03T16:50:00Z" w16du:dateUtc="2025-01-03T08:50:00Z"/>
                    <w:rFonts w:ascii="Calibri" w:hAnsi="Calibri" w:cs="Calibri"/>
                    <w:color w:val="000000"/>
                    <w:sz w:val="22"/>
                    <w:szCs w:val="22"/>
                  </w:rPr>
                </w:rPrChange>
              </w:rPr>
              <w:pPrChange w:id="1639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396" w:author="瑋婷 徐" w:date="2025-01-03T16:50:00Z" w16du:dateUtc="2025-01-03T08:50:00Z">
              <w:r w:rsidRPr="00A65783">
                <w:rPr>
                  <w:rFonts w:ascii="Times New Roman" w:eastAsiaTheme="minorEastAsia" w:hAnsi="Times New Roman" w:cs="Times New Roman"/>
                  <w:color w:val="000000"/>
                  <w:rPrChange w:id="16397" w:author="瑋婷 徐" w:date="2025-01-04T22:54:00Z" w16du:dateUtc="2025-01-04T14:54:00Z">
                    <w:rPr>
                      <w:rFonts w:ascii="Calibri" w:hAnsi="Calibri" w:cs="Calibri"/>
                      <w:color w:val="000000"/>
                      <w:sz w:val="22"/>
                      <w:szCs w:val="22"/>
                    </w:rPr>
                  </w:rPrChange>
                </w:rPr>
                <w:t>*</w:t>
              </w:r>
            </w:ins>
          </w:p>
        </w:tc>
        <w:tc>
          <w:tcPr>
            <w:tcW w:w="164" w:type="pct"/>
            <w:noWrap/>
            <w:hideMark/>
          </w:tcPr>
          <w:p w14:paraId="514435B8"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398" w:author="瑋婷 徐" w:date="2025-01-03T16:50:00Z" w16du:dateUtc="2025-01-03T08:50:00Z"/>
                <w:rFonts w:ascii="Times New Roman" w:eastAsiaTheme="minorEastAsia" w:hAnsi="Times New Roman" w:cs="Times New Roman"/>
                <w:color w:val="000000"/>
                <w:rPrChange w:id="16399" w:author="瑋婷 徐" w:date="2025-01-04T22:54:00Z" w16du:dateUtc="2025-01-04T14:54:00Z">
                  <w:rPr>
                    <w:ins w:id="16400" w:author="瑋婷 徐" w:date="2025-01-03T16:50:00Z" w16du:dateUtc="2025-01-03T08:50:00Z"/>
                    <w:rFonts w:ascii="Calibri" w:hAnsi="Calibri" w:cs="Calibri"/>
                    <w:color w:val="000000"/>
                    <w:sz w:val="22"/>
                    <w:szCs w:val="22"/>
                  </w:rPr>
                </w:rPrChange>
              </w:rPr>
              <w:pPrChange w:id="1640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r>
      <w:tr w:rsidR="003C19C7" w:rsidRPr="0068528D" w14:paraId="66BCA0B2" w14:textId="77777777" w:rsidTr="003C19C7">
        <w:trPr>
          <w:cnfStyle w:val="000000100000" w:firstRow="0" w:lastRow="0" w:firstColumn="0" w:lastColumn="0" w:oddVBand="0" w:evenVBand="0" w:oddHBand="1" w:evenHBand="0" w:firstRowFirstColumn="0" w:firstRowLastColumn="0" w:lastRowFirstColumn="0" w:lastRowLastColumn="0"/>
          <w:trHeight w:val="300"/>
          <w:ins w:id="16402"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2C50B279" w14:textId="77777777" w:rsidR="003C19C7" w:rsidRPr="00A65783" w:rsidRDefault="003C19C7">
            <w:pPr>
              <w:spacing w:line="360" w:lineRule="auto"/>
              <w:rPr>
                <w:ins w:id="16403" w:author="瑋婷 徐" w:date="2025-01-03T16:50:00Z" w16du:dateUtc="2025-01-03T08:50:00Z"/>
                <w:rFonts w:ascii="Times New Roman" w:eastAsiaTheme="minorEastAsia" w:hAnsi="Times New Roman" w:cs="Times New Roman"/>
                <w:b w:val="0"/>
                <w:bCs w:val="0"/>
                <w:color w:val="000000"/>
                <w:rPrChange w:id="16404" w:author="瑋婷 徐" w:date="2025-01-04T22:54:00Z" w16du:dateUtc="2025-01-04T14:54:00Z">
                  <w:rPr>
                    <w:ins w:id="16405" w:author="瑋婷 徐" w:date="2025-01-03T16:50:00Z" w16du:dateUtc="2025-01-03T08:50:00Z"/>
                    <w:rFonts w:ascii="Calibri" w:hAnsi="Calibri" w:cs="Calibri"/>
                    <w:color w:val="000000"/>
                    <w:sz w:val="22"/>
                    <w:szCs w:val="22"/>
                  </w:rPr>
                </w:rPrChange>
              </w:rPr>
              <w:pPrChange w:id="16406" w:author="瑋婷 徐" w:date="2025-01-03T16:51:00Z" w16du:dateUtc="2025-01-03T08:51:00Z">
                <w:pPr/>
              </w:pPrChange>
            </w:pPr>
            <w:ins w:id="16407" w:author="瑋婷 徐" w:date="2025-01-03T16:50:00Z" w16du:dateUtc="2025-01-03T08:50:00Z">
              <w:r w:rsidRPr="00A65783">
                <w:rPr>
                  <w:rFonts w:ascii="Times New Roman" w:eastAsiaTheme="minorEastAsia" w:hAnsi="Times New Roman" w:cs="Times New Roman" w:hint="eastAsia"/>
                  <w:b w:val="0"/>
                  <w:bCs w:val="0"/>
                  <w:color w:val="000000"/>
                  <w:rPrChange w:id="16408" w:author="瑋婷 徐" w:date="2025-01-04T22:54:00Z" w16du:dateUtc="2025-01-04T14:54:00Z">
                    <w:rPr>
                      <w:rFonts w:ascii="Calibri" w:hAnsi="Calibri" w:cs="Calibri" w:hint="eastAsia"/>
                      <w:color w:val="000000"/>
                      <w:sz w:val="22"/>
                      <w:szCs w:val="22"/>
                    </w:rPr>
                  </w:rPrChange>
                </w:rPr>
                <w:t>綠鳩</w:t>
              </w:r>
              <w:r w:rsidRPr="00A65783">
                <w:rPr>
                  <w:rFonts w:ascii="Times New Roman" w:eastAsiaTheme="minorEastAsia" w:hAnsi="Times New Roman" w:cs="Times New Roman"/>
                  <w:b w:val="0"/>
                  <w:bCs w:val="0"/>
                  <w:color w:val="000000"/>
                  <w:rPrChange w:id="16409" w:author="瑋婷 徐" w:date="2025-01-04T22:54:00Z" w16du:dateUtc="2025-01-04T14:54:00Z">
                    <w:rPr>
                      <w:rFonts w:ascii="Calibri" w:hAnsi="Calibri" w:cs="Calibri"/>
                      <w:color w:val="000000"/>
                      <w:sz w:val="22"/>
                      <w:szCs w:val="22"/>
                    </w:rPr>
                  </w:rPrChange>
                </w:rPr>
                <w:t xml:space="preserve"> </w:t>
              </w:r>
            </w:ins>
          </w:p>
        </w:tc>
        <w:tc>
          <w:tcPr>
            <w:tcW w:w="904" w:type="pct"/>
            <w:hideMark/>
          </w:tcPr>
          <w:p w14:paraId="2EDB9E4E"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410" w:author="瑋婷 徐" w:date="2025-01-03T16:50:00Z" w16du:dateUtc="2025-01-03T08:50:00Z"/>
                <w:rFonts w:ascii="Times New Roman" w:eastAsiaTheme="minorEastAsia" w:hAnsi="Times New Roman" w:cs="Times New Roman"/>
                <w:i/>
                <w:iCs/>
                <w:color w:val="000000"/>
                <w:rPrChange w:id="16411" w:author="瑋婷 徐" w:date="2025-01-04T22:54:00Z" w16du:dateUtc="2025-01-04T14:54:00Z">
                  <w:rPr>
                    <w:ins w:id="16412" w:author="瑋婷 徐" w:date="2025-01-03T16:50:00Z" w16du:dateUtc="2025-01-03T08:50:00Z"/>
                    <w:rFonts w:ascii="Calibri" w:hAnsi="Calibri" w:cs="Calibri"/>
                    <w:i/>
                    <w:iCs/>
                    <w:color w:val="000000"/>
                    <w:sz w:val="22"/>
                    <w:szCs w:val="22"/>
                  </w:rPr>
                </w:rPrChange>
              </w:rPr>
              <w:pPrChange w:id="1641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6414" w:author="瑋婷 徐" w:date="2025-01-03T16:50:00Z" w16du:dateUtc="2025-01-03T08:50:00Z">
              <w:r w:rsidRPr="00A65783">
                <w:rPr>
                  <w:rFonts w:ascii="Times New Roman" w:eastAsiaTheme="minorEastAsia" w:hAnsi="Times New Roman" w:cs="Times New Roman"/>
                  <w:i/>
                  <w:iCs/>
                  <w:color w:val="000000"/>
                  <w:rPrChange w:id="16415" w:author="瑋婷 徐" w:date="2025-01-04T22:54:00Z" w16du:dateUtc="2025-01-04T14:54:00Z">
                    <w:rPr>
                      <w:rFonts w:ascii="Calibri" w:hAnsi="Calibri" w:cs="Calibri"/>
                      <w:i/>
                      <w:iCs/>
                      <w:color w:val="000000"/>
                      <w:sz w:val="22"/>
                      <w:szCs w:val="22"/>
                    </w:rPr>
                  </w:rPrChange>
                </w:rPr>
                <w:t>Treron sieboldii</w:t>
              </w:r>
            </w:ins>
          </w:p>
        </w:tc>
        <w:tc>
          <w:tcPr>
            <w:tcW w:w="162" w:type="pct"/>
            <w:noWrap/>
            <w:hideMark/>
          </w:tcPr>
          <w:p w14:paraId="3A54E1B7"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416" w:author="瑋婷 徐" w:date="2025-01-03T16:50:00Z" w16du:dateUtc="2025-01-03T08:50:00Z"/>
                <w:rFonts w:ascii="Times New Roman" w:eastAsiaTheme="minorEastAsia" w:hAnsi="Times New Roman" w:cs="Times New Roman"/>
                <w:i/>
                <w:iCs/>
                <w:color w:val="000000"/>
                <w:rPrChange w:id="16417" w:author="瑋婷 徐" w:date="2025-01-04T22:54:00Z" w16du:dateUtc="2025-01-04T14:54:00Z">
                  <w:rPr>
                    <w:ins w:id="16418" w:author="瑋婷 徐" w:date="2025-01-03T16:50:00Z" w16du:dateUtc="2025-01-03T08:50:00Z"/>
                    <w:rFonts w:ascii="Calibri" w:hAnsi="Calibri" w:cs="Calibri"/>
                    <w:i/>
                    <w:iCs/>
                    <w:color w:val="000000"/>
                    <w:sz w:val="22"/>
                    <w:szCs w:val="22"/>
                  </w:rPr>
                </w:rPrChange>
              </w:rPr>
              <w:pPrChange w:id="1641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563F8FA"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420" w:author="瑋婷 徐" w:date="2025-01-03T16:50:00Z" w16du:dateUtc="2025-01-03T08:50:00Z"/>
                <w:rFonts w:ascii="Times New Roman" w:eastAsiaTheme="minorEastAsia" w:hAnsi="Times New Roman" w:cs="Times New Roman"/>
                <w:rPrChange w:id="16421" w:author="瑋婷 徐" w:date="2025-01-04T22:54:00Z" w16du:dateUtc="2025-01-04T14:54:00Z">
                  <w:rPr>
                    <w:ins w:id="16422" w:author="瑋婷 徐" w:date="2025-01-03T16:50:00Z" w16du:dateUtc="2025-01-03T08:50:00Z"/>
                    <w:rFonts w:ascii="Times New Roman" w:eastAsia="Times New Roman" w:hAnsi="Times New Roman" w:cs="Times New Roman"/>
                    <w:sz w:val="20"/>
                    <w:szCs w:val="20"/>
                  </w:rPr>
                </w:rPrChange>
              </w:rPr>
              <w:pPrChange w:id="1642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753844F"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424" w:author="瑋婷 徐" w:date="2025-01-03T16:50:00Z" w16du:dateUtc="2025-01-03T08:50:00Z"/>
                <w:rFonts w:ascii="Times New Roman" w:eastAsiaTheme="minorEastAsia" w:hAnsi="Times New Roman" w:cs="Times New Roman"/>
                <w:rPrChange w:id="16425" w:author="瑋婷 徐" w:date="2025-01-04T22:54:00Z" w16du:dateUtc="2025-01-04T14:54:00Z">
                  <w:rPr>
                    <w:ins w:id="16426" w:author="瑋婷 徐" w:date="2025-01-03T16:50:00Z" w16du:dateUtc="2025-01-03T08:50:00Z"/>
                    <w:rFonts w:ascii="Times New Roman" w:eastAsia="Times New Roman" w:hAnsi="Times New Roman" w:cs="Times New Roman"/>
                    <w:sz w:val="20"/>
                    <w:szCs w:val="20"/>
                  </w:rPr>
                </w:rPrChange>
              </w:rPr>
              <w:pPrChange w:id="1642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A079D58"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428" w:author="瑋婷 徐" w:date="2025-01-03T16:50:00Z" w16du:dateUtc="2025-01-03T08:50:00Z"/>
                <w:rFonts w:ascii="Times New Roman" w:eastAsiaTheme="minorEastAsia" w:hAnsi="Times New Roman" w:cs="Times New Roman"/>
                <w:color w:val="000000"/>
                <w:rPrChange w:id="16429" w:author="瑋婷 徐" w:date="2025-01-04T22:54:00Z" w16du:dateUtc="2025-01-04T14:54:00Z">
                  <w:rPr>
                    <w:ins w:id="16430" w:author="瑋婷 徐" w:date="2025-01-03T16:50:00Z" w16du:dateUtc="2025-01-03T08:50:00Z"/>
                    <w:rFonts w:ascii="Calibri" w:hAnsi="Calibri" w:cs="Calibri"/>
                    <w:color w:val="000000"/>
                    <w:sz w:val="22"/>
                    <w:szCs w:val="22"/>
                  </w:rPr>
                </w:rPrChange>
              </w:rPr>
              <w:pPrChange w:id="1643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6432" w:author="瑋婷 徐" w:date="2025-01-03T16:50:00Z" w16du:dateUtc="2025-01-03T08:50:00Z">
              <w:r w:rsidRPr="00A65783">
                <w:rPr>
                  <w:rFonts w:ascii="Times New Roman" w:eastAsiaTheme="minorEastAsia" w:hAnsi="Times New Roman" w:cs="Times New Roman"/>
                  <w:color w:val="000000"/>
                  <w:rPrChange w:id="16433" w:author="瑋婷 徐" w:date="2025-01-04T22:54:00Z" w16du:dateUtc="2025-01-04T14:54:00Z">
                    <w:rPr>
                      <w:rFonts w:ascii="Calibri" w:hAnsi="Calibri" w:cs="Calibri"/>
                      <w:color w:val="000000"/>
                      <w:sz w:val="22"/>
                      <w:szCs w:val="22"/>
                    </w:rPr>
                  </w:rPrChange>
                </w:rPr>
                <w:t>*</w:t>
              </w:r>
            </w:ins>
          </w:p>
        </w:tc>
        <w:tc>
          <w:tcPr>
            <w:tcW w:w="162" w:type="pct"/>
            <w:noWrap/>
            <w:hideMark/>
          </w:tcPr>
          <w:p w14:paraId="412C2038"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434" w:author="瑋婷 徐" w:date="2025-01-03T16:50:00Z" w16du:dateUtc="2025-01-03T08:50:00Z"/>
                <w:rFonts w:ascii="Times New Roman" w:eastAsiaTheme="minorEastAsia" w:hAnsi="Times New Roman" w:cs="Times New Roman"/>
                <w:color w:val="000000"/>
                <w:rPrChange w:id="16435" w:author="瑋婷 徐" w:date="2025-01-04T22:54:00Z" w16du:dateUtc="2025-01-04T14:54:00Z">
                  <w:rPr>
                    <w:ins w:id="16436" w:author="瑋婷 徐" w:date="2025-01-03T16:50:00Z" w16du:dateUtc="2025-01-03T08:50:00Z"/>
                    <w:rFonts w:ascii="Calibri" w:hAnsi="Calibri" w:cs="Calibri"/>
                    <w:color w:val="000000"/>
                    <w:sz w:val="22"/>
                    <w:szCs w:val="22"/>
                  </w:rPr>
                </w:rPrChange>
              </w:rPr>
              <w:pPrChange w:id="1643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4DCE9B9"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438" w:author="瑋婷 徐" w:date="2025-01-03T16:50:00Z" w16du:dateUtc="2025-01-03T08:50:00Z"/>
                <w:rFonts w:ascii="Times New Roman" w:eastAsiaTheme="minorEastAsia" w:hAnsi="Times New Roman" w:cs="Times New Roman"/>
                <w:color w:val="000000"/>
                <w:rPrChange w:id="16439" w:author="瑋婷 徐" w:date="2025-01-04T22:54:00Z" w16du:dateUtc="2025-01-04T14:54:00Z">
                  <w:rPr>
                    <w:ins w:id="16440" w:author="瑋婷 徐" w:date="2025-01-03T16:50:00Z" w16du:dateUtc="2025-01-03T08:50:00Z"/>
                    <w:rFonts w:ascii="Calibri" w:hAnsi="Calibri" w:cs="Calibri"/>
                    <w:color w:val="000000"/>
                    <w:sz w:val="22"/>
                    <w:szCs w:val="22"/>
                  </w:rPr>
                </w:rPrChange>
              </w:rPr>
              <w:pPrChange w:id="1644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6442" w:author="瑋婷 徐" w:date="2025-01-03T16:50:00Z" w16du:dateUtc="2025-01-03T08:50:00Z">
              <w:r w:rsidRPr="00A65783">
                <w:rPr>
                  <w:rFonts w:ascii="Times New Roman" w:eastAsiaTheme="minorEastAsia" w:hAnsi="Times New Roman" w:cs="Times New Roman"/>
                  <w:color w:val="000000"/>
                  <w:rPrChange w:id="16443" w:author="瑋婷 徐" w:date="2025-01-04T22:54:00Z" w16du:dateUtc="2025-01-04T14:54:00Z">
                    <w:rPr>
                      <w:rFonts w:ascii="Calibri" w:hAnsi="Calibri" w:cs="Calibri"/>
                      <w:color w:val="000000"/>
                      <w:sz w:val="22"/>
                      <w:szCs w:val="22"/>
                    </w:rPr>
                  </w:rPrChange>
                </w:rPr>
                <w:t>*</w:t>
              </w:r>
            </w:ins>
          </w:p>
        </w:tc>
        <w:tc>
          <w:tcPr>
            <w:tcW w:w="162" w:type="pct"/>
            <w:noWrap/>
            <w:hideMark/>
          </w:tcPr>
          <w:p w14:paraId="39FF2ED5"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444" w:author="瑋婷 徐" w:date="2025-01-03T16:50:00Z" w16du:dateUtc="2025-01-03T08:50:00Z"/>
                <w:rFonts w:ascii="Times New Roman" w:eastAsiaTheme="minorEastAsia" w:hAnsi="Times New Roman" w:cs="Times New Roman"/>
                <w:color w:val="000000"/>
                <w:rPrChange w:id="16445" w:author="瑋婷 徐" w:date="2025-01-04T22:54:00Z" w16du:dateUtc="2025-01-04T14:54:00Z">
                  <w:rPr>
                    <w:ins w:id="16446" w:author="瑋婷 徐" w:date="2025-01-03T16:50:00Z" w16du:dateUtc="2025-01-03T08:50:00Z"/>
                    <w:rFonts w:ascii="Calibri" w:hAnsi="Calibri" w:cs="Calibri"/>
                    <w:color w:val="000000"/>
                    <w:sz w:val="22"/>
                    <w:szCs w:val="22"/>
                  </w:rPr>
                </w:rPrChange>
              </w:rPr>
              <w:pPrChange w:id="1644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DB465F1"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448" w:author="瑋婷 徐" w:date="2025-01-03T16:50:00Z" w16du:dateUtc="2025-01-03T08:50:00Z"/>
                <w:rFonts w:ascii="Times New Roman" w:eastAsiaTheme="minorEastAsia" w:hAnsi="Times New Roman" w:cs="Times New Roman"/>
                <w:rPrChange w:id="16449" w:author="瑋婷 徐" w:date="2025-01-04T22:54:00Z" w16du:dateUtc="2025-01-04T14:54:00Z">
                  <w:rPr>
                    <w:ins w:id="16450" w:author="瑋婷 徐" w:date="2025-01-03T16:50:00Z" w16du:dateUtc="2025-01-03T08:50:00Z"/>
                    <w:rFonts w:ascii="Times New Roman" w:eastAsia="Times New Roman" w:hAnsi="Times New Roman" w:cs="Times New Roman"/>
                    <w:sz w:val="20"/>
                    <w:szCs w:val="20"/>
                  </w:rPr>
                </w:rPrChange>
              </w:rPr>
              <w:pPrChange w:id="1645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CB789BE"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452" w:author="瑋婷 徐" w:date="2025-01-03T16:50:00Z" w16du:dateUtc="2025-01-03T08:50:00Z"/>
                <w:rFonts w:ascii="Times New Roman" w:eastAsiaTheme="minorEastAsia" w:hAnsi="Times New Roman" w:cs="Times New Roman"/>
                <w:color w:val="000000"/>
                <w:rPrChange w:id="16453" w:author="瑋婷 徐" w:date="2025-01-04T22:54:00Z" w16du:dateUtc="2025-01-04T14:54:00Z">
                  <w:rPr>
                    <w:ins w:id="16454" w:author="瑋婷 徐" w:date="2025-01-03T16:50:00Z" w16du:dateUtc="2025-01-03T08:50:00Z"/>
                    <w:rFonts w:ascii="Calibri" w:hAnsi="Calibri" w:cs="Calibri"/>
                    <w:color w:val="000000"/>
                    <w:sz w:val="22"/>
                    <w:szCs w:val="22"/>
                  </w:rPr>
                </w:rPrChange>
              </w:rPr>
              <w:pPrChange w:id="1645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6456" w:author="瑋婷 徐" w:date="2025-01-03T16:50:00Z" w16du:dateUtc="2025-01-03T08:50:00Z">
              <w:r w:rsidRPr="00A65783">
                <w:rPr>
                  <w:rFonts w:ascii="Times New Roman" w:eastAsiaTheme="minorEastAsia" w:hAnsi="Times New Roman" w:cs="Times New Roman"/>
                  <w:color w:val="000000"/>
                  <w:rPrChange w:id="16457" w:author="瑋婷 徐" w:date="2025-01-04T22:54:00Z" w16du:dateUtc="2025-01-04T14:54:00Z">
                    <w:rPr>
                      <w:rFonts w:ascii="Calibri" w:hAnsi="Calibri" w:cs="Calibri"/>
                      <w:color w:val="000000"/>
                      <w:sz w:val="22"/>
                      <w:szCs w:val="22"/>
                    </w:rPr>
                  </w:rPrChange>
                </w:rPr>
                <w:t>*</w:t>
              </w:r>
            </w:ins>
          </w:p>
        </w:tc>
        <w:tc>
          <w:tcPr>
            <w:tcW w:w="162" w:type="pct"/>
            <w:noWrap/>
            <w:hideMark/>
          </w:tcPr>
          <w:p w14:paraId="082C2AE6"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458" w:author="瑋婷 徐" w:date="2025-01-03T16:50:00Z" w16du:dateUtc="2025-01-03T08:50:00Z"/>
                <w:rFonts w:ascii="Times New Roman" w:eastAsiaTheme="minorEastAsia" w:hAnsi="Times New Roman" w:cs="Times New Roman"/>
                <w:color w:val="000000"/>
                <w:rPrChange w:id="16459" w:author="瑋婷 徐" w:date="2025-01-04T22:54:00Z" w16du:dateUtc="2025-01-04T14:54:00Z">
                  <w:rPr>
                    <w:ins w:id="16460" w:author="瑋婷 徐" w:date="2025-01-03T16:50:00Z" w16du:dateUtc="2025-01-03T08:50:00Z"/>
                    <w:rFonts w:ascii="Calibri" w:hAnsi="Calibri" w:cs="Calibri"/>
                    <w:color w:val="000000"/>
                    <w:sz w:val="22"/>
                    <w:szCs w:val="22"/>
                  </w:rPr>
                </w:rPrChange>
              </w:rPr>
              <w:pPrChange w:id="1646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1766A1C"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462" w:author="瑋婷 徐" w:date="2025-01-03T16:50:00Z" w16du:dateUtc="2025-01-03T08:50:00Z"/>
                <w:rFonts w:ascii="Times New Roman" w:eastAsiaTheme="minorEastAsia" w:hAnsi="Times New Roman" w:cs="Times New Roman"/>
                <w:rPrChange w:id="16463" w:author="瑋婷 徐" w:date="2025-01-04T22:54:00Z" w16du:dateUtc="2025-01-04T14:54:00Z">
                  <w:rPr>
                    <w:ins w:id="16464" w:author="瑋婷 徐" w:date="2025-01-03T16:50:00Z" w16du:dateUtc="2025-01-03T08:50:00Z"/>
                    <w:rFonts w:ascii="Times New Roman" w:eastAsia="Times New Roman" w:hAnsi="Times New Roman" w:cs="Times New Roman"/>
                    <w:sz w:val="20"/>
                    <w:szCs w:val="20"/>
                  </w:rPr>
                </w:rPrChange>
              </w:rPr>
              <w:pPrChange w:id="1646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6D1829F"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466" w:author="瑋婷 徐" w:date="2025-01-03T16:50:00Z" w16du:dateUtc="2025-01-03T08:50:00Z"/>
                <w:rFonts w:ascii="Times New Roman" w:eastAsiaTheme="minorEastAsia" w:hAnsi="Times New Roman" w:cs="Times New Roman"/>
                <w:color w:val="000000"/>
                <w:rPrChange w:id="16467" w:author="瑋婷 徐" w:date="2025-01-04T22:54:00Z" w16du:dateUtc="2025-01-04T14:54:00Z">
                  <w:rPr>
                    <w:ins w:id="16468" w:author="瑋婷 徐" w:date="2025-01-03T16:50:00Z" w16du:dateUtc="2025-01-03T08:50:00Z"/>
                    <w:rFonts w:ascii="Calibri" w:hAnsi="Calibri" w:cs="Calibri"/>
                    <w:color w:val="000000"/>
                    <w:sz w:val="22"/>
                    <w:szCs w:val="22"/>
                  </w:rPr>
                </w:rPrChange>
              </w:rPr>
              <w:pPrChange w:id="1646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6470" w:author="瑋婷 徐" w:date="2025-01-03T16:50:00Z" w16du:dateUtc="2025-01-03T08:50:00Z">
              <w:r w:rsidRPr="00A65783">
                <w:rPr>
                  <w:rFonts w:ascii="Times New Roman" w:eastAsiaTheme="minorEastAsia" w:hAnsi="Times New Roman" w:cs="Times New Roman"/>
                  <w:color w:val="000000"/>
                  <w:rPrChange w:id="16471" w:author="瑋婷 徐" w:date="2025-01-04T22:54:00Z" w16du:dateUtc="2025-01-04T14:54:00Z">
                    <w:rPr>
                      <w:rFonts w:ascii="Calibri" w:hAnsi="Calibri" w:cs="Calibri"/>
                      <w:color w:val="000000"/>
                      <w:sz w:val="22"/>
                      <w:szCs w:val="22"/>
                    </w:rPr>
                  </w:rPrChange>
                </w:rPr>
                <w:t>*</w:t>
              </w:r>
            </w:ins>
          </w:p>
        </w:tc>
        <w:tc>
          <w:tcPr>
            <w:tcW w:w="162" w:type="pct"/>
            <w:noWrap/>
            <w:hideMark/>
          </w:tcPr>
          <w:p w14:paraId="3E8CEE6B"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472" w:author="瑋婷 徐" w:date="2025-01-03T16:50:00Z" w16du:dateUtc="2025-01-03T08:50:00Z"/>
                <w:rFonts w:ascii="Times New Roman" w:eastAsiaTheme="minorEastAsia" w:hAnsi="Times New Roman" w:cs="Times New Roman"/>
                <w:color w:val="000000"/>
                <w:rPrChange w:id="16473" w:author="瑋婷 徐" w:date="2025-01-04T22:54:00Z" w16du:dateUtc="2025-01-04T14:54:00Z">
                  <w:rPr>
                    <w:ins w:id="16474" w:author="瑋婷 徐" w:date="2025-01-03T16:50:00Z" w16du:dateUtc="2025-01-03T08:50:00Z"/>
                    <w:rFonts w:ascii="Calibri" w:hAnsi="Calibri" w:cs="Calibri"/>
                    <w:color w:val="000000"/>
                    <w:sz w:val="22"/>
                    <w:szCs w:val="22"/>
                  </w:rPr>
                </w:rPrChange>
              </w:rPr>
              <w:pPrChange w:id="1647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FA364D9"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476" w:author="瑋婷 徐" w:date="2025-01-03T16:50:00Z" w16du:dateUtc="2025-01-03T08:50:00Z"/>
                <w:rFonts w:ascii="Times New Roman" w:eastAsiaTheme="minorEastAsia" w:hAnsi="Times New Roman" w:cs="Times New Roman"/>
                <w:rPrChange w:id="16477" w:author="瑋婷 徐" w:date="2025-01-04T22:54:00Z" w16du:dateUtc="2025-01-04T14:54:00Z">
                  <w:rPr>
                    <w:ins w:id="16478" w:author="瑋婷 徐" w:date="2025-01-03T16:50:00Z" w16du:dateUtc="2025-01-03T08:50:00Z"/>
                    <w:rFonts w:ascii="Times New Roman" w:eastAsia="Times New Roman" w:hAnsi="Times New Roman" w:cs="Times New Roman"/>
                    <w:sz w:val="20"/>
                    <w:szCs w:val="20"/>
                  </w:rPr>
                </w:rPrChange>
              </w:rPr>
              <w:pPrChange w:id="1647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A60BAD6"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480" w:author="瑋婷 徐" w:date="2025-01-03T16:50:00Z" w16du:dateUtc="2025-01-03T08:50:00Z"/>
                <w:rFonts w:ascii="Times New Roman" w:eastAsiaTheme="minorEastAsia" w:hAnsi="Times New Roman" w:cs="Times New Roman"/>
                <w:rPrChange w:id="16481" w:author="瑋婷 徐" w:date="2025-01-04T22:54:00Z" w16du:dateUtc="2025-01-04T14:54:00Z">
                  <w:rPr>
                    <w:ins w:id="16482" w:author="瑋婷 徐" w:date="2025-01-03T16:50:00Z" w16du:dateUtc="2025-01-03T08:50:00Z"/>
                    <w:rFonts w:ascii="Times New Roman" w:eastAsia="Times New Roman" w:hAnsi="Times New Roman" w:cs="Times New Roman"/>
                    <w:sz w:val="20"/>
                    <w:szCs w:val="20"/>
                  </w:rPr>
                </w:rPrChange>
              </w:rPr>
              <w:pPrChange w:id="1648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BEC940F"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484" w:author="瑋婷 徐" w:date="2025-01-03T16:50:00Z" w16du:dateUtc="2025-01-03T08:50:00Z"/>
                <w:rFonts w:ascii="Times New Roman" w:eastAsiaTheme="minorEastAsia" w:hAnsi="Times New Roman" w:cs="Times New Roman"/>
                <w:rPrChange w:id="16485" w:author="瑋婷 徐" w:date="2025-01-04T22:54:00Z" w16du:dateUtc="2025-01-04T14:54:00Z">
                  <w:rPr>
                    <w:ins w:id="16486" w:author="瑋婷 徐" w:date="2025-01-03T16:50:00Z" w16du:dateUtc="2025-01-03T08:50:00Z"/>
                    <w:rFonts w:ascii="Times New Roman" w:eastAsia="Times New Roman" w:hAnsi="Times New Roman" w:cs="Times New Roman"/>
                    <w:sz w:val="20"/>
                    <w:szCs w:val="20"/>
                  </w:rPr>
                </w:rPrChange>
              </w:rPr>
              <w:pPrChange w:id="1648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DF8E813"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488" w:author="瑋婷 徐" w:date="2025-01-03T16:50:00Z" w16du:dateUtc="2025-01-03T08:50:00Z"/>
                <w:rFonts w:ascii="Times New Roman" w:eastAsiaTheme="minorEastAsia" w:hAnsi="Times New Roman" w:cs="Times New Roman"/>
                <w:rPrChange w:id="16489" w:author="瑋婷 徐" w:date="2025-01-04T22:54:00Z" w16du:dateUtc="2025-01-04T14:54:00Z">
                  <w:rPr>
                    <w:ins w:id="16490" w:author="瑋婷 徐" w:date="2025-01-03T16:50:00Z" w16du:dateUtc="2025-01-03T08:50:00Z"/>
                    <w:rFonts w:ascii="Times New Roman" w:eastAsia="Times New Roman" w:hAnsi="Times New Roman" w:cs="Times New Roman"/>
                    <w:sz w:val="20"/>
                    <w:szCs w:val="20"/>
                  </w:rPr>
                </w:rPrChange>
              </w:rPr>
              <w:pPrChange w:id="1649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0EC1F03"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492" w:author="瑋婷 徐" w:date="2025-01-03T16:50:00Z" w16du:dateUtc="2025-01-03T08:50:00Z"/>
                <w:rFonts w:ascii="Times New Roman" w:eastAsiaTheme="minorEastAsia" w:hAnsi="Times New Roman" w:cs="Times New Roman"/>
                <w:color w:val="000000"/>
                <w:rPrChange w:id="16493" w:author="瑋婷 徐" w:date="2025-01-04T22:54:00Z" w16du:dateUtc="2025-01-04T14:54:00Z">
                  <w:rPr>
                    <w:ins w:id="16494" w:author="瑋婷 徐" w:date="2025-01-03T16:50:00Z" w16du:dateUtc="2025-01-03T08:50:00Z"/>
                    <w:rFonts w:ascii="Calibri" w:hAnsi="Calibri" w:cs="Calibri"/>
                    <w:color w:val="000000"/>
                    <w:sz w:val="22"/>
                    <w:szCs w:val="22"/>
                  </w:rPr>
                </w:rPrChange>
              </w:rPr>
              <w:pPrChange w:id="1649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6496" w:author="瑋婷 徐" w:date="2025-01-03T16:50:00Z" w16du:dateUtc="2025-01-03T08:50:00Z">
              <w:r w:rsidRPr="00A65783">
                <w:rPr>
                  <w:rFonts w:ascii="Times New Roman" w:eastAsiaTheme="minorEastAsia" w:hAnsi="Times New Roman" w:cs="Times New Roman"/>
                  <w:color w:val="000000"/>
                  <w:rPrChange w:id="16497" w:author="瑋婷 徐" w:date="2025-01-04T22:54:00Z" w16du:dateUtc="2025-01-04T14:54:00Z">
                    <w:rPr>
                      <w:rFonts w:ascii="Calibri" w:hAnsi="Calibri" w:cs="Calibri"/>
                      <w:color w:val="000000"/>
                      <w:sz w:val="22"/>
                      <w:szCs w:val="22"/>
                    </w:rPr>
                  </w:rPrChange>
                </w:rPr>
                <w:t>*</w:t>
              </w:r>
            </w:ins>
          </w:p>
        </w:tc>
        <w:tc>
          <w:tcPr>
            <w:tcW w:w="162" w:type="pct"/>
            <w:noWrap/>
            <w:hideMark/>
          </w:tcPr>
          <w:p w14:paraId="7D6E5E2C"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498" w:author="瑋婷 徐" w:date="2025-01-03T16:50:00Z" w16du:dateUtc="2025-01-03T08:50:00Z"/>
                <w:rFonts w:ascii="Times New Roman" w:eastAsiaTheme="minorEastAsia" w:hAnsi="Times New Roman" w:cs="Times New Roman"/>
                <w:color w:val="000000"/>
                <w:rPrChange w:id="16499" w:author="瑋婷 徐" w:date="2025-01-04T22:54:00Z" w16du:dateUtc="2025-01-04T14:54:00Z">
                  <w:rPr>
                    <w:ins w:id="16500" w:author="瑋婷 徐" w:date="2025-01-03T16:50:00Z" w16du:dateUtc="2025-01-03T08:50:00Z"/>
                    <w:rFonts w:ascii="Calibri" w:hAnsi="Calibri" w:cs="Calibri"/>
                    <w:color w:val="000000"/>
                    <w:sz w:val="22"/>
                    <w:szCs w:val="22"/>
                  </w:rPr>
                </w:rPrChange>
              </w:rPr>
              <w:pPrChange w:id="1650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E1FC502"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502" w:author="瑋婷 徐" w:date="2025-01-03T16:50:00Z" w16du:dateUtc="2025-01-03T08:50:00Z"/>
                <w:rFonts w:ascii="Times New Roman" w:eastAsiaTheme="minorEastAsia" w:hAnsi="Times New Roman" w:cs="Times New Roman"/>
                <w:color w:val="000000"/>
                <w:rPrChange w:id="16503" w:author="瑋婷 徐" w:date="2025-01-04T22:54:00Z" w16du:dateUtc="2025-01-04T14:54:00Z">
                  <w:rPr>
                    <w:ins w:id="16504" w:author="瑋婷 徐" w:date="2025-01-03T16:50:00Z" w16du:dateUtc="2025-01-03T08:50:00Z"/>
                    <w:rFonts w:ascii="Calibri" w:hAnsi="Calibri" w:cs="Calibri"/>
                    <w:color w:val="000000"/>
                    <w:sz w:val="22"/>
                    <w:szCs w:val="22"/>
                  </w:rPr>
                </w:rPrChange>
              </w:rPr>
              <w:pPrChange w:id="1650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6506" w:author="瑋婷 徐" w:date="2025-01-03T16:50:00Z" w16du:dateUtc="2025-01-03T08:50:00Z">
              <w:r w:rsidRPr="00A65783">
                <w:rPr>
                  <w:rFonts w:ascii="Times New Roman" w:eastAsiaTheme="minorEastAsia" w:hAnsi="Times New Roman" w:cs="Times New Roman"/>
                  <w:color w:val="000000"/>
                  <w:rPrChange w:id="16507" w:author="瑋婷 徐" w:date="2025-01-04T22:54:00Z" w16du:dateUtc="2025-01-04T14:54:00Z">
                    <w:rPr>
                      <w:rFonts w:ascii="Calibri" w:hAnsi="Calibri" w:cs="Calibri"/>
                      <w:color w:val="000000"/>
                      <w:sz w:val="22"/>
                      <w:szCs w:val="22"/>
                    </w:rPr>
                  </w:rPrChange>
                </w:rPr>
                <w:t>*</w:t>
              </w:r>
            </w:ins>
          </w:p>
        </w:tc>
        <w:tc>
          <w:tcPr>
            <w:tcW w:w="164" w:type="pct"/>
            <w:noWrap/>
            <w:hideMark/>
          </w:tcPr>
          <w:p w14:paraId="73D5A8E0"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508" w:author="瑋婷 徐" w:date="2025-01-03T16:50:00Z" w16du:dateUtc="2025-01-03T08:50:00Z"/>
                <w:rFonts w:ascii="Times New Roman" w:eastAsiaTheme="minorEastAsia" w:hAnsi="Times New Roman" w:cs="Times New Roman"/>
                <w:color w:val="000000"/>
                <w:rPrChange w:id="16509" w:author="瑋婷 徐" w:date="2025-01-04T22:54:00Z" w16du:dateUtc="2025-01-04T14:54:00Z">
                  <w:rPr>
                    <w:ins w:id="16510" w:author="瑋婷 徐" w:date="2025-01-03T16:50:00Z" w16du:dateUtc="2025-01-03T08:50:00Z"/>
                    <w:rFonts w:ascii="Calibri" w:hAnsi="Calibri" w:cs="Calibri"/>
                    <w:color w:val="000000"/>
                    <w:sz w:val="22"/>
                    <w:szCs w:val="22"/>
                  </w:rPr>
                </w:rPrChange>
              </w:rPr>
              <w:pPrChange w:id="1651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r>
      <w:tr w:rsidR="003C19C7" w:rsidRPr="0068528D" w14:paraId="7C827947" w14:textId="77777777" w:rsidTr="003C19C7">
        <w:trPr>
          <w:trHeight w:val="600"/>
          <w:ins w:id="16512"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6D6DA84D" w14:textId="77777777" w:rsidR="003C19C7" w:rsidRPr="00A65783" w:rsidRDefault="003C19C7">
            <w:pPr>
              <w:spacing w:line="360" w:lineRule="auto"/>
              <w:rPr>
                <w:ins w:id="16513" w:author="瑋婷 徐" w:date="2025-01-03T16:50:00Z" w16du:dateUtc="2025-01-03T08:50:00Z"/>
                <w:rFonts w:ascii="Times New Roman" w:eastAsiaTheme="minorEastAsia" w:hAnsi="Times New Roman" w:cs="Times New Roman"/>
                <w:b w:val="0"/>
                <w:bCs w:val="0"/>
                <w:color w:val="000000"/>
                <w:rPrChange w:id="16514" w:author="瑋婷 徐" w:date="2025-01-04T22:54:00Z" w16du:dateUtc="2025-01-04T14:54:00Z">
                  <w:rPr>
                    <w:ins w:id="16515" w:author="瑋婷 徐" w:date="2025-01-03T16:50:00Z" w16du:dateUtc="2025-01-03T08:50:00Z"/>
                    <w:rFonts w:ascii="Calibri" w:hAnsi="Calibri" w:cs="Calibri"/>
                    <w:color w:val="000000"/>
                    <w:sz w:val="22"/>
                    <w:szCs w:val="22"/>
                  </w:rPr>
                </w:rPrChange>
              </w:rPr>
              <w:pPrChange w:id="16516" w:author="瑋婷 徐" w:date="2025-01-03T16:51:00Z" w16du:dateUtc="2025-01-03T08:51:00Z">
                <w:pPr/>
              </w:pPrChange>
            </w:pPr>
            <w:ins w:id="16517" w:author="瑋婷 徐" w:date="2025-01-03T16:50:00Z" w16du:dateUtc="2025-01-03T08:50:00Z">
              <w:r w:rsidRPr="00A65783">
                <w:rPr>
                  <w:rFonts w:ascii="Times New Roman" w:eastAsiaTheme="minorEastAsia" w:hAnsi="Times New Roman" w:cs="Times New Roman" w:hint="eastAsia"/>
                  <w:b w:val="0"/>
                  <w:bCs w:val="0"/>
                  <w:color w:val="000000"/>
                  <w:rPrChange w:id="16518" w:author="瑋婷 徐" w:date="2025-01-04T22:54:00Z" w16du:dateUtc="2025-01-04T14:54:00Z">
                    <w:rPr>
                      <w:rFonts w:ascii="Calibri" w:hAnsi="Calibri" w:cs="Calibri" w:hint="eastAsia"/>
                      <w:color w:val="000000"/>
                      <w:sz w:val="22"/>
                      <w:szCs w:val="22"/>
                    </w:rPr>
                  </w:rPrChange>
                </w:rPr>
                <w:t>鷹鵑</w:t>
              </w:r>
              <w:r w:rsidRPr="00A65783">
                <w:rPr>
                  <w:rFonts w:ascii="Times New Roman" w:eastAsiaTheme="minorEastAsia" w:hAnsi="Times New Roman" w:cs="Times New Roman"/>
                  <w:b w:val="0"/>
                  <w:bCs w:val="0"/>
                  <w:color w:val="000000"/>
                  <w:rPrChange w:id="16519" w:author="瑋婷 徐" w:date="2025-01-04T22:54:00Z" w16du:dateUtc="2025-01-04T14:54:00Z">
                    <w:rPr>
                      <w:rFonts w:ascii="Calibri" w:hAnsi="Calibri" w:cs="Calibri"/>
                      <w:color w:val="000000"/>
                      <w:sz w:val="22"/>
                      <w:szCs w:val="22"/>
                    </w:rPr>
                  </w:rPrChange>
                </w:rPr>
                <w:t xml:space="preserve"> </w:t>
              </w:r>
            </w:ins>
          </w:p>
        </w:tc>
        <w:tc>
          <w:tcPr>
            <w:tcW w:w="904" w:type="pct"/>
            <w:hideMark/>
          </w:tcPr>
          <w:p w14:paraId="22DE716F"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520" w:author="瑋婷 徐" w:date="2025-01-03T16:50:00Z" w16du:dateUtc="2025-01-03T08:50:00Z"/>
                <w:rFonts w:ascii="Times New Roman" w:eastAsiaTheme="minorEastAsia" w:hAnsi="Times New Roman" w:cs="Times New Roman"/>
                <w:i/>
                <w:iCs/>
                <w:color w:val="000000"/>
                <w:rPrChange w:id="16521" w:author="瑋婷 徐" w:date="2025-01-04T22:54:00Z" w16du:dateUtc="2025-01-04T14:54:00Z">
                  <w:rPr>
                    <w:ins w:id="16522" w:author="瑋婷 徐" w:date="2025-01-03T16:50:00Z" w16du:dateUtc="2025-01-03T08:50:00Z"/>
                    <w:rFonts w:ascii="Calibri" w:hAnsi="Calibri" w:cs="Calibri"/>
                    <w:i/>
                    <w:iCs/>
                    <w:color w:val="000000"/>
                    <w:sz w:val="22"/>
                    <w:szCs w:val="22"/>
                  </w:rPr>
                </w:rPrChange>
              </w:rPr>
              <w:pPrChange w:id="1652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524" w:author="瑋婷 徐" w:date="2025-01-03T16:50:00Z" w16du:dateUtc="2025-01-03T08:50:00Z">
              <w:r w:rsidRPr="00A65783">
                <w:rPr>
                  <w:rFonts w:ascii="Times New Roman" w:eastAsiaTheme="minorEastAsia" w:hAnsi="Times New Roman" w:cs="Times New Roman"/>
                  <w:i/>
                  <w:iCs/>
                  <w:color w:val="000000"/>
                  <w:rPrChange w:id="16525" w:author="瑋婷 徐" w:date="2025-01-04T22:54:00Z" w16du:dateUtc="2025-01-04T14:54:00Z">
                    <w:rPr>
                      <w:rFonts w:ascii="Calibri" w:hAnsi="Calibri" w:cs="Calibri"/>
                      <w:i/>
                      <w:iCs/>
                      <w:color w:val="000000"/>
                      <w:sz w:val="22"/>
                      <w:szCs w:val="22"/>
                    </w:rPr>
                  </w:rPrChange>
                </w:rPr>
                <w:t>Hierococcyx sparverioides</w:t>
              </w:r>
            </w:ins>
          </w:p>
        </w:tc>
        <w:tc>
          <w:tcPr>
            <w:tcW w:w="162" w:type="pct"/>
            <w:noWrap/>
            <w:hideMark/>
          </w:tcPr>
          <w:p w14:paraId="4AB272AF"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526" w:author="瑋婷 徐" w:date="2025-01-03T16:50:00Z" w16du:dateUtc="2025-01-03T08:50:00Z"/>
                <w:rFonts w:ascii="Times New Roman" w:eastAsiaTheme="minorEastAsia" w:hAnsi="Times New Roman" w:cs="Times New Roman"/>
                <w:i/>
                <w:iCs/>
                <w:color w:val="000000"/>
                <w:rPrChange w:id="16527" w:author="瑋婷 徐" w:date="2025-01-04T22:54:00Z" w16du:dateUtc="2025-01-04T14:54:00Z">
                  <w:rPr>
                    <w:ins w:id="16528" w:author="瑋婷 徐" w:date="2025-01-03T16:50:00Z" w16du:dateUtc="2025-01-03T08:50:00Z"/>
                    <w:rFonts w:ascii="Calibri" w:hAnsi="Calibri" w:cs="Calibri"/>
                    <w:i/>
                    <w:iCs/>
                    <w:color w:val="000000"/>
                    <w:sz w:val="22"/>
                    <w:szCs w:val="22"/>
                  </w:rPr>
                </w:rPrChange>
              </w:rPr>
              <w:pPrChange w:id="1652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AE688BA"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530" w:author="瑋婷 徐" w:date="2025-01-03T16:50:00Z" w16du:dateUtc="2025-01-03T08:50:00Z"/>
                <w:rFonts w:ascii="Times New Roman" w:eastAsiaTheme="minorEastAsia" w:hAnsi="Times New Roman" w:cs="Times New Roman"/>
                <w:color w:val="000000"/>
                <w:rPrChange w:id="16531" w:author="瑋婷 徐" w:date="2025-01-04T22:54:00Z" w16du:dateUtc="2025-01-04T14:54:00Z">
                  <w:rPr>
                    <w:ins w:id="16532" w:author="瑋婷 徐" w:date="2025-01-03T16:50:00Z" w16du:dateUtc="2025-01-03T08:50:00Z"/>
                    <w:rFonts w:ascii="Calibri" w:hAnsi="Calibri" w:cs="Calibri"/>
                    <w:color w:val="000000"/>
                    <w:sz w:val="22"/>
                    <w:szCs w:val="22"/>
                  </w:rPr>
                </w:rPrChange>
              </w:rPr>
              <w:pPrChange w:id="1653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534" w:author="瑋婷 徐" w:date="2025-01-03T16:50:00Z" w16du:dateUtc="2025-01-03T08:50:00Z">
              <w:r w:rsidRPr="00A65783">
                <w:rPr>
                  <w:rFonts w:ascii="Times New Roman" w:eastAsiaTheme="minorEastAsia" w:hAnsi="Times New Roman" w:cs="Times New Roman"/>
                  <w:color w:val="000000"/>
                  <w:rPrChange w:id="16535" w:author="瑋婷 徐" w:date="2025-01-04T22:54:00Z" w16du:dateUtc="2025-01-04T14:54:00Z">
                    <w:rPr>
                      <w:rFonts w:ascii="Calibri" w:hAnsi="Calibri" w:cs="Calibri"/>
                      <w:color w:val="000000"/>
                      <w:sz w:val="22"/>
                      <w:szCs w:val="22"/>
                    </w:rPr>
                  </w:rPrChange>
                </w:rPr>
                <w:t>*</w:t>
              </w:r>
            </w:ins>
          </w:p>
        </w:tc>
        <w:tc>
          <w:tcPr>
            <w:tcW w:w="162" w:type="pct"/>
            <w:noWrap/>
            <w:hideMark/>
          </w:tcPr>
          <w:p w14:paraId="391829A7"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536" w:author="瑋婷 徐" w:date="2025-01-03T16:50:00Z" w16du:dateUtc="2025-01-03T08:50:00Z"/>
                <w:rFonts w:ascii="Times New Roman" w:eastAsiaTheme="minorEastAsia" w:hAnsi="Times New Roman" w:cs="Times New Roman"/>
                <w:color w:val="000000"/>
                <w:rPrChange w:id="16537" w:author="瑋婷 徐" w:date="2025-01-04T22:54:00Z" w16du:dateUtc="2025-01-04T14:54:00Z">
                  <w:rPr>
                    <w:ins w:id="16538" w:author="瑋婷 徐" w:date="2025-01-03T16:50:00Z" w16du:dateUtc="2025-01-03T08:50:00Z"/>
                    <w:rFonts w:ascii="Calibri" w:hAnsi="Calibri" w:cs="Calibri"/>
                    <w:color w:val="000000"/>
                    <w:sz w:val="22"/>
                    <w:szCs w:val="22"/>
                  </w:rPr>
                </w:rPrChange>
              </w:rPr>
              <w:pPrChange w:id="1653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540" w:author="瑋婷 徐" w:date="2025-01-03T16:50:00Z" w16du:dateUtc="2025-01-03T08:50:00Z">
              <w:r w:rsidRPr="00A65783">
                <w:rPr>
                  <w:rFonts w:ascii="Times New Roman" w:eastAsiaTheme="minorEastAsia" w:hAnsi="Times New Roman" w:cs="Times New Roman"/>
                  <w:color w:val="000000"/>
                  <w:rPrChange w:id="16541" w:author="瑋婷 徐" w:date="2025-01-04T22:54:00Z" w16du:dateUtc="2025-01-04T14:54:00Z">
                    <w:rPr>
                      <w:rFonts w:ascii="Calibri" w:hAnsi="Calibri" w:cs="Calibri"/>
                      <w:color w:val="000000"/>
                      <w:sz w:val="22"/>
                      <w:szCs w:val="22"/>
                    </w:rPr>
                  </w:rPrChange>
                </w:rPr>
                <w:t>*</w:t>
              </w:r>
            </w:ins>
          </w:p>
        </w:tc>
        <w:tc>
          <w:tcPr>
            <w:tcW w:w="162" w:type="pct"/>
            <w:noWrap/>
            <w:hideMark/>
          </w:tcPr>
          <w:p w14:paraId="6F02BC97"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542" w:author="瑋婷 徐" w:date="2025-01-03T16:50:00Z" w16du:dateUtc="2025-01-03T08:50:00Z"/>
                <w:rFonts w:ascii="Times New Roman" w:eastAsiaTheme="minorEastAsia" w:hAnsi="Times New Roman" w:cs="Times New Roman"/>
                <w:color w:val="000000"/>
                <w:rPrChange w:id="16543" w:author="瑋婷 徐" w:date="2025-01-04T22:54:00Z" w16du:dateUtc="2025-01-04T14:54:00Z">
                  <w:rPr>
                    <w:ins w:id="16544" w:author="瑋婷 徐" w:date="2025-01-03T16:50:00Z" w16du:dateUtc="2025-01-03T08:50:00Z"/>
                    <w:rFonts w:ascii="Calibri" w:hAnsi="Calibri" w:cs="Calibri"/>
                    <w:color w:val="000000"/>
                    <w:sz w:val="22"/>
                    <w:szCs w:val="22"/>
                  </w:rPr>
                </w:rPrChange>
              </w:rPr>
              <w:pPrChange w:id="1654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546" w:author="瑋婷 徐" w:date="2025-01-03T16:50:00Z" w16du:dateUtc="2025-01-03T08:50:00Z">
              <w:r w:rsidRPr="00A65783">
                <w:rPr>
                  <w:rFonts w:ascii="Times New Roman" w:eastAsiaTheme="minorEastAsia" w:hAnsi="Times New Roman" w:cs="Times New Roman"/>
                  <w:color w:val="000000"/>
                  <w:rPrChange w:id="16547" w:author="瑋婷 徐" w:date="2025-01-04T22:54:00Z" w16du:dateUtc="2025-01-04T14:54:00Z">
                    <w:rPr>
                      <w:rFonts w:ascii="Calibri" w:hAnsi="Calibri" w:cs="Calibri"/>
                      <w:color w:val="000000"/>
                      <w:sz w:val="22"/>
                      <w:szCs w:val="22"/>
                    </w:rPr>
                  </w:rPrChange>
                </w:rPr>
                <w:t>*</w:t>
              </w:r>
            </w:ins>
          </w:p>
        </w:tc>
        <w:tc>
          <w:tcPr>
            <w:tcW w:w="162" w:type="pct"/>
            <w:noWrap/>
            <w:hideMark/>
          </w:tcPr>
          <w:p w14:paraId="5709CD49"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548" w:author="瑋婷 徐" w:date="2025-01-03T16:50:00Z" w16du:dateUtc="2025-01-03T08:50:00Z"/>
                <w:rFonts w:ascii="Times New Roman" w:eastAsiaTheme="minorEastAsia" w:hAnsi="Times New Roman" w:cs="Times New Roman"/>
                <w:color w:val="000000"/>
                <w:rPrChange w:id="16549" w:author="瑋婷 徐" w:date="2025-01-04T22:54:00Z" w16du:dateUtc="2025-01-04T14:54:00Z">
                  <w:rPr>
                    <w:ins w:id="16550" w:author="瑋婷 徐" w:date="2025-01-03T16:50:00Z" w16du:dateUtc="2025-01-03T08:50:00Z"/>
                    <w:rFonts w:ascii="Calibri" w:hAnsi="Calibri" w:cs="Calibri"/>
                    <w:color w:val="000000"/>
                    <w:sz w:val="22"/>
                    <w:szCs w:val="22"/>
                  </w:rPr>
                </w:rPrChange>
              </w:rPr>
              <w:pPrChange w:id="1655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2E156108"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552" w:author="瑋婷 徐" w:date="2025-01-03T16:50:00Z" w16du:dateUtc="2025-01-03T08:50:00Z"/>
                <w:rFonts w:ascii="Times New Roman" w:eastAsiaTheme="minorEastAsia" w:hAnsi="Times New Roman" w:cs="Times New Roman"/>
                <w:rPrChange w:id="16553" w:author="瑋婷 徐" w:date="2025-01-04T22:54:00Z" w16du:dateUtc="2025-01-04T14:54:00Z">
                  <w:rPr>
                    <w:ins w:id="16554" w:author="瑋婷 徐" w:date="2025-01-03T16:50:00Z" w16du:dateUtc="2025-01-03T08:50:00Z"/>
                    <w:rFonts w:ascii="Times New Roman" w:eastAsia="Times New Roman" w:hAnsi="Times New Roman" w:cs="Times New Roman"/>
                    <w:sz w:val="20"/>
                    <w:szCs w:val="20"/>
                  </w:rPr>
                </w:rPrChange>
              </w:rPr>
              <w:pPrChange w:id="1655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5383EE2"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556" w:author="瑋婷 徐" w:date="2025-01-03T16:50:00Z" w16du:dateUtc="2025-01-03T08:50:00Z"/>
                <w:rFonts w:ascii="Times New Roman" w:eastAsiaTheme="minorEastAsia" w:hAnsi="Times New Roman" w:cs="Times New Roman"/>
                <w:rPrChange w:id="16557" w:author="瑋婷 徐" w:date="2025-01-04T22:54:00Z" w16du:dateUtc="2025-01-04T14:54:00Z">
                  <w:rPr>
                    <w:ins w:id="16558" w:author="瑋婷 徐" w:date="2025-01-03T16:50:00Z" w16du:dateUtc="2025-01-03T08:50:00Z"/>
                    <w:rFonts w:ascii="Times New Roman" w:eastAsia="Times New Roman" w:hAnsi="Times New Roman" w:cs="Times New Roman"/>
                    <w:sz w:val="20"/>
                    <w:szCs w:val="20"/>
                  </w:rPr>
                </w:rPrChange>
              </w:rPr>
              <w:pPrChange w:id="1655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9D128CF"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560" w:author="瑋婷 徐" w:date="2025-01-03T16:50:00Z" w16du:dateUtc="2025-01-03T08:50:00Z"/>
                <w:rFonts w:ascii="Times New Roman" w:eastAsiaTheme="minorEastAsia" w:hAnsi="Times New Roman" w:cs="Times New Roman"/>
                <w:rPrChange w:id="16561" w:author="瑋婷 徐" w:date="2025-01-04T22:54:00Z" w16du:dateUtc="2025-01-04T14:54:00Z">
                  <w:rPr>
                    <w:ins w:id="16562" w:author="瑋婷 徐" w:date="2025-01-03T16:50:00Z" w16du:dateUtc="2025-01-03T08:50:00Z"/>
                    <w:rFonts w:ascii="Times New Roman" w:eastAsia="Times New Roman" w:hAnsi="Times New Roman" w:cs="Times New Roman"/>
                    <w:sz w:val="20"/>
                    <w:szCs w:val="20"/>
                  </w:rPr>
                </w:rPrChange>
              </w:rPr>
              <w:pPrChange w:id="1656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8177CB1"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564" w:author="瑋婷 徐" w:date="2025-01-03T16:50:00Z" w16du:dateUtc="2025-01-03T08:50:00Z"/>
                <w:rFonts w:ascii="Times New Roman" w:eastAsiaTheme="minorEastAsia" w:hAnsi="Times New Roman" w:cs="Times New Roman"/>
                <w:color w:val="000000"/>
                <w:rPrChange w:id="16565" w:author="瑋婷 徐" w:date="2025-01-04T22:54:00Z" w16du:dateUtc="2025-01-04T14:54:00Z">
                  <w:rPr>
                    <w:ins w:id="16566" w:author="瑋婷 徐" w:date="2025-01-03T16:50:00Z" w16du:dateUtc="2025-01-03T08:50:00Z"/>
                    <w:rFonts w:ascii="Calibri" w:hAnsi="Calibri" w:cs="Calibri"/>
                    <w:color w:val="000000"/>
                    <w:sz w:val="22"/>
                    <w:szCs w:val="22"/>
                  </w:rPr>
                </w:rPrChange>
              </w:rPr>
              <w:pPrChange w:id="1656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568" w:author="瑋婷 徐" w:date="2025-01-03T16:50:00Z" w16du:dateUtc="2025-01-03T08:50:00Z">
              <w:r w:rsidRPr="00A65783">
                <w:rPr>
                  <w:rFonts w:ascii="Times New Roman" w:eastAsiaTheme="minorEastAsia" w:hAnsi="Times New Roman" w:cs="Times New Roman"/>
                  <w:color w:val="000000"/>
                  <w:rPrChange w:id="16569" w:author="瑋婷 徐" w:date="2025-01-04T22:54:00Z" w16du:dateUtc="2025-01-04T14:54:00Z">
                    <w:rPr>
                      <w:rFonts w:ascii="Calibri" w:hAnsi="Calibri" w:cs="Calibri"/>
                      <w:color w:val="000000"/>
                      <w:sz w:val="22"/>
                      <w:szCs w:val="22"/>
                    </w:rPr>
                  </w:rPrChange>
                </w:rPr>
                <w:t>*</w:t>
              </w:r>
            </w:ins>
          </w:p>
        </w:tc>
        <w:tc>
          <w:tcPr>
            <w:tcW w:w="162" w:type="pct"/>
            <w:noWrap/>
            <w:hideMark/>
          </w:tcPr>
          <w:p w14:paraId="481776EE"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570" w:author="瑋婷 徐" w:date="2025-01-03T16:50:00Z" w16du:dateUtc="2025-01-03T08:50:00Z"/>
                <w:rFonts w:ascii="Times New Roman" w:eastAsiaTheme="minorEastAsia" w:hAnsi="Times New Roman" w:cs="Times New Roman"/>
                <w:color w:val="000000"/>
                <w:rPrChange w:id="16571" w:author="瑋婷 徐" w:date="2025-01-04T22:54:00Z" w16du:dateUtc="2025-01-04T14:54:00Z">
                  <w:rPr>
                    <w:ins w:id="16572" w:author="瑋婷 徐" w:date="2025-01-03T16:50:00Z" w16du:dateUtc="2025-01-03T08:50:00Z"/>
                    <w:rFonts w:ascii="Calibri" w:hAnsi="Calibri" w:cs="Calibri"/>
                    <w:color w:val="000000"/>
                    <w:sz w:val="22"/>
                    <w:szCs w:val="22"/>
                  </w:rPr>
                </w:rPrChange>
              </w:rPr>
              <w:pPrChange w:id="1657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574" w:author="瑋婷 徐" w:date="2025-01-03T16:50:00Z" w16du:dateUtc="2025-01-03T08:50:00Z">
              <w:r w:rsidRPr="00A65783">
                <w:rPr>
                  <w:rFonts w:ascii="Times New Roman" w:eastAsiaTheme="minorEastAsia" w:hAnsi="Times New Roman" w:cs="Times New Roman"/>
                  <w:color w:val="000000"/>
                  <w:rPrChange w:id="16575" w:author="瑋婷 徐" w:date="2025-01-04T22:54:00Z" w16du:dateUtc="2025-01-04T14:54:00Z">
                    <w:rPr>
                      <w:rFonts w:ascii="Calibri" w:hAnsi="Calibri" w:cs="Calibri"/>
                      <w:color w:val="000000"/>
                      <w:sz w:val="22"/>
                      <w:szCs w:val="22"/>
                    </w:rPr>
                  </w:rPrChange>
                </w:rPr>
                <w:t>*</w:t>
              </w:r>
            </w:ins>
          </w:p>
        </w:tc>
        <w:tc>
          <w:tcPr>
            <w:tcW w:w="162" w:type="pct"/>
            <w:noWrap/>
            <w:hideMark/>
          </w:tcPr>
          <w:p w14:paraId="473A6020"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576" w:author="瑋婷 徐" w:date="2025-01-03T16:50:00Z" w16du:dateUtc="2025-01-03T08:50:00Z"/>
                <w:rFonts w:ascii="Times New Roman" w:eastAsiaTheme="minorEastAsia" w:hAnsi="Times New Roman" w:cs="Times New Roman"/>
                <w:color w:val="000000"/>
                <w:rPrChange w:id="16577" w:author="瑋婷 徐" w:date="2025-01-04T22:54:00Z" w16du:dateUtc="2025-01-04T14:54:00Z">
                  <w:rPr>
                    <w:ins w:id="16578" w:author="瑋婷 徐" w:date="2025-01-03T16:50:00Z" w16du:dateUtc="2025-01-03T08:50:00Z"/>
                    <w:rFonts w:ascii="Calibri" w:hAnsi="Calibri" w:cs="Calibri"/>
                    <w:color w:val="000000"/>
                    <w:sz w:val="22"/>
                    <w:szCs w:val="22"/>
                  </w:rPr>
                </w:rPrChange>
              </w:rPr>
              <w:pPrChange w:id="1657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25869966"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580" w:author="瑋婷 徐" w:date="2025-01-03T16:50:00Z" w16du:dateUtc="2025-01-03T08:50:00Z"/>
                <w:rFonts w:ascii="Times New Roman" w:eastAsiaTheme="minorEastAsia" w:hAnsi="Times New Roman" w:cs="Times New Roman"/>
                <w:color w:val="000000"/>
                <w:rPrChange w:id="16581" w:author="瑋婷 徐" w:date="2025-01-04T22:54:00Z" w16du:dateUtc="2025-01-04T14:54:00Z">
                  <w:rPr>
                    <w:ins w:id="16582" w:author="瑋婷 徐" w:date="2025-01-03T16:50:00Z" w16du:dateUtc="2025-01-03T08:50:00Z"/>
                    <w:rFonts w:ascii="Calibri" w:hAnsi="Calibri" w:cs="Calibri"/>
                    <w:color w:val="000000"/>
                    <w:sz w:val="22"/>
                    <w:szCs w:val="22"/>
                  </w:rPr>
                </w:rPrChange>
              </w:rPr>
              <w:pPrChange w:id="1658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584" w:author="瑋婷 徐" w:date="2025-01-03T16:50:00Z" w16du:dateUtc="2025-01-03T08:50:00Z">
              <w:r w:rsidRPr="00A65783">
                <w:rPr>
                  <w:rFonts w:ascii="Times New Roman" w:eastAsiaTheme="minorEastAsia" w:hAnsi="Times New Roman" w:cs="Times New Roman"/>
                  <w:color w:val="000000"/>
                  <w:rPrChange w:id="16585" w:author="瑋婷 徐" w:date="2025-01-04T22:54:00Z" w16du:dateUtc="2025-01-04T14:54:00Z">
                    <w:rPr>
                      <w:rFonts w:ascii="Calibri" w:hAnsi="Calibri" w:cs="Calibri"/>
                      <w:color w:val="000000"/>
                      <w:sz w:val="22"/>
                      <w:szCs w:val="22"/>
                    </w:rPr>
                  </w:rPrChange>
                </w:rPr>
                <w:t>*</w:t>
              </w:r>
            </w:ins>
          </w:p>
        </w:tc>
        <w:tc>
          <w:tcPr>
            <w:tcW w:w="162" w:type="pct"/>
            <w:noWrap/>
            <w:hideMark/>
          </w:tcPr>
          <w:p w14:paraId="37B79581"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586" w:author="瑋婷 徐" w:date="2025-01-03T16:50:00Z" w16du:dateUtc="2025-01-03T08:50:00Z"/>
                <w:rFonts w:ascii="Times New Roman" w:eastAsiaTheme="minorEastAsia" w:hAnsi="Times New Roman" w:cs="Times New Roman"/>
                <w:color w:val="000000"/>
                <w:rPrChange w:id="16587" w:author="瑋婷 徐" w:date="2025-01-04T22:54:00Z" w16du:dateUtc="2025-01-04T14:54:00Z">
                  <w:rPr>
                    <w:ins w:id="16588" w:author="瑋婷 徐" w:date="2025-01-03T16:50:00Z" w16du:dateUtc="2025-01-03T08:50:00Z"/>
                    <w:rFonts w:ascii="Calibri" w:hAnsi="Calibri" w:cs="Calibri"/>
                    <w:color w:val="000000"/>
                    <w:sz w:val="22"/>
                    <w:szCs w:val="22"/>
                  </w:rPr>
                </w:rPrChange>
              </w:rPr>
              <w:pPrChange w:id="1658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8EF393A"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590" w:author="瑋婷 徐" w:date="2025-01-03T16:50:00Z" w16du:dateUtc="2025-01-03T08:50:00Z"/>
                <w:rFonts w:ascii="Times New Roman" w:eastAsiaTheme="minorEastAsia" w:hAnsi="Times New Roman" w:cs="Times New Roman"/>
                <w:rPrChange w:id="16591" w:author="瑋婷 徐" w:date="2025-01-04T22:54:00Z" w16du:dateUtc="2025-01-04T14:54:00Z">
                  <w:rPr>
                    <w:ins w:id="16592" w:author="瑋婷 徐" w:date="2025-01-03T16:50:00Z" w16du:dateUtc="2025-01-03T08:50:00Z"/>
                    <w:rFonts w:ascii="Times New Roman" w:eastAsia="Times New Roman" w:hAnsi="Times New Roman" w:cs="Times New Roman"/>
                    <w:sz w:val="20"/>
                    <w:szCs w:val="20"/>
                  </w:rPr>
                </w:rPrChange>
              </w:rPr>
              <w:pPrChange w:id="1659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2C7324DD"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594" w:author="瑋婷 徐" w:date="2025-01-03T16:50:00Z" w16du:dateUtc="2025-01-03T08:50:00Z"/>
                <w:rFonts w:ascii="Times New Roman" w:eastAsiaTheme="minorEastAsia" w:hAnsi="Times New Roman" w:cs="Times New Roman"/>
                <w:rPrChange w:id="16595" w:author="瑋婷 徐" w:date="2025-01-04T22:54:00Z" w16du:dateUtc="2025-01-04T14:54:00Z">
                  <w:rPr>
                    <w:ins w:id="16596" w:author="瑋婷 徐" w:date="2025-01-03T16:50:00Z" w16du:dateUtc="2025-01-03T08:50:00Z"/>
                    <w:rFonts w:ascii="Times New Roman" w:eastAsia="Times New Roman" w:hAnsi="Times New Roman" w:cs="Times New Roman"/>
                    <w:sz w:val="20"/>
                    <w:szCs w:val="20"/>
                  </w:rPr>
                </w:rPrChange>
              </w:rPr>
              <w:pPrChange w:id="1659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859EE00"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598" w:author="瑋婷 徐" w:date="2025-01-03T16:50:00Z" w16du:dateUtc="2025-01-03T08:50:00Z"/>
                <w:rFonts w:ascii="Times New Roman" w:eastAsiaTheme="minorEastAsia" w:hAnsi="Times New Roman" w:cs="Times New Roman"/>
                <w:rPrChange w:id="16599" w:author="瑋婷 徐" w:date="2025-01-04T22:54:00Z" w16du:dateUtc="2025-01-04T14:54:00Z">
                  <w:rPr>
                    <w:ins w:id="16600" w:author="瑋婷 徐" w:date="2025-01-03T16:50:00Z" w16du:dateUtc="2025-01-03T08:50:00Z"/>
                    <w:rFonts w:ascii="Times New Roman" w:eastAsia="Times New Roman" w:hAnsi="Times New Roman" w:cs="Times New Roman"/>
                    <w:sz w:val="20"/>
                    <w:szCs w:val="20"/>
                  </w:rPr>
                </w:rPrChange>
              </w:rPr>
              <w:pPrChange w:id="1660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D0C6D4A"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602" w:author="瑋婷 徐" w:date="2025-01-03T16:50:00Z" w16du:dateUtc="2025-01-03T08:50:00Z"/>
                <w:rFonts w:ascii="Times New Roman" w:eastAsiaTheme="minorEastAsia" w:hAnsi="Times New Roman" w:cs="Times New Roman"/>
                <w:rPrChange w:id="16603" w:author="瑋婷 徐" w:date="2025-01-04T22:54:00Z" w16du:dateUtc="2025-01-04T14:54:00Z">
                  <w:rPr>
                    <w:ins w:id="16604" w:author="瑋婷 徐" w:date="2025-01-03T16:50:00Z" w16du:dateUtc="2025-01-03T08:50:00Z"/>
                    <w:rFonts w:ascii="Times New Roman" w:eastAsia="Times New Roman" w:hAnsi="Times New Roman" w:cs="Times New Roman"/>
                    <w:sz w:val="20"/>
                    <w:szCs w:val="20"/>
                  </w:rPr>
                </w:rPrChange>
              </w:rPr>
              <w:pPrChange w:id="1660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0C969F4"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606" w:author="瑋婷 徐" w:date="2025-01-03T16:50:00Z" w16du:dateUtc="2025-01-03T08:50:00Z"/>
                <w:rFonts w:ascii="Times New Roman" w:eastAsiaTheme="minorEastAsia" w:hAnsi="Times New Roman" w:cs="Times New Roman"/>
                <w:rPrChange w:id="16607" w:author="瑋婷 徐" w:date="2025-01-04T22:54:00Z" w16du:dateUtc="2025-01-04T14:54:00Z">
                  <w:rPr>
                    <w:ins w:id="16608" w:author="瑋婷 徐" w:date="2025-01-03T16:50:00Z" w16du:dateUtc="2025-01-03T08:50:00Z"/>
                    <w:rFonts w:ascii="Times New Roman" w:eastAsia="Times New Roman" w:hAnsi="Times New Roman" w:cs="Times New Roman"/>
                    <w:sz w:val="20"/>
                    <w:szCs w:val="20"/>
                  </w:rPr>
                </w:rPrChange>
              </w:rPr>
              <w:pPrChange w:id="1660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9F286B7"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610" w:author="瑋婷 徐" w:date="2025-01-03T16:50:00Z" w16du:dateUtc="2025-01-03T08:50:00Z"/>
                <w:rFonts w:ascii="Times New Roman" w:eastAsiaTheme="minorEastAsia" w:hAnsi="Times New Roman" w:cs="Times New Roman"/>
                <w:rPrChange w:id="16611" w:author="瑋婷 徐" w:date="2025-01-04T22:54:00Z" w16du:dateUtc="2025-01-04T14:54:00Z">
                  <w:rPr>
                    <w:ins w:id="16612" w:author="瑋婷 徐" w:date="2025-01-03T16:50:00Z" w16du:dateUtc="2025-01-03T08:50:00Z"/>
                    <w:rFonts w:ascii="Times New Roman" w:eastAsia="Times New Roman" w:hAnsi="Times New Roman" w:cs="Times New Roman"/>
                    <w:sz w:val="20"/>
                    <w:szCs w:val="20"/>
                  </w:rPr>
                </w:rPrChange>
              </w:rPr>
              <w:pPrChange w:id="1661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2826E27D"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614" w:author="瑋婷 徐" w:date="2025-01-03T16:50:00Z" w16du:dateUtc="2025-01-03T08:50:00Z"/>
                <w:rFonts w:ascii="Times New Roman" w:eastAsiaTheme="minorEastAsia" w:hAnsi="Times New Roman" w:cs="Times New Roman"/>
                <w:rPrChange w:id="16615" w:author="瑋婷 徐" w:date="2025-01-04T22:54:00Z" w16du:dateUtc="2025-01-04T14:54:00Z">
                  <w:rPr>
                    <w:ins w:id="16616" w:author="瑋婷 徐" w:date="2025-01-03T16:50:00Z" w16du:dateUtc="2025-01-03T08:50:00Z"/>
                    <w:rFonts w:ascii="Times New Roman" w:eastAsia="Times New Roman" w:hAnsi="Times New Roman" w:cs="Times New Roman"/>
                    <w:sz w:val="20"/>
                    <w:szCs w:val="20"/>
                  </w:rPr>
                </w:rPrChange>
              </w:rPr>
              <w:pPrChange w:id="1661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hideMark/>
          </w:tcPr>
          <w:p w14:paraId="76CB9E3D"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618" w:author="瑋婷 徐" w:date="2025-01-03T16:50:00Z" w16du:dateUtc="2025-01-03T08:50:00Z"/>
                <w:rFonts w:ascii="Times New Roman" w:eastAsiaTheme="minorEastAsia" w:hAnsi="Times New Roman" w:cs="Times New Roman"/>
                <w:rPrChange w:id="16619" w:author="瑋婷 徐" w:date="2025-01-04T22:54:00Z" w16du:dateUtc="2025-01-04T14:54:00Z">
                  <w:rPr>
                    <w:ins w:id="16620" w:author="瑋婷 徐" w:date="2025-01-03T16:50:00Z" w16du:dateUtc="2025-01-03T08:50:00Z"/>
                    <w:rFonts w:ascii="Times New Roman" w:eastAsia="Times New Roman" w:hAnsi="Times New Roman" w:cs="Times New Roman"/>
                    <w:sz w:val="20"/>
                    <w:szCs w:val="20"/>
                  </w:rPr>
                </w:rPrChange>
              </w:rPr>
              <w:pPrChange w:id="1662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r>
      <w:tr w:rsidR="003C19C7" w:rsidRPr="0068528D" w14:paraId="03CB36C1" w14:textId="77777777" w:rsidTr="003C19C7">
        <w:trPr>
          <w:cnfStyle w:val="000000100000" w:firstRow="0" w:lastRow="0" w:firstColumn="0" w:lastColumn="0" w:oddVBand="0" w:evenVBand="0" w:oddHBand="1" w:evenHBand="0" w:firstRowFirstColumn="0" w:firstRowLastColumn="0" w:lastRowFirstColumn="0" w:lastRowLastColumn="0"/>
          <w:trHeight w:val="300"/>
          <w:ins w:id="16622"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34738105" w14:textId="77777777" w:rsidR="003C19C7" w:rsidRPr="00A65783" w:rsidRDefault="003C19C7">
            <w:pPr>
              <w:spacing w:line="360" w:lineRule="auto"/>
              <w:rPr>
                <w:ins w:id="16623" w:author="瑋婷 徐" w:date="2025-01-03T16:50:00Z" w16du:dateUtc="2025-01-03T08:50:00Z"/>
                <w:rFonts w:ascii="Times New Roman" w:eastAsiaTheme="minorEastAsia" w:hAnsi="Times New Roman" w:cs="Times New Roman"/>
                <w:b w:val="0"/>
                <w:bCs w:val="0"/>
                <w:color w:val="000000"/>
                <w:rPrChange w:id="16624" w:author="瑋婷 徐" w:date="2025-01-04T22:54:00Z" w16du:dateUtc="2025-01-04T14:54:00Z">
                  <w:rPr>
                    <w:ins w:id="16625" w:author="瑋婷 徐" w:date="2025-01-03T16:50:00Z" w16du:dateUtc="2025-01-03T08:50:00Z"/>
                    <w:rFonts w:ascii="Calibri" w:hAnsi="Calibri" w:cs="Calibri"/>
                    <w:color w:val="000000"/>
                    <w:sz w:val="22"/>
                    <w:szCs w:val="22"/>
                  </w:rPr>
                </w:rPrChange>
              </w:rPr>
              <w:pPrChange w:id="16626" w:author="瑋婷 徐" w:date="2025-01-03T16:51:00Z" w16du:dateUtc="2025-01-03T08:51:00Z">
                <w:pPr/>
              </w:pPrChange>
            </w:pPr>
            <w:ins w:id="16627" w:author="瑋婷 徐" w:date="2025-01-03T16:50:00Z" w16du:dateUtc="2025-01-03T08:50:00Z">
              <w:r w:rsidRPr="00A65783">
                <w:rPr>
                  <w:rFonts w:ascii="Times New Roman" w:eastAsiaTheme="minorEastAsia" w:hAnsi="Times New Roman" w:cs="Times New Roman" w:hint="eastAsia"/>
                  <w:b w:val="0"/>
                  <w:bCs w:val="0"/>
                  <w:color w:val="000000"/>
                  <w:rPrChange w:id="16628" w:author="瑋婷 徐" w:date="2025-01-04T22:54:00Z" w16du:dateUtc="2025-01-04T14:54:00Z">
                    <w:rPr>
                      <w:rFonts w:ascii="Calibri" w:hAnsi="Calibri" w:cs="Calibri" w:hint="eastAsia"/>
                      <w:color w:val="000000"/>
                      <w:sz w:val="22"/>
                      <w:szCs w:val="22"/>
                    </w:rPr>
                  </w:rPrChange>
                </w:rPr>
                <w:t>小杜鵑</w:t>
              </w:r>
              <w:r w:rsidRPr="00A65783">
                <w:rPr>
                  <w:rFonts w:ascii="Times New Roman" w:eastAsiaTheme="minorEastAsia" w:hAnsi="Times New Roman" w:cs="Times New Roman"/>
                  <w:b w:val="0"/>
                  <w:bCs w:val="0"/>
                  <w:color w:val="000000"/>
                  <w:rPrChange w:id="16629" w:author="瑋婷 徐" w:date="2025-01-04T22:54:00Z" w16du:dateUtc="2025-01-04T14:54:00Z">
                    <w:rPr>
                      <w:rFonts w:ascii="Calibri" w:hAnsi="Calibri" w:cs="Calibri"/>
                      <w:color w:val="000000"/>
                      <w:sz w:val="22"/>
                      <w:szCs w:val="22"/>
                    </w:rPr>
                  </w:rPrChange>
                </w:rPr>
                <w:t xml:space="preserve"> </w:t>
              </w:r>
            </w:ins>
          </w:p>
        </w:tc>
        <w:tc>
          <w:tcPr>
            <w:tcW w:w="904" w:type="pct"/>
            <w:hideMark/>
          </w:tcPr>
          <w:p w14:paraId="4E2969C4"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630" w:author="瑋婷 徐" w:date="2025-01-03T16:50:00Z" w16du:dateUtc="2025-01-03T08:50:00Z"/>
                <w:rFonts w:ascii="Times New Roman" w:eastAsiaTheme="minorEastAsia" w:hAnsi="Times New Roman" w:cs="Times New Roman"/>
                <w:i/>
                <w:iCs/>
                <w:color w:val="000000"/>
                <w:rPrChange w:id="16631" w:author="瑋婷 徐" w:date="2025-01-04T22:54:00Z" w16du:dateUtc="2025-01-04T14:54:00Z">
                  <w:rPr>
                    <w:ins w:id="16632" w:author="瑋婷 徐" w:date="2025-01-03T16:50:00Z" w16du:dateUtc="2025-01-03T08:50:00Z"/>
                    <w:rFonts w:ascii="Calibri" w:hAnsi="Calibri" w:cs="Calibri"/>
                    <w:i/>
                    <w:iCs/>
                    <w:color w:val="000000"/>
                    <w:sz w:val="22"/>
                    <w:szCs w:val="22"/>
                  </w:rPr>
                </w:rPrChange>
              </w:rPr>
              <w:pPrChange w:id="1663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6634" w:author="瑋婷 徐" w:date="2025-01-03T16:50:00Z" w16du:dateUtc="2025-01-03T08:50:00Z">
              <w:r w:rsidRPr="00A65783">
                <w:rPr>
                  <w:rFonts w:ascii="Times New Roman" w:eastAsiaTheme="minorEastAsia" w:hAnsi="Times New Roman" w:cs="Times New Roman"/>
                  <w:i/>
                  <w:iCs/>
                  <w:color w:val="000000"/>
                  <w:rPrChange w:id="16635" w:author="瑋婷 徐" w:date="2025-01-04T22:54:00Z" w16du:dateUtc="2025-01-04T14:54:00Z">
                    <w:rPr>
                      <w:rFonts w:ascii="Calibri" w:hAnsi="Calibri" w:cs="Calibri"/>
                      <w:i/>
                      <w:iCs/>
                      <w:color w:val="000000"/>
                      <w:sz w:val="22"/>
                      <w:szCs w:val="22"/>
                    </w:rPr>
                  </w:rPrChange>
                </w:rPr>
                <w:t>Cuculus poliocephalus</w:t>
              </w:r>
            </w:ins>
          </w:p>
        </w:tc>
        <w:tc>
          <w:tcPr>
            <w:tcW w:w="162" w:type="pct"/>
            <w:noWrap/>
            <w:hideMark/>
          </w:tcPr>
          <w:p w14:paraId="25CB72F3"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636" w:author="瑋婷 徐" w:date="2025-01-03T16:50:00Z" w16du:dateUtc="2025-01-03T08:50:00Z"/>
                <w:rFonts w:ascii="Times New Roman" w:eastAsiaTheme="minorEastAsia" w:hAnsi="Times New Roman" w:cs="Times New Roman"/>
                <w:i/>
                <w:iCs/>
                <w:color w:val="000000"/>
                <w:rPrChange w:id="16637" w:author="瑋婷 徐" w:date="2025-01-04T22:54:00Z" w16du:dateUtc="2025-01-04T14:54:00Z">
                  <w:rPr>
                    <w:ins w:id="16638" w:author="瑋婷 徐" w:date="2025-01-03T16:50:00Z" w16du:dateUtc="2025-01-03T08:50:00Z"/>
                    <w:rFonts w:ascii="Calibri" w:hAnsi="Calibri" w:cs="Calibri"/>
                    <w:i/>
                    <w:iCs/>
                    <w:color w:val="000000"/>
                    <w:sz w:val="22"/>
                    <w:szCs w:val="22"/>
                  </w:rPr>
                </w:rPrChange>
              </w:rPr>
              <w:pPrChange w:id="1663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9059997"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640" w:author="瑋婷 徐" w:date="2025-01-03T16:50:00Z" w16du:dateUtc="2025-01-03T08:50:00Z"/>
                <w:rFonts w:ascii="Times New Roman" w:eastAsiaTheme="minorEastAsia" w:hAnsi="Times New Roman" w:cs="Times New Roman"/>
                <w:rPrChange w:id="16641" w:author="瑋婷 徐" w:date="2025-01-04T22:54:00Z" w16du:dateUtc="2025-01-04T14:54:00Z">
                  <w:rPr>
                    <w:ins w:id="16642" w:author="瑋婷 徐" w:date="2025-01-03T16:50:00Z" w16du:dateUtc="2025-01-03T08:50:00Z"/>
                    <w:rFonts w:ascii="Times New Roman" w:eastAsia="Times New Roman" w:hAnsi="Times New Roman" w:cs="Times New Roman"/>
                    <w:sz w:val="20"/>
                    <w:szCs w:val="20"/>
                  </w:rPr>
                </w:rPrChange>
              </w:rPr>
              <w:pPrChange w:id="1664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6E1EA02"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644" w:author="瑋婷 徐" w:date="2025-01-03T16:50:00Z" w16du:dateUtc="2025-01-03T08:50:00Z"/>
                <w:rFonts w:ascii="Times New Roman" w:eastAsiaTheme="minorEastAsia" w:hAnsi="Times New Roman" w:cs="Times New Roman"/>
                <w:rPrChange w:id="16645" w:author="瑋婷 徐" w:date="2025-01-04T22:54:00Z" w16du:dateUtc="2025-01-04T14:54:00Z">
                  <w:rPr>
                    <w:ins w:id="16646" w:author="瑋婷 徐" w:date="2025-01-03T16:50:00Z" w16du:dateUtc="2025-01-03T08:50:00Z"/>
                    <w:rFonts w:ascii="Times New Roman" w:eastAsia="Times New Roman" w:hAnsi="Times New Roman" w:cs="Times New Roman"/>
                    <w:sz w:val="20"/>
                    <w:szCs w:val="20"/>
                  </w:rPr>
                </w:rPrChange>
              </w:rPr>
              <w:pPrChange w:id="1664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3DB1264"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648" w:author="瑋婷 徐" w:date="2025-01-03T16:50:00Z" w16du:dateUtc="2025-01-03T08:50:00Z"/>
                <w:rFonts w:ascii="Times New Roman" w:eastAsiaTheme="minorEastAsia" w:hAnsi="Times New Roman" w:cs="Times New Roman"/>
                <w:rPrChange w:id="16649" w:author="瑋婷 徐" w:date="2025-01-04T22:54:00Z" w16du:dateUtc="2025-01-04T14:54:00Z">
                  <w:rPr>
                    <w:ins w:id="16650" w:author="瑋婷 徐" w:date="2025-01-03T16:50:00Z" w16du:dateUtc="2025-01-03T08:50:00Z"/>
                    <w:rFonts w:ascii="Times New Roman" w:eastAsia="Times New Roman" w:hAnsi="Times New Roman" w:cs="Times New Roman"/>
                    <w:sz w:val="20"/>
                    <w:szCs w:val="20"/>
                  </w:rPr>
                </w:rPrChange>
              </w:rPr>
              <w:pPrChange w:id="1665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65D3AA1"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652" w:author="瑋婷 徐" w:date="2025-01-03T16:50:00Z" w16du:dateUtc="2025-01-03T08:50:00Z"/>
                <w:rFonts w:ascii="Times New Roman" w:eastAsiaTheme="minorEastAsia" w:hAnsi="Times New Roman" w:cs="Times New Roman"/>
                <w:rPrChange w:id="16653" w:author="瑋婷 徐" w:date="2025-01-04T22:54:00Z" w16du:dateUtc="2025-01-04T14:54:00Z">
                  <w:rPr>
                    <w:ins w:id="16654" w:author="瑋婷 徐" w:date="2025-01-03T16:50:00Z" w16du:dateUtc="2025-01-03T08:50:00Z"/>
                    <w:rFonts w:ascii="Times New Roman" w:eastAsia="Times New Roman" w:hAnsi="Times New Roman" w:cs="Times New Roman"/>
                    <w:sz w:val="20"/>
                    <w:szCs w:val="20"/>
                  </w:rPr>
                </w:rPrChange>
              </w:rPr>
              <w:pPrChange w:id="1665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19F0416"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656" w:author="瑋婷 徐" w:date="2025-01-03T16:50:00Z" w16du:dateUtc="2025-01-03T08:50:00Z"/>
                <w:rFonts w:ascii="Times New Roman" w:eastAsiaTheme="minorEastAsia" w:hAnsi="Times New Roman" w:cs="Times New Roman"/>
                <w:rPrChange w:id="16657" w:author="瑋婷 徐" w:date="2025-01-04T22:54:00Z" w16du:dateUtc="2025-01-04T14:54:00Z">
                  <w:rPr>
                    <w:ins w:id="16658" w:author="瑋婷 徐" w:date="2025-01-03T16:50:00Z" w16du:dateUtc="2025-01-03T08:50:00Z"/>
                    <w:rFonts w:ascii="Times New Roman" w:eastAsia="Times New Roman" w:hAnsi="Times New Roman" w:cs="Times New Roman"/>
                    <w:sz w:val="20"/>
                    <w:szCs w:val="20"/>
                  </w:rPr>
                </w:rPrChange>
              </w:rPr>
              <w:pPrChange w:id="1665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C6C9269"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660" w:author="瑋婷 徐" w:date="2025-01-03T16:50:00Z" w16du:dateUtc="2025-01-03T08:50:00Z"/>
                <w:rFonts w:ascii="Times New Roman" w:eastAsiaTheme="minorEastAsia" w:hAnsi="Times New Roman" w:cs="Times New Roman"/>
                <w:rPrChange w:id="16661" w:author="瑋婷 徐" w:date="2025-01-04T22:54:00Z" w16du:dateUtc="2025-01-04T14:54:00Z">
                  <w:rPr>
                    <w:ins w:id="16662" w:author="瑋婷 徐" w:date="2025-01-03T16:50:00Z" w16du:dateUtc="2025-01-03T08:50:00Z"/>
                    <w:rFonts w:ascii="Times New Roman" w:eastAsia="Times New Roman" w:hAnsi="Times New Roman" w:cs="Times New Roman"/>
                    <w:sz w:val="20"/>
                    <w:szCs w:val="20"/>
                  </w:rPr>
                </w:rPrChange>
              </w:rPr>
              <w:pPrChange w:id="1666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C39BEDB"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664" w:author="瑋婷 徐" w:date="2025-01-03T16:50:00Z" w16du:dateUtc="2025-01-03T08:50:00Z"/>
                <w:rFonts w:ascii="Times New Roman" w:eastAsiaTheme="minorEastAsia" w:hAnsi="Times New Roman" w:cs="Times New Roman"/>
                <w:rPrChange w:id="16665" w:author="瑋婷 徐" w:date="2025-01-04T22:54:00Z" w16du:dateUtc="2025-01-04T14:54:00Z">
                  <w:rPr>
                    <w:ins w:id="16666" w:author="瑋婷 徐" w:date="2025-01-03T16:50:00Z" w16du:dateUtc="2025-01-03T08:50:00Z"/>
                    <w:rFonts w:ascii="Times New Roman" w:eastAsia="Times New Roman" w:hAnsi="Times New Roman" w:cs="Times New Roman"/>
                    <w:sz w:val="20"/>
                    <w:szCs w:val="20"/>
                  </w:rPr>
                </w:rPrChange>
              </w:rPr>
              <w:pPrChange w:id="1666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E5BA2EF"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668" w:author="瑋婷 徐" w:date="2025-01-03T16:50:00Z" w16du:dateUtc="2025-01-03T08:50:00Z"/>
                <w:rFonts w:ascii="Times New Roman" w:eastAsiaTheme="minorEastAsia" w:hAnsi="Times New Roman" w:cs="Times New Roman"/>
                <w:rPrChange w:id="16669" w:author="瑋婷 徐" w:date="2025-01-04T22:54:00Z" w16du:dateUtc="2025-01-04T14:54:00Z">
                  <w:rPr>
                    <w:ins w:id="16670" w:author="瑋婷 徐" w:date="2025-01-03T16:50:00Z" w16du:dateUtc="2025-01-03T08:50:00Z"/>
                    <w:rFonts w:ascii="Times New Roman" w:eastAsia="Times New Roman" w:hAnsi="Times New Roman" w:cs="Times New Roman"/>
                    <w:sz w:val="20"/>
                    <w:szCs w:val="20"/>
                  </w:rPr>
                </w:rPrChange>
              </w:rPr>
              <w:pPrChange w:id="1667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C86A0AF"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672" w:author="瑋婷 徐" w:date="2025-01-03T16:50:00Z" w16du:dateUtc="2025-01-03T08:50:00Z"/>
                <w:rFonts w:ascii="Times New Roman" w:eastAsiaTheme="minorEastAsia" w:hAnsi="Times New Roman" w:cs="Times New Roman"/>
                <w:color w:val="000000"/>
                <w:rPrChange w:id="16673" w:author="瑋婷 徐" w:date="2025-01-04T22:54:00Z" w16du:dateUtc="2025-01-04T14:54:00Z">
                  <w:rPr>
                    <w:ins w:id="16674" w:author="瑋婷 徐" w:date="2025-01-03T16:50:00Z" w16du:dateUtc="2025-01-03T08:50:00Z"/>
                    <w:rFonts w:ascii="Calibri" w:hAnsi="Calibri" w:cs="Calibri"/>
                    <w:color w:val="000000"/>
                    <w:sz w:val="22"/>
                    <w:szCs w:val="22"/>
                  </w:rPr>
                </w:rPrChange>
              </w:rPr>
              <w:pPrChange w:id="1667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6676" w:author="瑋婷 徐" w:date="2025-01-03T16:50:00Z" w16du:dateUtc="2025-01-03T08:50:00Z">
              <w:r w:rsidRPr="00A65783">
                <w:rPr>
                  <w:rFonts w:ascii="Times New Roman" w:eastAsiaTheme="minorEastAsia" w:hAnsi="Times New Roman" w:cs="Times New Roman"/>
                  <w:color w:val="000000"/>
                  <w:rPrChange w:id="16677" w:author="瑋婷 徐" w:date="2025-01-04T22:54:00Z" w16du:dateUtc="2025-01-04T14:54:00Z">
                    <w:rPr>
                      <w:rFonts w:ascii="Calibri" w:hAnsi="Calibri" w:cs="Calibri"/>
                      <w:color w:val="000000"/>
                      <w:sz w:val="22"/>
                      <w:szCs w:val="22"/>
                    </w:rPr>
                  </w:rPrChange>
                </w:rPr>
                <w:t>*</w:t>
              </w:r>
            </w:ins>
          </w:p>
        </w:tc>
        <w:tc>
          <w:tcPr>
            <w:tcW w:w="162" w:type="pct"/>
            <w:noWrap/>
            <w:hideMark/>
          </w:tcPr>
          <w:p w14:paraId="53CF4F10"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678" w:author="瑋婷 徐" w:date="2025-01-03T16:50:00Z" w16du:dateUtc="2025-01-03T08:50:00Z"/>
                <w:rFonts w:ascii="Times New Roman" w:eastAsiaTheme="minorEastAsia" w:hAnsi="Times New Roman" w:cs="Times New Roman"/>
                <w:color w:val="000000"/>
                <w:rPrChange w:id="16679" w:author="瑋婷 徐" w:date="2025-01-04T22:54:00Z" w16du:dateUtc="2025-01-04T14:54:00Z">
                  <w:rPr>
                    <w:ins w:id="16680" w:author="瑋婷 徐" w:date="2025-01-03T16:50:00Z" w16du:dateUtc="2025-01-03T08:50:00Z"/>
                    <w:rFonts w:ascii="Calibri" w:hAnsi="Calibri" w:cs="Calibri"/>
                    <w:color w:val="000000"/>
                    <w:sz w:val="22"/>
                    <w:szCs w:val="22"/>
                  </w:rPr>
                </w:rPrChange>
              </w:rPr>
              <w:pPrChange w:id="1668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318EB75"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682" w:author="瑋婷 徐" w:date="2025-01-03T16:50:00Z" w16du:dateUtc="2025-01-03T08:50:00Z"/>
                <w:rFonts w:ascii="Times New Roman" w:eastAsiaTheme="minorEastAsia" w:hAnsi="Times New Roman" w:cs="Times New Roman"/>
                <w:rPrChange w:id="16683" w:author="瑋婷 徐" w:date="2025-01-04T22:54:00Z" w16du:dateUtc="2025-01-04T14:54:00Z">
                  <w:rPr>
                    <w:ins w:id="16684" w:author="瑋婷 徐" w:date="2025-01-03T16:50:00Z" w16du:dateUtc="2025-01-03T08:50:00Z"/>
                    <w:rFonts w:ascii="Times New Roman" w:eastAsia="Times New Roman" w:hAnsi="Times New Roman" w:cs="Times New Roman"/>
                    <w:sz w:val="20"/>
                    <w:szCs w:val="20"/>
                  </w:rPr>
                </w:rPrChange>
              </w:rPr>
              <w:pPrChange w:id="1668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E0DCEC0"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686" w:author="瑋婷 徐" w:date="2025-01-03T16:50:00Z" w16du:dateUtc="2025-01-03T08:50:00Z"/>
                <w:rFonts w:ascii="Times New Roman" w:eastAsiaTheme="minorEastAsia" w:hAnsi="Times New Roman" w:cs="Times New Roman"/>
                <w:rPrChange w:id="16687" w:author="瑋婷 徐" w:date="2025-01-04T22:54:00Z" w16du:dateUtc="2025-01-04T14:54:00Z">
                  <w:rPr>
                    <w:ins w:id="16688" w:author="瑋婷 徐" w:date="2025-01-03T16:50:00Z" w16du:dateUtc="2025-01-03T08:50:00Z"/>
                    <w:rFonts w:ascii="Times New Roman" w:eastAsia="Times New Roman" w:hAnsi="Times New Roman" w:cs="Times New Roman"/>
                    <w:sz w:val="20"/>
                    <w:szCs w:val="20"/>
                  </w:rPr>
                </w:rPrChange>
              </w:rPr>
              <w:pPrChange w:id="1668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2C1A77D"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690" w:author="瑋婷 徐" w:date="2025-01-03T16:50:00Z" w16du:dateUtc="2025-01-03T08:50:00Z"/>
                <w:rFonts w:ascii="Times New Roman" w:eastAsiaTheme="minorEastAsia" w:hAnsi="Times New Roman" w:cs="Times New Roman"/>
                <w:rPrChange w:id="16691" w:author="瑋婷 徐" w:date="2025-01-04T22:54:00Z" w16du:dateUtc="2025-01-04T14:54:00Z">
                  <w:rPr>
                    <w:ins w:id="16692" w:author="瑋婷 徐" w:date="2025-01-03T16:50:00Z" w16du:dateUtc="2025-01-03T08:50:00Z"/>
                    <w:rFonts w:ascii="Times New Roman" w:eastAsia="Times New Roman" w:hAnsi="Times New Roman" w:cs="Times New Roman"/>
                    <w:sz w:val="20"/>
                    <w:szCs w:val="20"/>
                  </w:rPr>
                </w:rPrChange>
              </w:rPr>
              <w:pPrChange w:id="1669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A435D7A"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694" w:author="瑋婷 徐" w:date="2025-01-03T16:50:00Z" w16du:dateUtc="2025-01-03T08:50:00Z"/>
                <w:rFonts w:ascii="Times New Roman" w:eastAsiaTheme="minorEastAsia" w:hAnsi="Times New Roman" w:cs="Times New Roman"/>
                <w:rPrChange w:id="16695" w:author="瑋婷 徐" w:date="2025-01-04T22:54:00Z" w16du:dateUtc="2025-01-04T14:54:00Z">
                  <w:rPr>
                    <w:ins w:id="16696" w:author="瑋婷 徐" w:date="2025-01-03T16:50:00Z" w16du:dateUtc="2025-01-03T08:50:00Z"/>
                    <w:rFonts w:ascii="Times New Roman" w:eastAsia="Times New Roman" w:hAnsi="Times New Roman" w:cs="Times New Roman"/>
                    <w:sz w:val="20"/>
                    <w:szCs w:val="20"/>
                  </w:rPr>
                </w:rPrChange>
              </w:rPr>
              <w:pPrChange w:id="1669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565B68F"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698" w:author="瑋婷 徐" w:date="2025-01-03T16:50:00Z" w16du:dateUtc="2025-01-03T08:50:00Z"/>
                <w:rFonts w:ascii="Times New Roman" w:eastAsiaTheme="minorEastAsia" w:hAnsi="Times New Roman" w:cs="Times New Roman"/>
                <w:rPrChange w:id="16699" w:author="瑋婷 徐" w:date="2025-01-04T22:54:00Z" w16du:dateUtc="2025-01-04T14:54:00Z">
                  <w:rPr>
                    <w:ins w:id="16700" w:author="瑋婷 徐" w:date="2025-01-03T16:50:00Z" w16du:dateUtc="2025-01-03T08:50:00Z"/>
                    <w:rFonts w:ascii="Times New Roman" w:eastAsia="Times New Roman" w:hAnsi="Times New Roman" w:cs="Times New Roman"/>
                    <w:sz w:val="20"/>
                    <w:szCs w:val="20"/>
                  </w:rPr>
                </w:rPrChange>
              </w:rPr>
              <w:pPrChange w:id="1670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A19705B"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702" w:author="瑋婷 徐" w:date="2025-01-03T16:50:00Z" w16du:dateUtc="2025-01-03T08:50:00Z"/>
                <w:rFonts w:ascii="Times New Roman" w:eastAsiaTheme="minorEastAsia" w:hAnsi="Times New Roman" w:cs="Times New Roman"/>
                <w:rPrChange w:id="16703" w:author="瑋婷 徐" w:date="2025-01-04T22:54:00Z" w16du:dateUtc="2025-01-04T14:54:00Z">
                  <w:rPr>
                    <w:ins w:id="16704" w:author="瑋婷 徐" w:date="2025-01-03T16:50:00Z" w16du:dateUtc="2025-01-03T08:50:00Z"/>
                    <w:rFonts w:ascii="Times New Roman" w:eastAsia="Times New Roman" w:hAnsi="Times New Roman" w:cs="Times New Roman"/>
                    <w:sz w:val="20"/>
                    <w:szCs w:val="20"/>
                  </w:rPr>
                </w:rPrChange>
              </w:rPr>
              <w:pPrChange w:id="1670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CF815D1"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706" w:author="瑋婷 徐" w:date="2025-01-03T16:50:00Z" w16du:dateUtc="2025-01-03T08:50:00Z"/>
                <w:rFonts w:ascii="Times New Roman" w:eastAsiaTheme="minorEastAsia" w:hAnsi="Times New Roman" w:cs="Times New Roman"/>
                <w:rPrChange w:id="16707" w:author="瑋婷 徐" w:date="2025-01-04T22:54:00Z" w16du:dateUtc="2025-01-04T14:54:00Z">
                  <w:rPr>
                    <w:ins w:id="16708" w:author="瑋婷 徐" w:date="2025-01-03T16:50:00Z" w16du:dateUtc="2025-01-03T08:50:00Z"/>
                    <w:rFonts w:ascii="Times New Roman" w:eastAsia="Times New Roman" w:hAnsi="Times New Roman" w:cs="Times New Roman"/>
                    <w:sz w:val="20"/>
                    <w:szCs w:val="20"/>
                  </w:rPr>
                </w:rPrChange>
              </w:rPr>
              <w:pPrChange w:id="1670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469ED0F"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710" w:author="瑋婷 徐" w:date="2025-01-03T16:50:00Z" w16du:dateUtc="2025-01-03T08:50:00Z"/>
                <w:rFonts w:ascii="Times New Roman" w:eastAsiaTheme="minorEastAsia" w:hAnsi="Times New Roman" w:cs="Times New Roman"/>
                <w:rPrChange w:id="16711" w:author="瑋婷 徐" w:date="2025-01-04T22:54:00Z" w16du:dateUtc="2025-01-04T14:54:00Z">
                  <w:rPr>
                    <w:ins w:id="16712" w:author="瑋婷 徐" w:date="2025-01-03T16:50:00Z" w16du:dateUtc="2025-01-03T08:50:00Z"/>
                    <w:rFonts w:ascii="Times New Roman" w:eastAsia="Times New Roman" w:hAnsi="Times New Roman" w:cs="Times New Roman"/>
                    <w:sz w:val="20"/>
                    <w:szCs w:val="20"/>
                  </w:rPr>
                </w:rPrChange>
              </w:rPr>
              <w:pPrChange w:id="1671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EB83548"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714" w:author="瑋婷 徐" w:date="2025-01-03T16:50:00Z" w16du:dateUtc="2025-01-03T08:50:00Z"/>
                <w:rFonts w:ascii="Times New Roman" w:eastAsiaTheme="minorEastAsia" w:hAnsi="Times New Roman" w:cs="Times New Roman"/>
                <w:rPrChange w:id="16715" w:author="瑋婷 徐" w:date="2025-01-04T22:54:00Z" w16du:dateUtc="2025-01-04T14:54:00Z">
                  <w:rPr>
                    <w:ins w:id="16716" w:author="瑋婷 徐" w:date="2025-01-03T16:50:00Z" w16du:dateUtc="2025-01-03T08:50:00Z"/>
                    <w:rFonts w:ascii="Times New Roman" w:eastAsia="Times New Roman" w:hAnsi="Times New Roman" w:cs="Times New Roman"/>
                    <w:sz w:val="20"/>
                    <w:szCs w:val="20"/>
                  </w:rPr>
                </w:rPrChange>
              </w:rPr>
              <w:pPrChange w:id="1671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hideMark/>
          </w:tcPr>
          <w:p w14:paraId="7BE10D61"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718" w:author="瑋婷 徐" w:date="2025-01-03T16:50:00Z" w16du:dateUtc="2025-01-03T08:50:00Z"/>
                <w:rFonts w:ascii="Times New Roman" w:eastAsiaTheme="minorEastAsia" w:hAnsi="Times New Roman" w:cs="Times New Roman"/>
                <w:rPrChange w:id="16719" w:author="瑋婷 徐" w:date="2025-01-04T22:54:00Z" w16du:dateUtc="2025-01-04T14:54:00Z">
                  <w:rPr>
                    <w:ins w:id="16720" w:author="瑋婷 徐" w:date="2025-01-03T16:50:00Z" w16du:dateUtc="2025-01-03T08:50:00Z"/>
                    <w:rFonts w:ascii="Times New Roman" w:eastAsia="Times New Roman" w:hAnsi="Times New Roman" w:cs="Times New Roman"/>
                    <w:sz w:val="20"/>
                    <w:szCs w:val="20"/>
                  </w:rPr>
                </w:rPrChange>
              </w:rPr>
              <w:pPrChange w:id="1672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r>
      <w:tr w:rsidR="003C19C7" w:rsidRPr="0068528D" w14:paraId="5983F47A" w14:textId="77777777" w:rsidTr="003C19C7">
        <w:trPr>
          <w:trHeight w:val="300"/>
          <w:ins w:id="16722"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26004EF9" w14:textId="77777777" w:rsidR="003C19C7" w:rsidRPr="00A65783" w:rsidRDefault="003C19C7">
            <w:pPr>
              <w:spacing w:line="360" w:lineRule="auto"/>
              <w:rPr>
                <w:ins w:id="16723" w:author="瑋婷 徐" w:date="2025-01-03T16:50:00Z" w16du:dateUtc="2025-01-03T08:50:00Z"/>
                <w:rFonts w:ascii="Times New Roman" w:eastAsiaTheme="minorEastAsia" w:hAnsi="Times New Roman" w:cs="Times New Roman"/>
                <w:b w:val="0"/>
                <w:bCs w:val="0"/>
                <w:color w:val="000000"/>
                <w:rPrChange w:id="16724" w:author="瑋婷 徐" w:date="2025-01-04T22:54:00Z" w16du:dateUtc="2025-01-04T14:54:00Z">
                  <w:rPr>
                    <w:ins w:id="16725" w:author="瑋婷 徐" w:date="2025-01-03T16:50:00Z" w16du:dateUtc="2025-01-03T08:50:00Z"/>
                    <w:rFonts w:ascii="Calibri" w:hAnsi="Calibri" w:cs="Calibri"/>
                    <w:color w:val="000000"/>
                    <w:sz w:val="22"/>
                    <w:szCs w:val="22"/>
                  </w:rPr>
                </w:rPrChange>
              </w:rPr>
              <w:pPrChange w:id="16726" w:author="瑋婷 徐" w:date="2025-01-03T16:51:00Z" w16du:dateUtc="2025-01-03T08:51:00Z">
                <w:pPr/>
              </w:pPrChange>
            </w:pPr>
            <w:ins w:id="16727" w:author="瑋婷 徐" w:date="2025-01-03T16:50:00Z" w16du:dateUtc="2025-01-03T08:50:00Z">
              <w:r w:rsidRPr="00A65783">
                <w:rPr>
                  <w:rFonts w:ascii="Times New Roman" w:eastAsiaTheme="minorEastAsia" w:hAnsi="Times New Roman" w:cs="Times New Roman" w:hint="eastAsia"/>
                  <w:b w:val="0"/>
                  <w:bCs w:val="0"/>
                  <w:color w:val="000000"/>
                  <w:rPrChange w:id="16728" w:author="瑋婷 徐" w:date="2025-01-04T22:54:00Z" w16du:dateUtc="2025-01-04T14:54:00Z">
                    <w:rPr>
                      <w:rFonts w:ascii="Calibri" w:hAnsi="Calibri" w:cs="Calibri" w:hint="eastAsia"/>
                      <w:color w:val="000000"/>
                      <w:sz w:val="22"/>
                      <w:szCs w:val="22"/>
                    </w:rPr>
                  </w:rPrChange>
                </w:rPr>
                <w:t>北方中杜鵑</w:t>
              </w:r>
              <w:r w:rsidRPr="00A65783">
                <w:rPr>
                  <w:rFonts w:ascii="Times New Roman" w:eastAsiaTheme="minorEastAsia" w:hAnsi="Times New Roman" w:cs="Times New Roman"/>
                  <w:b w:val="0"/>
                  <w:bCs w:val="0"/>
                  <w:color w:val="000000"/>
                  <w:rPrChange w:id="16729" w:author="瑋婷 徐" w:date="2025-01-04T22:54:00Z" w16du:dateUtc="2025-01-04T14:54:00Z">
                    <w:rPr>
                      <w:rFonts w:ascii="Calibri" w:hAnsi="Calibri" w:cs="Calibri"/>
                      <w:color w:val="000000"/>
                      <w:sz w:val="22"/>
                      <w:szCs w:val="22"/>
                    </w:rPr>
                  </w:rPrChange>
                </w:rPr>
                <w:t xml:space="preserve"> </w:t>
              </w:r>
            </w:ins>
          </w:p>
        </w:tc>
        <w:tc>
          <w:tcPr>
            <w:tcW w:w="904" w:type="pct"/>
            <w:hideMark/>
          </w:tcPr>
          <w:p w14:paraId="74E27D85"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730" w:author="瑋婷 徐" w:date="2025-01-03T16:50:00Z" w16du:dateUtc="2025-01-03T08:50:00Z"/>
                <w:rFonts w:ascii="Times New Roman" w:eastAsiaTheme="minorEastAsia" w:hAnsi="Times New Roman" w:cs="Times New Roman"/>
                <w:i/>
                <w:iCs/>
                <w:color w:val="000000"/>
                <w:rPrChange w:id="16731" w:author="瑋婷 徐" w:date="2025-01-04T22:54:00Z" w16du:dateUtc="2025-01-04T14:54:00Z">
                  <w:rPr>
                    <w:ins w:id="16732" w:author="瑋婷 徐" w:date="2025-01-03T16:50:00Z" w16du:dateUtc="2025-01-03T08:50:00Z"/>
                    <w:rFonts w:ascii="Calibri" w:hAnsi="Calibri" w:cs="Calibri"/>
                    <w:i/>
                    <w:iCs/>
                    <w:color w:val="000000"/>
                    <w:sz w:val="22"/>
                    <w:szCs w:val="22"/>
                  </w:rPr>
                </w:rPrChange>
              </w:rPr>
              <w:pPrChange w:id="1673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734" w:author="瑋婷 徐" w:date="2025-01-03T16:50:00Z" w16du:dateUtc="2025-01-03T08:50:00Z">
              <w:r w:rsidRPr="00A65783">
                <w:rPr>
                  <w:rFonts w:ascii="Times New Roman" w:eastAsiaTheme="minorEastAsia" w:hAnsi="Times New Roman" w:cs="Times New Roman"/>
                  <w:i/>
                  <w:iCs/>
                  <w:color w:val="000000"/>
                  <w:rPrChange w:id="16735" w:author="瑋婷 徐" w:date="2025-01-04T22:54:00Z" w16du:dateUtc="2025-01-04T14:54:00Z">
                    <w:rPr>
                      <w:rFonts w:ascii="Calibri" w:hAnsi="Calibri" w:cs="Calibri"/>
                      <w:i/>
                      <w:iCs/>
                      <w:color w:val="000000"/>
                      <w:sz w:val="22"/>
                      <w:szCs w:val="22"/>
                    </w:rPr>
                  </w:rPrChange>
                </w:rPr>
                <w:t>Cuculus optatus</w:t>
              </w:r>
            </w:ins>
          </w:p>
        </w:tc>
        <w:tc>
          <w:tcPr>
            <w:tcW w:w="162" w:type="pct"/>
            <w:noWrap/>
            <w:hideMark/>
          </w:tcPr>
          <w:p w14:paraId="2FF65A11"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736" w:author="瑋婷 徐" w:date="2025-01-03T16:50:00Z" w16du:dateUtc="2025-01-03T08:50:00Z"/>
                <w:rFonts w:ascii="Times New Roman" w:eastAsiaTheme="minorEastAsia" w:hAnsi="Times New Roman" w:cs="Times New Roman"/>
                <w:i/>
                <w:iCs/>
                <w:color w:val="000000"/>
                <w:rPrChange w:id="16737" w:author="瑋婷 徐" w:date="2025-01-04T22:54:00Z" w16du:dateUtc="2025-01-04T14:54:00Z">
                  <w:rPr>
                    <w:ins w:id="16738" w:author="瑋婷 徐" w:date="2025-01-03T16:50:00Z" w16du:dateUtc="2025-01-03T08:50:00Z"/>
                    <w:rFonts w:ascii="Calibri" w:hAnsi="Calibri" w:cs="Calibri"/>
                    <w:i/>
                    <w:iCs/>
                    <w:color w:val="000000"/>
                    <w:sz w:val="22"/>
                    <w:szCs w:val="22"/>
                  </w:rPr>
                </w:rPrChange>
              </w:rPr>
              <w:pPrChange w:id="1673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8EA16AB"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740" w:author="瑋婷 徐" w:date="2025-01-03T16:50:00Z" w16du:dateUtc="2025-01-03T08:50:00Z"/>
                <w:rFonts w:ascii="Times New Roman" w:eastAsiaTheme="minorEastAsia" w:hAnsi="Times New Roman" w:cs="Times New Roman"/>
                <w:rPrChange w:id="16741" w:author="瑋婷 徐" w:date="2025-01-04T22:54:00Z" w16du:dateUtc="2025-01-04T14:54:00Z">
                  <w:rPr>
                    <w:ins w:id="16742" w:author="瑋婷 徐" w:date="2025-01-03T16:50:00Z" w16du:dateUtc="2025-01-03T08:50:00Z"/>
                    <w:rFonts w:ascii="Times New Roman" w:eastAsia="Times New Roman" w:hAnsi="Times New Roman" w:cs="Times New Roman"/>
                    <w:sz w:val="20"/>
                    <w:szCs w:val="20"/>
                  </w:rPr>
                </w:rPrChange>
              </w:rPr>
              <w:pPrChange w:id="1674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7746573"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744" w:author="瑋婷 徐" w:date="2025-01-03T16:50:00Z" w16du:dateUtc="2025-01-03T08:50:00Z"/>
                <w:rFonts w:ascii="Times New Roman" w:eastAsiaTheme="minorEastAsia" w:hAnsi="Times New Roman" w:cs="Times New Roman"/>
                <w:rPrChange w:id="16745" w:author="瑋婷 徐" w:date="2025-01-04T22:54:00Z" w16du:dateUtc="2025-01-04T14:54:00Z">
                  <w:rPr>
                    <w:ins w:id="16746" w:author="瑋婷 徐" w:date="2025-01-03T16:50:00Z" w16du:dateUtc="2025-01-03T08:50:00Z"/>
                    <w:rFonts w:ascii="Times New Roman" w:eastAsia="Times New Roman" w:hAnsi="Times New Roman" w:cs="Times New Roman"/>
                    <w:sz w:val="20"/>
                    <w:szCs w:val="20"/>
                  </w:rPr>
                </w:rPrChange>
              </w:rPr>
              <w:pPrChange w:id="1674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764E9FB"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748" w:author="瑋婷 徐" w:date="2025-01-03T16:50:00Z" w16du:dateUtc="2025-01-03T08:50:00Z"/>
                <w:rFonts w:ascii="Times New Roman" w:eastAsiaTheme="minorEastAsia" w:hAnsi="Times New Roman" w:cs="Times New Roman"/>
                <w:rPrChange w:id="16749" w:author="瑋婷 徐" w:date="2025-01-04T22:54:00Z" w16du:dateUtc="2025-01-04T14:54:00Z">
                  <w:rPr>
                    <w:ins w:id="16750" w:author="瑋婷 徐" w:date="2025-01-03T16:50:00Z" w16du:dateUtc="2025-01-03T08:50:00Z"/>
                    <w:rFonts w:ascii="Times New Roman" w:eastAsia="Times New Roman" w:hAnsi="Times New Roman" w:cs="Times New Roman"/>
                    <w:sz w:val="20"/>
                    <w:szCs w:val="20"/>
                  </w:rPr>
                </w:rPrChange>
              </w:rPr>
              <w:pPrChange w:id="1675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5713007"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752" w:author="瑋婷 徐" w:date="2025-01-03T16:50:00Z" w16du:dateUtc="2025-01-03T08:50:00Z"/>
                <w:rFonts w:ascii="Times New Roman" w:eastAsiaTheme="minorEastAsia" w:hAnsi="Times New Roman" w:cs="Times New Roman"/>
                <w:rPrChange w:id="16753" w:author="瑋婷 徐" w:date="2025-01-04T22:54:00Z" w16du:dateUtc="2025-01-04T14:54:00Z">
                  <w:rPr>
                    <w:ins w:id="16754" w:author="瑋婷 徐" w:date="2025-01-03T16:50:00Z" w16du:dateUtc="2025-01-03T08:50:00Z"/>
                    <w:rFonts w:ascii="Times New Roman" w:eastAsia="Times New Roman" w:hAnsi="Times New Roman" w:cs="Times New Roman"/>
                    <w:sz w:val="20"/>
                    <w:szCs w:val="20"/>
                  </w:rPr>
                </w:rPrChange>
              </w:rPr>
              <w:pPrChange w:id="1675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24C6179"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756" w:author="瑋婷 徐" w:date="2025-01-03T16:50:00Z" w16du:dateUtc="2025-01-03T08:50:00Z"/>
                <w:rFonts w:ascii="Times New Roman" w:eastAsiaTheme="minorEastAsia" w:hAnsi="Times New Roman" w:cs="Times New Roman"/>
                <w:rPrChange w:id="16757" w:author="瑋婷 徐" w:date="2025-01-04T22:54:00Z" w16du:dateUtc="2025-01-04T14:54:00Z">
                  <w:rPr>
                    <w:ins w:id="16758" w:author="瑋婷 徐" w:date="2025-01-03T16:50:00Z" w16du:dateUtc="2025-01-03T08:50:00Z"/>
                    <w:rFonts w:ascii="Times New Roman" w:eastAsia="Times New Roman" w:hAnsi="Times New Roman" w:cs="Times New Roman"/>
                    <w:sz w:val="20"/>
                    <w:szCs w:val="20"/>
                  </w:rPr>
                </w:rPrChange>
              </w:rPr>
              <w:pPrChange w:id="1675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7442C36"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760" w:author="瑋婷 徐" w:date="2025-01-03T16:50:00Z" w16du:dateUtc="2025-01-03T08:50:00Z"/>
                <w:rFonts w:ascii="Times New Roman" w:eastAsiaTheme="minorEastAsia" w:hAnsi="Times New Roman" w:cs="Times New Roman"/>
                <w:rPrChange w:id="16761" w:author="瑋婷 徐" w:date="2025-01-04T22:54:00Z" w16du:dateUtc="2025-01-04T14:54:00Z">
                  <w:rPr>
                    <w:ins w:id="16762" w:author="瑋婷 徐" w:date="2025-01-03T16:50:00Z" w16du:dateUtc="2025-01-03T08:50:00Z"/>
                    <w:rFonts w:ascii="Times New Roman" w:eastAsia="Times New Roman" w:hAnsi="Times New Roman" w:cs="Times New Roman"/>
                    <w:sz w:val="20"/>
                    <w:szCs w:val="20"/>
                  </w:rPr>
                </w:rPrChange>
              </w:rPr>
              <w:pPrChange w:id="1676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2D60D182"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764" w:author="瑋婷 徐" w:date="2025-01-03T16:50:00Z" w16du:dateUtc="2025-01-03T08:50:00Z"/>
                <w:rFonts w:ascii="Times New Roman" w:eastAsiaTheme="minorEastAsia" w:hAnsi="Times New Roman" w:cs="Times New Roman"/>
                <w:rPrChange w:id="16765" w:author="瑋婷 徐" w:date="2025-01-04T22:54:00Z" w16du:dateUtc="2025-01-04T14:54:00Z">
                  <w:rPr>
                    <w:ins w:id="16766" w:author="瑋婷 徐" w:date="2025-01-03T16:50:00Z" w16du:dateUtc="2025-01-03T08:50:00Z"/>
                    <w:rFonts w:ascii="Times New Roman" w:eastAsia="Times New Roman" w:hAnsi="Times New Roman" w:cs="Times New Roman"/>
                    <w:sz w:val="20"/>
                    <w:szCs w:val="20"/>
                  </w:rPr>
                </w:rPrChange>
              </w:rPr>
              <w:pPrChange w:id="1676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6524369"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768" w:author="瑋婷 徐" w:date="2025-01-03T16:50:00Z" w16du:dateUtc="2025-01-03T08:50:00Z"/>
                <w:rFonts w:ascii="Times New Roman" w:eastAsiaTheme="minorEastAsia" w:hAnsi="Times New Roman" w:cs="Times New Roman"/>
                <w:rPrChange w:id="16769" w:author="瑋婷 徐" w:date="2025-01-04T22:54:00Z" w16du:dateUtc="2025-01-04T14:54:00Z">
                  <w:rPr>
                    <w:ins w:id="16770" w:author="瑋婷 徐" w:date="2025-01-03T16:50:00Z" w16du:dateUtc="2025-01-03T08:50:00Z"/>
                    <w:rFonts w:ascii="Times New Roman" w:eastAsia="Times New Roman" w:hAnsi="Times New Roman" w:cs="Times New Roman"/>
                    <w:sz w:val="20"/>
                    <w:szCs w:val="20"/>
                  </w:rPr>
                </w:rPrChange>
              </w:rPr>
              <w:pPrChange w:id="1677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CF11585"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772" w:author="瑋婷 徐" w:date="2025-01-03T16:50:00Z" w16du:dateUtc="2025-01-03T08:50:00Z"/>
                <w:rFonts w:ascii="Times New Roman" w:eastAsiaTheme="minorEastAsia" w:hAnsi="Times New Roman" w:cs="Times New Roman"/>
                <w:rPrChange w:id="16773" w:author="瑋婷 徐" w:date="2025-01-04T22:54:00Z" w16du:dateUtc="2025-01-04T14:54:00Z">
                  <w:rPr>
                    <w:ins w:id="16774" w:author="瑋婷 徐" w:date="2025-01-03T16:50:00Z" w16du:dateUtc="2025-01-03T08:50:00Z"/>
                    <w:rFonts w:ascii="Times New Roman" w:eastAsia="Times New Roman" w:hAnsi="Times New Roman" w:cs="Times New Roman"/>
                    <w:sz w:val="20"/>
                    <w:szCs w:val="20"/>
                  </w:rPr>
                </w:rPrChange>
              </w:rPr>
              <w:pPrChange w:id="1677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7D36B41"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776" w:author="瑋婷 徐" w:date="2025-01-03T16:50:00Z" w16du:dateUtc="2025-01-03T08:50:00Z"/>
                <w:rFonts w:ascii="Times New Roman" w:eastAsiaTheme="minorEastAsia" w:hAnsi="Times New Roman" w:cs="Times New Roman"/>
                <w:rPrChange w:id="16777" w:author="瑋婷 徐" w:date="2025-01-04T22:54:00Z" w16du:dateUtc="2025-01-04T14:54:00Z">
                  <w:rPr>
                    <w:ins w:id="16778" w:author="瑋婷 徐" w:date="2025-01-03T16:50:00Z" w16du:dateUtc="2025-01-03T08:50:00Z"/>
                    <w:rFonts w:ascii="Times New Roman" w:eastAsia="Times New Roman" w:hAnsi="Times New Roman" w:cs="Times New Roman"/>
                    <w:sz w:val="20"/>
                    <w:szCs w:val="20"/>
                  </w:rPr>
                </w:rPrChange>
              </w:rPr>
              <w:pPrChange w:id="1677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4C67194"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780" w:author="瑋婷 徐" w:date="2025-01-03T16:50:00Z" w16du:dateUtc="2025-01-03T08:50:00Z"/>
                <w:rFonts w:ascii="Times New Roman" w:eastAsiaTheme="minorEastAsia" w:hAnsi="Times New Roman" w:cs="Times New Roman"/>
                <w:color w:val="000000"/>
                <w:rPrChange w:id="16781" w:author="瑋婷 徐" w:date="2025-01-04T22:54:00Z" w16du:dateUtc="2025-01-04T14:54:00Z">
                  <w:rPr>
                    <w:ins w:id="16782" w:author="瑋婷 徐" w:date="2025-01-03T16:50:00Z" w16du:dateUtc="2025-01-03T08:50:00Z"/>
                    <w:rFonts w:ascii="Calibri" w:hAnsi="Calibri" w:cs="Calibri"/>
                    <w:color w:val="000000"/>
                    <w:sz w:val="22"/>
                    <w:szCs w:val="22"/>
                  </w:rPr>
                </w:rPrChange>
              </w:rPr>
              <w:pPrChange w:id="1678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784" w:author="瑋婷 徐" w:date="2025-01-03T16:50:00Z" w16du:dateUtc="2025-01-03T08:50:00Z">
              <w:r w:rsidRPr="00A65783">
                <w:rPr>
                  <w:rFonts w:ascii="Times New Roman" w:eastAsiaTheme="minorEastAsia" w:hAnsi="Times New Roman" w:cs="Times New Roman"/>
                  <w:color w:val="000000"/>
                  <w:rPrChange w:id="16785" w:author="瑋婷 徐" w:date="2025-01-04T22:54:00Z" w16du:dateUtc="2025-01-04T14:54:00Z">
                    <w:rPr>
                      <w:rFonts w:ascii="Calibri" w:hAnsi="Calibri" w:cs="Calibri"/>
                      <w:color w:val="000000"/>
                      <w:sz w:val="22"/>
                      <w:szCs w:val="22"/>
                    </w:rPr>
                  </w:rPrChange>
                </w:rPr>
                <w:t>*</w:t>
              </w:r>
            </w:ins>
          </w:p>
        </w:tc>
        <w:tc>
          <w:tcPr>
            <w:tcW w:w="162" w:type="pct"/>
            <w:noWrap/>
            <w:hideMark/>
          </w:tcPr>
          <w:p w14:paraId="2C003A38"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786" w:author="瑋婷 徐" w:date="2025-01-03T16:50:00Z" w16du:dateUtc="2025-01-03T08:50:00Z"/>
                <w:rFonts w:ascii="Times New Roman" w:eastAsiaTheme="minorEastAsia" w:hAnsi="Times New Roman" w:cs="Times New Roman"/>
                <w:color w:val="000000"/>
                <w:rPrChange w:id="16787" w:author="瑋婷 徐" w:date="2025-01-04T22:54:00Z" w16du:dateUtc="2025-01-04T14:54:00Z">
                  <w:rPr>
                    <w:ins w:id="16788" w:author="瑋婷 徐" w:date="2025-01-03T16:50:00Z" w16du:dateUtc="2025-01-03T08:50:00Z"/>
                    <w:rFonts w:ascii="Calibri" w:hAnsi="Calibri" w:cs="Calibri"/>
                    <w:color w:val="000000"/>
                    <w:sz w:val="22"/>
                    <w:szCs w:val="22"/>
                  </w:rPr>
                </w:rPrChange>
              </w:rPr>
              <w:pPrChange w:id="1678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790" w:author="瑋婷 徐" w:date="2025-01-03T16:50:00Z" w16du:dateUtc="2025-01-03T08:50:00Z">
              <w:r w:rsidRPr="00A65783">
                <w:rPr>
                  <w:rFonts w:ascii="Times New Roman" w:eastAsiaTheme="minorEastAsia" w:hAnsi="Times New Roman" w:cs="Times New Roman"/>
                  <w:color w:val="000000"/>
                  <w:rPrChange w:id="16791" w:author="瑋婷 徐" w:date="2025-01-04T22:54:00Z" w16du:dateUtc="2025-01-04T14:54:00Z">
                    <w:rPr>
                      <w:rFonts w:ascii="Calibri" w:hAnsi="Calibri" w:cs="Calibri"/>
                      <w:color w:val="000000"/>
                      <w:sz w:val="22"/>
                      <w:szCs w:val="22"/>
                    </w:rPr>
                  </w:rPrChange>
                </w:rPr>
                <w:t>*</w:t>
              </w:r>
            </w:ins>
          </w:p>
        </w:tc>
        <w:tc>
          <w:tcPr>
            <w:tcW w:w="162" w:type="pct"/>
            <w:noWrap/>
            <w:hideMark/>
          </w:tcPr>
          <w:p w14:paraId="1FC64F10"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792" w:author="瑋婷 徐" w:date="2025-01-03T16:50:00Z" w16du:dateUtc="2025-01-03T08:50:00Z"/>
                <w:rFonts w:ascii="Times New Roman" w:eastAsiaTheme="minorEastAsia" w:hAnsi="Times New Roman" w:cs="Times New Roman"/>
                <w:color w:val="000000"/>
                <w:rPrChange w:id="16793" w:author="瑋婷 徐" w:date="2025-01-04T22:54:00Z" w16du:dateUtc="2025-01-04T14:54:00Z">
                  <w:rPr>
                    <w:ins w:id="16794" w:author="瑋婷 徐" w:date="2025-01-03T16:50:00Z" w16du:dateUtc="2025-01-03T08:50:00Z"/>
                    <w:rFonts w:ascii="Calibri" w:hAnsi="Calibri" w:cs="Calibri"/>
                    <w:color w:val="000000"/>
                    <w:sz w:val="22"/>
                    <w:szCs w:val="22"/>
                  </w:rPr>
                </w:rPrChange>
              </w:rPr>
              <w:pPrChange w:id="1679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15D3CEB0"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796" w:author="瑋婷 徐" w:date="2025-01-03T16:50:00Z" w16du:dateUtc="2025-01-03T08:50:00Z"/>
                <w:rFonts w:ascii="Times New Roman" w:eastAsiaTheme="minorEastAsia" w:hAnsi="Times New Roman" w:cs="Times New Roman"/>
                <w:rPrChange w:id="16797" w:author="瑋婷 徐" w:date="2025-01-04T22:54:00Z" w16du:dateUtc="2025-01-04T14:54:00Z">
                  <w:rPr>
                    <w:ins w:id="16798" w:author="瑋婷 徐" w:date="2025-01-03T16:50:00Z" w16du:dateUtc="2025-01-03T08:50:00Z"/>
                    <w:rFonts w:ascii="Times New Roman" w:eastAsia="Times New Roman" w:hAnsi="Times New Roman" w:cs="Times New Roman"/>
                    <w:sz w:val="20"/>
                    <w:szCs w:val="20"/>
                  </w:rPr>
                </w:rPrChange>
              </w:rPr>
              <w:pPrChange w:id="1679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9AD006A"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800" w:author="瑋婷 徐" w:date="2025-01-03T16:50:00Z" w16du:dateUtc="2025-01-03T08:50:00Z"/>
                <w:rFonts w:ascii="Times New Roman" w:eastAsiaTheme="minorEastAsia" w:hAnsi="Times New Roman" w:cs="Times New Roman"/>
                <w:rPrChange w:id="16801" w:author="瑋婷 徐" w:date="2025-01-04T22:54:00Z" w16du:dateUtc="2025-01-04T14:54:00Z">
                  <w:rPr>
                    <w:ins w:id="16802" w:author="瑋婷 徐" w:date="2025-01-03T16:50:00Z" w16du:dateUtc="2025-01-03T08:50:00Z"/>
                    <w:rFonts w:ascii="Times New Roman" w:eastAsia="Times New Roman" w:hAnsi="Times New Roman" w:cs="Times New Roman"/>
                    <w:sz w:val="20"/>
                    <w:szCs w:val="20"/>
                  </w:rPr>
                </w:rPrChange>
              </w:rPr>
              <w:pPrChange w:id="1680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CF5D179"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804" w:author="瑋婷 徐" w:date="2025-01-03T16:50:00Z" w16du:dateUtc="2025-01-03T08:50:00Z"/>
                <w:rFonts w:ascii="Times New Roman" w:eastAsiaTheme="minorEastAsia" w:hAnsi="Times New Roman" w:cs="Times New Roman"/>
                <w:rPrChange w:id="16805" w:author="瑋婷 徐" w:date="2025-01-04T22:54:00Z" w16du:dateUtc="2025-01-04T14:54:00Z">
                  <w:rPr>
                    <w:ins w:id="16806" w:author="瑋婷 徐" w:date="2025-01-03T16:50:00Z" w16du:dateUtc="2025-01-03T08:50:00Z"/>
                    <w:rFonts w:ascii="Times New Roman" w:eastAsia="Times New Roman" w:hAnsi="Times New Roman" w:cs="Times New Roman"/>
                    <w:sz w:val="20"/>
                    <w:szCs w:val="20"/>
                  </w:rPr>
                </w:rPrChange>
              </w:rPr>
              <w:pPrChange w:id="1680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D720F9B"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808" w:author="瑋婷 徐" w:date="2025-01-03T16:50:00Z" w16du:dateUtc="2025-01-03T08:50:00Z"/>
                <w:rFonts w:ascii="Times New Roman" w:eastAsiaTheme="minorEastAsia" w:hAnsi="Times New Roman" w:cs="Times New Roman"/>
                <w:color w:val="000000"/>
                <w:rPrChange w:id="16809" w:author="瑋婷 徐" w:date="2025-01-04T22:54:00Z" w16du:dateUtc="2025-01-04T14:54:00Z">
                  <w:rPr>
                    <w:ins w:id="16810" w:author="瑋婷 徐" w:date="2025-01-03T16:50:00Z" w16du:dateUtc="2025-01-03T08:50:00Z"/>
                    <w:rFonts w:ascii="Calibri" w:hAnsi="Calibri" w:cs="Calibri"/>
                    <w:color w:val="000000"/>
                    <w:sz w:val="22"/>
                    <w:szCs w:val="22"/>
                  </w:rPr>
                </w:rPrChange>
              </w:rPr>
              <w:pPrChange w:id="1681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812" w:author="瑋婷 徐" w:date="2025-01-03T16:50:00Z" w16du:dateUtc="2025-01-03T08:50:00Z">
              <w:r w:rsidRPr="00A65783">
                <w:rPr>
                  <w:rFonts w:ascii="Times New Roman" w:eastAsiaTheme="minorEastAsia" w:hAnsi="Times New Roman" w:cs="Times New Roman"/>
                  <w:color w:val="000000"/>
                  <w:rPrChange w:id="16813" w:author="瑋婷 徐" w:date="2025-01-04T22:54:00Z" w16du:dateUtc="2025-01-04T14:54:00Z">
                    <w:rPr>
                      <w:rFonts w:ascii="Calibri" w:hAnsi="Calibri" w:cs="Calibri"/>
                      <w:color w:val="000000"/>
                      <w:sz w:val="22"/>
                      <w:szCs w:val="22"/>
                    </w:rPr>
                  </w:rPrChange>
                </w:rPr>
                <w:t>*</w:t>
              </w:r>
            </w:ins>
          </w:p>
        </w:tc>
        <w:tc>
          <w:tcPr>
            <w:tcW w:w="162" w:type="pct"/>
            <w:noWrap/>
            <w:hideMark/>
          </w:tcPr>
          <w:p w14:paraId="1BCDA8DE"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814" w:author="瑋婷 徐" w:date="2025-01-03T16:50:00Z" w16du:dateUtc="2025-01-03T08:50:00Z"/>
                <w:rFonts w:ascii="Times New Roman" w:eastAsiaTheme="minorEastAsia" w:hAnsi="Times New Roman" w:cs="Times New Roman"/>
                <w:color w:val="000000"/>
                <w:rPrChange w:id="16815" w:author="瑋婷 徐" w:date="2025-01-04T22:54:00Z" w16du:dateUtc="2025-01-04T14:54:00Z">
                  <w:rPr>
                    <w:ins w:id="16816" w:author="瑋婷 徐" w:date="2025-01-03T16:50:00Z" w16du:dateUtc="2025-01-03T08:50:00Z"/>
                    <w:rFonts w:ascii="Calibri" w:hAnsi="Calibri" w:cs="Calibri"/>
                    <w:color w:val="000000"/>
                    <w:sz w:val="22"/>
                    <w:szCs w:val="22"/>
                  </w:rPr>
                </w:rPrChange>
              </w:rPr>
              <w:pPrChange w:id="1681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BD4145B"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818" w:author="瑋婷 徐" w:date="2025-01-03T16:50:00Z" w16du:dateUtc="2025-01-03T08:50:00Z"/>
                <w:rFonts w:ascii="Times New Roman" w:eastAsiaTheme="minorEastAsia" w:hAnsi="Times New Roman" w:cs="Times New Roman"/>
                <w:rPrChange w:id="16819" w:author="瑋婷 徐" w:date="2025-01-04T22:54:00Z" w16du:dateUtc="2025-01-04T14:54:00Z">
                  <w:rPr>
                    <w:ins w:id="16820" w:author="瑋婷 徐" w:date="2025-01-03T16:50:00Z" w16du:dateUtc="2025-01-03T08:50:00Z"/>
                    <w:rFonts w:ascii="Times New Roman" w:eastAsia="Times New Roman" w:hAnsi="Times New Roman" w:cs="Times New Roman"/>
                    <w:sz w:val="20"/>
                    <w:szCs w:val="20"/>
                  </w:rPr>
                </w:rPrChange>
              </w:rPr>
              <w:pPrChange w:id="1682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hideMark/>
          </w:tcPr>
          <w:p w14:paraId="521DBA61"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822" w:author="瑋婷 徐" w:date="2025-01-03T16:50:00Z" w16du:dateUtc="2025-01-03T08:50:00Z"/>
                <w:rFonts w:ascii="Times New Roman" w:eastAsiaTheme="minorEastAsia" w:hAnsi="Times New Roman" w:cs="Times New Roman"/>
                <w:rPrChange w:id="16823" w:author="瑋婷 徐" w:date="2025-01-04T22:54:00Z" w16du:dateUtc="2025-01-04T14:54:00Z">
                  <w:rPr>
                    <w:ins w:id="16824" w:author="瑋婷 徐" w:date="2025-01-03T16:50:00Z" w16du:dateUtc="2025-01-03T08:50:00Z"/>
                    <w:rFonts w:ascii="Times New Roman" w:eastAsia="Times New Roman" w:hAnsi="Times New Roman" w:cs="Times New Roman"/>
                    <w:sz w:val="20"/>
                    <w:szCs w:val="20"/>
                  </w:rPr>
                </w:rPrChange>
              </w:rPr>
              <w:pPrChange w:id="1682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r>
      <w:tr w:rsidR="003C19C7" w:rsidRPr="0068528D" w14:paraId="52A3069B" w14:textId="77777777" w:rsidTr="003C19C7">
        <w:trPr>
          <w:cnfStyle w:val="000000100000" w:firstRow="0" w:lastRow="0" w:firstColumn="0" w:lastColumn="0" w:oddVBand="0" w:evenVBand="0" w:oddHBand="1" w:evenHBand="0" w:firstRowFirstColumn="0" w:firstRowLastColumn="0" w:lastRowFirstColumn="0" w:lastRowLastColumn="0"/>
          <w:trHeight w:val="600"/>
          <w:ins w:id="16826"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3646D2F9" w14:textId="77777777" w:rsidR="003C19C7" w:rsidRPr="00A65783" w:rsidRDefault="003C19C7">
            <w:pPr>
              <w:spacing w:line="360" w:lineRule="auto"/>
              <w:rPr>
                <w:ins w:id="16827" w:author="瑋婷 徐" w:date="2025-01-03T16:50:00Z" w16du:dateUtc="2025-01-03T08:50:00Z"/>
                <w:rFonts w:ascii="Times New Roman" w:eastAsiaTheme="minorEastAsia" w:hAnsi="Times New Roman" w:cs="Times New Roman"/>
                <w:b w:val="0"/>
                <w:bCs w:val="0"/>
                <w:color w:val="000000"/>
                <w:rPrChange w:id="16828" w:author="瑋婷 徐" w:date="2025-01-04T22:54:00Z" w16du:dateUtc="2025-01-04T14:54:00Z">
                  <w:rPr>
                    <w:ins w:id="16829" w:author="瑋婷 徐" w:date="2025-01-03T16:50:00Z" w16du:dateUtc="2025-01-03T08:50:00Z"/>
                    <w:rFonts w:ascii="Calibri" w:hAnsi="Calibri" w:cs="Calibri"/>
                    <w:color w:val="000000"/>
                    <w:sz w:val="22"/>
                    <w:szCs w:val="22"/>
                  </w:rPr>
                </w:rPrChange>
              </w:rPr>
              <w:pPrChange w:id="16830" w:author="瑋婷 徐" w:date="2025-01-03T16:51:00Z" w16du:dateUtc="2025-01-03T08:51:00Z">
                <w:pPr/>
              </w:pPrChange>
            </w:pPr>
            <w:ins w:id="16831" w:author="瑋婷 徐" w:date="2025-01-03T16:50:00Z" w16du:dateUtc="2025-01-03T08:50:00Z">
              <w:r w:rsidRPr="00A65783">
                <w:rPr>
                  <w:rFonts w:ascii="Times New Roman" w:eastAsiaTheme="minorEastAsia" w:hAnsi="Times New Roman" w:cs="Times New Roman" w:hint="eastAsia"/>
                  <w:b w:val="0"/>
                  <w:bCs w:val="0"/>
                  <w:color w:val="000000"/>
                  <w:rPrChange w:id="16832" w:author="瑋婷 徐" w:date="2025-01-04T22:54:00Z" w16du:dateUtc="2025-01-04T14:54:00Z">
                    <w:rPr>
                      <w:rFonts w:ascii="Calibri" w:hAnsi="Calibri" w:cs="Calibri" w:hint="eastAsia"/>
                      <w:color w:val="000000"/>
                      <w:sz w:val="22"/>
                      <w:szCs w:val="22"/>
                    </w:rPr>
                  </w:rPrChange>
                </w:rPr>
                <w:t>灰喉針尾雨燕</w:t>
              </w:r>
              <w:r w:rsidRPr="00A65783">
                <w:rPr>
                  <w:rFonts w:ascii="Times New Roman" w:eastAsiaTheme="minorEastAsia" w:hAnsi="Times New Roman" w:cs="Times New Roman"/>
                  <w:b w:val="0"/>
                  <w:bCs w:val="0"/>
                  <w:color w:val="000000"/>
                  <w:rPrChange w:id="16833" w:author="瑋婷 徐" w:date="2025-01-04T22:54:00Z" w16du:dateUtc="2025-01-04T14:54:00Z">
                    <w:rPr>
                      <w:rFonts w:ascii="Calibri" w:hAnsi="Calibri" w:cs="Calibri"/>
                      <w:color w:val="000000"/>
                      <w:sz w:val="22"/>
                      <w:szCs w:val="22"/>
                    </w:rPr>
                  </w:rPrChange>
                </w:rPr>
                <w:t xml:space="preserve"> </w:t>
              </w:r>
              <w:r w:rsidRPr="00A65783">
                <w:rPr>
                  <w:rFonts w:ascii="Times New Roman" w:eastAsiaTheme="minorEastAsia" w:hAnsi="Times New Roman" w:cs="Times New Roman"/>
                  <w:b w:val="0"/>
                  <w:bCs w:val="0"/>
                  <w:color w:val="000000"/>
                  <w:rPrChange w:id="16834" w:author="瑋婷 徐" w:date="2025-01-04T22:54:00Z" w16du:dateUtc="2025-01-04T14:54:00Z">
                    <w:rPr>
                      <w:color w:val="000000"/>
                      <w:sz w:val="22"/>
                      <w:szCs w:val="22"/>
                    </w:rPr>
                  </w:rPrChange>
                </w:rPr>
                <w:t>※</w:t>
              </w:r>
              <w:r w:rsidRPr="00A65783">
                <w:rPr>
                  <w:rFonts w:ascii="Times New Roman" w:eastAsiaTheme="minorEastAsia" w:hAnsi="Times New Roman" w:cs="Times New Roman"/>
                  <w:b w:val="0"/>
                  <w:bCs w:val="0"/>
                  <w:color w:val="000000"/>
                  <w:rPrChange w:id="16835" w:author="瑋婷 徐" w:date="2025-01-04T22:54:00Z" w16du:dateUtc="2025-01-04T14:54:00Z">
                    <w:rPr>
                      <w:rFonts w:ascii="Calibri" w:hAnsi="Calibri" w:cs="Calibri"/>
                      <w:color w:val="000000"/>
                      <w:sz w:val="22"/>
                      <w:szCs w:val="22"/>
                    </w:rPr>
                  </w:rPrChange>
                </w:rPr>
                <w:t xml:space="preserve"> </w:t>
              </w:r>
            </w:ins>
          </w:p>
        </w:tc>
        <w:tc>
          <w:tcPr>
            <w:tcW w:w="904" w:type="pct"/>
            <w:hideMark/>
          </w:tcPr>
          <w:p w14:paraId="56186E73"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836" w:author="瑋婷 徐" w:date="2025-01-03T16:50:00Z" w16du:dateUtc="2025-01-03T08:50:00Z"/>
                <w:rFonts w:ascii="Times New Roman" w:eastAsiaTheme="minorEastAsia" w:hAnsi="Times New Roman" w:cs="Times New Roman"/>
                <w:i/>
                <w:iCs/>
                <w:color w:val="000000"/>
                <w:rPrChange w:id="16837" w:author="瑋婷 徐" w:date="2025-01-04T22:54:00Z" w16du:dateUtc="2025-01-04T14:54:00Z">
                  <w:rPr>
                    <w:ins w:id="16838" w:author="瑋婷 徐" w:date="2025-01-03T16:50:00Z" w16du:dateUtc="2025-01-03T08:50:00Z"/>
                    <w:rFonts w:ascii="Calibri" w:hAnsi="Calibri" w:cs="Calibri"/>
                    <w:i/>
                    <w:iCs/>
                    <w:color w:val="000000"/>
                    <w:sz w:val="22"/>
                    <w:szCs w:val="22"/>
                  </w:rPr>
                </w:rPrChange>
              </w:rPr>
              <w:pPrChange w:id="1683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6840" w:author="瑋婷 徐" w:date="2025-01-03T16:50:00Z" w16du:dateUtc="2025-01-03T08:50:00Z">
              <w:r w:rsidRPr="00A65783">
                <w:rPr>
                  <w:rFonts w:ascii="Times New Roman" w:eastAsiaTheme="minorEastAsia" w:hAnsi="Times New Roman" w:cs="Times New Roman"/>
                  <w:i/>
                  <w:iCs/>
                  <w:color w:val="000000"/>
                  <w:rPrChange w:id="16841" w:author="瑋婷 徐" w:date="2025-01-04T22:54:00Z" w16du:dateUtc="2025-01-04T14:54:00Z">
                    <w:rPr>
                      <w:rFonts w:ascii="Calibri" w:hAnsi="Calibri" w:cs="Calibri"/>
                      <w:i/>
                      <w:iCs/>
                      <w:color w:val="000000"/>
                      <w:sz w:val="22"/>
                      <w:szCs w:val="22"/>
                    </w:rPr>
                  </w:rPrChange>
                </w:rPr>
                <w:t>Hirundapus cochinchinensis</w:t>
              </w:r>
            </w:ins>
          </w:p>
        </w:tc>
        <w:tc>
          <w:tcPr>
            <w:tcW w:w="162" w:type="pct"/>
            <w:noWrap/>
            <w:hideMark/>
          </w:tcPr>
          <w:p w14:paraId="0252235F"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842" w:author="瑋婷 徐" w:date="2025-01-03T16:50:00Z" w16du:dateUtc="2025-01-03T08:50:00Z"/>
                <w:rFonts w:ascii="Times New Roman" w:eastAsiaTheme="minorEastAsia" w:hAnsi="Times New Roman" w:cs="Times New Roman"/>
                <w:i/>
                <w:iCs/>
                <w:color w:val="000000"/>
                <w:rPrChange w:id="16843" w:author="瑋婷 徐" w:date="2025-01-04T22:54:00Z" w16du:dateUtc="2025-01-04T14:54:00Z">
                  <w:rPr>
                    <w:ins w:id="16844" w:author="瑋婷 徐" w:date="2025-01-03T16:50:00Z" w16du:dateUtc="2025-01-03T08:50:00Z"/>
                    <w:rFonts w:ascii="Calibri" w:hAnsi="Calibri" w:cs="Calibri"/>
                    <w:i/>
                    <w:iCs/>
                    <w:color w:val="000000"/>
                    <w:sz w:val="22"/>
                    <w:szCs w:val="22"/>
                  </w:rPr>
                </w:rPrChange>
              </w:rPr>
              <w:pPrChange w:id="1684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423B513"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846" w:author="瑋婷 徐" w:date="2025-01-03T16:50:00Z" w16du:dateUtc="2025-01-03T08:50:00Z"/>
                <w:rFonts w:ascii="Times New Roman" w:eastAsiaTheme="minorEastAsia" w:hAnsi="Times New Roman" w:cs="Times New Roman"/>
                <w:rPrChange w:id="16847" w:author="瑋婷 徐" w:date="2025-01-04T22:54:00Z" w16du:dateUtc="2025-01-04T14:54:00Z">
                  <w:rPr>
                    <w:ins w:id="16848" w:author="瑋婷 徐" w:date="2025-01-03T16:50:00Z" w16du:dateUtc="2025-01-03T08:50:00Z"/>
                    <w:rFonts w:ascii="Times New Roman" w:eastAsia="Times New Roman" w:hAnsi="Times New Roman" w:cs="Times New Roman"/>
                    <w:sz w:val="20"/>
                    <w:szCs w:val="20"/>
                  </w:rPr>
                </w:rPrChange>
              </w:rPr>
              <w:pPrChange w:id="1684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8E67146"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850" w:author="瑋婷 徐" w:date="2025-01-03T16:50:00Z" w16du:dateUtc="2025-01-03T08:50:00Z"/>
                <w:rFonts w:ascii="Times New Roman" w:eastAsiaTheme="minorEastAsia" w:hAnsi="Times New Roman" w:cs="Times New Roman"/>
                <w:rPrChange w:id="16851" w:author="瑋婷 徐" w:date="2025-01-04T22:54:00Z" w16du:dateUtc="2025-01-04T14:54:00Z">
                  <w:rPr>
                    <w:ins w:id="16852" w:author="瑋婷 徐" w:date="2025-01-03T16:50:00Z" w16du:dateUtc="2025-01-03T08:50:00Z"/>
                    <w:rFonts w:ascii="Times New Roman" w:eastAsia="Times New Roman" w:hAnsi="Times New Roman" w:cs="Times New Roman"/>
                    <w:sz w:val="20"/>
                    <w:szCs w:val="20"/>
                  </w:rPr>
                </w:rPrChange>
              </w:rPr>
              <w:pPrChange w:id="1685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B944CF8"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854" w:author="瑋婷 徐" w:date="2025-01-03T16:50:00Z" w16du:dateUtc="2025-01-03T08:50:00Z"/>
                <w:rFonts w:ascii="Times New Roman" w:eastAsiaTheme="minorEastAsia" w:hAnsi="Times New Roman" w:cs="Times New Roman"/>
                <w:rPrChange w:id="16855" w:author="瑋婷 徐" w:date="2025-01-04T22:54:00Z" w16du:dateUtc="2025-01-04T14:54:00Z">
                  <w:rPr>
                    <w:ins w:id="16856" w:author="瑋婷 徐" w:date="2025-01-03T16:50:00Z" w16du:dateUtc="2025-01-03T08:50:00Z"/>
                    <w:rFonts w:ascii="Times New Roman" w:eastAsia="Times New Roman" w:hAnsi="Times New Roman" w:cs="Times New Roman"/>
                    <w:sz w:val="20"/>
                    <w:szCs w:val="20"/>
                  </w:rPr>
                </w:rPrChange>
              </w:rPr>
              <w:pPrChange w:id="1685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35984F5"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858" w:author="瑋婷 徐" w:date="2025-01-03T16:50:00Z" w16du:dateUtc="2025-01-03T08:50:00Z"/>
                <w:rFonts w:ascii="Times New Roman" w:eastAsiaTheme="minorEastAsia" w:hAnsi="Times New Roman" w:cs="Times New Roman"/>
                <w:rPrChange w:id="16859" w:author="瑋婷 徐" w:date="2025-01-04T22:54:00Z" w16du:dateUtc="2025-01-04T14:54:00Z">
                  <w:rPr>
                    <w:ins w:id="16860" w:author="瑋婷 徐" w:date="2025-01-03T16:50:00Z" w16du:dateUtc="2025-01-03T08:50:00Z"/>
                    <w:rFonts w:ascii="Times New Roman" w:eastAsia="Times New Roman" w:hAnsi="Times New Roman" w:cs="Times New Roman"/>
                    <w:sz w:val="20"/>
                    <w:szCs w:val="20"/>
                  </w:rPr>
                </w:rPrChange>
              </w:rPr>
              <w:pPrChange w:id="1686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C4E940E"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862" w:author="瑋婷 徐" w:date="2025-01-03T16:50:00Z" w16du:dateUtc="2025-01-03T08:50:00Z"/>
                <w:rFonts w:ascii="Times New Roman" w:eastAsiaTheme="minorEastAsia" w:hAnsi="Times New Roman" w:cs="Times New Roman"/>
                <w:rPrChange w:id="16863" w:author="瑋婷 徐" w:date="2025-01-04T22:54:00Z" w16du:dateUtc="2025-01-04T14:54:00Z">
                  <w:rPr>
                    <w:ins w:id="16864" w:author="瑋婷 徐" w:date="2025-01-03T16:50:00Z" w16du:dateUtc="2025-01-03T08:50:00Z"/>
                    <w:rFonts w:ascii="Times New Roman" w:eastAsia="Times New Roman" w:hAnsi="Times New Roman" w:cs="Times New Roman"/>
                    <w:sz w:val="20"/>
                    <w:szCs w:val="20"/>
                  </w:rPr>
                </w:rPrChange>
              </w:rPr>
              <w:pPrChange w:id="1686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D92A9E3"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866" w:author="瑋婷 徐" w:date="2025-01-03T16:50:00Z" w16du:dateUtc="2025-01-03T08:50:00Z"/>
                <w:rFonts w:ascii="Times New Roman" w:eastAsiaTheme="minorEastAsia" w:hAnsi="Times New Roman" w:cs="Times New Roman"/>
                <w:rPrChange w:id="16867" w:author="瑋婷 徐" w:date="2025-01-04T22:54:00Z" w16du:dateUtc="2025-01-04T14:54:00Z">
                  <w:rPr>
                    <w:ins w:id="16868" w:author="瑋婷 徐" w:date="2025-01-03T16:50:00Z" w16du:dateUtc="2025-01-03T08:50:00Z"/>
                    <w:rFonts w:ascii="Times New Roman" w:eastAsia="Times New Roman" w:hAnsi="Times New Roman" w:cs="Times New Roman"/>
                    <w:sz w:val="20"/>
                    <w:szCs w:val="20"/>
                  </w:rPr>
                </w:rPrChange>
              </w:rPr>
              <w:pPrChange w:id="1686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E8C4A45"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870" w:author="瑋婷 徐" w:date="2025-01-03T16:50:00Z" w16du:dateUtc="2025-01-03T08:50:00Z"/>
                <w:rFonts w:ascii="Times New Roman" w:eastAsiaTheme="minorEastAsia" w:hAnsi="Times New Roman" w:cs="Times New Roman"/>
                <w:rPrChange w:id="16871" w:author="瑋婷 徐" w:date="2025-01-04T22:54:00Z" w16du:dateUtc="2025-01-04T14:54:00Z">
                  <w:rPr>
                    <w:ins w:id="16872" w:author="瑋婷 徐" w:date="2025-01-03T16:50:00Z" w16du:dateUtc="2025-01-03T08:50:00Z"/>
                    <w:rFonts w:ascii="Times New Roman" w:eastAsia="Times New Roman" w:hAnsi="Times New Roman" w:cs="Times New Roman"/>
                    <w:sz w:val="20"/>
                    <w:szCs w:val="20"/>
                  </w:rPr>
                </w:rPrChange>
              </w:rPr>
              <w:pPrChange w:id="1687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70A2CFB"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874" w:author="瑋婷 徐" w:date="2025-01-03T16:50:00Z" w16du:dateUtc="2025-01-03T08:50:00Z"/>
                <w:rFonts w:ascii="Times New Roman" w:eastAsiaTheme="minorEastAsia" w:hAnsi="Times New Roman" w:cs="Times New Roman"/>
                <w:rPrChange w:id="16875" w:author="瑋婷 徐" w:date="2025-01-04T22:54:00Z" w16du:dateUtc="2025-01-04T14:54:00Z">
                  <w:rPr>
                    <w:ins w:id="16876" w:author="瑋婷 徐" w:date="2025-01-03T16:50:00Z" w16du:dateUtc="2025-01-03T08:50:00Z"/>
                    <w:rFonts w:ascii="Times New Roman" w:eastAsia="Times New Roman" w:hAnsi="Times New Roman" w:cs="Times New Roman"/>
                    <w:sz w:val="20"/>
                    <w:szCs w:val="20"/>
                  </w:rPr>
                </w:rPrChange>
              </w:rPr>
              <w:pPrChange w:id="1687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6C6C72F2"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878" w:author="瑋婷 徐" w:date="2025-01-03T16:50:00Z" w16du:dateUtc="2025-01-03T08:50:00Z"/>
                <w:rFonts w:ascii="Times New Roman" w:eastAsiaTheme="minorEastAsia" w:hAnsi="Times New Roman" w:cs="Times New Roman"/>
                <w:rPrChange w:id="16879" w:author="瑋婷 徐" w:date="2025-01-04T22:54:00Z" w16du:dateUtc="2025-01-04T14:54:00Z">
                  <w:rPr>
                    <w:ins w:id="16880" w:author="瑋婷 徐" w:date="2025-01-03T16:50:00Z" w16du:dateUtc="2025-01-03T08:50:00Z"/>
                    <w:rFonts w:ascii="Times New Roman" w:eastAsia="Times New Roman" w:hAnsi="Times New Roman" w:cs="Times New Roman"/>
                    <w:sz w:val="20"/>
                    <w:szCs w:val="20"/>
                  </w:rPr>
                </w:rPrChange>
              </w:rPr>
              <w:pPrChange w:id="1688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17829EFC"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882" w:author="瑋婷 徐" w:date="2025-01-03T16:50:00Z" w16du:dateUtc="2025-01-03T08:50:00Z"/>
                <w:rFonts w:ascii="Times New Roman" w:eastAsiaTheme="minorEastAsia" w:hAnsi="Times New Roman" w:cs="Times New Roman"/>
                <w:rPrChange w:id="16883" w:author="瑋婷 徐" w:date="2025-01-04T22:54:00Z" w16du:dateUtc="2025-01-04T14:54:00Z">
                  <w:rPr>
                    <w:ins w:id="16884" w:author="瑋婷 徐" w:date="2025-01-03T16:50:00Z" w16du:dateUtc="2025-01-03T08:50:00Z"/>
                    <w:rFonts w:ascii="Times New Roman" w:eastAsia="Times New Roman" w:hAnsi="Times New Roman" w:cs="Times New Roman"/>
                    <w:sz w:val="20"/>
                    <w:szCs w:val="20"/>
                  </w:rPr>
                </w:rPrChange>
              </w:rPr>
              <w:pPrChange w:id="1688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0919E0C6"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886" w:author="瑋婷 徐" w:date="2025-01-03T16:50:00Z" w16du:dateUtc="2025-01-03T08:50:00Z"/>
                <w:rFonts w:ascii="Times New Roman" w:eastAsiaTheme="minorEastAsia" w:hAnsi="Times New Roman" w:cs="Times New Roman"/>
                <w:rPrChange w:id="16887" w:author="瑋婷 徐" w:date="2025-01-04T22:54:00Z" w16du:dateUtc="2025-01-04T14:54:00Z">
                  <w:rPr>
                    <w:ins w:id="16888" w:author="瑋婷 徐" w:date="2025-01-03T16:50:00Z" w16du:dateUtc="2025-01-03T08:50:00Z"/>
                    <w:rFonts w:ascii="Times New Roman" w:eastAsia="Times New Roman" w:hAnsi="Times New Roman" w:cs="Times New Roman"/>
                    <w:sz w:val="20"/>
                    <w:szCs w:val="20"/>
                  </w:rPr>
                </w:rPrChange>
              </w:rPr>
              <w:pPrChange w:id="1688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40D0BA63"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890" w:author="瑋婷 徐" w:date="2025-01-03T16:50:00Z" w16du:dateUtc="2025-01-03T08:50:00Z"/>
                <w:rFonts w:ascii="Times New Roman" w:eastAsiaTheme="minorEastAsia" w:hAnsi="Times New Roman" w:cs="Times New Roman"/>
                <w:rPrChange w:id="16891" w:author="瑋婷 徐" w:date="2025-01-04T22:54:00Z" w16du:dateUtc="2025-01-04T14:54:00Z">
                  <w:rPr>
                    <w:ins w:id="16892" w:author="瑋婷 徐" w:date="2025-01-03T16:50:00Z" w16du:dateUtc="2025-01-03T08:50:00Z"/>
                    <w:rFonts w:ascii="Times New Roman" w:eastAsia="Times New Roman" w:hAnsi="Times New Roman" w:cs="Times New Roman"/>
                    <w:sz w:val="20"/>
                    <w:szCs w:val="20"/>
                  </w:rPr>
                </w:rPrChange>
              </w:rPr>
              <w:pPrChange w:id="1689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28B331F"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894" w:author="瑋婷 徐" w:date="2025-01-03T16:50:00Z" w16du:dateUtc="2025-01-03T08:50:00Z"/>
                <w:rFonts w:ascii="Times New Roman" w:eastAsiaTheme="minorEastAsia" w:hAnsi="Times New Roman" w:cs="Times New Roman"/>
                <w:rPrChange w:id="16895" w:author="瑋婷 徐" w:date="2025-01-04T22:54:00Z" w16du:dateUtc="2025-01-04T14:54:00Z">
                  <w:rPr>
                    <w:ins w:id="16896" w:author="瑋婷 徐" w:date="2025-01-03T16:50:00Z" w16du:dateUtc="2025-01-03T08:50:00Z"/>
                    <w:rFonts w:ascii="Times New Roman" w:eastAsia="Times New Roman" w:hAnsi="Times New Roman" w:cs="Times New Roman"/>
                    <w:sz w:val="20"/>
                    <w:szCs w:val="20"/>
                  </w:rPr>
                </w:rPrChange>
              </w:rPr>
              <w:pPrChange w:id="1689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5134E6DB"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898" w:author="瑋婷 徐" w:date="2025-01-03T16:50:00Z" w16du:dateUtc="2025-01-03T08:50:00Z"/>
                <w:rFonts w:ascii="Times New Roman" w:eastAsiaTheme="minorEastAsia" w:hAnsi="Times New Roman" w:cs="Times New Roman"/>
                <w:rPrChange w:id="16899" w:author="瑋婷 徐" w:date="2025-01-04T22:54:00Z" w16du:dateUtc="2025-01-04T14:54:00Z">
                  <w:rPr>
                    <w:ins w:id="16900" w:author="瑋婷 徐" w:date="2025-01-03T16:50:00Z" w16du:dateUtc="2025-01-03T08:50:00Z"/>
                    <w:rFonts w:ascii="Times New Roman" w:eastAsia="Times New Roman" w:hAnsi="Times New Roman" w:cs="Times New Roman"/>
                    <w:sz w:val="20"/>
                    <w:szCs w:val="20"/>
                  </w:rPr>
                </w:rPrChange>
              </w:rPr>
              <w:pPrChange w:id="16901"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75893B0B"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902" w:author="瑋婷 徐" w:date="2025-01-03T16:50:00Z" w16du:dateUtc="2025-01-03T08:50:00Z"/>
                <w:rFonts w:ascii="Times New Roman" w:eastAsiaTheme="minorEastAsia" w:hAnsi="Times New Roman" w:cs="Times New Roman"/>
                <w:rPrChange w:id="16903" w:author="瑋婷 徐" w:date="2025-01-04T22:54:00Z" w16du:dateUtc="2025-01-04T14:54:00Z">
                  <w:rPr>
                    <w:ins w:id="16904" w:author="瑋婷 徐" w:date="2025-01-03T16:50:00Z" w16du:dateUtc="2025-01-03T08:50:00Z"/>
                    <w:rFonts w:ascii="Times New Roman" w:eastAsia="Times New Roman" w:hAnsi="Times New Roman" w:cs="Times New Roman"/>
                    <w:sz w:val="20"/>
                    <w:szCs w:val="20"/>
                  </w:rPr>
                </w:rPrChange>
              </w:rPr>
              <w:pPrChange w:id="16905"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2CAB0CE2"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906" w:author="瑋婷 徐" w:date="2025-01-03T16:50:00Z" w16du:dateUtc="2025-01-03T08:50:00Z"/>
                <w:rFonts w:ascii="Times New Roman" w:eastAsiaTheme="minorEastAsia" w:hAnsi="Times New Roman" w:cs="Times New Roman"/>
                <w:rPrChange w:id="16907" w:author="瑋婷 徐" w:date="2025-01-04T22:54:00Z" w16du:dateUtc="2025-01-04T14:54:00Z">
                  <w:rPr>
                    <w:ins w:id="16908" w:author="瑋婷 徐" w:date="2025-01-03T16:50:00Z" w16du:dateUtc="2025-01-03T08:50:00Z"/>
                    <w:rFonts w:ascii="Times New Roman" w:eastAsia="Times New Roman" w:hAnsi="Times New Roman" w:cs="Times New Roman"/>
                    <w:sz w:val="20"/>
                    <w:szCs w:val="20"/>
                  </w:rPr>
                </w:rPrChange>
              </w:rPr>
              <w:pPrChange w:id="16909"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91A058E"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910" w:author="瑋婷 徐" w:date="2025-01-03T16:50:00Z" w16du:dateUtc="2025-01-03T08:50:00Z"/>
                <w:rFonts w:ascii="Times New Roman" w:eastAsiaTheme="minorEastAsia" w:hAnsi="Times New Roman" w:cs="Times New Roman"/>
                <w:rPrChange w:id="16911" w:author="瑋婷 徐" w:date="2025-01-04T22:54:00Z" w16du:dateUtc="2025-01-04T14:54:00Z">
                  <w:rPr>
                    <w:ins w:id="16912" w:author="瑋婷 徐" w:date="2025-01-03T16:50:00Z" w16du:dateUtc="2025-01-03T08:50:00Z"/>
                    <w:rFonts w:ascii="Times New Roman" w:eastAsia="Times New Roman" w:hAnsi="Times New Roman" w:cs="Times New Roman"/>
                    <w:sz w:val="20"/>
                    <w:szCs w:val="20"/>
                  </w:rPr>
                </w:rPrChange>
              </w:rPr>
              <w:pPrChange w:id="1691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hideMark/>
          </w:tcPr>
          <w:p w14:paraId="3653EF0E"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914" w:author="瑋婷 徐" w:date="2025-01-03T16:50:00Z" w16du:dateUtc="2025-01-03T08:50:00Z"/>
                <w:rFonts w:ascii="Times New Roman" w:eastAsiaTheme="minorEastAsia" w:hAnsi="Times New Roman" w:cs="Times New Roman"/>
                <w:color w:val="000000"/>
                <w:rPrChange w:id="16915" w:author="瑋婷 徐" w:date="2025-01-04T22:54:00Z" w16du:dateUtc="2025-01-04T14:54:00Z">
                  <w:rPr>
                    <w:ins w:id="16916" w:author="瑋婷 徐" w:date="2025-01-03T16:50:00Z" w16du:dateUtc="2025-01-03T08:50:00Z"/>
                    <w:rFonts w:ascii="Calibri" w:hAnsi="Calibri" w:cs="Calibri"/>
                    <w:color w:val="000000"/>
                    <w:sz w:val="22"/>
                    <w:szCs w:val="22"/>
                  </w:rPr>
                </w:rPrChange>
              </w:rPr>
              <w:pPrChange w:id="1691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ins w:id="16918" w:author="瑋婷 徐" w:date="2025-01-03T16:50:00Z" w16du:dateUtc="2025-01-03T08:50:00Z">
              <w:r w:rsidRPr="00A65783">
                <w:rPr>
                  <w:rFonts w:ascii="Times New Roman" w:eastAsiaTheme="minorEastAsia" w:hAnsi="Times New Roman" w:cs="Times New Roman"/>
                  <w:color w:val="000000"/>
                  <w:rPrChange w:id="16919" w:author="瑋婷 徐" w:date="2025-01-04T22:54:00Z" w16du:dateUtc="2025-01-04T14:54:00Z">
                    <w:rPr>
                      <w:rFonts w:ascii="Calibri" w:hAnsi="Calibri" w:cs="Calibri"/>
                      <w:color w:val="000000"/>
                      <w:sz w:val="22"/>
                      <w:szCs w:val="22"/>
                    </w:rPr>
                  </w:rPrChange>
                </w:rPr>
                <w:t>*</w:t>
              </w:r>
            </w:ins>
          </w:p>
        </w:tc>
        <w:tc>
          <w:tcPr>
            <w:tcW w:w="162" w:type="pct"/>
            <w:noWrap/>
            <w:hideMark/>
          </w:tcPr>
          <w:p w14:paraId="4D06B717"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920" w:author="瑋婷 徐" w:date="2025-01-03T16:50:00Z" w16du:dateUtc="2025-01-03T08:50:00Z"/>
                <w:rFonts w:ascii="Times New Roman" w:eastAsiaTheme="minorEastAsia" w:hAnsi="Times New Roman" w:cs="Times New Roman"/>
                <w:color w:val="000000"/>
                <w:rPrChange w:id="16921" w:author="瑋婷 徐" w:date="2025-01-04T22:54:00Z" w16du:dateUtc="2025-01-04T14:54:00Z">
                  <w:rPr>
                    <w:ins w:id="16922" w:author="瑋婷 徐" w:date="2025-01-03T16:50:00Z" w16du:dateUtc="2025-01-03T08:50:00Z"/>
                    <w:rFonts w:ascii="Calibri" w:hAnsi="Calibri" w:cs="Calibri"/>
                    <w:color w:val="000000"/>
                    <w:sz w:val="22"/>
                    <w:szCs w:val="22"/>
                  </w:rPr>
                </w:rPrChange>
              </w:rPr>
              <w:pPrChange w:id="16923"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hideMark/>
          </w:tcPr>
          <w:p w14:paraId="15AAC061" w14:textId="77777777" w:rsidR="003C19C7" w:rsidRPr="00A65783" w:rsidRDefault="003C19C7">
            <w:pPr>
              <w:spacing w:line="360" w:lineRule="auto"/>
              <w:cnfStyle w:val="000000100000" w:firstRow="0" w:lastRow="0" w:firstColumn="0" w:lastColumn="0" w:oddVBand="0" w:evenVBand="0" w:oddHBand="1" w:evenHBand="0" w:firstRowFirstColumn="0" w:firstRowLastColumn="0" w:lastRowFirstColumn="0" w:lastRowLastColumn="0"/>
              <w:rPr>
                <w:ins w:id="16924" w:author="瑋婷 徐" w:date="2025-01-03T16:50:00Z" w16du:dateUtc="2025-01-03T08:50:00Z"/>
                <w:rFonts w:ascii="Times New Roman" w:eastAsiaTheme="minorEastAsia" w:hAnsi="Times New Roman" w:cs="Times New Roman"/>
                <w:rPrChange w:id="16925" w:author="瑋婷 徐" w:date="2025-01-04T22:54:00Z" w16du:dateUtc="2025-01-04T14:54:00Z">
                  <w:rPr>
                    <w:ins w:id="16926" w:author="瑋婷 徐" w:date="2025-01-03T16:50:00Z" w16du:dateUtc="2025-01-03T08:50:00Z"/>
                    <w:rFonts w:ascii="Times New Roman" w:eastAsia="Times New Roman" w:hAnsi="Times New Roman" w:cs="Times New Roman"/>
                    <w:sz w:val="20"/>
                    <w:szCs w:val="20"/>
                  </w:rPr>
                </w:rPrChange>
              </w:rPr>
              <w:pPrChange w:id="16927" w:author="瑋婷 徐" w:date="2025-01-03T16:51:00Z" w16du:dateUtc="2025-01-03T08:51:00Z">
                <w:pPr>
                  <w:cnfStyle w:val="000000100000" w:firstRow="0" w:lastRow="0" w:firstColumn="0" w:lastColumn="0" w:oddVBand="0" w:evenVBand="0" w:oddHBand="1" w:evenHBand="0" w:firstRowFirstColumn="0" w:firstRowLastColumn="0" w:lastRowFirstColumn="0" w:lastRowLastColumn="0"/>
                </w:pPr>
              </w:pPrChange>
            </w:pPr>
          </w:p>
        </w:tc>
      </w:tr>
      <w:tr w:rsidR="003C19C7" w:rsidRPr="0068528D" w14:paraId="49EC56C4" w14:textId="77777777" w:rsidTr="003C19C7">
        <w:trPr>
          <w:trHeight w:val="300"/>
          <w:ins w:id="16928"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hideMark/>
          </w:tcPr>
          <w:p w14:paraId="53413915" w14:textId="77777777" w:rsidR="003C19C7" w:rsidRPr="00A65783" w:rsidRDefault="003C19C7">
            <w:pPr>
              <w:spacing w:line="360" w:lineRule="auto"/>
              <w:rPr>
                <w:ins w:id="16929" w:author="瑋婷 徐" w:date="2025-01-03T16:50:00Z" w16du:dateUtc="2025-01-03T08:50:00Z"/>
                <w:rFonts w:ascii="Times New Roman" w:eastAsiaTheme="minorEastAsia" w:hAnsi="Times New Roman" w:cs="Times New Roman"/>
                <w:b w:val="0"/>
                <w:bCs w:val="0"/>
                <w:color w:val="000000"/>
                <w:rPrChange w:id="16930" w:author="瑋婷 徐" w:date="2025-01-04T22:54:00Z" w16du:dateUtc="2025-01-04T14:54:00Z">
                  <w:rPr>
                    <w:ins w:id="16931" w:author="瑋婷 徐" w:date="2025-01-03T16:50:00Z" w16du:dateUtc="2025-01-03T08:50:00Z"/>
                    <w:rFonts w:ascii="Calibri" w:hAnsi="Calibri" w:cs="Calibri"/>
                    <w:color w:val="000000"/>
                    <w:sz w:val="22"/>
                    <w:szCs w:val="22"/>
                  </w:rPr>
                </w:rPrChange>
              </w:rPr>
              <w:pPrChange w:id="16932" w:author="瑋婷 徐" w:date="2025-01-03T16:51:00Z" w16du:dateUtc="2025-01-03T08:51:00Z">
                <w:pPr/>
              </w:pPrChange>
            </w:pPr>
            <w:ins w:id="16933" w:author="瑋婷 徐" w:date="2025-01-03T16:50:00Z" w16du:dateUtc="2025-01-03T08:50:00Z">
              <w:r w:rsidRPr="00A65783">
                <w:rPr>
                  <w:rFonts w:ascii="Times New Roman" w:eastAsiaTheme="minorEastAsia" w:hAnsi="Times New Roman" w:cs="Times New Roman" w:hint="eastAsia"/>
                  <w:b w:val="0"/>
                  <w:bCs w:val="0"/>
                  <w:color w:val="000000"/>
                  <w:rPrChange w:id="16934" w:author="瑋婷 徐" w:date="2025-01-04T22:54:00Z" w16du:dateUtc="2025-01-04T14:54:00Z">
                    <w:rPr>
                      <w:rFonts w:ascii="Calibri" w:hAnsi="Calibri" w:cs="Calibri" w:hint="eastAsia"/>
                      <w:color w:val="000000"/>
                      <w:sz w:val="22"/>
                      <w:szCs w:val="22"/>
                    </w:rPr>
                  </w:rPrChange>
                </w:rPr>
                <w:t>小雨燕</w:t>
              </w:r>
              <w:r w:rsidRPr="00A65783">
                <w:rPr>
                  <w:rFonts w:ascii="Times New Roman" w:eastAsiaTheme="minorEastAsia" w:hAnsi="Times New Roman" w:cs="Times New Roman"/>
                  <w:b w:val="0"/>
                  <w:bCs w:val="0"/>
                  <w:color w:val="000000"/>
                  <w:rPrChange w:id="16935" w:author="瑋婷 徐" w:date="2025-01-04T22:54:00Z" w16du:dateUtc="2025-01-04T14:54:00Z">
                    <w:rPr>
                      <w:rFonts w:ascii="Calibri" w:hAnsi="Calibri" w:cs="Calibri"/>
                      <w:color w:val="000000"/>
                      <w:sz w:val="22"/>
                      <w:szCs w:val="22"/>
                    </w:rPr>
                  </w:rPrChange>
                </w:rPr>
                <w:t xml:space="preserve"> </w:t>
              </w:r>
              <w:r w:rsidRPr="00A65783">
                <w:rPr>
                  <w:rFonts w:ascii="Times New Roman" w:eastAsiaTheme="minorEastAsia" w:hAnsi="Times New Roman" w:cs="Times New Roman"/>
                  <w:b w:val="0"/>
                  <w:bCs w:val="0"/>
                  <w:color w:val="000000"/>
                  <w:rPrChange w:id="16936" w:author="瑋婷 徐" w:date="2025-01-04T22:54:00Z" w16du:dateUtc="2025-01-04T14:54:00Z">
                    <w:rPr>
                      <w:color w:val="000000"/>
                      <w:sz w:val="22"/>
                      <w:szCs w:val="22"/>
                    </w:rPr>
                  </w:rPrChange>
                </w:rPr>
                <w:t>※</w:t>
              </w:r>
              <w:r w:rsidRPr="00A65783">
                <w:rPr>
                  <w:rFonts w:ascii="Times New Roman" w:eastAsiaTheme="minorEastAsia" w:hAnsi="Times New Roman" w:cs="Times New Roman"/>
                  <w:b w:val="0"/>
                  <w:bCs w:val="0"/>
                  <w:color w:val="000000"/>
                  <w:rPrChange w:id="16937" w:author="瑋婷 徐" w:date="2025-01-04T22:54:00Z" w16du:dateUtc="2025-01-04T14:54:00Z">
                    <w:rPr>
                      <w:rFonts w:ascii="Calibri" w:hAnsi="Calibri" w:cs="Calibri"/>
                      <w:color w:val="000000"/>
                      <w:sz w:val="22"/>
                      <w:szCs w:val="22"/>
                    </w:rPr>
                  </w:rPrChange>
                </w:rPr>
                <w:t xml:space="preserve"> </w:t>
              </w:r>
            </w:ins>
          </w:p>
        </w:tc>
        <w:tc>
          <w:tcPr>
            <w:tcW w:w="904" w:type="pct"/>
            <w:hideMark/>
          </w:tcPr>
          <w:p w14:paraId="0837AD21"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938" w:author="瑋婷 徐" w:date="2025-01-03T16:50:00Z" w16du:dateUtc="2025-01-03T08:50:00Z"/>
                <w:rFonts w:ascii="Times New Roman" w:eastAsiaTheme="minorEastAsia" w:hAnsi="Times New Roman" w:cs="Times New Roman"/>
                <w:i/>
                <w:iCs/>
                <w:color w:val="000000"/>
                <w:rPrChange w:id="16939" w:author="瑋婷 徐" w:date="2025-01-04T22:54:00Z" w16du:dateUtc="2025-01-04T14:54:00Z">
                  <w:rPr>
                    <w:ins w:id="16940" w:author="瑋婷 徐" w:date="2025-01-03T16:50:00Z" w16du:dateUtc="2025-01-03T08:50:00Z"/>
                    <w:rFonts w:ascii="Calibri" w:hAnsi="Calibri" w:cs="Calibri"/>
                    <w:i/>
                    <w:iCs/>
                    <w:color w:val="000000"/>
                    <w:sz w:val="22"/>
                    <w:szCs w:val="22"/>
                  </w:rPr>
                </w:rPrChange>
              </w:rPr>
              <w:pPrChange w:id="1694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942" w:author="瑋婷 徐" w:date="2025-01-03T16:50:00Z" w16du:dateUtc="2025-01-03T08:50:00Z">
              <w:r w:rsidRPr="00A65783">
                <w:rPr>
                  <w:rFonts w:ascii="Times New Roman" w:eastAsiaTheme="minorEastAsia" w:hAnsi="Times New Roman" w:cs="Times New Roman"/>
                  <w:i/>
                  <w:iCs/>
                  <w:color w:val="000000"/>
                  <w:rPrChange w:id="16943" w:author="瑋婷 徐" w:date="2025-01-04T22:54:00Z" w16du:dateUtc="2025-01-04T14:54:00Z">
                    <w:rPr>
                      <w:rFonts w:ascii="Calibri" w:hAnsi="Calibri" w:cs="Calibri"/>
                      <w:i/>
                      <w:iCs/>
                      <w:color w:val="000000"/>
                      <w:sz w:val="22"/>
                      <w:szCs w:val="22"/>
                    </w:rPr>
                  </w:rPrChange>
                </w:rPr>
                <w:t>Apus nipalensis</w:t>
              </w:r>
            </w:ins>
          </w:p>
        </w:tc>
        <w:tc>
          <w:tcPr>
            <w:tcW w:w="162" w:type="pct"/>
            <w:noWrap/>
            <w:hideMark/>
          </w:tcPr>
          <w:p w14:paraId="5AF97DF0"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944" w:author="瑋婷 徐" w:date="2025-01-03T16:50:00Z" w16du:dateUtc="2025-01-03T08:50:00Z"/>
                <w:rFonts w:ascii="Times New Roman" w:eastAsiaTheme="minorEastAsia" w:hAnsi="Times New Roman" w:cs="Times New Roman"/>
                <w:i/>
                <w:iCs/>
                <w:color w:val="000000"/>
                <w:rPrChange w:id="16945" w:author="瑋婷 徐" w:date="2025-01-04T22:54:00Z" w16du:dateUtc="2025-01-04T14:54:00Z">
                  <w:rPr>
                    <w:ins w:id="16946" w:author="瑋婷 徐" w:date="2025-01-03T16:50:00Z" w16du:dateUtc="2025-01-03T08:50:00Z"/>
                    <w:rFonts w:ascii="Calibri" w:hAnsi="Calibri" w:cs="Calibri"/>
                    <w:i/>
                    <w:iCs/>
                    <w:color w:val="000000"/>
                    <w:sz w:val="22"/>
                    <w:szCs w:val="22"/>
                  </w:rPr>
                </w:rPrChange>
              </w:rPr>
              <w:pPrChange w:id="1694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0614DCF"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948" w:author="瑋婷 徐" w:date="2025-01-03T16:50:00Z" w16du:dateUtc="2025-01-03T08:50:00Z"/>
                <w:rFonts w:ascii="Times New Roman" w:eastAsiaTheme="minorEastAsia" w:hAnsi="Times New Roman" w:cs="Times New Roman"/>
                <w:color w:val="000000"/>
                <w:rPrChange w:id="16949" w:author="瑋婷 徐" w:date="2025-01-04T22:54:00Z" w16du:dateUtc="2025-01-04T14:54:00Z">
                  <w:rPr>
                    <w:ins w:id="16950" w:author="瑋婷 徐" w:date="2025-01-03T16:50:00Z" w16du:dateUtc="2025-01-03T08:50:00Z"/>
                    <w:rFonts w:ascii="Calibri" w:hAnsi="Calibri" w:cs="Calibri"/>
                    <w:color w:val="000000"/>
                    <w:sz w:val="22"/>
                    <w:szCs w:val="22"/>
                  </w:rPr>
                </w:rPrChange>
              </w:rPr>
              <w:pPrChange w:id="1695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952" w:author="瑋婷 徐" w:date="2025-01-03T16:50:00Z" w16du:dateUtc="2025-01-03T08:50:00Z">
              <w:r w:rsidRPr="00A65783">
                <w:rPr>
                  <w:rFonts w:ascii="Times New Roman" w:eastAsiaTheme="minorEastAsia" w:hAnsi="Times New Roman" w:cs="Times New Roman"/>
                  <w:color w:val="000000"/>
                  <w:rPrChange w:id="16953" w:author="瑋婷 徐" w:date="2025-01-04T22:54:00Z" w16du:dateUtc="2025-01-04T14:54:00Z">
                    <w:rPr>
                      <w:rFonts w:ascii="Calibri" w:hAnsi="Calibri" w:cs="Calibri"/>
                      <w:color w:val="000000"/>
                      <w:sz w:val="22"/>
                      <w:szCs w:val="22"/>
                    </w:rPr>
                  </w:rPrChange>
                </w:rPr>
                <w:t>*</w:t>
              </w:r>
            </w:ins>
          </w:p>
        </w:tc>
        <w:tc>
          <w:tcPr>
            <w:tcW w:w="162" w:type="pct"/>
            <w:noWrap/>
            <w:hideMark/>
          </w:tcPr>
          <w:p w14:paraId="1FF2CE13"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954" w:author="瑋婷 徐" w:date="2025-01-03T16:50:00Z" w16du:dateUtc="2025-01-03T08:50:00Z"/>
                <w:rFonts w:ascii="Times New Roman" w:eastAsiaTheme="minorEastAsia" w:hAnsi="Times New Roman" w:cs="Times New Roman"/>
                <w:color w:val="000000"/>
                <w:rPrChange w:id="16955" w:author="瑋婷 徐" w:date="2025-01-04T22:54:00Z" w16du:dateUtc="2025-01-04T14:54:00Z">
                  <w:rPr>
                    <w:ins w:id="16956" w:author="瑋婷 徐" w:date="2025-01-03T16:50:00Z" w16du:dateUtc="2025-01-03T08:50:00Z"/>
                    <w:rFonts w:ascii="Calibri" w:hAnsi="Calibri" w:cs="Calibri"/>
                    <w:color w:val="000000"/>
                    <w:sz w:val="22"/>
                    <w:szCs w:val="22"/>
                  </w:rPr>
                </w:rPrChange>
              </w:rPr>
              <w:pPrChange w:id="1695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0D87A81"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958" w:author="瑋婷 徐" w:date="2025-01-03T16:50:00Z" w16du:dateUtc="2025-01-03T08:50:00Z"/>
                <w:rFonts w:ascii="Times New Roman" w:eastAsiaTheme="minorEastAsia" w:hAnsi="Times New Roman" w:cs="Times New Roman"/>
                <w:rPrChange w:id="16959" w:author="瑋婷 徐" w:date="2025-01-04T22:54:00Z" w16du:dateUtc="2025-01-04T14:54:00Z">
                  <w:rPr>
                    <w:ins w:id="16960" w:author="瑋婷 徐" w:date="2025-01-03T16:50:00Z" w16du:dateUtc="2025-01-03T08:50:00Z"/>
                    <w:rFonts w:ascii="Times New Roman" w:eastAsia="Times New Roman" w:hAnsi="Times New Roman" w:cs="Times New Roman"/>
                    <w:sz w:val="20"/>
                    <w:szCs w:val="20"/>
                  </w:rPr>
                </w:rPrChange>
              </w:rPr>
              <w:pPrChange w:id="1696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4BE08B44"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962" w:author="瑋婷 徐" w:date="2025-01-03T16:50:00Z" w16du:dateUtc="2025-01-03T08:50:00Z"/>
                <w:rFonts w:ascii="Times New Roman" w:eastAsiaTheme="minorEastAsia" w:hAnsi="Times New Roman" w:cs="Times New Roman"/>
                <w:color w:val="000000"/>
                <w:rPrChange w:id="16963" w:author="瑋婷 徐" w:date="2025-01-04T22:54:00Z" w16du:dateUtc="2025-01-04T14:54:00Z">
                  <w:rPr>
                    <w:ins w:id="16964" w:author="瑋婷 徐" w:date="2025-01-03T16:50:00Z" w16du:dateUtc="2025-01-03T08:50:00Z"/>
                    <w:rFonts w:ascii="Calibri" w:hAnsi="Calibri" w:cs="Calibri"/>
                    <w:color w:val="000000"/>
                    <w:sz w:val="22"/>
                    <w:szCs w:val="22"/>
                  </w:rPr>
                </w:rPrChange>
              </w:rPr>
              <w:pPrChange w:id="1696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966" w:author="瑋婷 徐" w:date="2025-01-03T16:50:00Z" w16du:dateUtc="2025-01-03T08:50:00Z">
              <w:r w:rsidRPr="00A65783">
                <w:rPr>
                  <w:rFonts w:ascii="Times New Roman" w:eastAsiaTheme="minorEastAsia" w:hAnsi="Times New Roman" w:cs="Times New Roman"/>
                  <w:color w:val="000000"/>
                  <w:rPrChange w:id="16967" w:author="瑋婷 徐" w:date="2025-01-04T22:54:00Z" w16du:dateUtc="2025-01-04T14:54:00Z">
                    <w:rPr>
                      <w:rFonts w:ascii="Calibri" w:hAnsi="Calibri" w:cs="Calibri"/>
                      <w:color w:val="000000"/>
                      <w:sz w:val="22"/>
                      <w:szCs w:val="22"/>
                    </w:rPr>
                  </w:rPrChange>
                </w:rPr>
                <w:t>*</w:t>
              </w:r>
            </w:ins>
          </w:p>
        </w:tc>
        <w:tc>
          <w:tcPr>
            <w:tcW w:w="162" w:type="pct"/>
            <w:noWrap/>
            <w:hideMark/>
          </w:tcPr>
          <w:p w14:paraId="004B98D5"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968" w:author="瑋婷 徐" w:date="2025-01-03T16:50:00Z" w16du:dateUtc="2025-01-03T08:50:00Z"/>
                <w:rFonts w:ascii="Times New Roman" w:eastAsiaTheme="minorEastAsia" w:hAnsi="Times New Roman" w:cs="Times New Roman"/>
                <w:color w:val="000000"/>
                <w:rPrChange w:id="16969" w:author="瑋婷 徐" w:date="2025-01-04T22:54:00Z" w16du:dateUtc="2025-01-04T14:54:00Z">
                  <w:rPr>
                    <w:ins w:id="16970" w:author="瑋婷 徐" w:date="2025-01-03T16:50:00Z" w16du:dateUtc="2025-01-03T08:50:00Z"/>
                    <w:rFonts w:ascii="Calibri" w:hAnsi="Calibri" w:cs="Calibri"/>
                    <w:color w:val="000000"/>
                    <w:sz w:val="22"/>
                    <w:szCs w:val="22"/>
                  </w:rPr>
                </w:rPrChange>
              </w:rPr>
              <w:pPrChange w:id="1697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F32D0C8"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972" w:author="瑋婷 徐" w:date="2025-01-03T16:50:00Z" w16du:dateUtc="2025-01-03T08:50:00Z"/>
                <w:rFonts w:ascii="Times New Roman" w:eastAsiaTheme="minorEastAsia" w:hAnsi="Times New Roman" w:cs="Times New Roman"/>
                <w:color w:val="000000"/>
                <w:rPrChange w:id="16973" w:author="瑋婷 徐" w:date="2025-01-04T22:54:00Z" w16du:dateUtc="2025-01-04T14:54:00Z">
                  <w:rPr>
                    <w:ins w:id="16974" w:author="瑋婷 徐" w:date="2025-01-03T16:50:00Z" w16du:dateUtc="2025-01-03T08:50:00Z"/>
                    <w:rFonts w:ascii="Calibri" w:hAnsi="Calibri" w:cs="Calibri"/>
                    <w:color w:val="000000"/>
                    <w:sz w:val="22"/>
                    <w:szCs w:val="22"/>
                  </w:rPr>
                </w:rPrChange>
              </w:rPr>
              <w:pPrChange w:id="1697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976" w:author="瑋婷 徐" w:date="2025-01-03T16:50:00Z" w16du:dateUtc="2025-01-03T08:50:00Z">
              <w:r w:rsidRPr="00A65783">
                <w:rPr>
                  <w:rFonts w:ascii="Times New Roman" w:eastAsiaTheme="minorEastAsia" w:hAnsi="Times New Roman" w:cs="Times New Roman"/>
                  <w:color w:val="000000"/>
                  <w:rPrChange w:id="16977" w:author="瑋婷 徐" w:date="2025-01-04T22:54:00Z" w16du:dateUtc="2025-01-04T14:54:00Z">
                    <w:rPr>
                      <w:rFonts w:ascii="Calibri" w:hAnsi="Calibri" w:cs="Calibri"/>
                      <w:color w:val="000000"/>
                      <w:sz w:val="22"/>
                      <w:szCs w:val="22"/>
                    </w:rPr>
                  </w:rPrChange>
                </w:rPr>
                <w:t>*</w:t>
              </w:r>
            </w:ins>
          </w:p>
        </w:tc>
        <w:tc>
          <w:tcPr>
            <w:tcW w:w="162" w:type="pct"/>
            <w:noWrap/>
            <w:hideMark/>
          </w:tcPr>
          <w:p w14:paraId="0B808BB6"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978" w:author="瑋婷 徐" w:date="2025-01-03T16:50:00Z" w16du:dateUtc="2025-01-03T08:50:00Z"/>
                <w:rFonts w:ascii="Times New Roman" w:eastAsiaTheme="minorEastAsia" w:hAnsi="Times New Roman" w:cs="Times New Roman"/>
                <w:color w:val="000000"/>
                <w:rPrChange w:id="16979" w:author="瑋婷 徐" w:date="2025-01-04T22:54:00Z" w16du:dateUtc="2025-01-04T14:54:00Z">
                  <w:rPr>
                    <w:ins w:id="16980" w:author="瑋婷 徐" w:date="2025-01-03T16:50:00Z" w16du:dateUtc="2025-01-03T08:50:00Z"/>
                    <w:rFonts w:ascii="Calibri" w:hAnsi="Calibri" w:cs="Calibri"/>
                    <w:color w:val="000000"/>
                    <w:sz w:val="22"/>
                    <w:szCs w:val="22"/>
                  </w:rPr>
                </w:rPrChange>
              </w:rPr>
              <w:pPrChange w:id="1698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D7C7B24"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982" w:author="瑋婷 徐" w:date="2025-01-03T16:50:00Z" w16du:dateUtc="2025-01-03T08:50:00Z"/>
                <w:rFonts w:ascii="Times New Roman" w:eastAsiaTheme="minorEastAsia" w:hAnsi="Times New Roman" w:cs="Times New Roman"/>
                <w:rPrChange w:id="16983" w:author="瑋婷 徐" w:date="2025-01-04T22:54:00Z" w16du:dateUtc="2025-01-04T14:54:00Z">
                  <w:rPr>
                    <w:ins w:id="16984" w:author="瑋婷 徐" w:date="2025-01-03T16:50:00Z" w16du:dateUtc="2025-01-03T08:50:00Z"/>
                    <w:rFonts w:ascii="Times New Roman" w:eastAsia="Times New Roman" w:hAnsi="Times New Roman" w:cs="Times New Roman"/>
                    <w:sz w:val="20"/>
                    <w:szCs w:val="20"/>
                  </w:rPr>
                </w:rPrChange>
              </w:rPr>
              <w:pPrChange w:id="1698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B8CEC7F"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986" w:author="瑋婷 徐" w:date="2025-01-03T16:50:00Z" w16du:dateUtc="2025-01-03T08:50:00Z"/>
                <w:rFonts w:ascii="Times New Roman" w:eastAsiaTheme="minorEastAsia" w:hAnsi="Times New Roman" w:cs="Times New Roman"/>
                <w:color w:val="000000"/>
                <w:rPrChange w:id="16987" w:author="瑋婷 徐" w:date="2025-01-04T22:54:00Z" w16du:dateUtc="2025-01-04T14:54:00Z">
                  <w:rPr>
                    <w:ins w:id="16988" w:author="瑋婷 徐" w:date="2025-01-03T16:50:00Z" w16du:dateUtc="2025-01-03T08:50:00Z"/>
                    <w:rFonts w:ascii="Calibri" w:hAnsi="Calibri" w:cs="Calibri"/>
                    <w:color w:val="000000"/>
                    <w:sz w:val="22"/>
                    <w:szCs w:val="22"/>
                  </w:rPr>
                </w:rPrChange>
              </w:rPr>
              <w:pPrChange w:id="1698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6990" w:author="瑋婷 徐" w:date="2025-01-03T16:50:00Z" w16du:dateUtc="2025-01-03T08:50:00Z">
              <w:r w:rsidRPr="00A65783">
                <w:rPr>
                  <w:rFonts w:ascii="Times New Roman" w:eastAsiaTheme="minorEastAsia" w:hAnsi="Times New Roman" w:cs="Times New Roman"/>
                  <w:color w:val="000000"/>
                  <w:rPrChange w:id="16991" w:author="瑋婷 徐" w:date="2025-01-04T22:54:00Z" w16du:dateUtc="2025-01-04T14:54:00Z">
                    <w:rPr>
                      <w:rFonts w:ascii="Calibri" w:hAnsi="Calibri" w:cs="Calibri"/>
                      <w:color w:val="000000"/>
                      <w:sz w:val="22"/>
                      <w:szCs w:val="22"/>
                    </w:rPr>
                  </w:rPrChange>
                </w:rPr>
                <w:t>*</w:t>
              </w:r>
            </w:ins>
          </w:p>
        </w:tc>
        <w:tc>
          <w:tcPr>
            <w:tcW w:w="162" w:type="pct"/>
            <w:noWrap/>
            <w:hideMark/>
          </w:tcPr>
          <w:p w14:paraId="38598480"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992" w:author="瑋婷 徐" w:date="2025-01-03T16:50:00Z" w16du:dateUtc="2025-01-03T08:50:00Z"/>
                <w:rFonts w:ascii="Times New Roman" w:eastAsiaTheme="minorEastAsia" w:hAnsi="Times New Roman" w:cs="Times New Roman"/>
                <w:color w:val="000000"/>
                <w:rPrChange w:id="16993" w:author="瑋婷 徐" w:date="2025-01-04T22:54:00Z" w16du:dateUtc="2025-01-04T14:54:00Z">
                  <w:rPr>
                    <w:ins w:id="16994" w:author="瑋婷 徐" w:date="2025-01-03T16:50:00Z" w16du:dateUtc="2025-01-03T08:50:00Z"/>
                    <w:rFonts w:ascii="Calibri" w:hAnsi="Calibri" w:cs="Calibri"/>
                    <w:color w:val="000000"/>
                    <w:sz w:val="22"/>
                    <w:szCs w:val="22"/>
                  </w:rPr>
                </w:rPrChange>
              </w:rPr>
              <w:pPrChange w:id="1699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D3CFD76"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6996" w:author="瑋婷 徐" w:date="2025-01-03T16:50:00Z" w16du:dateUtc="2025-01-03T08:50:00Z"/>
                <w:rFonts w:ascii="Times New Roman" w:eastAsiaTheme="minorEastAsia" w:hAnsi="Times New Roman" w:cs="Times New Roman"/>
                <w:rPrChange w:id="16997" w:author="瑋婷 徐" w:date="2025-01-04T22:54:00Z" w16du:dateUtc="2025-01-04T14:54:00Z">
                  <w:rPr>
                    <w:ins w:id="16998" w:author="瑋婷 徐" w:date="2025-01-03T16:50:00Z" w16du:dateUtc="2025-01-03T08:50:00Z"/>
                    <w:rFonts w:ascii="Times New Roman" w:eastAsia="Times New Roman" w:hAnsi="Times New Roman" w:cs="Times New Roman"/>
                    <w:sz w:val="20"/>
                    <w:szCs w:val="20"/>
                  </w:rPr>
                </w:rPrChange>
              </w:rPr>
              <w:pPrChange w:id="1699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7D48557"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000" w:author="瑋婷 徐" w:date="2025-01-03T16:50:00Z" w16du:dateUtc="2025-01-03T08:50:00Z"/>
                <w:rFonts w:ascii="Times New Roman" w:eastAsiaTheme="minorEastAsia" w:hAnsi="Times New Roman" w:cs="Times New Roman"/>
                <w:rPrChange w:id="17001" w:author="瑋婷 徐" w:date="2025-01-04T22:54:00Z" w16du:dateUtc="2025-01-04T14:54:00Z">
                  <w:rPr>
                    <w:ins w:id="17002" w:author="瑋婷 徐" w:date="2025-01-03T16:50:00Z" w16du:dateUtc="2025-01-03T08:50:00Z"/>
                    <w:rFonts w:ascii="Times New Roman" w:eastAsia="Times New Roman" w:hAnsi="Times New Roman" w:cs="Times New Roman"/>
                    <w:sz w:val="20"/>
                    <w:szCs w:val="20"/>
                  </w:rPr>
                </w:rPrChange>
              </w:rPr>
              <w:pPrChange w:id="1700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7F0C1C8A"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004" w:author="瑋婷 徐" w:date="2025-01-03T16:50:00Z" w16du:dateUtc="2025-01-03T08:50:00Z"/>
                <w:rFonts w:ascii="Times New Roman" w:eastAsiaTheme="minorEastAsia" w:hAnsi="Times New Roman" w:cs="Times New Roman"/>
                <w:rPrChange w:id="17005" w:author="瑋婷 徐" w:date="2025-01-04T22:54:00Z" w16du:dateUtc="2025-01-04T14:54:00Z">
                  <w:rPr>
                    <w:ins w:id="17006" w:author="瑋婷 徐" w:date="2025-01-03T16:50:00Z" w16du:dateUtc="2025-01-03T08:50:00Z"/>
                    <w:rFonts w:ascii="Times New Roman" w:eastAsia="Times New Roman" w:hAnsi="Times New Roman" w:cs="Times New Roman"/>
                    <w:sz w:val="20"/>
                    <w:szCs w:val="20"/>
                  </w:rPr>
                </w:rPrChange>
              </w:rPr>
              <w:pPrChange w:id="17007"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EAFD458"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008" w:author="瑋婷 徐" w:date="2025-01-03T16:50:00Z" w16du:dateUtc="2025-01-03T08:50:00Z"/>
                <w:rFonts w:ascii="Times New Roman" w:eastAsiaTheme="minorEastAsia" w:hAnsi="Times New Roman" w:cs="Times New Roman"/>
                <w:rPrChange w:id="17009" w:author="瑋婷 徐" w:date="2025-01-04T22:54:00Z" w16du:dateUtc="2025-01-04T14:54:00Z">
                  <w:rPr>
                    <w:ins w:id="17010" w:author="瑋婷 徐" w:date="2025-01-03T16:50:00Z" w16du:dateUtc="2025-01-03T08:50:00Z"/>
                    <w:rFonts w:ascii="Times New Roman" w:eastAsia="Times New Roman" w:hAnsi="Times New Roman" w:cs="Times New Roman"/>
                    <w:sz w:val="20"/>
                    <w:szCs w:val="20"/>
                  </w:rPr>
                </w:rPrChange>
              </w:rPr>
              <w:pPrChange w:id="17011"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0A71F157"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012" w:author="瑋婷 徐" w:date="2025-01-03T16:50:00Z" w16du:dateUtc="2025-01-03T08:50:00Z"/>
                <w:rFonts w:ascii="Times New Roman" w:eastAsiaTheme="minorEastAsia" w:hAnsi="Times New Roman" w:cs="Times New Roman"/>
                <w:rPrChange w:id="17013" w:author="瑋婷 徐" w:date="2025-01-04T22:54:00Z" w16du:dateUtc="2025-01-04T14:54:00Z">
                  <w:rPr>
                    <w:ins w:id="17014" w:author="瑋婷 徐" w:date="2025-01-03T16:50:00Z" w16du:dateUtc="2025-01-03T08:50:00Z"/>
                    <w:rFonts w:ascii="Times New Roman" w:eastAsia="Times New Roman" w:hAnsi="Times New Roman" w:cs="Times New Roman"/>
                    <w:sz w:val="20"/>
                    <w:szCs w:val="20"/>
                  </w:rPr>
                </w:rPrChange>
              </w:rPr>
              <w:pPrChange w:id="17015"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50444104"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016" w:author="瑋婷 徐" w:date="2025-01-03T16:50:00Z" w16du:dateUtc="2025-01-03T08:50:00Z"/>
                <w:rFonts w:ascii="Times New Roman" w:eastAsiaTheme="minorEastAsia" w:hAnsi="Times New Roman" w:cs="Times New Roman"/>
                <w:rPrChange w:id="17017" w:author="瑋婷 徐" w:date="2025-01-04T22:54:00Z" w16du:dateUtc="2025-01-04T14:54:00Z">
                  <w:rPr>
                    <w:ins w:id="17018" w:author="瑋婷 徐" w:date="2025-01-03T16:50:00Z" w16du:dateUtc="2025-01-03T08:50:00Z"/>
                    <w:rFonts w:ascii="Times New Roman" w:eastAsia="Times New Roman" w:hAnsi="Times New Roman" w:cs="Times New Roman"/>
                    <w:sz w:val="20"/>
                    <w:szCs w:val="20"/>
                  </w:rPr>
                </w:rPrChange>
              </w:rPr>
              <w:pPrChange w:id="1701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657F08F2"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020" w:author="瑋婷 徐" w:date="2025-01-03T16:50:00Z" w16du:dateUtc="2025-01-03T08:50:00Z"/>
                <w:rFonts w:ascii="Times New Roman" w:eastAsiaTheme="minorEastAsia" w:hAnsi="Times New Roman" w:cs="Times New Roman"/>
                <w:color w:val="000000"/>
                <w:rPrChange w:id="17021" w:author="瑋婷 徐" w:date="2025-01-04T22:54:00Z" w16du:dateUtc="2025-01-04T14:54:00Z">
                  <w:rPr>
                    <w:ins w:id="17022" w:author="瑋婷 徐" w:date="2025-01-03T16:50:00Z" w16du:dateUtc="2025-01-03T08:50:00Z"/>
                    <w:rFonts w:ascii="Calibri" w:hAnsi="Calibri" w:cs="Calibri"/>
                    <w:color w:val="000000"/>
                    <w:sz w:val="22"/>
                    <w:szCs w:val="22"/>
                  </w:rPr>
                </w:rPrChange>
              </w:rPr>
              <w:pPrChange w:id="1702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024" w:author="瑋婷 徐" w:date="2025-01-03T16:50:00Z" w16du:dateUtc="2025-01-03T08:50:00Z">
              <w:r w:rsidRPr="00A65783">
                <w:rPr>
                  <w:rFonts w:ascii="Times New Roman" w:eastAsiaTheme="minorEastAsia" w:hAnsi="Times New Roman" w:cs="Times New Roman"/>
                  <w:color w:val="000000"/>
                  <w:rPrChange w:id="17025" w:author="瑋婷 徐" w:date="2025-01-04T22:54:00Z" w16du:dateUtc="2025-01-04T14:54:00Z">
                    <w:rPr>
                      <w:rFonts w:ascii="Calibri" w:hAnsi="Calibri" w:cs="Calibri"/>
                      <w:color w:val="000000"/>
                      <w:sz w:val="22"/>
                      <w:szCs w:val="22"/>
                    </w:rPr>
                  </w:rPrChange>
                </w:rPr>
                <w:t>*</w:t>
              </w:r>
            </w:ins>
          </w:p>
        </w:tc>
        <w:tc>
          <w:tcPr>
            <w:tcW w:w="162" w:type="pct"/>
            <w:noWrap/>
            <w:hideMark/>
          </w:tcPr>
          <w:p w14:paraId="55872B97"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026" w:author="瑋婷 徐" w:date="2025-01-03T16:50:00Z" w16du:dateUtc="2025-01-03T08:50:00Z"/>
                <w:rFonts w:ascii="Times New Roman" w:eastAsiaTheme="minorEastAsia" w:hAnsi="Times New Roman" w:cs="Times New Roman"/>
                <w:color w:val="000000"/>
                <w:rPrChange w:id="17027" w:author="瑋婷 徐" w:date="2025-01-04T22:54:00Z" w16du:dateUtc="2025-01-04T14:54:00Z">
                  <w:rPr>
                    <w:ins w:id="17028" w:author="瑋婷 徐" w:date="2025-01-03T16:50:00Z" w16du:dateUtc="2025-01-03T08:50:00Z"/>
                    <w:rFonts w:ascii="Calibri" w:hAnsi="Calibri" w:cs="Calibri"/>
                    <w:color w:val="000000"/>
                    <w:sz w:val="22"/>
                    <w:szCs w:val="22"/>
                  </w:rPr>
                </w:rPrChange>
              </w:rPr>
              <w:pPrChange w:id="1702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hideMark/>
          </w:tcPr>
          <w:p w14:paraId="3DA02D7A"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030" w:author="瑋婷 徐" w:date="2025-01-03T16:50:00Z" w16du:dateUtc="2025-01-03T08:50:00Z"/>
                <w:rFonts w:ascii="Times New Roman" w:eastAsiaTheme="minorEastAsia" w:hAnsi="Times New Roman" w:cs="Times New Roman"/>
                <w:color w:val="000000"/>
                <w:rPrChange w:id="17031" w:author="瑋婷 徐" w:date="2025-01-04T22:54:00Z" w16du:dateUtc="2025-01-04T14:54:00Z">
                  <w:rPr>
                    <w:ins w:id="17032" w:author="瑋婷 徐" w:date="2025-01-03T16:50:00Z" w16du:dateUtc="2025-01-03T08:50:00Z"/>
                    <w:rFonts w:ascii="Calibri" w:hAnsi="Calibri" w:cs="Calibri"/>
                    <w:color w:val="000000"/>
                    <w:sz w:val="22"/>
                    <w:szCs w:val="22"/>
                  </w:rPr>
                </w:rPrChange>
              </w:rPr>
              <w:pPrChange w:id="17033"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ins w:id="17034" w:author="瑋婷 徐" w:date="2025-01-03T16:50:00Z" w16du:dateUtc="2025-01-03T08:50:00Z">
              <w:r w:rsidRPr="00A65783">
                <w:rPr>
                  <w:rFonts w:ascii="Times New Roman" w:eastAsiaTheme="minorEastAsia" w:hAnsi="Times New Roman" w:cs="Times New Roman"/>
                  <w:color w:val="000000"/>
                  <w:rPrChange w:id="17035" w:author="瑋婷 徐" w:date="2025-01-04T22:54:00Z" w16du:dateUtc="2025-01-04T14:54:00Z">
                    <w:rPr>
                      <w:rFonts w:ascii="Calibri" w:hAnsi="Calibri" w:cs="Calibri"/>
                      <w:color w:val="000000"/>
                      <w:sz w:val="22"/>
                      <w:szCs w:val="22"/>
                    </w:rPr>
                  </w:rPrChange>
                </w:rPr>
                <w:t>*</w:t>
              </w:r>
            </w:ins>
          </w:p>
        </w:tc>
        <w:tc>
          <w:tcPr>
            <w:tcW w:w="164" w:type="pct"/>
            <w:noWrap/>
            <w:hideMark/>
          </w:tcPr>
          <w:p w14:paraId="44FD7132" w14:textId="77777777" w:rsidR="003C19C7" w:rsidRPr="00A65783" w:rsidRDefault="003C19C7">
            <w:pPr>
              <w:spacing w:line="360" w:lineRule="auto"/>
              <w:cnfStyle w:val="000000000000" w:firstRow="0" w:lastRow="0" w:firstColumn="0" w:lastColumn="0" w:oddVBand="0" w:evenVBand="0" w:oddHBand="0" w:evenHBand="0" w:firstRowFirstColumn="0" w:firstRowLastColumn="0" w:lastRowFirstColumn="0" w:lastRowLastColumn="0"/>
              <w:rPr>
                <w:ins w:id="17036" w:author="瑋婷 徐" w:date="2025-01-03T16:50:00Z" w16du:dateUtc="2025-01-03T08:50:00Z"/>
                <w:rFonts w:ascii="Times New Roman" w:eastAsiaTheme="minorEastAsia" w:hAnsi="Times New Roman" w:cs="Times New Roman"/>
                <w:color w:val="000000"/>
                <w:rPrChange w:id="17037" w:author="瑋婷 徐" w:date="2025-01-04T22:54:00Z" w16du:dateUtc="2025-01-04T14:54:00Z">
                  <w:rPr>
                    <w:ins w:id="17038" w:author="瑋婷 徐" w:date="2025-01-03T16:50:00Z" w16du:dateUtc="2025-01-03T08:50:00Z"/>
                    <w:rFonts w:ascii="Calibri" w:hAnsi="Calibri" w:cs="Calibri"/>
                    <w:color w:val="000000"/>
                    <w:sz w:val="22"/>
                    <w:szCs w:val="22"/>
                  </w:rPr>
                </w:rPrChange>
              </w:rPr>
              <w:pPrChange w:id="17039" w:author="瑋婷 徐" w:date="2025-01-03T16:51:00Z" w16du:dateUtc="2025-01-03T08:51:00Z">
                <w:pPr>
                  <w:cnfStyle w:val="000000000000" w:firstRow="0" w:lastRow="0" w:firstColumn="0" w:lastColumn="0" w:oddVBand="0" w:evenVBand="0" w:oddHBand="0" w:evenHBand="0" w:firstRowFirstColumn="0" w:firstRowLastColumn="0" w:lastRowFirstColumn="0" w:lastRowLastColumn="0"/>
                </w:pPr>
              </w:pPrChange>
            </w:pPr>
          </w:p>
        </w:tc>
      </w:tr>
    </w:tbl>
    <w:p w14:paraId="6D4CA479" w14:textId="046EE5CE" w:rsidR="003C19C7" w:rsidRPr="003C19C7" w:rsidRDefault="003C19C7">
      <w:pPr>
        <w:rPr>
          <w:ins w:id="17040" w:author="瑋婷 徐" w:date="2025-01-03T16:53:00Z" w16du:dateUtc="2025-01-03T08:53:00Z"/>
          <w:rFonts w:ascii="Times New Roman" w:eastAsia="標楷體" w:hAnsi="Times New Roman" w:cs="Times New Roman"/>
          <w:rPrChange w:id="17041" w:author="瑋婷 徐" w:date="2025-01-03T17:08:00Z" w16du:dateUtc="2025-01-03T09:08:00Z">
            <w:rPr>
              <w:ins w:id="17042" w:author="瑋婷 徐" w:date="2025-01-03T16:53:00Z" w16du:dateUtc="2025-01-03T08:53:00Z"/>
            </w:rPr>
          </w:rPrChange>
        </w:rPr>
      </w:pPr>
      <w:ins w:id="17043" w:author="瑋婷 徐" w:date="2025-01-03T17:08:00Z" w16du:dateUtc="2025-01-03T09:08:00Z">
        <w:r>
          <w:rPr>
            <w:rFonts w:ascii="Times New Roman" w:eastAsia="標楷體" w:hAnsi="Times New Roman" w:cs="Times New Roman"/>
          </w:rPr>
          <w:lastRenderedPageBreak/>
          <w:t>表</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7044" w:author="瑋婷 徐" w:date="2025-01-04T15:38:00Z" w16du:dateUtc="2025-01-04T07:38: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889"/>
        <w:gridCol w:w="2994"/>
        <w:gridCol w:w="501"/>
        <w:gridCol w:w="501"/>
        <w:gridCol w:w="501"/>
        <w:gridCol w:w="501"/>
        <w:gridCol w:w="501"/>
        <w:gridCol w:w="501"/>
        <w:gridCol w:w="502"/>
        <w:gridCol w:w="502"/>
        <w:gridCol w:w="502"/>
        <w:gridCol w:w="502"/>
        <w:gridCol w:w="502"/>
        <w:gridCol w:w="502"/>
        <w:gridCol w:w="502"/>
        <w:gridCol w:w="502"/>
        <w:gridCol w:w="502"/>
        <w:gridCol w:w="502"/>
        <w:gridCol w:w="502"/>
        <w:gridCol w:w="502"/>
        <w:gridCol w:w="502"/>
        <w:gridCol w:w="502"/>
        <w:gridCol w:w="471"/>
        <w:tblGridChange w:id="17045">
          <w:tblGrid>
            <w:gridCol w:w="1889"/>
            <w:gridCol w:w="240"/>
            <w:gridCol w:w="2754"/>
            <w:gridCol w:w="27"/>
            <w:gridCol w:w="474"/>
            <w:gridCol w:w="24"/>
            <w:gridCol w:w="477"/>
            <w:gridCol w:w="21"/>
            <w:gridCol w:w="480"/>
            <w:gridCol w:w="18"/>
            <w:gridCol w:w="483"/>
            <w:gridCol w:w="15"/>
            <w:gridCol w:w="486"/>
            <w:gridCol w:w="12"/>
            <w:gridCol w:w="489"/>
            <w:gridCol w:w="9"/>
            <w:gridCol w:w="493"/>
            <w:gridCol w:w="5"/>
            <w:gridCol w:w="497"/>
            <w:gridCol w:w="2"/>
            <w:gridCol w:w="499"/>
            <w:gridCol w:w="1"/>
            <w:gridCol w:w="498"/>
            <w:gridCol w:w="4"/>
            <w:gridCol w:w="495"/>
            <w:gridCol w:w="7"/>
            <w:gridCol w:w="492"/>
            <w:gridCol w:w="10"/>
            <w:gridCol w:w="489"/>
            <w:gridCol w:w="13"/>
            <w:gridCol w:w="486"/>
            <w:gridCol w:w="16"/>
            <w:gridCol w:w="483"/>
            <w:gridCol w:w="19"/>
            <w:gridCol w:w="480"/>
            <w:gridCol w:w="22"/>
            <w:gridCol w:w="477"/>
            <w:gridCol w:w="25"/>
            <w:gridCol w:w="474"/>
            <w:gridCol w:w="28"/>
            <w:gridCol w:w="471"/>
            <w:gridCol w:w="31"/>
            <w:gridCol w:w="468"/>
            <w:gridCol w:w="34"/>
            <w:gridCol w:w="471"/>
          </w:tblGrid>
        </w:tblGridChange>
      </w:tblGrid>
      <w:tr w:rsidR="003C19C7" w:rsidRPr="003F0C1C" w14:paraId="7E190401" w14:textId="77777777" w:rsidTr="004373E8">
        <w:trPr>
          <w:cnfStyle w:val="100000000000" w:firstRow="1" w:lastRow="0" w:firstColumn="0" w:lastColumn="0" w:oddVBand="0" w:evenVBand="0" w:oddHBand="0" w:evenHBand="0" w:firstRowFirstColumn="0" w:firstRowLastColumn="0" w:lastRowFirstColumn="0" w:lastRowLastColumn="0"/>
          <w:trHeight w:val="600"/>
          <w:ins w:id="17046" w:author="瑋婷 徐" w:date="2025-01-03T16:53:00Z"/>
          <w:trPrChange w:id="17047" w:author="瑋婷 徐" w:date="2025-01-04T15:38:00Z" w16du:dateUtc="2025-01-04T07:38:00Z">
            <w:trPr>
              <w:trHeight w:val="600"/>
            </w:trPr>
          </w:trPrChange>
        </w:trPr>
        <w:tc>
          <w:tcPr>
            <w:cnfStyle w:val="001000000000" w:firstRow="0" w:lastRow="0" w:firstColumn="1" w:lastColumn="0" w:oddVBand="0" w:evenVBand="0" w:oddHBand="0" w:evenHBand="0" w:firstRowFirstColumn="0" w:firstRowLastColumn="0" w:lastRowFirstColumn="0" w:lastRowLastColumn="0"/>
            <w:tcW w:w="614" w:type="pct"/>
            <w:vMerge w:val="restart"/>
            <w:vAlign w:val="center"/>
            <w:tcPrChange w:id="17048" w:author="瑋婷 徐" w:date="2025-01-04T15:38:00Z" w16du:dateUtc="2025-01-04T07:38:00Z">
              <w:tcPr>
                <w:tcW w:w="692" w:type="pct"/>
                <w:gridSpan w:val="2"/>
                <w:vMerge w:val="restart"/>
              </w:tcPr>
            </w:tcPrChange>
          </w:tcPr>
          <w:p w14:paraId="401E5518" w14:textId="44996F18" w:rsidR="003C19C7" w:rsidRPr="003F0C1C" w:rsidRDefault="003C19C7">
            <w:pPr>
              <w:spacing w:line="360" w:lineRule="auto"/>
              <w:jc w:val="center"/>
              <w:cnfStyle w:val="101000000000" w:firstRow="1" w:lastRow="0" w:firstColumn="1" w:lastColumn="0" w:oddVBand="0" w:evenVBand="0" w:oddHBand="0" w:evenHBand="0" w:firstRowFirstColumn="0" w:firstRowLastColumn="0" w:lastRowFirstColumn="0" w:lastRowLastColumn="0"/>
              <w:rPr>
                <w:ins w:id="17049" w:author="瑋婷 徐" w:date="2025-01-03T16:53:00Z" w16du:dateUtc="2025-01-03T08:53:00Z"/>
                <w:rFonts w:ascii="Times New Roman" w:eastAsiaTheme="minorEastAsia" w:hAnsi="Times New Roman" w:cs="Times New Roman"/>
                <w:b w:val="0"/>
                <w:bCs w:val="0"/>
                <w:color w:val="000000"/>
                <w:rPrChange w:id="17050" w:author="瑋婷 徐" w:date="2025-01-04T22:54:00Z" w16du:dateUtc="2025-01-04T14:54:00Z">
                  <w:rPr>
                    <w:ins w:id="17051" w:author="瑋婷 徐" w:date="2025-01-03T16:53:00Z" w16du:dateUtc="2025-01-03T08:53:00Z"/>
                    <w:rFonts w:ascii="Times New Roman" w:eastAsiaTheme="minorEastAsia" w:hAnsi="Times New Roman" w:cs="Times New Roman"/>
                    <w:color w:val="000000"/>
                  </w:rPr>
                </w:rPrChange>
              </w:rPr>
              <w:pPrChange w:id="17052" w:author="瑋婷 徐" w:date="2025-01-03T16:55:00Z" w16du:dateUtc="2025-01-03T08:55:00Z">
                <w:pPr>
                  <w:spacing w:line="360" w:lineRule="auto"/>
                  <w:cnfStyle w:val="101000000000" w:firstRow="1" w:lastRow="0" w:firstColumn="1" w:lastColumn="0" w:oddVBand="0" w:evenVBand="0" w:oddHBand="0" w:evenHBand="0" w:firstRowFirstColumn="0" w:firstRowLastColumn="0" w:lastRowFirstColumn="0" w:lastRowLastColumn="0"/>
                </w:pPr>
              </w:pPrChange>
            </w:pPr>
            <w:ins w:id="17053" w:author="瑋婷 徐" w:date="2025-01-03T16:54:00Z" w16du:dateUtc="2025-01-03T08:54:00Z">
              <w:r w:rsidRPr="003F0C1C">
                <w:rPr>
                  <w:rFonts w:asciiTheme="majorEastAsia" w:eastAsia="標楷體" w:hAnsiTheme="majorEastAsia" w:cstheme="majorEastAsia" w:hint="eastAsia"/>
                  <w:b w:val="0"/>
                  <w:bCs w:val="0"/>
                  <w:color w:val="000000"/>
                </w:rPr>
                <w:t>鳥種名</w:t>
              </w:r>
            </w:ins>
          </w:p>
        </w:tc>
        <w:tc>
          <w:tcPr>
            <w:tcW w:w="973" w:type="pct"/>
            <w:vMerge w:val="restart"/>
            <w:vAlign w:val="center"/>
            <w:tcPrChange w:id="17054" w:author="瑋婷 徐" w:date="2025-01-04T15:38:00Z" w16du:dateUtc="2025-01-04T07:38:00Z">
              <w:tcPr>
                <w:tcW w:w="904" w:type="pct"/>
                <w:gridSpan w:val="2"/>
                <w:vMerge w:val="restart"/>
              </w:tcPr>
            </w:tcPrChange>
          </w:tcPr>
          <w:p w14:paraId="66B33EE0" w14:textId="4D47B419" w:rsidR="003C19C7" w:rsidRPr="003F0C1C"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17055" w:author="瑋婷 徐" w:date="2025-01-03T16:53:00Z" w16du:dateUtc="2025-01-03T08:53:00Z"/>
                <w:rFonts w:ascii="Times New Roman" w:eastAsiaTheme="minorEastAsia" w:hAnsi="Times New Roman" w:cs="Times New Roman"/>
                <w:b w:val="0"/>
                <w:bCs w:val="0"/>
                <w:i/>
                <w:iCs/>
                <w:color w:val="000000"/>
                <w:rPrChange w:id="17056" w:author="瑋婷 徐" w:date="2025-01-04T22:54:00Z" w16du:dateUtc="2025-01-04T14:54:00Z">
                  <w:rPr>
                    <w:ins w:id="17057" w:author="瑋婷 徐" w:date="2025-01-03T16:53:00Z" w16du:dateUtc="2025-01-03T08:53:00Z"/>
                    <w:rFonts w:ascii="Times New Roman" w:eastAsiaTheme="minorEastAsia" w:hAnsi="Times New Roman" w:cs="Times New Roman"/>
                    <w:i/>
                    <w:iCs/>
                    <w:color w:val="000000"/>
                  </w:rPr>
                </w:rPrChange>
              </w:rPr>
              <w:pPrChange w:id="17058" w:author="瑋婷 徐" w:date="2025-01-03T16:55:00Z" w16du:dateUtc="2025-01-03T08:55:00Z">
                <w:pPr>
                  <w:spacing w:line="360" w:lineRule="auto"/>
                  <w:cnfStyle w:val="100000000000" w:firstRow="1" w:lastRow="0" w:firstColumn="0" w:lastColumn="0" w:oddVBand="0" w:evenVBand="0" w:oddHBand="0" w:evenHBand="0" w:firstRowFirstColumn="0" w:firstRowLastColumn="0" w:lastRowFirstColumn="0" w:lastRowLastColumn="0"/>
                </w:pPr>
              </w:pPrChange>
            </w:pPr>
            <w:ins w:id="17059" w:author="瑋婷 徐" w:date="2025-01-03T16:54:00Z" w16du:dateUtc="2025-01-03T08:54:00Z">
              <w:r w:rsidRPr="003F0C1C">
                <w:rPr>
                  <w:rFonts w:asciiTheme="majorEastAsia" w:eastAsia="標楷體" w:hAnsiTheme="majorEastAsia" w:cstheme="majorEastAsia" w:hint="eastAsia"/>
                  <w:b w:val="0"/>
                  <w:bCs w:val="0"/>
                  <w:color w:val="000000"/>
                </w:rPr>
                <w:t>學名</w:t>
              </w:r>
            </w:ins>
          </w:p>
        </w:tc>
        <w:tc>
          <w:tcPr>
            <w:tcW w:w="3413" w:type="pct"/>
            <w:gridSpan w:val="21"/>
            <w:noWrap/>
            <w:vAlign w:val="center"/>
            <w:tcPrChange w:id="17060" w:author="瑋婷 徐" w:date="2025-01-04T15:38:00Z" w16du:dateUtc="2025-01-04T07:38:00Z">
              <w:tcPr>
                <w:tcW w:w="3405" w:type="pct"/>
                <w:gridSpan w:val="41"/>
                <w:noWrap/>
              </w:tcPr>
            </w:tcPrChange>
          </w:tcPr>
          <w:p w14:paraId="71B66A4D" w14:textId="161CC3FE" w:rsidR="003C19C7" w:rsidRPr="003F0C1C"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17061" w:author="瑋婷 徐" w:date="2025-01-03T16:53:00Z" w16du:dateUtc="2025-01-03T08:53:00Z"/>
                <w:rFonts w:ascii="Times New Roman" w:eastAsiaTheme="minorEastAsia" w:hAnsi="Times New Roman" w:cs="Times New Roman"/>
                <w:b w:val="0"/>
                <w:bCs w:val="0"/>
                <w:rPrChange w:id="17062" w:author="瑋婷 徐" w:date="2025-01-04T22:54:00Z" w16du:dateUtc="2025-01-04T14:54:00Z">
                  <w:rPr>
                    <w:ins w:id="17063" w:author="瑋婷 徐" w:date="2025-01-03T16:53:00Z" w16du:dateUtc="2025-01-03T08:53:00Z"/>
                    <w:rFonts w:ascii="Times New Roman" w:eastAsiaTheme="minorEastAsia" w:hAnsi="Times New Roman" w:cs="Times New Roman"/>
                  </w:rPr>
                </w:rPrChange>
              </w:rPr>
              <w:pPrChange w:id="17064" w:author="瑋婷 徐" w:date="2025-01-03T16:55:00Z" w16du:dateUtc="2025-01-03T08:55:00Z">
                <w:pPr>
                  <w:spacing w:line="360" w:lineRule="auto"/>
                  <w:cnfStyle w:val="100000000000" w:firstRow="1" w:lastRow="0" w:firstColumn="0" w:lastColumn="0" w:oddVBand="0" w:evenVBand="0" w:oddHBand="0" w:evenHBand="0" w:firstRowFirstColumn="0" w:firstRowLastColumn="0" w:lastRowFirstColumn="0" w:lastRowLastColumn="0"/>
                </w:pPr>
              </w:pPrChange>
            </w:pPr>
            <w:ins w:id="17065" w:author="瑋婷 徐" w:date="2025-01-03T16:54:00Z" w16du:dateUtc="2025-01-03T08:54:00Z">
              <w:r w:rsidRPr="003F0C1C">
                <w:rPr>
                  <w:rFonts w:ascii="Times New Roman" w:eastAsia="標楷體" w:hAnsi="Times New Roman" w:cs="Times New Roman" w:hint="eastAsia"/>
                  <w:b w:val="0"/>
                  <w:bCs w:val="0"/>
                  <w:color w:val="000000"/>
                  <w:rPrChange w:id="17066" w:author="瑋婷 徐" w:date="2025-01-04T22:54:00Z" w16du:dateUtc="2025-01-04T14:54:00Z">
                    <w:rPr>
                      <w:rFonts w:ascii="Times New Roman" w:eastAsia="標楷體" w:hAnsi="Times New Roman" w:cs="Times New Roman" w:hint="eastAsia"/>
                      <w:color w:val="000000"/>
                    </w:rPr>
                  </w:rPrChange>
                </w:rPr>
                <w:t>樣區序號</w:t>
              </w:r>
            </w:ins>
          </w:p>
        </w:tc>
      </w:tr>
      <w:tr w:rsidR="00832762" w:rsidRPr="003F0C1C" w14:paraId="543E5C90" w14:textId="77777777" w:rsidTr="004373E8">
        <w:trPr>
          <w:cnfStyle w:val="000000100000" w:firstRow="0" w:lastRow="0" w:firstColumn="0" w:lastColumn="0" w:oddVBand="0" w:evenVBand="0" w:oddHBand="1" w:evenHBand="0" w:firstRowFirstColumn="0" w:firstRowLastColumn="0" w:lastRowFirstColumn="0" w:lastRowLastColumn="0"/>
          <w:trHeight w:val="600"/>
          <w:ins w:id="17067" w:author="瑋婷 徐" w:date="2025-01-03T16:53:00Z"/>
        </w:trPr>
        <w:tc>
          <w:tcPr>
            <w:cnfStyle w:val="001000000000" w:firstRow="0" w:lastRow="0" w:firstColumn="1" w:lastColumn="0" w:oddVBand="0" w:evenVBand="0" w:oddHBand="0" w:evenHBand="0" w:firstRowFirstColumn="0" w:firstRowLastColumn="0" w:lastRowFirstColumn="0" w:lastRowLastColumn="0"/>
            <w:tcW w:w="614" w:type="pct"/>
            <w:vMerge/>
            <w:vAlign w:val="center"/>
          </w:tcPr>
          <w:p w14:paraId="0E4ABD5D" w14:textId="77777777" w:rsidR="003C19C7" w:rsidRPr="003F0C1C" w:rsidRDefault="003C19C7">
            <w:pPr>
              <w:spacing w:line="360" w:lineRule="auto"/>
              <w:jc w:val="center"/>
              <w:rPr>
                <w:ins w:id="17068" w:author="瑋婷 徐" w:date="2025-01-03T16:53:00Z" w16du:dateUtc="2025-01-03T08:53:00Z"/>
                <w:rFonts w:ascii="Times New Roman" w:eastAsiaTheme="minorEastAsia" w:hAnsi="Times New Roman" w:cs="Times New Roman"/>
                <w:b w:val="0"/>
                <w:bCs w:val="0"/>
                <w:color w:val="000000"/>
                <w:rPrChange w:id="17069" w:author="瑋婷 徐" w:date="2025-01-04T22:54:00Z" w16du:dateUtc="2025-01-04T14:54:00Z">
                  <w:rPr>
                    <w:ins w:id="17070" w:author="瑋婷 徐" w:date="2025-01-03T16:53:00Z" w16du:dateUtc="2025-01-03T08:53:00Z"/>
                    <w:rFonts w:ascii="Times New Roman" w:eastAsiaTheme="minorEastAsia" w:hAnsi="Times New Roman" w:cs="Times New Roman"/>
                    <w:color w:val="000000"/>
                  </w:rPr>
                </w:rPrChange>
              </w:rPr>
              <w:pPrChange w:id="17071" w:author="瑋婷 徐" w:date="2025-01-03T16:55:00Z" w16du:dateUtc="2025-01-03T08:55:00Z">
                <w:pPr>
                  <w:spacing w:line="360" w:lineRule="auto"/>
                </w:pPr>
              </w:pPrChange>
            </w:pPr>
          </w:p>
        </w:tc>
        <w:tc>
          <w:tcPr>
            <w:tcW w:w="973" w:type="pct"/>
            <w:vMerge/>
            <w:vAlign w:val="center"/>
          </w:tcPr>
          <w:p w14:paraId="644F4704" w14:textId="77777777"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072" w:author="瑋婷 徐" w:date="2025-01-03T16:53:00Z" w16du:dateUtc="2025-01-03T08:53:00Z"/>
                <w:rFonts w:ascii="Times New Roman" w:eastAsiaTheme="minorEastAsia" w:hAnsi="Times New Roman" w:cs="Times New Roman"/>
                <w:i/>
                <w:iCs/>
                <w:color w:val="000000"/>
              </w:rPr>
              <w:pPrChange w:id="17073"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tcPr>
          <w:p w14:paraId="50644110" w14:textId="13BC46D7"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074" w:author="瑋婷 徐" w:date="2025-01-03T16:53:00Z" w16du:dateUtc="2025-01-03T08:53:00Z"/>
                <w:rFonts w:ascii="Times New Roman" w:eastAsiaTheme="minorEastAsia" w:hAnsi="Times New Roman" w:cs="Times New Roman"/>
                <w:i/>
                <w:iCs/>
                <w:color w:val="000000"/>
              </w:rPr>
              <w:pPrChange w:id="17075"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076" w:author="瑋婷 徐" w:date="2025-01-03T16:54:00Z" w16du:dateUtc="2025-01-03T08:54:00Z">
              <w:r w:rsidRPr="003F0C1C">
                <w:rPr>
                  <w:rFonts w:ascii="Times New Roman" w:eastAsiaTheme="minorEastAsia" w:hAnsi="Times New Roman" w:cs="Times New Roman"/>
                  <w:color w:val="000000"/>
                </w:rPr>
                <w:t>21</w:t>
              </w:r>
            </w:ins>
          </w:p>
        </w:tc>
        <w:tc>
          <w:tcPr>
            <w:tcW w:w="163" w:type="pct"/>
            <w:noWrap/>
            <w:vAlign w:val="center"/>
          </w:tcPr>
          <w:p w14:paraId="3120F022" w14:textId="38F65F6D"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077" w:author="瑋婷 徐" w:date="2025-01-03T16:53:00Z" w16du:dateUtc="2025-01-03T08:53:00Z"/>
                <w:rFonts w:ascii="Times New Roman" w:eastAsiaTheme="minorEastAsia" w:hAnsi="Times New Roman" w:cs="Times New Roman"/>
              </w:rPr>
              <w:pPrChange w:id="17078"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079" w:author="瑋婷 徐" w:date="2025-01-03T16:54:00Z" w16du:dateUtc="2025-01-03T08:54:00Z">
              <w:r w:rsidRPr="003F0C1C">
                <w:rPr>
                  <w:rFonts w:ascii="Times New Roman" w:eastAsiaTheme="minorEastAsia" w:hAnsi="Times New Roman" w:cs="Times New Roman"/>
                  <w:color w:val="000000"/>
                </w:rPr>
                <w:t>22</w:t>
              </w:r>
            </w:ins>
          </w:p>
        </w:tc>
        <w:tc>
          <w:tcPr>
            <w:tcW w:w="163" w:type="pct"/>
            <w:noWrap/>
            <w:vAlign w:val="center"/>
          </w:tcPr>
          <w:p w14:paraId="57A922B7" w14:textId="5EB7B0B6"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080" w:author="瑋婷 徐" w:date="2025-01-03T16:53:00Z" w16du:dateUtc="2025-01-03T08:53:00Z"/>
                <w:rFonts w:ascii="Times New Roman" w:eastAsiaTheme="minorEastAsia" w:hAnsi="Times New Roman" w:cs="Times New Roman"/>
              </w:rPr>
              <w:pPrChange w:id="17081"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082" w:author="瑋婷 徐" w:date="2025-01-03T16:54:00Z" w16du:dateUtc="2025-01-03T08:54:00Z">
              <w:r w:rsidRPr="003F0C1C">
                <w:rPr>
                  <w:rFonts w:ascii="Times New Roman" w:eastAsiaTheme="minorEastAsia" w:hAnsi="Times New Roman" w:cs="Times New Roman"/>
                  <w:color w:val="000000"/>
                </w:rPr>
                <w:t>23</w:t>
              </w:r>
            </w:ins>
          </w:p>
        </w:tc>
        <w:tc>
          <w:tcPr>
            <w:tcW w:w="163" w:type="pct"/>
            <w:noWrap/>
            <w:vAlign w:val="center"/>
          </w:tcPr>
          <w:p w14:paraId="0EA5A292" w14:textId="48032755"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083" w:author="瑋婷 徐" w:date="2025-01-03T16:53:00Z" w16du:dateUtc="2025-01-03T08:53:00Z"/>
                <w:rFonts w:ascii="Times New Roman" w:eastAsiaTheme="minorEastAsia" w:hAnsi="Times New Roman" w:cs="Times New Roman"/>
              </w:rPr>
              <w:pPrChange w:id="17084"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085" w:author="瑋婷 徐" w:date="2025-01-03T16:54:00Z" w16du:dateUtc="2025-01-03T08:54:00Z">
              <w:r w:rsidRPr="003F0C1C">
                <w:rPr>
                  <w:rFonts w:ascii="Times New Roman" w:eastAsiaTheme="minorEastAsia" w:hAnsi="Times New Roman" w:cs="Times New Roman"/>
                  <w:color w:val="000000"/>
                </w:rPr>
                <w:t>24</w:t>
              </w:r>
            </w:ins>
          </w:p>
        </w:tc>
        <w:tc>
          <w:tcPr>
            <w:tcW w:w="163" w:type="pct"/>
            <w:noWrap/>
            <w:vAlign w:val="center"/>
          </w:tcPr>
          <w:p w14:paraId="035A7796" w14:textId="3C08D354"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086" w:author="瑋婷 徐" w:date="2025-01-03T16:53:00Z" w16du:dateUtc="2025-01-03T08:53:00Z"/>
                <w:rFonts w:ascii="Times New Roman" w:eastAsiaTheme="minorEastAsia" w:hAnsi="Times New Roman" w:cs="Times New Roman"/>
              </w:rPr>
              <w:pPrChange w:id="17087"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088" w:author="瑋婷 徐" w:date="2025-01-03T16:54:00Z" w16du:dateUtc="2025-01-03T08:54:00Z">
              <w:r w:rsidRPr="003F0C1C">
                <w:rPr>
                  <w:rFonts w:ascii="Times New Roman" w:eastAsiaTheme="minorEastAsia" w:hAnsi="Times New Roman" w:cs="Times New Roman"/>
                  <w:color w:val="000000"/>
                </w:rPr>
                <w:t>25</w:t>
              </w:r>
            </w:ins>
          </w:p>
        </w:tc>
        <w:tc>
          <w:tcPr>
            <w:tcW w:w="163" w:type="pct"/>
            <w:noWrap/>
            <w:vAlign w:val="center"/>
          </w:tcPr>
          <w:p w14:paraId="40AA5FFA" w14:textId="39A00320"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089" w:author="瑋婷 徐" w:date="2025-01-03T16:53:00Z" w16du:dateUtc="2025-01-03T08:53:00Z"/>
                <w:rFonts w:ascii="Times New Roman" w:eastAsiaTheme="minorEastAsia" w:hAnsi="Times New Roman" w:cs="Times New Roman"/>
              </w:rPr>
              <w:pPrChange w:id="17090"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091" w:author="瑋婷 徐" w:date="2025-01-03T16:54:00Z" w16du:dateUtc="2025-01-03T08:54:00Z">
              <w:r w:rsidRPr="003F0C1C">
                <w:rPr>
                  <w:rFonts w:ascii="Times New Roman" w:eastAsiaTheme="minorEastAsia" w:hAnsi="Times New Roman" w:cs="Times New Roman"/>
                  <w:color w:val="000000"/>
                </w:rPr>
                <w:t>26</w:t>
              </w:r>
            </w:ins>
          </w:p>
        </w:tc>
        <w:tc>
          <w:tcPr>
            <w:tcW w:w="163" w:type="pct"/>
            <w:noWrap/>
            <w:vAlign w:val="center"/>
          </w:tcPr>
          <w:p w14:paraId="6330D348" w14:textId="4AA4B2A6"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092" w:author="瑋婷 徐" w:date="2025-01-03T16:53:00Z" w16du:dateUtc="2025-01-03T08:53:00Z"/>
                <w:rFonts w:ascii="Times New Roman" w:eastAsiaTheme="minorEastAsia" w:hAnsi="Times New Roman" w:cs="Times New Roman"/>
              </w:rPr>
              <w:pPrChange w:id="17093"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094" w:author="瑋婷 徐" w:date="2025-01-03T16:54:00Z" w16du:dateUtc="2025-01-03T08:54:00Z">
              <w:r w:rsidRPr="003F0C1C">
                <w:rPr>
                  <w:rFonts w:ascii="Times New Roman" w:eastAsiaTheme="minorEastAsia" w:hAnsi="Times New Roman" w:cs="Times New Roman"/>
                  <w:color w:val="000000"/>
                </w:rPr>
                <w:t>27</w:t>
              </w:r>
            </w:ins>
          </w:p>
        </w:tc>
        <w:tc>
          <w:tcPr>
            <w:tcW w:w="163" w:type="pct"/>
            <w:noWrap/>
            <w:vAlign w:val="center"/>
          </w:tcPr>
          <w:p w14:paraId="63266CB6" w14:textId="2B6663D8"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095" w:author="瑋婷 徐" w:date="2025-01-03T16:53:00Z" w16du:dateUtc="2025-01-03T08:53:00Z"/>
                <w:rFonts w:ascii="Times New Roman" w:eastAsiaTheme="minorEastAsia" w:hAnsi="Times New Roman" w:cs="Times New Roman"/>
              </w:rPr>
              <w:pPrChange w:id="17096"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097" w:author="瑋婷 徐" w:date="2025-01-03T16:54:00Z" w16du:dateUtc="2025-01-03T08:54:00Z">
              <w:r w:rsidRPr="003F0C1C">
                <w:rPr>
                  <w:rFonts w:ascii="Times New Roman" w:eastAsiaTheme="minorEastAsia" w:hAnsi="Times New Roman" w:cs="Times New Roman"/>
                  <w:color w:val="000000"/>
                </w:rPr>
                <w:t>28</w:t>
              </w:r>
            </w:ins>
          </w:p>
        </w:tc>
        <w:tc>
          <w:tcPr>
            <w:tcW w:w="163" w:type="pct"/>
            <w:noWrap/>
            <w:vAlign w:val="center"/>
          </w:tcPr>
          <w:p w14:paraId="5425701C" w14:textId="121131A2"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098" w:author="瑋婷 徐" w:date="2025-01-03T16:53:00Z" w16du:dateUtc="2025-01-03T08:53:00Z"/>
                <w:rFonts w:ascii="Times New Roman" w:eastAsiaTheme="minorEastAsia" w:hAnsi="Times New Roman" w:cs="Times New Roman"/>
              </w:rPr>
              <w:pPrChange w:id="17099"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100" w:author="瑋婷 徐" w:date="2025-01-03T16:54:00Z" w16du:dateUtc="2025-01-03T08:54:00Z">
              <w:r w:rsidRPr="003F0C1C">
                <w:rPr>
                  <w:rFonts w:ascii="Times New Roman" w:eastAsiaTheme="minorEastAsia" w:hAnsi="Times New Roman" w:cs="Times New Roman"/>
                  <w:color w:val="000000"/>
                </w:rPr>
                <w:t>29</w:t>
              </w:r>
            </w:ins>
          </w:p>
        </w:tc>
        <w:tc>
          <w:tcPr>
            <w:tcW w:w="163" w:type="pct"/>
            <w:noWrap/>
            <w:vAlign w:val="center"/>
          </w:tcPr>
          <w:p w14:paraId="3B4AD4E3" w14:textId="38A9D75D"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101" w:author="瑋婷 徐" w:date="2025-01-03T16:53:00Z" w16du:dateUtc="2025-01-03T08:53:00Z"/>
                <w:rFonts w:ascii="Times New Roman" w:eastAsiaTheme="minorEastAsia" w:hAnsi="Times New Roman" w:cs="Times New Roman"/>
              </w:rPr>
              <w:pPrChange w:id="17102"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103" w:author="瑋婷 徐" w:date="2025-01-03T16:54:00Z" w16du:dateUtc="2025-01-03T08:54:00Z">
              <w:r w:rsidRPr="003F0C1C">
                <w:rPr>
                  <w:rFonts w:ascii="Times New Roman" w:eastAsiaTheme="minorEastAsia" w:hAnsi="Times New Roman" w:cs="Times New Roman"/>
                  <w:color w:val="000000"/>
                </w:rPr>
                <w:t>30</w:t>
              </w:r>
            </w:ins>
          </w:p>
        </w:tc>
        <w:tc>
          <w:tcPr>
            <w:tcW w:w="163" w:type="pct"/>
            <w:noWrap/>
            <w:vAlign w:val="center"/>
          </w:tcPr>
          <w:p w14:paraId="40D5E5D3" w14:textId="66B7D782"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104" w:author="瑋婷 徐" w:date="2025-01-03T16:53:00Z" w16du:dateUtc="2025-01-03T08:53:00Z"/>
                <w:rFonts w:ascii="Times New Roman" w:eastAsiaTheme="minorEastAsia" w:hAnsi="Times New Roman" w:cs="Times New Roman"/>
              </w:rPr>
              <w:pPrChange w:id="17105"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106" w:author="瑋婷 徐" w:date="2025-01-03T16:54:00Z" w16du:dateUtc="2025-01-03T08:54:00Z">
              <w:r w:rsidRPr="003F0C1C">
                <w:rPr>
                  <w:rFonts w:ascii="Times New Roman" w:eastAsiaTheme="minorEastAsia" w:hAnsi="Times New Roman" w:cs="Times New Roman"/>
                  <w:color w:val="000000"/>
                </w:rPr>
                <w:t>31</w:t>
              </w:r>
            </w:ins>
          </w:p>
        </w:tc>
        <w:tc>
          <w:tcPr>
            <w:tcW w:w="163" w:type="pct"/>
            <w:noWrap/>
            <w:vAlign w:val="center"/>
          </w:tcPr>
          <w:p w14:paraId="68DEB5ED" w14:textId="35D3966E"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107" w:author="瑋婷 徐" w:date="2025-01-03T16:53:00Z" w16du:dateUtc="2025-01-03T08:53:00Z"/>
                <w:rFonts w:ascii="Times New Roman" w:eastAsiaTheme="minorEastAsia" w:hAnsi="Times New Roman" w:cs="Times New Roman"/>
              </w:rPr>
              <w:pPrChange w:id="17108"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109" w:author="瑋婷 徐" w:date="2025-01-03T16:54:00Z" w16du:dateUtc="2025-01-03T08:54:00Z">
              <w:r w:rsidRPr="003F0C1C">
                <w:rPr>
                  <w:rFonts w:ascii="Times New Roman" w:eastAsiaTheme="minorEastAsia" w:hAnsi="Times New Roman" w:cs="Times New Roman"/>
                  <w:color w:val="000000"/>
                </w:rPr>
                <w:t>32</w:t>
              </w:r>
            </w:ins>
          </w:p>
        </w:tc>
        <w:tc>
          <w:tcPr>
            <w:tcW w:w="163" w:type="pct"/>
            <w:noWrap/>
            <w:vAlign w:val="center"/>
          </w:tcPr>
          <w:p w14:paraId="42F642FA" w14:textId="113ECBA3"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110" w:author="瑋婷 徐" w:date="2025-01-03T16:53:00Z" w16du:dateUtc="2025-01-03T08:53:00Z"/>
                <w:rFonts w:ascii="Times New Roman" w:eastAsiaTheme="minorEastAsia" w:hAnsi="Times New Roman" w:cs="Times New Roman"/>
              </w:rPr>
              <w:pPrChange w:id="17111"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112" w:author="瑋婷 徐" w:date="2025-01-03T16:54:00Z" w16du:dateUtc="2025-01-03T08:54:00Z">
              <w:r w:rsidRPr="003F0C1C">
                <w:rPr>
                  <w:rFonts w:ascii="Times New Roman" w:eastAsiaTheme="minorEastAsia" w:hAnsi="Times New Roman" w:cs="Times New Roman"/>
                  <w:color w:val="000000"/>
                </w:rPr>
                <w:t>33</w:t>
              </w:r>
            </w:ins>
          </w:p>
        </w:tc>
        <w:tc>
          <w:tcPr>
            <w:tcW w:w="163" w:type="pct"/>
            <w:noWrap/>
            <w:vAlign w:val="center"/>
          </w:tcPr>
          <w:p w14:paraId="7C7450A6" w14:textId="3116DF3E"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113" w:author="瑋婷 徐" w:date="2025-01-03T16:53:00Z" w16du:dateUtc="2025-01-03T08:53:00Z"/>
                <w:rFonts w:ascii="Times New Roman" w:eastAsiaTheme="minorEastAsia" w:hAnsi="Times New Roman" w:cs="Times New Roman"/>
              </w:rPr>
              <w:pPrChange w:id="17114"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115" w:author="瑋婷 徐" w:date="2025-01-03T16:54:00Z" w16du:dateUtc="2025-01-03T08:54:00Z">
              <w:r w:rsidRPr="003F0C1C">
                <w:rPr>
                  <w:rFonts w:ascii="Times New Roman" w:eastAsiaTheme="minorEastAsia" w:hAnsi="Times New Roman" w:cs="Times New Roman"/>
                  <w:color w:val="000000"/>
                </w:rPr>
                <w:t>34</w:t>
              </w:r>
            </w:ins>
          </w:p>
        </w:tc>
        <w:tc>
          <w:tcPr>
            <w:tcW w:w="163" w:type="pct"/>
            <w:noWrap/>
            <w:vAlign w:val="center"/>
          </w:tcPr>
          <w:p w14:paraId="1546FCB9" w14:textId="557F1BBF"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116" w:author="瑋婷 徐" w:date="2025-01-03T16:53:00Z" w16du:dateUtc="2025-01-03T08:53:00Z"/>
                <w:rFonts w:ascii="Times New Roman" w:eastAsiaTheme="minorEastAsia" w:hAnsi="Times New Roman" w:cs="Times New Roman"/>
              </w:rPr>
              <w:pPrChange w:id="17117"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118" w:author="瑋婷 徐" w:date="2025-01-03T16:54:00Z" w16du:dateUtc="2025-01-03T08:54:00Z">
              <w:r w:rsidRPr="003F0C1C">
                <w:rPr>
                  <w:rFonts w:ascii="Times New Roman" w:eastAsiaTheme="minorEastAsia" w:hAnsi="Times New Roman" w:cs="Times New Roman"/>
                  <w:color w:val="000000"/>
                </w:rPr>
                <w:t>35</w:t>
              </w:r>
            </w:ins>
          </w:p>
        </w:tc>
        <w:tc>
          <w:tcPr>
            <w:tcW w:w="163" w:type="pct"/>
            <w:noWrap/>
            <w:vAlign w:val="center"/>
          </w:tcPr>
          <w:p w14:paraId="158A5D92" w14:textId="08586082"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119" w:author="瑋婷 徐" w:date="2025-01-03T16:53:00Z" w16du:dateUtc="2025-01-03T08:53:00Z"/>
                <w:rFonts w:ascii="Times New Roman" w:eastAsiaTheme="minorEastAsia" w:hAnsi="Times New Roman" w:cs="Times New Roman"/>
              </w:rPr>
              <w:pPrChange w:id="17120"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121" w:author="瑋婷 徐" w:date="2025-01-03T16:54:00Z" w16du:dateUtc="2025-01-03T08:54:00Z">
              <w:r w:rsidRPr="003F0C1C">
                <w:rPr>
                  <w:rFonts w:ascii="Times New Roman" w:eastAsiaTheme="minorEastAsia" w:hAnsi="Times New Roman" w:cs="Times New Roman"/>
                  <w:color w:val="000000"/>
                </w:rPr>
                <w:t>36</w:t>
              </w:r>
            </w:ins>
          </w:p>
        </w:tc>
        <w:tc>
          <w:tcPr>
            <w:tcW w:w="163" w:type="pct"/>
            <w:noWrap/>
            <w:vAlign w:val="center"/>
          </w:tcPr>
          <w:p w14:paraId="78345A71" w14:textId="417B00D7"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122" w:author="瑋婷 徐" w:date="2025-01-03T16:53:00Z" w16du:dateUtc="2025-01-03T08:53:00Z"/>
                <w:rFonts w:ascii="Times New Roman" w:eastAsiaTheme="minorEastAsia" w:hAnsi="Times New Roman" w:cs="Times New Roman"/>
              </w:rPr>
              <w:pPrChange w:id="17123"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124" w:author="瑋婷 徐" w:date="2025-01-03T16:54:00Z" w16du:dateUtc="2025-01-03T08:54:00Z">
              <w:r w:rsidRPr="003F0C1C">
                <w:rPr>
                  <w:rFonts w:ascii="Times New Roman" w:eastAsiaTheme="minorEastAsia" w:hAnsi="Times New Roman" w:cs="Times New Roman"/>
                  <w:color w:val="000000"/>
                </w:rPr>
                <w:t>37</w:t>
              </w:r>
            </w:ins>
          </w:p>
        </w:tc>
        <w:tc>
          <w:tcPr>
            <w:tcW w:w="163" w:type="pct"/>
            <w:noWrap/>
            <w:vAlign w:val="center"/>
          </w:tcPr>
          <w:p w14:paraId="0B7E936F" w14:textId="26DC18FD"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125" w:author="瑋婷 徐" w:date="2025-01-03T16:53:00Z" w16du:dateUtc="2025-01-03T08:53:00Z"/>
                <w:rFonts w:ascii="Times New Roman" w:eastAsiaTheme="minorEastAsia" w:hAnsi="Times New Roman" w:cs="Times New Roman"/>
              </w:rPr>
              <w:pPrChange w:id="17126"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127" w:author="瑋婷 徐" w:date="2025-01-03T16:54:00Z" w16du:dateUtc="2025-01-03T08:54:00Z">
              <w:r w:rsidRPr="003F0C1C">
                <w:rPr>
                  <w:rFonts w:ascii="Times New Roman" w:eastAsiaTheme="minorEastAsia" w:hAnsi="Times New Roman" w:cs="Times New Roman"/>
                  <w:color w:val="000000"/>
                </w:rPr>
                <w:t>38</w:t>
              </w:r>
            </w:ins>
          </w:p>
        </w:tc>
        <w:tc>
          <w:tcPr>
            <w:tcW w:w="163" w:type="pct"/>
            <w:noWrap/>
            <w:vAlign w:val="center"/>
          </w:tcPr>
          <w:p w14:paraId="11EAB443" w14:textId="64B7766D"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128" w:author="瑋婷 徐" w:date="2025-01-03T16:53:00Z" w16du:dateUtc="2025-01-03T08:53:00Z"/>
                <w:rFonts w:ascii="Times New Roman" w:eastAsiaTheme="minorEastAsia" w:hAnsi="Times New Roman" w:cs="Times New Roman"/>
              </w:rPr>
              <w:pPrChange w:id="17129"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130" w:author="瑋婷 徐" w:date="2025-01-03T16:54:00Z" w16du:dateUtc="2025-01-03T08:54:00Z">
              <w:r w:rsidRPr="003F0C1C">
                <w:rPr>
                  <w:rFonts w:ascii="Times New Roman" w:eastAsiaTheme="minorEastAsia" w:hAnsi="Times New Roman" w:cs="Times New Roman"/>
                  <w:color w:val="000000"/>
                </w:rPr>
                <w:t>39</w:t>
              </w:r>
            </w:ins>
          </w:p>
        </w:tc>
        <w:tc>
          <w:tcPr>
            <w:tcW w:w="163" w:type="pct"/>
            <w:noWrap/>
            <w:vAlign w:val="center"/>
          </w:tcPr>
          <w:p w14:paraId="741224E3" w14:textId="6D472F9A"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131" w:author="瑋婷 徐" w:date="2025-01-03T16:53:00Z" w16du:dateUtc="2025-01-03T08:53:00Z"/>
                <w:rFonts w:ascii="Times New Roman" w:eastAsiaTheme="minorEastAsia" w:hAnsi="Times New Roman" w:cs="Times New Roman"/>
              </w:rPr>
              <w:pPrChange w:id="17132"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133" w:author="瑋婷 徐" w:date="2025-01-03T16:54:00Z" w16du:dateUtc="2025-01-03T08:54:00Z">
              <w:r w:rsidRPr="003F0C1C">
                <w:rPr>
                  <w:rFonts w:ascii="Times New Roman" w:eastAsiaTheme="minorEastAsia" w:hAnsi="Times New Roman" w:cs="Times New Roman"/>
                  <w:color w:val="000000"/>
                </w:rPr>
                <w:t>40</w:t>
              </w:r>
            </w:ins>
          </w:p>
        </w:tc>
        <w:tc>
          <w:tcPr>
            <w:tcW w:w="163" w:type="pct"/>
            <w:noWrap/>
            <w:vAlign w:val="center"/>
          </w:tcPr>
          <w:p w14:paraId="771DFB4B" w14:textId="5EFA1863"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7134" w:author="瑋婷 徐" w:date="2025-01-03T16:53:00Z" w16du:dateUtc="2025-01-03T08:53:00Z"/>
                <w:rFonts w:ascii="Times New Roman" w:eastAsiaTheme="minorEastAsia" w:hAnsi="Times New Roman" w:cs="Times New Roman"/>
              </w:rPr>
              <w:pPrChange w:id="17135" w:author="瑋婷 徐" w:date="2025-01-03T16:55:00Z" w16du:dateUtc="2025-01-03T08:55:00Z">
                <w:pPr>
                  <w:spacing w:line="360" w:lineRule="auto"/>
                  <w:cnfStyle w:val="000000100000" w:firstRow="0" w:lastRow="0" w:firstColumn="0" w:lastColumn="0" w:oddVBand="0" w:evenVBand="0" w:oddHBand="1" w:evenHBand="0" w:firstRowFirstColumn="0" w:firstRowLastColumn="0" w:lastRowFirstColumn="0" w:lastRowLastColumn="0"/>
                </w:pPr>
              </w:pPrChange>
            </w:pPr>
            <w:ins w:id="17136" w:author="瑋婷 徐" w:date="2025-01-03T16:54:00Z" w16du:dateUtc="2025-01-03T08:54:00Z">
              <w:r w:rsidRPr="003F0C1C">
                <w:rPr>
                  <w:rFonts w:ascii="Times New Roman" w:eastAsiaTheme="minorEastAsia" w:hAnsi="Times New Roman" w:cs="Times New Roman"/>
                  <w:color w:val="000000"/>
                </w:rPr>
                <w:t>41</w:t>
              </w:r>
            </w:ins>
          </w:p>
        </w:tc>
      </w:tr>
      <w:tr w:rsidR="003C19C7" w:rsidRPr="003F0C1C" w14:paraId="42D8EC0F" w14:textId="77777777" w:rsidTr="004373E8">
        <w:trPr>
          <w:trHeight w:val="600"/>
          <w:ins w:id="17137" w:author="瑋婷 徐" w:date="2025-01-03T16:50:00Z"/>
          <w:trPrChange w:id="17138" w:author="瑋婷 徐" w:date="2025-01-04T15:38:00Z" w16du:dateUtc="2025-01-04T07:38:00Z">
            <w:trPr>
              <w:trHeight w:val="600"/>
            </w:trPr>
          </w:trPrChange>
        </w:trPr>
        <w:tc>
          <w:tcPr>
            <w:cnfStyle w:val="001000000000" w:firstRow="0" w:lastRow="0" w:firstColumn="1" w:lastColumn="0" w:oddVBand="0" w:evenVBand="0" w:oddHBand="0" w:evenHBand="0" w:firstRowFirstColumn="0" w:firstRowLastColumn="0" w:lastRowFirstColumn="0" w:lastRowLastColumn="0"/>
            <w:tcW w:w="614" w:type="pct"/>
            <w:vAlign w:val="center"/>
            <w:hideMark/>
            <w:tcPrChange w:id="17139" w:author="瑋婷 徐" w:date="2025-01-04T15:38:00Z" w16du:dateUtc="2025-01-04T07:38:00Z">
              <w:tcPr>
                <w:tcW w:w="692" w:type="pct"/>
                <w:gridSpan w:val="2"/>
                <w:hideMark/>
              </w:tcPr>
            </w:tcPrChange>
          </w:tcPr>
          <w:p w14:paraId="0AC9819C" w14:textId="77777777" w:rsidR="003C19C7" w:rsidRPr="003F0C1C" w:rsidRDefault="003C19C7">
            <w:pPr>
              <w:spacing w:line="360" w:lineRule="auto"/>
              <w:jc w:val="both"/>
              <w:rPr>
                <w:ins w:id="17140" w:author="瑋婷 徐" w:date="2025-01-03T16:50:00Z" w16du:dateUtc="2025-01-03T08:50:00Z"/>
                <w:rFonts w:ascii="Times New Roman" w:eastAsiaTheme="minorEastAsia" w:hAnsi="Times New Roman" w:cs="Times New Roman"/>
                <w:b w:val="0"/>
                <w:bCs w:val="0"/>
                <w:color w:val="000000"/>
                <w:rPrChange w:id="17141" w:author="瑋婷 徐" w:date="2025-01-04T22:54:00Z" w16du:dateUtc="2025-01-04T14:54:00Z">
                  <w:rPr>
                    <w:ins w:id="17142" w:author="瑋婷 徐" w:date="2025-01-03T16:50:00Z" w16du:dateUtc="2025-01-03T08:50:00Z"/>
                    <w:rFonts w:ascii="Calibri" w:hAnsi="Calibri" w:cs="Calibri"/>
                    <w:color w:val="000000"/>
                    <w:sz w:val="22"/>
                    <w:szCs w:val="22"/>
                  </w:rPr>
                </w:rPrChange>
              </w:rPr>
              <w:pPrChange w:id="17143" w:author="瑋婷 徐" w:date="2025-01-03T16:55:00Z" w16du:dateUtc="2025-01-03T08:55:00Z">
                <w:pPr/>
              </w:pPrChange>
            </w:pPr>
            <w:ins w:id="17144" w:author="瑋婷 徐" w:date="2025-01-03T16:50:00Z" w16du:dateUtc="2025-01-03T08:50:00Z">
              <w:r w:rsidRPr="003F0C1C">
                <w:rPr>
                  <w:rFonts w:ascii="Times New Roman" w:eastAsiaTheme="minorEastAsia" w:hAnsi="Times New Roman" w:cs="Times New Roman" w:hint="eastAsia"/>
                  <w:b w:val="0"/>
                  <w:bCs w:val="0"/>
                  <w:color w:val="000000"/>
                  <w:rPrChange w:id="17145" w:author="瑋婷 徐" w:date="2025-01-04T22:54:00Z" w16du:dateUtc="2025-01-04T14:54:00Z">
                    <w:rPr>
                      <w:rFonts w:ascii="Calibri" w:hAnsi="Calibri" w:cs="Calibri" w:hint="eastAsia"/>
                      <w:color w:val="000000"/>
                      <w:sz w:val="22"/>
                      <w:szCs w:val="22"/>
                    </w:rPr>
                  </w:rPrChange>
                </w:rPr>
                <w:t>白腹秧雞</w:t>
              </w:r>
              <w:r w:rsidRPr="003F0C1C">
                <w:rPr>
                  <w:rFonts w:ascii="Times New Roman" w:eastAsiaTheme="minorEastAsia" w:hAnsi="Times New Roman" w:cs="Times New Roman"/>
                  <w:b w:val="0"/>
                  <w:bCs w:val="0"/>
                  <w:color w:val="000000"/>
                  <w:rPrChange w:id="17146" w:author="瑋婷 徐" w:date="2025-01-04T22:54:00Z" w16du:dateUtc="2025-01-04T14:54:00Z">
                    <w:rPr>
                      <w:rFonts w:ascii="Calibri" w:hAnsi="Calibri" w:cs="Calibri"/>
                      <w:color w:val="000000"/>
                      <w:sz w:val="22"/>
                      <w:szCs w:val="22"/>
                    </w:rPr>
                  </w:rPrChange>
                </w:rPr>
                <w:t xml:space="preserve"> </w:t>
              </w:r>
            </w:ins>
          </w:p>
        </w:tc>
        <w:tc>
          <w:tcPr>
            <w:tcW w:w="973" w:type="pct"/>
            <w:vAlign w:val="center"/>
            <w:hideMark/>
            <w:tcPrChange w:id="17147" w:author="瑋婷 徐" w:date="2025-01-04T15:38:00Z" w16du:dateUtc="2025-01-04T07:38:00Z">
              <w:tcPr>
                <w:tcW w:w="904" w:type="pct"/>
                <w:gridSpan w:val="2"/>
                <w:hideMark/>
              </w:tcPr>
            </w:tcPrChange>
          </w:tcPr>
          <w:p w14:paraId="6F7E006E"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148" w:author="瑋婷 徐" w:date="2025-01-03T16:50:00Z" w16du:dateUtc="2025-01-03T08:50:00Z"/>
                <w:rFonts w:ascii="Times New Roman" w:eastAsiaTheme="minorEastAsia" w:hAnsi="Times New Roman" w:cs="Times New Roman"/>
                <w:i/>
                <w:iCs/>
                <w:color w:val="000000"/>
                <w:rPrChange w:id="17149" w:author="瑋婷 徐" w:date="2025-01-04T22:54:00Z" w16du:dateUtc="2025-01-04T14:54:00Z">
                  <w:rPr>
                    <w:ins w:id="17150" w:author="瑋婷 徐" w:date="2025-01-03T16:50:00Z" w16du:dateUtc="2025-01-03T08:50:00Z"/>
                    <w:rFonts w:ascii="Calibri" w:hAnsi="Calibri" w:cs="Calibri"/>
                    <w:i/>
                    <w:iCs/>
                    <w:color w:val="000000"/>
                    <w:sz w:val="22"/>
                    <w:szCs w:val="22"/>
                  </w:rPr>
                </w:rPrChange>
              </w:rPr>
              <w:pPrChange w:id="171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7152" w:author="瑋婷 徐" w:date="2025-01-03T16:50:00Z" w16du:dateUtc="2025-01-03T08:50:00Z">
              <w:r w:rsidRPr="003F0C1C">
                <w:rPr>
                  <w:rFonts w:ascii="Times New Roman" w:eastAsiaTheme="minorEastAsia" w:hAnsi="Times New Roman" w:cs="Times New Roman"/>
                  <w:i/>
                  <w:iCs/>
                  <w:color w:val="000000"/>
                  <w:rPrChange w:id="17153" w:author="瑋婷 徐" w:date="2025-01-04T22:54:00Z" w16du:dateUtc="2025-01-04T14:54:00Z">
                    <w:rPr>
                      <w:rFonts w:ascii="Calibri" w:hAnsi="Calibri" w:cs="Calibri"/>
                      <w:i/>
                      <w:iCs/>
                      <w:color w:val="000000"/>
                      <w:sz w:val="22"/>
                      <w:szCs w:val="22"/>
                    </w:rPr>
                  </w:rPrChange>
                </w:rPr>
                <w:t>Amaurornis phoenicurus</w:t>
              </w:r>
            </w:ins>
          </w:p>
        </w:tc>
        <w:tc>
          <w:tcPr>
            <w:tcW w:w="163" w:type="pct"/>
            <w:noWrap/>
            <w:vAlign w:val="center"/>
            <w:hideMark/>
            <w:tcPrChange w:id="17154" w:author="瑋婷 徐" w:date="2025-01-04T15:38:00Z" w16du:dateUtc="2025-01-04T07:38:00Z">
              <w:tcPr>
                <w:tcW w:w="162" w:type="pct"/>
                <w:gridSpan w:val="2"/>
                <w:noWrap/>
                <w:hideMark/>
              </w:tcPr>
            </w:tcPrChange>
          </w:tcPr>
          <w:p w14:paraId="4FE37618"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155" w:author="瑋婷 徐" w:date="2025-01-03T16:50:00Z" w16du:dateUtc="2025-01-03T08:50:00Z"/>
                <w:rFonts w:ascii="Times New Roman" w:eastAsiaTheme="minorEastAsia" w:hAnsi="Times New Roman" w:cs="Times New Roman"/>
                <w:i/>
                <w:iCs/>
                <w:color w:val="000000"/>
                <w:rPrChange w:id="17156" w:author="瑋婷 徐" w:date="2025-01-04T22:54:00Z" w16du:dateUtc="2025-01-04T14:54:00Z">
                  <w:rPr>
                    <w:ins w:id="17157" w:author="瑋婷 徐" w:date="2025-01-03T16:50:00Z" w16du:dateUtc="2025-01-03T08:50:00Z"/>
                    <w:rFonts w:ascii="Calibri" w:hAnsi="Calibri" w:cs="Calibri"/>
                    <w:i/>
                    <w:iCs/>
                    <w:color w:val="000000"/>
                    <w:sz w:val="22"/>
                    <w:szCs w:val="22"/>
                  </w:rPr>
                </w:rPrChange>
              </w:rPr>
              <w:pPrChange w:id="171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159" w:author="瑋婷 徐" w:date="2025-01-04T15:38:00Z" w16du:dateUtc="2025-01-04T07:38:00Z">
              <w:tcPr>
                <w:tcW w:w="162" w:type="pct"/>
                <w:gridSpan w:val="2"/>
                <w:noWrap/>
                <w:hideMark/>
              </w:tcPr>
            </w:tcPrChange>
          </w:tcPr>
          <w:p w14:paraId="6436538E"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160" w:author="瑋婷 徐" w:date="2025-01-03T16:50:00Z" w16du:dateUtc="2025-01-03T08:50:00Z"/>
                <w:rFonts w:ascii="Times New Roman" w:eastAsiaTheme="minorEastAsia" w:hAnsi="Times New Roman" w:cs="Times New Roman"/>
                <w:rPrChange w:id="17161" w:author="瑋婷 徐" w:date="2025-01-04T22:54:00Z" w16du:dateUtc="2025-01-04T14:54:00Z">
                  <w:rPr>
                    <w:ins w:id="17162" w:author="瑋婷 徐" w:date="2025-01-03T16:50:00Z" w16du:dateUtc="2025-01-03T08:50:00Z"/>
                    <w:rFonts w:ascii="Times New Roman" w:eastAsia="Times New Roman" w:hAnsi="Times New Roman" w:cs="Times New Roman"/>
                    <w:sz w:val="20"/>
                    <w:szCs w:val="20"/>
                  </w:rPr>
                </w:rPrChange>
              </w:rPr>
              <w:pPrChange w:id="1716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164" w:author="瑋婷 徐" w:date="2025-01-04T15:38:00Z" w16du:dateUtc="2025-01-04T07:38:00Z">
              <w:tcPr>
                <w:tcW w:w="162" w:type="pct"/>
                <w:gridSpan w:val="2"/>
                <w:noWrap/>
                <w:hideMark/>
              </w:tcPr>
            </w:tcPrChange>
          </w:tcPr>
          <w:p w14:paraId="13304A73"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165" w:author="瑋婷 徐" w:date="2025-01-03T16:50:00Z" w16du:dateUtc="2025-01-03T08:50:00Z"/>
                <w:rFonts w:ascii="Times New Roman" w:eastAsiaTheme="minorEastAsia" w:hAnsi="Times New Roman" w:cs="Times New Roman"/>
                <w:rPrChange w:id="17166" w:author="瑋婷 徐" w:date="2025-01-04T22:54:00Z" w16du:dateUtc="2025-01-04T14:54:00Z">
                  <w:rPr>
                    <w:ins w:id="17167" w:author="瑋婷 徐" w:date="2025-01-03T16:50:00Z" w16du:dateUtc="2025-01-03T08:50:00Z"/>
                    <w:rFonts w:ascii="Times New Roman" w:eastAsia="Times New Roman" w:hAnsi="Times New Roman" w:cs="Times New Roman"/>
                    <w:sz w:val="20"/>
                    <w:szCs w:val="20"/>
                  </w:rPr>
                </w:rPrChange>
              </w:rPr>
              <w:pPrChange w:id="171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169" w:author="瑋婷 徐" w:date="2025-01-04T15:38:00Z" w16du:dateUtc="2025-01-04T07:38:00Z">
              <w:tcPr>
                <w:tcW w:w="162" w:type="pct"/>
                <w:gridSpan w:val="2"/>
                <w:noWrap/>
                <w:hideMark/>
              </w:tcPr>
            </w:tcPrChange>
          </w:tcPr>
          <w:p w14:paraId="3EA4EBC7"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170" w:author="瑋婷 徐" w:date="2025-01-03T16:50:00Z" w16du:dateUtc="2025-01-03T08:50:00Z"/>
                <w:rFonts w:ascii="Times New Roman" w:eastAsiaTheme="minorEastAsia" w:hAnsi="Times New Roman" w:cs="Times New Roman"/>
                <w:rPrChange w:id="17171" w:author="瑋婷 徐" w:date="2025-01-04T22:54:00Z" w16du:dateUtc="2025-01-04T14:54:00Z">
                  <w:rPr>
                    <w:ins w:id="17172" w:author="瑋婷 徐" w:date="2025-01-03T16:50:00Z" w16du:dateUtc="2025-01-03T08:50:00Z"/>
                    <w:rFonts w:ascii="Times New Roman" w:eastAsia="Times New Roman" w:hAnsi="Times New Roman" w:cs="Times New Roman"/>
                    <w:sz w:val="20"/>
                    <w:szCs w:val="20"/>
                  </w:rPr>
                </w:rPrChange>
              </w:rPr>
              <w:pPrChange w:id="171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174" w:author="瑋婷 徐" w:date="2025-01-04T15:38:00Z" w16du:dateUtc="2025-01-04T07:38:00Z">
              <w:tcPr>
                <w:tcW w:w="162" w:type="pct"/>
                <w:gridSpan w:val="2"/>
                <w:noWrap/>
                <w:hideMark/>
              </w:tcPr>
            </w:tcPrChange>
          </w:tcPr>
          <w:p w14:paraId="57F60E81"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175" w:author="瑋婷 徐" w:date="2025-01-03T16:50:00Z" w16du:dateUtc="2025-01-03T08:50:00Z"/>
                <w:rFonts w:ascii="Times New Roman" w:eastAsiaTheme="minorEastAsia" w:hAnsi="Times New Roman" w:cs="Times New Roman"/>
                <w:rPrChange w:id="17176" w:author="瑋婷 徐" w:date="2025-01-04T22:54:00Z" w16du:dateUtc="2025-01-04T14:54:00Z">
                  <w:rPr>
                    <w:ins w:id="17177" w:author="瑋婷 徐" w:date="2025-01-03T16:50:00Z" w16du:dateUtc="2025-01-03T08:50:00Z"/>
                    <w:rFonts w:ascii="Times New Roman" w:eastAsia="Times New Roman" w:hAnsi="Times New Roman" w:cs="Times New Roman"/>
                    <w:sz w:val="20"/>
                    <w:szCs w:val="20"/>
                  </w:rPr>
                </w:rPrChange>
              </w:rPr>
              <w:pPrChange w:id="171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179" w:author="瑋婷 徐" w:date="2025-01-04T15:38:00Z" w16du:dateUtc="2025-01-04T07:38:00Z">
              <w:tcPr>
                <w:tcW w:w="162" w:type="pct"/>
                <w:gridSpan w:val="2"/>
                <w:noWrap/>
                <w:hideMark/>
              </w:tcPr>
            </w:tcPrChange>
          </w:tcPr>
          <w:p w14:paraId="15974335"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180" w:author="瑋婷 徐" w:date="2025-01-03T16:50:00Z" w16du:dateUtc="2025-01-03T08:50:00Z"/>
                <w:rFonts w:ascii="Times New Roman" w:eastAsiaTheme="minorEastAsia" w:hAnsi="Times New Roman" w:cs="Times New Roman"/>
                <w:rPrChange w:id="17181" w:author="瑋婷 徐" w:date="2025-01-04T22:54:00Z" w16du:dateUtc="2025-01-04T14:54:00Z">
                  <w:rPr>
                    <w:ins w:id="17182" w:author="瑋婷 徐" w:date="2025-01-03T16:50:00Z" w16du:dateUtc="2025-01-03T08:50:00Z"/>
                    <w:rFonts w:ascii="Times New Roman" w:eastAsia="Times New Roman" w:hAnsi="Times New Roman" w:cs="Times New Roman"/>
                    <w:sz w:val="20"/>
                    <w:szCs w:val="20"/>
                  </w:rPr>
                </w:rPrChange>
              </w:rPr>
              <w:pPrChange w:id="171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184" w:author="瑋婷 徐" w:date="2025-01-04T15:38:00Z" w16du:dateUtc="2025-01-04T07:38:00Z">
              <w:tcPr>
                <w:tcW w:w="162" w:type="pct"/>
                <w:gridSpan w:val="2"/>
                <w:noWrap/>
                <w:hideMark/>
              </w:tcPr>
            </w:tcPrChange>
          </w:tcPr>
          <w:p w14:paraId="66FA01A6"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185" w:author="瑋婷 徐" w:date="2025-01-03T16:50:00Z" w16du:dateUtc="2025-01-03T08:50:00Z"/>
                <w:rFonts w:ascii="Times New Roman" w:eastAsiaTheme="minorEastAsia" w:hAnsi="Times New Roman" w:cs="Times New Roman"/>
                <w:rPrChange w:id="17186" w:author="瑋婷 徐" w:date="2025-01-04T22:54:00Z" w16du:dateUtc="2025-01-04T14:54:00Z">
                  <w:rPr>
                    <w:ins w:id="17187" w:author="瑋婷 徐" w:date="2025-01-03T16:50:00Z" w16du:dateUtc="2025-01-03T08:50:00Z"/>
                    <w:rFonts w:ascii="Times New Roman" w:eastAsia="Times New Roman" w:hAnsi="Times New Roman" w:cs="Times New Roman"/>
                    <w:sz w:val="20"/>
                    <w:szCs w:val="20"/>
                  </w:rPr>
                </w:rPrChange>
              </w:rPr>
              <w:pPrChange w:id="1718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189" w:author="瑋婷 徐" w:date="2025-01-04T15:38:00Z" w16du:dateUtc="2025-01-04T07:38:00Z">
              <w:tcPr>
                <w:tcW w:w="162" w:type="pct"/>
                <w:gridSpan w:val="2"/>
                <w:noWrap/>
                <w:hideMark/>
              </w:tcPr>
            </w:tcPrChange>
          </w:tcPr>
          <w:p w14:paraId="201E1C64"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190" w:author="瑋婷 徐" w:date="2025-01-03T16:50:00Z" w16du:dateUtc="2025-01-03T08:50:00Z"/>
                <w:rFonts w:ascii="Times New Roman" w:eastAsiaTheme="minorEastAsia" w:hAnsi="Times New Roman" w:cs="Times New Roman"/>
                <w:rPrChange w:id="17191" w:author="瑋婷 徐" w:date="2025-01-04T22:54:00Z" w16du:dateUtc="2025-01-04T14:54:00Z">
                  <w:rPr>
                    <w:ins w:id="17192" w:author="瑋婷 徐" w:date="2025-01-03T16:50:00Z" w16du:dateUtc="2025-01-03T08:50:00Z"/>
                    <w:rFonts w:ascii="Times New Roman" w:eastAsia="Times New Roman" w:hAnsi="Times New Roman" w:cs="Times New Roman"/>
                    <w:sz w:val="20"/>
                    <w:szCs w:val="20"/>
                  </w:rPr>
                </w:rPrChange>
              </w:rPr>
              <w:pPrChange w:id="171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194" w:author="瑋婷 徐" w:date="2025-01-04T15:38:00Z" w16du:dateUtc="2025-01-04T07:38:00Z">
              <w:tcPr>
                <w:tcW w:w="162" w:type="pct"/>
                <w:noWrap/>
                <w:hideMark/>
              </w:tcPr>
            </w:tcPrChange>
          </w:tcPr>
          <w:p w14:paraId="3E33EF10"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195" w:author="瑋婷 徐" w:date="2025-01-03T16:50:00Z" w16du:dateUtc="2025-01-03T08:50:00Z"/>
                <w:rFonts w:ascii="Times New Roman" w:eastAsiaTheme="minorEastAsia" w:hAnsi="Times New Roman" w:cs="Times New Roman"/>
                <w:rPrChange w:id="17196" w:author="瑋婷 徐" w:date="2025-01-04T22:54:00Z" w16du:dateUtc="2025-01-04T14:54:00Z">
                  <w:rPr>
                    <w:ins w:id="17197" w:author="瑋婷 徐" w:date="2025-01-03T16:50:00Z" w16du:dateUtc="2025-01-03T08:50:00Z"/>
                    <w:rFonts w:ascii="Times New Roman" w:eastAsia="Times New Roman" w:hAnsi="Times New Roman" w:cs="Times New Roman"/>
                    <w:sz w:val="20"/>
                    <w:szCs w:val="20"/>
                  </w:rPr>
                </w:rPrChange>
              </w:rPr>
              <w:pPrChange w:id="171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199" w:author="瑋婷 徐" w:date="2025-01-04T15:38:00Z" w16du:dateUtc="2025-01-04T07:38:00Z">
              <w:tcPr>
                <w:tcW w:w="162" w:type="pct"/>
                <w:gridSpan w:val="2"/>
                <w:noWrap/>
                <w:hideMark/>
              </w:tcPr>
            </w:tcPrChange>
          </w:tcPr>
          <w:p w14:paraId="6966FE45"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200" w:author="瑋婷 徐" w:date="2025-01-03T16:50:00Z" w16du:dateUtc="2025-01-03T08:50:00Z"/>
                <w:rFonts w:ascii="Times New Roman" w:eastAsiaTheme="minorEastAsia" w:hAnsi="Times New Roman" w:cs="Times New Roman"/>
                <w:rPrChange w:id="17201" w:author="瑋婷 徐" w:date="2025-01-04T22:54:00Z" w16du:dateUtc="2025-01-04T14:54:00Z">
                  <w:rPr>
                    <w:ins w:id="17202" w:author="瑋婷 徐" w:date="2025-01-03T16:50:00Z" w16du:dateUtc="2025-01-03T08:50:00Z"/>
                    <w:rFonts w:ascii="Times New Roman" w:eastAsia="Times New Roman" w:hAnsi="Times New Roman" w:cs="Times New Roman"/>
                    <w:sz w:val="20"/>
                    <w:szCs w:val="20"/>
                  </w:rPr>
                </w:rPrChange>
              </w:rPr>
              <w:pPrChange w:id="172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204" w:author="瑋婷 徐" w:date="2025-01-04T15:38:00Z" w16du:dateUtc="2025-01-04T07:38:00Z">
              <w:tcPr>
                <w:tcW w:w="162" w:type="pct"/>
                <w:gridSpan w:val="2"/>
                <w:noWrap/>
                <w:hideMark/>
              </w:tcPr>
            </w:tcPrChange>
          </w:tcPr>
          <w:p w14:paraId="2F358585"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205" w:author="瑋婷 徐" w:date="2025-01-03T16:50:00Z" w16du:dateUtc="2025-01-03T08:50:00Z"/>
                <w:rFonts w:ascii="Times New Roman" w:eastAsiaTheme="minorEastAsia" w:hAnsi="Times New Roman" w:cs="Times New Roman"/>
                <w:rPrChange w:id="17206" w:author="瑋婷 徐" w:date="2025-01-04T22:54:00Z" w16du:dateUtc="2025-01-04T14:54:00Z">
                  <w:rPr>
                    <w:ins w:id="17207" w:author="瑋婷 徐" w:date="2025-01-03T16:50:00Z" w16du:dateUtc="2025-01-03T08:50:00Z"/>
                    <w:rFonts w:ascii="Times New Roman" w:eastAsia="Times New Roman" w:hAnsi="Times New Roman" w:cs="Times New Roman"/>
                    <w:sz w:val="20"/>
                    <w:szCs w:val="20"/>
                  </w:rPr>
                </w:rPrChange>
              </w:rPr>
              <w:pPrChange w:id="172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209" w:author="瑋婷 徐" w:date="2025-01-04T15:38:00Z" w16du:dateUtc="2025-01-04T07:38:00Z">
              <w:tcPr>
                <w:tcW w:w="162" w:type="pct"/>
                <w:gridSpan w:val="2"/>
                <w:noWrap/>
                <w:hideMark/>
              </w:tcPr>
            </w:tcPrChange>
          </w:tcPr>
          <w:p w14:paraId="334FFABC"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210" w:author="瑋婷 徐" w:date="2025-01-03T16:50:00Z" w16du:dateUtc="2025-01-03T08:50:00Z"/>
                <w:rFonts w:ascii="Times New Roman" w:eastAsiaTheme="minorEastAsia" w:hAnsi="Times New Roman" w:cs="Times New Roman"/>
                <w:rPrChange w:id="17211" w:author="瑋婷 徐" w:date="2025-01-04T22:54:00Z" w16du:dateUtc="2025-01-04T14:54:00Z">
                  <w:rPr>
                    <w:ins w:id="17212" w:author="瑋婷 徐" w:date="2025-01-03T16:50:00Z" w16du:dateUtc="2025-01-03T08:50:00Z"/>
                    <w:rFonts w:ascii="Times New Roman" w:eastAsia="Times New Roman" w:hAnsi="Times New Roman" w:cs="Times New Roman"/>
                    <w:sz w:val="20"/>
                    <w:szCs w:val="20"/>
                  </w:rPr>
                </w:rPrChange>
              </w:rPr>
              <w:pPrChange w:id="172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214" w:author="瑋婷 徐" w:date="2025-01-04T15:38:00Z" w16du:dateUtc="2025-01-04T07:38:00Z">
              <w:tcPr>
                <w:tcW w:w="162" w:type="pct"/>
                <w:gridSpan w:val="2"/>
                <w:noWrap/>
                <w:hideMark/>
              </w:tcPr>
            </w:tcPrChange>
          </w:tcPr>
          <w:p w14:paraId="1E52D9B6"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215" w:author="瑋婷 徐" w:date="2025-01-03T16:50:00Z" w16du:dateUtc="2025-01-03T08:50:00Z"/>
                <w:rFonts w:ascii="Times New Roman" w:eastAsiaTheme="minorEastAsia" w:hAnsi="Times New Roman" w:cs="Times New Roman"/>
                <w:rPrChange w:id="17216" w:author="瑋婷 徐" w:date="2025-01-04T22:54:00Z" w16du:dateUtc="2025-01-04T14:54:00Z">
                  <w:rPr>
                    <w:ins w:id="17217" w:author="瑋婷 徐" w:date="2025-01-03T16:50:00Z" w16du:dateUtc="2025-01-03T08:50:00Z"/>
                    <w:rFonts w:ascii="Times New Roman" w:eastAsia="Times New Roman" w:hAnsi="Times New Roman" w:cs="Times New Roman"/>
                    <w:sz w:val="20"/>
                    <w:szCs w:val="20"/>
                  </w:rPr>
                </w:rPrChange>
              </w:rPr>
              <w:pPrChange w:id="1721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219" w:author="瑋婷 徐" w:date="2025-01-04T15:38:00Z" w16du:dateUtc="2025-01-04T07:38:00Z">
              <w:tcPr>
                <w:tcW w:w="162" w:type="pct"/>
                <w:gridSpan w:val="2"/>
                <w:noWrap/>
                <w:hideMark/>
              </w:tcPr>
            </w:tcPrChange>
          </w:tcPr>
          <w:p w14:paraId="6B76E5AB"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220" w:author="瑋婷 徐" w:date="2025-01-03T16:50:00Z" w16du:dateUtc="2025-01-03T08:50:00Z"/>
                <w:rFonts w:ascii="Times New Roman" w:eastAsiaTheme="minorEastAsia" w:hAnsi="Times New Roman" w:cs="Times New Roman"/>
                <w:rPrChange w:id="17221" w:author="瑋婷 徐" w:date="2025-01-04T22:54:00Z" w16du:dateUtc="2025-01-04T14:54:00Z">
                  <w:rPr>
                    <w:ins w:id="17222" w:author="瑋婷 徐" w:date="2025-01-03T16:50:00Z" w16du:dateUtc="2025-01-03T08:50:00Z"/>
                    <w:rFonts w:ascii="Times New Roman" w:eastAsia="Times New Roman" w:hAnsi="Times New Roman" w:cs="Times New Roman"/>
                    <w:sz w:val="20"/>
                    <w:szCs w:val="20"/>
                  </w:rPr>
                </w:rPrChange>
              </w:rPr>
              <w:pPrChange w:id="172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224" w:author="瑋婷 徐" w:date="2025-01-04T15:38:00Z" w16du:dateUtc="2025-01-04T07:38:00Z">
              <w:tcPr>
                <w:tcW w:w="162" w:type="pct"/>
                <w:gridSpan w:val="2"/>
                <w:noWrap/>
                <w:hideMark/>
              </w:tcPr>
            </w:tcPrChange>
          </w:tcPr>
          <w:p w14:paraId="4B55C70F"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225" w:author="瑋婷 徐" w:date="2025-01-03T16:50:00Z" w16du:dateUtc="2025-01-03T08:50:00Z"/>
                <w:rFonts w:ascii="Times New Roman" w:eastAsiaTheme="minorEastAsia" w:hAnsi="Times New Roman" w:cs="Times New Roman"/>
                <w:rPrChange w:id="17226" w:author="瑋婷 徐" w:date="2025-01-04T22:54:00Z" w16du:dateUtc="2025-01-04T14:54:00Z">
                  <w:rPr>
                    <w:ins w:id="17227" w:author="瑋婷 徐" w:date="2025-01-03T16:50:00Z" w16du:dateUtc="2025-01-03T08:50:00Z"/>
                    <w:rFonts w:ascii="Times New Roman" w:eastAsia="Times New Roman" w:hAnsi="Times New Roman" w:cs="Times New Roman"/>
                    <w:sz w:val="20"/>
                    <w:szCs w:val="20"/>
                  </w:rPr>
                </w:rPrChange>
              </w:rPr>
              <w:pPrChange w:id="1722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229" w:author="瑋婷 徐" w:date="2025-01-04T15:38:00Z" w16du:dateUtc="2025-01-04T07:38:00Z">
              <w:tcPr>
                <w:tcW w:w="162" w:type="pct"/>
                <w:gridSpan w:val="2"/>
                <w:noWrap/>
                <w:hideMark/>
              </w:tcPr>
            </w:tcPrChange>
          </w:tcPr>
          <w:p w14:paraId="34C260B1"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230" w:author="瑋婷 徐" w:date="2025-01-03T16:50:00Z" w16du:dateUtc="2025-01-03T08:50:00Z"/>
                <w:rFonts w:ascii="Times New Roman" w:eastAsiaTheme="minorEastAsia" w:hAnsi="Times New Roman" w:cs="Times New Roman"/>
                <w:rPrChange w:id="17231" w:author="瑋婷 徐" w:date="2025-01-04T22:54:00Z" w16du:dateUtc="2025-01-04T14:54:00Z">
                  <w:rPr>
                    <w:ins w:id="17232" w:author="瑋婷 徐" w:date="2025-01-03T16:50:00Z" w16du:dateUtc="2025-01-03T08:50:00Z"/>
                    <w:rFonts w:ascii="Times New Roman" w:eastAsia="Times New Roman" w:hAnsi="Times New Roman" w:cs="Times New Roman"/>
                    <w:sz w:val="20"/>
                    <w:szCs w:val="20"/>
                  </w:rPr>
                </w:rPrChange>
              </w:rPr>
              <w:pPrChange w:id="172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234" w:author="瑋婷 徐" w:date="2025-01-04T15:38:00Z" w16du:dateUtc="2025-01-04T07:38:00Z">
              <w:tcPr>
                <w:tcW w:w="162" w:type="pct"/>
                <w:gridSpan w:val="2"/>
                <w:noWrap/>
                <w:hideMark/>
              </w:tcPr>
            </w:tcPrChange>
          </w:tcPr>
          <w:p w14:paraId="200442C4"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235" w:author="瑋婷 徐" w:date="2025-01-03T16:50:00Z" w16du:dateUtc="2025-01-03T08:50:00Z"/>
                <w:rFonts w:ascii="Times New Roman" w:eastAsiaTheme="minorEastAsia" w:hAnsi="Times New Roman" w:cs="Times New Roman"/>
                <w:rPrChange w:id="17236" w:author="瑋婷 徐" w:date="2025-01-04T22:54:00Z" w16du:dateUtc="2025-01-04T14:54:00Z">
                  <w:rPr>
                    <w:ins w:id="17237" w:author="瑋婷 徐" w:date="2025-01-03T16:50:00Z" w16du:dateUtc="2025-01-03T08:50:00Z"/>
                    <w:rFonts w:ascii="Times New Roman" w:eastAsia="Times New Roman" w:hAnsi="Times New Roman" w:cs="Times New Roman"/>
                    <w:sz w:val="20"/>
                    <w:szCs w:val="20"/>
                  </w:rPr>
                </w:rPrChange>
              </w:rPr>
              <w:pPrChange w:id="172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239" w:author="瑋婷 徐" w:date="2025-01-04T15:38:00Z" w16du:dateUtc="2025-01-04T07:38:00Z">
              <w:tcPr>
                <w:tcW w:w="162" w:type="pct"/>
                <w:gridSpan w:val="2"/>
                <w:noWrap/>
                <w:hideMark/>
              </w:tcPr>
            </w:tcPrChange>
          </w:tcPr>
          <w:p w14:paraId="5E821239"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240" w:author="瑋婷 徐" w:date="2025-01-03T16:50:00Z" w16du:dateUtc="2025-01-03T08:50:00Z"/>
                <w:rFonts w:ascii="Times New Roman" w:eastAsiaTheme="minorEastAsia" w:hAnsi="Times New Roman" w:cs="Times New Roman"/>
                <w:rPrChange w:id="17241" w:author="瑋婷 徐" w:date="2025-01-04T22:54:00Z" w16du:dateUtc="2025-01-04T14:54:00Z">
                  <w:rPr>
                    <w:ins w:id="17242" w:author="瑋婷 徐" w:date="2025-01-03T16:50:00Z" w16du:dateUtc="2025-01-03T08:50:00Z"/>
                    <w:rFonts w:ascii="Times New Roman" w:eastAsia="Times New Roman" w:hAnsi="Times New Roman" w:cs="Times New Roman"/>
                    <w:sz w:val="20"/>
                    <w:szCs w:val="20"/>
                  </w:rPr>
                </w:rPrChange>
              </w:rPr>
              <w:pPrChange w:id="1724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244" w:author="瑋婷 徐" w:date="2025-01-04T15:38:00Z" w16du:dateUtc="2025-01-04T07:38:00Z">
              <w:tcPr>
                <w:tcW w:w="162" w:type="pct"/>
                <w:gridSpan w:val="2"/>
                <w:noWrap/>
                <w:hideMark/>
              </w:tcPr>
            </w:tcPrChange>
          </w:tcPr>
          <w:p w14:paraId="3F01F750"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245" w:author="瑋婷 徐" w:date="2025-01-03T16:50:00Z" w16du:dateUtc="2025-01-03T08:50:00Z"/>
                <w:rFonts w:ascii="Times New Roman" w:eastAsiaTheme="minorEastAsia" w:hAnsi="Times New Roman" w:cs="Times New Roman"/>
                <w:rPrChange w:id="17246" w:author="瑋婷 徐" w:date="2025-01-04T22:54:00Z" w16du:dateUtc="2025-01-04T14:54:00Z">
                  <w:rPr>
                    <w:ins w:id="17247" w:author="瑋婷 徐" w:date="2025-01-03T16:50:00Z" w16du:dateUtc="2025-01-03T08:50:00Z"/>
                    <w:rFonts w:ascii="Times New Roman" w:eastAsia="Times New Roman" w:hAnsi="Times New Roman" w:cs="Times New Roman"/>
                    <w:sz w:val="20"/>
                    <w:szCs w:val="20"/>
                  </w:rPr>
                </w:rPrChange>
              </w:rPr>
              <w:pPrChange w:id="1724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249" w:author="瑋婷 徐" w:date="2025-01-04T15:38:00Z" w16du:dateUtc="2025-01-04T07:38:00Z">
              <w:tcPr>
                <w:tcW w:w="162" w:type="pct"/>
                <w:gridSpan w:val="2"/>
                <w:noWrap/>
                <w:hideMark/>
              </w:tcPr>
            </w:tcPrChange>
          </w:tcPr>
          <w:p w14:paraId="49799366"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250" w:author="瑋婷 徐" w:date="2025-01-03T16:50:00Z" w16du:dateUtc="2025-01-03T08:50:00Z"/>
                <w:rFonts w:ascii="Times New Roman" w:eastAsiaTheme="minorEastAsia" w:hAnsi="Times New Roman" w:cs="Times New Roman"/>
                <w:rPrChange w:id="17251" w:author="瑋婷 徐" w:date="2025-01-04T22:54:00Z" w16du:dateUtc="2025-01-04T14:54:00Z">
                  <w:rPr>
                    <w:ins w:id="17252" w:author="瑋婷 徐" w:date="2025-01-03T16:50:00Z" w16du:dateUtc="2025-01-03T08:50:00Z"/>
                    <w:rFonts w:ascii="Times New Roman" w:eastAsia="Times New Roman" w:hAnsi="Times New Roman" w:cs="Times New Roman"/>
                    <w:sz w:val="20"/>
                    <w:szCs w:val="20"/>
                  </w:rPr>
                </w:rPrChange>
              </w:rPr>
              <w:pPrChange w:id="1725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254" w:author="瑋婷 徐" w:date="2025-01-04T15:38:00Z" w16du:dateUtc="2025-01-04T07:38:00Z">
              <w:tcPr>
                <w:tcW w:w="164" w:type="pct"/>
                <w:gridSpan w:val="2"/>
                <w:noWrap/>
                <w:hideMark/>
              </w:tcPr>
            </w:tcPrChange>
          </w:tcPr>
          <w:p w14:paraId="58189A01"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255" w:author="瑋婷 徐" w:date="2025-01-03T16:50:00Z" w16du:dateUtc="2025-01-03T08:50:00Z"/>
                <w:rFonts w:ascii="Times New Roman" w:eastAsiaTheme="minorEastAsia" w:hAnsi="Times New Roman" w:cs="Times New Roman"/>
                <w:rPrChange w:id="17256" w:author="瑋婷 徐" w:date="2025-01-04T22:54:00Z" w16du:dateUtc="2025-01-04T14:54:00Z">
                  <w:rPr>
                    <w:ins w:id="17257" w:author="瑋婷 徐" w:date="2025-01-03T16:50:00Z" w16du:dateUtc="2025-01-03T08:50:00Z"/>
                    <w:rFonts w:ascii="Times New Roman" w:eastAsia="Times New Roman" w:hAnsi="Times New Roman" w:cs="Times New Roman"/>
                    <w:sz w:val="20"/>
                    <w:szCs w:val="20"/>
                  </w:rPr>
                </w:rPrChange>
              </w:rPr>
              <w:pPrChange w:id="172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832762" w:rsidRPr="003F0C1C" w14:paraId="406C4FA2" w14:textId="77777777" w:rsidTr="004373E8">
        <w:trPr>
          <w:cnfStyle w:val="000000100000" w:firstRow="0" w:lastRow="0" w:firstColumn="0" w:lastColumn="0" w:oddVBand="0" w:evenVBand="0" w:oddHBand="1" w:evenHBand="0" w:firstRowFirstColumn="0" w:firstRowLastColumn="0" w:lastRowFirstColumn="0" w:lastRowLastColumn="0"/>
          <w:trHeight w:val="300"/>
          <w:ins w:id="17259" w:author="瑋婷 徐" w:date="2025-01-03T16:50:00Z"/>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16E4D12C" w14:textId="77777777" w:rsidR="003C19C7" w:rsidRPr="003F0C1C" w:rsidRDefault="003C19C7">
            <w:pPr>
              <w:spacing w:line="360" w:lineRule="auto"/>
              <w:jc w:val="both"/>
              <w:rPr>
                <w:ins w:id="17260" w:author="瑋婷 徐" w:date="2025-01-03T16:50:00Z" w16du:dateUtc="2025-01-03T08:50:00Z"/>
                <w:rFonts w:ascii="Times New Roman" w:eastAsiaTheme="minorEastAsia" w:hAnsi="Times New Roman" w:cs="Times New Roman"/>
                <w:b w:val="0"/>
                <w:bCs w:val="0"/>
                <w:color w:val="000000"/>
                <w:rPrChange w:id="17261" w:author="瑋婷 徐" w:date="2025-01-04T22:54:00Z" w16du:dateUtc="2025-01-04T14:54:00Z">
                  <w:rPr>
                    <w:ins w:id="17262" w:author="瑋婷 徐" w:date="2025-01-03T16:50:00Z" w16du:dateUtc="2025-01-03T08:50:00Z"/>
                    <w:rFonts w:ascii="Calibri" w:hAnsi="Calibri" w:cs="Calibri"/>
                    <w:color w:val="000000"/>
                    <w:sz w:val="22"/>
                    <w:szCs w:val="22"/>
                  </w:rPr>
                </w:rPrChange>
              </w:rPr>
              <w:pPrChange w:id="17263" w:author="瑋婷 徐" w:date="2025-01-03T16:55:00Z" w16du:dateUtc="2025-01-03T08:55:00Z">
                <w:pPr/>
              </w:pPrChange>
            </w:pPr>
            <w:ins w:id="17264" w:author="瑋婷 徐" w:date="2025-01-03T16:50:00Z" w16du:dateUtc="2025-01-03T08:50:00Z">
              <w:r w:rsidRPr="003F0C1C">
                <w:rPr>
                  <w:rFonts w:ascii="Times New Roman" w:eastAsiaTheme="minorEastAsia" w:hAnsi="Times New Roman" w:cs="Times New Roman" w:hint="eastAsia"/>
                  <w:b w:val="0"/>
                  <w:bCs w:val="0"/>
                  <w:color w:val="000000"/>
                  <w:rPrChange w:id="17265" w:author="瑋婷 徐" w:date="2025-01-04T22:54:00Z" w16du:dateUtc="2025-01-04T14:54:00Z">
                    <w:rPr>
                      <w:rFonts w:ascii="Calibri" w:hAnsi="Calibri" w:cs="Calibri" w:hint="eastAsia"/>
                      <w:color w:val="000000"/>
                      <w:sz w:val="22"/>
                      <w:szCs w:val="22"/>
                    </w:rPr>
                  </w:rPrChange>
                </w:rPr>
                <w:t>蒼鷺</w:t>
              </w:r>
              <w:r w:rsidRPr="003F0C1C">
                <w:rPr>
                  <w:rFonts w:ascii="Times New Roman" w:eastAsiaTheme="minorEastAsia" w:hAnsi="Times New Roman" w:cs="Times New Roman"/>
                  <w:b w:val="0"/>
                  <w:bCs w:val="0"/>
                  <w:color w:val="000000"/>
                  <w:rPrChange w:id="17266" w:author="瑋婷 徐" w:date="2025-01-04T22:54:00Z" w16du:dateUtc="2025-01-04T14:54:00Z">
                    <w:rPr>
                      <w:rFonts w:ascii="Calibri" w:hAnsi="Calibri" w:cs="Calibri"/>
                      <w:color w:val="000000"/>
                      <w:sz w:val="22"/>
                      <w:szCs w:val="22"/>
                    </w:rPr>
                  </w:rPrChange>
                </w:rPr>
                <w:t xml:space="preserve"> </w:t>
              </w:r>
            </w:ins>
          </w:p>
        </w:tc>
        <w:tc>
          <w:tcPr>
            <w:tcW w:w="973" w:type="pct"/>
            <w:vAlign w:val="center"/>
            <w:hideMark/>
          </w:tcPr>
          <w:p w14:paraId="633930AA"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267" w:author="瑋婷 徐" w:date="2025-01-03T16:50:00Z" w16du:dateUtc="2025-01-03T08:50:00Z"/>
                <w:rFonts w:ascii="Times New Roman" w:eastAsiaTheme="minorEastAsia" w:hAnsi="Times New Roman" w:cs="Times New Roman"/>
                <w:i/>
                <w:iCs/>
                <w:color w:val="000000"/>
                <w:rPrChange w:id="17268" w:author="瑋婷 徐" w:date="2025-01-04T22:54:00Z" w16du:dateUtc="2025-01-04T14:54:00Z">
                  <w:rPr>
                    <w:ins w:id="17269" w:author="瑋婷 徐" w:date="2025-01-03T16:50:00Z" w16du:dateUtc="2025-01-03T08:50:00Z"/>
                    <w:rFonts w:ascii="Calibri" w:hAnsi="Calibri" w:cs="Calibri"/>
                    <w:i/>
                    <w:iCs/>
                    <w:color w:val="000000"/>
                    <w:sz w:val="22"/>
                    <w:szCs w:val="22"/>
                  </w:rPr>
                </w:rPrChange>
              </w:rPr>
              <w:pPrChange w:id="172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7271" w:author="瑋婷 徐" w:date="2025-01-03T16:50:00Z" w16du:dateUtc="2025-01-03T08:50:00Z">
              <w:r w:rsidRPr="003F0C1C">
                <w:rPr>
                  <w:rFonts w:ascii="Times New Roman" w:eastAsiaTheme="minorEastAsia" w:hAnsi="Times New Roman" w:cs="Times New Roman"/>
                  <w:i/>
                  <w:iCs/>
                  <w:color w:val="000000"/>
                  <w:rPrChange w:id="17272" w:author="瑋婷 徐" w:date="2025-01-04T22:54:00Z" w16du:dateUtc="2025-01-04T14:54:00Z">
                    <w:rPr>
                      <w:rFonts w:ascii="Calibri" w:hAnsi="Calibri" w:cs="Calibri"/>
                      <w:i/>
                      <w:iCs/>
                      <w:color w:val="000000"/>
                      <w:sz w:val="22"/>
                      <w:szCs w:val="22"/>
                    </w:rPr>
                  </w:rPrChange>
                </w:rPr>
                <w:t>Ardea cinerea</w:t>
              </w:r>
            </w:ins>
          </w:p>
        </w:tc>
        <w:tc>
          <w:tcPr>
            <w:tcW w:w="163" w:type="pct"/>
            <w:noWrap/>
            <w:vAlign w:val="center"/>
            <w:hideMark/>
          </w:tcPr>
          <w:p w14:paraId="240CE5FE"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273" w:author="瑋婷 徐" w:date="2025-01-03T16:50:00Z" w16du:dateUtc="2025-01-03T08:50:00Z"/>
                <w:rFonts w:ascii="Times New Roman" w:eastAsiaTheme="minorEastAsia" w:hAnsi="Times New Roman" w:cs="Times New Roman"/>
                <w:i/>
                <w:iCs/>
                <w:color w:val="000000"/>
                <w:rPrChange w:id="17274" w:author="瑋婷 徐" w:date="2025-01-04T22:54:00Z" w16du:dateUtc="2025-01-04T14:54:00Z">
                  <w:rPr>
                    <w:ins w:id="17275" w:author="瑋婷 徐" w:date="2025-01-03T16:50:00Z" w16du:dateUtc="2025-01-03T08:50:00Z"/>
                    <w:rFonts w:ascii="Calibri" w:hAnsi="Calibri" w:cs="Calibri"/>
                    <w:i/>
                    <w:iCs/>
                    <w:color w:val="000000"/>
                    <w:sz w:val="22"/>
                    <w:szCs w:val="22"/>
                  </w:rPr>
                </w:rPrChange>
              </w:rPr>
              <w:pPrChange w:id="172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DDFFAE5"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277" w:author="瑋婷 徐" w:date="2025-01-03T16:50:00Z" w16du:dateUtc="2025-01-03T08:50:00Z"/>
                <w:rFonts w:ascii="Times New Roman" w:eastAsiaTheme="minorEastAsia" w:hAnsi="Times New Roman" w:cs="Times New Roman"/>
                <w:rPrChange w:id="17278" w:author="瑋婷 徐" w:date="2025-01-04T22:54:00Z" w16du:dateUtc="2025-01-04T14:54:00Z">
                  <w:rPr>
                    <w:ins w:id="17279" w:author="瑋婷 徐" w:date="2025-01-03T16:50:00Z" w16du:dateUtc="2025-01-03T08:50:00Z"/>
                    <w:rFonts w:ascii="Times New Roman" w:eastAsia="Times New Roman" w:hAnsi="Times New Roman" w:cs="Times New Roman"/>
                    <w:sz w:val="20"/>
                    <w:szCs w:val="20"/>
                  </w:rPr>
                </w:rPrChange>
              </w:rPr>
              <w:pPrChange w:id="172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4A8F0D1"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281" w:author="瑋婷 徐" w:date="2025-01-03T16:50:00Z" w16du:dateUtc="2025-01-03T08:50:00Z"/>
                <w:rFonts w:ascii="Times New Roman" w:eastAsiaTheme="minorEastAsia" w:hAnsi="Times New Roman" w:cs="Times New Roman"/>
                <w:rPrChange w:id="17282" w:author="瑋婷 徐" w:date="2025-01-04T22:54:00Z" w16du:dateUtc="2025-01-04T14:54:00Z">
                  <w:rPr>
                    <w:ins w:id="17283" w:author="瑋婷 徐" w:date="2025-01-03T16:50:00Z" w16du:dateUtc="2025-01-03T08:50:00Z"/>
                    <w:rFonts w:ascii="Times New Roman" w:eastAsia="Times New Roman" w:hAnsi="Times New Roman" w:cs="Times New Roman"/>
                    <w:sz w:val="20"/>
                    <w:szCs w:val="20"/>
                  </w:rPr>
                </w:rPrChange>
              </w:rPr>
              <w:pPrChange w:id="172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02B62A8"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285" w:author="瑋婷 徐" w:date="2025-01-03T16:50:00Z" w16du:dateUtc="2025-01-03T08:50:00Z"/>
                <w:rFonts w:ascii="Times New Roman" w:eastAsiaTheme="minorEastAsia" w:hAnsi="Times New Roman" w:cs="Times New Roman"/>
                <w:rPrChange w:id="17286" w:author="瑋婷 徐" w:date="2025-01-04T22:54:00Z" w16du:dateUtc="2025-01-04T14:54:00Z">
                  <w:rPr>
                    <w:ins w:id="17287" w:author="瑋婷 徐" w:date="2025-01-03T16:50:00Z" w16du:dateUtc="2025-01-03T08:50:00Z"/>
                    <w:rFonts w:ascii="Times New Roman" w:eastAsia="Times New Roman" w:hAnsi="Times New Roman" w:cs="Times New Roman"/>
                    <w:sz w:val="20"/>
                    <w:szCs w:val="20"/>
                  </w:rPr>
                </w:rPrChange>
              </w:rPr>
              <w:pPrChange w:id="172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2B74B3FB"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289" w:author="瑋婷 徐" w:date="2025-01-03T16:50:00Z" w16du:dateUtc="2025-01-03T08:50:00Z"/>
                <w:rFonts w:ascii="Times New Roman" w:eastAsiaTheme="minorEastAsia" w:hAnsi="Times New Roman" w:cs="Times New Roman"/>
                <w:rPrChange w:id="17290" w:author="瑋婷 徐" w:date="2025-01-04T22:54:00Z" w16du:dateUtc="2025-01-04T14:54:00Z">
                  <w:rPr>
                    <w:ins w:id="17291" w:author="瑋婷 徐" w:date="2025-01-03T16:50:00Z" w16du:dateUtc="2025-01-03T08:50:00Z"/>
                    <w:rFonts w:ascii="Times New Roman" w:eastAsia="Times New Roman" w:hAnsi="Times New Roman" w:cs="Times New Roman"/>
                    <w:sz w:val="20"/>
                    <w:szCs w:val="20"/>
                  </w:rPr>
                </w:rPrChange>
              </w:rPr>
              <w:pPrChange w:id="172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7295BB5"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293" w:author="瑋婷 徐" w:date="2025-01-03T16:50:00Z" w16du:dateUtc="2025-01-03T08:50:00Z"/>
                <w:rFonts w:ascii="Times New Roman" w:eastAsiaTheme="minorEastAsia" w:hAnsi="Times New Roman" w:cs="Times New Roman"/>
                <w:rPrChange w:id="17294" w:author="瑋婷 徐" w:date="2025-01-04T22:54:00Z" w16du:dateUtc="2025-01-04T14:54:00Z">
                  <w:rPr>
                    <w:ins w:id="17295" w:author="瑋婷 徐" w:date="2025-01-03T16:50:00Z" w16du:dateUtc="2025-01-03T08:50:00Z"/>
                    <w:rFonts w:ascii="Times New Roman" w:eastAsia="Times New Roman" w:hAnsi="Times New Roman" w:cs="Times New Roman"/>
                    <w:sz w:val="20"/>
                    <w:szCs w:val="20"/>
                  </w:rPr>
                </w:rPrChange>
              </w:rPr>
              <w:pPrChange w:id="172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8AFF915"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297" w:author="瑋婷 徐" w:date="2025-01-03T16:50:00Z" w16du:dateUtc="2025-01-03T08:50:00Z"/>
                <w:rFonts w:ascii="Times New Roman" w:eastAsiaTheme="minorEastAsia" w:hAnsi="Times New Roman" w:cs="Times New Roman"/>
                <w:rPrChange w:id="17298" w:author="瑋婷 徐" w:date="2025-01-04T22:54:00Z" w16du:dateUtc="2025-01-04T14:54:00Z">
                  <w:rPr>
                    <w:ins w:id="17299" w:author="瑋婷 徐" w:date="2025-01-03T16:50:00Z" w16du:dateUtc="2025-01-03T08:50:00Z"/>
                    <w:rFonts w:ascii="Times New Roman" w:eastAsia="Times New Roman" w:hAnsi="Times New Roman" w:cs="Times New Roman"/>
                    <w:sz w:val="20"/>
                    <w:szCs w:val="20"/>
                  </w:rPr>
                </w:rPrChange>
              </w:rPr>
              <w:pPrChange w:id="173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21F37BAA"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301" w:author="瑋婷 徐" w:date="2025-01-03T16:50:00Z" w16du:dateUtc="2025-01-03T08:50:00Z"/>
                <w:rFonts w:ascii="Times New Roman" w:eastAsiaTheme="minorEastAsia" w:hAnsi="Times New Roman" w:cs="Times New Roman"/>
                <w:rPrChange w:id="17302" w:author="瑋婷 徐" w:date="2025-01-04T22:54:00Z" w16du:dateUtc="2025-01-04T14:54:00Z">
                  <w:rPr>
                    <w:ins w:id="17303" w:author="瑋婷 徐" w:date="2025-01-03T16:50:00Z" w16du:dateUtc="2025-01-03T08:50:00Z"/>
                    <w:rFonts w:ascii="Times New Roman" w:eastAsia="Times New Roman" w:hAnsi="Times New Roman" w:cs="Times New Roman"/>
                    <w:sz w:val="20"/>
                    <w:szCs w:val="20"/>
                  </w:rPr>
                </w:rPrChange>
              </w:rPr>
              <w:pPrChange w:id="173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4DBE4DA"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305" w:author="瑋婷 徐" w:date="2025-01-03T16:50:00Z" w16du:dateUtc="2025-01-03T08:50:00Z"/>
                <w:rFonts w:ascii="Times New Roman" w:eastAsiaTheme="minorEastAsia" w:hAnsi="Times New Roman" w:cs="Times New Roman"/>
                <w:rPrChange w:id="17306" w:author="瑋婷 徐" w:date="2025-01-04T22:54:00Z" w16du:dateUtc="2025-01-04T14:54:00Z">
                  <w:rPr>
                    <w:ins w:id="17307" w:author="瑋婷 徐" w:date="2025-01-03T16:50:00Z" w16du:dateUtc="2025-01-03T08:50:00Z"/>
                    <w:rFonts w:ascii="Times New Roman" w:eastAsia="Times New Roman" w:hAnsi="Times New Roman" w:cs="Times New Roman"/>
                    <w:sz w:val="20"/>
                    <w:szCs w:val="20"/>
                  </w:rPr>
                </w:rPrChange>
              </w:rPr>
              <w:pPrChange w:id="173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2E74C98"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309" w:author="瑋婷 徐" w:date="2025-01-03T16:50:00Z" w16du:dateUtc="2025-01-03T08:50:00Z"/>
                <w:rFonts w:ascii="Times New Roman" w:eastAsiaTheme="minorEastAsia" w:hAnsi="Times New Roman" w:cs="Times New Roman"/>
                <w:rPrChange w:id="17310" w:author="瑋婷 徐" w:date="2025-01-04T22:54:00Z" w16du:dateUtc="2025-01-04T14:54:00Z">
                  <w:rPr>
                    <w:ins w:id="17311" w:author="瑋婷 徐" w:date="2025-01-03T16:50:00Z" w16du:dateUtc="2025-01-03T08:50:00Z"/>
                    <w:rFonts w:ascii="Times New Roman" w:eastAsia="Times New Roman" w:hAnsi="Times New Roman" w:cs="Times New Roman"/>
                    <w:sz w:val="20"/>
                    <w:szCs w:val="20"/>
                  </w:rPr>
                </w:rPrChange>
              </w:rPr>
              <w:pPrChange w:id="173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E72556A"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313" w:author="瑋婷 徐" w:date="2025-01-03T16:50:00Z" w16du:dateUtc="2025-01-03T08:50:00Z"/>
                <w:rFonts w:ascii="Times New Roman" w:eastAsiaTheme="minorEastAsia" w:hAnsi="Times New Roman" w:cs="Times New Roman"/>
                <w:rPrChange w:id="17314" w:author="瑋婷 徐" w:date="2025-01-04T22:54:00Z" w16du:dateUtc="2025-01-04T14:54:00Z">
                  <w:rPr>
                    <w:ins w:id="17315" w:author="瑋婷 徐" w:date="2025-01-03T16:50:00Z" w16du:dateUtc="2025-01-03T08:50:00Z"/>
                    <w:rFonts w:ascii="Times New Roman" w:eastAsia="Times New Roman" w:hAnsi="Times New Roman" w:cs="Times New Roman"/>
                    <w:sz w:val="20"/>
                    <w:szCs w:val="20"/>
                  </w:rPr>
                </w:rPrChange>
              </w:rPr>
              <w:pPrChange w:id="173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3437017"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317" w:author="瑋婷 徐" w:date="2025-01-03T16:50:00Z" w16du:dateUtc="2025-01-03T08:50:00Z"/>
                <w:rFonts w:ascii="Times New Roman" w:eastAsiaTheme="minorEastAsia" w:hAnsi="Times New Roman" w:cs="Times New Roman"/>
                <w:rPrChange w:id="17318" w:author="瑋婷 徐" w:date="2025-01-04T22:54:00Z" w16du:dateUtc="2025-01-04T14:54:00Z">
                  <w:rPr>
                    <w:ins w:id="17319" w:author="瑋婷 徐" w:date="2025-01-03T16:50:00Z" w16du:dateUtc="2025-01-03T08:50:00Z"/>
                    <w:rFonts w:ascii="Times New Roman" w:eastAsia="Times New Roman" w:hAnsi="Times New Roman" w:cs="Times New Roman"/>
                    <w:sz w:val="20"/>
                    <w:szCs w:val="20"/>
                  </w:rPr>
                </w:rPrChange>
              </w:rPr>
              <w:pPrChange w:id="173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D2FFF1E"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321" w:author="瑋婷 徐" w:date="2025-01-03T16:50:00Z" w16du:dateUtc="2025-01-03T08:50:00Z"/>
                <w:rFonts w:ascii="Times New Roman" w:eastAsiaTheme="minorEastAsia" w:hAnsi="Times New Roman" w:cs="Times New Roman"/>
                <w:rPrChange w:id="17322" w:author="瑋婷 徐" w:date="2025-01-04T22:54:00Z" w16du:dateUtc="2025-01-04T14:54:00Z">
                  <w:rPr>
                    <w:ins w:id="17323" w:author="瑋婷 徐" w:date="2025-01-03T16:50:00Z" w16du:dateUtc="2025-01-03T08:50:00Z"/>
                    <w:rFonts w:ascii="Times New Roman" w:eastAsia="Times New Roman" w:hAnsi="Times New Roman" w:cs="Times New Roman"/>
                    <w:sz w:val="20"/>
                    <w:szCs w:val="20"/>
                  </w:rPr>
                </w:rPrChange>
              </w:rPr>
              <w:pPrChange w:id="173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55AF6CC"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325" w:author="瑋婷 徐" w:date="2025-01-03T16:50:00Z" w16du:dateUtc="2025-01-03T08:50:00Z"/>
                <w:rFonts w:ascii="Times New Roman" w:eastAsiaTheme="minorEastAsia" w:hAnsi="Times New Roman" w:cs="Times New Roman"/>
                <w:rPrChange w:id="17326" w:author="瑋婷 徐" w:date="2025-01-04T22:54:00Z" w16du:dateUtc="2025-01-04T14:54:00Z">
                  <w:rPr>
                    <w:ins w:id="17327" w:author="瑋婷 徐" w:date="2025-01-03T16:50:00Z" w16du:dateUtc="2025-01-03T08:50:00Z"/>
                    <w:rFonts w:ascii="Times New Roman" w:eastAsia="Times New Roman" w:hAnsi="Times New Roman" w:cs="Times New Roman"/>
                    <w:sz w:val="20"/>
                    <w:szCs w:val="20"/>
                  </w:rPr>
                </w:rPrChange>
              </w:rPr>
              <w:pPrChange w:id="173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DBA9BDE"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329" w:author="瑋婷 徐" w:date="2025-01-03T16:50:00Z" w16du:dateUtc="2025-01-03T08:50:00Z"/>
                <w:rFonts w:ascii="Times New Roman" w:eastAsiaTheme="minorEastAsia" w:hAnsi="Times New Roman" w:cs="Times New Roman"/>
                <w:rPrChange w:id="17330" w:author="瑋婷 徐" w:date="2025-01-04T22:54:00Z" w16du:dateUtc="2025-01-04T14:54:00Z">
                  <w:rPr>
                    <w:ins w:id="17331" w:author="瑋婷 徐" w:date="2025-01-03T16:50:00Z" w16du:dateUtc="2025-01-03T08:50:00Z"/>
                    <w:rFonts w:ascii="Times New Roman" w:eastAsia="Times New Roman" w:hAnsi="Times New Roman" w:cs="Times New Roman"/>
                    <w:sz w:val="20"/>
                    <w:szCs w:val="20"/>
                  </w:rPr>
                </w:rPrChange>
              </w:rPr>
              <w:pPrChange w:id="173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AFA707C"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333" w:author="瑋婷 徐" w:date="2025-01-03T16:50:00Z" w16du:dateUtc="2025-01-03T08:50:00Z"/>
                <w:rFonts w:ascii="Times New Roman" w:eastAsiaTheme="minorEastAsia" w:hAnsi="Times New Roman" w:cs="Times New Roman"/>
                <w:rPrChange w:id="17334" w:author="瑋婷 徐" w:date="2025-01-04T22:54:00Z" w16du:dateUtc="2025-01-04T14:54:00Z">
                  <w:rPr>
                    <w:ins w:id="17335" w:author="瑋婷 徐" w:date="2025-01-03T16:50:00Z" w16du:dateUtc="2025-01-03T08:50:00Z"/>
                    <w:rFonts w:ascii="Times New Roman" w:eastAsia="Times New Roman" w:hAnsi="Times New Roman" w:cs="Times New Roman"/>
                    <w:sz w:val="20"/>
                    <w:szCs w:val="20"/>
                  </w:rPr>
                </w:rPrChange>
              </w:rPr>
              <w:pPrChange w:id="173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4BA20E8"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337" w:author="瑋婷 徐" w:date="2025-01-03T16:50:00Z" w16du:dateUtc="2025-01-03T08:50:00Z"/>
                <w:rFonts w:ascii="Times New Roman" w:eastAsiaTheme="minorEastAsia" w:hAnsi="Times New Roman" w:cs="Times New Roman"/>
                <w:rPrChange w:id="17338" w:author="瑋婷 徐" w:date="2025-01-04T22:54:00Z" w16du:dateUtc="2025-01-04T14:54:00Z">
                  <w:rPr>
                    <w:ins w:id="17339" w:author="瑋婷 徐" w:date="2025-01-03T16:50:00Z" w16du:dateUtc="2025-01-03T08:50:00Z"/>
                    <w:rFonts w:ascii="Times New Roman" w:eastAsia="Times New Roman" w:hAnsi="Times New Roman" w:cs="Times New Roman"/>
                    <w:sz w:val="20"/>
                    <w:szCs w:val="20"/>
                  </w:rPr>
                </w:rPrChange>
              </w:rPr>
              <w:pPrChange w:id="173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38D58A6"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341" w:author="瑋婷 徐" w:date="2025-01-03T16:50:00Z" w16du:dateUtc="2025-01-03T08:50:00Z"/>
                <w:rFonts w:ascii="Times New Roman" w:eastAsiaTheme="minorEastAsia" w:hAnsi="Times New Roman" w:cs="Times New Roman"/>
                <w:rPrChange w:id="17342" w:author="瑋婷 徐" w:date="2025-01-04T22:54:00Z" w16du:dateUtc="2025-01-04T14:54:00Z">
                  <w:rPr>
                    <w:ins w:id="17343" w:author="瑋婷 徐" w:date="2025-01-03T16:50:00Z" w16du:dateUtc="2025-01-03T08:50:00Z"/>
                    <w:rFonts w:ascii="Times New Roman" w:eastAsia="Times New Roman" w:hAnsi="Times New Roman" w:cs="Times New Roman"/>
                    <w:sz w:val="20"/>
                    <w:szCs w:val="20"/>
                  </w:rPr>
                </w:rPrChange>
              </w:rPr>
              <w:pPrChange w:id="173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608E8F27"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345" w:author="瑋婷 徐" w:date="2025-01-03T16:50:00Z" w16du:dateUtc="2025-01-03T08:50:00Z"/>
                <w:rFonts w:ascii="Times New Roman" w:eastAsiaTheme="minorEastAsia" w:hAnsi="Times New Roman" w:cs="Times New Roman"/>
                <w:rPrChange w:id="17346" w:author="瑋婷 徐" w:date="2025-01-04T22:54:00Z" w16du:dateUtc="2025-01-04T14:54:00Z">
                  <w:rPr>
                    <w:ins w:id="17347" w:author="瑋婷 徐" w:date="2025-01-03T16:50:00Z" w16du:dateUtc="2025-01-03T08:50:00Z"/>
                    <w:rFonts w:ascii="Times New Roman" w:eastAsia="Times New Roman" w:hAnsi="Times New Roman" w:cs="Times New Roman"/>
                    <w:sz w:val="20"/>
                    <w:szCs w:val="20"/>
                  </w:rPr>
                </w:rPrChange>
              </w:rPr>
              <w:pPrChange w:id="173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816A382"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349" w:author="瑋婷 徐" w:date="2025-01-03T16:50:00Z" w16du:dateUtc="2025-01-03T08:50:00Z"/>
                <w:rFonts w:ascii="Times New Roman" w:eastAsiaTheme="minorEastAsia" w:hAnsi="Times New Roman" w:cs="Times New Roman"/>
                <w:rPrChange w:id="17350" w:author="瑋婷 徐" w:date="2025-01-04T22:54:00Z" w16du:dateUtc="2025-01-04T14:54:00Z">
                  <w:rPr>
                    <w:ins w:id="17351" w:author="瑋婷 徐" w:date="2025-01-03T16:50:00Z" w16du:dateUtc="2025-01-03T08:50:00Z"/>
                    <w:rFonts w:ascii="Times New Roman" w:eastAsia="Times New Roman" w:hAnsi="Times New Roman" w:cs="Times New Roman"/>
                    <w:sz w:val="20"/>
                    <w:szCs w:val="20"/>
                  </w:rPr>
                </w:rPrChange>
              </w:rPr>
              <w:pPrChange w:id="173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778B91FB"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353" w:author="瑋婷 徐" w:date="2025-01-03T16:50:00Z" w16du:dateUtc="2025-01-03T08:50:00Z"/>
                <w:rFonts w:ascii="Times New Roman" w:eastAsiaTheme="minorEastAsia" w:hAnsi="Times New Roman" w:cs="Times New Roman"/>
                <w:rPrChange w:id="17354" w:author="瑋婷 徐" w:date="2025-01-04T22:54:00Z" w16du:dateUtc="2025-01-04T14:54:00Z">
                  <w:rPr>
                    <w:ins w:id="17355" w:author="瑋婷 徐" w:date="2025-01-03T16:50:00Z" w16du:dateUtc="2025-01-03T08:50:00Z"/>
                    <w:rFonts w:ascii="Times New Roman" w:eastAsia="Times New Roman" w:hAnsi="Times New Roman" w:cs="Times New Roman"/>
                    <w:sz w:val="20"/>
                    <w:szCs w:val="20"/>
                  </w:rPr>
                </w:rPrChange>
              </w:rPr>
              <w:pPrChange w:id="173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F0C1C" w14:paraId="498459B4" w14:textId="77777777" w:rsidTr="004373E8">
        <w:trPr>
          <w:trHeight w:val="300"/>
          <w:ins w:id="17357" w:author="瑋婷 徐" w:date="2025-01-03T16:50:00Z"/>
          <w:trPrChange w:id="17358" w:author="瑋婷 徐" w:date="2025-01-04T15:38:00Z" w16du:dateUtc="2025-01-04T07:38:00Z">
            <w:trPr>
              <w:trHeight w:val="300"/>
            </w:trPr>
          </w:trPrChange>
        </w:trPr>
        <w:tc>
          <w:tcPr>
            <w:cnfStyle w:val="001000000000" w:firstRow="0" w:lastRow="0" w:firstColumn="1" w:lastColumn="0" w:oddVBand="0" w:evenVBand="0" w:oddHBand="0" w:evenHBand="0" w:firstRowFirstColumn="0" w:firstRowLastColumn="0" w:lastRowFirstColumn="0" w:lastRowLastColumn="0"/>
            <w:tcW w:w="614" w:type="pct"/>
            <w:vAlign w:val="center"/>
            <w:hideMark/>
            <w:tcPrChange w:id="17359" w:author="瑋婷 徐" w:date="2025-01-04T15:38:00Z" w16du:dateUtc="2025-01-04T07:38:00Z">
              <w:tcPr>
                <w:tcW w:w="692" w:type="pct"/>
                <w:gridSpan w:val="2"/>
                <w:hideMark/>
              </w:tcPr>
            </w:tcPrChange>
          </w:tcPr>
          <w:p w14:paraId="1637C0A9" w14:textId="77777777" w:rsidR="003C19C7" w:rsidRPr="003F0C1C" w:rsidRDefault="003C19C7">
            <w:pPr>
              <w:spacing w:line="360" w:lineRule="auto"/>
              <w:jc w:val="both"/>
              <w:rPr>
                <w:ins w:id="17360" w:author="瑋婷 徐" w:date="2025-01-03T16:50:00Z" w16du:dateUtc="2025-01-03T08:50:00Z"/>
                <w:rFonts w:ascii="Times New Roman" w:eastAsiaTheme="minorEastAsia" w:hAnsi="Times New Roman" w:cs="Times New Roman"/>
                <w:b w:val="0"/>
                <w:bCs w:val="0"/>
                <w:color w:val="000000"/>
                <w:rPrChange w:id="17361" w:author="瑋婷 徐" w:date="2025-01-04T22:54:00Z" w16du:dateUtc="2025-01-04T14:54:00Z">
                  <w:rPr>
                    <w:ins w:id="17362" w:author="瑋婷 徐" w:date="2025-01-03T16:50:00Z" w16du:dateUtc="2025-01-03T08:50:00Z"/>
                    <w:rFonts w:ascii="Calibri" w:hAnsi="Calibri" w:cs="Calibri"/>
                    <w:color w:val="000000"/>
                    <w:sz w:val="22"/>
                    <w:szCs w:val="22"/>
                  </w:rPr>
                </w:rPrChange>
              </w:rPr>
              <w:pPrChange w:id="17363" w:author="瑋婷 徐" w:date="2025-01-03T16:55:00Z" w16du:dateUtc="2025-01-03T08:55:00Z">
                <w:pPr/>
              </w:pPrChange>
            </w:pPr>
            <w:ins w:id="17364" w:author="瑋婷 徐" w:date="2025-01-03T16:50:00Z" w16du:dateUtc="2025-01-03T08:50:00Z">
              <w:r w:rsidRPr="003F0C1C">
                <w:rPr>
                  <w:rFonts w:ascii="Times New Roman" w:eastAsiaTheme="minorEastAsia" w:hAnsi="Times New Roman" w:cs="Times New Roman" w:hint="eastAsia"/>
                  <w:b w:val="0"/>
                  <w:bCs w:val="0"/>
                  <w:color w:val="000000"/>
                  <w:rPrChange w:id="17365" w:author="瑋婷 徐" w:date="2025-01-04T22:54:00Z" w16du:dateUtc="2025-01-04T14:54:00Z">
                    <w:rPr>
                      <w:rFonts w:ascii="Calibri" w:hAnsi="Calibri" w:cs="Calibri" w:hint="eastAsia"/>
                      <w:color w:val="000000"/>
                      <w:sz w:val="22"/>
                      <w:szCs w:val="22"/>
                    </w:rPr>
                  </w:rPrChange>
                </w:rPr>
                <w:t>紫鷺</w:t>
              </w:r>
              <w:r w:rsidRPr="003F0C1C">
                <w:rPr>
                  <w:rFonts w:ascii="Times New Roman" w:eastAsiaTheme="minorEastAsia" w:hAnsi="Times New Roman" w:cs="Times New Roman"/>
                  <w:b w:val="0"/>
                  <w:bCs w:val="0"/>
                  <w:color w:val="000000"/>
                  <w:rPrChange w:id="17366" w:author="瑋婷 徐" w:date="2025-01-04T22:54:00Z" w16du:dateUtc="2025-01-04T14:54:00Z">
                    <w:rPr>
                      <w:rFonts w:ascii="Calibri" w:hAnsi="Calibri" w:cs="Calibri"/>
                      <w:color w:val="000000"/>
                      <w:sz w:val="22"/>
                      <w:szCs w:val="22"/>
                    </w:rPr>
                  </w:rPrChange>
                </w:rPr>
                <w:t xml:space="preserve"> </w:t>
              </w:r>
            </w:ins>
          </w:p>
        </w:tc>
        <w:tc>
          <w:tcPr>
            <w:tcW w:w="973" w:type="pct"/>
            <w:vAlign w:val="center"/>
            <w:hideMark/>
            <w:tcPrChange w:id="17367" w:author="瑋婷 徐" w:date="2025-01-04T15:38:00Z" w16du:dateUtc="2025-01-04T07:38:00Z">
              <w:tcPr>
                <w:tcW w:w="904" w:type="pct"/>
                <w:gridSpan w:val="2"/>
                <w:hideMark/>
              </w:tcPr>
            </w:tcPrChange>
          </w:tcPr>
          <w:p w14:paraId="73E6DFD2"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368" w:author="瑋婷 徐" w:date="2025-01-03T16:50:00Z" w16du:dateUtc="2025-01-03T08:50:00Z"/>
                <w:rFonts w:ascii="Times New Roman" w:eastAsiaTheme="minorEastAsia" w:hAnsi="Times New Roman" w:cs="Times New Roman"/>
                <w:i/>
                <w:iCs/>
                <w:color w:val="000000"/>
                <w:rPrChange w:id="17369" w:author="瑋婷 徐" w:date="2025-01-04T22:54:00Z" w16du:dateUtc="2025-01-04T14:54:00Z">
                  <w:rPr>
                    <w:ins w:id="17370" w:author="瑋婷 徐" w:date="2025-01-03T16:50:00Z" w16du:dateUtc="2025-01-03T08:50:00Z"/>
                    <w:rFonts w:ascii="Calibri" w:hAnsi="Calibri" w:cs="Calibri"/>
                    <w:i/>
                    <w:iCs/>
                    <w:color w:val="000000"/>
                    <w:sz w:val="22"/>
                    <w:szCs w:val="22"/>
                  </w:rPr>
                </w:rPrChange>
              </w:rPr>
              <w:pPrChange w:id="1737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7372" w:author="瑋婷 徐" w:date="2025-01-03T16:50:00Z" w16du:dateUtc="2025-01-03T08:50:00Z">
              <w:r w:rsidRPr="003F0C1C">
                <w:rPr>
                  <w:rFonts w:ascii="Times New Roman" w:eastAsiaTheme="minorEastAsia" w:hAnsi="Times New Roman" w:cs="Times New Roman"/>
                  <w:i/>
                  <w:iCs/>
                  <w:color w:val="000000"/>
                  <w:rPrChange w:id="17373" w:author="瑋婷 徐" w:date="2025-01-04T22:54:00Z" w16du:dateUtc="2025-01-04T14:54:00Z">
                    <w:rPr>
                      <w:rFonts w:ascii="Calibri" w:hAnsi="Calibri" w:cs="Calibri"/>
                      <w:i/>
                      <w:iCs/>
                      <w:color w:val="000000"/>
                      <w:sz w:val="22"/>
                      <w:szCs w:val="22"/>
                    </w:rPr>
                  </w:rPrChange>
                </w:rPr>
                <w:t>Ardea purpurea</w:t>
              </w:r>
            </w:ins>
          </w:p>
        </w:tc>
        <w:tc>
          <w:tcPr>
            <w:tcW w:w="163" w:type="pct"/>
            <w:noWrap/>
            <w:vAlign w:val="center"/>
            <w:hideMark/>
            <w:tcPrChange w:id="17374" w:author="瑋婷 徐" w:date="2025-01-04T15:38:00Z" w16du:dateUtc="2025-01-04T07:38:00Z">
              <w:tcPr>
                <w:tcW w:w="162" w:type="pct"/>
                <w:gridSpan w:val="2"/>
                <w:noWrap/>
                <w:hideMark/>
              </w:tcPr>
            </w:tcPrChange>
          </w:tcPr>
          <w:p w14:paraId="7B255F9D"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375" w:author="瑋婷 徐" w:date="2025-01-03T16:50:00Z" w16du:dateUtc="2025-01-03T08:50:00Z"/>
                <w:rFonts w:ascii="Times New Roman" w:eastAsiaTheme="minorEastAsia" w:hAnsi="Times New Roman" w:cs="Times New Roman"/>
                <w:i/>
                <w:iCs/>
                <w:color w:val="000000"/>
                <w:rPrChange w:id="17376" w:author="瑋婷 徐" w:date="2025-01-04T22:54:00Z" w16du:dateUtc="2025-01-04T14:54:00Z">
                  <w:rPr>
                    <w:ins w:id="17377" w:author="瑋婷 徐" w:date="2025-01-03T16:50:00Z" w16du:dateUtc="2025-01-03T08:50:00Z"/>
                    <w:rFonts w:ascii="Calibri" w:hAnsi="Calibri" w:cs="Calibri"/>
                    <w:i/>
                    <w:iCs/>
                    <w:color w:val="000000"/>
                    <w:sz w:val="22"/>
                    <w:szCs w:val="22"/>
                  </w:rPr>
                </w:rPrChange>
              </w:rPr>
              <w:pPrChange w:id="173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379" w:author="瑋婷 徐" w:date="2025-01-04T15:38:00Z" w16du:dateUtc="2025-01-04T07:38:00Z">
              <w:tcPr>
                <w:tcW w:w="162" w:type="pct"/>
                <w:gridSpan w:val="2"/>
                <w:noWrap/>
                <w:hideMark/>
              </w:tcPr>
            </w:tcPrChange>
          </w:tcPr>
          <w:p w14:paraId="63D212A1"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380" w:author="瑋婷 徐" w:date="2025-01-03T16:50:00Z" w16du:dateUtc="2025-01-03T08:50:00Z"/>
                <w:rFonts w:ascii="Times New Roman" w:eastAsiaTheme="minorEastAsia" w:hAnsi="Times New Roman" w:cs="Times New Roman"/>
                <w:rPrChange w:id="17381" w:author="瑋婷 徐" w:date="2025-01-04T22:54:00Z" w16du:dateUtc="2025-01-04T14:54:00Z">
                  <w:rPr>
                    <w:ins w:id="17382" w:author="瑋婷 徐" w:date="2025-01-03T16:50:00Z" w16du:dateUtc="2025-01-03T08:50:00Z"/>
                    <w:rFonts w:ascii="Times New Roman" w:eastAsia="Times New Roman" w:hAnsi="Times New Roman" w:cs="Times New Roman"/>
                    <w:sz w:val="20"/>
                    <w:szCs w:val="20"/>
                  </w:rPr>
                </w:rPrChange>
              </w:rPr>
              <w:pPrChange w:id="173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384" w:author="瑋婷 徐" w:date="2025-01-04T15:38:00Z" w16du:dateUtc="2025-01-04T07:38:00Z">
              <w:tcPr>
                <w:tcW w:w="162" w:type="pct"/>
                <w:gridSpan w:val="2"/>
                <w:noWrap/>
                <w:hideMark/>
              </w:tcPr>
            </w:tcPrChange>
          </w:tcPr>
          <w:p w14:paraId="0D21896D"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385" w:author="瑋婷 徐" w:date="2025-01-03T16:50:00Z" w16du:dateUtc="2025-01-03T08:50:00Z"/>
                <w:rFonts w:ascii="Times New Roman" w:eastAsiaTheme="minorEastAsia" w:hAnsi="Times New Roman" w:cs="Times New Roman"/>
                <w:rPrChange w:id="17386" w:author="瑋婷 徐" w:date="2025-01-04T22:54:00Z" w16du:dateUtc="2025-01-04T14:54:00Z">
                  <w:rPr>
                    <w:ins w:id="17387" w:author="瑋婷 徐" w:date="2025-01-03T16:50:00Z" w16du:dateUtc="2025-01-03T08:50:00Z"/>
                    <w:rFonts w:ascii="Times New Roman" w:eastAsia="Times New Roman" w:hAnsi="Times New Roman" w:cs="Times New Roman"/>
                    <w:sz w:val="20"/>
                    <w:szCs w:val="20"/>
                  </w:rPr>
                </w:rPrChange>
              </w:rPr>
              <w:pPrChange w:id="1738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389" w:author="瑋婷 徐" w:date="2025-01-04T15:38:00Z" w16du:dateUtc="2025-01-04T07:38:00Z">
              <w:tcPr>
                <w:tcW w:w="162" w:type="pct"/>
                <w:gridSpan w:val="2"/>
                <w:noWrap/>
                <w:hideMark/>
              </w:tcPr>
            </w:tcPrChange>
          </w:tcPr>
          <w:p w14:paraId="5AA1D364"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390" w:author="瑋婷 徐" w:date="2025-01-03T16:50:00Z" w16du:dateUtc="2025-01-03T08:50:00Z"/>
                <w:rFonts w:ascii="Times New Roman" w:eastAsiaTheme="minorEastAsia" w:hAnsi="Times New Roman" w:cs="Times New Roman"/>
                <w:rPrChange w:id="17391" w:author="瑋婷 徐" w:date="2025-01-04T22:54:00Z" w16du:dateUtc="2025-01-04T14:54:00Z">
                  <w:rPr>
                    <w:ins w:id="17392" w:author="瑋婷 徐" w:date="2025-01-03T16:50:00Z" w16du:dateUtc="2025-01-03T08:50:00Z"/>
                    <w:rFonts w:ascii="Times New Roman" w:eastAsia="Times New Roman" w:hAnsi="Times New Roman" w:cs="Times New Roman"/>
                    <w:sz w:val="20"/>
                    <w:szCs w:val="20"/>
                  </w:rPr>
                </w:rPrChange>
              </w:rPr>
              <w:pPrChange w:id="173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394" w:author="瑋婷 徐" w:date="2025-01-04T15:38:00Z" w16du:dateUtc="2025-01-04T07:38:00Z">
              <w:tcPr>
                <w:tcW w:w="162" w:type="pct"/>
                <w:gridSpan w:val="2"/>
                <w:noWrap/>
                <w:hideMark/>
              </w:tcPr>
            </w:tcPrChange>
          </w:tcPr>
          <w:p w14:paraId="0D379765"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395" w:author="瑋婷 徐" w:date="2025-01-03T16:50:00Z" w16du:dateUtc="2025-01-03T08:50:00Z"/>
                <w:rFonts w:ascii="Times New Roman" w:eastAsiaTheme="minorEastAsia" w:hAnsi="Times New Roman" w:cs="Times New Roman"/>
                <w:rPrChange w:id="17396" w:author="瑋婷 徐" w:date="2025-01-04T22:54:00Z" w16du:dateUtc="2025-01-04T14:54:00Z">
                  <w:rPr>
                    <w:ins w:id="17397" w:author="瑋婷 徐" w:date="2025-01-03T16:50:00Z" w16du:dateUtc="2025-01-03T08:50:00Z"/>
                    <w:rFonts w:ascii="Times New Roman" w:eastAsia="Times New Roman" w:hAnsi="Times New Roman" w:cs="Times New Roman"/>
                    <w:sz w:val="20"/>
                    <w:szCs w:val="20"/>
                  </w:rPr>
                </w:rPrChange>
              </w:rPr>
              <w:pPrChange w:id="173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399" w:author="瑋婷 徐" w:date="2025-01-04T15:38:00Z" w16du:dateUtc="2025-01-04T07:38:00Z">
              <w:tcPr>
                <w:tcW w:w="162" w:type="pct"/>
                <w:gridSpan w:val="2"/>
                <w:noWrap/>
                <w:hideMark/>
              </w:tcPr>
            </w:tcPrChange>
          </w:tcPr>
          <w:p w14:paraId="28B7BF08"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400" w:author="瑋婷 徐" w:date="2025-01-03T16:50:00Z" w16du:dateUtc="2025-01-03T08:50:00Z"/>
                <w:rFonts w:ascii="Times New Roman" w:eastAsiaTheme="minorEastAsia" w:hAnsi="Times New Roman" w:cs="Times New Roman"/>
                <w:rPrChange w:id="17401" w:author="瑋婷 徐" w:date="2025-01-04T22:54:00Z" w16du:dateUtc="2025-01-04T14:54:00Z">
                  <w:rPr>
                    <w:ins w:id="17402" w:author="瑋婷 徐" w:date="2025-01-03T16:50:00Z" w16du:dateUtc="2025-01-03T08:50:00Z"/>
                    <w:rFonts w:ascii="Times New Roman" w:eastAsia="Times New Roman" w:hAnsi="Times New Roman" w:cs="Times New Roman"/>
                    <w:sz w:val="20"/>
                    <w:szCs w:val="20"/>
                  </w:rPr>
                </w:rPrChange>
              </w:rPr>
              <w:pPrChange w:id="174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404" w:author="瑋婷 徐" w:date="2025-01-04T15:38:00Z" w16du:dateUtc="2025-01-04T07:38:00Z">
              <w:tcPr>
                <w:tcW w:w="162" w:type="pct"/>
                <w:gridSpan w:val="2"/>
                <w:noWrap/>
                <w:hideMark/>
              </w:tcPr>
            </w:tcPrChange>
          </w:tcPr>
          <w:p w14:paraId="2C28585F"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405" w:author="瑋婷 徐" w:date="2025-01-03T16:50:00Z" w16du:dateUtc="2025-01-03T08:50:00Z"/>
                <w:rFonts w:ascii="Times New Roman" w:eastAsiaTheme="minorEastAsia" w:hAnsi="Times New Roman" w:cs="Times New Roman"/>
                <w:rPrChange w:id="17406" w:author="瑋婷 徐" w:date="2025-01-04T22:54:00Z" w16du:dateUtc="2025-01-04T14:54:00Z">
                  <w:rPr>
                    <w:ins w:id="17407" w:author="瑋婷 徐" w:date="2025-01-03T16:50:00Z" w16du:dateUtc="2025-01-03T08:50:00Z"/>
                    <w:rFonts w:ascii="Times New Roman" w:eastAsia="Times New Roman" w:hAnsi="Times New Roman" w:cs="Times New Roman"/>
                    <w:sz w:val="20"/>
                    <w:szCs w:val="20"/>
                  </w:rPr>
                </w:rPrChange>
              </w:rPr>
              <w:pPrChange w:id="174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409" w:author="瑋婷 徐" w:date="2025-01-04T15:38:00Z" w16du:dateUtc="2025-01-04T07:38:00Z">
              <w:tcPr>
                <w:tcW w:w="162" w:type="pct"/>
                <w:gridSpan w:val="2"/>
                <w:noWrap/>
                <w:hideMark/>
              </w:tcPr>
            </w:tcPrChange>
          </w:tcPr>
          <w:p w14:paraId="22D2EC69"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410" w:author="瑋婷 徐" w:date="2025-01-03T16:50:00Z" w16du:dateUtc="2025-01-03T08:50:00Z"/>
                <w:rFonts w:ascii="Times New Roman" w:eastAsiaTheme="minorEastAsia" w:hAnsi="Times New Roman" w:cs="Times New Roman"/>
                <w:rPrChange w:id="17411" w:author="瑋婷 徐" w:date="2025-01-04T22:54:00Z" w16du:dateUtc="2025-01-04T14:54:00Z">
                  <w:rPr>
                    <w:ins w:id="17412" w:author="瑋婷 徐" w:date="2025-01-03T16:50:00Z" w16du:dateUtc="2025-01-03T08:50:00Z"/>
                    <w:rFonts w:ascii="Times New Roman" w:eastAsia="Times New Roman" w:hAnsi="Times New Roman" w:cs="Times New Roman"/>
                    <w:sz w:val="20"/>
                    <w:szCs w:val="20"/>
                  </w:rPr>
                </w:rPrChange>
              </w:rPr>
              <w:pPrChange w:id="174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414" w:author="瑋婷 徐" w:date="2025-01-04T15:38:00Z" w16du:dateUtc="2025-01-04T07:38:00Z">
              <w:tcPr>
                <w:tcW w:w="162" w:type="pct"/>
                <w:noWrap/>
                <w:hideMark/>
              </w:tcPr>
            </w:tcPrChange>
          </w:tcPr>
          <w:p w14:paraId="10C43EF4"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415" w:author="瑋婷 徐" w:date="2025-01-03T16:50:00Z" w16du:dateUtc="2025-01-03T08:50:00Z"/>
                <w:rFonts w:ascii="Times New Roman" w:eastAsiaTheme="minorEastAsia" w:hAnsi="Times New Roman" w:cs="Times New Roman"/>
                <w:rPrChange w:id="17416" w:author="瑋婷 徐" w:date="2025-01-04T22:54:00Z" w16du:dateUtc="2025-01-04T14:54:00Z">
                  <w:rPr>
                    <w:ins w:id="17417" w:author="瑋婷 徐" w:date="2025-01-03T16:50:00Z" w16du:dateUtc="2025-01-03T08:50:00Z"/>
                    <w:rFonts w:ascii="Times New Roman" w:eastAsia="Times New Roman" w:hAnsi="Times New Roman" w:cs="Times New Roman"/>
                    <w:sz w:val="20"/>
                    <w:szCs w:val="20"/>
                  </w:rPr>
                </w:rPrChange>
              </w:rPr>
              <w:pPrChange w:id="1741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419" w:author="瑋婷 徐" w:date="2025-01-04T15:38:00Z" w16du:dateUtc="2025-01-04T07:38:00Z">
              <w:tcPr>
                <w:tcW w:w="162" w:type="pct"/>
                <w:gridSpan w:val="2"/>
                <w:noWrap/>
                <w:hideMark/>
              </w:tcPr>
            </w:tcPrChange>
          </w:tcPr>
          <w:p w14:paraId="53AFE311"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420" w:author="瑋婷 徐" w:date="2025-01-03T16:50:00Z" w16du:dateUtc="2025-01-03T08:50:00Z"/>
                <w:rFonts w:ascii="Times New Roman" w:eastAsiaTheme="minorEastAsia" w:hAnsi="Times New Roman" w:cs="Times New Roman"/>
                <w:rPrChange w:id="17421" w:author="瑋婷 徐" w:date="2025-01-04T22:54:00Z" w16du:dateUtc="2025-01-04T14:54:00Z">
                  <w:rPr>
                    <w:ins w:id="17422" w:author="瑋婷 徐" w:date="2025-01-03T16:50:00Z" w16du:dateUtc="2025-01-03T08:50:00Z"/>
                    <w:rFonts w:ascii="Times New Roman" w:eastAsia="Times New Roman" w:hAnsi="Times New Roman" w:cs="Times New Roman"/>
                    <w:sz w:val="20"/>
                    <w:szCs w:val="20"/>
                  </w:rPr>
                </w:rPrChange>
              </w:rPr>
              <w:pPrChange w:id="174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424" w:author="瑋婷 徐" w:date="2025-01-04T15:38:00Z" w16du:dateUtc="2025-01-04T07:38:00Z">
              <w:tcPr>
                <w:tcW w:w="162" w:type="pct"/>
                <w:gridSpan w:val="2"/>
                <w:noWrap/>
                <w:hideMark/>
              </w:tcPr>
            </w:tcPrChange>
          </w:tcPr>
          <w:p w14:paraId="1DA6E782"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425" w:author="瑋婷 徐" w:date="2025-01-03T16:50:00Z" w16du:dateUtc="2025-01-03T08:50:00Z"/>
                <w:rFonts w:ascii="Times New Roman" w:eastAsiaTheme="minorEastAsia" w:hAnsi="Times New Roman" w:cs="Times New Roman"/>
                <w:rPrChange w:id="17426" w:author="瑋婷 徐" w:date="2025-01-04T22:54:00Z" w16du:dateUtc="2025-01-04T14:54:00Z">
                  <w:rPr>
                    <w:ins w:id="17427" w:author="瑋婷 徐" w:date="2025-01-03T16:50:00Z" w16du:dateUtc="2025-01-03T08:50:00Z"/>
                    <w:rFonts w:ascii="Times New Roman" w:eastAsia="Times New Roman" w:hAnsi="Times New Roman" w:cs="Times New Roman"/>
                    <w:sz w:val="20"/>
                    <w:szCs w:val="20"/>
                  </w:rPr>
                </w:rPrChange>
              </w:rPr>
              <w:pPrChange w:id="1742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429" w:author="瑋婷 徐" w:date="2025-01-04T15:38:00Z" w16du:dateUtc="2025-01-04T07:38:00Z">
              <w:tcPr>
                <w:tcW w:w="162" w:type="pct"/>
                <w:gridSpan w:val="2"/>
                <w:noWrap/>
                <w:hideMark/>
              </w:tcPr>
            </w:tcPrChange>
          </w:tcPr>
          <w:p w14:paraId="270C2205"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430" w:author="瑋婷 徐" w:date="2025-01-03T16:50:00Z" w16du:dateUtc="2025-01-03T08:50:00Z"/>
                <w:rFonts w:ascii="Times New Roman" w:eastAsiaTheme="minorEastAsia" w:hAnsi="Times New Roman" w:cs="Times New Roman"/>
                <w:rPrChange w:id="17431" w:author="瑋婷 徐" w:date="2025-01-04T22:54:00Z" w16du:dateUtc="2025-01-04T14:54:00Z">
                  <w:rPr>
                    <w:ins w:id="17432" w:author="瑋婷 徐" w:date="2025-01-03T16:50:00Z" w16du:dateUtc="2025-01-03T08:50:00Z"/>
                    <w:rFonts w:ascii="Times New Roman" w:eastAsia="Times New Roman" w:hAnsi="Times New Roman" w:cs="Times New Roman"/>
                    <w:sz w:val="20"/>
                    <w:szCs w:val="20"/>
                  </w:rPr>
                </w:rPrChange>
              </w:rPr>
              <w:pPrChange w:id="174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434" w:author="瑋婷 徐" w:date="2025-01-04T15:38:00Z" w16du:dateUtc="2025-01-04T07:38:00Z">
              <w:tcPr>
                <w:tcW w:w="162" w:type="pct"/>
                <w:gridSpan w:val="2"/>
                <w:noWrap/>
                <w:hideMark/>
              </w:tcPr>
            </w:tcPrChange>
          </w:tcPr>
          <w:p w14:paraId="1781F1B6"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435" w:author="瑋婷 徐" w:date="2025-01-03T16:50:00Z" w16du:dateUtc="2025-01-03T08:50:00Z"/>
                <w:rFonts w:ascii="Times New Roman" w:eastAsiaTheme="minorEastAsia" w:hAnsi="Times New Roman" w:cs="Times New Roman"/>
                <w:rPrChange w:id="17436" w:author="瑋婷 徐" w:date="2025-01-04T22:54:00Z" w16du:dateUtc="2025-01-04T14:54:00Z">
                  <w:rPr>
                    <w:ins w:id="17437" w:author="瑋婷 徐" w:date="2025-01-03T16:50:00Z" w16du:dateUtc="2025-01-03T08:50:00Z"/>
                    <w:rFonts w:ascii="Times New Roman" w:eastAsia="Times New Roman" w:hAnsi="Times New Roman" w:cs="Times New Roman"/>
                    <w:sz w:val="20"/>
                    <w:szCs w:val="20"/>
                  </w:rPr>
                </w:rPrChange>
              </w:rPr>
              <w:pPrChange w:id="174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439" w:author="瑋婷 徐" w:date="2025-01-04T15:38:00Z" w16du:dateUtc="2025-01-04T07:38:00Z">
              <w:tcPr>
                <w:tcW w:w="162" w:type="pct"/>
                <w:gridSpan w:val="2"/>
                <w:noWrap/>
                <w:hideMark/>
              </w:tcPr>
            </w:tcPrChange>
          </w:tcPr>
          <w:p w14:paraId="6F228910"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440" w:author="瑋婷 徐" w:date="2025-01-03T16:50:00Z" w16du:dateUtc="2025-01-03T08:50:00Z"/>
                <w:rFonts w:ascii="Times New Roman" w:eastAsiaTheme="minorEastAsia" w:hAnsi="Times New Roman" w:cs="Times New Roman"/>
                <w:rPrChange w:id="17441" w:author="瑋婷 徐" w:date="2025-01-04T22:54:00Z" w16du:dateUtc="2025-01-04T14:54:00Z">
                  <w:rPr>
                    <w:ins w:id="17442" w:author="瑋婷 徐" w:date="2025-01-03T16:50:00Z" w16du:dateUtc="2025-01-03T08:50:00Z"/>
                    <w:rFonts w:ascii="Times New Roman" w:eastAsia="Times New Roman" w:hAnsi="Times New Roman" w:cs="Times New Roman"/>
                    <w:sz w:val="20"/>
                    <w:szCs w:val="20"/>
                  </w:rPr>
                </w:rPrChange>
              </w:rPr>
              <w:pPrChange w:id="1744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444" w:author="瑋婷 徐" w:date="2025-01-04T15:38:00Z" w16du:dateUtc="2025-01-04T07:38:00Z">
              <w:tcPr>
                <w:tcW w:w="162" w:type="pct"/>
                <w:gridSpan w:val="2"/>
                <w:noWrap/>
                <w:hideMark/>
              </w:tcPr>
            </w:tcPrChange>
          </w:tcPr>
          <w:p w14:paraId="1AF122A0"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445" w:author="瑋婷 徐" w:date="2025-01-03T16:50:00Z" w16du:dateUtc="2025-01-03T08:50:00Z"/>
                <w:rFonts w:ascii="Times New Roman" w:eastAsiaTheme="minorEastAsia" w:hAnsi="Times New Roman" w:cs="Times New Roman"/>
                <w:rPrChange w:id="17446" w:author="瑋婷 徐" w:date="2025-01-04T22:54:00Z" w16du:dateUtc="2025-01-04T14:54:00Z">
                  <w:rPr>
                    <w:ins w:id="17447" w:author="瑋婷 徐" w:date="2025-01-03T16:50:00Z" w16du:dateUtc="2025-01-03T08:50:00Z"/>
                    <w:rFonts w:ascii="Times New Roman" w:eastAsia="Times New Roman" w:hAnsi="Times New Roman" w:cs="Times New Roman"/>
                    <w:sz w:val="20"/>
                    <w:szCs w:val="20"/>
                  </w:rPr>
                </w:rPrChange>
              </w:rPr>
              <w:pPrChange w:id="1744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449" w:author="瑋婷 徐" w:date="2025-01-04T15:38:00Z" w16du:dateUtc="2025-01-04T07:38:00Z">
              <w:tcPr>
                <w:tcW w:w="162" w:type="pct"/>
                <w:gridSpan w:val="2"/>
                <w:noWrap/>
                <w:hideMark/>
              </w:tcPr>
            </w:tcPrChange>
          </w:tcPr>
          <w:p w14:paraId="2FCA18B0"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450" w:author="瑋婷 徐" w:date="2025-01-03T16:50:00Z" w16du:dateUtc="2025-01-03T08:50:00Z"/>
                <w:rFonts w:ascii="Times New Roman" w:eastAsiaTheme="minorEastAsia" w:hAnsi="Times New Roman" w:cs="Times New Roman"/>
                <w:rPrChange w:id="17451" w:author="瑋婷 徐" w:date="2025-01-04T22:54:00Z" w16du:dateUtc="2025-01-04T14:54:00Z">
                  <w:rPr>
                    <w:ins w:id="17452" w:author="瑋婷 徐" w:date="2025-01-03T16:50:00Z" w16du:dateUtc="2025-01-03T08:50:00Z"/>
                    <w:rFonts w:ascii="Times New Roman" w:eastAsia="Times New Roman" w:hAnsi="Times New Roman" w:cs="Times New Roman"/>
                    <w:sz w:val="20"/>
                    <w:szCs w:val="20"/>
                  </w:rPr>
                </w:rPrChange>
              </w:rPr>
              <w:pPrChange w:id="1745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454" w:author="瑋婷 徐" w:date="2025-01-04T15:38:00Z" w16du:dateUtc="2025-01-04T07:38:00Z">
              <w:tcPr>
                <w:tcW w:w="162" w:type="pct"/>
                <w:gridSpan w:val="2"/>
                <w:noWrap/>
                <w:hideMark/>
              </w:tcPr>
            </w:tcPrChange>
          </w:tcPr>
          <w:p w14:paraId="7721D321"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455" w:author="瑋婷 徐" w:date="2025-01-03T16:50:00Z" w16du:dateUtc="2025-01-03T08:50:00Z"/>
                <w:rFonts w:ascii="Times New Roman" w:eastAsiaTheme="minorEastAsia" w:hAnsi="Times New Roman" w:cs="Times New Roman"/>
                <w:rPrChange w:id="17456" w:author="瑋婷 徐" w:date="2025-01-04T22:54:00Z" w16du:dateUtc="2025-01-04T14:54:00Z">
                  <w:rPr>
                    <w:ins w:id="17457" w:author="瑋婷 徐" w:date="2025-01-03T16:50:00Z" w16du:dateUtc="2025-01-03T08:50:00Z"/>
                    <w:rFonts w:ascii="Times New Roman" w:eastAsia="Times New Roman" w:hAnsi="Times New Roman" w:cs="Times New Roman"/>
                    <w:sz w:val="20"/>
                    <w:szCs w:val="20"/>
                  </w:rPr>
                </w:rPrChange>
              </w:rPr>
              <w:pPrChange w:id="174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459" w:author="瑋婷 徐" w:date="2025-01-04T15:38:00Z" w16du:dateUtc="2025-01-04T07:38:00Z">
              <w:tcPr>
                <w:tcW w:w="162" w:type="pct"/>
                <w:gridSpan w:val="2"/>
                <w:noWrap/>
                <w:hideMark/>
              </w:tcPr>
            </w:tcPrChange>
          </w:tcPr>
          <w:p w14:paraId="67AD85DB"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460" w:author="瑋婷 徐" w:date="2025-01-03T16:50:00Z" w16du:dateUtc="2025-01-03T08:50:00Z"/>
                <w:rFonts w:ascii="Times New Roman" w:eastAsiaTheme="minorEastAsia" w:hAnsi="Times New Roman" w:cs="Times New Roman"/>
                <w:rPrChange w:id="17461" w:author="瑋婷 徐" w:date="2025-01-04T22:54:00Z" w16du:dateUtc="2025-01-04T14:54:00Z">
                  <w:rPr>
                    <w:ins w:id="17462" w:author="瑋婷 徐" w:date="2025-01-03T16:50:00Z" w16du:dateUtc="2025-01-03T08:50:00Z"/>
                    <w:rFonts w:ascii="Times New Roman" w:eastAsia="Times New Roman" w:hAnsi="Times New Roman" w:cs="Times New Roman"/>
                    <w:sz w:val="20"/>
                    <w:szCs w:val="20"/>
                  </w:rPr>
                </w:rPrChange>
              </w:rPr>
              <w:pPrChange w:id="1746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464" w:author="瑋婷 徐" w:date="2025-01-04T15:38:00Z" w16du:dateUtc="2025-01-04T07:38:00Z">
              <w:tcPr>
                <w:tcW w:w="162" w:type="pct"/>
                <w:gridSpan w:val="2"/>
                <w:noWrap/>
                <w:hideMark/>
              </w:tcPr>
            </w:tcPrChange>
          </w:tcPr>
          <w:p w14:paraId="06F51FEB"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465" w:author="瑋婷 徐" w:date="2025-01-03T16:50:00Z" w16du:dateUtc="2025-01-03T08:50:00Z"/>
                <w:rFonts w:ascii="Times New Roman" w:eastAsiaTheme="minorEastAsia" w:hAnsi="Times New Roman" w:cs="Times New Roman"/>
                <w:rPrChange w:id="17466" w:author="瑋婷 徐" w:date="2025-01-04T22:54:00Z" w16du:dateUtc="2025-01-04T14:54:00Z">
                  <w:rPr>
                    <w:ins w:id="17467" w:author="瑋婷 徐" w:date="2025-01-03T16:50:00Z" w16du:dateUtc="2025-01-03T08:50:00Z"/>
                    <w:rFonts w:ascii="Times New Roman" w:eastAsia="Times New Roman" w:hAnsi="Times New Roman" w:cs="Times New Roman"/>
                    <w:sz w:val="20"/>
                    <w:szCs w:val="20"/>
                  </w:rPr>
                </w:rPrChange>
              </w:rPr>
              <w:pPrChange w:id="174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469" w:author="瑋婷 徐" w:date="2025-01-04T15:38:00Z" w16du:dateUtc="2025-01-04T07:38:00Z">
              <w:tcPr>
                <w:tcW w:w="162" w:type="pct"/>
                <w:gridSpan w:val="2"/>
                <w:noWrap/>
                <w:hideMark/>
              </w:tcPr>
            </w:tcPrChange>
          </w:tcPr>
          <w:p w14:paraId="04D6296E"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470" w:author="瑋婷 徐" w:date="2025-01-03T16:50:00Z" w16du:dateUtc="2025-01-03T08:50:00Z"/>
                <w:rFonts w:ascii="Times New Roman" w:eastAsiaTheme="minorEastAsia" w:hAnsi="Times New Roman" w:cs="Times New Roman"/>
                <w:rPrChange w:id="17471" w:author="瑋婷 徐" w:date="2025-01-04T22:54:00Z" w16du:dateUtc="2025-01-04T14:54:00Z">
                  <w:rPr>
                    <w:ins w:id="17472" w:author="瑋婷 徐" w:date="2025-01-03T16:50:00Z" w16du:dateUtc="2025-01-03T08:50:00Z"/>
                    <w:rFonts w:ascii="Times New Roman" w:eastAsia="Times New Roman" w:hAnsi="Times New Roman" w:cs="Times New Roman"/>
                    <w:sz w:val="20"/>
                    <w:szCs w:val="20"/>
                  </w:rPr>
                </w:rPrChange>
              </w:rPr>
              <w:pPrChange w:id="174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474" w:author="瑋婷 徐" w:date="2025-01-04T15:38:00Z" w16du:dateUtc="2025-01-04T07:38:00Z">
              <w:tcPr>
                <w:tcW w:w="164" w:type="pct"/>
                <w:gridSpan w:val="2"/>
                <w:noWrap/>
                <w:hideMark/>
              </w:tcPr>
            </w:tcPrChange>
          </w:tcPr>
          <w:p w14:paraId="27001723"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475" w:author="瑋婷 徐" w:date="2025-01-03T16:50:00Z" w16du:dateUtc="2025-01-03T08:50:00Z"/>
                <w:rFonts w:ascii="Times New Roman" w:eastAsiaTheme="minorEastAsia" w:hAnsi="Times New Roman" w:cs="Times New Roman"/>
                <w:rPrChange w:id="17476" w:author="瑋婷 徐" w:date="2025-01-04T22:54:00Z" w16du:dateUtc="2025-01-04T14:54:00Z">
                  <w:rPr>
                    <w:ins w:id="17477" w:author="瑋婷 徐" w:date="2025-01-03T16:50:00Z" w16du:dateUtc="2025-01-03T08:50:00Z"/>
                    <w:rFonts w:ascii="Times New Roman" w:eastAsia="Times New Roman" w:hAnsi="Times New Roman" w:cs="Times New Roman"/>
                    <w:sz w:val="20"/>
                    <w:szCs w:val="20"/>
                  </w:rPr>
                </w:rPrChange>
              </w:rPr>
              <w:pPrChange w:id="174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832762" w:rsidRPr="003F0C1C" w14:paraId="332AAAF5" w14:textId="77777777" w:rsidTr="004373E8">
        <w:trPr>
          <w:cnfStyle w:val="000000100000" w:firstRow="0" w:lastRow="0" w:firstColumn="0" w:lastColumn="0" w:oddVBand="0" w:evenVBand="0" w:oddHBand="1" w:evenHBand="0" w:firstRowFirstColumn="0" w:firstRowLastColumn="0" w:lastRowFirstColumn="0" w:lastRowLastColumn="0"/>
          <w:trHeight w:val="300"/>
          <w:ins w:id="17479" w:author="瑋婷 徐" w:date="2025-01-03T16:50:00Z"/>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75722CDF" w14:textId="77777777" w:rsidR="003C19C7" w:rsidRPr="003F0C1C" w:rsidRDefault="003C19C7">
            <w:pPr>
              <w:spacing w:line="360" w:lineRule="auto"/>
              <w:jc w:val="both"/>
              <w:rPr>
                <w:ins w:id="17480" w:author="瑋婷 徐" w:date="2025-01-03T16:50:00Z" w16du:dateUtc="2025-01-03T08:50:00Z"/>
                <w:rFonts w:ascii="Times New Roman" w:eastAsiaTheme="minorEastAsia" w:hAnsi="Times New Roman" w:cs="Times New Roman"/>
                <w:b w:val="0"/>
                <w:bCs w:val="0"/>
                <w:color w:val="000000"/>
                <w:rPrChange w:id="17481" w:author="瑋婷 徐" w:date="2025-01-04T22:54:00Z" w16du:dateUtc="2025-01-04T14:54:00Z">
                  <w:rPr>
                    <w:ins w:id="17482" w:author="瑋婷 徐" w:date="2025-01-03T16:50:00Z" w16du:dateUtc="2025-01-03T08:50:00Z"/>
                    <w:rFonts w:ascii="Calibri" w:hAnsi="Calibri" w:cs="Calibri"/>
                    <w:color w:val="000000"/>
                    <w:sz w:val="22"/>
                    <w:szCs w:val="22"/>
                  </w:rPr>
                </w:rPrChange>
              </w:rPr>
              <w:pPrChange w:id="17483" w:author="瑋婷 徐" w:date="2025-01-03T16:55:00Z" w16du:dateUtc="2025-01-03T08:55:00Z">
                <w:pPr/>
              </w:pPrChange>
            </w:pPr>
            <w:ins w:id="17484" w:author="瑋婷 徐" w:date="2025-01-03T16:50:00Z" w16du:dateUtc="2025-01-03T08:50:00Z">
              <w:r w:rsidRPr="003F0C1C">
                <w:rPr>
                  <w:rFonts w:ascii="Times New Roman" w:eastAsiaTheme="minorEastAsia" w:hAnsi="Times New Roman" w:cs="Times New Roman" w:hint="eastAsia"/>
                  <w:b w:val="0"/>
                  <w:bCs w:val="0"/>
                  <w:color w:val="000000"/>
                  <w:rPrChange w:id="17485" w:author="瑋婷 徐" w:date="2025-01-04T22:54:00Z" w16du:dateUtc="2025-01-04T14:54:00Z">
                    <w:rPr>
                      <w:rFonts w:ascii="Calibri" w:hAnsi="Calibri" w:cs="Calibri" w:hint="eastAsia"/>
                      <w:color w:val="000000"/>
                      <w:sz w:val="22"/>
                      <w:szCs w:val="22"/>
                    </w:rPr>
                  </w:rPrChange>
                </w:rPr>
                <w:t>小白鷺</w:t>
              </w:r>
              <w:r w:rsidRPr="003F0C1C">
                <w:rPr>
                  <w:rFonts w:ascii="Times New Roman" w:eastAsiaTheme="minorEastAsia" w:hAnsi="Times New Roman" w:cs="Times New Roman"/>
                  <w:b w:val="0"/>
                  <w:bCs w:val="0"/>
                  <w:color w:val="000000"/>
                  <w:rPrChange w:id="17486" w:author="瑋婷 徐" w:date="2025-01-04T22:54:00Z" w16du:dateUtc="2025-01-04T14:54:00Z">
                    <w:rPr>
                      <w:rFonts w:ascii="Calibri" w:hAnsi="Calibri" w:cs="Calibri"/>
                      <w:color w:val="000000"/>
                      <w:sz w:val="22"/>
                      <w:szCs w:val="22"/>
                    </w:rPr>
                  </w:rPrChange>
                </w:rPr>
                <w:t xml:space="preserve"> </w:t>
              </w:r>
            </w:ins>
          </w:p>
        </w:tc>
        <w:tc>
          <w:tcPr>
            <w:tcW w:w="973" w:type="pct"/>
            <w:vAlign w:val="center"/>
            <w:hideMark/>
          </w:tcPr>
          <w:p w14:paraId="38306917"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487" w:author="瑋婷 徐" w:date="2025-01-03T16:50:00Z" w16du:dateUtc="2025-01-03T08:50:00Z"/>
                <w:rFonts w:ascii="Times New Roman" w:eastAsiaTheme="minorEastAsia" w:hAnsi="Times New Roman" w:cs="Times New Roman"/>
                <w:i/>
                <w:iCs/>
                <w:color w:val="000000"/>
                <w:rPrChange w:id="17488" w:author="瑋婷 徐" w:date="2025-01-04T22:54:00Z" w16du:dateUtc="2025-01-04T14:54:00Z">
                  <w:rPr>
                    <w:ins w:id="17489" w:author="瑋婷 徐" w:date="2025-01-03T16:50:00Z" w16du:dateUtc="2025-01-03T08:50:00Z"/>
                    <w:rFonts w:ascii="Calibri" w:hAnsi="Calibri" w:cs="Calibri"/>
                    <w:i/>
                    <w:iCs/>
                    <w:color w:val="000000"/>
                    <w:sz w:val="22"/>
                    <w:szCs w:val="22"/>
                  </w:rPr>
                </w:rPrChange>
              </w:rPr>
              <w:pPrChange w:id="1749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7491" w:author="瑋婷 徐" w:date="2025-01-03T16:50:00Z" w16du:dateUtc="2025-01-03T08:50:00Z">
              <w:r w:rsidRPr="003F0C1C">
                <w:rPr>
                  <w:rFonts w:ascii="Times New Roman" w:eastAsiaTheme="minorEastAsia" w:hAnsi="Times New Roman" w:cs="Times New Roman"/>
                  <w:i/>
                  <w:iCs/>
                  <w:color w:val="000000"/>
                  <w:rPrChange w:id="17492" w:author="瑋婷 徐" w:date="2025-01-04T22:54:00Z" w16du:dateUtc="2025-01-04T14:54:00Z">
                    <w:rPr>
                      <w:rFonts w:ascii="Calibri" w:hAnsi="Calibri" w:cs="Calibri"/>
                      <w:i/>
                      <w:iCs/>
                      <w:color w:val="000000"/>
                      <w:sz w:val="22"/>
                      <w:szCs w:val="22"/>
                    </w:rPr>
                  </w:rPrChange>
                </w:rPr>
                <w:t>Egretta garzetta</w:t>
              </w:r>
            </w:ins>
          </w:p>
        </w:tc>
        <w:tc>
          <w:tcPr>
            <w:tcW w:w="163" w:type="pct"/>
            <w:noWrap/>
            <w:vAlign w:val="center"/>
            <w:hideMark/>
          </w:tcPr>
          <w:p w14:paraId="343C576C"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493" w:author="瑋婷 徐" w:date="2025-01-03T16:50:00Z" w16du:dateUtc="2025-01-03T08:50:00Z"/>
                <w:rFonts w:ascii="Times New Roman" w:eastAsiaTheme="minorEastAsia" w:hAnsi="Times New Roman" w:cs="Times New Roman"/>
                <w:i/>
                <w:iCs/>
                <w:color w:val="000000"/>
                <w:rPrChange w:id="17494" w:author="瑋婷 徐" w:date="2025-01-04T22:54:00Z" w16du:dateUtc="2025-01-04T14:54:00Z">
                  <w:rPr>
                    <w:ins w:id="17495" w:author="瑋婷 徐" w:date="2025-01-03T16:50:00Z" w16du:dateUtc="2025-01-03T08:50:00Z"/>
                    <w:rFonts w:ascii="Calibri" w:hAnsi="Calibri" w:cs="Calibri"/>
                    <w:i/>
                    <w:iCs/>
                    <w:color w:val="000000"/>
                    <w:sz w:val="22"/>
                    <w:szCs w:val="22"/>
                  </w:rPr>
                </w:rPrChange>
              </w:rPr>
              <w:pPrChange w:id="174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9F28954"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497" w:author="瑋婷 徐" w:date="2025-01-03T16:50:00Z" w16du:dateUtc="2025-01-03T08:50:00Z"/>
                <w:rFonts w:ascii="Times New Roman" w:eastAsiaTheme="minorEastAsia" w:hAnsi="Times New Roman" w:cs="Times New Roman"/>
                <w:rPrChange w:id="17498" w:author="瑋婷 徐" w:date="2025-01-04T22:54:00Z" w16du:dateUtc="2025-01-04T14:54:00Z">
                  <w:rPr>
                    <w:ins w:id="17499" w:author="瑋婷 徐" w:date="2025-01-03T16:50:00Z" w16du:dateUtc="2025-01-03T08:50:00Z"/>
                    <w:rFonts w:ascii="Times New Roman" w:eastAsia="Times New Roman" w:hAnsi="Times New Roman" w:cs="Times New Roman"/>
                    <w:sz w:val="20"/>
                    <w:szCs w:val="20"/>
                  </w:rPr>
                </w:rPrChange>
              </w:rPr>
              <w:pPrChange w:id="175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88B0CBF"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501" w:author="瑋婷 徐" w:date="2025-01-03T16:50:00Z" w16du:dateUtc="2025-01-03T08:50:00Z"/>
                <w:rFonts w:ascii="Times New Roman" w:eastAsiaTheme="minorEastAsia" w:hAnsi="Times New Roman" w:cs="Times New Roman"/>
                <w:rPrChange w:id="17502" w:author="瑋婷 徐" w:date="2025-01-04T22:54:00Z" w16du:dateUtc="2025-01-04T14:54:00Z">
                  <w:rPr>
                    <w:ins w:id="17503" w:author="瑋婷 徐" w:date="2025-01-03T16:50:00Z" w16du:dateUtc="2025-01-03T08:50:00Z"/>
                    <w:rFonts w:ascii="Times New Roman" w:eastAsia="Times New Roman" w:hAnsi="Times New Roman" w:cs="Times New Roman"/>
                    <w:sz w:val="20"/>
                    <w:szCs w:val="20"/>
                  </w:rPr>
                </w:rPrChange>
              </w:rPr>
              <w:pPrChange w:id="175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974BBD3"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505" w:author="瑋婷 徐" w:date="2025-01-03T16:50:00Z" w16du:dateUtc="2025-01-03T08:50:00Z"/>
                <w:rFonts w:ascii="Times New Roman" w:eastAsiaTheme="minorEastAsia" w:hAnsi="Times New Roman" w:cs="Times New Roman"/>
                <w:rPrChange w:id="17506" w:author="瑋婷 徐" w:date="2025-01-04T22:54:00Z" w16du:dateUtc="2025-01-04T14:54:00Z">
                  <w:rPr>
                    <w:ins w:id="17507" w:author="瑋婷 徐" w:date="2025-01-03T16:50:00Z" w16du:dateUtc="2025-01-03T08:50:00Z"/>
                    <w:rFonts w:ascii="Times New Roman" w:eastAsia="Times New Roman" w:hAnsi="Times New Roman" w:cs="Times New Roman"/>
                    <w:sz w:val="20"/>
                    <w:szCs w:val="20"/>
                  </w:rPr>
                </w:rPrChange>
              </w:rPr>
              <w:pPrChange w:id="175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E566F96"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509" w:author="瑋婷 徐" w:date="2025-01-03T16:50:00Z" w16du:dateUtc="2025-01-03T08:50:00Z"/>
                <w:rFonts w:ascii="Times New Roman" w:eastAsiaTheme="minorEastAsia" w:hAnsi="Times New Roman" w:cs="Times New Roman"/>
                <w:rPrChange w:id="17510" w:author="瑋婷 徐" w:date="2025-01-04T22:54:00Z" w16du:dateUtc="2025-01-04T14:54:00Z">
                  <w:rPr>
                    <w:ins w:id="17511" w:author="瑋婷 徐" w:date="2025-01-03T16:50:00Z" w16du:dateUtc="2025-01-03T08:50:00Z"/>
                    <w:rFonts w:ascii="Times New Roman" w:eastAsia="Times New Roman" w:hAnsi="Times New Roman" w:cs="Times New Roman"/>
                    <w:sz w:val="20"/>
                    <w:szCs w:val="20"/>
                  </w:rPr>
                </w:rPrChange>
              </w:rPr>
              <w:pPrChange w:id="175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7503907A"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513" w:author="瑋婷 徐" w:date="2025-01-03T16:50:00Z" w16du:dateUtc="2025-01-03T08:50:00Z"/>
                <w:rFonts w:ascii="Times New Roman" w:eastAsiaTheme="minorEastAsia" w:hAnsi="Times New Roman" w:cs="Times New Roman"/>
                <w:rPrChange w:id="17514" w:author="瑋婷 徐" w:date="2025-01-04T22:54:00Z" w16du:dateUtc="2025-01-04T14:54:00Z">
                  <w:rPr>
                    <w:ins w:id="17515" w:author="瑋婷 徐" w:date="2025-01-03T16:50:00Z" w16du:dateUtc="2025-01-03T08:50:00Z"/>
                    <w:rFonts w:ascii="Times New Roman" w:eastAsia="Times New Roman" w:hAnsi="Times New Roman" w:cs="Times New Roman"/>
                    <w:sz w:val="20"/>
                    <w:szCs w:val="20"/>
                  </w:rPr>
                </w:rPrChange>
              </w:rPr>
              <w:pPrChange w:id="175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24CA80FF"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517" w:author="瑋婷 徐" w:date="2025-01-03T16:50:00Z" w16du:dateUtc="2025-01-03T08:50:00Z"/>
                <w:rFonts w:ascii="Times New Roman" w:eastAsiaTheme="minorEastAsia" w:hAnsi="Times New Roman" w:cs="Times New Roman"/>
                <w:rPrChange w:id="17518" w:author="瑋婷 徐" w:date="2025-01-04T22:54:00Z" w16du:dateUtc="2025-01-04T14:54:00Z">
                  <w:rPr>
                    <w:ins w:id="17519" w:author="瑋婷 徐" w:date="2025-01-03T16:50:00Z" w16du:dateUtc="2025-01-03T08:50:00Z"/>
                    <w:rFonts w:ascii="Times New Roman" w:eastAsia="Times New Roman" w:hAnsi="Times New Roman" w:cs="Times New Roman"/>
                    <w:sz w:val="20"/>
                    <w:szCs w:val="20"/>
                  </w:rPr>
                </w:rPrChange>
              </w:rPr>
              <w:pPrChange w:id="175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7C3870A"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521" w:author="瑋婷 徐" w:date="2025-01-03T16:50:00Z" w16du:dateUtc="2025-01-03T08:50:00Z"/>
                <w:rFonts w:ascii="Times New Roman" w:eastAsiaTheme="minorEastAsia" w:hAnsi="Times New Roman" w:cs="Times New Roman"/>
                <w:rPrChange w:id="17522" w:author="瑋婷 徐" w:date="2025-01-04T22:54:00Z" w16du:dateUtc="2025-01-04T14:54:00Z">
                  <w:rPr>
                    <w:ins w:id="17523" w:author="瑋婷 徐" w:date="2025-01-03T16:50:00Z" w16du:dateUtc="2025-01-03T08:50:00Z"/>
                    <w:rFonts w:ascii="Times New Roman" w:eastAsia="Times New Roman" w:hAnsi="Times New Roman" w:cs="Times New Roman"/>
                    <w:sz w:val="20"/>
                    <w:szCs w:val="20"/>
                  </w:rPr>
                </w:rPrChange>
              </w:rPr>
              <w:pPrChange w:id="175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73203A49"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525" w:author="瑋婷 徐" w:date="2025-01-03T16:50:00Z" w16du:dateUtc="2025-01-03T08:50:00Z"/>
                <w:rFonts w:ascii="Times New Roman" w:eastAsiaTheme="minorEastAsia" w:hAnsi="Times New Roman" w:cs="Times New Roman"/>
                <w:rPrChange w:id="17526" w:author="瑋婷 徐" w:date="2025-01-04T22:54:00Z" w16du:dateUtc="2025-01-04T14:54:00Z">
                  <w:rPr>
                    <w:ins w:id="17527" w:author="瑋婷 徐" w:date="2025-01-03T16:50:00Z" w16du:dateUtc="2025-01-03T08:50:00Z"/>
                    <w:rFonts w:ascii="Times New Roman" w:eastAsia="Times New Roman" w:hAnsi="Times New Roman" w:cs="Times New Roman"/>
                    <w:sz w:val="20"/>
                    <w:szCs w:val="20"/>
                  </w:rPr>
                </w:rPrChange>
              </w:rPr>
              <w:pPrChange w:id="175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668F071"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529" w:author="瑋婷 徐" w:date="2025-01-03T16:50:00Z" w16du:dateUtc="2025-01-03T08:50:00Z"/>
                <w:rFonts w:ascii="Times New Roman" w:eastAsiaTheme="minorEastAsia" w:hAnsi="Times New Roman" w:cs="Times New Roman"/>
                <w:color w:val="000000"/>
                <w:rPrChange w:id="17530" w:author="瑋婷 徐" w:date="2025-01-04T22:54:00Z" w16du:dateUtc="2025-01-04T14:54:00Z">
                  <w:rPr>
                    <w:ins w:id="17531" w:author="瑋婷 徐" w:date="2025-01-03T16:50:00Z" w16du:dateUtc="2025-01-03T08:50:00Z"/>
                    <w:rFonts w:ascii="Calibri" w:hAnsi="Calibri" w:cs="Calibri"/>
                    <w:color w:val="000000"/>
                    <w:sz w:val="22"/>
                    <w:szCs w:val="22"/>
                  </w:rPr>
                </w:rPrChange>
              </w:rPr>
              <w:pPrChange w:id="175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7533" w:author="瑋婷 徐" w:date="2025-01-03T16:50:00Z" w16du:dateUtc="2025-01-03T08:50:00Z">
              <w:r w:rsidRPr="003F0C1C">
                <w:rPr>
                  <w:rFonts w:ascii="Times New Roman" w:eastAsiaTheme="minorEastAsia" w:hAnsi="Times New Roman" w:cs="Times New Roman"/>
                  <w:color w:val="000000"/>
                  <w:rPrChange w:id="17534" w:author="瑋婷 徐" w:date="2025-01-04T22:54:00Z" w16du:dateUtc="2025-01-04T14:54:00Z">
                    <w:rPr>
                      <w:rFonts w:ascii="Calibri" w:hAnsi="Calibri" w:cs="Calibri"/>
                      <w:color w:val="000000"/>
                      <w:sz w:val="22"/>
                      <w:szCs w:val="22"/>
                    </w:rPr>
                  </w:rPrChange>
                </w:rPr>
                <w:t>*</w:t>
              </w:r>
            </w:ins>
          </w:p>
        </w:tc>
        <w:tc>
          <w:tcPr>
            <w:tcW w:w="163" w:type="pct"/>
            <w:noWrap/>
            <w:vAlign w:val="center"/>
            <w:hideMark/>
          </w:tcPr>
          <w:p w14:paraId="72DCE482"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535" w:author="瑋婷 徐" w:date="2025-01-03T16:50:00Z" w16du:dateUtc="2025-01-03T08:50:00Z"/>
                <w:rFonts w:ascii="Times New Roman" w:eastAsiaTheme="minorEastAsia" w:hAnsi="Times New Roman" w:cs="Times New Roman"/>
                <w:color w:val="000000"/>
                <w:rPrChange w:id="17536" w:author="瑋婷 徐" w:date="2025-01-04T22:54:00Z" w16du:dateUtc="2025-01-04T14:54:00Z">
                  <w:rPr>
                    <w:ins w:id="17537" w:author="瑋婷 徐" w:date="2025-01-03T16:50:00Z" w16du:dateUtc="2025-01-03T08:50:00Z"/>
                    <w:rFonts w:ascii="Calibri" w:hAnsi="Calibri" w:cs="Calibri"/>
                    <w:color w:val="000000"/>
                    <w:sz w:val="22"/>
                    <w:szCs w:val="22"/>
                  </w:rPr>
                </w:rPrChange>
              </w:rPr>
              <w:pPrChange w:id="1753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F3737AE"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539" w:author="瑋婷 徐" w:date="2025-01-03T16:50:00Z" w16du:dateUtc="2025-01-03T08:50:00Z"/>
                <w:rFonts w:ascii="Times New Roman" w:eastAsiaTheme="minorEastAsia" w:hAnsi="Times New Roman" w:cs="Times New Roman"/>
                <w:rPrChange w:id="17540" w:author="瑋婷 徐" w:date="2025-01-04T22:54:00Z" w16du:dateUtc="2025-01-04T14:54:00Z">
                  <w:rPr>
                    <w:ins w:id="17541" w:author="瑋婷 徐" w:date="2025-01-03T16:50:00Z" w16du:dateUtc="2025-01-03T08:50:00Z"/>
                    <w:rFonts w:ascii="Times New Roman" w:eastAsia="Times New Roman" w:hAnsi="Times New Roman" w:cs="Times New Roman"/>
                    <w:sz w:val="20"/>
                    <w:szCs w:val="20"/>
                  </w:rPr>
                </w:rPrChange>
              </w:rPr>
              <w:pPrChange w:id="1754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245FC9C8"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543" w:author="瑋婷 徐" w:date="2025-01-03T16:50:00Z" w16du:dateUtc="2025-01-03T08:50:00Z"/>
                <w:rFonts w:ascii="Times New Roman" w:eastAsiaTheme="minorEastAsia" w:hAnsi="Times New Roman" w:cs="Times New Roman"/>
                <w:rPrChange w:id="17544" w:author="瑋婷 徐" w:date="2025-01-04T22:54:00Z" w16du:dateUtc="2025-01-04T14:54:00Z">
                  <w:rPr>
                    <w:ins w:id="17545" w:author="瑋婷 徐" w:date="2025-01-03T16:50:00Z" w16du:dateUtc="2025-01-03T08:50:00Z"/>
                    <w:rFonts w:ascii="Times New Roman" w:eastAsia="Times New Roman" w:hAnsi="Times New Roman" w:cs="Times New Roman"/>
                    <w:sz w:val="20"/>
                    <w:szCs w:val="20"/>
                  </w:rPr>
                </w:rPrChange>
              </w:rPr>
              <w:pPrChange w:id="175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9CCC0A5"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547" w:author="瑋婷 徐" w:date="2025-01-03T16:50:00Z" w16du:dateUtc="2025-01-03T08:50:00Z"/>
                <w:rFonts w:ascii="Times New Roman" w:eastAsiaTheme="minorEastAsia" w:hAnsi="Times New Roman" w:cs="Times New Roman"/>
                <w:rPrChange w:id="17548" w:author="瑋婷 徐" w:date="2025-01-04T22:54:00Z" w16du:dateUtc="2025-01-04T14:54:00Z">
                  <w:rPr>
                    <w:ins w:id="17549" w:author="瑋婷 徐" w:date="2025-01-03T16:50:00Z" w16du:dateUtc="2025-01-03T08:50:00Z"/>
                    <w:rFonts w:ascii="Times New Roman" w:eastAsia="Times New Roman" w:hAnsi="Times New Roman" w:cs="Times New Roman"/>
                    <w:sz w:val="20"/>
                    <w:szCs w:val="20"/>
                  </w:rPr>
                </w:rPrChange>
              </w:rPr>
              <w:pPrChange w:id="175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F073C42"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551" w:author="瑋婷 徐" w:date="2025-01-03T16:50:00Z" w16du:dateUtc="2025-01-03T08:50:00Z"/>
                <w:rFonts w:ascii="Times New Roman" w:eastAsiaTheme="minorEastAsia" w:hAnsi="Times New Roman" w:cs="Times New Roman"/>
                <w:rPrChange w:id="17552" w:author="瑋婷 徐" w:date="2025-01-04T22:54:00Z" w16du:dateUtc="2025-01-04T14:54:00Z">
                  <w:rPr>
                    <w:ins w:id="17553" w:author="瑋婷 徐" w:date="2025-01-03T16:50:00Z" w16du:dateUtc="2025-01-03T08:50:00Z"/>
                    <w:rFonts w:ascii="Times New Roman" w:eastAsia="Times New Roman" w:hAnsi="Times New Roman" w:cs="Times New Roman"/>
                    <w:sz w:val="20"/>
                    <w:szCs w:val="20"/>
                  </w:rPr>
                </w:rPrChange>
              </w:rPr>
              <w:pPrChange w:id="1755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239F59F0"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555" w:author="瑋婷 徐" w:date="2025-01-03T16:50:00Z" w16du:dateUtc="2025-01-03T08:50:00Z"/>
                <w:rFonts w:ascii="Times New Roman" w:eastAsiaTheme="minorEastAsia" w:hAnsi="Times New Roman" w:cs="Times New Roman"/>
                <w:rPrChange w:id="17556" w:author="瑋婷 徐" w:date="2025-01-04T22:54:00Z" w16du:dateUtc="2025-01-04T14:54:00Z">
                  <w:rPr>
                    <w:ins w:id="17557" w:author="瑋婷 徐" w:date="2025-01-03T16:50:00Z" w16du:dateUtc="2025-01-03T08:50:00Z"/>
                    <w:rFonts w:ascii="Times New Roman" w:eastAsia="Times New Roman" w:hAnsi="Times New Roman" w:cs="Times New Roman"/>
                    <w:sz w:val="20"/>
                    <w:szCs w:val="20"/>
                  </w:rPr>
                </w:rPrChange>
              </w:rPr>
              <w:pPrChange w:id="1755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34A1B3D"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559" w:author="瑋婷 徐" w:date="2025-01-03T16:50:00Z" w16du:dateUtc="2025-01-03T08:50:00Z"/>
                <w:rFonts w:ascii="Times New Roman" w:eastAsiaTheme="minorEastAsia" w:hAnsi="Times New Roman" w:cs="Times New Roman"/>
                <w:rPrChange w:id="17560" w:author="瑋婷 徐" w:date="2025-01-04T22:54:00Z" w16du:dateUtc="2025-01-04T14:54:00Z">
                  <w:rPr>
                    <w:ins w:id="17561" w:author="瑋婷 徐" w:date="2025-01-03T16:50:00Z" w16du:dateUtc="2025-01-03T08:50:00Z"/>
                    <w:rFonts w:ascii="Times New Roman" w:eastAsia="Times New Roman" w:hAnsi="Times New Roman" w:cs="Times New Roman"/>
                    <w:sz w:val="20"/>
                    <w:szCs w:val="20"/>
                  </w:rPr>
                </w:rPrChange>
              </w:rPr>
              <w:pPrChange w:id="175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D03BED7"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563" w:author="瑋婷 徐" w:date="2025-01-03T16:50:00Z" w16du:dateUtc="2025-01-03T08:50:00Z"/>
                <w:rFonts w:ascii="Times New Roman" w:eastAsiaTheme="minorEastAsia" w:hAnsi="Times New Roman" w:cs="Times New Roman"/>
                <w:rPrChange w:id="17564" w:author="瑋婷 徐" w:date="2025-01-04T22:54:00Z" w16du:dateUtc="2025-01-04T14:54:00Z">
                  <w:rPr>
                    <w:ins w:id="17565" w:author="瑋婷 徐" w:date="2025-01-03T16:50:00Z" w16du:dateUtc="2025-01-03T08:50:00Z"/>
                    <w:rFonts w:ascii="Times New Roman" w:eastAsia="Times New Roman" w:hAnsi="Times New Roman" w:cs="Times New Roman"/>
                    <w:sz w:val="20"/>
                    <w:szCs w:val="20"/>
                  </w:rPr>
                </w:rPrChange>
              </w:rPr>
              <w:pPrChange w:id="175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3BD031D"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567" w:author="瑋婷 徐" w:date="2025-01-03T16:50:00Z" w16du:dateUtc="2025-01-03T08:50:00Z"/>
                <w:rFonts w:ascii="Times New Roman" w:eastAsiaTheme="minorEastAsia" w:hAnsi="Times New Roman" w:cs="Times New Roman"/>
                <w:rPrChange w:id="17568" w:author="瑋婷 徐" w:date="2025-01-04T22:54:00Z" w16du:dateUtc="2025-01-04T14:54:00Z">
                  <w:rPr>
                    <w:ins w:id="17569" w:author="瑋婷 徐" w:date="2025-01-03T16:50:00Z" w16du:dateUtc="2025-01-03T08:50:00Z"/>
                    <w:rFonts w:ascii="Times New Roman" w:eastAsia="Times New Roman" w:hAnsi="Times New Roman" w:cs="Times New Roman"/>
                    <w:sz w:val="20"/>
                    <w:szCs w:val="20"/>
                  </w:rPr>
                </w:rPrChange>
              </w:rPr>
              <w:pPrChange w:id="175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52D548B"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571" w:author="瑋婷 徐" w:date="2025-01-03T16:50:00Z" w16du:dateUtc="2025-01-03T08:50:00Z"/>
                <w:rFonts w:ascii="Times New Roman" w:eastAsiaTheme="minorEastAsia" w:hAnsi="Times New Roman" w:cs="Times New Roman"/>
                <w:rPrChange w:id="17572" w:author="瑋婷 徐" w:date="2025-01-04T22:54:00Z" w16du:dateUtc="2025-01-04T14:54:00Z">
                  <w:rPr>
                    <w:ins w:id="17573" w:author="瑋婷 徐" w:date="2025-01-03T16:50:00Z" w16du:dateUtc="2025-01-03T08:50:00Z"/>
                    <w:rFonts w:ascii="Times New Roman" w:eastAsia="Times New Roman" w:hAnsi="Times New Roman" w:cs="Times New Roman"/>
                    <w:sz w:val="20"/>
                    <w:szCs w:val="20"/>
                  </w:rPr>
                </w:rPrChange>
              </w:rPr>
              <w:pPrChange w:id="175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7110648"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575" w:author="瑋婷 徐" w:date="2025-01-03T16:50:00Z" w16du:dateUtc="2025-01-03T08:50:00Z"/>
                <w:rFonts w:ascii="Times New Roman" w:eastAsiaTheme="minorEastAsia" w:hAnsi="Times New Roman" w:cs="Times New Roman"/>
                <w:rPrChange w:id="17576" w:author="瑋婷 徐" w:date="2025-01-04T22:54:00Z" w16du:dateUtc="2025-01-04T14:54:00Z">
                  <w:rPr>
                    <w:ins w:id="17577" w:author="瑋婷 徐" w:date="2025-01-03T16:50:00Z" w16du:dateUtc="2025-01-03T08:50:00Z"/>
                    <w:rFonts w:ascii="Times New Roman" w:eastAsia="Times New Roman" w:hAnsi="Times New Roman" w:cs="Times New Roman"/>
                    <w:sz w:val="20"/>
                    <w:szCs w:val="20"/>
                  </w:rPr>
                </w:rPrChange>
              </w:rPr>
              <w:pPrChange w:id="175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F0C1C" w14:paraId="74D23D46" w14:textId="77777777" w:rsidTr="004373E8">
        <w:trPr>
          <w:trHeight w:val="300"/>
          <w:ins w:id="17579" w:author="瑋婷 徐" w:date="2025-01-03T16:50:00Z"/>
          <w:trPrChange w:id="17580" w:author="瑋婷 徐" w:date="2025-01-04T15:38:00Z" w16du:dateUtc="2025-01-04T07:38:00Z">
            <w:trPr>
              <w:trHeight w:val="300"/>
            </w:trPr>
          </w:trPrChange>
        </w:trPr>
        <w:tc>
          <w:tcPr>
            <w:cnfStyle w:val="001000000000" w:firstRow="0" w:lastRow="0" w:firstColumn="1" w:lastColumn="0" w:oddVBand="0" w:evenVBand="0" w:oddHBand="0" w:evenHBand="0" w:firstRowFirstColumn="0" w:firstRowLastColumn="0" w:lastRowFirstColumn="0" w:lastRowLastColumn="0"/>
            <w:tcW w:w="614" w:type="pct"/>
            <w:vAlign w:val="center"/>
            <w:hideMark/>
            <w:tcPrChange w:id="17581" w:author="瑋婷 徐" w:date="2025-01-04T15:38:00Z" w16du:dateUtc="2025-01-04T07:38:00Z">
              <w:tcPr>
                <w:tcW w:w="692" w:type="pct"/>
                <w:gridSpan w:val="2"/>
                <w:hideMark/>
              </w:tcPr>
            </w:tcPrChange>
          </w:tcPr>
          <w:p w14:paraId="06ED58B1" w14:textId="77777777" w:rsidR="003C19C7" w:rsidRPr="003F0C1C" w:rsidRDefault="003C19C7">
            <w:pPr>
              <w:spacing w:line="360" w:lineRule="auto"/>
              <w:jc w:val="both"/>
              <w:rPr>
                <w:ins w:id="17582" w:author="瑋婷 徐" w:date="2025-01-03T16:50:00Z" w16du:dateUtc="2025-01-03T08:50:00Z"/>
                <w:rFonts w:ascii="Times New Roman" w:eastAsiaTheme="minorEastAsia" w:hAnsi="Times New Roman" w:cs="Times New Roman"/>
                <w:b w:val="0"/>
                <w:bCs w:val="0"/>
                <w:color w:val="000000"/>
                <w:rPrChange w:id="17583" w:author="瑋婷 徐" w:date="2025-01-04T22:54:00Z" w16du:dateUtc="2025-01-04T14:54:00Z">
                  <w:rPr>
                    <w:ins w:id="17584" w:author="瑋婷 徐" w:date="2025-01-03T16:50:00Z" w16du:dateUtc="2025-01-03T08:50:00Z"/>
                    <w:rFonts w:ascii="Calibri" w:hAnsi="Calibri" w:cs="Calibri"/>
                    <w:color w:val="000000"/>
                    <w:sz w:val="22"/>
                    <w:szCs w:val="22"/>
                  </w:rPr>
                </w:rPrChange>
              </w:rPr>
              <w:pPrChange w:id="17585" w:author="瑋婷 徐" w:date="2025-01-03T16:55:00Z" w16du:dateUtc="2025-01-03T08:55:00Z">
                <w:pPr/>
              </w:pPrChange>
            </w:pPr>
            <w:ins w:id="17586" w:author="瑋婷 徐" w:date="2025-01-03T16:50:00Z" w16du:dateUtc="2025-01-03T08:50:00Z">
              <w:r w:rsidRPr="003F0C1C">
                <w:rPr>
                  <w:rFonts w:ascii="Times New Roman" w:eastAsiaTheme="minorEastAsia" w:hAnsi="Times New Roman" w:cs="Times New Roman" w:hint="eastAsia"/>
                  <w:b w:val="0"/>
                  <w:bCs w:val="0"/>
                  <w:color w:val="000000"/>
                  <w:rPrChange w:id="17587" w:author="瑋婷 徐" w:date="2025-01-04T22:54:00Z" w16du:dateUtc="2025-01-04T14:54:00Z">
                    <w:rPr>
                      <w:rFonts w:ascii="Calibri" w:hAnsi="Calibri" w:cs="Calibri" w:hint="eastAsia"/>
                      <w:color w:val="000000"/>
                      <w:sz w:val="22"/>
                      <w:szCs w:val="22"/>
                    </w:rPr>
                  </w:rPrChange>
                </w:rPr>
                <w:t>黃頭鷺</w:t>
              </w:r>
              <w:r w:rsidRPr="003F0C1C">
                <w:rPr>
                  <w:rFonts w:ascii="Times New Roman" w:eastAsiaTheme="minorEastAsia" w:hAnsi="Times New Roman" w:cs="Times New Roman"/>
                  <w:b w:val="0"/>
                  <w:bCs w:val="0"/>
                  <w:color w:val="000000"/>
                  <w:rPrChange w:id="17588" w:author="瑋婷 徐" w:date="2025-01-04T22:54:00Z" w16du:dateUtc="2025-01-04T14:54:00Z">
                    <w:rPr>
                      <w:rFonts w:ascii="Calibri" w:hAnsi="Calibri" w:cs="Calibri"/>
                      <w:color w:val="000000"/>
                      <w:sz w:val="22"/>
                      <w:szCs w:val="22"/>
                    </w:rPr>
                  </w:rPrChange>
                </w:rPr>
                <w:t xml:space="preserve"> </w:t>
              </w:r>
            </w:ins>
          </w:p>
        </w:tc>
        <w:tc>
          <w:tcPr>
            <w:tcW w:w="973" w:type="pct"/>
            <w:vAlign w:val="center"/>
            <w:hideMark/>
            <w:tcPrChange w:id="17589" w:author="瑋婷 徐" w:date="2025-01-04T15:38:00Z" w16du:dateUtc="2025-01-04T07:38:00Z">
              <w:tcPr>
                <w:tcW w:w="904" w:type="pct"/>
                <w:gridSpan w:val="2"/>
                <w:hideMark/>
              </w:tcPr>
            </w:tcPrChange>
          </w:tcPr>
          <w:p w14:paraId="5A70300D"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590" w:author="瑋婷 徐" w:date="2025-01-03T16:50:00Z" w16du:dateUtc="2025-01-03T08:50:00Z"/>
                <w:rFonts w:ascii="Times New Roman" w:eastAsiaTheme="minorEastAsia" w:hAnsi="Times New Roman" w:cs="Times New Roman"/>
                <w:i/>
                <w:iCs/>
                <w:color w:val="000000"/>
                <w:rPrChange w:id="17591" w:author="瑋婷 徐" w:date="2025-01-04T22:54:00Z" w16du:dateUtc="2025-01-04T14:54:00Z">
                  <w:rPr>
                    <w:ins w:id="17592" w:author="瑋婷 徐" w:date="2025-01-03T16:50:00Z" w16du:dateUtc="2025-01-03T08:50:00Z"/>
                    <w:rFonts w:ascii="Calibri" w:hAnsi="Calibri" w:cs="Calibri"/>
                    <w:i/>
                    <w:iCs/>
                    <w:color w:val="000000"/>
                    <w:sz w:val="22"/>
                    <w:szCs w:val="22"/>
                  </w:rPr>
                </w:rPrChange>
              </w:rPr>
              <w:pPrChange w:id="175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7594" w:author="瑋婷 徐" w:date="2025-01-03T16:50:00Z" w16du:dateUtc="2025-01-03T08:50:00Z">
              <w:r w:rsidRPr="003F0C1C">
                <w:rPr>
                  <w:rFonts w:ascii="Times New Roman" w:eastAsiaTheme="minorEastAsia" w:hAnsi="Times New Roman" w:cs="Times New Roman"/>
                  <w:i/>
                  <w:iCs/>
                  <w:color w:val="000000"/>
                  <w:rPrChange w:id="17595" w:author="瑋婷 徐" w:date="2025-01-04T22:54:00Z" w16du:dateUtc="2025-01-04T14:54:00Z">
                    <w:rPr>
                      <w:rFonts w:ascii="Calibri" w:hAnsi="Calibri" w:cs="Calibri"/>
                      <w:i/>
                      <w:iCs/>
                      <w:color w:val="000000"/>
                      <w:sz w:val="22"/>
                      <w:szCs w:val="22"/>
                    </w:rPr>
                  </w:rPrChange>
                </w:rPr>
                <w:t>Bubulcus ibis</w:t>
              </w:r>
            </w:ins>
          </w:p>
        </w:tc>
        <w:tc>
          <w:tcPr>
            <w:tcW w:w="163" w:type="pct"/>
            <w:noWrap/>
            <w:vAlign w:val="center"/>
            <w:hideMark/>
            <w:tcPrChange w:id="17596" w:author="瑋婷 徐" w:date="2025-01-04T15:38:00Z" w16du:dateUtc="2025-01-04T07:38:00Z">
              <w:tcPr>
                <w:tcW w:w="162" w:type="pct"/>
                <w:gridSpan w:val="2"/>
                <w:noWrap/>
                <w:hideMark/>
              </w:tcPr>
            </w:tcPrChange>
          </w:tcPr>
          <w:p w14:paraId="1CF053F1"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597" w:author="瑋婷 徐" w:date="2025-01-03T16:50:00Z" w16du:dateUtc="2025-01-03T08:50:00Z"/>
                <w:rFonts w:ascii="Times New Roman" w:eastAsiaTheme="minorEastAsia" w:hAnsi="Times New Roman" w:cs="Times New Roman"/>
                <w:i/>
                <w:iCs/>
                <w:color w:val="000000"/>
                <w:rPrChange w:id="17598" w:author="瑋婷 徐" w:date="2025-01-04T22:54:00Z" w16du:dateUtc="2025-01-04T14:54:00Z">
                  <w:rPr>
                    <w:ins w:id="17599" w:author="瑋婷 徐" w:date="2025-01-03T16:50:00Z" w16du:dateUtc="2025-01-03T08:50:00Z"/>
                    <w:rFonts w:ascii="Calibri" w:hAnsi="Calibri" w:cs="Calibri"/>
                    <w:i/>
                    <w:iCs/>
                    <w:color w:val="000000"/>
                    <w:sz w:val="22"/>
                    <w:szCs w:val="22"/>
                  </w:rPr>
                </w:rPrChange>
              </w:rPr>
              <w:pPrChange w:id="176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601" w:author="瑋婷 徐" w:date="2025-01-04T15:38:00Z" w16du:dateUtc="2025-01-04T07:38:00Z">
              <w:tcPr>
                <w:tcW w:w="162" w:type="pct"/>
                <w:gridSpan w:val="2"/>
                <w:noWrap/>
                <w:hideMark/>
              </w:tcPr>
            </w:tcPrChange>
          </w:tcPr>
          <w:p w14:paraId="4AD109A2"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602" w:author="瑋婷 徐" w:date="2025-01-03T16:50:00Z" w16du:dateUtc="2025-01-03T08:50:00Z"/>
                <w:rFonts w:ascii="Times New Roman" w:eastAsiaTheme="minorEastAsia" w:hAnsi="Times New Roman" w:cs="Times New Roman"/>
                <w:rPrChange w:id="17603" w:author="瑋婷 徐" w:date="2025-01-04T22:54:00Z" w16du:dateUtc="2025-01-04T14:54:00Z">
                  <w:rPr>
                    <w:ins w:id="17604" w:author="瑋婷 徐" w:date="2025-01-03T16:50:00Z" w16du:dateUtc="2025-01-03T08:50:00Z"/>
                    <w:rFonts w:ascii="Times New Roman" w:eastAsia="Times New Roman" w:hAnsi="Times New Roman" w:cs="Times New Roman"/>
                    <w:sz w:val="20"/>
                    <w:szCs w:val="20"/>
                  </w:rPr>
                </w:rPrChange>
              </w:rPr>
              <w:pPrChange w:id="176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606" w:author="瑋婷 徐" w:date="2025-01-04T15:38:00Z" w16du:dateUtc="2025-01-04T07:38:00Z">
              <w:tcPr>
                <w:tcW w:w="162" w:type="pct"/>
                <w:gridSpan w:val="2"/>
                <w:noWrap/>
                <w:hideMark/>
              </w:tcPr>
            </w:tcPrChange>
          </w:tcPr>
          <w:p w14:paraId="506B77D3"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607" w:author="瑋婷 徐" w:date="2025-01-03T16:50:00Z" w16du:dateUtc="2025-01-03T08:50:00Z"/>
                <w:rFonts w:ascii="Times New Roman" w:eastAsiaTheme="minorEastAsia" w:hAnsi="Times New Roman" w:cs="Times New Roman"/>
                <w:rPrChange w:id="17608" w:author="瑋婷 徐" w:date="2025-01-04T22:54:00Z" w16du:dateUtc="2025-01-04T14:54:00Z">
                  <w:rPr>
                    <w:ins w:id="17609" w:author="瑋婷 徐" w:date="2025-01-03T16:50:00Z" w16du:dateUtc="2025-01-03T08:50:00Z"/>
                    <w:rFonts w:ascii="Times New Roman" w:eastAsia="Times New Roman" w:hAnsi="Times New Roman" w:cs="Times New Roman"/>
                    <w:sz w:val="20"/>
                    <w:szCs w:val="20"/>
                  </w:rPr>
                </w:rPrChange>
              </w:rPr>
              <w:pPrChange w:id="1761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611" w:author="瑋婷 徐" w:date="2025-01-04T15:38:00Z" w16du:dateUtc="2025-01-04T07:38:00Z">
              <w:tcPr>
                <w:tcW w:w="162" w:type="pct"/>
                <w:gridSpan w:val="2"/>
                <w:noWrap/>
                <w:hideMark/>
              </w:tcPr>
            </w:tcPrChange>
          </w:tcPr>
          <w:p w14:paraId="45E0A9AD"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612" w:author="瑋婷 徐" w:date="2025-01-03T16:50:00Z" w16du:dateUtc="2025-01-03T08:50:00Z"/>
                <w:rFonts w:ascii="Times New Roman" w:eastAsiaTheme="minorEastAsia" w:hAnsi="Times New Roman" w:cs="Times New Roman"/>
                <w:rPrChange w:id="17613" w:author="瑋婷 徐" w:date="2025-01-04T22:54:00Z" w16du:dateUtc="2025-01-04T14:54:00Z">
                  <w:rPr>
                    <w:ins w:id="17614" w:author="瑋婷 徐" w:date="2025-01-03T16:50:00Z" w16du:dateUtc="2025-01-03T08:50:00Z"/>
                    <w:rFonts w:ascii="Times New Roman" w:eastAsia="Times New Roman" w:hAnsi="Times New Roman" w:cs="Times New Roman"/>
                    <w:sz w:val="20"/>
                    <w:szCs w:val="20"/>
                  </w:rPr>
                </w:rPrChange>
              </w:rPr>
              <w:pPrChange w:id="176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616" w:author="瑋婷 徐" w:date="2025-01-04T15:38:00Z" w16du:dateUtc="2025-01-04T07:38:00Z">
              <w:tcPr>
                <w:tcW w:w="162" w:type="pct"/>
                <w:gridSpan w:val="2"/>
                <w:noWrap/>
                <w:hideMark/>
              </w:tcPr>
            </w:tcPrChange>
          </w:tcPr>
          <w:p w14:paraId="56DA2B63"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617" w:author="瑋婷 徐" w:date="2025-01-03T16:50:00Z" w16du:dateUtc="2025-01-03T08:50:00Z"/>
                <w:rFonts w:ascii="Times New Roman" w:eastAsiaTheme="minorEastAsia" w:hAnsi="Times New Roman" w:cs="Times New Roman"/>
                <w:rPrChange w:id="17618" w:author="瑋婷 徐" w:date="2025-01-04T22:54:00Z" w16du:dateUtc="2025-01-04T14:54:00Z">
                  <w:rPr>
                    <w:ins w:id="17619" w:author="瑋婷 徐" w:date="2025-01-03T16:50:00Z" w16du:dateUtc="2025-01-03T08:50:00Z"/>
                    <w:rFonts w:ascii="Times New Roman" w:eastAsia="Times New Roman" w:hAnsi="Times New Roman" w:cs="Times New Roman"/>
                    <w:sz w:val="20"/>
                    <w:szCs w:val="20"/>
                  </w:rPr>
                </w:rPrChange>
              </w:rPr>
              <w:pPrChange w:id="1762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621" w:author="瑋婷 徐" w:date="2025-01-04T15:38:00Z" w16du:dateUtc="2025-01-04T07:38:00Z">
              <w:tcPr>
                <w:tcW w:w="162" w:type="pct"/>
                <w:gridSpan w:val="2"/>
                <w:noWrap/>
                <w:hideMark/>
              </w:tcPr>
            </w:tcPrChange>
          </w:tcPr>
          <w:p w14:paraId="0ABF5121"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622" w:author="瑋婷 徐" w:date="2025-01-03T16:50:00Z" w16du:dateUtc="2025-01-03T08:50:00Z"/>
                <w:rFonts w:ascii="Times New Roman" w:eastAsiaTheme="minorEastAsia" w:hAnsi="Times New Roman" w:cs="Times New Roman"/>
                <w:rPrChange w:id="17623" w:author="瑋婷 徐" w:date="2025-01-04T22:54:00Z" w16du:dateUtc="2025-01-04T14:54:00Z">
                  <w:rPr>
                    <w:ins w:id="17624" w:author="瑋婷 徐" w:date="2025-01-03T16:50:00Z" w16du:dateUtc="2025-01-03T08:50:00Z"/>
                    <w:rFonts w:ascii="Times New Roman" w:eastAsia="Times New Roman" w:hAnsi="Times New Roman" w:cs="Times New Roman"/>
                    <w:sz w:val="20"/>
                    <w:szCs w:val="20"/>
                  </w:rPr>
                </w:rPrChange>
              </w:rPr>
              <w:pPrChange w:id="1762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626" w:author="瑋婷 徐" w:date="2025-01-04T15:38:00Z" w16du:dateUtc="2025-01-04T07:38:00Z">
              <w:tcPr>
                <w:tcW w:w="162" w:type="pct"/>
                <w:gridSpan w:val="2"/>
                <w:noWrap/>
                <w:hideMark/>
              </w:tcPr>
            </w:tcPrChange>
          </w:tcPr>
          <w:p w14:paraId="6898227F"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627" w:author="瑋婷 徐" w:date="2025-01-03T16:50:00Z" w16du:dateUtc="2025-01-03T08:50:00Z"/>
                <w:rFonts w:ascii="Times New Roman" w:eastAsiaTheme="minorEastAsia" w:hAnsi="Times New Roman" w:cs="Times New Roman"/>
                <w:rPrChange w:id="17628" w:author="瑋婷 徐" w:date="2025-01-04T22:54:00Z" w16du:dateUtc="2025-01-04T14:54:00Z">
                  <w:rPr>
                    <w:ins w:id="17629" w:author="瑋婷 徐" w:date="2025-01-03T16:50:00Z" w16du:dateUtc="2025-01-03T08:50:00Z"/>
                    <w:rFonts w:ascii="Times New Roman" w:eastAsia="Times New Roman" w:hAnsi="Times New Roman" w:cs="Times New Roman"/>
                    <w:sz w:val="20"/>
                    <w:szCs w:val="20"/>
                  </w:rPr>
                </w:rPrChange>
              </w:rPr>
              <w:pPrChange w:id="1763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631" w:author="瑋婷 徐" w:date="2025-01-04T15:38:00Z" w16du:dateUtc="2025-01-04T07:38:00Z">
              <w:tcPr>
                <w:tcW w:w="162" w:type="pct"/>
                <w:gridSpan w:val="2"/>
                <w:noWrap/>
                <w:hideMark/>
              </w:tcPr>
            </w:tcPrChange>
          </w:tcPr>
          <w:p w14:paraId="2F70553A"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632" w:author="瑋婷 徐" w:date="2025-01-03T16:50:00Z" w16du:dateUtc="2025-01-03T08:50:00Z"/>
                <w:rFonts w:ascii="Times New Roman" w:eastAsiaTheme="minorEastAsia" w:hAnsi="Times New Roman" w:cs="Times New Roman"/>
                <w:rPrChange w:id="17633" w:author="瑋婷 徐" w:date="2025-01-04T22:54:00Z" w16du:dateUtc="2025-01-04T14:54:00Z">
                  <w:rPr>
                    <w:ins w:id="17634" w:author="瑋婷 徐" w:date="2025-01-03T16:50:00Z" w16du:dateUtc="2025-01-03T08:50:00Z"/>
                    <w:rFonts w:ascii="Times New Roman" w:eastAsia="Times New Roman" w:hAnsi="Times New Roman" w:cs="Times New Roman"/>
                    <w:sz w:val="20"/>
                    <w:szCs w:val="20"/>
                  </w:rPr>
                </w:rPrChange>
              </w:rPr>
              <w:pPrChange w:id="1763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636" w:author="瑋婷 徐" w:date="2025-01-04T15:38:00Z" w16du:dateUtc="2025-01-04T07:38:00Z">
              <w:tcPr>
                <w:tcW w:w="162" w:type="pct"/>
                <w:noWrap/>
                <w:hideMark/>
              </w:tcPr>
            </w:tcPrChange>
          </w:tcPr>
          <w:p w14:paraId="03826BEA"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637" w:author="瑋婷 徐" w:date="2025-01-03T16:50:00Z" w16du:dateUtc="2025-01-03T08:50:00Z"/>
                <w:rFonts w:ascii="Times New Roman" w:eastAsiaTheme="minorEastAsia" w:hAnsi="Times New Roman" w:cs="Times New Roman"/>
                <w:rPrChange w:id="17638" w:author="瑋婷 徐" w:date="2025-01-04T22:54:00Z" w16du:dateUtc="2025-01-04T14:54:00Z">
                  <w:rPr>
                    <w:ins w:id="17639" w:author="瑋婷 徐" w:date="2025-01-03T16:50:00Z" w16du:dateUtc="2025-01-03T08:50:00Z"/>
                    <w:rFonts w:ascii="Times New Roman" w:eastAsia="Times New Roman" w:hAnsi="Times New Roman" w:cs="Times New Roman"/>
                    <w:sz w:val="20"/>
                    <w:szCs w:val="20"/>
                  </w:rPr>
                </w:rPrChange>
              </w:rPr>
              <w:pPrChange w:id="1764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641" w:author="瑋婷 徐" w:date="2025-01-04T15:38:00Z" w16du:dateUtc="2025-01-04T07:38:00Z">
              <w:tcPr>
                <w:tcW w:w="162" w:type="pct"/>
                <w:gridSpan w:val="2"/>
                <w:noWrap/>
                <w:hideMark/>
              </w:tcPr>
            </w:tcPrChange>
          </w:tcPr>
          <w:p w14:paraId="3D729B51"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642" w:author="瑋婷 徐" w:date="2025-01-03T16:50:00Z" w16du:dateUtc="2025-01-03T08:50:00Z"/>
                <w:rFonts w:ascii="Times New Roman" w:eastAsiaTheme="minorEastAsia" w:hAnsi="Times New Roman" w:cs="Times New Roman"/>
                <w:rPrChange w:id="17643" w:author="瑋婷 徐" w:date="2025-01-04T22:54:00Z" w16du:dateUtc="2025-01-04T14:54:00Z">
                  <w:rPr>
                    <w:ins w:id="17644" w:author="瑋婷 徐" w:date="2025-01-03T16:50:00Z" w16du:dateUtc="2025-01-03T08:50:00Z"/>
                    <w:rFonts w:ascii="Times New Roman" w:eastAsia="Times New Roman" w:hAnsi="Times New Roman" w:cs="Times New Roman"/>
                    <w:sz w:val="20"/>
                    <w:szCs w:val="20"/>
                  </w:rPr>
                </w:rPrChange>
              </w:rPr>
              <w:pPrChange w:id="1764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646" w:author="瑋婷 徐" w:date="2025-01-04T15:38:00Z" w16du:dateUtc="2025-01-04T07:38:00Z">
              <w:tcPr>
                <w:tcW w:w="162" w:type="pct"/>
                <w:gridSpan w:val="2"/>
                <w:noWrap/>
                <w:hideMark/>
              </w:tcPr>
            </w:tcPrChange>
          </w:tcPr>
          <w:p w14:paraId="70BD4BD0"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647" w:author="瑋婷 徐" w:date="2025-01-03T16:50:00Z" w16du:dateUtc="2025-01-03T08:50:00Z"/>
                <w:rFonts w:ascii="Times New Roman" w:eastAsiaTheme="minorEastAsia" w:hAnsi="Times New Roman" w:cs="Times New Roman"/>
                <w:rPrChange w:id="17648" w:author="瑋婷 徐" w:date="2025-01-04T22:54:00Z" w16du:dateUtc="2025-01-04T14:54:00Z">
                  <w:rPr>
                    <w:ins w:id="17649" w:author="瑋婷 徐" w:date="2025-01-03T16:50:00Z" w16du:dateUtc="2025-01-03T08:50:00Z"/>
                    <w:rFonts w:ascii="Times New Roman" w:eastAsia="Times New Roman" w:hAnsi="Times New Roman" w:cs="Times New Roman"/>
                    <w:sz w:val="20"/>
                    <w:szCs w:val="20"/>
                  </w:rPr>
                </w:rPrChange>
              </w:rPr>
              <w:pPrChange w:id="176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651" w:author="瑋婷 徐" w:date="2025-01-04T15:38:00Z" w16du:dateUtc="2025-01-04T07:38:00Z">
              <w:tcPr>
                <w:tcW w:w="162" w:type="pct"/>
                <w:gridSpan w:val="2"/>
                <w:noWrap/>
                <w:hideMark/>
              </w:tcPr>
            </w:tcPrChange>
          </w:tcPr>
          <w:p w14:paraId="29125F27"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652" w:author="瑋婷 徐" w:date="2025-01-03T16:50:00Z" w16du:dateUtc="2025-01-03T08:50:00Z"/>
                <w:rFonts w:ascii="Times New Roman" w:eastAsiaTheme="minorEastAsia" w:hAnsi="Times New Roman" w:cs="Times New Roman"/>
                <w:rPrChange w:id="17653" w:author="瑋婷 徐" w:date="2025-01-04T22:54:00Z" w16du:dateUtc="2025-01-04T14:54:00Z">
                  <w:rPr>
                    <w:ins w:id="17654" w:author="瑋婷 徐" w:date="2025-01-03T16:50:00Z" w16du:dateUtc="2025-01-03T08:50:00Z"/>
                    <w:rFonts w:ascii="Times New Roman" w:eastAsia="Times New Roman" w:hAnsi="Times New Roman" w:cs="Times New Roman"/>
                    <w:sz w:val="20"/>
                    <w:szCs w:val="20"/>
                  </w:rPr>
                </w:rPrChange>
              </w:rPr>
              <w:pPrChange w:id="176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656" w:author="瑋婷 徐" w:date="2025-01-04T15:38:00Z" w16du:dateUtc="2025-01-04T07:38:00Z">
              <w:tcPr>
                <w:tcW w:w="162" w:type="pct"/>
                <w:gridSpan w:val="2"/>
                <w:noWrap/>
                <w:hideMark/>
              </w:tcPr>
            </w:tcPrChange>
          </w:tcPr>
          <w:p w14:paraId="40D926EC"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657" w:author="瑋婷 徐" w:date="2025-01-03T16:50:00Z" w16du:dateUtc="2025-01-03T08:50:00Z"/>
                <w:rFonts w:ascii="Times New Roman" w:eastAsiaTheme="minorEastAsia" w:hAnsi="Times New Roman" w:cs="Times New Roman"/>
                <w:rPrChange w:id="17658" w:author="瑋婷 徐" w:date="2025-01-04T22:54:00Z" w16du:dateUtc="2025-01-04T14:54:00Z">
                  <w:rPr>
                    <w:ins w:id="17659" w:author="瑋婷 徐" w:date="2025-01-03T16:50:00Z" w16du:dateUtc="2025-01-03T08:50:00Z"/>
                    <w:rFonts w:ascii="Times New Roman" w:eastAsia="Times New Roman" w:hAnsi="Times New Roman" w:cs="Times New Roman"/>
                    <w:sz w:val="20"/>
                    <w:szCs w:val="20"/>
                  </w:rPr>
                </w:rPrChange>
              </w:rPr>
              <w:pPrChange w:id="1766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661" w:author="瑋婷 徐" w:date="2025-01-04T15:38:00Z" w16du:dateUtc="2025-01-04T07:38:00Z">
              <w:tcPr>
                <w:tcW w:w="162" w:type="pct"/>
                <w:gridSpan w:val="2"/>
                <w:noWrap/>
                <w:hideMark/>
              </w:tcPr>
            </w:tcPrChange>
          </w:tcPr>
          <w:p w14:paraId="65B6F7B6"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662" w:author="瑋婷 徐" w:date="2025-01-03T16:50:00Z" w16du:dateUtc="2025-01-03T08:50:00Z"/>
                <w:rFonts w:ascii="Times New Roman" w:eastAsiaTheme="minorEastAsia" w:hAnsi="Times New Roman" w:cs="Times New Roman"/>
                <w:rPrChange w:id="17663" w:author="瑋婷 徐" w:date="2025-01-04T22:54:00Z" w16du:dateUtc="2025-01-04T14:54:00Z">
                  <w:rPr>
                    <w:ins w:id="17664" w:author="瑋婷 徐" w:date="2025-01-03T16:50:00Z" w16du:dateUtc="2025-01-03T08:50:00Z"/>
                    <w:rFonts w:ascii="Times New Roman" w:eastAsia="Times New Roman" w:hAnsi="Times New Roman" w:cs="Times New Roman"/>
                    <w:sz w:val="20"/>
                    <w:szCs w:val="20"/>
                  </w:rPr>
                </w:rPrChange>
              </w:rPr>
              <w:pPrChange w:id="176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666" w:author="瑋婷 徐" w:date="2025-01-04T15:38:00Z" w16du:dateUtc="2025-01-04T07:38:00Z">
              <w:tcPr>
                <w:tcW w:w="162" w:type="pct"/>
                <w:gridSpan w:val="2"/>
                <w:noWrap/>
                <w:hideMark/>
              </w:tcPr>
            </w:tcPrChange>
          </w:tcPr>
          <w:p w14:paraId="3749E200"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667" w:author="瑋婷 徐" w:date="2025-01-03T16:50:00Z" w16du:dateUtc="2025-01-03T08:50:00Z"/>
                <w:rFonts w:ascii="Times New Roman" w:eastAsiaTheme="minorEastAsia" w:hAnsi="Times New Roman" w:cs="Times New Roman"/>
                <w:rPrChange w:id="17668" w:author="瑋婷 徐" w:date="2025-01-04T22:54:00Z" w16du:dateUtc="2025-01-04T14:54:00Z">
                  <w:rPr>
                    <w:ins w:id="17669" w:author="瑋婷 徐" w:date="2025-01-03T16:50:00Z" w16du:dateUtc="2025-01-03T08:50:00Z"/>
                    <w:rFonts w:ascii="Times New Roman" w:eastAsia="Times New Roman" w:hAnsi="Times New Roman" w:cs="Times New Roman"/>
                    <w:sz w:val="20"/>
                    <w:szCs w:val="20"/>
                  </w:rPr>
                </w:rPrChange>
              </w:rPr>
              <w:pPrChange w:id="1767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671" w:author="瑋婷 徐" w:date="2025-01-04T15:38:00Z" w16du:dateUtc="2025-01-04T07:38:00Z">
              <w:tcPr>
                <w:tcW w:w="162" w:type="pct"/>
                <w:gridSpan w:val="2"/>
                <w:noWrap/>
                <w:hideMark/>
              </w:tcPr>
            </w:tcPrChange>
          </w:tcPr>
          <w:p w14:paraId="286FEE85"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672" w:author="瑋婷 徐" w:date="2025-01-03T16:50:00Z" w16du:dateUtc="2025-01-03T08:50:00Z"/>
                <w:rFonts w:ascii="Times New Roman" w:eastAsiaTheme="minorEastAsia" w:hAnsi="Times New Roman" w:cs="Times New Roman"/>
                <w:color w:val="000000"/>
                <w:rPrChange w:id="17673" w:author="瑋婷 徐" w:date="2025-01-04T22:54:00Z" w16du:dateUtc="2025-01-04T14:54:00Z">
                  <w:rPr>
                    <w:ins w:id="17674" w:author="瑋婷 徐" w:date="2025-01-03T16:50:00Z" w16du:dateUtc="2025-01-03T08:50:00Z"/>
                    <w:rFonts w:ascii="Calibri" w:hAnsi="Calibri" w:cs="Calibri"/>
                    <w:color w:val="000000"/>
                    <w:sz w:val="22"/>
                    <w:szCs w:val="22"/>
                  </w:rPr>
                </w:rPrChange>
              </w:rPr>
              <w:pPrChange w:id="1767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7676" w:author="瑋婷 徐" w:date="2025-01-03T16:50:00Z" w16du:dateUtc="2025-01-03T08:50:00Z">
              <w:r w:rsidRPr="003F0C1C">
                <w:rPr>
                  <w:rFonts w:ascii="Times New Roman" w:eastAsiaTheme="minorEastAsia" w:hAnsi="Times New Roman" w:cs="Times New Roman"/>
                  <w:color w:val="000000"/>
                  <w:rPrChange w:id="17677" w:author="瑋婷 徐" w:date="2025-01-04T22:54:00Z" w16du:dateUtc="2025-01-04T14:54:00Z">
                    <w:rPr>
                      <w:rFonts w:ascii="Calibri" w:hAnsi="Calibri" w:cs="Calibri"/>
                      <w:color w:val="000000"/>
                      <w:sz w:val="22"/>
                      <w:szCs w:val="22"/>
                    </w:rPr>
                  </w:rPrChange>
                </w:rPr>
                <w:t>*</w:t>
              </w:r>
            </w:ins>
          </w:p>
        </w:tc>
        <w:tc>
          <w:tcPr>
            <w:tcW w:w="163" w:type="pct"/>
            <w:noWrap/>
            <w:vAlign w:val="center"/>
            <w:hideMark/>
            <w:tcPrChange w:id="17678" w:author="瑋婷 徐" w:date="2025-01-04T15:38:00Z" w16du:dateUtc="2025-01-04T07:38:00Z">
              <w:tcPr>
                <w:tcW w:w="162" w:type="pct"/>
                <w:gridSpan w:val="2"/>
                <w:noWrap/>
                <w:hideMark/>
              </w:tcPr>
            </w:tcPrChange>
          </w:tcPr>
          <w:p w14:paraId="691E39F5"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679" w:author="瑋婷 徐" w:date="2025-01-03T16:50:00Z" w16du:dateUtc="2025-01-03T08:50:00Z"/>
                <w:rFonts w:ascii="Times New Roman" w:eastAsiaTheme="minorEastAsia" w:hAnsi="Times New Roman" w:cs="Times New Roman"/>
                <w:color w:val="000000"/>
                <w:rPrChange w:id="17680" w:author="瑋婷 徐" w:date="2025-01-04T22:54:00Z" w16du:dateUtc="2025-01-04T14:54:00Z">
                  <w:rPr>
                    <w:ins w:id="17681" w:author="瑋婷 徐" w:date="2025-01-03T16:50:00Z" w16du:dateUtc="2025-01-03T08:50:00Z"/>
                    <w:rFonts w:ascii="Calibri" w:hAnsi="Calibri" w:cs="Calibri"/>
                    <w:color w:val="000000"/>
                    <w:sz w:val="22"/>
                    <w:szCs w:val="22"/>
                  </w:rPr>
                </w:rPrChange>
              </w:rPr>
              <w:pPrChange w:id="176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683" w:author="瑋婷 徐" w:date="2025-01-04T15:38:00Z" w16du:dateUtc="2025-01-04T07:38:00Z">
              <w:tcPr>
                <w:tcW w:w="162" w:type="pct"/>
                <w:gridSpan w:val="2"/>
                <w:noWrap/>
                <w:hideMark/>
              </w:tcPr>
            </w:tcPrChange>
          </w:tcPr>
          <w:p w14:paraId="47A25D72"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684" w:author="瑋婷 徐" w:date="2025-01-03T16:50:00Z" w16du:dateUtc="2025-01-03T08:50:00Z"/>
                <w:rFonts w:ascii="Times New Roman" w:eastAsiaTheme="minorEastAsia" w:hAnsi="Times New Roman" w:cs="Times New Roman"/>
                <w:rPrChange w:id="17685" w:author="瑋婷 徐" w:date="2025-01-04T22:54:00Z" w16du:dateUtc="2025-01-04T14:54:00Z">
                  <w:rPr>
                    <w:ins w:id="17686" w:author="瑋婷 徐" w:date="2025-01-03T16:50:00Z" w16du:dateUtc="2025-01-03T08:50:00Z"/>
                    <w:rFonts w:ascii="Times New Roman" w:eastAsia="Times New Roman" w:hAnsi="Times New Roman" w:cs="Times New Roman"/>
                    <w:sz w:val="20"/>
                    <w:szCs w:val="20"/>
                  </w:rPr>
                </w:rPrChange>
              </w:rPr>
              <w:pPrChange w:id="176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688" w:author="瑋婷 徐" w:date="2025-01-04T15:38:00Z" w16du:dateUtc="2025-01-04T07:38:00Z">
              <w:tcPr>
                <w:tcW w:w="162" w:type="pct"/>
                <w:gridSpan w:val="2"/>
                <w:noWrap/>
                <w:hideMark/>
              </w:tcPr>
            </w:tcPrChange>
          </w:tcPr>
          <w:p w14:paraId="3AE7B867"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689" w:author="瑋婷 徐" w:date="2025-01-03T16:50:00Z" w16du:dateUtc="2025-01-03T08:50:00Z"/>
                <w:rFonts w:ascii="Times New Roman" w:eastAsiaTheme="minorEastAsia" w:hAnsi="Times New Roman" w:cs="Times New Roman"/>
                <w:rPrChange w:id="17690" w:author="瑋婷 徐" w:date="2025-01-04T22:54:00Z" w16du:dateUtc="2025-01-04T14:54:00Z">
                  <w:rPr>
                    <w:ins w:id="17691" w:author="瑋婷 徐" w:date="2025-01-03T16:50:00Z" w16du:dateUtc="2025-01-03T08:50:00Z"/>
                    <w:rFonts w:ascii="Times New Roman" w:eastAsia="Times New Roman" w:hAnsi="Times New Roman" w:cs="Times New Roman"/>
                    <w:sz w:val="20"/>
                    <w:szCs w:val="20"/>
                  </w:rPr>
                </w:rPrChange>
              </w:rPr>
              <w:pPrChange w:id="176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693" w:author="瑋婷 徐" w:date="2025-01-04T15:38:00Z" w16du:dateUtc="2025-01-04T07:38:00Z">
              <w:tcPr>
                <w:tcW w:w="162" w:type="pct"/>
                <w:gridSpan w:val="2"/>
                <w:noWrap/>
                <w:hideMark/>
              </w:tcPr>
            </w:tcPrChange>
          </w:tcPr>
          <w:p w14:paraId="669A2706"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694" w:author="瑋婷 徐" w:date="2025-01-03T16:50:00Z" w16du:dateUtc="2025-01-03T08:50:00Z"/>
                <w:rFonts w:ascii="Times New Roman" w:eastAsiaTheme="minorEastAsia" w:hAnsi="Times New Roman" w:cs="Times New Roman"/>
                <w:rPrChange w:id="17695" w:author="瑋婷 徐" w:date="2025-01-04T22:54:00Z" w16du:dateUtc="2025-01-04T14:54:00Z">
                  <w:rPr>
                    <w:ins w:id="17696" w:author="瑋婷 徐" w:date="2025-01-03T16:50:00Z" w16du:dateUtc="2025-01-03T08:50:00Z"/>
                    <w:rFonts w:ascii="Times New Roman" w:eastAsia="Times New Roman" w:hAnsi="Times New Roman" w:cs="Times New Roman"/>
                    <w:sz w:val="20"/>
                    <w:szCs w:val="20"/>
                  </w:rPr>
                </w:rPrChange>
              </w:rPr>
              <w:pPrChange w:id="176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698" w:author="瑋婷 徐" w:date="2025-01-04T15:38:00Z" w16du:dateUtc="2025-01-04T07:38:00Z">
              <w:tcPr>
                <w:tcW w:w="164" w:type="pct"/>
                <w:gridSpan w:val="2"/>
                <w:noWrap/>
                <w:hideMark/>
              </w:tcPr>
            </w:tcPrChange>
          </w:tcPr>
          <w:p w14:paraId="42D808B1"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699" w:author="瑋婷 徐" w:date="2025-01-03T16:50:00Z" w16du:dateUtc="2025-01-03T08:50:00Z"/>
                <w:rFonts w:ascii="Times New Roman" w:eastAsiaTheme="minorEastAsia" w:hAnsi="Times New Roman" w:cs="Times New Roman"/>
                <w:rPrChange w:id="17700" w:author="瑋婷 徐" w:date="2025-01-04T22:54:00Z" w16du:dateUtc="2025-01-04T14:54:00Z">
                  <w:rPr>
                    <w:ins w:id="17701" w:author="瑋婷 徐" w:date="2025-01-03T16:50:00Z" w16du:dateUtc="2025-01-03T08:50:00Z"/>
                    <w:rFonts w:ascii="Times New Roman" w:eastAsia="Times New Roman" w:hAnsi="Times New Roman" w:cs="Times New Roman"/>
                    <w:sz w:val="20"/>
                    <w:szCs w:val="20"/>
                  </w:rPr>
                </w:rPrChange>
              </w:rPr>
              <w:pPrChange w:id="1770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832762" w:rsidRPr="003F0C1C" w14:paraId="3C2A3A22" w14:textId="77777777" w:rsidTr="004373E8">
        <w:trPr>
          <w:cnfStyle w:val="000000100000" w:firstRow="0" w:lastRow="0" w:firstColumn="0" w:lastColumn="0" w:oddVBand="0" w:evenVBand="0" w:oddHBand="1" w:evenHBand="0" w:firstRowFirstColumn="0" w:firstRowLastColumn="0" w:lastRowFirstColumn="0" w:lastRowLastColumn="0"/>
          <w:trHeight w:val="300"/>
          <w:ins w:id="17703" w:author="瑋婷 徐" w:date="2025-01-03T16:50:00Z"/>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40859181" w14:textId="77777777" w:rsidR="003C19C7" w:rsidRPr="003F0C1C" w:rsidRDefault="003C19C7">
            <w:pPr>
              <w:spacing w:line="360" w:lineRule="auto"/>
              <w:jc w:val="both"/>
              <w:rPr>
                <w:ins w:id="17704" w:author="瑋婷 徐" w:date="2025-01-03T16:50:00Z" w16du:dateUtc="2025-01-03T08:50:00Z"/>
                <w:rFonts w:ascii="Times New Roman" w:eastAsiaTheme="minorEastAsia" w:hAnsi="Times New Roman" w:cs="Times New Roman"/>
                <w:b w:val="0"/>
                <w:bCs w:val="0"/>
                <w:color w:val="000000"/>
                <w:rPrChange w:id="17705" w:author="瑋婷 徐" w:date="2025-01-04T22:54:00Z" w16du:dateUtc="2025-01-04T14:54:00Z">
                  <w:rPr>
                    <w:ins w:id="17706" w:author="瑋婷 徐" w:date="2025-01-03T16:50:00Z" w16du:dateUtc="2025-01-03T08:50:00Z"/>
                    <w:rFonts w:ascii="Calibri" w:hAnsi="Calibri" w:cs="Calibri"/>
                    <w:color w:val="000000"/>
                    <w:sz w:val="22"/>
                    <w:szCs w:val="22"/>
                  </w:rPr>
                </w:rPrChange>
              </w:rPr>
              <w:pPrChange w:id="17707" w:author="瑋婷 徐" w:date="2025-01-03T16:55:00Z" w16du:dateUtc="2025-01-03T08:55:00Z">
                <w:pPr/>
              </w:pPrChange>
            </w:pPr>
            <w:ins w:id="17708" w:author="瑋婷 徐" w:date="2025-01-03T16:50:00Z" w16du:dateUtc="2025-01-03T08:50:00Z">
              <w:r w:rsidRPr="003F0C1C">
                <w:rPr>
                  <w:rFonts w:ascii="Times New Roman" w:eastAsiaTheme="minorEastAsia" w:hAnsi="Times New Roman" w:cs="Times New Roman" w:hint="eastAsia"/>
                  <w:b w:val="0"/>
                  <w:bCs w:val="0"/>
                  <w:color w:val="000000"/>
                  <w:rPrChange w:id="17709" w:author="瑋婷 徐" w:date="2025-01-04T22:54:00Z" w16du:dateUtc="2025-01-04T14:54:00Z">
                    <w:rPr>
                      <w:rFonts w:ascii="Calibri" w:hAnsi="Calibri" w:cs="Calibri" w:hint="eastAsia"/>
                      <w:color w:val="000000"/>
                      <w:sz w:val="22"/>
                      <w:szCs w:val="22"/>
                    </w:rPr>
                  </w:rPrChange>
                </w:rPr>
                <w:t>夜鷺</w:t>
              </w:r>
              <w:r w:rsidRPr="003F0C1C">
                <w:rPr>
                  <w:rFonts w:ascii="Times New Roman" w:eastAsiaTheme="minorEastAsia" w:hAnsi="Times New Roman" w:cs="Times New Roman"/>
                  <w:b w:val="0"/>
                  <w:bCs w:val="0"/>
                  <w:color w:val="000000"/>
                  <w:rPrChange w:id="17710" w:author="瑋婷 徐" w:date="2025-01-04T22:54:00Z" w16du:dateUtc="2025-01-04T14:54:00Z">
                    <w:rPr>
                      <w:rFonts w:ascii="Calibri" w:hAnsi="Calibri" w:cs="Calibri"/>
                      <w:color w:val="000000"/>
                      <w:sz w:val="22"/>
                      <w:szCs w:val="22"/>
                    </w:rPr>
                  </w:rPrChange>
                </w:rPr>
                <w:t xml:space="preserve"> </w:t>
              </w:r>
            </w:ins>
          </w:p>
        </w:tc>
        <w:tc>
          <w:tcPr>
            <w:tcW w:w="973" w:type="pct"/>
            <w:vAlign w:val="center"/>
            <w:hideMark/>
          </w:tcPr>
          <w:p w14:paraId="5F2BCB11"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711" w:author="瑋婷 徐" w:date="2025-01-03T16:50:00Z" w16du:dateUtc="2025-01-03T08:50:00Z"/>
                <w:rFonts w:ascii="Times New Roman" w:eastAsiaTheme="minorEastAsia" w:hAnsi="Times New Roman" w:cs="Times New Roman"/>
                <w:i/>
                <w:iCs/>
                <w:color w:val="000000"/>
                <w:rPrChange w:id="17712" w:author="瑋婷 徐" w:date="2025-01-04T22:54:00Z" w16du:dateUtc="2025-01-04T14:54:00Z">
                  <w:rPr>
                    <w:ins w:id="17713" w:author="瑋婷 徐" w:date="2025-01-03T16:50:00Z" w16du:dateUtc="2025-01-03T08:50:00Z"/>
                    <w:rFonts w:ascii="Calibri" w:hAnsi="Calibri" w:cs="Calibri"/>
                    <w:i/>
                    <w:iCs/>
                    <w:color w:val="000000"/>
                    <w:sz w:val="22"/>
                    <w:szCs w:val="22"/>
                  </w:rPr>
                </w:rPrChange>
              </w:rPr>
              <w:pPrChange w:id="1771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7715" w:author="瑋婷 徐" w:date="2025-01-03T16:50:00Z" w16du:dateUtc="2025-01-03T08:50:00Z">
              <w:r w:rsidRPr="003F0C1C">
                <w:rPr>
                  <w:rFonts w:ascii="Times New Roman" w:eastAsiaTheme="minorEastAsia" w:hAnsi="Times New Roman" w:cs="Times New Roman"/>
                  <w:i/>
                  <w:iCs/>
                  <w:color w:val="000000"/>
                  <w:rPrChange w:id="17716" w:author="瑋婷 徐" w:date="2025-01-04T22:54:00Z" w16du:dateUtc="2025-01-04T14:54:00Z">
                    <w:rPr>
                      <w:rFonts w:ascii="Calibri" w:hAnsi="Calibri" w:cs="Calibri"/>
                      <w:i/>
                      <w:iCs/>
                      <w:color w:val="000000"/>
                      <w:sz w:val="22"/>
                      <w:szCs w:val="22"/>
                    </w:rPr>
                  </w:rPrChange>
                </w:rPr>
                <w:t>Nycticorax nycticorax</w:t>
              </w:r>
            </w:ins>
          </w:p>
        </w:tc>
        <w:tc>
          <w:tcPr>
            <w:tcW w:w="163" w:type="pct"/>
            <w:noWrap/>
            <w:vAlign w:val="center"/>
            <w:hideMark/>
          </w:tcPr>
          <w:p w14:paraId="2E1A36C6"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717" w:author="瑋婷 徐" w:date="2025-01-03T16:50:00Z" w16du:dateUtc="2025-01-03T08:50:00Z"/>
                <w:rFonts w:ascii="Times New Roman" w:eastAsiaTheme="minorEastAsia" w:hAnsi="Times New Roman" w:cs="Times New Roman"/>
                <w:i/>
                <w:iCs/>
                <w:color w:val="000000"/>
                <w:rPrChange w:id="17718" w:author="瑋婷 徐" w:date="2025-01-04T22:54:00Z" w16du:dateUtc="2025-01-04T14:54:00Z">
                  <w:rPr>
                    <w:ins w:id="17719" w:author="瑋婷 徐" w:date="2025-01-03T16:50:00Z" w16du:dateUtc="2025-01-03T08:50:00Z"/>
                    <w:rFonts w:ascii="Calibri" w:hAnsi="Calibri" w:cs="Calibri"/>
                    <w:i/>
                    <w:iCs/>
                    <w:color w:val="000000"/>
                    <w:sz w:val="22"/>
                    <w:szCs w:val="22"/>
                  </w:rPr>
                </w:rPrChange>
              </w:rPr>
              <w:pPrChange w:id="177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EB41D7A"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721" w:author="瑋婷 徐" w:date="2025-01-03T16:50:00Z" w16du:dateUtc="2025-01-03T08:50:00Z"/>
                <w:rFonts w:ascii="Times New Roman" w:eastAsiaTheme="minorEastAsia" w:hAnsi="Times New Roman" w:cs="Times New Roman"/>
                <w:rPrChange w:id="17722" w:author="瑋婷 徐" w:date="2025-01-04T22:54:00Z" w16du:dateUtc="2025-01-04T14:54:00Z">
                  <w:rPr>
                    <w:ins w:id="17723" w:author="瑋婷 徐" w:date="2025-01-03T16:50:00Z" w16du:dateUtc="2025-01-03T08:50:00Z"/>
                    <w:rFonts w:ascii="Times New Roman" w:eastAsia="Times New Roman" w:hAnsi="Times New Roman" w:cs="Times New Roman"/>
                    <w:sz w:val="20"/>
                    <w:szCs w:val="20"/>
                  </w:rPr>
                </w:rPrChange>
              </w:rPr>
              <w:pPrChange w:id="177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EDB991B"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725" w:author="瑋婷 徐" w:date="2025-01-03T16:50:00Z" w16du:dateUtc="2025-01-03T08:50:00Z"/>
                <w:rFonts w:ascii="Times New Roman" w:eastAsiaTheme="minorEastAsia" w:hAnsi="Times New Roman" w:cs="Times New Roman"/>
                <w:rPrChange w:id="17726" w:author="瑋婷 徐" w:date="2025-01-04T22:54:00Z" w16du:dateUtc="2025-01-04T14:54:00Z">
                  <w:rPr>
                    <w:ins w:id="17727" w:author="瑋婷 徐" w:date="2025-01-03T16:50:00Z" w16du:dateUtc="2025-01-03T08:50:00Z"/>
                    <w:rFonts w:ascii="Times New Roman" w:eastAsia="Times New Roman" w:hAnsi="Times New Roman" w:cs="Times New Roman"/>
                    <w:sz w:val="20"/>
                    <w:szCs w:val="20"/>
                  </w:rPr>
                </w:rPrChange>
              </w:rPr>
              <w:pPrChange w:id="177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698D54BB"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729" w:author="瑋婷 徐" w:date="2025-01-03T16:50:00Z" w16du:dateUtc="2025-01-03T08:50:00Z"/>
                <w:rFonts w:ascii="Times New Roman" w:eastAsiaTheme="minorEastAsia" w:hAnsi="Times New Roman" w:cs="Times New Roman"/>
                <w:rPrChange w:id="17730" w:author="瑋婷 徐" w:date="2025-01-04T22:54:00Z" w16du:dateUtc="2025-01-04T14:54:00Z">
                  <w:rPr>
                    <w:ins w:id="17731" w:author="瑋婷 徐" w:date="2025-01-03T16:50:00Z" w16du:dateUtc="2025-01-03T08:50:00Z"/>
                    <w:rFonts w:ascii="Times New Roman" w:eastAsia="Times New Roman" w:hAnsi="Times New Roman" w:cs="Times New Roman"/>
                    <w:sz w:val="20"/>
                    <w:szCs w:val="20"/>
                  </w:rPr>
                </w:rPrChange>
              </w:rPr>
              <w:pPrChange w:id="177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6DF8856A"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733" w:author="瑋婷 徐" w:date="2025-01-03T16:50:00Z" w16du:dateUtc="2025-01-03T08:50:00Z"/>
                <w:rFonts w:ascii="Times New Roman" w:eastAsiaTheme="minorEastAsia" w:hAnsi="Times New Roman" w:cs="Times New Roman"/>
                <w:rPrChange w:id="17734" w:author="瑋婷 徐" w:date="2025-01-04T22:54:00Z" w16du:dateUtc="2025-01-04T14:54:00Z">
                  <w:rPr>
                    <w:ins w:id="17735" w:author="瑋婷 徐" w:date="2025-01-03T16:50:00Z" w16du:dateUtc="2025-01-03T08:50:00Z"/>
                    <w:rFonts w:ascii="Times New Roman" w:eastAsia="Times New Roman" w:hAnsi="Times New Roman" w:cs="Times New Roman"/>
                    <w:sz w:val="20"/>
                    <w:szCs w:val="20"/>
                  </w:rPr>
                </w:rPrChange>
              </w:rPr>
              <w:pPrChange w:id="177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72231A88"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737" w:author="瑋婷 徐" w:date="2025-01-03T16:50:00Z" w16du:dateUtc="2025-01-03T08:50:00Z"/>
                <w:rFonts w:ascii="Times New Roman" w:eastAsiaTheme="minorEastAsia" w:hAnsi="Times New Roman" w:cs="Times New Roman"/>
                <w:rPrChange w:id="17738" w:author="瑋婷 徐" w:date="2025-01-04T22:54:00Z" w16du:dateUtc="2025-01-04T14:54:00Z">
                  <w:rPr>
                    <w:ins w:id="17739" w:author="瑋婷 徐" w:date="2025-01-03T16:50:00Z" w16du:dateUtc="2025-01-03T08:50:00Z"/>
                    <w:rFonts w:ascii="Times New Roman" w:eastAsia="Times New Roman" w:hAnsi="Times New Roman" w:cs="Times New Roman"/>
                    <w:sz w:val="20"/>
                    <w:szCs w:val="20"/>
                  </w:rPr>
                </w:rPrChange>
              </w:rPr>
              <w:pPrChange w:id="177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7BDCA51"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741" w:author="瑋婷 徐" w:date="2025-01-03T16:50:00Z" w16du:dateUtc="2025-01-03T08:50:00Z"/>
                <w:rFonts w:ascii="Times New Roman" w:eastAsiaTheme="minorEastAsia" w:hAnsi="Times New Roman" w:cs="Times New Roman"/>
                <w:rPrChange w:id="17742" w:author="瑋婷 徐" w:date="2025-01-04T22:54:00Z" w16du:dateUtc="2025-01-04T14:54:00Z">
                  <w:rPr>
                    <w:ins w:id="17743" w:author="瑋婷 徐" w:date="2025-01-03T16:50:00Z" w16du:dateUtc="2025-01-03T08:50:00Z"/>
                    <w:rFonts w:ascii="Times New Roman" w:eastAsia="Times New Roman" w:hAnsi="Times New Roman" w:cs="Times New Roman"/>
                    <w:sz w:val="20"/>
                    <w:szCs w:val="20"/>
                  </w:rPr>
                </w:rPrChange>
              </w:rPr>
              <w:pPrChange w:id="177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7076974"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745" w:author="瑋婷 徐" w:date="2025-01-03T16:50:00Z" w16du:dateUtc="2025-01-03T08:50:00Z"/>
                <w:rFonts w:ascii="Times New Roman" w:eastAsiaTheme="minorEastAsia" w:hAnsi="Times New Roman" w:cs="Times New Roman"/>
                <w:rPrChange w:id="17746" w:author="瑋婷 徐" w:date="2025-01-04T22:54:00Z" w16du:dateUtc="2025-01-04T14:54:00Z">
                  <w:rPr>
                    <w:ins w:id="17747" w:author="瑋婷 徐" w:date="2025-01-03T16:50:00Z" w16du:dateUtc="2025-01-03T08:50:00Z"/>
                    <w:rFonts w:ascii="Times New Roman" w:eastAsia="Times New Roman" w:hAnsi="Times New Roman" w:cs="Times New Roman"/>
                    <w:sz w:val="20"/>
                    <w:szCs w:val="20"/>
                  </w:rPr>
                </w:rPrChange>
              </w:rPr>
              <w:pPrChange w:id="177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26573C9"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749" w:author="瑋婷 徐" w:date="2025-01-03T16:50:00Z" w16du:dateUtc="2025-01-03T08:50:00Z"/>
                <w:rFonts w:ascii="Times New Roman" w:eastAsiaTheme="minorEastAsia" w:hAnsi="Times New Roman" w:cs="Times New Roman"/>
                <w:rPrChange w:id="17750" w:author="瑋婷 徐" w:date="2025-01-04T22:54:00Z" w16du:dateUtc="2025-01-04T14:54:00Z">
                  <w:rPr>
                    <w:ins w:id="17751" w:author="瑋婷 徐" w:date="2025-01-03T16:50:00Z" w16du:dateUtc="2025-01-03T08:50:00Z"/>
                    <w:rFonts w:ascii="Times New Roman" w:eastAsia="Times New Roman" w:hAnsi="Times New Roman" w:cs="Times New Roman"/>
                    <w:sz w:val="20"/>
                    <w:szCs w:val="20"/>
                  </w:rPr>
                </w:rPrChange>
              </w:rPr>
              <w:pPrChange w:id="177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917CE66"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753" w:author="瑋婷 徐" w:date="2025-01-03T16:50:00Z" w16du:dateUtc="2025-01-03T08:50:00Z"/>
                <w:rFonts w:ascii="Times New Roman" w:eastAsiaTheme="minorEastAsia" w:hAnsi="Times New Roman" w:cs="Times New Roman"/>
                <w:rPrChange w:id="17754" w:author="瑋婷 徐" w:date="2025-01-04T22:54:00Z" w16du:dateUtc="2025-01-04T14:54:00Z">
                  <w:rPr>
                    <w:ins w:id="17755" w:author="瑋婷 徐" w:date="2025-01-03T16:50:00Z" w16du:dateUtc="2025-01-03T08:50:00Z"/>
                    <w:rFonts w:ascii="Times New Roman" w:eastAsia="Times New Roman" w:hAnsi="Times New Roman" w:cs="Times New Roman"/>
                    <w:sz w:val="20"/>
                    <w:szCs w:val="20"/>
                  </w:rPr>
                </w:rPrChange>
              </w:rPr>
              <w:pPrChange w:id="177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155D381"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757" w:author="瑋婷 徐" w:date="2025-01-03T16:50:00Z" w16du:dateUtc="2025-01-03T08:50:00Z"/>
                <w:rFonts w:ascii="Times New Roman" w:eastAsiaTheme="minorEastAsia" w:hAnsi="Times New Roman" w:cs="Times New Roman"/>
                <w:rPrChange w:id="17758" w:author="瑋婷 徐" w:date="2025-01-04T22:54:00Z" w16du:dateUtc="2025-01-04T14:54:00Z">
                  <w:rPr>
                    <w:ins w:id="17759" w:author="瑋婷 徐" w:date="2025-01-03T16:50:00Z" w16du:dateUtc="2025-01-03T08:50:00Z"/>
                    <w:rFonts w:ascii="Times New Roman" w:eastAsia="Times New Roman" w:hAnsi="Times New Roman" w:cs="Times New Roman"/>
                    <w:sz w:val="20"/>
                    <w:szCs w:val="20"/>
                  </w:rPr>
                </w:rPrChange>
              </w:rPr>
              <w:pPrChange w:id="1776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49FDB66"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761" w:author="瑋婷 徐" w:date="2025-01-03T16:50:00Z" w16du:dateUtc="2025-01-03T08:50:00Z"/>
                <w:rFonts w:ascii="Times New Roman" w:eastAsiaTheme="minorEastAsia" w:hAnsi="Times New Roman" w:cs="Times New Roman"/>
                <w:rPrChange w:id="17762" w:author="瑋婷 徐" w:date="2025-01-04T22:54:00Z" w16du:dateUtc="2025-01-04T14:54:00Z">
                  <w:rPr>
                    <w:ins w:id="17763" w:author="瑋婷 徐" w:date="2025-01-03T16:50:00Z" w16du:dateUtc="2025-01-03T08:50:00Z"/>
                    <w:rFonts w:ascii="Times New Roman" w:eastAsia="Times New Roman" w:hAnsi="Times New Roman" w:cs="Times New Roman"/>
                    <w:sz w:val="20"/>
                    <w:szCs w:val="20"/>
                  </w:rPr>
                </w:rPrChange>
              </w:rPr>
              <w:pPrChange w:id="1776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3B0A23C"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765" w:author="瑋婷 徐" w:date="2025-01-03T16:50:00Z" w16du:dateUtc="2025-01-03T08:50:00Z"/>
                <w:rFonts w:ascii="Times New Roman" w:eastAsiaTheme="minorEastAsia" w:hAnsi="Times New Roman" w:cs="Times New Roman"/>
                <w:rPrChange w:id="17766" w:author="瑋婷 徐" w:date="2025-01-04T22:54:00Z" w16du:dateUtc="2025-01-04T14:54:00Z">
                  <w:rPr>
                    <w:ins w:id="17767" w:author="瑋婷 徐" w:date="2025-01-03T16:50:00Z" w16du:dateUtc="2025-01-03T08:50:00Z"/>
                    <w:rFonts w:ascii="Times New Roman" w:eastAsia="Times New Roman" w:hAnsi="Times New Roman" w:cs="Times New Roman"/>
                    <w:sz w:val="20"/>
                    <w:szCs w:val="20"/>
                  </w:rPr>
                </w:rPrChange>
              </w:rPr>
              <w:pPrChange w:id="1776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A4CAAE5"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769" w:author="瑋婷 徐" w:date="2025-01-03T16:50:00Z" w16du:dateUtc="2025-01-03T08:50:00Z"/>
                <w:rFonts w:ascii="Times New Roman" w:eastAsiaTheme="minorEastAsia" w:hAnsi="Times New Roman" w:cs="Times New Roman"/>
                <w:rPrChange w:id="17770" w:author="瑋婷 徐" w:date="2025-01-04T22:54:00Z" w16du:dateUtc="2025-01-04T14:54:00Z">
                  <w:rPr>
                    <w:ins w:id="17771" w:author="瑋婷 徐" w:date="2025-01-03T16:50:00Z" w16du:dateUtc="2025-01-03T08:50:00Z"/>
                    <w:rFonts w:ascii="Times New Roman" w:eastAsia="Times New Roman" w:hAnsi="Times New Roman" w:cs="Times New Roman"/>
                    <w:sz w:val="20"/>
                    <w:szCs w:val="20"/>
                  </w:rPr>
                </w:rPrChange>
              </w:rPr>
              <w:pPrChange w:id="1777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2A44D787"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773" w:author="瑋婷 徐" w:date="2025-01-03T16:50:00Z" w16du:dateUtc="2025-01-03T08:50:00Z"/>
                <w:rFonts w:ascii="Times New Roman" w:eastAsiaTheme="minorEastAsia" w:hAnsi="Times New Roman" w:cs="Times New Roman"/>
                <w:rPrChange w:id="17774" w:author="瑋婷 徐" w:date="2025-01-04T22:54:00Z" w16du:dateUtc="2025-01-04T14:54:00Z">
                  <w:rPr>
                    <w:ins w:id="17775" w:author="瑋婷 徐" w:date="2025-01-03T16:50:00Z" w16du:dateUtc="2025-01-03T08:50:00Z"/>
                    <w:rFonts w:ascii="Times New Roman" w:eastAsia="Times New Roman" w:hAnsi="Times New Roman" w:cs="Times New Roman"/>
                    <w:sz w:val="20"/>
                    <w:szCs w:val="20"/>
                  </w:rPr>
                </w:rPrChange>
              </w:rPr>
              <w:pPrChange w:id="177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2E0D22B2"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777" w:author="瑋婷 徐" w:date="2025-01-03T16:50:00Z" w16du:dateUtc="2025-01-03T08:50:00Z"/>
                <w:rFonts w:ascii="Times New Roman" w:eastAsiaTheme="minorEastAsia" w:hAnsi="Times New Roman" w:cs="Times New Roman"/>
                <w:rPrChange w:id="17778" w:author="瑋婷 徐" w:date="2025-01-04T22:54:00Z" w16du:dateUtc="2025-01-04T14:54:00Z">
                  <w:rPr>
                    <w:ins w:id="17779" w:author="瑋婷 徐" w:date="2025-01-03T16:50:00Z" w16du:dateUtc="2025-01-03T08:50:00Z"/>
                    <w:rFonts w:ascii="Times New Roman" w:eastAsia="Times New Roman" w:hAnsi="Times New Roman" w:cs="Times New Roman"/>
                    <w:sz w:val="20"/>
                    <w:szCs w:val="20"/>
                  </w:rPr>
                </w:rPrChange>
              </w:rPr>
              <w:pPrChange w:id="177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8F8D989"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781" w:author="瑋婷 徐" w:date="2025-01-03T16:50:00Z" w16du:dateUtc="2025-01-03T08:50:00Z"/>
                <w:rFonts w:ascii="Times New Roman" w:eastAsiaTheme="minorEastAsia" w:hAnsi="Times New Roman" w:cs="Times New Roman"/>
                <w:rPrChange w:id="17782" w:author="瑋婷 徐" w:date="2025-01-04T22:54:00Z" w16du:dateUtc="2025-01-04T14:54:00Z">
                  <w:rPr>
                    <w:ins w:id="17783" w:author="瑋婷 徐" w:date="2025-01-03T16:50:00Z" w16du:dateUtc="2025-01-03T08:50:00Z"/>
                    <w:rFonts w:ascii="Times New Roman" w:eastAsia="Times New Roman" w:hAnsi="Times New Roman" w:cs="Times New Roman"/>
                    <w:sz w:val="20"/>
                    <w:szCs w:val="20"/>
                  </w:rPr>
                </w:rPrChange>
              </w:rPr>
              <w:pPrChange w:id="177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DBE3291"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785" w:author="瑋婷 徐" w:date="2025-01-03T16:50:00Z" w16du:dateUtc="2025-01-03T08:50:00Z"/>
                <w:rFonts w:ascii="Times New Roman" w:eastAsiaTheme="minorEastAsia" w:hAnsi="Times New Roman" w:cs="Times New Roman"/>
                <w:rPrChange w:id="17786" w:author="瑋婷 徐" w:date="2025-01-04T22:54:00Z" w16du:dateUtc="2025-01-04T14:54:00Z">
                  <w:rPr>
                    <w:ins w:id="17787" w:author="瑋婷 徐" w:date="2025-01-03T16:50:00Z" w16du:dateUtc="2025-01-03T08:50:00Z"/>
                    <w:rFonts w:ascii="Times New Roman" w:eastAsia="Times New Roman" w:hAnsi="Times New Roman" w:cs="Times New Roman"/>
                    <w:sz w:val="20"/>
                    <w:szCs w:val="20"/>
                  </w:rPr>
                </w:rPrChange>
              </w:rPr>
              <w:pPrChange w:id="177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4A69754"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789" w:author="瑋婷 徐" w:date="2025-01-03T16:50:00Z" w16du:dateUtc="2025-01-03T08:50:00Z"/>
                <w:rFonts w:ascii="Times New Roman" w:eastAsiaTheme="minorEastAsia" w:hAnsi="Times New Roman" w:cs="Times New Roman"/>
                <w:rPrChange w:id="17790" w:author="瑋婷 徐" w:date="2025-01-04T22:54:00Z" w16du:dateUtc="2025-01-04T14:54:00Z">
                  <w:rPr>
                    <w:ins w:id="17791" w:author="瑋婷 徐" w:date="2025-01-03T16:50:00Z" w16du:dateUtc="2025-01-03T08:50:00Z"/>
                    <w:rFonts w:ascii="Times New Roman" w:eastAsia="Times New Roman" w:hAnsi="Times New Roman" w:cs="Times New Roman"/>
                    <w:sz w:val="20"/>
                    <w:szCs w:val="20"/>
                  </w:rPr>
                </w:rPrChange>
              </w:rPr>
              <w:pPrChange w:id="177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6084344"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793" w:author="瑋婷 徐" w:date="2025-01-03T16:50:00Z" w16du:dateUtc="2025-01-03T08:50:00Z"/>
                <w:rFonts w:ascii="Times New Roman" w:eastAsiaTheme="minorEastAsia" w:hAnsi="Times New Roman" w:cs="Times New Roman"/>
                <w:rPrChange w:id="17794" w:author="瑋婷 徐" w:date="2025-01-04T22:54:00Z" w16du:dateUtc="2025-01-04T14:54:00Z">
                  <w:rPr>
                    <w:ins w:id="17795" w:author="瑋婷 徐" w:date="2025-01-03T16:50:00Z" w16du:dateUtc="2025-01-03T08:50:00Z"/>
                    <w:rFonts w:ascii="Times New Roman" w:eastAsia="Times New Roman" w:hAnsi="Times New Roman" w:cs="Times New Roman"/>
                    <w:sz w:val="20"/>
                    <w:szCs w:val="20"/>
                  </w:rPr>
                </w:rPrChange>
              </w:rPr>
              <w:pPrChange w:id="177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60941B2"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797" w:author="瑋婷 徐" w:date="2025-01-03T16:50:00Z" w16du:dateUtc="2025-01-03T08:50:00Z"/>
                <w:rFonts w:ascii="Times New Roman" w:eastAsiaTheme="minorEastAsia" w:hAnsi="Times New Roman" w:cs="Times New Roman"/>
                <w:rPrChange w:id="17798" w:author="瑋婷 徐" w:date="2025-01-04T22:54:00Z" w16du:dateUtc="2025-01-04T14:54:00Z">
                  <w:rPr>
                    <w:ins w:id="17799" w:author="瑋婷 徐" w:date="2025-01-03T16:50:00Z" w16du:dateUtc="2025-01-03T08:50:00Z"/>
                    <w:rFonts w:ascii="Times New Roman" w:eastAsia="Times New Roman" w:hAnsi="Times New Roman" w:cs="Times New Roman"/>
                    <w:sz w:val="20"/>
                    <w:szCs w:val="20"/>
                  </w:rPr>
                </w:rPrChange>
              </w:rPr>
              <w:pPrChange w:id="178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D976EC" w14:paraId="2D476011" w14:textId="77777777" w:rsidTr="004373E8">
        <w:trPr>
          <w:trHeight w:val="600"/>
          <w:ins w:id="17801" w:author="瑋婷 徐" w:date="2025-01-03T16:50:00Z"/>
          <w:trPrChange w:id="17802" w:author="瑋婷 徐" w:date="2025-01-04T15:38:00Z" w16du:dateUtc="2025-01-04T07:38:00Z">
            <w:trPr>
              <w:trHeight w:val="600"/>
            </w:trPr>
          </w:trPrChange>
        </w:trPr>
        <w:tc>
          <w:tcPr>
            <w:cnfStyle w:val="001000000000" w:firstRow="0" w:lastRow="0" w:firstColumn="1" w:lastColumn="0" w:oddVBand="0" w:evenVBand="0" w:oddHBand="0" w:evenHBand="0" w:firstRowFirstColumn="0" w:firstRowLastColumn="0" w:lastRowFirstColumn="0" w:lastRowLastColumn="0"/>
            <w:tcW w:w="614" w:type="pct"/>
            <w:vAlign w:val="center"/>
            <w:hideMark/>
            <w:tcPrChange w:id="17803" w:author="瑋婷 徐" w:date="2025-01-04T15:38:00Z" w16du:dateUtc="2025-01-04T07:38:00Z">
              <w:tcPr>
                <w:tcW w:w="692" w:type="pct"/>
                <w:gridSpan w:val="2"/>
                <w:hideMark/>
              </w:tcPr>
            </w:tcPrChange>
          </w:tcPr>
          <w:p w14:paraId="3B04F67B" w14:textId="77777777" w:rsidR="003C19C7" w:rsidRPr="003F0C1C" w:rsidRDefault="003C19C7">
            <w:pPr>
              <w:spacing w:line="360" w:lineRule="auto"/>
              <w:jc w:val="both"/>
              <w:rPr>
                <w:ins w:id="17804" w:author="瑋婷 徐" w:date="2025-01-03T16:50:00Z" w16du:dateUtc="2025-01-03T08:50:00Z"/>
                <w:rFonts w:ascii="Times New Roman" w:eastAsiaTheme="minorEastAsia" w:hAnsi="Times New Roman" w:cs="Times New Roman"/>
                <w:b w:val="0"/>
                <w:bCs w:val="0"/>
                <w:color w:val="000000"/>
                <w:rPrChange w:id="17805" w:author="瑋婷 徐" w:date="2025-01-04T22:54:00Z" w16du:dateUtc="2025-01-04T14:54:00Z">
                  <w:rPr>
                    <w:ins w:id="17806" w:author="瑋婷 徐" w:date="2025-01-03T16:50:00Z" w16du:dateUtc="2025-01-03T08:50:00Z"/>
                    <w:rFonts w:ascii="Calibri" w:hAnsi="Calibri" w:cs="Calibri"/>
                    <w:color w:val="000000"/>
                    <w:sz w:val="22"/>
                    <w:szCs w:val="22"/>
                  </w:rPr>
                </w:rPrChange>
              </w:rPr>
              <w:pPrChange w:id="17807" w:author="瑋婷 徐" w:date="2025-01-03T16:55:00Z" w16du:dateUtc="2025-01-03T08:55:00Z">
                <w:pPr/>
              </w:pPrChange>
            </w:pPr>
            <w:ins w:id="17808" w:author="瑋婷 徐" w:date="2025-01-03T16:50:00Z" w16du:dateUtc="2025-01-03T08:50:00Z">
              <w:r w:rsidRPr="003F0C1C">
                <w:rPr>
                  <w:rFonts w:ascii="Times New Roman" w:eastAsiaTheme="minorEastAsia" w:hAnsi="Times New Roman" w:cs="Times New Roman" w:hint="eastAsia"/>
                  <w:b w:val="0"/>
                  <w:bCs w:val="0"/>
                  <w:color w:val="000000"/>
                  <w:rPrChange w:id="17809" w:author="瑋婷 徐" w:date="2025-01-04T22:54:00Z" w16du:dateUtc="2025-01-04T14:54:00Z">
                    <w:rPr>
                      <w:rFonts w:ascii="Calibri" w:hAnsi="Calibri" w:cs="Calibri" w:hint="eastAsia"/>
                      <w:color w:val="000000"/>
                      <w:sz w:val="22"/>
                      <w:szCs w:val="22"/>
                    </w:rPr>
                  </w:rPrChange>
                </w:rPr>
                <w:t>黑冠麻鷺</w:t>
              </w:r>
              <w:r w:rsidRPr="003F0C1C">
                <w:rPr>
                  <w:rFonts w:ascii="Times New Roman" w:eastAsiaTheme="minorEastAsia" w:hAnsi="Times New Roman" w:cs="Times New Roman"/>
                  <w:b w:val="0"/>
                  <w:bCs w:val="0"/>
                  <w:color w:val="000000"/>
                  <w:rPrChange w:id="17810" w:author="瑋婷 徐" w:date="2025-01-04T22:54:00Z" w16du:dateUtc="2025-01-04T14:54:00Z">
                    <w:rPr>
                      <w:rFonts w:ascii="Calibri" w:hAnsi="Calibri" w:cs="Calibri"/>
                      <w:color w:val="000000"/>
                      <w:sz w:val="22"/>
                      <w:szCs w:val="22"/>
                    </w:rPr>
                  </w:rPrChange>
                </w:rPr>
                <w:t xml:space="preserve"> </w:t>
              </w:r>
            </w:ins>
          </w:p>
        </w:tc>
        <w:tc>
          <w:tcPr>
            <w:tcW w:w="973" w:type="pct"/>
            <w:vAlign w:val="center"/>
            <w:hideMark/>
            <w:tcPrChange w:id="17811" w:author="瑋婷 徐" w:date="2025-01-04T15:38:00Z" w16du:dateUtc="2025-01-04T07:38:00Z">
              <w:tcPr>
                <w:tcW w:w="904" w:type="pct"/>
                <w:gridSpan w:val="2"/>
                <w:hideMark/>
              </w:tcPr>
            </w:tcPrChange>
          </w:tcPr>
          <w:p w14:paraId="48709524"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812" w:author="瑋婷 徐" w:date="2025-01-03T16:50:00Z" w16du:dateUtc="2025-01-03T08:50:00Z"/>
                <w:rFonts w:ascii="Times New Roman" w:eastAsiaTheme="minorEastAsia" w:hAnsi="Times New Roman" w:cs="Times New Roman"/>
                <w:i/>
                <w:iCs/>
                <w:color w:val="000000"/>
                <w:rPrChange w:id="17813" w:author="瑋婷 徐" w:date="2025-01-04T22:54:00Z" w16du:dateUtc="2025-01-04T14:54:00Z">
                  <w:rPr>
                    <w:ins w:id="17814" w:author="瑋婷 徐" w:date="2025-01-03T16:50:00Z" w16du:dateUtc="2025-01-03T08:50:00Z"/>
                    <w:rFonts w:ascii="Calibri" w:hAnsi="Calibri" w:cs="Calibri"/>
                    <w:i/>
                    <w:iCs/>
                    <w:color w:val="000000"/>
                    <w:sz w:val="22"/>
                    <w:szCs w:val="22"/>
                  </w:rPr>
                </w:rPrChange>
              </w:rPr>
              <w:pPrChange w:id="178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7816" w:author="瑋婷 徐" w:date="2025-01-03T16:50:00Z" w16du:dateUtc="2025-01-03T08:50:00Z">
              <w:r w:rsidRPr="003F0C1C">
                <w:rPr>
                  <w:rFonts w:ascii="Times New Roman" w:eastAsiaTheme="minorEastAsia" w:hAnsi="Times New Roman" w:cs="Times New Roman"/>
                  <w:i/>
                  <w:iCs/>
                  <w:color w:val="000000"/>
                  <w:rPrChange w:id="17817" w:author="瑋婷 徐" w:date="2025-01-04T22:54:00Z" w16du:dateUtc="2025-01-04T14:54:00Z">
                    <w:rPr>
                      <w:rFonts w:ascii="Calibri" w:hAnsi="Calibri" w:cs="Calibri"/>
                      <w:i/>
                      <w:iCs/>
                      <w:color w:val="000000"/>
                      <w:sz w:val="22"/>
                      <w:szCs w:val="22"/>
                    </w:rPr>
                  </w:rPrChange>
                </w:rPr>
                <w:t>Gorsachius melanolophus</w:t>
              </w:r>
            </w:ins>
          </w:p>
        </w:tc>
        <w:tc>
          <w:tcPr>
            <w:tcW w:w="163" w:type="pct"/>
            <w:noWrap/>
            <w:vAlign w:val="center"/>
            <w:hideMark/>
            <w:tcPrChange w:id="17818" w:author="瑋婷 徐" w:date="2025-01-04T15:38:00Z" w16du:dateUtc="2025-01-04T07:38:00Z">
              <w:tcPr>
                <w:tcW w:w="162" w:type="pct"/>
                <w:gridSpan w:val="2"/>
                <w:noWrap/>
                <w:hideMark/>
              </w:tcPr>
            </w:tcPrChange>
          </w:tcPr>
          <w:p w14:paraId="2216525B"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819" w:author="瑋婷 徐" w:date="2025-01-03T16:50:00Z" w16du:dateUtc="2025-01-03T08:50:00Z"/>
                <w:rFonts w:ascii="Times New Roman" w:eastAsiaTheme="minorEastAsia" w:hAnsi="Times New Roman" w:cs="Times New Roman"/>
                <w:i/>
                <w:iCs/>
                <w:color w:val="000000"/>
                <w:rPrChange w:id="17820" w:author="瑋婷 徐" w:date="2025-01-04T22:54:00Z" w16du:dateUtc="2025-01-04T14:54:00Z">
                  <w:rPr>
                    <w:ins w:id="17821" w:author="瑋婷 徐" w:date="2025-01-03T16:50:00Z" w16du:dateUtc="2025-01-03T08:50:00Z"/>
                    <w:rFonts w:ascii="Calibri" w:hAnsi="Calibri" w:cs="Calibri"/>
                    <w:i/>
                    <w:iCs/>
                    <w:color w:val="000000"/>
                    <w:sz w:val="22"/>
                    <w:szCs w:val="22"/>
                  </w:rPr>
                </w:rPrChange>
              </w:rPr>
              <w:pPrChange w:id="178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823" w:author="瑋婷 徐" w:date="2025-01-04T15:38:00Z" w16du:dateUtc="2025-01-04T07:38:00Z">
              <w:tcPr>
                <w:tcW w:w="162" w:type="pct"/>
                <w:gridSpan w:val="2"/>
                <w:noWrap/>
                <w:hideMark/>
              </w:tcPr>
            </w:tcPrChange>
          </w:tcPr>
          <w:p w14:paraId="4D624373"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824" w:author="瑋婷 徐" w:date="2025-01-03T16:50:00Z" w16du:dateUtc="2025-01-03T08:50:00Z"/>
                <w:rFonts w:ascii="Times New Roman" w:eastAsiaTheme="minorEastAsia" w:hAnsi="Times New Roman" w:cs="Times New Roman"/>
                <w:rPrChange w:id="17825" w:author="瑋婷 徐" w:date="2025-01-04T22:54:00Z" w16du:dateUtc="2025-01-04T14:54:00Z">
                  <w:rPr>
                    <w:ins w:id="17826" w:author="瑋婷 徐" w:date="2025-01-03T16:50:00Z" w16du:dateUtc="2025-01-03T08:50:00Z"/>
                    <w:rFonts w:ascii="Times New Roman" w:eastAsia="Times New Roman" w:hAnsi="Times New Roman" w:cs="Times New Roman"/>
                    <w:sz w:val="20"/>
                    <w:szCs w:val="20"/>
                  </w:rPr>
                </w:rPrChange>
              </w:rPr>
              <w:pPrChange w:id="178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828" w:author="瑋婷 徐" w:date="2025-01-04T15:38:00Z" w16du:dateUtc="2025-01-04T07:38:00Z">
              <w:tcPr>
                <w:tcW w:w="162" w:type="pct"/>
                <w:gridSpan w:val="2"/>
                <w:noWrap/>
                <w:hideMark/>
              </w:tcPr>
            </w:tcPrChange>
          </w:tcPr>
          <w:p w14:paraId="4DC27D2D"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829" w:author="瑋婷 徐" w:date="2025-01-03T16:50:00Z" w16du:dateUtc="2025-01-03T08:50:00Z"/>
                <w:rFonts w:ascii="Times New Roman" w:eastAsiaTheme="minorEastAsia" w:hAnsi="Times New Roman" w:cs="Times New Roman"/>
                <w:rPrChange w:id="17830" w:author="瑋婷 徐" w:date="2025-01-04T22:54:00Z" w16du:dateUtc="2025-01-04T14:54:00Z">
                  <w:rPr>
                    <w:ins w:id="17831" w:author="瑋婷 徐" w:date="2025-01-03T16:50:00Z" w16du:dateUtc="2025-01-03T08:50:00Z"/>
                    <w:rFonts w:ascii="Times New Roman" w:eastAsia="Times New Roman" w:hAnsi="Times New Roman" w:cs="Times New Roman"/>
                    <w:sz w:val="20"/>
                    <w:szCs w:val="20"/>
                  </w:rPr>
                </w:rPrChange>
              </w:rPr>
              <w:pPrChange w:id="1783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833" w:author="瑋婷 徐" w:date="2025-01-04T15:38:00Z" w16du:dateUtc="2025-01-04T07:38:00Z">
              <w:tcPr>
                <w:tcW w:w="162" w:type="pct"/>
                <w:gridSpan w:val="2"/>
                <w:noWrap/>
                <w:hideMark/>
              </w:tcPr>
            </w:tcPrChange>
          </w:tcPr>
          <w:p w14:paraId="3948FE7D"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834" w:author="瑋婷 徐" w:date="2025-01-03T16:50:00Z" w16du:dateUtc="2025-01-03T08:50:00Z"/>
                <w:rFonts w:ascii="Times New Roman" w:eastAsiaTheme="minorEastAsia" w:hAnsi="Times New Roman" w:cs="Times New Roman"/>
                <w:rPrChange w:id="17835" w:author="瑋婷 徐" w:date="2025-01-04T22:54:00Z" w16du:dateUtc="2025-01-04T14:54:00Z">
                  <w:rPr>
                    <w:ins w:id="17836" w:author="瑋婷 徐" w:date="2025-01-03T16:50:00Z" w16du:dateUtc="2025-01-03T08:50:00Z"/>
                    <w:rFonts w:ascii="Times New Roman" w:eastAsia="Times New Roman" w:hAnsi="Times New Roman" w:cs="Times New Roman"/>
                    <w:sz w:val="20"/>
                    <w:szCs w:val="20"/>
                  </w:rPr>
                </w:rPrChange>
              </w:rPr>
              <w:pPrChange w:id="178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838" w:author="瑋婷 徐" w:date="2025-01-04T15:38:00Z" w16du:dateUtc="2025-01-04T07:38:00Z">
              <w:tcPr>
                <w:tcW w:w="162" w:type="pct"/>
                <w:gridSpan w:val="2"/>
                <w:noWrap/>
                <w:hideMark/>
              </w:tcPr>
            </w:tcPrChange>
          </w:tcPr>
          <w:p w14:paraId="4057E4C4"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839" w:author="瑋婷 徐" w:date="2025-01-03T16:50:00Z" w16du:dateUtc="2025-01-03T08:50:00Z"/>
                <w:rFonts w:ascii="Times New Roman" w:eastAsiaTheme="minorEastAsia" w:hAnsi="Times New Roman" w:cs="Times New Roman"/>
                <w:rPrChange w:id="17840" w:author="瑋婷 徐" w:date="2025-01-04T22:54:00Z" w16du:dateUtc="2025-01-04T14:54:00Z">
                  <w:rPr>
                    <w:ins w:id="17841" w:author="瑋婷 徐" w:date="2025-01-03T16:50:00Z" w16du:dateUtc="2025-01-03T08:50:00Z"/>
                    <w:rFonts w:ascii="Times New Roman" w:eastAsia="Times New Roman" w:hAnsi="Times New Roman" w:cs="Times New Roman"/>
                    <w:sz w:val="20"/>
                    <w:szCs w:val="20"/>
                  </w:rPr>
                </w:rPrChange>
              </w:rPr>
              <w:pPrChange w:id="1784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843" w:author="瑋婷 徐" w:date="2025-01-04T15:38:00Z" w16du:dateUtc="2025-01-04T07:38:00Z">
              <w:tcPr>
                <w:tcW w:w="162" w:type="pct"/>
                <w:gridSpan w:val="2"/>
                <w:noWrap/>
                <w:hideMark/>
              </w:tcPr>
            </w:tcPrChange>
          </w:tcPr>
          <w:p w14:paraId="06F00780"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844" w:author="瑋婷 徐" w:date="2025-01-03T16:50:00Z" w16du:dateUtc="2025-01-03T08:50:00Z"/>
                <w:rFonts w:ascii="Times New Roman" w:eastAsiaTheme="minorEastAsia" w:hAnsi="Times New Roman" w:cs="Times New Roman"/>
                <w:rPrChange w:id="17845" w:author="瑋婷 徐" w:date="2025-01-04T22:54:00Z" w16du:dateUtc="2025-01-04T14:54:00Z">
                  <w:rPr>
                    <w:ins w:id="17846" w:author="瑋婷 徐" w:date="2025-01-03T16:50:00Z" w16du:dateUtc="2025-01-03T08:50:00Z"/>
                    <w:rFonts w:ascii="Times New Roman" w:eastAsia="Times New Roman" w:hAnsi="Times New Roman" w:cs="Times New Roman"/>
                    <w:sz w:val="20"/>
                    <w:szCs w:val="20"/>
                  </w:rPr>
                </w:rPrChange>
              </w:rPr>
              <w:pPrChange w:id="178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848" w:author="瑋婷 徐" w:date="2025-01-04T15:38:00Z" w16du:dateUtc="2025-01-04T07:38:00Z">
              <w:tcPr>
                <w:tcW w:w="162" w:type="pct"/>
                <w:gridSpan w:val="2"/>
                <w:noWrap/>
                <w:hideMark/>
              </w:tcPr>
            </w:tcPrChange>
          </w:tcPr>
          <w:p w14:paraId="415C7A3D"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849" w:author="瑋婷 徐" w:date="2025-01-03T16:50:00Z" w16du:dateUtc="2025-01-03T08:50:00Z"/>
                <w:rFonts w:ascii="Times New Roman" w:eastAsiaTheme="minorEastAsia" w:hAnsi="Times New Roman" w:cs="Times New Roman"/>
                <w:rPrChange w:id="17850" w:author="瑋婷 徐" w:date="2025-01-04T22:54:00Z" w16du:dateUtc="2025-01-04T14:54:00Z">
                  <w:rPr>
                    <w:ins w:id="17851" w:author="瑋婷 徐" w:date="2025-01-03T16:50:00Z" w16du:dateUtc="2025-01-03T08:50:00Z"/>
                    <w:rFonts w:ascii="Times New Roman" w:eastAsia="Times New Roman" w:hAnsi="Times New Roman" w:cs="Times New Roman"/>
                    <w:sz w:val="20"/>
                    <w:szCs w:val="20"/>
                  </w:rPr>
                </w:rPrChange>
              </w:rPr>
              <w:pPrChange w:id="1785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853" w:author="瑋婷 徐" w:date="2025-01-04T15:38:00Z" w16du:dateUtc="2025-01-04T07:38:00Z">
              <w:tcPr>
                <w:tcW w:w="162" w:type="pct"/>
                <w:gridSpan w:val="2"/>
                <w:noWrap/>
                <w:hideMark/>
              </w:tcPr>
            </w:tcPrChange>
          </w:tcPr>
          <w:p w14:paraId="13CA4D9B"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854" w:author="瑋婷 徐" w:date="2025-01-03T16:50:00Z" w16du:dateUtc="2025-01-03T08:50:00Z"/>
                <w:rFonts w:ascii="Times New Roman" w:eastAsiaTheme="minorEastAsia" w:hAnsi="Times New Roman" w:cs="Times New Roman"/>
                <w:rPrChange w:id="17855" w:author="瑋婷 徐" w:date="2025-01-04T22:54:00Z" w16du:dateUtc="2025-01-04T14:54:00Z">
                  <w:rPr>
                    <w:ins w:id="17856" w:author="瑋婷 徐" w:date="2025-01-03T16:50:00Z" w16du:dateUtc="2025-01-03T08:50:00Z"/>
                    <w:rFonts w:ascii="Times New Roman" w:eastAsia="Times New Roman" w:hAnsi="Times New Roman" w:cs="Times New Roman"/>
                    <w:sz w:val="20"/>
                    <w:szCs w:val="20"/>
                  </w:rPr>
                </w:rPrChange>
              </w:rPr>
              <w:pPrChange w:id="178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858" w:author="瑋婷 徐" w:date="2025-01-04T15:38:00Z" w16du:dateUtc="2025-01-04T07:38:00Z">
              <w:tcPr>
                <w:tcW w:w="162" w:type="pct"/>
                <w:noWrap/>
                <w:hideMark/>
              </w:tcPr>
            </w:tcPrChange>
          </w:tcPr>
          <w:p w14:paraId="530FE5CF"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859" w:author="瑋婷 徐" w:date="2025-01-03T16:50:00Z" w16du:dateUtc="2025-01-03T08:50:00Z"/>
                <w:rFonts w:ascii="Times New Roman" w:eastAsiaTheme="minorEastAsia" w:hAnsi="Times New Roman" w:cs="Times New Roman"/>
                <w:rPrChange w:id="17860" w:author="瑋婷 徐" w:date="2025-01-04T22:54:00Z" w16du:dateUtc="2025-01-04T14:54:00Z">
                  <w:rPr>
                    <w:ins w:id="17861" w:author="瑋婷 徐" w:date="2025-01-03T16:50:00Z" w16du:dateUtc="2025-01-03T08:50:00Z"/>
                    <w:rFonts w:ascii="Times New Roman" w:eastAsia="Times New Roman" w:hAnsi="Times New Roman" w:cs="Times New Roman"/>
                    <w:sz w:val="20"/>
                    <w:szCs w:val="20"/>
                  </w:rPr>
                </w:rPrChange>
              </w:rPr>
              <w:pPrChange w:id="1786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863" w:author="瑋婷 徐" w:date="2025-01-04T15:38:00Z" w16du:dateUtc="2025-01-04T07:38:00Z">
              <w:tcPr>
                <w:tcW w:w="162" w:type="pct"/>
                <w:gridSpan w:val="2"/>
                <w:noWrap/>
                <w:hideMark/>
              </w:tcPr>
            </w:tcPrChange>
          </w:tcPr>
          <w:p w14:paraId="23F02060"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864" w:author="瑋婷 徐" w:date="2025-01-03T16:50:00Z" w16du:dateUtc="2025-01-03T08:50:00Z"/>
                <w:rFonts w:ascii="Times New Roman" w:eastAsiaTheme="minorEastAsia" w:hAnsi="Times New Roman" w:cs="Times New Roman"/>
                <w:rPrChange w:id="17865" w:author="瑋婷 徐" w:date="2025-01-04T22:54:00Z" w16du:dateUtc="2025-01-04T14:54:00Z">
                  <w:rPr>
                    <w:ins w:id="17866" w:author="瑋婷 徐" w:date="2025-01-03T16:50:00Z" w16du:dateUtc="2025-01-03T08:50:00Z"/>
                    <w:rFonts w:ascii="Times New Roman" w:eastAsia="Times New Roman" w:hAnsi="Times New Roman" w:cs="Times New Roman"/>
                    <w:sz w:val="20"/>
                    <w:szCs w:val="20"/>
                  </w:rPr>
                </w:rPrChange>
              </w:rPr>
              <w:pPrChange w:id="1786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868" w:author="瑋婷 徐" w:date="2025-01-04T15:38:00Z" w16du:dateUtc="2025-01-04T07:38:00Z">
              <w:tcPr>
                <w:tcW w:w="162" w:type="pct"/>
                <w:gridSpan w:val="2"/>
                <w:noWrap/>
                <w:hideMark/>
              </w:tcPr>
            </w:tcPrChange>
          </w:tcPr>
          <w:p w14:paraId="4E16C51C"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869" w:author="瑋婷 徐" w:date="2025-01-03T16:50:00Z" w16du:dateUtc="2025-01-03T08:50:00Z"/>
                <w:rFonts w:ascii="Times New Roman" w:eastAsiaTheme="minorEastAsia" w:hAnsi="Times New Roman" w:cs="Times New Roman"/>
                <w:rPrChange w:id="17870" w:author="瑋婷 徐" w:date="2025-01-04T22:54:00Z" w16du:dateUtc="2025-01-04T14:54:00Z">
                  <w:rPr>
                    <w:ins w:id="17871" w:author="瑋婷 徐" w:date="2025-01-03T16:50:00Z" w16du:dateUtc="2025-01-03T08:50:00Z"/>
                    <w:rFonts w:ascii="Times New Roman" w:eastAsia="Times New Roman" w:hAnsi="Times New Roman" w:cs="Times New Roman"/>
                    <w:sz w:val="20"/>
                    <w:szCs w:val="20"/>
                  </w:rPr>
                </w:rPrChange>
              </w:rPr>
              <w:pPrChange w:id="1787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873" w:author="瑋婷 徐" w:date="2025-01-04T15:38:00Z" w16du:dateUtc="2025-01-04T07:38:00Z">
              <w:tcPr>
                <w:tcW w:w="162" w:type="pct"/>
                <w:gridSpan w:val="2"/>
                <w:noWrap/>
                <w:hideMark/>
              </w:tcPr>
            </w:tcPrChange>
          </w:tcPr>
          <w:p w14:paraId="5A94B2E3"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874" w:author="瑋婷 徐" w:date="2025-01-03T16:50:00Z" w16du:dateUtc="2025-01-03T08:50:00Z"/>
                <w:rFonts w:ascii="Times New Roman" w:eastAsiaTheme="minorEastAsia" w:hAnsi="Times New Roman" w:cs="Times New Roman"/>
                <w:color w:val="000000"/>
                <w:rPrChange w:id="17875" w:author="瑋婷 徐" w:date="2025-01-04T22:54:00Z" w16du:dateUtc="2025-01-04T14:54:00Z">
                  <w:rPr>
                    <w:ins w:id="17876" w:author="瑋婷 徐" w:date="2025-01-03T16:50:00Z" w16du:dateUtc="2025-01-03T08:50:00Z"/>
                    <w:rFonts w:ascii="Calibri" w:hAnsi="Calibri" w:cs="Calibri"/>
                    <w:color w:val="000000"/>
                    <w:sz w:val="22"/>
                    <w:szCs w:val="22"/>
                  </w:rPr>
                </w:rPrChange>
              </w:rPr>
              <w:pPrChange w:id="1787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7878" w:author="瑋婷 徐" w:date="2025-01-03T16:50:00Z" w16du:dateUtc="2025-01-03T08:50:00Z">
              <w:r w:rsidRPr="003F0C1C">
                <w:rPr>
                  <w:rFonts w:ascii="Times New Roman" w:eastAsiaTheme="minorEastAsia" w:hAnsi="Times New Roman" w:cs="Times New Roman"/>
                  <w:color w:val="000000"/>
                  <w:rPrChange w:id="17879" w:author="瑋婷 徐" w:date="2025-01-04T22:54:00Z" w16du:dateUtc="2025-01-04T14:54:00Z">
                    <w:rPr>
                      <w:rFonts w:ascii="Calibri" w:hAnsi="Calibri" w:cs="Calibri"/>
                      <w:color w:val="000000"/>
                      <w:sz w:val="22"/>
                      <w:szCs w:val="22"/>
                    </w:rPr>
                  </w:rPrChange>
                </w:rPr>
                <w:t>*</w:t>
              </w:r>
            </w:ins>
          </w:p>
        </w:tc>
        <w:tc>
          <w:tcPr>
            <w:tcW w:w="163" w:type="pct"/>
            <w:noWrap/>
            <w:vAlign w:val="center"/>
            <w:hideMark/>
            <w:tcPrChange w:id="17880" w:author="瑋婷 徐" w:date="2025-01-04T15:38:00Z" w16du:dateUtc="2025-01-04T07:38:00Z">
              <w:tcPr>
                <w:tcW w:w="162" w:type="pct"/>
                <w:gridSpan w:val="2"/>
                <w:noWrap/>
                <w:hideMark/>
              </w:tcPr>
            </w:tcPrChange>
          </w:tcPr>
          <w:p w14:paraId="159FA800"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881" w:author="瑋婷 徐" w:date="2025-01-03T16:50:00Z" w16du:dateUtc="2025-01-03T08:50:00Z"/>
                <w:rFonts w:ascii="Times New Roman" w:eastAsiaTheme="minorEastAsia" w:hAnsi="Times New Roman" w:cs="Times New Roman"/>
                <w:color w:val="000000"/>
                <w:rPrChange w:id="17882" w:author="瑋婷 徐" w:date="2025-01-04T22:54:00Z" w16du:dateUtc="2025-01-04T14:54:00Z">
                  <w:rPr>
                    <w:ins w:id="17883" w:author="瑋婷 徐" w:date="2025-01-03T16:50:00Z" w16du:dateUtc="2025-01-03T08:50:00Z"/>
                    <w:rFonts w:ascii="Calibri" w:hAnsi="Calibri" w:cs="Calibri"/>
                    <w:color w:val="000000"/>
                    <w:sz w:val="22"/>
                    <w:szCs w:val="22"/>
                  </w:rPr>
                </w:rPrChange>
              </w:rPr>
              <w:pPrChange w:id="1788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885" w:author="瑋婷 徐" w:date="2025-01-04T15:38:00Z" w16du:dateUtc="2025-01-04T07:38:00Z">
              <w:tcPr>
                <w:tcW w:w="162" w:type="pct"/>
                <w:gridSpan w:val="2"/>
                <w:noWrap/>
                <w:hideMark/>
              </w:tcPr>
            </w:tcPrChange>
          </w:tcPr>
          <w:p w14:paraId="28FCD34E"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886" w:author="瑋婷 徐" w:date="2025-01-03T16:50:00Z" w16du:dateUtc="2025-01-03T08:50:00Z"/>
                <w:rFonts w:ascii="Times New Roman" w:eastAsiaTheme="minorEastAsia" w:hAnsi="Times New Roman" w:cs="Times New Roman"/>
                <w:rPrChange w:id="17887" w:author="瑋婷 徐" w:date="2025-01-04T22:54:00Z" w16du:dateUtc="2025-01-04T14:54:00Z">
                  <w:rPr>
                    <w:ins w:id="17888" w:author="瑋婷 徐" w:date="2025-01-03T16:50:00Z" w16du:dateUtc="2025-01-03T08:50:00Z"/>
                    <w:rFonts w:ascii="Times New Roman" w:eastAsia="Times New Roman" w:hAnsi="Times New Roman" w:cs="Times New Roman"/>
                    <w:sz w:val="20"/>
                    <w:szCs w:val="20"/>
                  </w:rPr>
                </w:rPrChange>
              </w:rPr>
              <w:pPrChange w:id="178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890" w:author="瑋婷 徐" w:date="2025-01-04T15:38:00Z" w16du:dateUtc="2025-01-04T07:38:00Z">
              <w:tcPr>
                <w:tcW w:w="162" w:type="pct"/>
                <w:gridSpan w:val="2"/>
                <w:noWrap/>
                <w:hideMark/>
              </w:tcPr>
            </w:tcPrChange>
          </w:tcPr>
          <w:p w14:paraId="06431FDF"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891" w:author="瑋婷 徐" w:date="2025-01-03T16:50:00Z" w16du:dateUtc="2025-01-03T08:50:00Z"/>
                <w:rFonts w:ascii="Times New Roman" w:eastAsiaTheme="minorEastAsia" w:hAnsi="Times New Roman" w:cs="Times New Roman"/>
                <w:rPrChange w:id="17892" w:author="瑋婷 徐" w:date="2025-01-04T22:54:00Z" w16du:dateUtc="2025-01-04T14:54:00Z">
                  <w:rPr>
                    <w:ins w:id="17893" w:author="瑋婷 徐" w:date="2025-01-03T16:50:00Z" w16du:dateUtc="2025-01-03T08:50:00Z"/>
                    <w:rFonts w:ascii="Times New Roman" w:eastAsia="Times New Roman" w:hAnsi="Times New Roman" w:cs="Times New Roman"/>
                    <w:sz w:val="20"/>
                    <w:szCs w:val="20"/>
                  </w:rPr>
                </w:rPrChange>
              </w:rPr>
              <w:pPrChange w:id="1789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895" w:author="瑋婷 徐" w:date="2025-01-04T15:38:00Z" w16du:dateUtc="2025-01-04T07:38:00Z">
              <w:tcPr>
                <w:tcW w:w="162" w:type="pct"/>
                <w:gridSpan w:val="2"/>
                <w:noWrap/>
                <w:hideMark/>
              </w:tcPr>
            </w:tcPrChange>
          </w:tcPr>
          <w:p w14:paraId="582A5AE5"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896" w:author="瑋婷 徐" w:date="2025-01-03T16:50:00Z" w16du:dateUtc="2025-01-03T08:50:00Z"/>
                <w:rFonts w:ascii="Times New Roman" w:eastAsiaTheme="minorEastAsia" w:hAnsi="Times New Roman" w:cs="Times New Roman"/>
                <w:rPrChange w:id="17897" w:author="瑋婷 徐" w:date="2025-01-04T22:54:00Z" w16du:dateUtc="2025-01-04T14:54:00Z">
                  <w:rPr>
                    <w:ins w:id="17898" w:author="瑋婷 徐" w:date="2025-01-03T16:50:00Z" w16du:dateUtc="2025-01-03T08:50:00Z"/>
                    <w:rFonts w:ascii="Times New Roman" w:eastAsia="Times New Roman" w:hAnsi="Times New Roman" w:cs="Times New Roman"/>
                    <w:sz w:val="20"/>
                    <w:szCs w:val="20"/>
                  </w:rPr>
                </w:rPrChange>
              </w:rPr>
              <w:pPrChange w:id="1789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900" w:author="瑋婷 徐" w:date="2025-01-04T15:38:00Z" w16du:dateUtc="2025-01-04T07:38:00Z">
              <w:tcPr>
                <w:tcW w:w="162" w:type="pct"/>
                <w:gridSpan w:val="2"/>
                <w:noWrap/>
                <w:hideMark/>
              </w:tcPr>
            </w:tcPrChange>
          </w:tcPr>
          <w:p w14:paraId="6BEDD576"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901" w:author="瑋婷 徐" w:date="2025-01-03T16:50:00Z" w16du:dateUtc="2025-01-03T08:50:00Z"/>
                <w:rFonts w:ascii="Times New Roman" w:eastAsiaTheme="minorEastAsia" w:hAnsi="Times New Roman" w:cs="Times New Roman"/>
                <w:rPrChange w:id="17902" w:author="瑋婷 徐" w:date="2025-01-04T22:54:00Z" w16du:dateUtc="2025-01-04T14:54:00Z">
                  <w:rPr>
                    <w:ins w:id="17903" w:author="瑋婷 徐" w:date="2025-01-03T16:50:00Z" w16du:dateUtc="2025-01-03T08:50:00Z"/>
                    <w:rFonts w:ascii="Times New Roman" w:eastAsia="Times New Roman" w:hAnsi="Times New Roman" w:cs="Times New Roman"/>
                    <w:sz w:val="20"/>
                    <w:szCs w:val="20"/>
                  </w:rPr>
                </w:rPrChange>
              </w:rPr>
              <w:pPrChange w:id="1790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905" w:author="瑋婷 徐" w:date="2025-01-04T15:38:00Z" w16du:dateUtc="2025-01-04T07:38:00Z">
              <w:tcPr>
                <w:tcW w:w="162" w:type="pct"/>
                <w:gridSpan w:val="2"/>
                <w:noWrap/>
                <w:hideMark/>
              </w:tcPr>
            </w:tcPrChange>
          </w:tcPr>
          <w:p w14:paraId="1E22FAA4"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906" w:author="瑋婷 徐" w:date="2025-01-03T16:50:00Z" w16du:dateUtc="2025-01-03T08:50:00Z"/>
                <w:rFonts w:ascii="Times New Roman" w:eastAsiaTheme="minorEastAsia" w:hAnsi="Times New Roman" w:cs="Times New Roman"/>
                <w:rPrChange w:id="17907" w:author="瑋婷 徐" w:date="2025-01-04T22:54:00Z" w16du:dateUtc="2025-01-04T14:54:00Z">
                  <w:rPr>
                    <w:ins w:id="17908" w:author="瑋婷 徐" w:date="2025-01-03T16:50:00Z" w16du:dateUtc="2025-01-03T08:50:00Z"/>
                    <w:rFonts w:ascii="Times New Roman" w:eastAsia="Times New Roman" w:hAnsi="Times New Roman" w:cs="Times New Roman"/>
                    <w:sz w:val="20"/>
                    <w:szCs w:val="20"/>
                  </w:rPr>
                </w:rPrChange>
              </w:rPr>
              <w:pPrChange w:id="179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910" w:author="瑋婷 徐" w:date="2025-01-04T15:38:00Z" w16du:dateUtc="2025-01-04T07:38:00Z">
              <w:tcPr>
                <w:tcW w:w="162" w:type="pct"/>
                <w:gridSpan w:val="2"/>
                <w:noWrap/>
                <w:hideMark/>
              </w:tcPr>
            </w:tcPrChange>
          </w:tcPr>
          <w:p w14:paraId="3EF63946"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911" w:author="瑋婷 徐" w:date="2025-01-03T16:50:00Z" w16du:dateUtc="2025-01-03T08:50:00Z"/>
                <w:rFonts w:ascii="Times New Roman" w:eastAsiaTheme="minorEastAsia" w:hAnsi="Times New Roman" w:cs="Times New Roman"/>
                <w:rPrChange w:id="17912" w:author="瑋婷 徐" w:date="2025-01-04T22:54:00Z" w16du:dateUtc="2025-01-04T14:54:00Z">
                  <w:rPr>
                    <w:ins w:id="17913" w:author="瑋婷 徐" w:date="2025-01-03T16:50:00Z" w16du:dateUtc="2025-01-03T08:50:00Z"/>
                    <w:rFonts w:ascii="Times New Roman" w:eastAsia="Times New Roman" w:hAnsi="Times New Roman" w:cs="Times New Roman"/>
                    <w:sz w:val="20"/>
                    <w:szCs w:val="20"/>
                  </w:rPr>
                </w:rPrChange>
              </w:rPr>
              <w:pPrChange w:id="1791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915" w:author="瑋婷 徐" w:date="2025-01-04T15:38:00Z" w16du:dateUtc="2025-01-04T07:38:00Z">
              <w:tcPr>
                <w:tcW w:w="162" w:type="pct"/>
                <w:gridSpan w:val="2"/>
                <w:noWrap/>
                <w:hideMark/>
              </w:tcPr>
            </w:tcPrChange>
          </w:tcPr>
          <w:p w14:paraId="07000827"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916" w:author="瑋婷 徐" w:date="2025-01-03T16:50:00Z" w16du:dateUtc="2025-01-03T08:50:00Z"/>
                <w:rFonts w:ascii="Times New Roman" w:eastAsiaTheme="minorEastAsia" w:hAnsi="Times New Roman" w:cs="Times New Roman"/>
                <w:rPrChange w:id="17917" w:author="瑋婷 徐" w:date="2025-01-04T22:54:00Z" w16du:dateUtc="2025-01-04T14:54:00Z">
                  <w:rPr>
                    <w:ins w:id="17918" w:author="瑋婷 徐" w:date="2025-01-03T16:50:00Z" w16du:dateUtc="2025-01-03T08:50:00Z"/>
                    <w:rFonts w:ascii="Times New Roman" w:eastAsia="Times New Roman" w:hAnsi="Times New Roman" w:cs="Times New Roman"/>
                    <w:sz w:val="20"/>
                    <w:szCs w:val="20"/>
                  </w:rPr>
                </w:rPrChange>
              </w:rPr>
              <w:pPrChange w:id="179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7920" w:author="瑋婷 徐" w:date="2025-01-04T15:38:00Z" w16du:dateUtc="2025-01-04T07:38:00Z">
              <w:tcPr>
                <w:tcW w:w="164" w:type="pct"/>
                <w:gridSpan w:val="2"/>
                <w:noWrap/>
                <w:hideMark/>
              </w:tcPr>
            </w:tcPrChange>
          </w:tcPr>
          <w:p w14:paraId="27456BDA"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7921" w:author="瑋婷 徐" w:date="2025-01-03T16:50:00Z" w16du:dateUtc="2025-01-03T08:50:00Z"/>
                <w:rFonts w:ascii="Times New Roman" w:eastAsiaTheme="minorEastAsia" w:hAnsi="Times New Roman" w:cs="Times New Roman"/>
                <w:rPrChange w:id="17922" w:author="瑋婷 徐" w:date="2025-01-04T22:54:00Z" w16du:dateUtc="2025-01-04T14:54:00Z">
                  <w:rPr>
                    <w:ins w:id="17923" w:author="瑋婷 徐" w:date="2025-01-03T16:50:00Z" w16du:dateUtc="2025-01-03T08:50:00Z"/>
                    <w:rFonts w:ascii="Times New Roman" w:eastAsia="Times New Roman" w:hAnsi="Times New Roman" w:cs="Times New Roman"/>
                    <w:sz w:val="20"/>
                    <w:szCs w:val="20"/>
                  </w:rPr>
                </w:rPrChange>
              </w:rPr>
              <w:pPrChange w:id="179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832762" w:rsidRPr="00D976EC" w14:paraId="4FA50DDE" w14:textId="77777777" w:rsidTr="004373E8">
        <w:trPr>
          <w:cnfStyle w:val="000000100000" w:firstRow="0" w:lastRow="0" w:firstColumn="0" w:lastColumn="0" w:oddVBand="0" w:evenVBand="0" w:oddHBand="1" w:evenHBand="0" w:firstRowFirstColumn="0" w:firstRowLastColumn="0" w:lastRowFirstColumn="0" w:lastRowLastColumn="0"/>
          <w:trHeight w:val="300"/>
          <w:ins w:id="17925" w:author="瑋婷 徐" w:date="2025-01-03T16:50:00Z"/>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263D25CC" w14:textId="77777777" w:rsidR="003C19C7" w:rsidRPr="003F0C1C" w:rsidRDefault="003C19C7">
            <w:pPr>
              <w:spacing w:line="360" w:lineRule="auto"/>
              <w:jc w:val="both"/>
              <w:rPr>
                <w:ins w:id="17926" w:author="瑋婷 徐" w:date="2025-01-03T16:50:00Z" w16du:dateUtc="2025-01-03T08:50:00Z"/>
                <w:rFonts w:ascii="Times New Roman" w:eastAsiaTheme="minorEastAsia" w:hAnsi="Times New Roman" w:cs="Times New Roman"/>
                <w:b w:val="0"/>
                <w:bCs w:val="0"/>
                <w:color w:val="000000"/>
                <w:rPrChange w:id="17927" w:author="瑋婷 徐" w:date="2025-01-04T22:54:00Z" w16du:dateUtc="2025-01-04T14:54:00Z">
                  <w:rPr>
                    <w:ins w:id="17928" w:author="瑋婷 徐" w:date="2025-01-03T16:50:00Z" w16du:dateUtc="2025-01-03T08:50:00Z"/>
                    <w:rFonts w:ascii="Calibri" w:hAnsi="Calibri" w:cs="Calibri"/>
                    <w:color w:val="000000"/>
                    <w:sz w:val="22"/>
                    <w:szCs w:val="22"/>
                  </w:rPr>
                </w:rPrChange>
              </w:rPr>
              <w:pPrChange w:id="17929" w:author="瑋婷 徐" w:date="2025-01-03T16:55:00Z" w16du:dateUtc="2025-01-03T08:55:00Z">
                <w:pPr/>
              </w:pPrChange>
            </w:pPr>
            <w:ins w:id="17930" w:author="瑋婷 徐" w:date="2025-01-03T16:50:00Z" w16du:dateUtc="2025-01-03T08:50:00Z">
              <w:r w:rsidRPr="003F0C1C">
                <w:rPr>
                  <w:rFonts w:ascii="Times New Roman" w:eastAsiaTheme="minorEastAsia" w:hAnsi="Times New Roman" w:cs="Times New Roman" w:hint="eastAsia"/>
                  <w:b w:val="0"/>
                  <w:bCs w:val="0"/>
                  <w:color w:val="000000"/>
                  <w:rPrChange w:id="17931" w:author="瑋婷 徐" w:date="2025-01-04T22:54:00Z" w16du:dateUtc="2025-01-04T14:54:00Z">
                    <w:rPr>
                      <w:rFonts w:ascii="Calibri" w:hAnsi="Calibri" w:cs="Calibri" w:hint="eastAsia"/>
                      <w:color w:val="000000"/>
                      <w:sz w:val="22"/>
                      <w:szCs w:val="22"/>
                    </w:rPr>
                  </w:rPrChange>
                </w:rPr>
                <w:t>東方蜂鷹</w:t>
              </w:r>
              <w:r w:rsidRPr="003F0C1C">
                <w:rPr>
                  <w:rFonts w:ascii="Times New Roman" w:eastAsiaTheme="minorEastAsia" w:hAnsi="Times New Roman" w:cs="Times New Roman"/>
                  <w:b w:val="0"/>
                  <w:bCs w:val="0"/>
                  <w:color w:val="000000"/>
                  <w:rPrChange w:id="17932" w:author="瑋婷 徐" w:date="2025-01-04T22:54:00Z" w16du:dateUtc="2025-01-04T14:54:00Z">
                    <w:rPr>
                      <w:rFonts w:ascii="Calibri" w:hAnsi="Calibri" w:cs="Calibri"/>
                      <w:color w:val="000000"/>
                      <w:sz w:val="22"/>
                      <w:szCs w:val="22"/>
                    </w:rPr>
                  </w:rPrChange>
                </w:rPr>
                <w:t xml:space="preserve"> II</w:t>
              </w:r>
            </w:ins>
          </w:p>
        </w:tc>
        <w:tc>
          <w:tcPr>
            <w:tcW w:w="973" w:type="pct"/>
            <w:vAlign w:val="center"/>
            <w:hideMark/>
          </w:tcPr>
          <w:p w14:paraId="12DFD0BD"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933" w:author="瑋婷 徐" w:date="2025-01-03T16:50:00Z" w16du:dateUtc="2025-01-03T08:50:00Z"/>
                <w:rFonts w:ascii="Times New Roman" w:eastAsiaTheme="minorEastAsia" w:hAnsi="Times New Roman" w:cs="Times New Roman"/>
                <w:i/>
                <w:iCs/>
                <w:color w:val="000000"/>
                <w:rPrChange w:id="17934" w:author="瑋婷 徐" w:date="2025-01-04T22:54:00Z" w16du:dateUtc="2025-01-04T14:54:00Z">
                  <w:rPr>
                    <w:ins w:id="17935" w:author="瑋婷 徐" w:date="2025-01-03T16:50:00Z" w16du:dateUtc="2025-01-03T08:50:00Z"/>
                    <w:rFonts w:ascii="Calibri" w:hAnsi="Calibri" w:cs="Calibri"/>
                    <w:i/>
                    <w:iCs/>
                    <w:color w:val="000000"/>
                    <w:sz w:val="22"/>
                    <w:szCs w:val="22"/>
                  </w:rPr>
                </w:rPrChange>
              </w:rPr>
              <w:pPrChange w:id="179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7937" w:author="瑋婷 徐" w:date="2025-01-03T16:50:00Z" w16du:dateUtc="2025-01-03T08:50:00Z">
              <w:r w:rsidRPr="003F0C1C">
                <w:rPr>
                  <w:rFonts w:ascii="Times New Roman" w:eastAsiaTheme="minorEastAsia" w:hAnsi="Times New Roman" w:cs="Times New Roman"/>
                  <w:i/>
                  <w:iCs/>
                  <w:color w:val="000000"/>
                  <w:rPrChange w:id="17938" w:author="瑋婷 徐" w:date="2025-01-04T22:54:00Z" w16du:dateUtc="2025-01-04T14:54:00Z">
                    <w:rPr>
                      <w:rFonts w:ascii="Calibri" w:hAnsi="Calibri" w:cs="Calibri"/>
                      <w:i/>
                      <w:iCs/>
                      <w:color w:val="000000"/>
                      <w:sz w:val="22"/>
                      <w:szCs w:val="22"/>
                    </w:rPr>
                  </w:rPrChange>
                </w:rPr>
                <w:t>Pernis ptilorhynchus</w:t>
              </w:r>
            </w:ins>
          </w:p>
        </w:tc>
        <w:tc>
          <w:tcPr>
            <w:tcW w:w="163" w:type="pct"/>
            <w:noWrap/>
            <w:vAlign w:val="center"/>
            <w:hideMark/>
          </w:tcPr>
          <w:p w14:paraId="2F579D08"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939" w:author="瑋婷 徐" w:date="2025-01-03T16:50:00Z" w16du:dateUtc="2025-01-03T08:50:00Z"/>
                <w:rFonts w:ascii="Times New Roman" w:eastAsiaTheme="minorEastAsia" w:hAnsi="Times New Roman" w:cs="Times New Roman"/>
                <w:i/>
                <w:iCs/>
                <w:color w:val="000000"/>
                <w:rPrChange w:id="17940" w:author="瑋婷 徐" w:date="2025-01-04T22:54:00Z" w16du:dateUtc="2025-01-04T14:54:00Z">
                  <w:rPr>
                    <w:ins w:id="17941" w:author="瑋婷 徐" w:date="2025-01-03T16:50:00Z" w16du:dateUtc="2025-01-03T08:50:00Z"/>
                    <w:rFonts w:ascii="Calibri" w:hAnsi="Calibri" w:cs="Calibri"/>
                    <w:i/>
                    <w:iCs/>
                    <w:color w:val="000000"/>
                    <w:sz w:val="22"/>
                    <w:szCs w:val="22"/>
                  </w:rPr>
                </w:rPrChange>
              </w:rPr>
              <w:pPrChange w:id="1794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F30027D"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943" w:author="瑋婷 徐" w:date="2025-01-03T16:50:00Z" w16du:dateUtc="2025-01-03T08:50:00Z"/>
                <w:rFonts w:ascii="Times New Roman" w:eastAsiaTheme="minorEastAsia" w:hAnsi="Times New Roman" w:cs="Times New Roman"/>
                <w:rPrChange w:id="17944" w:author="瑋婷 徐" w:date="2025-01-04T22:54:00Z" w16du:dateUtc="2025-01-04T14:54:00Z">
                  <w:rPr>
                    <w:ins w:id="17945" w:author="瑋婷 徐" w:date="2025-01-03T16:50:00Z" w16du:dateUtc="2025-01-03T08:50:00Z"/>
                    <w:rFonts w:ascii="Times New Roman" w:eastAsia="Times New Roman" w:hAnsi="Times New Roman" w:cs="Times New Roman"/>
                    <w:sz w:val="20"/>
                    <w:szCs w:val="20"/>
                  </w:rPr>
                </w:rPrChange>
              </w:rPr>
              <w:pPrChange w:id="179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7FDC534B"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947" w:author="瑋婷 徐" w:date="2025-01-03T16:50:00Z" w16du:dateUtc="2025-01-03T08:50:00Z"/>
                <w:rFonts w:ascii="Times New Roman" w:eastAsiaTheme="minorEastAsia" w:hAnsi="Times New Roman" w:cs="Times New Roman"/>
                <w:rPrChange w:id="17948" w:author="瑋婷 徐" w:date="2025-01-04T22:54:00Z" w16du:dateUtc="2025-01-04T14:54:00Z">
                  <w:rPr>
                    <w:ins w:id="17949" w:author="瑋婷 徐" w:date="2025-01-03T16:50:00Z" w16du:dateUtc="2025-01-03T08:50:00Z"/>
                    <w:rFonts w:ascii="Times New Roman" w:eastAsia="Times New Roman" w:hAnsi="Times New Roman" w:cs="Times New Roman"/>
                    <w:sz w:val="20"/>
                    <w:szCs w:val="20"/>
                  </w:rPr>
                </w:rPrChange>
              </w:rPr>
              <w:pPrChange w:id="179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27454F0"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951" w:author="瑋婷 徐" w:date="2025-01-03T16:50:00Z" w16du:dateUtc="2025-01-03T08:50:00Z"/>
                <w:rFonts w:ascii="Times New Roman" w:eastAsiaTheme="minorEastAsia" w:hAnsi="Times New Roman" w:cs="Times New Roman"/>
                <w:rPrChange w:id="17952" w:author="瑋婷 徐" w:date="2025-01-04T22:54:00Z" w16du:dateUtc="2025-01-04T14:54:00Z">
                  <w:rPr>
                    <w:ins w:id="17953" w:author="瑋婷 徐" w:date="2025-01-03T16:50:00Z" w16du:dateUtc="2025-01-03T08:50:00Z"/>
                    <w:rFonts w:ascii="Times New Roman" w:eastAsia="Times New Roman" w:hAnsi="Times New Roman" w:cs="Times New Roman"/>
                    <w:sz w:val="20"/>
                    <w:szCs w:val="20"/>
                  </w:rPr>
                </w:rPrChange>
              </w:rPr>
              <w:pPrChange w:id="1795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3EB5C39"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955" w:author="瑋婷 徐" w:date="2025-01-03T16:50:00Z" w16du:dateUtc="2025-01-03T08:50:00Z"/>
                <w:rFonts w:ascii="Times New Roman" w:eastAsiaTheme="minorEastAsia" w:hAnsi="Times New Roman" w:cs="Times New Roman"/>
                <w:rPrChange w:id="17956" w:author="瑋婷 徐" w:date="2025-01-04T22:54:00Z" w16du:dateUtc="2025-01-04T14:54:00Z">
                  <w:rPr>
                    <w:ins w:id="17957" w:author="瑋婷 徐" w:date="2025-01-03T16:50:00Z" w16du:dateUtc="2025-01-03T08:50:00Z"/>
                    <w:rFonts w:ascii="Times New Roman" w:eastAsia="Times New Roman" w:hAnsi="Times New Roman" w:cs="Times New Roman"/>
                    <w:sz w:val="20"/>
                    <w:szCs w:val="20"/>
                  </w:rPr>
                </w:rPrChange>
              </w:rPr>
              <w:pPrChange w:id="1795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773DB2CC"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959" w:author="瑋婷 徐" w:date="2025-01-03T16:50:00Z" w16du:dateUtc="2025-01-03T08:50:00Z"/>
                <w:rFonts w:ascii="Times New Roman" w:eastAsiaTheme="minorEastAsia" w:hAnsi="Times New Roman" w:cs="Times New Roman"/>
                <w:rPrChange w:id="17960" w:author="瑋婷 徐" w:date="2025-01-04T22:54:00Z" w16du:dateUtc="2025-01-04T14:54:00Z">
                  <w:rPr>
                    <w:ins w:id="17961" w:author="瑋婷 徐" w:date="2025-01-03T16:50:00Z" w16du:dateUtc="2025-01-03T08:50:00Z"/>
                    <w:rFonts w:ascii="Times New Roman" w:eastAsia="Times New Roman" w:hAnsi="Times New Roman" w:cs="Times New Roman"/>
                    <w:sz w:val="20"/>
                    <w:szCs w:val="20"/>
                  </w:rPr>
                </w:rPrChange>
              </w:rPr>
              <w:pPrChange w:id="179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5012FE0"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963" w:author="瑋婷 徐" w:date="2025-01-03T16:50:00Z" w16du:dateUtc="2025-01-03T08:50:00Z"/>
                <w:rFonts w:ascii="Times New Roman" w:eastAsiaTheme="minorEastAsia" w:hAnsi="Times New Roman" w:cs="Times New Roman"/>
                <w:rPrChange w:id="17964" w:author="瑋婷 徐" w:date="2025-01-04T22:54:00Z" w16du:dateUtc="2025-01-04T14:54:00Z">
                  <w:rPr>
                    <w:ins w:id="17965" w:author="瑋婷 徐" w:date="2025-01-03T16:50:00Z" w16du:dateUtc="2025-01-03T08:50:00Z"/>
                    <w:rFonts w:ascii="Times New Roman" w:eastAsia="Times New Roman" w:hAnsi="Times New Roman" w:cs="Times New Roman"/>
                    <w:sz w:val="20"/>
                    <w:szCs w:val="20"/>
                  </w:rPr>
                </w:rPrChange>
              </w:rPr>
              <w:pPrChange w:id="179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69967046"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967" w:author="瑋婷 徐" w:date="2025-01-03T16:50:00Z" w16du:dateUtc="2025-01-03T08:50:00Z"/>
                <w:rFonts w:ascii="Times New Roman" w:eastAsiaTheme="minorEastAsia" w:hAnsi="Times New Roman" w:cs="Times New Roman"/>
                <w:rPrChange w:id="17968" w:author="瑋婷 徐" w:date="2025-01-04T22:54:00Z" w16du:dateUtc="2025-01-04T14:54:00Z">
                  <w:rPr>
                    <w:ins w:id="17969" w:author="瑋婷 徐" w:date="2025-01-03T16:50:00Z" w16du:dateUtc="2025-01-03T08:50:00Z"/>
                    <w:rFonts w:ascii="Times New Roman" w:eastAsia="Times New Roman" w:hAnsi="Times New Roman" w:cs="Times New Roman"/>
                    <w:sz w:val="20"/>
                    <w:szCs w:val="20"/>
                  </w:rPr>
                </w:rPrChange>
              </w:rPr>
              <w:pPrChange w:id="179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B5E2DB5"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971" w:author="瑋婷 徐" w:date="2025-01-03T16:50:00Z" w16du:dateUtc="2025-01-03T08:50:00Z"/>
                <w:rFonts w:ascii="Times New Roman" w:eastAsiaTheme="minorEastAsia" w:hAnsi="Times New Roman" w:cs="Times New Roman"/>
                <w:rPrChange w:id="17972" w:author="瑋婷 徐" w:date="2025-01-04T22:54:00Z" w16du:dateUtc="2025-01-04T14:54:00Z">
                  <w:rPr>
                    <w:ins w:id="17973" w:author="瑋婷 徐" w:date="2025-01-03T16:50:00Z" w16du:dateUtc="2025-01-03T08:50:00Z"/>
                    <w:rFonts w:ascii="Times New Roman" w:eastAsia="Times New Roman" w:hAnsi="Times New Roman" w:cs="Times New Roman"/>
                    <w:sz w:val="20"/>
                    <w:szCs w:val="20"/>
                  </w:rPr>
                </w:rPrChange>
              </w:rPr>
              <w:pPrChange w:id="179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770C5164"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975" w:author="瑋婷 徐" w:date="2025-01-03T16:50:00Z" w16du:dateUtc="2025-01-03T08:50:00Z"/>
                <w:rFonts w:ascii="Times New Roman" w:eastAsiaTheme="minorEastAsia" w:hAnsi="Times New Roman" w:cs="Times New Roman"/>
                <w:color w:val="000000"/>
                <w:rPrChange w:id="17976" w:author="瑋婷 徐" w:date="2025-01-04T22:54:00Z" w16du:dateUtc="2025-01-04T14:54:00Z">
                  <w:rPr>
                    <w:ins w:id="17977" w:author="瑋婷 徐" w:date="2025-01-03T16:50:00Z" w16du:dateUtc="2025-01-03T08:50:00Z"/>
                    <w:rFonts w:ascii="Calibri" w:hAnsi="Calibri" w:cs="Calibri"/>
                    <w:color w:val="000000"/>
                    <w:sz w:val="22"/>
                    <w:szCs w:val="22"/>
                  </w:rPr>
                </w:rPrChange>
              </w:rPr>
              <w:pPrChange w:id="179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7979" w:author="瑋婷 徐" w:date="2025-01-03T16:50:00Z" w16du:dateUtc="2025-01-03T08:50:00Z">
              <w:r w:rsidRPr="003F0C1C">
                <w:rPr>
                  <w:rFonts w:ascii="Times New Roman" w:eastAsiaTheme="minorEastAsia" w:hAnsi="Times New Roman" w:cs="Times New Roman"/>
                  <w:color w:val="000000"/>
                  <w:rPrChange w:id="17980" w:author="瑋婷 徐" w:date="2025-01-04T22:54:00Z" w16du:dateUtc="2025-01-04T14:54:00Z">
                    <w:rPr>
                      <w:rFonts w:ascii="Calibri" w:hAnsi="Calibri" w:cs="Calibri"/>
                      <w:color w:val="000000"/>
                      <w:sz w:val="22"/>
                      <w:szCs w:val="22"/>
                    </w:rPr>
                  </w:rPrChange>
                </w:rPr>
                <w:t>*</w:t>
              </w:r>
            </w:ins>
          </w:p>
        </w:tc>
        <w:tc>
          <w:tcPr>
            <w:tcW w:w="163" w:type="pct"/>
            <w:noWrap/>
            <w:vAlign w:val="center"/>
            <w:hideMark/>
          </w:tcPr>
          <w:p w14:paraId="2E9B64F6"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981" w:author="瑋婷 徐" w:date="2025-01-03T16:50:00Z" w16du:dateUtc="2025-01-03T08:50:00Z"/>
                <w:rFonts w:ascii="Times New Roman" w:eastAsiaTheme="minorEastAsia" w:hAnsi="Times New Roman" w:cs="Times New Roman"/>
                <w:color w:val="000000"/>
                <w:rPrChange w:id="17982" w:author="瑋婷 徐" w:date="2025-01-04T22:54:00Z" w16du:dateUtc="2025-01-04T14:54:00Z">
                  <w:rPr>
                    <w:ins w:id="17983" w:author="瑋婷 徐" w:date="2025-01-03T16:50:00Z" w16du:dateUtc="2025-01-03T08:50:00Z"/>
                    <w:rFonts w:ascii="Calibri" w:hAnsi="Calibri" w:cs="Calibri"/>
                    <w:color w:val="000000"/>
                    <w:sz w:val="22"/>
                    <w:szCs w:val="22"/>
                  </w:rPr>
                </w:rPrChange>
              </w:rPr>
              <w:pPrChange w:id="179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A7D001F"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985" w:author="瑋婷 徐" w:date="2025-01-03T16:50:00Z" w16du:dateUtc="2025-01-03T08:50:00Z"/>
                <w:rFonts w:ascii="Times New Roman" w:eastAsiaTheme="minorEastAsia" w:hAnsi="Times New Roman" w:cs="Times New Roman"/>
                <w:rPrChange w:id="17986" w:author="瑋婷 徐" w:date="2025-01-04T22:54:00Z" w16du:dateUtc="2025-01-04T14:54:00Z">
                  <w:rPr>
                    <w:ins w:id="17987" w:author="瑋婷 徐" w:date="2025-01-03T16:50:00Z" w16du:dateUtc="2025-01-03T08:50:00Z"/>
                    <w:rFonts w:ascii="Times New Roman" w:eastAsia="Times New Roman" w:hAnsi="Times New Roman" w:cs="Times New Roman"/>
                    <w:sz w:val="20"/>
                    <w:szCs w:val="20"/>
                  </w:rPr>
                </w:rPrChange>
              </w:rPr>
              <w:pPrChange w:id="179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87A5511"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989" w:author="瑋婷 徐" w:date="2025-01-03T16:50:00Z" w16du:dateUtc="2025-01-03T08:50:00Z"/>
                <w:rFonts w:ascii="Times New Roman" w:eastAsiaTheme="minorEastAsia" w:hAnsi="Times New Roman" w:cs="Times New Roman"/>
                <w:rPrChange w:id="17990" w:author="瑋婷 徐" w:date="2025-01-04T22:54:00Z" w16du:dateUtc="2025-01-04T14:54:00Z">
                  <w:rPr>
                    <w:ins w:id="17991" w:author="瑋婷 徐" w:date="2025-01-03T16:50:00Z" w16du:dateUtc="2025-01-03T08:50:00Z"/>
                    <w:rFonts w:ascii="Times New Roman" w:eastAsia="Times New Roman" w:hAnsi="Times New Roman" w:cs="Times New Roman"/>
                    <w:sz w:val="20"/>
                    <w:szCs w:val="20"/>
                  </w:rPr>
                </w:rPrChange>
              </w:rPr>
              <w:pPrChange w:id="179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81E42AC"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993" w:author="瑋婷 徐" w:date="2025-01-03T16:50:00Z" w16du:dateUtc="2025-01-03T08:50:00Z"/>
                <w:rFonts w:ascii="Times New Roman" w:eastAsiaTheme="minorEastAsia" w:hAnsi="Times New Roman" w:cs="Times New Roman"/>
                <w:rPrChange w:id="17994" w:author="瑋婷 徐" w:date="2025-01-04T22:54:00Z" w16du:dateUtc="2025-01-04T14:54:00Z">
                  <w:rPr>
                    <w:ins w:id="17995" w:author="瑋婷 徐" w:date="2025-01-03T16:50:00Z" w16du:dateUtc="2025-01-03T08:50:00Z"/>
                    <w:rFonts w:ascii="Times New Roman" w:eastAsia="Times New Roman" w:hAnsi="Times New Roman" w:cs="Times New Roman"/>
                    <w:sz w:val="20"/>
                    <w:szCs w:val="20"/>
                  </w:rPr>
                </w:rPrChange>
              </w:rPr>
              <w:pPrChange w:id="179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BF07DA0"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7997" w:author="瑋婷 徐" w:date="2025-01-03T16:50:00Z" w16du:dateUtc="2025-01-03T08:50:00Z"/>
                <w:rFonts w:ascii="Times New Roman" w:eastAsiaTheme="minorEastAsia" w:hAnsi="Times New Roman" w:cs="Times New Roman"/>
                <w:rPrChange w:id="17998" w:author="瑋婷 徐" w:date="2025-01-04T22:54:00Z" w16du:dateUtc="2025-01-04T14:54:00Z">
                  <w:rPr>
                    <w:ins w:id="17999" w:author="瑋婷 徐" w:date="2025-01-03T16:50:00Z" w16du:dateUtc="2025-01-03T08:50:00Z"/>
                    <w:rFonts w:ascii="Times New Roman" w:eastAsia="Times New Roman" w:hAnsi="Times New Roman" w:cs="Times New Roman"/>
                    <w:sz w:val="20"/>
                    <w:szCs w:val="20"/>
                  </w:rPr>
                </w:rPrChange>
              </w:rPr>
              <w:pPrChange w:id="180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410455B"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001" w:author="瑋婷 徐" w:date="2025-01-03T16:50:00Z" w16du:dateUtc="2025-01-03T08:50:00Z"/>
                <w:rFonts w:ascii="Times New Roman" w:eastAsiaTheme="minorEastAsia" w:hAnsi="Times New Roman" w:cs="Times New Roman"/>
                <w:rPrChange w:id="18002" w:author="瑋婷 徐" w:date="2025-01-04T22:54:00Z" w16du:dateUtc="2025-01-04T14:54:00Z">
                  <w:rPr>
                    <w:ins w:id="18003" w:author="瑋婷 徐" w:date="2025-01-03T16:50:00Z" w16du:dateUtc="2025-01-03T08:50:00Z"/>
                    <w:rFonts w:ascii="Times New Roman" w:eastAsia="Times New Roman" w:hAnsi="Times New Roman" w:cs="Times New Roman"/>
                    <w:sz w:val="20"/>
                    <w:szCs w:val="20"/>
                  </w:rPr>
                </w:rPrChange>
              </w:rPr>
              <w:pPrChange w:id="180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6F4192EA"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005" w:author="瑋婷 徐" w:date="2025-01-03T16:50:00Z" w16du:dateUtc="2025-01-03T08:50:00Z"/>
                <w:rFonts w:ascii="Times New Roman" w:eastAsiaTheme="minorEastAsia" w:hAnsi="Times New Roman" w:cs="Times New Roman"/>
                <w:rPrChange w:id="18006" w:author="瑋婷 徐" w:date="2025-01-04T22:54:00Z" w16du:dateUtc="2025-01-04T14:54:00Z">
                  <w:rPr>
                    <w:ins w:id="18007" w:author="瑋婷 徐" w:date="2025-01-03T16:50:00Z" w16du:dateUtc="2025-01-03T08:50:00Z"/>
                    <w:rFonts w:ascii="Times New Roman" w:eastAsia="Times New Roman" w:hAnsi="Times New Roman" w:cs="Times New Roman"/>
                    <w:sz w:val="20"/>
                    <w:szCs w:val="20"/>
                  </w:rPr>
                </w:rPrChange>
              </w:rPr>
              <w:pPrChange w:id="180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1AE1990"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009" w:author="瑋婷 徐" w:date="2025-01-03T16:50:00Z" w16du:dateUtc="2025-01-03T08:50:00Z"/>
                <w:rFonts w:ascii="Times New Roman" w:eastAsiaTheme="minorEastAsia" w:hAnsi="Times New Roman" w:cs="Times New Roman"/>
                <w:rPrChange w:id="18010" w:author="瑋婷 徐" w:date="2025-01-04T22:54:00Z" w16du:dateUtc="2025-01-04T14:54:00Z">
                  <w:rPr>
                    <w:ins w:id="18011" w:author="瑋婷 徐" w:date="2025-01-03T16:50:00Z" w16du:dateUtc="2025-01-03T08:50:00Z"/>
                    <w:rFonts w:ascii="Times New Roman" w:eastAsia="Times New Roman" w:hAnsi="Times New Roman" w:cs="Times New Roman"/>
                    <w:sz w:val="20"/>
                    <w:szCs w:val="20"/>
                  </w:rPr>
                </w:rPrChange>
              </w:rPr>
              <w:pPrChange w:id="180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F177B35"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013" w:author="瑋婷 徐" w:date="2025-01-03T16:50:00Z" w16du:dateUtc="2025-01-03T08:50:00Z"/>
                <w:rFonts w:ascii="Times New Roman" w:eastAsiaTheme="minorEastAsia" w:hAnsi="Times New Roman" w:cs="Times New Roman"/>
                <w:rPrChange w:id="18014" w:author="瑋婷 徐" w:date="2025-01-04T22:54:00Z" w16du:dateUtc="2025-01-04T14:54:00Z">
                  <w:rPr>
                    <w:ins w:id="18015" w:author="瑋婷 徐" w:date="2025-01-03T16:50:00Z" w16du:dateUtc="2025-01-03T08:50:00Z"/>
                    <w:rFonts w:ascii="Times New Roman" w:eastAsia="Times New Roman" w:hAnsi="Times New Roman" w:cs="Times New Roman"/>
                    <w:sz w:val="20"/>
                    <w:szCs w:val="20"/>
                  </w:rPr>
                </w:rPrChange>
              </w:rPr>
              <w:pPrChange w:id="180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2DE8E8C"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017" w:author="瑋婷 徐" w:date="2025-01-03T16:50:00Z" w16du:dateUtc="2025-01-03T08:50:00Z"/>
                <w:rFonts w:ascii="Times New Roman" w:eastAsiaTheme="minorEastAsia" w:hAnsi="Times New Roman" w:cs="Times New Roman"/>
                <w:rPrChange w:id="18018" w:author="瑋婷 徐" w:date="2025-01-04T22:54:00Z" w16du:dateUtc="2025-01-04T14:54:00Z">
                  <w:rPr>
                    <w:ins w:id="18019" w:author="瑋婷 徐" w:date="2025-01-03T16:50:00Z" w16du:dateUtc="2025-01-03T08:50:00Z"/>
                    <w:rFonts w:ascii="Times New Roman" w:eastAsia="Times New Roman" w:hAnsi="Times New Roman" w:cs="Times New Roman"/>
                    <w:sz w:val="20"/>
                    <w:szCs w:val="20"/>
                  </w:rPr>
                </w:rPrChange>
              </w:rPr>
              <w:pPrChange w:id="180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F0F7916"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021" w:author="瑋婷 徐" w:date="2025-01-03T16:50:00Z" w16du:dateUtc="2025-01-03T08:50:00Z"/>
                <w:rFonts w:ascii="Times New Roman" w:eastAsiaTheme="minorEastAsia" w:hAnsi="Times New Roman" w:cs="Times New Roman"/>
                <w:rPrChange w:id="18022" w:author="瑋婷 徐" w:date="2025-01-04T22:54:00Z" w16du:dateUtc="2025-01-04T14:54:00Z">
                  <w:rPr>
                    <w:ins w:id="18023" w:author="瑋婷 徐" w:date="2025-01-03T16:50:00Z" w16du:dateUtc="2025-01-03T08:50:00Z"/>
                    <w:rFonts w:ascii="Times New Roman" w:eastAsia="Times New Roman" w:hAnsi="Times New Roman" w:cs="Times New Roman"/>
                    <w:sz w:val="20"/>
                    <w:szCs w:val="20"/>
                  </w:rPr>
                </w:rPrChange>
              </w:rPr>
              <w:pPrChange w:id="180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D976EC" w14:paraId="31A3DDF4" w14:textId="77777777" w:rsidTr="004373E8">
        <w:trPr>
          <w:trHeight w:val="300"/>
          <w:ins w:id="18025" w:author="瑋婷 徐" w:date="2025-01-03T16:50:00Z"/>
          <w:trPrChange w:id="18026" w:author="瑋婷 徐" w:date="2025-01-04T15:38:00Z" w16du:dateUtc="2025-01-04T07:38:00Z">
            <w:trPr>
              <w:trHeight w:val="300"/>
            </w:trPr>
          </w:trPrChange>
        </w:trPr>
        <w:tc>
          <w:tcPr>
            <w:cnfStyle w:val="001000000000" w:firstRow="0" w:lastRow="0" w:firstColumn="1" w:lastColumn="0" w:oddVBand="0" w:evenVBand="0" w:oddHBand="0" w:evenHBand="0" w:firstRowFirstColumn="0" w:firstRowLastColumn="0" w:lastRowFirstColumn="0" w:lastRowLastColumn="0"/>
            <w:tcW w:w="614" w:type="pct"/>
            <w:vAlign w:val="center"/>
            <w:hideMark/>
            <w:tcPrChange w:id="18027" w:author="瑋婷 徐" w:date="2025-01-04T15:38:00Z" w16du:dateUtc="2025-01-04T07:38:00Z">
              <w:tcPr>
                <w:tcW w:w="692" w:type="pct"/>
                <w:gridSpan w:val="2"/>
                <w:hideMark/>
              </w:tcPr>
            </w:tcPrChange>
          </w:tcPr>
          <w:p w14:paraId="0A11E56E" w14:textId="77777777" w:rsidR="003C19C7" w:rsidRPr="003F0C1C" w:rsidRDefault="003C19C7">
            <w:pPr>
              <w:spacing w:line="360" w:lineRule="auto"/>
              <w:jc w:val="both"/>
              <w:rPr>
                <w:ins w:id="18028" w:author="瑋婷 徐" w:date="2025-01-03T16:50:00Z" w16du:dateUtc="2025-01-03T08:50:00Z"/>
                <w:rFonts w:ascii="Times New Roman" w:eastAsiaTheme="minorEastAsia" w:hAnsi="Times New Roman" w:cs="Times New Roman"/>
                <w:b w:val="0"/>
                <w:bCs w:val="0"/>
                <w:color w:val="000000"/>
                <w:rPrChange w:id="18029" w:author="瑋婷 徐" w:date="2025-01-04T22:54:00Z" w16du:dateUtc="2025-01-04T14:54:00Z">
                  <w:rPr>
                    <w:ins w:id="18030" w:author="瑋婷 徐" w:date="2025-01-03T16:50:00Z" w16du:dateUtc="2025-01-03T08:50:00Z"/>
                    <w:rFonts w:ascii="Calibri" w:hAnsi="Calibri" w:cs="Calibri"/>
                    <w:color w:val="000000"/>
                    <w:sz w:val="22"/>
                    <w:szCs w:val="22"/>
                  </w:rPr>
                </w:rPrChange>
              </w:rPr>
              <w:pPrChange w:id="18031" w:author="瑋婷 徐" w:date="2025-01-03T16:55:00Z" w16du:dateUtc="2025-01-03T08:55:00Z">
                <w:pPr/>
              </w:pPrChange>
            </w:pPr>
            <w:ins w:id="18032" w:author="瑋婷 徐" w:date="2025-01-03T16:50:00Z" w16du:dateUtc="2025-01-03T08:50:00Z">
              <w:r w:rsidRPr="003F0C1C">
                <w:rPr>
                  <w:rFonts w:ascii="Times New Roman" w:eastAsiaTheme="minorEastAsia" w:hAnsi="Times New Roman" w:cs="Times New Roman" w:hint="eastAsia"/>
                  <w:b w:val="0"/>
                  <w:bCs w:val="0"/>
                  <w:color w:val="000000"/>
                  <w:rPrChange w:id="18033" w:author="瑋婷 徐" w:date="2025-01-04T22:54:00Z" w16du:dateUtc="2025-01-04T14:54:00Z">
                    <w:rPr>
                      <w:rFonts w:ascii="Calibri" w:hAnsi="Calibri" w:cs="Calibri" w:hint="eastAsia"/>
                      <w:color w:val="000000"/>
                      <w:sz w:val="22"/>
                      <w:szCs w:val="22"/>
                    </w:rPr>
                  </w:rPrChange>
                </w:rPr>
                <w:t>大冠鷲</w:t>
              </w:r>
              <w:r w:rsidRPr="003F0C1C">
                <w:rPr>
                  <w:rFonts w:ascii="Times New Roman" w:eastAsiaTheme="minorEastAsia" w:hAnsi="Times New Roman" w:cs="Times New Roman"/>
                  <w:b w:val="0"/>
                  <w:bCs w:val="0"/>
                  <w:color w:val="000000"/>
                  <w:rPrChange w:id="18034" w:author="瑋婷 徐" w:date="2025-01-04T22:54:00Z" w16du:dateUtc="2025-01-04T14:54:00Z">
                    <w:rPr>
                      <w:rFonts w:ascii="Calibri" w:hAnsi="Calibri" w:cs="Calibri"/>
                      <w:color w:val="000000"/>
                      <w:sz w:val="22"/>
                      <w:szCs w:val="22"/>
                    </w:rPr>
                  </w:rPrChange>
                </w:rPr>
                <w:t xml:space="preserve"> </w:t>
              </w:r>
              <w:r w:rsidRPr="003F0C1C">
                <w:rPr>
                  <w:rFonts w:ascii="Times New Roman" w:eastAsiaTheme="minorEastAsia" w:hAnsi="Times New Roman" w:cs="Times New Roman"/>
                  <w:b w:val="0"/>
                  <w:bCs w:val="0"/>
                  <w:color w:val="000000"/>
                  <w:rPrChange w:id="18035" w:author="瑋婷 徐" w:date="2025-01-04T22:54:00Z" w16du:dateUtc="2025-01-04T14:54:00Z">
                    <w:rPr>
                      <w:color w:val="000000"/>
                      <w:sz w:val="22"/>
                      <w:szCs w:val="22"/>
                    </w:rPr>
                  </w:rPrChange>
                </w:rPr>
                <w:t>※</w:t>
              </w:r>
              <w:r w:rsidRPr="003F0C1C">
                <w:rPr>
                  <w:rFonts w:ascii="Times New Roman" w:eastAsiaTheme="minorEastAsia" w:hAnsi="Times New Roman" w:cs="Times New Roman"/>
                  <w:b w:val="0"/>
                  <w:bCs w:val="0"/>
                  <w:color w:val="000000"/>
                  <w:rPrChange w:id="18036" w:author="瑋婷 徐" w:date="2025-01-04T22:54:00Z" w16du:dateUtc="2025-01-04T14:54:00Z">
                    <w:rPr>
                      <w:rFonts w:ascii="Calibri" w:hAnsi="Calibri" w:cs="Calibri"/>
                      <w:color w:val="000000"/>
                      <w:sz w:val="22"/>
                      <w:szCs w:val="22"/>
                    </w:rPr>
                  </w:rPrChange>
                </w:rPr>
                <w:t xml:space="preserve"> II</w:t>
              </w:r>
            </w:ins>
          </w:p>
        </w:tc>
        <w:tc>
          <w:tcPr>
            <w:tcW w:w="973" w:type="pct"/>
            <w:vAlign w:val="center"/>
            <w:hideMark/>
            <w:tcPrChange w:id="18037" w:author="瑋婷 徐" w:date="2025-01-04T15:38:00Z" w16du:dateUtc="2025-01-04T07:38:00Z">
              <w:tcPr>
                <w:tcW w:w="904" w:type="pct"/>
                <w:gridSpan w:val="2"/>
                <w:hideMark/>
              </w:tcPr>
            </w:tcPrChange>
          </w:tcPr>
          <w:p w14:paraId="6B9B5006"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038" w:author="瑋婷 徐" w:date="2025-01-03T16:50:00Z" w16du:dateUtc="2025-01-03T08:50:00Z"/>
                <w:rFonts w:ascii="Times New Roman" w:eastAsiaTheme="minorEastAsia" w:hAnsi="Times New Roman" w:cs="Times New Roman"/>
                <w:i/>
                <w:iCs/>
                <w:color w:val="000000"/>
                <w:rPrChange w:id="18039" w:author="瑋婷 徐" w:date="2025-01-04T22:54:00Z" w16du:dateUtc="2025-01-04T14:54:00Z">
                  <w:rPr>
                    <w:ins w:id="18040" w:author="瑋婷 徐" w:date="2025-01-03T16:50:00Z" w16du:dateUtc="2025-01-03T08:50:00Z"/>
                    <w:rFonts w:ascii="Calibri" w:hAnsi="Calibri" w:cs="Calibri"/>
                    <w:i/>
                    <w:iCs/>
                    <w:color w:val="000000"/>
                    <w:sz w:val="22"/>
                    <w:szCs w:val="22"/>
                  </w:rPr>
                </w:rPrChange>
              </w:rPr>
              <w:pPrChange w:id="180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042" w:author="瑋婷 徐" w:date="2025-01-03T16:50:00Z" w16du:dateUtc="2025-01-03T08:50:00Z">
              <w:r w:rsidRPr="003F0C1C">
                <w:rPr>
                  <w:rFonts w:ascii="Times New Roman" w:eastAsiaTheme="minorEastAsia" w:hAnsi="Times New Roman" w:cs="Times New Roman"/>
                  <w:i/>
                  <w:iCs/>
                  <w:color w:val="000000"/>
                  <w:rPrChange w:id="18043" w:author="瑋婷 徐" w:date="2025-01-04T22:54:00Z" w16du:dateUtc="2025-01-04T14:54:00Z">
                    <w:rPr>
                      <w:rFonts w:ascii="Calibri" w:hAnsi="Calibri" w:cs="Calibri"/>
                      <w:i/>
                      <w:iCs/>
                      <w:color w:val="000000"/>
                      <w:sz w:val="22"/>
                      <w:szCs w:val="22"/>
                    </w:rPr>
                  </w:rPrChange>
                </w:rPr>
                <w:t>Spilornis cheela</w:t>
              </w:r>
            </w:ins>
          </w:p>
        </w:tc>
        <w:tc>
          <w:tcPr>
            <w:tcW w:w="163" w:type="pct"/>
            <w:noWrap/>
            <w:vAlign w:val="center"/>
            <w:hideMark/>
            <w:tcPrChange w:id="18044" w:author="瑋婷 徐" w:date="2025-01-04T15:38:00Z" w16du:dateUtc="2025-01-04T07:38:00Z">
              <w:tcPr>
                <w:tcW w:w="162" w:type="pct"/>
                <w:gridSpan w:val="2"/>
                <w:noWrap/>
                <w:hideMark/>
              </w:tcPr>
            </w:tcPrChange>
          </w:tcPr>
          <w:p w14:paraId="4059F6AF"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045" w:author="瑋婷 徐" w:date="2025-01-03T16:50:00Z" w16du:dateUtc="2025-01-03T08:50:00Z"/>
                <w:rFonts w:ascii="Times New Roman" w:eastAsiaTheme="minorEastAsia" w:hAnsi="Times New Roman" w:cs="Times New Roman"/>
                <w:color w:val="000000"/>
                <w:rPrChange w:id="18046" w:author="瑋婷 徐" w:date="2025-01-04T22:54:00Z" w16du:dateUtc="2025-01-04T14:54:00Z">
                  <w:rPr>
                    <w:ins w:id="18047" w:author="瑋婷 徐" w:date="2025-01-03T16:50:00Z" w16du:dateUtc="2025-01-03T08:50:00Z"/>
                    <w:rFonts w:ascii="Calibri" w:hAnsi="Calibri" w:cs="Calibri"/>
                    <w:color w:val="000000"/>
                    <w:sz w:val="22"/>
                    <w:szCs w:val="22"/>
                  </w:rPr>
                </w:rPrChange>
              </w:rPr>
              <w:pPrChange w:id="1804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049" w:author="瑋婷 徐" w:date="2025-01-03T16:50:00Z" w16du:dateUtc="2025-01-03T08:50:00Z">
              <w:r w:rsidRPr="003F0C1C">
                <w:rPr>
                  <w:rFonts w:ascii="Times New Roman" w:eastAsiaTheme="minorEastAsia" w:hAnsi="Times New Roman" w:cs="Times New Roman"/>
                  <w:color w:val="000000"/>
                  <w:rPrChange w:id="18050" w:author="瑋婷 徐" w:date="2025-01-04T22:54:00Z" w16du:dateUtc="2025-01-04T14:54:00Z">
                    <w:rPr>
                      <w:rFonts w:ascii="Calibri" w:hAnsi="Calibri" w:cs="Calibri"/>
                      <w:color w:val="000000"/>
                      <w:sz w:val="22"/>
                      <w:szCs w:val="22"/>
                    </w:rPr>
                  </w:rPrChange>
                </w:rPr>
                <w:t>*</w:t>
              </w:r>
            </w:ins>
          </w:p>
        </w:tc>
        <w:tc>
          <w:tcPr>
            <w:tcW w:w="163" w:type="pct"/>
            <w:noWrap/>
            <w:vAlign w:val="center"/>
            <w:hideMark/>
            <w:tcPrChange w:id="18051" w:author="瑋婷 徐" w:date="2025-01-04T15:38:00Z" w16du:dateUtc="2025-01-04T07:38:00Z">
              <w:tcPr>
                <w:tcW w:w="162" w:type="pct"/>
                <w:gridSpan w:val="2"/>
                <w:noWrap/>
                <w:hideMark/>
              </w:tcPr>
            </w:tcPrChange>
          </w:tcPr>
          <w:p w14:paraId="56595ED4"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052" w:author="瑋婷 徐" w:date="2025-01-03T16:50:00Z" w16du:dateUtc="2025-01-03T08:50:00Z"/>
                <w:rFonts w:ascii="Times New Roman" w:eastAsiaTheme="minorEastAsia" w:hAnsi="Times New Roman" w:cs="Times New Roman"/>
                <w:color w:val="000000"/>
                <w:rPrChange w:id="18053" w:author="瑋婷 徐" w:date="2025-01-04T22:54:00Z" w16du:dateUtc="2025-01-04T14:54:00Z">
                  <w:rPr>
                    <w:ins w:id="18054" w:author="瑋婷 徐" w:date="2025-01-03T16:50:00Z" w16du:dateUtc="2025-01-03T08:50:00Z"/>
                    <w:rFonts w:ascii="Calibri" w:hAnsi="Calibri" w:cs="Calibri"/>
                    <w:color w:val="000000"/>
                    <w:sz w:val="22"/>
                    <w:szCs w:val="22"/>
                  </w:rPr>
                </w:rPrChange>
              </w:rPr>
              <w:pPrChange w:id="180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056" w:author="瑋婷 徐" w:date="2025-01-04T15:38:00Z" w16du:dateUtc="2025-01-04T07:38:00Z">
              <w:tcPr>
                <w:tcW w:w="162" w:type="pct"/>
                <w:gridSpan w:val="2"/>
                <w:noWrap/>
                <w:hideMark/>
              </w:tcPr>
            </w:tcPrChange>
          </w:tcPr>
          <w:p w14:paraId="3D97E141"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057" w:author="瑋婷 徐" w:date="2025-01-03T16:50:00Z" w16du:dateUtc="2025-01-03T08:50:00Z"/>
                <w:rFonts w:ascii="Times New Roman" w:eastAsiaTheme="minorEastAsia" w:hAnsi="Times New Roman" w:cs="Times New Roman"/>
                <w:color w:val="000000"/>
                <w:rPrChange w:id="18058" w:author="瑋婷 徐" w:date="2025-01-04T22:54:00Z" w16du:dateUtc="2025-01-04T14:54:00Z">
                  <w:rPr>
                    <w:ins w:id="18059" w:author="瑋婷 徐" w:date="2025-01-03T16:50:00Z" w16du:dateUtc="2025-01-03T08:50:00Z"/>
                    <w:rFonts w:ascii="Calibri" w:hAnsi="Calibri" w:cs="Calibri"/>
                    <w:color w:val="000000"/>
                    <w:sz w:val="22"/>
                    <w:szCs w:val="22"/>
                  </w:rPr>
                </w:rPrChange>
              </w:rPr>
              <w:pPrChange w:id="1806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061" w:author="瑋婷 徐" w:date="2025-01-03T16:50:00Z" w16du:dateUtc="2025-01-03T08:50:00Z">
              <w:r w:rsidRPr="003F0C1C">
                <w:rPr>
                  <w:rFonts w:ascii="Times New Roman" w:eastAsiaTheme="minorEastAsia" w:hAnsi="Times New Roman" w:cs="Times New Roman"/>
                  <w:color w:val="000000"/>
                  <w:rPrChange w:id="18062" w:author="瑋婷 徐" w:date="2025-01-04T22:54:00Z" w16du:dateUtc="2025-01-04T14:54:00Z">
                    <w:rPr>
                      <w:rFonts w:ascii="Calibri" w:hAnsi="Calibri" w:cs="Calibri"/>
                      <w:color w:val="000000"/>
                      <w:sz w:val="22"/>
                      <w:szCs w:val="22"/>
                    </w:rPr>
                  </w:rPrChange>
                </w:rPr>
                <w:t>*</w:t>
              </w:r>
            </w:ins>
          </w:p>
        </w:tc>
        <w:tc>
          <w:tcPr>
            <w:tcW w:w="163" w:type="pct"/>
            <w:noWrap/>
            <w:vAlign w:val="center"/>
            <w:hideMark/>
            <w:tcPrChange w:id="18063" w:author="瑋婷 徐" w:date="2025-01-04T15:38:00Z" w16du:dateUtc="2025-01-04T07:38:00Z">
              <w:tcPr>
                <w:tcW w:w="162" w:type="pct"/>
                <w:gridSpan w:val="2"/>
                <w:noWrap/>
                <w:hideMark/>
              </w:tcPr>
            </w:tcPrChange>
          </w:tcPr>
          <w:p w14:paraId="06A94638"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064" w:author="瑋婷 徐" w:date="2025-01-03T16:50:00Z" w16du:dateUtc="2025-01-03T08:50:00Z"/>
                <w:rFonts w:ascii="Times New Roman" w:eastAsiaTheme="minorEastAsia" w:hAnsi="Times New Roman" w:cs="Times New Roman"/>
                <w:color w:val="000000"/>
                <w:rPrChange w:id="18065" w:author="瑋婷 徐" w:date="2025-01-04T22:54:00Z" w16du:dateUtc="2025-01-04T14:54:00Z">
                  <w:rPr>
                    <w:ins w:id="18066" w:author="瑋婷 徐" w:date="2025-01-03T16:50:00Z" w16du:dateUtc="2025-01-03T08:50:00Z"/>
                    <w:rFonts w:ascii="Calibri" w:hAnsi="Calibri" w:cs="Calibri"/>
                    <w:color w:val="000000"/>
                    <w:sz w:val="22"/>
                    <w:szCs w:val="22"/>
                  </w:rPr>
                </w:rPrChange>
              </w:rPr>
              <w:pPrChange w:id="1806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068" w:author="瑋婷 徐" w:date="2025-01-03T16:50:00Z" w16du:dateUtc="2025-01-03T08:50:00Z">
              <w:r w:rsidRPr="003F0C1C">
                <w:rPr>
                  <w:rFonts w:ascii="Times New Roman" w:eastAsiaTheme="minorEastAsia" w:hAnsi="Times New Roman" w:cs="Times New Roman"/>
                  <w:color w:val="000000"/>
                  <w:rPrChange w:id="18069" w:author="瑋婷 徐" w:date="2025-01-04T22:54:00Z" w16du:dateUtc="2025-01-04T14:54:00Z">
                    <w:rPr>
                      <w:rFonts w:ascii="Calibri" w:hAnsi="Calibri" w:cs="Calibri"/>
                      <w:color w:val="000000"/>
                      <w:sz w:val="22"/>
                      <w:szCs w:val="22"/>
                    </w:rPr>
                  </w:rPrChange>
                </w:rPr>
                <w:t>*</w:t>
              </w:r>
            </w:ins>
          </w:p>
        </w:tc>
        <w:tc>
          <w:tcPr>
            <w:tcW w:w="163" w:type="pct"/>
            <w:noWrap/>
            <w:vAlign w:val="center"/>
            <w:hideMark/>
            <w:tcPrChange w:id="18070" w:author="瑋婷 徐" w:date="2025-01-04T15:38:00Z" w16du:dateUtc="2025-01-04T07:38:00Z">
              <w:tcPr>
                <w:tcW w:w="162" w:type="pct"/>
                <w:gridSpan w:val="2"/>
                <w:noWrap/>
                <w:hideMark/>
              </w:tcPr>
            </w:tcPrChange>
          </w:tcPr>
          <w:p w14:paraId="26F79063"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071" w:author="瑋婷 徐" w:date="2025-01-03T16:50:00Z" w16du:dateUtc="2025-01-03T08:50:00Z"/>
                <w:rFonts w:ascii="Times New Roman" w:eastAsiaTheme="minorEastAsia" w:hAnsi="Times New Roman" w:cs="Times New Roman"/>
                <w:color w:val="000000"/>
                <w:rPrChange w:id="18072" w:author="瑋婷 徐" w:date="2025-01-04T22:54:00Z" w16du:dateUtc="2025-01-04T14:54:00Z">
                  <w:rPr>
                    <w:ins w:id="18073" w:author="瑋婷 徐" w:date="2025-01-03T16:50:00Z" w16du:dateUtc="2025-01-03T08:50:00Z"/>
                    <w:rFonts w:ascii="Calibri" w:hAnsi="Calibri" w:cs="Calibri"/>
                    <w:color w:val="000000"/>
                    <w:sz w:val="22"/>
                    <w:szCs w:val="22"/>
                  </w:rPr>
                </w:rPrChange>
              </w:rPr>
              <w:pPrChange w:id="180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075" w:author="瑋婷 徐" w:date="2025-01-03T16:50:00Z" w16du:dateUtc="2025-01-03T08:50:00Z">
              <w:r w:rsidRPr="003F0C1C">
                <w:rPr>
                  <w:rFonts w:ascii="Times New Roman" w:eastAsiaTheme="minorEastAsia" w:hAnsi="Times New Roman" w:cs="Times New Roman"/>
                  <w:color w:val="000000"/>
                  <w:rPrChange w:id="18076" w:author="瑋婷 徐" w:date="2025-01-04T22:54:00Z" w16du:dateUtc="2025-01-04T14:54:00Z">
                    <w:rPr>
                      <w:rFonts w:ascii="Calibri" w:hAnsi="Calibri" w:cs="Calibri"/>
                      <w:color w:val="000000"/>
                      <w:sz w:val="22"/>
                      <w:szCs w:val="22"/>
                    </w:rPr>
                  </w:rPrChange>
                </w:rPr>
                <w:t>*</w:t>
              </w:r>
            </w:ins>
          </w:p>
        </w:tc>
        <w:tc>
          <w:tcPr>
            <w:tcW w:w="163" w:type="pct"/>
            <w:noWrap/>
            <w:vAlign w:val="center"/>
            <w:hideMark/>
            <w:tcPrChange w:id="18077" w:author="瑋婷 徐" w:date="2025-01-04T15:38:00Z" w16du:dateUtc="2025-01-04T07:38:00Z">
              <w:tcPr>
                <w:tcW w:w="162" w:type="pct"/>
                <w:gridSpan w:val="2"/>
                <w:noWrap/>
                <w:hideMark/>
              </w:tcPr>
            </w:tcPrChange>
          </w:tcPr>
          <w:p w14:paraId="026AE8BB"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078" w:author="瑋婷 徐" w:date="2025-01-03T16:50:00Z" w16du:dateUtc="2025-01-03T08:50:00Z"/>
                <w:rFonts w:ascii="Times New Roman" w:eastAsiaTheme="minorEastAsia" w:hAnsi="Times New Roman" w:cs="Times New Roman"/>
                <w:color w:val="000000"/>
                <w:rPrChange w:id="18079" w:author="瑋婷 徐" w:date="2025-01-04T22:54:00Z" w16du:dateUtc="2025-01-04T14:54:00Z">
                  <w:rPr>
                    <w:ins w:id="18080" w:author="瑋婷 徐" w:date="2025-01-03T16:50:00Z" w16du:dateUtc="2025-01-03T08:50:00Z"/>
                    <w:rFonts w:ascii="Calibri" w:hAnsi="Calibri" w:cs="Calibri"/>
                    <w:color w:val="000000"/>
                    <w:sz w:val="22"/>
                    <w:szCs w:val="22"/>
                  </w:rPr>
                </w:rPrChange>
              </w:rPr>
              <w:pPrChange w:id="1808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082" w:author="瑋婷 徐" w:date="2025-01-04T15:38:00Z" w16du:dateUtc="2025-01-04T07:38:00Z">
              <w:tcPr>
                <w:tcW w:w="162" w:type="pct"/>
                <w:gridSpan w:val="2"/>
                <w:noWrap/>
                <w:hideMark/>
              </w:tcPr>
            </w:tcPrChange>
          </w:tcPr>
          <w:p w14:paraId="5A6EFB57"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083" w:author="瑋婷 徐" w:date="2025-01-03T16:50:00Z" w16du:dateUtc="2025-01-03T08:50:00Z"/>
                <w:rFonts w:ascii="Times New Roman" w:eastAsiaTheme="minorEastAsia" w:hAnsi="Times New Roman" w:cs="Times New Roman"/>
                <w:rPrChange w:id="18084" w:author="瑋婷 徐" w:date="2025-01-04T22:54:00Z" w16du:dateUtc="2025-01-04T14:54:00Z">
                  <w:rPr>
                    <w:ins w:id="18085" w:author="瑋婷 徐" w:date="2025-01-03T16:50:00Z" w16du:dateUtc="2025-01-03T08:50:00Z"/>
                    <w:rFonts w:ascii="Times New Roman" w:eastAsia="Times New Roman" w:hAnsi="Times New Roman" w:cs="Times New Roman"/>
                    <w:sz w:val="20"/>
                    <w:szCs w:val="20"/>
                  </w:rPr>
                </w:rPrChange>
              </w:rPr>
              <w:pPrChange w:id="180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087" w:author="瑋婷 徐" w:date="2025-01-04T15:38:00Z" w16du:dateUtc="2025-01-04T07:38:00Z">
              <w:tcPr>
                <w:tcW w:w="162" w:type="pct"/>
                <w:gridSpan w:val="2"/>
                <w:noWrap/>
                <w:hideMark/>
              </w:tcPr>
            </w:tcPrChange>
          </w:tcPr>
          <w:p w14:paraId="6EAD154B"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088" w:author="瑋婷 徐" w:date="2025-01-03T16:50:00Z" w16du:dateUtc="2025-01-03T08:50:00Z"/>
                <w:rFonts w:ascii="Times New Roman" w:eastAsiaTheme="minorEastAsia" w:hAnsi="Times New Roman" w:cs="Times New Roman"/>
                <w:rPrChange w:id="18089" w:author="瑋婷 徐" w:date="2025-01-04T22:54:00Z" w16du:dateUtc="2025-01-04T14:54:00Z">
                  <w:rPr>
                    <w:ins w:id="18090" w:author="瑋婷 徐" w:date="2025-01-03T16:50:00Z" w16du:dateUtc="2025-01-03T08:50:00Z"/>
                    <w:rFonts w:ascii="Times New Roman" w:eastAsia="Times New Roman" w:hAnsi="Times New Roman" w:cs="Times New Roman"/>
                    <w:sz w:val="20"/>
                    <w:szCs w:val="20"/>
                  </w:rPr>
                </w:rPrChange>
              </w:rPr>
              <w:pPrChange w:id="1809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092" w:author="瑋婷 徐" w:date="2025-01-04T15:38:00Z" w16du:dateUtc="2025-01-04T07:38:00Z">
              <w:tcPr>
                <w:tcW w:w="162" w:type="pct"/>
                <w:noWrap/>
                <w:hideMark/>
              </w:tcPr>
            </w:tcPrChange>
          </w:tcPr>
          <w:p w14:paraId="0116C32E"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093" w:author="瑋婷 徐" w:date="2025-01-03T16:50:00Z" w16du:dateUtc="2025-01-03T08:50:00Z"/>
                <w:rFonts w:ascii="Times New Roman" w:eastAsiaTheme="minorEastAsia" w:hAnsi="Times New Roman" w:cs="Times New Roman"/>
                <w:rPrChange w:id="18094" w:author="瑋婷 徐" w:date="2025-01-04T22:54:00Z" w16du:dateUtc="2025-01-04T14:54:00Z">
                  <w:rPr>
                    <w:ins w:id="18095" w:author="瑋婷 徐" w:date="2025-01-03T16:50:00Z" w16du:dateUtc="2025-01-03T08:50:00Z"/>
                    <w:rFonts w:ascii="Times New Roman" w:eastAsia="Times New Roman" w:hAnsi="Times New Roman" w:cs="Times New Roman"/>
                    <w:sz w:val="20"/>
                    <w:szCs w:val="20"/>
                  </w:rPr>
                </w:rPrChange>
              </w:rPr>
              <w:pPrChange w:id="180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097" w:author="瑋婷 徐" w:date="2025-01-04T15:38:00Z" w16du:dateUtc="2025-01-04T07:38:00Z">
              <w:tcPr>
                <w:tcW w:w="162" w:type="pct"/>
                <w:gridSpan w:val="2"/>
                <w:noWrap/>
                <w:hideMark/>
              </w:tcPr>
            </w:tcPrChange>
          </w:tcPr>
          <w:p w14:paraId="614A6299"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098" w:author="瑋婷 徐" w:date="2025-01-03T16:50:00Z" w16du:dateUtc="2025-01-03T08:50:00Z"/>
                <w:rFonts w:ascii="Times New Roman" w:eastAsiaTheme="minorEastAsia" w:hAnsi="Times New Roman" w:cs="Times New Roman"/>
                <w:color w:val="000000"/>
                <w:rPrChange w:id="18099" w:author="瑋婷 徐" w:date="2025-01-04T22:54:00Z" w16du:dateUtc="2025-01-04T14:54:00Z">
                  <w:rPr>
                    <w:ins w:id="18100" w:author="瑋婷 徐" w:date="2025-01-03T16:50:00Z" w16du:dateUtc="2025-01-03T08:50:00Z"/>
                    <w:rFonts w:ascii="Calibri" w:hAnsi="Calibri" w:cs="Calibri"/>
                    <w:color w:val="000000"/>
                    <w:sz w:val="22"/>
                    <w:szCs w:val="22"/>
                  </w:rPr>
                </w:rPrChange>
              </w:rPr>
              <w:pPrChange w:id="181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102" w:author="瑋婷 徐" w:date="2025-01-03T16:50:00Z" w16du:dateUtc="2025-01-03T08:50:00Z">
              <w:r w:rsidRPr="003F0C1C">
                <w:rPr>
                  <w:rFonts w:ascii="Times New Roman" w:eastAsiaTheme="minorEastAsia" w:hAnsi="Times New Roman" w:cs="Times New Roman"/>
                  <w:color w:val="000000"/>
                  <w:rPrChange w:id="18103" w:author="瑋婷 徐" w:date="2025-01-04T22:54:00Z" w16du:dateUtc="2025-01-04T14:54:00Z">
                    <w:rPr>
                      <w:rFonts w:ascii="Calibri" w:hAnsi="Calibri" w:cs="Calibri"/>
                      <w:color w:val="000000"/>
                      <w:sz w:val="22"/>
                      <w:szCs w:val="22"/>
                    </w:rPr>
                  </w:rPrChange>
                </w:rPr>
                <w:t>*</w:t>
              </w:r>
            </w:ins>
          </w:p>
        </w:tc>
        <w:tc>
          <w:tcPr>
            <w:tcW w:w="163" w:type="pct"/>
            <w:noWrap/>
            <w:vAlign w:val="center"/>
            <w:hideMark/>
            <w:tcPrChange w:id="18104" w:author="瑋婷 徐" w:date="2025-01-04T15:38:00Z" w16du:dateUtc="2025-01-04T07:38:00Z">
              <w:tcPr>
                <w:tcW w:w="162" w:type="pct"/>
                <w:gridSpan w:val="2"/>
                <w:noWrap/>
                <w:hideMark/>
              </w:tcPr>
            </w:tcPrChange>
          </w:tcPr>
          <w:p w14:paraId="7DB56BD5"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105" w:author="瑋婷 徐" w:date="2025-01-03T16:50:00Z" w16du:dateUtc="2025-01-03T08:50:00Z"/>
                <w:rFonts w:ascii="Times New Roman" w:eastAsiaTheme="minorEastAsia" w:hAnsi="Times New Roman" w:cs="Times New Roman"/>
                <w:color w:val="000000"/>
                <w:rPrChange w:id="18106" w:author="瑋婷 徐" w:date="2025-01-04T22:54:00Z" w16du:dateUtc="2025-01-04T14:54:00Z">
                  <w:rPr>
                    <w:ins w:id="18107" w:author="瑋婷 徐" w:date="2025-01-03T16:50:00Z" w16du:dateUtc="2025-01-03T08:50:00Z"/>
                    <w:rFonts w:ascii="Calibri" w:hAnsi="Calibri" w:cs="Calibri"/>
                    <w:color w:val="000000"/>
                    <w:sz w:val="22"/>
                    <w:szCs w:val="22"/>
                  </w:rPr>
                </w:rPrChange>
              </w:rPr>
              <w:pPrChange w:id="181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109" w:author="瑋婷 徐" w:date="2025-01-04T15:38:00Z" w16du:dateUtc="2025-01-04T07:38:00Z">
              <w:tcPr>
                <w:tcW w:w="162" w:type="pct"/>
                <w:gridSpan w:val="2"/>
                <w:noWrap/>
                <w:hideMark/>
              </w:tcPr>
            </w:tcPrChange>
          </w:tcPr>
          <w:p w14:paraId="33F6D765"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110" w:author="瑋婷 徐" w:date="2025-01-03T16:50:00Z" w16du:dateUtc="2025-01-03T08:50:00Z"/>
                <w:rFonts w:ascii="Times New Roman" w:eastAsiaTheme="minorEastAsia" w:hAnsi="Times New Roman" w:cs="Times New Roman"/>
                <w:color w:val="000000"/>
                <w:rPrChange w:id="18111" w:author="瑋婷 徐" w:date="2025-01-04T22:54:00Z" w16du:dateUtc="2025-01-04T14:54:00Z">
                  <w:rPr>
                    <w:ins w:id="18112" w:author="瑋婷 徐" w:date="2025-01-03T16:50:00Z" w16du:dateUtc="2025-01-03T08:50:00Z"/>
                    <w:rFonts w:ascii="Calibri" w:hAnsi="Calibri" w:cs="Calibri"/>
                    <w:color w:val="000000"/>
                    <w:sz w:val="22"/>
                    <w:szCs w:val="22"/>
                  </w:rPr>
                </w:rPrChange>
              </w:rPr>
              <w:pPrChange w:id="181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114" w:author="瑋婷 徐" w:date="2025-01-03T16:50:00Z" w16du:dateUtc="2025-01-03T08:50:00Z">
              <w:r w:rsidRPr="003F0C1C">
                <w:rPr>
                  <w:rFonts w:ascii="Times New Roman" w:eastAsiaTheme="minorEastAsia" w:hAnsi="Times New Roman" w:cs="Times New Roman"/>
                  <w:color w:val="000000"/>
                  <w:rPrChange w:id="18115" w:author="瑋婷 徐" w:date="2025-01-04T22:54:00Z" w16du:dateUtc="2025-01-04T14:54:00Z">
                    <w:rPr>
                      <w:rFonts w:ascii="Calibri" w:hAnsi="Calibri" w:cs="Calibri"/>
                      <w:color w:val="000000"/>
                      <w:sz w:val="22"/>
                      <w:szCs w:val="22"/>
                    </w:rPr>
                  </w:rPrChange>
                </w:rPr>
                <w:t>*</w:t>
              </w:r>
            </w:ins>
          </w:p>
        </w:tc>
        <w:tc>
          <w:tcPr>
            <w:tcW w:w="163" w:type="pct"/>
            <w:noWrap/>
            <w:vAlign w:val="center"/>
            <w:hideMark/>
            <w:tcPrChange w:id="18116" w:author="瑋婷 徐" w:date="2025-01-04T15:38:00Z" w16du:dateUtc="2025-01-04T07:38:00Z">
              <w:tcPr>
                <w:tcW w:w="162" w:type="pct"/>
                <w:gridSpan w:val="2"/>
                <w:noWrap/>
                <w:hideMark/>
              </w:tcPr>
            </w:tcPrChange>
          </w:tcPr>
          <w:p w14:paraId="1FB211D7"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117" w:author="瑋婷 徐" w:date="2025-01-03T16:50:00Z" w16du:dateUtc="2025-01-03T08:50:00Z"/>
                <w:rFonts w:ascii="Times New Roman" w:eastAsiaTheme="minorEastAsia" w:hAnsi="Times New Roman" w:cs="Times New Roman"/>
                <w:color w:val="000000"/>
                <w:rPrChange w:id="18118" w:author="瑋婷 徐" w:date="2025-01-04T22:54:00Z" w16du:dateUtc="2025-01-04T14:54:00Z">
                  <w:rPr>
                    <w:ins w:id="18119" w:author="瑋婷 徐" w:date="2025-01-03T16:50:00Z" w16du:dateUtc="2025-01-03T08:50:00Z"/>
                    <w:rFonts w:ascii="Calibri" w:hAnsi="Calibri" w:cs="Calibri"/>
                    <w:color w:val="000000"/>
                    <w:sz w:val="22"/>
                    <w:szCs w:val="22"/>
                  </w:rPr>
                </w:rPrChange>
              </w:rPr>
              <w:pPrChange w:id="1812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121" w:author="瑋婷 徐" w:date="2025-01-03T16:50:00Z" w16du:dateUtc="2025-01-03T08:50:00Z">
              <w:r w:rsidRPr="003F0C1C">
                <w:rPr>
                  <w:rFonts w:ascii="Times New Roman" w:eastAsiaTheme="minorEastAsia" w:hAnsi="Times New Roman" w:cs="Times New Roman"/>
                  <w:color w:val="000000"/>
                  <w:rPrChange w:id="18122" w:author="瑋婷 徐" w:date="2025-01-04T22:54:00Z" w16du:dateUtc="2025-01-04T14:54:00Z">
                    <w:rPr>
                      <w:rFonts w:ascii="Calibri" w:hAnsi="Calibri" w:cs="Calibri"/>
                      <w:color w:val="000000"/>
                      <w:sz w:val="22"/>
                      <w:szCs w:val="22"/>
                    </w:rPr>
                  </w:rPrChange>
                </w:rPr>
                <w:t>*</w:t>
              </w:r>
            </w:ins>
          </w:p>
        </w:tc>
        <w:tc>
          <w:tcPr>
            <w:tcW w:w="163" w:type="pct"/>
            <w:noWrap/>
            <w:vAlign w:val="center"/>
            <w:hideMark/>
            <w:tcPrChange w:id="18123" w:author="瑋婷 徐" w:date="2025-01-04T15:38:00Z" w16du:dateUtc="2025-01-04T07:38:00Z">
              <w:tcPr>
                <w:tcW w:w="162" w:type="pct"/>
                <w:gridSpan w:val="2"/>
                <w:noWrap/>
                <w:hideMark/>
              </w:tcPr>
            </w:tcPrChange>
          </w:tcPr>
          <w:p w14:paraId="0D6317E9"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124" w:author="瑋婷 徐" w:date="2025-01-03T16:50:00Z" w16du:dateUtc="2025-01-03T08:50:00Z"/>
                <w:rFonts w:ascii="Times New Roman" w:eastAsiaTheme="minorEastAsia" w:hAnsi="Times New Roman" w:cs="Times New Roman"/>
                <w:color w:val="000000"/>
                <w:rPrChange w:id="18125" w:author="瑋婷 徐" w:date="2025-01-04T22:54:00Z" w16du:dateUtc="2025-01-04T14:54:00Z">
                  <w:rPr>
                    <w:ins w:id="18126" w:author="瑋婷 徐" w:date="2025-01-03T16:50:00Z" w16du:dateUtc="2025-01-03T08:50:00Z"/>
                    <w:rFonts w:ascii="Calibri" w:hAnsi="Calibri" w:cs="Calibri"/>
                    <w:color w:val="000000"/>
                    <w:sz w:val="22"/>
                    <w:szCs w:val="22"/>
                  </w:rPr>
                </w:rPrChange>
              </w:rPr>
              <w:pPrChange w:id="181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128" w:author="瑋婷 徐" w:date="2025-01-04T15:38:00Z" w16du:dateUtc="2025-01-04T07:38:00Z">
              <w:tcPr>
                <w:tcW w:w="162" w:type="pct"/>
                <w:gridSpan w:val="2"/>
                <w:noWrap/>
                <w:hideMark/>
              </w:tcPr>
            </w:tcPrChange>
          </w:tcPr>
          <w:p w14:paraId="2D98FEF7"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129" w:author="瑋婷 徐" w:date="2025-01-03T16:50:00Z" w16du:dateUtc="2025-01-03T08:50:00Z"/>
                <w:rFonts w:ascii="Times New Roman" w:eastAsiaTheme="minorEastAsia" w:hAnsi="Times New Roman" w:cs="Times New Roman"/>
                <w:color w:val="000000"/>
                <w:rPrChange w:id="18130" w:author="瑋婷 徐" w:date="2025-01-04T22:54:00Z" w16du:dateUtc="2025-01-04T14:54:00Z">
                  <w:rPr>
                    <w:ins w:id="18131" w:author="瑋婷 徐" w:date="2025-01-03T16:50:00Z" w16du:dateUtc="2025-01-03T08:50:00Z"/>
                    <w:rFonts w:ascii="Calibri" w:hAnsi="Calibri" w:cs="Calibri"/>
                    <w:color w:val="000000"/>
                    <w:sz w:val="22"/>
                    <w:szCs w:val="22"/>
                  </w:rPr>
                </w:rPrChange>
              </w:rPr>
              <w:pPrChange w:id="1813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133" w:author="瑋婷 徐" w:date="2025-01-03T16:50:00Z" w16du:dateUtc="2025-01-03T08:50:00Z">
              <w:r w:rsidRPr="003F0C1C">
                <w:rPr>
                  <w:rFonts w:ascii="Times New Roman" w:eastAsiaTheme="minorEastAsia" w:hAnsi="Times New Roman" w:cs="Times New Roman"/>
                  <w:color w:val="000000"/>
                  <w:rPrChange w:id="18134" w:author="瑋婷 徐" w:date="2025-01-04T22:54:00Z" w16du:dateUtc="2025-01-04T14:54:00Z">
                    <w:rPr>
                      <w:rFonts w:ascii="Calibri" w:hAnsi="Calibri" w:cs="Calibri"/>
                      <w:color w:val="000000"/>
                      <w:sz w:val="22"/>
                      <w:szCs w:val="22"/>
                    </w:rPr>
                  </w:rPrChange>
                </w:rPr>
                <w:t>*</w:t>
              </w:r>
            </w:ins>
          </w:p>
        </w:tc>
        <w:tc>
          <w:tcPr>
            <w:tcW w:w="163" w:type="pct"/>
            <w:noWrap/>
            <w:vAlign w:val="center"/>
            <w:hideMark/>
            <w:tcPrChange w:id="18135" w:author="瑋婷 徐" w:date="2025-01-04T15:38:00Z" w16du:dateUtc="2025-01-04T07:38:00Z">
              <w:tcPr>
                <w:tcW w:w="162" w:type="pct"/>
                <w:gridSpan w:val="2"/>
                <w:noWrap/>
                <w:hideMark/>
              </w:tcPr>
            </w:tcPrChange>
          </w:tcPr>
          <w:p w14:paraId="617A21D8"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136" w:author="瑋婷 徐" w:date="2025-01-03T16:50:00Z" w16du:dateUtc="2025-01-03T08:50:00Z"/>
                <w:rFonts w:ascii="Times New Roman" w:eastAsiaTheme="minorEastAsia" w:hAnsi="Times New Roman" w:cs="Times New Roman"/>
                <w:color w:val="000000"/>
                <w:rPrChange w:id="18137" w:author="瑋婷 徐" w:date="2025-01-04T22:54:00Z" w16du:dateUtc="2025-01-04T14:54:00Z">
                  <w:rPr>
                    <w:ins w:id="18138" w:author="瑋婷 徐" w:date="2025-01-03T16:50:00Z" w16du:dateUtc="2025-01-03T08:50:00Z"/>
                    <w:rFonts w:ascii="Calibri" w:hAnsi="Calibri" w:cs="Calibri"/>
                    <w:color w:val="000000"/>
                    <w:sz w:val="22"/>
                    <w:szCs w:val="22"/>
                  </w:rPr>
                </w:rPrChange>
              </w:rPr>
              <w:pPrChange w:id="181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140" w:author="瑋婷 徐" w:date="2025-01-03T16:50:00Z" w16du:dateUtc="2025-01-03T08:50:00Z">
              <w:r w:rsidRPr="003F0C1C">
                <w:rPr>
                  <w:rFonts w:ascii="Times New Roman" w:eastAsiaTheme="minorEastAsia" w:hAnsi="Times New Roman" w:cs="Times New Roman"/>
                  <w:color w:val="000000"/>
                  <w:rPrChange w:id="18141" w:author="瑋婷 徐" w:date="2025-01-04T22:54:00Z" w16du:dateUtc="2025-01-04T14:54:00Z">
                    <w:rPr>
                      <w:rFonts w:ascii="Calibri" w:hAnsi="Calibri" w:cs="Calibri"/>
                      <w:color w:val="000000"/>
                      <w:sz w:val="22"/>
                      <w:szCs w:val="22"/>
                    </w:rPr>
                  </w:rPrChange>
                </w:rPr>
                <w:t>*</w:t>
              </w:r>
            </w:ins>
          </w:p>
        </w:tc>
        <w:tc>
          <w:tcPr>
            <w:tcW w:w="163" w:type="pct"/>
            <w:noWrap/>
            <w:vAlign w:val="center"/>
            <w:hideMark/>
            <w:tcPrChange w:id="18142" w:author="瑋婷 徐" w:date="2025-01-04T15:38:00Z" w16du:dateUtc="2025-01-04T07:38:00Z">
              <w:tcPr>
                <w:tcW w:w="162" w:type="pct"/>
                <w:gridSpan w:val="2"/>
                <w:noWrap/>
                <w:hideMark/>
              </w:tcPr>
            </w:tcPrChange>
          </w:tcPr>
          <w:p w14:paraId="25714CB0"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143" w:author="瑋婷 徐" w:date="2025-01-03T16:50:00Z" w16du:dateUtc="2025-01-03T08:50:00Z"/>
                <w:rFonts w:ascii="Times New Roman" w:eastAsiaTheme="minorEastAsia" w:hAnsi="Times New Roman" w:cs="Times New Roman"/>
                <w:color w:val="000000"/>
                <w:rPrChange w:id="18144" w:author="瑋婷 徐" w:date="2025-01-04T22:54:00Z" w16du:dateUtc="2025-01-04T14:54:00Z">
                  <w:rPr>
                    <w:ins w:id="18145" w:author="瑋婷 徐" w:date="2025-01-03T16:50:00Z" w16du:dateUtc="2025-01-03T08:50:00Z"/>
                    <w:rFonts w:ascii="Calibri" w:hAnsi="Calibri" w:cs="Calibri"/>
                    <w:color w:val="000000"/>
                    <w:sz w:val="22"/>
                    <w:szCs w:val="22"/>
                  </w:rPr>
                </w:rPrChange>
              </w:rPr>
              <w:pPrChange w:id="1814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147" w:author="瑋婷 徐" w:date="2025-01-04T15:38:00Z" w16du:dateUtc="2025-01-04T07:38:00Z">
              <w:tcPr>
                <w:tcW w:w="162" w:type="pct"/>
                <w:gridSpan w:val="2"/>
                <w:noWrap/>
                <w:hideMark/>
              </w:tcPr>
            </w:tcPrChange>
          </w:tcPr>
          <w:p w14:paraId="0697C106"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148" w:author="瑋婷 徐" w:date="2025-01-03T16:50:00Z" w16du:dateUtc="2025-01-03T08:50:00Z"/>
                <w:rFonts w:ascii="Times New Roman" w:eastAsiaTheme="minorEastAsia" w:hAnsi="Times New Roman" w:cs="Times New Roman"/>
                <w:rPrChange w:id="18149" w:author="瑋婷 徐" w:date="2025-01-04T22:54:00Z" w16du:dateUtc="2025-01-04T14:54:00Z">
                  <w:rPr>
                    <w:ins w:id="18150" w:author="瑋婷 徐" w:date="2025-01-03T16:50:00Z" w16du:dateUtc="2025-01-03T08:50:00Z"/>
                    <w:rFonts w:ascii="Times New Roman" w:eastAsia="Times New Roman" w:hAnsi="Times New Roman" w:cs="Times New Roman"/>
                    <w:sz w:val="20"/>
                    <w:szCs w:val="20"/>
                  </w:rPr>
                </w:rPrChange>
              </w:rPr>
              <w:pPrChange w:id="181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152" w:author="瑋婷 徐" w:date="2025-01-04T15:38:00Z" w16du:dateUtc="2025-01-04T07:38:00Z">
              <w:tcPr>
                <w:tcW w:w="162" w:type="pct"/>
                <w:gridSpan w:val="2"/>
                <w:noWrap/>
                <w:hideMark/>
              </w:tcPr>
            </w:tcPrChange>
          </w:tcPr>
          <w:p w14:paraId="06D4C8CB"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153" w:author="瑋婷 徐" w:date="2025-01-03T16:50:00Z" w16du:dateUtc="2025-01-03T08:50:00Z"/>
                <w:rFonts w:ascii="Times New Roman" w:eastAsiaTheme="minorEastAsia" w:hAnsi="Times New Roman" w:cs="Times New Roman"/>
                <w:rPrChange w:id="18154" w:author="瑋婷 徐" w:date="2025-01-04T22:54:00Z" w16du:dateUtc="2025-01-04T14:54:00Z">
                  <w:rPr>
                    <w:ins w:id="18155" w:author="瑋婷 徐" w:date="2025-01-03T16:50:00Z" w16du:dateUtc="2025-01-03T08:50:00Z"/>
                    <w:rFonts w:ascii="Times New Roman" w:eastAsia="Times New Roman" w:hAnsi="Times New Roman" w:cs="Times New Roman"/>
                    <w:sz w:val="20"/>
                    <w:szCs w:val="20"/>
                  </w:rPr>
                </w:rPrChange>
              </w:rPr>
              <w:pPrChange w:id="181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157" w:author="瑋婷 徐" w:date="2025-01-04T15:38:00Z" w16du:dateUtc="2025-01-04T07:38:00Z">
              <w:tcPr>
                <w:tcW w:w="162" w:type="pct"/>
                <w:gridSpan w:val="2"/>
                <w:noWrap/>
                <w:hideMark/>
              </w:tcPr>
            </w:tcPrChange>
          </w:tcPr>
          <w:p w14:paraId="2C27BD68"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158" w:author="瑋婷 徐" w:date="2025-01-03T16:50:00Z" w16du:dateUtc="2025-01-03T08:50:00Z"/>
                <w:rFonts w:ascii="Times New Roman" w:eastAsiaTheme="minorEastAsia" w:hAnsi="Times New Roman" w:cs="Times New Roman"/>
                <w:rPrChange w:id="18159" w:author="瑋婷 徐" w:date="2025-01-04T22:54:00Z" w16du:dateUtc="2025-01-04T14:54:00Z">
                  <w:rPr>
                    <w:ins w:id="18160" w:author="瑋婷 徐" w:date="2025-01-03T16:50:00Z" w16du:dateUtc="2025-01-03T08:50:00Z"/>
                    <w:rFonts w:ascii="Times New Roman" w:eastAsia="Times New Roman" w:hAnsi="Times New Roman" w:cs="Times New Roman"/>
                    <w:sz w:val="20"/>
                    <w:szCs w:val="20"/>
                  </w:rPr>
                </w:rPrChange>
              </w:rPr>
              <w:pPrChange w:id="181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162" w:author="瑋婷 徐" w:date="2025-01-04T15:38:00Z" w16du:dateUtc="2025-01-04T07:38:00Z">
              <w:tcPr>
                <w:tcW w:w="164" w:type="pct"/>
                <w:gridSpan w:val="2"/>
                <w:noWrap/>
                <w:hideMark/>
              </w:tcPr>
            </w:tcPrChange>
          </w:tcPr>
          <w:p w14:paraId="0B9A1853"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163" w:author="瑋婷 徐" w:date="2025-01-03T16:50:00Z" w16du:dateUtc="2025-01-03T08:50:00Z"/>
                <w:rFonts w:ascii="Times New Roman" w:eastAsiaTheme="minorEastAsia" w:hAnsi="Times New Roman" w:cs="Times New Roman"/>
                <w:color w:val="000000"/>
                <w:rPrChange w:id="18164" w:author="瑋婷 徐" w:date="2025-01-04T22:54:00Z" w16du:dateUtc="2025-01-04T14:54:00Z">
                  <w:rPr>
                    <w:ins w:id="18165" w:author="瑋婷 徐" w:date="2025-01-03T16:50:00Z" w16du:dateUtc="2025-01-03T08:50:00Z"/>
                    <w:rFonts w:ascii="Calibri" w:hAnsi="Calibri" w:cs="Calibri"/>
                    <w:color w:val="000000"/>
                    <w:sz w:val="22"/>
                    <w:szCs w:val="22"/>
                  </w:rPr>
                </w:rPrChange>
              </w:rPr>
              <w:pPrChange w:id="181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167" w:author="瑋婷 徐" w:date="2025-01-03T16:50:00Z" w16du:dateUtc="2025-01-03T08:50:00Z">
              <w:r w:rsidRPr="003F0C1C">
                <w:rPr>
                  <w:rFonts w:ascii="Times New Roman" w:eastAsiaTheme="minorEastAsia" w:hAnsi="Times New Roman" w:cs="Times New Roman"/>
                  <w:color w:val="000000"/>
                  <w:rPrChange w:id="18168" w:author="瑋婷 徐" w:date="2025-01-04T22:54:00Z" w16du:dateUtc="2025-01-04T14:54:00Z">
                    <w:rPr>
                      <w:rFonts w:ascii="Calibri" w:hAnsi="Calibri" w:cs="Calibri"/>
                      <w:color w:val="000000"/>
                      <w:sz w:val="22"/>
                      <w:szCs w:val="22"/>
                    </w:rPr>
                  </w:rPrChange>
                </w:rPr>
                <w:t>*</w:t>
              </w:r>
            </w:ins>
          </w:p>
        </w:tc>
      </w:tr>
      <w:tr w:rsidR="00832762" w:rsidRPr="00D976EC" w14:paraId="38559587" w14:textId="77777777" w:rsidTr="004373E8">
        <w:trPr>
          <w:cnfStyle w:val="000000100000" w:firstRow="0" w:lastRow="0" w:firstColumn="0" w:lastColumn="0" w:oddVBand="0" w:evenVBand="0" w:oddHBand="1" w:evenHBand="0" w:firstRowFirstColumn="0" w:firstRowLastColumn="0" w:lastRowFirstColumn="0" w:lastRowLastColumn="0"/>
          <w:trHeight w:val="300"/>
          <w:ins w:id="18169" w:author="瑋婷 徐" w:date="2025-01-03T16:50:00Z"/>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76869D26" w14:textId="77777777" w:rsidR="003C19C7" w:rsidRPr="003F0C1C" w:rsidRDefault="003C19C7">
            <w:pPr>
              <w:spacing w:line="360" w:lineRule="auto"/>
              <w:jc w:val="both"/>
              <w:rPr>
                <w:ins w:id="18170" w:author="瑋婷 徐" w:date="2025-01-03T16:50:00Z" w16du:dateUtc="2025-01-03T08:50:00Z"/>
                <w:rFonts w:ascii="Times New Roman" w:eastAsiaTheme="minorEastAsia" w:hAnsi="Times New Roman" w:cs="Times New Roman"/>
                <w:b w:val="0"/>
                <w:bCs w:val="0"/>
                <w:color w:val="000000"/>
                <w:rPrChange w:id="18171" w:author="瑋婷 徐" w:date="2025-01-04T22:54:00Z" w16du:dateUtc="2025-01-04T14:54:00Z">
                  <w:rPr>
                    <w:ins w:id="18172" w:author="瑋婷 徐" w:date="2025-01-03T16:50:00Z" w16du:dateUtc="2025-01-03T08:50:00Z"/>
                    <w:rFonts w:ascii="Calibri" w:hAnsi="Calibri" w:cs="Calibri"/>
                    <w:color w:val="000000"/>
                    <w:sz w:val="22"/>
                    <w:szCs w:val="22"/>
                  </w:rPr>
                </w:rPrChange>
              </w:rPr>
              <w:pPrChange w:id="18173" w:author="瑋婷 徐" w:date="2025-01-03T16:55:00Z" w16du:dateUtc="2025-01-03T08:55:00Z">
                <w:pPr/>
              </w:pPrChange>
            </w:pPr>
            <w:ins w:id="18174" w:author="瑋婷 徐" w:date="2025-01-03T16:50:00Z" w16du:dateUtc="2025-01-03T08:50:00Z">
              <w:r w:rsidRPr="003F0C1C">
                <w:rPr>
                  <w:rFonts w:ascii="Times New Roman" w:eastAsiaTheme="minorEastAsia" w:hAnsi="Times New Roman" w:cs="Times New Roman" w:hint="eastAsia"/>
                  <w:b w:val="0"/>
                  <w:bCs w:val="0"/>
                  <w:color w:val="000000"/>
                  <w:rPrChange w:id="18175" w:author="瑋婷 徐" w:date="2025-01-04T22:54:00Z" w16du:dateUtc="2025-01-04T14:54:00Z">
                    <w:rPr>
                      <w:rFonts w:ascii="Calibri" w:hAnsi="Calibri" w:cs="Calibri" w:hint="eastAsia"/>
                      <w:color w:val="000000"/>
                      <w:sz w:val="22"/>
                      <w:szCs w:val="22"/>
                    </w:rPr>
                  </w:rPrChange>
                </w:rPr>
                <w:t>熊鷹</w:t>
              </w:r>
              <w:r w:rsidRPr="003F0C1C">
                <w:rPr>
                  <w:rFonts w:ascii="Times New Roman" w:eastAsiaTheme="minorEastAsia" w:hAnsi="Times New Roman" w:cs="Times New Roman"/>
                  <w:b w:val="0"/>
                  <w:bCs w:val="0"/>
                  <w:color w:val="000000"/>
                  <w:rPrChange w:id="18176" w:author="瑋婷 徐" w:date="2025-01-04T22:54:00Z" w16du:dateUtc="2025-01-04T14:54:00Z">
                    <w:rPr>
                      <w:rFonts w:ascii="Calibri" w:hAnsi="Calibri" w:cs="Calibri"/>
                      <w:color w:val="000000"/>
                      <w:sz w:val="22"/>
                      <w:szCs w:val="22"/>
                    </w:rPr>
                  </w:rPrChange>
                </w:rPr>
                <w:t xml:space="preserve"> I</w:t>
              </w:r>
            </w:ins>
          </w:p>
        </w:tc>
        <w:tc>
          <w:tcPr>
            <w:tcW w:w="973" w:type="pct"/>
            <w:vAlign w:val="center"/>
            <w:hideMark/>
          </w:tcPr>
          <w:p w14:paraId="2547ADE6"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177" w:author="瑋婷 徐" w:date="2025-01-03T16:50:00Z" w16du:dateUtc="2025-01-03T08:50:00Z"/>
                <w:rFonts w:ascii="Times New Roman" w:eastAsiaTheme="minorEastAsia" w:hAnsi="Times New Roman" w:cs="Times New Roman"/>
                <w:i/>
                <w:iCs/>
                <w:color w:val="000000"/>
                <w:rPrChange w:id="18178" w:author="瑋婷 徐" w:date="2025-01-04T22:54:00Z" w16du:dateUtc="2025-01-04T14:54:00Z">
                  <w:rPr>
                    <w:ins w:id="18179" w:author="瑋婷 徐" w:date="2025-01-03T16:50:00Z" w16du:dateUtc="2025-01-03T08:50:00Z"/>
                    <w:rFonts w:ascii="Calibri" w:hAnsi="Calibri" w:cs="Calibri"/>
                    <w:i/>
                    <w:iCs/>
                    <w:color w:val="000000"/>
                    <w:sz w:val="22"/>
                    <w:szCs w:val="22"/>
                  </w:rPr>
                </w:rPrChange>
              </w:rPr>
              <w:pPrChange w:id="181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8181" w:author="瑋婷 徐" w:date="2025-01-03T16:50:00Z" w16du:dateUtc="2025-01-03T08:50:00Z">
              <w:r w:rsidRPr="003F0C1C">
                <w:rPr>
                  <w:rFonts w:ascii="Times New Roman" w:eastAsiaTheme="minorEastAsia" w:hAnsi="Times New Roman" w:cs="Times New Roman"/>
                  <w:i/>
                  <w:iCs/>
                  <w:color w:val="000000"/>
                  <w:rPrChange w:id="18182" w:author="瑋婷 徐" w:date="2025-01-04T22:54:00Z" w16du:dateUtc="2025-01-04T14:54:00Z">
                    <w:rPr>
                      <w:rFonts w:ascii="Calibri" w:hAnsi="Calibri" w:cs="Calibri"/>
                      <w:i/>
                      <w:iCs/>
                      <w:color w:val="000000"/>
                      <w:sz w:val="22"/>
                      <w:szCs w:val="22"/>
                    </w:rPr>
                  </w:rPrChange>
                </w:rPr>
                <w:t>Nisaetus nipalensis</w:t>
              </w:r>
            </w:ins>
          </w:p>
        </w:tc>
        <w:tc>
          <w:tcPr>
            <w:tcW w:w="163" w:type="pct"/>
            <w:noWrap/>
            <w:vAlign w:val="center"/>
            <w:hideMark/>
          </w:tcPr>
          <w:p w14:paraId="49E70408"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183" w:author="瑋婷 徐" w:date="2025-01-03T16:50:00Z" w16du:dateUtc="2025-01-03T08:50:00Z"/>
                <w:rFonts w:ascii="Times New Roman" w:eastAsiaTheme="minorEastAsia" w:hAnsi="Times New Roman" w:cs="Times New Roman"/>
                <w:i/>
                <w:iCs/>
                <w:color w:val="000000"/>
                <w:rPrChange w:id="18184" w:author="瑋婷 徐" w:date="2025-01-04T22:54:00Z" w16du:dateUtc="2025-01-04T14:54:00Z">
                  <w:rPr>
                    <w:ins w:id="18185" w:author="瑋婷 徐" w:date="2025-01-03T16:50:00Z" w16du:dateUtc="2025-01-03T08:50:00Z"/>
                    <w:rFonts w:ascii="Calibri" w:hAnsi="Calibri" w:cs="Calibri"/>
                    <w:i/>
                    <w:iCs/>
                    <w:color w:val="000000"/>
                    <w:sz w:val="22"/>
                    <w:szCs w:val="22"/>
                  </w:rPr>
                </w:rPrChange>
              </w:rPr>
              <w:pPrChange w:id="1818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E927894"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187" w:author="瑋婷 徐" w:date="2025-01-03T16:50:00Z" w16du:dateUtc="2025-01-03T08:50:00Z"/>
                <w:rFonts w:ascii="Times New Roman" w:eastAsiaTheme="minorEastAsia" w:hAnsi="Times New Roman" w:cs="Times New Roman"/>
                <w:rPrChange w:id="18188" w:author="瑋婷 徐" w:date="2025-01-04T22:54:00Z" w16du:dateUtc="2025-01-04T14:54:00Z">
                  <w:rPr>
                    <w:ins w:id="18189" w:author="瑋婷 徐" w:date="2025-01-03T16:50:00Z" w16du:dateUtc="2025-01-03T08:50:00Z"/>
                    <w:rFonts w:ascii="Times New Roman" w:eastAsia="Times New Roman" w:hAnsi="Times New Roman" w:cs="Times New Roman"/>
                    <w:sz w:val="20"/>
                    <w:szCs w:val="20"/>
                  </w:rPr>
                </w:rPrChange>
              </w:rPr>
              <w:pPrChange w:id="1819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4289F28"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191" w:author="瑋婷 徐" w:date="2025-01-03T16:50:00Z" w16du:dateUtc="2025-01-03T08:50:00Z"/>
                <w:rFonts w:ascii="Times New Roman" w:eastAsiaTheme="minorEastAsia" w:hAnsi="Times New Roman" w:cs="Times New Roman"/>
                <w:rPrChange w:id="18192" w:author="瑋婷 徐" w:date="2025-01-04T22:54:00Z" w16du:dateUtc="2025-01-04T14:54:00Z">
                  <w:rPr>
                    <w:ins w:id="18193" w:author="瑋婷 徐" w:date="2025-01-03T16:50:00Z" w16du:dateUtc="2025-01-03T08:50:00Z"/>
                    <w:rFonts w:ascii="Times New Roman" w:eastAsia="Times New Roman" w:hAnsi="Times New Roman" w:cs="Times New Roman"/>
                    <w:sz w:val="20"/>
                    <w:szCs w:val="20"/>
                  </w:rPr>
                </w:rPrChange>
              </w:rPr>
              <w:pPrChange w:id="1819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756E8FC1"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195" w:author="瑋婷 徐" w:date="2025-01-03T16:50:00Z" w16du:dateUtc="2025-01-03T08:50:00Z"/>
                <w:rFonts w:ascii="Times New Roman" w:eastAsiaTheme="minorEastAsia" w:hAnsi="Times New Roman" w:cs="Times New Roman"/>
                <w:rPrChange w:id="18196" w:author="瑋婷 徐" w:date="2025-01-04T22:54:00Z" w16du:dateUtc="2025-01-04T14:54:00Z">
                  <w:rPr>
                    <w:ins w:id="18197" w:author="瑋婷 徐" w:date="2025-01-03T16:50:00Z" w16du:dateUtc="2025-01-03T08:50:00Z"/>
                    <w:rFonts w:ascii="Times New Roman" w:eastAsia="Times New Roman" w:hAnsi="Times New Roman" w:cs="Times New Roman"/>
                    <w:sz w:val="20"/>
                    <w:szCs w:val="20"/>
                  </w:rPr>
                </w:rPrChange>
              </w:rPr>
              <w:pPrChange w:id="1819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2D8DD13B"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199" w:author="瑋婷 徐" w:date="2025-01-03T16:50:00Z" w16du:dateUtc="2025-01-03T08:50:00Z"/>
                <w:rFonts w:ascii="Times New Roman" w:eastAsiaTheme="minorEastAsia" w:hAnsi="Times New Roman" w:cs="Times New Roman"/>
                <w:rPrChange w:id="18200" w:author="瑋婷 徐" w:date="2025-01-04T22:54:00Z" w16du:dateUtc="2025-01-04T14:54:00Z">
                  <w:rPr>
                    <w:ins w:id="18201" w:author="瑋婷 徐" w:date="2025-01-03T16:50:00Z" w16du:dateUtc="2025-01-03T08:50:00Z"/>
                    <w:rFonts w:ascii="Times New Roman" w:eastAsia="Times New Roman" w:hAnsi="Times New Roman" w:cs="Times New Roman"/>
                    <w:sz w:val="20"/>
                    <w:szCs w:val="20"/>
                  </w:rPr>
                </w:rPrChange>
              </w:rPr>
              <w:pPrChange w:id="1820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4A0907D"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203" w:author="瑋婷 徐" w:date="2025-01-03T16:50:00Z" w16du:dateUtc="2025-01-03T08:50:00Z"/>
                <w:rFonts w:ascii="Times New Roman" w:eastAsiaTheme="minorEastAsia" w:hAnsi="Times New Roman" w:cs="Times New Roman"/>
                <w:rPrChange w:id="18204" w:author="瑋婷 徐" w:date="2025-01-04T22:54:00Z" w16du:dateUtc="2025-01-04T14:54:00Z">
                  <w:rPr>
                    <w:ins w:id="18205" w:author="瑋婷 徐" w:date="2025-01-03T16:50:00Z" w16du:dateUtc="2025-01-03T08:50:00Z"/>
                    <w:rFonts w:ascii="Times New Roman" w:eastAsia="Times New Roman" w:hAnsi="Times New Roman" w:cs="Times New Roman"/>
                    <w:sz w:val="20"/>
                    <w:szCs w:val="20"/>
                  </w:rPr>
                </w:rPrChange>
              </w:rPr>
              <w:pPrChange w:id="1820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ED3CCE7"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207" w:author="瑋婷 徐" w:date="2025-01-03T16:50:00Z" w16du:dateUtc="2025-01-03T08:50:00Z"/>
                <w:rFonts w:ascii="Times New Roman" w:eastAsiaTheme="minorEastAsia" w:hAnsi="Times New Roman" w:cs="Times New Roman"/>
                <w:rPrChange w:id="18208" w:author="瑋婷 徐" w:date="2025-01-04T22:54:00Z" w16du:dateUtc="2025-01-04T14:54:00Z">
                  <w:rPr>
                    <w:ins w:id="18209" w:author="瑋婷 徐" w:date="2025-01-03T16:50:00Z" w16du:dateUtc="2025-01-03T08:50:00Z"/>
                    <w:rFonts w:ascii="Times New Roman" w:eastAsia="Times New Roman" w:hAnsi="Times New Roman" w:cs="Times New Roman"/>
                    <w:sz w:val="20"/>
                    <w:szCs w:val="20"/>
                  </w:rPr>
                </w:rPrChange>
              </w:rPr>
              <w:pPrChange w:id="1821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6E6863F3"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211" w:author="瑋婷 徐" w:date="2025-01-03T16:50:00Z" w16du:dateUtc="2025-01-03T08:50:00Z"/>
                <w:rFonts w:ascii="Times New Roman" w:eastAsiaTheme="minorEastAsia" w:hAnsi="Times New Roman" w:cs="Times New Roman"/>
                <w:rPrChange w:id="18212" w:author="瑋婷 徐" w:date="2025-01-04T22:54:00Z" w16du:dateUtc="2025-01-04T14:54:00Z">
                  <w:rPr>
                    <w:ins w:id="18213" w:author="瑋婷 徐" w:date="2025-01-03T16:50:00Z" w16du:dateUtc="2025-01-03T08:50:00Z"/>
                    <w:rFonts w:ascii="Times New Roman" w:eastAsia="Times New Roman" w:hAnsi="Times New Roman" w:cs="Times New Roman"/>
                    <w:sz w:val="20"/>
                    <w:szCs w:val="20"/>
                  </w:rPr>
                </w:rPrChange>
              </w:rPr>
              <w:pPrChange w:id="1821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5CF5DA9"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215" w:author="瑋婷 徐" w:date="2025-01-03T16:50:00Z" w16du:dateUtc="2025-01-03T08:50:00Z"/>
                <w:rFonts w:ascii="Times New Roman" w:eastAsiaTheme="minorEastAsia" w:hAnsi="Times New Roman" w:cs="Times New Roman"/>
                <w:rPrChange w:id="18216" w:author="瑋婷 徐" w:date="2025-01-04T22:54:00Z" w16du:dateUtc="2025-01-04T14:54:00Z">
                  <w:rPr>
                    <w:ins w:id="18217" w:author="瑋婷 徐" w:date="2025-01-03T16:50:00Z" w16du:dateUtc="2025-01-03T08:50:00Z"/>
                    <w:rFonts w:ascii="Times New Roman" w:eastAsia="Times New Roman" w:hAnsi="Times New Roman" w:cs="Times New Roman"/>
                    <w:sz w:val="20"/>
                    <w:szCs w:val="20"/>
                  </w:rPr>
                </w:rPrChange>
              </w:rPr>
              <w:pPrChange w:id="1821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6F48E3F3"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219" w:author="瑋婷 徐" w:date="2025-01-03T16:50:00Z" w16du:dateUtc="2025-01-03T08:50:00Z"/>
                <w:rFonts w:ascii="Times New Roman" w:eastAsiaTheme="minorEastAsia" w:hAnsi="Times New Roman" w:cs="Times New Roman"/>
                <w:color w:val="000000"/>
                <w:rPrChange w:id="18220" w:author="瑋婷 徐" w:date="2025-01-04T22:54:00Z" w16du:dateUtc="2025-01-04T14:54:00Z">
                  <w:rPr>
                    <w:ins w:id="18221" w:author="瑋婷 徐" w:date="2025-01-03T16:50:00Z" w16du:dateUtc="2025-01-03T08:50:00Z"/>
                    <w:rFonts w:ascii="Calibri" w:hAnsi="Calibri" w:cs="Calibri"/>
                    <w:color w:val="000000"/>
                    <w:sz w:val="22"/>
                    <w:szCs w:val="22"/>
                  </w:rPr>
                </w:rPrChange>
              </w:rPr>
              <w:pPrChange w:id="1822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8223" w:author="瑋婷 徐" w:date="2025-01-03T16:50:00Z" w16du:dateUtc="2025-01-03T08:50:00Z">
              <w:r w:rsidRPr="003F0C1C">
                <w:rPr>
                  <w:rFonts w:ascii="Times New Roman" w:eastAsiaTheme="minorEastAsia" w:hAnsi="Times New Roman" w:cs="Times New Roman"/>
                  <w:color w:val="000000"/>
                  <w:rPrChange w:id="18224" w:author="瑋婷 徐" w:date="2025-01-04T22:54:00Z" w16du:dateUtc="2025-01-04T14:54:00Z">
                    <w:rPr>
                      <w:rFonts w:ascii="Calibri" w:hAnsi="Calibri" w:cs="Calibri"/>
                      <w:color w:val="000000"/>
                      <w:sz w:val="22"/>
                      <w:szCs w:val="22"/>
                    </w:rPr>
                  </w:rPrChange>
                </w:rPr>
                <w:t>*</w:t>
              </w:r>
            </w:ins>
          </w:p>
        </w:tc>
        <w:tc>
          <w:tcPr>
            <w:tcW w:w="163" w:type="pct"/>
            <w:noWrap/>
            <w:vAlign w:val="center"/>
            <w:hideMark/>
          </w:tcPr>
          <w:p w14:paraId="5A5DCD06"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225" w:author="瑋婷 徐" w:date="2025-01-03T16:50:00Z" w16du:dateUtc="2025-01-03T08:50:00Z"/>
                <w:rFonts w:ascii="Times New Roman" w:eastAsiaTheme="minorEastAsia" w:hAnsi="Times New Roman" w:cs="Times New Roman"/>
                <w:color w:val="000000"/>
                <w:rPrChange w:id="18226" w:author="瑋婷 徐" w:date="2025-01-04T22:54:00Z" w16du:dateUtc="2025-01-04T14:54:00Z">
                  <w:rPr>
                    <w:ins w:id="18227" w:author="瑋婷 徐" w:date="2025-01-03T16:50:00Z" w16du:dateUtc="2025-01-03T08:50:00Z"/>
                    <w:rFonts w:ascii="Calibri" w:hAnsi="Calibri" w:cs="Calibri"/>
                    <w:color w:val="000000"/>
                    <w:sz w:val="22"/>
                    <w:szCs w:val="22"/>
                  </w:rPr>
                </w:rPrChange>
              </w:rPr>
              <w:pPrChange w:id="182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B8F40CF"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229" w:author="瑋婷 徐" w:date="2025-01-03T16:50:00Z" w16du:dateUtc="2025-01-03T08:50:00Z"/>
                <w:rFonts w:ascii="Times New Roman" w:eastAsiaTheme="minorEastAsia" w:hAnsi="Times New Roman" w:cs="Times New Roman"/>
                <w:rPrChange w:id="18230" w:author="瑋婷 徐" w:date="2025-01-04T22:54:00Z" w16du:dateUtc="2025-01-04T14:54:00Z">
                  <w:rPr>
                    <w:ins w:id="18231" w:author="瑋婷 徐" w:date="2025-01-03T16:50:00Z" w16du:dateUtc="2025-01-03T08:50:00Z"/>
                    <w:rFonts w:ascii="Times New Roman" w:eastAsia="Times New Roman" w:hAnsi="Times New Roman" w:cs="Times New Roman"/>
                    <w:sz w:val="20"/>
                    <w:szCs w:val="20"/>
                  </w:rPr>
                </w:rPrChange>
              </w:rPr>
              <w:pPrChange w:id="182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21B6390A"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233" w:author="瑋婷 徐" w:date="2025-01-03T16:50:00Z" w16du:dateUtc="2025-01-03T08:50:00Z"/>
                <w:rFonts w:ascii="Times New Roman" w:eastAsiaTheme="minorEastAsia" w:hAnsi="Times New Roman" w:cs="Times New Roman"/>
                <w:rPrChange w:id="18234" w:author="瑋婷 徐" w:date="2025-01-04T22:54:00Z" w16du:dateUtc="2025-01-04T14:54:00Z">
                  <w:rPr>
                    <w:ins w:id="18235" w:author="瑋婷 徐" w:date="2025-01-03T16:50:00Z" w16du:dateUtc="2025-01-03T08:50:00Z"/>
                    <w:rFonts w:ascii="Times New Roman" w:eastAsia="Times New Roman" w:hAnsi="Times New Roman" w:cs="Times New Roman"/>
                    <w:sz w:val="20"/>
                    <w:szCs w:val="20"/>
                  </w:rPr>
                </w:rPrChange>
              </w:rPr>
              <w:pPrChange w:id="182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66B7076D"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237" w:author="瑋婷 徐" w:date="2025-01-03T16:50:00Z" w16du:dateUtc="2025-01-03T08:50:00Z"/>
                <w:rFonts w:ascii="Times New Roman" w:eastAsiaTheme="minorEastAsia" w:hAnsi="Times New Roman" w:cs="Times New Roman"/>
                <w:rPrChange w:id="18238" w:author="瑋婷 徐" w:date="2025-01-04T22:54:00Z" w16du:dateUtc="2025-01-04T14:54:00Z">
                  <w:rPr>
                    <w:ins w:id="18239" w:author="瑋婷 徐" w:date="2025-01-03T16:50:00Z" w16du:dateUtc="2025-01-03T08:50:00Z"/>
                    <w:rFonts w:ascii="Times New Roman" w:eastAsia="Times New Roman" w:hAnsi="Times New Roman" w:cs="Times New Roman"/>
                    <w:sz w:val="20"/>
                    <w:szCs w:val="20"/>
                  </w:rPr>
                </w:rPrChange>
              </w:rPr>
              <w:pPrChange w:id="182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6A4D5CA"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241" w:author="瑋婷 徐" w:date="2025-01-03T16:50:00Z" w16du:dateUtc="2025-01-03T08:50:00Z"/>
                <w:rFonts w:ascii="Times New Roman" w:eastAsiaTheme="minorEastAsia" w:hAnsi="Times New Roman" w:cs="Times New Roman"/>
                <w:rPrChange w:id="18242" w:author="瑋婷 徐" w:date="2025-01-04T22:54:00Z" w16du:dateUtc="2025-01-04T14:54:00Z">
                  <w:rPr>
                    <w:ins w:id="18243" w:author="瑋婷 徐" w:date="2025-01-03T16:50:00Z" w16du:dateUtc="2025-01-03T08:50:00Z"/>
                    <w:rFonts w:ascii="Times New Roman" w:eastAsia="Times New Roman" w:hAnsi="Times New Roman" w:cs="Times New Roman"/>
                    <w:sz w:val="20"/>
                    <w:szCs w:val="20"/>
                  </w:rPr>
                </w:rPrChange>
              </w:rPr>
              <w:pPrChange w:id="182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CAA5D28"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245" w:author="瑋婷 徐" w:date="2025-01-03T16:50:00Z" w16du:dateUtc="2025-01-03T08:50:00Z"/>
                <w:rFonts w:ascii="Times New Roman" w:eastAsiaTheme="minorEastAsia" w:hAnsi="Times New Roman" w:cs="Times New Roman"/>
                <w:color w:val="000000"/>
                <w:rPrChange w:id="18246" w:author="瑋婷 徐" w:date="2025-01-04T22:54:00Z" w16du:dateUtc="2025-01-04T14:54:00Z">
                  <w:rPr>
                    <w:ins w:id="18247" w:author="瑋婷 徐" w:date="2025-01-03T16:50:00Z" w16du:dateUtc="2025-01-03T08:50:00Z"/>
                    <w:rFonts w:ascii="Calibri" w:hAnsi="Calibri" w:cs="Calibri"/>
                    <w:color w:val="000000"/>
                    <w:sz w:val="22"/>
                    <w:szCs w:val="22"/>
                  </w:rPr>
                </w:rPrChange>
              </w:rPr>
              <w:pPrChange w:id="182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8249" w:author="瑋婷 徐" w:date="2025-01-03T16:50:00Z" w16du:dateUtc="2025-01-03T08:50:00Z">
              <w:r w:rsidRPr="003F0C1C">
                <w:rPr>
                  <w:rFonts w:ascii="Times New Roman" w:eastAsiaTheme="minorEastAsia" w:hAnsi="Times New Roman" w:cs="Times New Roman"/>
                  <w:color w:val="000000"/>
                  <w:rPrChange w:id="18250" w:author="瑋婷 徐" w:date="2025-01-04T22:54:00Z" w16du:dateUtc="2025-01-04T14:54:00Z">
                    <w:rPr>
                      <w:rFonts w:ascii="Calibri" w:hAnsi="Calibri" w:cs="Calibri"/>
                      <w:color w:val="000000"/>
                      <w:sz w:val="22"/>
                      <w:szCs w:val="22"/>
                    </w:rPr>
                  </w:rPrChange>
                </w:rPr>
                <w:t>*</w:t>
              </w:r>
            </w:ins>
          </w:p>
        </w:tc>
        <w:tc>
          <w:tcPr>
            <w:tcW w:w="163" w:type="pct"/>
            <w:noWrap/>
            <w:vAlign w:val="center"/>
            <w:hideMark/>
          </w:tcPr>
          <w:p w14:paraId="3EC498E7"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251" w:author="瑋婷 徐" w:date="2025-01-03T16:50:00Z" w16du:dateUtc="2025-01-03T08:50:00Z"/>
                <w:rFonts w:ascii="Times New Roman" w:eastAsiaTheme="minorEastAsia" w:hAnsi="Times New Roman" w:cs="Times New Roman"/>
                <w:color w:val="000000"/>
                <w:rPrChange w:id="18252" w:author="瑋婷 徐" w:date="2025-01-04T22:54:00Z" w16du:dateUtc="2025-01-04T14:54:00Z">
                  <w:rPr>
                    <w:ins w:id="18253" w:author="瑋婷 徐" w:date="2025-01-03T16:50:00Z" w16du:dateUtc="2025-01-03T08:50:00Z"/>
                    <w:rFonts w:ascii="Calibri" w:hAnsi="Calibri" w:cs="Calibri"/>
                    <w:color w:val="000000"/>
                    <w:sz w:val="22"/>
                    <w:szCs w:val="22"/>
                  </w:rPr>
                </w:rPrChange>
              </w:rPr>
              <w:pPrChange w:id="1825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72AB9CD"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255" w:author="瑋婷 徐" w:date="2025-01-03T16:50:00Z" w16du:dateUtc="2025-01-03T08:50:00Z"/>
                <w:rFonts w:ascii="Times New Roman" w:eastAsiaTheme="minorEastAsia" w:hAnsi="Times New Roman" w:cs="Times New Roman"/>
                <w:rPrChange w:id="18256" w:author="瑋婷 徐" w:date="2025-01-04T22:54:00Z" w16du:dateUtc="2025-01-04T14:54:00Z">
                  <w:rPr>
                    <w:ins w:id="18257" w:author="瑋婷 徐" w:date="2025-01-03T16:50:00Z" w16du:dateUtc="2025-01-03T08:50:00Z"/>
                    <w:rFonts w:ascii="Times New Roman" w:eastAsia="Times New Roman" w:hAnsi="Times New Roman" w:cs="Times New Roman"/>
                    <w:sz w:val="20"/>
                    <w:szCs w:val="20"/>
                  </w:rPr>
                </w:rPrChange>
              </w:rPr>
              <w:pPrChange w:id="1825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D26A5D1"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259" w:author="瑋婷 徐" w:date="2025-01-03T16:50:00Z" w16du:dateUtc="2025-01-03T08:50:00Z"/>
                <w:rFonts w:ascii="Times New Roman" w:eastAsiaTheme="minorEastAsia" w:hAnsi="Times New Roman" w:cs="Times New Roman"/>
                <w:rPrChange w:id="18260" w:author="瑋婷 徐" w:date="2025-01-04T22:54:00Z" w16du:dateUtc="2025-01-04T14:54:00Z">
                  <w:rPr>
                    <w:ins w:id="18261" w:author="瑋婷 徐" w:date="2025-01-03T16:50:00Z" w16du:dateUtc="2025-01-03T08:50:00Z"/>
                    <w:rFonts w:ascii="Times New Roman" w:eastAsia="Times New Roman" w:hAnsi="Times New Roman" w:cs="Times New Roman"/>
                    <w:sz w:val="20"/>
                    <w:szCs w:val="20"/>
                  </w:rPr>
                </w:rPrChange>
              </w:rPr>
              <w:pPrChange w:id="182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2EB4338B"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263" w:author="瑋婷 徐" w:date="2025-01-03T16:50:00Z" w16du:dateUtc="2025-01-03T08:50:00Z"/>
                <w:rFonts w:ascii="Times New Roman" w:eastAsiaTheme="minorEastAsia" w:hAnsi="Times New Roman" w:cs="Times New Roman"/>
                <w:rPrChange w:id="18264" w:author="瑋婷 徐" w:date="2025-01-04T22:54:00Z" w16du:dateUtc="2025-01-04T14:54:00Z">
                  <w:rPr>
                    <w:ins w:id="18265" w:author="瑋婷 徐" w:date="2025-01-03T16:50:00Z" w16du:dateUtc="2025-01-03T08:50:00Z"/>
                    <w:rFonts w:ascii="Times New Roman" w:eastAsia="Times New Roman" w:hAnsi="Times New Roman" w:cs="Times New Roman"/>
                    <w:sz w:val="20"/>
                    <w:szCs w:val="20"/>
                  </w:rPr>
                </w:rPrChange>
              </w:rPr>
              <w:pPrChange w:id="182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22A358F"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267" w:author="瑋婷 徐" w:date="2025-01-03T16:50:00Z" w16du:dateUtc="2025-01-03T08:50:00Z"/>
                <w:rFonts w:ascii="Times New Roman" w:eastAsiaTheme="minorEastAsia" w:hAnsi="Times New Roman" w:cs="Times New Roman"/>
                <w:rPrChange w:id="18268" w:author="瑋婷 徐" w:date="2025-01-04T22:54:00Z" w16du:dateUtc="2025-01-04T14:54:00Z">
                  <w:rPr>
                    <w:ins w:id="18269" w:author="瑋婷 徐" w:date="2025-01-03T16:50:00Z" w16du:dateUtc="2025-01-03T08:50:00Z"/>
                    <w:rFonts w:ascii="Times New Roman" w:eastAsia="Times New Roman" w:hAnsi="Times New Roman" w:cs="Times New Roman"/>
                    <w:sz w:val="20"/>
                    <w:szCs w:val="20"/>
                  </w:rPr>
                </w:rPrChange>
              </w:rPr>
              <w:pPrChange w:id="182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D976EC" w14:paraId="6E9F2795" w14:textId="77777777" w:rsidTr="004373E8">
        <w:trPr>
          <w:trHeight w:val="300"/>
          <w:ins w:id="18271" w:author="瑋婷 徐" w:date="2025-01-03T16:50:00Z"/>
          <w:trPrChange w:id="18272" w:author="瑋婷 徐" w:date="2025-01-04T15:38:00Z" w16du:dateUtc="2025-01-04T07:38:00Z">
            <w:trPr>
              <w:trHeight w:val="300"/>
            </w:trPr>
          </w:trPrChange>
        </w:trPr>
        <w:tc>
          <w:tcPr>
            <w:cnfStyle w:val="001000000000" w:firstRow="0" w:lastRow="0" w:firstColumn="1" w:lastColumn="0" w:oddVBand="0" w:evenVBand="0" w:oddHBand="0" w:evenHBand="0" w:firstRowFirstColumn="0" w:firstRowLastColumn="0" w:lastRowFirstColumn="0" w:lastRowLastColumn="0"/>
            <w:tcW w:w="614" w:type="pct"/>
            <w:vAlign w:val="center"/>
            <w:hideMark/>
            <w:tcPrChange w:id="18273" w:author="瑋婷 徐" w:date="2025-01-04T15:38:00Z" w16du:dateUtc="2025-01-04T07:38:00Z">
              <w:tcPr>
                <w:tcW w:w="692" w:type="pct"/>
                <w:gridSpan w:val="2"/>
                <w:hideMark/>
              </w:tcPr>
            </w:tcPrChange>
          </w:tcPr>
          <w:p w14:paraId="46562912" w14:textId="77777777" w:rsidR="003C19C7" w:rsidRPr="003F0C1C" w:rsidRDefault="003C19C7">
            <w:pPr>
              <w:spacing w:line="360" w:lineRule="auto"/>
              <w:jc w:val="both"/>
              <w:rPr>
                <w:ins w:id="18274" w:author="瑋婷 徐" w:date="2025-01-03T16:50:00Z" w16du:dateUtc="2025-01-03T08:50:00Z"/>
                <w:rFonts w:ascii="Times New Roman" w:eastAsiaTheme="minorEastAsia" w:hAnsi="Times New Roman" w:cs="Times New Roman"/>
                <w:b w:val="0"/>
                <w:bCs w:val="0"/>
                <w:color w:val="000000"/>
                <w:rPrChange w:id="18275" w:author="瑋婷 徐" w:date="2025-01-04T22:54:00Z" w16du:dateUtc="2025-01-04T14:54:00Z">
                  <w:rPr>
                    <w:ins w:id="18276" w:author="瑋婷 徐" w:date="2025-01-03T16:50:00Z" w16du:dateUtc="2025-01-03T08:50:00Z"/>
                    <w:rFonts w:ascii="Calibri" w:hAnsi="Calibri" w:cs="Calibri"/>
                    <w:color w:val="000000"/>
                    <w:sz w:val="22"/>
                    <w:szCs w:val="22"/>
                  </w:rPr>
                </w:rPrChange>
              </w:rPr>
              <w:pPrChange w:id="18277" w:author="瑋婷 徐" w:date="2025-01-03T16:55:00Z" w16du:dateUtc="2025-01-03T08:55:00Z">
                <w:pPr/>
              </w:pPrChange>
            </w:pPr>
            <w:ins w:id="18278" w:author="瑋婷 徐" w:date="2025-01-03T16:50:00Z" w16du:dateUtc="2025-01-03T08:50:00Z">
              <w:r w:rsidRPr="003F0C1C">
                <w:rPr>
                  <w:rFonts w:ascii="Times New Roman" w:eastAsiaTheme="minorEastAsia" w:hAnsi="Times New Roman" w:cs="Times New Roman" w:hint="eastAsia"/>
                  <w:b w:val="0"/>
                  <w:bCs w:val="0"/>
                  <w:color w:val="000000"/>
                  <w:rPrChange w:id="18279" w:author="瑋婷 徐" w:date="2025-01-04T22:54:00Z" w16du:dateUtc="2025-01-04T14:54:00Z">
                    <w:rPr>
                      <w:rFonts w:ascii="Calibri" w:hAnsi="Calibri" w:cs="Calibri" w:hint="eastAsia"/>
                      <w:color w:val="000000"/>
                      <w:sz w:val="22"/>
                      <w:szCs w:val="22"/>
                    </w:rPr>
                  </w:rPrChange>
                </w:rPr>
                <w:t>林鵰</w:t>
              </w:r>
              <w:r w:rsidRPr="003F0C1C">
                <w:rPr>
                  <w:rFonts w:ascii="Times New Roman" w:eastAsiaTheme="minorEastAsia" w:hAnsi="Times New Roman" w:cs="Times New Roman"/>
                  <w:b w:val="0"/>
                  <w:bCs w:val="0"/>
                  <w:color w:val="000000"/>
                  <w:rPrChange w:id="18280" w:author="瑋婷 徐" w:date="2025-01-04T22:54:00Z" w16du:dateUtc="2025-01-04T14:54:00Z">
                    <w:rPr>
                      <w:rFonts w:ascii="Calibri" w:hAnsi="Calibri" w:cs="Calibri"/>
                      <w:color w:val="000000"/>
                      <w:sz w:val="22"/>
                      <w:szCs w:val="22"/>
                    </w:rPr>
                  </w:rPrChange>
                </w:rPr>
                <w:t xml:space="preserve"> II</w:t>
              </w:r>
            </w:ins>
          </w:p>
        </w:tc>
        <w:tc>
          <w:tcPr>
            <w:tcW w:w="973" w:type="pct"/>
            <w:vAlign w:val="center"/>
            <w:hideMark/>
            <w:tcPrChange w:id="18281" w:author="瑋婷 徐" w:date="2025-01-04T15:38:00Z" w16du:dateUtc="2025-01-04T07:38:00Z">
              <w:tcPr>
                <w:tcW w:w="904" w:type="pct"/>
                <w:gridSpan w:val="2"/>
                <w:hideMark/>
              </w:tcPr>
            </w:tcPrChange>
          </w:tcPr>
          <w:p w14:paraId="727266E3"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282" w:author="瑋婷 徐" w:date="2025-01-03T16:50:00Z" w16du:dateUtc="2025-01-03T08:50:00Z"/>
                <w:rFonts w:ascii="Times New Roman" w:eastAsiaTheme="minorEastAsia" w:hAnsi="Times New Roman" w:cs="Times New Roman"/>
                <w:i/>
                <w:iCs/>
                <w:color w:val="000000"/>
                <w:rPrChange w:id="18283" w:author="瑋婷 徐" w:date="2025-01-04T22:54:00Z" w16du:dateUtc="2025-01-04T14:54:00Z">
                  <w:rPr>
                    <w:ins w:id="18284" w:author="瑋婷 徐" w:date="2025-01-03T16:50:00Z" w16du:dateUtc="2025-01-03T08:50:00Z"/>
                    <w:rFonts w:ascii="Calibri" w:hAnsi="Calibri" w:cs="Calibri"/>
                    <w:i/>
                    <w:iCs/>
                    <w:color w:val="000000"/>
                    <w:sz w:val="22"/>
                    <w:szCs w:val="22"/>
                  </w:rPr>
                </w:rPrChange>
              </w:rPr>
              <w:pPrChange w:id="182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286" w:author="瑋婷 徐" w:date="2025-01-03T16:50:00Z" w16du:dateUtc="2025-01-03T08:50:00Z">
              <w:r w:rsidRPr="003F0C1C">
                <w:rPr>
                  <w:rFonts w:ascii="Times New Roman" w:eastAsiaTheme="minorEastAsia" w:hAnsi="Times New Roman" w:cs="Times New Roman"/>
                  <w:i/>
                  <w:iCs/>
                  <w:color w:val="000000"/>
                  <w:rPrChange w:id="18287" w:author="瑋婷 徐" w:date="2025-01-04T22:54:00Z" w16du:dateUtc="2025-01-04T14:54:00Z">
                    <w:rPr>
                      <w:rFonts w:ascii="Calibri" w:hAnsi="Calibri" w:cs="Calibri"/>
                      <w:i/>
                      <w:iCs/>
                      <w:color w:val="000000"/>
                      <w:sz w:val="22"/>
                      <w:szCs w:val="22"/>
                    </w:rPr>
                  </w:rPrChange>
                </w:rPr>
                <w:t>Ictinaetus malaiensis</w:t>
              </w:r>
            </w:ins>
          </w:p>
        </w:tc>
        <w:tc>
          <w:tcPr>
            <w:tcW w:w="163" w:type="pct"/>
            <w:noWrap/>
            <w:vAlign w:val="center"/>
            <w:hideMark/>
            <w:tcPrChange w:id="18288" w:author="瑋婷 徐" w:date="2025-01-04T15:38:00Z" w16du:dateUtc="2025-01-04T07:38:00Z">
              <w:tcPr>
                <w:tcW w:w="162" w:type="pct"/>
                <w:gridSpan w:val="2"/>
                <w:noWrap/>
                <w:hideMark/>
              </w:tcPr>
            </w:tcPrChange>
          </w:tcPr>
          <w:p w14:paraId="29E1FA04"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289" w:author="瑋婷 徐" w:date="2025-01-03T16:50:00Z" w16du:dateUtc="2025-01-03T08:50:00Z"/>
                <w:rFonts w:ascii="Times New Roman" w:eastAsiaTheme="minorEastAsia" w:hAnsi="Times New Roman" w:cs="Times New Roman"/>
                <w:i/>
                <w:iCs/>
                <w:color w:val="000000"/>
                <w:rPrChange w:id="18290" w:author="瑋婷 徐" w:date="2025-01-04T22:54:00Z" w16du:dateUtc="2025-01-04T14:54:00Z">
                  <w:rPr>
                    <w:ins w:id="18291" w:author="瑋婷 徐" w:date="2025-01-03T16:50:00Z" w16du:dateUtc="2025-01-03T08:50:00Z"/>
                    <w:rFonts w:ascii="Calibri" w:hAnsi="Calibri" w:cs="Calibri"/>
                    <w:i/>
                    <w:iCs/>
                    <w:color w:val="000000"/>
                    <w:sz w:val="22"/>
                    <w:szCs w:val="22"/>
                  </w:rPr>
                </w:rPrChange>
              </w:rPr>
              <w:pPrChange w:id="182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293" w:author="瑋婷 徐" w:date="2025-01-04T15:38:00Z" w16du:dateUtc="2025-01-04T07:38:00Z">
              <w:tcPr>
                <w:tcW w:w="162" w:type="pct"/>
                <w:gridSpan w:val="2"/>
                <w:noWrap/>
                <w:hideMark/>
              </w:tcPr>
            </w:tcPrChange>
          </w:tcPr>
          <w:p w14:paraId="5D41467D"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294" w:author="瑋婷 徐" w:date="2025-01-03T16:50:00Z" w16du:dateUtc="2025-01-03T08:50:00Z"/>
                <w:rFonts w:ascii="Times New Roman" w:eastAsiaTheme="minorEastAsia" w:hAnsi="Times New Roman" w:cs="Times New Roman"/>
                <w:rPrChange w:id="18295" w:author="瑋婷 徐" w:date="2025-01-04T22:54:00Z" w16du:dateUtc="2025-01-04T14:54:00Z">
                  <w:rPr>
                    <w:ins w:id="18296" w:author="瑋婷 徐" w:date="2025-01-03T16:50:00Z" w16du:dateUtc="2025-01-03T08:50:00Z"/>
                    <w:rFonts w:ascii="Times New Roman" w:eastAsia="Times New Roman" w:hAnsi="Times New Roman" w:cs="Times New Roman"/>
                    <w:sz w:val="20"/>
                    <w:szCs w:val="20"/>
                  </w:rPr>
                </w:rPrChange>
              </w:rPr>
              <w:pPrChange w:id="182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298" w:author="瑋婷 徐" w:date="2025-01-04T15:38:00Z" w16du:dateUtc="2025-01-04T07:38:00Z">
              <w:tcPr>
                <w:tcW w:w="162" w:type="pct"/>
                <w:gridSpan w:val="2"/>
                <w:noWrap/>
                <w:hideMark/>
              </w:tcPr>
            </w:tcPrChange>
          </w:tcPr>
          <w:p w14:paraId="2C3A1DDA"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299" w:author="瑋婷 徐" w:date="2025-01-03T16:50:00Z" w16du:dateUtc="2025-01-03T08:50:00Z"/>
                <w:rFonts w:ascii="Times New Roman" w:eastAsiaTheme="minorEastAsia" w:hAnsi="Times New Roman" w:cs="Times New Roman"/>
                <w:rPrChange w:id="18300" w:author="瑋婷 徐" w:date="2025-01-04T22:54:00Z" w16du:dateUtc="2025-01-04T14:54:00Z">
                  <w:rPr>
                    <w:ins w:id="18301" w:author="瑋婷 徐" w:date="2025-01-03T16:50:00Z" w16du:dateUtc="2025-01-03T08:50:00Z"/>
                    <w:rFonts w:ascii="Times New Roman" w:eastAsia="Times New Roman" w:hAnsi="Times New Roman" w:cs="Times New Roman"/>
                    <w:sz w:val="20"/>
                    <w:szCs w:val="20"/>
                  </w:rPr>
                </w:rPrChange>
              </w:rPr>
              <w:pPrChange w:id="1830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303" w:author="瑋婷 徐" w:date="2025-01-04T15:38:00Z" w16du:dateUtc="2025-01-04T07:38:00Z">
              <w:tcPr>
                <w:tcW w:w="162" w:type="pct"/>
                <w:gridSpan w:val="2"/>
                <w:noWrap/>
                <w:hideMark/>
              </w:tcPr>
            </w:tcPrChange>
          </w:tcPr>
          <w:p w14:paraId="4C97F203"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304" w:author="瑋婷 徐" w:date="2025-01-03T16:50:00Z" w16du:dateUtc="2025-01-03T08:50:00Z"/>
                <w:rFonts w:ascii="Times New Roman" w:eastAsiaTheme="minorEastAsia" w:hAnsi="Times New Roman" w:cs="Times New Roman"/>
                <w:rPrChange w:id="18305" w:author="瑋婷 徐" w:date="2025-01-04T22:54:00Z" w16du:dateUtc="2025-01-04T14:54:00Z">
                  <w:rPr>
                    <w:ins w:id="18306" w:author="瑋婷 徐" w:date="2025-01-03T16:50:00Z" w16du:dateUtc="2025-01-03T08:50:00Z"/>
                    <w:rFonts w:ascii="Times New Roman" w:eastAsia="Times New Roman" w:hAnsi="Times New Roman" w:cs="Times New Roman"/>
                    <w:sz w:val="20"/>
                    <w:szCs w:val="20"/>
                  </w:rPr>
                </w:rPrChange>
              </w:rPr>
              <w:pPrChange w:id="183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308" w:author="瑋婷 徐" w:date="2025-01-04T15:38:00Z" w16du:dateUtc="2025-01-04T07:38:00Z">
              <w:tcPr>
                <w:tcW w:w="162" w:type="pct"/>
                <w:gridSpan w:val="2"/>
                <w:noWrap/>
                <w:hideMark/>
              </w:tcPr>
            </w:tcPrChange>
          </w:tcPr>
          <w:p w14:paraId="7C2C314E"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309" w:author="瑋婷 徐" w:date="2025-01-03T16:50:00Z" w16du:dateUtc="2025-01-03T08:50:00Z"/>
                <w:rFonts w:ascii="Times New Roman" w:eastAsiaTheme="minorEastAsia" w:hAnsi="Times New Roman" w:cs="Times New Roman"/>
                <w:rPrChange w:id="18310" w:author="瑋婷 徐" w:date="2025-01-04T22:54:00Z" w16du:dateUtc="2025-01-04T14:54:00Z">
                  <w:rPr>
                    <w:ins w:id="18311" w:author="瑋婷 徐" w:date="2025-01-03T16:50:00Z" w16du:dateUtc="2025-01-03T08:50:00Z"/>
                    <w:rFonts w:ascii="Times New Roman" w:eastAsia="Times New Roman" w:hAnsi="Times New Roman" w:cs="Times New Roman"/>
                    <w:sz w:val="20"/>
                    <w:szCs w:val="20"/>
                  </w:rPr>
                </w:rPrChange>
              </w:rPr>
              <w:pPrChange w:id="183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313" w:author="瑋婷 徐" w:date="2025-01-04T15:38:00Z" w16du:dateUtc="2025-01-04T07:38:00Z">
              <w:tcPr>
                <w:tcW w:w="162" w:type="pct"/>
                <w:gridSpan w:val="2"/>
                <w:noWrap/>
                <w:hideMark/>
              </w:tcPr>
            </w:tcPrChange>
          </w:tcPr>
          <w:p w14:paraId="466C83D5"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314" w:author="瑋婷 徐" w:date="2025-01-03T16:50:00Z" w16du:dateUtc="2025-01-03T08:50:00Z"/>
                <w:rFonts w:ascii="Times New Roman" w:eastAsiaTheme="minorEastAsia" w:hAnsi="Times New Roman" w:cs="Times New Roman"/>
                <w:rPrChange w:id="18315" w:author="瑋婷 徐" w:date="2025-01-04T22:54:00Z" w16du:dateUtc="2025-01-04T14:54:00Z">
                  <w:rPr>
                    <w:ins w:id="18316" w:author="瑋婷 徐" w:date="2025-01-03T16:50:00Z" w16du:dateUtc="2025-01-03T08:50:00Z"/>
                    <w:rFonts w:ascii="Times New Roman" w:eastAsia="Times New Roman" w:hAnsi="Times New Roman" w:cs="Times New Roman"/>
                    <w:sz w:val="20"/>
                    <w:szCs w:val="20"/>
                  </w:rPr>
                </w:rPrChange>
              </w:rPr>
              <w:pPrChange w:id="183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318" w:author="瑋婷 徐" w:date="2025-01-04T15:38:00Z" w16du:dateUtc="2025-01-04T07:38:00Z">
              <w:tcPr>
                <w:tcW w:w="162" w:type="pct"/>
                <w:gridSpan w:val="2"/>
                <w:noWrap/>
                <w:hideMark/>
              </w:tcPr>
            </w:tcPrChange>
          </w:tcPr>
          <w:p w14:paraId="4C0A5E04"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319" w:author="瑋婷 徐" w:date="2025-01-03T16:50:00Z" w16du:dateUtc="2025-01-03T08:50:00Z"/>
                <w:rFonts w:ascii="Times New Roman" w:eastAsiaTheme="minorEastAsia" w:hAnsi="Times New Roman" w:cs="Times New Roman"/>
                <w:rPrChange w:id="18320" w:author="瑋婷 徐" w:date="2025-01-04T22:54:00Z" w16du:dateUtc="2025-01-04T14:54:00Z">
                  <w:rPr>
                    <w:ins w:id="18321" w:author="瑋婷 徐" w:date="2025-01-03T16:50:00Z" w16du:dateUtc="2025-01-03T08:50:00Z"/>
                    <w:rFonts w:ascii="Times New Roman" w:eastAsia="Times New Roman" w:hAnsi="Times New Roman" w:cs="Times New Roman"/>
                    <w:sz w:val="20"/>
                    <w:szCs w:val="20"/>
                  </w:rPr>
                </w:rPrChange>
              </w:rPr>
              <w:pPrChange w:id="183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323" w:author="瑋婷 徐" w:date="2025-01-04T15:38:00Z" w16du:dateUtc="2025-01-04T07:38:00Z">
              <w:tcPr>
                <w:tcW w:w="162" w:type="pct"/>
                <w:gridSpan w:val="2"/>
                <w:noWrap/>
                <w:hideMark/>
              </w:tcPr>
            </w:tcPrChange>
          </w:tcPr>
          <w:p w14:paraId="44C59EE9"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324" w:author="瑋婷 徐" w:date="2025-01-03T16:50:00Z" w16du:dateUtc="2025-01-03T08:50:00Z"/>
                <w:rFonts w:ascii="Times New Roman" w:eastAsiaTheme="minorEastAsia" w:hAnsi="Times New Roman" w:cs="Times New Roman"/>
                <w:rPrChange w:id="18325" w:author="瑋婷 徐" w:date="2025-01-04T22:54:00Z" w16du:dateUtc="2025-01-04T14:54:00Z">
                  <w:rPr>
                    <w:ins w:id="18326" w:author="瑋婷 徐" w:date="2025-01-03T16:50:00Z" w16du:dateUtc="2025-01-03T08:50:00Z"/>
                    <w:rFonts w:ascii="Times New Roman" w:eastAsia="Times New Roman" w:hAnsi="Times New Roman" w:cs="Times New Roman"/>
                    <w:sz w:val="20"/>
                    <w:szCs w:val="20"/>
                  </w:rPr>
                </w:rPrChange>
              </w:rPr>
              <w:pPrChange w:id="183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328" w:author="瑋婷 徐" w:date="2025-01-04T15:38:00Z" w16du:dateUtc="2025-01-04T07:38:00Z">
              <w:tcPr>
                <w:tcW w:w="162" w:type="pct"/>
                <w:noWrap/>
                <w:hideMark/>
              </w:tcPr>
            </w:tcPrChange>
          </w:tcPr>
          <w:p w14:paraId="6C6E3A37"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329" w:author="瑋婷 徐" w:date="2025-01-03T16:50:00Z" w16du:dateUtc="2025-01-03T08:50:00Z"/>
                <w:rFonts w:ascii="Times New Roman" w:eastAsiaTheme="minorEastAsia" w:hAnsi="Times New Roman" w:cs="Times New Roman"/>
                <w:rPrChange w:id="18330" w:author="瑋婷 徐" w:date="2025-01-04T22:54:00Z" w16du:dateUtc="2025-01-04T14:54:00Z">
                  <w:rPr>
                    <w:ins w:id="18331" w:author="瑋婷 徐" w:date="2025-01-03T16:50:00Z" w16du:dateUtc="2025-01-03T08:50:00Z"/>
                    <w:rFonts w:ascii="Times New Roman" w:eastAsia="Times New Roman" w:hAnsi="Times New Roman" w:cs="Times New Roman"/>
                    <w:sz w:val="20"/>
                    <w:szCs w:val="20"/>
                  </w:rPr>
                </w:rPrChange>
              </w:rPr>
              <w:pPrChange w:id="1833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333" w:author="瑋婷 徐" w:date="2025-01-04T15:38:00Z" w16du:dateUtc="2025-01-04T07:38:00Z">
              <w:tcPr>
                <w:tcW w:w="162" w:type="pct"/>
                <w:gridSpan w:val="2"/>
                <w:noWrap/>
                <w:hideMark/>
              </w:tcPr>
            </w:tcPrChange>
          </w:tcPr>
          <w:p w14:paraId="5BBC4D8F"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334" w:author="瑋婷 徐" w:date="2025-01-03T16:50:00Z" w16du:dateUtc="2025-01-03T08:50:00Z"/>
                <w:rFonts w:ascii="Times New Roman" w:eastAsiaTheme="minorEastAsia" w:hAnsi="Times New Roman" w:cs="Times New Roman"/>
                <w:color w:val="000000"/>
                <w:rPrChange w:id="18335" w:author="瑋婷 徐" w:date="2025-01-04T22:54:00Z" w16du:dateUtc="2025-01-04T14:54:00Z">
                  <w:rPr>
                    <w:ins w:id="18336" w:author="瑋婷 徐" w:date="2025-01-03T16:50:00Z" w16du:dateUtc="2025-01-03T08:50:00Z"/>
                    <w:rFonts w:ascii="Calibri" w:hAnsi="Calibri" w:cs="Calibri"/>
                    <w:color w:val="000000"/>
                    <w:sz w:val="22"/>
                    <w:szCs w:val="22"/>
                  </w:rPr>
                </w:rPrChange>
              </w:rPr>
              <w:pPrChange w:id="183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338" w:author="瑋婷 徐" w:date="2025-01-03T16:50:00Z" w16du:dateUtc="2025-01-03T08:50:00Z">
              <w:r w:rsidRPr="003F0C1C">
                <w:rPr>
                  <w:rFonts w:ascii="Times New Roman" w:eastAsiaTheme="minorEastAsia" w:hAnsi="Times New Roman" w:cs="Times New Roman"/>
                  <w:color w:val="000000"/>
                  <w:rPrChange w:id="18339" w:author="瑋婷 徐" w:date="2025-01-04T22:54:00Z" w16du:dateUtc="2025-01-04T14:54:00Z">
                    <w:rPr>
                      <w:rFonts w:ascii="Calibri" w:hAnsi="Calibri" w:cs="Calibri"/>
                      <w:color w:val="000000"/>
                      <w:sz w:val="22"/>
                      <w:szCs w:val="22"/>
                    </w:rPr>
                  </w:rPrChange>
                </w:rPr>
                <w:t>*</w:t>
              </w:r>
            </w:ins>
          </w:p>
        </w:tc>
        <w:tc>
          <w:tcPr>
            <w:tcW w:w="163" w:type="pct"/>
            <w:noWrap/>
            <w:vAlign w:val="center"/>
            <w:hideMark/>
            <w:tcPrChange w:id="18340" w:author="瑋婷 徐" w:date="2025-01-04T15:38:00Z" w16du:dateUtc="2025-01-04T07:38:00Z">
              <w:tcPr>
                <w:tcW w:w="162" w:type="pct"/>
                <w:gridSpan w:val="2"/>
                <w:noWrap/>
                <w:hideMark/>
              </w:tcPr>
            </w:tcPrChange>
          </w:tcPr>
          <w:p w14:paraId="61F85145"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341" w:author="瑋婷 徐" w:date="2025-01-03T16:50:00Z" w16du:dateUtc="2025-01-03T08:50:00Z"/>
                <w:rFonts w:ascii="Times New Roman" w:eastAsiaTheme="minorEastAsia" w:hAnsi="Times New Roman" w:cs="Times New Roman"/>
                <w:color w:val="000000"/>
                <w:rPrChange w:id="18342" w:author="瑋婷 徐" w:date="2025-01-04T22:54:00Z" w16du:dateUtc="2025-01-04T14:54:00Z">
                  <w:rPr>
                    <w:ins w:id="18343" w:author="瑋婷 徐" w:date="2025-01-03T16:50:00Z" w16du:dateUtc="2025-01-03T08:50:00Z"/>
                    <w:rFonts w:ascii="Calibri" w:hAnsi="Calibri" w:cs="Calibri"/>
                    <w:color w:val="000000"/>
                    <w:sz w:val="22"/>
                    <w:szCs w:val="22"/>
                  </w:rPr>
                </w:rPrChange>
              </w:rPr>
              <w:pPrChange w:id="183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345" w:author="瑋婷 徐" w:date="2025-01-04T15:38:00Z" w16du:dateUtc="2025-01-04T07:38:00Z">
              <w:tcPr>
                <w:tcW w:w="162" w:type="pct"/>
                <w:gridSpan w:val="2"/>
                <w:noWrap/>
                <w:hideMark/>
              </w:tcPr>
            </w:tcPrChange>
          </w:tcPr>
          <w:p w14:paraId="0E52BA9B"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346" w:author="瑋婷 徐" w:date="2025-01-03T16:50:00Z" w16du:dateUtc="2025-01-03T08:50:00Z"/>
                <w:rFonts w:ascii="Times New Roman" w:eastAsiaTheme="minorEastAsia" w:hAnsi="Times New Roman" w:cs="Times New Roman"/>
                <w:rPrChange w:id="18347" w:author="瑋婷 徐" w:date="2025-01-04T22:54:00Z" w16du:dateUtc="2025-01-04T14:54:00Z">
                  <w:rPr>
                    <w:ins w:id="18348" w:author="瑋婷 徐" w:date="2025-01-03T16:50:00Z" w16du:dateUtc="2025-01-03T08:50:00Z"/>
                    <w:rFonts w:ascii="Times New Roman" w:eastAsia="Times New Roman" w:hAnsi="Times New Roman" w:cs="Times New Roman"/>
                    <w:sz w:val="20"/>
                    <w:szCs w:val="20"/>
                  </w:rPr>
                </w:rPrChange>
              </w:rPr>
              <w:pPrChange w:id="183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350" w:author="瑋婷 徐" w:date="2025-01-04T15:38:00Z" w16du:dateUtc="2025-01-04T07:38:00Z">
              <w:tcPr>
                <w:tcW w:w="162" w:type="pct"/>
                <w:gridSpan w:val="2"/>
                <w:noWrap/>
                <w:hideMark/>
              </w:tcPr>
            </w:tcPrChange>
          </w:tcPr>
          <w:p w14:paraId="16CD8D6D"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351" w:author="瑋婷 徐" w:date="2025-01-03T16:50:00Z" w16du:dateUtc="2025-01-03T08:50:00Z"/>
                <w:rFonts w:ascii="Times New Roman" w:eastAsiaTheme="minorEastAsia" w:hAnsi="Times New Roman" w:cs="Times New Roman"/>
                <w:rPrChange w:id="18352" w:author="瑋婷 徐" w:date="2025-01-04T22:54:00Z" w16du:dateUtc="2025-01-04T14:54:00Z">
                  <w:rPr>
                    <w:ins w:id="18353" w:author="瑋婷 徐" w:date="2025-01-03T16:50:00Z" w16du:dateUtc="2025-01-03T08:50:00Z"/>
                    <w:rFonts w:ascii="Times New Roman" w:eastAsia="Times New Roman" w:hAnsi="Times New Roman" w:cs="Times New Roman"/>
                    <w:sz w:val="20"/>
                    <w:szCs w:val="20"/>
                  </w:rPr>
                </w:rPrChange>
              </w:rPr>
              <w:pPrChange w:id="183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355" w:author="瑋婷 徐" w:date="2025-01-04T15:38:00Z" w16du:dateUtc="2025-01-04T07:38:00Z">
              <w:tcPr>
                <w:tcW w:w="162" w:type="pct"/>
                <w:gridSpan w:val="2"/>
                <w:noWrap/>
                <w:hideMark/>
              </w:tcPr>
            </w:tcPrChange>
          </w:tcPr>
          <w:p w14:paraId="66B73C27"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356" w:author="瑋婷 徐" w:date="2025-01-03T16:50:00Z" w16du:dateUtc="2025-01-03T08:50:00Z"/>
                <w:rFonts w:ascii="Times New Roman" w:eastAsiaTheme="minorEastAsia" w:hAnsi="Times New Roman" w:cs="Times New Roman"/>
                <w:rPrChange w:id="18357" w:author="瑋婷 徐" w:date="2025-01-04T22:54:00Z" w16du:dateUtc="2025-01-04T14:54:00Z">
                  <w:rPr>
                    <w:ins w:id="18358" w:author="瑋婷 徐" w:date="2025-01-03T16:50:00Z" w16du:dateUtc="2025-01-03T08:50:00Z"/>
                    <w:rFonts w:ascii="Times New Roman" w:eastAsia="Times New Roman" w:hAnsi="Times New Roman" w:cs="Times New Roman"/>
                    <w:sz w:val="20"/>
                    <w:szCs w:val="20"/>
                  </w:rPr>
                </w:rPrChange>
              </w:rPr>
              <w:pPrChange w:id="183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360" w:author="瑋婷 徐" w:date="2025-01-04T15:38:00Z" w16du:dateUtc="2025-01-04T07:38:00Z">
              <w:tcPr>
                <w:tcW w:w="162" w:type="pct"/>
                <w:gridSpan w:val="2"/>
                <w:noWrap/>
                <w:hideMark/>
              </w:tcPr>
            </w:tcPrChange>
          </w:tcPr>
          <w:p w14:paraId="1E8B8ECB"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361" w:author="瑋婷 徐" w:date="2025-01-03T16:50:00Z" w16du:dateUtc="2025-01-03T08:50:00Z"/>
                <w:rFonts w:ascii="Times New Roman" w:eastAsiaTheme="minorEastAsia" w:hAnsi="Times New Roman" w:cs="Times New Roman"/>
                <w:rPrChange w:id="18362" w:author="瑋婷 徐" w:date="2025-01-04T22:54:00Z" w16du:dateUtc="2025-01-04T14:54:00Z">
                  <w:rPr>
                    <w:ins w:id="18363" w:author="瑋婷 徐" w:date="2025-01-03T16:50:00Z" w16du:dateUtc="2025-01-03T08:50:00Z"/>
                    <w:rFonts w:ascii="Times New Roman" w:eastAsia="Times New Roman" w:hAnsi="Times New Roman" w:cs="Times New Roman"/>
                    <w:sz w:val="20"/>
                    <w:szCs w:val="20"/>
                  </w:rPr>
                </w:rPrChange>
              </w:rPr>
              <w:pPrChange w:id="1836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365" w:author="瑋婷 徐" w:date="2025-01-04T15:38:00Z" w16du:dateUtc="2025-01-04T07:38:00Z">
              <w:tcPr>
                <w:tcW w:w="162" w:type="pct"/>
                <w:gridSpan w:val="2"/>
                <w:noWrap/>
                <w:hideMark/>
              </w:tcPr>
            </w:tcPrChange>
          </w:tcPr>
          <w:p w14:paraId="6AF1C76D"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366" w:author="瑋婷 徐" w:date="2025-01-03T16:50:00Z" w16du:dateUtc="2025-01-03T08:50:00Z"/>
                <w:rFonts w:ascii="Times New Roman" w:eastAsiaTheme="minorEastAsia" w:hAnsi="Times New Roman" w:cs="Times New Roman"/>
                <w:rPrChange w:id="18367" w:author="瑋婷 徐" w:date="2025-01-04T22:54:00Z" w16du:dateUtc="2025-01-04T14:54:00Z">
                  <w:rPr>
                    <w:ins w:id="18368" w:author="瑋婷 徐" w:date="2025-01-03T16:50:00Z" w16du:dateUtc="2025-01-03T08:50:00Z"/>
                    <w:rFonts w:ascii="Times New Roman" w:eastAsia="Times New Roman" w:hAnsi="Times New Roman" w:cs="Times New Roman"/>
                    <w:sz w:val="20"/>
                    <w:szCs w:val="20"/>
                  </w:rPr>
                </w:rPrChange>
              </w:rPr>
              <w:pPrChange w:id="183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370" w:author="瑋婷 徐" w:date="2025-01-04T15:38:00Z" w16du:dateUtc="2025-01-04T07:38:00Z">
              <w:tcPr>
                <w:tcW w:w="162" w:type="pct"/>
                <w:gridSpan w:val="2"/>
                <w:noWrap/>
                <w:hideMark/>
              </w:tcPr>
            </w:tcPrChange>
          </w:tcPr>
          <w:p w14:paraId="587C9DF4"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371" w:author="瑋婷 徐" w:date="2025-01-03T16:50:00Z" w16du:dateUtc="2025-01-03T08:50:00Z"/>
                <w:rFonts w:ascii="Times New Roman" w:eastAsiaTheme="minorEastAsia" w:hAnsi="Times New Roman" w:cs="Times New Roman"/>
                <w:rPrChange w:id="18372" w:author="瑋婷 徐" w:date="2025-01-04T22:54:00Z" w16du:dateUtc="2025-01-04T14:54:00Z">
                  <w:rPr>
                    <w:ins w:id="18373" w:author="瑋婷 徐" w:date="2025-01-03T16:50:00Z" w16du:dateUtc="2025-01-03T08:50:00Z"/>
                    <w:rFonts w:ascii="Times New Roman" w:eastAsia="Times New Roman" w:hAnsi="Times New Roman" w:cs="Times New Roman"/>
                    <w:sz w:val="20"/>
                    <w:szCs w:val="20"/>
                  </w:rPr>
                </w:rPrChange>
              </w:rPr>
              <w:pPrChange w:id="183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375" w:author="瑋婷 徐" w:date="2025-01-04T15:38:00Z" w16du:dateUtc="2025-01-04T07:38:00Z">
              <w:tcPr>
                <w:tcW w:w="162" w:type="pct"/>
                <w:gridSpan w:val="2"/>
                <w:noWrap/>
                <w:hideMark/>
              </w:tcPr>
            </w:tcPrChange>
          </w:tcPr>
          <w:p w14:paraId="3FC46F22"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376" w:author="瑋婷 徐" w:date="2025-01-03T16:50:00Z" w16du:dateUtc="2025-01-03T08:50:00Z"/>
                <w:rFonts w:ascii="Times New Roman" w:eastAsiaTheme="minorEastAsia" w:hAnsi="Times New Roman" w:cs="Times New Roman"/>
                <w:rPrChange w:id="18377" w:author="瑋婷 徐" w:date="2025-01-04T22:54:00Z" w16du:dateUtc="2025-01-04T14:54:00Z">
                  <w:rPr>
                    <w:ins w:id="18378" w:author="瑋婷 徐" w:date="2025-01-03T16:50:00Z" w16du:dateUtc="2025-01-03T08:50:00Z"/>
                    <w:rFonts w:ascii="Times New Roman" w:eastAsia="Times New Roman" w:hAnsi="Times New Roman" w:cs="Times New Roman"/>
                    <w:sz w:val="20"/>
                    <w:szCs w:val="20"/>
                  </w:rPr>
                </w:rPrChange>
              </w:rPr>
              <w:pPrChange w:id="183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380" w:author="瑋婷 徐" w:date="2025-01-04T15:38:00Z" w16du:dateUtc="2025-01-04T07:38:00Z">
              <w:tcPr>
                <w:tcW w:w="162" w:type="pct"/>
                <w:gridSpan w:val="2"/>
                <w:noWrap/>
                <w:hideMark/>
              </w:tcPr>
            </w:tcPrChange>
          </w:tcPr>
          <w:p w14:paraId="6DE84EDB"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381" w:author="瑋婷 徐" w:date="2025-01-03T16:50:00Z" w16du:dateUtc="2025-01-03T08:50:00Z"/>
                <w:rFonts w:ascii="Times New Roman" w:eastAsiaTheme="minorEastAsia" w:hAnsi="Times New Roman" w:cs="Times New Roman"/>
                <w:rPrChange w:id="18382" w:author="瑋婷 徐" w:date="2025-01-04T22:54:00Z" w16du:dateUtc="2025-01-04T14:54:00Z">
                  <w:rPr>
                    <w:ins w:id="18383" w:author="瑋婷 徐" w:date="2025-01-03T16:50:00Z" w16du:dateUtc="2025-01-03T08:50:00Z"/>
                    <w:rFonts w:ascii="Times New Roman" w:eastAsia="Times New Roman" w:hAnsi="Times New Roman" w:cs="Times New Roman"/>
                    <w:sz w:val="20"/>
                    <w:szCs w:val="20"/>
                  </w:rPr>
                </w:rPrChange>
              </w:rPr>
              <w:pPrChange w:id="1838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385" w:author="瑋婷 徐" w:date="2025-01-04T15:38:00Z" w16du:dateUtc="2025-01-04T07:38:00Z">
              <w:tcPr>
                <w:tcW w:w="162" w:type="pct"/>
                <w:gridSpan w:val="2"/>
                <w:noWrap/>
                <w:hideMark/>
              </w:tcPr>
            </w:tcPrChange>
          </w:tcPr>
          <w:p w14:paraId="042609CB"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386" w:author="瑋婷 徐" w:date="2025-01-03T16:50:00Z" w16du:dateUtc="2025-01-03T08:50:00Z"/>
                <w:rFonts w:ascii="Times New Roman" w:eastAsiaTheme="minorEastAsia" w:hAnsi="Times New Roman" w:cs="Times New Roman"/>
                <w:rPrChange w:id="18387" w:author="瑋婷 徐" w:date="2025-01-04T22:54:00Z" w16du:dateUtc="2025-01-04T14:54:00Z">
                  <w:rPr>
                    <w:ins w:id="18388" w:author="瑋婷 徐" w:date="2025-01-03T16:50:00Z" w16du:dateUtc="2025-01-03T08:50:00Z"/>
                    <w:rFonts w:ascii="Times New Roman" w:eastAsia="Times New Roman" w:hAnsi="Times New Roman" w:cs="Times New Roman"/>
                    <w:sz w:val="20"/>
                    <w:szCs w:val="20"/>
                  </w:rPr>
                </w:rPrChange>
              </w:rPr>
              <w:pPrChange w:id="183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390" w:author="瑋婷 徐" w:date="2025-01-04T15:38:00Z" w16du:dateUtc="2025-01-04T07:38:00Z">
              <w:tcPr>
                <w:tcW w:w="164" w:type="pct"/>
                <w:gridSpan w:val="2"/>
                <w:noWrap/>
                <w:hideMark/>
              </w:tcPr>
            </w:tcPrChange>
          </w:tcPr>
          <w:p w14:paraId="42526951"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391" w:author="瑋婷 徐" w:date="2025-01-03T16:50:00Z" w16du:dateUtc="2025-01-03T08:50:00Z"/>
                <w:rFonts w:ascii="Times New Roman" w:eastAsiaTheme="minorEastAsia" w:hAnsi="Times New Roman" w:cs="Times New Roman"/>
                <w:rPrChange w:id="18392" w:author="瑋婷 徐" w:date="2025-01-04T22:54:00Z" w16du:dateUtc="2025-01-04T14:54:00Z">
                  <w:rPr>
                    <w:ins w:id="18393" w:author="瑋婷 徐" w:date="2025-01-03T16:50:00Z" w16du:dateUtc="2025-01-03T08:50:00Z"/>
                    <w:rFonts w:ascii="Times New Roman" w:eastAsia="Times New Roman" w:hAnsi="Times New Roman" w:cs="Times New Roman"/>
                    <w:sz w:val="20"/>
                    <w:szCs w:val="20"/>
                  </w:rPr>
                </w:rPrChange>
              </w:rPr>
              <w:pPrChange w:id="1839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832762" w:rsidRPr="00D976EC" w14:paraId="3E2229F0" w14:textId="77777777" w:rsidTr="004373E8">
        <w:trPr>
          <w:cnfStyle w:val="000000100000" w:firstRow="0" w:lastRow="0" w:firstColumn="0" w:lastColumn="0" w:oddVBand="0" w:evenVBand="0" w:oddHBand="1" w:evenHBand="0" w:firstRowFirstColumn="0" w:firstRowLastColumn="0" w:lastRowFirstColumn="0" w:lastRowLastColumn="0"/>
          <w:trHeight w:val="300"/>
          <w:ins w:id="18395" w:author="瑋婷 徐" w:date="2025-01-03T16:50:00Z"/>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6ABE7331" w14:textId="77777777" w:rsidR="003C19C7" w:rsidRPr="003F0C1C" w:rsidRDefault="003C19C7">
            <w:pPr>
              <w:spacing w:line="360" w:lineRule="auto"/>
              <w:jc w:val="both"/>
              <w:rPr>
                <w:ins w:id="18396" w:author="瑋婷 徐" w:date="2025-01-03T16:50:00Z" w16du:dateUtc="2025-01-03T08:50:00Z"/>
                <w:rFonts w:ascii="Times New Roman" w:eastAsiaTheme="minorEastAsia" w:hAnsi="Times New Roman" w:cs="Times New Roman"/>
                <w:b w:val="0"/>
                <w:bCs w:val="0"/>
                <w:color w:val="000000"/>
                <w:rPrChange w:id="18397" w:author="瑋婷 徐" w:date="2025-01-04T22:54:00Z" w16du:dateUtc="2025-01-04T14:54:00Z">
                  <w:rPr>
                    <w:ins w:id="18398" w:author="瑋婷 徐" w:date="2025-01-03T16:50:00Z" w16du:dateUtc="2025-01-03T08:50:00Z"/>
                    <w:rFonts w:ascii="Calibri" w:hAnsi="Calibri" w:cs="Calibri"/>
                    <w:color w:val="000000"/>
                    <w:sz w:val="22"/>
                    <w:szCs w:val="22"/>
                  </w:rPr>
                </w:rPrChange>
              </w:rPr>
              <w:pPrChange w:id="18399" w:author="瑋婷 徐" w:date="2025-01-03T16:55:00Z" w16du:dateUtc="2025-01-03T08:55:00Z">
                <w:pPr/>
              </w:pPrChange>
            </w:pPr>
            <w:ins w:id="18400" w:author="瑋婷 徐" w:date="2025-01-03T16:50:00Z" w16du:dateUtc="2025-01-03T08:50:00Z">
              <w:r w:rsidRPr="003F0C1C">
                <w:rPr>
                  <w:rFonts w:ascii="Times New Roman" w:eastAsiaTheme="minorEastAsia" w:hAnsi="Times New Roman" w:cs="Times New Roman" w:hint="eastAsia"/>
                  <w:b w:val="0"/>
                  <w:bCs w:val="0"/>
                  <w:color w:val="000000"/>
                  <w:rPrChange w:id="18401" w:author="瑋婷 徐" w:date="2025-01-04T22:54:00Z" w16du:dateUtc="2025-01-04T14:54:00Z">
                    <w:rPr>
                      <w:rFonts w:ascii="Calibri" w:hAnsi="Calibri" w:cs="Calibri" w:hint="eastAsia"/>
                      <w:color w:val="000000"/>
                      <w:sz w:val="22"/>
                      <w:szCs w:val="22"/>
                    </w:rPr>
                  </w:rPrChange>
                </w:rPr>
                <w:t>鳳頭蒼鷹</w:t>
              </w:r>
              <w:r w:rsidRPr="003F0C1C">
                <w:rPr>
                  <w:rFonts w:ascii="Times New Roman" w:eastAsiaTheme="minorEastAsia" w:hAnsi="Times New Roman" w:cs="Times New Roman"/>
                  <w:b w:val="0"/>
                  <w:bCs w:val="0"/>
                  <w:color w:val="000000"/>
                  <w:rPrChange w:id="18402" w:author="瑋婷 徐" w:date="2025-01-04T22:54:00Z" w16du:dateUtc="2025-01-04T14:54:00Z">
                    <w:rPr>
                      <w:rFonts w:ascii="Calibri" w:hAnsi="Calibri" w:cs="Calibri"/>
                      <w:color w:val="000000"/>
                      <w:sz w:val="22"/>
                      <w:szCs w:val="22"/>
                    </w:rPr>
                  </w:rPrChange>
                </w:rPr>
                <w:t xml:space="preserve"> </w:t>
              </w:r>
              <w:r w:rsidRPr="003F0C1C">
                <w:rPr>
                  <w:rFonts w:ascii="Times New Roman" w:eastAsiaTheme="minorEastAsia" w:hAnsi="Times New Roman" w:cs="Times New Roman"/>
                  <w:b w:val="0"/>
                  <w:bCs w:val="0"/>
                  <w:color w:val="000000"/>
                  <w:rPrChange w:id="18403" w:author="瑋婷 徐" w:date="2025-01-04T22:54:00Z" w16du:dateUtc="2025-01-04T14:54:00Z">
                    <w:rPr>
                      <w:color w:val="000000"/>
                      <w:sz w:val="22"/>
                      <w:szCs w:val="22"/>
                    </w:rPr>
                  </w:rPrChange>
                </w:rPr>
                <w:t>※</w:t>
              </w:r>
              <w:r w:rsidRPr="003F0C1C">
                <w:rPr>
                  <w:rFonts w:ascii="Times New Roman" w:eastAsiaTheme="minorEastAsia" w:hAnsi="Times New Roman" w:cs="Times New Roman"/>
                  <w:b w:val="0"/>
                  <w:bCs w:val="0"/>
                  <w:color w:val="000000"/>
                  <w:rPrChange w:id="18404" w:author="瑋婷 徐" w:date="2025-01-04T22:54:00Z" w16du:dateUtc="2025-01-04T14:54:00Z">
                    <w:rPr>
                      <w:rFonts w:ascii="Calibri" w:hAnsi="Calibri" w:cs="Calibri"/>
                      <w:color w:val="000000"/>
                      <w:sz w:val="22"/>
                      <w:szCs w:val="22"/>
                    </w:rPr>
                  </w:rPrChange>
                </w:rPr>
                <w:t xml:space="preserve"> II</w:t>
              </w:r>
            </w:ins>
          </w:p>
        </w:tc>
        <w:tc>
          <w:tcPr>
            <w:tcW w:w="973" w:type="pct"/>
            <w:vAlign w:val="center"/>
            <w:hideMark/>
          </w:tcPr>
          <w:p w14:paraId="27560694"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405" w:author="瑋婷 徐" w:date="2025-01-03T16:50:00Z" w16du:dateUtc="2025-01-03T08:50:00Z"/>
                <w:rFonts w:ascii="Times New Roman" w:eastAsiaTheme="minorEastAsia" w:hAnsi="Times New Roman" w:cs="Times New Roman"/>
                <w:i/>
                <w:iCs/>
                <w:color w:val="000000"/>
                <w:rPrChange w:id="18406" w:author="瑋婷 徐" w:date="2025-01-04T22:54:00Z" w16du:dateUtc="2025-01-04T14:54:00Z">
                  <w:rPr>
                    <w:ins w:id="18407" w:author="瑋婷 徐" w:date="2025-01-03T16:50:00Z" w16du:dateUtc="2025-01-03T08:50:00Z"/>
                    <w:rFonts w:ascii="Calibri" w:hAnsi="Calibri" w:cs="Calibri"/>
                    <w:i/>
                    <w:iCs/>
                    <w:color w:val="000000"/>
                    <w:sz w:val="22"/>
                    <w:szCs w:val="22"/>
                  </w:rPr>
                </w:rPrChange>
              </w:rPr>
              <w:pPrChange w:id="184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8409" w:author="瑋婷 徐" w:date="2025-01-03T16:50:00Z" w16du:dateUtc="2025-01-03T08:50:00Z">
              <w:r w:rsidRPr="003F0C1C">
                <w:rPr>
                  <w:rFonts w:ascii="Times New Roman" w:eastAsiaTheme="minorEastAsia" w:hAnsi="Times New Roman" w:cs="Times New Roman"/>
                  <w:i/>
                  <w:iCs/>
                  <w:color w:val="000000"/>
                  <w:rPrChange w:id="18410" w:author="瑋婷 徐" w:date="2025-01-04T22:54:00Z" w16du:dateUtc="2025-01-04T14:54:00Z">
                    <w:rPr>
                      <w:rFonts w:ascii="Calibri" w:hAnsi="Calibri" w:cs="Calibri"/>
                      <w:i/>
                      <w:iCs/>
                      <w:color w:val="000000"/>
                      <w:sz w:val="22"/>
                      <w:szCs w:val="22"/>
                    </w:rPr>
                  </w:rPrChange>
                </w:rPr>
                <w:t>Accipiter trivirgatus</w:t>
              </w:r>
            </w:ins>
          </w:p>
        </w:tc>
        <w:tc>
          <w:tcPr>
            <w:tcW w:w="163" w:type="pct"/>
            <w:noWrap/>
            <w:vAlign w:val="center"/>
            <w:hideMark/>
          </w:tcPr>
          <w:p w14:paraId="2A472532"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411" w:author="瑋婷 徐" w:date="2025-01-03T16:50:00Z" w16du:dateUtc="2025-01-03T08:50:00Z"/>
                <w:rFonts w:ascii="Times New Roman" w:eastAsiaTheme="minorEastAsia" w:hAnsi="Times New Roman" w:cs="Times New Roman"/>
                <w:i/>
                <w:iCs/>
                <w:color w:val="000000"/>
                <w:rPrChange w:id="18412" w:author="瑋婷 徐" w:date="2025-01-04T22:54:00Z" w16du:dateUtc="2025-01-04T14:54:00Z">
                  <w:rPr>
                    <w:ins w:id="18413" w:author="瑋婷 徐" w:date="2025-01-03T16:50:00Z" w16du:dateUtc="2025-01-03T08:50:00Z"/>
                    <w:rFonts w:ascii="Calibri" w:hAnsi="Calibri" w:cs="Calibri"/>
                    <w:i/>
                    <w:iCs/>
                    <w:color w:val="000000"/>
                    <w:sz w:val="22"/>
                    <w:szCs w:val="22"/>
                  </w:rPr>
                </w:rPrChange>
              </w:rPr>
              <w:pPrChange w:id="1841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66AC94E"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415" w:author="瑋婷 徐" w:date="2025-01-03T16:50:00Z" w16du:dateUtc="2025-01-03T08:50:00Z"/>
                <w:rFonts w:ascii="Times New Roman" w:eastAsiaTheme="minorEastAsia" w:hAnsi="Times New Roman" w:cs="Times New Roman"/>
                <w:color w:val="000000"/>
                <w:rPrChange w:id="18416" w:author="瑋婷 徐" w:date="2025-01-04T22:54:00Z" w16du:dateUtc="2025-01-04T14:54:00Z">
                  <w:rPr>
                    <w:ins w:id="18417" w:author="瑋婷 徐" w:date="2025-01-03T16:50:00Z" w16du:dateUtc="2025-01-03T08:50:00Z"/>
                    <w:rFonts w:ascii="Calibri" w:hAnsi="Calibri" w:cs="Calibri"/>
                    <w:color w:val="000000"/>
                    <w:sz w:val="22"/>
                    <w:szCs w:val="22"/>
                  </w:rPr>
                </w:rPrChange>
              </w:rPr>
              <w:pPrChange w:id="1841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8419" w:author="瑋婷 徐" w:date="2025-01-03T16:50:00Z" w16du:dateUtc="2025-01-03T08:50:00Z">
              <w:r w:rsidRPr="003F0C1C">
                <w:rPr>
                  <w:rFonts w:ascii="Times New Roman" w:eastAsiaTheme="minorEastAsia" w:hAnsi="Times New Roman" w:cs="Times New Roman"/>
                  <w:color w:val="000000"/>
                  <w:rPrChange w:id="18420" w:author="瑋婷 徐" w:date="2025-01-04T22:54:00Z" w16du:dateUtc="2025-01-04T14:54:00Z">
                    <w:rPr>
                      <w:rFonts w:ascii="Calibri" w:hAnsi="Calibri" w:cs="Calibri"/>
                      <w:color w:val="000000"/>
                      <w:sz w:val="22"/>
                      <w:szCs w:val="22"/>
                    </w:rPr>
                  </w:rPrChange>
                </w:rPr>
                <w:t>*</w:t>
              </w:r>
            </w:ins>
          </w:p>
        </w:tc>
        <w:tc>
          <w:tcPr>
            <w:tcW w:w="163" w:type="pct"/>
            <w:noWrap/>
            <w:vAlign w:val="center"/>
            <w:hideMark/>
          </w:tcPr>
          <w:p w14:paraId="49B97C84"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421" w:author="瑋婷 徐" w:date="2025-01-03T16:50:00Z" w16du:dateUtc="2025-01-03T08:50:00Z"/>
                <w:rFonts w:ascii="Times New Roman" w:eastAsiaTheme="minorEastAsia" w:hAnsi="Times New Roman" w:cs="Times New Roman"/>
                <w:color w:val="000000"/>
                <w:rPrChange w:id="18422" w:author="瑋婷 徐" w:date="2025-01-04T22:54:00Z" w16du:dateUtc="2025-01-04T14:54:00Z">
                  <w:rPr>
                    <w:ins w:id="18423" w:author="瑋婷 徐" w:date="2025-01-03T16:50:00Z" w16du:dateUtc="2025-01-03T08:50:00Z"/>
                    <w:rFonts w:ascii="Calibri" w:hAnsi="Calibri" w:cs="Calibri"/>
                    <w:color w:val="000000"/>
                    <w:sz w:val="22"/>
                    <w:szCs w:val="22"/>
                  </w:rPr>
                </w:rPrChange>
              </w:rPr>
              <w:pPrChange w:id="184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6BEAC338"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425" w:author="瑋婷 徐" w:date="2025-01-03T16:50:00Z" w16du:dateUtc="2025-01-03T08:50:00Z"/>
                <w:rFonts w:ascii="Times New Roman" w:eastAsiaTheme="minorEastAsia" w:hAnsi="Times New Roman" w:cs="Times New Roman"/>
                <w:rPrChange w:id="18426" w:author="瑋婷 徐" w:date="2025-01-04T22:54:00Z" w16du:dateUtc="2025-01-04T14:54:00Z">
                  <w:rPr>
                    <w:ins w:id="18427" w:author="瑋婷 徐" w:date="2025-01-03T16:50:00Z" w16du:dateUtc="2025-01-03T08:50:00Z"/>
                    <w:rFonts w:ascii="Times New Roman" w:eastAsia="Times New Roman" w:hAnsi="Times New Roman" w:cs="Times New Roman"/>
                    <w:sz w:val="20"/>
                    <w:szCs w:val="20"/>
                  </w:rPr>
                </w:rPrChange>
              </w:rPr>
              <w:pPrChange w:id="184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2850316F"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429" w:author="瑋婷 徐" w:date="2025-01-03T16:50:00Z" w16du:dateUtc="2025-01-03T08:50:00Z"/>
                <w:rFonts w:ascii="Times New Roman" w:eastAsiaTheme="minorEastAsia" w:hAnsi="Times New Roman" w:cs="Times New Roman"/>
                <w:rPrChange w:id="18430" w:author="瑋婷 徐" w:date="2025-01-04T22:54:00Z" w16du:dateUtc="2025-01-04T14:54:00Z">
                  <w:rPr>
                    <w:ins w:id="18431" w:author="瑋婷 徐" w:date="2025-01-03T16:50:00Z" w16du:dateUtc="2025-01-03T08:50:00Z"/>
                    <w:rFonts w:ascii="Times New Roman" w:eastAsia="Times New Roman" w:hAnsi="Times New Roman" w:cs="Times New Roman"/>
                    <w:sz w:val="20"/>
                    <w:szCs w:val="20"/>
                  </w:rPr>
                </w:rPrChange>
              </w:rPr>
              <w:pPrChange w:id="184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27852CFE"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433" w:author="瑋婷 徐" w:date="2025-01-03T16:50:00Z" w16du:dateUtc="2025-01-03T08:50:00Z"/>
                <w:rFonts w:ascii="Times New Roman" w:eastAsiaTheme="minorEastAsia" w:hAnsi="Times New Roman" w:cs="Times New Roman"/>
                <w:rPrChange w:id="18434" w:author="瑋婷 徐" w:date="2025-01-04T22:54:00Z" w16du:dateUtc="2025-01-04T14:54:00Z">
                  <w:rPr>
                    <w:ins w:id="18435" w:author="瑋婷 徐" w:date="2025-01-03T16:50:00Z" w16du:dateUtc="2025-01-03T08:50:00Z"/>
                    <w:rFonts w:ascii="Times New Roman" w:eastAsia="Times New Roman" w:hAnsi="Times New Roman" w:cs="Times New Roman"/>
                    <w:sz w:val="20"/>
                    <w:szCs w:val="20"/>
                  </w:rPr>
                </w:rPrChange>
              </w:rPr>
              <w:pPrChange w:id="184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B1BD28F"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437" w:author="瑋婷 徐" w:date="2025-01-03T16:50:00Z" w16du:dateUtc="2025-01-03T08:50:00Z"/>
                <w:rFonts w:ascii="Times New Roman" w:eastAsiaTheme="minorEastAsia" w:hAnsi="Times New Roman" w:cs="Times New Roman"/>
                <w:rPrChange w:id="18438" w:author="瑋婷 徐" w:date="2025-01-04T22:54:00Z" w16du:dateUtc="2025-01-04T14:54:00Z">
                  <w:rPr>
                    <w:ins w:id="18439" w:author="瑋婷 徐" w:date="2025-01-03T16:50:00Z" w16du:dateUtc="2025-01-03T08:50:00Z"/>
                    <w:rFonts w:ascii="Times New Roman" w:eastAsia="Times New Roman" w:hAnsi="Times New Roman" w:cs="Times New Roman"/>
                    <w:sz w:val="20"/>
                    <w:szCs w:val="20"/>
                  </w:rPr>
                </w:rPrChange>
              </w:rPr>
              <w:pPrChange w:id="184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56979F6"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441" w:author="瑋婷 徐" w:date="2025-01-03T16:50:00Z" w16du:dateUtc="2025-01-03T08:50:00Z"/>
                <w:rFonts w:ascii="Times New Roman" w:eastAsiaTheme="minorEastAsia" w:hAnsi="Times New Roman" w:cs="Times New Roman"/>
                <w:rPrChange w:id="18442" w:author="瑋婷 徐" w:date="2025-01-04T22:54:00Z" w16du:dateUtc="2025-01-04T14:54:00Z">
                  <w:rPr>
                    <w:ins w:id="18443" w:author="瑋婷 徐" w:date="2025-01-03T16:50:00Z" w16du:dateUtc="2025-01-03T08:50:00Z"/>
                    <w:rFonts w:ascii="Times New Roman" w:eastAsia="Times New Roman" w:hAnsi="Times New Roman" w:cs="Times New Roman"/>
                    <w:sz w:val="20"/>
                    <w:szCs w:val="20"/>
                  </w:rPr>
                </w:rPrChange>
              </w:rPr>
              <w:pPrChange w:id="184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2A78AD2F"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445" w:author="瑋婷 徐" w:date="2025-01-03T16:50:00Z" w16du:dateUtc="2025-01-03T08:50:00Z"/>
                <w:rFonts w:ascii="Times New Roman" w:eastAsiaTheme="minorEastAsia" w:hAnsi="Times New Roman" w:cs="Times New Roman"/>
                <w:color w:val="000000"/>
                <w:rPrChange w:id="18446" w:author="瑋婷 徐" w:date="2025-01-04T22:54:00Z" w16du:dateUtc="2025-01-04T14:54:00Z">
                  <w:rPr>
                    <w:ins w:id="18447" w:author="瑋婷 徐" w:date="2025-01-03T16:50:00Z" w16du:dateUtc="2025-01-03T08:50:00Z"/>
                    <w:rFonts w:ascii="Calibri" w:hAnsi="Calibri" w:cs="Calibri"/>
                    <w:color w:val="000000"/>
                    <w:sz w:val="22"/>
                    <w:szCs w:val="22"/>
                  </w:rPr>
                </w:rPrChange>
              </w:rPr>
              <w:pPrChange w:id="184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8449" w:author="瑋婷 徐" w:date="2025-01-03T16:50:00Z" w16du:dateUtc="2025-01-03T08:50:00Z">
              <w:r w:rsidRPr="003F0C1C">
                <w:rPr>
                  <w:rFonts w:ascii="Times New Roman" w:eastAsiaTheme="minorEastAsia" w:hAnsi="Times New Roman" w:cs="Times New Roman"/>
                  <w:color w:val="000000"/>
                  <w:rPrChange w:id="18450" w:author="瑋婷 徐" w:date="2025-01-04T22:54:00Z" w16du:dateUtc="2025-01-04T14:54:00Z">
                    <w:rPr>
                      <w:rFonts w:ascii="Calibri" w:hAnsi="Calibri" w:cs="Calibri"/>
                      <w:color w:val="000000"/>
                      <w:sz w:val="22"/>
                      <w:szCs w:val="22"/>
                    </w:rPr>
                  </w:rPrChange>
                </w:rPr>
                <w:t>*</w:t>
              </w:r>
            </w:ins>
          </w:p>
        </w:tc>
        <w:tc>
          <w:tcPr>
            <w:tcW w:w="163" w:type="pct"/>
            <w:noWrap/>
            <w:vAlign w:val="center"/>
            <w:hideMark/>
          </w:tcPr>
          <w:p w14:paraId="72989D3E"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451" w:author="瑋婷 徐" w:date="2025-01-03T16:50:00Z" w16du:dateUtc="2025-01-03T08:50:00Z"/>
                <w:rFonts w:ascii="Times New Roman" w:eastAsiaTheme="minorEastAsia" w:hAnsi="Times New Roman" w:cs="Times New Roman"/>
                <w:color w:val="000000"/>
                <w:rPrChange w:id="18452" w:author="瑋婷 徐" w:date="2025-01-04T22:54:00Z" w16du:dateUtc="2025-01-04T14:54:00Z">
                  <w:rPr>
                    <w:ins w:id="18453" w:author="瑋婷 徐" w:date="2025-01-03T16:50:00Z" w16du:dateUtc="2025-01-03T08:50:00Z"/>
                    <w:rFonts w:ascii="Calibri" w:hAnsi="Calibri" w:cs="Calibri"/>
                    <w:color w:val="000000"/>
                    <w:sz w:val="22"/>
                    <w:szCs w:val="22"/>
                  </w:rPr>
                </w:rPrChange>
              </w:rPr>
              <w:pPrChange w:id="1845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63D54410"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455" w:author="瑋婷 徐" w:date="2025-01-03T16:50:00Z" w16du:dateUtc="2025-01-03T08:50:00Z"/>
                <w:rFonts w:ascii="Times New Roman" w:eastAsiaTheme="minorEastAsia" w:hAnsi="Times New Roman" w:cs="Times New Roman"/>
                <w:rPrChange w:id="18456" w:author="瑋婷 徐" w:date="2025-01-04T22:54:00Z" w16du:dateUtc="2025-01-04T14:54:00Z">
                  <w:rPr>
                    <w:ins w:id="18457" w:author="瑋婷 徐" w:date="2025-01-03T16:50:00Z" w16du:dateUtc="2025-01-03T08:50:00Z"/>
                    <w:rFonts w:ascii="Times New Roman" w:eastAsia="Times New Roman" w:hAnsi="Times New Roman" w:cs="Times New Roman"/>
                    <w:sz w:val="20"/>
                    <w:szCs w:val="20"/>
                  </w:rPr>
                </w:rPrChange>
              </w:rPr>
              <w:pPrChange w:id="1845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7A1136D"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459" w:author="瑋婷 徐" w:date="2025-01-03T16:50:00Z" w16du:dateUtc="2025-01-03T08:50:00Z"/>
                <w:rFonts w:ascii="Times New Roman" w:eastAsiaTheme="minorEastAsia" w:hAnsi="Times New Roman" w:cs="Times New Roman"/>
                <w:rPrChange w:id="18460" w:author="瑋婷 徐" w:date="2025-01-04T22:54:00Z" w16du:dateUtc="2025-01-04T14:54:00Z">
                  <w:rPr>
                    <w:ins w:id="18461" w:author="瑋婷 徐" w:date="2025-01-03T16:50:00Z" w16du:dateUtc="2025-01-03T08:50:00Z"/>
                    <w:rFonts w:ascii="Times New Roman" w:eastAsia="Times New Roman" w:hAnsi="Times New Roman" w:cs="Times New Roman"/>
                    <w:sz w:val="20"/>
                    <w:szCs w:val="20"/>
                  </w:rPr>
                </w:rPrChange>
              </w:rPr>
              <w:pPrChange w:id="184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972E881"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463" w:author="瑋婷 徐" w:date="2025-01-03T16:50:00Z" w16du:dateUtc="2025-01-03T08:50:00Z"/>
                <w:rFonts w:ascii="Times New Roman" w:eastAsiaTheme="minorEastAsia" w:hAnsi="Times New Roman" w:cs="Times New Roman"/>
                <w:rPrChange w:id="18464" w:author="瑋婷 徐" w:date="2025-01-04T22:54:00Z" w16du:dateUtc="2025-01-04T14:54:00Z">
                  <w:rPr>
                    <w:ins w:id="18465" w:author="瑋婷 徐" w:date="2025-01-03T16:50:00Z" w16du:dateUtc="2025-01-03T08:50:00Z"/>
                    <w:rFonts w:ascii="Times New Roman" w:eastAsia="Times New Roman" w:hAnsi="Times New Roman" w:cs="Times New Roman"/>
                    <w:sz w:val="20"/>
                    <w:szCs w:val="20"/>
                  </w:rPr>
                </w:rPrChange>
              </w:rPr>
              <w:pPrChange w:id="184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84E87A3"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467" w:author="瑋婷 徐" w:date="2025-01-03T16:50:00Z" w16du:dateUtc="2025-01-03T08:50:00Z"/>
                <w:rFonts w:ascii="Times New Roman" w:eastAsiaTheme="minorEastAsia" w:hAnsi="Times New Roman" w:cs="Times New Roman"/>
                <w:rPrChange w:id="18468" w:author="瑋婷 徐" w:date="2025-01-04T22:54:00Z" w16du:dateUtc="2025-01-04T14:54:00Z">
                  <w:rPr>
                    <w:ins w:id="18469" w:author="瑋婷 徐" w:date="2025-01-03T16:50:00Z" w16du:dateUtc="2025-01-03T08:50:00Z"/>
                    <w:rFonts w:ascii="Times New Roman" w:eastAsia="Times New Roman" w:hAnsi="Times New Roman" w:cs="Times New Roman"/>
                    <w:sz w:val="20"/>
                    <w:szCs w:val="20"/>
                  </w:rPr>
                </w:rPrChange>
              </w:rPr>
              <w:pPrChange w:id="184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7B64BD5"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471" w:author="瑋婷 徐" w:date="2025-01-03T16:50:00Z" w16du:dateUtc="2025-01-03T08:50:00Z"/>
                <w:rFonts w:ascii="Times New Roman" w:eastAsiaTheme="minorEastAsia" w:hAnsi="Times New Roman" w:cs="Times New Roman"/>
                <w:rPrChange w:id="18472" w:author="瑋婷 徐" w:date="2025-01-04T22:54:00Z" w16du:dateUtc="2025-01-04T14:54:00Z">
                  <w:rPr>
                    <w:ins w:id="18473" w:author="瑋婷 徐" w:date="2025-01-03T16:50:00Z" w16du:dateUtc="2025-01-03T08:50:00Z"/>
                    <w:rFonts w:ascii="Times New Roman" w:eastAsia="Times New Roman" w:hAnsi="Times New Roman" w:cs="Times New Roman"/>
                    <w:sz w:val="20"/>
                    <w:szCs w:val="20"/>
                  </w:rPr>
                </w:rPrChange>
              </w:rPr>
              <w:pPrChange w:id="184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7881F7F"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475" w:author="瑋婷 徐" w:date="2025-01-03T16:50:00Z" w16du:dateUtc="2025-01-03T08:50:00Z"/>
                <w:rFonts w:ascii="Times New Roman" w:eastAsiaTheme="minorEastAsia" w:hAnsi="Times New Roman" w:cs="Times New Roman"/>
                <w:color w:val="000000"/>
                <w:rPrChange w:id="18476" w:author="瑋婷 徐" w:date="2025-01-04T22:54:00Z" w16du:dateUtc="2025-01-04T14:54:00Z">
                  <w:rPr>
                    <w:ins w:id="18477" w:author="瑋婷 徐" w:date="2025-01-03T16:50:00Z" w16du:dateUtc="2025-01-03T08:50:00Z"/>
                    <w:rFonts w:ascii="Calibri" w:hAnsi="Calibri" w:cs="Calibri"/>
                    <w:color w:val="000000"/>
                    <w:sz w:val="22"/>
                    <w:szCs w:val="22"/>
                  </w:rPr>
                </w:rPrChange>
              </w:rPr>
              <w:pPrChange w:id="184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8479" w:author="瑋婷 徐" w:date="2025-01-03T16:50:00Z" w16du:dateUtc="2025-01-03T08:50:00Z">
              <w:r w:rsidRPr="003F0C1C">
                <w:rPr>
                  <w:rFonts w:ascii="Times New Roman" w:eastAsiaTheme="minorEastAsia" w:hAnsi="Times New Roman" w:cs="Times New Roman"/>
                  <w:color w:val="000000"/>
                  <w:rPrChange w:id="18480" w:author="瑋婷 徐" w:date="2025-01-04T22:54:00Z" w16du:dateUtc="2025-01-04T14:54:00Z">
                    <w:rPr>
                      <w:rFonts w:ascii="Calibri" w:hAnsi="Calibri" w:cs="Calibri"/>
                      <w:color w:val="000000"/>
                      <w:sz w:val="22"/>
                      <w:szCs w:val="22"/>
                    </w:rPr>
                  </w:rPrChange>
                </w:rPr>
                <w:t>*</w:t>
              </w:r>
            </w:ins>
          </w:p>
        </w:tc>
        <w:tc>
          <w:tcPr>
            <w:tcW w:w="163" w:type="pct"/>
            <w:noWrap/>
            <w:vAlign w:val="center"/>
            <w:hideMark/>
          </w:tcPr>
          <w:p w14:paraId="0C2CFAF2"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481" w:author="瑋婷 徐" w:date="2025-01-03T16:50:00Z" w16du:dateUtc="2025-01-03T08:50:00Z"/>
                <w:rFonts w:ascii="Times New Roman" w:eastAsiaTheme="minorEastAsia" w:hAnsi="Times New Roman" w:cs="Times New Roman"/>
                <w:color w:val="000000"/>
                <w:rPrChange w:id="18482" w:author="瑋婷 徐" w:date="2025-01-04T22:54:00Z" w16du:dateUtc="2025-01-04T14:54:00Z">
                  <w:rPr>
                    <w:ins w:id="18483" w:author="瑋婷 徐" w:date="2025-01-03T16:50:00Z" w16du:dateUtc="2025-01-03T08:50:00Z"/>
                    <w:rFonts w:ascii="Calibri" w:hAnsi="Calibri" w:cs="Calibri"/>
                    <w:color w:val="000000"/>
                    <w:sz w:val="22"/>
                    <w:szCs w:val="22"/>
                  </w:rPr>
                </w:rPrChange>
              </w:rPr>
              <w:pPrChange w:id="184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4A3C50C"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485" w:author="瑋婷 徐" w:date="2025-01-03T16:50:00Z" w16du:dateUtc="2025-01-03T08:50:00Z"/>
                <w:rFonts w:ascii="Times New Roman" w:eastAsiaTheme="minorEastAsia" w:hAnsi="Times New Roman" w:cs="Times New Roman"/>
                <w:rPrChange w:id="18486" w:author="瑋婷 徐" w:date="2025-01-04T22:54:00Z" w16du:dateUtc="2025-01-04T14:54:00Z">
                  <w:rPr>
                    <w:ins w:id="18487" w:author="瑋婷 徐" w:date="2025-01-03T16:50:00Z" w16du:dateUtc="2025-01-03T08:50:00Z"/>
                    <w:rFonts w:ascii="Times New Roman" w:eastAsia="Times New Roman" w:hAnsi="Times New Roman" w:cs="Times New Roman"/>
                    <w:sz w:val="20"/>
                    <w:szCs w:val="20"/>
                  </w:rPr>
                </w:rPrChange>
              </w:rPr>
              <w:pPrChange w:id="184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9CB1A81"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489" w:author="瑋婷 徐" w:date="2025-01-03T16:50:00Z" w16du:dateUtc="2025-01-03T08:50:00Z"/>
                <w:rFonts w:ascii="Times New Roman" w:eastAsiaTheme="minorEastAsia" w:hAnsi="Times New Roman" w:cs="Times New Roman"/>
                <w:rPrChange w:id="18490" w:author="瑋婷 徐" w:date="2025-01-04T22:54:00Z" w16du:dateUtc="2025-01-04T14:54:00Z">
                  <w:rPr>
                    <w:ins w:id="18491" w:author="瑋婷 徐" w:date="2025-01-03T16:50:00Z" w16du:dateUtc="2025-01-03T08:50:00Z"/>
                    <w:rFonts w:ascii="Times New Roman" w:eastAsia="Times New Roman" w:hAnsi="Times New Roman" w:cs="Times New Roman"/>
                    <w:sz w:val="20"/>
                    <w:szCs w:val="20"/>
                  </w:rPr>
                </w:rPrChange>
              </w:rPr>
              <w:pPrChange w:id="184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FC482BB"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493" w:author="瑋婷 徐" w:date="2025-01-03T16:50:00Z" w16du:dateUtc="2025-01-03T08:50:00Z"/>
                <w:rFonts w:ascii="Times New Roman" w:eastAsiaTheme="minorEastAsia" w:hAnsi="Times New Roman" w:cs="Times New Roman"/>
                <w:rPrChange w:id="18494" w:author="瑋婷 徐" w:date="2025-01-04T22:54:00Z" w16du:dateUtc="2025-01-04T14:54:00Z">
                  <w:rPr>
                    <w:ins w:id="18495" w:author="瑋婷 徐" w:date="2025-01-03T16:50:00Z" w16du:dateUtc="2025-01-03T08:50:00Z"/>
                    <w:rFonts w:ascii="Times New Roman" w:eastAsia="Times New Roman" w:hAnsi="Times New Roman" w:cs="Times New Roman"/>
                    <w:sz w:val="20"/>
                    <w:szCs w:val="20"/>
                  </w:rPr>
                </w:rPrChange>
              </w:rPr>
              <w:pPrChange w:id="184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0D81ECB"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497" w:author="瑋婷 徐" w:date="2025-01-03T16:50:00Z" w16du:dateUtc="2025-01-03T08:50:00Z"/>
                <w:rFonts w:ascii="Times New Roman" w:eastAsiaTheme="minorEastAsia" w:hAnsi="Times New Roman" w:cs="Times New Roman"/>
                <w:color w:val="000000"/>
                <w:rPrChange w:id="18498" w:author="瑋婷 徐" w:date="2025-01-04T22:54:00Z" w16du:dateUtc="2025-01-04T14:54:00Z">
                  <w:rPr>
                    <w:ins w:id="18499" w:author="瑋婷 徐" w:date="2025-01-03T16:50:00Z" w16du:dateUtc="2025-01-03T08:50:00Z"/>
                    <w:rFonts w:ascii="Calibri" w:hAnsi="Calibri" w:cs="Calibri"/>
                    <w:color w:val="000000"/>
                    <w:sz w:val="22"/>
                    <w:szCs w:val="22"/>
                  </w:rPr>
                </w:rPrChange>
              </w:rPr>
              <w:pPrChange w:id="185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8501" w:author="瑋婷 徐" w:date="2025-01-03T16:50:00Z" w16du:dateUtc="2025-01-03T08:50:00Z">
              <w:r w:rsidRPr="003F0C1C">
                <w:rPr>
                  <w:rFonts w:ascii="Times New Roman" w:eastAsiaTheme="minorEastAsia" w:hAnsi="Times New Roman" w:cs="Times New Roman"/>
                  <w:color w:val="000000"/>
                  <w:rPrChange w:id="18502" w:author="瑋婷 徐" w:date="2025-01-04T22:54:00Z" w16du:dateUtc="2025-01-04T14:54:00Z">
                    <w:rPr>
                      <w:rFonts w:ascii="Calibri" w:hAnsi="Calibri" w:cs="Calibri"/>
                      <w:color w:val="000000"/>
                      <w:sz w:val="22"/>
                      <w:szCs w:val="22"/>
                    </w:rPr>
                  </w:rPrChange>
                </w:rPr>
                <w:t>*</w:t>
              </w:r>
            </w:ins>
          </w:p>
        </w:tc>
      </w:tr>
      <w:tr w:rsidR="003C19C7" w:rsidRPr="00D976EC" w14:paraId="04BDB7C1" w14:textId="77777777" w:rsidTr="004373E8">
        <w:trPr>
          <w:trHeight w:val="300"/>
          <w:ins w:id="18503" w:author="瑋婷 徐" w:date="2025-01-03T16:50:00Z"/>
          <w:trPrChange w:id="18504" w:author="瑋婷 徐" w:date="2025-01-04T15:38:00Z" w16du:dateUtc="2025-01-04T07:38:00Z">
            <w:trPr>
              <w:trHeight w:val="300"/>
            </w:trPr>
          </w:trPrChange>
        </w:trPr>
        <w:tc>
          <w:tcPr>
            <w:cnfStyle w:val="001000000000" w:firstRow="0" w:lastRow="0" w:firstColumn="1" w:lastColumn="0" w:oddVBand="0" w:evenVBand="0" w:oddHBand="0" w:evenHBand="0" w:firstRowFirstColumn="0" w:firstRowLastColumn="0" w:lastRowFirstColumn="0" w:lastRowLastColumn="0"/>
            <w:tcW w:w="614" w:type="pct"/>
            <w:vAlign w:val="center"/>
            <w:hideMark/>
            <w:tcPrChange w:id="18505" w:author="瑋婷 徐" w:date="2025-01-04T15:38:00Z" w16du:dateUtc="2025-01-04T07:38:00Z">
              <w:tcPr>
                <w:tcW w:w="692" w:type="pct"/>
                <w:gridSpan w:val="2"/>
                <w:hideMark/>
              </w:tcPr>
            </w:tcPrChange>
          </w:tcPr>
          <w:p w14:paraId="3FAFAE02" w14:textId="77777777" w:rsidR="003C19C7" w:rsidRPr="003F0C1C" w:rsidRDefault="003C19C7">
            <w:pPr>
              <w:spacing w:line="360" w:lineRule="auto"/>
              <w:jc w:val="both"/>
              <w:rPr>
                <w:ins w:id="18506" w:author="瑋婷 徐" w:date="2025-01-03T16:50:00Z" w16du:dateUtc="2025-01-03T08:50:00Z"/>
                <w:rFonts w:ascii="Times New Roman" w:eastAsiaTheme="minorEastAsia" w:hAnsi="Times New Roman" w:cs="Times New Roman"/>
                <w:b w:val="0"/>
                <w:bCs w:val="0"/>
                <w:color w:val="000000"/>
                <w:rPrChange w:id="18507" w:author="瑋婷 徐" w:date="2025-01-04T22:54:00Z" w16du:dateUtc="2025-01-04T14:54:00Z">
                  <w:rPr>
                    <w:ins w:id="18508" w:author="瑋婷 徐" w:date="2025-01-03T16:50:00Z" w16du:dateUtc="2025-01-03T08:50:00Z"/>
                    <w:rFonts w:ascii="Calibri" w:hAnsi="Calibri" w:cs="Calibri"/>
                    <w:color w:val="000000"/>
                    <w:sz w:val="22"/>
                    <w:szCs w:val="22"/>
                  </w:rPr>
                </w:rPrChange>
              </w:rPr>
              <w:pPrChange w:id="18509" w:author="瑋婷 徐" w:date="2025-01-03T16:55:00Z" w16du:dateUtc="2025-01-03T08:55:00Z">
                <w:pPr/>
              </w:pPrChange>
            </w:pPr>
            <w:ins w:id="18510" w:author="瑋婷 徐" w:date="2025-01-03T16:50:00Z" w16du:dateUtc="2025-01-03T08:50:00Z">
              <w:r w:rsidRPr="003F0C1C">
                <w:rPr>
                  <w:rFonts w:ascii="Times New Roman" w:eastAsiaTheme="minorEastAsia" w:hAnsi="Times New Roman" w:cs="Times New Roman" w:hint="eastAsia"/>
                  <w:b w:val="0"/>
                  <w:bCs w:val="0"/>
                  <w:color w:val="000000"/>
                  <w:rPrChange w:id="18511" w:author="瑋婷 徐" w:date="2025-01-04T22:54:00Z" w16du:dateUtc="2025-01-04T14:54:00Z">
                    <w:rPr>
                      <w:rFonts w:ascii="Calibri" w:hAnsi="Calibri" w:cs="Calibri" w:hint="eastAsia"/>
                      <w:color w:val="000000"/>
                      <w:sz w:val="22"/>
                      <w:szCs w:val="22"/>
                    </w:rPr>
                  </w:rPrChange>
                </w:rPr>
                <w:t>松雀鷹</w:t>
              </w:r>
              <w:r w:rsidRPr="003F0C1C">
                <w:rPr>
                  <w:rFonts w:ascii="Times New Roman" w:eastAsiaTheme="minorEastAsia" w:hAnsi="Times New Roman" w:cs="Times New Roman"/>
                  <w:b w:val="0"/>
                  <w:bCs w:val="0"/>
                  <w:color w:val="000000"/>
                  <w:rPrChange w:id="18512" w:author="瑋婷 徐" w:date="2025-01-04T22:54:00Z" w16du:dateUtc="2025-01-04T14:54:00Z">
                    <w:rPr>
                      <w:rFonts w:ascii="Calibri" w:hAnsi="Calibri" w:cs="Calibri"/>
                      <w:color w:val="000000"/>
                      <w:sz w:val="22"/>
                      <w:szCs w:val="22"/>
                    </w:rPr>
                  </w:rPrChange>
                </w:rPr>
                <w:t xml:space="preserve"> </w:t>
              </w:r>
              <w:r w:rsidRPr="003F0C1C">
                <w:rPr>
                  <w:rFonts w:ascii="Times New Roman" w:eastAsiaTheme="minorEastAsia" w:hAnsi="Times New Roman" w:cs="Times New Roman"/>
                  <w:b w:val="0"/>
                  <w:bCs w:val="0"/>
                  <w:color w:val="000000"/>
                  <w:rPrChange w:id="18513" w:author="瑋婷 徐" w:date="2025-01-04T22:54:00Z" w16du:dateUtc="2025-01-04T14:54:00Z">
                    <w:rPr>
                      <w:color w:val="000000"/>
                      <w:sz w:val="22"/>
                      <w:szCs w:val="22"/>
                    </w:rPr>
                  </w:rPrChange>
                </w:rPr>
                <w:t>※</w:t>
              </w:r>
              <w:r w:rsidRPr="003F0C1C">
                <w:rPr>
                  <w:rFonts w:ascii="Times New Roman" w:eastAsiaTheme="minorEastAsia" w:hAnsi="Times New Roman" w:cs="Times New Roman"/>
                  <w:b w:val="0"/>
                  <w:bCs w:val="0"/>
                  <w:color w:val="000000"/>
                  <w:rPrChange w:id="18514" w:author="瑋婷 徐" w:date="2025-01-04T22:54:00Z" w16du:dateUtc="2025-01-04T14:54:00Z">
                    <w:rPr>
                      <w:rFonts w:ascii="Calibri" w:hAnsi="Calibri" w:cs="Calibri"/>
                      <w:color w:val="000000"/>
                      <w:sz w:val="22"/>
                      <w:szCs w:val="22"/>
                    </w:rPr>
                  </w:rPrChange>
                </w:rPr>
                <w:t xml:space="preserve"> II</w:t>
              </w:r>
            </w:ins>
          </w:p>
        </w:tc>
        <w:tc>
          <w:tcPr>
            <w:tcW w:w="973" w:type="pct"/>
            <w:vAlign w:val="center"/>
            <w:hideMark/>
            <w:tcPrChange w:id="18515" w:author="瑋婷 徐" w:date="2025-01-04T15:38:00Z" w16du:dateUtc="2025-01-04T07:38:00Z">
              <w:tcPr>
                <w:tcW w:w="904" w:type="pct"/>
                <w:gridSpan w:val="2"/>
                <w:hideMark/>
              </w:tcPr>
            </w:tcPrChange>
          </w:tcPr>
          <w:p w14:paraId="51B36A0D"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516" w:author="瑋婷 徐" w:date="2025-01-03T16:50:00Z" w16du:dateUtc="2025-01-03T08:50:00Z"/>
                <w:rFonts w:ascii="Times New Roman" w:eastAsiaTheme="minorEastAsia" w:hAnsi="Times New Roman" w:cs="Times New Roman"/>
                <w:i/>
                <w:iCs/>
                <w:color w:val="000000"/>
                <w:rPrChange w:id="18517" w:author="瑋婷 徐" w:date="2025-01-04T22:54:00Z" w16du:dateUtc="2025-01-04T14:54:00Z">
                  <w:rPr>
                    <w:ins w:id="18518" w:author="瑋婷 徐" w:date="2025-01-03T16:50:00Z" w16du:dateUtc="2025-01-03T08:50:00Z"/>
                    <w:rFonts w:ascii="Calibri" w:hAnsi="Calibri" w:cs="Calibri"/>
                    <w:i/>
                    <w:iCs/>
                    <w:color w:val="000000"/>
                    <w:sz w:val="22"/>
                    <w:szCs w:val="22"/>
                  </w:rPr>
                </w:rPrChange>
              </w:rPr>
              <w:pPrChange w:id="185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520" w:author="瑋婷 徐" w:date="2025-01-03T16:50:00Z" w16du:dateUtc="2025-01-03T08:50:00Z">
              <w:r w:rsidRPr="003F0C1C">
                <w:rPr>
                  <w:rFonts w:ascii="Times New Roman" w:eastAsiaTheme="minorEastAsia" w:hAnsi="Times New Roman" w:cs="Times New Roman"/>
                  <w:i/>
                  <w:iCs/>
                  <w:color w:val="000000"/>
                  <w:rPrChange w:id="18521" w:author="瑋婷 徐" w:date="2025-01-04T22:54:00Z" w16du:dateUtc="2025-01-04T14:54:00Z">
                    <w:rPr>
                      <w:rFonts w:ascii="Calibri" w:hAnsi="Calibri" w:cs="Calibri"/>
                      <w:i/>
                      <w:iCs/>
                      <w:color w:val="000000"/>
                      <w:sz w:val="22"/>
                      <w:szCs w:val="22"/>
                    </w:rPr>
                  </w:rPrChange>
                </w:rPr>
                <w:t>Accipiter virgatus</w:t>
              </w:r>
            </w:ins>
          </w:p>
        </w:tc>
        <w:tc>
          <w:tcPr>
            <w:tcW w:w="163" w:type="pct"/>
            <w:noWrap/>
            <w:vAlign w:val="center"/>
            <w:hideMark/>
            <w:tcPrChange w:id="18522" w:author="瑋婷 徐" w:date="2025-01-04T15:38:00Z" w16du:dateUtc="2025-01-04T07:38:00Z">
              <w:tcPr>
                <w:tcW w:w="162" w:type="pct"/>
                <w:gridSpan w:val="2"/>
                <w:noWrap/>
                <w:hideMark/>
              </w:tcPr>
            </w:tcPrChange>
          </w:tcPr>
          <w:p w14:paraId="6AF86111"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523" w:author="瑋婷 徐" w:date="2025-01-03T16:50:00Z" w16du:dateUtc="2025-01-03T08:50:00Z"/>
                <w:rFonts w:ascii="Times New Roman" w:eastAsiaTheme="minorEastAsia" w:hAnsi="Times New Roman" w:cs="Times New Roman"/>
                <w:i/>
                <w:iCs/>
                <w:color w:val="000000"/>
                <w:rPrChange w:id="18524" w:author="瑋婷 徐" w:date="2025-01-04T22:54:00Z" w16du:dateUtc="2025-01-04T14:54:00Z">
                  <w:rPr>
                    <w:ins w:id="18525" w:author="瑋婷 徐" w:date="2025-01-03T16:50:00Z" w16du:dateUtc="2025-01-03T08:50:00Z"/>
                    <w:rFonts w:ascii="Calibri" w:hAnsi="Calibri" w:cs="Calibri"/>
                    <w:i/>
                    <w:iCs/>
                    <w:color w:val="000000"/>
                    <w:sz w:val="22"/>
                    <w:szCs w:val="22"/>
                  </w:rPr>
                </w:rPrChange>
              </w:rPr>
              <w:pPrChange w:id="1852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527" w:author="瑋婷 徐" w:date="2025-01-04T15:38:00Z" w16du:dateUtc="2025-01-04T07:38:00Z">
              <w:tcPr>
                <w:tcW w:w="162" w:type="pct"/>
                <w:gridSpan w:val="2"/>
                <w:noWrap/>
                <w:hideMark/>
              </w:tcPr>
            </w:tcPrChange>
          </w:tcPr>
          <w:p w14:paraId="55B0BC0A"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528" w:author="瑋婷 徐" w:date="2025-01-03T16:50:00Z" w16du:dateUtc="2025-01-03T08:50:00Z"/>
                <w:rFonts w:ascii="Times New Roman" w:eastAsiaTheme="minorEastAsia" w:hAnsi="Times New Roman" w:cs="Times New Roman"/>
                <w:color w:val="000000"/>
                <w:rPrChange w:id="18529" w:author="瑋婷 徐" w:date="2025-01-04T22:54:00Z" w16du:dateUtc="2025-01-04T14:54:00Z">
                  <w:rPr>
                    <w:ins w:id="18530" w:author="瑋婷 徐" w:date="2025-01-03T16:50:00Z" w16du:dateUtc="2025-01-03T08:50:00Z"/>
                    <w:rFonts w:ascii="Calibri" w:hAnsi="Calibri" w:cs="Calibri"/>
                    <w:color w:val="000000"/>
                    <w:sz w:val="22"/>
                    <w:szCs w:val="22"/>
                  </w:rPr>
                </w:rPrChange>
              </w:rPr>
              <w:pPrChange w:id="1853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532" w:author="瑋婷 徐" w:date="2025-01-03T16:50:00Z" w16du:dateUtc="2025-01-03T08:50:00Z">
              <w:r w:rsidRPr="003F0C1C">
                <w:rPr>
                  <w:rFonts w:ascii="Times New Roman" w:eastAsiaTheme="minorEastAsia" w:hAnsi="Times New Roman" w:cs="Times New Roman"/>
                  <w:color w:val="000000"/>
                  <w:rPrChange w:id="18533" w:author="瑋婷 徐" w:date="2025-01-04T22:54:00Z" w16du:dateUtc="2025-01-04T14:54:00Z">
                    <w:rPr>
                      <w:rFonts w:ascii="Calibri" w:hAnsi="Calibri" w:cs="Calibri"/>
                      <w:color w:val="000000"/>
                      <w:sz w:val="22"/>
                      <w:szCs w:val="22"/>
                    </w:rPr>
                  </w:rPrChange>
                </w:rPr>
                <w:t>*</w:t>
              </w:r>
            </w:ins>
          </w:p>
        </w:tc>
        <w:tc>
          <w:tcPr>
            <w:tcW w:w="163" w:type="pct"/>
            <w:noWrap/>
            <w:vAlign w:val="center"/>
            <w:hideMark/>
            <w:tcPrChange w:id="18534" w:author="瑋婷 徐" w:date="2025-01-04T15:38:00Z" w16du:dateUtc="2025-01-04T07:38:00Z">
              <w:tcPr>
                <w:tcW w:w="162" w:type="pct"/>
                <w:gridSpan w:val="2"/>
                <w:noWrap/>
                <w:hideMark/>
              </w:tcPr>
            </w:tcPrChange>
          </w:tcPr>
          <w:p w14:paraId="782AB700"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535" w:author="瑋婷 徐" w:date="2025-01-03T16:50:00Z" w16du:dateUtc="2025-01-03T08:50:00Z"/>
                <w:rFonts w:ascii="Times New Roman" w:eastAsiaTheme="minorEastAsia" w:hAnsi="Times New Roman" w:cs="Times New Roman"/>
                <w:color w:val="000000"/>
                <w:rPrChange w:id="18536" w:author="瑋婷 徐" w:date="2025-01-04T22:54:00Z" w16du:dateUtc="2025-01-04T14:54:00Z">
                  <w:rPr>
                    <w:ins w:id="18537" w:author="瑋婷 徐" w:date="2025-01-03T16:50:00Z" w16du:dateUtc="2025-01-03T08:50:00Z"/>
                    <w:rFonts w:ascii="Calibri" w:hAnsi="Calibri" w:cs="Calibri"/>
                    <w:color w:val="000000"/>
                    <w:sz w:val="22"/>
                    <w:szCs w:val="22"/>
                  </w:rPr>
                </w:rPrChange>
              </w:rPr>
              <w:pPrChange w:id="185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539" w:author="瑋婷 徐" w:date="2025-01-04T15:38:00Z" w16du:dateUtc="2025-01-04T07:38:00Z">
              <w:tcPr>
                <w:tcW w:w="162" w:type="pct"/>
                <w:gridSpan w:val="2"/>
                <w:noWrap/>
                <w:hideMark/>
              </w:tcPr>
            </w:tcPrChange>
          </w:tcPr>
          <w:p w14:paraId="19BB865F"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540" w:author="瑋婷 徐" w:date="2025-01-03T16:50:00Z" w16du:dateUtc="2025-01-03T08:50:00Z"/>
                <w:rFonts w:ascii="Times New Roman" w:eastAsiaTheme="minorEastAsia" w:hAnsi="Times New Roman" w:cs="Times New Roman"/>
                <w:color w:val="000000"/>
                <w:rPrChange w:id="18541" w:author="瑋婷 徐" w:date="2025-01-04T22:54:00Z" w16du:dateUtc="2025-01-04T14:54:00Z">
                  <w:rPr>
                    <w:ins w:id="18542" w:author="瑋婷 徐" w:date="2025-01-03T16:50:00Z" w16du:dateUtc="2025-01-03T08:50:00Z"/>
                    <w:rFonts w:ascii="Calibri" w:hAnsi="Calibri" w:cs="Calibri"/>
                    <w:color w:val="000000"/>
                    <w:sz w:val="22"/>
                    <w:szCs w:val="22"/>
                  </w:rPr>
                </w:rPrChange>
              </w:rPr>
              <w:pPrChange w:id="1854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544" w:author="瑋婷 徐" w:date="2025-01-03T16:50:00Z" w16du:dateUtc="2025-01-03T08:50:00Z">
              <w:r w:rsidRPr="003F0C1C">
                <w:rPr>
                  <w:rFonts w:ascii="Times New Roman" w:eastAsiaTheme="minorEastAsia" w:hAnsi="Times New Roman" w:cs="Times New Roman"/>
                  <w:color w:val="000000"/>
                  <w:rPrChange w:id="18545" w:author="瑋婷 徐" w:date="2025-01-04T22:54:00Z" w16du:dateUtc="2025-01-04T14:54:00Z">
                    <w:rPr>
                      <w:rFonts w:ascii="Calibri" w:hAnsi="Calibri" w:cs="Calibri"/>
                      <w:color w:val="000000"/>
                      <w:sz w:val="22"/>
                      <w:szCs w:val="22"/>
                    </w:rPr>
                  </w:rPrChange>
                </w:rPr>
                <w:t>*</w:t>
              </w:r>
            </w:ins>
          </w:p>
        </w:tc>
        <w:tc>
          <w:tcPr>
            <w:tcW w:w="163" w:type="pct"/>
            <w:noWrap/>
            <w:vAlign w:val="center"/>
            <w:hideMark/>
            <w:tcPrChange w:id="18546" w:author="瑋婷 徐" w:date="2025-01-04T15:38:00Z" w16du:dateUtc="2025-01-04T07:38:00Z">
              <w:tcPr>
                <w:tcW w:w="162" w:type="pct"/>
                <w:gridSpan w:val="2"/>
                <w:noWrap/>
                <w:hideMark/>
              </w:tcPr>
            </w:tcPrChange>
          </w:tcPr>
          <w:p w14:paraId="4A1E984B"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547" w:author="瑋婷 徐" w:date="2025-01-03T16:50:00Z" w16du:dateUtc="2025-01-03T08:50:00Z"/>
                <w:rFonts w:ascii="Times New Roman" w:eastAsiaTheme="minorEastAsia" w:hAnsi="Times New Roman" w:cs="Times New Roman"/>
                <w:color w:val="000000"/>
                <w:rPrChange w:id="18548" w:author="瑋婷 徐" w:date="2025-01-04T22:54:00Z" w16du:dateUtc="2025-01-04T14:54:00Z">
                  <w:rPr>
                    <w:ins w:id="18549" w:author="瑋婷 徐" w:date="2025-01-03T16:50:00Z" w16du:dateUtc="2025-01-03T08:50:00Z"/>
                    <w:rFonts w:ascii="Calibri" w:hAnsi="Calibri" w:cs="Calibri"/>
                    <w:color w:val="000000"/>
                    <w:sz w:val="22"/>
                    <w:szCs w:val="22"/>
                  </w:rPr>
                </w:rPrChange>
              </w:rPr>
              <w:pPrChange w:id="185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551" w:author="瑋婷 徐" w:date="2025-01-04T15:38:00Z" w16du:dateUtc="2025-01-04T07:38:00Z">
              <w:tcPr>
                <w:tcW w:w="162" w:type="pct"/>
                <w:gridSpan w:val="2"/>
                <w:noWrap/>
                <w:hideMark/>
              </w:tcPr>
            </w:tcPrChange>
          </w:tcPr>
          <w:p w14:paraId="12C54E6A"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552" w:author="瑋婷 徐" w:date="2025-01-03T16:50:00Z" w16du:dateUtc="2025-01-03T08:50:00Z"/>
                <w:rFonts w:ascii="Times New Roman" w:eastAsiaTheme="minorEastAsia" w:hAnsi="Times New Roman" w:cs="Times New Roman"/>
                <w:rPrChange w:id="18553" w:author="瑋婷 徐" w:date="2025-01-04T22:54:00Z" w16du:dateUtc="2025-01-04T14:54:00Z">
                  <w:rPr>
                    <w:ins w:id="18554" w:author="瑋婷 徐" w:date="2025-01-03T16:50:00Z" w16du:dateUtc="2025-01-03T08:50:00Z"/>
                    <w:rFonts w:ascii="Times New Roman" w:eastAsia="Times New Roman" w:hAnsi="Times New Roman" w:cs="Times New Roman"/>
                    <w:sz w:val="20"/>
                    <w:szCs w:val="20"/>
                  </w:rPr>
                </w:rPrChange>
              </w:rPr>
              <w:pPrChange w:id="185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556" w:author="瑋婷 徐" w:date="2025-01-04T15:38:00Z" w16du:dateUtc="2025-01-04T07:38:00Z">
              <w:tcPr>
                <w:tcW w:w="162" w:type="pct"/>
                <w:gridSpan w:val="2"/>
                <w:noWrap/>
                <w:hideMark/>
              </w:tcPr>
            </w:tcPrChange>
          </w:tcPr>
          <w:p w14:paraId="365DF1D4"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557" w:author="瑋婷 徐" w:date="2025-01-03T16:50:00Z" w16du:dateUtc="2025-01-03T08:50:00Z"/>
                <w:rFonts w:ascii="Times New Roman" w:eastAsiaTheme="minorEastAsia" w:hAnsi="Times New Roman" w:cs="Times New Roman"/>
                <w:rPrChange w:id="18558" w:author="瑋婷 徐" w:date="2025-01-04T22:54:00Z" w16du:dateUtc="2025-01-04T14:54:00Z">
                  <w:rPr>
                    <w:ins w:id="18559" w:author="瑋婷 徐" w:date="2025-01-03T16:50:00Z" w16du:dateUtc="2025-01-03T08:50:00Z"/>
                    <w:rFonts w:ascii="Times New Roman" w:eastAsia="Times New Roman" w:hAnsi="Times New Roman" w:cs="Times New Roman"/>
                    <w:sz w:val="20"/>
                    <w:szCs w:val="20"/>
                  </w:rPr>
                </w:rPrChange>
              </w:rPr>
              <w:pPrChange w:id="1856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561" w:author="瑋婷 徐" w:date="2025-01-04T15:38:00Z" w16du:dateUtc="2025-01-04T07:38:00Z">
              <w:tcPr>
                <w:tcW w:w="162" w:type="pct"/>
                <w:gridSpan w:val="2"/>
                <w:noWrap/>
                <w:hideMark/>
              </w:tcPr>
            </w:tcPrChange>
          </w:tcPr>
          <w:p w14:paraId="4D132A21"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562" w:author="瑋婷 徐" w:date="2025-01-03T16:50:00Z" w16du:dateUtc="2025-01-03T08:50:00Z"/>
                <w:rFonts w:ascii="Times New Roman" w:eastAsiaTheme="minorEastAsia" w:hAnsi="Times New Roman" w:cs="Times New Roman"/>
                <w:rPrChange w:id="18563" w:author="瑋婷 徐" w:date="2025-01-04T22:54:00Z" w16du:dateUtc="2025-01-04T14:54:00Z">
                  <w:rPr>
                    <w:ins w:id="18564" w:author="瑋婷 徐" w:date="2025-01-03T16:50:00Z" w16du:dateUtc="2025-01-03T08:50:00Z"/>
                    <w:rFonts w:ascii="Times New Roman" w:eastAsia="Times New Roman" w:hAnsi="Times New Roman" w:cs="Times New Roman"/>
                    <w:sz w:val="20"/>
                    <w:szCs w:val="20"/>
                  </w:rPr>
                </w:rPrChange>
              </w:rPr>
              <w:pPrChange w:id="185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566" w:author="瑋婷 徐" w:date="2025-01-04T15:38:00Z" w16du:dateUtc="2025-01-04T07:38:00Z">
              <w:tcPr>
                <w:tcW w:w="162" w:type="pct"/>
                <w:noWrap/>
                <w:hideMark/>
              </w:tcPr>
            </w:tcPrChange>
          </w:tcPr>
          <w:p w14:paraId="73442534"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567" w:author="瑋婷 徐" w:date="2025-01-03T16:50:00Z" w16du:dateUtc="2025-01-03T08:50:00Z"/>
                <w:rFonts w:ascii="Times New Roman" w:eastAsiaTheme="minorEastAsia" w:hAnsi="Times New Roman" w:cs="Times New Roman"/>
                <w:rPrChange w:id="18568" w:author="瑋婷 徐" w:date="2025-01-04T22:54:00Z" w16du:dateUtc="2025-01-04T14:54:00Z">
                  <w:rPr>
                    <w:ins w:id="18569" w:author="瑋婷 徐" w:date="2025-01-03T16:50:00Z" w16du:dateUtc="2025-01-03T08:50:00Z"/>
                    <w:rFonts w:ascii="Times New Roman" w:eastAsia="Times New Roman" w:hAnsi="Times New Roman" w:cs="Times New Roman"/>
                    <w:sz w:val="20"/>
                    <w:szCs w:val="20"/>
                  </w:rPr>
                </w:rPrChange>
              </w:rPr>
              <w:pPrChange w:id="1857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571" w:author="瑋婷 徐" w:date="2025-01-04T15:38:00Z" w16du:dateUtc="2025-01-04T07:38:00Z">
              <w:tcPr>
                <w:tcW w:w="162" w:type="pct"/>
                <w:gridSpan w:val="2"/>
                <w:noWrap/>
                <w:hideMark/>
              </w:tcPr>
            </w:tcPrChange>
          </w:tcPr>
          <w:p w14:paraId="18542757"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572" w:author="瑋婷 徐" w:date="2025-01-03T16:50:00Z" w16du:dateUtc="2025-01-03T08:50:00Z"/>
                <w:rFonts w:ascii="Times New Roman" w:eastAsiaTheme="minorEastAsia" w:hAnsi="Times New Roman" w:cs="Times New Roman"/>
                <w:rPrChange w:id="18573" w:author="瑋婷 徐" w:date="2025-01-04T22:54:00Z" w16du:dateUtc="2025-01-04T14:54:00Z">
                  <w:rPr>
                    <w:ins w:id="18574" w:author="瑋婷 徐" w:date="2025-01-03T16:50:00Z" w16du:dateUtc="2025-01-03T08:50:00Z"/>
                    <w:rFonts w:ascii="Times New Roman" w:eastAsia="Times New Roman" w:hAnsi="Times New Roman" w:cs="Times New Roman"/>
                    <w:sz w:val="20"/>
                    <w:szCs w:val="20"/>
                  </w:rPr>
                </w:rPrChange>
              </w:rPr>
              <w:pPrChange w:id="1857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576" w:author="瑋婷 徐" w:date="2025-01-04T15:38:00Z" w16du:dateUtc="2025-01-04T07:38:00Z">
              <w:tcPr>
                <w:tcW w:w="162" w:type="pct"/>
                <w:gridSpan w:val="2"/>
                <w:noWrap/>
                <w:hideMark/>
              </w:tcPr>
            </w:tcPrChange>
          </w:tcPr>
          <w:p w14:paraId="6F75FA5C"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577" w:author="瑋婷 徐" w:date="2025-01-03T16:50:00Z" w16du:dateUtc="2025-01-03T08:50:00Z"/>
                <w:rFonts w:ascii="Times New Roman" w:eastAsiaTheme="minorEastAsia" w:hAnsi="Times New Roman" w:cs="Times New Roman"/>
                <w:rPrChange w:id="18578" w:author="瑋婷 徐" w:date="2025-01-04T22:54:00Z" w16du:dateUtc="2025-01-04T14:54:00Z">
                  <w:rPr>
                    <w:ins w:id="18579" w:author="瑋婷 徐" w:date="2025-01-03T16:50:00Z" w16du:dateUtc="2025-01-03T08:50:00Z"/>
                    <w:rFonts w:ascii="Times New Roman" w:eastAsia="Times New Roman" w:hAnsi="Times New Roman" w:cs="Times New Roman"/>
                    <w:sz w:val="20"/>
                    <w:szCs w:val="20"/>
                  </w:rPr>
                </w:rPrChange>
              </w:rPr>
              <w:pPrChange w:id="1858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581" w:author="瑋婷 徐" w:date="2025-01-04T15:38:00Z" w16du:dateUtc="2025-01-04T07:38:00Z">
              <w:tcPr>
                <w:tcW w:w="162" w:type="pct"/>
                <w:gridSpan w:val="2"/>
                <w:noWrap/>
                <w:hideMark/>
              </w:tcPr>
            </w:tcPrChange>
          </w:tcPr>
          <w:p w14:paraId="1C129FBF"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582" w:author="瑋婷 徐" w:date="2025-01-03T16:50:00Z" w16du:dateUtc="2025-01-03T08:50:00Z"/>
                <w:rFonts w:ascii="Times New Roman" w:eastAsiaTheme="minorEastAsia" w:hAnsi="Times New Roman" w:cs="Times New Roman"/>
                <w:rPrChange w:id="18583" w:author="瑋婷 徐" w:date="2025-01-04T22:54:00Z" w16du:dateUtc="2025-01-04T14:54:00Z">
                  <w:rPr>
                    <w:ins w:id="18584" w:author="瑋婷 徐" w:date="2025-01-03T16:50:00Z" w16du:dateUtc="2025-01-03T08:50:00Z"/>
                    <w:rFonts w:ascii="Times New Roman" w:eastAsia="Times New Roman" w:hAnsi="Times New Roman" w:cs="Times New Roman"/>
                    <w:sz w:val="20"/>
                    <w:szCs w:val="20"/>
                  </w:rPr>
                </w:rPrChange>
              </w:rPr>
              <w:pPrChange w:id="185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586" w:author="瑋婷 徐" w:date="2025-01-04T15:38:00Z" w16du:dateUtc="2025-01-04T07:38:00Z">
              <w:tcPr>
                <w:tcW w:w="162" w:type="pct"/>
                <w:gridSpan w:val="2"/>
                <w:noWrap/>
                <w:hideMark/>
              </w:tcPr>
            </w:tcPrChange>
          </w:tcPr>
          <w:p w14:paraId="118733D6"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587" w:author="瑋婷 徐" w:date="2025-01-03T16:50:00Z" w16du:dateUtc="2025-01-03T08:50:00Z"/>
                <w:rFonts w:ascii="Times New Roman" w:eastAsiaTheme="minorEastAsia" w:hAnsi="Times New Roman" w:cs="Times New Roman"/>
                <w:rPrChange w:id="18588" w:author="瑋婷 徐" w:date="2025-01-04T22:54:00Z" w16du:dateUtc="2025-01-04T14:54:00Z">
                  <w:rPr>
                    <w:ins w:id="18589" w:author="瑋婷 徐" w:date="2025-01-03T16:50:00Z" w16du:dateUtc="2025-01-03T08:50:00Z"/>
                    <w:rFonts w:ascii="Times New Roman" w:eastAsia="Times New Roman" w:hAnsi="Times New Roman" w:cs="Times New Roman"/>
                    <w:sz w:val="20"/>
                    <w:szCs w:val="20"/>
                  </w:rPr>
                </w:rPrChange>
              </w:rPr>
              <w:pPrChange w:id="1859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591" w:author="瑋婷 徐" w:date="2025-01-04T15:38:00Z" w16du:dateUtc="2025-01-04T07:38:00Z">
              <w:tcPr>
                <w:tcW w:w="162" w:type="pct"/>
                <w:gridSpan w:val="2"/>
                <w:noWrap/>
                <w:hideMark/>
              </w:tcPr>
            </w:tcPrChange>
          </w:tcPr>
          <w:p w14:paraId="0ADC5D3B"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592" w:author="瑋婷 徐" w:date="2025-01-03T16:50:00Z" w16du:dateUtc="2025-01-03T08:50:00Z"/>
                <w:rFonts w:ascii="Times New Roman" w:eastAsiaTheme="minorEastAsia" w:hAnsi="Times New Roman" w:cs="Times New Roman"/>
                <w:rPrChange w:id="18593" w:author="瑋婷 徐" w:date="2025-01-04T22:54:00Z" w16du:dateUtc="2025-01-04T14:54:00Z">
                  <w:rPr>
                    <w:ins w:id="18594" w:author="瑋婷 徐" w:date="2025-01-03T16:50:00Z" w16du:dateUtc="2025-01-03T08:50:00Z"/>
                    <w:rFonts w:ascii="Times New Roman" w:eastAsia="Times New Roman" w:hAnsi="Times New Roman" w:cs="Times New Roman"/>
                    <w:sz w:val="20"/>
                    <w:szCs w:val="20"/>
                  </w:rPr>
                </w:rPrChange>
              </w:rPr>
              <w:pPrChange w:id="1859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596" w:author="瑋婷 徐" w:date="2025-01-04T15:38:00Z" w16du:dateUtc="2025-01-04T07:38:00Z">
              <w:tcPr>
                <w:tcW w:w="162" w:type="pct"/>
                <w:gridSpan w:val="2"/>
                <w:noWrap/>
                <w:hideMark/>
              </w:tcPr>
            </w:tcPrChange>
          </w:tcPr>
          <w:p w14:paraId="42F154A9"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597" w:author="瑋婷 徐" w:date="2025-01-03T16:50:00Z" w16du:dateUtc="2025-01-03T08:50:00Z"/>
                <w:rFonts w:ascii="Times New Roman" w:eastAsiaTheme="minorEastAsia" w:hAnsi="Times New Roman" w:cs="Times New Roman"/>
                <w:rPrChange w:id="18598" w:author="瑋婷 徐" w:date="2025-01-04T22:54:00Z" w16du:dateUtc="2025-01-04T14:54:00Z">
                  <w:rPr>
                    <w:ins w:id="18599" w:author="瑋婷 徐" w:date="2025-01-03T16:50:00Z" w16du:dateUtc="2025-01-03T08:50:00Z"/>
                    <w:rFonts w:ascii="Times New Roman" w:eastAsia="Times New Roman" w:hAnsi="Times New Roman" w:cs="Times New Roman"/>
                    <w:sz w:val="20"/>
                    <w:szCs w:val="20"/>
                  </w:rPr>
                </w:rPrChange>
              </w:rPr>
              <w:pPrChange w:id="186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601" w:author="瑋婷 徐" w:date="2025-01-04T15:38:00Z" w16du:dateUtc="2025-01-04T07:38:00Z">
              <w:tcPr>
                <w:tcW w:w="162" w:type="pct"/>
                <w:gridSpan w:val="2"/>
                <w:noWrap/>
                <w:hideMark/>
              </w:tcPr>
            </w:tcPrChange>
          </w:tcPr>
          <w:p w14:paraId="3F49A206"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602" w:author="瑋婷 徐" w:date="2025-01-03T16:50:00Z" w16du:dateUtc="2025-01-03T08:50:00Z"/>
                <w:rFonts w:ascii="Times New Roman" w:eastAsiaTheme="minorEastAsia" w:hAnsi="Times New Roman" w:cs="Times New Roman"/>
                <w:rPrChange w:id="18603" w:author="瑋婷 徐" w:date="2025-01-04T22:54:00Z" w16du:dateUtc="2025-01-04T14:54:00Z">
                  <w:rPr>
                    <w:ins w:id="18604" w:author="瑋婷 徐" w:date="2025-01-03T16:50:00Z" w16du:dateUtc="2025-01-03T08:50:00Z"/>
                    <w:rFonts w:ascii="Times New Roman" w:eastAsia="Times New Roman" w:hAnsi="Times New Roman" w:cs="Times New Roman"/>
                    <w:sz w:val="20"/>
                    <w:szCs w:val="20"/>
                  </w:rPr>
                </w:rPrChange>
              </w:rPr>
              <w:pPrChange w:id="186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606" w:author="瑋婷 徐" w:date="2025-01-04T15:38:00Z" w16du:dateUtc="2025-01-04T07:38:00Z">
              <w:tcPr>
                <w:tcW w:w="162" w:type="pct"/>
                <w:gridSpan w:val="2"/>
                <w:noWrap/>
                <w:hideMark/>
              </w:tcPr>
            </w:tcPrChange>
          </w:tcPr>
          <w:p w14:paraId="06D996BA"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607" w:author="瑋婷 徐" w:date="2025-01-03T16:50:00Z" w16du:dateUtc="2025-01-03T08:50:00Z"/>
                <w:rFonts w:ascii="Times New Roman" w:eastAsiaTheme="minorEastAsia" w:hAnsi="Times New Roman" w:cs="Times New Roman"/>
                <w:color w:val="000000"/>
                <w:rPrChange w:id="18608" w:author="瑋婷 徐" w:date="2025-01-04T22:54:00Z" w16du:dateUtc="2025-01-04T14:54:00Z">
                  <w:rPr>
                    <w:ins w:id="18609" w:author="瑋婷 徐" w:date="2025-01-03T16:50:00Z" w16du:dateUtc="2025-01-03T08:50:00Z"/>
                    <w:rFonts w:ascii="Calibri" w:hAnsi="Calibri" w:cs="Calibri"/>
                    <w:color w:val="000000"/>
                    <w:sz w:val="22"/>
                    <w:szCs w:val="22"/>
                  </w:rPr>
                </w:rPrChange>
              </w:rPr>
              <w:pPrChange w:id="1861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611" w:author="瑋婷 徐" w:date="2025-01-03T16:50:00Z" w16du:dateUtc="2025-01-03T08:50:00Z">
              <w:r w:rsidRPr="003F0C1C">
                <w:rPr>
                  <w:rFonts w:ascii="Times New Roman" w:eastAsiaTheme="minorEastAsia" w:hAnsi="Times New Roman" w:cs="Times New Roman"/>
                  <w:color w:val="000000"/>
                  <w:rPrChange w:id="18612" w:author="瑋婷 徐" w:date="2025-01-04T22:54:00Z" w16du:dateUtc="2025-01-04T14:54:00Z">
                    <w:rPr>
                      <w:rFonts w:ascii="Calibri" w:hAnsi="Calibri" w:cs="Calibri"/>
                      <w:color w:val="000000"/>
                      <w:sz w:val="22"/>
                      <w:szCs w:val="22"/>
                    </w:rPr>
                  </w:rPrChange>
                </w:rPr>
                <w:t>*</w:t>
              </w:r>
            </w:ins>
          </w:p>
        </w:tc>
        <w:tc>
          <w:tcPr>
            <w:tcW w:w="163" w:type="pct"/>
            <w:noWrap/>
            <w:vAlign w:val="center"/>
            <w:hideMark/>
            <w:tcPrChange w:id="18613" w:author="瑋婷 徐" w:date="2025-01-04T15:38:00Z" w16du:dateUtc="2025-01-04T07:38:00Z">
              <w:tcPr>
                <w:tcW w:w="162" w:type="pct"/>
                <w:gridSpan w:val="2"/>
                <w:noWrap/>
                <w:hideMark/>
              </w:tcPr>
            </w:tcPrChange>
          </w:tcPr>
          <w:p w14:paraId="6478092D"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614" w:author="瑋婷 徐" w:date="2025-01-03T16:50:00Z" w16du:dateUtc="2025-01-03T08:50:00Z"/>
                <w:rFonts w:ascii="Times New Roman" w:eastAsiaTheme="minorEastAsia" w:hAnsi="Times New Roman" w:cs="Times New Roman"/>
                <w:color w:val="000000"/>
                <w:rPrChange w:id="18615" w:author="瑋婷 徐" w:date="2025-01-04T22:54:00Z" w16du:dateUtc="2025-01-04T14:54:00Z">
                  <w:rPr>
                    <w:ins w:id="18616" w:author="瑋婷 徐" w:date="2025-01-03T16:50:00Z" w16du:dateUtc="2025-01-03T08:50:00Z"/>
                    <w:rFonts w:ascii="Calibri" w:hAnsi="Calibri" w:cs="Calibri"/>
                    <w:color w:val="000000"/>
                    <w:sz w:val="22"/>
                    <w:szCs w:val="22"/>
                  </w:rPr>
                </w:rPrChange>
              </w:rPr>
              <w:pPrChange w:id="186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618" w:author="瑋婷 徐" w:date="2025-01-04T15:38:00Z" w16du:dateUtc="2025-01-04T07:38:00Z">
              <w:tcPr>
                <w:tcW w:w="162" w:type="pct"/>
                <w:gridSpan w:val="2"/>
                <w:noWrap/>
                <w:hideMark/>
              </w:tcPr>
            </w:tcPrChange>
          </w:tcPr>
          <w:p w14:paraId="6C04F89C"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619" w:author="瑋婷 徐" w:date="2025-01-03T16:50:00Z" w16du:dateUtc="2025-01-03T08:50:00Z"/>
                <w:rFonts w:ascii="Times New Roman" w:eastAsiaTheme="minorEastAsia" w:hAnsi="Times New Roman" w:cs="Times New Roman"/>
                <w:color w:val="000000"/>
                <w:rPrChange w:id="18620" w:author="瑋婷 徐" w:date="2025-01-04T22:54:00Z" w16du:dateUtc="2025-01-04T14:54:00Z">
                  <w:rPr>
                    <w:ins w:id="18621" w:author="瑋婷 徐" w:date="2025-01-03T16:50:00Z" w16du:dateUtc="2025-01-03T08:50:00Z"/>
                    <w:rFonts w:ascii="Calibri" w:hAnsi="Calibri" w:cs="Calibri"/>
                    <w:color w:val="000000"/>
                    <w:sz w:val="22"/>
                    <w:szCs w:val="22"/>
                  </w:rPr>
                </w:rPrChange>
              </w:rPr>
              <w:pPrChange w:id="186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623" w:author="瑋婷 徐" w:date="2025-01-03T16:50:00Z" w16du:dateUtc="2025-01-03T08:50:00Z">
              <w:r w:rsidRPr="003F0C1C">
                <w:rPr>
                  <w:rFonts w:ascii="Times New Roman" w:eastAsiaTheme="minorEastAsia" w:hAnsi="Times New Roman" w:cs="Times New Roman"/>
                  <w:color w:val="000000"/>
                  <w:rPrChange w:id="18624" w:author="瑋婷 徐" w:date="2025-01-04T22:54:00Z" w16du:dateUtc="2025-01-04T14:54:00Z">
                    <w:rPr>
                      <w:rFonts w:ascii="Calibri" w:hAnsi="Calibri" w:cs="Calibri"/>
                      <w:color w:val="000000"/>
                      <w:sz w:val="22"/>
                      <w:szCs w:val="22"/>
                    </w:rPr>
                  </w:rPrChange>
                </w:rPr>
                <w:t>*</w:t>
              </w:r>
            </w:ins>
          </w:p>
        </w:tc>
        <w:tc>
          <w:tcPr>
            <w:tcW w:w="163" w:type="pct"/>
            <w:noWrap/>
            <w:vAlign w:val="center"/>
            <w:hideMark/>
            <w:tcPrChange w:id="18625" w:author="瑋婷 徐" w:date="2025-01-04T15:38:00Z" w16du:dateUtc="2025-01-04T07:38:00Z">
              <w:tcPr>
                <w:tcW w:w="162" w:type="pct"/>
                <w:gridSpan w:val="2"/>
                <w:noWrap/>
                <w:hideMark/>
              </w:tcPr>
            </w:tcPrChange>
          </w:tcPr>
          <w:p w14:paraId="15C25CC7"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626" w:author="瑋婷 徐" w:date="2025-01-03T16:50:00Z" w16du:dateUtc="2025-01-03T08:50:00Z"/>
                <w:rFonts w:ascii="Times New Roman" w:eastAsiaTheme="minorEastAsia" w:hAnsi="Times New Roman" w:cs="Times New Roman"/>
                <w:color w:val="000000"/>
                <w:rPrChange w:id="18627" w:author="瑋婷 徐" w:date="2025-01-04T22:54:00Z" w16du:dateUtc="2025-01-04T14:54:00Z">
                  <w:rPr>
                    <w:ins w:id="18628" w:author="瑋婷 徐" w:date="2025-01-03T16:50:00Z" w16du:dateUtc="2025-01-03T08:50:00Z"/>
                    <w:rFonts w:ascii="Calibri" w:hAnsi="Calibri" w:cs="Calibri"/>
                    <w:color w:val="000000"/>
                    <w:sz w:val="22"/>
                    <w:szCs w:val="22"/>
                  </w:rPr>
                </w:rPrChange>
              </w:rPr>
              <w:pPrChange w:id="186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630" w:author="瑋婷 徐" w:date="2025-01-03T16:50:00Z" w16du:dateUtc="2025-01-03T08:50:00Z">
              <w:r w:rsidRPr="003F0C1C">
                <w:rPr>
                  <w:rFonts w:ascii="Times New Roman" w:eastAsiaTheme="minorEastAsia" w:hAnsi="Times New Roman" w:cs="Times New Roman"/>
                  <w:color w:val="000000"/>
                  <w:rPrChange w:id="18631" w:author="瑋婷 徐" w:date="2025-01-04T22:54:00Z" w16du:dateUtc="2025-01-04T14:54:00Z">
                    <w:rPr>
                      <w:rFonts w:ascii="Calibri" w:hAnsi="Calibri" w:cs="Calibri"/>
                      <w:color w:val="000000"/>
                      <w:sz w:val="22"/>
                      <w:szCs w:val="22"/>
                    </w:rPr>
                  </w:rPrChange>
                </w:rPr>
                <w:t>*</w:t>
              </w:r>
            </w:ins>
          </w:p>
        </w:tc>
        <w:tc>
          <w:tcPr>
            <w:tcW w:w="163" w:type="pct"/>
            <w:noWrap/>
            <w:vAlign w:val="center"/>
            <w:hideMark/>
            <w:tcPrChange w:id="18632" w:author="瑋婷 徐" w:date="2025-01-04T15:38:00Z" w16du:dateUtc="2025-01-04T07:38:00Z">
              <w:tcPr>
                <w:tcW w:w="164" w:type="pct"/>
                <w:gridSpan w:val="2"/>
                <w:noWrap/>
                <w:hideMark/>
              </w:tcPr>
            </w:tcPrChange>
          </w:tcPr>
          <w:p w14:paraId="5C6E0B8B"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633" w:author="瑋婷 徐" w:date="2025-01-03T16:50:00Z" w16du:dateUtc="2025-01-03T08:50:00Z"/>
                <w:rFonts w:ascii="Times New Roman" w:eastAsiaTheme="minorEastAsia" w:hAnsi="Times New Roman" w:cs="Times New Roman"/>
                <w:color w:val="000000"/>
                <w:rPrChange w:id="18634" w:author="瑋婷 徐" w:date="2025-01-04T22:54:00Z" w16du:dateUtc="2025-01-04T14:54:00Z">
                  <w:rPr>
                    <w:ins w:id="18635" w:author="瑋婷 徐" w:date="2025-01-03T16:50:00Z" w16du:dateUtc="2025-01-03T08:50:00Z"/>
                    <w:rFonts w:ascii="Calibri" w:hAnsi="Calibri" w:cs="Calibri"/>
                    <w:color w:val="000000"/>
                    <w:sz w:val="22"/>
                    <w:szCs w:val="22"/>
                  </w:rPr>
                </w:rPrChange>
              </w:rPr>
              <w:pPrChange w:id="1863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832762" w:rsidRPr="00D976EC" w14:paraId="47A9AA2A" w14:textId="77777777" w:rsidTr="004373E8">
        <w:trPr>
          <w:cnfStyle w:val="000000100000" w:firstRow="0" w:lastRow="0" w:firstColumn="0" w:lastColumn="0" w:oddVBand="0" w:evenVBand="0" w:oddHBand="1" w:evenHBand="0" w:firstRowFirstColumn="0" w:firstRowLastColumn="0" w:lastRowFirstColumn="0" w:lastRowLastColumn="0"/>
          <w:trHeight w:val="300"/>
          <w:ins w:id="18637" w:author="瑋婷 徐" w:date="2025-01-03T16:50:00Z"/>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7D3F1BEF" w14:textId="77777777" w:rsidR="003C19C7" w:rsidRPr="003F0C1C" w:rsidRDefault="003C19C7">
            <w:pPr>
              <w:spacing w:line="360" w:lineRule="auto"/>
              <w:jc w:val="both"/>
              <w:rPr>
                <w:ins w:id="18638" w:author="瑋婷 徐" w:date="2025-01-03T16:50:00Z" w16du:dateUtc="2025-01-03T08:50:00Z"/>
                <w:rFonts w:ascii="Times New Roman" w:eastAsiaTheme="minorEastAsia" w:hAnsi="Times New Roman" w:cs="Times New Roman"/>
                <w:b w:val="0"/>
                <w:bCs w:val="0"/>
                <w:color w:val="000000"/>
                <w:rPrChange w:id="18639" w:author="瑋婷 徐" w:date="2025-01-04T22:54:00Z" w16du:dateUtc="2025-01-04T14:54:00Z">
                  <w:rPr>
                    <w:ins w:id="18640" w:author="瑋婷 徐" w:date="2025-01-03T16:50:00Z" w16du:dateUtc="2025-01-03T08:50:00Z"/>
                    <w:rFonts w:ascii="Calibri" w:hAnsi="Calibri" w:cs="Calibri"/>
                    <w:color w:val="000000"/>
                    <w:sz w:val="22"/>
                    <w:szCs w:val="22"/>
                  </w:rPr>
                </w:rPrChange>
              </w:rPr>
              <w:pPrChange w:id="18641" w:author="瑋婷 徐" w:date="2025-01-03T16:55:00Z" w16du:dateUtc="2025-01-03T08:55:00Z">
                <w:pPr/>
              </w:pPrChange>
            </w:pPr>
            <w:ins w:id="18642" w:author="瑋婷 徐" w:date="2025-01-03T16:50:00Z" w16du:dateUtc="2025-01-03T08:50:00Z">
              <w:r w:rsidRPr="003F0C1C">
                <w:rPr>
                  <w:rFonts w:ascii="Times New Roman" w:eastAsiaTheme="minorEastAsia" w:hAnsi="Times New Roman" w:cs="Times New Roman" w:hint="eastAsia"/>
                  <w:b w:val="0"/>
                  <w:bCs w:val="0"/>
                  <w:color w:val="000000"/>
                  <w:rPrChange w:id="18643" w:author="瑋婷 徐" w:date="2025-01-04T22:54:00Z" w16du:dateUtc="2025-01-04T14:54:00Z">
                    <w:rPr>
                      <w:rFonts w:ascii="Calibri" w:hAnsi="Calibri" w:cs="Calibri" w:hint="eastAsia"/>
                      <w:color w:val="000000"/>
                      <w:sz w:val="22"/>
                      <w:szCs w:val="22"/>
                    </w:rPr>
                  </w:rPrChange>
                </w:rPr>
                <w:t>黑鳶</w:t>
              </w:r>
              <w:r w:rsidRPr="003F0C1C">
                <w:rPr>
                  <w:rFonts w:ascii="Times New Roman" w:eastAsiaTheme="minorEastAsia" w:hAnsi="Times New Roman" w:cs="Times New Roman"/>
                  <w:b w:val="0"/>
                  <w:bCs w:val="0"/>
                  <w:color w:val="000000"/>
                  <w:rPrChange w:id="18644" w:author="瑋婷 徐" w:date="2025-01-04T22:54:00Z" w16du:dateUtc="2025-01-04T14:54:00Z">
                    <w:rPr>
                      <w:rFonts w:ascii="Calibri" w:hAnsi="Calibri" w:cs="Calibri"/>
                      <w:color w:val="000000"/>
                      <w:sz w:val="22"/>
                      <w:szCs w:val="22"/>
                    </w:rPr>
                  </w:rPrChange>
                </w:rPr>
                <w:t xml:space="preserve"> II</w:t>
              </w:r>
            </w:ins>
          </w:p>
        </w:tc>
        <w:tc>
          <w:tcPr>
            <w:tcW w:w="973" w:type="pct"/>
            <w:vAlign w:val="center"/>
            <w:hideMark/>
          </w:tcPr>
          <w:p w14:paraId="791FA232"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645" w:author="瑋婷 徐" w:date="2025-01-03T16:50:00Z" w16du:dateUtc="2025-01-03T08:50:00Z"/>
                <w:rFonts w:ascii="Times New Roman" w:eastAsiaTheme="minorEastAsia" w:hAnsi="Times New Roman" w:cs="Times New Roman"/>
                <w:i/>
                <w:iCs/>
                <w:color w:val="000000"/>
                <w:rPrChange w:id="18646" w:author="瑋婷 徐" w:date="2025-01-04T22:54:00Z" w16du:dateUtc="2025-01-04T14:54:00Z">
                  <w:rPr>
                    <w:ins w:id="18647" w:author="瑋婷 徐" w:date="2025-01-03T16:50:00Z" w16du:dateUtc="2025-01-03T08:50:00Z"/>
                    <w:rFonts w:ascii="Calibri" w:hAnsi="Calibri" w:cs="Calibri"/>
                    <w:i/>
                    <w:iCs/>
                    <w:color w:val="000000"/>
                    <w:sz w:val="22"/>
                    <w:szCs w:val="22"/>
                  </w:rPr>
                </w:rPrChange>
              </w:rPr>
              <w:pPrChange w:id="186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8649" w:author="瑋婷 徐" w:date="2025-01-03T16:50:00Z" w16du:dateUtc="2025-01-03T08:50:00Z">
              <w:r w:rsidRPr="003F0C1C">
                <w:rPr>
                  <w:rFonts w:ascii="Times New Roman" w:eastAsiaTheme="minorEastAsia" w:hAnsi="Times New Roman" w:cs="Times New Roman"/>
                  <w:i/>
                  <w:iCs/>
                  <w:color w:val="000000"/>
                  <w:rPrChange w:id="18650" w:author="瑋婷 徐" w:date="2025-01-04T22:54:00Z" w16du:dateUtc="2025-01-04T14:54:00Z">
                    <w:rPr>
                      <w:rFonts w:ascii="Calibri" w:hAnsi="Calibri" w:cs="Calibri"/>
                      <w:i/>
                      <w:iCs/>
                      <w:color w:val="000000"/>
                      <w:sz w:val="22"/>
                      <w:szCs w:val="22"/>
                    </w:rPr>
                  </w:rPrChange>
                </w:rPr>
                <w:t>Milvus migrans</w:t>
              </w:r>
            </w:ins>
          </w:p>
        </w:tc>
        <w:tc>
          <w:tcPr>
            <w:tcW w:w="163" w:type="pct"/>
            <w:noWrap/>
            <w:vAlign w:val="center"/>
            <w:hideMark/>
          </w:tcPr>
          <w:p w14:paraId="4D9E5A77"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651" w:author="瑋婷 徐" w:date="2025-01-03T16:50:00Z" w16du:dateUtc="2025-01-03T08:50:00Z"/>
                <w:rFonts w:ascii="Times New Roman" w:eastAsiaTheme="minorEastAsia" w:hAnsi="Times New Roman" w:cs="Times New Roman"/>
                <w:i/>
                <w:iCs/>
                <w:color w:val="000000"/>
                <w:rPrChange w:id="18652" w:author="瑋婷 徐" w:date="2025-01-04T22:54:00Z" w16du:dateUtc="2025-01-04T14:54:00Z">
                  <w:rPr>
                    <w:ins w:id="18653" w:author="瑋婷 徐" w:date="2025-01-03T16:50:00Z" w16du:dateUtc="2025-01-03T08:50:00Z"/>
                    <w:rFonts w:ascii="Calibri" w:hAnsi="Calibri" w:cs="Calibri"/>
                    <w:i/>
                    <w:iCs/>
                    <w:color w:val="000000"/>
                    <w:sz w:val="22"/>
                    <w:szCs w:val="22"/>
                  </w:rPr>
                </w:rPrChange>
              </w:rPr>
              <w:pPrChange w:id="1865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F015C46"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655" w:author="瑋婷 徐" w:date="2025-01-03T16:50:00Z" w16du:dateUtc="2025-01-03T08:50:00Z"/>
                <w:rFonts w:ascii="Times New Roman" w:eastAsiaTheme="minorEastAsia" w:hAnsi="Times New Roman" w:cs="Times New Roman"/>
                <w:rPrChange w:id="18656" w:author="瑋婷 徐" w:date="2025-01-04T22:54:00Z" w16du:dateUtc="2025-01-04T14:54:00Z">
                  <w:rPr>
                    <w:ins w:id="18657" w:author="瑋婷 徐" w:date="2025-01-03T16:50:00Z" w16du:dateUtc="2025-01-03T08:50:00Z"/>
                    <w:rFonts w:ascii="Times New Roman" w:eastAsia="Times New Roman" w:hAnsi="Times New Roman" w:cs="Times New Roman"/>
                    <w:sz w:val="20"/>
                    <w:szCs w:val="20"/>
                  </w:rPr>
                </w:rPrChange>
              </w:rPr>
              <w:pPrChange w:id="1865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23DC97E"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659" w:author="瑋婷 徐" w:date="2025-01-03T16:50:00Z" w16du:dateUtc="2025-01-03T08:50:00Z"/>
                <w:rFonts w:ascii="Times New Roman" w:eastAsiaTheme="minorEastAsia" w:hAnsi="Times New Roman" w:cs="Times New Roman"/>
                <w:rPrChange w:id="18660" w:author="瑋婷 徐" w:date="2025-01-04T22:54:00Z" w16du:dateUtc="2025-01-04T14:54:00Z">
                  <w:rPr>
                    <w:ins w:id="18661" w:author="瑋婷 徐" w:date="2025-01-03T16:50:00Z" w16du:dateUtc="2025-01-03T08:50:00Z"/>
                    <w:rFonts w:ascii="Times New Roman" w:eastAsia="Times New Roman" w:hAnsi="Times New Roman" w:cs="Times New Roman"/>
                    <w:sz w:val="20"/>
                    <w:szCs w:val="20"/>
                  </w:rPr>
                </w:rPrChange>
              </w:rPr>
              <w:pPrChange w:id="186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7679502"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663" w:author="瑋婷 徐" w:date="2025-01-03T16:50:00Z" w16du:dateUtc="2025-01-03T08:50:00Z"/>
                <w:rFonts w:ascii="Times New Roman" w:eastAsiaTheme="minorEastAsia" w:hAnsi="Times New Roman" w:cs="Times New Roman"/>
                <w:rPrChange w:id="18664" w:author="瑋婷 徐" w:date="2025-01-04T22:54:00Z" w16du:dateUtc="2025-01-04T14:54:00Z">
                  <w:rPr>
                    <w:ins w:id="18665" w:author="瑋婷 徐" w:date="2025-01-03T16:50:00Z" w16du:dateUtc="2025-01-03T08:50:00Z"/>
                    <w:rFonts w:ascii="Times New Roman" w:eastAsia="Times New Roman" w:hAnsi="Times New Roman" w:cs="Times New Roman"/>
                    <w:sz w:val="20"/>
                    <w:szCs w:val="20"/>
                  </w:rPr>
                </w:rPrChange>
              </w:rPr>
              <w:pPrChange w:id="186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7BCC23F9"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667" w:author="瑋婷 徐" w:date="2025-01-03T16:50:00Z" w16du:dateUtc="2025-01-03T08:50:00Z"/>
                <w:rFonts w:ascii="Times New Roman" w:eastAsiaTheme="minorEastAsia" w:hAnsi="Times New Roman" w:cs="Times New Roman"/>
                <w:rPrChange w:id="18668" w:author="瑋婷 徐" w:date="2025-01-04T22:54:00Z" w16du:dateUtc="2025-01-04T14:54:00Z">
                  <w:rPr>
                    <w:ins w:id="18669" w:author="瑋婷 徐" w:date="2025-01-03T16:50:00Z" w16du:dateUtc="2025-01-03T08:50:00Z"/>
                    <w:rFonts w:ascii="Times New Roman" w:eastAsia="Times New Roman" w:hAnsi="Times New Roman" w:cs="Times New Roman"/>
                    <w:sz w:val="20"/>
                    <w:szCs w:val="20"/>
                  </w:rPr>
                </w:rPrChange>
              </w:rPr>
              <w:pPrChange w:id="186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618D0BC7"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671" w:author="瑋婷 徐" w:date="2025-01-03T16:50:00Z" w16du:dateUtc="2025-01-03T08:50:00Z"/>
                <w:rFonts w:ascii="Times New Roman" w:eastAsiaTheme="minorEastAsia" w:hAnsi="Times New Roman" w:cs="Times New Roman"/>
                <w:rPrChange w:id="18672" w:author="瑋婷 徐" w:date="2025-01-04T22:54:00Z" w16du:dateUtc="2025-01-04T14:54:00Z">
                  <w:rPr>
                    <w:ins w:id="18673" w:author="瑋婷 徐" w:date="2025-01-03T16:50:00Z" w16du:dateUtc="2025-01-03T08:50:00Z"/>
                    <w:rFonts w:ascii="Times New Roman" w:eastAsia="Times New Roman" w:hAnsi="Times New Roman" w:cs="Times New Roman"/>
                    <w:sz w:val="20"/>
                    <w:szCs w:val="20"/>
                  </w:rPr>
                </w:rPrChange>
              </w:rPr>
              <w:pPrChange w:id="186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7B09C91A"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675" w:author="瑋婷 徐" w:date="2025-01-03T16:50:00Z" w16du:dateUtc="2025-01-03T08:50:00Z"/>
                <w:rFonts w:ascii="Times New Roman" w:eastAsiaTheme="minorEastAsia" w:hAnsi="Times New Roman" w:cs="Times New Roman"/>
                <w:rPrChange w:id="18676" w:author="瑋婷 徐" w:date="2025-01-04T22:54:00Z" w16du:dateUtc="2025-01-04T14:54:00Z">
                  <w:rPr>
                    <w:ins w:id="18677" w:author="瑋婷 徐" w:date="2025-01-03T16:50:00Z" w16du:dateUtc="2025-01-03T08:50:00Z"/>
                    <w:rFonts w:ascii="Times New Roman" w:eastAsia="Times New Roman" w:hAnsi="Times New Roman" w:cs="Times New Roman"/>
                    <w:sz w:val="20"/>
                    <w:szCs w:val="20"/>
                  </w:rPr>
                </w:rPrChange>
              </w:rPr>
              <w:pPrChange w:id="186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174D54B"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679" w:author="瑋婷 徐" w:date="2025-01-03T16:50:00Z" w16du:dateUtc="2025-01-03T08:50:00Z"/>
                <w:rFonts w:ascii="Times New Roman" w:eastAsiaTheme="minorEastAsia" w:hAnsi="Times New Roman" w:cs="Times New Roman"/>
                <w:rPrChange w:id="18680" w:author="瑋婷 徐" w:date="2025-01-04T22:54:00Z" w16du:dateUtc="2025-01-04T14:54:00Z">
                  <w:rPr>
                    <w:ins w:id="18681" w:author="瑋婷 徐" w:date="2025-01-03T16:50:00Z" w16du:dateUtc="2025-01-03T08:50:00Z"/>
                    <w:rFonts w:ascii="Times New Roman" w:eastAsia="Times New Roman" w:hAnsi="Times New Roman" w:cs="Times New Roman"/>
                    <w:sz w:val="20"/>
                    <w:szCs w:val="20"/>
                  </w:rPr>
                </w:rPrChange>
              </w:rPr>
              <w:pPrChange w:id="1868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A2778FC"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683" w:author="瑋婷 徐" w:date="2025-01-03T16:50:00Z" w16du:dateUtc="2025-01-03T08:50:00Z"/>
                <w:rFonts w:ascii="Times New Roman" w:eastAsiaTheme="minorEastAsia" w:hAnsi="Times New Roman" w:cs="Times New Roman"/>
                <w:rPrChange w:id="18684" w:author="瑋婷 徐" w:date="2025-01-04T22:54:00Z" w16du:dateUtc="2025-01-04T14:54:00Z">
                  <w:rPr>
                    <w:ins w:id="18685" w:author="瑋婷 徐" w:date="2025-01-03T16:50:00Z" w16du:dateUtc="2025-01-03T08:50:00Z"/>
                    <w:rFonts w:ascii="Times New Roman" w:eastAsia="Times New Roman" w:hAnsi="Times New Roman" w:cs="Times New Roman"/>
                    <w:sz w:val="20"/>
                    <w:szCs w:val="20"/>
                  </w:rPr>
                </w:rPrChange>
              </w:rPr>
              <w:pPrChange w:id="1868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759341D"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687" w:author="瑋婷 徐" w:date="2025-01-03T16:50:00Z" w16du:dateUtc="2025-01-03T08:50:00Z"/>
                <w:rFonts w:ascii="Times New Roman" w:eastAsiaTheme="minorEastAsia" w:hAnsi="Times New Roman" w:cs="Times New Roman"/>
                <w:color w:val="000000"/>
                <w:rPrChange w:id="18688" w:author="瑋婷 徐" w:date="2025-01-04T22:54:00Z" w16du:dateUtc="2025-01-04T14:54:00Z">
                  <w:rPr>
                    <w:ins w:id="18689" w:author="瑋婷 徐" w:date="2025-01-03T16:50:00Z" w16du:dateUtc="2025-01-03T08:50:00Z"/>
                    <w:rFonts w:ascii="Calibri" w:hAnsi="Calibri" w:cs="Calibri"/>
                    <w:color w:val="000000"/>
                    <w:sz w:val="22"/>
                    <w:szCs w:val="22"/>
                  </w:rPr>
                </w:rPrChange>
              </w:rPr>
              <w:pPrChange w:id="1869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8691" w:author="瑋婷 徐" w:date="2025-01-03T16:50:00Z" w16du:dateUtc="2025-01-03T08:50:00Z">
              <w:r w:rsidRPr="003F0C1C">
                <w:rPr>
                  <w:rFonts w:ascii="Times New Roman" w:eastAsiaTheme="minorEastAsia" w:hAnsi="Times New Roman" w:cs="Times New Roman"/>
                  <w:color w:val="000000"/>
                  <w:rPrChange w:id="18692" w:author="瑋婷 徐" w:date="2025-01-04T22:54:00Z" w16du:dateUtc="2025-01-04T14:54:00Z">
                    <w:rPr>
                      <w:rFonts w:ascii="Calibri" w:hAnsi="Calibri" w:cs="Calibri"/>
                      <w:color w:val="000000"/>
                      <w:sz w:val="22"/>
                      <w:szCs w:val="22"/>
                    </w:rPr>
                  </w:rPrChange>
                </w:rPr>
                <w:t>*</w:t>
              </w:r>
            </w:ins>
          </w:p>
        </w:tc>
        <w:tc>
          <w:tcPr>
            <w:tcW w:w="163" w:type="pct"/>
            <w:noWrap/>
            <w:vAlign w:val="center"/>
            <w:hideMark/>
          </w:tcPr>
          <w:p w14:paraId="54310AD6"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693" w:author="瑋婷 徐" w:date="2025-01-03T16:50:00Z" w16du:dateUtc="2025-01-03T08:50:00Z"/>
                <w:rFonts w:ascii="Times New Roman" w:eastAsiaTheme="minorEastAsia" w:hAnsi="Times New Roman" w:cs="Times New Roman"/>
                <w:color w:val="000000"/>
                <w:rPrChange w:id="18694" w:author="瑋婷 徐" w:date="2025-01-04T22:54:00Z" w16du:dateUtc="2025-01-04T14:54:00Z">
                  <w:rPr>
                    <w:ins w:id="18695" w:author="瑋婷 徐" w:date="2025-01-03T16:50:00Z" w16du:dateUtc="2025-01-03T08:50:00Z"/>
                    <w:rFonts w:ascii="Calibri" w:hAnsi="Calibri" w:cs="Calibri"/>
                    <w:color w:val="000000"/>
                    <w:sz w:val="22"/>
                    <w:szCs w:val="22"/>
                  </w:rPr>
                </w:rPrChange>
              </w:rPr>
              <w:pPrChange w:id="186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78798676"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697" w:author="瑋婷 徐" w:date="2025-01-03T16:50:00Z" w16du:dateUtc="2025-01-03T08:50:00Z"/>
                <w:rFonts w:ascii="Times New Roman" w:eastAsiaTheme="minorEastAsia" w:hAnsi="Times New Roman" w:cs="Times New Roman"/>
                <w:rPrChange w:id="18698" w:author="瑋婷 徐" w:date="2025-01-04T22:54:00Z" w16du:dateUtc="2025-01-04T14:54:00Z">
                  <w:rPr>
                    <w:ins w:id="18699" w:author="瑋婷 徐" w:date="2025-01-03T16:50:00Z" w16du:dateUtc="2025-01-03T08:50:00Z"/>
                    <w:rFonts w:ascii="Times New Roman" w:eastAsia="Times New Roman" w:hAnsi="Times New Roman" w:cs="Times New Roman"/>
                    <w:sz w:val="20"/>
                    <w:szCs w:val="20"/>
                  </w:rPr>
                </w:rPrChange>
              </w:rPr>
              <w:pPrChange w:id="187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69284B16"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701" w:author="瑋婷 徐" w:date="2025-01-03T16:50:00Z" w16du:dateUtc="2025-01-03T08:50:00Z"/>
                <w:rFonts w:ascii="Times New Roman" w:eastAsiaTheme="minorEastAsia" w:hAnsi="Times New Roman" w:cs="Times New Roman"/>
                <w:rPrChange w:id="18702" w:author="瑋婷 徐" w:date="2025-01-04T22:54:00Z" w16du:dateUtc="2025-01-04T14:54:00Z">
                  <w:rPr>
                    <w:ins w:id="18703" w:author="瑋婷 徐" w:date="2025-01-03T16:50:00Z" w16du:dateUtc="2025-01-03T08:50:00Z"/>
                    <w:rFonts w:ascii="Times New Roman" w:eastAsia="Times New Roman" w:hAnsi="Times New Roman" w:cs="Times New Roman"/>
                    <w:sz w:val="20"/>
                    <w:szCs w:val="20"/>
                  </w:rPr>
                </w:rPrChange>
              </w:rPr>
              <w:pPrChange w:id="187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9D56C53"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705" w:author="瑋婷 徐" w:date="2025-01-03T16:50:00Z" w16du:dateUtc="2025-01-03T08:50:00Z"/>
                <w:rFonts w:ascii="Times New Roman" w:eastAsiaTheme="minorEastAsia" w:hAnsi="Times New Roman" w:cs="Times New Roman"/>
                <w:rPrChange w:id="18706" w:author="瑋婷 徐" w:date="2025-01-04T22:54:00Z" w16du:dateUtc="2025-01-04T14:54:00Z">
                  <w:rPr>
                    <w:ins w:id="18707" w:author="瑋婷 徐" w:date="2025-01-03T16:50:00Z" w16du:dateUtc="2025-01-03T08:50:00Z"/>
                    <w:rFonts w:ascii="Times New Roman" w:eastAsia="Times New Roman" w:hAnsi="Times New Roman" w:cs="Times New Roman"/>
                    <w:sz w:val="20"/>
                    <w:szCs w:val="20"/>
                  </w:rPr>
                </w:rPrChange>
              </w:rPr>
              <w:pPrChange w:id="187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BA9841F"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709" w:author="瑋婷 徐" w:date="2025-01-03T16:50:00Z" w16du:dateUtc="2025-01-03T08:50:00Z"/>
                <w:rFonts w:ascii="Times New Roman" w:eastAsiaTheme="minorEastAsia" w:hAnsi="Times New Roman" w:cs="Times New Roman"/>
                <w:rPrChange w:id="18710" w:author="瑋婷 徐" w:date="2025-01-04T22:54:00Z" w16du:dateUtc="2025-01-04T14:54:00Z">
                  <w:rPr>
                    <w:ins w:id="18711" w:author="瑋婷 徐" w:date="2025-01-03T16:50:00Z" w16du:dateUtc="2025-01-03T08:50:00Z"/>
                    <w:rFonts w:ascii="Times New Roman" w:eastAsia="Times New Roman" w:hAnsi="Times New Roman" w:cs="Times New Roman"/>
                    <w:sz w:val="20"/>
                    <w:szCs w:val="20"/>
                  </w:rPr>
                </w:rPrChange>
              </w:rPr>
              <w:pPrChange w:id="187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13E562D"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713" w:author="瑋婷 徐" w:date="2025-01-03T16:50:00Z" w16du:dateUtc="2025-01-03T08:50:00Z"/>
                <w:rFonts w:ascii="Times New Roman" w:eastAsiaTheme="minorEastAsia" w:hAnsi="Times New Roman" w:cs="Times New Roman"/>
                <w:rPrChange w:id="18714" w:author="瑋婷 徐" w:date="2025-01-04T22:54:00Z" w16du:dateUtc="2025-01-04T14:54:00Z">
                  <w:rPr>
                    <w:ins w:id="18715" w:author="瑋婷 徐" w:date="2025-01-03T16:50:00Z" w16du:dateUtc="2025-01-03T08:50:00Z"/>
                    <w:rFonts w:ascii="Times New Roman" w:eastAsia="Times New Roman" w:hAnsi="Times New Roman" w:cs="Times New Roman"/>
                    <w:sz w:val="20"/>
                    <w:szCs w:val="20"/>
                  </w:rPr>
                </w:rPrChange>
              </w:rPr>
              <w:pPrChange w:id="187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F7CF009"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717" w:author="瑋婷 徐" w:date="2025-01-03T16:50:00Z" w16du:dateUtc="2025-01-03T08:50:00Z"/>
                <w:rFonts w:ascii="Times New Roman" w:eastAsiaTheme="minorEastAsia" w:hAnsi="Times New Roman" w:cs="Times New Roman"/>
                <w:rPrChange w:id="18718" w:author="瑋婷 徐" w:date="2025-01-04T22:54:00Z" w16du:dateUtc="2025-01-04T14:54:00Z">
                  <w:rPr>
                    <w:ins w:id="18719" w:author="瑋婷 徐" w:date="2025-01-03T16:50:00Z" w16du:dateUtc="2025-01-03T08:50:00Z"/>
                    <w:rFonts w:ascii="Times New Roman" w:eastAsia="Times New Roman" w:hAnsi="Times New Roman" w:cs="Times New Roman"/>
                    <w:sz w:val="20"/>
                    <w:szCs w:val="20"/>
                  </w:rPr>
                </w:rPrChange>
              </w:rPr>
              <w:pPrChange w:id="187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711747E"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721" w:author="瑋婷 徐" w:date="2025-01-03T16:50:00Z" w16du:dateUtc="2025-01-03T08:50:00Z"/>
                <w:rFonts w:ascii="Times New Roman" w:eastAsiaTheme="minorEastAsia" w:hAnsi="Times New Roman" w:cs="Times New Roman"/>
                <w:rPrChange w:id="18722" w:author="瑋婷 徐" w:date="2025-01-04T22:54:00Z" w16du:dateUtc="2025-01-04T14:54:00Z">
                  <w:rPr>
                    <w:ins w:id="18723" w:author="瑋婷 徐" w:date="2025-01-03T16:50:00Z" w16du:dateUtc="2025-01-03T08:50:00Z"/>
                    <w:rFonts w:ascii="Times New Roman" w:eastAsia="Times New Roman" w:hAnsi="Times New Roman" w:cs="Times New Roman"/>
                    <w:sz w:val="20"/>
                    <w:szCs w:val="20"/>
                  </w:rPr>
                </w:rPrChange>
              </w:rPr>
              <w:pPrChange w:id="187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3AEDCD7"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725" w:author="瑋婷 徐" w:date="2025-01-03T16:50:00Z" w16du:dateUtc="2025-01-03T08:50:00Z"/>
                <w:rFonts w:ascii="Times New Roman" w:eastAsiaTheme="minorEastAsia" w:hAnsi="Times New Roman" w:cs="Times New Roman"/>
                <w:rPrChange w:id="18726" w:author="瑋婷 徐" w:date="2025-01-04T22:54:00Z" w16du:dateUtc="2025-01-04T14:54:00Z">
                  <w:rPr>
                    <w:ins w:id="18727" w:author="瑋婷 徐" w:date="2025-01-03T16:50:00Z" w16du:dateUtc="2025-01-03T08:50:00Z"/>
                    <w:rFonts w:ascii="Times New Roman" w:eastAsia="Times New Roman" w:hAnsi="Times New Roman" w:cs="Times New Roman"/>
                    <w:sz w:val="20"/>
                    <w:szCs w:val="20"/>
                  </w:rPr>
                </w:rPrChange>
              </w:rPr>
              <w:pPrChange w:id="187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765B007D"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729" w:author="瑋婷 徐" w:date="2025-01-03T16:50:00Z" w16du:dateUtc="2025-01-03T08:50:00Z"/>
                <w:rFonts w:ascii="Times New Roman" w:eastAsiaTheme="minorEastAsia" w:hAnsi="Times New Roman" w:cs="Times New Roman"/>
                <w:rPrChange w:id="18730" w:author="瑋婷 徐" w:date="2025-01-04T22:54:00Z" w16du:dateUtc="2025-01-04T14:54:00Z">
                  <w:rPr>
                    <w:ins w:id="18731" w:author="瑋婷 徐" w:date="2025-01-03T16:50:00Z" w16du:dateUtc="2025-01-03T08:50:00Z"/>
                    <w:rFonts w:ascii="Times New Roman" w:eastAsia="Times New Roman" w:hAnsi="Times New Roman" w:cs="Times New Roman"/>
                    <w:sz w:val="20"/>
                    <w:szCs w:val="20"/>
                  </w:rPr>
                </w:rPrChange>
              </w:rPr>
              <w:pPrChange w:id="187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C2EBA31"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733" w:author="瑋婷 徐" w:date="2025-01-03T16:50:00Z" w16du:dateUtc="2025-01-03T08:50:00Z"/>
                <w:rFonts w:ascii="Times New Roman" w:eastAsiaTheme="minorEastAsia" w:hAnsi="Times New Roman" w:cs="Times New Roman"/>
                <w:rPrChange w:id="18734" w:author="瑋婷 徐" w:date="2025-01-04T22:54:00Z" w16du:dateUtc="2025-01-04T14:54:00Z">
                  <w:rPr>
                    <w:ins w:id="18735" w:author="瑋婷 徐" w:date="2025-01-03T16:50:00Z" w16du:dateUtc="2025-01-03T08:50:00Z"/>
                    <w:rFonts w:ascii="Times New Roman" w:eastAsia="Times New Roman" w:hAnsi="Times New Roman" w:cs="Times New Roman"/>
                    <w:sz w:val="20"/>
                    <w:szCs w:val="20"/>
                  </w:rPr>
                </w:rPrChange>
              </w:rPr>
              <w:pPrChange w:id="187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D976EC" w14:paraId="5A2C9B61" w14:textId="77777777" w:rsidTr="004373E8">
        <w:trPr>
          <w:trHeight w:val="300"/>
          <w:ins w:id="18737" w:author="瑋婷 徐" w:date="2025-01-03T16:50:00Z"/>
          <w:trPrChange w:id="18738" w:author="瑋婷 徐" w:date="2025-01-04T15:38:00Z" w16du:dateUtc="2025-01-04T07:38:00Z">
            <w:trPr>
              <w:trHeight w:val="300"/>
            </w:trPr>
          </w:trPrChange>
        </w:trPr>
        <w:tc>
          <w:tcPr>
            <w:cnfStyle w:val="001000000000" w:firstRow="0" w:lastRow="0" w:firstColumn="1" w:lastColumn="0" w:oddVBand="0" w:evenVBand="0" w:oddHBand="0" w:evenHBand="0" w:firstRowFirstColumn="0" w:firstRowLastColumn="0" w:lastRowFirstColumn="0" w:lastRowLastColumn="0"/>
            <w:tcW w:w="614" w:type="pct"/>
            <w:vAlign w:val="center"/>
            <w:hideMark/>
            <w:tcPrChange w:id="18739" w:author="瑋婷 徐" w:date="2025-01-04T15:38:00Z" w16du:dateUtc="2025-01-04T07:38:00Z">
              <w:tcPr>
                <w:tcW w:w="692" w:type="pct"/>
                <w:gridSpan w:val="2"/>
                <w:hideMark/>
              </w:tcPr>
            </w:tcPrChange>
          </w:tcPr>
          <w:p w14:paraId="52F1E838" w14:textId="77777777" w:rsidR="003C19C7" w:rsidRPr="003F0C1C" w:rsidRDefault="003C19C7">
            <w:pPr>
              <w:spacing w:line="360" w:lineRule="auto"/>
              <w:jc w:val="both"/>
              <w:rPr>
                <w:ins w:id="18740" w:author="瑋婷 徐" w:date="2025-01-03T16:50:00Z" w16du:dateUtc="2025-01-03T08:50:00Z"/>
                <w:rFonts w:ascii="Times New Roman" w:eastAsiaTheme="minorEastAsia" w:hAnsi="Times New Roman" w:cs="Times New Roman"/>
                <w:b w:val="0"/>
                <w:bCs w:val="0"/>
                <w:color w:val="000000"/>
                <w:rPrChange w:id="18741" w:author="瑋婷 徐" w:date="2025-01-04T22:54:00Z" w16du:dateUtc="2025-01-04T14:54:00Z">
                  <w:rPr>
                    <w:ins w:id="18742" w:author="瑋婷 徐" w:date="2025-01-03T16:50:00Z" w16du:dateUtc="2025-01-03T08:50:00Z"/>
                    <w:rFonts w:ascii="Calibri" w:hAnsi="Calibri" w:cs="Calibri"/>
                    <w:color w:val="000000"/>
                    <w:sz w:val="22"/>
                    <w:szCs w:val="22"/>
                  </w:rPr>
                </w:rPrChange>
              </w:rPr>
              <w:pPrChange w:id="18743" w:author="瑋婷 徐" w:date="2025-01-03T16:55:00Z" w16du:dateUtc="2025-01-03T08:55:00Z">
                <w:pPr/>
              </w:pPrChange>
            </w:pPr>
            <w:ins w:id="18744" w:author="瑋婷 徐" w:date="2025-01-03T16:50:00Z" w16du:dateUtc="2025-01-03T08:50:00Z">
              <w:r w:rsidRPr="003F0C1C">
                <w:rPr>
                  <w:rFonts w:ascii="Times New Roman" w:eastAsiaTheme="minorEastAsia" w:hAnsi="Times New Roman" w:cs="Times New Roman" w:hint="eastAsia"/>
                  <w:b w:val="0"/>
                  <w:bCs w:val="0"/>
                  <w:color w:val="000000"/>
                  <w:rPrChange w:id="18745" w:author="瑋婷 徐" w:date="2025-01-04T22:54:00Z" w16du:dateUtc="2025-01-04T14:54:00Z">
                    <w:rPr>
                      <w:rFonts w:ascii="Calibri" w:hAnsi="Calibri" w:cs="Calibri" w:hint="eastAsia"/>
                      <w:color w:val="000000"/>
                      <w:sz w:val="22"/>
                      <w:szCs w:val="22"/>
                    </w:rPr>
                  </w:rPrChange>
                </w:rPr>
                <w:t>黃嘴角鴞</w:t>
              </w:r>
              <w:r w:rsidRPr="003F0C1C">
                <w:rPr>
                  <w:rFonts w:ascii="Times New Roman" w:eastAsiaTheme="minorEastAsia" w:hAnsi="Times New Roman" w:cs="Times New Roman"/>
                  <w:b w:val="0"/>
                  <w:bCs w:val="0"/>
                  <w:color w:val="000000"/>
                  <w:rPrChange w:id="18746" w:author="瑋婷 徐" w:date="2025-01-04T22:54:00Z" w16du:dateUtc="2025-01-04T14:54:00Z">
                    <w:rPr>
                      <w:rFonts w:ascii="Calibri" w:hAnsi="Calibri" w:cs="Calibri"/>
                      <w:color w:val="000000"/>
                      <w:sz w:val="22"/>
                      <w:szCs w:val="22"/>
                    </w:rPr>
                  </w:rPrChange>
                </w:rPr>
                <w:t xml:space="preserve"> </w:t>
              </w:r>
              <w:r w:rsidRPr="003F0C1C">
                <w:rPr>
                  <w:rFonts w:ascii="Times New Roman" w:eastAsiaTheme="minorEastAsia" w:hAnsi="Times New Roman" w:cs="Times New Roman"/>
                  <w:b w:val="0"/>
                  <w:bCs w:val="0"/>
                  <w:color w:val="000000"/>
                  <w:rPrChange w:id="18747" w:author="瑋婷 徐" w:date="2025-01-04T22:54:00Z" w16du:dateUtc="2025-01-04T14:54:00Z">
                    <w:rPr>
                      <w:color w:val="000000"/>
                      <w:sz w:val="22"/>
                      <w:szCs w:val="22"/>
                    </w:rPr>
                  </w:rPrChange>
                </w:rPr>
                <w:t>※</w:t>
              </w:r>
              <w:r w:rsidRPr="003F0C1C">
                <w:rPr>
                  <w:rFonts w:ascii="Times New Roman" w:eastAsiaTheme="minorEastAsia" w:hAnsi="Times New Roman" w:cs="Times New Roman"/>
                  <w:b w:val="0"/>
                  <w:bCs w:val="0"/>
                  <w:color w:val="000000"/>
                  <w:rPrChange w:id="18748" w:author="瑋婷 徐" w:date="2025-01-04T22:54:00Z" w16du:dateUtc="2025-01-04T14:54:00Z">
                    <w:rPr>
                      <w:rFonts w:ascii="Calibri" w:hAnsi="Calibri" w:cs="Calibri"/>
                      <w:color w:val="000000"/>
                      <w:sz w:val="22"/>
                      <w:szCs w:val="22"/>
                    </w:rPr>
                  </w:rPrChange>
                </w:rPr>
                <w:t xml:space="preserve"> II</w:t>
              </w:r>
            </w:ins>
          </w:p>
        </w:tc>
        <w:tc>
          <w:tcPr>
            <w:tcW w:w="973" w:type="pct"/>
            <w:vAlign w:val="center"/>
            <w:hideMark/>
            <w:tcPrChange w:id="18749" w:author="瑋婷 徐" w:date="2025-01-04T15:38:00Z" w16du:dateUtc="2025-01-04T07:38:00Z">
              <w:tcPr>
                <w:tcW w:w="904" w:type="pct"/>
                <w:gridSpan w:val="2"/>
                <w:hideMark/>
              </w:tcPr>
            </w:tcPrChange>
          </w:tcPr>
          <w:p w14:paraId="256699D1"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750" w:author="瑋婷 徐" w:date="2025-01-03T16:50:00Z" w16du:dateUtc="2025-01-03T08:50:00Z"/>
                <w:rFonts w:ascii="Times New Roman" w:eastAsiaTheme="minorEastAsia" w:hAnsi="Times New Roman" w:cs="Times New Roman"/>
                <w:i/>
                <w:iCs/>
                <w:color w:val="000000"/>
                <w:rPrChange w:id="18751" w:author="瑋婷 徐" w:date="2025-01-04T22:54:00Z" w16du:dateUtc="2025-01-04T14:54:00Z">
                  <w:rPr>
                    <w:ins w:id="18752" w:author="瑋婷 徐" w:date="2025-01-03T16:50:00Z" w16du:dateUtc="2025-01-03T08:50:00Z"/>
                    <w:rFonts w:ascii="Calibri" w:hAnsi="Calibri" w:cs="Calibri"/>
                    <w:i/>
                    <w:iCs/>
                    <w:color w:val="000000"/>
                    <w:sz w:val="22"/>
                    <w:szCs w:val="22"/>
                  </w:rPr>
                </w:rPrChange>
              </w:rPr>
              <w:pPrChange w:id="1875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754" w:author="瑋婷 徐" w:date="2025-01-03T16:50:00Z" w16du:dateUtc="2025-01-03T08:50:00Z">
              <w:r w:rsidRPr="003F0C1C">
                <w:rPr>
                  <w:rFonts w:ascii="Times New Roman" w:eastAsiaTheme="minorEastAsia" w:hAnsi="Times New Roman" w:cs="Times New Roman"/>
                  <w:i/>
                  <w:iCs/>
                  <w:color w:val="000000"/>
                  <w:rPrChange w:id="18755" w:author="瑋婷 徐" w:date="2025-01-04T22:54:00Z" w16du:dateUtc="2025-01-04T14:54:00Z">
                    <w:rPr>
                      <w:rFonts w:ascii="Calibri" w:hAnsi="Calibri" w:cs="Calibri"/>
                      <w:i/>
                      <w:iCs/>
                      <w:color w:val="000000"/>
                      <w:sz w:val="22"/>
                      <w:szCs w:val="22"/>
                    </w:rPr>
                  </w:rPrChange>
                </w:rPr>
                <w:t>Otus spilocephalus</w:t>
              </w:r>
            </w:ins>
          </w:p>
        </w:tc>
        <w:tc>
          <w:tcPr>
            <w:tcW w:w="163" w:type="pct"/>
            <w:noWrap/>
            <w:vAlign w:val="center"/>
            <w:hideMark/>
            <w:tcPrChange w:id="18756" w:author="瑋婷 徐" w:date="2025-01-04T15:38:00Z" w16du:dateUtc="2025-01-04T07:38:00Z">
              <w:tcPr>
                <w:tcW w:w="162" w:type="pct"/>
                <w:gridSpan w:val="2"/>
                <w:noWrap/>
                <w:hideMark/>
              </w:tcPr>
            </w:tcPrChange>
          </w:tcPr>
          <w:p w14:paraId="6C27A8DC"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757" w:author="瑋婷 徐" w:date="2025-01-03T16:50:00Z" w16du:dateUtc="2025-01-03T08:50:00Z"/>
                <w:rFonts w:ascii="Times New Roman" w:eastAsiaTheme="minorEastAsia" w:hAnsi="Times New Roman" w:cs="Times New Roman"/>
                <w:i/>
                <w:iCs/>
                <w:color w:val="000000"/>
                <w:rPrChange w:id="18758" w:author="瑋婷 徐" w:date="2025-01-04T22:54:00Z" w16du:dateUtc="2025-01-04T14:54:00Z">
                  <w:rPr>
                    <w:ins w:id="18759" w:author="瑋婷 徐" w:date="2025-01-03T16:50:00Z" w16du:dateUtc="2025-01-03T08:50:00Z"/>
                    <w:rFonts w:ascii="Calibri" w:hAnsi="Calibri" w:cs="Calibri"/>
                    <w:i/>
                    <w:iCs/>
                    <w:color w:val="000000"/>
                    <w:sz w:val="22"/>
                    <w:szCs w:val="22"/>
                  </w:rPr>
                </w:rPrChange>
              </w:rPr>
              <w:pPrChange w:id="1876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761" w:author="瑋婷 徐" w:date="2025-01-04T15:38:00Z" w16du:dateUtc="2025-01-04T07:38:00Z">
              <w:tcPr>
                <w:tcW w:w="162" w:type="pct"/>
                <w:gridSpan w:val="2"/>
                <w:noWrap/>
                <w:hideMark/>
              </w:tcPr>
            </w:tcPrChange>
          </w:tcPr>
          <w:p w14:paraId="4885FA21"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762" w:author="瑋婷 徐" w:date="2025-01-03T16:50:00Z" w16du:dateUtc="2025-01-03T08:50:00Z"/>
                <w:rFonts w:ascii="Times New Roman" w:eastAsiaTheme="minorEastAsia" w:hAnsi="Times New Roman" w:cs="Times New Roman"/>
                <w:rPrChange w:id="18763" w:author="瑋婷 徐" w:date="2025-01-04T22:54:00Z" w16du:dateUtc="2025-01-04T14:54:00Z">
                  <w:rPr>
                    <w:ins w:id="18764" w:author="瑋婷 徐" w:date="2025-01-03T16:50:00Z" w16du:dateUtc="2025-01-03T08:50:00Z"/>
                    <w:rFonts w:ascii="Times New Roman" w:eastAsia="Times New Roman" w:hAnsi="Times New Roman" w:cs="Times New Roman"/>
                    <w:sz w:val="20"/>
                    <w:szCs w:val="20"/>
                  </w:rPr>
                </w:rPrChange>
              </w:rPr>
              <w:pPrChange w:id="187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766" w:author="瑋婷 徐" w:date="2025-01-04T15:38:00Z" w16du:dateUtc="2025-01-04T07:38:00Z">
              <w:tcPr>
                <w:tcW w:w="162" w:type="pct"/>
                <w:gridSpan w:val="2"/>
                <w:noWrap/>
                <w:hideMark/>
              </w:tcPr>
            </w:tcPrChange>
          </w:tcPr>
          <w:p w14:paraId="56D9A7B7"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767" w:author="瑋婷 徐" w:date="2025-01-03T16:50:00Z" w16du:dateUtc="2025-01-03T08:50:00Z"/>
                <w:rFonts w:ascii="Times New Roman" w:eastAsiaTheme="minorEastAsia" w:hAnsi="Times New Roman" w:cs="Times New Roman"/>
                <w:rPrChange w:id="18768" w:author="瑋婷 徐" w:date="2025-01-04T22:54:00Z" w16du:dateUtc="2025-01-04T14:54:00Z">
                  <w:rPr>
                    <w:ins w:id="18769" w:author="瑋婷 徐" w:date="2025-01-03T16:50:00Z" w16du:dateUtc="2025-01-03T08:50:00Z"/>
                    <w:rFonts w:ascii="Times New Roman" w:eastAsia="Times New Roman" w:hAnsi="Times New Roman" w:cs="Times New Roman"/>
                    <w:sz w:val="20"/>
                    <w:szCs w:val="20"/>
                  </w:rPr>
                </w:rPrChange>
              </w:rPr>
              <w:pPrChange w:id="1877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771" w:author="瑋婷 徐" w:date="2025-01-04T15:38:00Z" w16du:dateUtc="2025-01-04T07:38:00Z">
              <w:tcPr>
                <w:tcW w:w="162" w:type="pct"/>
                <w:gridSpan w:val="2"/>
                <w:noWrap/>
                <w:hideMark/>
              </w:tcPr>
            </w:tcPrChange>
          </w:tcPr>
          <w:p w14:paraId="77040E9D"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772" w:author="瑋婷 徐" w:date="2025-01-03T16:50:00Z" w16du:dateUtc="2025-01-03T08:50:00Z"/>
                <w:rFonts w:ascii="Times New Roman" w:eastAsiaTheme="minorEastAsia" w:hAnsi="Times New Roman" w:cs="Times New Roman"/>
                <w:rPrChange w:id="18773" w:author="瑋婷 徐" w:date="2025-01-04T22:54:00Z" w16du:dateUtc="2025-01-04T14:54:00Z">
                  <w:rPr>
                    <w:ins w:id="18774" w:author="瑋婷 徐" w:date="2025-01-03T16:50:00Z" w16du:dateUtc="2025-01-03T08:50:00Z"/>
                    <w:rFonts w:ascii="Times New Roman" w:eastAsia="Times New Roman" w:hAnsi="Times New Roman" w:cs="Times New Roman"/>
                    <w:sz w:val="20"/>
                    <w:szCs w:val="20"/>
                  </w:rPr>
                </w:rPrChange>
              </w:rPr>
              <w:pPrChange w:id="1877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776" w:author="瑋婷 徐" w:date="2025-01-04T15:38:00Z" w16du:dateUtc="2025-01-04T07:38:00Z">
              <w:tcPr>
                <w:tcW w:w="162" w:type="pct"/>
                <w:gridSpan w:val="2"/>
                <w:noWrap/>
                <w:hideMark/>
              </w:tcPr>
            </w:tcPrChange>
          </w:tcPr>
          <w:p w14:paraId="71B195E4"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777" w:author="瑋婷 徐" w:date="2025-01-03T16:50:00Z" w16du:dateUtc="2025-01-03T08:50:00Z"/>
                <w:rFonts w:ascii="Times New Roman" w:eastAsiaTheme="minorEastAsia" w:hAnsi="Times New Roman" w:cs="Times New Roman"/>
                <w:rPrChange w:id="18778" w:author="瑋婷 徐" w:date="2025-01-04T22:54:00Z" w16du:dateUtc="2025-01-04T14:54:00Z">
                  <w:rPr>
                    <w:ins w:id="18779" w:author="瑋婷 徐" w:date="2025-01-03T16:50:00Z" w16du:dateUtc="2025-01-03T08:50:00Z"/>
                    <w:rFonts w:ascii="Times New Roman" w:eastAsia="Times New Roman" w:hAnsi="Times New Roman" w:cs="Times New Roman"/>
                    <w:sz w:val="20"/>
                    <w:szCs w:val="20"/>
                  </w:rPr>
                </w:rPrChange>
              </w:rPr>
              <w:pPrChange w:id="1878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781" w:author="瑋婷 徐" w:date="2025-01-04T15:38:00Z" w16du:dateUtc="2025-01-04T07:38:00Z">
              <w:tcPr>
                <w:tcW w:w="162" w:type="pct"/>
                <w:gridSpan w:val="2"/>
                <w:noWrap/>
                <w:hideMark/>
              </w:tcPr>
            </w:tcPrChange>
          </w:tcPr>
          <w:p w14:paraId="44D04B95"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782" w:author="瑋婷 徐" w:date="2025-01-03T16:50:00Z" w16du:dateUtc="2025-01-03T08:50:00Z"/>
                <w:rFonts w:ascii="Times New Roman" w:eastAsiaTheme="minorEastAsia" w:hAnsi="Times New Roman" w:cs="Times New Roman"/>
                <w:rPrChange w:id="18783" w:author="瑋婷 徐" w:date="2025-01-04T22:54:00Z" w16du:dateUtc="2025-01-04T14:54:00Z">
                  <w:rPr>
                    <w:ins w:id="18784" w:author="瑋婷 徐" w:date="2025-01-03T16:50:00Z" w16du:dateUtc="2025-01-03T08:50:00Z"/>
                    <w:rFonts w:ascii="Times New Roman" w:eastAsia="Times New Roman" w:hAnsi="Times New Roman" w:cs="Times New Roman"/>
                    <w:sz w:val="20"/>
                    <w:szCs w:val="20"/>
                  </w:rPr>
                </w:rPrChange>
              </w:rPr>
              <w:pPrChange w:id="187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786" w:author="瑋婷 徐" w:date="2025-01-04T15:38:00Z" w16du:dateUtc="2025-01-04T07:38:00Z">
              <w:tcPr>
                <w:tcW w:w="162" w:type="pct"/>
                <w:gridSpan w:val="2"/>
                <w:noWrap/>
                <w:hideMark/>
              </w:tcPr>
            </w:tcPrChange>
          </w:tcPr>
          <w:p w14:paraId="05F0616F"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787" w:author="瑋婷 徐" w:date="2025-01-03T16:50:00Z" w16du:dateUtc="2025-01-03T08:50:00Z"/>
                <w:rFonts w:ascii="Times New Roman" w:eastAsiaTheme="minorEastAsia" w:hAnsi="Times New Roman" w:cs="Times New Roman"/>
                <w:rPrChange w:id="18788" w:author="瑋婷 徐" w:date="2025-01-04T22:54:00Z" w16du:dateUtc="2025-01-04T14:54:00Z">
                  <w:rPr>
                    <w:ins w:id="18789" w:author="瑋婷 徐" w:date="2025-01-03T16:50:00Z" w16du:dateUtc="2025-01-03T08:50:00Z"/>
                    <w:rFonts w:ascii="Times New Roman" w:eastAsia="Times New Roman" w:hAnsi="Times New Roman" w:cs="Times New Roman"/>
                    <w:sz w:val="20"/>
                    <w:szCs w:val="20"/>
                  </w:rPr>
                </w:rPrChange>
              </w:rPr>
              <w:pPrChange w:id="1879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791" w:author="瑋婷 徐" w:date="2025-01-04T15:38:00Z" w16du:dateUtc="2025-01-04T07:38:00Z">
              <w:tcPr>
                <w:tcW w:w="162" w:type="pct"/>
                <w:gridSpan w:val="2"/>
                <w:noWrap/>
                <w:hideMark/>
              </w:tcPr>
            </w:tcPrChange>
          </w:tcPr>
          <w:p w14:paraId="71D68BAE"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792" w:author="瑋婷 徐" w:date="2025-01-03T16:50:00Z" w16du:dateUtc="2025-01-03T08:50:00Z"/>
                <w:rFonts w:ascii="Times New Roman" w:eastAsiaTheme="minorEastAsia" w:hAnsi="Times New Roman" w:cs="Times New Roman"/>
                <w:rPrChange w:id="18793" w:author="瑋婷 徐" w:date="2025-01-04T22:54:00Z" w16du:dateUtc="2025-01-04T14:54:00Z">
                  <w:rPr>
                    <w:ins w:id="18794" w:author="瑋婷 徐" w:date="2025-01-03T16:50:00Z" w16du:dateUtc="2025-01-03T08:50:00Z"/>
                    <w:rFonts w:ascii="Times New Roman" w:eastAsia="Times New Roman" w:hAnsi="Times New Roman" w:cs="Times New Roman"/>
                    <w:sz w:val="20"/>
                    <w:szCs w:val="20"/>
                  </w:rPr>
                </w:rPrChange>
              </w:rPr>
              <w:pPrChange w:id="1879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796" w:author="瑋婷 徐" w:date="2025-01-04T15:38:00Z" w16du:dateUtc="2025-01-04T07:38:00Z">
              <w:tcPr>
                <w:tcW w:w="162" w:type="pct"/>
                <w:noWrap/>
                <w:hideMark/>
              </w:tcPr>
            </w:tcPrChange>
          </w:tcPr>
          <w:p w14:paraId="4EB9806E"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797" w:author="瑋婷 徐" w:date="2025-01-03T16:50:00Z" w16du:dateUtc="2025-01-03T08:50:00Z"/>
                <w:rFonts w:ascii="Times New Roman" w:eastAsiaTheme="minorEastAsia" w:hAnsi="Times New Roman" w:cs="Times New Roman"/>
                <w:color w:val="000000"/>
                <w:rPrChange w:id="18798" w:author="瑋婷 徐" w:date="2025-01-04T22:54:00Z" w16du:dateUtc="2025-01-04T14:54:00Z">
                  <w:rPr>
                    <w:ins w:id="18799" w:author="瑋婷 徐" w:date="2025-01-03T16:50:00Z" w16du:dateUtc="2025-01-03T08:50:00Z"/>
                    <w:rFonts w:ascii="Calibri" w:hAnsi="Calibri" w:cs="Calibri"/>
                    <w:color w:val="000000"/>
                    <w:sz w:val="22"/>
                    <w:szCs w:val="22"/>
                  </w:rPr>
                </w:rPrChange>
              </w:rPr>
              <w:pPrChange w:id="188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801" w:author="瑋婷 徐" w:date="2025-01-03T16:50:00Z" w16du:dateUtc="2025-01-03T08:50:00Z">
              <w:r w:rsidRPr="003F0C1C">
                <w:rPr>
                  <w:rFonts w:ascii="Times New Roman" w:eastAsiaTheme="minorEastAsia" w:hAnsi="Times New Roman" w:cs="Times New Roman"/>
                  <w:color w:val="000000"/>
                  <w:rPrChange w:id="18802" w:author="瑋婷 徐" w:date="2025-01-04T22:54:00Z" w16du:dateUtc="2025-01-04T14:54:00Z">
                    <w:rPr>
                      <w:rFonts w:ascii="Calibri" w:hAnsi="Calibri" w:cs="Calibri"/>
                      <w:color w:val="000000"/>
                      <w:sz w:val="22"/>
                      <w:szCs w:val="22"/>
                    </w:rPr>
                  </w:rPrChange>
                </w:rPr>
                <w:t>*</w:t>
              </w:r>
            </w:ins>
          </w:p>
        </w:tc>
        <w:tc>
          <w:tcPr>
            <w:tcW w:w="163" w:type="pct"/>
            <w:noWrap/>
            <w:vAlign w:val="center"/>
            <w:hideMark/>
            <w:tcPrChange w:id="18803" w:author="瑋婷 徐" w:date="2025-01-04T15:38:00Z" w16du:dateUtc="2025-01-04T07:38:00Z">
              <w:tcPr>
                <w:tcW w:w="162" w:type="pct"/>
                <w:gridSpan w:val="2"/>
                <w:noWrap/>
                <w:hideMark/>
              </w:tcPr>
            </w:tcPrChange>
          </w:tcPr>
          <w:p w14:paraId="3D80DD4B"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804" w:author="瑋婷 徐" w:date="2025-01-03T16:50:00Z" w16du:dateUtc="2025-01-03T08:50:00Z"/>
                <w:rFonts w:ascii="Times New Roman" w:eastAsiaTheme="minorEastAsia" w:hAnsi="Times New Roman" w:cs="Times New Roman"/>
                <w:color w:val="000000"/>
                <w:rPrChange w:id="18805" w:author="瑋婷 徐" w:date="2025-01-04T22:54:00Z" w16du:dateUtc="2025-01-04T14:54:00Z">
                  <w:rPr>
                    <w:ins w:id="18806" w:author="瑋婷 徐" w:date="2025-01-03T16:50:00Z" w16du:dateUtc="2025-01-03T08:50:00Z"/>
                    <w:rFonts w:ascii="Calibri" w:hAnsi="Calibri" w:cs="Calibri"/>
                    <w:color w:val="000000"/>
                    <w:sz w:val="22"/>
                    <w:szCs w:val="22"/>
                  </w:rPr>
                </w:rPrChange>
              </w:rPr>
              <w:pPrChange w:id="188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8808" w:author="瑋婷 徐" w:date="2025-01-03T16:50:00Z" w16du:dateUtc="2025-01-03T08:50:00Z">
              <w:r w:rsidRPr="003F0C1C">
                <w:rPr>
                  <w:rFonts w:ascii="Times New Roman" w:eastAsiaTheme="minorEastAsia" w:hAnsi="Times New Roman" w:cs="Times New Roman"/>
                  <w:color w:val="000000"/>
                  <w:rPrChange w:id="18809" w:author="瑋婷 徐" w:date="2025-01-04T22:54:00Z" w16du:dateUtc="2025-01-04T14:54:00Z">
                    <w:rPr>
                      <w:rFonts w:ascii="Calibri" w:hAnsi="Calibri" w:cs="Calibri"/>
                      <w:color w:val="000000"/>
                      <w:sz w:val="22"/>
                      <w:szCs w:val="22"/>
                    </w:rPr>
                  </w:rPrChange>
                </w:rPr>
                <w:t>*</w:t>
              </w:r>
            </w:ins>
          </w:p>
        </w:tc>
        <w:tc>
          <w:tcPr>
            <w:tcW w:w="163" w:type="pct"/>
            <w:noWrap/>
            <w:vAlign w:val="center"/>
            <w:hideMark/>
            <w:tcPrChange w:id="18810" w:author="瑋婷 徐" w:date="2025-01-04T15:38:00Z" w16du:dateUtc="2025-01-04T07:38:00Z">
              <w:tcPr>
                <w:tcW w:w="162" w:type="pct"/>
                <w:gridSpan w:val="2"/>
                <w:noWrap/>
                <w:hideMark/>
              </w:tcPr>
            </w:tcPrChange>
          </w:tcPr>
          <w:p w14:paraId="13B65E37"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811" w:author="瑋婷 徐" w:date="2025-01-03T16:50:00Z" w16du:dateUtc="2025-01-03T08:50:00Z"/>
                <w:rFonts w:ascii="Times New Roman" w:eastAsiaTheme="minorEastAsia" w:hAnsi="Times New Roman" w:cs="Times New Roman"/>
                <w:color w:val="000000"/>
                <w:rPrChange w:id="18812" w:author="瑋婷 徐" w:date="2025-01-04T22:54:00Z" w16du:dateUtc="2025-01-04T14:54:00Z">
                  <w:rPr>
                    <w:ins w:id="18813" w:author="瑋婷 徐" w:date="2025-01-03T16:50:00Z" w16du:dateUtc="2025-01-03T08:50:00Z"/>
                    <w:rFonts w:ascii="Calibri" w:hAnsi="Calibri" w:cs="Calibri"/>
                    <w:color w:val="000000"/>
                    <w:sz w:val="22"/>
                    <w:szCs w:val="22"/>
                  </w:rPr>
                </w:rPrChange>
              </w:rPr>
              <w:pPrChange w:id="1881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815" w:author="瑋婷 徐" w:date="2025-01-04T15:38:00Z" w16du:dateUtc="2025-01-04T07:38:00Z">
              <w:tcPr>
                <w:tcW w:w="162" w:type="pct"/>
                <w:gridSpan w:val="2"/>
                <w:noWrap/>
                <w:hideMark/>
              </w:tcPr>
            </w:tcPrChange>
          </w:tcPr>
          <w:p w14:paraId="564920E5"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816" w:author="瑋婷 徐" w:date="2025-01-03T16:50:00Z" w16du:dateUtc="2025-01-03T08:50:00Z"/>
                <w:rFonts w:ascii="Times New Roman" w:eastAsiaTheme="minorEastAsia" w:hAnsi="Times New Roman" w:cs="Times New Roman"/>
                <w:rPrChange w:id="18817" w:author="瑋婷 徐" w:date="2025-01-04T22:54:00Z" w16du:dateUtc="2025-01-04T14:54:00Z">
                  <w:rPr>
                    <w:ins w:id="18818" w:author="瑋婷 徐" w:date="2025-01-03T16:50:00Z" w16du:dateUtc="2025-01-03T08:50:00Z"/>
                    <w:rFonts w:ascii="Times New Roman" w:eastAsia="Times New Roman" w:hAnsi="Times New Roman" w:cs="Times New Roman"/>
                    <w:sz w:val="20"/>
                    <w:szCs w:val="20"/>
                  </w:rPr>
                </w:rPrChange>
              </w:rPr>
              <w:pPrChange w:id="188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820" w:author="瑋婷 徐" w:date="2025-01-04T15:38:00Z" w16du:dateUtc="2025-01-04T07:38:00Z">
              <w:tcPr>
                <w:tcW w:w="162" w:type="pct"/>
                <w:gridSpan w:val="2"/>
                <w:noWrap/>
                <w:hideMark/>
              </w:tcPr>
            </w:tcPrChange>
          </w:tcPr>
          <w:p w14:paraId="4E7FE4E1"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821" w:author="瑋婷 徐" w:date="2025-01-03T16:50:00Z" w16du:dateUtc="2025-01-03T08:50:00Z"/>
                <w:rFonts w:ascii="Times New Roman" w:eastAsiaTheme="minorEastAsia" w:hAnsi="Times New Roman" w:cs="Times New Roman"/>
                <w:rPrChange w:id="18822" w:author="瑋婷 徐" w:date="2025-01-04T22:54:00Z" w16du:dateUtc="2025-01-04T14:54:00Z">
                  <w:rPr>
                    <w:ins w:id="18823" w:author="瑋婷 徐" w:date="2025-01-03T16:50:00Z" w16du:dateUtc="2025-01-03T08:50:00Z"/>
                    <w:rFonts w:ascii="Times New Roman" w:eastAsia="Times New Roman" w:hAnsi="Times New Roman" w:cs="Times New Roman"/>
                    <w:sz w:val="20"/>
                    <w:szCs w:val="20"/>
                  </w:rPr>
                </w:rPrChange>
              </w:rPr>
              <w:pPrChange w:id="188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825" w:author="瑋婷 徐" w:date="2025-01-04T15:38:00Z" w16du:dateUtc="2025-01-04T07:38:00Z">
              <w:tcPr>
                <w:tcW w:w="162" w:type="pct"/>
                <w:gridSpan w:val="2"/>
                <w:noWrap/>
                <w:hideMark/>
              </w:tcPr>
            </w:tcPrChange>
          </w:tcPr>
          <w:p w14:paraId="1B7C76F7"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826" w:author="瑋婷 徐" w:date="2025-01-03T16:50:00Z" w16du:dateUtc="2025-01-03T08:50:00Z"/>
                <w:rFonts w:ascii="Times New Roman" w:eastAsiaTheme="minorEastAsia" w:hAnsi="Times New Roman" w:cs="Times New Roman"/>
                <w:rPrChange w:id="18827" w:author="瑋婷 徐" w:date="2025-01-04T22:54:00Z" w16du:dateUtc="2025-01-04T14:54:00Z">
                  <w:rPr>
                    <w:ins w:id="18828" w:author="瑋婷 徐" w:date="2025-01-03T16:50:00Z" w16du:dateUtc="2025-01-03T08:50:00Z"/>
                    <w:rFonts w:ascii="Times New Roman" w:eastAsia="Times New Roman" w:hAnsi="Times New Roman" w:cs="Times New Roman"/>
                    <w:sz w:val="20"/>
                    <w:szCs w:val="20"/>
                  </w:rPr>
                </w:rPrChange>
              </w:rPr>
              <w:pPrChange w:id="188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830" w:author="瑋婷 徐" w:date="2025-01-04T15:38:00Z" w16du:dateUtc="2025-01-04T07:38:00Z">
              <w:tcPr>
                <w:tcW w:w="162" w:type="pct"/>
                <w:gridSpan w:val="2"/>
                <w:noWrap/>
                <w:hideMark/>
              </w:tcPr>
            </w:tcPrChange>
          </w:tcPr>
          <w:p w14:paraId="10EC9270"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831" w:author="瑋婷 徐" w:date="2025-01-03T16:50:00Z" w16du:dateUtc="2025-01-03T08:50:00Z"/>
                <w:rFonts w:ascii="Times New Roman" w:eastAsiaTheme="minorEastAsia" w:hAnsi="Times New Roman" w:cs="Times New Roman"/>
                <w:rPrChange w:id="18832" w:author="瑋婷 徐" w:date="2025-01-04T22:54:00Z" w16du:dateUtc="2025-01-04T14:54:00Z">
                  <w:rPr>
                    <w:ins w:id="18833" w:author="瑋婷 徐" w:date="2025-01-03T16:50:00Z" w16du:dateUtc="2025-01-03T08:50:00Z"/>
                    <w:rFonts w:ascii="Times New Roman" w:eastAsia="Times New Roman" w:hAnsi="Times New Roman" w:cs="Times New Roman"/>
                    <w:sz w:val="20"/>
                    <w:szCs w:val="20"/>
                  </w:rPr>
                </w:rPrChange>
              </w:rPr>
              <w:pPrChange w:id="188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835" w:author="瑋婷 徐" w:date="2025-01-04T15:38:00Z" w16du:dateUtc="2025-01-04T07:38:00Z">
              <w:tcPr>
                <w:tcW w:w="162" w:type="pct"/>
                <w:gridSpan w:val="2"/>
                <w:noWrap/>
                <w:hideMark/>
              </w:tcPr>
            </w:tcPrChange>
          </w:tcPr>
          <w:p w14:paraId="5EBA88B6"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836" w:author="瑋婷 徐" w:date="2025-01-03T16:50:00Z" w16du:dateUtc="2025-01-03T08:50:00Z"/>
                <w:rFonts w:ascii="Times New Roman" w:eastAsiaTheme="minorEastAsia" w:hAnsi="Times New Roman" w:cs="Times New Roman"/>
                <w:rPrChange w:id="18837" w:author="瑋婷 徐" w:date="2025-01-04T22:54:00Z" w16du:dateUtc="2025-01-04T14:54:00Z">
                  <w:rPr>
                    <w:ins w:id="18838" w:author="瑋婷 徐" w:date="2025-01-03T16:50:00Z" w16du:dateUtc="2025-01-03T08:50:00Z"/>
                    <w:rFonts w:ascii="Times New Roman" w:eastAsia="Times New Roman" w:hAnsi="Times New Roman" w:cs="Times New Roman"/>
                    <w:sz w:val="20"/>
                    <w:szCs w:val="20"/>
                  </w:rPr>
                </w:rPrChange>
              </w:rPr>
              <w:pPrChange w:id="188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840" w:author="瑋婷 徐" w:date="2025-01-04T15:38:00Z" w16du:dateUtc="2025-01-04T07:38:00Z">
              <w:tcPr>
                <w:tcW w:w="162" w:type="pct"/>
                <w:gridSpan w:val="2"/>
                <w:noWrap/>
                <w:hideMark/>
              </w:tcPr>
            </w:tcPrChange>
          </w:tcPr>
          <w:p w14:paraId="351B8689"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841" w:author="瑋婷 徐" w:date="2025-01-03T16:50:00Z" w16du:dateUtc="2025-01-03T08:50:00Z"/>
                <w:rFonts w:ascii="Times New Roman" w:eastAsiaTheme="minorEastAsia" w:hAnsi="Times New Roman" w:cs="Times New Roman"/>
                <w:rPrChange w:id="18842" w:author="瑋婷 徐" w:date="2025-01-04T22:54:00Z" w16du:dateUtc="2025-01-04T14:54:00Z">
                  <w:rPr>
                    <w:ins w:id="18843" w:author="瑋婷 徐" w:date="2025-01-03T16:50:00Z" w16du:dateUtc="2025-01-03T08:50:00Z"/>
                    <w:rFonts w:ascii="Times New Roman" w:eastAsia="Times New Roman" w:hAnsi="Times New Roman" w:cs="Times New Roman"/>
                    <w:sz w:val="20"/>
                    <w:szCs w:val="20"/>
                  </w:rPr>
                </w:rPrChange>
              </w:rPr>
              <w:pPrChange w:id="188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845" w:author="瑋婷 徐" w:date="2025-01-04T15:38:00Z" w16du:dateUtc="2025-01-04T07:38:00Z">
              <w:tcPr>
                <w:tcW w:w="162" w:type="pct"/>
                <w:gridSpan w:val="2"/>
                <w:noWrap/>
                <w:hideMark/>
              </w:tcPr>
            </w:tcPrChange>
          </w:tcPr>
          <w:p w14:paraId="7C04F621"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846" w:author="瑋婷 徐" w:date="2025-01-03T16:50:00Z" w16du:dateUtc="2025-01-03T08:50:00Z"/>
                <w:rFonts w:ascii="Times New Roman" w:eastAsiaTheme="minorEastAsia" w:hAnsi="Times New Roman" w:cs="Times New Roman"/>
                <w:rPrChange w:id="18847" w:author="瑋婷 徐" w:date="2025-01-04T22:54:00Z" w16du:dateUtc="2025-01-04T14:54:00Z">
                  <w:rPr>
                    <w:ins w:id="18848" w:author="瑋婷 徐" w:date="2025-01-03T16:50:00Z" w16du:dateUtc="2025-01-03T08:50:00Z"/>
                    <w:rFonts w:ascii="Times New Roman" w:eastAsia="Times New Roman" w:hAnsi="Times New Roman" w:cs="Times New Roman"/>
                    <w:sz w:val="20"/>
                    <w:szCs w:val="20"/>
                  </w:rPr>
                </w:rPrChange>
              </w:rPr>
              <w:pPrChange w:id="188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850" w:author="瑋婷 徐" w:date="2025-01-04T15:38:00Z" w16du:dateUtc="2025-01-04T07:38:00Z">
              <w:tcPr>
                <w:tcW w:w="162" w:type="pct"/>
                <w:gridSpan w:val="2"/>
                <w:noWrap/>
                <w:hideMark/>
              </w:tcPr>
            </w:tcPrChange>
          </w:tcPr>
          <w:p w14:paraId="65635150"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851" w:author="瑋婷 徐" w:date="2025-01-03T16:50:00Z" w16du:dateUtc="2025-01-03T08:50:00Z"/>
                <w:rFonts w:ascii="Times New Roman" w:eastAsiaTheme="minorEastAsia" w:hAnsi="Times New Roman" w:cs="Times New Roman"/>
                <w:rPrChange w:id="18852" w:author="瑋婷 徐" w:date="2025-01-04T22:54:00Z" w16du:dateUtc="2025-01-04T14:54:00Z">
                  <w:rPr>
                    <w:ins w:id="18853" w:author="瑋婷 徐" w:date="2025-01-03T16:50:00Z" w16du:dateUtc="2025-01-03T08:50:00Z"/>
                    <w:rFonts w:ascii="Times New Roman" w:eastAsia="Times New Roman" w:hAnsi="Times New Roman" w:cs="Times New Roman"/>
                    <w:sz w:val="20"/>
                    <w:szCs w:val="20"/>
                  </w:rPr>
                </w:rPrChange>
              </w:rPr>
              <w:pPrChange w:id="188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855" w:author="瑋婷 徐" w:date="2025-01-04T15:38:00Z" w16du:dateUtc="2025-01-04T07:38:00Z">
              <w:tcPr>
                <w:tcW w:w="162" w:type="pct"/>
                <w:gridSpan w:val="2"/>
                <w:noWrap/>
                <w:hideMark/>
              </w:tcPr>
            </w:tcPrChange>
          </w:tcPr>
          <w:p w14:paraId="2E3357AF"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856" w:author="瑋婷 徐" w:date="2025-01-03T16:50:00Z" w16du:dateUtc="2025-01-03T08:50:00Z"/>
                <w:rFonts w:ascii="Times New Roman" w:eastAsiaTheme="minorEastAsia" w:hAnsi="Times New Roman" w:cs="Times New Roman"/>
                <w:rPrChange w:id="18857" w:author="瑋婷 徐" w:date="2025-01-04T22:54:00Z" w16du:dateUtc="2025-01-04T14:54:00Z">
                  <w:rPr>
                    <w:ins w:id="18858" w:author="瑋婷 徐" w:date="2025-01-03T16:50:00Z" w16du:dateUtc="2025-01-03T08:50:00Z"/>
                    <w:rFonts w:ascii="Times New Roman" w:eastAsia="Times New Roman" w:hAnsi="Times New Roman" w:cs="Times New Roman"/>
                    <w:sz w:val="20"/>
                    <w:szCs w:val="20"/>
                  </w:rPr>
                </w:rPrChange>
              </w:rPr>
              <w:pPrChange w:id="188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3" w:type="pct"/>
            <w:noWrap/>
            <w:vAlign w:val="center"/>
            <w:hideMark/>
            <w:tcPrChange w:id="18860" w:author="瑋婷 徐" w:date="2025-01-04T15:38:00Z" w16du:dateUtc="2025-01-04T07:38:00Z">
              <w:tcPr>
                <w:tcW w:w="164" w:type="pct"/>
                <w:gridSpan w:val="2"/>
                <w:noWrap/>
                <w:hideMark/>
              </w:tcPr>
            </w:tcPrChange>
          </w:tcPr>
          <w:p w14:paraId="02B7A474"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8861" w:author="瑋婷 徐" w:date="2025-01-03T16:50:00Z" w16du:dateUtc="2025-01-03T08:50:00Z"/>
                <w:rFonts w:ascii="Times New Roman" w:eastAsiaTheme="minorEastAsia" w:hAnsi="Times New Roman" w:cs="Times New Roman"/>
                <w:rPrChange w:id="18862" w:author="瑋婷 徐" w:date="2025-01-04T22:54:00Z" w16du:dateUtc="2025-01-04T14:54:00Z">
                  <w:rPr>
                    <w:ins w:id="18863" w:author="瑋婷 徐" w:date="2025-01-03T16:50:00Z" w16du:dateUtc="2025-01-03T08:50:00Z"/>
                    <w:rFonts w:ascii="Times New Roman" w:eastAsia="Times New Roman" w:hAnsi="Times New Roman" w:cs="Times New Roman"/>
                    <w:sz w:val="20"/>
                    <w:szCs w:val="20"/>
                  </w:rPr>
                </w:rPrChange>
              </w:rPr>
              <w:pPrChange w:id="1886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832762" w:rsidRPr="00D976EC" w14:paraId="07A1E80F" w14:textId="77777777" w:rsidTr="004373E8">
        <w:trPr>
          <w:cnfStyle w:val="000000100000" w:firstRow="0" w:lastRow="0" w:firstColumn="0" w:lastColumn="0" w:oddVBand="0" w:evenVBand="0" w:oddHBand="1" w:evenHBand="0" w:firstRowFirstColumn="0" w:firstRowLastColumn="0" w:lastRowFirstColumn="0" w:lastRowLastColumn="0"/>
          <w:trHeight w:val="300"/>
          <w:ins w:id="18865" w:author="瑋婷 徐" w:date="2025-01-03T16:50:00Z"/>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7C51BCA4" w14:textId="77777777" w:rsidR="003C19C7" w:rsidRPr="003F0C1C" w:rsidRDefault="003C19C7">
            <w:pPr>
              <w:spacing w:line="360" w:lineRule="auto"/>
              <w:jc w:val="both"/>
              <w:rPr>
                <w:ins w:id="18866" w:author="瑋婷 徐" w:date="2025-01-03T16:50:00Z" w16du:dateUtc="2025-01-03T08:50:00Z"/>
                <w:rFonts w:ascii="Times New Roman" w:eastAsiaTheme="minorEastAsia" w:hAnsi="Times New Roman" w:cs="Times New Roman"/>
                <w:b w:val="0"/>
                <w:bCs w:val="0"/>
                <w:color w:val="000000"/>
                <w:rPrChange w:id="18867" w:author="瑋婷 徐" w:date="2025-01-04T22:54:00Z" w16du:dateUtc="2025-01-04T14:54:00Z">
                  <w:rPr>
                    <w:ins w:id="18868" w:author="瑋婷 徐" w:date="2025-01-03T16:50:00Z" w16du:dateUtc="2025-01-03T08:50:00Z"/>
                    <w:rFonts w:ascii="Calibri" w:hAnsi="Calibri" w:cs="Calibri"/>
                    <w:color w:val="000000"/>
                    <w:sz w:val="22"/>
                    <w:szCs w:val="22"/>
                  </w:rPr>
                </w:rPrChange>
              </w:rPr>
              <w:pPrChange w:id="18869" w:author="瑋婷 徐" w:date="2025-01-03T16:55:00Z" w16du:dateUtc="2025-01-03T08:55:00Z">
                <w:pPr/>
              </w:pPrChange>
            </w:pPr>
            <w:ins w:id="18870" w:author="瑋婷 徐" w:date="2025-01-03T16:50:00Z" w16du:dateUtc="2025-01-03T08:50:00Z">
              <w:r w:rsidRPr="003F0C1C">
                <w:rPr>
                  <w:rFonts w:ascii="Times New Roman" w:eastAsiaTheme="minorEastAsia" w:hAnsi="Times New Roman" w:cs="Times New Roman" w:hint="eastAsia"/>
                  <w:b w:val="0"/>
                  <w:bCs w:val="0"/>
                  <w:color w:val="000000"/>
                  <w:rPrChange w:id="18871" w:author="瑋婷 徐" w:date="2025-01-04T22:54:00Z" w16du:dateUtc="2025-01-04T14:54:00Z">
                    <w:rPr>
                      <w:rFonts w:ascii="Calibri" w:hAnsi="Calibri" w:cs="Calibri" w:hint="eastAsia"/>
                      <w:color w:val="000000"/>
                      <w:sz w:val="22"/>
                      <w:szCs w:val="22"/>
                    </w:rPr>
                  </w:rPrChange>
                </w:rPr>
                <w:t>領角鴞</w:t>
              </w:r>
              <w:r w:rsidRPr="003F0C1C">
                <w:rPr>
                  <w:rFonts w:ascii="Times New Roman" w:eastAsiaTheme="minorEastAsia" w:hAnsi="Times New Roman" w:cs="Times New Roman"/>
                  <w:b w:val="0"/>
                  <w:bCs w:val="0"/>
                  <w:color w:val="000000"/>
                  <w:rPrChange w:id="18872" w:author="瑋婷 徐" w:date="2025-01-04T22:54:00Z" w16du:dateUtc="2025-01-04T14:54:00Z">
                    <w:rPr>
                      <w:rFonts w:ascii="Calibri" w:hAnsi="Calibri" w:cs="Calibri"/>
                      <w:color w:val="000000"/>
                      <w:sz w:val="22"/>
                      <w:szCs w:val="22"/>
                    </w:rPr>
                  </w:rPrChange>
                </w:rPr>
                <w:t xml:space="preserve"> </w:t>
              </w:r>
              <w:r w:rsidRPr="003F0C1C">
                <w:rPr>
                  <w:rFonts w:ascii="Times New Roman" w:eastAsiaTheme="minorEastAsia" w:hAnsi="Times New Roman" w:cs="Times New Roman"/>
                  <w:b w:val="0"/>
                  <w:bCs w:val="0"/>
                  <w:color w:val="000000"/>
                  <w:rPrChange w:id="18873" w:author="瑋婷 徐" w:date="2025-01-04T22:54:00Z" w16du:dateUtc="2025-01-04T14:54:00Z">
                    <w:rPr>
                      <w:color w:val="000000"/>
                      <w:sz w:val="22"/>
                      <w:szCs w:val="22"/>
                    </w:rPr>
                  </w:rPrChange>
                </w:rPr>
                <w:t>※</w:t>
              </w:r>
              <w:r w:rsidRPr="003F0C1C">
                <w:rPr>
                  <w:rFonts w:ascii="Times New Roman" w:eastAsiaTheme="minorEastAsia" w:hAnsi="Times New Roman" w:cs="Times New Roman"/>
                  <w:b w:val="0"/>
                  <w:bCs w:val="0"/>
                  <w:color w:val="000000"/>
                  <w:rPrChange w:id="18874" w:author="瑋婷 徐" w:date="2025-01-04T22:54:00Z" w16du:dateUtc="2025-01-04T14:54:00Z">
                    <w:rPr>
                      <w:rFonts w:ascii="Calibri" w:hAnsi="Calibri" w:cs="Calibri"/>
                      <w:color w:val="000000"/>
                      <w:sz w:val="22"/>
                      <w:szCs w:val="22"/>
                    </w:rPr>
                  </w:rPrChange>
                </w:rPr>
                <w:t xml:space="preserve"> II</w:t>
              </w:r>
            </w:ins>
          </w:p>
        </w:tc>
        <w:tc>
          <w:tcPr>
            <w:tcW w:w="973" w:type="pct"/>
            <w:vAlign w:val="center"/>
            <w:hideMark/>
          </w:tcPr>
          <w:p w14:paraId="66BEDFB4"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875" w:author="瑋婷 徐" w:date="2025-01-03T16:50:00Z" w16du:dateUtc="2025-01-03T08:50:00Z"/>
                <w:rFonts w:ascii="Times New Roman" w:eastAsiaTheme="minorEastAsia" w:hAnsi="Times New Roman" w:cs="Times New Roman"/>
                <w:i/>
                <w:iCs/>
                <w:color w:val="000000"/>
                <w:rPrChange w:id="18876" w:author="瑋婷 徐" w:date="2025-01-04T22:54:00Z" w16du:dateUtc="2025-01-04T14:54:00Z">
                  <w:rPr>
                    <w:ins w:id="18877" w:author="瑋婷 徐" w:date="2025-01-03T16:50:00Z" w16du:dateUtc="2025-01-03T08:50:00Z"/>
                    <w:rFonts w:ascii="Calibri" w:hAnsi="Calibri" w:cs="Calibri"/>
                    <w:i/>
                    <w:iCs/>
                    <w:color w:val="000000"/>
                    <w:sz w:val="22"/>
                    <w:szCs w:val="22"/>
                  </w:rPr>
                </w:rPrChange>
              </w:rPr>
              <w:pPrChange w:id="188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8879" w:author="瑋婷 徐" w:date="2025-01-03T16:50:00Z" w16du:dateUtc="2025-01-03T08:50:00Z">
              <w:r w:rsidRPr="003F0C1C">
                <w:rPr>
                  <w:rFonts w:ascii="Times New Roman" w:eastAsiaTheme="minorEastAsia" w:hAnsi="Times New Roman" w:cs="Times New Roman"/>
                  <w:i/>
                  <w:iCs/>
                  <w:color w:val="000000"/>
                  <w:rPrChange w:id="18880" w:author="瑋婷 徐" w:date="2025-01-04T22:54:00Z" w16du:dateUtc="2025-01-04T14:54:00Z">
                    <w:rPr>
                      <w:rFonts w:ascii="Calibri" w:hAnsi="Calibri" w:cs="Calibri"/>
                      <w:i/>
                      <w:iCs/>
                      <w:color w:val="000000"/>
                      <w:sz w:val="22"/>
                      <w:szCs w:val="22"/>
                    </w:rPr>
                  </w:rPrChange>
                </w:rPr>
                <w:t>Otus lettia</w:t>
              </w:r>
            </w:ins>
          </w:p>
        </w:tc>
        <w:tc>
          <w:tcPr>
            <w:tcW w:w="163" w:type="pct"/>
            <w:noWrap/>
            <w:vAlign w:val="center"/>
            <w:hideMark/>
          </w:tcPr>
          <w:p w14:paraId="4398ED9B"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881" w:author="瑋婷 徐" w:date="2025-01-03T16:50:00Z" w16du:dateUtc="2025-01-03T08:50:00Z"/>
                <w:rFonts w:ascii="Times New Roman" w:eastAsiaTheme="minorEastAsia" w:hAnsi="Times New Roman" w:cs="Times New Roman"/>
                <w:i/>
                <w:iCs/>
                <w:color w:val="000000"/>
                <w:rPrChange w:id="18882" w:author="瑋婷 徐" w:date="2025-01-04T22:54:00Z" w16du:dateUtc="2025-01-04T14:54:00Z">
                  <w:rPr>
                    <w:ins w:id="18883" w:author="瑋婷 徐" w:date="2025-01-03T16:50:00Z" w16du:dateUtc="2025-01-03T08:50:00Z"/>
                    <w:rFonts w:ascii="Calibri" w:hAnsi="Calibri" w:cs="Calibri"/>
                    <w:i/>
                    <w:iCs/>
                    <w:color w:val="000000"/>
                    <w:sz w:val="22"/>
                    <w:szCs w:val="22"/>
                  </w:rPr>
                </w:rPrChange>
              </w:rPr>
              <w:pPrChange w:id="188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CE03EC1"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885" w:author="瑋婷 徐" w:date="2025-01-03T16:50:00Z" w16du:dateUtc="2025-01-03T08:50:00Z"/>
                <w:rFonts w:ascii="Times New Roman" w:eastAsiaTheme="minorEastAsia" w:hAnsi="Times New Roman" w:cs="Times New Roman"/>
                <w:rPrChange w:id="18886" w:author="瑋婷 徐" w:date="2025-01-04T22:54:00Z" w16du:dateUtc="2025-01-04T14:54:00Z">
                  <w:rPr>
                    <w:ins w:id="18887" w:author="瑋婷 徐" w:date="2025-01-03T16:50:00Z" w16du:dateUtc="2025-01-03T08:50:00Z"/>
                    <w:rFonts w:ascii="Times New Roman" w:eastAsia="Times New Roman" w:hAnsi="Times New Roman" w:cs="Times New Roman"/>
                    <w:sz w:val="20"/>
                    <w:szCs w:val="20"/>
                  </w:rPr>
                </w:rPrChange>
              </w:rPr>
              <w:pPrChange w:id="188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21D45E16"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889" w:author="瑋婷 徐" w:date="2025-01-03T16:50:00Z" w16du:dateUtc="2025-01-03T08:50:00Z"/>
                <w:rFonts w:ascii="Times New Roman" w:eastAsiaTheme="minorEastAsia" w:hAnsi="Times New Roman" w:cs="Times New Roman"/>
                <w:rPrChange w:id="18890" w:author="瑋婷 徐" w:date="2025-01-04T22:54:00Z" w16du:dateUtc="2025-01-04T14:54:00Z">
                  <w:rPr>
                    <w:ins w:id="18891" w:author="瑋婷 徐" w:date="2025-01-03T16:50:00Z" w16du:dateUtc="2025-01-03T08:50:00Z"/>
                    <w:rFonts w:ascii="Times New Roman" w:eastAsia="Times New Roman" w:hAnsi="Times New Roman" w:cs="Times New Roman"/>
                    <w:sz w:val="20"/>
                    <w:szCs w:val="20"/>
                  </w:rPr>
                </w:rPrChange>
              </w:rPr>
              <w:pPrChange w:id="188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6B2A4203"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893" w:author="瑋婷 徐" w:date="2025-01-03T16:50:00Z" w16du:dateUtc="2025-01-03T08:50:00Z"/>
                <w:rFonts w:ascii="Times New Roman" w:eastAsiaTheme="minorEastAsia" w:hAnsi="Times New Roman" w:cs="Times New Roman"/>
                <w:rPrChange w:id="18894" w:author="瑋婷 徐" w:date="2025-01-04T22:54:00Z" w16du:dateUtc="2025-01-04T14:54:00Z">
                  <w:rPr>
                    <w:ins w:id="18895" w:author="瑋婷 徐" w:date="2025-01-03T16:50:00Z" w16du:dateUtc="2025-01-03T08:50:00Z"/>
                    <w:rFonts w:ascii="Times New Roman" w:eastAsia="Times New Roman" w:hAnsi="Times New Roman" w:cs="Times New Roman"/>
                    <w:sz w:val="20"/>
                    <w:szCs w:val="20"/>
                  </w:rPr>
                </w:rPrChange>
              </w:rPr>
              <w:pPrChange w:id="188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F336CFE"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897" w:author="瑋婷 徐" w:date="2025-01-03T16:50:00Z" w16du:dateUtc="2025-01-03T08:50:00Z"/>
                <w:rFonts w:ascii="Times New Roman" w:eastAsiaTheme="minorEastAsia" w:hAnsi="Times New Roman" w:cs="Times New Roman"/>
                <w:rPrChange w:id="18898" w:author="瑋婷 徐" w:date="2025-01-04T22:54:00Z" w16du:dateUtc="2025-01-04T14:54:00Z">
                  <w:rPr>
                    <w:ins w:id="18899" w:author="瑋婷 徐" w:date="2025-01-03T16:50:00Z" w16du:dateUtc="2025-01-03T08:50:00Z"/>
                    <w:rFonts w:ascii="Times New Roman" w:eastAsia="Times New Roman" w:hAnsi="Times New Roman" w:cs="Times New Roman"/>
                    <w:sz w:val="20"/>
                    <w:szCs w:val="20"/>
                  </w:rPr>
                </w:rPrChange>
              </w:rPr>
              <w:pPrChange w:id="189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2E92884"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901" w:author="瑋婷 徐" w:date="2025-01-03T16:50:00Z" w16du:dateUtc="2025-01-03T08:50:00Z"/>
                <w:rFonts w:ascii="Times New Roman" w:eastAsiaTheme="minorEastAsia" w:hAnsi="Times New Roman" w:cs="Times New Roman"/>
                <w:rPrChange w:id="18902" w:author="瑋婷 徐" w:date="2025-01-04T22:54:00Z" w16du:dateUtc="2025-01-04T14:54:00Z">
                  <w:rPr>
                    <w:ins w:id="18903" w:author="瑋婷 徐" w:date="2025-01-03T16:50:00Z" w16du:dateUtc="2025-01-03T08:50:00Z"/>
                    <w:rFonts w:ascii="Times New Roman" w:eastAsia="Times New Roman" w:hAnsi="Times New Roman" w:cs="Times New Roman"/>
                    <w:sz w:val="20"/>
                    <w:szCs w:val="20"/>
                  </w:rPr>
                </w:rPrChange>
              </w:rPr>
              <w:pPrChange w:id="189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5C3F412"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905" w:author="瑋婷 徐" w:date="2025-01-03T16:50:00Z" w16du:dateUtc="2025-01-03T08:50:00Z"/>
                <w:rFonts w:ascii="Times New Roman" w:eastAsiaTheme="minorEastAsia" w:hAnsi="Times New Roman" w:cs="Times New Roman"/>
                <w:rPrChange w:id="18906" w:author="瑋婷 徐" w:date="2025-01-04T22:54:00Z" w16du:dateUtc="2025-01-04T14:54:00Z">
                  <w:rPr>
                    <w:ins w:id="18907" w:author="瑋婷 徐" w:date="2025-01-03T16:50:00Z" w16du:dateUtc="2025-01-03T08:50:00Z"/>
                    <w:rFonts w:ascii="Times New Roman" w:eastAsia="Times New Roman" w:hAnsi="Times New Roman" w:cs="Times New Roman"/>
                    <w:sz w:val="20"/>
                    <w:szCs w:val="20"/>
                  </w:rPr>
                </w:rPrChange>
              </w:rPr>
              <w:pPrChange w:id="189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9771F27"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909" w:author="瑋婷 徐" w:date="2025-01-03T16:50:00Z" w16du:dateUtc="2025-01-03T08:50:00Z"/>
                <w:rFonts w:ascii="Times New Roman" w:eastAsiaTheme="minorEastAsia" w:hAnsi="Times New Roman" w:cs="Times New Roman"/>
                <w:rPrChange w:id="18910" w:author="瑋婷 徐" w:date="2025-01-04T22:54:00Z" w16du:dateUtc="2025-01-04T14:54:00Z">
                  <w:rPr>
                    <w:ins w:id="18911" w:author="瑋婷 徐" w:date="2025-01-03T16:50:00Z" w16du:dateUtc="2025-01-03T08:50:00Z"/>
                    <w:rFonts w:ascii="Times New Roman" w:eastAsia="Times New Roman" w:hAnsi="Times New Roman" w:cs="Times New Roman"/>
                    <w:sz w:val="20"/>
                    <w:szCs w:val="20"/>
                  </w:rPr>
                </w:rPrChange>
              </w:rPr>
              <w:pPrChange w:id="189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9F2BFA9"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913" w:author="瑋婷 徐" w:date="2025-01-03T16:50:00Z" w16du:dateUtc="2025-01-03T08:50:00Z"/>
                <w:rFonts w:ascii="Times New Roman" w:eastAsiaTheme="minorEastAsia" w:hAnsi="Times New Roman" w:cs="Times New Roman"/>
                <w:color w:val="000000"/>
                <w:rPrChange w:id="18914" w:author="瑋婷 徐" w:date="2025-01-04T22:54:00Z" w16du:dateUtc="2025-01-04T14:54:00Z">
                  <w:rPr>
                    <w:ins w:id="18915" w:author="瑋婷 徐" w:date="2025-01-03T16:50:00Z" w16du:dateUtc="2025-01-03T08:50:00Z"/>
                    <w:rFonts w:ascii="Calibri" w:hAnsi="Calibri" w:cs="Calibri"/>
                    <w:color w:val="000000"/>
                    <w:sz w:val="22"/>
                    <w:szCs w:val="22"/>
                  </w:rPr>
                </w:rPrChange>
              </w:rPr>
              <w:pPrChange w:id="189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8917" w:author="瑋婷 徐" w:date="2025-01-03T16:50:00Z" w16du:dateUtc="2025-01-03T08:50:00Z">
              <w:r w:rsidRPr="003F0C1C">
                <w:rPr>
                  <w:rFonts w:ascii="Times New Roman" w:eastAsiaTheme="minorEastAsia" w:hAnsi="Times New Roman" w:cs="Times New Roman"/>
                  <w:color w:val="000000"/>
                  <w:rPrChange w:id="18918" w:author="瑋婷 徐" w:date="2025-01-04T22:54:00Z" w16du:dateUtc="2025-01-04T14:54:00Z">
                    <w:rPr>
                      <w:rFonts w:ascii="Calibri" w:hAnsi="Calibri" w:cs="Calibri"/>
                      <w:color w:val="000000"/>
                      <w:sz w:val="22"/>
                      <w:szCs w:val="22"/>
                    </w:rPr>
                  </w:rPrChange>
                </w:rPr>
                <w:t>*</w:t>
              </w:r>
            </w:ins>
          </w:p>
        </w:tc>
        <w:tc>
          <w:tcPr>
            <w:tcW w:w="163" w:type="pct"/>
            <w:noWrap/>
            <w:vAlign w:val="center"/>
            <w:hideMark/>
          </w:tcPr>
          <w:p w14:paraId="30AF7B7B"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919" w:author="瑋婷 徐" w:date="2025-01-03T16:50:00Z" w16du:dateUtc="2025-01-03T08:50:00Z"/>
                <w:rFonts w:ascii="Times New Roman" w:eastAsiaTheme="minorEastAsia" w:hAnsi="Times New Roman" w:cs="Times New Roman"/>
                <w:color w:val="000000"/>
                <w:rPrChange w:id="18920" w:author="瑋婷 徐" w:date="2025-01-04T22:54:00Z" w16du:dateUtc="2025-01-04T14:54:00Z">
                  <w:rPr>
                    <w:ins w:id="18921" w:author="瑋婷 徐" w:date="2025-01-03T16:50:00Z" w16du:dateUtc="2025-01-03T08:50:00Z"/>
                    <w:rFonts w:ascii="Calibri" w:hAnsi="Calibri" w:cs="Calibri"/>
                    <w:color w:val="000000"/>
                    <w:sz w:val="22"/>
                    <w:szCs w:val="22"/>
                  </w:rPr>
                </w:rPrChange>
              </w:rPr>
              <w:pPrChange w:id="1892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5720E34A"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923" w:author="瑋婷 徐" w:date="2025-01-03T16:50:00Z" w16du:dateUtc="2025-01-03T08:50:00Z"/>
                <w:rFonts w:ascii="Times New Roman" w:eastAsiaTheme="minorEastAsia" w:hAnsi="Times New Roman" w:cs="Times New Roman"/>
                <w:rPrChange w:id="18924" w:author="瑋婷 徐" w:date="2025-01-04T22:54:00Z" w16du:dateUtc="2025-01-04T14:54:00Z">
                  <w:rPr>
                    <w:ins w:id="18925" w:author="瑋婷 徐" w:date="2025-01-03T16:50:00Z" w16du:dateUtc="2025-01-03T08:50:00Z"/>
                    <w:rFonts w:ascii="Times New Roman" w:eastAsia="Times New Roman" w:hAnsi="Times New Roman" w:cs="Times New Roman"/>
                    <w:sz w:val="20"/>
                    <w:szCs w:val="20"/>
                  </w:rPr>
                </w:rPrChange>
              </w:rPr>
              <w:pPrChange w:id="189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23BC8446"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927" w:author="瑋婷 徐" w:date="2025-01-03T16:50:00Z" w16du:dateUtc="2025-01-03T08:50:00Z"/>
                <w:rFonts w:ascii="Times New Roman" w:eastAsiaTheme="minorEastAsia" w:hAnsi="Times New Roman" w:cs="Times New Roman"/>
                <w:rPrChange w:id="18928" w:author="瑋婷 徐" w:date="2025-01-04T22:54:00Z" w16du:dateUtc="2025-01-04T14:54:00Z">
                  <w:rPr>
                    <w:ins w:id="18929" w:author="瑋婷 徐" w:date="2025-01-03T16:50:00Z" w16du:dateUtc="2025-01-03T08:50:00Z"/>
                    <w:rFonts w:ascii="Times New Roman" w:eastAsia="Times New Roman" w:hAnsi="Times New Roman" w:cs="Times New Roman"/>
                    <w:sz w:val="20"/>
                    <w:szCs w:val="20"/>
                  </w:rPr>
                </w:rPrChange>
              </w:rPr>
              <w:pPrChange w:id="1893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22B249C"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931" w:author="瑋婷 徐" w:date="2025-01-03T16:50:00Z" w16du:dateUtc="2025-01-03T08:50:00Z"/>
                <w:rFonts w:ascii="Times New Roman" w:eastAsiaTheme="minorEastAsia" w:hAnsi="Times New Roman" w:cs="Times New Roman"/>
                <w:rPrChange w:id="18932" w:author="瑋婷 徐" w:date="2025-01-04T22:54:00Z" w16du:dateUtc="2025-01-04T14:54:00Z">
                  <w:rPr>
                    <w:ins w:id="18933" w:author="瑋婷 徐" w:date="2025-01-03T16:50:00Z" w16du:dateUtc="2025-01-03T08:50:00Z"/>
                    <w:rFonts w:ascii="Times New Roman" w:eastAsia="Times New Roman" w:hAnsi="Times New Roman" w:cs="Times New Roman"/>
                    <w:sz w:val="20"/>
                    <w:szCs w:val="20"/>
                  </w:rPr>
                </w:rPrChange>
              </w:rPr>
              <w:pPrChange w:id="189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C282A79"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935" w:author="瑋婷 徐" w:date="2025-01-03T16:50:00Z" w16du:dateUtc="2025-01-03T08:50:00Z"/>
                <w:rFonts w:ascii="Times New Roman" w:eastAsiaTheme="minorEastAsia" w:hAnsi="Times New Roman" w:cs="Times New Roman"/>
                <w:rPrChange w:id="18936" w:author="瑋婷 徐" w:date="2025-01-04T22:54:00Z" w16du:dateUtc="2025-01-04T14:54:00Z">
                  <w:rPr>
                    <w:ins w:id="18937" w:author="瑋婷 徐" w:date="2025-01-03T16:50:00Z" w16du:dateUtc="2025-01-03T08:50:00Z"/>
                    <w:rFonts w:ascii="Times New Roman" w:eastAsia="Times New Roman" w:hAnsi="Times New Roman" w:cs="Times New Roman"/>
                    <w:sz w:val="20"/>
                    <w:szCs w:val="20"/>
                  </w:rPr>
                </w:rPrChange>
              </w:rPr>
              <w:pPrChange w:id="1893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BF22778"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939" w:author="瑋婷 徐" w:date="2025-01-03T16:50:00Z" w16du:dateUtc="2025-01-03T08:50:00Z"/>
                <w:rFonts w:ascii="Times New Roman" w:eastAsiaTheme="minorEastAsia" w:hAnsi="Times New Roman" w:cs="Times New Roman"/>
                <w:color w:val="000000"/>
                <w:rPrChange w:id="18940" w:author="瑋婷 徐" w:date="2025-01-04T22:54:00Z" w16du:dateUtc="2025-01-04T14:54:00Z">
                  <w:rPr>
                    <w:ins w:id="18941" w:author="瑋婷 徐" w:date="2025-01-03T16:50:00Z" w16du:dateUtc="2025-01-03T08:50:00Z"/>
                    <w:rFonts w:ascii="Calibri" w:hAnsi="Calibri" w:cs="Calibri"/>
                    <w:color w:val="000000"/>
                    <w:sz w:val="22"/>
                    <w:szCs w:val="22"/>
                  </w:rPr>
                </w:rPrChange>
              </w:rPr>
              <w:pPrChange w:id="1894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8943" w:author="瑋婷 徐" w:date="2025-01-03T16:50:00Z" w16du:dateUtc="2025-01-03T08:50:00Z">
              <w:r w:rsidRPr="003F0C1C">
                <w:rPr>
                  <w:rFonts w:ascii="Times New Roman" w:eastAsiaTheme="minorEastAsia" w:hAnsi="Times New Roman" w:cs="Times New Roman"/>
                  <w:color w:val="000000"/>
                  <w:rPrChange w:id="18944" w:author="瑋婷 徐" w:date="2025-01-04T22:54:00Z" w16du:dateUtc="2025-01-04T14:54:00Z">
                    <w:rPr>
                      <w:rFonts w:ascii="Calibri" w:hAnsi="Calibri" w:cs="Calibri"/>
                      <w:color w:val="000000"/>
                      <w:sz w:val="22"/>
                      <w:szCs w:val="22"/>
                    </w:rPr>
                  </w:rPrChange>
                </w:rPr>
                <w:t>*</w:t>
              </w:r>
            </w:ins>
          </w:p>
        </w:tc>
        <w:tc>
          <w:tcPr>
            <w:tcW w:w="163" w:type="pct"/>
            <w:noWrap/>
            <w:vAlign w:val="center"/>
            <w:hideMark/>
          </w:tcPr>
          <w:p w14:paraId="23E0F353"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945" w:author="瑋婷 徐" w:date="2025-01-03T16:50:00Z" w16du:dateUtc="2025-01-03T08:50:00Z"/>
                <w:rFonts w:ascii="Times New Roman" w:eastAsiaTheme="minorEastAsia" w:hAnsi="Times New Roman" w:cs="Times New Roman"/>
                <w:color w:val="000000"/>
                <w:rPrChange w:id="18946" w:author="瑋婷 徐" w:date="2025-01-04T22:54:00Z" w16du:dateUtc="2025-01-04T14:54:00Z">
                  <w:rPr>
                    <w:ins w:id="18947" w:author="瑋婷 徐" w:date="2025-01-03T16:50:00Z" w16du:dateUtc="2025-01-03T08:50:00Z"/>
                    <w:rFonts w:ascii="Calibri" w:hAnsi="Calibri" w:cs="Calibri"/>
                    <w:color w:val="000000"/>
                    <w:sz w:val="22"/>
                    <w:szCs w:val="22"/>
                  </w:rPr>
                </w:rPrChange>
              </w:rPr>
              <w:pPrChange w:id="189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07E36AA2"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949" w:author="瑋婷 徐" w:date="2025-01-03T16:50:00Z" w16du:dateUtc="2025-01-03T08:50:00Z"/>
                <w:rFonts w:ascii="Times New Roman" w:eastAsiaTheme="minorEastAsia" w:hAnsi="Times New Roman" w:cs="Times New Roman"/>
                <w:rPrChange w:id="18950" w:author="瑋婷 徐" w:date="2025-01-04T22:54:00Z" w16du:dateUtc="2025-01-04T14:54:00Z">
                  <w:rPr>
                    <w:ins w:id="18951" w:author="瑋婷 徐" w:date="2025-01-03T16:50:00Z" w16du:dateUtc="2025-01-03T08:50:00Z"/>
                    <w:rFonts w:ascii="Times New Roman" w:eastAsia="Times New Roman" w:hAnsi="Times New Roman" w:cs="Times New Roman"/>
                    <w:sz w:val="20"/>
                    <w:szCs w:val="20"/>
                  </w:rPr>
                </w:rPrChange>
              </w:rPr>
              <w:pPrChange w:id="189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3A7E7429"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953" w:author="瑋婷 徐" w:date="2025-01-03T16:50:00Z" w16du:dateUtc="2025-01-03T08:50:00Z"/>
                <w:rFonts w:ascii="Times New Roman" w:eastAsiaTheme="minorEastAsia" w:hAnsi="Times New Roman" w:cs="Times New Roman"/>
                <w:rPrChange w:id="18954" w:author="瑋婷 徐" w:date="2025-01-04T22:54:00Z" w16du:dateUtc="2025-01-04T14:54:00Z">
                  <w:rPr>
                    <w:ins w:id="18955" w:author="瑋婷 徐" w:date="2025-01-03T16:50:00Z" w16du:dateUtc="2025-01-03T08:50:00Z"/>
                    <w:rFonts w:ascii="Times New Roman" w:eastAsia="Times New Roman" w:hAnsi="Times New Roman" w:cs="Times New Roman"/>
                    <w:sz w:val="20"/>
                    <w:szCs w:val="20"/>
                  </w:rPr>
                </w:rPrChange>
              </w:rPr>
              <w:pPrChange w:id="189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203B2249"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957" w:author="瑋婷 徐" w:date="2025-01-03T16:50:00Z" w16du:dateUtc="2025-01-03T08:50:00Z"/>
                <w:rFonts w:ascii="Times New Roman" w:eastAsiaTheme="minorEastAsia" w:hAnsi="Times New Roman" w:cs="Times New Roman"/>
                <w:rPrChange w:id="18958" w:author="瑋婷 徐" w:date="2025-01-04T22:54:00Z" w16du:dateUtc="2025-01-04T14:54:00Z">
                  <w:rPr>
                    <w:ins w:id="18959" w:author="瑋婷 徐" w:date="2025-01-03T16:50:00Z" w16du:dateUtc="2025-01-03T08:50:00Z"/>
                    <w:rFonts w:ascii="Times New Roman" w:eastAsia="Times New Roman" w:hAnsi="Times New Roman" w:cs="Times New Roman"/>
                    <w:sz w:val="20"/>
                    <w:szCs w:val="20"/>
                  </w:rPr>
                </w:rPrChange>
              </w:rPr>
              <w:pPrChange w:id="1896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179F18BF"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961" w:author="瑋婷 徐" w:date="2025-01-03T16:50:00Z" w16du:dateUtc="2025-01-03T08:50:00Z"/>
                <w:rFonts w:ascii="Times New Roman" w:eastAsiaTheme="minorEastAsia" w:hAnsi="Times New Roman" w:cs="Times New Roman"/>
                <w:rPrChange w:id="18962" w:author="瑋婷 徐" w:date="2025-01-04T22:54:00Z" w16du:dateUtc="2025-01-04T14:54:00Z">
                  <w:rPr>
                    <w:ins w:id="18963" w:author="瑋婷 徐" w:date="2025-01-03T16:50:00Z" w16du:dateUtc="2025-01-03T08:50:00Z"/>
                    <w:rFonts w:ascii="Times New Roman" w:eastAsia="Times New Roman" w:hAnsi="Times New Roman" w:cs="Times New Roman"/>
                    <w:sz w:val="20"/>
                    <w:szCs w:val="20"/>
                  </w:rPr>
                </w:rPrChange>
              </w:rPr>
              <w:pPrChange w:id="1896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3" w:type="pct"/>
            <w:noWrap/>
            <w:vAlign w:val="center"/>
            <w:hideMark/>
          </w:tcPr>
          <w:p w14:paraId="4D852324"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8965" w:author="瑋婷 徐" w:date="2025-01-03T16:50:00Z" w16du:dateUtc="2025-01-03T08:50:00Z"/>
                <w:rFonts w:ascii="Times New Roman" w:eastAsiaTheme="minorEastAsia" w:hAnsi="Times New Roman" w:cs="Times New Roman"/>
                <w:rPrChange w:id="18966" w:author="瑋婷 徐" w:date="2025-01-04T22:54:00Z" w16du:dateUtc="2025-01-04T14:54:00Z">
                  <w:rPr>
                    <w:ins w:id="18967" w:author="瑋婷 徐" w:date="2025-01-03T16:50:00Z" w16du:dateUtc="2025-01-03T08:50:00Z"/>
                    <w:rFonts w:ascii="Times New Roman" w:eastAsia="Times New Roman" w:hAnsi="Times New Roman" w:cs="Times New Roman"/>
                    <w:sz w:val="20"/>
                    <w:szCs w:val="20"/>
                  </w:rPr>
                </w:rPrChange>
              </w:rPr>
              <w:pPrChange w:id="1896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bl>
    <w:p w14:paraId="3F57469D" w14:textId="715597B9" w:rsidR="003C19C7" w:rsidRPr="003C19C7" w:rsidRDefault="003C19C7">
      <w:pPr>
        <w:rPr>
          <w:ins w:id="18969" w:author="瑋婷 徐" w:date="2025-01-03T16:55:00Z" w16du:dateUtc="2025-01-03T08:55:00Z"/>
          <w:rFonts w:ascii="Times New Roman" w:eastAsia="標楷體" w:hAnsi="Times New Roman" w:cs="Times New Roman"/>
          <w:rPrChange w:id="18970" w:author="瑋婷 徐" w:date="2025-01-03T17:08:00Z" w16du:dateUtc="2025-01-03T09:08:00Z">
            <w:rPr>
              <w:ins w:id="18971" w:author="瑋婷 徐" w:date="2025-01-03T16:55:00Z" w16du:dateUtc="2025-01-03T08:55:00Z"/>
            </w:rPr>
          </w:rPrChange>
        </w:rPr>
      </w:pPr>
      <w:ins w:id="18972" w:author="瑋婷 徐" w:date="2025-01-03T17:08:00Z" w16du:dateUtc="2025-01-03T09:08:00Z">
        <w:r>
          <w:rPr>
            <w:rFonts w:ascii="Times New Roman" w:eastAsia="標楷體" w:hAnsi="Times New Roman" w:cs="Times New Roman"/>
          </w:rPr>
          <w:lastRenderedPageBreak/>
          <w:t>表</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8973" w:author="瑋婷 徐" w:date="2025-01-03T16:56:00Z" w16du:dateUtc="2025-01-03T08:56: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129"/>
        <w:gridCol w:w="2781"/>
        <w:gridCol w:w="498"/>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505"/>
        <w:tblGridChange w:id="18974">
          <w:tblGrid>
            <w:gridCol w:w="2129"/>
            <w:gridCol w:w="2781"/>
            <w:gridCol w:w="498"/>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505"/>
          </w:tblGrid>
        </w:tblGridChange>
      </w:tblGrid>
      <w:tr w:rsidR="003C19C7" w:rsidRPr="003F0C1C" w14:paraId="79A1FCB3" w14:textId="77777777" w:rsidTr="003C19C7">
        <w:trPr>
          <w:cnfStyle w:val="100000000000" w:firstRow="1" w:lastRow="0" w:firstColumn="0" w:lastColumn="0" w:oddVBand="0" w:evenVBand="0" w:oddHBand="0" w:evenHBand="0" w:firstRowFirstColumn="0" w:firstRowLastColumn="0" w:lastRowFirstColumn="0" w:lastRowLastColumn="0"/>
          <w:trHeight w:val="300"/>
          <w:ins w:id="18975" w:author="瑋婷 徐" w:date="2025-01-03T16:55:00Z"/>
          <w:trPrChange w:id="18976" w:author="瑋婷 徐" w:date="2025-01-03T16:56:00Z" w16du:dateUtc="2025-01-03T08:56: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Change w:id="18977" w:author="瑋婷 徐" w:date="2025-01-03T16:56:00Z" w16du:dateUtc="2025-01-03T08:56:00Z">
              <w:tcPr>
                <w:tcW w:w="692" w:type="pct"/>
                <w:vMerge w:val="restart"/>
                <w:vAlign w:val="center"/>
              </w:tcPr>
            </w:tcPrChange>
          </w:tcPr>
          <w:p w14:paraId="006CE951" w14:textId="7AB9F0A5" w:rsidR="003C19C7" w:rsidRPr="003F0C1C" w:rsidRDefault="003C19C7">
            <w:pPr>
              <w:spacing w:line="360" w:lineRule="auto"/>
              <w:jc w:val="center"/>
              <w:cnfStyle w:val="101000000000" w:firstRow="1" w:lastRow="0" w:firstColumn="1" w:lastColumn="0" w:oddVBand="0" w:evenVBand="0" w:oddHBand="0" w:evenHBand="0" w:firstRowFirstColumn="0" w:firstRowLastColumn="0" w:lastRowFirstColumn="0" w:lastRowLastColumn="0"/>
              <w:rPr>
                <w:ins w:id="18978" w:author="瑋婷 徐" w:date="2025-01-03T16:55:00Z" w16du:dateUtc="2025-01-03T08:55:00Z"/>
                <w:rFonts w:ascii="Times New Roman" w:eastAsiaTheme="minorEastAsia" w:hAnsi="Times New Roman" w:cs="Times New Roman"/>
                <w:b w:val="0"/>
                <w:bCs w:val="0"/>
                <w:color w:val="000000"/>
                <w:rPrChange w:id="18979" w:author="瑋婷 徐" w:date="2025-01-04T22:53:00Z" w16du:dateUtc="2025-01-04T14:53:00Z">
                  <w:rPr>
                    <w:ins w:id="18980" w:author="瑋婷 徐" w:date="2025-01-03T16:55:00Z" w16du:dateUtc="2025-01-03T08:55:00Z"/>
                    <w:rFonts w:ascii="Times New Roman" w:eastAsiaTheme="minorEastAsia" w:hAnsi="Times New Roman" w:cs="Times New Roman"/>
                    <w:color w:val="000000"/>
                  </w:rPr>
                </w:rPrChange>
              </w:rPr>
              <w:pPrChange w:id="18981" w:author="瑋婷 徐" w:date="2025-01-03T16:56:00Z" w16du:dateUtc="2025-01-03T08:56:00Z">
                <w:pPr>
                  <w:spacing w:line="360" w:lineRule="auto"/>
                  <w:jc w:val="both"/>
                  <w:cnfStyle w:val="101000000000" w:firstRow="1" w:lastRow="0" w:firstColumn="1" w:lastColumn="0" w:oddVBand="0" w:evenVBand="0" w:oddHBand="0" w:evenHBand="0" w:firstRowFirstColumn="0" w:firstRowLastColumn="0" w:lastRowFirstColumn="0" w:lastRowLastColumn="0"/>
                </w:pPr>
              </w:pPrChange>
            </w:pPr>
            <w:ins w:id="18982" w:author="瑋婷 徐" w:date="2025-01-03T16:56:00Z" w16du:dateUtc="2025-01-03T08:56:00Z">
              <w:r w:rsidRPr="003F0C1C">
                <w:rPr>
                  <w:rFonts w:asciiTheme="majorEastAsia" w:eastAsia="標楷體" w:hAnsiTheme="majorEastAsia" w:cstheme="majorEastAsia" w:hint="eastAsia"/>
                  <w:b w:val="0"/>
                  <w:bCs w:val="0"/>
                  <w:color w:val="000000"/>
                </w:rPr>
                <w:t>鳥種名</w:t>
              </w:r>
            </w:ins>
          </w:p>
        </w:tc>
        <w:tc>
          <w:tcPr>
            <w:tcW w:w="0" w:type="pct"/>
            <w:vMerge w:val="restart"/>
            <w:vAlign w:val="center"/>
            <w:tcPrChange w:id="18983" w:author="瑋婷 徐" w:date="2025-01-03T16:56:00Z" w16du:dateUtc="2025-01-03T08:56:00Z">
              <w:tcPr>
                <w:tcW w:w="904" w:type="pct"/>
                <w:vMerge w:val="restart"/>
                <w:vAlign w:val="center"/>
              </w:tcPr>
            </w:tcPrChange>
          </w:tcPr>
          <w:p w14:paraId="6D3F7B13" w14:textId="4A51E127" w:rsidR="003C19C7" w:rsidRPr="003F0C1C"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18984" w:author="瑋婷 徐" w:date="2025-01-03T16:55:00Z" w16du:dateUtc="2025-01-03T08:55:00Z"/>
                <w:rFonts w:ascii="Times New Roman" w:eastAsiaTheme="minorEastAsia" w:hAnsi="Times New Roman" w:cs="Times New Roman"/>
                <w:b w:val="0"/>
                <w:bCs w:val="0"/>
                <w:i/>
                <w:iCs/>
                <w:color w:val="000000"/>
                <w:rPrChange w:id="18985" w:author="瑋婷 徐" w:date="2025-01-04T22:53:00Z" w16du:dateUtc="2025-01-04T14:53:00Z">
                  <w:rPr>
                    <w:ins w:id="18986" w:author="瑋婷 徐" w:date="2025-01-03T16:55:00Z" w16du:dateUtc="2025-01-03T08:55:00Z"/>
                    <w:rFonts w:ascii="Times New Roman" w:eastAsiaTheme="minorEastAsia" w:hAnsi="Times New Roman" w:cs="Times New Roman"/>
                    <w:i/>
                    <w:iCs/>
                    <w:color w:val="000000"/>
                  </w:rPr>
                </w:rPrChange>
              </w:rPr>
              <w:pPrChange w:id="18987" w:author="瑋婷 徐" w:date="2025-01-03T16:56:00Z" w16du:dateUtc="2025-01-03T08:56: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18988" w:author="瑋婷 徐" w:date="2025-01-03T16:56:00Z" w16du:dateUtc="2025-01-03T08:56:00Z">
              <w:r w:rsidRPr="003F0C1C">
                <w:rPr>
                  <w:rFonts w:asciiTheme="majorEastAsia" w:eastAsia="標楷體" w:hAnsiTheme="majorEastAsia" w:cstheme="majorEastAsia" w:hint="eastAsia"/>
                  <w:b w:val="0"/>
                  <w:bCs w:val="0"/>
                  <w:color w:val="000000"/>
                </w:rPr>
                <w:t>學名</w:t>
              </w:r>
            </w:ins>
          </w:p>
        </w:tc>
        <w:tc>
          <w:tcPr>
            <w:tcW w:w="0" w:type="pct"/>
            <w:gridSpan w:val="21"/>
            <w:noWrap/>
            <w:vAlign w:val="center"/>
            <w:tcPrChange w:id="18989" w:author="瑋婷 徐" w:date="2025-01-03T16:56:00Z" w16du:dateUtc="2025-01-03T08:56:00Z">
              <w:tcPr>
                <w:tcW w:w="3405" w:type="pct"/>
                <w:gridSpan w:val="21"/>
                <w:noWrap/>
                <w:vAlign w:val="center"/>
              </w:tcPr>
            </w:tcPrChange>
          </w:tcPr>
          <w:p w14:paraId="0679619A" w14:textId="3BDF510A" w:rsidR="003C19C7" w:rsidRPr="003F0C1C"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18990" w:author="瑋婷 徐" w:date="2025-01-03T16:55:00Z" w16du:dateUtc="2025-01-03T08:55:00Z"/>
                <w:rFonts w:ascii="Times New Roman" w:eastAsiaTheme="minorEastAsia" w:hAnsi="Times New Roman" w:cs="Times New Roman"/>
                <w:b w:val="0"/>
                <w:bCs w:val="0"/>
                <w:color w:val="000000"/>
                <w:rPrChange w:id="18991" w:author="瑋婷 徐" w:date="2025-01-04T22:53:00Z" w16du:dateUtc="2025-01-04T14:53:00Z">
                  <w:rPr>
                    <w:ins w:id="18992" w:author="瑋婷 徐" w:date="2025-01-03T16:55:00Z" w16du:dateUtc="2025-01-03T08:55:00Z"/>
                    <w:rFonts w:ascii="Times New Roman" w:eastAsiaTheme="minorEastAsia" w:hAnsi="Times New Roman" w:cs="Times New Roman"/>
                    <w:color w:val="000000"/>
                  </w:rPr>
                </w:rPrChange>
              </w:rPr>
              <w:pPrChange w:id="18993" w:author="瑋婷 徐" w:date="2025-01-03T16:56:00Z" w16du:dateUtc="2025-01-03T08:56: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18994" w:author="瑋婷 徐" w:date="2025-01-03T16:56:00Z" w16du:dateUtc="2025-01-03T08:56:00Z">
              <w:r w:rsidRPr="003F0C1C">
                <w:rPr>
                  <w:rFonts w:ascii="Times New Roman" w:eastAsia="標楷體" w:hAnsi="Times New Roman" w:cs="Times New Roman" w:hint="eastAsia"/>
                  <w:b w:val="0"/>
                  <w:bCs w:val="0"/>
                  <w:color w:val="000000"/>
                  <w:rPrChange w:id="18995" w:author="瑋婷 徐" w:date="2025-01-04T22:53:00Z" w16du:dateUtc="2025-01-04T14:53:00Z">
                    <w:rPr>
                      <w:rFonts w:ascii="Times New Roman" w:eastAsia="標楷體" w:hAnsi="Times New Roman" w:cs="Times New Roman" w:hint="eastAsia"/>
                      <w:color w:val="000000"/>
                    </w:rPr>
                  </w:rPrChange>
                </w:rPr>
                <w:t>樣區序號</w:t>
              </w:r>
            </w:ins>
          </w:p>
        </w:tc>
      </w:tr>
      <w:tr w:rsidR="00DF288B" w:rsidRPr="003F0C1C" w14:paraId="4F962F14" w14:textId="77777777" w:rsidTr="003C19C7">
        <w:trPr>
          <w:cnfStyle w:val="000000100000" w:firstRow="0" w:lastRow="0" w:firstColumn="0" w:lastColumn="0" w:oddVBand="0" w:evenVBand="0" w:oddHBand="1" w:evenHBand="0" w:firstRowFirstColumn="0" w:firstRowLastColumn="0" w:lastRowFirstColumn="0" w:lastRowLastColumn="0"/>
          <w:trHeight w:val="300"/>
          <w:ins w:id="18996" w:author="瑋婷 徐" w:date="2025-01-03T16:55:00Z"/>
        </w:trPr>
        <w:tc>
          <w:tcPr>
            <w:cnfStyle w:val="001000000000" w:firstRow="0" w:lastRow="0" w:firstColumn="1" w:lastColumn="0" w:oddVBand="0" w:evenVBand="0" w:oddHBand="0" w:evenHBand="0" w:firstRowFirstColumn="0" w:firstRowLastColumn="0" w:lastRowFirstColumn="0" w:lastRowLastColumn="0"/>
            <w:tcW w:w="0" w:type="pct"/>
            <w:vMerge/>
            <w:vAlign w:val="center"/>
          </w:tcPr>
          <w:p w14:paraId="24745697" w14:textId="77777777" w:rsidR="003C19C7" w:rsidRPr="003F0C1C" w:rsidRDefault="003C19C7">
            <w:pPr>
              <w:spacing w:line="360" w:lineRule="auto"/>
              <w:jc w:val="center"/>
              <w:rPr>
                <w:ins w:id="18997" w:author="瑋婷 徐" w:date="2025-01-03T16:55:00Z" w16du:dateUtc="2025-01-03T08:55:00Z"/>
                <w:rFonts w:ascii="Times New Roman" w:eastAsiaTheme="minorEastAsia" w:hAnsi="Times New Roman" w:cs="Times New Roman"/>
                <w:b w:val="0"/>
                <w:bCs w:val="0"/>
                <w:color w:val="000000"/>
                <w:rPrChange w:id="18998" w:author="瑋婷 徐" w:date="2025-01-04T22:53:00Z" w16du:dateUtc="2025-01-04T14:53:00Z">
                  <w:rPr>
                    <w:ins w:id="18999" w:author="瑋婷 徐" w:date="2025-01-03T16:55:00Z" w16du:dateUtc="2025-01-03T08:55:00Z"/>
                    <w:rFonts w:ascii="Times New Roman" w:eastAsiaTheme="minorEastAsia" w:hAnsi="Times New Roman" w:cs="Times New Roman"/>
                    <w:color w:val="000000"/>
                  </w:rPr>
                </w:rPrChange>
              </w:rPr>
              <w:pPrChange w:id="19000" w:author="瑋婷 徐" w:date="2025-01-03T16:56:00Z" w16du:dateUtc="2025-01-03T08:56:00Z">
                <w:pPr>
                  <w:spacing w:line="360" w:lineRule="auto"/>
                  <w:jc w:val="both"/>
                </w:pPr>
              </w:pPrChange>
            </w:pPr>
          </w:p>
        </w:tc>
        <w:tc>
          <w:tcPr>
            <w:tcW w:w="0" w:type="pct"/>
            <w:vMerge/>
            <w:vAlign w:val="center"/>
          </w:tcPr>
          <w:p w14:paraId="1E2A9841" w14:textId="77777777"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001" w:author="瑋婷 徐" w:date="2025-01-03T16:55:00Z" w16du:dateUtc="2025-01-03T08:55:00Z"/>
                <w:rFonts w:ascii="Times New Roman" w:eastAsiaTheme="minorEastAsia" w:hAnsi="Times New Roman" w:cs="Times New Roman"/>
                <w:i/>
                <w:iCs/>
                <w:color w:val="000000"/>
              </w:rPr>
              <w:pPrChange w:id="19002"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p>
        </w:tc>
        <w:tc>
          <w:tcPr>
            <w:tcW w:w="0" w:type="pct"/>
            <w:noWrap/>
            <w:vAlign w:val="center"/>
          </w:tcPr>
          <w:p w14:paraId="631FAE55" w14:textId="6A47CA62"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003" w:author="瑋婷 徐" w:date="2025-01-03T16:55:00Z" w16du:dateUtc="2025-01-03T08:55:00Z"/>
                <w:rFonts w:ascii="Times New Roman" w:eastAsiaTheme="minorEastAsia" w:hAnsi="Times New Roman" w:cs="Times New Roman"/>
                <w:color w:val="000000"/>
              </w:rPr>
              <w:pPrChange w:id="19004"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9005" w:author="瑋婷 徐" w:date="2025-01-03T16:56:00Z" w16du:dateUtc="2025-01-03T08:56:00Z">
              <w:r w:rsidRPr="003F0C1C">
                <w:rPr>
                  <w:rFonts w:ascii="Times New Roman" w:eastAsiaTheme="minorEastAsia" w:hAnsi="Times New Roman" w:cs="Times New Roman"/>
                  <w:color w:val="000000"/>
                </w:rPr>
                <w:t>21</w:t>
              </w:r>
            </w:ins>
          </w:p>
        </w:tc>
        <w:tc>
          <w:tcPr>
            <w:tcW w:w="0" w:type="pct"/>
            <w:noWrap/>
            <w:vAlign w:val="center"/>
          </w:tcPr>
          <w:p w14:paraId="516FDFF9" w14:textId="5F2BFC00"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006" w:author="瑋婷 徐" w:date="2025-01-03T16:55:00Z" w16du:dateUtc="2025-01-03T08:55:00Z"/>
                <w:rFonts w:ascii="Times New Roman" w:eastAsiaTheme="minorEastAsia" w:hAnsi="Times New Roman" w:cs="Times New Roman"/>
                <w:color w:val="000000"/>
              </w:rPr>
              <w:pPrChange w:id="19007"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9008" w:author="瑋婷 徐" w:date="2025-01-03T16:56:00Z" w16du:dateUtc="2025-01-03T08:56:00Z">
              <w:r w:rsidRPr="003F0C1C">
                <w:rPr>
                  <w:rFonts w:ascii="Times New Roman" w:eastAsiaTheme="minorEastAsia" w:hAnsi="Times New Roman" w:cs="Times New Roman"/>
                  <w:color w:val="000000"/>
                </w:rPr>
                <w:t>22</w:t>
              </w:r>
            </w:ins>
          </w:p>
        </w:tc>
        <w:tc>
          <w:tcPr>
            <w:tcW w:w="0" w:type="pct"/>
            <w:noWrap/>
            <w:vAlign w:val="center"/>
          </w:tcPr>
          <w:p w14:paraId="4BF03F47" w14:textId="356F6324"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009" w:author="瑋婷 徐" w:date="2025-01-03T16:55:00Z" w16du:dateUtc="2025-01-03T08:55:00Z"/>
                <w:rFonts w:ascii="Times New Roman" w:eastAsiaTheme="minorEastAsia" w:hAnsi="Times New Roman" w:cs="Times New Roman"/>
              </w:rPr>
              <w:pPrChange w:id="19010"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9011" w:author="瑋婷 徐" w:date="2025-01-03T16:56:00Z" w16du:dateUtc="2025-01-03T08:56:00Z">
              <w:r w:rsidRPr="003F0C1C">
                <w:rPr>
                  <w:rFonts w:ascii="Times New Roman" w:eastAsiaTheme="minorEastAsia" w:hAnsi="Times New Roman" w:cs="Times New Roman"/>
                  <w:color w:val="000000"/>
                </w:rPr>
                <w:t>23</w:t>
              </w:r>
            </w:ins>
          </w:p>
        </w:tc>
        <w:tc>
          <w:tcPr>
            <w:tcW w:w="0" w:type="pct"/>
            <w:noWrap/>
            <w:vAlign w:val="center"/>
          </w:tcPr>
          <w:p w14:paraId="5AB86F3E" w14:textId="0D3B3F70"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012" w:author="瑋婷 徐" w:date="2025-01-03T16:55:00Z" w16du:dateUtc="2025-01-03T08:55:00Z"/>
                <w:rFonts w:ascii="Times New Roman" w:eastAsiaTheme="minorEastAsia" w:hAnsi="Times New Roman" w:cs="Times New Roman"/>
              </w:rPr>
              <w:pPrChange w:id="19013"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9014" w:author="瑋婷 徐" w:date="2025-01-03T16:56:00Z" w16du:dateUtc="2025-01-03T08:56:00Z">
              <w:r w:rsidRPr="003F0C1C">
                <w:rPr>
                  <w:rFonts w:ascii="Times New Roman" w:eastAsiaTheme="minorEastAsia" w:hAnsi="Times New Roman" w:cs="Times New Roman"/>
                  <w:color w:val="000000"/>
                </w:rPr>
                <w:t>24</w:t>
              </w:r>
            </w:ins>
          </w:p>
        </w:tc>
        <w:tc>
          <w:tcPr>
            <w:tcW w:w="0" w:type="pct"/>
            <w:noWrap/>
            <w:vAlign w:val="center"/>
          </w:tcPr>
          <w:p w14:paraId="70907F4D" w14:textId="34FD599F"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015" w:author="瑋婷 徐" w:date="2025-01-03T16:55:00Z" w16du:dateUtc="2025-01-03T08:55:00Z"/>
                <w:rFonts w:ascii="Times New Roman" w:eastAsiaTheme="minorEastAsia" w:hAnsi="Times New Roman" w:cs="Times New Roman"/>
              </w:rPr>
              <w:pPrChange w:id="19016"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9017" w:author="瑋婷 徐" w:date="2025-01-03T16:56:00Z" w16du:dateUtc="2025-01-03T08:56:00Z">
              <w:r w:rsidRPr="003F0C1C">
                <w:rPr>
                  <w:rFonts w:ascii="Times New Roman" w:eastAsiaTheme="minorEastAsia" w:hAnsi="Times New Roman" w:cs="Times New Roman"/>
                  <w:color w:val="000000"/>
                </w:rPr>
                <w:t>25</w:t>
              </w:r>
            </w:ins>
          </w:p>
        </w:tc>
        <w:tc>
          <w:tcPr>
            <w:tcW w:w="0" w:type="pct"/>
            <w:noWrap/>
            <w:vAlign w:val="center"/>
          </w:tcPr>
          <w:p w14:paraId="7270AEBF" w14:textId="7663E97F"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018" w:author="瑋婷 徐" w:date="2025-01-03T16:55:00Z" w16du:dateUtc="2025-01-03T08:55:00Z"/>
                <w:rFonts w:ascii="Times New Roman" w:eastAsiaTheme="minorEastAsia" w:hAnsi="Times New Roman" w:cs="Times New Roman"/>
              </w:rPr>
              <w:pPrChange w:id="19019"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9020" w:author="瑋婷 徐" w:date="2025-01-03T16:56:00Z" w16du:dateUtc="2025-01-03T08:56:00Z">
              <w:r w:rsidRPr="003F0C1C">
                <w:rPr>
                  <w:rFonts w:ascii="Times New Roman" w:eastAsiaTheme="minorEastAsia" w:hAnsi="Times New Roman" w:cs="Times New Roman"/>
                  <w:color w:val="000000"/>
                </w:rPr>
                <w:t>26</w:t>
              </w:r>
            </w:ins>
          </w:p>
        </w:tc>
        <w:tc>
          <w:tcPr>
            <w:tcW w:w="0" w:type="pct"/>
            <w:noWrap/>
            <w:vAlign w:val="center"/>
          </w:tcPr>
          <w:p w14:paraId="67ECC64D" w14:textId="7201AAF0"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021" w:author="瑋婷 徐" w:date="2025-01-03T16:55:00Z" w16du:dateUtc="2025-01-03T08:55:00Z"/>
                <w:rFonts w:ascii="Times New Roman" w:eastAsiaTheme="minorEastAsia" w:hAnsi="Times New Roman" w:cs="Times New Roman"/>
              </w:rPr>
              <w:pPrChange w:id="19022"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9023" w:author="瑋婷 徐" w:date="2025-01-03T16:56:00Z" w16du:dateUtc="2025-01-03T08:56:00Z">
              <w:r w:rsidRPr="003F0C1C">
                <w:rPr>
                  <w:rFonts w:ascii="Times New Roman" w:eastAsiaTheme="minorEastAsia" w:hAnsi="Times New Roman" w:cs="Times New Roman"/>
                  <w:color w:val="000000"/>
                </w:rPr>
                <w:t>27</w:t>
              </w:r>
            </w:ins>
          </w:p>
        </w:tc>
        <w:tc>
          <w:tcPr>
            <w:tcW w:w="0" w:type="pct"/>
            <w:noWrap/>
            <w:vAlign w:val="center"/>
          </w:tcPr>
          <w:p w14:paraId="01806DFD" w14:textId="4507B87E"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024" w:author="瑋婷 徐" w:date="2025-01-03T16:55:00Z" w16du:dateUtc="2025-01-03T08:55:00Z"/>
                <w:rFonts w:ascii="Times New Roman" w:eastAsiaTheme="minorEastAsia" w:hAnsi="Times New Roman" w:cs="Times New Roman"/>
              </w:rPr>
              <w:pPrChange w:id="19025"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9026" w:author="瑋婷 徐" w:date="2025-01-03T16:56:00Z" w16du:dateUtc="2025-01-03T08:56:00Z">
              <w:r w:rsidRPr="003F0C1C">
                <w:rPr>
                  <w:rFonts w:ascii="Times New Roman" w:eastAsiaTheme="minorEastAsia" w:hAnsi="Times New Roman" w:cs="Times New Roman"/>
                  <w:color w:val="000000"/>
                </w:rPr>
                <w:t>28</w:t>
              </w:r>
            </w:ins>
          </w:p>
        </w:tc>
        <w:tc>
          <w:tcPr>
            <w:tcW w:w="0" w:type="pct"/>
            <w:noWrap/>
            <w:vAlign w:val="center"/>
          </w:tcPr>
          <w:p w14:paraId="3708399C" w14:textId="543D84A0"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027" w:author="瑋婷 徐" w:date="2025-01-03T16:55:00Z" w16du:dateUtc="2025-01-03T08:55:00Z"/>
                <w:rFonts w:ascii="Times New Roman" w:eastAsiaTheme="minorEastAsia" w:hAnsi="Times New Roman" w:cs="Times New Roman"/>
                <w:color w:val="000000"/>
              </w:rPr>
              <w:pPrChange w:id="19028"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9029" w:author="瑋婷 徐" w:date="2025-01-03T16:56:00Z" w16du:dateUtc="2025-01-03T08:56:00Z">
              <w:r w:rsidRPr="003F0C1C">
                <w:rPr>
                  <w:rFonts w:ascii="Times New Roman" w:eastAsiaTheme="minorEastAsia" w:hAnsi="Times New Roman" w:cs="Times New Roman"/>
                  <w:color w:val="000000"/>
                </w:rPr>
                <w:t>29</w:t>
              </w:r>
            </w:ins>
          </w:p>
        </w:tc>
        <w:tc>
          <w:tcPr>
            <w:tcW w:w="0" w:type="pct"/>
            <w:noWrap/>
            <w:vAlign w:val="center"/>
          </w:tcPr>
          <w:p w14:paraId="5196E013" w14:textId="5715D992"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030" w:author="瑋婷 徐" w:date="2025-01-03T16:55:00Z" w16du:dateUtc="2025-01-03T08:55:00Z"/>
                <w:rFonts w:ascii="Times New Roman" w:eastAsiaTheme="minorEastAsia" w:hAnsi="Times New Roman" w:cs="Times New Roman"/>
                <w:color w:val="000000"/>
              </w:rPr>
              <w:pPrChange w:id="19031"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9032" w:author="瑋婷 徐" w:date="2025-01-03T16:56:00Z" w16du:dateUtc="2025-01-03T08:56:00Z">
              <w:r w:rsidRPr="003F0C1C">
                <w:rPr>
                  <w:rFonts w:ascii="Times New Roman" w:eastAsiaTheme="minorEastAsia" w:hAnsi="Times New Roman" w:cs="Times New Roman"/>
                  <w:color w:val="000000"/>
                </w:rPr>
                <w:t>30</w:t>
              </w:r>
            </w:ins>
          </w:p>
        </w:tc>
        <w:tc>
          <w:tcPr>
            <w:tcW w:w="0" w:type="pct"/>
            <w:noWrap/>
            <w:vAlign w:val="center"/>
          </w:tcPr>
          <w:p w14:paraId="241F2C5E" w14:textId="7C48A202"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033" w:author="瑋婷 徐" w:date="2025-01-03T16:55:00Z" w16du:dateUtc="2025-01-03T08:55:00Z"/>
                <w:rFonts w:ascii="Times New Roman" w:eastAsiaTheme="minorEastAsia" w:hAnsi="Times New Roman" w:cs="Times New Roman"/>
              </w:rPr>
              <w:pPrChange w:id="19034"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9035" w:author="瑋婷 徐" w:date="2025-01-03T16:56:00Z" w16du:dateUtc="2025-01-03T08:56:00Z">
              <w:r w:rsidRPr="003F0C1C">
                <w:rPr>
                  <w:rFonts w:ascii="Times New Roman" w:eastAsiaTheme="minorEastAsia" w:hAnsi="Times New Roman" w:cs="Times New Roman"/>
                  <w:color w:val="000000"/>
                </w:rPr>
                <w:t>31</w:t>
              </w:r>
            </w:ins>
          </w:p>
        </w:tc>
        <w:tc>
          <w:tcPr>
            <w:tcW w:w="0" w:type="pct"/>
            <w:noWrap/>
            <w:vAlign w:val="center"/>
          </w:tcPr>
          <w:p w14:paraId="5AF5E877" w14:textId="097C1D1E"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036" w:author="瑋婷 徐" w:date="2025-01-03T16:55:00Z" w16du:dateUtc="2025-01-03T08:55:00Z"/>
                <w:rFonts w:ascii="Times New Roman" w:eastAsiaTheme="minorEastAsia" w:hAnsi="Times New Roman" w:cs="Times New Roman"/>
              </w:rPr>
              <w:pPrChange w:id="19037"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9038" w:author="瑋婷 徐" w:date="2025-01-03T16:56:00Z" w16du:dateUtc="2025-01-03T08:56:00Z">
              <w:r w:rsidRPr="003F0C1C">
                <w:rPr>
                  <w:rFonts w:ascii="Times New Roman" w:eastAsiaTheme="minorEastAsia" w:hAnsi="Times New Roman" w:cs="Times New Roman"/>
                  <w:color w:val="000000"/>
                </w:rPr>
                <w:t>32</w:t>
              </w:r>
            </w:ins>
          </w:p>
        </w:tc>
        <w:tc>
          <w:tcPr>
            <w:tcW w:w="0" w:type="pct"/>
            <w:noWrap/>
            <w:vAlign w:val="center"/>
          </w:tcPr>
          <w:p w14:paraId="26E400AA" w14:textId="7975BB12"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039" w:author="瑋婷 徐" w:date="2025-01-03T16:55:00Z" w16du:dateUtc="2025-01-03T08:55:00Z"/>
                <w:rFonts w:ascii="Times New Roman" w:eastAsiaTheme="minorEastAsia" w:hAnsi="Times New Roman" w:cs="Times New Roman"/>
                <w:color w:val="000000"/>
              </w:rPr>
              <w:pPrChange w:id="19040"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9041" w:author="瑋婷 徐" w:date="2025-01-03T16:56:00Z" w16du:dateUtc="2025-01-03T08:56:00Z">
              <w:r w:rsidRPr="003F0C1C">
                <w:rPr>
                  <w:rFonts w:ascii="Times New Roman" w:eastAsiaTheme="minorEastAsia" w:hAnsi="Times New Roman" w:cs="Times New Roman"/>
                  <w:color w:val="000000"/>
                </w:rPr>
                <w:t>33</w:t>
              </w:r>
            </w:ins>
          </w:p>
        </w:tc>
        <w:tc>
          <w:tcPr>
            <w:tcW w:w="0" w:type="pct"/>
            <w:noWrap/>
            <w:vAlign w:val="center"/>
          </w:tcPr>
          <w:p w14:paraId="13FA2EA9" w14:textId="3496A411"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042" w:author="瑋婷 徐" w:date="2025-01-03T16:55:00Z" w16du:dateUtc="2025-01-03T08:55:00Z"/>
                <w:rFonts w:ascii="Times New Roman" w:eastAsiaTheme="minorEastAsia" w:hAnsi="Times New Roman" w:cs="Times New Roman"/>
                <w:color w:val="000000"/>
              </w:rPr>
              <w:pPrChange w:id="19043"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9044" w:author="瑋婷 徐" w:date="2025-01-03T16:56:00Z" w16du:dateUtc="2025-01-03T08:56:00Z">
              <w:r w:rsidRPr="003F0C1C">
                <w:rPr>
                  <w:rFonts w:ascii="Times New Roman" w:eastAsiaTheme="minorEastAsia" w:hAnsi="Times New Roman" w:cs="Times New Roman"/>
                  <w:color w:val="000000"/>
                </w:rPr>
                <w:t>34</w:t>
              </w:r>
            </w:ins>
          </w:p>
        </w:tc>
        <w:tc>
          <w:tcPr>
            <w:tcW w:w="0" w:type="pct"/>
            <w:noWrap/>
            <w:vAlign w:val="center"/>
          </w:tcPr>
          <w:p w14:paraId="7FDCC602" w14:textId="1220E3D7"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045" w:author="瑋婷 徐" w:date="2025-01-03T16:55:00Z" w16du:dateUtc="2025-01-03T08:55:00Z"/>
                <w:rFonts w:ascii="Times New Roman" w:eastAsiaTheme="minorEastAsia" w:hAnsi="Times New Roman" w:cs="Times New Roman"/>
                <w:color w:val="000000"/>
              </w:rPr>
              <w:pPrChange w:id="19046"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9047" w:author="瑋婷 徐" w:date="2025-01-03T16:56:00Z" w16du:dateUtc="2025-01-03T08:56:00Z">
              <w:r w:rsidRPr="003F0C1C">
                <w:rPr>
                  <w:rFonts w:ascii="Times New Roman" w:eastAsiaTheme="minorEastAsia" w:hAnsi="Times New Roman" w:cs="Times New Roman"/>
                  <w:color w:val="000000"/>
                </w:rPr>
                <w:t>35</w:t>
              </w:r>
            </w:ins>
          </w:p>
        </w:tc>
        <w:tc>
          <w:tcPr>
            <w:tcW w:w="0" w:type="pct"/>
            <w:noWrap/>
            <w:vAlign w:val="center"/>
          </w:tcPr>
          <w:p w14:paraId="53A538E8" w14:textId="12D16369"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048" w:author="瑋婷 徐" w:date="2025-01-03T16:55:00Z" w16du:dateUtc="2025-01-03T08:55:00Z"/>
                <w:rFonts w:ascii="Times New Roman" w:eastAsiaTheme="minorEastAsia" w:hAnsi="Times New Roman" w:cs="Times New Roman"/>
                <w:color w:val="000000"/>
              </w:rPr>
              <w:pPrChange w:id="19049"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9050" w:author="瑋婷 徐" w:date="2025-01-03T16:56:00Z" w16du:dateUtc="2025-01-03T08:56:00Z">
              <w:r w:rsidRPr="003F0C1C">
                <w:rPr>
                  <w:rFonts w:ascii="Times New Roman" w:eastAsiaTheme="minorEastAsia" w:hAnsi="Times New Roman" w:cs="Times New Roman"/>
                  <w:color w:val="000000"/>
                </w:rPr>
                <w:t>36</w:t>
              </w:r>
            </w:ins>
          </w:p>
        </w:tc>
        <w:tc>
          <w:tcPr>
            <w:tcW w:w="0" w:type="pct"/>
            <w:noWrap/>
            <w:vAlign w:val="center"/>
          </w:tcPr>
          <w:p w14:paraId="0484F1A1" w14:textId="05DF5E62"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051" w:author="瑋婷 徐" w:date="2025-01-03T16:55:00Z" w16du:dateUtc="2025-01-03T08:55:00Z"/>
                <w:rFonts w:ascii="Times New Roman" w:eastAsiaTheme="minorEastAsia" w:hAnsi="Times New Roman" w:cs="Times New Roman"/>
              </w:rPr>
              <w:pPrChange w:id="19052"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9053" w:author="瑋婷 徐" w:date="2025-01-03T16:56:00Z" w16du:dateUtc="2025-01-03T08:56:00Z">
              <w:r w:rsidRPr="003F0C1C">
                <w:rPr>
                  <w:rFonts w:ascii="Times New Roman" w:eastAsiaTheme="minorEastAsia" w:hAnsi="Times New Roman" w:cs="Times New Roman"/>
                  <w:color w:val="000000"/>
                </w:rPr>
                <w:t>37</w:t>
              </w:r>
            </w:ins>
          </w:p>
        </w:tc>
        <w:tc>
          <w:tcPr>
            <w:tcW w:w="0" w:type="pct"/>
            <w:noWrap/>
            <w:vAlign w:val="center"/>
          </w:tcPr>
          <w:p w14:paraId="7B365CB1" w14:textId="653481A8"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054" w:author="瑋婷 徐" w:date="2025-01-03T16:55:00Z" w16du:dateUtc="2025-01-03T08:55:00Z"/>
                <w:rFonts w:ascii="Times New Roman" w:eastAsiaTheme="minorEastAsia" w:hAnsi="Times New Roman" w:cs="Times New Roman"/>
              </w:rPr>
              <w:pPrChange w:id="19055"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9056" w:author="瑋婷 徐" w:date="2025-01-03T16:56:00Z" w16du:dateUtc="2025-01-03T08:56:00Z">
              <w:r w:rsidRPr="003F0C1C">
                <w:rPr>
                  <w:rFonts w:ascii="Times New Roman" w:eastAsiaTheme="minorEastAsia" w:hAnsi="Times New Roman" w:cs="Times New Roman"/>
                  <w:color w:val="000000"/>
                </w:rPr>
                <w:t>38</w:t>
              </w:r>
            </w:ins>
          </w:p>
        </w:tc>
        <w:tc>
          <w:tcPr>
            <w:tcW w:w="0" w:type="pct"/>
            <w:noWrap/>
            <w:vAlign w:val="center"/>
          </w:tcPr>
          <w:p w14:paraId="6F8EDCC5" w14:textId="2A5F02BE"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057" w:author="瑋婷 徐" w:date="2025-01-03T16:55:00Z" w16du:dateUtc="2025-01-03T08:55:00Z"/>
                <w:rFonts w:ascii="Times New Roman" w:eastAsiaTheme="minorEastAsia" w:hAnsi="Times New Roman" w:cs="Times New Roman"/>
              </w:rPr>
              <w:pPrChange w:id="19058"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9059" w:author="瑋婷 徐" w:date="2025-01-03T16:56:00Z" w16du:dateUtc="2025-01-03T08:56:00Z">
              <w:r w:rsidRPr="003F0C1C">
                <w:rPr>
                  <w:rFonts w:ascii="Times New Roman" w:eastAsiaTheme="minorEastAsia" w:hAnsi="Times New Roman" w:cs="Times New Roman"/>
                  <w:color w:val="000000"/>
                </w:rPr>
                <w:t>39</w:t>
              </w:r>
            </w:ins>
          </w:p>
        </w:tc>
        <w:tc>
          <w:tcPr>
            <w:tcW w:w="0" w:type="pct"/>
            <w:noWrap/>
            <w:vAlign w:val="center"/>
          </w:tcPr>
          <w:p w14:paraId="56B8761D" w14:textId="19F8FE67"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060" w:author="瑋婷 徐" w:date="2025-01-03T16:55:00Z" w16du:dateUtc="2025-01-03T08:55:00Z"/>
                <w:rFonts w:ascii="Times New Roman" w:eastAsiaTheme="minorEastAsia" w:hAnsi="Times New Roman" w:cs="Times New Roman"/>
                <w:color w:val="000000"/>
              </w:rPr>
              <w:pPrChange w:id="19061"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9062" w:author="瑋婷 徐" w:date="2025-01-03T16:56:00Z" w16du:dateUtc="2025-01-03T08:56:00Z">
              <w:r w:rsidRPr="003F0C1C">
                <w:rPr>
                  <w:rFonts w:ascii="Times New Roman" w:eastAsiaTheme="minorEastAsia" w:hAnsi="Times New Roman" w:cs="Times New Roman"/>
                  <w:color w:val="000000"/>
                </w:rPr>
                <w:t>40</w:t>
              </w:r>
            </w:ins>
          </w:p>
        </w:tc>
        <w:tc>
          <w:tcPr>
            <w:tcW w:w="0" w:type="pct"/>
            <w:noWrap/>
            <w:vAlign w:val="center"/>
          </w:tcPr>
          <w:p w14:paraId="7D981CCF" w14:textId="004484EC"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19063" w:author="瑋婷 徐" w:date="2025-01-03T16:55:00Z" w16du:dateUtc="2025-01-03T08:55:00Z"/>
                <w:rFonts w:ascii="Times New Roman" w:eastAsiaTheme="minorEastAsia" w:hAnsi="Times New Roman" w:cs="Times New Roman"/>
                <w:color w:val="000000"/>
              </w:rPr>
              <w:pPrChange w:id="19064" w:author="瑋婷 徐" w:date="2025-01-03T16:56:00Z" w16du:dateUtc="2025-01-03T08:56: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19065" w:author="瑋婷 徐" w:date="2025-01-03T16:56:00Z" w16du:dateUtc="2025-01-03T08:56:00Z">
              <w:r w:rsidRPr="003F0C1C">
                <w:rPr>
                  <w:rFonts w:ascii="Times New Roman" w:eastAsiaTheme="minorEastAsia" w:hAnsi="Times New Roman" w:cs="Times New Roman"/>
                  <w:color w:val="000000"/>
                </w:rPr>
                <w:t>41</w:t>
              </w:r>
            </w:ins>
          </w:p>
        </w:tc>
      </w:tr>
      <w:tr w:rsidR="003C19C7" w:rsidRPr="003F0C1C" w14:paraId="14FCFAF4" w14:textId="77777777" w:rsidTr="003C19C7">
        <w:trPr>
          <w:trHeight w:val="300"/>
          <w:ins w:id="19066"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695041F7" w14:textId="77777777" w:rsidR="003C19C7" w:rsidRPr="003F0C1C" w:rsidRDefault="003C19C7">
            <w:pPr>
              <w:spacing w:line="360" w:lineRule="auto"/>
              <w:jc w:val="both"/>
              <w:rPr>
                <w:ins w:id="19067" w:author="瑋婷 徐" w:date="2025-01-03T16:50:00Z" w16du:dateUtc="2025-01-03T08:50:00Z"/>
                <w:rFonts w:ascii="Times New Roman" w:eastAsiaTheme="minorEastAsia" w:hAnsi="Times New Roman" w:cs="Times New Roman"/>
                <w:b w:val="0"/>
                <w:bCs w:val="0"/>
                <w:color w:val="000000"/>
                <w:rPrChange w:id="19068" w:author="瑋婷 徐" w:date="2025-01-04T22:53:00Z" w16du:dateUtc="2025-01-04T14:53:00Z">
                  <w:rPr>
                    <w:ins w:id="19069" w:author="瑋婷 徐" w:date="2025-01-03T16:50:00Z" w16du:dateUtc="2025-01-03T08:50:00Z"/>
                    <w:rFonts w:ascii="Calibri" w:hAnsi="Calibri" w:cs="Calibri"/>
                    <w:color w:val="000000"/>
                    <w:sz w:val="22"/>
                    <w:szCs w:val="22"/>
                  </w:rPr>
                </w:rPrChange>
              </w:rPr>
              <w:pPrChange w:id="19070" w:author="瑋婷 徐" w:date="2025-01-03T16:55:00Z" w16du:dateUtc="2025-01-03T08:55:00Z">
                <w:pPr/>
              </w:pPrChange>
            </w:pPr>
            <w:ins w:id="19071" w:author="瑋婷 徐" w:date="2025-01-03T16:50:00Z" w16du:dateUtc="2025-01-03T08:50:00Z">
              <w:r w:rsidRPr="003F0C1C">
                <w:rPr>
                  <w:rFonts w:ascii="Times New Roman" w:eastAsiaTheme="minorEastAsia" w:hAnsi="Times New Roman" w:cs="Times New Roman" w:hint="eastAsia"/>
                  <w:b w:val="0"/>
                  <w:bCs w:val="0"/>
                  <w:color w:val="000000"/>
                  <w:rPrChange w:id="19072" w:author="瑋婷 徐" w:date="2025-01-04T22:53:00Z" w16du:dateUtc="2025-01-04T14:53:00Z">
                    <w:rPr>
                      <w:rFonts w:ascii="Calibri" w:hAnsi="Calibri" w:cs="Calibri" w:hint="eastAsia"/>
                      <w:color w:val="000000"/>
                      <w:sz w:val="22"/>
                      <w:szCs w:val="22"/>
                    </w:rPr>
                  </w:rPrChange>
                </w:rPr>
                <w:t>鵂鶹</w:t>
              </w:r>
              <w:r w:rsidRPr="003F0C1C">
                <w:rPr>
                  <w:rFonts w:ascii="Times New Roman" w:eastAsiaTheme="minorEastAsia" w:hAnsi="Times New Roman" w:cs="Times New Roman"/>
                  <w:b w:val="0"/>
                  <w:bCs w:val="0"/>
                  <w:color w:val="000000"/>
                  <w:rPrChange w:id="19073" w:author="瑋婷 徐" w:date="2025-01-04T22:53:00Z" w16du:dateUtc="2025-01-04T14:53:00Z">
                    <w:rPr>
                      <w:rFonts w:ascii="Calibri" w:hAnsi="Calibri" w:cs="Calibri"/>
                      <w:color w:val="000000"/>
                      <w:sz w:val="22"/>
                      <w:szCs w:val="22"/>
                    </w:rPr>
                  </w:rPrChange>
                </w:rPr>
                <w:t xml:space="preserve"> </w:t>
              </w:r>
              <w:r w:rsidRPr="003F0C1C">
                <w:rPr>
                  <w:rFonts w:ascii="Times New Roman" w:eastAsiaTheme="minorEastAsia" w:hAnsi="Times New Roman" w:cs="Times New Roman"/>
                  <w:b w:val="0"/>
                  <w:bCs w:val="0"/>
                  <w:color w:val="000000"/>
                  <w:rPrChange w:id="19074" w:author="瑋婷 徐" w:date="2025-01-04T22:53:00Z" w16du:dateUtc="2025-01-04T14:53:00Z">
                    <w:rPr>
                      <w:color w:val="000000"/>
                      <w:sz w:val="22"/>
                      <w:szCs w:val="22"/>
                    </w:rPr>
                  </w:rPrChange>
                </w:rPr>
                <w:t>※</w:t>
              </w:r>
              <w:r w:rsidRPr="003F0C1C">
                <w:rPr>
                  <w:rFonts w:ascii="Times New Roman" w:eastAsiaTheme="minorEastAsia" w:hAnsi="Times New Roman" w:cs="Times New Roman"/>
                  <w:b w:val="0"/>
                  <w:bCs w:val="0"/>
                  <w:color w:val="000000"/>
                  <w:rPrChange w:id="19075" w:author="瑋婷 徐" w:date="2025-01-04T22:53:00Z" w16du:dateUtc="2025-01-04T14:53:00Z">
                    <w:rPr>
                      <w:rFonts w:ascii="Calibri" w:hAnsi="Calibri" w:cs="Calibri"/>
                      <w:color w:val="000000"/>
                      <w:sz w:val="22"/>
                      <w:szCs w:val="22"/>
                    </w:rPr>
                  </w:rPrChange>
                </w:rPr>
                <w:t xml:space="preserve"> II</w:t>
              </w:r>
            </w:ins>
          </w:p>
        </w:tc>
        <w:tc>
          <w:tcPr>
            <w:tcW w:w="904" w:type="pct"/>
            <w:vAlign w:val="center"/>
            <w:hideMark/>
          </w:tcPr>
          <w:p w14:paraId="46FF9B9D"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076" w:author="瑋婷 徐" w:date="2025-01-03T16:50:00Z" w16du:dateUtc="2025-01-03T08:50:00Z"/>
                <w:rFonts w:ascii="Times New Roman" w:eastAsiaTheme="minorEastAsia" w:hAnsi="Times New Roman" w:cs="Times New Roman"/>
                <w:i/>
                <w:iCs/>
                <w:color w:val="000000"/>
                <w:rPrChange w:id="19077" w:author="瑋婷 徐" w:date="2025-01-04T22:53:00Z" w16du:dateUtc="2025-01-04T14:53:00Z">
                  <w:rPr>
                    <w:ins w:id="19078" w:author="瑋婷 徐" w:date="2025-01-03T16:50:00Z" w16du:dateUtc="2025-01-03T08:50:00Z"/>
                    <w:rFonts w:ascii="Calibri" w:hAnsi="Calibri" w:cs="Calibri"/>
                    <w:i/>
                    <w:iCs/>
                    <w:color w:val="000000"/>
                    <w:sz w:val="22"/>
                    <w:szCs w:val="22"/>
                  </w:rPr>
                </w:rPrChange>
              </w:rPr>
              <w:pPrChange w:id="190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080" w:author="瑋婷 徐" w:date="2025-01-03T16:50:00Z" w16du:dateUtc="2025-01-03T08:50:00Z">
              <w:r w:rsidRPr="003F0C1C">
                <w:rPr>
                  <w:rFonts w:ascii="Times New Roman" w:eastAsiaTheme="minorEastAsia" w:hAnsi="Times New Roman" w:cs="Times New Roman"/>
                  <w:i/>
                  <w:iCs/>
                  <w:color w:val="000000"/>
                  <w:rPrChange w:id="19081" w:author="瑋婷 徐" w:date="2025-01-04T22:53:00Z" w16du:dateUtc="2025-01-04T14:53:00Z">
                    <w:rPr>
                      <w:rFonts w:ascii="Calibri" w:hAnsi="Calibri" w:cs="Calibri"/>
                      <w:i/>
                      <w:iCs/>
                      <w:color w:val="000000"/>
                      <w:sz w:val="22"/>
                      <w:szCs w:val="22"/>
                    </w:rPr>
                  </w:rPrChange>
                </w:rPr>
                <w:t>Taenioptynx brodiei</w:t>
              </w:r>
            </w:ins>
          </w:p>
        </w:tc>
        <w:tc>
          <w:tcPr>
            <w:tcW w:w="162" w:type="pct"/>
            <w:noWrap/>
            <w:vAlign w:val="center"/>
            <w:hideMark/>
          </w:tcPr>
          <w:p w14:paraId="5701ABAD"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082" w:author="瑋婷 徐" w:date="2025-01-03T16:50:00Z" w16du:dateUtc="2025-01-03T08:50:00Z"/>
                <w:rFonts w:ascii="Times New Roman" w:eastAsiaTheme="minorEastAsia" w:hAnsi="Times New Roman" w:cs="Times New Roman"/>
                <w:color w:val="000000"/>
                <w:rPrChange w:id="19083" w:author="瑋婷 徐" w:date="2025-01-04T22:53:00Z" w16du:dateUtc="2025-01-04T14:53:00Z">
                  <w:rPr>
                    <w:ins w:id="19084" w:author="瑋婷 徐" w:date="2025-01-03T16:50:00Z" w16du:dateUtc="2025-01-03T08:50:00Z"/>
                    <w:rFonts w:ascii="Calibri" w:hAnsi="Calibri" w:cs="Calibri"/>
                    <w:color w:val="000000"/>
                    <w:sz w:val="22"/>
                    <w:szCs w:val="22"/>
                  </w:rPr>
                </w:rPrChange>
              </w:rPr>
              <w:pPrChange w:id="190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086" w:author="瑋婷 徐" w:date="2025-01-03T16:50:00Z" w16du:dateUtc="2025-01-03T08:50:00Z">
              <w:r w:rsidRPr="003F0C1C">
                <w:rPr>
                  <w:rFonts w:ascii="Times New Roman" w:eastAsiaTheme="minorEastAsia" w:hAnsi="Times New Roman" w:cs="Times New Roman"/>
                  <w:color w:val="000000"/>
                  <w:rPrChange w:id="1908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7623FD49"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088" w:author="瑋婷 徐" w:date="2025-01-03T16:50:00Z" w16du:dateUtc="2025-01-03T08:50:00Z"/>
                <w:rFonts w:ascii="Times New Roman" w:eastAsiaTheme="minorEastAsia" w:hAnsi="Times New Roman" w:cs="Times New Roman"/>
                <w:color w:val="000000"/>
                <w:rPrChange w:id="19089" w:author="瑋婷 徐" w:date="2025-01-04T22:53:00Z" w16du:dateUtc="2025-01-04T14:53:00Z">
                  <w:rPr>
                    <w:ins w:id="19090" w:author="瑋婷 徐" w:date="2025-01-03T16:50:00Z" w16du:dateUtc="2025-01-03T08:50:00Z"/>
                    <w:rFonts w:ascii="Calibri" w:hAnsi="Calibri" w:cs="Calibri"/>
                    <w:color w:val="000000"/>
                    <w:sz w:val="22"/>
                    <w:szCs w:val="22"/>
                  </w:rPr>
                </w:rPrChange>
              </w:rPr>
              <w:pPrChange w:id="1909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DB8D9DF"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092" w:author="瑋婷 徐" w:date="2025-01-03T16:50:00Z" w16du:dateUtc="2025-01-03T08:50:00Z"/>
                <w:rFonts w:ascii="Times New Roman" w:eastAsiaTheme="minorEastAsia" w:hAnsi="Times New Roman" w:cs="Times New Roman"/>
                <w:rPrChange w:id="19093" w:author="瑋婷 徐" w:date="2025-01-04T22:53:00Z" w16du:dateUtc="2025-01-04T14:53:00Z">
                  <w:rPr>
                    <w:ins w:id="19094" w:author="瑋婷 徐" w:date="2025-01-03T16:50:00Z" w16du:dateUtc="2025-01-03T08:50:00Z"/>
                    <w:rFonts w:ascii="Times New Roman" w:eastAsia="Times New Roman" w:hAnsi="Times New Roman" w:cs="Times New Roman"/>
                    <w:sz w:val="20"/>
                    <w:szCs w:val="20"/>
                  </w:rPr>
                </w:rPrChange>
              </w:rPr>
              <w:pPrChange w:id="1909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78B1FB3"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096" w:author="瑋婷 徐" w:date="2025-01-03T16:50:00Z" w16du:dateUtc="2025-01-03T08:50:00Z"/>
                <w:rFonts w:ascii="Times New Roman" w:eastAsiaTheme="minorEastAsia" w:hAnsi="Times New Roman" w:cs="Times New Roman"/>
                <w:rPrChange w:id="19097" w:author="瑋婷 徐" w:date="2025-01-04T22:53:00Z" w16du:dateUtc="2025-01-04T14:53:00Z">
                  <w:rPr>
                    <w:ins w:id="19098" w:author="瑋婷 徐" w:date="2025-01-03T16:50:00Z" w16du:dateUtc="2025-01-03T08:50:00Z"/>
                    <w:rFonts w:ascii="Times New Roman" w:eastAsia="Times New Roman" w:hAnsi="Times New Roman" w:cs="Times New Roman"/>
                    <w:sz w:val="20"/>
                    <w:szCs w:val="20"/>
                  </w:rPr>
                </w:rPrChange>
              </w:rPr>
              <w:pPrChange w:id="1909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F4BC7C7"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100" w:author="瑋婷 徐" w:date="2025-01-03T16:50:00Z" w16du:dateUtc="2025-01-03T08:50:00Z"/>
                <w:rFonts w:ascii="Times New Roman" w:eastAsiaTheme="minorEastAsia" w:hAnsi="Times New Roman" w:cs="Times New Roman"/>
                <w:rPrChange w:id="19101" w:author="瑋婷 徐" w:date="2025-01-04T22:53:00Z" w16du:dateUtc="2025-01-04T14:53:00Z">
                  <w:rPr>
                    <w:ins w:id="19102" w:author="瑋婷 徐" w:date="2025-01-03T16:50:00Z" w16du:dateUtc="2025-01-03T08:50:00Z"/>
                    <w:rFonts w:ascii="Times New Roman" w:eastAsia="Times New Roman" w:hAnsi="Times New Roman" w:cs="Times New Roman"/>
                    <w:sz w:val="20"/>
                    <w:szCs w:val="20"/>
                  </w:rPr>
                </w:rPrChange>
              </w:rPr>
              <w:pPrChange w:id="191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93C0E83"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104" w:author="瑋婷 徐" w:date="2025-01-03T16:50:00Z" w16du:dateUtc="2025-01-03T08:50:00Z"/>
                <w:rFonts w:ascii="Times New Roman" w:eastAsiaTheme="minorEastAsia" w:hAnsi="Times New Roman" w:cs="Times New Roman"/>
                <w:rPrChange w:id="19105" w:author="瑋婷 徐" w:date="2025-01-04T22:53:00Z" w16du:dateUtc="2025-01-04T14:53:00Z">
                  <w:rPr>
                    <w:ins w:id="19106" w:author="瑋婷 徐" w:date="2025-01-03T16:50:00Z" w16du:dateUtc="2025-01-03T08:50:00Z"/>
                    <w:rFonts w:ascii="Times New Roman" w:eastAsia="Times New Roman" w:hAnsi="Times New Roman" w:cs="Times New Roman"/>
                    <w:sz w:val="20"/>
                    <w:szCs w:val="20"/>
                  </w:rPr>
                </w:rPrChange>
              </w:rPr>
              <w:pPrChange w:id="191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0057CAE"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108" w:author="瑋婷 徐" w:date="2025-01-03T16:50:00Z" w16du:dateUtc="2025-01-03T08:50:00Z"/>
                <w:rFonts w:ascii="Times New Roman" w:eastAsiaTheme="minorEastAsia" w:hAnsi="Times New Roman" w:cs="Times New Roman"/>
                <w:rPrChange w:id="19109" w:author="瑋婷 徐" w:date="2025-01-04T22:53:00Z" w16du:dateUtc="2025-01-04T14:53:00Z">
                  <w:rPr>
                    <w:ins w:id="19110" w:author="瑋婷 徐" w:date="2025-01-03T16:50:00Z" w16du:dateUtc="2025-01-03T08:50:00Z"/>
                    <w:rFonts w:ascii="Times New Roman" w:eastAsia="Times New Roman" w:hAnsi="Times New Roman" w:cs="Times New Roman"/>
                    <w:sz w:val="20"/>
                    <w:szCs w:val="20"/>
                  </w:rPr>
                </w:rPrChange>
              </w:rPr>
              <w:pPrChange w:id="191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D8CBE74"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112" w:author="瑋婷 徐" w:date="2025-01-03T16:50:00Z" w16du:dateUtc="2025-01-03T08:50:00Z"/>
                <w:rFonts w:ascii="Times New Roman" w:eastAsiaTheme="minorEastAsia" w:hAnsi="Times New Roman" w:cs="Times New Roman"/>
                <w:rPrChange w:id="19113" w:author="瑋婷 徐" w:date="2025-01-04T22:53:00Z" w16du:dateUtc="2025-01-04T14:53:00Z">
                  <w:rPr>
                    <w:ins w:id="19114" w:author="瑋婷 徐" w:date="2025-01-03T16:50:00Z" w16du:dateUtc="2025-01-03T08:50:00Z"/>
                    <w:rFonts w:ascii="Times New Roman" w:eastAsia="Times New Roman" w:hAnsi="Times New Roman" w:cs="Times New Roman"/>
                    <w:sz w:val="20"/>
                    <w:szCs w:val="20"/>
                  </w:rPr>
                </w:rPrChange>
              </w:rPr>
              <w:pPrChange w:id="191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B735E87"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116" w:author="瑋婷 徐" w:date="2025-01-03T16:50:00Z" w16du:dateUtc="2025-01-03T08:50:00Z"/>
                <w:rFonts w:ascii="Times New Roman" w:eastAsiaTheme="minorEastAsia" w:hAnsi="Times New Roman" w:cs="Times New Roman"/>
                <w:color w:val="000000"/>
                <w:rPrChange w:id="19117" w:author="瑋婷 徐" w:date="2025-01-04T22:53:00Z" w16du:dateUtc="2025-01-04T14:53:00Z">
                  <w:rPr>
                    <w:ins w:id="19118" w:author="瑋婷 徐" w:date="2025-01-03T16:50:00Z" w16du:dateUtc="2025-01-03T08:50:00Z"/>
                    <w:rFonts w:ascii="Calibri" w:hAnsi="Calibri" w:cs="Calibri"/>
                    <w:color w:val="000000"/>
                    <w:sz w:val="22"/>
                    <w:szCs w:val="22"/>
                  </w:rPr>
                </w:rPrChange>
              </w:rPr>
              <w:pPrChange w:id="191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120" w:author="瑋婷 徐" w:date="2025-01-03T16:50:00Z" w16du:dateUtc="2025-01-03T08:50:00Z">
              <w:r w:rsidRPr="003F0C1C">
                <w:rPr>
                  <w:rFonts w:ascii="Times New Roman" w:eastAsiaTheme="minorEastAsia" w:hAnsi="Times New Roman" w:cs="Times New Roman"/>
                  <w:color w:val="000000"/>
                  <w:rPrChange w:id="19121"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3FE4885"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122" w:author="瑋婷 徐" w:date="2025-01-03T16:50:00Z" w16du:dateUtc="2025-01-03T08:50:00Z"/>
                <w:rFonts w:ascii="Times New Roman" w:eastAsiaTheme="minorEastAsia" w:hAnsi="Times New Roman" w:cs="Times New Roman"/>
                <w:color w:val="000000"/>
                <w:rPrChange w:id="19123" w:author="瑋婷 徐" w:date="2025-01-04T22:53:00Z" w16du:dateUtc="2025-01-04T14:53:00Z">
                  <w:rPr>
                    <w:ins w:id="19124" w:author="瑋婷 徐" w:date="2025-01-03T16:50:00Z" w16du:dateUtc="2025-01-03T08:50:00Z"/>
                    <w:rFonts w:ascii="Calibri" w:hAnsi="Calibri" w:cs="Calibri"/>
                    <w:color w:val="000000"/>
                    <w:sz w:val="22"/>
                    <w:szCs w:val="22"/>
                  </w:rPr>
                </w:rPrChange>
              </w:rPr>
              <w:pPrChange w:id="1912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D30EA3C"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126" w:author="瑋婷 徐" w:date="2025-01-03T16:50:00Z" w16du:dateUtc="2025-01-03T08:50:00Z"/>
                <w:rFonts w:ascii="Times New Roman" w:eastAsiaTheme="minorEastAsia" w:hAnsi="Times New Roman" w:cs="Times New Roman"/>
                <w:rPrChange w:id="19127" w:author="瑋婷 徐" w:date="2025-01-04T22:53:00Z" w16du:dateUtc="2025-01-04T14:53:00Z">
                  <w:rPr>
                    <w:ins w:id="19128" w:author="瑋婷 徐" w:date="2025-01-03T16:50:00Z" w16du:dateUtc="2025-01-03T08:50:00Z"/>
                    <w:rFonts w:ascii="Times New Roman" w:eastAsia="Times New Roman" w:hAnsi="Times New Roman" w:cs="Times New Roman"/>
                    <w:sz w:val="20"/>
                    <w:szCs w:val="20"/>
                  </w:rPr>
                </w:rPrChange>
              </w:rPr>
              <w:pPrChange w:id="191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896EA6C"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130" w:author="瑋婷 徐" w:date="2025-01-03T16:50:00Z" w16du:dateUtc="2025-01-03T08:50:00Z"/>
                <w:rFonts w:ascii="Times New Roman" w:eastAsiaTheme="minorEastAsia" w:hAnsi="Times New Roman" w:cs="Times New Roman"/>
                <w:rPrChange w:id="19131" w:author="瑋婷 徐" w:date="2025-01-04T22:53:00Z" w16du:dateUtc="2025-01-04T14:53:00Z">
                  <w:rPr>
                    <w:ins w:id="19132" w:author="瑋婷 徐" w:date="2025-01-03T16:50:00Z" w16du:dateUtc="2025-01-03T08:50:00Z"/>
                    <w:rFonts w:ascii="Times New Roman" w:eastAsia="Times New Roman" w:hAnsi="Times New Roman" w:cs="Times New Roman"/>
                    <w:sz w:val="20"/>
                    <w:szCs w:val="20"/>
                  </w:rPr>
                </w:rPrChange>
              </w:rPr>
              <w:pPrChange w:id="191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0ABF6FF"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134" w:author="瑋婷 徐" w:date="2025-01-03T16:50:00Z" w16du:dateUtc="2025-01-03T08:50:00Z"/>
                <w:rFonts w:ascii="Times New Roman" w:eastAsiaTheme="minorEastAsia" w:hAnsi="Times New Roman" w:cs="Times New Roman"/>
                <w:color w:val="000000"/>
                <w:rPrChange w:id="19135" w:author="瑋婷 徐" w:date="2025-01-04T22:53:00Z" w16du:dateUtc="2025-01-04T14:53:00Z">
                  <w:rPr>
                    <w:ins w:id="19136" w:author="瑋婷 徐" w:date="2025-01-03T16:50:00Z" w16du:dateUtc="2025-01-03T08:50:00Z"/>
                    <w:rFonts w:ascii="Calibri" w:hAnsi="Calibri" w:cs="Calibri"/>
                    <w:color w:val="000000"/>
                    <w:sz w:val="22"/>
                    <w:szCs w:val="22"/>
                  </w:rPr>
                </w:rPrChange>
              </w:rPr>
              <w:pPrChange w:id="191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138" w:author="瑋婷 徐" w:date="2025-01-03T16:50:00Z" w16du:dateUtc="2025-01-03T08:50:00Z">
              <w:r w:rsidRPr="003F0C1C">
                <w:rPr>
                  <w:rFonts w:ascii="Times New Roman" w:eastAsiaTheme="minorEastAsia" w:hAnsi="Times New Roman" w:cs="Times New Roman"/>
                  <w:color w:val="000000"/>
                  <w:rPrChange w:id="1913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02F4C3D"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140" w:author="瑋婷 徐" w:date="2025-01-03T16:50:00Z" w16du:dateUtc="2025-01-03T08:50:00Z"/>
                <w:rFonts w:ascii="Times New Roman" w:eastAsiaTheme="minorEastAsia" w:hAnsi="Times New Roman" w:cs="Times New Roman"/>
                <w:color w:val="000000"/>
                <w:rPrChange w:id="19141" w:author="瑋婷 徐" w:date="2025-01-04T22:53:00Z" w16du:dateUtc="2025-01-04T14:53:00Z">
                  <w:rPr>
                    <w:ins w:id="19142" w:author="瑋婷 徐" w:date="2025-01-03T16:50:00Z" w16du:dateUtc="2025-01-03T08:50:00Z"/>
                    <w:rFonts w:ascii="Calibri" w:hAnsi="Calibri" w:cs="Calibri"/>
                    <w:color w:val="000000"/>
                    <w:sz w:val="22"/>
                    <w:szCs w:val="22"/>
                  </w:rPr>
                </w:rPrChange>
              </w:rPr>
              <w:pPrChange w:id="1914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18C6B18"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144" w:author="瑋婷 徐" w:date="2025-01-03T16:50:00Z" w16du:dateUtc="2025-01-03T08:50:00Z"/>
                <w:rFonts w:ascii="Times New Roman" w:eastAsiaTheme="minorEastAsia" w:hAnsi="Times New Roman" w:cs="Times New Roman"/>
                <w:color w:val="000000"/>
                <w:rPrChange w:id="19145" w:author="瑋婷 徐" w:date="2025-01-04T22:53:00Z" w16du:dateUtc="2025-01-04T14:53:00Z">
                  <w:rPr>
                    <w:ins w:id="19146" w:author="瑋婷 徐" w:date="2025-01-03T16:50:00Z" w16du:dateUtc="2025-01-03T08:50:00Z"/>
                    <w:rFonts w:ascii="Calibri" w:hAnsi="Calibri" w:cs="Calibri"/>
                    <w:color w:val="000000"/>
                    <w:sz w:val="22"/>
                    <w:szCs w:val="22"/>
                  </w:rPr>
                </w:rPrChange>
              </w:rPr>
              <w:pPrChange w:id="191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148" w:author="瑋婷 徐" w:date="2025-01-03T16:50:00Z" w16du:dateUtc="2025-01-03T08:50:00Z">
              <w:r w:rsidRPr="003F0C1C">
                <w:rPr>
                  <w:rFonts w:ascii="Times New Roman" w:eastAsiaTheme="minorEastAsia" w:hAnsi="Times New Roman" w:cs="Times New Roman"/>
                  <w:color w:val="000000"/>
                  <w:rPrChange w:id="1914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72F554A1"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150" w:author="瑋婷 徐" w:date="2025-01-03T16:50:00Z" w16du:dateUtc="2025-01-03T08:50:00Z"/>
                <w:rFonts w:ascii="Times New Roman" w:eastAsiaTheme="minorEastAsia" w:hAnsi="Times New Roman" w:cs="Times New Roman"/>
                <w:color w:val="000000"/>
                <w:rPrChange w:id="19151" w:author="瑋婷 徐" w:date="2025-01-04T22:53:00Z" w16du:dateUtc="2025-01-04T14:53:00Z">
                  <w:rPr>
                    <w:ins w:id="19152" w:author="瑋婷 徐" w:date="2025-01-03T16:50:00Z" w16du:dateUtc="2025-01-03T08:50:00Z"/>
                    <w:rFonts w:ascii="Calibri" w:hAnsi="Calibri" w:cs="Calibri"/>
                    <w:color w:val="000000"/>
                    <w:sz w:val="22"/>
                    <w:szCs w:val="22"/>
                  </w:rPr>
                </w:rPrChange>
              </w:rPr>
              <w:pPrChange w:id="1915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8BC95B4"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154" w:author="瑋婷 徐" w:date="2025-01-03T16:50:00Z" w16du:dateUtc="2025-01-03T08:50:00Z"/>
                <w:rFonts w:ascii="Times New Roman" w:eastAsiaTheme="minorEastAsia" w:hAnsi="Times New Roman" w:cs="Times New Roman"/>
                <w:rPrChange w:id="19155" w:author="瑋婷 徐" w:date="2025-01-04T22:53:00Z" w16du:dateUtc="2025-01-04T14:53:00Z">
                  <w:rPr>
                    <w:ins w:id="19156" w:author="瑋婷 徐" w:date="2025-01-03T16:50:00Z" w16du:dateUtc="2025-01-03T08:50:00Z"/>
                    <w:rFonts w:ascii="Times New Roman" w:eastAsia="Times New Roman" w:hAnsi="Times New Roman" w:cs="Times New Roman"/>
                    <w:sz w:val="20"/>
                    <w:szCs w:val="20"/>
                  </w:rPr>
                </w:rPrChange>
              </w:rPr>
              <w:pPrChange w:id="191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5C805EB"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158" w:author="瑋婷 徐" w:date="2025-01-03T16:50:00Z" w16du:dateUtc="2025-01-03T08:50:00Z"/>
                <w:rFonts w:ascii="Times New Roman" w:eastAsiaTheme="minorEastAsia" w:hAnsi="Times New Roman" w:cs="Times New Roman"/>
                <w:rPrChange w:id="19159" w:author="瑋婷 徐" w:date="2025-01-04T22:53:00Z" w16du:dateUtc="2025-01-04T14:53:00Z">
                  <w:rPr>
                    <w:ins w:id="19160" w:author="瑋婷 徐" w:date="2025-01-03T16:50:00Z" w16du:dateUtc="2025-01-03T08:50:00Z"/>
                    <w:rFonts w:ascii="Times New Roman" w:eastAsia="Times New Roman" w:hAnsi="Times New Roman" w:cs="Times New Roman"/>
                    <w:sz w:val="20"/>
                    <w:szCs w:val="20"/>
                  </w:rPr>
                </w:rPrChange>
              </w:rPr>
              <w:pPrChange w:id="191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597AE95"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162" w:author="瑋婷 徐" w:date="2025-01-03T16:50:00Z" w16du:dateUtc="2025-01-03T08:50:00Z"/>
                <w:rFonts w:ascii="Times New Roman" w:eastAsiaTheme="minorEastAsia" w:hAnsi="Times New Roman" w:cs="Times New Roman"/>
                <w:rPrChange w:id="19163" w:author="瑋婷 徐" w:date="2025-01-04T22:53:00Z" w16du:dateUtc="2025-01-04T14:53:00Z">
                  <w:rPr>
                    <w:ins w:id="19164" w:author="瑋婷 徐" w:date="2025-01-03T16:50:00Z" w16du:dateUtc="2025-01-03T08:50:00Z"/>
                    <w:rFonts w:ascii="Times New Roman" w:eastAsia="Times New Roman" w:hAnsi="Times New Roman" w:cs="Times New Roman"/>
                    <w:sz w:val="20"/>
                    <w:szCs w:val="20"/>
                  </w:rPr>
                </w:rPrChange>
              </w:rPr>
              <w:pPrChange w:id="191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7117C66"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166" w:author="瑋婷 徐" w:date="2025-01-03T16:50:00Z" w16du:dateUtc="2025-01-03T08:50:00Z"/>
                <w:rFonts w:ascii="Times New Roman" w:eastAsiaTheme="minorEastAsia" w:hAnsi="Times New Roman" w:cs="Times New Roman"/>
                <w:color w:val="000000"/>
                <w:rPrChange w:id="19167" w:author="瑋婷 徐" w:date="2025-01-04T22:53:00Z" w16du:dateUtc="2025-01-04T14:53:00Z">
                  <w:rPr>
                    <w:ins w:id="19168" w:author="瑋婷 徐" w:date="2025-01-03T16:50:00Z" w16du:dateUtc="2025-01-03T08:50:00Z"/>
                    <w:rFonts w:ascii="Calibri" w:hAnsi="Calibri" w:cs="Calibri"/>
                    <w:color w:val="000000"/>
                    <w:sz w:val="22"/>
                    <w:szCs w:val="22"/>
                  </w:rPr>
                </w:rPrChange>
              </w:rPr>
              <w:pPrChange w:id="191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170" w:author="瑋婷 徐" w:date="2025-01-03T16:50:00Z" w16du:dateUtc="2025-01-03T08:50:00Z">
              <w:r w:rsidRPr="003F0C1C">
                <w:rPr>
                  <w:rFonts w:ascii="Times New Roman" w:eastAsiaTheme="minorEastAsia" w:hAnsi="Times New Roman" w:cs="Times New Roman"/>
                  <w:color w:val="000000"/>
                  <w:rPrChange w:id="19171" w:author="瑋婷 徐" w:date="2025-01-04T22:53:00Z" w16du:dateUtc="2025-01-04T14:53:00Z">
                    <w:rPr>
                      <w:rFonts w:ascii="Calibri" w:hAnsi="Calibri" w:cs="Calibri"/>
                      <w:color w:val="000000"/>
                      <w:sz w:val="22"/>
                      <w:szCs w:val="22"/>
                    </w:rPr>
                  </w:rPrChange>
                </w:rPr>
                <w:t>*</w:t>
              </w:r>
            </w:ins>
          </w:p>
        </w:tc>
        <w:tc>
          <w:tcPr>
            <w:tcW w:w="164" w:type="pct"/>
            <w:noWrap/>
            <w:vAlign w:val="center"/>
            <w:hideMark/>
          </w:tcPr>
          <w:p w14:paraId="44DE089B"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172" w:author="瑋婷 徐" w:date="2025-01-03T16:50:00Z" w16du:dateUtc="2025-01-03T08:50:00Z"/>
                <w:rFonts w:ascii="Times New Roman" w:eastAsiaTheme="minorEastAsia" w:hAnsi="Times New Roman" w:cs="Times New Roman"/>
                <w:color w:val="000000"/>
                <w:rPrChange w:id="19173" w:author="瑋婷 徐" w:date="2025-01-04T22:53:00Z" w16du:dateUtc="2025-01-04T14:53:00Z">
                  <w:rPr>
                    <w:ins w:id="19174" w:author="瑋婷 徐" w:date="2025-01-03T16:50:00Z" w16du:dateUtc="2025-01-03T08:50:00Z"/>
                    <w:rFonts w:ascii="Calibri" w:hAnsi="Calibri" w:cs="Calibri"/>
                    <w:color w:val="000000"/>
                    <w:sz w:val="22"/>
                    <w:szCs w:val="22"/>
                  </w:rPr>
                </w:rPrChange>
              </w:rPr>
              <w:pPrChange w:id="1917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F0C1C" w14:paraId="69EED4B2" w14:textId="77777777" w:rsidTr="003C19C7">
        <w:trPr>
          <w:cnfStyle w:val="000000100000" w:firstRow="0" w:lastRow="0" w:firstColumn="0" w:lastColumn="0" w:oddVBand="0" w:evenVBand="0" w:oddHBand="1" w:evenHBand="0" w:firstRowFirstColumn="0" w:firstRowLastColumn="0" w:lastRowFirstColumn="0" w:lastRowLastColumn="0"/>
          <w:trHeight w:val="300"/>
          <w:ins w:id="19176"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834118C" w14:textId="77777777" w:rsidR="003C19C7" w:rsidRPr="003F0C1C" w:rsidRDefault="003C19C7">
            <w:pPr>
              <w:spacing w:line="360" w:lineRule="auto"/>
              <w:jc w:val="both"/>
              <w:rPr>
                <w:ins w:id="19177" w:author="瑋婷 徐" w:date="2025-01-03T16:50:00Z" w16du:dateUtc="2025-01-03T08:50:00Z"/>
                <w:rFonts w:ascii="Times New Roman" w:eastAsiaTheme="minorEastAsia" w:hAnsi="Times New Roman" w:cs="Times New Roman"/>
                <w:b w:val="0"/>
                <w:bCs w:val="0"/>
                <w:color w:val="000000"/>
                <w:rPrChange w:id="19178" w:author="瑋婷 徐" w:date="2025-01-04T22:53:00Z" w16du:dateUtc="2025-01-04T14:53:00Z">
                  <w:rPr>
                    <w:ins w:id="19179" w:author="瑋婷 徐" w:date="2025-01-03T16:50:00Z" w16du:dateUtc="2025-01-03T08:50:00Z"/>
                    <w:rFonts w:ascii="Calibri" w:hAnsi="Calibri" w:cs="Calibri"/>
                    <w:color w:val="000000"/>
                    <w:sz w:val="22"/>
                    <w:szCs w:val="22"/>
                  </w:rPr>
                </w:rPrChange>
              </w:rPr>
              <w:pPrChange w:id="19180" w:author="瑋婷 徐" w:date="2025-01-03T16:55:00Z" w16du:dateUtc="2025-01-03T08:55:00Z">
                <w:pPr/>
              </w:pPrChange>
            </w:pPr>
            <w:ins w:id="19181" w:author="瑋婷 徐" w:date="2025-01-03T16:50:00Z" w16du:dateUtc="2025-01-03T08:50:00Z">
              <w:r w:rsidRPr="003F0C1C">
                <w:rPr>
                  <w:rFonts w:ascii="Times New Roman" w:eastAsiaTheme="minorEastAsia" w:hAnsi="Times New Roman" w:cs="Times New Roman" w:hint="eastAsia"/>
                  <w:b w:val="0"/>
                  <w:bCs w:val="0"/>
                  <w:color w:val="000000"/>
                  <w:rPrChange w:id="19182" w:author="瑋婷 徐" w:date="2025-01-04T22:53:00Z" w16du:dateUtc="2025-01-04T14:53:00Z">
                    <w:rPr>
                      <w:rFonts w:ascii="Calibri" w:hAnsi="Calibri" w:cs="Calibri" w:hint="eastAsia"/>
                      <w:color w:val="000000"/>
                      <w:sz w:val="22"/>
                      <w:szCs w:val="22"/>
                    </w:rPr>
                  </w:rPrChange>
                </w:rPr>
                <w:t>褐林鴞</w:t>
              </w:r>
              <w:r w:rsidRPr="003F0C1C">
                <w:rPr>
                  <w:rFonts w:ascii="Times New Roman" w:eastAsiaTheme="minorEastAsia" w:hAnsi="Times New Roman" w:cs="Times New Roman"/>
                  <w:b w:val="0"/>
                  <w:bCs w:val="0"/>
                  <w:color w:val="000000"/>
                  <w:rPrChange w:id="19183" w:author="瑋婷 徐" w:date="2025-01-04T22:53:00Z" w16du:dateUtc="2025-01-04T14:53:00Z">
                    <w:rPr>
                      <w:rFonts w:ascii="Calibri" w:hAnsi="Calibri" w:cs="Calibri"/>
                      <w:color w:val="000000"/>
                      <w:sz w:val="22"/>
                      <w:szCs w:val="22"/>
                    </w:rPr>
                  </w:rPrChange>
                </w:rPr>
                <w:t xml:space="preserve"> II</w:t>
              </w:r>
            </w:ins>
          </w:p>
        </w:tc>
        <w:tc>
          <w:tcPr>
            <w:tcW w:w="904" w:type="pct"/>
            <w:vAlign w:val="center"/>
            <w:hideMark/>
          </w:tcPr>
          <w:p w14:paraId="1091F676"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184" w:author="瑋婷 徐" w:date="2025-01-03T16:50:00Z" w16du:dateUtc="2025-01-03T08:50:00Z"/>
                <w:rFonts w:ascii="Times New Roman" w:eastAsiaTheme="minorEastAsia" w:hAnsi="Times New Roman" w:cs="Times New Roman"/>
                <w:i/>
                <w:iCs/>
                <w:color w:val="000000"/>
                <w:rPrChange w:id="19185" w:author="瑋婷 徐" w:date="2025-01-04T22:53:00Z" w16du:dateUtc="2025-01-04T14:53:00Z">
                  <w:rPr>
                    <w:ins w:id="19186" w:author="瑋婷 徐" w:date="2025-01-03T16:50:00Z" w16du:dateUtc="2025-01-03T08:50:00Z"/>
                    <w:rFonts w:ascii="Calibri" w:hAnsi="Calibri" w:cs="Calibri"/>
                    <w:i/>
                    <w:iCs/>
                    <w:color w:val="000000"/>
                    <w:sz w:val="22"/>
                    <w:szCs w:val="22"/>
                  </w:rPr>
                </w:rPrChange>
              </w:rPr>
              <w:pPrChange w:id="1918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188" w:author="瑋婷 徐" w:date="2025-01-03T16:50:00Z" w16du:dateUtc="2025-01-03T08:50:00Z">
              <w:r w:rsidRPr="003F0C1C">
                <w:rPr>
                  <w:rFonts w:ascii="Times New Roman" w:eastAsiaTheme="minorEastAsia" w:hAnsi="Times New Roman" w:cs="Times New Roman"/>
                  <w:i/>
                  <w:iCs/>
                  <w:color w:val="000000"/>
                  <w:rPrChange w:id="19189" w:author="瑋婷 徐" w:date="2025-01-04T22:53:00Z" w16du:dateUtc="2025-01-04T14:53:00Z">
                    <w:rPr>
                      <w:rFonts w:ascii="Calibri" w:hAnsi="Calibri" w:cs="Calibri"/>
                      <w:i/>
                      <w:iCs/>
                      <w:color w:val="000000"/>
                      <w:sz w:val="22"/>
                      <w:szCs w:val="22"/>
                    </w:rPr>
                  </w:rPrChange>
                </w:rPr>
                <w:t>Strix leptogrammica</w:t>
              </w:r>
            </w:ins>
          </w:p>
        </w:tc>
        <w:tc>
          <w:tcPr>
            <w:tcW w:w="162" w:type="pct"/>
            <w:noWrap/>
            <w:vAlign w:val="center"/>
            <w:hideMark/>
          </w:tcPr>
          <w:p w14:paraId="4AA8D519"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190" w:author="瑋婷 徐" w:date="2025-01-03T16:50:00Z" w16du:dateUtc="2025-01-03T08:50:00Z"/>
                <w:rFonts w:ascii="Times New Roman" w:eastAsiaTheme="minorEastAsia" w:hAnsi="Times New Roman" w:cs="Times New Roman"/>
                <w:i/>
                <w:iCs/>
                <w:color w:val="000000"/>
                <w:rPrChange w:id="19191" w:author="瑋婷 徐" w:date="2025-01-04T22:53:00Z" w16du:dateUtc="2025-01-04T14:53:00Z">
                  <w:rPr>
                    <w:ins w:id="19192" w:author="瑋婷 徐" w:date="2025-01-03T16:50:00Z" w16du:dateUtc="2025-01-03T08:50:00Z"/>
                    <w:rFonts w:ascii="Calibri" w:hAnsi="Calibri" w:cs="Calibri"/>
                    <w:i/>
                    <w:iCs/>
                    <w:color w:val="000000"/>
                    <w:sz w:val="22"/>
                    <w:szCs w:val="22"/>
                  </w:rPr>
                </w:rPrChange>
              </w:rPr>
              <w:pPrChange w:id="191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A03FDD1"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194" w:author="瑋婷 徐" w:date="2025-01-03T16:50:00Z" w16du:dateUtc="2025-01-03T08:50:00Z"/>
                <w:rFonts w:ascii="Times New Roman" w:eastAsiaTheme="minorEastAsia" w:hAnsi="Times New Roman" w:cs="Times New Roman"/>
                <w:rPrChange w:id="19195" w:author="瑋婷 徐" w:date="2025-01-04T22:53:00Z" w16du:dateUtc="2025-01-04T14:53:00Z">
                  <w:rPr>
                    <w:ins w:id="19196" w:author="瑋婷 徐" w:date="2025-01-03T16:50:00Z" w16du:dateUtc="2025-01-03T08:50:00Z"/>
                    <w:rFonts w:ascii="Times New Roman" w:eastAsia="Times New Roman" w:hAnsi="Times New Roman" w:cs="Times New Roman"/>
                    <w:sz w:val="20"/>
                    <w:szCs w:val="20"/>
                  </w:rPr>
                </w:rPrChange>
              </w:rPr>
              <w:pPrChange w:id="1919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62D1DAF"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198" w:author="瑋婷 徐" w:date="2025-01-03T16:50:00Z" w16du:dateUtc="2025-01-03T08:50:00Z"/>
                <w:rFonts w:ascii="Times New Roman" w:eastAsiaTheme="minorEastAsia" w:hAnsi="Times New Roman" w:cs="Times New Roman"/>
                <w:rPrChange w:id="19199" w:author="瑋婷 徐" w:date="2025-01-04T22:53:00Z" w16du:dateUtc="2025-01-04T14:53:00Z">
                  <w:rPr>
                    <w:ins w:id="19200" w:author="瑋婷 徐" w:date="2025-01-03T16:50:00Z" w16du:dateUtc="2025-01-03T08:50:00Z"/>
                    <w:rFonts w:ascii="Times New Roman" w:eastAsia="Times New Roman" w:hAnsi="Times New Roman" w:cs="Times New Roman"/>
                    <w:sz w:val="20"/>
                    <w:szCs w:val="20"/>
                  </w:rPr>
                </w:rPrChange>
              </w:rPr>
              <w:pPrChange w:id="192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BD8857C"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202" w:author="瑋婷 徐" w:date="2025-01-03T16:50:00Z" w16du:dateUtc="2025-01-03T08:50:00Z"/>
                <w:rFonts w:ascii="Times New Roman" w:eastAsiaTheme="minorEastAsia" w:hAnsi="Times New Roman" w:cs="Times New Roman"/>
                <w:rPrChange w:id="19203" w:author="瑋婷 徐" w:date="2025-01-04T22:53:00Z" w16du:dateUtc="2025-01-04T14:53:00Z">
                  <w:rPr>
                    <w:ins w:id="19204" w:author="瑋婷 徐" w:date="2025-01-03T16:50:00Z" w16du:dateUtc="2025-01-03T08:50:00Z"/>
                    <w:rFonts w:ascii="Times New Roman" w:eastAsia="Times New Roman" w:hAnsi="Times New Roman" w:cs="Times New Roman"/>
                    <w:sz w:val="20"/>
                    <w:szCs w:val="20"/>
                  </w:rPr>
                </w:rPrChange>
              </w:rPr>
              <w:pPrChange w:id="1920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C85C7C1"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206" w:author="瑋婷 徐" w:date="2025-01-03T16:50:00Z" w16du:dateUtc="2025-01-03T08:50:00Z"/>
                <w:rFonts w:ascii="Times New Roman" w:eastAsiaTheme="minorEastAsia" w:hAnsi="Times New Roman" w:cs="Times New Roman"/>
                <w:rPrChange w:id="19207" w:author="瑋婷 徐" w:date="2025-01-04T22:53:00Z" w16du:dateUtc="2025-01-04T14:53:00Z">
                  <w:rPr>
                    <w:ins w:id="19208" w:author="瑋婷 徐" w:date="2025-01-03T16:50:00Z" w16du:dateUtc="2025-01-03T08:50:00Z"/>
                    <w:rFonts w:ascii="Times New Roman" w:eastAsia="Times New Roman" w:hAnsi="Times New Roman" w:cs="Times New Roman"/>
                    <w:sz w:val="20"/>
                    <w:szCs w:val="20"/>
                  </w:rPr>
                </w:rPrChange>
              </w:rPr>
              <w:pPrChange w:id="192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34D0B8E"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210" w:author="瑋婷 徐" w:date="2025-01-03T16:50:00Z" w16du:dateUtc="2025-01-03T08:50:00Z"/>
                <w:rFonts w:ascii="Times New Roman" w:eastAsiaTheme="minorEastAsia" w:hAnsi="Times New Roman" w:cs="Times New Roman"/>
                <w:rPrChange w:id="19211" w:author="瑋婷 徐" w:date="2025-01-04T22:53:00Z" w16du:dateUtc="2025-01-04T14:53:00Z">
                  <w:rPr>
                    <w:ins w:id="19212" w:author="瑋婷 徐" w:date="2025-01-03T16:50:00Z" w16du:dateUtc="2025-01-03T08:50:00Z"/>
                    <w:rFonts w:ascii="Times New Roman" w:eastAsia="Times New Roman" w:hAnsi="Times New Roman" w:cs="Times New Roman"/>
                    <w:sz w:val="20"/>
                    <w:szCs w:val="20"/>
                  </w:rPr>
                </w:rPrChange>
              </w:rPr>
              <w:pPrChange w:id="192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DC13BA0"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214" w:author="瑋婷 徐" w:date="2025-01-03T16:50:00Z" w16du:dateUtc="2025-01-03T08:50:00Z"/>
                <w:rFonts w:ascii="Times New Roman" w:eastAsiaTheme="minorEastAsia" w:hAnsi="Times New Roman" w:cs="Times New Roman"/>
                <w:rPrChange w:id="19215" w:author="瑋婷 徐" w:date="2025-01-04T22:53:00Z" w16du:dateUtc="2025-01-04T14:53:00Z">
                  <w:rPr>
                    <w:ins w:id="19216" w:author="瑋婷 徐" w:date="2025-01-03T16:50:00Z" w16du:dateUtc="2025-01-03T08:50:00Z"/>
                    <w:rFonts w:ascii="Times New Roman" w:eastAsia="Times New Roman" w:hAnsi="Times New Roman" w:cs="Times New Roman"/>
                    <w:sz w:val="20"/>
                    <w:szCs w:val="20"/>
                  </w:rPr>
                </w:rPrChange>
              </w:rPr>
              <w:pPrChange w:id="1921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9193854"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218" w:author="瑋婷 徐" w:date="2025-01-03T16:50:00Z" w16du:dateUtc="2025-01-03T08:50:00Z"/>
                <w:rFonts w:ascii="Times New Roman" w:eastAsiaTheme="minorEastAsia" w:hAnsi="Times New Roman" w:cs="Times New Roman"/>
                <w:color w:val="000000"/>
                <w:rPrChange w:id="19219" w:author="瑋婷 徐" w:date="2025-01-04T22:53:00Z" w16du:dateUtc="2025-01-04T14:53:00Z">
                  <w:rPr>
                    <w:ins w:id="19220" w:author="瑋婷 徐" w:date="2025-01-03T16:50:00Z" w16du:dateUtc="2025-01-03T08:50:00Z"/>
                    <w:rFonts w:ascii="Calibri" w:hAnsi="Calibri" w:cs="Calibri"/>
                    <w:color w:val="000000"/>
                    <w:sz w:val="22"/>
                    <w:szCs w:val="22"/>
                  </w:rPr>
                </w:rPrChange>
              </w:rPr>
              <w:pPrChange w:id="192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222" w:author="瑋婷 徐" w:date="2025-01-03T16:50:00Z" w16du:dateUtc="2025-01-03T08:50:00Z">
              <w:r w:rsidRPr="003F0C1C">
                <w:rPr>
                  <w:rFonts w:ascii="Times New Roman" w:eastAsiaTheme="minorEastAsia" w:hAnsi="Times New Roman" w:cs="Times New Roman"/>
                  <w:color w:val="000000"/>
                  <w:rPrChange w:id="1922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792A1C5"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224" w:author="瑋婷 徐" w:date="2025-01-03T16:50:00Z" w16du:dateUtc="2025-01-03T08:50:00Z"/>
                <w:rFonts w:ascii="Times New Roman" w:eastAsiaTheme="minorEastAsia" w:hAnsi="Times New Roman" w:cs="Times New Roman"/>
                <w:color w:val="000000"/>
                <w:rPrChange w:id="19225" w:author="瑋婷 徐" w:date="2025-01-04T22:53:00Z" w16du:dateUtc="2025-01-04T14:53:00Z">
                  <w:rPr>
                    <w:ins w:id="19226" w:author="瑋婷 徐" w:date="2025-01-03T16:50:00Z" w16du:dateUtc="2025-01-03T08:50:00Z"/>
                    <w:rFonts w:ascii="Calibri" w:hAnsi="Calibri" w:cs="Calibri"/>
                    <w:color w:val="000000"/>
                    <w:sz w:val="22"/>
                    <w:szCs w:val="22"/>
                  </w:rPr>
                </w:rPrChange>
              </w:rPr>
              <w:pPrChange w:id="1922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F54BF55"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228" w:author="瑋婷 徐" w:date="2025-01-03T16:50:00Z" w16du:dateUtc="2025-01-03T08:50:00Z"/>
                <w:rFonts w:ascii="Times New Roman" w:eastAsiaTheme="minorEastAsia" w:hAnsi="Times New Roman" w:cs="Times New Roman"/>
                <w:color w:val="000000"/>
                <w:rPrChange w:id="19229" w:author="瑋婷 徐" w:date="2025-01-04T22:53:00Z" w16du:dateUtc="2025-01-04T14:53:00Z">
                  <w:rPr>
                    <w:ins w:id="19230" w:author="瑋婷 徐" w:date="2025-01-03T16:50:00Z" w16du:dateUtc="2025-01-03T08:50:00Z"/>
                    <w:rFonts w:ascii="Calibri" w:hAnsi="Calibri" w:cs="Calibri"/>
                    <w:color w:val="000000"/>
                    <w:sz w:val="22"/>
                    <w:szCs w:val="22"/>
                  </w:rPr>
                </w:rPrChange>
              </w:rPr>
              <w:pPrChange w:id="1923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232" w:author="瑋婷 徐" w:date="2025-01-03T16:50:00Z" w16du:dateUtc="2025-01-03T08:50:00Z">
              <w:r w:rsidRPr="003F0C1C">
                <w:rPr>
                  <w:rFonts w:ascii="Times New Roman" w:eastAsiaTheme="minorEastAsia" w:hAnsi="Times New Roman" w:cs="Times New Roman"/>
                  <w:color w:val="000000"/>
                  <w:rPrChange w:id="1923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13D05A2"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234" w:author="瑋婷 徐" w:date="2025-01-03T16:50:00Z" w16du:dateUtc="2025-01-03T08:50:00Z"/>
                <w:rFonts w:ascii="Times New Roman" w:eastAsiaTheme="minorEastAsia" w:hAnsi="Times New Roman" w:cs="Times New Roman"/>
                <w:color w:val="000000"/>
                <w:rPrChange w:id="19235" w:author="瑋婷 徐" w:date="2025-01-04T22:53:00Z" w16du:dateUtc="2025-01-04T14:53:00Z">
                  <w:rPr>
                    <w:ins w:id="19236" w:author="瑋婷 徐" w:date="2025-01-03T16:50:00Z" w16du:dateUtc="2025-01-03T08:50:00Z"/>
                    <w:rFonts w:ascii="Calibri" w:hAnsi="Calibri" w:cs="Calibri"/>
                    <w:color w:val="000000"/>
                    <w:sz w:val="22"/>
                    <w:szCs w:val="22"/>
                  </w:rPr>
                </w:rPrChange>
              </w:rPr>
              <w:pPrChange w:id="1923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D0DE4F5"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238" w:author="瑋婷 徐" w:date="2025-01-03T16:50:00Z" w16du:dateUtc="2025-01-03T08:50:00Z"/>
                <w:rFonts w:ascii="Times New Roman" w:eastAsiaTheme="minorEastAsia" w:hAnsi="Times New Roman" w:cs="Times New Roman"/>
                <w:rPrChange w:id="19239" w:author="瑋婷 徐" w:date="2025-01-04T22:53:00Z" w16du:dateUtc="2025-01-04T14:53:00Z">
                  <w:rPr>
                    <w:ins w:id="19240" w:author="瑋婷 徐" w:date="2025-01-03T16:50:00Z" w16du:dateUtc="2025-01-03T08:50:00Z"/>
                    <w:rFonts w:ascii="Times New Roman" w:eastAsia="Times New Roman" w:hAnsi="Times New Roman" w:cs="Times New Roman"/>
                    <w:sz w:val="20"/>
                    <w:szCs w:val="20"/>
                  </w:rPr>
                </w:rPrChange>
              </w:rPr>
              <w:pPrChange w:id="192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9153AF5"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242" w:author="瑋婷 徐" w:date="2025-01-03T16:50:00Z" w16du:dateUtc="2025-01-03T08:50:00Z"/>
                <w:rFonts w:ascii="Times New Roman" w:eastAsiaTheme="minorEastAsia" w:hAnsi="Times New Roman" w:cs="Times New Roman"/>
                <w:rPrChange w:id="19243" w:author="瑋婷 徐" w:date="2025-01-04T22:53:00Z" w16du:dateUtc="2025-01-04T14:53:00Z">
                  <w:rPr>
                    <w:ins w:id="19244" w:author="瑋婷 徐" w:date="2025-01-03T16:50:00Z" w16du:dateUtc="2025-01-03T08:50:00Z"/>
                    <w:rFonts w:ascii="Times New Roman" w:eastAsia="Times New Roman" w:hAnsi="Times New Roman" w:cs="Times New Roman"/>
                    <w:sz w:val="20"/>
                    <w:szCs w:val="20"/>
                  </w:rPr>
                </w:rPrChange>
              </w:rPr>
              <w:pPrChange w:id="1924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E83AC6E"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246" w:author="瑋婷 徐" w:date="2025-01-03T16:50:00Z" w16du:dateUtc="2025-01-03T08:50:00Z"/>
                <w:rFonts w:ascii="Times New Roman" w:eastAsiaTheme="minorEastAsia" w:hAnsi="Times New Roman" w:cs="Times New Roman"/>
                <w:rPrChange w:id="19247" w:author="瑋婷 徐" w:date="2025-01-04T22:53:00Z" w16du:dateUtc="2025-01-04T14:53:00Z">
                  <w:rPr>
                    <w:ins w:id="19248" w:author="瑋婷 徐" w:date="2025-01-03T16:50:00Z" w16du:dateUtc="2025-01-03T08:50:00Z"/>
                    <w:rFonts w:ascii="Times New Roman" w:eastAsia="Times New Roman" w:hAnsi="Times New Roman" w:cs="Times New Roman"/>
                    <w:sz w:val="20"/>
                    <w:szCs w:val="20"/>
                  </w:rPr>
                </w:rPrChange>
              </w:rPr>
              <w:pPrChange w:id="1924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C7AF996"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250" w:author="瑋婷 徐" w:date="2025-01-03T16:50:00Z" w16du:dateUtc="2025-01-03T08:50:00Z"/>
                <w:rFonts w:ascii="Times New Roman" w:eastAsiaTheme="minorEastAsia" w:hAnsi="Times New Roman" w:cs="Times New Roman"/>
                <w:rPrChange w:id="19251" w:author="瑋婷 徐" w:date="2025-01-04T22:53:00Z" w16du:dateUtc="2025-01-04T14:53:00Z">
                  <w:rPr>
                    <w:ins w:id="19252" w:author="瑋婷 徐" w:date="2025-01-03T16:50:00Z" w16du:dateUtc="2025-01-03T08:50:00Z"/>
                    <w:rFonts w:ascii="Times New Roman" w:eastAsia="Times New Roman" w:hAnsi="Times New Roman" w:cs="Times New Roman"/>
                    <w:sz w:val="20"/>
                    <w:szCs w:val="20"/>
                  </w:rPr>
                </w:rPrChange>
              </w:rPr>
              <w:pPrChange w:id="1925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4C5D2A0"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254" w:author="瑋婷 徐" w:date="2025-01-03T16:50:00Z" w16du:dateUtc="2025-01-03T08:50:00Z"/>
                <w:rFonts w:ascii="Times New Roman" w:eastAsiaTheme="minorEastAsia" w:hAnsi="Times New Roman" w:cs="Times New Roman"/>
                <w:rPrChange w:id="19255" w:author="瑋婷 徐" w:date="2025-01-04T22:53:00Z" w16du:dateUtc="2025-01-04T14:53:00Z">
                  <w:rPr>
                    <w:ins w:id="19256" w:author="瑋婷 徐" w:date="2025-01-03T16:50:00Z" w16du:dateUtc="2025-01-03T08:50:00Z"/>
                    <w:rFonts w:ascii="Times New Roman" w:eastAsia="Times New Roman" w:hAnsi="Times New Roman" w:cs="Times New Roman"/>
                    <w:sz w:val="20"/>
                    <w:szCs w:val="20"/>
                  </w:rPr>
                </w:rPrChange>
              </w:rPr>
              <w:pPrChange w:id="1925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42E0383"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258" w:author="瑋婷 徐" w:date="2025-01-03T16:50:00Z" w16du:dateUtc="2025-01-03T08:50:00Z"/>
                <w:rFonts w:ascii="Times New Roman" w:eastAsiaTheme="minorEastAsia" w:hAnsi="Times New Roman" w:cs="Times New Roman"/>
                <w:rPrChange w:id="19259" w:author="瑋婷 徐" w:date="2025-01-04T22:53:00Z" w16du:dateUtc="2025-01-04T14:53:00Z">
                  <w:rPr>
                    <w:ins w:id="19260" w:author="瑋婷 徐" w:date="2025-01-03T16:50:00Z" w16du:dateUtc="2025-01-03T08:50:00Z"/>
                    <w:rFonts w:ascii="Times New Roman" w:eastAsia="Times New Roman" w:hAnsi="Times New Roman" w:cs="Times New Roman"/>
                    <w:sz w:val="20"/>
                    <w:szCs w:val="20"/>
                  </w:rPr>
                </w:rPrChange>
              </w:rPr>
              <w:pPrChange w:id="192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449AC0F"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262" w:author="瑋婷 徐" w:date="2025-01-03T16:50:00Z" w16du:dateUtc="2025-01-03T08:50:00Z"/>
                <w:rFonts w:ascii="Times New Roman" w:eastAsiaTheme="minorEastAsia" w:hAnsi="Times New Roman" w:cs="Times New Roman"/>
                <w:rPrChange w:id="19263" w:author="瑋婷 徐" w:date="2025-01-04T22:53:00Z" w16du:dateUtc="2025-01-04T14:53:00Z">
                  <w:rPr>
                    <w:ins w:id="19264" w:author="瑋婷 徐" w:date="2025-01-03T16:50:00Z" w16du:dateUtc="2025-01-03T08:50:00Z"/>
                    <w:rFonts w:ascii="Times New Roman" w:eastAsia="Times New Roman" w:hAnsi="Times New Roman" w:cs="Times New Roman"/>
                    <w:sz w:val="20"/>
                    <w:szCs w:val="20"/>
                  </w:rPr>
                </w:rPrChange>
              </w:rPr>
              <w:pPrChange w:id="1926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95A6B68"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266" w:author="瑋婷 徐" w:date="2025-01-03T16:50:00Z" w16du:dateUtc="2025-01-03T08:50:00Z"/>
                <w:rFonts w:ascii="Times New Roman" w:eastAsiaTheme="minorEastAsia" w:hAnsi="Times New Roman" w:cs="Times New Roman"/>
                <w:rPrChange w:id="19267" w:author="瑋婷 徐" w:date="2025-01-04T22:53:00Z" w16du:dateUtc="2025-01-04T14:53:00Z">
                  <w:rPr>
                    <w:ins w:id="19268" w:author="瑋婷 徐" w:date="2025-01-03T16:50:00Z" w16du:dateUtc="2025-01-03T08:50:00Z"/>
                    <w:rFonts w:ascii="Times New Roman" w:eastAsia="Times New Roman" w:hAnsi="Times New Roman" w:cs="Times New Roman"/>
                    <w:sz w:val="20"/>
                    <w:szCs w:val="20"/>
                  </w:rPr>
                </w:rPrChange>
              </w:rPr>
              <w:pPrChange w:id="1926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CD731D9"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270" w:author="瑋婷 徐" w:date="2025-01-03T16:50:00Z" w16du:dateUtc="2025-01-03T08:50:00Z"/>
                <w:rFonts w:ascii="Times New Roman" w:eastAsiaTheme="minorEastAsia" w:hAnsi="Times New Roman" w:cs="Times New Roman"/>
                <w:rPrChange w:id="19271" w:author="瑋婷 徐" w:date="2025-01-04T22:53:00Z" w16du:dateUtc="2025-01-04T14:53:00Z">
                  <w:rPr>
                    <w:ins w:id="19272" w:author="瑋婷 徐" w:date="2025-01-03T16:50:00Z" w16du:dateUtc="2025-01-03T08:50:00Z"/>
                    <w:rFonts w:ascii="Times New Roman" w:eastAsia="Times New Roman" w:hAnsi="Times New Roman" w:cs="Times New Roman"/>
                    <w:sz w:val="20"/>
                    <w:szCs w:val="20"/>
                  </w:rPr>
                </w:rPrChange>
              </w:rPr>
              <w:pPrChange w:id="192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26A02D19"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274" w:author="瑋婷 徐" w:date="2025-01-03T16:50:00Z" w16du:dateUtc="2025-01-03T08:50:00Z"/>
                <w:rFonts w:ascii="Times New Roman" w:eastAsiaTheme="minorEastAsia" w:hAnsi="Times New Roman" w:cs="Times New Roman"/>
                <w:rPrChange w:id="19275" w:author="瑋婷 徐" w:date="2025-01-04T22:53:00Z" w16du:dateUtc="2025-01-04T14:53:00Z">
                  <w:rPr>
                    <w:ins w:id="19276" w:author="瑋婷 徐" w:date="2025-01-03T16:50:00Z" w16du:dateUtc="2025-01-03T08:50:00Z"/>
                    <w:rFonts w:ascii="Times New Roman" w:eastAsia="Times New Roman" w:hAnsi="Times New Roman" w:cs="Times New Roman"/>
                    <w:sz w:val="20"/>
                    <w:szCs w:val="20"/>
                  </w:rPr>
                </w:rPrChange>
              </w:rPr>
              <w:pPrChange w:id="192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F0C1C" w14:paraId="136C8A0F" w14:textId="77777777" w:rsidTr="003C19C7">
        <w:trPr>
          <w:trHeight w:val="300"/>
          <w:ins w:id="19278"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0A62AED9" w14:textId="77777777" w:rsidR="003C19C7" w:rsidRPr="003F0C1C" w:rsidRDefault="003C19C7">
            <w:pPr>
              <w:spacing w:line="360" w:lineRule="auto"/>
              <w:jc w:val="both"/>
              <w:rPr>
                <w:ins w:id="19279" w:author="瑋婷 徐" w:date="2025-01-03T16:50:00Z" w16du:dateUtc="2025-01-03T08:50:00Z"/>
                <w:rFonts w:ascii="Times New Roman" w:eastAsiaTheme="minorEastAsia" w:hAnsi="Times New Roman" w:cs="Times New Roman"/>
                <w:b w:val="0"/>
                <w:bCs w:val="0"/>
                <w:color w:val="000000"/>
                <w:rPrChange w:id="19280" w:author="瑋婷 徐" w:date="2025-01-04T22:53:00Z" w16du:dateUtc="2025-01-04T14:53:00Z">
                  <w:rPr>
                    <w:ins w:id="19281" w:author="瑋婷 徐" w:date="2025-01-03T16:50:00Z" w16du:dateUtc="2025-01-03T08:50:00Z"/>
                    <w:rFonts w:ascii="Calibri" w:hAnsi="Calibri" w:cs="Calibri"/>
                    <w:color w:val="000000"/>
                    <w:sz w:val="22"/>
                    <w:szCs w:val="22"/>
                  </w:rPr>
                </w:rPrChange>
              </w:rPr>
              <w:pPrChange w:id="19282" w:author="瑋婷 徐" w:date="2025-01-03T16:55:00Z" w16du:dateUtc="2025-01-03T08:55:00Z">
                <w:pPr/>
              </w:pPrChange>
            </w:pPr>
            <w:ins w:id="19283" w:author="瑋婷 徐" w:date="2025-01-03T16:50:00Z" w16du:dateUtc="2025-01-03T08:50:00Z">
              <w:r w:rsidRPr="003F0C1C">
                <w:rPr>
                  <w:rFonts w:ascii="Times New Roman" w:eastAsiaTheme="minorEastAsia" w:hAnsi="Times New Roman" w:cs="Times New Roman" w:hint="eastAsia"/>
                  <w:b w:val="0"/>
                  <w:bCs w:val="0"/>
                  <w:color w:val="000000"/>
                  <w:rPrChange w:id="19284" w:author="瑋婷 徐" w:date="2025-01-04T22:53:00Z" w16du:dateUtc="2025-01-04T14:53:00Z">
                    <w:rPr>
                      <w:rFonts w:ascii="Calibri" w:hAnsi="Calibri" w:cs="Calibri" w:hint="eastAsia"/>
                      <w:color w:val="000000"/>
                      <w:sz w:val="22"/>
                      <w:szCs w:val="22"/>
                    </w:rPr>
                  </w:rPrChange>
                </w:rPr>
                <w:t>翠鳥</w:t>
              </w:r>
              <w:r w:rsidRPr="003F0C1C">
                <w:rPr>
                  <w:rFonts w:ascii="Times New Roman" w:eastAsiaTheme="minorEastAsia" w:hAnsi="Times New Roman" w:cs="Times New Roman"/>
                  <w:b w:val="0"/>
                  <w:bCs w:val="0"/>
                  <w:color w:val="000000"/>
                  <w:rPrChange w:id="19285"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06DA69D1"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286" w:author="瑋婷 徐" w:date="2025-01-03T16:50:00Z" w16du:dateUtc="2025-01-03T08:50:00Z"/>
                <w:rFonts w:ascii="Times New Roman" w:eastAsiaTheme="minorEastAsia" w:hAnsi="Times New Roman" w:cs="Times New Roman"/>
                <w:i/>
                <w:iCs/>
                <w:color w:val="000000"/>
                <w:rPrChange w:id="19287" w:author="瑋婷 徐" w:date="2025-01-04T22:53:00Z" w16du:dateUtc="2025-01-04T14:53:00Z">
                  <w:rPr>
                    <w:ins w:id="19288" w:author="瑋婷 徐" w:date="2025-01-03T16:50:00Z" w16du:dateUtc="2025-01-03T08:50:00Z"/>
                    <w:rFonts w:ascii="Calibri" w:hAnsi="Calibri" w:cs="Calibri"/>
                    <w:i/>
                    <w:iCs/>
                    <w:color w:val="000000"/>
                    <w:sz w:val="22"/>
                    <w:szCs w:val="22"/>
                  </w:rPr>
                </w:rPrChange>
              </w:rPr>
              <w:pPrChange w:id="192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290" w:author="瑋婷 徐" w:date="2025-01-03T16:50:00Z" w16du:dateUtc="2025-01-03T08:50:00Z">
              <w:r w:rsidRPr="003F0C1C">
                <w:rPr>
                  <w:rFonts w:ascii="Times New Roman" w:eastAsiaTheme="minorEastAsia" w:hAnsi="Times New Roman" w:cs="Times New Roman"/>
                  <w:i/>
                  <w:iCs/>
                  <w:color w:val="000000"/>
                  <w:rPrChange w:id="19291" w:author="瑋婷 徐" w:date="2025-01-04T22:53:00Z" w16du:dateUtc="2025-01-04T14:53:00Z">
                    <w:rPr>
                      <w:rFonts w:ascii="Calibri" w:hAnsi="Calibri" w:cs="Calibri"/>
                      <w:i/>
                      <w:iCs/>
                      <w:color w:val="000000"/>
                      <w:sz w:val="22"/>
                      <w:szCs w:val="22"/>
                    </w:rPr>
                  </w:rPrChange>
                </w:rPr>
                <w:t>Alcedo atthis</w:t>
              </w:r>
            </w:ins>
          </w:p>
        </w:tc>
        <w:tc>
          <w:tcPr>
            <w:tcW w:w="162" w:type="pct"/>
            <w:noWrap/>
            <w:vAlign w:val="center"/>
            <w:hideMark/>
          </w:tcPr>
          <w:p w14:paraId="041A2622"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292" w:author="瑋婷 徐" w:date="2025-01-03T16:50:00Z" w16du:dateUtc="2025-01-03T08:50:00Z"/>
                <w:rFonts w:ascii="Times New Roman" w:eastAsiaTheme="minorEastAsia" w:hAnsi="Times New Roman" w:cs="Times New Roman"/>
                <w:i/>
                <w:iCs/>
                <w:color w:val="000000"/>
                <w:rPrChange w:id="19293" w:author="瑋婷 徐" w:date="2025-01-04T22:53:00Z" w16du:dateUtc="2025-01-04T14:53:00Z">
                  <w:rPr>
                    <w:ins w:id="19294" w:author="瑋婷 徐" w:date="2025-01-03T16:50:00Z" w16du:dateUtc="2025-01-03T08:50:00Z"/>
                    <w:rFonts w:ascii="Calibri" w:hAnsi="Calibri" w:cs="Calibri"/>
                    <w:i/>
                    <w:iCs/>
                    <w:color w:val="000000"/>
                    <w:sz w:val="22"/>
                    <w:szCs w:val="22"/>
                  </w:rPr>
                </w:rPrChange>
              </w:rPr>
              <w:pPrChange w:id="1929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A35AA75"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296" w:author="瑋婷 徐" w:date="2025-01-03T16:50:00Z" w16du:dateUtc="2025-01-03T08:50:00Z"/>
                <w:rFonts w:ascii="Times New Roman" w:eastAsiaTheme="minorEastAsia" w:hAnsi="Times New Roman" w:cs="Times New Roman"/>
                <w:rPrChange w:id="19297" w:author="瑋婷 徐" w:date="2025-01-04T22:53:00Z" w16du:dateUtc="2025-01-04T14:53:00Z">
                  <w:rPr>
                    <w:ins w:id="19298" w:author="瑋婷 徐" w:date="2025-01-03T16:50:00Z" w16du:dateUtc="2025-01-03T08:50:00Z"/>
                    <w:rFonts w:ascii="Times New Roman" w:eastAsia="Times New Roman" w:hAnsi="Times New Roman" w:cs="Times New Roman"/>
                    <w:sz w:val="20"/>
                    <w:szCs w:val="20"/>
                  </w:rPr>
                </w:rPrChange>
              </w:rPr>
              <w:pPrChange w:id="1929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7D94EF9"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00" w:author="瑋婷 徐" w:date="2025-01-03T16:50:00Z" w16du:dateUtc="2025-01-03T08:50:00Z"/>
                <w:rFonts w:ascii="Times New Roman" w:eastAsiaTheme="minorEastAsia" w:hAnsi="Times New Roman" w:cs="Times New Roman"/>
                <w:rPrChange w:id="19301" w:author="瑋婷 徐" w:date="2025-01-04T22:53:00Z" w16du:dateUtc="2025-01-04T14:53:00Z">
                  <w:rPr>
                    <w:ins w:id="19302" w:author="瑋婷 徐" w:date="2025-01-03T16:50:00Z" w16du:dateUtc="2025-01-03T08:50:00Z"/>
                    <w:rFonts w:ascii="Times New Roman" w:eastAsia="Times New Roman" w:hAnsi="Times New Roman" w:cs="Times New Roman"/>
                    <w:sz w:val="20"/>
                    <w:szCs w:val="20"/>
                  </w:rPr>
                </w:rPrChange>
              </w:rPr>
              <w:pPrChange w:id="193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6B7AC0D"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04" w:author="瑋婷 徐" w:date="2025-01-03T16:50:00Z" w16du:dateUtc="2025-01-03T08:50:00Z"/>
                <w:rFonts w:ascii="Times New Roman" w:eastAsiaTheme="minorEastAsia" w:hAnsi="Times New Roman" w:cs="Times New Roman"/>
                <w:rPrChange w:id="19305" w:author="瑋婷 徐" w:date="2025-01-04T22:53:00Z" w16du:dateUtc="2025-01-04T14:53:00Z">
                  <w:rPr>
                    <w:ins w:id="19306" w:author="瑋婷 徐" w:date="2025-01-03T16:50:00Z" w16du:dateUtc="2025-01-03T08:50:00Z"/>
                    <w:rFonts w:ascii="Times New Roman" w:eastAsia="Times New Roman" w:hAnsi="Times New Roman" w:cs="Times New Roman"/>
                    <w:sz w:val="20"/>
                    <w:szCs w:val="20"/>
                  </w:rPr>
                </w:rPrChange>
              </w:rPr>
              <w:pPrChange w:id="193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F5069D5"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08" w:author="瑋婷 徐" w:date="2025-01-03T16:50:00Z" w16du:dateUtc="2025-01-03T08:50:00Z"/>
                <w:rFonts w:ascii="Times New Roman" w:eastAsiaTheme="minorEastAsia" w:hAnsi="Times New Roman" w:cs="Times New Roman"/>
                <w:rPrChange w:id="19309" w:author="瑋婷 徐" w:date="2025-01-04T22:53:00Z" w16du:dateUtc="2025-01-04T14:53:00Z">
                  <w:rPr>
                    <w:ins w:id="19310" w:author="瑋婷 徐" w:date="2025-01-03T16:50:00Z" w16du:dateUtc="2025-01-03T08:50:00Z"/>
                    <w:rFonts w:ascii="Times New Roman" w:eastAsia="Times New Roman" w:hAnsi="Times New Roman" w:cs="Times New Roman"/>
                    <w:sz w:val="20"/>
                    <w:szCs w:val="20"/>
                  </w:rPr>
                </w:rPrChange>
              </w:rPr>
              <w:pPrChange w:id="193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AF8D490"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12" w:author="瑋婷 徐" w:date="2025-01-03T16:50:00Z" w16du:dateUtc="2025-01-03T08:50:00Z"/>
                <w:rFonts w:ascii="Times New Roman" w:eastAsiaTheme="minorEastAsia" w:hAnsi="Times New Roman" w:cs="Times New Roman"/>
                <w:rPrChange w:id="19313" w:author="瑋婷 徐" w:date="2025-01-04T22:53:00Z" w16du:dateUtc="2025-01-04T14:53:00Z">
                  <w:rPr>
                    <w:ins w:id="19314" w:author="瑋婷 徐" w:date="2025-01-03T16:50:00Z" w16du:dateUtc="2025-01-03T08:50:00Z"/>
                    <w:rFonts w:ascii="Times New Roman" w:eastAsia="Times New Roman" w:hAnsi="Times New Roman" w:cs="Times New Roman"/>
                    <w:sz w:val="20"/>
                    <w:szCs w:val="20"/>
                  </w:rPr>
                </w:rPrChange>
              </w:rPr>
              <w:pPrChange w:id="193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6FF7D63"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16" w:author="瑋婷 徐" w:date="2025-01-03T16:50:00Z" w16du:dateUtc="2025-01-03T08:50:00Z"/>
                <w:rFonts w:ascii="Times New Roman" w:eastAsiaTheme="minorEastAsia" w:hAnsi="Times New Roman" w:cs="Times New Roman"/>
                <w:rPrChange w:id="19317" w:author="瑋婷 徐" w:date="2025-01-04T22:53:00Z" w16du:dateUtc="2025-01-04T14:53:00Z">
                  <w:rPr>
                    <w:ins w:id="19318" w:author="瑋婷 徐" w:date="2025-01-03T16:50:00Z" w16du:dateUtc="2025-01-03T08:50:00Z"/>
                    <w:rFonts w:ascii="Times New Roman" w:eastAsia="Times New Roman" w:hAnsi="Times New Roman" w:cs="Times New Roman"/>
                    <w:sz w:val="20"/>
                    <w:szCs w:val="20"/>
                  </w:rPr>
                </w:rPrChange>
              </w:rPr>
              <w:pPrChange w:id="193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27A4071"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20" w:author="瑋婷 徐" w:date="2025-01-03T16:50:00Z" w16du:dateUtc="2025-01-03T08:50:00Z"/>
                <w:rFonts w:ascii="Times New Roman" w:eastAsiaTheme="minorEastAsia" w:hAnsi="Times New Roman" w:cs="Times New Roman"/>
                <w:rPrChange w:id="19321" w:author="瑋婷 徐" w:date="2025-01-04T22:53:00Z" w16du:dateUtc="2025-01-04T14:53:00Z">
                  <w:rPr>
                    <w:ins w:id="19322" w:author="瑋婷 徐" w:date="2025-01-03T16:50:00Z" w16du:dateUtc="2025-01-03T08:50:00Z"/>
                    <w:rFonts w:ascii="Times New Roman" w:eastAsia="Times New Roman" w:hAnsi="Times New Roman" w:cs="Times New Roman"/>
                    <w:sz w:val="20"/>
                    <w:szCs w:val="20"/>
                  </w:rPr>
                </w:rPrChange>
              </w:rPr>
              <w:pPrChange w:id="193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7070418"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24" w:author="瑋婷 徐" w:date="2025-01-03T16:50:00Z" w16du:dateUtc="2025-01-03T08:50:00Z"/>
                <w:rFonts w:ascii="Times New Roman" w:eastAsiaTheme="minorEastAsia" w:hAnsi="Times New Roman" w:cs="Times New Roman"/>
                <w:rPrChange w:id="19325" w:author="瑋婷 徐" w:date="2025-01-04T22:53:00Z" w16du:dateUtc="2025-01-04T14:53:00Z">
                  <w:rPr>
                    <w:ins w:id="19326" w:author="瑋婷 徐" w:date="2025-01-03T16:50:00Z" w16du:dateUtc="2025-01-03T08:50:00Z"/>
                    <w:rFonts w:ascii="Times New Roman" w:eastAsia="Times New Roman" w:hAnsi="Times New Roman" w:cs="Times New Roman"/>
                    <w:sz w:val="20"/>
                    <w:szCs w:val="20"/>
                  </w:rPr>
                </w:rPrChange>
              </w:rPr>
              <w:pPrChange w:id="193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334ECC8"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28" w:author="瑋婷 徐" w:date="2025-01-03T16:50:00Z" w16du:dateUtc="2025-01-03T08:50:00Z"/>
                <w:rFonts w:ascii="Times New Roman" w:eastAsiaTheme="minorEastAsia" w:hAnsi="Times New Roman" w:cs="Times New Roman"/>
                <w:rPrChange w:id="19329" w:author="瑋婷 徐" w:date="2025-01-04T22:53:00Z" w16du:dateUtc="2025-01-04T14:53:00Z">
                  <w:rPr>
                    <w:ins w:id="19330" w:author="瑋婷 徐" w:date="2025-01-03T16:50:00Z" w16du:dateUtc="2025-01-03T08:50:00Z"/>
                    <w:rFonts w:ascii="Times New Roman" w:eastAsia="Times New Roman" w:hAnsi="Times New Roman" w:cs="Times New Roman"/>
                    <w:sz w:val="20"/>
                    <w:szCs w:val="20"/>
                  </w:rPr>
                </w:rPrChange>
              </w:rPr>
              <w:pPrChange w:id="1933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06C62E2"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32" w:author="瑋婷 徐" w:date="2025-01-03T16:50:00Z" w16du:dateUtc="2025-01-03T08:50:00Z"/>
                <w:rFonts w:ascii="Times New Roman" w:eastAsiaTheme="minorEastAsia" w:hAnsi="Times New Roman" w:cs="Times New Roman"/>
                <w:rPrChange w:id="19333" w:author="瑋婷 徐" w:date="2025-01-04T22:53:00Z" w16du:dateUtc="2025-01-04T14:53:00Z">
                  <w:rPr>
                    <w:ins w:id="19334" w:author="瑋婷 徐" w:date="2025-01-03T16:50:00Z" w16du:dateUtc="2025-01-03T08:50:00Z"/>
                    <w:rFonts w:ascii="Times New Roman" w:eastAsia="Times New Roman" w:hAnsi="Times New Roman" w:cs="Times New Roman"/>
                    <w:sz w:val="20"/>
                    <w:szCs w:val="20"/>
                  </w:rPr>
                </w:rPrChange>
              </w:rPr>
              <w:pPrChange w:id="1933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91A7B14"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36" w:author="瑋婷 徐" w:date="2025-01-03T16:50:00Z" w16du:dateUtc="2025-01-03T08:50:00Z"/>
                <w:rFonts w:ascii="Times New Roman" w:eastAsiaTheme="minorEastAsia" w:hAnsi="Times New Roman" w:cs="Times New Roman"/>
                <w:rPrChange w:id="19337" w:author="瑋婷 徐" w:date="2025-01-04T22:53:00Z" w16du:dateUtc="2025-01-04T14:53:00Z">
                  <w:rPr>
                    <w:ins w:id="19338" w:author="瑋婷 徐" w:date="2025-01-03T16:50:00Z" w16du:dateUtc="2025-01-03T08:50:00Z"/>
                    <w:rFonts w:ascii="Times New Roman" w:eastAsia="Times New Roman" w:hAnsi="Times New Roman" w:cs="Times New Roman"/>
                    <w:sz w:val="20"/>
                    <w:szCs w:val="20"/>
                  </w:rPr>
                </w:rPrChange>
              </w:rPr>
              <w:pPrChange w:id="193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7F07539"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40" w:author="瑋婷 徐" w:date="2025-01-03T16:50:00Z" w16du:dateUtc="2025-01-03T08:50:00Z"/>
                <w:rFonts w:ascii="Times New Roman" w:eastAsiaTheme="minorEastAsia" w:hAnsi="Times New Roman" w:cs="Times New Roman"/>
                <w:rPrChange w:id="19341" w:author="瑋婷 徐" w:date="2025-01-04T22:53:00Z" w16du:dateUtc="2025-01-04T14:53:00Z">
                  <w:rPr>
                    <w:ins w:id="19342" w:author="瑋婷 徐" w:date="2025-01-03T16:50:00Z" w16du:dateUtc="2025-01-03T08:50:00Z"/>
                    <w:rFonts w:ascii="Times New Roman" w:eastAsia="Times New Roman" w:hAnsi="Times New Roman" w:cs="Times New Roman"/>
                    <w:sz w:val="20"/>
                    <w:szCs w:val="20"/>
                  </w:rPr>
                </w:rPrChange>
              </w:rPr>
              <w:pPrChange w:id="1934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ECDE612"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44" w:author="瑋婷 徐" w:date="2025-01-03T16:50:00Z" w16du:dateUtc="2025-01-03T08:50:00Z"/>
                <w:rFonts w:ascii="Times New Roman" w:eastAsiaTheme="minorEastAsia" w:hAnsi="Times New Roman" w:cs="Times New Roman"/>
                <w:rPrChange w:id="19345" w:author="瑋婷 徐" w:date="2025-01-04T22:53:00Z" w16du:dateUtc="2025-01-04T14:53:00Z">
                  <w:rPr>
                    <w:ins w:id="19346" w:author="瑋婷 徐" w:date="2025-01-03T16:50:00Z" w16du:dateUtc="2025-01-03T08:50:00Z"/>
                    <w:rFonts w:ascii="Times New Roman" w:eastAsia="Times New Roman" w:hAnsi="Times New Roman" w:cs="Times New Roman"/>
                    <w:sz w:val="20"/>
                    <w:szCs w:val="20"/>
                  </w:rPr>
                </w:rPrChange>
              </w:rPr>
              <w:pPrChange w:id="193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C001C9F"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48" w:author="瑋婷 徐" w:date="2025-01-03T16:50:00Z" w16du:dateUtc="2025-01-03T08:50:00Z"/>
                <w:rFonts w:ascii="Times New Roman" w:eastAsiaTheme="minorEastAsia" w:hAnsi="Times New Roman" w:cs="Times New Roman"/>
                <w:rPrChange w:id="19349" w:author="瑋婷 徐" w:date="2025-01-04T22:53:00Z" w16du:dateUtc="2025-01-04T14:53:00Z">
                  <w:rPr>
                    <w:ins w:id="19350" w:author="瑋婷 徐" w:date="2025-01-03T16:50:00Z" w16du:dateUtc="2025-01-03T08:50:00Z"/>
                    <w:rFonts w:ascii="Times New Roman" w:eastAsia="Times New Roman" w:hAnsi="Times New Roman" w:cs="Times New Roman"/>
                    <w:sz w:val="20"/>
                    <w:szCs w:val="20"/>
                  </w:rPr>
                </w:rPrChange>
              </w:rPr>
              <w:pPrChange w:id="193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B570908"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52" w:author="瑋婷 徐" w:date="2025-01-03T16:50:00Z" w16du:dateUtc="2025-01-03T08:50:00Z"/>
                <w:rFonts w:ascii="Times New Roman" w:eastAsiaTheme="minorEastAsia" w:hAnsi="Times New Roman" w:cs="Times New Roman"/>
                <w:rPrChange w:id="19353" w:author="瑋婷 徐" w:date="2025-01-04T22:53:00Z" w16du:dateUtc="2025-01-04T14:53:00Z">
                  <w:rPr>
                    <w:ins w:id="19354" w:author="瑋婷 徐" w:date="2025-01-03T16:50:00Z" w16du:dateUtc="2025-01-03T08:50:00Z"/>
                    <w:rFonts w:ascii="Times New Roman" w:eastAsia="Times New Roman" w:hAnsi="Times New Roman" w:cs="Times New Roman"/>
                    <w:sz w:val="20"/>
                    <w:szCs w:val="20"/>
                  </w:rPr>
                </w:rPrChange>
              </w:rPr>
              <w:pPrChange w:id="193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50248C1"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56" w:author="瑋婷 徐" w:date="2025-01-03T16:50:00Z" w16du:dateUtc="2025-01-03T08:50:00Z"/>
                <w:rFonts w:ascii="Times New Roman" w:eastAsiaTheme="minorEastAsia" w:hAnsi="Times New Roman" w:cs="Times New Roman"/>
                <w:rPrChange w:id="19357" w:author="瑋婷 徐" w:date="2025-01-04T22:53:00Z" w16du:dateUtc="2025-01-04T14:53:00Z">
                  <w:rPr>
                    <w:ins w:id="19358" w:author="瑋婷 徐" w:date="2025-01-03T16:50:00Z" w16du:dateUtc="2025-01-03T08:50:00Z"/>
                    <w:rFonts w:ascii="Times New Roman" w:eastAsia="Times New Roman" w:hAnsi="Times New Roman" w:cs="Times New Roman"/>
                    <w:sz w:val="20"/>
                    <w:szCs w:val="20"/>
                  </w:rPr>
                </w:rPrChange>
              </w:rPr>
              <w:pPrChange w:id="193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3ADED95"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60" w:author="瑋婷 徐" w:date="2025-01-03T16:50:00Z" w16du:dateUtc="2025-01-03T08:50:00Z"/>
                <w:rFonts w:ascii="Times New Roman" w:eastAsiaTheme="minorEastAsia" w:hAnsi="Times New Roman" w:cs="Times New Roman"/>
                <w:rPrChange w:id="19361" w:author="瑋婷 徐" w:date="2025-01-04T22:53:00Z" w16du:dateUtc="2025-01-04T14:53:00Z">
                  <w:rPr>
                    <w:ins w:id="19362" w:author="瑋婷 徐" w:date="2025-01-03T16:50:00Z" w16du:dateUtc="2025-01-03T08:50:00Z"/>
                    <w:rFonts w:ascii="Times New Roman" w:eastAsia="Times New Roman" w:hAnsi="Times New Roman" w:cs="Times New Roman"/>
                    <w:sz w:val="20"/>
                    <w:szCs w:val="20"/>
                  </w:rPr>
                </w:rPrChange>
              </w:rPr>
              <w:pPrChange w:id="1936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2801BF6"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64" w:author="瑋婷 徐" w:date="2025-01-03T16:50:00Z" w16du:dateUtc="2025-01-03T08:50:00Z"/>
                <w:rFonts w:ascii="Times New Roman" w:eastAsiaTheme="minorEastAsia" w:hAnsi="Times New Roman" w:cs="Times New Roman"/>
                <w:rPrChange w:id="19365" w:author="瑋婷 徐" w:date="2025-01-04T22:53:00Z" w16du:dateUtc="2025-01-04T14:53:00Z">
                  <w:rPr>
                    <w:ins w:id="19366" w:author="瑋婷 徐" w:date="2025-01-03T16:50:00Z" w16du:dateUtc="2025-01-03T08:50:00Z"/>
                    <w:rFonts w:ascii="Times New Roman" w:eastAsia="Times New Roman" w:hAnsi="Times New Roman" w:cs="Times New Roman"/>
                    <w:sz w:val="20"/>
                    <w:szCs w:val="20"/>
                  </w:rPr>
                </w:rPrChange>
              </w:rPr>
              <w:pPrChange w:id="1936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7BD7400"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68" w:author="瑋婷 徐" w:date="2025-01-03T16:50:00Z" w16du:dateUtc="2025-01-03T08:50:00Z"/>
                <w:rFonts w:ascii="Times New Roman" w:eastAsiaTheme="minorEastAsia" w:hAnsi="Times New Roman" w:cs="Times New Roman"/>
                <w:rPrChange w:id="19369" w:author="瑋婷 徐" w:date="2025-01-04T22:53:00Z" w16du:dateUtc="2025-01-04T14:53:00Z">
                  <w:rPr>
                    <w:ins w:id="19370" w:author="瑋婷 徐" w:date="2025-01-03T16:50:00Z" w16du:dateUtc="2025-01-03T08:50:00Z"/>
                    <w:rFonts w:ascii="Times New Roman" w:eastAsia="Times New Roman" w:hAnsi="Times New Roman" w:cs="Times New Roman"/>
                    <w:sz w:val="20"/>
                    <w:szCs w:val="20"/>
                  </w:rPr>
                </w:rPrChange>
              </w:rPr>
              <w:pPrChange w:id="1937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4A17F05A"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372" w:author="瑋婷 徐" w:date="2025-01-03T16:50:00Z" w16du:dateUtc="2025-01-03T08:50:00Z"/>
                <w:rFonts w:ascii="Times New Roman" w:eastAsiaTheme="minorEastAsia" w:hAnsi="Times New Roman" w:cs="Times New Roman"/>
                <w:rPrChange w:id="19373" w:author="瑋婷 徐" w:date="2025-01-04T22:53:00Z" w16du:dateUtc="2025-01-04T14:53:00Z">
                  <w:rPr>
                    <w:ins w:id="19374" w:author="瑋婷 徐" w:date="2025-01-03T16:50:00Z" w16du:dateUtc="2025-01-03T08:50:00Z"/>
                    <w:rFonts w:ascii="Times New Roman" w:eastAsia="Times New Roman" w:hAnsi="Times New Roman" w:cs="Times New Roman"/>
                    <w:sz w:val="20"/>
                    <w:szCs w:val="20"/>
                  </w:rPr>
                </w:rPrChange>
              </w:rPr>
              <w:pPrChange w:id="1937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F0C1C" w14:paraId="043B865C" w14:textId="77777777" w:rsidTr="003C19C7">
        <w:trPr>
          <w:cnfStyle w:val="000000100000" w:firstRow="0" w:lastRow="0" w:firstColumn="0" w:lastColumn="0" w:oddVBand="0" w:evenVBand="0" w:oddHBand="1" w:evenHBand="0" w:firstRowFirstColumn="0" w:firstRowLastColumn="0" w:lastRowFirstColumn="0" w:lastRowLastColumn="0"/>
          <w:trHeight w:val="300"/>
          <w:ins w:id="19376"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5F9215D" w14:textId="77777777" w:rsidR="003C19C7" w:rsidRPr="003F0C1C" w:rsidRDefault="003C19C7">
            <w:pPr>
              <w:spacing w:line="360" w:lineRule="auto"/>
              <w:jc w:val="both"/>
              <w:rPr>
                <w:ins w:id="19377" w:author="瑋婷 徐" w:date="2025-01-03T16:50:00Z" w16du:dateUtc="2025-01-03T08:50:00Z"/>
                <w:rFonts w:ascii="Times New Roman" w:eastAsiaTheme="minorEastAsia" w:hAnsi="Times New Roman" w:cs="Times New Roman"/>
                <w:b w:val="0"/>
                <w:bCs w:val="0"/>
                <w:color w:val="000000"/>
                <w:rPrChange w:id="19378" w:author="瑋婷 徐" w:date="2025-01-04T22:53:00Z" w16du:dateUtc="2025-01-04T14:53:00Z">
                  <w:rPr>
                    <w:ins w:id="19379" w:author="瑋婷 徐" w:date="2025-01-03T16:50:00Z" w16du:dateUtc="2025-01-03T08:50:00Z"/>
                    <w:rFonts w:ascii="Calibri" w:hAnsi="Calibri" w:cs="Calibri"/>
                    <w:color w:val="000000"/>
                    <w:sz w:val="22"/>
                    <w:szCs w:val="22"/>
                  </w:rPr>
                </w:rPrChange>
              </w:rPr>
              <w:pPrChange w:id="19380" w:author="瑋婷 徐" w:date="2025-01-03T16:55:00Z" w16du:dateUtc="2025-01-03T08:55:00Z">
                <w:pPr/>
              </w:pPrChange>
            </w:pPr>
            <w:ins w:id="19381" w:author="瑋婷 徐" w:date="2025-01-03T16:50:00Z" w16du:dateUtc="2025-01-03T08:50:00Z">
              <w:r w:rsidRPr="003F0C1C">
                <w:rPr>
                  <w:rFonts w:ascii="Times New Roman" w:eastAsiaTheme="minorEastAsia" w:hAnsi="Times New Roman" w:cs="Times New Roman" w:hint="eastAsia"/>
                  <w:b w:val="0"/>
                  <w:bCs w:val="0"/>
                  <w:color w:val="000000"/>
                  <w:rPrChange w:id="19382" w:author="瑋婷 徐" w:date="2025-01-04T22:53:00Z" w16du:dateUtc="2025-01-04T14:53:00Z">
                    <w:rPr>
                      <w:rFonts w:ascii="Calibri" w:hAnsi="Calibri" w:cs="Calibri" w:hint="eastAsia"/>
                      <w:color w:val="000000"/>
                      <w:sz w:val="22"/>
                      <w:szCs w:val="22"/>
                    </w:rPr>
                  </w:rPrChange>
                </w:rPr>
                <w:t>五色鳥</w:t>
              </w:r>
              <w:r w:rsidRPr="003F0C1C">
                <w:rPr>
                  <w:rFonts w:ascii="Times New Roman" w:eastAsiaTheme="minorEastAsia" w:hAnsi="Times New Roman" w:cs="Times New Roman"/>
                  <w:b w:val="0"/>
                  <w:bCs w:val="0"/>
                  <w:color w:val="000000"/>
                  <w:rPrChange w:id="19383" w:author="瑋婷 徐" w:date="2025-01-04T22:53:00Z" w16du:dateUtc="2025-01-04T14:53:00Z">
                    <w:rPr>
                      <w:rFonts w:ascii="Calibri" w:hAnsi="Calibri" w:cs="Calibri"/>
                      <w:color w:val="000000"/>
                      <w:sz w:val="22"/>
                      <w:szCs w:val="22"/>
                    </w:rPr>
                  </w:rPrChange>
                </w:rPr>
                <w:t xml:space="preserve"> </w:t>
              </w:r>
              <w:r w:rsidRPr="003F0C1C">
                <w:rPr>
                  <w:b w:val="0"/>
                  <w:bCs w:val="0"/>
                  <w:color w:val="000000"/>
                  <w:rPrChange w:id="19384" w:author="瑋婷 徐" w:date="2025-01-04T22:53:00Z" w16du:dateUtc="2025-01-04T14:53:00Z">
                    <w:rPr>
                      <w:color w:val="000000"/>
                      <w:sz w:val="22"/>
                      <w:szCs w:val="22"/>
                    </w:rPr>
                  </w:rPrChange>
                </w:rPr>
                <w:t>◎</w:t>
              </w:r>
              <w:r w:rsidRPr="003F0C1C">
                <w:rPr>
                  <w:rFonts w:ascii="Times New Roman" w:eastAsiaTheme="minorEastAsia" w:hAnsi="Times New Roman" w:cs="Times New Roman"/>
                  <w:b w:val="0"/>
                  <w:bCs w:val="0"/>
                  <w:color w:val="000000"/>
                  <w:rPrChange w:id="19385"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0181C44E"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386" w:author="瑋婷 徐" w:date="2025-01-03T16:50:00Z" w16du:dateUtc="2025-01-03T08:50:00Z"/>
                <w:rFonts w:ascii="Times New Roman" w:eastAsiaTheme="minorEastAsia" w:hAnsi="Times New Roman" w:cs="Times New Roman"/>
                <w:i/>
                <w:iCs/>
                <w:color w:val="000000"/>
                <w:rPrChange w:id="19387" w:author="瑋婷 徐" w:date="2025-01-04T22:53:00Z" w16du:dateUtc="2025-01-04T14:53:00Z">
                  <w:rPr>
                    <w:ins w:id="19388" w:author="瑋婷 徐" w:date="2025-01-03T16:50:00Z" w16du:dateUtc="2025-01-03T08:50:00Z"/>
                    <w:rFonts w:ascii="Calibri" w:hAnsi="Calibri" w:cs="Calibri"/>
                    <w:i/>
                    <w:iCs/>
                    <w:color w:val="000000"/>
                    <w:sz w:val="22"/>
                    <w:szCs w:val="22"/>
                  </w:rPr>
                </w:rPrChange>
              </w:rPr>
              <w:pPrChange w:id="1938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390" w:author="瑋婷 徐" w:date="2025-01-03T16:50:00Z" w16du:dateUtc="2025-01-03T08:50:00Z">
              <w:r w:rsidRPr="003F0C1C">
                <w:rPr>
                  <w:rFonts w:ascii="Times New Roman" w:eastAsiaTheme="minorEastAsia" w:hAnsi="Times New Roman" w:cs="Times New Roman"/>
                  <w:i/>
                  <w:iCs/>
                  <w:color w:val="000000"/>
                  <w:rPrChange w:id="19391" w:author="瑋婷 徐" w:date="2025-01-04T22:53:00Z" w16du:dateUtc="2025-01-04T14:53:00Z">
                    <w:rPr>
                      <w:rFonts w:ascii="Calibri" w:hAnsi="Calibri" w:cs="Calibri"/>
                      <w:i/>
                      <w:iCs/>
                      <w:color w:val="000000"/>
                      <w:sz w:val="22"/>
                      <w:szCs w:val="22"/>
                    </w:rPr>
                  </w:rPrChange>
                </w:rPr>
                <w:t>Psilopogon nuchalis</w:t>
              </w:r>
            </w:ins>
          </w:p>
        </w:tc>
        <w:tc>
          <w:tcPr>
            <w:tcW w:w="162" w:type="pct"/>
            <w:noWrap/>
            <w:vAlign w:val="center"/>
            <w:hideMark/>
          </w:tcPr>
          <w:p w14:paraId="6A549DCE"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392" w:author="瑋婷 徐" w:date="2025-01-03T16:50:00Z" w16du:dateUtc="2025-01-03T08:50:00Z"/>
                <w:rFonts w:ascii="Times New Roman" w:eastAsiaTheme="minorEastAsia" w:hAnsi="Times New Roman" w:cs="Times New Roman"/>
                <w:color w:val="000000"/>
                <w:rPrChange w:id="19393" w:author="瑋婷 徐" w:date="2025-01-04T22:53:00Z" w16du:dateUtc="2025-01-04T14:53:00Z">
                  <w:rPr>
                    <w:ins w:id="19394" w:author="瑋婷 徐" w:date="2025-01-03T16:50:00Z" w16du:dateUtc="2025-01-03T08:50:00Z"/>
                    <w:rFonts w:ascii="Calibri" w:hAnsi="Calibri" w:cs="Calibri"/>
                    <w:color w:val="000000"/>
                    <w:sz w:val="22"/>
                    <w:szCs w:val="22"/>
                  </w:rPr>
                </w:rPrChange>
              </w:rPr>
              <w:pPrChange w:id="1939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396" w:author="瑋婷 徐" w:date="2025-01-03T16:50:00Z" w16du:dateUtc="2025-01-03T08:50:00Z">
              <w:r w:rsidRPr="003F0C1C">
                <w:rPr>
                  <w:rFonts w:ascii="Times New Roman" w:eastAsiaTheme="minorEastAsia" w:hAnsi="Times New Roman" w:cs="Times New Roman"/>
                  <w:color w:val="000000"/>
                  <w:rPrChange w:id="1939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4B36CDE4"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398" w:author="瑋婷 徐" w:date="2025-01-03T16:50:00Z" w16du:dateUtc="2025-01-03T08:50:00Z"/>
                <w:rFonts w:ascii="Times New Roman" w:eastAsiaTheme="minorEastAsia" w:hAnsi="Times New Roman" w:cs="Times New Roman"/>
                <w:color w:val="000000"/>
                <w:rPrChange w:id="19399" w:author="瑋婷 徐" w:date="2025-01-04T22:53:00Z" w16du:dateUtc="2025-01-04T14:53:00Z">
                  <w:rPr>
                    <w:ins w:id="19400" w:author="瑋婷 徐" w:date="2025-01-03T16:50:00Z" w16du:dateUtc="2025-01-03T08:50:00Z"/>
                    <w:rFonts w:ascii="Calibri" w:hAnsi="Calibri" w:cs="Calibri"/>
                    <w:color w:val="000000"/>
                    <w:sz w:val="22"/>
                    <w:szCs w:val="22"/>
                  </w:rPr>
                </w:rPrChange>
              </w:rPr>
              <w:pPrChange w:id="194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402" w:author="瑋婷 徐" w:date="2025-01-03T16:50:00Z" w16du:dateUtc="2025-01-03T08:50:00Z">
              <w:r w:rsidRPr="003F0C1C">
                <w:rPr>
                  <w:rFonts w:ascii="Times New Roman" w:eastAsiaTheme="minorEastAsia" w:hAnsi="Times New Roman" w:cs="Times New Roman"/>
                  <w:color w:val="000000"/>
                  <w:rPrChange w:id="1940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08571E8"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04" w:author="瑋婷 徐" w:date="2025-01-03T16:50:00Z" w16du:dateUtc="2025-01-03T08:50:00Z"/>
                <w:rFonts w:ascii="Times New Roman" w:eastAsiaTheme="minorEastAsia" w:hAnsi="Times New Roman" w:cs="Times New Roman"/>
                <w:color w:val="000000"/>
                <w:rPrChange w:id="19405" w:author="瑋婷 徐" w:date="2025-01-04T22:53:00Z" w16du:dateUtc="2025-01-04T14:53:00Z">
                  <w:rPr>
                    <w:ins w:id="19406" w:author="瑋婷 徐" w:date="2025-01-03T16:50:00Z" w16du:dateUtc="2025-01-03T08:50:00Z"/>
                    <w:rFonts w:ascii="Calibri" w:hAnsi="Calibri" w:cs="Calibri"/>
                    <w:color w:val="000000"/>
                    <w:sz w:val="22"/>
                    <w:szCs w:val="22"/>
                  </w:rPr>
                </w:rPrChange>
              </w:rPr>
              <w:pPrChange w:id="1940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408" w:author="瑋婷 徐" w:date="2025-01-03T16:50:00Z" w16du:dateUtc="2025-01-03T08:50:00Z">
              <w:r w:rsidRPr="003F0C1C">
                <w:rPr>
                  <w:rFonts w:ascii="Times New Roman" w:eastAsiaTheme="minorEastAsia" w:hAnsi="Times New Roman" w:cs="Times New Roman"/>
                  <w:color w:val="000000"/>
                  <w:rPrChange w:id="1940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6A6F8F18"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10" w:author="瑋婷 徐" w:date="2025-01-03T16:50:00Z" w16du:dateUtc="2025-01-03T08:50:00Z"/>
                <w:rFonts w:ascii="Times New Roman" w:eastAsiaTheme="minorEastAsia" w:hAnsi="Times New Roman" w:cs="Times New Roman"/>
                <w:color w:val="000000"/>
                <w:rPrChange w:id="19411" w:author="瑋婷 徐" w:date="2025-01-04T22:53:00Z" w16du:dateUtc="2025-01-04T14:53:00Z">
                  <w:rPr>
                    <w:ins w:id="19412" w:author="瑋婷 徐" w:date="2025-01-03T16:50:00Z" w16du:dateUtc="2025-01-03T08:50:00Z"/>
                    <w:rFonts w:ascii="Calibri" w:hAnsi="Calibri" w:cs="Calibri"/>
                    <w:color w:val="000000"/>
                    <w:sz w:val="22"/>
                    <w:szCs w:val="22"/>
                  </w:rPr>
                </w:rPrChange>
              </w:rPr>
              <w:pPrChange w:id="194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414" w:author="瑋婷 徐" w:date="2025-01-03T16:50:00Z" w16du:dateUtc="2025-01-03T08:50:00Z">
              <w:r w:rsidRPr="003F0C1C">
                <w:rPr>
                  <w:rFonts w:ascii="Times New Roman" w:eastAsiaTheme="minorEastAsia" w:hAnsi="Times New Roman" w:cs="Times New Roman"/>
                  <w:color w:val="000000"/>
                  <w:rPrChange w:id="1941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54D1864D"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16" w:author="瑋婷 徐" w:date="2025-01-03T16:50:00Z" w16du:dateUtc="2025-01-03T08:50:00Z"/>
                <w:rFonts w:ascii="Times New Roman" w:eastAsiaTheme="minorEastAsia" w:hAnsi="Times New Roman" w:cs="Times New Roman"/>
                <w:color w:val="000000"/>
                <w:rPrChange w:id="19417" w:author="瑋婷 徐" w:date="2025-01-04T22:53:00Z" w16du:dateUtc="2025-01-04T14:53:00Z">
                  <w:rPr>
                    <w:ins w:id="19418" w:author="瑋婷 徐" w:date="2025-01-03T16:50:00Z" w16du:dateUtc="2025-01-03T08:50:00Z"/>
                    <w:rFonts w:ascii="Calibri" w:hAnsi="Calibri" w:cs="Calibri"/>
                    <w:color w:val="000000"/>
                    <w:sz w:val="22"/>
                    <w:szCs w:val="22"/>
                  </w:rPr>
                </w:rPrChange>
              </w:rPr>
              <w:pPrChange w:id="1941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420" w:author="瑋婷 徐" w:date="2025-01-03T16:50:00Z" w16du:dateUtc="2025-01-03T08:50:00Z">
              <w:r w:rsidRPr="003F0C1C">
                <w:rPr>
                  <w:rFonts w:ascii="Times New Roman" w:eastAsiaTheme="minorEastAsia" w:hAnsi="Times New Roman" w:cs="Times New Roman"/>
                  <w:color w:val="000000"/>
                  <w:rPrChange w:id="19421"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51A181C"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22" w:author="瑋婷 徐" w:date="2025-01-03T16:50:00Z" w16du:dateUtc="2025-01-03T08:50:00Z"/>
                <w:rFonts w:ascii="Times New Roman" w:eastAsiaTheme="minorEastAsia" w:hAnsi="Times New Roman" w:cs="Times New Roman"/>
                <w:color w:val="000000"/>
                <w:rPrChange w:id="19423" w:author="瑋婷 徐" w:date="2025-01-04T22:53:00Z" w16du:dateUtc="2025-01-04T14:53:00Z">
                  <w:rPr>
                    <w:ins w:id="19424" w:author="瑋婷 徐" w:date="2025-01-03T16:50:00Z" w16du:dateUtc="2025-01-03T08:50:00Z"/>
                    <w:rFonts w:ascii="Calibri" w:hAnsi="Calibri" w:cs="Calibri"/>
                    <w:color w:val="000000"/>
                    <w:sz w:val="22"/>
                    <w:szCs w:val="22"/>
                  </w:rPr>
                </w:rPrChange>
              </w:rPr>
              <w:pPrChange w:id="194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426" w:author="瑋婷 徐" w:date="2025-01-03T16:50:00Z" w16du:dateUtc="2025-01-03T08:50:00Z">
              <w:r w:rsidRPr="003F0C1C">
                <w:rPr>
                  <w:rFonts w:ascii="Times New Roman" w:eastAsiaTheme="minorEastAsia" w:hAnsi="Times New Roman" w:cs="Times New Roman"/>
                  <w:color w:val="000000"/>
                  <w:rPrChange w:id="1942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551B9F5F"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28" w:author="瑋婷 徐" w:date="2025-01-03T16:50:00Z" w16du:dateUtc="2025-01-03T08:50:00Z"/>
                <w:rFonts w:ascii="Times New Roman" w:eastAsiaTheme="minorEastAsia" w:hAnsi="Times New Roman" w:cs="Times New Roman"/>
                <w:color w:val="000000"/>
                <w:rPrChange w:id="19429" w:author="瑋婷 徐" w:date="2025-01-04T22:53:00Z" w16du:dateUtc="2025-01-04T14:53:00Z">
                  <w:rPr>
                    <w:ins w:id="19430" w:author="瑋婷 徐" w:date="2025-01-03T16:50:00Z" w16du:dateUtc="2025-01-03T08:50:00Z"/>
                    <w:rFonts w:ascii="Calibri" w:hAnsi="Calibri" w:cs="Calibri"/>
                    <w:color w:val="000000"/>
                    <w:sz w:val="22"/>
                    <w:szCs w:val="22"/>
                  </w:rPr>
                </w:rPrChange>
              </w:rPr>
              <w:pPrChange w:id="1943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432" w:author="瑋婷 徐" w:date="2025-01-03T16:50:00Z" w16du:dateUtc="2025-01-03T08:50:00Z">
              <w:r w:rsidRPr="003F0C1C">
                <w:rPr>
                  <w:rFonts w:ascii="Times New Roman" w:eastAsiaTheme="minorEastAsia" w:hAnsi="Times New Roman" w:cs="Times New Roman"/>
                  <w:color w:val="000000"/>
                  <w:rPrChange w:id="1943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FBDD801"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34" w:author="瑋婷 徐" w:date="2025-01-03T16:50:00Z" w16du:dateUtc="2025-01-03T08:50:00Z"/>
                <w:rFonts w:ascii="Times New Roman" w:eastAsiaTheme="minorEastAsia" w:hAnsi="Times New Roman" w:cs="Times New Roman"/>
                <w:color w:val="000000"/>
                <w:rPrChange w:id="19435" w:author="瑋婷 徐" w:date="2025-01-04T22:53:00Z" w16du:dateUtc="2025-01-04T14:53:00Z">
                  <w:rPr>
                    <w:ins w:id="19436" w:author="瑋婷 徐" w:date="2025-01-03T16:50:00Z" w16du:dateUtc="2025-01-03T08:50:00Z"/>
                    <w:rFonts w:ascii="Calibri" w:hAnsi="Calibri" w:cs="Calibri"/>
                    <w:color w:val="000000"/>
                    <w:sz w:val="22"/>
                    <w:szCs w:val="22"/>
                  </w:rPr>
                </w:rPrChange>
              </w:rPr>
              <w:pPrChange w:id="1943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11465B2"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38" w:author="瑋婷 徐" w:date="2025-01-03T16:50:00Z" w16du:dateUtc="2025-01-03T08:50:00Z"/>
                <w:rFonts w:ascii="Times New Roman" w:eastAsiaTheme="minorEastAsia" w:hAnsi="Times New Roman" w:cs="Times New Roman"/>
                <w:rPrChange w:id="19439" w:author="瑋婷 徐" w:date="2025-01-04T22:53:00Z" w16du:dateUtc="2025-01-04T14:53:00Z">
                  <w:rPr>
                    <w:ins w:id="19440" w:author="瑋婷 徐" w:date="2025-01-03T16:50:00Z" w16du:dateUtc="2025-01-03T08:50:00Z"/>
                    <w:rFonts w:ascii="Times New Roman" w:eastAsia="Times New Roman" w:hAnsi="Times New Roman" w:cs="Times New Roman"/>
                    <w:sz w:val="20"/>
                    <w:szCs w:val="20"/>
                  </w:rPr>
                </w:rPrChange>
              </w:rPr>
              <w:pPrChange w:id="194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68E3482"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42" w:author="瑋婷 徐" w:date="2025-01-03T16:50:00Z" w16du:dateUtc="2025-01-03T08:50:00Z"/>
                <w:rFonts w:ascii="Times New Roman" w:eastAsiaTheme="minorEastAsia" w:hAnsi="Times New Roman" w:cs="Times New Roman"/>
                <w:color w:val="000000"/>
                <w:rPrChange w:id="19443" w:author="瑋婷 徐" w:date="2025-01-04T22:53:00Z" w16du:dateUtc="2025-01-04T14:53:00Z">
                  <w:rPr>
                    <w:ins w:id="19444" w:author="瑋婷 徐" w:date="2025-01-03T16:50:00Z" w16du:dateUtc="2025-01-03T08:50:00Z"/>
                    <w:rFonts w:ascii="Calibri" w:hAnsi="Calibri" w:cs="Calibri"/>
                    <w:color w:val="000000"/>
                    <w:sz w:val="22"/>
                    <w:szCs w:val="22"/>
                  </w:rPr>
                </w:rPrChange>
              </w:rPr>
              <w:pPrChange w:id="1944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446" w:author="瑋婷 徐" w:date="2025-01-03T16:50:00Z" w16du:dateUtc="2025-01-03T08:50:00Z">
              <w:r w:rsidRPr="003F0C1C">
                <w:rPr>
                  <w:rFonts w:ascii="Times New Roman" w:eastAsiaTheme="minorEastAsia" w:hAnsi="Times New Roman" w:cs="Times New Roman"/>
                  <w:color w:val="000000"/>
                  <w:rPrChange w:id="1944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688126B5"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48" w:author="瑋婷 徐" w:date="2025-01-03T16:50:00Z" w16du:dateUtc="2025-01-03T08:50:00Z"/>
                <w:rFonts w:ascii="Times New Roman" w:eastAsiaTheme="minorEastAsia" w:hAnsi="Times New Roman" w:cs="Times New Roman"/>
                <w:color w:val="000000"/>
                <w:rPrChange w:id="19449" w:author="瑋婷 徐" w:date="2025-01-04T22:53:00Z" w16du:dateUtc="2025-01-04T14:53:00Z">
                  <w:rPr>
                    <w:ins w:id="19450" w:author="瑋婷 徐" w:date="2025-01-03T16:50:00Z" w16du:dateUtc="2025-01-03T08:50:00Z"/>
                    <w:rFonts w:ascii="Calibri" w:hAnsi="Calibri" w:cs="Calibri"/>
                    <w:color w:val="000000"/>
                    <w:sz w:val="22"/>
                    <w:szCs w:val="22"/>
                  </w:rPr>
                </w:rPrChange>
              </w:rPr>
              <w:pPrChange w:id="194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452" w:author="瑋婷 徐" w:date="2025-01-03T16:50:00Z" w16du:dateUtc="2025-01-03T08:50:00Z">
              <w:r w:rsidRPr="003F0C1C">
                <w:rPr>
                  <w:rFonts w:ascii="Times New Roman" w:eastAsiaTheme="minorEastAsia" w:hAnsi="Times New Roman" w:cs="Times New Roman"/>
                  <w:color w:val="000000"/>
                  <w:rPrChange w:id="1945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DB6D288"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54" w:author="瑋婷 徐" w:date="2025-01-03T16:50:00Z" w16du:dateUtc="2025-01-03T08:50:00Z"/>
                <w:rFonts w:ascii="Times New Roman" w:eastAsiaTheme="minorEastAsia" w:hAnsi="Times New Roman" w:cs="Times New Roman"/>
                <w:color w:val="000000"/>
                <w:rPrChange w:id="19455" w:author="瑋婷 徐" w:date="2025-01-04T22:53:00Z" w16du:dateUtc="2025-01-04T14:53:00Z">
                  <w:rPr>
                    <w:ins w:id="19456" w:author="瑋婷 徐" w:date="2025-01-03T16:50:00Z" w16du:dateUtc="2025-01-03T08:50:00Z"/>
                    <w:rFonts w:ascii="Calibri" w:hAnsi="Calibri" w:cs="Calibri"/>
                    <w:color w:val="000000"/>
                    <w:sz w:val="22"/>
                    <w:szCs w:val="22"/>
                  </w:rPr>
                </w:rPrChange>
              </w:rPr>
              <w:pPrChange w:id="1945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458" w:author="瑋婷 徐" w:date="2025-01-03T16:50:00Z" w16du:dateUtc="2025-01-03T08:50:00Z">
              <w:r w:rsidRPr="003F0C1C">
                <w:rPr>
                  <w:rFonts w:ascii="Times New Roman" w:eastAsiaTheme="minorEastAsia" w:hAnsi="Times New Roman" w:cs="Times New Roman"/>
                  <w:color w:val="000000"/>
                  <w:rPrChange w:id="1945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9B79103"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60" w:author="瑋婷 徐" w:date="2025-01-03T16:50:00Z" w16du:dateUtc="2025-01-03T08:50:00Z"/>
                <w:rFonts w:ascii="Times New Roman" w:eastAsiaTheme="minorEastAsia" w:hAnsi="Times New Roman" w:cs="Times New Roman"/>
                <w:color w:val="000000"/>
                <w:rPrChange w:id="19461" w:author="瑋婷 徐" w:date="2025-01-04T22:53:00Z" w16du:dateUtc="2025-01-04T14:53:00Z">
                  <w:rPr>
                    <w:ins w:id="19462" w:author="瑋婷 徐" w:date="2025-01-03T16:50:00Z" w16du:dateUtc="2025-01-03T08:50:00Z"/>
                    <w:rFonts w:ascii="Calibri" w:hAnsi="Calibri" w:cs="Calibri"/>
                    <w:color w:val="000000"/>
                    <w:sz w:val="22"/>
                    <w:szCs w:val="22"/>
                  </w:rPr>
                </w:rPrChange>
              </w:rPr>
              <w:pPrChange w:id="1946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464" w:author="瑋婷 徐" w:date="2025-01-03T16:50:00Z" w16du:dateUtc="2025-01-03T08:50:00Z">
              <w:r w:rsidRPr="003F0C1C">
                <w:rPr>
                  <w:rFonts w:ascii="Times New Roman" w:eastAsiaTheme="minorEastAsia" w:hAnsi="Times New Roman" w:cs="Times New Roman"/>
                  <w:color w:val="000000"/>
                  <w:rPrChange w:id="1946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242DF42"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66" w:author="瑋婷 徐" w:date="2025-01-03T16:50:00Z" w16du:dateUtc="2025-01-03T08:50:00Z"/>
                <w:rFonts w:ascii="Times New Roman" w:eastAsiaTheme="minorEastAsia" w:hAnsi="Times New Roman" w:cs="Times New Roman"/>
                <w:color w:val="000000"/>
                <w:rPrChange w:id="19467" w:author="瑋婷 徐" w:date="2025-01-04T22:53:00Z" w16du:dateUtc="2025-01-04T14:53:00Z">
                  <w:rPr>
                    <w:ins w:id="19468" w:author="瑋婷 徐" w:date="2025-01-03T16:50:00Z" w16du:dateUtc="2025-01-03T08:50:00Z"/>
                    <w:rFonts w:ascii="Calibri" w:hAnsi="Calibri" w:cs="Calibri"/>
                    <w:color w:val="000000"/>
                    <w:sz w:val="22"/>
                    <w:szCs w:val="22"/>
                  </w:rPr>
                </w:rPrChange>
              </w:rPr>
              <w:pPrChange w:id="1946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470" w:author="瑋婷 徐" w:date="2025-01-03T16:50:00Z" w16du:dateUtc="2025-01-03T08:50:00Z">
              <w:r w:rsidRPr="003F0C1C">
                <w:rPr>
                  <w:rFonts w:ascii="Times New Roman" w:eastAsiaTheme="minorEastAsia" w:hAnsi="Times New Roman" w:cs="Times New Roman"/>
                  <w:color w:val="000000"/>
                  <w:rPrChange w:id="19471"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5A7B9F2C"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72" w:author="瑋婷 徐" w:date="2025-01-03T16:50:00Z" w16du:dateUtc="2025-01-03T08:50:00Z"/>
                <w:rFonts w:ascii="Times New Roman" w:eastAsiaTheme="minorEastAsia" w:hAnsi="Times New Roman" w:cs="Times New Roman"/>
                <w:color w:val="000000"/>
                <w:rPrChange w:id="19473" w:author="瑋婷 徐" w:date="2025-01-04T22:53:00Z" w16du:dateUtc="2025-01-04T14:53:00Z">
                  <w:rPr>
                    <w:ins w:id="19474" w:author="瑋婷 徐" w:date="2025-01-03T16:50:00Z" w16du:dateUtc="2025-01-03T08:50:00Z"/>
                    <w:rFonts w:ascii="Calibri" w:hAnsi="Calibri" w:cs="Calibri"/>
                    <w:color w:val="000000"/>
                    <w:sz w:val="22"/>
                    <w:szCs w:val="22"/>
                  </w:rPr>
                </w:rPrChange>
              </w:rPr>
              <w:pPrChange w:id="1947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476" w:author="瑋婷 徐" w:date="2025-01-03T16:50:00Z" w16du:dateUtc="2025-01-03T08:50:00Z">
              <w:r w:rsidRPr="003F0C1C">
                <w:rPr>
                  <w:rFonts w:ascii="Times New Roman" w:eastAsiaTheme="minorEastAsia" w:hAnsi="Times New Roman" w:cs="Times New Roman"/>
                  <w:color w:val="000000"/>
                  <w:rPrChange w:id="1947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53963DAB"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78" w:author="瑋婷 徐" w:date="2025-01-03T16:50:00Z" w16du:dateUtc="2025-01-03T08:50:00Z"/>
                <w:rFonts w:ascii="Times New Roman" w:eastAsiaTheme="minorEastAsia" w:hAnsi="Times New Roman" w:cs="Times New Roman"/>
                <w:color w:val="000000"/>
                <w:rPrChange w:id="19479" w:author="瑋婷 徐" w:date="2025-01-04T22:53:00Z" w16du:dateUtc="2025-01-04T14:53:00Z">
                  <w:rPr>
                    <w:ins w:id="19480" w:author="瑋婷 徐" w:date="2025-01-03T16:50:00Z" w16du:dateUtc="2025-01-03T08:50:00Z"/>
                    <w:rFonts w:ascii="Calibri" w:hAnsi="Calibri" w:cs="Calibri"/>
                    <w:color w:val="000000"/>
                    <w:sz w:val="22"/>
                    <w:szCs w:val="22"/>
                  </w:rPr>
                </w:rPrChange>
              </w:rPr>
              <w:pPrChange w:id="1948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482" w:author="瑋婷 徐" w:date="2025-01-03T16:50:00Z" w16du:dateUtc="2025-01-03T08:50:00Z">
              <w:r w:rsidRPr="003F0C1C">
                <w:rPr>
                  <w:rFonts w:ascii="Times New Roman" w:eastAsiaTheme="minorEastAsia" w:hAnsi="Times New Roman" w:cs="Times New Roman"/>
                  <w:color w:val="000000"/>
                  <w:rPrChange w:id="1948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45C89C11"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84" w:author="瑋婷 徐" w:date="2025-01-03T16:50:00Z" w16du:dateUtc="2025-01-03T08:50:00Z"/>
                <w:rFonts w:ascii="Times New Roman" w:eastAsiaTheme="minorEastAsia" w:hAnsi="Times New Roman" w:cs="Times New Roman"/>
                <w:color w:val="000000"/>
                <w:rPrChange w:id="19485" w:author="瑋婷 徐" w:date="2025-01-04T22:53:00Z" w16du:dateUtc="2025-01-04T14:53:00Z">
                  <w:rPr>
                    <w:ins w:id="19486" w:author="瑋婷 徐" w:date="2025-01-03T16:50:00Z" w16du:dateUtc="2025-01-03T08:50:00Z"/>
                    <w:rFonts w:ascii="Calibri" w:hAnsi="Calibri" w:cs="Calibri"/>
                    <w:color w:val="000000"/>
                    <w:sz w:val="22"/>
                    <w:szCs w:val="22"/>
                  </w:rPr>
                </w:rPrChange>
              </w:rPr>
              <w:pPrChange w:id="1948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488" w:author="瑋婷 徐" w:date="2025-01-03T16:50:00Z" w16du:dateUtc="2025-01-03T08:50:00Z">
              <w:r w:rsidRPr="003F0C1C">
                <w:rPr>
                  <w:rFonts w:ascii="Times New Roman" w:eastAsiaTheme="minorEastAsia" w:hAnsi="Times New Roman" w:cs="Times New Roman"/>
                  <w:color w:val="000000"/>
                  <w:rPrChange w:id="1948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C1814F0"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90" w:author="瑋婷 徐" w:date="2025-01-03T16:50:00Z" w16du:dateUtc="2025-01-03T08:50:00Z"/>
                <w:rFonts w:ascii="Times New Roman" w:eastAsiaTheme="minorEastAsia" w:hAnsi="Times New Roman" w:cs="Times New Roman"/>
                <w:color w:val="000000"/>
                <w:rPrChange w:id="19491" w:author="瑋婷 徐" w:date="2025-01-04T22:53:00Z" w16du:dateUtc="2025-01-04T14:53:00Z">
                  <w:rPr>
                    <w:ins w:id="19492" w:author="瑋婷 徐" w:date="2025-01-03T16:50:00Z" w16du:dateUtc="2025-01-03T08:50:00Z"/>
                    <w:rFonts w:ascii="Calibri" w:hAnsi="Calibri" w:cs="Calibri"/>
                    <w:color w:val="000000"/>
                    <w:sz w:val="22"/>
                    <w:szCs w:val="22"/>
                  </w:rPr>
                </w:rPrChange>
              </w:rPr>
              <w:pPrChange w:id="194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494" w:author="瑋婷 徐" w:date="2025-01-03T16:50:00Z" w16du:dateUtc="2025-01-03T08:50:00Z">
              <w:r w:rsidRPr="003F0C1C">
                <w:rPr>
                  <w:rFonts w:ascii="Times New Roman" w:eastAsiaTheme="minorEastAsia" w:hAnsi="Times New Roman" w:cs="Times New Roman"/>
                  <w:color w:val="000000"/>
                  <w:rPrChange w:id="1949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2E81016"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496" w:author="瑋婷 徐" w:date="2025-01-03T16:50:00Z" w16du:dateUtc="2025-01-03T08:50:00Z"/>
                <w:rFonts w:ascii="Times New Roman" w:eastAsiaTheme="minorEastAsia" w:hAnsi="Times New Roman" w:cs="Times New Roman"/>
                <w:color w:val="000000"/>
                <w:rPrChange w:id="19497" w:author="瑋婷 徐" w:date="2025-01-04T22:53:00Z" w16du:dateUtc="2025-01-04T14:53:00Z">
                  <w:rPr>
                    <w:ins w:id="19498" w:author="瑋婷 徐" w:date="2025-01-03T16:50:00Z" w16du:dateUtc="2025-01-03T08:50:00Z"/>
                    <w:rFonts w:ascii="Calibri" w:hAnsi="Calibri" w:cs="Calibri"/>
                    <w:color w:val="000000"/>
                    <w:sz w:val="22"/>
                    <w:szCs w:val="22"/>
                  </w:rPr>
                </w:rPrChange>
              </w:rPr>
              <w:pPrChange w:id="1949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500" w:author="瑋婷 徐" w:date="2025-01-03T16:50:00Z" w16du:dateUtc="2025-01-03T08:50:00Z">
              <w:r w:rsidRPr="003F0C1C">
                <w:rPr>
                  <w:rFonts w:ascii="Times New Roman" w:eastAsiaTheme="minorEastAsia" w:hAnsi="Times New Roman" w:cs="Times New Roman"/>
                  <w:color w:val="000000"/>
                  <w:rPrChange w:id="19501"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BBDC7C1"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502" w:author="瑋婷 徐" w:date="2025-01-03T16:50:00Z" w16du:dateUtc="2025-01-03T08:50:00Z"/>
                <w:rFonts w:ascii="Times New Roman" w:eastAsiaTheme="minorEastAsia" w:hAnsi="Times New Roman" w:cs="Times New Roman"/>
                <w:color w:val="000000"/>
                <w:rPrChange w:id="19503" w:author="瑋婷 徐" w:date="2025-01-04T22:53:00Z" w16du:dateUtc="2025-01-04T14:53:00Z">
                  <w:rPr>
                    <w:ins w:id="19504" w:author="瑋婷 徐" w:date="2025-01-03T16:50:00Z" w16du:dateUtc="2025-01-03T08:50:00Z"/>
                    <w:rFonts w:ascii="Calibri" w:hAnsi="Calibri" w:cs="Calibri"/>
                    <w:color w:val="000000"/>
                    <w:sz w:val="22"/>
                    <w:szCs w:val="22"/>
                  </w:rPr>
                </w:rPrChange>
              </w:rPr>
              <w:pPrChange w:id="1950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506" w:author="瑋婷 徐" w:date="2025-01-03T16:50:00Z" w16du:dateUtc="2025-01-03T08:50:00Z">
              <w:r w:rsidRPr="003F0C1C">
                <w:rPr>
                  <w:rFonts w:ascii="Times New Roman" w:eastAsiaTheme="minorEastAsia" w:hAnsi="Times New Roman" w:cs="Times New Roman"/>
                  <w:color w:val="000000"/>
                  <w:rPrChange w:id="19507" w:author="瑋婷 徐" w:date="2025-01-04T22:53:00Z" w16du:dateUtc="2025-01-04T14:53:00Z">
                    <w:rPr>
                      <w:rFonts w:ascii="Calibri" w:hAnsi="Calibri" w:cs="Calibri"/>
                      <w:color w:val="000000"/>
                      <w:sz w:val="22"/>
                      <w:szCs w:val="22"/>
                    </w:rPr>
                  </w:rPrChange>
                </w:rPr>
                <w:t>*</w:t>
              </w:r>
            </w:ins>
          </w:p>
        </w:tc>
        <w:tc>
          <w:tcPr>
            <w:tcW w:w="164" w:type="pct"/>
            <w:noWrap/>
            <w:vAlign w:val="center"/>
            <w:hideMark/>
          </w:tcPr>
          <w:p w14:paraId="5AA4ED96"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508" w:author="瑋婷 徐" w:date="2025-01-03T16:50:00Z" w16du:dateUtc="2025-01-03T08:50:00Z"/>
                <w:rFonts w:ascii="Times New Roman" w:eastAsiaTheme="minorEastAsia" w:hAnsi="Times New Roman" w:cs="Times New Roman"/>
                <w:color w:val="000000"/>
                <w:rPrChange w:id="19509" w:author="瑋婷 徐" w:date="2025-01-04T22:53:00Z" w16du:dateUtc="2025-01-04T14:53:00Z">
                  <w:rPr>
                    <w:ins w:id="19510" w:author="瑋婷 徐" w:date="2025-01-03T16:50:00Z" w16du:dateUtc="2025-01-03T08:50:00Z"/>
                    <w:rFonts w:ascii="Calibri" w:hAnsi="Calibri" w:cs="Calibri"/>
                    <w:color w:val="000000"/>
                    <w:sz w:val="22"/>
                    <w:szCs w:val="22"/>
                  </w:rPr>
                </w:rPrChange>
              </w:rPr>
              <w:pPrChange w:id="1951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512" w:author="瑋婷 徐" w:date="2025-01-03T16:50:00Z" w16du:dateUtc="2025-01-03T08:50:00Z">
              <w:r w:rsidRPr="003F0C1C">
                <w:rPr>
                  <w:rFonts w:ascii="Times New Roman" w:eastAsiaTheme="minorEastAsia" w:hAnsi="Times New Roman" w:cs="Times New Roman"/>
                  <w:color w:val="000000"/>
                  <w:rPrChange w:id="19513" w:author="瑋婷 徐" w:date="2025-01-04T22:53:00Z" w16du:dateUtc="2025-01-04T14:53:00Z">
                    <w:rPr>
                      <w:rFonts w:ascii="Calibri" w:hAnsi="Calibri" w:cs="Calibri"/>
                      <w:color w:val="000000"/>
                      <w:sz w:val="22"/>
                      <w:szCs w:val="22"/>
                    </w:rPr>
                  </w:rPrChange>
                </w:rPr>
                <w:t>*</w:t>
              </w:r>
            </w:ins>
          </w:p>
        </w:tc>
      </w:tr>
      <w:tr w:rsidR="003C19C7" w:rsidRPr="003F0C1C" w14:paraId="300A2F0B" w14:textId="77777777" w:rsidTr="003C19C7">
        <w:trPr>
          <w:trHeight w:val="300"/>
          <w:ins w:id="19514"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7A9E3C5A" w14:textId="77777777" w:rsidR="003C19C7" w:rsidRPr="003F0C1C" w:rsidRDefault="003C19C7">
            <w:pPr>
              <w:spacing w:line="360" w:lineRule="auto"/>
              <w:jc w:val="both"/>
              <w:rPr>
                <w:ins w:id="19515" w:author="瑋婷 徐" w:date="2025-01-03T16:50:00Z" w16du:dateUtc="2025-01-03T08:50:00Z"/>
                <w:rFonts w:ascii="Times New Roman" w:eastAsiaTheme="minorEastAsia" w:hAnsi="Times New Roman" w:cs="Times New Roman"/>
                <w:b w:val="0"/>
                <w:bCs w:val="0"/>
                <w:color w:val="000000"/>
                <w:rPrChange w:id="19516" w:author="瑋婷 徐" w:date="2025-01-04T22:53:00Z" w16du:dateUtc="2025-01-04T14:53:00Z">
                  <w:rPr>
                    <w:ins w:id="19517" w:author="瑋婷 徐" w:date="2025-01-03T16:50:00Z" w16du:dateUtc="2025-01-03T08:50:00Z"/>
                    <w:rFonts w:ascii="Calibri" w:hAnsi="Calibri" w:cs="Calibri"/>
                    <w:color w:val="000000"/>
                    <w:sz w:val="22"/>
                    <w:szCs w:val="22"/>
                  </w:rPr>
                </w:rPrChange>
              </w:rPr>
              <w:pPrChange w:id="19518" w:author="瑋婷 徐" w:date="2025-01-03T16:55:00Z" w16du:dateUtc="2025-01-03T08:55:00Z">
                <w:pPr/>
              </w:pPrChange>
            </w:pPr>
            <w:ins w:id="19519" w:author="瑋婷 徐" w:date="2025-01-03T16:50:00Z" w16du:dateUtc="2025-01-03T08:50:00Z">
              <w:r w:rsidRPr="003F0C1C">
                <w:rPr>
                  <w:rFonts w:ascii="Times New Roman" w:eastAsiaTheme="minorEastAsia" w:hAnsi="Times New Roman" w:cs="Times New Roman" w:hint="eastAsia"/>
                  <w:b w:val="0"/>
                  <w:bCs w:val="0"/>
                  <w:color w:val="000000"/>
                  <w:rPrChange w:id="19520" w:author="瑋婷 徐" w:date="2025-01-04T22:53:00Z" w16du:dateUtc="2025-01-04T14:53:00Z">
                    <w:rPr>
                      <w:rFonts w:ascii="Calibri" w:hAnsi="Calibri" w:cs="Calibri" w:hint="eastAsia"/>
                      <w:color w:val="000000"/>
                      <w:sz w:val="22"/>
                      <w:szCs w:val="22"/>
                    </w:rPr>
                  </w:rPrChange>
                </w:rPr>
                <w:t>小啄木</w:t>
              </w:r>
              <w:r w:rsidRPr="003F0C1C">
                <w:rPr>
                  <w:rFonts w:ascii="Times New Roman" w:eastAsiaTheme="minorEastAsia" w:hAnsi="Times New Roman" w:cs="Times New Roman"/>
                  <w:b w:val="0"/>
                  <w:bCs w:val="0"/>
                  <w:color w:val="000000"/>
                  <w:rPrChange w:id="19521"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237E4D18"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22" w:author="瑋婷 徐" w:date="2025-01-03T16:50:00Z" w16du:dateUtc="2025-01-03T08:50:00Z"/>
                <w:rFonts w:ascii="Times New Roman" w:eastAsiaTheme="minorEastAsia" w:hAnsi="Times New Roman" w:cs="Times New Roman"/>
                <w:i/>
                <w:iCs/>
                <w:color w:val="000000"/>
                <w:rPrChange w:id="19523" w:author="瑋婷 徐" w:date="2025-01-04T22:53:00Z" w16du:dateUtc="2025-01-04T14:53:00Z">
                  <w:rPr>
                    <w:ins w:id="19524" w:author="瑋婷 徐" w:date="2025-01-03T16:50:00Z" w16du:dateUtc="2025-01-03T08:50:00Z"/>
                    <w:rFonts w:ascii="Calibri" w:hAnsi="Calibri" w:cs="Calibri"/>
                    <w:i/>
                    <w:iCs/>
                    <w:color w:val="000000"/>
                    <w:sz w:val="22"/>
                    <w:szCs w:val="22"/>
                  </w:rPr>
                </w:rPrChange>
              </w:rPr>
              <w:pPrChange w:id="1952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526" w:author="瑋婷 徐" w:date="2025-01-03T16:50:00Z" w16du:dateUtc="2025-01-03T08:50:00Z">
              <w:r w:rsidRPr="003F0C1C">
                <w:rPr>
                  <w:rFonts w:ascii="Times New Roman" w:eastAsiaTheme="minorEastAsia" w:hAnsi="Times New Roman" w:cs="Times New Roman"/>
                  <w:i/>
                  <w:iCs/>
                  <w:color w:val="000000"/>
                  <w:rPrChange w:id="19527" w:author="瑋婷 徐" w:date="2025-01-04T22:53:00Z" w16du:dateUtc="2025-01-04T14:53:00Z">
                    <w:rPr>
                      <w:rFonts w:ascii="Calibri" w:hAnsi="Calibri" w:cs="Calibri"/>
                      <w:i/>
                      <w:iCs/>
                      <w:color w:val="000000"/>
                      <w:sz w:val="22"/>
                      <w:szCs w:val="22"/>
                    </w:rPr>
                  </w:rPrChange>
                </w:rPr>
                <w:t>Yungipicus canicapillus</w:t>
              </w:r>
            </w:ins>
          </w:p>
        </w:tc>
        <w:tc>
          <w:tcPr>
            <w:tcW w:w="162" w:type="pct"/>
            <w:noWrap/>
            <w:vAlign w:val="center"/>
            <w:hideMark/>
          </w:tcPr>
          <w:p w14:paraId="3F606A0F"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28" w:author="瑋婷 徐" w:date="2025-01-03T16:50:00Z" w16du:dateUtc="2025-01-03T08:50:00Z"/>
                <w:rFonts w:ascii="Times New Roman" w:eastAsiaTheme="minorEastAsia" w:hAnsi="Times New Roman" w:cs="Times New Roman"/>
                <w:i/>
                <w:iCs/>
                <w:color w:val="000000"/>
                <w:rPrChange w:id="19529" w:author="瑋婷 徐" w:date="2025-01-04T22:53:00Z" w16du:dateUtc="2025-01-04T14:53:00Z">
                  <w:rPr>
                    <w:ins w:id="19530" w:author="瑋婷 徐" w:date="2025-01-03T16:50:00Z" w16du:dateUtc="2025-01-03T08:50:00Z"/>
                    <w:rFonts w:ascii="Calibri" w:hAnsi="Calibri" w:cs="Calibri"/>
                    <w:i/>
                    <w:iCs/>
                    <w:color w:val="000000"/>
                    <w:sz w:val="22"/>
                    <w:szCs w:val="22"/>
                  </w:rPr>
                </w:rPrChange>
              </w:rPr>
              <w:pPrChange w:id="1953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0D1A134"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32" w:author="瑋婷 徐" w:date="2025-01-03T16:50:00Z" w16du:dateUtc="2025-01-03T08:50:00Z"/>
                <w:rFonts w:ascii="Times New Roman" w:eastAsiaTheme="minorEastAsia" w:hAnsi="Times New Roman" w:cs="Times New Roman"/>
                <w:rPrChange w:id="19533" w:author="瑋婷 徐" w:date="2025-01-04T22:53:00Z" w16du:dateUtc="2025-01-04T14:53:00Z">
                  <w:rPr>
                    <w:ins w:id="19534" w:author="瑋婷 徐" w:date="2025-01-03T16:50:00Z" w16du:dateUtc="2025-01-03T08:50:00Z"/>
                    <w:rFonts w:ascii="Times New Roman" w:eastAsia="Times New Roman" w:hAnsi="Times New Roman" w:cs="Times New Roman"/>
                    <w:sz w:val="20"/>
                    <w:szCs w:val="20"/>
                  </w:rPr>
                </w:rPrChange>
              </w:rPr>
              <w:pPrChange w:id="1953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5224D57"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36" w:author="瑋婷 徐" w:date="2025-01-03T16:50:00Z" w16du:dateUtc="2025-01-03T08:50:00Z"/>
                <w:rFonts w:ascii="Times New Roman" w:eastAsiaTheme="minorEastAsia" w:hAnsi="Times New Roman" w:cs="Times New Roman"/>
                <w:color w:val="000000"/>
                <w:rPrChange w:id="19537" w:author="瑋婷 徐" w:date="2025-01-04T22:53:00Z" w16du:dateUtc="2025-01-04T14:53:00Z">
                  <w:rPr>
                    <w:ins w:id="19538" w:author="瑋婷 徐" w:date="2025-01-03T16:50:00Z" w16du:dateUtc="2025-01-03T08:50:00Z"/>
                    <w:rFonts w:ascii="Calibri" w:hAnsi="Calibri" w:cs="Calibri"/>
                    <w:color w:val="000000"/>
                    <w:sz w:val="22"/>
                    <w:szCs w:val="22"/>
                  </w:rPr>
                </w:rPrChange>
              </w:rPr>
              <w:pPrChange w:id="195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540" w:author="瑋婷 徐" w:date="2025-01-03T16:50:00Z" w16du:dateUtc="2025-01-03T08:50:00Z">
              <w:r w:rsidRPr="003F0C1C">
                <w:rPr>
                  <w:rFonts w:ascii="Times New Roman" w:eastAsiaTheme="minorEastAsia" w:hAnsi="Times New Roman" w:cs="Times New Roman"/>
                  <w:color w:val="000000"/>
                  <w:rPrChange w:id="19541"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7FFDC969"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42" w:author="瑋婷 徐" w:date="2025-01-03T16:50:00Z" w16du:dateUtc="2025-01-03T08:50:00Z"/>
                <w:rFonts w:ascii="Times New Roman" w:eastAsiaTheme="minorEastAsia" w:hAnsi="Times New Roman" w:cs="Times New Roman"/>
                <w:color w:val="000000"/>
                <w:rPrChange w:id="19543" w:author="瑋婷 徐" w:date="2025-01-04T22:53:00Z" w16du:dateUtc="2025-01-04T14:53:00Z">
                  <w:rPr>
                    <w:ins w:id="19544" w:author="瑋婷 徐" w:date="2025-01-03T16:50:00Z" w16du:dateUtc="2025-01-03T08:50:00Z"/>
                    <w:rFonts w:ascii="Calibri" w:hAnsi="Calibri" w:cs="Calibri"/>
                    <w:color w:val="000000"/>
                    <w:sz w:val="22"/>
                    <w:szCs w:val="22"/>
                  </w:rPr>
                </w:rPrChange>
              </w:rPr>
              <w:pPrChange w:id="1954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624B3EF"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46" w:author="瑋婷 徐" w:date="2025-01-03T16:50:00Z" w16du:dateUtc="2025-01-03T08:50:00Z"/>
                <w:rFonts w:ascii="Times New Roman" w:eastAsiaTheme="minorEastAsia" w:hAnsi="Times New Roman" w:cs="Times New Roman"/>
                <w:rPrChange w:id="19547" w:author="瑋婷 徐" w:date="2025-01-04T22:53:00Z" w16du:dateUtc="2025-01-04T14:53:00Z">
                  <w:rPr>
                    <w:ins w:id="19548" w:author="瑋婷 徐" w:date="2025-01-03T16:50:00Z" w16du:dateUtc="2025-01-03T08:50:00Z"/>
                    <w:rFonts w:ascii="Times New Roman" w:eastAsia="Times New Roman" w:hAnsi="Times New Roman" w:cs="Times New Roman"/>
                    <w:sz w:val="20"/>
                    <w:szCs w:val="20"/>
                  </w:rPr>
                </w:rPrChange>
              </w:rPr>
              <w:pPrChange w:id="195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917BC28"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50" w:author="瑋婷 徐" w:date="2025-01-03T16:50:00Z" w16du:dateUtc="2025-01-03T08:50:00Z"/>
                <w:rFonts w:ascii="Times New Roman" w:eastAsiaTheme="minorEastAsia" w:hAnsi="Times New Roman" w:cs="Times New Roman"/>
                <w:rPrChange w:id="19551" w:author="瑋婷 徐" w:date="2025-01-04T22:53:00Z" w16du:dateUtc="2025-01-04T14:53:00Z">
                  <w:rPr>
                    <w:ins w:id="19552" w:author="瑋婷 徐" w:date="2025-01-03T16:50:00Z" w16du:dateUtc="2025-01-03T08:50:00Z"/>
                    <w:rFonts w:ascii="Times New Roman" w:eastAsia="Times New Roman" w:hAnsi="Times New Roman" w:cs="Times New Roman"/>
                    <w:sz w:val="20"/>
                    <w:szCs w:val="20"/>
                  </w:rPr>
                </w:rPrChange>
              </w:rPr>
              <w:pPrChange w:id="1955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E9A0652"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54" w:author="瑋婷 徐" w:date="2025-01-03T16:50:00Z" w16du:dateUtc="2025-01-03T08:50:00Z"/>
                <w:rFonts w:ascii="Times New Roman" w:eastAsiaTheme="minorEastAsia" w:hAnsi="Times New Roman" w:cs="Times New Roman"/>
                <w:rPrChange w:id="19555" w:author="瑋婷 徐" w:date="2025-01-04T22:53:00Z" w16du:dateUtc="2025-01-04T14:53:00Z">
                  <w:rPr>
                    <w:ins w:id="19556" w:author="瑋婷 徐" w:date="2025-01-03T16:50:00Z" w16du:dateUtc="2025-01-03T08:50:00Z"/>
                    <w:rFonts w:ascii="Times New Roman" w:eastAsia="Times New Roman" w:hAnsi="Times New Roman" w:cs="Times New Roman"/>
                    <w:sz w:val="20"/>
                    <w:szCs w:val="20"/>
                  </w:rPr>
                </w:rPrChange>
              </w:rPr>
              <w:pPrChange w:id="195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5F1760C"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58" w:author="瑋婷 徐" w:date="2025-01-03T16:50:00Z" w16du:dateUtc="2025-01-03T08:50:00Z"/>
                <w:rFonts w:ascii="Times New Roman" w:eastAsiaTheme="minorEastAsia" w:hAnsi="Times New Roman" w:cs="Times New Roman"/>
                <w:rPrChange w:id="19559" w:author="瑋婷 徐" w:date="2025-01-04T22:53:00Z" w16du:dateUtc="2025-01-04T14:53:00Z">
                  <w:rPr>
                    <w:ins w:id="19560" w:author="瑋婷 徐" w:date="2025-01-03T16:50:00Z" w16du:dateUtc="2025-01-03T08:50:00Z"/>
                    <w:rFonts w:ascii="Times New Roman" w:eastAsia="Times New Roman" w:hAnsi="Times New Roman" w:cs="Times New Roman"/>
                    <w:sz w:val="20"/>
                    <w:szCs w:val="20"/>
                  </w:rPr>
                </w:rPrChange>
              </w:rPr>
              <w:pPrChange w:id="195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B4A6062"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62" w:author="瑋婷 徐" w:date="2025-01-03T16:50:00Z" w16du:dateUtc="2025-01-03T08:50:00Z"/>
                <w:rFonts w:ascii="Times New Roman" w:eastAsiaTheme="minorEastAsia" w:hAnsi="Times New Roman" w:cs="Times New Roman"/>
                <w:rPrChange w:id="19563" w:author="瑋婷 徐" w:date="2025-01-04T22:53:00Z" w16du:dateUtc="2025-01-04T14:53:00Z">
                  <w:rPr>
                    <w:ins w:id="19564" w:author="瑋婷 徐" w:date="2025-01-03T16:50:00Z" w16du:dateUtc="2025-01-03T08:50:00Z"/>
                    <w:rFonts w:ascii="Times New Roman" w:eastAsia="Times New Roman" w:hAnsi="Times New Roman" w:cs="Times New Roman"/>
                    <w:sz w:val="20"/>
                    <w:szCs w:val="20"/>
                  </w:rPr>
                </w:rPrChange>
              </w:rPr>
              <w:pPrChange w:id="195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F606805"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66" w:author="瑋婷 徐" w:date="2025-01-03T16:50:00Z" w16du:dateUtc="2025-01-03T08:50:00Z"/>
                <w:rFonts w:ascii="Times New Roman" w:eastAsiaTheme="minorEastAsia" w:hAnsi="Times New Roman" w:cs="Times New Roman"/>
                <w:rPrChange w:id="19567" w:author="瑋婷 徐" w:date="2025-01-04T22:53:00Z" w16du:dateUtc="2025-01-04T14:53:00Z">
                  <w:rPr>
                    <w:ins w:id="19568" w:author="瑋婷 徐" w:date="2025-01-03T16:50:00Z" w16du:dateUtc="2025-01-03T08:50:00Z"/>
                    <w:rFonts w:ascii="Times New Roman" w:eastAsia="Times New Roman" w:hAnsi="Times New Roman" w:cs="Times New Roman"/>
                    <w:sz w:val="20"/>
                    <w:szCs w:val="20"/>
                  </w:rPr>
                </w:rPrChange>
              </w:rPr>
              <w:pPrChange w:id="195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083482F"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70" w:author="瑋婷 徐" w:date="2025-01-03T16:50:00Z" w16du:dateUtc="2025-01-03T08:50:00Z"/>
                <w:rFonts w:ascii="Times New Roman" w:eastAsiaTheme="minorEastAsia" w:hAnsi="Times New Roman" w:cs="Times New Roman"/>
                <w:color w:val="000000"/>
                <w:rPrChange w:id="19571" w:author="瑋婷 徐" w:date="2025-01-04T22:53:00Z" w16du:dateUtc="2025-01-04T14:53:00Z">
                  <w:rPr>
                    <w:ins w:id="19572" w:author="瑋婷 徐" w:date="2025-01-03T16:50:00Z" w16du:dateUtc="2025-01-03T08:50:00Z"/>
                    <w:rFonts w:ascii="Calibri" w:hAnsi="Calibri" w:cs="Calibri"/>
                    <w:color w:val="000000"/>
                    <w:sz w:val="22"/>
                    <w:szCs w:val="22"/>
                  </w:rPr>
                </w:rPrChange>
              </w:rPr>
              <w:pPrChange w:id="195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574" w:author="瑋婷 徐" w:date="2025-01-03T16:50:00Z" w16du:dateUtc="2025-01-03T08:50:00Z">
              <w:r w:rsidRPr="003F0C1C">
                <w:rPr>
                  <w:rFonts w:ascii="Times New Roman" w:eastAsiaTheme="minorEastAsia" w:hAnsi="Times New Roman" w:cs="Times New Roman"/>
                  <w:color w:val="000000"/>
                  <w:rPrChange w:id="1957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6774E7AC"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76" w:author="瑋婷 徐" w:date="2025-01-03T16:50:00Z" w16du:dateUtc="2025-01-03T08:50:00Z"/>
                <w:rFonts w:ascii="Times New Roman" w:eastAsiaTheme="minorEastAsia" w:hAnsi="Times New Roman" w:cs="Times New Roman"/>
                <w:color w:val="000000"/>
                <w:rPrChange w:id="19577" w:author="瑋婷 徐" w:date="2025-01-04T22:53:00Z" w16du:dateUtc="2025-01-04T14:53:00Z">
                  <w:rPr>
                    <w:ins w:id="19578" w:author="瑋婷 徐" w:date="2025-01-03T16:50:00Z" w16du:dateUtc="2025-01-03T08:50:00Z"/>
                    <w:rFonts w:ascii="Calibri" w:hAnsi="Calibri" w:cs="Calibri"/>
                    <w:color w:val="000000"/>
                    <w:sz w:val="22"/>
                    <w:szCs w:val="22"/>
                  </w:rPr>
                </w:rPrChange>
              </w:rPr>
              <w:pPrChange w:id="195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AE89EF5"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80" w:author="瑋婷 徐" w:date="2025-01-03T16:50:00Z" w16du:dateUtc="2025-01-03T08:50:00Z"/>
                <w:rFonts w:ascii="Times New Roman" w:eastAsiaTheme="minorEastAsia" w:hAnsi="Times New Roman" w:cs="Times New Roman"/>
                <w:color w:val="000000"/>
                <w:rPrChange w:id="19581" w:author="瑋婷 徐" w:date="2025-01-04T22:53:00Z" w16du:dateUtc="2025-01-04T14:53:00Z">
                  <w:rPr>
                    <w:ins w:id="19582" w:author="瑋婷 徐" w:date="2025-01-03T16:50:00Z" w16du:dateUtc="2025-01-03T08:50:00Z"/>
                    <w:rFonts w:ascii="Calibri" w:hAnsi="Calibri" w:cs="Calibri"/>
                    <w:color w:val="000000"/>
                    <w:sz w:val="22"/>
                    <w:szCs w:val="22"/>
                  </w:rPr>
                </w:rPrChange>
              </w:rPr>
              <w:pPrChange w:id="195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584" w:author="瑋婷 徐" w:date="2025-01-03T16:50:00Z" w16du:dateUtc="2025-01-03T08:50:00Z">
              <w:r w:rsidRPr="003F0C1C">
                <w:rPr>
                  <w:rFonts w:ascii="Times New Roman" w:eastAsiaTheme="minorEastAsia" w:hAnsi="Times New Roman" w:cs="Times New Roman"/>
                  <w:color w:val="000000"/>
                  <w:rPrChange w:id="1958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926DEF2"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86" w:author="瑋婷 徐" w:date="2025-01-03T16:50:00Z" w16du:dateUtc="2025-01-03T08:50:00Z"/>
                <w:rFonts w:ascii="Times New Roman" w:eastAsiaTheme="minorEastAsia" w:hAnsi="Times New Roman" w:cs="Times New Roman"/>
                <w:color w:val="000000"/>
                <w:rPrChange w:id="19587" w:author="瑋婷 徐" w:date="2025-01-04T22:53:00Z" w16du:dateUtc="2025-01-04T14:53:00Z">
                  <w:rPr>
                    <w:ins w:id="19588" w:author="瑋婷 徐" w:date="2025-01-03T16:50:00Z" w16du:dateUtc="2025-01-03T08:50:00Z"/>
                    <w:rFonts w:ascii="Calibri" w:hAnsi="Calibri" w:cs="Calibri"/>
                    <w:color w:val="000000"/>
                    <w:sz w:val="22"/>
                    <w:szCs w:val="22"/>
                  </w:rPr>
                </w:rPrChange>
              </w:rPr>
              <w:pPrChange w:id="195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3439766"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90" w:author="瑋婷 徐" w:date="2025-01-03T16:50:00Z" w16du:dateUtc="2025-01-03T08:50:00Z"/>
                <w:rFonts w:ascii="Times New Roman" w:eastAsiaTheme="minorEastAsia" w:hAnsi="Times New Roman" w:cs="Times New Roman"/>
                <w:rPrChange w:id="19591" w:author="瑋婷 徐" w:date="2025-01-04T22:53:00Z" w16du:dateUtc="2025-01-04T14:53:00Z">
                  <w:rPr>
                    <w:ins w:id="19592" w:author="瑋婷 徐" w:date="2025-01-03T16:50:00Z" w16du:dateUtc="2025-01-03T08:50:00Z"/>
                    <w:rFonts w:ascii="Times New Roman" w:eastAsia="Times New Roman" w:hAnsi="Times New Roman" w:cs="Times New Roman"/>
                    <w:sz w:val="20"/>
                    <w:szCs w:val="20"/>
                  </w:rPr>
                </w:rPrChange>
              </w:rPr>
              <w:pPrChange w:id="195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313E158"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94" w:author="瑋婷 徐" w:date="2025-01-03T16:50:00Z" w16du:dateUtc="2025-01-03T08:50:00Z"/>
                <w:rFonts w:ascii="Times New Roman" w:eastAsiaTheme="minorEastAsia" w:hAnsi="Times New Roman" w:cs="Times New Roman"/>
                <w:rPrChange w:id="19595" w:author="瑋婷 徐" w:date="2025-01-04T22:53:00Z" w16du:dateUtc="2025-01-04T14:53:00Z">
                  <w:rPr>
                    <w:ins w:id="19596" w:author="瑋婷 徐" w:date="2025-01-03T16:50:00Z" w16du:dateUtc="2025-01-03T08:50:00Z"/>
                    <w:rFonts w:ascii="Times New Roman" w:eastAsia="Times New Roman" w:hAnsi="Times New Roman" w:cs="Times New Roman"/>
                    <w:sz w:val="20"/>
                    <w:szCs w:val="20"/>
                  </w:rPr>
                </w:rPrChange>
              </w:rPr>
              <w:pPrChange w:id="195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CB8DD24"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598" w:author="瑋婷 徐" w:date="2025-01-03T16:50:00Z" w16du:dateUtc="2025-01-03T08:50:00Z"/>
                <w:rFonts w:ascii="Times New Roman" w:eastAsiaTheme="minorEastAsia" w:hAnsi="Times New Roman" w:cs="Times New Roman"/>
                <w:color w:val="000000"/>
                <w:rPrChange w:id="19599" w:author="瑋婷 徐" w:date="2025-01-04T22:53:00Z" w16du:dateUtc="2025-01-04T14:53:00Z">
                  <w:rPr>
                    <w:ins w:id="19600" w:author="瑋婷 徐" w:date="2025-01-03T16:50:00Z" w16du:dateUtc="2025-01-03T08:50:00Z"/>
                    <w:rFonts w:ascii="Calibri" w:hAnsi="Calibri" w:cs="Calibri"/>
                    <w:color w:val="000000"/>
                    <w:sz w:val="22"/>
                    <w:szCs w:val="22"/>
                  </w:rPr>
                </w:rPrChange>
              </w:rPr>
              <w:pPrChange w:id="196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602" w:author="瑋婷 徐" w:date="2025-01-03T16:50:00Z" w16du:dateUtc="2025-01-03T08:50:00Z">
              <w:r w:rsidRPr="003F0C1C">
                <w:rPr>
                  <w:rFonts w:ascii="Times New Roman" w:eastAsiaTheme="minorEastAsia" w:hAnsi="Times New Roman" w:cs="Times New Roman"/>
                  <w:color w:val="000000"/>
                  <w:rPrChange w:id="1960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B087556"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604" w:author="瑋婷 徐" w:date="2025-01-03T16:50:00Z" w16du:dateUtc="2025-01-03T08:50:00Z"/>
                <w:rFonts w:ascii="Times New Roman" w:eastAsiaTheme="minorEastAsia" w:hAnsi="Times New Roman" w:cs="Times New Roman"/>
                <w:color w:val="000000"/>
                <w:rPrChange w:id="19605" w:author="瑋婷 徐" w:date="2025-01-04T22:53:00Z" w16du:dateUtc="2025-01-04T14:53:00Z">
                  <w:rPr>
                    <w:ins w:id="19606" w:author="瑋婷 徐" w:date="2025-01-03T16:50:00Z" w16du:dateUtc="2025-01-03T08:50:00Z"/>
                    <w:rFonts w:ascii="Calibri" w:hAnsi="Calibri" w:cs="Calibri"/>
                    <w:color w:val="000000"/>
                    <w:sz w:val="22"/>
                    <w:szCs w:val="22"/>
                  </w:rPr>
                </w:rPrChange>
              </w:rPr>
              <w:pPrChange w:id="196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E8A341E"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608" w:author="瑋婷 徐" w:date="2025-01-03T16:50:00Z" w16du:dateUtc="2025-01-03T08:50:00Z"/>
                <w:rFonts w:ascii="Times New Roman" w:eastAsiaTheme="minorEastAsia" w:hAnsi="Times New Roman" w:cs="Times New Roman"/>
                <w:color w:val="000000"/>
                <w:rPrChange w:id="19609" w:author="瑋婷 徐" w:date="2025-01-04T22:53:00Z" w16du:dateUtc="2025-01-04T14:53:00Z">
                  <w:rPr>
                    <w:ins w:id="19610" w:author="瑋婷 徐" w:date="2025-01-03T16:50:00Z" w16du:dateUtc="2025-01-03T08:50:00Z"/>
                    <w:rFonts w:ascii="Calibri" w:hAnsi="Calibri" w:cs="Calibri"/>
                    <w:color w:val="000000"/>
                    <w:sz w:val="22"/>
                    <w:szCs w:val="22"/>
                  </w:rPr>
                </w:rPrChange>
              </w:rPr>
              <w:pPrChange w:id="196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612" w:author="瑋婷 徐" w:date="2025-01-03T16:50:00Z" w16du:dateUtc="2025-01-03T08:50:00Z">
              <w:r w:rsidRPr="003F0C1C">
                <w:rPr>
                  <w:rFonts w:ascii="Times New Roman" w:eastAsiaTheme="minorEastAsia" w:hAnsi="Times New Roman" w:cs="Times New Roman"/>
                  <w:color w:val="000000"/>
                  <w:rPrChange w:id="1961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6FE2E81"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614" w:author="瑋婷 徐" w:date="2025-01-03T16:50:00Z" w16du:dateUtc="2025-01-03T08:50:00Z"/>
                <w:rFonts w:ascii="Times New Roman" w:eastAsiaTheme="minorEastAsia" w:hAnsi="Times New Roman" w:cs="Times New Roman"/>
                <w:color w:val="000000"/>
                <w:rPrChange w:id="19615" w:author="瑋婷 徐" w:date="2025-01-04T22:53:00Z" w16du:dateUtc="2025-01-04T14:53:00Z">
                  <w:rPr>
                    <w:ins w:id="19616" w:author="瑋婷 徐" w:date="2025-01-03T16:50:00Z" w16du:dateUtc="2025-01-03T08:50:00Z"/>
                    <w:rFonts w:ascii="Calibri" w:hAnsi="Calibri" w:cs="Calibri"/>
                    <w:color w:val="000000"/>
                    <w:sz w:val="22"/>
                    <w:szCs w:val="22"/>
                  </w:rPr>
                </w:rPrChange>
              </w:rPr>
              <w:pPrChange w:id="196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604AC8E7"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618" w:author="瑋婷 徐" w:date="2025-01-03T16:50:00Z" w16du:dateUtc="2025-01-03T08:50:00Z"/>
                <w:rFonts w:ascii="Times New Roman" w:eastAsiaTheme="minorEastAsia" w:hAnsi="Times New Roman" w:cs="Times New Roman"/>
                <w:rPrChange w:id="19619" w:author="瑋婷 徐" w:date="2025-01-04T22:53:00Z" w16du:dateUtc="2025-01-04T14:53:00Z">
                  <w:rPr>
                    <w:ins w:id="19620" w:author="瑋婷 徐" w:date="2025-01-03T16:50:00Z" w16du:dateUtc="2025-01-03T08:50:00Z"/>
                    <w:rFonts w:ascii="Times New Roman" w:eastAsia="Times New Roman" w:hAnsi="Times New Roman" w:cs="Times New Roman"/>
                    <w:sz w:val="20"/>
                    <w:szCs w:val="20"/>
                  </w:rPr>
                </w:rPrChange>
              </w:rPr>
              <w:pPrChange w:id="1962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F0C1C" w14:paraId="0ED57E71" w14:textId="77777777" w:rsidTr="003C19C7">
        <w:trPr>
          <w:cnfStyle w:val="000000100000" w:firstRow="0" w:lastRow="0" w:firstColumn="0" w:lastColumn="0" w:oddVBand="0" w:evenVBand="0" w:oddHBand="1" w:evenHBand="0" w:firstRowFirstColumn="0" w:firstRowLastColumn="0" w:lastRowFirstColumn="0" w:lastRowLastColumn="0"/>
          <w:trHeight w:val="300"/>
          <w:ins w:id="19622"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1BB8CC5" w14:textId="77777777" w:rsidR="003C19C7" w:rsidRPr="003F0C1C" w:rsidRDefault="003C19C7">
            <w:pPr>
              <w:spacing w:line="360" w:lineRule="auto"/>
              <w:jc w:val="both"/>
              <w:rPr>
                <w:ins w:id="19623" w:author="瑋婷 徐" w:date="2025-01-03T16:50:00Z" w16du:dateUtc="2025-01-03T08:50:00Z"/>
                <w:rFonts w:ascii="Times New Roman" w:eastAsiaTheme="minorEastAsia" w:hAnsi="Times New Roman" w:cs="Times New Roman"/>
                <w:b w:val="0"/>
                <w:bCs w:val="0"/>
                <w:color w:val="000000"/>
                <w:rPrChange w:id="19624" w:author="瑋婷 徐" w:date="2025-01-04T22:53:00Z" w16du:dateUtc="2025-01-04T14:53:00Z">
                  <w:rPr>
                    <w:ins w:id="19625" w:author="瑋婷 徐" w:date="2025-01-03T16:50:00Z" w16du:dateUtc="2025-01-03T08:50:00Z"/>
                    <w:rFonts w:ascii="Calibri" w:hAnsi="Calibri" w:cs="Calibri"/>
                    <w:color w:val="000000"/>
                    <w:sz w:val="22"/>
                    <w:szCs w:val="22"/>
                  </w:rPr>
                </w:rPrChange>
              </w:rPr>
              <w:pPrChange w:id="19626" w:author="瑋婷 徐" w:date="2025-01-03T16:55:00Z" w16du:dateUtc="2025-01-03T08:55:00Z">
                <w:pPr/>
              </w:pPrChange>
            </w:pPr>
            <w:ins w:id="19627" w:author="瑋婷 徐" w:date="2025-01-03T16:50:00Z" w16du:dateUtc="2025-01-03T08:50:00Z">
              <w:r w:rsidRPr="003F0C1C">
                <w:rPr>
                  <w:rFonts w:ascii="Times New Roman" w:eastAsiaTheme="minorEastAsia" w:hAnsi="Times New Roman" w:cs="Times New Roman" w:hint="eastAsia"/>
                  <w:b w:val="0"/>
                  <w:bCs w:val="0"/>
                  <w:color w:val="000000"/>
                  <w:rPrChange w:id="19628" w:author="瑋婷 徐" w:date="2025-01-04T22:53:00Z" w16du:dateUtc="2025-01-04T14:53:00Z">
                    <w:rPr>
                      <w:rFonts w:ascii="Calibri" w:hAnsi="Calibri" w:cs="Calibri" w:hint="eastAsia"/>
                      <w:color w:val="000000"/>
                      <w:sz w:val="22"/>
                      <w:szCs w:val="22"/>
                    </w:rPr>
                  </w:rPrChange>
                </w:rPr>
                <w:t>大赤啄木</w:t>
              </w:r>
              <w:r w:rsidRPr="003F0C1C">
                <w:rPr>
                  <w:rFonts w:ascii="Times New Roman" w:eastAsiaTheme="minorEastAsia" w:hAnsi="Times New Roman" w:cs="Times New Roman"/>
                  <w:b w:val="0"/>
                  <w:bCs w:val="0"/>
                  <w:color w:val="000000"/>
                  <w:rPrChange w:id="19629" w:author="瑋婷 徐" w:date="2025-01-04T22:53:00Z" w16du:dateUtc="2025-01-04T14:53:00Z">
                    <w:rPr>
                      <w:rFonts w:ascii="Calibri" w:hAnsi="Calibri" w:cs="Calibri"/>
                      <w:color w:val="000000"/>
                      <w:sz w:val="22"/>
                      <w:szCs w:val="22"/>
                    </w:rPr>
                  </w:rPrChange>
                </w:rPr>
                <w:t xml:space="preserve"> </w:t>
              </w:r>
              <w:r w:rsidRPr="003F0C1C">
                <w:rPr>
                  <w:rFonts w:ascii="Times New Roman" w:eastAsiaTheme="minorEastAsia" w:hAnsi="Times New Roman" w:cs="Times New Roman"/>
                  <w:b w:val="0"/>
                  <w:bCs w:val="0"/>
                  <w:color w:val="000000"/>
                  <w:rPrChange w:id="19630" w:author="瑋婷 徐" w:date="2025-01-04T22:53:00Z" w16du:dateUtc="2025-01-04T14:53:00Z">
                    <w:rPr>
                      <w:color w:val="000000"/>
                      <w:sz w:val="22"/>
                      <w:szCs w:val="22"/>
                    </w:rPr>
                  </w:rPrChange>
                </w:rPr>
                <w:t>※</w:t>
              </w:r>
              <w:r w:rsidRPr="003F0C1C">
                <w:rPr>
                  <w:rFonts w:ascii="Times New Roman" w:eastAsiaTheme="minorEastAsia" w:hAnsi="Times New Roman" w:cs="Times New Roman"/>
                  <w:b w:val="0"/>
                  <w:bCs w:val="0"/>
                  <w:color w:val="000000"/>
                  <w:rPrChange w:id="19631" w:author="瑋婷 徐" w:date="2025-01-04T22:53:00Z" w16du:dateUtc="2025-01-04T14:53:00Z">
                    <w:rPr>
                      <w:rFonts w:ascii="Calibri" w:hAnsi="Calibri" w:cs="Calibri"/>
                      <w:color w:val="000000"/>
                      <w:sz w:val="22"/>
                      <w:szCs w:val="22"/>
                    </w:rPr>
                  </w:rPrChange>
                </w:rPr>
                <w:t xml:space="preserve"> II</w:t>
              </w:r>
            </w:ins>
          </w:p>
        </w:tc>
        <w:tc>
          <w:tcPr>
            <w:tcW w:w="904" w:type="pct"/>
            <w:vAlign w:val="center"/>
            <w:hideMark/>
          </w:tcPr>
          <w:p w14:paraId="631417E3"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32" w:author="瑋婷 徐" w:date="2025-01-03T16:50:00Z" w16du:dateUtc="2025-01-03T08:50:00Z"/>
                <w:rFonts w:ascii="Times New Roman" w:eastAsiaTheme="minorEastAsia" w:hAnsi="Times New Roman" w:cs="Times New Roman"/>
                <w:i/>
                <w:iCs/>
                <w:color w:val="000000"/>
                <w:rPrChange w:id="19633" w:author="瑋婷 徐" w:date="2025-01-04T22:53:00Z" w16du:dateUtc="2025-01-04T14:53:00Z">
                  <w:rPr>
                    <w:ins w:id="19634" w:author="瑋婷 徐" w:date="2025-01-03T16:50:00Z" w16du:dateUtc="2025-01-03T08:50:00Z"/>
                    <w:rFonts w:ascii="Calibri" w:hAnsi="Calibri" w:cs="Calibri"/>
                    <w:i/>
                    <w:iCs/>
                    <w:color w:val="000000"/>
                    <w:sz w:val="22"/>
                    <w:szCs w:val="22"/>
                  </w:rPr>
                </w:rPrChange>
              </w:rPr>
              <w:pPrChange w:id="196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636" w:author="瑋婷 徐" w:date="2025-01-03T16:50:00Z" w16du:dateUtc="2025-01-03T08:50:00Z">
              <w:r w:rsidRPr="003F0C1C">
                <w:rPr>
                  <w:rFonts w:ascii="Times New Roman" w:eastAsiaTheme="minorEastAsia" w:hAnsi="Times New Roman" w:cs="Times New Roman"/>
                  <w:i/>
                  <w:iCs/>
                  <w:color w:val="000000"/>
                  <w:rPrChange w:id="19637" w:author="瑋婷 徐" w:date="2025-01-04T22:53:00Z" w16du:dateUtc="2025-01-04T14:53:00Z">
                    <w:rPr>
                      <w:rFonts w:ascii="Calibri" w:hAnsi="Calibri" w:cs="Calibri"/>
                      <w:i/>
                      <w:iCs/>
                      <w:color w:val="000000"/>
                      <w:sz w:val="22"/>
                      <w:szCs w:val="22"/>
                    </w:rPr>
                  </w:rPrChange>
                </w:rPr>
                <w:t>Dendrocopos leucotos</w:t>
              </w:r>
            </w:ins>
          </w:p>
        </w:tc>
        <w:tc>
          <w:tcPr>
            <w:tcW w:w="162" w:type="pct"/>
            <w:noWrap/>
            <w:vAlign w:val="center"/>
            <w:hideMark/>
          </w:tcPr>
          <w:p w14:paraId="14E553C2"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38" w:author="瑋婷 徐" w:date="2025-01-03T16:50:00Z" w16du:dateUtc="2025-01-03T08:50:00Z"/>
                <w:rFonts w:ascii="Times New Roman" w:eastAsiaTheme="minorEastAsia" w:hAnsi="Times New Roman" w:cs="Times New Roman"/>
                <w:i/>
                <w:iCs/>
                <w:color w:val="000000"/>
                <w:rPrChange w:id="19639" w:author="瑋婷 徐" w:date="2025-01-04T22:53:00Z" w16du:dateUtc="2025-01-04T14:53:00Z">
                  <w:rPr>
                    <w:ins w:id="19640" w:author="瑋婷 徐" w:date="2025-01-03T16:50:00Z" w16du:dateUtc="2025-01-03T08:50:00Z"/>
                    <w:rFonts w:ascii="Calibri" w:hAnsi="Calibri" w:cs="Calibri"/>
                    <w:i/>
                    <w:iCs/>
                    <w:color w:val="000000"/>
                    <w:sz w:val="22"/>
                    <w:szCs w:val="22"/>
                  </w:rPr>
                </w:rPrChange>
              </w:rPr>
              <w:pPrChange w:id="196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CCAE95B"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42" w:author="瑋婷 徐" w:date="2025-01-03T16:50:00Z" w16du:dateUtc="2025-01-03T08:50:00Z"/>
                <w:rFonts w:ascii="Times New Roman" w:eastAsiaTheme="minorEastAsia" w:hAnsi="Times New Roman" w:cs="Times New Roman"/>
                <w:rPrChange w:id="19643" w:author="瑋婷 徐" w:date="2025-01-04T22:53:00Z" w16du:dateUtc="2025-01-04T14:53:00Z">
                  <w:rPr>
                    <w:ins w:id="19644" w:author="瑋婷 徐" w:date="2025-01-03T16:50:00Z" w16du:dateUtc="2025-01-03T08:50:00Z"/>
                    <w:rFonts w:ascii="Times New Roman" w:eastAsia="Times New Roman" w:hAnsi="Times New Roman" w:cs="Times New Roman"/>
                    <w:sz w:val="20"/>
                    <w:szCs w:val="20"/>
                  </w:rPr>
                </w:rPrChange>
              </w:rPr>
              <w:pPrChange w:id="1964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F672485"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46" w:author="瑋婷 徐" w:date="2025-01-03T16:50:00Z" w16du:dateUtc="2025-01-03T08:50:00Z"/>
                <w:rFonts w:ascii="Times New Roman" w:eastAsiaTheme="minorEastAsia" w:hAnsi="Times New Roman" w:cs="Times New Roman"/>
                <w:rPrChange w:id="19647" w:author="瑋婷 徐" w:date="2025-01-04T22:53:00Z" w16du:dateUtc="2025-01-04T14:53:00Z">
                  <w:rPr>
                    <w:ins w:id="19648" w:author="瑋婷 徐" w:date="2025-01-03T16:50:00Z" w16du:dateUtc="2025-01-03T08:50:00Z"/>
                    <w:rFonts w:ascii="Times New Roman" w:eastAsia="Times New Roman" w:hAnsi="Times New Roman" w:cs="Times New Roman"/>
                    <w:sz w:val="20"/>
                    <w:szCs w:val="20"/>
                  </w:rPr>
                </w:rPrChange>
              </w:rPr>
              <w:pPrChange w:id="1964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2F0E1B3"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50" w:author="瑋婷 徐" w:date="2025-01-03T16:50:00Z" w16du:dateUtc="2025-01-03T08:50:00Z"/>
                <w:rFonts w:ascii="Times New Roman" w:eastAsiaTheme="minorEastAsia" w:hAnsi="Times New Roman" w:cs="Times New Roman"/>
                <w:rPrChange w:id="19651" w:author="瑋婷 徐" w:date="2025-01-04T22:53:00Z" w16du:dateUtc="2025-01-04T14:53:00Z">
                  <w:rPr>
                    <w:ins w:id="19652" w:author="瑋婷 徐" w:date="2025-01-03T16:50:00Z" w16du:dateUtc="2025-01-03T08:50:00Z"/>
                    <w:rFonts w:ascii="Times New Roman" w:eastAsia="Times New Roman" w:hAnsi="Times New Roman" w:cs="Times New Roman"/>
                    <w:sz w:val="20"/>
                    <w:szCs w:val="20"/>
                  </w:rPr>
                </w:rPrChange>
              </w:rPr>
              <w:pPrChange w:id="1965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E0F72A2"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54" w:author="瑋婷 徐" w:date="2025-01-03T16:50:00Z" w16du:dateUtc="2025-01-03T08:50:00Z"/>
                <w:rFonts w:ascii="Times New Roman" w:eastAsiaTheme="minorEastAsia" w:hAnsi="Times New Roman" w:cs="Times New Roman"/>
                <w:rPrChange w:id="19655" w:author="瑋婷 徐" w:date="2025-01-04T22:53:00Z" w16du:dateUtc="2025-01-04T14:53:00Z">
                  <w:rPr>
                    <w:ins w:id="19656" w:author="瑋婷 徐" w:date="2025-01-03T16:50:00Z" w16du:dateUtc="2025-01-03T08:50:00Z"/>
                    <w:rFonts w:ascii="Times New Roman" w:eastAsia="Times New Roman" w:hAnsi="Times New Roman" w:cs="Times New Roman"/>
                    <w:sz w:val="20"/>
                    <w:szCs w:val="20"/>
                  </w:rPr>
                </w:rPrChange>
              </w:rPr>
              <w:pPrChange w:id="1965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1AD8C31"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58" w:author="瑋婷 徐" w:date="2025-01-03T16:50:00Z" w16du:dateUtc="2025-01-03T08:50:00Z"/>
                <w:rFonts w:ascii="Times New Roman" w:eastAsiaTheme="minorEastAsia" w:hAnsi="Times New Roman" w:cs="Times New Roman"/>
                <w:rPrChange w:id="19659" w:author="瑋婷 徐" w:date="2025-01-04T22:53:00Z" w16du:dateUtc="2025-01-04T14:53:00Z">
                  <w:rPr>
                    <w:ins w:id="19660" w:author="瑋婷 徐" w:date="2025-01-03T16:50:00Z" w16du:dateUtc="2025-01-03T08:50:00Z"/>
                    <w:rFonts w:ascii="Times New Roman" w:eastAsia="Times New Roman" w:hAnsi="Times New Roman" w:cs="Times New Roman"/>
                    <w:sz w:val="20"/>
                    <w:szCs w:val="20"/>
                  </w:rPr>
                </w:rPrChange>
              </w:rPr>
              <w:pPrChange w:id="196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9E7F764"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62" w:author="瑋婷 徐" w:date="2025-01-03T16:50:00Z" w16du:dateUtc="2025-01-03T08:50:00Z"/>
                <w:rFonts w:ascii="Times New Roman" w:eastAsiaTheme="minorEastAsia" w:hAnsi="Times New Roman" w:cs="Times New Roman"/>
                <w:rPrChange w:id="19663" w:author="瑋婷 徐" w:date="2025-01-04T22:53:00Z" w16du:dateUtc="2025-01-04T14:53:00Z">
                  <w:rPr>
                    <w:ins w:id="19664" w:author="瑋婷 徐" w:date="2025-01-03T16:50:00Z" w16du:dateUtc="2025-01-03T08:50:00Z"/>
                    <w:rFonts w:ascii="Times New Roman" w:eastAsia="Times New Roman" w:hAnsi="Times New Roman" w:cs="Times New Roman"/>
                    <w:sz w:val="20"/>
                    <w:szCs w:val="20"/>
                  </w:rPr>
                </w:rPrChange>
              </w:rPr>
              <w:pPrChange w:id="1966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30A64A8"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66" w:author="瑋婷 徐" w:date="2025-01-03T16:50:00Z" w16du:dateUtc="2025-01-03T08:50:00Z"/>
                <w:rFonts w:ascii="Times New Roman" w:eastAsiaTheme="minorEastAsia" w:hAnsi="Times New Roman" w:cs="Times New Roman"/>
                <w:rPrChange w:id="19667" w:author="瑋婷 徐" w:date="2025-01-04T22:53:00Z" w16du:dateUtc="2025-01-04T14:53:00Z">
                  <w:rPr>
                    <w:ins w:id="19668" w:author="瑋婷 徐" w:date="2025-01-03T16:50:00Z" w16du:dateUtc="2025-01-03T08:50:00Z"/>
                    <w:rFonts w:ascii="Times New Roman" w:eastAsia="Times New Roman" w:hAnsi="Times New Roman" w:cs="Times New Roman"/>
                    <w:sz w:val="20"/>
                    <w:szCs w:val="20"/>
                  </w:rPr>
                </w:rPrChange>
              </w:rPr>
              <w:pPrChange w:id="1966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0C47D1C"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70" w:author="瑋婷 徐" w:date="2025-01-03T16:50:00Z" w16du:dateUtc="2025-01-03T08:50:00Z"/>
                <w:rFonts w:ascii="Times New Roman" w:eastAsiaTheme="minorEastAsia" w:hAnsi="Times New Roman" w:cs="Times New Roman"/>
                <w:rPrChange w:id="19671" w:author="瑋婷 徐" w:date="2025-01-04T22:53:00Z" w16du:dateUtc="2025-01-04T14:53:00Z">
                  <w:rPr>
                    <w:ins w:id="19672" w:author="瑋婷 徐" w:date="2025-01-03T16:50:00Z" w16du:dateUtc="2025-01-03T08:50:00Z"/>
                    <w:rFonts w:ascii="Times New Roman" w:eastAsia="Times New Roman" w:hAnsi="Times New Roman" w:cs="Times New Roman"/>
                    <w:sz w:val="20"/>
                    <w:szCs w:val="20"/>
                  </w:rPr>
                </w:rPrChange>
              </w:rPr>
              <w:pPrChange w:id="196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D009395"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74" w:author="瑋婷 徐" w:date="2025-01-03T16:50:00Z" w16du:dateUtc="2025-01-03T08:50:00Z"/>
                <w:rFonts w:ascii="Times New Roman" w:eastAsiaTheme="minorEastAsia" w:hAnsi="Times New Roman" w:cs="Times New Roman"/>
                <w:rPrChange w:id="19675" w:author="瑋婷 徐" w:date="2025-01-04T22:53:00Z" w16du:dateUtc="2025-01-04T14:53:00Z">
                  <w:rPr>
                    <w:ins w:id="19676" w:author="瑋婷 徐" w:date="2025-01-03T16:50:00Z" w16du:dateUtc="2025-01-03T08:50:00Z"/>
                    <w:rFonts w:ascii="Times New Roman" w:eastAsia="Times New Roman" w:hAnsi="Times New Roman" w:cs="Times New Roman"/>
                    <w:sz w:val="20"/>
                    <w:szCs w:val="20"/>
                  </w:rPr>
                </w:rPrChange>
              </w:rPr>
              <w:pPrChange w:id="196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A2A9112"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78" w:author="瑋婷 徐" w:date="2025-01-03T16:50:00Z" w16du:dateUtc="2025-01-03T08:50:00Z"/>
                <w:rFonts w:ascii="Times New Roman" w:eastAsiaTheme="minorEastAsia" w:hAnsi="Times New Roman" w:cs="Times New Roman"/>
                <w:rPrChange w:id="19679" w:author="瑋婷 徐" w:date="2025-01-04T22:53:00Z" w16du:dateUtc="2025-01-04T14:53:00Z">
                  <w:rPr>
                    <w:ins w:id="19680" w:author="瑋婷 徐" w:date="2025-01-03T16:50:00Z" w16du:dateUtc="2025-01-03T08:50:00Z"/>
                    <w:rFonts w:ascii="Times New Roman" w:eastAsia="Times New Roman" w:hAnsi="Times New Roman" w:cs="Times New Roman"/>
                    <w:sz w:val="20"/>
                    <w:szCs w:val="20"/>
                  </w:rPr>
                </w:rPrChange>
              </w:rPr>
              <w:pPrChange w:id="1968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E0C467E"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82" w:author="瑋婷 徐" w:date="2025-01-03T16:50:00Z" w16du:dateUtc="2025-01-03T08:50:00Z"/>
                <w:rFonts w:ascii="Times New Roman" w:eastAsiaTheme="minorEastAsia" w:hAnsi="Times New Roman" w:cs="Times New Roman"/>
                <w:rPrChange w:id="19683" w:author="瑋婷 徐" w:date="2025-01-04T22:53:00Z" w16du:dateUtc="2025-01-04T14:53:00Z">
                  <w:rPr>
                    <w:ins w:id="19684" w:author="瑋婷 徐" w:date="2025-01-03T16:50:00Z" w16du:dateUtc="2025-01-03T08:50:00Z"/>
                    <w:rFonts w:ascii="Times New Roman" w:eastAsia="Times New Roman" w:hAnsi="Times New Roman" w:cs="Times New Roman"/>
                    <w:sz w:val="20"/>
                    <w:szCs w:val="20"/>
                  </w:rPr>
                </w:rPrChange>
              </w:rPr>
              <w:pPrChange w:id="1968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7F91948"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86" w:author="瑋婷 徐" w:date="2025-01-03T16:50:00Z" w16du:dateUtc="2025-01-03T08:50:00Z"/>
                <w:rFonts w:ascii="Times New Roman" w:eastAsiaTheme="minorEastAsia" w:hAnsi="Times New Roman" w:cs="Times New Roman"/>
                <w:rPrChange w:id="19687" w:author="瑋婷 徐" w:date="2025-01-04T22:53:00Z" w16du:dateUtc="2025-01-04T14:53:00Z">
                  <w:rPr>
                    <w:ins w:id="19688" w:author="瑋婷 徐" w:date="2025-01-03T16:50:00Z" w16du:dateUtc="2025-01-03T08:50:00Z"/>
                    <w:rFonts w:ascii="Times New Roman" w:eastAsia="Times New Roman" w:hAnsi="Times New Roman" w:cs="Times New Roman"/>
                    <w:sz w:val="20"/>
                    <w:szCs w:val="20"/>
                  </w:rPr>
                </w:rPrChange>
              </w:rPr>
              <w:pPrChange w:id="1968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A4B99E7"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90" w:author="瑋婷 徐" w:date="2025-01-03T16:50:00Z" w16du:dateUtc="2025-01-03T08:50:00Z"/>
                <w:rFonts w:ascii="Times New Roman" w:eastAsiaTheme="minorEastAsia" w:hAnsi="Times New Roman" w:cs="Times New Roman"/>
                <w:rPrChange w:id="19691" w:author="瑋婷 徐" w:date="2025-01-04T22:53:00Z" w16du:dateUtc="2025-01-04T14:53:00Z">
                  <w:rPr>
                    <w:ins w:id="19692" w:author="瑋婷 徐" w:date="2025-01-03T16:50:00Z" w16du:dateUtc="2025-01-03T08:50:00Z"/>
                    <w:rFonts w:ascii="Times New Roman" w:eastAsia="Times New Roman" w:hAnsi="Times New Roman" w:cs="Times New Roman"/>
                    <w:sz w:val="20"/>
                    <w:szCs w:val="20"/>
                  </w:rPr>
                </w:rPrChange>
              </w:rPr>
              <w:pPrChange w:id="196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15BF5FA"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94" w:author="瑋婷 徐" w:date="2025-01-03T16:50:00Z" w16du:dateUtc="2025-01-03T08:50:00Z"/>
                <w:rFonts w:ascii="Times New Roman" w:eastAsiaTheme="minorEastAsia" w:hAnsi="Times New Roman" w:cs="Times New Roman"/>
                <w:rPrChange w:id="19695" w:author="瑋婷 徐" w:date="2025-01-04T22:53:00Z" w16du:dateUtc="2025-01-04T14:53:00Z">
                  <w:rPr>
                    <w:ins w:id="19696" w:author="瑋婷 徐" w:date="2025-01-03T16:50:00Z" w16du:dateUtc="2025-01-03T08:50:00Z"/>
                    <w:rFonts w:ascii="Times New Roman" w:eastAsia="Times New Roman" w:hAnsi="Times New Roman" w:cs="Times New Roman"/>
                    <w:sz w:val="20"/>
                    <w:szCs w:val="20"/>
                  </w:rPr>
                </w:rPrChange>
              </w:rPr>
              <w:pPrChange w:id="1969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FF86777"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698" w:author="瑋婷 徐" w:date="2025-01-03T16:50:00Z" w16du:dateUtc="2025-01-03T08:50:00Z"/>
                <w:rFonts w:ascii="Times New Roman" w:eastAsiaTheme="minorEastAsia" w:hAnsi="Times New Roman" w:cs="Times New Roman"/>
                <w:rPrChange w:id="19699" w:author="瑋婷 徐" w:date="2025-01-04T22:53:00Z" w16du:dateUtc="2025-01-04T14:53:00Z">
                  <w:rPr>
                    <w:ins w:id="19700" w:author="瑋婷 徐" w:date="2025-01-03T16:50:00Z" w16du:dateUtc="2025-01-03T08:50:00Z"/>
                    <w:rFonts w:ascii="Times New Roman" w:eastAsia="Times New Roman" w:hAnsi="Times New Roman" w:cs="Times New Roman"/>
                    <w:sz w:val="20"/>
                    <w:szCs w:val="20"/>
                  </w:rPr>
                </w:rPrChange>
              </w:rPr>
              <w:pPrChange w:id="197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7A60C6F"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702" w:author="瑋婷 徐" w:date="2025-01-03T16:50:00Z" w16du:dateUtc="2025-01-03T08:50:00Z"/>
                <w:rFonts w:ascii="Times New Roman" w:eastAsiaTheme="minorEastAsia" w:hAnsi="Times New Roman" w:cs="Times New Roman"/>
                <w:rPrChange w:id="19703" w:author="瑋婷 徐" w:date="2025-01-04T22:53:00Z" w16du:dateUtc="2025-01-04T14:53:00Z">
                  <w:rPr>
                    <w:ins w:id="19704" w:author="瑋婷 徐" w:date="2025-01-03T16:50:00Z" w16du:dateUtc="2025-01-03T08:50:00Z"/>
                    <w:rFonts w:ascii="Times New Roman" w:eastAsia="Times New Roman" w:hAnsi="Times New Roman" w:cs="Times New Roman"/>
                    <w:sz w:val="20"/>
                    <w:szCs w:val="20"/>
                  </w:rPr>
                </w:rPrChange>
              </w:rPr>
              <w:pPrChange w:id="1970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837CDBF"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706" w:author="瑋婷 徐" w:date="2025-01-03T16:50:00Z" w16du:dateUtc="2025-01-03T08:50:00Z"/>
                <w:rFonts w:ascii="Times New Roman" w:eastAsiaTheme="minorEastAsia" w:hAnsi="Times New Roman" w:cs="Times New Roman"/>
                <w:rPrChange w:id="19707" w:author="瑋婷 徐" w:date="2025-01-04T22:53:00Z" w16du:dateUtc="2025-01-04T14:53:00Z">
                  <w:rPr>
                    <w:ins w:id="19708" w:author="瑋婷 徐" w:date="2025-01-03T16:50:00Z" w16du:dateUtc="2025-01-03T08:50:00Z"/>
                    <w:rFonts w:ascii="Times New Roman" w:eastAsia="Times New Roman" w:hAnsi="Times New Roman" w:cs="Times New Roman"/>
                    <w:sz w:val="20"/>
                    <w:szCs w:val="20"/>
                  </w:rPr>
                </w:rPrChange>
              </w:rPr>
              <w:pPrChange w:id="197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FDD06E7"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710" w:author="瑋婷 徐" w:date="2025-01-03T16:50:00Z" w16du:dateUtc="2025-01-03T08:50:00Z"/>
                <w:rFonts w:ascii="Times New Roman" w:eastAsiaTheme="minorEastAsia" w:hAnsi="Times New Roman" w:cs="Times New Roman"/>
                <w:rPrChange w:id="19711" w:author="瑋婷 徐" w:date="2025-01-04T22:53:00Z" w16du:dateUtc="2025-01-04T14:53:00Z">
                  <w:rPr>
                    <w:ins w:id="19712" w:author="瑋婷 徐" w:date="2025-01-03T16:50:00Z" w16du:dateUtc="2025-01-03T08:50:00Z"/>
                    <w:rFonts w:ascii="Times New Roman" w:eastAsia="Times New Roman" w:hAnsi="Times New Roman" w:cs="Times New Roman"/>
                    <w:sz w:val="20"/>
                    <w:szCs w:val="20"/>
                  </w:rPr>
                </w:rPrChange>
              </w:rPr>
              <w:pPrChange w:id="197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D5EC90D"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714" w:author="瑋婷 徐" w:date="2025-01-03T16:50:00Z" w16du:dateUtc="2025-01-03T08:50:00Z"/>
                <w:rFonts w:ascii="Times New Roman" w:eastAsiaTheme="minorEastAsia" w:hAnsi="Times New Roman" w:cs="Times New Roman"/>
                <w:rPrChange w:id="19715" w:author="瑋婷 徐" w:date="2025-01-04T22:53:00Z" w16du:dateUtc="2025-01-04T14:53:00Z">
                  <w:rPr>
                    <w:ins w:id="19716" w:author="瑋婷 徐" w:date="2025-01-03T16:50:00Z" w16du:dateUtc="2025-01-03T08:50:00Z"/>
                    <w:rFonts w:ascii="Times New Roman" w:eastAsia="Times New Roman" w:hAnsi="Times New Roman" w:cs="Times New Roman"/>
                    <w:sz w:val="20"/>
                    <w:szCs w:val="20"/>
                  </w:rPr>
                </w:rPrChange>
              </w:rPr>
              <w:pPrChange w:id="1971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0853B864"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718" w:author="瑋婷 徐" w:date="2025-01-03T16:50:00Z" w16du:dateUtc="2025-01-03T08:50:00Z"/>
                <w:rFonts w:ascii="Times New Roman" w:eastAsiaTheme="minorEastAsia" w:hAnsi="Times New Roman" w:cs="Times New Roman"/>
                <w:rPrChange w:id="19719" w:author="瑋婷 徐" w:date="2025-01-04T22:53:00Z" w16du:dateUtc="2025-01-04T14:53:00Z">
                  <w:rPr>
                    <w:ins w:id="19720" w:author="瑋婷 徐" w:date="2025-01-03T16:50:00Z" w16du:dateUtc="2025-01-03T08:50:00Z"/>
                    <w:rFonts w:ascii="Times New Roman" w:eastAsia="Times New Roman" w:hAnsi="Times New Roman" w:cs="Times New Roman"/>
                    <w:sz w:val="20"/>
                    <w:szCs w:val="20"/>
                  </w:rPr>
                </w:rPrChange>
              </w:rPr>
              <w:pPrChange w:id="197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F0C1C" w14:paraId="1E95F97F" w14:textId="77777777" w:rsidTr="003C19C7">
        <w:trPr>
          <w:trHeight w:val="300"/>
          <w:ins w:id="19722"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2F606BAD" w14:textId="77777777" w:rsidR="003C19C7" w:rsidRPr="003F0C1C" w:rsidRDefault="003C19C7">
            <w:pPr>
              <w:spacing w:line="360" w:lineRule="auto"/>
              <w:jc w:val="both"/>
              <w:rPr>
                <w:ins w:id="19723" w:author="瑋婷 徐" w:date="2025-01-03T16:50:00Z" w16du:dateUtc="2025-01-03T08:50:00Z"/>
                <w:rFonts w:ascii="Times New Roman" w:eastAsiaTheme="minorEastAsia" w:hAnsi="Times New Roman" w:cs="Times New Roman"/>
                <w:b w:val="0"/>
                <w:bCs w:val="0"/>
                <w:color w:val="000000"/>
                <w:rPrChange w:id="19724" w:author="瑋婷 徐" w:date="2025-01-04T22:53:00Z" w16du:dateUtc="2025-01-04T14:53:00Z">
                  <w:rPr>
                    <w:ins w:id="19725" w:author="瑋婷 徐" w:date="2025-01-03T16:50:00Z" w16du:dateUtc="2025-01-03T08:50:00Z"/>
                    <w:rFonts w:ascii="Calibri" w:hAnsi="Calibri" w:cs="Calibri"/>
                    <w:color w:val="000000"/>
                    <w:sz w:val="22"/>
                    <w:szCs w:val="22"/>
                  </w:rPr>
                </w:rPrChange>
              </w:rPr>
              <w:pPrChange w:id="19726" w:author="瑋婷 徐" w:date="2025-01-03T16:55:00Z" w16du:dateUtc="2025-01-03T08:55:00Z">
                <w:pPr/>
              </w:pPrChange>
            </w:pPr>
            <w:ins w:id="19727" w:author="瑋婷 徐" w:date="2025-01-03T16:50:00Z" w16du:dateUtc="2025-01-03T08:50:00Z">
              <w:r w:rsidRPr="003F0C1C">
                <w:rPr>
                  <w:rFonts w:ascii="Times New Roman" w:eastAsiaTheme="minorEastAsia" w:hAnsi="Times New Roman" w:cs="Times New Roman" w:hint="eastAsia"/>
                  <w:b w:val="0"/>
                  <w:bCs w:val="0"/>
                  <w:color w:val="000000"/>
                  <w:rPrChange w:id="19728" w:author="瑋婷 徐" w:date="2025-01-04T22:53:00Z" w16du:dateUtc="2025-01-04T14:53:00Z">
                    <w:rPr>
                      <w:rFonts w:ascii="Calibri" w:hAnsi="Calibri" w:cs="Calibri" w:hint="eastAsia"/>
                      <w:color w:val="000000"/>
                      <w:sz w:val="22"/>
                      <w:szCs w:val="22"/>
                    </w:rPr>
                  </w:rPrChange>
                </w:rPr>
                <w:t>綠啄木</w:t>
              </w:r>
              <w:r w:rsidRPr="003F0C1C">
                <w:rPr>
                  <w:rFonts w:ascii="Times New Roman" w:eastAsiaTheme="minorEastAsia" w:hAnsi="Times New Roman" w:cs="Times New Roman"/>
                  <w:b w:val="0"/>
                  <w:bCs w:val="0"/>
                  <w:color w:val="000000"/>
                  <w:rPrChange w:id="19729" w:author="瑋婷 徐" w:date="2025-01-04T22:53:00Z" w16du:dateUtc="2025-01-04T14:53:00Z">
                    <w:rPr>
                      <w:rFonts w:ascii="Calibri" w:hAnsi="Calibri" w:cs="Calibri"/>
                      <w:color w:val="000000"/>
                      <w:sz w:val="22"/>
                      <w:szCs w:val="22"/>
                    </w:rPr>
                  </w:rPrChange>
                </w:rPr>
                <w:t xml:space="preserve"> II</w:t>
              </w:r>
            </w:ins>
          </w:p>
        </w:tc>
        <w:tc>
          <w:tcPr>
            <w:tcW w:w="904" w:type="pct"/>
            <w:vAlign w:val="center"/>
            <w:hideMark/>
          </w:tcPr>
          <w:p w14:paraId="210F8F49"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30" w:author="瑋婷 徐" w:date="2025-01-03T16:50:00Z" w16du:dateUtc="2025-01-03T08:50:00Z"/>
                <w:rFonts w:ascii="Times New Roman" w:eastAsiaTheme="minorEastAsia" w:hAnsi="Times New Roman" w:cs="Times New Roman"/>
                <w:i/>
                <w:iCs/>
                <w:color w:val="000000"/>
                <w:rPrChange w:id="19731" w:author="瑋婷 徐" w:date="2025-01-04T22:53:00Z" w16du:dateUtc="2025-01-04T14:53:00Z">
                  <w:rPr>
                    <w:ins w:id="19732" w:author="瑋婷 徐" w:date="2025-01-03T16:50:00Z" w16du:dateUtc="2025-01-03T08:50:00Z"/>
                    <w:rFonts w:ascii="Calibri" w:hAnsi="Calibri" w:cs="Calibri"/>
                    <w:i/>
                    <w:iCs/>
                    <w:color w:val="000000"/>
                    <w:sz w:val="22"/>
                    <w:szCs w:val="22"/>
                  </w:rPr>
                </w:rPrChange>
              </w:rPr>
              <w:pPrChange w:id="197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734" w:author="瑋婷 徐" w:date="2025-01-03T16:50:00Z" w16du:dateUtc="2025-01-03T08:50:00Z">
              <w:r w:rsidRPr="003F0C1C">
                <w:rPr>
                  <w:rFonts w:ascii="Times New Roman" w:eastAsiaTheme="minorEastAsia" w:hAnsi="Times New Roman" w:cs="Times New Roman"/>
                  <w:i/>
                  <w:iCs/>
                  <w:color w:val="000000"/>
                  <w:rPrChange w:id="19735" w:author="瑋婷 徐" w:date="2025-01-04T22:53:00Z" w16du:dateUtc="2025-01-04T14:53:00Z">
                    <w:rPr>
                      <w:rFonts w:ascii="Calibri" w:hAnsi="Calibri" w:cs="Calibri"/>
                      <w:i/>
                      <w:iCs/>
                      <w:color w:val="000000"/>
                      <w:sz w:val="22"/>
                      <w:szCs w:val="22"/>
                    </w:rPr>
                  </w:rPrChange>
                </w:rPr>
                <w:t>Picus canus</w:t>
              </w:r>
            </w:ins>
          </w:p>
        </w:tc>
        <w:tc>
          <w:tcPr>
            <w:tcW w:w="162" w:type="pct"/>
            <w:noWrap/>
            <w:vAlign w:val="center"/>
            <w:hideMark/>
          </w:tcPr>
          <w:p w14:paraId="6CF8A946"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36" w:author="瑋婷 徐" w:date="2025-01-03T16:50:00Z" w16du:dateUtc="2025-01-03T08:50:00Z"/>
                <w:rFonts w:ascii="Times New Roman" w:eastAsiaTheme="minorEastAsia" w:hAnsi="Times New Roman" w:cs="Times New Roman"/>
                <w:i/>
                <w:iCs/>
                <w:color w:val="000000"/>
                <w:rPrChange w:id="19737" w:author="瑋婷 徐" w:date="2025-01-04T22:53:00Z" w16du:dateUtc="2025-01-04T14:53:00Z">
                  <w:rPr>
                    <w:ins w:id="19738" w:author="瑋婷 徐" w:date="2025-01-03T16:50:00Z" w16du:dateUtc="2025-01-03T08:50:00Z"/>
                    <w:rFonts w:ascii="Calibri" w:hAnsi="Calibri" w:cs="Calibri"/>
                    <w:i/>
                    <w:iCs/>
                    <w:color w:val="000000"/>
                    <w:sz w:val="22"/>
                    <w:szCs w:val="22"/>
                  </w:rPr>
                </w:rPrChange>
              </w:rPr>
              <w:pPrChange w:id="197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A82E6C1"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40" w:author="瑋婷 徐" w:date="2025-01-03T16:50:00Z" w16du:dateUtc="2025-01-03T08:50:00Z"/>
                <w:rFonts w:ascii="Times New Roman" w:eastAsiaTheme="minorEastAsia" w:hAnsi="Times New Roman" w:cs="Times New Roman"/>
                <w:rPrChange w:id="19741" w:author="瑋婷 徐" w:date="2025-01-04T22:53:00Z" w16du:dateUtc="2025-01-04T14:53:00Z">
                  <w:rPr>
                    <w:ins w:id="19742" w:author="瑋婷 徐" w:date="2025-01-03T16:50:00Z" w16du:dateUtc="2025-01-03T08:50:00Z"/>
                    <w:rFonts w:ascii="Times New Roman" w:eastAsia="Times New Roman" w:hAnsi="Times New Roman" w:cs="Times New Roman"/>
                    <w:sz w:val="20"/>
                    <w:szCs w:val="20"/>
                  </w:rPr>
                </w:rPrChange>
              </w:rPr>
              <w:pPrChange w:id="1974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ADB4B90"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44" w:author="瑋婷 徐" w:date="2025-01-03T16:50:00Z" w16du:dateUtc="2025-01-03T08:50:00Z"/>
                <w:rFonts w:ascii="Times New Roman" w:eastAsiaTheme="minorEastAsia" w:hAnsi="Times New Roman" w:cs="Times New Roman"/>
                <w:rPrChange w:id="19745" w:author="瑋婷 徐" w:date="2025-01-04T22:53:00Z" w16du:dateUtc="2025-01-04T14:53:00Z">
                  <w:rPr>
                    <w:ins w:id="19746" w:author="瑋婷 徐" w:date="2025-01-03T16:50:00Z" w16du:dateUtc="2025-01-03T08:50:00Z"/>
                    <w:rFonts w:ascii="Times New Roman" w:eastAsia="Times New Roman" w:hAnsi="Times New Roman" w:cs="Times New Roman"/>
                    <w:sz w:val="20"/>
                    <w:szCs w:val="20"/>
                  </w:rPr>
                </w:rPrChange>
              </w:rPr>
              <w:pPrChange w:id="197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9EE97CC"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48" w:author="瑋婷 徐" w:date="2025-01-03T16:50:00Z" w16du:dateUtc="2025-01-03T08:50:00Z"/>
                <w:rFonts w:ascii="Times New Roman" w:eastAsiaTheme="minorEastAsia" w:hAnsi="Times New Roman" w:cs="Times New Roman"/>
                <w:color w:val="000000"/>
                <w:rPrChange w:id="19749" w:author="瑋婷 徐" w:date="2025-01-04T22:53:00Z" w16du:dateUtc="2025-01-04T14:53:00Z">
                  <w:rPr>
                    <w:ins w:id="19750" w:author="瑋婷 徐" w:date="2025-01-03T16:50:00Z" w16du:dateUtc="2025-01-03T08:50:00Z"/>
                    <w:rFonts w:ascii="Calibri" w:hAnsi="Calibri" w:cs="Calibri"/>
                    <w:color w:val="000000"/>
                    <w:sz w:val="22"/>
                    <w:szCs w:val="22"/>
                  </w:rPr>
                </w:rPrChange>
              </w:rPr>
              <w:pPrChange w:id="197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752" w:author="瑋婷 徐" w:date="2025-01-03T16:50:00Z" w16du:dateUtc="2025-01-03T08:50:00Z">
              <w:r w:rsidRPr="003F0C1C">
                <w:rPr>
                  <w:rFonts w:ascii="Times New Roman" w:eastAsiaTheme="minorEastAsia" w:hAnsi="Times New Roman" w:cs="Times New Roman"/>
                  <w:color w:val="000000"/>
                  <w:rPrChange w:id="1975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14247B3"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54" w:author="瑋婷 徐" w:date="2025-01-03T16:50:00Z" w16du:dateUtc="2025-01-03T08:50:00Z"/>
                <w:rFonts w:ascii="Times New Roman" w:eastAsiaTheme="minorEastAsia" w:hAnsi="Times New Roman" w:cs="Times New Roman"/>
                <w:color w:val="000000"/>
                <w:rPrChange w:id="19755" w:author="瑋婷 徐" w:date="2025-01-04T22:53:00Z" w16du:dateUtc="2025-01-04T14:53:00Z">
                  <w:rPr>
                    <w:ins w:id="19756" w:author="瑋婷 徐" w:date="2025-01-03T16:50:00Z" w16du:dateUtc="2025-01-03T08:50:00Z"/>
                    <w:rFonts w:ascii="Calibri" w:hAnsi="Calibri" w:cs="Calibri"/>
                    <w:color w:val="000000"/>
                    <w:sz w:val="22"/>
                    <w:szCs w:val="22"/>
                  </w:rPr>
                </w:rPrChange>
              </w:rPr>
              <w:pPrChange w:id="197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6C568A8"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58" w:author="瑋婷 徐" w:date="2025-01-03T16:50:00Z" w16du:dateUtc="2025-01-03T08:50:00Z"/>
                <w:rFonts w:ascii="Times New Roman" w:eastAsiaTheme="minorEastAsia" w:hAnsi="Times New Roman" w:cs="Times New Roman"/>
                <w:rPrChange w:id="19759" w:author="瑋婷 徐" w:date="2025-01-04T22:53:00Z" w16du:dateUtc="2025-01-04T14:53:00Z">
                  <w:rPr>
                    <w:ins w:id="19760" w:author="瑋婷 徐" w:date="2025-01-03T16:50:00Z" w16du:dateUtc="2025-01-03T08:50:00Z"/>
                    <w:rFonts w:ascii="Times New Roman" w:eastAsia="Times New Roman" w:hAnsi="Times New Roman" w:cs="Times New Roman"/>
                    <w:sz w:val="20"/>
                    <w:szCs w:val="20"/>
                  </w:rPr>
                </w:rPrChange>
              </w:rPr>
              <w:pPrChange w:id="197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E4CCB93"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62" w:author="瑋婷 徐" w:date="2025-01-03T16:50:00Z" w16du:dateUtc="2025-01-03T08:50:00Z"/>
                <w:rFonts w:ascii="Times New Roman" w:eastAsiaTheme="minorEastAsia" w:hAnsi="Times New Roman" w:cs="Times New Roman"/>
                <w:rPrChange w:id="19763" w:author="瑋婷 徐" w:date="2025-01-04T22:53:00Z" w16du:dateUtc="2025-01-04T14:53:00Z">
                  <w:rPr>
                    <w:ins w:id="19764" w:author="瑋婷 徐" w:date="2025-01-03T16:50:00Z" w16du:dateUtc="2025-01-03T08:50:00Z"/>
                    <w:rFonts w:ascii="Times New Roman" w:eastAsia="Times New Roman" w:hAnsi="Times New Roman" w:cs="Times New Roman"/>
                    <w:sz w:val="20"/>
                    <w:szCs w:val="20"/>
                  </w:rPr>
                </w:rPrChange>
              </w:rPr>
              <w:pPrChange w:id="197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32A985F"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66" w:author="瑋婷 徐" w:date="2025-01-03T16:50:00Z" w16du:dateUtc="2025-01-03T08:50:00Z"/>
                <w:rFonts w:ascii="Times New Roman" w:eastAsiaTheme="minorEastAsia" w:hAnsi="Times New Roman" w:cs="Times New Roman"/>
                <w:rPrChange w:id="19767" w:author="瑋婷 徐" w:date="2025-01-04T22:53:00Z" w16du:dateUtc="2025-01-04T14:53:00Z">
                  <w:rPr>
                    <w:ins w:id="19768" w:author="瑋婷 徐" w:date="2025-01-03T16:50:00Z" w16du:dateUtc="2025-01-03T08:50:00Z"/>
                    <w:rFonts w:ascii="Times New Roman" w:eastAsia="Times New Roman" w:hAnsi="Times New Roman" w:cs="Times New Roman"/>
                    <w:sz w:val="20"/>
                    <w:szCs w:val="20"/>
                  </w:rPr>
                </w:rPrChange>
              </w:rPr>
              <w:pPrChange w:id="197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42469C6"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70" w:author="瑋婷 徐" w:date="2025-01-03T16:50:00Z" w16du:dateUtc="2025-01-03T08:50:00Z"/>
                <w:rFonts w:ascii="Times New Roman" w:eastAsiaTheme="minorEastAsia" w:hAnsi="Times New Roman" w:cs="Times New Roman"/>
                <w:rPrChange w:id="19771" w:author="瑋婷 徐" w:date="2025-01-04T22:53:00Z" w16du:dateUtc="2025-01-04T14:53:00Z">
                  <w:rPr>
                    <w:ins w:id="19772" w:author="瑋婷 徐" w:date="2025-01-03T16:50:00Z" w16du:dateUtc="2025-01-03T08:50:00Z"/>
                    <w:rFonts w:ascii="Times New Roman" w:eastAsia="Times New Roman" w:hAnsi="Times New Roman" w:cs="Times New Roman"/>
                    <w:sz w:val="20"/>
                    <w:szCs w:val="20"/>
                  </w:rPr>
                </w:rPrChange>
              </w:rPr>
              <w:pPrChange w:id="197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3FAB51C"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74" w:author="瑋婷 徐" w:date="2025-01-03T16:50:00Z" w16du:dateUtc="2025-01-03T08:50:00Z"/>
                <w:rFonts w:ascii="Times New Roman" w:eastAsiaTheme="minorEastAsia" w:hAnsi="Times New Roman" w:cs="Times New Roman"/>
                <w:color w:val="000000"/>
                <w:rPrChange w:id="19775" w:author="瑋婷 徐" w:date="2025-01-04T22:53:00Z" w16du:dateUtc="2025-01-04T14:53:00Z">
                  <w:rPr>
                    <w:ins w:id="19776" w:author="瑋婷 徐" w:date="2025-01-03T16:50:00Z" w16du:dateUtc="2025-01-03T08:50:00Z"/>
                    <w:rFonts w:ascii="Calibri" w:hAnsi="Calibri" w:cs="Calibri"/>
                    <w:color w:val="000000"/>
                    <w:sz w:val="22"/>
                    <w:szCs w:val="22"/>
                  </w:rPr>
                </w:rPrChange>
              </w:rPr>
              <w:pPrChange w:id="1977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778" w:author="瑋婷 徐" w:date="2025-01-03T16:50:00Z" w16du:dateUtc="2025-01-03T08:50:00Z">
              <w:r w:rsidRPr="003F0C1C">
                <w:rPr>
                  <w:rFonts w:ascii="Times New Roman" w:eastAsiaTheme="minorEastAsia" w:hAnsi="Times New Roman" w:cs="Times New Roman"/>
                  <w:color w:val="000000"/>
                  <w:rPrChange w:id="1977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402C765"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80" w:author="瑋婷 徐" w:date="2025-01-03T16:50:00Z" w16du:dateUtc="2025-01-03T08:50:00Z"/>
                <w:rFonts w:ascii="Times New Roman" w:eastAsiaTheme="minorEastAsia" w:hAnsi="Times New Roman" w:cs="Times New Roman"/>
                <w:color w:val="000000"/>
                <w:rPrChange w:id="19781" w:author="瑋婷 徐" w:date="2025-01-04T22:53:00Z" w16du:dateUtc="2025-01-04T14:53:00Z">
                  <w:rPr>
                    <w:ins w:id="19782" w:author="瑋婷 徐" w:date="2025-01-03T16:50:00Z" w16du:dateUtc="2025-01-03T08:50:00Z"/>
                    <w:rFonts w:ascii="Calibri" w:hAnsi="Calibri" w:cs="Calibri"/>
                    <w:color w:val="000000"/>
                    <w:sz w:val="22"/>
                    <w:szCs w:val="22"/>
                  </w:rPr>
                </w:rPrChange>
              </w:rPr>
              <w:pPrChange w:id="197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9A82775"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84" w:author="瑋婷 徐" w:date="2025-01-03T16:50:00Z" w16du:dateUtc="2025-01-03T08:50:00Z"/>
                <w:rFonts w:ascii="Times New Roman" w:eastAsiaTheme="minorEastAsia" w:hAnsi="Times New Roman" w:cs="Times New Roman"/>
                <w:rPrChange w:id="19785" w:author="瑋婷 徐" w:date="2025-01-04T22:53:00Z" w16du:dateUtc="2025-01-04T14:53:00Z">
                  <w:rPr>
                    <w:ins w:id="19786" w:author="瑋婷 徐" w:date="2025-01-03T16:50:00Z" w16du:dateUtc="2025-01-03T08:50:00Z"/>
                    <w:rFonts w:ascii="Times New Roman" w:eastAsia="Times New Roman" w:hAnsi="Times New Roman" w:cs="Times New Roman"/>
                    <w:sz w:val="20"/>
                    <w:szCs w:val="20"/>
                  </w:rPr>
                </w:rPrChange>
              </w:rPr>
              <w:pPrChange w:id="197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2FEB56E"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88" w:author="瑋婷 徐" w:date="2025-01-03T16:50:00Z" w16du:dateUtc="2025-01-03T08:50:00Z"/>
                <w:rFonts w:ascii="Times New Roman" w:eastAsiaTheme="minorEastAsia" w:hAnsi="Times New Roman" w:cs="Times New Roman"/>
                <w:rPrChange w:id="19789" w:author="瑋婷 徐" w:date="2025-01-04T22:53:00Z" w16du:dateUtc="2025-01-04T14:53:00Z">
                  <w:rPr>
                    <w:ins w:id="19790" w:author="瑋婷 徐" w:date="2025-01-03T16:50:00Z" w16du:dateUtc="2025-01-03T08:50:00Z"/>
                    <w:rFonts w:ascii="Times New Roman" w:eastAsia="Times New Roman" w:hAnsi="Times New Roman" w:cs="Times New Roman"/>
                    <w:sz w:val="20"/>
                    <w:szCs w:val="20"/>
                  </w:rPr>
                </w:rPrChange>
              </w:rPr>
              <w:pPrChange w:id="1979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083159A"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92" w:author="瑋婷 徐" w:date="2025-01-03T16:50:00Z" w16du:dateUtc="2025-01-03T08:50:00Z"/>
                <w:rFonts w:ascii="Times New Roman" w:eastAsiaTheme="minorEastAsia" w:hAnsi="Times New Roman" w:cs="Times New Roman"/>
                <w:rPrChange w:id="19793" w:author="瑋婷 徐" w:date="2025-01-04T22:53:00Z" w16du:dateUtc="2025-01-04T14:53:00Z">
                  <w:rPr>
                    <w:ins w:id="19794" w:author="瑋婷 徐" w:date="2025-01-03T16:50:00Z" w16du:dateUtc="2025-01-03T08:50:00Z"/>
                    <w:rFonts w:ascii="Times New Roman" w:eastAsia="Times New Roman" w:hAnsi="Times New Roman" w:cs="Times New Roman"/>
                    <w:sz w:val="20"/>
                    <w:szCs w:val="20"/>
                  </w:rPr>
                </w:rPrChange>
              </w:rPr>
              <w:pPrChange w:id="1979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FE08A36"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796" w:author="瑋婷 徐" w:date="2025-01-03T16:50:00Z" w16du:dateUtc="2025-01-03T08:50:00Z"/>
                <w:rFonts w:ascii="Times New Roman" w:eastAsiaTheme="minorEastAsia" w:hAnsi="Times New Roman" w:cs="Times New Roman"/>
                <w:rPrChange w:id="19797" w:author="瑋婷 徐" w:date="2025-01-04T22:53:00Z" w16du:dateUtc="2025-01-04T14:53:00Z">
                  <w:rPr>
                    <w:ins w:id="19798" w:author="瑋婷 徐" w:date="2025-01-03T16:50:00Z" w16du:dateUtc="2025-01-03T08:50:00Z"/>
                    <w:rFonts w:ascii="Times New Roman" w:eastAsia="Times New Roman" w:hAnsi="Times New Roman" w:cs="Times New Roman"/>
                    <w:sz w:val="20"/>
                    <w:szCs w:val="20"/>
                  </w:rPr>
                </w:rPrChange>
              </w:rPr>
              <w:pPrChange w:id="1979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4232E94"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800" w:author="瑋婷 徐" w:date="2025-01-03T16:50:00Z" w16du:dateUtc="2025-01-03T08:50:00Z"/>
                <w:rFonts w:ascii="Times New Roman" w:eastAsiaTheme="minorEastAsia" w:hAnsi="Times New Roman" w:cs="Times New Roman"/>
                <w:rPrChange w:id="19801" w:author="瑋婷 徐" w:date="2025-01-04T22:53:00Z" w16du:dateUtc="2025-01-04T14:53:00Z">
                  <w:rPr>
                    <w:ins w:id="19802" w:author="瑋婷 徐" w:date="2025-01-03T16:50:00Z" w16du:dateUtc="2025-01-03T08:50:00Z"/>
                    <w:rFonts w:ascii="Times New Roman" w:eastAsia="Times New Roman" w:hAnsi="Times New Roman" w:cs="Times New Roman"/>
                    <w:sz w:val="20"/>
                    <w:szCs w:val="20"/>
                  </w:rPr>
                </w:rPrChange>
              </w:rPr>
              <w:pPrChange w:id="198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4BED270"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804" w:author="瑋婷 徐" w:date="2025-01-03T16:50:00Z" w16du:dateUtc="2025-01-03T08:50:00Z"/>
                <w:rFonts w:ascii="Times New Roman" w:eastAsiaTheme="minorEastAsia" w:hAnsi="Times New Roman" w:cs="Times New Roman"/>
                <w:rPrChange w:id="19805" w:author="瑋婷 徐" w:date="2025-01-04T22:53:00Z" w16du:dateUtc="2025-01-04T14:53:00Z">
                  <w:rPr>
                    <w:ins w:id="19806" w:author="瑋婷 徐" w:date="2025-01-03T16:50:00Z" w16du:dateUtc="2025-01-03T08:50:00Z"/>
                    <w:rFonts w:ascii="Times New Roman" w:eastAsia="Times New Roman" w:hAnsi="Times New Roman" w:cs="Times New Roman"/>
                    <w:sz w:val="20"/>
                    <w:szCs w:val="20"/>
                  </w:rPr>
                </w:rPrChange>
              </w:rPr>
              <w:pPrChange w:id="198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79BD108"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808" w:author="瑋婷 徐" w:date="2025-01-03T16:50:00Z" w16du:dateUtc="2025-01-03T08:50:00Z"/>
                <w:rFonts w:ascii="Times New Roman" w:eastAsiaTheme="minorEastAsia" w:hAnsi="Times New Roman" w:cs="Times New Roman"/>
                <w:rPrChange w:id="19809" w:author="瑋婷 徐" w:date="2025-01-04T22:53:00Z" w16du:dateUtc="2025-01-04T14:53:00Z">
                  <w:rPr>
                    <w:ins w:id="19810" w:author="瑋婷 徐" w:date="2025-01-03T16:50:00Z" w16du:dateUtc="2025-01-03T08:50:00Z"/>
                    <w:rFonts w:ascii="Times New Roman" w:eastAsia="Times New Roman" w:hAnsi="Times New Roman" w:cs="Times New Roman"/>
                    <w:sz w:val="20"/>
                    <w:szCs w:val="20"/>
                  </w:rPr>
                </w:rPrChange>
              </w:rPr>
              <w:pPrChange w:id="198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FAED82D"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812" w:author="瑋婷 徐" w:date="2025-01-03T16:50:00Z" w16du:dateUtc="2025-01-03T08:50:00Z"/>
                <w:rFonts w:ascii="Times New Roman" w:eastAsiaTheme="minorEastAsia" w:hAnsi="Times New Roman" w:cs="Times New Roman"/>
                <w:rPrChange w:id="19813" w:author="瑋婷 徐" w:date="2025-01-04T22:53:00Z" w16du:dateUtc="2025-01-04T14:53:00Z">
                  <w:rPr>
                    <w:ins w:id="19814" w:author="瑋婷 徐" w:date="2025-01-03T16:50:00Z" w16du:dateUtc="2025-01-03T08:50:00Z"/>
                    <w:rFonts w:ascii="Times New Roman" w:eastAsia="Times New Roman" w:hAnsi="Times New Roman" w:cs="Times New Roman"/>
                    <w:sz w:val="20"/>
                    <w:szCs w:val="20"/>
                  </w:rPr>
                </w:rPrChange>
              </w:rPr>
              <w:pPrChange w:id="198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1A82000"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816" w:author="瑋婷 徐" w:date="2025-01-03T16:50:00Z" w16du:dateUtc="2025-01-03T08:50:00Z"/>
                <w:rFonts w:ascii="Times New Roman" w:eastAsiaTheme="minorEastAsia" w:hAnsi="Times New Roman" w:cs="Times New Roman"/>
                <w:rPrChange w:id="19817" w:author="瑋婷 徐" w:date="2025-01-04T22:53:00Z" w16du:dateUtc="2025-01-04T14:53:00Z">
                  <w:rPr>
                    <w:ins w:id="19818" w:author="瑋婷 徐" w:date="2025-01-03T16:50:00Z" w16du:dateUtc="2025-01-03T08:50:00Z"/>
                    <w:rFonts w:ascii="Times New Roman" w:eastAsia="Times New Roman" w:hAnsi="Times New Roman" w:cs="Times New Roman"/>
                    <w:sz w:val="20"/>
                    <w:szCs w:val="20"/>
                  </w:rPr>
                </w:rPrChange>
              </w:rPr>
              <w:pPrChange w:id="198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29E057D3"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820" w:author="瑋婷 徐" w:date="2025-01-03T16:50:00Z" w16du:dateUtc="2025-01-03T08:50:00Z"/>
                <w:rFonts w:ascii="Times New Roman" w:eastAsiaTheme="minorEastAsia" w:hAnsi="Times New Roman" w:cs="Times New Roman"/>
                <w:rPrChange w:id="19821" w:author="瑋婷 徐" w:date="2025-01-04T22:53:00Z" w16du:dateUtc="2025-01-04T14:53:00Z">
                  <w:rPr>
                    <w:ins w:id="19822" w:author="瑋婷 徐" w:date="2025-01-03T16:50:00Z" w16du:dateUtc="2025-01-03T08:50:00Z"/>
                    <w:rFonts w:ascii="Times New Roman" w:eastAsia="Times New Roman" w:hAnsi="Times New Roman" w:cs="Times New Roman"/>
                    <w:sz w:val="20"/>
                    <w:szCs w:val="20"/>
                  </w:rPr>
                </w:rPrChange>
              </w:rPr>
              <w:pPrChange w:id="198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F0C1C" w14:paraId="2063C07A" w14:textId="77777777" w:rsidTr="003C19C7">
        <w:trPr>
          <w:cnfStyle w:val="000000100000" w:firstRow="0" w:lastRow="0" w:firstColumn="0" w:lastColumn="0" w:oddVBand="0" w:evenVBand="0" w:oddHBand="1" w:evenHBand="0" w:firstRowFirstColumn="0" w:firstRowLastColumn="0" w:lastRowFirstColumn="0" w:lastRowLastColumn="0"/>
          <w:trHeight w:val="300"/>
          <w:ins w:id="19824"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7A9132D2" w14:textId="77777777" w:rsidR="003C19C7" w:rsidRPr="003F0C1C" w:rsidRDefault="003C19C7">
            <w:pPr>
              <w:spacing w:line="360" w:lineRule="auto"/>
              <w:jc w:val="both"/>
              <w:rPr>
                <w:ins w:id="19825" w:author="瑋婷 徐" w:date="2025-01-03T16:50:00Z" w16du:dateUtc="2025-01-03T08:50:00Z"/>
                <w:rFonts w:ascii="Times New Roman" w:eastAsiaTheme="minorEastAsia" w:hAnsi="Times New Roman" w:cs="Times New Roman"/>
                <w:b w:val="0"/>
                <w:bCs w:val="0"/>
                <w:color w:val="000000"/>
                <w:rPrChange w:id="19826" w:author="瑋婷 徐" w:date="2025-01-04T22:53:00Z" w16du:dateUtc="2025-01-04T14:53:00Z">
                  <w:rPr>
                    <w:ins w:id="19827" w:author="瑋婷 徐" w:date="2025-01-03T16:50:00Z" w16du:dateUtc="2025-01-03T08:50:00Z"/>
                    <w:rFonts w:ascii="Calibri" w:hAnsi="Calibri" w:cs="Calibri"/>
                    <w:color w:val="000000"/>
                    <w:sz w:val="22"/>
                    <w:szCs w:val="22"/>
                  </w:rPr>
                </w:rPrChange>
              </w:rPr>
              <w:pPrChange w:id="19828" w:author="瑋婷 徐" w:date="2025-01-03T16:55:00Z" w16du:dateUtc="2025-01-03T08:55:00Z">
                <w:pPr/>
              </w:pPrChange>
            </w:pPr>
            <w:ins w:id="19829" w:author="瑋婷 徐" w:date="2025-01-03T16:50:00Z" w16du:dateUtc="2025-01-03T08:50:00Z">
              <w:r w:rsidRPr="003F0C1C">
                <w:rPr>
                  <w:rFonts w:ascii="Times New Roman" w:eastAsiaTheme="minorEastAsia" w:hAnsi="Times New Roman" w:cs="Times New Roman" w:hint="eastAsia"/>
                  <w:b w:val="0"/>
                  <w:bCs w:val="0"/>
                  <w:color w:val="000000"/>
                  <w:rPrChange w:id="19830" w:author="瑋婷 徐" w:date="2025-01-04T22:53:00Z" w16du:dateUtc="2025-01-04T14:53:00Z">
                    <w:rPr>
                      <w:rFonts w:ascii="Calibri" w:hAnsi="Calibri" w:cs="Calibri" w:hint="eastAsia"/>
                      <w:color w:val="000000"/>
                      <w:sz w:val="22"/>
                      <w:szCs w:val="22"/>
                    </w:rPr>
                  </w:rPrChange>
                </w:rPr>
                <w:t>灰喉山椒鳥</w:t>
              </w:r>
              <w:r w:rsidRPr="003F0C1C">
                <w:rPr>
                  <w:rFonts w:ascii="Times New Roman" w:eastAsiaTheme="minorEastAsia" w:hAnsi="Times New Roman" w:cs="Times New Roman"/>
                  <w:b w:val="0"/>
                  <w:bCs w:val="0"/>
                  <w:color w:val="000000"/>
                  <w:rPrChange w:id="19831"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2F5794E5"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32" w:author="瑋婷 徐" w:date="2025-01-03T16:50:00Z" w16du:dateUtc="2025-01-03T08:50:00Z"/>
                <w:rFonts w:ascii="Times New Roman" w:eastAsiaTheme="minorEastAsia" w:hAnsi="Times New Roman" w:cs="Times New Roman"/>
                <w:i/>
                <w:iCs/>
                <w:color w:val="000000"/>
                <w:rPrChange w:id="19833" w:author="瑋婷 徐" w:date="2025-01-04T22:53:00Z" w16du:dateUtc="2025-01-04T14:53:00Z">
                  <w:rPr>
                    <w:ins w:id="19834" w:author="瑋婷 徐" w:date="2025-01-03T16:50:00Z" w16du:dateUtc="2025-01-03T08:50:00Z"/>
                    <w:rFonts w:ascii="Calibri" w:hAnsi="Calibri" w:cs="Calibri"/>
                    <w:i/>
                    <w:iCs/>
                    <w:color w:val="000000"/>
                    <w:sz w:val="22"/>
                    <w:szCs w:val="22"/>
                  </w:rPr>
                </w:rPrChange>
              </w:rPr>
              <w:pPrChange w:id="198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836" w:author="瑋婷 徐" w:date="2025-01-03T16:50:00Z" w16du:dateUtc="2025-01-03T08:50:00Z">
              <w:r w:rsidRPr="003F0C1C">
                <w:rPr>
                  <w:rFonts w:ascii="Times New Roman" w:eastAsiaTheme="minorEastAsia" w:hAnsi="Times New Roman" w:cs="Times New Roman"/>
                  <w:i/>
                  <w:iCs/>
                  <w:color w:val="000000"/>
                  <w:rPrChange w:id="19837" w:author="瑋婷 徐" w:date="2025-01-04T22:53:00Z" w16du:dateUtc="2025-01-04T14:53:00Z">
                    <w:rPr>
                      <w:rFonts w:ascii="Calibri" w:hAnsi="Calibri" w:cs="Calibri"/>
                      <w:i/>
                      <w:iCs/>
                      <w:color w:val="000000"/>
                      <w:sz w:val="22"/>
                      <w:szCs w:val="22"/>
                    </w:rPr>
                  </w:rPrChange>
                </w:rPr>
                <w:t>Pericrocotus solaris</w:t>
              </w:r>
            </w:ins>
          </w:p>
        </w:tc>
        <w:tc>
          <w:tcPr>
            <w:tcW w:w="162" w:type="pct"/>
            <w:noWrap/>
            <w:vAlign w:val="center"/>
            <w:hideMark/>
          </w:tcPr>
          <w:p w14:paraId="4DF7D4F4"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38" w:author="瑋婷 徐" w:date="2025-01-03T16:50:00Z" w16du:dateUtc="2025-01-03T08:50:00Z"/>
                <w:rFonts w:ascii="Times New Roman" w:eastAsiaTheme="minorEastAsia" w:hAnsi="Times New Roman" w:cs="Times New Roman"/>
                <w:color w:val="000000"/>
                <w:rPrChange w:id="19839" w:author="瑋婷 徐" w:date="2025-01-04T22:53:00Z" w16du:dateUtc="2025-01-04T14:53:00Z">
                  <w:rPr>
                    <w:ins w:id="19840" w:author="瑋婷 徐" w:date="2025-01-03T16:50:00Z" w16du:dateUtc="2025-01-03T08:50:00Z"/>
                    <w:rFonts w:ascii="Calibri" w:hAnsi="Calibri" w:cs="Calibri"/>
                    <w:color w:val="000000"/>
                    <w:sz w:val="22"/>
                    <w:szCs w:val="22"/>
                  </w:rPr>
                </w:rPrChange>
              </w:rPr>
              <w:pPrChange w:id="198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842" w:author="瑋婷 徐" w:date="2025-01-03T16:50:00Z" w16du:dateUtc="2025-01-03T08:50:00Z">
              <w:r w:rsidRPr="003F0C1C">
                <w:rPr>
                  <w:rFonts w:ascii="Times New Roman" w:eastAsiaTheme="minorEastAsia" w:hAnsi="Times New Roman" w:cs="Times New Roman"/>
                  <w:color w:val="000000"/>
                  <w:rPrChange w:id="1984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7B18496"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44" w:author="瑋婷 徐" w:date="2025-01-03T16:50:00Z" w16du:dateUtc="2025-01-03T08:50:00Z"/>
                <w:rFonts w:ascii="Times New Roman" w:eastAsiaTheme="minorEastAsia" w:hAnsi="Times New Roman" w:cs="Times New Roman"/>
                <w:color w:val="000000"/>
                <w:rPrChange w:id="19845" w:author="瑋婷 徐" w:date="2025-01-04T22:53:00Z" w16du:dateUtc="2025-01-04T14:53:00Z">
                  <w:rPr>
                    <w:ins w:id="19846" w:author="瑋婷 徐" w:date="2025-01-03T16:50:00Z" w16du:dateUtc="2025-01-03T08:50:00Z"/>
                    <w:rFonts w:ascii="Calibri" w:hAnsi="Calibri" w:cs="Calibri"/>
                    <w:color w:val="000000"/>
                    <w:sz w:val="22"/>
                    <w:szCs w:val="22"/>
                  </w:rPr>
                </w:rPrChange>
              </w:rPr>
              <w:pPrChange w:id="198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0383035"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48" w:author="瑋婷 徐" w:date="2025-01-03T16:50:00Z" w16du:dateUtc="2025-01-03T08:50:00Z"/>
                <w:rFonts w:ascii="Times New Roman" w:eastAsiaTheme="minorEastAsia" w:hAnsi="Times New Roman" w:cs="Times New Roman"/>
                <w:color w:val="000000"/>
                <w:rPrChange w:id="19849" w:author="瑋婷 徐" w:date="2025-01-04T22:53:00Z" w16du:dateUtc="2025-01-04T14:53:00Z">
                  <w:rPr>
                    <w:ins w:id="19850" w:author="瑋婷 徐" w:date="2025-01-03T16:50:00Z" w16du:dateUtc="2025-01-03T08:50:00Z"/>
                    <w:rFonts w:ascii="Calibri" w:hAnsi="Calibri" w:cs="Calibri"/>
                    <w:color w:val="000000"/>
                    <w:sz w:val="22"/>
                    <w:szCs w:val="22"/>
                  </w:rPr>
                </w:rPrChange>
              </w:rPr>
              <w:pPrChange w:id="198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852" w:author="瑋婷 徐" w:date="2025-01-03T16:50:00Z" w16du:dateUtc="2025-01-03T08:50:00Z">
              <w:r w:rsidRPr="003F0C1C">
                <w:rPr>
                  <w:rFonts w:ascii="Times New Roman" w:eastAsiaTheme="minorEastAsia" w:hAnsi="Times New Roman" w:cs="Times New Roman"/>
                  <w:color w:val="000000"/>
                  <w:rPrChange w:id="1985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769E2031"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54" w:author="瑋婷 徐" w:date="2025-01-03T16:50:00Z" w16du:dateUtc="2025-01-03T08:50:00Z"/>
                <w:rFonts w:ascii="Times New Roman" w:eastAsiaTheme="minorEastAsia" w:hAnsi="Times New Roman" w:cs="Times New Roman"/>
                <w:color w:val="000000"/>
                <w:rPrChange w:id="19855" w:author="瑋婷 徐" w:date="2025-01-04T22:53:00Z" w16du:dateUtc="2025-01-04T14:53:00Z">
                  <w:rPr>
                    <w:ins w:id="19856" w:author="瑋婷 徐" w:date="2025-01-03T16:50:00Z" w16du:dateUtc="2025-01-03T08:50:00Z"/>
                    <w:rFonts w:ascii="Calibri" w:hAnsi="Calibri" w:cs="Calibri"/>
                    <w:color w:val="000000"/>
                    <w:sz w:val="22"/>
                    <w:szCs w:val="22"/>
                  </w:rPr>
                </w:rPrChange>
              </w:rPr>
              <w:pPrChange w:id="1985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B45E7D2"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58" w:author="瑋婷 徐" w:date="2025-01-03T16:50:00Z" w16du:dateUtc="2025-01-03T08:50:00Z"/>
                <w:rFonts w:ascii="Times New Roman" w:eastAsiaTheme="minorEastAsia" w:hAnsi="Times New Roman" w:cs="Times New Roman"/>
                <w:rPrChange w:id="19859" w:author="瑋婷 徐" w:date="2025-01-04T22:53:00Z" w16du:dateUtc="2025-01-04T14:53:00Z">
                  <w:rPr>
                    <w:ins w:id="19860" w:author="瑋婷 徐" w:date="2025-01-03T16:50:00Z" w16du:dateUtc="2025-01-03T08:50:00Z"/>
                    <w:rFonts w:ascii="Times New Roman" w:eastAsia="Times New Roman" w:hAnsi="Times New Roman" w:cs="Times New Roman"/>
                    <w:sz w:val="20"/>
                    <w:szCs w:val="20"/>
                  </w:rPr>
                </w:rPrChange>
              </w:rPr>
              <w:pPrChange w:id="198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3DB2C0C"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62" w:author="瑋婷 徐" w:date="2025-01-03T16:50:00Z" w16du:dateUtc="2025-01-03T08:50:00Z"/>
                <w:rFonts w:ascii="Times New Roman" w:eastAsiaTheme="minorEastAsia" w:hAnsi="Times New Roman" w:cs="Times New Roman"/>
                <w:rPrChange w:id="19863" w:author="瑋婷 徐" w:date="2025-01-04T22:53:00Z" w16du:dateUtc="2025-01-04T14:53:00Z">
                  <w:rPr>
                    <w:ins w:id="19864" w:author="瑋婷 徐" w:date="2025-01-03T16:50:00Z" w16du:dateUtc="2025-01-03T08:50:00Z"/>
                    <w:rFonts w:ascii="Times New Roman" w:eastAsia="Times New Roman" w:hAnsi="Times New Roman" w:cs="Times New Roman"/>
                    <w:sz w:val="20"/>
                    <w:szCs w:val="20"/>
                  </w:rPr>
                </w:rPrChange>
              </w:rPr>
              <w:pPrChange w:id="1986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A358A25"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66" w:author="瑋婷 徐" w:date="2025-01-03T16:50:00Z" w16du:dateUtc="2025-01-03T08:50:00Z"/>
                <w:rFonts w:ascii="Times New Roman" w:eastAsiaTheme="minorEastAsia" w:hAnsi="Times New Roman" w:cs="Times New Roman"/>
                <w:rPrChange w:id="19867" w:author="瑋婷 徐" w:date="2025-01-04T22:53:00Z" w16du:dateUtc="2025-01-04T14:53:00Z">
                  <w:rPr>
                    <w:ins w:id="19868" w:author="瑋婷 徐" w:date="2025-01-03T16:50:00Z" w16du:dateUtc="2025-01-03T08:50:00Z"/>
                    <w:rFonts w:ascii="Times New Roman" w:eastAsia="Times New Roman" w:hAnsi="Times New Roman" w:cs="Times New Roman"/>
                    <w:sz w:val="20"/>
                    <w:szCs w:val="20"/>
                  </w:rPr>
                </w:rPrChange>
              </w:rPr>
              <w:pPrChange w:id="1986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30199B6"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70" w:author="瑋婷 徐" w:date="2025-01-03T16:50:00Z" w16du:dateUtc="2025-01-03T08:50:00Z"/>
                <w:rFonts w:ascii="Times New Roman" w:eastAsiaTheme="minorEastAsia" w:hAnsi="Times New Roman" w:cs="Times New Roman"/>
                <w:rPrChange w:id="19871" w:author="瑋婷 徐" w:date="2025-01-04T22:53:00Z" w16du:dateUtc="2025-01-04T14:53:00Z">
                  <w:rPr>
                    <w:ins w:id="19872" w:author="瑋婷 徐" w:date="2025-01-03T16:50:00Z" w16du:dateUtc="2025-01-03T08:50:00Z"/>
                    <w:rFonts w:ascii="Times New Roman" w:eastAsia="Times New Roman" w:hAnsi="Times New Roman" w:cs="Times New Roman"/>
                    <w:sz w:val="20"/>
                    <w:szCs w:val="20"/>
                  </w:rPr>
                </w:rPrChange>
              </w:rPr>
              <w:pPrChange w:id="198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F72C717"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74" w:author="瑋婷 徐" w:date="2025-01-03T16:50:00Z" w16du:dateUtc="2025-01-03T08:50:00Z"/>
                <w:rFonts w:ascii="Times New Roman" w:eastAsiaTheme="minorEastAsia" w:hAnsi="Times New Roman" w:cs="Times New Roman"/>
                <w:rPrChange w:id="19875" w:author="瑋婷 徐" w:date="2025-01-04T22:53:00Z" w16du:dateUtc="2025-01-04T14:53:00Z">
                  <w:rPr>
                    <w:ins w:id="19876" w:author="瑋婷 徐" w:date="2025-01-03T16:50:00Z" w16du:dateUtc="2025-01-03T08:50:00Z"/>
                    <w:rFonts w:ascii="Times New Roman" w:eastAsia="Times New Roman" w:hAnsi="Times New Roman" w:cs="Times New Roman"/>
                    <w:sz w:val="20"/>
                    <w:szCs w:val="20"/>
                  </w:rPr>
                </w:rPrChange>
              </w:rPr>
              <w:pPrChange w:id="198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14C8D75"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78" w:author="瑋婷 徐" w:date="2025-01-03T16:50:00Z" w16du:dateUtc="2025-01-03T08:50:00Z"/>
                <w:rFonts w:ascii="Times New Roman" w:eastAsiaTheme="minorEastAsia" w:hAnsi="Times New Roman" w:cs="Times New Roman"/>
                <w:color w:val="000000"/>
                <w:rPrChange w:id="19879" w:author="瑋婷 徐" w:date="2025-01-04T22:53:00Z" w16du:dateUtc="2025-01-04T14:53:00Z">
                  <w:rPr>
                    <w:ins w:id="19880" w:author="瑋婷 徐" w:date="2025-01-03T16:50:00Z" w16du:dateUtc="2025-01-03T08:50:00Z"/>
                    <w:rFonts w:ascii="Calibri" w:hAnsi="Calibri" w:cs="Calibri"/>
                    <w:color w:val="000000"/>
                    <w:sz w:val="22"/>
                    <w:szCs w:val="22"/>
                  </w:rPr>
                </w:rPrChange>
              </w:rPr>
              <w:pPrChange w:id="1988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882" w:author="瑋婷 徐" w:date="2025-01-03T16:50:00Z" w16du:dateUtc="2025-01-03T08:50:00Z">
              <w:r w:rsidRPr="003F0C1C">
                <w:rPr>
                  <w:rFonts w:ascii="Times New Roman" w:eastAsiaTheme="minorEastAsia" w:hAnsi="Times New Roman" w:cs="Times New Roman"/>
                  <w:color w:val="000000"/>
                  <w:rPrChange w:id="1988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40DB7BA6"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84" w:author="瑋婷 徐" w:date="2025-01-03T16:50:00Z" w16du:dateUtc="2025-01-03T08:50:00Z"/>
                <w:rFonts w:ascii="Times New Roman" w:eastAsiaTheme="minorEastAsia" w:hAnsi="Times New Roman" w:cs="Times New Roman"/>
                <w:color w:val="000000"/>
                <w:rPrChange w:id="19885" w:author="瑋婷 徐" w:date="2025-01-04T22:53:00Z" w16du:dateUtc="2025-01-04T14:53:00Z">
                  <w:rPr>
                    <w:ins w:id="19886" w:author="瑋婷 徐" w:date="2025-01-03T16:50:00Z" w16du:dateUtc="2025-01-03T08:50:00Z"/>
                    <w:rFonts w:ascii="Calibri" w:hAnsi="Calibri" w:cs="Calibri"/>
                    <w:color w:val="000000"/>
                    <w:sz w:val="22"/>
                    <w:szCs w:val="22"/>
                  </w:rPr>
                </w:rPrChange>
              </w:rPr>
              <w:pPrChange w:id="1988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888" w:author="瑋婷 徐" w:date="2025-01-03T16:50:00Z" w16du:dateUtc="2025-01-03T08:50:00Z">
              <w:r w:rsidRPr="003F0C1C">
                <w:rPr>
                  <w:rFonts w:ascii="Times New Roman" w:eastAsiaTheme="minorEastAsia" w:hAnsi="Times New Roman" w:cs="Times New Roman"/>
                  <w:color w:val="000000"/>
                  <w:rPrChange w:id="1988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F236759"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90" w:author="瑋婷 徐" w:date="2025-01-03T16:50:00Z" w16du:dateUtc="2025-01-03T08:50:00Z"/>
                <w:rFonts w:ascii="Times New Roman" w:eastAsiaTheme="minorEastAsia" w:hAnsi="Times New Roman" w:cs="Times New Roman"/>
                <w:color w:val="000000"/>
                <w:rPrChange w:id="19891" w:author="瑋婷 徐" w:date="2025-01-04T22:53:00Z" w16du:dateUtc="2025-01-04T14:53:00Z">
                  <w:rPr>
                    <w:ins w:id="19892" w:author="瑋婷 徐" w:date="2025-01-03T16:50:00Z" w16du:dateUtc="2025-01-03T08:50:00Z"/>
                    <w:rFonts w:ascii="Calibri" w:hAnsi="Calibri" w:cs="Calibri"/>
                    <w:color w:val="000000"/>
                    <w:sz w:val="22"/>
                    <w:szCs w:val="22"/>
                  </w:rPr>
                </w:rPrChange>
              </w:rPr>
              <w:pPrChange w:id="198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894" w:author="瑋婷 徐" w:date="2025-01-03T16:50:00Z" w16du:dateUtc="2025-01-03T08:50:00Z">
              <w:r w:rsidRPr="003F0C1C">
                <w:rPr>
                  <w:rFonts w:ascii="Times New Roman" w:eastAsiaTheme="minorEastAsia" w:hAnsi="Times New Roman" w:cs="Times New Roman"/>
                  <w:color w:val="000000"/>
                  <w:rPrChange w:id="1989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4C408537"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896" w:author="瑋婷 徐" w:date="2025-01-03T16:50:00Z" w16du:dateUtc="2025-01-03T08:50:00Z"/>
                <w:rFonts w:ascii="Times New Roman" w:eastAsiaTheme="minorEastAsia" w:hAnsi="Times New Roman" w:cs="Times New Roman"/>
                <w:color w:val="000000"/>
                <w:rPrChange w:id="19897" w:author="瑋婷 徐" w:date="2025-01-04T22:53:00Z" w16du:dateUtc="2025-01-04T14:53:00Z">
                  <w:rPr>
                    <w:ins w:id="19898" w:author="瑋婷 徐" w:date="2025-01-03T16:50:00Z" w16du:dateUtc="2025-01-03T08:50:00Z"/>
                    <w:rFonts w:ascii="Calibri" w:hAnsi="Calibri" w:cs="Calibri"/>
                    <w:color w:val="000000"/>
                    <w:sz w:val="22"/>
                    <w:szCs w:val="22"/>
                  </w:rPr>
                </w:rPrChange>
              </w:rPr>
              <w:pPrChange w:id="1989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900" w:author="瑋婷 徐" w:date="2025-01-03T16:50:00Z" w16du:dateUtc="2025-01-03T08:50:00Z">
              <w:r w:rsidRPr="003F0C1C">
                <w:rPr>
                  <w:rFonts w:ascii="Times New Roman" w:eastAsiaTheme="minorEastAsia" w:hAnsi="Times New Roman" w:cs="Times New Roman"/>
                  <w:color w:val="000000"/>
                  <w:rPrChange w:id="19901"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62437E8C"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02" w:author="瑋婷 徐" w:date="2025-01-03T16:50:00Z" w16du:dateUtc="2025-01-03T08:50:00Z"/>
                <w:rFonts w:ascii="Times New Roman" w:eastAsiaTheme="minorEastAsia" w:hAnsi="Times New Roman" w:cs="Times New Roman"/>
                <w:color w:val="000000"/>
                <w:rPrChange w:id="19903" w:author="瑋婷 徐" w:date="2025-01-04T22:53:00Z" w16du:dateUtc="2025-01-04T14:53:00Z">
                  <w:rPr>
                    <w:ins w:id="19904" w:author="瑋婷 徐" w:date="2025-01-03T16:50:00Z" w16du:dateUtc="2025-01-03T08:50:00Z"/>
                    <w:rFonts w:ascii="Calibri" w:hAnsi="Calibri" w:cs="Calibri"/>
                    <w:color w:val="000000"/>
                    <w:sz w:val="22"/>
                    <w:szCs w:val="22"/>
                  </w:rPr>
                </w:rPrChange>
              </w:rPr>
              <w:pPrChange w:id="1990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25AAC75"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06" w:author="瑋婷 徐" w:date="2025-01-03T16:50:00Z" w16du:dateUtc="2025-01-03T08:50:00Z"/>
                <w:rFonts w:ascii="Times New Roman" w:eastAsiaTheme="minorEastAsia" w:hAnsi="Times New Roman" w:cs="Times New Roman"/>
                <w:rPrChange w:id="19907" w:author="瑋婷 徐" w:date="2025-01-04T22:53:00Z" w16du:dateUtc="2025-01-04T14:53:00Z">
                  <w:rPr>
                    <w:ins w:id="19908" w:author="瑋婷 徐" w:date="2025-01-03T16:50:00Z" w16du:dateUtc="2025-01-03T08:50:00Z"/>
                    <w:rFonts w:ascii="Times New Roman" w:eastAsia="Times New Roman" w:hAnsi="Times New Roman" w:cs="Times New Roman"/>
                    <w:sz w:val="20"/>
                    <w:szCs w:val="20"/>
                  </w:rPr>
                </w:rPrChange>
              </w:rPr>
              <w:pPrChange w:id="199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B96D80C"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10" w:author="瑋婷 徐" w:date="2025-01-03T16:50:00Z" w16du:dateUtc="2025-01-03T08:50:00Z"/>
                <w:rFonts w:ascii="Times New Roman" w:eastAsiaTheme="minorEastAsia" w:hAnsi="Times New Roman" w:cs="Times New Roman"/>
                <w:color w:val="000000"/>
                <w:rPrChange w:id="19911" w:author="瑋婷 徐" w:date="2025-01-04T22:53:00Z" w16du:dateUtc="2025-01-04T14:53:00Z">
                  <w:rPr>
                    <w:ins w:id="19912" w:author="瑋婷 徐" w:date="2025-01-03T16:50:00Z" w16du:dateUtc="2025-01-03T08:50:00Z"/>
                    <w:rFonts w:ascii="Calibri" w:hAnsi="Calibri" w:cs="Calibri"/>
                    <w:color w:val="000000"/>
                    <w:sz w:val="22"/>
                    <w:szCs w:val="22"/>
                  </w:rPr>
                </w:rPrChange>
              </w:rPr>
              <w:pPrChange w:id="199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914" w:author="瑋婷 徐" w:date="2025-01-03T16:50:00Z" w16du:dateUtc="2025-01-03T08:50:00Z">
              <w:r w:rsidRPr="003F0C1C">
                <w:rPr>
                  <w:rFonts w:ascii="Times New Roman" w:eastAsiaTheme="minorEastAsia" w:hAnsi="Times New Roman" w:cs="Times New Roman"/>
                  <w:color w:val="000000"/>
                  <w:rPrChange w:id="1991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64EB3281"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16" w:author="瑋婷 徐" w:date="2025-01-03T16:50:00Z" w16du:dateUtc="2025-01-03T08:50:00Z"/>
                <w:rFonts w:ascii="Times New Roman" w:eastAsiaTheme="minorEastAsia" w:hAnsi="Times New Roman" w:cs="Times New Roman"/>
                <w:color w:val="000000"/>
                <w:rPrChange w:id="19917" w:author="瑋婷 徐" w:date="2025-01-04T22:53:00Z" w16du:dateUtc="2025-01-04T14:53:00Z">
                  <w:rPr>
                    <w:ins w:id="19918" w:author="瑋婷 徐" w:date="2025-01-03T16:50:00Z" w16du:dateUtc="2025-01-03T08:50:00Z"/>
                    <w:rFonts w:ascii="Calibri" w:hAnsi="Calibri" w:cs="Calibri"/>
                    <w:color w:val="000000"/>
                    <w:sz w:val="22"/>
                    <w:szCs w:val="22"/>
                  </w:rPr>
                </w:rPrChange>
              </w:rPr>
              <w:pPrChange w:id="1991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DFD594E"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20" w:author="瑋婷 徐" w:date="2025-01-03T16:50:00Z" w16du:dateUtc="2025-01-03T08:50:00Z"/>
                <w:rFonts w:ascii="Times New Roman" w:eastAsiaTheme="minorEastAsia" w:hAnsi="Times New Roman" w:cs="Times New Roman"/>
                <w:color w:val="000000"/>
                <w:rPrChange w:id="19921" w:author="瑋婷 徐" w:date="2025-01-04T22:53:00Z" w16du:dateUtc="2025-01-04T14:53:00Z">
                  <w:rPr>
                    <w:ins w:id="19922" w:author="瑋婷 徐" w:date="2025-01-03T16:50:00Z" w16du:dateUtc="2025-01-03T08:50:00Z"/>
                    <w:rFonts w:ascii="Calibri" w:hAnsi="Calibri" w:cs="Calibri"/>
                    <w:color w:val="000000"/>
                    <w:sz w:val="22"/>
                    <w:szCs w:val="22"/>
                  </w:rPr>
                </w:rPrChange>
              </w:rPr>
              <w:pPrChange w:id="1992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924" w:author="瑋婷 徐" w:date="2025-01-03T16:50:00Z" w16du:dateUtc="2025-01-03T08:50:00Z">
              <w:r w:rsidRPr="003F0C1C">
                <w:rPr>
                  <w:rFonts w:ascii="Times New Roman" w:eastAsiaTheme="minorEastAsia" w:hAnsi="Times New Roman" w:cs="Times New Roman"/>
                  <w:color w:val="000000"/>
                  <w:rPrChange w:id="1992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6B57C207"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26" w:author="瑋婷 徐" w:date="2025-01-03T16:50:00Z" w16du:dateUtc="2025-01-03T08:50:00Z"/>
                <w:rFonts w:ascii="Times New Roman" w:eastAsiaTheme="minorEastAsia" w:hAnsi="Times New Roman" w:cs="Times New Roman"/>
                <w:color w:val="000000"/>
                <w:rPrChange w:id="19927" w:author="瑋婷 徐" w:date="2025-01-04T22:53:00Z" w16du:dateUtc="2025-01-04T14:53:00Z">
                  <w:rPr>
                    <w:ins w:id="19928" w:author="瑋婷 徐" w:date="2025-01-03T16:50:00Z" w16du:dateUtc="2025-01-03T08:50:00Z"/>
                    <w:rFonts w:ascii="Calibri" w:hAnsi="Calibri" w:cs="Calibri"/>
                    <w:color w:val="000000"/>
                    <w:sz w:val="22"/>
                    <w:szCs w:val="22"/>
                  </w:rPr>
                </w:rPrChange>
              </w:rPr>
              <w:pPrChange w:id="199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930" w:author="瑋婷 徐" w:date="2025-01-03T16:50:00Z" w16du:dateUtc="2025-01-03T08:50:00Z">
              <w:r w:rsidRPr="003F0C1C">
                <w:rPr>
                  <w:rFonts w:ascii="Times New Roman" w:eastAsiaTheme="minorEastAsia" w:hAnsi="Times New Roman" w:cs="Times New Roman"/>
                  <w:color w:val="000000"/>
                  <w:rPrChange w:id="19931"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0BB6554"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32" w:author="瑋婷 徐" w:date="2025-01-03T16:50:00Z" w16du:dateUtc="2025-01-03T08:50:00Z"/>
                <w:rFonts w:ascii="Times New Roman" w:eastAsiaTheme="minorEastAsia" w:hAnsi="Times New Roman" w:cs="Times New Roman"/>
                <w:color w:val="000000"/>
                <w:rPrChange w:id="19933" w:author="瑋婷 徐" w:date="2025-01-04T22:53:00Z" w16du:dateUtc="2025-01-04T14:53:00Z">
                  <w:rPr>
                    <w:ins w:id="19934" w:author="瑋婷 徐" w:date="2025-01-03T16:50:00Z" w16du:dateUtc="2025-01-03T08:50:00Z"/>
                    <w:rFonts w:ascii="Calibri" w:hAnsi="Calibri" w:cs="Calibri"/>
                    <w:color w:val="000000"/>
                    <w:sz w:val="22"/>
                    <w:szCs w:val="22"/>
                  </w:rPr>
                </w:rPrChange>
              </w:rPr>
              <w:pPrChange w:id="199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19936" w:author="瑋婷 徐" w:date="2025-01-03T16:50:00Z" w16du:dateUtc="2025-01-03T08:50:00Z">
              <w:r w:rsidRPr="003F0C1C">
                <w:rPr>
                  <w:rFonts w:ascii="Times New Roman" w:eastAsiaTheme="minorEastAsia" w:hAnsi="Times New Roman" w:cs="Times New Roman"/>
                  <w:color w:val="000000"/>
                  <w:rPrChange w:id="19937" w:author="瑋婷 徐" w:date="2025-01-04T22:53:00Z" w16du:dateUtc="2025-01-04T14:53:00Z">
                    <w:rPr>
                      <w:rFonts w:ascii="Calibri" w:hAnsi="Calibri" w:cs="Calibri"/>
                      <w:color w:val="000000"/>
                      <w:sz w:val="22"/>
                      <w:szCs w:val="22"/>
                    </w:rPr>
                  </w:rPrChange>
                </w:rPr>
                <w:t>*</w:t>
              </w:r>
            </w:ins>
          </w:p>
        </w:tc>
        <w:tc>
          <w:tcPr>
            <w:tcW w:w="164" w:type="pct"/>
            <w:noWrap/>
            <w:vAlign w:val="center"/>
            <w:hideMark/>
          </w:tcPr>
          <w:p w14:paraId="502B18D0"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19938" w:author="瑋婷 徐" w:date="2025-01-03T16:50:00Z" w16du:dateUtc="2025-01-03T08:50:00Z"/>
                <w:rFonts w:ascii="Times New Roman" w:eastAsiaTheme="minorEastAsia" w:hAnsi="Times New Roman" w:cs="Times New Roman"/>
                <w:color w:val="000000"/>
                <w:rPrChange w:id="19939" w:author="瑋婷 徐" w:date="2025-01-04T22:53:00Z" w16du:dateUtc="2025-01-04T14:53:00Z">
                  <w:rPr>
                    <w:ins w:id="19940" w:author="瑋婷 徐" w:date="2025-01-03T16:50:00Z" w16du:dateUtc="2025-01-03T08:50:00Z"/>
                    <w:rFonts w:ascii="Calibri" w:hAnsi="Calibri" w:cs="Calibri"/>
                    <w:color w:val="000000"/>
                    <w:sz w:val="22"/>
                    <w:szCs w:val="22"/>
                  </w:rPr>
                </w:rPrChange>
              </w:rPr>
              <w:pPrChange w:id="199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F0C1C" w14:paraId="5D5D3735" w14:textId="77777777" w:rsidTr="003C19C7">
        <w:trPr>
          <w:trHeight w:val="300"/>
          <w:ins w:id="19942"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2DDBC4CA" w14:textId="77777777" w:rsidR="003C19C7" w:rsidRPr="003F0C1C" w:rsidRDefault="003C19C7">
            <w:pPr>
              <w:spacing w:line="360" w:lineRule="auto"/>
              <w:jc w:val="both"/>
              <w:rPr>
                <w:ins w:id="19943" w:author="瑋婷 徐" w:date="2025-01-03T16:50:00Z" w16du:dateUtc="2025-01-03T08:50:00Z"/>
                <w:rFonts w:ascii="Times New Roman" w:eastAsiaTheme="minorEastAsia" w:hAnsi="Times New Roman" w:cs="Times New Roman"/>
                <w:b w:val="0"/>
                <w:bCs w:val="0"/>
                <w:color w:val="000000"/>
                <w:rPrChange w:id="19944" w:author="瑋婷 徐" w:date="2025-01-04T22:53:00Z" w16du:dateUtc="2025-01-04T14:53:00Z">
                  <w:rPr>
                    <w:ins w:id="19945" w:author="瑋婷 徐" w:date="2025-01-03T16:50:00Z" w16du:dateUtc="2025-01-03T08:50:00Z"/>
                    <w:rFonts w:ascii="Calibri" w:hAnsi="Calibri" w:cs="Calibri"/>
                    <w:color w:val="000000"/>
                    <w:sz w:val="22"/>
                    <w:szCs w:val="22"/>
                  </w:rPr>
                </w:rPrChange>
              </w:rPr>
              <w:pPrChange w:id="19946" w:author="瑋婷 徐" w:date="2025-01-03T16:55:00Z" w16du:dateUtc="2025-01-03T08:55:00Z">
                <w:pPr/>
              </w:pPrChange>
            </w:pPr>
            <w:ins w:id="19947" w:author="瑋婷 徐" w:date="2025-01-03T16:50:00Z" w16du:dateUtc="2025-01-03T08:50:00Z">
              <w:r w:rsidRPr="003F0C1C">
                <w:rPr>
                  <w:rFonts w:ascii="Times New Roman" w:eastAsiaTheme="minorEastAsia" w:hAnsi="Times New Roman" w:cs="Times New Roman" w:hint="eastAsia"/>
                  <w:b w:val="0"/>
                  <w:bCs w:val="0"/>
                  <w:color w:val="000000"/>
                  <w:rPrChange w:id="19948" w:author="瑋婷 徐" w:date="2025-01-04T22:53:00Z" w16du:dateUtc="2025-01-04T14:53:00Z">
                    <w:rPr>
                      <w:rFonts w:ascii="Calibri" w:hAnsi="Calibri" w:cs="Calibri" w:hint="eastAsia"/>
                      <w:color w:val="000000"/>
                      <w:sz w:val="22"/>
                      <w:szCs w:val="22"/>
                    </w:rPr>
                  </w:rPrChange>
                </w:rPr>
                <w:t>綠畫眉</w:t>
              </w:r>
              <w:r w:rsidRPr="003F0C1C">
                <w:rPr>
                  <w:rFonts w:ascii="Times New Roman" w:eastAsiaTheme="minorEastAsia" w:hAnsi="Times New Roman" w:cs="Times New Roman"/>
                  <w:b w:val="0"/>
                  <w:bCs w:val="0"/>
                  <w:color w:val="000000"/>
                  <w:rPrChange w:id="19949"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63194343"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950" w:author="瑋婷 徐" w:date="2025-01-03T16:50:00Z" w16du:dateUtc="2025-01-03T08:50:00Z"/>
                <w:rFonts w:ascii="Times New Roman" w:eastAsiaTheme="minorEastAsia" w:hAnsi="Times New Roman" w:cs="Times New Roman"/>
                <w:i/>
                <w:iCs/>
                <w:color w:val="000000"/>
                <w:rPrChange w:id="19951" w:author="瑋婷 徐" w:date="2025-01-04T22:53:00Z" w16du:dateUtc="2025-01-04T14:53:00Z">
                  <w:rPr>
                    <w:ins w:id="19952" w:author="瑋婷 徐" w:date="2025-01-03T16:50:00Z" w16du:dateUtc="2025-01-03T08:50:00Z"/>
                    <w:rFonts w:ascii="Calibri" w:hAnsi="Calibri" w:cs="Calibri"/>
                    <w:i/>
                    <w:iCs/>
                    <w:color w:val="000000"/>
                    <w:sz w:val="22"/>
                    <w:szCs w:val="22"/>
                  </w:rPr>
                </w:rPrChange>
              </w:rPr>
              <w:pPrChange w:id="1995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954" w:author="瑋婷 徐" w:date="2025-01-03T16:50:00Z" w16du:dateUtc="2025-01-03T08:50:00Z">
              <w:r w:rsidRPr="003F0C1C">
                <w:rPr>
                  <w:rFonts w:ascii="Times New Roman" w:eastAsiaTheme="minorEastAsia" w:hAnsi="Times New Roman" w:cs="Times New Roman"/>
                  <w:i/>
                  <w:iCs/>
                  <w:color w:val="000000"/>
                  <w:rPrChange w:id="19955" w:author="瑋婷 徐" w:date="2025-01-04T22:53:00Z" w16du:dateUtc="2025-01-04T14:53:00Z">
                    <w:rPr>
                      <w:rFonts w:ascii="Calibri" w:hAnsi="Calibri" w:cs="Calibri"/>
                      <w:i/>
                      <w:iCs/>
                      <w:color w:val="000000"/>
                      <w:sz w:val="22"/>
                      <w:szCs w:val="22"/>
                    </w:rPr>
                  </w:rPrChange>
                </w:rPr>
                <w:t>Erpornis zantholeuca</w:t>
              </w:r>
            </w:ins>
          </w:p>
        </w:tc>
        <w:tc>
          <w:tcPr>
            <w:tcW w:w="162" w:type="pct"/>
            <w:noWrap/>
            <w:vAlign w:val="center"/>
            <w:hideMark/>
          </w:tcPr>
          <w:p w14:paraId="5B363EED"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956" w:author="瑋婷 徐" w:date="2025-01-03T16:50:00Z" w16du:dateUtc="2025-01-03T08:50:00Z"/>
                <w:rFonts w:ascii="Times New Roman" w:eastAsiaTheme="minorEastAsia" w:hAnsi="Times New Roman" w:cs="Times New Roman"/>
                <w:i/>
                <w:iCs/>
                <w:color w:val="000000"/>
                <w:rPrChange w:id="19957" w:author="瑋婷 徐" w:date="2025-01-04T22:53:00Z" w16du:dateUtc="2025-01-04T14:53:00Z">
                  <w:rPr>
                    <w:ins w:id="19958" w:author="瑋婷 徐" w:date="2025-01-03T16:50:00Z" w16du:dateUtc="2025-01-03T08:50:00Z"/>
                    <w:rFonts w:ascii="Calibri" w:hAnsi="Calibri" w:cs="Calibri"/>
                    <w:i/>
                    <w:iCs/>
                    <w:color w:val="000000"/>
                    <w:sz w:val="22"/>
                    <w:szCs w:val="22"/>
                  </w:rPr>
                </w:rPrChange>
              </w:rPr>
              <w:pPrChange w:id="199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B18DEEB"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960" w:author="瑋婷 徐" w:date="2025-01-03T16:50:00Z" w16du:dateUtc="2025-01-03T08:50:00Z"/>
                <w:rFonts w:ascii="Times New Roman" w:eastAsiaTheme="minorEastAsia" w:hAnsi="Times New Roman" w:cs="Times New Roman"/>
                <w:rPrChange w:id="19961" w:author="瑋婷 徐" w:date="2025-01-04T22:53:00Z" w16du:dateUtc="2025-01-04T14:53:00Z">
                  <w:rPr>
                    <w:ins w:id="19962" w:author="瑋婷 徐" w:date="2025-01-03T16:50:00Z" w16du:dateUtc="2025-01-03T08:50:00Z"/>
                    <w:rFonts w:ascii="Times New Roman" w:eastAsia="Times New Roman" w:hAnsi="Times New Roman" w:cs="Times New Roman"/>
                    <w:sz w:val="20"/>
                    <w:szCs w:val="20"/>
                  </w:rPr>
                </w:rPrChange>
              </w:rPr>
              <w:pPrChange w:id="1996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42CA887"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964" w:author="瑋婷 徐" w:date="2025-01-03T16:50:00Z" w16du:dateUtc="2025-01-03T08:50:00Z"/>
                <w:rFonts w:ascii="Times New Roman" w:eastAsiaTheme="minorEastAsia" w:hAnsi="Times New Roman" w:cs="Times New Roman"/>
                <w:color w:val="000000"/>
                <w:rPrChange w:id="19965" w:author="瑋婷 徐" w:date="2025-01-04T22:53:00Z" w16du:dateUtc="2025-01-04T14:53:00Z">
                  <w:rPr>
                    <w:ins w:id="19966" w:author="瑋婷 徐" w:date="2025-01-03T16:50:00Z" w16du:dateUtc="2025-01-03T08:50:00Z"/>
                    <w:rFonts w:ascii="Calibri" w:hAnsi="Calibri" w:cs="Calibri"/>
                    <w:color w:val="000000"/>
                    <w:sz w:val="22"/>
                    <w:szCs w:val="22"/>
                  </w:rPr>
                </w:rPrChange>
              </w:rPr>
              <w:pPrChange w:id="1996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19968" w:author="瑋婷 徐" w:date="2025-01-03T16:50:00Z" w16du:dateUtc="2025-01-03T08:50:00Z">
              <w:r w:rsidRPr="003F0C1C">
                <w:rPr>
                  <w:rFonts w:ascii="Times New Roman" w:eastAsiaTheme="minorEastAsia" w:hAnsi="Times New Roman" w:cs="Times New Roman"/>
                  <w:color w:val="000000"/>
                  <w:rPrChange w:id="1996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049FDA4"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970" w:author="瑋婷 徐" w:date="2025-01-03T16:50:00Z" w16du:dateUtc="2025-01-03T08:50:00Z"/>
                <w:rFonts w:ascii="Times New Roman" w:eastAsiaTheme="minorEastAsia" w:hAnsi="Times New Roman" w:cs="Times New Roman"/>
                <w:color w:val="000000"/>
                <w:rPrChange w:id="19971" w:author="瑋婷 徐" w:date="2025-01-04T22:53:00Z" w16du:dateUtc="2025-01-04T14:53:00Z">
                  <w:rPr>
                    <w:ins w:id="19972" w:author="瑋婷 徐" w:date="2025-01-03T16:50:00Z" w16du:dateUtc="2025-01-03T08:50:00Z"/>
                    <w:rFonts w:ascii="Calibri" w:hAnsi="Calibri" w:cs="Calibri"/>
                    <w:color w:val="000000"/>
                    <w:sz w:val="22"/>
                    <w:szCs w:val="22"/>
                  </w:rPr>
                </w:rPrChange>
              </w:rPr>
              <w:pPrChange w:id="199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19431B5"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974" w:author="瑋婷 徐" w:date="2025-01-03T16:50:00Z" w16du:dateUtc="2025-01-03T08:50:00Z"/>
                <w:rFonts w:ascii="Times New Roman" w:eastAsiaTheme="minorEastAsia" w:hAnsi="Times New Roman" w:cs="Times New Roman"/>
                <w:rPrChange w:id="19975" w:author="瑋婷 徐" w:date="2025-01-04T22:53:00Z" w16du:dateUtc="2025-01-04T14:53:00Z">
                  <w:rPr>
                    <w:ins w:id="19976" w:author="瑋婷 徐" w:date="2025-01-03T16:50:00Z" w16du:dateUtc="2025-01-03T08:50:00Z"/>
                    <w:rFonts w:ascii="Times New Roman" w:eastAsia="Times New Roman" w:hAnsi="Times New Roman" w:cs="Times New Roman"/>
                    <w:sz w:val="20"/>
                    <w:szCs w:val="20"/>
                  </w:rPr>
                </w:rPrChange>
              </w:rPr>
              <w:pPrChange w:id="1997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D4397EA"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978" w:author="瑋婷 徐" w:date="2025-01-03T16:50:00Z" w16du:dateUtc="2025-01-03T08:50:00Z"/>
                <w:rFonts w:ascii="Times New Roman" w:eastAsiaTheme="minorEastAsia" w:hAnsi="Times New Roman" w:cs="Times New Roman"/>
                <w:rPrChange w:id="19979" w:author="瑋婷 徐" w:date="2025-01-04T22:53:00Z" w16du:dateUtc="2025-01-04T14:53:00Z">
                  <w:rPr>
                    <w:ins w:id="19980" w:author="瑋婷 徐" w:date="2025-01-03T16:50:00Z" w16du:dateUtc="2025-01-03T08:50:00Z"/>
                    <w:rFonts w:ascii="Times New Roman" w:eastAsia="Times New Roman" w:hAnsi="Times New Roman" w:cs="Times New Roman"/>
                    <w:sz w:val="20"/>
                    <w:szCs w:val="20"/>
                  </w:rPr>
                </w:rPrChange>
              </w:rPr>
              <w:pPrChange w:id="1998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527B777"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982" w:author="瑋婷 徐" w:date="2025-01-03T16:50:00Z" w16du:dateUtc="2025-01-03T08:50:00Z"/>
                <w:rFonts w:ascii="Times New Roman" w:eastAsiaTheme="minorEastAsia" w:hAnsi="Times New Roman" w:cs="Times New Roman"/>
                <w:rPrChange w:id="19983" w:author="瑋婷 徐" w:date="2025-01-04T22:53:00Z" w16du:dateUtc="2025-01-04T14:53:00Z">
                  <w:rPr>
                    <w:ins w:id="19984" w:author="瑋婷 徐" w:date="2025-01-03T16:50:00Z" w16du:dateUtc="2025-01-03T08:50:00Z"/>
                    <w:rFonts w:ascii="Times New Roman" w:eastAsia="Times New Roman" w:hAnsi="Times New Roman" w:cs="Times New Roman"/>
                    <w:sz w:val="20"/>
                    <w:szCs w:val="20"/>
                  </w:rPr>
                </w:rPrChange>
              </w:rPr>
              <w:pPrChange w:id="199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FB60BD6"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986" w:author="瑋婷 徐" w:date="2025-01-03T16:50:00Z" w16du:dateUtc="2025-01-03T08:50:00Z"/>
                <w:rFonts w:ascii="Times New Roman" w:eastAsiaTheme="minorEastAsia" w:hAnsi="Times New Roman" w:cs="Times New Roman"/>
                <w:rPrChange w:id="19987" w:author="瑋婷 徐" w:date="2025-01-04T22:53:00Z" w16du:dateUtc="2025-01-04T14:53:00Z">
                  <w:rPr>
                    <w:ins w:id="19988" w:author="瑋婷 徐" w:date="2025-01-03T16:50:00Z" w16du:dateUtc="2025-01-03T08:50:00Z"/>
                    <w:rFonts w:ascii="Times New Roman" w:eastAsia="Times New Roman" w:hAnsi="Times New Roman" w:cs="Times New Roman"/>
                    <w:sz w:val="20"/>
                    <w:szCs w:val="20"/>
                  </w:rPr>
                </w:rPrChange>
              </w:rPr>
              <w:pPrChange w:id="199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5F0EA64"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990" w:author="瑋婷 徐" w:date="2025-01-03T16:50:00Z" w16du:dateUtc="2025-01-03T08:50:00Z"/>
                <w:rFonts w:ascii="Times New Roman" w:eastAsiaTheme="minorEastAsia" w:hAnsi="Times New Roman" w:cs="Times New Roman"/>
                <w:rPrChange w:id="19991" w:author="瑋婷 徐" w:date="2025-01-04T22:53:00Z" w16du:dateUtc="2025-01-04T14:53:00Z">
                  <w:rPr>
                    <w:ins w:id="19992" w:author="瑋婷 徐" w:date="2025-01-03T16:50:00Z" w16du:dateUtc="2025-01-03T08:50:00Z"/>
                    <w:rFonts w:ascii="Times New Roman" w:eastAsia="Times New Roman" w:hAnsi="Times New Roman" w:cs="Times New Roman"/>
                    <w:sz w:val="20"/>
                    <w:szCs w:val="20"/>
                  </w:rPr>
                </w:rPrChange>
              </w:rPr>
              <w:pPrChange w:id="199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65CF820"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994" w:author="瑋婷 徐" w:date="2025-01-03T16:50:00Z" w16du:dateUtc="2025-01-03T08:50:00Z"/>
                <w:rFonts w:ascii="Times New Roman" w:eastAsiaTheme="minorEastAsia" w:hAnsi="Times New Roman" w:cs="Times New Roman"/>
                <w:rPrChange w:id="19995" w:author="瑋婷 徐" w:date="2025-01-04T22:53:00Z" w16du:dateUtc="2025-01-04T14:53:00Z">
                  <w:rPr>
                    <w:ins w:id="19996" w:author="瑋婷 徐" w:date="2025-01-03T16:50:00Z" w16du:dateUtc="2025-01-03T08:50:00Z"/>
                    <w:rFonts w:ascii="Times New Roman" w:eastAsia="Times New Roman" w:hAnsi="Times New Roman" w:cs="Times New Roman"/>
                    <w:sz w:val="20"/>
                    <w:szCs w:val="20"/>
                  </w:rPr>
                </w:rPrChange>
              </w:rPr>
              <w:pPrChange w:id="199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7A7B42D"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19998" w:author="瑋婷 徐" w:date="2025-01-03T16:50:00Z" w16du:dateUtc="2025-01-03T08:50:00Z"/>
                <w:rFonts w:ascii="Times New Roman" w:eastAsiaTheme="minorEastAsia" w:hAnsi="Times New Roman" w:cs="Times New Roman"/>
                <w:rPrChange w:id="19999" w:author="瑋婷 徐" w:date="2025-01-04T22:53:00Z" w16du:dateUtc="2025-01-04T14:53:00Z">
                  <w:rPr>
                    <w:ins w:id="20000" w:author="瑋婷 徐" w:date="2025-01-03T16:50:00Z" w16du:dateUtc="2025-01-03T08:50:00Z"/>
                    <w:rFonts w:ascii="Times New Roman" w:eastAsia="Times New Roman" w:hAnsi="Times New Roman" w:cs="Times New Roman"/>
                    <w:sz w:val="20"/>
                    <w:szCs w:val="20"/>
                  </w:rPr>
                </w:rPrChange>
              </w:rPr>
              <w:pPrChange w:id="200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7B7DFF0"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002" w:author="瑋婷 徐" w:date="2025-01-03T16:50:00Z" w16du:dateUtc="2025-01-03T08:50:00Z"/>
                <w:rFonts w:ascii="Times New Roman" w:eastAsiaTheme="minorEastAsia" w:hAnsi="Times New Roman" w:cs="Times New Roman"/>
                <w:color w:val="000000"/>
                <w:rPrChange w:id="20003" w:author="瑋婷 徐" w:date="2025-01-04T22:53:00Z" w16du:dateUtc="2025-01-04T14:53:00Z">
                  <w:rPr>
                    <w:ins w:id="20004" w:author="瑋婷 徐" w:date="2025-01-03T16:50:00Z" w16du:dateUtc="2025-01-03T08:50:00Z"/>
                    <w:rFonts w:ascii="Calibri" w:hAnsi="Calibri" w:cs="Calibri"/>
                    <w:color w:val="000000"/>
                    <w:sz w:val="22"/>
                    <w:szCs w:val="22"/>
                  </w:rPr>
                </w:rPrChange>
              </w:rPr>
              <w:pPrChange w:id="200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006" w:author="瑋婷 徐" w:date="2025-01-03T16:50:00Z" w16du:dateUtc="2025-01-03T08:50:00Z">
              <w:r w:rsidRPr="003F0C1C">
                <w:rPr>
                  <w:rFonts w:ascii="Times New Roman" w:eastAsiaTheme="minorEastAsia" w:hAnsi="Times New Roman" w:cs="Times New Roman"/>
                  <w:color w:val="000000"/>
                  <w:rPrChange w:id="2000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416DFDE"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008" w:author="瑋婷 徐" w:date="2025-01-03T16:50:00Z" w16du:dateUtc="2025-01-03T08:50:00Z"/>
                <w:rFonts w:ascii="Times New Roman" w:eastAsiaTheme="minorEastAsia" w:hAnsi="Times New Roman" w:cs="Times New Roman"/>
                <w:color w:val="000000"/>
                <w:rPrChange w:id="20009" w:author="瑋婷 徐" w:date="2025-01-04T22:53:00Z" w16du:dateUtc="2025-01-04T14:53:00Z">
                  <w:rPr>
                    <w:ins w:id="20010" w:author="瑋婷 徐" w:date="2025-01-03T16:50:00Z" w16du:dateUtc="2025-01-03T08:50:00Z"/>
                    <w:rFonts w:ascii="Calibri" w:hAnsi="Calibri" w:cs="Calibri"/>
                    <w:color w:val="000000"/>
                    <w:sz w:val="22"/>
                    <w:szCs w:val="22"/>
                  </w:rPr>
                </w:rPrChange>
              </w:rPr>
              <w:pPrChange w:id="200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C970DC8"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012" w:author="瑋婷 徐" w:date="2025-01-03T16:50:00Z" w16du:dateUtc="2025-01-03T08:50:00Z"/>
                <w:rFonts w:ascii="Times New Roman" w:eastAsiaTheme="minorEastAsia" w:hAnsi="Times New Roman" w:cs="Times New Roman"/>
                <w:rPrChange w:id="20013" w:author="瑋婷 徐" w:date="2025-01-04T22:53:00Z" w16du:dateUtc="2025-01-04T14:53:00Z">
                  <w:rPr>
                    <w:ins w:id="20014" w:author="瑋婷 徐" w:date="2025-01-03T16:50:00Z" w16du:dateUtc="2025-01-03T08:50:00Z"/>
                    <w:rFonts w:ascii="Times New Roman" w:eastAsia="Times New Roman" w:hAnsi="Times New Roman" w:cs="Times New Roman"/>
                    <w:sz w:val="20"/>
                    <w:szCs w:val="20"/>
                  </w:rPr>
                </w:rPrChange>
              </w:rPr>
              <w:pPrChange w:id="200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9F88C18"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016" w:author="瑋婷 徐" w:date="2025-01-03T16:50:00Z" w16du:dateUtc="2025-01-03T08:50:00Z"/>
                <w:rFonts w:ascii="Times New Roman" w:eastAsiaTheme="minorEastAsia" w:hAnsi="Times New Roman" w:cs="Times New Roman"/>
                <w:color w:val="000000"/>
                <w:rPrChange w:id="20017" w:author="瑋婷 徐" w:date="2025-01-04T22:53:00Z" w16du:dateUtc="2025-01-04T14:53:00Z">
                  <w:rPr>
                    <w:ins w:id="20018" w:author="瑋婷 徐" w:date="2025-01-03T16:50:00Z" w16du:dateUtc="2025-01-03T08:50:00Z"/>
                    <w:rFonts w:ascii="Calibri" w:hAnsi="Calibri" w:cs="Calibri"/>
                    <w:color w:val="000000"/>
                    <w:sz w:val="22"/>
                    <w:szCs w:val="22"/>
                  </w:rPr>
                </w:rPrChange>
              </w:rPr>
              <w:pPrChange w:id="200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020" w:author="瑋婷 徐" w:date="2025-01-03T16:50:00Z" w16du:dateUtc="2025-01-03T08:50:00Z">
              <w:r w:rsidRPr="003F0C1C">
                <w:rPr>
                  <w:rFonts w:ascii="Times New Roman" w:eastAsiaTheme="minorEastAsia" w:hAnsi="Times New Roman" w:cs="Times New Roman"/>
                  <w:color w:val="000000"/>
                  <w:rPrChange w:id="20021"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F2357C6"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022" w:author="瑋婷 徐" w:date="2025-01-03T16:50:00Z" w16du:dateUtc="2025-01-03T08:50:00Z"/>
                <w:rFonts w:ascii="Times New Roman" w:eastAsiaTheme="minorEastAsia" w:hAnsi="Times New Roman" w:cs="Times New Roman"/>
                <w:color w:val="000000"/>
                <w:rPrChange w:id="20023" w:author="瑋婷 徐" w:date="2025-01-04T22:53:00Z" w16du:dateUtc="2025-01-04T14:53:00Z">
                  <w:rPr>
                    <w:ins w:id="20024" w:author="瑋婷 徐" w:date="2025-01-03T16:50:00Z" w16du:dateUtc="2025-01-03T08:50:00Z"/>
                    <w:rFonts w:ascii="Calibri" w:hAnsi="Calibri" w:cs="Calibri"/>
                    <w:color w:val="000000"/>
                    <w:sz w:val="22"/>
                    <w:szCs w:val="22"/>
                  </w:rPr>
                </w:rPrChange>
              </w:rPr>
              <w:pPrChange w:id="2002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026" w:author="瑋婷 徐" w:date="2025-01-03T16:50:00Z" w16du:dateUtc="2025-01-03T08:50:00Z">
              <w:r w:rsidRPr="003F0C1C">
                <w:rPr>
                  <w:rFonts w:ascii="Times New Roman" w:eastAsiaTheme="minorEastAsia" w:hAnsi="Times New Roman" w:cs="Times New Roman"/>
                  <w:color w:val="000000"/>
                  <w:rPrChange w:id="2002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79EB25B6"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028" w:author="瑋婷 徐" w:date="2025-01-03T16:50:00Z" w16du:dateUtc="2025-01-03T08:50:00Z"/>
                <w:rFonts w:ascii="Times New Roman" w:eastAsiaTheme="minorEastAsia" w:hAnsi="Times New Roman" w:cs="Times New Roman"/>
                <w:color w:val="000000"/>
                <w:rPrChange w:id="20029" w:author="瑋婷 徐" w:date="2025-01-04T22:53:00Z" w16du:dateUtc="2025-01-04T14:53:00Z">
                  <w:rPr>
                    <w:ins w:id="20030" w:author="瑋婷 徐" w:date="2025-01-03T16:50:00Z" w16du:dateUtc="2025-01-03T08:50:00Z"/>
                    <w:rFonts w:ascii="Calibri" w:hAnsi="Calibri" w:cs="Calibri"/>
                    <w:color w:val="000000"/>
                    <w:sz w:val="22"/>
                    <w:szCs w:val="22"/>
                  </w:rPr>
                </w:rPrChange>
              </w:rPr>
              <w:pPrChange w:id="2003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032" w:author="瑋婷 徐" w:date="2025-01-03T16:50:00Z" w16du:dateUtc="2025-01-03T08:50:00Z">
              <w:r w:rsidRPr="003F0C1C">
                <w:rPr>
                  <w:rFonts w:ascii="Times New Roman" w:eastAsiaTheme="minorEastAsia" w:hAnsi="Times New Roman" w:cs="Times New Roman"/>
                  <w:color w:val="000000"/>
                  <w:rPrChange w:id="2003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4D12AEB4"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034" w:author="瑋婷 徐" w:date="2025-01-03T16:50:00Z" w16du:dateUtc="2025-01-03T08:50:00Z"/>
                <w:rFonts w:ascii="Times New Roman" w:eastAsiaTheme="minorEastAsia" w:hAnsi="Times New Roman" w:cs="Times New Roman"/>
                <w:color w:val="000000"/>
                <w:rPrChange w:id="20035" w:author="瑋婷 徐" w:date="2025-01-04T22:53:00Z" w16du:dateUtc="2025-01-04T14:53:00Z">
                  <w:rPr>
                    <w:ins w:id="20036" w:author="瑋婷 徐" w:date="2025-01-03T16:50:00Z" w16du:dateUtc="2025-01-03T08:50:00Z"/>
                    <w:rFonts w:ascii="Calibri" w:hAnsi="Calibri" w:cs="Calibri"/>
                    <w:color w:val="000000"/>
                    <w:sz w:val="22"/>
                    <w:szCs w:val="22"/>
                  </w:rPr>
                </w:rPrChange>
              </w:rPr>
              <w:pPrChange w:id="200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038" w:author="瑋婷 徐" w:date="2025-01-03T16:50:00Z" w16du:dateUtc="2025-01-03T08:50:00Z">
              <w:r w:rsidRPr="003F0C1C">
                <w:rPr>
                  <w:rFonts w:ascii="Times New Roman" w:eastAsiaTheme="minorEastAsia" w:hAnsi="Times New Roman" w:cs="Times New Roman"/>
                  <w:color w:val="000000"/>
                  <w:rPrChange w:id="2003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60C50555"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040" w:author="瑋婷 徐" w:date="2025-01-03T16:50:00Z" w16du:dateUtc="2025-01-03T08:50:00Z"/>
                <w:rFonts w:ascii="Times New Roman" w:eastAsiaTheme="minorEastAsia" w:hAnsi="Times New Roman" w:cs="Times New Roman"/>
                <w:color w:val="000000"/>
                <w:rPrChange w:id="20041" w:author="瑋婷 徐" w:date="2025-01-04T22:53:00Z" w16du:dateUtc="2025-01-04T14:53:00Z">
                  <w:rPr>
                    <w:ins w:id="20042" w:author="瑋婷 徐" w:date="2025-01-03T16:50:00Z" w16du:dateUtc="2025-01-03T08:50:00Z"/>
                    <w:rFonts w:ascii="Calibri" w:hAnsi="Calibri" w:cs="Calibri"/>
                    <w:color w:val="000000"/>
                    <w:sz w:val="22"/>
                    <w:szCs w:val="22"/>
                  </w:rPr>
                </w:rPrChange>
              </w:rPr>
              <w:pPrChange w:id="2004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044" w:author="瑋婷 徐" w:date="2025-01-03T16:50:00Z" w16du:dateUtc="2025-01-03T08:50:00Z">
              <w:r w:rsidRPr="003F0C1C">
                <w:rPr>
                  <w:rFonts w:ascii="Times New Roman" w:eastAsiaTheme="minorEastAsia" w:hAnsi="Times New Roman" w:cs="Times New Roman"/>
                  <w:color w:val="000000"/>
                  <w:rPrChange w:id="2004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16A74D6"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046" w:author="瑋婷 徐" w:date="2025-01-03T16:50:00Z" w16du:dateUtc="2025-01-03T08:50:00Z"/>
                <w:rFonts w:ascii="Times New Roman" w:eastAsiaTheme="minorEastAsia" w:hAnsi="Times New Roman" w:cs="Times New Roman"/>
                <w:color w:val="000000"/>
                <w:rPrChange w:id="20047" w:author="瑋婷 徐" w:date="2025-01-04T22:53:00Z" w16du:dateUtc="2025-01-04T14:53:00Z">
                  <w:rPr>
                    <w:ins w:id="20048" w:author="瑋婷 徐" w:date="2025-01-03T16:50:00Z" w16du:dateUtc="2025-01-03T08:50:00Z"/>
                    <w:rFonts w:ascii="Calibri" w:hAnsi="Calibri" w:cs="Calibri"/>
                    <w:color w:val="000000"/>
                    <w:sz w:val="22"/>
                    <w:szCs w:val="22"/>
                  </w:rPr>
                </w:rPrChange>
              </w:rPr>
              <w:pPrChange w:id="200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050" w:author="瑋婷 徐" w:date="2025-01-03T16:50:00Z" w16du:dateUtc="2025-01-03T08:50:00Z">
              <w:r w:rsidRPr="003F0C1C">
                <w:rPr>
                  <w:rFonts w:ascii="Times New Roman" w:eastAsiaTheme="minorEastAsia" w:hAnsi="Times New Roman" w:cs="Times New Roman"/>
                  <w:color w:val="000000"/>
                  <w:rPrChange w:id="20051" w:author="瑋婷 徐" w:date="2025-01-04T22:53:00Z" w16du:dateUtc="2025-01-04T14:53:00Z">
                    <w:rPr>
                      <w:rFonts w:ascii="Calibri" w:hAnsi="Calibri" w:cs="Calibri"/>
                      <w:color w:val="000000"/>
                      <w:sz w:val="22"/>
                      <w:szCs w:val="22"/>
                    </w:rPr>
                  </w:rPrChange>
                </w:rPr>
                <w:t>*</w:t>
              </w:r>
            </w:ins>
          </w:p>
        </w:tc>
        <w:tc>
          <w:tcPr>
            <w:tcW w:w="164" w:type="pct"/>
            <w:noWrap/>
            <w:vAlign w:val="center"/>
            <w:hideMark/>
          </w:tcPr>
          <w:p w14:paraId="6C10D8E2"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052" w:author="瑋婷 徐" w:date="2025-01-03T16:50:00Z" w16du:dateUtc="2025-01-03T08:50:00Z"/>
                <w:rFonts w:ascii="Times New Roman" w:eastAsiaTheme="minorEastAsia" w:hAnsi="Times New Roman" w:cs="Times New Roman"/>
                <w:color w:val="000000"/>
                <w:rPrChange w:id="20053" w:author="瑋婷 徐" w:date="2025-01-04T22:53:00Z" w16du:dateUtc="2025-01-04T14:53:00Z">
                  <w:rPr>
                    <w:ins w:id="20054" w:author="瑋婷 徐" w:date="2025-01-03T16:50:00Z" w16du:dateUtc="2025-01-03T08:50:00Z"/>
                    <w:rFonts w:ascii="Calibri" w:hAnsi="Calibri" w:cs="Calibri"/>
                    <w:color w:val="000000"/>
                    <w:sz w:val="22"/>
                    <w:szCs w:val="22"/>
                  </w:rPr>
                </w:rPrChange>
              </w:rPr>
              <w:pPrChange w:id="200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F0C1C" w14:paraId="5B322189" w14:textId="77777777" w:rsidTr="003C19C7">
        <w:trPr>
          <w:cnfStyle w:val="000000100000" w:firstRow="0" w:lastRow="0" w:firstColumn="0" w:lastColumn="0" w:oddVBand="0" w:evenVBand="0" w:oddHBand="1" w:evenHBand="0" w:firstRowFirstColumn="0" w:firstRowLastColumn="0" w:lastRowFirstColumn="0" w:lastRowLastColumn="0"/>
          <w:trHeight w:val="300"/>
          <w:ins w:id="20056"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C1BE137" w14:textId="77777777" w:rsidR="003C19C7" w:rsidRPr="003F0C1C" w:rsidRDefault="003C19C7">
            <w:pPr>
              <w:spacing w:line="360" w:lineRule="auto"/>
              <w:jc w:val="both"/>
              <w:rPr>
                <w:ins w:id="20057" w:author="瑋婷 徐" w:date="2025-01-03T16:50:00Z" w16du:dateUtc="2025-01-03T08:50:00Z"/>
                <w:rFonts w:ascii="Times New Roman" w:eastAsiaTheme="minorEastAsia" w:hAnsi="Times New Roman" w:cs="Times New Roman"/>
                <w:b w:val="0"/>
                <w:bCs w:val="0"/>
                <w:color w:val="000000"/>
                <w:rPrChange w:id="20058" w:author="瑋婷 徐" w:date="2025-01-04T22:53:00Z" w16du:dateUtc="2025-01-04T14:53:00Z">
                  <w:rPr>
                    <w:ins w:id="20059" w:author="瑋婷 徐" w:date="2025-01-03T16:50:00Z" w16du:dateUtc="2025-01-03T08:50:00Z"/>
                    <w:rFonts w:ascii="Calibri" w:hAnsi="Calibri" w:cs="Calibri"/>
                    <w:color w:val="000000"/>
                    <w:sz w:val="22"/>
                    <w:szCs w:val="22"/>
                  </w:rPr>
                </w:rPrChange>
              </w:rPr>
              <w:pPrChange w:id="20060" w:author="瑋婷 徐" w:date="2025-01-03T16:55:00Z" w16du:dateUtc="2025-01-03T08:55:00Z">
                <w:pPr/>
              </w:pPrChange>
            </w:pPr>
            <w:ins w:id="20061" w:author="瑋婷 徐" w:date="2025-01-03T16:50:00Z" w16du:dateUtc="2025-01-03T08:50:00Z">
              <w:r w:rsidRPr="003F0C1C">
                <w:rPr>
                  <w:rFonts w:ascii="Times New Roman" w:eastAsiaTheme="minorEastAsia" w:hAnsi="Times New Roman" w:cs="Times New Roman" w:hint="eastAsia"/>
                  <w:b w:val="0"/>
                  <w:bCs w:val="0"/>
                  <w:color w:val="000000"/>
                  <w:rPrChange w:id="20062" w:author="瑋婷 徐" w:date="2025-01-04T22:53:00Z" w16du:dateUtc="2025-01-04T14:53:00Z">
                    <w:rPr>
                      <w:rFonts w:ascii="Calibri" w:hAnsi="Calibri" w:cs="Calibri" w:hint="eastAsia"/>
                      <w:color w:val="000000"/>
                      <w:sz w:val="22"/>
                      <w:szCs w:val="22"/>
                    </w:rPr>
                  </w:rPrChange>
                </w:rPr>
                <w:t>黃鸝</w:t>
              </w:r>
              <w:r w:rsidRPr="003F0C1C">
                <w:rPr>
                  <w:rFonts w:ascii="Times New Roman" w:eastAsiaTheme="minorEastAsia" w:hAnsi="Times New Roman" w:cs="Times New Roman"/>
                  <w:b w:val="0"/>
                  <w:bCs w:val="0"/>
                  <w:color w:val="000000"/>
                  <w:rPrChange w:id="20063" w:author="瑋婷 徐" w:date="2025-01-04T22:53:00Z" w16du:dateUtc="2025-01-04T14:53:00Z">
                    <w:rPr>
                      <w:rFonts w:ascii="Calibri" w:hAnsi="Calibri" w:cs="Calibri"/>
                      <w:color w:val="000000"/>
                      <w:sz w:val="22"/>
                      <w:szCs w:val="22"/>
                    </w:rPr>
                  </w:rPrChange>
                </w:rPr>
                <w:t xml:space="preserve"> II</w:t>
              </w:r>
            </w:ins>
          </w:p>
        </w:tc>
        <w:tc>
          <w:tcPr>
            <w:tcW w:w="904" w:type="pct"/>
            <w:vAlign w:val="center"/>
            <w:hideMark/>
          </w:tcPr>
          <w:p w14:paraId="349BE993"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064" w:author="瑋婷 徐" w:date="2025-01-03T16:50:00Z" w16du:dateUtc="2025-01-03T08:50:00Z"/>
                <w:rFonts w:ascii="Times New Roman" w:eastAsiaTheme="minorEastAsia" w:hAnsi="Times New Roman" w:cs="Times New Roman"/>
                <w:i/>
                <w:iCs/>
                <w:color w:val="000000"/>
                <w:rPrChange w:id="20065" w:author="瑋婷 徐" w:date="2025-01-04T22:53:00Z" w16du:dateUtc="2025-01-04T14:53:00Z">
                  <w:rPr>
                    <w:ins w:id="20066" w:author="瑋婷 徐" w:date="2025-01-03T16:50:00Z" w16du:dateUtc="2025-01-03T08:50:00Z"/>
                    <w:rFonts w:ascii="Calibri" w:hAnsi="Calibri" w:cs="Calibri"/>
                    <w:i/>
                    <w:iCs/>
                    <w:color w:val="000000"/>
                    <w:sz w:val="22"/>
                    <w:szCs w:val="22"/>
                  </w:rPr>
                </w:rPrChange>
              </w:rPr>
              <w:pPrChange w:id="2006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068" w:author="瑋婷 徐" w:date="2025-01-03T16:50:00Z" w16du:dateUtc="2025-01-03T08:50:00Z">
              <w:r w:rsidRPr="003F0C1C">
                <w:rPr>
                  <w:rFonts w:ascii="Times New Roman" w:eastAsiaTheme="minorEastAsia" w:hAnsi="Times New Roman" w:cs="Times New Roman"/>
                  <w:i/>
                  <w:iCs/>
                  <w:color w:val="000000"/>
                  <w:rPrChange w:id="20069" w:author="瑋婷 徐" w:date="2025-01-04T22:53:00Z" w16du:dateUtc="2025-01-04T14:53:00Z">
                    <w:rPr>
                      <w:rFonts w:ascii="Calibri" w:hAnsi="Calibri" w:cs="Calibri"/>
                      <w:i/>
                      <w:iCs/>
                      <w:color w:val="000000"/>
                      <w:sz w:val="22"/>
                      <w:szCs w:val="22"/>
                    </w:rPr>
                  </w:rPrChange>
                </w:rPr>
                <w:t>Oriolus chinensis</w:t>
              </w:r>
            </w:ins>
          </w:p>
        </w:tc>
        <w:tc>
          <w:tcPr>
            <w:tcW w:w="162" w:type="pct"/>
            <w:noWrap/>
            <w:vAlign w:val="center"/>
            <w:hideMark/>
          </w:tcPr>
          <w:p w14:paraId="5C5C8A23"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070" w:author="瑋婷 徐" w:date="2025-01-03T16:50:00Z" w16du:dateUtc="2025-01-03T08:50:00Z"/>
                <w:rFonts w:ascii="Times New Roman" w:eastAsiaTheme="minorEastAsia" w:hAnsi="Times New Roman" w:cs="Times New Roman"/>
                <w:i/>
                <w:iCs/>
                <w:color w:val="000000"/>
                <w:rPrChange w:id="20071" w:author="瑋婷 徐" w:date="2025-01-04T22:53:00Z" w16du:dateUtc="2025-01-04T14:53:00Z">
                  <w:rPr>
                    <w:ins w:id="20072" w:author="瑋婷 徐" w:date="2025-01-03T16:50:00Z" w16du:dateUtc="2025-01-03T08:50:00Z"/>
                    <w:rFonts w:ascii="Calibri" w:hAnsi="Calibri" w:cs="Calibri"/>
                    <w:i/>
                    <w:iCs/>
                    <w:color w:val="000000"/>
                    <w:sz w:val="22"/>
                    <w:szCs w:val="22"/>
                  </w:rPr>
                </w:rPrChange>
              </w:rPr>
              <w:pPrChange w:id="200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52C4378"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074" w:author="瑋婷 徐" w:date="2025-01-03T16:50:00Z" w16du:dateUtc="2025-01-03T08:50:00Z"/>
                <w:rFonts w:ascii="Times New Roman" w:eastAsiaTheme="minorEastAsia" w:hAnsi="Times New Roman" w:cs="Times New Roman"/>
                <w:rPrChange w:id="20075" w:author="瑋婷 徐" w:date="2025-01-04T22:53:00Z" w16du:dateUtc="2025-01-04T14:53:00Z">
                  <w:rPr>
                    <w:ins w:id="20076" w:author="瑋婷 徐" w:date="2025-01-03T16:50:00Z" w16du:dateUtc="2025-01-03T08:50:00Z"/>
                    <w:rFonts w:ascii="Times New Roman" w:eastAsia="Times New Roman" w:hAnsi="Times New Roman" w:cs="Times New Roman"/>
                    <w:sz w:val="20"/>
                    <w:szCs w:val="20"/>
                  </w:rPr>
                </w:rPrChange>
              </w:rPr>
              <w:pPrChange w:id="200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E253BDE"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078" w:author="瑋婷 徐" w:date="2025-01-03T16:50:00Z" w16du:dateUtc="2025-01-03T08:50:00Z"/>
                <w:rFonts w:ascii="Times New Roman" w:eastAsiaTheme="minorEastAsia" w:hAnsi="Times New Roman" w:cs="Times New Roman"/>
                <w:rPrChange w:id="20079" w:author="瑋婷 徐" w:date="2025-01-04T22:53:00Z" w16du:dateUtc="2025-01-04T14:53:00Z">
                  <w:rPr>
                    <w:ins w:id="20080" w:author="瑋婷 徐" w:date="2025-01-03T16:50:00Z" w16du:dateUtc="2025-01-03T08:50:00Z"/>
                    <w:rFonts w:ascii="Times New Roman" w:eastAsia="Times New Roman" w:hAnsi="Times New Roman" w:cs="Times New Roman"/>
                    <w:sz w:val="20"/>
                    <w:szCs w:val="20"/>
                  </w:rPr>
                </w:rPrChange>
              </w:rPr>
              <w:pPrChange w:id="2008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576955B"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082" w:author="瑋婷 徐" w:date="2025-01-03T16:50:00Z" w16du:dateUtc="2025-01-03T08:50:00Z"/>
                <w:rFonts w:ascii="Times New Roman" w:eastAsiaTheme="minorEastAsia" w:hAnsi="Times New Roman" w:cs="Times New Roman"/>
                <w:rPrChange w:id="20083" w:author="瑋婷 徐" w:date="2025-01-04T22:53:00Z" w16du:dateUtc="2025-01-04T14:53:00Z">
                  <w:rPr>
                    <w:ins w:id="20084" w:author="瑋婷 徐" w:date="2025-01-03T16:50:00Z" w16du:dateUtc="2025-01-03T08:50:00Z"/>
                    <w:rFonts w:ascii="Times New Roman" w:eastAsia="Times New Roman" w:hAnsi="Times New Roman" w:cs="Times New Roman"/>
                    <w:sz w:val="20"/>
                    <w:szCs w:val="20"/>
                  </w:rPr>
                </w:rPrChange>
              </w:rPr>
              <w:pPrChange w:id="2008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14C9881"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086" w:author="瑋婷 徐" w:date="2025-01-03T16:50:00Z" w16du:dateUtc="2025-01-03T08:50:00Z"/>
                <w:rFonts w:ascii="Times New Roman" w:eastAsiaTheme="minorEastAsia" w:hAnsi="Times New Roman" w:cs="Times New Roman"/>
                <w:rPrChange w:id="20087" w:author="瑋婷 徐" w:date="2025-01-04T22:53:00Z" w16du:dateUtc="2025-01-04T14:53:00Z">
                  <w:rPr>
                    <w:ins w:id="20088" w:author="瑋婷 徐" w:date="2025-01-03T16:50:00Z" w16du:dateUtc="2025-01-03T08:50:00Z"/>
                    <w:rFonts w:ascii="Times New Roman" w:eastAsia="Times New Roman" w:hAnsi="Times New Roman" w:cs="Times New Roman"/>
                    <w:sz w:val="20"/>
                    <w:szCs w:val="20"/>
                  </w:rPr>
                </w:rPrChange>
              </w:rPr>
              <w:pPrChange w:id="2008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2835B8B"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090" w:author="瑋婷 徐" w:date="2025-01-03T16:50:00Z" w16du:dateUtc="2025-01-03T08:50:00Z"/>
                <w:rFonts w:ascii="Times New Roman" w:eastAsiaTheme="minorEastAsia" w:hAnsi="Times New Roman" w:cs="Times New Roman"/>
                <w:rPrChange w:id="20091" w:author="瑋婷 徐" w:date="2025-01-04T22:53:00Z" w16du:dateUtc="2025-01-04T14:53:00Z">
                  <w:rPr>
                    <w:ins w:id="20092" w:author="瑋婷 徐" w:date="2025-01-03T16:50:00Z" w16du:dateUtc="2025-01-03T08:50:00Z"/>
                    <w:rFonts w:ascii="Times New Roman" w:eastAsia="Times New Roman" w:hAnsi="Times New Roman" w:cs="Times New Roman"/>
                    <w:sz w:val="20"/>
                    <w:szCs w:val="20"/>
                  </w:rPr>
                </w:rPrChange>
              </w:rPr>
              <w:pPrChange w:id="200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45B8C56"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094" w:author="瑋婷 徐" w:date="2025-01-03T16:50:00Z" w16du:dateUtc="2025-01-03T08:50:00Z"/>
                <w:rFonts w:ascii="Times New Roman" w:eastAsiaTheme="minorEastAsia" w:hAnsi="Times New Roman" w:cs="Times New Roman"/>
                <w:rPrChange w:id="20095" w:author="瑋婷 徐" w:date="2025-01-04T22:53:00Z" w16du:dateUtc="2025-01-04T14:53:00Z">
                  <w:rPr>
                    <w:ins w:id="20096" w:author="瑋婷 徐" w:date="2025-01-03T16:50:00Z" w16du:dateUtc="2025-01-03T08:50:00Z"/>
                    <w:rFonts w:ascii="Times New Roman" w:eastAsia="Times New Roman" w:hAnsi="Times New Roman" w:cs="Times New Roman"/>
                    <w:sz w:val="20"/>
                    <w:szCs w:val="20"/>
                  </w:rPr>
                </w:rPrChange>
              </w:rPr>
              <w:pPrChange w:id="2009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723727F"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098" w:author="瑋婷 徐" w:date="2025-01-03T16:50:00Z" w16du:dateUtc="2025-01-03T08:50:00Z"/>
                <w:rFonts w:ascii="Times New Roman" w:eastAsiaTheme="minorEastAsia" w:hAnsi="Times New Roman" w:cs="Times New Roman"/>
                <w:rPrChange w:id="20099" w:author="瑋婷 徐" w:date="2025-01-04T22:53:00Z" w16du:dateUtc="2025-01-04T14:53:00Z">
                  <w:rPr>
                    <w:ins w:id="20100" w:author="瑋婷 徐" w:date="2025-01-03T16:50:00Z" w16du:dateUtc="2025-01-03T08:50:00Z"/>
                    <w:rFonts w:ascii="Times New Roman" w:eastAsia="Times New Roman" w:hAnsi="Times New Roman" w:cs="Times New Roman"/>
                    <w:sz w:val="20"/>
                    <w:szCs w:val="20"/>
                  </w:rPr>
                </w:rPrChange>
              </w:rPr>
              <w:pPrChange w:id="201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5EC45E6"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02" w:author="瑋婷 徐" w:date="2025-01-03T16:50:00Z" w16du:dateUtc="2025-01-03T08:50:00Z"/>
                <w:rFonts w:ascii="Times New Roman" w:eastAsiaTheme="minorEastAsia" w:hAnsi="Times New Roman" w:cs="Times New Roman"/>
                <w:rPrChange w:id="20103" w:author="瑋婷 徐" w:date="2025-01-04T22:53:00Z" w16du:dateUtc="2025-01-04T14:53:00Z">
                  <w:rPr>
                    <w:ins w:id="20104" w:author="瑋婷 徐" w:date="2025-01-03T16:50:00Z" w16du:dateUtc="2025-01-03T08:50:00Z"/>
                    <w:rFonts w:ascii="Times New Roman" w:eastAsia="Times New Roman" w:hAnsi="Times New Roman" w:cs="Times New Roman"/>
                    <w:sz w:val="20"/>
                    <w:szCs w:val="20"/>
                  </w:rPr>
                </w:rPrChange>
              </w:rPr>
              <w:pPrChange w:id="2010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44255F5"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06" w:author="瑋婷 徐" w:date="2025-01-03T16:50:00Z" w16du:dateUtc="2025-01-03T08:50:00Z"/>
                <w:rFonts w:ascii="Times New Roman" w:eastAsiaTheme="minorEastAsia" w:hAnsi="Times New Roman" w:cs="Times New Roman"/>
                <w:color w:val="000000"/>
                <w:rPrChange w:id="20107" w:author="瑋婷 徐" w:date="2025-01-04T22:53:00Z" w16du:dateUtc="2025-01-04T14:53:00Z">
                  <w:rPr>
                    <w:ins w:id="20108" w:author="瑋婷 徐" w:date="2025-01-03T16:50:00Z" w16du:dateUtc="2025-01-03T08:50:00Z"/>
                    <w:rFonts w:ascii="Calibri" w:hAnsi="Calibri" w:cs="Calibri"/>
                    <w:color w:val="000000"/>
                    <w:sz w:val="22"/>
                    <w:szCs w:val="22"/>
                  </w:rPr>
                </w:rPrChange>
              </w:rPr>
              <w:pPrChange w:id="201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110" w:author="瑋婷 徐" w:date="2025-01-03T16:50:00Z" w16du:dateUtc="2025-01-03T08:50:00Z">
              <w:r w:rsidRPr="003F0C1C">
                <w:rPr>
                  <w:rFonts w:ascii="Times New Roman" w:eastAsiaTheme="minorEastAsia" w:hAnsi="Times New Roman" w:cs="Times New Roman"/>
                  <w:color w:val="000000"/>
                  <w:rPrChange w:id="20111"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FE863D5"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12" w:author="瑋婷 徐" w:date="2025-01-03T16:50:00Z" w16du:dateUtc="2025-01-03T08:50:00Z"/>
                <w:rFonts w:ascii="Times New Roman" w:eastAsiaTheme="minorEastAsia" w:hAnsi="Times New Roman" w:cs="Times New Roman"/>
                <w:color w:val="000000"/>
                <w:rPrChange w:id="20113" w:author="瑋婷 徐" w:date="2025-01-04T22:53:00Z" w16du:dateUtc="2025-01-04T14:53:00Z">
                  <w:rPr>
                    <w:ins w:id="20114" w:author="瑋婷 徐" w:date="2025-01-03T16:50:00Z" w16du:dateUtc="2025-01-03T08:50:00Z"/>
                    <w:rFonts w:ascii="Calibri" w:hAnsi="Calibri" w:cs="Calibri"/>
                    <w:color w:val="000000"/>
                    <w:sz w:val="22"/>
                    <w:szCs w:val="22"/>
                  </w:rPr>
                </w:rPrChange>
              </w:rPr>
              <w:pPrChange w:id="2011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14AB553"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16" w:author="瑋婷 徐" w:date="2025-01-03T16:50:00Z" w16du:dateUtc="2025-01-03T08:50:00Z"/>
                <w:rFonts w:ascii="Times New Roman" w:eastAsiaTheme="minorEastAsia" w:hAnsi="Times New Roman" w:cs="Times New Roman"/>
                <w:rPrChange w:id="20117" w:author="瑋婷 徐" w:date="2025-01-04T22:53:00Z" w16du:dateUtc="2025-01-04T14:53:00Z">
                  <w:rPr>
                    <w:ins w:id="20118" w:author="瑋婷 徐" w:date="2025-01-03T16:50:00Z" w16du:dateUtc="2025-01-03T08:50:00Z"/>
                    <w:rFonts w:ascii="Times New Roman" w:eastAsia="Times New Roman" w:hAnsi="Times New Roman" w:cs="Times New Roman"/>
                    <w:sz w:val="20"/>
                    <w:szCs w:val="20"/>
                  </w:rPr>
                </w:rPrChange>
              </w:rPr>
              <w:pPrChange w:id="2011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A1B0DEA"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20" w:author="瑋婷 徐" w:date="2025-01-03T16:50:00Z" w16du:dateUtc="2025-01-03T08:50:00Z"/>
                <w:rFonts w:ascii="Times New Roman" w:eastAsiaTheme="minorEastAsia" w:hAnsi="Times New Roman" w:cs="Times New Roman"/>
                <w:rPrChange w:id="20121" w:author="瑋婷 徐" w:date="2025-01-04T22:53:00Z" w16du:dateUtc="2025-01-04T14:53:00Z">
                  <w:rPr>
                    <w:ins w:id="20122" w:author="瑋婷 徐" w:date="2025-01-03T16:50:00Z" w16du:dateUtc="2025-01-03T08:50:00Z"/>
                    <w:rFonts w:ascii="Times New Roman" w:eastAsia="Times New Roman" w:hAnsi="Times New Roman" w:cs="Times New Roman"/>
                    <w:sz w:val="20"/>
                    <w:szCs w:val="20"/>
                  </w:rPr>
                </w:rPrChange>
              </w:rPr>
              <w:pPrChange w:id="2012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AF19EE7"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24" w:author="瑋婷 徐" w:date="2025-01-03T16:50:00Z" w16du:dateUtc="2025-01-03T08:50:00Z"/>
                <w:rFonts w:ascii="Times New Roman" w:eastAsiaTheme="minorEastAsia" w:hAnsi="Times New Roman" w:cs="Times New Roman"/>
                <w:rPrChange w:id="20125" w:author="瑋婷 徐" w:date="2025-01-04T22:53:00Z" w16du:dateUtc="2025-01-04T14:53:00Z">
                  <w:rPr>
                    <w:ins w:id="20126" w:author="瑋婷 徐" w:date="2025-01-03T16:50:00Z" w16du:dateUtc="2025-01-03T08:50:00Z"/>
                    <w:rFonts w:ascii="Times New Roman" w:eastAsia="Times New Roman" w:hAnsi="Times New Roman" w:cs="Times New Roman"/>
                    <w:sz w:val="20"/>
                    <w:szCs w:val="20"/>
                  </w:rPr>
                </w:rPrChange>
              </w:rPr>
              <w:pPrChange w:id="2012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269D60A"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28" w:author="瑋婷 徐" w:date="2025-01-03T16:50:00Z" w16du:dateUtc="2025-01-03T08:50:00Z"/>
                <w:rFonts w:ascii="Times New Roman" w:eastAsiaTheme="minorEastAsia" w:hAnsi="Times New Roman" w:cs="Times New Roman"/>
                <w:rPrChange w:id="20129" w:author="瑋婷 徐" w:date="2025-01-04T22:53:00Z" w16du:dateUtc="2025-01-04T14:53:00Z">
                  <w:rPr>
                    <w:ins w:id="20130" w:author="瑋婷 徐" w:date="2025-01-03T16:50:00Z" w16du:dateUtc="2025-01-03T08:50:00Z"/>
                    <w:rFonts w:ascii="Times New Roman" w:eastAsia="Times New Roman" w:hAnsi="Times New Roman" w:cs="Times New Roman"/>
                    <w:sz w:val="20"/>
                    <w:szCs w:val="20"/>
                  </w:rPr>
                </w:rPrChange>
              </w:rPr>
              <w:pPrChange w:id="2013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1451A79"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32" w:author="瑋婷 徐" w:date="2025-01-03T16:50:00Z" w16du:dateUtc="2025-01-03T08:50:00Z"/>
                <w:rFonts w:ascii="Times New Roman" w:eastAsiaTheme="minorEastAsia" w:hAnsi="Times New Roman" w:cs="Times New Roman"/>
                <w:rPrChange w:id="20133" w:author="瑋婷 徐" w:date="2025-01-04T22:53:00Z" w16du:dateUtc="2025-01-04T14:53:00Z">
                  <w:rPr>
                    <w:ins w:id="20134" w:author="瑋婷 徐" w:date="2025-01-03T16:50:00Z" w16du:dateUtc="2025-01-03T08:50:00Z"/>
                    <w:rFonts w:ascii="Times New Roman" w:eastAsia="Times New Roman" w:hAnsi="Times New Roman" w:cs="Times New Roman"/>
                    <w:sz w:val="20"/>
                    <w:szCs w:val="20"/>
                  </w:rPr>
                </w:rPrChange>
              </w:rPr>
              <w:pPrChange w:id="201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3154975"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36" w:author="瑋婷 徐" w:date="2025-01-03T16:50:00Z" w16du:dateUtc="2025-01-03T08:50:00Z"/>
                <w:rFonts w:ascii="Times New Roman" w:eastAsiaTheme="minorEastAsia" w:hAnsi="Times New Roman" w:cs="Times New Roman"/>
                <w:rPrChange w:id="20137" w:author="瑋婷 徐" w:date="2025-01-04T22:53:00Z" w16du:dateUtc="2025-01-04T14:53:00Z">
                  <w:rPr>
                    <w:ins w:id="20138" w:author="瑋婷 徐" w:date="2025-01-03T16:50:00Z" w16du:dateUtc="2025-01-03T08:50:00Z"/>
                    <w:rFonts w:ascii="Times New Roman" w:eastAsia="Times New Roman" w:hAnsi="Times New Roman" w:cs="Times New Roman"/>
                    <w:sz w:val="20"/>
                    <w:szCs w:val="20"/>
                  </w:rPr>
                </w:rPrChange>
              </w:rPr>
              <w:pPrChange w:id="2013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2AFDB82"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40" w:author="瑋婷 徐" w:date="2025-01-03T16:50:00Z" w16du:dateUtc="2025-01-03T08:50:00Z"/>
                <w:rFonts w:ascii="Times New Roman" w:eastAsiaTheme="minorEastAsia" w:hAnsi="Times New Roman" w:cs="Times New Roman"/>
                <w:rPrChange w:id="20141" w:author="瑋婷 徐" w:date="2025-01-04T22:53:00Z" w16du:dateUtc="2025-01-04T14:53:00Z">
                  <w:rPr>
                    <w:ins w:id="20142" w:author="瑋婷 徐" w:date="2025-01-03T16:50:00Z" w16du:dateUtc="2025-01-03T08:50:00Z"/>
                    <w:rFonts w:ascii="Times New Roman" w:eastAsia="Times New Roman" w:hAnsi="Times New Roman" w:cs="Times New Roman"/>
                    <w:sz w:val="20"/>
                    <w:szCs w:val="20"/>
                  </w:rPr>
                </w:rPrChange>
              </w:rPr>
              <w:pPrChange w:id="2014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F84C113"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44" w:author="瑋婷 徐" w:date="2025-01-03T16:50:00Z" w16du:dateUtc="2025-01-03T08:50:00Z"/>
                <w:rFonts w:ascii="Times New Roman" w:eastAsiaTheme="minorEastAsia" w:hAnsi="Times New Roman" w:cs="Times New Roman"/>
                <w:rPrChange w:id="20145" w:author="瑋婷 徐" w:date="2025-01-04T22:53:00Z" w16du:dateUtc="2025-01-04T14:53:00Z">
                  <w:rPr>
                    <w:ins w:id="20146" w:author="瑋婷 徐" w:date="2025-01-03T16:50:00Z" w16du:dateUtc="2025-01-03T08:50:00Z"/>
                    <w:rFonts w:ascii="Times New Roman" w:eastAsia="Times New Roman" w:hAnsi="Times New Roman" w:cs="Times New Roman"/>
                    <w:sz w:val="20"/>
                    <w:szCs w:val="20"/>
                  </w:rPr>
                </w:rPrChange>
              </w:rPr>
              <w:pPrChange w:id="201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2EFCE40"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48" w:author="瑋婷 徐" w:date="2025-01-03T16:50:00Z" w16du:dateUtc="2025-01-03T08:50:00Z"/>
                <w:rFonts w:ascii="Times New Roman" w:eastAsiaTheme="minorEastAsia" w:hAnsi="Times New Roman" w:cs="Times New Roman"/>
                <w:rPrChange w:id="20149" w:author="瑋婷 徐" w:date="2025-01-04T22:53:00Z" w16du:dateUtc="2025-01-04T14:53:00Z">
                  <w:rPr>
                    <w:ins w:id="20150" w:author="瑋婷 徐" w:date="2025-01-03T16:50:00Z" w16du:dateUtc="2025-01-03T08:50:00Z"/>
                    <w:rFonts w:ascii="Times New Roman" w:eastAsia="Times New Roman" w:hAnsi="Times New Roman" w:cs="Times New Roman"/>
                    <w:sz w:val="20"/>
                    <w:szCs w:val="20"/>
                  </w:rPr>
                </w:rPrChange>
              </w:rPr>
              <w:pPrChange w:id="201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14C8174A"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152" w:author="瑋婷 徐" w:date="2025-01-03T16:50:00Z" w16du:dateUtc="2025-01-03T08:50:00Z"/>
                <w:rFonts w:ascii="Times New Roman" w:eastAsiaTheme="minorEastAsia" w:hAnsi="Times New Roman" w:cs="Times New Roman"/>
                <w:rPrChange w:id="20153" w:author="瑋婷 徐" w:date="2025-01-04T22:53:00Z" w16du:dateUtc="2025-01-04T14:53:00Z">
                  <w:rPr>
                    <w:ins w:id="20154" w:author="瑋婷 徐" w:date="2025-01-03T16:50:00Z" w16du:dateUtc="2025-01-03T08:50:00Z"/>
                    <w:rFonts w:ascii="Times New Roman" w:eastAsia="Times New Roman" w:hAnsi="Times New Roman" w:cs="Times New Roman"/>
                    <w:sz w:val="20"/>
                    <w:szCs w:val="20"/>
                  </w:rPr>
                </w:rPrChange>
              </w:rPr>
              <w:pPrChange w:id="2015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F0C1C" w14:paraId="71651123" w14:textId="77777777" w:rsidTr="003C19C7">
        <w:trPr>
          <w:trHeight w:val="300"/>
          <w:ins w:id="20156"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2D3D72B1" w14:textId="77777777" w:rsidR="003C19C7" w:rsidRPr="003F0C1C" w:rsidRDefault="003C19C7">
            <w:pPr>
              <w:spacing w:line="360" w:lineRule="auto"/>
              <w:jc w:val="both"/>
              <w:rPr>
                <w:ins w:id="20157" w:author="瑋婷 徐" w:date="2025-01-03T16:50:00Z" w16du:dateUtc="2025-01-03T08:50:00Z"/>
                <w:rFonts w:ascii="Times New Roman" w:eastAsiaTheme="minorEastAsia" w:hAnsi="Times New Roman" w:cs="Times New Roman"/>
                <w:b w:val="0"/>
                <w:bCs w:val="0"/>
                <w:color w:val="000000"/>
                <w:rPrChange w:id="20158" w:author="瑋婷 徐" w:date="2025-01-04T22:53:00Z" w16du:dateUtc="2025-01-04T14:53:00Z">
                  <w:rPr>
                    <w:ins w:id="20159" w:author="瑋婷 徐" w:date="2025-01-03T16:50:00Z" w16du:dateUtc="2025-01-03T08:50:00Z"/>
                    <w:rFonts w:ascii="Calibri" w:hAnsi="Calibri" w:cs="Calibri"/>
                    <w:color w:val="000000"/>
                    <w:sz w:val="22"/>
                    <w:szCs w:val="22"/>
                  </w:rPr>
                </w:rPrChange>
              </w:rPr>
              <w:pPrChange w:id="20160" w:author="瑋婷 徐" w:date="2025-01-03T16:55:00Z" w16du:dateUtc="2025-01-03T08:55:00Z">
                <w:pPr/>
              </w:pPrChange>
            </w:pPr>
            <w:ins w:id="20161" w:author="瑋婷 徐" w:date="2025-01-03T16:50:00Z" w16du:dateUtc="2025-01-03T08:50:00Z">
              <w:r w:rsidRPr="003F0C1C">
                <w:rPr>
                  <w:rFonts w:ascii="Times New Roman" w:eastAsiaTheme="minorEastAsia" w:hAnsi="Times New Roman" w:cs="Times New Roman" w:hint="eastAsia"/>
                  <w:b w:val="0"/>
                  <w:bCs w:val="0"/>
                  <w:color w:val="000000"/>
                  <w:rPrChange w:id="20162" w:author="瑋婷 徐" w:date="2025-01-04T22:53:00Z" w16du:dateUtc="2025-01-04T14:53:00Z">
                    <w:rPr>
                      <w:rFonts w:ascii="Calibri" w:hAnsi="Calibri" w:cs="Calibri" w:hint="eastAsia"/>
                      <w:color w:val="000000"/>
                      <w:sz w:val="22"/>
                      <w:szCs w:val="22"/>
                    </w:rPr>
                  </w:rPrChange>
                </w:rPr>
                <w:t>朱鸝</w:t>
              </w:r>
              <w:r w:rsidRPr="003F0C1C">
                <w:rPr>
                  <w:rFonts w:ascii="Times New Roman" w:eastAsiaTheme="minorEastAsia" w:hAnsi="Times New Roman" w:cs="Times New Roman"/>
                  <w:b w:val="0"/>
                  <w:bCs w:val="0"/>
                  <w:color w:val="000000"/>
                  <w:rPrChange w:id="20163" w:author="瑋婷 徐" w:date="2025-01-04T22:53:00Z" w16du:dateUtc="2025-01-04T14:53:00Z">
                    <w:rPr>
                      <w:rFonts w:ascii="Calibri" w:hAnsi="Calibri" w:cs="Calibri"/>
                      <w:color w:val="000000"/>
                      <w:sz w:val="22"/>
                      <w:szCs w:val="22"/>
                    </w:rPr>
                  </w:rPrChange>
                </w:rPr>
                <w:t xml:space="preserve"> </w:t>
              </w:r>
              <w:r w:rsidRPr="003F0C1C">
                <w:rPr>
                  <w:rFonts w:ascii="Times New Roman" w:eastAsiaTheme="minorEastAsia" w:hAnsi="Times New Roman" w:cs="Times New Roman"/>
                  <w:b w:val="0"/>
                  <w:bCs w:val="0"/>
                  <w:color w:val="000000"/>
                  <w:rPrChange w:id="20164" w:author="瑋婷 徐" w:date="2025-01-04T22:53:00Z" w16du:dateUtc="2025-01-04T14:53:00Z">
                    <w:rPr>
                      <w:color w:val="000000"/>
                      <w:sz w:val="22"/>
                      <w:szCs w:val="22"/>
                    </w:rPr>
                  </w:rPrChange>
                </w:rPr>
                <w:t>※</w:t>
              </w:r>
              <w:r w:rsidRPr="003F0C1C">
                <w:rPr>
                  <w:rFonts w:ascii="Times New Roman" w:eastAsiaTheme="minorEastAsia" w:hAnsi="Times New Roman" w:cs="Times New Roman"/>
                  <w:b w:val="0"/>
                  <w:bCs w:val="0"/>
                  <w:color w:val="000000"/>
                  <w:rPrChange w:id="20165" w:author="瑋婷 徐" w:date="2025-01-04T22:53:00Z" w16du:dateUtc="2025-01-04T14:53:00Z">
                    <w:rPr>
                      <w:rFonts w:ascii="Calibri" w:hAnsi="Calibri" w:cs="Calibri"/>
                      <w:color w:val="000000"/>
                      <w:sz w:val="22"/>
                      <w:szCs w:val="22"/>
                    </w:rPr>
                  </w:rPrChange>
                </w:rPr>
                <w:t xml:space="preserve"> II</w:t>
              </w:r>
            </w:ins>
          </w:p>
        </w:tc>
        <w:tc>
          <w:tcPr>
            <w:tcW w:w="904" w:type="pct"/>
            <w:vAlign w:val="center"/>
            <w:hideMark/>
          </w:tcPr>
          <w:p w14:paraId="2965B5B0"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166" w:author="瑋婷 徐" w:date="2025-01-03T16:50:00Z" w16du:dateUtc="2025-01-03T08:50:00Z"/>
                <w:rFonts w:ascii="Times New Roman" w:eastAsiaTheme="minorEastAsia" w:hAnsi="Times New Roman" w:cs="Times New Roman"/>
                <w:i/>
                <w:iCs/>
                <w:color w:val="000000"/>
                <w:rPrChange w:id="20167" w:author="瑋婷 徐" w:date="2025-01-04T22:53:00Z" w16du:dateUtc="2025-01-04T14:53:00Z">
                  <w:rPr>
                    <w:ins w:id="20168" w:author="瑋婷 徐" w:date="2025-01-03T16:50:00Z" w16du:dateUtc="2025-01-03T08:50:00Z"/>
                    <w:rFonts w:ascii="Calibri" w:hAnsi="Calibri" w:cs="Calibri"/>
                    <w:i/>
                    <w:iCs/>
                    <w:color w:val="000000"/>
                    <w:sz w:val="22"/>
                    <w:szCs w:val="22"/>
                  </w:rPr>
                </w:rPrChange>
              </w:rPr>
              <w:pPrChange w:id="201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170" w:author="瑋婷 徐" w:date="2025-01-03T16:50:00Z" w16du:dateUtc="2025-01-03T08:50:00Z">
              <w:r w:rsidRPr="003F0C1C">
                <w:rPr>
                  <w:rFonts w:ascii="Times New Roman" w:eastAsiaTheme="minorEastAsia" w:hAnsi="Times New Roman" w:cs="Times New Roman"/>
                  <w:i/>
                  <w:iCs/>
                  <w:color w:val="000000"/>
                  <w:rPrChange w:id="20171" w:author="瑋婷 徐" w:date="2025-01-04T22:53:00Z" w16du:dateUtc="2025-01-04T14:53:00Z">
                    <w:rPr>
                      <w:rFonts w:ascii="Calibri" w:hAnsi="Calibri" w:cs="Calibri"/>
                      <w:i/>
                      <w:iCs/>
                      <w:color w:val="000000"/>
                      <w:sz w:val="22"/>
                      <w:szCs w:val="22"/>
                    </w:rPr>
                  </w:rPrChange>
                </w:rPr>
                <w:t>Oriolus traillii</w:t>
              </w:r>
            </w:ins>
          </w:p>
        </w:tc>
        <w:tc>
          <w:tcPr>
            <w:tcW w:w="162" w:type="pct"/>
            <w:noWrap/>
            <w:vAlign w:val="center"/>
            <w:hideMark/>
          </w:tcPr>
          <w:p w14:paraId="3DF7DC0E"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172" w:author="瑋婷 徐" w:date="2025-01-03T16:50:00Z" w16du:dateUtc="2025-01-03T08:50:00Z"/>
                <w:rFonts w:ascii="Times New Roman" w:eastAsiaTheme="minorEastAsia" w:hAnsi="Times New Roman" w:cs="Times New Roman"/>
                <w:i/>
                <w:iCs/>
                <w:color w:val="000000"/>
                <w:rPrChange w:id="20173" w:author="瑋婷 徐" w:date="2025-01-04T22:53:00Z" w16du:dateUtc="2025-01-04T14:53:00Z">
                  <w:rPr>
                    <w:ins w:id="20174" w:author="瑋婷 徐" w:date="2025-01-03T16:50:00Z" w16du:dateUtc="2025-01-03T08:50:00Z"/>
                    <w:rFonts w:ascii="Calibri" w:hAnsi="Calibri" w:cs="Calibri"/>
                    <w:i/>
                    <w:iCs/>
                    <w:color w:val="000000"/>
                    <w:sz w:val="22"/>
                    <w:szCs w:val="22"/>
                  </w:rPr>
                </w:rPrChange>
              </w:rPr>
              <w:pPrChange w:id="2017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8C1EAFC"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176" w:author="瑋婷 徐" w:date="2025-01-03T16:50:00Z" w16du:dateUtc="2025-01-03T08:50:00Z"/>
                <w:rFonts w:ascii="Times New Roman" w:eastAsiaTheme="minorEastAsia" w:hAnsi="Times New Roman" w:cs="Times New Roman"/>
                <w:rPrChange w:id="20177" w:author="瑋婷 徐" w:date="2025-01-04T22:53:00Z" w16du:dateUtc="2025-01-04T14:53:00Z">
                  <w:rPr>
                    <w:ins w:id="20178" w:author="瑋婷 徐" w:date="2025-01-03T16:50:00Z" w16du:dateUtc="2025-01-03T08:50:00Z"/>
                    <w:rFonts w:ascii="Times New Roman" w:eastAsia="Times New Roman" w:hAnsi="Times New Roman" w:cs="Times New Roman"/>
                    <w:sz w:val="20"/>
                    <w:szCs w:val="20"/>
                  </w:rPr>
                </w:rPrChange>
              </w:rPr>
              <w:pPrChange w:id="201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260C6F2"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180" w:author="瑋婷 徐" w:date="2025-01-03T16:50:00Z" w16du:dateUtc="2025-01-03T08:50:00Z"/>
                <w:rFonts w:ascii="Times New Roman" w:eastAsiaTheme="minorEastAsia" w:hAnsi="Times New Roman" w:cs="Times New Roman"/>
                <w:rPrChange w:id="20181" w:author="瑋婷 徐" w:date="2025-01-04T22:53:00Z" w16du:dateUtc="2025-01-04T14:53:00Z">
                  <w:rPr>
                    <w:ins w:id="20182" w:author="瑋婷 徐" w:date="2025-01-03T16:50:00Z" w16du:dateUtc="2025-01-03T08:50:00Z"/>
                    <w:rFonts w:ascii="Times New Roman" w:eastAsia="Times New Roman" w:hAnsi="Times New Roman" w:cs="Times New Roman"/>
                    <w:sz w:val="20"/>
                    <w:szCs w:val="20"/>
                  </w:rPr>
                </w:rPrChange>
              </w:rPr>
              <w:pPrChange w:id="201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5BD265B"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184" w:author="瑋婷 徐" w:date="2025-01-03T16:50:00Z" w16du:dateUtc="2025-01-03T08:50:00Z"/>
                <w:rFonts w:ascii="Times New Roman" w:eastAsiaTheme="minorEastAsia" w:hAnsi="Times New Roman" w:cs="Times New Roman"/>
                <w:rPrChange w:id="20185" w:author="瑋婷 徐" w:date="2025-01-04T22:53:00Z" w16du:dateUtc="2025-01-04T14:53:00Z">
                  <w:rPr>
                    <w:ins w:id="20186" w:author="瑋婷 徐" w:date="2025-01-03T16:50:00Z" w16du:dateUtc="2025-01-03T08:50:00Z"/>
                    <w:rFonts w:ascii="Times New Roman" w:eastAsia="Times New Roman" w:hAnsi="Times New Roman" w:cs="Times New Roman"/>
                    <w:sz w:val="20"/>
                    <w:szCs w:val="20"/>
                  </w:rPr>
                </w:rPrChange>
              </w:rPr>
              <w:pPrChange w:id="201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4752F06"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188" w:author="瑋婷 徐" w:date="2025-01-03T16:50:00Z" w16du:dateUtc="2025-01-03T08:50:00Z"/>
                <w:rFonts w:ascii="Times New Roman" w:eastAsiaTheme="minorEastAsia" w:hAnsi="Times New Roman" w:cs="Times New Roman"/>
                <w:rPrChange w:id="20189" w:author="瑋婷 徐" w:date="2025-01-04T22:53:00Z" w16du:dateUtc="2025-01-04T14:53:00Z">
                  <w:rPr>
                    <w:ins w:id="20190" w:author="瑋婷 徐" w:date="2025-01-03T16:50:00Z" w16du:dateUtc="2025-01-03T08:50:00Z"/>
                    <w:rFonts w:ascii="Times New Roman" w:eastAsia="Times New Roman" w:hAnsi="Times New Roman" w:cs="Times New Roman"/>
                    <w:sz w:val="20"/>
                    <w:szCs w:val="20"/>
                  </w:rPr>
                </w:rPrChange>
              </w:rPr>
              <w:pPrChange w:id="2019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E99DB56"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192" w:author="瑋婷 徐" w:date="2025-01-03T16:50:00Z" w16du:dateUtc="2025-01-03T08:50:00Z"/>
                <w:rFonts w:ascii="Times New Roman" w:eastAsiaTheme="minorEastAsia" w:hAnsi="Times New Roman" w:cs="Times New Roman"/>
                <w:rPrChange w:id="20193" w:author="瑋婷 徐" w:date="2025-01-04T22:53:00Z" w16du:dateUtc="2025-01-04T14:53:00Z">
                  <w:rPr>
                    <w:ins w:id="20194" w:author="瑋婷 徐" w:date="2025-01-03T16:50:00Z" w16du:dateUtc="2025-01-03T08:50:00Z"/>
                    <w:rFonts w:ascii="Times New Roman" w:eastAsia="Times New Roman" w:hAnsi="Times New Roman" w:cs="Times New Roman"/>
                    <w:sz w:val="20"/>
                    <w:szCs w:val="20"/>
                  </w:rPr>
                </w:rPrChange>
              </w:rPr>
              <w:pPrChange w:id="2019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F804A22"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196" w:author="瑋婷 徐" w:date="2025-01-03T16:50:00Z" w16du:dateUtc="2025-01-03T08:50:00Z"/>
                <w:rFonts w:ascii="Times New Roman" w:eastAsiaTheme="minorEastAsia" w:hAnsi="Times New Roman" w:cs="Times New Roman"/>
                <w:rPrChange w:id="20197" w:author="瑋婷 徐" w:date="2025-01-04T22:53:00Z" w16du:dateUtc="2025-01-04T14:53:00Z">
                  <w:rPr>
                    <w:ins w:id="20198" w:author="瑋婷 徐" w:date="2025-01-03T16:50:00Z" w16du:dateUtc="2025-01-03T08:50:00Z"/>
                    <w:rFonts w:ascii="Times New Roman" w:eastAsia="Times New Roman" w:hAnsi="Times New Roman" w:cs="Times New Roman"/>
                    <w:sz w:val="20"/>
                    <w:szCs w:val="20"/>
                  </w:rPr>
                </w:rPrChange>
              </w:rPr>
              <w:pPrChange w:id="2019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7A8D6AB"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200" w:author="瑋婷 徐" w:date="2025-01-03T16:50:00Z" w16du:dateUtc="2025-01-03T08:50:00Z"/>
                <w:rFonts w:ascii="Times New Roman" w:eastAsiaTheme="minorEastAsia" w:hAnsi="Times New Roman" w:cs="Times New Roman"/>
                <w:rPrChange w:id="20201" w:author="瑋婷 徐" w:date="2025-01-04T22:53:00Z" w16du:dateUtc="2025-01-04T14:53:00Z">
                  <w:rPr>
                    <w:ins w:id="20202" w:author="瑋婷 徐" w:date="2025-01-03T16:50:00Z" w16du:dateUtc="2025-01-03T08:50:00Z"/>
                    <w:rFonts w:ascii="Times New Roman" w:eastAsia="Times New Roman" w:hAnsi="Times New Roman" w:cs="Times New Roman"/>
                    <w:sz w:val="20"/>
                    <w:szCs w:val="20"/>
                  </w:rPr>
                </w:rPrChange>
              </w:rPr>
              <w:pPrChange w:id="202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3400934"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204" w:author="瑋婷 徐" w:date="2025-01-03T16:50:00Z" w16du:dateUtc="2025-01-03T08:50:00Z"/>
                <w:rFonts w:ascii="Times New Roman" w:eastAsiaTheme="minorEastAsia" w:hAnsi="Times New Roman" w:cs="Times New Roman"/>
                <w:rPrChange w:id="20205" w:author="瑋婷 徐" w:date="2025-01-04T22:53:00Z" w16du:dateUtc="2025-01-04T14:53:00Z">
                  <w:rPr>
                    <w:ins w:id="20206" w:author="瑋婷 徐" w:date="2025-01-03T16:50:00Z" w16du:dateUtc="2025-01-03T08:50:00Z"/>
                    <w:rFonts w:ascii="Times New Roman" w:eastAsia="Times New Roman" w:hAnsi="Times New Roman" w:cs="Times New Roman"/>
                    <w:sz w:val="20"/>
                    <w:szCs w:val="20"/>
                  </w:rPr>
                </w:rPrChange>
              </w:rPr>
              <w:pPrChange w:id="202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AADFABC"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208" w:author="瑋婷 徐" w:date="2025-01-03T16:50:00Z" w16du:dateUtc="2025-01-03T08:50:00Z"/>
                <w:rFonts w:ascii="Times New Roman" w:eastAsiaTheme="minorEastAsia" w:hAnsi="Times New Roman" w:cs="Times New Roman"/>
                <w:rPrChange w:id="20209" w:author="瑋婷 徐" w:date="2025-01-04T22:53:00Z" w16du:dateUtc="2025-01-04T14:53:00Z">
                  <w:rPr>
                    <w:ins w:id="20210" w:author="瑋婷 徐" w:date="2025-01-03T16:50:00Z" w16du:dateUtc="2025-01-03T08:50:00Z"/>
                    <w:rFonts w:ascii="Times New Roman" w:eastAsia="Times New Roman" w:hAnsi="Times New Roman" w:cs="Times New Roman"/>
                    <w:sz w:val="20"/>
                    <w:szCs w:val="20"/>
                  </w:rPr>
                </w:rPrChange>
              </w:rPr>
              <w:pPrChange w:id="202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F78FF65"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212" w:author="瑋婷 徐" w:date="2025-01-03T16:50:00Z" w16du:dateUtc="2025-01-03T08:50:00Z"/>
                <w:rFonts w:ascii="Times New Roman" w:eastAsiaTheme="minorEastAsia" w:hAnsi="Times New Roman" w:cs="Times New Roman"/>
                <w:rPrChange w:id="20213" w:author="瑋婷 徐" w:date="2025-01-04T22:53:00Z" w16du:dateUtc="2025-01-04T14:53:00Z">
                  <w:rPr>
                    <w:ins w:id="20214" w:author="瑋婷 徐" w:date="2025-01-03T16:50:00Z" w16du:dateUtc="2025-01-03T08:50:00Z"/>
                    <w:rFonts w:ascii="Times New Roman" w:eastAsia="Times New Roman" w:hAnsi="Times New Roman" w:cs="Times New Roman"/>
                    <w:sz w:val="20"/>
                    <w:szCs w:val="20"/>
                  </w:rPr>
                </w:rPrChange>
              </w:rPr>
              <w:pPrChange w:id="202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FEAC4B1"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216" w:author="瑋婷 徐" w:date="2025-01-03T16:50:00Z" w16du:dateUtc="2025-01-03T08:50:00Z"/>
                <w:rFonts w:ascii="Times New Roman" w:eastAsiaTheme="minorEastAsia" w:hAnsi="Times New Roman" w:cs="Times New Roman"/>
                <w:color w:val="000000"/>
                <w:rPrChange w:id="20217" w:author="瑋婷 徐" w:date="2025-01-04T22:53:00Z" w16du:dateUtc="2025-01-04T14:53:00Z">
                  <w:rPr>
                    <w:ins w:id="20218" w:author="瑋婷 徐" w:date="2025-01-03T16:50:00Z" w16du:dateUtc="2025-01-03T08:50:00Z"/>
                    <w:rFonts w:ascii="Calibri" w:hAnsi="Calibri" w:cs="Calibri"/>
                    <w:color w:val="000000"/>
                    <w:sz w:val="22"/>
                    <w:szCs w:val="22"/>
                  </w:rPr>
                </w:rPrChange>
              </w:rPr>
              <w:pPrChange w:id="202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220" w:author="瑋婷 徐" w:date="2025-01-03T16:50:00Z" w16du:dateUtc="2025-01-03T08:50:00Z">
              <w:r w:rsidRPr="003F0C1C">
                <w:rPr>
                  <w:rFonts w:ascii="Times New Roman" w:eastAsiaTheme="minorEastAsia" w:hAnsi="Times New Roman" w:cs="Times New Roman"/>
                  <w:color w:val="000000"/>
                  <w:rPrChange w:id="20221"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4C88B602"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222" w:author="瑋婷 徐" w:date="2025-01-03T16:50:00Z" w16du:dateUtc="2025-01-03T08:50:00Z"/>
                <w:rFonts w:ascii="Times New Roman" w:eastAsiaTheme="minorEastAsia" w:hAnsi="Times New Roman" w:cs="Times New Roman"/>
                <w:color w:val="000000"/>
                <w:rPrChange w:id="20223" w:author="瑋婷 徐" w:date="2025-01-04T22:53:00Z" w16du:dateUtc="2025-01-04T14:53:00Z">
                  <w:rPr>
                    <w:ins w:id="20224" w:author="瑋婷 徐" w:date="2025-01-03T16:50:00Z" w16du:dateUtc="2025-01-03T08:50:00Z"/>
                    <w:rFonts w:ascii="Calibri" w:hAnsi="Calibri" w:cs="Calibri"/>
                    <w:color w:val="000000"/>
                    <w:sz w:val="22"/>
                    <w:szCs w:val="22"/>
                  </w:rPr>
                </w:rPrChange>
              </w:rPr>
              <w:pPrChange w:id="2022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3BB404C"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226" w:author="瑋婷 徐" w:date="2025-01-03T16:50:00Z" w16du:dateUtc="2025-01-03T08:50:00Z"/>
                <w:rFonts w:ascii="Times New Roman" w:eastAsiaTheme="minorEastAsia" w:hAnsi="Times New Roman" w:cs="Times New Roman"/>
                <w:rPrChange w:id="20227" w:author="瑋婷 徐" w:date="2025-01-04T22:53:00Z" w16du:dateUtc="2025-01-04T14:53:00Z">
                  <w:rPr>
                    <w:ins w:id="20228" w:author="瑋婷 徐" w:date="2025-01-03T16:50:00Z" w16du:dateUtc="2025-01-03T08:50:00Z"/>
                    <w:rFonts w:ascii="Times New Roman" w:eastAsia="Times New Roman" w:hAnsi="Times New Roman" w:cs="Times New Roman"/>
                    <w:sz w:val="20"/>
                    <w:szCs w:val="20"/>
                  </w:rPr>
                </w:rPrChange>
              </w:rPr>
              <w:pPrChange w:id="202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19E67B8"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230" w:author="瑋婷 徐" w:date="2025-01-03T16:50:00Z" w16du:dateUtc="2025-01-03T08:50:00Z"/>
                <w:rFonts w:ascii="Times New Roman" w:eastAsiaTheme="minorEastAsia" w:hAnsi="Times New Roman" w:cs="Times New Roman"/>
                <w:color w:val="000000"/>
                <w:rPrChange w:id="20231" w:author="瑋婷 徐" w:date="2025-01-04T22:53:00Z" w16du:dateUtc="2025-01-04T14:53:00Z">
                  <w:rPr>
                    <w:ins w:id="20232" w:author="瑋婷 徐" w:date="2025-01-03T16:50:00Z" w16du:dateUtc="2025-01-03T08:50:00Z"/>
                    <w:rFonts w:ascii="Calibri" w:hAnsi="Calibri" w:cs="Calibri"/>
                    <w:color w:val="000000"/>
                    <w:sz w:val="22"/>
                    <w:szCs w:val="22"/>
                  </w:rPr>
                </w:rPrChange>
              </w:rPr>
              <w:pPrChange w:id="202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234" w:author="瑋婷 徐" w:date="2025-01-03T16:50:00Z" w16du:dateUtc="2025-01-03T08:50:00Z">
              <w:r w:rsidRPr="003F0C1C">
                <w:rPr>
                  <w:rFonts w:ascii="Times New Roman" w:eastAsiaTheme="minorEastAsia" w:hAnsi="Times New Roman" w:cs="Times New Roman"/>
                  <w:color w:val="000000"/>
                  <w:rPrChange w:id="2023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4FDDBF5"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236" w:author="瑋婷 徐" w:date="2025-01-03T16:50:00Z" w16du:dateUtc="2025-01-03T08:50:00Z"/>
                <w:rFonts w:ascii="Times New Roman" w:eastAsiaTheme="minorEastAsia" w:hAnsi="Times New Roman" w:cs="Times New Roman"/>
                <w:color w:val="000000"/>
                <w:rPrChange w:id="20237" w:author="瑋婷 徐" w:date="2025-01-04T22:53:00Z" w16du:dateUtc="2025-01-04T14:53:00Z">
                  <w:rPr>
                    <w:ins w:id="20238" w:author="瑋婷 徐" w:date="2025-01-03T16:50:00Z" w16du:dateUtc="2025-01-03T08:50:00Z"/>
                    <w:rFonts w:ascii="Calibri" w:hAnsi="Calibri" w:cs="Calibri"/>
                    <w:color w:val="000000"/>
                    <w:sz w:val="22"/>
                    <w:szCs w:val="22"/>
                  </w:rPr>
                </w:rPrChange>
              </w:rPr>
              <w:pPrChange w:id="202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9EBFEE0"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240" w:author="瑋婷 徐" w:date="2025-01-03T16:50:00Z" w16du:dateUtc="2025-01-03T08:50:00Z"/>
                <w:rFonts w:ascii="Times New Roman" w:eastAsiaTheme="minorEastAsia" w:hAnsi="Times New Roman" w:cs="Times New Roman"/>
                <w:rPrChange w:id="20241" w:author="瑋婷 徐" w:date="2025-01-04T22:53:00Z" w16du:dateUtc="2025-01-04T14:53:00Z">
                  <w:rPr>
                    <w:ins w:id="20242" w:author="瑋婷 徐" w:date="2025-01-03T16:50:00Z" w16du:dateUtc="2025-01-03T08:50:00Z"/>
                    <w:rFonts w:ascii="Times New Roman" w:eastAsia="Times New Roman" w:hAnsi="Times New Roman" w:cs="Times New Roman"/>
                    <w:sz w:val="20"/>
                    <w:szCs w:val="20"/>
                  </w:rPr>
                </w:rPrChange>
              </w:rPr>
              <w:pPrChange w:id="2024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D9DAC0C"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244" w:author="瑋婷 徐" w:date="2025-01-03T16:50:00Z" w16du:dateUtc="2025-01-03T08:50:00Z"/>
                <w:rFonts w:ascii="Times New Roman" w:eastAsiaTheme="minorEastAsia" w:hAnsi="Times New Roman" w:cs="Times New Roman"/>
                <w:rPrChange w:id="20245" w:author="瑋婷 徐" w:date="2025-01-04T22:53:00Z" w16du:dateUtc="2025-01-04T14:53:00Z">
                  <w:rPr>
                    <w:ins w:id="20246" w:author="瑋婷 徐" w:date="2025-01-03T16:50:00Z" w16du:dateUtc="2025-01-03T08:50:00Z"/>
                    <w:rFonts w:ascii="Times New Roman" w:eastAsia="Times New Roman" w:hAnsi="Times New Roman" w:cs="Times New Roman"/>
                    <w:sz w:val="20"/>
                    <w:szCs w:val="20"/>
                  </w:rPr>
                </w:rPrChange>
              </w:rPr>
              <w:pPrChange w:id="202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4DE0594"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248" w:author="瑋婷 徐" w:date="2025-01-03T16:50:00Z" w16du:dateUtc="2025-01-03T08:50:00Z"/>
                <w:rFonts w:ascii="Times New Roman" w:eastAsiaTheme="minorEastAsia" w:hAnsi="Times New Roman" w:cs="Times New Roman"/>
                <w:rPrChange w:id="20249" w:author="瑋婷 徐" w:date="2025-01-04T22:53:00Z" w16du:dateUtc="2025-01-04T14:53:00Z">
                  <w:rPr>
                    <w:ins w:id="20250" w:author="瑋婷 徐" w:date="2025-01-03T16:50:00Z" w16du:dateUtc="2025-01-03T08:50:00Z"/>
                    <w:rFonts w:ascii="Times New Roman" w:eastAsia="Times New Roman" w:hAnsi="Times New Roman" w:cs="Times New Roman"/>
                    <w:sz w:val="20"/>
                    <w:szCs w:val="20"/>
                  </w:rPr>
                </w:rPrChange>
              </w:rPr>
              <w:pPrChange w:id="202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488C19B"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252" w:author="瑋婷 徐" w:date="2025-01-03T16:50:00Z" w16du:dateUtc="2025-01-03T08:50:00Z"/>
                <w:rFonts w:ascii="Times New Roman" w:eastAsiaTheme="minorEastAsia" w:hAnsi="Times New Roman" w:cs="Times New Roman"/>
                <w:rPrChange w:id="20253" w:author="瑋婷 徐" w:date="2025-01-04T22:53:00Z" w16du:dateUtc="2025-01-04T14:53:00Z">
                  <w:rPr>
                    <w:ins w:id="20254" w:author="瑋婷 徐" w:date="2025-01-03T16:50:00Z" w16du:dateUtc="2025-01-03T08:50:00Z"/>
                    <w:rFonts w:ascii="Times New Roman" w:eastAsia="Times New Roman" w:hAnsi="Times New Roman" w:cs="Times New Roman"/>
                    <w:sz w:val="20"/>
                    <w:szCs w:val="20"/>
                  </w:rPr>
                </w:rPrChange>
              </w:rPr>
              <w:pPrChange w:id="202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2D780BAF"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256" w:author="瑋婷 徐" w:date="2025-01-03T16:50:00Z" w16du:dateUtc="2025-01-03T08:50:00Z"/>
                <w:rFonts w:ascii="Times New Roman" w:eastAsiaTheme="minorEastAsia" w:hAnsi="Times New Roman" w:cs="Times New Roman"/>
                <w:rPrChange w:id="20257" w:author="瑋婷 徐" w:date="2025-01-04T22:53:00Z" w16du:dateUtc="2025-01-04T14:53:00Z">
                  <w:rPr>
                    <w:ins w:id="20258" w:author="瑋婷 徐" w:date="2025-01-03T16:50:00Z" w16du:dateUtc="2025-01-03T08:50:00Z"/>
                    <w:rFonts w:ascii="Times New Roman" w:eastAsia="Times New Roman" w:hAnsi="Times New Roman" w:cs="Times New Roman"/>
                    <w:sz w:val="20"/>
                    <w:szCs w:val="20"/>
                  </w:rPr>
                </w:rPrChange>
              </w:rPr>
              <w:pPrChange w:id="202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F0C1C" w14:paraId="60034823" w14:textId="77777777" w:rsidTr="003C19C7">
        <w:trPr>
          <w:cnfStyle w:val="000000100000" w:firstRow="0" w:lastRow="0" w:firstColumn="0" w:lastColumn="0" w:oddVBand="0" w:evenVBand="0" w:oddHBand="1" w:evenHBand="0" w:firstRowFirstColumn="0" w:firstRowLastColumn="0" w:lastRowFirstColumn="0" w:lastRowLastColumn="0"/>
          <w:trHeight w:val="300"/>
          <w:ins w:id="20260"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D4F6061" w14:textId="77777777" w:rsidR="003C19C7" w:rsidRPr="003F0C1C" w:rsidRDefault="003C19C7">
            <w:pPr>
              <w:spacing w:line="360" w:lineRule="auto"/>
              <w:jc w:val="both"/>
              <w:rPr>
                <w:ins w:id="20261" w:author="瑋婷 徐" w:date="2025-01-03T16:50:00Z" w16du:dateUtc="2025-01-03T08:50:00Z"/>
                <w:rFonts w:ascii="Times New Roman" w:eastAsiaTheme="minorEastAsia" w:hAnsi="Times New Roman" w:cs="Times New Roman"/>
                <w:b w:val="0"/>
                <w:bCs w:val="0"/>
                <w:color w:val="000000"/>
                <w:rPrChange w:id="20262" w:author="瑋婷 徐" w:date="2025-01-04T22:53:00Z" w16du:dateUtc="2025-01-04T14:53:00Z">
                  <w:rPr>
                    <w:ins w:id="20263" w:author="瑋婷 徐" w:date="2025-01-03T16:50:00Z" w16du:dateUtc="2025-01-03T08:50:00Z"/>
                    <w:rFonts w:ascii="Calibri" w:hAnsi="Calibri" w:cs="Calibri"/>
                    <w:color w:val="000000"/>
                    <w:sz w:val="22"/>
                    <w:szCs w:val="22"/>
                  </w:rPr>
                </w:rPrChange>
              </w:rPr>
              <w:pPrChange w:id="20264" w:author="瑋婷 徐" w:date="2025-01-03T16:55:00Z" w16du:dateUtc="2025-01-03T08:55:00Z">
                <w:pPr/>
              </w:pPrChange>
            </w:pPr>
            <w:ins w:id="20265" w:author="瑋婷 徐" w:date="2025-01-03T16:50:00Z" w16du:dateUtc="2025-01-03T08:50:00Z">
              <w:r w:rsidRPr="003F0C1C">
                <w:rPr>
                  <w:rFonts w:ascii="Times New Roman" w:eastAsiaTheme="minorEastAsia" w:hAnsi="Times New Roman" w:cs="Times New Roman" w:hint="eastAsia"/>
                  <w:b w:val="0"/>
                  <w:bCs w:val="0"/>
                  <w:color w:val="000000"/>
                  <w:rPrChange w:id="20266" w:author="瑋婷 徐" w:date="2025-01-04T22:53:00Z" w16du:dateUtc="2025-01-04T14:53:00Z">
                    <w:rPr>
                      <w:rFonts w:ascii="Calibri" w:hAnsi="Calibri" w:cs="Calibri" w:hint="eastAsia"/>
                      <w:color w:val="000000"/>
                      <w:sz w:val="22"/>
                      <w:szCs w:val="22"/>
                    </w:rPr>
                  </w:rPrChange>
                </w:rPr>
                <w:t>大卷尾</w:t>
              </w:r>
              <w:r w:rsidRPr="003F0C1C">
                <w:rPr>
                  <w:rFonts w:ascii="Times New Roman" w:eastAsiaTheme="minorEastAsia" w:hAnsi="Times New Roman" w:cs="Times New Roman"/>
                  <w:b w:val="0"/>
                  <w:bCs w:val="0"/>
                  <w:color w:val="000000"/>
                  <w:rPrChange w:id="20267" w:author="瑋婷 徐" w:date="2025-01-04T22:53:00Z" w16du:dateUtc="2025-01-04T14:53:00Z">
                    <w:rPr>
                      <w:rFonts w:ascii="Calibri" w:hAnsi="Calibri" w:cs="Calibri"/>
                      <w:color w:val="000000"/>
                      <w:sz w:val="22"/>
                      <w:szCs w:val="22"/>
                    </w:rPr>
                  </w:rPrChange>
                </w:rPr>
                <w:t xml:space="preserve"> </w:t>
              </w:r>
              <w:r w:rsidRPr="003F0C1C">
                <w:rPr>
                  <w:rFonts w:ascii="Times New Roman" w:eastAsiaTheme="minorEastAsia" w:hAnsi="Times New Roman" w:cs="Times New Roman"/>
                  <w:b w:val="0"/>
                  <w:bCs w:val="0"/>
                  <w:color w:val="000000"/>
                  <w:rPrChange w:id="20268" w:author="瑋婷 徐" w:date="2025-01-04T22:53:00Z" w16du:dateUtc="2025-01-04T14:53:00Z">
                    <w:rPr>
                      <w:color w:val="000000"/>
                      <w:sz w:val="22"/>
                      <w:szCs w:val="22"/>
                    </w:rPr>
                  </w:rPrChange>
                </w:rPr>
                <w:t>※</w:t>
              </w:r>
              <w:r w:rsidRPr="003F0C1C">
                <w:rPr>
                  <w:rFonts w:ascii="Times New Roman" w:eastAsiaTheme="minorEastAsia" w:hAnsi="Times New Roman" w:cs="Times New Roman"/>
                  <w:b w:val="0"/>
                  <w:bCs w:val="0"/>
                  <w:color w:val="000000"/>
                  <w:rPrChange w:id="20269"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79313C08"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270" w:author="瑋婷 徐" w:date="2025-01-03T16:50:00Z" w16du:dateUtc="2025-01-03T08:50:00Z"/>
                <w:rFonts w:ascii="Times New Roman" w:eastAsiaTheme="minorEastAsia" w:hAnsi="Times New Roman" w:cs="Times New Roman"/>
                <w:i/>
                <w:iCs/>
                <w:color w:val="000000"/>
                <w:rPrChange w:id="20271" w:author="瑋婷 徐" w:date="2025-01-04T22:53:00Z" w16du:dateUtc="2025-01-04T14:53:00Z">
                  <w:rPr>
                    <w:ins w:id="20272" w:author="瑋婷 徐" w:date="2025-01-03T16:50:00Z" w16du:dateUtc="2025-01-03T08:50:00Z"/>
                    <w:rFonts w:ascii="Calibri" w:hAnsi="Calibri" w:cs="Calibri"/>
                    <w:i/>
                    <w:iCs/>
                    <w:color w:val="000000"/>
                    <w:sz w:val="22"/>
                    <w:szCs w:val="22"/>
                  </w:rPr>
                </w:rPrChange>
              </w:rPr>
              <w:pPrChange w:id="202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274" w:author="瑋婷 徐" w:date="2025-01-03T16:50:00Z" w16du:dateUtc="2025-01-03T08:50:00Z">
              <w:r w:rsidRPr="003F0C1C">
                <w:rPr>
                  <w:rFonts w:ascii="Times New Roman" w:eastAsiaTheme="minorEastAsia" w:hAnsi="Times New Roman" w:cs="Times New Roman"/>
                  <w:i/>
                  <w:iCs/>
                  <w:color w:val="000000"/>
                  <w:rPrChange w:id="20275" w:author="瑋婷 徐" w:date="2025-01-04T22:53:00Z" w16du:dateUtc="2025-01-04T14:53:00Z">
                    <w:rPr>
                      <w:rFonts w:ascii="Calibri" w:hAnsi="Calibri" w:cs="Calibri"/>
                      <w:i/>
                      <w:iCs/>
                      <w:color w:val="000000"/>
                      <w:sz w:val="22"/>
                      <w:szCs w:val="22"/>
                    </w:rPr>
                  </w:rPrChange>
                </w:rPr>
                <w:t>Dicrurus macrocercus</w:t>
              </w:r>
            </w:ins>
          </w:p>
        </w:tc>
        <w:tc>
          <w:tcPr>
            <w:tcW w:w="162" w:type="pct"/>
            <w:noWrap/>
            <w:vAlign w:val="center"/>
            <w:hideMark/>
          </w:tcPr>
          <w:p w14:paraId="70D8F417"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276" w:author="瑋婷 徐" w:date="2025-01-03T16:50:00Z" w16du:dateUtc="2025-01-03T08:50:00Z"/>
                <w:rFonts w:ascii="Times New Roman" w:eastAsiaTheme="minorEastAsia" w:hAnsi="Times New Roman" w:cs="Times New Roman"/>
                <w:i/>
                <w:iCs/>
                <w:color w:val="000000"/>
                <w:rPrChange w:id="20277" w:author="瑋婷 徐" w:date="2025-01-04T22:53:00Z" w16du:dateUtc="2025-01-04T14:53:00Z">
                  <w:rPr>
                    <w:ins w:id="20278" w:author="瑋婷 徐" w:date="2025-01-03T16:50:00Z" w16du:dateUtc="2025-01-03T08:50:00Z"/>
                    <w:rFonts w:ascii="Calibri" w:hAnsi="Calibri" w:cs="Calibri"/>
                    <w:i/>
                    <w:iCs/>
                    <w:color w:val="000000"/>
                    <w:sz w:val="22"/>
                    <w:szCs w:val="22"/>
                  </w:rPr>
                </w:rPrChange>
              </w:rPr>
              <w:pPrChange w:id="2027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E1919DB"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280" w:author="瑋婷 徐" w:date="2025-01-03T16:50:00Z" w16du:dateUtc="2025-01-03T08:50:00Z"/>
                <w:rFonts w:ascii="Times New Roman" w:eastAsiaTheme="minorEastAsia" w:hAnsi="Times New Roman" w:cs="Times New Roman"/>
                <w:rPrChange w:id="20281" w:author="瑋婷 徐" w:date="2025-01-04T22:53:00Z" w16du:dateUtc="2025-01-04T14:53:00Z">
                  <w:rPr>
                    <w:ins w:id="20282" w:author="瑋婷 徐" w:date="2025-01-03T16:50:00Z" w16du:dateUtc="2025-01-03T08:50:00Z"/>
                    <w:rFonts w:ascii="Times New Roman" w:eastAsia="Times New Roman" w:hAnsi="Times New Roman" w:cs="Times New Roman"/>
                    <w:sz w:val="20"/>
                    <w:szCs w:val="20"/>
                  </w:rPr>
                </w:rPrChange>
              </w:rPr>
              <w:pPrChange w:id="2028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401B802"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284" w:author="瑋婷 徐" w:date="2025-01-03T16:50:00Z" w16du:dateUtc="2025-01-03T08:50:00Z"/>
                <w:rFonts w:ascii="Times New Roman" w:eastAsiaTheme="minorEastAsia" w:hAnsi="Times New Roman" w:cs="Times New Roman"/>
                <w:rPrChange w:id="20285" w:author="瑋婷 徐" w:date="2025-01-04T22:53:00Z" w16du:dateUtc="2025-01-04T14:53:00Z">
                  <w:rPr>
                    <w:ins w:id="20286" w:author="瑋婷 徐" w:date="2025-01-03T16:50:00Z" w16du:dateUtc="2025-01-03T08:50:00Z"/>
                    <w:rFonts w:ascii="Times New Roman" w:eastAsia="Times New Roman" w:hAnsi="Times New Roman" w:cs="Times New Roman"/>
                    <w:sz w:val="20"/>
                    <w:szCs w:val="20"/>
                  </w:rPr>
                </w:rPrChange>
              </w:rPr>
              <w:pPrChange w:id="2028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0FCE936"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288" w:author="瑋婷 徐" w:date="2025-01-03T16:50:00Z" w16du:dateUtc="2025-01-03T08:50:00Z"/>
                <w:rFonts w:ascii="Times New Roman" w:eastAsiaTheme="minorEastAsia" w:hAnsi="Times New Roman" w:cs="Times New Roman"/>
                <w:rPrChange w:id="20289" w:author="瑋婷 徐" w:date="2025-01-04T22:53:00Z" w16du:dateUtc="2025-01-04T14:53:00Z">
                  <w:rPr>
                    <w:ins w:id="20290" w:author="瑋婷 徐" w:date="2025-01-03T16:50:00Z" w16du:dateUtc="2025-01-03T08:50:00Z"/>
                    <w:rFonts w:ascii="Times New Roman" w:eastAsia="Times New Roman" w:hAnsi="Times New Roman" w:cs="Times New Roman"/>
                    <w:sz w:val="20"/>
                    <w:szCs w:val="20"/>
                  </w:rPr>
                </w:rPrChange>
              </w:rPr>
              <w:pPrChange w:id="2029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18B9735"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292" w:author="瑋婷 徐" w:date="2025-01-03T16:50:00Z" w16du:dateUtc="2025-01-03T08:50:00Z"/>
                <w:rFonts w:ascii="Times New Roman" w:eastAsiaTheme="minorEastAsia" w:hAnsi="Times New Roman" w:cs="Times New Roman"/>
                <w:rPrChange w:id="20293" w:author="瑋婷 徐" w:date="2025-01-04T22:53:00Z" w16du:dateUtc="2025-01-04T14:53:00Z">
                  <w:rPr>
                    <w:ins w:id="20294" w:author="瑋婷 徐" w:date="2025-01-03T16:50:00Z" w16du:dateUtc="2025-01-03T08:50:00Z"/>
                    <w:rFonts w:ascii="Times New Roman" w:eastAsia="Times New Roman" w:hAnsi="Times New Roman" w:cs="Times New Roman"/>
                    <w:sz w:val="20"/>
                    <w:szCs w:val="20"/>
                  </w:rPr>
                </w:rPrChange>
              </w:rPr>
              <w:pPrChange w:id="2029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33496E2"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296" w:author="瑋婷 徐" w:date="2025-01-03T16:50:00Z" w16du:dateUtc="2025-01-03T08:50:00Z"/>
                <w:rFonts w:ascii="Times New Roman" w:eastAsiaTheme="minorEastAsia" w:hAnsi="Times New Roman" w:cs="Times New Roman"/>
                <w:rPrChange w:id="20297" w:author="瑋婷 徐" w:date="2025-01-04T22:53:00Z" w16du:dateUtc="2025-01-04T14:53:00Z">
                  <w:rPr>
                    <w:ins w:id="20298" w:author="瑋婷 徐" w:date="2025-01-03T16:50:00Z" w16du:dateUtc="2025-01-03T08:50:00Z"/>
                    <w:rFonts w:ascii="Times New Roman" w:eastAsia="Times New Roman" w:hAnsi="Times New Roman" w:cs="Times New Roman"/>
                    <w:sz w:val="20"/>
                    <w:szCs w:val="20"/>
                  </w:rPr>
                </w:rPrChange>
              </w:rPr>
              <w:pPrChange w:id="2029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38D32A5"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300" w:author="瑋婷 徐" w:date="2025-01-03T16:50:00Z" w16du:dateUtc="2025-01-03T08:50:00Z"/>
                <w:rFonts w:ascii="Times New Roman" w:eastAsiaTheme="minorEastAsia" w:hAnsi="Times New Roman" w:cs="Times New Roman"/>
                <w:color w:val="000000"/>
                <w:rPrChange w:id="20301" w:author="瑋婷 徐" w:date="2025-01-04T22:53:00Z" w16du:dateUtc="2025-01-04T14:53:00Z">
                  <w:rPr>
                    <w:ins w:id="20302" w:author="瑋婷 徐" w:date="2025-01-03T16:50:00Z" w16du:dateUtc="2025-01-03T08:50:00Z"/>
                    <w:rFonts w:ascii="Calibri" w:hAnsi="Calibri" w:cs="Calibri"/>
                    <w:color w:val="000000"/>
                    <w:sz w:val="22"/>
                    <w:szCs w:val="22"/>
                  </w:rPr>
                </w:rPrChange>
              </w:rPr>
              <w:pPrChange w:id="2030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304" w:author="瑋婷 徐" w:date="2025-01-03T16:50:00Z" w16du:dateUtc="2025-01-03T08:50:00Z">
              <w:r w:rsidRPr="003F0C1C">
                <w:rPr>
                  <w:rFonts w:ascii="Times New Roman" w:eastAsiaTheme="minorEastAsia" w:hAnsi="Times New Roman" w:cs="Times New Roman"/>
                  <w:color w:val="000000"/>
                  <w:rPrChange w:id="2030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4ADCB5EA"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306" w:author="瑋婷 徐" w:date="2025-01-03T16:50:00Z" w16du:dateUtc="2025-01-03T08:50:00Z"/>
                <w:rFonts w:ascii="Times New Roman" w:eastAsiaTheme="minorEastAsia" w:hAnsi="Times New Roman" w:cs="Times New Roman"/>
                <w:color w:val="000000"/>
                <w:rPrChange w:id="20307" w:author="瑋婷 徐" w:date="2025-01-04T22:53:00Z" w16du:dateUtc="2025-01-04T14:53:00Z">
                  <w:rPr>
                    <w:ins w:id="20308" w:author="瑋婷 徐" w:date="2025-01-03T16:50:00Z" w16du:dateUtc="2025-01-03T08:50:00Z"/>
                    <w:rFonts w:ascii="Calibri" w:hAnsi="Calibri" w:cs="Calibri"/>
                    <w:color w:val="000000"/>
                    <w:sz w:val="22"/>
                    <w:szCs w:val="22"/>
                  </w:rPr>
                </w:rPrChange>
              </w:rPr>
              <w:pPrChange w:id="203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03BA0E9"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310" w:author="瑋婷 徐" w:date="2025-01-03T16:50:00Z" w16du:dateUtc="2025-01-03T08:50:00Z"/>
                <w:rFonts w:ascii="Times New Roman" w:eastAsiaTheme="minorEastAsia" w:hAnsi="Times New Roman" w:cs="Times New Roman"/>
                <w:rPrChange w:id="20311" w:author="瑋婷 徐" w:date="2025-01-04T22:53:00Z" w16du:dateUtc="2025-01-04T14:53:00Z">
                  <w:rPr>
                    <w:ins w:id="20312" w:author="瑋婷 徐" w:date="2025-01-03T16:50:00Z" w16du:dateUtc="2025-01-03T08:50:00Z"/>
                    <w:rFonts w:ascii="Times New Roman" w:eastAsia="Times New Roman" w:hAnsi="Times New Roman" w:cs="Times New Roman"/>
                    <w:sz w:val="20"/>
                    <w:szCs w:val="20"/>
                  </w:rPr>
                </w:rPrChange>
              </w:rPr>
              <w:pPrChange w:id="203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A98C862"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314" w:author="瑋婷 徐" w:date="2025-01-03T16:50:00Z" w16du:dateUtc="2025-01-03T08:50:00Z"/>
                <w:rFonts w:ascii="Times New Roman" w:eastAsiaTheme="minorEastAsia" w:hAnsi="Times New Roman" w:cs="Times New Roman"/>
                <w:rPrChange w:id="20315" w:author="瑋婷 徐" w:date="2025-01-04T22:53:00Z" w16du:dateUtc="2025-01-04T14:53:00Z">
                  <w:rPr>
                    <w:ins w:id="20316" w:author="瑋婷 徐" w:date="2025-01-03T16:50:00Z" w16du:dateUtc="2025-01-03T08:50:00Z"/>
                    <w:rFonts w:ascii="Times New Roman" w:eastAsia="Times New Roman" w:hAnsi="Times New Roman" w:cs="Times New Roman"/>
                    <w:sz w:val="20"/>
                    <w:szCs w:val="20"/>
                  </w:rPr>
                </w:rPrChange>
              </w:rPr>
              <w:pPrChange w:id="2031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24C4B38"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318" w:author="瑋婷 徐" w:date="2025-01-03T16:50:00Z" w16du:dateUtc="2025-01-03T08:50:00Z"/>
                <w:rFonts w:ascii="Times New Roman" w:eastAsiaTheme="minorEastAsia" w:hAnsi="Times New Roman" w:cs="Times New Roman"/>
                <w:rPrChange w:id="20319" w:author="瑋婷 徐" w:date="2025-01-04T22:53:00Z" w16du:dateUtc="2025-01-04T14:53:00Z">
                  <w:rPr>
                    <w:ins w:id="20320" w:author="瑋婷 徐" w:date="2025-01-03T16:50:00Z" w16du:dateUtc="2025-01-03T08:50:00Z"/>
                    <w:rFonts w:ascii="Times New Roman" w:eastAsia="Times New Roman" w:hAnsi="Times New Roman" w:cs="Times New Roman"/>
                    <w:sz w:val="20"/>
                    <w:szCs w:val="20"/>
                  </w:rPr>
                </w:rPrChange>
              </w:rPr>
              <w:pPrChange w:id="203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3EE613C"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322" w:author="瑋婷 徐" w:date="2025-01-03T16:50:00Z" w16du:dateUtc="2025-01-03T08:50:00Z"/>
                <w:rFonts w:ascii="Times New Roman" w:eastAsiaTheme="minorEastAsia" w:hAnsi="Times New Roman" w:cs="Times New Roman"/>
                <w:rPrChange w:id="20323" w:author="瑋婷 徐" w:date="2025-01-04T22:53:00Z" w16du:dateUtc="2025-01-04T14:53:00Z">
                  <w:rPr>
                    <w:ins w:id="20324" w:author="瑋婷 徐" w:date="2025-01-03T16:50:00Z" w16du:dateUtc="2025-01-03T08:50:00Z"/>
                    <w:rFonts w:ascii="Times New Roman" w:eastAsia="Times New Roman" w:hAnsi="Times New Roman" w:cs="Times New Roman"/>
                    <w:sz w:val="20"/>
                    <w:szCs w:val="20"/>
                  </w:rPr>
                </w:rPrChange>
              </w:rPr>
              <w:pPrChange w:id="203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B1515FC"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326" w:author="瑋婷 徐" w:date="2025-01-03T16:50:00Z" w16du:dateUtc="2025-01-03T08:50:00Z"/>
                <w:rFonts w:ascii="Times New Roman" w:eastAsiaTheme="minorEastAsia" w:hAnsi="Times New Roman" w:cs="Times New Roman"/>
                <w:rPrChange w:id="20327" w:author="瑋婷 徐" w:date="2025-01-04T22:53:00Z" w16du:dateUtc="2025-01-04T14:53:00Z">
                  <w:rPr>
                    <w:ins w:id="20328" w:author="瑋婷 徐" w:date="2025-01-03T16:50:00Z" w16du:dateUtc="2025-01-03T08:50:00Z"/>
                    <w:rFonts w:ascii="Times New Roman" w:eastAsia="Times New Roman" w:hAnsi="Times New Roman" w:cs="Times New Roman"/>
                    <w:sz w:val="20"/>
                    <w:szCs w:val="20"/>
                  </w:rPr>
                </w:rPrChange>
              </w:rPr>
              <w:pPrChange w:id="203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2F9408F"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330" w:author="瑋婷 徐" w:date="2025-01-03T16:50:00Z" w16du:dateUtc="2025-01-03T08:50:00Z"/>
                <w:rFonts w:ascii="Times New Roman" w:eastAsiaTheme="minorEastAsia" w:hAnsi="Times New Roman" w:cs="Times New Roman"/>
                <w:color w:val="000000"/>
                <w:rPrChange w:id="20331" w:author="瑋婷 徐" w:date="2025-01-04T22:53:00Z" w16du:dateUtc="2025-01-04T14:53:00Z">
                  <w:rPr>
                    <w:ins w:id="20332" w:author="瑋婷 徐" w:date="2025-01-03T16:50:00Z" w16du:dateUtc="2025-01-03T08:50:00Z"/>
                    <w:rFonts w:ascii="Calibri" w:hAnsi="Calibri" w:cs="Calibri"/>
                    <w:color w:val="000000"/>
                    <w:sz w:val="22"/>
                    <w:szCs w:val="22"/>
                  </w:rPr>
                </w:rPrChange>
              </w:rPr>
              <w:pPrChange w:id="2033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334" w:author="瑋婷 徐" w:date="2025-01-03T16:50:00Z" w16du:dateUtc="2025-01-03T08:50:00Z">
              <w:r w:rsidRPr="003F0C1C">
                <w:rPr>
                  <w:rFonts w:ascii="Times New Roman" w:eastAsiaTheme="minorEastAsia" w:hAnsi="Times New Roman" w:cs="Times New Roman"/>
                  <w:color w:val="000000"/>
                  <w:rPrChange w:id="2033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F2E89E3"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336" w:author="瑋婷 徐" w:date="2025-01-03T16:50:00Z" w16du:dateUtc="2025-01-03T08:50:00Z"/>
                <w:rFonts w:ascii="Times New Roman" w:eastAsiaTheme="minorEastAsia" w:hAnsi="Times New Roman" w:cs="Times New Roman"/>
                <w:color w:val="000000"/>
                <w:rPrChange w:id="20337" w:author="瑋婷 徐" w:date="2025-01-04T22:53:00Z" w16du:dateUtc="2025-01-04T14:53:00Z">
                  <w:rPr>
                    <w:ins w:id="20338" w:author="瑋婷 徐" w:date="2025-01-03T16:50:00Z" w16du:dateUtc="2025-01-03T08:50:00Z"/>
                    <w:rFonts w:ascii="Calibri" w:hAnsi="Calibri" w:cs="Calibri"/>
                    <w:color w:val="000000"/>
                    <w:sz w:val="22"/>
                    <w:szCs w:val="22"/>
                  </w:rPr>
                </w:rPrChange>
              </w:rPr>
              <w:pPrChange w:id="2033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76C9E6E"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340" w:author="瑋婷 徐" w:date="2025-01-03T16:50:00Z" w16du:dateUtc="2025-01-03T08:50:00Z"/>
                <w:rFonts w:ascii="Times New Roman" w:eastAsiaTheme="minorEastAsia" w:hAnsi="Times New Roman" w:cs="Times New Roman"/>
                <w:rPrChange w:id="20341" w:author="瑋婷 徐" w:date="2025-01-04T22:53:00Z" w16du:dateUtc="2025-01-04T14:53:00Z">
                  <w:rPr>
                    <w:ins w:id="20342" w:author="瑋婷 徐" w:date="2025-01-03T16:50:00Z" w16du:dateUtc="2025-01-03T08:50:00Z"/>
                    <w:rFonts w:ascii="Times New Roman" w:eastAsia="Times New Roman" w:hAnsi="Times New Roman" w:cs="Times New Roman"/>
                    <w:sz w:val="20"/>
                    <w:szCs w:val="20"/>
                  </w:rPr>
                </w:rPrChange>
              </w:rPr>
              <w:pPrChange w:id="2034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D06E16B"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344" w:author="瑋婷 徐" w:date="2025-01-03T16:50:00Z" w16du:dateUtc="2025-01-03T08:50:00Z"/>
                <w:rFonts w:ascii="Times New Roman" w:eastAsiaTheme="minorEastAsia" w:hAnsi="Times New Roman" w:cs="Times New Roman"/>
                <w:rPrChange w:id="20345" w:author="瑋婷 徐" w:date="2025-01-04T22:53:00Z" w16du:dateUtc="2025-01-04T14:53:00Z">
                  <w:rPr>
                    <w:ins w:id="20346" w:author="瑋婷 徐" w:date="2025-01-03T16:50:00Z" w16du:dateUtc="2025-01-03T08:50:00Z"/>
                    <w:rFonts w:ascii="Times New Roman" w:eastAsia="Times New Roman" w:hAnsi="Times New Roman" w:cs="Times New Roman"/>
                    <w:sz w:val="20"/>
                    <w:szCs w:val="20"/>
                  </w:rPr>
                </w:rPrChange>
              </w:rPr>
              <w:pPrChange w:id="203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C02784D"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348" w:author="瑋婷 徐" w:date="2025-01-03T16:50:00Z" w16du:dateUtc="2025-01-03T08:50:00Z"/>
                <w:rFonts w:ascii="Times New Roman" w:eastAsiaTheme="minorEastAsia" w:hAnsi="Times New Roman" w:cs="Times New Roman"/>
                <w:rPrChange w:id="20349" w:author="瑋婷 徐" w:date="2025-01-04T22:53:00Z" w16du:dateUtc="2025-01-04T14:53:00Z">
                  <w:rPr>
                    <w:ins w:id="20350" w:author="瑋婷 徐" w:date="2025-01-03T16:50:00Z" w16du:dateUtc="2025-01-03T08:50:00Z"/>
                    <w:rFonts w:ascii="Times New Roman" w:eastAsia="Times New Roman" w:hAnsi="Times New Roman" w:cs="Times New Roman"/>
                    <w:sz w:val="20"/>
                    <w:szCs w:val="20"/>
                  </w:rPr>
                </w:rPrChange>
              </w:rPr>
              <w:pPrChange w:id="203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5CDDED0"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352" w:author="瑋婷 徐" w:date="2025-01-03T16:50:00Z" w16du:dateUtc="2025-01-03T08:50:00Z"/>
                <w:rFonts w:ascii="Times New Roman" w:eastAsiaTheme="minorEastAsia" w:hAnsi="Times New Roman" w:cs="Times New Roman"/>
                <w:rPrChange w:id="20353" w:author="瑋婷 徐" w:date="2025-01-04T22:53:00Z" w16du:dateUtc="2025-01-04T14:53:00Z">
                  <w:rPr>
                    <w:ins w:id="20354" w:author="瑋婷 徐" w:date="2025-01-03T16:50:00Z" w16du:dateUtc="2025-01-03T08:50:00Z"/>
                    <w:rFonts w:ascii="Times New Roman" w:eastAsia="Times New Roman" w:hAnsi="Times New Roman" w:cs="Times New Roman"/>
                    <w:sz w:val="20"/>
                    <w:szCs w:val="20"/>
                  </w:rPr>
                </w:rPrChange>
              </w:rPr>
              <w:pPrChange w:id="2035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5E9BE48"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356" w:author="瑋婷 徐" w:date="2025-01-03T16:50:00Z" w16du:dateUtc="2025-01-03T08:50:00Z"/>
                <w:rFonts w:ascii="Times New Roman" w:eastAsiaTheme="minorEastAsia" w:hAnsi="Times New Roman" w:cs="Times New Roman"/>
                <w:rPrChange w:id="20357" w:author="瑋婷 徐" w:date="2025-01-04T22:53:00Z" w16du:dateUtc="2025-01-04T14:53:00Z">
                  <w:rPr>
                    <w:ins w:id="20358" w:author="瑋婷 徐" w:date="2025-01-03T16:50:00Z" w16du:dateUtc="2025-01-03T08:50:00Z"/>
                    <w:rFonts w:ascii="Times New Roman" w:eastAsia="Times New Roman" w:hAnsi="Times New Roman" w:cs="Times New Roman"/>
                    <w:sz w:val="20"/>
                    <w:szCs w:val="20"/>
                  </w:rPr>
                </w:rPrChange>
              </w:rPr>
              <w:pPrChange w:id="2035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2335BF94"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360" w:author="瑋婷 徐" w:date="2025-01-03T16:50:00Z" w16du:dateUtc="2025-01-03T08:50:00Z"/>
                <w:rFonts w:ascii="Times New Roman" w:eastAsiaTheme="minorEastAsia" w:hAnsi="Times New Roman" w:cs="Times New Roman"/>
                <w:rPrChange w:id="20361" w:author="瑋婷 徐" w:date="2025-01-04T22:53:00Z" w16du:dateUtc="2025-01-04T14:53:00Z">
                  <w:rPr>
                    <w:ins w:id="20362" w:author="瑋婷 徐" w:date="2025-01-03T16:50:00Z" w16du:dateUtc="2025-01-03T08:50:00Z"/>
                    <w:rFonts w:ascii="Times New Roman" w:eastAsia="Times New Roman" w:hAnsi="Times New Roman" w:cs="Times New Roman"/>
                    <w:sz w:val="20"/>
                    <w:szCs w:val="20"/>
                  </w:rPr>
                </w:rPrChange>
              </w:rPr>
              <w:pPrChange w:id="2036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F0C1C" w14:paraId="14FD8948" w14:textId="77777777" w:rsidTr="003C19C7">
        <w:trPr>
          <w:trHeight w:val="300"/>
          <w:ins w:id="20364"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78F34978" w14:textId="77777777" w:rsidR="003C19C7" w:rsidRPr="003F0C1C" w:rsidRDefault="003C19C7">
            <w:pPr>
              <w:spacing w:line="360" w:lineRule="auto"/>
              <w:jc w:val="both"/>
              <w:rPr>
                <w:ins w:id="20365" w:author="瑋婷 徐" w:date="2025-01-03T16:50:00Z" w16du:dateUtc="2025-01-03T08:50:00Z"/>
                <w:rFonts w:ascii="Times New Roman" w:eastAsiaTheme="minorEastAsia" w:hAnsi="Times New Roman" w:cs="Times New Roman"/>
                <w:b w:val="0"/>
                <w:bCs w:val="0"/>
                <w:color w:val="000000"/>
                <w:rPrChange w:id="20366" w:author="瑋婷 徐" w:date="2025-01-04T22:53:00Z" w16du:dateUtc="2025-01-04T14:53:00Z">
                  <w:rPr>
                    <w:ins w:id="20367" w:author="瑋婷 徐" w:date="2025-01-03T16:50:00Z" w16du:dateUtc="2025-01-03T08:50:00Z"/>
                    <w:rFonts w:ascii="Calibri" w:hAnsi="Calibri" w:cs="Calibri"/>
                    <w:color w:val="000000"/>
                    <w:sz w:val="22"/>
                    <w:szCs w:val="22"/>
                  </w:rPr>
                </w:rPrChange>
              </w:rPr>
              <w:pPrChange w:id="20368" w:author="瑋婷 徐" w:date="2025-01-03T16:55:00Z" w16du:dateUtc="2025-01-03T08:55:00Z">
                <w:pPr/>
              </w:pPrChange>
            </w:pPr>
            <w:ins w:id="20369" w:author="瑋婷 徐" w:date="2025-01-03T16:50:00Z" w16du:dateUtc="2025-01-03T08:50:00Z">
              <w:r w:rsidRPr="003F0C1C">
                <w:rPr>
                  <w:rFonts w:ascii="Times New Roman" w:eastAsiaTheme="minorEastAsia" w:hAnsi="Times New Roman" w:cs="Times New Roman" w:hint="eastAsia"/>
                  <w:b w:val="0"/>
                  <w:bCs w:val="0"/>
                  <w:color w:val="000000"/>
                  <w:rPrChange w:id="20370" w:author="瑋婷 徐" w:date="2025-01-04T22:53:00Z" w16du:dateUtc="2025-01-04T14:53:00Z">
                    <w:rPr>
                      <w:rFonts w:ascii="Calibri" w:hAnsi="Calibri" w:cs="Calibri" w:hint="eastAsia"/>
                      <w:color w:val="000000"/>
                      <w:sz w:val="22"/>
                      <w:szCs w:val="22"/>
                    </w:rPr>
                  </w:rPrChange>
                </w:rPr>
                <w:t>小卷尾</w:t>
              </w:r>
              <w:r w:rsidRPr="003F0C1C">
                <w:rPr>
                  <w:rFonts w:ascii="Times New Roman" w:eastAsiaTheme="minorEastAsia" w:hAnsi="Times New Roman" w:cs="Times New Roman"/>
                  <w:b w:val="0"/>
                  <w:bCs w:val="0"/>
                  <w:color w:val="000000"/>
                  <w:rPrChange w:id="20371" w:author="瑋婷 徐" w:date="2025-01-04T22:53:00Z" w16du:dateUtc="2025-01-04T14:53:00Z">
                    <w:rPr>
                      <w:rFonts w:ascii="Calibri" w:hAnsi="Calibri" w:cs="Calibri"/>
                      <w:color w:val="000000"/>
                      <w:sz w:val="22"/>
                      <w:szCs w:val="22"/>
                    </w:rPr>
                  </w:rPrChange>
                </w:rPr>
                <w:t xml:space="preserve"> </w:t>
              </w:r>
              <w:r w:rsidRPr="003F0C1C">
                <w:rPr>
                  <w:rFonts w:ascii="Times New Roman" w:eastAsiaTheme="minorEastAsia" w:hAnsi="Times New Roman" w:cs="Times New Roman"/>
                  <w:b w:val="0"/>
                  <w:bCs w:val="0"/>
                  <w:color w:val="000000"/>
                  <w:rPrChange w:id="20372" w:author="瑋婷 徐" w:date="2025-01-04T22:53:00Z" w16du:dateUtc="2025-01-04T14:53:00Z">
                    <w:rPr>
                      <w:color w:val="000000"/>
                      <w:sz w:val="22"/>
                      <w:szCs w:val="22"/>
                    </w:rPr>
                  </w:rPrChange>
                </w:rPr>
                <w:t>※</w:t>
              </w:r>
              <w:r w:rsidRPr="003F0C1C">
                <w:rPr>
                  <w:rFonts w:ascii="Times New Roman" w:eastAsiaTheme="minorEastAsia" w:hAnsi="Times New Roman" w:cs="Times New Roman"/>
                  <w:b w:val="0"/>
                  <w:bCs w:val="0"/>
                  <w:color w:val="000000"/>
                  <w:rPrChange w:id="20373"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285669DF"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374" w:author="瑋婷 徐" w:date="2025-01-03T16:50:00Z" w16du:dateUtc="2025-01-03T08:50:00Z"/>
                <w:rFonts w:ascii="Times New Roman" w:eastAsiaTheme="minorEastAsia" w:hAnsi="Times New Roman" w:cs="Times New Roman"/>
                <w:i/>
                <w:iCs/>
                <w:color w:val="000000"/>
                <w:rPrChange w:id="20375" w:author="瑋婷 徐" w:date="2025-01-04T22:53:00Z" w16du:dateUtc="2025-01-04T14:53:00Z">
                  <w:rPr>
                    <w:ins w:id="20376" w:author="瑋婷 徐" w:date="2025-01-03T16:50:00Z" w16du:dateUtc="2025-01-03T08:50:00Z"/>
                    <w:rFonts w:ascii="Calibri" w:hAnsi="Calibri" w:cs="Calibri"/>
                    <w:i/>
                    <w:iCs/>
                    <w:color w:val="000000"/>
                    <w:sz w:val="22"/>
                    <w:szCs w:val="22"/>
                  </w:rPr>
                </w:rPrChange>
              </w:rPr>
              <w:pPrChange w:id="2037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378" w:author="瑋婷 徐" w:date="2025-01-03T16:50:00Z" w16du:dateUtc="2025-01-03T08:50:00Z">
              <w:r w:rsidRPr="003F0C1C">
                <w:rPr>
                  <w:rFonts w:ascii="Times New Roman" w:eastAsiaTheme="minorEastAsia" w:hAnsi="Times New Roman" w:cs="Times New Roman"/>
                  <w:i/>
                  <w:iCs/>
                  <w:color w:val="000000"/>
                  <w:rPrChange w:id="20379" w:author="瑋婷 徐" w:date="2025-01-04T22:53:00Z" w16du:dateUtc="2025-01-04T14:53:00Z">
                    <w:rPr>
                      <w:rFonts w:ascii="Calibri" w:hAnsi="Calibri" w:cs="Calibri"/>
                      <w:i/>
                      <w:iCs/>
                      <w:color w:val="000000"/>
                      <w:sz w:val="22"/>
                      <w:szCs w:val="22"/>
                    </w:rPr>
                  </w:rPrChange>
                </w:rPr>
                <w:t>Dicrurus aeneus</w:t>
              </w:r>
            </w:ins>
          </w:p>
        </w:tc>
        <w:tc>
          <w:tcPr>
            <w:tcW w:w="162" w:type="pct"/>
            <w:noWrap/>
            <w:vAlign w:val="center"/>
            <w:hideMark/>
          </w:tcPr>
          <w:p w14:paraId="16284B6F"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380" w:author="瑋婷 徐" w:date="2025-01-03T16:50:00Z" w16du:dateUtc="2025-01-03T08:50:00Z"/>
                <w:rFonts w:ascii="Times New Roman" w:eastAsiaTheme="minorEastAsia" w:hAnsi="Times New Roman" w:cs="Times New Roman"/>
                <w:i/>
                <w:iCs/>
                <w:color w:val="000000"/>
                <w:rPrChange w:id="20381" w:author="瑋婷 徐" w:date="2025-01-04T22:53:00Z" w16du:dateUtc="2025-01-04T14:53:00Z">
                  <w:rPr>
                    <w:ins w:id="20382" w:author="瑋婷 徐" w:date="2025-01-03T16:50:00Z" w16du:dateUtc="2025-01-03T08:50:00Z"/>
                    <w:rFonts w:ascii="Calibri" w:hAnsi="Calibri" w:cs="Calibri"/>
                    <w:i/>
                    <w:iCs/>
                    <w:color w:val="000000"/>
                    <w:sz w:val="22"/>
                    <w:szCs w:val="22"/>
                  </w:rPr>
                </w:rPrChange>
              </w:rPr>
              <w:pPrChange w:id="203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2E29660"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384" w:author="瑋婷 徐" w:date="2025-01-03T16:50:00Z" w16du:dateUtc="2025-01-03T08:50:00Z"/>
                <w:rFonts w:ascii="Times New Roman" w:eastAsiaTheme="minorEastAsia" w:hAnsi="Times New Roman" w:cs="Times New Roman"/>
                <w:rPrChange w:id="20385" w:author="瑋婷 徐" w:date="2025-01-04T22:53:00Z" w16du:dateUtc="2025-01-04T14:53:00Z">
                  <w:rPr>
                    <w:ins w:id="20386" w:author="瑋婷 徐" w:date="2025-01-03T16:50:00Z" w16du:dateUtc="2025-01-03T08:50:00Z"/>
                    <w:rFonts w:ascii="Times New Roman" w:eastAsia="Times New Roman" w:hAnsi="Times New Roman" w:cs="Times New Roman"/>
                    <w:sz w:val="20"/>
                    <w:szCs w:val="20"/>
                  </w:rPr>
                </w:rPrChange>
              </w:rPr>
              <w:pPrChange w:id="203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9AFAB6D"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388" w:author="瑋婷 徐" w:date="2025-01-03T16:50:00Z" w16du:dateUtc="2025-01-03T08:50:00Z"/>
                <w:rFonts w:ascii="Times New Roman" w:eastAsiaTheme="minorEastAsia" w:hAnsi="Times New Roman" w:cs="Times New Roman"/>
                <w:rPrChange w:id="20389" w:author="瑋婷 徐" w:date="2025-01-04T22:53:00Z" w16du:dateUtc="2025-01-04T14:53:00Z">
                  <w:rPr>
                    <w:ins w:id="20390" w:author="瑋婷 徐" w:date="2025-01-03T16:50:00Z" w16du:dateUtc="2025-01-03T08:50:00Z"/>
                    <w:rFonts w:ascii="Times New Roman" w:eastAsia="Times New Roman" w:hAnsi="Times New Roman" w:cs="Times New Roman"/>
                    <w:sz w:val="20"/>
                    <w:szCs w:val="20"/>
                  </w:rPr>
                </w:rPrChange>
              </w:rPr>
              <w:pPrChange w:id="2039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3506A8A"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392" w:author="瑋婷 徐" w:date="2025-01-03T16:50:00Z" w16du:dateUtc="2025-01-03T08:50:00Z"/>
                <w:rFonts w:ascii="Times New Roman" w:eastAsiaTheme="minorEastAsia" w:hAnsi="Times New Roman" w:cs="Times New Roman"/>
                <w:rPrChange w:id="20393" w:author="瑋婷 徐" w:date="2025-01-04T22:53:00Z" w16du:dateUtc="2025-01-04T14:53:00Z">
                  <w:rPr>
                    <w:ins w:id="20394" w:author="瑋婷 徐" w:date="2025-01-03T16:50:00Z" w16du:dateUtc="2025-01-03T08:50:00Z"/>
                    <w:rFonts w:ascii="Times New Roman" w:eastAsia="Times New Roman" w:hAnsi="Times New Roman" w:cs="Times New Roman"/>
                    <w:sz w:val="20"/>
                    <w:szCs w:val="20"/>
                  </w:rPr>
                </w:rPrChange>
              </w:rPr>
              <w:pPrChange w:id="2039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F13DFDE"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396" w:author="瑋婷 徐" w:date="2025-01-03T16:50:00Z" w16du:dateUtc="2025-01-03T08:50:00Z"/>
                <w:rFonts w:ascii="Times New Roman" w:eastAsiaTheme="minorEastAsia" w:hAnsi="Times New Roman" w:cs="Times New Roman"/>
                <w:rPrChange w:id="20397" w:author="瑋婷 徐" w:date="2025-01-04T22:53:00Z" w16du:dateUtc="2025-01-04T14:53:00Z">
                  <w:rPr>
                    <w:ins w:id="20398" w:author="瑋婷 徐" w:date="2025-01-03T16:50:00Z" w16du:dateUtc="2025-01-03T08:50:00Z"/>
                    <w:rFonts w:ascii="Times New Roman" w:eastAsia="Times New Roman" w:hAnsi="Times New Roman" w:cs="Times New Roman"/>
                    <w:sz w:val="20"/>
                    <w:szCs w:val="20"/>
                  </w:rPr>
                </w:rPrChange>
              </w:rPr>
              <w:pPrChange w:id="2039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87FEFD0"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400" w:author="瑋婷 徐" w:date="2025-01-03T16:50:00Z" w16du:dateUtc="2025-01-03T08:50:00Z"/>
                <w:rFonts w:ascii="Times New Roman" w:eastAsiaTheme="minorEastAsia" w:hAnsi="Times New Roman" w:cs="Times New Roman"/>
                <w:rPrChange w:id="20401" w:author="瑋婷 徐" w:date="2025-01-04T22:53:00Z" w16du:dateUtc="2025-01-04T14:53:00Z">
                  <w:rPr>
                    <w:ins w:id="20402" w:author="瑋婷 徐" w:date="2025-01-03T16:50:00Z" w16du:dateUtc="2025-01-03T08:50:00Z"/>
                    <w:rFonts w:ascii="Times New Roman" w:eastAsia="Times New Roman" w:hAnsi="Times New Roman" w:cs="Times New Roman"/>
                    <w:sz w:val="20"/>
                    <w:szCs w:val="20"/>
                  </w:rPr>
                </w:rPrChange>
              </w:rPr>
              <w:pPrChange w:id="204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F1FBFD4"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404" w:author="瑋婷 徐" w:date="2025-01-03T16:50:00Z" w16du:dateUtc="2025-01-03T08:50:00Z"/>
                <w:rFonts w:ascii="Times New Roman" w:eastAsiaTheme="minorEastAsia" w:hAnsi="Times New Roman" w:cs="Times New Roman"/>
                <w:rPrChange w:id="20405" w:author="瑋婷 徐" w:date="2025-01-04T22:53:00Z" w16du:dateUtc="2025-01-04T14:53:00Z">
                  <w:rPr>
                    <w:ins w:id="20406" w:author="瑋婷 徐" w:date="2025-01-03T16:50:00Z" w16du:dateUtc="2025-01-03T08:50:00Z"/>
                    <w:rFonts w:ascii="Times New Roman" w:eastAsia="Times New Roman" w:hAnsi="Times New Roman" w:cs="Times New Roman"/>
                    <w:sz w:val="20"/>
                    <w:szCs w:val="20"/>
                  </w:rPr>
                </w:rPrChange>
              </w:rPr>
              <w:pPrChange w:id="204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00EE382"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408" w:author="瑋婷 徐" w:date="2025-01-03T16:50:00Z" w16du:dateUtc="2025-01-03T08:50:00Z"/>
                <w:rFonts w:ascii="Times New Roman" w:eastAsiaTheme="minorEastAsia" w:hAnsi="Times New Roman" w:cs="Times New Roman"/>
                <w:rPrChange w:id="20409" w:author="瑋婷 徐" w:date="2025-01-04T22:53:00Z" w16du:dateUtc="2025-01-04T14:53:00Z">
                  <w:rPr>
                    <w:ins w:id="20410" w:author="瑋婷 徐" w:date="2025-01-03T16:50:00Z" w16du:dateUtc="2025-01-03T08:50:00Z"/>
                    <w:rFonts w:ascii="Times New Roman" w:eastAsia="Times New Roman" w:hAnsi="Times New Roman" w:cs="Times New Roman"/>
                    <w:sz w:val="20"/>
                    <w:szCs w:val="20"/>
                  </w:rPr>
                </w:rPrChange>
              </w:rPr>
              <w:pPrChange w:id="204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63AD49C"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412" w:author="瑋婷 徐" w:date="2025-01-03T16:50:00Z" w16du:dateUtc="2025-01-03T08:50:00Z"/>
                <w:rFonts w:ascii="Times New Roman" w:eastAsiaTheme="minorEastAsia" w:hAnsi="Times New Roman" w:cs="Times New Roman"/>
                <w:rPrChange w:id="20413" w:author="瑋婷 徐" w:date="2025-01-04T22:53:00Z" w16du:dateUtc="2025-01-04T14:53:00Z">
                  <w:rPr>
                    <w:ins w:id="20414" w:author="瑋婷 徐" w:date="2025-01-03T16:50:00Z" w16du:dateUtc="2025-01-03T08:50:00Z"/>
                    <w:rFonts w:ascii="Times New Roman" w:eastAsia="Times New Roman" w:hAnsi="Times New Roman" w:cs="Times New Roman"/>
                    <w:sz w:val="20"/>
                    <w:szCs w:val="20"/>
                  </w:rPr>
                </w:rPrChange>
              </w:rPr>
              <w:pPrChange w:id="204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9FB2B2F"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416" w:author="瑋婷 徐" w:date="2025-01-03T16:50:00Z" w16du:dateUtc="2025-01-03T08:50:00Z"/>
                <w:rFonts w:ascii="Times New Roman" w:eastAsiaTheme="minorEastAsia" w:hAnsi="Times New Roman" w:cs="Times New Roman"/>
                <w:color w:val="000000"/>
                <w:rPrChange w:id="20417" w:author="瑋婷 徐" w:date="2025-01-04T22:53:00Z" w16du:dateUtc="2025-01-04T14:53:00Z">
                  <w:rPr>
                    <w:ins w:id="20418" w:author="瑋婷 徐" w:date="2025-01-03T16:50:00Z" w16du:dateUtc="2025-01-03T08:50:00Z"/>
                    <w:rFonts w:ascii="Calibri" w:hAnsi="Calibri" w:cs="Calibri"/>
                    <w:color w:val="000000"/>
                    <w:sz w:val="22"/>
                    <w:szCs w:val="22"/>
                  </w:rPr>
                </w:rPrChange>
              </w:rPr>
              <w:pPrChange w:id="204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420" w:author="瑋婷 徐" w:date="2025-01-03T16:50:00Z" w16du:dateUtc="2025-01-03T08:50:00Z">
              <w:r w:rsidRPr="003F0C1C">
                <w:rPr>
                  <w:rFonts w:ascii="Times New Roman" w:eastAsiaTheme="minorEastAsia" w:hAnsi="Times New Roman" w:cs="Times New Roman"/>
                  <w:color w:val="000000"/>
                  <w:rPrChange w:id="20421"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53B45AA0"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422" w:author="瑋婷 徐" w:date="2025-01-03T16:50:00Z" w16du:dateUtc="2025-01-03T08:50:00Z"/>
                <w:rFonts w:ascii="Times New Roman" w:eastAsiaTheme="minorEastAsia" w:hAnsi="Times New Roman" w:cs="Times New Roman"/>
                <w:color w:val="000000"/>
                <w:rPrChange w:id="20423" w:author="瑋婷 徐" w:date="2025-01-04T22:53:00Z" w16du:dateUtc="2025-01-04T14:53:00Z">
                  <w:rPr>
                    <w:ins w:id="20424" w:author="瑋婷 徐" w:date="2025-01-03T16:50:00Z" w16du:dateUtc="2025-01-03T08:50:00Z"/>
                    <w:rFonts w:ascii="Calibri" w:hAnsi="Calibri" w:cs="Calibri"/>
                    <w:color w:val="000000"/>
                    <w:sz w:val="22"/>
                    <w:szCs w:val="22"/>
                  </w:rPr>
                </w:rPrChange>
              </w:rPr>
              <w:pPrChange w:id="2042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905A0F0"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426" w:author="瑋婷 徐" w:date="2025-01-03T16:50:00Z" w16du:dateUtc="2025-01-03T08:50:00Z"/>
                <w:rFonts w:ascii="Times New Roman" w:eastAsiaTheme="minorEastAsia" w:hAnsi="Times New Roman" w:cs="Times New Roman"/>
                <w:color w:val="000000"/>
                <w:rPrChange w:id="20427" w:author="瑋婷 徐" w:date="2025-01-04T22:53:00Z" w16du:dateUtc="2025-01-04T14:53:00Z">
                  <w:rPr>
                    <w:ins w:id="20428" w:author="瑋婷 徐" w:date="2025-01-03T16:50:00Z" w16du:dateUtc="2025-01-03T08:50:00Z"/>
                    <w:rFonts w:ascii="Calibri" w:hAnsi="Calibri" w:cs="Calibri"/>
                    <w:color w:val="000000"/>
                    <w:sz w:val="22"/>
                    <w:szCs w:val="22"/>
                  </w:rPr>
                </w:rPrChange>
              </w:rPr>
              <w:pPrChange w:id="204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430" w:author="瑋婷 徐" w:date="2025-01-03T16:50:00Z" w16du:dateUtc="2025-01-03T08:50:00Z">
              <w:r w:rsidRPr="003F0C1C">
                <w:rPr>
                  <w:rFonts w:ascii="Times New Roman" w:eastAsiaTheme="minorEastAsia" w:hAnsi="Times New Roman" w:cs="Times New Roman"/>
                  <w:color w:val="000000"/>
                  <w:rPrChange w:id="20431"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77FBF7D8"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432" w:author="瑋婷 徐" w:date="2025-01-03T16:50:00Z" w16du:dateUtc="2025-01-03T08:50:00Z"/>
                <w:rFonts w:ascii="Times New Roman" w:eastAsiaTheme="minorEastAsia" w:hAnsi="Times New Roman" w:cs="Times New Roman"/>
                <w:color w:val="000000"/>
                <w:rPrChange w:id="20433" w:author="瑋婷 徐" w:date="2025-01-04T22:53:00Z" w16du:dateUtc="2025-01-04T14:53:00Z">
                  <w:rPr>
                    <w:ins w:id="20434" w:author="瑋婷 徐" w:date="2025-01-03T16:50:00Z" w16du:dateUtc="2025-01-03T08:50:00Z"/>
                    <w:rFonts w:ascii="Calibri" w:hAnsi="Calibri" w:cs="Calibri"/>
                    <w:color w:val="000000"/>
                    <w:sz w:val="22"/>
                    <w:szCs w:val="22"/>
                  </w:rPr>
                </w:rPrChange>
              </w:rPr>
              <w:pPrChange w:id="2043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436" w:author="瑋婷 徐" w:date="2025-01-03T16:50:00Z" w16du:dateUtc="2025-01-03T08:50:00Z">
              <w:r w:rsidRPr="003F0C1C">
                <w:rPr>
                  <w:rFonts w:ascii="Times New Roman" w:eastAsiaTheme="minorEastAsia" w:hAnsi="Times New Roman" w:cs="Times New Roman"/>
                  <w:color w:val="000000"/>
                  <w:rPrChange w:id="2043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85FFF73"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438" w:author="瑋婷 徐" w:date="2025-01-03T16:50:00Z" w16du:dateUtc="2025-01-03T08:50:00Z"/>
                <w:rFonts w:ascii="Times New Roman" w:eastAsiaTheme="minorEastAsia" w:hAnsi="Times New Roman" w:cs="Times New Roman"/>
                <w:color w:val="000000"/>
                <w:rPrChange w:id="20439" w:author="瑋婷 徐" w:date="2025-01-04T22:53:00Z" w16du:dateUtc="2025-01-04T14:53:00Z">
                  <w:rPr>
                    <w:ins w:id="20440" w:author="瑋婷 徐" w:date="2025-01-03T16:50:00Z" w16du:dateUtc="2025-01-03T08:50:00Z"/>
                    <w:rFonts w:ascii="Calibri" w:hAnsi="Calibri" w:cs="Calibri"/>
                    <w:color w:val="000000"/>
                    <w:sz w:val="22"/>
                    <w:szCs w:val="22"/>
                  </w:rPr>
                </w:rPrChange>
              </w:rPr>
              <w:pPrChange w:id="204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5D79A7F"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442" w:author="瑋婷 徐" w:date="2025-01-03T16:50:00Z" w16du:dateUtc="2025-01-03T08:50:00Z"/>
                <w:rFonts w:ascii="Times New Roman" w:eastAsiaTheme="minorEastAsia" w:hAnsi="Times New Roman" w:cs="Times New Roman"/>
                <w:color w:val="000000"/>
                <w:rPrChange w:id="20443" w:author="瑋婷 徐" w:date="2025-01-04T22:53:00Z" w16du:dateUtc="2025-01-04T14:53:00Z">
                  <w:rPr>
                    <w:ins w:id="20444" w:author="瑋婷 徐" w:date="2025-01-03T16:50:00Z" w16du:dateUtc="2025-01-03T08:50:00Z"/>
                    <w:rFonts w:ascii="Calibri" w:hAnsi="Calibri" w:cs="Calibri"/>
                    <w:color w:val="000000"/>
                    <w:sz w:val="22"/>
                    <w:szCs w:val="22"/>
                  </w:rPr>
                </w:rPrChange>
              </w:rPr>
              <w:pPrChange w:id="2044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446" w:author="瑋婷 徐" w:date="2025-01-03T16:50:00Z" w16du:dateUtc="2025-01-03T08:50:00Z">
              <w:r w:rsidRPr="003F0C1C">
                <w:rPr>
                  <w:rFonts w:ascii="Times New Roman" w:eastAsiaTheme="minorEastAsia" w:hAnsi="Times New Roman" w:cs="Times New Roman"/>
                  <w:color w:val="000000"/>
                  <w:rPrChange w:id="2044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B4ECB10"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448" w:author="瑋婷 徐" w:date="2025-01-03T16:50:00Z" w16du:dateUtc="2025-01-03T08:50:00Z"/>
                <w:rFonts w:ascii="Times New Roman" w:eastAsiaTheme="minorEastAsia" w:hAnsi="Times New Roman" w:cs="Times New Roman"/>
                <w:color w:val="000000"/>
                <w:rPrChange w:id="20449" w:author="瑋婷 徐" w:date="2025-01-04T22:53:00Z" w16du:dateUtc="2025-01-04T14:53:00Z">
                  <w:rPr>
                    <w:ins w:id="20450" w:author="瑋婷 徐" w:date="2025-01-03T16:50:00Z" w16du:dateUtc="2025-01-03T08:50:00Z"/>
                    <w:rFonts w:ascii="Calibri" w:hAnsi="Calibri" w:cs="Calibri"/>
                    <w:color w:val="000000"/>
                    <w:sz w:val="22"/>
                    <w:szCs w:val="22"/>
                  </w:rPr>
                </w:rPrChange>
              </w:rPr>
              <w:pPrChange w:id="204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452" w:author="瑋婷 徐" w:date="2025-01-03T16:50:00Z" w16du:dateUtc="2025-01-03T08:50:00Z">
              <w:r w:rsidRPr="003F0C1C">
                <w:rPr>
                  <w:rFonts w:ascii="Times New Roman" w:eastAsiaTheme="minorEastAsia" w:hAnsi="Times New Roman" w:cs="Times New Roman"/>
                  <w:color w:val="000000"/>
                  <w:rPrChange w:id="2045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8D0DEE3"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454" w:author="瑋婷 徐" w:date="2025-01-03T16:50:00Z" w16du:dateUtc="2025-01-03T08:50:00Z"/>
                <w:rFonts w:ascii="Times New Roman" w:eastAsiaTheme="minorEastAsia" w:hAnsi="Times New Roman" w:cs="Times New Roman"/>
                <w:color w:val="000000"/>
                <w:rPrChange w:id="20455" w:author="瑋婷 徐" w:date="2025-01-04T22:53:00Z" w16du:dateUtc="2025-01-04T14:53:00Z">
                  <w:rPr>
                    <w:ins w:id="20456" w:author="瑋婷 徐" w:date="2025-01-03T16:50:00Z" w16du:dateUtc="2025-01-03T08:50:00Z"/>
                    <w:rFonts w:ascii="Calibri" w:hAnsi="Calibri" w:cs="Calibri"/>
                    <w:color w:val="000000"/>
                    <w:sz w:val="22"/>
                    <w:szCs w:val="22"/>
                  </w:rPr>
                </w:rPrChange>
              </w:rPr>
              <w:pPrChange w:id="204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003552C"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458" w:author="瑋婷 徐" w:date="2025-01-03T16:50:00Z" w16du:dateUtc="2025-01-03T08:50:00Z"/>
                <w:rFonts w:ascii="Times New Roman" w:eastAsiaTheme="minorEastAsia" w:hAnsi="Times New Roman" w:cs="Times New Roman"/>
                <w:color w:val="000000"/>
                <w:rPrChange w:id="20459" w:author="瑋婷 徐" w:date="2025-01-04T22:53:00Z" w16du:dateUtc="2025-01-04T14:53:00Z">
                  <w:rPr>
                    <w:ins w:id="20460" w:author="瑋婷 徐" w:date="2025-01-03T16:50:00Z" w16du:dateUtc="2025-01-03T08:50:00Z"/>
                    <w:rFonts w:ascii="Calibri" w:hAnsi="Calibri" w:cs="Calibri"/>
                    <w:color w:val="000000"/>
                    <w:sz w:val="22"/>
                    <w:szCs w:val="22"/>
                  </w:rPr>
                </w:rPrChange>
              </w:rPr>
              <w:pPrChange w:id="204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462" w:author="瑋婷 徐" w:date="2025-01-03T16:50:00Z" w16du:dateUtc="2025-01-03T08:50:00Z">
              <w:r w:rsidRPr="003F0C1C">
                <w:rPr>
                  <w:rFonts w:ascii="Times New Roman" w:eastAsiaTheme="minorEastAsia" w:hAnsi="Times New Roman" w:cs="Times New Roman"/>
                  <w:color w:val="000000"/>
                  <w:rPrChange w:id="2046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AE7675B"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464" w:author="瑋婷 徐" w:date="2025-01-03T16:50:00Z" w16du:dateUtc="2025-01-03T08:50:00Z"/>
                <w:rFonts w:ascii="Times New Roman" w:eastAsiaTheme="minorEastAsia" w:hAnsi="Times New Roman" w:cs="Times New Roman"/>
                <w:color w:val="000000"/>
                <w:rPrChange w:id="20465" w:author="瑋婷 徐" w:date="2025-01-04T22:53:00Z" w16du:dateUtc="2025-01-04T14:53:00Z">
                  <w:rPr>
                    <w:ins w:id="20466" w:author="瑋婷 徐" w:date="2025-01-03T16:50:00Z" w16du:dateUtc="2025-01-03T08:50:00Z"/>
                    <w:rFonts w:ascii="Calibri" w:hAnsi="Calibri" w:cs="Calibri"/>
                    <w:color w:val="000000"/>
                    <w:sz w:val="22"/>
                    <w:szCs w:val="22"/>
                  </w:rPr>
                </w:rPrChange>
              </w:rPr>
              <w:pPrChange w:id="2046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468" w:author="瑋婷 徐" w:date="2025-01-03T16:50:00Z" w16du:dateUtc="2025-01-03T08:50:00Z">
              <w:r w:rsidRPr="003F0C1C">
                <w:rPr>
                  <w:rFonts w:ascii="Times New Roman" w:eastAsiaTheme="minorEastAsia" w:hAnsi="Times New Roman" w:cs="Times New Roman"/>
                  <w:color w:val="000000"/>
                  <w:rPrChange w:id="2046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A74D6E4"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470" w:author="瑋婷 徐" w:date="2025-01-03T16:50:00Z" w16du:dateUtc="2025-01-03T08:50:00Z"/>
                <w:rFonts w:ascii="Times New Roman" w:eastAsiaTheme="minorEastAsia" w:hAnsi="Times New Roman" w:cs="Times New Roman"/>
                <w:color w:val="000000"/>
                <w:rPrChange w:id="20471" w:author="瑋婷 徐" w:date="2025-01-04T22:53:00Z" w16du:dateUtc="2025-01-04T14:53:00Z">
                  <w:rPr>
                    <w:ins w:id="20472" w:author="瑋婷 徐" w:date="2025-01-03T16:50:00Z" w16du:dateUtc="2025-01-03T08:50:00Z"/>
                    <w:rFonts w:ascii="Calibri" w:hAnsi="Calibri" w:cs="Calibri"/>
                    <w:color w:val="000000"/>
                    <w:sz w:val="22"/>
                    <w:szCs w:val="22"/>
                  </w:rPr>
                </w:rPrChange>
              </w:rPr>
              <w:pPrChange w:id="204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474" w:author="瑋婷 徐" w:date="2025-01-03T16:50:00Z" w16du:dateUtc="2025-01-03T08:50:00Z">
              <w:r w:rsidRPr="003F0C1C">
                <w:rPr>
                  <w:rFonts w:ascii="Times New Roman" w:eastAsiaTheme="minorEastAsia" w:hAnsi="Times New Roman" w:cs="Times New Roman"/>
                  <w:color w:val="000000"/>
                  <w:rPrChange w:id="20475" w:author="瑋婷 徐" w:date="2025-01-04T22:53:00Z" w16du:dateUtc="2025-01-04T14:53:00Z">
                    <w:rPr>
                      <w:rFonts w:ascii="Calibri" w:hAnsi="Calibri" w:cs="Calibri"/>
                      <w:color w:val="000000"/>
                      <w:sz w:val="22"/>
                      <w:szCs w:val="22"/>
                    </w:rPr>
                  </w:rPrChange>
                </w:rPr>
                <w:t>*</w:t>
              </w:r>
            </w:ins>
          </w:p>
        </w:tc>
        <w:tc>
          <w:tcPr>
            <w:tcW w:w="164" w:type="pct"/>
            <w:noWrap/>
            <w:vAlign w:val="center"/>
            <w:hideMark/>
          </w:tcPr>
          <w:p w14:paraId="3F64B195"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476" w:author="瑋婷 徐" w:date="2025-01-03T16:50:00Z" w16du:dateUtc="2025-01-03T08:50:00Z"/>
                <w:rFonts w:ascii="Times New Roman" w:eastAsiaTheme="minorEastAsia" w:hAnsi="Times New Roman" w:cs="Times New Roman"/>
                <w:color w:val="000000"/>
                <w:rPrChange w:id="20477" w:author="瑋婷 徐" w:date="2025-01-04T22:53:00Z" w16du:dateUtc="2025-01-04T14:53:00Z">
                  <w:rPr>
                    <w:ins w:id="20478" w:author="瑋婷 徐" w:date="2025-01-03T16:50:00Z" w16du:dateUtc="2025-01-03T08:50:00Z"/>
                    <w:rFonts w:ascii="Calibri" w:hAnsi="Calibri" w:cs="Calibri"/>
                    <w:color w:val="000000"/>
                    <w:sz w:val="22"/>
                    <w:szCs w:val="22"/>
                  </w:rPr>
                </w:rPrChange>
              </w:rPr>
              <w:pPrChange w:id="204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F0C1C" w14:paraId="184DF9FF" w14:textId="77777777" w:rsidTr="003C19C7">
        <w:trPr>
          <w:cnfStyle w:val="000000100000" w:firstRow="0" w:lastRow="0" w:firstColumn="0" w:lastColumn="0" w:oddVBand="0" w:evenVBand="0" w:oddHBand="1" w:evenHBand="0" w:firstRowFirstColumn="0" w:firstRowLastColumn="0" w:lastRowFirstColumn="0" w:lastRowLastColumn="0"/>
          <w:trHeight w:val="300"/>
          <w:ins w:id="20480"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D885510" w14:textId="77777777" w:rsidR="003C19C7" w:rsidRPr="003F0C1C" w:rsidRDefault="003C19C7">
            <w:pPr>
              <w:spacing w:line="360" w:lineRule="auto"/>
              <w:jc w:val="both"/>
              <w:rPr>
                <w:ins w:id="20481" w:author="瑋婷 徐" w:date="2025-01-03T16:50:00Z" w16du:dateUtc="2025-01-03T08:50:00Z"/>
                <w:rFonts w:ascii="Times New Roman" w:eastAsiaTheme="minorEastAsia" w:hAnsi="Times New Roman" w:cs="Times New Roman"/>
                <w:b w:val="0"/>
                <w:bCs w:val="0"/>
                <w:color w:val="000000"/>
                <w:rPrChange w:id="20482" w:author="瑋婷 徐" w:date="2025-01-04T22:53:00Z" w16du:dateUtc="2025-01-04T14:53:00Z">
                  <w:rPr>
                    <w:ins w:id="20483" w:author="瑋婷 徐" w:date="2025-01-03T16:50:00Z" w16du:dateUtc="2025-01-03T08:50:00Z"/>
                    <w:rFonts w:ascii="Calibri" w:hAnsi="Calibri" w:cs="Calibri"/>
                    <w:color w:val="000000"/>
                    <w:sz w:val="22"/>
                    <w:szCs w:val="22"/>
                  </w:rPr>
                </w:rPrChange>
              </w:rPr>
              <w:pPrChange w:id="20484" w:author="瑋婷 徐" w:date="2025-01-03T16:55:00Z" w16du:dateUtc="2025-01-03T08:55:00Z">
                <w:pPr/>
              </w:pPrChange>
            </w:pPr>
            <w:ins w:id="20485" w:author="瑋婷 徐" w:date="2025-01-03T16:50:00Z" w16du:dateUtc="2025-01-03T08:50:00Z">
              <w:r w:rsidRPr="003F0C1C">
                <w:rPr>
                  <w:rFonts w:ascii="Times New Roman" w:eastAsiaTheme="minorEastAsia" w:hAnsi="Times New Roman" w:cs="Times New Roman" w:hint="eastAsia"/>
                  <w:b w:val="0"/>
                  <w:bCs w:val="0"/>
                  <w:color w:val="000000"/>
                  <w:rPrChange w:id="20486" w:author="瑋婷 徐" w:date="2025-01-04T22:53:00Z" w16du:dateUtc="2025-01-04T14:53:00Z">
                    <w:rPr>
                      <w:rFonts w:ascii="Calibri" w:hAnsi="Calibri" w:cs="Calibri" w:hint="eastAsia"/>
                      <w:color w:val="000000"/>
                      <w:sz w:val="22"/>
                      <w:szCs w:val="22"/>
                    </w:rPr>
                  </w:rPrChange>
                </w:rPr>
                <w:t>黑枕藍鶲</w:t>
              </w:r>
              <w:r w:rsidRPr="003F0C1C">
                <w:rPr>
                  <w:rFonts w:ascii="Times New Roman" w:eastAsiaTheme="minorEastAsia" w:hAnsi="Times New Roman" w:cs="Times New Roman"/>
                  <w:b w:val="0"/>
                  <w:bCs w:val="0"/>
                  <w:color w:val="000000"/>
                  <w:rPrChange w:id="20487" w:author="瑋婷 徐" w:date="2025-01-04T22:53:00Z" w16du:dateUtc="2025-01-04T14:53:00Z">
                    <w:rPr>
                      <w:rFonts w:ascii="Calibri" w:hAnsi="Calibri" w:cs="Calibri"/>
                      <w:color w:val="000000"/>
                      <w:sz w:val="22"/>
                      <w:szCs w:val="22"/>
                    </w:rPr>
                  </w:rPrChange>
                </w:rPr>
                <w:t xml:space="preserve"> </w:t>
              </w:r>
              <w:r w:rsidRPr="003F0C1C">
                <w:rPr>
                  <w:rFonts w:ascii="Times New Roman" w:eastAsiaTheme="minorEastAsia" w:hAnsi="Times New Roman" w:cs="Times New Roman"/>
                  <w:b w:val="0"/>
                  <w:bCs w:val="0"/>
                  <w:color w:val="000000"/>
                  <w:rPrChange w:id="20488" w:author="瑋婷 徐" w:date="2025-01-04T22:53:00Z" w16du:dateUtc="2025-01-04T14:53:00Z">
                    <w:rPr>
                      <w:color w:val="000000"/>
                      <w:sz w:val="22"/>
                      <w:szCs w:val="22"/>
                    </w:rPr>
                  </w:rPrChange>
                </w:rPr>
                <w:t>※</w:t>
              </w:r>
              <w:r w:rsidRPr="003F0C1C">
                <w:rPr>
                  <w:rFonts w:ascii="Times New Roman" w:eastAsiaTheme="minorEastAsia" w:hAnsi="Times New Roman" w:cs="Times New Roman"/>
                  <w:b w:val="0"/>
                  <w:bCs w:val="0"/>
                  <w:color w:val="000000"/>
                  <w:rPrChange w:id="20489"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523432B5"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490" w:author="瑋婷 徐" w:date="2025-01-03T16:50:00Z" w16du:dateUtc="2025-01-03T08:50:00Z"/>
                <w:rFonts w:ascii="Times New Roman" w:eastAsiaTheme="minorEastAsia" w:hAnsi="Times New Roman" w:cs="Times New Roman"/>
                <w:i/>
                <w:iCs/>
                <w:color w:val="000000"/>
                <w:rPrChange w:id="20491" w:author="瑋婷 徐" w:date="2025-01-04T22:53:00Z" w16du:dateUtc="2025-01-04T14:53:00Z">
                  <w:rPr>
                    <w:ins w:id="20492" w:author="瑋婷 徐" w:date="2025-01-03T16:50:00Z" w16du:dateUtc="2025-01-03T08:50:00Z"/>
                    <w:rFonts w:ascii="Calibri" w:hAnsi="Calibri" w:cs="Calibri"/>
                    <w:i/>
                    <w:iCs/>
                    <w:color w:val="000000"/>
                    <w:sz w:val="22"/>
                    <w:szCs w:val="22"/>
                  </w:rPr>
                </w:rPrChange>
              </w:rPr>
              <w:pPrChange w:id="204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494" w:author="瑋婷 徐" w:date="2025-01-03T16:50:00Z" w16du:dateUtc="2025-01-03T08:50:00Z">
              <w:r w:rsidRPr="003F0C1C">
                <w:rPr>
                  <w:rFonts w:ascii="Times New Roman" w:eastAsiaTheme="minorEastAsia" w:hAnsi="Times New Roman" w:cs="Times New Roman"/>
                  <w:i/>
                  <w:iCs/>
                  <w:color w:val="000000"/>
                  <w:rPrChange w:id="20495" w:author="瑋婷 徐" w:date="2025-01-04T22:53:00Z" w16du:dateUtc="2025-01-04T14:53:00Z">
                    <w:rPr>
                      <w:rFonts w:ascii="Calibri" w:hAnsi="Calibri" w:cs="Calibri"/>
                      <w:i/>
                      <w:iCs/>
                      <w:color w:val="000000"/>
                      <w:sz w:val="22"/>
                      <w:szCs w:val="22"/>
                    </w:rPr>
                  </w:rPrChange>
                </w:rPr>
                <w:t>Hypothymis azurea</w:t>
              </w:r>
            </w:ins>
          </w:p>
        </w:tc>
        <w:tc>
          <w:tcPr>
            <w:tcW w:w="162" w:type="pct"/>
            <w:noWrap/>
            <w:vAlign w:val="center"/>
            <w:hideMark/>
          </w:tcPr>
          <w:p w14:paraId="378A392C"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496" w:author="瑋婷 徐" w:date="2025-01-03T16:50:00Z" w16du:dateUtc="2025-01-03T08:50:00Z"/>
                <w:rFonts w:ascii="Times New Roman" w:eastAsiaTheme="minorEastAsia" w:hAnsi="Times New Roman" w:cs="Times New Roman"/>
                <w:i/>
                <w:iCs/>
                <w:color w:val="000000"/>
                <w:rPrChange w:id="20497" w:author="瑋婷 徐" w:date="2025-01-04T22:53:00Z" w16du:dateUtc="2025-01-04T14:53:00Z">
                  <w:rPr>
                    <w:ins w:id="20498" w:author="瑋婷 徐" w:date="2025-01-03T16:50:00Z" w16du:dateUtc="2025-01-03T08:50:00Z"/>
                    <w:rFonts w:ascii="Calibri" w:hAnsi="Calibri" w:cs="Calibri"/>
                    <w:i/>
                    <w:iCs/>
                    <w:color w:val="000000"/>
                    <w:sz w:val="22"/>
                    <w:szCs w:val="22"/>
                  </w:rPr>
                </w:rPrChange>
              </w:rPr>
              <w:pPrChange w:id="2049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CC02AA5"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500" w:author="瑋婷 徐" w:date="2025-01-03T16:50:00Z" w16du:dateUtc="2025-01-03T08:50:00Z"/>
                <w:rFonts w:ascii="Times New Roman" w:eastAsiaTheme="minorEastAsia" w:hAnsi="Times New Roman" w:cs="Times New Roman"/>
                <w:rPrChange w:id="20501" w:author="瑋婷 徐" w:date="2025-01-04T22:53:00Z" w16du:dateUtc="2025-01-04T14:53:00Z">
                  <w:rPr>
                    <w:ins w:id="20502" w:author="瑋婷 徐" w:date="2025-01-03T16:50:00Z" w16du:dateUtc="2025-01-03T08:50:00Z"/>
                    <w:rFonts w:ascii="Times New Roman" w:eastAsia="Times New Roman" w:hAnsi="Times New Roman" w:cs="Times New Roman"/>
                    <w:sz w:val="20"/>
                    <w:szCs w:val="20"/>
                  </w:rPr>
                </w:rPrChange>
              </w:rPr>
              <w:pPrChange w:id="2050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330D7BC"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504" w:author="瑋婷 徐" w:date="2025-01-03T16:50:00Z" w16du:dateUtc="2025-01-03T08:50:00Z"/>
                <w:rFonts w:ascii="Times New Roman" w:eastAsiaTheme="minorEastAsia" w:hAnsi="Times New Roman" w:cs="Times New Roman"/>
                <w:rPrChange w:id="20505" w:author="瑋婷 徐" w:date="2025-01-04T22:53:00Z" w16du:dateUtc="2025-01-04T14:53:00Z">
                  <w:rPr>
                    <w:ins w:id="20506" w:author="瑋婷 徐" w:date="2025-01-03T16:50:00Z" w16du:dateUtc="2025-01-03T08:50:00Z"/>
                    <w:rFonts w:ascii="Times New Roman" w:eastAsia="Times New Roman" w:hAnsi="Times New Roman" w:cs="Times New Roman"/>
                    <w:sz w:val="20"/>
                    <w:szCs w:val="20"/>
                  </w:rPr>
                </w:rPrChange>
              </w:rPr>
              <w:pPrChange w:id="2050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3D0E7F8"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508" w:author="瑋婷 徐" w:date="2025-01-03T16:50:00Z" w16du:dateUtc="2025-01-03T08:50:00Z"/>
                <w:rFonts w:ascii="Times New Roman" w:eastAsiaTheme="minorEastAsia" w:hAnsi="Times New Roman" w:cs="Times New Roman"/>
                <w:rPrChange w:id="20509" w:author="瑋婷 徐" w:date="2025-01-04T22:53:00Z" w16du:dateUtc="2025-01-04T14:53:00Z">
                  <w:rPr>
                    <w:ins w:id="20510" w:author="瑋婷 徐" w:date="2025-01-03T16:50:00Z" w16du:dateUtc="2025-01-03T08:50:00Z"/>
                    <w:rFonts w:ascii="Times New Roman" w:eastAsia="Times New Roman" w:hAnsi="Times New Roman" w:cs="Times New Roman"/>
                    <w:sz w:val="20"/>
                    <w:szCs w:val="20"/>
                  </w:rPr>
                </w:rPrChange>
              </w:rPr>
              <w:pPrChange w:id="2051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05FD012"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512" w:author="瑋婷 徐" w:date="2025-01-03T16:50:00Z" w16du:dateUtc="2025-01-03T08:50:00Z"/>
                <w:rFonts w:ascii="Times New Roman" w:eastAsiaTheme="minorEastAsia" w:hAnsi="Times New Roman" w:cs="Times New Roman"/>
                <w:rPrChange w:id="20513" w:author="瑋婷 徐" w:date="2025-01-04T22:53:00Z" w16du:dateUtc="2025-01-04T14:53:00Z">
                  <w:rPr>
                    <w:ins w:id="20514" w:author="瑋婷 徐" w:date="2025-01-03T16:50:00Z" w16du:dateUtc="2025-01-03T08:50:00Z"/>
                    <w:rFonts w:ascii="Times New Roman" w:eastAsia="Times New Roman" w:hAnsi="Times New Roman" w:cs="Times New Roman"/>
                    <w:sz w:val="20"/>
                    <w:szCs w:val="20"/>
                  </w:rPr>
                </w:rPrChange>
              </w:rPr>
              <w:pPrChange w:id="2051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6BDE4C5"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516" w:author="瑋婷 徐" w:date="2025-01-03T16:50:00Z" w16du:dateUtc="2025-01-03T08:50:00Z"/>
                <w:rFonts w:ascii="Times New Roman" w:eastAsiaTheme="minorEastAsia" w:hAnsi="Times New Roman" w:cs="Times New Roman"/>
                <w:rPrChange w:id="20517" w:author="瑋婷 徐" w:date="2025-01-04T22:53:00Z" w16du:dateUtc="2025-01-04T14:53:00Z">
                  <w:rPr>
                    <w:ins w:id="20518" w:author="瑋婷 徐" w:date="2025-01-03T16:50:00Z" w16du:dateUtc="2025-01-03T08:50:00Z"/>
                    <w:rFonts w:ascii="Times New Roman" w:eastAsia="Times New Roman" w:hAnsi="Times New Roman" w:cs="Times New Roman"/>
                    <w:sz w:val="20"/>
                    <w:szCs w:val="20"/>
                  </w:rPr>
                </w:rPrChange>
              </w:rPr>
              <w:pPrChange w:id="2051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DFE4AE3"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520" w:author="瑋婷 徐" w:date="2025-01-03T16:50:00Z" w16du:dateUtc="2025-01-03T08:50:00Z"/>
                <w:rFonts w:ascii="Times New Roman" w:eastAsiaTheme="minorEastAsia" w:hAnsi="Times New Roman" w:cs="Times New Roman"/>
                <w:rPrChange w:id="20521" w:author="瑋婷 徐" w:date="2025-01-04T22:53:00Z" w16du:dateUtc="2025-01-04T14:53:00Z">
                  <w:rPr>
                    <w:ins w:id="20522" w:author="瑋婷 徐" w:date="2025-01-03T16:50:00Z" w16du:dateUtc="2025-01-03T08:50:00Z"/>
                    <w:rFonts w:ascii="Times New Roman" w:eastAsia="Times New Roman" w:hAnsi="Times New Roman" w:cs="Times New Roman"/>
                    <w:sz w:val="20"/>
                    <w:szCs w:val="20"/>
                  </w:rPr>
                </w:rPrChange>
              </w:rPr>
              <w:pPrChange w:id="2052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F8BC865"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524" w:author="瑋婷 徐" w:date="2025-01-03T16:50:00Z" w16du:dateUtc="2025-01-03T08:50:00Z"/>
                <w:rFonts w:ascii="Times New Roman" w:eastAsiaTheme="minorEastAsia" w:hAnsi="Times New Roman" w:cs="Times New Roman"/>
                <w:rPrChange w:id="20525" w:author="瑋婷 徐" w:date="2025-01-04T22:53:00Z" w16du:dateUtc="2025-01-04T14:53:00Z">
                  <w:rPr>
                    <w:ins w:id="20526" w:author="瑋婷 徐" w:date="2025-01-03T16:50:00Z" w16du:dateUtc="2025-01-03T08:50:00Z"/>
                    <w:rFonts w:ascii="Times New Roman" w:eastAsia="Times New Roman" w:hAnsi="Times New Roman" w:cs="Times New Roman"/>
                    <w:sz w:val="20"/>
                    <w:szCs w:val="20"/>
                  </w:rPr>
                </w:rPrChange>
              </w:rPr>
              <w:pPrChange w:id="2052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093B41E"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528" w:author="瑋婷 徐" w:date="2025-01-03T16:50:00Z" w16du:dateUtc="2025-01-03T08:50:00Z"/>
                <w:rFonts w:ascii="Times New Roman" w:eastAsiaTheme="minorEastAsia" w:hAnsi="Times New Roman" w:cs="Times New Roman"/>
                <w:rPrChange w:id="20529" w:author="瑋婷 徐" w:date="2025-01-04T22:53:00Z" w16du:dateUtc="2025-01-04T14:53:00Z">
                  <w:rPr>
                    <w:ins w:id="20530" w:author="瑋婷 徐" w:date="2025-01-03T16:50:00Z" w16du:dateUtc="2025-01-03T08:50:00Z"/>
                    <w:rFonts w:ascii="Times New Roman" w:eastAsia="Times New Roman" w:hAnsi="Times New Roman" w:cs="Times New Roman"/>
                    <w:sz w:val="20"/>
                    <w:szCs w:val="20"/>
                  </w:rPr>
                </w:rPrChange>
              </w:rPr>
              <w:pPrChange w:id="2053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D71AC2D"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532" w:author="瑋婷 徐" w:date="2025-01-03T16:50:00Z" w16du:dateUtc="2025-01-03T08:50:00Z"/>
                <w:rFonts w:ascii="Times New Roman" w:eastAsiaTheme="minorEastAsia" w:hAnsi="Times New Roman" w:cs="Times New Roman"/>
                <w:color w:val="000000"/>
                <w:rPrChange w:id="20533" w:author="瑋婷 徐" w:date="2025-01-04T22:53:00Z" w16du:dateUtc="2025-01-04T14:53:00Z">
                  <w:rPr>
                    <w:ins w:id="20534" w:author="瑋婷 徐" w:date="2025-01-03T16:50:00Z" w16du:dateUtc="2025-01-03T08:50:00Z"/>
                    <w:rFonts w:ascii="Calibri" w:hAnsi="Calibri" w:cs="Calibri"/>
                    <w:color w:val="000000"/>
                    <w:sz w:val="22"/>
                    <w:szCs w:val="22"/>
                  </w:rPr>
                </w:rPrChange>
              </w:rPr>
              <w:pPrChange w:id="205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536" w:author="瑋婷 徐" w:date="2025-01-03T16:50:00Z" w16du:dateUtc="2025-01-03T08:50:00Z">
              <w:r w:rsidRPr="003F0C1C">
                <w:rPr>
                  <w:rFonts w:ascii="Times New Roman" w:eastAsiaTheme="minorEastAsia" w:hAnsi="Times New Roman" w:cs="Times New Roman"/>
                  <w:color w:val="000000"/>
                  <w:rPrChange w:id="2053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CE72CEB"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538" w:author="瑋婷 徐" w:date="2025-01-03T16:50:00Z" w16du:dateUtc="2025-01-03T08:50:00Z"/>
                <w:rFonts w:ascii="Times New Roman" w:eastAsiaTheme="minorEastAsia" w:hAnsi="Times New Roman" w:cs="Times New Roman"/>
                <w:color w:val="000000"/>
                <w:rPrChange w:id="20539" w:author="瑋婷 徐" w:date="2025-01-04T22:53:00Z" w16du:dateUtc="2025-01-04T14:53:00Z">
                  <w:rPr>
                    <w:ins w:id="20540" w:author="瑋婷 徐" w:date="2025-01-03T16:50:00Z" w16du:dateUtc="2025-01-03T08:50:00Z"/>
                    <w:rFonts w:ascii="Calibri" w:hAnsi="Calibri" w:cs="Calibri"/>
                    <w:color w:val="000000"/>
                    <w:sz w:val="22"/>
                    <w:szCs w:val="22"/>
                  </w:rPr>
                </w:rPrChange>
              </w:rPr>
              <w:pPrChange w:id="205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BB2DC82"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542" w:author="瑋婷 徐" w:date="2025-01-03T16:50:00Z" w16du:dateUtc="2025-01-03T08:50:00Z"/>
                <w:rFonts w:ascii="Times New Roman" w:eastAsiaTheme="minorEastAsia" w:hAnsi="Times New Roman" w:cs="Times New Roman"/>
                <w:color w:val="000000"/>
                <w:rPrChange w:id="20543" w:author="瑋婷 徐" w:date="2025-01-04T22:53:00Z" w16du:dateUtc="2025-01-04T14:53:00Z">
                  <w:rPr>
                    <w:ins w:id="20544" w:author="瑋婷 徐" w:date="2025-01-03T16:50:00Z" w16du:dateUtc="2025-01-03T08:50:00Z"/>
                    <w:rFonts w:ascii="Calibri" w:hAnsi="Calibri" w:cs="Calibri"/>
                    <w:color w:val="000000"/>
                    <w:sz w:val="22"/>
                    <w:szCs w:val="22"/>
                  </w:rPr>
                </w:rPrChange>
              </w:rPr>
              <w:pPrChange w:id="2054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546" w:author="瑋婷 徐" w:date="2025-01-03T16:50:00Z" w16du:dateUtc="2025-01-03T08:50:00Z">
              <w:r w:rsidRPr="003F0C1C">
                <w:rPr>
                  <w:rFonts w:ascii="Times New Roman" w:eastAsiaTheme="minorEastAsia" w:hAnsi="Times New Roman" w:cs="Times New Roman"/>
                  <w:color w:val="000000"/>
                  <w:rPrChange w:id="2054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7C2365A"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548" w:author="瑋婷 徐" w:date="2025-01-03T16:50:00Z" w16du:dateUtc="2025-01-03T08:50:00Z"/>
                <w:rFonts w:ascii="Times New Roman" w:eastAsiaTheme="minorEastAsia" w:hAnsi="Times New Roman" w:cs="Times New Roman"/>
                <w:color w:val="000000"/>
                <w:rPrChange w:id="20549" w:author="瑋婷 徐" w:date="2025-01-04T22:53:00Z" w16du:dateUtc="2025-01-04T14:53:00Z">
                  <w:rPr>
                    <w:ins w:id="20550" w:author="瑋婷 徐" w:date="2025-01-03T16:50:00Z" w16du:dateUtc="2025-01-03T08:50:00Z"/>
                    <w:rFonts w:ascii="Calibri" w:hAnsi="Calibri" w:cs="Calibri"/>
                    <w:color w:val="000000"/>
                    <w:sz w:val="22"/>
                    <w:szCs w:val="22"/>
                  </w:rPr>
                </w:rPrChange>
              </w:rPr>
              <w:pPrChange w:id="205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0ABED58"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552" w:author="瑋婷 徐" w:date="2025-01-03T16:50:00Z" w16du:dateUtc="2025-01-03T08:50:00Z"/>
                <w:rFonts w:ascii="Times New Roman" w:eastAsiaTheme="minorEastAsia" w:hAnsi="Times New Roman" w:cs="Times New Roman"/>
                <w:color w:val="000000"/>
                <w:rPrChange w:id="20553" w:author="瑋婷 徐" w:date="2025-01-04T22:53:00Z" w16du:dateUtc="2025-01-04T14:53:00Z">
                  <w:rPr>
                    <w:ins w:id="20554" w:author="瑋婷 徐" w:date="2025-01-03T16:50:00Z" w16du:dateUtc="2025-01-03T08:50:00Z"/>
                    <w:rFonts w:ascii="Calibri" w:hAnsi="Calibri" w:cs="Calibri"/>
                    <w:color w:val="000000"/>
                    <w:sz w:val="22"/>
                    <w:szCs w:val="22"/>
                  </w:rPr>
                </w:rPrChange>
              </w:rPr>
              <w:pPrChange w:id="2055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556" w:author="瑋婷 徐" w:date="2025-01-03T16:50:00Z" w16du:dateUtc="2025-01-03T08:50:00Z">
              <w:r w:rsidRPr="003F0C1C">
                <w:rPr>
                  <w:rFonts w:ascii="Times New Roman" w:eastAsiaTheme="minorEastAsia" w:hAnsi="Times New Roman" w:cs="Times New Roman"/>
                  <w:color w:val="000000"/>
                  <w:rPrChange w:id="2055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4EBD09DB"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558" w:author="瑋婷 徐" w:date="2025-01-03T16:50:00Z" w16du:dateUtc="2025-01-03T08:50:00Z"/>
                <w:rFonts w:ascii="Times New Roman" w:eastAsiaTheme="minorEastAsia" w:hAnsi="Times New Roman" w:cs="Times New Roman"/>
                <w:color w:val="000000"/>
                <w:rPrChange w:id="20559" w:author="瑋婷 徐" w:date="2025-01-04T22:53:00Z" w16du:dateUtc="2025-01-04T14:53:00Z">
                  <w:rPr>
                    <w:ins w:id="20560" w:author="瑋婷 徐" w:date="2025-01-03T16:50:00Z" w16du:dateUtc="2025-01-03T08:50:00Z"/>
                    <w:rFonts w:ascii="Calibri" w:hAnsi="Calibri" w:cs="Calibri"/>
                    <w:color w:val="000000"/>
                    <w:sz w:val="22"/>
                    <w:szCs w:val="22"/>
                  </w:rPr>
                </w:rPrChange>
              </w:rPr>
              <w:pPrChange w:id="205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52FFBF0"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562" w:author="瑋婷 徐" w:date="2025-01-03T16:50:00Z" w16du:dateUtc="2025-01-03T08:50:00Z"/>
                <w:rFonts w:ascii="Times New Roman" w:eastAsiaTheme="minorEastAsia" w:hAnsi="Times New Roman" w:cs="Times New Roman"/>
                <w:color w:val="000000"/>
                <w:rPrChange w:id="20563" w:author="瑋婷 徐" w:date="2025-01-04T22:53:00Z" w16du:dateUtc="2025-01-04T14:53:00Z">
                  <w:rPr>
                    <w:ins w:id="20564" w:author="瑋婷 徐" w:date="2025-01-03T16:50:00Z" w16du:dateUtc="2025-01-03T08:50:00Z"/>
                    <w:rFonts w:ascii="Calibri" w:hAnsi="Calibri" w:cs="Calibri"/>
                    <w:color w:val="000000"/>
                    <w:sz w:val="22"/>
                    <w:szCs w:val="22"/>
                  </w:rPr>
                </w:rPrChange>
              </w:rPr>
              <w:pPrChange w:id="2056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566" w:author="瑋婷 徐" w:date="2025-01-03T16:50:00Z" w16du:dateUtc="2025-01-03T08:50:00Z">
              <w:r w:rsidRPr="003F0C1C">
                <w:rPr>
                  <w:rFonts w:ascii="Times New Roman" w:eastAsiaTheme="minorEastAsia" w:hAnsi="Times New Roman" w:cs="Times New Roman"/>
                  <w:color w:val="000000"/>
                  <w:rPrChange w:id="2056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5CE0F6CF"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568" w:author="瑋婷 徐" w:date="2025-01-03T16:50:00Z" w16du:dateUtc="2025-01-03T08:50:00Z"/>
                <w:rFonts w:ascii="Times New Roman" w:eastAsiaTheme="minorEastAsia" w:hAnsi="Times New Roman" w:cs="Times New Roman"/>
                <w:color w:val="000000"/>
                <w:rPrChange w:id="20569" w:author="瑋婷 徐" w:date="2025-01-04T22:53:00Z" w16du:dateUtc="2025-01-04T14:53:00Z">
                  <w:rPr>
                    <w:ins w:id="20570" w:author="瑋婷 徐" w:date="2025-01-03T16:50:00Z" w16du:dateUtc="2025-01-03T08:50:00Z"/>
                    <w:rFonts w:ascii="Calibri" w:hAnsi="Calibri" w:cs="Calibri"/>
                    <w:color w:val="000000"/>
                    <w:sz w:val="22"/>
                    <w:szCs w:val="22"/>
                  </w:rPr>
                </w:rPrChange>
              </w:rPr>
              <w:pPrChange w:id="2057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572" w:author="瑋婷 徐" w:date="2025-01-03T16:50:00Z" w16du:dateUtc="2025-01-03T08:50:00Z">
              <w:r w:rsidRPr="003F0C1C">
                <w:rPr>
                  <w:rFonts w:ascii="Times New Roman" w:eastAsiaTheme="minorEastAsia" w:hAnsi="Times New Roman" w:cs="Times New Roman"/>
                  <w:color w:val="000000"/>
                  <w:rPrChange w:id="2057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D694E1F"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574" w:author="瑋婷 徐" w:date="2025-01-03T16:50:00Z" w16du:dateUtc="2025-01-03T08:50:00Z"/>
                <w:rFonts w:ascii="Times New Roman" w:eastAsiaTheme="minorEastAsia" w:hAnsi="Times New Roman" w:cs="Times New Roman"/>
                <w:color w:val="000000"/>
                <w:rPrChange w:id="20575" w:author="瑋婷 徐" w:date="2025-01-04T22:53:00Z" w16du:dateUtc="2025-01-04T14:53:00Z">
                  <w:rPr>
                    <w:ins w:id="20576" w:author="瑋婷 徐" w:date="2025-01-03T16:50:00Z" w16du:dateUtc="2025-01-03T08:50:00Z"/>
                    <w:rFonts w:ascii="Calibri" w:hAnsi="Calibri" w:cs="Calibri"/>
                    <w:color w:val="000000"/>
                    <w:sz w:val="22"/>
                    <w:szCs w:val="22"/>
                  </w:rPr>
                </w:rPrChange>
              </w:rPr>
              <w:pPrChange w:id="205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578" w:author="瑋婷 徐" w:date="2025-01-03T16:50:00Z" w16du:dateUtc="2025-01-03T08:50:00Z">
              <w:r w:rsidRPr="003F0C1C">
                <w:rPr>
                  <w:rFonts w:ascii="Times New Roman" w:eastAsiaTheme="minorEastAsia" w:hAnsi="Times New Roman" w:cs="Times New Roman"/>
                  <w:color w:val="000000"/>
                  <w:rPrChange w:id="2057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BE6DCD2"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580" w:author="瑋婷 徐" w:date="2025-01-03T16:50:00Z" w16du:dateUtc="2025-01-03T08:50:00Z"/>
                <w:rFonts w:ascii="Times New Roman" w:eastAsiaTheme="minorEastAsia" w:hAnsi="Times New Roman" w:cs="Times New Roman"/>
                <w:color w:val="000000"/>
                <w:rPrChange w:id="20581" w:author="瑋婷 徐" w:date="2025-01-04T22:53:00Z" w16du:dateUtc="2025-01-04T14:53:00Z">
                  <w:rPr>
                    <w:ins w:id="20582" w:author="瑋婷 徐" w:date="2025-01-03T16:50:00Z" w16du:dateUtc="2025-01-03T08:50:00Z"/>
                    <w:rFonts w:ascii="Calibri" w:hAnsi="Calibri" w:cs="Calibri"/>
                    <w:color w:val="000000"/>
                    <w:sz w:val="22"/>
                    <w:szCs w:val="22"/>
                  </w:rPr>
                </w:rPrChange>
              </w:rPr>
              <w:pPrChange w:id="2058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584" w:author="瑋婷 徐" w:date="2025-01-03T16:50:00Z" w16du:dateUtc="2025-01-03T08:50:00Z">
              <w:r w:rsidRPr="003F0C1C">
                <w:rPr>
                  <w:rFonts w:ascii="Times New Roman" w:eastAsiaTheme="minorEastAsia" w:hAnsi="Times New Roman" w:cs="Times New Roman"/>
                  <w:color w:val="000000"/>
                  <w:rPrChange w:id="2058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2B22ACC"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586" w:author="瑋婷 徐" w:date="2025-01-03T16:50:00Z" w16du:dateUtc="2025-01-03T08:50:00Z"/>
                <w:rFonts w:ascii="Times New Roman" w:eastAsiaTheme="minorEastAsia" w:hAnsi="Times New Roman" w:cs="Times New Roman"/>
                <w:color w:val="000000"/>
                <w:rPrChange w:id="20587" w:author="瑋婷 徐" w:date="2025-01-04T22:53:00Z" w16du:dateUtc="2025-01-04T14:53:00Z">
                  <w:rPr>
                    <w:ins w:id="20588" w:author="瑋婷 徐" w:date="2025-01-03T16:50:00Z" w16du:dateUtc="2025-01-03T08:50:00Z"/>
                    <w:rFonts w:ascii="Calibri" w:hAnsi="Calibri" w:cs="Calibri"/>
                    <w:color w:val="000000"/>
                    <w:sz w:val="22"/>
                    <w:szCs w:val="22"/>
                  </w:rPr>
                </w:rPrChange>
              </w:rPr>
              <w:pPrChange w:id="2058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7820AB06"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590" w:author="瑋婷 徐" w:date="2025-01-03T16:50:00Z" w16du:dateUtc="2025-01-03T08:50:00Z"/>
                <w:rFonts w:ascii="Times New Roman" w:eastAsiaTheme="minorEastAsia" w:hAnsi="Times New Roman" w:cs="Times New Roman"/>
                <w:rPrChange w:id="20591" w:author="瑋婷 徐" w:date="2025-01-04T22:53:00Z" w16du:dateUtc="2025-01-04T14:53:00Z">
                  <w:rPr>
                    <w:ins w:id="20592" w:author="瑋婷 徐" w:date="2025-01-03T16:50:00Z" w16du:dateUtc="2025-01-03T08:50:00Z"/>
                    <w:rFonts w:ascii="Times New Roman" w:eastAsia="Times New Roman" w:hAnsi="Times New Roman" w:cs="Times New Roman"/>
                    <w:sz w:val="20"/>
                    <w:szCs w:val="20"/>
                  </w:rPr>
                </w:rPrChange>
              </w:rPr>
              <w:pPrChange w:id="205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F0C1C" w14:paraId="1B57B258" w14:textId="77777777" w:rsidTr="003C19C7">
        <w:trPr>
          <w:trHeight w:val="300"/>
          <w:ins w:id="20594"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027C6603" w14:textId="77777777" w:rsidR="003C19C7" w:rsidRPr="003F0C1C" w:rsidRDefault="003C19C7">
            <w:pPr>
              <w:spacing w:line="360" w:lineRule="auto"/>
              <w:jc w:val="both"/>
              <w:rPr>
                <w:ins w:id="20595" w:author="瑋婷 徐" w:date="2025-01-03T16:50:00Z" w16du:dateUtc="2025-01-03T08:50:00Z"/>
                <w:rFonts w:ascii="Times New Roman" w:eastAsiaTheme="minorEastAsia" w:hAnsi="Times New Roman" w:cs="Times New Roman"/>
                <w:b w:val="0"/>
                <w:bCs w:val="0"/>
                <w:color w:val="000000"/>
                <w:rPrChange w:id="20596" w:author="瑋婷 徐" w:date="2025-01-04T22:53:00Z" w16du:dateUtc="2025-01-04T14:53:00Z">
                  <w:rPr>
                    <w:ins w:id="20597" w:author="瑋婷 徐" w:date="2025-01-03T16:50:00Z" w16du:dateUtc="2025-01-03T08:50:00Z"/>
                    <w:rFonts w:ascii="Calibri" w:hAnsi="Calibri" w:cs="Calibri"/>
                    <w:color w:val="000000"/>
                    <w:sz w:val="22"/>
                    <w:szCs w:val="22"/>
                  </w:rPr>
                </w:rPrChange>
              </w:rPr>
              <w:pPrChange w:id="20598" w:author="瑋婷 徐" w:date="2025-01-03T16:55:00Z" w16du:dateUtc="2025-01-03T08:55:00Z">
                <w:pPr/>
              </w:pPrChange>
            </w:pPr>
            <w:ins w:id="20599" w:author="瑋婷 徐" w:date="2025-01-03T16:50:00Z" w16du:dateUtc="2025-01-03T08:50:00Z">
              <w:r w:rsidRPr="003F0C1C">
                <w:rPr>
                  <w:rFonts w:ascii="Times New Roman" w:eastAsiaTheme="minorEastAsia" w:hAnsi="Times New Roman" w:cs="Times New Roman" w:hint="eastAsia"/>
                  <w:b w:val="0"/>
                  <w:bCs w:val="0"/>
                  <w:color w:val="000000"/>
                  <w:rPrChange w:id="20600" w:author="瑋婷 徐" w:date="2025-01-04T22:53:00Z" w16du:dateUtc="2025-01-04T14:53:00Z">
                    <w:rPr>
                      <w:rFonts w:ascii="Calibri" w:hAnsi="Calibri" w:cs="Calibri" w:hint="eastAsia"/>
                      <w:color w:val="000000"/>
                      <w:sz w:val="22"/>
                      <w:szCs w:val="22"/>
                    </w:rPr>
                  </w:rPrChange>
                </w:rPr>
                <w:t>紅尾伯勞</w:t>
              </w:r>
              <w:r w:rsidRPr="003F0C1C">
                <w:rPr>
                  <w:rFonts w:ascii="Times New Roman" w:eastAsiaTheme="minorEastAsia" w:hAnsi="Times New Roman" w:cs="Times New Roman"/>
                  <w:b w:val="0"/>
                  <w:bCs w:val="0"/>
                  <w:color w:val="000000"/>
                  <w:rPrChange w:id="20601" w:author="瑋婷 徐" w:date="2025-01-04T22:53:00Z" w16du:dateUtc="2025-01-04T14:53:00Z">
                    <w:rPr>
                      <w:rFonts w:ascii="Calibri" w:hAnsi="Calibri" w:cs="Calibri"/>
                      <w:color w:val="000000"/>
                      <w:sz w:val="22"/>
                      <w:szCs w:val="22"/>
                    </w:rPr>
                  </w:rPrChange>
                </w:rPr>
                <w:t xml:space="preserve"> III</w:t>
              </w:r>
            </w:ins>
          </w:p>
        </w:tc>
        <w:tc>
          <w:tcPr>
            <w:tcW w:w="904" w:type="pct"/>
            <w:vAlign w:val="center"/>
            <w:hideMark/>
          </w:tcPr>
          <w:p w14:paraId="7962214E"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602" w:author="瑋婷 徐" w:date="2025-01-03T16:50:00Z" w16du:dateUtc="2025-01-03T08:50:00Z"/>
                <w:rFonts w:ascii="Times New Roman" w:eastAsiaTheme="minorEastAsia" w:hAnsi="Times New Roman" w:cs="Times New Roman"/>
                <w:i/>
                <w:iCs/>
                <w:color w:val="000000"/>
                <w:rPrChange w:id="20603" w:author="瑋婷 徐" w:date="2025-01-04T22:53:00Z" w16du:dateUtc="2025-01-04T14:53:00Z">
                  <w:rPr>
                    <w:ins w:id="20604" w:author="瑋婷 徐" w:date="2025-01-03T16:50:00Z" w16du:dateUtc="2025-01-03T08:50:00Z"/>
                    <w:rFonts w:ascii="Calibri" w:hAnsi="Calibri" w:cs="Calibri"/>
                    <w:i/>
                    <w:iCs/>
                    <w:color w:val="000000"/>
                    <w:sz w:val="22"/>
                    <w:szCs w:val="22"/>
                  </w:rPr>
                </w:rPrChange>
              </w:rPr>
              <w:pPrChange w:id="206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606" w:author="瑋婷 徐" w:date="2025-01-03T16:50:00Z" w16du:dateUtc="2025-01-03T08:50:00Z">
              <w:r w:rsidRPr="003F0C1C">
                <w:rPr>
                  <w:rFonts w:ascii="Times New Roman" w:eastAsiaTheme="minorEastAsia" w:hAnsi="Times New Roman" w:cs="Times New Roman"/>
                  <w:i/>
                  <w:iCs/>
                  <w:color w:val="000000"/>
                  <w:rPrChange w:id="20607" w:author="瑋婷 徐" w:date="2025-01-04T22:53:00Z" w16du:dateUtc="2025-01-04T14:53:00Z">
                    <w:rPr>
                      <w:rFonts w:ascii="Calibri" w:hAnsi="Calibri" w:cs="Calibri"/>
                      <w:i/>
                      <w:iCs/>
                      <w:color w:val="000000"/>
                      <w:sz w:val="22"/>
                      <w:szCs w:val="22"/>
                    </w:rPr>
                  </w:rPrChange>
                </w:rPr>
                <w:t>Lanius cristatus</w:t>
              </w:r>
            </w:ins>
          </w:p>
        </w:tc>
        <w:tc>
          <w:tcPr>
            <w:tcW w:w="162" w:type="pct"/>
            <w:noWrap/>
            <w:vAlign w:val="center"/>
            <w:hideMark/>
          </w:tcPr>
          <w:p w14:paraId="44A4B196"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608" w:author="瑋婷 徐" w:date="2025-01-03T16:50:00Z" w16du:dateUtc="2025-01-03T08:50:00Z"/>
                <w:rFonts w:ascii="Times New Roman" w:eastAsiaTheme="minorEastAsia" w:hAnsi="Times New Roman" w:cs="Times New Roman"/>
                <w:i/>
                <w:iCs/>
                <w:color w:val="000000"/>
                <w:rPrChange w:id="20609" w:author="瑋婷 徐" w:date="2025-01-04T22:53:00Z" w16du:dateUtc="2025-01-04T14:53:00Z">
                  <w:rPr>
                    <w:ins w:id="20610" w:author="瑋婷 徐" w:date="2025-01-03T16:50:00Z" w16du:dateUtc="2025-01-03T08:50:00Z"/>
                    <w:rFonts w:ascii="Calibri" w:hAnsi="Calibri" w:cs="Calibri"/>
                    <w:i/>
                    <w:iCs/>
                    <w:color w:val="000000"/>
                    <w:sz w:val="22"/>
                    <w:szCs w:val="22"/>
                  </w:rPr>
                </w:rPrChange>
              </w:rPr>
              <w:pPrChange w:id="206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D3DA8D2"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612" w:author="瑋婷 徐" w:date="2025-01-03T16:50:00Z" w16du:dateUtc="2025-01-03T08:50:00Z"/>
                <w:rFonts w:ascii="Times New Roman" w:eastAsiaTheme="minorEastAsia" w:hAnsi="Times New Roman" w:cs="Times New Roman"/>
                <w:rPrChange w:id="20613" w:author="瑋婷 徐" w:date="2025-01-04T22:53:00Z" w16du:dateUtc="2025-01-04T14:53:00Z">
                  <w:rPr>
                    <w:ins w:id="20614" w:author="瑋婷 徐" w:date="2025-01-03T16:50:00Z" w16du:dateUtc="2025-01-03T08:50:00Z"/>
                    <w:rFonts w:ascii="Times New Roman" w:eastAsia="Times New Roman" w:hAnsi="Times New Roman" w:cs="Times New Roman"/>
                    <w:sz w:val="20"/>
                    <w:szCs w:val="20"/>
                  </w:rPr>
                </w:rPrChange>
              </w:rPr>
              <w:pPrChange w:id="206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1827E9E"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616" w:author="瑋婷 徐" w:date="2025-01-03T16:50:00Z" w16du:dateUtc="2025-01-03T08:50:00Z"/>
                <w:rFonts w:ascii="Times New Roman" w:eastAsiaTheme="minorEastAsia" w:hAnsi="Times New Roman" w:cs="Times New Roman"/>
                <w:rPrChange w:id="20617" w:author="瑋婷 徐" w:date="2025-01-04T22:53:00Z" w16du:dateUtc="2025-01-04T14:53:00Z">
                  <w:rPr>
                    <w:ins w:id="20618" w:author="瑋婷 徐" w:date="2025-01-03T16:50:00Z" w16du:dateUtc="2025-01-03T08:50:00Z"/>
                    <w:rFonts w:ascii="Times New Roman" w:eastAsia="Times New Roman" w:hAnsi="Times New Roman" w:cs="Times New Roman"/>
                    <w:sz w:val="20"/>
                    <w:szCs w:val="20"/>
                  </w:rPr>
                </w:rPrChange>
              </w:rPr>
              <w:pPrChange w:id="206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64056D4"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620" w:author="瑋婷 徐" w:date="2025-01-03T16:50:00Z" w16du:dateUtc="2025-01-03T08:50:00Z"/>
                <w:rFonts w:ascii="Times New Roman" w:eastAsiaTheme="minorEastAsia" w:hAnsi="Times New Roman" w:cs="Times New Roman"/>
                <w:rPrChange w:id="20621" w:author="瑋婷 徐" w:date="2025-01-04T22:53:00Z" w16du:dateUtc="2025-01-04T14:53:00Z">
                  <w:rPr>
                    <w:ins w:id="20622" w:author="瑋婷 徐" w:date="2025-01-03T16:50:00Z" w16du:dateUtc="2025-01-03T08:50:00Z"/>
                    <w:rFonts w:ascii="Times New Roman" w:eastAsia="Times New Roman" w:hAnsi="Times New Roman" w:cs="Times New Roman"/>
                    <w:sz w:val="20"/>
                    <w:szCs w:val="20"/>
                  </w:rPr>
                </w:rPrChange>
              </w:rPr>
              <w:pPrChange w:id="206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D4FDE48"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624" w:author="瑋婷 徐" w:date="2025-01-03T16:50:00Z" w16du:dateUtc="2025-01-03T08:50:00Z"/>
                <w:rFonts w:ascii="Times New Roman" w:eastAsiaTheme="minorEastAsia" w:hAnsi="Times New Roman" w:cs="Times New Roman"/>
                <w:rPrChange w:id="20625" w:author="瑋婷 徐" w:date="2025-01-04T22:53:00Z" w16du:dateUtc="2025-01-04T14:53:00Z">
                  <w:rPr>
                    <w:ins w:id="20626" w:author="瑋婷 徐" w:date="2025-01-03T16:50:00Z" w16du:dateUtc="2025-01-03T08:50:00Z"/>
                    <w:rFonts w:ascii="Times New Roman" w:eastAsia="Times New Roman" w:hAnsi="Times New Roman" w:cs="Times New Roman"/>
                    <w:sz w:val="20"/>
                    <w:szCs w:val="20"/>
                  </w:rPr>
                </w:rPrChange>
              </w:rPr>
              <w:pPrChange w:id="206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C0F2CC5"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628" w:author="瑋婷 徐" w:date="2025-01-03T16:50:00Z" w16du:dateUtc="2025-01-03T08:50:00Z"/>
                <w:rFonts w:ascii="Times New Roman" w:eastAsiaTheme="minorEastAsia" w:hAnsi="Times New Roman" w:cs="Times New Roman"/>
                <w:rPrChange w:id="20629" w:author="瑋婷 徐" w:date="2025-01-04T22:53:00Z" w16du:dateUtc="2025-01-04T14:53:00Z">
                  <w:rPr>
                    <w:ins w:id="20630" w:author="瑋婷 徐" w:date="2025-01-03T16:50:00Z" w16du:dateUtc="2025-01-03T08:50:00Z"/>
                    <w:rFonts w:ascii="Times New Roman" w:eastAsia="Times New Roman" w:hAnsi="Times New Roman" w:cs="Times New Roman"/>
                    <w:sz w:val="20"/>
                    <w:szCs w:val="20"/>
                  </w:rPr>
                </w:rPrChange>
              </w:rPr>
              <w:pPrChange w:id="2063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D357FC0"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632" w:author="瑋婷 徐" w:date="2025-01-03T16:50:00Z" w16du:dateUtc="2025-01-03T08:50:00Z"/>
                <w:rFonts w:ascii="Times New Roman" w:eastAsiaTheme="minorEastAsia" w:hAnsi="Times New Roman" w:cs="Times New Roman"/>
                <w:rPrChange w:id="20633" w:author="瑋婷 徐" w:date="2025-01-04T22:53:00Z" w16du:dateUtc="2025-01-04T14:53:00Z">
                  <w:rPr>
                    <w:ins w:id="20634" w:author="瑋婷 徐" w:date="2025-01-03T16:50:00Z" w16du:dateUtc="2025-01-03T08:50:00Z"/>
                    <w:rFonts w:ascii="Times New Roman" w:eastAsia="Times New Roman" w:hAnsi="Times New Roman" w:cs="Times New Roman"/>
                    <w:sz w:val="20"/>
                    <w:szCs w:val="20"/>
                  </w:rPr>
                </w:rPrChange>
              </w:rPr>
              <w:pPrChange w:id="2063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87297BB"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636" w:author="瑋婷 徐" w:date="2025-01-03T16:50:00Z" w16du:dateUtc="2025-01-03T08:50:00Z"/>
                <w:rFonts w:ascii="Times New Roman" w:eastAsiaTheme="minorEastAsia" w:hAnsi="Times New Roman" w:cs="Times New Roman"/>
                <w:rPrChange w:id="20637" w:author="瑋婷 徐" w:date="2025-01-04T22:53:00Z" w16du:dateUtc="2025-01-04T14:53:00Z">
                  <w:rPr>
                    <w:ins w:id="20638" w:author="瑋婷 徐" w:date="2025-01-03T16:50:00Z" w16du:dateUtc="2025-01-03T08:50:00Z"/>
                    <w:rFonts w:ascii="Times New Roman" w:eastAsia="Times New Roman" w:hAnsi="Times New Roman" w:cs="Times New Roman"/>
                    <w:sz w:val="20"/>
                    <w:szCs w:val="20"/>
                  </w:rPr>
                </w:rPrChange>
              </w:rPr>
              <w:pPrChange w:id="206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F33B680"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640" w:author="瑋婷 徐" w:date="2025-01-03T16:50:00Z" w16du:dateUtc="2025-01-03T08:50:00Z"/>
                <w:rFonts w:ascii="Times New Roman" w:eastAsiaTheme="minorEastAsia" w:hAnsi="Times New Roman" w:cs="Times New Roman"/>
                <w:rPrChange w:id="20641" w:author="瑋婷 徐" w:date="2025-01-04T22:53:00Z" w16du:dateUtc="2025-01-04T14:53:00Z">
                  <w:rPr>
                    <w:ins w:id="20642" w:author="瑋婷 徐" w:date="2025-01-03T16:50:00Z" w16du:dateUtc="2025-01-03T08:50:00Z"/>
                    <w:rFonts w:ascii="Times New Roman" w:eastAsia="Times New Roman" w:hAnsi="Times New Roman" w:cs="Times New Roman"/>
                    <w:sz w:val="20"/>
                    <w:szCs w:val="20"/>
                  </w:rPr>
                </w:rPrChange>
              </w:rPr>
              <w:pPrChange w:id="2064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DED36FA"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644" w:author="瑋婷 徐" w:date="2025-01-03T16:50:00Z" w16du:dateUtc="2025-01-03T08:50:00Z"/>
                <w:rFonts w:ascii="Times New Roman" w:eastAsiaTheme="minorEastAsia" w:hAnsi="Times New Roman" w:cs="Times New Roman"/>
                <w:rPrChange w:id="20645" w:author="瑋婷 徐" w:date="2025-01-04T22:53:00Z" w16du:dateUtc="2025-01-04T14:53:00Z">
                  <w:rPr>
                    <w:ins w:id="20646" w:author="瑋婷 徐" w:date="2025-01-03T16:50:00Z" w16du:dateUtc="2025-01-03T08:50:00Z"/>
                    <w:rFonts w:ascii="Times New Roman" w:eastAsia="Times New Roman" w:hAnsi="Times New Roman" w:cs="Times New Roman"/>
                    <w:sz w:val="20"/>
                    <w:szCs w:val="20"/>
                  </w:rPr>
                </w:rPrChange>
              </w:rPr>
              <w:pPrChange w:id="206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062CC91"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648" w:author="瑋婷 徐" w:date="2025-01-03T16:50:00Z" w16du:dateUtc="2025-01-03T08:50:00Z"/>
                <w:rFonts w:ascii="Times New Roman" w:eastAsiaTheme="minorEastAsia" w:hAnsi="Times New Roman" w:cs="Times New Roman"/>
                <w:rPrChange w:id="20649" w:author="瑋婷 徐" w:date="2025-01-04T22:53:00Z" w16du:dateUtc="2025-01-04T14:53:00Z">
                  <w:rPr>
                    <w:ins w:id="20650" w:author="瑋婷 徐" w:date="2025-01-03T16:50:00Z" w16du:dateUtc="2025-01-03T08:50:00Z"/>
                    <w:rFonts w:ascii="Times New Roman" w:eastAsia="Times New Roman" w:hAnsi="Times New Roman" w:cs="Times New Roman"/>
                    <w:sz w:val="20"/>
                    <w:szCs w:val="20"/>
                  </w:rPr>
                </w:rPrChange>
              </w:rPr>
              <w:pPrChange w:id="206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94EB5E9"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652" w:author="瑋婷 徐" w:date="2025-01-03T16:50:00Z" w16du:dateUtc="2025-01-03T08:50:00Z"/>
                <w:rFonts w:ascii="Times New Roman" w:eastAsiaTheme="minorEastAsia" w:hAnsi="Times New Roman" w:cs="Times New Roman"/>
                <w:rPrChange w:id="20653" w:author="瑋婷 徐" w:date="2025-01-04T22:53:00Z" w16du:dateUtc="2025-01-04T14:53:00Z">
                  <w:rPr>
                    <w:ins w:id="20654" w:author="瑋婷 徐" w:date="2025-01-03T16:50:00Z" w16du:dateUtc="2025-01-03T08:50:00Z"/>
                    <w:rFonts w:ascii="Times New Roman" w:eastAsia="Times New Roman" w:hAnsi="Times New Roman" w:cs="Times New Roman"/>
                    <w:sz w:val="20"/>
                    <w:szCs w:val="20"/>
                  </w:rPr>
                </w:rPrChange>
              </w:rPr>
              <w:pPrChange w:id="206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BA58050"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656" w:author="瑋婷 徐" w:date="2025-01-03T16:50:00Z" w16du:dateUtc="2025-01-03T08:50:00Z"/>
                <w:rFonts w:ascii="Times New Roman" w:eastAsiaTheme="minorEastAsia" w:hAnsi="Times New Roman" w:cs="Times New Roman"/>
                <w:rPrChange w:id="20657" w:author="瑋婷 徐" w:date="2025-01-04T22:53:00Z" w16du:dateUtc="2025-01-04T14:53:00Z">
                  <w:rPr>
                    <w:ins w:id="20658" w:author="瑋婷 徐" w:date="2025-01-03T16:50:00Z" w16du:dateUtc="2025-01-03T08:50:00Z"/>
                    <w:rFonts w:ascii="Times New Roman" w:eastAsia="Times New Roman" w:hAnsi="Times New Roman" w:cs="Times New Roman"/>
                    <w:sz w:val="20"/>
                    <w:szCs w:val="20"/>
                  </w:rPr>
                </w:rPrChange>
              </w:rPr>
              <w:pPrChange w:id="206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73860A4"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660" w:author="瑋婷 徐" w:date="2025-01-03T16:50:00Z" w16du:dateUtc="2025-01-03T08:50:00Z"/>
                <w:rFonts w:ascii="Times New Roman" w:eastAsiaTheme="minorEastAsia" w:hAnsi="Times New Roman" w:cs="Times New Roman"/>
                <w:color w:val="000000"/>
                <w:rPrChange w:id="20661" w:author="瑋婷 徐" w:date="2025-01-04T22:53:00Z" w16du:dateUtc="2025-01-04T14:53:00Z">
                  <w:rPr>
                    <w:ins w:id="20662" w:author="瑋婷 徐" w:date="2025-01-03T16:50:00Z" w16du:dateUtc="2025-01-03T08:50:00Z"/>
                    <w:rFonts w:ascii="Calibri" w:hAnsi="Calibri" w:cs="Calibri"/>
                    <w:color w:val="000000"/>
                    <w:sz w:val="22"/>
                    <w:szCs w:val="22"/>
                  </w:rPr>
                </w:rPrChange>
              </w:rPr>
              <w:pPrChange w:id="2066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664" w:author="瑋婷 徐" w:date="2025-01-03T16:50:00Z" w16du:dateUtc="2025-01-03T08:50:00Z">
              <w:r w:rsidRPr="003F0C1C">
                <w:rPr>
                  <w:rFonts w:ascii="Times New Roman" w:eastAsiaTheme="minorEastAsia" w:hAnsi="Times New Roman" w:cs="Times New Roman"/>
                  <w:color w:val="000000"/>
                  <w:rPrChange w:id="2066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58E05CDA"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666" w:author="瑋婷 徐" w:date="2025-01-03T16:50:00Z" w16du:dateUtc="2025-01-03T08:50:00Z"/>
                <w:rFonts w:ascii="Times New Roman" w:eastAsiaTheme="minorEastAsia" w:hAnsi="Times New Roman" w:cs="Times New Roman"/>
                <w:color w:val="000000"/>
                <w:rPrChange w:id="20667" w:author="瑋婷 徐" w:date="2025-01-04T22:53:00Z" w16du:dateUtc="2025-01-04T14:53:00Z">
                  <w:rPr>
                    <w:ins w:id="20668" w:author="瑋婷 徐" w:date="2025-01-03T16:50:00Z" w16du:dateUtc="2025-01-03T08:50:00Z"/>
                    <w:rFonts w:ascii="Calibri" w:hAnsi="Calibri" w:cs="Calibri"/>
                    <w:color w:val="000000"/>
                    <w:sz w:val="22"/>
                    <w:szCs w:val="22"/>
                  </w:rPr>
                </w:rPrChange>
              </w:rPr>
              <w:pPrChange w:id="206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256F8E7"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670" w:author="瑋婷 徐" w:date="2025-01-03T16:50:00Z" w16du:dateUtc="2025-01-03T08:50:00Z"/>
                <w:rFonts w:ascii="Times New Roman" w:eastAsiaTheme="minorEastAsia" w:hAnsi="Times New Roman" w:cs="Times New Roman"/>
                <w:rPrChange w:id="20671" w:author="瑋婷 徐" w:date="2025-01-04T22:53:00Z" w16du:dateUtc="2025-01-04T14:53:00Z">
                  <w:rPr>
                    <w:ins w:id="20672" w:author="瑋婷 徐" w:date="2025-01-03T16:50:00Z" w16du:dateUtc="2025-01-03T08:50:00Z"/>
                    <w:rFonts w:ascii="Times New Roman" w:eastAsia="Times New Roman" w:hAnsi="Times New Roman" w:cs="Times New Roman"/>
                    <w:sz w:val="20"/>
                    <w:szCs w:val="20"/>
                  </w:rPr>
                </w:rPrChange>
              </w:rPr>
              <w:pPrChange w:id="206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D978A5D"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674" w:author="瑋婷 徐" w:date="2025-01-03T16:50:00Z" w16du:dateUtc="2025-01-03T08:50:00Z"/>
                <w:rFonts w:ascii="Times New Roman" w:eastAsiaTheme="minorEastAsia" w:hAnsi="Times New Roman" w:cs="Times New Roman"/>
                <w:rPrChange w:id="20675" w:author="瑋婷 徐" w:date="2025-01-04T22:53:00Z" w16du:dateUtc="2025-01-04T14:53:00Z">
                  <w:rPr>
                    <w:ins w:id="20676" w:author="瑋婷 徐" w:date="2025-01-03T16:50:00Z" w16du:dateUtc="2025-01-03T08:50:00Z"/>
                    <w:rFonts w:ascii="Times New Roman" w:eastAsia="Times New Roman" w:hAnsi="Times New Roman" w:cs="Times New Roman"/>
                    <w:sz w:val="20"/>
                    <w:szCs w:val="20"/>
                  </w:rPr>
                </w:rPrChange>
              </w:rPr>
              <w:pPrChange w:id="2067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9A3E076"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678" w:author="瑋婷 徐" w:date="2025-01-03T16:50:00Z" w16du:dateUtc="2025-01-03T08:50:00Z"/>
                <w:rFonts w:ascii="Times New Roman" w:eastAsiaTheme="minorEastAsia" w:hAnsi="Times New Roman" w:cs="Times New Roman"/>
                <w:rPrChange w:id="20679" w:author="瑋婷 徐" w:date="2025-01-04T22:53:00Z" w16du:dateUtc="2025-01-04T14:53:00Z">
                  <w:rPr>
                    <w:ins w:id="20680" w:author="瑋婷 徐" w:date="2025-01-03T16:50:00Z" w16du:dateUtc="2025-01-03T08:50:00Z"/>
                    <w:rFonts w:ascii="Times New Roman" w:eastAsia="Times New Roman" w:hAnsi="Times New Roman" w:cs="Times New Roman"/>
                    <w:sz w:val="20"/>
                    <w:szCs w:val="20"/>
                  </w:rPr>
                </w:rPrChange>
              </w:rPr>
              <w:pPrChange w:id="2068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EE6DE11"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682" w:author="瑋婷 徐" w:date="2025-01-03T16:50:00Z" w16du:dateUtc="2025-01-03T08:50:00Z"/>
                <w:rFonts w:ascii="Times New Roman" w:eastAsiaTheme="minorEastAsia" w:hAnsi="Times New Roman" w:cs="Times New Roman"/>
                <w:rPrChange w:id="20683" w:author="瑋婷 徐" w:date="2025-01-04T22:53:00Z" w16du:dateUtc="2025-01-04T14:53:00Z">
                  <w:rPr>
                    <w:ins w:id="20684" w:author="瑋婷 徐" w:date="2025-01-03T16:50:00Z" w16du:dateUtc="2025-01-03T08:50:00Z"/>
                    <w:rFonts w:ascii="Times New Roman" w:eastAsia="Times New Roman" w:hAnsi="Times New Roman" w:cs="Times New Roman"/>
                    <w:sz w:val="20"/>
                    <w:szCs w:val="20"/>
                  </w:rPr>
                </w:rPrChange>
              </w:rPr>
              <w:pPrChange w:id="206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9E20BCA"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686" w:author="瑋婷 徐" w:date="2025-01-03T16:50:00Z" w16du:dateUtc="2025-01-03T08:50:00Z"/>
                <w:rFonts w:ascii="Times New Roman" w:eastAsiaTheme="minorEastAsia" w:hAnsi="Times New Roman" w:cs="Times New Roman"/>
                <w:rPrChange w:id="20687" w:author="瑋婷 徐" w:date="2025-01-04T22:53:00Z" w16du:dateUtc="2025-01-04T14:53:00Z">
                  <w:rPr>
                    <w:ins w:id="20688" w:author="瑋婷 徐" w:date="2025-01-03T16:50:00Z" w16du:dateUtc="2025-01-03T08:50:00Z"/>
                    <w:rFonts w:ascii="Times New Roman" w:eastAsia="Times New Roman" w:hAnsi="Times New Roman" w:cs="Times New Roman"/>
                    <w:sz w:val="20"/>
                    <w:szCs w:val="20"/>
                  </w:rPr>
                </w:rPrChange>
              </w:rPr>
              <w:pPrChange w:id="206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1FEB2784"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690" w:author="瑋婷 徐" w:date="2025-01-03T16:50:00Z" w16du:dateUtc="2025-01-03T08:50:00Z"/>
                <w:rFonts w:ascii="Times New Roman" w:eastAsiaTheme="minorEastAsia" w:hAnsi="Times New Roman" w:cs="Times New Roman"/>
                <w:rPrChange w:id="20691" w:author="瑋婷 徐" w:date="2025-01-04T22:53:00Z" w16du:dateUtc="2025-01-04T14:53:00Z">
                  <w:rPr>
                    <w:ins w:id="20692" w:author="瑋婷 徐" w:date="2025-01-03T16:50:00Z" w16du:dateUtc="2025-01-03T08:50:00Z"/>
                    <w:rFonts w:ascii="Times New Roman" w:eastAsia="Times New Roman" w:hAnsi="Times New Roman" w:cs="Times New Roman"/>
                    <w:sz w:val="20"/>
                    <w:szCs w:val="20"/>
                  </w:rPr>
                </w:rPrChange>
              </w:rPr>
              <w:pPrChange w:id="206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F0C1C" w14:paraId="02D2FC32" w14:textId="77777777" w:rsidTr="003C19C7">
        <w:trPr>
          <w:cnfStyle w:val="000000100000" w:firstRow="0" w:lastRow="0" w:firstColumn="0" w:lastColumn="0" w:oddVBand="0" w:evenVBand="0" w:oddHBand="1" w:evenHBand="0" w:firstRowFirstColumn="0" w:firstRowLastColumn="0" w:lastRowFirstColumn="0" w:lastRowLastColumn="0"/>
          <w:trHeight w:val="300"/>
          <w:ins w:id="20694"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0E61A713" w14:textId="77777777" w:rsidR="003C19C7" w:rsidRPr="003F0C1C" w:rsidRDefault="003C19C7">
            <w:pPr>
              <w:spacing w:line="360" w:lineRule="auto"/>
              <w:jc w:val="both"/>
              <w:rPr>
                <w:ins w:id="20695" w:author="瑋婷 徐" w:date="2025-01-03T16:50:00Z" w16du:dateUtc="2025-01-03T08:50:00Z"/>
                <w:rFonts w:ascii="Times New Roman" w:eastAsiaTheme="minorEastAsia" w:hAnsi="Times New Roman" w:cs="Times New Roman"/>
                <w:b w:val="0"/>
                <w:bCs w:val="0"/>
                <w:color w:val="000000"/>
                <w:rPrChange w:id="20696" w:author="瑋婷 徐" w:date="2025-01-04T22:53:00Z" w16du:dateUtc="2025-01-04T14:53:00Z">
                  <w:rPr>
                    <w:ins w:id="20697" w:author="瑋婷 徐" w:date="2025-01-03T16:50:00Z" w16du:dateUtc="2025-01-03T08:50:00Z"/>
                    <w:rFonts w:ascii="Calibri" w:hAnsi="Calibri" w:cs="Calibri"/>
                    <w:color w:val="000000"/>
                    <w:sz w:val="22"/>
                    <w:szCs w:val="22"/>
                  </w:rPr>
                </w:rPrChange>
              </w:rPr>
              <w:pPrChange w:id="20698" w:author="瑋婷 徐" w:date="2025-01-03T16:55:00Z" w16du:dateUtc="2025-01-03T08:55:00Z">
                <w:pPr/>
              </w:pPrChange>
            </w:pPr>
            <w:ins w:id="20699" w:author="瑋婷 徐" w:date="2025-01-03T16:50:00Z" w16du:dateUtc="2025-01-03T08:50:00Z">
              <w:r w:rsidRPr="003F0C1C">
                <w:rPr>
                  <w:rFonts w:ascii="Times New Roman" w:eastAsiaTheme="minorEastAsia" w:hAnsi="Times New Roman" w:cs="Times New Roman" w:hint="eastAsia"/>
                  <w:b w:val="0"/>
                  <w:bCs w:val="0"/>
                  <w:color w:val="000000"/>
                  <w:rPrChange w:id="20700" w:author="瑋婷 徐" w:date="2025-01-04T22:53:00Z" w16du:dateUtc="2025-01-04T14:53:00Z">
                    <w:rPr>
                      <w:rFonts w:ascii="Calibri" w:hAnsi="Calibri" w:cs="Calibri" w:hint="eastAsia"/>
                      <w:color w:val="000000"/>
                      <w:sz w:val="22"/>
                      <w:szCs w:val="22"/>
                    </w:rPr>
                  </w:rPrChange>
                </w:rPr>
                <w:t>棕背伯勞</w:t>
              </w:r>
              <w:r w:rsidRPr="003F0C1C">
                <w:rPr>
                  <w:rFonts w:ascii="Times New Roman" w:eastAsiaTheme="minorEastAsia" w:hAnsi="Times New Roman" w:cs="Times New Roman"/>
                  <w:b w:val="0"/>
                  <w:bCs w:val="0"/>
                  <w:color w:val="000000"/>
                  <w:rPrChange w:id="20701"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535333DB"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702" w:author="瑋婷 徐" w:date="2025-01-03T16:50:00Z" w16du:dateUtc="2025-01-03T08:50:00Z"/>
                <w:rFonts w:ascii="Times New Roman" w:eastAsiaTheme="minorEastAsia" w:hAnsi="Times New Roman" w:cs="Times New Roman"/>
                <w:i/>
                <w:iCs/>
                <w:color w:val="000000"/>
                <w:rPrChange w:id="20703" w:author="瑋婷 徐" w:date="2025-01-04T22:53:00Z" w16du:dateUtc="2025-01-04T14:53:00Z">
                  <w:rPr>
                    <w:ins w:id="20704" w:author="瑋婷 徐" w:date="2025-01-03T16:50:00Z" w16du:dateUtc="2025-01-03T08:50:00Z"/>
                    <w:rFonts w:ascii="Calibri" w:hAnsi="Calibri" w:cs="Calibri"/>
                    <w:i/>
                    <w:iCs/>
                    <w:color w:val="000000"/>
                    <w:sz w:val="22"/>
                    <w:szCs w:val="22"/>
                  </w:rPr>
                </w:rPrChange>
              </w:rPr>
              <w:pPrChange w:id="2070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706" w:author="瑋婷 徐" w:date="2025-01-03T16:50:00Z" w16du:dateUtc="2025-01-03T08:50:00Z">
              <w:r w:rsidRPr="003F0C1C">
                <w:rPr>
                  <w:rFonts w:ascii="Times New Roman" w:eastAsiaTheme="minorEastAsia" w:hAnsi="Times New Roman" w:cs="Times New Roman"/>
                  <w:i/>
                  <w:iCs/>
                  <w:color w:val="000000"/>
                  <w:rPrChange w:id="20707" w:author="瑋婷 徐" w:date="2025-01-04T22:53:00Z" w16du:dateUtc="2025-01-04T14:53:00Z">
                    <w:rPr>
                      <w:rFonts w:ascii="Calibri" w:hAnsi="Calibri" w:cs="Calibri"/>
                      <w:i/>
                      <w:iCs/>
                      <w:color w:val="000000"/>
                      <w:sz w:val="22"/>
                      <w:szCs w:val="22"/>
                    </w:rPr>
                  </w:rPrChange>
                </w:rPr>
                <w:t>Lanius schach</w:t>
              </w:r>
            </w:ins>
          </w:p>
        </w:tc>
        <w:tc>
          <w:tcPr>
            <w:tcW w:w="162" w:type="pct"/>
            <w:noWrap/>
            <w:vAlign w:val="center"/>
            <w:hideMark/>
          </w:tcPr>
          <w:p w14:paraId="39F93BFD"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708" w:author="瑋婷 徐" w:date="2025-01-03T16:50:00Z" w16du:dateUtc="2025-01-03T08:50:00Z"/>
                <w:rFonts w:ascii="Times New Roman" w:eastAsiaTheme="minorEastAsia" w:hAnsi="Times New Roman" w:cs="Times New Roman"/>
                <w:i/>
                <w:iCs/>
                <w:color w:val="000000"/>
                <w:rPrChange w:id="20709" w:author="瑋婷 徐" w:date="2025-01-04T22:53:00Z" w16du:dateUtc="2025-01-04T14:53:00Z">
                  <w:rPr>
                    <w:ins w:id="20710" w:author="瑋婷 徐" w:date="2025-01-03T16:50:00Z" w16du:dateUtc="2025-01-03T08:50:00Z"/>
                    <w:rFonts w:ascii="Calibri" w:hAnsi="Calibri" w:cs="Calibri"/>
                    <w:i/>
                    <w:iCs/>
                    <w:color w:val="000000"/>
                    <w:sz w:val="22"/>
                    <w:szCs w:val="22"/>
                  </w:rPr>
                </w:rPrChange>
              </w:rPr>
              <w:pPrChange w:id="2071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97F342D"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712" w:author="瑋婷 徐" w:date="2025-01-03T16:50:00Z" w16du:dateUtc="2025-01-03T08:50:00Z"/>
                <w:rFonts w:ascii="Times New Roman" w:eastAsiaTheme="minorEastAsia" w:hAnsi="Times New Roman" w:cs="Times New Roman"/>
                <w:rPrChange w:id="20713" w:author="瑋婷 徐" w:date="2025-01-04T22:53:00Z" w16du:dateUtc="2025-01-04T14:53:00Z">
                  <w:rPr>
                    <w:ins w:id="20714" w:author="瑋婷 徐" w:date="2025-01-03T16:50:00Z" w16du:dateUtc="2025-01-03T08:50:00Z"/>
                    <w:rFonts w:ascii="Times New Roman" w:eastAsia="Times New Roman" w:hAnsi="Times New Roman" w:cs="Times New Roman"/>
                    <w:sz w:val="20"/>
                    <w:szCs w:val="20"/>
                  </w:rPr>
                </w:rPrChange>
              </w:rPr>
              <w:pPrChange w:id="2071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0015EF8"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716" w:author="瑋婷 徐" w:date="2025-01-03T16:50:00Z" w16du:dateUtc="2025-01-03T08:50:00Z"/>
                <w:rFonts w:ascii="Times New Roman" w:eastAsiaTheme="minorEastAsia" w:hAnsi="Times New Roman" w:cs="Times New Roman"/>
                <w:rPrChange w:id="20717" w:author="瑋婷 徐" w:date="2025-01-04T22:53:00Z" w16du:dateUtc="2025-01-04T14:53:00Z">
                  <w:rPr>
                    <w:ins w:id="20718" w:author="瑋婷 徐" w:date="2025-01-03T16:50:00Z" w16du:dateUtc="2025-01-03T08:50:00Z"/>
                    <w:rFonts w:ascii="Times New Roman" w:eastAsia="Times New Roman" w:hAnsi="Times New Roman" w:cs="Times New Roman"/>
                    <w:sz w:val="20"/>
                    <w:szCs w:val="20"/>
                  </w:rPr>
                </w:rPrChange>
              </w:rPr>
              <w:pPrChange w:id="2071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FA5018C"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720" w:author="瑋婷 徐" w:date="2025-01-03T16:50:00Z" w16du:dateUtc="2025-01-03T08:50:00Z"/>
                <w:rFonts w:ascii="Times New Roman" w:eastAsiaTheme="minorEastAsia" w:hAnsi="Times New Roman" w:cs="Times New Roman"/>
                <w:rPrChange w:id="20721" w:author="瑋婷 徐" w:date="2025-01-04T22:53:00Z" w16du:dateUtc="2025-01-04T14:53:00Z">
                  <w:rPr>
                    <w:ins w:id="20722" w:author="瑋婷 徐" w:date="2025-01-03T16:50:00Z" w16du:dateUtc="2025-01-03T08:50:00Z"/>
                    <w:rFonts w:ascii="Times New Roman" w:eastAsia="Times New Roman" w:hAnsi="Times New Roman" w:cs="Times New Roman"/>
                    <w:sz w:val="20"/>
                    <w:szCs w:val="20"/>
                  </w:rPr>
                </w:rPrChange>
              </w:rPr>
              <w:pPrChange w:id="2072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8392D35"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724" w:author="瑋婷 徐" w:date="2025-01-03T16:50:00Z" w16du:dateUtc="2025-01-03T08:50:00Z"/>
                <w:rFonts w:ascii="Times New Roman" w:eastAsiaTheme="minorEastAsia" w:hAnsi="Times New Roman" w:cs="Times New Roman"/>
                <w:rPrChange w:id="20725" w:author="瑋婷 徐" w:date="2025-01-04T22:53:00Z" w16du:dateUtc="2025-01-04T14:53:00Z">
                  <w:rPr>
                    <w:ins w:id="20726" w:author="瑋婷 徐" w:date="2025-01-03T16:50:00Z" w16du:dateUtc="2025-01-03T08:50:00Z"/>
                    <w:rFonts w:ascii="Times New Roman" w:eastAsia="Times New Roman" w:hAnsi="Times New Roman" w:cs="Times New Roman"/>
                    <w:sz w:val="20"/>
                    <w:szCs w:val="20"/>
                  </w:rPr>
                </w:rPrChange>
              </w:rPr>
              <w:pPrChange w:id="2072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487F975"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728" w:author="瑋婷 徐" w:date="2025-01-03T16:50:00Z" w16du:dateUtc="2025-01-03T08:50:00Z"/>
                <w:rFonts w:ascii="Times New Roman" w:eastAsiaTheme="minorEastAsia" w:hAnsi="Times New Roman" w:cs="Times New Roman"/>
                <w:rPrChange w:id="20729" w:author="瑋婷 徐" w:date="2025-01-04T22:53:00Z" w16du:dateUtc="2025-01-04T14:53:00Z">
                  <w:rPr>
                    <w:ins w:id="20730" w:author="瑋婷 徐" w:date="2025-01-03T16:50:00Z" w16du:dateUtc="2025-01-03T08:50:00Z"/>
                    <w:rFonts w:ascii="Times New Roman" w:eastAsia="Times New Roman" w:hAnsi="Times New Roman" w:cs="Times New Roman"/>
                    <w:sz w:val="20"/>
                    <w:szCs w:val="20"/>
                  </w:rPr>
                </w:rPrChange>
              </w:rPr>
              <w:pPrChange w:id="2073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F79E7FA"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732" w:author="瑋婷 徐" w:date="2025-01-03T16:50:00Z" w16du:dateUtc="2025-01-03T08:50:00Z"/>
                <w:rFonts w:ascii="Times New Roman" w:eastAsiaTheme="minorEastAsia" w:hAnsi="Times New Roman" w:cs="Times New Roman"/>
                <w:rPrChange w:id="20733" w:author="瑋婷 徐" w:date="2025-01-04T22:53:00Z" w16du:dateUtc="2025-01-04T14:53:00Z">
                  <w:rPr>
                    <w:ins w:id="20734" w:author="瑋婷 徐" w:date="2025-01-03T16:50:00Z" w16du:dateUtc="2025-01-03T08:50:00Z"/>
                    <w:rFonts w:ascii="Times New Roman" w:eastAsia="Times New Roman" w:hAnsi="Times New Roman" w:cs="Times New Roman"/>
                    <w:sz w:val="20"/>
                    <w:szCs w:val="20"/>
                  </w:rPr>
                </w:rPrChange>
              </w:rPr>
              <w:pPrChange w:id="207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2C53FEF"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736" w:author="瑋婷 徐" w:date="2025-01-03T16:50:00Z" w16du:dateUtc="2025-01-03T08:50:00Z"/>
                <w:rFonts w:ascii="Times New Roman" w:eastAsiaTheme="minorEastAsia" w:hAnsi="Times New Roman" w:cs="Times New Roman"/>
                <w:rPrChange w:id="20737" w:author="瑋婷 徐" w:date="2025-01-04T22:53:00Z" w16du:dateUtc="2025-01-04T14:53:00Z">
                  <w:rPr>
                    <w:ins w:id="20738" w:author="瑋婷 徐" w:date="2025-01-03T16:50:00Z" w16du:dateUtc="2025-01-03T08:50:00Z"/>
                    <w:rFonts w:ascii="Times New Roman" w:eastAsia="Times New Roman" w:hAnsi="Times New Roman" w:cs="Times New Roman"/>
                    <w:sz w:val="20"/>
                    <w:szCs w:val="20"/>
                  </w:rPr>
                </w:rPrChange>
              </w:rPr>
              <w:pPrChange w:id="2073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4326CB2"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740" w:author="瑋婷 徐" w:date="2025-01-03T16:50:00Z" w16du:dateUtc="2025-01-03T08:50:00Z"/>
                <w:rFonts w:ascii="Times New Roman" w:eastAsiaTheme="minorEastAsia" w:hAnsi="Times New Roman" w:cs="Times New Roman"/>
                <w:rPrChange w:id="20741" w:author="瑋婷 徐" w:date="2025-01-04T22:53:00Z" w16du:dateUtc="2025-01-04T14:53:00Z">
                  <w:rPr>
                    <w:ins w:id="20742" w:author="瑋婷 徐" w:date="2025-01-03T16:50:00Z" w16du:dateUtc="2025-01-03T08:50:00Z"/>
                    <w:rFonts w:ascii="Times New Roman" w:eastAsia="Times New Roman" w:hAnsi="Times New Roman" w:cs="Times New Roman"/>
                    <w:sz w:val="20"/>
                    <w:szCs w:val="20"/>
                  </w:rPr>
                </w:rPrChange>
              </w:rPr>
              <w:pPrChange w:id="2074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D80BD56"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744" w:author="瑋婷 徐" w:date="2025-01-03T16:50:00Z" w16du:dateUtc="2025-01-03T08:50:00Z"/>
                <w:rFonts w:ascii="Times New Roman" w:eastAsiaTheme="minorEastAsia" w:hAnsi="Times New Roman" w:cs="Times New Roman"/>
                <w:color w:val="000000"/>
                <w:rPrChange w:id="20745" w:author="瑋婷 徐" w:date="2025-01-04T22:53:00Z" w16du:dateUtc="2025-01-04T14:53:00Z">
                  <w:rPr>
                    <w:ins w:id="20746" w:author="瑋婷 徐" w:date="2025-01-03T16:50:00Z" w16du:dateUtc="2025-01-03T08:50:00Z"/>
                    <w:rFonts w:ascii="Calibri" w:hAnsi="Calibri" w:cs="Calibri"/>
                    <w:color w:val="000000"/>
                    <w:sz w:val="22"/>
                    <w:szCs w:val="22"/>
                  </w:rPr>
                </w:rPrChange>
              </w:rPr>
              <w:pPrChange w:id="207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0748" w:author="瑋婷 徐" w:date="2025-01-03T16:50:00Z" w16du:dateUtc="2025-01-03T08:50:00Z">
              <w:r w:rsidRPr="003F0C1C">
                <w:rPr>
                  <w:rFonts w:ascii="Times New Roman" w:eastAsiaTheme="minorEastAsia" w:hAnsi="Times New Roman" w:cs="Times New Roman"/>
                  <w:color w:val="000000"/>
                  <w:rPrChange w:id="2074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EEC4976"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750" w:author="瑋婷 徐" w:date="2025-01-03T16:50:00Z" w16du:dateUtc="2025-01-03T08:50:00Z"/>
                <w:rFonts w:ascii="Times New Roman" w:eastAsiaTheme="minorEastAsia" w:hAnsi="Times New Roman" w:cs="Times New Roman"/>
                <w:color w:val="000000"/>
                <w:rPrChange w:id="20751" w:author="瑋婷 徐" w:date="2025-01-04T22:53:00Z" w16du:dateUtc="2025-01-04T14:53:00Z">
                  <w:rPr>
                    <w:ins w:id="20752" w:author="瑋婷 徐" w:date="2025-01-03T16:50:00Z" w16du:dateUtc="2025-01-03T08:50:00Z"/>
                    <w:rFonts w:ascii="Calibri" w:hAnsi="Calibri" w:cs="Calibri"/>
                    <w:color w:val="000000"/>
                    <w:sz w:val="22"/>
                    <w:szCs w:val="22"/>
                  </w:rPr>
                </w:rPrChange>
              </w:rPr>
              <w:pPrChange w:id="2075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9CAF6B3"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754" w:author="瑋婷 徐" w:date="2025-01-03T16:50:00Z" w16du:dateUtc="2025-01-03T08:50:00Z"/>
                <w:rFonts w:ascii="Times New Roman" w:eastAsiaTheme="minorEastAsia" w:hAnsi="Times New Roman" w:cs="Times New Roman"/>
                <w:rPrChange w:id="20755" w:author="瑋婷 徐" w:date="2025-01-04T22:53:00Z" w16du:dateUtc="2025-01-04T14:53:00Z">
                  <w:rPr>
                    <w:ins w:id="20756" w:author="瑋婷 徐" w:date="2025-01-03T16:50:00Z" w16du:dateUtc="2025-01-03T08:50:00Z"/>
                    <w:rFonts w:ascii="Times New Roman" w:eastAsia="Times New Roman" w:hAnsi="Times New Roman" w:cs="Times New Roman"/>
                    <w:sz w:val="20"/>
                    <w:szCs w:val="20"/>
                  </w:rPr>
                </w:rPrChange>
              </w:rPr>
              <w:pPrChange w:id="2075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A673221"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758" w:author="瑋婷 徐" w:date="2025-01-03T16:50:00Z" w16du:dateUtc="2025-01-03T08:50:00Z"/>
                <w:rFonts w:ascii="Times New Roman" w:eastAsiaTheme="minorEastAsia" w:hAnsi="Times New Roman" w:cs="Times New Roman"/>
                <w:rPrChange w:id="20759" w:author="瑋婷 徐" w:date="2025-01-04T22:53:00Z" w16du:dateUtc="2025-01-04T14:53:00Z">
                  <w:rPr>
                    <w:ins w:id="20760" w:author="瑋婷 徐" w:date="2025-01-03T16:50:00Z" w16du:dateUtc="2025-01-03T08:50:00Z"/>
                    <w:rFonts w:ascii="Times New Roman" w:eastAsia="Times New Roman" w:hAnsi="Times New Roman" w:cs="Times New Roman"/>
                    <w:sz w:val="20"/>
                    <w:szCs w:val="20"/>
                  </w:rPr>
                </w:rPrChange>
              </w:rPr>
              <w:pPrChange w:id="207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3FAF48D"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762" w:author="瑋婷 徐" w:date="2025-01-03T16:50:00Z" w16du:dateUtc="2025-01-03T08:50:00Z"/>
                <w:rFonts w:ascii="Times New Roman" w:eastAsiaTheme="minorEastAsia" w:hAnsi="Times New Roman" w:cs="Times New Roman"/>
                <w:rPrChange w:id="20763" w:author="瑋婷 徐" w:date="2025-01-04T22:53:00Z" w16du:dateUtc="2025-01-04T14:53:00Z">
                  <w:rPr>
                    <w:ins w:id="20764" w:author="瑋婷 徐" w:date="2025-01-03T16:50:00Z" w16du:dateUtc="2025-01-03T08:50:00Z"/>
                    <w:rFonts w:ascii="Times New Roman" w:eastAsia="Times New Roman" w:hAnsi="Times New Roman" w:cs="Times New Roman"/>
                    <w:sz w:val="20"/>
                    <w:szCs w:val="20"/>
                  </w:rPr>
                </w:rPrChange>
              </w:rPr>
              <w:pPrChange w:id="2076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D84B9E2"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766" w:author="瑋婷 徐" w:date="2025-01-03T16:50:00Z" w16du:dateUtc="2025-01-03T08:50:00Z"/>
                <w:rFonts w:ascii="Times New Roman" w:eastAsiaTheme="minorEastAsia" w:hAnsi="Times New Roman" w:cs="Times New Roman"/>
                <w:rPrChange w:id="20767" w:author="瑋婷 徐" w:date="2025-01-04T22:53:00Z" w16du:dateUtc="2025-01-04T14:53:00Z">
                  <w:rPr>
                    <w:ins w:id="20768" w:author="瑋婷 徐" w:date="2025-01-03T16:50:00Z" w16du:dateUtc="2025-01-03T08:50:00Z"/>
                    <w:rFonts w:ascii="Times New Roman" w:eastAsia="Times New Roman" w:hAnsi="Times New Roman" w:cs="Times New Roman"/>
                    <w:sz w:val="20"/>
                    <w:szCs w:val="20"/>
                  </w:rPr>
                </w:rPrChange>
              </w:rPr>
              <w:pPrChange w:id="2076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7DC0C2F"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770" w:author="瑋婷 徐" w:date="2025-01-03T16:50:00Z" w16du:dateUtc="2025-01-03T08:50:00Z"/>
                <w:rFonts w:ascii="Times New Roman" w:eastAsiaTheme="minorEastAsia" w:hAnsi="Times New Roman" w:cs="Times New Roman"/>
                <w:rPrChange w:id="20771" w:author="瑋婷 徐" w:date="2025-01-04T22:53:00Z" w16du:dateUtc="2025-01-04T14:53:00Z">
                  <w:rPr>
                    <w:ins w:id="20772" w:author="瑋婷 徐" w:date="2025-01-03T16:50:00Z" w16du:dateUtc="2025-01-03T08:50:00Z"/>
                    <w:rFonts w:ascii="Times New Roman" w:eastAsia="Times New Roman" w:hAnsi="Times New Roman" w:cs="Times New Roman"/>
                    <w:sz w:val="20"/>
                    <w:szCs w:val="20"/>
                  </w:rPr>
                </w:rPrChange>
              </w:rPr>
              <w:pPrChange w:id="207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FCC554B"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774" w:author="瑋婷 徐" w:date="2025-01-03T16:50:00Z" w16du:dateUtc="2025-01-03T08:50:00Z"/>
                <w:rFonts w:ascii="Times New Roman" w:eastAsiaTheme="minorEastAsia" w:hAnsi="Times New Roman" w:cs="Times New Roman"/>
                <w:rPrChange w:id="20775" w:author="瑋婷 徐" w:date="2025-01-04T22:53:00Z" w16du:dateUtc="2025-01-04T14:53:00Z">
                  <w:rPr>
                    <w:ins w:id="20776" w:author="瑋婷 徐" w:date="2025-01-03T16:50:00Z" w16du:dateUtc="2025-01-03T08:50:00Z"/>
                    <w:rFonts w:ascii="Times New Roman" w:eastAsia="Times New Roman" w:hAnsi="Times New Roman" w:cs="Times New Roman"/>
                    <w:sz w:val="20"/>
                    <w:szCs w:val="20"/>
                  </w:rPr>
                </w:rPrChange>
              </w:rPr>
              <w:pPrChange w:id="207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CF0FF81"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778" w:author="瑋婷 徐" w:date="2025-01-03T16:50:00Z" w16du:dateUtc="2025-01-03T08:50:00Z"/>
                <w:rFonts w:ascii="Times New Roman" w:eastAsiaTheme="minorEastAsia" w:hAnsi="Times New Roman" w:cs="Times New Roman"/>
                <w:rPrChange w:id="20779" w:author="瑋婷 徐" w:date="2025-01-04T22:53:00Z" w16du:dateUtc="2025-01-04T14:53:00Z">
                  <w:rPr>
                    <w:ins w:id="20780" w:author="瑋婷 徐" w:date="2025-01-03T16:50:00Z" w16du:dateUtc="2025-01-03T08:50:00Z"/>
                    <w:rFonts w:ascii="Times New Roman" w:eastAsia="Times New Roman" w:hAnsi="Times New Roman" w:cs="Times New Roman"/>
                    <w:sz w:val="20"/>
                    <w:szCs w:val="20"/>
                  </w:rPr>
                </w:rPrChange>
              </w:rPr>
              <w:pPrChange w:id="2078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486C8DD"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782" w:author="瑋婷 徐" w:date="2025-01-03T16:50:00Z" w16du:dateUtc="2025-01-03T08:50:00Z"/>
                <w:rFonts w:ascii="Times New Roman" w:eastAsiaTheme="minorEastAsia" w:hAnsi="Times New Roman" w:cs="Times New Roman"/>
                <w:rPrChange w:id="20783" w:author="瑋婷 徐" w:date="2025-01-04T22:53:00Z" w16du:dateUtc="2025-01-04T14:53:00Z">
                  <w:rPr>
                    <w:ins w:id="20784" w:author="瑋婷 徐" w:date="2025-01-03T16:50:00Z" w16du:dateUtc="2025-01-03T08:50:00Z"/>
                    <w:rFonts w:ascii="Times New Roman" w:eastAsia="Times New Roman" w:hAnsi="Times New Roman" w:cs="Times New Roman"/>
                    <w:sz w:val="20"/>
                    <w:szCs w:val="20"/>
                  </w:rPr>
                </w:rPrChange>
              </w:rPr>
              <w:pPrChange w:id="2078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1D48753"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786" w:author="瑋婷 徐" w:date="2025-01-03T16:50:00Z" w16du:dateUtc="2025-01-03T08:50:00Z"/>
                <w:rFonts w:ascii="Times New Roman" w:eastAsiaTheme="minorEastAsia" w:hAnsi="Times New Roman" w:cs="Times New Roman"/>
                <w:rPrChange w:id="20787" w:author="瑋婷 徐" w:date="2025-01-04T22:53:00Z" w16du:dateUtc="2025-01-04T14:53:00Z">
                  <w:rPr>
                    <w:ins w:id="20788" w:author="瑋婷 徐" w:date="2025-01-03T16:50:00Z" w16du:dateUtc="2025-01-03T08:50:00Z"/>
                    <w:rFonts w:ascii="Times New Roman" w:eastAsia="Times New Roman" w:hAnsi="Times New Roman" w:cs="Times New Roman"/>
                    <w:sz w:val="20"/>
                    <w:szCs w:val="20"/>
                  </w:rPr>
                </w:rPrChange>
              </w:rPr>
              <w:pPrChange w:id="2078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1158481B" w14:textId="77777777" w:rsidR="003C19C7" w:rsidRPr="003F0C1C"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0790" w:author="瑋婷 徐" w:date="2025-01-03T16:50:00Z" w16du:dateUtc="2025-01-03T08:50:00Z"/>
                <w:rFonts w:ascii="Times New Roman" w:eastAsiaTheme="minorEastAsia" w:hAnsi="Times New Roman" w:cs="Times New Roman"/>
                <w:rPrChange w:id="20791" w:author="瑋婷 徐" w:date="2025-01-04T22:53:00Z" w16du:dateUtc="2025-01-04T14:53:00Z">
                  <w:rPr>
                    <w:ins w:id="20792" w:author="瑋婷 徐" w:date="2025-01-03T16:50:00Z" w16du:dateUtc="2025-01-03T08:50:00Z"/>
                    <w:rFonts w:ascii="Times New Roman" w:eastAsia="Times New Roman" w:hAnsi="Times New Roman" w:cs="Times New Roman"/>
                    <w:sz w:val="20"/>
                    <w:szCs w:val="20"/>
                  </w:rPr>
                </w:rPrChange>
              </w:rPr>
              <w:pPrChange w:id="207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F0C1C" w14:paraId="7310D735" w14:textId="77777777" w:rsidTr="003C19C7">
        <w:trPr>
          <w:trHeight w:val="300"/>
          <w:ins w:id="20794"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7321A91B" w14:textId="77777777" w:rsidR="003C19C7" w:rsidRPr="003F0C1C" w:rsidRDefault="003C19C7">
            <w:pPr>
              <w:spacing w:line="360" w:lineRule="auto"/>
              <w:jc w:val="both"/>
              <w:rPr>
                <w:ins w:id="20795" w:author="瑋婷 徐" w:date="2025-01-03T16:50:00Z" w16du:dateUtc="2025-01-03T08:50:00Z"/>
                <w:rFonts w:ascii="Times New Roman" w:eastAsiaTheme="minorEastAsia" w:hAnsi="Times New Roman" w:cs="Times New Roman"/>
                <w:b w:val="0"/>
                <w:bCs w:val="0"/>
                <w:color w:val="000000"/>
                <w:rPrChange w:id="20796" w:author="瑋婷 徐" w:date="2025-01-04T22:53:00Z" w16du:dateUtc="2025-01-04T14:53:00Z">
                  <w:rPr>
                    <w:ins w:id="20797" w:author="瑋婷 徐" w:date="2025-01-03T16:50:00Z" w16du:dateUtc="2025-01-03T08:50:00Z"/>
                    <w:rFonts w:ascii="Calibri" w:hAnsi="Calibri" w:cs="Calibri"/>
                    <w:color w:val="000000"/>
                    <w:sz w:val="22"/>
                    <w:szCs w:val="22"/>
                  </w:rPr>
                </w:rPrChange>
              </w:rPr>
              <w:pPrChange w:id="20798" w:author="瑋婷 徐" w:date="2025-01-03T16:55:00Z" w16du:dateUtc="2025-01-03T08:55:00Z">
                <w:pPr/>
              </w:pPrChange>
            </w:pPr>
            <w:ins w:id="20799" w:author="瑋婷 徐" w:date="2025-01-03T16:50:00Z" w16du:dateUtc="2025-01-03T08:50:00Z">
              <w:r w:rsidRPr="003F0C1C">
                <w:rPr>
                  <w:rFonts w:ascii="Times New Roman" w:eastAsiaTheme="minorEastAsia" w:hAnsi="Times New Roman" w:cs="Times New Roman" w:hint="eastAsia"/>
                  <w:b w:val="0"/>
                  <w:bCs w:val="0"/>
                  <w:color w:val="000000"/>
                  <w:rPrChange w:id="20800" w:author="瑋婷 徐" w:date="2025-01-04T22:53:00Z" w16du:dateUtc="2025-01-04T14:53:00Z">
                    <w:rPr>
                      <w:rFonts w:ascii="Calibri" w:hAnsi="Calibri" w:cs="Calibri" w:hint="eastAsia"/>
                      <w:color w:val="000000"/>
                      <w:sz w:val="22"/>
                      <w:szCs w:val="22"/>
                    </w:rPr>
                  </w:rPrChange>
                </w:rPr>
                <w:t>松鴉</w:t>
              </w:r>
              <w:r w:rsidRPr="003F0C1C">
                <w:rPr>
                  <w:rFonts w:ascii="Times New Roman" w:eastAsiaTheme="minorEastAsia" w:hAnsi="Times New Roman" w:cs="Times New Roman"/>
                  <w:b w:val="0"/>
                  <w:bCs w:val="0"/>
                  <w:color w:val="000000"/>
                  <w:rPrChange w:id="20801" w:author="瑋婷 徐" w:date="2025-01-04T22:53:00Z" w16du:dateUtc="2025-01-04T14:53:00Z">
                    <w:rPr>
                      <w:rFonts w:ascii="Calibri" w:hAnsi="Calibri" w:cs="Calibri"/>
                      <w:color w:val="000000"/>
                      <w:sz w:val="22"/>
                      <w:szCs w:val="22"/>
                    </w:rPr>
                  </w:rPrChange>
                </w:rPr>
                <w:t xml:space="preserve"> </w:t>
              </w:r>
              <w:r w:rsidRPr="003F0C1C">
                <w:rPr>
                  <w:rFonts w:ascii="Times New Roman" w:eastAsiaTheme="minorEastAsia" w:hAnsi="Times New Roman" w:cs="Times New Roman"/>
                  <w:b w:val="0"/>
                  <w:bCs w:val="0"/>
                  <w:color w:val="000000"/>
                  <w:rPrChange w:id="20802" w:author="瑋婷 徐" w:date="2025-01-04T22:53:00Z" w16du:dateUtc="2025-01-04T14:53:00Z">
                    <w:rPr>
                      <w:color w:val="000000"/>
                      <w:sz w:val="22"/>
                      <w:szCs w:val="22"/>
                    </w:rPr>
                  </w:rPrChange>
                </w:rPr>
                <w:t>※</w:t>
              </w:r>
              <w:r w:rsidRPr="003F0C1C">
                <w:rPr>
                  <w:rFonts w:ascii="Times New Roman" w:eastAsiaTheme="minorEastAsia" w:hAnsi="Times New Roman" w:cs="Times New Roman"/>
                  <w:b w:val="0"/>
                  <w:bCs w:val="0"/>
                  <w:color w:val="000000"/>
                  <w:rPrChange w:id="20803"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6D6171AF"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804" w:author="瑋婷 徐" w:date="2025-01-03T16:50:00Z" w16du:dateUtc="2025-01-03T08:50:00Z"/>
                <w:rFonts w:ascii="Times New Roman" w:eastAsiaTheme="minorEastAsia" w:hAnsi="Times New Roman" w:cs="Times New Roman"/>
                <w:i/>
                <w:iCs/>
                <w:color w:val="000000"/>
                <w:rPrChange w:id="20805" w:author="瑋婷 徐" w:date="2025-01-04T22:53:00Z" w16du:dateUtc="2025-01-04T14:53:00Z">
                  <w:rPr>
                    <w:ins w:id="20806" w:author="瑋婷 徐" w:date="2025-01-03T16:50:00Z" w16du:dateUtc="2025-01-03T08:50:00Z"/>
                    <w:rFonts w:ascii="Calibri" w:hAnsi="Calibri" w:cs="Calibri"/>
                    <w:i/>
                    <w:iCs/>
                    <w:color w:val="000000"/>
                    <w:sz w:val="22"/>
                    <w:szCs w:val="22"/>
                  </w:rPr>
                </w:rPrChange>
              </w:rPr>
              <w:pPrChange w:id="208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808" w:author="瑋婷 徐" w:date="2025-01-03T16:50:00Z" w16du:dateUtc="2025-01-03T08:50:00Z">
              <w:r w:rsidRPr="003F0C1C">
                <w:rPr>
                  <w:rFonts w:ascii="Times New Roman" w:eastAsiaTheme="minorEastAsia" w:hAnsi="Times New Roman" w:cs="Times New Roman"/>
                  <w:i/>
                  <w:iCs/>
                  <w:color w:val="000000"/>
                  <w:rPrChange w:id="20809" w:author="瑋婷 徐" w:date="2025-01-04T22:53:00Z" w16du:dateUtc="2025-01-04T14:53:00Z">
                    <w:rPr>
                      <w:rFonts w:ascii="Calibri" w:hAnsi="Calibri" w:cs="Calibri"/>
                      <w:i/>
                      <w:iCs/>
                      <w:color w:val="000000"/>
                      <w:sz w:val="22"/>
                      <w:szCs w:val="22"/>
                    </w:rPr>
                  </w:rPrChange>
                </w:rPr>
                <w:t>Garrulus glandarius</w:t>
              </w:r>
            </w:ins>
          </w:p>
        </w:tc>
        <w:tc>
          <w:tcPr>
            <w:tcW w:w="162" w:type="pct"/>
            <w:noWrap/>
            <w:vAlign w:val="center"/>
            <w:hideMark/>
          </w:tcPr>
          <w:p w14:paraId="4E5347AD"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810" w:author="瑋婷 徐" w:date="2025-01-03T16:50:00Z" w16du:dateUtc="2025-01-03T08:50:00Z"/>
                <w:rFonts w:ascii="Times New Roman" w:eastAsiaTheme="minorEastAsia" w:hAnsi="Times New Roman" w:cs="Times New Roman"/>
                <w:i/>
                <w:iCs/>
                <w:color w:val="000000"/>
                <w:rPrChange w:id="20811" w:author="瑋婷 徐" w:date="2025-01-04T22:53:00Z" w16du:dateUtc="2025-01-04T14:53:00Z">
                  <w:rPr>
                    <w:ins w:id="20812" w:author="瑋婷 徐" w:date="2025-01-03T16:50:00Z" w16du:dateUtc="2025-01-03T08:50:00Z"/>
                    <w:rFonts w:ascii="Calibri" w:hAnsi="Calibri" w:cs="Calibri"/>
                    <w:i/>
                    <w:iCs/>
                    <w:color w:val="000000"/>
                    <w:sz w:val="22"/>
                    <w:szCs w:val="22"/>
                  </w:rPr>
                </w:rPrChange>
              </w:rPr>
              <w:pPrChange w:id="208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BF1907C"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814" w:author="瑋婷 徐" w:date="2025-01-03T16:50:00Z" w16du:dateUtc="2025-01-03T08:50:00Z"/>
                <w:rFonts w:ascii="Times New Roman" w:eastAsiaTheme="minorEastAsia" w:hAnsi="Times New Roman" w:cs="Times New Roman"/>
                <w:rPrChange w:id="20815" w:author="瑋婷 徐" w:date="2025-01-04T22:53:00Z" w16du:dateUtc="2025-01-04T14:53:00Z">
                  <w:rPr>
                    <w:ins w:id="20816" w:author="瑋婷 徐" w:date="2025-01-03T16:50:00Z" w16du:dateUtc="2025-01-03T08:50:00Z"/>
                    <w:rFonts w:ascii="Times New Roman" w:eastAsia="Times New Roman" w:hAnsi="Times New Roman" w:cs="Times New Roman"/>
                    <w:sz w:val="20"/>
                    <w:szCs w:val="20"/>
                  </w:rPr>
                </w:rPrChange>
              </w:rPr>
              <w:pPrChange w:id="208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D40E0AE"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818" w:author="瑋婷 徐" w:date="2025-01-03T16:50:00Z" w16du:dateUtc="2025-01-03T08:50:00Z"/>
                <w:rFonts w:ascii="Times New Roman" w:eastAsiaTheme="minorEastAsia" w:hAnsi="Times New Roman" w:cs="Times New Roman"/>
                <w:color w:val="000000"/>
                <w:rPrChange w:id="20819" w:author="瑋婷 徐" w:date="2025-01-04T22:53:00Z" w16du:dateUtc="2025-01-04T14:53:00Z">
                  <w:rPr>
                    <w:ins w:id="20820" w:author="瑋婷 徐" w:date="2025-01-03T16:50:00Z" w16du:dateUtc="2025-01-03T08:50:00Z"/>
                    <w:rFonts w:ascii="Calibri" w:hAnsi="Calibri" w:cs="Calibri"/>
                    <w:color w:val="000000"/>
                    <w:sz w:val="22"/>
                    <w:szCs w:val="22"/>
                  </w:rPr>
                </w:rPrChange>
              </w:rPr>
              <w:pPrChange w:id="2082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822" w:author="瑋婷 徐" w:date="2025-01-03T16:50:00Z" w16du:dateUtc="2025-01-03T08:50:00Z">
              <w:r w:rsidRPr="003F0C1C">
                <w:rPr>
                  <w:rFonts w:ascii="Times New Roman" w:eastAsiaTheme="minorEastAsia" w:hAnsi="Times New Roman" w:cs="Times New Roman"/>
                  <w:color w:val="000000"/>
                  <w:rPrChange w:id="2082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CF841F6"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824" w:author="瑋婷 徐" w:date="2025-01-03T16:50:00Z" w16du:dateUtc="2025-01-03T08:50:00Z"/>
                <w:rFonts w:ascii="Times New Roman" w:eastAsiaTheme="minorEastAsia" w:hAnsi="Times New Roman" w:cs="Times New Roman"/>
                <w:color w:val="000000"/>
                <w:rPrChange w:id="20825" w:author="瑋婷 徐" w:date="2025-01-04T22:53:00Z" w16du:dateUtc="2025-01-04T14:53:00Z">
                  <w:rPr>
                    <w:ins w:id="20826" w:author="瑋婷 徐" w:date="2025-01-03T16:50:00Z" w16du:dateUtc="2025-01-03T08:50:00Z"/>
                    <w:rFonts w:ascii="Calibri" w:hAnsi="Calibri" w:cs="Calibri"/>
                    <w:color w:val="000000"/>
                    <w:sz w:val="22"/>
                    <w:szCs w:val="22"/>
                  </w:rPr>
                </w:rPrChange>
              </w:rPr>
              <w:pPrChange w:id="208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B075089"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828" w:author="瑋婷 徐" w:date="2025-01-03T16:50:00Z" w16du:dateUtc="2025-01-03T08:50:00Z"/>
                <w:rFonts w:ascii="Times New Roman" w:eastAsiaTheme="minorEastAsia" w:hAnsi="Times New Roman" w:cs="Times New Roman"/>
                <w:rPrChange w:id="20829" w:author="瑋婷 徐" w:date="2025-01-04T22:53:00Z" w16du:dateUtc="2025-01-04T14:53:00Z">
                  <w:rPr>
                    <w:ins w:id="20830" w:author="瑋婷 徐" w:date="2025-01-03T16:50:00Z" w16du:dateUtc="2025-01-03T08:50:00Z"/>
                    <w:rFonts w:ascii="Times New Roman" w:eastAsia="Times New Roman" w:hAnsi="Times New Roman" w:cs="Times New Roman"/>
                    <w:sz w:val="20"/>
                    <w:szCs w:val="20"/>
                  </w:rPr>
                </w:rPrChange>
              </w:rPr>
              <w:pPrChange w:id="2083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2A96D43"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832" w:author="瑋婷 徐" w:date="2025-01-03T16:50:00Z" w16du:dateUtc="2025-01-03T08:50:00Z"/>
                <w:rFonts w:ascii="Times New Roman" w:eastAsiaTheme="minorEastAsia" w:hAnsi="Times New Roman" w:cs="Times New Roman"/>
                <w:rPrChange w:id="20833" w:author="瑋婷 徐" w:date="2025-01-04T22:53:00Z" w16du:dateUtc="2025-01-04T14:53:00Z">
                  <w:rPr>
                    <w:ins w:id="20834" w:author="瑋婷 徐" w:date="2025-01-03T16:50:00Z" w16du:dateUtc="2025-01-03T08:50:00Z"/>
                    <w:rFonts w:ascii="Times New Roman" w:eastAsia="Times New Roman" w:hAnsi="Times New Roman" w:cs="Times New Roman"/>
                    <w:sz w:val="20"/>
                    <w:szCs w:val="20"/>
                  </w:rPr>
                </w:rPrChange>
              </w:rPr>
              <w:pPrChange w:id="2083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8D186D8"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836" w:author="瑋婷 徐" w:date="2025-01-03T16:50:00Z" w16du:dateUtc="2025-01-03T08:50:00Z"/>
                <w:rFonts w:ascii="Times New Roman" w:eastAsiaTheme="minorEastAsia" w:hAnsi="Times New Roman" w:cs="Times New Roman"/>
                <w:rPrChange w:id="20837" w:author="瑋婷 徐" w:date="2025-01-04T22:53:00Z" w16du:dateUtc="2025-01-04T14:53:00Z">
                  <w:rPr>
                    <w:ins w:id="20838" w:author="瑋婷 徐" w:date="2025-01-03T16:50:00Z" w16du:dateUtc="2025-01-03T08:50:00Z"/>
                    <w:rFonts w:ascii="Times New Roman" w:eastAsia="Times New Roman" w:hAnsi="Times New Roman" w:cs="Times New Roman"/>
                    <w:sz w:val="20"/>
                    <w:szCs w:val="20"/>
                  </w:rPr>
                </w:rPrChange>
              </w:rPr>
              <w:pPrChange w:id="208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92EEEB3"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840" w:author="瑋婷 徐" w:date="2025-01-03T16:50:00Z" w16du:dateUtc="2025-01-03T08:50:00Z"/>
                <w:rFonts w:ascii="Times New Roman" w:eastAsiaTheme="minorEastAsia" w:hAnsi="Times New Roman" w:cs="Times New Roman"/>
                <w:color w:val="000000"/>
                <w:rPrChange w:id="20841" w:author="瑋婷 徐" w:date="2025-01-04T22:53:00Z" w16du:dateUtc="2025-01-04T14:53:00Z">
                  <w:rPr>
                    <w:ins w:id="20842" w:author="瑋婷 徐" w:date="2025-01-03T16:50:00Z" w16du:dateUtc="2025-01-03T08:50:00Z"/>
                    <w:rFonts w:ascii="Calibri" w:hAnsi="Calibri" w:cs="Calibri"/>
                    <w:color w:val="000000"/>
                    <w:sz w:val="22"/>
                    <w:szCs w:val="22"/>
                  </w:rPr>
                </w:rPrChange>
              </w:rPr>
              <w:pPrChange w:id="2084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0844" w:author="瑋婷 徐" w:date="2025-01-03T16:50:00Z" w16du:dateUtc="2025-01-03T08:50:00Z">
              <w:r w:rsidRPr="003F0C1C">
                <w:rPr>
                  <w:rFonts w:ascii="Times New Roman" w:eastAsiaTheme="minorEastAsia" w:hAnsi="Times New Roman" w:cs="Times New Roman"/>
                  <w:color w:val="000000"/>
                  <w:rPrChange w:id="2084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88827E3"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846" w:author="瑋婷 徐" w:date="2025-01-03T16:50:00Z" w16du:dateUtc="2025-01-03T08:50:00Z"/>
                <w:rFonts w:ascii="Times New Roman" w:eastAsiaTheme="minorEastAsia" w:hAnsi="Times New Roman" w:cs="Times New Roman"/>
                <w:color w:val="000000"/>
                <w:rPrChange w:id="20847" w:author="瑋婷 徐" w:date="2025-01-04T22:53:00Z" w16du:dateUtc="2025-01-04T14:53:00Z">
                  <w:rPr>
                    <w:ins w:id="20848" w:author="瑋婷 徐" w:date="2025-01-03T16:50:00Z" w16du:dateUtc="2025-01-03T08:50:00Z"/>
                    <w:rFonts w:ascii="Calibri" w:hAnsi="Calibri" w:cs="Calibri"/>
                    <w:color w:val="000000"/>
                    <w:sz w:val="22"/>
                    <w:szCs w:val="22"/>
                  </w:rPr>
                </w:rPrChange>
              </w:rPr>
              <w:pPrChange w:id="208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A6F07A9"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850" w:author="瑋婷 徐" w:date="2025-01-03T16:50:00Z" w16du:dateUtc="2025-01-03T08:50:00Z"/>
                <w:rFonts w:ascii="Times New Roman" w:eastAsiaTheme="minorEastAsia" w:hAnsi="Times New Roman" w:cs="Times New Roman"/>
                <w:rPrChange w:id="20851" w:author="瑋婷 徐" w:date="2025-01-04T22:53:00Z" w16du:dateUtc="2025-01-04T14:53:00Z">
                  <w:rPr>
                    <w:ins w:id="20852" w:author="瑋婷 徐" w:date="2025-01-03T16:50:00Z" w16du:dateUtc="2025-01-03T08:50:00Z"/>
                    <w:rFonts w:ascii="Times New Roman" w:eastAsia="Times New Roman" w:hAnsi="Times New Roman" w:cs="Times New Roman"/>
                    <w:sz w:val="20"/>
                    <w:szCs w:val="20"/>
                  </w:rPr>
                </w:rPrChange>
              </w:rPr>
              <w:pPrChange w:id="2085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08589DA"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854" w:author="瑋婷 徐" w:date="2025-01-03T16:50:00Z" w16du:dateUtc="2025-01-03T08:50:00Z"/>
                <w:rFonts w:ascii="Times New Roman" w:eastAsiaTheme="minorEastAsia" w:hAnsi="Times New Roman" w:cs="Times New Roman"/>
                <w:rPrChange w:id="20855" w:author="瑋婷 徐" w:date="2025-01-04T22:53:00Z" w16du:dateUtc="2025-01-04T14:53:00Z">
                  <w:rPr>
                    <w:ins w:id="20856" w:author="瑋婷 徐" w:date="2025-01-03T16:50:00Z" w16du:dateUtc="2025-01-03T08:50:00Z"/>
                    <w:rFonts w:ascii="Times New Roman" w:eastAsia="Times New Roman" w:hAnsi="Times New Roman" w:cs="Times New Roman"/>
                    <w:sz w:val="20"/>
                    <w:szCs w:val="20"/>
                  </w:rPr>
                </w:rPrChange>
              </w:rPr>
              <w:pPrChange w:id="208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E065785"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858" w:author="瑋婷 徐" w:date="2025-01-03T16:50:00Z" w16du:dateUtc="2025-01-03T08:50:00Z"/>
                <w:rFonts w:ascii="Times New Roman" w:eastAsiaTheme="minorEastAsia" w:hAnsi="Times New Roman" w:cs="Times New Roman"/>
                <w:rPrChange w:id="20859" w:author="瑋婷 徐" w:date="2025-01-04T22:53:00Z" w16du:dateUtc="2025-01-04T14:53:00Z">
                  <w:rPr>
                    <w:ins w:id="20860" w:author="瑋婷 徐" w:date="2025-01-03T16:50:00Z" w16du:dateUtc="2025-01-03T08:50:00Z"/>
                    <w:rFonts w:ascii="Times New Roman" w:eastAsia="Times New Roman" w:hAnsi="Times New Roman" w:cs="Times New Roman"/>
                    <w:sz w:val="20"/>
                    <w:szCs w:val="20"/>
                  </w:rPr>
                </w:rPrChange>
              </w:rPr>
              <w:pPrChange w:id="208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45875A9"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862" w:author="瑋婷 徐" w:date="2025-01-03T16:50:00Z" w16du:dateUtc="2025-01-03T08:50:00Z"/>
                <w:rFonts w:ascii="Times New Roman" w:eastAsiaTheme="minorEastAsia" w:hAnsi="Times New Roman" w:cs="Times New Roman"/>
                <w:rPrChange w:id="20863" w:author="瑋婷 徐" w:date="2025-01-04T22:53:00Z" w16du:dateUtc="2025-01-04T14:53:00Z">
                  <w:rPr>
                    <w:ins w:id="20864" w:author="瑋婷 徐" w:date="2025-01-03T16:50:00Z" w16du:dateUtc="2025-01-03T08:50:00Z"/>
                    <w:rFonts w:ascii="Times New Roman" w:eastAsia="Times New Roman" w:hAnsi="Times New Roman" w:cs="Times New Roman"/>
                    <w:sz w:val="20"/>
                    <w:szCs w:val="20"/>
                  </w:rPr>
                </w:rPrChange>
              </w:rPr>
              <w:pPrChange w:id="208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0A6C768"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866" w:author="瑋婷 徐" w:date="2025-01-03T16:50:00Z" w16du:dateUtc="2025-01-03T08:50:00Z"/>
                <w:rFonts w:ascii="Times New Roman" w:eastAsiaTheme="minorEastAsia" w:hAnsi="Times New Roman" w:cs="Times New Roman"/>
                <w:rPrChange w:id="20867" w:author="瑋婷 徐" w:date="2025-01-04T22:53:00Z" w16du:dateUtc="2025-01-04T14:53:00Z">
                  <w:rPr>
                    <w:ins w:id="20868" w:author="瑋婷 徐" w:date="2025-01-03T16:50:00Z" w16du:dateUtc="2025-01-03T08:50:00Z"/>
                    <w:rFonts w:ascii="Times New Roman" w:eastAsia="Times New Roman" w:hAnsi="Times New Roman" w:cs="Times New Roman"/>
                    <w:sz w:val="20"/>
                    <w:szCs w:val="20"/>
                  </w:rPr>
                </w:rPrChange>
              </w:rPr>
              <w:pPrChange w:id="208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93CDA03"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870" w:author="瑋婷 徐" w:date="2025-01-03T16:50:00Z" w16du:dateUtc="2025-01-03T08:50:00Z"/>
                <w:rFonts w:ascii="Times New Roman" w:eastAsiaTheme="minorEastAsia" w:hAnsi="Times New Roman" w:cs="Times New Roman"/>
                <w:rPrChange w:id="20871" w:author="瑋婷 徐" w:date="2025-01-04T22:53:00Z" w16du:dateUtc="2025-01-04T14:53:00Z">
                  <w:rPr>
                    <w:ins w:id="20872" w:author="瑋婷 徐" w:date="2025-01-03T16:50:00Z" w16du:dateUtc="2025-01-03T08:50:00Z"/>
                    <w:rFonts w:ascii="Times New Roman" w:eastAsia="Times New Roman" w:hAnsi="Times New Roman" w:cs="Times New Roman"/>
                    <w:sz w:val="20"/>
                    <w:szCs w:val="20"/>
                  </w:rPr>
                </w:rPrChange>
              </w:rPr>
              <w:pPrChange w:id="208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E84A13F"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874" w:author="瑋婷 徐" w:date="2025-01-03T16:50:00Z" w16du:dateUtc="2025-01-03T08:50:00Z"/>
                <w:rFonts w:ascii="Times New Roman" w:eastAsiaTheme="minorEastAsia" w:hAnsi="Times New Roman" w:cs="Times New Roman"/>
                <w:rPrChange w:id="20875" w:author="瑋婷 徐" w:date="2025-01-04T22:53:00Z" w16du:dateUtc="2025-01-04T14:53:00Z">
                  <w:rPr>
                    <w:ins w:id="20876" w:author="瑋婷 徐" w:date="2025-01-03T16:50:00Z" w16du:dateUtc="2025-01-03T08:50:00Z"/>
                    <w:rFonts w:ascii="Times New Roman" w:eastAsia="Times New Roman" w:hAnsi="Times New Roman" w:cs="Times New Roman"/>
                    <w:sz w:val="20"/>
                    <w:szCs w:val="20"/>
                  </w:rPr>
                </w:rPrChange>
              </w:rPr>
              <w:pPrChange w:id="2087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12AC6FA"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878" w:author="瑋婷 徐" w:date="2025-01-03T16:50:00Z" w16du:dateUtc="2025-01-03T08:50:00Z"/>
                <w:rFonts w:ascii="Times New Roman" w:eastAsiaTheme="minorEastAsia" w:hAnsi="Times New Roman" w:cs="Times New Roman"/>
                <w:rPrChange w:id="20879" w:author="瑋婷 徐" w:date="2025-01-04T22:53:00Z" w16du:dateUtc="2025-01-04T14:53:00Z">
                  <w:rPr>
                    <w:ins w:id="20880" w:author="瑋婷 徐" w:date="2025-01-03T16:50:00Z" w16du:dateUtc="2025-01-03T08:50:00Z"/>
                    <w:rFonts w:ascii="Times New Roman" w:eastAsia="Times New Roman" w:hAnsi="Times New Roman" w:cs="Times New Roman"/>
                    <w:sz w:val="20"/>
                    <w:szCs w:val="20"/>
                  </w:rPr>
                </w:rPrChange>
              </w:rPr>
              <w:pPrChange w:id="2088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1203D89"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882" w:author="瑋婷 徐" w:date="2025-01-03T16:50:00Z" w16du:dateUtc="2025-01-03T08:50:00Z"/>
                <w:rFonts w:ascii="Times New Roman" w:eastAsiaTheme="minorEastAsia" w:hAnsi="Times New Roman" w:cs="Times New Roman"/>
                <w:rPrChange w:id="20883" w:author="瑋婷 徐" w:date="2025-01-04T22:53:00Z" w16du:dateUtc="2025-01-04T14:53:00Z">
                  <w:rPr>
                    <w:ins w:id="20884" w:author="瑋婷 徐" w:date="2025-01-03T16:50:00Z" w16du:dateUtc="2025-01-03T08:50:00Z"/>
                    <w:rFonts w:ascii="Times New Roman" w:eastAsia="Times New Roman" w:hAnsi="Times New Roman" w:cs="Times New Roman"/>
                    <w:sz w:val="20"/>
                    <w:szCs w:val="20"/>
                  </w:rPr>
                </w:rPrChange>
              </w:rPr>
              <w:pPrChange w:id="208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CE58D01"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886" w:author="瑋婷 徐" w:date="2025-01-03T16:50:00Z" w16du:dateUtc="2025-01-03T08:50:00Z"/>
                <w:rFonts w:ascii="Times New Roman" w:eastAsiaTheme="minorEastAsia" w:hAnsi="Times New Roman" w:cs="Times New Roman"/>
                <w:rPrChange w:id="20887" w:author="瑋婷 徐" w:date="2025-01-04T22:53:00Z" w16du:dateUtc="2025-01-04T14:53:00Z">
                  <w:rPr>
                    <w:ins w:id="20888" w:author="瑋婷 徐" w:date="2025-01-03T16:50:00Z" w16du:dateUtc="2025-01-03T08:50:00Z"/>
                    <w:rFonts w:ascii="Times New Roman" w:eastAsia="Times New Roman" w:hAnsi="Times New Roman" w:cs="Times New Roman"/>
                    <w:sz w:val="20"/>
                    <w:szCs w:val="20"/>
                  </w:rPr>
                </w:rPrChange>
              </w:rPr>
              <w:pPrChange w:id="208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D5F5034"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890" w:author="瑋婷 徐" w:date="2025-01-03T16:50:00Z" w16du:dateUtc="2025-01-03T08:50:00Z"/>
                <w:rFonts w:ascii="Times New Roman" w:eastAsiaTheme="minorEastAsia" w:hAnsi="Times New Roman" w:cs="Times New Roman"/>
                <w:rPrChange w:id="20891" w:author="瑋婷 徐" w:date="2025-01-04T22:53:00Z" w16du:dateUtc="2025-01-04T14:53:00Z">
                  <w:rPr>
                    <w:ins w:id="20892" w:author="瑋婷 徐" w:date="2025-01-03T16:50:00Z" w16du:dateUtc="2025-01-03T08:50:00Z"/>
                    <w:rFonts w:ascii="Times New Roman" w:eastAsia="Times New Roman" w:hAnsi="Times New Roman" w:cs="Times New Roman"/>
                    <w:sz w:val="20"/>
                    <w:szCs w:val="20"/>
                  </w:rPr>
                </w:rPrChange>
              </w:rPr>
              <w:pPrChange w:id="208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7C94C9DB" w14:textId="77777777" w:rsidR="003C19C7" w:rsidRPr="003F0C1C"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0894" w:author="瑋婷 徐" w:date="2025-01-03T16:50:00Z" w16du:dateUtc="2025-01-03T08:50:00Z"/>
                <w:rFonts w:ascii="Times New Roman" w:eastAsiaTheme="minorEastAsia" w:hAnsi="Times New Roman" w:cs="Times New Roman"/>
                <w:rPrChange w:id="20895" w:author="瑋婷 徐" w:date="2025-01-04T22:53:00Z" w16du:dateUtc="2025-01-04T14:53:00Z">
                  <w:rPr>
                    <w:ins w:id="20896" w:author="瑋婷 徐" w:date="2025-01-03T16:50:00Z" w16du:dateUtc="2025-01-03T08:50:00Z"/>
                    <w:rFonts w:ascii="Times New Roman" w:eastAsia="Times New Roman" w:hAnsi="Times New Roman" w:cs="Times New Roman"/>
                    <w:sz w:val="20"/>
                    <w:szCs w:val="20"/>
                  </w:rPr>
                </w:rPrChange>
              </w:rPr>
              <w:pPrChange w:id="208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bl>
    <w:p w14:paraId="62D47B11" w14:textId="538FDC5F" w:rsidR="003C19C7" w:rsidRPr="003C19C7" w:rsidRDefault="003C19C7">
      <w:pPr>
        <w:rPr>
          <w:ins w:id="20898" w:author="瑋婷 徐" w:date="2025-01-03T16:56:00Z" w16du:dateUtc="2025-01-03T08:56:00Z"/>
          <w:rFonts w:ascii="Times New Roman" w:eastAsia="標楷體" w:hAnsi="Times New Roman" w:cs="Times New Roman"/>
          <w:rPrChange w:id="20899" w:author="瑋婷 徐" w:date="2025-01-03T17:08:00Z" w16du:dateUtc="2025-01-03T09:08:00Z">
            <w:rPr>
              <w:ins w:id="20900" w:author="瑋婷 徐" w:date="2025-01-03T16:56:00Z" w16du:dateUtc="2025-01-03T08:56:00Z"/>
            </w:rPr>
          </w:rPrChange>
        </w:rPr>
      </w:pPr>
      <w:ins w:id="20901" w:author="瑋婷 徐" w:date="2025-01-03T17:08:00Z" w16du:dateUtc="2025-01-03T09:08:00Z">
        <w:r>
          <w:rPr>
            <w:rFonts w:ascii="Times New Roman" w:eastAsia="標楷體" w:hAnsi="Times New Roman" w:cs="Times New Roman"/>
          </w:rPr>
          <w:lastRenderedPageBreak/>
          <w:t>表</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0902" w:author="瑋婷 徐" w:date="2025-01-03T16:57:00Z" w16du:dateUtc="2025-01-03T08:57: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129"/>
        <w:gridCol w:w="2781"/>
        <w:gridCol w:w="498"/>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505"/>
        <w:tblGridChange w:id="20903">
          <w:tblGrid>
            <w:gridCol w:w="2129"/>
            <w:gridCol w:w="2781"/>
            <w:gridCol w:w="498"/>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505"/>
          </w:tblGrid>
        </w:tblGridChange>
      </w:tblGrid>
      <w:tr w:rsidR="003C19C7" w:rsidRPr="003F0C1C" w14:paraId="2F200D71" w14:textId="77777777" w:rsidTr="003C19C7">
        <w:trPr>
          <w:cnfStyle w:val="100000000000" w:firstRow="1" w:lastRow="0" w:firstColumn="0" w:lastColumn="0" w:oddVBand="0" w:evenVBand="0" w:oddHBand="0" w:evenHBand="0" w:firstRowFirstColumn="0" w:firstRowLastColumn="0" w:lastRowFirstColumn="0" w:lastRowLastColumn="0"/>
          <w:trHeight w:val="300"/>
          <w:ins w:id="20904" w:author="瑋婷 徐" w:date="2025-01-03T16:56:00Z"/>
          <w:trPrChange w:id="20905" w:author="瑋婷 徐" w:date="2025-01-03T16:57:00Z" w16du:dateUtc="2025-01-03T08:57: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Change w:id="20906" w:author="瑋婷 徐" w:date="2025-01-03T16:57:00Z" w16du:dateUtc="2025-01-03T08:57:00Z">
              <w:tcPr>
                <w:tcW w:w="692" w:type="pct"/>
                <w:vMerge w:val="restart"/>
                <w:vAlign w:val="center"/>
              </w:tcPr>
            </w:tcPrChange>
          </w:tcPr>
          <w:p w14:paraId="64BEE366" w14:textId="03C6F8B0" w:rsidR="003C19C7" w:rsidRPr="00277E58" w:rsidRDefault="003C19C7">
            <w:pPr>
              <w:spacing w:line="360" w:lineRule="auto"/>
              <w:jc w:val="center"/>
              <w:cnfStyle w:val="101000000000" w:firstRow="1" w:lastRow="0" w:firstColumn="1" w:lastColumn="0" w:oddVBand="0" w:evenVBand="0" w:oddHBand="0" w:evenHBand="0" w:firstRowFirstColumn="0" w:firstRowLastColumn="0" w:lastRowFirstColumn="0" w:lastRowLastColumn="0"/>
              <w:rPr>
                <w:ins w:id="20907" w:author="瑋婷 徐" w:date="2025-01-03T16:56:00Z" w16du:dateUtc="2025-01-03T08:56:00Z"/>
                <w:rFonts w:ascii="Times New Roman" w:eastAsiaTheme="minorEastAsia" w:hAnsi="Times New Roman" w:cs="Times New Roman"/>
                <w:b w:val="0"/>
                <w:bCs w:val="0"/>
                <w:color w:val="000000"/>
                <w:rPrChange w:id="20908" w:author="瑋婷 徐" w:date="2025-01-04T22:53:00Z" w16du:dateUtc="2025-01-04T14:53:00Z">
                  <w:rPr>
                    <w:ins w:id="20909" w:author="瑋婷 徐" w:date="2025-01-03T16:56:00Z" w16du:dateUtc="2025-01-03T08:56:00Z"/>
                    <w:rFonts w:ascii="Times New Roman" w:eastAsiaTheme="minorEastAsia" w:hAnsi="Times New Roman" w:cs="Times New Roman"/>
                    <w:color w:val="000000"/>
                  </w:rPr>
                </w:rPrChange>
              </w:rPr>
              <w:pPrChange w:id="20910" w:author="瑋婷 徐" w:date="2025-01-03T16:57:00Z" w16du:dateUtc="2025-01-03T08:57:00Z">
                <w:pPr>
                  <w:spacing w:line="360" w:lineRule="auto"/>
                  <w:jc w:val="both"/>
                  <w:cnfStyle w:val="101000000000" w:firstRow="1" w:lastRow="0" w:firstColumn="1" w:lastColumn="0" w:oddVBand="0" w:evenVBand="0" w:oddHBand="0" w:evenHBand="0" w:firstRowFirstColumn="0" w:firstRowLastColumn="0" w:lastRowFirstColumn="0" w:lastRowLastColumn="0"/>
                </w:pPr>
              </w:pPrChange>
            </w:pPr>
            <w:ins w:id="20911" w:author="瑋婷 徐" w:date="2025-01-03T16:57:00Z" w16du:dateUtc="2025-01-03T08:57:00Z">
              <w:r w:rsidRPr="003F0C1C">
                <w:rPr>
                  <w:rFonts w:asciiTheme="majorEastAsia" w:eastAsia="標楷體" w:hAnsiTheme="majorEastAsia" w:cstheme="majorEastAsia" w:hint="eastAsia"/>
                  <w:b w:val="0"/>
                  <w:bCs w:val="0"/>
                  <w:color w:val="000000"/>
                </w:rPr>
                <w:t>鳥種名</w:t>
              </w:r>
            </w:ins>
          </w:p>
        </w:tc>
        <w:tc>
          <w:tcPr>
            <w:tcW w:w="0" w:type="pct"/>
            <w:vMerge w:val="restart"/>
            <w:vAlign w:val="center"/>
            <w:tcPrChange w:id="20912" w:author="瑋婷 徐" w:date="2025-01-03T16:57:00Z" w16du:dateUtc="2025-01-03T08:57:00Z">
              <w:tcPr>
                <w:tcW w:w="904" w:type="pct"/>
                <w:vMerge w:val="restart"/>
                <w:vAlign w:val="center"/>
              </w:tcPr>
            </w:tcPrChange>
          </w:tcPr>
          <w:p w14:paraId="0A26BC11" w14:textId="033F2CEA" w:rsidR="003C19C7" w:rsidRPr="00277E58"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20913" w:author="瑋婷 徐" w:date="2025-01-03T16:56:00Z" w16du:dateUtc="2025-01-03T08:56:00Z"/>
                <w:rFonts w:ascii="Times New Roman" w:eastAsiaTheme="minorEastAsia" w:hAnsi="Times New Roman" w:cs="Times New Roman"/>
                <w:b w:val="0"/>
                <w:bCs w:val="0"/>
                <w:i/>
                <w:iCs/>
                <w:color w:val="000000"/>
                <w:rPrChange w:id="20914" w:author="瑋婷 徐" w:date="2025-01-04T22:53:00Z" w16du:dateUtc="2025-01-04T14:53:00Z">
                  <w:rPr>
                    <w:ins w:id="20915" w:author="瑋婷 徐" w:date="2025-01-03T16:56:00Z" w16du:dateUtc="2025-01-03T08:56:00Z"/>
                    <w:rFonts w:ascii="Times New Roman" w:eastAsiaTheme="minorEastAsia" w:hAnsi="Times New Roman" w:cs="Times New Roman"/>
                    <w:i/>
                    <w:iCs/>
                    <w:color w:val="000000"/>
                  </w:rPr>
                </w:rPrChange>
              </w:rPr>
              <w:pPrChange w:id="20916" w:author="瑋婷 徐" w:date="2025-01-03T16:57:00Z" w16du:dateUtc="2025-01-03T08:57: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20917" w:author="瑋婷 徐" w:date="2025-01-03T16:57:00Z" w16du:dateUtc="2025-01-03T08:57:00Z">
              <w:r w:rsidRPr="003F0C1C">
                <w:rPr>
                  <w:rFonts w:asciiTheme="majorEastAsia" w:eastAsia="標楷體" w:hAnsiTheme="majorEastAsia" w:cstheme="majorEastAsia" w:hint="eastAsia"/>
                  <w:b w:val="0"/>
                  <w:bCs w:val="0"/>
                  <w:color w:val="000000"/>
                </w:rPr>
                <w:t>學名</w:t>
              </w:r>
            </w:ins>
          </w:p>
        </w:tc>
        <w:tc>
          <w:tcPr>
            <w:tcW w:w="0" w:type="pct"/>
            <w:gridSpan w:val="21"/>
            <w:noWrap/>
            <w:vAlign w:val="center"/>
            <w:tcPrChange w:id="20918" w:author="瑋婷 徐" w:date="2025-01-03T16:57:00Z" w16du:dateUtc="2025-01-03T08:57:00Z">
              <w:tcPr>
                <w:tcW w:w="3405" w:type="pct"/>
                <w:gridSpan w:val="21"/>
                <w:noWrap/>
                <w:vAlign w:val="center"/>
              </w:tcPr>
            </w:tcPrChange>
          </w:tcPr>
          <w:p w14:paraId="7C0A3855" w14:textId="222C3923" w:rsidR="003C19C7" w:rsidRPr="00277E58"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20919" w:author="瑋婷 徐" w:date="2025-01-03T16:56:00Z" w16du:dateUtc="2025-01-03T08:56:00Z"/>
                <w:rFonts w:ascii="Times New Roman" w:eastAsiaTheme="minorEastAsia" w:hAnsi="Times New Roman" w:cs="Times New Roman"/>
                <w:b w:val="0"/>
                <w:bCs w:val="0"/>
                <w:color w:val="000000"/>
                <w:rPrChange w:id="20920" w:author="瑋婷 徐" w:date="2025-01-04T22:53:00Z" w16du:dateUtc="2025-01-04T14:53:00Z">
                  <w:rPr>
                    <w:ins w:id="20921" w:author="瑋婷 徐" w:date="2025-01-03T16:56:00Z" w16du:dateUtc="2025-01-03T08:56:00Z"/>
                    <w:rFonts w:ascii="Times New Roman" w:eastAsiaTheme="minorEastAsia" w:hAnsi="Times New Roman" w:cs="Times New Roman"/>
                    <w:color w:val="000000"/>
                  </w:rPr>
                </w:rPrChange>
              </w:rPr>
              <w:pPrChange w:id="20922" w:author="瑋婷 徐" w:date="2025-01-03T16:57:00Z" w16du:dateUtc="2025-01-03T08:57: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20923" w:author="瑋婷 徐" w:date="2025-01-03T16:57:00Z" w16du:dateUtc="2025-01-03T08:57:00Z">
              <w:r w:rsidRPr="00277E58">
                <w:rPr>
                  <w:rFonts w:ascii="Times New Roman" w:eastAsia="標楷體" w:hAnsi="Times New Roman" w:cs="Times New Roman" w:hint="eastAsia"/>
                  <w:b w:val="0"/>
                  <w:bCs w:val="0"/>
                  <w:color w:val="000000"/>
                  <w:rPrChange w:id="20924" w:author="瑋婷 徐" w:date="2025-01-04T22:53:00Z" w16du:dateUtc="2025-01-04T14:53:00Z">
                    <w:rPr>
                      <w:rFonts w:ascii="Times New Roman" w:eastAsia="標楷體" w:hAnsi="Times New Roman" w:cs="Times New Roman" w:hint="eastAsia"/>
                      <w:color w:val="000000"/>
                    </w:rPr>
                  </w:rPrChange>
                </w:rPr>
                <w:t>樣區序號</w:t>
              </w:r>
            </w:ins>
          </w:p>
        </w:tc>
      </w:tr>
      <w:tr w:rsidR="00DF288B" w:rsidRPr="003F0C1C" w14:paraId="68608374" w14:textId="77777777" w:rsidTr="003C19C7">
        <w:trPr>
          <w:cnfStyle w:val="000000100000" w:firstRow="0" w:lastRow="0" w:firstColumn="0" w:lastColumn="0" w:oddVBand="0" w:evenVBand="0" w:oddHBand="1" w:evenHBand="0" w:firstRowFirstColumn="0" w:firstRowLastColumn="0" w:lastRowFirstColumn="0" w:lastRowLastColumn="0"/>
          <w:trHeight w:val="300"/>
          <w:ins w:id="20925" w:author="瑋婷 徐" w:date="2025-01-03T16:56:00Z"/>
        </w:trPr>
        <w:tc>
          <w:tcPr>
            <w:cnfStyle w:val="001000000000" w:firstRow="0" w:lastRow="0" w:firstColumn="1" w:lastColumn="0" w:oddVBand="0" w:evenVBand="0" w:oddHBand="0" w:evenHBand="0" w:firstRowFirstColumn="0" w:firstRowLastColumn="0" w:lastRowFirstColumn="0" w:lastRowLastColumn="0"/>
            <w:tcW w:w="0" w:type="pct"/>
            <w:vMerge/>
            <w:vAlign w:val="center"/>
          </w:tcPr>
          <w:p w14:paraId="6512DF08" w14:textId="77777777" w:rsidR="003C19C7" w:rsidRPr="00277E58" w:rsidRDefault="003C19C7">
            <w:pPr>
              <w:spacing w:line="360" w:lineRule="auto"/>
              <w:jc w:val="center"/>
              <w:rPr>
                <w:ins w:id="20926" w:author="瑋婷 徐" w:date="2025-01-03T16:56:00Z" w16du:dateUtc="2025-01-03T08:56:00Z"/>
                <w:rFonts w:ascii="Times New Roman" w:eastAsiaTheme="minorEastAsia" w:hAnsi="Times New Roman" w:cs="Times New Roman"/>
                <w:b w:val="0"/>
                <w:bCs w:val="0"/>
                <w:color w:val="000000"/>
                <w:rPrChange w:id="20927" w:author="瑋婷 徐" w:date="2025-01-04T22:53:00Z" w16du:dateUtc="2025-01-04T14:53:00Z">
                  <w:rPr>
                    <w:ins w:id="20928" w:author="瑋婷 徐" w:date="2025-01-03T16:56:00Z" w16du:dateUtc="2025-01-03T08:56:00Z"/>
                    <w:rFonts w:ascii="Times New Roman" w:eastAsiaTheme="minorEastAsia" w:hAnsi="Times New Roman" w:cs="Times New Roman"/>
                    <w:color w:val="000000"/>
                  </w:rPr>
                </w:rPrChange>
              </w:rPr>
              <w:pPrChange w:id="20929" w:author="瑋婷 徐" w:date="2025-01-03T16:57:00Z" w16du:dateUtc="2025-01-03T08:57:00Z">
                <w:pPr>
                  <w:spacing w:line="360" w:lineRule="auto"/>
                  <w:jc w:val="both"/>
                </w:pPr>
              </w:pPrChange>
            </w:pPr>
          </w:p>
        </w:tc>
        <w:tc>
          <w:tcPr>
            <w:tcW w:w="0" w:type="pct"/>
            <w:vMerge/>
            <w:vAlign w:val="center"/>
          </w:tcPr>
          <w:p w14:paraId="2003210E" w14:textId="77777777"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930" w:author="瑋婷 徐" w:date="2025-01-03T16:56:00Z" w16du:dateUtc="2025-01-03T08:56:00Z"/>
                <w:rFonts w:ascii="Times New Roman" w:eastAsiaTheme="minorEastAsia" w:hAnsi="Times New Roman" w:cs="Times New Roman"/>
                <w:i/>
                <w:iCs/>
                <w:color w:val="000000"/>
              </w:rPr>
              <w:pPrChange w:id="20931"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p>
        </w:tc>
        <w:tc>
          <w:tcPr>
            <w:tcW w:w="0" w:type="pct"/>
            <w:noWrap/>
            <w:vAlign w:val="center"/>
          </w:tcPr>
          <w:p w14:paraId="3317E62F" w14:textId="35D77EED"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932" w:author="瑋婷 徐" w:date="2025-01-03T16:56:00Z" w16du:dateUtc="2025-01-03T08:56:00Z"/>
                <w:rFonts w:ascii="Times New Roman" w:eastAsiaTheme="minorEastAsia" w:hAnsi="Times New Roman" w:cs="Times New Roman"/>
                <w:i/>
                <w:iCs/>
                <w:color w:val="000000"/>
              </w:rPr>
              <w:pPrChange w:id="20933"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934" w:author="瑋婷 徐" w:date="2025-01-03T16:57:00Z" w16du:dateUtc="2025-01-03T08:57:00Z">
              <w:r w:rsidRPr="003F0C1C">
                <w:rPr>
                  <w:rFonts w:ascii="Times New Roman" w:eastAsiaTheme="minorEastAsia" w:hAnsi="Times New Roman" w:cs="Times New Roman"/>
                  <w:color w:val="000000"/>
                </w:rPr>
                <w:t>21</w:t>
              </w:r>
            </w:ins>
          </w:p>
        </w:tc>
        <w:tc>
          <w:tcPr>
            <w:tcW w:w="0" w:type="pct"/>
            <w:noWrap/>
            <w:vAlign w:val="center"/>
          </w:tcPr>
          <w:p w14:paraId="36E67995" w14:textId="272D1268"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935" w:author="瑋婷 徐" w:date="2025-01-03T16:56:00Z" w16du:dateUtc="2025-01-03T08:56:00Z"/>
                <w:rFonts w:ascii="Times New Roman" w:eastAsiaTheme="minorEastAsia" w:hAnsi="Times New Roman" w:cs="Times New Roman"/>
              </w:rPr>
              <w:pPrChange w:id="20936"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937" w:author="瑋婷 徐" w:date="2025-01-03T16:57:00Z" w16du:dateUtc="2025-01-03T08:57:00Z">
              <w:r w:rsidRPr="003F0C1C">
                <w:rPr>
                  <w:rFonts w:ascii="Times New Roman" w:eastAsiaTheme="minorEastAsia" w:hAnsi="Times New Roman" w:cs="Times New Roman"/>
                  <w:color w:val="000000"/>
                </w:rPr>
                <w:t>22</w:t>
              </w:r>
            </w:ins>
          </w:p>
        </w:tc>
        <w:tc>
          <w:tcPr>
            <w:tcW w:w="0" w:type="pct"/>
            <w:noWrap/>
            <w:vAlign w:val="center"/>
          </w:tcPr>
          <w:p w14:paraId="42D3212B" w14:textId="0727DE20"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938" w:author="瑋婷 徐" w:date="2025-01-03T16:56:00Z" w16du:dateUtc="2025-01-03T08:56:00Z"/>
                <w:rFonts w:ascii="Times New Roman" w:eastAsiaTheme="minorEastAsia" w:hAnsi="Times New Roman" w:cs="Times New Roman"/>
              </w:rPr>
              <w:pPrChange w:id="20939"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940" w:author="瑋婷 徐" w:date="2025-01-03T16:57:00Z" w16du:dateUtc="2025-01-03T08:57:00Z">
              <w:r w:rsidRPr="003F0C1C">
                <w:rPr>
                  <w:rFonts w:ascii="Times New Roman" w:eastAsiaTheme="minorEastAsia" w:hAnsi="Times New Roman" w:cs="Times New Roman"/>
                  <w:color w:val="000000"/>
                </w:rPr>
                <w:t>23</w:t>
              </w:r>
            </w:ins>
          </w:p>
        </w:tc>
        <w:tc>
          <w:tcPr>
            <w:tcW w:w="0" w:type="pct"/>
            <w:noWrap/>
            <w:vAlign w:val="center"/>
          </w:tcPr>
          <w:p w14:paraId="38AC58DF" w14:textId="1F8129E6"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941" w:author="瑋婷 徐" w:date="2025-01-03T16:56:00Z" w16du:dateUtc="2025-01-03T08:56:00Z"/>
                <w:rFonts w:ascii="Times New Roman" w:eastAsiaTheme="minorEastAsia" w:hAnsi="Times New Roman" w:cs="Times New Roman"/>
              </w:rPr>
              <w:pPrChange w:id="20942"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943" w:author="瑋婷 徐" w:date="2025-01-03T16:57:00Z" w16du:dateUtc="2025-01-03T08:57:00Z">
              <w:r w:rsidRPr="003F0C1C">
                <w:rPr>
                  <w:rFonts w:ascii="Times New Roman" w:eastAsiaTheme="minorEastAsia" w:hAnsi="Times New Roman" w:cs="Times New Roman"/>
                  <w:color w:val="000000"/>
                </w:rPr>
                <w:t>24</w:t>
              </w:r>
            </w:ins>
          </w:p>
        </w:tc>
        <w:tc>
          <w:tcPr>
            <w:tcW w:w="0" w:type="pct"/>
            <w:noWrap/>
            <w:vAlign w:val="center"/>
          </w:tcPr>
          <w:p w14:paraId="46DA2C37" w14:textId="39311FD7"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944" w:author="瑋婷 徐" w:date="2025-01-03T16:56:00Z" w16du:dateUtc="2025-01-03T08:56:00Z"/>
                <w:rFonts w:ascii="Times New Roman" w:eastAsiaTheme="minorEastAsia" w:hAnsi="Times New Roman" w:cs="Times New Roman"/>
              </w:rPr>
              <w:pPrChange w:id="20945"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946" w:author="瑋婷 徐" w:date="2025-01-03T16:57:00Z" w16du:dateUtc="2025-01-03T08:57:00Z">
              <w:r w:rsidRPr="003F0C1C">
                <w:rPr>
                  <w:rFonts w:ascii="Times New Roman" w:eastAsiaTheme="minorEastAsia" w:hAnsi="Times New Roman" w:cs="Times New Roman"/>
                  <w:color w:val="000000"/>
                </w:rPr>
                <w:t>25</w:t>
              </w:r>
            </w:ins>
          </w:p>
        </w:tc>
        <w:tc>
          <w:tcPr>
            <w:tcW w:w="0" w:type="pct"/>
            <w:noWrap/>
            <w:vAlign w:val="center"/>
          </w:tcPr>
          <w:p w14:paraId="3ADF2594" w14:textId="2C9F594B"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947" w:author="瑋婷 徐" w:date="2025-01-03T16:56:00Z" w16du:dateUtc="2025-01-03T08:56:00Z"/>
                <w:rFonts w:ascii="Times New Roman" w:eastAsiaTheme="minorEastAsia" w:hAnsi="Times New Roman" w:cs="Times New Roman"/>
              </w:rPr>
              <w:pPrChange w:id="20948"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949" w:author="瑋婷 徐" w:date="2025-01-03T16:57:00Z" w16du:dateUtc="2025-01-03T08:57:00Z">
              <w:r w:rsidRPr="003F0C1C">
                <w:rPr>
                  <w:rFonts w:ascii="Times New Roman" w:eastAsiaTheme="minorEastAsia" w:hAnsi="Times New Roman" w:cs="Times New Roman"/>
                  <w:color w:val="000000"/>
                </w:rPr>
                <w:t>26</w:t>
              </w:r>
            </w:ins>
          </w:p>
        </w:tc>
        <w:tc>
          <w:tcPr>
            <w:tcW w:w="0" w:type="pct"/>
            <w:noWrap/>
            <w:vAlign w:val="center"/>
          </w:tcPr>
          <w:p w14:paraId="1DB17250" w14:textId="78315215"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950" w:author="瑋婷 徐" w:date="2025-01-03T16:56:00Z" w16du:dateUtc="2025-01-03T08:56:00Z"/>
                <w:rFonts w:ascii="Times New Roman" w:eastAsiaTheme="minorEastAsia" w:hAnsi="Times New Roman" w:cs="Times New Roman"/>
              </w:rPr>
              <w:pPrChange w:id="20951"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952" w:author="瑋婷 徐" w:date="2025-01-03T16:57:00Z" w16du:dateUtc="2025-01-03T08:57:00Z">
              <w:r w:rsidRPr="003F0C1C">
                <w:rPr>
                  <w:rFonts w:ascii="Times New Roman" w:eastAsiaTheme="minorEastAsia" w:hAnsi="Times New Roman" w:cs="Times New Roman"/>
                  <w:color w:val="000000"/>
                </w:rPr>
                <w:t>27</w:t>
              </w:r>
            </w:ins>
          </w:p>
        </w:tc>
        <w:tc>
          <w:tcPr>
            <w:tcW w:w="0" w:type="pct"/>
            <w:noWrap/>
            <w:vAlign w:val="center"/>
          </w:tcPr>
          <w:p w14:paraId="3B7B2ED8" w14:textId="1726E68B"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953" w:author="瑋婷 徐" w:date="2025-01-03T16:56:00Z" w16du:dateUtc="2025-01-03T08:56:00Z"/>
                <w:rFonts w:ascii="Times New Roman" w:eastAsiaTheme="minorEastAsia" w:hAnsi="Times New Roman" w:cs="Times New Roman"/>
              </w:rPr>
              <w:pPrChange w:id="20954"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955" w:author="瑋婷 徐" w:date="2025-01-03T16:57:00Z" w16du:dateUtc="2025-01-03T08:57:00Z">
              <w:r w:rsidRPr="003F0C1C">
                <w:rPr>
                  <w:rFonts w:ascii="Times New Roman" w:eastAsiaTheme="minorEastAsia" w:hAnsi="Times New Roman" w:cs="Times New Roman"/>
                  <w:color w:val="000000"/>
                </w:rPr>
                <w:t>28</w:t>
              </w:r>
            </w:ins>
          </w:p>
        </w:tc>
        <w:tc>
          <w:tcPr>
            <w:tcW w:w="0" w:type="pct"/>
            <w:noWrap/>
            <w:vAlign w:val="center"/>
          </w:tcPr>
          <w:p w14:paraId="7FC0EEC1" w14:textId="4A672029"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956" w:author="瑋婷 徐" w:date="2025-01-03T16:56:00Z" w16du:dateUtc="2025-01-03T08:56:00Z"/>
                <w:rFonts w:ascii="Times New Roman" w:eastAsiaTheme="minorEastAsia" w:hAnsi="Times New Roman" w:cs="Times New Roman"/>
              </w:rPr>
              <w:pPrChange w:id="20957"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958" w:author="瑋婷 徐" w:date="2025-01-03T16:57:00Z" w16du:dateUtc="2025-01-03T08:57:00Z">
              <w:r w:rsidRPr="003F0C1C">
                <w:rPr>
                  <w:rFonts w:ascii="Times New Roman" w:eastAsiaTheme="minorEastAsia" w:hAnsi="Times New Roman" w:cs="Times New Roman"/>
                  <w:color w:val="000000"/>
                </w:rPr>
                <w:t>29</w:t>
              </w:r>
            </w:ins>
          </w:p>
        </w:tc>
        <w:tc>
          <w:tcPr>
            <w:tcW w:w="0" w:type="pct"/>
            <w:noWrap/>
            <w:vAlign w:val="center"/>
          </w:tcPr>
          <w:p w14:paraId="27945D99" w14:textId="7149B18A"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959" w:author="瑋婷 徐" w:date="2025-01-03T16:56:00Z" w16du:dateUtc="2025-01-03T08:56:00Z"/>
                <w:rFonts w:ascii="Times New Roman" w:eastAsiaTheme="minorEastAsia" w:hAnsi="Times New Roman" w:cs="Times New Roman"/>
              </w:rPr>
              <w:pPrChange w:id="20960"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961" w:author="瑋婷 徐" w:date="2025-01-03T16:57:00Z" w16du:dateUtc="2025-01-03T08:57:00Z">
              <w:r w:rsidRPr="003F0C1C">
                <w:rPr>
                  <w:rFonts w:ascii="Times New Roman" w:eastAsiaTheme="minorEastAsia" w:hAnsi="Times New Roman" w:cs="Times New Roman"/>
                  <w:color w:val="000000"/>
                </w:rPr>
                <w:t>30</w:t>
              </w:r>
            </w:ins>
          </w:p>
        </w:tc>
        <w:tc>
          <w:tcPr>
            <w:tcW w:w="0" w:type="pct"/>
            <w:noWrap/>
            <w:vAlign w:val="center"/>
          </w:tcPr>
          <w:p w14:paraId="01D77740" w14:textId="332CE382"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962" w:author="瑋婷 徐" w:date="2025-01-03T16:56:00Z" w16du:dateUtc="2025-01-03T08:56:00Z"/>
                <w:rFonts w:ascii="Times New Roman" w:eastAsiaTheme="minorEastAsia" w:hAnsi="Times New Roman" w:cs="Times New Roman"/>
              </w:rPr>
              <w:pPrChange w:id="20963"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964" w:author="瑋婷 徐" w:date="2025-01-03T16:57:00Z" w16du:dateUtc="2025-01-03T08:57:00Z">
              <w:r w:rsidRPr="003F0C1C">
                <w:rPr>
                  <w:rFonts w:ascii="Times New Roman" w:eastAsiaTheme="minorEastAsia" w:hAnsi="Times New Roman" w:cs="Times New Roman"/>
                  <w:color w:val="000000"/>
                </w:rPr>
                <w:t>31</w:t>
              </w:r>
            </w:ins>
          </w:p>
        </w:tc>
        <w:tc>
          <w:tcPr>
            <w:tcW w:w="0" w:type="pct"/>
            <w:noWrap/>
            <w:vAlign w:val="center"/>
          </w:tcPr>
          <w:p w14:paraId="42067C5C" w14:textId="5C20CD1D"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965" w:author="瑋婷 徐" w:date="2025-01-03T16:56:00Z" w16du:dateUtc="2025-01-03T08:56:00Z"/>
                <w:rFonts w:ascii="Times New Roman" w:eastAsiaTheme="minorEastAsia" w:hAnsi="Times New Roman" w:cs="Times New Roman"/>
              </w:rPr>
              <w:pPrChange w:id="20966"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967" w:author="瑋婷 徐" w:date="2025-01-03T16:57:00Z" w16du:dateUtc="2025-01-03T08:57:00Z">
              <w:r w:rsidRPr="003F0C1C">
                <w:rPr>
                  <w:rFonts w:ascii="Times New Roman" w:eastAsiaTheme="minorEastAsia" w:hAnsi="Times New Roman" w:cs="Times New Roman"/>
                  <w:color w:val="000000"/>
                </w:rPr>
                <w:t>32</w:t>
              </w:r>
            </w:ins>
          </w:p>
        </w:tc>
        <w:tc>
          <w:tcPr>
            <w:tcW w:w="0" w:type="pct"/>
            <w:noWrap/>
            <w:vAlign w:val="center"/>
          </w:tcPr>
          <w:p w14:paraId="0DDDB26A" w14:textId="7169B809"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968" w:author="瑋婷 徐" w:date="2025-01-03T16:56:00Z" w16du:dateUtc="2025-01-03T08:56:00Z"/>
                <w:rFonts w:ascii="Times New Roman" w:eastAsiaTheme="minorEastAsia" w:hAnsi="Times New Roman" w:cs="Times New Roman"/>
              </w:rPr>
              <w:pPrChange w:id="20969"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970" w:author="瑋婷 徐" w:date="2025-01-03T16:57:00Z" w16du:dateUtc="2025-01-03T08:57:00Z">
              <w:r w:rsidRPr="003F0C1C">
                <w:rPr>
                  <w:rFonts w:ascii="Times New Roman" w:eastAsiaTheme="minorEastAsia" w:hAnsi="Times New Roman" w:cs="Times New Roman"/>
                  <w:color w:val="000000"/>
                </w:rPr>
                <w:t>33</w:t>
              </w:r>
            </w:ins>
          </w:p>
        </w:tc>
        <w:tc>
          <w:tcPr>
            <w:tcW w:w="0" w:type="pct"/>
            <w:noWrap/>
            <w:vAlign w:val="center"/>
          </w:tcPr>
          <w:p w14:paraId="0D124096" w14:textId="7FC61DB0"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971" w:author="瑋婷 徐" w:date="2025-01-03T16:56:00Z" w16du:dateUtc="2025-01-03T08:56:00Z"/>
                <w:rFonts w:ascii="Times New Roman" w:eastAsiaTheme="minorEastAsia" w:hAnsi="Times New Roman" w:cs="Times New Roman"/>
              </w:rPr>
              <w:pPrChange w:id="20972"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973" w:author="瑋婷 徐" w:date="2025-01-03T16:57:00Z" w16du:dateUtc="2025-01-03T08:57:00Z">
              <w:r w:rsidRPr="003F0C1C">
                <w:rPr>
                  <w:rFonts w:ascii="Times New Roman" w:eastAsiaTheme="minorEastAsia" w:hAnsi="Times New Roman" w:cs="Times New Roman"/>
                  <w:color w:val="000000"/>
                </w:rPr>
                <w:t>34</w:t>
              </w:r>
            </w:ins>
          </w:p>
        </w:tc>
        <w:tc>
          <w:tcPr>
            <w:tcW w:w="0" w:type="pct"/>
            <w:noWrap/>
            <w:vAlign w:val="center"/>
          </w:tcPr>
          <w:p w14:paraId="10447730" w14:textId="6E6DE2D8"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974" w:author="瑋婷 徐" w:date="2025-01-03T16:56:00Z" w16du:dateUtc="2025-01-03T08:56:00Z"/>
                <w:rFonts w:ascii="Times New Roman" w:eastAsiaTheme="minorEastAsia" w:hAnsi="Times New Roman" w:cs="Times New Roman"/>
              </w:rPr>
              <w:pPrChange w:id="20975"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976" w:author="瑋婷 徐" w:date="2025-01-03T16:57:00Z" w16du:dateUtc="2025-01-03T08:57:00Z">
              <w:r w:rsidRPr="003F0C1C">
                <w:rPr>
                  <w:rFonts w:ascii="Times New Roman" w:eastAsiaTheme="minorEastAsia" w:hAnsi="Times New Roman" w:cs="Times New Roman"/>
                  <w:color w:val="000000"/>
                </w:rPr>
                <w:t>35</w:t>
              </w:r>
            </w:ins>
          </w:p>
        </w:tc>
        <w:tc>
          <w:tcPr>
            <w:tcW w:w="0" w:type="pct"/>
            <w:noWrap/>
            <w:vAlign w:val="center"/>
          </w:tcPr>
          <w:p w14:paraId="2D9D24DC" w14:textId="08A466B1"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977" w:author="瑋婷 徐" w:date="2025-01-03T16:56:00Z" w16du:dateUtc="2025-01-03T08:56:00Z"/>
                <w:rFonts w:ascii="Times New Roman" w:eastAsiaTheme="minorEastAsia" w:hAnsi="Times New Roman" w:cs="Times New Roman"/>
              </w:rPr>
              <w:pPrChange w:id="20978"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979" w:author="瑋婷 徐" w:date="2025-01-03T16:57:00Z" w16du:dateUtc="2025-01-03T08:57:00Z">
              <w:r w:rsidRPr="003F0C1C">
                <w:rPr>
                  <w:rFonts w:ascii="Times New Roman" w:eastAsiaTheme="minorEastAsia" w:hAnsi="Times New Roman" w:cs="Times New Roman"/>
                  <w:color w:val="000000"/>
                </w:rPr>
                <w:t>36</w:t>
              </w:r>
            </w:ins>
          </w:p>
        </w:tc>
        <w:tc>
          <w:tcPr>
            <w:tcW w:w="0" w:type="pct"/>
            <w:noWrap/>
            <w:vAlign w:val="center"/>
          </w:tcPr>
          <w:p w14:paraId="009BDD26" w14:textId="26044F45"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980" w:author="瑋婷 徐" w:date="2025-01-03T16:56:00Z" w16du:dateUtc="2025-01-03T08:56:00Z"/>
                <w:rFonts w:ascii="Times New Roman" w:eastAsiaTheme="minorEastAsia" w:hAnsi="Times New Roman" w:cs="Times New Roman"/>
              </w:rPr>
              <w:pPrChange w:id="20981"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982" w:author="瑋婷 徐" w:date="2025-01-03T16:57:00Z" w16du:dateUtc="2025-01-03T08:57:00Z">
              <w:r w:rsidRPr="003F0C1C">
                <w:rPr>
                  <w:rFonts w:ascii="Times New Roman" w:eastAsiaTheme="minorEastAsia" w:hAnsi="Times New Roman" w:cs="Times New Roman"/>
                  <w:color w:val="000000"/>
                </w:rPr>
                <w:t>37</w:t>
              </w:r>
            </w:ins>
          </w:p>
        </w:tc>
        <w:tc>
          <w:tcPr>
            <w:tcW w:w="0" w:type="pct"/>
            <w:noWrap/>
            <w:vAlign w:val="center"/>
          </w:tcPr>
          <w:p w14:paraId="767FAA62" w14:textId="0E61E209"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983" w:author="瑋婷 徐" w:date="2025-01-03T16:56:00Z" w16du:dateUtc="2025-01-03T08:56:00Z"/>
                <w:rFonts w:ascii="Times New Roman" w:eastAsiaTheme="minorEastAsia" w:hAnsi="Times New Roman" w:cs="Times New Roman"/>
              </w:rPr>
              <w:pPrChange w:id="20984"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985" w:author="瑋婷 徐" w:date="2025-01-03T16:57:00Z" w16du:dateUtc="2025-01-03T08:57:00Z">
              <w:r w:rsidRPr="003F0C1C">
                <w:rPr>
                  <w:rFonts w:ascii="Times New Roman" w:eastAsiaTheme="minorEastAsia" w:hAnsi="Times New Roman" w:cs="Times New Roman"/>
                  <w:color w:val="000000"/>
                </w:rPr>
                <w:t>38</w:t>
              </w:r>
            </w:ins>
          </w:p>
        </w:tc>
        <w:tc>
          <w:tcPr>
            <w:tcW w:w="0" w:type="pct"/>
            <w:noWrap/>
            <w:vAlign w:val="center"/>
          </w:tcPr>
          <w:p w14:paraId="1AB8588F" w14:textId="5C29302F"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986" w:author="瑋婷 徐" w:date="2025-01-03T16:56:00Z" w16du:dateUtc="2025-01-03T08:56:00Z"/>
                <w:rFonts w:ascii="Times New Roman" w:eastAsiaTheme="minorEastAsia" w:hAnsi="Times New Roman" w:cs="Times New Roman"/>
              </w:rPr>
              <w:pPrChange w:id="20987"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988" w:author="瑋婷 徐" w:date="2025-01-03T16:57:00Z" w16du:dateUtc="2025-01-03T08:57:00Z">
              <w:r w:rsidRPr="003F0C1C">
                <w:rPr>
                  <w:rFonts w:ascii="Times New Roman" w:eastAsiaTheme="minorEastAsia" w:hAnsi="Times New Roman" w:cs="Times New Roman"/>
                  <w:color w:val="000000"/>
                </w:rPr>
                <w:t>39</w:t>
              </w:r>
            </w:ins>
          </w:p>
        </w:tc>
        <w:tc>
          <w:tcPr>
            <w:tcW w:w="0" w:type="pct"/>
            <w:noWrap/>
            <w:vAlign w:val="center"/>
          </w:tcPr>
          <w:p w14:paraId="2D2A14A2" w14:textId="332A6EC4"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989" w:author="瑋婷 徐" w:date="2025-01-03T16:56:00Z" w16du:dateUtc="2025-01-03T08:56:00Z"/>
                <w:rFonts w:ascii="Times New Roman" w:eastAsiaTheme="minorEastAsia" w:hAnsi="Times New Roman" w:cs="Times New Roman"/>
                <w:color w:val="000000"/>
              </w:rPr>
              <w:pPrChange w:id="20990"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991" w:author="瑋婷 徐" w:date="2025-01-03T16:57:00Z" w16du:dateUtc="2025-01-03T08:57:00Z">
              <w:r w:rsidRPr="003F0C1C">
                <w:rPr>
                  <w:rFonts w:ascii="Times New Roman" w:eastAsiaTheme="minorEastAsia" w:hAnsi="Times New Roman" w:cs="Times New Roman"/>
                  <w:color w:val="000000"/>
                </w:rPr>
                <w:t>40</w:t>
              </w:r>
            </w:ins>
          </w:p>
        </w:tc>
        <w:tc>
          <w:tcPr>
            <w:tcW w:w="0" w:type="pct"/>
            <w:noWrap/>
            <w:vAlign w:val="center"/>
          </w:tcPr>
          <w:p w14:paraId="4266448C" w14:textId="7DE81A0F"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0992" w:author="瑋婷 徐" w:date="2025-01-03T16:56:00Z" w16du:dateUtc="2025-01-03T08:56:00Z"/>
                <w:rFonts w:ascii="Times New Roman" w:eastAsiaTheme="minorEastAsia" w:hAnsi="Times New Roman" w:cs="Times New Roman"/>
                <w:color w:val="000000"/>
              </w:rPr>
              <w:pPrChange w:id="20993" w:author="瑋婷 徐" w:date="2025-01-03T16:57:00Z" w16du:dateUtc="2025-01-03T08:57: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0994" w:author="瑋婷 徐" w:date="2025-01-03T16:57:00Z" w16du:dateUtc="2025-01-03T08:57:00Z">
              <w:r w:rsidRPr="003F0C1C">
                <w:rPr>
                  <w:rFonts w:ascii="Times New Roman" w:eastAsiaTheme="minorEastAsia" w:hAnsi="Times New Roman" w:cs="Times New Roman"/>
                  <w:color w:val="000000"/>
                </w:rPr>
                <w:t>41</w:t>
              </w:r>
            </w:ins>
          </w:p>
        </w:tc>
      </w:tr>
      <w:tr w:rsidR="003C19C7" w:rsidRPr="003F0C1C" w14:paraId="42968E92" w14:textId="77777777" w:rsidTr="003C19C7">
        <w:trPr>
          <w:trHeight w:val="300"/>
          <w:ins w:id="20995"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681D07CF" w14:textId="77777777" w:rsidR="003C19C7" w:rsidRPr="00277E58" w:rsidRDefault="003C19C7">
            <w:pPr>
              <w:spacing w:line="360" w:lineRule="auto"/>
              <w:jc w:val="both"/>
              <w:rPr>
                <w:ins w:id="20996" w:author="瑋婷 徐" w:date="2025-01-03T16:50:00Z" w16du:dateUtc="2025-01-03T08:50:00Z"/>
                <w:rFonts w:ascii="Times New Roman" w:eastAsiaTheme="minorEastAsia" w:hAnsi="Times New Roman" w:cs="Times New Roman"/>
                <w:b w:val="0"/>
                <w:bCs w:val="0"/>
                <w:color w:val="000000"/>
                <w:rPrChange w:id="20997" w:author="瑋婷 徐" w:date="2025-01-04T22:53:00Z" w16du:dateUtc="2025-01-04T14:53:00Z">
                  <w:rPr>
                    <w:ins w:id="20998" w:author="瑋婷 徐" w:date="2025-01-03T16:50:00Z" w16du:dateUtc="2025-01-03T08:50:00Z"/>
                    <w:rFonts w:ascii="Calibri" w:hAnsi="Calibri" w:cs="Calibri"/>
                    <w:color w:val="000000"/>
                    <w:sz w:val="22"/>
                    <w:szCs w:val="22"/>
                  </w:rPr>
                </w:rPrChange>
              </w:rPr>
              <w:pPrChange w:id="20999" w:author="瑋婷 徐" w:date="2025-01-03T16:55:00Z" w16du:dateUtc="2025-01-03T08:55:00Z">
                <w:pPr/>
              </w:pPrChange>
            </w:pPr>
            <w:ins w:id="21000" w:author="瑋婷 徐" w:date="2025-01-03T16:50:00Z" w16du:dateUtc="2025-01-03T08:50:00Z">
              <w:r w:rsidRPr="00277E58">
                <w:rPr>
                  <w:rFonts w:ascii="Times New Roman" w:eastAsiaTheme="minorEastAsia" w:hAnsi="Times New Roman" w:cs="Times New Roman" w:hint="eastAsia"/>
                  <w:b w:val="0"/>
                  <w:bCs w:val="0"/>
                  <w:color w:val="000000"/>
                  <w:rPrChange w:id="21001" w:author="瑋婷 徐" w:date="2025-01-04T22:53:00Z" w16du:dateUtc="2025-01-04T14:53:00Z">
                    <w:rPr>
                      <w:rFonts w:ascii="Calibri" w:hAnsi="Calibri" w:cs="Calibri" w:hint="eastAsia"/>
                      <w:color w:val="000000"/>
                      <w:sz w:val="22"/>
                      <w:szCs w:val="22"/>
                    </w:rPr>
                  </w:rPrChange>
                </w:rPr>
                <w:t>臺灣藍鵲</w:t>
              </w:r>
              <w:r w:rsidRPr="00277E58">
                <w:rPr>
                  <w:rFonts w:ascii="Times New Roman" w:eastAsiaTheme="minorEastAsia" w:hAnsi="Times New Roman" w:cs="Times New Roman"/>
                  <w:b w:val="0"/>
                  <w:bCs w:val="0"/>
                  <w:color w:val="000000"/>
                  <w:rPrChange w:id="21002" w:author="瑋婷 徐" w:date="2025-01-04T22:53:00Z" w16du:dateUtc="2025-01-04T14:53:00Z">
                    <w:rPr>
                      <w:rFonts w:ascii="Calibri" w:hAnsi="Calibri" w:cs="Calibri"/>
                      <w:color w:val="000000"/>
                      <w:sz w:val="22"/>
                      <w:szCs w:val="22"/>
                    </w:rPr>
                  </w:rPrChange>
                </w:rPr>
                <w:t xml:space="preserve"> </w:t>
              </w:r>
              <w:r w:rsidRPr="00277E58">
                <w:rPr>
                  <w:b w:val="0"/>
                  <w:bCs w:val="0"/>
                  <w:color w:val="000000"/>
                  <w:rPrChange w:id="21003" w:author="瑋婷 徐" w:date="2025-01-04T22:53:00Z" w16du:dateUtc="2025-01-04T14:53:00Z">
                    <w:rPr>
                      <w:color w:val="000000"/>
                      <w:sz w:val="22"/>
                      <w:szCs w:val="22"/>
                    </w:rPr>
                  </w:rPrChange>
                </w:rPr>
                <w:t>◎</w:t>
              </w:r>
              <w:r w:rsidRPr="00277E58">
                <w:rPr>
                  <w:rFonts w:ascii="Times New Roman" w:eastAsiaTheme="minorEastAsia" w:hAnsi="Times New Roman" w:cs="Times New Roman"/>
                  <w:b w:val="0"/>
                  <w:bCs w:val="0"/>
                  <w:color w:val="000000"/>
                  <w:rPrChange w:id="21004" w:author="瑋婷 徐" w:date="2025-01-04T22:53:00Z" w16du:dateUtc="2025-01-04T14:53:00Z">
                    <w:rPr>
                      <w:rFonts w:ascii="Calibri" w:hAnsi="Calibri" w:cs="Calibri"/>
                      <w:color w:val="000000"/>
                      <w:sz w:val="22"/>
                      <w:szCs w:val="22"/>
                    </w:rPr>
                  </w:rPrChange>
                </w:rPr>
                <w:t xml:space="preserve"> III</w:t>
              </w:r>
            </w:ins>
          </w:p>
        </w:tc>
        <w:tc>
          <w:tcPr>
            <w:tcW w:w="904" w:type="pct"/>
            <w:vAlign w:val="center"/>
            <w:hideMark/>
          </w:tcPr>
          <w:p w14:paraId="3CC17E45"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05" w:author="瑋婷 徐" w:date="2025-01-03T16:50:00Z" w16du:dateUtc="2025-01-03T08:50:00Z"/>
                <w:rFonts w:ascii="Times New Roman" w:eastAsiaTheme="minorEastAsia" w:hAnsi="Times New Roman" w:cs="Times New Roman"/>
                <w:i/>
                <w:iCs/>
                <w:color w:val="000000"/>
                <w:rPrChange w:id="21006" w:author="瑋婷 徐" w:date="2025-01-04T22:53:00Z" w16du:dateUtc="2025-01-04T14:53:00Z">
                  <w:rPr>
                    <w:ins w:id="21007" w:author="瑋婷 徐" w:date="2025-01-03T16:50:00Z" w16du:dateUtc="2025-01-03T08:50:00Z"/>
                    <w:rFonts w:ascii="Calibri" w:hAnsi="Calibri" w:cs="Calibri"/>
                    <w:i/>
                    <w:iCs/>
                    <w:color w:val="000000"/>
                    <w:sz w:val="22"/>
                    <w:szCs w:val="22"/>
                  </w:rPr>
                </w:rPrChange>
              </w:rPr>
              <w:pPrChange w:id="210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009" w:author="瑋婷 徐" w:date="2025-01-03T16:50:00Z" w16du:dateUtc="2025-01-03T08:50:00Z">
              <w:r w:rsidRPr="00277E58">
                <w:rPr>
                  <w:rFonts w:ascii="Times New Roman" w:eastAsiaTheme="minorEastAsia" w:hAnsi="Times New Roman" w:cs="Times New Roman"/>
                  <w:i/>
                  <w:iCs/>
                  <w:color w:val="000000"/>
                  <w:rPrChange w:id="21010" w:author="瑋婷 徐" w:date="2025-01-04T22:53:00Z" w16du:dateUtc="2025-01-04T14:53:00Z">
                    <w:rPr>
                      <w:rFonts w:ascii="Calibri" w:hAnsi="Calibri" w:cs="Calibri"/>
                      <w:i/>
                      <w:iCs/>
                      <w:color w:val="000000"/>
                      <w:sz w:val="22"/>
                      <w:szCs w:val="22"/>
                    </w:rPr>
                  </w:rPrChange>
                </w:rPr>
                <w:t>Urocissa caerulea</w:t>
              </w:r>
            </w:ins>
          </w:p>
        </w:tc>
        <w:tc>
          <w:tcPr>
            <w:tcW w:w="162" w:type="pct"/>
            <w:noWrap/>
            <w:vAlign w:val="center"/>
            <w:hideMark/>
          </w:tcPr>
          <w:p w14:paraId="6615F062"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11" w:author="瑋婷 徐" w:date="2025-01-03T16:50:00Z" w16du:dateUtc="2025-01-03T08:50:00Z"/>
                <w:rFonts w:ascii="Times New Roman" w:eastAsiaTheme="minorEastAsia" w:hAnsi="Times New Roman" w:cs="Times New Roman"/>
                <w:i/>
                <w:iCs/>
                <w:color w:val="000000"/>
                <w:rPrChange w:id="21012" w:author="瑋婷 徐" w:date="2025-01-04T22:53:00Z" w16du:dateUtc="2025-01-04T14:53:00Z">
                  <w:rPr>
                    <w:ins w:id="21013" w:author="瑋婷 徐" w:date="2025-01-03T16:50:00Z" w16du:dateUtc="2025-01-03T08:50:00Z"/>
                    <w:rFonts w:ascii="Calibri" w:hAnsi="Calibri" w:cs="Calibri"/>
                    <w:i/>
                    <w:iCs/>
                    <w:color w:val="000000"/>
                    <w:sz w:val="22"/>
                    <w:szCs w:val="22"/>
                  </w:rPr>
                </w:rPrChange>
              </w:rPr>
              <w:pPrChange w:id="2101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2B3DF34"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15" w:author="瑋婷 徐" w:date="2025-01-03T16:50:00Z" w16du:dateUtc="2025-01-03T08:50:00Z"/>
                <w:rFonts w:ascii="Times New Roman" w:eastAsiaTheme="minorEastAsia" w:hAnsi="Times New Roman" w:cs="Times New Roman"/>
                <w:rPrChange w:id="21016" w:author="瑋婷 徐" w:date="2025-01-04T22:53:00Z" w16du:dateUtc="2025-01-04T14:53:00Z">
                  <w:rPr>
                    <w:ins w:id="21017" w:author="瑋婷 徐" w:date="2025-01-03T16:50:00Z" w16du:dateUtc="2025-01-03T08:50:00Z"/>
                    <w:rFonts w:ascii="Times New Roman" w:eastAsia="Times New Roman" w:hAnsi="Times New Roman" w:cs="Times New Roman"/>
                    <w:sz w:val="20"/>
                    <w:szCs w:val="20"/>
                  </w:rPr>
                </w:rPrChange>
              </w:rPr>
              <w:pPrChange w:id="2101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986B48A"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19" w:author="瑋婷 徐" w:date="2025-01-03T16:50:00Z" w16du:dateUtc="2025-01-03T08:50:00Z"/>
                <w:rFonts w:ascii="Times New Roman" w:eastAsiaTheme="minorEastAsia" w:hAnsi="Times New Roman" w:cs="Times New Roman"/>
                <w:rPrChange w:id="21020" w:author="瑋婷 徐" w:date="2025-01-04T22:53:00Z" w16du:dateUtc="2025-01-04T14:53:00Z">
                  <w:rPr>
                    <w:ins w:id="21021" w:author="瑋婷 徐" w:date="2025-01-03T16:50:00Z" w16du:dateUtc="2025-01-03T08:50:00Z"/>
                    <w:rFonts w:ascii="Times New Roman" w:eastAsia="Times New Roman" w:hAnsi="Times New Roman" w:cs="Times New Roman"/>
                    <w:sz w:val="20"/>
                    <w:szCs w:val="20"/>
                  </w:rPr>
                </w:rPrChange>
              </w:rPr>
              <w:pPrChange w:id="210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FC90CA4"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23" w:author="瑋婷 徐" w:date="2025-01-03T16:50:00Z" w16du:dateUtc="2025-01-03T08:50:00Z"/>
                <w:rFonts w:ascii="Times New Roman" w:eastAsiaTheme="minorEastAsia" w:hAnsi="Times New Roman" w:cs="Times New Roman"/>
                <w:rPrChange w:id="21024" w:author="瑋婷 徐" w:date="2025-01-04T22:53:00Z" w16du:dateUtc="2025-01-04T14:53:00Z">
                  <w:rPr>
                    <w:ins w:id="21025" w:author="瑋婷 徐" w:date="2025-01-03T16:50:00Z" w16du:dateUtc="2025-01-03T08:50:00Z"/>
                    <w:rFonts w:ascii="Times New Roman" w:eastAsia="Times New Roman" w:hAnsi="Times New Roman" w:cs="Times New Roman"/>
                    <w:sz w:val="20"/>
                    <w:szCs w:val="20"/>
                  </w:rPr>
                </w:rPrChange>
              </w:rPr>
              <w:pPrChange w:id="2102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EF6C8D2"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27" w:author="瑋婷 徐" w:date="2025-01-03T16:50:00Z" w16du:dateUtc="2025-01-03T08:50:00Z"/>
                <w:rFonts w:ascii="Times New Roman" w:eastAsiaTheme="minorEastAsia" w:hAnsi="Times New Roman" w:cs="Times New Roman"/>
                <w:rPrChange w:id="21028" w:author="瑋婷 徐" w:date="2025-01-04T22:53:00Z" w16du:dateUtc="2025-01-04T14:53:00Z">
                  <w:rPr>
                    <w:ins w:id="21029" w:author="瑋婷 徐" w:date="2025-01-03T16:50:00Z" w16du:dateUtc="2025-01-03T08:50:00Z"/>
                    <w:rFonts w:ascii="Times New Roman" w:eastAsia="Times New Roman" w:hAnsi="Times New Roman" w:cs="Times New Roman"/>
                    <w:sz w:val="20"/>
                    <w:szCs w:val="20"/>
                  </w:rPr>
                </w:rPrChange>
              </w:rPr>
              <w:pPrChange w:id="2103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C82E093"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31" w:author="瑋婷 徐" w:date="2025-01-03T16:50:00Z" w16du:dateUtc="2025-01-03T08:50:00Z"/>
                <w:rFonts w:ascii="Times New Roman" w:eastAsiaTheme="minorEastAsia" w:hAnsi="Times New Roman" w:cs="Times New Roman"/>
                <w:rPrChange w:id="21032" w:author="瑋婷 徐" w:date="2025-01-04T22:53:00Z" w16du:dateUtc="2025-01-04T14:53:00Z">
                  <w:rPr>
                    <w:ins w:id="21033" w:author="瑋婷 徐" w:date="2025-01-03T16:50:00Z" w16du:dateUtc="2025-01-03T08:50:00Z"/>
                    <w:rFonts w:ascii="Times New Roman" w:eastAsia="Times New Roman" w:hAnsi="Times New Roman" w:cs="Times New Roman"/>
                    <w:sz w:val="20"/>
                    <w:szCs w:val="20"/>
                  </w:rPr>
                </w:rPrChange>
              </w:rPr>
              <w:pPrChange w:id="210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3EE61C3"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35" w:author="瑋婷 徐" w:date="2025-01-03T16:50:00Z" w16du:dateUtc="2025-01-03T08:50:00Z"/>
                <w:rFonts w:ascii="Times New Roman" w:eastAsiaTheme="minorEastAsia" w:hAnsi="Times New Roman" w:cs="Times New Roman"/>
                <w:rPrChange w:id="21036" w:author="瑋婷 徐" w:date="2025-01-04T22:53:00Z" w16du:dateUtc="2025-01-04T14:53:00Z">
                  <w:rPr>
                    <w:ins w:id="21037" w:author="瑋婷 徐" w:date="2025-01-03T16:50:00Z" w16du:dateUtc="2025-01-03T08:50:00Z"/>
                    <w:rFonts w:ascii="Times New Roman" w:eastAsia="Times New Roman" w:hAnsi="Times New Roman" w:cs="Times New Roman"/>
                    <w:sz w:val="20"/>
                    <w:szCs w:val="20"/>
                  </w:rPr>
                </w:rPrChange>
              </w:rPr>
              <w:pPrChange w:id="210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B294125"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39" w:author="瑋婷 徐" w:date="2025-01-03T16:50:00Z" w16du:dateUtc="2025-01-03T08:50:00Z"/>
                <w:rFonts w:ascii="Times New Roman" w:eastAsiaTheme="minorEastAsia" w:hAnsi="Times New Roman" w:cs="Times New Roman"/>
                <w:rPrChange w:id="21040" w:author="瑋婷 徐" w:date="2025-01-04T22:53:00Z" w16du:dateUtc="2025-01-04T14:53:00Z">
                  <w:rPr>
                    <w:ins w:id="21041" w:author="瑋婷 徐" w:date="2025-01-03T16:50:00Z" w16du:dateUtc="2025-01-03T08:50:00Z"/>
                    <w:rFonts w:ascii="Times New Roman" w:eastAsia="Times New Roman" w:hAnsi="Times New Roman" w:cs="Times New Roman"/>
                    <w:sz w:val="20"/>
                    <w:szCs w:val="20"/>
                  </w:rPr>
                </w:rPrChange>
              </w:rPr>
              <w:pPrChange w:id="2104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8B4F0F8"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43" w:author="瑋婷 徐" w:date="2025-01-03T16:50:00Z" w16du:dateUtc="2025-01-03T08:50:00Z"/>
                <w:rFonts w:ascii="Times New Roman" w:eastAsiaTheme="minorEastAsia" w:hAnsi="Times New Roman" w:cs="Times New Roman"/>
                <w:rPrChange w:id="21044" w:author="瑋婷 徐" w:date="2025-01-04T22:53:00Z" w16du:dateUtc="2025-01-04T14:53:00Z">
                  <w:rPr>
                    <w:ins w:id="21045" w:author="瑋婷 徐" w:date="2025-01-03T16:50:00Z" w16du:dateUtc="2025-01-03T08:50:00Z"/>
                    <w:rFonts w:ascii="Times New Roman" w:eastAsia="Times New Roman" w:hAnsi="Times New Roman" w:cs="Times New Roman"/>
                    <w:sz w:val="20"/>
                    <w:szCs w:val="20"/>
                  </w:rPr>
                </w:rPrChange>
              </w:rPr>
              <w:pPrChange w:id="2104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08D53B5"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47" w:author="瑋婷 徐" w:date="2025-01-03T16:50:00Z" w16du:dateUtc="2025-01-03T08:50:00Z"/>
                <w:rFonts w:ascii="Times New Roman" w:eastAsiaTheme="minorEastAsia" w:hAnsi="Times New Roman" w:cs="Times New Roman"/>
                <w:rPrChange w:id="21048" w:author="瑋婷 徐" w:date="2025-01-04T22:53:00Z" w16du:dateUtc="2025-01-04T14:53:00Z">
                  <w:rPr>
                    <w:ins w:id="21049" w:author="瑋婷 徐" w:date="2025-01-03T16:50:00Z" w16du:dateUtc="2025-01-03T08:50:00Z"/>
                    <w:rFonts w:ascii="Times New Roman" w:eastAsia="Times New Roman" w:hAnsi="Times New Roman" w:cs="Times New Roman"/>
                    <w:sz w:val="20"/>
                    <w:szCs w:val="20"/>
                  </w:rPr>
                </w:rPrChange>
              </w:rPr>
              <w:pPrChange w:id="210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8D0F2A9"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51" w:author="瑋婷 徐" w:date="2025-01-03T16:50:00Z" w16du:dateUtc="2025-01-03T08:50:00Z"/>
                <w:rFonts w:ascii="Times New Roman" w:eastAsiaTheme="minorEastAsia" w:hAnsi="Times New Roman" w:cs="Times New Roman"/>
                <w:rPrChange w:id="21052" w:author="瑋婷 徐" w:date="2025-01-04T22:53:00Z" w16du:dateUtc="2025-01-04T14:53:00Z">
                  <w:rPr>
                    <w:ins w:id="21053" w:author="瑋婷 徐" w:date="2025-01-03T16:50:00Z" w16du:dateUtc="2025-01-03T08:50:00Z"/>
                    <w:rFonts w:ascii="Times New Roman" w:eastAsia="Times New Roman" w:hAnsi="Times New Roman" w:cs="Times New Roman"/>
                    <w:sz w:val="20"/>
                    <w:szCs w:val="20"/>
                  </w:rPr>
                </w:rPrChange>
              </w:rPr>
              <w:pPrChange w:id="210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2FA282C"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55" w:author="瑋婷 徐" w:date="2025-01-03T16:50:00Z" w16du:dateUtc="2025-01-03T08:50:00Z"/>
                <w:rFonts w:ascii="Times New Roman" w:eastAsiaTheme="minorEastAsia" w:hAnsi="Times New Roman" w:cs="Times New Roman"/>
                <w:rPrChange w:id="21056" w:author="瑋婷 徐" w:date="2025-01-04T22:53:00Z" w16du:dateUtc="2025-01-04T14:53:00Z">
                  <w:rPr>
                    <w:ins w:id="21057" w:author="瑋婷 徐" w:date="2025-01-03T16:50:00Z" w16du:dateUtc="2025-01-03T08:50:00Z"/>
                    <w:rFonts w:ascii="Times New Roman" w:eastAsia="Times New Roman" w:hAnsi="Times New Roman" w:cs="Times New Roman"/>
                    <w:sz w:val="20"/>
                    <w:szCs w:val="20"/>
                  </w:rPr>
                </w:rPrChange>
              </w:rPr>
              <w:pPrChange w:id="210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1E3D8B5"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59" w:author="瑋婷 徐" w:date="2025-01-03T16:50:00Z" w16du:dateUtc="2025-01-03T08:50:00Z"/>
                <w:rFonts w:ascii="Times New Roman" w:eastAsiaTheme="minorEastAsia" w:hAnsi="Times New Roman" w:cs="Times New Roman"/>
                <w:rPrChange w:id="21060" w:author="瑋婷 徐" w:date="2025-01-04T22:53:00Z" w16du:dateUtc="2025-01-04T14:53:00Z">
                  <w:rPr>
                    <w:ins w:id="21061" w:author="瑋婷 徐" w:date="2025-01-03T16:50:00Z" w16du:dateUtc="2025-01-03T08:50:00Z"/>
                    <w:rFonts w:ascii="Times New Roman" w:eastAsia="Times New Roman" w:hAnsi="Times New Roman" w:cs="Times New Roman"/>
                    <w:sz w:val="20"/>
                    <w:szCs w:val="20"/>
                  </w:rPr>
                </w:rPrChange>
              </w:rPr>
              <w:pPrChange w:id="2106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CFD5E7D"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63" w:author="瑋婷 徐" w:date="2025-01-03T16:50:00Z" w16du:dateUtc="2025-01-03T08:50:00Z"/>
                <w:rFonts w:ascii="Times New Roman" w:eastAsiaTheme="minorEastAsia" w:hAnsi="Times New Roman" w:cs="Times New Roman"/>
                <w:rPrChange w:id="21064" w:author="瑋婷 徐" w:date="2025-01-04T22:53:00Z" w16du:dateUtc="2025-01-04T14:53:00Z">
                  <w:rPr>
                    <w:ins w:id="21065" w:author="瑋婷 徐" w:date="2025-01-03T16:50:00Z" w16du:dateUtc="2025-01-03T08:50:00Z"/>
                    <w:rFonts w:ascii="Times New Roman" w:eastAsia="Times New Roman" w:hAnsi="Times New Roman" w:cs="Times New Roman"/>
                    <w:sz w:val="20"/>
                    <w:szCs w:val="20"/>
                  </w:rPr>
                </w:rPrChange>
              </w:rPr>
              <w:pPrChange w:id="210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F1EA6DE"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67" w:author="瑋婷 徐" w:date="2025-01-03T16:50:00Z" w16du:dateUtc="2025-01-03T08:50:00Z"/>
                <w:rFonts w:ascii="Times New Roman" w:eastAsiaTheme="minorEastAsia" w:hAnsi="Times New Roman" w:cs="Times New Roman"/>
                <w:rPrChange w:id="21068" w:author="瑋婷 徐" w:date="2025-01-04T22:53:00Z" w16du:dateUtc="2025-01-04T14:53:00Z">
                  <w:rPr>
                    <w:ins w:id="21069" w:author="瑋婷 徐" w:date="2025-01-03T16:50:00Z" w16du:dateUtc="2025-01-03T08:50:00Z"/>
                    <w:rFonts w:ascii="Times New Roman" w:eastAsia="Times New Roman" w:hAnsi="Times New Roman" w:cs="Times New Roman"/>
                    <w:sz w:val="20"/>
                    <w:szCs w:val="20"/>
                  </w:rPr>
                </w:rPrChange>
              </w:rPr>
              <w:pPrChange w:id="2107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5F47B19"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71" w:author="瑋婷 徐" w:date="2025-01-03T16:50:00Z" w16du:dateUtc="2025-01-03T08:50:00Z"/>
                <w:rFonts w:ascii="Times New Roman" w:eastAsiaTheme="minorEastAsia" w:hAnsi="Times New Roman" w:cs="Times New Roman"/>
                <w:rPrChange w:id="21072" w:author="瑋婷 徐" w:date="2025-01-04T22:53:00Z" w16du:dateUtc="2025-01-04T14:53:00Z">
                  <w:rPr>
                    <w:ins w:id="21073" w:author="瑋婷 徐" w:date="2025-01-03T16:50:00Z" w16du:dateUtc="2025-01-03T08:50:00Z"/>
                    <w:rFonts w:ascii="Times New Roman" w:eastAsia="Times New Roman" w:hAnsi="Times New Roman" w:cs="Times New Roman"/>
                    <w:sz w:val="20"/>
                    <w:szCs w:val="20"/>
                  </w:rPr>
                </w:rPrChange>
              </w:rPr>
              <w:pPrChange w:id="210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F234FDC"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75" w:author="瑋婷 徐" w:date="2025-01-03T16:50:00Z" w16du:dateUtc="2025-01-03T08:50:00Z"/>
                <w:rFonts w:ascii="Times New Roman" w:eastAsiaTheme="minorEastAsia" w:hAnsi="Times New Roman" w:cs="Times New Roman"/>
                <w:rPrChange w:id="21076" w:author="瑋婷 徐" w:date="2025-01-04T22:53:00Z" w16du:dateUtc="2025-01-04T14:53:00Z">
                  <w:rPr>
                    <w:ins w:id="21077" w:author="瑋婷 徐" w:date="2025-01-03T16:50:00Z" w16du:dateUtc="2025-01-03T08:50:00Z"/>
                    <w:rFonts w:ascii="Times New Roman" w:eastAsia="Times New Roman" w:hAnsi="Times New Roman" w:cs="Times New Roman"/>
                    <w:sz w:val="20"/>
                    <w:szCs w:val="20"/>
                  </w:rPr>
                </w:rPrChange>
              </w:rPr>
              <w:pPrChange w:id="210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8BBACB4"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79" w:author="瑋婷 徐" w:date="2025-01-03T16:50:00Z" w16du:dateUtc="2025-01-03T08:50:00Z"/>
                <w:rFonts w:ascii="Times New Roman" w:eastAsiaTheme="minorEastAsia" w:hAnsi="Times New Roman" w:cs="Times New Roman"/>
                <w:rPrChange w:id="21080" w:author="瑋婷 徐" w:date="2025-01-04T22:53:00Z" w16du:dateUtc="2025-01-04T14:53:00Z">
                  <w:rPr>
                    <w:ins w:id="21081" w:author="瑋婷 徐" w:date="2025-01-03T16:50:00Z" w16du:dateUtc="2025-01-03T08:50:00Z"/>
                    <w:rFonts w:ascii="Times New Roman" w:eastAsia="Times New Roman" w:hAnsi="Times New Roman" w:cs="Times New Roman"/>
                    <w:sz w:val="20"/>
                    <w:szCs w:val="20"/>
                  </w:rPr>
                </w:rPrChange>
              </w:rPr>
              <w:pPrChange w:id="210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2DD1995"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83" w:author="瑋婷 徐" w:date="2025-01-03T16:50:00Z" w16du:dateUtc="2025-01-03T08:50:00Z"/>
                <w:rFonts w:ascii="Times New Roman" w:eastAsiaTheme="minorEastAsia" w:hAnsi="Times New Roman" w:cs="Times New Roman"/>
                <w:rPrChange w:id="21084" w:author="瑋婷 徐" w:date="2025-01-04T22:53:00Z" w16du:dateUtc="2025-01-04T14:53:00Z">
                  <w:rPr>
                    <w:ins w:id="21085" w:author="瑋婷 徐" w:date="2025-01-03T16:50:00Z" w16du:dateUtc="2025-01-03T08:50:00Z"/>
                    <w:rFonts w:ascii="Times New Roman" w:eastAsia="Times New Roman" w:hAnsi="Times New Roman" w:cs="Times New Roman"/>
                    <w:sz w:val="20"/>
                    <w:szCs w:val="20"/>
                  </w:rPr>
                </w:rPrChange>
              </w:rPr>
              <w:pPrChange w:id="210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72B38B5"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87" w:author="瑋婷 徐" w:date="2025-01-03T16:50:00Z" w16du:dateUtc="2025-01-03T08:50:00Z"/>
                <w:rFonts w:ascii="Times New Roman" w:eastAsiaTheme="minorEastAsia" w:hAnsi="Times New Roman" w:cs="Times New Roman"/>
                <w:color w:val="000000"/>
                <w:rPrChange w:id="21088" w:author="瑋婷 徐" w:date="2025-01-04T22:53:00Z" w16du:dateUtc="2025-01-04T14:53:00Z">
                  <w:rPr>
                    <w:ins w:id="21089" w:author="瑋婷 徐" w:date="2025-01-03T16:50:00Z" w16du:dateUtc="2025-01-03T08:50:00Z"/>
                    <w:rFonts w:ascii="Calibri" w:hAnsi="Calibri" w:cs="Calibri"/>
                    <w:color w:val="000000"/>
                    <w:sz w:val="22"/>
                    <w:szCs w:val="22"/>
                  </w:rPr>
                </w:rPrChange>
              </w:rPr>
              <w:pPrChange w:id="2109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091" w:author="瑋婷 徐" w:date="2025-01-03T16:50:00Z" w16du:dateUtc="2025-01-03T08:50:00Z">
              <w:r w:rsidRPr="00277E58">
                <w:rPr>
                  <w:rFonts w:ascii="Times New Roman" w:eastAsiaTheme="minorEastAsia" w:hAnsi="Times New Roman" w:cs="Times New Roman"/>
                  <w:color w:val="000000"/>
                  <w:rPrChange w:id="21092" w:author="瑋婷 徐" w:date="2025-01-04T22:53:00Z" w16du:dateUtc="2025-01-04T14:53:00Z">
                    <w:rPr>
                      <w:rFonts w:ascii="Calibri" w:hAnsi="Calibri" w:cs="Calibri"/>
                      <w:color w:val="000000"/>
                      <w:sz w:val="22"/>
                      <w:szCs w:val="22"/>
                    </w:rPr>
                  </w:rPrChange>
                </w:rPr>
                <w:t>*</w:t>
              </w:r>
            </w:ins>
          </w:p>
        </w:tc>
        <w:tc>
          <w:tcPr>
            <w:tcW w:w="164" w:type="pct"/>
            <w:noWrap/>
            <w:vAlign w:val="center"/>
            <w:hideMark/>
          </w:tcPr>
          <w:p w14:paraId="702B277B"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093" w:author="瑋婷 徐" w:date="2025-01-03T16:50:00Z" w16du:dateUtc="2025-01-03T08:50:00Z"/>
                <w:rFonts w:ascii="Times New Roman" w:eastAsiaTheme="minorEastAsia" w:hAnsi="Times New Roman" w:cs="Times New Roman"/>
                <w:color w:val="000000"/>
                <w:rPrChange w:id="21094" w:author="瑋婷 徐" w:date="2025-01-04T22:53:00Z" w16du:dateUtc="2025-01-04T14:53:00Z">
                  <w:rPr>
                    <w:ins w:id="21095" w:author="瑋婷 徐" w:date="2025-01-03T16:50:00Z" w16du:dateUtc="2025-01-03T08:50:00Z"/>
                    <w:rFonts w:ascii="Calibri" w:hAnsi="Calibri" w:cs="Calibri"/>
                    <w:color w:val="000000"/>
                    <w:sz w:val="22"/>
                    <w:szCs w:val="22"/>
                  </w:rPr>
                </w:rPrChange>
              </w:rPr>
              <w:pPrChange w:id="210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F0C1C" w14:paraId="3AA0671E" w14:textId="77777777" w:rsidTr="003C19C7">
        <w:trPr>
          <w:cnfStyle w:val="000000100000" w:firstRow="0" w:lastRow="0" w:firstColumn="0" w:lastColumn="0" w:oddVBand="0" w:evenVBand="0" w:oddHBand="1" w:evenHBand="0" w:firstRowFirstColumn="0" w:firstRowLastColumn="0" w:lastRowFirstColumn="0" w:lastRowLastColumn="0"/>
          <w:trHeight w:val="300"/>
          <w:ins w:id="21097"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24E85EAB" w14:textId="77777777" w:rsidR="003C19C7" w:rsidRPr="00277E58" w:rsidRDefault="003C19C7">
            <w:pPr>
              <w:spacing w:line="360" w:lineRule="auto"/>
              <w:jc w:val="both"/>
              <w:rPr>
                <w:ins w:id="21098" w:author="瑋婷 徐" w:date="2025-01-03T16:50:00Z" w16du:dateUtc="2025-01-03T08:50:00Z"/>
                <w:rFonts w:ascii="Times New Roman" w:eastAsiaTheme="minorEastAsia" w:hAnsi="Times New Roman" w:cs="Times New Roman"/>
                <w:b w:val="0"/>
                <w:bCs w:val="0"/>
                <w:color w:val="000000"/>
                <w:rPrChange w:id="21099" w:author="瑋婷 徐" w:date="2025-01-04T22:53:00Z" w16du:dateUtc="2025-01-04T14:53:00Z">
                  <w:rPr>
                    <w:ins w:id="21100" w:author="瑋婷 徐" w:date="2025-01-03T16:50:00Z" w16du:dateUtc="2025-01-03T08:50:00Z"/>
                    <w:rFonts w:ascii="Calibri" w:hAnsi="Calibri" w:cs="Calibri"/>
                    <w:color w:val="000000"/>
                    <w:sz w:val="22"/>
                    <w:szCs w:val="22"/>
                  </w:rPr>
                </w:rPrChange>
              </w:rPr>
              <w:pPrChange w:id="21101" w:author="瑋婷 徐" w:date="2025-01-03T16:55:00Z" w16du:dateUtc="2025-01-03T08:55:00Z">
                <w:pPr/>
              </w:pPrChange>
            </w:pPr>
            <w:ins w:id="21102" w:author="瑋婷 徐" w:date="2025-01-03T16:50:00Z" w16du:dateUtc="2025-01-03T08:50:00Z">
              <w:r w:rsidRPr="00277E58">
                <w:rPr>
                  <w:rFonts w:ascii="Times New Roman" w:eastAsiaTheme="minorEastAsia" w:hAnsi="Times New Roman" w:cs="Times New Roman" w:hint="eastAsia"/>
                  <w:b w:val="0"/>
                  <w:bCs w:val="0"/>
                  <w:color w:val="000000"/>
                  <w:rPrChange w:id="21103" w:author="瑋婷 徐" w:date="2025-01-04T22:53:00Z" w16du:dateUtc="2025-01-04T14:53:00Z">
                    <w:rPr>
                      <w:rFonts w:ascii="Calibri" w:hAnsi="Calibri" w:cs="Calibri" w:hint="eastAsia"/>
                      <w:color w:val="000000"/>
                      <w:sz w:val="22"/>
                      <w:szCs w:val="22"/>
                    </w:rPr>
                  </w:rPrChange>
                </w:rPr>
                <w:t>樹鵲</w:t>
              </w:r>
              <w:r w:rsidRPr="00277E58">
                <w:rPr>
                  <w:rFonts w:ascii="Times New Roman" w:eastAsiaTheme="minorEastAsia" w:hAnsi="Times New Roman" w:cs="Times New Roman"/>
                  <w:b w:val="0"/>
                  <w:bCs w:val="0"/>
                  <w:color w:val="000000"/>
                  <w:rPrChange w:id="21104" w:author="瑋婷 徐" w:date="2025-01-04T22:53:00Z" w16du:dateUtc="2025-01-04T14:53:00Z">
                    <w:rPr>
                      <w:rFonts w:ascii="Calibri" w:hAnsi="Calibri" w:cs="Calibri"/>
                      <w:color w:val="000000"/>
                      <w:sz w:val="22"/>
                      <w:szCs w:val="22"/>
                    </w:rPr>
                  </w:rPrChange>
                </w:rPr>
                <w:t xml:space="preserve"> </w:t>
              </w:r>
              <w:r w:rsidRPr="00277E58">
                <w:rPr>
                  <w:rFonts w:ascii="Times New Roman" w:eastAsiaTheme="minorEastAsia" w:hAnsi="Times New Roman" w:cs="Times New Roman"/>
                  <w:b w:val="0"/>
                  <w:bCs w:val="0"/>
                  <w:color w:val="000000"/>
                  <w:rPrChange w:id="21105" w:author="瑋婷 徐" w:date="2025-01-04T22:53:00Z" w16du:dateUtc="2025-01-04T14:53:00Z">
                    <w:rPr>
                      <w:color w:val="000000"/>
                      <w:sz w:val="22"/>
                      <w:szCs w:val="22"/>
                    </w:rPr>
                  </w:rPrChange>
                </w:rPr>
                <w:t>※</w:t>
              </w:r>
              <w:r w:rsidRPr="00277E58">
                <w:rPr>
                  <w:rFonts w:ascii="Times New Roman" w:eastAsiaTheme="minorEastAsia" w:hAnsi="Times New Roman" w:cs="Times New Roman"/>
                  <w:b w:val="0"/>
                  <w:bCs w:val="0"/>
                  <w:color w:val="000000"/>
                  <w:rPrChange w:id="21106"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0184819E"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07" w:author="瑋婷 徐" w:date="2025-01-03T16:50:00Z" w16du:dateUtc="2025-01-03T08:50:00Z"/>
                <w:rFonts w:ascii="Times New Roman" w:eastAsiaTheme="minorEastAsia" w:hAnsi="Times New Roman" w:cs="Times New Roman"/>
                <w:i/>
                <w:iCs/>
                <w:color w:val="000000"/>
                <w:rPrChange w:id="21108" w:author="瑋婷 徐" w:date="2025-01-04T22:53:00Z" w16du:dateUtc="2025-01-04T14:53:00Z">
                  <w:rPr>
                    <w:ins w:id="21109" w:author="瑋婷 徐" w:date="2025-01-03T16:50:00Z" w16du:dateUtc="2025-01-03T08:50:00Z"/>
                    <w:rFonts w:ascii="Calibri" w:hAnsi="Calibri" w:cs="Calibri"/>
                    <w:i/>
                    <w:iCs/>
                    <w:color w:val="000000"/>
                    <w:sz w:val="22"/>
                    <w:szCs w:val="22"/>
                  </w:rPr>
                </w:rPrChange>
              </w:rPr>
              <w:pPrChange w:id="2111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111" w:author="瑋婷 徐" w:date="2025-01-03T16:50:00Z" w16du:dateUtc="2025-01-03T08:50:00Z">
              <w:r w:rsidRPr="00277E58">
                <w:rPr>
                  <w:rFonts w:ascii="Times New Roman" w:eastAsiaTheme="minorEastAsia" w:hAnsi="Times New Roman" w:cs="Times New Roman"/>
                  <w:i/>
                  <w:iCs/>
                  <w:color w:val="000000"/>
                  <w:rPrChange w:id="21112" w:author="瑋婷 徐" w:date="2025-01-04T22:53:00Z" w16du:dateUtc="2025-01-04T14:53:00Z">
                    <w:rPr>
                      <w:rFonts w:ascii="Calibri" w:hAnsi="Calibri" w:cs="Calibri"/>
                      <w:i/>
                      <w:iCs/>
                      <w:color w:val="000000"/>
                      <w:sz w:val="22"/>
                      <w:szCs w:val="22"/>
                    </w:rPr>
                  </w:rPrChange>
                </w:rPr>
                <w:t>Dendrocitta formosae</w:t>
              </w:r>
            </w:ins>
          </w:p>
        </w:tc>
        <w:tc>
          <w:tcPr>
            <w:tcW w:w="162" w:type="pct"/>
            <w:noWrap/>
            <w:vAlign w:val="center"/>
            <w:hideMark/>
          </w:tcPr>
          <w:p w14:paraId="536D466A"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13" w:author="瑋婷 徐" w:date="2025-01-03T16:50:00Z" w16du:dateUtc="2025-01-03T08:50:00Z"/>
                <w:rFonts w:ascii="Times New Roman" w:eastAsiaTheme="minorEastAsia" w:hAnsi="Times New Roman" w:cs="Times New Roman"/>
                <w:i/>
                <w:iCs/>
                <w:color w:val="000000"/>
                <w:rPrChange w:id="21114" w:author="瑋婷 徐" w:date="2025-01-04T22:53:00Z" w16du:dateUtc="2025-01-04T14:53:00Z">
                  <w:rPr>
                    <w:ins w:id="21115" w:author="瑋婷 徐" w:date="2025-01-03T16:50:00Z" w16du:dateUtc="2025-01-03T08:50:00Z"/>
                    <w:rFonts w:ascii="Calibri" w:hAnsi="Calibri" w:cs="Calibri"/>
                    <w:i/>
                    <w:iCs/>
                    <w:color w:val="000000"/>
                    <w:sz w:val="22"/>
                    <w:szCs w:val="22"/>
                  </w:rPr>
                </w:rPrChange>
              </w:rPr>
              <w:pPrChange w:id="211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2333D4F"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17" w:author="瑋婷 徐" w:date="2025-01-03T16:50:00Z" w16du:dateUtc="2025-01-03T08:50:00Z"/>
                <w:rFonts w:ascii="Times New Roman" w:eastAsiaTheme="minorEastAsia" w:hAnsi="Times New Roman" w:cs="Times New Roman"/>
                <w:color w:val="000000"/>
                <w:rPrChange w:id="21118" w:author="瑋婷 徐" w:date="2025-01-04T22:53:00Z" w16du:dateUtc="2025-01-04T14:53:00Z">
                  <w:rPr>
                    <w:ins w:id="21119" w:author="瑋婷 徐" w:date="2025-01-03T16:50:00Z" w16du:dateUtc="2025-01-03T08:50:00Z"/>
                    <w:rFonts w:ascii="Calibri" w:hAnsi="Calibri" w:cs="Calibri"/>
                    <w:color w:val="000000"/>
                    <w:sz w:val="22"/>
                    <w:szCs w:val="22"/>
                  </w:rPr>
                </w:rPrChange>
              </w:rPr>
              <w:pPrChange w:id="211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121" w:author="瑋婷 徐" w:date="2025-01-03T16:50:00Z" w16du:dateUtc="2025-01-03T08:50:00Z">
              <w:r w:rsidRPr="00277E58">
                <w:rPr>
                  <w:rFonts w:ascii="Times New Roman" w:eastAsiaTheme="minorEastAsia" w:hAnsi="Times New Roman" w:cs="Times New Roman"/>
                  <w:color w:val="000000"/>
                  <w:rPrChange w:id="21122"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2C3B4C0"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23" w:author="瑋婷 徐" w:date="2025-01-03T16:50:00Z" w16du:dateUtc="2025-01-03T08:50:00Z"/>
                <w:rFonts w:ascii="Times New Roman" w:eastAsiaTheme="minorEastAsia" w:hAnsi="Times New Roman" w:cs="Times New Roman"/>
                <w:color w:val="000000"/>
                <w:rPrChange w:id="21124" w:author="瑋婷 徐" w:date="2025-01-04T22:53:00Z" w16du:dateUtc="2025-01-04T14:53:00Z">
                  <w:rPr>
                    <w:ins w:id="21125" w:author="瑋婷 徐" w:date="2025-01-03T16:50:00Z" w16du:dateUtc="2025-01-03T08:50:00Z"/>
                    <w:rFonts w:ascii="Calibri" w:hAnsi="Calibri" w:cs="Calibri"/>
                    <w:color w:val="000000"/>
                    <w:sz w:val="22"/>
                    <w:szCs w:val="22"/>
                  </w:rPr>
                </w:rPrChange>
              </w:rPr>
              <w:pPrChange w:id="211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8F9F44E"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27" w:author="瑋婷 徐" w:date="2025-01-03T16:50:00Z" w16du:dateUtc="2025-01-03T08:50:00Z"/>
                <w:rFonts w:ascii="Times New Roman" w:eastAsiaTheme="minorEastAsia" w:hAnsi="Times New Roman" w:cs="Times New Roman"/>
                <w:rPrChange w:id="21128" w:author="瑋婷 徐" w:date="2025-01-04T22:53:00Z" w16du:dateUtc="2025-01-04T14:53:00Z">
                  <w:rPr>
                    <w:ins w:id="21129" w:author="瑋婷 徐" w:date="2025-01-03T16:50:00Z" w16du:dateUtc="2025-01-03T08:50:00Z"/>
                    <w:rFonts w:ascii="Times New Roman" w:eastAsia="Times New Roman" w:hAnsi="Times New Roman" w:cs="Times New Roman"/>
                    <w:sz w:val="20"/>
                    <w:szCs w:val="20"/>
                  </w:rPr>
                </w:rPrChange>
              </w:rPr>
              <w:pPrChange w:id="2113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81E23E9"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31" w:author="瑋婷 徐" w:date="2025-01-03T16:50:00Z" w16du:dateUtc="2025-01-03T08:50:00Z"/>
                <w:rFonts w:ascii="Times New Roman" w:eastAsiaTheme="minorEastAsia" w:hAnsi="Times New Roman" w:cs="Times New Roman"/>
                <w:color w:val="000000"/>
                <w:rPrChange w:id="21132" w:author="瑋婷 徐" w:date="2025-01-04T22:53:00Z" w16du:dateUtc="2025-01-04T14:53:00Z">
                  <w:rPr>
                    <w:ins w:id="21133" w:author="瑋婷 徐" w:date="2025-01-03T16:50:00Z" w16du:dateUtc="2025-01-03T08:50:00Z"/>
                    <w:rFonts w:ascii="Calibri" w:hAnsi="Calibri" w:cs="Calibri"/>
                    <w:color w:val="000000"/>
                    <w:sz w:val="22"/>
                    <w:szCs w:val="22"/>
                  </w:rPr>
                </w:rPrChange>
              </w:rPr>
              <w:pPrChange w:id="211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135" w:author="瑋婷 徐" w:date="2025-01-03T16:50:00Z" w16du:dateUtc="2025-01-03T08:50:00Z">
              <w:r w:rsidRPr="00277E58">
                <w:rPr>
                  <w:rFonts w:ascii="Times New Roman" w:eastAsiaTheme="minorEastAsia" w:hAnsi="Times New Roman" w:cs="Times New Roman"/>
                  <w:color w:val="000000"/>
                  <w:rPrChange w:id="21136"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775477BC"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37" w:author="瑋婷 徐" w:date="2025-01-03T16:50:00Z" w16du:dateUtc="2025-01-03T08:50:00Z"/>
                <w:rFonts w:ascii="Times New Roman" w:eastAsiaTheme="minorEastAsia" w:hAnsi="Times New Roman" w:cs="Times New Roman"/>
                <w:color w:val="000000"/>
                <w:rPrChange w:id="21138" w:author="瑋婷 徐" w:date="2025-01-04T22:53:00Z" w16du:dateUtc="2025-01-04T14:53:00Z">
                  <w:rPr>
                    <w:ins w:id="21139" w:author="瑋婷 徐" w:date="2025-01-03T16:50:00Z" w16du:dateUtc="2025-01-03T08:50:00Z"/>
                    <w:rFonts w:ascii="Calibri" w:hAnsi="Calibri" w:cs="Calibri"/>
                    <w:color w:val="000000"/>
                    <w:sz w:val="22"/>
                    <w:szCs w:val="22"/>
                  </w:rPr>
                </w:rPrChange>
              </w:rPr>
              <w:pPrChange w:id="211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E825C2E"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41" w:author="瑋婷 徐" w:date="2025-01-03T16:50:00Z" w16du:dateUtc="2025-01-03T08:50:00Z"/>
                <w:rFonts w:ascii="Times New Roman" w:eastAsiaTheme="minorEastAsia" w:hAnsi="Times New Roman" w:cs="Times New Roman"/>
                <w:rPrChange w:id="21142" w:author="瑋婷 徐" w:date="2025-01-04T22:53:00Z" w16du:dateUtc="2025-01-04T14:53:00Z">
                  <w:rPr>
                    <w:ins w:id="21143" w:author="瑋婷 徐" w:date="2025-01-03T16:50:00Z" w16du:dateUtc="2025-01-03T08:50:00Z"/>
                    <w:rFonts w:ascii="Times New Roman" w:eastAsia="Times New Roman" w:hAnsi="Times New Roman" w:cs="Times New Roman"/>
                    <w:sz w:val="20"/>
                    <w:szCs w:val="20"/>
                  </w:rPr>
                </w:rPrChange>
              </w:rPr>
              <w:pPrChange w:id="211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A175EB3"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45" w:author="瑋婷 徐" w:date="2025-01-03T16:50:00Z" w16du:dateUtc="2025-01-03T08:50:00Z"/>
                <w:rFonts w:ascii="Times New Roman" w:eastAsiaTheme="minorEastAsia" w:hAnsi="Times New Roman" w:cs="Times New Roman"/>
                <w:rPrChange w:id="21146" w:author="瑋婷 徐" w:date="2025-01-04T22:53:00Z" w16du:dateUtc="2025-01-04T14:53:00Z">
                  <w:rPr>
                    <w:ins w:id="21147" w:author="瑋婷 徐" w:date="2025-01-03T16:50:00Z" w16du:dateUtc="2025-01-03T08:50:00Z"/>
                    <w:rFonts w:ascii="Times New Roman" w:eastAsia="Times New Roman" w:hAnsi="Times New Roman" w:cs="Times New Roman"/>
                    <w:sz w:val="20"/>
                    <w:szCs w:val="20"/>
                  </w:rPr>
                </w:rPrChange>
              </w:rPr>
              <w:pPrChange w:id="211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D98DAF6"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49" w:author="瑋婷 徐" w:date="2025-01-03T16:50:00Z" w16du:dateUtc="2025-01-03T08:50:00Z"/>
                <w:rFonts w:ascii="Times New Roman" w:eastAsiaTheme="minorEastAsia" w:hAnsi="Times New Roman" w:cs="Times New Roman"/>
                <w:rPrChange w:id="21150" w:author="瑋婷 徐" w:date="2025-01-04T22:53:00Z" w16du:dateUtc="2025-01-04T14:53:00Z">
                  <w:rPr>
                    <w:ins w:id="21151" w:author="瑋婷 徐" w:date="2025-01-03T16:50:00Z" w16du:dateUtc="2025-01-03T08:50:00Z"/>
                    <w:rFonts w:ascii="Times New Roman" w:eastAsia="Times New Roman" w:hAnsi="Times New Roman" w:cs="Times New Roman"/>
                    <w:sz w:val="20"/>
                    <w:szCs w:val="20"/>
                  </w:rPr>
                </w:rPrChange>
              </w:rPr>
              <w:pPrChange w:id="211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C14D25B"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53" w:author="瑋婷 徐" w:date="2025-01-03T16:50:00Z" w16du:dateUtc="2025-01-03T08:50:00Z"/>
                <w:rFonts w:ascii="Times New Roman" w:eastAsiaTheme="minorEastAsia" w:hAnsi="Times New Roman" w:cs="Times New Roman"/>
                <w:color w:val="000000"/>
                <w:rPrChange w:id="21154" w:author="瑋婷 徐" w:date="2025-01-04T22:53:00Z" w16du:dateUtc="2025-01-04T14:53:00Z">
                  <w:rPr>
                    <w:ins w:id="21155" w:author="瑋婷 徐" w:date="2025-01-03T16:50:00Z" w16du:dateUtc="2025-01-03T08:50:00Z"/>
                    <w:rFonts w:ascii="Calibri" w:hAnsi="Calibri" w:cs="Calibri"/>
                    <w:color w:val="000000"/>
                    <w:sz w:val="22"/>
                    <w:szCs w:val="22"/>
                  </w:rPr>
                </w:rPrChange>
              </w:rPr>
              <w:pPrChange w:id="211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157" w:author="瑋婷 徐" w:date="2025-01-03T16:50:00Z" w16du:dateUtc="2025-01-03T08:50:00Z">
              <w:r w:rsidRPr="00277E58">
                <w:rPr>
                  <w:rFonts w:ascii="Times New Roman" w:eastAsiaTheme="minorEastAsia" w:hAnsi="Times New Roman" w:cs="Times New Roman"/>
                  <w:color w:val="000000"/>
                  <w:rPrChange w:id="21158"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5D6AF5F"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59" w:author="瑋婷 徐" w:date="2025-01-03T16:50:00Z" w16du:dateUtc="2025-01-03T08:50:00Z"/>
                <w:rFonts w:ascii="Times New Roman" w:eastAsiaTheme="minorEastAsia" w:hAnsi="Times New Roman" w:cs="Times New Roman"/>
                <w:color w:val="000000"/>
                <w:rPrChange w:id="21160" w:author="瑋婷 徐" w:date="2025-01-04T22:53:00Z" w16du:dateUtc="2025-01-04T14:53:00Z">
                  <w:rPr>
                    <w:ins w:id="21161" w:author="瑋婷 徐" w:date="2025-01-03T16:50:00Z" w16du:dateUtc="2025-01-03T08:50:00Z"/>
                    <w:rFonts w:ascii="Calibri" w:hAnsi="Calibri" w:cs="Calibri"/>
                    <w:color w:val="000000"/>
                    <w:sz w:val="22"/>
                    <w:szCs w:val="22"/>
                  </w:rPr>
                </w:rPrChange>
              </w:rPr>
              <w:pPrChange w:id="211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8129FD5"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63" w:author="瑋婷 徐" w:date="2025-01-03T16:50:00Z" w16du:dateUtc="2025-01-03T08:50:00Z"/>
                <w:rFonts w:ascii="Times New Roman" w:eastAsiaTheme="minorEastAsia" w:hAnsi="Times New Roman" w:cs="Times New Roman"/>
                <w:color w:val="000000"/>
                <w:rPrChange w:id="21164" w:author="瑋婷 徐" w:date="2025-01-04T22:53:00Z" w16du:dateUtc="2025-01-04T14:53:00Z">
                  <w:rPr>
                    <w:ins w:id="21165" w:author="瑋婷 徐" w:date="2025-01-03T16:50:00Z" w16du:dateUtc="2025-01-03T08:50:00Z"/>
                    <w:rFonts w:ascii="Calibri" w:hAnsi="Calibri" w:cs="Calibri"/>
                    <w:color w:val="000000"/>
                    <w:sz w:val="22"/>
                    <w:szCs w:val="22"/>
                  </w:rPr>
                </w:rPrChange>
              </w:rPr>
              <w:pPrChange w:id="211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167" w:author="瑋婷 徐" w:date="2025-01-03T16:50:00Z" w16du:dateUtc="2025-01-03T08:50:00Z">
              <w:r w:rsidRPr="00277E58">
                <w:rPr>
                  <w:rFonts w:ascii="Times New Roman" w:eastAsiaTheme="minorEastAsia" w:hAnsi="Times New Roman" w:cs="Times New Roman"/>
                  <w:color w:val="000000"/>
                  <w:rPrChange w:id="21168"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D8AA3CB"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69" w:author="瑋婷 徐" w:date="2025-01-03T16:50:00Z" w16du:dateUtc="2025-01-03T08:50:00Z"/>
                <w:rFonts w:ascii="Times New Roman" w:eastAsiaTheme="minorEastAsia" w:hAnsi="Times New Roman" w:cs="Times New Roman"/>
                <w:color w:val="000000"/>
                <w:rPrChange w:id="21170" w:author="瑋婷 徐" w:date="2025-01-04T22:53:00Z" w16du:dateUtc="2025-01-04T14:53:00Z">
                  <w:rPr>
                    <w:ins w:id="21171" w:author="瑋婷 徐" w:date="2025-01-03T16:50:00Z" w16du:dateUtc="2025-01-03T08:50:00Z"/>
                    <w:rFonts w:ascii="Calibri" w:hAnsi="Calibri" w:cs="Calibri"/>
                    <w:color w:val="000000"/>
                    <w:sz w:val="22"/>
                    <w:szCs w:val="22"/>
                  </w:rPr>
                </w:rPrChange>
              </w:rPr>
              <w:pPrChange w:id="2117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ABA6E6D"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73" w:author="瑋婷 徐" w:date="2025-01-03T16:50:00Z" w16du:dateUtc="2025-01-03T08:50:00Z"/>
                <w:rFonts w:ascii="Times New Roman" w:eastAsiaTheme="minorEastAsia" w:hAnsi="Times New Roman" w:cs="Times New Roman"/>
                <w:color w:val="000000"/>
                <w:rPrChange w:id="21174" w:author="瑋婷 徐" w:date="2025-01-04T22:53:00Z" w16du:dateUtc="2025-01-04T14:53:00Z">
                  <w:rPr>
                    <w:ins w:id="21175" w:author="瑋婷 徐" w:date="2025-01-03T16:50:00Z" w16du:dateUtc="2025-01-03T08:50:00Z"/>
                    <w:rFonts w:ascii="Calibri" w:hAnsi="Calibri" w:cs="Calibri"/>
                    <w:color w:val="000000"/>
                    <w:sz w:val="22"/>
                    <w:szCs w:val="22"/>
                  </w:rPr>
                </w:rPrChange>
              </w:rPr>
              <w:pPrChange w:id="211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177" w:author="瑋婷 徐" w:date="2025-01-03T16:50:00Z" w16du:dateUtc="2025-01-03T08:50:00Z">
              <w:r w:rsidRPr="00277E58">
                <w:rPr>
                  <w:rFonts w:ascii="Times New Roman" w:eastAsiaTheme="minorEastAsia" w:hAnsi="Times New Roman" w:cs="Times New Roman"/>
                  <w:color w:val="000000"/>
                  <w:rPrChange w:id="21178"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D2B109C"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79" w:author="瑋婷 徐" w:date="2025-01-03T16:50:00Z" w16du:dateUtc="2025-01-03T08:50:00Z"/>
                <w:rFonts w:ascii="Times New Roman" w:eastAsiaTheme="minorEastAsia" w:hAnsi="Times New Roman" w:cs="Times New Roman"/>
                <w:color w:val="000000"/>
                <w:rPrChange w:id="21180" w:author="瑋婷 徐" w:date="2025-01-04T22:53:00Z" w16du:dateUtc="2025-01-04T14:53:00Z">
                  <w:rPr>
                    <w:ins w:id="21181" w:author="瑋婷 徐" w:date="2025-01-03T16:50:00Z" w16du:dateUtc="2025-01-03T08:50:00Z"/>
                    <w:rFonts w:ascii="Calibri" w:hAnsi="Calibri" w:cs="Calibri"/>
                    <w:color w:val="000000"/>
                    <w:sz w:val="22"/>
                    <w:szCs w:val="22"/>
                  </w:rPr>
                </w:rPrChange>
              </w:rPr>
              <w:pPrChange w:id="2118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183" w:author="瑋婷 徐" w:date="2025-01-03T16:50:00Z" w16du:dateUtc="2025-01-03T08:50:00Z">
              <w:r w:rsidRPr="00277E58">
                <w:rPr>
                  <w:rFonts w:ascii="Times New Roman" w:eastAsiaTheme="minorEastAsia" w:hAnsi="Times New Roman" w:cs="Times New Roman"/>
                  <w:color w:val="000000"/>
                  <w:rPrChange w:id="21184"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828EF51"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85" w:author="瑋婷 徐" w:date="2025-01-03T16:50:00Z" w16du:dateUtc="2025-01-03T08:50:00Z"/>
                <w:rFonts w:ascii="Times New Roman" w:eastAsiaTheme="minorEastAsia" w:hAnsi="Times New Roman" w:cs="Times New Roman"/>
                <w:color w:val="000000"/>
                <w:rPrChange w:id="21186" w:author="瑋婷 徐" w:date="2025-01-04T22:53:00Z" w16du:dateUtc="2025-01-04T14:53:00Z">
                  <w:rPr>
                    <w:ins w:id="21187" w:author="瑋婷 徐" w:date="2025-01-03T16:50:00Z" w16du:dateUtc="2025-01-03T08:50:00Z"/>
                    <w:rFonts w:ascii="Calibri" w:hAnsi="Calibri" w:cs="Calibri"/>
                    <w:color w:val="000000"/>
                    <w:sz w:val="22"/>
                    <w:szCs w:val="22"/>
                  </w:rPr>
                </w:rPrChange>
              </w:rPr>
              <w:pPrChange w:id="211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571A434"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89" w:author="瑋婷 徐" w:date="2025-01-03T16:50:00Z" w16du:dateUtc="2025-01-03T08:50:00Z"/>
                <w:rFonts w:ascii="Times New Roman" w:eastAsiaTheme="minorEastAsia" w:hAnsi="Times New Roman" w:cs="Times New Roman"/>
                <w:rPrChange w:id="21190" w:author="瑋婷 徐" w:date="2025-01-04T22:53:00Z" w16du:dateUtc="2025-01-04T14:53:00Z">
                  <w:rPr>
                    <w:ins w:id="21191" w:author="瑋婷 徐" w:date="2025-01-03T16:50:00Z" w16du:dateUtc="2025-01-03T08:50:00Z"/>
                    <w:rFonts w:ascii="Times New Roman" w:eastAsia="Times New Roman" w:hAnsi="Times New Roman" w:cs="Times New Roman"/>
                    <w:sz w:val="20"/>
                    <w:szCs w:val="20"/>
                  </w:rPr>
                </w:rPrChange>
              </w:rPr>
              <w:pPrChange w:id="211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3B55E6C"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93" w:author="瑋婷 徐" w:date="2025-01-03T16:50:00Z" w16du:dateUtc="2025-01-03T08:50:00Z"/>
                <w:rFonts w:ascii="Times New Roman" w:eastAsiaTheme="minorEastAsia" w:hAnsi="Times New Roman" w:cs="Times New Roman"/>
                <w:rPrChange w:id="21194" w:author="瑋婷 徐" w:date="2025-01-04T22:53:00Z" w16du:dateUtc="2025-01-04T14:53:00Z">
                  <w:rPr>
                    <w:ins w:id="21195" w:author="瑋婷 徐" w:date="2025-01-03T16:50:00Z" w16du:dateUtc="2025-01-03T08:50:00Z"/>
                    <w:rFonts w:ascii="Times New Roman" w:eastAsia="Times New Roman" w:hAnsi="Times New Roman" w:cs="Times New Roman"/>
                    <w:sz w:val="20"/>
                    <w:szCs w:val="20"/>
                  </w:rPr>
                </w:rPrChange>
              </w:rPr>
              <w:pPrChange w:id="211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FF40EB3"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197" w:author="瑋婷 徐" w:date="2025-01-03T16:50:00Z" w16du:dateUtc="2025-01-03T08:50:00Z"/>
                <w:rFonts w:ascii="Times New Roman" w:eastAsiaTheme="minorEastAsia" w:hAnsi="Times New Roman" w:cs="Times New Roman"/>
                <w:color w:val="000000"/>
                <w:rPrChange w:id="21198" w:author="瑋婷 徐" w:date="2025-01-04T22:53:00Z" w16du:dateUtc="2025-01-04T14:53:00Z">
                  <w:rPr>
                    <w:ins w:id="21199" w:author="瑋婷 徐" w:date="2025-01-03T16:50:00Z" w16du:dateUtc="2025-01-03T08:50:00Z"/>
                    <w:rFonts w:ascii="Calibri" w:hAnsi="Calibri" w:cs="Calibri"/>
                    <w:color w:val="000000"/>
                    <w:sz w:val="22"/>
                    <w:szCs w:val="22"/>
                  </w:rPr>
                </w:rPrChange>
              </w:rPr>
              <w:pPrChange w:id="212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201" w:author="瑋婷 徐" w:date="2025-01-03T16:50:00Z" w16du:dateUtc="2025-01-03T08:50:00Z">
              <w:r w:rsidRPr="00277E58">
                <w:rPr>
                  <w:rFonts w:ascii="Times New Roman" w:eastAsiaTheme="minorEastAsia" w:hAnsi="Times New Roman" w:cs="Times New Roman"/>
                  <w:color w:val="000000"/>
                  <w:rPrChange w:id="21202"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50E4F571"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203" w:author="瑋婷 徐" w:date="2025-01-03T16:50:00Z" w16du:dateUtc="2025-01-03T08:50:00Z"/>
                <w:rFonts w:ascii="Times New Roman" w:eastAsiaTheme="minorEastAsia" w:hAnsi="Times New Roman" w:cs="Times New Roman"/>
                <w:color w:val="000000"/>
                <w:rPrChange w:id="21204" w:author="瑋婷 徐" w:date="2025-01-04T22:53:00Z" w16du:dateUtc="2025-01-04T14:53:00Z">
                  <w:rPr>
                    <w:ins w:id="21205" w:author="瑋婷 徐" w:date="2025-01-03T16:50:00Z" w16du:dateUtc="2025-01-03T08:50:00Z"/>
                    <w:rFonts w:ascii="Calibri" w:hAnsi="Calibri" w:cs="Calibri"/>
                    <w:color w:val="000000"/>
                    <w:sz w:val="22"/>
                    <w:szCs w:val="22"/>
                  </w:rPr>
                </w:rPrChange>
              </w:rPr>
              <w:pPrChange w:id="2120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207" w:author="瑋婷 徐" w:date="2025-01-03T16:50:00Z" w16du:dateUtc="2025-01-03T08:50:00Z">
              <w:r w:rsidRPr="00277E58">
                <w:rPr>
                  <w:rFonts w:ascii="Times New Roman" w:eastAsiaTheme="minorEastAsia" w:hAnsi="Times New Roman" w:cs="Times New Roman"/>
                  <w:color w:val="000000"/>
                  <w:rPrChange w:id="21208" w:author="瑋婷 徐" w:date="2025-01-04T22:53:00Z" w16du:dateUtc="2025-01-04T14:53:00Z">
                    <w:rPr>
                      <w:rFonts w:ascii="Calibri" w:hAnsi="Calibri" w:cs="Calibri"/>
                      <w:color w:val="000000"/>
                      <w:sz w:val="22"/>
                      <w:szCs w:val="22"/>
                    </w:rPr>
                  </w:rPrChange>
                </w:rPr>
                <w:t>*</w:t>
              </w:r>
            </w:ins>
          </w:p>
        </w:tc>
        <w:tc>
          <w:tcPr>
            <w:tcW w:w="164" w:type="pct"/>
            <w:noWrap/>
            <w:vAlign w:val="center"/>
            <w:hideMark/>
          </w:tcPr>
          <w:p w14:paraId="7AA8D92C"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209" w:author="瑋婷 徐" w:date="2025-01-03T16:50:00Z" w16du:dateUtc="2025-01-03T08:50:00Z"/>
                <w:rFonts w:ascii="Times New Roman" w:eastAsiaTheme="minorEastAsia" w:hAnsi="Times New Roman" w:cs="Times New Roman"/>
                <w:color w:val="000000"/>
                <w:rPrChange w:id="21210" w:author="瑋婷 徐" w:date="2025-01-04T22:53:00Z" w16du:dateUtc="2025-01-04T14:53:00Z">
                  <w:rPr>
                    <w:ins w:id="21211" w:author="瑋婷 徐" w:date="2025-01-03T16:50:00Z" w16du:dateUtc="2025-01-03T08:50:00Z"/>
                    <w:rFonts w:ascii="Calibri" w:hAnsi="Calibri" w:cs="Calibri"/>
                    <w:color w:val="000000"/>
                    <w:sz w:val="22"/>
                    <w:szCs w:val="22"/>
                  </w:rPr>
                </w:rPrChange>
              </w:rPr>
              <w:pPrChange w:id="212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213" w:author="瑋婷 徐" w:date="2025-01-03T16:50:00Z" w16du:dateUtc="2025-01-03T08:50:00Z">
              <w:r w:rsidRPr="00277E58">
                <w:rPr>
                  <w:rFonts w:ascii="Times New Roman" w:eastAsiaTheme="minorEastAsia" w:hAnsi="Times New Roman" w:cs="Times New Roman"/>
                  <w:color w:val="000000"/>
                  <w:rPrChange w:id="21214" w:author="瑋婷 徐" w:date="2025-01-04T22:53:00Z" w16du:dateUtc="2025-01-04T14:53:00Z">
                    <w:rPr>
                      <w:rFonts w:ascii="Calibri" w:hAnsi="Calibri" w:cs="Calibri"/>
                      <w:color w:val="000000"/>
                      <w:sz w:val="22"/>
                      <w:szCs w:val="22"/>
                    </w:rPr>
                  </w:rPrChange>
                </w:rPr>
                <w:t>*</w:t>
              </w:r>
            </w:ins>
          </w:p>
        </w:tc>
      </w:tr>
      <w:tr w:rsidR="003C19C7" w:rsidRPr="003F0C1C" w14:paraId="7A514B5A" w14:textId="77777777" w:rsidTr="003C19C7">
        <w:trPr>
          <w:trHeight w:val="300"/>
          <w:ins w:id="21215"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6A0C6BC" w14:textId="77777777" w:rsidR="003C19C7" w:rsidRPr="00277E58" w:rsidRDefault="003C19C7">
            <w:pPr>
              <w:spacing w:line="360" w:lineRule="auto"/>
              <w:jc w:val="both"/>
              <w:rPr>
                <w:ins w:id="21216" w:author="瑋婷 徐" w:date="2025-01-03T16:50:00Z" w16du:dateUtc="2025-01-03T08:50:00Z"/>
                <w:rFonts w:ascii="Times New Roman" w:eastAsiaTheme="minorEastAsia" w:hAnsi="Times New Roman" w:cs="Times New Roman"/>
                <w:b w:val="0"/>
                <w:bCs w:val="0"/>
                <w:color w:val="000000"/>
                <w:rPrChange w:id="21217" w:author="瑋婷 徐" w:date="2025-01-04T22:53:00Z" w16du:dateUtc="2025-01-04T14:53:00Z">
                  <w:rPr>
                    <w:ins w:id="21218" w:author="瑋婷 徐" w:date="2025-01-03T16:50:00Z" w16du:dateUtc="2025-01-03T08:50:00Z"/>
                    <w:rFonts w:ascii="Calibri" w:hAnsi="Calibri" w:cs="Calibri"/>
                    <w:color w:val="000000"/>
                    <w:sz w:val="22"/>
                    <w:szCs w:val="22"/>
                  </w:rPr>
                </w:rPrChange>
              </w:rPr>
              <w:pPrChange w:id="21219" w:author="瑋婷 徐" w:date="2025-01-03T16:55:00Z" w16du:dateUtc="2025-01-03T08:55:00Z">
                <w:pPr/>
              </w:pPrChange>
            </w:pPr>
            <w:ins w:id="21220" w:author="瑋婷 徐" w:date="2025-01-03T16:50:00Z" w16du:dateUtc="2025-01-03T08:50:00Z">
              <w:r w:rsidRPr="00277E58">
                <w:rPr>
                  <w:rFonts w:ascii="Times New Roman" w:eastAsiaTheme="minorEastAsia" w:hAnsi="Times New Roman" w:cs="Times New Roman" w:hint="eastAsia"/>
                  <w:b w:val="0"/>
                  <w:bCs w:val="0"/>
                  <w:color w:val="000000"/>
                  <w:rPrChange w:id="21221" w:author="瑋婷 徐" w:date="2025-01-04T22:53:00Z" w16du:dateUtc="2025-01-04T14:53:00Z">
                    <w:rPr>
                      <w:rFonts w:ascii="Calibri" w:hAnsi="Calibri" w:cs="Calibri" w:hint="eastAsia"/>
                      <w:color w:val="000000"/>
                      <w:sz w:val="22"/>
                      <w:szCs w:val="22"/>
                    </w:rPr>
                  </w:rPrChange>
                </w:rPr>
                <w:t>喜鵲</w:t>
              </w:r>
              <w:r w:rsidRPr="00277E58">
                <w:rPr>
                  <w:rFonts w:ascii="Times New Roman" w:eastAsiaTheme="minorEastAsia" w:hAnsi="Times New Roman" w:cs="Times New Roman"/>
                  <w:b w:val="0"/>
                  <w:bCs w:val="0"/>
                  <w:color w:val="000000"/>
                  <w:rPrChange w:id="21222"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50F4F629"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23" w:author="瑋婷 徐" w:date="2025-01-03T16:50:00Z" w16du:dateUtc="2025-01-03T08:50:00Z"/>
                <w:rFonts w:ascii="Times New Roman" w:eastAsiaTheme="minorEastAsia" w:hAnsi="Times New Roman" w:cs="Times New Roman"/>
                <w:i/>
                <w:iCs/>
                <w:color w:val="000000"/>
                <w:rPrChange w:id="21224" w:author="瑋婷 徐" w:date="2025-01-04T22:53:00Z" w16du:dateUtc="2025-01-04T14:53:00Z">
                  <w:rPr>
                    <w:ins w:id="21225" w:author="瑋婷 徐" w:date="2025-01-03T16:50:00Z" w16du:dateUtc="2025-01-03T08:50:00Z"/>
                    <w:rFonts w:ascii="Calibri" w:hAnsi="Calibri" w:cs="Calibri"/>
                    <w:i/>
                    <w:iCs/>
                    <w:color w:val="000000"/>
                    <w:sz w:val="22"/>
                    <w:szCs w:val="22"/>
                  </w:rPr>
                </w:rPrChange>
              </w:rPr>
              <w:pPrChange w:id="2122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227" w:author="瑋婷 徐" w:date="2025-01-03T16:50:00Z" w16du:dateUtc="2025-01-03T08:50:00Z">
              <w:r w:rsidRPr="00277E58">
                <w:rPr>
                  <w:rFonts w:ascii="Times New Roman" w:eastAsiaTheme="minorEastAsia" w:hAnsi="Times New Roman" w:cs="Times New Roman"/>
                  <w:i/>
                  <w:iCs/>
                  <w:color w:val="000000"/>
                  <w:rPrChange w:id="21228" w:author="瑋婷 徐" w:date="2025-01-04T22:53:00Z" w16du:dateUtc="2025-01-04T14:53:00Z">
                    <w:rPr>
                      <w:rFonts w:ascii="Calibri" w:hAnsi="Calibri" w:cs="Calibri"/>
                      <w:i/>
                      <w:iCs/>
                      <w:color w:val="000000"/>
                      <w:sz w:val="22"/>
                      <w:szCs w:val="22"/>
                    </w:rPr>
                  </w:rPrChange>
                </w:rPr>
                <w:t>Pica serica</w:t>
              </w:r>
            </w:ins>
          </w:p>
        </w:tc>
        <w:tc>
          <w:tcPr>
            <w:tcW w:w="162" w:type="pct"/>
            <w:noWrap/>
            <w:vAlign w:val="center"/>
            <w:hideMark/>
          </w:tcPr>
          <w:p w14:paraId="609450E5"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29" w:author="瑋婷 徐" w:date="2025-01-03T16:50:00Z" w16du:dateUtc="2025-01-03T08:50:00Z"/>
                <w:rFonts w:ascii="Times New Roman" w:eastAsiaTheme="minorEastAsia" w:hAnsi="Times New Roman" w:cs="Times New Roman"/>
                <w:i/>
                <w:iCs/>
                <w:color w:val="000000"/>
                <w:rPrChange w:id="21230" w:author="瑋婷 徐" w:date="2025-01-04T22:53:00Z" w16du:dateUtc="2025-01-04T14:53:00Z">
                  <w:rPr>
                    <w:ins w:id="21231" w:author="瑋婷 徐" w:date="2025-01-03T16:50:00Z" w16du:dateUtc="2025-01-03T08:50:00Z"/>
                    <w:rFonts w:ascii="Calibri" w:hAnsi="Calibri" w:cs="Calibri"/>
                    <w:i/>
                    <w:iCs/>
                    <w:color w:val="000000"/>
                    <w:sz w:val="22"/>
                    <w:szCs w:val="22"/>
                  </w:rPr>
                </w:rPrChange>
              </w:rPr>
              <w:pPrChange w:id="2123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4F03E67"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33" w:author="瑋婷 徐" w:date="2025-01-03T16:50:00Z" w16du:dateUtc="2025-01-03T08:50:00Z"/>
                <w:rFonts w:ascii="Times New Roman" w:eastAsiaTheme="minorEastAsia" w:hAnsi="Times New Roman" w:cs="Times New Roman"/>
                <w:rPrChange w:id="21234" w:author="瑋婷 徐" w:date="2025-01-04T22:53:00Z" w16du:dateUtc="2025-01-04T14:53:00Z">
                  <w:rPr>
                    <w:ins w:id="21235" w:author="瑋婷 徐" w:date="2025-01-03T16:50:00Z" w16du:dateUtc="2025-01-03T08:50:00Z"/>
                    <w:rFonts w:ascii="Times New Roman" w:eastAsia="Times New Roman" w:hAnsi="Times New Roman" w:cs="Times New Roman"/>
                    <w:sz w:val="20"/>
                    <w:szCs w:val="20"/>
                  </w:rPr>
                </w:rPrChange>
              </w:rPr>
              <w:pPrChange w:id="2123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F96CDC1"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37" w:author="瑋婷 徐" w:date="2025-01-03T16:50:00Z" w16du:dateUtc="2025-01-03T08:50:00Z"/>
                <w:rFonts w:ascii="Times New Roman" w:eastAsiaTheme="minorEastAsia" w:hAnsi="Times New Roman" w:cs="Times New Roman"/>
                <w:rPrChange w:id="21238" w:author="瑋婷 徐" w:date="2025-01-04T22:53:00Z" w16du:dateUtc="2025-01-04T14:53:00Z">
                  <w:rPr>
                    <w:ins w:id="21239" w:author="瑋婷 徐" w:date="2025-01-03T16:50:00Z" w16du:dateUtc="2025-01-03T08:50:00Z"/>
                    <w:rFonts w:ascii="Times New Roman" w:eastAsia="Times New Roman" w:hAnsi="Times New Roman" w:cs="Times New Roman"/>
                    <w:sz w:val="20"/>
                    <w:szCs w:val="20"/>
                  </w:rPr>
                </w:rPrChange>
              </w:rPr>
              <w:pPrChange w:id="2124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7606B3C"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41" w:author="瑋婷 徐" w:date="2025-01-03T16:50:00Z" w16du:dateUtc="2025-01-03T08:50:00Z"/>
                <w:rFonts w:ascii="Times New Roman" w:eastAsiaTheme="minorEastAsia" w:hAnsi="Times New Roman" w:cs="Times New Roman"/>
                <w:rPrChange w:id="21242" w:author="瑋婷 徐" w:date="2025-01-04T22:53:00Z" w16du:dateUtc="2025-01-04T14:53:00Z">
                  <w:rPr>
                    <w:ins w:id="21243" w:author="瑋婷 徐" w:date="2025-01-03T16:50:00Z" w16du:dateUtc="2025-01-03T08:50:00Z"/>
                    <w:rFonts w:ascii="Times New Roman" w:eastAsia="Times New Roman" w:hAnsi="Times New Roman" w:cs="Times New Roman"/>
                    <w:sz w:val="20"/>
                    <w:szCs w:val="20"/>
                  </w:rPr>
                </w:rPrChange>
              </w:rPr>
              <w:pPrChange w:id="212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8FEBC08"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45" w:author="瑋婷 徐" w:date="2025-01-03T16:50:00Z" w16du:dateUtc="2025-01-03T08:50:00Z"/>
                <w:rFonts w:ascii="Times New Roman" w:eastAsiaTheme="minorEastAsia" w:hAnsi="Times New Roman" w:cs="Times New Roman"/>
                <w:rPrChange w:id="21246" w:author="瑋婷 徐" w:date="2025-01-04T22:53:00Z" w16du:dateUtc="2025-01-04T14:53:00Z">
                  <w:rPr>
                    <w:ins w:id="21247" w:author="瑋婷 徐" w:date="2025-01-03T16:50:00Z" w16du:dateUtc="2025-01-03T08:50:00Z"/>
                    <w:rFonts w:ascii="Times New Roman" w:eastAsia="Times New Roman" w:hAnsi="Times New Roman" w:cs="Times New Roman"/>
                    <w:sz w:val="20"/>
                    <w:szCs w:val="20"/>
                  </w:rPr>
                </w:rPrChange>
              </w:rPr>
              <w:pPrChange w:id="2124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F805393"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49" w:author="瑋婷 徐" w:date="2025-01-03T16:50:00Z" w16du:dateUtc="2025-01-03T08:50:00Z"/>
                <w:rFonts w:ascii="Times New Roman" w:eastAsiaTheme="minorEastAsia" w:hAnsi="Times New Roman" w:cs="Times New Roman"/>
                <w:rPrChange w:id="21250" w:author="瑋婷 徐" w:date="2025-01-04T22:53:00Z" w16du:dateUtc="2025-01-04T14:53:00Z">
                  <w:rPr>
                    <w:ins w:id="21251" w:author="瑋婷 徐" w:date="2025-01-03T16:50:00Z" w16du:dateUtc="2025-01-03T08:50:00Z"/>
                    <w:rFonts w:ascii="Times New Roman" w:eastAsia="Times New Roman" w:hAnsi="Times New Roman" w:cs="Times New Roman"/>
                    <w:sz w:val="20"/>
                    <w:szCs w:val="20"/>
                  </w:rPr>
                </w:rPrChange>
              </w:rPr>
              <w:pPrChange w:id="2125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91311FC"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53" w:author="瑋婷 徐" w:date="2025-01-03T16:50:00Z" w16du:dateUtc="2025-01-03T08:50:00Z"/>
                <w:rFonts w:ascii="Times New Roman" w:eastAsiaTheme="minorEastAsia" w:hAnsi="Times New Roman" w:cs="Times New Roman"/>
                <w:rPrChange w:id="21254" w:author="瑋婷 徐" w:date="2025-01-04T22:53:00Z" w16du:dateUtc="2025-01-04T14:53:00Z">
                  <w:rPr>
                    <w:ins w:id="21255" w:author="瑋婷 徐" w:date="2025-01-03T16:50:00Z" w16du:dateUtc="2025-01-03T08:50:00Z"/>
                    <w:rFonts w:ascii="Times New Roman" w:eastAsia="Times New Roman" w:hAnsi="Times New Roman" w:cs="Times New Roman"/>
                    <w:sz w:val="20"/>
                    <w:szCs w:val="20"/>
                  </w:rPr>
                </w:rPrChange>
              </w:rPr>
              <w:pPrChange w:id="212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BA5B362"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57" w:author="瑋婷 徐" w:date="2025-01-03T16:50:00Z" w16du:dateUtc="2025-01-03T08:50:00Z"/>
                <w:rFonts w:ascii="Times New Roman" w:eastAsiaTheme="minorEastAsia" w:hAnsi="Times New Roman" w:cs="Times New Roman"/>
                <w:rPrChange w:id="21258" w:author="瑋婷 徐" w:date="2025-01-04T22:53:00Z" w16du:dateUtc="2025-01-04T14:53:00Z">
                  <w:rPr>
                    <w:ins w:id="21259" w:author="瑋婷 徐" w:date="2025-01-03T16:50:00Z" w16du:dateUtc="2025-01-03T08:50:00Z"/>
                    <w:rFonts w:ascii="Times New Roman" w:eastAsia="Times New Roman" w:hAnsi="Times New Roman" w:cs="Times New Roman"/>
                    <w:sz w:val="20"/>
                    <w:szCs w:val="20"/>
                  </w:rPr>
                </w:rPrChange>
              </w:rPr>
              <w:pPrChange w:id="2126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EDF9157"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61" w:author="瑋婷 徐" w:date="2025-01-03T16:50:00Z" w16du:dateUtc="2025-01-03T08:50:00Z"/>
                <w:rFonts w:ascii="Times New Roman" w:eastAsiaTheme="minorEastAsia" w:hAnsi="Times New Roman" w:cs="Times New Roman"/>
                <w:rPrChange w:id="21262" w:author="瑋婷 徐" w:date="2025-01-04T22:53:00Z" w16du:dateUtc="2025-01-04T14:53:00Z">
                  <w:rPr>
                    <w:ins w:id="21263" w:author="瑋婷 徐" w:date="2025-01-03T16:50:00Z" w16du:dateUtc="2025-01-03T08:50:00Z"/>
                    <w:rFonts w:ascii="Times New Roman" w:eastAsia="Times New Roman" w:hAnsi="Times New Roman" w:cs="Times New Roman"/>
                    <w:sz w:val="20"/>
                    <w:szCs w:val="20"/>
                  </w:rPr>
                </w:rPrChange>
              </w:rPr>
              <w:pPrChange w:id="2126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1D78F2C"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65" w:author="瑋婷 徐" w:date="2025-01-03T16:50:00Z" w16du:dateUtc="2025-01-03T08:50:00Z"/>
                <w:rFonts w:ascii="Times New Roman" w:eastAsiaTheme="minorEastAsia" w:hAnsi="Times New Roman" w:cs="Times New Roman"/>
                <w:rPrChange w:id="21266" w:author="瑋婷 徐" w:date="2025-01-04T22:53:00Z" w16du:dateUtc="2025-01-04T14:53:00Z">
                  <w:rPr>
                    <w:ins w:id="21267" w:author="瑋婷 徐" w:date="2025-01-03T16:50:00Z" w16du:dateUtc="2025-01-03T08:50:00Z"/>
                    <w:rFonts w:ascii="Times New Roman" w:eastAsia="Times New Roman" w:hAnsi="Times New Roman" w:cs="Times New Roman"/>
                    <w:sz w:val="20"/>
                    <w:szCs w:val="20"/>
                  </w:rPr>
                </w:rPrChange>
              </w:rPr>
              <w:pPrChange w:id="212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59C594A"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69" w:author="瑋婷 徐" w:date="2025-01-03T16:50:00Z" w16du:dateUtc="2025-01-03T08:50:00Z"/>
                <w:rFonts w:ascii="Times New Roman" w:eastAsiaTheme="minorEastAsia" w:hAnsi="Times New Roman" w:cs="Times New Roman"/>
                <w:rPrChange w:id="21270" w:author="瑋婷 徐" w:date="2025-01-04T22:53:00Z" w16du:dateUtc="2025-01-04T14:53:00Z">
                  <w:rPr>
                    <w:ins w:id="21271" w:author="瑋婷 徐" w:date="2025-01-03T16:50:00Z" w16du:dateUtc="2025-01-03T08:50:00Z"/>
                    <w:rFonts w:ascii="Times New Roman" w:eastAsia="Times New Roman" w:hAnsi="Times New Roman" w:cs="Times New Roman"/>
                    <w:sz w:val="20"/>
                    <w:szCs w:val="20"/>
                  </w:rPr>
                </w:rPrChange>
              </w:rPr>
              <w:pPrChange w:id="2127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A1A183D"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73" w:author="瑋婷 徐" w:date="2025-01-03T16:50:00Z" w16du:dateUtc="2025-01-03T08:50:00Z"/>
                <w:rFonts w:ascii="Times New Roman" w:eastAsiaTheme="minorEastAsia" w:hAnsi="Times New Roman" w:cs="Times New Roman"/>
                <w:rPrChange w:id="21274" w:author="瑋婷 徐" w:date="2025-01-04T22:53:00Z" w16du:dateUtc="2025-01-04T14:53:00Z">
                  <w:rPr>
                    <w:ins w:id="21275" w:author="瑋婷 徐" w:date="2025-01-03T16:50:00Z" w16du:dateUtc="2025-01-03T08:50:00Z"/>
                    <w:rFonts w:ascii="Times New Roman" w:eastAsia="Times New Roman" w:hAnsi="Times New Roman" w:cs="Times New Roman"/>
                    <w:sz w:val="20"/>
                    <w:szCs w:val="20"/>
                  </w:rPr>
                </w:rPrChange>
              </w:rPr>
              <w:pPrChange w:id="212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620CA61"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77" w:author="瑋婷 徐" w:date="2025-01-03T16:50:00Z" w16du:dateUtc="2025-01-03T08:50:00Z"/>
                <w:rFonts w:ascii="Times New Roman" w:eastAsiaTheme="minorEastAsia" w:hAnsi="Times New Roman" w:cs="Times New Roman"/>
                <w:rPrChange w:id="21278" w:author="瑋婷 徐" w:date="2025-01-04T22:53:00Z" w16du:dateUtc="2025-01-04T14:53:00Z">
                  <w:rPr>
                    <w:ins w:id="21279" w:author="瑋婷 徐" w:date="2025-01-03T16:50:00Z" w16du:dateUtc="2025-01-03T08:50:00Z"/>
                    <w:rFonts w:ascii="Times New Roman" w:eastAsia="Times New Roman" w:hAnsi="Times New Roman" w:cs="Times New Roman"/>
                    <w:sz w:val="20"/>
                    <w:szCs w:val="20"/>
                  </w:rPr>
                </w:rPrChange>
              </w:rPr>
              <w:pPrChange w:id="2128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300CC7F"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81" w:author="瑋婷 徐" w:date="2025-01-03T16:50:00Z" w16du:dateUtc="2025-01-03T08:50:00Z"/>
                <w:rFonts w:ascii="Times New Roman" w:eastAsiaTheme="minorEastAsia" w:hAnsi="Times New Roman" w:cs="Times New Roman"/>
                <w:rPrChange w:id="21282" w:author="瑋婷 徐" w:date="2025-01-04T22:53:00Z" w16du:dateUtc="2025-01-04T14:53:00Z">
                  <w:rPr>
                    <w:ins w:id="21283" w:author="瑋婷 徐" w:date="2025-01-03T16:50:00Z" w16du:dateUtc="2025-01-03T08:50:00Z"/>
                    <w:rFonts w:ascii="Times New Roman" w:eastAsia="Times New Roman" w:hAnsi="Times New Roman" w:cs="Times New Roman"/>
                    <w:sz w:val="20"/>
                    <w:szCs w:val="20"/>
                  </w:rPr>
                </w:rPrChange>
              </w:rPr>
              <w:pPrChange w:id="2128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0B1F522"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85" w:author="瑋婷 徐" w:date="2025-01-03T16:50:00Z" w16du:dateUtc="2025-01-03T08:50:00Z"/>
                <w:rFonts w:ascii="Times New Roman" w:eastAsiaTheme="minorEastAsia" w:hAnsi="Times New Roman" w:cs="Times New Roman"/>
                <w:rPrChange w:id="21286" w:author="瑋婷 徐" w:date="2025-01-04T22:53:00Z" w16du:dateUtc="2025-01-04T14:53:00Z">
                  <w:rPr>
                    <w:ins w:id="21287" w:author="瑋婷 徐" w:date="2025-01-03T16:50:00Z" w16du:dateUtc="2025-01-03T08:50:00Z"/>
                    <w:rFonts w:ascii="Times New Roman" w:eastAsia="Times New Roman" w:hAnsi="Times New Roman" w:cs="Times New Roman"/>
                    <w:sz w:val="20"/>
                    <w:szCs w:val="20"/>
                  </w:rPr>
                </w:rPrChange>
              </w:rPr>
              <w:pPrChange w:id="2128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61600C0"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89" w:author="瑋婷 徐" w:date="2025-01-03T16:50:00Z" w16du:dateUtc="2025-01-03T08:50:00Z"/>
                <w:rFonts w:ascii="Times New Roman" w:eastAsiaTheme="minorEastAsia" w:hAnsi="Times New Roman" w:cs="Times New Roman"/>
                <w:rPrChange w:id="21290" w:author="瑋婷 徐" w:date="2025-01-04T22:53:00Z" w16du:dateUtc="2025-01-04T14:53:00Z">
                  <w:rPr>
                    <w:ins w:id="21291" w:author="瑋婷 徐" w:date="2025-01-03T16:50:00Z" w16du:dateUtc="2025-01-03T08:50:00Z"/>
                    <w:rFonts w:ascii="Times New Roman" w:eastAsia="Times New Roman" w:hAnsi="Times New Roman" w:cs="Times New Roman"/>
                    <w:sz w:val="20"/>
                    <w:szCs w:val="20"/>
                  </w:rPr>
                </w:rPrChange>
              </w:rPr>
              <w:pPrChange w:id="212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527B911"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93" w:author="瑋婷 徐" w:date="2025-01-03T16:50:00Z" w16du:dateUtc="2025-01-03T08:50:00Z"/>
                <w:rFonts w:ascii="Times New Roman" w:eastAsiaTheme="minorEastAsia" w:hAnsi="Times New Roman" w:cs="Times New Roman"/>
                <w:rPrChange w:id="21294" w:author="瑋婷 徐" w:date="2025-01-04T22:53:00Z" w16du:dateUtc="2025-01-04T14:53:00Z">
                  <w:rPr>
                    <w:ins w:id="21295" w:author="瑋婷 徐" w:date="2025-01-03T16:50:00Z" w16du:dateUtc="2025-01-03T08:50:00Z"/>
                    <w:rFonts w:ascii="Times New Roman" w:eastAsia="Times New Roman" w:hAnsi="Times New Roman" w:cs="Times New Roman"/>
                    <w:sz w:val="20"/>
                    <w:szCs w:val="20"/>
                  </w:rPr>
                </w:rPrChange>
              </w:rPr>
              <w:pPrChange w:id="212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FF389A2"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297" w:author="瑋婷 徐" w:date="2025-01-03T16:50:00Z" w16du:dateUtc="2025-01-03T08:50:00Z"/>
                <w:rFonts w:ascii="Times New Roman" w:eastAsiaTheme="minorEastAsia" w:hAnsi="Times New Roman" w:cs="Times New Roman"/>
                <w:rPrChange w:id="21298" w:author="瑋婷 徐" w:date="2025-01-04T22:53:00Z" w16du:dateUtc="2025-01-04T14:53:00Z">
                  <w:rPr>
                    <w:ins w:id="21299" w:author="瑋婷 徐" w:date="2025-01-03T16:50:00Z" w16du:dateUtc="2025-01-03T08:50:00Z"/>
                    <w:rFonts w:ascii="Times New Roman" w:eastAsia="Times New Roman" w:hAnsi="Times New Roman" w:cs="Times New Roman"/>
                    <w:sz w:val="20"/>
                    <w:szCs w:val="20"/>
                  </w:rPr>
                </w:rPrChange>
              </w:rPr>
              <w:pPrChange w:id="213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CF3D821"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301" w:author="瑋婷 徐" w:date="2025-01-03T16:50:00Z" w16du:dateUtc="2025-01-03T08:50:00Z"/>
                <w:rFonts w:ascii="Times New Roman" w:eastAsiaTheme="minorEastAsia" w:hAnsi="Times New Roman" w:cs="Times New Roman"/>
                <w:rPrChange w:id="21302" w:author="瑋婷 徐" w:date="2025-01-04T22:53:00Z" w16du:dateUtc="2025-01-04T14:53:00Z">
                  <w:rPr>
                    <w:ins w:id="21303" w:author="瑋婷 徐" w:date="2025-01-03T16:50:00Z" w16du:dateUtc="2025-01-03T08:50:00Z"/>
                    <w:rFonts w:ascii="Times New Roman" w:eastAsia="Times New Roman" w:hAnsi="Times New Roman" w:cs="Times New Roman"/>
                    <w:sz w:val="20"/>
                    <w:szCs w:val="20"/>
                  </w:rPr>
                </w:rPrChange>
              </w:rPr>
              <w:pPrChange w:id="2130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1B74062"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305" w:author="瑋婷 徐" w:date="2025-01-03T16:50:00Z" w16du:dateUtc="2025-01-03T08:50:00Z"/>
                <w:rFonts w:ascii="Times New Roman" w:eastAsiaTheme="minorEastAsia" w:hAnsi="Times New Roman" w:cs="Times New Roman"/>
                <w:rPrChange w:id="21306" w:author="瑋婷 徐" w:date="2025-01-04T22:53:00Z" w16du:dateUtc="2025-01-04T14:53:00Z">
                  <w:rPr>
                    <w:ins w:id="21307" w:author="瑋婷 徐" w:date="2025-01-03T16:50:00Z" w16du:dateUtc="2025-01-03T08:50:00Z"/>
                    <w:rFonts w:ascii="Times New Roman" w:eastAsia="Times New Roman" w:hAnsi="Times New Roman" w:cs="Times New Roman"/>
                    <w:sz w:val="20"/>
                    <w:szCs w:val="20"/>
                  </w:rPr>
                </w:rPrChange>
              </w:rPr>
              <w:pPrChange w:id="213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3E2DB3A3"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309" w:author="瑋婷 徐" w:date="2025-01-03T16:50:00Z" w16du:dateUtc="2025-01-03T08:50:00Z"/>
                <w:rFonts w:ascii="Times New Roman" w:eastAsiaTheme="minorEastAsia" w:hAnsi="Times New Roman" w:cs="Times New Roman"/>
                <w:rPrChange w:id="21310" w:author="瑋婷 徐" w:date="2025-01-04T22:53:00Z" w16du:dateUtc="2025-01-04T14:53:00Z">
                  <w:rPr>
                    <w:ins w:id="21311" w:author="瑋婷 徐" w:date="2025-01-03T16:50:00Z" w16du:dateUtc="2025-01-03T08:50:00Z"/>
                    <w:rFonts w:ascii="Times New Roman" w:eastAsia="Times New Roman" w:hAnsi="Times New Roman" w:cs="Times New Roman"/>
                    <w:sz w:val="20"/>
                    <w:szCs w:val="20"/>
                  </w:rPr>
                </w:rPrChange>
              </w:rPr>
              <w:pPrChange w:id="213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F0C1C" w14:paraId="3885F230" w14:textId="77777777" w:rsidTr="003C19C7">
        <w:trPr>
          <w:cnfStyle w:val="000000100000" w:firstRow="0" w:lastRow="0" w:firstColumn="0" w:lastColumn="0" w:oddVBand="0" w:evenVBand="0" w:oddHBand="1" w:evenHBand="0" w:firstRowFirstColumn="0" w:firstRowLastColumn="0" w:lastRowFirstColumn="0" w:lastRowLastColumn="0"/>
          <w:trHeight w:val="600"/>
          <w:ins w:id="21313"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BC4C56B" w14:textId="77777777" w:rsidR="003C19C7" w:rsidRPr="00277E58" w:rsidRDefault="003C19C7">
            <w:pPr>
              <w:spacing w:line="360" w:lineRule="auto"/>
              <w:jc w:val="both"/>
              <w:rPr>
                <w:ins w:id="21314" w:author="瑋婷 徐" w:date="2025-01-03T16:50:00Z" w16du:dateUtc="2025-01-03T08:50:00Z"/>
                <w:rFonts w:ascii="Times New Roman" w:eastAsiaTheme="minorEastAsia" w:hAnsi="Times New Roman" w:cs="Times New Roman"/>
                <w:b w:val="0"/>
                <w:bCs w:val="0"/>
                <w:color w:val="000000"/>
                <w:rPrChange w:id="21315" w:author="瑋婷 徐" w:date="2025-01-04T22:53:00Z" w16du:dateUtc="2025-01-04T14:53:00Z">
                  <w:rPr>
                    <w:ins w:id="21316" w:author="瑋婷 徐" w:date="2025-01-03T16:50:00Z" w16du:dateUtc="2025-01-03T08:50:00Z"/>
                    <w:rFonts w:ascii="Calibri" w:hAnsi="Calibri" w:cs="Calibri"/>
                    <w:color w:val="000000"/>
                    <w:sz w:val="22"/>
                    <w:szCs w:val="22"/>
                  </w:rPr>
                </w:rPrChange>
              </w:rPr>
              <w:pPrChange w:id="21317" w:author="瑋婷 徐" w:date="2025-01-03T16:55:00Z" w16du:dateUtc="2025-01-03T08:55:00Z">
                <w:pPr/>
              </w:pPrChange>
            </w:pPr>
            <w:ins w:id="21318" w:author="瑋婷 徐" w:date="2025-01-03T16:50:00Z" w16du:dateUtc="2025-01-03T08:50:00Z">
              <w:r w:rsidRPr="00277E58">
                <w:rPr>
                  <w:rFonts w:ascii="Times New Roman" w:eastAsiaTheme="minorEastAsia" w:hAnsi="Times New Roman" w:cs="Times New Roman" w:hint="eastAsia"/>
                  <w:b w:val="0"/>
                  <w:bCs w:val="0"/>
                  <w:color w:val="000000"/>
                  <w:rPrChange w:id="21319" w:author="瑋婷 徐" w:date="2025-01-04T22:53:00Z" w16du:dateUtc="2025-01-04T14:53:00Z">
                    <w:rPr>
                      <w:rFonts w:ascii="Calibri" w:hAnsi="Calibri" w:cs="Calibri" w:hint="eastAsia"/>
                      <w:color w:val="000000"/>
                      <w:sz w:val="22"/>
                      <w:szCs w:val="22"/>
                    </w:rPr>
                  </w:rPrChange>
                </w:rPr>
                <w:t>星鴉</w:t>
              </w:r>
              <w:r w:rsidRPr="00277E58">
                <w:rPr>
                  <w:rFonts w:ascii="Times New Roman" w:eastAsiaTheme="minorEastAsia" w:hAnsi="Times New Roman" w:cs="Times New Roman"/>
                  <w:b w:val="0"/>
                  <w:bCs w:val="0"/>
                  <w:color w:val="000000"/>
                  <w:rPrChange w:id="21320" w:author="瑋婷 徐" w:date="2025-01-04T22:53:00Z" w16du:dateUtc="2025-01-04T14:53:00Z">
                    <w:rPr>
                      <w:rFonts w:ascii="Calibri" w:hAnsi="Calibri" w:cs="Calibri"/>
                      <w:color w:val="000000"/>
                      <w:sz w:val="22"/>
                      <w:szCs w:val="22"/>
                    </w:rPr>
                  </w:rPrChange>
                </w:rPr>
                <w:t xml:space="preserve"> </w:t>
              </w:r>
              <w:r w:rsidRPr="00277E58">
                <w:rPr>
                  <w:rFonts w:ascii="Times New Roman" w:eastAsiaTheme="minorEastAsia" w:hAnsi="Times New Roman" w:cs="Times New Roman"/>
                  <w:b w:val="0"/>
                  <w:bCs w:val="0"/>
                  <w:color w:val="000000"/>
                  <w:rPrChange w:id="21321" w:author="瑋婷 徐" w:date="2025-01-04T22:53:00Z" w16du:dateUtc="2025-01-04T14:53:00Z">
                    <w:rPr>
                      <w:color w:val="000000"/>
                      <w:sz w:val="22"/>
                      <w:szCs w:val="22"/>
                    </w:rPr>
                  </w:rPrChange>
                </w:rPr>
                <w:t>※</w:t>
              </w:r>
              <w:r w:rsidRPr="00277E58">
                <w:rPr>
                  <w:rFonts w:ascii="Times New Roman" w:eastAsiaTheme="minorEastAsia" w:hAnsi="Times New Roman" w:cs="Times New Roman"/>
                  <w:b w:val="0"/>
                  <w:bCs w:val="0"/>
                  <w:color w:val="000000"/>
                  <w:rPrChange w:id="21322"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66D647F3"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23" w:author="瑋婷 徐" w:date="2025-01-03T16:50:00Z" w16du:dateUtc="2025-01-03T08:50:00Z"/>
                <w:rFonts w:ascii="Times New Roman" w:eastAsiaTheme="minorEastAsia" w:hAnsi="Times New Roman" w:cs="Times New Roman"/>
                <w:i/>
                <w:iCs/>
                <w:color w:val="000000"/>
                <w:rPrChange w:id="21324" w:author="瑋婷 徐" w:date="2025-01-04T22:53:00Z" w16du:dateUtc="2025-01-04T14:53:00Z">
                  <w:rPr>
                    <w:ins w:id="21325" w:author="瑋婷 徐" w:date="2025-01-03T16:50:00Z" w16du:dateUtc="2025-01-03T08:50:00Z"/>
                    <w:rFonts w:ascii="Calibri" w:hAnsi="Calibri" w:cs="Calibri"/>
                    <w:i/>
                    <w:iCs/>
                    <w:color w:val="000000"/>
                    <w:sz w:val="22"/>
                    <w:szCs w:val="22"/>
                  </w:rPr>
                </w:rPrChange>
              </w:rPr>
              <w:pPrChange w:id="213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327" w:author="瑋婷 徐" w:date="2025-01-03T16:50:00Z" w16du:dateUtc="2025-01-03T08:50:00Z">
              <w:r w:rsidRPr="00277E58">
                <w:rPr>
                  <w:rFonts w:ascii="Times New Roman" w:eastAsiaTheme="minorEastAsia" w:hAnsi="Times New Roman" w:cs="Times New Roman"/>
                  <w:i/>
                  <w:iCs/>
                  <w:color w:val="000000"/>
                  <w:rPrChange w:id="21328" w:author="瑋婷 徐" w:date="2025-01-04T22:53:00Z" w16du:dateUtc="2025-01-04T14:53:00Z">
                    <w:rPr>
                      <w:rFonts w:ascii="Calibri" w:hAnsi="Calibri" w:cs="Calibri"/>
                      <w:i/>
                      <w:iCs/>
                      <w:color w:val="000000"/>
                      <w:sz w:val="22"/>
                      <w:szCs w:val="22"/>
                    </w:rPr>
                  </w:rPrChange>
                </w:rPr>
                <w:t>Nucifraga caryocatactes</w:t>
              </w:r>
            </w:ins>
          </w:p>
        </w:tc>
        <w:tc>
          <w:tcPr>
            <w:tcW w:w="162" w:type="pct"/>
            <w:noWrap/>
            <w:vAlign w:val="center"/>
            <w:hideMark/>
          </w:tcPr>
          <w:p w14:paraId="45932A51"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29" w:author="瑋婷 徐" w:date="2025-01-03T16:50:00Z" w16du:dateUtc="2025-01-03T08:50:00Z"/>
                <w:rFonts w:ascii="Times New Roman" w:eastAsiaTheme="minorEastAsia" w:hAnsi="Times New Roman" w:cs="Times New Roman"/>
                <w:i/>
                <w:iCs/>
                <w:color w:val="000000"/>
                <w:rPrChange w:id="21330" w:author="瑋婷 徐" w:date="2025-01-04T22:53:00Z" w16du:dateUtc="2025-01-04T14:53:00Z">
                  <w:rPr>
                    <w:ins w:id="21331" w:author="瑋婷 徐" w:date="2025-01-03T16:50:00Z" w16du:dateUtc="2025-01-03T08:50:00Z"/>
                    <w:rFonts w:ascii="Calibri" w:hAnsi="Calibri" w:cs="Calibri"/>
                    <w:i/>
                    <w:iCs/>
                    <w:color w:val="000000"/>
                    <w:sz w:val="22"/>
                    <w:szCs w:val="22"/>
                  </w:rPr>
                </w:rPrChange>
              </w:rPr>
              <w:pPrChange w:id="213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9CB34A0"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33" w:author="瑋婷 徐" w:date="2025-01-03T16:50:00Z" w16du:dateUtc="2025-01-03T08:50:00Z"/>
                <w:rFonts w:ascii="Times New Roman" w:eastAsiaTheme="minorEastAsia" w:hAnsi="Times New Roman" w:cs="Times New Roman"/>
                <w:rPrChange w:id="21334" w:author="瑋婷 徐" w:date="2025-01-04T22:53:00Z" w16du:dateUtc="2025-01-04T14:53:00Z">
                  <w:rPr>
                    <w:ins w:id="21335" w:author="瑋婷 徐" w:date="2025-01-03T16:50:00Z" w16du:dateUtc="2025-01-03T08:50:00Z"/>
                    <w:rFonts w:ascii="Times New Roman" w:eastAsia="Times New Roman" w:hAnsi="Times New Roman" w:cs="Times New Roman"/>
                    <w:sz w:val="20"/>
                    <w:szCs w:val="20"/>
                  </w:rPr>
                </w:rPrChange>
              </w:rPr>
              <w:pPrChange w:id="213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3AEB7BD"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37" w:author="瑋婷 徐" w:date="2025-01-03T16:50:00Z" w16du:dateUtc="2025-01-03T08:50:00Z"/>
                <w:rFonts w:ascii="Times New Roman" w:eastAsiaTheme="minorEastAsia" w:hAnsi="Times New Roman" w:cs="Times New Roman"/>
                <w:rPrChange w:id="21338" w:author="瑋婷 徐" w:date="2025-01-04T22:53:00Z" w16du:dateUtc="2025-01-04T14:53:00Z">
                  <w:rPr>
                    <w:ins w:id="21339" w:author="瑋婷 徐" w:date="2025-01-03T16:50:00Z" w16du:dateUtc="2025-01-03T08:50:00Z"/>
                    <w:rFonts w:ascii="Times New Roman" w:eastAsia="Times New Roman" w:hAnsi="Times New Roman" w:cs="Times New Roman"/>
                    <w:sz w:val="20"/>
                    <w:szCs w:val="20"/>
                  </w:rPr>
                </w:rPrChange>
              </w:rPr>
              <w:pPrChange w:id="213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0CBB0CB"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41" w:author="瑋婷 徐" w:date="2025-01-03T16:50:00Z" w16du:dateUtc="2025-01-03T08:50:00Z"/>
                <w:rFonts w:ascii="Times New Roman" w:eastAsiaTheme="minorEastAsia" w:hAnsi="Times New Roman" w:cs="Times New Roman"/>
                <w:rPrChange w:id="21342" w:author="瑋婷 徐" w:date="2025-01-04T22:53:00Z" w16du:dateUtc="2025-01-04T14:53:00Z">
                  <w:rPr>
                    <w:ins w:id="21343" w:author="瑋婷 徐" w:date="2025-01-03T16:50:00Z" w16du:dateUtc="2025-01-03T08:50:00Z"/>
                    <w:rFonts w:ascii="Times New Roman" w:eastAsia="Times New Roman" w:hAnsi="Times New Roman" w:cs="Times New Roman"/>
                    <w:sz w:val="20"/>
                    <w:szCs w:val="20"/>
                  </w:rPr>
                </w:rPrChange>
              </w:rPr>
              <w:pPrChange w:id="213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14A1B23"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45" w:author="瑋婷 徐" w:date="2025-01-03T16:50:00Z" w16du:dateUtc="2025-01-03T08:50:00Z"/>
                <w:rFonts w:ascii="Times New Roman" w:eastAsiaTheme="minorEastAsia" w:hAnsi="Times New Roman" w:cs="Times New Roman"/>
                <w:rPrChange w:id="21346" w:author="瑋婷 徐" w:date="2025-01-04T22:53:00Z" w16du:dateUtc="2025-01-04T14:53:00Z">
                  <w:rPr>
                    <w:ins w:id="21347" w:author="瑋婷 徐" w:date="2025-01-03T16:50:00Z" w16du:dateUtc="2025-01-03T08:50:00Z"/>
                    <w:rFonts w:ascii="Times New Roman" w:eastAsia="Times New Roman" w:hAnsi="Times New Roman" w:cs="Times New Roman"/>
                    <w:sz w:val="20"/>
                    <w:szCs w:val="20"/>
                  </w:rPr>
                </w:rPrChange>
              </w:rPr>
              <w:pPrChange w:id="213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2FFDAD1"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49" w:author="瑋婷 徐" w:date="2025-01-03T16:50:00Z" w16du:dateUtc="2025-01-03T08:50:00Z"/>
                <w:rFonts w:ascii="Times New Roman" w:eastAsiaTheme="minorEastAsia" w:hAnsi="Times New Roman" w:cs="Times New Roman"/>
                <w:rPrChange w:id="21350" w:author="瑋婷 徐" w:date="2025-01-04T22:53:00Z" w16du:dateUtc="2025-01-04T14:53:00Z">
                  <w:rPr>
                    <w:ins w:id="21351" w:author="瑋婷 徐" w:date="2025-01-03T16:50:00Z" w16du:dateUtc="2025-01-03T08:50:00Z"/>
                    <w:rFonts w:ascii="Times New Roman" w:eastAsia="Times New Roman" w:hAnsi="Times New Roman" w:cs="Times New Roman"/>
                    <w:sz w:val="20"/>
                    <w:szCs w:val="20"/>
                  </w:rPr>
                </w:rPrChange>
              </w:rPr>
              <w:pPrChange w:id="213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C7A5A3E"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53" w:author="瑋婷 徐" w:date="2025-01-03T16:50:00Z" w16du:dateUtc="2025-01-03T08:50:00Z"/>
                <w:rFonts w:ascii="Times New Roman" w:eastAsiaTheme="minorEastAsia" w:hAnsi="Times New Roman" w:cs="Times New Roman"/>
                <w:rPrChange w:id="21354" w:author="瑋婷 徐" w:date="2025-01-04T22:53:00Z" w16du:dateUtc="2025-01-04T14:53:00Z">
                  <w:rPr>
                    <w:ins w:id="21355" w:author="瑋婷 徐" w:date="2025-01-03T16:50:00Z" w16du:dateUtc="2025-01-03T08:50:00Z"/>
                    <w:rFonts w:ascii="Times New Roman" w:eastAsia="Times New Roman" w:hAnsi="Times New Roman" w:cs="Times New Roman"/>
                    <w:sz w:val="20"/>
                    <w:szCs w:val="20"/>
                  </w:rPr>
                </w:rPrChange>
              </w:rPr>
              <w:pPrChange w:id="213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CE4DFF4"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57" w:author="瑋婷 徐" w:date="2025-01-03T16:50:00Z" w16du:dateUtc="2025-01-03T08:50:00Z"/>
                <w:rFonts w:ascii="Times New Roman" w:eastAsiaTheme="minorEastAsia" w:hAnsi="Times New Roman" w:cs="Times New Roman"/>
                <w:rPrChange w:id="21358" w:author="瑋婷 徐" w:date="2025-01-04T22:53:00Z" w16du:dateUtc="2025-01-04T14:53:00Z">
                  <w:rPr>
                    <w:ins w:id="21359" w:author="瑋婷 徐" w:date="2025-01-03T16:50:00Z" w16du:dateUtc="2025-01-03T08:50:00Z"/>
                    <w:rFonts w:ascii="Times New Roman" w:eastAsia="Times New Roman" w:hAnsi="Times New Roman" w:cs="Times New Roman"/>
                    <w:sz w:val="20"/>
                    <w:szCs w:val="20"/>
                  </w:rPr>
                </w:rPrChange>
              </w:rPr>
              <w:pPrChange w:id="2136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3706EE8"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61" w:author="瑋婷 徐" w:date="2025-01-03T16:50:00Z" w16du:dateUtc="2025-01-03T08:50:00Z"/>
                <w:rFonts w:ascii="Times New Roman" w:eastAsiaTheme="minorEastAsia" w:hAnsi="Times New Roman" w:cs="Times New Roman"/>
                <w:rPrChange w:id="21362" w:author="瑋婷 徐" w:date="2025-01-04T22:53:00Z" w16du:dateUtc="2025-01-04T14:53:00Z">
                  <w:rPr>
                    <w:ins w:id="21363" w:author="瑋婷 徐" w:date="2025-01-03T16:50:00Z" w16du:dateUtc="2025-01-03T08:50:00Z"/>
                    <w:rFonts w:ascii="Times New Roman" w:eastAsia="Times New Roman" w:hAnsi="Times New Roman" w:cs="Times New Roman"/>
                    <w:sz w:val="20"/>
                    <w:szCs w:val="20"/>
                  </w:rPr>
                </w:rPrChange>
              </w:rPr>
              <w:pPrChange w:id="2136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B5B76E5"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65" w:author="瑋婷 徐" w:date="2025-01-03T16:50:00Z" w16du:dateUtc="2025-01-03T08:50:00Z"/>
                <w:rFonts w:ascii="Times New Roman" w:eastAsiaTheme="minorEastAsia" w:hAnsi="Times New Roman" w:cs="Times New Roman"/>
                <w:rPrChange w:id="21366" w:author="瑋婷 徐" w:date="2025-01-04T22:53:00Z" w16du:dateUtc="2025-01-04T14:53:00Z">
                  <w:rPr>
                    <w:ins w:id="21367" w:author="瑋婷 徐" w:date="2025-01-03T16:50:00Z" w16du:dateUtc="2025-01-03T08:50:00Z"/>
                    <w:rFonts w:ascii="Times New Roman" w:eastAsia="Times New Roman" w:hAnsi="Times New Roman" w:cs="Times New Roman"/>
                    <w:sz w:val="20"/>
                    <w:szCs w:val="20"/>
                  </w:rPr>
                </w:rPrChange>
              </w:rPr>
              <w:pPrChange w:id="2136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EED2D5E"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69" w:author="瑋婷 徐" w:date="2025-01-03T16:50:00Z" w16du:dateUtc="2025-01-03T08:50:00Z"/>
                <w:rFonts w:ascii="Times New Roman" w:eastAsiaTheme="minorEastAsia" w:hAnsi="Times New Roman" w:cs="Times New Roman"/>
                <w:rPrChange w:id="21370" w:author="瑋婷 徐" w:date="2025-01-04T22:53:00Z" w16du:dateUtc="2025-01-04T14:53:00Z">
                  <w:rPr>
                    <w:ins w:id="21371" w:author="瑋婷 徐" w:date="2025-01-03T16:50:00Z" w16du:dateUtc="2025-01-03T08:50:00Z"/>
                    <w:rFonts w:ascii="Times New Roman" w:eastAsia="Times New Roman" w:hAnsi="Times New Roman" w:cs="Times New Roman"/>
                    <w:sz w:val="20"/>
                    <w:szCs w:val="20"/>
                  </w:rPr>
                </w:rPrChange>
              </w:rPr>
              <w:pPrChange w:id="2137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BF26ADA"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73" w:author="瑋婷 徐" w:date="2025-01-03T16:50:00Z" w16du:dateUtc="2025-01-03T08:50:00Z"/>
                <w:rFonts w:ascii="Times New Roman" w:eastAsiaTheme="minorEastAsia" w:hAnsi="Times New Roman" w:cs="Times New Roman"/>
                <w:rPrChange w:id="21374" w:author="瑋婷 徐" w:date="2025-01-04T22:53:00Z" w16du:dateUtc="2025-01-04T14:53:00Z">
                  <w:rPr>
                    <w:ins w:id="21375" w:author="瑋婷 徐" w:date="2025-01-03T16:50:00Z" w16du:dateUtc="2025-01-03T08:50:00Z"/>
                    <w:rFonts w:ascii="Times New Roman" w:eastAsia="Times New Roman" w:hAnsi="Times New Roman" w:cs="Times New Roman"/>
                    <w:sz w:val="20"/>
                    <w:szCs w:val="20"/>
                  </w:rPr>
                </w:rPrChange>
              </w:rPr>
              <w:pPrChange w:id="213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DFA2933"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77" w:author="瑋婷 徐" w:date="2025-01-03T16:50:00Z" w16du:dateUtc="2025-01-03T08:50:00Z"/>
                <w:rFonts w:ascii="Times New Roman" w:eastAsiaTheme="minorEastAsia" w:hAnsi="Times New Roman" w:cs="Times New Roman"/>
                <w:rPrChange w:id="21378" w:author="瑋婷 徐" w:date="2025-01-04T22:53:00Z" w16du:dateUtc="2025-01-04T14:53:00Z">
                  <w:rPr>
                    <w:ins w:id="21379" w:author="瑋婷 徐" w:date="2025-01-03T16:50:00Z" w16du:dateUtc="2025-01-03T08:50:00Z"/>
                    <w:rFonts w:ascii="Times New Roman" w:eastAsia="Times New Roman" w:hAnsi="Times New Roman" w:cs="Times New Roman"/>
                    <w:sz w:val="20"/>
                    <w:szCs w:val="20"/>
                  </w:rPr>
                </w:rPrChange>
              </w:rPr>
              <w:pPrChange w:id="213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10B7B0C"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81" w:author="瑋婷 徐" w:date="2025-01-03T16:50:00Z" w16du:dateUtc="2025-01-03T08:50:00Z"/>
                <w:rFonts w:ascii="Times New Roman" w:eastAsiaTheme="minorEastAsia" w:hAnsi="Times New Roman" w:cs="Times New Roman"/>
                <w:rPrChange w:id="21382" w:author="瑋婷 徐" w:date="2025-01-04T22:53:00Z" w16du:dateUtc="2025-01-04T14:53:00Z">
                  <w:rPr>
                    <w:ins w:id="21383" w:author="瑋婷 徐" w:date="2025-01-03T16:50:00Z" w16du:dateUtc="2025-01-03T08:50:00Z"/>
                    <w:rFonts w:ascii="Times New Roman" w:eastAsia="Times New Roman" w:hAnsi="Times New Roman" w:cs="Times New Roman"/>
                    <w:sz w:val="20"/>
                    <w:szCs w:val="20"/>
                  </w:rPr>
                </w:rPrChange>
              </w:rPr>
              <w:pPrChange w:id="213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07C35F5"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85" w:author="瑋婷 徐" w:date="2025-01-03T16:50:00Z" w16du:dateUtc="2025-01-03T08:50:00Z"/>
                <w:rFonts w:ascii="Times New Roman" w:eastAsiaTheme="minorEastAsia" w:hAnsi="Times New Roman" w:cs="Times New Roman"/>
                <w:rPrChange w:id="21386" w:author="瑋婷 徐" w:date="2025-01-04T22:53:00Z" w16du:dateUtc="2025-01-04T14:53:00Z">
                  <w:rPr>
                    <w:ins w:id="21387" w:author="瑋婷 徐" w:date="2025-01-03T16:50:00Z" w16du:dateUtc="2025-01-03T08:50:00Z"/>
                    <w:rFonts w:ascii="Times New Roman" w:eastAsia="Times New Roman" w:hAnsi="Times New Roman" w:cs="Times New Roman"/>
                    <w:sz w:val="20"/>
                    <w:szCs w:val="20"/>
                  </w:rPr>
                </w:rPrChange>
              </w:rPr>
              <w:pPrChange w:id="213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82EAD21"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89" w:author="瑋婷 徐" w:date="2025-01-03T16:50:00Z" w16du:dateUtc="2025-01-03T08:50:00Z"/>
                <w:rFonts w:ascii="Times New Roman" w:eastAsiaTheme="minorEastAsia" w:hAnsi="Times New Roman" w:cs="Times New Roman"/>
                <w:rPrChange w:id="21390" w:author="瑋婷 徐" w:date="2025-01-04T22:53:00Z" w16du:dateUtc="2025-01-04T14:53:00Z">
                  <w:rPr>
                    <w:ins w:id="21391" w:author="瑋婷 徐" w:date="2025-01-03T16:50:00Z" w16du:dateUtc="2025-01-03T08:50:00Z"/>
                    <w:rFonts w:ascii="Times New Roman" w:eastAsia="Times New Roman" w:hAnsi="Times New Roman" w:cs="Times New Roman"/>
                    <w:sz w:val="20"/>
                    <w:szCs w:val="20"/>
                  </w:rPr>
                </w:rPrChange>
              </w:rPr>
              <w:pPrChange w:id="213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1B49C82"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93" w:author="瑋婷 徐" w:date="2025-01-03T16:50:00Z" w16du:dateUtc="2025-01-03T08:50:00Z"/>
                <w:rFonts w:ascii="Times New Roman" w:eastAsiaTheme="minorEastAsia" w:hAnsi="Times New Roman" w:cs="Times New Roman"/>
                <w:rPrChange w:id="21394" w:author="瑋婷 徐" w:date="2025-01-04T22:53:00Z" w16du:dateUtc="2025-01-04T14:53:00Z">
                  <w:rPr>
                    <w:ins w:id="21395" w:author="瑋婷 徐" w:date="2025-01-03T16:50:00Z" w16du:dateUtc="2025-01-03T08:50:00Z"/>
                    <w:rFonts w:ascii="Times New Roman" w:eastAsia="Times New Roman" w:hAnsi="Times New Roman" w:cs="Times New Roman"/>
                    <w:sz w:val="20"/>
                    <w:szCs w:val="20"/>
                  </w:rPr>
                </w:rPrChange>
              </w:rPr>
              <w:pPrChange w:id="213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8E52482"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397" w:author="瑋婷 徐" w:date="2025-01-03T16:50:00Z" w16du:dateUtc="2025-01-03T08:50:00Z"/>
                <w:rFonts w:ascii="Times New Roman" w:eastAsiaTheme="minorEastAsia" w:hAnsi="Times New Roman" w:cs="Times New Roman"/>
                <w:rPrChange w:id="21398" w:author="瑋婷 徐" w:date="2025-01-04T22:53:00Z" w16du:dateUtc="2025-01-04T14:53:00Z">
                  <w:rPr>
                    <w:ins w:id="21399" w:author="瑋婷 徐" w:date="2025-01-03T16:50:00Z" w16du:dateUtc="2025-01-03T08:50:00Z"/>
                    <w:rFonts w:ascii="Times New Roman" w:eastAsia="Times New Roman" w:hAnsi="Times New Roman" w:cs="Times New Roman"/>
                    <w:sz w:val="20"/>
                    <w:szCs w:val="20"/>
                  </w:rPr>
                </w:rPrChange>
              </w:rPr>
              <w:pPrChange w:id="214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9B65DAD"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401" w:author="瑋婷 徐" w:date="2025-01-03T16:50:00Z" w16du:dateUtc="2025-01-03T08:50:00Z"/>
                <w:rFonts w:ascii="Times New Roman" w:eastAsiaTheme="minorEastAsia" w:hAnsi="Times New Roman" w:cs="Times New Roman"/>
                <w:rPrChange w:id="21402" w:author="瑋婷 徐" w:date="2025-01-04T22:53:00Z" w16du:dateUtc="2025-01-04T14:53:00Z">
                  <w:rPr>
                    <w:ins w:id="21403" w:author="瑋婷 徐" w:date="2025-01-03T16:50:00Z" w16du:dateUtc="2025-01-03T08:50:00Z"/>
                    <w:rFonts w:ascii="Times New Roman" w:eastAsia="Times New Roman" w:hAnsi="Times New Roman" w:cs="Times New Roman"/>
                    <w:sz w:val="20"/>
                    <w:szCs w:val="20"/>
                  </w:rPr>
                </w:rPrChange>
              </w:rPr>
              <w:pPrChange w:id="214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4349681"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405" w:author="瑋婷 徐" w:date="2025-01-03T16:50:00Z" w16du:dateUtc="2025-01-03T08:50:00Z"/>
                <w:rFonts w:ascii="Times New Roman" w:eastAsiaTheme="minorEastAsia" w:hAnsi="Times New Roman" w:cs="Times New Roman"/>
                <w:rPrChange w:id="21406" w:author="瑋婷 徐" w:date="2025-01-04T22:53:00Z" w16du:dateUtc="2025-01-04T14:53:00Z">
                  <w:rPr>
                    <w:ins w:id="21407" w:author="瑋婷 徐" w:date="2025-01-03T16:50:00Z" w16du:dateUtc="2025-01-03T08:50:00Z"/>
                    <w:rFonts w:ascii="Times New Roman" w:eastAsia="Times New Roman" w:hAnsi="Times New Roman" w:cs="Times New Roman"/>
                    <w:sz w:val="20"/>
                    <w:szCs w:val="20"/>
                  </w:rPr>
                </w:rPrChange>
              </w:rPr>
              <w:pPrChange w:id="214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207EB8D8"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409" w:author="瑋婷 徐" w:date="2025-01-03T16:50:00Z" w16du:dateUtc="2025-01-03T08:50:00Z"/>
                <w:rFonts w:ascii="Times New Roman" w:eastAsiaTheme="minorEastAsia" w:hAnsi="Times New Roman" w:cs="Times New Roman"/>
                <w:rPrChange w:id="21410" w:author="瑋婷 徐" w:date="2025-01-04T22:53:00Z" w16du:dateUtc="2025-01-04T14:53:00Z">
                  <w:rPr>
                    <w:ins w:id="21411" w:author="瑋婷 徐" w:date="2025-01-03T16:50:00Z" w16du:dateUtc="2025-01-03T08:50:00Z"/>
                    <w:rFonts w:ascii="Times New Roman" w:eastAsia="Times New Roman" w:hAnsi="Times New Roman" w:cs="Times New Roman"/>
                    <w:sz w:val="20"/>
                    <w:szCs w:val="20"/>
                  </w:rPr>
                </w:rPrChange>
              </w:rPr>
              <w:pPrChange w:id="214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F0C1C" w14:paraId="3B5A80C5" w14:textId="77777777" w:rsidTr="003C19C7">
        <w:trPr>
          <w:trHeight w:val="300"/>
          <w:ins w:id="21413"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05A8EC5D" w14:textId="77777777" w:rsidR="003C19C7" w:rsidRPr="00277E58" w:rsidRDefault="003C19C7">
            <w:pPr>
              <w:spacing w:line="360" w:lineRule="auto"/>
              <w:jc w:val="both"/>
              <w:rPr>
                <w:ins w:id="21414" w:author="瑋婷 徐" w:date="2025-01-03T16:50:00Z" w16du:dateUtc="2025-01-03T08:50:00Z"/>
                <w:rFonts w:ascii="Times New Roman" w:eastAsiaTheme="minorEastAsia" w:hAnsi="Times New Roman" w:cs="Times New Roman"/>
                <w:b w:val="0"/>
                <w:bCs w:val="0"/>
                <w:color w:val="000000"/>
                <w:rPrChange w:id="21415" w:author="瑋婷 徐" w:date="2025-01-04T22:53:00Z" w16du:dateUtc="2025-01-04T14:53:00Z">
                  <w:rPr>
                    <w:ins w:id="21416" w:author="瑋婷 徐" w:date="2025-01-03T16:50:00Z" w16du:dateUtc="2025-01-03T08:50:00Z"/>
                    <w:rFonts w:ascii="Calibri" w:hAnsi="Calibri" w:cs="Calibri"/>
                    <w:color w:val="000000"/>
                    <w:sz w:val="22"/>
                    <w:szCs w:val="22"/>
                  </w:rPr>
                </w:rPrChange>
              </w:rPr>
              <w:pPrChange w:id="21417" w:author="瑋婷 徐" w:date="2025-01-03T16:55:00Z" w16du:dateUtc="2025-01-03T08:55:00Z">
                <w:pPr/>
              </w:pPrChange>
            </w:pPr>
            <w:ins w:id="21418" w:author="瑋婷 徐" w:date="2025-01-03T16:50:00Z" w16du:dateUtc="2025-01-03T08:50:00Z">
              <w:r w:rsidRPr="00277E58">
                <w:rPr>
                  <w:rFonts w:ascii="Times New Roman" w:eastAsiaTheme="minorEastAsia" w:hAnsi="Times New Roman" w:cs="Times New Roman" w:hint="eastAsia"/>
                  <w:b w:val="0"/>
                  <w:bCs w:val="0"/>
                  <w:color w:val="000000"/>
                  <w:rPrChange w:id="21419" w:author="瑋婷 徐" w:date="2025-01-04T22:53:00Z" w16du:dateUtc="2025-01-04T14:53:00Z">
                    <w:rPr>
                      <w:rFonts w:ascii="Calibri" w:hAnsi="Calibri" w:cs="Calibri" w:hint="eastAsia"/>
                      <w:color w:val="000000"/>
                      <w:sz w:val="22"/>
                      <w:szCs w:val="22"/>
                    </w:rPr>
                  </w:rPrChange>
                </w:rPr>
                <w:t>巨嘴鴉</w:t>
              </w:r>
              <w:r w:rsidRPr="00277E58">
                <w:rPr>
                  <w:rFonts w:ascii="Times New Roman" w:eastAsiaTheme="minorEastAsia" w:hAnsi="Times New Roman" w:cs="Times New Roman"/>
                  <w:b w:val="0"/>
                  <w:bCs w:val="0"/>
                  <w:color w:val="000000"/>
                  <w:rPrChange w:id="21420"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3C8065DB"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21" w:author="瑋婷 徐" w:date="2025-01-03T16:50:00Z" w16du:dateUtc="2025-01-03T08:50:00Z"/>
                <w:rFonts w:ascii="Times New Roman" w:eastAsiaTheme="minorEastAsia" w:hAnsi="Times New Roman" w:cs="Times New Roman"/>
                <w:i/>
                <w:iCs/>
                <w:color w:val="000000"/>
                <w:rPrChange w:id="21422" w:author="瑋婷 徐" w:date="2025-01-04T22:53:00Z" w16du:dateUtc="2025-01-04T14:53:00Z">
                  <w:rPr>
                    <w:ins w:id="21423" w:author="瑋婷 徐" w:date="2025-01-03T16:50:00Z" w16du:dateUtc="2025-01-03T08:50:00Z"/>
                    <w:rFonts w:ascii="Calibri" w:hAnsi="Calibri" w:cs="Calibri"/>
                    <w:i/>
                    <w:iCs/>
                    <w:color w:val="000000"/>
                    <w:sz w:val="22"/>
                    <w:szCs w:val="22"/>
                  </w:rPr>
                </w:rPrChange>
              </w:rPr>
              <w:pPrChange w:id="214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425" w:author="瑋婷 徐" w:date="2025-01-03T16:50:00Z" w16du:dateUtc="2025-01-03T08:50:00Z">
              <w:r w:rsidRPr="00277E58">
                <w:rPr>
                  <w:rFonts w:ascii="Times New Roman" w:eastAsiaTheme="minorEastAsia" w:hAnsi="Times New Roman" w:cs="Times New Roman"/>
                  <w:i/>
                  <w:iCs/>
                  <w:color w:val="000000"/>
                  <w:rPrChange w:id="21426" w:author="瑋婷 徐" w:date="2025-01-04T22:53:00Z" w16du:dateUtc="2025-01-04T14:53:00Z">
                    <w:rPr>
                      <w:rFonts w:ascii="Calibri" w:hAnsi="Calibri" w:cs="Calibri"/>
                      <w:i/>
                      <w:iCs/>
                      <w:color w:val="000000"/>
                      <w:sz w:val="22"/>
                      <w:szCs w:val="22"/>
                    </w:rPr>
                  </w:rPrChange>
                </w:rPr>
                <w:t>Corvus macrorhynchos</w:t>
              </w:r>
            </w:ins>
          </w:p>
        </w:tc>
        <w:tc>
          <w:tcPr>
            <w:tcW w:w="162" w:type="pct"/>
            <w:noWrap/>
            <w:vAlign w:val="center"/>
            <w:hideMark/>
          </w:tcPr>
          <w:p w14:paraId="24D053A2"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27" w:author="瑋婷 徐" w:date="2025-01-03T16:50:00Z" w16du:dateUtc="2025-01-03T08:50:00Z"/>
                <w:rFonts w:ascii="Times New Roman" w:eastAsiaTheme="minorEastAsia" w:hAnsi="Times New Roman" w:cs="Times New Roman"/>
                <w:color w:val="000000"/>
                <w:rPrChange w:id="21428" w:author="瑋婷 徐" w:date="2025-01-04T22:53:00Z" w16du:dateUtc="2025-01-04T14:53:00Z">
                  <w:rPr>
                    <w:ins w:id="21429" w:author="瑋婷 徐" w:date="2025-01-03T16:50:00Z" w16du:dateUtc="2025-01-03T08:50:00Z"/>
                    <w:rFonts w:ascii="Calibri" w:hAnsi="Calibri" w:cs="Calibri"/>
                    <w:color w:val="000000"/>
                    <w:sz w:val="22"/>
                    <w:szCs w:val="22"/>
                  </w:rPr>
                </w:rPrChange>
              </w:rPr>
              <w:pPrChange w:id="2143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431" w:author="瑋婷 徐" w:date="2025-01-03T16:50:00Z" w16du:dateUtc="2025-01-03T08:50:00Z">
              <w:r w:rsidRPr="00277E58">
                <w:rPr>
                  <w:rFonts w:ascii="Times New Roman" w:eastAsiaTheme="minorEastAsia" w:hAnsi="Times New Roman" w:cs="Times New Roman"/>
                  <w:color w:val="000000"/>
                  <w:rPrChange w:id="21432"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672535DB"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33" w:author="瑋婷 徐" w:date="2025-01-03T16:50:00Z" w16du:dateUtc="2025-01-03T08:50:00Z"/>
                <w:rFonts w:ascii="Times New Roman" w:eastAsiaTheme="minorEastAsia" w:hAnsi="Times New Roman" w:cs="Times New Roman"/>
                <w:color w:val="000000"/>
                <w:rPrChange w:id="21434" w:author="瑋婷 徐" w:date="2025-01-04T22:53:00Z" w16du:dateUtc="2025-01-04T14:53:00Z">
                  <w:rPr>
                    <w:ins w:id="21435" w:author="瑋婷 徐" w:date="2025-01-03T16:50:00Z" w16du:dateUtc="2025-01-03T08:50:00Z"/>
                    <w:rFonts w:ascii="Calibri" w:hAnsi="Calibri" w:cs="Calibri"/>
                    <w:color w:val="000000"/>
                    <w:sz w:val="22"/>
                    <w:szCs w:val="22"/>
                  </w:rPr>
                </w:rPrChange>
              </w:rPr>
              <w:pPrChange w:id="2143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99001C1"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37" w:author="瑋婷 徐" w:date="2025-01-03T16:50:00Z" w16du:dateUtc="2025-01-03T08:50:00Z"/>
                <w:rFonts w:ascii="Times New Roman" w:eastAsiaTheme="minorEastAsia" w:hAnsi="Times New Roman" w:cs="Times New Roman"/>
                <w:rPrChange w:id="21438" w:author="瑋婷 徐" w:date="2025-01-04T22:53:00Z" w16du:dateUtc="2025-01-04T14:53:00Z">
                  <w:rPr>
                    <w:ins w:id="21439" w:author="瑋婷 徐" w:date="2025-01-03T16:50:00Z" w16du:dateUtc="2025-01-03T08:50:00Z"/>
                    <w:rFonts w:ascii="Times New Roman" w:eastAsia="Times New Roman" w:hAnsi="Times New Roman" w:cs="Times New Roman"/>
                    <w:sz w:val="20"/>
                    <w:szCs w:val="20"/>
                  </w:rPr>
                </w:rPrChange>
              </w:rPr>
              <w:pPrChange w:id="2144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4A011DE"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41" w:author="瑋婷 徐" w:date="2025-01-03T16:50:00Z" w16du:dateUtc="2025-01-03T08:50:00Z"/>
                <w:rFonts w:ascii="Times New Roman" w:eastAsiaTheme="minorEastAsia" w:hAnsi="Times New Roman" w:cs="Times New Roman"/>
                <w:color w:val="000000"/>
                <w:rPrChange w:id="21442" w:author="瑋婷 徐" w:date="2025-01-04T22:53:00Z" w16du:dateUtc="2025-01-04T14:53:00Z">
                  <w:rPr>
                    <w:ins w:id="21443" w:author="瑋婷 徐" w:date="2025-01-03T16:50:00Z" w16du:dateUtc="2025-01-03T08:50:00Z"/>
                    <w:rFonts w:ascii="Calibri" w:hAnsi="Calibri" w:cs="Calibri"/>
                    <w:color w:val="000000"/>
                    <w:sz w:val="22"/>
                    <w:szCs w:val="22"/>
                  </w:rPr>
                </w:rPrChange>
              </w:rPr>
              <w:pPrChange w:id="214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445" w:author="瑋婷 徐" w:date="2025-01-03T16:50:00Z" w16du:dateUtc="2025-01-03T08:50:00Z">
              <w:r w:rsidRPr="00277E58">
                <w:rPr>
                  <w:rFonts w:ascii="Times New Roman" w:eastAsiaTheme="minorEastAsia" w:hAnsi="Times New Roman" w:cs="Times New Roman"/>
                  <w:color w:val="000000"/>
                  <w:rPrChange w:id="21446"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4BDA59CC"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47" w:author="瑋婷 徐" w:date="2025-01-03T16:50:00Z" w16du:dateUtc="2025-01-03T08:50:00Z"/>
                <w:rFonts w:ascii="Times New Roman" w:eastAsiaTheme="minorEastAsia" w:hAnsi="Times New Roman" w:cs="Times New Roman"/>
                <w:color w:val="000000"/>
                <w:rPrChange w:id="21448" w:author="瑋婷 徐" w:date="2025-01-04T22:53:00Z" w16du:dateUtc="2025-01-04T14:53:00Z">
                  <w:rPr>
                    <w:ins w:id="21449" w:author="瑋婷 徐" w:date="2025-01-03T16:50:00Z" w16du:dateUtc="2025-01-03T08:50:00Z"/>
                    <w:rFonts w:ascii="Calibri" w:hAnsi="Calibri" w:cs="Calibri"/>
                    <w:color w:val="000000"/>
                    <w:sz w:val="22"/>
                    <w:szCs w:val="22"/>
                  </w:rPr>
                </w:rPrChange>
              </w:rPr>
              <w:pPrChange w:id="214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451" w:author="瑋婷 徐" w:date="2025-01-03T16:50:00Z" w16du:dateUtc="2025-01-03T08:50:00Z">
              <w:r w:rsidRPr="00277E58">
                <w:rPr>
                  <w:rFonts w:ascii="Times New Roman" w:eastAsiaTheme="minorEastAsia" w:hAnsi="Times New Roman" w:cs="Times New Roman"/>
                  <w:color w:val="000000"/>
                  <w:rPrChange w:id="21452"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2B3D362"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53" w:author="瑋婷 徐" w:date="2025-01-03T16:50:00Z" w16du:dateUtc="2025-01-03T08:50:00Z"/>
                <w:rFonts w:ascii="Times New Roman" w:eastAsiaTheme="minorEastAsia" w:hAnsi="Times New Roman" w:cs="Times New Roman"/>
                <w:color w:val="000000"/>
                <w:rPrChange w:id="21454" w:author="瑋婷 徐" w:date="2025-01-04T22:53:00Z" w16du:dateUtc="2025-01-04T14:53:00Z">
                  <w:rPr>
                    <w:ins w:id="21455" w:author="瑋婷 徐" w:date="2025-01-03T16:50:00Z" w16du:dateUtc="2025-01-03T08:50:00Z"/>
                    <w:rFonts w:ascii="Calibri" w:hAnsi="Calibri" w:cs="Calibri"/>
                    <w:color w:val="000000"/>
                    <w:sz w:val="22"/>
                    <w:szCs w:val="22"/>
                  </w:rPr>
                </w:rPrChange>
              </w:rPr>
              <w:pPrChange w:id="214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7C11C23"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57" w:author="瑋婷 徐" w:date="2025-01-03T16:50:00Z" w16du:dateUtc="2025-01-03T08:50:00Z"/>
                <w:rFonts w:ascii="Times New Roman" w:eastAsiaTheme="minorEastAsia" w:hAnsi="Times New Roman" w:cs="Times New Roman"/>
                <w:rPrChange w:id="21458" w:author="瑋婷 徐" w:date="2025-01-04T22:53:00Z" w16du:dateUtc="2025-01-04T14:53:00Z">
                  <w:rPr>
                    <w:ins w:id="21459" w:author="瑋婷 徐" w:date="2025-01-03T16:50:00Z" w16du:dateUtc="2025-01-03T08:50:00Z"/>
                    <w:rFonts w:ascii="Times New Roman" w:eastAsia="Times New Roman" w:hAnsi="Times New Roman" w:cs="Times New Roman"/>
                    <w:sz w:val="20"/>
                    <w:szCs w:val="20"/>
                  </w:rPr>
                </w:rPrChange>
              </w:rPr>
              <w:pPrChange w:id="2146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66133C5"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61" w:author="瑋婷 徐" w:date="2025-01-03T16:50:00Z" w16du:dateUtc="2025-01-03T08:50:00Z"/>
                <w:rFonts w:ascii="Times New Roman" w:eastAsiaTheme="minorEastAsia" w:hAnsi="Times New Roman" w:cs="Times New Roman"/>
                <w:rPrChange w:id="21462" w:author="瑋婷 徐" w:date="2025-01-04T22:53:00Z" w16du:dateUtc="2025-01-04T14:53:00Z">
                  <w:rPr>
                    <w:ins w:id="21463" w:author="瑋婷 徐" w:date="2025-01-03T16:50:00Z" w16du:dateUtc="2025-01-03T08:50:00Z"/>
                    <w:rFonts w:ascii="Times New Roman" w:eastAsia="Times New Roman" w:hAnsi="Times New Roman" w:cs="Times New Roman"/>
                    <w:sz w:val="20"/>
                    <w:szCs w:val="20"/>
                  </w:rPr>
                </w:rPrChange>
              </w:rPr>
              <w:pPrChange w:id="2146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A0BEA3A"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65" w:author="瑋婷 徐" w:date="2025-01-03T16:50:00Z" w16du:dateUtc="2025-01-03T08:50:00Z"/>
                <w:rFonts w:ascii="Times New Roman" w:eastAsiaTheme="minorEastAsia" w:hAnsi="Times New Roman" w:cs="Times New Roman"/>
                <w:color w:val="000000"/>
                <w:rPrChange w:id="21466" w:author="瑋婷 徐" w:date="2025-01-04T22:53:00Z" w16du:dateUtc="2025-01-04T14:53:00Z">
                  <w:rPr>
                    <w:ins w:id="21467" w:author="瑋婷 徐" w:date="2025-01-03T16:50:00Z" w16du:dateUtc="2025-01-03T08:50:00Z"/>
                    <w:rFonts w:ascii="Calibri" w:hAnsi="Calibri" w:cs="Calibri"/>
                    <w:color w:val="000000"/>
                    <w:sz w:val="22"/>
                    <w:szCs w:val="22"/>
                  </w:rPr>
                </w:rPrChange>
              </w:rPr>
              <w:pPrChange w:id="214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469" w:author="瑋婷 徐" w:date="2025-01-03T16:50:00Z" w16du:dateUtc="2025-01-03T08:50:00Z">
              <w:r w:rsidRPr="00277E58">
                <w:rPr>
                  <w:rFonts w:ascii="Times New Roman" w:eastAsiaTheme="minorEastAsia" w:hAnsi="Times New Roman" w:cs="Times New Roman"/>
                  <w:color w:val="000000"/>
                  <w:rPrChange w:id="21470"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76258EDB"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71" w:author="瑋婷 徐" w:date="2025-01-03T16:50:00Z" w16du:dateUtc="2025-01-03T08:50:00Z"/>
                <w:rFonts w:ascii="Times New Roman" w:eastAsiaTheme="minorEastAsia" w:hAnsi="Times New Roman" w:cs="Times New Roman"/>
                <w:color w:val="000000"/>
                <w:rPrChange w:id="21472" w:author="瑋婷 徐" w:date="2025-01-04T22:53:00Z" w16du:dateUtc="2025-01-04T14:53:00Z">
                  <w:rPr>
                    <w:ins w:id="21473" w:author="瑋婷 徐" w:date="2025-01-03T16:50:00Z" w16du:dateUtc="2025-01-03T08:50:00Z"/>
                    <w:rFonts w:ascii="Calibri" w:hAnsi="Calibri" w:cs="Calibri"/>
                    <w:color w:val="000000"/>
                    <w:sz w:val="22"/>
                    <w:szCs w:val="22"/>
                  </w:rPr>
                </w:rPrChange>
              </w:rPr>
              <w:pPrChange w:id="214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9E654F5"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75" w:author="瑋婷 徐" w:date="2025-01-03T16:50:00Z" w16du:dateUtc="2025-01-03T08:50:00Z"/>
                <w:rFonts w:ascii="Times New Roman" w:eastAsiaTheme="minorEastAsia" w:hAnsi="Times New Roman" w:cs="Times New Roman"/>
                <w:rPrChange w:id="21476" w:author="瑋婷 徐" w:date="2025-01-04T22:53:00Z" w16du:dateUtc="2025-01-04T14:53:00Z">
                  <w:rPr>
                    <w:ins w:id="21477" w:author="瑋婷 徐" w:date="2025-01-03T16:50:00Z" w16du:dateUtc="2025-01-03T08:50:00Z"/>
                    <w:rFonts w:ascii="Times New Roman" w:eastAsia="Times New Roman" w:hAnsi="Times New Roman" w:cs="Times New Roman"/>
                    <w:sz w:val="20"/>
                    <w:szCs w:val="20"/>
                  </w:rPr>
                </w:rPrChange>
              </w:rPr>
              <w:pPrChange w:id="214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455F5F9"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79" w:author="瑋婷 徐" w:date="2025-01-03T16:50:00Z" w16du:dateUtc="2025-01-03T08:50:00Z"/>
                <w:rFonts w:ascii="Times New Roman" w:eastAsiaTheme="minorEastAsia" w:hAnsi="Times New Roman" w:cs="Times New Roman"/>
                <w:rPrChange w:id="21480" w:author="瑋婷 徐" w:date="2025-01-04T22:53:00Z" w16du:dateUtc="2025-01-04T14:53:00Z">
                  <w:rPr>
                    <w:ins w:id="21481" w:author="瑋婷 徐" w:date="2025-01-03T16:50:00Z" w16du:dateUtc="2025-01-03T08:50:00Z"/>
                    <w:rFonts w:ascii="Times New Roman" w:eastAsia="Times New Roman" w:hAnsi="Times New Roman" w:cs="Times New Roman"/>
                    <w:sz w:val="20"/>
                    <w:szCs w:val="20"/>
                  </w:rPr>
                </w:rPrChange>
              </w:rPr>
              <w:pPrChange w:id="214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0CA296C"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83" w:author="瑋婷 徐" w:date="2025-01-03T16:50:00Z" w16du:dateUtc="2025-01-03T08:50:00Z"/>
                <w:rFonts w:ascii="Times New Roman" w:eastAsiaTheme="minorEastAsia" w:hAnsi="Times New Roman" w:cs="Times New Roman"/>
                <w:color w:val="000000"/>
                <w:rPrChange w:id="21484" w:author="瑋婷 徐" w:date="2025-01-04T22:53:00Z" w16du:dateUtc="2025-01-04T14:53:00Z">
                  <w:rPr>
                    <w:ins w:id="21485" w:author="瑋婷 徐" w:date="2025-01-03T16:50:00Z" w16du:dateUtc="2025-01-03T08:50:00Z"/>
                    <w:rFonts w:ascii="Calibri" w:hAnsi="Calibri" w:cs="Calibri"/>
                    <w:color w:val="000000"/>
                    <w:sz w:val="22"/>
                    <w:szCs w:val="22"/>
                  </w:rPr>
                </w:rPrChange>
              </w:rPr>
              <w:pPrChange w:id="214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487" w:author="瑋婷 徐" w:date="2025-01-03T16:50:00Z" w16du:dateUtc="2025-01-03T08:50:00Z">
              <w:r w:rsidRPr="00277E58">
                <w:rPr>
                  <w:rFonts w:ascii="Times New Roman" w:eastAsiaTheme="minorEastAsia" w:hAnsi="Times New Roman" w:cs="Times New Roman"/>
                  <w:color w:val="000000"/>
                  <w:rPrChange w:id="21488"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46A3F784"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89" w:author="瑋婷 徐" w:date="2025-01-03T16:50:00Z" w16du:dateUtc="2025-01-03T08:50:00Z"/>
                <w:rFonts w:ascii="Times New Roman" w:eastAsiaTheme="minorEastAsia" w:hAnsi="Times New Roman" w:cs="Times New Roman"/>
                <w:color w:val="000000"/>
                <w:rPrChange w:id="21490" w:author="瑋婷 徐" w:date="2025-01-04T22:53:00Z" w16du:dateUtc="2025-01-04T14:53:00Z">
                  <w:rPr>
                    <w:ins w:id="21491" w:author="瑋婷 徐" w:date="2025-01-03T16:50:00Z" w16du:dateUtc="2025-01-03T08:50:00Z"/>
                    <w:rFonts w:ascii="Calibri" w:hAnsi="Calibri" w:cs="Calibri"/>
                    <w:color w:val="000000"/>
                    <w:sz w:val="22"/>
                    <w:szCs w:val="22"/>
                  </w:rPr>
                </w:rPrChange>
              </w:rPr>
              <w:pPrChange w:id="214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B5B5048"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93" w:author="瑋婷 徐" w:date="2025-01-03T16:50:00Z" w16du:dateUtc="2025-01-03T08:50:00Z"/>
                <w:rFonts w:ascii="Times New Roman" w:eastAsiaTheme="minorEastAsia" w:hAnsi="Times New Roman" w:cs="Times New Roman"/>
                <w:rPrChange w:id="21494" w:author="瑋婷 徐" w:date="2025-01-04T22:53:00Z" w16du:dateUtc="2025-01-04T14:53:00Z">
                  <w:rPr>
                    <w:ins w:id="21495" w:author="瑋婷 徐" w:date="2025-01-03T16:50:00Z" w16du:dateUtc="2025-01-03T08:50:00Z"/>
                    <w:rFonts w:ascii="Times New Roman" w:eastAsia="Times New Roman" w:hAnsi="Times New Roman" w:cs="Times New Roman"/>
                    <w:sz w:val="20"/>
                    <w:szCs w:val="20"/>
                  </w:rPr>
                </w:rPrChange>
              </w:rPr>
              <w:pPrChange w:id="214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9239F05"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497" w:author="瑋婷 徐" w:date="2025-01-03T16:50:00Z" w16du:dateUtc="2025-01-03T08:50:00Z"/>
                <w:rFonts w:ascii="Times New Roman" w:eastAsiaTheme="minorEastAsia" w:hAnsi="Times New Roman" w:cs="Times New Roman"/>
                <w:color w:val="000000"/>
                <w:rPrChange w:id="21498" w:author="瑋婷 徐" w:date="2025-01-04T22:53:00Z" w16du:dateUtc="2025-01-04T14:53:00Z">
                  <w:rPr>
                    <w:ins w:id="21499" w:author="瑋婷 徐" w:date="2025-01-03T16:50:00Z" w16du:dateUtc="2025-01-03T08:50:00Z"/>
                    <w:rFonts w:ascii="Calibri" w:hAnsi="Calibri" w:cs="Calibri"/>
                    <w:color w:val="000000"/>
                    <w:sz w:val="22"/>
                    <w:szCs w:val="22"/>
                  </w:rPr>
                </w:rPrChange>
              </w:rPr>
              <w:pPrChange w:id="215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501" w:author="瑋婷 徐" w:date="2025-01-03T16:50:00Z" w16du:dateUtc="2025-01-03T08:50:00Z">
              <w:r w:rsidRPr="00277E58">
                <w:rPr>
                  <w:rFonts w:ascii="Times New Roman" w:eastAsiaTheme="minorEastAsia" w:hAnsi="Times New Roman" w:cs="Times New Roman"/>
                  <w:color w:val="000000"/>
                  <w:rPrChange w:id="21502"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6983386"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503" w:author="瑋婷 徐" w:date="2025-01-03T16:50:00Z" w16du:dateUtc="2025-01-03T08:50:00Z"/>
                <w:rFonts w:ascii="Times New Roman" w:eastAsiaTheme="minorEastAsia" w:hAnsi="Times New Roman" w:cs="Times New Roman"/>
                <w:color w:val="000000"/>
                <w:rPrChange w:id="21504" w:author="瑋婷 徐" w:date="2025-01-04T22:53:00Z" w16du:dateUtc="2025-01-04T14:53:00Z">
                  <w:rPr>
                    <w:ins w:id="21505" w:author="瑋婷 徐" w:date="2025-01-03T16:50:00Z" w16du:dateUtc="2025-01-03T08:50:00Z"/>
                    <w:rFonts w:ascii="Calibri" w:hAnsi="Calibri" w:cs="Calibri"/>
                    <w:color w:val="000000"/>
                    <w:sz w:val="22"/>
                    <w:szCs w:val="22"/>
                  </w:rPr>
                </w:rPrChange>
              </w:rPr>
              <w:pPrChange w:id="2150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7FD51B5"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507" w:author="瑋婷 徐" w:date="2025-01-03T16:50:00Z" w16du:dateUtc="2025-01-03T08:50:00Z"/>
                <w:rFonts w:ascii="Times New Roman" w:eastAsiaTheme="minorEastAsia" w:hAnsi="Times New Roman" w:cs="Times New Roman"/>
                <w:rPrChange w:id="21508" w:author="瑋婷 徐" w:date="2025-01-04T22:53:00Z" w16du:dateUtc="2025-01-04T14:53:00Z">
                  <w:rPr>
                    <w:ins w:id="21509" w:author="瑋婷 徐" w:date="2025-01-03T16:50:00Z" w16du:dateUtc="2025-01-03T08:50:00Z"/>
                    <w:rFonts w:ascii="Times New Roman" w:eastAsia="Times New Roman" w:hAnsi="Times New Roman" w:cs="Times New Roman"/>
                    <w:sz w:val="20"/>
                    <w:szCs w:val="20"/>
                  </w:rPr>
                </w:rPrChange>
              </w:rPr>
              <w:pPrChange w:id="2151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C343ECE"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511" w:author="瑋婷 徐" w:date="2025-01-03T16:50:00Z" w16du:dateUtc="2025-01-03T08:50:00Z"/>
                <w:rFonts w:ascii="Times New Roman" w:eastAsiaTheme="minorEastAsia" w:hAnsi="Times New Roman" w:cs="Times New Roman"/>
                <w:rPrChange w:id="21512" w:author="瑋婷 徐" w:date="2025-01-04T22:53:00Z" w16du:dateUtc="2025-01-04T14:53:00Z">
                  <w:rPr>
                    <w:ins w:id="21513" w:author="瑋婷 徐" w:date="2025-01-03T16:50:00Z" w16du:dateUtc="2025-01-03T08:50:00Z"/>
                    <w:rFonts w:ascii="Times New Roman" w:eastAsia="Times New Roman" w:hAnsi="Times New Roman" w:cs="Times New Roman"/>
                    <w:sz w:val="20"/>
                    <w:szCs w:val="20"/>
                  </w:rPr>
                </w:rPrChange>
              </w:rPr>
              <w:pPrChange w:id="2151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B5A4B90"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515" w:author="瑋婷 徐" w:date="2025-01-03T16:50:00Z" w16du:dateUtc="2025-01-03T08:50:00Z"/>
                <w:rFonts w:ascii="Times New Roman" w:eastAsiaTheme="minorEastAsia" w:hAnsi="Times New Roman" w:cs="Times New Roman"/>
                <w:rPrChange w:id="21516" w:author="瑋婷 徐" w:date="2025-01-04T22:53:00Z" w16du:dateUtc="2025-01-04T14:53:00Z">
                  <w:rPr>
                    <w:ins w:id="21517" w:author="瑋婷 徐" w:date="2025-01-03T16:50:00Z" w16du:dateUtc="2025-01-03T08:50:00Z"/>
                    <w:rFonts w:ascii="Times New Roman" w:eastAsia="Times New Roman" w:hAnsi="Times New Roman" w:cs="Times New Roman"/>
                    <w:sz w:val="20"/>
                    <w:szCs w:val="20"/>
                  </w:rPr>
                </w:rPrChange>
              </w:rPr>
              <w:pPrChange w:id="2151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4211AE5A"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519" w:author="瑋婷 徐" w:date="2025-01-03T16:50:00Z" w16du:dateUtc="2025-01-03T08:50:00Z"/>
                <w:rFonts w:ascii="Times New Roman" w:eastAsiaTheme="minorEastAsia" w:hAnsi="Times New Roman" w:cs="Times New Roman"/>
                <w:rPrChange w:id="21520" w:author="瑋婷 徐" w:date="2025-01-04T22:53:00Z" w16du:dateUtc="2025-01-04T14:53:00Z">
                  <w:rPr>
                    <w:ins w:id="21521" w:author="瑋婷 徐" w:date="2025-01-03T16:50:00Z" w16du:dateUtc="2025-01-03T08:50:00Z"/>
                    <w:rFonts w:ascii="Times New Roman" w:eastAsia="Times New Roman" w:hAnsi="Times New Roman" w:cs="Times New Roman"/>
                    <w:sz w:val="20"/>
                    <w:szCs w:val="20"/>
                  </w:rPr>
                </w:rPrChange>
              </w:rPr>
              <w:pPrChange w:id="215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F0C1C" w14:paraId="7F6EFB9C" w14:textId="77777777" w:rsidTr="003C19C7">
        <w:trPr>
          <w:cnfStyle w:val="000000100000" w:firstRow="0" w:lastRow="0" w:firstColumn="0" w:lastColumn="0" w:oddVBand="0" w:evenVBand="0" w:oddHBand="1" w:evenHBand="0" w:firstRowFirstColumn="0" w:firstRowLastColumn="0" w:lastRowFirstColumn="0" w:lastRowLastColumn="0"/>
          <w:trHeight w:val="300"/>
          <w:ins w:id="21523"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A0AE9C0" w14:textId="77777777" w:rsidR="003C19C7" w:rsidRPr="00277E58" w:rsidRDefault="003C19C7">
            <w:pPr>
              <w:spacing w:line="360" w:lineRule="auto"/>
              <w:jc w:val="both"/>
              <w:rPr>
                <w:ins w:id="21524" w:author="瑋婷 徐" w:date="2025-01-03T16:50:00Z" w16du:dateUtc="2025-01-03T08:50:00Z"/>
                <w:rFonts w:ascii="Times New Roman" w:eastAsiaTheme="minorEastAsia" w:hAnsi="Times New Roman" w:cs="Times New Roman"/>
                <w:b w:val="0"/>
                <w:bCs w:val="0"/>
                <w:color w:val="000000"/>
                <w:rPrChange w:id="21525" w:author="瑋婷 徐" w:date="2025-01-04T22:53:00Z" w16du:dateUtc="2025-01-04T14:53:00Z">
                  <w:rPr>
                    <w:ins w:id="21526" w:author="瑋婷 徐" w:date="2025-01-03T16:50:00Z" w16du:dateUtc="2025-01-03T08:50:00Z"/>
                    <w:rFonts w:ascii="Calibri" w:hAnsi="Calibri" w:cs="Calibri"/>
                    <w:color w:val="000000"/>
                    <w:sz w:val="22"/>
                    <w:szCs w:val="22"/>
                  </w:rPr>
                </w:rPrChange>
              </w:rPr>
              <w:pPrChange w:id="21527" w:author="瑋婷 徐" w:date="2025-01-03T16:55:00Z" w16du:dateUtc="2025-01-03T08:55:00Z">
                <w:pPr/>
              </w:pPrChange>
            </w:pPr>
            <w:ins w:id="21528" w:author="瑋婷 徐" w:date="2025-01-03T16:50:00Z" w16du:dateUtc="2025-01-03T08:50:00Z">
              <w:r w:rsidRPr="00277E58">
                <w:rPr>
                  <w:rFonts w:ascii="Times New Roman" w:eastAsiaTheme="minorEastAsia" w:hAnsi="Times New Roman" w:cs="Times New Roman" w:hint="eastAsia"/>
                  <w:b w:val="0"/>
                  <w:bCs w:val="0"/>
                  <w:color w:val="000000"/>
                  <w:rPrChange w:id="21529" w:author="瑋婷 徐" w:date="2025-01-04T22:53:00Z" w16du:dateUtc="2025-01-04T14:53:00Z">
                    <w:rPr>
                      <w:rFonts w:ascii="Calibri" w:hAnsi="Calibri" w:cs="Calibri" w:hint="eastAsia"/>
                      <w:color w:val="000000"/>
                      <w:sz w:val="22"/>
                      <w:szCs w:val="22"/>
                    </w:rPr>
                  </w:rPrChange>
                </w:rPr>
                <w:t>煤山雀</w:t>
              </w:r>
              <w:r w:rsidRPr="00277E58">
                <w:rPr>
                  <w:rFonts w:ascii="Times New Roman" w:eastAsiaTheme="minorEastAsia" w:hAnsi="Times New Roman" w:cs="Times New Roman"/>
                  <w:b w:val="0"/>
                  <w:bCs w:val="0"/>
                  <w:color w:val="000000"/>
                  <w:rPrChange w:id="21530" w:author="瑋婷 徐" w:date="2025-01-04T22:53:00Z" w16du:dateUtc="2025-01-04T14:53:00Z">
                    <w:rPr>
                      <w:rFonts w:ascii="Calibri" w:hAnsi="Calibri" w:cs="Calibri"/>
                      <w:color w:val="000000"/>
                      <w:sz w:val="22"/>
                      <w:szCs w:val="22"/>
                    </w:rPr>
                  </w:rPrChange>
                </w:rPr>
                <w:t xml:space="preserve"> </w:t>
              </w:r>
              <w:r w:rsidRPr="00277E58">
                <w:rPr>
                  <w:rFonts w:ascii="Times New Roman" w:eastAsiaTheme="minorEastAsia" w:hAnsi="Times New Roman" w:cs="Times New Roman"/>
                  <w:b w:val="0"/>
                  <w:bCs w:val="0"/>
                  <w:color w:val="000000"/>
                  <w:rPrChange w:id="21531" w:author="瑋婷 徐" w:date="2025-01-04T22:53:00Z" w16du:dateUtc="2025-01-04T14:53:00Z">
                    <w:rPr>
                      <w:color w:val="000000"/>
                      <w:sz w:val="22"/>
                      <w:szCs w:val="22"/>
                    </w:rPr>
                  </w:rPrChange>
                </w:rPr>
                <w:t>※</w:t>
              </w:r>
              <w:r w:rsidRPr="00277E58">
                <w:rPr>
                  <w:rFonts w:ascii="Times New Roman" w:eastAsiaTheme="minorEastAsia" w:hAnsi="Times New Roman" w:cs="Times New Roman"/>
                  <w:b w:val="0"/>
                  <w:bCs w:val="0"/>
                  <w:color w:val="000000"/>
                  <w:rPrChange w:id="21532" w:author="瑋婷 徐" w:date="2025-01-04T22:53:00Z" w16du:dateUtc="2025-01-04T14:53:00Z">
                    <w:rPr>
                      <w:rFonts w:ascii="Calibri" w:hAnsi="Calibri" w:cs="Calibri"/>
                      <w:color w:val="000000"/>
                      <w:sz w:val="22"/>
                      <w:szCs w:val="22"/>
                    </w:rPr>
                  </w:rPrChange>
                </w:rPr>
                <w:t xml:space="preserve"> III</w:t>
              </w:r>
            </w:ins>
          </w:p>
        </w:tc>
        <w:tc>
          <w:tcPr>
            <w:tcW w:w="904" w:type="pct"/>
            <w:vAlign w:val="center"/>
            <w:hideMark/>
          </w:tcPr>
          <w:p w14:paraId="2FB6189C"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33" w:author="瑋婷 徐" w:date="2025-01-03T16:50:00Z" w16du:dateUtc="2025-01-03T08:50:00Z"/>
                <w:rFonts w:ascii="Times New Roman" w:eastAsiaTheme="minorEastAsia" w:hAnsi="Times New Roman" w:cs="Times New Roman"/>
                <w:i/>
                <w:iCs/>
                <w:color w:val="000000"/>
                <w:rPrChange w:id="21534" w:author="瑋婷 徐" w:date="2025-01-04T22:53:00Z" w16du:dateUtc="2025-01-04T14:53:00Z">
                  <w:rPr>
                    <w:ins w:id="21535" w:author="瑋婷 徐" w:date="2025-01-03T16:50:00Z" w16du:dateUtc="2025-01-03T08:50:00Z"/>
                    <w:rFonts w:ascii="Calibri" w:hAnsi="Calibri" w:cs="Calibri"/>
                    <w:i/>
                    <w:iCs/>
                    <w:color w:val="000000"/>
                    <w:sz w:val="22"/>
                    <w:szCs w:val="22"/>
                  </w:rPr>
                </w:rPrChange>
              </w:rPr>
              <w:pPrChange w:id="215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537" w:author="瑋婷 徐" w:date="2025-01-03T16:50:00Z" w16du:dateUtc="2025-01-03T08:50:00Z">
              <w:r w:rsidRPr="00277E58">
                <w:rPr>
                  <w:rFonts w:ascii="Times New Roman" w:eastAsiaTheme="minorEastAsia" w:hAnsi="Times New Roman" w:cs="Times New Roman"/>
                  <w:i/>
                  <w:iCs/>
                  <w:color w:val="000000"/>
                  <w:rPrChange w:id="21538" w:author="瑋婷 徐" w:date="2025-01-04T22:53:00Z" w16du:dateUtc="2025-01-04T14:53:00Z">
                    <w:rPr>
                      <w:rFonts w:ascii="Calibri" w:hAnsi="Calibri" w:cs="Calibri"/>
                      <w:i/>
                      <w:iCs/>
                      <w:color w:val="000000"/>
                      <w:sz w:val="22"/>
                      <w:szCs w:val="22"/>
                    </w:rPr>
                  </w:rPrChange>
                </w:rPr>
                <w:t>Periparus ater</w:t>
              </w:r>
            </w:ins>
          </w:p>
        </w:tc>
        <w:tc>
          <w:tcPr>
            <w:tcW w:w="162" w:type="pct"/>
            <w:noWrap/>
            <w:vAlign w:val="center"/>
            <w:hideMark/>
          </w:tcPr>
          <w:p w14:paraId="77DAD270"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39" w:author="瑋婷 徐" w:date="2025-01-03T16:50:00Z" w16du:dateUtc="2025-01-03T08:50:00Z"/>
                <w:rFonts w:ascii="Times New Roman" w:eastAsiaTheme="minorEastAsia" w:hAnsi="Times New Roman" w:cs="Times New Roman"/>
                <w:i/>
                <w:iCs/>
                <w:color w:val="000000"/>
                <w:rPrChange w:id="21540" w:author="瑋婷 徐" w:date="2025-01-04T22:53:00Z" w16du:dateUtc="2025-01-04T14:53:00Z">
                  <w:rPr>
                    <w:ins w:id="21541" w:author="瑋婷 徐" w:date="2025-01-03T16:50:00Z" w16du:dateUtc="2025-01-03T08:50:00Z"/>
                    <w:rFonts w:ascii="Calibri" w:hAnsi="Calibri" w:cs="Calibri"/>
                    <w:i/>
                    <w:iCs/>
                    <w:color w:val="000000"/>
                    <w:sz w:val="22"/>
                    <w:szCs w:val="22"/>
                  </w:rPr>
                </w:rPrChange>
              </w:rPr>
              <w:pPrChange w:id="2154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0C8149E"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43" w:author="瑋婷 徐" w:date="2025-01-03T16:50:00Z" w16du:dateUtc="2025-01-03T08:50:00Z"/>
                <w:rFonts w:ascii="Times New Roman" w:eastAsiaTheme="minorEastAsia" w:hAnsi="Times New Roman" w:cs="Times New Roman"/>
                <w:rPrChange w:id="21544" w:author="瑋婷 徐" w:date="2025-01-04T22:53:00Z" w16du:dateUtc="2025-01-04T14:53:00Z">
                  <w:rPr>
                    <w:ins w:id="21545" w:author="瑋婷 徐" w:date="2025-01-03T16:50:00Z" w16du:dateUtc="2025-01-03T08:50:00Z"/>
                    <w:rFonts w:ascii="Times New Roman" w:eastAsia="Times New Roman" w:hAnsi="Times New Roman" w:cs="Times New Roman"/>
                    <w:sz w:val="20"/>
                    <w:szCs w:val="20"/>
                  </w:rPr>
                </w:rPrChange>
              </w:rPr>
              <w:pPrChange w:id="215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6CBA3AD"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47" w:author="瑋婷 徐" w:date="2025-01-03T16:50:00Z" w16du:dateUtc="2025-01-03T08:50:00Z"/>
                <w:rFonts w:ascii="Times New Roman" w:eastAsiaTheme="minorEastAsia" w:hAnsi="Times New Roman" w:cs="Times New Roman"/>
                <w:rPrChange w:id="21548" w:author="瑋婷 徐" w:date="2025-01-04T22:53:00Z" w16du:dateUtc="2025-01-04T14:53:00Z">
                  <w:rPr>
                    <w:ins w:id="21549" w:author="瑋婷 徐" w:date="2025-01-03T16:50:00Z" w16du:dateUtc="2025-01-03T08:50:00Z"/>
                    <w:rFonts w:ascii="Times New Roman" w:eastAsia="Times New Roman" w:hAnsi="Times New Roman" w:cs="Times New Roman"/>
                    <w:sz w:val="20"/>
                    <w:szCs w:val="20"/>
                  </w:rPr>
                </w:rPrChange>
              </w:rPr>
              <w:pPrChange w:id="215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D52F91E"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51" w:author="瑋婷 徐" w:date="2025-01-03T16:50:00Z" w16du:dateUtc="2025-01-03T08:50:00Z"/>
                <w:rFonts w:ascii="Times New Roman" w:eastAsiaTheme="minorEastAsia" w:hAnsi="Times New Roman" w:cs="Times New Roman"/>
                <w:rPrChange w:id="21552" w:author="瑋婷 徐" w:date="2025-01-04T22:53:00Z" w16du:dateUtc="2025-01-04T14:53:00Z">
                  <w:rPr>
                    <w:ins w:id="21553" w:author="瑋婷 徐" w:date="2025-01-03T16:50:00Z" w16du:dateUtc="2025-01-03T08:50:00Z"/>
                    <w:rFonts w:ascii="Times New Roman" w:eastAsia="Times New Roman" w:hAnsi="Times New Roman" w:cs="Times New Roman"/>
                    <w:sz w:val="20"/>
                    <w:szCs w:val="20"/>
                  </w:rPr>
                </w:rPrChange>
              </w:rPr>
              <w:pPrChange w:id="2155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32BC280"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55" w:author="瑋婷 徐" w:date="2025-01-03T16:50:00Z" w16du:dateUtc="2025-01-03T08:50:00Z"/>
                <w:rFonts w:ascii="Times New Roman" w:eastAsiaTheme="minorEastAsia" w:hAnsi="Times New Roman" w:cs="Times New Roman"/>
                <w:rPrChange w:id="21556" w:author="瑋婷 徐" w:date="2025-01-04T22:53:00Z" w16du:dateUtc="2025-01-04T14:53:00Z">
                  <w:rPr>
                    <w:ins w:id="21557" w:author="瑋婷 徐" w:date="2025-01-03T16:50:00Z" w16du:dateUtc="2025-01-03T08:50:00Z"/>
                    <w:rFonts w:ascii="Times New Roman" w:eastAsia="Times New Roman" w:hAnsi="Times New Roman" w:cs="Times New Roman"/>
                    <w:sz w:val="20"/>
                    <w:szCs w:val="20"/>
                  </w:rPr>
                </w:rPrChange>
              </w:rPr>
              <w:pPrChange w:id="2155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0D170BB"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59" w:author="瑋婷 徐" w:date="2025-01-03T16:50:00Z" w16du:dateUtc="2025-01-03T08:50:00Z"/>
                <w:rFonts w:ascii="Times New Roman" w:eastAsiaTheme="minorEastAsia" w:hAnsi="Times New Roman" w:cs="Times New Roman"/>
                <w:rPrChange w:id="21560" w:author="瑋婷 徐" w:date="2025-01-04T22:53:00Z" w16du:dateUtc="2025-01-04T14:53:00Z">
                  <w:rPr>
                    <w:ins w:id="21561" w:author="瑋婷 徐" w:date="2025-01-03T16:50:00Z" w16du:dateUtc="2025-01-03T08:50:00Z"/>
                    <w:rFonts w:ascii="Times New Roman" w:eastAsia="Times New Roman" w:hAnsi="Times New Roman" w:cs="Times New Roman"/>
                    <w:sz w:val="20"/>
                    <w:szCs w:val="20"/>
                  </w:rPr>
                </w:rPrChange>
              </w:rPr>
              <w:pPrChange w:id="215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DDE93AB"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63" w:author="瑋婷 徐" w:date="2025-01-03T16:50:00Z" w16du:dateUtc="2025-01-03T08:50:00Z"/>
                <w:rFonts w:ascii="Times New Roman" w:eastAsiaTheme="minorEastAsia" w:hAnsi="Times New Roman" w:cs="Times New Roman"/>
                <w:rPrChange w:id="21564" w:author="瑋婷 徐" w:date="2025-01-04T22:53:00Z" w16du:dateUtc="2025-01-04T14:53:00Z">
                  <w:rPr>
                    <w:ins w:id="21565" w:author="瑋婷 徐" w:date="2025-01-03T16:50:00Z" w16du:dateUtc="2025-01-03T08:50:00Z"/>
                    <w:rFonts w:ascii="Times New Roman" w:eastAsia="Times New Roman" w:hAnsi="Times New Roman" w:cs="Times New Roman"/>
                    <w:sz w:val="20"/>
                    <w:szCs w:val="20"/>
                  </w:rPr>
                </w:rPrChange>
              </w:rPr>
              <w:pPrChange w:id="215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ED3E9E1"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67" w:author="瑋婷 徐" w:date="2025-01-03T16:50:00Z" w16du:dateUtc="2025-01-03T08:50:00Z"/>
                <w:rFonts w:ascii="Times New Roman" w:eastAsiaTheme="minorEastAsia" w:hAnsi="Times New Roman" w:cs="Times New Roman"/>
                <w:color w:val="000000"/>
                <w:rPrChange w:id="21568" w:author="瑋婷 徐" w:date="2025-01-04T22:53:00Z" w16du:dateUtc="2025-01-04T14:53:00Z">
                  <w:rPr>
                    <w:ins w:id="21569" w:author="瑋婷 徐" w:date="2025-01-03T16:50:00Z" w16du:dateUtc="2025-01-03T08:50:00Z"/>
                    <w:rFonts w:ascii="Calibri" w:hAnsi="Calibri" w:cs="Calibri"/>
                    <w:color w:val="000000"/>
                    <w:sz w:val="22"/>
                    <w:szCs w:val="22"/>
                  </w:rPr>
                </w:rPrChange>
              </w:rPr>
              <w:pPrChange w:id="215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571" w:author="瑋婷 徐" w:date="2025-01-03T16:50:00Z" w16du:dateUtc="2025-01-03T08:50:00Z">
              <w:r w:rsidRPr="00277E58">
                <w:rPr>
                  <w:rFonts w:ascii="Times New Roman" w:eastAsiaTheme="minorEastAsia" w:hAnsi="Times New Roman" w:cs="Times New Roman"/>
                  <w:color w:val="000000"/>
                  <w:rPrChange w:id="21572"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72C01FCC"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73" w:author="瑋婷 徐" w:date="2025-01-03T16:50:00Z" w16du:dateUtc="2025-01-03T08:50:00Z"/>
                <w:rFonts w:ascii="Times New Roman" w:eastAsiaTheme="minorEastAsia" w:hAnsi="Times New Roman" w:cs="Times New Roman"/>
                <w:color w:val="000000"/>
                <w:rPrChange w:id="21574" w:author="瑋婷 徐" w:date="2025-01-04T22:53:00Z" w16du:dateUtc="2025-01-04T14:53:00Z">
                  <w:rPr>
                    <w:ins w:id="21575" w:author="瑋婷 徐" w:date="2025-01-03T16:50:00Z" w16du:dateUtc="2025-01-03T08:50:00Z"/>
                    <w:rFonts w:ascii="Calibri" w:hAnsi="Calibri" w:cs="Calibri"/>
                    <w:color w:val="000000"/>
                    <w:sz w:val="22"/>
                    <w:szCs w:val="22"/>
                  </w:rPr>
                </w:rPrChange>
              </w:rPr>
              <w:pPrChange w:id="215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F90C4C0"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77" w:author="瑋婷 徐" w:date="2025-01-03T16:50:00Z" w16du:dateUtc="2025-01-03T08:50:00Z"/>
                <w:rFonts w:ascii="Times New Roman" w:eastAsiaTheme="minorEastAsia" w:hAnsi="Times New Roman" w:cs="Times New Roman"/>
                <w:rPrChange w:id="21578" w:author="瑋婷 徐" w:date="2025-01-04T22:53:00Z" w16du:dateUtc="2025-01-04T14:53:00Z">
                  <w:rPr>
                    <w:ins w:id="21579" w:author="瑋婷 徐" w:date="2025-01-03T16:50:00Z" w16du:dateUtc="2025-01-03T08:50:00Z"/>
                    <w:rFonts w:ascii="Times New Roman" w:eastAsia="Times New Roman" w:hAnsi="Times New Roman" w:cs="Times New Roman"/>
                    <w:sz w:val="20"/>
                    <w:szCs w:val="20"/>
                  </w:rPr>
                </w:rPrChange>
              </w:rPr>
              <w:pPrChange w:id="215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FD8EC76"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81" w:author="瑋婷 徐" w:date="2025-01-03T16:50:00Z" w16du:dateUtc="2025-01-03T08:50:00Z"/>
                <w:rFonts w:ascii="Times New Roman" w:eastAsiaTheme="minorEastAsia" w:hAnsi="Times New Roman" w:cs="Times New Roman"/>
                <w:rPrChange w:id="21582" w:author="瑋婷 徐" w:date="2025-01-04T22:53:00Z" w16du:dateUtc="2025-01-04T14:53:00Z">
                  <w:rPr>
                    <w:ins w:id="21583" w:author="瑋婷 徐" w:date="2025-01-03T16:50:00Z" w16du:dateUtc="2025-01-03T08:50:00Z"/>
                    <w:rFonts w:ascii="Times New Roman" w:eastAsia="Times New Roman" w:hAnsi="Times New Roman" w:cs="Times New Roman"/>
                    <w:sz w:val="20"/>
                    <w:szCs w:val="20"/>
                  </w:rPr>
                </w:rPrChange>
              </w:rPr>
              <w:pPrChange w:id="215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FF46E97"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85" w:author="瑋婷 徐" w:date="2025-01-03T16:50:00Z" w16du:dateUtc="2025-01-03T08:50:00Z"/>
                <w:rFonts w:ascii="Times New Roman" w:eastAsiaTheme="minorEastAsia" w:hAnsi="Times New Roman" w:cs="Times New Roman"/>
                <w:rPrChange w:id="21586" w:author="瑋婷 徐" w:date="2025-01-04T22:53:00Z" w16du:dateUtc="2025-01-04T14:53:00Z">
                  <w:rPr>
                    <w:ins w:id="21587" w:author="瑋婷 徐" w:date="2025-01-03T16:50:00Z" w16du:dateUtc="2025-01-03T08:50:00Z"/>
                    <w:rFonts w:ascii="Times New Roman" w:eastAsia="Times New Roman" w:hAnsi="Times New Roman" w:cs="Times New Roman"/>
                    <w:sz w:val="20"/>
                    <w:szCs w:val="20"/>
                  </w:rPr>
                </w:rPrChange>
              </w:rPr>
              <w:pPrChange w:id="215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F437D49"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89" w:author="瑋婷 徐" w:date="2025-01-03T16:50:00Z" w16du:dateUtc="2025-01-03T08:50:00Z"/>
                <w:rFonts w:ascii="Times New Roman" w:eastAsiaTheme="minorEastAsia" w:hAnsi="Times New Roman" w:cs="Times New Roman"/>
                <w:rPrChange w:id="21590" w:author="瑋婷 徐" w:date="2025-01-04T22:53:00Z" w16du:dateUtc="2025-01-04T14:53:00Z">
                  <w:rPr>
                    <w:ins w:id="21591" w:author="瑋婷 徐" w:date="2025-01-03T16:50:00Z" w16du:dateUtc="2025-01-03T08:50:00Z"/>
                    <w:rFonts w:ascii="Times New Roman" w:eastAsia="Times New Roman" w:hAnsi="Times New Roman" w:cs="Times New Roman"/>
                    <w:sz w:val="20"/>
                    <w:szCs w:val="20"/>
                  </w:rPr>
                </w:rPrChange>
              </w:rPr>
              <w:pPrChange w:id="215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B2A189B"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93" w:author="瑋婷 徐" w:date="2025-01-03T16:50:00Z" w16du:dateUtc="2025-01-03T08:50:00Z"/>
                <w:rFonts w:ascii="Times New Roman" w:eastAsiaTheme="minorEastAsia" w:hAnsi="Times New Roman" w:cs="Times New Roman"/>
                <w:rPrChange w:id="21594" w:author="瑋婷 徐" w:date="2025-01-04T22:53:00Z" w16du:dateUtc="2025-01-04T14:53:00Z">
                  <w:rPr>
                    <w:ins w:id="21595" w:author="瑋婷 徐" w:date="2025-01-03T16:50:00Z" w16du:dateUtc="2025-01-03T08:50:00Z"/>
                    <w:rFonts w:ascii="Times New Roman" w:eastAsia="Times New Roman" w:hAnsi="Times New Roman" w:cs="Times New Roman"/>
                    <w:sz w:val="20"/>
                    <w:szCs w:val="20"/>
                  </w:rPr>
                </w:rPrChange>
              </w:rPr>
              <w:pPrChange w:id="215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8FEF044"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597" w:author="瑋婷 徐" w:date="2025-01-03T16:50:00Z" w16du:dateUtc="2025-01-03T08:50:00Z"/>
                <w:rFonts w:ascii="Times New Roman" w:eastAsiaTheme="minorEastAsia" w:hAnsi="Times New Roman" w:cs="Times New Roman"/>
                <w:rPrChange w:id="21598" w:author="瑋婷 徐" w:date="2025-01-04T22:53:00Z" w16du:dateUtc="2025-01-04T14:53:00Z">
                  <w:rPr>
                    <w:ins w:id="21599" w:author="瑋婷 徐" w:date="2025-01-03T16:50:00Z" w16du:dateUtc="2025-01-03T08:50:00Z"/>
                    <w:rFonts w:ascii="Times New Roman" w:eastAsia="Times New Roman" w:hAnsi="Times New Roman" w:cs="Times New Roman"/>
                    <w:sz w:val="20"/>
                    <w:szCs w:val="20"/>
                  </w:rPr>
                </w:rPrChange>
              </w:rPr>
              <w:pPrChange w:id="216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7542138"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601" w:author="瑋婷 徐" w:date="2025-01-03T16:50:00Z" w16du:dateUtc="2025-01-03T08:50:00Z"/>
                <w:rFonts w:ascii="Times New Roman" w:eastAsiaTheme="minorEastAsia" w:hAnsi="Times New Roman" w:cs="Times New Roman"/>
                <w:rPrChange w:id="21602" w:author="瑋婷 徐" w:date="2025-01-04T22:53:00Z" w16du:dateUtc="2025-01-04T14:53:00Z">
                  <w:rPr>
                    <w:ins w:id="21603" w:author="瑋婷 徐" w:date="2025-01-03T16:50:00Z" w16du:dateUtc="2025-01-03T08:50:00Z"/>
                    <w:rFonts w:ascii="Times New Roman" w:eastAsia="Times New Roman" w:hAnsi="Times New Roman" w:cs="Times New Roman"/>
                    <w:sz w:val="20"/>
                    <w:szCs w:val="20"/>
                  </w:rPr>
                </w:rPrChange>
              </w:rPr>
              <w:pPrChange w:id="216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18B23E1"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605" w:author="瑋婷 徐" w:date="2025-01-03T16:50:00Z" w16du:dateUtc="2025-01-03T08:50:00Z"/>
                <w:rFonts w:ascii="Times New Roman" w:eastAsiaTheme="minorEastAsia" w:hAnsi="Times New Roman" w:cs="Times New Roman"/>
                <w:rPrChange w:id="21606" w:author="瑋婷 徐" w:date="2025-01-04T22:53:00Z" w16du:dateUtc="2025-01-04T14:53:00Z">
                  <w:rPr>
                    <w:ins w:id="21607" w:author="瑋婷 徐" w:date="2025-01-03T16:50:00Z" w16du:dateUtc="2025-01-03T08:50:00Z"/>
                    <w:rFonts w:ascii="Times New Roman" w:eastAsia="Times New Roman" w:hAnsi="Times New Roman" w:cs="Times New Roman"/>
                    <w:sz w:val="20"/>
                    <w:szCs w:val="20"/>
                  </w:rPr>
                </w:rPrChange>
              </w:rPr>
              <w:pPrChange w:id="216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1EC53F8"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609" w:author="瑋婷 徐" w:date="2025-01-03T16:50:00Z" w16du:dateUtc="2025-01-03T08:50:00Z"/>
                <w:rFonts w:ascii="Times New Roman" w:eastAsiaTheme="minorEastAsia" w:hAnsi="Times New Roman" w:cs="Times New Roman"/>
                <w:rPrChange w:id="21610" w:author="瑋婷 徐" w:date="2025-01-04T22:53:00Z" w16du:dateUtc="2025-01-04T14:53:00Z">
                  <w:rPr>
                    <w:ins w:id="21611" w:author="瑋婷 徐" w:date="2025-01-03T16:50:00Z" w16du:dateUtc="2025-01-03T08:50:00Z"/>
                    <w:rFonts w:ascii="Times New Roman" w:eastAsia="Times New Roman" w:hAnsi="Times New Roman" w:cs="Times New Roman"/>
                    <w:sz w:val="20"/>
                    <w:szCs w:val="20"/>
                  </w:rPr>
                </w:rPrChange>
              </w:rPr>
              <w:pPrChange w:id="216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25E13C8"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613" w:author="瑋婷 徐" w:date="2025-01-03T16:50:00Z" w16du:dateUtc="2025-01-03T08:50:00Z"/>
                <w:rFonts w:ascii="Times New Roman" w:eastAsiaTheme="minorEastAsia" w:hAnsi="Times New Roman" w:cs="Times New Roman"/>
                <w:rPrChange w:id="21614" w:author="瑋婷 徐" w:date="2025-01-04T22:53:00Z" w16du:dateUtc="2025-01-04T14:53:00Z">
                  <w:rPr>
                    <w:ins w:id="21615" w:author="瑋婷 徐" w:date="2025-01-03T16:50:00Z" w16du:dateUtc="2025-01-03T08:50:00Z"/>
                    <w:rFonts w:ascii="Times New Roman" w:eastAsia="Times New Roman" w:hAnsi="Times New Roman" w:cs="Times New Roman"/>
                    <w:sz w:val="20"/>
                    <w:szCs w:val="20"/>
                  </w:rPr>
                </w:rPrChange>
              </w:rPr>
              <w:pPrChange w:id="216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E29AC75"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617" w:author="瑋婷 徐" w:date="2025-01-03T16:50:00Z" w16du:dateUtc="2025-01-03T08:50:00Z"/>
                <w:rFonts w:ascii="Times New Roman" w:eastAsiaTheme="minorEastAsia" w:hAnsi="Times New Roman" w:cs="Times New Roman"/>
                <w:rPrChange w:id="21618" w:author="瑋婷 徐" w:date="2025-01-04T22:53:00Z" w16du:dateUtc="2025-01-04T14:53:00Z">
                  <w:rPr>
                    <w:ins w:id="21619" w:author="瑋婷 徐" w:date="2025-01-03T16:50:00Z" w16du:dateUtc="2025-01-03T08:50:00Z"/>
                    <w:rFonts w:ascii="Times New Roman" w:eastAsia="Times New Roman" w:hAnsi="Times New Roman" w:cs="Times New Roman"/>
                    <w:sz w:val="20"/>
                    <w:szCs w:val="20"/>
                  </w:rPr>
                </w:rPrChange>
              </w:rPr>
              <w:pPrChange w:id="216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7FC9E54F"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621" w:author="瑋婷 徐" w:date="2025-01-03T16:50:00Z" w16du:dateUtc="2025-01-03T08:50:00Z"/>
                <w:rFonts w:ascii="Times New Roman" w:eastAsiaTheme="minorEastAsia" w:hAnsi="Times New Roman" w:cs="Times New Roman"/>
                <w:rPrChange w:id="21622" w:author="瑋婷 徐" w:date="2025-01-04T22:53:00Z" w16du:dateUtc="2025-01-04T14:53:00Z">
                  <w:rPr>
                    <w:ins w:id="21623" w:author="瑋婷 徐" w:date="2025-01-03T16:50:00Z" w16du:dateUtc="2025-01-03T08:50:00Z"/>
                    <w:rFonts w:ascii="Times New Roman" w:eastAsia="Times New Roman" w:hAnsi="Times New Roman" w:cs="Times New Roman"/>
                    <w:sz w:val="20"/>
                    <w:szCs w:val="20"/>
                  </w:rPr>
                </w:rPrChange>
              </w:rPr>
              <w:pPrChange w:id="216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F0C1C" w14:paraId="3C84837C" w14:textId="77777777" w:rsidTr="003C19C7">
        <w:trPr>
          <w:trHeight w:val="600"/>
          <w:ins w:id="21625"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FB78FDF" w14:textId="77777777" w:rsidR="003C19C7" w:rsidRPr="00277E58" w:rsidRDefault="003C19C7">
            <w:pPr>
              <w:spacing w:line="360" w:lineRule="auto"/>
              <w:jc w:val="both"/>
              <w:rPr>
                <w:ins w:id="21626" w:author="瑋婷 徐" w:date="2025-01-03T16:50:00Z" w16du:dateUtc="2025-01-03T08:50:00Z"/>
                <w:rFonts w:ascii="Times New Roman" w:eastAsiaTheme="minorEastAsia" w:hAnsi="Times New Roman" w:cs="Times New Roman"/>
                <w:b w:val="0"/>
                <w:bCs w:val="0"/>
                <w:color w:val="000000"/>
                <w:rPrChange w:id="21627" w:author="瑋婷 徐" w:date="2025-01-04T22:53:00Z" w16du:dateUtc="2025-01-04T14:53:00Z">
                  <w:rPr>
                    <w:ins w:id="21628" w:author="瑋婷 徐" w:date="2025-01-03T16:50:00Z" w16du:dateUtc="2025-01-03T08:50:00Z"/>
                    <w:rFonts w:ascii="Calibri" w:hAnsi="Calibri" w:cs="Calibri"/>
                    <w:color w:val="000000"/>
                    <w:sz w:val="22"/>
                    <w:szCs w:val="22"/>
                  </w:rPr>
                </w:rPrChange>
              </w:rPr>
              <w:pPrChange w:id="21629" w:author="瑋婷 徐" w:date="2025-01-03T16:55:00Z" w16du:dateUtc="2025-01-03T08:55:00Z">
                <w:pPr/>
              </w:pPrChange>
            </w:pPr>
            <w:ins w:id="21630" w:author="瑋婷 徐" w:date="2025-01-03T16:50:00Z" w16du:dateUtc="2025-01-03T08:50:00Z">
              <w:r w:rsidRPr="00277E58">
                <w:rPr>
                  <w:rFonts w:ascii="Times New Roman" w:eastAsiaTheme="minorEastAsia" w:hAnsi="Times New Roman" w:cs="Times New Roman" w:hint="eastAsia"/>
                  <w:b w:val="0"/>
                  <w:bCs w:val="0"/>
                  <w:color w:val="000000"/>
                  <w:rPrChange w:id="21631" w:author="瑋婷 徐" w:date="2025-01-04T22:53:00Z" w16du:dateUtc="2025-01-04T14:53:00Z">
                    <w:rPr>
                      <w:rFonts w:ascii="Calibri" w:hAnsi="Calibri" w:cs="Calibri" w:hint="eastAsia"/>
                      <w:color w:val="000000"/>
                      <w:sz w:val="22"/>
                      <w:szCs w:val="22"/>
                    </w:rPr>
                  </w:rPrChange>
                </w:rPr>
                <w:t>赤腹山雀</w:t>
              </w:r>
              <w:r w:rsidRPr="00277E58">
                <w:rPr>
                  <w:rFonts w:ascii="Times New Roman" w:eastAsiaTheme="minorEastAsia" w:hAnsi="Times New Roman" w:cs="Times New Roman"/>
                  <w:b w:val="0"/>
                  <w:bCs w:val="0"/>
                  <w:color w:val="000000"/>
                  <w:rPrChange w:id="21632" w:author="瑋婷 徐" w:date="2025-01-04T22:53:00Z" w16du:dateUtc="2025-01-04T14:53:00Z">
                    <w:rPr>
                      <w:rFonts w:ascii="Calibri" w:hAnsi="Calibri" w:cs="Calibri"/>
                      <w:color w:val="000000"/>
                      <w:sz w:val="22"/>
                      <w:szCs w:val="22"/>
                    </w:rPr>
                  </w:rPrChange>
                </w:rPr>
                <w:t xml:space="preserve"> </w:t>
              </w:r>
              <w:r w:rsidRPr="00277E58">
                <w:rPr>
                  <w:b w:val="0"/>
                  <w:bCs w:val="0"/>
                  <w:color w:val="000000"/>
                  <w:rPrChange w:id="21633" w:author="瑋婷 徐" w:date="2025-01-04T22:53:00Z" w16du:dateUtc="2025-01-04T14:53:00Z">
                    <w:rPr>
                      <w:color w:val="000000"/>
                      <w:sz w:val="22"/>
                      <w:szCs w:val="22"/>
                    </w:rPr>
                  </w:rPrChange>
                </w:rPr>
                <w:t>◎</w:t>
              </w:r>
              <w:r w:rsidRPr="00277E58">
                <w:rPr>
                  <w:rFonts w:ascii="Times New Roman" w:eastAsiaTheme="minorEastAsia" w:hAnsi="Times New Roman" w:cs="Times New Roman"/>
                  <w:b w:val="0"/>
                  <w:bCs w:val="0"/>
                  <w:color w:val="000000"/>
                  <w:rPrChange w:id="21634" w:author="瑋婷 徐" w:date="2025-01-04T22:53:00Z" w16du:dateUtc="2025-01-04T14:53:00Z">
                    <w:rPr>
                      <w:rFonts w:ascii="Calibri" w:hAnsi="Calibri" w:cs="Calibri"/>
                      <w:color w:val="000000"/>
                      <w:sz w:val="22"/>
                      <w:szCs w:val="22"/>
                    </w:rPr>
                  </w:rPrChange>
                </w:rPr>
                <w:t xml:space="preserve"> II</w:t>
              </w:r>
            </w:ins>
          </w:p>
        </w:tc>
        <w:tc>
          <w:tcPr>
            <w:tcW w:w="904" w:type="pct"/>
            <w:vAlign w:val="center"/>
            <w:hideMark/>
          </w:tcPr>
          <w:p w14:paraId="20175620"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35" w:author="瑋婷 徐" w:date="2025-01-03T16:50:00Z" w16du:dateUtc="2025-01-03T08:50:00Z"/>
                <w:rFonts w:ascii="Times New Roman" w:eastAsiaTheme="minorEastAsia" w:hAnsi="Times New Roman" w:cs="Times New Roman"/>
                <w:i/>
                <w:iCs/>
                <w:color w:val="000000"/>
                <w:rPrChange w:id="21636" w:author="瑋婷 徐" w:date="2025-01-04T22:53:00Z" w16du:dateUtc="2025-01-04T14:53:00Z">
                  <w:rPr>
                    <w:ins w:id="21637" w:author="瑋婷 徐" w:date="2025-01-03T16:50:00Z" w16du:dateUtc="2025-01-03T08:50:00Z"/>
                    <w:rFonts w:ascii="Calibri" w:hAnsi="Calibri" w:cs="Calibri"/>
                    <w:i/>
                    <w:iCs/>
                    <w:color w:val="000000"/>
                    <w:sz w:val="22"/>
                    <w:szCs w:val="22"/>
                  </w:rPr>
                </w:rPrChange>
              </w:rPr>
              <w:pPrChange w:id="216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639" w:author="瑋婷 徐" w:date="2025-01-03T16:50:00Z" w16du:dateUtc="2025-01-03T08:50:00Z">
              <w:r w:rsidRPr="00277E58">
                <w:rPr>
                  <w:rFonts w:ascii="Times New Roman" w:eastAsiaTheme="minorEastAsia" w:hAnsi="Times New Roman" w:cs="Times New Roman"/>
                  <w:i/>
                  <w:iCs/>
                  <w:color w:val="000000"/>
                  <w:rPrChange w:id="21640" w:author="瑋婷 徐" w:date="2025-01-04T22:53:00Z" w16du:dateUtc="2025-01-04T14:53:00Z">
                    <w:rPr>
                      <w:rFonts w:ascii="Calibri" w:hAnsi="Calibri" w:cs="Calibri"/>
                      <w:i/>
                      <w:iCs/>
                      <w:color w:val="000000"/>
                      <w:sz w:val="22"/>
                      <w:szCs w:val="22"/>
                    </w:rPr>
                  </w:rPrChange>
                </w:rPr>
                <w:t>Sittiparus castaneoventris</w:t>
              </w:r>
            </w:ins>
          </w:p>
        </w:tc>
        <w:tc>
          <w:tcPr>
            <w:tcW w:w="162" w:type="pct"/>
            <w:noWrap/>
            <w:vAlign w:val="center"/>
            <w:hideMark/>
          </w:tcPr>
          <w:p w14:paraId="3A4FC39F"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41" w:author="瑋婷 徐" w:date="2025-01-03T16:50:00Z" w16du:dateUtc="2025-01-03T08:50:00Z"/>
                <w:rFonts w:ascii="Times New Roman" w:eastAsiaTheme="minorEastAsia" w:hAnsi="Times New Roman" w:cs="Times New Roman"/>
                <w:i/>
                <w:iCs/>
                <w:color w:val="000000"/>
                <w:rPrChange w:id="21642" w:author="瑋婷 徐" w:date="2025-01-04T22:53:00Z" w16du:dateUtc="2025-01-04T14:53:00Z">
                  <w:rPr>
                    <w:ins w:id="21643" w:author="瑋婷 徐" w:date="2025-01-03T16:50:00Z" w16du:dateUtc="2025-01-03T08:50:00Z"/>
                    <w:rFonts w:ascii="Calibri" w:hAnsi="Calibri" w:cs="Calibri"/>
                    <w:i/>
                    <w:iCs/>
                    <w:color w:val="000000"/>
                    <w:sz w:val="22"/>
                    <w:szCs w:val="22"/>
                  </w:rPr>
                </w:rPrChange>
              </w:rPr>
              <w:pPrChange w:id="216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11074DE"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45" w:author="瑋婷 徐" w:date="2025-01-03T16:50:00Z" w16du:dateUtc="2025-01-03T08:50:00Z"/>
                <w:rFonts w:ascii="Times New Roman" w:eastAsiaTheme="minorEastAsia" w:hAnsi="Times New Roman" w:cs="Times New Roman"/>
                <w:rPrChange w:id="21646" w:author="瑋婷 徐" w:date="2025-01-04T22:53:00Z" w16du:dateUtc="2025-01-04T14:53:00Z">
                  <w:rPr>
                    <w:ins w:id="21647" w:author="瑋婷 徐" w:date="2025-01-03T16:50:00Z" w16du:dateUtc="2025-01-03T08:50:00Z"/>
                    <w:rFonts w:ascii="Times New Roman" w:eastAsia="Times New Roman" w:hAnsi="Times New Roman" w:cs="Times New Roman"/>
                    <w:sz w:val="20"/>
                    <w:szCs w:val="20"/>
                  </w:rPr>
                </w:rPrChange>
              </w:rPr>
              <w:pPrChange w:id="2164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F6034C7"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49" w:author="瑋婷 徐" w:date="2025-01-03T16:50:00Z" w16du:dateUtc="2025-01-03T08:50:00Z"/>
                <w:rFonts w:ascii="Times New Roman" w:eastAsiaTheme="minorEastAsia" w:hAnsi="Times New Roman" w:cs="Times New Roman"/>
                <w:rPrChange w:id="21650" w:author="瑋婷 徐" w:date="2025-01-04T22:53:00Z" w16du:dateUtc="2025-01-04T14:53:00Z">
                  <w:rPr>
                    <w:ins w:id="21651" w:author="瑋婷 徐" w:date="2025-01-03T16:50:00Z" w16du:dateUtc="2025-01-03T08:50:00Z"/>
                    <w:rFonts w:ascii="Times New Roman" w:eastAsia="Times New Roman" w:hAnsi="Times New Roman" w:cs="Times New Roman"/>
                    <w:sz w:val="20"/>
                    <w:szCs w:val="20"/>
                  </w:rPr>
                </w:rPrChange>
              </w:rPr>
              <w:pPrChange w:id="2165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8D57EBF"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53" w:author="瑋婷 徐" w:date="2025-01-03T16:50:00Z" w16du:dateUtc="2025-01-03T08:50:00Z"/>
                <w:rFonts w:ascii="Times New Roman" w:eastAsiaTheme="minorEastAsia" w:hAnsi="Times New Roman" w:cs="Times New Roman"/>
                <w:rPrChange w:id="21654" w:author="瑋婷 徐" w:date="2025-01-04T22:53:00Z" w16du:dateUtc="2025-01-04T14:53:00Z">
                  <w:rPr>
                    <w:ins w:id="21655" w:author="瑋婷 徐" w:date="2025-01-03T16:50:00Z" w16du:dateUtc="2025-01-03T08:50:00Z"/>
                    <w:rFonts w:ascii="Times New Roman" w:eastAsia="Times New Roman" w:hAnsi="Times New Roman" w:cs="Times New Roman"/>
                    <w:sz w:val="20"/>
                    <w:szCs w:val="20"/>
                  </w:rPr>
                </w:rPrChange>
              </w:rPr>
              <w:pPrChange w:id="216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16C5807"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57" w:author="瑋婷 徐" w:date="2025-01-03T16:50:00Z" w16du:dateUtc="2025-01-03T08:50:00Z"/>
                <w:rFonts w:ascii="Times New Roman" w:eastAsiaTheme="minorEastAsia" w:hAnsi="Times New Roman" w:cs="Times New Roman"/>
                <w:rPrChange w:id="21658" w:author="瑋婷 徐" w:date="2025-01-04T22:53:00Z" w16du:dateUtc="2025-01-04T14:53:00Z">
                  <w:rPr>
                    <w:ins w:id="21659" w:author="瑋婷 徐" w:date="2025-01-03T16:50:00Z" w16du:dateUtc="2025-01-03T08:50:00Z"/>
                    <w:rFonts w:ascii="Times New Roman" w:eastAsia="Times New Roman" w:hAnsi="Times New Roman" w:cs="Times New Roman"/>
                    <w:sz w:val="20"/>
                    <w:szCs w:val="20"/>
                  </w:rPr>
                </w:rPrChange>
              </w:rPr>
              <w:pPrChange w:id="2166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479DB16"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61" w:author="瑋婷 徐" w:date="2025-01-03T16:50:00Z" w16du:dateUtc="2025-01-03T08:50:00Z"/>
                <w:rFonts w:ascii="Times New Roman" w:eastAsiaTheme="minorEastAsia" w:hAnsi="Times New Roman" w:cs="Times New Roman"/>
                <w:rPrChange w:id="21662" w:author="瑋婷 徐" w:date="2025-01-04T22:53:00Z" w16du:dateUtc="2025-01-04T14:53:00Z">
                  <w:rPr>
                    <w:ins w:id="21663" w:author="瑋婷 徐" w:date="2025-01-03T16:50:00Z" w16du:dateUtc="2025-01-03T08:50:00Z"/>
                    <w:rFonts w:ascii="Times New Roman" w:eastAsia="Times New Roman" w:hAnsi="Times New Roman" w:cs="Times New Roman"/>
                    <w:sz w:val="20"/>
                    <w:szCs w:val="20"/>
                  </w:rPr>
                </w:rPrChange>
              </w:rPr>
              <w:pPrChange w:id="2166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1D6ACF6"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65" w:author="瑋婷 徐" w:date="2025-01-03T16:50:00Z" w16du:dateUtc="2025-01-03T08:50:00Z"/>
                <w:rFonts w:ascii="Times New Roman" w:eastAsiaTheme="minorEastAsia" w:hAnsi="Times New Roman" w:cs="Times New Roman"/>
                <w:rPrChange w:id="21666" w:author="瑋婷 徐" w:date="2025-01-04T22:53:00Z" w16du:dateUtc="2025-01-04T14:53:00Z">
                  <w:rPr>
                    <w:ins w:id="21667" w:author="瑋婷 徐" w:date="2025-01-03T16:50:00Z" w16du:dateUtc="2025-01-03T08:50:00Z"/>
                    <w:rFonts w:ascii="Times New Roman" w:eastAsia="Times New Roman" w:hAnsi="Times New Roman" w:cs="Times New Roman"/>
                    <w:sz w:val="20"/>
                    <w:szCs w:val="20"/>
                  </w:rPr>
                </w:rPrChange>
              </w:rPr>
              <w:pPrChange w:id="216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3B64EA1"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69" w:author="瑋婷 徐" w:date="2025-01-03T16:50:00Z" w16du:dateUtc="2025-01-03T08:50:00Z"/>
                <w:rFonts w:ascii="Times New Roman" w:eastAsiaTheme="minorEastAsia" w:hAnsi="Times New Roman" w:cs="Times New Roman"/>
                <w:rPrChange w:id="21670" w:author="瑋婷 徐" w:date="2025-01-04T22:53:00Z" w16du:dateUtc="2025-01-04T14:53:00Z">
                  <w:rPr>
                    <w:ins w:id="21671" w:author="瑋婷 徐" w:date="2025-01-03T16:50:00Z" w16du:dateUtc="2025-01-03T08:50:00Z"/>
                    <w:rFonts w:ascii="Times New Roman" w:eastAsia="Times New Roman" w:hAnsi="Times New Roman" w:cs="Times New Roman"/>
                    <w:sz w:val="20"/>
                    <w:szCs w:val="20"/>
                  </w:rPr>
                </w:rPrChange>
              </w:rPr>
              <w:pPrChange w:id="2167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3F35AAC"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73" w:author="瑋婷 徐" w:date="2025-01-03T16:50:00Z" w16du:dateUtc="2025-01-03T08:50:00Z"/>
                <w:rFonts w:ascii="Times New Roman" w:eastAsiaTheme="minorEastAsia" w:hAnsi="Times New Roman" w:cs="Times New Roman"/>
                <w:rPrChange w:id="21674" w:author="瑋婷 徐" w:date="2025-01-04T22:53:00Z" w16du:dateUtc="2025-01-04T14:53:00Z">
                  <w:rPr>
                    <w:ins w:id="21675" w:author="瑋婷 徐" w:date="2025-01-03T16:50:00Z" w16du:dateUtc="2025-01-03T08:50:00Z"/>
                    <w:rFonts w:ascii="Times New Roman" w:eastAsia="Times New Roman" w:hAnsi="Times New Roman" w:cs="Times New Roman"/>
                    <w:sz w:val="20"/>
                    <w:szCs w:val="20"/>
                  </w:rPr>
                </w:rPrChange>
              </w:rPr>
              <w:pPrChange w:id="216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9EA2656"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77" w:author="瑋婷 徐" w:date="2025-01-03T16:50:00Z" w16du:dateUtc="2025-01-03T08:50:00Z"/>
                <w:rFonts w:ascii="Times New Roman" w:eastAsiaTheme="minorEastAsia" w:hAnsi="Times New Roman" w:cs="Times New Roman"/>
                <w:rPrChange w:id="21678" w:author="瑋婷 徐" w:date="2025-01-04T22:53:00Z" w16du:dateUtc="2025-01-04T14:53:00Z">
                  <w:rPr>
                    <w:ins w:id="21679" w:author="瑋婷 徐" w:date="2025-01-03T16:50:00Z" w16du:dateUtc="2025-01-03T08:50:00Z"/>
                    <w:rFonts w:ascii="Times New Roman" w:eastAsia="Times New Roman" w:hAnsi="Times New Roman" w:cs="Times New Roman"/>
                    <w:sz w:val="20"/>
                    <w:szCs w:val="20"/>
                  </w:rPr>
                </w:rPrChange>
              </w:rPr>
              <w:pPrChange w:id="2168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6CDB7BE"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81" w:author="瑋婷 徐" w:date="2025-01-03T16:50:00Z" w16du:dateUtc="2025-01-03T08:50:00Z"/>
                <w:rFonts w:ascii="Times New Roman" w:eastAsiaTheme="minorEastAsia" w:hAnsi="Times New Roman" w:cs="Times New Roman"/>
                <w:rPrChange w:id="21682" w:author="瑋婷 徐" w:date="2025-01-04T22:53:00Z" w16du:dateUtc="2025-01-04T14:53:00Z">
                  <w:rPr>
                    <w:ins w:id="21683" w:author="瑋婷 徐" w:date="2025-01-03T16:50:00Z" w16du:dateUtc="2025-01-03T08:50:00Z"/>
                    <w:rFonts w:ascii="Times New Roman" w:eastAsia="Times New Roman" w:hAnsi="Times New Roman" w:cs="Times New Roman"/>
                    <w:sz w:val="20"/>
                    <w:szCs w:val="20"/>
                  </w:rPr>
                </w:rPrChange>
              </w:rPr>
              <w:pPrChange w:id="2168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D0EA94C"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85" w:author="瑋婷 徐" w:date="2025-01-03T16:50:00Z" w16du:dateUtc="2025-01-03T08:50:00Z"/>
                <w:rFonts w:ascii="Times New Roman" w:eastAsiaTheme="minorEastAsia" w:hAnsi="Times New Roman" w:cs="Times New Roman"/>
                <w:rPrChange w:id="21686" w:author="瑋婷 徐" w:date="2025-01-04T22:53:00Z" w16du:dateUtc="2025-01-04T14:53:00Z">
                  <w:rPr>
                    <w:ins w:id="21687" w:author="瑋婷 徐" w:date="2025-01-03T16:50:00Z" w16du:dateUtc="2025-01-03T08:50:00Z"/>
                    <w:rFonts w:ascii="Times New Roman" w:eastAsia="Times New Roman" w:hAnsi="Times New Roman" w:cs="Times New Roman"/>
                    <w:sz w:val="20"/>
                    <w:szCs w:val="20"/>
                  </w:rPr>
                </w:rPrChange>
              </w:rPr>
              <w:pPrChange w:id="2168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681A811"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89" w:author="瑋婷 徐" w:date="2025-01-03T16:50:00Z" w16du:dateUtc="2025-01-03T08:50:00Z"/>
                <w:rFonts w:ascii="Times New Roman" w:eastAsiaTheme="minorEastAsia" w:hAnsi="Times New Roman" w:cs="Times New Roman"/>
                <w:rPrChange w:id="21690" w:author="瑋婷 徐" w:date="2025-01-04T22:53:00Z" w16du:dateUtc="2025-01-04T14:53:00Z">
                  <w:rPr>
                    <w:ins w:id="21691" w:author="瑋婷 徐" w:date="2025-01-03T16:50:00Z" w16du:dateUtc="2025-01-03T08:50:00Z"/>
                    <w:rFonts w:ascii="Times New Roman" w:eastAsia="Times New Roman" w:hAnsi="Times New Roman" w:cs="Times New Roman"/>
                    <w:sz w:val="20"/>
                    <w:szCs w:val="20"/>
                  </w:rPr>
                </w:rPrChange>
              </w:rPr>
              <w:pPrChange w:id="216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7197DBF"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93" w:author="瑋婷 徐" w:date="2025-01-03T16:50:00Z" w16du:dateUtc="2025-01-03T08:50:00Z"/>
                <w:rFonts w:ascii="Times New Roman" w:eastAsiaTheme="minorEastAsia" w:hAnsi="Times New Roman" w:cs="Times New Roman"/>
                <w:rPrChange w:id="21694" w:author="瑋婷 徐" w:date="2025-01-04T22:53:00Z" w16du:dateUtc="2025-01-04T14:53:00Z">
                  <w:rPr>
                    <w:ins w:id="21695" w:author="瑋婷 徐" w:date="2025-01-03T16:50:00Z" w16du:dateUtc="2025-01-03T08:50:00Z"/>
                    <w:rFonts w:ascii="Times New Roman" w:eastAsia="Times New Roman" w:hAnsi="Times New Roman" w:cs="Times New Roman"/>
                    <w:sz w:val="20"/>
                    <w:szCs w:val="20"/>
                  </w:rPr>
                </w:rPrChange>
              </w:rPr>
              <w:pPrChange w:id="216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7FA060A"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697" w:author="瑋婷 徐" w:date="2025-01-03T16:50:00Z" w16du:dateUtc="2025-01-03T08:50:00Z"/>
                <w:rFonts w:ascii="Times New Roman" w:eastAsiaTheme="minorEastAsia" w:hAnsi="Times New Roman" w:cs="Times New Roman"/>
                <w:rPrChange w:id="21698" w:author="瑋婷 徐" w:date="2025-01-04T22:53:00Z" w16du:dateUtc="2025-01-04T14:53:00Z">
                  <w:rPr>
                    <w:ins w:id="21699" w:author="瑋婷 徐" w:date="2025-01-03T16:50:00Z" w16du:dateUtc="2025-01-03T08:50:00Z"/>
                    <w:rFonts w:ascii="Times New Roman" w:eastAsia="Times New Roman" w:hAnsi="Times New Roman" w:cs="Times New Roman"/>
                    <w:sz w:val="20"/>
                    <w:szCs w:val="20"/>
                  </w:rPr>
                </w:rPrChange>
              </w:rPr>
              <w:pPrChange w:id="217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DC69EED"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701" w:author="瑋婷 徐" w:date="2025-01-03T16:50:00Z" w16du:dateUtc="2025-01-03T08:50:00Z"/>
                <w:rFonts w:ascii="Times New Roman" w:eastAsiaTheme="minorEastAsia" w:hAnsi="Times New Roman" w:cs="Times New Roman"/>
                <w:rPrChange w:id="21702" w:author="瑋婷 徐" w:date="2025-01-04T22:53:00Z" w16du:dateUtc="2025-01-04T14:53:00Z">
                  <w:rPr>
                    <w:ins w:id="21703" w:author="瑋婷 徐" w:date="2025-01-03T16:50:00Z" w16du:dateUtc="2025-01-03T08:50:00Z"/>
                    <w:rFonts w:ascii="Times New Roman" w:eastAsia="Times New Roman" w:hAnsi="Times New Roman" w:cs="Times New Roman"/>
                    <w:sz w:val="20"/>
                    <w:szCs w:val="20"/>
                  </w:rPr>
                </w:rPrChange>
              </w:rPr>
              <w:pPrChange w:id="2170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7CBB627"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705" w:author="瑋婷 徐" w:date="2025-01-03T16:50:00Z" w16du:dateUtc="2025-01-03T08:50:00Z"/>
                <w:rFonts w:ascii="Times New Roman" w:eastAsiaTheme="minorEastAsia" w:hAnsi="Times New Roman" w:cs="Times New Roman"/>
                <w:rPrChange w:id="21706" w:author="瑋婷 徐" w:date="2025-01-04T22:53:00Z" w16du:dateUtc="2025-01-04T14:53:00Z">
                  <w:rPr>
                    <w:ins w:id="21707" w:author="瑋婷 徐" w:date="2025-01-03T16:50:00Z" w16du:dateUtc="2025-01-03T08:50:00Z"/>
                    <w:rFonts w:ascii="Times New Roman" w:eastAsia="Times New Roman" w:hAnsi="Times New Roman" w:cs="Times New Roman"/>
                    <w:sz w:val="20"/>
                    <w:szCs w:val="20"/>
                  </w:rPr>
                </w:rPrChange>
              </w:rPr>
              <w:pPrChange w:id="217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D17B7A8"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709" w:author="瑋婷 徐" w:date="2025-01-03T16:50:00Z" w16du:dateUtc="2025-01-03T08:50:00Z"/>
                <w:rFonts w:ascii="Times New Roman" w:eastAsiaTheme="minorEastAsia" w:hAnsi="Times New Roman" w:cs="Times New Roman"/>
                <w:rPrChange w:id="21710" w:author="瑋婷 徐" w:date="2025-01-04T22:53:00Z" w16du:dateUtc="2025-01-04T14:53:00Z">
                  <w:rPr>
                    <w:ins w:id="21711" w:author="瑋婷 徐" w:date="2025-01-03T16:50:00Z" w16du:dateUtc="2025-01-03T08:50:00Z"/>
                    <w:rFonts w:ascii="Times New Roman" w:eastAsia="Times New Roman" w:hAnsi="Times New Roman" w:cs="Times New Roman"/>
                    <w:sz w:val="20"/>
                    <w:szCs w:val="20"/>
                  </w:rPr>
                </w:rPrChange>
              </w:rPr>
              <w:pPrChange w:id="217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1ED786E"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713" w:author="瑋婷 徐" w:date="2025-01-03T16:50:00Z" w16du:dateUtc="2025-01-03T08:50:00Z"/>
                <w:rFonts w:ascii="Times New Roman" w:eastAsiaTheme="minorEastAsia" w:hAnsi="Times New Roman" w:cs="Times New Roman"/>
                <w:rPrChange w:id="21714" w:author="瑋婷 徐" w:date="2025-01-04T22:53:00Z" w16du:dateUtc="2025-01-04T14:53:00Z">
                  <w:rPr>
                    <w:ins w:id="21715" w:author="瑋婷 徐" w:date="2025-01-03T16:50:00Z" w16du:dateUtc="2025-01-03T08:50:00Z"/>
                    <w:rFonts w:ascii="Times New Roman" w:eastAsia="Times New Roman" w:hAnsi="Times New Roman" w:cs="Times New Roman"/>
                    <w:sz w:val="20"/>
                    <w:szCs w:val="20"/>
                  </w:rPr>
                </w:rPrChange>
              </w:rPr>
              <w:pPrChange w:id="2171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E31E9FA"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717" w:author="瑋婷 徐" w:date="2025-01-03T16:50:00Z" w16du:dateUtc="2025-01-03T08:50:00Z"/>
                <w:rFonts w:ascii="Times New Roman" w:eastAsiaTheme="minorEastAsia" w:hAnsi="Times New Roman" w:cs="Times New Roman"/>
                <w:rPrChange w:id="21718" w:author="瑋婷 徐" w:date="2025-01-04T22:53:00Z" w16du:dateUtc="2025-01-04T14:53:00Z">
                  <w:rPr>
                    <w:ins w:id="21719" w:author="瑋婷 徐" w:date="2025-01-03T16:50:00Z" w16du:dateUtc="2025-01-03T08:50:00Z"/>
                    <w:rFonts w:ascii="Times New Roman" w:eastAsia="Times New Roman" w:hAnsi="Times New Roman" w:cs="Times New Roman"/>
                    <w:sz w:val="20"/>
                    <w:szCs w:val="20"/>
                  </w:rPr>
                </w:rPrChange>
              </w:rPr>
              <w:pPrChange w:id="2172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5BEA09BD"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721" w:author="瑋婷 徐" w:date="2025-01-03T16:50:00Z" w16du:dateUtc="2025-01-03T08:50:00Z"/>
                <w:rFonts w:ascii="Times New Roman" w:eastAsiaTheme="minorEastAsia" w:hAnsi="Times New Roman" w:cs="Times New Roman"/>
                <w:rPrChange w:id="21722" w:author="瑋婷 徐" w:date="2025-01-04T22:53:00Z" w16du:dateUtc="2025-01-04T14:53:00Z">
                  <w:rPr>
                    <w:ins w:id="21723" w:author="瑋婷 徐" w:date="2025-01-03T16:50:00Z" w16du:dateUtc="2025-01-03T08:50:00Z"/>
                    <w:rFonts w:ascii="Times New Roman" w:eastAsia="Times New Roman" w:hAnsi="Times New Roman" w:cs="Times New Roman"/>
                    <w:sz w:val="20"/>
                    <w:szCs w:val="20"/>
                  </w:rPr>
                </w:rPrChange>
              </w:rPr>
              <w:pPrChange w:id="217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F0C1C" w14:paraId="5993DF55" w14:textId="77777777" w:rsidTr="003C19C7">
        <w:trPr>
          <w:cnfStyle w:val="000000100000" w:firstRow="0" w:lastRow="0" w:firstColumn="0" w:lastColumn="0" w:oddVBand="0" w:evenVBand="0" w:oddHBand="1" w:evenHBand="0" w:firstRowFirstColumn="0" w:firstRowLastColumn="0" w:lastRowFirstColumn="0" w:lastRowLastColumn="0"/>
          <w:trHeight w:val="300"/>
          <w:ins w:id="21725"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2B4EE22" w14:textId="77777777" w:rsidR="003C19C7" w:rsidRPr="00277E58" w:rsidRDefault="003C19C7">
            <w:pPr>
              <w:spacing w:line="360" w:lineRule="auto"/>
              <w:jc w:val="both"/>
              <w:rPr>
                <w:ins w:id="21726" w:author="瑋婷 徐" w:date="2025-01-03T16:50:00Z" w16du:dateUtc="2025-01-03T08:50:00Z"/>
                <w:rFonts w:ascii="Times New Roman" w:eastAsiaTheme="minorEastAsia" w:hAnsi="Times New Roman" w:cs="Times New Roman"/>
                <w:b w:val="0"/>
                <w:bCs w:val="0"/>
                <w:color w:val="000000"/>
                <w:rPrChange w:id="21727" w:author="瑋婷 徐" w:date="2025-01-04T22:53:00Z" w16du:dateUtc="2025-01-04T14:53:00Z">
                  <w:rPr>
                    <w:ins w:id="21728" w:author="瑋婷 徐" w:date="2025-01-03T16:50:00Z" w16du:dateUtc="2025-01-03T08:50:00Z"/>
                    <w:rFonts w:ascii="Calibri" w:hAnsi="Calibri" w:cs="Calibri"/>
                    <w:color w:val="000000"/>
                    <w:sz w:val="22"/>
                    <w:szCs w:val="22"/>
                  </w:rPr>
                </w:rPrChange>
              </w:rPr>
              <w:pPrChange w:id="21729" w:author="瑋婷 徐" w:date="2025-01-03T16:55:00Z" w16du:dateUtc="2025-01-03T08:55:00Z">
                <w:pPr/>
              </w:pPrChange>
            </w:pPr>
            <w:ins w:id="21730" w:author="瑋婷 徐" w:date="2025-01-03T16:50:00Z" w16du:dateUtc="2025-01-03T08:50:00Z">
              <w:r w:rsidRPr="00277E58">
                <w:rPr>
                  <w:rFonts w:ascii="Times New Roman" w:eastAsiaTheme="minorEastAsia" w:hAnsi="Times New Roman" w:cs="Times New Roman" w:hint="eastAsia"/>
                  <w:b w:val="0"/>
                  <w:bCs w:val="0"/>
                  <w:color w:val="000000"/>
                  <w:rPrChange w:id="21731" w:author="瑋婷 徐" w:date="2025-01-04T22:53:00Z" w16du:dateUtc="2025-01-04T14:53:00Z">
                    <w:rPr>
                      <w:rFonts w:ascii="Calibri" w:hAnsi="Calibri" w:cs="Calibri" w:hint="eastAsia"/>
                      <w:color w:val="000000"/>
                      <w:sz w:val="22"/>
                      <w:szCs w:val="22"/>
                    </w:rPr>
                  </w:rPrChange>
                </w:rPr>
                <w:t>青背山雀</w:t>
              </w:r>
              <w:r w:rsidRPr="00277E58">
                <w:rPr>
                  <w:rFonts w:ascii="Times New Roman" w:eastAsiaTheme="minorEastAsia" w:hAnsi="Times New Roman" w:cs="Times New Roman"/>
                  <w:b w:val="0"/>
                  <w:bCs w:val="0"/>
                  <w:color w:val="000000"/>
                  <w:rPrChange w:id="21732" w:author="瑋婷 徐" w:date="2025-01-04T22:53:00Z" w16du:dateUtc="2025-01-04T14:53:00Z">
                    <w:rPr>
                      <w:rFonts w:ascii="Calibri" w:hAnsi="Calibri" w:cs="Calibri"/>
                      <w:color w:val="000000"/>
                      <w:sz w:val="22"/>
                      <w:szCs w:val="22"/>
                    </w:rPr>
                  </w:rPrChange>
                </w:rPr>
                <w:t xml:space="preserve"> </w:t>
              </w:r>
              <w:r w:rsidRPr="00277E58">
                <w:rPr>
                  <w:rFonts w:ascii="Times New Roman" w:eastAsiaTheme="minorEastAsia" w:hAnsi="Times New Roman" w:cs="Times New Roman"/>
                  <w:b w:val="0"/>
                  <w:bCs w:val="0"/>
                  <w:color w:val="000000"/>
                  <w:rPrChange w:id="21733" w:author="瑋婷 徐" w:date="2025-01-04T22:53:00Z" w16du:dateUtc="2025-01-04T14:53:00Z">
                    <w:rPr>
                      <w:color w:val="000000"/>
                      <w:sz w:val="22"/>
                      <w:szCs w:val="22"/>
                    </w:rPr>
                  </w:rPrChange>
                </w:rPr>
                <w:t>※</w:t>
              </w:r>
              <w:r w:rsidRPr="00277E58">
                <w:rPr>
                  <w:rFonts w:ascii="Times New Roman" w:eastAsiaTheme="minorEastAsia" w:hAnsi="Times New Roman" w:cs="Times New Roman"/>
                  <w:b w:val="0"/>
                  <w:bCs w:val="0"/>
                  <w:color w:val="000000"/>
                  <w:rPrChange w:id="21734" w:author="瑋婷 徐" w:date="2025-01-04T22:53:00Z" w16du:dateUtc="2025-01-04T14:53:00Z">
                    <w:rPr>
                      <w:rFonts w:ascii="Calibri" w:hAnsi="Calibri" w:cs="Calibri"/>
                      <w:color w:val="000000"/>
                      <w:sz w:val="22"/>
                      <w:szCs w:val="22"/>
                    </w:rPr>
                  </w:rPrChange>
                </w:rPr>
                <w:t xml:space="preserve"> III</w:t>
              </w:r>
            </w:ins>
          </w:p>
        </w:tc>
        <w:tc>
          <w:tcPr>
            <w:tcW w:w="904" w:type="pct"/>
            <w:vAlign w:val="center"/>
            <w:hideMark/>
          </w:tcPr>
          <w:p w14:paraId="32207022"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35" w:author="瑋婷 徐" w:date="2025-01-03T16:50:00Z" w16du:dateUtc="2025-01-03T08:50:00Z"/>
                <w:rFonts w:ascii="Times New Roman" w:eastAsiaTheme="minorEastAsia" w:hAnsi="Times New Roman" w:cs="Times New Roman"/>
                <w:i/>
                <w:iCs/>
                <w:color w:val="000000"/>
                <w:rPrChange w:id="21736" w:author="瑋婷 徐" w:date="2025-01-04T22:53:00Z" w16du:dateUtc="2025-01-04T14:53:00Z">
                  <w:rPr>
                    <w:ins w:id="21737" w:author="瑋婷 徐" w:date="2025-01-03T16:50:00Z" w16du:dateUtc="2025-01-03T08:50:00Z"/>
                    <w:rFonts w:ascii="Calibri" w:hAnsi="Calibri" w:cs="Calibri"/>
                    <w:i/>
                    <w:iCs/>
                    <w:color w:val="000000"/>
                    <w:sz w:val="22"/>
                    <w:szCs w:val="22"/>
                  </w:rPr>
                </w:rPrChange>
              </w:rPr>
              <w:pPrChange w:id="2173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739" w:author="瑋婷 徐" w:date="2025-01-03T16:50:00Z" w16du:dateUtc="2025-01-03T08:50:00Z">
              <w:r w:rsidRPr="00277E58">
                <w:rPr>
                  <w:rFonts w:ascii="Times New Roman" w:eastAsiaTheme="minorEastAsia" w:hAnsi="Times New Roman" w:cs="Times New Roman"/>
                  <w:i/>
                  <w:iCs/>
                  <w:color w:val="000000"/>
                  <w:rPrChange w:id="21740" w:author="瑋婷 徐" w:date="2025-01-04T22:53:00Z" w16du:dateUtc="2025-01-04T14:53:00Z">
                    <w:rPr>
                      <w:rFonts w:ascii="Calibri" w:hAnsi="Calibri" w:cs="Calibri"/>
                      <w:i/>
                      <w:iCs/>
                      <w:color w:val="000000"/>
                      <w:sz w:val="22"/>
                      <w:szCs w:val="22"/>
                    </w:rPr>
                  </w:rPrChange>
                </w:rPr>
                <w:t>Parus monticolus</w:t>
              </w:r>
            </w:ins>
          </w:p>
        </w:tc>
        <w:tc>
          <w:tcPr>
            <w:tcW w:w="162" w:type="pct"/>
            <w:noWrap/>
            <w:vAlign w:val="center"/>
            <w:hideMark/>
          </w:tcPr>
          <w:p w14:paraId="217AA3C4"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41" w:author="瑋婷 徐" w:date="2025-01-03T16:50:00Z" w16du:dateUtc="2025-01-03T08:50:00Z"/>
                <w:rFonts w:ascii="Times New Roman" w:eastAsiaTheme="minorEastAsia" w:hAnsi="Times New Roman" w:cs="Times New Roman"/>
                <w:color w:val="000000"/>
                <w:rPrChange w:id="21742" w:author="瑋婷 徐" w:date="2025-01-04T22:53:00Z" w16du:dateUtc="2025-01-04T14:53:00Z">
                  <w:rPr>
                    <w:ins w:id="21743" w:author="瑋婷 徐" w:date="2025-01-03T16:50:00Z" w16du:dateUtc="2025-01-03T08:50:00Z"/>
                    <w:rFonts w:ascii="Calibri" w:hAnsi="Calibri" w:cs="Calibri"/>
                    <w:color w:val="000000"/>
                    <w:sz w:val="22"/>
                    <w:szCs w:val="22"/>
                  </w:rPr>
                </w:rPrChange>
              </w:rPr>
              <w:pPrChange w:id="217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745" w:author="瑋婷 徐" w:date="2025-01-03T16:50:00Z" w16du:dateUtc="2025-01-03T08:50:00Z">
              <w:r w:rsidRPr="00277E58">
                <w:rPr>
                  <w:rFonts w:ascii="Times New Roman" w:eastAsiaTheme="minorEastAsia" w:hAnsi="Times New Roman" w:cs="Times New Roman"/>
                  <w:color w:val="000000"/>
                  <w:rPrChange w:id="21746"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78E960C1"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47" w:author="瑋婷 徐" w:date="2025-01-03T16:50:00Z" w16du:dateUtc="2025-01-03T08:50:00Z"/>
                <w:rFonts w:ascii="Times New Roman" w:eastAsiaTheme="minorEastAsia" w:hAnsi="Times New Roman" w:cs="Times New Roman"/>
                <w:color w:val="000000"/>
                <w:rPrChange w:id="21748" w:author="瑋婷 徐" w:date="2025-01-04T22:53:00Z" w16du:dateUtc="2025-01-04T14:53:00Z">
                  <w:rPr>
                    <w:ins w:id="21749" w:author="瑋婷 徐" w:date="2025-01-03T16:50:00Z" w16du:dateUtc="2025-01-03T08:50:00Z"/>
                    <w:rFonts w:ascii="Calibri" w:hAnsi="Calibri" w:cs="Calibri"/>
                    <w:color w:val="000000"/>
                    <w:sz w:val="22"/>
                    <w:szCs w:val="22"/>
                  </w:rPr>
                </w:rPrChange>
              </w:rPr>
              <w:pPrChange w:id="217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C31C20D"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51" w:author="瑋婷 徐" w:date="2025-01-03T16:50:00Z" w16du:dateUtc="2025-01-03T08:50:00Z"/>
                <w:rFonts w:ascii="Times New Roman" w:eastAsiaTheme="minorEastAsia" w:hAnsi="Times New Roman" w:cs="Times New Roman"/>
                <w:color w:val="000000"/>
                <w:rPrChange w:id="21752" w:author="瑋婷 徐" w:date="2025-01-04T22:53:00Z" w16du:dateUtc="2025-01-04T14:53:00Z">
                  <w:rPr>
                    <w:ins w:id="21753" w:author="瑋婷 徐" w:date="2025-01-03T16:50:00Z" w16du:dateUtc="2025-01-03T08:50:00Z"/>
                    <w:rFonts w:ascii="Calibri" w:hAnsi="Calibri" w:cs="Calibri"/>
                    <w:color w:val="000000"/>
                    <w:sz w:val="22"/>
                    <w:szCs w:val="22"/>
                  </w:rPr>
                </w:rPrChange>
              </w:rPr>
              <w:pPrChange w:id="2175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755" w:author="瑋婷 徐" w:date="2025-01-03T16:50:00Z" w16du:dateUtc="2025-01-03T08:50:00Z">
              <w:r w:rsidRPr="00277E58">
                <w:rPr>
                  <w:rFonts w:ascii="Times New Roman" w:eastAsiaTheme="minorEastAsia" w:hAnsi="Times New Roman" w:cs="Times New Roman"/>
                  <w:color w:val="000000"/>
                  <w:rPrChange w:id="21756"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BEE42F8"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57" w:author="瑋婷 徐" w:date="2025-01-03T16:50:00Z" w16du:dateUtc="2025-01-03T08:50:00Z"/>
                <w:rFonts w:ascii="Times New Roman" w:eastAsiaTheme="minorEastAsia" w:hAnsi="Times New Roman" w:cs="Times New Roman"/>
                <w:color w:val="000000"/>
                <w:rPrChange w:id="21758" w:author="瑋婷 徐" w:date="2025-01-04T22:53:00Z" w16du:dateUtc="2025-01-04T14:53:00Z">
                  <w:rPr>
                    <w:ins w:id="21759" w:author="瑋婷 徐" w:date="2025-01-03T16:50:00Z" w16du:dateUtc="2025-01-03T08:50:00Z"/>
                    <w:rFonts w:ascii="Calibri" w:hAnsi="Calibri" w:cs="Calibri"/>
                    <w:color w:val="000000"/>
                    <w:sz w:val="22"/>
                    <w:szCs w:val="22"/>
                  </w:rPr>
                </w:rPrChange>
              </w:rPr>
              <w:pPrChange w:id="2176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761" w:author="瑋婷 徐" w:date="2025-01-03T16:50:00Z" w16du:dateUtc="2025-01-03T08:50:00Z">
              <w:r w:rsidRPr="00277E58">
                <w:rPr>
                  <w:rFonts w:ascii="Times New Roman" w:eastAsiaTheme="minorEastAsia" w:hAnsi="Times New Roman" w:cs="Times New Roman"/>
                  <w:color w:val="000000"/>
                  <w:rPrChange w:id="21762"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4E8BDA31"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63" w:author="瑋婷 徐" w:date="2025-01-03T16:50:00Z" w16du:dateUtc="2025-01-03T08:50:00Z"/>
                <w:rFonts w:ascii="Times New Roman" w:eastAsiaTheme="minorEastAsia" w:hAnsi="Times New Roman" w:cs="Times New Roman"/>
                <w:color w:val="000000"/>
                <w:rPrChange w:id="21764" w:author="瑋婷 徐" w:date="2025-01-04T22:53:00Z" w16du:dateUtc="2025-01-04T14:53:00Z">
                  <w:rPr>
                    <w:ins w:id="21765" w:author="瑋婷 徐" w:date="2025-01-03T16:50:00Z" w16du:dateUtc="2025-01-03T08:50:00Z"/>
                    <w:rFonts w:ascii="Calibri" w:hAnsi="Calibri" w:cs="Calibri"/>
                    <w:color w:val="000000"/>
                    <w:sz w:val="22"/>
                    <w:szCs w:val="22"/>
                  </w:rPr>
                </w:rPrChange>
              </w:rPr>
              <w:pPrChange w:id="217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63E692F"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67" w:author="瑋婷 徐" w:date="2025-01-03T16:50:00Z" w16du:dateUtc="2025-01-03T08:50:00Z"/>
                <w:rFonts w:ascii="Times New Roman" w:eastAsiaTheme="minorEastAsia" w:hAnsi="Times New Roman" w:cs="Times New Roman"/>
                <w:color w:val="000000"/>
                <w:rPrChange w:id="21768" w:author="瑋婷 徐" w:date="2025-01-04T22:53:00Z" w16du:dateUtc="2025-01-04T14:53:00Z">
                  <w:rPr>
                    <w:ins w:id="21769" w:author="瑋婷 徐" w:date="2025-01-03T16:50:00Z" w16du:dateUtc="2025-01-03T08:50:00Z"/>
                    <w:rFonts w:ascii="Calibri" w:hAnsi="Calibri" w:cs="Calibri"/>
                    <w:color w:val="000000"/>
                    <w:sz w:val="22"/>
                    <w:szCs w:val="22"/>
                  </w:rPr>
                </w:rPrChange>
              </w:rPr>
              <w:pPrChange w:id="217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771" w:author="瑋婷 徐" w:date="2025-01-03T16:50:00Z" w16du:dateUtc="2025-01-03T08:50:00Z">
              <w:r w:rsidRPr="00277E58">
                <w:rPr>
                  <w:rFonts w:ascii="Times New Roman" w:eastAsiaTheme="minorEastAsia" w:hAnsi="Times New Roman" w:cs="Times New Roman"/>
                  <w:color w:val="000000"/>
                  <w:rPrChange w:id="21772"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35612AF"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73" w:author="瑋婷 徐" w:date="2025-01-03T16:50:00Z" w16du:dateUtc="2025-01-03T08:50:00Z"/>
                <w:rFonts w:ascii="Times New Roman" w:eastAsiaTheme="minorEastAsia" w:hAnsi="Times New Roman" w:cs="Times New Roman"/>
                <w:color w:val="000000"/>
                <w:rPrChange w:id="21774" w:author="瑋婷 徐" w:date="2025-01-04T22:53:00Z" w16du:dateUtc="2025-01-04T14:53:00Z">
                  <w:rPr>
                    <w:ins w:id="21775" w:author="瑋婷 徐" w:date="2025-01-03T16:50:00Z" w16du:dateUtc="2025-01-03T08:50:00Z"/>
                    <w:rFonts w:ascii="Calibri" w:hAnsi="Calibri" w:cs="Calibri"/>
                    <w:color w:val="000000"/>
                    <w:sz w:val="22"/>
                    <w:szCs w:val="22"/>
                  </w:rPr>
                </w:rPrChange>
              </w:rPr>
              <w:pPrChange w:id="217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817788D"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77" w:author="瑋婷 徐" w:date="2025-01-03T16:50:00Z" w16du:dateUtc="2025-01-03T08:50:00Z"/>
                <w:rFonts w:ascii="Times New Roman" w:eastAsiaTheme="minorEastAsia" w:hAnsi="Times New Roman" w:cs="Times New Roman"/>
                <w:rPrChange w:id="21778" w:author="瑋婷 徐" w:date="2025-01-04T22:53:00Z" w16du:dateUtc="2025-01-04T14:53:00Z">
                  <w:rPr>
                    <w:ins w:id="21779" w:author="瑋婷 徐" w:date="2025-01-03T16:50:00Z" w16du:dateUtc="2025-01-03T08:50:00Z"/>
                    <w:rFonts w:ascii="Times New Roman" w:eastAsia="Times New Roman" w:hAnsi="Times New Roman" w:cs="Times New Roman"/>
                    <w:sz w:val="20"/>
                    <w:szCs w:val="20"/>
                  </w:rPr>
                </w:rPrChange>
              </w:rPr>
              <w:pPrChange w:id="217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7787CCF"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81" w:author="瑋婷 徐" w:date="2025-01-03T16:50:00Z" w16du:dateUtc="2025-01-03T08:50:00Z"/>
                <w:rFonts w:ascii="Times New Roman" w:eastAsiaTheme="minorEastAsia" w:hAnsi="Times New Roman" w:cs="Times New Roman"/>
                <w:rPrChange w:id="21782" w:author="瑋婷 徐" w:date="2025-01-04T22:53:00Z" w16du:dateUtc="2025-01-04T14:53:00Z">
                  <w:rPr>
                    <w:ins w:id="21783" w:author="瑋婷 徐" w:date="2025-01-03T16:50:00Z" w16du:dateUtc="2025-01-03T08:50:00Z"/>
                    <w:rFonts w:ascii="Times New Roman" w:eastAsia="Times New Roman" w:hAnsi="Times New Roman" w:cs="Times New Roman"/>
                    <w:sz w:val="20"/>
                    <w:szCs w:val="20"/>
                  </w:rPr>
                </w:rPrChange>
              </w:rPr>
              <w:pPrChange w:id="217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458E4E5"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85" w:author="瑋婷 徐" w:date="2025-01-03T16:50:00Z" w16du:dateUtc="2025-01-03T08:50:00Z"/>
                <w:rFonts w:ascii="Times New Roman" w:eastAsiaTheme="minorEastAsia" w:hAnsi="Times New Roman" w:cs="Times New Roman"/>
                <w:rPrChange w:id="21786" w:author="瑋婷 徐" w:date="2025-01-04T22:53:00Z" w16du:dateUtc="2025-01-04T14:53:00Z">
                  <w:rPr>
                    <w:ins w:id="21787" w:author="瑋婷 徐" w:date="2025-01-03T16:50:00Z" w16du:dateUtc="2025-01-03T08:50:00Z"/>
                    <w:rFonts w:ascii="Times New Roman" w:eastAsia="Times New Roman" w:hAnsi="Times New Roman" w:cs="Times New Roman"/>
                    <w:sz w:val="20"/>
                    <w:szCs w:val="20"/>
                  </w:rPr>
                </w:rPrChange>
              </w:rPr>
              <w:pPrChange w:id="217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151FAE9"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89" w:author="瑋婷 徐" w:date="2025-01-03T16:50:00Z" w16du:dateUtc="2025-01-03T08:50:00Z"/>
                <w:rFonts w:ascii="Times New Roman" w:eastAsiaTheme="minorEastAsia" w:hAnsi="Times New Roman" w:cs="Times New Roman"/>
                <w:rPrChange w:id="21790" w:author="瑋婷 徐" w:date="2025-01-04T22:53:00Z" w16du:dateUtc="2025-01-04T14:53:00Z">
                  <w:rPr>
                    <w:ins w:id="21791" w:author="瑋婷 徐" w:date="2025-01-03T16:50:00Z" w16du:dateUtc="2025-01-03T08:50:00Z"/>
                    <w:rFonts w:ascii="Times New Roman" w:eastAsia="Times New Roman" w:hAnsi="Times New Roman" w:cs="Times New Roman"/>
                    <w:sz w:val="20"/>
                    <w:szCs w:val="20"/>
                  </w:rPr>
                </w:rPrChange>
              </w:rPr>
              <w:pPrChange w:id="217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1138EB0"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93" w:author="瑋婷 徐" w:date="2025-01-03T16:50:00Z" w16du:dateUtc="2025-01-03T08:50:00Z"/>
                <w:rFonts w:ascii="Times New Roman" w:eastAsiaTheme="minorEastAsia" w:hAnsi="Times New Roman" w:cs="Times New Roman"/>
                <w:rPrChange w:id="21794" w:author="瑋婷 徐" w:date="2025-01-04T22:53:00Z" w16du:dateUtc="2025-01-04T14:53:00Z">
                  <w:rPr>
                    <w:ins w:id="21795" w:author="瑋婷 徐" w:date="2025-01-03T16:50:00Z" w16du:dateUtc="2025-01-03T08:50:00Z"/>
                    <w:rFonts w:ascii="Times New Roman" w:eastAsia="Times New Roman" w:hAnsi="Times New Roman" w:cs="Times New Roman"/>
                    <w:sz w:val="20"/>
                    <w:szCs w:val="20"/>
                  </w:rPr>
                </w:rPrChange>
              </w:rPr>
              <w:pPrChange w:id="217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655F22B"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797" w:author="瑋婷 徐" w:date="2025-01-03T16:50:00Z" w16du:dateUtc="2025-01-03T08:50:00Z"/>
                <w:rFonts w:ascii="Times New Roman" w:eastAsiaTheme="minorEastAsia" w:hAnsi="Times New Roman" w:cs="Times New Roman"/>
                <w:color w:val="000000"/>
                <w:rPrChange w:id="21798" w:author="瑋婷 徐" w:date="2025-01-04T22:53:00Z" w16du:dateUtc="2025-01-04T14:53:00Z">
                  <w:rPr>
                    <w:ins w:id="21799" w:author="瑋婷 徐" w:date="2025-01-03T16:50:00Z" w16du:dateUtc="2025-01-03T08:50:00Z"/>
                    <w:rFonts w:ascii="Calibri" w:hAnsi="Calibri" w:cs="Calibri"/>
                    <w:color w:val="000000"/>
                    <w:sz w:val="22"/>
                    <w:szCs w:val="22"/>
                  </w:rPr>
                </w:rPrChange>
              </w:rPr>
              <w:pPrChange w:id="218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801" w:author="瑋婷 徐" w:date="2025-01-03T16:50:00Z" w16du:dateUtc="2025-01-03T08:50:00Z">
              <w:r w:rsidRPr="00277E58">
                <w:rPr>
                  <w:rFonts w:ascii="Times New Roman" w:eastAsiaTheme="minorEastAsia" w:hAnsi="Times New Roman" w:cs="Times New Roman"/>
                  <w:color w:val="000000"/>
                  <w:rPrChange w:id="21802"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6A383B9A"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803" w:author="瑋婷 徐" w:date="2025-01-03T16:50:00Z" w16du:dateUtc="2025-01-03T08:50:00Z"/>
                <w:rFonts w:ascii="Times New Roman" w:eastAsiaTheme="minorEastAsia" w:hAnsi="Times New Roman" w:cs="Times New Roman"/>
                <w:color w:val="000000"/>
                <w:rPrChange w:id="21804" w:author="瑋婷 徐" w:date="2025-01-04T22:53:00Z" w16du:dateUtc="2025-01-04T14:53:00Z">
                  <w:rPr>
                    <w:ins w:id="21805" w:author="瑋婷 徐" w:date="2025-01-03T16:50:00Z" w16du:dateUtc="2025-01-03T08:50:00Z"/>
                    <w:rFonts w:ascii="Calibri" w:hAnsi="Calibri" w:cs="Calibri"/>
                    <w:color w:val="000000"/>
                    <w:sz w:val="22"/>
                    <w:szCs w:val="22"/>
                  </w:rPr>
                </w:rPrChange>
              </w:rPr>
              <w:pPrChange w:id="2180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A5376F0"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807" w:author="瑋婷 徐" w:date="2025-01-03T16:50:00Z" w16du:dateUtc="2025-01-03T08:50:00Z"/>
                <w:rFonts w:ascii="Times New Roman" w:eastAsiaTheme="minorEastAsia" w:hAnsi="Times New Roman" w:cs="Times New Roman"/>
                <w:rPrChange w:id="21808" w:author="瑋婷 徐" w:date="2025-01-04T22:53:00Z" w16du:dateUtc="2025-01-04T14:53:00Z">
                  <w:rPr>
                    <w:ins w:id="21809" w:author="瑋婷 徐" w:date="2025-01-03T16:50:00Z" w16du:dateUtc="2025-01-03T08:50:00Z"/>
                    <w:rFonts w:ascii="Times New Roman" w:eastAsia="Times New Roman" w:hAnsi="Times New Roman" w:cs="Times New Roman"/>
                    <w:sz w:val="20"/>
                    <w:szCs w:val="20"/>
                  </w:rPr>
                </w:rPrChange>
              </w:rPr>
              <w:pPrChange w:id="2181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F068F8F"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811" w:author="瑋婷 徐" w:date="2025-01-03T16:50:00Z" w16du:dateUtc="2025-01-03T08:50:00Z"/>
                <w:rFonts w:ascii="Times New Roman" w:eastAsiaTheme="minorEastAsia" w:hAnsi="Times New Roman" w:cs="Times New Roman"/>
                <w:rPrChange w:id="21812" w:author="瑋婷 徐" w:date="2025-01-04T22:53:00Z" w16du:dateUtc="2025-01-04T14:53:00Z">
                  <w:rPr>
                    <w:ins w:id="21813" w:author="瑋婷 徐" w:date="2025-01-03T16:50:00Z" w16du:dateUtc="2025-01-03T08:50:00Z"/>
                    <w:rFonts w:ascii="Times New Roman" w:eastAsia="Times New Roman" w:hAnsi="Times New Roman" w:cs="Times New Roman"/>
                    <w:sz w:val="20"/>
                    <w:szCs w:val="20"/>
                  </w:rPr>
                </w:rPrChange>
              </w:rPr>
              <w:pPrChange w:id="2181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9BE2787"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815" w:author="瑋婷 徐" w:date="2025-01-03T16:50:00Z" w16du:dateUtc="2025-01-03T08:50:00Z"/>
                <w:rFonts w:ascii="Times New Roman" w:eastAsiaTheme="minorEastAsia" w:hAnsi="Times New Roman" w:cs="Times New Roman"/>
                <w:rPrChange w:id="21816" w:author="瑋婷 徐" w:date="2025-01-04T22:53:00Z" w16du:dateUtc="2025-01-04T14:53:00Z">
                  <w:rPr>
                    <w:ins w:id="21817" w:author="瑋婷 徐" w:date="2025-01-03T16:50:00Z" w16du:dateUtc="2025-01-03T08:50:00Z"/>
                    <w:rFonts w:ascii="Times New Roman" w:eastAsia="Times New Roman" w:hAnsi="Times New Roman" w:cs="Times New Roman"/>
                    <w:sz w:val="20"/>
                    <w:szCs w:val="20"/>
                  </w:rPr>
                </w:rPrChange>
              </w:rPr>
              <w:pPrChange w:id="2181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EFF6A4B"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819" w:author="瑋婷 徐" w:date="2025-01-03T16:50:00Z" w16du:dateUtc="2025-01-03T08:50:00Z"/>
                <w:rFonts w:ascii="Times New Roman" w:eastAsiaTheme="minorEastAsia" w:hAnsi="Times New Roman" w:cs="Times New Roman"/>
                <w:rPrChange w:id="21820" w:author="瑋婷 徐" w:date="2025-01-04T22:53:00Z" w16du:dateUtc="2025-01-04T14:53:00Z">
                  <w:rPr>
                    <w:ins w:id="21821" w:author="瑋婷 徐" w:date="2025-01-03T16:50:00Z" w16du:dateUtc="2025-01-03T08:50:00Z"/>
                    <w:rFonts w:ascii="Times New Roman" w:eastAsia="Times New Roman" w:hAnsi="Times New Roman" w:cs="Times New Roman"/>
                    <w:sz w:val="20"/>
                    <w:szCs w:val="20"/>
                  </w:rPr>
                </w:rPrChange>
              </w:rPr>
              <w:pPrChange w:id="2182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79D89A6"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823" w:author="瑋婷 徐" w:date="2025-01-03T16:50:00Z" w16du:dateUtc="2025-01-03T08:50:00Z"/>
                <w:rFonts w:ascii="Times New Roman" w:eastAsiaTheme="minorEastAsia" w:hAnsi="Times New Roman" w:cs="Times New Roman"/>
                <w:rPrChange w:id="21824" w:author="瑋婷 徐" w:date="2025-01-04T22:53:00Z" w16du:dateUtc="2025-01-04T14:53:00Z">
                  <w:rPr>
                    <w:ins w:id="21825" w:author="瑋婷 徐" w:date="2025-01-03T16:50:00Z" w16du:dateUtc="2025-01-03T08:50:00Z"/>
                    <w:rFonts w:ascii="Times New Roman" w:eastAsia="Times New Roman" w:hAnsi="Times New Roman" w:cs="Times New Roman"/>
                    <w:sz w:val="20"/>
                    <w:szCs w:val="20"/>
                  </w:rPr>
                </w:rPrChange>
              </w:rPr>
              <w:pPrChange w:id="218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1B68D4D"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827" w:author="瑋婷 徐" w:date="2025-01-03T16:50:00Z" w16du:dateUtc="2025-01-03T08:50:00Z"/>
                <w:rFonts w:ascii="Times New Roman" w:eastAsiaTheme="minorEastAsia" w:hAnsi="Times New Roman" w:cs="Times New Roman"/>
                <w:rPrChange w:id="21828" w:author="瑋婷 徐" w:date="2025-01-04T22:53:00Z" w16du:dateUtc="2025-01-04T14:53:00Z">
                  <w:rPr>
                    <w:ins w:id="21829" w:author="瑋婷 徐" w:date="2025-01-03T16:50:00Z" w16du:dateUtc="2025-01-03T08:50:00Z"/>
                    <w:rFonts w:ascii="Times New Roman" w:eastAsia="Times New Roman" w:hAnsi="Times New Roman" w:cs="Times New Roman"/>
                    <w:sz w:val="20"/>
                    <w:szCs w:val="20"/>
                  </w:rPr>
                </w:rPrChange>
              </w:rPr>
              <w:pPrChange w:id="2183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0357C7AD"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831" w:author="瑋婷 徐" w:date="2025-01-03T16:50:00Z" w16du:dateUtc="2025-01-03T08:50:00Z"/>
                <w:rFonts w:ascii="Times New Roman" w:eastAsiaTheme="minorEastAsia" w:hAnsi="Times New Roman" w:cs="Times New Roman"/>
                <w:rPrChange w:id="21832" w:author="瑋婷 徐" w:date="2025-01-04T22:53:00Z" w16du:dateUtc="2025-01-04T14:53:00Z">
                  <w:rPr>
                    <w:ins w:id="21833" w:author="瑋婷 徐" w:date="2025-01-03T16:50:00Z" w16du:dateUtc="2025-01-03T08:50:00Z"/>
                    <w:rFonts w:ascii="Times New Roman" w:eastAsia="Times New Roman" w:hAnsi="Times New Roman" w:cs="Times New Roman"/>
                    <w:sz w:val="20"/>
                    <w:szCs w:val="20"/>
                  </w:rPr>
                </w:rPrChange>
              </w:rPr>
              <w:pPrChange w:id="218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F0C1C" w14:paraId="26DE6E01" w14:textId="77777777" w:rsidTr="003C19C7">
        <w:trPr>
          <w:trHeight w:val="300"/>
          <w:ins w:id="21835"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8EBB585" w14:textId="77777777" w:rsidR="003C19C7" w:rsidRPr="00277E58" w:rsidRDefault="003C19C7">
            <w:pPr>
              <w:spacing w:line="360" w:lineRule="auto"/>
              <w:jc w:val="both"/>
              <w:rPr>
                <w:ins w:id="21836" w:author="瑋婷 徐" w:date="2025-01-03T16:50:00Z" w16du:dateUtc="2025-01-03T08:50:00Z"/>
                <w:rFonts w:ascii="Times New Roman" w:eastAsiaTheme="minorEastAsia" w:hAnsi="Times New Roman" w:cs="Times New Roman"/>
                <w:b w:val="0"/>
                <w:bCs w:val="0"/>
                <w:color w:val="000000"/>
                <w:rPrChange w:id="21837" w:author="瑋婷 徐" w:date="2025-01-04T22:53:00Z" w16du:dateUtc="2025-01-04T14:53:00Z">
                  <w:rPr>
                    <w:ins w:id="21838" w:author="瑋婷 徐" w:date="2025-01-03T16:50:00Z" w16du:dateUtc="2025-01-03T08:50:00Z"/>
                    <w:rFonts w:ascii="Calibri" w:hAnsi="Calibri" w:cs="Calibri"/>
                    <w:color w:val="000000"/>
                    <w:sz w:val="22"/>
                    <w:szCs w:val="22"/>
                  </w:rPr>
                </w:rPrChange>
              </w:rPr>
              <w:pPrChange w:id="21839" w:author="瑋婷 徐" w:date="2025-01-03T16:55:00Z" w16du:dateUtc="2025-01-03T08:55:00Z">
                <w:pPr/>
              </w:pPrChange>
            </w:pPr>
            <w:ins w:id="21840" w:author="瑋婷 徐" w:date="2025-01-03T16:50:00Z" w16du:dateUtc="2025-01-03T08:50:00Z">
              <w:r w:rsidRPr="00277E58">
                <w:rPr>
                  <w:rFonts w:ascii="Times New Roman" w:eastAsiaTheme="minorEastAsia" w:hAnsi="Times New Roman" w:cs="Times New Roman" w:hint="eastAsia"/>
                  <w:b w:val="0"/>
                  <w:bCs w:val="0"/>
                  <w:color w:val="000000"/>
                  <w:rPrChange w:id="21841" w:author="瑋婷 徐" w:date="2025-01-04T22:53:00Z" w16du:dateUtc="2025-01-04T14:53:00Z">
                    <w:rPr>
                      <w:rFonts w:ascii="Calibri" w:hAnsi="Calibri" w:cs="Calibri" w:hint="eastAsia"/>
                      <w:color w:val="000000"/>
                      <w:sz w:val="22"/>
                      <w:szCs w:val="22"/>
                    </w:rPr>
                  </w:rPrChange>
                </w:rPr>
                <w:t>黃山雀</w:t>
              </w:r>
              <w:r w:rsidRPr="00277E58">
                <w:rPr>
                  <w:rFonts w:ascii="Times New Roman" w:eastAsiaTheme="minorEastAsia" w:hAnsi="Times New Roman" w:cs="Times New Roman"/>
                  <w:b w:val="0"/>
                  <w:bCs w:val="0"/>
                  <w:color w:val="000000"/>
                  <w:rPrChange w:id="21842" w:author="瑋婷 徐" w:date="2025-01-04T22:53:00Z" w16du:dateUtc="2025-01-04T14:53:00Z">
                    <w:rPr>
                      <w:rFonts w:ascii="Calibri" w:hAnsi="Calibri" w:cs="Calibri"/>
                      <w:color w:val="000000"/>
                      <w:sz w:val="22"/>
                      <w:szCs w:val="22"/>
                    </w:rPr>
                  </w:rPrChange>
                </w:rPr>
                <w:t xml:space="preserve"> </w:t>
              </w:r>
              <w:r w:rsidRPr="00277E58">
                <w:rPr>
                  <w:b w:val="0"/>
                  <w:bCs w:val="0"/>
                  <w:color w:val="000000"/>
                  <w:rPrChange w:id="21843" w:author="瑋婷 徐" w:date="2025-01-04T22:53:00Z" w16du:dateUtc="2025-01-04T14:53:00Z">
                    <w:rPr>
                      <w:color w:val="000000"/>
                      <w:sz w:val="22"/>
                      <w:szCs w:val="22"/>
                    </w:rPr>
                  </w:rPrChange>
                </w:rPr>
                <w:t>◎</w:t>
              </w:r>
              <w:r w:rsidRPr="00277E58">
                <w:rPr>
                  <w:rFonts w:ascii="Times New Roman" w:eastAsiaTheme="minorEastAsia" w:hAnsi="Times New Roman" w:cs="Times New Roman"/>
                  <w:b w:val="0"/>
                  <w:bCs w:val="0"/>
                  <w:color w:val="000000"/>
                  <w:rPrChange w:id="21844" w:author="瑋婷 徐" w:date="2025-01-04T22:53:00Z" w16du:dateUtc="2025-01-04T14:53:00Z">
                    <w:rPr>
                      <w:rFonts w:ascii="Calibri" w:hAnsi="Calibri" w:cs="Calibri"/>
                      <w:color w:val="000000"/>
                      <w:sz w:val="22"/>
                      <w:szCs w:val="22"/>
                    </w:rPr>
                  </w:rPrChange>
                </w:rPr>
                <w:t xml:space="preserve"> II</w:t>
              </w:r>
            </w:ins>
          </w:p>
        </w:tc>
        <w:tc>
          <w:tcPr>
            <w:tcW w:w="904" w:type="pct"/>
            <w:vAlign w:val="center"/>
            <w:hideMark/>
          </w:tcPr>
          <w:p w14:paraId="259F698A"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45" w:author="瑋婷 徐" w:date="2025-01-03T16:50:00Z" w16du:dateUtc="2025-01-03T08:50:00Z"/>
                <w:rFonts w:ascii="Times New Roman" w:eastAsiaTheme="minorEastAsia" w:hAnsi="Times New Roman" w:cs="Times New Roman"/>
                <w:i/>
                <w:iCs/>
                <w:color w:val="000000"/>
                <w:rPrChange w:id="21846" w:author="瑋婷 徐" w:date="2025-01-04T22:53:00Z" w16du:dateUtc="2025-01-04T14:53:00Z">
                  <w:rPr>
                    <w:ins w:id="21847" w:author="瑋婷 徐" w:date="2025-01-03T16:50:00Z" w16du:dateUtc="2025-01-03T08:50:00Z"/>
                    <w:rFonts w:ascii="Calibri" w:hAnsi="Calibri" w:cs="Calibri"/>
                    <w:i/>
                    <w:iCs/>
                    <w:color w:val="000000"/>
                    <w:sz w:val="22"/>
                    <w:szCs w:val="22"/>
                  </w:rPr>
                </w:rPrChange>
              </w:rPr>
              <w:pPrChange w:id="2184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849" w:author="瑋婷 徐" w:date="2025-01-03T16:50:00Z" w16du:dateUtc="2025-01-03T08:50:00Z">
              <w:r w:rsidRPr="00277E58">
                <w:rPr>
                  <w:rFonts w:ascii="Times New Roman" w:eastAsiaTheme="minorEastAsia" w:hAnsi="Times New Roman" w:cs="Times New Roman"/>
                  <w:i/>
                  <w:iCs/>
                  <w:color w:val="000000"/>
                  <w:rPrChange w:id="21850" w:author="瑋婷 徐" w:date="2025-01-04T22:53:00Z" w16du:dateUtc="2025-01-04T14:53:00Z">
                    <w:rPr>
                      <w:rFonts w:ascii="Calibri" w:hAnsi="Calibri" w:cs="Calibri"/>
                      <w:i/>
                      <w:iCs/>
                      <w:color w:val="000000"/>
                      <w:sz w:val="22"/>
                      <w:szCs w:val="22"/>
                    </w:rPr>
                  </w:rPrChange>
                </w:rPr>
                <w:t>Machlolophus holsti</w:t>
              </w:r>
            </w:ins>
          </w:p>
        </w:tc>
        <w:tc>
          <w:tcPr>
            <w:tcW w:w="162" w:type="pct"/>
            <w:noWrap/>
            <w:vAlign w:val="center"/>
            <w:hideMark/>
          </w:tcPr>
          <w:p w14:paraId="6FA08BC7"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51" w:author="瑋婷 徐" w:date="2025-01-03T16:50:00Z" w16du:dateUtc="2025-01-03T08:50:00Z"/>
                <w:rFonts w:ascii="Times New Roman" w:eastAsiaTheme="minorEastAsia" w:hAnsi="Times New Roman" w:cs="Times New Roman"/>
                <w:i/>
                <w:iCs/>
                <w:color w:val="000000"/>
                <w:rPrChange w:id="21852" w:author="瑋婷 徐" w:date="2025-01-04T22:53:00Z" w16du:dateUtc="2025-01-04T14:53:00Z">
                  <w:rPr>
                    <w:ins w:id="21853" w:author="瑋婷 徐" w:date="2025-01-03T16:50:00Z" w16du:dateUtc="2025-01-03T08:50:00Z"/>
                    <w:rFonts w:ascii="Calibri" w:hAnsi="Calibri" w:cs="Calibri"/>
                    <w:i/>
                    <w:iCs/>
                    <w:color w:val="000000"/>
                    <w:sz w:val="22"/>
                    <w:szCs w:val="22"/>
                  </w:rPr>
                </w:rPrChange>
              </w:rPr>
              <w:pPrChange w:id="218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D1F376B"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55" w:author="瑋婷 徐" w:date="2025-01-03T16:50:00Z" w16du:dateUtc="2025-01-03T08:50:00Z"/>
                <w:rFonts w:ascii="Times New Roman" w:eastAsiaTheme="minorEastAsia" w:hAnsi="Times New Roman" w:cs="Times New Roman"/>
                <w:rPrChange w:id="21856" w:author="瑋婷 徐" w:date="2025-01-04T22:53:00Z" w16du:dateUtc="2025-01-04T14:53:00Z">
                  <w:rPr>
                    <w:ins w:id="21857" w:author="瑋婷 徐" w:date="2025-01-03T16:50:00Z" w16du:dateUtc="2025-01-03T08:50:00Z"/>
                    <w:rFonts w:ascii="Times New Roman" w:eastAsia="Times New Roman" w:hAnsi="Times New Roman" w:cs="Times New Roman"/>
                    <w:sz w:val="20"/>
                    <w:szCs w:val="20"/>
                  </w:rPr>
                </w:rPrChange>
              </w:rPr>
              <w:pPrChange w:id="218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19DF3E4"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59" w:author="瑋婷 徐" w:date="2025-01-03T16:50:00Z" w16du:dateUtc="2025-01-03T08:50:00Z"/>
                <w:rFonts w:ascii="Times New Roman" w:eastAsiaTheme="minorEastAsia" w:hAnsi="Times New Roman" w:cs="Times New Roman"/>
                <w:color w:val="000000"/>
                <w:rPrChange w:id="21860" w:author="瑋婷 徐" w:date="2025-01-04T22:53:00Z" w16du:dateUtc="2025-01-04T14:53:00Z">
                  <w:rPr>
                    <w:ins w:id="21861" w:author="瑋婷 徐" w:date="2025-01-03T16:50:00Z" w16du:dateUtc="2025-01-03T08:50:00Z"/>
                    <w:rFonts w:ascii="Calibri" w:hAnsi="Calibri" w:cs="Calibri"/>
                    <w:color w:val="000000"/>
                    <w:sz w:val="22"/>
                    <w:szCs w:val="22"/>
                  </w:rPr>
                </w:rPrChange>
              </w:rPr>
              <w:pPrChange w:id="2186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863" w:author="瑋婷 徐" w:date="2025-01-03T16:50:00Z" w16du:dateUtc="2025-01-03T08:50:00Z">
              <w:r w:rsidRPr="00277E58">
                <w:rPr>
                  <w:rFonts w:ascii="Times New Roman" w:eastAsiaTheme="minorEastAsia" w:hAnsi="Times New Roman" w:cs="Times New Roman"/>
                  <w:color w:val="000000"/>
                  <w:rPrChange w:id="21864"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3A23A96"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65" w:author="瑋婷 徐" w:date="2025-01-03T16:50:00Z" w16du:dateUtc="2025-01-03T08:50:00Z"/>
                <w:rFonts w:ascii="Times New Roman" w:eastAsiaTheme="minorEastAsia" w:hAnsi="Times New Roman" w:cs="Times New Roman"/>
                <w:color w:val="000000"/>
                <w:rPrChange w:id="21866" w:author="瑋婷 徐" w:date="2025-01-04T22:53:00Z" w16du:dateUtc="2025-01-04T14:53:00Z">
                  <w:rPr>
                    <w:ins w:id="21867" w:author="瑋婷 徐" w:date="2025-01-03T16:50:00Z" w16du:dateUtc="2025-01-03T08:50:00Z"/>
                    <w:rFonts w:ascii="Calibri" w:hAnsi="Calibri" w:cs="Calibri"/>
                    <w:color w:val="000000"/>
                    <w:sz w:val="22"/>
                    <w:szCs w:val="22"/>
                  </w:rPr>
                </w:rPrChange>
              </w:rPr>
              <w:pPrChange w:id="218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1AE4E47"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69" w:author="瑋婷 徐" w:date="2025-01-03T16:50:00Z" w16du:dateUtc="2025-01-03T08:50:00Z"/>
                <w:rFonts w:ascii="Times New Roman" w:eastAsiaTheme="minorEastAsia" w:hAnsi="Times New Roman" w:cs="Times New Roman"/>
                <w:rPrChange w:id="21870" w:author="瑋婷 徐" w:date="2025-01-04T22:53:00Z" w16du:dateUtc="2025-01-04T14:53:00Z">
                  <w:rPr>
                    <w:ins w:id="21871" w:author="瑋婷 徐" w:date="2025-01-03T16:50:00Z" w16du:dateUtc="2025-01-03T08:50:00Z"/>
                    <w:rFonts w:ascii="Times New Roman" w:eastAsia="Times New Roman" w:hAnsi="Times New Roman" w:cs="Times New Roman"/>
                    <w:sz w:val="20"/>
                    <w:szCs w:val="20"/>
                  </w:rPr>
                </w:rPrChange>
              </w:rPr>
              <w:pPrChange w:id="2187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6FDE611"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73" w:author="瑋婷 徐" w:date="2025-01-03T16:50:00Z" w16du:dateUtc="2025-01-03T08:50:00Z"/>
                <w:rFonts w:ascii="Times New Roman" w:eastAsiaTheme="minorEastAsia" w:hAnsi="Times New Roman" w:cs="Times New Roman"/>
                <w:rPrChange w:id="21874" w:author="瑋婷 徐" w:date="2025-01-04T22:53:00Z" w16du:dateUtc="2025-01-04T14:53:00Z">
                  <w:rPr>
                    <w:ins w:id="21875" w:author="瑋婷 徐" w:date="2025-01-03T16:50:00Z" w16du:dateUtc="2025-01-03T08:50:00Z"/>
                    <w:rFonts w:ascii="Times New Roman" w:eastAsia="Times New Roman" w:hAnsi="Times New Roman" w:cs="Times New Roman"/>
                    <w:sz w:val="20"/>
                    <w:szCs w:val="20"/>
                  </w:rPr>
                </w:rPrChange>
              </w:rPr>
              <w:pPrChange w:id="218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56FDFB5"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77" w:author="瑋婷 徐" w:date="2025-01-03T16:50:00Z" w16du:dateUtc="2025-01-03T08:50:00Z"/>
                <w:rFonts w:ascii="Times New Roman" w:eastAsiaTheme="minorEastAsia" w:hAnsi="Times New Roman" w:cs="Times New Roman"/>
                <w:rPrChange w:id="21878" w:author="瑋婷 徐" w:date="2025-01-04T22:53:00Z" w16du:dateUtc="2025-01-04T14:53:00Z">
                  <w:rPr>
                    <w:ins w:id="21879" w:author="瑋婷 徐" w:date="2025-01-03T16:50:00Z" w16du:dateUtc="2025-01-03T08:50:00Z"/>
                    <w:rFonts w:ascii="Times New Roman" w:eastAsia="Times New Roman" w:hAnsi="Times New Roman" w:cs="Times New Roman"/>
                    <w:sz w:val="20"/>
                    <w:szCs w:val="20"/>
                  </w:rPr>
                </w:rPrChange>
              </w:rPr>
              <w:pPrChange w:id="2188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FE6122C"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81" w:author="瑋婷 徐" w:date="2025-01-03T16:50:00Z" w16du:dateUtc="2025-01-03T08:50:00Z"/>
                <w:rFonts w:ascii="Times New Roman" w:eastAsiaTheme="minorEastAsia" w:hAnsi="Times New Roman" w:cs="Times New Roman"/>
                <w:rPrChange w:id="21882" w:author="瑋婷 徐" w:date="2025-01-04T22:53:00Z" w16du:dateUtc="2025-01-04T14:53:00Z">
                  <w:rPr>
                    <w:ins w:id="21883" w:author="瑋婷 徐" w:date="2025-01-03T16:50:00Z" w16du:dateUtc="2025-01-03T08:50:00Z"/>
                    <w:rFonts w:ascii="Times New Roman" w:eastAsia="Times New Roman" w:hAnsi="Times New Roman" w:cs="Times New Roman"/>
                    <w:sz w:val="20"/>
                    <w:szCs w:val="20"/>
                  </w:rPr>
                </w:rPrChange>
              </w:rPr>
              <w:pPrChange w:id="2188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853FFB9"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85" w:author="瑋婷 徐" w:date="2025-01-03T16:50:00Z" w16du:dateUtc="2025-01-03T08:50:00Z"/>
                <w:rFonts w:ascii="Times New Roman" w:eastAsiaTheme="minorEastAsia" w:hAnsi="Times New Roman" w:cs="Times New Roman"/>
                <w:rPrChange w:id="21886" w:author="瑋婷 徐" w:date="2025-01-04T22:53:00Z" w16du:dateUtc="2025-01-04T14:53:00Z">
                  <w:rPr>
                    <w:ins w:id="21887" w:author="瑋婷 徐" w:date="2025-01-03T16:50:00Z" w16du:dateUtc="2025-01-03T08:50:00Z"/>
                    <w:rFonts w:ascii="Times New Roman" w:eastAsia="Times New Roman" w:hAnsi="Times New Roman" w:cs="Times New Roman"/>
                    <w:sz w:val="20"/>
                    <w:szCs w:val="20"/>
                  </w:rPr>
                </w:rPrChange>
              </w:rPr>
              <w:pPrChange w:id="2188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9861899"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89" w:author="瑋婷 徐" w:date="2025-01-03T16:50:00Z" w16du:dateUtc="2025-01-03T08:50:00Z"/>
                <w:rFonts w:ascii="Times New Roman" w:eastAsiaTheme="minorEastAsia" w:hAnsi="Times New Roman" w:cs="Times New Roman"/>
                <w:rPrChange w:id="21890" w:author="瑋婷 徐" w:date="2025-01-04T22:53:00Z" w16du:dateUtc="2025-01-04T14:53:00Z">
                  <w:rPr>
                    <w:ins w:id="21891" w:author="瑋婷 徐" w:date="2025-01-03T16:50:00Z" w16du:dateUtc="2025-01-03T08:50:00Z"/>
                    <w:rFonts w:ascii="Times New Roman" w:eastAsia="Times New Roman" w:hAnsi="Times New Roman" w:cs="Times New Roman"/>
                    <w:sz w:val="20"/>
                    <w:szCs w:val="20"/>
                  </w:rPr>
                </w:rPrChange>
              </w:rPr>
              <w:pPrChange w:id="218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86A8EDB"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93" w:author="瑋婷 徐" w:date="2025-01-03T16:50:00Z" w16du:dateUtc="2025-01-03T08:50:00Z"/>
                <w:rFonts w:ascii="Times New Roman" w:eastAsiaTheme="minorEastAsia" w:hAnsi="Times New Roman" w:cs="Times New Roman"/>
                <w:rPrChange w:id="21894" w:author="瑋婷 徐" w:date="2025-01-04T22:53:00Z" w16du:dateUtc="2025-01-04T14:53:00Z">
                  <w:rPr>
                    <w:ins w:id="21895" w:author="瑋婷 徐" w:date="2025-01-03T16:50:00Z" w16du:dateUtc="2025-01-03T08:50:00Z"/>
                    <w:rFonts w:ascii="Times New Roman" w:eastAsia="Times New Roman" w:hAnsi="Times New Roman" w:cs="Times New Roman"/>
                    <w:sz w:val="20"/>
                    <w:szCs w:val="20"/>
                  </w:rPr>
                </w:rPrChange>
              </w:rPr>
              <w:pPrChange w:id="218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AF74945"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897" w:author="瑋婷 徐" w:date="2025-01-03T16:50:00Z" w16du:dateUtc="2025-01-03T08:50:00Z"/>
                <w:rFonts w:ascii="Times New Roman" w:eastAsiaTheme="minorEastAsia" w:hAnsi="Times New Roman" w:cs="Times New Roman"/>
                <w:color w:val="000000"/>
                <w:rPrChange w:id="21898" w:author="瑋婷 徐" w:date="2025-01-04T22:53:00Z" w16du:dateUtc="2025-01-04T14:53:00Z">
                  <w:rPr>
                    <w:ins w:id="21899" w:author="瑋婷 徐" w:date="2025-01-03T16:50:00Z" w16du:dateUtc="2025-01-03T08:50:00Z"/>
                    <w:rFonts w:ascii="Calibri" w:hAnsi="Calibri" w:cs="Calibri"/>
                    <w:color w:val="000000"/>
                    <w:sz w:val="22"/>
                    <w:szCs w:val="22"/>
                  </w:rPr>
                </w:rPrChange>
              </w:rPr>
              <w:pPrChange w:id="219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1901" w:author="瑋婷 徐" w:date="2025-01-03T16:50:00Z" w16du:dateUtc="2025-01-03T08:50:00Z">
              <w:r w:rsidRPr="00277E58">
                <w:rPr>
                  <w:rFonts w:ascii="Times New Roman" w:eastAsiaTheme="minorEastAsia" w:hAnsi="Times New Roman" w:cs="Times New Roman"/>
                  <w:color w:val="000000"/>
                  <w:rPrChange w:id="21902"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4BC28A26"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903" w:author="瑋婷 徐" w:date="2025-01-03T16:50:00Z" w16du:dateUtc="2025-01-03T08:50:00Z"/>
                <w:rFonts w:ascii="Times New Roman" w:eastAsiaTheme="minorEastAsia" w:hAnsi="Times New Roman" w:cs="Times New Roman"/>
                <w:color w:val="000000"/>
                <w:rPrChange w:id="21904" w:author="瑋婷 徐" w:date="2025-01-04T22:53:00Z" w16du:dateUtc="2025-01-04T14:53:00Z">
                  <w:rPr>
                    <w:ins w:id="21905" w:author="瑋婷 徐" w:date="2025-01-03T16:50:00Z" w16du:dateUtc="2025-01-03T08:50:00Z"/>
                    <w:rFonts w:ascii="Calibri" w:hAnsi="Calibri" w:cs="Calibri"/>
                    <w:color w:val="000000"/>
                    <w:sz w:val="22"/>
                    <w:szCs w:val="22"/>
                  </w:rPr>
                </w:rPrChange>
              </w:rPr>
              <w:pPrChange w:id="2190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13AA27C"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907" w:author="瑋婷 徐" w:date="2025-01-03T16:50:00Z" w16du:dateUtc="2025-01-03T08:50:00Z"/>
                <w:rFonts w:ascii="Times New Roman" w:eastAsiaTheme="minorEastAsia" w:hAnsi="Times New Roman" w:cs="Times New Roman"/>
                <w:rPrChange w:id="21908" w:author="瑋婷 徐" w:date="2025-01-04T22:53:00Z" w16du:dateUtc="2025-01-04T14:53:00Z">
                  <w:rPr>
                    <w:ins w:id="21909" w:author="瑋婷 徐" w:date="2025-01-03T16:50:00Z" w16du:dateUtc="2025-01-03T08:50:00Z"/>
                    <w:rFonts w:ascii="Times New Roman" w:eastAsia="Times New Roman" w:hAnsi="Times New Roman" w:cs="Times New Roman"/>
                    <w:sz w:val="20"/>
                    <w:szCs w:val="20"/>
                  </w:rPr>
                </w:rPrChange>
              </w:rPr>
              <w:pPrChange w:id="2191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17817E2"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911" w:author="瑋婷 徐" w:date="2025-01-03T16:50:00Z" w16du:dateUtc="2025-01-03T08:50:00Z"/>
                <w:rFonts w:ascii="Times New Roman" w:eastAsiaTheme="minorEastAsia" w:hAnsi="Times New Roman" w:cs="Times New Roman"/>
                <w:rPrChange w:id="21912" w:author="瑋婷 徐" w:date="2025-01-04T22:53:00Z" w16du:dateUtc="2025-01-04T14:53:00Z">
                  <w:rPr>
                    <w:ins w:id="21913" w:author="瑋婷 徐" w:date="2025-01-03T16:50:00Z" w16du:dateUtc="2025-01-03T08:50:00Z"/>
                    <w:rFonts w:ascii="Times New Roman" w:eastAsia="Times New Roman" w:hAnsi="Times New Roman" w:cs="Times New Roman"/>
                    <w:sz w:val="20"/>
                    <w:szCs w:val="20"/>
                  </w:rPr>
                </w:rPrChange>
              </w:rPr>
              <w:pPrChange w:id="2191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73912B8"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915" w:author="瑋婷 徐" w:date="2025-01-03T16:50:00Z" w16du:dateUtc="2025-01-03T08:50:00Z"/>
                <w:rFonts w:ascii="Times New Roman" w:eastAsiaTheme="minorEastAsia" w:hAnsi="Times New Roman" w:cs="Times New Roman"/>
                <w:rPrChange w:id="21916" w:author="瑋婷 徐" w:date="2025-01-04T22:53:00Z" w16du:dateUtc="2025-01-04T14:53:00Z">
                  <w:rPr>
                    <w:ins w:id="21917" w:author="瑋婷 徐" w:date="2025-01-03T16:50:00Z" w16du:dateUtc="2025-01-03T08:50:00Z"/>
                    <w:rFonts w:ascii="Times New Roman" w:eastAsia="Times New Roman" w:hAnsi="Times New Roman" w:cs="Times New Roman"/>
                    <w:sz w:val="20"/>
                    <w:szCs w:val="20"/>
                  </w:rPr>
                </w:rPrChange>
              </w:rPr>
              <w:pPrChange w:id="2191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38FE514"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919" w:author="瑋婷 徐" w:date="2025-01-03T16:50:00Z" w16du:dateUtc="2025-01-03T08:50:00Z"/>
                <w:rFonts w:ascii="Times New Roman" w:eastAsiaTheme="minorEastAsia" w:hAnsi="Times New Roman" w:cs="Times New Roman"/>
                <w:rPrChange w:id="21920" w:author="瑋婷 徐" w:date="2025-01-04T22:53:00Z" w16du:dateUtc="2025-01-04T14:53:00Z">
                  <w:rPr>
                    <w:ins w:id="21921" w:author="瑋婷 徐" w:date="2025-01-03T16:50:00Z" w16du:dateUtc="2025-01-03T08:50:00Z"/>
                    <w:rFonts w:ascii="Times New Roman" w:eastAsia="Times New Roman" w:hAnsi="Times New Roman" w:cs="Times New Roman"/>
                    <w:sz w:val="20"/>
                    <w:szCs w:val="20"/>
                  </w:rPr>
                </w:rPrChange>
              </w:rPr>
              <w:pPrChange w:id="219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253E7A3"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923" w:author="瑋婷 徐" w:date="2025-01-03T16:50:00Z" w16du:dateUtc="2025-01-03T08:50:00Z"/>
                <w:rFonts w:ascii="Times New Roman" w:eastAsiaTheme="minorEastAsia" w:hAnsi="Times New Roman" w:cs="Times New Roman"/>
                <w:rPrChange w:id="21924" w:author="瑋婷 徐" w:date="2025-01-04T22:53:00Z" w16du:dateUtc="2025-01-04T14:53:00Z">
                  <w:rPr>
                    <w:ins w:id="21925" w:author="瑋婷 徐" w:date="2025-01-03T16:50:00Z" w16du:dateUtc="2025-01-03T08:50:00Z"/>
                    <w:rFonts w:ascii="Times New Roman" w:eastAsia="Times New Roman" w:hAnsi="Times New Roman" w:cs="Times New Roman"/>
                    <w:sz w:val="20"/>
                    <w:szCs w:val="20"/>
                  </w:rPr>
                </w:rPrChange>
              </w:rPr>
              <w:pPrChange w:id="2192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7EA3AF8"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927" w:author="瑋婷 徐" w:date="2025-01-03T16:50:00Z" w16du:dateUtc="2025-01-03T08:50:00Z"/>
                <w:rFonts w:ascii="Times New Roman" w:eastAsiaTheme="minorEastAsia" w:hAnsi="Times New Roman" w:cs="Times New Roman"/>
                <w:rPrChange w:id="21928" w:author="瑋婷 徐" w:date="2025-01-04T22:53:00Z" w16du:dateUtc="2025-01-04T14:53:00Z">
                  <w:rPr>
                    <w:ins w:id="21929" w:author="瑋婷 徐" w:date="2025-01-03T16:50:00Z" w16du:dateUtc="2025-01-03T08:50:00Z"/>
                    <w:rFonts w:ascii="Times New Roman" w:eastAsia="Times New Roman" w:hAnsi="Times New Roman" w:cs="Times New Roman"/>
                    <w:sz w:val="20"/>
                    <w:szCs w:val="20"/>
                  </w:rPr>
                </w:rPrChange>
              </w:rPr>
              <w:pPrChange w:id="2193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FE5255D"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931" w:author="瑋婷 徐" w:date="2025-01-03T16:50:00Z" w16du:dateUtc="2025-01-03T08:50:00Z"/>
                <w:rFonts w:ascii="Times New Roman" w:eastAsiaTheme="minorEastAsia" w:hAnsi="Times New Roman" w:cs="Times New Roman"/>
                <w:rPrChange w:id="21932" w:author="瑋婷 徐" w:date="2025-01-04T22:53:00Z" w16du:dateUtc="2025-01-04T14:53:00Z">
                  <w:rPr>
                    <w:ins w:id="21933" w:author="瑋婷 徐" w:date="2025-01-03T16:50:00Z" w16du:dateUtc="2025-01-03T08:50:00Z"/>
                    <w:rFonts w:ascii="Times New Roman" w:eastAsia="Times New Roman" w:hAnsi="Times New Roman" w:cs="Times New Roman"/>
                    <w:sz w:val="20"/>
                    <w:szCs w:val="20"/>
                  </w:rPr>
                </w:rPrChange>
              </w:rPr>
              <w:pPrChange w:id="219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14D768DC"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1935" w:author="瑋婷 徐" w:date="2025-01-03T16:50:00Z" w16du:dateUtc="2025-01-03T08:50:00Z"/>
                <w:rFonts w:ascii="Times New Roman" w:eastAsiaTheme="minorEastAsia" w:hAnsi="Times New Roman" w:cs="Times New Roman"/>
                <w:rPrChange w:id="21936" w:author="瑋婷 徐" w:date="2025-01-04T22:53:00Z" w16du:dateUtc="2025-01-04T14:53:00Z">
                  <w:rPr>
                    <w:ins w:id="21937" w:author="瑋婷 徐" w:date="2025-01-03T16:50:00Z" w16du:dateUtc="2025-01-03T08:50:00Z"/>
                    <w:rFonts w:ascii="Times New Roman" w:eastAsia="Times New Roman" w:hAnsi="Times New Roman" w:cs="Times New Roman"/>
                    <w:sz w:val="20"/>
                    <w:szCs w:val="20"/>
                  </w:rPr>
                </w:rPrChange>
              </w:rPr>
              <w:pPrChange w:id="219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F0C1C" w14:paraId="51A17390" w14:textId="77777777" w:rsidTr="003C19C7">
        <w:trPr>
          <w:cnfStyle w:val="000000100000" w:firstRow="0" w:lastRow="0" w:firstColumn="0" w:lastColumn="0" w:oddVBand="0" w:evenVBand="0" w:oddHBand="1" w:evenHBand="0" w:firstRowFirstColumn="0" w:firstRowLastColumn="0" w:lastRowFirstColumn="0" w:lastRowLastColumn="0"/>
          <w:trHeight w:val="300"/>
          <w:ins w:id="21939"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E2EEB0A" w14:textId="77777777" w:rsidR="003C19C7" w:rsidRPr="00277E58" w:rsidRDefault="003C19C7">
            <w:pPr>
              <w:spacing w:line="360" w:lineRule="auto"/>
              <w:jc w:val="both"/>
              <w:rPr>
                <w:ins w:id="21940" w:author="瑋婷 徐" w:date="2025-01-03T16:50:00Z" w16du:dateUtc="2025-01-03T08:50:00Z"/>
                <w:rFonts w:ascii="Times New Roman" w:eastAsiaTheme="minorEastAsia" w:hAnsi="Times New Roman" w:cs="Times New Roman"/>
                <w:b w:val="0"/>
                <w:bCs w:val="0"/>
                <w:color w:val="000000"/>
                <w:rPrChange w:id="21941" w:author="瑋婷 徐" w:date="2025-01-04T22:53:00Z" w16du:dateUtc="2025-01-04T14:53:00Z">
                  <w:rPr>
                    <w:ins w:id="21942" w:author="瑋婷 徐" w:date="2025-01-03T16:50:00Z" w16du:dateUtc="2025-01-03T08:50:00Z"/>
                    <w:rFonts w:ascii="Calibri" w:hAnsi="Calibri" w:cs="Calibri"/>
                    <w:color w:val="000000"/>
                    <w:sz w:val="22"/>
                    <w:szCs w:val="22"/>
                  </w:rPr>
                </w:rPrChange>
              </w:rPr>
              <w:pPrChange w:id="21943" w:author="瑋婷 徐" w:date="2025-01-03T16:55:00Z" w16du:dateUtc="2025-01-03T08:55:00Z">
                <w:pPr/>
              </w:pPrChange>
            </w:pPr>
            <w:ins w:id="21944" w:author="瑋婷 徐" w:date="2025-01-03T16:50:00Z" w16du:dateUtc="2025-01-03T08:50:00Z">
              <w:r w:rsidRPr="00277E58">
                <w:rPr>
                  <w:rFonts w:ascii="Times New Roman" w:eastAsiaTheme="minorEastAsia" w:hAnsi="Times New Roman" w:cs="Times New Roman" w:hint="eastAsia"/>
                  <w:b w:val="0"/>
                  <w:bCs w:val="0"/>
                  <w:color w:val="000000"/>
                  <w:rPrChange w:id="21945" w:author="瑋婷 徐" w:date="2025-01-04T22:53:00Z" w16du:dateUtc="2025-01-04T14:53:00Z">
                    <w:rPr>
                      <w:rFonts w:ascii="Calibri" w:hAnsi="Calibri" w:cs="Calibri" w:hint="eastAsia"/>
                      <w:color w:val="000000"/>
                      <w:sz w:val="22"/>
                      <w:szCs w:val="22"/>
                    </w:rPr>
                  </w:rPrChange>
                </w:rPr>
                <w:t>小雲雀</w:t>
              </w:r>
              <w:r w:rsidRPr="00277E58">
                <w:rPr>
                  <w:rFonts w:ascii="Times New Roman" w:eastAsiaTheme="minorEastAsia" w:hAnsi="Times New Roman" w:cs="Times New Roman"/>
                  <w:b w:val="0"/>
                  <w:bCs w:val="0"/>
                  <w:color w:val="000000"/>
                  <w:rPrChange w:id="21946"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28FBADD5"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947" w:author="瑋婷 徐" w:date="2025-01-03T16:50:00Z" w16du:dateUtc="2025-01-03T08:50:00Z"/>
                <w:rFonts w:ascii="Times New Roman" w:eastAsiaTheme="minorEastAsia" w:hAnsi="Times New Roman" w:cs="Times New Roman"/>
                <w:i/>
                <w:iCs/>
                <w:color w:val="000000"/>
                <w:rPrChange w:id="21948" w:author="瑋婷 徐" w:date="2025-01-04T22:53:00Z" w16du:dateUtc="2025-01-04T14:53:00Z">
                  <w:rPr>
                    <w:ins w:id="21949" w:author="瑋婷 徐" w:date="2025-01-03T16:50:00Z" w16du:dateUtc="2025-01-03T08:50:00Z"/>
                    <w:rFonts w:ascii="Calibri" w:hAnsi="Calibri" w:cs="Calibri"/>
                    <w:i/>
                    <w:iCs/>
                    <w:color w:val="000000"/>
                    <w:sz w:val="22"/>
                    <w:szCs w:val="22"/>
                  </w:rPr>
                </w:rPrChange>
              </w:rPr>
              <w:pPrChange w:id="219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1951" w:author="瑋婷 徐" w:date="2025-01-03T16:50:00Z" w16du:dateUtc="2025-01-03T08:50:00Z">
              <w:r w:rsidRPr="00277E58">
                <w:rPr>
                  <w:rFonts w:ascii="Times New Roman" w:eastAsiaTheme="minorEastAsia" w:hAnsi="Times New Roman" w:cs="Times New Roman"/>
                  <w:i/>
                  <w:iCs/>
                  <w:color w:val="000000"/>
                  <w:rPrChange w:id="21952" w:author="瑋婷 徐" w:date="2025-01-04T22:53:00Z" w16du:dateUtc="2025-01-04T14:53:00Z">
                    <w:rPr>
                      <w:rFonts w:ascii="Calibri" w:hAnsi="Calibri" w:cs="Calibri"/>
                      <w:i/>
                      <w:iCs/>
                      <w:color w:val="000000"/>
                      <w:sz w:val="22"/>
                      <w:szCs w:val="22"/>
                    </w:rPr>
                  </w:rPrChange>
                </w:rPr>
                <w:t>Alauda gulgula</w:t>
              </w:r>
            </w:ins>
          </w:p>
        </w:tc>
        <w:tc>
          <w:tcPr>
            <w:tcW w:w="162" w:type="pct"/>
            <w:noWrap/>
            <w:vAlign w:val="center"/>
            <w:hideMark/>
          </w:tcPr>
          <w:p w14:paraId="5A489DFE"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953" w:author="瑋婷 徐" w:date="2025-01-03T16:50:00Z" w16du:dateUtc="2025-01-03T08:50:00Z"/>
                <w:rFonts w:ascii="Times New Roman" w:eastAsiaTheme="minorEastAsia" w:hAnsi="Times New Roman" w:cs="Times New Roman"/>
                <w:i/>
                <w:iCs/>
                <w:color w:val="000000"/>
                <w:rPrChange w:id="21954" w:author="瑋婷 徐" w:date="2025-01-04T22:53:00Z" w16du:dateUtc="2025-01-04T14:53:00Z">
                  <w:rPr>
                    <w:ins w:id="21955" w:author="瑋婷 徐" w:date="2025-01-03T16:50:00Z" w16du:dateUtc="2025-01-03T08:50:00Z"/>
                    <w:rFonts w:ascii="Calibri" w:hAnsi="Calibri" w:cs="Calibri"/>
                    <w:i/>
                    <w:iCs/>
                    <w:color w:val="000000"/>
                    <w:sz w:val="22"/>
                    <w:szCs w:val="22"/>
                  </w:rPr>
                </w:rPrChange>
              </w:rPr>
              <w:pPrChange w:id="219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EE1FC68"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957" w:author="瑋婷 徐" w:date="2025-01-03T16:50:00Z" w16du:dateUtc="2025-01-03T08:50:00Z"/>
                <w:rFonts w:ascii="Times New Roman" w:eastAsiaTheme="minorEastAsia" w:hAnsi="Times New Roman" w:cs="Times New Roman"/>
                <w:rPrChange w:id="21958" w:author="瑋婷 徐" w:date="2025-01-04T22:53:00Z" w16du:dateUtc="2025-01-04T14:53:00Z">
                  <w:rPr>
                    <w:ins w:id="21959" w:author="瑋婷 徐" w:date="2025-01-03T16:50:00Z" w16du:dateUtc="2025-01-03T08:50:00Z"/>
                    <w:rFonts w:ascii="Times New Roman" w:eastAsia="Times New Roman" w:hAnsi="Times New Roman" w:cs="Times New Roman"/>
                    <w:sz w:val="20"/>
                    <w:szCs w:val="20"/>
                  </w:rPr>
                </w:rPrChange>
              </w:rPr>
              <w:pPrChange w:id="2196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E9CE12C"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961" w:author="瑋婷 徐" w:date="2025-01-03T16:50:00Z" w16du:dateUtc="2025-01-03T08:50:00Z"/>
                <w:rFonts w:ascii="Times New Roman" w:eastAsiaTheme="minorEastAsia" w:hAnsi="Times New Roman" w:cs="Times New Roman"/>
                <w:rPrChange w:id="21962" w:author="瑋婷 徐" w:date="2025-01-04T22:53:00Z" w16du:dateUtc="2025-01-04T14:53:00Z">
                  <w:rPr>
                    <w:ins w:id="21963" w:author="瑋婷 徐" w:date="2025-01-03T16:50:00Z" w16du:dateUtc="2025-01-03T08:50:00Z"/>
                    <w:rFonts w:ascii="Times New Roman" w:eastAsia="Times New Roman" w:hAnsi="Times New Roman" w:cs="Times New Roman"/>
                    <w:sz w:val="20"/>
                    <w:szCs w:val="20"/>
                  </w:rPr>
                </w:rPrChange>
              </w:rPr>
              <w:pPrChange w:id="2196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3772216"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965" w:author="瑋婷 徐" w:date="2025-01-03T16:50:00Z" w16du:dateUtc="2025-01-03T08:50:00Z"/>
                <w:rFonts w:ascii="Times New Roman" w:eastAsiaTheme="minorEastAsia" w:hAnsi="Times New Roman" w:cs="Times New Roman"/>
                <w:rPrChange w:id="21966" w:author="瑋婷 徐" w:date="2025-01-04T22:53:00Z" w16du:dateUtc="2025-01-04T14:53:00Z">
                  <w:rPr>
                    <w:ins w:id="21967" w:author="瑋婷 徐" w:date="2025-01-03T16:50:00Z" w16du:dateUtc="2025-01-03T08:50:00Z"/>
                    <w:rFonts w:ascii="Times New Roman" w:eastAsia="Times New Roman" w:hAnsi="Times New Roman" w:cs="Times New Roman"/>
                    <w:sz w:val="20"/>
                    <w:szCs w:val="20"/>
                  </w:rPr>
                </w:rPrChange>
              </w:rPr>
              <w:pPrChange w:id="2196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C637C50"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969" w:author="瑋婷 徐" w:date="2025-01-03T16:50:00Z" w16du:dateUtc="2025-01-03T08:50:00Z"/>
                <w:rFonts w:ascii="Times New Roman" w:eastAsiaTheme="minorEastAsia" w:hAnsi="Times New Roman" w:cs="Times New Roman"/>
                <w:rPrChange w:id="21970" w:author="瑋婷 徐" w:date="2025-01-04T22:53:00Z" w16du:dateUtc="2025-01-04T14:53:00Z">
                  <w:rPr>
                    <w:ins w:id="21971" w:author="瑋婷 徐" w:date="2025-01-03T16:50:00Z" w16du:dateUtc="2025-01-03T08:50:00Z"/>
                    <w:rFonts w:ascii="Times New Roman" w:eastAsia="Times New Roman" w:hAnsi="Times New Roman" w:cs="Times New Roman"/>
                    <w:sz w:val="20"/>
                    <w:szCs w:val="20"/>
                  </w:rPr>
                </w:rPrChange>
              </w:rPr>
              <w:pPrChange w:id="2197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FA4C621"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973" w:author="瑋婷 徐" w:date="2025-01-03T16:50:00Z" w16du:dateUtc="2025-01-03T08:50:00Z"/>
                <w:rFonts w:ascii="Times New Roman" w:eastAsiaTheme="minorEastAsia" w:hAnsi="Times New Roman" w:cs="Times New Roman"/>
                <w:rPrChange w:id="21974" w:author="瑋婷 徐" w:date="2025-01-04T22:53:00Z" w16du:dateUtc="2025-01-04T14:53:00Z">
                  <w:rPr>
                    <w:ins w:id="21975" w:author="瑋婷 徐" w:date="2025-01-03T16:50:00Z" w16du:dateUtc="2025-01-03T08:50:00Z"/>
                    <w:rFonts w:ascii="Times New Roman" w:eastAsia="Times New Roman" w:hAnsi="Times New Roman" w:cs="Times New Roman"/>
                    <w:sz w:val="20"/>
                    <w:szCs w:val="20"/>
                  </w:rPr>
                </w:rPrChange>
              </w:rPr>
              <w:pPrChange w:id="219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F51BB40"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977" w:author="瑋婷 徐" w:date="2025-01-03T16:50:00Z" w16du:dateUtc="2025-01-03T08:50:00Z"/>
                <w:rFonts w:ascii="Times New Roman" w:eastAsiaTheme="minorEastAsia" w:hAnsi="Times New Roman" w:cs="Times New Roman"/>
                <w:rPrChange w:id="21978" w:author="瑋婷 徐" w:date="2025-01-04T22:53:00Z" w16du:dateUtc="2025-01-04T14:53:00Z">
                  <w:rPr>
                    <w:ins w:id="21979" w:author="瑋婷 徐" w:date="2025-01-03T16:50:00Z" w16du:dateUtc="2025-01-03T08:50:00Z"/>
                    <w:rFonts w:ascii="Times New Roman" w:eastAsia="Times New Roman" w:hAnsi="Times New Roman" w:cs="Times New Roman"/>
                    <w:sz w:val="20"/>
                    <w:szCs w:val="20"/>
                  </w:rPr>
                </w:rPrChange>
              </w:rPr>
              <w:pPrChange w:id="219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D89693B"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981" w:author="瑋婷 徐" w:date="2025-01-03T16:50:00Z" w16du:dateUtc="2025-01-03T08:50:00Z"/>
                <w:rFonts w:ascii="Times New Roman" w:eastAsiaTheme="minorEastAsia" w:hAnsi="Times New Roman" w:cs="Times New Roman"/>
                <w:rPrChange w:id="21982" w:author="瑋婷 徐" w:date="2025-01-04T22:53:00Z" w16du:dateUtc="2025-01-04T14:53:00Z">
                  <w:rPr>
                    <w:ins w:id="21983" w:author="瑋婷 徐" w:date="2025-01-03T16:50:00Z" w16du:dateUtc="2025-01-03T08:50:00Z"/>
                    <w:rFonts w:ascii="Times New Roman" w:eastAsia="Times New Roman" w:hAnsi="Times New Roman" w:cs="Times New Roman"/>
                    <w:sz w:val="20"/>
                    <w:szCs w:val="20"/>
                  </w:rPr>
                </w:rPrChange>
              </w:rPr>
              <w:pPrChange w:id="219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B96D43F"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985" w:author="瑋婷 徐" w:date="2025-01-03T16:50:00Z" w16du:dateUtc="2025-01-03T08:50:00Z"/>
                <w:rFonts w:ascii="Times New Roman" w:eastAsiaTheme="minorEastAsia" w:hAnsi="Times New Roman" w:cs="Times New Roman"/>
                <w:rPrChange w:id="21986" w:author="瑋婷 徐" w:date="2025-01-04T22:53:00Z" w16du:dateUtc="2025-01-04T14:53:00Z">
                  <w:rPr>
                    <w:ins w:id="21987" w:author="瑋婷 徐" w:date="2025-01-03T16:50:00Z" w16du:dateUtc="2025-01-03T08:50:00Z"/>
                    <w:rFonts w:ascii="Times New Roman" w:eastAsia="Times New Roman" w:hAnsi="Times New Roman" w:cs="Times New Roman"/>
                    <w:sz w:val="20"/>
                    <w:szCs w:val="20"/>
                  </w:rPr>
                </w:rPrChange>
              </w:rPr>
              <w:pPrChange w:id="219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4597097"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989" w:author="瑋婷 徐" w:date="2025-01-03T16:50:00Z" w16du:dateUtc="2025-01-03T08:50:00Z"/>
                <w:rFonts w:ascii="Times New Roman" w:eastAsiaTheme="minorEastAsia" w:hAnsi="Times New Roman" w:cs="Times New Roman"/>
                <w:rPrChange w:id="21990" w:author="瑋婷 徐" w:date="2025-01-04T22:53:00Z" w16du:dateUtc="2025-01-04T14:53:00Z">
                  <w:rPr>
                    <w:ins w:id="21991" w:author="瑋婷 徐" w:date="2025-01-03T16:50:00Z" w16du:dateUtc="2025-01-03T08:50:00Z"/>
                    <w:rFonts w:ascii="Times New Roman" w:eastAsia="Times New Roman" w:hAnsi="Times New Roman" w:cs="Times New Roman"/>
                    <w:sz w:val="20"/>
                    <w:szCs w:val="20"/>
                  </w:rPr>
                </w:rPrChange>
              </w:rPr>
              <w:pPrChange w:id="219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6414CDC"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993" w:author="瑋婷 徐" w:date="2025-01-03T16:50:00Z" w16du:dateUtc="2025-01-03T08:50:00Z"/>
                <w:rFonts w:ascii="Times New Roman" w:eastAsiaTheme="minorEastAsia" w:hAnsi="Times New Roman" w:cs="Times New Roman"/>
                <w:rPrChange w:id="21994" w:author="瑋婷 徐" w:date="2025-01-04T22:53:00Z" w16du:dateUtc="2025-01-04T14:53:00Z">
                  <w:rPr>
                    <w:ins w:id="21995" w:author="瑋婷 徐" w:date="2025-01-03T16:50:00Z" w16du:dateUtc="2025-01-03T08:50:00Z"/>
                    <w:rFonts w:ascii="Times New Roman" w:eastAsia="Times New Roman" w:hAnsi="Times New Roman" w:cs="Times New Roman"/>
                    <w:sz w:val="20"/>
                    <w:szCs w:val="20"/>
                  </w:rPr>
                </w:rPrChange>
              </w:rPr>
              <w:pPrChange w:id="219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22E855E"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1997" w:author="瑋婷 徐" w:date="2025-01-03T16:50:00Z" w16du:dateUtc="2025-01-03T08:50:00Z"/>
                <w:rFonts w:ascii="Times New Roman" w:eastAsiaTheme="minorEastAsia" w:hAnsi="Times New Roman" w:cs="Times New Roman"/>
                <w:rPrChange w:id="21998" w:author="瑋婷 徐" w:date="2025-01-04T22:53:00Z" w16du:dateUtc="2025-01-04T14:53:00Z">
                  <w:rPr>
                    <w:ins w:id="21999" w:author="瑋婷 徐" w:date="2025-01-03T16:50:00Z" w16du:dateUtc="2025-01-03T08:50:00Z"/>
                    <w:rFonts w:ascii="Times New Roman" w:eastAsia="Times New Roman" w:hAnsi="Times New Roman" w:cs="Times New Roman"/>
                    <w:sz w:val="20"/>
                    <w:szCs w:val="20"/>
                  </w:rPr>
                </w:rPrChange>
              </w:rPr>
              <w:pPrChange w:id="220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DBF1AC6"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001" w:author="瑋婷 徐" w:date="2025-01-03T16:50:00Z" w16du:dateUtc="2025-01-03T08:50:00Z"/>
                <w:rFonts w:ascii="Times New Roman" w:eastAsiaTheme="minorEastAsia" w:hAnsi="Times New Roman" w:cs="Times New Roman"/>
                <w:rPrChange w:id="22002" w:author="瑋婷 徐" w:date="2025-01-04T22:53:00Z" w16du:dateUtc="2025-01-04T14:53:00Z">
                  <w:rPr>
                    <w:ins w:id="22003" w:author="瑋婷 徐" w:date="2025-01-03T16:50:00Z" w16du:dateUtc="2025-01-03T08:50:00Z"/>
                    <w:rFonts w:ascii="Times New Roman" w:eastAsia="Times New Roman" w:hAnsi="Times New Roman" w:cs="Times New Roman"/>
                    <w:sz w:val="20"/>
                    <w:szCs w:val="20"/>
                  </w:rPr>
                </w:rPrChange>
              </w:rPr>
              <w:pPrChange w:id="220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772FD89"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005" w:author="瑋婷 徐" w:date="2025-01-03T16:50:00Z" w16du:dateUtc="2025-01-03T08:50:00Z"/>
                <w:rFonts w:ascii="Times New Roman" w:eastAsiaTheme="minorEastAsia" w:hAnsi="Times New Roman" w:cs="Times New Roman"/>
                <w:rPrChange w:id="22006" w:author="瑋婷 徐" w:date="2025-01-04T22:53:00Z" w16du:dateUtc="2025-01-04T14:53:00Z">
                  <w:rPr>
                    <w:ins w:id="22007" w:author="瑋婷 徐" w:date="2025-01-03T16:50:00Z" w16du:dateUtc="2025-01-03T08:50:00Z"/>
                    <w:rFonts w:ascii="Times New Roman" w:eastAsia="Times New Roman" w:hAnsi="Times New Roman" w:cs="Times New Roman"/>
                    <w:sz w:val="20"/>
                    <w:szCs w:val="20"/>
                  </w:rPr>
                </w:rPrChange>
              </w:rPr>
              <w:pPrChange w:id="220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1756847"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009" w:author="瑋婷 徐" w:date="2025-01-03T16:50:00Z" w16du:dateUtc="2025-01-03T08:50:00Z"/>
                <w:rFonts w:ascii="Times New Roman" w:eastAsiaTheme="minorEastAsia" w:hAnsi="Times New Roman" w:cs="Times New Roman"/>
                <w:rPrChange w:id="22010" w:author="瑋婷 徐" w:date="2025-01-04T22:53:00Z" w16du:dateUtc="2025-01-04T14:53:00Z">
                  <w:rPr>
                    <w:ins w:id="22011" w:author="瑋婷 徐" w:date="2025-01-03T16:50:00Z" w16du:dateUtc="2025-01-03T08:50:00Z"/>
                    <w:rFonts w:ascii="Times New Roman" w:eastAsia="Times New Roman" w:hAnsi="Times New Roman" w:cs="Times New Roman"/>
                    <w:sz w:val="20"/>
                    <w:szCs w:val="20"/>
                  </w:rPr>
                </w:rPrChange>
              </w:rPr>
              <w:pPrChange w:id="220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02E6122"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013" w:author="瑋婷 徐" w:date="2025-01-03T16:50:00Z" w16du:dateUtc="2025-01-03T08:50:00Z"/>
                <w:rFonts w:ascii="Times New Roman" w:eastAsiaTheme="minorEastAsia" w:hAnsi="Times New Roman" w:cs="Times New Roman"/>
                <w:rPrChange w:id="22014" w:author="瑋婷 徐" w:date="2025-01-04T22:53:00Z" w16du:dateUtc="2025-01-04T14:53:00Z">
                  <w:rPr>
                    <w:ins w:id="22015" w:author="瑋婷 徐" w:date="2025-01-03T16:50:00Z" w16du:dateUtc="2025-01-03T08:50:00Z"/>
                    <w:rFonts w:ascii="Times New Roman" w:eastAsia="Times New Roman" w:hAnsi="Times New Roman" w:cs="Times New Roman"/>
                    <w:sz w:val="20"/>
                    <w:szCs w:val="20"/>
                  </w:rPr>
                </w:rPrChange>
              </w:rPr>
              <w:pPrChange w:id="220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E511A36"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017" w:author="瑋婷 徐" w:date="2025-01-03T16:50:00Z" w16du:dateUtc="2025-01-03T08:50:00Z"/>
                <w:rFonts w:ascii="Times New Roman" w:eastAsiaTheme="minorEastAsia" w:hAnsi="Times New Roman" w:cs="Times New Roman"/>
                <w:rPrChange w:id="22018" w:author="瑋婷 徐" w:date="2025-01-04T22:53:00Z" w16du:dateUtc="2025-01-04T14:53:00Z">
                  <w:rPr>
                    <w:ins w:id="22019" w:author="瑋婷 徐" w:date="2025-01-03T16:50:00Z" w16du:dateUtc="2025-01-03T08:50:00Z"/>
                    <w:rFonts w:ascii="Times New Roman" w:eastAsia="Times New Roman" w:hAnsi="Times New Roman" w:cs="Times New Roman"/>
                    <w:sz w:val="20"/>
                    <w:szCs w:val="20"/>
                  </w:rPr>
                </w:rPrChange>
              </w:rPr>
              <w:pPrChange w:id="220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86760B0"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021" w:author="瑋婷 徐" w:date="2025-01-03T16:50:00Z" w16du:dateUtc="2025-01-03T08:50:00Z"/>
                <w:rFonts w:ascii="Times New Roman" w:eastAsiaTheme="minorEastAsia" w:hAnsi="Times New Roman" w:cs="Times New Roman"/>
                <w:rPrChange w:id="22022" w:author="瑋婷 徐" w:date="2025-01-04T22:53:00Z" w16du:dateUtc="2025-01-04T14:53:00Z">
                  <w:rPr>
                    <w:ins w:id="22023" w:author="瑋婷 徐" w:date="2025-01-03T16:50:00Z" w16du:dateUtc="2025-01-03T08:50:00Z"/>
                    <w:rFonts w:ascii="Times New Roman" w:eastAsia="Times New Roman" w:hAnsi="Times New Roman" w:cs="Times New Roman"/>
                    <w:sz w:val="20"/>
                    <w:szCs w:val="20"/>
                  </w:rPr>
                </w:rPrChange>
              </w:rPr>
              <w:pPrChange w:id="220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0F4F5F6"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025" w:author="瑋婷 徐" w:date="2025-01-03T16:50:00Z" w16du:dateUtc="2025-01-03T08:50:00Z"/>
                <w:rFonts w:ascii="Times New Roman" w:eastAsiaTheme="minorEastAsia" w:hAnsi="Times New Roman" w:cs="Times New Roman"/>
                <w:rPrChange w:id="22026" w:author="瑋婷 徐" w:date="2025-01-04T22:53:00Z" w16du:dateUtc="2025-01-04T14:53:00Z">
                  <w:rPr>
                    <w:ins w:id="22027" w:author="瑋婷 徐" w:date="2025-01-03T16:50:00Z" w16du:dateUtc="2025-01-03T08:50:00Z"/>
                    <w:rFonts w:ascii="Times New Roman" w:eastAsia="Times New Roman" w:hAnsi="Times New Roman" w:cs="Times New Roman"/>
                    <w:sz w:val="20"/>
                    <w:szCs w:val="20"/>
                  </w:rPr>
                </w:rPrChange>
              </w:rPr>
              <w:pPrChange w:id="220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08CB6C8"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029" w:author="瑋婷 徐" w:date="2025-01-03T16:50:00Z" w16du:dateUtc="2025-01-03T08:50:00Z"/>
                <w:rFonts w:ascii="Times New Roman" w:eastAsiaTheme="minorEastAsia" w:hAnsi="Times New Roman" w:cs="Times New Roman"/>
                <w:rPrChange w:id="22030" w:author="瑋婷 徐" w:date="2025-01-04T22:53:00Z" w16du:dateUtc="2025-01-04T14:53:00Z">
                  <w:rPr>
                    <w:ins w:id="22031" w:author="瑋婷 徐" w:date="2025-01-03T16:50:00Z" w16du:dateUtc="2025-01-03T08:50:00Z"/>
                    <w:rFonts w:ascii="Times New Roman" w:eastAsia="Times New Roman" w:hAnsi="Times New Roman" w:cs="Times New Roman"/>
                    <w:sz w:val="20"/>
                    <w:szCs w:val="20"/>
                  </w:rPr>
                </w:rPrChange>
              </w:rPr>
              <w:pPrChange w:id="220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114CFD63"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033" w:author="瑋婷 徐" w:date="2025-01-03T16:50:00Z" w16du:dateUtc="2025-01-03T08:50:00Z"/>
                <w:rFonts w:ascii="Times New Roman" w:eastAsiaTheme="minorEastAsia" w:hAnsi="Times New Roman" w:cs="Times New Roman"/>
                <w:rPrChange w:id="22034" w:author="瑋婷 徐" w:date="2025-01-04T22:53:00Z" w16du:dateUtc="2025-01-04T14:53:00Z">
                  <w:rPr>
                    <w:ins w:id="22035" w:author="瑋婷 徐" w:date="2025-01-03T16:50:00Z" w16du:dateUtc="2025-01-03T08:50:00Z"/>
                    <w:rFonts w:ascii="Times New Roman" w:eastAsia="Times New Roman" w:hAnsi="Times New Roman" w:cs="Times New Roman"/>
                    <w:sz w:val="20"/>
                    <w:szCs w:val="20"/>
                  </w:rPr>
                </w:rPrChange>
              </w:rPr>
              <w:pPrChange w:id="220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F0C1C" w14:paraId="352DD92B" w14:textId="77777777" w:rsidTr="003C19C7">
        <w:trPr>
          <w:trHeight w:val="300"/>
          <w:ins w:id="22037"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9DB48C9" w14:textId="77777777" w:rsidR="003C19C7" w:rsidRPr="00277E58" w:rsidRDefault="003C19C7">
            <w:pPr>
              <w:spacing w:line="360" w:lineRule="auto"/>
              <w:jc w:val="both"/>
              <w:rPr>
                <w:ins w:id="22038" w:author="瑋婷 徐" w:date="2025-01-03T16:50:00Z" w16du:dateUtc="2025-01-03T08:50:00Z"/>
                <w:rFonts w:ascii="Times New Roman" w:eastAsiaTheme="minorEastAsia" w:hAnsi="Times New Roman" w:cs="Times New Roman"/>
                <w:b w:val="0"/>
                <w:bCs w:val="0"/>
                <w:color w:val="000000"/>
                <w:rPrChange w:id="22039" w:author="瑋婷 徐" w:date="2025-01-04T22:53:00Z" w16du:dateUtc="2025-01-04T14:53:00Z">
                  <w:rPr>
                    <w:ins w:id="22040" w:author="瑋婷 徐" w:date="2025-01-03T16:50:00Z" w16du:dateUtc="2025-01-03T08:50:00Z"/>
                    <w:rFonts w:ascii="Calibri" w:hAnsi="Calibri" w:cs="Calibri"/>
                    <w:color w:val="000000"/>
                    <w:sz w:val="22"/>
                    <w:szCs w:val="22"/>
                  </w:rPr>
                </w:rPrChange>
              </w:rPr>
              <w:pPrChange w:id="22041" w:author="瑋婷 徐" w:date="2025-01-03T16:55:00Z" w16du:dateUtc="2025-01-03T08:55:00Z">
                <w:pPr/>
              </w:pPrChange>
            </w:pPr>
            <w:ins w:id="22042" w:author="瑋婷 徐" w:date="2025-01-03T16:50:00Z" w16du:dateUtc="2025-01-03T08:50:00Z">
              <w:r w:rsidRPr="00277E58">
                <w:rPr>
                  <w:rFonts w:ascii="Times New Roman" w:eastAsiaTheme="minorEastAsia" w:hAnsi="Times New Roman" w:cs="Times New Roman" w:hint="eastAsia"/>
                  <w:b w:val="0"/>
                  <w:bCs w:val="0"/>
                  <w:color w:val="000000"/>
                  <w:rPrChange w:id="22043" w:author="瑋婷 徐" w:date="2025-01-04T22:53:00Z" w16du:dateUtc="2025-01-04T14:53:00Z">
                    <w:rPr>
                      <w:rFonts w:ascii="Calibri" w:hAnsi="Calibri" w:cs="Calibri" w:hint="eastAsia"/>
                      <w:color w:val="000000"/>
                      <w:sz w:val="22"/>
                      <w:szCs w:val="22"/>
                    </w:rPr>
                  </w:rPrChange>
                </w:rPr>
                <w:t>灰頭鷦鶯</w:t>
              </w:r>
              <w:r w:rsidRPr="00277E58">
                <w:rPr>
                  <w:rFonts w:ascii="Times New Roman" w:eastAsiaTheme="minorEastAsia" w:hAnsi="Times New Roman" w:cs="Times New Roman"/>
                  <w:b w:val="0"/>
                  <w:bCs w:val="0"/>
                  <w:color w:val="000000"/>
                  <w:rPrChange w:id="22044"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2C8408F5"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45" w:author="瑋婷 徐" w:date="2025-01-03T16:50:00Z" w16du:dateUtc="2025-01-03T08:50:00Z"/>
                <w:rFonts w:ascii="Times New Roman" w:eastAsiaTheme="minorEastAsia" w:hAnsi="Times New Roman" w:cs="Times New Roman"/>
                <w:i/>
                <w:iCs/>
                <w:color w:val="000000"/>
                <w:rPrChange w:id="22046" w:author="瑋婷 徐" w:date="2025-01-04T22:53:00Z" w16du:dateUtc="2025-01-04T14:53:00Z">
                  <w:rPr>
                    <w:ins w:id="22047" w:author="瑋婷 徐" w:date="2025-01-03T16:50:00Z" w16du:dateUtc="2025-01-03T08:50:00Z"/>
                    <w:rFonts w:ascii="Calibri" w:hAnsi="Calibri" w:cs="Calibri"/>
                    <w:i/>
                    <w:iCs/>
                    <w:color w:val="000000"/>
                    <w:sz w:val="22"/>
                    <w:szCs w:val="22"/>
                  </w:rPr>
                </w:rPrChange>
              </w:rPr>
              <w:pPrChange w:id="2204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049" w:author="瑋婷 徐" w:date="2025-01-03T16:50:00Z" w16du:dateUtc="2025-01-03T08:50:00Z">
              <w:r w:rsidRPr="00277E58">
                <w:rPr>
                  <w:rFonts w:ascii="Times New Roman" w:eastAsiaTheme="minorEastAsia" w:hAnsi="Times New Roman" w:cs="Times New Roman"/>
                  <w:i/>
                  <w:iCs/>
                  <w:color w:val="000000"/>
                  <w:rPrChange w:id="22050" w:author="瑋婷 徐" w:date="2025-01-04T22:53:00Z" w16du:dateUtc="2025-01-04T14:53:00Z">
                    <w:rPr>
                      <w:rFonts w:ascii="Calibri" w:hAnsi="Calibri" w:cs="Calibri"/>
                      <w:i/>
                      <w:iCs/>
                      <w:color w:val="000000"/>
                      <w:sz w:val="22"/>
                      <w:szCs w:val="22"/>
                    </w:rPr>
                  </w:rPrChange>
                </w:rPr>
                <w:t>Prinia flaviventris</w:t>
              </w:r>
            </w:ins>
          </w:p>
        </w:tc>
        <w:tc>
          <w:tcPr>
            <w:tcW w:w="162" w:type="pct"/>
            <w:noWrap/>
            <w:vAlign w:val="center"/>
            <w:hideMark/>
          </w:tcPr>
          <w:p w14:paraId="605872D9"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51" w:author="瑋婷 徐" w:date="2025-01-03T16:50:00Z" w16du:dateUtc="2025-01-03T08:50:00Z"/>
                <w:rFonts w:ascii="Times New Roman" w:eastAsiaTheme="minorEastAsia" w:hAnsi="Times New Roman" w:cs="Times New Roman"/>
                <w:i/>
                <w:iCs/>
                <w:color w:val="000000"/>
                <w:rPrChange w:id="22052" w:author="瑋婷 徐" w:date="2025-01-04T22:53:00Z" w16du:dateUtc="2025-01-04T14:53:00Z">
                  <w:rPr>
                    <w:ins w:id="22053" w:author="瑋婷 徐" w:date="2025-01-03T16:50:00Z" w16du:dateUtc="2025-01-03T08:50:00Z"/>
                    <w:rFonts w:ascii="Calibri" w:hAnsi="Calibri" w:cs="Calibri"/>
                    <w:i/>
                    <w:iCs/>
                    <w:color w:val="000000"/>
                    <w:sz w:val="22"/>
                    <w:szCs w:val="22"/>
                  </w:rPr>
                </w:rPrChange>
              </w:rPr>
              <w:pPrChange w:id="220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C3AD27D"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55" w:author="瑋婷 徐" w:date="2025-01-03T16:50:00Z" w16du:dateUtc="2025-01-03T08:50:00Z"/>
                <w:rFonts w:ascii="Times New Roman" w:eastAsiaTheme="minorEastAsia" w:hAnsi="Times New Roman" w:cs="Times New Roman"/>
                <w:rPrChange w:id="22056" w:author="瑋婷 徐" w:date="2025-01-04T22:53:00Z" w16du:dateUtc="2025-01-04T14:53:00Z">
                  <w:rPr>
                    <w:ins w:id="22057" w:author="瑋婷 徐" w:date="2025-01-03T16:50:00Z" w16du:dateUtc="2025-01-03T08:50:00Z"/>
                    <w:rFonts w:ascii="Times New Roman" w:eastAsia="Times New Roman" w:hAnsi="Times New Roman" w:cs="Times New Roman"/>
                    <w:sz w:val="20"/>
                    <w:szCs w:val="20"/>
                  </w:rPr>
                </w:rPrChange>
              </w:rPr>
              <w:pPrChange w:id="220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7A9CF37"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59" w:author="瑋婷 徐" w:date="2025-01-03T16:50:00Z" w16du:dateUtc="2025-01-03T08:50:00Z"/>
                <w:rFonts w:ascii="Times New Roman" w:eastAsiaTheme="minorEastAsia" w:hAnsi="Times New Roman" w:cs="Times New Roman"/>
                <w:rPrChange w:id="22060" w:author="瑋婷 徐" w:date="2025-01-04T22:53:00Z" w16du:dateUtc="2025-01-04T14:53:00Z">
                  <w:rPr>
                    <w:ins w:id="22061" w:author="瑋婷 徐" w:date="2025-01-03T16:50:00Z" w16du:dateUtc="2025-01-03T08:50:00Z"/>
                    <w:rFonts w:ascii="Times New Roman" w:eastAsia="Times New Roman" w:hAnsi="Times New Roman" w:cs="Times New Roman"/>
                    <w:sz w:val="20"/>
                    <w:szCs w:val="20"/>
                  </w:rPr>
                </w:rPrChange>
              </w:rPr>
              <w:pPrChange w:id="2206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87F479A"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63" w:author="瑋婷 徐" w:date="2025-01-03T16:50:00Z" w16du:dateUtc="2025-01-03T08:50:00Z"/>
                <w:rFonts w:ascii="Times New Roman" w:eastAsiaTheme="minorEastAsia" w:hAnsi="Times New Roman" w:cs="Times New Roman"/>
                <w:rPrChange w:id="22064" w:author="瑋婷 徐" w:date="2025-01-04T22:53:00Z" w16du:dateUtc="2025-01-04T14:53:00Z">
                  <w:rPr>
                    <w:ins w:id="22065" w:author="瑋婷 徐" w:date="2025-01-03T16:50:00Z" w16du:dateUtc="2025-01-03T08:50:00Z"/>
                    <w:rFonts w:ascii="Times New Roman" w:eastAsia="Times New Roman" w:hAnsi="Times New Roman" w:cs="Times New Roman"/>
                    <w:sz w:val="20"/>
                    <w:szCs w:val="20"/>
                  </w:rPr>
                </w:rPrChange>
              </w:rPr>
              <w:pPrChange w:id="220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5EA9186"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67" w:author="瑋婷 徐" w:date="2025-01-03T16:50:00Z" w16du:dateUtc="2025-01-03T08:50:00Z"/>
                <w:rFonts w:ascii="Times New Roman" w:eastAsiaTheme="minorEastAsia" w:hAnsi="Times New Roman" w:cs="Times New Roman"/>
                <w:rPrChange w:id="22068" w:author="瑋婷 徐" w:date="2025-01-04T22:53:00Z" w16du:dateUtc="2025-01-04T14:53:00Z">
                  <w:rPr>
                    <w:ins w:id="22069" w:author="瑋婷 徐" w:date="2025-01-03T16:50:00Z" w16du:dateUtc="2025-01-03T08:50:00Z"/>
                    <w:rFonts w:ascii="Times New Roman" w:eastAsia="Times New Roman" w:hAnsi="Times New Roman" w:cs="Times New Roman"/>
                    <w:sz w:val="20"/>
                    <w:szCs w:val="20"/>
                  </w:rPr>
                </w:rPrChange>
              </w:rPr>
              <w:pPrChange w:id="2207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2DD8C75"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71" w:author="瑋婷 徐" w:date="2025-01-03T16:50:00Z" w16du:dateUtc="2025-01-03T08:50:00Z"/>
                <w:rFonts w:ascii="Times New Roman" w:eastAsiaTheme="minorEastAsia" w:hAnsi="Times New Roman" w:cs="Times New Roman"/>
                <w:rPrChange w:id="22072" w:author="瑋婷 徐" w:date="2025-01-04T22:53:00Z" w16du:dateUtc="2025-01-04T14:53:00Z">
                  <w:rPr>
                    <w:ins w:id="22073" w:author="瑋婷 徐" w:date="2025-01-03T16:50:00Z" w16du:dateUtc="2025-01-03T08:50:00Z"/>
                    <w:rFonts w:ascii="Times New Roman" w:eastAsia="Times New Roman" w:hAnsi="Times New Roman" w:cs="Times New Roman"/>
                    <w:sz w:val="20"/>
                    <w:szCs w:val="20"/>
                  </w:rPr>
                </w:rPrChange>
              </w:rPr>
              <w:pPrChange w:id="220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86248FB"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75" w:author="瑋婷 徐" w:date="2025-01-03T16:50:00Z" w16du:dateUtc="2025-01-03T08:50:00Z"/>
                <w:rFonts w:ascii="Times New Roman" w:eastAsiaTheme="minorEastAsia" w:hAnsi="Times New Roman" w:cs="Times New Roman"/>
                <w:rPrChange w:id="22076" w:author="瑋婷 徐" w:date="2025-01-04T22:53:00Z" w16du:dateUtc="2025-01-04T14:53:00Z">
                  <w:rPr>
                    <w:ins w:id="22077" w:author="瑋婷 徐" w:date="2025-01-03T16:50:00Z" w16du:dateUtc="2025-01-03T08:50:00Z"/>
                    <w:rFonts w:ascii="Times New Roman" w:eastAsia="Times New Roman" w:hAnsi="Times New Roman" w:cs="Times New Roman"/>
                    <w:sz w:val="20"/>
                    <w:szCs w:val="20"/>
                  </w:rPr>
                </w:rPrChange>
              </w:rPr>
              <w:pPrChange w:id="220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D96B547"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79" w:author="瑋婷 徐" w:date="2025-01-03T16:50:00Z" w16du:dateUtc="2025-01-03T08:50:00Z"/>
                <w:rFonts w:ascii="Times New Roman" w:eastAsiaTheme="minorEastAsia" w:hAnsi="Times New Roman" w:cs="Times New Roman"/>
                <w:rPrChange w:id="22080" w:author="瑋婷 徐" w:date="2025-01-04T22:53:00Z" w16du:dateUtc="2025-01-04T14:53:00Z">
                  <w:rPr>
                    <w:ins w:id="22081" w:author="瑋婷 徐" w:date="2025-01-03T16:50:00Z" w16du:dateUtc="2025-01-03T08:50:00Z"/>
                    <w:rFonts w:ascii="Times New Roman" w:eastAsia="Times New Roman" w:hAnsi="Times New Roman" w:cs="Times New Roman"/>
                    <w:sz w:val="20"/>
                    <w:szCs w:val="20"/>
                  </w:rPr>
                </w:rPrChange>
              </w:rPr>
              <w:pPrChange w:id="220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9B53471"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83" w:author="瑋婷 徐" w:date="2025-01-03T16:50:00Z" w16du:dateUtc="2025-01-03T08:50:00Z"/>
                <w:rFonts w:ascii="Times New Roman" w:eastAsiaTheme="minorEastAsia" w:hAnsi="Times New Roman" w:cs="Times New Roman"/>
                <w:rPrChange w:id="22084" w:author="瑋婷 徐" w:date="2025-01-04T22:53:00Z" w16du:dateUtc="2025-01-04T14:53:00Z">
                  <w:rPr>
                    <w:ins w:id="22085" w:author="瑋婷 徐" w:date="2025-01-03T16:50:00Z" w16du:dateUtc="2025-01-03T08:50:00Z"/>
                    <w:rFonts w:ascii="Times New Roman" w:eastAsia="Times New Roman" w:hAnsi="Times New Roman" w:cs="Times New Roman"/>
                    <w:sz w:val="20"/>
                    <w:szCs w:val="20"/>
                  </w:rPr>
                </w:rPrChange>
              </w:rPr>
              <w:pPrChange w:id="220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7A9B01C"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87" w:author="瑋婷 徐" w:date="2025-01-03T16:50:00Z" w16du:dateUtc="2025-01-03T08:50:00Z"/>
                <w:rFonts w:ascii="Times New Roman" w:eastAsiaTheme="minorEastAsia" w:hAnsi="Times New Roman" w:cs="Times New Roman"/>
                <w:rPrChange w:id="22088" w:author="瑋婷 徐" w:date="2025-01-04T22:53:00Z" w16du:dateUtc="2025-01-04T14:53:00Z">
                  <w:rPr>
                    <w:ins w:id="22089" w:author="瑋婷 徐" w:date="2025-01-03T16:50:00Z" w16du:dateUtc="2025-01-03T08:50:00Z"/>
                    <w:rFonts w:ascii="Times New Roman" w:eastAsia="Times New Roman" w:hAnsi="Times New Roman" w:cs="Times New Roman"/>
                    <w:sz w:val="20"/>
                    <w:szCs w:val="20"/>
                  </w:rPr>
                </w:rPrChange>
              </w:rPr>
              <w:pPrChange w:id="2209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3D612F0"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91" w:author="瑋婷 徐" w:date="2025-01-03T16:50:00Z" w16du:dateUtc="2025-01-03T08:50:00Z"/>
                <w:rFonts w:ascii="Times New Roman" w:eastAsiaTheme="minorEastAsia" w:hAnsi="Times New Roman" w:cs="Times New Roman"/>
                <w:rPrChange w:id="22092" w:author="瑋婷 徐" w:date="2025-01-04T22:53:00Z" w16du:dateUtc="2025-01-04T14:53:00Z">
                  <w:rPr>
                    <w:ins w:id="22093" w:author="瑋婷 徐" w:date="2025-01-03T16:50:00Z" w16du:dateUtc="2025-01-03T08:50:00Z"/>
                    <w:rFonts w:ascii="Times New Roman" w:eastAsia="Times New Roman" w:hAnsi="Times New Roman" w:cs="Times New Roman"/>
                    <w:sz w:val="20"/>
                    <w:szCs w:val="20"/>
                  </w:rPr>
                </w:rPrChange>
              </w:rPr>
              <w:pPrChange w:id="2209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6A16944"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95" w:author="瑋婷 徐" w:date="2025-01-03T16:50:00Z" w16du:dateUtc="2025-01-03T08:50:00Z"/>
                <w:rFonts w:ascii="Times New Roman" w:eastAsiaTheme="minorEastAsia" w:hAnsi="Times New Roman" w:cs="Times New Roman"/>
                <w:rPrChange w:id="22096" w:author="瑋婷 徐" w:date="2025-01-04T22:53:00Z" w16du:dateUtc="2025-01-04T14:53:00Z">
                  <w:rPr>
                    <w:ins w:id="22097" w:author="瑋婷 徐" w:date="2025-01-03T16:50:00Z" w16du:dateUtc="2025-01-03T08:50:00Z"/>
                    <w:rFonts w:ascii="Times New Roman" w:eastAsia="Times New Roman" w:hAnsi="Times New Roman" w:cs="Times New Roman"/>
                    <w:sz w:val="20"/>
                    <w:szCs w:val="20"/>
                  </w:rPr>
                </w:rPrChange>
              </w:rPr>
              <w:pPrChange w:id="220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95014A4"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099" w:author="瑋婷 徐" w:date="2025-01-03T16:50:00Z" w16du:dateUtc="2025-01-03T08:50:00Z"/>
                <w:rFonts w:ascii="Times New Roman" w:eastAsiaTheme="minorEastAsia" w:hAnsi="Times New Roman" w:cs="Times New Roman"/>
                <w:rPrChange w:id="22100" w:author="瑋婷 徐" w:date="2025-01-04T22:53:00Z" w16du:dateUtc="2025-01-04T14:53:00Z">
                  <w:rPr>
                    <w:ins w:id="22101" w:author="瑋婷 徐" w:date="2025-01-03T16:50:00Z" w16du:dateUtc="2025-01-03T08:50:00Z"/>
                    <w:rFonts w:ascii="Times New Roman" w:eastAsia="Times New Roman" w:hAnsi="Times New Roman" w:cs="Times New Roman"/>
                    <w:sz w:val="20"/>
                    <w:szCs w:val="20"/>
                  </w:rPr>
                </w:rPrChange>
              </w:rPr>
              <w:pPrChange w:id="2210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034C799"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103" w:author="瑋婷 徐" w:date="2025-01-03T16:50:00Z" w16du:dateUtc="2025-01-03T08:50:00Z"/>
                <w:rFonts w:ascii="Times New Roman" w:eastAsiaTheme="minorEastAsia" w:hAnsi="Times New Roman" w:cs="Times New Roman"/>
                <w:rPrChange w:id="22104" w:author="瑋婷 徐" w:date="2025-01-04T22:53:00Z" w16du:dateUtc="2025-01-04T14:53:00Z">
                  <w:rPr>
                    <w:ins w:id="22105" w:author="瑋婷 徐" w:date="2025-01-03T16:50:00Z" w16du:dateUtc="2025-01-03T08:50:00Z"/>
                    <w:rFonts w:ascii="Times New Roman" w:eastAsia="Times New Roman" w:hAnsi="Times New Roman" w:cs="Times New Roman"/>
                    <w:sz w:val="20"/>
                    <w:szCs w:val="20"/>
                  </w:rPr>
                </w:rPrChange>
              </w:rPr>
              <w:pPrChange w:id="2210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3DA0156"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107" w:author="瑋婷 徐" w:date="2025-01-03T16:50:00Z" w16du:dateUtc="2025-01-03T08:50:00Z"/>
                <w:rFonts w:ascii="Times New Roman" w:eastAsiaTheme="minorEastAsia" w:hAnsi="Times New Roman" w:cs="Times New Roman"/>
                <w:rPrChange w:id="22108" w:author="瑋婷 徐" w:date="2025-01-04T22:53:00Z" w16du:dateUtc="2025-01-04T14:53:00Z">
                  <w:rPr>
                    <w:ins w:id="22109" w:author="瑋婷 徐" w:date="2025-01-03T16:50:00Z" w16du:dateUtc="2025-01-03T08:50:00Z"/>
                    <w:rFonts w:ascii="Times New Roman" w:eastAsia="Times New Roman" w:hAnsi="Times New Roman" w:cs="Times New Roman"/>
                    <w:sz w:val="20"/>
                    <w:szCs w:val="20"/>
                  </w:rPr>
                </w:rPrChange>
              </w:rPr>
              <w:pPrChange w:id="2211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D722864"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111" w:author="瑋婷 徐" w:date="2025-01-03T16:50:00Z" w16du:dateUtc="2025-01-03T08:50:00Z"/>
                <w:rFonts w:ascii="Times New Roman" w:eastAsiaTheme="minorEastAsia" w:hAnsi="Times New Roman" w:cs="Times New Roman"/>
                <w:rPrChange w:id="22112" w:author="瑋婷 徐" w:date="2025-01-04T22:53:00Z" w16du:dateUtc="2025-01-04T14:53:00Z">
                  <w:rPr>
                    <w:ins w:id="22113" w:author="瑋婷 徐" w:date="2025-01-03T16:50:00Z" w16du:dateUtc="2025-01-03T08:50:00Z"/>
                    <w:rFonts w:ascii="Times New Roman" w:eastAsia="Times New Roman" w:hAnsi="Times New Roman" w:cs="Times New Roman"/>
                    <w:sz w:val="20"/>
                    <w:szCs w:val="20"/>
                  </w:rPr>
                </w:rPrChange>
              </w:rPr>
              <w:pPrChange w:id="2211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F847099"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115" w:author="瑋婷 徐" w:date="2025-01-03T16:50:00Z" w16du:dateUtc="2025-01-03T08:50:00Z"/>
                <w:rFonts w:ascii="Times New Roman" w:eastAsiaTheme="minorEastAsia" w:hAnsi="Times New Roman" w:cs="Times New Roman"/>
                <w:rPrChange w:id="22116" w:author="瑋婷 徐" w:date="2025-01-04T22:53:00Z" w16du:dateUtc="2025-01-04T14:53:00Z">
                  <w:rPr>
                    <w:ins w:id="22117" w:author="瑋婷 徐" w:date="2025-01-03T16:50:00Z" w16du:dateUtc="2025-01-03T08:50:00Z"/>
                    <w:rFonts w:ascii="Times New Roman" w:eastAsia="Times New Roman" w:hAnsi="Times New Roman" w:cs="Times New Roman"/>
                    <w:sz w:val="20"/>
                    <w:szCs w:val="20"/>
                  </w:rPr>
                </w:rPrChange>
              </w:rPr>
              <w:pPrChange w:id="2211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6E0898E"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119" w:author="瑋婷 徐" w:date="2025-01-03T16:50:00Z" w16du:dateUtc="2025-01-03T08:50:00Z"/>
                <w:rFonts w:ascii="Times New Roman" w:eastAsiaTheme="minorEastAsia" w:hAnsi="Times New Roman" w:cs="Times New Roman"/>
                <w:rPrChange w:id="22120" w:author="瑋婷 徐" w:date="2025-01-04T22:53:00Z" w16du:dateUtc="2025-01-04T14:53:00Z">
                  <w:rPr>
                    <w:ins w:id="22121" w:author="瑋婷 徐" w:date="2025-01-03T16:50:00Z" w16du:dateUtc="2025-01-03T08:50:00Z"/>
                    <w:rFonts w:ascii="Times New Roman" w:eastAsia="Times New Roman" w:hAnsi="Times New Roman" w:cs="Times New Roman"/>
                    <w:sz w:val="20"/>
                    <w:szCs w:val="20"/>
                  </w:rPr>
                </w:rPrChange>
              </w:rPr>
              <w:pPrChange w:id="221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F09DC9D"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123" w:author="瑋婷 徐" w:date="2025-01-03T16:50:00Z" w16du:dateUtc="2025-01-03T08:50:00Z"/>
                <w:rFonts w:ascii="Times New Roman" w:eastAsiaTheme="minorEastAsia" w:hAnsi="Times New Roman" w:cs="Times New Roman"/>
                <w:rPrChange w:id="22124" w:author="瑋婷 徐" w:date="2025-01-04T22:53:00Z" w16du:dateUtc="2025-01-04T14:53:00Z">
                  <w:rPr>
                    <w:ins w:id="22125" w:author="瑋婷 徐" w:date="2025-01-03T16:50:00Z" w16du:dateUtc="2025-01-03T08:50:00Z"/>
                    <w:rFonts w:ascii="Times New Roman" w:eastAsia="Times New Roman" w:hAnsi="Times New Roman" w:cs="Times New Roman"/>
                    <w:sz w:val="20"/>
                    <w:szCs w:val="20"/>
                  </w:rPr>
                </w:rPrChange>
              </w:rPr>
              <w:pPrChange w:id="2212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8612637"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127" w:author="瑋婷 徐" w:date="2025-01-03T16:50:00Z" w16du:dateUtc="2025-01-03T08:50:00Z"/>
                <w:rFonts w:ascii="Times New Roman" w:eastAsiaTheme="minorEastAsia" w:hAnsi="Times New Roman" w:cs="Times New Roman"/>
                <w:rPrChange w:id="22128" w:author="瑋婷 徐" w:date="2025-01-04T22:53:00Z" w16du:dateUtc="2025-01-04T14:53:00Z">
                  <w:rPr>
                    <w:ins w:id="22129" w:author="瑋婷 徐" w:date="2025-01-03T16:50:00Z" w16du:dateUtc="2025-01-03T08:50:00Z"/>
                    <w:rFonts w:ascii="Times New Roman" w:eastAsia="Times New Roman" w:hAnsi="Times New Roman" w:cs="Times New Roman"/>
                    <w:sz w:val="20"/>
                    <w:szCs w:val="20"/>
                  </w:rPr>
                </w:rPrChange>
              </w:rPr>
              <w:pPrChange w:id="2213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1203C1C8"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131" w:author="瑋婷 徐" w:date="2025-01-03T16:50:00Z" w16du:dateUtc="2025-01-03T08:50:00Z"/>
                <w:rFonts w:ascii="Times New Roman" w:eastAsiaTheme="minorEastAsia" w:hAnsi="Times New Roman" w:cs="Times New Roman"/>
                <w:rPrChange w:id="22132" w:author="瑋婷 徐" w:date="2025-01-04T22:53:00Z" w16du:dateUtc="2025-01-04T14:53:00Z">
                  <w:rPr>
                    <w:ins w:id="22133" w:author="瑋婷 徐" w:date="2025-01-03T16:50:00Z" w16du:dateUtc="2025-01-03T08:50:00Z"/>
                    <w:rFonts w:ascii="Times New Roman" w:eastAsia="Times New Roman" w:hAnsi="Times New Roman" w:cs="Times New Roman"/>
                    <w:sz w:val="20"/>
                    <w:szCs w:val="20"/>
                  </w:rPr>
                </w:rPrChange>
              </w:rPr>
              <w:pPrChange w:id="221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F0C1C" w14:paraId="1574F07D" w14:textId="77777777" w:rsidTr="003C19C7">
        <w:trPr>
          <w:cnfStyle w:val="000000100000" w:firstRow="0" w:lastRow="0" w:firstColumn="0" w:lastColumn="0" w:oddVBand="0" w:evenVBand="0" w:oddHBand="1" w:evenHBand="0" w:firstRowFirstColumn="0" w:firstRowLastColumn="0" w:lastRowFirstColumn="0" w:lastRowLastColumn="0"/>
          <w:trHeight w:val="300"/>
          <w:ins w:id="22135"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AF11359" w14:textId="77777777" w:rsidR="003C19C7" w:rsidRPr="00277E58" w:rsidRDefault="003C19C7">
            <w:pPr>
              <w:spacing w:line="360" w:lineRule="auto"/>
              <w:jc w:val="both"/>
              <w:rPr>
                <w:ins w:id="22136" w:author="瑋婷 徐" w:date="2025-01-03T16:50:00Z" w16du:dateUtc="2025-01-03T08:50:00Z"/>
                <w:rFonts w:ascii="Times New Roman" w:eastAsiaTheme="minorEastAsia" w:hAnsi="Times New Roman" w:cs="Times New Roman"/>
                <w:b w:val="0"/>
                <w:bCs w:val="0"/>
                <w:color w:val="000000"/>
                <w:rPrChange w:id="22137" w:author="瑋婷 徐" w:date="2025-01-04T22:53:00Z" w16du:dateUtc="2025-01-04T14:53:00Z">
                  <w:rPr>
                    <w:ins w:id="22138" w:author="瑋婷 徐" w:date="2025-01-03T16:50:00Z" w16du:dateUtc="2025-01-03T08:50:00Z"/>
                    <w:rFonts w:ascii="Calibri" w:hAnsi="Calibri" w:cs="Calibri"/>
                    <w:color w:val="000000"/>
                    <w:sz w:val="22"/>
                    <w:szCs w:val="22"/>
                  </w:rPr>
                </w:rPrChange>
              </w:rPr>
              <w:pPrChange w:id="22139" w:author="瑋婷 徐" w:date="2025-01-03T16:55:00Z" w16du:dateUtc="2025-01-03T08:55:00Z">
                <w:pPr/>
              </w:pPrChange>
            </w:pPr>
            <w:ins w:id="22140" w:author="瑋婷 徐" w:date="2025-01-03T16:50:00Z" w16du:dateUtc="2025-01-03T08:50:00Z">
              <w:r w:rsidRPr="00277E58">
                <w:rPr>
                  <w:rFonts w:ascii="Times New Roman" w:eastAsiaTheme="minorEastAsia" w:hAnsi="Times New Roman" w:cs="Times New Roman" w:hint="eastAsia"/>
                  <w:b w:val="0"/>
                  <w:bCs w:val="0"/>
                  <w:color w:val="000000"/>
                  <w:rPrChange w:id="22141" w:author="瑋婷 徐" w:date="2025-01-04T22:53:00Z" w16du:dateUtc="2025-01-04T14:53:00Z">
                    <w:rPr>
                      <w:rFonts w:ascii="Calibri" w:hAnsi="Calibri" w:cs="Calibri" w:hint="eastAsia"/>
                      <w:color w:val="000000"/>
                      <w:sz w:val="22"/>
                      <w:szCs w:val="22"/>
                    </w:rPr>
                  </w:rPrChange>
                </w:rPr>
                <w:t>褐頭鷦鶯</w:t>
              </w:r>
              <w:r w:rsidRPr="00277E58">
                <w:rPr>
                  <w:rFonts w:ascii="Times New Roman" w:eastAsiaTheme="minorEastAsia" w:hAnsi="Times New Roman" w:cs="Times New Roman"/>
                  <w:b w:val="0"/>
                  <w:bCs w:val="0"/>
                  <w:color w:val="000000"/>
                  <w:rPrChange w:id="22142" w:author="瑋婷 徐" w:date="2025-01-04T22:53:00Z" w16du:dateUtc="2025-01-04T14:53:00Z">
                    <w:rPr>
                      <w:rFonts w:ascii="Calibri" w:hAnsi="Calibri" w:cs="Calibri"/>
                      <w:color w:val="000000"/>
                      <w:sz w:val="22"/>
                      <w:szCs w:val="22"/>
                    </w:rPr>
                  </w:rPrChange>
                </w:rPr>
                <w:t xml:space="preserve"> </w:t>
              </w:r>
              <w:r w:rsidRPr="00277E58">
                <w:rPr>
                  <w:rFonts w:ascii="Times New Roman" w:eastAsiaTheme="minorEastAsia" w:hAnsi="Times New Roman" w:cs="Times New Roman"/>
                  <w:b w:val="0"/>
                  <w:bCs w:val="0"/>
                  <w:color w:val="000000"/>
                  <w:rPrChange w:id="22143" w:author="瑋婷 徐" w:date="2025-01-04T22:53:00Z" w16du:dateUtc="2025-01-04T14:53:00Z">
                    <w:rPr>
                      <w:color w:val="000000"/>
                      <w:sz w:val="22"/>
                      <w:szCs w:val="22"/>
                    </w:rPr>
                  </w:rPrChange>
                </w:rPr>
                <w:t>※</w:t>
              </w:r>
              <w:r w:rsidRPr="00277E58">
                <w:rPr>
                  <w:rFonts w:ascii="Times New Roman" w:eastAsiaTheme="minorEastAsia" w:hAnsi="Times New Roman" w:cs="Times New Roman"/>
                  <w:b w:val="0"/>
                  <w:bCs w:val="0"/>
                  <w:color w:val="000000"/>
                  <w:rPrChange w:id="22144"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4D80172C"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145" w:author="瑋婷 徐" w:date="2025-01-03T16:50:00Z" w16du:dateUtc="2025-01-03T08:50:00Z"/>
                <w:rFonts w:ascii="Times New Roman" w:eastAsiaTheme="minorEastAsia" w:hAnsi="Times New Roman" w:cs="Times New Roman"/>
                <w:i/>
                <w:iCs/>
                <w:color w:val="000000"/>
                <w:rPrChange w:id="22146" w:author="瑋婷 徐" w:date="2025-01-04T22:53:00Z" w16du:dateUtc="2025-01-04T14:53:00Z">
                  <w:rPr>
                    <w:ins w:id="22147" w:author="瑋婷 徐" w:date="2025-01-03T16:50:00Z" w16du:dateUtc="2025-01-03T08:50:00Z"/>
                    <w:rFonts w:ascii="Calibri" w:hAnsi="Calibri" w:cs="Calibri"/>
                    <w:i/>
                    <w:iCs/>
                    <w:color w:val="000000"/>
                    <w:sz w:val="22"/>
                    <w:szCs w:val="22"/>
                  </w:rPr>
                </w:rPrChange>
              </w:rPr>
              <w:pPrChange w:id="221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149" w:author="瑋婷 徐" w:date="2025-01-03T16:50:00Z" w16du:dateUtc="2025-01-03T08:50:00Z">
              <w:r w:rsidRPr="00277E58">
                <w:rPr>
                  <w:rFonts w:ascii="Times New Roman" w:eastAsiaTheme="minorEastAsia" w:hAnsi="Times New Roman" w:cs="Times New Roman"/>
                  <w:i/>
                  <w:iCs/>
                  <w:color w:val="000000"/>
                  <w:rPrChange w:id="22150" w:author="瑋婷 徐" w:date="2025-01-04T22:53:00Z" w16du:dateUtc="2025-01-04T14:53:00Z">
                    <w:rPr>
                      <w:rFonts w:ascii="Calibri" w:hAnsi="Calibri" w:cs="Calibri"/>
                      <w:i/>
                      <w:iCs/>
                      <w:color w:val="000000"/>
                      <w:sz w:val="22"/>
                      <w:szCs w:val="22"/>
                    </w:rPr>
                  </w:rPrChange>
                </w:rPr>
                <w:t>Prinia inornata</w:t>
              </w:r>
            </w:ins>
          </w:p>
        </w:tc>
        <w:tc>
          <w:tcPr>
            <w:tcW w:w="162" w:type="pct"/>
            <w:noWrap/>
            <w:vAlign w:val="center"/>
            <w:hideMark/>
          </w:tcPr>
          <w:p w14:paraId="4605C4A8"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151" w:author="瑋婷 徐" w:date="2025-01-03T16:50:00Z" w16du:dateUtc="2025-01-03T08:50:00Z"/>
                <w:rFonts w:ascii="Times New Roman" w:eastAsiaTheme="minorEastAsia" w:hAnsi="Times New Roman" w:cs="Times New Roman"/>
                <w:i/>
                <w:iCs/>
                <w:color w:val="000000"/>
                <w:rPrChange w:id="22152" w:author="瑋婷 徐" w:date="2025-01-04T22:53:00Z" w16du:dateUtc="2025-01-04T14:53:00Z">
                  <w:rPr>
                    <w:ins w:id="22153" w:author="瑋婷 徐" w:date="2025-01-03T16:50:00Z" w16du:dateUtc="2025-01-03T08:50:00Z"/>
                    <w:rFonts w:ascii="Calibri" w:hAnsi="Calibri" w:cs="Calibri"/>
                    <w:i/>
                    <w:iCs/>
                    <w:color w:val="000000"/>
                    <w:sz w:val="22"/>
                    <w:szCs w:val="22"/>
                  </w:rPr>
                </w:rPrChange>
              </w:rPr>
              <w:pPrChange w:id="2215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6563A6B"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155" w:author="瑋婷 徐" w:date="2025-01-03T16:50:00Z" w16du:dateUtc="2025-01-03T08:50:00Z"/>
                <w:rFonts w:ascii="Times New Roman" w:eastAsiaTheme="minorEastAsia" w:hAnsi="Times New Roman" w:cs="Times New Roman"/>
                <w:rPrChange w:id="22156" w:author="瑋婷 徐" w:date="2025-01-04T22:53:00Z" w16du:dateUtc="2025-01-04T14:53:00Z">
                  <w:rPr>
                    <w:ins w:id="22157" w:author="瑋婷 徐" w:date="2025-01-03T16:50:00Z" w16du:dateUtc="2025-01-03T08:50:00Z"/>
                    <w:rFonts w:ascii="Times New Roman" w:eastAsia="Times New Roman" w:hAnsi="Times New Roman" w:cs="Times New Roman"/>
                    <w:sz w:val="20"/>
                    <w:szCs w:val="20"/>
                  </w:rPr>
                </w:rPrChange>
              </w:rPr>
              <w:pPrChange w:id="2215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50C0F76"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159" w:author="瑋婷 徐" w:date="2025-01-03T16:50:00Z" w16du:dateUtc="2025-01-03T08:50:00Z"/>
                <w:rFonts w:ascii="Times New Roman" w:eastAsiaTheme="minorEastAsia" w:hAnsi="Times New Roman" w:cs="Times New Roman"/>
                <w:rPrChange w:id="22160" w:author="瑋婷 徐" w:date="2025-01-04T22:53:00Z" w16du:dateUtc="2025-01-04T14:53:00Z">
                  <w:rPr>
                    <w:ins w:id="22161" w:author="瑋婷 徐" w:date="2025-01-03T16:50:00Z" w16du:dateUtc="2025-01-03T08:50:00Z"/>
                    <w:rFonts w:ascii="Times New Roman" w:eastAsia="Times New Roman" w:hAnsi="Times New Roman" w:cs="Times New Roman"/>
                    <w:sz w:val="20"/>
                    <w:szCs w:val="20"/>
                  </w:rPr>
                </w:rPrChange>
              </w:rPr>
              <w:pPrChange w:id="221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AB9EDA0"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163" w:author="瑋婷 徐" w:date="2025-01-03T16:50:00Z" w16du:dateUtc="2025-01-03T08:50:00Z"/>
                <w:rFonts w:ascii="Times New Roman" w:eastAsiaTheme="minorEastAsia" w:hAnsi="Times New Roman" w:cs="Times New Roman"/>
                <w:rPrChange w:id="22164" w:author="瑋婷 徐" w:date="2025-01-04T22:53:00Z" w16du:dateUtc="2025-01-04T14:53:00Z">
                  <w:rPr>
                    <w:ins w:id="22165" w:author="瑋婷 徐" w:date="2025-01-03T16:50:00Z" w16du:dateUtc="2025-01-03T08:50:00Z"/>
                    <w:rFonts w:ascii="Times New Roman" w:eastAsia="Times New Roman" w:hAnsi="Times New Roman" w:cs="Times New Roman"/>
                    <w:sz w:val="20"/>
                    <w:szCs w:val="20"/>
                  </w:rPr>
                </w:rPrChange>
              </w:rPr>
              <w:pPrChange w:id="221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9DDB8BE"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167" w:author="瑋婷 徐" w:date="2025-01-03T16:50:00Z" w16du:dateUtc="2025-01-03T08:50:00Z"/>
                <w:rFonts w:ascii="Times New Roman" w:eastAsiaTheme="minorEastAsia" w:hAnsi="Times New Roman" w:cs="Times New Roman"/>
                <w:rPrChange w:id="22168" w:author="瑋婷 徐" w:date="2025-01-04T22:53:00Z" w16du:dateUtc="2025-01-04T14:53:00Z">
                  <w:rPr>
                    <w:ins w:id="22169" w:author="瑋婷 徐" w:date="2025-01-03T16:50:00Z" w16du:dateUtc="2025-01-03T08:50:00Z"/>
                    <w:rFonts w:ascii="Times New Roman" w:eastAsia="Times New Roman" w:hAnsi="Times New Roman" w:cs="Times New Roman"/>
                    <w:sz w:val="20"/>
                    <w:szCs w:val="20"/>
                  </w:rPr>
                </w:rPrChange>
              </w:rPr>
              <w:pPrChange w:id="221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A050B8A"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171" w:author="瑋婷 徐" w:date="2025-01-03T16:50:00Z" w16du:dateUtc="2025-01-03T08:50:00Z"/>
                <w:rFonts w:ascii="Times New Roman" w:eastAsiaTheme="minorEastAsia" w:hAnsi="Times New Roman" w:cs="Times New Roman"/>
                <w:rPrChange w:id="22172" w:author="瑋婷 徐" w:date="2025-01-04T22:53:00Z" w16du:dateUtc="2025-01-04T14:53:00Z">
                  <w:rPr>
                    <w:ins w:id="22173" w:author="瑋婷 徐" w:date="2025-01-03T16:50:00Z" w16du:dateUtc="2025-01-03T08:50:00Z"/>
                    <w:rFonts w:ascii="Times New Roman" w:eastAsia="Times New Roman" w:hAnsi="Times New Roman" w:cs="Times New Roman"/>
                    <w:sz w:val="20"/>
                    <w:szCs w:val="20"/>
                  </w:rPr>
                </w:rPrChange>
              </w:rPr>
              <w:pPrChange w:id="221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E98A803"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175" w:author="瑋婷 徐" w:date="2025-01-03T16:50:00Z" w16du:dateUtc="2025-01-03T08:50:00Z"/>
                <w:rFonts w:ascii="Times New Roman" w:eastAsiaTheme="minorEastAsia" w:hAnsi="Times New Roman" w:cs="Times New Roman"/>
                <w:rPrChange w:id="22176" w:author="瑋婷 徐" w:date="2025-01-04T22:53:00Z" w16du:dateUtc="2025-01-04T14:53:00Z">
                  <w:rPr>
                    <w:ins w:id="22177" w:author="瑋婷 徐" w:date="2025-01-03T16:50:00Z" w16du:dateUtc="2025-01-03T08:50:00Z"/>
                    <w:rFonts w:ascii="Times New Roman" w:eastAsia="Times New Roman" w:hAnsi="Times New Roman" w:cs="Times New Roman"/>
                    <w:sz w:val="20"/>
                    <w:szCs w:val="20"/>
                  </w:rPr>
                </w:rPrChange>
              </w:rPr>
              <w:pPrChange w:id="221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1727719"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179" w:author="瑋婷 徐" w:date="2025-01-03T16:50:00Z" w16du:dateUtc="2025-01-03T08:50:00Z"/>
                <w:rFonts w:ascii="Times New Roman" w:eastAsiaTheme="minorEastAsia" w:hAnsi="Times New Roman" w:cs="Times New Roman"/>
                <w:rPrChange w:id="22180" w:author="瑋婷 徐" w:date="2025-01-04T22:53:00Z" w16du:dateUtc="2025-01-04T14:53:00Z">
                  <w:rPr>
                    <w:ins w:id="22181" w:author="瑋婷 徐" w:date="2025-01-03T16:50:00Z" w16du:dateUtc="2025-01-03T08:50:00Z"/>
                    <w:rFonts w:ascii="Times New Roman" w:eastAsia="Times New Roman" w:hAnsi="Times New Roman" w:cs="Times New Roman"/>
                    <w:sz w:val="20"/>
                    <w:szCs w:val="20"/>
                  </w:rPr>
                </w:rPrChange>
              </w:rPr>
              <w:pPrChange w:id="2218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F4FC529"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183" w:author="瑋婷 徐" w:date="2025-01-03T16:50:00Z" w16du:dateUtc="2025-01-03T08:50:00Z"/>
                <w:rFonts w:ascii="Times New Roman" w:eastAsiaTheme="minorEastAsia" w:hAnsi="Times New Roman" w:cs="Times New Roman"/>
                <w:rPrChange w:id="22184" w:author="瑋婷 徐" w:date="2025-01-04T22:53:00Z" w16du:dateUtc="2025-01-04T14:53:00Z">
                  <w:rPr>
                    <w:ins w:id="22185" w:author="瑋婷 徐" w:date="2025-01-03T16:50:00Z" w16du:dateUtc="2025-01-03T08:50:00Z"/>
                    <w:rFonts w:ascii="Times New Roman" w:eastAsia="Times New Roman" w:hAnsi="Times New Roman" w:cs="Times New Roman"/>
                    <w:sz w:val="20"/>
                    <w:szCs w:val="20"/>
                  </w:rPr>
                </w:rPrChange>
              </w:rPr>
              <w:pPrChange w:id="2218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24B8FE1"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187" w:author="瑋婷 徐" w:date="2025-01-03T16:50:00Z" w16du:dateUtc="2025-01-03T08:50:00Z"/>
                <w:rFonts w:ascii="Times New Roman" w:eastAsiaTheme="minorEastAsia" w:hAnsi="Times New Roman" w:cs="Times New Roman"/>
                <w:rPrChange w:id="22188" w:author="瑋婷 徐" w:date="2025-01-04T22:53:00Z" w16du:dateUtc="2025-01-04T14:53:00Z">
                  <w:rPr>
                    <w:ins w:id="22189" w:author="瑋婷 徐" w:date="2025-01-03T16:50:00Z" w16du:dateUtc="2025-01-03T08:50:00Z"/>
                    <w:rFonts w:ascii="Times New Roman" w:eastAsia="Times New Roman" w:hAnsi="Times New Roman" w:cs="Times New Roman"/>
                    <w:sz w:val="20"/>
                    <w:szCs w:val="20"/>
                  </w:rPr>
                </w:rPrChange>
              </w:rPr>
              <w:pPrChange w:id="2219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7DBB0B5"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191" w:author="瑋婷 徐" w:date="2025-01-03T16:50:00Z" w16du:dateUtc="2025-01-03T08:50:00Z"/>
                <w:rFonts w:ascii="Times New Roman" w:eastAsiaTheme="minorEastAsia" w:hAnsi="Times New Roman" w:cs="Times New Roman"/>
                <w:rPrChange w:id="22192" w:author="瑋婷 徐" w:date="2025-01-04T22:53:00Z" w16du:dateUtc="2025-01-04T14:53:00Z">
                  <w:rPr>
                    <w:ins w:id="22193" w:author="瑋婷 徐" w:date="2025-01-03T16:50:00Z" w16du:dateUtc="2025-01-03T08:50:00Z"/>
                    <w:rFonts w:ascii="Times New Roman" w:eastAsia="Times New Roman" w:hAnsi="Times New Roman" w:cs="Times New Roman"/>
                    <w:sz w:val="20"/>
                    <w:szCs w:val="20"/>
                  </w:rPr>
                </w:rPrChange>
              </w:rPr>
              <w:pPrChange w:id="2219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2170744"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195" w:author="瑋婷 徐" w:date="2025-01-03T16:50:00Z" w16du:dateUtc="2025-01-03T08:50:00Z"/>
                <w:rFonts w:ascii="Times New Roman" w:eastAsiaTheme="minorEastAsia" w:hAnsi="Times New Roman" w:cs="Times New Roman"/>
                <w:rPrChange w:id="22196" w:author="瑋婷 徐" w:date="2025-01-04T22:53:00Z" w16du:dateUtc="2025-01-04T14:53:00Z">
                  <w:rPr>
                    <w:ins w:id="22197" w:author="瑋婷 徐" w:date="2025-01-03T16:50:00Z" w16du:dateUtc="2025-01-03T08:50:00Z"/>
                    <w:rFonts w:ascii="Times New Roman" w:eastAsia="Times New Roman" w:hAnsi="Times New Roman" w:cs="Times New Roman"/>
                    <w:sz w:val="20"/>
                    <w:szCs w:val="20"/>
                  </w:rPr>
                </w:rPrChange>
              </w:rPr>
              <w:pPrChange w:id="2219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87E8AAD"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199" w:author="瑋婷 徐" w:date="2025-01-03T16:50:00Z" w16du:dateUtc="2025-01-03T08:50:00Z"/>
                <w:rFonts w:ascii="Times New Roman" w:eastAsiaTheme="minorEastAsia" w:hAnsi="Times New Roman" w:cs="Times New Roman"/>
                <w:rPrChange w:id="22200" w:author="瑋婷 徐" w:date="2025-01-04T22:53:00Z" w16du:dateUtc="2025-01-04T14:53:00Z">
                  <w:rPr>
                    <w:ins w:id="22201" w:author="瑋婷 徐" w:date="2025-01-03T16:50:00Z" w16du:dateUtc="2025-01-03T08:50:00Z"/>
                    <w:rFonts w:ascii="Times New Roman" w:eastAsia="Times New Roman" w:hAnsi="Times New Roman" w:cs="Times New Roman"/>
                    <w:sz w:val="20"/>
                    <w:szCs w:val="20"/>
                  </w:rPr>
                </w:rPrChange>
              </w:rPr>
              <w:pPrChange w:id="2220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99AF9EB"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203" w:author="瑋婷 徐" w:date="2025-01-03T16:50:00Z" w16du:dateUtc="2025-01-03T08:50:00Z"/>
                <w:rFonts w:ascii="Times New Roman" w:eastAsiaTheme="minorEastAsia" w:hAnsi="Times New Roman" w:cs="Times New Roman"/>
                <w:rPrChange w:id="22204" w:author="瑋婷 徐" w:date="2025-01-04T22:53:00Z" w16du:dateUtc="2025-01-04T14:53:00Z">
                  <w:rPr>
                    <w:ins w:id="22205" w:author="瑋婷 徐" w:date="2025-01-03T16:50:00Z" w16du:dateUtc="2025-01-03T08:50:00Z"/>
                    <w:rFonts w:ascii="Times New Roman" w:eastAsia="Times New Roman" w:hAnsi="Times New Roman" w:cs="Times New Roman"/>
                    <w:sz w:val="20"/>
                    <w:szCs w:val="20"/>
                  </w:rPr>
                </w:rPrChange>
              </w:rPr>
              <w:pPrChange w:id="2220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9729BDE"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207" w:author="瑋婷 徐" w:date="2025-01-03T16:50:00Z" w16du:dateUtc="2025-01-03T08:50:00Z"/>
                <w:rFonts w:ascii="Times New Roman" w:eastAsiaTheme="minorEastAsia" w:hAnsi="Times New Roman" w:cs="Times New Roman"/>
                <w:rPrChange w:id="22208" w:author="瑋婷 徐" w:date="2025-01-04T22:53:00Z" w16du:dateUtc="2025-01-04T14:53:00Z">
                  <w:rPr>
                    <w:ins w:id="22209" w:author="瑋婷 徐" w:date="2025-01-03T16:50:00Z" w16du:dateUtc="2025-01-03T08:50:00Z"/>
                    <w:rFonts w:ascii="Times New Roman" w:eastAsia="Times New Roman" w:hAnsi="Times New Roman" w:cs="Times New Roman"/>
                    <w:sz w:val="20"/>
                    <w:szCs w:val="20"/>
                  </w:rPr>
                </w:rPrChange>
              </w:rPr>
              <w:pPrChange w:id="2221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CD251EA"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211" w:author="瑋婷 徐" w:date="2025-01-03T16:50:00Z" w16du:dateUtc="2025-01-03T08:50:00Z"/>
                <w:rFonts w:ascii="Times New Roman" w:eastAsiaTheme="minorEastAsia" w:hAnsi="Times New Roman" w:cs="Times New Roman"/>
                <w:rPrChange w:id="22212" w:author="瑋婷 徐" w:date="2025-01-04T22:53:00Z" w16du:dateUtc="2025-01-04T14:53:00Z">
                  <w:rPr>
                    <w:ins w:id="22213" w:author="瑋婷 徐" w:date="2025-01-03T16:50:00Z" w16du:dateUtc="2025-01-03T08:50:00Z"/>
                    <w:rFonts w:ascii="Times New Roman" w:eastAsia="Times New Roman" w:hAnsi="Times New Roman" w:cs="Times New Roman"/>
                    <w:sz w:val="20"/>
                    <w:szCs w:val="20"/>
                  </w:rPr>
                </w:rPrChange>
              </w:rPr>
              <w:pPrChange w:id="2221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B9D55AD"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215" w:author="瑋婷 徐" w:date="2025-01-03T16:50:00Z" w16du:dateUtc="2025-01-03T08:50:00Z"/>
                <w:rFonts w:ascii="Times New Roman" w:eastAsiaTheme="minorEastAsia" w:hAnsi="Times New Roman" w:cs="Times New Roman"/>
                <w:rPrChange w:id="22216" w:author="瑋婷 徐" w:date="2025-01-04T22:53:00Z" w16du:dateUtc="2025-01-04T14:53:00Z">
                  <w:rPr>
                    <w:ins w:id="22217" w:author="瑋婷 徐" w:date="2025-01-03T16:50:00Z" w16du:dateUtc="2025-01-03T08:50:00Z"/>
                    <w:rFonts w:ascii="Times New Roman" w:eastAsia="Times New Roman" w:hAnsi="Times New Roman" w:cs="Times New Roman"/>
                    <w:sz w:val="20"/>
                    <w:szCs w:val="20"/>
                  </w:rPr>
                </w:rPrChange>
              </w:rPr>
              <w:pPrChange w:id="2221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DEC9540"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219" w:author="瑋婷 徐" w:date="2025-01-03T16:50:00Z" w16du:dateUtc="2025-01-03T08:50:00Z"/>
                <w:rFonts w:ascii="Times New Roman" w:eastAsiaTheme="minorEastAsia" w:hAnsi="Times New Roman" w:cs="Times New Roman"/>
                <w:color w:val="000000"/>
                <w:rPrChange w:id="22220" w:author="瑋婷 徐" w:date="2025-01-04T22:53:00Z" w16du:dateUtc="2025-01-04T14:53:00Z">
                  <w:rPr>
                    <w:ins w:id="22221" w:author="瑋婷 徐" w:date="2025-01-03T16:50:00Z" w16du:dateUtc="2025-01-03T08:50:00Z"/>
                    <w:rFonts w:ascii="Calibri" w:hAnsi="Calibri" w:cs="Calibri"/>
                    <w:color w:val="000000"/>
                    <w:sz w:val="22"/>
                    <w:szCs w:val="22"/>
                  </w:rPr>
                </w:rPrChange>
              </w:rPr>
              <w:pPrChange w:id="2222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223" w:author="瑋婷 徐" w:date="2025-01-03T16:50:00Z" w16du:dateUtc="2025-01-03T08:50:00Z">
              <w:r w:rsidRPr="00277E58">
                <w:rPr>
                  <w:rFonts w:ascii="Times New Roman" w:eastAsiaTheme="minorEastAsia" w:hAnsi="Times New Roman" w:cs="Times New Roman"/>
                  <w:color w:val="000000"/>
                  <w:rPrChange w:id="22224"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7826BC6C"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225" w:author="瑋婷 徐" w:date="2025-01-03T16:50:00Z" w16du:dateUtc="2025-01-03T08:50:00Z"/>
                <w:rFonts w:ascii="Times New Roman" w:eastAsiaTheme="minorEastAsia" w:hAnsi="Times New Roman" w:cs="Times New Roman"/>
                <w:color w:val="000000"/>
                <w:rPrChange w:id="22226" w:author="瑋婷 徐" w:date="2025-01-04T22:53:00Z" w16du:dateUtc="2025-01-04T14:53:00Z">
                  <w:rPr>
                    <w:ins w:id="22227" w:author="瑋婷 徐" w:date="2025-01-03T16:50:00Z" w16du:dateUtc="2025-01-03T08:50:00Z"/>
                    <w:rFonts w:ascii="Calibri" w:hAnsi="Calibri" w:cs="Calibri"/>
                    <w:color w:val="000000"/>
                    <w:sz w:val="22"/>
                    <w:szCs w:val="22"/>
                  </w:rPr>
                </w:rPrChange>
              </w:rPr>
              <w:pPrChange w:id="222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229" w:author="瑋婷 徐" w:date="2025-01-03T16:50:00Z" w16du:dateUtc="2025-01-03T08:50:00Z">
              <w:r w:rsidRPr="00277E58">
                <w:rPr>
                  <w:rFonts w:ascii="Times New Roman" w:eastAsiaTheme="minorEastAsia" w:hAnsi="Times New Roman" w:cs="Times New Roman"/>
                  <w:color w:val="000000"/>
                  <w:rPrChange w:id="22230"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11764F6"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231" w:author="瑋婷 徐" w:date="2025-01-03T16:50:00Z" w16du:dateUtc="2025-01-03T08:50:00Z"/>
                <w:rFonts w:ascii="Times New Roman" w:eastAsiaTheme="minorEastAsia" w:hAnsi="Times New Roman" w:cs="Times New Roman"/>
                <w:color w:val="000000"/>
                <w:rPrChange w:id="22232" w:author="瑋婷 徐" w:date="2025-01-04T22:53:00Z" w16du:dateUtc="2025-01-04T14:53:00Z">
                  <w:rPr>
                    <w:ins w:id="22233" w:author="瑋婷 徐" w:date="2025-01-03T16:50:00Z" w16du:dateUtc="2025-01-03T08:50:00Z"/>
                    <w:rFonts w:ascii="Calibri" w:hAnsi="Calibri" w:cs="Calibri"/>
                    <w:color w:val="000000"/>
                    <w:sz w:val="22"/>
                    <w:szCs w:val="22"/>
                  </w:rPr>
                </w:rPrChange>
              </w:rPr>
              <w:pPrChange w:id="222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7988F03B"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235" w:author="瑋婷 徐" w:date="2025-01-03T16:50:00Z" w16du:dateUtc="2025-01-03T08:50:00Z"/>
                <w:rFonts w:ascii="Times New Roman" w:eastAsiaTheme="minorEastAsia" w:hAnsi="Times New Roman" w:cs="Times New Roman"/>
                <w:rPrChange w:id="22236" w:author="瑋婷 徐" w:date="2025-01-04T22:53:00Z" w16du:dateUtc="2025-01-04T14:53:00Z">
                  <w:rPr>
                    <w:ins w:id="22237" w:author="瑋婷 徐" w:date="2025-01-03T16:50:00Z" w16du:dateUtc="2025-01-03T08:50:00Z"/>
                    <w:rFonts w:ascii="Times New Roman" w:eastAsia="Times New Roman" w:hAnsi="Times New Roman" w:cs="Times New Roman"/>
                    <w:sz w:val="20"/>
                    <w:szCs w:val="20"/>
                  </w:rPr>
                </w:rPrChange>
              </w:rPr>
              <w:pPrChange w:id="2223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F0C1C" w14:paraId="45E783D3" w14:textId="77777777" w:rsidTr="003C19C7">
        <w:trPr>
          <w:trHeight w:val="300"/>
          <w:ins w:id="22239"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23A9D63" w14:textId="77777777" w:rsidR="003C19C7" w:rsidRPr="00277E58" w:rsidRDefault="003C19C7">
            <w:pPr>
              <w:spacing w:line="360" w:lineRule="auto"/>
              <w:jc w:val="both"/>
              <w:rPr>
                <w:ins w:id="22240" w:author="瑋婷 徐" w:date="2025-01-03T16:50:00Z" w16du:dateUtc="2025-01-03T08:50:00Z"/>
                <w:rFonts w:ascii="Times New Roman" w:eastAsiaTheme="minorEastAsia" w:hAnsi="Times New Roman" w:cs="Times New Roman"/>
                <w:b w:val="0"/>
                <w:bCs w:val="0"/>
                <w:color w:val="000000"/>
                <w:rPrChange w:id="22241" w:author="瑋婷 徐" w:date="2025-01-04T22:53:00Z" w16du:dateUtc="2025-01-04T14:53:00Z">
                  <w:rPr>
                    <w:ins w:id="22242" w:author="瑋婷 徐" w:date="2025-01-03T16:50:00Z" w16du:dateUtc="2025-01-03T08:50:00Z"/>
                    <w:rFonts w:ascii="Calibri" w:hAnsi="Calibri" w:cs="Calibri"/>
                    <w:color w:val="000000"/>
                    <w:sz w:val="22"/>
                    <w:szCs w:val="22"/>
                  </w:rPr>
                </w:rPrChange>
              </w:rPr>
              <w:pPrChange w:id="22243" w:author="瑋婷 徐" w:date="2025-01-03T16:55:00Z" w16du:dateUtc="2025-01-03T08:55:00Z">
                <w:pPr/>
              </w:pPrChange>
            </w:pPr>
            <w:ins w:id="22244" w:author="瑋婷 徐" w:date="2025-01-03T16:50:00Z" w16du:dateUtc="2025-01-03T08:50:00Z">
              <w:r w:rsidRPr="00277E58">
                <w:rPr>
                  <w:rFonts w:ascii="Times New Roman" w:eastAsiaTheme="minorEastAsia" w:hAnsi="Times New Roman" w:cs="Times New Roman" w:hint="eastAsia"/>
                  <w:b w:val="0"/>
                  <w:bCs w:val="0"/>
                  <w:color w:val="000000"/>
                  <w:rPrChange w:id="22245" w:author="瑋婷 徐" w:date="2025-01-04T22:53:00Z" w16du:dateUtc="2025-01-04T14:53:00Z">
                    <w:rPr>
                      <w:rFonts w:ascii="Calibri" w:hAnsi="Calibri" w:cs="Calibri" w:hint="eastAsia"/>
                      <w:color w:val="000000"/>
                      <w:sz w:val="22"/>
                      <w:szCs w:val="22"/>
                    </w:rPr>
                  </w:rPrChange>
                </w:rPr>
                <w:t>棕扇尾鶯</w:t>
              </w:r>
              <w:r w:rsidRPr="00277E58">
                <w:rPr>
                  <w:rFonts w:ascii="Times New Roman" w:eastAsiaTheme="minorEastAsia" w:hAnsi="Times New Roman" w:cs="Times New Roman"/>
                  <w:b w:val="0"/>
                  <w:bCs w:val="0"/>
                  <w:color w:val="000000"/>
                  <w:rPrChange w:id="22246"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5DB4BEB9"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247" w:author="瑋婷 徐" w:date="2025-01-03T16:50:00Z" w16du:dateUtc="2025-01-03T08:50:00Z"/>
                <w:rFonts w:ascii="Times New Roman" w:eastAsiaTheme="minorEastAsia" w:hAnsi="Times New Roman" w:cs="Times New Roman"/>
                <w:i/>
                <w:iCs/>
                <w:color w:val="000000"/>
                <w:rPrChange w:id="22248" w:author="瑋婷 徐" w:date="2025-01-04T22:53:00Z" w16du:dateUtc="2025-01-04T14:53:00Z">
                  <w:rPr>
                    <w:ins w:id="22249" w:author="瑋婷 徐" w:date="2025-01-03T16:50:00Z" w16du:dateUtc="2025-01-03T08:50:00Z"/>
                    <w:rFonts w:ascii="Calibri" w:hAnsi="Calibri" w:cs="Calibri"/>
                    <w:i/>
                    <w:iCs/>
                    <w:color w:val="000000"/>
                    <w:sz w:val="22"/>
                    <w:szCs w:val="22"/>
                  </w:rPr>
                </w:rPrChange>
              </w:rPr>
              <w:pPrChange w:id="222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251" w:author="瑋婷 徐" w:date="2025-01-03T16:50:00Z" w16du:dateUtc="2025-01-03T08:50:00Z">
              <w:r w:rsidRPr="00277E58">
                <w:rPr>
                  <w:rFonts w:ascii="Times New Roman" w:eastAsiaTheme="minorEastAsia" w:hAnsi="Times New Roman" w:cs="Times New Roman"/>
                  <w:i/>
                  <w:iCs/>
                  <w:color w:val="000000"/>
                  <w:rPrChange w:id="22252" w:author="瑋婷 徐" w:date="2025-01-04T22:53:00Z" w16du:dateUtc="2025-01-04T14:53:00Z">
                    <w:rPr>
                      <w:rFonts w:ascii="Calibri" w:hAnsi="Calibri" w:cs="Calibri"/>
                      <w:i/>
                      <w:iCs/>
                      <w:color w:val="000000"/>
                      <w:sz w:val="22"/>
                      <w:szCs w:val="22"/>
                    </w:rPr>
                  </w:rPrChange>
                </w:rPr>
                <w:t>Cisticola juncidis</w:t>
              </w:r>
            </w:ins>
          </w:p>
        </w:tc>
        <w:tc>
          <w:tcPr>
            <w:tcW w:w="162" w:type="pct"/>
            <w:noWrap/>
            <w:vAlign w:val="center"/>
            <w:hideMark/>
          </w:tcPr>
          <w:p w14:paraId="7A059E4A"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253" w:author="瑋婷 徐" w:date="2025-01-03T16:50:00Z" w16du:dateUtc="2025-01-03T08:50:00Z"/>
                <w:rFonts w:ascii="Times New Roman" w:eastAsiaTheme="minorEastAsia" w:hAnsi="Times New Roman" w:cs="Times New Roman"/>
                <w:i/>
                <w:iCs/>
                <w:color w:val="000000"/>
                <w:rPrChange w:id="22254" w:author="瑋婷 徐" w:date="2025-01-04T22:53:00Z" w16du:dateUtc="2025-01-04T14:53:00Z">
                  <w:rPr>
                    <w:ins w:id="22255" w:author="瑋婷 徐" w:date="2025-01-03T16:50:00Z" w16du:dateUtc="2025-01-03T08:50:00Z"/>
                    <w:rFonts w:ascii="Calibri" w:hAnsi="Calibri" w:cs="Calibri"/>
                    <w:i/>
                    <w:iCs/>
                    <w:color w:val="000000"/>
                    <w:sz w:val="22"/>
                    <w:szCs w:val="22"/>
                  </w:rPr>
                </w:rPrChange>
              </w:rPr>
              <w:pPrChange w:id="222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49669FA"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257" w:author="瑋婷 徐" w:date="2025-01-03T16:50:00Z" w16du:dateUtc="2025-01-03T08:50:00Z"/>
                <w:rFonts w:ascii="Times New Roman" w:eastAsiaTheme="minorEastAsia" w:hAnsi="Times New Roman" w:cs="Times New Roman"/>
                <w:rPrChange w:id="22258" w:author="瑋婷 徐" w:date="2025-01-04T22:53:00Z" w16du:dateUtc="2025-01-04T14:53:00Z">
                  <w:rPr>
                    <w:ins w:id="22259" w:author="瑋婷 徐" w:date="2025-01-03T16:50:00Z" w16du:dateUtc="2025-01-03T08:50:00Z"/>
                    <w:rFonts w:ascii="Times New Roman" w:eastAsia="Times New Roman" w:hAnsi="Times New Roman" w:cs="Times New Roman"/>
                    <w:sz w:val="20"/>
                    <w:szCs w:val="20"/>
                  </w:rPr>
                </w:rPrChange>
              </w:rPr>
              <w:pPrChange w:id="2226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96C87A4"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261" w:author="瑋婷 徐" w:date="2025-01-03T16:50:00Z" w16du:dateUtc="2025-01-03T08:50:00Z"/>
                <w:rFonts w:ascii="Times New Roman" w:eastAsiaTheme="minorEastAsia" w:hAnsi="Times New Roman" w:cs="Times New Roman"/>
                <w:rPrChange w:id="22262" w:author="瑋婷 徐" w:date="2025-01-04T22:53:00Z" w16du:dateUtc="2025-01-04T14:53:00Z">
                  <w:rPr>
                    <w:ins w:id="22263" w:author="瑋婷 徐" w:date="2025-01-03T16:50:00Z" w16du:dateUtc="2025-01-03T08:50:00Z"/>
                    <w:rFonts w:ascii="Times New Roman" w:eastAsia="Times New Roman" w:hAnsi="Times New Roman" w:cs="Times New Roman"/>
                    <w:sz w:val="20"/>
                    <w:szCs w:val="20"/>
                  </w:rPr>
                </w:rPrChange>
              </w:rPr>
              <w:pPrChange w:id="2226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39C8707"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265" w:author="瑋婷 徐" w:date="2025-01-03T16:50:00Z" w16du:dateUtc="2025-01-03T08:50:00Z"/>
                <w:rFonts w:ascii="Times New Roman" w:eastAsiaTheme="minorEastAsia" w:hAnsi="Times New Roman" w:cs="Times New Roman"/>
                <w:rPrChange w:id="22266" w:author="瑋婷 徐" w:date="2025-01-04T22:53:00Z" w16du:dateUtc="2025-01-04T14:53:00Z">
                  <w:rPr>
                    <w:ins w:id="22267" w:author="瑋婷 徐" w:date="2025-01-03T16:50:00Z" w16du:dateUtc="2025-01-03T08:50:00Z"/>
                    <w:rFonts w:ascii="Times New Roman" w:eastAsia="Times New Roman" w:hAnsi="Times New Roman" w:cs="Times New Roman"/>
                    <w:sz w:val="20"/>
                    <w:szCs w:val="20"/>
                  </w:rPr>
                </w:rPrChange>
              </w:rPr>
              <w:pPrChange w:id="222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6F4F954"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269" w:author="瑋婷 徐" w:date="2025-01-03T16:50:00Z" w16du:dateUtc="2025-01-03T08:50:00Z"/>
                <w:rFonts w:ascii="Times New Roman" w:eastAsiaTheme="minorEastAsia" w:hAnsi="Times New Roman" w:cs="Times New Roman"/>
                <w:rPrChange w:id="22270" w:author="瑋婷 徐" w:date="2025-01-04T22:53:00Z" w16du:dateUtc="2025-01-04T14:53:00Z">
                  <w:rPr>
                    <w:ins w:id="22271" w:author="瑋婷 徐" w:date="2025-01-03T16:50:00Z" w16du:dateUtc="2025-01-03T08:50:00Z"/>
                    <w:rFonts w:ascii="Times New Roman" w:eastAsia="Times New Roman" w:hAnsi="Times New Roman" w:cs="Times New Roman"/>
                    <w:sz w:val="20"/>
                    <w:szCs w:val="20"/>
                  </w:rPr>
                </w:rPrChange>
              </w:rPr>
              <w:pPrChange w:id="2227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F0DC090"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273" w:author="瑋婷 徐" w:date="2025-01-03T16:50:00Z" w16du:dateUtc="2025-01-03T08:50:00Z"/>
                <w:rFonts w:ascii="Times New Roman" w:eastAsiaTheme="minorEastAsia" w:hAnsi="Times New Roman" w:cs="Times New Roman"/>
                <w:rPrChange w:id="22274" w:author="瑋婷 徐" w:date="2025-01-04T22:53:00Z" w16du:dateUtc="2025-01-04T14:53:00Z">
                  <w:rPr>
                    <w:ins w:id="22275" w:author="瑋婷 徐" w:date="2025-01-03T16:50:00Z" w16du:dateUtc="2025-01-03T08:50:00Z"/>
                    <w:rFonts w:ascii="Times New Roman" w:eastAsia="Times New Roman" w:hAnsi="Times New Roman" w:cs="Times New Roman"/>
                    <w:sz w:val="20"/>
                    <w:szCs w:val="20"/>
                  </w:rPr>
                </w:rPrChange>
              </w:rPr>
              <w:pPrChange w:id="222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DA1453A"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277" w:author="瑋婷 徐" w:date="2025-01-03T16:50:00Z" w16du:dateUtc="2025-01-03T08:50:00Z"/>
                <w:rFonts w:ascii="Times New Roman" w:eastAsiaTheme="minorEastAsia" w:hAnsi="Times New Roman" w:cs="Times New Roman"/>
                <w:rPrChange w:id="22278" w:author="瑋婷 徐" w:date="2025-01-04T22:53:00Z" w16du:dateUtc="2025-01-04T14:53:00Z">
                  <w:rPr>
                    <w:ins w:id="22279" w:author="瑋婷 徐" w:date="2025-01-03T16:50:00Z" w16du:dateUtc="2025-01-03T08:50:00Z"/>
                    <w:rFonts w:ascii="Times New Roman" w:eastAsia="Times New Roman" w:hAnsi="Times New Roman" w:cs="Times New Roman"/>
                    <w:sz w:val="20"/>
                    <w:szCs w:val="20"/>
                  </w:rPr>
                </w:rPrChange>
              </w:rPr>
              <w:pPrChange w:id="2228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EE9B803"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281" w:author="瑋婷 徐" w:date="2025-01-03T16:50:00Z" w16du:dateUtc="2025-01-03T08:50:00Z"/>
                <w:rFonts w:ascii="Times New Roman" w:eastAsiaTheme="minorEastAsia" w:hAnsi="Times New Roman" w:cs="Times New Roman"/>
                <w:rPrChange w:id="22282" w:author="瑋婷 徐" w:date="2025-01-04T22:53:00Z" w16du:dateUtc="2025-01-04T14:53:00Z">
                  <w:rPr>
                    <w:ins w:id="22283" w:author="瑋婷 徐" w:date="2025-01-03T16:50:00Z" w16du:dateUtc="2025-01-03T08:50:00Z"/>
                    <w:rFonts w:ascii="Times New Roman" w:eastAsia="Times New Roman" w:hAnsi="Times New Roman" w:cs="Times New Roman"/>
                    <w:sz w:val="20"/>
                    <w:szCs w:val="20"/>
                  </w:rPr>
                </w:rPrChange>
              </w:rPr>
              <w:pPrChange w:id="2228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744FAD2"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285" w:author="瑋婷 徐" w:date="2025-01-03T16:50:00Z" w16du:dateUtc="2025-01-03T08:50:00Z"/>
                <w:rFonts w:ascii="Times New Roman" w:eastAsiaTheme="minorEastAsia" w:hAnsi="Times New Roman" w:cs="Times New Roman"/>
                <w:rPrChange w:id="22286" w:author="瑋婷 徐" w:date="2025-01-04T22:53:00Z" w16du:dateUtc="2025-01-04T14:53:00Z">
                  <w:rPr>
                    <w:ins w:id="22287" w:author="瑋婷 徐" w:date="2025-01-03T16:50:00Z" w16du:dateUtc="2025-01-03T08:50:00Z"/>
                    <w:rFonts w:ascii="Times New Roman" w:eastAsia="Times New Roman" w:hAnsi="Times New Roman" w:cs="Times New Roman"/>
                    <w:sz w:val="20"/>
                    <w:szCs w:val="20"/>
                  </w:rPr>
                </w:rPrChange>
              </w:rPr>
              <w:pPrChange w:id="2228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C5718D0"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289" w:author="瑋婷 徐" w:date="2025-01-03T16:50:00Z" w16du:dateUtc="2025-01-03T08:50:00Z"/>
                <w:rFonts w:ascii="Times New Roman" w:eastAsiaTheme="minorEastAsia" w:hAnsi="Times New Roman" w:cs="Times New Roman"/>
                <w:rPrChange w:id="22290" w:author="瑋婷 徐" w:date="2025-01-04T22:53:00Z" w16du:dateUtc="2025-01-04T14:53:00Z">
                  <w:rPr>
                    <w:ins w:id="22291" w:author="瑋婷 徐" w:date="2025-01-03T16:50:00Z" w16du:dateUtc="2025-01-03T08:50:00Z"/>
                    <w:rFonts w:ascii="Times New Roman" w:eastAsia="Times New Roman" w:hAnsi="Times New Roman" w:cs="Times New Roman"/>
                    <w:sz w:val="20"/>
                    <w:szCs w:val="20"/>
                  </w:rPr>
                </w:rPrChange>
              </w:rPr>
              <w:pPrChange w:id="222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45FCB30"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293" w:author="瑋婷 徐" w:date="2025-01-03T16:50:00Z" w16du:dateUtc="2025-01-03T08:50:00Z"/>
                <w:rFonts w:ascii="Times New Roman" w:eastAsiaTheme="minorEastAsia" w:hAnsi="Times New Roman" w:cs="Times New Roman"/>
                <w:rPrChange w:id="22294" w:author="瑋婷 徐" w:date="2025-01-04T22:53:00Z" w16du:dateUtc="2025-01-04T14:53:00Z">
                  <w:rPr>
                    <w:ins w:id="22295" w:author="瑋婷 徐" w:date="2025-01-03T16:50:00Z" w16du:dateUtc="2025-01-03T08:50:00Z"/>
                    <w:rFonts w:ascii="Times New Roman" w:eastAsia="Times New Roman" w:hAnsi="Times New Roman" w:cs="Times New Roman"/>
                    <w:sz w:val="20"/>
                    <w:szCs w:val="20"/>
                  </w:rPr>
                </w:rPrChange>
              </w:rPr>
              <w:pPrChange w:id="222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A02D25E"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297" w:author="瑋婷 徐" w:date="2025-01-03T16:50:00Z" w16du:dateUtc="2025-01-03T08:50:00Z"/>
                <w:rFonts w:ascii="Times New Roman" w:eastAsiaTheme="minorEastAsia" w:hAnsi="Times New Roman" w:cs="Times New Roman"/>
                <w:rPrChange w:id="22298" w:author="瑋婷 徐" w:date="2025-01-04T22:53:00Z" w16du:dateUtc="2025-01-04T14:53:00Z">
                  <w:rPr>
                    <w:ins w:id="22299" w:author="瑋婷 徐" w:date="2025-01-03T16:50:00Z" w16du:dateUtc="2025-01-03T08:50:00Z"/>
                    <w:rFonts w:ascii="Times New Roman" w:eastAsia="Times New Roman" w:hAnsi="Times New Roman" w:cs="Times New Roman"/>
                    <w:sz w:val="20"/>
                    <w:szCs w:val="20"/>
                  </w:rPr>
                </w:rPrChange>
              </w:rPr>
              <w:pPrChange w:id="223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94D497F"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01" w:author="瑋婷 徐" w:date="2025-01-03T16:50:00Z" w16du:dateUtc="2025-01-03T08:50:00Z"/>
                <w:rFonts w:ascii="Times New Roman" w:eastAsiaTheme="minorEastAsia" w:hAnsi="Times New Roman" w:cs="Times New Roman"/>
                <w:rPrChange w:id="22302" w:author="瑋婷 徐" w:date="2025-01-04T22:53:00Z" w16du:dateUtc="2025-01-04T14:53:00Z">
                  <w:rPr>
                    <w:ins w:id="22303" w:author="瑋婷 徐" w:date="2025-01-03T16:50:00Z" w16du:dateUtc="2025-01-03T08:50:00Z"/>
                    <w:rFonts w:ascii="Times New Roman" w:eastAsia="Times New Roman" w:hAnsi="Times New Roman" w:cs="Times New Roman"/>
                    <w:sz w:val="20"/>
                    <w:szCs w:val="20"/>
                  </w:rPr>
                </w:rPrChange>
              </w:rPr>
              <w:pPrChange w:id="2230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50975D0"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05" w:author="瑋婷 徐" w:date="2025-01-03T16:50:00Z" w16du:dateUtc="2025-01-03T08:50:00Z"/>
                <w:rFonts w:ascii="Times New Roman" w:eastAsiaTheme="minorEastAsia" w:hAnsi="Times New Roman" w:cs="Times New Roman"/>
                <w:rPrChange w:id="22306" w:author="瑋婷 徐" w:date="2025-01-04T22:53:00Z" w16du:dateUtc="2025-01-04T14:53:00Z">
                  <w:rPr>
                    <w:ins w:id="22307" w:author="瑋婷 徐" w:date="2025-01-03T16:50:00Z" w16du:dateUtc="2025-01-03T08:50:00Z"/>
                    <w:rFonts w:ascii="Times New Roman" w:eastAsia="Times New Roman" w:hAnsi="Times New Roman" w:cs="Times New Roman"/>
                    <w:sz w:val="20"/>
                    <w:szCs w:val="20"/>
                  </w:rPr>
                </w:rPrChange>
              </w:rPr>
              <w:pPrChange w:id="223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6F97CE2"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09" w:author="瑋婷 徐" w:date="2025-01-03T16:50:00Z" w16du:dateUtc="2025-01-03T08:50:00Z"/>
                <w:rFonts w:ascii="Times New Roman" w:eastAsiaTheme="minorEastAsia" w:hAnsi="Times New Roman" w:cs="Times New Roman"/>
                <w:rPrChange w:id="22310" w:author="瑋婷 徐" w:date="2025-01-04T22:53:00Z" w16du:dateUtc="2025-01-04T14:53:00Z">
                  <w:rPr>
                    <w:ins w:id="22311" w:author="瑋婷 徐" w:date="2025-01-03T16:50:00Z" w16du:dateUtc="2025-01-03T08:50:00Z"/>
                    <w:rFonts w:ascii="Times New Roman" w:eastAsia="Times New Roman" w:hAnsi="Times New Roman" w:cs="Times New Roman"/>
                    <w:sz w:val="20"/>
                    <w:szCs w:val="20"/>
                  </w:rPr>
                </w:rPrChange>
              </w:rPr>
              <w:pPrChange w:id="223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C38DF85"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13" w:author="瑋婷 徐" w:date="2025-01-03T16:50:00Z" w16du:dateUtc="2025-01-03T08:50:00Z"/>
                <w:rFonts w:ascii="Times New Roman" w:eastAsiaTheme="minorEastAsia" w:hAnsi="Times New Roman" w:cs="Times New Roman"/>
                <w:rPrChange w:id="22314" w:author="瑋婷 徐" w:date="2025-01-04T22:53:00Z" w16du:dateUtc="2025-01-04T14:53:00Z">
                  <w:rPr>
                    <w:ins w:id="22315" w:author="瑋婷 徐" w:date="2025-01-03T16:50:00Z" w16du:dateUtc="2025-01-03T08:50:00Z"/>
                    <w:rFonts w:ascii="Times New Roman" w:eastAsia="Times New Roman" w:hAnsi="Times New Roman" w:cs="Times New Roman"/>
                    <w:sz w:val="20"/>
                    <w:szCs w:val="20"/>
                  </w:rPr>
                </w:rPrChange>
              </w:rPr>
              <w:pPrChange w:id="2231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CE396A1"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17" w:author="瑋婷 徐" w:date="2025-01-03T16:50:00Z" w16du:dateUtc="2025-01-03T08:50:00Z"/>
                <w:rFonts w:ascii="Times New Roman" w:eastAsiaTheme="minorEastAsia" w:hAnsi="Times New Roman" w:cs="Times New Roman"/>
                <w:rPrChange w:id="22318" w:author="瑋婷 徐" w:date="2025-01-04T22:53:00Z" w16du:dateUtc="2025-01-04T14:53:00Z">
                  <w:rPr>
                    <w:ins w:id="22319" w:author="瑋婷 徐" w:date="2025-01-03T16:50:00Z" w16du:dateUtc="2025-01-03T08:50:00Z"/>
                    <w:rFonts w:ascii="Times New Roman" w:eastAsia="Times New Roman" w:hAnsi="Times New Roman" w:cs="Times New Roman"/>
                    <w:sz w:val="20"/>
                    <w:szCs w:val="20"/>
                  </w:rPr>
                </w:rPrChange>
              </w:rPr>
              <w:pPrChange w:id="2232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21689DC"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21" w:author="瑋婷 徐" w:date="2025-01-03T16:50:00Z" w16du:dateUtc="2025-01-03T08:50:00Z"/>
                <w:rFonts w:ascii="Times New Roman" w:eastAsiaTheme="minorEastAsia" w:hAnsi="Times New Roman" w:cs="Times New Roman"/>
                <w:rPrChange w:id="22322" w:author="瑋婷 徐" w:date="2025-01-04T22:53:00Z" w16du:dateUtc="2025-01-04T14:53:00Z">
                  <w:rPr>
                    <w:ins w:id="22323" w:author="瑋婷 徐" w:date="2025-01-03T16:50:00Z" w16du:dateUtc="2025-01-03T08:50:00Z"/>
                    <w:rFonts w:ascii="Times New Roman" w:eastAsia="Times New Roman" w:hAnsi="Times New Roman" w:cs="Times New Roman"/>
                    <w:sz w:val="20"/>
                    <w:szCs w:val="20"/>
                  </w:rPr>
                </w:rPrChange>
              </w:rPr>
              <w:pPrChange w:id="223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5B3A1FF"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25" w:author="瑋婷 徐" w:date="2025-01-03T16:50:00Z" w16du:dateUtc="2025-01-03T08:50:00Z"/>
                <w:rFonts w:ascii="Times New Roman" w:eastAsiaTheme="minorEastAsia" w:hAnsi="Times New Roman" w:cs="Times New Roman"/>
                <w:rPrChange w:id="22326" w:author="瑋婷 徐" w:date="2025-01-04T22:53:00Z" w16du:dateUtc="2025-01-04T14:53:00Z">
                  <w:rPr>
                    <w:ins w:id="22327" w:author="瑋婷 徐" w:date="2025-01-03T16:50:00Z" w16du:dateUtc="2025-01-03T08:50:00Z"/>
                    <w:rFonts w:ascii="Times New Roman" w:eastAsia="Times New Roman" w:hAnsi="Times New Roman" w:cs="Times New Roman"/>
                    <w:sz w:val="20"/>
                    <w:szCs w:val="20"/>
                  </w:rPr>
                </w:rPrChange>
              </w:rPr>
              <w:pPrChange w:id="2232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75AB51E"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29" w:author="瑋婷 徐" w:date="2025-01-03T16:50:00Z" w16du:dateUtc="2025-01-03T08:50:00Z"/>
                <w:rFonts w:ascii="Times New Roman" w:eastAsiaTheme="minorEastAsia" w:hAnsi="Times New Roman" w:cs="Times New Roman"/>
                <w:rPrChange w:id="22330" w:author="瑋婷 徐" w:date="2025-01-04T22:53:00Z" w16du:dateUtc="2025-01-04T14:53:00Z">
                  <w:rPr>
                    <w:ins w:id="22331" w:author="瑋婷 徐" w:date="2025-01-03T16:50:00Z" w16du:dateUtc="2025-01-03T08:50:00Z"/>
                    <w:rFonts w:ascii="Times New Roman" w:eastAsia="Times New Roman" w:hAnsi="Times New Roman" w:cs="Times New Roman"/>
                    <w:sz w:val="20"/>
                    <w:szCs w:val="20"/>
                  </w:rPr>
                </w:rPrChange>
              </w:rPr>
              <w:pPrChange w:id="2233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3DE2EE94"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333" w:author="瑋婷 徐" w:date="2025-01-03T16:50:00Z" w16du:dateUtc="2025-01-03T08:50:00Z"/>
                <w:rFonts w:ascii="Times New Roman" w:eastAsiaTheme="minorEastAsia" w:hAnsi="Times New Roman" w:cs="Times New Roman"/>
                <w:rPrChange w:id="22334" w:author="瑋婷 徐" w:date="2025-01-04T22:53:00Z" w16du:dateUtc="2025-01-04T14:53:00Z">
                  <w:rPr>
                    <w:ins w:id="22335" w:author="瑋婷 徐" w:date="2025-01-03T16:50:00Z" w16du:dateUtc="2025-01-03T08:50:00Z"/>
                    <w:rFonts w:ascii="Times New Roman" w:eastAsia="Times New Roman" w:hAnsi="Times New Roman" w:cs="Times New Roman"/>
                    <w:sz w:val="20"/>
                    <w:szCs w:val="20"/>
                  </w:rPr>
                </w:rPrChange>
              </w:rPr>
              <w:pPrChange w:id="2233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F0C1C" w14:paraId="23BCC8DF" w14:textId="77777777" w:rsidTr="003C19C7">
        <w:trPr>
          <w:cnfStyle w:val="000000100000" w:firstRow="0" w:lastRow="0" w:firstColumn="0" w:lastColumn="0" w:oddVBand="0" w:evenVBand="0" w:oddHBand="1" w:evenHBand="0" w:firstRowFirstColumn="0" w:firstRowLastColumn="0" w:lastRowFirstColumn="0" w:lastRowLastColumn="0"/>
          <w:trHeight w:val="300"/>
          <w:ins w:id="22337"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DB90A3F" w14:textId="77777777" w:rsidR="003C19C7" w:rsidRPr="00277E58" w:rsidRDefault="003C19C7">
            <w:pPr>
              <w:spacing w:line="360" w:lineRule="auto"/>
              <w:jc w:val="both"/>
              <w:rPr>
                <w:ins w:id="22338" w:author="瑋婷 徐" w:date="2025-01-03T16:50:00Z" w16du:dateUtc="2025-01-03T08:50:00Z"/>
                <w:rFonts w:ascii="Times New Roman" w:eastAsiaTheme="minorEastAsia" w:hAnsi="Times New Roman" w:cs="Times New Roman"/>
                <w:b w:val="0"/>
                <w:bCs w:val="0"/>
                <w:color w:val="000000"/>
                <w:rPrChange w:id="22339" w:author="瑋婷 徐" w:date="2025-01-04T22:53:00Z" w16du:dateUtc="2025-01-04T14:53:00Z">
                  <w:rPr>
                    <w:ins w:id="22340" w:author="瑋婷 徐" w:date="2025-01-03T16:50:00Z" w16du:dateUtc="2025-01-03T08:50:00Z"/>
                    <w:rFonts w:ascii="Calibri" w:hAnsi="Calibri" w:cs="Calibri"/>
                    <w:color w:val="000000"/>
                    <w:sz w:val="22"/>
                    <w:szCs w:val="22"/>
                  </w:rPr>
                </w:rPrChange>
              </w:rPr>
              <w:pPrChange w:id="22341" w:author="瑋婷 徐" w:date="2025-01-03T16:55:00Z" w16du:dateUtc="2025-01-03T08:55:00Z">
                <w:pPr/>
              </w:pPrChange>
            </w:pPr>
            <w:ins w:id="22342" w:author="瑋婷 徐" w:date="2025-01-03T16:50:00Z" w16du:dateUtc="2025-01-03T08:50:00Z">
              <w:r w:rsidRPr="00277E58">
                <w:rPr>
                  <w:rFonts w:ascii="Times New Roman" w:eastAsiaTheme="minorEastAsia" w:hAnsi="Times New Roman" w:cs="Times New Roman" w:hint="eastAsia"/>
                  <w:b w:val="0"/>
                  <w:bCs w:val="0"/>
                  <w:color w:val="000000"/>
                  <w:rPrChange w:id="22343" w:author="瑋婷 徐" w:date="2025-01-04T22:53:00Z" w16du:dateUtc="2025-01-04T14:53:00Z">
                    <w:rPr>
                      <w:rFonts w:ascii="Calibri" w:hAnsi="Calibri" w:cs="Calibri" w:hint="eastAsia"/>
                      <w:color w:val="000000"/>
                      <w:sz w:val="22"/>
                      <w:szCs w:val="22"/>
                    </w:rPr>
                  </w:rPrChange>
                </w:rPr>
                <w:t>臺灣叢樹鶯</w:t>
              </w:r>
              <w:r w:rsidRPr="00277E58">
                <w:rPr>
                  <w:rFonts w:ascii="Times New Roman" w:eastAsiaTheme="minorEastAsia" w:hAnsi="Times New Roman" w:cs="Times New Roman"/>
                  <w:b w:val="0"/>
                  <w:bCs w:val="0"/>
                  <w:color w:val="000000"/>
                  <w:rPrChange w:id="22344" w:author="瑋婷 徐" w:date="2025-01-04T22:53:00Z" w16du:dateUtc="2025-01-04T14:53:00Z">
                    <w:rPr>
                      <w:rFonts w:ascii="Calibri" w:hAnsi="Calibri" w:cs="Calibri"/>
                      <w:color w:val="000000"/>
                      <w:sz w:val="22"/>
                      <w:szCs w:val="22"/>
                    </w:rPr>
                  </w:rPrChange>
                </w:rPr>
                <w:t xml:space="preserve"> </w:t>
              </w:r>
              <w:r w:rsidRPr="00277E58">
                <w:rPr>
                  <w:b w:val="0"/>
                  <w:bCs w:val="0"/>
                  <w:color w:val="000000"/>
                  <w:rPrChange w:id="22345" w:author="瑋婷 徐" w:date="2025-01-04T22:53:00Z" w16du:dateUtc="2025-01-04T14:53:00Z">
                    <w:rPr>
                      <w:color w:val="000000"/>
                      <w:sz w:val="22"/>
                      <w:szCs w:val="22"/>
                    </w:rPr>
                  </w:rPrChange>
                </w:rPr>
                <w:t>◎</w:t>
              </w:r>
              <w:r w:rsidRPr="00277E58">
                <w:rPr>
                  <w:rFonts w:ascii="Times New Roman" w:eastAsiaTheme="minorEastAsia" w:hAnsi="Times New Roman" w:cs="Times New Roman"/>
                  <w:b w:val="0"/>
                  <w:bCs w:val="0"/>
                  <w:color w:val="000000"/>
                  <w:rPrChange w:id="22346"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1ECAEF80"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47" w:author="瑋婷 徐" w:date="2025-01-03T16:50:00Z" w16du:dateUtc="2025-01-03T08:50:00Z"/>
                <w:rFonts w:ascii="Times New Roman" w:eastAsiaTheme="minorEastAsia" w:hAnsi="Times New Roman" w:cs="Times New Roman"/>
                <w:i/>
                <w:iCs/>
                <w:color w:val="000000"/>
                <w:rPrChange w:id="22348" w:author="瑋婷 徐" w:date="2025-01-04T22:53:00Z" w16du:dateUtc="2025-01-04T14:53:00Z">
                  <w:rPr>
                    <w:ins w:id="22349" w:author="瑋婷 徐" w:date="2025-01-03T16:50:00Z" w16du:dateUtc="2025-01-03T08:50:00Z"/>
                    <w:rFonts w:ascii="Calibri" w:hAnsi="Calibri" w:cs="Calibri"/>
                    <w:i/>
                    <w:iCs/>
                    <w:color w:val="000000"/>
                    <w:sz w:val="22"/>
                    <w:szCs w:val="22"/>
                  </w:rPr>
                </w:rPrChange>
              </w:rPr>
              <w:pPrChange w:id="223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351" w:author="瑋婷 徐" w:date="2025-01-03T16:50:00Z" w16du:dateUtc="2025-01-03T08:50:00Z">
              <w:r w:rsidRPr="00277E58">
                <w:rPr>
                  <w:rFonts w:ascii="Times New Roman" w:eastAsiaTheme="minorEastAsia" w:hAnsi="Times New Roman" w:cs="Times New Roman"/>
                  <w:i/>
                  <w:iCs/>
                  <w:color w:val="000000"/>
                  <w:rPrChange w:id="22352" w:author="瑋婷 徐" w:date="2025-01-04T22:53:00Z" w16du:dateUtc="2025-01-04T14:53:00Z">
                    <w:rPr>
                      <w:rFonts w:ascii="Calibri" w:hAnsi="Calibri" w:cs="Calibri"/>
                      <w:i/>
                      <w:iCs/>
                      <w:color w:val="000000"/>
                      <w:sz w:val="22"/>
                      <w:szCs w:val="22"/>
                    </w:rPr>
                  </w:rPrChange>
                </w:rPr>
                <w:t>Locustella alishanensis</w:t>
              </w:r>
            </w:ins>
          </w:p>
        </w:tc>
        <w:tc>
          <w:tcPr>
            <w:tcW w:w="162" w:type="pct"/>
            <w:noWrap/>
            <w:vAlign w:val="center"/>
            <w:hideMark/>
          </w:tcPr>
          <w:p w14:paraId="6A52C874"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53" w:author="瑋婷 徐" w:date="2025-01-03T16:50:00Z" w16du:dateUtc="2025-01-03T08:50:00Z"/>
                <w:rFonts w:ascii="Times New Roman" w:eastAsiaTheme="minorEastAsia" w:hAnsi="Times New Roman" w:cs="Times New Roman"/>
                <w:i/>
                <w:iCs/>
                <w:color w:val="000000"/>
                <w:rPrChange w:id="22354" w:author="瑋婷 徐" w:date="2025-01-04T22:53:00Z" w16du:dateUtc="2025-01-04T14:53:00Z">
                  <w:rPr>
                    <w:ins w:id="22355" w:author="瑋婷 徐" w:date="2025-01-03T16:50:00Z" w16du:dateUtc="2025-01-03T08:50:00Z"/>
                    <w:rFonts w:ascii="Calibri" w:hAnsi="Calibri" w:cs="Calibri"/>
                    <w:i/>
                    <w:iCs/>
                    <w:color w:val="000000"/>
                    <w:sz w:val="22"/>
                    <w:szCs w:val="22"/>
                  </w:rPr>
                </w:rPrChange>
              </w:rPr>
              <w:pPrChange w:id="223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4E10ADF"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57" w:author="瑋婷 徐" w:date="2025-01-03T16:50:00Z" w16du:dateUtc="2025-01-03T08:50:00Z"/>
                <w:rFonts w:ascii="Times New Roman" w:eastAsiaTheme="minorEastAsia" w:hAnsi="Times New Roman" w:cs="Times New Roman"/>
                <w:rPrChange w:id="22358" w:author="瑋婷 徐" w:date="2025-01-04T22:53:00Z" w16du:dateUtc="2025-01-04T14:53:00Z">
                  <w:rPr>
                    <w:ins w:id="22359" w:author="瑋婷 徐" w:date="2025-01-03T16:50:00Z" w16du:dateUtc="2025-01-03T08:50:00Z"/>
                    <w:rFonts w:ascii="Times New Roman" w:eastAsia="Times New Roman" w:hAnsi="Times New Roman" w:cs="Times New Roman"/>
                    <w:sz w:val="20"/>
                    <w:szCs w:val="20"/>
                  </w:rPr>
                </w:rPrChange>
              </w:rPr>
              <w:pPrChange w:id="2236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86AC2BC"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61" w:author="瑋婷 徐" w:date="2025-01-03T16:50:00Z" w16du:dateUtc="2025-01-03T08:50:00Z"/>
                <w:rFonts w:ascii="Times New Roman" w:eastAsiaTheme="minorEastAsia" w:hAnsi="Times New Roman" w:cs="Times New Roman"/>
                <w:rPrChange w:id="22362" w:author="瑋婷 徐" w:date="2025-01-04T22:53:00Z" w16du:dateUtc="2025-01-04T14:53:00Z">
                  <w:rPr>
                    <w:ins w:id="22363" w:author="瑋婷 徐" w:date="2025-01-03T16:50:00Z" w16du:dateUtc="2025-01-03T08:50:00Z"/>
                    <w:rFonts w:ascii="Times New Roman" w:eastAsia="Times New Roman" w:hAnsi="Times New Roman" w:cs="Times New Roman"/>
                    <w:sz w:val="20"/>
                    <w:szCs w:val="20"/>
                  </w:rPr>
                </w:rPrChange>
              </w:rPr>
              <w:pPrChange w:id="2236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2BD8934"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65" w:author="瑋婷 徐" w:date="2025-01-03T16:50:00Z" w16du:dateUtc="2025-01-03T08:50:00Z"/>
                <w:rFonts w:ascii="Times New Roman" w:eastAsiaTheme="minorEastAsia" w:hAnsi="Times New Roman" w:cs="Times New Roman"/>
                <w:rPrChange w:id="22366" w:author="瑋婷 徐" w:date="2025-01-04T22:53:00Z" w16du:dateUtc="2025-01-04T14:53:00Z">
                  <w:rPr>
                    <w:ins w:id="22367" w:author="瑋婷 徐" w:date="2025-01-03T16:50:00Z" w16du:dateUtc="2025-01-03T08:50:00Z"/>
                    <w:rFonts w:ascii="Times New Roman" w:eastAsia="Times New Roman" w:hAnsi="Times New Roman" w:cs="Times New Roman"/>
                    <w:sz w:val="20"/>
                    <w:szCs w:val="20"/>
                  </w:rPr>
                </w:rPrChange>
              </w:rPr>
              <w:pPrChange w:id="2236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C4560BC"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69" w:author="瑋婷 徐" w:date="2025-01-03T16:50:00Z" w16du:dateUtc="2025-01-03T08:50:00Z"/>
                <w:rFonts w:ascii="Times New Roman" w:eastAsiaTheme="minorEastAsia" w:hAnsi="Times New Roman" w:cs="Times New Roman"/>
                <w:rPrChange w:id="22370" w:author="瑋婷 徐" w:date="2025-01-04T22:53:00Z" w16du:dateUtc="2025-01-04T14:53:00Z">
                  <w:rPr>
                    <w:ins w:id="22371" w:author="瑋婷 徐" w:date="2025-01-03T16:50:00Z" w16du:dateUtc="2025-01-03T08:50:00Z"/>
                    <w:rFonts w:ascii="Times New Roman" w:eastAsia="Times New Roman" w:hAnsi="Times New Roman" w:cs="Times New Roman"/>
                    <w:sz w:val="20"/>
                    <w:szCs w:val="20"/>
                  </w:rPr>
                </w:rPrChange>
              </w:rPr>
              <w:pPrChange w:id="2237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C9D0C21"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73" w:author="瑋婷 徐" w:date="2025-01-03T16:50:00Z" w16du:dateUtc="2025-01-03T08:50:00Z"/>
                <w:rFonts w:ascii="Times New Roman" w:eastAsiaTheme="minorEastAsia" w:hAnsi="Times New Roman" w:cs="Times New Roman"/>
                <w:rPrChange w:id="22374" w:author="瑋婷 徐" w:date="2025-01-04T22:53:00Z" w16du:dateUtc="2025-01-04T14:53:00Z">
                  <w:rPr>
                    <w:ins w:id="22375" w:author="瑋婷 徐" w:date="2025-01-03T16:50:00Z" w16du:dateUtc="2025-01-03T08:50:00Z"/>
                    <w:rFonts w:ascii="Times New Roman" w:eastAsia="Times New Roman" w:hAnsi="Times New Roman" w:cs="Times New Roman"/>
                    <w:sz w:val="20"/>
                    <w:szCs w:val="20"/>
                  </w:rPr>
                </w:rPrChange>
              </w:rPr>
              <w:pPrChange w:id="223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FE6FCF7"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77" w:author="瑋婷 徐" w:date="2025-01-03T16:50:00Z" w16du:dateUtc="2025-01-03T08:50:00Z"/>
                <w:rFonts w:ascii="Times New Roman" w:eastAsiaTheme="minorEastAsia" w:hAnsi="Times New Roman" w:cs="Times New Roman"/>
                <w:rPrChange w:id="22378" w:author="瑋婷 徐" w:date="2025-01-04T22:53:00Z" w16du:dateUtc="2025-01-04T14:53:00Z">
                  <w:rPr>
                    <w:ins w:id="22379" w:author="瑋婷 徐" w:date="2025-01-03T16:50:00Z" w16du:dateUtc="2025-01-03T08:50:00Z"/>
                    <w:rFonts w:ascii="Times New Roman" w:eastAsia="Times New Roman" w:hAnsi="Times New Roman" w:cs="Times New Roman"/>
                    <w:sz w:val="20"/>
                    <w:szCs w:val="20"/>
                  </w:rPr>
                </w:rPrChange>
              </w:rPr>
              <w:pPrChange w:id="223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B838BA9"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81" w:author="瑋婷 徐" w:date="2025-01-03T16:50:00Z" w16du:dateUtc="2025-01-03T08:50:00Z"/>
                <w:rFonts w:ascii="Times New Roman" w:eastAsiaTheme="minorEastAsia" w:hAnsi="Times New Roman" w:cs="Times New Roman"/>
                <w:rPrChange w:id="22382" w:author="瑋婷 徐" w:date="2025-01-04T22:53:00Z" w16du:dateUtc="2025-01-04T14:53:00Z">
                  <w:rPr>
                    <w:ins w:id="22383" w:author="瑋婷 徐" w:date="2025-01-03T16:50:00Z" w16du:dateUtc="2025-01-03T08:50:00Z"/>
                    <w:rFonts w:ascii="Times New Roman" w:eastAsia="Times New Roman" w:hAnsi="Times New Roman" w:cs="Times New Roman"/>
                    <w:sz w:val="20"/>
                    <w:szCs w:val="20"/>
                  </w:rPr>
                </w:rPrChange>
              </w:rPr>
              <w:pPrChange w:id="223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091BD04"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85" w:author="瑋婷 徐" w:date="2025-01-03T16:50:00Z" w16du:dateUtc="2025-01-03T08:50:00Z"/>
                <w:rFonts w:ascii="Times New Roman" w:eastAsiaTheme="minorEastAsia" w:hAnsi="Times New Roman" w:cs="Times New Roman"/>
                <w:rPrChange w:id="22386" w:author="瑋婷 徐" w:date="2025-01-04T22:53:00Z" w16du:dateUtc="2025-01-04T14:53:00Z">
                  <w:rPr>
                    <w:ins w:id="22387" w:author="瑋婷 徐" w:date="2025-01-03T16:50:00Z" w16du:dateUtc="2025-01-03T08:50:00Z"/>
                    <w:rFonts w:ascii="Times New Roman" w:eastAsia="Times New Roman" w:hAnsi="Times New Roman" w:cs="Times New Roman"/>
                    <w:sz w:val="20"/>
                    <w:szCs w:val="20"/>
                  </w:rPr>
                </w:rPrChange>
              </w:rPr>
              <w:pPrChange w:id="223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20D2E80"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89" w:author="瑋婷 徐" w:date="2025-01-03T16:50:00Z" w16du:dateUtc="2025-01-03T08:50:00Z"/>
                <w:rFonts w:ascii="Times New Roman" w:eastAsiaTheme="minorEastAsia" w:hAnsi="Times New Roman" w:cs="Times New Roman"/>
                <w:rPrChange w:id="22390" w:author="瑋婷 徐" w:date="2025-01-04T22:53:00Z" w16du:dateUtc="2025-01-04T14:53:00Z">
                  <w:rPr>
                    <w:ins w:id="22391" w:author="瑋婷 徐" w:date="2025-01-03T16:50:00Z" w16du:dateUtc="2025-01-03T08:50:00Z"/>
                    <w:rFonts w:ascii="Times New Roman" w:eastAsia="Times New Roman" w:hAnsi="Times New Roman" w:cs="Times New Roman"/>
                    <w:sz w:val="20"/>
                    <w:szCs w:val="20"/>
                  </w:rPr>
                </w:rPrChange>
              </w:rPr>
              <w:pPrChange w:id="223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EBDBB7D"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93" w:author="瑋婷 徐" w:date="2025-01-03T16:50:00Z" w16du:dateUtc="2025-01-03T08:50:00Z"/>
                <w:rFonts w:ascii="Times New Roman" w:eastAsiaTheme="minorEastAsia" w:hAnsi="Times New Roman" w:cs="Times New Roman"/>
                <w:rPrChange w:id="22394" w:author="瑋婷 徐" w:date="2025-01-04T22:53:00Z" w16du:dateUtc="2025-01-04T14:53:00Z">
                  <w:rPr>
                    <w:ins w:id="22395" w:author="瑋婷 徐" w:date="2025-01-03T16:50:00Z" w16du:dateUtc="2025-01-03T08:50:00Z"/>
                    <w:rFonts w:ascii="Times New Roman" w:eastAsia="Times New Roman" w:hAnsi="Times New Roman" w:cs="Times New Roman"/>
                    <w:sz w:val="20"/>
                    <w:szCs w:val="20"/>
                  </w:rPr>
                </w:rPrChange>
              </w:rPr>
              <w:pPrChange w:id="223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FCEA631"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397" w:author="瑋婷 徐" w:date="2025-01-03T16:50:00Z" w16du:dateUtc="2025-01-03T08:50:00Z"/>
                <w:rFonts w:ascii="Times New Roman" w:eastAsiaTheme="minorEastAsia" w:hAnsi="Times New Roman" w:cs="Times New Roman"/>
                <w:rPrChange w:id="22398" w:author="瑋婷 徐" w:date="2025-01-04T22:53:00Z" w16du:dateUtc="2025-01-04T14:53:00Z">
                  <w:rPr>
                    <w:ins w:id="22399" w:author="瑋婷 徐" w:date="2025-01-03T16:50:00Z" w16du:dateUtc="2025-01-03T08:50:00Z"/>
                    <w:rFonts w:ascii="Times New Roman" w:eastAsia="Times New Roman" w:hAnsi="Times New Roman" w:cs="Times New Roman"/>
                    <w:sz w:val="20"/>
                    <w:szCs w:val="20"/>
                  </w:rPr>
                </w:rPrChange>
              </w:rPr>
              <w:pPrChange w:id="224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5CA8257"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401" w:author="瑋婷 徐" w:date="2025-01-03T16:50:00Z" w16du:dateUtc="2025-01-03T08:50:00Z"/>
                <w:rFonts w:ascii="Times New Roman" w:eastAsiaTheme="minorEastAsia" w:hAnsi="Times New Roman" w:cs="Times New Roman"/>
                <w:rPrChange w:id="22402" w:author="瑋婷 徐" w:date="2025-01-04T22:53:00Z" w16du:dateUtc="2025-01-04T14:53:00Z">
                  <w:rPr>
                    <w:ins w:id="22403" w:author="瑋婷 徐" w:date="2025-01-03T16:50:00Z" w16du:dateUtc="2025-01-03T08:50:00Z"/>
                    <w:rFonts w:ascii="Times New Roman" w:eastAsia="Times New Roman" w:hAnsi="Times New Roman" w:cs="Times New Roman"/>
                    <w:sz w:val="20"/>
                    <w:szCs w:val="20"/>
                  </w:rPr>
                </w:rPrChange>
              </w:rPr>
              <w:pPrChange w:id="224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4F70398"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405" w:author="瑋婷 徐" w:date="2025-01-03T16:50:00Z" w16du:dateUtc="2025-01-03T08:50:00Z"/>
                <w:rFonts w:ascii="Times New Roman" w:eastAsiaTheme="minorEastAsia" w:hAnsi="Times New Roman" w:cs="Times New Roman"/>
                <w:rPrChange w:id="22406" w:author="瑋婷 徐" w:date="2025-01-04T22:53:00Z" w16du:dateUtc="2025-01-04T14:53:00Z">
                  <w:rPr>
                    <w:ins w:id="22407" w:author="瑋婷 徐" w:date="2025-01-03T16:50:00Z" w16du:dateUtc="2025-01-03T08:50:00Z"/>
                    <w:rFonts w:ascii="Times New Roman" w:eastAsia="Times New Roman" w:hAnsi="Times New Roman" w:cs="Times New Roman"/>
                    <w:sz w:val="20"/>
                    <w:szCs w:val="20"/>
                  </w:rPr>
                </w:rPrChange>
              </w:rPr>
              <w:pPrChange w:id="224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351BCB3"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409" w:author="瑋婷 徐" w:date="2025-01-03T16:50:00Z" w16du:dateUtc="2025-01-03T08:50:00Z"/>
                <w:rFonts w:ascii="Times New Roman" w:eastAsiaTheme="minorEastAsia" w:hAnsi="Times New Roman" w:cs="Times New Roman"/>
                <w:rPrChange w:id="22410" w:author="瑋婷 徐" w:date="2025-01-04T22:53:00Z" w16du:dateUtc="2025-01-04T14:53:00Z">
                  <w:rPr>
                    <w:ins w:id="22411" w:author="瑋婷 徐" w:date="2025-01-03T16:50:00Z" w16du:dateUtc="2025-01-03T08:50:00Z"/>
                    <w:rFonts w:ascii="Times New Roman" w:eastAsia="Times New Roman" w:hAnsi="Times New Roman" w:cs="Times New Roman"/>
                    <w:sz w:val="20"/>
                    <w:szCs w:val="20"/>
                  </w:rPr>
                </w:rPrChange>
              </w:rPr>
              <w:pPrChange w:id="224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1C1211B"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413" w:author="瑋婷 徐" w:date="2025-01-03T16:50:00Z" w16du:dateUtc="2025-01-03T08:50:00Z"/>
                <w:rFonts w:ascii="Times New Roman" w:eastAsiaTheme="minorEastAsia" w:hAnsi="Times New Roman" w:cs="Times New Roman"/>
                <w:rPrChange w:id="22414" w:author="瑋婷 徐" w:date="2025-01-04T22:53:00Z" w16du:dateUtc="2025-01-04T14:53:00Z">
                  <w:rPr>
                    <w:ins w:id="22415" w:author="瑋婷 徐" w:date="2025-01-03T16:50:00Z" w16du:dateUtc="2025-01-03T08:50:00Z"/>
                    <w:rFonts w:ascii="Times New Roman" w:eastAsia="Times New Roman" w:hAnsi="Times New Roman" w:cs="Times New Roman"/>
                    <w:sz w:val="20"/>
                    <w:szCs w:val="20"/>
                  </w:rPr>
                </w:rPrChange>
              </w:rPr>
              <w:pPrChange w:id="224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91FC8E0"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417" w:author="瑋婷 徐" w:date="2025-01-03T16:50:00Z" w16du:dateUtc="2025-01-03T08:50:00Z"/>
                <w:rFonts w:ascii="Times New Roman" w:eastAsiaTheme="minorEastAsia" w:hAnsi="Times New Roman" w:cs="Times New Roman"/>
                <w:rPrChange w:id="22418" w:author="瑋婷 徐" w:date="2025-01-04T22:53:00Z" w16du:dateUtc="2025-01-04T14:53:00Z">
                  <w:rPr>
                    <w:ins w:id="22419" w:author="瑋婷 徐" w:date="2025-01-03T16:50:00Z" w16du:dateUtc="2025-01-03T08:50:00Z"/>
                    <w:rFonts w:ascii="Times New Roman" w:eastAsia="Times New Roman" w:hAnsi="Times New Roman" w:cs="Times New Roman"/>
                    <w:sz w:val="20"/>
                    <w:szCs w:val="20"/>
                  </w:rPr>
                </w:rPrChange>
              </w:rPr>
              <w:pPrChange w:id="224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369F877"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421" w:author="瑋婷 徐" w:date="2025-01-03T16:50:00Z" w16du:dateUtc="2025-01-03T08:50:00Z"/>
                <w:rFonts w:ascii="Times New Roman" w:eastAsiaTheme="minorEastAsia" w:hAnsi="Times New Roman" w:cs="Times New Roman"/>
                <w:rPrChange w:id="22422" w:author="瑋婷 徐" w:date="2025-01-04T22:53:00Z" w16du:dateUtc="2025-01-04T14:53:00Z">
                  <w:rPr>
                    <w:ins w:id="22423" w:author="瑋婷 徐" w:date="2025-01-03T16:50:00Z" w16du:dateUtc="2025-01-03T08:50:00Z"/>
                    <w:rFonts w:ascii="Times New Roman" w:eastAsia="Times New Roman" w:hAnsi="Times New Roman" w:cs="Times New Roman"/>
                    <w:sz w:val="20"/>
                    <w:szCs w:val="20"/>
                  </w:rPr>
                </w:rPrChange>
              </w:rPr>
              <w:pPrChange w:id="224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36DC4D3"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425" w:author="瑋婷 徐" w:date="2025-01-03T16:50:00Z" w16du:dateUtc="2025-01-03T08:50:00Z"/>
                <w:rFonts w:ascii="Times New Roman" w:eastAsiaTheme="minorEastAsia" w:hAnsi="Times New Roman" w:cs="Times New Roman"/>
                <w:rPrChange w:id="22426" w:author="瑋婷 徐" w:date="2025-01-04T22:53:00Z" w16du:dateUtc="2025-01-04T14:53:00Z">
                  <w:rPr>
                    <w:ins w:id="22427" w:author="瑋婷 徐" w:date="2025-01-03T16:50:00Z" w16du:dateUtc="2025-01-03T08:50:00Z"/>
                    <w:rFonts w:ascii="Times New Roman" w:eastAsia="Times New Roman" w:hAnsi="Times New Roman" w:cs="Times New Roman"/>
                    <w:sz w:val="20"/>
                    <w:szCs w:val="20"/>
                  </w:rPr>
                </w:rPrChange>
              </w:rPr>
              <w:pPrChange w:id="224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5249318"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429" w:author="瑋婷 徐" w:date="2025-01-03T16:50:00Z" w16du:dateUtc="2025-01-03T08:50:00Z"/>
                <w:rFonts w:ascii="Times New Roman" w:eastAsiaTheme="minorEastAsia" w:hAnsi="Times New Roman" w:cs="Times New Roman"/>
                <w:rPrChange w:id="22430" w:author="瑋婷 徐" w:date="2025-01-04T22:53:00Z" w16du:dateUtc="2025-01-04T14:53:00Z">
                  <w:rPr>
                    <w:ins w:id="22431" w:author="瑋婷 徐" w:date="2025-01-03T16:50:00Z" w16du:dateUtc="2025-01-03T08:50:00Z"/>
                    <w:rFonts w:ascii="Times New Roman" w:eastAsia="Times New Roman" w:hAnsi="Times New Roman" w:cs="Times New Roman"/>
                    <w:sz w:val="20"/>
                    <w:szCs w:val="20"/>
                  </w:rPr>
                </w:rPrChange>
              </w:rPr>
              <w:pPrChange w:id="224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372BBB4A"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433" w:author="瑋婷 徐" w:date="2025-01-03T16:50:00Z" w16du:dateUtc="2025-01-03T08:50:00Z"/>
                <w:rFonts w:ascii="Times New Roman" w:eastAsiaTheme="minorEastAsia" w:hAnsi="Times New Roman" w:cs="Times New Roman"/>
                <w:rPrChange w:id="22434" w:author="瑋婷 徐" w:date="2025-01-04T22:53:00Z" w16du:dateUtc="2025-01-04T14:53:00Z">
                  <w:rPr>
                    <w:ins w:id="22435" w:author="瑋婷 徐" w:date="2025-01-03T16:50:00Z" w16du:dateUtc="2025-01-03T08:50:00Z"/>
                    <w:rFonts w:ascii="Times New Roman" w:eastAsia="Times New Roman" w:hAnsi="Times New Roman" w:cs="Times New Roman"/>
                    <w:sz w:val="20"/>
                    <w:szCs w:val="20"/>
                  </w:rPr>
                </w:rPrChange>
              </w:rPr>
              <w:pPrChange w:id="224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F0C1C" w14:paraId="12F43726" w14:textId="77777777" w:rsidTr="003C19C7">
        <w:trPr>
          <w:trHeight w:val="300"/>
          <w:ins w:id="22437"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C72D553" w14:textId="77777777" w:rsidR="003C19C7" w:rsidRPr="00277E58" w:rsidRDefault="003C19C7">
            <w:pPr>
              <w:spacing w:line="360" w:lineRule="auto"/>
              <w:jc w:val="both"/>
              <w:rPr>
                <w:ins w:id="22438" w:author="瑋婷 徐" w:date="2025-01-03T16:50:00Z" w16du:dateUtc="2025-01-03T08:50:00Z"/>
                <w:rFonts w:ascii="Times New Roman" w:eastAsiaTheme="minorEastAsia" w:hAnsi="Times New Roman" w:cs="Times New Roman"/>
                <w:b w:val="0"/>
                <w:bCs w:val="0"/>
                <w:color w:val="000000"/>
                <w:rPrChange w:id="22439" w:author="瑋婷 徐" w:date="2025-01-04T22:53:00Z" w16du:dateUtc="2025-01-04T14:53:00Z">
                  <w:rPr>
                    <w:ins w:id="22440" w:author="瑋婷 徐" w:date="2025-01-03T16:50:00Z" w16du:dateUtc="2025-01-03T08:50:00Z"/>
                    <w:rFonts w:ascii="Calibri" w:hAnsi="Calibri" w:cs="Calibri"/>
                    <w:color w:val="000000"/>
                    <w:sz w:val="22"/>
                    <w:szCs w:val="22"/>
                  </w:rPr>
                </w:rPrChange>
              </w:rPr>
              <w:pPrChange w:id="22441" w:author="瑋婷 徐" w:date="2025-01-03T16:55:00Z" w16du:dateUtc="2025-01-03T08:55:00Z">
                <w:pPr/>
              </w:pPrChange>
            </w:pPr>
            <w:ins w:id="22442" w:author="瑋婷 徐" w:date="2025-01-03T16:50:00Z" w16du:dateUtc="2025-01-03T08:50:00Z">
              <w:r w:rsidRPr="00277E58">
                <w:rPr>
                  <w:rFonts w:ascii="Times New Roman" w:eastAsiaTheme="minorEastAsia" w:hAnsi="Times New Roman" w:cs="Times New Roman" w:hint="eastAsia"/>
                  <w:b w:val="0"/>
                  <w:bCs w:val="0"/>
                  <w:color w:val="000000"/>
                  <w:rPrChange w:id="22443" w:author="瑋婷 徐" w:date="2025-01-04T22:53:00Z" w16du:dateUtc="2025-01-04T14:53:00Z">
                    <w:rPr>
                      <w:rFonts w:ascii="Calibri" w:hAnsi="Calibri" w:cs="Calibri" w:hint="eastAsia"/>
                      <w:color w:val="000000"/>
                      <w:sz w:val="22"/>
                      <w:szCs w:val="22"/>
                    </w:rPr>
                  </w:rPrChange>
                </w:rPr>
                <w:t>臺灣鷦眉</w:t>
              </w:r>
              <w:r w:rsidRPr="00277E58">
                <w:rPr>
                  <w:rFonts w:ascii="Times New Roman" w:eastAsiaTheme="minorEastAsia" w:hAnsi="Times New Roman" w:cs="Times New Roman"/>
                  <w:b w:val="0"/>
                  <w:bCs w:val="0"/>
                  <w:color w:val="000000"/>
                  <w:rPrChange w:id="22444" w:author="瑋婷 徐" w:date="2025-01-04T22:53:00Z" w16du:dateUtc="2025-01-04T14:53:00Z">
                    <w:rPr>
                      <w:rFonts w:ascii="Calibri" w:hAnsi="Calibri" w:cs="Calibri"/>
                      <w:color w:val="000000"/>
                      <w:sz w:val="22"/>
                      <w:szCs w:val="22"/>
                    </w:rPr>
                  </w:rPrChange>
                </w:rPr>
                <w:t xml:space="preserve"> </w:t>
              </w:r>
              <w:r w:rsidRPr="00277E58">
                <w:rPr>
                  <w:b w:val="0"/>
                  <w:bCs w:val="0"/>
                  <w:color w:val="000000"/>
                  <w:rPrChange w:id="22445" w:author="瑋婷 徐" w:date="2025-01-04T22:53:00Z" w16du:dateUtc="2025-01-04T14:53:00Z">
                    <w:rPr>
                      <w:color w:val="000000"/>
                      <w:sz w:val="22"/>
                      <w:szCs w:val="22"/>
                    </w:rPr>
                  </w:rPrChange>
                </w:rPr>
                <w:t>◎</w:t>
              </w:r>
              <w:r w:rsidRPr="00277E58">
                <w:rPr>
                  <w:rFonts w:ascii="Times New Roman" w:eastAsiaTheme="minorEastAsia" w:hAnsi="Times New Roman" w:cs="Times New Roman"/>
                  <w:b w:val="0"/>
                  <w:bCs w:val="0"/>
                  <w:color w:val="000000"/>
                  <w:rPrChange w:id="22446"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7C6EA179"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447" w:author="瑋婷 徐" w:date="2025-01-03T16:50:00Z" w16du:dateUtc="2025-01-03T08:50:00Z"/>
                <w:rFonts w:ascii="Times New Roman" w:eastAsiaTheme="minorEastAsia" w:hAnsi="Times New Roman" w:cs="Times New Roman"/>
                <w:i/>
                <w:iCs/>
                <w:color w:val="000000"/>
                <w:rPrChange w:id="22448" w:author="瑋婷 徐" w:date="2025-01-04T22:53:00Z" w16du:dateUtc="2025-01-04T14:53:00Z">
                  <w:rPr>
                    <w:ins w:id="22449" w:author="瑋婷 徐" w:date="2025-01-03T16:50:00Z" w16du:dateUtc="2025-01-03T08:50:00Z"/>
                    <w:rFonts w:ascii="Calibri" w:hAnsi="Calibri" w:cs="Calibri"/>
                    <w:i/>
                    <w:iCs/>
                    <w:color w:val="000000"/>
                    <w:sz w:val="22"/>
                    <w:szCs w:val="22"/>
                  </w:rPr>
                </w:rPrChange>
              </w:rPr>
              <w:pPrChange w:id="224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451" w:author="瑋婷 徐" w:date="2025-01-03T16:50:00Z" w16du:dateUtc="2025-01-03T08:50:00Z">
              <w:r w:rsidRPr="00277E58">
                <w:rPr>
                  <w:rFonts w:ascii="Times New Roman" w:eastAsiaTheme="minorEastAsia" w:hAnsi="Times New Roman" w:cs="Times New Roman"/>
                  <w:i/>
                  <w:iCs/>
                  <w:color w:val="000000"/>
                  <w:rPrChange w:id="22452" w:author="瑋婷 徐" w:date="2025-01-04T22:53:00Z" w16du:dateUtc="2025-01-04T14:53:00Z">
                    <w:rPr>
                      <w:rFonts w:ascii="Calibri" w:hAnsi="Calibri" w:cs="Calibri"/>
                      <w:i/>
                      <w:iCs/>
                      <w:color w:val="000000"/>
                      <w:sz w:val="22"/>
                      <w:szCs w:val="22"/>
                    </w:rPr>
                  </w:rPrChange>
                </w:rPr>
                <w:t>Pnoepyga formosana</w:t>
              </w:r>
            </w:ins>
          </w:p>
        </w:tc>
        <w:tc>
          <w:tcPr>
            <w:tcW w:w="162" w:type="pct"/>
            <w:noWrap/>
            <w:vAlign w:val="center"/>
            <w:hideMark/>
          </w:tcPr>
          <w:p w14:paraId="3B35945F"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453" w:author="瑋婷 徐" w:date="2025-01-03T16:50:00Z" w16du:dateUtc="2025-01-03T08:50:00Z"/>
                <w:rFonts w:ascii="Times New Roman" w:eastAsiaTheme="minorEastAsia" w:hAnsi="Times New Roman" w:cs="Times New Roman"/>
                <w:color w:val="000000"/>
                <w:rPrChange w:id="22454" w:author="瑋婷 徐" w:date="2025-01-04T22:53:00Z" w16du:dateUtc="2025-01-04T14:53:00Z">
                  <w:rPr>
                    <w:ins w:id="22455" w:author="瑋婷 徐" w:date="2025-01-03T16:50:00Z" w16du:dateUtc="2025-01-03T08:50:00Z"/>
                    <w:rFonts w:ascii="Calibri" w:hAnsi="Calibri" w:cs="Calibri"/>
                    <w:color w:val="000000"/>
                    <w:sz w:val="22"/>
                    <w:szCs w:val="22"/>
                  </w:rPr>
                </w:rPrChange>
              </w:rPr>
              <w:pPrChange w:id="224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457" w:author="瑋婷 徐" w:date="2025-01-03T16:50:00Z" w16du:dateUtc="2025-01-03T08:50:00Z">
              <w:r w:rsidRPr="00277E58">
                <w:rPr>
                  <w:rFonts w:ascii="Times New Roman" w:eastAsiaTheme="minorEastAsia" w:hAnsi="Times New Roman" w:cs="Times New Roman"/>
                  <w:color w:val="000000"/>
                  <w:rPrChange w:id="22458"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189CC44"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459" w:author="瑋婷 徐" w:date="2025-01-03T16:50:00Z" w16du:dateUtc="2025-01-03T08:50:00Z"/>
                <w:rFonts w:ascii="Times New Roman" w:eastAsiaTheme="minorEastAsia" w:hAnsi="Times New Roman" w:cs="Times New Roman"/>
                <w:color w:val="000000"/>
                <w:rPrChange w:id="22460" w:author="瑋婷 徐" w:date="2025-01-04T22:53:00Z" w16du:dateUtc="2025-01-04T14:53:00Z">
                  <w:rPr>
                    <w:ins w:id="22461" w:author="瑋婷 徐" w:date="2025-01-03T16:50:00Z" w16du:dateUtc="2025-01-03T08:50:00Z"/>
                    <w:rFonts w:ascii="Calibri" w:hAnsi="Calibri" w:cs="Calibri"/>
                    <w:color w:val="000000"/>
                    <w:sz w:val="22"/>
                    <w:szCs w:val="22"/>
                  </w:rPr>
                </w:rPrChange>
              </w:rPr>
              <w:pPrChange w:id="2246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E6E18AE"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463" w:author="瑋婷 徐" w:date="2025-01-03T16:50:00Z" w16du:dateUtc="2025-01-03T08:50:00Z"/>
                <w:rFonts w:ascii="Times New Roman" w:eastAsiaTheme="minorEastAsia" w:hAnsi="Times New Roman" w:cs="Times New Roman"/>
                <w:color w:val="000000"/>
                <w:rPrChange w:id="22464" w:author="瑋婷 徐" w:date="2025-01-04T22:53:00Z" w16du:dateUtc="2025-01-04T14:53:00Z">
                  <w:rPr>
                    <w:ins w:id="22465" w:author="瑋婷 徐" w:date="2025-01-03T16:50:00Z" w16du:dateUtc="2025-01-03T08:50:00Z"/>
                    <w:rFonts w:ascii="Calibri" w:hAnsi="Calibri" w:cs="Calibri"/>
                    <w:color w:val="000000"/>
                    <w:sz w:val="22"/>
                    <w:szCs w:val="22"/>
                  </w:rPr>
                </w:rPrChange>
              </w:rPr>
              <w:pPrChange w:id="224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467" w:author="瑋婷 徐" w:date="2025-01-03T16:50:00Z" w16du:dateUtc="2025-01-03T08:50:00Z">
              <w:r w:rsidRPr="00277E58">
                <w:rPr>
                  <w:rFonts w:ascii="Times New Roman" w:eastAsiaTheme="minorEastAsia" w:hAnsi="Times New Roman" w:cs="Times New Roman"/>
                  <w:color w:val="000000"/>
                  <w:rPrChange w:id="22468"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0B5AC19"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469" w:author="瑋婷 徐" w:date="2025-01-03T16:50:00Z" w16du:dateUtc="2025-01-03T08:50:00Z"/>
                <w:rFonts w:ascii="Times New Roman" w:eastAsiaTheme="minorEastAsia" w:hAnsi="Times New Roman" w:cs="Times New Roman"/>
                <w:color w:val="000000"/>
                <w:rPrChange w:id="22470" w:author="瑋婷 徐" w:date="2025-01-04T22:53:00Z" w16du:dateUtc="2025-01-04T14:53:00Z">
                  <w:rPr>
                    <w:ins w:id="22471" w:author="瑋婷 徐" w:date="2025-01-03T16:50:00Z" w16du:dateUtc="2025-01-03T08:50:00Z"/>
                    <w:rFonts w:ascii="Calibri" w:hAnsi="Calibri" w:cs="Calibri"/>
                    <w:color w:val="000000"/>
                    <w:sz w:val="22"/>
                    <w:szCs w:val="22"/>
                  </w:rPr>
                </w:rPrChange>
              </w:rPr>
              <w:pPrChange w:id="2247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497E951"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473" w:author="瑋婷 徐" w:date="2025-01-03T16:50:00Z" w16du:dateUtc="2025-01-03T08:50:00Z"/>
                <w:rFonts w:ascii="Times New Roman" w:eastAsiaTheme="minorEastAsia" w:hAnsi="Times New Roman" w:cs="Times New Roman"/>
                <w:rPrChange w:id="22474" w:author="瑋婷 徐" w:date="2025-01-04T22:53:00Z" w16du:dateUtc="2025-01-04T14:53:00Z">
                  <w:rPr>
                    <w:ins w:id="22475" w:author="瑋婷 徐" w:date="2025-01-03T16:50:00Z" w16du:dateUtc="2025-01-03T08:50:00Z"/>
                    <w:rFonts w:ascii="Times New Roman" w:eastAsia="Times New Roman" w:hAnsi="Times New Roman" w:cs="Times New Roman"/>
                    <w:sz w:val="20"/>
                    <w:szCs w:val="20"/>
                  </w:rPr>
                </w:rPrChange>
              </w:rPr>
              <w:pPrChange w:id="224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2DE7EAC"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477" w:author="瑋婷 徐" w:date="2025-01-03T16:50:00Z" w16du:dateUtc="2025-01-03T08:50:00Z"/>
                <w:rFonts w:ascii="Times New Roman" w:eastAsiaTheme="minorEastAsia" w:hAnsi="Times New Roman" w:cs="Times New Roman"/>
                <w:color w:val="000000"/>
                <w:rPrChange w:id="22478" w:author="瑋婷 徐" w:date="2025-01-04T22:53:00Z" w16du:dateUtc="2025-01-04T14:53:00Z">
                  <w:rPr>
                    <w:ins w:id="22479" w:author="瑋婷 徐" w:date="2025-01-03T16:50:00Z" w16du:dateUtc="2025-01-03T08:50:00Z"/>
                    <w:rFonts w:ascii="Calibri" w:hAnsi="Calibri" w:cs="Calibri"/>
                    <w:color w:val="000000"/>
                    <w:sz w:val="22"/>
                    <w:szCs w:val="22"/>
                  </w:rPr>
                </w:rPrChange>
              </w:rPr>
              <w:pPrChange w:id="2248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481" w:author="瑋婷 徐" w:date="2025-01-03T16:50:00Z" w16du:dateUtc="2025-01-03T08:50:00Z">
              <w:r w:rsidRPr="00277E58">
                <w:rPr>
                  <w:rFonts w:ascii="Times New Roman" w:eastAsiaTheme="minorEastAsia" w:hAnsi="Times New Roman" w:cs="Times New Roman"/>
                  <w:color w:val="000000"/>
                  <w:rPrChange w:id="22482"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5CAE79CE"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483" w:author="瑋婷 徐" w:date="2025-01-03T16:50:00Z" w16du:dateUtc="2025-01-03T08:50:00Z"/>
                <w:rFonts w:ascii="Times New Roman" w:eastAsiaTheme="minorEastAsia" w:hAnsi="Times New Roman" w:cs="Times New Roman"/>
                <w:color w:val="000000"/>
                <w:rPrChange w:id="22484" w:author="瑋婷 徐" w:date="2025-01-04T22:53:00Z" w16du:dateUtc="2025-01-04T14:53:00Z">
                  <w:rPr>
                    <w:ins w:id="22485" w:author="瑋婷 徐" w:date="2025-01-03T16:50:00Z" w16du:dateUtc="2025-01-03T08:50:00Z"/>
                    <w:rFonts w:ascii="Calibri" w:hAnsi="Calibri" w:cs="Calibri"/>
                    <w:color w:val="000000"/>
                    <w:sz w:val="22"/>
                    <w:szCs w:val="22"/>
                  </w:rPr>
                </w:rPrChange>
              </w:rPr>
              <w:pPrChange w:id="224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C83AE47"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487" w:author="瑋婷 徐" w:date="2025-01-03T16:50:00Z" w16du:dateUtc="2025-01-03T08:50:00Z"/>
                <w:rFonts w:ascii="Times New Roman" w:eastAsiaTheme="minorEastAsia" w:hAnsi="Times New Roman" w:cs="Times New Roman"/>
                <w:rPrChange w:id="22488" w:author="瑋婷 徐" w:date="2025-01-04T22:53:00Z" w16du:dateUtc="2025-01-04T14:53:00Z">
                  <w:rPr>
                    <w:ins w:id="22489" w:author="瑋婷 徐" w:date="2025-01-03T16:50:00Z" w16du:dateUtc="2025-01-03T08:50:00Z"/>
                    <w:rFonts w:ascii="Times New Roman" w:eastAsia="Times New Roman" w:hAnsi="Times New Roman" w:cs="Times New Roman"/>
                    <w:sz w:val="20"/>
                    <w:szCs w:val="20"/>
                  </w:rPr>
                </w:rPrChange>
              </w:rPr>
              <w:pPrChange w:id="2249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2C1967C"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491" w:author="瑋婷 徐" w:date="2025-01-03T16:50:00Z" w16du:dateUtc="2025-01-03T08:50:00Z"/>
                <w:rFonts w:ascii="Times New Roman" w:eastAsiaTheme="minorEastAsia" w:hAnsi="Times New Roman" w:cs="Times New Roman"/>
                <w:rPrChange w:id="22492" w:author="瑋婷 徐" w:date="2025-01-04T22:53:00Z" w16du:dateUtc="2025-01-04T14:53:00Z">
                  <w:rPr>
                    <w:ins w:id="22493" w:author="瑋婷 徐" w:date="2025-01-03T16:50:00Z" w16du:dateUtc="2025-01-03T08:50:00Z"/>
                    <w:rFonts w:ascii="Times New Roman" w:eastAsia="Times New Roman" w:hAnsi="Times New Roman" w:cs="Times New Roman"/>
                    <w:sz w:val="20"/>
                    <w:szCs w:val="20"/>
                  </w:rPr>
                </w:rPrChange>
              </w:rPr>
              <w:pPrChange w:id="2249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7B6F1D4"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495" w:author="瑋婷 徐" w:date="2025-01-03T16:50:00Z" w16du:dateUtc="2025-01-03T08:50:00Z"/>
                <w:rFonts w:ascii="Times New Roman" w:eastAsiaTheme="minorEastAsia" w:hAnsi="Times New Roman" w:cs="Times New Roman"/>
                <w:rPrChange w:id="22496" w:author="瑋婷 徐" w:date="2025-01-04T22:53:00Z" w16du:dateUtc="2025-01-04T14:53:00Z">
                  <w:rPr>
                    <w:ins w:id="22497" w:author="瑋婷 徐" w:date="2025-01-03T16:50:00Z" w16du:dateUtc="2025-01-03T08:50:00Z"/>
                    <w:rFonts w:ascii="Times New Roman" w:eastAsia="Times New Roman" w:hAnsi="Times New Roman" w:cs="Times New Roman"/>
                    <w:sz w:val="20"/>
                    <w:szCs w:val="20"/>
                  </w:rPr>
                </w:rPrChange>
              </w:rPr>
              <w:pPrChange w:id="224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0684999"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499" w:author="瑋婷 徐" w:date="2025-01-03T16:50:00Z" w16du:dateUtc="2025-01-03T08:50:00Z"/>
                <w:rFonts w:ascii="Times New Roman" w:eastAsiaTheme="minorEastAsia" w:hAnsi="Times New Roman" w:cs="Times New Roman"/>
                <w:rPrChange w:id="22500" w:author="瑋婷 徐" w:date="2025-01-04T22:53:00Z" w16du:dateUtc="2025-01-04T14:53:00Z">
                  <w:rPr>
                    <w:ins w:id="22501" w:author="瑋婷 徐" w:date="2025-01-03T16:50:00Z" w16du:dateUtc="2025-01-03T08:50:00Z"/>
                    <w:rFonts w:ascii="Times New Roman" w:eastAsia="Times New Roman" w:hAnsi="Times New Roman" w:cs="Times New Roman"/>
                    <w:sz w:val="20"/>
                    <w:szCs w:val="20"/>
                  </w:rPr>
                </w:rPrChange>
              </w:rPr>
              <w:pPrChange w:id="2250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BDC6EE3"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503" w:author="瑋婷 徐" w:date="2025-01-03T16:50:00Z" w16du:dateUtc="2025-01-03T08:50:00Z"/>
                <w:rFonts w:ascii="Times New Roman" w:eastAsiaTheme="minorEastAsia" w:hAnsi="Times New Roman" w:cs="Times New Roman"/>
                <w:rPrChange w:id="22504" w:author="瑋婷 徐" w:date="2025-01-04T22:53:00Z" w16du:dateUtc="2025-01-04T14:53:00Z">
                  <w:rPr>
                    <w:ins w:id="22505" w:author="瑋婷 徐" w:date="2025-01-03T16:50:00Z" w16du:dateUtc="2025-01-03T08:50:00Z"/>
                    <w:rFonts w:ascii="Times New Roman" w:eastAsia="Times New Roman" w:hAnsi="Times New Roman" w:cs="Times New Roman"/>
                    <w:sz w:val="20"/>
                    <w:szCs w:val="20"/>
                  </w:rPr>
                </w:rPrChange>
              </w:rPr>
              <w:pPrChange w:id="2250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296E17F"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507" w:author="瑋婷 徐" w:date="2025-01-03T16:50:00Z" w16du:dateUtc="2025-01-03T08:50:00Z"/>
                <w:rFonts w:ascii="Times New Roman" w:eastAsiaTheme="minorEastAsia" w:hAnsi="Times New Roman" w:cs="Times New Roman"/>
                <w:rPrChange w:id="22508" w:author="瑋婷 徐" w:date="2025-01-04T22:53:00Z" w16du:dateUtc="2025-01-04T14:53:00Z">
                  <w:rPr>
                    <w:ins w:id="22509" w:author="瑋婷 徐" w:date="2025-01-03T16:50:00Z" w16du:dateUtc="2025-01-03T08:50:00Z"/>
                    <w:rFonts w:ascii="Times New Roman" w:eastAsia="Times New Roman" w:hAnsi="Times New Roman" w:cs="Times New Roman"/>
                    <w:sz w:val="20"/>
                    <w:szCs w:val="20"/>
                  </w:rPr>
                </w:rPrChange>
              </w:rPr>
              <w:pPrChange w:id="2251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1556F52"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511" w:author="瑋婷 徐" w:date="2025-01-03T16:50:00Z" w16du:dateUtc="2025-01-03T08:50:00Z"/>
                <w:rFonts w:ascii="Times New Roman" w:eastAsiaTheme="minorEastAsia" w:hAnsi="Times New Roman" w:cs="Times New Roman"/>
                <w:rPrChange w:id="22512" w:author="瑋婷 徐" w:date="2025-01-04T22:53:00Z" w16du:dateUtc="2025-01-04T14:53:00Z">
                  <w:rPr>
                    <w:ins w:id="22513" w:author="瑋婷 徐" w:date="2025-01-03T16:50:00Z" w16du:dateUtc="2025-01-03T08:50:00Z"/>
                    <w:rFonts w:ascii="Times New Roman" w:eastAsia="Times New Roman" w:hAnsi="Times New Roman" w:cs="Times New Roman"/>
                    <w:sz w:val="20"/>
                    <w:szCs w:val="20"/>
                  </w:rPr>
                </w:rPrChange>
              </w:rPr>
              <w:pPrChange w:id="2251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59C80BE"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515" w:author="瑋婷 徐" w:date="2025-01-03T16:50:00Z" w16du:dateUtc="2025-01-03T08:50:00Z"/>
                <w:rFonts w:ascii="Times New Roman" w:eastAsiaTheme="minorEastAsia" w:hAnsi="Times New Roman" w:cs="Times New Roman"/>
                <w:rPrChange w:id="22516" w:author="瑋婷 徐" w:date="2025-01-04T22:53:00Z" w16du:dateUtc="2025-01-04T14:53:00Z">
                  <w:rPr>
                    <w:ins w:id="22517" w:author="瑋婷 徐" w:date="2025-01-03T16:50:00Z" w16du:dateUtc="2025-01-03T08:50:00Z"/>
                    <w:rFonts w:ascii="Times New Roman" w:eastAsia="Times New Roman" w:hAnsi="Times New Roman" w:cs="Times New Roman"/>
                    <w:sz w:val="20"/>
                    <w:szCs w:val="20"/>
                  </w:rPr>
                </w:rPrChange>
              </w:rPr>
              <w:pPrChange w:id="2251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003F5C8"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519" w:author="瑋婷 徐" w:date="2025-01-03T16:50:00Z" w16du:dateUtc="2025-01-03T08:50:00Z"/>
                <w:rFonts w:ascii="Times New Roman" w:eastAsiaTheme="minorEastAsia" w:hAnsi="Times New Roman" w:cs="Times New Roman"/>
                <w:rPrChange w:id="22520" w:author="瑋婷 徐" w:date="2025-01-04T22:53:00Z" w16du:dateUtc="2025-01-04T14:53:00Z">
                  <w:rPr>
                    <w:ins w:id="22521" w:author="瑋婷 徐" w:date="2025-01-03T16:50:00Z" w16du:dateUtc="2025-01-03T08:50:00Z"/>
                    <w:rFonts w:ascii="Times New Roman" w:eastAsia="Times New Roman" w:hAnsi="Times New Roman" w:cs="Times New Roman"/>
                    <w:sz w:val="20"/>
                    <w:szCs w:val="20"/>
                  </w:rPr>
                </w:rPrChange>
              </w:rPr>
              <w:pPrChange w:id="225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2F8BDC5"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523" w:author="瑋婷 徐" w:date="2025-01-03T16:50:00Z" w16du:dateUtc="2025-01-03T08:50:00Z"/>
                <w:rFonts w:ascii="Times New Roman" w:eastAsiaTheme="minorEastAsia" w:hAnsi="Times New Roman" w:cs="Times New Roman"/>
                <w:rPrChange w:id="22524" w:author="瑋婷 徐" w:date="2025-01-04T22:53:00Z" w16du:dateUtc="2025-01-04T14:53:00Z">
                  <w:rPr>
                    <w:ins w:id="22525" w:author="瑋婷 徐" w:date="2025-01-03T16:50:00Z" w16du:dateUtc="2025-01-03T08:50:00Z"/>
                    <w:rFonts w:ascii="Times New Roman" w:eastAsia="Times New Roman" w:hAnsi="Times New Roman" w:cs="Times New Roman"/>
                    <w:sz w:val="20"/>
                    <w:szCs w:val="20"/>
                  </w:rPr>
                </w:rPrChange>
              </w:rPr>
              <w:pPrChange w:id="2252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B94E651"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527" w:author="瑋婷 徐" w:date="2025-01-03T16:50:00Z" w16du:dateUtc="2025-01-03T08:50:00Z"/>
                <w:rFonts w:ascii="Times New Roman" w:eastAsiaTheme="minorEastAsia" w:hAnsi="Times New Roman" w:cs="Times New Roman"/>
                <w:rPrChange w:id="22528" w:author="瑋婷 徐" w:date="2025-01-04T22:53:00Z" w16du:dateUtc="2025-01-04T14:53:00Z">
                  <w:rPr>
                    <w:ins w:id="22529" w:author="瑋婷 徐" w:date="2025-01-03T16:50:00Z" w16du:dateUtc="2025-01-03T08:50:00Z"/>
                    <w:rFonts w:ascii="Times New Roman" w:eastAsia="Times New Roman" w:hAnsi="Times New Roman" w:cs="Times New Roman"/>
                    <w:sz w:val="20"/>
                    <w:szCs w:val="20"/>
                  </w:rPr>
                </w:rPrChange>
              </w:rPr>
              <w:pPrChange w:id="2253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A546A4D"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531" w:author="瑋婷 徐" w:date="2025-01-03T16:50:00Z" w16du:dateUtc="2025-01-03T08:50:00Z"/>
                <w:rFonts w:ascii="Times New Roman" w:eastAsiaTheme="minorEastAsia" w:hAnsi="Times New Roman" w:cs="Times New Roman"/>
                <w:rPrChange w:id="22532" w:author="瑋婷 徐" w:date="2025-01-04T22:53:00Z" w16du:dateUtc="2025-01-04T14:53:00Z">
                  <w:rPr>
                    <w:ins w:id="22533" w:author="瑋婷 徐" w:date="2025-01-03T16:50:00Z" w16du:dateUtc="2025-01-03T08:50:00Z"/>
                    <w:rFonts w:ascii="Times New Roman" w:eastAsia="Times New Roman" w:hAnsi="Times New Roman" w:cs="Times New Roman"/>
                    <w:sz w:val="20"/>
                    <w:szCs w:val="20"/>
                  </w:rPr>
                </w:rPrChange>
              </w:rPr>
              <w:pPrChange w:id="225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37ED148"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535" w:author="瑋婷 徐" w:date="2025-01-03T16:50:00Z" w16du:dateUtc="2025-01-03T08:50:00Z"/>
                <w:rFonts w:ascii="Times New Roman" w:eastAsiaTheme="minorEastAsia" w:hAnsi="Times New Roman" w:cs="Times New Roman"/>
                <w:rPrChange w:id="22536" w:author="瑋婷 徐" w:date="2025-01-04T22:53:00Z" w16du:dateUtc="2025-01-04T14:53:00Z">
                  <w:rPr>
                    <w:ins w:id="22537" w:author="瑋婷 徐" w:date="2025-01-03T16:50:00Z" w16du:dateUtc="2025-01-03T08:50:00Z"/>
                    <w:rFonts w:ascii="Times New Roman" w:eastAsia="Times New Roman" w:hAnsi="Times New Roman" w:cs="Times New Roman"/>
                    <w:sz w:val="20"/>
                    <w:szCs w:val="20"/>
                  </w:rPr>
                </w:rPrChange>
              </w:rPr>
              <w:pPrChange w:id="225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432F91AB"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539" w:author="瑋婷 徐" w:date="2025-01-03T16:50:00Z" w16du:dateUtc="2025-01-03T08:50:00Z"/>
                <w:rFonts w:ascii="Times New Roman" w:eastAsiaTheme="minorEastAsia" w:hAnsi="Times New Roman" w:cs="Times New Roman"/>
                <w:rPrChange w:id="22540" w:author="瑋婷 徐" w:date="2025-01-04T22:53:00Z" w16du:dateUtc="2025-01-04T14:53:00Z">
                  <w:rPr>
                    <w:ins w:id="22541" w:author="瑋婷 徐" w:date="2025-01-03T16:50:00Z" w16du:dateUtc="2025-01-03T08:50:00Z"/>
                    <w:rFonts w:ascii="Times New Roman" w:eastAsia="Times New Roman" w:hAnsi="Times New Roman" w:cs="Times New Roman"/>
                    <w:sz w:val="20"/>
                    <w:szCs w:val="20"/>
                  </w:rPr>
                </w:rPrChange>
              </w:rPr>
              <w:pPrChange w:id="2254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F0C1C" w14:paraId="54A1CA63" w14:textId="77777777" w:rsidTr="003C19C7">
        <w:trPr>
          <w:cnfStyle w:val="000000100000" w:firstRow="0" w:lastRow="0" w:firstColumn="0" w:lastColumn="0" w:oddVBand="0" w:evenVBand="0" w:oddHBand="1" w:evenHBand="0" w:firstRowFirstColumn="0" w:firstRowLastColumn="0" w:lastRowFirstColumn="0" w:lastRowLastColumn="0"/>
          <w:trHeight w:val="300"/>
          <w:ins w:id="22543"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DF4611B" w14:textId="77777777" w:rsidR="003C19C7" w:rsidRPr="00277E58" w:rsidRDefault="003C19C7">
            <w:pPr>
              <w:spacing w:line="360" w:lineRule="auto"/>
              <w:jc w:val="both"/>
              <w:rPr>
                <w:ins w:id="22544" w:author="瑋婷 徐" w:date="2025-01-03T16:50:00Z" w16du:dateUtc="2025-01-03T08:50:00Z"/>
                <w:rFonts w:ascii="Times New Roman" w:eastAsiaTheme="minorEastAsia" w:hAnsi="Times New Roman" w:cs="Times New Roman"/>
                <w:b w:val="0"/>
                <w:bCs w:val="0"/>
                <w:color w:val="000000"/>
                <w:rPrChange w:id="22545" w:author="瑋婷 徐" w:date="2025-01-04T22:53:00Z" w16du:dateUtc="2025-01-04T14:53:00Z">
                  <w:rPr>
                    <w:ins w:id="22546" w:author="瑋婷 徐" w:date="2025-01-03T16:50:00Z" w16du:dateUtc="2025-01-03T08:50:00Z"/>
                    <w:rFonts w:ascii="Calibri" w:hAnsi="Calibri" w:cs="Calibri"/>
                    <w:color w:val="000000"/>
                    <w:sz w:val="22"/>
                    <w:szCs w:val="22"/>
                  </w:rPr>
                </w:rPrChange>
              </w:rPr>
              <w:pPrChange w:id="22547" w:author="瑋婷 徐" w:date="2025-01-03T16:55:00Z" w16du:dateUtc="2025-01-03T08:55:00Z">
                <w:pPr/>
              </w:pPrChange>
            </w:pPr>
            <w:ins w:id="22548" w:author="瑋婷 徐" w:date="2025-01-03T16:50:00Z" w16du:dateUtc="2025-01-03T08:50:00Z">
              <w:r w:rsidRPr="00277E58">
                <w:rPr>
                  <w:rFonts w:ascii="Times New Roman" w:eastAsiaTheme="minorEastAsia" w:hAnsi="Times New Roman" w:cs="Times New Roman" w:hint="eastAsia"/>
                  <w:b w:val="0"/>
                  <w:bCs w:val="0"/>
                  <w:color w:val="000000"/>
                  <w:rPrChange w:id="22549" w:author="瑋婷 徐" w:date="2025-01-04T22:53:00Z" w16du:dateUtc="2025-01-04T14:53:00Z">
                    <w:rPr>
                      <w:rFonts w:ascii="Calibri" w:hAnsi="Calibri" w:cs="Calibri" w:hint="eastAsia"/>
                      <w:color w:val="000000"/>
                      <w:sz w:val="22"/>
                      <w:szCs w:val="22"/>
                    </w:rPr>
                  </w:rPrChange>
                </w:rPr>
                <w:t>家燕</w:t>
              </w:r>
              <w:r w:rsidRPr="00277E58">
                <w:rPr>
                  <w:rFonts w:ascii="Times New Roman" w:eastAsiaTheme="minorEastAsia" w:hAnsi="Times New Roman" w:cs="Times New Roman"/>
                  <w:b w:val="0"/>
                  <w:bCs w:val="0"/>
                  <w:color w:val="000000"/>
                  <w:rPrChange w:id="22550"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633E1A67"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551" w:author="瑋婷 徐" w:date="2025-01-03T16:50:00Z" w16du:dateUtc="2025-01-03T08:50:00Z"/>
                <w:rFonts w:ascii="Times New Roman" w:eastAsiaTheme="minorEastAsia" w:hAnsi="Times New Roman" w:cs="Times New Roman"/>
                <w:i/>
                <w:iCs/>
                <w:color w:val="000000"/>
                <w:rPrChange w:id="22552" w:author="瑋婷 徐" w:date="2025-01-04T22:53:00Z" w16du:dateUtc="2025-01-04T14:53:00Z">
                  <w:rPr>
                    <w:ins w:id="22553" w:author="瑋婷 徐" w:date="2025-01-03T16:50:00Z" w16du:dateUtc="2025-01-03T08:50:00Z"/>
                    <w:rFonts w:ascii="Calibri" w:hAnsi="Calibri" w:cs="Calibri"/>
                    <w:i/>
                    <w:iCs/>
                    <w:color w:val="000000"/>
                    <w:sz w:val="22"/>
                    <w:szCs w:val="22"/>
                  </w:rPr>
                </w:rPrChange>
              </w:rPr>
              <w:pPrChange w:id="2255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555" w:author="瑋婷 徐" w:date="2025-01-03T16:50:00Z" w16du:dateUtc="2025-01-03T08:50:00Z">
              <w:r w:rsidRPr="00277E58">
                <w:rPr>
                  <w:rFonts w:ascii="Times New Roman" w:eastAsiaTheme="minorEastAsia" w:hAnsi="Times New Roman" w:cs="Times New Roman"/>
                  <w:i/>
                  <w:iCs/>
                  <w:color w:val="000000"/>
                  <w:rPrChange w:id="22556" w:author="瑋婷 徐" w:date="2025-01-04T22:53:00Z" w16du:dateUtc="2025-01-04T14:53:00Z">
                    <w:rPr>
                      <w:rFonts w:ascii="Calibri" w:hAnsi="Calibri" w:cs="Calibri"/>
                      <w:i/>
                      <w:iCs/>
                      <w:color w:val="000000"/>
                      <w:sz w:val="22"/>
                      <w:szCs w:val="22"/>
                    </w:rPr>
                  </w:rPrChange>
                </w:rPr>
                <w:t>Hirundo rustica</w:t>
              </w:r>
            </w:ins>
          </w:p>
        </w:tc>
        <w:tc>
          <w:tcPr>
            <w:tcW w:w="162" w:type="pct"/>
            <w:noWrap/>
            <w:vAlign w:val="center"/>
            <w:hideMark/>
          </w:tcPr>
          <w:p w14:paraId="6087DA33"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557" w:author="瑋婷 徐" w:date="2025-01-03T16:50:00Z" w16du:dateUtc="2025-01-03T08:50:00Z"/>
                <w:rFonts w:ascii="Times New Roman" w:eastAsiaTheme="minorEastAsia" w:hAnsi="Times New Roman" w:cs="Times New Roman"/>
                <w:i/>
                <w:iCs/>
                <w:color w:val="000000"/>
                <w:rPrChange w:id="22558" w:author="瑋婷 徐" w:date="2025-01-04T22:53:00Z" w16du:dateUtc="2025-01-04T14:53:00Z">
                  <w:rPr>
                    <w:ins w:id="22559" w:author="瑋婷 徐" w:date="2025-01-03T16:50:00Z" w16du:dateUtc="2025-01-03T08:50:00Z"/>
                    <w:rFonts w:ascii="Calibri" w:hAnsi="Calibri" w:cs="Calibri"/>
                    <w:i/>
                    <w:iCs/>
                    <w:color w:val="000000"/>
                    <w:sz w:val="22"/>
                    <w:szCs w:val="22"/>
                  </w:rPr>
                </w:rPrChange>
              </w:rPr>
              <w:pPrChange w:id="2256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6CACF3C"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561" w:author="瑋婷 徐" w:date="2025-01-03T16:50:00Z" w16du:dateUtc="2025-01-03T08:50:00Z"/>
                <w:rFonts w:ascii="Times New Roman" w:eastAsiaTheme="minorEastAsia" w:hAnsi="Times New Roman" w:cs="Times New Roman"/>
                <w:rPrChange w:id="22562" w:author="瑋婷 徐" w:date="2025-01-04T22:53:00Z" w16du:dateUtc="2025-01-04T14:53:00Z">
                  <w:rPr>
                    <w:ins w:id="22563" w:author="瑋婷 徐" w:date="2025-01-03T16:50:00Z" w16du:dateUtc="2025-01-03T08:50:00Z"/>
                    <w:rFonts w:ascii="Times New Roman" w:eastAsia="Times New Roman" w:hAnsi="Times New Roman" w:cs="Times New Roman"/>
                    <w:sz w:val="20"/>
                    <w:szCs w:val="20"/>
                  </w:rPr>
                </w:rPrChange>
              </w:rPr>
              <w:pPrChange w:id="2256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D7D228A"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565" w:author="瑋婷 徐" w:date="2025-01-03T16:50:00Z" w16du:dateUtc="2025-01-03T08:50:00Z"/>
                <w:rFonts w:ascii="Times New Roman" w:eastAsiaTheme="minorEastAsia" w:hAnsi="Times New Roman" w:cs="Times New Roman"/>
                <w:rPrChange w:id="22566" w:author="瑋婷 徐" w:date="2025-01-04T22:53:00Z" w16du:dateUtc="2025-01-04T14:53:00Z">
                  <w:rPr>
                    <w:ins w:id="22567" w:author="瑋婷 徐" w:date="2025-01-03T16:50:00Z" w16du:dateUtc="2025-01-03T08:50:00Z"/>
                    <w:rFonts w:ascii="Times New Roman" w:eastAsia="Times New Roman" w:hAnsi="Times New Roman" w:cs="Times New Roman"/>
                    <w:sz w:val="20"/>
                    <w:szCs w:val="20"/>
                  </w:rPr>
                </w:rPrChange>
              </w:rPr>
              <w:pPrChange w:id="2256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4A2D7A3"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569" w:author="瑋婷 徐" w:date="2025-01-03T16:50:00Z" w16du:dateUtc="2025-01-03T08:50:00Z"/>
                <w:rFonts w:ascii="Times New Roman" w:eastAsiaTheme="minorEastAsia" w:hAnsi="Times New Roman" w:cs="Times New Roman"/>
                <w:rPrChange w:id="22570" w:author="瑋婷 徐" w:date="2025-01-04T22:53:00Z" w16du:dateUtc="2025-01-04T14:53:00Z">
                  <w:rPr>
                    <w:ins w:id="22571" w:author="瑋婷 徐" w:date="2025-01-03T16:50:00Z" w16du:dateUtc="2025-01-03T08:50:00Z"/>
                    <w:rFonts w:ascii="Times New Roman" w:eastAsia="Times New Roman" w:hAnsi="Times New Roman" w:cs="Times New Roman"/>
                    <w:sz w:val="20"/>
                    <w:szCs w:val="20"/>
                  </w:rPr>
                </w:rPrChange>
              </w:rPr>
              <w:pPrChange w:id="2257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63730F9"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573" w:author="瑋婷 徐" w:date="2025-01-03T16:50:00Z" w16du:dateUtc="2025-01-03T08:50:00Z"/>
                <w:rFonts w:ascii="Times New Roman" w:eastAsiaTheme="minorEastAsia" w:hAnsi="Times New Roman" w:cs="Times New Roman"/>
                <w:rPrChange w:id="22574" w:author="瑋婷 徐" w:date="2025-01-04T22:53:00Z" w16du:dateUtc="2025-01-04T14:53:00Z">
                  <w:rPr>
                    <w:ins w:id="22575" w:author="瑋婷 徐" w:date="2025-01-03T16:50:00Z" w16du:dateUtc="2025-01-03T08:50:00Z"/>
                    <w:rFonts w:ascii="Times New Roman" w:eastAsia="Times New Roman" w:hAnsi="Times New Roman" w:cs="Times New Roman"/>
                    <w:sz w:val="20"/>
                    <w:szCs w:val="20"/>
                  </w:rPr>
                </w:rPrChange>
              </w:rPr>
              <w:pPrChange w:id="225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E5EB977"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577" w:author="瑋婷 徐" w:date="2025-01-03T16:50:00Z" w16du:dateUtc="2025-01-03T08:50:00Z"/>
                <w:rFonts w:ascii="Times New Roman" w:eastAsiaTheme="minorEastAsia" w:hAnsi="Times New Roman" w:cs="Times New Roman"/>
                <w:rPrChange w:id="22578" w:author="瑋婷 徐" w:date="2025-01-04T22:53:00Z" w16du:dateUtc="2025-01-04T14:53:00Z">
                  <w:rPr>
                    <w:ins w:id="22579" w:author="瑋婷 徐" w:date="2025-01-03T16:50:00Z" w16du:dateUtc="2025-01-03T08:50:00Z"/>
                    <w:rFonts w:ascii="Times New Roman" w:eastAsia="Times New Roman" w:hAnsi="Times New Roman" w:cs="Times New Roman"/>
                    <w:sz w:val="20"/>
                    <w:szCs w:val="20"/>
                  </w:rPr>
                </w:rPrChange>
              </w:rPr>
              <w:pPrChange w:id="225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2FDF18E"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581" w:author="瑋婷 徐" w:date="2025-01-03T16:50:00Z" w16du:dateUtc="2025-01-03T08:50:00Z"/>
                <w:rFonts w:ascii="Times New Roman" w:eastAsiaTheme="minorEastAsia" w:hAnsi="Times New Roman" w:cs="Times New Roman"/>
                <w:rPrChange w:id="22582" w:author="瑋婷 徐" w:date="2025-01-04T22:53:00Z" w16du:dateUtc="2025-01-04T14:53:00Z">
                  <w:rPr>
                    <w:ins w:id="22583" w:author="瑋婷 徐" w:date="2025-01-03T16:50:00Z" w16du:dateUtc="2025-01-03T08:50:00Z"/>
                    <w:rFonts w:ascii="Times New Roman" w:eastAsia="Times New Roman" w:hAnsi="Times New Roman" w:cs="Times New Roman"/>
                    <w:sz w:val="20"/>
                    <w:szCs w:val="20"/>
                  </w:rPr>
                </w:rPrChange>
              </w:rPr>
              <w:pPrChange w:id="225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328C0EE"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585" w:author="瑋婷 徐" w:date="2025-01-03T16:50:00Z" w16du:dateUtc="2025-01-03T08:50:00Z"/>
                <w:rFonts w:ascii="Times New Roman" w:eastAsiaTheme="minorEastAsia" w:hAnsi="Times New Roman" w:cs="Times New Roman"/>
                <w:rPrChange w:id="22586" w:author="瑋婷 徐" w:date="2025-01-04T22:53:00Z" w16du:dateUtc="2025-01-04T14:53:00Z">
                  <w:rPr>
                    <w:ins w:id="22587" w:author="瑋婷 徐" w:date="2025-01-03T16:50:00Z" w16du:dateUtc="2025-01-03T08:50:00Z"/>
                    <w:rFonts w:ascii="Times New Roman" w:eastAsia="Times New Roman" w:hAnsi="Times New Roman" w:cs="Times New Roman"/>
                    <w:sz w:val="20"/>
                    <w:szCs w:val="20"/>
                  </w:rPr>
                </w:rPrChange>
              </w:rPr>
              <w:pPrChange w:id="225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D7E5D53"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589" w:author="瑋婷 徐" w:date="2025-01-03T16:50:00Z" w16du:dateUtc="2025-01-03T08:50:00Z"/>
                <w:rFonts w:ascii="Times New Roman" w:eastAsiaTheme="minorEastAsia" w:hAnsi="Times New Roman" w:cs="Times New Roman"/>
                <w:rPrChange w:id="22590" w:author="瑋婷 徐" w:date="2025-01-04T22:53:00Z" w16du:dateUtc="2025-01-04T14:53:00Z">
                  <w:rPr>
                    <w:ins w:id="22591" w:author="瑋婷 徐" w:date="2025-01-03T16:50:00Z" w16du:dateUtc="2025-01-03T08:50:00Z"/>
                    <w:rFonts w:ascii="Times New Roman" w:eastAsia="Times New Roman" w:hAnsi="Times New Roman" w:cs="Times New Roman"/>
                    <w:sz w:val="20"/>
                    <w:szCs w:val="20"/>
                  </w:rPr>
                </w:rPrChange>
              </w:rPr>
              <w:pPrChange w:id="225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3CF2486"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593" w:author="瑋婷 徐" w:date="2025-01-03T16:50:00Z" w16du:dateUtc="2025-01-03T08:50:00Z"/>
                <w:rFonts w:ascii="Times New Roman" w:eastAsiaTheme="minorEastAsia" w:hAnsi="Times New Roman" w:cs="Times New Roman"/>
                <w:color w:val="000000"/>
                <w:rPrChange w:id="22594" w:author="瑋婷 徐" w:date="2025-01-04T22:53:00Z" w16du:dateUtc="2025-01-04T14:53:00Z">
                  <w:rPr>
                    <w:ins w:id="22595" w:author="瑋婷 徐" w:date="2025-01-03T16:50:00Z" w16du:dateUtc="2025-01-03T08:50:00Z"/>
                    <w:rFonts w:ascii="Calibri" w:hAnsi="Calibri" w:cs="Calibri"/>
                    <w:color w:val="000000"/>
                    <w:sz w:val="22"/>
                    <w:szCs w:val="22"/>
                  </w:rPr>
                </w:rPrChange>
              </w:rPr>
              <w:pPrChange w:id="225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597" w:author="瑋婷 徐" w:date="2025-01-03T16:50:00Z" w16du:dateUtc="2025-01-03T08:50:00Z">
              <w:r w:rsidRPr="00277E58">
                <w:rPr>
                  <w:rFonts w:ascii="Times New Roman" w:eastAsiaTheme="minorEastAsia" w:hAnsi="Times New Roman" w:cs="Times New Roman"/>
                  <w:color w:val="000000"/>
                  <w:rPrChange w:id="22598"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6CB90DC1"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599" w:author="瑋婷 徐" w:date="2025-01-03T16:50:00Z" w16du:dateUtc="2025-01-03T08:50:00Z"/>
                <w:rFonts w:ascii="Times New Roman" w:eastAsiaTheme="minorEastAsia" w:hAnsi="Times New Roman" w:cs="Times New Roman"/>
                <w:color w:val="000000"/>
                <w:rPrChange w:id="22600" w:author="瑋婷 徐" w:date="2025-01-04T22:53:00Z" w16du:dateUtc="2025-01-04T14:53:00Z">
                  <w:rPr>
                    <w:ins w:id="22601" w:author="瑋婷 徐" w:date="2025-01-03T16:50:00Z" w16du:dateUtc="2025-01-03T08:50:00Z"/>
                    <w:rFonts w:ascii="Calibri" w:hAnsi="Calibri" w:cs="Calibri"/>
                    <w:color w:val="000000"/>
                    <w:sz w:val="22"/>
                    <w:szCs w:val="22"/>
                  </w:rPr>
                </w:rPrChange>
              </w:rPr>
              <w:pPrChange w:id="2260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251A6AB"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603" w:author="瑋婷 徐" w:date="2025-01-03T16:50:00Z" w16du:dateUtc="2025-01-03T08:50:00Z"/>
                <w:rFonts w:ascii="Times New Roman" w:eastAsiaTheme="minorEastAsia" w:hAnsi="Times New Roman" w:cs="Times New Roman"/>
                <w:rPrChange w:id="22604" w:author="瑋婷 徐" w:date="2025-01-04T22:53:00Z" w16du:dateUtc="2025-01-04T14:53:00Z">
                  <w:rPr>
                    <w:ins w:id="22605" w:author="瑋婷 徐" w:date="2025-01-03T16:50:00Z" w16du:dateUtc="2025-01-03T08:50:00Z"/>
                    <w:rFonts w:ascii="Times New Roman" w:eastAsia="Times New Roman" w:hAnsi="Times New Roman" w:cs="Times New Roman"/>
                    <w:sz w:val="20"/>
                    <w:szCs w:val="20"/>
                  </w:rPr>
                </w:rPrChange>
              </w:rPr>
              <w:pPrChange w:id="2260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173A3D8"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607" w:author="瑋婷 徐" w:date="2025-01-03T16:50:00Z" w16du:dateUtc="2025-01-03T08:50:00Z"/>
                <w:rFonts w:ascii="Times New Roman" w:eastAsiaTheme="minorEastAsia" w:hAnsi="Times New Roman" w:cs="Times New Roman"/>
                <w:rPrChange w:id="22608" w:author="瑋婷 徐" w:date="2025-01-04T22:53:00Z" w16du:dateUtc="2025-01-04T14:53:00Z">
                  <w:rPr>
                    <w:ins w:id="22609" w:author="瑋婷 徐" w:date="2025-01-03T16:50:00Z" w16du:dateUtc="2025-01-03T08:50:00Z"/>
                    <w:rFonts w:ascii="Times New Roman" w:eastAsia="Times New Roman" w:hAnsi="Times New Roman" w:cs="Times New Roman"/>
                    <w:sz w:val="20"/>
                    <w:szCs w:val="20"/>
                  </w:rPr>
                </w:rPrChange>
              </w:rPr>
              <w:pPrChange w:id="2261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C617860"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611" w:author="瑋婷 徐" w:date="2025-01-03T16:50:00Z" w16du:dateUtc="2025-01-03T08:50:00Z"/>
                <w:rFonts w:ascii="Times New Roman" w:eastAsiaTheme="minorEastAsia" w:hAnsi="Times New Roman" w:cs="Times New Roman"/>
                <w:rPrChange w:id="22612" w:author="瑋婷 徐" w:date="2025-01-04T22:53:00Z" w16du:dateUtc="2025-01-04T14:53:00Z">
                  <w:rPr>
                    <w:ins w:id="22613" w:author="瑋婷 徐" w:date="2025-01-03T16:50:00Z" w16du:dateUtc="2025-01-03T08:50:00Z"/>
                    <w:rFonts w:ascii="Times New Roman" w:eastAsia="Times New Roman" w:hAnsi="Times New Roman" w:cs="Times New Roman"/>
                    <w:sz w:val="20"/>
                    <w:szCs w:val="20"/>
                  </w:rPr>
                </w:rPrChange>
              </w:rPr>
              <w:pPrChange w:id="2261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253CBB9"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615" w:author="瑋婷 徐" w:date="2025-01-03T16:50:00Z" w16du:dateUtc="2025-01-03T08:50:00Z"/>
                <w:rFonts w:ascii="Times New Roman" w:eastAsiaTheme="minorEastAsia" w:hAnsi="Times New Roman" w:cs="Times New Roman"/>
                <w:rPrChange w:id="22616" w:author="瑋婷 徐" w:date="2025-01-04T22:53:00Z" w16du:dateUtc="2025-01-04T14:53:00Z">
                  <w:rPr>
                    <w:ins w:id="22617" w:author="瑋婷 徐" w:date="2025-01-03T16:50:00Z" w16du:dateUtc="2025-01-03T08:50:00Z"/>
                    <w:rFonts w:ascii="Times New Roman" w:eastAsia="Times New Roman" w:hAnsi="Times New Roman" w:cs="Times New Roman"/>
                    <w:sz w:val="20"/>
                    <w:szCs w:val="20"/>
                  </w:rPr>
                </w:rPrChange>
              </w:rPr>
              <w:pPrChange w:id="2261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3BB51AC"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619" w:author="瑋婷 徐" w:date="2025-01-03T16:50:00Z" w16du:dateUtc="2025-01-03T08:50:00Z"/>
                <w:rFonts w:ascii="Times New Roman" w:eastAsiaTheme="minorEastAsia" w:hAnsi="Times New Roman" w:cs="Times New Roman"/>
                <w:rPrChange w:id="22620" w:author="瑋婷 徐" w:date="2025-01-04T22:53:00Z" w16du:dateUtc="2025-01-04T14:53:00Z">
                  <w:rPr>
                    <w:ins w:id="22621" w:author="瑋婷 徐" w:date="2025-01-03T16:50:00Z" w16du:dateUtc="2025-01-03T08:50:00Z"/>
                    <w:rFonts w:ascii="Times New Roman" w:eastAsia="Times New Roman" w:hAnsi="Times New Roman" w:cs="Times New Roman"/>
                    <w:sz w:val="20"/>
                    <w:szCs w:val="20"/>
                  </w:rPr>
                </w:rPrChange>
              </w:rPr>
              <w:pPrChange w:id="2262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43908AD"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623" w:author="瑋婷 徐" w:date="2025-01-03T16:50:00Z" w16du:dateUtc="2025-01-03T08:50:00Z"/>
                <w:rFonts w:ascii="Times New Roman" w:eastAsiaTheme="minorEastAsia" w:hAnsi="Times New Roman" w:cs="Times New Roman"/>
                <w:rPrChange w:id="22624" w:author="瑋婷 徐" w:date="2025-01-04T22:53:00Z" w16du:dateUtc="2025-01-04T14:53:00Z">
                  <w:rPr>
                    <w:ins w:id="22625" w:author="瑋婷 徐" w:date="2025-01-03T16:50:00Z" w16du:dateUtc="2025-01-03T08:50:00Z"/>
                    <w:rFonts w:ascii="Times New Roman" w:eastAsia="Times New Roman" w:hAnsi="Times New Roman" w:cs="Times New Roman"/>
                    <w:sz w:val="20"/>
                    <w:szCs w:val="20"/>
                  </w:rPr>
                </w:rPrChange>
              </w:rPr>
              <w:pPrChange w:id="226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B0EC2D8"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627" w:author="瑋婷 徐" w:date="2025-01-03T16:50:00Z" w16du:dateUtc="2025-01-03T08:50:00Z"/>
                <w:rFonts w:ascii="Times New Roman" w:eastAsiaTheme="minorEastAsia" w:hAnsi="Times New Roman" w:cs="Times New Roman"/>
                <w:color w:val="000000"/>
                <w:rPrChange w:id="22628" w:author="瑋婷 徐" w:date="2025-01-04T22:53:00Z" w16du:dateUtc="2025-01-04T14:53:00Z">
                  <w:rPr>
                    <w:ins w:id="22629" w:author="瑋婷 徐" w:date="2025-01-03T16:50:00Z" w16du:dateUtc="2025-01-03T08:50:00Z"/>
                    <w:rFonts w:ascii="Calibri" w:hAnsi="Calibri" w:cs="Calibri"/>
                    <w:color w:val="000000"/>
                    <w:sz w:val="22"/>
                    <w:szCs w:val="22"/>
                  </w:rPr>
                </w:rPrChange>
              </w:rPr>
              <w:pPrChange w:id="2263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631" w:author="瑋婷 徐" w:date="2025-01-03T16:50:00Z" w16du:dateUtc="2025-01-03T08:50:00Z">
              <w:r w:rsidRPr="00277E58">
                <w:rPr>
                  <w:rFonts w:ascii="Times New Roman" w:eastAsiaTheme="minorEastAsia" w:hAnsi="Times New Roman" w:cs="Times New Roman"/>
                  <w:color w:val="000000"/>
                  <w:rPrChange w:id="22632"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7055A4D1"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633" w:author="瑋婷 徐" w:date="2025-01-03T16:50:00Z" w16du:dateUtc="2025-01-03T08:50:00Z"/>
                <w:rFonts w:ascii="Times New Roman" w:eastAsiaTheme="minorEastAsia" w:hAnsi="Times New Roman" w:cs="Times New Roman"/>
                <w:color w:val="000000"/>
                <w:rPrChange w:id="22634" w:author="瑋婷 徐" w:date="2025-01-04T22:53:00Z" w16du:dateUtc="2025-01-04T14:53:00Z">
                  <w:rPr>
                    <w:ins w:id="22635" w:author="瑋婷 徐" w:date="2025-01-03T16:50:00Z" w16du:dateUtc="2025-01-03T08:50:00Z"/>
                    <w:rFonts w:ascii="Calibri" w:hAnsi="Calibri" w:cs="Calibri"/>
                    <w:color w:val="000000"/>
                    <w:sz w:val="22"/>
                    <w:szCs w:val="22"/>
                  </w:rPr>
                </w:rPrChange>
              </w:rPr>
              <w:pPrChange w:id="226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0A0E9A7"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637" w:author="瑋婷 徐" w:date="2025-01-03T16:50:00Z" w16du:dateUtc="2025-01-03T08:50:00Z"/>
                <w:rFonts w:ascii="Times New Roman" w:eastAsiaTheme="minorEastAsia" w:hAnsi="Times New Roman" w:cs="Times New Roman"/>
                <w:rPrChange w:id="22638" w:author="瑋婷 徐" w:date="2025-01-04T22:53:00Z" w16du:dateUtc="2025-01-04T14:53:00Z">
                  <w:rPr>
                    <w:ins w:id="22639" w:author="瑋婷 徐" w:date="2025-01-03T16:50:00Z" w16du:dateUtc="2025-01-03T08:50:00Z"/>
                    <w:rFonts w:ascii="Times New Roman" w:eastAsia="Times New Roman" w:hAnsi="Times New Roman" w:cs="Times New Roman"/>
                    <w:sz w:val="20"/>
                    <w:szCs w:val="20"/>
                  </w:rPr>
                </w:rPrChange>
              </w:rPr>
              <w:pPrChange w:id="226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4" w:type="pct"/>
            <w:noWrap/>
            <w:vAlign w:val="center"/>
            <w:hideMark/>
          </w:tcPr>
          <w:p w14:paraId="58306BBB" w14:textId="77777777" w:rsidR="003C19C7" w:rsidRPr="00277E58"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641" w:author="瑋婷 徐" w:date="2025-01-03T16:50:00Z" w16du:dateUtc="2025-01-03T08:50:00Z"/>
                <w:rFonts w:ascii="Times New Roman" w:eastAsiaTheme="minorEastAsia" w:hAnsi="Times New Roman" w:cs="Times New Roman"/>
                <w:rPrChange w:id="22642" w:author="瑋婷 徐" w:date="2025-01-04T22:53:00Z" w16du:dateUtc="2025-01-04T14:53:00Z">
                  <w:rPr>
                    <w:ins w:id="22643" w:author="瑋婷 徐" w:date="2025-01-03T16:50:00Z" w16du:dateUtc="2025-01-03T08:50:00Z"/>
                    <w:rFonts w:ascii="Times New Roman" w:eastAsia="Times New Roman" w:hAnsi="Times New Roman" w:cs="Times New Roman"/>
                    <w:sz w:val="20"/>
                    <w:szCs w:val="20"/>
                  </w:rPr>
                </w:rPrChange>
              </w:rPr>
              <w:pPrChange w:id="226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F0C1C" w14:paraId="4DE88146" w14:textId="77777777" w:rsidTr="003C19C7">
        <w:trPr>
          <w:trHeight w:val="300"/>
          <w:ins w:id="22645" w:author="瑋婷 徐" w:date="2025-01-03T16:50:00Z"/>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DDE0F8E" w14:textId="77777777" w:rsidR="003C19C7" w:rsidRPr="00277E58" w:rsidRDefault="003C19C7">
            <w:pPr>
              <w:spacing w:line="360" w:lineRule="auto"/>
              <w:jc w:val="both"/>
              <w:rPr>
                <w:ins w:id="22646" w:author="瑋婷 徐" w:date="2025-01-03T16:50:00Z" w16du:dateUtc="2025-01-03T08:50:00Z"/>
                <w:rFonts w:ascii="Times New Roman" w:eastAsiaTheme="minorEastAsia" w:hAnsi="Times New Roman" w:cs="Times New Roman"/>
                <w:b w:val="0"/>
                <w:bCs w:val="0"/>
                <w:color w:val="000000"/>
                <w:rPrChange w:id="22647" w:author="瑋婷 徐" w:date="2025-01-04T22:53:00Z" w16du:dateUtc="2025-01-04T14:53:00Z">
                  <w:rPr>
                    <w:ins w:id="22648" w:author="瑋婷 徐" w:date="2025-01-03T16:50:00Z" w16du:dateUtc="2025-01-03T08:50:00Z"/>
                    <w:rFonts w:ascii="Calibri" w:hAnsi="Calibri" w:cs="Calibri"/>
                    <w:color w:val="000000"/>
                    <w:sz w:val="22"/>
                    <w:szCs w:val="22"/>
                  </w:rPr>
                </w:rPrChange>
              </w:rPr>
              <w:pPrChange w:id="22649" w:author="瑋婷 徐" w:date="2025-01-03T16:55:00Z" w16du:dateUtc="2025-01-03T08:55:00Z">
                <w:pPr/>
              </w:pPrChange>
            </w:pPr>
            <w:ins w:id="22650" w:author="瑋婷 徐" w:date="2025-01-03T16:50:00Z" w16du:dateUtc="2025-01-03T08:50:00Z">
              <w:r w:rsidRPr="00277E58">
                <w:rPr>
                  <w:rFonts w:ascii="Times New Roman" w:eastAsiaTheme="minorEastAsia" w:hAnsi="Times New Roman" w:cs="Times New Roman" w:hint="eastAsia"/>
                  <w:b w:val="0"/>
                  <w:bCs w:val="0"/>
                  <w:color w:val="000000"/>
                  <w:rPrChange w:id="22651" w:author="瑋婷 徐" w:date="2025-01-04T22:53:00Z" w16du:dateUtc="2025-01-04T14:53:00Z">
                    <w:rPr>
                      <w:rFonts w:ascii="Calibri" w:hAnsi="Calibri" w:cs="Calibri" w:hint="eastAsia"/>
                      <w:color w:val="000000"/>
                      <w:sz w:val="22"/>
                      <w:szCs w:val="22"/>
                    </w:rPr>
                  </w:rPrChange>
                </w:rPr>
                <w:t>洋燕</w:t>
              </w:r>
              <w:r w:rsidRPr="00277E58">
                <w:rPr>
                  <w:rFonts w:ascii="Times New Roman" w:eastAsiaTheme="minorEastAsia" w:hAnsi="Times New Roman" w:cs="Times New Roman"/>
                  <w:b w:val="0"/>
                  <w:bCs w:val="0"/>
                  <w:color w:val="000000"/>
                  <w:rPrChange w:id="22652"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2B07A164"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653" w:author="瑋婷 徐" w:date="2025-01-03T16:50:00Z" w16du:dateUtc="2025-01-03T08:50:00Z"/>
                <w:rFonts w:ascii="Times New Roman" w:eastAsiaTheme="minorEastAsia" w:hAnsi="Times New Roman" w:cs="Times New Roman"/>
                <w:i/>
                <w:iCs/>
                <w:color w:val="000000"/>
                <w:rPrChange w:id="22654" w:author="瑋婷 徐" w:date="2025-01-04T22:53:00Z" w16du:dateUtc="2025-01-04T14:53:00Z">
                  <w:rPr>
                    <w:ins w:id="22655" w:author="瑋婷 徐" w:date="2025-01-03T16:50:00Z" w16du:dateUtc="2025-01-03T08:50:00Z"/>
                    <w:rFonts w:ascii="Calibri" w:hAnsi="Calibri" w:cs="Calibri"/>
                    <w:i/>
                    <w:iCs/>
                    <w:color w:val="000000"/>
                    <w:sz w:val="22"/>
                    <w:szCs w:val="22"/>
                  </w:rPr>
                </w:rPrChange>
              </w:rPr>
              <w:pPrChange w:id="226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657" w:author="瑋婷 徐" w:date="2025-01-03T16:50:00Z" w16du:dateUtc="2025-01-03T08:50:00Z">
              <w:r w:rsidRPr="00277E58">
                <w:rPr>
                  <w:rFonts w:ascii="Times New Roman" w:eastAsiaTheme="minorEastAsia" w:hAnsi="Times New Roman" w:cs="Times New Roman"/>
                  <w:i/>
                  <w:iCs/>
                  <w:color w:val="000000"/>
                  <w:rPrChange w:id="22658" w:author="瑋婷 徐" w:date="2025-01-04T22:53:00Z" w16du:dateUtc="2025-01-04T14:53:00Z">
                    <w:rPr>
                      <w:rFonts w:ascii="Calibri" w:hAnsi="Calibri" w:cs="Calibri"/>
                      <w:i/>
                      <w:iCs/>
                      <w:color w:val="000000"/>
                      <w:sz w:val="22"/>
                      <w:szCs w:val="22"/>
                    </w:rPr>
                  </w:rPrChange>
                </w:rPr>
                <w:t>Hirundo tahitica</w:t>
              </w:r>
            </w:ins>
          </w:p>
        </w:tc>
        <w:tc>
          <w:tcPr>
            <w:tcW w:w="162" w:type="pct"/>
            <w:noWrap/>
            <w:vAlign w:val="center"/>
            <w:hideMark/>
          </w:tcPr>
          <w:p w14:paraId="5EC734E5"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659" w:author="瑋婷 徐" w:date="2025-01-03T16:50:00Z" w16du:dateUtc="2025-01-03T08:50:00Z"/>
                <w:rFonts w:ascii="Times New Roman" w:eastAsiaTheme="minorEastAsia" w:hAnsi="Times New Roman" w:cs="Times New Roman"/>
                <w:i/>
                <w:iCs/>
                <w:color w:val="000000"/>
                <w:rPrChange w:id="22660" w:author="瑋婷 徐" w:date="2025-01-04T22:53:00Z" w16du:dateUtc="2025-01-04T14:53:00Z">
                  <w:rPr>
                    <w:ins w:id="22661" w:author="瑋婷 徐" w:date="2025-01-03T16:50:00Z" w16du:dateUtc="2025-01-03T08:50:00Z"/>
                    <w:rFonts w:ascii="Calibri" w:hAnsi="Calibri" w:cs="Calibri"/>
                    <w:i/>
                    <w:iCs/>
                    <w:color w:val="000000"/>
                    <w:sz w:val="22"/>
                    <w:szCs w:val="22"/>
                  </w:rPr>
                </w:rPrChange>
              </w:rPr>
              <w:pPrChange w:id="2266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B451E8B"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663" w:author="瑋婷 徐" w:date="2025-01-03T16:50:00Z" w16du:dateUtc="2025-01-03T08:50:00Z"/>
                <w:rFonts w:ascii="Times New Roman" w:eastAsiaTheme="minorEastAsia" w:hAnsi="Times New Roman" w:cs="Times New Roman"/>
                <w:rPrChange w:id="22664" w:author="瑋婷 徐" w:date="2025-01-04T22:53:00Z" w16du:dateUtc="2025-01-04T14:53:00Z">
                  <w:rPr>
                    <w:ins w:id="22665" w:author="瑋婷 徐" w:date="2025-01-03T16:50:00Z" w16du:dateUtc="2025-01-03T08:50:00Z"/>
                    <w:rFonts w:ascii="Times New Roman" w:eastAsia="Times New Roman" w:hAnsi="Times New Roman" w:cs="Times New Roman"/>
                    <w:sz w:val="20"/>
                    <w:szCs w:val="20"/>
                  </w:rPr>
                </w:rPrChange>
              </w:rPr>
              <w:pPrChange w:id="226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5B17CCF"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667" w:author="瑋婷 徐" w:date="2025-01-03T16:50:00Z" w16du:dateUtc="2025-01-03T08:50:00Z"/>
                <w:rFonts w:ascii="Times New Roman" w:eastAsiaTheme="minorEastAsia" w:hAnsi="Times New Roman" w:cs="Times New Roman"/>
                <w:rPrChange w:id="22668" w:author="瑋婷 徐" w:date="2025-01-04T22:53:00Z" w16du:dateUtc="2025-01-04T14:53:00Z">
                  <w:rPr>
                    <w:ins w:id="22669" w:author="瑋婷 徐" w:date="2025-01-03T16:50:00Z" w16du:dateUtc="2025-01-03T08:50:00Z"/>
                    <w:rFonts w:ascii="Times New Roman" w:eastAsia="Times New Roman" w:hAnsi="Times New Roman" w:cs="Times New Roman"/>
                    <w:sz w:val="20"/>
                    <w:szCs w:val="20"/>
                  </w:rPr>
                </w:rPrChange>
              </w:rPr>
              <w:pPrChange w:id="2267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50DE186"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671" w:author="瑋婷 徐" w:date="2025-01-03T16:50:00Z" w16du:dateUtc="2025-01-03T08:50:00Z"/>
                <w:rFonts w:ascii="Times New Roman" w:eastAsiaTheme="minorEastAsia" w:hAnsi="Times New Roman" w:cs="Times New Roman"/>
                <w:rPrChange w:id="22672" w:author="瑋婷 徐" w:date="2025-01-04T22:53:00Z" w16du:dateUtc="2025-01-04T14:53:00Z">
                  <w:rPr>
                    <w:ins w:id="22673" w:author="瑋婷 徐" w:date="2025-01-03T16:50:00Z" w16du:dateUtc="2025-01-03T08:50:00Z"/>
                    <w:rFonts w:ascii="Times New Roman" w:eastAsia="Times New Roman" w:hAnsi="Times New Roman" w:cs="Times New Roman"/>
                    <w:sz w:val="20"/>
                    <w:szCs w:val="20"/>
                  </w:rPr>
                </w:rPrChange>
              </w:rPr>
              <w:pPrChange w:id="226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091A0BB"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675" w:author="瑋婷 徐" w:date="2025-01-03T16:50:00Z" w16du:dateUtc="2025-01-03T08:50:00Z"/>
                <w:rFonts w:ascii="Times New Roman" w:eastAsiaTheme="minorEastAsia" w:hAnsi="Times New Roman" w:cs="Times New Roman"/>
                <w:rPrChange w:id="22676" w:author="瑋婷 徐" w:date="2025-01-04T22:53:00Z" w16du:dateUtc="2025-01-04T14:53:00Z">
                  <w:rPr>
                    <w:ins w:id="22677" w:author="瑋婷 徐" w:date="2025-01-03T16:50:00Z" w16du:dateUtc="2025-01-03T08:50:00Z"/>
                    <w:rFonts w:ascii="Times New Roman" w:eastAsia="Times New Roman" w:hAnsi="Times New Roman" w:cs="Times New Roman"/>
                    <w:sz w:val="20"/>
                    <w:szCs w:val="20"/>
                  </w:rPr>
                </w:rPrChange>
              </w:rPr>
              <w:pPrChange w:id="226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DCFF19D"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679" w:author="瑋婷 徐" w:date="2025-01-03T16:50:00Z" w16du:dateUtc="2025-01-03T08:50:00Z"/>
                <w:rFonts w:ascii="Times New Roman" w:eastAsiaTheme="minorEastAsia" w:hAnsi="Times New Roman" w:cs="Times New Roman"/>
                <w:rPrChange w:id="22680" w:author="瑋婷 徐" w:date="2025-01-04T22:53:00Z" w16du:dateUtc="2025-01-04T14:53:00Z">
                  <w:rPr>
                    <w:ins w:id="22681" w:author="瑋婷 徐" w:date="2025-01-03T16:50:00Z" w16du:dateUtc="2025-01-03T08:50:00Z"/>
                    <w:rFonts w:ascii="Times New Roman" w:eastAsia="Times New Roman" w:hAnsi="Times New Roman" w:cs="Times New Roman"/>
                    <w:sz w:val="20"/>
                    <w:szCs w:val="20"/>
                  </w:rPr>
                </w:rPrChange>
              </w:rPr>
              <w:pPrChange w:id="226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D74D90C"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683" w:author="瑋婷 徐" w:date="2025-01-03T16:50:00Z" w16du:dateUtc="2025-01-03T08:50:00Z"/>
                <w:rFonts w:ascii="Times New Roman" w:eastAsiaTheme="minorEastAsia" w:hAnsi="Times New Roman" w:cs="Times New Roman"/>
                <w:rPrChange w:id="22684" w:author="瑋婷 徐" w:date="2025-01-04T22:53:00Z" w16du:dateUtc="2025-01-04T14:53:00Z">
                  <w:rPr>
                    <w:ins w:id="22685" w:author="瑋婷 徐" w:date="2025-01-03T16:50:00Z" w16du:dateUtc="2025-01-03T08:50:00Z"/>
                    <w:rFonts w:ascii="Times New Roman" w:eastAsia="Times New Roman" w:hAnsi="Times New Roman" w:cs="Times New Roman"/>
                    <w:sz w:val="20"/>
                    <w:szCs w:val="20"/>
                  </w:rPr>
                </w:rPrChange>
              </w:rPr>
              <w:pPrChange w:id="226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6B76000"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687" w:author="瑋婷 徐" w:date="2025-01-03T16:50:00Z" w16du:dateUtc="2025-01-03T08:50:00Z"/>
                <w:rFonts w:ascii="Times New Roman" w:eastAsiaTheme="minorEastAsia" w:hAnsi="Times New Roman" w:cs="Times New Roman"/>
                <w:rPrChange w:id="22688" w:author="瑋婷 徐" w:date="2025-01-04T22:53:00Z" w16du:dateUtc="2025-01-04T14:53:00Z">
                  <w:rPr>
                    <w:ins w:id="22689" w:author="瑋婷 徐" w:date="2025-01-03T16:50:00Z" w16du:dateUtc="2025-01-03T08:50:00Z"/>
                    <w:rFonts w:ascii="Times New Roman" w:eastAsia="Times New Roman" w:hAnsi="Times New Roman" w:cs="Times New Roman"/>
                    <w:sz w:val="20"/>
                    <w:szCs w:val="20"/>
                  </w:rPr>
                </w:rPrChange>
              </w:rPr>
              <w:pPrChange w:id="2269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3EAB425"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691" w:author="瑋婷 徐" w:date="2025-01-03T16:50:00Z" w16du:dateUtc="2025-01-03T08:50:00Z"/>
                <w:rFonts w:ascii="Times New Roman" w:eastAsiaTheme="minorEastAsia" w:hAnsi="Times New Roman" w:cs="Times New Roman"/>
                <w:rPrChange w:id="22692" w:author="瑋婷 徐" w:date="2025-01-04T22:53:00Z" w16du:dateUtc="2025-01-04T14:53:00Z">
                  <w:rPr>
                    <w:ins w:id="22693" w:author="瑋婷 徐" w:date="2025-01-03T16:50:00Z" w16du:dateUtc="2025-01-03T08:50:00Z"/>
                    <w:rFonts w:ascii="Times New Roman" w:eastAsia="Times New Roman" w:hAnsi="Times New Roman" w:cs="Times New Roman"/>
                    <w:sz w:val="20"/>
                    <w:szCs w:val="20"/>
                  </w:rPr>
                </w:rPrChange>
              </w:rPr>
              <w:pPrChange w:id="2269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E0DC89B"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695" w:author="瑋婷 徐" w:date="2025-01-03T16:50:00Z" w16du:dateUtc="2025-01-03T08:50:00Z"/>
                <w:rFonts w:ascii="Times New Roman" w:eastAsiaTheme="minorEastAsia" w:hAnsi="Times New Roman" w:cs="Times New Roman"/>
                <w:rPrChange w:id="22696" w:author="瑋婷 徐" w:date="2025-01-04T22:53:00Z" w16du:dateUtc="2025-01-04T14:53:00Z">
                  <w:rPr>
                    <w:ins w:id="22697" w:author="瑋婷 徐" w:date="2025-01-03T16:50:00Z" w16du:dateUtc="2025-01-03T08:50:00Z"/>
                    <w:rFonts w:ascii="Times New Roman" w:eastAsia="Times New Roman" w:hAnsi="Times New Roman" w:cs="Times New Roman"/>
                    <w:sz w:val="20"/>
                    <w:szCs w:val="20"/>
                  </w:rPr>
                </w:rPrChange>
              </w:rPr>
              <w:pPrChange w:id="226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1D5C1FE"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699" w:author="瑋婷 徐" w:date="2025-01-03T16:50:00Z" w16du:dateUtc="2025-01-03T08:50:00Z"/>
                <w:rFonts w:ascii="Times New Roman" w:eastAsiaTheme="minorEastAsia" w:hAnsi="Times New Roman" w:cs="Times New Roman"/>
                <w:rPrChange w:id="22700" w:author="瑋婷 徐" w:date="2025-01-04T22:53:00Z" w16du:dateUtc="2025-01-04T14:53:00Z">
                  <w:rPr>
                    <w:ins w:id="22701" w:author="瑋婷 徐" w:date="2025-01-03T16:50:00Z" w16du:dateUtc="2025-01-03T08:50:00Z"/>
                    <w:rFonts w:ascii="Times New Roman" w:eastAsia="Times New Roman" w:hAnsi="Times New Roman" w:cs="Times New Roman"/>
                    <w:sz w:val="20"/>
                    <w:szCs w:val="20"/>
                  </w:rPr>
                </w:rPrChange>
              </w:rPr>
              <w:pPrChange w:id="2270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0800563"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703" w:author="瑋婷 徐" w:date="2025-01-03T16:50:00Z" w16du:dateUtc="2025-01-03T08:50:00Z"/>
                <w:rFonts w:ascii="Times New Roman" w:eastAsiaTheme="minorEastAsia" w:hAnsi="Times New Roman" w:cs="Times New Roman"/>
                <w:color w:val="000000"/>
                <w:rPrChange w:id="22704" w:author="瑋婷 徐" w:date="2025-01-04T22:53:00Z" w16du:dateUtc="2025-01-04T14:53:00Z">
                  <w:rPr>
                    <w:ins w:id="22705" w:author="瑋婷 徐" w:date="2025-01-03T16:50:00Z" w16du:dateUtc="2025-01-03T08:50:00Z"/>
                    <w:rFonts w:ascii="Calibri" w:hAnsi="Calibri" w:cs="Calibri"/>
                    <w:color w:val="000000"/>
                    <w:sz w:val="22"/>
                    <w:szCs w:val="22"/>
                  </w:rPr>
                </w:rPrChange>
              </w:rPr>
              <w:pPrChange w:id="2270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707" w:author="瑋婷 徐" w:date="2025-01-03T16:50:00Z" w16du:dateUtc="2025-01-03T08:50:00Z">
              <w:r w:rsidRPr="00277E58">
                <w:rPr>
                  <w:rFonts w:ascii="Times New Roman" w:eastAsiaTheme="minorEastAsia" w:hAnsi="Times New Roman" w:cs="Times New Roman"/>
                  <w:color w:val="000000"/>
                  <w:rPrChange w:id="22708"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7A5B982E"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709" w:author="瑋婷 徐" w:date="2025-01-03T16:50:00Z" w16du:dateUtc="2025-01-03T08:50:00Z"/>
                <w:rFonts w:ascii="Times New Roman" w:eastAsiaTheme="minorEastAsia" w:hAnsi="Times New Roman" w:cs="Times New Roman"/>
                <w:color w:val="000000"/>
                <w:rPrChange w:id="22710" w:author="瑋婷 徐" w:date="2025-01-04T22:53:00Z" w16du:dateUtc="2025-01-04T14:53:00Z">
                  <w:rPr>
                    <w:ins w:id="22711" w:author="瑋婷 徐" w:date="2025-01-03T16:50:00Z" w16du:dateUtc="2025-01-03T08:50:00Z"/>
                    <w:rFonts w:ascii="Calibri" w:hAnsi="Calibri" w:cs="Calibri"/>
                    <w:color w:val="000000"/>
                    <w:sz w:val="22"/>
                    <w:szCs w:val="22"/>
                  </w:rPr>
                </w:rPrChange>
              </w:rPr>
              <w:pPrChange w:id="227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6EA083C"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713" w:author="瑋婷 徐" w:date="2025-01-03T16:50:00Z" w16du:dateUtc="2025-01-03T08:50:00Z"/>
                <w:rFonts w:ascii="Times New Roman" w:eastAsiaTheme="minorEastAsia" w:hAnsi="Times New Roman" w:cs="Times New Roman"/>
                <w:color w:val="000000"/>
                <w:rPrChange w:id="22714" w:author="瑋婷 徐" w:date="2025-01-04T22:53:00Z" w16du:dateUtc="2025-01-04T14:53:00Z">
                  <w:rPr>
                    <w:ins w:id="22715" w:author="瑋婷 徐" w:date="2025-01-03T16:50:00Z" w16du:dateUtc="2025-01-03T08:50:00Z"/>
                    <w:rFonts w:ascii="Calibri" w:hAnsi="Calibri" w:cs="Calibri"/>
                    <w:color w:val="000000"/>
                    <w:sz w:val="22"/>
                    <w:szCs w:val="22"/>
                  </w:rPr>
                </w:rPrChange>
              </w:rPr>
              <w:pPrChange w:id="2271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717" w:author="瑋婷 徐" w:date="2025-01-03T16:50:00Z" w16du:dateUtc="2025-01-03T08:50:00Z">
              <w:r w:rsidRPr="00277E58">
                <w:rPr>
                  <w:rFonts w:ascii="Times New Roman" w:eastAsiaTheme="minorEastAsia" w:hAnsi="Times New Roman" w:cs="Times New Roman"/>
                  <w:color w:val="000000"/>
                  <w:rPrChange w:id="22718"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7B4AB272"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719" w:author="瑋婷 徐" w:date="2025-01-03T16:50:00Z" w16du:dateUtc="2025-01-03T08:50:00Z"/>
                <w:rFonts w:ascii="Times New Roman" w:eastAsiaTheme="minorEastAsia" w:hAnsi="Times New Roman" w:cs="Times New Roman"/>
                <w:color w:val="000000"/>
                <w:rPrChange w:id="22720" w:author="瑋婷 徐" w:date="2025-01-04T22:53:00Z" w16du:dateUtc="2025-01-04T14:53:00Z">
                  <w:rPr>
                    <w:ins w:id="22721" w:author="瑋婷 徐" w:date="2025-01-03T16:50:00Z" w16du:dateUtc="2025-01-03T08:50:00Z"/>
                    <w:rFonts w:ascii="Calibri" w:hAnsi="Calibri" w:cs="Calibri"/>
                    <w:color w:val="000000"/>
                    <w:sz w:val="22"/>
                    <w:szCs w:val="22"/>
                  </w:rPr>
                </w:rPrChange>
              </w:rPr>
              <w:pPrChange w:id="227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BACB8A5"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723" w:author="瑋婷 徐" w:date="2025-01-03T16:50:00Z" w16du:dateUtc="2025-01-03T08:50:00Z"/>
                <w:rFonts w:ascii="Times New Roman" w:eastAsiaTheme="minorEastAsia" w:hAnsi="Times New Roman" w:cs="Times New Roman"/>
                <w:rPrChange w:id="22724" w:author="瑋婷 徐" w:date="2025-01-04T22:53:00Z" w16du:dateUtc="2025-01-04T14:53:00Z">
                  <w:rPr>
                    <w:ins w:id="22725" w:author="瑋婷 徐" w:date="2025-01-03T16:50:00Z" w16du:dateUtc="2025-01-03T08:50:00Z"/>
                    <w:rFonts w:ascii="Times New Roman" w:eastAsia="Times New Roman" w:hAnsi="Times New Roman" w:cs="Times New Roman"/>
                    <w:sz w:val="20"/>
                    <w:szCs w:val="20"/>
                  </w:rPr>
                </w:rPrChange>
              </w:rPr>
              <w:pPrChange w:id="2272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C348E40"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727" w:author="瑋婷 徐" w:date="2025-01-03T16:50:00Z" w16du:dateUtc="2025-01-03T08:50:00Z"/>
                <w:rFonts w:ascii="Times New Roman" w:eastAsiaTheme="minorEastAsia" w:hAnsi="Times New Roman" w:cs="Times New Roman"/>
                <w:rPrChange w:id="22728" w:author="瑋婷 徐" w:date="2025-01-04T22:53:00Z" w16du:dateUtc="2025-01-04T14:53:00Z">
                  <w:rPr>
                    <w:ins w:id="22729" w:author="瑋婷 徐" w:date="2025-01-03T16:50:00Z" w16du:dateUtc="2025-01-03T08:50:00Z"/>
                    <w:rFonts w:ascii="Times New Roman" w:eastAsia="Times New Roman" w:hAnsi="Times New Roman" w:cs="Times New Roman"/>
                    <w:sz w:val="20"/>
                    <w:szCs w:val="20"/>
                  </w:rPr>
                </w:rPrChange>
              </w:rPr>
              <w:pPrChange w:id="2273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741EDE9"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731" w:author="瑋婷 徐" w:date="2025-01-03T16:50:00Z" w16du:dateUtc="2025-01-03T08:50:00Z"/>
                <w:rFonts w:ascii="Times New Roman" w:eastAsiaTheme="minorEastAsia" w:hAnsi="Times New Roman" w:cs="Times New Roman"/>
                <w:color w:val="000000"/>
                <w:rPrChange w:id="22732" w:author="瑋婷 徐" w:date="2025-01-04T22:53:00Z" w16du:dateUtc="2025-01-04T14:53:00Z">
                  <w:rPr>
                    <w:ins w:id="22733" w:author="瑋婷 徐" w:date="2025-01-03T16:50:00Z" w16du:dateUtc="2025-01-03T08:50:00Z"/>
                    <w:rFonts w:ascii="Calibri" w:hAnsi="Calibri" w:cs="Calibri"/>
                    <w:color w:val="000000"/>
                    <w:sz w:val="22"/>
                    <w:szCs w:val="22"/>
                  </w:rPr>
                </w:rPrChange>
              </w:rPr>
              <w:pPrChange w:id="227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735" w:author="瑋婷 徐" w:date="2025-01-03T16:50:00Z" w16du:dateUtc="2025-01-03T08:50:00Z">
              <w:r w:rsidRPr="00277E58">
                <w:rPr>
                  <w:rFonts w:ascii="Times New Roman" w:eastAsiaTheme="minorEastAsia" w:hAnsi="Times New Roman" w:cs="Times New Roman"/>
                  <w:color w:val="000000"/>
                  <w:rPrChange w:id="22736"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750FA7B"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737" w:author="瑋婷 徐" w:date="2025-01-03T16:50:00Z" w16du:dateUtc="2025-01-03T08:50:00Z"/>
                <w:rFonts w:ascii="Times New Roman" w:eastAsiaTheme="minorEastAsia" w:hAnsi="Times New Roman" w:cs="Times New Roman"/>
                <w:color w:val="000000"/>
                <w:rPrChange w:id="22738" w:author="瑋婷 徐" w:date="2025-01-04T22:53:00Z" w16du:dateUtc="2025-01-04T14:53:00Z">
                  <w:rPr>
                    <w:ins w:id="22739" w:author="瑋婷 徐" w:date="2025-01-03T16:50:00Z" w16du:dateUtc="2025-01-03T08:50:00Z"/>
                    <w:rFonts w:ascii="Calibri" w:hAnsi="Calibri" w:cs="Calibri"/>
                    <w:color w:val="000000"/>
                    <w:sz w:val="22"/>
                    <w:szCs w:val="22"/>
                  </w:rPr>
                </w:rPrChange>
              </w:rPr>
              <w:pPrChange w:id="2274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8A61DD2"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741" w:author="瑋婷 徐" w:date="2025-01-03T16:50:00Z" w16du:dateUtc="2025-01-03T08:50:00Z"/>
                <w:rFonts w:ascii="Times New Roman" w:eastAsiaTheme="minorEastAsia" w:hAnsi="Times New Roman" w:cs="Times New Roman"/>
                <w:rPrChange w:id="22742" w:author="瑋婷 徐" w:date="2025-01-04T22:53:00Z" w16du:dateUtc="2025-01-04T14:53:00Z">
                  <w:rPr>
                    <w:ins w:id="22743" w:author="瑋婷 徐" w:date="2025-01-03T16:50:00Z" w16du:dateUtc="2025-01-03T08:50:00Z"/>
                    <w:rFonts w:ascii="Times New Roman" w:eastAsia="Times New Roman" w:hAnsi="Times New Roman" w:cs="Times New Roman"/>
                    <w:sz w:val="20"/>
                    <w:szCs w:val="20"/>
                  </w:rPr>
                </w:rPrChange>
              </w:rPr>
              <w:pPrChange w:id="227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4" w:type="pct"/>
            <w:noWrap/>
            <w:vAlign w:val="center"/>
            <w:hideMark/>
          </w:tcPr>
          <w:p w14:paraId="57D2D2A9" w14:textId="77777777" w:rsidR="003C19C7" w:rsidRPr="00277E58"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745" w:author="瑋婷 徐" w:date="2025-01-03T16:50:00Z" w16du:dateUtc="2025-01-03T08:50:00Z"/>
                <w:rFonts w:ascii="Times New Roman" w:eastAsiaTheme="minorEastAsia" w:hAnsi="Times New Roman" w:cs="Times New Roman"/>
                <w:rPrChange w:id="22746" w:author="瑋婷 徐" w:date="2025-01-04T22:53:00Z" w16du:dateUtc="2025-01-04T14:53:00Z">
                  <w:rPr>
                    <w:ins w:id="22747" w:author="瑋婷 徐" w:date="2025-01-03T16:50:00Z" w16du:dateUtc="2025-01-03T08:50:00Z"/>
                    <w:rFonts w:ascii="Times New Roman" w:eastAsia="Times New Roman" w:hAnsi="Times New Roman" w:cs="Times New Roman"/>
                    <w:sz w:val="20"/>
                    <w:szCs w:val="20"/>
                  </w:rPr>
                </w:rPrChange>
              </w:rPr>
              <w:pPrChange w:id="2274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bl>
    <w:p w14:paraId="0FA6DBC0" w14:textId="522F46E5" w:rsidR="003C19C7" w:rsidRPr="003C19C7" w:rsidRDefault="003C19C7">
      <w:pPr>
        <w:rPr>
          <w:ins w:id="22749" w:author="瑋婷 徐" w:date="2025-01-03T16:57:00Z" w16du:dateUtc="2025-01-03T08:57:00Z"/>
          <w:rFonts w:ascii="Times New Roman" w:eastAsia="標楷體" w:hAnsi="Times New Roman" w:cs="Times New Roman"/>
          <w:rPrChange w:id="22750" w:author="瑋婷 徐" w:date="2025-01-03T17:08:00Z" w16du:dateUtc="2025-01-03T09:08:00Z">
            <w:rPr>
              <w:ins w:id="22751" w:author="瑋婷 徐" w:date="2025-01-03T16:57:00Z" w16du:dateUtc="2025-01-03T08:57:00Z"/>
            </w:rPr>
          </w:rPrChange>
        </w:rPr>
      </w:pPr>
      <w:ins w:id="22752" w:author="瑋婷 徐" w:date="2025-01-03T17:08:00Z" w16du:dateUtc="2025-01-03T09:08:00Z">
        <w:r>
          <w:rPr>
            <w:rFonts w:ascii="Times New Roman" w:eastAsia="標楷體" w:hAnsi="Times New Roman" w:cs="Times New Roman"/>
          </w:rPr>
          <w:lastRenderedPageBreak/>
          <w:t>表</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9"/>
        <w:gridCol w:w="2781"/>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499"/>
        <w:gridCol w:w="514"/>
        <w:tblGridChange w:id="22753">
          <w:tblGrid>
            <w:gridCol w:w="2119"/>
            <w:gridCol w:w="284"/>
            <w:gridCol w:w="2497"/>
            <w:gridCol w:w="7"/>
            <w:gridCol w:w="491"/>
            <w:gridCol w:w="7"/>
            <w:gridCol w:w="491"/>
            <w:gridCol w:w="7"/>
            <w:gridCol w:w="491"/>
            <w:gridCol w:w="7"/>
            <w:gridCol w:w="491"/>
            <w:gridCol w:w="7"/>
            <w:gridCol w:w="491"/>
            <w:gridCol w:w="7"/>
            <w:gridCol w:w="491"/>
            <w:gridCol w:w="7"/>
            <w:gridCol w:w="492"/>
            <w:gridCol w:w="6"/>
            <w:gridCol w:w="493"/>
            <w:gridCol w:w="6"/>
            <w:gridCol w:w="493"/>
            <w:gridCol w:w="6"/>
            <w:gridCol w:w="493"/>
            <w:gridCol w:w="6"/>
            <w:gridCol w:w="493"/>
            <w:gridCol w:w="6"/>
            <w:gridCol w:w="493"/>
            <w:gridCol w:w="6"/>
            <w:gridCol w:w="493"/>
            <w:gridCol w:w="6"/>
            <w:gridCol w:w="493"/>
            <w:gridCol w:w="6"/>
            <w:gridCol w:w="493"/>
            <w:gridCol w:w="6"/>
            <w:gridCol w:w="493"/>
            <w:gridCol w:w="6"/>
            <w:gridCol w:w="493"/>
            <w:gridCol w:w="6"/>
            <w:gridCol w:w="493"/>
            <w:gridCol w:w="6"/>
            <w:gridCol w:w="493"/>
            <w:gridCol w:w="6"/>
            <w:gridCol w:w="493"/>
            <w:gridCol w:w="6"/>
            <w:gridCol w:w="508"/>
          </w:tblGrid>
        </w:tblGridChange>
      </w:tblGrid>
      <w:tr w:rsidR="003C19C7" w:rsidRPr="003F0C1C" w14:paraId="50553277" w14:textId="77777777" w:rsidTr="003C19C7">
        <w:trPr>
          <w:cnfStyle w:val="100000000000" w:firstRow="1" w:lastRow="0" w:firstColumn="0" w:lastColumn="0" w:oddVBand="0" w:evenVBand="0" w:oddHBand="0" w:evenHBand="0" w:firstRowFirstColumn="0" w:firstRowLastColumn="0" w:lastRowFirstColumn="0" w:lastRowLastColumn="0"/>
          <w:trHeight w:val="300"/>
          <w:ins w:id="22754" w:author="瑋婷 徐" w:date="2025-01-03T16:57:00Z"/>
        </w:trPr>
        <w:tc>
          <w:tcPr>
            <w:cnfStyle w:val="001000000000" w:firstRow="0" w:lastRow="0" w:firstColumn="1" w:lastColumn="0" w:oddVBand="0" w:evenVBand="0" w:oddHBand="0" w:evenHBand="0" w:firstRowFirstColumn="0" w:firstRowLastColumn="0" w:lastRowFirstColumn="0" w:lastRowLastColumn="0"/>
            <w:tcW w:w="689" w:type="pct"/>
            <w:vMerge w:val="restart"/>
            <w:vAlign w:val="center"/>
          </w:tcPr>
          <w:p w14:paraId="52B5AA04" w14:textId="4E6AC34B" w:rsidR="003C19C7" w:rsidRPr="00D51403" w:rsidRDefault="003C19C7">
            <w:pPr>
              <w:spacing w:line="360" w:lineRule="auto"/>
              <w:jc w:val="center"/>
              <w:rPr>
                <w:ins w:id="22755" w:author="瑋婷 徐" w:date="2025-01-03T16:57:00Z" w16du:dateUtc="2025-01-03T08:57:00Z"/>
                <w:rFonts w:ascii="Times New Roman" w:eastAsiaTheme="minorEastAsia" w:hAnsi="Times New Roman" w:cs="Times New Roman"/>
                <w:b w:val="0"/>
                <w:bCs w:val="0"/>
                <w:color w:val="000000"/>
                <w:rPrChange w:id="22756" w:author="瑋婷 徐" w:date="2025-01-04T22:53:00Z" w16du:dateUtc="2025-01-04T14:53:00Z">
                  <w:rPr>
                    <w:ins w:id="22757" w:author="瑋婷 徐" w:date="2025-01-03T16:57:00Z" w16du:dateUtc="2025-01-03T08:57:00Z"/>
                    <w:rFonts w:ascii="Times New Roman" w:eastAsiaTheme="minorEastAsia" w:hAnsi="Times New Roman" w:cs="Times New Roman"/>
                    <w:color w:val="000000"/>
                  </w:rPr>
                </w:rPrChange>
              </w:rPr>
              <w:pPrChange w:id="22758" w:author="瑋婷 徐" w:date="2025-01-03T16:58:00Z" w16du:dateUtc="2025-01-03T08:58:00Z">
                <w:pPr>
                  <w:spacing w:line="360" w:lineRule="auto"/>
                  <w:jc w:val="both"/>
                </w:pPr>
              </w:pPrChange>
            </w:pPr>
            <w:ins w:id="22759" w:author="瑋婷 徐" w:date="2025-01-03T16:58:00Z" w16du:dateUtc="2025-01-03T08:58:00Z">
              <w:r w:rsidRPr="003F0C1C">
                <w:rPr>
                  <w:rFonts w:asciiTheme="majorEastAsia" w:eastAsia="標楷體" w:hAnsiTheme="majorEastAsia" w:cstheme="majorEastAsia" w:hint="eastAsia"/>
                  <w:b w:val="0"/>
                  <w:bCs w:val="0"/>
                  <w:color w:val="000000"/>
                </w:rPr>
                <w:t>鳥種名</w:t>
              </w:r>
            </w:ins>
          </w:p>
        </w:tc>
        <w:tc>
          <w:tcPr>
            <w:tcW w:w="904" w:type="pct"/>
            <w:vMerge w:val="restart"/>
            <w:vAlign w:val="center"/>
          </w:tcPr>
          <w:p w14:paraId="1E483A9D" w14:textId="70D2ED1C" w:rsidR="003C19C7" w:rsidRPr="00D51403"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22760" w:author="瑋婷 徐" w:date="2025-01-03T16:57:00Z" w16du:dateUtc="2025-01-03T08:57:00Z"/>
                <w:rFonts w:ascii="Times New Roman" w:eastAsiaTheme="minorEastAsia" w:hAnsi="Times New Roman" w:cs="Times New Roman"/>
                <w:b w:val="0"/>
                <w:bCs w:val="0"/>
                <w:i/>
                <w:iCs/>
                <w:color w:val="000000"/>
                <w:rPrChange w:id="22761" w:author="瑋婷 徐" w:date="2025-01-04T22:53:00Z" w16du:dateUtc="2025-01-04T14:53:00Z">
                  <w:rPr>
                    <w:ins w:id="22762" w:author="瑋婷 徐" w:date="2025-01-03T16:57:00Z" w16du:dateUtc="2025-01-03T08:57:00Z"/>
                    <w:rFonts w:ascii="Times New Roman" w:eastAsiaTheme="minorEastAsia" w:hAnsi="Times New Roman" w:cs="Times New Roman"/>
                    <w:i/>
                    <w:iCs/>
                    <w:color w:val="000000"/>
                  </w:rPr>
                </w:rPrChange>
              </w:rPr>
              <w:pPrChange w:id="22763" w:author="瑋婷 徐" w:date="2025-01-03T16:58:00Z" w16du:dateUtc="2025-01-03T08:58: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22764" w:author="瑋婷 徐" w:date="2025-01-03T16:58:00Z" w16du:dateUtc="2025-01-03T08:58:00Z">
              <w:r w:rsidRPr="003F0C1C">
                <w:rPr>
                  <w:rFonts w:asciiTheme="majorEastAsia" w:eastAsia="標楷體" w:hAnsiTheme="majorEastAsia" w:cstheme="majorEastAsia" w:hint="eastAsia"/>
                  <w:b w:val="0"/>
                  <w:bCs w:val="0"/>
                  <w:color w:val="000000"/>
                </w:rPr>
                <w:t>學名</w:t>
              </w:r>
            </w:ins>
          </w:p>
        </w:tc>
        <w:tc>
          <w:tcPr>
            <w:tcW w:w="3408" w:type="pct"/>
            <w:gridSpan w:val="21"/>
            <w:noWrap/>
            <w:vAlign w:val="center"/>
          </w:tcPr>
          <w:p w14:paraId="4AE50DF4" w14:textId="3555FBEB" w:rsidR="003C19C7" w:rsidRPr="00D51403"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22765" w:author="瑋婷 徐" w:date="2025-01-03T16:57:00Z" w16du:dateUtc="2025-01-03T08:57:00Z"/>
                <w:rFonts w:ascii="Times New Roman" w:eastAsiaTheme="minorEastAsia" w:hAnsi="Times New Roman" w:cs="Times New Roman"/>
                <w:b w:val="0"/>
                <w:bCs w:val="0"/>
                <w:rPrChange w:id="22766" w:author="瑋婷 徐" w:date="2025-01-04T22:53:00Z" w16du:dateUtc="2025-01-04T14:53:00Z">
                  <w:rPr>
                    <w:ins w:id="22767" w:author="瑋婷 徐" w:date="2025-01-03T16:57:00Z" w16du:dateUtc="2025-01-03T08:57:00Z"/>
                    <w:rFonts w:ascii="Times New Roman" w:eastAsiaTheme="minorEastAsia" w:hAnsi="Times New Roman" w:cs="Times New Roman"/>
                  </w:rPr>
                </w:rPrChange>
              </w:rPr>
              <w:pPrChange w:id="22768" w:author="瑋婷 徐" w:date="2025-01-03T16:58:00Z" w16du:dateUtc="2025-01-03T08:58: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22769" w:author="瑋婷 徐" w:date="2025-01-03T16:58:00Z" w16du:dateUtc="2025-01-03T08:58:00Z">
              <w:r w:rsidRPr="00D51403">
                <w:rPr>
                  <w:rFonts w:ascii="Times New Roman" w:eastAsia="標楷體" w:hAnsi="Times New Roman" w:cs="Times New Roman" w:hint="eastAsia"/>
                  <w:b w:val="0"/>
                  <w:bCs w:val="0"/>
                  <w:color w:val="000000"/>
                  <w:rPrChange w:id="22770" w:author="瑋婷 徐" w:date="2025-01-04T22:53:00Z" w16du:dateUtc="2025-01-04T14:53:00Z">
                    <w:rPr>
                      <w:rFonts w:ascii="Times New Roman" w:eastAsia="標楷體" w:hAnsi="Times New Roman" w:cs="Times New Roman" w:hint="eastAsia"/>
                      <w:color w:val="000000"/>
                    </w:rPr>
                  </w:rPrChange>
                </w:rPr>
                <w:t>樣區序號</w:t>
              </w:r>
            </w:ins>
          </w:p>
        </w:tc>
      </w:tr>
      <w:tr w:rsidR="003C19C7" w:rsidRPr="003F0C1C" w14:paraId="55AFACD9" w14:textId="77777777" w:rsidTr="003C19C7">
        <w:trPr>
          <w:cnfStyle w:val="000000100000" w:firstRow="0" w:lastRow="0" w:firstColumn="0" w:lastColumn="0" w:oddVBand="0" w:evenVBand="0" w:oddHBand="1" w:evenHBand="0" w:firstRowFirstColumn="0" w:firstRowLastColumn="0" w:lastRowFirstColumn="0" w:lastRowLastColumn="0"/>
          <w:trHeight w:val="300"/>
          <w:ins w:id="22771" w:author="瑋婷 徐" w:date="2025-01-03T16:57:00Z"/>
        </w:trPr>
        <w:tc>
          <w:tcPr>
            <w:cnfStyle w:val="001000000000" w:firstRow="0" w:lastRow="0" w:firstColumn="1" w:lastColumn="0" w:oddVBand="0" w:evenVBand="0" w:oddHBand="0" w:evenHBand="0" w:firstRowFirstColumn="0" w:firstRowLastColumn="0" w:lastRowFirstColumn="0" w:lastRowLastColumn="0"/>
            <w:tcW w:w="689" w:type="pct"/>
            <w:vMerge/>
            <w:vAlign w:val="center"/>
          </w:tcPr>
          <w:p w14:paraId="0259CC7F" w14:textId="77777777" w:rsidR="003C19C7" w:rsidRPr="00D51403" w:rsidRDefault="003C19C7">
            <w:pPr>
              <w:spacing w:line="360" w:lineRule="auto"/>
              <w:jc w:val="center"/>
              <w:rPr>
                <w:ins w:id="22772" w:author="瑋婷 徐" w:date="2025-01-03T16:57:00Z" w16du:dateUtc="2025-01-03T08:57:00Z"/>
                <w:rFonts w:ascii="Times New Roman" w:eastAsiaTheme="minorEastAsia" w:hAnsi="Times New Roman" w:cs="Times New Roman"/>
                <w:b w:val="0"/>
                <w:bCs w:val="0"/>
                <w:color w:val="000000"/>
                <w:rPrChange w:id="22773" w:author="瑋婷 徐" w:date="2025-01-04T22:53:00Z" w16du:dateUtc="2025-01-04T14:53:00Z">
                  <w:rPr>
                    <w:ins w:id="22774" w:author="瑋婷 徐" w:date="2025-01-03T16:57:00Z" w16du:dateUtc="2025-01-03T08:57:00Z"/>
                    <w:rFonts w:ascii="Times New Roman" w:eastAsiaTheme="minorEastAsia" w:hAnsi="Times New Roman" w:cs="Times New Roman"/>
                    <w:color w:val="000000"/>
                  </w:rPr>
                </w:rPrChange>
              </w:rPr>
              <w:pPrChange w:id="22775" w:author="瑋婷 徐" w:date="2025-01-03T16:58:00Z" w16du:dateUtc="2025-01-03T08:58:00Z">
                <w:pPr>
                  <w:spacing w:line="360" w:lineRule="auto"/>
                  <w:jc w:val="both"/>
                </w:pPr>
              </w:pPrChange>
            </w:pPr>
          </w:p>
        </w:tc>
        <w:tc>
          <w:tcPr>
            <w:tcW w:w="904" w:type="pct"/>
            <w:vMerge/>
            <w:vAlign w:val="center"/>
          </w:tcPr>
          <w:p w14:paraId="4A06DC7C" w14:textId="77777777"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2776" w:author="瑋婷 徐" w:date="2025-01-03T16:57:00Z" w16du:dateUtc="2025-01-03T08:57:00Z"/>
                <w:rFonts w:ascii="Times New Roman" w:eastAsiaTheme="minorEastAsia" w:hAnsi="Times New Roman" w:cs="Times New Roman"/>
                <w:i/>
                <w:iCs/>
                <w:color w:val="000000"/>
              </w:rPr>
              <w:pPrChange w:id="22777"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tcPr>
          <w:p w14:paraId="04454B4F" w14:textId="2C776871"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2778" w:author="瑋婷 徐" w:date="2025-01-03T16:57:00Z" w16du:dateUtc="2025-01-03T08:57:00Z"/>
                <w:rFonts w:ascii="Times New Roman" w:eastAsiaTheme="minorEastAsia" w:hAnsi="Times New Roman" w:cs="Times New Roman"/>
                <w:i/>
                <w:iCs/>
                <w:color w:val="000000"/>
              </w:rPr>
              <w:pPrChange w:id="22779"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2780" w:author="瑋婷 徐" w:date="2025-01-03T16:58:00Z" w16du:dateUtc="2025-01-03T08:58:00Z">
              <w:r w:rsidRPr="003F0C1C">
                <w:rPr>
                  <w:rFonts w:ascii="Times New Roman" w:eastAsiaTheme="minorEastAsia" w:hAnsi="Times New Roman" w:cs="Times New Roman"/>
                  <w:color w:val="000000"/>
                </w:rPr>
                <w:t>21</w:t>
              </w:r>
            </w:ins>
          </w:p>
        </w:tc>
        <w:tc>
          <w:tcPr>
            <w:tcW w:w="162" w:type="pct"/>
            <w:noWrap/>
            <w:vAlign w:val="center"/>
          </w:tcPr>
          <w:p w14:paraId="7166BA09" w14:textId="7BEE77A3"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2781" w:author="瑋婷 徐" w:date="2025-01-03T16:57:00Z" w16du:dateUtc="2025-01-03T08:57:00Z"/>
                <w:rFonts w:ascii="Times New Roman" w:eastAsiaTheme="minorEastAsia" w:hAnsi="Times New Roman" w:cs="Times New Roman"/>
              </w:rPr>
              <w:pPrChange w:id="22782"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2783" w:author="瑋婷 徐" w:date="2025-01-03T16:58:00Z" w16du:dateUtc="2025-01-03T08:58:00Z">
              <w:r w:rsidRPr="003F0C1C">
                <w:rPr>
                  <w:rFonts w:ascii="Times New Roman" w:eastAsiaTheme="minorEastAsia" w:hAnsi="Times New Roman" w:cs="Times New Roman"/>
                  <w:color w:val="000000"/>
                </w:rPr>
                <w:t>22</w:t>
              </w:r>
            </w:ins>
          </w:p>
        </w:tc>
        <w:tc>
          <w:tcPr>
            <w:tcW w:w="162" w:type="pct"/>
            <w:noWrap/>
            <w:vAlign w:val="center"/>
          </w:tcPr>
          <w:p w14:paraId="0CFBEF26" w14:textId="06709816"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2784" w:author="瑋婷 徐" w:date="2025-01-03T16:57:00Z" w16du:dateUtc="2025-01-03T08:57:00Z"/>
                <w:rFonts w:ascii="Times New Roman" w:eastAsiaTheme="minorEastAsia" w:hAnsi="Times New Roman" w:cs="Times New Roman"/>
              </w:rPr>
              <w:pPrChange w:id="22785"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2786" w:author="瑋婷 徐" w:date="2025-01-03T16:58:00Z" w16du:dateUtc="2025-01-03T08:58:00Z">
              <w:r w:rsidRPr="003F0C1C">
                <w:rPr>
                  <w:rFonts w:ascii="Times New Roman" w:eastAsiaTheme="minorEastAsia" w:hAnsi="Times New Roman" w:cs="Times New Roman"/>
                  <w:color w:val="000000"/>
                </w:rPr>
                <w:t>23</w:t>
              </w:r>
            </w:ins>
          </w:p>
        </w:tc>
        <w:tc>
          <w:tcPr>
            <w:tcW w:w="162" w:type="pct"/>
            <w:noWrap/>
            <w:vAlign w:val="center"/>
          </w:tcPr>
          <w:p w14:paraId="38122C4B" w14:textId="28873ED0"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2787" w:author="瑋婷 徐" w:date="2025-01-03T16:57:00Z" w16du:dateUtc="2025-01-03T08:57:00Z"/>
                <w:rFonts w:ascii="Times New Roman" w:eastAsiaTheme="minorEastAsia" w:hAnsi="Times New Roman" w:cs="Times New Roman"/>
              </w:rPr>
              <w:pPrChange w:id="22788"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2789" w:author="瑋婷 徐" w:date="2025-01-03T16:58:00Z" w16du:dateUtc="2025-01-03T08:58:00Z">
              <w:r w:rsidRPr="003F0C1C">
                <w:rPr>
                  <w:rFonts w:ascii="Times New Roman" w:eastAsiaTheme="minorEastAsia" w:hAnsi="Times New Roman" w:cs="Times New Roman"/>
                  <w:color w:val="000000"/>
                </w:rPr>
                <w:t>24</w:t>
              </w:r>
            </w:ins>
          </w:p>
        </w:tc>
        <w:tc>
          <w:tcPr>
            <w:tcW w:w="162" w:type="pct"/>
            <w:noWrap/>
            <w:vAlign w:val="center"/>
          </w:tcPr>
          <w:p w14:paraId="2C3A0886" w14:textId="67817B97"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2790" w:author="瑋婷 徐" w:date="2025-01-03T16:57:00Z" w16du:dateUtc="2025-01-03T08:57:00Z"/>
                <w:rFonts w:ascii="Times New Roman" w:eastAsiaTheme="minorEastAsia" w:hAnsi="Times New Roman" w:cs="Times New Roman"/>
              </w:rPr>
              <w:pPrChange w:id="22791"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2792" w:author="瑋婷 徐" w:date="2025-01-03T16:58:00Z" w16du:dateUtc="2025-01-03T08:58:00Z">
              <w:r w:rsidRPr="003F0C1C">
                <w:rPr>
                  <w:rFonts w:ascii="Times New Roman" w:eastAsiaTheme="minorEastAsia" w:hAnsi="Times New Roman" w:cs="Times New Roman"/>
                  <w:color w:val="000000"/>
                </w:rPr>
                <w:t>25</w:t>
              </w:r>
            </w:ins>
          </w:p>
        </w:tc>
        <w:tc>
          <w:tcPr>
            <w:tcW w:w="162" w:type="pct"/>
            <w:noWrap/>
            <w:vAlign w:val="center"/>
          </w:tcPr>
          <w:p w14:paraId="4965B6E6" w14:textId="6D6F3B60"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2793" w:author="瑋婷 徐" w:date="2025-01-03T16:57:00Z" w16du:dateUtc="2025-01-03T08:57:00Z"/>
                <w:rFonts w:ascii="Times New Roman" w:eastAsiaTheme="minorEastAsia" w:hAnsi="Times New Roman" w:cs="Times New Roman"/>
              </w:rPr>
              <w:pPrChange w:id="22794"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2795" w:author="瑋婷 徐" w:date="2025-01-03T16:58:00Z" w16du:dateUtc="2025-01-03T08:58:00Z">
              <w:r w:rsidRPr="003F0C1C">
                <w:rPr>
                  <w:rFonts w:ascii="Times New Roman" w:eastAsiaTheme="minorEastAsia" w:hAnsi="Times New Roman" w:cs="Times New Roman"/>
                  <w:color w:val="000000"/>
                </w:rPr>
                <w:t>26</w:t>
              </w:r>
            </w:ins>
          </w:p>
        </w:tc>
        <w:tc>
          <w:tcPr>
            <w:tcW w:w="162" w:type="pct"/>
            <w:noWrap/>
            <w:vAlign w:val="center"/>
          </w:tcPr>
          <w:p w14:paraId="5E267490" w14:textId="5F45C4D0"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2796" w:author="瑋婷 徐" w:date="2025-01-03T16:57:00Z" w16du:dateUtc="2025-01-03T08:57:00Z"/>
                <w:rFonts w:ascii="Times New Roman" w:eastAsiaTheme="minorEastAsia" w:hAnsi="Times New Roman" w:cs="Times New Roman"/>
              </w:rPr>
              <w:pPrChange w:id="22797"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2798" w:author="瑋婷 徐" w:date="2025-01-03T16:58:00Z" w16du:dateUtc="2025-01-03T08:58:00Z">
              <w:r w:rsidRPr="003F0C1C">
                <w:rPr>
                  <w:rFonts w:ascii="Times New Roman" w:eastAsiaTheme="minorEastAsia" w:hAnsi="Times New Roman" w:cs="Times New Roman"/>
                  <w:color w:val="000000"/>
                </w:rPr>
                <w:t>27</w:t>
              </w:r>
            </w:ins>
          </w:p>
        </w:tc>
        <w:tc>
          <w:tcPr>
            <w:tcW w:w="162" w:type="pct"/>
            <w:noWrap/>
            <w:vAlign w:val="center"/>
          </w:tcPr>
          <w:p w14:paraId="04529E72" w14:textId="129C51FB"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2799" w:author="瑋婷 徐" w:date="2025-01-03T16:57:00Z" w16du:dateUtc="2025-01-03T08:57:00Z"/>
                <w:rFonts w:ascii="Times New Roman" w:eastAsiaTheme="minorEastAsia" w:hAnsi="Times New Roman" w:cs="Times New Roman"/>
              </w:rPr>
              <w:pPrChange w:id="22800"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2801" w:author="瑋婷 徐" w:date="2025-01-03T16:58:00Z" w16du:dateUtc="2025-01-03T08:58:00Z">
              <w:r w:rsidRPr="003F0C1C">
                <w:rPr>
                  <w:rFonts w:ascii="Times New Roman" w:eastAsiaTheme="minorEastAsia" w:hAnsi="Times New Roman" w:cs="Times New Roman"/>
                  <w:color w:val="000000"/>
                </w:rPr>
                <w:t>28</w:t>
              </w:r>
            </w:ins>
          </w:p>
        </w:tc>
        <w:tc>
          <w:tcPr>
            <w:tcW w:w="162" w:type="pct"/>
            <w:noWrap/>
            <w:vAlign w:val="center"/>
          </w:tcPr>
          <w:p w14:paraId="70951EA1" w14:textId="1201CBAD"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2802" w:author="瑋婷 徐" w:date="2025-01-03T16:57:00Z" w16du:dateUtc="2025-01-03T08:57:00Z"/>
                <w:rFonts w:ascii="Times New Roman" w:eastAsiaTheme="minorEastAsia" w:hAnsi="Times New Roman" w:cs="Times New Roman"/>
              </w:rPr>
              <w:pPrChange w:id="22803"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2804" w:author="瑋婷 徐" w:date="2025-01-03T16:58:00Z" w16du:dateUtc="2025-01-03T08:58:00Z">
              <w:r w:rsidRPr="003F0C1C">
                <w:rPr>
                  <w:rFonts w:ascii="Times New Roman" w:eastAsiaTheme="minorEastAsia" w:hAnsi="Times New Roman" w:cs="Times New Roman"/>
                  <w:color w:val="000000"/>
                </w:rPr>
                <w:t>29</w:t>
              </w:r>
            </w:ins>
          </w:p>
        </w:tc>
        <w:tc>
          <w:tcPr>
            <w:tcW w:w="162" w:type="pct"/>
            <w:noWrap/>
            <w:vAlign w:val="center"/>
          </w:tcPr>
          <w:p w14:paraId="23C4EE91" w14:textId="69EF55E1"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2805" w:author="瑋婷 徐" w:date="2025-01-03T16:57:00Z" w16du:dateUtc="2025-01-03T08:57:00Z"/>
                <w:rFonts w:ascii="Times New Roman" w:eastAsiaTheme="minorEastAsia" w:hAnsi="Times New Roman" w:cs="Times New Roman"/>
              </w:rPr>
              <w:pPrChange w:id="22806"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2807" w:author="瑋婷 徐" w:date="2025-01-03T16:58:00Z" w16du:dateUtc="2025-01-03T08:58:00Z">
              <w:r w:rsidRPr="003F0C1C">
                <w:rPr>
                  <w:rFonts w:ascii="Times New Roman" w:eastAsiaTheme="minorEastAsia" w:hAnsi="Times New Roman" w:cs="Times New Roman"/>
                  <w:color w:val="000000"/>
                </w:rPr>
                <w:t>30</w:t>
              </w:r>
            </w:ins>
          </w:p>
        </w:tc>
        <w:tc>
          <w:tcPr>
            <w:tcW w:w="162" w:type="pct"/>
            <w:noWrap/>
            <w:vAlign w:val="center"/>
          </w:tcPr>
          <w:p w14:paraId="5500EFB1" w14:textId="1DBE951F"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2808" w:author="瑋婷 徐" w:date="2025-01-03T16:57:00Z" w16du:dateUtc="2025-01-03T08:57:00Z"/>
                <w:rFonts w:ascii="Times New Roman" w:eastAsiaTheme="minorEastAsia" w:hAnsi="Times New Roman" w:cs="Times New Roman"/>
              </w:rPr>
              <w:pPrChange w:id="22809"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2810" w:author="瑋婷 徐" w:date="2025-01-03T16:58:00Z" w16du:dateUtc="2025-01-03T08:58:00Z">
              <w:r w:rsidRPr="003F0C1C">
                <w:rPr>
                  <w:rFonts w:ascii="Times New Roman" w:eastAsiaTheme="minorEastAsia" w:hAnsi="Times New Roman" w:cs="Times New Roman"/>
                  <w:color w:val="000000"/>
                </w:rPr>
                <w:t>31</w:t>
              </w:r>
            </w:ins>
          </w:p>
        </w:tc>
        <w:tc>
          <w:tcPr>
            <w:tcW w:w="162" w:type="pct"/>
            <w:noWrap/>
            <w:vAlign w:val="center"/>
          </w:tcPr>
          <w:p w14:paraId="1FF829ED" w14:textId="336B8DD2"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2811" w:author="瑋婷 徐" w:date="2025-01-03T16:57:00Z" w16du:dateUtc="2025-01-03T08:57:00Z"/>
                <w:rFonts w:ascii="Times New Roman" w:eastAsiaTheme="minorEastAsia" w:hAnsi="Times New Roman" w:cs="Times New Roman"/>
              </w:rPr>
              <w:pPrChange w:id="22812"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2813" w:author="瑋婷 徐" w:date="2025-01-03T16:58:00Z" w16du:dateUtc="2025-01-03T08:58:00Z">
              <w:r w:rsidRPr="003F0C1C">
                <w:rPr>
                  <w:rFonts w:ascii="Times New Roman" w:eastAsiaTheme="minorEastAsia" w:hAnsi="Times New Roman" w:cs="Times New Roman"/>
                  <w:color w:val="000000"/>
                </w:rPr>
                <w:t>32</w:t>
              </w:r>
            </w:ins>
          </w:p>
        </w:tc>
        <w:tc>
          <w:tcPr>
            <w:tcW w:w="162" w:type="pct"/>
            <w:noWrap/>
            <w:vAlign w:val="center"/>
          </w:tcPr>
          <w:p w14:paraId="0E6D2DA9" w14:textId="402C76AC"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2814" w:author="瑋婷 徐" w:date="2025-01-03T16:57:00Z" w16du:dateUtc="2025-01-03T08:57:00Z"/>
                <w:rFonts w:ascii="Times New Roman" w:eastAsiaTheme="minorEastAsia" w:hAnsi="Times New Roman" w:cs="Times New Roman"/>
              </w:rPr>
              <w:pPrChange w:id="22815"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2816" w:author="瑋婷 徐" w:date="2025-01-03T16:58:00Z" w16du:dateUtc="2025-01-03T08:58:00Z">
              <w:r w:rsidRPr="003F0C1C">
                <w:rPr>
                  <w:rFonts w:ascii="Times New Roman" w:eastAsiaTheme="minorEastAsia" w:hAnsi="Times New Roman" w:cs="Times New Roman"/>
                  <w:color w:val="000000"/>
                </w:rPr>
                <w:t>33</w:t>
              </w:r>
            </w:ins>
          </w:p>
        </w:tc>
        <w:tc>
          <w:tcPr>
            <w:tcW w:w="162" w:type="pct"/>
            <w:noWrap/>
            <w:vAlign w:val="center"/>
          </w:tcPr>
          <w:p w14:paraId="0D7D6797" w14:textId="04D185F8"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2817" w:author="瑋婷 徐" w:date="2025-01-03T16:57:00Z" w16du:dateUtc="2025-01-03T08:57:00Z"/>
                <w:rFonts w:ascii="Times New Roman" w:eastAsiaTheme="minorEastAsia" w:hAnsi="Times New Roman" w:cs="Times New Roman"/>
              </w:rPr>
              <w:pPrChange w:id="22818"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2819" w:author="瑋婷 徐" w:date="2025-01-03T16:58:00Z" w16du:dateUtc="2025-01-03T08:58:00Z">
              <w:r w:rsidRPr="003F0C1C">
                <w:rPr>
                  <w:rFonts w:ascii="Times New Roman" w:eastAsiaTheme="minorEastAsia" w:hAnsi="Times New Roman" w:cs="Times New Roman"/>
                  <w:color w:val="000000"/>
                </w:rPr>
                <w:t>34</w:t>
              </w:r>
            </w:ins>
          </w:p>
        </w:tc>
        <w:tc>
          <w:tcPr>
            <w:tcW w:w="162" w:type="pct"/>
            <w:noWrap/>
            <w:vAlign w:val="center"/>
          </w:tcPr>
          <w:p w14:paraId="1EFBD25E" w14:textId="750D3AA1"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2820" w:author="瑋婷 徐" w:date="2025-01-03T16:57:00Z" w16du:dateUtc="2025-01-03T08:57:00Z"/>
                <w:rFonts w:ascii="Times New Roman" w:eastAsiaTheme="minorEastAsia" w:hAnsi="Times New Roman" w:cs="Times New Roman"/>
              </w:rPr>
              <w:pPrChange w:id="22821"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2822" w:author="瑋婷 徐" w:date="2025-01-03T16:58:00Z" w16du:dateUtc="2025-01-03T08:58:00Z">
              <w:r w:rsidRPr="003F0C1C">
                <w:rPr>
                  <w:rFonts w:ascii="Times New Roman" w:eastAsiaTheme="minorEastAsia" w:hAnsi="Times New Roman" w:cs="Times New Roman"/>
                  <w:color w:val="000000"/>
                </w:rPr>
                <w:t>35</w:t>
              </w:r>
            </w:ins>
          </w:p>
        </w:tc>
        <w:tc>
          <w:tcPr>
            <w:tcW w:w="162" w:type="pct"/>
            <w:noWrap/>
            <w:vAlign w:val="center"/>
          </w:tcPr>
          <w:p w14:paraId="3DC210B4" w14:textId="178F33E4"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2823" w:author="瑋婷 徐" w:date="2025-01-03T16:57:00Z" w16du:dateUtc="2025-01-03T08:57:00Z"/>
                <w:rFonts w:ascii="Times New Roman" w:eastAsiaTheme="minorEastAsia" w:hAnsi="Times New Roman" w:cs="Times New Roman"/>
              </w:rPr>
              <w:pPrChange w:id="22824"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2825" w:author="瑋婷 徐" w:date="2025-01-03T16:58:00Z" w16du:dateUtc="2025-01-03T08:58:00Z">
              <w:r w:rsidRPr="003F0C1C">
                <w:rPr>
                  <w:rFonts w:ascii="Times New Roman" w:eastAsiaTheme="minorEastAsia" w:hAnsi="Times New Roman" w:cs="Times New Roman"/>
                  <w:color w:val="000000"/>
                </w:rPr>
                <w:t>36</w:t>
              </w:r>
            </w:ins>
          </w:p>
        </w:tc>
        <w:tc>
          <w:tcPr>
            <w:tcW w:w="162" w:type="pct"/>
            <w:noWrap/>
            <w:vAlign w:val="center"/>
          </w:tcPr>
          <w:p w14:paraId="590797D7" w14:textId="6BC67FFA"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2826" w:author="瑋婷 徐" w:date="2025-01-03T16:57:00Z" w16du:dateUtc="2025-01-03T08:57:00Z"/>
                <w:rFonts w:ascii="Times New Roman" w:eastAsiaTheme="minorEastAsia" w:hAnsi="Times New Roman" w:cs="Times New Roman"/>
              </w:rPr>
              <w:pPrChange w:id="22827"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2828" w:author="瑋婷 徐" w:date="2025-01-03T16:58:00Z" w16du:dateUtc="2025-01-03T08:58:00Z">
              <w:r w:rsidRPr="003F0C1C">
                <w:rPr>
                  <w:rFonts w:ascii="Times New Roman" w:eastAsiaTheme="minorEastAsia" w:hAnsi="Times New Roman" w:cs="Times New Roman"/>
                  <w:color w:val="000000"/>
                </w:rPr>
                <w:t>37</w:t>
              </w:r>
            </w:ins>
          </w:p>
        </w:tc>
        <w:tc>
          <w:tcPr>
            <w:tcW w:w="162" w:type="pct"/>
            <w:noWrap/>
            <w:vAlign w:val="center"/>
          </w:tcPr>
          <w:p w14:paraId="1358F3C4" w14:textId="392884F8"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2829" w:author="瑋婷 徐" w:date="2025-01-03T16:57:00Z" w16du:dateUtc="2025-01-03T08:57:00Z"/>
                <w:rFonts w:ascii="Times New Roman" w:eastAsiaTheme="minorEastAsia" w:hAnsi="Times New Roman" w:cs="Times New Roman"/>
                <w:color w:val="000000"/>
              </w:rPr>
              <w:pPrChange w:id="22830"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2831" w:author="瑋婷 徐" w:date="2025-01-03T16:58:00Z" w16du:dateUtc="2025-01-03T08:58:00Z">
              <w:r w:rsidRPr="003F0C1C">
                <w:rPr>
                  <w:rFonts w:ascii="Times New Roman" w:eastAsiaTheme="minorEastAsia" w:hAnsi="Times New Roman" w:cs="Times New Roman"/>
                  <w:color w:val="000000"/>
                </w:rPr>
                <w:t>38</w:t>
              </w:r>
            </w:ins>
          </w:p>
        </w:tc>
        <w:tc>
          <w:tcPr>
            <w:tcW w:w="162" w:type="pct"/>
            <w:noWrap/>
            <w:vAlign w:val="center"/>
          </w:tcPr>
          <w:p w14:paraId="568C65D1" w14:textId="6281EE57"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2832" w:author="瑋婷 徐" w:date="2025-01-03T16:57:00Z" w16du:dateUtc="2025-01-03T08:57:00Z"/>
                <w:rFonts w:ascii="Times New Roman" w:eastAsiaTheme="minorEastAsia" w:hAnsi="Times New Roman" w:cs="Times New Roman"/>
                <w:color w:val="000000"/>
              </w:rPr>
              <w:pPrChange w:id="22833"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2834" w:author="瑋婷 徐" w:date="2025-01-03T16:58:00Z" w16du:dateUtc="2025-01-03T08:58:00Z">
              <w:r w:rsidRPr="003F0C1C">
                <w:rPr>
                  <w:rFonts w:ascii="Times New Roman" w:eastAsiaTheme="minorEastAsia" w:hAnsi="Times New Roman" w:cs="Times New Roman"/>
                  <w:color w:val="000000"/>
                </w:rPr>
                <w:t>39</w:t>
              </w:r>
            </w:ins>
          </w:p>
        </w:tc>
        <w:tc>
          <w:tcPr>
            <w:tcW w:w="162" w:type="pct"/>
            <w:noWrap/>
            <w:vAlign w:val="center"/>
          </w:tcPr>
          <w:p w14:paraId="632AE4EE" w14:textId="2DA16E0D"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2835" w:author="瑋婷 徐" w:date="2025-01-03T16:57:00Z" w16du:dateUtc="2025-01-03T08:57:00Z"/>
                <w:rFonts w:ascii="Times New Roman" w:eastAsiaTheme="minorEastAsia" w:hAnsi="Times New Roman" w:cs="Times New Roman"/>
              </w:rPr>
              <w:pPrChange w:id="22836"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2837" w:author="瑋婷 徐" w:date="2025-01-03T16:58:00Z" w16du:dateUtc="2025-01-03T08:58:00Z">
              <w:r w:rsidRPr="003F0C1C">
                <w:rPr>
                  <w:rFonts w:ascii="Times New Roman" w:eastAsiaTheme="minorEastAsia" w:hAnsi="Times New Roman" w:cs="Times New Roman"/>
                  <w:color w:val="000000"/>
                </w:rPr>
                <w:t>40</w:t>
              </w:r>
            </w:ins>
          </w:p>
        </w:tc>
        <w:tc>
          <w:tcPr>
            <w:tcW w:w="167" w:type="pct"/>
            <w:noWrap/>
            <w:vAlign w:val="center"/>
          </w:tcPr>
          <w:p w14:paraId="7F9D6EC6" w14:textId="2507B886" w:rsidR="003C19C7" w:rsidRPr="003F0C1C"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2838" w:author="瑋婷 徐" w:date="2025-01-03T16:57:00Z" w16du:dateUtc="2025-01-03T08:57:00Z"/>
                <w:rFonts w:ascii="Times New Roman" w:eastAsiaTheme="minorEastAsia" w:hAnsi="Times New Roman" w:cs="Times New Roman"/>
              </w:rPr>
              <w:pPrChange w:id="22839" w:author="瑋婷 徐" w:date="2025-01-03T16:58:00Z" w16du:dateUtc="2025-01-03T08:58: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2840" w:author="瑋婷 徐" w:date="2025-01-03T16:58:00Z" w16du:dateUtc="2025-01-03T08:58:00Z">
              <w:r w:rsidRPr="003F0C1C">
                <w:rPr>
                  <w:rFonts w:ascii="Times New Roman" w:eastAsiaTheme="minorEastAsia" w:hAnsi="Times New Roman" w:cs="Times New Roman"/>
                  <w:color w:val="000000"/>
                </w:rPr>
                <w:t>41</w:t>
              </w:r>
            </w:ins>
          </w:p>
        </w:tc>
      </w:tr>
      <w:tr w:rsidR="003C19C7" w:rsidRPr="003F0C1C" w14:paraId="40852E53" w14:textId="77777777" w:rsidTr="003C19C7">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2841" w:author="瑋婷 徐" w:date="2025-01-03T17:01:00Z" w16du:dateUtc="2025-01-03T09:01:00Z">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22842" w:author="瑋婷 徐" w:date="2025-01-03T16:50:00Z"/>
          <w:trPrChange w:id="22843"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2844" w:author="瑋婷 徐" w:date="2025-01-03T17:01:00Z" w16du:dateUtc="2025-01-03T09:01:00Z">
              <w:tcPr>
                <w:tcW w:w="781" w:type="pct"/>
                <w:gridSpan w:val="2"/>
                <w:vAlign w:val="center"/>
                <w:hideMark/>
              </w:tcPr>
            </w:tcPrChange>
          </w:tcPr>
          <w:p w14:paraId="6BB43923" w14:textId="77777777" w:rsidR="003C19C7" w:rsidRPr="00D51403" w:rsidRDefault="003C19C7">
            <w:pPr>
              <w:spacing w:line="360" w:lineRule="auto"/>
              <w:jc w:val="both"/>
              <w:rPr>
                <w:ins w:id="22845" w:author="瑋婷 徐" w:date="2025-01-03T16:50:00Z" w16du:dateUtc="2025-01-03T08:50:00Z"/>
                <w:rFonts w:ascii="Times New Roman" w:eastAsiaTheme="minorEastAsia" w:hAnsi="Times New Roman" w:cs="Times New Roman"/>
                <w:b w:val="0"/>
                <w:bCs w:val="0"/>
                <w:color w:val="000000"/>
                <w:rPrChange w:id="22846" w:author="瑋婷 徐" w:date="2025-01-04T22:53:00Z" w16du:dateUtc="2025-01-04T14:53:00Z">
                  <w:rPr>
                    <w:ins w:id="22847" w:author="瑋婷 徐" w:date="2025-01-03T16:50:00Z" w16du:dateUtc="2025-01-03T08:50:00Z"/>
                    <w:rFonts w:ascii="Calibri" w:hAnsi="Calibri" w:cs="Calibri"/>
                    <w:color w:val="000000"/>
                    <w:sz w:val="22"/>
                    <w:szCs w:val="22"/>
                  </w:rPr>
                </w:rPrChange>
              </w:rPr>
              <w:pPrChange w:id="22848" w:author="瑋婷 徐" w:date="2025-01-03T16:55:00Z" w16du:dateUtc="2025-01-03T08:55:00Z">
                <w:pPr/>
              </w:pPrChange>
            </w:pPr>
            <w:ins w:id="22849" w:author="瑋婷 徐" w:date="2025-01-03T16:50:00Z" w16du:dateUtc="2025-01-03T08:50:00Z">
              <w:r w:rsidRPr="00D51403">
                <w:rPr>
                  <w:rFonts w:ascii="Times New Roman" w:eastAsiaTheme="minorEastAsia" w:hAnsi="Times New Roman" w:cs="Times New Roman" w:hint="eastAsia"/>
                  <w:b w:val="0"/>
                  <w:bCs w:val="0"/>
                  <w:color w:val="000000"/>
                  <w:rPrChange w:id="22850" w:author="瑋婷 徐" w:date="2025-01-04T22:53:00Z" w16du:dateUtc="2025-01-04T14:53:00Z">
                    <w:rPr>
                      <w:rFonts w:ascii="Calibri" w:hAnsi="Calibri" w:cs="Calibri" w:hint="eastAsia"/>
                      <w:color w:val="000000"/>
                      <w:sz w:val="22"/>
                      <w:szCs w:val="22"/>
                    </w:rPr>
                  </w:rPrChange>
                </w:rPr>
                <w:t>赤腰燕</w:t>
              </w:r>
              <w:r w:rsidRPr="00D51403">
                <w:rPr>
                  <w:rFonts w:ascii="Times New Roman" w:eastAsiaTheme="minorEastAsia" w:hAnsi="Times New Roman" w:cs="Times New Roman"/>
                  <w:b w:val="0"/>
                  <w:bCs w:val="0"/>
                  <w:color w:val="000000"/>
                  <w:rPrChange w:id="22851"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Change w:id="22852" w:author="瑋婷 徐" w:date="2025-01-03T17:01:00Z" w16du:dateUtc="2025-01-03T09:01:00Z">
              <w:tcPr>
                <w:tcW w:w="814" w:type="pct"/>
                <w:gridSpan w:val="2"/>
                <w:vAlign w:val="center"/>
                <w:hideMark/>
              </w:tcPr>
            </w:tcPrChange>
          </w:tcPr>
          <w:p w14:paraId="7C00E45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853" w:author="瑋婷 徐" w:date="2025-01-03T16:50:00Z" w16du:dateUtc="2025-01-03T08:50:00Z"/>
                <w:rFonts w:ascii="Times New Roman" w:eastAsiaTheme="minorEastAsia" w:hAnsi="Times New Roman" w:cs="Times New Roman"/>
                <w:i/>
                <w:iCs/>
                <w:color w:val="000000"/>
                <w:rPrChange w:id="22854" w:author="瑋婷 徐" w:date="2025-01-04T22:53:00Z" w16du:dateUtc="2025-01-04T14:53:00Z">
                  <w:rPr>
                    <w:ins w:id="22855" w:author="瑋婷 徐" w:date="2025-01-03T16:50:00Z" w16du:dateUtc="2025-01-03T08:50:00Z"/>
                    <w:rFonts w:ascii="Calibri" w:hAnsi="Calibri" w:cs="Calibri"/>
                    <w:i/>
                    <w:iCs/>
                    <w:color w:val="000000"/>
                    <w:sz w:val="22"/>
                    <w:szCs w:val="22"/>
                  </w:rPr>
                </w:rPrChange>
              </w:rPr>
              <w:pPrChange w:id="228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857" w:author="瑋婷 徐" w:date="2025-01-03T16:50:00Z" w16du:dateUtc="2025-01-03T08:50:00Z">
              <w:r w:rsidRPr="00D51403">
                <w:rPr>
                  <w:rFonts w:ascii="Times New Roman" w:eastAsiaTheme="minorEastAsia" w:hAnsi="Times New Roman" w:cs="Times New Roman"/>
                  <w:i/>
                  <w:iCs/>
                  <w:color w:val="000000"/>
                  <w:rPrChange w:id="22858" w:author="瑋婷 徐" w:date="2025-01-04T22:53:00Z" w16du:dateUtc="2025-01-04T14:53:00Z">
                    <w:rPr>
                      <w:rFonts w:ascii="Calibri" w:hAnsi="Calibri" w:cs="Calibri"/>
                      <w:i/>
                      <w:iCs/>
                      <w:color w:val="000000"/>
                      <w:sz w:val="22"/>
                      <w:szCs w:val="22"/>
                    </w:rPr>
                  </w:rPrChange>
                </w:rPr>
                <w:t>Cecropis striolata</w:t>
              </w:r>
            </w:ins>
          </w:p>
        </w:tc>
        <w:tc>
          <w:tcPr>
            <w:tcW w:w="0" w:type="pct"/>
            <w:noWrap/>
            <w:vAlign w:val="center"/>
            <w:hideMark/>
            <w:tcPrChange w:id="22859" w:author="瑋婷 徐" w:date="2025-01-03T17:01:00Z" w16du:dateUtc="2025-01-03T09:01:00Z">
              <w:tcPr>
                <w:tcW w:w="162" w:type="pct"/>
                <w:gridSpan w:val="2"/>
                <w:noWrap/>
                <w:vAlign w:val="center"/>
                <w:hideMark/>
              </w:tcPr>
            </w:tcPrChange>
          </w:tcPr>
          <w:p w14:paraId="49446B0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860" w:author="瑋婷 徐" w:date="2025-01-03T16:50:00Z" w16du:dateUtc="2025-01-03T08:50:00Z"/>
                <w:rFonts w:ascii="Times New Roman" w:eastAsiaTheme="minorEastAsia" w:hAnsi="Times New Roman" w:cs="Times New Roman"/>
                <w:i/>
                <w:iCs/>
                <w:color w:val="000000"/>
                <w:rPrChange w:id="22861" w:author="瑋婷 徐" w:date="2025-01-04T22:53:00Z" w16du:dateUtc="2025-01-04T14:53:00Z">
                  <w:rPr>
                    <w:ins w:id="22862" w:author="瑋婷 徐" w:date="2025-01-03T16:50:00Z" w16du:dateUtc="2025-01-03T08:50:00Z"/>
                    <w:rFonts w:ascii="Calibri" w:hAnsi="Calibri" w:cs="Calibri"/>
                    <w:i/>
                    <w:iCs/>
                    <w:color w:val="000000"/>
                    <w:sz w:val="22"/>
                    <w:szCs w:val="22"/>
                  </w:rPr>
                </w:rPrChange>
              </w:rPr>
              <w:pPrChange w:id="2286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2864" w:author="瑋婷 徐" w:date="2025-01-03T17:01:00Z" w16du:dateUtc="2025-01-03T09:01:00Z">
              <w:tcPr>
                <w:tcW w:w="162" w:type="pct"/>
                <w:gridSpan w:val="2"/>
                <w:noWrap/>
                <w:vAlign w:val="center"/>
                <w:hideMark/>
              </w:tcPr>
            </w:tcPrChange>
          </w:tcPr>
          <w:p w14:paraId="60CA661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865" w:author="瑋婷 徐" w:date="2025-01-03T16:50:00Z" w16du:dateUtc="2025-01-03T08:50:00Z"/>
                <w:rFonts w:ascii="Times New Roman" w:eastAsiaTheme="minorEastAsia" w:hAnsi="Times New Roman" w:cs="Times New Roman"/>
                <w:rPrChange w:id="22866" w:author="瑋婷 徐" w:date="2025-01-04T22:53:00Z" w16du:dateUtc="2025-01-04T14:53:00Z">
                  <w:rPr>
                    <w:ins w:id="22867" w:author="瑋婷 徐" w:date="2025-01-03T16:50:00Z" w16du:dateUtc="2025-01-03T08:50:00Z"/>
                    <w:rFonts w:ascii="Times New Roman" w:eastAsia="Times New Roman" w:hAnsi="Times New Roman" w:cs="Times New Roman"/>
                    <w:sz w:val="20"/>
                    <w:szCs w:val="20"/>
                  </w:rPr>
                </w:rPrChange>
              </w:rPr>
              <w:pPrChange w:id="228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2869" w:author="瑋婷 徐" w:date="2025-01-03T17:01:00Z" w16du:dateUtc="2025-01-03T09:01:00Z">
              <w:tcPr>
                <w:tcW w:w="162" w:type="pct"/>
                <w:gridSpan w:val="2"/>
                <w:noWrap/>
                <w:vAlign w:val="center"/>
                <w:hideMark/>
              </w:tcPr>
            </w:tcPrChange>
          </w:tcPr>
          <w:p w14:paraId="4FBAB6C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870" w:author="瑋婷 徐" w:date="2025-01-03T16:50:00Z" w16du:dateUtc="2025-01-03T08:50:00Z"/>
                <w:rFonts w:ascii="Times New Roman" w:eastAsiaTheme="minorEastAsia" w:hAnsi="Times New Roman" w:cs="Times New Roman"/>
                <w:rPrChange w:id="22871" w:author="瑋婷 徐" w:date="2025-01-04T22:53:00Z" w16du:dateUtc="2025-01-04T14:53:00Z">
                  <w:rPr>
                    <w:ins w:id="22872" w:author="瑋婷 徐" w:date="2025-01-03T16:50:00Z" w16du:dateUtc="2025-01-03T08:50:00Z"/>
                    <w:rFonts w:ascii="Times New Roman" w:eastAsia="Times New Roman" w:hAnsi="Times New Roman" w:cs="Times New Roman"/>
                    <w:sz w:val="20"/>
                    <w:szCs w:val="20"/>
                  </w:rPr>
                </w:rPrChange>
              </w:rPr>
              <w:pPrChange w:id="228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2874" w:author="瑋婷 徐" w:date="2025-01-03T17:01:00Z" w16du:dateUtc="2025-01-03T09:01:00Z">
              <w:tcPr>
                <w:tcW w:w="162" w:type="pct"/>
                <w:gridSpan w:val="2"/>
                <w:noWrap/>
                <w:vAlign w:val="center"/>
                <w:hideMark/>
              </w:tcPr>
            </w:tcPrChange>
          </w:tcPr>
          <w:p w14:paraId="4902BBE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875" w:author="瑋婷 徐" w:date="2025-01-03T16:50:00Z" w16du:dateUtc="2025-01-03T08:50:00Z"/>
                <w:rFonts w:ascii="Times New Roman" w:eastAsiaTheme="minorEastAsia" w:hAnsi="Times New Roman" w:cs="Times New Roman"/>
                <w:rPrChange w:id="22876" w:author="瑋婷 徐" w:date="2025-01-04T22:53:00Z" w16du:dateUtc="2025-01-04T14:53:00Z">
                  <w:rPr>
                    <w:ins w:id="22877" w:author="瑋婷 徐" w:date="2025-01-03T16:50:00Z" w16du:dateUtc="2025-01-03T08:50:00Z"/>
                    <w:rFonts w:ascii="Times New Roman" w:eastAsia="Times New Roman" w:hAnsi="Times New Roman" w:cs="Times New Roman"/>
                    <w:sz w:val="20"/>
                    <w:szCs w:val="20"/>
                  </w:rPr>
                </w:rPrChange>
              </w:rPr>
              <w:pPrChange w:id="228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2879" w:author="瑋婷 徐" w:date="2025-01-03T17:01:00Z" w16du:dateUtc="2025-01-03T09:01:00Z">
              <w:tcPr>
                <w:tcW w:w="162" w:type="pct"/>
                <w:gridSpan w:val="2"/>
                <w:noWrap/>
                <w:vAlign w:val="center"/>
                <w:hideMark/>
              </w:tcPr>
            </w:tcPrChange>
          </w:tcPr>
          <w:p w14:paraId="08EF249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880" w:author="瑋婷 徐" w:date="2025-01-03T16:50:00Z" w16du:dateUtc="2025-01-03T08:50:00Z"/>
                <w:rFonts w:ascii="Times New Roman" w:eastAsiaTheme="minorEastAsia" w:hAnsi="Times New Roman" w:cs="Times New Roman"/>
                <w:rPrChange w:id="22881" w:author="瑋婷 徐" w:date="2025-01-04T22:53:00Z" w16du:dateUtc="2025-01-04T14:53:00Z">
                  <w:rPr>
                    <w:ins w:id="22882" w:author="瑋婷 徐" w:date="2025-01-03T16:50:00Z" w16du:dateUtc="2025-01-03T08:50:00Z"/>
                    <w:rFonts w:ascii="Times New Roman" w:eastAsia="Times New Roman" w:hAnsi="Times New Roman" w:cs="Times New Roman"/>
                    <w:sz w:val="20"/>
                    <w:szCs w:val="20"/>
                  </w:rPr>
                </w:rPrChange>
              </w:rPr>
              <w:pPrChange w:id="228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2884" w:author="瑋婷 徐" w:date="2025-01-03T17:01:00Z" w16du:dateUtc="2025-01-03T09:01:00Z">
              <w:tcPr>
                <w:tcW w:w="162" w:type="pct"/>
                <w:gridSpan w:val="2"/>
                <w:noWrap/>
                <w:vAlign w:val="center"/>
                <w:hideMark/>
              </w:tcPr>
            </w:tcPrChange>
          </w:tcPr>
          <w:p w14:paraId="595BC45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885" w:author="瑋婷 徐" w:date="2025-01-03T16:50:00Z" w16du:dateUtc="2025-01-03T08:50:00Z"/>
                <w:rFonts w:ascii="Times New Roman" w:eastAsiaTheme="minorEastAsia" w:hAnsi="Times New Roman" w:cs="Times New Roman"/>
                <w:rPrChange w:id="22886" w:author="瑋婷 徐" w:date="2025-01-04T22:53:00Z" w16du:dateUtc="2025-01-04T14:53:00Z">
                  <w:rPr>
                    <w:ins w:id="22887" w:author="瑋婷 徐" w:date="2025-01-03T16:50:00Z" w16du:dateUtc="2025-01-03T08:50:00Z"/>
                    <w:rFonts w:ascii="Times New Roman" w:eastAsia="Times New Roman" w:hAnsi="Times New Roman" w:cs="Times New Roman"/>
                    <w:sz w:val="20"/>
                    <w:szCs w:val="20"/>
                  </w:rPr>
                </w:rPrChange>
              </w:rPr>
              <w:pPrChange w:id="2288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2889" w:author="瑋婷 徐" w:date="2025-01-03T17:01:00Z" w16du:dateUtc="2025-01-03T09:01:00Z">
              <w:tcPr>
                <w:tcW w:w="162" w:type="pct"/>
                <w:gridSpan w:val="2"/>
                <w:noWrap/>
                <w:vAlign w:val="center"/>
                <w:hideMark/>
              </w:tcPr>
            </w:tcPrChange>
          </w:tcPr>
          <w:p w14:paraId="308837BD"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890" w:author="瑋婷 徐" w:date="2025-01-03T16:50:00Z" w16du:dateUtc="2025-01-03T08:50:00Z"/>
                <w:rFonts w:ascii="Times New Roman" w:eastAsiaTheme="minorEastAsia" w:hAnsi="Times New Roman" w:cs="Times New Roman"/>
                <w:rPrChange w:id="22891" w:author="瑋婷 徐" w:date="2025-01-04T22:53:00Z" w16du:dateUtc="2025-01-04T14:53:00Z">
                  <w:rPr>
                    <w:ins w:id="22892" w:author="瑋婷 徐" w:date="2025-01-03T16:50:00Z" w16du:dateUtc="2025-01-03T08:50:00Z"/>
                    <w:rFonts w:ascii="Times New Roman" w:eastAsia="Times New Roman" w:hAnsi="Times New Roman" w:cs="Times New Roman"/>
                    <w:sz w:val="20"/>
                    <w:szCs w:val="20"/>
                  </w:rPr>
                </w:rPrChange>
              </w:rPr>
              <w:pPrChange w:id="228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2894" w:author="瑋婷 徐" w:date="2025-01-03T17:01:00Z" w16du:dateUtc="2025-01-03T09:01:00Z">
              <w:tcPr>
                <w:tcW w:w="162" w:type="pct"/>
                <w:gridSpan w:val="2"/>
                <w:noWrap/>
                <w:vAlign w:val="center"/>
                <w:hideMark/>
              </w:tcPr>
            </w:tcPrChange>
          </w:tcPr>
          <w:p w14:paraId="74CF2A5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895" w:author="瑋婷 徐" w:date="2025-01-03T16:50:00Z" w16du:dateUtc="2025-01-03T08:50:00Z"/>
                <w:rFonts w:ascii="Times New Roman" w:eastAsiaTheme="minorEastAsia" w:hAnsi="Times New Roman" w:cs="Times New Roman"/>
                <w:rPrChange w:id="22896" w:author="瑋婷 徐" w:date="2025-01-04T22:53:00Z" w16du:dateUtc="2025-01-04T14:53:00Z">
                  <w:rPr>
                    <w:ins w:id="22897" w:author="瑋婷 徐" w:date="2025-01-03T16:50:00Z" w16du:dateUtc="2025-01-03T08:50:00Z"/>
                    <w:rFonts w:ascii="Times New Roman" w:eastAsia="Times New Roman" w:hAnsi="Times New Roman" w:cs="Times New Roman"/>
                    <w:sz w:val="20"/>
                    <w:szCs w:val="20"/>
                  </w:rPr>
                </w:rPrChange>
              </w:rPr>
              <w:pPrChange w:id="228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2899" w:author="瑋婷 徐" w:date="2025-01-03T17:01:00Z" w16du:dateUtc="2025-01-03T09:01:00Z">
              <w:tcPr>
                <w:tcW w:w="162" w:type="pct"/>
                <w:gridSpan w:val="2"/>
                <w:noWrap/>
                <w:vAlign w:val="center"/>
                <w:hideMark/>
              </w:tcPr>
            </w:tcPrChange>
          </w:tcPr>
          <w:p w14:paraId="4A98664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00" w:author="瑋婷 徐" w:date="2025-01-03T16:50:00Z" w16du:dateUtc="2025-01-03T08:50:00Z"/>
                <w:rFonts w:ascii="Times New Roman" w:eastAsiaTheme="minorEastAsia" w:hAnsi="Times New Roman" w:cs="Times New Roman"/>
                <w:rPrChange w:id="22901" w:author="瑋婷 徐" w:date="2025-01-04T22:53:00Z" w16du:dateUtc="2025-01-04T14:53:00Z">
                  <w:rPr>
                    <w:ins w:id="22902" w:author="瑋婷 徐" w:date="2025-01-03T16:50:00Z" w16du:dateUtc="2025-01-03T08:50:00Z"/>
                    <w:rFonts w:ascii="Times New Roman" w:eastAsia="Times New Roman" w:hAnsi="Times New Roman" w:cs="Times New Roman"/>
                    <w:sz w:val="20"/>
                    <w:szCs w:val="20"/>
                  </w:rPr>
                </w:rPrChange>
              </w:rPr>
              <w:pPrChange w:id="229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2904" w:author="瑋婷 徐" w:date="2025-01-03T17:01:00Z" w16du:dateUtc="2025-01-03T09:01:00Z">
              <w:tcPr>
                <w:tcW w:w="162" w:type="pct"/>
                <w:gridSpan w:val="2"/>
                <w:noWrap/>
                <w:vAlign w:val="center"/>
                <w:hideMark/>
              </w:tcPr>
            </w:tcPrChange>
          </w:tcPr>
          <w:p w14:paraId="5397C83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05" w:author="瑋婷 徐" w:date="2025-01-03T16:50:00Z" w16du:dateUtc="2025-01-03T08:50:00Z"/>
                <w:rFonts w:ascii="Times New Roman" w:eastAsiaTheme="minorEastAsia" w:hAnsi="Times New Roman" w:cs="Times New Roman"/>
                <w:rPrChange w:id="22906" w:author="瑋婷 徐" w:date="2025-01-04T22:53:00Z" w16du:dateUtc="2025-01-04T14:53:00Z">
                  <w:rPr>
                    <w:ins w:id="22907" w:author="瑋婷 徐" w:date="2025-01-03T16:50:00Z" w16du:dateUtc="2025-01-03T08:50:00Z"/>
                    <w:rFonts w:ascii="Times New Roman" w:eastAsia="Times New Roman" w:hAnsi="Times New Roman" w:cs="Times New Roman"/>
                    <w:sz w:val="20"/>
                    <w:szCs w:val="20"/>
                  </w:rPr>
                </w:rPrChange>
              </w:rPr>
              <w:pPrChange w:id="229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2909" w:author="瑋婷 徐" w:date="2025-01-03T17:01:00Z" w16du:dateUtc="2025-01-03T09:01:00Z">
              <w:tcPr>
                <w:tcW w:w="162" w:type="pct"/>
                <w:gridSpan w:val="2"/>
                <w:noWrap/>
                <w:vAlign w:val="center"/>
                <w:hideMark/>
              </w:tcPr>
            </w:tcPrChange>
          </w:tcPr>
          <w:p w14:paraId="00E8E8C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10" w:author="瑋婷 徐" w:date="2025-01-03T16:50:00Z" w16du:dateUtc="2025-01-03T08:50:00Z"/>
                <w:rFonts w:ascii="Times New Roman" w:eastAsiaTheme="minorEastAsia" w:hAnsi="Times New Roman" w:cs="Times New Roman"/>
                <w:rPrChange w:id="22911" w:author="瑋婷 徐" w:date="2025-01-04T22:53:00Z" w16du:dateUtc="2025-01-04T14:53:00Z">
                  <w:rPr>
                    <w:ins w:id="22912" w:author="瑋婷 徐" w:date="2025-01-03T16:50:00Z" w16du:dateUtc="2025-01-03T08:50:00Z"/>
                    <w:rFonts w:ascii="Times New Roman" w:eastAsia="Times New Roman" w:hAnsi="Times New Roman" w:cs="Times New Roman"/>
                    <w:sz w:val="20"/>
                    <w:szCs w:val="20"/>
                  </w:rPr>
                </w:rPrChange>
              </w:rPr>
              <w:pPrChange w:id="229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2914" w:author="瑋婷 徐" w:date="2025-01-03T17:01:00Z" w16du:dateUtc="2025-01-03T09:01:00Z">
              <w:tcPr>
                <w:tcW w:w="162" w:type="pct"/>
                <w:gridSpan w:val="2"/>
                <w:noWrap/>
                <w:vAlign w:val="center"/>
                <w:hideMark/>
              </w:tcPr>
            </w:tcPrChange>
          </w:tcPr>
          <w:p w14:paraId="0238063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15" w:author="瑋婷 徐" w:date="2025-01-03T16:50:00Z" w16du:dateUtc="2025-01-03T08:50:00Z"/>
                <w:rFonts w:ascii="Times New Roman" w:eastAsiaTheme="minorEastAsia" w:hAnsi="Times New Roman" w:cs="Times New Roman"/>
                <w:rPrChange w:id="22916" w:author="瑋婷 徐" w:date="2025-01-04T22:53:00Z" w16du:dateUtc="2025-01-04T14:53:00Z">
                  <w:rPr>
                    <w:ins w:id="22917" w:author="瑋婷 徐" w:date="2025-01-03T16:50:00Z" w16du:dateUtc="2025-01-03T08:50:00Z"/>
                    <w:rFonts w:ascii="Times New Roman" w:eastAsia="Times New Roman" w:hAnsi="Times New Roman" w:cs="Times New Roman"/>
                    <w:sz w:val="20"/>
                    <w:szCs w:val="20"/>
                  </w:rPr>
                </w:rPrChange>
              </w:rPr>
              <w:pPrChange w:id="2291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2919" w:author="瑋婷 徐" w:date="2025-01-03T17:01:00Z" w16du:dateUtc="2025-01-03T09:01:00Z">
              <w:tcPr>
                <w:tcW w:w="162" w:type="pct"/>
                <w:gridSpan w:val="2"/>
                <w:noWrap/>
                <w:vAlign w:val="center"/>
                <w:hideMark/>
              </w:tcPr>
            </w:tcPrChange>
          </w:tcPr>
          <w:p w14:paraId="3A5374F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20" w:author="瑋婷 徐" w:date="2025-01-03T16:50:00Z" w16du:dateUtc="2025-01-03T08:50:00Z"/>
                <w:rFonts w:ascii="Times New Roman" w:eastAsiaTheme="minorEastAsia" w:hAnsi="Times New Roman" w:cs="Times New Roman"/>
                <w:rPrChange w:id="22921" w:author="瑋婷 徐" w:date="2025-01-04T22:53:00Z" w16du:dateUtc="2025-01-04T14:53:00Z">
                  <w:rPr>
                    <w:ins w:id="22922" w:author="瑋婷 徐" w:date="2025-01-03T16:50:00Z" w16du:dateUtc="2025-01-03T08:50:00Z"/>
                    <w:rFonts w:ascii="Times New Roman" w:eastAsia="Times New Roman" w:hAnsi="Times New Roman" w:cs="Times New Roman"/>
                    <w:sz w:val="20"/>
                    <w:szCs w:val="20"/>
                  </w:rPr>
                </w:rPrChange>
              </w:rPr>
              <w:pPrChange w:id="229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2924" w:author="瑋婷 徐" w:date="2025-01-03T17:01:00Z" w16du:dateUtc="2025-01-03T09:01:00Z">
              <w:tcPr>
                <w:tcW w:w="162" w:type="pct"/>
                <w:gridSpan w:val="2"/>
                <w:noWrap/>
                <w:vAlign w:val="center"/>
                <w:hideMark/>
              </w:tcPr>
            </w:tcPrChange>
          </w:tcPr>
          <w:p w14:paraId="2EBA751E"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25" w:author="瑋婷 徐" w:date="2025-01-03T16:50:00Z" w16du:dateUtc="2025-01-03T08:50:00Z"/>
                <w:rFonts w:ascii="Times New Roman" w:eastAsiaTheme="minorEastAsia" w:hAnsi="Times New Roman" w:cs="Times New Roman"/>
                <w:rPrChange w:id="22926" w:author="瑋婷 徐" w:date="2025-01-04T22:53:00Z" w16du:dateUtc="2025-01-04T14:53:00Z">
                  <w:rPr>
                    <w:ins w:id="22927" w:author="瑋婷 徐" w:date="2025-01-03T16:50:00Z" w16du:dateUtc="2025-01-03T08:50:00Z"/>
                    <w:rFonts w:ascii="Times New Roman" w:eastAsia="Times New Roman" w:hAnsi="Times New Roman" w:cs="Times New Roman"/>
                    <w:sz w:val="20"/>
                    <w:szCs w:val="20"/>
                  </w:rPr>
                </w:rPrChange>
              </w:rPr>
              <w:pPrChange w:id="2292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2929" w:author="瑋婷 徐" w:date="2025-01-03T17:01:00Z" w16du:dateUtc="2025-01-03T09:01:00Z">
              <w:tcPr>
                <w:tcW w:w="162" w:type="pct"/>
                <w:gridSpan w:val="2"/>
                <w:noWrap/>
                <w:vAlign w:val="center"/>
                <w:hideMark/>
              </w:tcPr>
            </w:tcPrChange>
          </w:tcPr>
          <w:p w14:paraId="422BBB2B"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30" w:author="瑋婷 徐" w:date="2025-01-03T16:50:00Z" w16du:dateUtc="2025-01-03T08:50:00Z"/>
                <w:rFonts w:ascii="Times New Roman" w:eastAsiaTheme="minorEastAsia" w:hAnsi="Times New Roman" w:cs="Times New Roman"/>
                <w:rPrChange w:id="22931" w:author="瑋婷 徐" w:date="2025-01-04T22:53:00Z" w16du:dateUtc="2025-01-04T14:53:00Z">
                  <w:rPr>
                    <w:ins w:id="22932" w:author="瑋婷 徐" w:date="2025-01-03T16:50:00Z" w16du:dateUtc="2025-01-03T08:50:00Z"/>
                    <w:rFonts w:ascii="Times New Roman" w:eastAsia="Times New Roman" w:hAnsi="Times New Roman" w:cs="Times New Roman"/>
                    <w:sz w:val="20"/>
                    <w:szCs w:val="20"/>
                  </w:rPr>
                </w:rPrChange>
              </w:rPr>
              <w:pPrChange w:id="229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2934" w:author="瑋婷 徐" w:date="2025-01-03T17:01:00Z" w16du:dateUtc="2025-01-03T09:01:00Z">
              <w:tcPr>
                <w:tcW w:w="162" w:type="pct"/>
                <w:gridSpan w:val="2"/>
                <w:noWrap/>
                <w:vAlign w:val="center"/>
                <w:hideMark/>
              </w:tcPr>
            </w:tcPrChange>
          </w:tcPr>
          <w:p w14:paraId="22B82E1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35" w:author="瑋婷 徐" w:date="2025-01-03T16:50:00Z" w16du:dateUtc="2025-01-03T08:50:00Z"/>
                <w:rFonts w:ascii="Times New Roman" w:eastAsiaTheme="minorEastAsia" w:hAnsi="Times New Roman" w:cs="Times New Roman"/>
                <w:rPrChange w:id="22936" w:author="瑋婷 徐" w:date="2025-01-04T22:53:00Z" w16du:dateUtc="2025-01-04T14:53:00Z">
                  <w:rPr>
                    <w:ins w:id="22937" w:author="瑋婷 徐" w:date="2025-01-03T16:50:00Z" w16du:dateUtc="2025-01-03T08:50:00Z"/>
                    <w:rFonts w:ascii="Times New Roman" w:eastAsia="Times New Roman" w:hAnsi="Times New Roman" w:cs="Times New Roman"/>
                    <w:sz w:val="20"/>
                    <w:szCs w:val="20"/>
                  </w:rPr>
                </w:rPrChange>
              </w:rPr>
              <w:pPrChange w:id="229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2939" w:author="瑋婷 徐" w:date="2025-01-03T17:01:00Z" w16du:dateUtc="2025-01-03T09:01:00Z">
              <w:tcPr>
                <w:tcW w:w="162" w:type="pct"/>
                <w:gridSpan w:val="2"/>
                <w:noWrap/>
                <w:vAlign w:val="center"/>
                <w:hideMark/>
              </w:tcPr>
            </w:tcPrChange>
          </w:tcPr>
          <w:p w14:paraId="0ECD47E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40" w:author="瑋婷 徐" w:date="2025-01-03T16:50:00Z" w16du:dateUtc="2025-01-03T08:50:00Z"/>
                <w:rFonts w:ascii="Times New Roman" w:eastAsiaTheme="minorEastAsia" w:hAnsi="Times New Roman" w:cs="Times New Roman"/>
                <w:rPrChange w:id="22941" w:author="瑋婷 徐" w:date="2025-01-04T22:53:00Z" w16du:dateUtc="2025-01-04T14:53:00Z">
                  <w:rPr>
                    <w:ins w:id="22942" w:author="瑋婷 徐" w:date="2025-01-03T16:50:00Z" w16du:dateUtc="2025-01-03T08:50:00Z"/>
                    <w:rFonts w:ascii="Times New Roman" w:eastAsia="Times New Roman" w:hAnsi="Times New Roman" w:cs="Times New Roman"/>
                    <w:sz w:val="20"/>
                    <w:szCs w:val="20"/>
                  </w:rPr>
                </w:rPrChange>
              </w:rPr>
              <w:pPrChange w:id="2294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2944" w:author="瑋婷 徐" w:date="2025-01-03T17:01:00Z" w16du:dateUtc="2025-01-03T09:01:00Z">
              <w:tcPr>
                <w:tcW w:w="162" w:type="pct"/>
                <w:gridSpan w:val="2"/>
                <w:noWrap/>
                <w:vAlign w:val="center"/>
                <w:hideMark/>
              </w:tcPr>
            </w:tcPrChange>
          </w:tcPr>
          <w:p w14:paraId="744B518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45" w:author="瑋婷 徐" w:date="2025-01-03T16:50:00Z" w16du:dateUtc="2025-01-03T08:50:00Z"/>
                <w:rFonts w:ascii="Times New Roman" w:eastAsiaTheme="minorEastAsia" w:hAnsi="Times New Roman" w:cs="Times New Roman"/>
                <w:color w:val="000000"/>
                <w:rPrChange w:id="22946" w:author="瑋婷 徐" w:date="2025-01-04T22:53:00Z" w16du:dateUtc="2025-01-04T14:53:00Z">
                  <w:rPr>
                    <w:ins w:id="22947" w:author="瑋婷 徐" w:date="2025-01-03T16:50:00Z" w16du:dateUtc="2025-01-03T08:50:00Z"/>
                    <w:rFonts w:ascii="Calibri" w:hAnsi="Calibri" w:cs="Calibri"/>
                    <w:color w:val="000000"/>
                    <w:sz w:val="22"/>
                    <w:szCs w:val="22"/>
                  </w:rPr>
                </w:rPrChange>
              </w:rPr>
              <w:pPrChange w:id="2294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2949" w:author="瑋婷 徐" w:date="2025-01-03T16:50:00Z" w16du:dateUtc="2025-01-03T08:50:00Z">
              <w:r w:rsidRPr="00D51403">
                <w:rPr>
                  <w:rFonts w:ascii="Times New Roman" w:eastAsiaTheme="minorEastAsia" w:hAnsi="Times New Roman" w:cs="Times New Roman"/>
                  <w:color w:val="000000"/>
                  <w:rPrChange w:id="22950"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2951" w:author="瑋婷 徐" w:date="2025-01-03T17:01:00Z" w16du:dateUtc="2025-01-03T09:01:00Z">
              <w:tcPr>
                <w:tcW w:w="162" w:type="pct"/>
                <w:gridSpan w:val="2"/>
                <w:noWrap/>
                <w:vAlign w:val="center"/>
                <w:hideMark/>
              </w:tcPr>
            </w:tcPrChange>
          </w:tcPr>
          <w:p w14:paraId="0884DE7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52" w:author="瑋婷 徐" w:date="2025-01-03T16:50:00Z" w16du:dateUtc="2025-01-03T08:50:00Z"/>
                <w:rFonts w:ascii="Times New Roman" w:eastAsiaTheme="minorEastAsia" w:hAnsi="Times New Roman" w:cs="Times New Roman"/>
                <w:color w:val="000000"/>
                <w:rPrChange w:id="22953" w:author="瑋婷 徐" w:date="2025-01-04T22:53:00Z" w16du:dateUtc="2025-01-04T14:53:00Z">
                  <w:rPr>
                    <w:ins w:id="22954" w:author="瑋婷 徐" w:date="2025-01-03T16:50:00Z" w16du:dateUtc="2025-01-03T08:50:00Z"/>
                    <w:rFonts w:ascii="Calibri" w:hAnsi="Calibri" w:cs="Calibri"/>
                    <w:color w:val="000000"/>
                    <w:sz w:val="22"/>
                    <w:szCs w:val="22"/>
                  </w:rPr>
                </w:rPrChange>
              </w:rPr>
              <w:pPrChange w:id="229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2956" w:author="瑋婷 徐" w:date="2025-01-03T17:01:00Z" w16du:dateUtc="2025-01-03T09:01:00Z">
              <w:tcPr>
                <w:tcW w:w="162" w:type="pct"/>
                <w:gridSpan w:val="2"/>
                <w:noWrap/>
                <w:vAlign w:val="center"/>
                <w:hideMark/>
              </w:tcPr>
            </w:tcPrChange>
          </w:tcPr>
          <w:p w14:paraId="6C56B33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57" w:author="瑋婷 徐" w:date="2025-01-03T16:50:00Z" w16du:dateUtc="2025-01-03T08:50:00Z"/>
                <w:rFonts w:ascii="Times New Roman" w:eastAsiaTheme="minorEastAsia" w:hAnsi="Times New Roman" w:cs="Times New Roman"/>
                <w:rPrChange w:id="22958" w:author="瑋婷 徐" w:date="2025-01-04T22:53:00Z" w16du:dateUtc="2025-01-04T14:53:00Z">
                  <w:rPr>
                    <w:ins w:id="22959" w:author="瑋婷 徐" w:date="2025-01-03T16:50:00Z" w16du:dateUtc="2025-01-03T08:50:00Z"/>
                    <w:rFonts w:ascii="Times New Roman" w:eastAsia="Times New Roman" w:hAnsi="Times New Roman" w:cs="Times New Roman"/>
                    <w:sz w:val="20"/>
                    <w:szCs w:val="20"/>
                  </w:rPr>
                </w:rPrChange>
              </w:rPr>
              <w:pPrChange w:id="2296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2961" w:author="瑋婷 徐" w:date="2025-01-03T17:01:00Z" w16du:dateUtc="2025-01-03T09:01:00Z">
              <w:tcPr>
                <w:tcW w:w="164" w:type="pct"/>
                <w:noWrap/>
                <w:vAlign w:val="center"/>
                <w:hideMark/>
              </w:tcPr>
            </w:tcPrChange>
          </w:tcPr>
          <w:p w14:paraId="55267C8E"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2962" w:author="瑋婷 徐" w:date="2025-01-03T16:50:00Z" w16du:dateUtc="2025-01-03T08:50:00Z"/>
                <w:rFonts w:ascii="Times New Roman" w:eastAsiaTheme="minorEastAsia" w:hAnsi="Times New Roman" w:cs="Times New Roman"/>
                <w:rPrChange w:id="22963" w:author="瑋婷 徐" w:date="2025-01-04T22:53:00Z" w16du:dateUtc="2025-01-04T14:53:00Z">
                  <w:rPr>
                    <w:ins w:id="22964" w:author="瑋婷 徐" w:date="2025-01-03T16:50:00Z" w16du:dateUtc="2025-01-03T08:50:00Z"/>
                    <w:rFonts w:ascii="Times New Roman" w:eastAsia="Times New Roman" w:hAnsi="Times New Roman" w:cs="Times New Roman"/>
                    <w:sz w:val="20"/>
                    <w:szCs w:val="20"/>
                  </w:rPr>
                </w:rPrChange>
              </w:rPr>
              <w:pPrChange w:id="229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F0C1C" w14:paraId="758B99FC" w14:textId="77777777" w:rsidTr="003C19C7">
        <w:trPr>
          <w:cnfStyle w:val="000000100000" w:firstRow="0" w:lastRow="0" w:firstColumn="0" w:lastColumn="0" w:oddVBand="0" w:evenVBand="0" w:oddHBand="1" w:evenHBand="0" w:firstRowFirstColumn="0" w:firstRowLastColumn="0" w:lastRowFirstColumn="0" w:lastRowLastColumn="0"/>
          <w:trHeight w:val="300"/>
          <w:ins w:id="22966"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04EFEB8" w14:textId="77777777" w:rsidR="003C19C7" w:rsidRPr="00D51403" w:rsidRDefault="003C19C7">
            <w:pPr>
              <w:spacing w:line="360" w:lineRule="auto"/>
              <w:jc w:val="both"/>
              <w:rPr>
                <w:ins w:id="22967" w:author="瑋婷 徐" w:date="2025-01-03T16:50:00Z" w16du:dateUtc="2025-01-03T08:50:00Z"/>
                <w:rFonts w:ascii="Times New Roman" w:eastAsiaTheme="minorEastAsia" w:hAnsi="Times New Roman" w:cs="Times New Roman"/>
                <w:b w:val="0"/>
                <w:bCs w:val="0"/>
                <w:color w:val="000000"/>
                <w:rPrChange w:id="22968" w:author="瑋婷 徐" w:date="2025-01-04T22:53:00Z" w16du:dateUtc="2025-01-04T14:53:00Z">
                  <w:rPr>
                    <w:ins w:id="22969" w:author="瑋婷 徐" w:date="2025-01-03T16:50:00Z" w16du:dateUtc="2025-01-03T08:50:00Z"/>
                    <w:rFonts w:ascii="Calibri" w:hAnsi="Calibri" w:cs="Calibri"/>
                    <w:color w:val="000000"/>
                    <w:sz w:val="22"/>
                    <w:szCs w:val="22"/>
                  </w:rPr>
                </w:rPrChange>
              </w:rPr>
              <w:pPrChange w:id="22970" w:author="瑋婷 徐" w:date="2025-01-03T16:55:00Z" w16du:dateUtc="2025-01-03T08:55:00Z">
                <w:pPr/>
              </w:pPrChange>
            </w:pPr>
            <w:ins w:id="22971" w:author="瑋婷 徐" w:date="2025-01-03T16:50:00Z" w16du:dateUtc="2025-01-03T08:50:00Z">
              <w:r w:rsidRPr="00D51403">
                <w:rPr>
                  <w:rFonts w:ascii="Times New Roman" w:eastAsiaTheme="minorEastAsia" w:hAnsi="Times New Roman" w:cs="Times New Roman" w:hint="eastAsia"/>
                  <w:b w:val="0"/>
                  <w:bCs w:val="0"/>
                  <w:color w:val="000000"/>
                  <w:rPrChange w:id="22972" w:author="瑋婷 徐" w:date="2025-01-04T22:53:00Z" w16du:dateUtc="2025-01-04T14:53:00Z">
                    <w:rPr>
                      <w:rFonts w:ascii="Calibri" w:hAnsi="Calibri" w:cs="Calibri" w:hint="eastAsia"/>
                      <w:color w:val="000000"/>
                      <w:sz w:val="22"/>
                      <w:szCs w:val="22"/>
                    </w:rPr>
                  </w:rPrChange>
                </w:rPr>
                <w:t>東方毛腳燕</w:t>
              </w:r>
              <w:r w:rsidRPr="00D51403">
                <w:rPr>
                  <w:rFonts w:ascii="Times New Roman" w:eastAsiaTheme="minorEastAsia" w:hAnsi="Times New Roman" w:cs="Times New Roman"/>
                  <w:b w:val="0"/>
                  <w:bCs w:val="0"/>
                  <w:color w:val="000000"/>
                  <w:rPrChange w:id="22973"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018EA726"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974" w:author="瑋婷 徐" w:date="2025-01-03T16:50:00Z" w16du:dateUtc="2025-01-03T08:50:00Z"/>
                <w:rFonts w:ascii="Times New Roman" w:eastAsiaTheme="minorEastAsia" w:hAnsi="Times New Roman" w:cs="Times New Roman"/>
                <w:i/>
                <w:iCs/>
                <w:color w:val="000000"/>
                <w:rPrChange w:id="22975" w:author="瑋婷 徐" w:date="2025-01-04T22:53:00Z" w16du:dateUtc="2025-01-04T14:53:00Z">
                  <w:rPr>
                    <w:ins w:id="22976" w:author="瑋婷 徐" w:date="2025-01-03T16:50:00Z" w16du:dateUtc="2025-01-03T08:50:00Z"/>
                    <w:rFonts w:ascii="Calibri" w:hAnsi="Calibri" w:cs="Calibri"/>
                    <w:i/>
                    <w:iCs/>
                    <w:color w:val="000000"/>
                    <w:sz w:val="22"/>
                    <w:szCs w:val="22"/>
                  </w:rPr>
                </w:rPrChange>
              </w:rPr>
              <w:pPrChange w:id="229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2978" w:author="瑋婷 徐" w:date="2025-01-03T16:50:00Z" w16du:dateUtc="2025-01-03T08:50:00Z">
              <w:r w:rsidRPr="00D51403">
                <w:rPr>
                  <w:rFonts w:ascii="Times New Roman" w:eastAsiaTheme="minorEastAsia" w:hAnsi="Times New Roman" w:cs="Times New Roman"/>
                  <w:i/>
                  <w:iCs/>
                  <w:color w:val="000000"/>
                  <w:rPrChange w:id="22979" w:author="瑋婷 徐" w:date="2025-01-04T22:53:00Z" w16du:dateUtc="2025-01-04T14:53:00Z">
                    <w:rPr>
                      <w:rFonts w:ascii="Calibri" w:hAnsi="Calibri" w:cs="Calibri"/>
                      <w:i/>
                      <w:iCs/>
                      <w:color w:val="000000"/>
                      <w:sz w:val="22"/>
                      <w:szCs w:val="22"/>
                    </w:rPr>
                  </w:rPrChange>
                </w:rPr>
                <w:t>Delichon dasypus</w:t>
              </w:r>
            </w:ins>
          </w:p>
        </w:tc>
        <w:tc>
          <w:tcPr>
            <w:tcW w:w="162" w:type="pct"/>
            <w:noWrap/>
            <w:vAlign w:val="center"/>
            <w:hideMark/>
          </w:tcPr>
          <w:p w14:paraId="58AF0929"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980" w:author="瑋婷 徐" w:date="2025-01-03T16:50:00Z" w16du:dateUtc="2025-01-03T08:50:00Z"/>
                <w:rFonts w:ascii="Times New Roman" w:eastAsiaTheme="minorEastAsia" w:hAnsi="Times New Roman" w:cs="Times New Roman"/>
                <w:i/>
                <w:iCs/>
                <w:color w:val="000000"/>
                <w:rPrChange w:id="22981" w:author="瑋婷 徐" w:date="2025-01-04T22:53:00Z" w16du:dateUtc="2025-01-04T14:53:00Z">
                  <w:rPr>
                    <w:ins w:id="22982" w:author="瑋婷 徐" w:date="2025-01-03T16:50:00Z" w16du:dateUtc="2025-01-03T08:50:00Z"/>
                    <w:rFonts w:ascii="Calibri" w:hAnsi="Calibri" w:cs="Calibri"/>
                    <w:i/>
                    <w:iCs/>
                    <w:color w:val="000000"/>
                    <w:sz w:val="22"/>
                    <w:szCs w:val="22"/>
                  </w:rPr>
                </w:rPrChange>
              </w:rPr>
              <w:pPrChange w:id="2298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DFF581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984" w:author="瑋婷 徐" w:date="2025-01-03T16:50:00Z" w16du:dateUtc="2025-01-03T08:50:00Z"/>
                <w:rFonts w:ascii="Times New Roman" w:eastAsiaTheme="minorEastAsia" w:hAnsi="Times New Roman" w:cs="Times New Roman"/>
                <w:rPrChange w:id="22985" w:author="瑋婷 徐" w:date="2025-01-04T22:53:00Z" w16du:dateUtc="2025-01-04T14:53:00Z">
                  <w:rPr>
                    <w:ins w:id="22986" w:author="瑋婷 徐" w:date="2025-01-03T16:50:00Z" w16du:dateUtc="2025-01-03T08:50:00Z"/>
                    <w:rFonts w:ascii="Times New Roman" w:eastAsia="Times New Roman" w:hAnsi="Times New Roman" w:cs="Times New Roman"/>
                    <w:sz w:val="20"/>
                    <w:szCs w:val="20"/>
                  </w:rPr>
                </w:rPrChange>
              </w:rPr>
              <w:pPrChange w:id="2298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7E43D4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988" w:author="瑋婷 徐" w:date="2025-01-03T16:50:00Z" w16du:dateUtc="2025-01-03T08:50:00Z"/>
                <w:rFonts w:ascii="Times New Roman" w:eastAsiaTheme="minorEastAsia" w:hAnsi="Times New Roman" w:cs="Times New Roman"/>
                <w:rPrChange w:id="22989" w:author="瑋婷 徐" w:date="2025-01-04T22:53:00Z" w16du:dateUtc="2025-01-04T14:53:00Z">
                  <w:rPr>
                    <w:ins w:id="22990" w:author="瑋婷 徐" w:date="2025-01-03T16:50:00Z" w16du:dateUtc="2025-01-03T08:50:00Z"/>
                    <w:rFonts w:ascii="Times New Roman" w:eastAsia="Times New Roman" w:hAnsi="Times New Roman" w:cs="Times New Roman"/>
                    <w:sz w:val="20"/>
                    <w:szCs w:val="20"/>
                  </w:rPr>
                </w:rPrChange>
              </w:rPr>
              <w:pPrChange w:id="2299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A0ED5F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992" w:author="瑋婷 徐" w:date="2025-01-03T16:50:00Z" w16du:dateUtc="2025-01-03T08:50:00Z"/>
                <w:rFonts w:ascii="Times New Roman" w:eastAsiaTheme="minorEastAsia" w:hAnsi="Times New Roman" w:cs="Times New Roman"/>
                <w:rPrChange w:id="22993" w:author="瑋婷 徐" w:date="2025-01-04T22:53:00Z" w16du:dateUtc="2025-01-04T14:53:00Z">
                  <w:rPr>
                    <w:ins w:id="22994" w:author="瑋婷 徐" w:date="2025-01-03T16:50:00Z" w16du:dateUtc="2025-01-03T08:50:00Z"/>
                    <w:rFonts w:ascii="Times New Roman" w:eastAsia="Times New Roman" w:hAnsi="Times New Roman" w:cs="Times New Roman"/>
                    <w:sz w:val="20"/>
                    <w:szCs w:val="20"/>
                  </w:rPr>
                </w:rPrChange>
              </w:rPr>
              <w:pPrChange w:id="2299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632EEB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2996" w:author="瑋婷 徐" w:date="2025-01-03T16:50:00Z" w16du:dateUtc="2025-01-03T08:50:00Z"/>
                <w:rFonts w:ascii="Times New Roman" w:eastAsiaTheme="minorEastAsia" w:hAnsi="Times New Roman" w:cs="Times New Roman"/>
                <w:rPrChange w:id="22997" w:author="瑋婷 徐" w:date="2025-01-04T22:53:00Z" w16du:dateUtc="2025-01-04T14:53:00Z">
                  <w:rPr>
                    <w:ins w:id="22998" w:author="瑋婷 徐" w:date="2025-01-03T16:50:00Z" w16du:dateUtc="2025-01-03T08:50:00Z"/>
                    <w:rFonts w:ascii="Times New Roman" w:eastAsia="Times New Roman" w:hAnsi="Times New Roman" w:cs="Times New Roman"/>
                    <w:sz w:val="20"/>
                    <w:szCs w:val="20"/>
                  </w:rPr>
                </w:rPrChange>
              </w:rPr>
              <w:pPrChange w:id="2299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AFC029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000" w:author="瑋婷 徐" w:date="2025-01-03T16:50:00Z" w16du:dateUtc="2025-01-03T08:50:00Z"/>
                <w:rFonts w:ascii="Times New Roman" w:eastAsiaTheme="minorEastAsia" w:hAnsi="Times New Roman" w:cs="Times New Roman"/>
                <w:rPrChange w:id="23001" w:author="瑋婷 徐" w:date="2025-01-04T22:53:00Z" w16du:dateUtc="2025-01-04T14:53:00Z">
                  <w:rPr>
                    <w:ins w:id="23002" w:author="瑋婷 徐" w:date="2025-01-03T16:50:00Z" w16du:dateUtc="2025-01-03T08:50:00Z"/>
                    <w:rFonts w:ascii="Times New Roman" w:eastAsia="Times New Roman" w:hAnsi="Times New Roman" w:cs="Times New Roman"/>
                    <w:sz w:val="20"/>
                    <w:szCs w:val="20"/>
                  </w:rPr>
                </w:rPrChange>
              </w:rPr>
              <w:pPrChange w:id="2300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0FB8810"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004" w:author="瑋婷 徐" w:date="2025-01-03T16:50:00Z" w16du:dateUtc="2025-01-03T08:50:00Z"/>
                <w:rFonts w:ascii="Times New Roman" w:eastAsiaTheme="minorEastAsia" w:hAnsi="Times New Roman" w:cs="Times New Roman"/>
                <w:rPrChange w:id="23005" w:author="瑋婷 徐" w:date="2025-01-04T22:53:00Z" w16du:dateUtc="2025-01-04T14:53:00Z">
                  <w:rPr>
                    <w:ins w:id="23006" w:author="瑋婷 徐" w:date="2025-01-03T16:50:00Z" w16du:dateUtc="2025-01-03T08:50:00Z"/>
                    <w:rFonts w:ascii="Times New Roman" w:eastAsia="Times New Roman" w:hAnsi="Times New Roman" w:cs="Times New Roman"/>
                    <w:sz w:val="20"/>
                    <w:szCs w:val="20"/>
                  </w:rPr>
                </w:rPrChange>
              </w:rPr>
              <w:pPrChange w:id="2300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C9F8C6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008" w:author="瑋婷 徐" w:date="2025-01-03T16:50:00Z" w16du:dateUtc="2025-01-03T08:50:00Z"/>
                <w:rFonts w:ascii="Times New Roman" w:eastAsiaTheme="minorEastAsia" w:hAnsi="Times New Roman" w:cs="Times New Roman"/>
                <w:rPrChange w:id="23009" w:author="瑋婷 徐" w:date="2025-01-04T22:53:00Z" w16du:dateUtc="2025-01-04T14:53:00Z">
                  <w:rPr>
                    <w:ins w:id="23010" w:author="瑋婷 徐" w:date="2025-01-03T16:50:00Z" w16du:dateUtc="2025-01-03T08:50:00Z"/>
                    <w:rFonts w:ascii="Times New Roman" w:eastAsia="Times New Roman" w:hAnsi="Times New Roman" w:cs="Times New Roman"/>
                    <w:sz w:val="20"/>
                    <w:szCs w:val="20"/>
                  </w:rPr>
                </w:rPrChange>
              </w:rPr>
              <w:pPrChange w:id="2301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FD9326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012" w:author="瑋婷 徐" w:date="2025-01-03T16:50:00Z" w16du:dateUtc="2025-01-03T08:50:00Z"/>
                <w:rFonts w:ascii="Times New Roman" w:eastAsiaTheme="minorEastAsia" w:hAnsi="Times New Roman" w:cs="Times New Roman"/>
                <w:color w:val="000000"/>
                <w:rPrChange w:id="23013" w:author="瑋婷 徐" w:date="2025-01-04T22:53:00Z" w16du:dateUtc="2025-01-04T14:53:00Z">
                  <w:rPr>
                    <w:ins w:id="23014" w:author="瑋婷 徐" w:date="2025-01-03T16:50:00Z" w16du:dateUtc="2025-01-03T08:50:00Z"/>
                    <w:rFonts w:ascii="Calibri" w:hAnsi="Calibri" w:cs="Calibri"/>
                    <w:color w:val="000000"/>
                    <w:sz w:val="22"/>
                    <w:szCs w:val="22"/>
                  </w:rPr>
                </w:rPrChange>
              </w:rPr>
              <w:pPrChange w:id="2301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016" w:author="瑋婷 徐" w:date="2025-01-03T16:50:00Z" w16du:dateUtc="2025-01-03T08:50:00Z">
              <w:r w:rsidRPr="00D51403">
                <w:rPr>
                  <w:rFonts w:ascii="Times New Roman" w:eastAsiaTheme="minorEastAsia" w:hAnsi="Times New Roman" w:cs="Times New Roman"/>
                  <w:color w:val="000000"/>
                  <w:rPrChange w:id="2301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5A6FE9C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018" w:author="瑋婷 徐" w:date="2025-01-03T16:50:00Z" w16du:dateUtc="2025-01-03T08:50:00Z"/>
                <w:rFonts w:ascii="Times New Roman" w:eastAsiaTheme="minorEastAsia" w:hAnsi="Times New Roman" w:cs="Times New Roman"/>
                <w:color w:val="000000"/>
                <w:rPrChange w:id="23019" w:author="瑋婷 徐" w:date="2025-01-04T22:53:00Z" w16du:dateUtc="2025-01-04T14:53:00Z">
                  <w:rPr>
                    <w:ins w:id="23020" w:author="瑋婷 徐" w:date="2025-01-03T16:50:00Z" w16du:dateUtc="2025-01-03T08:50:00Z"/>
                    <w:rFonts w:ascii="Calibri" w:hAnsi="Calibri" w:cs="Calibri"/>
                    <w:color w:val="000000"/>
                    <w:sz w:val="22"/>
                    <w:szCs w:val="22"/>
                  </w:rPr>
                </w:rPrChange>
              </w:rPr>
              <w:pPrChange w:id="230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268F00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022" w:author="瑋婷 徐" w:date="2025-01-03T16:50:00Z" w16du:dateUtc="2025-01-03T08:50:00Z"/>
                <w:rFonts w:ascii="Times New Roman" w:eastAsiaTheme="minorEastAsia" w:hAnsi="Times New Roman" w:cs="Times New Roman"/>
                <w:rPrChange w:id="23023" w:author="瑋婷 徐" w:date="2025-01-04T22:53:00Z" w16du:dateUtc="2025-01-04T14:53:00Z">
                  <w:rPr>
                    <w:ins w:id="23024" w:author="瑋婷 徐" w:date="2025-01-03T16:50:00Z" w16du:dateUtc="2025-01-03T08:50:00Z"/>
                    <w:rFonts w:ascii="Times New Roman" w:eastAsia="Times New Roman" w:hAnsi="Times New Roman" w:cs="Times New Roman"/>
                    <w:sz w:val="20"/>
                    <w:szCs w:val="20"/>
                  </w:rPr>
                </w:rPrChange>
              </w:rPr>
              <w:pPrChange w:id="230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ECE24B9"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026" w:author="瑋婷 徐" w:date="2025-01-03T16:50:00Z" w16du:dateUtc="2025-01-03T08:50:00Z"/>
                <w:rFonts w:ascii="Times New Roman" w:eastAsiaTheme="minorEastAsia" w:hAnsi="Times New Roman" w:cs="Times New Roman"/>
                <w:rPrChange w:id="23027" w:author="瑋婷 徐" w:date="2025-01-04T22:53:00Z" w16du:dateUtc="2025-01-04T14:53:00Z">
                  <w:rPr>
                    <w:ins w:id="23028" w:author="瑋婷 徐" w:date="2025-01-03T16:50:00Z" w16du:dateUtc="2025-01-03T08:50:00Z"/>
                    <w:rFonts w:ascii="Times New Roman" w:eastAsia="Times New Roman" w:hAnsi="Times New Roman" w:cs="Times New Roman"/>
                    <w:sz w:val="20"/>
                    <w:szCs w:val="20"/>
                  </w:rPr>
                </w:rPrChange>
              </w:rPr>
              <w:pPrChange w:id="230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563ACA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030" w:author="瑋婷 徐" w:date="2025-01-03T16:50:00Z" w16du:dateUtc="2025-01-03T08:50:00Z"/>
                <w:rFonts w:ascii="Times New Roman" w:eastAsiaTheme="minorEastAsia" w:hAnsi="Times New Roman" w:cs="Times New Roman"/>
                <w:rPrChange w:id="23031" w:author="瑋婷 徐" w:date="2025-01-04T22:53:00Z" w16du:dateUtc="2025-01-04T14:53:00Z">
                  <w:rPr>
                    <w:ins w:id="23032" w:author="瑋婷 徐" w:date="2025-01-03T16:50:00Z" w16du:dateUtc="2025-01-03T08:50:00Z"/>
                    <w:rFonts w:ascii="Times New Roman" w:eastAsia="Times New Roman" w:hAnsi="Times New Roman" w:cs="Times New Roman"/>
                    <w:sz w:val="20"/>
                    <w:szCs w:val="20"/>
                  </w:rPr>
                </w:rPrChange>
              </w:rPr>
              <w:pPrChange w:id="2303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BE3DF5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034" w:author="瑋婷 徐" w:date="2025-01-03T16:50:00Z" w16du:dateUtc="2025-01-03T08:50:00Z"/>
                <w:rFonts w:ascii="Times New Roman" w:eastAsiaTheme="minorEastAsia" w:hAnsi="Times New Roman" w:cs="Times New Roman"/>
                <w:rPrChange w:id="23035" w:author="瑋婷 徐" w:date="2025-01-04T22:53:00Z" w16du:dateUtc="2025-01-04T14:53:00Z">
                  <w:rPr>
                    <w:ins w:id="23036" w:author="瑋婷 徐" w:date="2025-01-03T16:50:00Z" w16du:dateUtc="2025-01-03T08:50:00Z"/>
                    <w:rFonts w:ascii="Times New Roman" w:eastAsia="Times New Roman" w:hAnsi="Times New Roman" w:cs="Times New Roman"/>
                    <w:sz w:val="20"/>
                    <w:szCs w:val="20"/>
                  </w:rPr>
                </w:rPrChange>
              </w:rPr>
              <w:pPrChange w:id="2303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FFB971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038" w:author="瑋婷 徐" w:date="2025-01-03T16:50:00Z" w16du:dateUtc="2025-01-03T08:50:00Z"/>
                <w:rFonts w:ascii="Times New Roman" w:eastAsiaTheme="minorEastAsia" w:hAnsi="Times New Roman" w:cs="Times New Roman"/>
                <w:rPrChange w:id="23039" w:author="瑋婷 徐" w:date="2025-01-04T22:53:00Z" w16du:dateUtc="2025-01-04T14:53:00Z">
                  <w:rPr>
                    <w:ins w:id="23040" w:author="瑋婷 徐" w:date="2025-01-03T16:50:00Z" w16du:dateUtc="2025-01-03T08:50:00Z"/>
                    <w:rFonts w:ascii="Times New Roman" w:eastAsia="Times New Roman" w:hAnsi="Times New Roman" w:cs="Times New Roman"/>
                    <w:sz w:val="20"/>
                    <w:szCs w:val="20"/>
                  </w:rPr>
                </w:rPrChange>
              </w:rPr>
              <w:pPrChange w:id="230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1E05E0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042" w:author="瑋婷 徐" w:date="2025-01-03T16:50:00Z" w16du:dateUtc="2025-01-03T08:50:00Z"/>
                <w:rFonts w:ascii="Times New Roman" w:eastAsiaTheme="minorEastAsia" w:hAnsi="Times New Roman" w:cs="Times New Roman"/>
                <w:color w:val="000000"/>
                <w:rPrChange w:id="23043" w:author="瑋婷 徐" w:date="2025-01-04T22:53:00Z" w16du:dateUtc="2025-01-04T14:53:00Z">
                  <w:rPr>
                    <w:ins w:id="23044" w:author="瑋婷 徐" w:date="2025-01-03T16:50:00Z" w16du:dateUtc="2025-01-03T08:50:00Z"/>
                    <w:rFonts w:ascii="Calibri" w:hAnsi="Calibri" w:cs="Calibri"/>
                    <w:color w:val="000000"/>
                    <w:sz w:val="22"/>
                    <w:szCs w:val="22"/>
                  </w:rPr>
                </w:rPrChange>
              </w:rPr>
              <w:pPrChange w:id="2304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046" w:author="瑋婷 徐" w:date="2025-01-03T16:50:00Z" w16du:dateUtc="2025-01-03T08:50:00Z">
              <w:r w:rsidRPr="00D51403">
                <w:rPr>
                  <w:rFonts w:ascii="Times New Roman" w:eastAsiaTheme="minorEastAsia" w:hAnsi="Times New Roman" w:cs="Times New Roman"/>
                  <w:color w:val="000000"/>
                  <w:rPrChange w:id="2304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7849C3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048" w:author="瑋婷 徐" w:date="2025-01-03T16:50:00Z" w16du:dateUtc="2025-01-03T08:50:00Z"/>
                <w:rFonts w:ascii="Times New Roman" w:eastAsiaTheme="minorEastAsia" w:hAnsi="Times New Roman" w:cs="Times New Roman"/>
                <w:color w:val="000000"/>
                <w:rPrChange w:id="23049" w:author="瑋婷 徐" w:date="2025-01-04T22:53:00Z" w16du:dateUtc="2025-01-04T14:53:00Z">
                  <w:rPr>
                    <w:ins w:id="23050" w:author="瑋婷 徐" w:date="2025-01-03T16:50:00Z" w16du:dateUtc="2025-01-03T08:50:00Z"/>
                    <w:rFonts w:ascii="Calibri" w:hAnsi="Calibri" w:cs="Calibri"/>
                    <w:color w:val="000000"/>
                    <w:sz w:val="22"/>
                    <w:szCs w:val="22"/>
                  </w:rPr>
                </w:rPrChange>
              </w:rPr>
              <w:pPrChange w:id="230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56AE4F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052" w:author="瑋婷 徐" w:date="2025-01-03T16:50:00Z" w16du:dateUtc="2025-01-03T08:50:00Z"/>
                <w:rFonts w:ascii="Times New Roman" w:eastAsiaTheme="minorEastAsia" w:hAnsi="Times New Roman" w:cs="Times New Roman"/>
                <w:rPrChange w:id="23053" w:author="瑋婷 徐" w:date="2025-01-04T22:53:00Z" w16du:dateUtc="2025-01-04T14:53:00Z">
                  <w:rPr>
                    <w:ins w:id="23054" w:author="瑋婷 徐" w:date="2025-01-03T16:50:00Z" w16du:dateUtc="2025-01-03T08:50:00Z"/>
                    <w:rFonts w:ascii="Times New Roman" w:eastAsia="Times New Roman" w:hAnsi="Times New Roman" w:cs="Times New Roman"/>
                    <w:sz w:val="20"/>
                    <w:szCs w:val="20"/>
                  </w:rPr>
                </w:rPrChange>
              </w:rPr>
              <w:pPrChange w:id="2305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0DECDE5"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056" w:author="瑋婷 徐" w:date="2025-01-03T16:50:00Z" w16du:dateUtc="2025-01-03T08:50:00Z"/>
                <w:rFonts w:ascii="Times New Roman" w:eastAsiaTheme="minorEastAsia" w:hAnsi="Times New Roman" w:cs="Times New Roman"/>
                <w:rPrChange w:id="23057" w:author="瑋婷 徐" w:date="2025-01-04T22:53:00Z" w16du:dateUtc="2025-01-04T14:53:00Z">
                  <w:rPr>
                    <w:ins w:id="23058" w:author="瑋婷 徐" w:date="2025-01-03T16:50:00Z" w16du:dateUtc="2025-01-03T08:50:00Z"/>
                    <w:rFonts w:ascii="Times New Roman" w:eastAsia="Times New Roman" w:hAnsi="Times New Roman" w:cs="Times New Roman"/>
                    <w:sz w:val="20"/>
                    <w:szCs w:val="20"/>
                  </w:rPr>
                </w:rPrChange>
              </w:rPr>
              <w:pPrChange w:id="2305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E8D8EE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060" w:author="瑋婷 徐" w:date="2025-01-03T16:50:00Z" w16du:dateUtc="2025-01-03T08:50:00Z"/>
                <w:rFonts w:ascii="Times New Roman" w:eastAsiaTheme="minorEastAsia" w:hAnsi="Times New Roman" w:cs="Times New Roman"/>
                <w:rPrChange w:id="23061" w:author="瑋婷 徐" w:date="2025-01-04T22:53:00Z" w16du:dateUtc="2025-01-04T14:53:00Z">
                  <w:rPr>
                    <w:ins w:id="23062" w:author="瑋婷 徐" w:date="2025-01-03T16:50:00Z" w16du:dateUtc="2025-01-03T08:50:00Z"/>
                    <w:rFonts w:ascii="Times New Roman" w:eastAsia="Times New Roman" w:hAnsi="Times New Roman" w:cs="Times New Roman"/>
                    <w:sz w:val="20"/>
                    <w:szCs w:val="20"/>
                  </w:rPr>
                </w:rPrChange>
              </w:rPr>
              <w:pPrChange w:id="2306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37AFFD0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064" w:author="瑋婷 徐" w:date="2025-01-03T16:50:00Z" w16du:dateUtc="2025-01-03T08:50:00Z"/>
                <w:rFonts w:ascii="Times New Roman" w:eastAsiaTheme="minorEastAsia" w:hAnsi="Times New Roman" w:cs="Times New Roman"/>
                <w:rPrChange w:id="23065" w:author="瑋婷 徐" w:date="2025-01-04T22:53:00Z" w16du:dateUtc="2025-01-04T14:53:00Z">
                  <w:rPr>
                    <w:ins w:id="23066" w:author="瑋婷 徐" w:date="2025-01-03T16:50:00Z" w16du:dateUtc="2025-01-03T08:50:00Z"/>
                    <w:rFonts w:ascii="Times New Roman" w:eastAsia="Times New Roman" w:hAnsi="Times New Roman" w:cs="Times New Roman"/>
                    <w:sz w:val="20"/>
                    <w:szCs w:val="20"/>
                  </w:rPr>
                </w:rPrChange>
              </w:rPr>
              <w:pPrChange w:id="2306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F0C1C" w14:paraId="52BAE86D" w14:textId="77777777" w:rsidTr="003C19C7">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3068" w:author="瑋婷 徐" w:date="2025-01-03T17:01:00Z" w16du:dateUtc="2025-01-03T09:01:00Z">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23069" w:author="瑋婷 徐" w:date="2025-01-03T16:50:00Z"/>
          <w:trPrChange w:id="23070"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3071" w:author="瑋婷 徐" w:date="2025-01-03T17:01:00Z" w16du:dateUtc="2025-01-03T09:01:00Z">
              <w:tcPr>
                <w:tcW w:w="781" w:type="pct"/>
                <w:gridSpan w:val="2"/>
                <w:vAlign w:val="center"/>
                <w:hideMark/>
              </w:tcPr>
            </w:tcPrChange>
          </w:tcPr>
          <w:p w14:paraId="079F5694" w14:textId="77777777" w:rsidR="003C19C7" w:rsidRPr="00D51403" w:rsidRDefault="003C19C7">
            <w:pPr>
              <w:spacing w:line="360" w:lineRule="auto"/>
              <w:jc w:val="both"/>
              <w:rPr>
                <w:ins w:id="23072" w:author="瑋婷 徐" w:date="2025-01-03T16:50:00Z" w16du:dateUtc="2025-01-03T08:50:00Z"/>
                <w:rFonts w:ascii="Times New Roman" w:eastAsiaTheme="minorEastAsia" w:hAnsi="Times New Roman" w:cs="Times New Roman"/>
                <w:b w:val="0"/>
                <w:bCs w:val="0"/>
                <w:color w:val="000000"/>
                <w:rPrChange w:id="23073" w:author="瑋婷 徐" w:date="2025-01-04T22:53:00Z" w16du:dateUtc="2025-01-04T14:53:00Z">
                  <w:rPr>
                    <w:ins w:id="23074" w:author="瑋婷 徐" w:date="2025-01-03T16:50:00Z" w16du:dateUtc="2025-01-03T08:50:00Z"/>
                    <w:rFonts w:ascii="Calibri" w:hAnsi="Calibri" w:cs="Calibri"/>
                    <w:color w:val="000000"/>
                    <w:sz w:val="22"/>
                    <w:szCs w:val="22"/>
                  </w:rPr>
                </w:rPrChange>
              </w:rPr>
              <w:pPrChange w:id="23075" w:author="瑋婷 徐" w:date="2025-01-03T16:55:00Z" w16du:dateUtc="2025-01-03T08:55:00Z">
                <w:pPr/>
              </w:pPrChange>
            </w:pPr>
            <w:ins w:id="23076" w:author="瑋婷 徐" w:date="2025-01-03T16:50:00Z" w16du:dateUtc="2025-01-03T08:50:00Z">
              <w:r w:rsidRPr="00D51403">
                <w:rPr>
                  <w:rFonts w:ascii="Times New Roman" w:eastAsiaTheme="minorEastAsia" w:hAnsi="Times New Roman" w:cs="Times New Roman" w:hint="eastAsia"/>
                  <w:b w:val="0"/>
                  <w:bCs w:val="0"/>
                  <w:color w:val="000000"/>
                  <w:rPrChange w:id="23077" w:author="瑋婷 徐" w:date="2025-01-04T22:53:00Z" w16du:dateUtc="2025-01-04T14:53:00Z">
                    <w:rPr>
                      <w:rFonts w:ascii="Calibri" w:hAnsi="Calibri" w:cs="Calibri" w:hint="eastAsia"/>
                      <w:color w:val="000000"/>
                      <w:sz w:val="22"/>
                      <w:szCs w:val="22"/>
                    </w:rPr>
                  </w:rPrChange>
                </w:rPr>
                <w:t>白環鸚嘴鵯</w:t>
              </w:r>
              <w:r w:rsidRPr="00D51403">
                <w:rPr>
                  <w:rFonts w:ascii="Times New Roman" w:eastAsiaTheme="minorEastAsia" w:hAnsi="Times New Roman" w:cs="Times New Roman"/>
                  <w:b w:val="0"/>
                  <w:bCs w:val="0"/>
                  <w:color w:val="000000"/>
                  <w:rPrChange w:id="23078" w:author="瑋婷 徐" w:date="2025-01-04T22:53:00Z" w16du:dateUtc="2025-01-04T14:53:00Z">
                    <w:rPr>
                      <w:rFonts w:ascii="Calibri" w:hAnsi="Calibri" w:cs="Calibri"/>
                      <w:color w:val="000000"/>
                      <w:sz w:val="22"/>
                      <w:szCs w:val="22"/>
                    </w:rPr>
                  </w:rPrChange>
                </w:rPr>
                <w:t xml:space="preserve"> </w:t>
              </w:r>
              <w:r w:rsidRPr="00D51403">
                <w:rPr>
                  <w:rFonts w:ascii="Times New Roman" w:eastAsiaTheme="minorEastAsia" w:hAnsi="Times New Roman" w:cs="Times New Roman"/>
                  <w:b w:val="0"/>
                  <w:bCs w:val="0"/>
                  <w:color w:val="000000"/>
                  <w:rPrChange w:id="23079"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3080"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Change w:id="23081" w:author="瑋婷 徐" w:date="2025-01-03T17:01:00Z" w16du:dateUtc="2025-01-03T09:01:00Z">
              <w:tcPr>
                <w:tcW w:w="814" w:type="pct"/>
                <w:gridSpan w:val="2"/>
                <w:vAlign w:val="center"/>
                <w:hideMark/>
              </w:tcPr>
            </w:tcPrChange>
          </w:tcPr>
          <w:p w14:paraId="06C93353"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082" w:author="瑋婷 徐" w:date="2025-01-03T16:50:00Z" w16du:dateUtc="2025-01-03T08:50:00Z"/>
                <w:rFonts w:ascii="Times New Roman" w:eastAsiaTheme="minorEastAsia" w:hAnsi="Times New Roman" w:cs="Times New Roman"/>
                <w:i/>
                <w:iCs/>
                <w:color w:val="000000"/>
                <w:rPrChange w:id="23083" w:author="瑋婷 徐" w:date="2025-01-04T22:53:00Z" w16du:dateUtc="2025-01-04T14:53:00Z">
                  <w:rPr>
                    <w:ins w:id="23084" w:author="瑋婷 徐" w:date="2025-01-03T16:50:00Z" w16du:dateUtc="2025-01-03T08:50:00Z"/>
                    <w:rFonts w:ascii="Calibri" w:hAnsi="Calibri" w:cs="Calibri"/>
                    <w:i/>
                    <w:iCs/>
                    <w:color w:val="000000"/>
                    <w:sz w:val="22"/>
                    <w:szCs w:val="22"/>
                  </w:rPr>
                </w:rPrChange>
              </w:rPr>
              <w:pPrChange w:id="230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086" w:author="瑋婷 徐" w:date="2025-01-03T16:50:00Z" w16du:dateUtc="2025-01-03T08:50:00Z">
              <w:r w:rsidRPr="00D51403">
                <w:rPr>
                  <w:rFonts w:ascii="Times New Roman" w:eastAsiaTheme="minorEastAsia" w:hAnsi="Times New Roman" w:cs="Times New Roman"/>
                  <w:i/>
                  <w:iCs/>
                  <w:color w:val="000000"/>
                  <w:rPrChange w:id="23087" w:author="瑋婷 徐" w:date="2025-01-04T22:53:00Z" w16du:dateUtc="2025-01-04T14:53:00Z">
                    <w:rPr>
                      <w:rFonts w:ascii="Calibri" w:hAnsi="Calibri" w:cs="Calibri"/>
                      <w:i/>
                      <w:iCs/>
                      <w:color w:val="000000"/>
                      <w:sz w:val="22"/>
                      <w:szCs w:val="22"/>
                    </w:rPr>
                  </w:rPrChange>
                </w:rPr>
                <w:t>Spizixos semitorques</w:t>
              </w:r>
            </w:ins>
          </w:p>
        </w:tc>
        <w:tc>
          <w:tcPr>
            <w:tcW w:w="0" w:type="pct"/>
            <w:noWrap/>
            <w:vAlign w:val="center"/>
            <w:hideMark/>
            <w:tcPrChange w:id="23088" w:author="瑋婷 徐" w:date="2025-01-03T17:01:00Z" w16du:dateUtc="2025-01-03T09:01:00Z">
              <w:tcPr>
                <w:tcW w:w="162" w:type="pct"/>
                <w:gridSpan w:val="2"/>
                <w:noWrap/>
                <w:vAlign w:val="center"/>
                <w:hideMark/>
              </w:tcPr>
            </w:tcPrChange>
          </w:tcPr>
          <w:p w14:paraId="6FC2BC8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089" w:author="瑋婷 徐" w:date="2025-01-03T16:50:00Z" w16du:dateUtc="2025-01-03T08:50:00Z"/>
                <w:rFonts w:ascii="Times New Roman" w:eastAsiaTheme="minorEastAsia" w:hAnsi="Times New Roman" w:cs="Times New Roman"/>
                <w:i/>
                <w:iCs/>
                <w:color w:val="000000"/>
                <w:rPrChange w:id="23090" w:author="瑋婷 徐" w:date="2025-01-04T22:53:00Z" w16du:dateUtc="2025-01-04T14:53:00Z">
                  <w:rPr>
                    <w:ins w:id="23091" w:author="瑋婷 徐" w:date="2025-01-03T16:50:00Z" w16du:dateUtc="2025-01-03T08:50:00Z"/>
                    <w:rFonts w:ascii="Calibri" w:hAnsi="Calibri" w:cs="Calibri"/>
                    <w:i/>
                    <w:iCs/>
                    <w:color w:val="000000"/>
                    <w:sz w:val="22"/>
                    <w:szCs w:val="22"/>
                  </w:rPr>
                </w:rPrChange>
              </w:rPr>
              <w:pPrChange w:id="230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093" w:author="瑋婷 徐" w:date="2025-01-03T17:01:00Z" w16du:dateUtc="2025-01-03T09:01:00Z">
              <w:tcPr>
                <w:tcW w:w="162" w:type="pct"/>
                <w:gridSpan w:val="2"/>
                <w:noWrap/>
                <w:vAlign w:val="center"/>
                <w:hideMark/>
              </w:tcPr>
            </w:tcPrChange>
          </w:tcPr>
          <w:p w14:paraId="1CC7B54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094" w:author="瑋婷 徐" w:date="2025-01-03T16:50:00Z" w16du:dateUtc="2025-01-03T08:50:00Z"/>
                <w:rFonts w:ascii="Times New Roman" w:eastAsiaTheme="minorEastAsia" w:hAnsi="Times New Roman" w:cs="Times New Roman"/>
                <w:rPrChange w:id="23095" w:author="瑋婷 徐" w:date="2025-01-04T22:53:00Z" w16du:dateUtc="2025-01-04T14:53:00Z">
                  <w:rPr>
                    <w:ins w:id="23096" w:author="瑋婷 徐" w:date="2025-01-03T16:50:00Z" w16du:dateUtc="2025-01-03T08:50:00Z"/>
                    <w:rFonts w:ascii="Times New Roman" w:eastAsia="Times New Roman" w:hAnsi="Times New Roman" w:cs="Times New Roman"/>
                    <w:sz w:val="20"/>
                    <w:szCs w:val="20"/>
                  </w:rPr>
                </w:rPrChange>
              </w:rPr>
              <w:pPrChange w:id="230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098" w:author="瑋婷 徐" w:date="2025-01-03T17:01:00Z" w16du:dateUtc="2025-01-03T09:01:00Z">
              <w:tcPr>
                <w:tcW w:w="162" w:type="pct"/>
                <w:gridSpan w:val="2"/>
                <w:noWrap/>
                <w:vAlign w:val="center"/>
                <w:hideMark/>
              </w:tcPr>
            </w:tcPrChange>
          </w:tcPr>
          <w:p w14:paraId="34813E3A"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099" w:author="瑋婷 徐" w:date="2025-01-03T16:50:00Z" w16du:dateUtc="2025-01-03T08:50:00Z"/>
                <w:rFonts w:ascii="Times New Roman" w:eastAsiaTheme="minorEastAsia" w:hAnsi="Times New Roman" w:cs="Times New Roman"/>
                <w:rPrChange w:id="23100" w:author="瑋婷 徐" w:date="2025-01-04T22:53:00Z" w16du:dateUtc="2025-01-04T14:53:00Z">
                  <w:rPr>
                    <w:ins w:id="23101" w:author="瑋婷 徐" w:date="2025-01-03T16:50:00Z" w16du:dateUtc="2025-01-03T08:50:00Z"/>
                    <w:rFonts w:ascii="Times New Roman" w:eastAsia="Times New Roman" w:hAnsi="Times New Roman" w:cs="Times New Roman"/>
                    <w:sz w:val="20"/>
                    <w:szCs w:val="20"/>
                  </w:rPr>
                </w:rPrChange>
              </w:rPr>
              <w:pPrChange w:id="2310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103" w:author="瑋婷 徐" w:date="2025-01-03T17:01:00Z" w16du:dateUtc="2025-01-03T09:01:00Z">
              <w:tcPr>
                <w:tcW w:w="162" w:type="pct"/>
                <w:gridSpan w:val="2"/>
                <w:noWrap/>
                <w:vAlign w:val="center"/>
                <w:hideMark/>
              </w:tcPr>
            </w:tcPrChange>
          </w:tcPr>
          <w:p w14:paraId="5D3D1913"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04" w:author="瑋婷 徐" w:date="2025-01-03T16:50:00Z" w16du:dateUtc="2025-01-03T08:50:00Z"/>
                <w:rFonts w:ascii="Times New Roman" w:eastAsiaTheme="minorEastAsia" w:hAnsi="Times New Roman" w:cs="Times New Roman"/>
                <w:rPrChange w:id="23105" w:author="瑋婷 徐" w:date="2025-01-04T22:53:00Z" w16du:dateUtc="2025-01-04T14:53:00Z">
                  <w:rPr>
                    <w:ins w:id="23106" w:author="瑋婷 徐" w:date="2025-01-03T16:50:00Z" w16du:dateUtc="2025-01-03T08:50:00Z"/>
                    <w:rFonts w:ascii="Times New Roman" w:eastAsia="Times New Roman" w:hAnsi="Times New Roman" w:cs="Times New Roman"/>
                    <w:sz w:val="20"/>
                    <w:szCs w:val="20"/>
                  </w:rPr>
                </w:rPrChange>
              </w:rPr>
              <w:pPrChange w:id="231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108" w:author="瑋婷 徐" w:date="2025-01-03T17:01:00Z" w16du:dateUtc="2025-01-03T09:01:00Z">
              <w:tcPr>
                <w:tcW w:w="162" w:type="pct"/>
                <w:gridSpan w:val="2"/>
                <w:noWrap/>
                <w:vAlign w:val="center"/>
                <w:hideMark/>
              </w:tcPr>
            </w:tcPrChange>
          </w:tcPr>
          <w:p w14:paraId="0BF7DE3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09" w:author="瑋婷 徐" w:date="2025-01-03T16:50:00Z" w16du:dateUtc="2025-01-03T08:50:00Z"/>
                <w:rFonts w:ascii="Times New Roman" w:eastAsiaTheme="minorEastAsia" w:hAnsi="Times New Roman" w:cs="Times New Roman"/>
                <w:rPrChange w:id="23110" w:author="瑋婷 徐" w:date="2025-01-04T22:53:00Z" w16du:dateUtc="2025-01-04T14:53:00Z">
                  <w:rPr>
                    <w:ins w:id="23111" w:author="瑋婷 徐" w:date="2025-01-03T16:50:00Z" w16du:dateUtc="2025-01-03T08:50:00Z"/>
                    <w:rFonts w:ascii="Times New Roman" w:eastAsia="Times New Roman" w:hAnsi="Times New Roman" w:cs="Times New Roman"/>
                    <w:sz w:val="20"/>
                    <w:szCs w:val="20"/>
                  </w:rPr>
                </w:rPrChange>
              </w:rPr>
              <w:pPrChange w:id="231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113" w:author="瑋婷 徐" w:date="2025-01-03T17:01:00Z" w16du:dateUtc="2025-01-03T09:01:00Z">
              <w:tcPr>
                <w:tcW w:w="162" w:type="pct"/>
                <w:gridSpan w:val="2"/>
                <w:noWrap/>
                <w:vAlign w:val="center"/>
                <w:hideMark/>
              </w:tcPr>
            </w:tcPrChange>
          </w:tcPr>
          <w:p w14:paraId="3F14EEE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14" w:author="瑋婷 徐" w:date="2025-01-03T16:50:00Z" w16du:dateUtc="2025-01-03T08:50:00Z"/>
                <w:rFonts w:ascii="Times New Roman" w:eastAsiaTheme="minorEastAsia" w:hAnsi="Times New Roman" w:cs="Times New Roman"/>
                <w:rPrChange w:id="23115" w:author="瑋婷 徐" w:date="2025-01-04T22:53:00Z" w16du:dateUtc="2025-01-04T14:53:00Z">
                  <w:rPr>
                    <w:ins w:id="23116" w:author="瑋婷 徐" w:date="2025-01-03T16:50:00Z" w16du:dateUtc="2025-01-03T08:50:00Z"/>
                    <w:rFonts w:ascii="Times New Roman" w:eastAsia="Times New Roman" w:hAnsi="Times New Roman" w:cs="Times New Roman"/>
                    <w:sz w:val="20"/>
                    <w:szCs w:val="20"/>
                  </w:rPr>
                </w:rPrChange>
              </w:rPr>
              <w:pPrChange w:id="231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118" w:author="瑋婷 徐" w:date="2025-01-03T17:01:00Z" w16du:dateUtc="2025-01-03T09:01:00Z">
              <w:tcPr>
                <w:tcW w:w="162" w:type="pct"/>
                <w:gridSpan w:val="2"/>
                <w:noWrap/>
                <w:vAlign w:val="center"/>
                <w:hideMark/>
              </w:tcPr>
            </w:tcPrChange>
          </w:tcPr>
          <w:p w14:paraId="211DBE4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19" w:author="瑋婷 徐" w:date="2025-01-03T16:50:00Z" w16du:dateUtc="2025-01-03T08:50:00Z"/>
                <w:rFonts w:ascii="Times New Roman" w:eastAsiaTheme="minorEastAsia" w:hAnsi="Times New Roman" w:cs="Times New Roman"/>
                <w:rPrChange w:id="23120" w:author="瑋婷 徐" w:date="2025-01-04T22:53:00Z" w16du:dateUtc="2025-01-04T14:53:00Z">
                  <w:rPr>
                    <w:ins w:id="23121" w:author="瑋婷 徐" w:date="2025-01-03T16:50:00Z" w16du:dateUtc="2025-01-03T08:50:00Z"/>
                    <w:rFonts w:ascii="Times New Roman" w:eastAsia="Times New Roman" w:hAnsi="Times New Roman" w:cs="Times New Roman"/>
                    <w:sz w:val="20"/>
                    <w:szCs w:val="20"/>
                  </w:rPr>
                </w:rPrChange>
              </w:rPr>
              <w:pPrChange w:id="231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123" w:author="瑋婷 徐" w:date="2025-01-03T17:01:00Z" w16du:dateUtc="2025-01-03T09:01:00Z">
              <w:tcPr>
                <w:tcW w:w="162" w:type="pct"/>
                <w:gridSpan w:val="2"/>
                <w:noWrap/>
                <w:vAlign w:val="center"/>
                <w:hideMark/>
              </w:tcPr>
            </w:tcPrChange>
          </w:tcPr>
          <w:p w14:paraId="0D188F2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24" w:author="瑋婷 徐" w:date="2025-01-03T16:50:00Z" w16du:dateUtc="2025-01-03T08:50:00Z"/>
                <w:rFonts w:ascii="Times New Roman" w:eastAsiaTheme="minorEastAsia" w:hAnsi="Times New Roman" w:cs="Times New Roman"/>
                <w:rPrChange w:id="23125" w:author="瑋婷 徐" w:date="2025-01-04T22:53:00Z" w16du:dateUtc="2025-01-04T14:53:00Z">
                  <w:rPr>
                    <w:ins w:id="23126" w:author="瑋婷 徐" w:date="2025-01-03T16:50:00Z" w16du:dateUtc="2025-01-03T08:50:00Z"/>
                    <w:rFonts w:ascii="Times New Roman" w:eastAsia="Times New Roman" w:hAnsi="Times New Roman" w:cs="Times New Roman"/>
                    <w:sz w:val="20"/>
                    <w:szCs w:val="20"/>
                  </w:rPr>
                </w:rPrChange>
              </w:rPr>
              <w:pPrChange w:id="231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128" w:author="瑋婷 徐" w:date="2025-01-03T17:01:00Z" w16du:dateUtc="2025-01-03T09:01:00Z">
              <w:tcPr>
                <w:tcW w:w="162" w:type="pct"/>
                <w:gridSpan w:val="2"/>
                <w:noWrap/>
                <w:vAlign w:val="center"/>
                <w:hideMark/>
              </w:tcPr>
            </w:tcPrChange>
          </w:tcPr>
          <w:p w14:paraId="0238358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29" w:author="瑋婷 徐" w:date="2025-01-03T16:50:00Z" w16du:dateUtc="2025-01-03T08:50:00Z"/>
                <w:rFonts w:ascii="Times New Roman" w:eastAsiaTheme="minorEastAsia" w:hAnsi="Times New Roman" w:cs="Times New Roman"/>
                <w:rPrChange w:id="23130" w:author="瑋婷 徐" w:date="2025-01-04T22:53:00Z" w16du:dateUtc="2025-01-04T14:53:00Z">
                  <w:rPr>
                    <w:ins w:id="23131" w:author="瑋婷 徐" w:date="2025-01-03T16:50:00Z" w16du:dateUtc="2025-01-03T08:50:00Z"/>
                    <w:rFonts w:ascii="Times New Roman" w:eastAsia="Times New Roman" w:hAnsi="Times New Roman" w:cs="Times New Roman"/>
                    <w:sz w:val="20"/>
                    <w:szCs w:val="20"/>
                  </w:rPr>
                </w:rPrChange>
              </w:rPr>
              <w:pPrChange w:id="2313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133" w:author="瑋婷 徐" w:date="2025-01-03T17:01:00Z" w16du:dateUtc="2025-01-03T09:01:00Z">
              <w:tcPr>
                <w:tcW w:w="162" w:type="pct"/>
                <w:gridSpan w:val="2"/>
                <w:noWrap/>
                <w:vAlign w:val="center"/>
                <w:hideMark/>
              </w:tcPr>
            </w:tcPrChange>
          </w:tcPr>
          <w:p w14:paraId="4169CFD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34" w:author="瑋婷 徐" w:date="2025-01-03T16:50:00Z" w16du:dateUtc="2025-01-03T08:50:00Z"/>
                <w:rFonts w:ascii="Times New Roman" w:eastAsiaTheme="minorEastAsia" w:hAnsi="Times New Roman" w:cs="Times New Roman"/>
                <w:color w:val="000000"/>
                <w:rPrChange w:id="23135" w:author="瑋婷 徐" w:date="2025-01-04T22:53:00Z" w16du:dateUtc="2025-01-04T14:53:00Z">
                  <w:rPr>
                    <w:ins w:id="23136" w:author="瑋婷 徐" w:date="2025-01-03T16:50:00Z" w16du:dateUtc="2025-01-03T08:50:00Z"/>
                    <w:rFonts w:ascii="Calibri" w:hAnsi="Calibri" w:cs="Calibri"/>
                    <w:color w:val="000000"/>
                    <w:sz w:val="22"/>
                    <w:szCs w:val="22"/>
                  </w:rPr>
                </w:rPrChange>
              </w:rPr>
              <w:pPrChange w:id="231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138" w:author="瑋婷 徐" w:date="2025-01-03T16:50:00Z" w16du:dateUtc="2025-01-03T08:50:00Z">
              <w:r w:rsidRPr="00D51403">
                <w:rPr>
                  <w:rFonts w:ascii="Times New Roman" w:eastAsiaTheme="minorEastAsia" w:hAnsi="Times New Roman" w:cs="Times New Roman"/>
                  <w:color w:val="000000"/>
                  <w:rPrChange w:id="23139"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3140" w:author="瑋婷 徐" w:date="2025-01-03T17:01:00Z" w16du:dateUtc="2025-01-03T09:01:00Z">
              <w:tcPr>
                <w:tcW w:w="162" w:type="pct"/>
                <w:gridSpan w:val="2"/>
                <w:noWrap/>
                <w:vAlign w:val="center"/>
                <w:hideMark/>
              </w:tcPr>
            </w:tcPrChange>
          </w:tcPr>
          <w:p w14:paraId="1357182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41" w:author="瑋婷 徐" w:date="2025-01-03T16:50:00Z" w16du:dateUtc="2025-01-03T08:50:00Z"/>
                <w:rFonts w:ascii="Times New Roman" w:eastAsiaTheme="minorEastAsia" w:hAnsi="Times New Roman" w:cs="Times New Roman"/>
                <w:color w:val="000000"/>
                <w:rPrChange w:id="23142" w:author="瑋婷 徐" w:date="2025-01-04T22:53:00Z" w16du:dateUtc="2025-01-04T14:53:00Z">
                  <w:rPr>
                    <w:ins w:id="23143" w:author="瑋婷 徐" w:date="2025-01-03T16:50:00Z" w16du:dateUtc="2025-01-03T08:50:00Z"/>
                    <w:rFonts w:ascii="Calibri" w:hAnsi="Calibri" w:cs="Calibri"/>
                    <w:color w:val="000000"/>
                    <w:sz w:val="22"/>
                    <w:szCs w:val="22"/>
                  </w:rPr>
                </w:rPrChange>
              </w:rPr>
              <w:pPrChange w:id="231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145" w:author="瑋婷 徐" w:date="2025-01-03T17:01:00Z" w16du:dateUtc="2025-01-03T09:01:00Z">
              <w:tcPr>
                <w:tcW w:w="162" w:type="pct"/>
                <w:gridSpan w:val="2"/>
                <w:noWrap/>
                <w:vAlign w:val="center"/>
                <w:hideMark/>
              </w:tcPr>
            </w:tcPrChange>
          </w:tcPr>
          <w:p w14:paraId="0F45EDEE"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46" w:author="瑋婷 徐" w:date="2025-01-03T16:50:00Z" w16du:dateUtc="2025-01-03T08:50:00Z"/>
                <w:rFonts w:ascii="Times New Roman" w:eastAsiaTheme="minorEastAsia" w:hAnsi="Times New Roman" w:cs="Times New Roman"/>
                <w:rPrChange w:id="23147" w:author="瑋婷 徐" w:date="2025-01-04T22:53:00Z" w16du:dateUtc="2025-01-04T14:53:00Z">
                  <w:rPr>
                    <w:ins w:id="23148" w:author="瑋婷 徐" w:date="2025-01-03T16:50:00Z" w16du:dateUtc="2025-01-03T08:50:00Z"/>
                    <w:rFonts w:ascii="Times New Roman" w:eastAsia="Times New Roman" w:hAnsi="Times New Roman" w:cs="Times New Roman"/>
                    <w:sz w:val="20"/>
                    <w:szCs w:val="20"/>
                  </w:rPr>
                </w:rPrChange>
              </w:rPr>
              <w:pPrChange w:id="231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150" w:author="瑋婷 徐" w:date="2025-01-03T17:01:00Z" w16du:dateUtc="2025-01-03T09:01:00Z">
              <w:tcPr>
                <w:tcW w:w="162" w:type="pct"/>
                <w:gridSpan w:val="2"/>
                <w:noWrap/>
                <w:vAlign w:val="center"/>
                <w:hideMark/>
              </w:tcPr>
            </w:tcPrChange>
          </w:tcPr>
          <w:p w14:paraId="08C5769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51" w:author="瑋婷 徐" w:date="2025-01-03T16:50:00Z" w16du:dateUtc="2025-01-03T08:50:00Z"/>
                <w:rFonts w:ascii="Times New Roman" w:eastAsiaTheme="minorEastAsia" w:hAnsi="Times New Roman" w:cs="Times New Roman"/>
                <w:color w:val="000000"/>
                <w:rPrChange w:id="23152" w:author="瑋婷 徐" w:date="2025-01-04T22:53:00Z" w16du:dateUtc="2025-01-04T14:53:00Z">
                  <w:rPr>
                    <w:ins w:id="23153" w:author="瑋婷 徐" w:date="2025-01-03T16:50:00Z" w16du:dateUtc="2025-01-03T08:50:00Z"/>
                    <w:rFonts w:ascii="Calibri" w:hAnsi="Calibri" w:cs="Calibri"/>
                    <w:color w:val="000000"/>
                    <w:sz w:val="22"/>
                    <w:szCs w:val="22"/>
                  </w:rPr>
                </w:rPrChange>
              </w:rPr>
              <w:pPrChange w:id="231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155" w:author="瑋婷 徐" w:date="2025-01-03T16:50:00Z" w16du:dateUtc="2025-01-03T08:50:00Z">
              <w:r w:rsidRPr="00D51403">
                <w:rPr>
                  <w:rFonts w:ascii="Times New Roman" w:eastAsiaTheme="minorEastAsia" w:hAnsi="Times New Roman" w:cs="Times New Roman"/>
                  <w:color w:val="000000"/>
                  <w:rPrChange w:id="23156"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3157" w:author="瑋婷 徐" w:date="2025-01-03T17:01:00Z" w16du:dateUtc="2025-01-03T09:01:00Z">
              <w:tcPr>
                <w:tcW w:w="162" w:type="pct"/>
                <w:gridSpan w:val="2"/>
                <w:noWrap/>
                <w:vAlign w:val="center"/>
                <w:hideMark/>
              </w:tcPr>
            </w:tcPrChange>
          </w:tcPr>
          <w:p w14:paraId="1A62478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58" w:author="瑋婷 徐" w:date="2025-01-03T16:50:00Z" w16du:dateUtc="2025-01-03T08:50:00Z"/>
                <w:rFonts w:ascii="Times New Roman" w:eastAsiaTheme="minorEastAsia" w:hAnsi="Times New Roman" w:cs="Times New Roman"/>
                <w:color w:val="000000"/>
                <w:rPrChange w:id="23159" w:author="瑋婷 徐" w:date="2025-01-04T22:53:00Z" w16du:dateUtc="2025-01-04T14:53:00Z">
                  <w:rPr>
                    <w:ins w:id="23160" w:author="瑋婷 徐" w:date="2025-01-03T16:50:00Z" w16du:dateUtc="2025-01-03T08:50:00Z"/>
                    <w:rFonts w:ascii="Calibri" w:hAnsi="Calibri" w:cs="Calibri"/>
                    <w:color w:val="000000"/>
                    <w:sz w:val="22"/>
                    <w:szCs w:val="22"/>
                  </w:rPr>
                </w:rPrChange>
              </w:rPr>
              <w:pPrChange w:id="231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162" w:author="瑋婷 徐" w:date="2025-01-03T17:01:00Z" w16du:dateUtc="2025-01-03T09:01:00Z">
              <w:tcPr>
                <w:tcW w:w="162" w:type="pct"/>
                <w:gridSpan w:val="2"/>
                <w:noWrap/>
                <w:vAlign w:val="center"/>
                <w:hideMark/>
              </w:tcPr>
            </w:tcPrChange>
          </w:tcPr>
          <w:p w14:paraId="475E0DDC"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63" w:author="瑋婷 徐" w:date="2025-01-03T16:50:00Z" w16du:dateUtc="2025-01-03T08:50:00Z"/>
                <w:rFonts w:ascii="Times New Roman" w:eastAsiaTheme="minorEastAsia" w:hAnsi="Times New Roman" w:cs="Times New Roman"/>
                <w:rPrChange w:id="23164" w:author="瑋婷 徐" w:date="2025-01-04T22:53:00Z" w16du:dateUtc="2025-01-04T14:53:00Z">
                  <w:rPr>
                    <w:ins w:id="23165" w:author="瑋婷 徐" w:date="2025-01-03T16:50:00Z" w16du:dateUtc="2025-01-03T08:50:00Z"/>
                    <w:rFonts w:ascii="Times New Roman" w:eastAsia="Times New Roman" w:hAnsi="Times New Roman" w:cs="Times New Roman"/>
                    <w:sz w:val="20"/>
                    <w:szCs w:val="20"/>
                  </w:rPr>
                </w:rPrChange>
              </w:rPr>
              <w:pPrChange w:id="231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167" w:author="瑋婷 徐" w:date="2025-01-03T17:01:00Z" w16du:dateUtc="2025-01-03T09:01:00Z">
              <w:tcPr>
                <w:tcW w:w="162" w:type="pct"/>
                <w:gridSpan w:val="2"/>
                <w:noWrap/>
                <w:vAlign w:val="center"/>
                <w:hideMark/>
              </w:tcPr>
            </w:tcPrChange>
          </w:tcPr>
          <w:p w14:paraId="7E467D4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68" w:author="瑋婷 徐" w:date="2025-01-03T16:50:00Z" w16du:dateUtc="2025-01-03T08:50:00Z"/>
                <w:rFonts w:ascii="Times New Roman" w:eastAsiaTheme="minorEastAsia" w:hAnsi="Times New Roman" w:cs="Times New Roman"/>
                <w:rPrChange w:id="23169" w:author="瑋婷 徐" w:date="2025-01-04T22:53:00Z" w16du:dateUtc="2025-01-04T14:53:00Z">
                  <w:rPr>
                    <w:ins w:id="23170" w:author="瑋婷 徐" w:date="2025-01-03T16:50:00Z" w16du:dateUtc="2025-01-03T08:50:00Z"/>
                    <w:rFonts w:ascii="Times New Roman" w:eastAsia="Times New Roman" w:hAnsi="Times New Roman" w:cs="Times New Roman"/>
                    <w:sz w:val="20"/>
                    <w:szCs w:val="20"/>
                  </w:rPr>
                </w:rPrChange>
              </w:rPr>
              <w:pPrChange w:id="2317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172" w:author="瑋婷 徐" w:date="2025-01-03T17:01:00Z" w16du:dateUtc="2025-01-03T09:01:00Z">
              <w:tcPr>
                <w:tcW w:w="162" w:type="pct"/>
                <w:gridSpan w:val="2"/>
                <w:noWrap/>
                <w:vAlign w:val="center"/>
                <w:hideMark/>
              </w:tcPr>
            </w:tcPrChange>
          </w:tcPr>
          <w:p w14:paraId="7140C3CA"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73" w:author="瑋婷 徐" w:date="2025-01-03T16:50:00Z" w16du:dateUtc="2025-01-03T08:50:00Z"/>
                <w:rFonts w:ascii="Times New Roman" w:eastAsiaTheme="minorEastAsia" w:hAnsi="Times New Roman" w:cs="Times New Roman"/>
                <w:rPrChange w:id="23174" w:author="瑋婷 徐" w:date="2025-01-04T22:53:00Z" w16du:dateUtc="2025-01-04T14:53:00Z">
                  <w:rPr>
                    <w:ins w:id="23175" w:author="瑋婷 徐" w:date="2025-01-03T16:50:00Z" w16du:dateUtc="2025-01-03T08:50:00Z"/>
                    <w:rFonts w:ascii="Times New Roman" w:eastAsia="Times New Roman" w:hAnsi="Times New Roman" w:cs="Times New Roman"/>
                    <w:sz w:val="20"/>
                    <w:szCs w:val="20"/>
                  </w:rPr>
                </w:rPrChange>
              </w:rPr>
              <w:pPrChange w:id="231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177" w:author="瑋婷 徐" w:date="2025-01-03T17:01:00Z" w16du:dateUtc="2025-01-03T09:01:00Z">
              <w:tcPr>
                <w:tcW w:w="162" w:type="pct"/>
                <w:gridSpan w:val="2"/>
                <w:noWrap/>
                <w:vAlign w:val="center"/>
                <w:hideMark/>
              </w:tcPr>
            </w:tcPrChange>
          </w:tcPr>
          <w:p w14:paraId="5CA402C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78" w:author="瑋婷 徐" w:date="2025-01-03T16:50:00Z" w16du:dateUtc="2025-01-03T08:50:00Z"/>
                <w:rFonts w:ascii="Times New Roman" w:eastAsiaTheme="minorEastAsia" w:hAnsi="Times New Roman" w:cs="Times New Roman"/>
                <w:rPrChange w:id="23179" w:author="瑋婷 徐" w:date="2025-01-04T22:53:00Z" w16du:dateUtc="2025-01-04T14:53:00Z">
                  <w:rPr>
                    <w:ins w:id="23180" w:author="瑋婷 徐" w:date="2025-01-03T16:50:00Z" w16du:dateUtc="2025-01-03T08:50:00Z"/>
                    <w:rFonts w:ascii="Times New Roman" w:eastAsia="Times New Roman" w:hAnsi="Times New Roman" w:cs="Times New Roman"/>
                    <w:sz w:val="20"/>
                    <w:szCs w:val="20"/>
                  </w:rPr>
                </w:rPrChange>
              </w:rPr>
              <w:pPrChange w:id="2318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182" w:author="瑋婷 徐" w:date="2025-01-03T17:01:00Z" w16du:dateUtc="2025-01-03T09:01:00Z">
              <w:tcPr>
                <w:tcW w:w="162" w:type="pct"/>
                <w:gridSpan w:val="2"/>
                <w:noWrap/>
                <w:vAlign w:val="center"/>
                <w:hideMark/>
              </w:tcPr>
            </w:tcPrChange>
          </w:tcPr>
          <w:p w14:paraId="1B0CA4BB"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83" w:author="瑋婷 徐" w:date="2025-01-03T16:50:00Z" w16du:dateUtc="2025-01-03T08:50:00Z"/>
                <w:rFonts w:ascii="Times New Roman" w:eastAsiaTheme="minorEastAsia" w:hAnsi="Times New Roman" w:cs="Times New Roman"/>
                <w:rPrChange w:id="23184" w:author="瑋婷 徐" w:date="2025-01-04T22:53:00Z" w16du:dateUtc="2025-01-04T14:53:00Z">
                  <w:rPr>
                    <w:ins w:id="23185" w:author="瑋婷 徐" w:date="2025-01-03T16:50:00Z" w16du:dateUtc="2025-01-03T08:50:00Z"/>
                    <w:rFonts w:ascii="Times New Roman" w:eastAsia="Times New Roman" w:hAnsi="Times New Roman" w:cs="Times New Roman"/>
                    <w:sz w:val="20"/>
                    <w:szCs w:val="20"/>
                  </w:rPr>
                </w:rPrChange>
              </w:rPr>
              <w:pPrChange w:id="231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187" w:author="瑋婷 徐" w:date="2025-01-03T17:01:00Z" w16du:dateUtc="2025-01-03T09:01:00Z">
              <w:tcPr>
                <w:tcW w:w="162" w:type="pct"/>
                <w:gridSpan w:val="2"/>
                <w:noWrap/>
                <w:vAlign w:val="center"/>
                <w:hideMark/>
              </w:tcPr>
            </w:tcPrChange>
          </w:tcPr>
          <w:p w14:paraId="4F18522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88" w:author="瑋婷 徐" w:date="2025-01-03T16:50:00Z" w16du:dateUtc="2025-01-03T08:50:00Z"/>
                <w:rFonts w:ascii="Times New Roman" w:eastAsiaTheme="minorEastAsia" w:hAnsi="Times New Roman" w:cs="Times New Roman"/>
                <w:rPrChange w:id="23189" w:author="瑋婷 徐" w:date="2025-01-04T22:53:00Z" w16du:dateUtc="2025-01-04T14:53:00Z">
                  <w:rPr>
                    <w:ins w:id="23190" w:author="瑋婷 徐" w:date="2025-01-03T16:50:00Z" w16du:dateUtc="2025-01-03T08:50:00Z"/>
                    <w:rFonts w:ascii="Times New Roman" w:eastAsia="Times New Roman" w:hAnsi="Times New Roman" w:cs="Times New Roman"/>
                    <w:sz w:val="20"/>
                    <w:szCs w:val="20"/>
                  </w:rPr>
                </w:rPrChange>
              </w:rPr>
              <w:pPrChange w:id="2319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3192" w:author="瑋婷 徐" w:date="2025-01-03T17:01:00Z" w16du:dateUtc="2025-01-03T09:01:00Z">
              <w:tcPr>
                <w:tcW w:w="164" w:type="pct"/>
                <w:noWrap/>
                <w:vAlign w:val="center"/>
                <w:hideMark/>
              </w:tcPr>
            </w:tcPrChange>
          </w:tcPr>
          <w:p w14:paraId="73139EAB"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193" w:author="瑋婷 徐" w:date="2025-01-03T16:50:00Z" w16du:dateUtc="2025-01-03T08:50:00Z"/>
                <w:rFonts w:ascii="Times New Roman" w:eastAsiaTheme="minorEastAsia" w:hAnsi="Times New Roman" w:cs="Times New Roman"/>
                <w:rPrChange w:id="23194" w:author="瑋婷 徐" w:date="2025-01-04T22:53:00Z" w16du:dateUtc="2025-01-04T14:53:00Z">
                  <w:rPr>
                    <w:ins w:id="23195" w:author="瑋婷 徐" w:date="2025-01-03T16:50:00Z" w16du:dateUtc="2025-01-03T08:50:00Z"/>
                    <w:rFonts w:ascii="Times New Roman" w:eastAsia="Times New Roman" w:hAnsi="Times New Roman" w:cs="Times New Roman"/>
                    <w:sz w:val="20"/>
                    <w:szCs w:val="20"/>
                  </w:rPr>
                </w:rPrChange>
              </w:rPr>
              <w:pPrChange w:id="231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F0C1C" w14:paraId="4A055930" w14:textId="77777777" w:rsidTr="003C19C7">
        <w:trPr>
          <w:cnfStyle w:val="000000100000" w:firstRow="0" w:lastRow="0" w:firstColumn="0" w:lastColumn="0" w:oddVBand="0" w:evenVBand="0" w:oddHBand="1" w:evenHBand="0" w:firstRowFirstColumn="0" w:firstRowLastColumn="0" w:lastRowFirstColumn="0" w:lastRowLastColumn="0"/>
          <w:trHeight w:val="300"/>
          <w:ins w:id="23197"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6773836C" w14:textId="77777777" w:rsidR="003C19C7" w:rsidRPr="00D51403" w:rsidRDefault="003C19C7">
            <w:pPr>
              <w:spacing w:line="360" w:lineRule="auto"/>
              <w:jc w:val="both"/>
              <w:rPr>
                <w:ins w:id="23198" w:author="瑋婷 徐" w:date="2025-01-03T16:50:00Z" w16du:dateUtc="2025-01-03T08:50:00Z"/>
                <w:rFonts w:ascii="Times New Roman" w:eastAsiaTheme="minorEastAsia" w:hAnsi="Times New Roman" w:cs="Times New Roman"/>
                <w:b w:val="0"/>
                <w:bCs w:val="0"/>
                <w:color w:val="000000"/>
                <w:rPrChange w:id="23199" w:author="瑋婷 徐" w:date="2025-01-04T22:53:00Z" w16du:dateUtc="2025-01-04T14:53:00Z">
                  <w:rPr>
                    <w:ins w:id="23200" w:author="瑋婷 徐" w:date="2025-01-03T16:50:00Z" w16du:dateUtc="2025-01-03T08:50:00Z"/>
                    <w:rFonts w:ascii="Calibri" w:hAnsi="Calibri" w:cs="Calibri"/>
                    <w:color w:val="000000"/>
                    <w:sz w:val="22"/>
                    <w:szCs w:val="22"/>
                  </w:rPr>
                </w:rPrChange>
              </w:rPr>
              <w:pPrChange w:id="23201" w:author="瑋婷 徐" w:date="2025-01-03T16:55:00Z" w16du:dateUtc="2025-01-03T08:55:00Z">
                <w:pPr/>
              </w:pPrChange>
            </w:pPr>
            <w:ins w:id="23202" w:author="瑋婷 徐" w:date="2025-01-03T16:50:00Z" w16du:dateUtc="2025-01-03T08:50:00Z">
              <w:r w:rsidRPr="00D51403">
                <w:rPr>
                  <w:rFonts w:ascii="Times New Roman" w:eastAsiaTheme="minorEastAsia" w:hAnsi="Times New Roman" w:cs="Times New Roman" w:hint="eastAsia"/>
                  <w:b w:val="0"/>
                  <w:bCs w:val="0"/>
                  <w:color w:val="000000"/>
                  <w:rPrChange w:id="23203" w:author="瑋婷 徐" w:date="2025-01-04T22:53:00Z" w16du:dateUtc="2025-01-04T14:53:00Z">
                    <w:rPr>
                      <w:rFonts w:ascii="Calibri" w:hAnsi="Calibri" w:cs="Calibri" w:hint="eastAsia"/>
                      <w:color w:val="000000"/>
                      <w:sz w:val="22"/>
                      <w:szCs w:val="22"/>
                    </w:rPr>
                  </w:rPrChange>
                </w:rPr>
                <w:t>烏頭翁</w:t>
              </w:r>
              <w:r w:rsidRPr="00D51403">
                <w:rPr>
                  <w:rFonts w:ascii="Times New Roman" w:eastAsiaTheme="minorEastAsia" w:hAnsi="Times New Roman" w:cs="Times New Roman"/>
                  <w:b w:val="0"/>
                  <w:bCs w:val="0"/>
                  <w:color w:val="000000"/>
                  <w:rPrChange w:id="23204" w:author="瑋婷 徐" w:date="2025-01-04T22:53:00Z" w16du:dateUtc="2025-01-04T14:53:00Z">
                    <w:rPr>
                      <w:rFonts w:ascii="Calibri" w:hAnsi="Calibri" w:cs="Calibri"/>
                      <w:color w:val="000000"/>
                      <w:sz w:val="22"/>
                      <w:szCs w:val="22"/>
                    </w:rPr>
                  </w:rPrChange>
                </w:rPr>
                <w:t xml:space="preserve"> </w:t>
              </w:r>
              <w:r w:rsidRPr="00D51403">
                <w:rPr>
                  <w:b w:val="0"/>
                  <w:bCs w:val="0"/>
                  <w:color w:val="000000"/>
                  <w:rPrChange w:id="23205"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3206" w:author="瑋婷 徐" w:date="2025-01-04T22:53:00Z" w16du:dateUtc="2025-01-04T14:53:00Z">
                    <w:rPr>
                      <w:rFonts w:ascii="Calibri" w:hAnsi="Calibri" w:cs="Calibri"/>
                      <w:color w:val="000000"/>
                      <w:sz w:val="22"/>
                      <w:szCs w:val="22"/>
                    </w:rPr>
                  </w:rPrChange>
                </w:rPr>
                <w:t xml:space="preserve"> II</w:t>
              </w:r>
            </w:ins>
          </w:p>
        </w:tc>
        <w:tc>
          <w:tcPr>
            <w:tcW w:w="904" w:type="pct"/>
            <w:vAlign w:val="center"/>
            <w:hideMark/>
          </w:tcPr>
          <w:p w14:paraId="5585C0A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07" w:author="瑋婷 徐" w:date="2025-01-03T16:50:00Z" w16du:dateUtc="2025-01-03T08:50:00Z"/>
                <w:rFonts w:ascii="Times New Roman" w:eastAsiaTheme="minorEastAsia" w:hAnsi="Times New Roman" w:cs="Times New Roman"/>
                <w:i/>
                <w:iCs/>
                <w:color w:val="000000"/>
                <w:rPrChange w:id="23208" w:author="瑋婷 徐" w:date="2025-01-04T22:53:00Z" w16du:dateUtc="2025-01-04T14:53:00Z">
                  <w:rPr>
                    <w:ins w:id="23209" w:author="瑋婷 徐" w:date="2025-01-03T16:50:00Z" w16du:dateUtc="2025-01-03T08:50:00Z"/>
                    <w:rFonts w:ascii="Calibri" w:hAnsi="Calibri" w:cs="Calibri"/>
                    <w:i/>
                    <w:iCs/>
                    <w:color w:val="000000"/>
                    <w:sz w:val="22"/>
                    <w:szCs w:val="22"/>
                  </w:rPr>
                </w:rPrChange>
              </w:rPr>
              <w:pPrChange w:id="2321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211" w:author="瑋婷 徐" w:date="2025-01-03T16:50:00Z" w16du:dateUtc="2025-01-03T08:50:00Z">
              <w:r w:rsidRPr="00D51403">
                <w:rPr>
                  <w:rFonts w:ascii="Times New Roman" w:eastAsiaTheme="minorEastAsia" w:hAnsi="Times New Roman" w:cs="Times New Roman"/>
                  <w:i/>
                  <w:iCs/>
                  <w:color w:val="000000"/>
                  <w:rPrChange w:id="23212" w:author="瑋婷 徐" w:date="2025-01-04T22:53:00Z" w16du:dateUtc="2025-01-04T14:53:00Z">
                    <w:rPr>
                      <w:rFonts w:ascii="Calibri" w:hAnsi="Calibri" w:cs="Calibri"/>
                      <w:i/>
                      <w:iCs/>
                      <w:color w:val="000000"/>
                      <w:sz w:val="22"/>
                      <w:szCs w:val="22"/>
                    </w:rPr>
                  </w:rPrChange>
                </w:rPr>
                <w:t>Pycnonotus taivanus</w:t>
              </w:r>
            </w:ins>
          </w:p>
        </w:tc>
        <w:tc>
          <w:tcPr>
            <w:tcW w:w="162" w:type="pct"/>
            <w:noWrap/>
            <w:vAlign w:val="center"/>
            <w:hideMark/>
          </w:tcPr>
          <w:p w14:paraId="073D325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13" w:author="瑋婷 徐" w:date="2025-01-03T16:50:00Z" w16du:dateUtc="2025-01-03T08:50:00Z"/>
                <w:rFonts w:ascii="Times New Roman" w:eastAsiaTheme="minorEastAsia" w:hAnsi="Times New Roman" w:cs="Times New Roman"/>
                <w:i/>
                <w:iCs/>
                <w:color w:val="000000"/>
                <w:rPrChange w:id="23214" w:author="瑋婷 徐" w:date="2025-01-04T22:53:00Z" w16du:dateUtc="2025-01-04T14:53:00Z">
                  <w:rPr>
                    <w:ins w:id="23215" w:author="瑋婷 徐" w:date="2025-01-03T16:50:00Z" w16du:dateUtc="2025-01-03T08:50:00Z"/>
                    <w:rFonts w:ascii="Calibri" w:hAnsi="Calibri" w:cs="Calibri"/>
                    <w:i/>
                    <w:iCs/>
                    <w:color w:val="000000"/>
                    <w:sz w:val="22"/>
                    <w:szCs w:val="22"/>
                  </w:rPr>
                </w:rPrChange>
              </w:rPr>
              <w:pPrChange w:id="232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1C0313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17" w:author="瑋婷 徐" w:date="2025-01-03T16:50:00Z" w16du:dateUtc="2025-01-03T08:50:00Z"/>
                <w:rFonts w:ascii="Times New Roman" w:eastAsiaTheme="minorEastAsia" w:hAnsi="Times New Roman" w:cs="Times New Roman"/>
                <w:rPrChange w:id="23218" w:author="瑋婷 徐" w:date="2025-01-04T22:53:00Z" w16du:dateUtc="2025-01-04T14:53:00Z">
                  <w:rPr>
                    <w:ins w:id="23219" w:author="瑋婷 徐" w:date="2025-01-03T16:50:00Z" w16du:dateUtc="2025-01-03T08:50:00Z"/>
                    <w:rFonts w:ascii="Times New Roman" w:eastAsia="Times New Roman" w:hAnsi="Times New Roman" w:cs="Times New Roman"/>
                    <w:sz w:val="20"/>
                    <w:szCs w:val="20"/>
                  </w:rPr>
                </w:rPrChange>
              </w:rPr>
              <w:pPrChange w:id="232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52D7C2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21" w:author="瑋婷 徐" w:date="2025-01-03T16:50:00Z" w16du:dateUtc="2025-01-03T08:50:00Z"/>
                <w:rFonts w:ascii="Times New Roman" w:eastAsiaTheme="minorEastAsia" w:hAnsi="Times New Roman" w:cs="Times New Roman"/>
                <w:rPrChange w:id="23222" w:author="瑋婷 徐" w:date="2025-01-04T22:53:00Z" w16du:dateUtc="2025-01-04T14:53:00Z">
                  <w:rPr>
                    <w:ins w:id="23223" w:author="瑋婷 徐" w:date="2025-01-03T16:50:00Z" w16du:dateUtc="2025-01-03T08:50:00Z"/>
                    <w:rFonts w:ascii="Times New Roman" w:eastAsia="Times New Roman" w:hAnsi="Times New Roman" w:cs="Times New Roman"/>
                    <w:sz w:val="20"/>
                    <w:szCs w:val="20"/>
                  </w:rPr>
                </w:rPrChange>
              </w:rPr>
              <w:pPrChange w:id="232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D0198B9"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25" w:author="瑋婷 徐" w:date="2025-01-03T16:50:00Z" w16du:dateUtc="2025-01-03T08:50:00Z"/>
                <w:rFonts w:ascii="Times New Roman" w:eastAsiaTheme="minorEastAsia" w:hAnsi="Times New Roman" w:cs="Times New Roman"/>
                <w:rPrChange w:id="23226" w:author="瑋婷 徐" w:date="2025-01-04T22:53:00Z" w16du:dateUtc="2025-01-04T14:53:00Z">
                  <w:rPr>
                    <w:ins w:id="23227" w:author="瑋婷 徐" w:date="2025-01-03T16:50:00Z" w16du:dateUtc="2025-01-03T08:50:00Z"/>
                    <w:rFonts w:ascii="Times New Roman" w:eastAsia="Times New Roman" w:hAnsi="Times New Roman" w:cs="Times New Roman"/>
                    <w:sz w:val="20"/>
                    <w:szCs w:val="20"/>
                  </w:rPr>
                </w:rPrChange>
              </w:rPr>
              <w:pPrChange w:id="232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14CCAE5"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29" w:author="瑋婷 徐" w:date="2025-01-03T16:50:00Z" w16du:dateUtc="2025-01-03T08:50:00Z"/>
                <w:rFonts w:ascii="Times New Roman" w:eastAsiaTheme="minorEastAsia" w:hAnsi="Times New Roman" w:cs="Times New Roman"/>
                <w:rPrChange w:id="23230" w:author="瑋婷 徐" w:date="2025-01-04T22:53:00Z" w16du:dateUtc="2025-01-04T14:53:00Z">
                  <w:rPr>
                    <w:ins w:id="23231" w:author="瑋婷 徐" w:date="2025-01-03T16:50:00Z" w16du:dateUtc="2025-01-03T08:50:00Z"/>
                    <w:rFonts w:ascii="Times New Roman" w:eastAsia="Times New Roman" w:hAnsi="Times New Roman" w:cs="Times New Roman"/>
                    <w:sz w:val="20"/>
                    <w:szCs w:val="20"/>
                  </w:rPr>
                </w:rPrChange>
              </w:rPr>
              <w:pPrChange w:id="232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A109D4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33" w:author="瑋婷 徐" w:date="2025-01-03T16:50:00Z" w16du:dateUtc="2025-01-03T08:50:00Z"/>
                <w:rFonts w:ascii="Times New Roman" w:eastAsiaTheme="minorEastAsia" w:hAnsi="Times New Roman" w:cs="Times New Roman"/>
                <w:rPrChange w:id="23234" w:author="瑋婷 徐" w:date="2025-01-04T22:53:00Z" w16du:dateUtc="2025-01-04T14:53:00Z">
                  <w:rPr>
                    <w:ins w:id="23235" w:author="瑋婷 徐" w:date="2025-01-03T16:50:00Z" w16du:dateUtc="2025-01-03T08:50:00Z"/>
                    <w:rFonts w:ascii="Times New Roman" w:eastAsia="Times New Roman" w:hAnsi="Times New Roman" w:cs="Times New Roman"/>
                    <w:sz w:val="20"/>
                    <w:szCs w:val="20"/>
                  </w:rPr>
                </w:rPrChange>
              </w:rPr>
              <w:pPrChange w:id="232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A6F018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37" w:author="瑋婷 徐" w:date="2025-01-03T16:50:00Z" w16du:dateUtc="2025-01-03T08:50:00Z"/>
                <w:rFonts w:ascii="Times New Roman" w:eastAsiaTheme="minorEastAsia" w:hAnsi="Times New Roman" w:cs="Times New Roman"/>
                <w:rPrChange w:id="23238" w:author="瑋婷 徐" w:date="2025-01-04T22:53:00Z" w16du:dateUtc="2025-01-04T14:53:00Z">
                  <w:rPr>
                    <w:ins w:id="23239" w:author="瑋婷 徐" w:date="2025-01-03T16:50:00Z" w16du:dateUtc="2025-01-03T08:50:00Z"/>
                    <w:rFonts w:ascii="Times New Roman" w:eastAsia="Times New Roman" w:hAnsi="Times New Roman" w:cs="Times New Roman"/>
                    <w:sz w:val="20"/>
                    <w:szCs w:val="20"/>
                  </w:rPr>
                </w:rPrChange>
              </w:rPr>
              <w:pPrChange w:id="232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F99F26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41" w:author="瑋婷 徐" w:date="2025-01-03T16:50:00Z" w16du:dateUtc="2025-01-03T08:50:00Z"/>
                <w:rFonts w:ascii="Times New Roman" w:eastAsiaTheme="minorEastAsia" w:hAnsi="Times New Roman" w:cs="Times New Roman"/>
                <w:rPrChange w:id="23242" w:author="瑋婷 徐" w:date="2025-01-04T22:53:00Z" w16du:dateUtc="2025-01-04T14:53:00Z">
                  <w:rPr>
                    <w:ins w:id="23243" w:author="瑋婷 徐" w:date="2025-01-03T16:50:00Z" w16du:dateUtc="2025-01-03T08:50:00Z"/>
                    <w:rFonts w:ascii="Times New Roman" w:eastAsia="Times New Roman" w:hAnsi="Times New Roman" w:cs="Times New Roman"/>
                    <w:sz w:val="20"/>
                    <w:szCs w:val="20"/>
                  </w:rPr>
                </w:rPrChange>
              </w:rPr>
              <w:pPrChange w:id="232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FF638C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45" w:author="瑋婷 徐" w:date="2025-01-03T16:50:00Z" w16du:dateUtc="2025-01-03T08:50:00Z"/>
                <w:rFonts w:ascii="Times New Roman" w:eastAsiaTheme="minorEastAsia" w:hAnsi="Times New Roman" w:cs="Times New Roman"/>
                <w:rPrChange w:id="23246" w:author="瑋婷 徐" w:date="2025-01-04T22:53:00Z" w16du:dateUtc="2025-01-04T14:53:00Z">
                  <w:rPr>
                    <w:ins w:id="23247" w:author="瑋婷 徐" w:date="2025-01-03T16:50:00Z" w16du:dateUtc="2025-01-03T08:50:00Z"/>
                    <w:rFonts w:ascii="Times New Roman" w:eastAsia="Times New Roman" w:hAnsi="Times New Roman" w:cs="Times New Roman"/>
                    <w:sz w:val="20"/>
                    <w:szCs w:val="20"/>
                  </w:rPr>
                </w:rPrChange>
              </w:rPr>
              <w:pPrChange w:id="232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3EC394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49" w:author="瑋婷 徐" w:date="2025-01-03T16:50:00Z" w16du:dateUtc="2025-01-03T08:50:00Z"/>
                <w:rFonts w:ascii="Times New Roman" w:eastAsiaTheme="minorEastAsia" w:hAnsi="Times New Roman" w:cs="Times New Roman"/>
                <w:rPrChange w:id="23250" w:author="瑋婷 徐" w:date="2025-01-04T22:53:00Z" w16du:dateUtc="2025-01-04T14:53:00Z">
                  <w:rPr>
                    <w:ins w:id="23251" w:author="瑋婷 徐" w:date="2025-01-03T16:50:00Z" w16du:dateUtc="2025-01-03T08:50:00Z"/>
                    <w:rFonts w:ascii="Times New Roman" w:eastAsia="Times New Roman" w:hAnsi="Times New Roman" w:cs="Times New Roman"/>
                    <w:sz w:val="20"/>
                    <w:szCs w:val="20"/>
                  </w:rPr>
                </w:rPrChange>
              </w:rPr>
              <w:pPrChange w:id="232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85F1C1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53" w:author="瑋婷 徐" w:date="2025-01-03T16:50:00Z" w16du:dateUtc="2025-01-03T08:50:00Z"/>
                <w:rFonts w:ascii="Times New Roman" w:eastAsiaTheme="minorEastAsia" w:hAnsi="Times New Roman" w:cs="Times New Roman"/>
                <w:rPrChange w:id="23254" w:author="瑋婷 徐" w:date="2025-01-04T22:53:00Z" w16du:dateUtc="2025-01-04T14:53:00Z">
                  <w:rPr>
                    <w:ins w:id="23255" w:author="瑋婷 徐" w:date="2025-01-03T16:50:00Z" w16du:dateUtc="2025-01-03T08:50:00Z"/>
                    <w:rFonts w:ascii="Times New Roman" w:eastAsia="Times New Roman" w:hAnsi="Times New Roman" w:cs="Times New Roman"/>
                    <w:sz w:val="20"/>
                    <w:szCs w:val="20"/>
                  </w:rPr>
                </w:rPrChange>
              </w:rPr>
              <w:pPrChange w:id="232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3C62F8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57" w:author="瑋婷 徐" w:date="2025-01-03T16:50:00Z" w16du:dateUtc="2025-01-03T08:50:00Z"/>
                <w:rFonts w:ascii="Times New Roman" w:eastAsiaTheme="minorEastAsia" w:hAnsi="Times New Roman" w:cs="Times New Roman"/>
                <w:rPrChange w:id="23258" w:author="瑋婷 徐" w:date="2025-01-04T22:53:00Z" w16du:dateUtc="2025-01-04T14:53:00Z">
                  <w:rPr>
                    <w:ins w:id="23259" w:author="瑋婷 徐" w:date="2025-01-03T16:50:00Z" w16du:dateUtc="2025-01-03T08:50:00Z"/>
                    <w:rFonts w:ascii="Times New Roman" w:eastAsia="Times New Roman" w:hAnsi="Times New Roman" w:cs="Times New Roman"/>
                    <w:sz w:val="20"/>
                    <w:szCs w:val="20"/>
                  </w:rPr>
                </w:rPrChange>
              </w:rPr>
              <w:pPrChange w:id="2326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51ACB60"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61" w:author="瑋婷 徐" w:date="2025-01-03T16:50:00Z" w16du:dateUtc="2025-01-03T08:50:00Z"/>
                <w:rFonts w:ascii="Times New Roman" w:eastAsiaTheme="minorEastAsia" w:hAnsi="Times New Roman" w:cs="Times New Roman"/>
                <w:rPrChange w:id="23262" w:author="瑋婷 徐" w:date="2025-01-04T22:53:00Z" w16du:dateUtc="2025-01-04T14:53:00Z">
                  <w:rPr>
                    <w:ins w:id="23263" w:author="瑋婷 徐" w:date="2025-01-03T16:50:00Z" w16du:dateUtc="2025-01-03T08:50:00Z"/>
                    <w:rFonts w:ascii="Times New Roman" w:eastAsia="Times New Roman" w:hAnsi="Times New Roman" w:cs="Times New Roman"/>
                    <w:sz w:val="20"/>
                    <w:szCs w:val="20"/>
                  </w:rPr>
                </w:rPrChange>
              </w:rPr>
              <w:pPrChange w:id="2326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FF90095"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65" w:author="瑋婷 徐" w:date="2025-01-03T16:50:00Z" w16du:dateUtc="2025-01-03T08:50:00Z"/>
                <w:rFonts w:ascii="Times New Roman" w:eastAsiaTheme="minorEastAsia" w:hAnsi="Times New Roman" w:cs="Times New Roman"/>
                <w:color w:val="000000"/>
                <w:rPrChange w:id="23266" w:author="瑋婷 徐" w:date="2025-01-04T22:53:00Z" w16du:dateUtc="2025-01-04T14:53:00Z">
                  <w:rPr>
                    <w:ins w:id="23267" w:author="瑋婷 徐" w:date="2025-01-03T16:50:00Z" w16du:dateUtc="2025-01-03T08:50:00Z"/>
                    <w:rFonts w:ascii="Calibri" w:hAnsi="Calibri" w:cs="Calibri"/>
                    <w:color w:val="000000"/>
                    <w:sz w:val="22"/>
                    <w:szCs w:val="22"/>
                  </w:rPr>
                </w:rPrChange>
              </w:rPr>
              <w:pPrChange w:id="2326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269" w:author="瑋婷 徐" w:date="2025-01-03T16:50:00Z" w16du:dateUtc="2025-01-03T08:50:00Z">
              <w:r w:rsidRPr="00D51403">
                <w:rPr>
                  <w:rFonts w:ascii="Times New Roman" w:eastAsiaTheme="minorEastAsia" w:hAnsi="Times New Roman" w:cs="Times New Roman"/>
                  <w:color w:val="000000"/>
                  <w:rPrChange w:id="23270"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6E9844B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71" w:author="瑋婷 徐" w:date="2025-01-03T16:50:00Z" w16du:dateUtc="2025-01-03T08:50:00Z"/>
                <w:rFonts w:ascii="Times New Roman" w:eastAsiaTheme="minorEastAsia" w:hAnsi="Times New Roman" w:cs="Times New Roman"/>
                <w:color w:val="000000"/>
                <w:rPrChange w:id="23272" w:author="瑋婷 徐" w:date="2025-01-04T22:53:00Z" w16du:dateUtc="2025-01-04T14:53:00Z">
                  <w:rPr>
                    <w:ins w:id="23273" w:author="瑋婷 徐" w:date="2025-01-03T16:50:00Z" w16du:dateUtc="2025-01-03T08:50:00Z"/>
                    <w:rFonts w:ascii="Calibri" w:hAnsi="Calibri" w:cs="Calibri"/>
                    <w:color w:val="000000"/>
                    <w:sz w:val="22"/>
                    <w:szCs w:val="22"/>
                  </w:rPr>
                </w:rPrChange>
              </w:rPr>
              <w:pPrChange w:id="232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275" w:author="瑋婷 徐" w:date="2025-01-03T16:50:00Z" w16du:dateUtc="2025-01-03T08:50:00Z">
              <w:r w:rsidRPr="00D51403">
                <w:rPr>
                  <w:rFonts w:ascii="Times New Roman" w:eastAsiaTheme="minorEastAsia" w:hAnsi="Times New Roman" w:cs="Times New Roman"/>
                  <w:color w:val="000000"/>
                  <w:rPrChange w:id="23276"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62922D73"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77" w:author="瑋婷 徐" w:date="2025-01-03T16:50:00Z" w16du:dateUtc="2025-01-03T08:50:00Z"/>
                <w:rFonts w:ascii="Times New Roman" w:eastAsiaTheme="minorEastAsia" w:hAnsi="Times New Roman" w:cs="Times New Roman"/>
                <w:color w:val="000000"/>
                <w:rPrChange w:id="23278" w:author="瑋婷 徐" w:date="2025-01-04T22:53:00Z" w16du:dateUtc="2025-01-04T14:53:00Z">
                  <w:rPr>
                    <w:ins w:id="23279" w:author="瑋婷 徐" w:date="2025-01-03T16:50:00Z" w16du:dateUtc="2025-01-03T08:50:00Z"/>
                    <w:rFonts w:ascii="Calibri" w:hAnsi="Calibri" w:cs="Calibri"/>
                    <w:color w:val="000000"/>
                    <w:sz w:val="22"/>
                    <w:szCs w:val="22"/>
                  </w:rPr>
                </w:rPrChange>
              </w:rPr>
              <w:pPrChange w:id="232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CE67B8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81" w:author="瑋婷 徐" w:date="2025-01-03T16:50:00Z" w16du:dateUtc="2025-01-03T08:50:00Z"/>
                <w:rFonts w:ascii="Times New Roman" w:eastAsiaTheme="minorEastAsia" w:hAnsi="Times New Roman" w:cs="Times New Roman"/>
                <w:rPrChange w:id="23282" w:author="瑋婷 徐" w:date="2025-01-04T22:53:00Z" w16du:dateUtc="2025-01-04T14:53:00Z">
                  <w:rPr>
                    <w:ins w:id="23283" w:author="瑋婷 徐" w:date="2025-01-03T16:50:00Z" w16du:dateUtc="2025-01-03T08:50:00Z"/>
                    <w:rFonts w:ascii="Times New Roman" w:eastAsia="Times New Roman" w:hAnsi="Times New Roman" w:cs="Times New Roman"/>
                    <w:sz w:val="20"/>
                    <w:szCs w:val="20"/>
                  </w:rPr>
                </w:rPrChange>
              </w:rPr>
              <w:pPrChange w:id="232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11CDED3"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85" w:author="瑋婷 徐" w:date="2025-01-03T16:50:00Z" w16du:dateUtc="2025-01-03T08:50:00Z"/>
                <w:rFonts w:ascii="Times New Roman" w:eastAsiaTheme="minorEastAsia" w:hAnsi="Times New Roman" w:cs="Times New Roman"/>
                <w:color w:val="000000"/>
                <w:rPrChange w:id="23286" w:author="瑋婷 徐" w:date="2025-01-04T22:53:00Z" w16du:dateUtc="2025-01-04T14:53:00Z">
                  <w:rPr>
                    <w:ins w:id="23287" w:author="瑋婷 徐" w:date="2025-01-03T16:50:00Z" w16du:dateUtc="2025-01-03T08:50:00Z"/>
                    <w:rFonts w:ascii="Calibri" w:hAnsi="Calibri" w:cs="Calibri"/>
                    <w:color w:val="000000"/>
                    <w:sz w:val="22"/>
                    <w:szCs w:val="22"/>
                  </w:rPr>
                </w:rPrChange>
              </w:rPr>
              <w:pPrChange w:id="232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289" w:author="瑋婷 徐" w:date="2025-01-03T16:50:00Z" w16du:dateUtc="2025-01-03T08:50:00Z">
              <w:r w:rsidRPr="00D51403">
                <w:rPr>
                  <w:rFonts w:ascii="Times New Roman" w:eastAsiaTheme="minorEastAsia" w:hAnsi="Times New Roman" w:cs="Times New Roman"/>
                  <w:color w:val="000000"/>
                  <w:rPrChange w:id="23290"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5B9D321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91" w:author="瑋婷 徐" w:date="2025-01-03T16:50:00Z" w16du:dateUtc="2025-01-03T08:50:00Z"/>
                <w:rFonts w:ascii="Times New Roman" w:eastAsiaTheme="minorEastAsia" w:hAnsi="Times New Roman" w:cs="Times New Roman"/>
                <w:color w:val="000000"/>
                <w:rPrChange w:id="23292" w:author="瑋婷 徐" w:date="2025-01-04T22:53:00Z" w16du:dateUtc="2025-01-04T14:53:00Z">
                  <w:rPr>
                    <w:ins w:id="23293" w:author="瑋婷 徐" w:date="2025-01-03T16:50:00Z" w16du:dateUtc="2025-01-03T08:50:00Z"/>
                    <w:rFonts w:ascii="Calibri" w:hAnsi="Calibri" w:cs="Calibri"/>
                    <w:color w:val="000000"/>
                    <w:sz w:val="22"/>
                    <w:szCs w:val="22"/>
                  </w:rPr>
                </w:rPrChange>
              </w:rPr>
              <w:pPrChange w:id="2329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295" w:author="瑋婷 徐" w:date="2025-01-03T16:50:00Z" w16du:dateUtc="2025-01-03T08:50:00Z">
              <w:r w:rsidRPr="00D51403">
                <w:rPr>
                  <w:rFonts w:ascii="Times New Roman" w:eastAsiaTheme="minorEastAsia" w:hAnsi="Times New Roman" w:cs="Times New Roman"/>
                  <w:color w:val="000000"/>
                  <w:rPrChange w:id="23296"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898B790"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297" w:author="瑋婷 徐" w:date="2025-01-03T16:50:00Z" w16du:dateUtc="2025-01-03T08:50:00Z"/>
                <w:rFonts w:ascii="Times New Roman" w:eastAsiaTheme="minorEastAsia" w:hAnsi="Times New Roman" w:cs="Times New Roman"/>
                <w:color w:val="000000"/>
                <w:rPrChange w:id="23298" w:author="瑋婷 徐" w:date="2025-01-04T22:53:00Z" w16du:dateUtc="2025-01-04T14:53:00Z">
                  <w:rPr>
                    <w:ins w:id="23299" w:author="瑋婷 徐" w:date="2025-01-03T16:50:00Z" w16du:dateUtc="2025-01-03T08:50:00Z"/>
                    <w:rFonts w:ascii="Calibri" w:hAnsi="Calibri" w:cs="Calibri"/>
                    <w:color w:val="000000"/>
                    <w:sz w:val="22"/>
                    <w:szCs w:val="22"/>
                  </w:rPr>
                </w:rPrChange>
              </w:rPr>
              <w:pPrChange w:id="233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55C6E32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301" w:author="瑋婷 徐" w:date="2025-01-03T16:50:00Z" w16du:dateUtc="2025-01-03T08:50:00Z"/>
                <w:rFonts w:ascii="Times New Roman" w:eastAsiaTheme="minorEastAsia" w:hAnsi="Times New Roman" w:cs="Times New Roman"/>
                <w:color w:val="000000"/>
                <w:rPrChange w:id="23302" w:author="瑋婷 徐" w:date="2025-01-04T22:53:00Z" w16du:dateUtc="2025-01-04T14:53:00Z">
                  <w:rPr>
                    <w:ins w:id="23303" w:author="瑋婷 徐" w:date="2025-01-03T16:50:00Z" w16du:dateUtc="2025-01-03T08:50:00Z"/>
                    <w:rFonts w:ascii="Calibri" w:hAnsi="Calibri" w:cs="Calibri"/>
                    <w:color w:val="000000"/>
                    <w:sz w:val="22"/>
                    <w:szCs w:val="22"/>
                  </w:rPr>
                </w:rPrChange>
              </w:rPr>
              <w:pPrChange w:id="233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305" w:author="瑋婷 徐" w:date="2025-01-03T16:50:00Z" w16du:dateUtc="2025-01-03T08:50:00Z">
              <w:r w:rsidRPr="00D51403">
                <w:rPr>
                  <w:rFonts w:ascii="Times New Roman" w:eastAsiaTheme="minorEastAsia" w:hAnsi="Times New Roman" w:cs="Times New Roman"/>
                  <w:color w:val="000000"/>
                  <w:rPrChange w:id="23306" w:author="瑋婷 徐" w:date="2025-01-04T22:53:00Z" w16du:dateUtc="2025-01-04T14:53:00Z">
                    <w:rPr>
                      <w:rFonts w:ascii="Calibri" w:hAnsi="Calibri" w:cs="Calibri"/>
                      <w:color w:val="000000"/>
                      <w:sz w:val="22"/>
                      <w:szCs w:val="22"/>
                    </w:rPr>
                  </w:rPrChange>
                </w:rPr>
                <w:t>*</w:t>
              </w:r>
            </w:ins>
          </w:p>
        </w:tc>
      </w:tr>
      <w:tr w:rsidR="003C19C7" w:rsidRPr="003F0C1C" w14:paraId="70D6C36A" w14:textId="77777777" w:rsidTr="003C19C7">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3307" w:author="瑋婷 徐" w:date="2025-01-03T17:01:00Z" w16du:dateUtc="2025-01-03T09:01:00Z">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23308" w:author="瑋婷 徐" w:date="2025-01-03T16:50:00Z"/>
          <w:trPrChange w:id="23309"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3310" w:author="瑋婷 徐" w:date="2025-01-03T17:01:00Z" w16du:dateUtc="2025-01-03T09:01:00Z">
              <w:tcPr>
                <w:tcW w:w="781" w:type="pct"/>
                <w:gridSpan w:val="2"/>
                <w:vAlign w:val="center"/>
                <w:hideMark/>
              </w:tcPr>
            </w:tcPrChange>
          </w:tcPr>
          <w:p w14:paraId="4A3B503E" w14:textId="77777777" w:rsidR="003C19C7" w:rsidRPr="00D51403" w:rsidRDefault="003C19C7">
            <w:pPr>
              <w:spacing w:line="360" w:lineRule="auto"/>
              <w:jc w:val="both"/>
              <w:rPr>
                <w:ins w:id="23311" w:author="瑋婷 徐" w:date="2025-01-03T16:50:00Z" w16du:dateUtc="2025-01-03T08:50:00Z"/>
                <w:rFonts w:ascii="Times New Roman" w:eastAsiaTheme="minorEastAsia" w:hAnsi="Times New Roman" w:cs="Times New Roman"/>
                <w:b w:val="0"/>
                <w:bCs w:val="0"/>
                <w:color w:val="000000"/>
                <w:rPrChange w:id="23312" w:author="瑋婷 徐" w:date="2025-01-04T22:53:00Z" w16du:dateUtc="2025-01-04T14:53:00Z">
                  <w:rPr>
                    <w:ins w:id="23313" w:author="瑋婷 徐" w:date="2025-01-03T16:50:00Z" w16du:dateUtc="2025-01-03T08:50:00Z"/>
                    <w:rFonts w:ascii="Calibri" w:hAnsi="Calibri" w:cs="Calibri"/>
                    <w:color w:val="000000"/>
                    <w:sz w:val="22"/>
                    <w:szCs w:val="22"/>
                  </w:rPr>
                </w:rPrChange>
              </w:rPr>
              <w:pPrChange w:id="23314" w:author="瑋婷 徐" w:date="2025-01-03T16:55:00Z" w16du:dateUtc="2025-01-03T08:55:00Z">
                <w:pPr/>
              </w:pPrChange>
            </w:pPr>
            <w:ins w:id="23315" w:author="瑋婷 徐" w:date="2025-01-03T16:50:00Z" w16du:dateUtc="2025-01-03T08:50:00Z">
              <w:r w:rsidRPr="00D51403">
                <w:rPr>
                  <w:rFonts w:ascii="Times New Roman" w:eastAsiaTheme="minorEastAsia" w:hAnsi="Times New Roman" w:cs="Times New Roman" w:hint="eastAsia"/>
                  <w:b w:val="0"/>
                  <w:bCs w:val="0"/>
                  <w:color w:val="000000"/>
                  <w:rPrChange w:id="23316" w:author="瑋婷 徐" w:date="2025-01-04T22:53:00Z" w16du:dateUtc="2025-01-04T14:53:00Z">
                    <w:rPr>
                      <w:rFonts w:ascii="Calibri" w:hAnsi="Calibri" w:cs="Calibri" w:hint="eastAsia"/>
                      <w:color w:val="000000"/>
                      <w:sz w:val="22"/>
                      <w:szCs w:val="22"/>
                    </w:rPr>
                  </w:rPrChange>
                </w:rPr>
                <w:t>白頭翁</w:t>
              </w:r>
              <w:r w:rsidRPr="00D51403">
                <w:rPr>
                  <w:rFonts w:ascii="Times New Roman" w:eastAsiaTheme="minorEastAsia" w:hAnsi="Times New Roman" w:cs="Times New Roman"/>
                  <w:b w:val="0"/>
                  <w:bCs w:val="0"/>
                  <w:color w:val="000000"/>
                  <w:rPrChange w:id="23317" w:author="瑋婷 徐" w:date="2025-01-04T22:53:00Z" w16du:dateUtc="2025-01-04T14:53:00Z">
                    <w:rPr>
                      <w:rFonts w:ascii="Calibri" w:hAnsi="Calibri" w:cs="Calibri"/>
                      <w:color w:val="000000"/>
                      <w:sz w:val="22"/>
                      <w:szCs w:val="22"/>
                    </w:rPr>
                  </w:rPrChange>
                </w:rPr>
                <w:t xml:space="preserve"> </w:t>
              </w:r>
              <w:r w:rsidRPr="00D51403">
                <w:rPr>
                  <w:rFonts w:ascii="Times New Roman" w:eastAsiaTheme="minorEastAsia" w:hAnsi="Times New Roman" w:cs="Times New Roman"/>
                  <w:b w:val="0"/>
                  <w:bCs w:val="0"/>
                  <w:color w:val="000000"/>
                  <w:rPrChange w:id="23318"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3319"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Change w:id="23320" w:author="瑋婷 徐" w:date="2025-01-03T17:01:00Z" w16du:dateUtc="2025-01-03T09:01:00Z">
              <w:tcPr>
                <w:tcW w:w="814" w:type="pct"/>
                <w:gridSpan w:val="2"/>
                <w:vAlign w:val="center"/>
                <w:hideMark/>
              </w:tcPr>
            </w:tcPrChange>
          </w:tcPr>
          <w:p w14:paraId="6082312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321" w:author="瑋婷 徐" w:date="2025-01-03T16:50:00Z" w16du:dateUtc="2025-01-03T08:50:00Z"/>
                <w:rFonts w:ascii="Times New Roman" w:eastAsiaTheme="minorEastAsia" w:hAnsi="Times New Roman" w:cs="Times New Roman"/>
                <w:i/>
                <w:iCs/>
                <w:color w:val="000000"/>
                <w:rPrChange w:id="23322" w:author="瑋婷 徐" w:date="2025-01-04T22:53:00Z" w16du:dateUtc="2025-01-04T14:53:00Z">
                  <w:rPr>
                    <w:ins w:id="23323" w:author="瑋婷 徐" w:date="2025-01-03T16:50:00Z" w16du:dateUtc="2025-01-03T08:50:00Z"/>
                    <w:rFonts w:ascii="Calibri" w:hAnsi="Calibri" w:cs="Calibri"/>
                    <w:i/>
                    <w:iCs/>
                    <w:color w:val="000000"/>
                    <w:sz w:val="22"/>
                    <w:szCs w:val="22"/>
                  </w:rPr>
                </w:rPrChange>
              </w:rPr>
              <w:pPrChange w:id="233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325" w:author="瑋婷 徐" w:date="2025-01-03T16:50:00Z" w16du:dateUtc="2025-01-03T08:50:00Z">
              <w:r w:rsidRPr="00D51403">
                <w:rPr>
                  <w:rFonts w:ascii="Times New Roman" w:eastAsiaTheme="minorEastAsia" w:hAnsi="Times New Roman" w:cs="Times New Roman"/>
                  <w:i/>
                  <w:iCs/>
                  <w:color w:val="000000"/>
                  <w:rPrChange w:id="23326" w:author="瑋婷 徐" w:date="2025-01-04T22:53:00Z" w16du:dateUtc="2025-01-04T14:53:00Z">
                    <w:rPr>
                      <w:rFonts w:ascii="Calibri" w:hAnsi="Calibri" w:cs="Calibri"/>
                      <w:i/>
                      <w:iCs/>
                      <w:color w:val="000000"/>
                      <w:sz w:val="22"/>
                      <w:szCs w:val="22"/>
                    </w:rPr>
                  </w:rPrChange>
                </w:rPr>
                <w:t>Pycnonotus sinensis</w:t>
              </w:r>
            </w:ins>
          </w:p>
        </w:tc>
        <w:tc>
          <w:tcPr>
            <w:tcW w:w="0" w:type="pct"/>
            <w:noWrap/>
            <w:vAlign w:val="center"/>
            <w:hideMark/>
            <w:tcPrChange w:id="23327" w:author="瑋婷 徐" w:date="2025-01-03T17:01:00Z" w16du:dateUtc="2025-01-03T09:01:00Z">
              <w:tcPr>
                <w:tcW w:w="162" w:type="pct"/>
                <w:gridSpan w:val="2"/>
                <w:noWrap/>
                <w:vAlign w:val="center"/>
                <w:hideMark/>
              </w:tcPr>
            </w:tcPrChange>
          </w:tcPr>
          <w:p w14:paraId="7DA40B0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328" w:author="瑋婷 徐" w:date="2025-01-03T16:50:00Z" w16du:dateUtc="2025-01-03T08:50:00Z"/>
                <w:rFonts w:ascii="Times New Roman" w:eastAsiaTheme="minorEastAsia" w:hAnsi="Times New Roman" w:cs="Times New Roman"/>
                <w:i/>
                <w:iCs/>
                <w:color w:val="000000"/>
                <w:rPrChange w:id="23329" w:author="瑋婷 徐" w:date="2025-01-04T22:53:00Z" w16du:dateUtc="2025-01-04T14:53:00Z">
                  <w:rPr>
                    <w:ins w:id="23330" w:author="瑋婷 徐" w:date="2025-01-03T16:50:00Z" w16du:dateUtc="2025-01-03T08:50:00Z"/>
                    <w:rFonts w:ascii="Calibri" w:hAnsi="Calibri" w:cs="Calibri"/>
                    <w:i/>
                    <w:iCs/>
                    <w:color w:val="000000"/>
                    <w:sz w:val="22"/>
                    <w:szCs w:val="22"/>
                  </w:rPr>
                </w:rPrChange>
              </w:rPr>
              <w:pPrChange w:id="2333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332" w:author="瑋婷 徐" w:date="2025-01-03T17:01:00Z" w16du:dateUtc="2025-01-03T09:01:00Z">
              <w:tcPr>
                <w:tcW w:w="162" w:type="pct"/>
                <w:gridSpan w:val="2"/>
                <w:noWrap/>
                <w:vAlign w:val="center"/>
                <w:hideMark/>
              </w:tcPr>
            </w:tcPrChange>
          </w:tcPr>
          <w:p w14:paraId="1947899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333" w:author="瑋婷 徐" w:date="2025-01-03T16:50:00Z" w16du:dateUtc="2025-01-03T08:50:00Z"/>
                <w:rFonts w:ascii="Times New Roman" w:eastAsiaTheme="minorEastAsia" w:hAnsi="Times New Roman" w:cs="Times New Roman"/>
                <w:rPrChange w:id="23334" w:author="瑋婷 徐" w:date="2025-01-04T22:53:00Z" w16du:dateUtc="2025-01-04T14:53:00Z">
                  <w:rPr>
                    <w:ins w:id="23335" w:author="瑋婷 徐" w:date="2025-01-03T16:50:00Z" w16du:dateUtc="2025-01-03T08:50:00Z"/>
                    <w:rFonts w:ascii="Times New Roman" w:eastAsia="Times New Roman" w:hAnsi="Times New Roman" w:cs="Times New Roman"/>
                    <w:sz w:val="20"/>
                    <w:szCs w:val="20"/>
                  </w:rPr>
                </w:rPrChange>
              </w:rPr>
              <w:pPrChange w:id="2333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337" w:author="瑋婷 徐" w:date="2025-01-03T17:01:00Z" w16du:dateUtc="2025-01-03T09:01:00Z">
              <w:tcPr>
                <w:tcW w:w="162" w:type="pct"/>
                <w:gridSpan w:val="2"/>
                <w:noWrap/>
                <w:vAlign w:val="center"/>
                <w:hideMark/>
              </w:tcPr>
            </w:tcPrChange>
          </w:tcPr>
          <w:p w14:paraId="687670D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338" w:author="瑋婷 徐" w:date="2025-01-03T16:50:00Z" w16du:dateUtc="2025-01-03T08:50:00Z"/>
                <w:rFonts w:ascii="Times New Roman" w:eastAsiaTheme="minorEastAsia" w:hAnsi="Times New Roman" w:cs="Times New Roman"/>
                <w:rPrChange w:id="23339" w:author="瑋婷 徐" w:date="2025-01-04T22:53:00Z" w16du:dateUtc="2025-01-04T14:53:00Z">
                  <w:rPr>
                    <w:ins w:id="23340" w:author="瑋婷 徐" w:date="2025-01-03T16:50:00Z" w16du:dateUtc="2025-01-03T08:50:00Z"/>
                    <w:rFonts w:ascii="Times New Roman" w:eastAsia="Times New Roman" w:hAnsi="Times New Roman" w:cs="Times New Roman"/>
                    <w:sz w:val="20"/>
                    <w:szCs w:val="20"/>
                  </w:rPr>
                </w:rPrChange>
              </w:rPr>
              <w:pPrChange w:id="233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342" w:author="瑋婷 徐" w:date="2025-01-03T17:01:00Z" w16du:dateUtc="2025-01-03T09:01:00Z">
              <w:tcPr>
                <w:tcW w:w="162" w:type="pct"/>
                <w:gridSpan w:val="2"/>
                <w:noWrap/>
                <w:vAlign w:val="center"/>
                <w:hideMark/>
              </w:tcPr>
            </w:tcPrChange>
          </w:tcPr>
          <w:p w14:paraId="22D40C80"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343" w:author="瑋婷 徐" w:date="2025-01-03T16:50:00Z" w16du:dateUtc="2025-01-03T08:50:00Z"/>
                <w:rFonts w:ascii="Times New Roman" w:eastAsiaTheme="minorEastAsia" w:hAnsi="Times New Roman" w:cs="Times New Roman"/>
                <w:rPrChange w:id="23344" w:author="瑋婷 徐" w:date="2025-01-04T22:53:00Z" w16du:dateUtc="2025-01-04T14:53:00Z">
                  <w:rPr>
                    <w:ins w:id="23345" w:author="瑋婷 徐" w:date="2025-01-03T16:50:00Z" w16du:dateUtc="2025-01-03T08:50:00Z"/>
                    <w:rFonts w:ascii="Times New Roman" w:eastAsia="Times New Roman" w:hAnsi="Times New Roman" w:cs="Times New Roman"/>
                    <w:sz w:val="20"/>
                    <w:szCs w:val="20"/>
                  </w:rPr>
                </w:rPrChange>
              </w:rPr>
              <w:pPrChange w:id="2334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347" w:author="瑋婷 徐" w:date="2025-01-03T17:01:00Z" w16du:dateUtc="2025-01-03T09:01:00Z">
              <w:tcPr>
                <w:tcW w:w="162" w:type="pct"/>
                <w:gridSpan w:val="2"/>
                <w:noWrap/>
                <w:vAlign w:val="center"/>
                <w:hideMark/>
              </w:tcPr>
            </w:tcPrChange>
          </w:tcPr>
          <w:p w14:paraId="3BF051E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348" w:author="瑋婷 徐" w:date="2025-01-03T16:50:00Z" w16du:dateUtc="2025-01-03T08:50:00Z"/>
                <w:rFonts w:ascii="Times New Roman" w:eastAsiaTheme="minorEastAsia" w:hAnsi="Times New Roman" w:cs="Times New Roman"/>
                <w:rPrChange w:id="23349" w:author="瑋婷 徐" w:date="2025-01-04T22:53:00Z" w16du:dateUtc="2025-01-04T14:53:00Z">
                  <w:rPr>
                    <w:ins w:id="23350" w:author="瑋婷 徐" w:date="2025-01-03T16:50:00Z" w16du:dateUtc="2025-01-03T08:50:00Z"/>
                    <w:rFonts w:ascii="Times New Roman" w:eastAsia="Times New Roman" w:hAnsi="Times New Roman" w:cs="Times New Roman"/>
                    <w:sz w:val="20"/>
                    <w:szCs w:val="20"/>
                  </w:rPr>
                </w:rPrChange>
              </w:rPr>
              <w:pPrChange w:id="233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352" w:author="瑋婷 徐" w:date="2025-01-03T17:01:00Z" w16du:dateUtc="2025-01-03T09:01:00Z">
              <w:tcPr>
                <w:tcW w:w="162" w:type="pct"/>
                <w:gridSpan w:val="2"/>
                <w:noWrap/>
                <w:vAlign w:val="center"/>
                <w:hideMark/>
              </w:tcPr>
            </w:tcPrChange>
          </w:tcPr>
          <w:p w14:paraId="0D830F1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353" w:author="瑋婷 徐" w:date="2025-01-03T16:50:00Z" w16du:dateUtc="2025-01-03T08:50:00Z"/>
                <w:rFonts w:ascii="Times New Roman" w:eastAsiaTheme="minorEastAsia" w:hAnsi="Times New Roman" w:cs="Times New Roman"/>
                <w:rPrChange w:id="23354" w:author="瑋婷 徐" w:date="2025-01-04T22:53:00Z" w16du:dateUtc="2025-01-04T14:53:00Z">
                  <w:rPr>
                    <w:ins w:id="23355" w:author="瑋婷 徐" w:date="2025-01-03T16:50:00Z" w16du:dateUtc="2025-01-03T08:50:00Z"/>
                    <w:rFonts w:ascii="Times New Roman" w:eastAsia="Times New Roman" w:hAnsi="Times New Roman" w:cs="Times New Roman"/>
                    <w:sz w:val="20"/>
                    <w:szCs w:val="20"/>
                  </w:rPr>
                </w:rPrChange>
              </w:rPr>
              <w:pPrChange w:id="233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357" w:author="瑋婷 徐" w:date="2025-01-03T17:01:00Z" w16du:dateUtc="2025-01-03T09:01:00Z">
              <w:tcPr>
                <w:tcW w:w="162" w:type="pct"/>
                <w:gridSpan w:val="2"/>
                <w:noWrap/>
                <w:vAlign w:val="center"/>
                <w:hideMark/>
              </w:tcPr>
            </w:tcPrChange>
          </w:tcPr>
          <w:p w14:paraId="77E6CF1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358" w:author="瑋婷 徐" w:date="2025-01-03T16:50:00Z" w16du:dateUtc="2025-01-03T08:50:00Z"/>
                <w:rFonts w:ascii="Times New Roman" w:eastAsiaTheme="minorEastAsia" w:hAnsi="Times New Roman" w:cs="Times New Roman"/>
                <w:color w:val="000000"/>
                <w:rPrChange w:id="23359" w:author="瑋婷 徐" w:date="2025-01-04T22:53:00Z" w16du:dateUtc="2025-01-04T14:53:00Z">
                  <w:rPr>
                    <w:ins w:id="23360" w:author="瑋婷 徐" w:date="2025-01-03T16:50:00Z" w16du:dateUtc="2025-01-03T08:50:00Z"/>
                    <w:rFonts w:ascii="Calibri" w:hAnsi="Calibri" w:cs="Calibri"/>
                    <w:color w:val="000000"/>
                    <w:sz w:val="22"/>
                    <w:szCs w:val="22"/>
                  </w:rPr>
                </w:rPrChange>
              </w:rPr>
              <w:pPrChange w:id="233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362" w:author="瑋婷 徐" w:date="2025-01-03T16:50:00Z" w16du:dateUtc="2025-01-03T08:50:00Z">
              <w:r w:rsidRPr="00D51403">
                <w:rPr>
                  <w:rFonts w:ascii="Times New Roman" w:eastAsiaTheme="minorEastAsia" w:hAnsi="Times New Roman" w:cs="Times New Roman"/>
                  <w:color w:val="000000"/>
                  <w:rPrChange w:id="23363"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3364" w:author="瑋婷 徐" w:date="2025-01-03T17:01:00Z" w16du:dateUtc="2025-01-03T09:01:00Z">
              <w:tcPr>
                <w:tcW w:w="162" w:type="pct"/>
                <w:gridSpan w:val="2"/>
                <w:noWrap/>
                <w:vAlign w:val="center"/>
                <w:hideMark/>
              </w:tcPr>
            </w:tcPrChange>
          </w:tcPr>
          <w:p w14:paraId="6CA3176B"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365" w:author="瑋婷 徐" w:date="2025-01-03T16:50:00Z" w16du:dateUtc="2025-01-03T08:50:00Z"/>
                <w:rFonts w:ascii="Times New Roman" w:eastAsiaTheme="minorEastAsia" w:hAnsi="Times New Roman" w:cs="Times New Roman"/>
                <w:color w:val="000000"/>
                <w:rPrChange w:id="23366" w:author="瑋婷 徐" w:date="2025-01-04T22:53:00Z" w16du:dateUtc="2025-01-04T14:53:00Z">
                  <w:rPr>
                    <w:ins w:id="23367" w:author="瑋婷 徐" w:date="2025-01-03T16:50:00Z" w16du:dateUtc="2025-01-03T08:50:00Z"/>
                    <w:rFonts w:ascii="Calibri" w:hAnsi="Calibri" w:cs="Calibri"/>
                    <w:color w:val="000000"/>
                    <w:sz w:val="22"/>
                    <w:szCs w:val="22"/>
                  </w:rPr>
                </w:rPrChange>
              </w:rPr>
              <w:pPrChange w:id="233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369" w:author="瑋婷 徐" w:date="2025-01-03T17:01:00Z" w16du:dateUtc="2025-01-03T09:01:00Z">
              <w:tcPr>
                <w:tcW w:w="162" w:type="pct"/>
                <w:gridSpan w:val="2"/>
                <w:noWrap/>
                <w:vAlign w:val="center"/>
                <w:hideMark/>
              </w:tcPr>
            </w:tcPrChange>
          </w:tcPr>
          <w:p w14:paraId="47C6461A"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370" w:author="瑋婷 徐" w:date="2025-01-03T16:50:00Z" w16du:dateUtc="2025-01-03T08:50:00Z"/>
                <w:rFonts w:ascii="Times New Roman" w:eastAsiaTheme="minorEastAsia" w:hAnsi="Times New Roman" w:cs="Times New Roman"/>
                <w:rPrChange w:id="23371" w:author="瑋婷 徐" w:date="2025-01-04T22:53:00Z" w16du:dateUtc="2025-01-04T14:53:00Z">
                  <w:rPr>
                    <w:ins w:id="23372" w:author="瑋婷 徐" w:date="2025-01-03T16:50:00Z" w16du:dateUtc="2025-01-03T08:50:00Z"/>
                    <w:rFonts w:ascii="Times New Roman" w:eastAsia="Times New Roman" w:hAnsi="Times New Roman" w:cs="Times New Roman"/>
                    <w:sz w:val="20"/>
                    <w:szCs w:val="20"/>
                  </w:rPr>
                </w:rPrChange>
              </w:rPr>
              <w:pPrChange w:id="233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374" w:author="瑋婷 徐" w:date="2025-01-03T17:01:00Z" w16du:dateUtc="2025-01-03T09:01:00Z">
              <w:tcPr>
                <w:tcW w:w="162" w:type="pct"/>
                <w:gridSpan w:val="2"/>
                <w:noWrap/>
                <w:vAlign w:val="center"/>
                <w:hideMark/>
              </w:tcPr>
            </w:tcPrChange>
          </w:tcPr>
          <w:p w14:paraId="1C7C326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375" w:author="瑋婷 徐" w:date="2025-01-03T16:50:00Z" w16du:dateUtc="2025-01-03T08:50:00Z"/>
                <w:rFonts w:ascii="Times New Roman" w:eastAsiaTheme="minorEastAsia" w:hAnsi="Times New Roman" w:cs="Times New Roman"/>
                <w:color w:val="000000"/>
                <w:rPrChange w:id="23376" w:author="瑋婷 徐" w:date="2025-01-04T22:53:00Z" w16du:dateUtc="2025-01-04T14:53:00Z">
                  <w:rPr>
                    <w:ins w:id="23377" w:author="瑋婷 徐" w:date="2025-01-03T16:50:00Z" w16du:dateUtc="2025-01-03T08:50:00Z"/>
                    <w:rFonts w:ascii="Calibri" w:hAnsi="Calibri" w:cs="Calibri"/>
                    <w:color w:val="000000"/>
                    <w:sz w:val="22"/>
                    <w:szCs w:val="22"/>
                  </w:rPr>
                </w:rPrChange>
              </w:rPr>
              <w:pPrChange w:id="233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379" w:author="瑋婷 徐" w:date="2025-01-03T16:50:00Z" w16du:dateUtc="2025-01-03T08:50:00Z">
              <w:r w:rsidRPr="00D51403">
                <w:rPr>
                  <w:rFonts w:ascii="Times New Roman" w:eastAsiaTheme="minorEastAsia" w:hAnsi="Times New Roman" w:cs="Times New Roman"/>
                  <w:color w:val="000000"/>
                  <w:rPrChange w:id="23380"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3381" w:author="瑋婷 徐" w:date="2025-01-03T17:01:00Z" w16du:dateUtc="2025-01-03T09:01:00Z">
              <w:tcPr>
                <w:tcW w:w="162" w:type="pct"/>
                <w:gridSpan w:val="2"/>
                <w:noWrap/>
                <w:vAlign w:val="center"/>
                <w:hideMark/>
              </w:tcPr>
            </w:tcPrChange>
          </w:tcPr>
          <w:p w14:paraId="63A5926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382" w:author="瑋婷 徐" w:date="2025-01-03T16:50:00Z" w16du:dateUtc="2025-01-03T08:50:00Z"/>
                <w:rFonts w:ascii="Times New Roman" w:eastAsiaTheme="minorEastAsia" w:hAnsi="Times New Roman" w:cs="Times New Roman"/>
                <w:color w:val="000000"/>
                <w:rPrChange w:id="23383" w:author="瑋婷 徐" w:date="2025-01-04T22:53:00Z" w16du:dateUtc="2025-01-04T14:53:00Z">
                  <w:rPr>
                    <w:ins w:id="23384" w:author="瑋婷 徐" w:date="2025-01-03T16:50:00Z" w16du:dateUtc="2025-01-03T08:50:00Z"/>
                    <w:rFonts w:ascii="Calibri" w:hAnsi="Calibri" w:cs="Calibri"/>
                    <w:color w:val="000000"/>
                    <w:sz w:val="22"/>
                    <w:szCs w:val="22"/>
                  </w:rPr>
                </w:rPrChange>
              </w:rPr>
              <w:pPrChange w:id="233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386" w:author="瑋婷 徐" w:date="2025-01-03T17:01:00Z" w16du:dateUtc="2025-01-03T09:01:00Z">
              <w:tcPr>
                <w:tcW w:w="162" w:type="pct"/>
                <w:gridSpan w:val="2"/>
                <w:noWrap/>
                <w:vAlign w:val="center"/>
                <w:hideMark/>
              </w:tcPr>
            </w:tcPrChange>
          </w:tcPr>
          <w:p w14:paraId="61EE20C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387" w:author="瑋婷 徐" w:date="2025-01-03T16:50:00Z" w16du:dateUtc="2025-01-03T08:50:00Z"/>
                <w:rFonts w:ascii="Times New Roman" w:eastAsiaTheme="minorEastAsia" w:hAnsi="Times New Roman" w:cs="Times New Roman"/>
                <w:rPrChange w:id="23388" w:author="瑋婷 徐" w:date="2025-01-04T22:53:00Z" w16du:dateUtc="2025-01-04T14:53:00Z">
                  <w:rPr>
                    <w:ins w:id="23389" w:author="瑋婷 徐" w:date="2025-01-03T16:50:00Z" w16du:dateUtc="2025-01-03T08:50:00Z"/>
                    <w:rFonts w:ascii="Times New Roman" w:eastAsia="Times New Roman" w:hAnsi="Times New Roman" w:cs="Times New Roman"/>
                    <w:sz w:val="20"/>
                    <w:szCs w:val="20"/>
                  </w:rPr>
                </w:rPrChange>
              </w:rPr>
              <w:pPrChange w:id="2339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391" w:author="瑋婷 徐" w:date="2025-01-03T17:01:00Z" w16du:dateUtc="2025-01-03T09:01:00Z">
              <w:tcPr>
                <w:tcW w:w="162" w:type="pct"/>
                <w:gridSpan w:val="2"/>
                <w:noWrap/>
                <w:vAlign w:val="center"/>
                <w:hideMark/>
              </w:tcPr>
            </w:tcPrChange>
          </w:tcPr>
          <w:p w14:paraId="076B73D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392" w:author="瑋婷 徐" w:date="2025-01-03T16:50:00Z" w16du:dateUtc="2025-01-03T08:50:00Z"/>
                <w:rFonts w:ascii="Times New Roman" w:eastAsiaTheme="minorEastAsia" w:hAnsi="Times New Roman" w:cs="Times New Roman"/>
                <w:rPrChange w:id="23393" w:author="瑋婷 徐" w:date="2025-01-04T22:53:00Z" w16du:dateUtc="2025-01-04T14:53:00Z">
                  <w:rPr>
                    <w:ins w:id="23394" w:author="瑋婷 徐" w:date="2025-01-03T16:50:00Z" w16du:dateUtc="2025-01-03T08:50:00Z"/>
                    <w:rFonts w:ascii="Times New Roman" w:eastAsia="Times New Roman" w:hAnsi="Times New Roman" w:cs="Times New Roman"/>
                    <w:sz w:val="20"/>
                    <w:szCs w:val="20"/>
                  </w:rPr>
                </w:rPrChange>
              </w:rPr>
              <w:pPrChange w:id="2339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396" w:author="瑋婷 徐" w:date="2025-01-03T17:01:00Z" w16du:dateUtc="2025-01-03T09:01:00Z">
              <w:tcPr>
                <w:tcW w:w="162" w:type="pct"/>
                <w:gridSpan w:val="2"/>
                <w:noWrap/>
                <w:vAlign w:val="center"/>
                <w:hideMark/>
              </w:tcPr>
            </w:tcPrChange>
          </w:tcPr>
          <w:p w14:paraId="4046DB63"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397" w:author="瑋婷 徐" w:date="2025-01-03T16:50:00Z" w16du:dateUtc="2025-01-03T08:50:00Z"/>
                <w:rFonts w:ascii="Times New Roman" w:eastAsiaTheme="minorEastAsia" w:hAnsi="Times New Roman" w:cs="Times New Roman"/>
                <w:color w:val="000000"/>
                <w:rPrChange w:id="23398" w:author="瑋婷 徐" w:date="2025-01-04T22:53:00Z" w16du:dateUtc="2025-01-04T14:53:00Z">
                  <w:rPr>
                    <w:ins w:id="23399" w:author="瑋婷 徐" w:date="2025-01-03T16:50:00Z" w16du:dateUtc="2025-01-03T08:50:00Z"/>
                    <w:rFonts w:ascii="Calibri" w:hAnsi="Calibri" w:cs="Calibri"/>
                    <w:color w:val="000000"/>
                    <w:sz w:val="22"/>
                    <w:szCs w:val="22"/>
                  </w:rPr>
                </w:rPrChange>
              </w:rPr>
              <w:pPrChange w:id="234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401" w:author="瑋婷 徐" w:date="2025-01-03T16:50:00Z" w16du:dateUtc="2025-01-03T08:50:00Z">
              <w:r w:rsidRPr="00D51403">
                <w:rPr>
                  <w:rFonts w:ascii="Times New Roman" w:eastAsiaTheme="minorEastAsia" w:hAnsi="Times New Roman" w:cs="Times New Roman"/>
                  <w:color w:val="000000"/>
                  <w:rPrChange w:id="23402"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3403" w:author="瑋婷 徐" w:date="2025-01-03T17:01:00Z" w16du:dateUtc="2025-01-03T09:01:00Z">
              <w:tcPr>
                <w:tcW w:w="162" w:type="pct"/>
                <w:gridSpan w:val="2"/>
                <w:noWrap/>
                <w:vAlign w:val="center"/>
                <w:hideMark/>
              </w:tcPr>
            </w:tcPrChange>
          </w:tcPr>
          <w:p w14:paraId="795B433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04" w:author="瑋婷 徐" w:date="2025-01-03T16:50:00Z" w16du:dateUtc="2025-01-03T08:50:00Z"/>
                <w:rFonts w:ascii="Times New Roman" w:eastAsiaTheme="minorEastAsia" w:hAnsi="Times New Roman" w:cs="Times New Roman"/>
                <w:color w:val="000000"/>
                <w:rPrChange w:id="23405" w:author="瑋婷 徐" w:date="2025-01-04T22:53:00Z" w16du:dateUtc="2025-01-04T14:53:00Z">
                  <w:rPr>
                    <w:ins w:id="23406" w:author="瑋婷 徐" w:date="2025-01-03T16:50:00Z" w16du:dateUtc="2025-01-03T08:50:00Z"/>
                    <w:rFonts w:ascii="Calibri" w:hAnsi="Calibri" w:cs="Calibri"/>
                    <w:color w:val="000000"/>
                    <w:sz w:val="22"/>
                    <w:szCs w:val="22"/>
                  </w:rPr>
                </w:rPrChange>
              </w:rPr>
              <w:pPrChange w:id="234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408" w:author="瑋婷 徐" w:date="2025-01-03T17:01:00Z" w16du:dateUtc="2025-01-03T09:01:00Z">
              <w:tcPr>
                <w:tcW w:w="162" w:type="pct"/>
                <w:gridSpan w:val="2"/>
                <w:noWrap/>
                <w:vAlign w:val="center"/>
                <w:hideMark/>
              </w:tcPr>
            </w:tcPrChange>
          </w:tcPr>
          <w:p w14:paraId="3D2ECEE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09" w:author="瑋婷 徐" w:date="2025-01-03T16:50:00Z" w16du:dateUtc="2025-01-03T08:50:00Z"/>
                <w:rFonts w:ascii="Times New Roman" w:eastAsiaTheme="minorEastAsia" w:hAnsi="Times New Roman" w:cs="Times New Roman"/>
                <w:rPrChange w:id="23410" w:author="瑋婷 徐" w:date="2025-01-04T22:53:00Z" w16du:dateUtc="2025-01-04T14:53:00Z">
                  <w:rPr>
                    <w:ins w:id="23411" w:author="瑋婷 徐" w:date="2025-01-03T16:50:00Z" w16du:dateUtc="2025-01-03T08:50:00Z"/>
                    <w:rFonts w:ascii="Times New Roman" w:eastAsia="Times New Roman" w:hAnsi="Times New Roman" w:cs="Times New Roman"/>
                    <w:sz w:val="20"/>
                    <w:szCs w:val="20"/>
                  </w:rPr>
                </w:rPrChange>
              </w:rPr>
              <w:pPrChange w:id="234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413" w:author="瑋婷 徐" w:date="2025-01-03T17:01:00Z" w16du:dateUtc="2025-01-03T09:01:00Z">
              <w:tcPr>
                <w:tcW w:w="162" w:type="pct"/>
                <w:gridSpan w:val="2"/>
                <w:noWrap/>
                <w:vAlign w:val="center"/>
                <w:hideMark/>
              </w:tcPr>
            </w:tcPrChange>
          </w:tcPr>
          <w:p w14:paraId="47C35A3D"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14" w:author="瑋婷 徐" w:date="2025-01-03T16:50:00Z" w16du:dateUtc="2025-01-03T08:50:00Z"/>
                <w:rFonts w:ascii="Times New Roman" w:eastAsiaTheme="minorEastAsia" w:hAnsi="Times New Roman" w:cs="Times New Roman"/>
                <w:rPrChange w:id="23415" w:author="瑋婷 徐" w:date="2025-01-04T22:53:00Z" w16du:dateUtc="2025-01-04T14:53:00Z">
                  <w:rPr>
                    <w:ins w:id="23416" w:author="瑋婷 徐" w:date="2025-01-03T16:50:00Z" w16du:dateUtc="2025-01-03T08:50:00Z"/>
                    <w:rFonts w:ascii="Times New Roman" w:eastAsia="Times New Roman" w:hAnsi="Times New Roman" w:cs="Times New Roman"/>
                    <w:sz w:val="20"/>
                    <w:szCs w:val="20"/>
                  </w:rPr>
                </w:rPrChange>
              </w:rPr>
              <w:pPrChange w:id="234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418" w:author="瑋婷 徐" w:date="2025-01-03T17:01:00Z" w16du:dateUtc="2025-01-03T09:01:00Z">
              <w:tcPr>
                <w:tcW w:w="162" w:type="pct"/>
                <w:gridSpan w:val="2"/>
                <w:noWrap/>
                <w:vAlign w:val="center"/>
                <w:hideMark/>
              </w:tcPr>
            </w:tcPrChange>
          </w:tcPr>
          <w:p w14:paraId="2C69C17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19" w:author="瑋婷 徐" w:date="2025-01-03T16:50:00Z" w16du:dateUtc="2025-01-03T08:50:00Z"/>
                <w:rFonts w:ascii="Times New Roman" w:eastAsiaTheme="minorEastAsia" w:hAnsi="Times New Roman" w:cs="Times New Roman"/>
                <w:rPrChange w:id="23420" w:author="瑋婷 徐" w:date="2025-01-04T22:53:00Z" w16du:dateUtc="2025-01-04T14:53:00Z">
                  <w:rPr>
                    <w:ins w:id="23421" w:author="瑋婷 徐" w:date="2025-01-03T16:50:00Z" w16du:dateUtc="2025-01-03T08:50:00Z"/>
                    <w:rFonts w:ascii="Times New Roman" w:eastAsia="Times New Roman" w:hAnsi="Times New Roman" w:cs="Times New Roman"/>
                    <w:sz w:val="20"/>
                    <w:szCs w:val="20"/>
                  </w:rPr>
                </w:rPrChange>
              </w:rPr>
              <w:pPrChange w:id="234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423" w:author="瑋婷 徐" w:date="2025-01-03T17:01:00Z" w16du:dateUtc="2025-01-03T09:01:00Z">
              <w:tcPr>
                <w:tcW w:w="162" w:type="pct"/>
                <w:gridSpan w:val="2"/>
                <w:noWrap/>
                <w:vAlign w:val="center"/>
                <w:hideMark/>
              </w:tcPr>
            </w:tcPrChange>
          </w:tcPr>
          <w:p w14:paraId="702F838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24" w:author="瑋婷 徐" w:date="2025-01-03T16:50:00Z" w16du:dateUtc="2025-01-03T08:50:00Z"/>
                <w:rFonts w:ascii="Times New Roman" w:eastAsiaTheme="minorEastAsia" w:hAnsi="Times New Roman" w:cs="Times New Roman"/>
                <w:rPrChange w:id="23425" w:author="瑋婷 徐" w:date="2025-01-04T22:53:00Z" w16du:dateUtc="2025-01-04T14:53:00Z">
                  <w:rPr>
                    <w:ins w:id="23426" w:author="瑋婷 徐" w:date="2025-01-03T16:50:00Z" w16du:dateUtc="2025-01-03T08:50:00Z"/>
                    <w:rFonts w:ascii="Times New Roman" w:eastAsia="Times New Roman" w:hAnsi="Times New Roman" w:cs="Times New Roman"/>
                    <w:sz w:val="20"/>
                    <w:szCs w:val="20"/>
                  </w:rPr>
                </w:rPrChange>
              </w:rPr>
              <w:pPrChange w:id="234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428" w:author="瑋婷 徐" w:date="2025-01-03T17:01:00Z" w16du:dateUtc="2025-01-03T09:01:00Z">
              <w:tcPr>
                <w:tcW w:w="162" w:type="pct"/>
                <w:gridSpan w:val="2"/>
                <w:noWrap/>
                <w:vAlign w:val="center"/>
                <w:hideMark/>
              </w:tcPr>
            </w:tcPrChange>
          </w:tcPr>
          <w:p w14:paraId="69D61D6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29" w:author="瑋婷 徐" w:date="2025-01-03T16:50:00Z" w16du:dateUtc="2025-01-03T08:50:00Z"/>
                <w:rFonts w:ascii="Times New Roman" w:eastAsiaTheme="minorEastAsia" w:hAnsi="Times New Roman" w:cs="Times New Roman"/>
                <w:rPrChange w:id="23430" w:author="瑋婷 徐" w:date="2025-01-04T22:53:00Z" w16du:dateUtc="2025-01-04T14:53:00Z">
                  <w:rPr>
                    <w:ins w:id="23431" w:author="瑋婷 徐" w:date="2025-01-03T16:50:00Z" w16du:dateUtc="2025-01-03T08:50:00Z"/>
                    <w:rFonts w:ascii="Times New Roman" w:eastAsia="Times New Roman" w:hAnsi="Times New Roman" w:cs="Times New Roman"/>
                    <w:sz w:val="20"/>
                    <w:szCs w:val="20"/>
                  </w:rPr>
                </w:rPrChange>
              </w:rPr>
              <w:pPrChange w:id="2343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3433" w:author="瑋婷 徐" w:date="2025-01-03T17:01:00Z" w16du:dateUtc="2025-01-03T09:01:00Z">
              <w:tcPr>
                <w:tcW w:w="164" w:type="pct"/>
                <w:noWrap/>
                <w:vAlign w:val="center"/>
                <w:hideMark/>
              </w:tcPr>
            </w:tcPrChange>
          </w:tcPr>
          <w:p w14:paraId="5632AAFE"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434" w:author="瑋婷 徐" w:date="2025-01-03T16:50:00Z" w16du:dateUtc="2025-01-03T08:50:00Z"/>
                <w:rFonts w:ascii="Times New Roman" w:eastAsiaTheme="minorEastAsia" w:hAnsi="Times New Roman" w:cs="Times New Roman"/>
                <w:rPrChange w:id="23435" w:author="瑋婷 徐" w:date="2025-01-04T22:53:00Z" w16du:dateUtc="2025-01-04T14:53:00Z">
                  <w:rPr>
                    <w:ins w:id="23436" w:author="瑋婷 徐" w:date="2025-01-03T16:50:00Z" w16du:dateUtc="2025-01-03T08:50:00Z"/>
                    <w:rFonts w:ascii="Times New Roman" w:eastAsia="Times New Roman" w:hAnsi="Times New Roman" w:cs="Times New Roman"/>
                    <w:sz w:val="20"/>
                    <w:szCs w:val="20"/>
                  </w:rPr>
                </w:rPrChange>
              </w:rPr>
              <w:pPrChange w:id="234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F0C1C" w14:paraId="1BBEAAA1" w14:textId="77777777" w:rsidTr="003C19C7">
        <w:trPr>
          <w:cnfStyle w:val="000000100000" w:firstRow="0" w:lastRow="0" w:firstColumn="0" w:lastColumn="0" w:oddVBand="0" w:evenVBand="0" w:oddHBand="1" w:evenHBand="0" w:firstRowFirstColumn="0" w:firstRowLastColumn="0" w:lastRowFirstColumn="0" w:lastRowLastColumn="0"/>
          <w:trHeight w:val="600"/>
          <w:ins w:id="23438"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A139DFC" w14:textId="77777777" w:rsidR="003C19C7" w:rsidRPr="00D51403" w:rsidRDefault="003C19C7">
            <w:pPr>
              <w:spacing w:line="360" w:lineRule="auto"/>
              <w:jc w:val="both"/>
              <w:rPr>
                <w:ins w:id="23439" w:author="瑋婷 徐" w:date="2025-01-03T16:50:00Z" w16du:dateUtc="2025-01-03T08:50:00Z"/>
                <w:rFonts w:ascii="Times New Roman" w:eastAsiaTheme="minorEastAsia" w:hAnsi="Times New Roman" w:cs="Times New Roman"/>
                <w:b w:val="0"/>
                <w:bCs w:val="0"/>
                <w:color w:val="000000"/>
                <w:rPrChange w:id="23440" w:author="瑋婷 徐" w:date="2025-01-04T22:53:00Z" w16du:dateUtc="2025-01-04T14:53:00Z">
                  <w:rPr>
                    <w:ins w:id="23441" w:author="瑋婷 徐" w:date="2025-01-03T16:50:00Z" w16du:dateUtc="2025-01-03T08:50:00Z"/>
                    <w:rFonts w:ascii="Calibri" w:hAnsi="Calibri" w:cs="Calibri"/>
                    <w:color w:val="000000"/>
                    <w:sz w:val="22"/>
                    <w:szCs w:val="22"/>
                  </w:rPr>
                </w:rPrChange>
              </w:rPr>
              <w:pPrChange w:id="23442" w:author="瑋婷 徐" w:date="2025-01-03T16:55:00Z" w16du:dateUtc="2025-01-03T08:55:00Z">
                <w:pPr/>
              </w:pPrChange>
            </w:pPr>
            <w:ins w:id="23443" w:author="瑋婷 徐" w:date="2025-01-03T16:50:00Z" w16du:dateUtc="2025-01-03T08:50:00Z">
              <w:r w:rsidRPr="00D51403">
                <w:rPr>
                  <w:rFonts w:ascii="Times New Roman" w:eastAsiaTheme="minorEastAsia" w:hAnsi="Times New Roman" w:cs="Times New Roman" w:hint="eastAsia"/>
                  <w:b w:val="0"/>
                  <w:bCs w:val="0"/>
                  <w:color w:val="000000"/>
                  <w:rPrChange w:id="23444" w:author="瑋婷 徐" w:date="2025-01-04T22:53:00Z" w16du:dateUtc="2025-01-04T14:53:00Z">
                    <w:rPr>
                      <w:rFonts w:ascii="Calibri" w:hAnsi="Calibri" w:cs="Calibri" w:hint="eastAsia"/>
                      <w:color w:val="000000"/>
                      <w:sz w:val="22"/>
                      <w:szCs w:val="22"/>
                    </w:rPr>
                  </w:rPrChange>
                </w:rPr>
                <w:t>紅嘴黑鵯</w:t>
              </w:r>
              <w:r w:rsidRPr="00D51403">
                <w:rPr>
                  <w:rFonts w:ascii="Times New Roman" w:eastAsiaTheme="minorEastAsia" w:hAnsi="Times New Roman" w:cs="Times New Roman"/>
                  <w:b w:val="0"/>
                  <w:bCs w:val="0"/>
                  <w:color w:val="000000"/>
                  <w:rPrChange w:id="23445" w:author="瑋婷 徐" w:date="2025-01-04T22:53:00Z" w16du:dateUtc="2025-01-04T14:53:00Z">
                    <w:rPr>
                      <w:rFonts w:ascii="Calibri" w:hAnsi="Calibri" w:cs="Calibri"/>
                      <w:color w:val="000000"/>
                      <w:sz w:val="22"/>
                      <w:szCs w:val="22"/>
                    </w:rPr>
                  </w:rPrChange>
                </w:rPr>
                <w:t xml:space="preserve"> </w:t>
              </w:r>
              <w:r w:rsidRPr="00D51403">
                <w:rPr>
                  <w:rFonts w:ascii="Times New Roman" w:eastAsiaTheme="minorEastAsia" w:hAnsi="Times New Roman" w:cs="Times New Roman"/>
                  <w:b w:val="0"/>
                  <w:bCs w:val="0"/>
                  <w:color w:val="000000"/>
                  <w:rPrChange w:id="23446"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3447"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5DA0BCB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448" w:author="瑋婷 徐" w:date="2025-01-03T16:50:00Z" w16du:dateUtc="2025-01-03T08:50:00Z"/>
                <w:rFonts w:ascii="Times New Roman" w:eastAsiaTheme="minorEastAsia" w:hAnsi="Times New Roman" w:cs="Times New Roman"/>
                <w:i/>
                <w:iCs/>
                <w:color w:val="000000"/>
                <w:rPrChange w:id="23449" w:author="瑋婷 徐" w:date="2025-01-04T22:53:00Z" w16du:dateUtc="2025-01-04T14:53:00Z">
                  <w:rPr>
                    <w:ins w:id="23450" w:author="瑋婷 徐" w:date="2025-01-03T16:50:00Z" w16du:dateUtc="2025-01-03T08:50:00Z"/>
                    <w:rFonts w:ascii="Calibri" w:hAnsi="Calibri" w:cs="Calibri"/>
                    <w:i/>
                    <w:iCs/>
                    <w:color w:val="000000"/>
                    <w:sz w:val="22"/>
                    <w:szCs w:val="22"/>
                  </w:rPr>
                </w:rPrChange>
              </w:rPr>
              <w:pPrChange w:id="234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452" w:author="瑋婷 徐" w:date="2025-01-03T16:50:00Z" w16du:dateUtc="2025-01-03T08:50:00Z">
              <w:r w:rsidRPr="00D51403">
                <w:rPr>
                  <w:rFonts w:ascii="Times New Roman" w:eastAsiaTheme="minorEastAsia" w:hAnsi="Times New Roman" w:cs="Times New Roman"/>
                  <w:i/>
                  <w:iCs/>
                  <w:color w:val="000000"/>
                  <w:rPrChange w:id="23453" w:author="瑋婷 徐" w:date="2025-01-04T22:53:00Z" w16du:dateUtc="2025-01-04T14:53:00Z">
                    <w:rPr>
                      <w:rFonts w:ascii="Calibri" w:hAnsi="Calibri" w:cs="Calibri"/>
                      <w:i/>
                      <w:iCs/>
                      <w:color w:val="000000"/>
                      <w:sz w:val="22"/>
                      <w:szCs w:val="22"/>
                    </w:rPr>
                  </w:rPrChange>
                </w:rPr>
                <w:t>Hypsipetes leucocephalus</w:t>
              </w:r>
            </w:ins>
          </w:p>
        </w:tc>
        <w:tc>
          <w:tcPr>
            <w:tcW w:w="162" w:type="pct"/>
            <w:noWrap/>
            <w:vAlign w:val="center"/>
            <w:hideMark/>
          </w:tcPr>
          <w:p w14:paraId="7A748F2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454" w:author="瑋婷 徐" w:date="2025-01-03T16:50:00Z" w16du:dateUtc="2025-01-03T08:50:00Z"/>
                <w:rFonts w:ascii="Times New Roman" w:eastAsiaTheme="minorEastAsia" w:hAnsi="Times New Roman" w:cs="Times New Roman"/>
                <w:i/>
                <w:iCs/>
                <w:color w:val="000000"/>
                <w:rPrChange w:id="23455" w:author="瑋婷 徐" w:date="2025-01-04T22:53:00Z" w16du:dateUtc="2025-01-04T14:53:00Z">
                  <w:rPr>
                    <w:ins w:id="23456" w:author="瑋婷 徐" w:date="2025-01-03T16:50:00Z" w16du:dateUtc="2025-01-03T08:50:00Z"/>
                    <w:rFonts w:ascii="Calibri" w:hAnsi="Calibri" w:cs="Calibri"/>
                    <w:i/>
                    <w:iCs/>
                    <w:color w:val="000000"/>
                    <w:sz w:val="22"/>
                    <w:szCs w:val="22"/>
                  </w:rPr>
                </w:rPrChange>
              </w:rPr>
              <w:pPrChange w:id="2345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4A56AE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458" w:author="瑋婷 徐" w:date="2025-01-03T16:50:00Z" w16du:dateUtc="2025-01-03T08:50:00Z"/>
                <w:rFonts w:ascii="Times New Roman" w:eastAsiaTheme="minorEastAsia" w:hAnsi="Times New Roman" w:cs="Times New Roman"/>
                <w:color w:val="000000"/>
                <w:rPrChange w:id="23459" w:author="瑋婷 徐" w:date="2025-01-04T22:53:00Z" w16du:dateUtc="2025-01-04T14:53:00Z">
                  <w:rPr>
                    <w:ins w:id="23460" w:author="瑋婷 徐" w:date="2025-01-03T16:50:00Z" w16du:dateUtc="2025-01-03T08:50:00Z"/>
                    <w:rFonts w:ascii="Calibri" w:hAnsi="Calibri" w:cs="Calibri"/>
                    <w:color w:val="000000"/>
                    <w:sz w:val="22"/>
                    <w:szCs w:val="22"/>
                  </w:rPr>
                </w:rPrChange>
              </w:rPr>
              <w:pPrChange w:id="234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462" w:author="瑋婷 徐" w:date="2025-01-03T16:50:00Z" w16du:dateUtc="2025-01-03T08:50:00Z">
              <w:r w:rsidRPr="00D51403">
                <w:rPr>
                  <w:rFonts w:ascii="Times New Roman" w:eastAsiaTheme="minorEastAsia" w:hAnsi="Times New Roman" w:cs="Times New Roman"/>
                  <w:color w:val="000000"/>
                  <w:rPrChange w:id="2346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90299D9"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464" w:author="瑋婷 徐" w:date="2025-01-03T16:50:00Z" w16du:dateUtc="2025-01-03T08:50:00Z"/>
                <w:rFonts w:ascii="Times New Roman" w:eastAsiaTheme="minorEastAsia" w:hAnsi="Times New Roman" w:cs="Times New Roman"/>
                <w:color w:val="000000"/>
                <w:rPrChange w:id="23465" w:author="瑋婷 徐" w:date="2025-01-04T22:53:00Z" w16du:dateUtc="2025-01-04T14:53:00Z">
                  <w:rPr>
                    <w:ins w:id="23466" w:author="瑋婷 徐" w:date="2025-01-03T16:50:00Z" w16du:dateUtc="2025-01-03T08:50:00Z"/>
                    <w:rFonts w:ascii="Calibri" w:hAnsi="Calibri" w:cs="Calibri"/>
                    <w:color w:val="000000"/>
                    <w:sz w:val="22"/>
                    <w:szCs w:val="22"/>
                  </w:rPr>
                </w:rPrChange>
              </w:rPr>
              <w:pPrChange w:id="2346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3D4FEB0"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468" w:author="瑋婷 徐" w:date="2025-01-03T16:50:00Z" w16du:dateUtc="2025-01-03T08:50:00Z"/>
                <w:rFonts w:ascii="Times New Roman" w:eastAsiaTheme="minorEastAsia" w:hAnsi="Times New Roman" w:cs="Times New Roman"/>
                <w:rPrChange w:id="23469" w:author="瑋婷 徐" w:date="2025-01-04T22:53:00Z" w16du:dateUtc="2025-01-04T14:53:00Z">
                  <w:rPr>
                    <w:ins w:id="23470" w:author="瑋婷 徐" w:date="2025-01-03T16:50:00Z" w16du:dateUtc="2025-01-03T08:50:00Z"/>
                    <w:rFonts w:ascii="Times New Roman" w:eastAsia="Times New Roman" w:hAnsi="Times New Roman" w:cs="Times New Roman"/>
                    <w:sz w:val="20"/>
                    <w:szCs w:val="20"/>
                  </w:rPr>
                </w:rPrChange>
              </w:rPr>
              <w:pPrChange w:id="2347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D3B6C26"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472" w:author="瑋婷 徐" w:date="2025-01-03T16:50:00Z" w16du:dateUtc="2025-01-03T08:50:00Z"/>
                <w:rFonts w:ascii="Times New Roman" w:eastAsiaTheme="minorEastAsia" w:hAnsi="Times New Roman" w:cs="Times New Roman"/>
                <w:color w:val="000000"/>
                <w:rPrChange w:id="23473" w:author="瑋婷 徐" w:date="2025-01-04T22:53:00Z" w16du:dateUtc="2025-01-04T14:53:00Z">
                  <w:rPr>
                    <w:ins w:id="23474" w:author="瑋婷 徐" w:date="2025-01-03T16:50:00Z" w16du:dateUtc="2025-01-03T08:50:00Z"/>
                    <w:rFonts w:ascii="Calibri" w:hAnsi="Calibri" w:cs="Calibri"/>
                    <w:color w:val="000000"/>
                    <w:sz w:val="22"/>
                    <w:szCs w:val="22"/>
                  </w:rPr>
                </w:rPrChange>
              </w:rPr>
              <w:pPrChange w:id="2347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476" w:author="瑋婷 徐" w:date="2025-01-03T16:50:00Z" w16du:dateUtc="2025-01-03T08:50:00Z">
              <w:r w:rsidRPr="00D51403">
                <w:rPr>
                  <w:rFonts w:ascii="Times New Roman" w:eastAsiaTheme="minorEastAsia" w:hAnsi="Times New Roman" w:cs="Times New Roman"/>
                  <w:color w:val="000000"/>
                  <w:rPrChange w:id="2347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BB0A8D9"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478" w:author="瑋婷 徐" w:date="2025-01-03T16:50:00Z" w16du:dateUtc="2025-01-03T08:50:00Z"/>
                <w:rFonts w:ascii="Times New Roman" w:eastAsiaTheme="minorEastAsia" w:hAnsi="Times New Roman" w:cs="Times New Roman"/>
                <w:color w:val="000000"/>
                <w:rPrChange w:id="23479" w:author="瑋婷 徐" w:date="2025-01-04T22:53:00Z" w16du:dateUtc="2025-01-04T14:53:00Z">
                  <w:rPr>
                    <w:ins w:id="23480" w:author="瑋婷 徐" w:date="2025-01-03T16:50:00Z" w16du:dateUtc="2025-01-03T08:50:00Z"/>
                    <w:rFonts w:ascii="Calibri" w:hAnsi="Calibri" w:cs="Calibri"/>
                    <w:color w:val="000000"/>
                    <w:sz w:val="22"/>
                    <w:szCs w:val="22"/>
                  </w:rPr>
                </w:rPrChange>
              </w:rPr>
              <w:pPrChange w:id="2348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34A6BC5"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482" w:author="瑋婷 徐" w:date="2025-01-03T16:50:00Z" w16du:dateUtc="2025-01-03T08:50:00Z"/>
                <w:rFonts w:ascii="Times New Roman" w:eastAsiaTheme="minorEastAsia" w:hAnsi="Times New Roman" w:cs="Times New Roman"/>
                <w:color w:val="000000"/>
                <w:rPrChange w:id="23483" w:author="瑋婷 徐" w:date="2025-01-04T22:53:00Z" w16du:dateUtc="2025-01-04T14:53:00Z">
                  <w:rPr>
                    <w:ins w:id="23484" w:author="瑋婷 徐" w:date="2025-01-03T16:50:00Z" w16du:dateUtc="2025-01-03T08:50:00Z"/>
                    <w:rFonts w:ascii="Calibri" w:hAnsi="Calibri" w:cs="Calibri"/>
                    <w:color w:val="000000"/>
                    <w:sz w:val="22"/>
                    <w:szCs w:val="22"/>
                  </w:rPr>
                </w:rPrChange>
              </w:rPr>
              <w:pPrChange w:id="2348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486" w:author="瑋婷 徐" w:date="2025-01-03T16:50:00Z" w16du:dateUtc="2025-01-03T08:50:00Z">
              <w:r w:rsidRPr="00D51403">
                <w:rPr>
                  <w:rFonts w:ascii="Times New Roman" w:eastAsiaTheme="minorEastAsia" w:hAnsi="Times New Roman" w:cs="Times New Roman"/>
                  <w:color w:val="000000"/>
                  <w:rPrChange w:id="2348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59151D5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488" w:author="瑋婷 徐" w:date="2025-01-03T16:50:00Z" w16du:dateUtc="2025-01-03T08:50:00Z"/>
                <w:rFonts w:ascii="Times New Roman" w:eastAsiaTheme="minorEastAsia" w:hAnsi="Times New Roman" w:cs="Times New Roman"/>
                <w:color w:val="000000"/>
                <w:rPrChange w:id="23489" w:author="瑋婷 徐" w:date="2025-01-04T22:53:00Z" w16du:dateUtc="2025-01-04T14:53:00Z">
                  <w:rPr>
                    <w:ins w:id="23490" w:author="瑋婷 徐" w:date="2025-01-03T16:50:00Z" w16du:dateUtc="2025-01-03T08:50:00Z"/>
                    <w:rFonts w:ascii="Calibri" w:hAnsi="Calibri" w:cs="Calibri"/>
                    <w:color w:val="000000"/>
                    <w:sz w:val="22"/>
                    <w:szCs w:val="22"/>
                  </w:rPr>
                </w:rPrChange>
              </w:rPr>
              <w:pPrChange w:id="2349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A14467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492" w:author="瑋婷 徐" w:date="2025-01-03T16:50:00Z" w16du:dateUtc="2025-01-03T08:50:00Z"/>
                <w:rFonts w:ascii="Times New Roman" w:eastAsiaTheme="minorEastAsia" w:hAnsi="Times New Roman" w:cs="Times New Roman"/>
                <w:rPrChange w:id="23493" w:author="瑋婷 徐" w:date="2025-01-04T22:53:00Z" w16du:dateUtc="2025-01-04T14:53:00Z">
                  <w:rPr>
                    <w:ins w:id="23494" w:author="瑋婷 徐" w:date="2025-01-03T16:50:00Z" w16du:dateUtc="2025-01-03T08:50:00Z"/>
                    <w:rFonts w:ascii="Times New Roman" w:eastAsia="Times New Roman" w:hAnsi="Times New Roman" w:cs="Times New Roman"/>
                    <w:sz w:val="20"/>
                    <w:szCs w:val="20"/>
                  </w:rPr>
                </w:rPrChange>
              </w:rPr>
              <w:pPrChange w:id="2349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6E101C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496" w:author="瑋婷 徐" w:date="2025-01-03T16:50:00Z" w16du:dateUtc="2025-01-03T08:50:00Z"/>
                <w:rFonts w:ascii="Times New Roman" w:eastAsiaTheme="minorEastAsia" w:hAnsi="Times New Roman" w:cs="Times New Roman"/>
                <w:color w:val="000000"/>
                <w:rPrChange w:id="23497" w:author="瑋婷 徐" w:date="2025-01-04T22:53:00Z" w16du:dateUtc="2025-01-04T14:53:00Z">
                  <w:rPr>
                    <w:ins w:id="23498" w:author="瑋婷 徐" w:date="2025-01-03T16:50:00Z" w16du:dateUtc="2025-01-03T08:50:00Z"/>
                    <w:rFonts w:ascii="Calibri" w:hAnsi="Calibri" w:cs="Calibri"/>
                    <w:color w:val="000000"/>
                    <w:sz w:val="22"/>
                    <w:szCs w:val="22"/>
                  </w:rPr>
                </w:rPrChange>
              </w:rPr>
              <w:pPrChange w:id="2349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500" w:author="瑋婷 徐" w:date="2025-01-03T16:50:00Z" w16du:dateUtc="2025-01-03T08:50:00Z">
              <w:r w:rsidRPr="00D51403">
                <w:rPr>
                  <w:rFonts w:ascii="Times New Roman" w:eastAsiaTheme="minorEastAsia" w:hAnsi="Times New Roman" w:cs="Times New Roman"/>
                  <w:color w:val="000000"/>
                  <w:rPrChange w:id="23501"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510D028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02" w:author="瑋婷 徐" w:date="2025-01-03T16:50:00Z" w16du:dateUtc="2025-01-03T08:50:00Z"/>
                <w:rFonts w:ascii="Times New Roman" w:eastAsiaTheme="minorEastAsia" w:hAnsi="Times New Roman" w:cs="Times New Roman"/>
                <w:color w:val="000000"/>
                <w:rPrChange w:id="23503" w:author="瑋婷 徐" w:date="2025-01-04T22:53:00Z" w16du:dateUtc="2025-01-04T14:53:00Z">
                  <w:rPr>
                    <w:ins w:id="23504" w:author="瑋婷 徐" w:date="2025-01-03T16:50:00Z" w16du:dateUtc="2025-01-03T08:50:00Z"/>
                    <w:rFonts w:ascii="Calibri" w:hAnsi="Calibri" w:cs="Calibri"/>
                    <w:color w:val="000000"/>
                    <w:sz w:val="22"/>
                    <w:szCs w:val="22"/>
                  </w:rPr>
                </w:rPrChange>
              </w:rPr>
              <w:pPrChange w:id="2350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B26144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06" w:author="瑋婷 徐" w:date="2025-01-03T16:50:00Z" w16du:dateUtc="2025-01-03T08:50:00Z"/>
                <w:rFonts w:ascii="Times New Roman" w:eastAsiaTheme="minorEastAsia" w:hAnsi="Times New Roman" w:cs="Times New Roman"/>
                <w:color w:val="000000"/>
                <w:rPrChange w:id="23507" w:author="瑋婷 徐" w:date="2025-01-04T22:53:00Z" w16du:dateUtc="2025-01-04T14:53:00Z">
                  <w:rPr>
                    <w:ins w:id="23508" w:author="瑋婷 徐" w:date="2025-01-03T16:50:00Z" w16du:dateUtc="2025-01-03T08:50:00Z"/>
                    <w:rFonts w:ascii="Calibri" w:hAnsi="Calibri" w:cs="Calibri"/>
                    <w:color w:val="000000"/>
                    <w:sz w:val="22"/>
                    <w:szCs w:val="22"/>
                  </w:rPr>
                </w:rPrChange>
              </w:rPr>
              <w:pPrChange w:id="235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510" w:author="瑋婷 徐" w:date="2025-01-03T16:50:00Z" w16du:dateUtc="2025-01-03T08:50:00Z">
              <w:r w:rsidRPr="00D51403">
                <w:rPr>
                  <w:rFonts w:ascii="Times New Roman" w:eastAsiaTheme="minorEastAsia" w:hAnsi="Times New Roman" w:cs="Times New Roman"/>
                  <w:color w:val="000000"/>
                  <w:rPrChange w:id="23511"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7EE607C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12" w:author="瑋婷 徐" w:date="2025-01-03T16:50:00Z" w16du:dateUtc="2025-01-03T08:50:00Z"/>
                <w:rFonts w:ascii="Times New Roman" w:eastAsiaTheme="minorEastAsia" w:hAnsi="Times New Roman" w:cs="Times New Roman"/>
                <w:color w:val="000000"/>
                <w:rPrChange w:id="23513" w:author="瑋婷 徐" w:date="2025-01-04T22:53:00Z" w16du:dateUtc="2025-01-04T14:53:00Z">
                  <w:rPr>
                    <w:ins w:id="23514" w:author="瑋婷 徐" w:date="2025-01-03T16:50:00Z" w16du:dateUtc="2025-01-03T08:50:00Z"/>
                    <w:rFonts w:ascii="Calibri" w:hAnsi="Calibri" w:cs="Calibri"/>
                    <w:color w:val="000000"/>
                    <w:sz w:val="22"/>
                    <w:szCs w:val="22"/>
                  </w:rPr>
                </w:rPrChange>
              </w:rPr>
              <w:pPrChange w:id="2351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516" w:author="瑋婷 徐" w:date="2025-01-03T16:50:00Z" w16du:dateUtc="2025-01-03T08:50:00Z">
              <w:r w:rsidRPr="00D51403">
                <w:rPr>
                  <w:rFonts w:ascii="Times New Roman" w:eastAsiaTheme="minorEastAsia" w:hAnsi="Times New Roman" w:cs="Times New Roman"/>
                  <w:color w:val="000000"/>
                  <w:rPrChange w:id="2351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59C5E29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18" w:author="瑋婷 徐" w:date="2025-01-03T16:50:00Z" w16du:dateUtc="2025-01-03T08:50:00Z"/>
                <w:rFonts w:ascii="Times New Roman" w:eastAsiaTheme="minorEastAsia" w:hAnsi="Times New Roman" w:cs="Times New Roman"/>
                <w:color w:val="000000"/>
                <w:rPrChange w:id="23519" w:author="瑋婷 徐" w:date="2025-01-04T22:53:00Z" w16du:dateUtc="2025-01-04T14:53:00Z">
                  <w:rPr>
                    <w:ins w:id="23520" w:author="瑋婷 徐" w:date="2025-01-03T16:50:00Z" w16du:dateUtc="2025-01-03T08:50:00Z"/>
                    <w:rFonts w:ascii="Calibri" w:hAnsi="Calibri" w:cs="Calibri"/>
                    <w:color w:val="000000"/>
                    <w:sz w:val="22"/>
                    <w:szCs w:val="22"/>
                  </w:rPr>
                </w:rPrChange>
              </w:rPr>
              <w:pPrChange w:id="235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522" w:author="瑋婷 徐" w:date="2025-01-03T16:50:00Z" w16du:dateUtc="2025-01-03T08:50:00Z">
              <w:r w:rsidRPr="00D51403">
                <w:rPr>
                  <w:rFonts w:ascii="Times New Roman" w:eastAsiaTheme="minorEastAsia" w:hAnsi="Times New Roman" w:cs="Times New Roman"/>
                  <w:color w:val="000000"/>
                  <w:rPrChange w:id="2352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791BD3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24" w:author="瑋婷 徐" w:date="2025-01-03T16:50:00Z" w16du:dateUtc="2025-01-03T08:50:00Z"/>
                <w:rFonts w:ascii="Times New Roman" w:eastAsiaTheme="minorEastAsia" w:hAnsi="Times New Roman" w:cs="Times New Roman"/>
                <w:color w:val="000000"/>
                <w:rPrChange w:id="23525" w:author="瑋婷 徐" w:date="2025-01-04T22:53:00Z" w16du:dateUtc="2025-01-04T14:53:00Z">
                  <w:rPr>
                    <w:ins w:id="23526" w:author="瑋婷 徐" w:date="2025-01-03T16:50:00Z" w16du:dateUtc="2025-01-03T08:50:00Z"/>
                    <w:rFonts w:ascii="Calibri" w:hAnsi="Calibri" w:cs="Calibri"/>
                    <w:color w:val="000000"/>
                    <w:sz w:val="22"/>
                    <w:szCs w:val="22"/>
                  </w:rPr>
                </w:rPrChange>
              </w:rPr>
              <w:pPrChange w:id="2352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528" w:author="瑋婷 徐" w:date="2025-01-03T16:50:00Z" w16du:dateUtc="2025-01-03T08:50:00Z">
              <w:r w:rsidRPr="00D51403">
                <w:rPr>
                  <w:rFonts w:ascii="Times New Roman" w:eastAsiaTheme="minorEastAsia" w:hAnsi="Times New Roman" w:cs="Times New Roman"/>
                  <w:color w:val="000000"/>
                  <w:rPrChange w:id="2352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4D14364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30" w:author="瑋婷 徐" w:date="2025-01-03T16:50:00Z" w16du:dateUtc="2025-01-03T08:50:00Z"/>
                <w:rFonts w:ascii="Times New Roman" w:eastAsiaTheme="minorEastAsia" w:hAnsi="Times New Roman" w:cs="Times New Roman"/>
                <w:color w:val="000000"/>
                <w:rPrChange w:id="23531" w:author="瑋婷 徐" w:date="2025-01-04T22:53:00Z" w16du:dateUtc="2025-01-04T14:53:00Z">
                  <w:rPr>
                    <w:ins w:id="23532" w:author="瑋婷 徐" w:date="2025-01-03T16:50:00Z" w16du:dateUtc="2025-01-03T08:50:00Z"/>
                    <w:rFonts w:ascii="Calibri" w:hAnsi="Calibri" w:cs="Calibri"/>
                    <w:color w:val="000000"/>
                    <w:sz w:val="22"/>
                    <w:szCs w:val="22"/>
                  </w:rPr>
                </w:rPrChange>
              </w:rPr>
              <w:pPrChange w:id="2353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534" w:author="瑋婷 徐" w:date="2025-01-03T16:50:00Z" w16du:dateUtc="2025-01-03T08:50:00Z">
              <w:r w:rsidRPr="00D51403">
                <w:rPr>
                  <w:rFonts w:ascii="Times New Roman" w:eastAsiaTheme="minorEastAsia" w:hAnsi="Times New Roman" w:cs="Times New Roman"/>
                  <w:color w:val="000000"/>
                  <w:rPrChange w:id="2353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B731916"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36" w:author="瑋婷 徐" w:date="2025-01-03T16:50:00Z" w16du:dateUtc="2025-01-03T08:50:00Z"/>
                <w:rFonts w:ascii="Times New Roman" w:eastAsiaTheme="minorEastAsia" w:hAnsi="Times New Roman" w:cs="Times New Roman"/>
                <w:color w:val="000000"/>
                <w:rPrChange w:id="23537" w:author="瑋婷 徐" w:date="2025-01-04T22:53:00Z" w16du:dateUtc="2025-01-04T14:53:00Z">
                  <w:rPr>
                    <w:ins w:id="23538" w:author="瑋婷 徐" w:date="2025-01-03T16:50:00Z" w16du:dateUtc="2025-01-03T08:50:00Z"/>
                    <w:rFonts w:ascii="Calibri" w:hAnsi="Calibri" w:cs="Calibri"/>
                    <w:color w:val="000000"/>
                    <w:sz w:val="22"/>
                    <w:szCs w:val="22"/>
                  </w:rPr>
                </w:rPrChange>
              </w:rPr>
              <w:pPrChange w:id="2353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540" w:author="瑋婷 徐" w:date="2025-01-03T16:50:00Z" w16du:dateUtc="2025-01-03T08:50:00Z">
              <w:r w:rsidRPr="00D51403">
                <w:rPr>
                  <w:rFonts w:ascii="Times New Roman" w:eastAsiaTheme="minorEastAsia" w:hAnsi="Times New Roman" w:cs="Times New Roman"/>
                  <w:color w:val="000000"/>
                  <w:rPrChange w:id="23541"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9962BE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42" w:author="瑋婷 徐" w:date="2025-01-03T16:50:00Z" w16du:dateUtc="2025-01-03T08:50:00Z"/>
                <w:rFonts w:ascii="Times New Roman" w:eastAsiaTheme="minorEastAsia" w:hAnsi="Times New Roman" w:cs="Times New Roman"/>
                <w:color w:val="000000"/>
                <w:rPrChange w:id="23543" w:author="瑋婷 徐" w:date="2025-01-04T22:53:00Z" w16du:dateUtc="2025-01-04T14:53:00Z">
                  <w:rPr>
                    <w:ins w:id="23544" w:author="瑋婷 徐" w:date="2025-01-03T16:50:00Z" w16du:dateUtc="2025-01-03T08:50:00Z"/>
                    <w:rFonts w:ascii="Calibri" w:hAnsi="Calibri" w:cs="Calibri"/>
                    <w:color w:val="000000"/>
                    <w:sz w:val="22"/>
                    <w:szCs w:val="22"/>
                  </w:rPr>
                </w:rPrChange>
              </w:rPr>
              <w:pPrChange w:id="2354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546" w:author="瑋婷 徐" w:date="2025-01-03T16:50:00Z" w16du:dateUtc="2025-01-03T08:50:00Z">
              <w:r w:rsidRPr="00D51403">
                <w:rPr>
                  <w:rFonts w:ascii="Times New Roman" w:eastAsiaTheme="minorEastAsia" w:hAnsi="Times New Roman" w:cs="Times New Roman"/>
                  <w:color w:val="000000"/>
                  <w:rPrChange w:id="2354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11FC8C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48" w:author="瑋婷 徐" w:date="2025-01-03T16:50:00Z" w16du:dateUtc="2025-01-03T08:50:00Z"/>
                <w:rFonts w:ascii="Times New Roman" w:eastAsiaTheme="minorEastAsia" w:hAnsi="Times New Roman" w:cs="Times New Roman"/>
                <w:color w:val="000000"/>
                <w:rPrChange w:id="23549" w:author="瑋婷 徐" w:date="2025-01-04T22:53:00Z" w16du:dateUtc="2025-01-04T14:53:00Z">
                  <w:rPr>
                    <w:ins w:id="23550" w:author="瑋婷 徐" w:date="2025-01-03T16:50:00Z" w16du:dateUtc="2025-01-03T08:50:00Z"/>
                    <w:rFonts w:ascii="Calibri" w:hAnsi="Calibri" w:cs="Calibri"/>
                    <w:color w:val="000000"/>
                    <w:sz w:val="22"/>
                    <w:szCs w:val="22"/>
                  </w:rPr>
                </w:rPrChange>
              </w:rPr>
              <w:pPrChange w:id="235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552" w:author="瑋婷 徐" w:date="2025-01-03T16:50:00Z" w16du:dateUtc="2025-01-03T08:50:00Z">
              <w:r w:rsidRPr="00D51403">
                <w:rPr>
                  <w:rFonts w:ascii="Times New Roman" w:eastAsiaTheme="minorEastAsia" w:hAnsi="Times New Roman" w:cs="Times New Roman"/>
                  <w:color w:val="000000"/>
                  <w:rPrChange w:id="2355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B66AED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54" w:author="瑋婷 徐" w:date="2025-01-03T16:50:00Z" w16du:dateUtc="2025-01-03T08:50:00Z"/>
                <w:rFonts w:ascii="Times New Roman" w:eastAsiaTheme="minorEastAsia" w:hAnsi="Times New Roman" w:cs="Times New Roman"/>
                <w:color w:val="000000"/>
                <w:rPrChange w:id="23555" w:author="瑋婷 徐" w:date="2025-01-04T22:53:00Z" w16du:dateUtc="2025-01-04T14:53:00Z">
                  <w:rPr>
                    <w:ins w:id="23556" w:author="瑋婷 徐" w:date="2025-01-03T16:50:00Z" w16du:dateUtc="2025-01-03T08:50:00Z"/>
                    <w:rFonts w:ascii="Calibri" w:hAnsi="Calibri" w:cs="Calibri"/>
                    <w:color w:val="000000"/>
                    <w:sz w:val="22"/>
                    <w:szCs w:val="22"/>
                  </w:rPr>
                </w:rPrChange>
              </w:rPr>
              <w:pPrChange w:id="2355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558" w:author="瑋婷 徐" w:date="2025-01-03T16:50:00Z" w16du:dateUtc="2025-01-03T08:50:00Z">
              <w:r w:rsidRPr="00D51403">
                <w:rPr>
                  <w:rFonts w:ascii="Times New Roman" w:eastAsiaTheme="minorEastAsia" w:hAnsi="Times New Roman" w:cs="Times New Roman"/>
                  <w:color w:val="000000"/>
                  <w:rPrChange w:id="23559" w:author="瑋婷 徐" w:date="2025-01-04T22:53:00Z" w16du:dateUtc="2025-01-04T14:53:00Z">
                    <w:rPr>
                      <w:rFonts w:ascii="Calibri" w:hAnsi="Calibri" w:cs="Calibri"/>
                      <w:color w:val="000000"/>
                      <w:sz w:val="22"/>
                      <w:szCs w:val="22"/>
                    </w:rPr>
                  </w:rPrChange>
                </w:rPr>
                <w:t>*</w:t>
              </w:r>
            </w:ins>
          </w:p>
        </w:tc>
        <w:tc>
          <w:tcPr>
            <w:tcW w:w="167" w:type="pct"/>
            <w:noWrap/>
            <w:vAlign w:val="center"/>
            <w:hideMark/>
          </w:tcPr>
          <w:p w14:paraId="6D4F7169"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560" w:author="瑋婷 徐" w:date="2025-01-03T16:50:00Z" w16du:dateUtc="2025-01-03T08:50:00Z"/>
                <w:rFonts w:ascii="Times New Roman" w:eastAsiaTheme="minorEastAsia" w:hAnsi="Times New Roman" w:cs="Times New Roman"/>
                <w:color w:val="000000"/>
                <w:rPrChange w:id="23561" w:author="瑋婷 徐" w:date="2025-01-04T22:53:00Z" w16du:dateUtc="2025-01-04T14:53:00Z">
                  <w:rPr>
                    <w:ins w:id="23562" w:author="瑋婷 徐" w:date="2025-01-03T16:50:00Z" w16du:dateUtc="2025-01-03T08:50:00Z"/>
                    <w:rFonts w:ascii="Calibri" w:hAnsi="Calibri" w:cs="Calibri"/>
                    <w:color w:val="000000"/>
                    <w:sz w:val="22"/>
                    <w:szCs w:val="22"/>
                  </w:rPr>
                </w:rPrChange>
              </w:rPr>
              <w:pPrChange w:id="2356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564" w:author="瑋婷 徐" w:date="2025-01-03T16:50:00Z" w16du:dateUtc="2025-01-03T08:50:00Z">
              <w:r w:rsidRPr="00D51403">
                <w:rPr>
                  <w:rFonts w:ascii="Times New Roman" w:eastAsiaTheme="minorEastAsia" w:hAnsi="Times New Roman" w:cs="Times New Roman"/>
                  <w:color w:val="000000"/>
                  <w:rPrChange w:id="23565" w:author="瑋婷 徐" w:date="2025-01-04T22:53:00Z" w16du:dateUtc="2025-01-04T14:53:00Z">
                    <w:rPr>
                      <w:rFonts w:ascii="Calibri" w:hAnsi="Calibri" w:cs="Calibri"/>
                      <w:color w:val="000000"/>
                      <w:sz w:val="22"/>
                      <w:szCs w:val="22"/>
                    </w:rPr>
                  </w:rPrChange>
                </w:rPr>
                <w:t>*</w:t>
              </w:r>
            </w:ins>
          </w:p>
        </w:tc>
      </w:tr>
      <w:tr w:rsidR="003C19C7" w:rsidRPr="003F0C1C" w14:paraId="7193FFC6" w14:textId="77777777" w:rsidTr="003C19C7">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3566" w:author="瑋婷 徐" w:date="2025-01-03T17:01:00Z" w16du:dateUtc="2025-01-03T09:01:00Z">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23567" w:author="瑋婷 徐" w:date="2025-01-03T16:50:00Z"/>
          <w:trPrChange w:id="23568"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3569" w:author="瑋婷 徐" w:date="2025-01-03T17:01:00Z" w16du:dateUtc="2025-01-03T09:01:00Z">
              <w:tcPr>
                <w:tcW w:w="781" w:type="pct"/>
                <w:gridSpan w:val="2"/>
                <w:vAlign w:val="center"/>
                <w:hideMark/>
              </w:tcPr>
            </w:tcPrChange>
          </w:tcPr>
          <w:p w14:paraId="7CA4A219" w14:textId="77777777" w:rsidR="003C19C7" w:rsidRPr="00D51403" w:rsidRDefault="003C19C7">
            <w:pPr>
              <w:spacing w:line="360" w:lineRule="auto"/>
              <w:jc w:val="both"/>
              <w:rPr>
                <w:ins w:id="23570" w:author="瑋婷 徐" w:date="2025-01-03T16:50:00Z" w16du:dateUtc="2025-01-03T08:50:00Z"/>
                <w:rFonts w:ascii="Times New Roman" w:eastAsiaTheme="minorEastAsia" w:hAnsi="Times New Roman" w:cs="Times New Roman"/>
                <w:b w:val="0"/>
                <w:bCs w:val="0"/>
                <w:color w:val="000000"/>
                <w:rPrChange w:id="23571" w:author="瑋婷 徐" w:date="2025-01-04T22:53:00Z" w16du:dateUtc="2025-01-04T14:53:00Z">
                  <w:rPr>
                    <w:ins w:id="23572" w:author="瑋婷 徐" w:date="2025-01-03T16:50:00Z" w16du:dateUtc="2025-01-03T08:50:00Z"/>
                    <w:rFonts w:ascii="Calibri" w:hAnsi="Calibri" w:cs="Calibri"/>
                    <w:color w:val="000000"/>
                    <w:sz w:val="22"/>
                    <w:szCs w:val="22"/>
                  </w:rPr>
                </w:rPrChange>
              </w:rPr>
              <w:pPrChange w:id="23573" w:author="瑋婷 徐" w:date="2025-01-03T16:55:00Z" w16du:dateUtc="2025-01-03T08:55:00Z">
                <w:pPr/>
              </w:pPrChange>
            </w:pPr>
            <w:ins w:id="23574" w:author="瑋婷 徐" w:date="2025-01-03T16:50:00Z" w16du:dateUtc="2025-01-03T08:50:00Z">
              <w:r w:rsidRPr="00D51403">
                <w:rPr>
                  <w:rFonts w:ascii="Times New Roman" w:eastAsiaTheme="minorEastAsia" w:hAnsi="Times New Roman" w:cs="Times New Roman" w:hint="eastAsia"/>
                  <w:b w:val="0"/>
                  <w:bCs w:val="0"/>
                  <w:color w:val="000000"/>
                  <w:rPrChange w:id="23575" w:author="瑋婷 徐" w:date="2025-01-04T22:53:00Z" w16du:dateUtc="2025-01-04T14:53:00Z">
                    <w:rPr>
                      <w:rFonts w:ascii="Calibri" w:hAnsi="Calibri" w:cs="Calibri" w:hint="eastAsia"/>
                      <w:color w:val="000000"/>
                      <w:sz w:val="22"/>
                      <w:szCs w:val="22"/>
                    </w:rPr>
                  </w:rPrChange>
                </w:rPr>
                <w:t>棕面鶯</w:t>
              </w:r>
              <w:r w:rsidRPr="00D51403">
                <w:rPr>
                  <w:rFonts w:ascii="Times New Roman" w:eastAsiaTheme="minorEastAsia" w:hAnsi="Times New Roman" w:cs="Times New Roman"/>
                  <w:b w:val="0"/>
                  <w:bCs w:val="0"/>
                  <w:color w:val="000000"/>
                  <w:rPrChange w:id="23576"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Change w:id="23577" w:author="瑋婷 徐" w:date="2025-01-03T17:01:00Z" w16du:dateUtc="2025-01-03T09:01:00Z">
              <w:tcPr>
                <w:tcW w:w="814" w:type="pct"/>
                <w:gridSpan w:val="2"/>
                <w:vAlign w:val="center"/>
                <w:hideMark/>
              </w:tcPr>
            </w:tcPrChange>
          </w:tcPr>
          <w:p w14:paraId="52EBA173"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578" w:author="瑋婷 徐" w:date="2025-01-03T16:50:00Z" w16du:dateUtc="2025-01-03T08:50:00Z"/>
                <w:rFonts w:ascii="Times New Roman" w:eastAsiaTheme="minorEastAsia" w:hAnsi="Times New Roman" w:cs="Times New Roman"/>
                <w:i/>
                <w:iCs/>
                <w:color w:val="000000"/>
                <w:rPrChange w:id="23579" w:author="瑋婷 徐" w:date="2025-01-04T22:53:00Z" w16du:dateUtc="2025-01-04T14:53:00Z">
                  <w:rPr>
                    <w:ins w:id="23580" w:author="瑋婷 徐" w:date="2025-01-03T16:50:00Z" w16du:dateUtc="2025-01-03T08:50:00Z"/>
                    <w:rFonts w:ascii="Calibri" w:hAnsi="Calibri" w:cs="Calibri"/>
                    <w:i/>
                    <w:iCs/>
                    <w:color w:val="000000"/>
                    <w:sz w:val="22"/>
                    <w:szCs w:val="22"/>
                  </w:rPr>
                </w:rPrChange>
              </w:rPr>
              <w:pPrChange w:id="2358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582" w:author="瑋婷 徐" w:date="2025-01-03T16:50:00Z" w16du:dateUtc="2025-01-03T08:50:00Z">
              <w:r w:rsidRPr="00D51403">
                <w:rPr>
                  <w:rFonts w:ascii="Times New Roman" w:eastAsiaTheme="minorEastAsia" w:hAnsi="Times New Roman" w:cs="Times New Roman"/>
                  <w:i/>
                  <w:iCs/>
                  <w:color w:val="000000"/>
                  <w:rPrChange w:id="23583" w:author="瑋婷 徐" w:date="2025-01-04T22:53:00Z" w16du:dateUtc="2025-01-04T14:53:00Z">
                    <w:rPr>
                      <w:rFonts w:ascii="Calibri" w:hAnsi="Calibri" w:cs="Calibri"/>
                      <w:i/>
                      <w:iCs/>
                      <w:color w:val="000000"/>
                      <w:sz w:val="22"/>
                      <w:szCs w:val="22"/>
                    </w:rPr>
                  </w:rPrChange>
                </w:rPr>
                <w:t>Abroscopus albogularis</w:t>
              </w:r>
            </w:ins>
          </w:p>
        </w:tc>
        <w:tc>
          <w:tcPr>
            <w:tcW w:w="0" w:type="pct"/>
            <w:noWrap/>
            <w:vAlign w:val="center"/>
            <w:hideMark/>
            <w:tcPrChange w:id="23584" w:author="瑋婷 徐" w:date="2025-01-03T17:01:00Z" w16du:dateUtc="2025-01-03T09:01:00Z">
              <w:tcPr>
                <w:tcW w:w="162" w:type="pct"/>
                <w:gridSpan w:val="2"/>
                <w:noWrap/>
                <w:vAlign w:val="center"/>
                <w:hideMark/>
              </w:tcPr>
            </w:tcPrChange>
          </w:tcPr>
          <w:p w14:paraId="349DA91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585" w:author="瑋婷 徐" w:date="2025-01-03T16:50:00Z" w16du:dateUtc="2025-01-03T08:50:00Z"/>
                <w:rFonts w:ascii="Times New Roman" w:eastAsiaTheme="minorEastAsia" w:hAnsi="Times New Roman" w:cs="Times New Roman"/>
                <w:color w:val="000000"/>
                <w:rPrChange w:id="23586" w:author="瑋婷 徐" w:date="2025-01-04T22:53:00Z" w16du:dateUtc="2025-01-04T14:53:00Z">
                  <w:rPr>
                    <w:ins w:id="23587" w:author="瑋婷 徐" w:date="2025-01-03T16:50:00Z" w16du:dateUtc="2025-01-03T08:50:00Z"/>
                    <w:rFonts w:ascii="Calibri" w:hAnsi="Calibri" w:cs="Calibri"/>
                    <w:color w:val="000000"/>
                    <w:sz w:val="22"/>
                    <w:szCs w:val="22"/>
                  </w:rPr>
                </w:rPrChange>
              </w:rPr>
              <w:pPrChange w:id="2358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589" w:author="瑋婷 徐" w:date="2025-01-03T16:50:00Z" w16du:dateUtc="2025-01-03T08:50:00Z">
              <w:r w:rsidRPr="00D51403">
                <w:rPr>
                  <w:rFonts w:ascii="Times New Roman" w:eastAsiaTheme="minorEastAsia" w:hAnsi="Times New Roman" w:cs="Times New Roman"/>
                  <w:color w:val="000000"/>
                  <w:rPrChange w:id="23590"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3591" w:author="瑋婷 徐" w:date="2025-01-03T17:01:00Z" w16du:dateUtc="2025-01-03T09:01:00Z">
              <w:tcPr>
                <w:tcW w:w="162" w:type="pct"/>
                <w:gridSpan w:val="2"/>
                <w:noWrap/>
                <w:vAlign w:val="center"/>
                <w:hideMark/>
              </w:tcPr>
            </w:tcPrChange>
          </w:tcPr>
          <w:p w14:paraId="1F6CE24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592" w:author="瑋婷 徐" w:date="2025-01-03T16:50:00Z" w16du:dateUtc="2025-01-03T08:50:00Z"/>
                <w:rFonts w:ascii="Times New Roman" w:eastAsiaTheme="minorEastAsia" w:hAnsi="Times New Roman" w:cs="Times New Roman"/>
                <w:color w:val="000000"/>
                <w:rPrChange w:id="23593" w:author="瑋婷 徐" w:date="2025-01-04T22:53:00Z" w16du:dateUtc="2025-01-04T14:53:00Z">
                  <w:rPr>
                    <w:ins w:id="23594" w:author="瑋婷 徐" w:date="2025-01-03T16:50:00Z" w16du:dateUtc="2025-01-03T08:50:00Z"/>
                    <w:rFonts w:ascii="Calibri" w:hAnsi="Calibri" w:cs="Calibri"/>
                    <w:color w:val="000000"/>
                    <w:sz w:val="22"/>
                    <w:szCs w:val="22"/>
                  </w:rPr>
                </w:rPrChange>
              </w:rPr>
              <w:pPrChange w:id="2359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596" w:author="瑋婷 徐" w:date="2025-01-03T16:50:00Z" w16du:dateUtc="2025-01-03T08:50:00Z">
              <w:r w:rsidRPr="00D51403">
                <w:rPr>
                  <w:rFonts w:ascii="Times New Roman" w:eastAsiaTheme="minorEastAsia" w:hAnsi="Times New Roman" w:cs="Times New Roman"/>
                  <w:color w:val="000000"/>
                  <w:rPrChange w:id="23597"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3598" w:author="瑋婷 徐" w:date="2025-01-03T17:01:00Z" w16du:dateUtc="2025-01-03T09:01:00Z">
              <w:tcPr>
                <w:tcW w:w="162" w:type="pct"/>
                <w:gridSpan w:val="2"/>
                <w:noWrap/>
                <w:vAlign w:val="center"/>
                <w:hideMark/>
              </w:tcPr>
            </w:tcPrChange>
          </w:tcPr>
          <w:p w14:paraId="2F31682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599" w:author="瑋婷 徐" w:date="2025-01-03T16:50:00Z" w16du:dateUtc="2025-01-03T08:50:00Z"/>
                <w:rFonts w:ascii="Times New Roman" w:eastAsiaTheme="minorEastAsia" w:hAnsi="Times New Roman" w:cs="Times New Roman"/>
                <w:color w:val="000000"/>
                <w:rPrChange w:id="23600" w:author="瑋婷 徐" w:date="2025-01-04T22:53:00Z" w16du:dateUtc="2025-01-04T14:53:00Z">
                  <w:rPr>
                    <w:ins w:id="23601" w:author="瑋婷 徐" w:date="2025-01-03T16:50:00Z" w16du:dateUtc="2025-01-03T08:50:00Z"/>
                    <w:rFonts w:ascii="Calibri" w:hAnsi="Calibri" w:cs="Calibri"/>
                    <w:color w:val="000000"/>
                    <w:sz w:val="22"/>
                    <w:szCs w:val="22"/>
                  </w:rPr>
                </w:rPrChange>
              </w:rPr>
              <w:pPrChange w:id="2360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603" w:author="瑋婷 徐" w:date="2025-01-03T16:50:00Z" w16du:dateUtc="2025-01-03T08:50:00Z">
              <w:r w:rsidRPr="00D51403">
                <w:rPr>
                  <w:rFonts w:ascii="Times New Roman" w:eastAsiaTheme="minorEastAsia" w:hAnsi="Times New Roman" w:cs="Times New Roman"/>
                  <w:color w:val="000000"/>
                  <w:rPrChange w:id="23604"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3605" w:author="瑋婷 徐" w:date="2025-01-03T17:01:00Z" w16du:dateUtc="2025-01-03T09:01:00Z">
              <w:tcPr>
                <w:tcW w:w="162" w:type="pct"/>
                <w:gridSpan w:val="2"/>
                <w:noWrap/>
                <w:vAlign w:val="center"/>
                <w:hideMark/>
              </w:tcPr>
            </w:tcPrChange>
          </w:tcPr>
          <w:p w14:paraId="1574858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06" w:author="瑋婷 徐" w:date="2025-01-03T16:50:00Z" w16du:dateUtc="2025-01-03T08:50:00Z"/>
                <w:rFonts w:ascii="Times New Roman" w:eastAsiaTheme="minorEastAsia" w:hAnsi="Times New Roman" w:cs="Times New Roman"/>
                <w:color w:val="000000"/>
                <w:rPrChange w:id="23607" w:author="瑋婷 徐" w:date="2025-01-04T22:53:00Z" w16du:dateUtc="2025-01-04T14:53:00Z">
                  <w:rPr>
                    <w:ins w:id="23608" w:author="瑋婷 徐" w:date="2025-01-03T16:50:00Z" w16du:dateUtc="2025-01-03T08:50:00Z"/>
                    <w:rFonts w:ascii="Calibri" w:hAnsi="Calibri" w:cs="Calibri"/>
                    <w:color w:val="000000"/>
                    <w:sz w:val="22"/>
                    <w:szCs w:val="22"/>
                  </w:rPr>
                </w:rPrChange>
              </w:rPr>
              <w:pPrChange w:id="236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610" w:author="瑋婷 徐" w:date="2025-01-03T16:50:00Z" w16du:dateUtc="2025-01-03T08:50:00Z">
              <w:r w:rsidRPr="00D51403">
                <w:rPr>
                  <w:rFonts w:ascii="Times New Roman" w:eastAsiaTheme="minorEastAsia" w:hAnsi="Times New Roman" w:cs="Times New Roman"/>
                  <w:color w:val="000000"/>
                  <w:rPrChange w:id="23611"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3612" w:author="瑋婷 徐" w:date="2025-01-03T17:01:00Z" w16du:dateUtc="2025-01-03T09:01:00Z">
              <w:tcPr>
                <w:tcW w:w="162" w:type="pct"/>
                <w:gridSpan w:val="2"/>
                <w:noWrap/>
                <w:vAlign w:val="center"/>
                <w:hideMark/>
              </w:tcPr>
            </w:tcPrChange>
          </w:tcPr>
          <w:p w14:paraId="3232F66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13" w:author="瑋婷 徐" w:date="2025-01-03T16:50:00Z" w16du:dateUtc="2025-01-03T08:50:00Z"/>
                <w:rFonts w:ascii="Times New Roman" w:eastAsiaTheme="minorEastAsia" w:hAnsi="Times New Roman" w:cs="Times New Roman"/>
                <w:color w:val="000000"/>
                <w:rPrChange w:id="23614" w:author="瑋婷 徐" w:date="2025-01-04T22:53:00Z" w16du:dateUtc="2025-01-04T14:53:00Z">
                  <w:rPr>
                    <w:ins w:id="23615" w:author="瑋婷 徐" w:date="2025-01-03T16:50:00Z" w16du:dateUtc="2025-01-03T08:50:00Z"/>
                    <w:rFonts w:ascii="Calibri" w:hAnsi="Calibri" w:cs="Calibri"/>
                    <w:color w:val="000000"/>
                    <w:sz w:val="22"/>
                    <w:szCs w:val="22"/>
                  </w:rPr>
                </w:rPrChange>
              </w:rPr>
              <w:pPrChange w:id="2361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617" w:author="瑋婷 徐" w:date="2025-01-03T17:01:00Z" w16du:dateUtc="2025-01-03T09:01:00Z">
              <w:tcPr>
                <w:tcW w:w="162" w:type="pct"/>
                <w:gridSpan w:val="2"/>
                <w:noWrap/>
                <w:vAlign w:val="center"/>
                <w:hideMark/>
              </w:tcPr>
            </w:tcPrChange>
          </w:tcPr>
          <w:p w14:paraId="6823213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18" w:author="瑋婷 徐" w:date="2025-01-03T16:50:00Z" w16du:dateUtc="2025-01-03T08:50:00Z"/>
                <w:rFonts w:ascii="Times New Roman" w:eastAsiaTheme="minorEastAsia" w:hAnsi="Times New Roman" w:cs="Times New Roman"/>
                <w:color w:val="000000"/>
                <w:rPrChange w:id="23619" w:author="瑋婷 徐" w:date="2025-01-04T22:53:00Z" w16du:dateUtc="2025-01-04T14:53:00Z">
                  <w:rPr>
                    <w:ins w:id="23620" w:author="瑋婷 徐" w:date="2025-01-03T16:50:00Z" w16du:dateUtc="2025-01-03T08:50:00Z"/>
                    <w:rFonts w:ascii="Calibri" w:hAnsi="Calibri" w:cs="Calibri"/>
                    <w:color w:val="000000"/>
                    <w:sz w:val="22"/>
                    <w:szCs w:val="22"/>
                  </w:rPr>
                </w:rPrChange>
              </w:rPr>
              <w:pPrChange w:id="2362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622" w:author="瑋婷 徐" w:date="2025-01-03T16:50:00Z" w16du:dateUtc="2025-01-03T08:50:00Z">
              <w:r w:rsidRPr="00D51403">
                <w:rPr>
                  <w:rFonts w:ascii="Times New Roman" w:eastAsiaTheme="minorEastAsia" w:hAnsi="Times New Roman" w:cs="Times New Roman"/>
                  <w:color w:val="000000"/>
                  <w:rPrChange w:id="23623"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3624" w:author="瑋婷 徐" w:date="2025-01-03T17:01:00Z" w16du:dateUtc="2025-01-03T09:01:00Z">
              <w:tcPr>
                <w:tcW w:w="162" w:type="pct"/>
                <w:gridSpan w:val="2"/>
                <w:noWrap/>
                <w:vAlign w:val="center"/>
                <w:hideMark/>
              </w:tcPr>
            </w:tcPrChange>
          </w:tcPr>
          <w:p w14:paraId="26BDE80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25" w:author="瑋婷 徐" w:date="2025-01-03T16:50:00Z" w16du:dateUtc="2025-01-03T08:50:00Z"/>
                <w:rFonts w:ascii="Times New Roman" w:eastAsiaTheme="minorEastAsia" w:hAnsi="Times New Roman" w:cs="Times New Roman"/>
                <w:color w:val="000000"/>
                <w:rPrChange w:id="23626" w:author="瑋婷 徐" w:date="2025-01-04T22:53:00Z" w16du:dateUtc="2025-01-04T14:53:00Z">
                  <w:rPr>
                    <w:ins w:id="23627" w:author="瑋婷 徐" w:date="2025-01-03T16:50:00Z" w16du:dateUtc="2025-01-03T08:50:00Z"/>
                    <w:rFonts w:ascii="Calibri" w:hAnsi="Calibri" w:cs="Calibri"/>
                    <w:color w:val="000000"/>
                    <w:sz w:val="22"/>
                    <w:szCs w:val="22"/>
                  </w:rPr>
                </w:rPrChange>
              </w:rPr>
              <w:pPrChange w:id="2362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629" w:author="瑋婷 徐" w:date="2025-01-03T17:01:00Z" w16du:dateUtc="2025-01-03T09:01:00Z">
              <w:tcPr>
                <w:tcW w:w="162" w:type="pct"/>
                <w:gridSpan w:val="2"/>
                <w:noWrap/>
                <w:vAlign w:val="center"/>
                <w:hideMark/>
              </w:tcPr>
            </w:tcPrChange>
          </w:tcPr>
          <w:p w14:paraId="5E7A9B4C"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30" w:author="瑋婷 徐" w:date="2025-01-03T16:50:00Z" w16du:dateUtc="2025-01-03T08:50:00Z"/>
                <w:rFonts w:ascii="Times New Roman" w:eastAsiaTheme="minorEastAsia" w:hAnsi="Times New Roman" w:cs="Times New Roman"/>
                <w:color w:val="000000"/>
                <w:rPrChange w:id="23631" w:author="瑋婷 徐" w:date="2025-01-04T22:53:00Z" w16du:dateUtc="2025-01-04T14:53:00Z">
                  <w:rPr>
                    <w:ins w:id="23632" w:author="瑋婷 徐" w:date="2025-01-03T16:50:00Z" w16du:dateUtc="2025-01-03T08:50:00Z"/>
                    <w:rFonts w:ascii="Calibri" w:hAnsi="Calibri" w:cs="Calibri"/>
                    <w:color w:val="000000"/>
                    <w:sz w:val="22"/>
                    <w:szCs w:val="22"/>
                  </w:rPr>
                </w:rPrChange>
              </w:rPr>
              <w:pPrChange w:id="236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634" w:author="瑋婷 徐" w:date="2025-01-03T16:50:00Z" w16du:dateUtc="2025-01-03T08:50:00Z">
              <w:r w:rsidRPr="00D51403">
                <w:rPr>
                  <w:rFonts w:ascii="Times New Roman" w:eastAsiaTheme="minorEastAsia" w:hAnsi="Times New Roman" w:cs="Times New Roman"/>
                  <w:color w:val="000000"/>
                  <w:rPrChange w:id="23635"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3636" w:author="瑋婷 徐" w:date="2025-01-03T17:01:00Z" w16du:dateUtc="2025-01-03T09:01:00Z">
              <w:tcPr>
                <w:tcW w:w="162" w:type="pct"/>
                <w:gridSpan w:val="2"/>
                <w:noWrap/>
                <w:vAlign w:val="center"/>
                <w:hideMark/>
              </w:tcPr>
            </w:tcPrChange>
          </w:tcPr>
          <w:p w14:paraId="20A4952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37" w:author="瑋婷 徐" w:date="2025-01-03T16:50:00Z" w16du:dateUtc="2025-01-03T08:50:00Z"/>
                <w:rFonts w:ascii="Times New Roman" w:eastAsiaTheme="minorEastAsia" w:hAnsi="Times New Roman" w:cs="Times New Roman"/>
                <w:color w:val="000000"/>
                <w:rPrChange w:id="23638" w:author="瑋婷 徐" w:date="2025-01-04T22:53:00Z" w16du:dateUtc="2025-01-04T14:53:00Z">
                  <w:rPr>
                    <w:ins w:id="23639" w:author="瑋婷 徐" w:date="2025-01-03T16:50:00Z" w16du:dateUtc="2025-01-03T08:50:00Z"/>
                    <w:rFonts w:ascii="Calibri" w:hAnsi="Calibri" w:cs="Calibri"/>
                    <w:color w:val="000000"/>
                    <w:sz w:val="22"/>
                    <w:szCs w:val="22"/>
                  </w:rPr>
                </w:rPrChange>
              </w:rPr>
              <w:pPrChange w:id="2364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641" w:author="瑋婷 徐" w:date="2025-01-03T16:50:00Z" w16du:dateUtc="2025-01-03T08:50:00Z">
              <w:r w:rsidRPr="00D51403">
                <w:rPr>
                  <w:rFonts w:ascii="Times New Roman" w:eastAsiaTheme="minorEastAsia" w:hAnsi="Times New Roman" w:cs="Times New Roman"/>
                  <w:color w:val="000000"/>
                  <w:rPrChange w:id="23642"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3643" w:author="瑋婷 徐" w:date="2025-01-03T17:01:00Z" w16du:dateUtc="2025-01-03T09:01:00Z">
              <w:tcPr>
                <w:tcW w:w="162" w:type="pct"/>
                <w:gridSpan w:val="2"/>
                <w:noWrap/>
                <w:vAlign w:val="center"/>
                <w:hideMark/>
              </w:tcPr>
            </w:tcPrChange>
          </w:tcPr>
          <w:p w14:paraId="64FA5A7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44" w:author="瑋婷 徐" w:date="2025-01-03T16:50:00Z" w16du:dateUtc="2025-01-03T08:50:00Z"/>
                <w:rFonts w:ascii="Times New Roman" w:eastAsiaTheme="minorEastAsia" w:hAnsi="Times New Roman" w:cs="Times New Roman"/>
                <w:color w:val="000000"/>
                <w:rPrChange w:id="23645" w:author="瑋婷 徐" w:date="2025-01-04T22:53:00Z" w16du:dateUtc="2025-01-04T14:53:00Z">
                  <w:rPr>
                    <w:ins w:id="23646" w:author="瑋婷 徐" w:date="2025-01-03T16:50:00Z" w16du:dateUtc="2025-01-03T08:50:00Z"/>
                    <w:rFonts w:ascii="Calibri" w:hAnsi="Calibri" w:cs="Calibri"/>
                    <w:color w:val="000000"/>
                    <w:sz w:val="22"/>
                    <w:szCs w:val="22"/>
                  </w:rPr>
                </w:rPrChange>
              </w:rPr>
              <w:pPrChange w:id="236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648" w:author="瑋婷 徐" w:date="2025-01-03T17:01:00Z" w16du:dateUtc="2025-01-03T09:01:00Z">
              <w:tcPr>
                <w:tcW w:w="162" w:type="pct"/>
                <w:gridSpan w:val="2"/>
                <w:noWrap/>
                <w:vAlign w:val="center"/>
                <w:hideMark/>
              </w:tcPr>
            </w:tcPrChange>
          </w:tcPr>
          <w:p w14:paraId="736CB57B"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49" w:author="瑋婷 徐" w:date="2025-01-03T16:50:00Z" w16du:dateUtc="2025-01-03T08:50:00Z"/>
                <w:rFonts w:ascii="Times New Roman" w:eastAsiaTheme="minorEastAsia" w:hAnsi="Times New Roman" w:cs="Times New Roman"/>
                <w:color w:val="000000"/>
                <w:rPrChange w:id="23650" w:author="瑋婷 徐" w:date="2025-01-04T22:53:00Z" w16du:dateUtc="2025-01-04T14:53:00Z">
                  <w:rPr>
                    <w:ins w:id="23651" w:author="瑋婷 徐" w:date="2025-01-03T16:50:00Z" w16du:dateUtc="2025-01-03T08:50:00Z"/>
                    <w:rFonts w:ascii="Calibri" w:hAnsi="Calibri" w:cs="Calibri"/>
                    <w:color w:val="000000"/>
                    <w:sz w:val="22"/>
                    <w:szCs w:val="22"/>
                  </w:rPr>
                </w:rPrChange>
              </w:rPr>
              <w:pPrChange w:id="2365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653" w:author="瑋婷 徐" w:date="2025-01-03T16:50:00Z" w16du:dateUtc="2025-01-03T08:50:00Z">
              <w:r w:rsidRPr="00D51403">
                <w:rPr>
                  <w:rFonts w:ascii="Times New Roman" w:eastAsiaTheme="minorEastAsia" w:hAnsi="Times New Roman" w:cs="Times New Roman"/>
                  <w:color w:val="000000"/>
                  <w:rPrChange w:id="23654"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3655" w:author="瑋婷 徐" w:date="2025-01-03T17:01:00Z" w16du:dateUtc="2025-01-03T09:01:00Z">
              <w:tcPr>
                <w:tcW w:w="162" w:type="pct"/>
                <w:gridSpan w:val="2"/>
                <w:noWrap/>
                <w:vAlign w:val="center"/>
                <w:hideMark/>
              </w:tcPr>
            </w:tcPrChange>
          </w:tcPr>
          <w:p w14:paraId="2C7B295E"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56" w:author="瑋婷 徐" w:date="2025-01-03T16:50:00Z" w16du:dateUtc="2025-01-03T08:50:00Z"/>
                <w:rFonts w:ascii="Times New Roman" w:eastAsiaTheme="minorEastAsia" w:hAnsi="Times New Roman" w:cs="Times New Roman"/>
                <w:color w:val="000000"/>
                <w:rPrChange w:id="23657" w:author="瑋婷 徐" w:date="2025-01-04T22:53:00Z" w16du:dateUtc="2025-01-04T14:53:00Z">
                  <w:rPr>
                    <w:ins w:id="23658" w:author="瑋婷 徐" w:date="2025-01-03T16:50:00Z" w16du:dateUtc="2025-01-03T08:50:00Z"/>
                    <w:rFonts w:ascii="Calibri" w:hAnsi="Calibri" w:cs="Calibri"/>
                    <w:color w:val="000000"/>
                    <w:sz w:val="22"/>
                    <w:szCs w:val="22"/>
                  </w:rPr>
                </w:rPrChange>
              </w:rPr>
              <w:pPrChange w:id="236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660" w:author="瑋婷 徐" w:date="2025-01-03T16:50:00Z" w16du:dateUtc="2025-01-03T08:50:00Z">
              <w:r w:rsidRPr="00D51403">
                <w:rPr>
                  <w:rFonts w:ascii="Times New Roman" w:eastAsiaTheme="minorEastAsia" w:hAnsi="Times New Roman" w:cs="Times New Roman"/>
                  <w:color w:val="000000"/>
                  <w:rPrChange w:id="23661"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3662" w:author="瑋婷 徐" w:date="2025-01-03T17:01:00Z" w16du:dateUtc="2025-01-03T09:01:00Z">
              <w:tcPr>
                <w:tcW w:w="162" w:type="pct"/>
                <w:gridSpan w:val="2"/>
                <w:noWrap/>
                <w:vAlign w:val="center"/>
                <w:hideMark/>
              </w:tcPr>
            </w:tcPrChange>
          </w:tcPr>
          <w:p w14:paraId="0BEED46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63" w:author="瑋婷 徐" w:date="2025-01-03T16:50:00Z" w16du:dateUtc="2025-01-03T08:50:00Z"/>
                <w:rFonts w:ascii="Times New Roman" w:eastAsiaTheme="minorEastAsia" w:hAnsi="Times New Roman" w:cs="Times New Roman"/>
                <w:color w:val="000000"/>
                <w:rPrChange w:id="23664" w:author="瑋婷 徐" w:date="2025-01-04T22:53:00Z" w16du:dateUtc="2025-01-04T14:53:00Z">
                  <w:rPr>
                    <w:ins w:id="23665" w:author="瑋婷 徐" w:date="2025-01-03T16:50:00Z" w16du:dateUtc="2025-01-03T08:50:00Z"/>
                    <w:rFonts w:ascii="Calibri" w:hAnsi="Calibri" w:cs="Calibri"/>
                    <w:color w:val="000000"/>
                    <w:sz w:val="22"/>
                    <w:szCs w:val="22"/>
                  </w:rPr>
                </w:rPrChange>
              </w:rPr>
              <w:pPrChange w:id="236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667" w:author="瑋婷 徐" w:date="2025-01-03T17:01:00Z" w16du:dateUtc="2025-01-03T09:01:00Z">
              <w:tcPr>
                <w:tcW w:w="162" w:type="pct"/>
                <w:gridSpan w:val="2"/>
                <w:noWrap/>
                <w:vAlign w:val="center"/>
                <w:hideMark/>
              </w:tcPr>
            </w:tcPrChange>
          </w:tcPr>
          <w:p w14:paraId="6456C09D"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68" w:author="瑋婷 徐" w:date="2025-01-03T16:50:00Z" w16du:dateUtc="2025-01-03T08:50:00Z"/>
                <w:rFonts w:ascii="Times New Roman" w:eastAsiaTheme="minorEastAsia" w:hAnsi="Times New Roman" w:cs="Times New Roman"/>
                <w:rPrChange w:id="23669" w:author="瑋婷 徐" w:date="2025-01-04T22:53:00Z" w16du:dateUtc="2025-01-04T14:53:00Z">
                  <w:rPr>
                    <w:ins w:id="23670" w:author="瑋婷 徐" w:date="2025-01-03T16:50:00Z" w16du:dateUtc="2025-01-03T08:50:00Z"/>
                    <w:rFonts w:ascii="Times New Roman" w:eastAsia="Times New Roman" w:hAnsi="Times New Roman" w:cs="Times New Roman"/>
                    <w:sz w:val="20"/>
                    <w:szCs w:val="20"/>
                  </w:rPr>
                </w:rPrChange>
              </w:rPr>
              <w:pPrChange w:id="2367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672" w:author="瑋婷 徐" w:date="2025-01-03T17:01:00Z" w16du:dateUtc="2025-01-03T09:01:00Z">
              <w:tcPr>
                <w:tcW w:w="162" w:type="pct"/>
                <w:gridSpan w:val="2"/>
                <w:noWrap/>
                <w:vAlign w:val="center"/>
                <w:hideMark/>
              </w:tcPr>
            </w:tcPrChange>
          </w:tcPr>
          <w:p w14:paraId="6F28416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73" w:author="瑋婷 徐" w:date="2025-01-03T16:50:00Z" w16du:dateUtc="2025-01-03T08:50:00Z"/>
                <w:rFonts w:ascii="Times New Roman" w:eastAsiaTheme="minorEastAsia" w:hAnsi="Times New Roman" w:cs="Times New Roman"/>
                <w:rPrChange w:id="23674" w:author="瑋婷 徐" w:date="2025-01-04T22:53:00Z" w16du:dateUtc="2025-01-04T14:53:00Z">
                  <w:rPr>
                    <w:ins w:id="23675" w:author="瑋婷 徐" w:date="2025-01-03T16:50:00Z" w16du:dateUtc="2025-01-03T08:50:00Z"/>
                    <w:rFonts w:ascii="Times New Roman" w:eastAsia="Times New Roman" w:hAnsi="Times New Roman" w:cs="Times New Roman"/>
                    <w:sz w:val="20"/>
                    <w:szCs w:val="20"/>
                  </w:rPr>
                </w:rPrChange>
              </w:rPr>
              <w:pPrChange w:id="236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677" w:author="瑋婷 徐" w:date="2025-01-03T17:01:00Z" w16du:dateUtc="2025-01-03T09:01:00Z">
              <w:tcPr>
                <w:tcW w:w="162" w:type="pct"/>
                <w:gridSpan w:val="2"/>
                <w:noWrap/>
                <w:vAlign w:val="center"/>
                <w:hideMark/>
              </w:tcPr>
            </w:tcPrChange>
          </w:tcPr>
          <w:p w14:paraId="76618AEB"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78" w:author="瑋婷 徐" w:date="2025-01-03T16:50:00Z" w16du:dateUtc="2025-01-03T08:50:00Z"/>
                <w:rFonts w:ascii="Times New Roman" w:eastAsiaTheme="minorEastAsia" w:hAnsi="Times New Roman" w:cs="Times New Roman"/>
                <w:color w:val="000000"/>
                <w:rPrChange w:id="23679" w:author="瑋婷 徐" w:date="2025-01-04T22:53:00Z" w16du:dateUtc="2025-01-04T14:53:00Z">
                  <w:rPr>
                    <w:ins w:id="23680" w:author="瑋婷 徐" w:date="2025-01-03T16:50:00Z" w16du:dateUtc="2025-01-03T08:50:00Z"/>
                    <w:rFonts w:ascii="Calibri" w:hAnsi="Calibri" w:cs="Calibri"/>
                    <w:color w:val="000000"/>
                    <w:sz w:val="22"/>
                    <w:szCs w:val="22"/>
                  </w:rPr>
                </w:rPrChange>
              </w:rPr>
              <w:pPrChange w:id="2368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682" w:author="瑋婷 徐" w:date="2025-01-03T16:50:00Z" w16du:dateUtc="2025-01-03T08:50:00Z">
              <w:r w:rsidRPr="00D51403">
                <w:rPr>
                  <w:rFonts w:ascii="Times New Roman" w:eastAsiaTheme="minorEastAsia" w:hAnsi="Times New Roman" w:cs="Times New Roman"/>
                  <w:color w:val="000000"/>
                  <w:rPrChange w:id="23683"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3684" w:author="瑋婷 徐" w:date="2025-01-03T17:01:00Z" w16du:dateUtc="2025-01-03T09:01:00Z">
              <w:tcPr>
                <w:tcW w:w="162" w:type="pct"/>
                <w:gridSpan w:val="2"/>
                <w:noWrap/>
                <w:vAlign w:val="center"/>
                <w:hideMark/>
              </w:tcPr>
            </w:tcPrChange>
          </w:tcPr>
          <w:p w14:paraId="171B414D"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85" w:author="瑋婷 徐" w:date="2025-01-03T16:50:00Z" w16du:dateUtc="2025-01-03T08:50:00Z"/>
                <w:rFonts w:ascii="Times New Roman" w:eastAsiaTheme="minorEastAsia" w:hAnsi="Times New Roman" w:cs="Times New Roman"/>
                <w:color w:val="000000"/>
                <w:rPrChange w:id="23686" w:author="瑋婷 徐" w:date="2025-01-04T22:53:00Z" w16du:dateUtc="2025-01-04T14:53:00Z">
                  <w:rPr>
                    <w:ins w:id="23687" w:author="瑋婷 徐" w:date="2025-01-03T16:50:00Z" w16du:dateUtc="2025-01-03T08:50:00Z"/>
                    <w:rFonts w:ascii="Calibri" w:hAnsi="Calibri" w:cs="Calibri"/>
                    <w:color w:val="000000"/>
                    <w:sz w:val="22"/>
                    <w:szCs w:val="22"/>
                  </w:rPr>
                </w:rPrChange>
              </w:rPr>
              <w:pPrChange w:id="2368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689" w:author="瑋婷 徐" w:date="2025-01-03T16:50:00Z" w16du:dateUtc="2025-01-03T08:50:00Z">
              <w:r w:rsidRPr="00D51403">
                <w:rPr>
                  <w:rFonts w:ascii="Times New Roman" w:eastAsiaTheme="minorEastAsia" w:hAnsi="Times New Roman" w:cs="Times New Roman"/>
                  <w:color w:val="000000"/>
                  <w:rPrChange w:id="23690"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3691" w:author="瑋婷 徐" w:date="2025-01-03T17:01:00Z" w16du:dateUtc="2025-01-03T09:01:00Z">
              <w:tcPr>
                <w:tcW w:w="162" w:type="pct"/>
                <w:gridSpan w:val="2"/>
                <w:noWrap/>
                <w:vAlign w:val="center"/>
                <w:hideMark/>
              </w:tcPr>
            </w:tcPrChange>
          </w:tcPr>
          <w:p w14:paraId="0BA4D80E"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92" w:author="瑋婷 徐" w:date="2025-01-03T16:50:00Z" w16du:dateUtc="2025-01-03T08:50:00Z"/>
                <w:rFonts w:ascii="Times New Roman" w:eastAsiaTheme="minorEastAsia" w:hAnsi="Times New Roman" w:cs="Times New Roman"/>
                <w:color w:val="000000"/>
                <w:rPrChange w:id="23693" w:author="瑋婷 徐" w:date="2025-01-04T22:53:00Z" w16du:dateUtc="2025-01-04T14:53:00Z">
                  <w:rPr>
                    <w:ins w:id="23694" w:author="瑋婷 徐" w:date="2025-01-03T16:50:00Z" w16du:dateUtc="2025-01-03T08:50:00Z"/>
                    <w:rFonts w:ascii="Calibri" w:hAnsi="Calibri" w:cs="Calibri"/>
                    <w:color w:val="000000"/>
                    <w:sz w:val="22"/>
                    <w:szCs w:val="22"/>
                  </w:rPr>
                </w:rPrChange>
              </w:rPr>
              <w:pPrChange w:id="2369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696" w:author="瑋婷 徐" w:date="2025-01-03T17:01:00Z" w16du:dateUtc="2025-01-03T09:01:00Z">
              <w:tcPr>
                <w:tcW w:w="162" w:type="pct"/>
                <w:gridSpan w:val="2"/>
                <w:noWrap/>
                <w:vAlign w:val="center"/>
                <w:hideMark/>
              </w:tcPr>
            </w:tcPrChange>
          </w:tcPr>
          <w:p w14:paraId="4E01439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697" w:author="瑋婷 徐" w:date="2025-01-03T16:50:00Z" w16du:dateUtc="2025-01-03T08:50:00Z"/>
                <w:rFonts w:ascii="Times New Roman" w:eastAsiaTheme="minorEastAsia" w:hAnsi="Times New Roman" w:cs="Times New Roman"/>
                <w:rPrChange w:id="23698" w:author="瑋婷 徐" w:date="2025-01-04T22:53:00Z" w16du:dateUtc="2025-01-04T14:53:00Z">
                  <w:rPr>
                    <w:ins w:id="23699" w:author="瑋婷 徐" w:date="2025-01-03T16:50:00Z" w16du:dateUtc="2025-01-03T08:50:00Z"/>
                    <w:rFonts w:ascii="Times New Roman" w:eastAsia="Times New Roman" w:hAnsi="Times New Roman" w:cs="Times New Roman"/>
                    <w:sz w:val="20"/>
                    <w:szCs w:val="20"/>
                  </w:rPr>
                </w:rPrChange>
              </w:rPr>
              <w:pPrChange w:id="237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701" w:author="瑋婷 徐" w:date="2025-01-03T17:01:00Z" w16du:dateUtc="2025-01-03T09:01:00Z">
              <w:tcPr>
                <w:tcW w:w="162" w:type="pct"/>
                <w:gridSpan w:val="2"/>
                <w:noWrap/>
                <w:vAlign w:val="center"/>
                <w:hideMark/>
              </w:tcPr>
            </w:tcPrChange>
          </w:tcPr>
          <w:p w14:paraId="218ABBAB"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702" w:author="瑋婷 徐" w:date="2025-01-03T16:50:00Z" w16du:dateUtc="2025-01-03T08:50:00Z"/>
                <w:rFonts w:ascii="Times New Roman" w:eastAsiaTheme="minorEastAsia" w:hAnsi="Times New Roman" w:cs="Times New Roman"/>
                <w:rPrChange w:id="23703" w:author="瑋婷 徐" w:date="2025-01-04T22:53:00Z" w16du:dateUtc="2025-01-04T14:53:00Z">
                  <w:rPr>
                    <w:ins w:id="23704" w:author="瑋婷 徐" w:date="2025-01-03T16:50:00Z" w16du:dateUtc="2025-01-03T08:50:00Z"/>
                    <w:rFonts w:ascii="Times New Roman" w:eastAsia="Times New Roman" w:hAnsi="Times New Roman" w:cs="Times New Roman"/>
                    <w:sz w:val="20"/>
                    <w:szCs w:val="20"/>
                  </w:rPr>
                </w:rPrChange>
              </w:rPr>
              <w:pPrChange w:id="237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3706" w:author="瑋婷 徐" w:date="2025-01-03T17:01:00Z" w16du:dateUtc="2025-01-03T09:01:00Z">
              <w:tcPr>
                <w:tcW w:w="164" w:type="pct"/>
                <w:noWrap/>
                <w:vAlign w:val="center"/>
                <w:hideMark/>
              </w:tcPr>
            </w:tcPrChange>
          </w:tcPr>
          <w:p w14:paraId="624E515B"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707" w:author="瑋婷 徐" w:date="2025-01-03T16:50:00Z" w16du:dateUtc="2025-01-03T08:50:00Z"/>
                <w:rFonts w:ascii="Times New Roman" w:eastAsiaTheme="minorEastAsia" w:hAnsi="Times New Roman" w:cs="Times New Roman"/>
                <w:rPrChange w:id="23708" w:author="瑋婷 徐" w:date="2025-01-04T22:53:00Z" w16du:dateUtc="2025-01-04T14:53:00Z">
                  <w:rPr>
                    <w:ins w:id="23709" w:author="瑋婷 徐" w:date="2025-01-03T16:50:00Z" w16du:dateUtc="2025-01-03T08:50:00Z"/>
                    <w:rFonts w:ascii="Times New Roman" w:eastAsia="Times New Roman" w:hAnsi="Times New Roman" w:cs="Times New Roman"/>
                    <w:sz w:val="20"/>
                    <w:szCs w:val="20"/>
                  </w:rPr>
                </w:rPrChange>
              </w:rPr>
              <w:pPrChange w:id="2371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F0C1C" w14:paraId="6B7FB43C" w14:textId="77777777" w:rsidTr="003C19C7">
        <w:trPr>
          <w:cnfStyle w:val="000000100000" w:firstRow="0" w:lastRow="0" w:firstColumn="0" w:lastColumn="0" w:oddVBand="0" w:evenVBand="0" w:oddHBand="1" w:evenHBand="0" w:firstRowFirstColumn="0" w:firstRowLastColumn="0" w:lastRowFirstColumn="0" w:lastRowLastColumn="0"/>
          <w:trHeight w:val="300"/>
          <w:ins w:id="23711"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5C84876" w14:textId="77777777" w:rsidR="003C19C7" w:rsidRPr="00D51403" w:rsidRDefault="003C19C7">
            <w:pPr>
              <w:spacing w:line="360" w:lineRule="auto"/>
              <w:jc w:val="both"/>
              <w:rPr>
                <w:ins w:id="23712" w:author="瑋婷 徐" w:date="2025-01-03T16:50:00Z" w16du:dateUtc="2025-01-03T08:50:00Z"/>
                <w:rFonts w:ascii="Times New Roman" w:eastAsiaTheme="minorEastAsia" w:hAnsi="Times New Roman" w:cs="Times New Roman"/>
                <w:b w:val="0"/>
                <w:bCs w:val="0"/>
                <w:color w:val="000000"/>
                <w:rPrChange w:id="23713" w:author="瑋婷 徐" w:date="2025-01-04T22:53:00Z" w16du:dateUtc="2025-01-04T14:53:00Z">
                  <w:rPr>
                    <w:ins w:id="23714" w:author="瑋婷 徐" w:date="2025-01-03T16:50:00Z" w16du:dateUtc="2025-01-03T08:50:00Z"/>
                    <w:rFonts w:ascii="Calibri" w:hAnsi="Calibri" w:cs="Calibri"/>
                    <w:color w:val="000000"/>
                    <w:sz w:val="22"/>
                    <w:szCs w:val="22"/>
                  </w:rPr>
                </w:rPrChange>
              </w:rPr>
              <w:pPrChange w:id="23715" w:author="瑋婷 徐" w:date="2025-01-03T16:55:00Z" w16du:dateUtc="2025-01-03T08:55:00Z">
                <w:pPr/>
              </w:pPrChange>
            </w:pPr>
            <w:ins w:id="23716" w:author="瑋婷 徐" w:date="2025-01-03T16:50:00Z" w16du:dateUtc="2025-01-03T08:50:00Z">
              <w:r w:rsidRPr="00D51403">
                <w:rPr>
                  <w:rFonts w:ascii="Times New Roman" w:eastAsiaTheme="minorEastAsia" w:hAnsi="Times New Roman" w:cs="Times New Roman" w:hint="eastAsia"/>
                  <w:b w:val="0"/>
                  <w:bCs w:val="0"/>
                  <w:color w:val="000000"/>
                  <w:rPrChange w:id="23717" w:author="瑋婷 徐" w:date="2025-01-04T22:53:00Z" w16du:dateUtc="2025-01-04T14:53:00Z">
                    <w:rPr>
                      <w:rFonts w:ascii="Calibri" w:hAnsi="Calibri" w:cs="Calibri" w:hint="eastAsia"/>
                      <w:color w:val="000000"/>
                      <w:sz w:val="22"/>
                      <w:szCs w:val="22"/>
                    </w:rPr>
                  </w:rPrChange>
                </w:rPr>
                <w:t>小鶯</w:t>
              </w:r>
              <w:r w:rsidRPr="00D51403">
                <w:rPr>
                  <w:rFonts w:ascii="Times New Roman" w:eastAsiaTheme="minorEastAsia" w:hAnsi="Times New Roman" w:cs="Times New Roman"/>
                  <w:b w:val="0"/>
                  <w:bCs w:val="0"/>
                  <w:color w:val="000000"/>
                  <w:rPrChange w:id="23718" w:author="瑋婷 徐" w:date="2025-01-04T22:53:00Z" w16du:dateUtc="2025-01-04T14:53:00Z">
                    <w:rPr>
                      <w:rFonts w:ascii="Calibri" w:hAnsi="Calibri" w:cs="Calibri"/>
                      <w:color w:val="000000"/>
                      <w:sz w:val="22"/>
                      <w:szCs w:val="22"/>
                    </w:rPr>
                  </w:rPrChange>
                </w:rPr>
                <w:t xml:space="preserve"> </w:t>
              </w:r>
              <w:r w:rsidRPr="00D51403">
                <w:rPr>
                  <w:rFonts w:ascii="Times New Roman" w:eastAsiaTheme="minorEastAsia" w:hAnsi="Times New Roman" w:cs="Times New Roman"/>
                  <w:b w:val="0"/>
                  <w:bCs w:val="0"/>
                  <w:color w:val="000000"/>
                  <w:rPrChange w:id="23719"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3720"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7F90C8A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21" w:author="瑋婷 徐" w:date="2025-01-03T16:50:00Z" w16du:dateUtc="2025-01-03T08:50:00Z"/>
                <w:rFonts w:ascii="Times New Roman" w:eastAsiaTheme="minorEastAsia" w:hAnsi="Times New Roman" w:cs="Times New Roman"/>
                <w:i/>
                <w:iCs/>
                <w:color w:val="000000"/>
                <w:rPrChange w:id="23722" w:author="瑋婷 徐" w:date="2025-01-04T22:53:00Z" w16du:dateUtc="2025-01-04T14:53:00Z">
                  <w:rPr>
                    <w:ins w:id="23723" w:author="瑋婷 徐" w:date="2025-01-03T16:50:00Z" w16du:dateUtc="2025-01-03T08:50:00Z"/>
                    <w:rFonts w:ascii="Calibri" w:hAnsi="Calibri" w:cs="Calibri"/>
                    <w:i/>
                    <w:iCs/>
                    <w:color w:val="000000"/>
                    <w:sz w:val="22"/>
                    <w:szCs w:val="22"/>
                  </w:rPr>
                </w:rPrChange>
              </w:rPr>
              <w:pPrChange w:id="237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725" w:author="瑋婷 徐" w:date="2025-01-03T16:50:00Z" w16du:dateUtc="2025-01-03T08:50:00Z">
              <w:r w:rsidRPr="00D51403">
                <w:rPr>
                  <w:rFonts w:ascii="Times New Roman" w:eastAsiaTheme="minorEastAsia" w:hAnsi="Times New Roman" w:cs="Times New Roman"/>
                  <w:i/>
                  <w:iCs/>
                  <w:color w:val="000000"/>
                  <w:rPrChange w:id="23726" w:author="瑋婷 徐" w:date="2025-01-04T22:53:00Z" w16du:dateUtc="2025-01-04T14:53:00Z">
                    <w:rPr>
                      <w:rFonts w:ascii="Calibri" w:hAnsi="Calibri" w:cs="Calibri"/>
                      <w:i/>
                      <w:iCs/>
                      <w:color w:val="000000"/>
                      <w:sz w:val="22"/>
                      <w:szCs w:val="22"/>
                    </w:rPr>
                  </w:rPrChange>
                </w:rPr>
                <w:t>Horornis fortipes</w:t>
              </w:r>
            </w:ins>
          </w:p>
        </w:tc>
        <w:tc>
          <w:tcPr>
            <w:tcW w:w="162" w:type="pct"/>
            <w:noWrap/>
            <w:vAlign w:val="center"/>
            <w:hideMark/>
          </w:tcPr>
          <w:p w14:paraId="706FB80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27" w:author="瑋婷 徐" w:date="2025-01-03T16:50:00Z" w16du:dateUtc="2025-01-03T08:50:00Z"/>
                <w:rFonts w:ascii="Times New Roman" w:eastAsiaTheme="minorEastAsia" w:hAnsi="Times New Roman" w:cs="Times New Roman"/>
                <w:i/>
                <w:iCs/>
                <w:color w:val="000000"/>
                <w:rPrChange w:id="23728" w:author="瑋婷 徐" w:date="2025-01-04T22:53:00Z" w16du:dateUtc="2025-01-04T14:53:00Z">
                  <w:rPr>
                    <w:ins w:id="23729" w:author="瑋婷 徐" w:date="2025-01-03T16:50:00Z" w16du:dateUtc="2025-01-03T08:50:00Z"/>
                    <w:rFonts w:ascii="Calibri" w:hAnsi="Calibri" w:cs="Calibri"/>
                    <w:i/>
                    <w:iCs/>
                    <w:color w:val="000000"/>
                    <w:sz w:val="22"/>
                    <w:szCs w:val="22"/>
                  </w:rPr>
                </w:rPrChange>
              </w:rPr>
              <w:pPrChange w:id="2373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8F4492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31" w:author="瑋婷 徐" w:date="2025-01-03T16:50:00Z" w16du:dateUtc="2025-01-03T08:50:00Z"/>
                <w:rFonts w:ascii="Times New Roman" w:eastAsiaTheme="minorEastAsia" w:hAnsi="Times New Roman" w:cs="Times New Roman"/>
                <w:rPrChange w:id="23732" w:author="瑋婷 徐" w:date="2025-01-04T22:53:00Z" w16du:dateUtc="2025-01-04T14:53:00Z">
                  <w:rPr>
                    <w:ins w:id="23733" w:author="瑋婷 徐" w:date="2025-01-03T16:50:00Z" w16du:dateUtc="2025-01-03T08:50:00Z"/>
                    <w:rFonts w:ascii="Times New Roman" w:eastAsia="Times New Roman" w:hAnsi="Times New Roman" w:cs="Times New Roman"/>
                    <w:sz w:val="20"/>
                    <w:szCs w:val="20"/>
                  </w:rPr>
                </w:rPrChange>
              </w:rPr>
              <w:pPrChange w:id="237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EA717D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35" w:author="瑋婷 徐" w:date="2025-01-03T16:50:00Z" w16du:dateUtc="2025-01-03T08:50:00Z"/>
                <w:rFonts w:ascii="Times New Roman" w:eastAsiaTheme="minorEastAsia" w:hAnsi="Times New Roman" w:cs="Times New Roman"/>
                <w:rPrChange w:id="23736" w:author="瑋婷 徐" w:date="2025-01-04T22:53:00Z" w16du:dateUtc="2025-01-04T14:53:00Z">
                  <w:rPr>
                    <w:ins w:id="23737" w:author="瑋婷 徐" w:date="2025-01-03T16:50:00Z" w16du:dateUtc="2025-01-03T08:50:00Z"/>
                    <w:rFonts w:ascii="Times New Roman" w:eastAsia="Times New Roman" w:hAnsi="Times New Roman" w:cs="Times New Roman"/>
                    <w:sz w:val="20"/>
                    <w:szCs w:val="20"/>
                  </w:rPr>
                </w:rPrChange>
              </w:rPr>
              <w:pPrChange w:id="2373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B4A4F3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39" w:author="瑋婷 徐" w:date="2025-01-03T16:50:00Z" w16du:dateUtc="2025-01-03T08:50:00Z"/>
                <w:rFonts w:ascii="Times New Roman" w:eastAsiaTheme="minorEastAsia" w:hAnsi="Times New Roman" w:cs="Times New Roman"/>
                <w:rPrChange w:id="23740" w:author="瑋婷 徐" w:date="2025-01-04T22:53:00Z" w16du:dateUtc="2025-01-04T14:53:00Z">
                  <w:rPr>
                    <w:ins w:id="23741" w:author="瑋婷 徐" w:date="2025-01-03T16:50:00Z" w16du:dateUtc="2025-01-03T08:50:00Z"/>
                    <w:rFonts w:ascii="Times New Roman" w:eastAsia="Times New Roman" w:hAnsi="Times New Roman" w:cs="Times New Roman"/>
                    <w:sz w:val="20"/>
                    <w:szCs w:val="20"/>
                  </w:rPr>
                </w:rPrChange>
              </w:rPr>
              <w:pPrChange w:id="2374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CCD24E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43" w:author="瑋婷 徐" w:date="2025-01-03T16:50:00Z" w16du:dateUtc="2025-01-03T08:50:00Z"/>
                <w:rFonts w:ascii="Times New Roman" w:eastAsiaTheme="minorEastAsia" w:hAnsi="Times New Roman" w:cs="Times New Roman"/>
                <w:rPrChange w:id="23744" w:author="瑋婷 徐" w:date="2025-01-04T22:53:00Z" w16du:dateUtc="2025-01-04T14:53:00Z">
                  <w:rPr>
                    <w:ins w:id="23745" w:author="瑋婷 徐" w:date="2025-01-03T16:50:00Z" w16du:dateUtc="2025-01-03T08:50:00Z"/>
                    <w:rFonts w:ascii="Times New Roman" w:eastAsia="Times New Roman" w:hAnsi="Times New Roman" w:cs="Times New Roman"/>
                    <w:sz w:val="20"/>
                    <w:szCs w:val="20"/>
                  </w:rPr>
                </w:rPrChange>
              </w:rPr>
              <w:pPrChange w:id="237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50E8A4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47" w:author="瑋婷 徐" w:date="2025-01-03T16:50:00Z" w16du:dateUtc="2025-01-03T08:50:00Z"/>
                <w:rFonts w:ascii="Times New Roman" w:eastAsiaTheme="minorEastAsia" w:hAnsi="Times New Roman" w:cs="Times New Roman"/>
                <w:rPrChange w:id="23748" w:author="瑋婷 徐" w:date="2025-01-04T22:53:00Z" w16du:dateUtc="2025-01-04T14:53:00Z">
                  <w:rPr>
                    <w:ins w:id="23749" w:author="瑋婷 徐" w:date="2025-01-03T16:50:00Z" w16du:dateUtc="2025-01-03T08:50:00Z"/>
                    <w:rFonts w:ascii="Times New Roman" w:eastAsia="Times New Roman" w:hAnsi="Times New Roman" w:cs="Times New Roman"/>
                    <w:sz w:val="20"/>
                    <w:szCs w:val="20"/>
                  </w:rPr>
                </w:rPrChange>
              </w:rPr>
              <w:pPrChange w:id="237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9DC0BD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51" w:author="瑋婷 徐" w:date="2025-01-03T16:50:00Z" w16du:dateUtc="2025-01-03T08:50:00Z"/>
                <w:rFonts w:ascii="Times New Roman" w:eastAsiaTheme="minorEastAsia" w:hAnsi="Times New Roman" w:cs="Times New Roman"/>
                <w:rPrChange w:id="23752" w:author="瑋婷 徐" w:date="2025-01-04T22:53:00Z" w16du:dateUtc="2025-01-04T14:53:00Z">
                  <w:rPr>
                    <w:ins w:id="23753" w:author="瑋婷 徐" w:date="2025-01-03T16:50:00Z" w16du:dateUtc="2025-01-03T08:50:00Z"/>
                    <w:rFonts w:ascii="Times New Roman" w:eastAsia="Times New Roman" w:hAnsi="Times New Roman" w:cs="Times New Roman"/>
                    <w:sz w:val="20"/>
                    <w:szCs w:val="20"/>
                  </w:rPr>
                </w:rPrChange>
              </w:rPr>
              <w:pPrChange w:id="2375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9BEA0C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55" w:author="瑋婷 徐" w:date="2025-01-03T16:50:00Z" w16du:dateUtc="2025-01-03T08:50:00Z"/>
                <w:rFonts w:ascii="Times New Roman" w:eastAsiaTheme="minorEastAsia" w:hAnsi="Times New Roman" w:cs="Times New Roman"/>
                <w:rPrChange w:id="23756" w:author="瑋婷 徐" w:date="2025-01-04T22:53:00Z" w16du:dateUtc="2025-01-04T14:53:00Z">
                  <w:rPr>
                    <w:ins w:id="23757" w:author="瑋婷 徐" w:date="2025-01-03T16:50:00Z" w16du:dateUtc="2025-01-03T08:50:00Z"/>
                    <w:rFonts w:ascii="Times New Roman" w:eastAsia="Times New Roman" w:hAnsi="Times New Roman" w:cs="Times New Roman"/>
                    <w:sz w:val="20"/>
                    <w:szCs w:val="20"/>
                  </w:rPr>
                </w:rPrChange>
              </w:rPr>
              <w:pPrChange w:id="2375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12AC730"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59" w:author="瑋婷 徐" w:date="2025-01-03T16:50:00Z" w16du:dateUtc="2025-01-03T08:50:00Z"/>
                <w:rFonts w:ascii="Times New Roman" w:eastAsiaTheme="minorEastAsia" w:hAnsi="Times New Roman" w:cs="Times New Roman"/>
                <w:color w:val="000000"/>
                <w:rPrChange w:id="23760" w:author="瑋婷 徐" w:date="2025-01-04T22:53:00Z" w16du:dateUtc="2025-01-04T14:53:00Z">
                  <w:rPr>
                    <w:ins w:id="23761" w:author="瑋婷 徐" w:date="2025-01-03T16:50:00Z" w16du:dateUtc="2025-01-03T08:50:00Z"/>
                    <w:rFonts w:ascii="Calibri" w:hAnsi="Calibri" w:cs="Calibri"/>
                    <w:color w:val="000000"/>
                    <w:sz w:val="22"/>
                    <w:szCs w:val="22"/>
                  </w:rPr>
                </w:rPrChange>
              </w:rPr>
              <w:pPrChange w:id="237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763" w:author="瑋婷 徐" w:date="2025-01-03T16:50:00Z" w16du:dateUtc="2025-01-03T08:50:00Z">
              <w:r w:rsidRPr="00D51403">
                <w:rPr>
                  <w:rFonts w:ascii="Times New Roman" w:eastAsiaTheme="minorEastAsia" w:hAnsi="Times New Roman" w:cs="Times New Roman"/>
                  <w:color w:val="000000"/>
                  <w:rPrChange w:id="23764"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51284E8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65" w:author="瑋婷 徐" w:date="2025-01-03T16:50:00Z" w16du:dateUtc="2025-01-03T08:50:00Z"/>
                <w:rFonts w:ascii="Times New Roman" w:eastAsiaTheme="minorEastAsia" w:hAnsi="Times New Roman" w:cs="Times New Roman"/>
                <w:color w:val="000000"/>
                <w:rPrChange w:id="23766" w:author="瑋婷 徐" w:date="2025-01-04T22:53:00Z" w16du:dateUtc="2025-01-04T14:53:00Z">
                  <w:rPr>
                    <w:ins w:id="23767" w:author="瑋婷 徐" w:date="2025-01-03T16:50:00Z" w16du:dateUtc="2025-01-03T08:50:00Z"/>
                    <w:rFonts w:ascii="Calibri" w:hAnsi="Calibri" w:cs="Calibri"/>
                    <w:color w:val="000000"/>
                    <w:sz w:val="22"/>
                    <w:szCs w:val="22"/>
                  </w:rPr>
                </w:rPrChange>
              </w:rPr>
              <w:pPrChange w:id="2376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25AA0C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69" w:author="瑋婷 徐" w:date="2025-01-03T16:50:00Z" w16du:dateUtc="2025-01-03T08:50:00Z"/>
                <w:rFonts w:ascii="Times New Roman" w:eastAsiaTheme="minorEastAsia" w:hAnsi="Times New Roman" w:cs="Times New Roman"/>
                <w:rPrChange w:id="23770" w:author="瑋婷 徐" w:date="2025-01-04T22:53:00Z" w16du:dateUtc="2025-01-04T14:53:00Z">
                  <w:rPr>
                    <w:ins w:id="23771" w:author="瑋婷 徐" w:date="2025-01-03T16:50:00Z" w16du:dateUtc="2025-01-03T08:50:00Z"/>
                    <w:rFonts w:ascii="Times New Roman" w:eastAsia="Times New Roman" w:hAnsi="Times New Roman" w:cs="Times New Roman"/>
                    <w:sz w:val="20"/>
                    <w:szCs w:val="20"/>
                  </w:rPr>
                </w:rPrChange>
              </w:rPr>
              <w:pPrChange w:id="2377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9D71AE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73" w:author="瑋婷 徐" w:date="2025-01-03T16:50:00Z" w16du:dateUtc="2025-01-03T08:50:00Z"/>
                <w:rFonts w:ascii="Times New Roman" w:eastAsiaTheme="minorEastAsia" w:hAnsi="Times New Roman" w:cs="Times New Roman"/>
                <w:rPrChange w:id="23774" w:author="瑋婷 徐" w:date="2025-01-04T22:53:00Z" w16du:dateUtc="2025-01-04T14:53:00Z">
                  <w:rPr>
                    <w:ins w:id="23775" w:author="瑋婷 徐" w:date="2025-01-03T16:50:00Z" w16du:dateUtc="2025-01-03T08:50:00Z"/>
                    <w:rFonts w:ascii="Times New Roman" w:eastAsia="Times New Roman" w:hAnsi="Times New Roman" w:cs="Times New Roman"/>
                    <w:sz w:val="20"/>
                    <w:szCs w:val="20"/>
                  </w:rPr>
                </w:rPrChange>
              </w:rPr>
              <w:pPrChange w:id="237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C2F1E1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77" w:author="瑋婷 徐" w:date="2025-01-03T16:50:00Z" w16du:dateUtc="2025-01-03T08:50:00Z"/>
                <w:rFonts w:ascii="Times New Roman" w:eastAsiaTheme="minorEastAsia" w:hAnsi="Times New Roman" w:cs="Times New Roman"/>
                <w:rPrChange w:id="23778" w:author="瑋婷 徐" w:date="2025-01-04T22:53:00Z" w16du:dateUtc="2025-01-04T14:53:00Z">
                  <w:rPr>
                    <w:ins w:id="23779" w:author="瑋婷 徐" w:date="2025-01-03T16:50:00Z" w16du:dateUtc="2025-01-03T08:50:00Z"/>
                    <w:rFonts w:ascii="Times New Roman" w:eastAsia="Times New Roman" w:hAnsi="Times New Roman" w:cs="Times New Roman"/>
                    <w:sz w:val="20"/>
                    <w:szCs w:val="20"/>
                  </w:rPr>
                </w:rPrChange>
              </w:rPr>
              <w:pPrChange w:id="237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6A2A8A9"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81" w:author="瑋婷 徐" w:date="2025-01-03T16:50:00Z" w16du:dateUtc="2025-01-03T08:50:00Z"/>
                <w:rFonts w:ascii="Times New Roman" w:eastAsiaTheme="minorEastAsia" w:hAnsi="Times New Roman" w:cs="Times New Roman"/>
                <w:rPrChange w:id="23782" w:author="瑋婷 徐" w:date="2025-01-04T22:53:00Z" w16du:dateUtc="2025-01-04T14:53:00Z">
                  <w:rPr>
                    <w:ins w:id="23783" w:author="瑋婷 徐" w:date="2025-01-03T16:50:00Z" w16du:dateUtc="2025-01-03T08:50:00Z"/>
                    <w:rFonts w:ascii="Times New Roman" w:eastAsia="Times New Roman" w:hAnsi="Times New Roman" w:cs="Times New Roman"/>
                    <w:sz w:val="20"/>
                    <w:szCs w:val="20"/>
                  </w:rPr>
                </w:rPrChange>
              </w:rPr>
              <w:pPrChange w:id="237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92D0D60"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85" w:author="瑋婷 徐" w:date="2025-01-03T16:50:00Z" w16du:dateUtc="2025-01-03T08:50:00Z"/>
                <w:rFonts w:ascii="Times New Roman" w:eastAsiaTheme="minorEastAsia" w:hAnsi="Times New Roman" w:cs="Times New Roman"/>
                <w:rPrChange w:id="23786" w:author="瑋婷 徐" w:date="2025-01-04T22:53:00Z" w16du:dateUtc="2025-01-04T14:53:00Z">
                  <w:rPr>
                    <w:ins w:id="23787" w:author="瑋婷 徐" w:date="2025-01-03T16:50:00Z" w16du:dateUtc="2025-01-03T08:50:00Z"/>
                    <w:rFonts w:ascii="Times New Roman" w:eastAsia="Times New Roman" w:hAnsi="Times New Roman" w:cs="Times New Roman"/>
                    <w:sz w:val="20"/>
                    <w:szCs w:val="20"/>
                  </w:rPr>
                </w:rPrChange>
              </w:rPr>
              <w:pPrChange w:id="237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066D545"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89" w:author="瑋婷 徐" w:date="2025-01-03T16:50:00Z" w16du:dateUtc="2025-01-03T08:50:00Z"/>
                <w:rFonts w:ascii="Times New Roman" w:eastAsiaTheme="minorEastAsia" w:hAnsi="Times New Roman" w:cs="Times New Roman"/>
                <w:rPrChange w:id="23790" w:author="瑋婷 徐" w:date="2025-01-04T22:53:00Z" w16du:dateUtc="2025-01-04T14:53:00Z">
                  <w:rPr>
                    <w:ins w:id="23791" w:author="瑋婷 徐" w:date="2025-01-03T16:50:00Z" w16du:dateUtc="2025-01-03T08:50:00Z"/>
                    <w:rFonts w:ascii="Times New Roman" w:eastAsia="Times New Roman" w:hAnsi="Times New Roman" w:cs="Times New Roman"/>
                    <w:sz w:val="20"/>
                    <w:szCs w:val="20"/>
                  </w:rPr>
                </w:rPrChange>
              </w:rPr>
              <w:pPrChange w:id="237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410972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93" w:author="瑋婷 徐" w:date="2025-01-03T16:50:00Z" w16du:dateUtc="2025-01-03T08:50:00Z"/>
                <w:rFonts w:ascii="Times New Roman" w:eastAsiaTheme="minorEastAsia" w:hAnsi="Times New Roman" w:cs="Times New Roman"/>
                <w:rPrChange w:id="23794" w:author="瑋婷 徐" w:date="2025-01-04T22:53:00Z" w16du:dateUtc="2025-01-04T14:53:00Z">
                  <w:rPr>
                    <w:ins w:id="23795" w:author="瑋婷 徐" w:date="2025-01-03T16:50:00Z" w16du:dateUtc="2025-01-03T08:50:00Z"/>
                    <w:rFonts w:ascii="Times New Roman" w:eastAsia="Times New Roman" w:hAnsi="Times New Roman" w:cs="Times New Roman"/>
                    <w:sz w:val="20"/>
                    <w:szCs w:val="20"/>
                  </w:rPr>
                </w:rPrChange>
              </w:rPr>
              <w:pPrChange w:id="237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B8379E6"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797" w:author="瑋婷 徐" w:date="2025-01-03T16:50:00Z" w16du:dateUtc="2025-01-03T08:50:00Z"/>
                <w:rFonts w:ascii="Times New Roman" w:eastAsiaTheme="minorEastAsia" w:hAnsi="Times New Roman" w:cs="Times New Roman"/>
                <w:color w:val="000000"/>
                <w:rPrChange w:id="23798" w:author="瑋婷 徐" w:date="2025-01-04T22:53:00Z" w16du:dateUtc="2025-01-04T14:53:00Z">
                  <w:rPr>
                    <w:ins w:id="23799" w:author="瑋婷 徐" w:date="2025-01-03T16:50:00Z" w16du:dateUtc="2025-01-03T08:50:00Z"/>
                    <w:rFonts w:ascii="Calibri" w:hAnsi="Calibri" w:cs="Calibri"/>
                    <w:color w:val="000000"/>
                    <w:sz w:val="22"/>
                    <w:szCs w:val="22"/>
                  </w:rPr>
                </w:rPrChange>
              </w:rPr>
              <w:pPrChange w:id="238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801" w:author="瑋婷 徐" w:date="2025-01-03T16:50:00Z" w16du:dateUtc="2025-01-03T08:50:00Z">
              <w:r w:rsidRPr="00D51403">
                <w:rPr>
                  <w:rFonts w:ascii="Times New Roman" w:eastAsiaTheme="minorEastAsia" w:hAnsi="Times New Roman" w:cs="Times New Roman"/>
                  <w:color w:val="000000"/>
                  <w:rPrChange w:id="23802"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DE8586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803" w:author="瑋婷 徐" w:date="2025-01-03T16:50:00Z" w16du:dateUtc="2025-01-03T08:50:00Z"/>
                <w:rFonts w:ascii="Times New Roman" w:eastAsiaTheme="minorEastAsia" w:hAnsi="Times New Roman" w:cs="Times New Roman"/>
                <w:color w:val="000000"/>
                <w:rPrChange w:id="23804" w:author="瑋婷 徐" w:date="2025-01-04T22:53:00Z" w16du:dateUtc="2025-01-04T14:53:00Z">
                  <w:rPr>
                    <w:ins w:id="23805" w:author="瑋婷 徐" w:date="2025-01-03T16:50:00Z" w16du:dateUtc="2025-01-03T08:50:00Z"/>
                    <w:rFonts w:ascii="Calibri" w:hAnsi="Calibri" w:cs="Calibri"/>
                    <w:color w:val="000000"/>
                    <w:sz w:val="22"/>
                    <w:szCs w:val="22"/>
                  </w:rPr>
                </w:rPrChange>
              </w:rPr>
              <w:pPrChange w:id="2380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593435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807" w:author="瑋婷 徐" w:date="2025-01-03T16:50:00Z" w16du:dateUtc="2025-01-03T08:50:00Z"/>
                <w:rFonts w:ascii="Times New Roman" w:eastAsiaTheme="minorEastAsia" w:hAnsi="Times New Roman" w:cs="Times New Roman"/>
                <w:rPrChange w:id="23808" w:author="瑋婷 徐" w:date="2025-01-04T22:53:00Z" w16du:dateUtc="2025-01-04T14:53:00Z">
                  <w:rPr>
                    <w:ins w:id="23809" w:author="瑋婷 徐" w:date="2025-01-03T16:50:00Z" w16du:dateUtc="2025-01-03T08:50:00Z"/>
                    <w:rFonts w:ascii="Times New Roman" w:eastAsia="Times New Roman" w:hAnsi="Times New Roman" w:cs="Times New Roman"/>
                    <w:sz w:val="20"/>
                    <w:szCs w:val="20"/>
                  </w:rPr>
                </w:rPrChange>
              </w:rPr>
              <w:pPrChange w:id="2381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1D8AA8F0"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811" w:author="瑋婷 徐" w:date="2025-01-03T16:50:00Z" w16du:dateUtc="2025-01-03T08:50:00Z"/>
                <w:rFonts w:ascii="Times New Roman" w:eastAsiaTheme="minorEastAsia" w:hAnsi="Times New Roman" w:cs="Times New Roman"/>
                <w:rPrChange w:id="23812" w:author="瑋婷 徐" w:date="2025-01-04T22:53:00Z" w16du:dateUtc="2025-01-04T14:53:00Z">
                  <w:rPr>
                    <w:ins w:id="23813" w:author="瑋婷 徐" w:date="2025-01-03T16:50:00Z" w16du:dateUtc="2025-01-03T08:50:00Z"/>
                    <w:rFonts w:ascii="Times New Roman" w:eastAsia="Times New Roman" w:hAnsi="Times New Roman" w:cs="Times New Roman"/>
                    <w:sz w:val="20"/>
                    <w:szCs w:val="20"/>
                  </w:rPr>
                </w:rPrChange>
              </w:rPr>
              <w:pPrChange w:id="2381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F0C1C" w14:paraId="2DDCDC8F" w14:textId="77777777" w:rsidTr="003C19C7">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3815" w:author="瑋婷 徐" w:date="2025-01-03T17:01:00Z" w16du:dateUtc="2025-01-03T09:01:00Z">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23816" w:author="瑋婷 徐" w:date="2025-01-03T16:50:00Z"/>
          <w:trPrChange w:id="23817"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3818" w:author="瑋婷 徐" w:date="2025-01-03T17:01:00Z" w16du:dateUtc="2025-01-03T09:01:00Z">
              <w:tcPr>
                <w:tcW w:w="781" w:type="pct"/>
                <w:gridSpan w:val="2"/>
                <w:vAlign w:val="center"/>
                <w:hideMark/>
              </w:tcPr>
            </w:tcPrChange>
          </w:tcPr>
          <w:p w14:paraId="1D3252B7" w14:textId="77777777" w:rsidR="003C19C7" w:rsidRPr="00D51403" w:rsidRDefault="003C19C7">
            <w:pPr>
              <w:spacing w:line="360" w:lineRule="auto"/>
              <w:jc w:val="both"/>
              <w:rPr>
                <w:ins w:id="23819" w:author="瑋婷 徐" w:date="2025-01-03T16:50:00Z" w16du:dateUtc="2025-01-03T08:50:00Z"/>
                <w:rFonts w:ascii="Times New Roman" w:eastAsiaTheme="minorEastAsia" w:hAnsi="Times New Roman" w:cs="Times New Roman"/>
                <w:b w:val="0"/>
                <w:bCs w:val="0"/>
                <w:color w:val="000000"/>
                <w:rPrChange w:id="23820" w:author="瑋婷 徐" w:date="2025-01-04T22:53:00Z" w16du:dateUtc="2025-01-04T14:53:00Z">
                  <w:rPr>
                    <w:ins w:id="23821" w:author="瑋婷 徐" w:date="2025-01-03T16:50:00Z" w16du:dateUtc="2025-01-03T08:50:00Z"/>
                    <w:rFonts w:ascii="Calibri" w:hAnsi="Calibri" w:cs="Calibri"/>
                    <w:color w:val="000000"/>
                    <w:sz w:val="22"/>
                    <w:szCs w:val="22"/>
                  </w:rPr>
                </w:rPrChange>
              </w:rPr>
              <w:pPrChange w:id="23822" w:author="瑋婷 徐" w:date="2025-01-03T16:55:00Z" w16du:dateUtc="2025-01-03T08:55:00Z">
                <w:pPr/>
              </w:pPrChange>
            </w:pPr>
            <w:ins w:id="23823" w:author="瑋婷 徐" w:date="2025-01-03T16:50:00Z" w16du:dateUtc="2025-01-03T08:50:00Z">
              <w:r w:rsidRPr="00D51403">
                <w:rPr>
                  <w:rFonts w:ascii="Times New Roman" w:eastAsiaTheme="minorEastAsia" w:hAnsi="Times New Roman" w:cs="Times New Roman" w:hint="eastAsia"/>
                  <w:b w:val="0"/>
                  <w:bCs w:val="0"/>
                  <w:color w:val="000000"/>
                  <w:rPrChange w:id="23824" w:author="瑋婷 徐" w:date="2025-01-04T22:53:00Z" w16du:dateUtc="2025-01-04T14:53:00Z">
                    <w:rPr>
                      <w:rFonts w:ascii="Calibri" w:hAnsi="Calibri" w:cs="Calibri" w:hint="eastAsia"/>
                      <w:color w:val="000000"/>
                      <w:sz w:val="22"/>
                      <w:szCs w:val="22"/>
                    </w:rPr>
                  </w:rPrChange>
                </w:rPr>
                <w:t>深山鶯</w:t>
              </w:r>
              <w:r w:rsidRPr="00D51403">
                <w:rPr>
                  <w:rFonts w:ascii="Times New Roman" w:eastAsiaTheme="minorEastAsia" w:hAnsi="Times New Roman" w:cs="Times New Roman"/>
                  <w:b w:val="0"/>
                  <w:bCs w:val="0"/>
                  <w:color w:val="000000"/>
                  <w:rPrChange w:id="23825" w:author="瑋婷 徐" w:date="2025-01-04T22:53:00Z" w16du:dateUtc="2025-01-04T14:53:00Z">
                    <w:rPr>
                      <w:rFonts w:ascii="Calibri" w:hAnsi="Calibri" w:cs="Calibri"/>
                      <w:color w:val="000000"/>
                      <w:sz w:val="22"/>
                      <w:szCs w:val="22"/>
                    </w:rPr>
                  </w:rPrChange>
                </w:rPr>
                <w:t xml:space="preserve"> </w:t>
              </w:r>
              <w:r w:rsidRPr="00D51403">
                <w:rPr>
                  <w:rFonts w:ascii="Times New Roman" w:eastAsiaTheme="minorEastAsia" w:hAnsi="Times New Roman" w:cs="Times New Roman"/>
                  <w:b w:val="0"/>
                  <w:bCs w:val="0"/>
                  <w:color w:val="000000"/>
                  <w:rPrChange w:id="23826"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3827"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Change w:id="23828" w:author="瑋婷 徐" w:date="2025-01-03T17:01:00Z" w16du:dateUtc="2025-01-03T09:01:00Z">
              <w:tcPr>
                <w:tcW w:w="814" w:type="pct"/>
                <w:gridSpan w:val="2"/>
                <w:vAlign w:val="center"/>
                <w:hideMark/>
              </w:tcPr>
            </w:tcPrChange>
          </w:tcPr>
          <w:p w14:paraId="2E9C062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29" w:author="瑋婷 徐" w:date="2025-01-03T16:50:00Z" w16du:dateUtc="2025-01-03T08:50:00Z"/>
                <w:rFonts w:ascii="Times New Roman" w:eastAsiaTheme="minorEastAsia" w:hAnsi="Times New Roman" w:cs="Times New Roman"/>
                <w:i/>
                <w:iCs/>
                <w:color w:val="000000"/>
                <w:rPrChange w:id="23830" w:author="瑋婷 徐" w:date="2025-01-04T22:53:00Z" w16du:dateUtc="2025-01-04T14:53:00Z">
                  <w:rPr>
                    <w:ins w:id="23831" w:author="瑋婷 徐" w:date="2025-01-03T16:50:00Z" w16du:dateUtc="2025-01-03T08:50:00Z"/>
                    <w:rFonts w:ascii="Calibri" w:hAnsi="Calibri" w:cs="Calibri"/>
                    <w:i/>
                    <w:iCs/>
                    <w:color w:val="000000"/>
                    <w:sz w:val="22"/>
                    <w:szCs w:val="22"/>
                  </w:rPr>
                </w:rPrChange>
              </w:rPr>
              <w:pPrChange w:id="2383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833" w:author="瑋婷 徐" w:date="2025-01-03T16:50:00Z" w16du:dateUtc="2025-01-03T08:50:00Z">
              <w:r w:rsidRPr="00D51403">
                <w:rPr>
                  <w:rFonts w:ascii="Times New Roman" w:eastAsiaTheme="minorEastAsia" w:hAnsi="Times New Roman" w:cs="Times New Roman"/>
                  <w:i/>
                  <w:iCs/>
                  <w:color w:val="000000"/>
                  <w:rPrChange w:id="23834" w:author="瑋婷 徐" w:date="2025-01-04T22:53:00Z" w16du:dateUtc="2025-01-04T14:53:00Z">
                    <w:rPr>
                      <w:rFonts w:ascii="Calibri" w:hAnsi="Calibri" w:cs="Calibri"/>
                      <w:i/>
                      <w:iCs/>
                      <w:color w:val="000000"/>
                      <w:sz w:val="22"/>
                      <w:szCs w:val="22"/>
                    </w:rPr>
                  </w:rPrChange>
                </w:rPr>
                <w:t>Horornis acanthizoides</w:t>
              </w:r>
            </w:ins>
          </w:p>
        </w:tc>
        <w:tc>
          <w:tcPr>
            <w:tcW w:w="0" w:type="pct"/>
            <w:noWrap/>
            <w:vAlign w:val="center"/>
            <w:hideMark/>
            <w:tcPrChange w:id="23835" w:author="瑋婷 徐" w:date="2025-01-03T17:01:00Z" w16du:dateUtc="2025-01-03T09:01:00Z">
              <w:tcPr>
                <w:tcW w:w="162" w:type="pct"/>
                <w:gridSpan w:val="2"/>
                <w:noWrap/>
                <w:vAlign w:val="center"/>
                <w:hideMark/>
              </w:tcPr>
            </w:tcPrChange>
          </w:tcPr>
          <w:p w14:paraId="32A3FD0D"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36" w:author="瑋婷 徐" w:date="2025-01-03T16:50:00Z" w16du:dateUtc="2025-01-03T08:50:00Z"/>
                <w:rFonts w:ascii="Times New Roman" w:eastAsiaTheme="minorEastAsia" w:hAnsi="Times New Roman" w:cs="Times New Roman"/>
                <w:i/>
                <w:iCs/>
                <w:color w:val="000000"/>
                <w:rPrChange w:id="23837" w:author="瑋婷 徐" w:date="2025-01-04T22:53:00Z" w16du:dateUtc="2025-01-04T14:53:00Z">
                  <w:rPr>
                    <w:ins w:id="23838" w:author="瑋婷 徐" w:date="2025-01-03T16:50:00Z" w16du:dateUtc="2025-01-03T08:50:00Z"/>
                    <w:rFonts w:ascii="Calibri" w:hAnsi="Calibri" w:cs="Calibri"/>
                    <w:i/>
                    <w:iCs/>
                    <w:color w:val="000000"/>
                    <w:sz w:val="22"/>
                    <w:szCs w:val="22"/>
                  </w:rPr>
                </w:rPrChange>
              </w:rPr>
              <w:pPrChange w:id="238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840" w:author="瑋婷 徐" w:date="2025-01-03T17:01:00Z" w16du:dateUtc="2025-01-03T09:01:00Z">
              <w:tcPr>
                <w:tcW w:w="162" w:type="pct"/>
                <w:gridSpan w:val="2"/>
                <w:noWrap/>
                <w:vAlign w:val="center"/>
                <w:hideMark/>
              </w:tcPr>
            </w:tcPrChange>
          </w:tcPr>
          <w:p w14:paraId="582FA620"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41" w:author="瑋婷 徐" w:date="2025-01-03T16:50:00Z" w16du:dateUtc="2025-01-03T08:50:00Z"/>
                <w:rFonts w:ascii="Times New Roman" w:eastAsiaTheme="minorEastAsia" w:hAnsi="Times New Roman" w:cs="Times New Roman"/>
                <w:rPrChange w:id="23842" w:author="瑋婷 徐" w:date="2025-01-04T22:53:00Z" w16du:dateUtc="2025-01-04T14:53:00Z">
                  <w:rPr>
                    <w:ins w:id="23843" w:author="瑋婷 徐" w:date="2025-01-03T16:50:00Z" w16du:dateUtc="2025-01-03T08:50:00Z"/>
                    <w:rFonts w:ascii="Times New Roman" w:eastAsia="Times New Roman" w:hAnsi="Times New Roman" w:cs="Times New Roman"/>
                    <w:sz w:val="20"/>
                    <w:szCs w:val="20"/>
                  </w:rPr>
                </w:rPrChange>
              </w:rPr>
              <w:pPrChange w:id="238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845" w:author="瑋婷 徐" w:date="2025-01-03T17:01:00Z" w16du:dateUtc="2025-01-03T09:01:00Z">
              <w:tcPr>
                <w:tcW w:w="162" w:type="pct"/>
                <w:gridSpan w:val="2"/>
                <w:noWrap/>
                <w:vAlign w:val="center"/>
                <w:hideMark/>
              </w:tcPr>
            </w:tcPrChange>
          </w:tcPr>
          <w:p w14:paraId="370501A0"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46" w:author="瑋婷 徐" w:date="2025-01-03T16:50:00Z" w16du:dateUtc="2025-01-03T08:50:00Z"/>
                <w:rFonts w:ascii="Times New Roman" w:eastAsiaTheme="minorEastAsia" w:hAnsi="Times New Roman" w:cs="Times New Roman"/>
                <w:rPrChange w:id="23847" w:author="瑋婷 徐" w:date="2025-01-04T22:53:00Z" w16du:dateUtc="2025-01-04T14:53:00Z">
                  <w:rPr>
                    <w:ins w:id="23848" w:author="瑋婷 徐" w:date="2025-01-03T16:50:00Z" w16du:dateUtc="2025-01-03T08:50:00Z"/>
                    <w:rFonts w:ascii="Times New Roman" w:eastAsia="Times New Roman" w:hAnsi="Times New Roman" w:cs="Times New Roman"/>
                    <w:sz w:val="20"/>
                    <w:szCs w:val="20"/>
                  </w:rPr>
                </w:rPrChange>
              </w:rPr>
              <w:pPrChange w:id="238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850" w:author="瑋婷 徐" w:date="2025-01-03T17:01:00Z" w16du:dateUtc="2025-01-03T09:01:00Z">
              <w:tcPr>
                <w:tcW w:w="162" w:type="pct"/>
                <w:gridSpan w:val="2"/>
                <w:noWrap/>
                <w:vAlign w:val="center"/>
                <w:hideMark/>
              </w:tcPr>
            </w:tcPrChange>
          </w:tcPr>
          <w:p w14:paraId="561C357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51" w:author="瑋婷 徐" w:date="2025-01-03T16:50:00Z" w16du:dateUtc="2025-01-03T08:50:00Z"/>
                <w:rFonts w:ascii="Times New Roman" w:eastAsiaTheme="minorEastAsia" w:hAnsi="Times New Roman" w:cs="Times New Roman"/>
                <w:rPrChange w:id="23852" w:author="瑋婷 徐" w:date="2025-01-04T22:53:00Z" w16du:dateUtc="2025-01-04T14:53:00Z">
                  <w:rPr>
                    <w:ins w:id="23853" w:author="瑋婷 徐" w:date="2025-01-03T16:50:00Z" w16du:dateUtc="2025-01-03T08:50:00Z"/>
                    <w:rFonts w:ascii="Times New Roman" w:eastAsia="Times New Roman" w:hAnsi="Times New Roman" w:cs="Times New Roman"/>
                    <w:sz w:val="20"/>
                    <w:szCs w:val="20"/>
                  </w:rPr>
                </w:rPrChange>
              </w:rPr>
              <w:pPrChange w:id="238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855" w:author="瑋婷 徐" w:date="2025-01-03T17:01:00Z" w16du:dateUtc="2025-01-03T09:01:00Z">
              <w:tcPr>
                <w:tcW w:w="162" w:type="pct"/>
                <w:gridSpan w:val="2"/>
                <w:noWrap/>
                <w:vAlign w:val="center"/>
                <w:hideMark/>
              </w:tcPr>
            </w:tcPrChange>
          </w:tcPr>
          <w:p w14:paraId="133BBDA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56" w:author="瑋婷 徐" w:date="2025-01-03T16:50:00Z" w16du:dateUtc="2025-01-03T08:50:00Z"/>
                <w:rFonts w:ascii="Times New Roman" w:eastAsiaTheme="minorEastAsia" w:hAnsi="Times New Roman" w:cs="Times New Roman"/>
                <w:rPrChange w:id="23857" w:author="瑋婷 徐" w:date="2025-01-04T22:53:00Z" w16du:dateUtc="2025-01-04T14:53:00Z">
                  <w:rPr>
                    <w:ins w:id="23858" w:author="瑋婷 徐" w:date="2025-01-03T16:50:00Z" w16du:dateUtc="2025-01-03T08:50:00Z"/>
                    <w:rFonts w:ascii="Times New Roman" w:eastAsia="Times New Roman" w:hAnsi="Times New Roman" w:cs="Times New Roman"/>
                    <w:sz w:val="20"/>
                    <w:szCs w:val="20"/>
                  </w:rPr>
                </w:rPrChange>
              </w:rPr>
              <w:pPrChange w:id="238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860" w:author="瑋婷 徐" w:date="2025-01-03T17:01:00Z" w16du:dateUtc="2025-01-03T09:01:00Z">
              <w:tcPr>
                <w:tcW w:w="162" w:type="pct"/>
                <w:gridSpan w:val="2"/>
                <w:noWrap/>
                <w:vAlign w:val="center"/>
                <w:hideMark/>
              </w:tcPr>
            </w:tcPrChange>
          </w:tcPr>
          <w:p w14:paraId="75E72B3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61" w:author="瑋婷 徐" w:date="2025-01-03T16:50:00Z" w16du:dateUtc="2025-01-03T08:50:00Z"/>
                <w:rFonts w:ascii="Times New Roman" w:eastAsiaTheme="minorEastAsia" w:hAnsi="Times New Roman" w:cs="Times New Roman"/>
                <w:rPrChange w:id="23862" w:author="瑋婷 徐" w:date="2025-01-04T22:53:00Z" w16du:dateUtc="2025-01-04T14:53:00Z">
                  <w:rPr>
                    <w:ins w:id="23863" w:author="瑋婷 徐" w:date="2025-01-03T16:50:00Z" w16du:dateUtc="2025-01-03T08:50:00Z"/>
                    <w:rFonts w:ascii="Times New Roman" w:eastAsia="Times New Roman" w:hAnsi="Times New Roman" w:cs="Times New Roman"/>
                    <w:sz w:val="20"/>
                    <w:szCs w:val="20"/>
                  </w:rPr>
                </w:rPrChange>
              </w:rPr>
              <w:pPrChange w:id="2386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865" w:author="瑋婷 徐" w:date="2025-01-03T17:01:00Z" w16du:dateUtc="2025-01-03T09:01:00Z">
              <w:tcPr>
                <w:tcW w:w="162" w:type="pct"/>
                <w:gridSpan w:val="2"/>
                <w:noWrap/>
                <w:vAlign w:val="center"/>
                <w:hideMark/>
              </w:tcPr>
            </w:tcPrChange>
          </w:tcPr>
          <w:p w14:paraId="4072F497"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66" w:author="瑋婷 徐" w:date="2025-01-03T16:50:00Z" w16du:dateUtc="2025-01-03T08:50:00Z"/>
                <w:rFonts w:ascii="Times New Roman" w:eastAsiaTheme="minorEastAsia" w:hAnsi="Times New Roman" w:cs="Times New Roman"/>
                <w:rPrChange w:id="23867" w:author="瑋婷 徐" w:date="2025-01-04T22:53:00Z" w16du:dateUtc="2025-01-04T14:53:00Z">
                  <w:rPr>
                    <w:ins w:id="23868" w:author="瑋婷 徐" w:date="2025-01-03T16:50:00Z" w16du:dateUtc="2025-01-03T08:50:00Z"/>
                    <w:rFonts w:ascii="Times New Roman" w:eastAsia="Times New Roman" w:hAnsi="Times New Roman" w:cs="Times New Roman"/>
                    <w:sz w:val="20"/>
                    <w:szCs w:val="20"/>
                  </w:rPr>
                </w:rPrChange>
              </w:rPr>
              <w:pPrChange w:id="238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870" w:author="瑋婷 徐" w:date="2025-01-03T17:01:00Z" w16du:dateUtc="2025-01-03T09:01:00Z">
              <w:tcPr>
                <w:tcW w:w="162" w:type="pct"/>
                <w:gridSpan w:val="2"/>
                <w:noWrap/>
                <w:vAlign w:val="center"/>
                <w:hideMark/>
              </w:tcPr>
            </w:tcPrChange>
          </w:tcPr>
          <w:p w14:paraId="151E237E"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71" w:author="瑋婷 徐" w:date="2025-01-03T16:50:00Z" w16du:dateUtc="2025-01-03T08:50:00Z"/>
                <w:rFonts w:ascii="Times New Roman" w:eastAsiaTheme="minorEastAsia" w:hAnsi="Times New Roman" w:cs="Times New Roman"/>
                <w:color w:val="000000"/>
                <w:rPrChange w:id="23872" w:author="瑋婷 徐" w:date="2025-01-04T22:53:00Z" w16du:dateUtc="2025-01-04T14:53:00Z">
                  <w:rPr>
                    <w:ins w:id="23873" w:author="瑋婷 徐" w:date="2025-01-03T16:50:00Z" w16du:dateUtc="2025-01-03T08:50:00Z"/>
                    <w:rFonts w:ascii="Calibri" w:hAnsi="Calibri" w:cs="Calibri"/>
                    <w:color w:val="000000"/>
                    <w:sz w:val="22"/>
                    <w:szCs w:val="22"/>
                  </w:rPr>
                </w:rPrChange>
              </w:rPr>
              <w:pPrChange w:id="238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875" w:author="瑋婷 徐" w:date="2025-01-03T16:50:00Z" w16du:dateUtc="2025-01-03T08:50:00Z">
              <w:r w:rsidRPr="00D51403">
                <w:rPr>
                  <w:rFonts w:ascii="Times New Roman" w:eastAsiaTheme="minorEastAsia" w:hAnsi="Times New Roman" w:cs="Times New Roman"/>
                  <w:color w:val="000000"/>
                  <w:rPrChange w:id="23876"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3877" w:author="瑋婷 徐" w:date="2025-01-03T17:01:00Z" w16du:dateUtc="2025-01-03T09:01:00Z">
              <w:tcPr>
                <w:tcW w:w="162" w:type="pct"/>
                <w:gridSpan w:val="2"/>
                <w:noWrap/>
                <w:vAlign w:val="center"/>
                <w:hideMark/>
              </w:tcPr>
            </w:tcPrChange>
          </w:tcPr>
          <w:p w14:paraId="40445C0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78" w:author="瑋婷 徐" w:date="2025-01-03T16:50:00Z" w16du:dateUtc="2025-01-03T08:50:00Z"/>
                <w:rFonts w:ascii="Times New Roman" w:eastAsiaTheme="minorEastAsia" w:hAnsi="Times New Roman" w:cs="Times New Roman"/>
                <w:color w:val="000000"/>
                <w:rPrChange w:id="23879" w:author="瑋婷 徐" w:date="2025-01-04T22:53:00Z" w16du:dateUtc="2025-01-04T14:53:00Z">
                  <w:rPr>
                    <w:ins w:id="23880" w:author="瑋婷 徐" w:date="2025-01-03T16:50:00Z" w16du:dateUtc="2025-01-03T08:50:00Z"/>
                    <w:rFonts w:ascii="Calibri" w:hAnsi="Calibri" w:cs="Calibri"/>
                    <w:color w:val="000000"/>
                    <w:sz w:val="22"/>
                    <w:szCs w:val="22"/>
                  </w:rPr>
                </w:rPrChange>
              </w:rPr>
              <w:pPrChange w:id="2388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3882" w:author="瑋婷 徐" w:date="2025-01-03T16:50:00Z" w16du:dateUtc="2025-01-03T08:50:00Z">
              <w:r w:rsidRPr="00D51403">
                <w:rPr>
                  <w:rFonts w:ascii="Times New Roman" w:eastAsiaTheme="minorEastAsia" w:hAnsi="Times New Roman" w:cs="Times New Roman"/>
                  <w:color w:val="000000"/>
                  <w:rPrChange w:id="23883"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3884" w:author="瑋婷 徐" w:date="2025-01-03T17:01:00Z" w16du:dateUtc="2025-01-03T09:01:00Z">
              <w:tcPr>
                <w:tcW w:w="162" w:type="pct"/>
                <w:gridSpan w:val="2"/>
                <w:noWrap/>
                <w:vAlign w:val="center"/>
                <w:hideMark/>
              </w:tcPr>
            </w:tcPrChange>
          </w:tcPr>
          <w:p w14:paraId="198C89A3"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85" w:author="瑋婷 徐" w:date="2025-01-03T16:50:00Z" w16du:dateUtc="2025-01-03T08:50:00Z"/>
                <w:rFonts w:ascii="Times New Roman" w:eastAsiaTheme="minorEastAsia" w:hAnsi="Times New Roman" w:cs="Times New Roman"/>
                <w:color w:val="000000"/>
                <w:rPrChange w:id="23886" w:author="瑋婷 徐" w:date="2025-01-04T22:53:00Z" w16du:dateUtc="2025-01-04T14:53:00Z">
                  <w:rPr>
                    <w:ins w:id="23887" w:author="瑋婷 徐" w:date="2025-01-03T16:50:00Z" w16du:dateUtc="2025-01-03T08:50:00Z"/>
                    <w:rFonts w:ascii="Calibri" w:hAnsi="Calibri" w:cs="Calibri"/>
                    <w:color w:val="000000"/>
                    <w:sz w:val="22"/>
                    <w:szCs w:val="22"/>
                  </w:rPr>
                </w:rPrChange>
              </w:rPr>
              <w:pPrChange w:id="2388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889" w:author="瑋婷 徐" w:date="2025-01-03T17:01:00Z" w16du:dateUtc="2025-01-03T09:01:00Z">
              <w:tcPr>
                <w:tcW w:w="162" w:type="pct"/>
                <w:gridSpan w:val="2"/>
                <w:noWrap/>
                <w:vAlign w:val="center"/>
                <w:hideMark/>
              </w:tcPr>
            </w:tcPrChange>
          </w:tcPr>
          <w:p w14:paraId="3F88F20E"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90" w:author="瑋婷 徐" w:date="2025-01-03T16:50:00Z" w16du:dateUtc="2025-01-03T08:50:00Z"/>
                <w:rFonts w:ascii="Times New Roman" w:eastAsiaTheme="minorEastAsia" w:hAnsi="Times New Roman" w:cs="Times New Roman"/>
                <w:rPrChange w:id="23891" w:author="瑋婷 徐" w:date="2025-01-04T22:53:00Z" w16du:dateUtc="2025-01-04T14:53:00Z">
                  <w:rPr>
                    <w:ins w:id="23892" w:author="瑋婷 徐" w:date="2025-01-03T16:50:00Z" w16du:dateUtc="2025-01-03T08:50:00Z"/>
                    <w:rFonts w:ascii="Times New Roman" w:eastAsia="Times New Roman" w:hAnsi="Times New Roman" w:cs="Times New Roman"/>
                    <w:sz w:val="20"/>
                    <w:szCs w:val="20"/>
                  </w:rPr>
                </w:rPrChange>
              </w:rPr>
              <w:pPrChange w:id="238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894" w:author="瑋婷 徐" w:date="2025-01-03T17:01:00Z" w16du:dateUtc="2025-01-03T09:01:00Z">
              <w:tcPr>
                <w:tcW w:w="162" w:type="pct"/>
                <w:gridSpan w:val="2"/>
                <w:noWrap/>
                <w:vAlign w:val="center"/>
                <w:hideMark/>
              </w:tcPr>
            </w:tcPrChange>
          </w:tcPr>
          <w:p w14:paraId="03BAD3A3"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895" w:author="瑋婷 徐" w:date="2025-01-03T16:50:00Z" w16du:dateUtc="2025-01-03T08:50:00Z"/>
                <w:rFonts w:ascii="Times New Roman" w:eastAsiaTheme="minorEastAsia" w:hAnsi="Times New Roman" w:cs="Times New Roman"/>
                <w:rPrChange w:id="23896" w:author="瑋婷 徐" w:date="2025-01-04T22:53:00Z" w16du:dateUtc="2025-01-04T14:53:00Z">
                  <w:rPr>
                    <w:ins w:id="23897" w:author="瑋婷 徐" w:date="2025-01-03T16:50:00Z" w16du:dateUtc="2025-01-03T08:50:00Z"/>
                    <w:rFonts w:ascii="Times New Roman" w:eastAsia="Times New Roman" w:hAnsi="Times New Roman" w:cs="Times New Roman"/>
                    <w:sz w:val="20"/>
                    <w:szCs w:val="20"/>
                  </w:rPr>
                </w:rPrChange>
              </w:rPr>
              <w:pPrChange w:id="238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899" w:author="瑋婷 徐" w:date="2025-01-03T17:01:00Z" w16du:dateUtc="2025-01-03T09:01:00Z">
              <w:tcPr>
                <w:tcW w:w="162" w:type="pct"/>
                <w:gridSpan w:val="2"/>
                <w:noWrap/>
                <w:vAlign w:val="center"/>
                <w:hideMark/>
              </w:tcPr>
            </w:tcPrChange>
          </w:tcPr>
          <w:p w14:paraId="3155D1C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900" w:author="瑋婷 徐" w:date="2025-01-03T16:50:00Z" w16du:dateUtc="2025-01-03T08:50:00Z"/>
                <w:rFonts w:ascii="Times New Roman" w:eastAsiaTheme="minorEastAsia" w:hAnsi="Times New Roman" w:cs="Times New Roman"/>
                <w:rPrChange w:id="23901" w:author="瑋婷 徐" w:date="2025-01-04T22:53:00Z" w16du:dateUtc="2025-01-04T14:53:00Z">
                  <w:rPr>
                    <w:ins w:id="23902" w:author="瑋婷 徐" w:date="2025-01-03T16:50:00Z" w16du:dateUtc="2025-01-03T08:50:00Z"/>
                    <w:rFonts w:ascii="Times New Roman" w:eastAsia="Times New Roman" w:hAnsi="Times New Roman" w:cs="Times New Roman"/>
                    <w:sz w:val="20"/>
                    <w:szCs w:val="20"/>
                  </w:rPr>
                </w:rPrChange>
              </w:rPr>
              <w:pPrChange w:id="2390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904" w:author="瑋婷 徐" w:date="2025-01-03T17:01:00Z" w16du:dateUtc="2025-01-03T09:01:00Z">
              <w:tcPr>
                <w:tcW w:w="162" w:type="pct"/>
                <w:gridSpan w:val="2"/>
                <w:noWrap/>
                <w:vAlign w:val="center"/>
                <w:hideMark/>
              </w:tcPr>
            </w:tcPrChange>
          </w:tcPr>
          <w:p w14:paraId="445EB18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905" w:author="瑋婷 徐" w:date="2025-01-03T16:50:00Z" w16du:dateUtc="2025-01-03T08:50:00Z"/>
                <w:rFonts w:ascii="Times New Roman" w:eastAsiaTheme="minorEastAsia" w:hAnsi="Times New Roman" w:cs="Times New Roman"/>
                <w:rPrChange w:id="23906" w:author="瑋婷 徐" w:date="2025-01-04T22:53:00Z" w16du:dateUtc="2025-01-04T14:53:00Z">
                  <w:rPr>
                    <w:ins w:id="23907" w:author="瑋婷 徐" w:date="2025-01-03T16:50:00Z" w16du:dateUtc="2025-01-03T08:50:00Z"/>
                    <w:rFonts w:ascii="Times New Roman" w:eastAsia="Times New Roman" w:hAnsi="Times New Roman" w:cs="Times New Roman"/>
                    <w:sz w:val="20"/>
                    <w:szCs w:val="20"/>
                  </w:rPr>
                </w:rPrChange>
              </w:rPr>
              <w:pPrChange w:id="239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909" w:author="瑋婷 徐" w:date="2025-01-03T17:01:00Z" w16du:dateUtc="2025-01-03T09:01:00Z">
              <w:tcPr>
                <w:tcW w:w="162" w:type="pct"/>
                <w:gridSpan w:val="2"/>
                <w:noWrap/>
                <w:vAlign w:val="center"/>
                <w:hideMark/>
              </w:tcPr>
            </w:tcPrChange>
          </w:tcPr>
          <w:p w14:paraId="7FCCDB1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910" w:author="瑋婷 徐" w:date="2025-01-03T16:50:00Z" w16du:dateUtc="2025-01-03T08:50:00Z"/>
                <w:rFonts w:ascii="Times New Roman" w:eastAsiaTheme="minorEastAsia" w:hAnsi="Times New Roman" w:cs="Times New Roman"/>
                <w:rPrChange w:id="23911" w:author="瑋婷 徐" w:date="2025-01-04T22:53:00Z" w16du:dateUtc="2025-01-04T14:53:00Z">
                  <w:rPr>
                    <w:ins w:id="23912" w:author="瑋婷 徐" w:date="2025-01-03T16:50:00Z" w16du:dateUtc="2025-01-03T08:50:00Z"/>
                    <w:rFonts w:ascii="Times New Roman" w:eastAsia="Times New Roman" w:hAnsi="Times New Roman" w:cs="Times New Roman"/>
                    <w:sz w:val="20"/>
                    <w:szCs w:val="20"/>
                  </w:rPr>
                </w:rPrChange>
              </w:rPr>
              <w:pPrChange w:id="239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914" w:author="瑋婷 徐" w:date="2025-01-03T17:01:00Z" w16du:dateUtc="2025-01-03T09:01:00Z">
              <w:tcPr>
                <w:tcW w:w="162" w:type="pct"/>
                <w:gridSpan w:val="2"/>
                <w:noWrap/>
                <w:vAlign w:val="center"/>
                <w:hideMark/>
              </w:tcPr>
            </w:tcPrChange>
          </w:tcPr>
          <w:p w14:paraId="70FDB56E"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915" w:author="瑋婷 徐" w:date="2025-01-03T16:50:00Z" w16du:dateUtc="2025-01-03T08:50:00Z"/>
                <w:rFonts w:ascii="Times New Roman" w:eastAsiaTheme="minorEastAsia" w:hAnsi="Times New Roman" w:cs="Times New Roman"/>
                <w:rPrChange w:id="23916" w:author="瑋婷 徐" w:date="2025-01-04T22:53:00Z" w16du:dateUtc="2025-01-04T14:53:00Z">
                  <w:rPr>
                    <w:ins w:id="23917" w:author="瑋婷 徐" w:date="2025-01-03T16:50:00Z" w16du:dateUtc="2025-01-03T08:50:00Z"/>
                    <w:rFonts w:ascii="Times New Roman" w:eastAsia="Times New Roman" w:hAnsi="Times New Roman" w:cs="Times New Roman"/>
                    <w:sz w:val="20"/>
                    <w:szCs w:val="20"/>
                  </w:rPr>
                </w:rPrChange>
              </w:rPr>
              <w:pPrChange w:id="2391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919" w:author="瑋婷 徐" w:date="2025-01-03T17:01:00Z" w16du:dateUtc="2025-01-03T09:01:00Z">
              <w:tcPr>
                <w:tcW w:w="162" w:type="pct"/>
                <w:gridSpan w:val="2"/>
                <w:noWrap/>
                <w:vAlign w:val="center"/>
                <w:hideMark/>
              </w:tcPr>
            </w:tcPrChange>
          </w:tcPr>
          <w:p w14:paraId="50262017"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920" w:author="瑋婷 徐" w:date="2025-01-03T16:50:00Z" w16du:dateUtc="2025-01-03T08:50:00Z"/>
                <w:rFonts w:ascii="Times New Roman" w:eastAsiaTheme="minorEastAsia" w:hAnsi="Times New Roman" w:cs="Times New Roman"/>
                <w:rPrChange w:id="23921" w:author="瑋婷 徐" w:date="2025-01-04T22:53:00Z" w16du:dateUtc="2025-01-04T14:53:00Z">
                  <w:rPr>
                    <w:ins w:id="23922" w:author="瑋婷 徐" w:date="2025-01-03T16:50:00Z" w16du:dateUtc="2025-01-03T08:50:00Z"/>
                    <w:rFonts w:ascii="Times New Roman" w:eastAsia="Times New Roman" w:hAnsi="Times New Roman" w:cs="Times New Roman"/>
                    <w:sz w:val="20"/>
                    <w:szCs w:val="20"/>
                  </w:rPr>
                </w:rPrChange>
              </w:rPr>
              <w:pPrChange w:id="239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924" w:author="瑋婷 徐" w:date="2025-01-03T17:01:00Z" w16du:dateUtc="2025-01-03T09:01:00Z">
              <w:tcPr>
                <w:tcW w:w="162" w:type="pct"/>
                <w:gridSpan w:val="2"/>
                <w:noWrap/>
                <w:vAlign w:val="center"/>
                <w:hideMark/>
              </w:tcPr>
            </w:tcPrChange>
          </w:tcPr>
          <w:p w14:paraId="61A9F82E"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925" w:author="瑋婷 徐" w:date="2025-01-03T16:50:00Z" w16du:dateUtc="2025-01-03T08:50:00Z"/>
                <w:rFonts w:ascii="Times New Roman" w:eastAsiaTheme="minorEastAsia" w:hAnsi="Times New Roman" w:cs="Times New Roman"/>
                <w:rPrChange w:id="23926" w:author="瑋婷 徐" w:date="2025-01-04T22:53:00Z" w16du:dateUtc="2025-01-04T14:53:00Z">
                  <w:rPr>
                    <w:ins w:id="23927" w:author="瑋婷 徐" w:date="2025-01-03T16:50:00Z" w16du:dateUtc="2025-01-03T08:50:00Z"/>
                    <w:rFonts w:ascii="Times New Roman" w:eastAsia="Times New Roman" w:hAnsi="Times New Roman" w:cs="Times New Roman"/>
                    <w:sz w:val="20"/>
                    <w:szCs w:val="20"/>
                  </w:rPr>
                </w:rPrChange>
              </w:rPr>
              <w:pPrChange w:id="2392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929" w:author="瑋婷 徐" w:date="2025-01-03T17:01:00Z" w16du:dateUtc="2025-01-03T09:01:00Z">
              <w:tcPr>
                <w:tcW w:w="162" w:type="pct"/>
                <w:gridSpan w:val="2"/>
                <w:noWrap/>
                <w:vAlign w:val="center"/>
                <w:hideMark/>
              </w:tcPr>
            </w:tcPrChange>
          </w:tcPr>
          <w:p w14:paraId="50A2F72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930" w:author="瑋婷 徐" w:date="2025-01-03T16:50:00Z" w16du:dateUtc="2025-01-03T08:50:00Z"/>
                <w:rFonts w:ascii="Times New Roman" w:eastAsiaTheme="minorEastAsia" w:hAnsi="Times New Roman" w:cs="Times New Roman"/>
                <w:rPrChange w:id="23931" w:author="瑋婷 徐" w:date="2025-01-04T22:53:00Z" w16du:dateUtc="2025-01-04T14:53:00Z">
                  <w:rPr>
                    <w:ins w:id="23932" w:author="瑋婷 徐" w:date="2025-01-03T16:50:00Z" w16du:dateUtc="2025-01-03T08:50:00Z"/>
                    <w:rFonts w:ascii="Times New Roman" w:eastAsia="Times New Roman" w:hAnsi="Times New Roman" w:cs="Times New Roman"/>
                    <w:sz w:val="20"/>
                    <w:szCs w:val="20"/>
                  </w:rPr>
                </w:rPrChange>
              </w:rPr>
              <w:pPrChange w:id="239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3934" w:author="瑋婷 徐" w:date="2025-01-03T17:01:00Z" w16du:dateUtc="2025-01-03T09:01:00Z">
              <w:tcPr>
                <w:tcW w:w="162" w:type="pct"/>
                <w:gridSpan w:val="2"/>
                <w:noWrap/>
                <w:vAlign w:val="center"/>
                <w:hideMark/>
              </w:tcPr>
            </w:tcPrChange>
          </w:tcPr>
          <w:p w14:paraId="16F018A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935" w:author="瑋婷 徐" w:date="2025-01-03T16:50:00Z" w16du:dateUtc="2025-01-03T08:50:00Z"/>
                <w:rFonts w:ascii="Times New Roman" w:eastAsiaTheme="minorEastAsia" w:hAnsi="Times New Roman" w:cs="Times New Roman"/>
                <w:rPrChange w:id="23936" w:author="瑋婷 徐" w:date="2025-01-04T22:53:00Z" w16du:dateUtc="2025-01-04T14:53:00Z">
                  <w:rPr>
                    <w:ins w:id="23937" w:author="瑋婷 徐" w:date="2025-01-03T16:50:00Z" w16du:dateUtc="2025-01-03T08:50:00Z"/>
                    <w:rFonts w:ascii="Times New Roman" w:eastAsia="Times New Roman" w:hAnsi="Times New Roman" w:cs="Times New Roman"/>
                    <w:sz w:val="20"/>
                    <w:szCs w:val="20"/>
                  </w:rPr>
                </w:rPrChange>
              </w:rPr>
              <w:pPrChange w:id="239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3939" w:author="瑋婷 徐" w:date="2025-01-03T17:01:00Z" w16du:dateUtc="2025-01-03T09:01:00Z">
              <w:tcPr>
                <w:tcW w:w="164" w:type="pct"/>
                <w:noWrap/>
                <w:vAlign w:val="center"/>
                <w:hideMark/>
              </w:tcPr>
            </w:tcPrChange>
          </w:tcPr>
          <w:p w14:paraId="13EE090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3940" w:author="瑋婷 徐" w:date="2025-01-03T16:50:00Z" w16du:dateUtc="2025-01-03T08:50:00Z"/>
                <w:rFonts w:ascii="Times New Roman" w:eastAsiaTheme="minorEastAsia" w:hAnsi="Times New Roman" w:cs="Times New Roman"/>
                <w:rPrChange w:id="23941" w:author="瑋婷 徐" w:date="2025-01-04T22:53:00Z" w16du:dateUtc="2025-01-04T14:53:00Z">
                  <w:rPr>
                    <w:ins w:id="23942" w:author="瑋婷 徐" w:date="2025-01-03T16:50:00Z" w16du:dateUtc="2025-01-03T08:50:00Z"/>
                    <w:rFonts w:ascii="Times New Roman" w:eastAsia="Times New Roman" w:hAnsi="Times New Roman" w:cs="Times New Roman"/>
                    <w:sz w:val="20"/>
                    <w:szCs w:val="20"/>
                  </w:rPr>
                </w:rPrChange>
              </w:rPr>
              <w:pPrChange w:id="2394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F0C1C" w14:paraId="6506762A" w14:textId="77777777" w:rsidTr="003C19C7">
        <w:trPr>
          <w:cnfStyle w:val="000000100000" w:firstRow="0" w:lastRow="0" w:firstColumn="0" w:lastColumn="0" w:oddVBand="0" w:evenVBand="0" w:oddHBand="1" w:evenHBand="0" w:firstRowFirstColumn="0" w:firstRowLastColumn="0" w:lastRowFirstColumn="0" w:lastRowLastColumn="0"/>
          <w:trHeight w:val="300"/>
          <w:ins w:id="23944"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D062854" w14:textId="77777777" w:rsidR="003C19C7" w:rsidRPr="00D51403" w:rsidRDefault="003C19C7">
            <w:pPr>
              <w:spacing w:line="360" w:lineRule="auto"/>
              <w:jc w:val="both"/>
              <w:rPr>
                <w:ins w:id="23945" w:author="瑋婷 徐" w:date="2025-01-03T16:50:00Z" w16du:dateUtc="2025-01-03T08:50:00Z"/>
                <w:rFonts w:ascii="Times New Roman" w:eastAsiaTheme="minorEastAsia" w:hAnsi="Times New Roman" w:cs="Times New Roman"/>
                <w:b w:val="0"/>
                <w:bCs w:val="0"/>
                <w:color w:val="000000"/>
                <w:rPrChange w:id="23946" w:author="瑋婷 徐" w:date="2025-01-04T22:53:00Z" w16du:dateUtc="2025-01-04T14:53:00Z">
                  <w:rPr>
                    <w:ins w:id="23947" w:author="瑋婷 徐" w:date="2025-01-03T16:50:00Z" w16du:dateUtc="2025-01-03T08:50:00Z"/>
                    <w:rFonts w:ascii="Calibri" w:hAnsi="Calibri" w:cs="Calibri"/>
                    <w:color w:val="000000"/>
                    <w:sz w:val="22"/>
                    <w:szCs w:val="22"/>
                  </w:rPr>
                </w:rPrChange>
              </w:rPr>
              <w:pPrChange w:id="23948" w:author="瑋婷 徐" w:date="2025-01-03T16:55:00Z" w16du:dateUtc="2025-01-03T08:55:00Z">
                <w:pPr/>
              </w:pPrChange>
            </w:pPr>
            <w:ins w:id="23949" w:author="瑋婷 徐" w:date="2025-01-03T16:50:00Z" w16du:dateUtc="2025-01-03T08:50:00Z">
              <w:r w:rsidRPr="00D51403">
                <w:rPr>
                  <w:rFonts w:ascii="Times New Roman" w:eastAsiaTheme="minorEastAsia" w:hAnsi="Times New Roman" w:cs="Times New Roman" w:hint="eastAsia"/>
                  <w:b w:val="0"/>
                  <w:bCs w:val="0"/>
                  <w:color w:val="000000"/>
                  <w:rPrChange w:id="23950" w:author="瑋婷 徐" w:date="2025-01-04T22:53:00Z" w16du:dateUtc="2025-01-04T14:53:00Z">
                    <w:rPr>
                      <w:rFonts w:ascii="Calibri" w:hAnsi="Calibri" w:cs="Calibri" w:hint="eastAsia"/>
                      <w:color w:val="000000"/>
                      <w:sz w:val="22"/>
                      <w:szCs w:val="22"/>
                    </w:rPr>
                  </w:rPrChange>
                </w:rPr>
                <w:t>紅頭山雀</w:t>
              </w:r>
              <w:r w:rsidRPr="00D51403">
                <w:rPr>
                  <w:rFonts w:ascii="Times New Roman" w:eastAsiaTheme="minorEastAsia" w:hAnsi="Times New Roman" w:cs="Times New Roman"/>
                  <w:b w:val="0"/>
                  <w:bCs w:val="0"/>
                  <w:color w:val="000000"/>
                  <w:rPrChange w:id="23951"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4045D1D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52" w:author="瑋婷 徐" w:date="2025-01-03T16:50:00Z" w16du:dateUtc="2025-01-03T08:50:00Z"/>
                <w:rFonts w:ascii="Times New Roman" w:eastAsiaTheme="minorEastAsia" w:hAnsi="Times New Roman" w:cs="Times New Roman"/>
                <w:i/>
                <w:iCs/>
                <w:color w:val="000000"/>
                <w:rPrChange w:id="23953" w:author="瑋婷 徐" w:date="2025-01-04T22:53:00Z" w16du:dateUtc="2025-01-04T14:53:00Z">
                  <w:rPr>
                    <w:ins w:id="23954" w:author="瑋婷 徐" w:date="2025-01-03T16:50:00Z" w16du:dateUtc="2025-01-03T08:50:00Z"/>
                    <w:rFonts w:ascii="Calibri" w:hAnsi="Calibri" w:cs="Calibri"/>
                    <w:i/>
                    <w:iCs/>
                    <w:color w:val="000000"/>
                    <w:sz w:val="22"/>
                    <w:szCs w:val="22"/>
                  </w:rPr>
                </w:rPrChange>
              </w:rPr>
              <w:pPrChange w:id="2395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956" w:author="瑋婷 徐" w:date="2025-01-03T16:50:00Z" w16du:dateUtc="2025-01-03T08:50:00Z">
              <w:r w:rsidRPr="00D51403">
                <w:rPr>
                  <w:rFonts w:ascii="Times New Roman" w:eastAsiaTheme="minorEastAsia" w:hAnsi="Times New Roman" w:cs="Times New Roman"/>
                  <w:i/>
                  <w:iCs/>
                  <w:color w:val="000000"/>
                  <w:rPrChange w:id="23957" w:author="瑋婷 徐" w:date="2025-01-04T22:53:00Z" w16du:dateUtc="2025-01-04T14:53:00Z">
                    <w:rPr>
                      <w:rFonts w:ascii="Calibri" w:hAnsi="Calibri" w:cs="Calibri"/>
                      <w:i/>
                      <w:iCs/>
                      <w:color w:val="000000"/>
                      <w:sz w:val="22"/>
                      <w:szCs w:val="22"/>
                    </w:rPr>
                  </w:rPrChange>
                </w:rPr>
                <w:t>Aegithalos concinnus</w:t>
              </w:r>
            </w:ins>
          </w:p>
        </w:tc>
        <w:tc>
          <w:tcPr>
            <w:tcW w:w="162" w:type="pct"/>
            <w:noWrap/>
            <w:vAlign w:val="center"/>
            <w:hideMark/>
          </w:tcPr>
          <w:p w14:paraId="51900F3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58" w:author="瑋婷 徐" w:date="2025-01-03T16:50:00Z" w16du:dateUtc="2025-01-03T08:50:00Z"/>
                <w:rFonts w:ascii="Times New Roman" w:eastAsiaTheme="minorEastAsia" w:hAnsi="Times New Roman" w:cs="Times New Roman"/>
                <w:color w:val="000000"/>
                <w:rPrChange w:id="23959" w:author="瑋婷 徐" w:date="2025-01-04T22:53:00Z" w16du:dateUtc="2025-01-04T14:53:00Z">
                  <w:rPr>
                    <w:ins w:id="23960" w:author="瑋婷 徐" w:date="2025-01-03T16:50:00Z" w16du:dateUtc="2025-01-03T08:50:00Z"/>
                    <w:rFonts w:ascii="Calibri" w:hAnsi="Calibri" w:cs="Calibri"/>
                    <w:color w:val="000000"/>
                    <w:sz w:val="22"/>
                    <w:szCs w:val="22"/>
                  </w:rPr>
                </w:rPrChange>
              </w:rPr>
              <w:pPrChange w:id="239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962" w:author="瑋婷 徐" w:date="2025-01-03T16:50:00Z" w16du:dateUtc="2025-01-03T08:50:00Z">
              <w:r w:rsidRPr="00D51403">
                <w:rPr>
                  <w:rFonts w:ascii="Times New Roman" w:eastAsiaTheme="minorEastAsia" w:hAnsi="Times New Roman" w:cs="Times New Roman"/>
                  <w:color w:val="000000"/>
                  <w:rPrChange w:id="2396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EA41F86"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64" w:author="瑋婷 徐" w:date="2025-01-03T16:50:00Z" w16du:dateUtc="2025-01-03T08:50:00Z"/>
                <w:rFonts w:ascii="Times New Roman" w:eastAsiaTheme="minorEastAsia" w:hAnsi="Times New Roman" w:cs="Times New Roman"/>
                <w:color w:val="000000"/>
                <w:rPrChange w:id="23965" w:author="瑋婷 徐" w:date="2025-01-04T22:53:00Z" w16du:dateUtc="2025-01-04T14:53:00Z">
                  <w:rPr>
                    <w:ins w:id="23966" w:author="瑋婷 徐" w:date="2025-01-03T16:50:00Z" w16du:dateUtc="2025-01-03T08:50:00Z"/>
                    <w:rFonts w:ascii="Calibri" w:hAnsi="Calibri" w:cs="Calibri"/>
                    <w:color w:val="000000"/>
                    <w:sz w:val="22"/>
                    <w:szCs w:val="22"/>
                  </w:rPr>
                </w:rPrChange>
              </w:rPr>
              <w:pPrChange w:id="2396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968" w:author="瑋婷 徐" w:date="2025-01-03T16:50:00Z" w16du:dateUtc="2025-01-03T08:50:00Z">
              <w:r w:rsidRPr="00D51403">
                <w:rPr>
                  <w:rFonts w:ascii="Times New Roman" w:eastAsiaTheme="minorEastAsia" w:hAnsi="Times New Roman" w:cs="Times New Roman"/>
                  <w:color w:val="000000"/>
                  <w:rPrChange w:id="2396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95A2529"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70" w:author="瑋婷 徐" w:date="2025-01-03T16:50:00Z" w16du:dateUtc="2025-01-03T08:50:00Z"/>
                <w:rFonts w:ascii="Times New Roman" w:eastAsiaTheme="minorEastAsia" w:hAnsi="Times New Roman" w:cs="Times New Roman"/>
                <w:color w:val="000000"/>
                <w:rPrChange w:id="23971" w:author="瑋婷 徐" w:date="2025-01-04T22:53:00Z" w16du:dateUtc="2025-01-04T14:53:00Z">
                  <w:rPr>
                    <w:ins w:id="23972" w:author="瑋婷 徐" w:date="2025-01-03T16:50:00Z" w16du:dateUtc="2025-01-03T08:50:00Z"/>
                    <w:rFonts w:ascii="Calibri" w:hAnsi="Calibri" w:cs="Calibri"/>
                    <w:color w:val="000000"/>
                    <w:sz w:val="22"/>
                    <w:szCs w:val="22"/>
                  </w:rPr>
                </w:rPrChange>
              </w:rPr>
              <w:pPrChange w:id="239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250425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74" w:author="瑋婷 徐" w:date="2025-01-03T16:50:00Z" w16du:dateUtc="2025-01-03T08:50:00Z"/>
                <w:rFonts w:ascii="Times New Roman" w:eastAsiaTheme="minorEastAsia" w:hAnsi="Times New Roman" w:cs="Times New Roman"/>
                <w:color w:val="000000"/>
                <w:rPrChange w:id="23975" w:author="瑋婷 徐" w:date="2025-01-04T22:53:00Z" w16du:dateUtc="2025-01-04T14:53:00Z">
                  <w:rPr>
                    <w:ins w:id="23976" w:author="瑋婷 徐" w:date="2025-01-03T16:50:00Z" w16du:dateUtc="2025-01-03T08:50:00Z"/>
                    <w:rFonts w:ascii="Calibri" w:hAnsi="Calibri" w:cs="Calibri"/>
                    <w:color w:val="000000"/>
                    <w:sz w:val="22"/>
                    <w:szCs w:val="22"/>
                  </w:rPr>
                </w:rPrChange>
              </w:rPr>
              <w:pPrChange w:id="239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3978" w:author="瑋婷 徐" w:date="2025-01-03T16:50:00Z" w16du:dateUtc="2025-01-03T08:50:00Z">
              <w:r w:rsidRPr="00D51403">
                <w:rPr>
                  <w:rFonts w:ascii="Times New Roman" w:eastAsiaTheme="minorEastAsia" w:hAnsi="Times New Roman" w:cs="Times New Roman"/>
                  <w:color w:val="000000"/>
                  <w:rPrChange w:id="2397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4C0D5F5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80" w:author="瑋婷 徐" w:date="2025-01-03T16:50:00Z" w16du:dateUtc="2025-01-03T08:50:00Z"/>
                <w:rFonts w:ascii="Times New Roman" w:eastAsiaTheme="minorEastAsia" w:hAnsi="Times New Roman" w:cs="Times New Roman"/>
                <w:color w:val="000000"/>
                <w:rPrChange w:id="23981" w:author="瑋婷 徐" w:date="2025-01-04T22:53:00Z" w16du:dateUtc="2025-01-04T14:53:00Z">
                  <w:rPr>
                    <w:ins w:id="23982" w:author="瑋婷 徐" w:date="2025-01-03T16:50:00Z" w16du:dateUtc="2025-01-03T08:50:00Z"/>
                    <w:rFonts w:ascii="Calibri" w:hAnsi="Calibri" w:cs="Calibri"/>
                    <w:color w:val="000000"/>
                    <w:sz w:val="22"/>
                    <w:szCs w:val="22"/>
                  </w:rPr>
                </w:rPrChange>
              </w:rPr>
              <w:pPrChange w:id="2398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80F69B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84" w:author="瑋婷 徐" w:date="2025-01-03T16:50:00Z" w16du:dateUtc="2025-01-03T08:50:00Z"/>
                <w:rFonts w:ascii="Times New Roman" w:eastAsiaTheme="minorEastAsia" w:hAnsi="Times New Roman" w:cs="Times New Roman"/>
                <w:rPrChange w:id="23985" w:author="瑋婷 徐" w:date="2025-01-04T22:53:00Z" w16du:dateUtc="2025-01-04T14:53:00Z">
                  <w:rPr>
                    <w:ins w:id="23986" w:author="瑋婷 徐" w:date="2025-01-03T16:50:00Z" w16du:dateUtc="2025-01-03T08:50:00Z"/>
                    <w:rFonts w:ascii="Times New Roman" w:eastAsia="Times New Roman" w:hAnsi="Times New Roman" w:cs="Times New Roman"/>
                    <w:sz w:val="20"/>
                    <w:szCs w:val="20"/>
                  </w:rPr>
                </w:rPrChange>
              </w:rPr>
              <w:pPrChange w:id="2398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2586F65"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88" w:author="瑋婷 徐" w:date="2025-01-03T16:50:00Z" w16du:dateUtc="2025-01-03T08:50:00Z"/>
                <w:rFonts w:ascii="Times New Roman" w:eastAsiaTheme="minorEastAsia" w:hAnsi="Times New Roman" w:cs="Times New Roman"/>
                <w:rPrChange w:id="23989" w:author="瑋婷 徐" w:date="2025-01-04T22:53:00Z" w16du:dateUtc="2025-01-04T14:53:00Z">
                  <w:rPr>
                    <w:ins w:id="23990" w:author="瑋婷 徐" w:date="2025-01-03T16:50:00Z" w16du:dateUtc="2025-01-03T08:50:00Z"/>
                    <w:rFonts w:ascii="Times New Roman" w:eastAsia="Times New Roman" w:hAnsi="Times New Roman" w:cs="Times New Roman"/>
                    <w:sz w:val="20"/>
                    <w:szCs w:val="20"/>
                  </w:rPr>
                </w:rPrChange>
              </w:rPr>
              <w:pPrChange w:id="2399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5B6599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92" w:author="瑋婷 徐" w:date="2025-01-03T16:50:00Z" w16du:dateUtc="2025-01-03T08:50:00Z"/>
                <w:rFonts w:ascii="Times New Roman" w:eastAsiaTheme="minorEastAsia" w:hAnsi="Times New Roman" w:cs="Times New Roman"/>
                <w:rPrChange w:id="23993" w:author="瑋婷 徐" w:date="2025-01-04T22:53:00Z" w16du:dateUtc="2025-01-04T14:53:00Z">
                  <w:rPr>
                    <w:ins w:id="23994" w:author="瑋婷 徐" w:date="2025-01-03T16:50:00Z" w16du:dateUtc="2025-01-03T08:50:00Z"/>
                    <w:rFonts w:ascii="Times New Roman" w:eastAsia="Times New Roman" w:hAnsi="Times New Roman" w:cs="Times New Roman"/>
                    <w:sz w:val="20"/>
                    <w:szCs w:val="20"/>
                  </w:rPr>
                </w:rPrChange>
              </w:rPr>
              <w:pPrChange w:id="2399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F9714B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3996" w:author="瑋婷 徐" w:date="2025-01-03T16:50:00Z" w16du:dateUtc="2025-01-03T08:50:00Z"/>
                <w:rFonts w:ascii="Times New Roman" w:eastAsiaTheme="minorEastAsia" w:hAnsi="Times New Roman" w:cs="Times New Roman"/>
                <w:color w:val="000000"/>
                <w:rPrChange w:id="23997" w:author="瑋婷 徐" w:date="2025-01-04T22:53:00Z" w16du:dateUtc="2025-01-04T14:53:00Z">
                  <w:rPr>
                    <w:ins w:id="23998" w:author="瑋婷 徐" w:date="2025-01-03T16:50:00Z" w16du:dateUtc="2025-01-03T08:50:00Z"/>
                    <w:rFonts w:ascii="Calibri" w:hAnsi="Calibri" w:cs="Calibri"/>
                    <w:color w:val="000000"/>
                    <w:sz w:val="22"/>
                    <w:szCs w:val="22"/>
                  </w:rPr>
                </w:rPrChange>
              </w:rPr>
              <w:pPrChange w:id="2399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000" w:author="瑋婷 徐" w:date="2025-01-03T16:50:00Z" w16du:dateUtc="2025-01-03T08:50:00Z">
              <w:r w:rsidRPr="00D51403">
                <w:rPr>
                  <w:rFonts w:ascii="Times New Roman" w:eastAsiaTheme="minorEastAsia" w:hAnsi="Times New Roman" w:cs="Times New Roman"/>
                  <w:color w:val="000000"/>
                  <w:rPrChange w:id="24001"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7203D400"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002" w:author="瑋婷 徐" w:date="2025-01-03T16:50:00Z" w16du:dateUtc="2025-01-03T08:50:00Z"/>
                <w:rFonts w:ascii="Times New Roman" w:eastAsiaTheme="minorEastAsia" w:hAnsi="Times New Roman" w:cs="Times New Roman"/>
                <w:color w:val="000000"/>
                <w:rPrChange w:id="24003" w:author="瑋婷 徐" w:date="2025-01-04T22:53:00Z" w16du:dateUtc="2025-01-04T14:53:00Z">
                  <w:rPr>
                    <w:ins w:id="24004" w:author="瑋婷 徐" w:date="2025-01-03T16:50:00Z" w16du:dateUtc="2025-01-03T08:50:00Z"/>
                    <w:rFonts w:ascii="Calibri" w:hAnsi="Calibri" w:cs="Calibri"/>
                    <w:color w:val="000000"/>
                    <w:sz w:val="22"/>
                    <w:szCs w:val="22"/>
                  </w:rPr>
                </w:rPrChange>
              </w:rPr>
              <w:pPrChange w:id="2400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7E9046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006" w:author="瑋婷 徐" w:date="2025-01-03T16:50:00Z" w16du:dateUtc="2025-01-03T08:50:00Z"/>
                <w:rFonts w:ascii="Times New Roman" w:eastAsiaTheme="minorEastAsia" w:hAnsi="Times New Roman" w:cs="Times New Roman"/>
                <w:rPrChange w:id="24007" w:author="瑋婷 徐" w:date="2025-01-04T22:53:00Z" w16du:dateUtc="2025-01-04T14:53:00Z">
                  <w:rPr>
                    <w:ins w:id="24008" w:author="瑋婷 徐" w:date="2025-01-03T16:50:00Z" w16du:dateUtc="2025-01-03T08:50:00Z"/>
                    <w:rFonts w:ascii="Times New Roman" w:eastAsia="Times New Roman" w:hAnsi="Times New Roman" w:cs="Times New Roman"/>
                    <w:sz w:val="20"/>
                    <w:szCs w:val="20"/>
                  </w:rPr>
                </w:rPrChange>
              </w:rPr>
              <w:pPrChange w:id="240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15BB053"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010" w:author="瑋婷 徐" w:date="2025-01-03T16:50:00Z" w16du:dateUtc="2025-01-03T08:50:00Z"/>
                <w:rFonts w:ascii="Times New Roman" w:eastAsiaTheme="minorEastAsia" w:hAnsi="Times New Roman" w:cs="Times New Roman"/>
                <w:color w:val="000000"/>
                <w:rPrChange w:id="24011" w:author="瑋婷 徐" w:date="2025-01-04T22:53:00Z" w16du:dateUtc="2025-01-04T14:53:00Z">
                  <w:rPr>
                    <w:ins w:id="24012" w:author="瑋婷 徐" w:date="2025-01-03T16:50:00Z" w16du:dateUtc="2025-01-03T08:50:00Z"/>
                    <w:rFonts w:ascii="Calibri" w:hAnsi="Calibri" w:cs="Calibri"/>
                    <w:color w:val="000000"/>
                    <w:sz w:val="22"/>
                    <w:szCs w:val="22"/>
                  </w:rPr>
                </w:rPrChange>
              </w:rPr>
              <w:pPrChange w:id="240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014" w:author="瑋婷 徐" w:date="2025-01-03T16:50:00Z" w16du:dateUtc="2025-01-03T08:50:00Z">
              <w:r w:rsidRPr="00D51403">
                <w:rPr>
                  <w:rFonts w:ascii="Times New Roman" w:eastAsiaTheme="minorEastAsia" w:hAnsi="Times New Roman" w:cs="Times New Roman"/>
                  <w:color w:val="000000"/>
                  <w:rPrChange w:id="2401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5883B1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016" w:author="瑋婷 徐" w:date="2025-01-03T16:50:00Z" w16du:dateUtc="2025-01-03T08:50:00Z"/>
                <w:rFonts w:ascii="Times New Roman" w:eastAsiaTheme="minorEastAsia" w:hAnsi="Times New Roman" w:cs="Times New Roman"/>
                <w:color w:val="000000"/>
                <w:rPrChange w:id="24017" w:author="瑋婷 徐" w:date="2025-01-04T22:53:00Z" w16du:dateUtc="2025-01-04T14:53:00Z">
                  <w:rPr>
                    <w:ins w:id="24018" w:author="瑋婷 徐" w:date="2025-01-03T16:50:00Z" w16du:dateUtc="2025-01-03T08:50:00Z"/>
                    <w:rFonts w:ascii="Calibri" w:hAnsi="Calibri" w:cs="Calibri"/>
                    <w:color w:val="000000"/>
                    <w:sz w:val="22"/>
                    <w:szCs w:val="22"/>
                  </w:rPr>
                </w:rPrChange>
              </w:rPr>
              <w:pPrChange w:id="2401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650B50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020" w:author="瑋婷 徐" w:date="2025-01-03T16:50:00Z" w16du:dateUtc="2025-01-03T08:50:00Z"/>
                <w:rFonts w:ascii="Times New Roman" w:eastAsiaTheme="minorEastAsia" w:hAnsi="Times New Roman" w:cs="Times New Roman"/>
                <w:rPrChange w:id="24021" w:author="瑋婷 徐" w:date="2025-01-04T22:53:00Z" w16du:dateUtc="2025-01-04T14:53:00Z">
                  <w:rPr>
                    <w:ins w:id="24022" w:author="瑋婷 徐" w:date="2025-01-03T16:50:00Z" w16du:dateUtc="2025-01-03T08:50:00Z"/>
                    <w:rFonts w:ascii="Times New Roman" w:eastAsia="Times New Roman" w:hAnsi="Times New Roman" w:cs="Times New Roman"/>
                    <w:sz w:val="20"/>
                    <w:szCs w:val="20"/>
                  </w:rPr>
                </w:rPrChange>
              </w:rPr>
              <w:pPrChange w:id="2402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13CCFA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024" w:author="瑋婷 徐" w:date="2025-01-03T16:50:00Z" w16du:dateUtc="2025-01-03T08:50:00Z"/>
                <w:rFonts w:ascii="Times New Roman" w:eastAsiaTheme="minorEastAsia" w:hAnsi="Times New Roman" w:cs="Times New Roman"/>
                <w:rPrChange w:id="24025" w:author="瑋婷 徐" w:date="2025-01-04T22:53:00Z" w16du:dateUtc="2025-01-04T14:53:00Z">
                  <w:rPr>
                    <w:ins w:id="24026" w:author="瑋婷 徐" w:date="2025-01-03T16:50:00Z" w16du:dateUtc="2025-01-03T08:50:00Z"/>
                    <w:rFonts w:ascii="Times New Roman" w:eastAsia="Times New Roman" w:hAnsi="Times New Roman" w:cs="Times New Roman"/>
                    <w:sz w:val="20"/>
                    <w:szCs w:val="20"/>
                  </w:rPr>
                </w:rPrChange>
              </w:rPr>
              <w:pPrChange w:id="2402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4F7809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028" w:author="瑋婷 徐" w:date="2025-01-03T16:50:00Z" w16du:dateUtc="2025-01-03T08:50:00Z"/>
                <w:rFonts w:ascii="Times New Roman" w:eastAsiaTheme="minorEastAsia" w:hAnsi="Times New Roman" w:cs="Times New Roman"/>
                <w:rPrChange w:id="24029" w:author="瑋婷 徐" w:date="2025-01-04T22:53:00Z" w16du:dateUtc="2025-01-04T14:53:00Z">
                  <w:rPr>
                    <w:ins w:id="24030" w:author="瑋婷 徐" w:date="2025-01-03T16:50:00Z" w16du:dateUtc="2025-01-03T08:50:00Z"/>
                    <w:rFonts w:ascii="Times New Roman" w:eastAsia="Times New Roman" w:hAnsi="Times New Roman" w:cs="Times New Roman"/>
                    <w:sz w:val="20"/>
                    <w:szCs w:val="20"/>
                  </w:rPr>
                </w:rPrChange>
              </w:rPr>
              <w:pPrChange w:id="2403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60D7799"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032" w:author="瑋婷 徐" w:date="2025-01-03T16:50:00Z" w16du:dateUtc="2025-01-03T08:50:00Z"/>
                <w:rFonts w:ascii="Times New Roman" w:eastAsiaTheme="minorEastAsia" w:hAnsi="Times New Roman" w:cs="Times New Roman"/>
                <w:rPrChange w:id="24033" w:author="瑋婷 徐" w:date="2025-01-04T22:53:00Z" w16du:dateUtc="2025-01-04T14:53:00Z">
                  <w:rPr>
                    <w:ins w:id="24034" w:author="瑋婷 徐" w:date="2025-01-03T16:50:00Z" w16du:dateUtc="2025-01-03T08:50:00Z"/>
                    <w:rFonts w:ascii="Times New Roman" w:eastAsia="Times New Roman" w:hAnsi="Times New Roman" w:cs="Times New Roman"/>
                    <w:sz w:val="20"/>
                    <w:szCs w:val="20"/>
                  </w:rPr>
                </w:rPrChange>
              </w:rPr>
              <w:pPrChange w:id="240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DB2243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036" w:author="瑋婷 徐" w:date="2025-01-03T16:50:00Z" w16du:dateUtc="2025-01-03T08:50:00Z"/>
                <w:rFonts w:ascii="Times New Roman" w:eastAsiaTheme="minorEastAsia" w:hAnsi="Times New Roman" w:cs="Times New Roman"/>
                <w:rPrChange w:id="24037" w:author="瑋婷 徐" w:date="2025-01-04T22:53:00Z" w16du:dateUtc="2025-01-04T14:53:00Z">
                  <w:rPr>
                    <w:ins w:id="24038" w:author="瑋婷 徐" w:date="2025-01-03T16:50:00Z" w16du:dateUtc="2025-01-03T08:50:00Z"/>
                    <w:rFonts w:ascii="Times New Roman" w:eastAsia="Times New Roman" w:hAnsi="Times New Roman" w:cs="Times New Roman"/>
                    <w:sz w:val="20"/>
                    <w:szCs w:val="20"/>
                  </w:rPr>
                </w:rPrChange>
              </w:rPr>
              <w:pPrChange w:id="2403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62590A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040" w:author="瑋婷 徐" w:date="2025-01-03T16:50:00Z" w16du:dateUtc="2025-01-03T08:50:00Z"/>
                <w:rFonts w:ascii="Times New Roman" w:eastAsiaTheme="minorEastAsia" w:hAnsi="Times New Roman" w:cs="Times New Roman"/>
                <w:rPrChange w:id="24041" w:author="瑋婷 徐" w:date="2025-01-04T22:53:00Z" w16du:dateUtc="2025-01-04T14:53:00Z">
                  <w:rPr>
                    <w:ins w:id="24042" w:author="瑋婷 徐" w:date="2025-01-03T16:50:00Z" w16du:dateUtc="2025-01-03T08:50:00Z"/>
                    <w:rFonts w:ascii="Times New Roman" w:eastAsia="Times New Roman" w:hAnsi="Times New Roman" w:cs="Times New Roman"/>
                    <w:sz w:val="20"/>
                    <w:szCs w:val="20"/>
                  </w:rPr>
                </w:rPrChange>
              </w:rPr>
              <w:pPrChange w:id="2404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A2A412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044" w:author="瑋婷 徐" w:date="2025-01-03T16:50:00Z" w16du:dateUtc="2025-01-03T08:50:00Z"/>
                <w:rFonts w:ascii="Times New Roman" w:eastAsiaTheme="minorEastAsia" w:hAnsi="Times New Roman" w:cs="Times New Roman"/>
                <w:rPrChange w:id="24045" w:author="瑋婷 徐" w:date="2025-01-04T22:53:00Z" w16du:dateUtc="2025-01-04T14:53:00Z">
                  <w:rPr>
                    <w:ins w:id="24046" w:author="瑋婷 徐" w:date="2025-01-03T16:50:00Z" w16du:dateUtc="2025-01-03T08:50:00Z"/>
                    <w:rFonts w:ascii="Times New Roman" w:eastAsia="Times New Roman" w:hAnsi="Times New Roman" w:cs="Times New Roman"/>
                    <w:sz w:val="20"/>
                    <w:szCs w:val="20"/>
                  </w:rPr>
                </w:rPrChange>
              </w:rPr>
              <w:pPrChange w:id="240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221399F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048" w:author="瑋婷 徐" w:date="2025-01-03T16:50:00Z" w16du:dateUtc="2025-01-03T08:50:00Z"/>
                <w:rFonts w:ascii="Times New Roman" w:eastAsiaTheme="minorEastAsia" w:hAnsi="Times New Roman" w:cs="Times New Roman"/>
                <w:rPrChange w:id="24049" w:author="瑋婷 徐" w:date="2025-01-04T22:53:00Z" w16du:dateUtc="2025-01-04T14:53:00Z">
                  <w:rPr>
                    <w:ins w:id="24050" w:author="瑋婷 徐" w:date="2025-01-03T16:50:00Z" w16du:dateUtc="2025-01-03T08:50:00Z"/>
                    <w:rFonts w:ascii="Times New Roman" w:eastAsia="Times New Roman" w:hAnsi="Times New Roman" w:cs="Times New Roman"/>
                    <w:sz w:val="20"/>
                    <w:szCs w:val="20"/>
                  </w:rPr>
                </w:rPrChange>
              </w:rPr>
              <w:pPrChange w:id="240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F0C1C" w14:paraId="0A96D639" w14:textId="77777777" w:rsidTr="003C19C7">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4052" w:author="瑋婷 徐" w:date="2025-01-03T17:01:00Z" w16du:dateUtc="2025-01-03T09:01:00Z">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24053" w:author="瑋婷 徐" w:date="2025-01-03T16:50:00Z"/>
          <w:trPrChange w:id="24054"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4055" w:author="瑋婷 徐" w:date="2025-01-03T17:01:00Z" w16du:dateUtc="2025-01-03T09:01:00Z">
              <w:tcPr>
                <w:tcW w:w="781" w:type="pct"/>
                <w:gridSpan w:val="2"/>
                <w:vAlign w:val="center"/>
                <w:hideMark/>
              </w:tcPr>
            </w:tcPrChange>
          </w:tcPr>
          <w:p w14:paraId="43F01681" w14:textId="77777777" w:rsidR="003C19C7" w:rsidRPr="00D51403" w:rsidRDefault="003C19C7">
            <w:pPr>
              <w:spacing w:line="360" w:lineRule="auto"/>
              <w:jc w:val="both"/>
              <w:rPr>
                <w:ins w:id="24056" w:author="瑋婷 徐" w:date="2025-01-03T16:50:00Z" w16du:dateUtc="2025-01-03T08:50:00Z"/>
                <w:rFonts w:ascii="Times New Roman" w:eastAsiaTheme="minorEastAsia" w:hAnsi="Times New Roman" w:cs="Times New Roman"/>
                <w:b w:val="0"/>
                <w:bCs w:val="0"/>
                <w:color w:val="000000"/>
                <w:rPrChange w:id="24057" w:author="瑋婷 徐" w:date="2025-01-04T22:53:00Z" w16du:dateUtc="2025-01-04T14:53:00Z">
                  <w:rPr>
                    <w:ins w:id="24058" w:author="瑋婷 徐" w:date="2025-01-03T16:50:00Z" w16du:dateUtc="2025-01-03T08:50:00Z"/>
                    <w:rFonts w:ascii="Calibri" w:hAnsi="Calibri" w:cs="Calibri"/>
                    <w:color w:val="000000"/>
                    <w:sz w:val="22"/>
                    <w:szCs w:val="22"/>
                  </w:rPr>
                </w:rPrChange>
              </w:rPr>
              <w:pPrChange w:id="24059" w:author="瑋婷 徐" w:date="2025-01-03T16:55:00Z" w16du:dateUtc="2025-01-03T08:55:00Z">
                <w:pPr/>
              </w:pPrChange>
            </w:pPr>
            <w:ins w:id="24060" w:author="瑋婷 徐" w:date="2025-01-03T16:50:00Z" w16du:dateUtc="2025-01-03T08:50:00Z">
              <w:r w:rsidRPr="00D51403">
                <w:rPr>
                  <w:rFonts w:ascii="Times New Roman" w:eastAsiaTheme="minorEastAsia" w:hAnsi="Times New Roman" w:cs="Times New Roman" w:hint="eastAsia"/>
                  <w:b w:val="0"/>
                  <w:bCs w:val="0"/>
                  <w:color w:val="000000"/>
                  <w:rPrChange w:id="24061" w:author="瑋婷 徐" w:date="2025-01-04T22:53:00Z" w16du:dateUtc="2025-01-04T14:53:00Z">
                    <w:rPr>
                      <w:rFonts w:ascii="Calibri" w:hAnsi="Calibri" w:cs="Calibri" w:hint="eastAsia"/>
                      <w:color w:val="000000"/>
                      <w:sz w:val="22"/>
                      <w:szCs w:val="22"/>
                    </w:rPr>
                  </w:rPrChange>
                </w:rPr>
                <w:t>褐頭花翼</w:t>
              </w:r>
              <w:r w:rsidRPr="00D51403">
                <w:rPr>
                  <w:rFonts w:ascii="Times New Roman" w:eastAsiaTheme="minorEastAsia" w:hAnsi="Times New Roman" w:cs="Times New Roman"/>
                  <w:b w:val="0"/>
                  <w:bCs w:val="0"/>
                  <w:color w:val="000000"/>
                  <w:rPrChange w:id="24062" w:author="瑋婷 徐" w:date="2025-01-04T22:53:00Z" w16du:dateUtc="2025-01-04T14:53:00Z">
                    <w:rPr>
                      <w:rFonts w:ascii="Calibri" w:hAnsi="Calibri" w:cs="Calibri"/>
                      <w:color w:val="000000"/>
                      <w:sz w:val="22"/>
                      <w:szCs w:val="22"/>
                    </w:rPr>
                  </w:rPrChange>
                </w:rPr>
                <w:t xml:space="preserve"> </w:t>
              </w:r>
              <w:r w:rsidRPr="00D51403">
                <w:rPr>
                  <w:b w:val="0"/>
                  <w:bCs w:val="0"/>
                  <w:color w:val="000000"/>
                  <w:rPrChange w:id="24063"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4064"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Change w:id="24065" w:author="瑋婷 徐" w:date="2025-01-03T17:01:00Z" w16du:dateUtc="2025-01-03T09:01:00Z">
              <w:tcPr>
                <w:tcW w:w="814" w:type="pct"/>
                <w:gridSpan w:val="2"/>
                <w:vAlign w:val="center"/>
                <w:hideMark/>
              </w:tcPr>
            </w:tcPrChange>
          </w:tcPr>
          <w:p w14:paraId="6C9C264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066" w:author="瑋婷 徐" w:date="2025-01-03T16:50:00Z" w16du:dateUtc="2025-01-03T08:50:00Z"/>
                <w:rFonts w:ascii="Times New Roman" w:eastAsiaTheme="minorEastAsia" w:hAnsi="Times New Roman" w:cs="Times New Roman"/>
                <w:i/>
                <w:iCs/>
                <w:color w:val="000000"/>
                <w:rPrChange w:id="24067" w:author="瑋婷 徐" w:date="2025-01-04T22:53:00Z" w16du:dateUtc="2025-01-04T14:53:00Z">
                  <w:rPr>
                    <w:ins w:id="24068" w:author="瑋婷 徐" w:date="2025-01-03T16:50:00Z" w16du:dateUtc="2025-01-03T08:50:00Z"/>
                    <w:rFonts w:ascii="Calibri" w:hAnsi="Calibri" w:cs="Calibri"/>
                    <w:i/>
                    <w:iCs/>
                    <w:color w:val="000000"/>
                    <w:sz w:val="22"/>
                    <w:szCs w:val="22"/>
                  </w:rPr>
                </w:rPrChange>
              </w:rPr>
              <w:pPrChange w:id="240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070" w:author="瑋婷 徐" w:date="2025-01-03T16:50:00Z" w16du:dateUtc="2025-01-03T08:50:00Z">
              <w:r w:rsidRPr="00D51403">
                <w:rPr>
                  <w:rFonts w:ascii="Times New Roman" w:eastAsiaTheme="minorEastAsia" w:hAnsi="Times New Roman" w:cs="Times New Roman"/>
                  <w:i/>
                  <w:iCs/>
                  <w:color w:val="000000"/>
                  <w:rPrChange w:id="24071" w:author="瑋婷 徐" w:date="2025-01-04T22:53:00Z" w16du:dateUtc="2025-01-04T14:53:00Z">
                    <w:rPr>
                      <w:rFonts w:ascii="Calibri" w:hAnsi="Calibri" w:cs="Calibri"/>
                      <w:i/>
                      <w:iCs/>
                      <w:color w:val="000000"/>
                      <w:sz w:val="22"/>
                      <w:szCs w:val="22"/>
                    </w:rPr>
                  </w:rPrChange>
                </w:rPr>
                <w:t>Fulvetta formosana</w:t>
              </w:r>
            </w:ins>
          </w:p>
        </w:tc>
        <w:tc>
          <w:tcPr>
            <w:tcW w:w="0" w:type="pct"/>
            <w:noWrap/>
            <w:vAlign w:val="center"/>
            <w:hideMark/>
            <w:tcPrChange w:id="24072" w:author="瑋婷 徐" w:date="2025-01-03T17:01:00Z" w16du:dateUtc="2025-01-03T09:01:00Z">
              <w:tcPr>
                <w:tcW w:w="162" w:type="pct"/>
                <w:gridSpan w:val="2"/>
                <w:noWrap/>
                <w:vAlign w:val="center"/>
                <w:hideMark/>
              </w:tcPr>
            </w:tcPrChange>
          </w:tcPr>
          <w:p w14:paraId="3D74922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073" w:author="瑋婷 徐" w:date="2025-01-03T16:50:00Z" w16du:dateUtc="2025-01-03T08:50:00Z"/>
                <w:rFonts w:ascii="Times New Roman" w:eastAsiaTheme="minorEastAsia" w:hAnsi="Times New Roman" w:cs="Times New Roman"/>
                <w:i/>
                <w:iCs/>
                <w:color w:val="000000"/>
                <w:rPrChange w:id="24074" w:author="瑋婷 徐" w:date="2025-01-04T22:53:00Z" w16du:dateUtc="2025-01-04T14:53:00Z">
                  <w:rPr>
                    <w:ins w:id="24075" w:author="瑋婷 徐" w:date="2025-01-03T16:50:00Z" w16du:dateUtc="2025-01-03T08:50:00Z"/>
                    <w:rFonts w:ascii="Calibri" w:hAnsi="Calibri" w:cs="Calibri"/>
                    <w:i/>
                    <w:iCs/>
                    <w:color w:val="000000"/>
                    <w:sz w:val="22"/>
                    <w:szCs w:val="22"/>
                  </w:rPr>
                </w:rPrChange>
              </w:rPr>
              <w:pPrChange w:id="240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077" w:author="瑋婷 徐" w:date="2025-01-03T17:01:00Z" w16du:dateUtc="2025-01-03T09:01:00Z">
              <w:tcPr>
                <w:tcW w:w="162" w:type="pct"/>
                <w:gridSpan w:val="2"/>
                <w:noWrap/>
                <w:vAlign w:val="center"/>
                <w:hideMark/>
              </w:tcPr>
            </w:tcPrChange>
          </w:tcPr>
          <w:p w14:paraId="3C18F79B"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078" w:author="瑋婷 徐" w:date="2025-01-03T16:50:00Z" w16du:dateUtc="2025-01-03T08:50:00Z"/>
                <w:rFonts w:ascii="Times New Roman" w:eastAsiaTheme="minorEastAsia" w:hAnsi="Times New Roman" w:cs="Times New Roman"/>
                <w:rPrChange w:id="24079" w:author="瑋婷 徐" w:date="2025-01-04T22:53:00Z" w16du:dateUtc="2025-01-04T14:53:00Z">
                  <w:rPr>
                    <w:ins w:id="24080" w:author="瑋婷 徐" w:date="2025-01-03T16:50:00Z" w16du:dateUtc="2025-01-03T08:50:00Z"/>
                    <w:rFonts w:ascii="Times New Roman" w:eastAsia="Times New Roman" w:hAnsi="Times New Roman" w:cs="Times New Roman"/>
                    <w:sz w:val="20"/>
                    <w:szCs w:val="20"/>
                  </w:rPr>
                </w:rPrChange>
              </w:rPr>
              <w:pPrChange w:id="2408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082" w:author="瑋婷 徐" w:date="2025-01-03T17:01:00Z" w16du:dateUtc="2025-01-03T09:01:00Z">
              <w:tcPr>
                <w:tcW w:w="162" w:type="pct"/>
                <w:gridSpan w:val="2"/>
                <w:noWrap/>
                <w:vAlign w:val="center"/>
                <w:hideMark/>
              </w:tcPr>
            </w:tcPrChange>
          </w:tcPr>
          <w:p w14:paraId="24DFC9AE"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083" w:author="瑋婷 徐" w:date="2025-01-03T16:50:00Z" w16du:dateUtc="2025-01-03T08:50:00Z"/>
                <w:rFonts w:ascii="Times New Roman" w:eastAsiaTheme="minorEastAsia" w:hAnsi="Times New Roman" w:cs="Times New Roman"/>
                <w:rPrChange w:id="24084" w:author="瑋婷 徐" w:date="2025-01-04T22:53:00Z" w16du:dateUtc="2025-01-04T14:53:00Z">
                  <w:rPr>
                    <w:ins w:id="24085" w:author="瑋婷 徐" w:date="2025-01-03T16:50:00Z" w16du:dateUtc="2025-01-03T08:50:00Z"/>
                    <w:rFonts w:ascii="Times New Roman" w:eastAsia="Times New Roman" w:hAnsi="Times New Roman" w:cs="Times New Roman"/>
                    <w:sz w:val="20"/>
                    <w:szCs w:val="20"/>
                  </w:rPr>
                </w:rPrChange>
              </w:rPr>
              <w:pPrChange w:id="240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087" w:author="瑋婷 徐" w:date="2025-01-03T17:01:00Z" w16du:dateUtc="2025-01-03T09:01:00Z">
              <w:tcPr>
                <w:tcW w:w="162" w:type="pct"/>
                <w:gridSpan w:val="2"/>
                <w:noWrap/>
                <w:vAlign w:val="center"/>
                <w:hideMark/>
              </w:tcPr>
            </w:tcPrChange>
          </w:tcPr>
          <w:p w14:paraId="3848DFEB"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088" w:author="瑋婷 徐" w:date="2025-01-03T16:50:00Z" w16du:dateUtc="2025-01-03T08:50:00Z"/>
                <w:rFonts w:ascii="Times New Roman" w:eastAsiaTheme="minorEastAsia" w:hAnsi="Times New Roman" w:cs="Times New Roman"/>
                <w:rPrChange w:id="24089" w:author="瑋婷 徐" w:date="2025-01-04T22:53:00Z" w16du:dateUtc="2025-01-04T14:53:00Z">
                  <w:rPr>
                    <w:ins w:id="24090" w:author="瑋婷 徐" w:date="2025-01-03T16:50:00Z" w16du:dateUtc="2025-01-03T08:50:00Z"/>
                    <w:rFonts w:ascii="Times New Roman" w:eastAsia="Times New Roman" w:hAnsi="Times New Roman" w:cs="Times New Roman"/>
                    <w:sz w:val="20"/>
                    <w:szCs w:val="20"/>
                  </w:rPr>
                </w:rPrChange>
              </w:rPr>
              <w:pPrChange w:id="2409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092" w:author="瑋婷 徐" w:date="2025-01-03T17:01:00Z" w16du:dateUtc="2025-01-03T09:01:00Z">
              <w:tcPr>
                <w:tcW w:w="162" w:type="pct"/>
                <w:gridSpan w:val="2"/>
                <w:noWrap/>
                <w:vAlign w:val="center"/>
                <w:hideMark/>
              </w:tcPr>
            </w:tcPrChange>
          </w:tcPr>
          <w:p w14:paraId="5EC30DB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093" w:author="瑋婷 徐" w:date="2025-01-03T16:50:00Z" w16du:dateUtc="2025-01-03T08:50:00Z"/>
                <w:rFonts w:ascii="Times New Roman" w:eastAsiaTheme="minorEastAsia" w:hAnsi="Times New Roman" w:cs="Times New Roman"/>
                <w:rPrChange w:id="24094" w:author="瑋婷 徐" w:date="2025-01-04T22:53:00Z" w16du:dateUtc="2025-01-04T14:53:00Z">
                  <w:rPr>
                    <w:ins w:id="24095" w:author="瑋婷 徐" w:date="2025-01-03T16:50:00Z" w16du:dateUtc="2025-01-03T08:50:00Z"/>
                    <w:rFonts w:ascii="Times New Roman" w:eastAsia="Times New Roman" w:hAnsi="Times New Roman" w:cs="Times New Roman"/>
                    <w:sz w:val="20"/>
                    <w:szCs w:val="20"/>
                  </w:rPr>
                </w:rPrChange>
              </w:rPr>
              <w:pPrChange w:id="240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097" w:author="瑋婷 徐" w:date="2025-01-03T17:01:00Z" w16du:dateUtc="2025-01-03T09:01:00Z">
              <w:tcPr>
                <w:tcW w:w="162" w:type="pct"/>
                <w:gridSpan w:val="2"/>
                <w:noWrap/>
                <w:vAlign w:val="center"/>
                <w:hideMark/>
              </w:tcPr>
            </w:tcPrChange>
          </w:tcPr>
          <w:p w14:paraId="7BF1188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098" w:author="瑋婷 徐" w:date="2025-01-03T16:50:00Z" w16du:dateUtc="2025-01-03T08:50:00Z"/>
                <w:rFonts w:ascii="Times New Roman" w:eastAsiaTheme="minorEastAsia" w:hAnsi="Times New Roman" w:cs="Times New Roman"/>
                <w:rPrChange w:id="24099" w:author="瑋婷 徐" w:date="2025-01-04T22:53:00Z" w16du:dateUtc="2025-01-04T14:53:00Z">
                  <w:rPr>
                    <w:ins w:id="24100" w:author="瑋婷 徐" w:date="2025-01-03T16:50:00Z" w16du:dateUtc="2025-01-03T08:50:00Z"/>
                    <w:rFonts w:ascii="Times New Roman" w:eastAsia="Times New Roman" w:hAnsi="Times New Roman" w:cs="Times New Roman"/>
                    <w:sz w:val="20"/>
                    <w:szCs w:val="20"/>
                  </w:rPr>
                </w:rPrChange>
              </w:rPr>
              <w:pPrChange w:id="241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102" w:author="瑋婷 徐" w:date="2025-01-03T17:01:00Z" w16du:dateUtc="2025-01-03T09:01:00Z">
              <w:tcPr>
                <w:tcW w:w="162" w:type="pct"/>
                <w:gridSpan w:val="2"/>
                <w:noWrap/>
                <w:vAlign w:val="center"/>
                <w:hideMark/>
              </w:tcPr>
            </w:tcPrChange>
          </w:tcPr>
          <w:p w14:paraId="6B474CC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03" w:author="瑋婷 徐" w:date="2025-01-03T16:50:00Z" w16du:dateUtc="2025-01-03T08:50:00Z"/>
                <w:rFonts w:ascii="Times New Roman" w:eastAsiaTheme="minorEastAsia" w:hAnsi="Times New Roman" w:cs="Times New Roman"/>
                <w:rPrChange w:id="24104" w:author="瑋婷 徐" w:date="2025-01-04T22:53:00Z" w16du:dateUtc="2025-01-04T14:53:00Z">
                  <w:rPr>
                    <w:ins w:id="24105" w:author="瑋婷 徐" w:date="2025-01-03T16:50:00Z" w16du:dateUtc="2025-01-03T08:50:00Z"/>
                    <w:rFonts w:ascii="Times New Roman" w:eastAsia="Times New Roman" w:hAnsi="Times New Roman" w:cs="Times New Roman"/>
                    <w:sz w:val="20"/>
                    <w:szCs w:val="20"/>
                  </w:rPr>
                </w:rPrChange>
              </w:rPr>
              <w:pPrChange w:id="2410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107" w:author="瑋婷 徐" w:date="2025-01-03T17:01:00Z" w16du:dateUtc="2025-01-03T09:01:00Z">
              <w:tcPr>
                <w:tcW w:w="162" w:type="pct"/>
                <w:gridSpan w:val="2"/>
                <w:noWrap/>
                <w:vAlign w:val="center"/>
                <w:hideMark/>
              </w:tcPr>
            </w:tcPrChange>
          </w:tcPr>
          <w:p w14:paraId="29598F2A"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08" w:author="瑋婷 徐" w:date="2025-01-03T16:50:00Z" w16du:dateUtc="2025-01-03T08:50:00Z"/>
                <w:rFonts w:ascii="Times New Roman" w:eastAsiaTheme="minorEastAsia" w:hAnsi="Times New Roman" w:cs="Times New Roman"/>
                <w:rPrChange w:id="24109" w:author="瑋婷 徐" w:date="2025-01-04T22:53:00Z" w16du:dateUtc="2025-01-04T14:53:00Z">
                  <w:rPr>
                    <w:ins w:id="24110" w:author="瑋婷 徐" w:date="2025-01-03T16:50:00Z" w16du:dateUtc="2025-01-03T08:50:00Z"/>
                    <w:rFonts w:ascii="Times New Roman" w:eastAsia="Times New Roman" w:hAnsi="Times New Roman" w:cs="Times New Roman"/>
                    <w:sz w:val="20"/>
                    <w:szCs w:val="20"/>
                  </w:rPr>
                </w:rPrChange>
              </w:rPr>
              <w:pPrChange w:id="241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112" w:author="瑋婷 徐" w:date="2025-01-03T17:01:00Z" w16du:dateUtc="2025-01-03T09:01:00Z">
              <w:tcPr>
                <w:tcW w:w="162" w:type="pct"/>
                <w:gridSpan w:val="2"/>
                <w:noWrap/>
                <w:vAlign w:val="center"/>
                <w:hideMark/>
              </w:tcPr>
            </w:tcPrChange>
          </w:tcPr>
          <w:p w14:paraId="6BD6177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13" w:author="瑋婷 徐" w:date="2025-01-03T16:50:00Z" w16du:dateUtc="2025-01-03T08:50:00Z"/>
                <w:rFonts w:ascii="Times New Roman" w:eastAsiaTheme="minorEastAsia" w:hAnsi="Times New Roman" w:cs="Times New Roman"/>
                <w:rPrChange w:id="24114" w:author="瑋婷 徐" w:date="2025-01-04T22:53:00Z" w16du:dateUtc="2025-01-04T14:53:00Z">
                  <w:rPr>
                    <w:ins w:id="24115" w:author="瑋婷 徐" w:date="2025-01-03T16:50:00Z" w16du:dateUtc="2025-01-03T08:50:00Z"/>
                    <w:rFonts w:ascii="Times New Roman" w:eastAsia="Times New Roman" w:hAnsi="Times New Roman" w:cs="Times New Roman"/>
                    <w:sz w:val="20"/>
                    <w:szCs w:val="20"/>
                  </w:rPr>
                </w:rPrChange>
              </w:rPr>
              <w:pPrChange w:id="2411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117" w:author="瑋婷 徐" w:date="2025-01-03T17:01:00Z" w16du:dateUtc="2025-01-03T09:01:00Z">
              <w:tcPr>
                <w:tcW w:w="162" w:type="pct"/>
                <w:gridSpan w:val="2"/>
                <w:noWrap/>
                <w:vAlign w:val="center"/>
                <w:hideMark/>
              </w:tcPr>
            </w:tcPrChange>
          </w:tcPr>
          <w:p w14:paraId="0F5049CB"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18" w:author="瑋婷 徐" w:date="2025-01-03T16:50:00Z" w16du:dateUtc="2025-01-03T08:50:00Z"/>
                <w:rFonts w:ascii="Times New Roman" w:eastAsiaTheme="minorEastAsia" w:hAnsi="Times New Roman" w:cs="Times New Roman"/>
                <w:rPrChange w:id="24119" w:author="瑋婷 徐" w:date="2025-01-04T22:53:00Z" w16du:dateUtc="2025-01-04T14:53:00Z">
                  <w:rPr>
                    <w:ins w:id="24120" w:author="瑋婷 徐" w:date="2025-01-03T16:50:00Z" w16du:dateUtc="2025-01-03T08:50:00Z"/>
                    <w:rFonts w:ascii="Times New Roman" w:eastAsia="Times New Roman" w:hAnsi="Times New Roman" w:cs="Times New Roman"/>
                    <w:sz w:val="20"/>
                    <w:szCs w:val="20"/>
                  </w:rPr>
                </w:rPrChange>
              </w:rPr>
              <w:pPrChange w:id="2412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122" w:author="瑋婷 徐" w:date="2025-01-03T17:01:00Z" w16du:dateUtc="2025-01-03T09:01:00Z">
              <w:tcPr>
                <w:tcW w:w="162" w:type="pct"/>
                <w:gridSpan w:val="2"/>
                <w:noWrap/>
                <w:vAlign w:val="center"/>
                <w:hideMark/>
              </w:tcPr>
            </w:tcPrChange>
          </w:tcPr>
          <w:p w14:paraId="162B9E8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23" w:author="瑋婷 徐" w:date="2025-01-03T16:50:00Z" w16du:dateUtc="2025-01-03T08:50:00Z"/>
                <w:rFonts w:ascii="Times New Roman" w:eastAsiaTheme="minorEastAsia" w:hAnsi="Times New Roman" w:cs="Times New Roman"/>
                <w:rPrChange w:id="24124" w:author="瑋婷 徐" w:date="2025-01-04T22:53:00Z" w16du:dateUtc="2025-01-04T14:53:00Z">
                  <w:rPr>
                    <w:ins w:id="24125" w:author="瑋婷 徐" w:date="2025-01-03T16:50:00Z" w16du:dateUtc="2025-01-03T08:50:00Z"/>
                    <w:rFonts w:ascii="Times New Roman" w:eastAsia="Times New Roman" w:hAnsi="Times New Roman" w:cs="Times New Roman"/>
                    <w:sz w:val="20"/>
                    <w:szCs w:val="20"/>
                  </w:rPr>
                </w:rPrChange>
              </w:rPr>
              <w:pPrChange w:id="2412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127" w:author="瑋婷 徐" w:date="2025-01-03T17:01:00Z" w16du:dateUtc="2025-01-03T09:01:00Z">
              <w:tcPr>
                <w:tcW w:w="162" w:type="pct"/>
                <w:gridSpan w:val="2"/>
                <w:noWrap/>
                <w:vAlign w:val="center"/>
                <w:hideMark/>
              </w:tcPr>
            </w:tcPrChange>
          </w:tcPr>
          <w:p w14:paraId="226D7A3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28" w:author="瑋婷 徐" w:date="2025-01-03T16:50:00Z" w16du:dateUtc="2025-01-03T08:50:00Z"/>
                <w:rFonts w:ascii="Times New Roman" w:eastAsiaTheme="minorEastAsia" w:hAnsi="Times New Roman" w:cs="Times New Roman"/>
                <w:rPrChange w:id="24129" w:author="瑋婷 徐" w:date="2025-01-04T22:53:00Z" w16du:dateUtc="2025-01-04T14:53:00Z">
                  <w:rPr>
                    <w:ins w:id="24130" w:author="瑋婷 徐" w:date="2025-01-03T16:50:00Z" w16du:dateUtc="2025-01-03T08:50:00Z"/>
                    <w:rFonts w:ascii="Times New Roman" w:eastAsia="Times New Roman" w:hAnsi="Times New Roman" w:cs="Times New Roman"/>
                    <w:sz w:val="20"/>
                    <w:szCs w:val="20"/>
                  </w:rPr>
                </w:rPrChange>
              </w:rPr>
              <w:pPrChange w:id="2413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132" w:author="瑋婷 徐" w:date="2025-01-03T17:01:00Z" w16du:dateUtc="2025-01-03T09:01:00Z">
              <w:tcPr>
                <w:tcW w:w="162" w:type="pct"/>
                <w:gridSpan w:val="2"/>
                <w:noWrap/>
                <w:vAlign w:val="center"/>
                <w:hideMark/>
              </w:tcPr>
            </w:tcPrChange>
          </w:tcPr>
          <w:p w14:paraId="5CF622F0"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33" w:author="瑋婷 徐" w:date="2025-01-03T16:50:00Z" w16du:dateUtc="2025-01-03T08:50:00Z"/>
                <w:rFonts w:ascii="Times New Roman" w:eastAsiaTheme="minorEastAsia" w:hAnsi="Times New Roman" w:cs="Times New Roman"/>
                <w:rPrChange w:id="24134" w:author="瑋婷 徐" w:date="2025-01-04T22:53:00Z" w16du:dateUtc="2025-01-04T14:53:00Z">
                  <w:rPr>
                    <w:ins w:id="24135" w:author="瑋婷 徐" w:date="2025-01-03T16:50:00Z" w16du:dateUtc="2025-01-03T08:50:00Z"/>
                    <w:rFonts w:ascii="Times New Roman" w:eastAsia="Times New Roman" w:hAnsi="Times New Roman" w:cs="Times New Roman"/>
                    <w:sz w:val="20"/>
                    <w:szCs w:val="20"/>
                  </w:rPr>
                </w:rPrChange>
              </w:rPr>
              <w:pPrChange w:id="2413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137" w:author="瑋婷 徐" w:date="2025-01-03T17:01:00Z" w16du:dateUtc="2025-01-03T09:01:00Z">
              <w:tcPr>
                <w:tcW w:w="162" w:type="pct"/>
                <w:gridSpan w:val="2"/>
                <w:noWrap/>
                <w:vAlign w:val="center"/>
                <w:hideMark/>
              </w:tcPr>
            </w:tcPrChange>
          </w:tcPr>
          <w:p w14:paraId="69A7294D"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38" w:author="瑋婷 徐" w:date="2025-01-03T16:50:00Z" w16du:dateUtc="2025-01-03T08:50:00Z"/>
                <w:rFonts w:ascii="Times New Roman" w:eastAsiaTheme="minorEastAsia" w:hAnsi="Times New Roman" w:cs="Times New Roman"/>
                <w:rPrChange w:id="24139" w:author="瑋婷 徐" w:date="2025-01-04T22:53:00Z" w16du:dateUtc="2025-01-04T14:53:00Z">
                  <w:rPr>
                    <w:ins w:id="24140" w:author="瑋婷 徐" w:date="2025-01-03T16:50:00Z" w16du:dateUtc="2025-01-03T08:50:00Z"/>
                    <w:rFonts w:ascii="Times New Roman" w:eastAsia="Times New Roman" w:hAnsi="Times New Roman" w:cs="Times New Roman"/>
                    <w:sz w:val="20"/>
                    <w:szCs w:val="20"/>
                  </w:rPr>
                </w:rPrChange>
              </w:rPr>
              <w:pPrChange w:id="241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142" w:author="瑋婷 徐" w:date="2025-01-03T17:01:00Z" w16du:dateUtc="2025-01-03T09:01:00Z">
              <w:tcPr>
                <w:tcW w:w="162" w:type="pct"/>
                <w:gridSpan w:val="2"/>
                <w:noWrap/>
                <w:vAlign w:val="center"/>
                <w:hideMark/>
              </w:tcPr>
            </w:tcPrChange>
          </w:tcPr>
          <w:p w14:paraId="4CE86030"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43" w:author="瑋婷 徐" w:date="2025-01-03T16:50:00Z" w16du:dateUtc="2025-01-03T08:50:00Z"/>
                <w:rFonts w:ascii="Times New Roman" w:eastAsiaTheme="minorEastAsia" w:hAnsi="Times New Roman" w:cs="Times New Roman"/>
                <w:rPrChange w:id="24144" w:author="瑋婷 徐" w:date="2025-01-04T22:53:00Z" w16du:dateUtc="2025-01-04T14:53:00Z">
                  <w:rPr>
                    <w:ins w:id="24145" w:author="瑋婷 徐" w:date="2025-01-03T16:50:00Z" w16du:dateUtc="2025-01-03T08:50:00Z"/>
                    <w:rFonts w:ascii="Times New Roman" w:eastAsia="Times New Roman" w:hAnsi="Times New Roman" w:cs="Times New Roman"/>
                    <w:sz w:val="20"/>
                    <w:szCs w:val="20"/>
                  </w:rPr>
                </w:rPrChange>
              </w:rPr>
              <w:pPrChange w:id="2414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147" w:author="瑋婷 徐" w:date="2025-01-03T17:01:00Z" w16du:dateUtc="2025-01-03T09:01:00Z">
              <w:tcPr>
                <w:tcW w:w="162" w:type="pct"/>
                <w:gridSpan w:val="2"/>
                <w:noWrap/>
                <w:vAlign w:val="center"/>
                <w:hideMark/>
              </w:tcPr>
            </w:tcPrChange>
          </w:tcPr>
          <w:p w14:paraId="09BEFCE3"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48" w:author="瑋婷 徐" w:date="2025-01-03T16:50:00Z" w16du:dateUtc="2025-01-03T08:50:00Z"/>
                <w:rFonts w:ascii="Times New Roman" w:eastAsiaTheme="minorEastAsia" w:hAnsi="Times New Roman" w:cs="Times New Roman"/>
                <w:rPrChange w:id="24149" w:author="瑋婷 徐" w:date="2025-01-04T22:53:00Z" w16du:dateUtc="2025-01-04T14:53:00Z">
                  <w:rPr>
                    <w:ins w:id="24150" w:author="瑋婷 徐" w:date="2025-01-03T16:50:00Z" w16du:dateUtc="2025-01-03T08:50:00Z"/>
                    <w:rFonts w:ascii="Times New Roman" w:eastAsia="Times New Roman" w:hAnsi="Times New Roman" w:cs="Times New Roman"/>
                    <w:sz w:val="20"/>
                    <w:szCs w:val="20"/>
                  </w:rPr>
                </w:rPrChange>
              </w:rPr>
              <w:pPrChange w:id="241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152" w:author="瑋婷 徐" w:date="2025-01-03T17:01:00Z" w16du:dateUtc="2025-01-03T09:01:00Z">
              <w:tcPr>
                <w:tcW w:w="162" w:type="pct"/>
                <w:gridSpan w:val="2"/>
                <w:noWrap/>
                <w:vAlign w:val="center"/>
                <w:hideMark/>
              </w:tcPr>
            </w:tcPrChange>
          </w:tcPr>
          <w:p w14:paraId="7EF8561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53" w:author="瑋婷 徐" w:date="2025-01-03T16:50:00Z" w16du:dateUtc="2025-01-03T08:50:00Z"/>
                <w:rFonts w:ascii="Times New Roman" w:eastAsiaTheme="minorEastAsia" w:hAnsi="Times New Roman" w:cs="Times New Roman"/>
                <w:rPrChange w:id="24154" w:author="瑋婷 徐" w:date="2025-01-04T22:53:00Z" w16du:dateUtc="2025-01-04T14:53:00Z">
                  <w:rPr>
                    <w:ins w:id="24155" w:author="瑋婷 徐" w:date="2025-01-03T16:50:00Z" w16du:dateUtc="2025-01-03T08:50:00Z"/>
                    <w:rFonts w:ascii="Times New Roman" w:eastAsia="Times New Roman" w:hAnsi="Times New Roman" w:cs="Times New Roman"/>
                    <w:sz w:val="20"/>
                    <w:szCs w:val="20"/>
                  </w:rPr>
                </w:rPrChange>
              </w:rPr>
              <w:pPrChange w:id="241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157" w:author="瑋婷 徐" w:date="2025-01-03T17:01:00Z" w16du:dateUtc="2025-01-03T09:01:00Z">
              <w:tcPr>
                <w:tcW w:w="162" w:type="pct"/>
                <w:gridSpan w:val="2"/>
                <w:noWrap/>
                <w:vAlign w:val="center"/>
                <w:hideMark/>
              </w:tcPr>
            </w:tcPrChange>
          </w:tcPr>
          <w:p w14:paraId="180AE6EE"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58" w:author="瑋婷 徐" w:date="2025-01-03T16:50:00Z" w16du:dateUtc="2025-01-03T08:50:00Z"/>
                <w:rFonts w:ascii="Times New Roman" w:eastAsiaTheme="minorEastAsia" w:hAnsi="Times New Roman" w:cs="Times New Roman"/>
                <w:rPrChange w:id="24159" w:author="瑋婷 徐" w:date="2025-01-04T22:53:00Z" w16du:dateUtc="2025-01-04T14:53:00Z">
                  <w:rPr>
                    <w:ins w:id="24160" w:author="瑋婷 徐" w:date="2025-01-03T16:50:00Z" w16du:dateUtc="2025-01-03T08:50:00Z"/>
                    <w:rFonts w:ascii="Times New Roman" w:eastAsia="Times New Roman" w:hAnsi="Times New Roman" w:cs="Times New Roman"/>
                    <w:sz w:val="20"/>
                    <w:szCs w:val="20"/>
                  </w:rPr>
                </w:rPrChange>
              </w:rPr>
              <w:pPrChange w:id="241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162" w:author="瑋婷 徐" w:date="2025-01-03T17:01:00Z" w16du:dateUtc="2025-01-03T09:01:00Z">
              <w:tcPr>
                <w:tcW w:w="162" w:type="pct"/>
                <w:gridSpan w:val="2"/>
                <w:noWrap/>
                <w:vAlign w:val="center"/>
                <w:hideMark/>
              </w:tcPr>
            </w:tcPrChange>
          </w:tcPr>
          <w:p w14:paraId="7549EBA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63" w:author="瑋婷 徐" w:date="2025-01-03T16:50:00Z" w16du:dateUtc="2025-01-03T08:50:00Z"/>
                <w:rFonts w:ascii="Times New Roman" w:eastAsiaTheme="minorEastAsia" w:hAnsi="Times New Roman" w:cs="Times New Roman"/>
                <w:rPrChange w:id="24164" w:author="瑋婷 徐" w:date="2025-01-04T22:53:00Z" w16du:dateUtc="2025-01-04T14:53:00Z">
                  <w:rPr>
                    <w:ins w:id="24165" w:author="瑋婷 徐" w:date="2025-01-03T16:50:00Z" w16du:dateUtc="2025-01-03T08:50:00Z"/>
                    <w:rFonts w:ascii="Times New Roman" w:eastAsia="Times New Roman" w:hAnsi="Times New Roman" w:cs="Times New Roman"/>
                    <w:sz w:val="20"/>
                    <w:szCs w:val="20"/>
                  </w:rPr>
                </w:rPrChange>
              </w:rPr>
              <w:pPrChange w:id="241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167" w:author="瑋婷 徐" w:date="2025-01-03T17:01:00Z" w16du:dateUtc="2025-01-03T09:01:00Z">
              <w:tcPr>
                <w:tcW w:w="162" w:type="pct"/>
                <w:gridSpan w:val="2"/>
                <w:noWrap/>
                <w:vAlign w:val="center"/>
                <w:hideMark/>
              </w:tcPr>
            </w:tcPrChange>
          </w:tcPr>
          <w:p w14:paraId="2FE1A86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68" w:author="瑋婷 徐" w:date="2025-01-03T16:50:00Z" w16du:dateUtc="2025-01-03T08:50:00Z"/>
                <w:rFonts w:ascii="Times New Roman" w:eastAsiaTheme="minorEastAsia" w:hAnsi="Times New Roman" w:cs="Times New Roman"/>
                <w:rPrChange w:id="24169" w:author="瑋婷 徐" w:date="2025-01-04T22:53:00Z" w16du:dateUtc="2025-01-04T14:53:00Z">
                  <w:rPr>
                    <w:ins w:id="24170" w:author="瑋婷 徐" w:date="2025-01-03T16:50:00Z" w16du:dateUtc="2025-01-03T08:50:00Z"/>
                    <w:rFonts w:ascii="Times New Roman" w:eastAsia="Times New Roman" w:hAnsi="Times New Roman" w:cs="Times New Roman"/>
                    <w:sz w:val="20"/>
                    <w:szCs w:val="20"/>
                  </w:rPr>
                </w:rPrChange>
              </w:rPr>
              <w:pPrChange w:id="2417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4172" w:author="瑋婷 徐" w:date="2025-01-03T17:01:00Z" w16du:dateUtc="2025-01-03T09:01:00Z">
              <w:tcPr>
                <w:tcW w:w="164" w:type="pct"/>
                <w:noWrap/>
                <w:vAlign w:val="center"/>
                <w:hideMark/>
              </w:tcPr>
            </w:tcPrChange>
          </w:tcPr>
          <w:p w14:paraId="7F0554E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173" w:author="瑋婷 徐" w:date="2025-01-03T16:50:00Z" w16du:dateUtc="2025-01-03T08:50:00Z"/>
                <w:rFonts w:ascii="Times New Roman" w:eastAsiaTheme="minorEastAsia" w:hAnsi="Times New Roman" w:cs="Times New Roman"/>
                <w:rPrChange w:id="24174" w:author="瑋婷 徐" w:date="2025-01-04T22:53:00Z" w16du:dateUtc="2025-01-04T14:53:00Z">
                  <w:rPr>
                    <w:ins w:id="24175" w:author="瑋婷 徐" w:date="2025-01-03T16:50:00Z" w16du:dateUtc="2025-01-03T08:50:00Z"/>
                    <w:rFonts w:ascii="Times New Roman" w:eastAsia="Times New Roman" w:hAnsi="Times New Roman" w:cs="Times New Roman"/>
                    <w:sz w:val="20"/>
                    <w:szCs w:val="20"/>
                  </w:rPr>
                </w:rPrChange>
              </w:rPr>
              <w:pPrChange w:id="241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F0C1C" w14:paraId="78C00605" w14:textId="77777777" w:rsidTr="003C19C7">
        <w:trPr>
          <w:cnfStyle w:val="000000100000" w:firstRow="0" w:lastRow="0" w:firstColumn="0" w:lastColumn="0" w:oddVBand="0" w:evenVBand="0" w:oddHBand="1" w:evenHBand="0" w:firstRowFirstColumn="0" w:firstRowLastColumn="0" w:lastRowFirstColumn="0" w:lastRowLastColumn="0"/>
          <w:trHeight w:val="300"/>
          <w:ins w:id="24177"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7A4F417" w14:textId="77777777" w:rsidR="003C19C7" w:rsidRPr="00D51403" w:rsidRDefault="003C19C7">
            <w:pPr>
              <w:spacing w:line="360" w:lineRule="auto"/>
              <w:jc w:val="both"/>
              <w:rPr>
                <w:ins w:id="24178" w:author="瑋婷 徐" w:date="2025-01-03T16:50:00Z" w16du:dateUtc="2025-01-03T08:50:00Z"/>
                <w:rFonts w:ascii="Times New Roman" w:eastAsiaTheme="minorEastAsia" w:hAnsi="Times New Roman" w:cs="Times New Roman"/>
                <w:b w:val="0"/>
                <w:bCs w:val="0"/>
                <w:color w:val="000000"/>
                <w:rPrChange w:id="24179" w:author="瑋婷 徐" w:date="2025-01-04T22:53:00Z" w16du:dateUtc="2025-01-04T14:53:00Z">
                  <w:rPr>
                    <w:ins w:id="24180" w:author="瑋婷 徐" w:date="2025-01-03T16:50:00Z" w16du:dateUtc="2025-01-03T08:50:00Z"/>
                    <w:rFonts w:ascii="Calibri" w:hAnsi="Calibri" w:cs="Calibri"/>
                    <w:color w:val="000000"/>
                    <w:sz w:val="22"/>
                    <w:szCs w:val="22"/>
                  </w:rPr>
                </w:rPrChange>
              </w:rPr>
              <w:pPrChange w:id="24181" w:author="瑋婷 徐" w:date="2025-01-03T16:55:00Z" w16du:dateUtc="2025-01-03T08:55:00Z">
                <w:pPr/>
              </w:pPrChange>
            </w:pPr>
            <w:ins w:id="24182" w:author="瑋婷 徐" w:date="2025-01-03T16:50:00Z" w16du:dateUtc="2025-01-03T08:50:00Z">
              <w:r w:rsidRPr="00D51403">
                <w:rPr>
                  <w:rFonts w:ascii="Times New Roman" w:eastAsiaTheme="minorEastAsia" w:hAnsi="Times New Roman" w:cs="Times New Roman" w:hint="eastAsia"/>
                  <w:b w:val="0"/>
                  <w:bCs w:val="0"/>
                  <w:color w:val="000000"/>
                  <w:rPrChange w:id="24183" w:author="瑋婷 徐" w:date="2025-01-04T22:53:00Z" w16du:dateUtc="2025-01-04T14:53:00Z">
                    <w:rPr>
                      <w:rFonts w:ascii="Calibri" w:hAnsi="Calibri" w:cs="Calibri" w:hint="eastAsia"/>
                      <w:color w:val="000000"/>
                      <w:sz w:val="22"/>
                      <w:szCs w:val="22"/>
                    </w:rPr>
                  </w:rPrChange>
                </w:rPr>
                <w:t>冠羽畫眉</w:t>
              </w:r>
              <w:r w:rsidRPr="00D51403">
                <w:rPr>
                  <w:rFonts w:ascii="Times New Roman" w:eastAsiaTheme="minorEastAsia" w:hAnsi="Times New Roman" w:cs="Times New Roman"/>
                  <w:b w:val="0"/>
                  <w:bCs w:val="0"/>
                  <w:color w:val="000000"/>
                  <w:rPrChange w:id="24184" w:author="瑋婷 徐" w:date="2025-01-04T22:53:00Z" w16du:dateUtc="2025-01-04T14:53:00Z">
                    <w:rPr>
                      <w:rFonts w:ascii="Calibri" w:hAnsi="Calibri" w:cs="Calibri"/>
                      <w:color w:val="000000"/>
                      <w:sz w:val="22"/>
                      <w:szCs w:val="22"/>
                    </w:rPr>
                  </w:rPrChange>
                </w:rPr>
                <w:t xml:space="preserve"> </w:t>
              </w:r>
              <w:r w:rsidRPr="00D51403">
                <w:rPr>
                  <w:b w:val="0"/>
                  <w:bCs w:val="0"/>
                  <w:color w:val="000000"/>
                  <w:rPrChange w:id="24185"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4186" w:author="瑋婷 徐" w:date="2025-01-04T22:53:00Z" w16du:dateUtc="2025-01-04T14:53:00Z">
                    <w:rPr>
                      <w:rFonts w:ascii="Calibri" w:hAnsi="Calibri" w:cs="Calibri"/>
                      <w:color w:val="000000"/>
                      <w:sz w:val="22"/>
                      <w:szCs w:val="22"/>
                    </w:rPr>
                  </w:rPrChange>
                </w:rPr>
                <w:t xml:space="preserve"> III</w:t>
              </w:r>
            </w:ins>
          </w:p>
        </w:tc>
        <w:tc>
          <w:tcPr>
            <w:tcW w:w="904" w:type="pct"/>
            <w:vAlign w:val="center"/>
            <w:hideMark/>
          </w:tcPr>
          <w:p w14:paraId="6E34F6B6"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187" w:author="瑋婷 徐" w:date="2025-01-03T16:50:00Z" w16du:dateUtc="2025-01-03T08:50:00Z"/>
                <w:rFonts w:ascii="Times New Roman" w:eastAsiaTheme="minorEastAsia" w:hAnsi="Times New Roman" w:cs="Times New Roman"/>
                <w:i/>
                <w:iCs/>
                <w:color w:val="000000"/>
                <w:rPrChange w:id="24188" w:author="瑋婷 徐" w:date="2025-01-04T22:53:00Z" w16du:dateUtc="2025-01-04T14:53:00Z">
                  <w:rPr>
                    <w:ins w:id="24189" w:author="瑋婷 徐" w:date="2025-01-03T16:50:00Z" w16du:dateUtc="2025-01-03T08:50:00Z"/>
                    <w:rFonts w:ascii="Calibri" w:hAnsi="Calibri" w:cs="Calibri"/>
                    <w:i/>
                    <w:iCs/>
                    <w:color w:val="000000"/>
                    <w:sz w:val="22"/>
                    <w:szCs w:val="22"/>
                  </w:rPr>
                </w:rPrChange>
              </w:rPr>
              <w:pPrChange w:id="2419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191" w:author="瑋婷 徐" w:date="2025-01-03T16:50:00Z" w16du:dateUtc="2025-01-03T08:50:00Z">
              <w:r w:rsidRPr="00D51403">
                <w:rPr>
                  <w:rFonts w:ascii="Times New Roman" w:eastAsiaTheme="minorEastAsia" w:hAnsi="Times New Roman" w:cs="Times New Roman"/>
                  <w:i/>
                  <w:iCs/>
                  <w:color w:val="000000"/>
                  <w:rPrChange w:id="24192" w:author="瑋婷 徐" w:date="2025-01-04T22:53:00Z" w16du:dateUtc="2025-01-04T14:53:00Z">
                    <w:rPr>
                      <w:rFonts w:ascii="Calibri" w:hAnsi="Calibri" w:cs="Calibri"/>
                      <w:i/>
                      <w:iCs/>
                      <w:color w:val="000000"/>
                      <w:sz w:val="22"/>
                      <w:szCs w:val="22"/>
                    </w:rPr>
                  </w:rPrChange>
                </w:rPr>
                <w:t>Yuhina brunneiceps</w:t>
              </w:r>
            </w:ins>
          </w:p>
        </w:tc>
        <w:tc>
          <w:tcPr>
            <w:tcW w:w="162" w:type="pct"/>
            <w:noWrap/>
            <w:vAlign w:val="center"/>
            <w:hideMark/>
          </w:tcPr>
          <w:p w14:paraId="00E9949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193" w:author="瑋婷 徐" w:date="2025-01-03T16:50:00Z" w16du:dateUtc="2025-01-03T08:50:00Z"/>
                <w:rFonts w:ascii="Times New Roman" w:eastAsiaTheme="minorEastAsia" w:hAnsi="Times New Roman" w:cs="Times New Roman"/>
                <w:color w:val="000000"/>
                <w:rPrChange w:id="24194" w:author="瑋婷 徐" w:date="2025-01-04T22:53:00Z" w16du:dateUtc="2025-01-04T14:53:00Z">
                  <w:rPr>
                    <w:ins w:id="24195" w:author="瑋婷 徐" w:date="2025-01-03T16:50:00Z" w16du:dateUtc="2025-01-03T08:50:00Z"/>
                    <w:rFonts w:ascii="Calibri" w:hAnsi="Calibri" w:cs="Calibri"/>
                    <w:color w:val="000000"/>
                    <w:sz w:val="22"/>
                    <w:szCs w:val="22"/>
                  </w:rPr>
                </w:rPrChange>
              </w:rPr>
              <w:pPrChange w:id="241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197" w:author="瑋婷 徐" w:date="2025-01-03T16:50:00Z" w16du:dateUtc="2025-01-03T08:50:00Z">
              <w:r w:rsidRPr="00D51403">
                <w:rPr>
                  <w:rFonts w:ascii="Times New Roman" w:eastAsiaTheme="minorEastAsia" w:hAnsi="Times New Roman" w:cs="Times New Roman"/>
                  <w:color w:val="000000"/>
                  <w:rPrChange w:id="24198"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BF60AB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199" w:author="瑋婷 徐" w:date="2025-01-03T16:50:00Z" w16du:dateUtc="2025-01-03T08:50:00Z"/>
                <w:rFonts w:ascii="Times New Roman" w:eastAsiaTheme="minorEastAsia" w:hAnsi="Times New Roman" w:cs="Times New Roman"/>
                <w:color w:val="000000"/>
                <w:rPrChange w:id="24200" w:author="瑋婷 徐" w:date="2025-01-04T22:53:00Z" w16du:dateUtc="2025-01-04T14:53:00Z">
                  <w:rPr>
                    <w:ins w:id="24201" w:author="瑋婷 徐" w:date="2025-01-03T16:50:00Z" w16du:dateUtc="2025-01-03T08:50:00Z"/>
                    <w:rFonts w:ascii="Calibri" w:hAnsi="Calibri" w:cs="Calibri"/>
                    <w:color w:val="000000"/>
                    <w:sz w:val="22"/>
                    <w:szCs w:val="22"/>
                  </w:rPr>
                </w:rPrChange>
              </w:rPr>
              <w:pPrChange w:id="2420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203" w:author="瑋婷 徐" w:date="2025-01-03T16:50:00Z" w16du:dateUtc="2025-01-03T08:50:00Z">
              <w:r w:rsidRPr="00D51403">
                <w:rPr>
                  <w:rFonts w:ascii="Times New Roman" w:eastAsiaTheme="minorEastAsia" w:hAnsi="Times New Roman" w:cs="Times New Roman"/>
                  <w:color w:val="000000"/>
                  <w:rPrChange w:id="24204"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49051E1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05" w:author="瑋婷 徐" w:date="2025-01-03T16:50:00Z" w16du:dateUtc="2025-01-03T08:50:00Z"/>
                <w:rFonts w:ascii="Times New Roman" w:eastAsiaTheme="minorEastAsia" w:hAnsi="Times New Roman" w:cs="Times New Roman"/>
                <w:color w:val="000000"/>
                <w:rPrChange w:id="24206" w:author="瑋婷 徐" w:date="2025-01-04T22:53:00Z" w16du:dateUtc="2025-01-04T14:53:00Z">
                  <w:rPr>
                    <w:ins w:id="24207" w:author="瑋婷 徐" w:date="2025-01-03T16:50:00Z" w16du:dateUtc="2025-01-03T08:50:00Z"/>
                    <w:rFonts w:ascii="Calibri" w:hAnsi="Calibri" w:cs="Calibri"/>
                    <w:color w:val="000000"/>
                    <w:sz w:val="22"/>
                    <w:szCs w:val="22"/>
                  </w:rPr>
                </w:rPrChange>
              </w:rPr>
              <w:pPrChange w:id="242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209" w:author="瑋婷 徐" w:date="2025-01-03T16:50:00Z" w16du:dateUtc="2025-01-03T08:50:00Z">
              <w:r w:rsidRPr="00D51403">
                <w:rPr>
                  <w:rFonts w:ascii="Times New Roman" w:eastAsiaTheme="minorEastAsia" w:hAnsi="Times New Roman" w:cs="Times New Roman"/>
                  <w:color w:val="000000"/>
                  <w:rPrChange w:id="24210"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64602C03"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11" w:author="瑋婷 徐" w:date="2025-01-03T16:50:00Z" w16du:dateUtc="2025-01-03T08:50:00Z"/>
                <w:rFonts w:ascii="Times New Roman" w:eastAsiaTheme="minorEastAsia" w:hAnsi="Times New Roman" w:cs="Times New Roman"/>
                <w:color w:val="000000"/>
                <w:rPrChange w:id="24212" w:author="瑋婷 徐" w:date="2025-01-04T22:53:00Z" w16du:dateUtc="2025-01-04T14:53:00Z">
                  <w:rPr>
                    <w:ins w:id="24213" w:author="瑋婷 徐" w:date="2025-01-03T16:50:00Z" w16du:dateUtc="2025-01-03T08:50:00Z"/>
                    <w:rFonts w:ascii="Calibri" w:hAnsi="Calibri" w:cs="Calibri"/>
                    <w:color w:val="000000"/>
                    <w:sz w:val="22"/>
                    <w:szCs w:val="22"/>
                  </w:rPr>
                </w:rPrChange>
              </w:rPr>
              <w:pPrChange w:id="2421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215" w:author="瑋婷 徐" w:date="2025-01-03T16:50:00Z" w16du:dateUtc="2025-01-03T08:50:00Z">
              <w:r w:rsidRPr="00D51403">
                <w:rPr>
                  <w:rFonts w:ascii="Times New Roman" w:eastAsiaTheme="minorEastAsia" w:hAnsi="Times New Roman" w:cs="Times New Roman"/>
                  <w:color w:val="000000"/>
                  <w:rPrChange w:id="24216"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5885548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17" w:author="瑋婷 徐" w:date="2025-01-03T16:50:00Z" w16du:dateUtc="2025-01-03T08:50:00Z"/>
                <w:rFonts w:ascii="Times New Roman" w:eastAsiaTheme="minorEastAsia" w:hAnsi="Times New Roman" w:cs="Times New Roman"/>
                <w:color w:val="000000"/>
                <w:rPrChange w:id="24218" w:author="瑋婷 徐" w:date="2025-01-04T22:53:00Z" w16du:dateUtc="2025-01-04T14:53:00Z">
                  <w:rPr>
                    <w:ins w:id="24219" w:author="瑋婷 徐" w:date="2025-01-03T16:50:00Z" w16du:dateUtc="2025-01-03T08:50:00Z"/>
                    <w:rFonts w:ascii="Calibri" w:hAnsi="Calibri" w:cs="Calibri"/>
                    <w:color w:val="000000"/>
                    <w:sz w:val="22"/>
                    <w:szCs w:val="22"/>
                  </w:rPr>
                </w:rPrChange>
              </w:rPr>
              <w:pPrChange w:id="242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221" w:author="瑋婷 徐" w:date="2025-01-03T16:50:00Z" w16du:dateUtc="2025-01-03T08:50:00Z">
              <w:r w:rsidRPr="00D51403">
                <w:rPr>
                  <w:rFonts w:ascii="Times New Roman" w:eastAsiaTheme="minorEastAsia" w:hAnsi="Times New Roman" w:cs="Times New Roman"/>
                  <w:color w:val="000000"/>
                  <w:rPrChange w:id="24222"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E09301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23" w:author="瑋婷 徐" w:date="2025-01-03T16:50:00Z" w16du:dateUtc="2025-01-03T08:50:00Z"/>
                <w:rFonts w:ascii="Times New Roman" w:eastAsiaTheme="minorEastAsia" w:hAnsi="Times New Roman" w:cs="Times New Roman"/>
                <w:color w:val="000000"/>
                <w:rPrChange w:id="24224" w:author="瑋婷 徐" w:date="2025-01-04T22:53:00Z" w16du:dateUtc="2025-01-04T14:53:00Z">
                  <w:rPr>
                    <w:ins w:id="24225" w:author="瑋婷 徐" w:date="2025-01-03T16:50:00Z" w16du:dateUtc="2025-01-03T08:50:00Z"/>
                    <w:rFonts w:ascii="Calibri" w:hAnsi="Calibri" w:cs="Calibri"/>
                    <w:color w:val="000000"/>
                    <w:sz w:val="22"/>
                    <w:szCs w:val="22"/>
                  </w:rPr>
                </w:rPrChange>
              </w:rPr>
              <w:pPrChange w:id="242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227" w:author="瑋婷 徐" w:date="2025-01-03T16:50:00Z" w16du:dateUtc="2025-01-03T08:50:00Z">
              <w:r w:rsidRPr="00D51403">
                <w:rPr>
                  <w:rFonts w:ascii="Times New Roman" w:eastAsiaTheme="minorEastAsia" w:hAnsi="Times New Roman" w:cs="Times New Roman"/>
                  <w:color w:val="000000"/>
                  <w:rPrChange w:id="24228"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186A2C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29" w:author="瑋婷 徐" w:date="2025-01-03T16:50:00Z" w16du:dateUtc="2025-01-03T08:50:00Z"/>
                <w:rFonts w:ascii="Times New Roman" w:eastAsiaTheme="minorEastAsia" w:hAnsi="Times New Roman" w:cs="Times New Roman"/>
                <w:color w:val="000000"/>
                <w:rPrChange w:id="24230" w:author="瑋婷 徐" w:date="2025-01-04T22:53:00Z" w16du:dateUtc="2025-01-04T14:53:00Z">
                  <w:rPr>
                    <w:ins w:id="24231" w:author="瑋婷 徐" w:date="2025-01-03T16:50:00Z" w16du:dateUtc="2025-01-03T08:50:00Z"/>
                    <w:rFonts w:ascii="Calibri" w:hAnsi="Calibri" w:cs="Calibri"/>
                    <w:color w:val="000000"/>
                    <w:sz w:val="22"/>
                    <w:szCs w:val="22"/>
                  </w:rPr>
                </w:rPrChange>
              </w:rPr>
              <w:pPrChange w:id="242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52027A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33" w:author="瑋婷 徐" w:date="2025-01-03T16:50:00Z" w16du:dateUtc="2025-01-03T08:50:00Z"/>
                <w:rFonts w:ascii="Times New Roman" w:eastAsiaTheme="minorEastAsia" w:hAnsi="Times New Roman" w:cs="Times New Roman"/>
                <w:color w:val="000000"/>
                <w:rPrChange w:id="24234" w:author="瑋婷 徐" w:date="2025-01-04T22:53:00Z" w16du:dateUtc="2025-01-04T14:53:00Z">
                  <w:rPr>
                    <w:ins w:id="24235" w:author="瑋婷 徐" w:date="2025-01-03T16:50:00Z" w16du:dateUtc="2025-01-03T08:50:00Z"/>
                    <w:rFonts w:ascii="Calibri" w:hAnsi="Calibri" w:cs="Calibri"/>
                    <w:color w:val="000000"/>
                    <w:sz w:val="22"/>
                    <w:szCs w:val="22"/>
                  </w:rPr>
                </w:rPrChange>
              </w:rPr>
              <w:pPrChange w:id="242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237" w:author="瑋婷 徐" w:date="2025-01-03T16:50:00Z" w16du:dateUtc="2025-01-03T08:50:00Z">
              <w:r w:rsidRPr="00D51403">
                <w:rPr>
                  <w:rFonts w:ascii="Times New Roman" w:eastAsiaTheme="minorEastAsia" w:hAnsi="Times New Roman" w:cs="Times New Roman"/>
                  <w:color w:val="000000"/>
                  <w:rPrChange w:id="24238"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6D9F013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39" w:author="瑋婷 徐" w:date="2025-01-03T16:50:00Z" w16du:dateUtc="2025-01-03T08:50:00Z"/>
                <w:rFonts w:ascii="Times New Roman" w:eastAsiaTheme="minorEastAsia" w:hAnsi="Times New Roman" w:cs="Times New Roman"/>
                <w:color w:val="000000"/>
                <w:rPrChange w:id="24240" w:author="瑋婷 徐" w:date="2025-01-04T22:53:00Z" w16du:dateUtc="2025-01-04T14:53:00Z">
                  <w:rPr>
                    <w:ins w:id="24241" w:author="瑋婷 徐" w:date="2025-01-03T16:50:00Z" w16du:dateUtc="2025-01-03T08:50:00Z"/>
                    <w:rFonts w:ascii="Calibri" w:hAnsi="Calibri" w:cs="Calibri"/>
                    <w:color w:val="000000"/>
                    <w:sz w:val="22"/>
                    <w:szCs w:val="22"/>
                  </w:rPr>
                </w:rPrChange>
              </w:rPr>
              <w:pPrChange w:id="2424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243" w:author="瑋婷 徐" w:date="2025-01-03T16:50:00Z" w16du:dateUtc="2025-01-03T08:50:00Z">
              <w:r w:rsidRPr="00D51403">
                <w:rPr>
                  <w:rFonts w:ascii="Times New Roman" w:eastAsiaTheme="minorEastAsia" w:hAnsi="Times New Roman" w:cs="Times New Roman"/>
                  <w:color w:val="000000"/>
                  <w:rPrChange w:id="24244"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7FDC3F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45" w:author="瑋婷 徐" w:date="2025-01-03T16:50:00Z" w16du:dateUtc="2025-01-03T08:50:00Z"/>
                <w:rFonts w:ascii="Times New Roman" w:eastAsiaTheme="minorEastAsia" w:hAnsi="Times New Roman" w:cs="Times New Roman"/>
                <w:color w:val="000000"/>
                <w:rPrChange w:id="24246" w:author="瑋婷 徐" w:date="2025-01-04T22:53:00Z" w16du:dateUtc="2025-01-04T14:53:00Z">
                  <w:rPr>
                    <w:ins w:id="24247" w:author="瑋婷 徐" w:date="2025-01-03T16:50:00Z" w16du:dateUtc="2025-01-03T08:50:00Z"/>
                    <w:rFonts w:ascii="Calibri" w:hAnsi="Calibri" w:cs="Calibri"/>
                    <w:color w:val="000000"/>
                    <w:sz w:val="22"/>
                    <w:szCs w:val="22"/>
                  </w:rPr>
                </w:rPrChange>
              </w:rPr>
              <w:pPrChange w:id="242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249" w:author="瑋婷 徐" w:date="2025-01-03T16:50:00Z" w16du:dateUtc="2025-01-03T08:50:00Z">
              <w:r w:rsidRPr="00D51403">
                <w:rPr>
                  <w:rFonts w:ascii="Times New Roman" w:eastAsiaTheme="minorEastAsia" w:hAnsi="Times New Roman" w:cs="Times New Roman"/>
                  <w:color w:val="000000"/>
                  <w:rPrChange w:id="24250"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D549F3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51" w:author="瑋婷 徐" w:date="2025-01-03T16:50:00Z" w16du:dateUtc="2025-01-03T08:50:00Z"/>
                <w:rFonts w:ascii="Times New Roman" w:eastAsiaTheme="minorEastAsia" w:hAnsi="Times New Roman" w:cs="Times New Roman"/>
                <w:color w:val="000000"/>
                <w:rPrChange w:id="24252" w:author="瑋婷 徐" w:date="2025-01-04T22:53:00Z" w16du:dateUtc="2025-01-04T14:53:00Z">
                  <w:rPr>
                    <w:ins w:id="24253" w:author="瑋婷 徐" w:date="2025-01-03T16:50:00Z" w16du:dateUtc="2025-01-03T08:50:00Z"/>
                    <w:rFonts w:ascii="Calibri" w:hAnsi="Calibri" w:cs="Calibri"/>
                    <w:color w:val="000000"/>
                    <w:sz w:val="22"/>
                    <w:szCs w:val="22"/>
                  </w:rPr>
                </w:rPrChange>
              </w:rPr>
              <w:pPrChange w:id="2425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255" w:author="瑋婷 徐" w:date="2025-01-03T16:50:00Z" w16du:dateUtc="2025-01-03T08:50:00Z">
              <w:r w:rsidRPr="00D51403">
                <w:rPr>
                  <w:rFonts w:ascii="Times New Roman" w:eastAsiaTheme="minorEastAsia" w:hAnsi="Times New Roman" w:cs="Times New Roman"/>
                  <w:color w:val="000000"/>
                  <w:rPrChange w:id="24256"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26E01A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57" w:author="瑋婷 徐" w:date="2025-01-03T16:50:00Z" w16du:dateUtc="2025-01-03T08:50:00Z"/>
                <w:rFonts w:ascii="Times New Roman" w:eastAsiaTheme="minorEastAsia" w:hAnsi="Times New Roman" w:cs="Times New Roman"/>
                <w:color w:val="000000"/>
                <w:rPrChange w:id="24258" w:author="瑋婷 徐" w:date="2025-01-04T22:53:00Z" w16du:dateUtc="2025-01-04T14:53:00Z">
                  <w:rPr>
                    <w:ins w:id="24259" w:author="瑋婷 徐" w:date="2025-01-03T16:50:00Z" w16du:dateUtc="2025-01-03T08:50:00Z"/>
                    <w:rFonts w:ascii="Calibri" w:hAnsi="Calibri" w:cs="Calibri"/>
                    <w:color w:val="000000"/>
                    <w:sz w:val="22"/>
                    <w:szCs w:val="22"/>
                  </w:rPr>
                </w:rPrChange>
              </w:rPr>
              <w:pPrChange w:id="2426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261" w:author="瑋婷 徐" w:date="2025-01-03T16:50:00Z" w16du:dateUtc="2025-01-03T08:50:00Z">
              <w:r w:rsidRPr="00D51403">
                <w:rPr>
                  <w:rFonts w:ascii="Times New Roman" w:eastAsiaTheme="minorEastAsia" w:hAnsi="Times New Roman" w:cs="Times New Roman"/>
                  <w:color w:val="000000"/>
                  <w:rPrChange w:id="24262"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71429F10"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63" w:author="瑋婷 徐" w:date="2025-01-03T16:50:00Z" w16du:dateUtc="2025-01-03T08:50:00Z"/>
                <w:rFonts w:ascii="Times New Roman" w:eastAsiaTheme="minorEastAsia" w:hAnsi="Times New Roman" w:cs="Times New Roman"/>
                <w:color w:val="000000"/>
                <w:rPrChange w:id="24264" w:author="瑋婷 徐" w:date="2025-01-04T22:53:00Z" w16du:dateUtc="2025-01-04T14:53:00Z">
                  <w:rPr>
                    <w:ins w:id="24265" w:author="瑋婷 徐" w:date="2025-01-03T16:50:00Z" w16du:dateUtc="2025-01-03T08:50:00Z"/>
                    <w:rFonts w:ascii="Calibri" w:hAnsi="Calibri" w:cs="Calibri"/>
                    <w:color w:val="000000"/>
                    <w:sz w:val="22"/>
                    <w:szCs w:val="22"/>
                  </w:rPr>
                </w:rPrChange>
              </w:rPr>
              <w:pPrChange w:id="242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267" w:author="瑋婷 徐" w:date="2025-01-03T16:50:00Z" w16du:dateUtc="2025-01-03T08:50:00Z">
              <w:r w:rsidRPr="00D51403">
                <w:rPr>
                  <w:rFonts w:ascii="Times New Roman" w:eastAsiaTheme="minorEastAsia" w:hAnsi="Times New Roman" w:cs="Times New Roman"/>
                  <w:color w:val="000000"/>
                  <w:rPrChange w:id="24268"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3DD0D85"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69" w:author="瑋婷 徐" w:date="2025-01-03T16:50:00Z" w16du:dateUtc="2025-01-03T08:50:00Z"/>
                <w:rFonts w:ascii="Times New Roman" w:eastAsiaTheme="minorEastAsia" w:hAnsi="Times New Roman" w:cs="Times New Roman"/>
                <w:color w:val="000000"/>
                <w:rPrChange w:id="24270" w:author="瑋婷 徐" w:date="2025-01-04T22:53:00Z" w16du:dateUtc="2025-01-04T14:53:00Z">
                  <w:rPr>
                    <w:ins w:id="24271" w:author="瑋婷 徐" w:date="2025-01-03T16:50:00Z" w16du:dateUtc="2025-01-03T08:50:00Z"/>
                    <w:rFonts w:ascii="Calibri" w:hAnsi="Calibri" w:cs="Calibri"/>
                    <w:color w:val="000000"/>
                    <w:sz w:val="22"/>
                    <w:szCs w:val="22"/>
                  </w:rPr>
                </w:rPrChange>
              </w:rPr>
              <w:pPrChange w:id="2427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25C5F96"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73" w:author="瑋婷 徐" w:date="2025-01-03T16:50:00Z" w16du:dateUtc="2025-01-03T08:50:00Z"/>
                <w:rFonts w:ascii="Times New Roman" w:eastAsiaTheme="minorEastAsia" w:hAnsi="Times New Roman" w:cs="Times New Roman"/>
                <w:rPrChange w:id="24274" w:author="瑋婷 徐" w:date="2025-01-04T22:53:00Z" w16du:dateUtc="2025-01-04T14:53:00Z">
                  <w:rPr>
                    <w:ins w:id="24275" w:author="瑋婷 徐" w:date="2025-01-03T16:50:00Z" w16du:dateUtc="2025-01-03T08:50:00Z"/>
                    <w:rFonts w:ascii="Times New Roman" w:eastAsia="Times New Roman" w:hAnsi="Times New Roman" w:cs="Times New Roman"/>
                    <w:sz w:val="20"/>
                    <w:szCs w:val="20"/>
                  </w:rPr>
                </w:rPrChange>
              </w:rPr>
              <w:pPrChange w:id="242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CCBE72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77" w:author="瑋婷 徐" w:date="2025-01-03T16:50:00Z" w16du:dateUtc="2025-01-03T08:50:00Z"/>
                <w:rFonts w:ascii="Times New Roman" w:eastAsiaTheme="minorEastAsia" w:hAnsi="Times New Roman" w:cs="Times New Roman"/>
                <w:rPrChange w:id="24278" w:author="瑋婷 徐" w:date="2025-01-04T22:53:00Z" w16du:dateUtc="2025-01-04T14:53:00Z">
                  <w:rPr>
                    <w:ins w:id="24279" w:author="瑋婷 徐" w:date="2025-01-03T16:50:00Z" w16du:dateUtc="2025-01-03T08:50:00Z"/>
                    <w:rFonts w:ascii="Times New Roman" w:eastAsia="Times New Roman" w:hAnsi="Times New Roman" w:cs="Times New Roman"/>
                    <w:sz w:val="20"/>
                    <w:szCs w:val="20"/>
                  </w:rPr>
                </w:rPrChange>
              </w:rPr>
              <w:pPrChange w:id="242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56F2E6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81" w:author="瑋婷 徐" w:date="2025-01-03T16:50:00Z" w16du:dateUtc="2025-01-03T08:50:00Z"/>
                <w:rFonts w:ascii="Times New Roman" w:eastAsiaTheme="minorEastAsia" w:hAnsi="Times New Roman" w:cs="Times New Roman"/>
                <w:rPrChange w:id="24282" w:author="瑋婷 徐" w:date="2025-01-04T22:53:00Z" w16du:dateUtc="2025-01-04T14:53:00Z">
                  <w:rPr>
                    <w:ins w:id="24283" w:author="瑋婷 徐" w:date="2025-01-03T16:50:00Z" w16du:dateUtc="2025-01-03T08:50:00Z"/>
                    <w:rFonts w:ascii="Times New Roman" w:eastAsia="Times New Roman" w:hAnsi="Times New Roman" w:cs="Times New Roman"/>
                    <w:sz w:val="20"/>
                    <w:szCs w:val="20"/>
                  </w:rPr>
                </w:rPrChange>
              </w:rPr>
              <w:pPrChange w:id="242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554664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85" w:author="瑋婷 徐" w:date="2025-01-03T16:50:00Z" w16du:dateUtc="2025-01-03T08:50:00Z"/>
                <w:rFonts w:ascii="Times New Roman" w:eastAsiaTheme="minorEastAsia" w:hAnsi="Times New Roman" w:cs="Times New Roman"/>
                <w:rPrChange w:id="24286" w:author="瑋婷 徐" w:date="2025-01-04T22:53:00Z" w16du:dateUtc="2025-01-04T14:53:00Z">
                  <w:rPr>
                    <w:ins w:id="24287" w:author="瑋婷 徐" w:date="2025-01-03T16:50:00Z" w16du:dateUtc="2025-01-03T08:50:00Z"/>
                    <w:rFonts w:ascii="Times New Roman" w:eastAsia="Times New Roman" w:hAnsi="Times New Roman" w:cs="Times New Roman"/>
                    <w:sz w:val="20"/>
                    <w:szCs w:val="20"/>
                  </w:rPr>
                </w:rPrChange>
              </w:rPr>
              <w:pPrChange w:id="242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1E4C6D3"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89" w:author="瑋婷 徐" w:date="2025-01-03T16:50:00Z" w16du:dateUtc="2025-01-03T08:50:00Z"/>
                <w:rFonts w:ascii="Times New Roman" w:eastAsiaTheme="minorEastAsia" w:hAnsi="Times New Roman" w:cs="Times New Roman"/>
                <w:rPrChange w:id="24290" w:author="瑋婷 徐" w:date="2025-01-04T22:53:00Z" w16du:dateUtc="2025-01-04T14:53:00Z">
                  <w:rPr>
                    <w:ins w:id="24291" w:author="瑋婷 徐" w:date="2025-01-03T16:50:00Z" w16du:dateUtc="2025-01-03T08:50:00Z"/>
                    <w:rFonts w:ascii="Times New Roman" w:eastAsia="Times New Roman" w:hAnsi="Times New Roman" w:cs="Times New Roman"/>
                    <w:sz w:val="20"/>
                    <w:szCs w:val="20"/>
                  </w:rPr>
                </w:rPrChange>
              </w:rPr>
              <w:pPrChange w:id="242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0AC715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93" w:author="瑋婷 徐" w:date="2025-01-03T16:50:00Z" w16du:dateUtc="2025-01-03T08:50:00Z"/>
                <w:rFonts w:ascii="Times New Roman" w:eastAsiaTheme="minorEastAsia" w:hAnsi="Times New Roman" w:cs="Times New Roman"/>
                <w:rPrChange w:id="24294" w:author="瑋婷 徐" w:date="2025-01-04T22:53:00Z" w16du:dateUtc="2025-01-04T14:53:00Z">
                  <w:rPr>
                    <w:ins w:id="24295" w:author="瑋婷 徐" w:date="2025-01-03T16:50:00Z" w16du:dateUtc="2025-01-03T08:50:00Z"/>
                    <w:rFonts w:ascii="Times New Roman" w:eastAsia="Times New Roman" w:hAnsi="Times New Roman" w:cs="Times New Roman"/>
                    <w:sz w:val="20"/>
                    <w:szCs w:val="20"/>
                  </w:rPr>
                </w:rPrChange>
              </w:rPr>
              <w:pPrChange w:id="242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22858EB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297" w:author="瑋婷 徐" w:date="2025-01-03T16:50:00Z" w16du:dateUtc="2025-01-03T08:50:00Z"/>
                <w:rFonts w:ascii="Times New Roman" w:eastAsiaTheme="minorEastAsia" w:hAnsi="Times New Roman" w:cs="Times New Roman"/>
                <w:rPrChange w:id="24298" w:author="瑋婷 徐" w:date="2025-01-04T22:53:00Z" w16du:dateUtc="2025-01-04T14:53:00Z">
                  <w:rPr>
                    <w:ins w:id="24299" w:author="瑋婷 徐" w:date="2025-01-03T16:50:00Z" w16du:dateUtc="2025-01-03T08:50:00Z"/>
                    <w:rFonts w:ascii="Times New Roman" w:eastAsia="Times New Roman" w:hAnsi="Times New Roman" w:cs="Times New Roman"/>
                    <w:sz w:val="20"/>
                    <w:szCs w:val="20"/>
                  </w:rPr>
                </w:rPrChange>
              </w:rPr>
              <w:pPrChange w:id="243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F0C1C" w14:paraId="5F071D7E" w14:textId="77777777" w:rsidTr="003C19C7">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4301" w:author="瑋婷 徐" w:date="2025-01-03T17:01:00Z" w16du:dateUtc="2025-01-03T09:01:00Z">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24302" w:author="瑋婷 徐" w:date="2025-01-03T16:50:00Z"/>
          <w:trPrChange w:id="24303"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4304" w:author="瑋婷 徐" w:date="2025-01-03T17:01:00Z" w16du:dateUtc="2025-01-03T09:01:00Z">
              <w:tcPr>
                <w:tcW w:w="781" w:type="pct"/>
                <w:gridSpan w:val="2"/>
                <w:vAlign w:val="center"/>
                <w:hideMark/>
              </w:tcPr>
            </w:tcPrChange>
          </w:tcPr>
          <w:p w14:paraId="79B3F954" w14:textId="77777777" w:rsidR="003C19C7" w:rsidRPr="00D51403" w:rsidRDefault="003C19C7">
            <w:pPr>
              <w:spacing w:line="360" w:lineRule="auto"/>
              <w:jc w:val="both"/>
              <w:rPr>
                <w:ins w:id="24305" w:author="瑋婷 徐" w:date="2025-01-03T16:50:00Z" w16du:dateUtc="2025-01-03T08:50:00Z"/>
                <w:rFonts w:ascii="Times New Roman" w:eastAsiaTheme="minorEastAsia" w:hAnsi="Times New Roman" w:cs="Times New Roman"/>
                <w:b w:val="0"/>
                <w:bCs w:val="0"/>
                <w:color w:val="000000"/>
                <w:rPrChange w:id="24306" w:author="瑋婷 徐" w:date="2025-01-04T22:53:00Z" w16du:dateUtc="2025-01-04T14:53:00Z">
                  <w:rPr>
                    <w:ins w:id="24307" w:author="瑋婷 徐" w:date="2025-01-03T16:50:00Z" w16du:dateUtc="2025-01-03T08:50:00Z"/>
                    <w:rFonts w:ascii="Calibri" w:hAnsi="Calibri" w:cs="Calibri"/>
                    <w:color w:val="000000"/>
                    <w:sz w:val="22"/>
                    <w:szCs w:val="22"/>
                  </w:rPr>
                </w:rPrChange>
              </w:rPr>
              <w:pPrChange w:id="24308" w:author="瑋婷 徐" w:date="2025-01-03T16:55:00Z" w16du:dateUtc="2025-01-03T08:55:00Z">
                <w:pPr/>
              </w:pPrChange>
            </w:pPr>
            <w:ins w:id="24309" w:author="瑋婷 徐" w:date="2025-01-03T16:50:00Z" w16du:dateUtc="2025-01-03T08:50:00Z">
              <w:r w:rsidRPr="00D51403">
                <w:rPr>
                  <w:rFonts w:ascii="Times New Roman" w:eastAsiaTheme="minorEastAsia" w:hAnsi="Times New Roman" w:cs="Times New Roman" w:hint="eastAsia"/>
                  <w:b w:val="0"/>
                  <w:bCs w:val="0"/>
                  <w:color w:val="000000"/>
                  <w:rPrChange w:id="24310" w:author="瑋婷 徐" w:date="2025-01-04T22:53:00Z" w16du:dateUtc="2025-01-04T14:53:00Z">
                    <w:rPr>
                      <w:rFonts w:ascii="Calibri" w:hAnsi="Calibri" w:cs="Calibri" w:hint="eastAsia"/>
                      <w:color w:val="000000"/>
                      <w:sz w:val="22"/>
                      <w:szCs w:val="22"/>
                    </w:rPr>
                  </w:rPrChange>
                </w:rPr>
                <w:t>斯氏繡眼</w:t>
              </w:r>
              <w:r w:rsidRPr="00D51403">
                <w:rPr>
                  <w:rFonts w:ascii="Times New Roman" w:eastAsiaTheme="minorEastAsia" w:hAnsi="Times New Roman" w:cs="Times New Roman"/>
                  <w:b w:val="0"/>
                  <w:bCs w:val="0"/>
                  <w:color w:val="000000"/>
                  <w:rPrChange w:id="24311"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Change w:id="24312" w:author="瑋婷 徐" w:date="2025-01-03T17:01:00Z" w16du:dateUtc="2025-01-03T09:01:00Z">
              <w:tcPr>
                <w:tcW w:w="814" w:type="pct"/>
                <w:gridSpan w:val="2"/>
                <w:vAlign w:val="center"/>
                <w:hideMark/>
              </w:tcPr>
            </w:tcPrChange>
          </w:tcPr>
          <w:p w14:paraId="0871141D"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313" w:author="瑋婷 徐" w:date="2025-01-03T16:50:00Z" w16du:dateUtc="2025-01-03T08:50:00Z"/>
                <w:rFonts w:ascii="Times New Roman" w:eastAsiaTheme="minorEastAsia" w:hAnsi="Times New Roman" w:cs="Times New Roman"/>
                <w:i/>
                <w:iCs/>
                <w:color w:val="000000"/>
                <w:rPrChange w:id="24314" w:author="瑋婷 徐" w:date="2025-01-04T22:53:00Z" w16du:dateUtc="2025-01-04T14:53:00Z">
                  <w:rPr>
                    <w:ins w:id="24315" w:author="瑋婷 徐" w:date="2025-01-03T16:50:00Z" w16du:dateUtc="2025-01-03T08:50:00Z"/>
                    <w:rFonts w:ascii="Calibri" w:hAnsi="Calibri" w:cs="Calibri"/>
                    <w:i/>
                    <w:iCs/>
                    <w:color w:val="000000"/>
                    <w:sz w:val="22"/>
                    <w:szCs w:val="22"/>
                  </w:rPr>
                </w:rPrChange>
              </w:rPr>
              <w:pPrChange w:id="2431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317" w:author="瑋婷 徐" w:date="2025-01-03T16:50:00Z" w16du:dateUtc="2025-01-03T08:50:00Z">
              <w:r w:rsidRPr="00D51403">
                <w:rPr>
                  <w:rFonts w:ascii="Times New Roman" w:eastAsiaTheme="minorEastAsia" w:hAnsi="Times New Roman" w:cs="Times New Roman"/>
                  <w:i/>
                  <w:iCs/>
                  <w:color w:val="000000"/>
                  <w:rPrChange w:id="24318" w:author="瑋婷 徐" w:date="2025-01-04T22:53:00Z" w16du:dateUtc="2025-01-04T14:53:00Z">
                    <w:rPr>
                      <w:rFonts w:ascii="Calibri" w:hAnsi="Calibri" w:cs="Calibri"/>
                      <w:i/>
                      <w:iCs/>
                      <w:color w:val="000000"/>
                      <w:sz w:val="22"/>
                      <w:szCs w:val="22"/>
                    </w:rPr>
                  </w:rPrChange>
                </w:rPr>
                <w:t>Zosterops simplex</w:t>
              </w:r>
            </w:ins>
          </w:p>
        </w:tc>
        <w:tc>
          <w:tcPr>
            <w:tcW w:w="0" w:type="pct"/>
            <w:noWrap/>
            <w:vAlign w:val="center"/>
            <w:hideMark/>
            <w:tcPrChange w:id="24319" w:author="瑋婷 徐" w:date="2025-01-03T17:01:00Z" w16du:dateUtc="2025-01-03T09:01:00Z">
              <w:tcPr>
                <w:tcW w:w="162" w:type="pct"/>
                <w:gridSpan w:val="2"/>
                <w:noWrap/>
                <w:vAlign w:val="center"/>
                <w:hideMark/>
              </w:tcPr>
            </w:tcPrChange>
          </w:tcPr>
          <w:p w14:paraId="751D551A"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320" w:author="瑋婷 徐" w:date="2025-01-03T16:50:00Z" w16du:dateUtc="2025-01-03T08:50:00Z"/>
                <w:rFonts w:ascii="Times New Roman" w:eastAsiaTheme="minorEastAsia" w:hAnsi="Times New Roman" w:cs="Times New Roman"/>
                <w:i/>
                <w:iCs/>
                <w:color w:val="000000"/>
                <w:rPrChange w:id="24321" w:author="瑋婷 徐" w:date="2025-01-04T22:53:00Z" w16du:dateUtc="2025-01-04T14:53:00Z">
                  <w:rPr>
                    <w:ins w:id="24322" w:author="瑋婷 徐" w:date="2025-01-03T16:50:00Z" w16du:dateUtc="2025-01-03T08:50:00Z"/>
                    <w:rFonts w:ascii="Calibri" w:hAnsi="Calibri" w:cs="Calibri"/>
                    <w:i/>
                    <w:iCs/>
                    <w:color w:val="000000"/>
                    <w:sz w:val="22"/>
                    <w:szCs w:val="22"/>
                  </w:rPr>
                </w:rPrChange>
              </w:rPr>
              <w:pPrChange w:id="243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324" w:author="瑋婷 徐" w:date="2025-01-03T17:01:00Z" w16du:dateUtc="2025-01-03T09:01:00Z">
              <w:tcPr>
                <w:tcW w:w="162" w:type="pct"/>
                <w:gridSpan w:val="2"/>
                <w:noWrap/>
                <w:vAlign w:val="center"/>
                <w:hideMark/>
              </w:tcPr>
            </w:tcPrChange>
          </w:tcPr>
          <w:p w14:paraId="0156CBF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325" w:author="瑋婷 徐" w:date="2025-01-03T16:50:00Z" w16du:dateUtc="2025-01-03T08:50:00Z"/>
                <w:rFonts w:ascii="Times New Roman" w:eastAsiaTheme="minorEastAsia" w:hAnsi="Times New Roman" w:cs="Times New Roman"/>
                <w:rPrChange w:id="24326" w:author="瑋婷 徐" w:date="2025-01-04T22:53:00Z" w16du:dateUtc="2025-01-04T14:53:00Z">
                  <w:rPr>
                    <w:ins w:id="24327" w:author="瑋婷 徐" w:date="2025-01-03T16:50:00Z" w16du:dateUtc="2025-01-03T08:50:00Z"/>
                    <w:rFonts w:ascii="Times New Roman" w:eastAsia="Times New Roman" w:hAnsi="Times New Roman" w:cs="Times New Roman"/>
                    <w:sz w:val="20"/>
                    <w:szCs w:val="20"/>
                  </w:rPr>
                </w:rPrChange>
              </w:rPr>
              <w:pPrChange w:id="2432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329" w:author="瑋婷 徐" w:date="2025-01-03T17:01:00Z" w16du:dateUtc="2025-01-03T09:01:00Z">
              <w:tcPr>
                <w:tcW w:w="162" w:type="pct"/>
                <w:gridSpan w:val="2"/>
                <w:noWrap/>
                <w:vAlign w:val="center"/>
                <w:hideMark/>
              </w:tcPr>
            </w:tcPrChange>
          </w:tcPr>
          <w:p w14:paraId="79DBB6F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330" w:author="瑋婷 徐" w:date="2025-01-03T16:50:00Z" w16du:dateUtc="2025-01-03T08:50:00Z"/>
                <w:rFonts w:ascii="Times New Roman" w:eastAsiaTheme="minorEastAsia" w:hAnsi="Times New Roman" w:cs="Times New Roman"/>
                <w:rPrChange w:id="24331" w:author="瑋婷 徐" w:date="2025-01-04T22:53:00Z" w16du:dateUtc="2025-01-04T14:53:00Z">
                  <w:rPr>
                    <w:ins w:id="24332" w:author="瑋婷 徐" w:date="2025-01-03T16:50:00Z" w16du:dateUtc="2025-01-03T08:50:00Z"/>
                    <w:rFonts w:ascii="Times New Roman" w:eastAsia="Times New Roman" w:hAnsi="Times New Roman" w:cs="Times New Roman"/>
                    <w:sz w:val="20"/>
                    <w:szCs w:val="20"/>
                  </w:rPr>
                </w:rPrChange>
              </w:rPr>
              <w:pPrChange w:id="243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334" w:author="瑋婷 徐" w:date="2025-01-03T17:01:00Z" w16du:dateUtc="2025-01-03T09:01:00Z">
              <w:tcPr>
                <w:tcW w:w="162" w:type="pct"/>
                <w:gridSpan w:val="2"/>
                <w:noWrap/>
                <w:vAlign w:val="center"/>
                <w:hideMark/>
              </w:tcPr>
            </w:tcPrChange>
          </w:tcPr>
          <w:p w14:paraId="7D063130"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335" w:author="瑋婷 徐" w:date="2025-01-03T16:50:00Z" w16du:dateUtc="2025-01-03T08:50:00Z"/>
                <w:rFonts w:ascii="Times New Roman" w:eastAsiaTheme="minorEastAsia" w:hAnsi="Times New Roman" w:cs="Times New Roman"/>
                <w:rPrChange w:id="24336" w:author="瑋婷 徐" w:date="2025-01-04T22:53:00Z" w16du:dateUtc="2025-01-04T14:53:00Z">
                  <w:rPr>
                    <w:ins w:id="24337" w:author="瑋婷 徐" w:date="2025-01-03T16:50:00Z" w16du:dateUtc="2025-01-03T08:50:00Z"/>
                    <w:rFonts w:ascii="Times New Roman" w:eastAsia="Times New Roman" w:hAnsi="Times New Roman" w:cs="Times New Roman"/>
                    <w:sz w:val="20"/>
                    <w:szCs w:val="20"/>
                  </w:rPr>
                </w:rPrChange>
              </w:rPr>
              <w:pPrChange w:id="243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339" w:author="瑋婷 徐" w:date="2025-01-03T17:01:00Z" w16du:dateUtc="2025-01-03T09:01:00Z">
              <w:tcPr>
                <w:tcW w:w="162" w:type="pct"/>
                <w:gridSpan w:val="2"/>
                <w:noWrap/>
                <w:vAlign w:val="center"/>
                <w:hideMark/>
              </w:tcPr>
            </w:tcPrChange>
          </w:tcPr>
          <w:p w14:paraId="7199EA8E"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340" w:author="瑋婷 徐" w:date="2025-01-03T16:50:00Z" w16du:dateUtc="2025-01-03T08:50:00Z"/>
                <w:rFonts w:ascii="Times New Roman" w:eastAsiaTheme="minorEastAsia" w:hAnsi="Times New Roman" w:cs="Times New Roman"/>
                <w:color w:val="000000"/>
                <w:rPrChange w:id="24341" w:author="瑋婷 徐" w:date="2025-01-04T22:53:00Z" w16du:dateUtc="2025-01-04T14:53:00Z">
                  <w:rPr>
                    <w:ins w:id="24342" w:author="瑋婷 徐" w:date="2025-01-03T16:50:00Z" w16du:dateUtc="2025-01-03T08:50:00Z"/>
                    <w:rFonts w:ascii="Calibri" w:hAnsi="Calibri" w:cs="Calibri"/>
                    <w:color w:val="000000"/>
                    <w:sz w:val="22"/>
                    <w:szCs w:val="22"/>
                  </w:rPr>
                </w:rPrChange>
              </w:rPr>
              <w:pPrChange w:id="2434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344" w:author="瑋婷 徐" w:date="2025-01-03T16:50:00Z" w16du:dateUtc="2025-01-03T08:50:00Z">
              <w:r w:rsidRPr="00D51403">
                <w:rPr>
                  <w:rFonts w:ascii="Times New Roman" w:eastAsiaTheme="minorEastAsia" w:hAnsi="Times New Roman" w:cs="Times New Roman"/>
                  <w:color w:val="000000"/>
                  <w:rPrChange w:id="24345"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4346" w:author="瑋婷 徐" w:date="2025-01-03T17:01:00Z" w16du:dateUtc="2025-01-03T09:01:00Z">
              <w:tcPr>
                <w:tcW w:w="162" w:type="pct"/>
                <w:gridSpan w:val="2"/>
                <w:noWrap/>
                <w:vAlign w:val="center"/>
                <w:hideMark/>
              </w:tcPr>
            </w:tcPrChange>
          </w:tcPr>
          <w:p w14:paraId="38C84DFC"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347" w:author="瑋婷 徐" w:date="2025-01-03T16:50:00Z" w16du:dateUtc="2025-01-03T08:50:00Z"/>
                <w:rFonts w:ascii="Times New Roman" w:eastAsiaTheme="minorEastAsia" w:hAnsi="Times New Roman" w:cs="Times New Roman"/>
                <w:color w:val="000000"/>
                <w:rPrChange w:id="24348" w:author="瑋婷 徐" w:date="2025-01-04T22:53:00Z" w16du:dateUtc="2025-01-04T14:53:00Z">
                  <w:rPr>
                    <w:ins w:id="24349" w:author="瑋婷 徐" w:date="2025-01-03T16:50:00Z" w16du:dateUtc="2025-01-03T08:50:00Z"/>
                    <w:rFonts w:ascii="Calibri" w:hAnsi="Calibri" w:cs="Calibri"/>
                    <w:color w:val="000000"/>
                    <w:sz w:val="22"/>
                    <w:szCs w:val="22"/>
                  </w:rPr>
                </w:rPrChange>
              </w:rPr>
              <w:pPrChange w:id="243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351" w:author="瑋婷 徐" w:date="2025-01-03T17:01:00Z" w16du:dateUtc="2025-01-03T09:01:00Z">
              <w:tcPr>
                <w:tcW w:w="162" w:type="pct"/>
                <w:gridSpan w:val="2"/>
                <w:noWrap/>
                <w:vAlign w:val="center"/>
                <w:hideMark/>
              </w:tcPr>
            </w:tcPrChange>
          </w:tcPr>
          <w:p w14:paraId="776494E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352" w:author="瑋婷 徐" w:date="2025-01-03T16:50:00Z" w16du:dateUtc="2025-01-03T08:50:00Z"/>
                <w:rFonts w:ascii="Times New Roman" w:eastAsiaTheme="minorEastAsia" w:hAnsi="Times New Roman" w:cs="Times New Roman"/>
                <w:rPrChange w:id="24353" w:author="瑋婷 徐" w:date="2025-01-04T22:53:00Z" w16du:dateUtc="2025-01-04T14:53:00Z">
                  <w:rPr>
                    <w:ins w:id="24354" w:author="瑋婷 徐" w:date="2025-01-03T16:50:00Z" w16du:dateUtc="2025-01-03T08:50:00Z"/>
                    <w:rFonts w:ascii="Times New Roman" w:eastAsia="Times New Roman" w:hAnsi="Times New Roman" w:cs="Times New Roman"/>
                    <w:sz w:val="20"/>
                    <w:szCs w:val="20"/>
                  </w:rPr>
                </w:rPrChange>
              </w:rPr>
              <w:pPrChange w:id="243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356" w:author="瑋婷 徐" w:date="2025-01-03T17:01:00Z" w16du:dateUtc="2025-01-03T09:01:00Z">
              <w:tcPr>
                <w:tcW w:w="162" w:type="pct"/>
                <w:gridSpan w:val="2"/>
                <w:noWrap/>
                <w:vAlign w:val="center"/>
                <w:hideMark/>
              </w:tcPr>
            </w:tcPrChange>
          </w:tcPr>
          <w:p w14:paraId="68B0A83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357" w:author="瑋婷 徐" w:date="2025-01-03T16:50:00Z" w16du:dateUtc="2025-01-03T08:50:00Z"/>
                <w:rFonts w:ascii="Times New Roman" w:eastAsiaTheme="minorEastAsia" w:hAnsi="Times New Roman" w:cs="Times New Roman"/>
                <w:rPrChange w:id="24358" w:author="瑋婷 徐" w:date="2025-01-04T22:53:00Z" w16du:dateUtc="2025-01-04T14:53:00Z">
                  <w:rPr>
                    <w:ins w:id="24359" w:author="瑋婷 徐" w:date="2025-01-03T16:50:00Z" w16du:dateUtc="2025-01-03T08:50:00Z"/>
                    <w:rFonts w:ascii="Times New Roman" w:eastAsia="Times New Roman" w:hAnsi="Times New Roman" w:cs="Times New Roman"/>
                    <w:sz w:val="20"/>
                    <w:szCs w:val="20"/>
                  </w:rPr>
                </w:rPrChange>
              </w:rPr>
              <w:pPrChange w:id="2436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361" w:author="瑋婷 徐" w:date="2025-01-03T17:01:00Z" w16du:dateUtc="2025-01-03T09:01:00Z">
              <w:tcPr>
                <w:tcW w:w="162" w:type="pct"/>
                <w:gridSpan w:val="2"/>
                <w:noWrap/>
                <w:vAlign w:val="center"/>
                <w:hideMark/>
              </w:tcPr>
            </w:tcPrChange>
          </w:tcPr>
          <w:p w14:paraId="5C3271F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362" w:author="瑋婷 徐" w:date="2025-01-03T16:50:00Z" w16du:dateUtc="2025-01-03T08:50:00Z"/>
                <w:rFonts w:ascii="Times New Roman" w:eastAsiaTheme="minorEastAsia" w:hAnsi="Times New Roman" w:cs="Times New Roman"/>
                <w:color w:val="000000"/>
                <w:rPrChange w:id="24363" w:author="瑋婷 徐" w:date="2025-01-04T22:53:00Z" w16du:dateUtc="2025-01-04T14:53:00Z">
                  <w:rPr>
                    <w:ins w:id="24364" w:author="瑋婷 徐" w:date="2025-01-03T16:50:00Z" w16du:dateUtc="2025-01-03T08:50:00Z"/>
                    <w:rFonts w:ascii="Calibri" w:hAnsi="Calibri" w:cs="Calibri"/>
                    <w:color w:val="000000"/>
                    <w:sz w:val="22"/>
                    <w:szCs w:val="22"/>
                  </w:rPr>
                </w:rPrChange>
              </w:rPr>
              <w:pPrChange w:id="243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366" w:author="瑋婷 徐" w:date="2025-01-03T16:50:00Z" w16du:dateUtc="2025-01-03T08:50:00Z">
              <w:r w:rsidRPr="00D51403">
                <w:rPr>
                  <w:rFonts w:ascii="Times New Roman" w:eastAsiaTheme="minorEastAsia" w:hAnsi="Times New Roman" w:cs="Times New Roman"/>
                  <w:color w:val="000000"/>
                  <w:rPrChange w:id="24367"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4368" w:author="瑋婷 徐" w:date="2025-01-03T17:01:00Z" w16du:dateUtc="2025-01-03T09:01:00Z">
              <w:tcPr>
                <w:tcW w:w="162" w:type="pct"/>
                <w:gridSpan w:val="2"/>
                <w:noWrap/>
                <w:vAlign w:val="center"/>
                <w:hideMark/>
              </w:tcPr>
            </w:tcPrChange>
          </w:tcPr>
          <w:p w14:paraId="1649FF3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369" w:author="瑋婷 徐" w:date="2025-01-03T16:50:00Z" w16du:dateUtc="2025-01-03T08:50:00Z"/>
                <w:rFonts w:ascii="Times New Roman" w:eastAsiaTheme="minorEastAsia" w:hAnsi="Times New Roman" w:cs="Times New Roman"/>
                <w:color w:val="000000"/>
                <w:rPrChange w:id="24370" w:author="瑋婷 徐" w:date="2025-01-04T22:53:00Z" w16du:dateUtc="2025-01-04T14:53:00Z">
                  <w:rPr>
                    <w:ins w:id="24371" w:author="瑋婷 徐" w:date="2025-01-03T16:50:00Z" w16du:dateUtc="2025-01-03T08:50:00Z"/>
                    <w:rFonts w:ascii="Calibri" w:hAnsi="Calibri" w:cs="Calibri"/>
                    <w:color w:val="000000"/>
                    <w:sz w:val="22"/>
                    <w:szCs w:val="22"/>
                  </w:rPr>
                </w:rPrChange>
              </w:rPr>
              <w:pPrChange w:id="2437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373" w:author="瑋婷 徐" w:date="2025-01-03T17:01:00Z" w16du:dateUtc="2025-01-03T09:01:00Z">
              <w:tcPr>
                <w:tcW w:w="162" w:type="pct"/>
                <w:gridSpan w:val="2"/>
                <w:noWrap/>
                <w:vAlign w:val="center"/>
                <w:hideMark/>
              </w:tcPr>
            </w:tcPrChange>
          </w:tcPr>
          <w:p w14:paraId="2FD0EAED"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374" w:author="瑋婷 徐" w:date="2025-01-03T16:50:00Z" w16du:dateUtc="2025-01-03T08:50:00Z"/>
                <w:rFonts w:ascii="Times New Roman" w:eastAsiaTheme="minorEastAsia" w:hAnsi="Times New Roman" w:cs="Times New Roman"/>
                <w:rPrChange w:id="24375" w:author="瑋婷 徐" w:date="2025-01-04T22:53:00Z" w16du:dateUtc="2025-01-04T14:53:00Z">
                  <w:rPr>
                    <w:ins w:id="24376" w:author="瑋婷 徐" w:date="2025-01-03T16:50:00Z" w16du:dateUtc="2025-01-03T08:50:00Z"/>
                    <w:rFonts w:ascii="Times New Roman" w:eastAsia="Times New Roman" w:hAnsi="Times New Roman" w:cs="Times New Roman"/>
                    <w:sz w:val="20"/>
                    <w:szCs w:val="20"/>
                  </w:rPr>
                </w:rPrChange>
              </w:rPr>
              <w:pPrChange w:id="2437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378" w:author="瑋婷 徐" w:date="2025-01-03T17:01:00Z" w16du:dateUtc="2025-01-03T09:01:00Z">
              <w:tcPr>
                <w:tcW w:w="162" w:type="pct"/>
                <w:gridSpan w:val="2"/>
                <w:noWrap/>
                <w:vAlign w:val="center"/>
                <w:hideMark/>
              </w:tcPr>
            </w:tcPrChange>
          </w:tcPr>
          <w:p w14:paraId="7CD148EE"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379" w:author="瑋婷 徐" w:date="2025-01-03T16:50:00Z" w16du:dateUtc="2025-01-03T08:50:00Z"/>
                <w:rFonts w:ascii="Times New Roman" w:eastAsiaTheme="minorEastAsia" w:hAnsi="Times New Roman" w:cs="Times New Roman"/>
                <w:color w:val="000000"/>
                <w:rPrChange w:id="24380" w:author="瑋婷 徐" w:date="2025-01-04T22:53:00Z" w16du:dateUtc="2025-01-04T14:53:00Z">
                  <w:rPr>
                    <w:ins w:id="24381" w:author="瑋婷 徐" w:date="2025-01-03T16:50:00Z" w16du:dateUtc="2025-01-03T08:50:00Z"/>
                    <w:rFonts w:ascii="Calibri" w:hAnsi="Calibri" w:cs="Calibri"/>
                    <w:color w:val="000000"/>
                    <w:sz w:val="22"/>
                    <w:szCs w:val="22"/>
                  </w:rPr>
                </w:rPrChange>
              </w:rPr>
              <w:pPrChange w:id="243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383" w:author="瑋婷 徐" w:date="2025-01-03T16:50:00Z" w16du:dateUtc="2025-01-03T08:50:00Z">
              <w:r w:rsidRPr="00D51403">
                <w:rPr>
                  <w:rFonts w:ascii="Times New Roman" w:eastAsiaTheme="minorEastAsia" w:hAnsi="Times New Roman" w:cs="Times New Roman"/>
                  <w:color w:val="000000"/>
                  <w:rPrChange w:id="24384"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4385" w:author="瑋婷 徐" w:date="2025-01-03T17:01:00Z" w16du:dateUtc="2025-01-03T09:01:00Z">
              <w:tcPr>
                <w:tcW w:w="162" w:type="pct"/>
                <w:gridSpan w:val="2"/>
                <w:noWrap/>
                <w:vAlign w:val="center"/>
                <w:hideMark/>
              </w:tcPr>
            </w:tcPrChange>
          </w:tcPr>
          <w:p w14:paraId="03E7D39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386" w:author="瑋婷 徐" w:date="2025-01-03T16:50:00Z" w16du:dateUtc="2025-01-03T08:50:00Z"/>
                <w:rFonts w:ascii="Times New Roman" w:eastAsiaTheme="minorEastAsia" w:hAnsi="Times New Roman" w:cs="Times New Roman"/>
                <w:color w:val="000000"/>
                <w:rPrChange w:id="24387" w:author="瑋婷 徐" w:date="2025-01-04T22:53:00Z" w16du:dateUtc="2025-01-04T14:53:00Z">
                  <w:rPr>
                    <w:ins w:id="24388" w:author="瑋婷 徐" w:date="2025-01-03T16:50:00Z" w16du:dateUtc="2025-01-03T08:50:00Z"/>
                    <w:rFonts w:ascii="Calibri" w:hAnsi="Calibri" w:cs="Calibri"/>
                    <w:color w:val="000000"/>
                    <w:sz w:val="22"/>
                    <w:szCs w:val="22"/>
                  </w:rPr>
                </w:rPrChange>
              </w:rPr>
              <w:pPrChange w:id="243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390" w:author="瑋婷 徐" w:date="2025-01-03T17:01:00Z" w16du:dateUtc="2025-01-03T09:01:00Z">
              <w:tcPr>
                <w:tcW w:w="162" w:type="pct"/>
                <w:gridSpan w:val="2"/>
                <w:noWrap/>
                <w:vAlign w:val="center"/>
                <w:hideMark/>
              </w:tcPr>
            </w:tcPrChange>
          </w:tcPr>
          <w:p w14:paraId="6FAC13F3"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391" w:author="瑋婷 徐" w:date="2025-01-03T16:50:00Z" w16du:dateUtc="2025-01-03T08:50:00Z"/>
                <w:rFonts w:ascii="Times New Roman" w:eastAsiaTheme="minorEastAsia" w:hAnsi="Times New Roman" w:cs="Times New Roman"/>
                <w:color w:val="000000"/>
                <w:rPrChange w:id="24392" w:author="瑋婷 徐" w:date="2025-01-04T22:53:00Z" w16du:dateUtc="2025-01-04T14:53:00Z">
                  <w:rPr>
                    <w:ins w:id="24393" w:author="瑋婷 徐" w:date="2025-01-03T16:50:00Z" w16du:dateUtc="2025-01-03T08:50:00Z"/>
                    <w:rFonts w:ascii="Calibri" w:hAnsi="Calibri" w:cs="Calibri"/>
                    <w:color w:val="000000"/>
                    <w:sz w:val="22"/>
                    <w:szCs w:val="22"/>
                  </w:rPr>
                </w:rPrChange>
              </w:rPr>
              <w:pPrChange w:id="2439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395" w:author="瑋婷 徐" w:date="2025-01-03T16:50:00Z" w16du:dateUtc="2025-01-03T08:50:00Z">
              <w:r w:rsidRPr="00D51403">
                <w:rPr>
                  <w:rFonts w:ascii="Times New Roman" w:eastAsiaTheme="minorEastAsia" w:hAnsi="Times New Roman" w:cs="Times New Roman"/>
                  <w:color w:val="000000"/>
                  <w:rPrChange w:id="24396"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4397" w:author="瑋婷 徐" w:date="2025-01-03T17:01:00Z" w16du:dateUtc="2025-01-03T09:01:00Z">
              <w:tcPr>
                <w:tcW w:w="162" w:type="pct"/>
                <w:gridSpan w:val="2"/>
                <w:noWrap/>
                <w:vAlign w:val="center"/>
                <w:hideMark/>
              </w:tcPr>
            </w:tcPrChange>
          </w:tcPr>
          <w:p w14:paraId="37864CE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398" w:author="瑋婷 徐" w:date="2025-01-03T16:50:00Z" w16du:dateUtc="2025-01-03T08:50:00Z"/>
                <w:rFonts w:ascii="Times New Roman" w:eastAsiaTheme="minorEastAsia" w:hAnsi="Times New Roman" w:cs="Times New Roman"/>
                <w:color w:val="000000"/>
                <w:rPrChange w:id="24399" w:author="瑋婷 徐" w:date="2025-01-04T22:53:00Z" w16du:dateUtc="2025-01-04T14:53:00Z">
                  <w:rPr>
                    <w:ins w:id="24400" w:author="瑋婷 徐" w:date="2025-01-03T16:50:00Z" w16du:dateUtc="2025-01-03T08:50:00Z"/>
                    <w:rFonts w:ascii="Calibri" w:hAnsi="Calibri" w:cs="Calibri"/>
                    <w:color w:val="000000"/>
                    <w:sz w:val="22"/>
                    <w:szCs w:val="22"/>
                  </w:rPr>
                </w:rPrChange>
              </w:rPr>
              <w:pPrChange w:id="244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402" w:author="瑋婷 徐" w:date="2025-01-03T16:50:00Z" w16du:dateUtc="2025-01-03T08:50:00Z">
              <w:r w:rsidRPr="00D51403">
                <w:rPr>
                  <w:rFonts w:ascii="Times New Roman" w:eastAsiaTheme="minorEastAsia" w:hAnsi="Times New Roman" w:cs="Times New Roman"/>
                  <w:color w:val="000000"/>
                  <w:rPrChange w:id="24403"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4404" w:author="瑋婷 徐" w:date="2025-01-03T17:01:00Z" w16du:dateUtc="2025-01-03T09:01:00Z">
              <w:tcPr>
                <w:tcW w:w="162" w:type="pct"/>
                <w:gridSpan w:val="2"/>
                <w:noWrap/>
                <w:vAlign w:val="center"/>
                <w:hideMark/>
              </w:tcPr>
            </w:tcPrChange>
          </w:tcPr>
          <w:p w14:paraId="3641556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05" w:author="瑋婷 徐" w:date="2025-01-03T16:50:00Z" w16du:dateUtc="2025-01-03T08:50:00Z"/>
                <w:rFonts w:ascii="Times New Roman" w:eastAsiaTheme="minorEastAsia" w:hAnsi="Times New Roman" w:cs="Times New Roman"/>
                <w:color w:val="000000"/>
                <w:rPrChange w:id="24406" w:author="瑋婷 徐" w:date="2025-01-04T22:53:00Z" w16du:dateUtc="2025-01-04T14:53:00Z">
                  <w:rPr>
                    <w:ins w:id="24407" w:author="瑋婷 徐" w:date="2025-01-03T16:50:00Z" w16du:dateUtc="2025-01-03T08:50:00Z"/>
                    <w:rFonts w:ascii="Calibri" w:hAnsi="Calibri" w:cs="Calibri"/>
                    <w:color w:val="000000"/>
                    <w:sz w:val="22"/>
                    <w:szCs w:val="22"/>
                  </w:rPr>
                </w:rPrChange>
              </w:rPr>
              <w:pPrChange w:id="2440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409" w:author="瑋婷 徐" w:date="2025-01-03T17:01:00Z" w16du:dateUtc="2025-01-03T09:01:00Z">
              <w:tcPr>
                <w:tcW w:w="162" w:type="pct"/>
                <w:gridSpan w:val="2"/>
                <w:noWrap/>
                <w:vAlign w:val="center"/>
                <w:hideMark/>
              </w:tcPr>
            </w:tcPrChange>
          </w:tcPr>
          <w:p w14:paraId="0375D9DD"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10" w:author="瑋婷 徐" w:date="2025-01-03T16:50:00Z" w16du:dateUtc="2025-01-03T08:50:00Z"/>
                <w:rFonts w:ascii="Times New Roman" w:eastAsiaTheme="minorEastAsia" w:hAnsi="Times New Roman" w:cs="Times New Roman"/>
                <w:color w:val="000000"/>
                <w:rPrChange w:id="24411" w:author="瑋婷 徐" w:date="2025-01-04T22:53:00Z" w16du:dateUtc="2025-01-04T14:53:00Z">
                  <w:rPr>
                    <w:ins w:id="24412" w:author="瑋婷 徐" w:date="2025-01-03T16:50:00Z" w16du:dateUtc="2025-01-03T08:50:00Z"/>
                    <w:rFonts w:ascii="Calibri" w:hAnsi="Calibri" w:cs="Calibri"/>
                    <w:color w:val="000000"/>
                    <w:sz w:val="22"/>
                    <w:szCs w:val="22"/>
                  </w:rPr>
                </w:rPrChange>
              </w:rPr>
              <w:pPrChange w:id="244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414" w:author="瑋婷 徐" w:date="2025-01-03T16:50:00Z" w16du:dateUtc="2025-01-03T08:50:00Z">
              <w:r w:rsidRPr="00D51403">
                <w:rPr>
                  <w:rFonts w:ascii="Times New Roman" w:eastAsiaTheme="minorEastAsia" w:hAnsi="Times New Roman" w:cs="Times New Roman"/>
                  <w:color w:val="000000"/>
                  <w:rPrChange w:id="24415"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4416" w:author="瑋婷 徐" w:date="2025-01-03T17:01:00Z" w16du:dateUtc="2025-01-03T09:01:00Z">
              <w:tcPr>
                <w:tcW w:w="162" w:type="pct"/>
                <w:gridSpan w:val="2"/>
                <w:noWrap/>
                <w:vAlign w:val="center"/>
                <w:hideMark/>
              </w:tcPr>
            </w:tcPrChange>
          </w:tcPr>
          <w:p w14:paraId="5B33A26A"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17" w:author="瑋婷 徐" w:date="2025-01-03T16:50:00Z" w16du:dateUtc="2025-01-03T08:50:00Z"/>
                <w:rFonts w:ascii="Times New Roman" w:eastAsiaTheme="minorEastAsia" w:hAnsi="Times New Roman" w:cs="Times New Roman"/>
                <w:color w:val="000000"/>
                <w:rPrChange w:id="24418" w:author="瑋婷 徐" w:date="2025-01-04T22:53:00Z" w16du:dateUtc="2025-01-04T14:53:00Z">
                  <w:rPr>
                    <w:ins w:id="24419" w:author="瑋婷 徐" w:date="2025-01-03T16:50:00Z" w16du:dateUtc="2025-01-03T08:50:00Z"/>
                    <w:rFonts w:ascii="Calibri" w:hAnsi="Calibri" w:cs="Calibri"/>
                    <w:color w:val="000000"/>
                    <w:sz w:val="22"/>
                    <w:szCs w:val="22"/>
                  </w:rPr>
                </w:rPrChange>
              </w:rPr>
              <w:pPrChange w:id="2442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421" w:author="瑋婷 徐" w:date="2025-01-03T16:50:00Z" w16du:dateUtc="2025-01-03T08:50:00Z">
              <w:r w:rsidRPr="00D51403">
                <w:rPr>
                  <w:rFonts w:ascii="Times New Roman" w:eastAsiaTheme="minorEastAsia" w:hAnsi="Times New Roman" w:cs="Times New Roman"/>
                  <w:color w:val="000000"/>
                  <w:rPrChange w:id="24422"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4423" w:author="瑋婷 徐" w:date="2025-01-03T17:01:00Z" w16du:dateUtc="2025-01-03T09:01:00Z">
              <w:tcPr>
                <w:tcW w:w="162" w:type="pct"/>
                <w:gridSpan w:val="2"/>
                <w:noWrap/>
                <w:vAlign w:val="center"/>
                <w:hideMark/>
              </w:tcPr>
            </w:tcPrChange>
          </w:tcPr>
          <w:p w14:paraId="66EAA003"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24" w:author="瑋婷 徐" w:date="2025-01-03T16:50:00Z" w16du:dateUtc="2025-01-03T08:50:00Z"/>
                <w:rFonts w:ascii="Times New Roman" w:eastAsiaTheme="minorEastAsia" w:hAnsi="Times New Roman" w:cs="Times New Roman"/>
                <w:color w:val="000000"/>
                <w:rPrChange w:id="24425" w:author="瑋婷 徐" w:date="2025-01-04T22:53:00Z" w16du:dateUtc="2025-01-04T14:53:00Z">
                  <w:rPr>
                    <w:ins w:id="24426" w:author="瑋婷 徐" w:date="2025-01-03T16:50:00Z" w16du:dateUtc="2025-01-03T08:50:00Z"/>
                    <w:rFonts w:ascii="Calibri" w:hAnsi="Calibri" w:cs="Calibri"/>
                    <w:color w:val="000000"/>
                    <w:sz w:val="22"/>
                    <w:szCs w:val="22"/>
                  </w:rPr>
                </w:rPrChange>
              </w:rPr>
              <w:pPrChange w:id="244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428" w:author="瑋婷 徐" w:date="2025-01-03T16:50:00Z" w16du:dateUtc="2025-01-03T08:50:00Z">
              <w:r w:rsidRPr="00D51403">
                <w:rPr>
                  <w:rFonts w:ascii="Times New Roman" w:eastAsiaTheme="minorEastAsia" w:hAnsi="Times New Roman" w:cs="Times New Roman"/>
                  <w:color w:val="000000"/>
                  <w:rPrChange w:id="24429"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4430" w:author="瑋婷 徐" w:date="2025-01-03T17:01:00Z" w16du:dateUtc="2025-01-03T09:01:00Z">
              <w:tcPr>
                <w:tcW w:w="162" w:type="pct"/>
                <w:gridSpan w:val="2"/>
                <w:noWrap/>
                <w:vAlign w:val="center"/>
                <w:hideMark/>
              </w:tcPr>
            </w:tcPrChange>
          </w:tcPr>
          <w:p w14:paraId="5209755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31" w:author="瑋婷 徐" w:date="2025-01-03T16:50:00Z" w16du:dateUtc="2025-01-03T08:50:00Z"/>
                <w:rFonts w:ascii="Times New Roman" w:eastAsiaTheme="minorEastAsia" w:hAnsi="Times New Roman" w:cs="Times New Roman"/>
                <w:color w:val="000000"/>
                <w:rPrChange w:id="24432" w:author="瑋婷 徐" w:date="2025-01-04T22:53:00Z" w16du:dateUtc="2025-01-04T14:53:00Z">
                  <w:rPr>
                    <w:ins w:id="24433" w:author="瑋婷 徐" w:date="2025-01-03T16:50:00Z" w16du:dateUtc="2025-01-03T08:50:00Z"/>
                    <w:rFonts w:ascii="Calibri" w:hAnsi="Calibri" w:cs="Calibri"/>
                    <w:color w:val="000000"/>
                    <w:sz w:val="22"/>
                    <w:szCs w:val="22"/>
                  </w:rPr>
                </w:rPrChange>
              </w:rPr>
              <w:pPrChange w:id="244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4435" w:author="瑋婷 徐" w:date="2025-01-03T17:01:00Z" w16du:dateUtc="2025-01-03T09:01:00Z">
              <w:tcPr>
                <w:tcW w:w="164" w:type="pct"/>
                <w:noWrap/>
                <w:vAlign w:val="center"/>
                <w:hideMark/>
              </w:tcPr>
            </w:tcPrChange>
          </w:tcPr>
          <w:p w14:paraId="4FE6A9A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436" w:author="瑋婷 徐" w:date="2025-01-03T16:50:00Z" w16du:dateUtc="2025-01-03T08:50:00Z"/>
                <w:rFonts w:ascii="Times New Roman" w:eastAsiaTheme="minorEastAsia" w:hAnsi="Times New Roman" w:cs="Times New Roman"/>
                <w:rPrChange w:id="24437" w:author="瑋婷 徐" w:date="2025-01-04T22:53:00Z" w16du:dateUtc="2025-01-04T14:53:00Z">
                  <w:rPr>
                    <w:ins w:id="24438" w:author="瑋婷 徐" w:date="2025-01-03T16:50:00Z" w16du:dateUtc="2025-01-03T08:50:00Z"/>
                    <w:rFonts w:ascii="Times New Roman" w:eastAsia="Times New Roman" w:hAnsi="Times New Roman" w:cs="Times New Roman"/>
                    <w:sz w:val="20"/>
                    <w:szCs w:val="20"/>
                  </w:rPr>
                </w:rPrChange>
              </w:rPr>
              <w:pPrChange w:id="244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F0C1C" w14:paraId="09C52ABC" w14:textId="77777777" w:rsidTr="003C19C7">
        <w:trPr>
          <w:cnfStyle w:val="000000100000" w:firstRow="0" w:lastRow="0" w:firstColumn="0" w:lastColumn="0" w:oddVBand="0" w:evenVBand="0" w:oddHBand="1" w:evenHBand="0" w:firstRowFirstColumn="0" w:firstRowLastColumn="0" w:lastRowFirstColumn="0" w:lastRowLastColumn="0"/>
          <w:trHeight w:val="300"/>
          <w:ins w:id="24440"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2F0362F6" w14:textId="77777777" w:rsidR="003C19C7" w:rsidRPr="00D51403" w:rsidRDefault="003C19C7">
            <w:pPr>
              <w:spacing w:line="360" w:lineRule="auto"/>
              <w:jc w:val="both"/>
              <w:rPr>
                <w:ins w:id="24441" w:author="瑋婷 徐" w:date="2025-01-03T16:50:00Z" w16du:dateUtc="2025-01-03T08:50:00Z"/>
                <w:rFonts w:ascii="Times New Roman" w:eastAsiaTheme="minorEastAsia" w:hAnsi="Times New Roman" w:cs="Times New Roman"/>
                <w:b w:val="0"/>
                <w:bCs w:val="0"/>
                <w:color w:val="000000"/>
                <w:rPrChange w:id="24442" w:author="瑋婷 徐" w:date="2025-01-04T22:53:00Z" w16du:dateUtc="2025-01-04T14:53:00Z">
                  <w:rPr>
                    <w:ins w:id="24443" w:author="瑋婷 徐" w:date="2025-01-03T16:50:00Z" w16du:dateUtc="2025-01-03T08:50:00Z"/>
                    <w:rFonts w:ascii="Calibri" w:hAnsi="Calibri" w:cs="Calibri"/>
                    <w:color w:val="000000"/>
                    <w:sz w:val="22"/>
                    <w:szCs w:val="22"/>
                  </w:rPr>
                </w:rPrChange>
              </w:rPr>
              <w:pPrChange w:id="24444" w:author="瑋婷 徐" w:date="2025-01-03T16:55:00Z" w16du:dateUtc="2025-01-03T08:55:00Z">
                <w:pPr/>
              </w:pPrChange>
            </w:pPr>
            <w:ins w:id="24445" w:author="瑋婷 徐" w:date="2025-01-03T16:50:00Z" w16du:dateUtc="2025-01-03T08:50:00Z">
              <w:r w:rsidRPr="00D51403">
                <w:rPr>
                  <w:rFonts w:ascii="Times New Roman" w:eastAsiaTheme="minorEastAsia" w:hAnsi="Times New Roman" w:cs="Times New Roman" w:hint="eastAsia"/>
                  <w:b w:val="0"/>
                  <w:bCs w:val="0"/>
                  <w:color w:val="000000"/>
                  <w:rPrChange w:id="24446" w:author="瑋婷 徐" w:date="2025-01-04T22:53:00Z" w16du:dateUtc="2025-01-04T14:53:00Z">
                    <w:rPr>
                      <w:rFonts w:ascii="Calibri" w:hAnsi="Calibri" w:cs="Calibri" w:hint="eastAsia"/>
                      <w:color w:val="000000"/>
                      <w:sz w:val="22"/>
                      <w:szCs w:val="22"/>
                    </w:rPr>
                  </w:rPrChange>
                </w:rPr>
                <w:t>山紅頭</w:t>
              </w:r>
              <w:r w:rsidRPr="00D51403">
                <w:rPr>
                  <w:rFonts w:ascii="Times New Roman" w:eastAsiaTheme="minorEastAsia" w:hAnsi="Times New Roman" w:cs="Times New Roman"/>
                  <w:b w:val="0"/>
                  <w:bCs w:val="0"/>
                  <w:color w:val="000000"/>
                  <w:rPrChange w:id="24447" w:author="瑋婷 徐" w:date="2025-01-04T22:53:00Z" w16du:dateUtc="2025-01-04T14:53:00Z">
                    <w:rPr>
                      <w:rFonts w:ascii="Calibri" w:hAnsi="Calibri" w:cs="Calibri"/>
                      <w:color w:val="000000"/>
                      <w:sz w:val="22"/>
                      <w:szCs w:val="22"/>
                    </w:rPr>
                  </w:rPrChange>
                </w:rPr>
                <w:t xml:space="preserve"> </w:t>
              </w:r>
              <w:r w:rsidRPr="00D51403">
                <w:rPr>
                  <w:rFonts w:ascii="Times New Roman" w:eastAsiaTheme="minorEastAsia" w:hAnsi="Times New Roman" w:cs="Times New Roman"/>
                  <w:b w:val="0"/>
                  <w:bCs w:val="0"/>
                  <w:color w:val="000000"/>
                  <w:rPrChange w:id="24448"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4449"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2FF83855"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450" w:author="瑋婷 徐" w:date="2025-01-03T16:50:00Z" w16du:dateUtc="2025-01-03T08:50:00Z"/>
                <w:rFonts w:ascii="Times New Roman" w:eastAsiaTheme="minorEastAsia" w:hAnsi="Times New Roman" w:cs="Times New Roman"/>
                <w:i/>
                <w:iCs/>
                <w:color w:val="000000"/>
                <w:rPrChange w:id="24451" w:author="瑋婷 徐" w:date="2025-01-04T22:53:00Z" w16du:dateUtc="2025-01-04T14:53:00Z">
                  <w:rPr>
                    <w:ins w:id="24452" w:author="瑋婷 徐" w:date="2025-01-03T16:50:00Z" w16du:dateUtc="2025-01-03T08:50:00Z"/>
                    <w:rFonts w:ascii="Calibri" w:hAnsi="Calibri" w:cs="Calibri"/>
                    <w:i/>
                    <w:iCs/>
                    <w:color w:val="000000"/>
                    <w:sz w:val="22"/>
                    <w:szCs w:val="22"/>
                  </w:rPr>
                </w:rPrChange>
              </w:rPr>
              <w:pPrChange w:id="2445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454" w:author="瑋婷 徐" w:date="2025-01-03T16:50:00Z" w16du:dateUtc="2025-01-03T08:50:00Z">
              <w:r w:rsidRPr="00D51403">
                <w:rPr>
                  <w:rFonts w:ascii="Times New Roman" w:eastAsiaTheme="minorEastAsia" w:hAnsi="Times New Roman" w:cs="Times New Roman"/>
                  <w:i/>
                  <w:iCs/>
                  <w:color w:val="000000"/>
                  <w:rPrChange w:id="24455" w:author="瑋婷 徐" w:date="2025-01-04T22:53:00Z" w16du:dateUtc="2025-01-04T14:53:00Z">
                    <w:rPr>
                      <w:rFonts w:ascii="Calibri" w:hAnsi="Calibri" w:cs="Calibri"/>
                      <w:i/>
                      <w:iCs/>
                      <w:color w:val="000000"/>
                      <w:sz w:val="22"/>
                      <w:szCs w:val="22"/>
                    </w:rPr>
                  </w:rPrChange>
                </w:rPr>
                <w:t>Cyanoderma ruficeps</w:t>
              </w:r>
            </w:ins>
          </w:p>
        </w:tc>
        <w:tc>
          <w:tcPr>
            <w:tcW w:w="162" w:type="pct"/>
            <w:noWrap/>
            <w:vAlign w:val="center"/>
            <w:hideMark/>
          </w:tcPr>
          <w:p w14:paraId="6095DAD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456" w:author="瑋婷 徐" w:date="2025-01-03T16:50:00Z" w16du:dateUtc="2025-01-03T08:50:00Z"/>
                <w:rFonts w:ascii="Times New Roman" w:eastAsiaTheme="minorEastAsia" w:hAnsi="Times New Roman" w:cs="Times New Roman"/>
                <w:i/>
                <w:iCs/>
                <w:color w:val="000000"/>
                <w:rPrChange w:id="24457" w:author="瑋婷 徐" w:date="2025-01-04T22:53:00Z" w16du:dateUtc="2025-01-04T14:53:00Z">
                  <w:rPr>
                    <w:ins w:id="24458" w:author="瑋婷 徐" w:date="2025-01-03T16:50:00Z" w16du:dateUtc="2025-01-03T08:50:00Z"/>
                    <w:rFonts w:ascii="Calibri" w:hAnsi="Calibri" w:cs="Calibri"/>
                    <w:i/>
                    <w:iCs/>
                    <w:color w:val="000000"/>
                    <w:sz w:val="22"/>
                    <w:szCs w:val="22"/>
                  </w:rPr>
                </w:rPrChange>
              </w:rPr>
              <w:pPrChange w:id="2445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FFA1CC9"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460" w:author="瑋婷 徐" w:date="2025-01-03T16:50:00Z" w16du:dateUtc="2025-01-03T08:50:00Z"/>
                <w:rFonts w:ascii="Times New Roman" w:eastAsiaTheme="minorEastAsia" w:hAnsi="Times New Roman" w:cs="Times New Roman"/>
                <w:color w:val="000000"/>
                <w:rPrChange w:id="24461" w:author="瑋婷 徐" w:date="2025-01-04T22:53:00Z" w16du:dateUtc="2025-01-04T14:53:00Z">
                  <w:rPr>
                    <w:ins w:id="24462" w:author="瑋婷 徐" w:date="2025-01-03T16:50:00Z" w16du:dateUtc="2025-01-03T08:50:00Z"/>
                    <w:rFonts w:ascii="Calibri" w:hAnsi="Calibri" w:cs="Calibri"/>
                    <w:color w:val="000000"/>
                    <w:sz w:val="22"/>
                    <w:szCs w:val="22"/>
                  </w:rPr>
                </w:rPrChange>
              </w:rPr>
              <w:pPrChange w:id="2446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464" w:author="瑋婷 徐" w:date="2025-01-03T16:50:00Z" w16du:dateUtc="2025-01-03T08:50:00Z">
              <w:r w:rsidRPr="00D51403">
                <w:rPr>
                  <w:rFonts w:ascii="Times New Roman" w:eastAsiaTheme="minorEastAsia" w:hAnsi="Times New Roman" w:cs="Times New Roman"/>
                  <w:color w:val="000000"/>
                  <w:rPrChange w:id="2446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692F365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466" w:author="瑋婷 徐" w:date="2025-01-03T16:50:00Z" w16du:dateUtc="2025-01-03T08:50:00Z"/>
                <w:rFonts w:ascii="Times New Roman" w:eastAsiaTheme="minorEastAsia" w:hAnsi="Times New Roman" w:cs="Times New Roman"/>
                <w:color w:val="000000"/>
                <w:rPrChange w:id="24467" w:author="瑋婷 徐" w:date="2025-01-04T22:53:00Z" w16du:dateUtc="2025-01-04T14:53:00Z">
                  <w:rPr>
                    <w:ins w:id="24468" w:author="瑋婷 徐" w:date="2025-01-03T16:50:00Z" w16du:dateUtc="2025-01-03T08:50:00Z"/>
                    <w:rFonts w:ascii="Calibri" w:hAnsi="Calibri" w:cs="Calibri"/>
                    <w:color w:val="000000"/>
                    <w:sz w:val="22"/>
                    <w:szCs w:val="22"/>
                  </w:rPr>
                </w:rPrChange>
              </w:rPr>
              <w:pPrChange w:id="2446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470" w:author="瑋婷 徐" w:date="2025-01-03T16:50:00Z" w16du:dateUtc="2025-01-03T08:50:00Z">
              <w:r w:rsidRPr="00D51403">
                <w:rPr>
                  <w:rFonts w:ascii="Times New Roman" w:eastAsiaTheme="minorEastAsia" w:hAnsi="Times New Roman" w:cs="Times New Roman"/>
                  <w:color w:val="000000"/>
                  <w:rPrChange w:id="24471"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53439F76"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472" w:author="瑋婷 徐" w:date="2025-01-03T16:50:00Z" w16du:dateUtc="2025-01-03T08:50:00Z"/>
                <w:rFonts w:ascii="Times New Roman" w:eastAsiaTheme="minorEastAsia" w:hAnsi="Times New Roman" w:cs="Times New Roman"/>
                <w:color w:val="000000"/>
                <w:rPrChange w:id="24473" w:author="瑋婷 徐" w:date="2025-01-04T22:53:00Z" w16du:dateUtc="2025-01-04T14:53:00Z">
                  <w:rPr>
                    <w:ins w:id="24474" w:author="瑋婷 徐" w:date="2025-01-03T16:50:00Z" w16du:dateUtc="2025-01-03T08:50:00Z"/>
                    <w:rFonts w:ascii="Calibri" w:hAnsi="Calibri" w:cs="Calibri"/>
                    <w:color w:val="000000"/>
                    <w:sz w:val="22"/>
                    <w:szCs w:val="22"/>
                  </w:rPr>
                </w:rPrChange>
              </w:rPr>
              <w:pPrChange w:id="2447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476" w:author="瑋婷 徐" w:date="2025-01-03T16:50:00Z" w16du:dateUtc="2025-01-03T08:50:00Z">
              <w:r w:rsidRPr="00D51403">
                <w:rPr>
                  <w:rFonts w:ascii="Times New Roman" w:eastAsiaTheme="minorEastAsia" w:hAnsi="Times New Roman" w:cs="Times New Roman"/>
                  <w:color w:val="000000"/>
                  <w:rPrChange w:id="2447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64494A2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478" w:author="瑋婷 徐" w:date="2025-01-03T16:50:00Z" w16du:dateUtc="2025-01-03T08:50:00Z"/>
                <w:rFonts w:ascii="Times New Roman" w:eastAsiaTheme="minorEastAsia" w:hAnsi="Times New Roman" w:cs="Times New Roman"/>
                <w:color w:val="000000"/>
                <w:rPrChange w:id="24479" w:author="瑋婷 徐" w:date="2025-01-04T22:53:00Z" w16du:dateUtc="2025-01-04T14:53:00Z">
                  <w:rPr>
                    <w:ins w:id="24480" w:author="瑋婷 徐" w:date="2025-01-03T16:50:00Z" w16du:dateUtc="2025-01-03T08:50:00Z"/>
                    <w:rFonts w:ascii="Calibri" w:hAnsi="Calibri" w:cs="Calibri"/>
                    <w:color w:val="000000"/>
                    <w:sz w:val="22"/>
                    <w:szCs w:val="22"/>
                  </w:rPr>
                </w:rPrChange>
              </w:rPr>
              <w:pPrChange w:id="2448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AADD32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482" w:author="瑋婷 徐" w:date="2025-01-03T16:50:00Z" w16du:dateUtc="2025-01-03T08:50:00Z"/>
                <w:rFonts w:ascii="Times New Roman" w:eastAsiaTheme="minorEastAsia" w:hAnsi="Times New Roman" w:cs="Times New Roman"/>
                <w:color w:val="000000"/>
                <w:rPrChange w:id="24483" w:author="瑋婷 徐" w:date="2025-01-04T22:53:00Z" w16du:dateUtc="2025-01-04T14:53:00Z">
                  <w:rPr>
                    <w:ins w:id="24484" w:author="瑋婷 徐" w:date="2025-01-03T16:50:00Z" w16du:dateUtc="2025-01-03T08:50:00Z"/>
                    <w:rFonts w:ascii="Calibri" w:hAnsi="Calibri" w:cs="Calibri"/>
                    <w:color w:val="000000"/>
                    <w:sz w:val="22"/>
                    <w:szCs w:val="22"/>
                  </w:rPr>
                </w:rPrChange>
              </w:rPr>
              <w:pPrChange w:id="2448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486" w:author="瑋婷 徐" w:date="2025-01-03T16:50:00Z" w16du:dateUtc="2025-01-03T08:50:00Z">
              <w:r w:rsidRPr="00D51403">
                <w:rPr>
                  <w:rFonts w:ascii="Times New Roman" w:eastAsiaTheme="minorEastAsia" w:hAnsi="Times New Roman" w:cs="Times New Roman"/>
                  <w:color w:val="000000"/>
                  <w:rPrChange w:id="2448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989EF49"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488" w:author="瑋婷 徐" w:date="2025-01-03T16:50:00Z" w16du:dateUtc="2025-01-03T08:50:00Z"/>
                <w:rFonts w:ascii="Times New Roman" w:eastAsiaTheme="minorEastAsia" w:hAnsi="Times New Roman" w:cs="Times New Roman"/>
                <w:color w:val="000000"/>
                <w:rPrChange w:id="24489" w:author="瑋婷 徐" w:date="2025-01-04T22:53:00Z" w16du:dateUtc="2025-01-04T14:53:00Z">
                  <w:rPr>
                    <w:ins w:id="24490" w:author="瑋婷 徐" w:date="2025-01-03T16:50:00Z" w16du:dateUtc="2025-01-03T08:50:00Z"/>
                    <w:rFonts w:ascii="Calibri" w:hAnsi="Calibri" w:cs="Calibri"/>
                    <w:color w:val="000000"/>
                    <w:sz w:val="22"/>
                    <w:szCs w:val="22"/>
                  </w:rPr>
                </w:rPrChange>
              </w:rPr>
              <w:pPrChange w:id="2449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BAD89E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492" w:author="瑋婷 徐" w:date="2025-01-03T16:50:00Z" w16du:dateUtc="2025-01-03T08:50:00Z"/>
                <w:rFonts w:ascii="Times New Roman" w:eastAsiaTheme="minorEastAsia" w:hAnsi="Times New Roman" w:cs="Times New Roman"/>
                <w:color w:val="000000"/>
                <w:rPrChange w:id="24493" w:author="瑋婷 徐" w:date="2025-01-04T22:53:00Z" w16du:dateUtc="2025-01-04T14:53:00Z">
                  <w:rPr>
                    <w:ins w:id="24494" w:author="瑋婷 徐" w:date="2025-01-03T16:50:00Z" w16du:dateUtc="2025-01-03T08:50:00Z"/>
                    <w:rFonts w:ascii="Calibri" w:hAnsi="Calibri" w:cs="Calibri"/>
                    <w:color w:val="000000"/>
                    <w:sz w:val="22"/>
                    <w:szCs w:val="22"/>
                  </w:rPr>
                </w:rPrChange>
              </w:rPr>
              <w:pPrChange w:id="2449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496" w:author="瑋婷 徐" w:date="2025-01-03T16:50:00Z" w16du:dateUtc="2025-01-03T08:50:00Z">
              <w:r w:rsidRPr="00D51403">
                <w:rPr>
                  <w:rFonts w:ascii="Times New Roman" w:eastAsiaTheme="minorEastAsia" w:hAnsi="Times New Roman" w:cs="Times New Roman"/>
                  <w:color w:val="000000"/>
                  <w:rPrChange w:id="2449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B8F45B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498" w:author="瑋婷 徐" w:date="2025-01-03T16:50:00Z" w16du:dateUtc="2025-01-03T08:50:00Z"/>
                <w:rFonts w:ascii="Times New Roman" w:eastAsiaTheme="minorEastAsia" w:hAnsi="Times New Roman" w:cs="Times New Roman"/>
                <w:color w:val="000000"/>
                <w:rPrChange w:id="24499" w:author="瑋婷 徐" w:date="2025-01-04T22:53:00Z" w16du:dateUtc="2025-01-04T14:53:00Z">
                  <w:rPr>
                    <w:ins w:id="24500" w:author="瑋婷 徐" w:date="2025-01-03T16:50:00Z" w16du:dateUtc="2025-01-03T08:50:00Z"/>
                    <w:rFonts w:ascii="Calibri" w:hAnsi="Calibri" w:cs="Calibri"/>
                    <w:color w:val="000000"/>
                    <w:sz w:val="22"/>
                    <w:szCs w:val="22"/>
                  </w:rPr>
                </w:rPrChange>
              </w:rPr>
              <w:pPrChange w:id="245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502" w:author="瑋婷 徐" w:date="2025-01-03T16:50:00Z" w16du:dateUtc="2025-01-03T08:50:00Z">
              <w:r w:rsidRPr="00D51403">
                <w:rPr>
                  <w:rFonts w:ascii="Times New Roman" w:eastAsiaTheme="minorEastAsia" w:hAnsi="Times New Roman" w:cs="Times New Roman"/>
                  <w:color w:val="000000"/>
                  <w:rPrChange w:id="2450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2727A8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04" w:author="瑋婷 徐" w:date="2025-01-03T16:50:00Z" w16du:dateUtc="2025-01-03T08:50:00Z"/>
                <w:rFonts w:ascii="Times New Roman" w:eastAsiaTheme="minorEastAsia" w:hAnsi="Times New Roman" w:cs="Times New Roman"/>
                <w:color w:val="000000"/>
                <w:rPrChange w:id="24505" w:author="瑋婷 徐" w:date="2025-01-04T22:53:00Z" w16du:dateUtc="2025-01-04T14:53:00Z">
                  <w:rPr>
                    <w:ins w:id="24506" w:author="瑋婷 徐" w:date="2025-01-03T16:50:00Z" w16du:dateUtc="2025-01-03T08:50:00Z"/>
                    <w:rFonts w:ascii="Calibri" w:hAnsi="Calibri" w:cs="Calibri"/>
                    <w:color w:val="000000"/>
                    <w:sz w:val="22"/>
                    <w:szCs w:val="22"/>
                  </w:rPr>
                </w:rPrChange>
              </w:rPr>
              <w:pPrChange w:id="2450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508" w:author="瑋婷 徐" w:date="2025-01-03T16:50:00Z" w16du:dateUtc="2025-01-03T08:50:00Z">
              <w:r w:rsidRPr="00D51403">
                <w:rPr>
                  <w:rFonts w:ascii="Times New Roman" w:eastAsiaTheme="minorEastAsia" w:hAnsi="Times New Roman" w:cs="Times New Roman"/>
                  <w:color w:val="000000"/>
                  <w:rPrChange w:id="2450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7CD3B9A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10" w:author="瑋婷 徐" w:date="2025-01-03T16:50:00Z" w16du:dateUtc="2025-01-03T08:50:00Z"/>
                <w:rFonts w:ascii="Times New Roman" w:eastAsiaTheme="minorEastAsia" w:hAnsi="Times New Roman" w:cs="Times New Roman"/>
                <w:color w:val="000000"/>
                <w:rPrChange w:id="24511" w:author="瑋婷 徐" w:date="2025-01-04T22:53:00Z" w16du:dateUtc="2025-01-04T14:53:00Z">
                  <w:rPr>
                    <w:ins w:id="24512" w:author="瑋婷 徐" w:date="2025-01-03T16:50:00Z" w16du:dateUtc="2025-01-03T08:50:00Z"/>
                    <w:rFonts w:ascii="Calibri" w:hAnsi="Calibri" w:cs="Calibri"/>
                    <w:color w:val="000000"/>
                    <w:sz w:val="22"/>
                    <w:szCs w:val="22"/>
                  </w:rPr>
                </w:rPrChange>
              </w:rPr>
              <w:pPrChange w:id="245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514" w:author="瑋婷 徐" w:date="2025-01-03T16:50:00Z" w16du:dateUtc="2025-01-03T08:50:00Z">
              <w:r w:rsidRPr="00D51403">
                <w:rPr>
                  <w:rFonts w:ascii="Times New Roman" w:eastAsiaTheme="minorEastAsia" w:hAnsi="Times New Roman" w:cs="Times New Roman"/>
                  <w:color w:val="000000"/>
                  <w:rPrChange w:id="2451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61870ED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16" w:author="瑋婷 徐" w:date="2025-01-03T16:50:00Z" w16du:dateUtc="2025-01-03T08:50:00Z"/>
                <w:rFonts w:ascii="Times New Roman" w:eastAsiaTheme="minorEastAsia" w:hAnsi="Times New Roman" w:cs="Times New Roman"/>
                <w:color w:val="000000"/>
                <w:rPrChange w:id="24517" w:author="瑋婷 徐" w:date="2025-01-04T22:53:00Z" w16du:dateUtc="2025-01-04T14:53:00Z">
                  <w:rPr>
                    <w:ins w:id="24518" w:author="瑋婷 徐" w:date="2025-01-03T16:50:00Z" w16du:dateUtc="2025-01-03T08:50:00Z"/>
                    <w:rFonts w:ascii="Calibri" w:hAnsi="Calibri" w:cs="Calibri"/>
                    <w:color w:val="000000"/>
                    <w:sz w:val="22"/>
                    <w:szCs w:val="22"/>
                  </w:rPr>
                </w:rPrChange>
              </w:rPr>
              <w:pPrChange w:id="2451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520" w:author="瑋婷 徐" w:date="2025-01-03T16:50:00Z" w16du:dateUtc="2025-01-03T08:50:00Z">
              <w:r w:rsidRPr="00D51403">
                <w:rPr>
                  <w:rFonts w:ascii="Times New Roman" w:eastAsiaTheme="minorEastAsia" w:hAnsi="Times New Roman" w:cs="Times New Roman"/>
                  <w:color w:val="000000"/>
                  <w:rPrChange w:id="24521"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552568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22" w:author="瑋婷 徐" w:date="2025-01-03T16:50:00Z" w16du:dateUtc="2025-01-03T08:50:00Z"/>
                <w:rFonts w:ascii="Times New Roman" w:eastAsiaTheme="minorEastAsia" w:hAnsi="Times New Roman" w:cs="Times New Roman"/>
                <w:color w:val="000000"/>
                <w:rPrChange w:id="24523" w:author="瑋婷 徐" w:date="2025-01-04T22:53:00Z" w16du:dateUtc="2025-01-04T14:53:00Z">
                  <w:rPr>
                    <w:ins w:id="24524" w:author="瑋婷 徐" w:date="2025-01-03T16:50:00Z" w16du:dateUtc="2025-01-03T08:50:00Z"/>
                    <w:rFonts w:ascii="Calibri" w:hAnsi="Calibri" w:cs="Calibri"/>
                    <w:color w:val="000000"/>
                    <w:sz w:val="22"/>
                    <w:szCs w:val="22"/>
                  </w:rPr>
                </w:rPrChange>
              </w:rPr>
              <w:pPrChange w:id="245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526" w:author="瑋婷 徐" w:date="2025-01-03T16:50:00Z" w16du:dateUtc="2025-01-03T08:50:00Z">
              <w:r w:rsidRPr="00D51403">
                <w:rPr>
                  <w:rFonts w:ascii="Times New Roman" w:eastAsiaTheme="minorEastAsia" w:hAnsi="Times New Roman" w:cs="Times New Roman"/>
                  <w:color w:val="000000"/>
                  <w:rPrChange w:id="2452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2CD765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28" w:author="瑋婷 徐" w:date="2025-01-03T16:50:00Z" w16du:dateUtc="2025-01-03T08:50:00Z"/>
                <w:rFonts w:ascii="Times New Roman" w:eastAsiaTheme="minorEastAsia" w:hAnsi="Times New Roman" w:cs="Times New Roman"/>
                <w:color w:val="000000"/>
                <w:rPrChange w:id="24529" w:author="瑋婷 徐" w:date="2025-01-04T22:53:00Z" w16du:dateUtc="2025-01-04T14:53:00Z">
                  <w:rPr>
                    <w:ins w:id="24530" w:author="瑋婷 徐" w:date="2025-01-03T16:50:00Z" w16du:dateUtc="2025-01-03T08:50:00Z"/>
                    <w:rFonts w:ascii="Calibri" w:hAnsi="Calibri" w:cs="Calibri"/>
                    <w:color w:val="000000"/>
                    <w:sz w:val="22"/>
                    <w:szCs w:val="22"/>
                  </w:rPr>
                </w:rPrChange>
              </w:rPr>
              <w:pPrChange w:id="2453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F42D660"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32" w:author="瑋婷 徐" w:date="2025-01-03T16:50:00Z" w16du:dateUtc="2025-01-03T08:50:00Z"/>
                <w:rFonts w:ascii="Times New Roman" w:eastAsiaTheme="minorEastAsia" w:hAnsi="Times New Roman" w:cs="Times New Roman"/>
                <w:color w:val="000000"/>
                <w:rPrChange w:id="24533" w:author="瑋婷 徐" w:date="2025-01-04T22:53:00Z" w16du:dateUtc="2025-01-04T14:53:00Z">
                  <w:rPr>
                    <w:ins w:id="24534" w:author="瑋婷 徐" w:date="2025-01-03T16:50:00Z" w16du:dateUtc="2025-01-03T08:50:00Z"/>
                    <w:rFonts w:ascii="Calibri" w:hAnsi="Calibri" w:cs="Calibri"/>
                    <w:color w:val="000000"/>
                    <w:sz w:val="22"/>
                    <w:szCs w:val="22"/>
                  </w:rPr>
                </w:rPrChange>
              </w:rPr>
              <w:pPrChange w:id="245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536" w:author="瑋婷 徐" w:date="2025-01-03T16:50:00Z" w16du:dateUtc="2025-01-03T08:50:00Z">
              <w:r w:rsidRPr="00D51403">
                <w:rPr>
                  <w:rFonts w:ascii="Times New Roman" w:eastAsiaTheme="minorEastAsia" w:hAnsi="Times New Roman" w:cs="Times New Roman"/>
                  <w:color w:val="000000"/>
                  <w:rPrChange w:id="2453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7227261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38" w:author="瑋婷 徐" w:date="2025-01-03T16:50:00Z" w16du:dateUtc="2025-01-03T08:50:00Z"/>
                <w:rFonts w:ascii="Times New Roman" w:eastAsiaTheme="minorEastAsia" w:hAnsi="Times New Roman" w:cs="Times New Roman"/>
                <w:color w:val="000000"/>
                <w:rPrChange w:id="24539" w:author="瑋婷 徐" w:date="2025-01-04T22:53:00Z" w16du:dateUtc="2025-01-04T14:53:00Z">
                  <w:rPr>
                    <w:ins w:id="24540" w:author="瑋婷 徐" w:date="2025-01-03T16:50:00Z" w16du:dateUtc="2025-01-03T08:50:00Z"/>
                    <w:rFonts w:ascii="Calibri" w:hAnsi="Calibri" w:cs="Calibri"/>
                    <w:color w:val="000000"/>
                    <w:sz w:val="22"/>
                    <w:szCs w:val="22"/>
                  </w:rPr>
                </w:rPrChange>
              </w:rPr>
              <w:pPrChange w:id="245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542" w:author="瑋婷 徐" w:date="2025-01-03T16:50:00Z" w16du:dateUtc="2025-01-03T08:50:00Z">
              <w:r w:rsidRPr="00D51403">
                <w:rPr>
                  <w:rFonts w:ascii="Times New Roman" w:eastAsiaTheme="minorEastAsia" w:hAnsi="Times New Roman" w:cs="Times New Roman"/>
                  <w:color w:val="000000"/>
                  <w:rPrChange w:id="2454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62ED656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44" w:author="瑋婷 徐" w:date="2025-01-03T16:50:00Z" w16du:dateUtc="2025-01-03T08:50:00Z"/>
                <w:rFonts w:ascii="Times New Roman" w:eastAsiaTheme="minorEastAsia" w:hAnsi="Times New Roman" w:cs="Times New Roman"/>
                <w:color w:val="000000"/>
                <w:rPrChange w:id="24545" w:author="瑋婷 徐" w:date="2025-01-04T22:53:00Z" w16du:dateUtc="2025-01-04T14:53:00Z">
                  <w:rPr>
                    <w:ins w:id="24546" w:author="瑋婷 徐" w:date="2025-01-03T16:50:00Z" w16du:dateUtc="2025-01-03T08:50:00Z"/>
                    <w:rFonts w:ascii="Calibri" w:hAnsi="Calibri" w:cs="Calibri"/>
                    <w:color w:val="000000"/>
                    <w:sz w:val="22"/>
                    <w:szCs w:val="22"/>
                  </w:rPr>
                </w:rPrChange>
              </w:rPr>
              <w:pPrChange w:id="245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548" w:author="瑋婷 徐" w:date="2025-01-03T16:50:00Z" w16du:dateUtc="2025-01-03T08:50:00Z">
              <w:r w:rsidRPr="00D51403">
                <w:rPr>
                  <w:rFonts w:ascii="Times New Roman" w:eastAsiaTheme="minorEastAsia" w:hAnsi="Times New Roman" w:cs="Times New Roman"/>
                  <w:color w:val="000000"/>
                  <w:rPrChange w:id="2454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4858C01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50" w:author="瑋婷 徐" w:date="2025-01-03T16:50:00Z" w16du:dateUtc="2025-01-03T08:50:00Z"/>
                <w:rFonts w:ascii="Times New Roman" w:eastAsiaTheme="minorEastAsia" w:hAnsi="Times New Roman" w:cs="Times New Roman"/>
                <w:color w:val="000000"/>
                <w:rPrChange w:id="24551" w:author="瑋婷 徐" w:date="2025-01-04T22:53:00Z" w16du:dateUtc="2025-01-04T14:53:00Z">
                  <w:rPr>
                    <w:ins w:id="24552" w:author="瑋婷 徐" w:date="2025-01-03T16:50:00Z" w16du:dateUtc="2025-01-03T08:50:00Z"/>
                    <w:rFonts w:ascii="Calibri" w:hAnsi="Calibri" w:cs="Calibri"/>
                    <w:color w:val="000000"/>
                    <w:sz w:val="22"/>
                    <w:szCs w:val="22"/>
                  </w:rPr>
                </w:rPrChange>
              </w:rPr>
              <w:pPrChange w:id="2455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554" w:author="瑋婷 徐" w:date="2025-01-03T16:50:00Z" w16du:dateUtc="2025-01-03T08:50:00Z">
              <w:r w:rsidRPr="00D51403">
                <w:rPr>
                  <w:rFonts w:ascii="Times New Roman" w:eastAsiaTheme="minorEastAsia" w:hAnsi="Times New Roman" w:cs="Times New Roman"/>
                  <w:color w:val="000000"/>
                  <w:rPrChange w:id="2455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FCD323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56" w:author="瑋婷 徐" w:date="2025-01-03T16:50:00Z" w16du:dateUtc="2025-01-03T08:50:00Z"/>
                <w:rFonts w:ascii="Times New Roman" w:eastAsiaTheme="minorEastAsia" w:hAnsi="Times New Roman" w:cs="Times New Roman"/>
                <w:color w:val="000000"/>
                <w:rPrChange w:id="24557" w:author="瑋婷 徐" w:date="2025-01-04T22:53:00Z" w16du:dateUtc="2025-01-04T14:53:00Z">
                  <w:rPr>
                    <w:ins w:id="24558" w:author="瑋婷 徐" w:date="2025-01-03T16:50:00Z" w16du:dateUtc="2025-01-03T08:50:00Z"/>
                    <w:rFonts w:ascii="Calibri" w:hAnsi="Calibri" w:cs="Calibri"/>
                    <w:color w:val="000000"/>
                    <w:sz w:val="22"/>
                    <w:szCs w:val="22"/>
                  </w:rPr>
                </w:rPrChange>
              </w:rPr>
              <w:pPrChange w:id="2455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E0CC40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60" w:author="瑋婷 徐" w:date="2025-01-03T16:50:00Z" w16du:dateUtc="2025-01-03T08:50:00Z"/>
                <w:rFonts w:ascii="Times New Roman" w:eastAsiaTheme="minorEastAsia" w:hAnsi="Times New Roman" w:cs="Times New Roman"/>
                <w:color w:val="000000"/>
                <w:rPrChange w:id="24561" w:author="瑋婷 徐" w:date="2025-01-04T22:53:00Z" w16du:dateUtc="2025-01-04T14:53:00Z">
                  <w:rPr>
                    <w:ins w:id="24562" w:author="瑋婷 徐" w:date="2025-01-03T16:50:00Z" w16du:dateUtc="2025-01-03T08:50:00Z"/>
                    <w:rFonts w:ascii="Calibri" w:hAnsi="Calibri" w:cs="Calibri"/>
                    <w:color w:val="000000"/>
                    <w:sz w:val="22"/>
                    <w:szCs w:val="22"/>
                  </w:rPr>
                </w:rPrChange>
              </w:rPr>
              <w:pPrChange w:id="2456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564" w:author="瑋婷 徐" w:date="2025-01-03T16:50:00Z" w16du:dateUtc="2025-01-03T08:50:00Z">
              <w:r w:rsidRPr="00D51403">
                <w:rPr>
                  <w:rFonts w:ascii="Times New Roman" w:eastAsiaTheme="minorEastAsia" w:hAnsi="Times New Roman" w:cs="Times New Roman"/>
                  <w:color w:val="000000"/>
                  <w:rPrChange w:id="24565" w:author="瑋婷 徐" w:date="2025-01-04T22:53:00Z" w16du:dateUtc="2025-01-04T14:53:00Z">
                    <w:rPr>
                      <w:rFonts w:ascii="Calibri" w:hAnsi="Calibri" w:cs="Calibri"/>
                      <w:color w:val="000000"/>
                      <w:sz w:val="22"/>
                      <w:szCs w:val="22"/>
                    </w:rPr>
                  </w:rPrChange>
                </w:rPr>
                <w:t>*</w:t>
              </w:r>
            </w:ins>
          </w:p>
        </w:tc>
        <w:tc>
          <w:tcPr>
            <w:tcW w:w="167" w:type="pct"/>
            <w:noWrap/>
            <w:vAlign w:val="center"/>
            <w:hideMark/>
          </w:tcPr>
          <w:p w14:paraId="5AC9C63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566" w:author="瑋婷 徐" w:date="2025-01-03T16:50:00Z" w16du:dateUtc="2025-01-03T08:50:00Z"/>
                <w:rFonts w:ascii="Times New Roman" w:eastAsiaTheme="minorEastAsia" w:hAnsi="Times New Roman" w:cs="Times New Roman"/>
                <w:color w:val="000000"/>
                <w:rPrChange w:id="24567" w:author="瑋婷 徐" w:date="2025-01-04T22:53:00Z" w16du:dateUtc="2025-01-04T14:53:00Z">
                  <w:rPr>
                    <w:ins w:id="24568" w:author="瑋婷 徐" w:date="2025-01-03T16:50:00Z" w16du:dateUtc="2025-01-03T08:50:00Z"/>
                    <w:rFonts w:ascii="Calibri" w:hAnsi="Calibri" w:cs="Calibri"/>
                    <w:color w:val="000000"/>
                    <w:sz w:val="22"/>
                    <w:szCs w:val="22"/>
                  </w:rPr>
                </w:rPrChange>
              </w:rPr>
              <w:pPrChange w:id="2456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F0C1C" w14:paraId="492A6DA5" w14:textId="77777777" w:rsidTr="003C19C7">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Change w:id="24570" w:author="瑋婷 徐" w:date="2025-01-03T17:01:00Z" w16du:dateUtc="2025-01-03T09:01:00Z">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300"/>
          <w:ins w:id="24571" w:author="瑋婷 徐" w:date="2025-01-03T16:50:00Z"/>
          <w:trPrChange w:id="24572"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4573" w:author="瑋婷 徐" w:date="2025-01-03T17:01:00Z" w16du:dateUtc="2025-01-03T09:01:00Z">
              <w:tcPr>
                <w:tcW w:w="781" w:type="pct"/>
                <w:gridSpan w:val="2"/>
                <w:vAlign w:val="center"/>
                <w:hideMark/>
              </w:tcPr>
            </w:tcPrChange>
          </w:tcPr>
          <w:p w14:paraId="6C05151B" w14:textId="77777777" w:rsidR="003C19C7" w:rsidRPr="00D51403" w:rsidRDefault="003C19C7">
            <w:pPr>
              <w:spacing w:line="360" w:lineRule="auto"/>
              <w:jc w:val="both"/>
              <w:rPr>
                <w:ins w:id="24574" w:author="瑋婷 徐" w:date="2025-01-03T16:50:00Z" w16du:dateUtc="2025-01-03T08:50:00Z"/>
                <w:rFonts w:ascii="Times New Roman" w:eastAsiaTheme="minorEastAsia" w:hAnsi="Times New Roman" w:cs="Times New Roman"/>
                <w:b w:val="0"/>
                <w:bCs w:val="0"/>
                <w:color w:val="000000"/>
                <w:rPrChange w:id="24575" w:author="瑋婷 徐" w:date="2025-01-04T22:53:00Z" w16du:dateUtc="2025-01-04T14:53:00Z">
                  <w:rPr>
                    <w:ins w:id="24576" w:author="瑋婷 徐" w:date="2025-01-03T16:50:00Z" w16du:dateUtc="2025-01-03T08:50:00Z"/>
                    <w:rFonts w:ascii="Calibri" w:hAnsi="Calibri" w:cs="Calibri"/>
                    <w:color w:val="000000"/>
                    <w:sz w:val="22"/>
                    <w:szCs w:val="22"/>
                  </w:rPr>
                </w:rPrChange>
              </w:rPr>
              <w:pPrChange w:id="24577" w:author="瑋婷 徐" w:date="2025-01-03T16:55:00Z" w16du:dateUtc="2025-01-03T08:55:00Z">
                <w:pPr/>
              </w:pPrChange>
            </w:pPr>
            <w:ins w:id="24578" w:author="瑋婷 徐" w:date="2025-01-03T16:50:00Z" w16du:dateUtc="2025-01-03T08:50:00Z">
              <w:r w:rsidRPr="00D51403">
                <w:rPr>
                  <w:rFonts w:ascii="Times New Roman" w:eastAsiaTheme="minorEastAsia" w:hAnsi="Times New Roman" w:cs="Times New Roman" w:hint="eastAsia"/>
                  <w:b w:val="0"/>
                  <w:bCs w:val="0"/>
                  <w:color w:val="000000"/>
                  <w:rPrChange w:id="24579" w:author="瑋婷 徐" w:date="2025-01-04T22:53:00Z" w16du:dateUtc="2025-01-04T14:53:00Z">
                    <w:rPr>
                      <w:rFonts w:ascii="Calibri" w:hAnsi="Calibri" w:cs="Calibri" w:hint="eastAsia"/>
                      <w:color w:val="000000"/>
                      <w:sz w:val="22"/>
                      <w:szCs w:val="22"/>
                    </w:rPr>
                  </w:rPrChange>
                </w:rPr>
                <w:t>小彎嘴</w:t>
              </w:r>
              <w:r w:rsidRPr="00D51403">
                <w:rPr>
                  <w:rFonts w:ascii="Times New Roman" w:eastAsiaTheme="minorEastAsia" w:hAnsi="Times New Roman" w:cs="Times New Roman"/>
                  <w:b w:val="0"/>
                  <w:bCs w:val="0"/>
                  <w:color w:val="000000"/>
                  <w:rPrChange w:id="24580" w:author="瑋婷 徐" w:date="2025-01-04T22:53:00Z" w16du:dateUtc="2025-01-04T14:53:00Z">
                    <w:rPr>
                      <w:rFonts w:ascii="Calibri" w:hAnsi="Calibri" w:cs="Calibri"/>
                      <w:color w:val="000000"/>
                      <w:sz w:val="22"/>
                      <w:szCs w:val="22"/>
                    </w:rPr>
                  </w:rPrChange>
                </w:rPr>
                <w:t xml:space="preserve"> </w:t>
              </w:r>
              <w:r w:rsidRPr="00D51403">
                <w:rPr>
                  <w:b w:val="0"/>
                  <w:bCs w:val="0"/>
                  <w:color w:val="000000"/>
                  <w:rPrChange w:id="24581"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4582"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Change w:id="24583" w:author="瑋婷 徐" w:date="2025-01-03T17:01:00Z" w16du:dateUtc="2025-01-03T09:01:00Z">
              <w:tcPr>
                <w:tcW w:w="814" w:type="pct"/>
                <w:gridSpan w:val="2"/>
                <w:vAlign w:val="center"/>
                <w:hideMark/>
              </w:tcPr>
            </w:tcPrChange>
          </w:tcPr>
          <w:p w14:paraId="1A07B07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584" w:author="瑋婷 徐" w:date="2025-01-03T16:50:00Z" w16du:dateUtc="2025-01-03T08:50:00Z"/>
                <w:rFonts w:ascii="Times New Roman" w:eastAsiaTheme="minorEastAsia" w:hAnsi="Times New Roman" w:cs="Times New Roman"/>
                <w:i/>
                <w:iCs/>
                <w:color w:val="000000"/>
                <w:rPrChange w:id="24585" w:author="瑋婷 徐" w:date="2025-01-04T22:53:00Z" w16du:dateUtc="2025-01-04T14:53:00Z">
                  <w:rPr>
                    <w:ins w:id="24586" w:author="瑋婷 徐" w:date="2025-01-03T16:50:00Z" w16du:dateUtc="2025-01-03T08:50:00Z"/>
                    <w:rFonts w:ascii="Calibri" w:hAnsi="Calibri" w:cs="Calibri"/>
                    <w:i/>
                    <w:iCs/>
                    <w:color w:val="000000"/>
                    <w:sz w:val="22"/>
                    <w:szCs w:val="22"/>
                  </w:rPr>
                </w:rPrChange>
              </w:rPr>
              <w:pPrChange w:id="245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588" w:author="瑋婷 徐" w:date="2025-01-03T16:50:00Z" w16du:dateUtc="2025-01-03T08:50:00Z">
              <w:r w:rsidRPr="00D51403">
                <w:rPr>
                  <w:rFonts w:ascii="Times New Roman" w:eastAsiaTheme="minorEastAsia" w:hAnsi="Times New Roman" w:cs="Times New Roman"/>
                  <w:i/>
                  <w:iCs/>
                  <w:color w:val="000000"/>
                  <w:rPrChange w:id="24589" w:author="瑋婷 徐" w:date="2025-01-04T22:53:00Z" w16du:dateUtc="2025-01-04T14:53:00Z">
                    <w:rPr>
                      <w:rFonts w:ascii="Calibri" w:hAnsi="Calibri" w:cs="Calibri"/>
                      <w:i/>
                      <w:iCs/>
                      <w:color w:val="000000"/>
                      <w:sz w:val="22"/>
                      <w:szCs w:val="22"/>
                    </w:rPr>
                  </w:rPrChange>
                </w:rPr>
                <w:t>Pomatorhinus musicus</w:t>
              </w:r>
            </w:ins>
          </w:p>
        </w:tc>
        <w:tc>
          <w:tcPr>
            <w:tcW w:w="0" w:type="pct"/>
            <w:noWrap/>
            <w:vAlign w:val="center"/>
            <w:hideMark/>
            <w:tcPrChange w:id="24590" w:author="瑋婷 徐" w:date="2025-01-03T17:01:00Z" w16du:dateUtc="2025-01-03T09:01:00Z">
              <w:tcPr>
                <w:tcW w:w="162" w:type="pct"/>
                <w:gridSpan w:val="2"/>
                <w:noWrap/>
                <w:vAlign w:val="center"/>
                <w:hideMark/>
              </w:tcPr>
            </w:tcPrChange>
          </w:tcPr>
          <w:p w14:paraId="340957E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591" w:author="瑋婷 徐" w:date="2025-01-03T16:50:00Z" w16du:dateUtc="2025-01-03T08:50:00Z"/>
                <w:rFonts w:ascii="Times New Roman" w:eastAsiaTheme="minorEastAsia" w:hAnsi="Times New Roman" w:cs="Times New Roman"/>
                <w:i/>
                <w:iCs/>
                <w:color w:val="000000"/>
                <w:rPrChange w:id="24592" w:author="瑋婷 徐" w:date="2025-01-04T22:53:00Z" w16du:dateUtc="2025-01-04T14:53:00Z">
                  <w:rPr>
                    <w:ins w:id="24593" w:author="瑋婷 徐" w:date="2025-01-03T16:50:00Z" w16du:dateUtc="2025-01-03T08:50:00Z"/>
                    <w:rFonts w:ascii="Calibri" w:hAnsi="Calibri" w:cs="Calibri"/>
                    <w:i/>
                    <w:iCs/>
                    <w:color w:val="000000"/>
                    <w:sz w:val="22"/>
                    <w:szCs w:val="22"/>
                  </w:rPr>
                </w:rPrChange>
              </w:rPr>
              <w:pPrChange w:id="2459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595" w:author="瑋婷 徐" w:date="2025-01-03T17:01:00Z" w16du:dateUtc="2025-01-03T09:01:00Z">
              <w:tcPr>
                <w:tcW w:w="162" w:type="pct"/>
                <w:gridSpan w:val="2"/>
                <w:noWrap/>
                <w:vAlign w:val="center"/>
                <w:hideMark/>
              </w:tcPr>
            </w:tcPrChange>
          </w:tcPr>
          <w:p w14:paraId="657D821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596" w:author="瑋婷 徐" w:date="2025-01-03T16:50:00Z" w16du:dateUtc="2025-01-03T08:50:00Z"/>
                <w:rFonts w:ascii="Times New Roman" w:eastAsiaTheme="minorEastAsia" w:hAnsi="Times New Roman" w:cs="Times New Roman"/>
                <w:color w:val="000000"/>
                <w:rPrChange w:id="24597" w:author="瑋婷 徐" w:date="2025-01-04T22:53:00Z" w16du:dateUtc="2025-01-04T14:53:00Z">
                  <w:rPr>
                    <w:ins w:id="24598" w:author="瑋婷 徐" w:date="2025-01-03T16:50:00Z" w16du:dateUtc="2025-01-03T08:50:00Z"/>
                    <w:rFonts w:ascii="Calibri" w:hAnsi="Calibri" w:cs="Calibri"/>
                    <w:color w:val="000000"/>
                    <w:sz w:val="22"/>
                    <w:szCs w:val="22"/>
                  </w:rPr>
                </w:rPrChange>
              </w:rPr>
              <w:pPrChange w:id="2459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600" w:author="瑋婷 徐" w:date="2025-01-03T16:50:00Z" w16du:dateUtc="2025-01-03T08:50:00Z">
              <w:r w:rsidRPr="00D51403">
                <w:rPr>
                  <w:rFonts w:ascii="Times New Roman" w:eastAsiaTheme="minorEastAsia" w:hAnsi="Times New Roman" w:cs="Times New Roman"/>
                  <w:color w:val="000000"/>
                  <w:rPrChange w:id="24601"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4602" w:author="瑋婷 徐" w:date="2025-01-03T17:01:00Z" w16du:dateUtc="2025-01-03T09:01:00Z">
              <w:tcPr>
                <w:tcW w:w="162" w:type="pct"/>
                <w:gridSpan w:val="2"/>
                <w:noWrap/>
                <w:vAlign w:val="center"/>
                <w:hideMark/>
              </w:tcPr>
            </w:tcPrChange>
          </w:tcPr>
          <w:p w14:paraId="1AF3C7E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03" w:author="瑋婷 徐" w:date="2025-01-03T16:50:00Z" w16du:dateUtc="2025-01-03T08:50:00Z"/>
                <w:rFonts w:ascii="Times New Roman" w:eastAsiaTheme="minorEastAsia" w:hAnsi="Times New Roman" w:cs="Times New Roman"/>
                <w:color w:val="000000"/>
                <w:rPrChange w:id="24604" w:author="瑋婷 徐" w:date="2025-01-04T22:53:00Z" w16du:dateUtc="2025-01-04T14:53:00Z">
                  <w:rPr>
                    <w:ins w:id="24605" w:author="瑋婷 徐" w:date="2025-01-03T16:50:00Z" w16du:dateUtc="2025-01-03T08:50:00Z"/>
                    <w:rFonts w:ascii="Calibri" w:hAnsi="Calibri" w:cs="Calibri"/>
                    <w:color w:val="000000"/>
                    <w:sz w:val="22"/>
                    <w:szCs w:val="22"/>
                  </w:rPr>
                </w:rPrChange>
              </w:rPr>
              <w:pPrChange w:id="2460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607" w:author="瑋婷 徐" w:date="2025-01-03T17:01:00Z" w16du:dateUtc="2025-01-03T09:01:00Z">
              <w:tcPr>
                <w:tcW w:w="162" w:type="pct"/>
                <w:gridSpan w:val="2"/>
                <w:noWrap/>
                <w:vAlign w:val="center"/>
                <w:hideMark/>
              </w:tcPr>
            </w:tcPrChange>
          </w:tcPr>
          <w:p w14:paraId="1547C65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08" w:author="瑋婷 徐" w:date="2025-01-03T16:50:00Z" w16du:dateUtc="2025-01-03T08:50:00Z"/>
                <w:rFonts w:ascii="Times New Roman" w:eastAsiaTheme="minorEastAsia" w:hAnsi="Times New Roman" w:cs="Times New Roman"/>
                <w:color w:val="000000"/>
                <w:rPrChange w:id="24609" w:author="瑋婷 徐" w:date="2025-01-04T22:53:00Z" w16du:dateUtc="2025-01-04T14:53:00Z">
                  <w:rPr>
                    <w:ins w:id="24610" w:author="瑋婷 徐" w:date="2025-01-03T16:50:00Z" w16du:dateUtc="2025-01-03T08:50:00Z"/>
                    <w:rFonts w:ascii="Calibri" w:hAnsi="Calibri" w:cs="Calibri"/>
                    <w:color w:val="000000"/>
                    <w:sz w:val="22"/>
                    <w:szCs w:val="22"/>
                  </w:rPr>
                </w:rPrChange>
              </w:rPr>
              <w:pPrChange w:id="246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612" w:author="瑋婷 徐" w:date="2025-01-03T16:50:00Z" w16du:dateUtc="2025-01-03T08:50:00Z">
              <w:r w:rsidRPr="00D51403">
                <w:rPr>
                  <w:rFonts w:ascii="Times New Roman" w:eastAsiaTheme="minorEastAsia" w:hAnsi="Times New Roman" w:cs="Times New Roman"/>
                  <w:color w:val="000000"/>
                  <w:rPrChange w:id="24613"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4614" w:author="瑋婷 徐" w:date="2025-01-03T17:01:00Z" w16du:dateUtc="2025-01-03T09:01:00Z">
              <w:tcPr>
                <w:tcW w:w="162" w:type="pct"/>
                <w:gridSpan w:val="2"/>
                <w:noWrap/>
                <w:vAlign w:val="center"/>
                <w:hideMark/>
              </w:tcPr>
            </w:tcPrChange>
          </w:tcPr>
          <w:p w14:paraId="7D9031D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15" w:author="瑋婷 徐" w:date="2025-01-03T16:50:00Z" w16du:dateUtc="2025-01-03T08:50:00Z"/>
                <w:rFonts w:ascii="Times New Roman" w:eastAsiaTheme="minorEastAsia" w:hAnsi="Times New Roman" w:cs="Times New Roman"/>
                <w:color w:val="000000"/>
                <w:rPrChange w:id="24616" w:author="瑋婷 徐" w:date="2025-01-04T22:53:00Z" w16du:dateUtc="2025-01-04T14:53:00Z">
                  <w:rPr>
                    <w:ins w:id="24617" w:author="瑋婷 徐" w:date="2025-01-03T16:50:00Z" w16du:dateUtc="2025-01-03T08:50:00Z"/>
                    <w:rFonts w:ascii="Calibri" w:hAnsi="Calibri" w:cs="Calibri"/>
                    <w:color w:val="000000"/>
                    <w:sz w:val="22"/>
                    <w:szCs w:val="22"/>
                  </w:rPr>
                </w:rPrChange>
              </w:rPr>
              <w:pPrChange w:id="2461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619" w:author="瑋婷 徐" w:date="2025-01-03T17:01:00Z" w16du:dateUtc="2025-01-03T09:01:00Z">
              <w:tcPr>
                <w:tcW w:w="162" w:type="pct"/>
                <w:gridSpan w:val="2"/>
                <w:noWrap/>
                <w:vAlign w:val="center"/>
                <w:hideMark/>
              </w:tcPr>
            </w:tcPrChange>
          </w:tcPr>
          <w:p w14:paraId="1FD5278D"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20" w:author="瑋婷 徐" w:date="2025-01-03T16:50:00Z" w16du:dateUtc="2025-01-03T08:50:00Z"/>
                <w:rFonts w:ascii="Times New Roman" w:eastAsiaTheme="minorEastAsia" w:hAnsi="Times New Roman" w:cs="Times New Roman"/>
                <w:rPrChange w:id="24621" w:author="瑋婷 徐" w:date="2025-01-04T22:53:00Z" w16du:dateUtc="2025-01-04T14:53:00Z">
                  <w:rPr>
                    <w:ins w:id="24622" w:author="瑋婷 徐" w:date="2025-01-03T16:50:00Z" w16du:dateUtc="2025-01-03T08:50:00Z"/>
                    <w:rFonts w:ascii="Times New Roman" w:eastAsia="Times New Roman" w:hAnsi="Times New Roman" w:cs="Times New Roman"/>
                    <w:sz w:val="20"/>
                    <w:szCs w:val="20"/>
                  </w:rPr>
                </w:rPrChange>
              </w:rPr>
              <w:pPrChange w:id="246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624" w:author="瑋婷 徐" w:date="2025-01-03T17:01:00Z" w16du:dateUtc="2025-01-03T09:01:00Z">
              <w:tcPr>
                <w:tcW w:w="162" w:type="pct"/>
                <w:gridSpan w:val="2"/>
                <w:noWrap/>
                <w:vAlign w:val="center"/>
                <w:hideMark/>
              </w:tcPr>
            </w:tcPrChange>
          </w:tcPr>
          <w:p w14:paraId="4F5B1E4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25" w:author="瑋婷 徐" w:date="2025-01-03T16:50:00Z" w16du:dateUtc="2025-01-03T08:50:00Z"/>
                <w:rFonts w:ascii="Times New Roman" w:eastAsiaTheme="minorEastAsia" w:hAnsi="Times New Roman" w:cs="Times New Roman"/>
                <w:color w:val="000000"/>
                <w:rPrChange w:id="24626" w:author="瑋婷 徐" w:date="2025-01-04T22:53:00Z" w16du:dateUtc="2025-01-04T14:53:00Z">
                  <w:rPr>
                    <w:ins w:id="24627" w:author="瑋婷 徐" w:date="2025-01-03T16:50:00Z" w16du:dateUtc="2025-01-03T08:50:00Z"/>
                    <w:rFonts w:ascii="Calibri" w:hAnsi="Calibri" w:cs="Calibri"/>
                    <w:color w:val="000000"/>
                    <w:sz w:val="22"/>
                    <w:szCs w:val="22"/>
                  </w:rPr>
                </w:rPrChange>
              </w:rPr>
              <w:pPrChange w:id="2462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629" w:author="瑋婷 徐" w:date="2025-01-03T16:50:00Z" w16du:dateUtc="2025-01-03T08:50:00Z">
              <w:r w:rsidRPr="00D51403">
                <w:rPr>
                  <w:rFonts w:ascii="Times New Roman" w:eastAsiaTheme="minorEastAsia" w:hAnsi="Times New Roman" w:cs="Times New Roman"/>
                  <w:color w:val="000000"/>
                  <w:rPrChange w:id="24630"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4631" w:author="瑋婷 徐" w:date="2025-01-03T17:01:00Z" w16du:dateUtc="2025-01-03T09:01:00Z">
              <w:tcPr>
                <w:tcW w:w="162" w:type="pct"/>
                <w:gridSpan w:val="2"/>
                <w:noWrap/>
                <w:vAlign w:val="center"/>
                <w:hideMark/>
              </w:tcPr>
            </w:tcPrChange>
          </w:tcPr>
          <w:p w14:paraId="75A512EE"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32" w:author="瑋婷 徐" w:date="2025-01-03T16:50:00Z" w16du:dateUtc="2025-01-03T08:50:00Z"/>
                <w:rFonts w:ascii="Times New Roman" w:eastAsiaTheme="minorEastAsia" w:hAnsi="Times New Roman" w:cs="Times New Roman"/>
                <w:color w:val="000000"/>
                <w:rPrChange w:id="24633" w:author="瑋婷 徐" w:date="2025-01-04T22:53:00Z" w16du:dateUtc="2025-01-04T14:53:00Z">
                  <w:rPr>
                    <w:ins w:id="24634" w:author="瑋婷 徐" w:date="2025-01-03T16:50:00Z" w16du:dateUtc="2025-01-03T08:50:00Z"/>
                    <w:rFonts w:ascii="Calibri" w:hAnsi="Calibri" w:cs="Calibri"/>
                    <w:color w:val="000000"/>
                    <w:sz w:val="22"/>
                    <w:szCs w:val="22"/>
                  </w:rPr>
                </w:rPrChange>
              </w:rPr>
              <w:pPrChange w:id="2463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636" w:author="瑋婷 徐" w:date="2025-01-03T17:01:00Z" w16du:dateUtc="2025-01-03T09:01:00Z">
              <w:tcPr>
                <w:tcW w:w="162" w:type="pct"/>
                <w:gridSpan w:val="2"/>
                <w:noWrap/>
                <w:vAlign w:val="center"/>
                <w:hideMark/>
              </w:tcPr>
            </w:tcPrChange>
          </w:tcPr>
          <w:p w14:paraId="58D43ACE"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37" w:author="瑋婷 徐" w:date="2025-01-03T16:50:00Z" w16du:dateUtc="2025-01-03T08:50:00Z"/>
                <w:rFonts w:ascii="Times New Roman" w:eastAsiaTheme="minorEastAsia" w:hAnsi="Times New Roman" w:cs="Times New Roman"/>
                <w:rPrChange w:id="24638" w:author="瑋婷 徐" w:date="2025-01-04T22:53:00Z" w16du:dateUtc="2025-01-04T14:53:00Z">
                  <w:rPr>
                    <w:ins w:id="24639" w:author="瑋婷 徐" w:date="2025-01-03T16:50:00Z" w16du:dateUtc="2025-01-03T08:50:00Z"/>
                    <w:rFonts w:ascii="Times New Roman" w:eastAsia="Times New Roman" w:hAnsi="Times New Roman" w:cs="Times New Roman"/>
                    <w:sz w:val="20"/>
                    <w:szCs w:val="20"/>
                  </w:rPr>
                </w:rPrChange>
              </w:rPr>
              <w:pPrChange w:id="2464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641" w:author="瑋婷 徐" w:date="2025-01-03T17:01:00Z" w16du:dateUtc="2025-01-03T09:01:00Z">
              <w:tcPr>
                <w:tcW w:w="162" w:type="pct"/>
                <w:gridSpan w:val="2"/>
                <w:noWrap/>
                <w:vAlign w:val="center"/>
                <w:hideMark/>
              </w:tcPr>
            </w:tcPrChange>
          </w:tcPr>
          <w:p w14:paraId="60E0E4E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42" w:author="瑋婷 徐" w:date="2025-01-03T16:50:00Z" w16du:dateUtc="2025-01-03T08:50:00Z"/>
                <w:rFonts w:ascii="Times New Roman" w:eastAsiaTheme="minorEastAsia" w:hAnsi="Times New Roman" w:cs="Times New Roman"/>
                <w:color w:val="000000"/>
                <w:rPrChange w:id="24643" w:author="瑋婷 徐" w:date="2025-01-04T22:53:00Z" w16du:dateUtc="2025-01-04T14:53:00Z">
                  <w:rPr>
                    <w:ins w:id="24644" w:author="瑋婷 徐" w:date="2025-01-03T16:50:00Z" w16du:dateUtc="2025-01-03T08:50:00Z"/>
                    <w:rFonts w:ascii="Calibri" w:hAnsi="Calibri" w:cs="Calibri"/>
                    <w:color w:val="000000"/>
                    <w:sz w:val="22"/>
                    <w:szCs w:val="22"/>
                  </w:rPr>
                </w:rPrChange>
              </w:rPr>
              <w:pPrChange w:id="2464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646" w:author="瑋婷 徐" w:date="2025-01-03T16:50:00Z" w16du:dateUtc="2025-01-03T08:50:00Z">
              <w:r w:rsidRPr="00D51403">
                <w:rPr>
                  <w:rFonts w:ascii="Times New Roman" w:eastAsiaTheme="minorEastAsia" w:hAnsi="Times New Roman" w:cs="Times New Roman"/>
                  <w:color w:val="000000"/>
                  <w:rPrChange w:id="24647"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4648" w:author="瑋婷 徐" w:date="2025-01-03T17:01:00Z" w16du:dateUtc="2025-01-03T09:01:00Z">
              <w:tcPr>
                <w:tcW w:w="162" w:type="pct"/>
                <w:gridSpan w:val="2"/>
                <w:noWrap/>
                <w:vAlign w:val="center"/>
                <w:hideMark/>
              </w:tcPr>
            </w:tcPrChange>
          </w:tcPr>
          <w:p w14:paraId="2EBA334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49" w:author="瑋婷 徐" w:date="2025-01-03T16:50:00Z" w16du:dateUtc="2025-01-03T08:50:00Z"/>
                <w:rFonts w:ascii="Times New Roman" w:eastAsiaTheme="minorEastAsia" w:hAnsi="Times New Roman" w:cs="Times New Roman"/>
                <w:color w:val="000000"/>
                <w:rPrChange w:id="24650" w:author="瑋婷 徐" w:date="2025-01-04T22:53:00Z" w16du:dateUtc="2025-01-04T14:53:00Z">
                  <w:rPr>
                    <w:ins w:id="24651" w:author="瑋婷 徐" w:date="2025-01-03T16:50:00Z" w16du:dateUtc="2025-01-03T08:50:00Z"/>
                    <w:rFonts w:ascii="Calibri" w:hAnsi="Calibri" w:cs="Calibri"/>
                    <w:color w:val="000000"/>
                    <w:sz w:val="22"/>
                    <w:szCs w:val="22"/>
                  </w:rPr>
                </w:rPrChange>
              </w:rPr>
              <w:pPrChange w:id="2465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653" w:author="瑋婷 徐" w:date="2025-01-03T17:01:00Z" w16du:dateUtc="2025-01-03T09:01:00Z">
              <w:tcPr>
                <w:tcW w:w="162" w:type="pct"/>
                <w:gridSpan w:val="2"/>
                <w:noWrap/>
                <w:vAlign w:val="center"/>
                <w:hideMark/>
              </w:tcPr>
            </w:tcPrChange>
          </w:tcPr>
          <w:p w14:paraId="384D2D70"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54" w:author="瑋婷 徐" w:date="2025-01-03T16:50:00Z" w16du:dateUtc="2025-01-03T08:50:00Z"/>
                <w:rFonts w:ascii="Times New Roman" w:eastAsiaTheme="minorEastAsia" w:hAnsi="Times New Roman" w:cs="Times New Roman"/>
                <w:color w:val="000000"/>
                <w:rPrChange w:id="24655" w:author="瑋婷 徐" w:date="2025-01-04T22:53:00Z" w16du:dateUtc="2025-01-04T14:53:00Z">
                  <w:rPr>
                    <w:ins w:id="24656" w:author="瑋婷 徐" w:date="2025-01-03T16:50:00Z" w16du:dateUtc="2025-01-03T08:50:00Z"/>
                    <w:rFonts w:ascii="Calibri" w:hAnsi="Calibri" w:cs="Calibri"/>
                    <w:color w:val="000000"/>
                    <w:sz w:val="22"/>
                    <w:szCs w:val="22"/>
                  </w:rPr>
                </w:rPrChange>
              </w:rPr>
              <w:pPrChange w:id="246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658" w:author="瑋婷 徐" w:date="2025-01-03T16:50:00Z" w16du:dateUtc="2025-01-03T08:50:00Z">
              <w:r w:rsidRPr="00D51403">
                <w:rPr>
                  <w:rFonts w:ascii="Times New Roman" w:eastAsiaTheme="minorEastAsia" w:hAnsi="Times New Roman" w:cs="Times New Roman"/>
                  <w:color w:val="000000"/>
                  <w:rPrChange w:id="24659"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4660" w:author="瑋婷 徐" w:date="2025-01-03T17:01:00Z" w16du:dateUtc="2025-01-03T09:01:00Z">
              <w:tcPr>
                <w:tcW w:w="162" w:type="pct"/>
                <w:gridSpan w:val="2"/>
                <w:noWrap/>
                <w:vAlign w:val="center"/>
                <w:hideMark/>
              </w:tcPr>
            </w:tcPrChange>
          </w:tcPr>
          <w:p w14:paraId="03D4FFF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61" w:author="瑋婷 徐" w:date="2025-01-03T16:50:00Z" w16du:dateUtc="2025-01-03T08:50:00Z"/>
                <w:rFonts w:ascii="Times New Roman" w:eastAsiaTheme="minorEastAsia" w:hAnsi="Times New Roman" w:cs="Times New Roman"/>
                <w:color w:val="000000"/>
                <w:rPrChange w:id="24662" w:author="瑋婷 徐" w:date="2025-01-04T22:53:00Z" w16du:dateUtc="2025-01-04T14:53:00Z">
                  <w:rPr>
                    <w:ins w:id="24663" w:author="瑋婷 徐" w:date="2025-01-03T16:50:00Z" w16du:dateUtc="2025-01-03T08:50:00Z"/>
                    <w:rFonts w:ascii="Calibri" w:hAnsi="Calibri" w:cs="Calibri"/>
                    <w:color w:val="000000"/>
                    <w:sz w:val="22"/>
                    <w:szCs w:val="22"/>
                  </w:rPr>
                </w:rPrChange>
              </w:rPr>
              <w:pPrChange w:id="2466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665" w:author="瑋婷 徐" w:date="2025-01-03T16:50:00Z" w16du:dateUtc="2025-01-03T08:50:00Z">
              <w:r w:rsidRPr="00D51403">
                <w:rPr>
                  <w:rFonts w:ascii="Times New Roman" w:eastAsiaTheme="minorEastAsia" w:hAnsi="Times New Roman" w:cs="Times New Roman"/>
                  <w:color w:val="000000"/>
                  <w:rPrChange w:id="24666"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4667" w:author="瑋婷 徐" w:date="2025-01-03T17:01:00Z" w16du:dateUtc="2025-01-03T09:01:00Z">
              <w:tcPr>
                <w:tcW w:w="162" w:type="pct"/>
                <w:gridSpan w:val="2"/>
                <w:noWrap/>
                <w:vAlign w:val="center"/>
                <w:hideMark/>
              </w:tcPr>
            </w:tcPrChange>
          </w:tcPr>
          <w:p w14:paraId="1D6BD41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68" w:author="瑋婷 徐" w:date="2025-01-03T16:50:00Z" w16du:dateUtc="2025-01-03T08:50:00Z"/>
                <w:rFonts w:ascii="Times New Roman" w:eastAsiaTheme="minorEastAsia" w:hAnsi="Times New Roman" w:cs="Times New Roman"/>
                <w:color w:val="000000"/>
                <w:rPrChange w:id="24669" w:author="瑋婷 徐" w:date="2025-01-04T22:53:00Z" w16du:dateUtc="2025-01-04T14:53:00Z">
                  <w:rPr>
                    <w:ins w:id="24670" w:author="瑋婷 徐" w:date="2025-01-03T16:50:00Z" w16du:dateUtc="2025-01-03T08:50:00Z"/>
                    <w:rFonts w:ascii="Calibri" w:hAnsi="Calibri" w:cs="Calibri"/>
                    <w:color w:val="000000"/>
                    <w:sz w:val="22"/>
                    <w:szCs w:val="22"/>
                  </w:rPr>
                </w:rPrChange>
              </w:rPr>
              <w:pPrChange w:id="2467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672" w:author="瑋婷 徐" w:date="2025-01-03T16:50:00Z" w16du:dateUtc="2025-01-03T08:50:00Z">
              <w:r w:rsidRPr="00D51403">
                <w:rPr>
                  <w:rFonts w:ascii="Times New Roman" w:eastAsiaTheme="minorEastAsia" w:hAnsi="Times New Roman" w:cs="Times New Roman"/>
                  <w:color w:val="000000"/>
                  <w:rPrChange w:id="24673"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4674" w:author="瑋婷 徐" w:date="2025-01-03T17:01:00Z" w16du:dateUtc="2025-01-03T09:01:00Z">
              <w:tcPr>
                <w:tcW w:w="162" w:type="pct"/>
                <w:gridSpan w:val="2"/>
                <w:noWrap/>
                <w:vAlign w:val="center"/>
                <w:hideMark/>
              </w:tcPr>
            </w:tcPrChange>
          </w:tcPr>
          <w:p w14:paraId="4CB41C6B"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75" w:author="瑋婷 徐" w:date="2025-01-03T16:50:00Z" w16du:dateUtc="2025-01-03T08:50:00Z"/>
                <w:rFonts w:ascii="Times New Roman" w:eastAsiaTheme="minorEastAsia" w:hAnsi="Times New Roman" w:cs="Times New Roman"/>
                <w:color w:val="000000"/>
                <w:rPrChange w:id="24676" w:author="瑋婷 徐" w:date="2025-01-04T22:53:00Z" w16du:dateUtc="2025-01-04T14:53:00Z">
                  <w:rPr>
                    <w:ins w:id="24677" w:author="瑋婷 徐" w:date="2025-01-03T16:50:00Z" w16du:dateUtc="2025-01-03T08:50:00Z"/>
                    <w:rFonts w:ascii="Calibri" w:hAnsi="Calibri" w:cs="Calibri"/>
                    <w:color w:val="000000"/>
                    <w:sz w:val="22"/>
                    <w:szCs w:val="22"/>
                  </w:rPr>
                </w:rPrChange>
              </w:rPr>
              <w:pPrChange w:id="246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679" w:author="瑋婷 徐" w:date="2025-01-03T16:50:00Z" w16du:dateUtc="2025-01-03T08:50:00Z">
              <w:r w:rsidRPr="00D51403">
                <w:rPr>
                  <w:rFonts w:ascii="Times New Roman" w:eastAsiaTheme="minorEastAsia" w:hAnsi="Times New Roman" w:cs="Times New Roman"/>
                  <w:color w:val="000000"/>
                  <w:rPrChange w:id="24680"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4681" w:author="瑋婷 徐" w:date="2025-01-03T17:01:00Z" w16du:dateUtc="2025-01-03T09:01:00Z">
              <w:tcPr>
                <w:tcW w:w="162" w:type="pct"/>
                <w:gridSpan w:val="2"/>
                <w:noWrap/>
                <w:vAlign w:val="center"/>
                <w:hideMark/>
              </w:tcPr>
            </w:tcPrChange>
          </w:tcPr>
          <w:p w14:paraId="34B31933"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82" w:author="瑋婷 徐" w:date="2025-01-03T16:50:00Z" w16du:dateUtc="2025-01-03T08:50:00Z"/>
                <w:rFonts w:ascii="Times New Roman" w:eastAsiaTheme="minorEastAsia" w:hAnsi="Times New Roman" w:cs="Times New Roman"/>
                <w:color w:val="000000"/>
                <w:rPrChange w:id="24683" w:author="瑋婷 徐" w:date="2025-01-04T22:53:00Z" w16du:dateUtc="2025-01-04T14:53:00Z">
                  <w:rPr>
                    <w:ins w:id="24684" w:author="瑋婷 徐" w:date="2025-01-03T16:50:00Z" w16du:dateUtc="2025-01-03T08:50:00Z"/>
                    <w:rFonts w:ascii="Calibri" w:hAnsi="Calibri" w:cs="Calibri"/>
                    <w:color w:val="000000"/>
                    <w:sz w:val="22"/>
                    <w:szCs w:val="22"/>
                  </w:rPr>
                </w:rPrChange>
              </w:rPr>
              <w:pPrChange w:id="246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686" w:author="瑋婷 徐" w:date="2025-01-03T16:50:00Z" w16du:dateUtc="2025-01-03T08:50:00Z">
              <w:r w:rsidRPr="00D51403">
                <w:rPr>
                  <w:rFonts w:ascii="Times New Roman" w:eastAsiaTheme="minorEastAsia" w:hAnsi="Times New Roman" w:cs="Times New Roman"/>
                  <w:color w:val="000000"/>
                  <w:rPrChange w:id="24687"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4688" w:author="瑋婷 徐" w:date="2025-01-03T17:01:00Z" w16du:dateUtc="2025-01-03T09:01:00Z">
              <w:tcPr>
                <w:tcW w:w="162" w:type="pct"/>
                <w:gridSpan w:val="2"/>
                <w:noWrap/>
                <w:vAlign w:val="center"/>
                <w:hideMark/>
              </w:tcPr>
            </w:tcPrChange>
          </w:tcPr>
          <w:p w14:paraId="55DA9BA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89" w:author="瑋婷 徐" w:date="2025-01-03T16:50:00Z" w16du:dateUtc="2025-01-03T08:50:00Z"/>
                <w:rFonts w:ascii="Times New Roman" w:eastAsiaTheme="minorEastAsia" w:hAnsi="Times New Roman" w:cs="Times New Roman"/>
                <w:color w:val="000000"/>
                <w:rPrChange w:id="24690" w:author="瑋婷 徐" w:date="2025-01-04T22:53:00Z" w16du:dateUtc="2025-01-04T14:53:00Z">
                  <w:rPr>
                    <w:ins w:id="24691" w:author="瑋婷 徐" w:date="2025-01-03T16:50:00Z" w16du:dateUtc="2025-01-03T08:50:00Z"/>
                    <w:rFonts w:ascii="Calibri" w:hAnsi="Calibri" w:cs="Calibri"/>
                    <w:color w:val="000000"/>
                    <w:sz w:val="22"/>
                    <w:szCs w:val="22"/>
                  </w:rPr>
                </w:rPrChange>
              </w:rPr>
              <w:pPrChange w:id="246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693" w:author="瑋婷 徐" w:date="2025-01-03T16:50:00Z" w16du:dateUtc="2025-01-03T08:50:00Z">
              <w:r w:rsidRPr="00D51403">
                <w:rPr>
                  <w:rFonts w:ascii="Times New Roman" w:eastAsiaTheme="minorEastAsia" w:hAnsi="Times New Roman" w:cs="Times New Roman"/>
                  <w:color w:val="000000"/>
                  <w:rPrChange w:id="24694"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4695" w:author="瑋婷 徐" w:date="2025-01-03T17:01:00Z" w16du:dateUtc="2025-01-03T09:01:00Z">
              <w:tcPr>
                <w:tcW w:w="162" w:type="pct"/>
                <w:gridSpan w:val="2"/>
                <w:noWrap/>
                <w:vAlign w:val="center"/>
                <w:hideMark/>
              </w:tcPr>
            </w:tcPrChange>
          </w:tcPr>
          <w:p w14:paraId="3E936077"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696" w:author="瑋婷 徐" w:date="2025-01-03T16:50:00Z" w16du:dateUtc="2025-01-03T08:50:00Z"/>
                <w:rFonts w:ascii="Times New Roman" w:eastAsiaTheme="minorEastAsia" w:hAnsi="Times New Roman" w:cs="Times New Roman"/>
                <w:color w:val="000000"/>
                <w:rPrChange w:id="24697" w:author="瑋婷 徐" w:date="2025-01-04T22:53:00Z" w16du:dateUtc="2025-01-04T14:53:00Z">
                  <w:rPr>
                    <w:ins w:id="24698" w:author="瑋婷 徐" w:date="2025-01-03T16:50:00Z" w16du:dateUtc="2025-01-03T08:50:00Z"/>
                    <w:rFonts w:ascii="Calibri" w:hAnsi="Calibri" w:cs="Calibri"/>
                    <w:color w:val="000000"/>
                    <w:sz w:val="22"/>
                    <w:szCs w:val="22"/>
                  </w:rPr>
                </w:rPrChange>
              </w:rPr>
              <w:pPrChange w:id="2469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700" w:author="瑋婷 徐" w:date="2025-01-03T16:50:00Z" w16du:dateUtc="2025-01-03T08:50:00Z">
              <w:r w:rsidRPr="00D51403">
                <w:rPr>
                  <w:rFonts w:ascii="Times New Roman" w:eastAsiaTheme="minorEastAsia" w:hAnsi="Times New Roman" w:cs="Times New Roman"/>
                  <w:color w:val="000000"/>
                  <w:rPrChange w:id="24701"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4702" w:author="瑋婷 徐" w:date="2025-01-03T17:01:00Z" w16du:dateUtc="2025-01-03T09:01:00Z">
              <w:tcPr>
                <w:tcW w:w="162" w:type="pct"/>
                <w:gridSpan w:val="2"/>
                <w:noWrap/>
                <w:vAlign w:val="center"/>
                <w:hideMark/>
              </w:tcPr>
            </w:tcPrChange>
          </w:tcPr>
          <w:p w14:paraId="36E8918B"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703" w:author="瑋婷 徐" w:date="2025-01-03T16:50:00Z" w16du:dateUtc="2025-01-03T08:50:00Z"/>
                <w:rFonts w:ascii="Times New Roman" w:eastAsiaTheme="minorEastAsia" w:hAnsi="Times New Roman" w:cs="Times New Roman"/>
                <w:color w:val="000000"/>
                <w:rPrChange w:id="24704" w:author="瑋婷 徐" w:date="2025-01-04T22:53:00Z" w16du:dateUtc="2025-01-04T14:53:00Z">
                  <w:rPr>
                    <w:ins w:id="24705" w:author="瑋婷 徐" w:date="2025-01-03T16:50:00Z" w16du:dateUtc="2025-01-03T08:50:00Z"/>
                    <w:rFonts w:ascii="Calibri" w:hAnsi="Calibri" w:cs="Calibri"/>
                    <w:color w:val="000000"/>
                    <w:sz w:val="22"/>
                    <w:szCs w:val="22"/>
                  </w:rPr>
                </w:rPrChange>
              </w:rPr>
              <w:pPrChange w:id="2470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707" w:author="瑋婷 徐" w:date="2025-01-03T16:50:00Z" w16du:dateUtc="2025-01-03T08:50:00Z">
              <w:r w:rsidRPr="00D51403">
                <w:rPr>
                  <w:rFonts w:ascii="Times New Roman" w:eastAsiaTheme="minorEastAsia" w:hAnsi="Times New Roman" w:cs="Times New Roman"/>
                  <w:color w:val="000000"/>
                  <w:rPrChange w:id="24708"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4709" w:author="瑋婷 徐" w:date="2025-01-03T17:01:00Z" w16du:dateUtc="2025-01-03T09:01:00Z">
              <w:tcPr>
                <w:tcW w:w="162" w:type="pct"/>
                <w:gridSpan w:val="2"/>
                <w:noWrap/>
                <w:vAlign w:val="center"/>
                <w:hideMark/>
              </w:tcPr>
            </w:tcPrChange>
          </w:tcPr>
          <w:p w14:paraId="132452F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710" w:author="瑋婷 徐" w:date="2025-01-03T16:50:00Z" w16du:dateUtc="2025-01-03T08:50:00Z"/>
                <w:rFonts w:ascii="Times New Roman" w:eastAsiaTheme="minorEastAsia" w:hAnsi="Times New Roman" w:cs="Times New Roman"/>
                <w:color w:val="000000"/>
                <w:rPrChange w:id="24711" w:author="瑋婷 徐" w:date="2025-01-04T22:53:00Z" w16du:dateUtc="2025-01-04T14:53:00Z">
                  <w:rPr>
                    <w:ins w:id="24712" w:author="瑋婷 徐" w:date="2025-01-03T16:50:00Z" w16du:dateUtc="2025-01-03T08:50:00Z"/>
                    <w:rFonts w:ascii="Calibri" w:hAnsi="Calibri" w:cs="Calibri"/>
                    <w:color w:val="000000"/>
                    <w:sz w:val="22"/>
                    <w:szCs w:val="22"/>
                  </w:rPr>
                </w:rPrChange>
              </w:rPr>
              <w:pPrChange w:id="247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4714" w:author="瑋婷 徐" w:date="2025-01-03T17:01:00Z" w16du:dateUtc="2025-01-03T09:01:00Z">
              <w:tcPr>
                <w:tcW w:w="164" w:type="pct"/>
                <w:noWrap/>
                <w:vAlign w:val="center"/>
                <w:hideMark/>
              </w:tcPr>
            </w:tcPrChange>
          </w:tcPr>
          <w:p w14:paraId="738ED26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715" w:author="瑋婷 徐" w:date="2025-01-03T16:50:00Z" w16du:dateUtc="2025-01-03T08:50:00Z"/>
                <w:rFonts w:ascii="Times New Roman" w:eastAsiaTheme="minorEastAsia" w:hAnsi="Times New Roman" w:cs="Times New Roman"/>
                <w:rPrChange w:id="24716" w:author="瑋婷 徐" w:date="2025-01-04T22:53:00Z" w16du:dateUtc="2025-01-04T14:53:00Z">
                  <w:rPr>
                    <w:ins w:id="24717" w:author="瑋婷 徐" w:date="2025-01-03T16:50:00Z" w16du:dateUtc="2025-01-03T08:50:00Z"/>
                    <w:rFonts w:ascii="Times New Roman" w:eastAsia="Times New Roman" w:hAnsi="Times New Roman" w:cs="Times New Roman"/>
                    <w:sz w:val="20"/>
                    <w:szCs w:val="20"/>
                  </w:rPr>
                </w:rPrChange>
              </w:rPr>
              <w:pPrChange w:id="2471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F0C1C" w14:paraId="1B6B0B2F" w14:textId="77777777" w:rsidTr="003C19C7">
        <w:trPr>
          <w:cnfStyle w:val="000000100000" w:firstRow="0" w:lastRow="0" w:firstColumn="0" w:lastColumn="0" w:oddVBand="0" w:evenVBand="0" w:oddHBand="1" w:evenHBand="0" w:firstRowFirstColumn="0" w:firstRowLastColumn="0" w:lastRowFirstColumn="0" w:lastRowLastColumn="0"/>
          <w:trHeight w:val="600"/>
          <w:ins w:id="24719"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BBD1DA4" w14:textId="77777777" w:rsidR="003C19C7" w:rsidRPr="00D51403" w:rsidRDefault="003C19C7">
            <w:pPr>
              <w:spacing w:line="360" w:lineRule="auto"/>
              <w:jc w:val="both"/>
              <w:rPr>
                <w:ins w:id="24720" w:author="瑋婷 徐" w:date="2025-01-03T16:50:00Z" w16du:dateUtc="2025-01-03T08:50:00Z"/>
                <w:rFonts w:ascii="Times New Roman" w:eastAsiaTheme="minorEastAsia" w:hAnsi="Times New Roman" w:cs="Times New Roman"/>
                <w:b w:val="0"/>
                <w:bCs w:val="0"/>
                <w:color w:val="000000"/>
                <w:rPrChange w:id="24721" w:author="瑋婷 徐" w:date="2025-01-04T22:53:00Z" w16du:dateUtc="2025-01-04T14:53:00Z">
                  <w:rPr>
                    <w:ins w:id="24722" w:author="瑋婷 徐" w:date="2025-01-03T16:50:00Z" w16du:dateUtc="2025-01-03T08:50:00Z"/>
                    <w:rFonts w:ascii="Calibri" w:hAnsi="Calibri" w:cs="Calibri"/>
                    <w:color w:val="000000"/>
                    <w:sz w:val="22"/>
                    <w:szCs w:val="22"/>
                  </w:rPr>
                </w:rPrChange>
              </w:rPr>
              <w:pPrChange w:id="24723" w:author="瑋婷 徐" w:date="2025-01-03T16:55:00Z" w16du:dateUtc="2025-01-03T08:55:00Z">
                <w:pPr/>
              </w:pPrChange>
            </w:pPr>
            <w:ins w:id="24724" w:author="瑋婷 徐" w:date="2025-01-03T16:50:00Z" w16du:dateUtc="2025-01-03T08:50:00Z">
              <w:r w:rsidRPr="00D51403">
                <w:rPr>
                  <w:rFonts w:ascii="Times New Roman" w:eastAsiaTheme="minorEastAsia" w:hAnsi="Times New Roman" w:cs="Times New Roman" w:hint="eastAsia"/>
                  <w:b w:val="0"/>
                  <w:bCs w:val="0"/>
                  <w:color w:val="000000"/>
                  <w:rPrChange w:id="24725" w:author="瑋婷 徐" w:date="2025-01-04T22:53:00Z" w16du:dateUtc="2025-01-04T14:53:00Z">
                    <w:rPr>
                      <w:rFonts w:ascii="Calibri" w:hAnsi="Calibri" w:cs="Calibri" w:hint="eastAsia"/>
                      <w:color w:val="000000"/>
                      <w:sz w:val="22"/>
                      <w:szCs w:val="22"/>
                    </w:rPr>
                  </w:rPrChange>
                </w:rPr>
                <w:t>大彎嘴</w:t>
              </w:r>
              <w:r w:rsidRPr="00D51403">
                <w:rPr>
                  <w:rFonts w:ascii="Times New Roman" w:eastAsiaTheme="minorEastAsia" w:hAnsi="Times New Roman" w:cs="Times New Roman"/>
                  <w:b w:val="0"/>
                  <w:bCs w:val="0"/>
                  <w:color w:val="000000"/>
                  <w:rPrChange w:id="24726" w:author="瑋婷 徐" w:date="2025-01-04T22:53:00Z" w16du:dateUtc="2025-01-04T14:53:00Z">
                    <w:rPr>
                      <w:rFonts w:ascii="Calibri" w:hAnsi="Calibri" w:cs="Calibri"/>
                      <w:color w:val="000000"/>
                      <w:sz w:val="22"/>
                      <w:szCs w:val="22"/>
                    </w:rPr>
                  </w:rPrChange>
                </w:rPr>
                <w:t xml:space="preserve"> </w:t>
              </w:r>
              <w:r w:rsidRPr="00D51403">
                <w:rPr>
                  <w:b w:val="0"/>
                  <w:bCs w:val="0"/>
                  <w:color w:val="000000"/>
                  <w:rPrChange w:id="24727"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4728"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2FA80362" w14:textId="77777777" w:rsidR="003C19C7" w:rsidRPr="003F0C1C"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29" w:author="瑋婷 徐" w:date="2025-01-03T16:58:00Z" w16du:dateUtc="2025-01-03T08:58:00Z"/>
                <w:rFonts w:ascii="Times New Roman" w:eastAsiaTheme="minorEastAsia" w:hAnsi="Times New Roman" w:cs="Times New Roman"/>
                <w:i/>
                <w:iCs/>
                <w:color w:val="000000"/>
              </w:rPr>
            </w:pPr>
            <w:ins w:id="24730" w:author="瑋婷 徐" w:date="2025-01-03T16:50:00Z" w16du:dateUtc="2025-01-03T08:50:00Z">
              <w:r w:rsidRPr="00D51403">
                <w:rPr>
                  <w:rFonts w:ascii="Times New Roman" w:eastAsiaTheme="minorEastAsia" w:hAnsi="Times New Roman" w:cs="Times New Roman"/>
                  <w:i/>
                  <w:iCs/>
                  <w:color w:val="000000"/>
                  <w:rPrChange w:id="24731" w:author="瑋婷 徐" w:date="2025-01-04T22:53:00Z" w16du:dateUtc="2025-01-04T14:53:00Z">
                    <w:rPr>
                      <w:rFonts w:ascii="Calibri" w:hAnsi="Calibri" w:cs="Calibri"/>
                      <w:i/>
                      <w:iCs/>
                      <w:color w:val="000000"/>
                      <w:sz w:val="22"/>
                      <w:szCs w:val="22"/>
                    </w:rPr>
                  </w:rPrChange>
                </w:rPr>
                <w:t xml:space="preserve">Erythrogenys </w:t>
              </w:r>
            </w:ins>
          </w:p>
          <w:p w14:paraId="21272074" w14:textId="28ED38C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32" w:author="瑋婷 徐" w:date="2025-01-03T16:50:00Z" w16du:dateUtc="2025-01-03T08:50:00Z"/>
                <w:rFonts w:ascii="Times New Roman" w:eastAsiaTheme="minorEastAsia" w:hAnsi="Times New Roman" w:cs="Times New Roman"/>
                <w:i/>
                <w:iCs/>
                <w:color w:val="000000"/>
                <w:rPrChange w:id="24733" w:author="瑋婷 徐" w:date="2025-01-04T22:53:00Z" w16du:dateUtc="2025-01-04T14:53:00Z">
                  <w:rPr>
                    <w:ins w:id="24734" w:author="瑋婷 徐" w:date="2025-01-03T16:50:00Z" w16du:dateUtc="2025-01-03T08:50:00Z"/>
                    <w:rFonts w:ascii="Calibri" w:hAnsi="Calibri" w:cs="Calibri"/>
                    <w:i/>
                    <w:iCs/>
                    <w:color w:val="000000"/>
                    <w:sz w:val="22"/>
                    <w:szCs w:val="22"/>
                  </w:rPr>
                </w:rPrChange>
              </w:rPr>
              <w:pPrChange w:id="247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736" w:author="瑋婷 徐" w:date="2025-01-03T16:50:00Z" w16du:dateUtc="2025-01-03T08:50:00Z">
              <w:r w:rsidRPr="00D51403">
                <w:rPr>
                  <w:rFonts w:ascii="Times New Roman" w:eastAsiaTheme="minorEastAsia" w:hAnsi="Times New Roman" w:cs="Times New Roman"/>
                  <w:i/>
                  <w:iCs/>
                  <w:color w:val="000000"/>
                  <w:rPrChange w:id="24737" w:author="瑋婷 徐" w:date="2025-01-04T22:53:00Z" w16du:dateUtc="2025-01-04T14:53:00Z">
                    <w:rPr>
                      <w:rFonts w:ascii="Calibri" w:hAnsi="Calibri" w:cs="Calibri"/>
                      <w:i/>
                      <w:iCs/>
                      <w:color w:val="000000"/>
                      <w:sz w:val="22"/>
                      <w:szCs w:val="22"/>
                    </w:rPr>
                  </w:rPrChange>
                </w:rPr>
                <w:t>erythrocnemis</w:t>
              </w:r>
            </w:ins>
          </w:p>
        </w:tc>
        <w:tc>
          <w:tcPr>
            <w:tcW w:w="162" w:type="pct"/>
            <w:noWrap/>
            <w:vAlign w:val="center"/>
            <w:hideMark/>
          </w:tcPr>
          <w:p w14:paraId="7514CFF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38" w:author="瑋婷 徐" w:date="2025-01-03T16:50:00Z" w16du:dateUtc="2025-01-03T08:50:00Z"/>
                <w:rFonts w:ascii="Times New Roman" w:eastAsiaTheme="minorEastAsia" w:hAnsi="Times New Roman" w:cs="Times New Roman"/>
                <w:color w:val="000000"/>
                <w:rPrChange w:id="24739" w:author="瑋婷 徐" w:date="2025-01-04T22:53:00Z" w16du:dateUtc="2025-01-04T14:53:00Z">
                  <w:rPr>
                    <w:ins w:id="24740" w:author="瑋婷 徐" w:date="2025-01-03T16:50:00Z" w16du:dateUtc="2025-01-03T08:50:00Z"/>
                    <w:rFonts w:ascii="Calibri" w:hAnsi="Calibri" w:cs="Calibri"/>
                    <w:color w:val="000000"/>
                    <w:sz w:val="22"/>
                    <w:szCs w:val="22"/>
                  </w:rPr>
                </w:rPrChange>
              </w:rPr>
              <w:pPrChange w:id="247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742" w:author="瑋婷 徐" w:date="2025-01-03T16:50:00Z" w16du:dateUtc="2025-01-03T08:50:00Z">
              <w:r w:rsidRPr="00D51403">
                <w:rPr>
                  <w:rFonts w:ascii="Times New Roman" w:eastAsiaTheme="minorEastAsia" w:hAnsi="Times New Roman" w:cs="Times New Roman"/>
                  <w:color w:val="000000"/>
                  <w:rPrChange w:id="2474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A7C128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44" w:author="瑋婷 徐" w:date="2025-01-03T16:50:00Z" w16du:dateUtc="2025-01-03T08:50:00Z"/>
                <w:rFonts w:ascii="Times New Roman" w:eastAsiaTheme="minorEastAsia" w:hAnsi="Times New Roman" w:cs="Times New Roman"/>
                <w:color w:val="000000"/>
                <w:rPrChange w:id="24745" w:author="瑋婷 徐" w:date="2025-01-04T22:53:00Z" w16du:dateUtc="2025-01-04T14:53:00Z">
                  <w:rPr>
                    <w:ins w:id="24746" w:author="瑋婷 徐" w:date="2025-01-03T16:50:00Z" w16du:dateUtc="2025-01-03T08:50:00Z"/>
                    <w:rFonts w:ascii="Calibri" w:hAnsi="Calibri" w:cs="Calibri"/>
                    <w:color w:val="000000"/>
                    <w:sz w:val="22"/>
                    <w:szCs w:val="22"/>
                  </w:rPr>
                </w:rPrChange>
              </w:rPr>
              <w:pPrChange w:id="247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4E0659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48" w:author="瑋婷 徐" w:date="2025-01-03T16:50:00Z" w16du:dateUtc="2025-01-03T08:50:00Z"/>
                <w:rFonts w:ascii="Times New Roman" w:eastAsiaTheme="minorEastAsia" w:hAnsi="Times New Roman" w:cs="Times New Roman"/>
                <w:rPrChange w:id="24749" w:author="瑋婷 徐" w:date="2025-01-04T22:53:00Z" w16du:dateUtc="2025-01-04T14:53:00Z">
                  <w:rPr>
                    <w:ins w:id="24750" w:author="瑋婷 徐" w:date="2025-01-03T16:50:00Z" w16du:dateUtc="2025-01-03T08:50:00Z"/>
                    <w:rFonts w:ascii="Times New Roman" w:eastAsia="Times New Roman" w:hAnsi="Times New Roman" w:cs="Times New Roman"/>
                    <w:sz w:val="20"/>
                    <w:szCs w:val="20"/>
                  </w:rPr>
                </w:rPrChange>
              </w:rPr>
              <w:pPrChange w:id="247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FA63EC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52" w:author="瑋婷 徐" w:date="2025-01-03T16:50:00Z" w16du:dateUtc="2025-01-03T08:50:00Z"/>
                <w:rFonts w:ascii="Times New Roman" w:eastAsiaTheme="minorEastAsia" w:hAnsi="Times New Roman" w:cs="Times New Roman"/>
                <w:color w:val="000000"/>
                <w:rPrChange w:id="24753" w:author="瑋婷 徐" w:date="2025-01-04T22:53:00Z" w16du:dateUtc="2025-01-04T14:53:00Z">
                  <w:rPr>
                    <w:ins w:id="24754" w:author="瑋婷 徐" w:date="2025-01-03T16:50:00Z" w16du:dateUtc="2025-01-03T08:50:00Z"/>
                    <w:rFonts w:ascii="Calibri" w:hAnsi="Calibri" w:cs="Calibri"/>
                    <w:color w:val="000000"/>
                    <w:sz w:val="22"/>
                    <w:szCs w:val="22"/>
                  </w:rPr>
                </w:rPrChange>
              </w:rPr>
              <w:pPrChange w:id="2475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756" w:author="瑋婷 徐" w:date="2025-01-03T16:50:00Z" w16du:dateUtc="2025-01-03T08:50:00Z">
              <w:r w:rsidRPr="00D51403">
                <w:rPr>
                  <w:rFonts w:ascii="Times New Roman" w:eastAsiaTheme="minorEastAsia" w:hAnsi="Times New Roman" w:cs="Times New Roman"/>
                  <w:color w:val="000000"/>
                  <w:rPrChange w:id="2475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57C41C5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58" w:author="瑋婷 徐" w:date="2025-01-03T16:50:00Z" w16du:dateUtc="2025-01-03T08:50:00Z"/>
                <w:rFonts w:ascii="Times New Roman" w:eastAsiaTheme="minorEastAsia" w:hAnsi="Times New Roman" w:cs="Times New Roman"/>
                <w:color w:val="000000"/>
                <w:rPrChange w:id="24759" w:author="瑋婷 徐" w:date="2025-01-04T22:53:00Z" w16du:dateUtc="2025-01-04T14:53:00Z">
                  <w:rPr>
                    <w:ins w:id="24760" w:author="瑋婷 徐" w:date="2025-01-03T16:50:00Z" w16du:dateUtc="2025-01-03T08:50:00Z"/>
                    <w:rFonts w:ascii="Calibri" w:hAnsi="Calibri" w:cs="Calibri"/>
                    <w:color w:val="000000"/>
                    <w:sz w:val="22"/>
                    <w:szCs w:val="22"/>
                  </w:rPr>
                </w:rPrChange>
              </w:rPr>
              <w:pPrChange w:id="247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980BFD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62" w:author="瑋婷 徐" w:date="2025-01-03T16:50:00Z" w16du:dateUtc="2025-01-03T08:50:00Z"/>
                <w:rFonts w:ascii="Times New Roman" w:eastAsiaTheme="minorEastAsia" w:hAnsi="Times New Roman" w:cs="Times New Roman"/>
                <w:color w:val="000000"/>
                <w:rPrChange w:id="24763" w:author="瑋婷 徐" w:date="2025-01-04T22:53:00Z" w16du:dateUtc="2025-01-04T14:53:00Z">
                  <w:rPr>
                    <w:ins w:id="24764" w:author="瑋婷 徐" w:date="2025-01-03T16:50:00Z" w16du:dateUtc="2025-01-03T08:50:00Z"/>
                    <w:rFonts w:ascii="Calibri" w:hAnsi="Calibri" w:cs="Calibri"/>
                    <w:color w:val="000000"/>
                    <w:sz w:val="22"/>
                    <w:szCs w:val="22"/>
                  </w:rPr>
                </w:rPrChange>
              </w:rPr>
              <w:pPrChange w:id="2476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766" w:author="瑋婷 徐" w:date="2025-01-03T16:50:00Z" w16du:dateUtc="2025-01-03T08:50:00Z">
              <w:r w:rsidRPr="00D51403">
                <w:rPr>
                  <w:rFonts w:ascii="Times New Roman" w:eastAsiaTheme="minorEastAsia" w:hAnsi="Times New Roman" w:cs="Times New Roman"/>
                  <w:color w:val="000000"/>
                  <w:rPrChange w:id="2476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7B4BE9A6"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68" w:author="瑋婷 徐" w:date="2025-01-03T16:50:00Z" w16du:dateUtc="2025-01-03T08:50:00Z"/>
                <w:rFonts w:ascii="Times New Roman" w:eastAsiaTheme="minorEastAsia" w:hAnsi="Times New Roman" w:cs="Times New Roman"/>
                <w:color w:val="000000"/>
                <w:rPrChange w:id="24769" w:author="瑋婷 徐" w:date="2025-01-04T22:53:00Z" w16du:dateUtc="2025-01-04T14:53:00Z">
                  <w:rPr>
                    <w:ins w:id="24770" w:author="瑋婷 徐" w:date="2025-01-03T16:50:00Z" w16du:dateUtc="2025-01-03T08:50:00Z"/>
                    <w:rFonts w:ascii="Calibri" w:hAnsi="Calibri" w:cs="Calibri"/>
                    <w:color w:val="000000"/>
                    <w:sz w:val="22"/>
                    <w:szCs w:val="22"/>
                  </w:rPr>
                </w:rPrChange>
              </w:rPr>
              <w:pPrChange w:id="2477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A4F8A0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72" w:author="瑋婷 徐" w:date="2025-01-03T16:50:00Z" w16du:dateUtc="2025-01-03T08:50:00Z"/>
                <w:rFonts w:ascii="Times New Roman" w:eastAsiaTheme="minorEastAsia" w:hAnsi="Times New Roman" w:cs="Times New Roman"/>
                <w:rPrChange w:id="24773" w:author="瑋婷 徐" w:date="2025-01-04T22:53:00Z" w16du:dateUtc="2025-01-04T14:53:00Z">
                  <w:rPr>
                    <w:ins w:id="24774" w:author="瑋婷 徐" w:date="2025-01-03T16:50:00Z" w16du:dateUtc="2025-01-03T08:50:00Z"/>
                    <w:rFonts w:ascii="Times New Roman" w:eastAsia="Times New Roman" w:hAnsi="Times New Roman" w:cs="Times New Roman"/>
                    <w:sz w:val="20"/>
                    <w:szCs w:val="20"/>
                  </w:rPr>
                </w:rPrChange>
              </w:rPr>
              <w:pPrChange w:id="2477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86E163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76" w:author="瑋婷 徐" w:date="2025-01-03T16:50:00Z" w16du:dateUtc="2025-01-03T08:50:00Z"/>
                <w:rFonts w:ascii="Times New Roman" w:eastAsiaTheme="minorEastAsia" w:hAnsi="Times New Roman" w:cs="Times New Roman"/>
                <w:color w:val="000000"/>
                <w:rPrChange w:id="24777" w:author="瑋婷 徐" w:date="2025-01-04T22:53:00Z" w16du:dateUtc="2025-01-04T14:53:00Z">
                  <w:rPr>
                    <w:ins w:id="24778" w:author="瑋婷 徐" w:date="2025-01-03T16:50:00Z" w16du:dateUtc="2025-01-03T08:50:00Z"/>
                    <w:rFonts w:ascii="Calibri" w:hAnsi="Calibri" w:cs="Calibri"/>
                    <w:color w:val="000000"/>
                    <w:sz w:val="22"/>
                    <w:szCs w:val="22"/>
                  </w:rPr>
                </w:rPrChange>
              </w:rPr>
              <w:pPrChange w:id="2477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780" w:author="瑋婷 徐" w:date="2025-01-03T16:50:00Z" w16du:dateUtc="2025-01-03T08:50:00Z">
              <w:r w:rsidRPr="00D51403">
                <w:rPr>
                  <w:rFonts w:ascii="Times New Roman" w:eastAsiaTheme="minorEastAsia" w:hAnsi="Times New Roman" w:cs="Times New Roman"/>
                  <w:color w:val="000000"/>
                  <w:rPrChange w:id="24781"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42570B4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82" w:author="瑋婷 徐" w:date="2025-01-03T16:50:00Z" w16du:dateUtc="2025-01-03T08:50:00Z"/>
                <w:rFonts w:ascii="Times New Roman" w:eastAsiaTheme="minorEastAsia" w:hAnsi="Times New Roman" w:cs="Times New Roman"/>
                <w:color w:val="000000"/>
                <w:rPrChange w:id="24783" w:author="瑋婷 徐" w:date="2025-01-04T22:53:00Z" w16du:dateUtc="2025-01-04T14:53:00Z">
                  <w:rPr>
                    <w:ins w:id="24784" w:author="瑋婷 徐" w:date="2025-01-03T16:50:00Z" w16du:dateUtc="2025-01-03T08:50:00Z"/>
                    <w:rFonts w:ascii="Calibri" w:hAnsi="Calibri" w:cs="Calibri"/>
                    <w:color w:val="000000"/>
                    <w:sz w:val="22"/>
                    <w:szCs w:val="22"/>
                  </w:rPr>
                </w:rPrChange>
              </w:rPr>
              <w:pPrChange w:id="2478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786" w:author="瑋婷 徐" w:date="2025-01-03T16:50:00Z" w16du:dateUtc="2025-01-03T08:50:00Z">
              <w:r w:rsidRPr="00D51403">
                <w:rPr>
                  <w:rFonts w:ascii="Times New Roman" w:eastAsiaTheme="minorEastAsia" w:hAnsi="Times New Roman" w:cs="Times New Roman"/>
                  <w:color w:val="000000"/>
                  <w:rPrChange w:id="2478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0579D33"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88" w:author="瑋婷 徐" w:date="2025-01-03T16:50:00Z" w16du:dateUtc="2025-01-03T08:50:00Z"/>
                <w:rFonts w:ascii="Times New Roman" w:eastAsiaTheme="minorEastAsia" w:hAnsi="Times New Roman" w:cs="Times New Roman"/>
                <w:color w:val="000000"/>
                <w:rPrChange w:id="24789" w:author="瑋婷 徐" w:date="2025-01-04T22:53:00Z" w16du:dateUtc="2025-01-04T14:53:00Z">
                  <w:rPr>
                    <w:ins w:id="24790" w:author="瑋婷 徐" w:date="2025-01-03T16:50:00Z" w16du:dateUtc="2025-01-03T08:50:00Z"/>
                    <w:rFonts w:ascii="Calibri" w:hAnsi="Calibri" w:cs="Calibri"/>
                    <w:color w:val="000000"/>
                    <w:sz w:val="22"/>
                    <w:szCs w:val="22"/>
                  </w:rPr>
                </w:rPrChange>
              </w:rPr>
              <w:pPrChange w:id="2479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792" w:author="瑋婷 徐" w:date="2025-01-03T16:50:00Z" w16du:dateUtc="2025-01-03T08:50:00Z">
              <w:r w:rsidRPr="00D51403">
                <w:rPr>
                  <w:rFonts w:ascii="Times New Roman" w:eastAsiaTheme="minorEastAsia" w:hAnsi="Times New Roman" w:cs="Times New Roman"/>
                  <w:color w:val="000000"/>
                  <w:rPrChange w:id="2479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5C36662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794" w:author="瑋婷 徐" w:date="2025-01-03T16:50:00Z" w16du:dateUtc="2025-01-03T08:50:00Z"/>
                <w:rFonts w:ascii="Times New Roman" w:eastAsiaTheme="minorEastAsia" w:hAnsi="Times New Roman" w:cs="Times New Roman"/>
                <w:color w:val="000000"/>
                <w:rPrChange w:id="24795" w:author="瑋婷 徐" w:date="2025-01-04T22:53:00Z" w16du:dateUtc="2025-01-04T14:53:00Z">
                  <w:rPr>
                    <w:ins w:id="24796" w:author="瑋婷 徐" w:date="2025-01-03T16:50:00Z" w16du:dateUtc="2025-01-03T08:50:00Z"/>
                    <w:rFonts w:ascii="Calibri" w:hAnsi="Calibri" w:cs="Calibri"/>
                    <w:color w:val="000000"/>
                    <w:sz w:val="22"/>
                    <w:szCs w:val="22"/>
                  </w:rPr>
                </w:rPrChange>
              </w:rPr>
              <w:pPrChange w:id="2479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798" w:author="瑋婷 徐" w:date="2025-01-03T16:50:00Z" w16du:dateUtc="2025-01-03T08:50:00Z">
              <w:r w:rsidRPr="00D51403">
                <w:rPr>
                  <w:rFonts w:ascii="Times New Roman" w:eastAsiaTheme="minorEastAsia" w:hAnsi="Times New Roman" w:cs="Times New Roman"/>
                  <w:color w:val="000000"/>
                  <w:rPrChange w:id="2479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DFA8C1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800" w:author="瑋婷 徐" w:date="2025-01-03T16:50:00Z" w16du:dateUtc="2025-01-03T08:50:00Z"/>
                <w:rFonts w:ascii="Times New Roman" w:eastAsiaTheme="minorEastAsia" w:hAnsi="Times New Roman" w:cs="Times New Roman"/>
                <w:color w:val="000000"/>
                <w:rPrChange w:id="24801" w:author="瑋婷 徐" w:date="2025-01-04T22:53:00Z" w16du:dateUtc="2025-01-04T14:53:00Z">
                  <w:rPr>
                    <w:ins w:id="24802" w:author="瑋婷 徐" w:date="2025-01-03T16:50:00Z" w16du:dateUtc="2025-01-03T08:50:00Z"/>
                    <w:rFonts w:ascii="Calibri" w:hAnsi="Calibri" w:cs="Calibri"/>
                    <w:color w:val="000000"/>
                    <w:sz w:val="22"/>
                    <w:szCs w:val="22"/>
                  </w:rPr>
                </w:rPrChange>
              </w:rPr>
              <w:pPrChange w:id="2480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804" w:author="瑋婷 徐" w:date="2025-01-03T16:50:00Z" w16du:dateUtc="2025-01-03T08:50:00Z">
              <w:r w:rsidRPr="00D51403">
                <w:rPr>
                  <w:rFonts w:ascii="Times New Roman" w:eastAsiaTheme="minorEastAsia" w:hAnsi="Times New Roman" w:cs="Times New Roman"/>
                  <w:color w:val="000000"/>
                  <w:rPrChange w:id="2480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7FDDFE1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806" w:author="瑋婷 徐" w:date="2025-01-03T16:50:00Z" w16du:dateUtc="2025-01-03T08:50:00Z"/>
                <w:rFonts w:ascii="Times New Roman" w:eastAsiaTheme="minorEastAsia" w:hAnsi="Times New Roman" w:cs="Times New Roman"/>
                <w:color w:val="000000"/>
                <w:rPrChange w:id="24807" w:author="瑋婷 徐" w:date="2025-01-04T22:53:00Z" w16du:dateUtc="2025-01-04T14:53:00Z">
                  <w:rPr>
                    <w:ins w:id="24808" w:author="瑋婷 徐" w:date="2025-01-03T16:50:00Z" w16du:dateUtc="2025-01-03T08:50:00Z"/>
                    <w:rFonts w:ascii="Calibri" w:hAnsi="Calibri" w:cs="Calibri"/>
                    <w:color w:val="000000"/>
                    <w:sz w:val="22"/>
                    <w:szCs w:val="22"/>
                  </w:rPr>
                </w:rPrChange>
              </w:rPr>
              <w:pPrChange w:id="248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26A869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810" w:author="瑋婷 徐" w:date="2025-01-03T16:50:00Z" w16du:dateUtc="2025-01-03T08:50:00Z"/>
                <w:rFonts w:ascii="Times New Roman" w:eastAsiaTheme="minorEastAsia" w:hAnsi="Times New Roman" w:cs="Times New Roman"/>
                <w:color w:val="000000"/>
                <w:rPrChange w:id="24811" w:author="瑋婷 徐" w:date="2025-01-04T22:53:00Z" w16du:dateUtc="2025-01-04T14:53:00Z">
                  <w:rPr>
                    <w:ins w:id="24812" w:author="瑋婷 徐" w:date="2025-01-03T16:50:00Z" w16du:dateUtc="2025-01-03T08:50:00Z"/>
                    <w:rFonts w:ascii="Calibri" w:hAnsi="Calibri" w:cs="Calibri"/>
                    <w:color w:val="000000"/>
                    <w:sz w:val="22"/>
                    <w:szCs w:val="22"/>
                  </w:rPr>
                </w:rPrChange>
              </w:rPr>
              <w:pPrChange w:id="248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814" w:author="瑋婷 徐" w:date="2025-01-03T16:50:00Z" w16du:dateUtc="2025-01-03T08:50:00Z">
              <w:r w:rsidRPr="00D51403">
                <w:rPr>
                  <w:rFonts w:ascii="Times New Roman" w:eastAsiaTheme="minorEastAsia" w:hAnsi="Times New Roman" w:cs="Times New Roman"/>
                  <w:color w:val="000000"/>
                  <w:rPrChange w:id="2481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4BBAF40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816" w:author="瑋婷 徐" w:date="2025-01-03T16:50:00Z" w16du:dateUtc="2025-01-03T08:50:00Z"/>
                <w:rFonts w:ascii="Times New Roman" w:eastAsiaTheme="minorEastAsia" w:hAnsi="Times New Roman" w:cs="Times New Roman"/>
                <w:color w:val="000000"/>
                <w:rPrChange w:id="24817" w:author="瑋婷 徐" w:date="2025-01-04T22:53:00Z" w16du:dateUtc="2025-01-04T14:53:00Z">
                  <w:rPr>
                    <w:ins w:id="24818" w:author="瑋婷 徐" w:date="2025-01-03T16:50:00Z" w16du:dateUtc="2025-01-03T08:50:00Z"/>
                    <w:rFonts w:ascii="Calibri" w:hAnsi="Calibri" w:cs="Calibri"/>
                    <w:color w:val="000000"/>
                    <w:sz w:val="22"/>
                    <w:szCs w:val="22"/>
                  </w:rPr>
                </w:rPrChange>
              </w:rPr>
              <w:pPrChange w:id="2481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820" w:author="瑋婷 徐" w:date="2025-01-03T16:50:00Z" w16du:dateUtc="2025-01-03T08:50:00Z">
              <w:r w:rsidRPr="00D51403">
                <w:rPr>
                  <w:rFonts w:ascii="Times New Roman" w:eastAsiaTheme="minorEastAsia" w:hAnsi="Times New Roman" w:cs="Times New Roman"/>
                  <w:color w:val="000000"/>
                  <w:rPrChange w:id="24821"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5E316759"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822" w:author="瑋婷 徐" w:date="2025-01-03T16:50:00Z" w16du:dateUtc="2025-01-03T08:50:00Z"/>
                <w:rFonts w:ascii="Times New Roman" w:eastAsiaTheme="minorEastAsia" w:hAnsi="Times New Roman" w:cs="Times New Roman"/>
                <w:color w:val="000000"/>
                <w:rPrChange w:id="24823" w:author="瑋婷 徐" w:date="2025-01-04T22:53:00Z" w16du:dateUtc="2025-01-04T14:53:00Z">
                  <w:rPr>
                    <w:ins w:id="24824" w:author="瑋婷 徐" w:date="2025-01-03T16:50:00Z" w16du:dateUtc="2025-01-03T08:50:00Z"/>
                    <w:rFonts w:ascii="Calibri" w:hAnsi="Calibri" w:cs="Calibri"/>
                    <w:color w:val="000000"/>
                    <w:sz w:val="22"/>
                    <w:szCs w:val="22"/>
                  </w:rPr>
                </w:rPrChange>
              </w:rPr>
              <w:pPrChange w:id="248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826" w:author="瑋婷 徐" w:date="2025-01-03T16:50:00Z" w16du:dateUtc="2025-01-03T08:50:00Z">
              <w:r w:rsidRPr="00D51403">
                <w:rPr>
                  <w:rFonts w:ascii="Times New Roman" w:eastAsiaTheme="minorEastAsia" w:hAnsi="Times New Roman" w:cs="Times New Roman"/>
                  <w:color w:val="000000"/>
                  <w:rPrChange w:id="2482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8569CE5"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828" w:author="瑋婷 徐" w:date="2025-01-03T16:50:00Z" w16du:dateUtc="2025-01-03T08:50:00Z"/>
                <w:rFonts w:ascii="Times New Roman" w:eastAsiaTheme="minorEastAsia" w:hAnsi="Times New Roman" w:cs="Times New Roman"/>
                <w:color w:val="000000"/>
                <w:rPrChange w:id="24829" w:author="瑋婷 徐" w:date="2025-01-04T22:53:00Z" w16du:dateUtc="2025-01-04T14:53:00Z">
                  <w:rPr>
                    <w:ins w:id="24830" w:author="瑋婷 徐" w:date="2025-01-03T16:50:00Z" w16du:dateUtc="2025-01-03T08:50:00Z"/>
                    <w:rFonts w:ascii="Calibri" w:hAnsi="Calibri" w:cs="Calibri"/>
                    <w:color w:val="000000"/>
                    <w:sz w:val="22"/>
                    <w:szCs w:val="22"/>
                  </w:rPr>
                </w:rPrChange>
              </w:rPr>
              <w:pPrChange w:id="2483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832" w:author="瑋婷 徐" w:date="2025-01-03T16:50:00Z" w16du:dateUtc="2025-01-03T08:50:00Z">
              <w:r w:rsidRPr="00D51403">
                <w:rPr>
                  <w:rFonts w:ascii="Times New Roman" w:eastAsiaTheme="minorEastAsia" w:hAnsi="Times New Roman" w:cs="Times New Roman"/>
                  <w:color w:val="000000"/>
                  <w:rPrChange w:id="2483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DCDD5A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834" w:author="瑋婷 徐" w:date="2025-01-03T16:50:00Z" w16du:dateUtc="2025-01-03T08:50:00Z"/>
                <w:rFonts w:ascii="Times New Roman" w:eastAsiaTheme="minorEastAsia" w:hAnsi="Times New Roman" w:cs="Times New Roman"/>
                <w:color w:val="000000"/>
                <w:rPrChange w:id="24835" w:author="瑋婷 徐" w:date="2025-01-04T22:53:00Z" w16du:dateUtc="2025-01-04T14:53:00Z">
                  <w:rPr>
                    <w:ins w:id="24836" w:author="瑋婷 徐" w:date="2025-01-03T16:50:00Z" w16du:dateUtc="2025-01-03T08:50:00Z"/>
                    <w:rFonts w:ascii="Calibri" w:hAnsi="Calibri" w:cs="Calibri"/>
                    <w:color w:val="000000"/>
                    <w:sz w:val="22"/>
                    <w:szCs w:val="22"/>
                  </w:rPr>
                </w:rPrChange>
              </w:rPr>
              <w:pPrChange w:id="2483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C8B61E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838" w:author="瑋婷 徐" w:date="2025-01-03T16:50:00Z" w16du:dateUtc="2025-01-03T08:50:00Z"/>
                <w:rFonts w:ascii="Times New Roman" w:eastAsiaTheme="minorEastAsia" w:hAnsi="Times New Roman" w:cs="Times New Roman"/>
                <w:color w:val="000000"/>
                <w:rPrChange w:id="24839" w:author="瑋婷 徐" w:date="2025-01-04T22:53:00Z" w16du:dateUtc="2025-01-04T14:53:00Z">
                  <w:rPr>
                    <w:ins w:id="24840" w:author="瑋婷 徐" w:date="2025-01-03T16:50:00Z" w16du:dateUtc="2025-01-03T08:50:00Z"/>
                    <w:rFonts w:ascii="Calibri" w:hAnsi="Calibri" w:cs="Calibri"/>
                    <w:color w:val="000000"/>
                    <w:sz w:val="22"/>
                    <w:szCs w:val="22"/>
                  </w:rPr>
                </w:rPrChange>
              </w:rPr>
              <w:pPrChange w:id="248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4842" w:author="瑋婷 徐" w:date="2025-01-03T16:50:00Z" w16du:dateUtc="2025-01-03T08:50:00Z">
              <w:r w:rsidRPr="00D51403">
                <w:rPr>
                  <w:rFonts w:ascii="Times New Roman" w:eastAsiaTheme="minorEastAsia" w:hAnsi="Times New Roman" w:cs="Times New Roman"/>
                  <w:color w:val="000000"/>
                  <w:rPrChange w:id="24843" w:author="瑋婷 徐" w:date="2025-01-04T22:53:00Z" w16du:dateUtc="2025-01-04T14:53:00Z">
                    <w:rPr>
                      <w:rFonts w:ascii="Calibri" w:hAnsi="Calibri" w:cs="Calibri"/>
                      <w:color w:val="000000"/>
                      <w:sz w:val="22"/>
                      <w:szCs w:val="22"/>
                    </w:rPr>
                  </w:rPrChange>
                </w:rPr>
                <w:t>*</w:t>
              </w:r>
            </w:ins>
          </w:p>
        </w:tc>
        <w:tc>
          <w:tcPr>
            <w:tcW w:w="167" w:type="pct"/>
            <w:noWrap/>
            <w:vAlign w:val="center"/>
            <w:hideMark/>
          </w:tcPr>
          <w:p w14:paraId="0A37D820"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4844" w:author="瑋婷 徐" w:date="2025-01-03T16:50:00Z" w16du:dateUtc="2025-01-03T08:50:00Z"/>
                <w:rFonts w:ascii="Times New Roman" w:eastAsiaTheme="minorEastAsia" w:hAnsi="Times New Roman" w:cs="Times New Roman"/>
                <w:color w:val="000000"/>
                <w:rPrChange w:id="24845" w:author="瑋婷 徐" w:date="2025-01-04T22:53:00Z" w16du:dateUtc="2025-01-04T14:53:00Z">
                  <w:rPr>
                    <w:ins w:id="24846" w:author="瑋婷 徐" w:date="2025-01-03T16:50:00Z" w16du:dateUtc="2025-01-03T08:50:00Z"/>
                    <w:rFonts w:ascii="Calibri" w:hAnsi="Calibri" w:cs="Calibri"/>
                    <w:color w:val="000000"/>
                    <w:sz w:val="22"/>
                    <w:szCs w:val="22"/>
                  </w:rPr>
                </w:rPrChange>
              </w:rPr>
              <w:pPrChange w:id="248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bl>
    <w:p w14:paraId="3188B76F" w14:textId="70B7D76E" w:rsidR="003C19C7" w:rsidRPr="003C19C7" w:rsidRDefault="003C19C7">
      <w:pPr>
        <w:rPr>
          <w:ins w:id="24848" w:author="瑋婷 徐" w:date="2025-01-03T17:09:00Z" w16du:dateUtc="2025-01-03T09:09:00Z"/>
          <w:rFonts w:ascii="Times New Roman" w:eastAsia="標楷體" w:hAnsi="Times New Roman" w:cs="Times New Roman"/>
          <w:rPrChange w:id="24849" w:author="瑋婷 徐" w:date="2025-01-03T17:09:00Z" w16du:dateUtc="2025-01-03T09:09:00Z">
            <w:rPr>
              <w:ins w:id="24850" w:author="瑋婷 徐" w:date="2025-01-03T17:09:00Z" w16du:dateUtc="2025-01-03T09:09:00Z"/>
            </w:rPr>
          </w:rPrChange>
        </w:rPr>
      </w:pPr>
      <w:ins w:id="24851" w:author="瑋婷 徐" w:date="2025-01-03T17:09:00Z" w16du:dateUtc="2025-01-03T09:09:00Z">
        <w:r>
          <w:rPr>
            <w:rFonts w:ascii="Times New Roman" w:eastAsia="標楷體" w:hAnsi="Times New Roman" w:cs="Times New Roman"/>
          </w:rPr>
          <w:lastRenderedPageBreak/>
          <w:t>表</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4852" w:author="瑋婷 徐" w:date="2025-01-04T15:42:00Z" w16du:dateUtc="2025-01-04T07:42: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119"/>
        <w:gridCol w:w="2781"/>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499"/>
        <w:gridCol w:w="514"/>
        <w:tblGridChange w:id="24853">
          <w:tblGrid>
            <w:gridCol w:w="2119"/>
            <w:gridCol w:w="284"/>
            <w:gridCol w:w="2497"/>
            <w:gridCol w:w="7"/>
            <w:gridCol w:w="491"/>
            <w:gridCol w:w="7"/>
            <w:gridCol w:w="491"/>
            <w:gridCol w:w="7"/>
            <w:gridCol w:w="491"/>
            <w:gridCol w:w="7"/>
            <w:gridCol w:w="491"/>
            <w:gridCol w:w="7"/>
            <w:gridCol w:w="491"/>
            <w:gridCol w:w="7"/>
            <w:gridCol w:w="491"/>
            <w:gridCol w:w="7"/>
            <w:gridCol w:w="492"/>
            <w:gridCol w:w="6"/>
            <w:gridCol w:w="493"/>
            <w:gridCol w:w="6"/>
            <w:gridCol w:w="493"/>
            <w:gridCol w:w="6"/>
            <w:gridCol w:w="493"/>
            <w:gridCol w:w="6"/>
            <w:gridCol w:w="493"/>
            <w:gridCol w:w="6"/>
            <w:gridCol w:w="493"/>
            <w:gridCol w:w="6"/>
            <w:gridCol w:w="493"/>
            <w:gridCol w:w="6"/>
            <w:gridCol w:w="493"/>
            <w:gridCol w:w="6"/>
            <w:gridCol w:w="493"/>
            <w:gridCol w:w="6"/>
            <w:gridCol w:w="493"/>
            <w:gridCol w:w="6"/>
            <w:gridCol w:w="493"/>
            <w:gridCol w:w="6"/>
            <w:gridCol w:w="493"/>
            <w:gridCol w:w="6"/>
            <w:gridCol w:w="493"/>
            <w:gridCol w:w="6"/>
            <w:gridCol w:w="493"/>
            <w:gridCol w:w="6"/>
            <w:gridCol w:w="508"/>
          </w:tblGrid>
        </w:tblGridChange>
      </w:tblGrid>
      <w:tr w:rsidR="003C19C7" w:rsidRPr="00D51403" w14:paraId="40B42398" w14:textId="77777777" w:rsidTr="00313CC9">
        <w:trPr>
          <w:cnfStyle w:val="100000000000" w:firstRow="1" w:lastRow="0" w:firstColumn="0" w:lastColumn="0" w:oddVBand="0" w:evenVBand="0" w:oddHBand="0" w:evenHBand="0" w:firstRowFirstColumn="0" w:firstRowLastColumn="0" w:lastRowFirstColumn="0" w:lastRowLastColumn="0"/>
          <w:trHeight w:val="300"/>
          <w:ins w:id="24854" w:author="瑋婷 徐" w:date="2025-01-03T16:58:00Z"/>
          <w:trPrChange w:id="24855" w:author="瑋婷 徐" w:date="2025-01-04T15:42:00Z" w16du:dateUtc="2025-01-04T07:42: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Change w:id="24856" w:author="瑋婷 徐" w:date="2025-01-04T15:42:00Z" w16du:dateUtc="2025-01-04T07:42:00Z">
              <w:tcPr>
                <w:tcW w:w="689" w:type="pct"/>
                <w:vMerge w:val="restart"/>
                <w:vAlign w:val="center"/>
              </w:tcPr>
            </w:tcPrChange>
          </w:tcPr>
          <w:p w14:paraId="2D09DD4C" w14:textId="42F481AD" w:rsidR="003C19C7" w:rsidRPr="00D51403" w:rsidRDefault="003C19C7">
            <w:pPr>
              <w:spacing w:line="360" w:lineRule="auto"/>
              <w:jc w:val="center"/>
              <w:cnfStyle w:val="101000000000" w:firstRow="1" w:lastRow="0" w:firstColumn="1" w:lastColumn="0" w:oddVBand="0" w:evenVBand="0" w:oddHBand="0" w:evenHBand="0" w:firstRowFirstColumn="0" w:firstRowLastColumn="0" w:lastRowFirstColumn="0" w:lastRowLastColumn="0"/>
              <w:rPr>
                <w:ins w:id="24857" w:author="瑋婷 徐" w:date="2025-01-03T16:58:00Z" w16du:dateUtc="2025-01-03T08:58:00Z"/>
                <w:rFonts w:ascii="Times New Roman" w:eastAsiaTheme="minorEastAsia" w:hAnsi="Times New Roman" w:cs="Times New Roman"/>
                <w:b w:val="0"/>
                <w:bCs w:val="0"/>
                <w:color w:val="000000"/>
                <w:rPrChange w:id="24858" w:author="瑋婷 徐" w:date="2025-01-04T22:53:00Z" w16du:dateUtc="2025-01-04T14:53:00Z">
                  <w:rPr>
                    <w:ins w:id="24859" w:author="瑋婷 徐" w:date="2025-01-03T16:58:00Z" w16du:dateUtc="2025-01-03T08:58:00Z"/>
                    <w:rFonts w:ascii="Times New Roman" w:eastAsiaTheme="minorEastAsia" w:hAnsi="Times New Roman" w:cs="Times New Roman"/>
                    <w:color w:val="000000"/>
                  </w:rPr>
                </w:rPrChange>
              </w:rPr>
              <w:pPrChange w:id="24860" w:author="瑋婷 徐" w:date="2025-01-04T15:42:00Z" w16du:dateUtc="2025-01-04T07:42:00Z">
                <w:pPr>
                  <w:spacing w:line="360" w:lineRule="auto"/>
                  <w:jc w:val="both"/>
                  <w:cnfStyle w:val="101000000000" w:firstRow="1" w:lastRow="0" w:firstColumn="1" w:lastColumn="0" w:oddVBand="0" w:evenVBand="0" w:oddHBand="0" w:evenHBand="0" w:firstRowFirstColumn="0" w:firstRowLastColumn="0" w:lastRowFirstColumn="0" w:lastRowLastColumn="0"/>
                </w:pPr>
              </w:pPrChange>
            </w:pPr>
            <w:ins w:id="24861" w:author="瑋婷 徐" w:date="2025-01-03T16:59:00Z" w16du:dateUtc="2025-01-03T08:59:00Z">
              <w:r w:rsidRPr="00D51403">
                <w:rPr>
                  <w:rFonts w:asciiTheme="majorEastAsia" w:eastAsia="標楷體" w:hAnsiTheme="majorEastAsia" w:cstheme="majorEastAsia" w:hint="eastAsia"/>
                  <w:b w:val="0"/>
                  <w:bCs w:val="0"/>
                  <w:color w:val="000000"/>
                </w:rPr>
                <w:t>鳥種名</w:t>
              </w:r>
            </w:ins>
          </w:p>
        </w:tc>
        <w:tc>
          <w:tcPr>
            <w:tcW w:w="0" w:type="pct"/>
            <w:vMerge w:val="restart"/>
            <w:vAlign w:val="center"/>
            <w:tcPrChange w:id="24862" w:author="瑋婷 徐" w:date="2025-01-04T15:42:00Z" w16du:dateUtc="2025-01-04T07:42:00Z">
              <w:tcPr>
                <w:tcW w:w="904" w:type="pct"/>
                <w:gridSpan w:val="2"/>
                <w:vMerge w:val="restart"/>
                <w:vAlign w:val="center"/>
              </w:tcPr>
            </w:tcPrChange>
          </w:tcPr>
          <w:p w14:paraId="6E7B71FE" w14:textId="391FAD47" w:rsidR="003C19C7" w:rsidRPr="00D51403"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24863" w:author="瑋婷 徐" w:date="2025-01-03T16:58:00Z" w16du:dateUtc="2025-01-03T08:58:00Z"/>
                <w:rFonts w:ascii="Times New Roman" w:eastAsiaTheme="minorEastAsia" w:hAnsi="Times New Roman" w:cs="Times New Roman"/>
                <w:b w:val="0"/>
                <w:bCs w:val="0"/>
                <w:i/>
                <w:iCs/>
                <w:color w:val="000000"/>
                <w:rPrChange w:id="24864" w:author="瑋婷 徐" w:date="2025-01-04T22:53:00Z" w16du:dateUtc="2025-01-04T14:53:00Z">
                  <w:rPr>
                    <w:ins w:id="24865" w:author="瑋婷 徐" w:date="2025-01-03T16:58:00Z" w16du:dateUtc="2025-01-03T08:58:00Z"/>
                    <w:rFonts w:ascii="Times New Roman" w:eastAsiaTheme="minorEastAsia" w:hAnsi="Times New Roman" w:cs="Times New Roman"/>
                    <w:i/>
                    <w:iCs/>
                    <w:color w:val="000000"/>
                  </w:rPr>
                </w:rPrChange>
              </w:rPr>
              <w:pPrChange w:id="24866" w:author="瑋婷 徐" w:date="2025-01-04T15:42:00Z" w16du:dateUtc="2025-01-04T07:42: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24867" w:author="瑋婷 徐" w:date="2025-01-03T16:59:00Z" w16du:dateUtc="2025-01-03T08:59:00Z">
              <w:r w:rsidRPr="00D51403">
                <w:rPr>
                  <w:rFonts w:asciiTheme="majorEastAsia" w:eastAsia="標楷體" w:hAnsiTheme="majorEastAsia" w:cstheme="majorEastAsia" w:hint="eastAsia"/>
                  <w:b w:val="0"/>
                  <w:bCs w:val="0"/>
                  <w:color w:val="000000"/>
                </w:rPr>
                <w:t>學名</w:t>
              </w:r>
            </w:ins>
          </w:p>
        </w:tc>
        <w:tc>
          <w:tcPr>
            <w:tcW w:w="0" w:type="pct"/>
            <w:gridSpan w:val="21"/>
            <w:noWrap/>
            <w:vAlign w:val="center"/>
            <w:tcPrChange w:id="24868" w:author="瑋婷 徐" w:date="2025-01-04T15:42:00Z" w16du:dateUtc="2025-01-04T07:42:00Z">
              <w:tcPr>
                <w:tcW w:w="3408" w:type="pct"/>
                <w:gridSpan w:val="42"/>
                <w:noWrap/>
                <w:vAlign w:val="center"/>
              </w:tcPr>
            </w:tcPrChange>
          </w:tcPr>
          <w:p w14:paraId="27DC123B" w14:textId="70E7A3CA" w:rsidR="003C19C7" w:rsidRPr="00D51403"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24869" w:author="瑋婷 徐" w:date="2025-01-03T16:58:00Z" w16du:dateUtc="2025-01-03T08:58:00Z"/>
                <w:rFonts w:ascii="Times New Roman" w:eastAsiaTheme="minorEastAsia" w:hAnsi="Times New Roman" w:cs="Times New Roman"/>
                <w:b w:val="0"/>
                <w:bCs w:val="0"/>
                <w:color w:val="000000"/>
                <w:rPrChange w:id="24870" w:author="瑋婷 徐" w:date="2025-01-04T22:53:00Z" w16du:dateUtc="2025-01-04T14:53:00Z">
                  <w:rPr>
                    <w:ins w:id="24871" w:author="瑋婷 徐" w:date="2025-01-03T16:58:00Z" w16du:dateUtc="2025-01-03T08:58:00Z"/>
                    <w:rFonts w:ascii="Times New Roman" w:eastAsiaTheme="minorEastAsia" w:hAnsi="Times New Roman" w:cs="Times New Roman"/>
                    <w:color w:val="000000"/>
                  </w:rPr>
                </w:rPrChange>
              </w:rPr>
              <w:pPrChange w:id="24872" w:author="瑋婷 徐" w:date="2025-01-03T16:59:00Z" w16du:dateUtc="2025-01-03T08:59: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24873" w:author="瑋婷 徐" w:date="2025-01-03T16:59:00Z" w16du:dateUtc="2025-01-03T08:59:00Z">
              <w:r w:rsidRPr="00D51403">
                <w:rPr>
                  <w:rFonts w:ascii="Times New Roman" w:eastAsia="標楷體" w:hAnsi="Times New Roman" w:cs="Times New Roman" w:hint="eastAsia"/>
                  <w:b w:val="0"/>
                  <w:bCs w:val="0"/>
                  <w:color w:val="000000"/>
                  <w:rPrChange w:id="24874" w:author="瑋婷 徐" w:date="2025-01-04T22:53:00Z" w16du:dateUtc="2025-01-04T14:53:00Z">
                    <w:rPr>
                      <w:rFonts w:ascii="Times New Roman" w:eastAsia="標楷體" w:hAnsi="Times New Roman" w:cs="Times New Roman" w:hint="eastAsia"/>
                      <w:color w:val="000000"/>
                    </w:rPr>
                  </w:rPrChange>
                </w:rPr>
                <w:t>樣區序號</w:t>
              </w:r>
            </w:ins>
          </w:p>
        </w:tc>
      </w:tr>
      <w:tr w:rsidR="003C19C7" w:rsidRPr="00D51403" w14:paraId="752F6210" w14:textId="77777777" w:rsidTr="003C19C7">
        <w:trPr>
          <w:cnfStyle w:val="000000100000" w:firstRow="0" w:lastRow="0" w:firstColumn="0" w:lastColumn="0" w:oddVBand="0" w:evenVBand="0" w:oddHBand="1" w:evenHBand="0" w:firstRowFirstColumn="0" w:firstRowLastColumn="0" w:lastRowFirstColumn="0" w:lastRowLastColumn="0"/>
          <w:trHeight w:val="300"/>
          <w:ins w:id="24875" w:author="瑋婷 徐" w:date="2025-01-03T16:58:00Z"/>
        </w:trPr>
        <w:tc>
          <w:tcPr>
            <w:cnfStyle w:val="001000000000" w:firstRow="0" w:lastRow="0" w:firstColumn="1" w:lastColumn="0" w:oddVBand="0" w:evenVBand="0" w:oddHBand="0" w:evenHBand="0" w:firstRowFirstColumn="0" w:firstRowLastColumn="0" w:lastRowFirstColumn="0" w:lastRowLastColumn="0"/>
            <w:tcW w:w="689" w:type="pct"/>
            <w:vMerge/>
            <w:vAlign w:val="center"/>
          </w:tcPr>
          <w:p w14:paraId="6BD99CB7" w14:textId="77777777" w:rsidR="003C19C7" w:rsidRPr="00D51403" w:rsidRDefault="003C19C7">
            <w:pPr>
              <w:spacing w:line="360" w:lineRule="auto"/>
              <w:jc w:val="center"/>
              <w:rPr>
                <w:ins w:id="24876" w:author="瑋婷 徐" w:date="2025-01-03T16:58:00Z" w16du:dateUtc="2025-01-03T08:58:00Z"/>
                <w:rFonts w:ascii="Times New Roman" w:eastAsiaTheme="minorEastAsia" w:hAnsi="Times New Roman" w:cs="Times New Roman"/>
                <w:b w:val="0"/>
                <w:bCs w:val="0"/>
                <w:color w:val="000000"/>
                <w:rPrChange w:id="24877" w:author="瑋婷 徐" w:date="2025-01-04T22:53:00Z" w16du:dateUtc="2025-01-04T14:53:00Z">
                  <w:rPr>
                    <w:ins w:id="24878" w:author="瑋婷 徐" w:date="2025-01-03T16:58:00Z" w16du:dateUtc="2025-01-03T08:58:00Z"/>
                    <w:rFonts w:ascii="Times New Roman" w:eastAsiaTheme="minorEastAsia" w:hAnsi="Times New Roman" w:cs="Times New Roman"/>
                    <w:color w:val="000000"/>
                  </w:rPr>
                </w:rPrChange>
              </w:rPr>
              <w:pPrChange w:id="24879" w:author="瑋婷 徐" w:date="2025-01-03T16:59:00Z" w16du:dateUtc="2025-01-03T08:59:00Z">
                <w:pPr>
                  <w:spacing w:line="360" w:lineRule="auto"/>
                  <w:jc w:val="both"/>
                </w:pPr>
              </w:pPrChange>
            </w:pPr>
          </w:p>
        </w:tc>
        <w:tc>
          <w:tcPr>
            <w:tcW w:w="904" w:type="pct"/>
            <w:vMerge/>
            <w:vAlign w:val="center"/>
          </w:tcPr>
          <w:p w14:paraId="165E12FE" w14:textId="77777777"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880" w:author="瑋婷 徐" w:date="2025-01-03T16:58:00Z" w16du:dateUtc="2025-01-03T08:58:00Z"/>
                <w:rFonts w:ascii="Times New Roman" w:eastAsiaTheme="minorEastAsia" w:hAnsi="Times New Roman" w:cs="Times New Roman"/>
                <w:i/>
                <w:iCs/>
                <w:color w:val="000000"/>
              </w:rPr>
              <w:pPrChange w:id="24881"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tcPr>
          <w:p w14:paraId="320B4D27" w14:textId="1FD6E40A"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882" w:author="瑋婷 徐" w:date="2025-01-03T16:58:00Z" w16du:dateUtc="2025-01-03T08:58:00Z"/>
                <w:rFonts w:ascii="Times New Roman" w:eastAsiaTheme="minorEastAsia" w:hAnsi="Times New Roman" w:cs="Times New Roman"/>
                <w:i/>
                <w:iCs/>
                <w:color w:val="000000"/>
              </w:rPr>
              <w:pPrChange w:id="24883"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884" w:author="瑋婷 徐" w:date="2025-01-03T16:59:00Z" w16du:dateUtc="2025-01-03T08:59:00Z">
              <w:r w:rsidRPr="00D51403">
                <w:rPr>
                  <w:rFonts w:ascii="Times New Roman" w:eastAsiaTheme="minorEastAsia" w:hAnsi="Times New Roman" w:cs="Times New Roman"/>
                  <w:color w:val="000000"/>
                </w:rPr>
                <w:t>21</w:t>
              </w:r>
            </w:ins>
          </w:p>
        </w:tc>
        <w:tc>
          <w:tcPr>
            <w:tcW w:w="162" w:type="pct"/>
            <w:noWrap/>
            <w:vAlign w:val="center"/>
          </w:tcPr>
          <w:p w14:paraId="769B9174" w14:textId="11F7040B"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885" w:author="瑋婷 徐" w:date="2025-01-03T16:58:00Z" w16du:dateUtc="2025-01-03T08:58:00Z"/>
                <w:rFonts w:ascii="Times New Roman" w:eastAsiaTheme="minorEastAsia" w:hAnsi="Times New Roman" w:cs="Times New Roman"/>
                <w:color w:val="000000"/>
              </w:rPr>
              <w:pPrChange w:id="24886"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887" w:author="瑋婷 徐" w:date="2025-01-03T16:59:00Z" w16du:dateUtc="2025-01-03T08:59:00Z">
              <w:r w:rsidRPr="00D51403">
                <w:rPr>
                  <w:rFonts w:ascii="Times New Roman" w:eastAsiaTheme="minorEastAsia" w:hAnsi="Times New Roman" w:cs="Times New Roman"/>
                  <w:color w:val="000000"/>
                </w:rPr>
                <w:t>22</w:t>
              </w:r>
            </w:ins>
          </w:p>
        </w:tc>
        <w:tc>
          <w:tcPr>
            <w:tcW w:w="162" w:type="pct"/>
            <w:noWrap/>
            <w:vAlign w:val="center"/>
          </w:tcPr>
          <w:p w14:paraId="49280980" w14:textId="4C62CB26"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888" w:author="瑋婷 徐" w:date="2025-01-03T16:58:00Z" w16du:dateUtc="2025-01-03T08:58:00Z"/>
                <w:rFonts w:ascii="Times New Roman" w:eastAsiaTheme="minorEastAsia" w:hAnsi="Times New Roman" w:cs="Times New Roman"/>
                <w:color w:val="000000"/>
              </w:rPr>
              <w:pPrChange w:id="24889"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890" w:author="瑋婷 徐" w:date="2025-01-03T16:59:00Z" w16du:dateUtc="2025-01-03T08:59:00Z">
              <w:r w:rsidRPr="00D51403">
                <w:rPr>
                  <w:rFonts w:ascii="Times New Roman" w:eastAsiaTheme="minorEastAsia" w:hAnsi="Times New Roman" w:cs="Times New Roman"/>
                  <w:color w:val="000000"/>
                </w:rPr>
                <w:t>23</w:t>
              </w:r>
            </w:ins>
          </w:p>
        </w:tc>
        <w:tc>
          <w:tcPr>
            <w:tcW w:w="162" w:type="pct"/>
            <w:noWrap/>
            <w:vAlign w:val="center"/>
          </w:tcPr>
          <w:p w14:paraId="20013ECE" w14:textId="051850A4"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891" w:author="瑋婷 徐" w:date="2025-01-03T16:58:00Z" w16du:dateUtc="2025-01-03T08:58:00Z"/>
                <w:rFonts w:ascii="Times New Roman" w:eastAsiaTheme="minorEastAsia" w:hAnsi="Times New Roman" w:cs="Times New Roman"/>
                <w:color w:val="000000"/>
              </w:rPr>
              <w:pPrChange w:id="24892"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893" w:author="瑋婷 徐" w:date="2025-01-03T16:59:00Z" w16du:dateUtc="2025-01-03T08:59:00Z">
              <w:r w:rsidRPr="00D51403">
                <w:rPr>
                  <w:rFonts w:ascii="Times New Roman" w:eastAsiaTheme="minorEastAsia" w:hAnsi="Times New Roman" w:cs="Times New Roman"/>
                  <w:color w:val="000000"/>
                </w:rPr>
                <w:t>24</w:t>
              </w:r>
            </w:ins>
          </w:p>
        </w:tc>
        <w:tc>
          <w:tcPr>
            <w:tcW w:w="162" w:type="pct"/>
            <w:noWrap/>
            <w:vAlign w:val="center"/>
          </w:tcPr>
          <w:p w14:paraId="6AD32D5D" w14:textId="10DA6345"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894" w:author="瑋婷 徐" w:date="2025-01-03T16:58:00Z" w16du:dateUtc="2025-01-03T08:58:00Z"/>
                <w:rFonts w:ascii="Times New Roman" w:eastAsiaTheme="minorEastAsia" w:hAnsi="Times New Roman" w:cs="Times New Roman"/>
                <w:color w:val="000000"/>
              </w:rPr>
              <w:pPrChange w:id="24895"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896" w:author="瑋婷 徐" w:date="2025-01-03T16:59:00Z" w16du:dateUtc="2025-01-03T08:59:00Z">
              <w:r w:rsidRPr="00D51403">
                <w:rPr>
                  <w:rFonts w:ascii="Times New Roman" w:eastAsiaTheme="minorEastAsia" w:hAnsi="Times New Roman" w:cs="Times New Roman"/>
                  <w:color w:val="000000"/>
                </w:rPr>
                <w:t>25</w:t>
              </w:r>
            </w:ins>
          </w:p>
        </w:tc>
        <w:tc>
          <w:tcPr>
            <w:tcW w:w="162" w:type="pct"/>
            <w:noWrap/>
            <w:vAlign w:val="center"/>
          </w:tcPr>
          <w:p w14:paraId="42804265" w14:textId="251F10AE"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897" w:author="瑋婷 徐" w:date="2025-01-03T16:58:00Z" w16du:dateUtc="2025-01-03T08:58:00Z"/>
                <w:rFonts w:ascii="Times New Roman" w:eastAsiaTheme="minorEastAsia" w:hAnsi="Times New Roman" w:cs="Times New Roman"/>
              </w:rPr>
              <w:pPrChange w:id="24898"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899" w:author="瑋婷 徐" w:date="2025-01-03T16:59:00Z" w16du:dateUtc="2025-01-03T08:59:00Z">
              <w:r w:rsidRPr="00D51403">
                <w:rPr>
                  <w:rFonts w:ascii="Times New Roman" w:eastAsiaTheme="minorEastAsia" w:hAnsi="Times New Roman" w:cs="Times New Roman"/>
                  <w:color w:val="000000"/>
                </w:rPr>
                <w:t>26</w:t>
              </w:r>
            </w:ins>
          </w:p>
        </w:tc>
        <w:tc>
          <w:tcPr>
            <w:tcW w:w="162" w:type="pct"/>
            <w:noWrap/>
            <w:vAlign w:val="center"/>
          </w:tcPr>
          <w:p w14:paraId="4D7FEF09" w14:textId="33CFA90C"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900" w:author="瑋婷 徐" w:date="2025-01-03T16:58:00Z" w16du:dateUtc="2025-01-03T08:58:00Z"/>
                <w:rFonts w:ascii="Times New Roman" w:eastAsiaTheme="minorEastAsia" w:hAnsi="Times New Roman" w:cs="Times New Roman"/>
              </w:rPr>
              <w:pPrChange w:id="24901"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902" w:author="瑋婷 徐" w:date="2025-01-03T16:59:00Z" w16du:dateUtc="2025-01-03T08:59:00Z">
              <w:r w:rsidRPr="00D51403">
                <w:rPr>
                  <w:rFonts w:ascii="Times New Roman" w:eastAsiaTheme="minorEastAsia" w:hAnsi="Times New Roman" w:cs="Times New Roman"/>
                  <w:color w:val="000000"/>
                </w:rPr>
                <w:t>27</w:t>
              </w:r>
            </w:ins>
          </w:p>
        </w:tc>
        <w:tc>
          <w:tcPr>
            <w:tcW w:w="162" w:type="pct"/>
            <w:noWrap/>
            <w:vAlign w:val="center"/>
          </w:tcPr>
          <w:p w14:paraId="40021E03" w14:textId="4094EFED"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903" w:author="瑋婷 徐" w:date="2025-01-03T16:58:00Z" w16du:dateUtc="2025-01-03T08:58:00Z"/>
                <w:rFonts w:ascii="Times New Roman" w:eastAsiaTheme="minorEastAsia" w:hAnsi="Times New Roman" w:cs="Times New Roman"/>
              </w:rPr>
              <w:pPrChange w:id="24904"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905" w:author="瑋婷 徐" w:date="2025-01-03T16:59:00Z" w16du:dateUtc="2025-01-03T08:59:00Z">
              <w:r w:rsidRPr="00D51403">
                <w:rPr>
                  <w:rFonts w:ascii="Times New Roman" w:eastAsiaTheme="minorEastAsia" w:hAnsi="Times New Roman" w:cs="Times New Roman"/>
                  <w:color w:val="000000"/>
                </w:rPr>
                <w:t>28</w:t>
              </w:r>
            </w:ins>
          </w:p>
        </w:tc>
        <w:tc>
          <w:tcPr>
            <w:tcW w:w="162" w:type="pct"/>
            <w:noWrap/>
            <w:vAlign w:val="center"/>
          </w:tcPr>
          <w:p w14:paraId="2C462897" w14:textId="2CC52446"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906" w:author="瑋婷 徐" w:date="2025-01-03T16:58:00Z" w16du:dateUtc="2025-01-03T08:58:00Z"/>
                <w:rFonts w:ascii="Times New Roman" w:eastAsiaTheme="minorEastAsia" w:hAnsi="Times New Roman" w:cs="Times New Roman"/>
                <w:color w:val="000000"/>
              </w:rPr>
              <w:pPrChange w:id="24907"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908" w:author="瑋婷 徐" w:date="2025-01-03T16:59:00Z" w16du:dateUtc="2025-01-03T08:59:00Z">
              <w:r w:rsidRPr="00D51403">
                <w:rPr>
                  <w:rFonts w:ascii="Times New Roman" w:eastAsiaTheme="minorEastAsia" w:hAnsi="Times New Roman" w:cs="Times New Roman"/>
                  <w:color w:val="000000"/>
                </w:rPr>
                <w:t>29</w:t>
              </w:r>
            </w:ins>
          </w:p>
        </w:tc>
        <w:tc>
          <w:tcPr>
            <w:tcW w:w="162" w:type="pct"/>
            <w:noWrap/>
            <w:vAlign w:val="center"/>
          </w:tcPr>
          <w:p w14:paraId="1A8FF7FB" w14:textId="220D6EB8"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909" w:author="瑋婷 徐" w:date="2025-01-03T16:58:00Z" w16du:dateUtc="2025-01-03T08:58:00Z"/>
                <w:rFonts w:ascii="Times New Roman" w:eastAsiaTheme="minorEastAsia" w:hAnsi="Times New Roman" w:cs="Times New Roman"/>
                <w:color w:val="000000"/>
              </w:rPr>
              <w:pPrChange w:id="24910"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911" w:author="瑋婷 徐" w:date="2025-01-03T16:59:00Z" w16du:dateUtc="2025-01-03T08:59:00Z">
              <w:r w:rsidRPr="00D51403">
                <w:rPr>
                  <w:rFonts w:ascii="Times New Roman" w:eastAsiaTheme="minorEastAsia" w:hAnsi="Times New Roman" w:cs="Times New Roman"/>
                  <w:color w:val="000000"/>
                </w:rPr>
                <w:t>30</w:t>
              </w:r>
            </w:ins>
          </w:p>
        </w:tc>
        <w:tc>
          <w:tcPr>
            <w:tcW w:w="162" w:type="pct"/>
            <w:noWrap/>
            <w:vAlign w:val="center"/>
          </w:tcPr>
          <w:p w14:paraId="20292AD5" w14:textId="785D41C9"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912" w:author="瑋婷 徐" w:date="2025-01-03T16:58:00Z" w16du:dateUtc="2025-01-03T08:58:00Z"/>
                <w:rFonts w:ascii="Times New Roman" w:eastAsiaTheme="minorEastAsia" w:hAnsi="Times New Roman" w:cs="Times New Roman"/>
                <w:color w:val="000000"/>
              </w:rPr>
              <w:pPrChange w:id="24913"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914" w:author="瑋婷 徐" w:date="2025-01-03T16:59:00Z" w16du:dateUtc="2025-01-03T08:59:00Z">
              <w:r w:rsidRPr="00D51403">
                <w:rPr>
                  <w:rFonts w:ascii="Times New Roman" w:eastAsiaTheme="minorEastAsia" w:hAnsi="Times New Roman" w:cs="Times New Roman"/>
                  <w:color w:val="000000"/>
                </w:rPr>
                <w:t>31</w:t>
              </w:r>
            </w:ins>
          </w:p>
        </w:tc>
        <w:tc>
          <w:tcPr>
            <w:tcW w:w="162" w:type="pct"/>
            <w:noWrap/>
            <w:vAlign w:val="center"/>
          </w:tcPr>
          <w:p w14:paraId="665CEE44" w14:textId="2CB1BE06"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915" w:author="瑋婷 徐" w:date="2025-01-03T16:58:00Z" w16du:dateUtc="2025-01-03T08:58:00Z"/>
                <w:rFonts w:ascii="Times New Roman" w:eastAsiaTheme="minorEastAsia" w:hAnsi="Times New Roman" w:cs="Times New Roman"/>
                <w:color w:val="000000"/>
              </w:rPr>
              <w:pPrChange w:id="24916"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917" w:author="瑋婷 徐" w:date="2025-01-03T16:59:00Z" w16du:dateUtc="2025-01-03T08:59:00Z">
              <w:r w:rsidRPr="00D51403">
                <w:rPr>
                  <w:rFonts w:ascii="Times New Roman" w:eastAsiaTheme="minorEastAsia" w:hAnsi="Times New Roman" w:cs="Times New Roman"/>
                  <w:color w:val="000000"/>
                </w:rPr>
                <w:t>32</w:t>
              </w:r>
            </w:ins>
          </w:p>
        </w:tc>
        <w:tc>
          <w:tcPr>
            <w:tcW w:w="162" w:type="pct"/>
            <w:noWrap/>
            <w:vAlign w:val="center"/>
          </w:tcPr>
          <w:p w14:paraId="162D8C15" w14:textId="39D3A55A"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918" w:author="瑋婷 徐" w:date="2025-01-03T16:58:00Z" w16du:dateUtc="2025-01-03T08:58:00Z"/>
                <w:rFonts w:ascii="Times New Roman" w:eastAsiaTheme="minorEastAsia" w:hAnsi="Times New Roman" w:cs="Times New Roman"/>
                <w:color w:val="000000"/>
              </w:rPr>
              <w:pPrChange w:id="24919"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920" w:author="瑋婷 徐" w:date="2025-01-03T16:59:00Z" w16du:dateUtc="2025-01-03T08:59:00Z">
              <w:r w:rsidRPr="00D51403">
                <w:rPr>
                  <w:rFonts w:ascii="Times New Roman" w:eastAsiaTheme="minorEastAsia" w:hAnsi="Times New Roman" w:cs="Times New Roman"/>
                  <w:color w:val="000000"/>
                </w:rPr>
                <w:t>33</w:t>
              </w:r>
            </w:ins>
          </w:p>
        </w:tc>
        <w:tc>
          <w:tcPr>
            <w:tcW w:w="162" w:type="pct"/>
            <w:noWrap/>
            <w:vAlign w:val="center"/>
          </w:tcPr>
          <w:p w14:paraId="6C63D240" w14:textId="077B37E1"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921" w:author="瑋婷 徐" w:date="2025-01-03T16:58:00Z" w16du:dateUtc="2025-01-03T08:58:00Z"/>
                <w:rFonts w:ascii="Times New Roman" w:eastAsiaTheme="minorEastAsia" w:hAnsi="Times New Roman" w:cs="Times New Roman"/>
                <w:color w:val="000000"/>
              </w:rPr>
              <w:pPrChange w:id="24922"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923" w:author="瑋婷 徐" w:date="2025-01-03T16:59:00Z" w16du:dateUtc="2025-01-03T08:59:00Z">
              <w:r w:rsidRPr="00D51403">
                <w:rPr>
                  <w:rFonts w:ascii="Times New Roman" w:eastAsiaTheme="minorEastAsia" w:hAnsi="Times New Roman" w:cs="Times New Roman"/>
                  <w:color w:val="000000"/>
                </w:rPr>
                <w:t>34</w:t>
              </w:r>
            </w:ins>
          </w:p>
        </w:tc>
        <w:tc>
          <w:tcPr>
            <w:tcW w:w="162" w:type="pct"/>
            <w:noWrap/>
            <w:vAlign w:val="center"/>
          </w:tcPr>
          <w:p w14:paraId="4C85CC2C" w14:textId="1D1B5F79"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924" w:author="瑋婷 徐" w:date="2025-01-03T16:58:00Z" w16du:dateUtc="2025-01-03T08:58:00Z"/>
                <w:rFonts w:ascii="Times New Roman" w:eastAsiaTheme="minorEastAsia" w:hAnsi="Times New Roman" w:cs="Times New Roman"/>
                <w:color w:val="000000"/>
              </w:rPr>
              <w:pPrChange w:id="24925"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926" w:author="瑋婷 徐" w:date="2025-01-03T16:59:00Z" w16du:dateUtc="2025-01-03T08:59:00Z">
              <w:r w:rsidRPr="00D51403">
                <w:rPr>
                  <w:rFonts w:ascii="Times New Roman" w:eastAsiaTheme="minorEastAsia" w:hAnsi="Times New Roman" w:cs="Times New Roman"/>
                  <w:color w:val="000000"/>
                </w:rPr>
                <w:t>35</w:t>
              </w:r>
            </w:ins>
          </w:p>
        </w:tc>
        <w:tc>
          <w:tcPr>
            <w:tcW w:w="162" w:type="pct"/>
            <w:noWrap/>
            <w:vAlign w:val="center"/>
          </w:tcPr>
          <w:p w14:paraId="43F6959E" w14:textId="3E2A694B"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927" w:author="瑋婷 徐" w:date="2025-01-03T16:58:00Z" w16du:dateUtc="2025-01-03T08:58:00Z"/>
                <w:rFonts w:ascii="Times New Roman" w:eastAsiaTheme="minorEastAsia" w:hAnsi="Times New Roman" w:cs="Times New Roman"/>
                <w:color w:val="000000"/>
              </w:rPr>
              <w:pPrChange w:id="24928"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929" w:author="瑋婷 徐" w:date="2025-01-03T16:59:00Z" w16du:dateUtc="2025-01-03T08:59:00Z">
              <w:r w:rsidRPr="00D51403">
                <w:rPr>
                  <w:rFonts w:ascii="Times New Roman" w:eastAsiaTheme="minorEastAsia" w:hAnsi="Times New Roman" w:cs="Times New Roman"/>
                  <w:color w:val="000000"/>
                </w:rPr>
                <w:t>36</w:t>
              </w:r>
            </w:ins>
          </w:p>
        </w:tc>
        <w:tc>
          <w:tcPr>
            <w:tcW w:w="162" w:type="pct"/>
            <w:noWrap/>
            <w:vAlign w:val="center"/>
          </w:tcPr>
          <w:p w14:paraId="65D69BDF" w14:textId="7C162EE5"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930" w:author="瑋婷 徐" w:date="2025-01-03T16:58:00Z" w16du:dateUtc="2025-01-03T08:58:00Z"/>
                <w:rFonts w:ascii="Times New Roman" w:eastAsiaTheme="minorEastAsia" w:hAnsi="Times New Roman" w:cs="Times New Roman"/>
                <w:color w:val="000000"/>
              </w:rPr>
              <w:pPrChange w:id="24931"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932" w:author="瑋婷 徐" w:date="2025-01-03T16:59:00Z" w16du:dateUtc="2025-01-03T08:59:00Z">
              <w:r w:rsidRPr="00D51403">
                <w:rPr>
                  <w:rFonts w:ascii="Times New Roman" w:eastAsiaTheme="minorEastAsia" w:hAnsi="Times New Roman" w:cs="Times New Roman"/>
                  <w:color w:val="000000"/>
                </w:rPr>
                <w:t>37</w:t>
              </w:r>
            </w:ins>
          </w:p>
        </w:tc>
        <w:tc>
          <w:tcPr>
            <w:tcW w:w="162" w:type="pct"/>
            <w:noWrap/>
            <w:vAlign w:val="center"/>
          </w:tcPr>
          <w:p w14:paraId="7526B32B" w14:textId="7A12006C"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933" w:author="瑋婷 徐" w:date="2025-01-03T16:58:00Z" w16du:dateUtc="2025-01-03T08:58:00Z"/>
                <w:rFonts w:ascii="Times New Roman" w:eastAsiaTheme="minorEastAsia" w:hAnsi="Times New Roman" w:cs="Times New Roman"/>
                <w:color w:val="000000"/>
              </w:rPr>
              <w:pPrChange w:id="24934"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935" w:author="瑋婷 徐" w:date="2025-01-03T16:59:00Z" w16du:dateUtc="2025-01-03T08:59:00Z">
              <w:r w:rsidRPr="00D51403">
                <w:rPr>
                  <w:rFonts w:ascii="Times New Roman" w:eastAsiaTheme="minorEastAsia" w:hAnsi="Times New Roman" w:cs="Times New Roman"/>
                  <w:color w:val="000000"/>
                </w:rPr>
                <w:t>38</w:t>
              </w:r>
            </w:ins>
          </w:p>
        </w:tc>
        <w:tc>
          <w:tcPr>
            <w:tcW w:w="162" w:type="pct"/>
            <w:noWrap/>
            <w:vAlign w:val="center"/>
          </w:tcPr>
          <w:p w14:paraId="68B46DCF" w14:textId="1FA72B8B"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936" w:author="瑋婷 徐" w:date="2025-01-03T16:58:00Z" w16du:dateUtc="2025-01-03T08:58:00Z"/>
                <w:rFonts w:ascii="Times New Roman" w:eastAsiaTheme="minorEastAsia" w:hAnsi="Times New Roman" w:cs="Times New Roman"/>
                <w:color w:val="000000"/>
              </w:rPr>
              <w:pPrChange w:id="24937"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938" w:author="瑋婷 徐" w:date="2025-01-03T16:59:00Z" w16du:dateUtc="2025-01-03T08:59:00Z">
              <w:r w:rsidRPr="00D51403">
                <w:rPr>
                  <w:rFonts w:ascii="Times New Roman" w:eastAsiaTheme="minorEastAsia" w:hAnsi="Times New Roman" w:cs="Times New Roman"/>
                  <w:color w:val="000000"/>
                </w:rPr>
                <w:t>39</w:t>
              </w:r>
            </w:ins>
          </w:p>
        </w:tc>
        <w:tc>
          <w:tcPr>
            <w:tcW w:w="162" w:type="pct"/>
            <w:noWrap/>
            <w:vAlign w:val="center"/>
          </w:tcPr>
          <w:p w14:paraId="6CE57B55" w14:textId="6B3E3428"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939" w:author="瑋婷 徐" w:date="2025-01-03T16:58:00Z" w16du:dateUtc="2025-01-03T08:58:00Z"/>
                <w:rFonts w:ascii="Times New Roman" w:eastAsiaTheme="minorEastAsia" w:hAnsi="Times New Roman" w:cs="Times New Roman"/>
                <w:color w:val="000000"/>
              </w:rPr>
              <w:pPrChange w:id="24940"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941" w:author="瑋婷 徐" w:date="2025-01-03T16:59:00Z" w16du:dateUtc="2025-01-03T08:59:00Z">
              <w:r w:rsidRPr="00D51403">
                <w:rPr>
                  <w:rFonts w:ascii="Times New Roman" w:eastAsiaTheme="minorEastAsia" w:hAnsi="Times New Roman" w:cs="Times New Roman"/>
                  <w:color w:val="000000"/>
                </w:rPr>
                <w:t>40</w:t>
              </w:r>
            </w:ins>
          </w:p>
        </w:tc>
        <w:tc>
          <w:tcPr>
            <w:tcW w:w="167" w:type="pct"/>
            <w:noWrap/>
            <w:vAlign w:val="center"/>
          </w:tcPr>
          <w:p w14:paraId="3AB9639D" w14:textId="4C63D95E"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4942" w:author="瑋婷 徐" w:date="2025-01-03T16:58:00Z" w16du:dateUtc="2025-01-03T08:58:00Z"/>
                <w:rFonts w:ascii="Times New Roman" w:eastAsiaTheme="minorEastAsia" w:hAnsi="Times New Roman" w:cs="Times New Roman"/>
                <w:color w:val="000000"/>
              </w:rPr>
              <w:pPrChange w:id="24943" w:author="瑋婷 徐" w:date="2025-01-03T16:59:00Z" w16du:dateUtc="2025-01-03T08:59: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4944" w:author="瑋婷 徐" w:date="2025-01-03T16:59:00Z" w16du:dateUtc="2025-01-03T08:59:00Z">
              <w:r w:rsidRPr="00D51403">
                <w:rPr>
                  <w:rFonts w:ascii="Times New Roman" w:eastAsiaTheme="minorEastAsia" w:hAnsi="Times New Roman" w:cs="Times New Roman"/>
                  <w:color w:val="000000"/>
                </w:rPr>
                <w:t>41</w:t>
              </w:r>
            </w:ins>
          </w:p>
        </w:tc>
      </w:tr>
      <w:tr w:rsidR="003C19C7" w:rsidRPr="00D51403" w14:paraId="6B27D0F7" w14:textId="77777777" w:rsidTr="003C19C7">
        <w:trPr>
          <w:trHeight w:val="300"/>
          <w:ins w:id="24945" w:author="瑋婷 徐" w:date="2025-01-03T16:50:00Z"/>
          <w:trPrChange w:id="24946"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4947" w:author="瑋婷 徐" w:date="2025-01-03T17:01:00Z" w16du:dateUtc="2025-01-03T09:01:00Z">
              <w:tcPr>
                <w:tcW w:w="781" w:type="pct"/>
                <w:gridSpan w:val="2"/>
                <w:vAlign w:val="center"/>
                <w:hideMark/>
              </w:tcPr>
            </w:tcPrChange>
          </w:tcPr>
          <w:p w14:paraId="7498CF74" w14:textId="77777777" w:rsidR="003C19C7" w:rsidRPr="00D51403" w:rsidRDefault="003C19C7">
            <w:pPr>
              <w:spacing w:line="360" w:lineRule="auto"/>
              <w:jc w:val="both"/>
              <w:rPr>
                <w:ins w:id="24948" w:author="瑋婷 徐" w:date="2025-01-03T16:50:00Z" w16du:dateUtc="2025-01-03T08:50:00Z"/>
                <w:rFonts w:ascii="Times New Roman" w:eastAsiaTheme="minorEastAsia" w:hAnsi="Times New Roman" w:cs="Times New Roman"/>
                <w:b w:val="0"/>
                <w:bCs w:val="0"/>
                <w:color w:val="000000"/>
                <w:rPrChange w:id="24949" w:author="瑋婷 徐" w:date="2025-01-04T22:53:00Z" w16du:dateUtc="2025-01-04T14:53:00Z">
                  <w:rPr>
                    <w:ins w:id="24950" w:author="瑋婷 徐" w:date="2025-01-03T16:50:00Z" w16du:dateUtc="2025-01-03T08:50:00Z"/>
                    <w:rFonts w:ascii="Calibri" w:hAnsi="Calibri" w:cs="Calibri"/>
                    <w:color w:val="000000"/>
                    <w:sz w:val="22"/>
                    <w:szCs w:val="22"/>
                  </w:rPr>
                </w:rPrChange>
              </w:rPr>
              <w:pPrChange w:id="24951" w:author="瑋婷 徐" w:date="2025-01-03T16:55:00Z" w16du:dateUtc="2025-01-03T08:55:00Z">
                <w:pPr/>
              </w:pPrChange>
            </w:pPr>
            <w:ins w:id="24952" w:author="瑋婷 徐" w:date="2025-01-03T16:50:00Z" w16du:dateUtc="2025-01-03T08:50:00Z">
              <w:r w:rsidRPr="00D51403">
                <w:rPr>
                  <w:rFonts w:ascii="Times New Roman" w:eastAsiaTheme="minorEastAsia" w:hAnsi="Times New Roman" w:cs="Times New Roman" w:hint="eastAsia"/>
                  <w:b w:val="0"/>
                  <w:bCs w:val="0"/>
                  <w:color w:val="000000"/>
                  <w:rPrChange w:id="24953" w:author="瑋婷 徐" w:date="2025-01-04T22:53:00Z" w16du:dateUtc="2025-01-04T14:53:00Z">
                    <w:rPr>
                      <w:rFonts w:ascii="Calibri" w:hAnsi="Calibri" w:cs="Calibri" w:hint="eastAsia"/>
                      <w:color w:val="000000"/>
                      <w:sz w:val="22"/>
                      <w:szCs w:val="22"/>
                    </w:rPr>
                  </w:rPrChange>
                </w:rPr>
                <w:t>頭烏線</w:t>
              </w:r>
              <w:r w:rsidRPr="00D51403">
                <w:rPr>
                  <w:rFonts w:ascii="Times New Roman" w:eastAsiaTheme="minorEastAsia" w:hAnsi="Times New Roman" w:cs="Times New Roman"/>
                  <w:b w:val="0"/>
                  <w:bCs w:val="0"/>
                  <w:color w:val="000000"/>
                  <w:rPrChange w:id="24954" w:author="瑋婷 徐" w:date="2025-01-04T22:53:00Z" w16du:dateUtc="2025-01-04T14:53:00Z">
                    <w:rPr>
                      <w:rFonts w:ascii="Calibri" w:hAnsi="Calibri" w:cs="Calibri"/>
                      <w:color w:val="000000"/>
                      <w:sz w:val="22"/>
                      <w:szCs w:val="22"/>
                    </w:rPr>
                  </w:rPrChange>
                </w:rPr>
                <w:t xml:space="preserve"> </w:t>
              </w:r>
              <w:r w:rsidRPr="00D51403">
                <w:rPr>
                  <w:rFonts w:ascii="Times New Roman" w:eastAsiaTheme="minorEastAsia" w:hAnsi="Times New Roman" w:cs="Times New Roman"/>
                  <w:b w:val="0"/>
                  <w:bCs w:val="0"/>
                  <w:color w:val="000000"/>
                  <w:rPrChange w:id="24955"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4956"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Change w:id="24957" w:author="瑋婷 徐" w:date="2025-01-03T17:01:00Z" w16du:dateUtc="2025-01-03T09:01:00Z">
              <w:tcPr>
                <w:tcW w:w="814" w:type="pct"/>
                <w:gridSpan w:val="2"/>
                <w:vAlign w:val="center"/>
                <w:hideMark/>
              </w:tcPr>
            </w:tcPrChange>
          </w:tcPr>
          <w:p w14:paraId="255B9CFD"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958" w:author="瑋婷 徐" w:date="2025-01-03T16:50:00Z" w16du:dateUtc="2025-01-03T08:50:00Z"/>
                <w:rFonts w:ascii="Times New Roman" w:eastAsiaTheme="minorEastAsia" w:hAnsi="Times New Roman" w:cs="Times New Roman"/>
                <w:i/>
                <w:iCs/>
                <w:color w:val="000000"/>
                <w:rPrChange w:id="24959" w:author="瑋婷 徐" w:date="2025-01-04T22:53:00Z" w16du:dateUtc="2025-01-04T14:53:00Z">
                  <w:rPr>
                    <w:ins w:id="24960" w:author="瑋婷 徐" w:date="2025-01-03T16:50:00Z" w16du:dateUtc="2025-01-03T08:50:00Z"/>
                    <w:rFonts w:ascii="Calibri" w:hAnsi="Calibri" w:cs="Calibri"/>
                    <w:i/>
                    <w:iCs/>
                    <w:color w:val="000000"/>
                    <w:sz w:val="22"/>
                    <w:szCs w:val="22"/>
                  </w:rPr>
                </w:rPrChange>
              </w:rPr>
              <w:pPrChange w:id="249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962" w:author="瑋婷 徐" w:date="2025-01-03T16:50:00Z" w16du:dateUtc="2025-01-03T08:50:00Z">
              <w:r w:rsidRPr="00D51403">
                <w:rPr>
                  <w:rFonts w:ascii="Times New Roman" w:eastAsiaTheme="minorEastAsia" w:hAnsi="Times New Roman" w:cs="Times New Roman"/>
                  <w:i/>
                  <w:iCs/>
                  <w:color w:val="000000"/>
                  <w:rPrChange w:id="24963" w:author="瑋婷 徐" w:date="2025-01-04T22:53:00Z" w16du:dateUtc="2025-01-04T14:53:00Z">
                    <w:rPr>
                      <w:rFonts w:ascii="Calibri" w:hAnsi="Calibri" w:cs="Calibri"/>
                      <w:i/>
                      <w:iCs/>
                      <w:color w:val="000000"/>
                      <w:sz w:val="22"/>
                      <w:szCs w:val="22"/>
                    </w:rPr>
                  </w:rPrChange>
                </w:rPr>
                <w:t>Schoeniparus brunneus</w:t>
              </w:r>
            </w:ins>
          </w:p>
        </w:tc>
        <w:tc>
          <w:tcPr>
            <w:tcW w:w="0" w:type="pct"/>
            <w:noWrap/>
            <w:vAlign w:val="center"/>
            <w:hideMark/>
            <w:tcPrChange w:id="24964" w:author="瑋婷 徐" w:date="2025-01-03T17:01:00Z" w16du:dateUtc="2025-01-03T09:01:00Z">
              <w:tcPr>
                <w:tcW w:w="162" w:type="pct"/>
                <w:gridSpan w:val="2"/>
                <w:noWrap/>
                <w:vAlign w:val="center"/>
                <w:hideMark/>
              </w:tcPr>
            </w:tcPrChange>
          </w:tcPr>
          <w:p w14:paraId="46A2558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965" w:author="瑋婷 徐" w:date="2025-01-03T16:50:00Z" w16du:dateUtc="2025-01-03T08:50:00Z"/>
                <w:rFonts w:ascii="Times New Roman" w:eastAsiaTheme="minorEastAsia" w:hAnsi="Times New Roman" w:cs="Times New Roman"/>
                <w:i/>
                <w:iCs/>
                <w:color w:val="000000"/>
                <w:rPrChange w:id="24966" w:author="瑋婷 徐" w:date="2025-01-04T22:53:00Z" w16du:dateUtc="2025-01-04T14:53:00Z">
                  <w:rPr>
                    <w:ins w:id="24967" w:author="瑋婷 徐" w:date="2025-01-03T16:50:00Z" w16du:dateUtc="2025-01-03T08:50:00Z"/>
                    <w:rFonts w:ascii="Calibri" w:hAnsi="Calibri" w:cs="Calibri"/>
                    <w:i/>
                    <w:iCs/>
                    <w:color w:val="000000"/>
                    <w:sz w:val="22"/>
                    <w:szCs w:val="22"/>
                  </w:rPr>
                </w:rPrChange>
              </w:rPr>
              <w:pPrChange w:id="249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969" w:author="瑋婷 徐" w:date="2025-01-03T17:01:00Z" w16du:dateUtc="2025-01-03T09:01:00Z">
              <w:tcPr>
                <w:tcW w:w="162" w:type="pct"/>
                <w:gridSpan w:val="2"/>
                <w:noWrap/>
                <w:vAlign w:val="center"/>
                <w:hideMark/>
              </w:tcPr>
            </w:tcPrChange>
          </w:tcPr>
          <w:p w14:paraId="5CB7D7A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970" w:author="瑋婷 徐" w:date="2025-01-03T16:50:00Z" w16du:dateUtc="2025-01-03T08:50:00Z"/>
                <w:rFonts w:ascii="Times New Roman" w:eastAsiaTheme="minorEastAsia" w:hAnsi="Times New Roman" w:cs="Times New Roman"/>
                <w:color w:val="000000"/>
                <w:rPrChange w:id="24971" w:author="瑋婷 徐" w:date="2025-01-04T22:53:00Z" w16du:dateUtc="2025-01-04T14:53:00Z">
                  <w:rPr>
                    <w:ins w:id="24972" w:author="瑋婷 徐" w:date="2025-01-03T16:50:00Z" w16du:dateUtc="2025-01-03T08:50:00Z"/>
                    <w:rFonts w:ascii="Calibri" w:hAnsi="Calibri" w:cs="Calibri"/>
                    <w:color w:val="000000"/>
                    <w:sz w:val="22"/>
                    <w:szCs w:val="22"/>
                  </w:rPr>
                </w:rPrChange>
              </w:rPr>
              <w:pPrChange w:id="249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974" w:author="瑋婷 徐" w:date="2025-01-03T16:50:00Z" w16du:dateUtc="2025-01-03T08:50:00Z">
              <w:r w:rsidRPr="00D51403">
                <w:rPr>
                  <w:rFonts w:ascii="Times New Roman" w:eastAsiaTheme="minorEastAsia" w:hAnsi="Times New Roman" w:cs="Times New Roman"/>
                  <w:color w:val="000000"/>
                  <w:rPrChange w:id="24975"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4976" w:author="瑋婷 徐" w:date="2025-01-03T17:01:00Z" w16du:dateUtc="2025-01-03T09:01:00Z">
              <w:tcPr>
                <w:tcW w:w="162" w:type="pct"/>
                <w:gridSpan w:val="2"/>
                <w:noWrap/>
                <w:vAlign w:val="center"/>
                <w:hideMark/>
              </w:tcPr>
            </w:tcPrChange>
          </w:tcPr>
          <w:p w14:paraId="13DA44E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977" w:author="瑋婷 徐" w:date="2025-01-03T16:50:00Z" w16du:dateUtc="2025-01-03T08:50:00Z"/>
                <w:rFonts w:ascii="Times New Roman" w:eastAsiaTheme="minorEastAsia" w:hAnsi="Times New Roman" w:cs="Times New Roman"/>
                <w:color w:val="000000"/>
                <w:rPrChange w:id="24978" w:author="瑋婷 徐" w:date="2025-01-04T22:53:00Z" w16du:dateUtc="2025-01-04T14:53:00Z">
                  <w:rPr>
                    <w:ins w:id="24979" w:author="瑋婷 徐" w:date="2025-01-03T16:50:00Z" w16du:dateUtc="2025-01-03T08:50:00Z"/>
                    <w:rFonts w:ascii="Calibri" w:hAnsi="Calibri" w:cs="Calibri"/>
                    <w:color w:val="000000"/>
                    <w:sz w:val="22"/>
                    <w:szCs w:val="22"/>
                  </w:rPr>
                </w:rPrChange>
              </w:rPr>
              <w:pPrChange w:id="2498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981" w:author="瑋婷 徐" w:date="2025-01-03T17:01:00Z" w16du:dateUtc="2025-01-03T09:01:00Z">
              <w:tcPr>
                <w:tcW w:w="162" w:type="pct"/>
                <w:gridSpan w:val="2"/>
                <w:noWrap/>
                <w:vAlign w:val="center"/>
                <w:hideMark/>
              </w:tcPr>
            </w:tcPrChange>
          </w:tcPr>
          <w:p w14:paraId="3791C36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982" w:author="瑋婷 徐" w:date="2025-01-03T16:50:00Z" w16du:dateUtc="2025-01-03T08:50:00Z"/>
                <w:rFonts w:ascii="Times New Roman" w:eastAsiaTheme="minorEastAsia" w:hAnsi="Times New Roman" w:cs="Times New Roman"/>
                <w:color w:val="000000"/>
                <w:rPrChange w:id="24983" w:author="瑋婷 徐" w:date="2025-01-04T22:53:00Z" w16du:dateUtc="2025-01-04T14:53:00Z">
                  <w:rPr>
                    <w:ins w:id="24984" w:author="瑋婷 徐" w:date="2025-01-03T16:50:00Z" w16du:dateUtc="2025-01-03T08:50:00Z"/>
                    <w:rFonts w:ascii="Calibri" w:hAnsi="Calibri" w:cs="Calibri"/>
                    <w:color w:val="000000"/>
                    <w:sz w:val="22"/>
                    <w:szCs w:val="22"/>
                  </w:rPr>
                </w:rPrChange>
              </w:rPr>
              <w:pPrChange w:id="249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4986" w:author="瑋婷 徐" w:date="2025-01-03T16:50:00Z" w16du:dateUtc="2025-01-03T08:50:00Z">
              <w:r w:rsidRPr="00D51403">
                <w:rPr>
                  <w:rFonts w:ascii="Times New Roman" w:eastAsiaTheme="minorEastAsia" w:hAnsi="Times New Roman" w:cs="Times New Roman"/>
                  <w:color w:val="000000"/>
                  <w:rPrChange w:id="24987"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4988" w:author="瑋婷 徐" w:date="2025-01-03T17:01:00Z" w16du:dateUtc="2025-01-03T09:01:00Z">
              <w:tcPr>
                <w:tcW w:w="162" w:type="pct"/>
                <w:gridSpan w:val="2"/>
                <w:noWrap/>
                <w:vAlign w:val="center"/>
                <w:hideMark/>
              </w:tcPr>
            </w:tcPrChange>
          </w:tcPr>
          <w:p w14:paraId="6E01574C"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989" w:author="瑋婷 徐" w:date="2025-01-03T16:50:00Z" w16du:dateUtc="2025-01-03T08:50:00Z"/>
                <w:rFonts w:ascii="Times New Roman" w:eastAsiaTheme="minorEastAsia" w:hAnsi="Times New Roman" w:cs="Times New Roman"/>
                <w:color w:val="000000"/>
                <w:rPrChange w:id="24990" w:author="瑋婷 徐" w:date="2025-01-04T22:53:00Z" w16du:dateUtc="2025-01-04T14:53:00Z">
                  <w:rPr>
                    <w:ins w:id="24991" w:author="瑋婷 徐" w:date="2025-01-03T16:50:00Z" w16du:dateUtc="2025-01-03T08:50:00Z"/>
                    <w:rFonts w:ascii="Calibri" w:hAnsi="Calibri" w:cs="Calibri"/>
                    <w:color w:val="000000"/>
                    <w:sz w:val="22"/>
                    <w:szCs w:val="22"/>
                  </w:rPr>
                </w:rPrChange>
              </w:rPr>
              <w:pPrChange w:id="249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993" w:author="瑋婷 徐" w:date="2025-01-03T17:01:00Z" w16du:dateUtc="2025-01-03T09:01:00Z">
              <w:tcPr>
                <w:tcW w:w="162" w:type="pct"/>
                <w:gridSpan w:val="2"/>
                <w:noWrap/>
                <w:vAlign w:val="center"/>
                <w:hideMark/>
              </w:tcPr>
            </w:tcPrChange>
          </w:tcPr>
          <w:p w14:paraId="447EF080"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994" w:author="瑋婷 徐" w:date="2025-01-03T16:50:00Z" w16du:dateUtc="2025-01-03T08:50:00Z"/>
                <w:rFonts w:ascii="Times New Roman" w:eastAsiaTheme="minorEastAsia" w:hAnsi="Times New Roman" w:cs="Times New Roman"/>
                <w:rPrChange w:id="24995" w:author="瑋婷 徐" w:date="2025-01-04T22:53:00Z" w16du:dateUtc="2025-01-04T14:53:00Z">
                  <w:rPr>
                    <w:ins w:id="24996" w:author="瑋婷 徐" w:date="2025-01-03T16:50:00Z" w16du:dateUtc="2025-01-03T08:50:00Z"/>
                    <w:rFonts w:ascii="Times New Roman" w:eastAsia="Times New Roman" w:hAnsi="Times New Roman" w:cs="Times New Roman"/>
                    <w:sz w:val="20"/>
                    <w:szCs w:val="20"/>
                  </w:rPr>
                </w:rPrChange>
              </w:rPr>
              <w:pPrChange w:id="249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4998" w:author="瑋婷 徐" w:date="2025-01-03T17:01:00Z" w16du:dateUtc="2025-01-03T09:01:00Z">
              <w:tcPr>
                <w:tcW w:w="162" w:type="pct"/>
                <w:gridSpan w:val="2"/>
                <w:noWrap/>
                <w:vAlign w:val="center"/>
                <w:hideMark/>
              </w:tcPr>
            </w:tcPrChange>
          </w:tcPr>
          <w:p w14:paraId="54DD3BE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4999" w:author="瑋婷 徐" w:date="2025-01-03T16:50:00Z" w16du:dateUtc="2025-01-03T08:50:00Z"/>
                <w:rFonts w:ascii="Times New Roman" w:eastAsiaTheme="minorEastAsia" w:hAnsi="Times New Roman" w:cs="Times New Roman"/>
                <w:rPrChange w:id="25000" w:author="瑋婷 徐" w:date="2025-01-04T22:53:00Z" w16du:dateUtc="2025-01-04T14:53:00Z">
                  <w:rPr>
                    <w:ins w:id="25001" w:author="瑋婷 徐" w:date="2025-01-03T16:50:00Z" w16du:dateUtc="2025-01-03T08:50:00Z"/>
                    <w:rFonts w:ascii="Times New Roman" w:eastAsia="Times New Roman" w:hAnsi="Times New Roman" w:cs="Times New Roman"/>
                    <w:sz w:val="20"/>
                    <w:szCs w:val="20"/>
                  </w:rPr>
                </w:rPrChange>
              </w:rPr>
              <w:pPrChange w:id="2500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003" w:author="瑋婷 徐" w:date="2025-01-03T17:01:00Z" w16du:dateUtc="2025-01-03T09:01:00Z">
              <w:tcPr>
                <w:tcW w:w="162" w:type="pct"/>
                <w:gridSpan w:val="2"/>
                <w:noWrap/>
                <w:vAlign w:val="center"/>
                <w:hideMark/>
              </w:tcPr>
            </w:tcPrChange>
          </w:tcPr>
          <w:p w14:paraId="46512D1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004" w:author="瑋婷 徐" w:date="2025-01-03T16:50:00Z" w16du:dateUtc="2025-01-03T08:50:00Z"/>
                <w:rFonts w:ascii="Times New Roman" w:eastAsiaTheme="minorEastAsia" w:hAnsi="Times New Roman" w:cs="Times New Roman"/>
                <w:rPrChange w:id="25005" w:author="瑋婷 徐" w:date="2025-01-04T22:53:00Z" w16du:dateUtc="2025-01-04T14:53:00Z">
                  <w:rPr>
                    <w:ins w:id="25006" w:author="瑋婷 徐" w:date="2025-01-03T16:50:00Z" w16du:dateUtc="2025-01-03T08:50:00Z"/>
                    <w:rFonts w:ascii="Times New Roman" w:eastAsia="Times New Roman" w:hAnsi="Times New Roman" w:cs="Times New Roman"/>
                    <w:sz w:val="20"/>
                    <w:szCs w:val="20"/>
                  </w:rPr>
                </w:rPrChange>
              </w:rPr>
              <w:pPrChange w:id="250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008" w:author="瑋婷 徐" w:date="2025-01-03T17:01:00Z" w16du:dateUtc="2025-01-03T09:01:00Z">
              <w:tcPr>
                <w:tcW w:w="162" w:type="pct"/>
                <w:gridSpan w:val="2"/>
                <w:noWrap/>
                <w:vAlign w:val="center"/>
                <w:hideMark/>
              </w:tcPr>
            </w:tcPrChange>
          </w:tcPr>
          <w:p w14:paraId="333ADEE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009" w:author="瑋婷 徐" w:date="2025-01-03T16:50:00Z" w16du:dateUtc="2025-01-03T08:50:00Z"/>
                <w:rFonts w:ascii="Times New Roman" w:eastAsiaTheme="minorEastAsia" w:hAnsi="Times New Roman" w:cs="Times New Roman"/>
                <w:color w:val="000000"/>
                <w:rPrChange w:id="25010" w:author="瑋婷 徐" w:date="2025-01-04T22:53:00Z" w16du:dateUtc="2025-01-04T14:53:00Z">
                  <w:rPr>
                    <w:ins w:id="25011" w:author="瑋婷 徐" w:date="2025-01-03T16:50:00Z" w16du:dateUtc="2025-01-03T08:50:00Z"/>
                    <w:rFonts w:ascii="Calibri" w:hAnsi="Calibri" w:cs="Calibri"/>
                    <w:color w:val="000000"/>
                    <w:sz w:val="22"/>
                    <w:szCs w:val="22"/>
                  </w:rPr>
                </w:rPrChange>
              </w:rPr>
              <w:pPrChange w:id="250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013" w:author="瑋婷 徐" w:date="2025-01-03T16:50:00Z" w16du:dateUtc="2025-01-03T08:50:00Z">
              <w:r w:rsidRPr="00D51403">
                <w:rPr>
                  <w:rFonts w:ascii="Times New Roman" w:eastAsiaTheme="minorEastAsia" w:hAnsi="Times New Roman" w:cs="Times New Roman"/>
                  <w:color w:val="000000"/>
                  <w:rPrChange w:id="25014"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5015" w:author="瑋婷 徐" w:date="2025-01-03T17:01:00Z" w16du:dateUtc="2025-01-03T09:01:00Z">
              <w:tcPr>
                <w:tcW w:w="162" w:type="pct"/>
                <w:gridSpan w:val="2"/>
                <w:noWrap/>
                <w:vAlign w:val="center"/>
                <w:hideMark/>
              </w:tcPr>
            </w:tcPrChange>
          </w:tcPr>
          <w:p w14:paraId="74875707"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016" w:author="瑋婷 徐" w:date="2025-01-03T16:50:00Z" w16du:dateUtc="2025-01-03T08:50:00Z"/>
                <w:rFonts w:ascii="Times New Roman" w:eastAsiaTheme="minorEastAsia" w:hAnsi="Times New Roman" w:cs="Times New Roman"/>
                <w:color w:val="000000"/>
                <w:rPrChange w:id="25017" w:author="瑋婷 徐" w:date="2025-01-04T22:53:00Z" w16du:dateUtc="2025-01-04T14:53:00Z">
                  <w:rPr>
                    <w:ins w:id="25018" w:author="瑋婷 徐" w:date="2025-01-03T16:50:00Z" w16du:dateUtc="2025-01-03T08:50:00Z"/>
                    <w:rFonts w:ascii="Calibri" w:hAnsi="Calibri" w:cs="Calibri"/>
                    <w:color w:val="000000"/>
                    <w:sz w:val="22"/>
                    <w:szCs w:val="22"/>
                  </w:rPr>
                </w:rPrChange>
              </w:rPr>
              <w:pPrChange w:id="250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020" w:author="瑋婷 徐" w:date="2025-01-03T16:50:00Z" w16du:dateUtc="2025-01-03T08:50:00Z">
              <w:r w:rsidRPr="00D51403">
                <w:rPr>
                  <w:rFonts w:ascii="Times New Roman" w:eastAsiaTheme="minorEastAsia" w:hAnsi="Times New Roman" w:cs="Times New Roman"/>
                  <w:color w:val="000000"/>
                  <w:rPrChange w:id="25021"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5022" w:author="瑋婷 徐" w:date="2025-01-03T17:01:00Z" w16du:dateUtc="2025-01-03T09:01:00Z">
              <w:tcPr>
                <w:tcW w:w="162" w:type="pct"/>
                <w:gridSpan w:val="2"/>
                <w:noWrap/>
                <w:vAlign w:val="center"/>
                <w:hideMark/>
              </w:tcPr>
            </w:tcPrChange>
          </w:tcPr>
          <w:p w14:paraId="0722B07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023" w:author="瑋婷 徐" w:date="2025-01-03T16:50:00Z" w16du:dateUtc="2025-01-03T08:50:00Z"/>
                <w:rFonts w:ascii="Times New Roman" w:eastAsiaTheme="minorEastAsia" w:hAnsi="Times New Roman" w:cs="Times New Roman"/>
                <w:color w:val="000000"/>
                <w:rPrChange w:id="25024" w:author="瑋婷 徐" w:date="2025-01-04T22:53:00Z" w16du:dateUtc="2025-01-04T14:53:00Z">
                  <w:rPr>
                    <w:ins w:id="25025" w:author="瑋婷 徐" w:date="2025-01-03T16:50:00Z" w16du:dateUtc="2025-01-03T08:50:00Z"/>
                    <w:rFonts w:ascii="Calibri" w:hAnsi="Calibri" w:cs="Calibri"/>
                    <w:color w:val="000000"/>
                    <w:sz w:val="22"/>
                    <w:szCs w:val="22"/>
                  </w:rPr>
                </w:rPrChange>
              </w:rPr>
              <w:pPrChange w:id="2502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027" w:author="瑋婷 徐" w:date="2025-01-03T16:50:00Z" w16du:dateUtc="2025-01-03T08:50:00Z">
              <w:r w:rsidRPr="00D51403">
                <w:rPr>
                  <w:rFonts w:ascii="Times New Roman" w:eastAsiaTheme="minorEastAsia" w:hAnsi="Times New Roman" w:cs="Times New Roman"/>
                  <w:color w:val="000000"/>
                  <w:rPrChange w:id="25028"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5029" w:author="瑋婷 徐" w:date="2025-01-03T17:01:00Z" w16du:dateUtc="2025-01-03T09:01:00Z">
              <w:tcPr>
                <w:tcW w:w="162" w:type="pct"/>
                <w:gridSpan w:val="2"/>
                <w:noWrap/>
                <w:vAlign w:val="center"/>
                <w:hideMark/>
              </w:tcPr>
            </w:tcPrChange>
          </w:tcPr>
          <w:p w14:paraId="58D78D2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030" w:author="瑋婷 徐" w:date="2025-01-03T16:50:00Z" w16du:dateUtc="2025-01-03T08:50:00Z"/>
                <w:rFonts w:ascii="Times New Roman" w:eastAsiaTheme="minorEastAsia" w:hAnsi="Times New Roman" w:cs="Times New Roman"/>
                <w:color w:val="000000"/>
                <w:rPrChange w:id="25031" w:author="瑋婷 徐" w:date="2025-01-04T22:53:00Z" w16du:dateUtc="2025-01-04T14:53:00Z">
                  <w:rPr>
                    <w:ins w:id="25032" w:author="瑋婷 徐" w:date="2025-01-03T16:50:00Z" w16du:dateUtc="2025-01-03T08:50:00Z"/>
                    <w:rFonts w:ascii="Calibri" w:hAnsi="Calibri" w:cs="Calibri"/>
                    <w:color w:val="000000"/>
                    <w:sz w:val="22"/>
                    <w:szCs w:val="22"/>
                  </w:rPr>
                </w:rPrChange>
              </w:rPr>
              <w:pPrChange w:id="250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034" w:author="瑋婷 徐" w:date="2025-01-03T16:50:00Z" w16du:dateUtc="2025-01-03T08:50:00Z">
              <w:r w:rsidRPr="00D51403">
                <w:rPr>
                  <w:rFonts w:ascii="Times New Roman" w:eastAsiaTheme="minorEastAsia" w:hAnsi="Times New Roman" w:cs="Times New Roman"/>
                  <w:color w:val="000000"/>
                  <w:rPrChange w:id="25035"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5036" w:author="瑋婷 徐" w:date="2025-01-03T17:01:00Z" w16du:dateUtc="2025-01-03T09:01:00Z">
              <w:tcPr>
                <w:tcW w:w="162" w:type="pct"/>
                <w:gridSpan w:val="2"/>
                <w:noWrap/>
                <w:vAlign w:val="center"/>
                <w:hideMark/>
              </w:tcPr>
            </w:tcPrChange>
          </w:tcPr>
          <w:p w14:paraId="604E200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037" w:author="瑋婷 徐" w:date="2025-01-03T16:50:00Z" w16du:dateUtc="2025-01-03T08:50:00Z"/>
                <w:rFonts w:ascii="Times New Roman" w:eastAsiaTheme="minorEastAsia" w:hAnsi="Times New Roman" w:cs="Times New Roman"/>
                <w:color w:val="000000"/>
                <w:rPrChange w:id="25038" w:author="瑋婷 徐" w:date="2025-01-04T22:53:00Z" w16du:dateUtc="2025-01-04T14:53:00Z">
                  <w:rPr>
                    <w:ins w:id="25039" w:author="瑋婷 徐" w:date="2025-01-03T16:50:00Z" w16du:dateUtc="2025-01-03T08:50:00Z"/>
                    <w:rFonts w:ascii="Calibri" w:hAnsi="Calibri" w:cs="Calibri"/>
                    <w:color w:val="000000"/>
                    <w:sz w:val="22"/>
                    <w:szCs w:val="22"/>
                  </w:rPr>
                </w:rPrChange>
              </w:rPr>
              <w:pPrChange w:id="2504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041" w:author="瑋婷 徐" w:date="2025-01-03T16:50:00Z" w16du:dateUtc="2025-01-03T08:50:00Z">
              <w:r w:rsidRPr="00D51403">
                <w:rPr>
                  <w:rFonts w:ascii="Times New Roman" w:eastAsiaTheme="minorEastAsia" w:hAnsi="Times New Roman" w:cs="Times New Roman"/>
                  <w:color w:val="000000"/>
                  <w:rPrChange w:id="25042"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5043" w:author="瑋婷 徐" w:date="2025-01-03T17:01:00Z" w16du:dateUtc="2025-01-03T09:01:00Z">
              <w:tcPr>
                <w:tcW w:w="162" w:type="pct"/>
                <w:gridSpan w:val="2"/>
                <w:noWrap/>
                <w:vAlign w:val="center"/>
                <w:hideMark/>
              </w:tcPr>
            </w:tcPrChange>
          </w:tcPr>
          <w:p w14:paraId="302F7BBE"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044" w:author="瑋婷 徐" w:date="2025-01-03T16:50:00Z" w16du:dateUtc="2025-01-03T08:50:00Z"/>
                <w:rFonts w:ascii="Times New Roman" w:eastAsiaTheme="minorEastAsia" w:hAnsi="Times New Roman" w:cs="Times New Roman"/>
                <w:color w:val="000000"/>
                <w:rPrChange w:id="25045" w:author="瑋婷 徐" w:date="2025-01-04T22:53:00Z" w16du:dateUtc="2025-01-04T14:53:00Z">
                  <w:rPr>
                    <w:ins w:id="25046" w:author="瑋婷 徐" w:date="2025-01-03T16:50:00Z" w16du:dateUtc="2025-01-03T08:50:00Z"/>
                    <w:rFonts w:ascii="Calibri" w:hAnsi="Calibri" w:cs="Calibri"/>
                    <w:color w:val="000000"/>
                    <w:sz w:val="22"/>
                    <w:szCs w:val="22"/>
                  </w:rPr>
                </w:rPrChange>
              </w:rPr>
              <w:pPrChange w:id="250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048" w:author="瑋婷 徐" w:date="2025-01-03T17:01:00Z" w16du:dateUtc="2025-01-03T09:01:00Z">
              <w:tcPr>
                <w:tcW w:w="162" w:type="pct"/>
                <w:gridSpan w:val="2"/>
                <w:noWrap/>
                <w:vAlign w:val="center"/>
                <w:hideMark/>
              </w:tcPr>
            </w:tcPrChange>
          </w:tcPr>
          <w:p w14:paraId="28AB01A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049" w:author="瑋婷 徐" w:date="2025-01-03T16:50:00Z" w16du:dateUtc="2025-01-03T08:50:00Z"/>
                <w:rFonts w:ascii="Times New Roman" w:eastAsiaTheme="minorEastAsia" w:hAnsi="Times New Roman" w:cs="Times New Roman"/>
                <w:color w:val="000000"/>
                <w:rPrChange w:id="25050" w:author="瑋婷 徐" w:date="2025-01-04T22:53:00Z" w16du:dateUtc="2025-01-04T14:53:00Z">
                  <w:rPr>
                    <w:ins w:id="25051" w:author="瑋婷 徐" w:date="2025-01-03T16:50:00Z" w16du:dateUtc="2025-01-03T08:50:00Z"/>
                    <w:rFonts w:ascii="Calibri" w:hAnsi="Calibri" w:cs="Calibri"/>
                    <w:color w:val="000000"/>
                    <w:sz w:val="22"/>
                    <w:szCs w:val="22"/>
                  </w:rPr>
                </w:rPrChange>
              </w:rPr>
              <w:pPrChange w:id="2505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053" w:author="瑋婷 徐" w:date="2025-01-03T16:50:00Z" w16du:dateUtc="2025-01-03T08:50:00Z">
              <w:r w:rsidRPr="00D51403">
                <w:rPr>
                  <w:rFonts w:ascii="Times New Roman" w:eastAsiaTheme="minorEastAsia" w:hAnsi="Times New Roman" w:cs="Times New Roman"/>
                  <w:color w:val="000000"/>
                  <w:rPrChange w:id="25054"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5055" w:author="瑋婷 徐" w:date="2025-01-03T17:01:00Z" w16du:dateUtc="2025-01-03T09:01:00Z">
              <w:tcPr>
                <w:tcW w:w="162" w:type="pct"/>
                <w:gridSpan w:val="2"/>
                <w:noWrap/>
                <w:vAlign w:val="center"/>
                <w:hideMark/>
              </w:tcPr>
            </w:tcPrChange>
          </w:tcPr>
          <w:p w14:paraId="436AAD5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056" w:author="瑋婷 徐" w:date="2025-01-03T16:50:00Z" w16du:dateUtc="2025-01-03T08:50:00Z"/>
                <w:rFonts w:ascii="Times New Roman" w:eastAsiaTheme="minorEastAsia" w:hAnsi="Times New Roman" w:cs="Times New Roman"/>
                <w:color w:val="000000"/>
                <w:rPrChange w:id="25057" w:author="瑋婷 徐" w:date="2025-01-04T22:53:00Z" w16du:dateUtc="2025-01-04T14:53:00Z">
                  <w:rPr>
                    <w:ins w:id="25058" w:author="瑋婷 徐" w:date="2025-01-03T16:50:00Z" w16du:dateUtc="2025-01-03T08:50:00Z"/>
                    <w:rFonts w:ascii="Calibri" w:hAnsi="Calibri" w:cs="Calibri"/>
                    <w:color w:val="000000"/>
                    <w:sz w:val="22"/>
                    <w:szCs w:val="22"/>
                  </w:rPr>
                </w:rPrChange>
              </w:rPr>
              <w:pPrChange w:id="250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060" w:author="瑋婷 徐" w:date="2025-01-03T16:50:00Z" w16du:dateUtc="2025-01-03T08:50:00Z">
              <w:r w:rsidRPr="00D51403">
                <w:rPr>
                  <w:rFonts w:ascii="Times New Roman" w:eastAsiaTheme="minorEastAsia" w:hAnsi="Times New Roman" w:cs="Times New Roman"/>
                  <w:color w:val="000000"/>
                  <w:rPrChange w:id="25061"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5062" w:author="瑋婷 徐" w:date="2025-01-03T17:01:00Z" w16du:dateUtc="2025-01-03T09:01:00Z">
              <w:tcPr>
                <w:tcW w:w="162" w:type="pct"/>
                <w:gridSpan w:val="2"/>
                <w:noWrap/>
                <w:vAlign w:val="center"/>
                <w:hideMark/>
              </w:tcPr>
            </w:tcPrChange>
          </w:tcPr>
          <w:p w14:paraId="6E88EEB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063" w:author="瑋婷 徐" w:date="2025-01-03T16:50:00Z" w16du:dateUtc="2025-01-03T08:50:00Z"/>
                <w:rFonts w:ascii="Times New Roman" w:eastAsiaTheme="minorEastAsia" w:hAnsi="Times New Roman" w:cs="Times New Roman"/>
                <w:color w:val="000000"/>
                <w:rPrChange w:id="25064" w:author="瑋婷 徐" w:date="2025-01-04T22:53:00Z" w16du:dateUtc="2025-01-04T14:53:00Z">
                  <w:rPr>
                    <w:ins w:id="25065" w:author="瑋婷 徐" w:date="2025-01-03T16:50:00Z" w16du:dateUtc="2025-01-03T08:50:00Z"/>
                    <w:rFonts w:ascii="Calibri" w:hAnsi="Calibri" w:cs="Calibri"/>
                    <w:color w:val="000000"/>
                    <w:sz w:val="22"/>
                    <w:szCs w:val="22"/>
                  </w:rPr>
                </w:rPrChange>
              </w:rPr>
              <w:pPrChange w:id="250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067" w:author="瑋婷 徐" w:date="2025-01-03T16:50:00Z" w16du:dateUtc="2025-01-03T08:50:00Z">
              <w:r w:rsidRPr="00D51403">
                <w:rPr>
                  <w:rFonts w:ascii="Times New Roman" w:eastAsiaTheme="minorEastAsia" w:hAnsi="Times New Roman" w:cs="Times New Roman"/>
                  <w:color w:val="000000"/>
                  <w:rPrChange w:id="25068"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5069" w:author="瑋婷 徐" w:date="2025-01-03T17:01:00Z" w16du:dateUtc="2025-01-03T09:01:00Z">
              <w:tcPr>
                <w:tcW w:w="162" w:type="pct"/>
                <w:gridSpan w:val="2"/>
                <w:noWrap/>
                <w:vAlign w:val="center"/>
                <w:hideMark/>
              </w:tcPr>
            </w:tcPrChange>
          </w:tcPr>
          <w:p w14:paraId="163AFC50"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070" w:author="瑋婷 徐" w:date="2025-01-03T16:50:00Z" w16du:dateUtc="2025-01-03T08:50:00Z"/>
                <w:rFonts w:ascii="Times New Roman" w:eastAsiaTheme="minorEastAsia" w:hAnsi="Times New Roman" w:cs="Times New Roman"/>
                <w:color w:val="000000"/>
                <w:rPrChange w:id="25071" w:author="瑋婷 徐" w:date="2025-01-04T22:53:00Z" w16du:dateUtc="2025-01-04T14:53:00Z">
                  <w:rPr>
                    <w:ins w:id="25072" w:author="瑋婷 徐" w:date="2025-01-03T16:50:00Z" w16du:dateUtc="2025-01-03T08:50:00Z"/>
                    <w:rFonts w:ascii="Calibri" w:hAnsi="Calibri" w:cs="Calibri"/>
                    <w:color w:val="000000"/>
                    <w:sz w:val="22"/>
                    <w:szCs w:val="22"/>
                  </w:rPr>
                </w:rPrChange>
              </w:rPr>
              <w:pPrChange w:id="250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074" w:author="瑋婷 徐" w:date="2025-01-03T16:50:00Z" w16du:dateUtc="2025-01-03T08:50:00Z">
              <w:r w:rsidRPr="00D51403">
                <w:rPr>
                  <w:rFonts w:ascii="Times New Roman" w:eastAsiaTheme="minorEastAsia" w:hAnsi="Times New Roman" w:cs="Times New Roman"/>
                  <w:color w:val="000000"/>
                  <w:rPrChange w:id="25075"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5076" w:author="瑋婷 徐" w:date="2025-01-03T17:01:00Z" w16du:dateUtc="2025-01-03T09:01:00Z">
              <w:tcPr>
                <w:tcW w:w="162" w:type="pct"/>
                <w:gridSpan w:val="2"/>
                <w:noWrap/>
                <w:vAlign w:val="center"/>
                <w:hideMark/>
              </w:tcPr>
            </w:tcPrChange>
          </w:tcPr>
          <w:p w14:paraId="6FEE3917"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077" w:author="瑋婷 徐" w:date="2025-01-03T16:50:00Z" w16du:dateUtc="2025-01-03T08:50:00Z"/>
                <w:rFonts w:ascii="Times New Roman" w:eastAsiaTheme="minorEastAsia" w:hAnsi="Times New Roman" w:cs="Times New Roman"/>
                <w:color w:val="000000"/>
                <w:rPrChange w:id="25078" w:author="瑋婷 徐" w:date="2025-01-04T22:53:00Z" w16du:dateUtc="2025-01-04T14:53:00Z">
                  <w:rPr>
                    <w:ins w:id="25079" w:author="瑋婷 徐" w:date="2025-01-03T16:50:00Z" w16du:dateUtc="2025-01-03T08:50:00Z"/>
                    <w:rFonts w:ascii="Calibri" w:hAnsi="Calibri" w:cs="Calibri"/>
                    <w:color w:val="000000"/>
                    <w:sz w:val="22"/>
                    <w:szCs w:val="22"/>
                  </w:rPr>
                </w:rPrChange>
              </w:rPr>
              <w:pPrChange w:id="2508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081" w:author="瑋婷 徐" w:date="2025-01-03T16:50:00Z" w16du:dateUtc="2025-01-03T08:50:00Z">
              <w:r w:rsidRPr="00D51403">
                <w:rPr>
                  <w:rFonts w:ascii="Times New Roman" w:eastAsiaTheme="minorEastAsia" w:hAnsi="Times New Roman" w:cs="Times New Roman"/>
                  <w:color w:val="000000"/>
                  <w:rPrChange w:id="25082"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5083" w:author="瑋婷 徐" w:date="2025-01-03T17:01:00Z" w16du:dateUtc="2025-01-03T09:01:00Z">
              <w:tcPr>
                <w:tcW w:w="162" w:type="pct"/>
                <w:gridSpan w:val="2"/>
                <w:noWrap/>
                <w:vAlign w:val="center"/>
                <w:hideMark/>
              </w:tcPr>
            </w:tcPrChange>
          </w:tcPr>
          <w:p w14:paraId="211111C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084" w:author="瑋婷 徐" w:date="2025-01-03T16:50:00Z" w16du:dateUtc="2025-01-03T08:50:00Z"/>
                <w:rFonts w:ascii="Times New Roman" w:eastAsiaTheme="minorEastAsia" w:hAnsi="Times New Roman" w:cs="Times New Roman"/>
                <w:color w:val="000000"/>
                <w:rPrChange w:id="25085" w:author="瑋婷 徐" w:date="2025-01-04T22:53:00Z" w16du:dateUtc="2025-01-04T14:53:00Z">
                  <w:rPr>
                    <w:ins w:id="25086" w:author="瑋婷 徐" w:date="2025-01-03T16:50:00Z" w16du:dateUtc="2025-01-03T08:50:00Z"/>
                    <w:rFonts w:ascii="Calibri" w:hAnsi="Calibri" w:cs="Calibri"/>
                    <w:color w:val="000000"/>
                    <w:sz w:val="22"/>
                    <w:szCs w:val="22"/>
                  </w:rPr>
                </w:rPrChange>
              </w:rPr>
              <w:pPrChange w:id="250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088" w:author="瑋婷 徐" w:date="2025-01-03T16:50:00Z" w16du:dateUtc="2025-01-03T08:50:00Z">
              <w:r w:rsidRPr="00D51403">
                <w:rPr>
                  <w:rFonts w:ascii="Times New Roman" w:eastAsiaTheme="minorEastAsia" w:hAnsi="Times New Roman" w:cs="Times New Roman"/>
                  <w:color w:val="000000"/>
                  <w:rPrChange w:id="25089" w:author="瑋婷 徐" w:date="2025-01-04T22:53:00Z" w16du:dateUtc="2025-01-04T14:53:00Z">
                    <w:rPr>
                      <w:rFonts w:ascii="Calibri" w:hAnsi="Calibri" w:cs="Calibri"/>
                      <w:color w:val="000000"/>
                      <w:sz w:val="22"/>
                      <w:szCs w:val="22"/>
                    </w:rPr>
                  </w:rPrChange>
                </w:rPr>
                <w:t>*</w:t>
              </w:r>
            </w:ins>
          </w:p>
        </w:tc>
        <w:tc>
          <w:tcPr>
            <w:tcW w:w="167" w:type="pct"/>
            <w:noWrap/>
            <w:vAlign w:val="center"/>
            <w:hideMark/>
            <w:tcPrChange w:id="25090" w:author="瑋婷 徐" w:date="2025-01-03T17:01:00Z" w16du:dateUtc="2025-01-03T09:01:00Z">
              <w:tcPr>
                <w:tcW w:w="164" w:type="pct"/>
                <w:noWrap/>
                <w:vAlign w:val="center"/>
                <w:hideMark/>
              </w:tcPr>
            </w:tcPrChange>
          </w:tcPr>
          <w:p w14:paraId="26E2F04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091" w:author="瑋婷 徐" w:date="2025-01-03T16:50:00Z" w16du:dateUtc="2025-01-03T08:50:00Z"/>
                <w:rFonts w:ascii="Times New Roman" w:eastAsiaTheme="minorEastAsia" w:hAnsi="Times New Roman" w:cs="Times New Roman"/>
                <w:color w:val="000000"/>
                <w:rPrChange w:id="25092" w:author="瑋婷 徐" w:date="2025-01-04T22:53:00Z" w16du:dateUtc="2025-01-04T14:53:00Z">
                  <w:rPr>
                    <w:ins w:id="25093" w:author="瑋婷 徐" w:date="2025-01-03T16:50:00Z" w16du:dateUtc="2025-01-03T08:50:00Z"/>
                    <w:rFonts w:ascii="Calibri" w:hAnsi="Calibri" w:cs="Calibri"/>
                    <w:color w:val="000000"/>
                    <w:sz w:val="22"/>
                    <w:szCs w:val="22"/>
                  </w:rPr>
                </w:rPrChange>
              </w:rPr>
              <w:pPrChange w:id="2509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D51403" w14:paraId="66C21D6A" w14:textId="77777777" w:rsidTr="003C19C7">
        <w:trPr>
          <w:cnfStyle w:val="000000100000" w:firstRow="0" w:lastRow="0" w:firstColumn="0" w:lastColumn="0" w:oddVBand="0" w:evenVBand="0" w:oddHBand="1" w:evenHBand="0" w:firstRowFirstColumn="0" w:firstRowLastColumn="0" w:lastRowFirstColumn="0" w:lastRowLastColumn="0"/>
          <w:trHeight w:val="300"/>
          <w:ins w:id="25095"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1888E63" w14:textId="77777777" w:rsidR="003C19C7" w:rsidRPr="00D51403" w:rsidRDefault="003C19C7">
            <w:pPr>
              <w:spacing w:line="360" w:lineRule="auto"/>
              <w:jc w:val="both"/>
              <w:rPr>
                <w:ins w:id="25096" w:author="瑋婷 徐" w:date="2025-01-03T16:50:00Z" w16du:dateUtc="2025-01-03T08:50:00Z"/>
                <w:rFonts w:ascii="Times New Roman" w:eastAsiaTheme="minorEastAsia" w:hAnsi="Times New Roman" w:cs="Times New Roman"/>
                <w:b w:val="0"/>
                <w:bCs w:val="0"/>
                <w:color w:val="000000"/>
                <w:rPrChange w:id="25097" w:author="瑋婷 徐" w:date="2025-01-04T22:53:00Z" w16du:dateUtc="2025-01-04T14:53:00Z">
                  <w:rPr>
                    <w:ins w:id="25098" w:author="瑋婷 徐" w:date="2025-01-03T16:50:00Z" w16du:dateUtc="2025-01-03T08:50:00Z"/>
                    <w:rFonts w:ascii="Calibri" w:hAnsi="Calibri" w:cs="Calibri"/>
                    <w:color w:val="000000"/>
                    <w:sz w:val="22"/>
                    <w:szCs w:val="22"/>
                  </w:rPr>
                </w:rPrChange>
              </w:rPr>
              <w:pPrChange w:id="25099" w:author="瑋婷 徐" w:date="2025-01-03T16:55:00Z" w16du:dateUtc="2025-01-03T08:55:00Z">
                <w:pPr/>
              </w:pPrChange>
            </w:pPr>
            <w:ins w:id="25100" w:author="瑋婷 徐" w:date="2025-01-03T16:50:00Z" w16du:dateUtc="2025-01-03T08:50:00Z">
              <w:r w:rsidRPr="00D51403">
                <w:rPr>
                  <w:rFonts w:ascii="Times New Roman" w:eastAsiaTheme="minorEastAsia" w:hAnsi="Times New Roman" w:cs="Times New Roman" w:hint="eastAsia"/>
                  <w:b w:val="0"/>
                  <w:bCs w:val="0"/>
                  <w:color w:val="000000"/>
                  <w:rPrChange w:id="25101" w:author="瑋婷 徐" w:date="2025-01-04T22:53:00Z" w16du:dateUtc="2025-01-04T14:53:00Z">
                    <w:rPr>
                      <w:rFonts w:ascii="Calibri" w:hAnsi="Calibri" w:cs="Calibri" w:hint="eastAsia"/>
                      <w:color w:val="000000"/>
                      <w:sz w:val="22"/>
                      <w:szCs w:val="22"/>
                    </w:rPr>
                  </w:rPrChange>
                </w:rPr>
                <w:t>繡眼畫眉</w:t>
              </w:r>
              <w:r w:rsidRPr="00D51403">
                <w:rPr>
                  <w:rFonts w:ascii="Times New Roman" w:eastAsiaTheme="minorEastAsia" w:hAnsi="Times New Roman" w:cs="Times New Roman"/>
                  <w:b w:val="0"/>
                  <w:bCs w:val="0"/>
                  <w:color w:val="000000"/>
                  <w:rPrChange w:id="25102" w:author="瑋婷 徐" w:date="2025-01-04T22:53:00Z" w16du:dateUtc="2025-01-04T14:53:00Z">
                    <w:rPr>
                      <w:rFonts w:ascii="Calibri" w:hAnsi="Calibri" w:cs="Calibri"/>
                      <w:color w:val="000000"/>
                      <w:sz w:val="22"/>
                      <w:szCs w:val="22"/>
                    </w:rPr>
                  </w:rPrChange>
                </w:rPr>
                <w:t xml:space="preserve"> </w:t>
              </w:r>
              <w:r w:rsidRPr="00D51403">
                <w:rPr>
                  <w:b w:val="0"/>
                  <w:bCs w:val="0"/>
                  <w:color w:val="000000"/>
                  <w:rPrChange w:id="25103"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5104"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1ECB5325"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105" w:author="瑋婷 徐" w:date="2025-01-03T16:50:00Z" w16du:dateUtc="2025-01-03T08:50:00Z"/>
                <w:rFonts w:ascii="Times New Roman" w:eastAsiaTheme="minorEastAsia" w:hAnsi="Times New Roman" w:cs="Times New Roman"/>
                <w:i/>
                <w:iCs/>
                <w:color w:val="000000"/>
                <w:rPrChange w:id="25106" w:author="瑋婷 徐" w:date="2025-01-04T22:53:00Z" w16du:dateUtc="2025-01-04T14:53:00Z">
                  <w:rPr>
                    <w:ins w:id="25107" w:author="瑋婷 徐" w:date="2025-01-03T16:50:00Z" w16du:dateUtc="2025-01-03T08:50:00Z"/>
                    <w:rFonts w:ascii="Calibri" w:hAnsi="Calibri" w:cs="Calibri"/>
                    <w:i/>
                    <w:iCs/>
                    <w:color w:val="000000"/>
                    <w:sz w:val="22"/>
                    <w:szCs w:val="22"/>
                  </w:rPr>
                </w:rPrChange>
              </w:rPr>
              <w:pPrChange w:id="251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109" w:author="瑋婷 徐" w:date="2025-01-03T16:50:00Z" w16du:dateUtc="2025-01-03T08:50:00Z">
              <w:r w:rsidRPr="00D51403">
                <w:rPr>
                  <w:rFonts w:ascii="Times New Roman" w:eastAsiaTheme="minorEastAsia" w:hAnsi="Times New Roman" w:cs="Times New Roman"/>
                  <w:i/>
                  <w:iCs/>
                  <w:color w:val="000000"/>
                  <w:rPrChange w:id="25110" w:author="瑋婷 徐" w:date="2025-01-04T22:53:00Z" w16du:dateUtc="2025-01-04T14:53:00Z">
                    <w:rPr>
                      <w:rFonts w:ascii="Calibri" w:hAnsi="Calibri" w:cs="Calibri"/>
                      <w:i/>
                      <w:iCs/>
                      <w:color w:val="000000"/>
                      <w:sz w:val="22"/>
                      <w:szCs w:val="22"/>
                    </w:rPr>
                  </w:rPrChange>
                </w:rPr>
                <w:t>Alcippe morrisonia</w:t>
              </w:r>
            </w:ins>
          </w:p>
        </w:tc>
        <w:tc>
          <w:tcPr>
            <w:tcW w:w="162" w:type="pct"/>
            <w:noWrap/>
            <w:vAlign w:val="center"/>
            <w:hideMark/>
          </w:tcPr>
          <w:p w14:paraId="79416A8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111" w:author="瑋婷 徐" w:date="2025-01-03T16:50:00Z" w16du:dateUtc="2025-01-03T08:50:00Z"/>
                <w:rFonts w:ascii="Times New Roman" w:eastAsiaTheme="minorEastAsia" w:hAnsi="Times New Roman" w:cs="Times New Roman"/>
                <w:color w:val="000000"/>
                <w:rPrChange w:id="25112" w:author="瑋婷 徐" w:date="2025-01-04T22:53:00Z" w16du:dateUtc="2025-01-04T14:53:00Z">
                  <w:rPr>
                    <w:ins w:id="25113" w:author="瑋婷 徐" w:date="2025-01-03T16:50:00Z" w16du:dateUtc="2025-01-03T08:50:00Z"/>
                    <w:rFonts w:ascii="Calibri" w:hAnsi="Calibri" w:cs="Calibri"/>
                    <w:color w:val="000000"/>
                    <w:sz w:val="22"/>
                    <w:szCs w:val="22"/>
                  </w:rPr>
                </w:rPrChange>
              </w:rPr>
              <w:pPrChange w:id="2511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115" w:author="瑋婷 徐" w:date="2025-01-03T16:50:00Z" w16du:dateUtc="2025-01-03T08:50:00Z">
              <w:r w:rsidRPr="00D51403">
                <w:rPr>
                  <w:rFonts w:ascii="Times New Roman" w:eastAsiaTheme="minorEastAsia" w:hAnsi="Times New Roman" w:cs="Times New Roman"/>
                  <w:color w:val="000000"/>
                  <w:rPrChange w:id="25116"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5DA1F206"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117" w:author="瑋婷 徐" w:date="2025-01-03T16:50:00Z" w16du:dateUtc="2025-01-03T08:50:00Z"/>
                <w:rFonts w:ascii="Times New Roman" w:eastAsiaTheme="minorEastAsia" w:hAnsi="Times New Roman" w:cs="Times New Roman"/>
                <w:color w:val="000000"/>
                <w:rPrChange w:id="25118" w:author="瑋婷 徐" w:date="2025-01-04T22:53:00Z" w16du:dateUtc="2025-01-04T14:53:00Z">
                  <w:rPr>
                    <w:ins w:id="25119" w:author="瑋婷 徐" w:date="2025-01-03T16:50:00Z" w16du:dateUtc="2025-01-03T08:50:00Z"/>
                    <w:rFonts w:ascii="Calibri" w:hAnsi="Calibri" w:cs="Calibri"/>
                    <w:color w:val="000000"/>
                    <w:sz w:val="22"/>
                    <w:szCs w:val="22"/>
                  </w:rPr>
                </w:rPrChange>
              </w:rPr>
              <w:pPrChange w:id="251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121" w:author="瑋婷 徐" w:date="2025-01-03T16:50:00Z" w16du:dateUtc="2025-01-03T08:50:00Z">
              <w:r w:rsidRPr="00D51403">
                <w:rPr>
                  <w:rFonts w:ascii="Times New Roman" w:eastAsiaTheme="minorEastAsia" w:hAnsi="Times New Roman" w:cs="Times New Roman"/>
                  <w:color w:val="000000"/>
                  <w:rPrChange w:id="25122"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8CEB69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123" w:author="瑋婷 徐" w:date="2025-01-03T16:50:00Z" w16du:dateUtc="2025-01-03T08:50:00Z"/>
                <w:rFonts w:ascii="Times New Roman" w:eastAsiaTheme="minorEastAsia" w:hAnsi="Times New Roman" w:cs="Times New Roman"/>
                <w:color w:val="000000"/>
                <w:rPrChange w:id="25124" w:author="瑋婷 徐" w:date="2025-01-04T22:53:00Z" w16du:dateUtc="2025-01-04T14:53:00Z">
                  <w:rPr>
                    <w:ins w:id="25125" w:author="瑋婷 徐" w:date="2025-01-03T16:50:00Z" w16du:dateUtc="2025-01-03T08:50:00Z"/>
                    <w:rFonts w:ascii="Calibri" w:hAnsi="Calibri" w:cs="Calibri"/>
                    <w:color w:val="000000"/>
                    <w:sz w:val="22"/>
                    <w:szCs w:val="22"/>
                  </w:rPr>
                </w:rPrChange>
              </w:rPr>
              <w:pPrChange w:id="251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127" w:author="瑋婷 徐" w:date="2025-01-03T16:50:00Z" w16du:dateUtc="2025-01-03T08:50:00Z">
              <w:r w:rsidRPr="00D51403">
                <w:rPr>
                  <w:rFonts w:ascii="Times New Roman" w:eastAsiaTheme="minorEastAsia" w:hAnsi="Times New Roman" w:cs="Times New Roman"/>
                  <w:color w:val="000000"/>
                  <w:rPrChange w:id="25128"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D403DC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129" w:author="瑋婷 徐" w:date="2025-01-03T16:50:00Z" w16du:dateUtc="2025-01-03T08:50:00Z"/>
                <w:rFonts w:ascii="Times New Roman" w:eastAsiaTheme="minorEastAsia" w:hAnsi="Times New Roman" w:cs="Times New Roman"/>
                <w:color w:val="000000"/>
                <w:rPrChange w:id="25130" w:author="瑋婷 徐" w:date="2025-01-04T22:53:00Z" w16du:dateUtc="2025-01-04T14:53:00Z">
                  <w:rPr>
                    <w:ins w:id="25131" w:author="瑋婷 徐" w:date="2025-01-03T16:50:00Z" w16du:dateUtc="2025-01-03T08:50:00Z"/>
                    <w:rFonts w:ascii="Calibri" w:hAnsi="Calibri" w:cs="Calibri"/>
                    <w:color w:val="000000"/>
                    <w:sz w:val="22"/>
                    <w:szCs w:val="22"/>
                  </w:rPr>
                </w:rPrChange>
              </w:rPr>
              <w:pPrChange w:id="251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133" w:author="瑋婷 徐" w:date="2025-01-03T16:50:00Z" w16du:dateUtc="2025-01-03T08:50:00Z">
              <w:r w:rsidRPr="00D51403">
                <w:rPr>
                  <w:rFonts w:ascii="Times New Roman" w:eastAsiaTheme="minorEastAsia" w:hAnsi="Times New Roman" w:cs="Times New Roman"/>
                  <w:color w:val="000000"/>
                  <w:rPrChange w:id="25134"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448E396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135" w:author="瑋婷 徐" w:date="2025-01-03T16:50:00Z" w16du:dateUtc="2025-01-03T08:50:00Z"/>
                <w:rFonts w:ascii="Times New Roman" w:eastAsiaTheme="minorEastAsia" w:hAnsi="Times New Roman" w:cs="Times New Roman"/>
                <w:color w:val="000000"/>
                <w:rPrChange w:id="25136" w:author="瑋婷 徐" w:date="2025-01-04T22:53:00Z" w16du:dateUtc="2025-01-04T14:53:00Z">
                  <w:rPr>
                    <w:ins w:id="25137" w:author="瑋婷 徐" w:date="2025-01-03T16:50:00Z" w16du:dateUtc="2025-01-03T08:50:00Z"/>
                    <w:rFonts w:ascii="Calibri" w:hAnsi="Calibri" w:cs="Calibri"/>
                    <w:color w:val="000000"/>
                    <w:sz w:val="22"/>
                    <w:szCs w:val="22"/>
                  </w:rPr>
                </w:rPrChange>
              </w:rPr>
              <w:pPrChange w:id="2513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F3E17C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139" w:author="瑋婷 徐" w:date="2025-01-03T16:50:00Z" w16du:dateUtc="2025-01-03T08:50:00Z"/>
                <w:rFonts w:ascii="Times New Roman" w:eastAsiaTheme="minorEastAsia" w:hAnsi="Times New Roman" w:cs="Times New Roman"/>
                <w:color w:val="000000"/>
                <w:rPrChange w:id="25140" w:author="瑋婷 徐" w:date="2025-01-04T22:53:00Z" w16du:dateUtc="2025-01-04T14:53:00Z">
                  <w:rPr>
                    <w:ins w:id="25141" w:author="瑋婷 徐" w:date="2025-01-03T16:50:00Z" w16du:dateUtc="2025-01-03T08:50:00Z"/>
                    <w:rFonts w:ascii="Calibri" w:hAnsi="Calibri" w:cs="Calibri"/>
                    <w:color w:val="000000"/>
                    <w:sz w:val="22"/>
                    <w:szCs w:val="22"/>
                  </w:rPr>
                </w:rPrChange>
              </w:rPr>
              <w:pPrChange w:id="2514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143" w:author="瑋婷 徐" w:date="2025-01-03T16:50:00Z" w16du:dateUtc="2025-01-03T08:50:00Z">
              <w:r w:rsidRPr="00D51403">
                <w:rPr>
                  <w:rFonts w:ascii="Times New Roman" w:eastAsiaTheme="minorEastAsia" w:hAnsi="Times New Roman" w:cs="Times New Roman"/>
                  <w:color w:val="000000"/>
                  <w:rPrChange w:id="25144"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C2275C6"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145" w:author="瑋婷 徐" w:date="2025-01-03T16:50:00Z" w16du:dateUtc="2025-01-03T08:50:00Z"/>
                <w:rFonts w:ascii="Times New Roman" w:eastAsiaTheme="minorEastAsia" w:hAnsi="Times New Roman" w:cs="Times New Roman"/>
                <w:color w:val="000000"/>
                <w:rPrChange w:id="25146" w:author="瑋婷 徐" w:date="2025-01-04T22:53:00Z" w16du:dateUtc="2025-01-04T14:53:00Z">
                  <w:rPr>
                    <w:ins w:id="25147" w:author="瑋婷 徐" w:date="2025-01-03T16:50:00Z" w16du:dateUtc="2025-01-03T08:50:00Z"/>
                    <w:rFonts w:ascii="Calibri" w:hAnsi="Calibri" w:cs="Calibri"/>
                    <w:color w:val="000000"/>
                    <w:sz w:val="22"/>
                    <w:szCs w:val="22"/>
                  </w:rPr>
                </w:rPrChange>
              </w:rPr>
              <w:pPrChange w:id="251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10CEFE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149" w:author="瑋婷 徐" w:date="2025-01-03T16:50:00Z" w16du:dateUtc="2025-01-03T08:50:00Z"/>
                <w:rFonts w:ascii="Times New Roman" w:eastAsiaTheme="minorEastAsia" w:hAnsi="Times New Roman" w:cs="Times New Roman"/>
                <w:color w:val="000000"/>
                <w:rPrChange w:id="25150" w:author="瑋婷 徐" w:date="2025-01-04T22:53:00Z" w16du:dateUtc="2025-01-04T14:53:00Z">
                  <w:rPr>
                    <w:ins w:id="25151" w:author="瑋婷 徐" w:date="2025-01-03T16:50:00Z" w16du:dateUtc="2025-01-03T08:50:00Z"/>
                    <w:rFonts w:ascii="Calibri" w:hAnsi="Calibri" w:cs="Calibri"/>
                    <w:color w:val="000000"/>
                    <w:sz w:val="22"/>
                    <w:szCs w:val="22"/>
                  </w:rPr>
                </w:rPrChange>
              </w:rPr>
              <w:pPrChange w:id="251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153" w:author="瑋婷 徐" w:date="2025-01-03T16:50:00Z" w16du:dateUtc="2025-01-03T08:50:00Z">
              <w:r w:rsidRPr="00D51403">
                <w:rPr>
                  <w:rFonts w:ascii="Times New Roman" w:eastAsiaTheme="minorEastAsia" w:hAnsi="Times New Roman" w:cs="Times New Roman"/>
                  <w:color w:val="000000"/>
                  <w:rPrChange w:id="25154"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85CCCA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155" w:author="瑋婷 徐" w:date="2025-01-03T16:50:00Z" w16du:dateUtc="2025-01-03T08:50:00Z"/>
                <w:rFonts w:ascii="Times New Roman" w:eastAsiaTheme="minorEastAsia" w:hAnsi="Times New Roman" w:cs="Times New Roman"/>
                <w:color w:val="000000"/>
                <w:rPrChange w:id="25156" w:author="瑋婷 徐" w:date="2025-01-04T22:53:00Z" w16du:dateUtc="2025-01-04T14:53:00Z">
                  <w:rPr>
                    <w:ins w:id="25157" w:author="瑋婷 徐" w:date="2025-01-03T16:50:00Z" w16du:dateUtc="2025-01-03T08:50:00Z"/>
                    <w:rFonts w:ascii="Calibri" w:hAnsi="Calibri" w:cs="Calibri"/>
                    <w:color w:val="000000"/>
                    <w:sz w:val="22"/>
                    <w:szCs w:val="22"/>
                  </w:rPr>
                </w:rPrChange>
              </w:rPr>
              <w:pPrChange w:id="2515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B2525E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159" w:author="瑋婷 徐" w:date="2025-01-03T16:50:00Z" w16du:dateUtc="2025-01-03T08:50:00Z"/>
                <w:rFonts w:ascii="Times New Roman" w:eastAsiaTheme="minorEastAsia" w:hAnsi="Times New Roman" w:cs="Times New Roman"/>
                <w:color w:val="000000"/>
                <w:rPrChange w:id="25160" w:author="瑋婷 徐" w:date="2025-01-04T22:53:00Z" w16du:dateUtc="2025-01-04T14:53:00Z">
                  <w:rPr>
                    <w:ins w:id="25161" w:author="瑋婷 徐" w:date="2025-01-03T16:50:00Z" w16du:dateUtc="2025-01-03T08:50:00Z"/>
                    <w:rFonts w:ascii="Calibri" w:hAnsi="Calibri" w:cs="Calibri"/>
                    <w:color w:val="000000"/>
                    <w:sz w:val="22"/>
                    <w:szCs w:val="22"/>
                  </w:rPr>
                </w:rPrChange>
              </w:rPr>
              <w:pPrChange w:id="2516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163" w:author="瑋婷 徐" w:date="2025-01-03T16:50:00Z" w16du:dateUtc="2025-01-03T08:50:00Z">
              <w:r w:rsidRPr="00D51403">
                <w:rPr>
                  <w:rFonts w:ascii="Times New Roman" w:eastAsiaTheme="minorEastAsia" w:hAnsi="Times New Roman" w:cs="Times New Roman"/>
                  <w:color w:val="000000"/>
                  <w:rPrChange w:id="25164"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B2BB79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165" w:author="瑋婷 徐" w:date="2025-01-03T16:50:00Z" w16du:dateUtc="2025-01-03T08:50:00Z"/>
                <w:rFonts w:ascii="Times New Roman" w:eastAsiaTheme="minorEastAsia" w:hAnsi="Times New Roman" w:cs="Times New Roman"/>
                <w:color w:val="000000"/>
                <w:rPrChange w:id="25166" w:author="瑋婷 徐" w:date="2025-01-04T22:53:00Z" w16du:dateUtc="2025-01-04T14:53:00Z">
                  <w:rPr>
                    <w:ins w:id="25167" w:author="瑋婷 徐" w:date="2025-01-03T16:50:00Z" w16du:dateUtc="2025-01-03T08:50:00Z"/>
                    <w:rFonts w:ascii="Calibri" w:hAnsi="Calibri" w:cs="Calibri"/>
                    <w:color w:val="000000"/>
                    <w:sz w:val="22"/>
                    <w:szCs w:val="22"/>
                  </w:rPr>
                </w:rPrChange>
              </w:rPr>
              <w:pPrChange w:id="2516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169" w:author="瑋婷 徐" w:date="2025-01-03T16:50:00Z" w16du:dateUtc="2025-01-03T08:50:00Z">
              <w:r w:rsidRPr="00D51403">
                <w:rPr>
                  <w:rFonts w:ascii="Times New Roman" w:eastAsiaTheme="minorEastAsia" w:hAnsi="Times New Roman" w:cs="Times New Roman"/>
                  <w:color w:val="000000"/>
                  <w:rPrChange w:id="25170"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472F80F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171" w:author="瑋婷 徐" w:date="2025-01-03T16:50:00Z" w16du:dateUtc="2025-01-03T08:50:00Z"/>
                <w:rFonts w:ascii="Times New Roman" w:eastAsiaTheme="minorEastAsia" w:hAnsi="Times New Roman" w:cs="Times New Roman"/>
                <w:color w:val="000000"/>
                <w:rPrChange w:id="25172" w:author="瑋婷 徐" w:date="2025-01-04T22:53:00Z" w16du:dateUtc="2025-01-04T14:53:00Z">
                  <w:rPr>
                    <w:ins w:id="25173" w:author="瑋婷 徐" w:date="2025-01-03T16:50:00Z" w16du:dateUtc="2025-01-03T08:50:00Z"/>
                    <w:rFonts w:ascii="Calibri" w:hAnsi="Calibri" w:cs="Calibri"/>
                    <w:color w:val="000000"/>
                    <w:sz w:val="22"/>
                    <w:szCs w:val="22"/>
                  </w:rPr>
                </w:rPrChange>
              </w:rPr>
              <w:pPrChange w:id="251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175" w:author="瑋婷 徐" w:date="2025-01-03T16:50:00Z" w16du:dateUtc="2025-01-03T08:50:00Z">
              <w:r w:rsidRPr="00D51403">
                <w:rPr>
                  <w:rFonts w:ascii="Times New Roman" w:eastAsiaTheme="minorEastAsia" w:hAnsi="Times New Roman" w:cs="Times New Roman"/>
                  <w:color w:val="000000"/>
                  <w:rPrChange w:id="25176"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4742EE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177" w:author="瑋婷 徐" w:date="2025-01-03T16:50:00Z" w16du:dateUtc="2025-01-03T08:50:00Z"/>
                <w:rFonts w:ascii="Times New Roman" w:eastAsiaTheme="minorEastAsia" w:hAnsi="Times New Roman" w:cs="Times New Roman"/>
                <w:color w:val="000000"/>
                <w:rPrChange w:id="25178" w:author="瑋婷 徐" w:date="2025-01-04T22:53:00Z" w16du:dateUtc="2025-01-04T14:53:00Z">
                  <w:rPr>
                    <w:ins w:id="25179" w:author="瑋婷 徐" w:date="2025-01-03T16:50:00Z" w16du:dateUtc="2025-01-03T08:50:00Z"/>
                    <w:rFonts w:ascii="Calibri" w:hAnsi="Calibri" w:cs="Calibri"/>
                    <w:color w:val="000000"/>
                    <w:sz w:val="22"/>
                    <w:szCs w:val="22"/>
                  </w:rPr>
                </w:rPrChange>
              </w:rPr>
              <w:pPrChange w:id="251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181" w:author="瑋婷 徐" w:date="2025-01-03T16:50:00Z" w16du:dateUtc="2025-01-03T08:50:00Z">
              <w:r w:rsidRPr="00D51403">
                <w:rPr>
                  <w:rFonts w:ascii="Times New Roman" w:eastAsiaTheme="minorEastAsia" w:hAnsi="Times New Roman" w:cs="Times New Roman"/>
                  <w:color w:val="000000"/>
                  <w:rPrChange w:id="25182"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7838D25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183" w:author="瑋婷 徐" w:date="2025-01-03T16:50:00Z" w16du:dateUtc="2025-01-03T08:50:00Z"/>
                <w:rFonts w:ascii="Times New Roman" w:eastAsiaTheme="minorEastAsia" w:hAnsi="Times New Roman" w:cs="Times New Roman"/>
                <w:color w:val="000000"/>
                <w:rPrChange w:id="25184" w:author="瑋婷 徐" w:date="2025-01-04T22:53:00Z" w16du:dateUtc="2025-01-04T14:53:00Z">
                  <w:rPr>
                    <w:ins w:id="25185" w:author="瑋婷 徐" w:date="2025-01-03T16:50:00Z" w16du:dateUtc="2025-01-03T08:50:00Z"/>
                    <w:rFonts w:ascii="Calibri" w:hAnsi="Calibri" w:cs="Calibri"/>
                    <w:color w:val="000000"/>
                    <w:sz w:val="22"/>
                    <w:szCs w:val="22"/>
                  </w:rPr>
                </w:rPrChange>
              </w:rPr>
              <w:pPrChange w:id="2518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6EB8105"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187" w:author="瑋婷 徐" w:date="2025-01-03T16:50:00Z" w16du:dateUtc="2025-01-03T08:50:00Z"/>
                <w:rFonts w:ascii="Times New Roman" w:eastAsiaTheme="minorEastAsia" w:hAnsi="Times New Roman" w:cs="Times New Roman"/>
                <w:color w:val="000000"/>
                <w:rPrChange w:id="25188" w:author="瑋婷 徐" w:date="2025-01-04T22:53:00Z" w16du:dateUtc="2025-01-04T14:53:00Z">
                  <w:rPr>
                    <w:ins w:id="25189" w:author="瑋婷 徐" w:date="2025-01-03T16:50:00Z" w16du:dateUtc="2025-01-03T08:50:00Z"/>
                    <w:rFonts w:ascii="Calibri" w:hAnsi="Calibri" w:cs="Calibri"/>
                    <w:color w:val="000000"/>
                    <w:sz w:val="22"/>
                    <w:szCs w:val="22"/>
                  </w:rPr>
                </w:rPrChange>
              </w:rPr>
              <w:pPrChange w:id="2519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191" w:author="瑋婷 徐" w:date="2025-01-03T16:50:00Z" w16du:dateUtc="2025-01-03T08:50:00Z">
              <w:r w:rsidRPr="00D51403">
                <w:rPr>
                  <w:rFonts w:ascii="Times New Roman" w:eastAsiaTheme="minorEastAsia" w:hAnsi="Times New Roman" w:cs="Times New Roman"/>
                  <w:color w:val="000000"/>
                  <w:rPrChange w:id="25192"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3C1760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193" w:author="瑋婷 徐" w:date="2025-01-03T16:50:00Z" w16du:dateUtc="2025-01-03T08:50:00Z"/>
                <w:rFonts w:ascii="Times New Roman" w:eastAsiaTheme="minorEastAsia" w:hAnsi="Times New Roman" w:cs="Times New Roman"/>
                <w:color w:val="000000"/>
                <w:rPrChange w:id="25194" w:author="瑋婷 徐" w:date="2025-01-04T22:53:00Z" w16du:dateUtc="2025-01-04T14:53:00Z">
                  <w:rPr>
                    <w:ins w:id="25195" w:author="瑋婷 徐" w:date="2025-01-03T16:50:00Z" w16du:dateUtc="2025-01-03T08:50:00Z"/>
                    <w:rFonts w:ascii="Calibri" w:hAnsi="Calibri" w:cs="Calibri"/>
                    <w:color w:val="000000"/>
                    <w:sz w:val="22"/>
                    <w:szCs w:val="22"/>
                  </w:rPr>
                </w:rPrChange>
              </w:rPr>
              <w:pPrChange w:id="251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197" w:author="瑋婷 徐" w:date="2025-01-03T16:50:00Z" w16du:dateUtc="2025-01-03T08:50:00Z">
              <w:r w:rsidRPr="00D51403">
                <w:rPr>
                  <w:rFonts w:ascii="Times New Roman" w:eastAsiaTheme="minorEastAsia" w:hAnsi="Times New Roman" w:cs="Times New Roman"/>
                  <w:color w:val="000000"/>
                  <w:rPrChange w:id="25198"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FDADDB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199" w:author="瑋婷 徐" w:date="2025-01-03T16:50:00Z" w16du:dateUtc="2025-01-03T08:50:00Z"/>
                <w:rFonts w:ascii="Times New Roman" w:eastAsiaTheme="minorEastAsia" w:hAnsi="Times New Roman" w:cs="Times New Roman"/>
                <w:color w:val="000000"/>
                <w:rPrChange w:id="25200" w:author="瑋婷 徐" w:date="2025-01-04T22:53:00Z" w16du:dateUtc="2025-01-04T14:53:00Z">
                  <w:rPr>
                    <w:ins w:id="25201" w:author="瑋婷 徐" w:date="2025-01-03T16:50:00Z" w16du:dateUtc="2025-01-03T08:50:00Z"/>
                    <w:rFonts w:ascii="Calibri" w:hAnsi="Calibri" w:cs="Calibri"/>
                    <w:color w:val="000000"/>
                    <w:sz w:val="22"/>
                    <w:szCs w:val="22"/>
                  </w:rPr>
                </w:rPrChange>
              </w:rPr>
              <w:pPrChange w:id="2520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203" w:author="瑋婷 徐" w:date="2025-01-03T16:50:00Z" w16du:dateUtc="2025-01-03T08:50:00Z">
              <w:r w:rsidRPr="00D51403">
                <w:rPr>
                  <w:rFonts w:ascii="Times New Roman" w:eastAsiaTheme="minorEastAsia" w:hAnsi="Times New Roman" w:cs="Times New Roman"/>
                  <w:color w:val="000000"/>
                  <w:rPrChange w:id="25204"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7A796FA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05" w:author="瑋婷 徐" w:date="2025-01-03T16:50:00Z" w16du:dateUtc="2025-01-03T08:50:00Z"/>
                <w:rFonts w:ascii="Times New Roman" w:eastAsiaTheme="minorEastAsia" w:hAnsi="Times New Roman" w:cs="Times New Roman"/>
                <w:color w:val="000000"/>
                <w:rPrChange w:id="25206" w:author="瑋婷 徐" w:date="2025-01-04T22:53:00Z" w16du:dateUtc="2025-01-04T14:53:00Z">
                  <w:rPr>
                    <w:ins w:id="25207" w:author="瑋婷 徐" w:date="2025-01-03T16:50:00Z" w16du:dateUtc="2025-01-03T08:50:00Z"/>
                    <w:rFonts w:ascii="Calibri" w:hAnsi="Calibri" w:cs="Calibri"/>
                    <w:color w:val="000000"/>
                    <w:sz w:val="22"/>
                    <w:szCs w:val="22"/>
                  </w:rPr>
                </w:rPrChange>
              </w:rPr>
              <w:pPrChange w:id="252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209" w:author="瑋婷 徐" w:date="2025-01-03T16:50:00Z" w16du:dateUtc="2025-01-03T08:50:00Z">
              <w:r w:rsidRPr="00D51403">
                <w:rPr>
                  <w:rFonts w:ascii="Times New Roman" w:eastAsiaTheme="minorEastAsia" w:hAnsi="Times New Roman" w:cs="Times New Roman"/>
                  <w:color w:val="000000"/>
                  <w:rPrChange w:id="25210"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FBD4B43"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11" w:author="瑋婷 徐" w:date="2025-01-03T16:50:00Z" w16du:dateUtc="2025-01-03T08:50:00Z"/>
                <w:rFonts w:ascii="Times New Roman" w:eastAsiaTheme="minorEastAsia" w:hAnsi="Times New Roman" w:cs="Times New Roman"/>
                <w:color w:val="000000"/>
                <w:rPrChange w:id="25212" w:author="瑋婷 徐" w:date="2025-01-04T22:53:00Z" w16du:dateUtc="2025-01-04T14:53:00Z">
                  <w:rPr>
                    <w:ins w:id="25213" w:author="瑋婷 徐" w:date="2025-01-03T16:50:00Z" w16du:dateUtc="2025-01-03T08:50:00Z"/>
                    <w:rFonts w:ascii="Calibri" w:hAnsi="Calibri" w:cs="Calibri"/>
                    <w:color w:val="000000"/>
                    <w:sz w:val="22"/>
                    <w:szCs w:val="22"/>
                  </w:rPr>
                </w:rPrChange>
              </w:rPr>
              <w:pPrChange w:id="2521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215" w:author="瑋婷 徐" w:date="2025-01-03T16:50:00Z" w16du:dateUtc="2025-01-03T08:50:00Z">
              <w:r w:rsidRPr="00D51403">
                <w:rPr>
                  <w:rFonts w:ascii="Times New Roman" w:eastAsiaTheme="minorEastAsia" w:hAnsi="Times New Roman" w:cs="Times New Roman"/>
                  <w:color w:val="000000"/>
                  <w:rPrChange w:id="25216"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BFD0AE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17" w:author="瑋婷 徐" w:date="2025-01-03T16:50:00Z" w16du:dateUtc="2025-01-03T08:50:00Z"/>
                <w:rFonts w:ascii="Times New Roman" w:eastAsiaTheme="minorEastAsia" w:hAnsi="Times New Roman" w:cs="Times New Roman"/>
                <w:color w:val="000000"/>
                <w:rPrChange w:id="25218" w:author="瑋婷 徐" w:date="2025-01-04T22:53:00Z" w16du:dateUtc="2025-01-04T14:53:00Z">
                  <w:rPr>
                    <w:ins w:id="25219" w:author="瑋婷 徐" w:date="2025-01-03T16:50:00Z" w16du:dateUtc="2025-01-03T08:50:00Z"/>
                    <w:rFonts w:ascii="Calibri" w:hAnsi="Calibri" w:cs="Calibri"/>
                    <w:color w:val="000000"/>
                    <w:sz w:val="22"/>
                    <w:szCs w:val="22"/>
                  </w:rPr>
                </w:rPrChange>
              </w:rPr>
              <w:pPrChange w:id="252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221" w:author="瑋婷 徐" w:date="2025-01-03T16:50:00Z" w16du:dateUtc="2025-01-03T08:50:00Z">
              <w:r w:rsidRPr="00D51403">
                <w:rPr>
                  <w:rFonts w:ascii="Times New Roman" w:eastAsiaTheme="minorEastAsia" w:hAnsi="Times New Roman" w:cs="Times New Roman"/>
                  <w:color w:val="000000"/>
                  <w:rPrChange w:id="25222" w:author="瑋婷 徐" w:date="2025-01-04T22:53:00Z" w16du:dateUtc="2025-01-04T14:53:00Z">
                    <w:rPr>
                      <w:rFonts w:ascii="Calibri" w:hAnsi="Calibri" w:cs="Calibri"/>
                      <w:color w:val="000000"/>
                      <w:sz w:val="22"/>
                      <w:szCs w:val="22"/>
                    </w:rPr>
                  </w:rPrChange>
                </w:rPr>
                <w:t>*</w:t>
              </w:r>
            </w:ins>
          </w:p>
        </w:tc>
        <w:tc>
          <w:tcPr>
            <w:tcW w:w="167" w:type="pct"/>
            <w:noWrap/>
            <w:vAlign w:val="center"/>
            <w:hideMark/>
          </w:tcPr>
          <w:p w14:paraId="7598174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223" w:author="瑋婷 徐" w:date="2025-01-03T16:50:00Z" w16du:dateUtc="2025-01-03T08:50:00Z"/>
                <w:rFonts w:ascii="Times New Roman" w:eastAsiaTheme="minorEastAsia" w:hAnsi="Times New Roman" w:cs="Times New Roman"/>
                <w:color w:val="000000"/>
                <w:rPrChange w:id="25224" w:author="瑋婷 徐" w:date="2025-01-04T22:53:00Z" w16du:dateUtc="2025-01-04T14:53:00Z">
                  <w:rPr>
                    <w:ins w:id="25225" w:author="瑋婷 徐" w:date="2025-01-03T16:50:00Z" w16du:dateUtc="2025-01-03T08:50:00Z"/>
                    <w:rFonts w:ascii="Calibri" w:hAnsi="Calibri" w:cs="Calibri"/>
                    <w:color w:val="000000"/>
                    <w:sz w:val="22"/>
                    <w:szCs w:val="22"/>
                  </w:rPr>
                </w:rPrChange>
              </w:rPr>
              <w:pPrChange w:id="252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D51403" w14:paraId="0CAF42BC" w14:textId="77777777" w:rsidTr="003C19C7">
        <w:trPr>
          <w:trHeight w:val="600"/>
          <w:ins w:id="25227" w:author="瑋婷 徐" w:date="2025-01-03T16:50:00Z"/>
          <w:trPrChange w:id="25228" w:author="瑋婷 徐" w:date="2025-01-03T17:01:00Z" w16du:dateUtc="2025-01-03T09:01:00Z">
            <w:trPr>
              <w:trHeight w:val="6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5229" w:author="瑋婷 徐" w:date="2025-01-03T17:01:00Z" w16du:dateUtc="2025-01-03T09:01:00Z">
              <w:tcPr>
                <w:tcW w:w="781" w:type="pct"/>
                <w:gridSpan w:val="2"/>
                <w:vAlign w:val="center"/>
                <w:hideMark/>
              </w:tcPr>
            </w:tcPrChange>
          </w:tcPr>
          <w:p w14:paraId="3FEF59E1" w14:textId="77777777" w:rsidR="003C19C7" w:rsidRPr="00D51403" w:rsidRDefault="003C19C7">
            <w:pPr>
              <w:spacing w:line="360" w:lineRule="auto"/>
              <w:jc w:val="both"/>
              <w:rPr>
                <w:ins w:id="25230" w:author="瑋婷 徐" w:date="2025-01-03T16:50:00Z" w16du:dateUtc="2025-01-03T08:50:00Z"/>
                <w:rFonts w:ascii="Times New Roman" w:eastAsiaTheme="minorEastAsia" w:hAnsi="Times New Roman" w:cs="Times New Roman"/>
                <w:b w:val="0"/>
                <w:bCs w:val="0"/>
                <w:color w:val="000000"/>
                <w:rPrChange w:id="25231" w:author="瑋婷 徐" w:date="2025-01-04T22:53:00Z" w16du:dateUtc="2025-01-04T14:53:00Z">
                  <w:rPr>
                    <w:ins w:id="25232" w:author="瑋婷 徐" w:date="2025-01-03T16:50:00Z" w16du:dateUtc="2025-01-03T08:50:00Z"/>
                    <w:rFonts w:ascii="Calibri" w:hAnsi="Calibri" w:cs="Calibri"/>
                    <w:color w:val="000000"/>
                    <w:sz w:val="22"/>
                    <w:szCs w:val="22"/>
                  </w:rPr>
                </w:rPrChange>
              </w:rPr>
              <w:pPrChange w:id="25233" w:author="瑋婷 徐" w:date="2025-01-03T16:55:00Z" w16du:dateUtc="2025-01-03T08:55:00Z">
                <w:pPr/>
              </w:pPrChange>
            </w:pPr>
            <w:ins w:id="25234" w:author="瑋婷 徐" w:date="2025-01-03T16:50:00Z" w16du:dateUtc="2025-01-03T08:50:00Z">
              <w:r w:rsidRPr="00D51403">
                <w:rPr>
                  <w:rFonts w:ascii="Times New Roman" w:eastAsiaTheme="minorEastAsia" w:hAnsi="Times New Roman" w:cs="Times New Roman" w:hint="eastAsia"/>
                  <w:b w:val="0"/>
                  <w:bCs w:val="0"/>
                  <w:color w:val="000000"/>
                  <w:rPrChange w:id="25235" w:author="瑋婷 徐" w:date="2025-01-04T22:53:00Z" w16du:dateUtc="2025-01-04T14:53:00Z">
                    <w:rPr>
                      <w:rFonts w:ascii="Calibri" w:hAnsi="Calibri" w:cs="Calibri" w:hint="eastAsia"/>
                      <w:color w:val="000000"/>
                      <w:sz w:val="22"/>
                      <w:szCs w:val="22"/>
                    </w:rPr>
                  </w:rPrChange>
                </w:rPr>
                <w:t>臺灣噪眉</w:t>
              </w:r>
              <w:r w:rsidRPr="00D51403">
                <w:rPr>
                  <w:rFonts w:ascii="Times New Roman" w:eastAsiaTheme="minorEastAsia" w:hAnsi="Times New Roman" w:cs="Times New Roman"/>
                  <w:b w:val="0"/>
                  <w:bCs w:val="0"/>
                  <w:color w:val="000000"/>
                  <w:rPrChange w:id="25236" w:author="瑋婷 徐" w:date="2025-01-04T22:53:00Z" w16du:dateUtc="2025-01-04T14:53:00Z">
                    <w:rPr>
                      <w:rFonts w:ascii="Calibri" w:hAnsi="Calibri" w:cs="Calibri"/>
                      <w:color w:val="000000"/>
                      <w:sz w:val="22"/>
                      <w:szCs w:val="22"/>
                    </w:rPr>
                  </w:rPrChange>
                </w:rPr>
                <w:t xml:space="preserve"> </w:t>
              </w:r>
              <w:r w:rsidRPr="00D51403">
                <w:rPr>
                  <w:b w:val="0"/>
                  <w:bCs w:val="0"/>
                  <w:color w:val="000000"/>
                  <w:rPrChange w:id="25237"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5238"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Change w:id="25239" w:author="瑋婷 徐" w:date="2025-01-03T17:01:00Z" w16du:dateUtc="2025-01-03T09:01:00Z">
              <w:tcPr>
                <w:tcW w:w="814" w:type="pct"/>
                <w:gridSpan w:val="2"/>
                <w:vAlign w:val="center"/>
                <w:hideMark/>
              </w:tcPr>
            </w:tcPrChange>
          </w:tcPr>
          <w:p w14:paraId="6B59C475"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5240" w:author="瑋婷 徐" w:date="2025-01-03T17:01:00Z" w16du:dateUtc="2025-01-03T09:01:00Z"/>
                <w:rFonts w:ascii="Times New Roman" w:eastAsiaTheme="minorEastAsia" w:hAnsi="Times New Roman" w:cs="Times New Roman"/>
                <w:i/>
                <w:iCs/>
                <w:color w:val="000000"/>
              </w:rPr>
            </w:pPr>
            <w:ins w:id="25241" w:author="瑋婷 徐" w:date="2025-01-03T16:50:00Z" w16du:dateUtc="2025-01-03T08:50:00Z">
              <w:r w:rsidRPr="00D51403">
                <w:rPr>
                  <w:rFonts w:ascii="Times New Roman" w:eastAsiaTheme="minorEastAsia" w:hAnsi="Times New Roman" w:cs="Times New Roman"/>
                  <w:i/>
                  <w:iCs/>
                  <w:color w:val="000000"/>
                  <w:rPrChange w:id="25242" w:author="瑋婷 徐" w:date="2025-01-04T22:53:00Z" w16du:dateUtc="2025-01-04T14:53:00Z">
                    <w:rPr>
                      <w:rFonts w:ascii="Calibri" w:hAnsi="Calibri" w:cs="Calibri"/>
                      <w:i/>
                      <w:iCs/>
                      <w:color w:val="000000"/>
                      <w:sz w:val="22"/>
                      <w:szCs w:val="22"/>
                    </w:rPr>
                  </w:rPrChange>
                </w:rPr>
                <w:t xml:space="preserve">Trochalopteron </w:t>
              </w:r>
            </w:ins>
          </w:p>
          <w:p w14:paraId="5C57D591" w14:textId="203D939B"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243" w:author="瑋婷 徐" w:date="2025-01-03T16:50:00Z" w16du:dateUtc="2025-01-03T08:50:00Z"/>
                <w:rFonts w:ascii="Times New Roman" w:eastAsiaTheme="minorEastAsia" w:hAnsi="Times New Roman" w:cs="Times New Roman"/>
                <w:i/>
                <w:iCs/>
                <w:color w:val="000000"/>
                <w:rPrChange w:id="25244" w:author="瑋婷 徐" w:date="2025-01-04T22:53:00Z" w16du:dateUtc="2025-01-04T14:53:00Z">
                  <w:rPr>
                    <w:ins w:id="25245" w:author="瑋婷 徐" w:date="2025-01-03T16:50:00Z" w16du:dateUtc="2025-01-03T08:50:00Z"/>
                    <w:rFonts w:ascii="Calibri" w:hAnsi="Calibri" w:cs="Calibri"/>
                    <w:i/>
                    <w:iCs/>
                    <w:color w:val="000000"/>
                    <w:sz w:val="22"/>
                    <w:szCs w:val="22"/>
                  </w:rPr>
                </w:rPrChange>
              </w:rPr>
              <w:pPrChange w:id="2524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247" w:author="瑋婷 徐" w:date="2025-01-03T16:50:00Z" w16du:dateUtc="2025-01-03T08:50:00Z">
              <w:r w:rsidRPr="00D51403">
                <w:rPr>
                  <w:rFonts w:ascii="Times New Roman" w:eastAsiaTheme="minorEastAsia" w:hAnsi="Times New Roman" w:cs="Times New Roman"/>
                  <w:i/>
                  <w:iCs/>
                  <w:color w:val="000000"/>
                  <w:rPrChange w:id="25248" w:author="瑋婷 徐" w:date="2025-01-04T22:53:00Z" w16du:dateUtc="2025-01-04T14:53:00Z">
                    <w:rPr>
                      <w:rFonts w:ascii="Calibri" w:hAnsi="Calibri" w:cs="Calibri"/>
                      <w:i/>
                      <w:iCs/>
                      <w:color w:val="000000"/>
                      <w:sz w:val="22"/>
                      <w:szCs w:val="22"/>
                    </w:rPr>
                  </w:rPrChange>
                </w:rPr>
                <w:t>morrisonianum</w:t>
              </w:r>
            </w:ins>
          </w:p>
        </w:tc>
        <w:tc>
          <w:tcPr>
            <w:tcW w:w="0" w:type="pct"/>
            <w:noWrap/>
            <w:vAlign w:val="center"/>
            <w:hideMark/>
            <w:tcPrChange w:id="25249" w:author="瑋婷 徐" w:date="2025-01-03T17:01:00Z" w16du:dateUtc="2025-01-03T09:01:00Z">
              <w:tcPr>
                <w:tcW w:w="162" w:type="pct"/>
                <w:gridSpan w:val="2"/>
                <w:noWrap/>
                <w:vAlign w:val="center"/>
                <w:hideMark/>
              </w:tcPr>
            </w:tcPrChange>
          </w:tcPr>
          <w:p w14:paraId="30A90ACC"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250" w:author="瑋婷 徐" w:date="2025-01-03T16:50:00Z" w16du:dateUtc="2025-01-03T08:50:00Z"/>
                <w:rFonts w:ascii="Times New Roman" w:eastAsiaTheme="minorEastAsia" w:hAnsi="Times New Roman" w:cs="Times New Roman"/>
                <w:i/>
                <w:iCs/>
                <w:color w:val="000000"/>
                <w:rPrChange w:id="25251" w:author="瑋婷 徐" w:date="2025-01-04T22:53:00Z" w16du:dateUtc="2025-01-04T14:53:00Z">
                  <w:rPr>
                    <w:ins w:id="25252" w:author="瑋婷 徐" w:date="2025-01-03T16:50:00Z" w16du:dateUtc="2025-01-03T08:50:00Z"/>
                    <w:rFonts w:ascii="Calibri" w:hAnsi="Calibri" w:cs="Calibri"/>
                    <w:i/>
                    <w:iCs/>
                    <w:color w:val="000000"/>
                    <w:sz w:val="22"/>
                    <w:szCs w:val="22"/>
                  </w:rPr>
                </w:rPrChange>
              </w:rPr>
              <w:pPrChange w:id="2525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254" w:author="瑋婷 徐" w:date="2025-01-03T17:01:00Z" w16du:dateUtc="2025-01-03T09:01:00Z">
              <w:tcPr>
                <w:tcW w:w="162" w:type="pct"/>
                <w:gridSpan w:val="2"/>
                <w:noWrap/>
                <w:vAlign w:val="center"/>
                <w:hideMark/>
              </w:tcPr>
            </w:tcPrChange>
          </w:tcPr>
          <w:p w14:paraId="600FF5E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255" w:author="瑋婷 徐" w:date="2025-01-03T16:50:00Z" w16du:dateUtc="2025-01-03T08:50:00Z"/>
                <w:rFonts w:ascii="Times New Roman" w:eastAsiaTheme="minorEastAsia" w:hAnsi="Times New Roman" w:cs="Times New Roman"/>
                <w:rPrChange w:id="25256" w:author="瑋婷 徐" w:date="2025-01-04T22:53:00Z" w16du:dateUtc="2025-01-04T14:53:00Z">
                  <w:rPr>
                    <w:ins w:id="25257" w:author="瑋婷 徐" w:date="2025-01-03T16:50:00Z" w16du:dateUtc="2025-01-03T08:50:00Z"/>
                    <w:rFonts w:ascii="Times New Roman" w:eastAsia="Times New Roman" w:hAnsi="Times New Roman" w:cs="Times New Roman"/>
                    <w:sz w:val="20"/>
                    <w:szCs w:val="20"/>
                  </w:rPr>
                </w:rPrChange>
              </w:rPr>
              <w:pPrChange w:id="252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259" w:author="瑋婷 徐" w:date="2025-01-03T17:01:00Z" w16du:dateUtc="2025-01-03T09:01:00Z">
              <w:tcPr>
                <w:tcW w:w="162" w:type="pct"/>
                <w:gridSpan w:val="2"/>
                <w:noWrap/>
                <w:vAlign w:val="center"/>
                <w:hideMark/>
              </w:tcPr>
            </w:tcPrChange>
          </w:tcPr>
          <w:p w14:paraId="5F593E7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260" w:author="瑋婷 徐" w:date="2025-01-03T16:50:00Z" w16du:dateUtc="2025-01-03T08:50:00Z"/>
                <w:rFonts w:ascii="Times New Roman" w:eastAsiaTheme="minorEastAsia" w:hAnsi="Times New Roman" w:cs="Times New Roman"/>
                <w:rPrChange w:id="25261" w:author="瑋婷 徐" w:date="2025-01-04T22:53:00Z" w16du:dateUtc="2025-01-04T14:53:00Z">
                  <w:rPr>
                    <w:ins w:id="25262" w:author="瑋婷 徐" w:date="2025-01-03T16:50:00Z" w16du:dateUtc="2025-01-03T08:50:00Z"/>
                    <w:rFonts w:ascii="Times New Roman" w:eastAsia="Times New Roman" w:hAnsi="Times New Roman" w:cs="Times New Roman"/>
                    <w:sz w:val="20"/>
                    <w:szCs w:val="20"/>
                  </w:rPr>
                </w:rPrChange>
              </w:rPr>
              <w:pPrChange w:id="2526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264" w:author="瑋婷 徐" w:date="2025-01-03T17:01:00Z" w16du:dateUtc="2025-01-03T09:01:00Z">
              <w:tcPr>
                <w:tcW w:w="162" w:type="pct"/>
                <w:gridSpan w:val="2"/>
                <w:noWrap/>
                <w:vAlign w:val="center"/>
                <w:hideMark/>
              </w:tcPr>
            </w:tcPrChange>
          </w:tcPr>
          <w:p w14:paraId="7DBE20C3"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265" w:author="瑋婷 徐" w:date="2025-01-03T16:50:00Z" w16du:dateUtc="2025-01-03T08:50:00Z"/>
                <w:rFonts w:ascii="Times New Roman" w:eastAsiaTheme="minorEastAsia" w:hAnsi="Times New Roman" w:cs="Times New Roman"/>
                <w:rPrChange w:id="25266" w:author="瑋婷 徐" w:date="2025-01-04T22:53:00Z" w16du:dateUtc="2025-01-04T14:53:00Z">
                  <w:rPr>
                    <w:ins w:id="25267" w:author="瑋婷 徐" w:date="2025-01-03T16:50:00Z" w16du:dateUtc="2025-01-03T08:50:00Z"/>
                    <w:rFonts w:ascii="Times New Roman" w:eastAsia="Times New Roman" w:hAnsi="Times New Roman" w:cs="Times New Roman"/>
                    <w:sz w:val="20"/>
                    <w:szCs w:val="20"/>
                  </w:rPr>
                </w:rPrChange>
              </w:rPr>
              <w:pPrChange w:id="252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269" w:author="瑋婷 徐" w:date="2025-01-03T17:01:00Z" w16du:dateUtc="2025-01-03T09:01:00Z">
              <w:tcPr>
                <w:tcW w:w="162" w:type="pct"/>
                <w:gridSpan w:val="2"/>
                <w:noWrap/>
                <w:vAlign w:val="center"/>
                <w:hideMark/>
              </w:tcPr>
            </w:tcPrChange>
          </w:tcPr>
          <w:p w14:paraId="01FBC843"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270" w:author="瑋婷 徐" w:date="2025-01-03T16:50:00Z" w16du:dateUtc="2025-01-03T08:50:00Z"/>
                <w:rFonts w:ascii="Times New Roman" w:eastAsiaTheme="minorEastAsia" w:hAnsi="Times New Roman" w:cs="Times New Roman"/>
                <w:rPrChange w:id="25271" w:author="瑋婷 徐" w:date="2025-01-04T22:53:00Z" w16du:dateUtc="2025-01-04T14:53:00Z">
                  <w:rPr>
                    <w:ins w:id="25272" w:author="瑋婷 徐" w:date="2025-01-03T16:50:00Z" w16du:dateUtc="2025-01-03T08:50:00Z"/>
                    <w:rFonts w:ascii="Times New Roman" w:eastAsia="Times New Roman" w:hAnsi="Times New Roman" w:cs="Times New Roman"/>
                    <w:sz w:val="20"/>
                    <w:szCs w:val="20"/>
                  </w:rPr>
                </w:rPrChange>
              </w:rPr>
              <w:pPrChange w:id="252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274" w:author="瑋婷 徐" w:date="2025-01-03T17:01:00Z" w16du:dateUtc="2025-01-03T09:01:00Z">
              <w:tcPr>
                <w:tcW w:w="162" w:type="pct"/>
                <w:gridSpan w:val="2"/>
                <w:noWrap/>
                <w:vAlign w:val="center"/>
                <w:hideMark/>
              </w:tcPr>
            </w:tcPrChange>
          </w:tcPr>
          <w:p w14:paraId="333E69B7"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275" w:author="瑋婷 徐" w:date="2025-01-03T16:50:00Z" w16du:dateUtc="2025-01-03T08:50:00Z"/>
                <w:rFonts w:ascii="Times New Roman" w:eastAsiaTheme="minorEastAsia" w:hAnsi="Times New Roman" w:cs="Times New Roman"/>
                <w:color w:val="000000"/>
                <w:rPrChange w:id="25276" w:author="瑋婷 徐" w:date="2025-01-04T22:53:00Z" w16du:dateUtc="2025-01-04T14:53:00Z">
                  <w:rPr>
                    <w:ins w:id="25277" w:author="瑋婷 徐" w:date="2025-01-03T16:50:00Z" w16du:dateUtc="2025-01-03T08:50:00Z"/>
                    <w:rFonts w:ascii="Calibri" w:hAnsi="Calibri" w:cs="Calibri"/>
                    <w:color w:val="000000"/>
                    <w:sz w:val="22"/>
                    <w:szCs w:val="22"/>
                  </w:rPr>
                </w:rPrChange>
              </w:rPr>
              <w:pPrChange w:id="252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279" w:author="瑋婷 徐" w:date="2025-01-03T16:50:00Z" w16du:dateUtc="2025-01-03T08:50:00Z">
              <w:r w:rsidRPr="00D51403">
                <w:rPr>
                  <w:rFonts w:ascii="Times New Roman" w:eastAsiaTheme="minorEastAsia" w:hAnsi="Times New Roman" w:cs="Times New Roman"/>
                  <w:color w:val="000000"/>
                  <w:rPrChange w:id="25280"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5281" w:author="瑋婷 徐" w:date="2025-01-03T17:01:00Z" w16du:dateUtc="2025-01-03T09:01:00Z">
              <w:tcPr>
                <w:tcW w:w="162" w:type="pct"/>
                <w:gridSpan w:val="2"/>
                <w:noWrap/>
                <w:vAlign w:val="center"/>
                <w:hideMark/>
              </w:tcPr>
            </w:tcPrChange>
          </w:tcPr>
          <w:p w14:paraId="7C6A4DD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282" w:author="瑋婷 徐" w:date="2025-01-03T16:50:00Z" w16du:dateUtc="2025-01-03T08:50:00Z"/>
                <w:rFonts w:ascii="Times New Roman" w:eastAsiaTheme="minorEastAsia" w:hAnsi="Times New Roman" w:cs="Times New Roman"/>
                <w:color w:val="000000"/>
                <w:rPrChange w:id="25283" w:author="瑋婷 徐" w:date="2025-01-04T22:53:00Z" w16du:dateUtc="2025-01-04T14:53:00Z">
                  <w:rPr>
                    <w:ins w:id="25284" w:author="瑋婷 徐" w:date="2025-01-03T16:50:00Z" w16du:dateUtc="2025-01-03T08:50:00Z"/>
                    <w:rFonts w:ascii="Calibri" w:hAnsi="Calibri" w:cs="Calibri"/>
                    <w:color w:val="000000"/>
                    <w:sz w:val="22"/>
                    <w:szCs w:val="22"/>
                  </w:rPr>
                </w:rPrChange>
              </w:rPr>
              <w:pPrChange w:id="252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286" w:author="瑋婷 徐" w:date="2025-01-03T17:01:00Z" w16du:dateUtc="2025-01-03T09:01:00Z">
              <w:tcPr>
                <w:tcW w:w="162" w:type="pct"/>
                <w:gridSpan w:val="2"/>
                <w:noWrap/>
                <w:vAlign w:val="center"/>
                <w:hideMark/>
              </w:tcPr>
            </w:tcPrChange>
          </w:tcPr>
          <w:p w14:paraId="153A644B"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287" w:author="瑋婷 徐" w:date="2025-01-03T16:50:00Z" w16du:dateUtc="2025-01-03T08:50:00Z"/>
                <w:rFonts w:ascii="Times New Roman" w:eastAsiaTheme="minorEastAsia" w:hAnsi="Times New Roman" w:cs="Times New Roman"/>
                <w:color w:val="000000"/>
                <w:rPrChange w:id="25288" w:author="瑋婷 徐" w:date="2025-01-04T22:53:00Z" w16du:dateUtc="2025-01-04T14:53:00Z">
                  <w:rPr>
                    <w:ins w:id="25289" w:author="瑋婷 徐" w:date="2025-01-03T16:50:00Z" w16du:dateUtc="2025-01-03T08:50:00Z"/>
                    <w:rFonts w:ascii="Calibri" w:hAnsi="Calibri" w:cs="Calibri"/>
                    <w:color w:val="000000"/>
                    <w:sz w:val="22"/>
                    <w:szCs w:val="22"/>
                  </w:rPr>
                </w:rPrChange>
              </w:rPr>
              <w:pPrChange w:id="2529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291" w:author="瑋婷 徐" w:date="2025-01-03T16:50:00Z" w16du:dateUtc="2025-01-03T08:50:00Z">
              <w:r w:rsidRPr="00D51403">
                <w:rPr>
                  <w:rFonts w:ascii="Times New Roman" w:eastAsiaTheme="minorEastAsia" w:hAnsi="Times New Roman" w:cs="Times New Roman"/>
                  <w:color w:val="000000"/>
                  <w:rPrChange w:id="25292"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5293" w:author="瑋婷 徐" w:date="2025-01-03T17:01:00Z" w16du:dateUtc="2025-01-03T09:01:00Z">
              <w:tcPr>
                <w:tcW w:w="162" w:type="pct"/>
                <w:gridSpan w:val="2"/>
                <w:noWrap/>
                <w:vAlign w:val="center"/>
                <w:hideMark/>
              </w:tcPr>
            </w:tcPrChange>
          </w:tcPr>
          <w:p w14:paraId="7C26438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294" w:author="瑋婷 徐" w:date="2025-01-03T16:50:00Z" w16du:dateUtc="2025-01-03T08:50:00Z"/>
                <w:rFonts w:ascii="Times New Roman" w:eastAsiaTheme="minorEastAsia" w:hAnsi="Times New Roman" w:cs="Times New Roman"/>
                <w:color w:val="000000"/>
                <w:rPrChange w:id="25295" w:author="瑋婷 徐" w:date="2025-01-04T22:53:00Z" w16du:dateUtc="2025-01-04T14:53:00Z">
                  <w:rPr>
                    <w:ins w:id="25296" w:author="瑋婷 徐" w:date="2025-01-03T16:50:00Z" w16du:dateUtc="2025-01-03T08:50:00Z"/>
                    <w:rFonts w:ascii="Calibri" w:hAnsi="Calibri" w:cs="Calibri"/>
                    <w:color w:val="000000"/>
                    <w:sz w:val="22"/>
                    <w:szCs w:val="22"/>
                  </w:rPr>
                </w:rPrChange>
              </w:rPr>
              <w:pPrChange w:id="252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298" w:author="瑋婷 徐" w:date="2025-01-03T17:01:00Z" w16du:dateUtc="2025-01-03T09:01:00Z">
              <w:tcPr>
                <w:tcW w:w="162" w:type="pct"/>
                <w:gridSpan w:val="2"/>
                <w:noWrap/>
                <w:vAlign w:val="center"/>
                <w:hideMark/>
              </w:tcPr>
            </w:tcPrChange>
          </w:tcPr>
          <w:p w14:paraId="62F940F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299" w:author="瑋婷 徐" w:date="2025-01-03T16:50:00Z" w16du:dateUtc="2025-01-03T08:50:00Z"/>
                <w:rFonts w:ascii="Times New Roman" w:eastAsiaTheme="minorEastAsia" w:hAnsi="Times New Roman" w:cs="Times New Roman"/>
                <w:rPrChange w:id="25300" w:author="瑋婷 徐" w:date="2025-01-04T22:53:00Z" w16du:dateUtc="2025-01-04T14:53:00Z">
                  <w:rPr>
                    <w:ins w:id="25301" w:author="瑋婷 徐" w:date="2025-01-03T16:50:00Z" w16du:dateUtc="2025-01-03T08:50:00Z"/>
                    <w:rFonts w:ascii="Times New Roman" w:eastAsia="Times New Roman" w:hAnsi="Times New Roman" w:cs="Times New Roman"/>
                    <w:sz w:val="20"/>
                    <w:szCs w:val="20"/>
                  </w:rPr>
                </w:rPrChange>
              </w:rPr>
              <w:pPrChange w:id="2530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303" w:author="瑋婷 徐" w:date="2025-01-03T17:01:00Z" w16du:dateUtc="2025-01-03T09:01:00Z">
              <w:tcPr>
                <w:tcW w:w="162" w:type="pct"/>
                <w:gridSpan w:val="2"/>
                <w:noWrap/>
                <w:vAlign w:val="center"/>
                <w:hideMark/>
              </w:tcPr>
            </w:tcPrChange>
          </w:tcPr>
          <w:p w14:paraId="0F3D790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04" w:author="瑋婷 徐" w:date="2025-01-03T16:50:00Z" w16du:dateUtc="2025-01-03T08:50:00Z"/>
                <w:rFonts w:ascii="Times New Roman" w:eastAsiaTheme="minorEastAsia" w:hAnsi="Times New Roman" w:cs="Times New Roman"/>
                <w:rPrChange w:id="25305" w:author="瑋婷 徐" w:date="2025-01-04T22:53:00Z" w16du:dateUtc="2025-01-04T14:53:00Z">
                  <w:rPr>
                    <w:ins w:id="25306" w:author="瑋婷 徐" w:date="2025-01-03T16:50:00Z" w16du:dateUtc="2025-01-03T08:50:00Z"/>
                    <w:rFonts w:ascii="Times New Roman" w:eastAsia="Times New Roman" w:hAnsi="Times New Roman" w:cs="Times New Roman"/>
                    <w:sz w:val="20"/>
                    <w:szCs w:val="20"/>
                  </w:rPr>
                </w:rPrChange>
              </w:rPr>
              <w:pPrChange w:id="253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308" w:author="瑋婷 徐" w:date="2025-01-03T17:01:00Z" w16du:dateUtc="2025-01-03T09:01:00Z">
              <w:tcPr>
                <w:tcW w:w="162" w:type="pct"/>
                <w:gridSpan w:val="2"/>
                <w:noWrap/>
                <w:vAlign w:val="center"/>
                <w:hideMark/>
              </w:tcPr>
            </w:tcPrChange>
          </w:tcPr>
          <w:p w14:paraId="4458D7B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09" w:author="瑋婷 徐" w:date="2025-01-03T16:50:00Z" w16du:dateUtc="2025-01-03T08:50:00Z"/>
                <w:rFonts w:ascii="Times New Roman" w:eastAsiaTheme="minorEastAsia" w:hAnsi="Times New Roman" w:cs="Times New Roman"/>
                <w:rPrChange w:id="25310" w:author="瑋婷 徐" w:date="2025-01-04T22:53:00Z" w16du:dateUtc="2025-01-04T14:53:00Z">
                  <w:rPr>
                    <w:ins w:id="25311" w:author="瑋婷 徐" w:date="2025-01-03T16:50:00Z" w16du:dateUtc="2025-01-03T08:50:00Z"/>
                    <w:rFonts w:ascii="Times New Roman" w:eastAsia="Times New Roman" w:hAnsi="Times New Roman" w:cs="Times New Roman"/>
                    <w:sz w:val="20"/>
                    <w:szCs w:val="20"/>
                  </w:rPr>
                </w:rPrChange>
              </w:rPr>
              <w:pPrChange w:id="253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313" w:author="瑋婷 徐" w:date="2025-01-03T17:01:00Z" w16du:dateUtc="2025-01-03T09:01:00Z">
              <w:tcPr>
                <w:tcW w:w="162" w:type="pct"/>
                <w:gridSpan w:val="2"/>
                <w:noWrap/>
                <w:vAlign w:val="center"/>
                <w:hideMark/>
              </w:tcPr>
            </w:tcPrChange>
          </w:tcPr>
          <w:p w14:paraId="1F58369D"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14" w:author="瑋婷 徐" w:date="2025-01-03T16:50:00Z" w16du:dateUtc="2025-01-03T08:50:00Z"/>
                <w:rFonts w:ascii="Times New Roman" w:eastAsiaTheme="minorEastAsia" w:hAnsi="Times New Roman" w:cs="Times New Roman"/>
                <w:rPrChange w:id="25315" w:author="瑋婷 徐" w:date="2025-01-04T22:53:00Z" w16du:dateUtc="2025-01-04T14:53:00Z">
                  <w:rPr>
                    <w:ins w:id="25316" w:author="瑋婷 徐" w:date="2025-01-03T16:50:00Z" w16du:dateUtc="2025-01-03T08:50:00Z"/>
                    <w:rFonts w:ascii="Times New Roman" w:eastAsia="Times New Roman" w:hAnsi="Times New Roman" w:cs="Times New Roman"/>
                    <w:sz w:val="20"/>
                    <w:szCs w:val="20"/>
                  </w:rPr>
                </w:rPrChange>
              </w:rPr>
              <w:pPrChange w:id="253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318" w:author="瑋婷 徐" w:date="2025-01-03T17:01:00Z" w16du:dateUtc="2025-01-03T09:01:00Z">
              <w:tcPr>
                <w:tcW w:w="162" w:type="pct"/>
                <w:gridSpan w:val="2"/>
                <w:noWrap/>
                <w:vAlign w:val="center"/>
                <w:hideMark/>
              </w:tcPr>
            </w:tcPrChange>
          </w:tcPr>
          <w:p w14:paraId="1633E22E"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19" w:author="瑋婷 徐" w:date="2025-01-03T16:50:00Z" w16du:dateUtc="2025-01-03T08:50:00Z"/>
                <w:rFonts w:ascii="Times New Roman" w:eastAsiaTheme="minorEastAsia" w:hAnsi="Times New Roman" w:cs="Times New Roman"/>
                <w:rPrChange w:id="25320" w:author="瑋婷 徐" w:date="2025-01-04T22:53:00Z" w16du:dateUtc="2025-01-04T14:53:00Z">
                  <w:rPr>
                    <w:ins w:id="25321" w:author="瑋婷 徐" w:date="2025-01-03T16:50:00Z" w16du:dateUtc="2025-01-03T08:50:00Z"/>
                    <w:rFonts w:ascii="Times New Roman" w:eastAsia="Times New Roman" w:hAnsi="Times New Roman" w:cs="Times New Roman"/>
                    <w:sz w:val="20"/>
                    <w:szCs w:val="20"/>
                  </w:rPr>
                </w:rPrChange>
              </w:rPr>
              <w:pPrChange w:id="253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323" w:author="瑋婷 徐" w:date="2025-01-03T17:01:00Z" w16du:dateUtc="2025-01-03T09:01:00Z">
              <w:tcPr>
                <w:tcW w:w="162" w:type="pct"/>
                <w:gridSpan w:val="2"/>
                <w:noWrap/>
                <w:vAlign w:val="center"/>
                <w:hideMark/>
              </w:tcPr>
            </w:tcPrChange>
          </w:tcPr>
          <w:p w14:paraId="5F78BA9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24" w:author="瑋婷 徐" w:date="2025-01-03T16:50:00Z" w16du:dateUtc="2025-01-03T08:50:00Z"/>
                <w:rFonts w:ascii="Times New Roman" w:eastAsiaTheme="minorEastAsia" w:hAnsi="Times New Roman" w:cs="Times New Roman"/>
                <w:rPrChange w:id="25325" w:author="瑋婷 徐" w:date="2025-01-04T22:53:00Z" w16du:dateUtc="2025-01-04T14:53:00Z">
                  <w:rPr>
                    <w:ins w:id="25326" w:author="瑋婷 徐" w:date="2025-01-03T16:50:00Z" w16du:dateUtc="2025-01-03T08:50:00Z"/>
                    <w:rFonts w:ascii="Times New Roman" w:eastAsia="Times New Roman" w:hAnsi="Times New Roman" w:cs="Times New Roman"/>
                    <w:sz w:val="20"/>
                    <w:szCs w:val="20"/>
                  </w:rPr>
                </w:rPrChange>
              </w:rPr>
              <w:pPrChange w:id="253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328" w:author="瑋婷 徐" w:date="2025-01-03T17:01:00Z" w16du:dateUtc="2025-01-03T09:01:00Z">
              <w:tcPr>
                <w:tcW w:w="162" w:type="pct"/>
                <w:gridSpan w:val="2"/>
                <w:noWrap/>
                <w:vAlign w:val="center"/>
                <w:hideMark/>
              </w:tcPr>
            </w:tcPrChange>
          </w:tcPr>
          <w:p w14:paraId="359A9EA0"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29" w:author="瑋婷 徐" w:date="2025-01-03T16:50:00Z" w16du:dateUtc="2025-01-03T08:50:00Z"/>
                <w:rFonts w:ascii="Times New Roman" w:eastAsiaTheme="minorEastAsia" w:hAnsi="Times New Roman" w:cs="Times New Roman"/>
                <w:rPrChange w:id="25330" w:author="瑋婷 徐" w:date="2025-01-04T22:53:00Z" w16du:dateUtc="2025-01-04T14:53:00Z">
                  <w:rPr>
                    <w:ins w:id="25331" w:author="瑋婷 徐" w:date="2025-01-03T16:50:00Z" w16du:dateUtc="2025-01-03T08:50:00Z"/>
                    <w:rFonts w:ascii="Times New Roman" w:eastAsia="Times New Roman" w:hAnsi="Times New Roman" w:cs="Times New Roman"/>
                    <w:sz w:val="20"/>
                    <w:szCs w:val="20"/>
                  </w:rPr>
                </w:rPrChange>
              </w:rPr>
              <w:pPrChange w:id="2533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333" w:author="瑋婷 徐" w:date="2025-01-03T17:01:00Z" w16du:dateUtc="2025-01-03T09:01:00Z">
              <w:tcPr>
                <w:tcW w:w="162" w:type="pct"/>
                <w:gridSpan w:val="2"/>
                <w:noWrap/>
                <w:vAlign w:val="center"/>
                <w:hideMark/>
              </w:tcPr>
            </w:tcPrChange>
          </w:tcPr>
          <w:p w14:paraId="07C4385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34" w:author="瑋婷 徐" w:date="2025-01-03T16:50:00Z" w16du:dateUtc="2025-01-03T08:50:00Z"/>
                <w:rFonts w:ascii="Times New Roman" w:eastAsiaTheme="minorEastAsia" w:hAnsi="Times New Roman" w:cs="Times New Roman"/>
                <w:rPrChange w:id="25335" w:author="瑋婷 徐" w:date="2025-01-04T22:53:00Z" w16du:dateUtc="2025-01-04T14:53:00Z">
                  <w:rPr>
                    <w:ins w:id="25336" w:author="瑋婷 徐" w:date="2025-01-03T16:50:00Z" w16du:dateUtc="2025-01-03T08:50:00Z"/>
                    <w:rFonts w:ascii="Times New Roman" w:eastAsia="Times New Roman" w:hAnsi="Times New Roman" w:cs="Times New Roman"/>
                    <w:sz w:val="20"/>
                    <w:szCs w:val="20"/>
                  </w:rPr>
                </w:rPrChange>
              </w:rPr>
              <w:pPrChange w:id="253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338" w:author="瑋婷 徐" w:date="2025-01-03T17:01:00Z" w16du:dateUtc="2025-01-03T09:01:00Z">
              <w:tcPr>
                <w:tcW w:w="162" w:type="pct"/>
                <w:gridSpan w:val="2"/>
                <w:noWrap/>
                <w:vAlign w:val="center"/>
                <w:hideMark/>
              </w:tcPr>
            </w:tcPrChange>
          </w:tcPr>
          <w:p w14:paraId="0DB14D40"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39" w:author="瑋婷 徐" w:date="2025-01-03T16:50:00Z" w16du:dateUtc="2025-01-03T08:50:00Z"/>
                <w:rFonts w:ascii="Times New Roman" w:eastAsiaTheme="minorEastAsia" w:hAnsi="Times New Roman" w:cs="Times New Roman"/>
                <w:rPrChange w:id="25340" w:author="瑋婷 徐" w:date="2025-01-04T22:53:00Z" w16du:dateUtc="2025-01-04T14:53:00Z">
                  <w:rPr>
                    <w:ins w:id="25341" w:author="瑋婷 徐" w:date="2025-01-03T16:50:00Z" w16du:dateUtc="2025-01-03T08:50:00Z"/>
                    <w:rFonts w:ascii="Times New Roman" w:eastAsia="Times New Roman" w:hAnsi="Times New Roman" w:cs="Times New Roman"/>
                    <w:sz w:val="20"/>
                    <w:szCs w:val="20"/>
                  </w:rPr>
                </w:rPrChange>
              </w:rPr>
              <w:pPrChange w:id="2534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343" w:author="瑋婷 徐" w:date="2025-01-03T17:01:00Z" w16du:dateUtc="2025-01-03T09:01:00Z">
              <w:tcPr>
                <w:tcW w:w="162" w:type="pct"/>
                <w:gridSpan w:val="2"/>
                <w:noWrap/>
                <w:vAlign w:val="center"/>
                <w:hideMark/>
              </w:tcPr>
            </w:tcPrChange>
          </w:tcPr>
          <w:p w14:paraId="65ED513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44" w:author="瑋婷 徐" w:date="2025-01-03T16:50:00Z" w16du:dateUtc="2025-01-03T08:50:00Z"/>
                <w:rFonts w:ascii="Times New Roman" w:eastAsiaTheme="minorEastAsia" w:hAnsi="Times New Roman" w:cs="Times New Roman"/>
                <w:rPrChange w:id="25345" w:author="瑋婷 徐" w:date="2025-01-04T22:53:00Z" w16du:dateUtc="2025-01-04T14:53:00Z">
                  <w:rPr>
                    <w:ins w:id="25346" w:author="瑋婷 徐" w:date="2025-01-03T16:50:00Z" w16du:dateUtc="2025-01-03T08:50:00Z"/>
                    <w:rFonts w:ascii="Times New Roman" w:eastAsia="Times New Roman" w:hAnsi="Times New Roman" w:cs="Times New Roman"/>
                    <w:sz w:val="20"/>
                    <w:szCs w:val="20"/>
                  </w:rPr>
                </w:rPrChange>
              </w:rPr>
              <w:pPrChange w:id="253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348" w:author="瑋婷 徐" w:date="2025-01-03T17:01:00Z" w16du:dateUtc="2025-01-03T09:01:00Z">
              <w:tcPr>
                <w:tcW w:w="162" w:type="pct"/>
                <w:gridSpan w:val="2"/>
                <w:noWrap/>
                <w:vAlign w:val="center"/>
                <w:hideMark/>
              </w:tcPr>
            </w:tcPrChange>
          </w:tcPr>
          <w:p w14:paraId="5C5170F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49" w:author="瑋婷 徐" w:date="2025-01-03T16:50:00Z" w16du:dateUtc="2025-01-03T08:50:00Z"/>
                <w:rFonts w:ascii="Times New Roman" w:eastAsiaTheme="minorEastAsia" w:hAnsi="Times New Roman" w:cs="Times New Roman"/>
                <w:rPrChange w:id="25350" w:author="瑋婷 徐" w:date="2025-01-04T22:53:00Z" w16du:dateUtc="2025-01-04T14:53:00Z">
                  <w:rPr>
                    <w:ins w:id="25351" w:author="瑋婷 徐" w:date="2025-01-03T16:50:00Z" w16du:dateUtc="2025-01-03T08:50:00Z"/>
                    <w:rFonts w:ascii="Times New Roman" w:eastAsia="Times New Roman" w:hAnsi="Times New Roman" w:cs="Times New Roman"/>
                    <w:sz w:val="20"/>
                    <w:szCs w:val="20"/>
                  </w:rPr>
                </w:rPrChange>
              </w:rPr>
              <w:pPrChange w:id="2535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5353" w:author="瑋婷 徐" w:date="2025-01-03T17:01:00Z" w16du:dateUtc="2025-01-03T09:01:00Z">
              <w:tcPr>
                <w:tcW w:w="164" w:type="pct"/>
                <w:noWrap/>
                <w:vAlign w:val="center"/>
                <w:hideMark/>
              </w:tcPr>
            </w:tcPrChange>
          </w:tcPr>
          <w:p w14:paraId="3B67803C"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354" w:author="瑋婷 徐" w:date="2025-01-03T16:50:00Z" w16du:dateUtc="2025-01-03T08:50:00Z"/>
                <w:rFonts w:ascii="Times New Roman" w:eastAsiaTheme="minorEastAsia" w:hAnsi="Times New Roman" w:cs="Times New Roman"/>
                <w:rPrChange w:id="25355" w:author="瑋婷 徐" w:date="2025-01-04T22:53:00Z" w16du:dateUtc="2025-01-04T14:53:00Z">
                  <w:rPr>
                    <w:ins w:id="25356" w:author="瑋婷 徐" w:date="2025-01-03T16:50:00Z" w16du:dateUtc="2025-01-03T08:50:00Z"/>
                    <w:rFonts w:ascii="Times New Roman" w:eastAsia="Times New Roman" w:hAnsi="Times New Roman" w:cs="Times New Roman"/>
                    <w:sz w:val="20"/>
                    <w:szCs w:val="20"/>
                  </w:rPr>
                </w:rPrChange>
              </w:rPr>
              <w:pPrChange w:id="253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D51403" w14:paraId="15F70BB2" w14:textId="77777777" w:rsidTr="003C19C7">
        <w:trPr>
          <w:cnfStyle w:val="000000100000" w:firstRow="0" w:lastRow="0" w:firstColumn="0" w:lastColumn="0" w:oddVBand="0" w:evenVBand="0" w:oddHBand="1" w:evenHBand="0" w:firstRowFirstColumn="0" w:firstRowLastColumn="0" w:lastRowFirstColumn="0" w:lastRowLastColumn="0"/>
          <w:trHeight w:val="600"/>
          <w:ins w:id="25358"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A9FDDF8" w14:textId="77777777" w:rsidR="003C19C7" w:rsidRPr="00D51403" w:rsidRDefault="003C19C7">
            <w:pPr>
              <w:spacing w:line="360" w:lineRule="auto"/>
              <w:jc w:val="both"/>
              <w:rPr>
                <w:ins w:id="25359" w:author="瑋婷 徐" w:date="2025-01-03T16:50:00Z" w16du:dateUtc="2025-01-03T08:50:00Z"/>
                <w:rFonts w:ascii="Times New Roman" w:eastAsiaTheme="minorEastAsia" w:hAnsi="Times New Roman" w:cs="Times New Roman"/>
                <w:b w:val="0"/>
                <w:bCs w:val="0"/>
                <w:color w:val="000000"/>
                <w:rPrChange w:id="25360" w:author="瑋婷 徐" w:date="2025-01-04T22:53:00Z" w16du:dateUtc="2025-01-04T14:53:00Z">
                  <w:rPr>
                    <w:ins w:id="25361" w:author="瑋婷 徐" w:date="2025-01-03T16:50:00Z" w16du:dateUtc="2025-01-03T08:50:00Z"/>
                    <w:rFonts w:ascii="Calibri" w:hAnsi="Calibri" w:cs="Calibri"/>
                    <w:color w:val="000000"/>
                    <w:sz w:val="22"/>
                    <w:szCs w:val="22"/>
                  </w:rPr>
                </w:rPrChange>
              </w:rPr>
              <w:pPrChange w:id="25362" w:author="瑋婷 徐" w:date="2025-01-03T16:55:00Z" w16du:dateUtc="2025-01-03T08:55:00Z">
                <w:pPr/>
              </w:pPrChange>
            </w:pPr>
            <w:ins w:id="25363" w:author="瑋婷 徐" w:date="2025-01-03T16:50:00Z" w16du:dateUtc="2025-01-03T08:50:00Z">
              <w:r w:rsidRPr="00D51403">
                <w:rPr>
                  <w:rFonts w:ascii="Times New Roman" w:eastAsiaTheme="minorEastAsia" w:hAnsi="Times New Roman" w:cs="Times New Roman" w:hint="eastAsia"/>
                  <w:b w:val="0"/>
                  <w:bCs w:val="0"/>
                  <w:color w:val="000000"/>
                  <w:rPrChange w:id="25364" w:author="瑋婷 徐" w:date="2025-01-04T22:53:00Z" w16du:dateUtc="2025-01-04T14:53:00Z">
                    <w:rPr>
                      <w:rFonts w:ascii="Calibri" w:hAnsi="Calibri" w:cs="Calibri" w:hint="eastAsia"/>
                      <w:color w:val="000000"/>
                      <w:sz w:val="22"/>
                      <w:szCs w:val="22"/>
                    </w:rPr>
                  </w:rPrChange>
                </w:rPr>
                <w:t>白耳畫眉</w:t>
              </w:r>
              <w:r w:rsidRPr="00D51403">
                <w:rPr>
                  <w:rFonts w:ascii="Times New Roman" w:eastAsiaTheme="minorEastAsia" w:hAnsi="Times New Roman" w:cs="Times New Roman"/>
                  <w:b w:val="0"/>
                  <w:bCs w:val="0"/>
                  <w:color w:val="000000"/>
                  <w:rPrChange w:id="25365" w:author="瑋婷 徐" w:date="2025-01-04T22:53:00Z" w16du:dateUtc="2025-01-04T14:53:00Z">
                    <w:rPr>
                      <w:rFonts w:ascii="Calibri" w:hAnsi="Calibri" w:cs="Calibri"/>
                      <w:color w:val="000000"/>
                      <w:sz w:val="22"/>
                      <w:szCs w:val="22"/>
                    </w:rPr>
                  </w:rPrChange>
                </w:rPr>
                <w:t xml:space="preserve"> </w:t>
              </w:r>
              <w:r w:rsidRPr="00D51403">
                <w:rPr>
                  <w:b w:val="0"/>
                  <w:bCs w:val="0"/>
                  <w:color w:val="000000"/>
                  <w:rPrChange w:id="25366"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5367" w:author="瑋婷 徐" w:date="2025-01-04T22:53:00Z" w16du:dateUtc="2025-01-04T14:53:00Z">
                    <w:rPr>
                      <w:rFonts w:ascii="Calibri" w:hAnsi="Calibri" w:cs="Calibri"/>
                      <w:color w:val="000000"/>
                      <w:sz w:val="22"/>
                      <w:szCs w:val="22"/>
                    </w:rPr>
                  </w:rPrChange>
                </w:rPr>
                <w:t xml:space="preserve"> III</w:t>
              </w:r>
            </w:ins>
          </w:p>
        </w:tc>
        <w:tc>
          <w:tcPr>
            <w:tcW w:w="904" w:type="pct"/>
            <w:vAlign w:val="center"/>
            <w:hideMark/>
          </w:tcPr>
          <w:p w14:paraId="22134B5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368" w:author="瑋婷 徐" w:date="2025-01-03T16:50:00Z" w16du:dateUtc="2025-01-03T08:50:00Z"/>
                <w:rFonts w:ascii="Times New Roman" w:eastAsiaTheme="minorEastAsia" w:hAnsi="Times New Roman" w:cs="Times New Roman"/>
                <w:i/>
                <w:iCs/>
                <w:color w:val="000000"/>
                <w:rPrChange w:id="25369" w:author="瑋婷 徐" w:date="2025-01-04T22:53:00Z" w16du:dateUtc="2025-01-04T14:53:00Z">
                  <w:rPr>
                    <w:ins w:id="25370" w:author="瑋婷 徐" w:date="2025-01-03T16:50:00Z" w16du:dateUtc="2025-01-03T08:50:00Z"/>
                    <w:rFonts w:ascii="Calibri" w:hAnsi="Calibri" w:cs="Calibri"/>
                    <w:i/>
                    <w:iCs/>
                    <w:color w:val="000000"/>
                    <w:sz w:val="22"/>
                    <w:szCs w:val="22"/>
                  </w:rPr>
                </w:rPrChange>
              </w:rPr>
              <w:pPrChange w:id="2537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372" w:author="瑋婷 徐" w:date="2025-01-03T16:50:00Z" w16du:dateUtc="2025-01-03T08:50:00Z">
              <w:r w:rsidRPr="00D51403">
                <w:rPr>
                  <w:rFonts w:ascii="Times New Roman" w:eastAsiaTheme="minorEastAsia" w:hAnsi="Times New Roman" w:cs="Times New Roman"/>
                  <w:i/>
                  <w:iCs/>
                  <w:color w:val="000000"/>
                  <w:rPrChange w:id="25373" w:author="瑋婷 徐" w:date="2025-01-04T22:53:00Z" w16du:dateUtc="2025-01-04T14:53:00Z">
                    <w:rPr>
                      <w:rFonts w:ascii="Calibri" w:hAnsi="Calibri" w:cs="Calibri"/>
                      <w:i/>
                      <w:iCs/>
                      <w:color w:val="000000"/>
                      <w:sz w:val="22"/>
                      <w:szCs w:val="22"/>
                    </w:rPr>
                  </w:rPrChange>
                </w:rPr>
                <w:t>Heterophasia auricularis</w:t>
              </w:r>
            </w:ins>
          </w:p>
        </w:tc>
        <w:tc>
          <w:tcPr>
            <w:tcW w:w="162" w:type="pct"/>
            <w:noWrap/>
            <w:vAlign w:val="center"/>
            <w:hideMark/>
          </w:tcPr>
          <w:p w14:paraId="593EE136"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374" w:author="瑋婷 徐" w:date="2025-01-03T16:50:00Z" w16du:dateUtc="2025-01-03T08:50:00Z"/>
                <w:rFonts w:ascii="Times New Roman" w:eastAsiaTheme="minorEastAsia" w:hAnsi="Times New Roman" w:cs="Times New Roman"/>
                <w:color w:val="000000"/>
                <w:rPrChange w:id="25375" w:author="瑋婷 徐" w:date="2025-01-04T22:53:00Z" w16du:dateUtc="2025-01-04T14:53:00Z">
                  <w:rPr>
                    <w:ins w:id="25376" w:author="瑋婷 徐" w:date="2025-01-03T16:50:00Z" w16du:dateUtc="2025-01-03T08:50:00Z"/>
                    <w:rFonts w:ascii="Calibri" w:hAnsi="Calibri" w:cs="Calibri"/>
                    <w:color w:val="000000"/>
                    <w:sz w:val="22"/>
                    <w:szCs w:val="22"/>
                  </w:rPr>
                </w:rPrChange>
              </w:rPr>
              <w:pPrChange w:id="253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378" w:author="瑋婷 徐" w:date="2025-01-03T16:50:00Z" w16du:dateUtc="2025-01-03T08:50:00Z">
              <w:r w:rsidRPr="00D51403">
                <w:rPr>
                  <w:rFonts w:ascii="Times New Roman" w:eastAsiaTheme="minorEastAsia" w:hAnsi="Times New Roman" w:cs="Times New Roman"/>
                  <w:color w:val="000000"/>
                  <w:rPrChange w:id="2537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5C52B7D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380" w:author="瑋婷 徐" w:date="2025-01-03T16:50:00Z" w16du:dateUtc="2025-01-03T08:50:00Z"/>
                <w:rFonts w:ascii="Times New Roman" w:eastAsiaTheme="minorEastAsia" w:hAnsi="Times New Roman" w:cs="Times New Roman"/>
                <w:color w:val="000000"/>
                <w:rPrChange w:id="25381" w:author="瑋婷 徐" w:date="2025-01-04T22:53:00Z" w16du:dateUtc="2025-01-04T14:53:00Z">
                  <w:rPr>
                    <w:ins w:id="25382" w:author="瑋婷 徐" w:date="2025-01-03T16:50:00Z" w16du:dateUtc="2025-01-03T08:50:00Z"/>
                    <w:rFonts w:ascii="Calibri" w:hAnsi="Calibri" w:cs="Calibri"/>
                    <w:color w:val="000000"/>
                    <w:sz w:val="22"/>
                    <w:szCs w:val="22"/>
                  </w:rPr>
                </w:rPrChange>
              </w:rPr>
              <w:pPrChange w:id="2538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384" w:author="瑋婷 徐" w:date="2025-01-03T16:50:00Z" w16du:dateUtc="2025-01-03T08:50:00Z">
              <w:r w:rsidRPr="00D51403">
                <w:rPr>
                  <w:rFonts w:ascii="Times New Roman" w:eastAsiaTheme="minorEastAsia" w:hAnsi="Times New Roman" w:cs="Times New Roman"/>
                  <w:color w:val="000000"/>
                  <w:rPrChange w:id="2538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6C62E00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386" w:author="瑋婷 徐" w:date="2025-01-03T16:50:00Z" w16du:dateUtc="2025-01-03T08:50:00Z"/>
                <w:rFonts w:ascii="Times New Roman" w:eastAsiaTheme="minorEastAsia" w:hAnsi="Times New Roman" w:cs="Times New Roman"/>
                <w:color w:val="000000"/>
                <w:rPrChange w:id="25387" w:author="瑋婷 徐" w:date="2025-01-04T22:53:00Z" w16du:dateUtc="2025-01-04T14:53:00Z">
                  <w:rPr>
                    <w:ins w:id="25388" w:author="瑋婷 徐" w:date="2025-01-03T16:50:00Z" w16du:dateUtc="2025-01-03T08:50:00Z"/>
                    <w:rFonts w:ascii="Calibri" w:hAnsi="Calibri" w:cs="Calibri"/>
                    <w:color w:val="000000"/>
                    <w:sz w:val="22"/>
                    <w:szCs w:val="22"/>
                  </w:rPr>
                </w:rPrChange>
              </w:rPr>
              <w:pPrChange w:id="2538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390" w:author="瑋婷 徐" w:date="2025-01-03T16:50:00Z" w16du:dateUtc="2025-01-03T08:50:00Z">
              <w:r w:rsidRPr="00D51403">
                <w:rPr>
                  <w:rFonts w:ascii="Times New Roman" w:eastAsiaTheme="minorEastAsia" w:hAnsi="Times New Roman" w:cs="Times New Roman"/>
                  <w:color w:val="000000"/>
                  <w:rPrChange w:id="25391"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8389C1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392" w:author="瑋婷 徐" w:date="2025-01-03T16:50:00Z" w16du:dateUtc="2025-01-03T08:50:00Z"/>
                <w:rFonts w:ascii="Times New Roman" w:eastAsiaTheme="minorEastAsia" w:hAnsi="Times New Roman" w:cs="Times New Roman"/>
                <w:color w:val="000000"/>
                <w:rPrChange w:id="25393" w:author="瑋婷 徐" w:date="2025-01-04T22:53:00Z" w16du:dateUtc="2025-01-04T14:53:00Z">
                  <w:rPr>
                    <w:ins w:id="25394" w:author="瑋婷 徐" w:date="2025-01-03T16:50:00Z" w16du:dateUtc="2025-01-03T08:50:00Z"/>
                    <w:rFonts w:ascii="Calibri" w:hAnsi="Calibri" w:cs="Calibri"/>
                    <w:color w:val="000000"/>
                    <w:sz w:val="22"/>
                    <w:szCs w:val="22"/>
                  </w:rPr>
                </w:rPrChange>
              </w:rPr>
              <w:pPrChange w:id="2539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396" w:author="瑋婷 徐" w:date="2025-01-03T16:50:00Z" w16du:dateUtc="2025-01-03T08:50:00Z">
              <w:r w:rsidRPr="00D51403">
                <w:rPr>
                  <w:rFonts w:ascii="Times New Roman" w:eastAsiaTheme="minorEastAsia" w:hAnsi="Times New Roman" w:cs="Times New Roman"/>
                  <w:color w:val="000000"/>
                  <w:rPrChange w:id="2539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EC8356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398" w:author="瑋婷 徐" w:date="2025-01-03T16:50:00Z" w16du:dateUtc="2025-01-03T08:50:00Z"/>
                <w:rFonts w:ascii="Times New Roman" w:eastAsiaTheme="minorEastAsia" w:hAnsi="Times New Roman" w:cs="Times New Roman"/>
                <w:color w:val="000000"/>
                <w:rPrChange w:id="25399" w:author="瑋婷 徐" w:date="2025-01-04T22:53:00Z" w16du:dateUtc="2025-01-04T14:53:00Z">
                  <w:rPr>
                    <w:ins w:id="25400" w:author="瑋婷 徐" w:date="2025-01-03T16:50:00Z" w16du:dateUtc="2025-01-03T08:50:00Z"/>
                    <w:rFonts w:ascii="Calibri" w:hAnsi="Calibri" w:cs="Calibri"/>
                    <w:color w:val="000000"/>
                    <w:sz w:val="22"/>
                    <w:szCs w:val="22"/>
                  </w:rPr>
                </w:rPrChange>
              </w:rPr>
              <w:pPrChange w:id="254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1B4B816"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02" w:author="瑋婷 徐" w:date="2025-01-03T16:50:00Z" w16du:dateUtc="2025-01-03T08:50:00Z"/>
                <w:rFonts w:ascii="Times New Roman" w:eastAsiaTheme="minorEastAsia" w:hAnsi="Times New Roman" w:cs="Times New Roman"/>
                <w:color w:val="000000"/>
                <w:rPrChange w:id="25403" w:author="瑋婷 徐" w:date="2025-01-04T22:53:00Z" w16du:dateUtc="2025-01-04T14:53:00Z">
                  <w:rPr>
                    <w:ins w:id="25404" w:author="瑋婷 徐" w:date="2025-01-03T16:50:00Z" w16du:dateUtc="2025-01-03T08:50:00Z"/>
                    <w:rFonts w:ascii="Calibri" w:hAnsi="Calibri" w:cs="Calibri"/>
                    <w:color w:val="000000"/>
                    <w:sz w:val="22"/>
                    <w:szCs w:val="22"/>
                  </w:rPr>
                </w:rPrChange>
              </w:rPr>
              <w:pPrChange w:id="2540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406" w:author="瑋婷 徐" w:date="2025-01-03T16:50:00Z" w16du:dateUtc="2025-01-03T08:50:00Z">
              <w:r w:rsidRPr="00D51403">
                <w:rPr>
                  <w:rFonts w:ascii="Times New Roman" w:eastAsiaTheme="minorEastAsia" w:hAnsi="Times New Roman" w:cs="Times New Roman"/>
                  <w:color w:val="000000"/>
                  <w:rPrChange w:id="2540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D06E269"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08" w:author="瑋婷 徐" w:date="2025-01-03T16:50:00Z" w16du:dateUtc="2025-01-03T08:50:00Z"/>
                <w:rFonts w:ascii="Times New Roman" w:eastAsiaTheme="minorEastAsia" w:hAnsi="Times New Roman" w:cs="Times New Roman"/>
                <w:color w:val="000000"/>
                <w:rPrChange w:id="25409" w:author="瑋婷 徐" w:date="2025-01-04T22:53:00Z" w16du:dateUtc="2025-01-04T14:53:00Z">
                  <w:rPr>
                    <w:ins w:id="25410" w:author="瑋婷 徐" w:date="2025-01-03T16:50:00Z" w16du:dateUtc="2025-01-03T08:50:00Z"/>
                    <w:rFonts w:ascii="Calibri" w:hAnsi="Calibri" w:cs="Calibri"/>
                    <w:color w:val="000000"/>
                    <w:sz w:val="22"/>
                    <w:szCs w:val="22"/>
                  </w:rPr>
                </w:rPrChange>
              </w:rPr>
              <w:pPrChange w:id="2541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C289563"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12" w:author="瑋婷 徐" w:date="2025-01-03T16:50:00Z" w16du:dateUtc="2025-01-03T08:50:00Z"/>
                <w:rFonts w:ascii="Times New Roman" w:eastAsiaTheme="minorEastAsia" w:hAnsi="Times New Roman" w:cs="Times New Roman"/>
                <w:color w:val="000000"/>
                <w:rPrChange w:id="25413" w:author="瑋婷 徐" w:date="2025-01-04T22:53:00Z" w16du:dateUtc="2025-01-04T14:53:00Z">
                  <w:rPr>
                    <w:ins w:id="25414" w:author="瑋婷 徐" w:date="2025-01-03T16:50:00Z" w16du:dateUtc="2025-01-03T08:50:00Z"/>
                    <w:rFonts w:ascii="Calibri" w:hAnsi="Calibri" w:cs="Calibri"/>
                    <w:color w:val="000000"/>
                    <w:sz w:val="22"/>
                    <w:szCs w:val="22"/>
                  </w:rPr>
                </w:rPrChange>
              </w:rPr>
              <w:pPrChange w:id="2541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416" w:author="瑋婷 徐" w:date="2025-01-03T16:50:00Z" w16du:dateUtc="2025-01-03T08:50:00Z">
              <w:r w:rsidRPr="00D51403">
                <w:rPr>
                  <w:rFonts w:ascii="Times New Roman" w:eastAsiaTheme="minorEastAsia" w:hAnsi="Times New Roman" w:cs="Times New Roman"/>
                  <w:color w:val="000000"/>
                  <w:rPrChange w:id="2541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BF7CD20"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18" w:author="瑋婷 徐" w:date="2025-01-03T16:50:00Z" w16du:dateUtc="2025-01-03T08:50:00Z"/>
                <w:rFonts w:ascii="Times New Roman" w:eastAsiaTheme="minorEastAsia" w:hAnsi="Times New Roman" w:cs="Times New Roman"/>
                <w:color w:val="000000"/>
                <w:rPrChange w:id="25419" w:author="瑋婷 徐" w:date="2025-01-04T22:53:00Z" w16du:dateUtc="2025-01-04T14:53:00Z">
                  <w:rPr>
                    <w:ins w:id="25420" w:author="瑋婷 徐" w:date="2025-01-03T16:50:00Z" w16du:dateUtc="2025-01-03T08:50:00Z"/>
                    <w:rFonts w:ascii="Calibri" w:hAnsi="Calibri" w:cs="Calibri"/>
                    <w:color w:val="000000"/>
                    <w:sz w:val="22"/>
                    <w:szCs w:val="22"/>
                  </w:rPr>
                </w:rPrChange>
              </w:rPr>
              <w:pPrChange w:id="254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422" w:author="瑋婷 徐" w:date="2025-01-03T16:50:00Z" w16du:dateUtc="2025-01-03T08:50:00Z">
              <w:r w:rsidRPr="00D51403">
                <w:rPr>
                  <w:rFonts w:ascii="Times New Roman" w:eastAsiaTheme="minorEastAsia" w:hAnsi="Times New Roman" w:cs="Times New Roman"/>
                  <w:color w:val="000000"/>
                  <w:rPrChange w:id="2542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C850AD6"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24" w:author="瑋婷 徐" w:date="2025-01-03T16:50:00Z" w16du:dateUtc="2025-01-03T08:50:00Z"/>
                <w:rFonts w:ascii="Times New Roman" w:eastAsiaTheme="minorEastAsia" w:hAnsi="Times New Roman" w:cs="Times New Roman"/>
                <w:color w:val="000000"/>
                <w:rPrChange w:id="25425" w:author="瑋婷 徐" w:date="2025-01-04T22:53:00Z" w16du:dateUtc="2025-01-04T14:53:00Z">
                  <w:rPr>
                    <w:ins w:id="25426" w:author="瑋婷 徐" w:date="2025-01-03T16:50:00Z" w16du:dateUtc="2025-01-03T08:50:00Z"/>
                    <w:rFonts w:ascii="Calibri" w:hAnsi="Calibri" w:cs="Calibri"/>
                    <w:color w:val="000000"/>
                    <w:sz w:val="22"/>
                    <w:szCs w:val="22"/>
                  </w:rPr>
                </w:rPrChange>
              </w:rPr>
              <w:pPrChange w:id="2542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428" w:author="瑋婷 徐" w:date="2025-01-03T16:50:00Z" w16du:dateUtc="2025-01-03T08:50:00Z">
              <w:r w:rsidRPr="00D51403">
                <w:rPr>
                  <w:rFonts w:ascii="Times New Roman" w:eastAsiaTheme="minorEastAsia" w:hAnsi="Times New Roman" w:cs="Times New Roman"/>
                  <w:color w:val="000000"/>
                  <w:rPrChange w:id="2542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66FD6EC9"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30" w:author="瑋婷 徐" w:date="2025-01-03T16:50:00Z" w16du:dateUtc="2025-01-03T08:50:00Z"/>
                <w:rFonts w:ascii="Times New Roman" w:eastAsiaTheme="minorEastAsia" w:hAnsi="Times New Roman" w:cs="Times New Roman"/>
                <w:color w:val="000000"/>
                <w:rPrChange w:id="25431" w:author="瑋婷 徐" w:date="2025-01-04T22:53:00Z" w16du:dateUtc="2025-01-04T14:53:00Z">
                  <w:rPr>
                    <w:ins w:id="25432" w:author="瑋婷 徐" w:date="2025-01-03T16:50:00Z" w16du:dateUtc="2025-01-03T08:50:00Z"/>
                    <w:rFonts w:ascii="Calibri" w:hAnsi="Calibri" w:cs="Calibri"/>
                    <w:color w:val="000000"/>
                    <w:sz w:val="22"/>
                    <w:szCs w:val="22"/>
                  </w:rPr>
                </w:rPrChange>
              </w:rPr>
              <w:pPrChange w:id="2543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434" w:author="瑋婷 徐" w:date="2025-01-03T16:50:00Z" w16du:dateUtc="2025-01-03T08:50:00Z">
              <w:r w:rsidRPr="00D51403">
                <w:rPr>
                  <w:rFonts w:ascii="Times New Roman" w:eastAsiaTheme="minorEastAsia" w:hAnsi="Times New Roman" w:cs="Times New Roman"/>
                  <w:color w:val="000000"/>
                  <w:rPrChange w:id="2543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38FF3F5"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36" w:author="瑋婷 徐" w:date="2025-01-03T16:50:00Z" w16du:dateUtc="2025-01-03T08:50:00Z"/>
                <w:rFonts w:ascii="Times New Roman" w:eastAsiaTheme="minorEastAsia" w:hAnsi="Times New Roman" w:cs="Times New Roman"/>
                <w:color w:val="000000"/>
                <w:rPrChange w:id="25437" w:author="瑋婷 徐" w:date="2025-01-04T22:53:00Z" w16du:dateUtc="2025-01-04T14:53:00Z">
                  <w:rPr>
                    <w:ins w:id="25438" w:author="瑋婷 徐" w:date="2025-01-03T16:50:00Z" w16du:dateUtc="2025-01-03T08:50:00Z"/>
                    <w:rFonts w:ascii="Calibri" w:hAnsi="Calibri" w:cs="Calibri"/>
                    <w:color w:val="000000"/>
                    <w:sz w:val="22"/>
                    <w:szCs w:val="22"/>
                  </w:rPr>
                </w:rPrChange>
              </w:rPr>
              <w:pPrChange w:id="2543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440" w:author="瑋婷 徐" w:date="2025-01-03T16:50:00Z" w16du:dateUtc="2025-01-03T08:50:00Z">
              <w:r w:rsidRPr="00D51403">
                <w:rPr>
                  <w:rFonts w:ascii="Times New Roman" w:eastAsiaTheme="minorEastAsia" w:hAnsi="Times New Roman" w:cs="Times New Roman"/>
                  <w:color w:val="000000"/>
                  <w:rPrChange w:id="25441"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648EB6C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42" w:author="瑋婷 徐" w:date="2025-01-03T16:50:00Z" w16du:dateUtc="2025-01-03T08:50:00Z"/>
                <w:rFonts w:ascii="Times New Roman" w:eastAsiaTheme="minorEastAsia" w:hAnsi="Times New Roman" w:cs="Times New Roman"/>
                <w:color w:val="000000"/>
                <w:rPrChange w:id="25443" w:author="瑋婷 徐" w:date="2025-01-04T22:53:00Z" w16du:dateUtc="2025-01-04T14:53:00Z">
                  <w:rPr>
                    <w:ins w:id="25444" w:author="瑋婷 徐" w:date="2025-01-03T16:50:00Z" w16du:dateUtc="2025-01-03T08:50:00Z"/>
                    <w:rFonts w:ascii="Calibri" w:hAnsi="Calibri" w:cs="Calibri"/>
                    <w:color w:val="000000"/>
                    <w:sz w:val="22"/>
                    <w:szCs w:val="22"/>
                  </w:rPr>
                </w:rPrChange>
              </w:rPr>
              <w:pPrChange w:id="2544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446" w:author="瑋婷 徐" w:date="2025-01-03T16:50:00Z" w16du:dateUtc="2025-01-03T08:50:00Z">
              <w:r w:rsidRPr="00D51403">
                <w:rPr>
                  <w:rFonts w:ascii="Times New Roman" w:eastAsiaTheme="minorEastAsia" w:hAnsi="Times New Roman" w:cs="Times New Roman"/>
                  <w:color w:val="000000"/>
                  <w:rPrChange w:id="2544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5207A42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48" w:author="瑋婷 徐" w:date="2025-01-03T16:50:00Z" w16du:dateUtc="2025-01-03T08:50:00Z"/>
                <w:rFonts w:ascii="Times New Roman" w:eastAsiaTheme="minorEastAsia" w:hAnsi="Times New Roman" w:cs="Times New Roman"/>
                <w:color w:val="000000"/>
                <w:rPrChange w:id="25449" w:author="瑋婷 徐" w:date="2025-01-04T22:53:00Z" w16du:dateUtc="2025-01-04T14:53:00Z">
                  <w:rPr>
                    <w:ins w:id="25450" w:author="瑋婷 徐" w:date="2025-01-03T16:50:00Z" w16du:dateUtc="2025-01-03T08:50:00Z"/>
                    <w:rFonts w:ascii="Calibri" w:hAnsi="Calibri" w:cs="Calibri"/>
                    <w:color w:val="000000"/>
                    <w:sz w:val="22"/>
                    <w:szCs w:val="22"/>
                  </w:rPr>
                </w:rPrChange>
              </w:rPr>
              <w:pPrChange w:id="254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A3213B0"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52" w:author="瑋婷 徐" w:date="2025-01-03T16:50:00Z" w16du:dateUtc="2025-01-03T08:50:00Z"/>
                <w:rFonts w:ascii="Times New Roman" w:eastAsiaTheme="minorEastAsia" w:hAnsi="Times New Roman" w:cs="Times New Roman"/>
                <w:rPrChange w:id="25453" w:author="瑋婷 徐" w:date="2025-01-04T22:53:00Z" w16du:dateUtc="2025-01-04T14:53:00Z">
                  <w:rPr>
                    <w:ins w:id="25454" w:author="瑋婷 徐" w:date="2025-01-03T16:50:00Z" w16du:dateUtc="2025-01-03T08:50:00Z"/>
                    <w:rFonts w:ascii="Times New Roman" w:eastAsia="Times New Roman" w:hAnsi="Times New Roman" w:cs="Times New Roman"/>
                    <w:sz w:val="20"/>
                    <w:szCs w:val="20"/>
                  </w:rPr>
                </w:rPrChange>
              </w:rPr>
              <w:pPrChange w:id="2545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E2A0966"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56" w:author="瑋婷 徐" w:date="2025-01-03T16:50:00Z" w16du:dateUtc="2025-01-03T08:50:00Z"/>
                <w:rFonts w:ascii="Times New Roman" w:eastAsiaTheme="minorEastAsia" w:hAnsi="Times New Roman" w:cs="Times New Roman"/>
                <w:rPrChange w:id="25457" w:author="瑋婷 徐" w:date="2025-01-04T22:53:00Z" w16du:dateUtc="2025-01-04T14:53:00Z">
                  <w:rPr>
                    <w:ins w:id="25458" w:author="瑋婷 徐" w:date="2025-01-03T16:50:00Z" w16du:dateUtc="2025-01-03T08:50:00Z"/>
                    <w:rFonts w:ascii="Times New Roman" w:eastAsia="Times New Roman" w:hAnsi="Times New Roman" w:cs="Times New Roman"/>
                    <w:sz w:val="20"/>
                    <w:szCs w:val="20"/>
                  </w:rPr>
                </w:rPrChange>
              </w:rPr>
              <w:pPrChange w:id="2545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DB76C50"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60" w:author="瑋婷 徐" w:date="2025-01-03T16:50:00Z" w16du:dateUtc="2025-01-03T08:50:00Z"/>
                <w:rFonts w:ascii="Times New Roman" w:eastAsiaTheme="minorEastAsia" w:hAnsi="Times New Roman" w:cs="Times New Roman"/>
                <w:color w:val="000000"/>
                <w:rPrChange w:id="25461" w:author="瑋婷 徐" w:date="2025-01-04T22:53:00Z" w16du:dateUtc="2025-01-04T14:53:00Z">
                  <w:rPr>
                    <w:ins w:id="25462" w:author="瑋婷 徐" w:date="2025-01-03T16:50:00Z" w16du:dateUtc="2025-01-03T08:50:00Z"/>
                    <w:rFonts w:ascii="Calibri" w:hAnsi="Calibri" w:cs="Calibri"/>
                    <w:color w:val="000000"/>
                    <w:sz w:val="22"/>
                    <w:szCs w:val="22"/>
                  </w:rPr>
                </w:rPrChange>
              </w:rPr>
              <w:pPrChange w:id="2546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464" w:author="瑋婷 徐" w:date="2025-01-03T16:50:00Z" w16du:dateUtc="2025-01-03T08:50:00Z">
              <w:r w:rsidRPr="00D51403">
                <w:rPr>
                  <w:rFonts w:ascii="Times New Roman" w:eastAsiaTheme="minorEastAsia" w:hAnsi="Times New Roman" w:cs="Times New Roman"/>
                  <w:color w:val="000000"/>
                  <w:rPrChange w:id="2546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0C3263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66" w:author="瑋婷 徐" w:date="2025-01-03T16:50:00Z" w16du:dateUtc="2025-01-03T08:50:00Z"/>
                <w:rFonts w:ascii="Times New Roman" w:eastAsiaTheme="minorEastAsia" w:hAnsi="Times New Roman" w:cs="Times New Roman"/>
                <w:color w:val="000000"/>
                <w:rPrChange w:id="25467" w:author="瑋婷 徐" w:date="2025-01-04T22:53:00Z" w16du:dateUtc="2025-01-04T14:53:00Z">
                  <w:rPr>
                    <w:ins w:id="25468" w:author="瑋婷 徐" w:date="2025-01-03T16:50:00Z" w16du:dateUtc="2025-01-03T08:50:00Z"/>
                    <w:rFonts w:ascii="Calibri" w:hAnsi="Calibri" w:cs="Calibri"/>
                    <w:color w:val="000000"/>
                    <w:sz w:val="22"/>
                    <w:szCs w:val="22"/>
                  </w:rPr>
                </w:rPrChange>
              </w:rPr>
              <w:pPrChange w:id="2546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99E984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70" w:author="瑋婷 徐" w:date="2025-01-03T16:50:00Z" w16du:dateUtc="2025-01-03T08:50:00Z"/>
                <w:rFonts w:ascii="Times New Roman" w:eastAsiaTheme="minorEastAsia" w:hAnsi="Times New Roman" w:cs="Times New Roman"/>
                <w:color w:val="000000"/>
                <w:rPrChange w:id="25471" w:author="瑋婷 徐" w:date="2025-01-04T22:53:00Z" w16du:dateUtc="2025-01-04T14:53:00Z">
                  <w:rPr>
                    <w:ins w:id="25472" w:author="瑋婷 徐" w:date="2025-01-03T16:50:00Z" w16du:dateUtc="2025-01-03T08:50:00Z"/>
                    <w:rFonts w:ascii="Calibri" w:hAnsi="Calibri" w:cs="Calibri"/>
                    <w:color w:val="000000"/>
                    <w:sz w:val="22"/>
                    <w:szCs w:val="22"/>
                  </w:rPr>
                </w:rPrChange>
              </w:rPr>
              <w:pPrChange w:id="254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474" w:author="瑋婷 徐" w:date="2025-01-03T16:50:00Z" w16du:dateUtc="2025-01-03T08:50:00Z">
              <w:r w:rsidRPr="00D51403">
                <w:rPr>
                  <w:rFonts w:ascii="Times New Roman" w:eastAsiaTheme="minorEastAsia" w:hAnsi="Times New Roman" w:cs="Times New Roman"/>
                  <w:color w:val="000000"/>
                  <w:rPrChange w:id="2547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644586E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76" w:author="瑋婷 徐" w:date="2025-01-03T16:50:00Z" w16du:dateUtc="2025-01-03T08:50:00Z"/>
                <w:rFonts w:ascii="Times New Roman" w:eastAsiaTheme="minorEastAsia" w:hAnsi="Times New Roman" w:cs="Times New Roman"/>
                <w:color w:val="000000"/>
                <w:rPrChange w:id="25477" w:author="瑋婷 徐" w:date="2025-01-04T22:53:00Z" w16du:dateUtc="2025-01-04T14:53:00Z">
                  <w:rPr>
                    <w:ins w:id="25478" w:author="瑋婷 徐" w:date="2025-01-03T16:50:00Z" w16du:dateUtc="2025-01-03T08:50:00Z"/>
                    <w:rFonts w:ascii="Calibri" w:hAnsi="Calibri" w:cs="Calibri"/>
                    <w:color w:val="000000"/>
                    <w:sz w:val="22"/>
                    <w:szCs w:val="22"/>
                  </w:rPr>
                </w:rPrChange>
              </w:rPr>
              <w:pPrChange w:id="2547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5A55505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480" w:author="瑋婷 徐" w:date="2025-01-03T16:50:00Z" w16du:dateUtc="2025-01-03T08:50:00Z"/>
                <w:rFonts w:ascii="Times New Roman" w:eastAsiaTheme="minorEastAsia" w:hAnsi="Times New Roman" w:cs="Times New Roman"/>
                <w:rPrChange w:id="25481" w:author="瑋婷 徐" w:date="2025-01-04T22:53:00Z" w16du:dateUtc="2025-01-04T14:53:00Z">
                  <w:rPr>
                    <w:ins w:id="25482" w:author="瑋婷 徐" w:date="2025-01-03T16:50:00Z" w16du:dateUtc="2025-01-03T08:50:00Z"/>
                    <w:rFonts w:ascii="Times New Roman" w:eastAsia="Times New Roman" w:hAnsi="Times New Roman" w:cs="Times New Roman"/>
                    <w:sz w:val="20"/>
                    <w:szCs w:val="20"/>
                  </w:rPr>
                </w:rPrChange>
              </w:rPr>
              <w:pPrChange w:id="2548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D51403" w14:paraId="15A99EBE" w14:textId="77777777" w:rsidTr="003C19C7">
        <w:trPr>
          <w:trHeight w:val="600"/>
          <w:ins w:id="25484" w:author="瑋婷 徐" w:date="2025-01-03T16:50:00Z"/>
          <w:trPrChange w:id="25485" w:author="瑋婷 徐" w:date="2025-01-03T17:01:00Z" w16du:dateUtc="2025-01-03T09:01:00Z">
            <w:trPr>
              <w:trHeight w:val="6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5486" w:author="瑋婷 徐" w:date="2025-01-03T17:01:00Z" w16du:dateUtc="2025-01-03T09:01:00Z">
              <w:tcPr>
                <w:tcW w:w="781" w:type="pct"/>
                <w:gridSpan w:val="2"/>
                <w:vAlign w:val="center"/>
                <w:hideMark/>
              </w:tcPr>
            </w:tcPrChange>
          </w:tcPr>
          <w:p w14:paraId="41885E17" w14:textId="77777777" w:rsidR="003C19C7" w:rsidRPr="00D51403" w:rsidRDefault="003C19C7">
            <w:pPr>
              <w:spacing w:line="360" w:lineRule="auto"/>
              <w:jc w:val="both"/>
              <w:rPr>
                <w:ins w:id="25487" w:author="瑋婷 徐" w:date="2025-01-03T16:50:00Z" w16du:dateUtc="2025-01-03T08:50:00Z"/>
                <w:rFonts w:ascii="Times New Roman" w:eastAsiaTheme="minorEastAsia" w:hAnsi="Times New Roman" w:cs="Times New Roman"/>
                <w:b w:val="0"/>
                <w:bCs w:val="0"/>
                <w:color w:val="000000"/>
                <w:rPrChange w:id="25488" w:author="瑋婷 徐" w:date="2025-01-04T22:53:00Z" w16du:dateUtc="2025-01-04T14:53:00Z">
                  <w:rPr>
                    <w:ins w:id="25489" w:author="瑋婷 徐" w:date="2025-01-03T16:50:00Z" w16du:dateUtc="2025-01-03T08:50:00Z"/>
                    <w:rFonts w:ascii="Calibri" w:hAnsi="Calibri" w:cs="Calibri"/>
                    <w:color w:val="000000"/>
                    <w:sz w:val="22"/>
                    <w:szCs w:val="22"/>
                  </w:rPr>
                </w:rPrChange>
              </w:rPr>
              <w:pPrChange w:id="25490" w:author="瑋婷 徐" w:date="2025-01-03T16:55:00Z" w16du:dateUtc="2025-01-03T08:55:00Z">
                <w:pPr/>
              </w:pPrChange>
            </w:pPr>
            <w:ins w:id="25491" w:author="瑋婷 徐" w:date="2025-01-03T16:50:00Z" w16du:dateUtc="2025-01-03T08:50:00Z">
              <w:r w:rsidRPr="00D51403">
                <w:rPr>
                  <w:rFonts w:ascii="Times New Roman" w:eastAsiaTheme="minorEastAsia" w:hAnsi="Times New Roman" w:cs="Times New Roman" w:hint="eastAsia"/>
                  <w:b w:val="0"/>
                  <w:bCs w:val="0"/>
                  <w:color w:val="000000"/>
                  <w:rPrChange w:id="25492" w:author="瑋婷 徐" w:date="2025-01-04T22:53:00Z" w16du:dateUtc="2025-01-04T14:53:00Z">
                    <w:rPr>
                      <w:rFonts w:ascii="Calibri" w:hAnsi="Calibri" w:cs="Calibri" w:hint="eastAsia"/>
                      <w:color w:val="000000"/>
                      <w:sz w:val="22"/>
                      <w:szCs w:val="22"/>
                    </w:rPr>
                  </w:rPrChange>
                </w:rPr>
                <w:t>紋翼畫眉</w:t>
              </w:r>
              <w:r w:rsidRPr="00D51403">
                <w:rPr>
                  <w:rFonts w:ascii="Times New Roman" w:eastAsiaTheme="minorEastAsia" w:hAnsi="Times New Roman" w:cs="Times New Roman"/>
                  <w:b w:val="0"/>
                  <w:bCs w:val="0"/>
                  <w:color w:val="000000"/>
                  <w:rPrChange w:id="25493" w:author="瑋婷 徐" w:date="2025-01-04T22:53:00Z" w16du:dateUtc="2025-01-04T14:53:00Z">
                    <w:rPr>
                      <w:rFonts w:ascii="Calibri" w:hAnsi="Calibri" w:cs="Calibri"/>
                      <w:color w:val="000000"/>
                      <w:sz w:val="22"/>
                      <w:szCs w:val="22"/>
                    </w:rPr>
                  </w:rPrChange>
                </w:rPr>
                <w:t xml:space="preserve"> </w:t>
              </w:r>
              <w:r w:rsidRPr="00D51403">
                <w:rPr>
                  <w:b w:val="0"/>
                  <w:bCs w:val="0"/>
                  <w:color w:val="000000"/>
                  <w:rPrChange w:id="25494"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5495" w:author="瑋婷 徐" w:date="2025-01-04T22:53:00Z" w16du:dateUtc="2025-01-04T14:53:00Z">
                    <w:rPr>
                      <w:rFonts w:ascii="Calibri" w:hAnsi="Calibri" w:cs="Calibri"/>
                      <w:color w:val="000000"/>
                      <w:sz w:val="22"/>
                      <w:szCs w:val="22"/>
                    </w:rPr>
                  </w:rPrChange>
                </w:rPr>
                <w:t xml:space="preserve"> III</w:t>
              </w:r>
            </w:ins>
          </w:p>
        </w:tc>
        <w:tc>
          <w:tcPr>
            <w:tcW w:w="904" w:type="pct"/>
            <w:vAlign w:val="center"/>
            <w:hideMark/>
            <w:tcPrChange w:id="25496" w:author="瑋婷 徐" w:date="2025-01-03T17:01:00Z" w16du:dateUtc="2025-01-03T09:01:00Z">
              <w:tcPr>
                <w:tcW w:w="814" w:type="pct"/>
                <w:gridSpan w:val="2"/>
                <w:vAlign w:val="center"/>
                <w:hideMark/>
              </w:tcPr>
            </w:tcPrChange>
          </w:tcPr>
          <w:p w14:paraId="278E7B90"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497" w:author="瑋婷 徐" w:date="2025-01-03T16:50:00Z" w16du:dateUtc="2025-01-03T08:50:00Z"/>
                <w:rFonts w:ascii="Times New Roman" w:eastAsiaTheme="minorEastAsia" w:hAnsi="Times New Roman" w:cs="Times New Roman"/>
                <w:i/>
                <w:iCs/>
                <w:color w:val="000000"/>
                <w:rPrChange w:id="25498" w:author="瑋婷 徐" w:date="2025-01-04T22:53:00Z" w16du:dateUtc="2025-01-04T14:53:00Z">
                  <w:rPr>
                    <w:ins w:id="25499" w:author="瑋婷 徐" w:date="2025-01-03T16:50:00Z" w16du:dateUtc="2025-01-03T08:50:00Z"/>
                    <w:rFonts w:ascii="Calibri" w:hAnsi="Calibri" w:cs="Calibri"/>
                    <w:i/>
                    <w:iCs/>
                    <w:color w:val="000000"/>
                    <w:sz w:val="22"/>
                    <w:szCs w:val="22"/>
                  </w:rPr>
                </w:rPrChange>
              </w:rPr>
              <w:pPrChange w:id="255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501" w:author="瑋婷 徐" w:date="2025-01-03T16:50:00Z" w16du:dateUtc="2025-01-03T08:50:00Z">
              <w:r w:rsidRPr="00D51403">
                <w:rPr>
                  <w:rFonts w:ascii="Times New Roman" w:eastAsiaTheme="minorEastAsia" w:hAnsi="Times New Roman" w:cs="Times New Roman"/>
                  <w:i/>
                  <w:iCs/>
                  <w:color w:val="000000"/>
                  <w:rPrChange w:id="25502" w:author="瑋婷 徐" w:date="2025-01-04T22:53:00Z" w16du:dateUtc="2025-01-04T14:53:00Z">
                    <w:rPr>
                      <w:rFonts w:ascii="Calibri" w:hAnsi="Calibri" w:cs="Calibri"/>
                      <w:i/>
                      <w:iCs/>
                      <w:color w:val="000000"/>
                      <w:sz w:val="22"/>
                      <w:szCs w:val="22"/>
                    </w:rPr>
                  </w:rPrChange>
                </w:rPr>
                <w:t>Actinodura morrisoniana</w:t>
              </w:r>
            </w:ins>
          </w:p>
        </w:tc>
        <w:tc>
          <w:tcPr>
            <w:tcW w:w="0" w:type="pct"/>
            <w:noWrap/>
            <w:vAlign w:val="center"/>
            <w:hideMark/>
            <w:tcPrChange w:id="25503" w:author="瑋婷 徐" w:date="2025-01-03T17:01:00Z" w16du:dateUtc="2025-01-03T09:01:00Z">
              <w:tcPr>
                <w:tcW w:w="162" w:type="pct"/>
                <w:gridSpan w:val="2"/>
                <w:noWrap/>
                <w:vAlign w:val="center"/>
                <w:hideMark/>
              </w:tcPr>
            </w:tcPrChange>
          </w:tcPr>
          <w:p w14:paraId="202709AC"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04" w:author="瑋婷 徐" w:date="2025-01-03T16:50:00Z" w16du:dateUtc="2025-01-03T08:50:00Z"/>
                <w:rFonts w:ascii="Times New Roman" w:eastAsiaTheme="minorEastAsia" w:hAnsi="Times New Roman" w:cs="Times New Roman"/>
                <w:i/>
                <w:iCs/>
                <w:color w:val="000000"/>
                <w:rPrChange w:id="25505" w:author="瑋婷 徐" w:date="2025-01-04T22:53:00Z" w16du:dateUtc="2025-01-04T14:53:00Z">
                  <w:rPr>
                    <w:ins w:id="25506" w:author="瑋婷 徐" w:date="2025-01-03T16:50:00Z" w16du:dateUtc="2025-01-03T08:50:00Z"/>
                    <w:rFonts w:ascii="Calibri" w:hAnsi="Calibri" w:cs="Calibri"/>
                    <w:i/>
                    <w:iCs/>
                    <w:color w:val="000000"/>
                    <w:sz w:val="22"/>
                    <w:szCs w:val="22"/>
                  </w:rPr>
                </w:rPrChange>
              </w:rPr>
              <w:pPrChange w:id="255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508" w:author="瑋婷 徐" w:date="2025-01-03T17:01:00Z" w16du:dateUtc="2025-01-03T09:01:00Z">
              <w:tcPr>
                <w:tcW w:w="162" w:type="pct"/>
                <w:gridSpan w:val="2"/>
                <w:noWrap/>
                <w:vAlign w:val="center"/>
                <w:hideMark/>
              </w:tcPr>
            </w:tcPrChange>
          </w:tcPr>
          <w:p w14:paraId="14AAD47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09" w:author="瑋婷 徐" w:date="2025-01-03T16:50:00Z" w16du:dateUtc="2025-01-03T08:50:00Z"/>
                <w:rFonts w:ascii="Times New Roman" w:eastAsiaTheme="minorEastAsia" w:hAnsi="Times New Roman" w:cs="Times New Roman"/>
                <w:rPrChange w:id="25510" w:author="瑋婷 徐" w:date="2025-01-04T22:53:00Z" w16du:dateUtc="2025-01-04T14:53:00Z">
                  <w:rPr>
                    <w:ins w:id="25511" w:author="瑋婷 徐" w:date="2025-01-03T16:50:00Z" w16du:dateUtc="2025-01-03T08:50:00Z"/>
                    <w:rFonts w:ascii="Times New Roman" w:eastAsia="Times New Roman" w:hAnsi="Times New Roman" w:cs="Times New Roman"/>
                    <w:sz w:val="20"/>
                    <w:szCs w:val="20"/>
                  </w:rPr>
                </w:rPrChange>
              </w:rPr>
              <w:pPrChange w:id="255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513" w:author="瑋婷 徐" w:date="2025-01-03T17:01:00Z" w16du:dateUtc="2025-01-03T09:01:00Z">
              <w:tcPr>
                <w:tcW w:w="162" w:type="pct"/>
                <w:gridSpan w:val="2"/>
                <w:noWrap/>
                <w:vAlign w:val="center"/>
                <w:hideMark/>
              </w:tcPr>
            </w:tcPrChange>
          </w:tcPr>
          <w:p w14:paraId="78A5AFEB"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14" w:author="瑋婷 徐" w:date="2025-01-03T16:50:00Z" w16du:dateUtc="2025-01-03T08:50:00Z"/>
                <w:rFonts w:ascii="Times New Roman" w:eastAsiaTheme="minorEastAsia" w:hAnsi="Times New Roman" w:cs="Times New Roman"/>
                <w:rPrChange w:id="25515" w:author="瑋婷 徐" w:date="2025-01-04T22:53:00Z" w16du:dateUtc="2025-01-04T14:53:00Z">
                  <w:rPr>
                    <w:ins w:id="25516" w:author="瑋婷 徐" w:date="2025-01-03T16:50:00Z" w16du:dateUtc="2025-01-03T08:50:00Z"/>
                    <w:rFonts w:ascii="Times New Roman" w:eastAsia="Times New Roman" w:hAnsi="Times New Roman" w:cs="Times New Roman"/>
                    <w:sz w:val="20"/>
                    <w:szCs w:val="20"/>
                  </w:rPr>
                </w:rPrChange>
              </w:rPr>
              <w:pPrChange w:id="255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518" w:author="瑋婷 徐" w:date="2025-01-03T17:01:00Z" w16du:dateUtc="2025-01-03T09:01:00Z">
              <w:tcPr>
                <w:tcW w:w="162" w:type="pct"/>
                <w:gridSpan w:val="2"/>
                <w:noWrap/>
                <w:vAlign w:val="center"/>
                <w:hideMark/>
              </w:tcPr>
            </w:tcPrChange>
          </w:tcPr>
          <w:p w14:paraId="075AD0A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19" w:author="瑋婷 徐" w:date="2025-01-03T16:50:00Z" w16du:dateUtc="2025-01-03T08:50:00Z"/>
                <w:rFonts w:ascii="Times New Roman" w:eastAsiaTheme="minorEastAsia" w:hAnsi="Times New Roman" w:cs="Times New Roman"/>
                <w:rPrChange w:id="25520" w:author="瑋婷 徐" w:date="2025-01-04T22:53:00Z" w16du:dateUtc="2025-01-04T14:53:00Z">
                  <w:rPr>
                    <w:ins w:id="25521" w:author="瑋婷 徐" w:date="2025-01-03T16:50:00Z" w16du:dateUtc="2025-01-03T08:50:00Z"/>
                    <w:rFonts w:ascii="Times New Roman" w:eastAsia="Times New Roman" w:hAnsi="Times New Roman" w:cs="Times New Roman"/>
                    <w:sz w:val="20"/>
                    <w:szCs w:val="20"/>
                  </w:rPr>
                </w:rPrChange>
              </w:rPr>
              <w:pPrChange w:id="255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523" w:author="瑋婷 徐" w:date="2025-01-03T17:01:00Z" w16du:dateUtc="2025-01-03T09:01:00Z">
              <w:tcPr>
                <w:tcW w:w="162" w:type="pct"/>
                <w:gridSpan w:val="2"/>
                <w:noWrap/>
                <w:vAlign w:val="center"/>
                <w:hideMark/>
              </w:tcPr>
            </w:tcPrChange>
          </w:tcPr>
          <w:p w14:paraId="4203109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24" w:author="瑋婷 徐" w:date="2025-01-03T16:50:00Z" w16du:dateUtc="2025-01-03T08:50:00Z"/>
                <w:rFonts w:ascii="Times New Roman" w:eastAsiaTheme="minorEastAsia" w:hAnsi="Times New Roman" w:cs="Times New Roman"/>
                <w:rPrChange w:id="25525" w:author="瑋婷 徐" w:date="2025-01-04T22:53:00Z" w16du:dateUtc="2025-01-04T14:53:00Z">
                  <w:rPr>
                    <w:ins w:id="25526" w:author="瑋婷 徐" w:date="2025-01-03T16:50:00Z" w16du:dateUtc="2025-01-03T08:50:00Z"/>
                    <w:rFonts w:ascii="Times New Roman" w:eastAsia="Times New Roman" w:hAnsi="Times New Roman" w:cs="Times New Roman"/>
                    <w:sz w:val="20"/>
                    <w:szCs w:val="20"/>
                  </w:rPr>
                </w:rPrChange>
              </w:rPr>
              <w:pPrChange w:id="255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528" w:author="瑋婷 徐" w:date="2025-01-03T17:01:00Z" w16du:dateUtc="2025-01-03T09:01:00Z">
              <w:tcPr>
                <w:tcW w:w="162" w:type="pct"/>
                <w:gridSpan w:val="2"/>
                <w:noWrap/>
                <w:vAlign w:val="center"/>
                <w:hideMark/>
              </w:tcPr>
            </w:tcPrChange>
          </w:tcPr>
          <w:p w14:paraId="0AA0A270"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29" w:author="瑋婷 徐" w:date="2025-01-03T16:50:00Z" w16du:dateUtc="2025-01-03T08:50:00Z"/>
                <w:rFonts w:ascii="Times New Roman" w:eastAsiaTheme="minorEastAsia" w:hAnsi="Times New Roman" w:cs="Times New Roman"/>
                <w:color w:val="000000"/>
                <w:rPrChange w:id="25530" w:author="瑋婷 徐" w:date="2025-01-04T22:53:00Z" w16du:dateUtc="2025-01-04T14:53:00Z">
                  <w:rPr>
                    <w:ins w:id="25531" w:author="瑋婷 徐" w:date="2025-01-03T16:50:00Z" w16du:dateUtc="2025-01-03T08:50:00Z"/>
                    <w:rFonts w:ascii="Calibri" w:hAnsi="Calibri" w:cs="Calibri"/>
                    <w:color w:val="000000"/>
                    <w:sz w:val="22"/>
                    <w:szCs w:val="22"/>
                  </w:rPr>
                </w:rPrChange>
              </w:rPr>
              <w:pPrChange w:id="2553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533" w:author="瑋婷 徐" w:date="2025-01-03T16:50:00Z" w16du:dateUtc="2025-01-03T08:50:00Z">
              <w:r w:rsidRPr="00D51403">
                <w:rPr>
                  <w:rFonts w:ascii="Times New Roman" w:eastAsiaTheme="minorEastAsia" w:hAnsi="Times New Roman" w:cs="Times New Roman"/>
                  <w:color w:val="000000"/>
                  <w:rPrChange w:id="25534"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5535" w:author="瑋婷 徐" w:date="2025-01-03T17:01:00Z" w16du:dateUtc="2025-01-03T09:01:00Z">
              <w:tcPr>
                <w:tcW w:w="162" w:type="pct"/>
                <w:gridSpan w:val="2"/>
                <w:noWrap/>
                <w:vAlign w:val="center"/>
                <w:hideMark/>
              </w:tcPr>
            </w:tcPrChange>
          </w:tcPr>
          <w:p w14:paraId="4F8468E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36" w:author="瑋婷 徐" w:date="2025-01-03T16:50:00Z" w16du:dateUtc="2025-01-03T08:50:00Z"/>
                <w:rFonts w:ascii="Times New Roman" w:eastAsiaTheme="minorEastAsia" w:hAnsi="Times New Roman" w:cs="Times New Roman"/>
                <w:color w:val="000000"/>
                <w:rPrChange w:id="25537" w:author="瑋婷 徐" w:date="2025-01-04T22:53:00Z" w16du:dateUtc="2025-01-04T14:53:00Z">
                  <w:rPr>
                    <w:ins w:id="25538" w:author="瑋婷 徐" w:date="2025-01-03T16:50:00Z" w16du:dateUtc="2025-01-03T08:50:00Z"/>
                    <w:rFonts w:ascii="Calibri" w:hAnsi="Calibri" w:cs="Calibri"/>
                    <w:color w:val="000000"/>
                    <w:sz w:val="22"/>
                    <w:szCs w:val="22"/>
                  </w:rPr>
                </w:rPrChange>
              </w:rPr>
              <w:pPrChange w:id="255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540" w:author="瑋婷 徐" w:date="2025-01-03T17:01:00Z" w16du:dateUtc="2025-01-03T09:01:00Z">
              <w:tcPr>
                <w:tcW w:w="162" w:type="pct"/>
                <w:gridSpan w:val="2"/>
                <w:noWrap/>
                <w:vAlign w:val="center"/>
                <w:hideMark/>
              </w:tcPr>
            </w:tcPrChange>
          </w:tcPr>
          <w:p w14:paraId="25B8FA9A"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41" w:author="瑋婷 徐" w:date="2025-01-03T16:50:00Z" w16du:dateUtc="2025-01-03T08:50:00Z"/>
                <w:rFonts w:ascii="Times New Roman" w:eastAsiaTheme="minorEastAsia" w:hAnsi="Times New Roman" w:cs="Times New Roman"/>
                <w:rPrChange w:id="25542" w:author="瑋婷 徐" w:date="2025-01-04T22:53:00Z" w16du:dateUtc="2025-01-04T14:53:00Z">
                  <w:rPr>
                    <w:ins w:id="25543" w:author="瑋婷 徐" w:date="2025-01-03T16:50:00Z" w16du:dateUtc="2025-01-03T08:50:00Z"/>
                    <w:rFonts w:ascii="Times New Roman" w:eastAsia="Times New Roman" w:hAnsi="Times New Roman" w:cs="Times New Roman"/>
                    <w:sz w:val="20"/>
                    <w:szCs w:val="20"/>
                  </w:rPr>
                </w:rPrChange>
              </w:rPr>
              <w:pPrChange w:id="255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545" w:author="瑋婷 徐" w:date="2025-01-03T17:01:00Z" w16du:dateUtc="2025-01-03T09:01:00Z">
              <w:tcPr>
                <w:tcW w:w="162" w:type="pct"/>
                <w:gridSpan w:val="2"/>
                <w:noWrap/>
                <w:vAlign w:val="center"/>
                <w:hideMark/>
              </w:tcPr>
            </w:tcPrChange>
          </w:tcPr>
          <w:p w14:paraId="44729E8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46" w:author="瑋婷 徐" w:date="2025-01-03T16:50:00Z" w16du:dateUtc="2025-01-03T08:50:00Z"/>
                <w:rFonts w:ascii="Times New Roman" w:eastAsiaTheme="minorEastAsia" w:hAnsi="Times New Roman" w:cs="Times New Roman"/>
                <w:rPrChange w:id="25547" w:author="瑋婷 徐" w:date="2025-01-04T22:53:00Z" w16du:dateUtc="2025-01-04T14:53:00Z">
                  <w:rPr>
                    <w:ins w:id="25548" w:author="瑋婷 徐" w:date="2025-01-03T16:50:00Z" w16du:dateUtc="2025-01-03T08:50:00Z"/>
                    <w:rFonts w:ascii="Times New Roman" w:eastAsia="Times New Roman" w:hAnsi="Times New Roman" w:cs="Times New Roman"/>
                    <w:sz w:val="20"/>
                    <w:szCs w:val="20"/>
                  </w:rPr>
                </w:rPrChange>
              </w:rPr>
              <w:pPrChange w:id="255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550" w:author="瑋婷 徐" w:date="2025-01-03T17:01:00Z" w16du:dateUtc="2025-01-03T09:01:00Z">
              <w:tcPr>
                <w:tcW w:w="162" w:type="pct"/>
                <w:gridSpan w:val="2"/>
                <w:noWrap/>
                <w:vAlign w:val="center"/>
                <w:hideMark/>
              </w:tcPr>
            </w:tcPrChange>
          </w:tcPr>
          <w:p w14:paraId="7C380D1C"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51" w:author="瑋婷 徐" w:date="2025-01-03T16:50:00Z" w16du:dateUtc="2025-01-03T08:50:00Z"/>
                <w:rFonts w:ascii="Times New Roman" w:eastAsiaTheme="minorEastAsia" w:hAnsi="Times New Roman" w:cs="Times New Roman"/>
                <w:rPrChange w:id="25552" w:author="瑋婷 徐" w:date="2025-01-04T22:53:00Z" w16du:dateUtc="2025-01-04T14:53:00Z">
                  <w:rPr>
                    <w:ins w:id="25553" w:author="瑋婷 徐" w:date="2025-01-03T16:50:00Z" w16du:dateUtc="2025-01-03T08:50:00Z"/>
                    <w:rFonts w:ascii="Times New Roman" w:eastAsia="Times New Roman" w:hAnsi="Times New Roman" w:cs="Times New Roman"/>
                    <w:sz w:val="20"/>
                    <w:szCs w:val="20"/>
                  </w:rPr>
                </w:rPrChange>
              </w:rPr>
              <w:pPrChange w:id="255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555" w:author="瑋婷 徐" w:date="2025-01-03T17:01:00Z" w16du:dateUtc="2025-01-03T09:01:00Z">
              <w:tcPr>
                <w:tcW w:w="162" w:type="pct"/>
                <w:gridSpan w:val="2"/>
                <w:noWrap/>
                <w:vAlign w:val="center"/>
                <w:hideMark/>
              </w:tcPr>
            </w:tcPrChange>
          </w:tcPr>
          <w:p w14:paraId="0D5BDF3D"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56" w:author="瑋婷 徐" w:date="2025-01-03T16:50:00Z" w16du:dateUtc="2025-01-03T08:50:00Z"/>
                <w:rFonts w:ascii="Times New Roman" w:eastAsiaTheme="minorEastAsia" w:hAnsi="Times New Roman" w:cs="Times New Roman"/>
                <w:color w:val="000000"/>
                <w:rPrChange w:id="25557" w:author="瑋婷 徐" w:date="2025-01-04T22:53:00Z" w16du:dateUtc="2025-01-04T14:53:00Z">
                  <w:rPr>
                    <w:ins w:id="25558" w:author="瑋婷 徐" w:date="2025-01-03T16:50:00Z" w16du:dateUtc="2025-01-03T08:50:00Z"/>
                    <w:rFonts w:ascii="Calibri" w:hAnsi="Calibri" w:cs="Calibri"/>
                    <w:color w:val="000000"/>
                    <w:sz w:val="22"/>
                    <w:szCs w:val="22"/>
                  </w:rPr>
                </w:rPrChange>
              </w:rPr>
              <w:pPrChange w:id="255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560" w:author="瑋婷 徐" w:date="2025-01-03T16:50:00Z" w16du:dateUtc="2025-01-03T08:50:00Z">
              <w:r w:rsidRPr="00D51403">
                <w:rPr>
                  <w:rFonts w:ascii="Times New Roman" w:eastAsiaTheme="minorEastAsia" w:hAnsi="Times New Roman" w:cs="Times New Roman"/>
                  <w:color w:val="000000"/>
                  <w:rPrChange w:id="25561"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5562" w:author="瑋婷 徐" w:date="2025-01-03T17:01:00Z" w16du:dateUtc="2025-01-03T09:01:00Z">
              <w:tcPr>
                <w:tcW w:w="162" w:type="pct"/>
                <w:gridSpan w:val="2"/>
                <w:noWrap/>
                <w:vAlign w:val="center"/>
                <w:hideMark/>
              </w:tcPr>
            </w:tcPrChange>
          </w:tcPr>
          <w:p w14:paraId="188FE893"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63" w:author="瑋婷 徐" w:date="2025-01-03T16:50:00Z" w16du:dateUtc="2025-01-03T08:50:00Z"/>
                <w:rFonts w:ascii="Times New Roman" w:eastAsiaTheme="minorEastAsia" w:hAnsi="Times New Roman" w:cs="Times New Roman"/>
                <w:color w:val="000000"/>
                <w:rPrChange w:id="25564" w:author="瑋婷 徐" w:date="2025-01-04T22:53:00Z" w16du:dateUtc="2025-01-04T14:53:00Z">
                  <w:rPr>
                    <w:ins w:id="25565" w:author="瑋婷 徐" w:date="2025-01-03T16:50:00Z" w16du:dateUtc="2025-01-03T08:50:00Z"/>
                    <w:rFonts w:ascii="Calibri" w:hAnsi="Calibri" w:cs="Calibri"/>
                    <w:color w:val="000000"/>
                    <w:sz w:val="22"/>
                    <w:szCs w:val="22"/>
                  </w:rPr>
                </w:rPrChange>
              </w:rPr>
              <w:pPrChange w:id="255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567" w:author="瑋婷 徐" w:date="2025-01-03T17:01:00Z" w16du:dateUtc="2025-01-03T09:01:00Z">
              <w:tcPr>
                <w:tcW w:w="162" w:type="pct"/>
                <w:gridSpan w:val="2"/>
                <w:noWrap/>
                <w:vAlign w:val="center"/>
                <w:hideMark/>
              </w:tcPr>
            </w:tcPrChange>
          </w:tcPr>
          <w:p w14:paraId="63DA18D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68" w:author="瑋婷 徐" w:date="2025-01-03T16:50:00Z" w16du:dateUtc="2025-01-03T08:50:00Z"/>
                <w:rFonts w:ascii="Times New Roman" w:eastAsiaTheme="minorEastAsia" w:hAnsi="Times New Roman" w:cs="Times New Roman"/>
                <w:rPrChange w:id="25569" w:author="瑋婷 徐" w:date="2025-01-04T22:53:00Z" w16du:dateUtc="2025-01-04T14:53:00Z">
                  <w:rPr>
                    <w:ins w:id="25570" w:author="瑋婷 徐" w:date="2025-01-03T16:50:00Z" w16du:dateUtc="2025-01-03T08:50:00Z"/>
                    <w:rFonts w:ascii="Times New Roman" w:eastAsia="Times New Roman" w:hAnsi="Times New Roman" w:cs="Times New Roman"/>
                    <w:sz w:val="20"/>
                    <w:szCs w:val="20"/>
                  </w:rPr>
                </w:rPrChange>
              </w:rPr>
              <w:pPrChange w:id="2557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572" w:author="瑋婷 徐" w:date="2025-01-03T17:01:00Z" w16du:dateUtc="2025-01-03T09:01:00Z">
              <w:tcPr>
                <w:tcW w:w="162" w:type="pct"/>
                <w:gridSpan w:val="2"/>
                <w:noWrap/>
                <w:vAlign w:val="center"/>
                <w:hideMark/>
              </w:tcPr>
            </w:tcPrChange>
          </w:tcPr>
          <w:p w14:paraId="40F77D8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73" w:author="瑋婷 徐" w:date="2025-01-03T16:50:00Z" w16du:dateUtc="2025-01-03T08:50:00Z"/>
                <w:rFonts w:ascii="Times New Roman" w:eastAsiaTheme="minorEastAsia" w:hAnsi="Times New Roman" w:cs="Times New Roman"/>
                <w:rPrChange w:id="25574" w:author="瑋婷 徐" w:date="2025-01-04T22:53:00Z" w16du:dateUtc="2025-01-04T14:53:00Z">
                  <w:rPr>
                    <w:ins w:id="25575" w:author="瑋婷 徐" w:date="2025-01-03T16:50:00Z" w16du:dateUtc="2025-01-03T08:50:00Z"/>
                    <w:rFonts w:ascii="Times New Roman" w:eastAsia="Times New Roman" w:hAnsi="Times New Roman" w:cs="Times New Roman"/>
                    <w:sz w:val="20"/>
                    <w:szCs w:val="20"/>
                  </w:rPr>
                </w:rPrChange>
              </w:rPr>
              <w:pPrChange w:id="255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577" w:author="瑋婷 徐" w:date="2025-01-03T17:01:00Z" w16du:dateUtc="2025-01-03T09:01:00Z">
              <w:tcPr>
                <w:tcW w:w="162" w:type="pct"/>
                <w:gridSpan w:val="2"/>
                <w:noWrap/>
                <w:vAlign w:val="center"/>
                <w:hideMark/>
              </w:tcPr>
            </w:tcPrChange>
          </w:tcPr>
          <w:p w14:paraId="71971E7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78" w:author="瑋婷 徐" w:date="2025-01-03T16:50:00Z" w16du:dateUtc="2025-01-03T08:50:00Z"/>
                <w:rFonts w:ascii="Times New Roman" w:eastAsiaTheme="minorEastAsia" w:hAnsi="Times New Roman" w:cs="Times New Roman"/>
                <w:rPrChange w:id="25579" w:author="瑋婷 徐" w:date="2025-01-04T22:53:00Z" w16du:dateUtc="2025-01-04T14:53:00Z">
                  <w:rPr>
                    <w:ins w:id="25580" w:author="瑋婷 徐" w:date="2025-01-03T16:50:00Z" w16du:dateUtc="2025-01-03T08:50:00Z"/>
                    <w:rFonts w:ascii="Times New Roman" w:eastAsia="Times New Roman" w:hAnsi="Times New Roman" w:cs="Times New Roman"/>
                    <w:sz w:val="20"/>
                    <w:szCs w:val="20"/>
                  </w:rPr>
                </w:rPrChange>
              </w:rPr>
              <w:pPrChange w:id="2558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582" w:author="瑋婷 徐" w:date="2025-01-03T17:01:00Z" w16du:dateUtc="2025-01-03T09:01:00Z">
              <w:tcPr>
                <w:tcW w:w="162" w:type="pct"/>
                <w:gridSpan w:val="2"/>
                <w:noWrap/>
                <w:vAlign w:val="center"/>
                <w:hideMark/>
              </w:tcPr>
            </w:tcPrChange>
          </w:tcPr>
          <w:p w14:paraId="4D79DD6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83" w:author="瑋婷 徐" w:date="2025-01-03T16:50:00Z" w16du:dateUtc="2025-01-03T08:50:00Z"/>
                <w:rFonts w:ascii="Times New Roman" w:eastAsiaTheme="minorEastAsia" w:hAnsi="Times New Roman" w:cs="Times New Roman"/>
                <w:rPrChange w:id="25584" w:author="瑋婷 徐" w:date="2025-01-04T22:53:00Z" w16du:dateUtc="2025-01-04T14:53:00Z">
                  <w:rPr>
                    <w:ins w:id="25585" w:author="瑋婷 徐" w:date="2025-01-03T16:50:00Z" w16du:dateUtc="2025-01-03T08:50:00Z"/>
                    <w:rFonts w:ascii="Times New Roman" w:eastAsia="Times New Roman" w:hAnsi="Times New Roman" w:cs="Times New Roman"/>
                    <w:sz w:val="20"/>
                    <w:szCs w:val="20"/>
                  </w:rPr>
                </w:rPrChange>
              </w:rPr>
              <w:pPrChange w:id="255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587" w:author="瑋婷 徐" w:date="2025-01-03T17:01:00Z" w16du:dateUtc="2025-01-03T09:01:00Z">
              <w:tcPr>
                <w:tcW w:w="162" w:type="pct"/>
                <w:gridSpan w:val="2"/>
                <w:noWrap/>
                <w:vAlign w:val="center"/>
                <w:hideMark/>
              </w:tcPr>
            </w:tcPrChange>
          </w:tcPr>
          <w:p w14:paraId="572FAE9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88" w:author="瑋婷 徐" w:date="2025-01-03T16:50:00Z" w16du:dateUtc="2025-01-03T08:50:00Z"/>
                <w:rFonts w:ascii="Times New Roman" w:eastAsiaTheme="minorEastAsia" w:hAnsi="Times New Roman" w:cs="Times New Roman"/>
                <w:rPrChange w:id="25589" w:author="瑋婷 徐" w:date="2025-01-04T22:53:00Z" w16du:dateUtc="2025-01-04T14:53:00Z">
                  <w:rPr>
                    <w:ins w:id="25590" w:author="瑋婷 徐" w:date="2025-01-03T16:50:00Z" w16du:dateUtc="2025-01-03T08:50:00Z"/>
                    <w:rFonts w:ascii="Times New Roman" w:eastAsia="Times New Roman" w:hAnsi="Times New Roman" w:cs="Times New Roman"/>
                    <w:sz w:val="20"/>
                    <w:szCs w:val="20"/>
                  </w:rPr>
                </w:rPrChange>
              </w:rPr>
              <w:pPrChange w:id="2559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592" w:author="瑋婷 徐" w:date="2025-01-03T17:01:00Z" w16du:dateUtc="2025-01-03T09:01:00Z">
              <w:tcPr>
                <w:tcW w:w="162" w:type="pct"/>
                <w:gridSpan w:val="2"/>
                <w:noWrap/>
                <w:vAlign w:val="center"/>
                <w:hideMark/>
              </w:tcPr>
            </w:tcPrChange>
          </w:tcPr>
          <w:p w14:paraId="5B494EC3"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93" w:author="瑋婷 徐" w:date="2025-01-03T16:50:00Z" w16du:dateUtc="2025-01-03T08:50:00Z"/>
                <w:rFonts w:ascii="Times New Roman" w:eastAsiaTheme="minorEastAsia" w:hAnsi="Times New Roman" w:cs="Times New Roman"/>
                <w:rPrChange w:id="25594" w:author="瑋婷 徐" w:date="2025-01-04T22:53:00Z" w16du:dateUtc="2025-01-04T14:53:00Z">
                  <w:rPr>
                    <w:ins w:id="25595" w:author="瑋婷 徐" w:date="2025-01-03T16:50:00Z" w16du:dateUtc="2025-01-03T08:50:00Z"/>
                    <w:rFonts w:ascii="Times New Roman" w:eastAsia="Times New Roman" w:hAnsi="Times New Roman" w:cs="Times New Roman"/>
                    <w:sz w:val="20"/>
                    <w:szCs w:val="20"/>
                  </w:rPr>
                </w:rPrChange>
              </w:rPr>
              <w:pPrChange w:id="255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597" w:author="瑋婷 徐" w:date="2025-01-03T17:01:00Z" w16du:dateUtc="2025-01-03T09:01:00Z">
              <w:tcPr>
                <w:tcW w:w="162" w:type="pct"/>
                <w:gridSpan w:val="2"/>
                <w:noWrap/>
                <w:vAlign w:val="center"/>
                <w:hideMark/>
              </w:tcPr>
            </w:tcPrChange>
          </w:tcPr>
          <w:p w14:paraId="265F775E"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598" w:author="瑋婷 徐" w:date="2025-01-03T16:50:00Z" w16du:dateUtc="2025-01-03T08:50:00Z"/>
                <w:rFonts w:ascii="Times New Roman" w:eastAsiaTheme="minorEastAsia" w:hAnsi="Times New Roman" w:cs="Times New Roman"/>
                <w:rPrChange w:id="25599" w:author="瑋婷 徐" w:date="2025-01-04T22:53:00Z" w16du:dateUtc="2025-01-04T14:53:00Z">
                  <w:rPr>
                    <w:ins w:id="25600" w:author="瑋婷 徐" w:date="2025-01-03T16:50:00Z" w16du:dateUtc="2025-01-03T08:50:00Z"/>
                    <w:rFonts w:ascii="Times New Roman" w:eastAsia="Times New Roman" w:hAnsi="Times New Roman" w:cs="Times New Roman"/>
                    <w:sz w:val="20"/>
                    <w:szCs w:val="20"/>
                  </w:rPr>
                </w:rPrChange>
              </w:rPr>
              <w:pPrChange w:id="256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602" w:author="瑋婷 徐" w:date="2025-01-03T17:01:00Z" w16du:dateUtc="2025-01-03T09:01:00Z">
              <w:tcPr>
                <w:tcW w:w="162" w:type="pct"/>
                <w:gridSpan w:val="2"/>
                <w:noWrap/>
                <w:vAlign w:val="center"/>
                <w:hideMark/>
              </w:tcPr>
            </w:tcPrChange>
          </w:tcPr>
          <w:p w14:paraId="3773138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603" w:author="瑋婷 徐" w:date="2025-01-03T16:50:00Z" w16du:dateUtc="2025-01-03T08:50:00Z"/>
                <w:rFonts w:ascii="Times New Roman" w:eastAsiaTheme="minorEastAsia" w:hAnsi="Times New Roman" w:cs="Times New Roman"/>
                <w:rPrChange w:id="25604" w:author="瑋婷 徐" w:date="2025-01-04T22:53:00Z" w16du:dateUtc="2025-01-04T14:53:00Z">
                  <w:rPr>
                    <w:ins w:id="25605" w:author="瑋婷 徐" w:date="2025-01-03T16:50:00Z" w16du:dateUtc="2025-01-03T08:50:00Z"/>
                    <w:rFonts w:ascii="Times New Roman" w:eastAsia="Times New Roman" w:hAnsi="Times New Roman" w:cs="Times New Roman"/>
                    <w:sz w:val="20"/>
                    <w:szCs w:val="20"/>
                  </w:rPr>
                </w:rPrChange>
              </w:rPr>
              <w:pPrChange w:id="2560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5607" w:author="瑋婷 徐" w:date="2025-01-03T17:01:00Z" w16du:dateUtc="2025-01-03T09:01:00Z">
              <w:tcPr>
                <w:tcW w:w="164" w:type="pct"/>
                <w:noWrap/>
                <w:vAlign w:val="center"/>
                <w:hideMark/>
              </w:tcPr>
            </w:tcPrChange>
          </w:tcPr>
          <w:p w14:paraId="54C1460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608" w:author="瑋婷 徐" w:date="2025-01-03T16:50:00Z" w16du:dateUtc="2025-01-03T08:50:00Z"/>
                <w:rFonts w:ascii="Times New Roman" w:eastAsiaTheme="minorEastAsia" w:hAnsi="Times New Roman" w:cs="Times New Roman"/>
                <w:rPrChange w:id="25609" w:author="瑋婷 徐" w:date="2025-01-04T22:53:00Z" w16du:dateUtc="2025-01-04T14:53:00Z">
                  <w:rPr>
                    <w:ins w:id="25610" w:author="瑋婷 徐" w:date="2025-01-03T16:50:00Z" w16du:dateUtc="2025-01-03T08:50:00Z"/>
                    <w:rFonts w:ascii="Times New Roman" w:eastAsia="Times New Roman" w:hAnsi="Times New Roman" w:cs="Times New Roman"/>
                    <w:sz w:val="20"/>
                    <w:szCs w:val="20"/>
                  </w:rPr>
                </w:rPrChange>
              </w:rPr>
              <w:pPrChange w:id="256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D51403" w14:paraId="55BFA741" w14:textId="77777777" w:rsidTr="003C19C7">
        <w:trPr>
          <w:cnfStyle w:val="000000100000" w:firstRow="0" w:lastRow="0" w:firstColumn="0" w:lastColumn="0" w:oddVBand="0" w:evenVBand="0" w:oddHBand="1" w:evenHBand="0" w:firstRowFirstColumn="0" w:firstRowLastColumn="0" w:lastRowFirstColumn="0" w:lastRowLastColumn="0"/>
          <w:trHeight w:val="300"/>
          <w:ins w:id="25612"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273BAB14" w14:textId="77777777" w:rsidR="003C19C7" w:rsidRPr="00D51403" w:rsidRDefault="003C19C7">
            <w:pPr>
              <w:spacing w:line="360" w:lineRule="auto"/>
              <w:jc w:val="both"/>
              <w:rPr>
                <w:ins w:id="25613" w:author="瑋婷 徐" w:date="2025-01-03T16:50:00Z" w16du:dateUtc="2025-01-03T08:50:00Z"/>
                <w:rFonts w:ascii="Times New Roman" w:eastAsiaTheme="minorEastAsia" w:hAnsi="Times New Roman" w:cs="Times New Roman"/>
                <w:b w:val="0"/>
                <w:bCs w:val="0"/>
                <w:color w:val="000000"/>
                <w:rPrChange w:id="25614" w:author="瑋婷 徐" w:date="2025-01-04T22:53:00Z" w16du:dateUtc="2025-01-04T14:53:00Z">
                  <w:rPr>
                    <w:ins w:id="25615" w:author="瑋婷 徐" w:date="2025-01-03T16:50:00Z" w16du:dateUtc="2025-01-03T08:50:00Z"/>
                    <w:rFonts w:ascii="Calibri" w:hAnsi="Calibri" w:cs="Calibri"/>
                    <w:color w:val="000000"/>
                    <w:sz w:val="22"/>
                    <w:szCs w:val="22"/>
                  </w:rPr>
                </w:rPrChange>
              </w:rPr>
              <w:pPrChange w:id="25616" w:author="瑋婷 徐" w:date="2025-01-03T16:55:00Z" w16du:dateUtc="2025-01-03T08:55:00Z">
                <w:pPr/>
              </w:pPrChange>
            </w:pPr>
            <w:ins w:id="25617" w:author="瑋婷 徐" w:date="2025-01-03T16:50:00Z" w16du:dateUtc="2025-01-03T08:50:00Z">
              <w:r w:rsidRPr="00D51403">
                <w:rPr>
                  <w:rFonts w:ascii="Times New Roman" w:eastAsiaTheme="minorEastAsia" w:hAnsi="Times New Roman" w:cs="Times New Roman" w:hint="eastAsia"/>
                  <w:b w:val="0"/>
                  <w:bCs w:val="0"/>
                  <w:color w:val="000000"/>
                  <w:rPrChange w:id="25618" w:author="瑋婷 徐" w:date="2025-01-04T22:53:00Z" w16du:dateUtc="2025-01-04T14:53:00Z">
                    <w:rPr>
                      <w:rFonts w:ascii="Calibri" w:hAnsi="Calibri" w:cs="Calibri" w:hint="eastAsia"/>
                      <w:color w:val="000000"/>
                      <w:sz w:val="22"/>
                      <w:szCs w:val="22"/>
                    </w:rPr>
                  </w:rPrChange>
                </w:rPr>
                <w:t>黃胸藪眉</w:t>
              </w:r>
              <w:r w:rsidRPr="00D51403">
                <w:rPr>
                  <w:rFonts w:ascii="Times New Roman" w:eastAsiaTheme="minorEastAsia" w:hAnsi="Times New Roman" w:cs="Times New Roman"/>
                  <w:b w:val="0"/>
                  <w:bCs w:val="0"/>
                  <w:color w:val="000000"/>
                  <w:rPrChange w:id="25619" w:author="瑋婷 徐" w:date="2025-01-04T22:53:00Z" w16du:dateUtc="2025-01-04T14:53:00Z">
                    <w:rPr>
                      <w:rFonts w:ascii="Calibri" w:hAnsi="Calibri" w:cs="Calibri"/>
                      <w:color w:val="000000"/>
                      <w:sz w:val="22"/>
                      <w:szCs w:val="22"/>
                    </w:rPr>
                  </w:rPrChange>
                </w:rPr>
                <w:t xml:space="preserve"> </w:t>
              </w:r>
              <w:r w:rsidRPr="00D51403">
                <w:rPr>
                  <w:b w:val="0"/>
                  <w:bCs w:val="0"/>
                  <w:color w:val="000000"/>
                  <w:rPrChange w:id="25620"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5621" w:author="瑋婷 徐" w:date="2025-01-04T22:53:00Z" w16du:dateUtc="2025-01-04T14:53:00Z">
                    <w:rPr>
                      <w:rFonts w:ascii="Calibri" w:hAnsi="Calibri" w:cs="Calibri"/>
                      <w:color w:val="000000"/>
                      <w:sz w:val="22"/>
                      <w:szCs w:val="22"/>
                    </w:rPr>
                  </w:rPrChange>
                </w:rPr>
                <w:t xml:space="preserve"> III</w:t>
              </w:r>
            </w:ins>
          </w:p>
        </w:tc>
        <w:tc>
          <w:tcPr>
            <w:tcW w:w="904" w:type="pct"/>
            <w:vAlign w:val="center"/>
            <w:hideMark/>
          </w:tcPr>
          <w:p w14:paraId="371EDFC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622" w:author="瑋婷 徐" w:date="2025-01-03T16:50:00Z" w16du:dateUtc="2025-01-03T08:50:00Z"/>
                <w:rFonts w:ascii="Times New Roman" w:eastAsiaTheme="minorEastAsia" w:hAnsi="Times New Roman" w:cs="Times New Roman"/>
                <w:i/>
                <w:iCs/>
                <w:color w:val="000000"/>
                <w:rPrChange w:id="25623" w:author="瑋婷 徐" w:date="2025-01-04T22:53:00Z" w16du:dateUtc="2025-01-04T14:53:00Z">
                  <w:rPr>
                    <w:ins w:id="25624" w:author="瑋婷 徐" w:date="2025-01-03T16:50:00Z" w16du:dateUtc="2025-01-03T08:50:00Z"/>
                    <w:rFonts w:ascii="Calibri" w:hAnsi="Calibri" w:cs="Calibri"/>
                    <w:i/>
                    <w:iCs/>
                    <w:color w:val="000000"/>
                    <w:sz w:val="22"/>
                    <w:szCs w:val="22"/>
                  </w:rPr>
                </w:rPrChange>
              </w:rPr>
              <w:pPrChange w:id="256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626" w:author="瑋婷 徐" w:date="2025-01-03T16:50:00Z" w16du:dateUtc="2025-01-03T08:50:00Z">
              <w:r w:rsidRPr="00D51403">
                <w:rPr>
                  <w:rFonts w:ascii="Times New Roman" w:eastAsiaTheme="minorEastAsia" w:hAnsi="Times New Roman" w:cs="Times New Roman"/>
                  <w:i/>
                  <w:iCs/>
                  <w:color w:val="000000"/>
                  <w:rPrChange w:id="25627" w:author="瑋婷 徐" w:date="2025-01-04T22:53:00Z" w16du:dateUtc="2025-01-04T14:53:00Z">
                    <w:rPr>
                      <w:rFonts w:ascii="Calibri" w:hAnsi="Calibri" w:cs="Calibri"/>
                      <w:i/>
                      <w:iCs/>
                      <w:color w:val="000000"/>
                      <w:sz w:val="22"/>
                      <w:szCs w:val="22"/>
                    </w:rPr>
                  </w:rPrChange>
                </w:rPr>
                <w:t>Liocichla steerii</w:t>
              </w:r>
            </w:ins>
          </w:p>
        </w:tc>
        <w:tc>
          <w:tcPr>
            <w:tcW w:w="162" w:type="pct"/>
            <w:noWrap/>
            <w:vAlign w:val="center"/>
            <w:hideMark/>
          </w:tcPr>
          <w:p w14:paraId="367ABF83"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628" w:author="瑋婷 徐" w:date="2025-01-03T16:50:00Z" w16du:dateUtc="2025-01-03T08:50:00Z"/>
                <w:rFonts w:ascii="Times New Roman" w:eastAsiaTheme="minorEastAsia" w:hAnsi="Times New Roman" w:cs="Times New Roman"/>
                <w:color w:val="000000"/>
                <w:rPrChange w:id="25629" w:author="瑋婷 徐" w:date="2025-01-04T22:53:00Z" w16du:dateUtc="2025-01-04T14:53:00Z">
                  <w:rPr>
                    <w:ins w:id="25630" w:author="瑋婷 徐" w:date="2025-01-03T16:50:00Z" w16du:dateUtc="2025-01-03T08:50:00Z"/>
                    <w:rFonts w:ascii="Calibri" w:hAnsi="Calibri" w:cs="Calibri"/>
                    <w:color w:val="000000"/>
                    <w:sz w:val="22"/>
                    <w:szCs w:val="22"/>
                  </w:rPr>
                </w:rPrChange>
              </w:rPr>
              <w:pPrChange w:id="2563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632" w:author="瑋婷 徐" w:date="2025-01-03T16:50:00Z" w16du:dateUtc="2025-01-03T08:50:00Z">
              <w:r w:rsidRPr="00D51403">
                <w:rPr>
                  <w:rFonts w:ascii="Times New Roman" w:eastAsiaTheme="minorEastAsia" w:hAnsi="Times New Roman" w:cs="Times New Roman"/>
                  <w:color w:val="000000"/>
                  <w:rPrChange w:id="2563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E11DA9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634" w:author="瑋婷 徐" w:date="2025-01-03T16:50:00Z" w16du:dateUtc="2025-01-03T08:50:00Z"/>
                <w:rFonts w:ascii="Times New Roman" w:eastAsiaTheme="minorEastAsia" w:hAnsi="Times New Roman" w:cs="Times New Roman"/>
                <w:color w:val="000000"/>
                <w:rPrChange w:id="25635" w:author="瑋婷 徐" w:date="2025-01-04T22:53:00Z" w16du:dateUtc="2025-01-04T14:53:00Z">
                  <w:rPr>
                    <w:ins w:id="25636" w:author="瑋婷 徐" w:date="2025-01-03T16:50:00Z" w16du:dateUtc="2025-01-03T08:50:00Z"/>
                    <w:rFonts w:ascii="Calibri" w:hAnsi="Calibri" w:cs="Calibri"/>
                    <w:color w:val="000000"/>
                    <w:sz w:val="22"/>
                    <w:szCs w:val="22"/>
                  </w:rPr>
                </w:rPrChange>
              </w:rPr>
              <w:pPrChange w:id="2563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638" w:author="瑋婷 徐" w:date="2025-01-03T16:50:00Z" w16du:dateUtc="2025-01-03T08:50:00Z">
              <w:r w:rsidRPr="00D51403">
                <w:rPr>
                  <w:rFonts w:ascii="Times New Roman" w:eastAsiaTheme="minorEastAsia" w:hAnsi="Times New Roman" w:cs="Times New Roman"/>
                  <w:color w:val="000000"/>
                  <w:rPrChange w:id="2563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DFC5A3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640" w:author="瑋婷 徐" w:date="2025-01-03T16:50:00Z" w16du:dateUtc="2025-01-03T08:50:00Z"/>
                <w:rFonts w:ascii="Times New Roman" w:eastAsiaTheme="minorEastAsia" w:hAnsi="Times New Roman" w:cs="Times New Roman"/>
                <w:color w:val="000000"/>
                <w:rPrChange w:id="25641" w:author="瑋婷 徐" w:date="2025-01-04T22:53:00Z" w16du:dateUtc="2025-01-04T14:53:00Z">
                  <w:rPr>
                    <w:ins w:id="25642" w:author="瑋婷 徐" w:date="2025-01-03T16:50:00Z" w16du:dateUtc="2025-01-03T08:50:00Z"/>
                    <w:rFonts w:ascii="Calibri" w:hAnsi="Calibri" w:cs="Calibri"/>
                    <w:color w:val="000000"/>
                    <w:sz w:val="22"/>
                    <w:szCs w:val="22"/>
                  </w:rPr>
                </w:rPrChange>
              </w:rPr>
              <w:pPrChange w:id="2564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644" w:author="瑋婷 徐" w:date="2025-01-03T16:50:00Z" w16du:dateUtc="2025-01-03T08:50:00Z">
              <w:r w:rsidRPr="00D51403">
                <w:rPr>
                  <w:rFonts w:ascii="Times New Roman" w:eastAsiaTheme="minorEastAsia" w:hAnsi="Times New Roman" w:cs="Times New Roman"/>
                  <w:color w:val="000000"/>
                  <w:rPrChange w:id="2564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451E4ED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646" w:author="瑋婷 徐" w:date="2025-01-03T16:50:00Z" w16du:dateUtc="2025-01-03T08:50:00Z"/>
                <w:rFonts w:ascii="Times New Roman" w:eastAsiaTheme="minorEastAsia" w:hAnsi="Times New Roman" w:cs="Times New Roman"/>
                <w:color w:val="000000"/>
                <w:rPrChange w:id="25647" w:author="瑋婷 徐" w:date="2025-01-04T22:53:00Z" w16du:dateUtc="2025-01-04T14:53:00Z">
                  <w:rPr>
                    <w:ins w:id="25648" w:author="瑋婷 徐" w:date="2025-01-03T16:50:00Z" w16du:dateUtc="2025-01-03T08:50:00Z"/>
                    <w:rFonts w:ascii="Calibri" w:hAnsi="Calibri" w:cs="Calibri"/>
                    <w:color w:val="000000"/>
                    <w:sz w:val="22"/>
                    <w:szCs w:val="22"/>
                  </w:rPr>
                </w:rPrChange>
              </w:rPr>
              <w:pPrChange w:id="2564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650" w:author="瑋婷 徐" w:date="2025-01-03T16:50:00Z" w16du:dateUtc="2025-01-03T08:50:00Z">
              <w:r w:rsidRPr="00D51403">
                <w:rPr>
                  <w:rFonts w:ascii="Times New Roman" w:eastAsiaTheme="minorEastAsia" w:hAnsi="Times New Roman" w:cs="Times New Roman"/>
                  <w:color w:val="000000"/>
                  <w:rPrChange w:id="25651"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6C28969"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652" w:author="瑋婷 徐" w:date="2025-01-03T16:50:00Z" w16du:dateUtc="2025-01-03T08:50:00Z"/>
                <w:rFonts w:ascii="Times New Roman" w:eastAsiaTheme="minorEastAsia" w:hAnsi="Times New Roman" w:cs="Times New Roman"/>
                <w:color w:val="000000"/>
                <w:rPrChange w:id="25653" w:author="瑋婷 徐" w:date="2025-01-04T22:53:00Z" w16du:dateUtc="2025-01-04T14:53:00Z">
                  <w:rPr>
                    <w:ins w:id="25654" w:author="瑋婷 徐" w:date="2025-01-03T16:50:00Z" w16du:dateUtc="2025-01-03T08:50:00Z"/>
                    <w:rFonts w:ascii="Calibri" w:hAnsi="Calibri" w:cs="Calibri"/>
                    <w:color w:val="000000"/>
                    <w:sz w:val="22"/>
                    <w:szCs w:val="22"/>
                  </w:rPr>
                </w:rPrChange>
              </w:rPr>
              <w:pPrChange w:id="2565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01E40A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656" w:author="瑋婷 徐" w:date="2025-01-03T16:50:00Z" w16du:dateUtc="2025-01-03T08:50:00Z"/>
                <w:rFonts w:ascii="Times New Roman" w:eastAsiaTheme="minorEastAsia" w:hAnsi="Times New Roman" w:cs="Times New Roman"/>
                <w:color w:val="000000"/>
                <w:rPrChange w:id="25657" w:author="瑋婷 徐" w:date="2025-01-04T22:53:00Z" w16du:dateUtc="2025-01-04T14:53:00Z">
                  <w:rPr>
                    <w:ins w:id="25658" w:author="瑋婷 徐" w:date="2025-01-03T16:50:00Z" w16du:dateUtc="2025-01-03T08:50:00Z"/>
                    <w:rFonts w:ascii="Calibri" w:hAnsi="Calibri" w:cs="Calibri"/>
                    <w:color w:val="000000"/>
                    <w:sz w:val="22"/>
                    <w:szCs w:val="22"/>
                  </w:rPr>
                </w:rPrChange>
              </w:rPr>
              <w:pPrChange w:id="2565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660" w:author="瑋婷 徐" w:date="2025-01-03T16:50:00Z" w16du:dateUtc="2025-01-03T08:50:00Z">
              <w:r w:rsidRPr="00D51403">
                <w:rPr>
                  <w:rFonts w:ascii="Times New Roman" w:eastAsiaTheme="minorEastAsia" w:hAnsi="Times New Roman" w:cs="Times New Roman"/>
                  <w:color w:val="000000"/>
                  <w:rPrChange w:id="25661"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3A4549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662" w:author="瑋婷 徐" w:date="2025-01-03T16:50:00Z" w16du:dateUtc="2025-01-03T08:50:00Z"/>
                <w:rFonts w:ascii="Times New Roman" w:eastAsiaTheme="minorEastAsia" w:hAnsi="Times New Roman" w:cs="Times New Roman"/>
                <w:color w:val="000000"/>
                <w:rPrChange w:id="25663" w:author="瑋婷 徐" w:date="2025-01-04T22:53:00Z" w16du:dateUtc="2025-01-04T14:53:00Z">
                  <w:rPr>
                    <w:ins w:id="25664" w:author="瑋婷 徐" w:date="2025-01-03T16:50:00Z" w16du:dateUtc="2025-01-03T08:50:00Z"/>
                    <w:rFonts w:ascii="Calibri" w:hAnsi="Calibri" w:cs="Calibri"/>
                    <w:color w:val="000000"/>
                    <w:sz w:val="22"/>
                    <w:szCs w:val="22"/>
                  </w:rPr>
                </w:rPrChange>
              </w:rPr>
              <w:pPrChange w:id="2566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24ED91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666" w:author="瑋婷 徐" w:date="2025-01-03T16:50:00Z" w16du:dateUtc="2025-01-03T08:50:00Z"/>
                <w:rFonts w:ascii="Times New Roman" w:eastAsiaTheme="minorEastAsia" w:hAnsi="Times New Roman" w:cs="Times New Roman"/>
                <w:color w:val="000000"/>
                <w:rPrChange w:id="25667" w:author="瑋婷 徐" w:date="2025-01-04T22:53:00Z" w16du:dateUtc="2025-01-04T14:53:00Z">
                  <w:rPr>
                    <w:ins w:id="25668" w:author="瑋婷 徐" w:date="2025-01-03T16:50:00Z" w16du:dateUtc="2025-01-03T08:50:00Z"/>
                    <w:rFonts w:ascii="Calibri" w:hAnsi="Calibri" w:cs="Calibri"/>
                    <w:color w:val="000000"/>
                    <w:sz w:val="22"/>
                    <w:szCs w:val="22"/>
                  </w:rPr>
                </w:rPrChange>
              </w:rPr>
              <w:pPrChange w:id="2566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670" w:author="瑋婷 徐" w:date="2025-01-03T16:50:00Z" w16du:dateUtc="2025-01-03T08:50:00Z">
              <w:r w:rsidRPr="00D51403">
                <w:rPr>
                  <w:rFonts w:ascii="Times New Roman" w:eastAsiaTheme="minorEastAsia" w:hAnsi="Times New Roman" w:cs="Times New Roman"/>
                  <w:color w:val="000000"/>
                  <w:rPrChange w:id="25671"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5EBEB5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672" w:author="瑋婷 徐" w:date="2025-01-03T16:50:00Z" w16du:dateUtc="2025-01-03T08:50:00Z"/>
                <w:rFonts w:ascii="Times New Roman" w:eastAsiaTheme="minorEastAsia" w:hAnsi="Times New Roman" w:cs="Times New Roman"/>
                <w:color w:val="000000"/>
                <w:rPrChange w:id="25673" w:author="瑋婷 徐" w:date="2025-01-04T22:53:00Z" w16du:dateUtc="2025-01-04T14:53:00Z">
                  <w:rPr>
                    <w:ins w:id="25674" w:author="瑋婷 徐" w:date="2025-01-03T16:50:00Z" w16du:dateUtc="2025-01-03T08:50:00Z"/>
                    <w:rFonts w:ascii="Calibri" w:hAnsi="Calibri" w:cs="Calibri"/>
                    <w:color w:val="000000"/>
                    <w:sz w:val="22"/>
                    <w:szCs w:val="22"/>
                  </w:rPr>
                </w:rPrChange>
              </w:rPr>
              <w:pPrChange w:id="2567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676" w:author="瑋婷 徐" w:date="2025-01-03T16:50:00Z" w16du:dateUtc="2025-01-03T08:50:00Z">
              <w:r w:rsidRPr="00D51403">
                <w:rPr>
                  <w:rFonts w:ascii="Times New Roman" w:eastAsiaTheme="minorEastAsia" w:hAnsi="Times New Roman" w:cs="Times New Roman"/>
                  <w:color w:val="000000"/>
                  <w:rPrChange w:id="2567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6B0AFE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678" w:author="瑋婷 徐" w:date="2025-01-03T16:50:00Z" w16du:dateUtc="2025-01-03T08:50:00Z"/>
                <w:rFonts w:ascii="Times New Roman" w:eastAsiaTheme="minorEastAsia" w:hAnsi="Times New Roman" w:cs="Times New Roman"/>
                <w:color w:val="000000"/>
                <w:rPrChange w:id="25679" w:author="瑋婷 徐" w:date="2025-01-04T22:53:00Z" w16du:dateUtc="2025-01-04T14:53:00Z">
                  <w:rPr>
                    <w:ins w:id="25680" w:author="瑋婷 徐" w:date="2025-01-03T16:50:00Z" w16du:dateUtc="2025-01-03T08:50:00Z"/>
                    <w:rFonts w:ascii="Calibri" w:hAnsi="Calibri" w:cs="Calibri"/>
                    <w:color w:val="000000"/>
                    <w:sz w:val="22"/>
                    <w:szCs w:val="22"/>
                  </w:rPr>
                </w:rPrChange>
              </w:rPr>
              <w:pPrChange w:id="2568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682" w:author="瑋婷 徐" w:date="2025-01-03T16:50:00Z" w16du:dateUtc="2025-01-03T08:50:00Z">
              <w:r w:rsidRPr="00D51403">
                <w:rPr>
                  <w:rFonts w:ascii="Times New Roman" w:eastAsiaTheme="minorEastAsia" w:hAnsi="Times New Roman" w:cs="Times New Roman"/>
                  <w:color w:val="000000"/>
                  <w:rPrChange w:id="2568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359842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684" w:author="瑋婷 徐" w:date="2025-01-03T16:50:00Z" w16du:dateUtc="2025-01-03T08:50:00Z"/>
                <w:rFonts w:ascii="Times New Roman" w:eastAsiaTheme="minorEastAsia" w:hAnsi="Times New Roman" w:cs="Times New Roman"/>
                <w:color w:val="000000"/>
                <w:rPrChange w:id="25685" w:author="瑋婷 徐" w:date="2025-01-04T22:53:00Z" w16du:dateUtc="2025-01-04T14:53:00Z">
                  <w:rPr>
                    <w:ins w:id="25686" w:author="瑋婷 徐" w:date="2025-01-03T16:50:00Z" w16du:dateUtc="2025-01-03T08:50:00Z"/>
                    <w:rFonts w:ascii="Calibri" w:hAnsi="Calibri" w:cs="Calibri"/>
                    <w:color w:val="000000"/>
                    <w:sz w:val="22"/>
                    <w:szCs w:val="22"/>
                  </w:rPr>
                </w:rPrChange>
              </w:rPr>
              <w:pPrChange w:id="2568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688" w:author="瑋婷 徐" w:date="2025-01-03T16:50:00Z" w16du:dateUtc="2025-01-03T08:50:00Z">
              <w:r w:rsidRPr="00D51403">
                <w:rPr>
                  <w:rFonts w:ascii="Times New Roman" w:eastAsiaTheme="minorEastAsia" w:hAnsi="Times New Roman" w:cs="Times New Roman"/>
                  <w:color w:val="000000"/>
                  <w:rPrChange w:id="2568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C2F34A5"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690" w:author="瑋婷 徐" w:date="2025-01-03T16:50:00Z" w16du:dateUtc="2025-01-03T08:50:00Z"/>
                <w:rFonts w:ascii="Times New Roman" w:eastAsiaTheme="minorEastAsia" w:hAnsi="Times New Roman" w:cs="Times New Roman"/>
                <w:color w:val="000000"/>
                <w:rPrChange w:id="25691" w:author="瑋婷 徐" w:date="2025-01-04T22:53:00Z" w16du:dateUtc="2025-01-04T14:53:00Z">
                  <w:rPr>
                    <w:ins w:id="25692" w:author="瑋婷 徐" w:date="2025-01-03T16:50:00Z" w16du:dateUtc="2025-01-03T08:50:00Z"/>
                    <w:rFonts w:ascii="Calibri" w:hAnsi="Calibri" w:cs="Calibri"/>
                    <w:color w:val="000000"/>
                    <w:sz w:val="22"/>
                    <w:szCs w:val="22"/>
                  </w:rPr>
                </w:rPrChange>
              </w:rPr>
              <w:pPrChange w:id="256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694" w:author="瑋婷 徐" w:date="2025-01-03T16:50:00Z" w16du:dateUtc="2025-01-03T08:50:00Z">
              <w:r w:rsidRPr="00D51403">
                <w:rPr>
                  <w:rFonts w:ascii="Times New Roman" w:eastAsiaTheme="minorEastAsia" w:hAnsi="Times New Roman" w:cs="Times New Roman"/>
                  <w:color w:val="000000"/>
                  <w:rPrChange w:id="2569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A03501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696" w:author="瑋婷 徐" w:date="2025-01-03T16:50:00Z" w16du:dateUtc="2025-01-03T08:50:00Z"/>
                <w:rFonts w:ascii="Times New Roman" w:eastAsiaTheme="minorEastAsia" w:hAnsi="Times New Roman" w:cs="Times New Roman"/>
                <w:color w:val="000000"/>
                <w:rPrChange w:id="25697" w:author="瑋婷 徐" w:date="2025-01-04T22:53:00Z" w16du:dateUtc="2025-01-04T14:53:00Z">
                  <w:rPr>
                    <w:ins w:id="25698" w:author="瑋婷 徐" w:date="2025-01-03T16:50:00Z" w16du:dateUtc="2025-01-03T08:50:00Z"/>
                    <w:rFonts w:ascii="Calibri" w:hAnsi="Calibri" w:cs="Calibri"/>
                    <w:color w:val="000000"/>
                    <w:sz w:val="22"/>
                    <w:szCs w:val="22"/>
                  </w:rPr>
                </w:rPrChange>
              </w:rPr>
              <w:pPrChange w:id="2569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C2389D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700" w:author="瑋婷 徐" w:date="2025-01-03T16:50:00Z" w16du:dateUtc="2025-01-03T08:50:00Z"/>
                <w:rFonts w:ascii="Times New Roman" w:eastAsiaTheme="minorEastAsia" w:hAnsi="Times New Roman" w:cs="Times New Roman"/>
                <w:rPrChange w:id="25701" w:author="瑋婷 徐" w:date="2025-01-04T22:53:00Z" w16du:dateUtc="2025-01-04T14:53:00Z">
                  <w:rPr>
                    <w:ins w:id="25702" w:author="瑋婷 徐" w:date="2025-01-03T16:50:00Z" w16du:dateUtc="2025-01-03T08:50:00Z"/>
                    <w:rFonts w:ascii="Times New Roman" w:eastAsia="Times New Roman" w:hAnsi="Times New Roman" w:cs="Times New Roman"/>
                    <w:sz w:val="20"/>
                    <w:szCs w:val="20"/>
                  </w:rPr>
                </w:rPrChange>
              </w:rPr>
              <w:pPrChange w:id="2570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A6D06D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704" w:author="瑋婷 徐" w:date="2025-01-03T16:50:00Z" w16du:dateUtc="2025-01-03T08:50:00Z"/>
                <w:rFonts w:ascii="Times New Roman" w:eastAsiaTheme="minorEastAsia" w:hAnsi="Times New Roman" w:cs="Times New Roman"/>
                <w:rPrChange w:id="25705" w:author="瑋婷 徐" w:date="2025-01-04T22:53:00Z" w16du:dateUtc="2025-01-04T14:53:00Z">
                  <w:rPr>
                    <w:ins w:id="25706" w:author="瑋婷 徐" w:date="2025-01-03T16:50:00Z" w16du:dateUtc="2025-01-03T08:50:00Z"/>
                    <w:rFonts w:ascii="Times New Roman" w:eastAsia="Times New Roman" w:hAnsi="Times New Roman" w:cs="Times New Roman"/>
                    <w:sz w:val="20"/>
                    <w:szCs w:val="20"/>
                  </w:rPr>
                </w:rPrChange>
              </w:rPr>
              <w:pPrChange w:id="2570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3ACC70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708" w:author="瑋婷 徐" w:date="2025-01-03T16:50:00Z" w16du:dateUtc="2025-01-03T08:50:00Z"/>
                <w:rFonts w:ascii="Times New Roman" w:eastAsiaTheme="minorEastAsia" w:hAnsi="Times New Roman" w:cs="Times New Roman"/>
                <w:rPrChange w:id="25709" w:author="瑋婷 徐" w:date="2025-01-04T22:53:00Z" w16du:dateUtc="2025-01-04T14:53:00Z">
                  <w:rPr>
                    <w:ins w:id="25710" w:author="瑋婷 徐" w:date="2025-01-03T16:50:00Z" w16du:dateUtc="2025-01-03T08:50:00Z"/>
                    <w:rFonts w:ascii="Times New Roman" w:eastAsia="Times New Roman" w:hAnsi="Times New Roman" w:cs="Times New Roman"/>
                    <w:sz w:val="20"/>
                    <w:szCs w:val="20"/>
                  </w:rPr>
                </w:rPrChange>
              </w:rPr>
              <w:pPrChange w:id="2571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65CAF6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712" w:author="瑋婷 徐" w:date="2025-01-03T16:50:00Z" w16du:dateUtc="2025-01-03T08:50:00Z"/>
                <w:rFonts w:ascii="Times New Roman" w:eastAsiaTheme="minorEastAsia" w:hAnsi="Times New Roman" w:cs="Times New Roman"/>
                <w:rPrChange w:id="25713" w:author="瑋婷 徐" w:date="2025-01-04T22:53:00Z" w16du:dateUtc="2025-01-04T14:53:00Z">
                  <w:rPr>
                    <w:ins w:id="25714" w:author="瑋婷 徐" w:date="2025-01-03T16:50:00Z" w16du:dateUtc="2025-01-03T08:50:00Z"/>
                    <w:rFonts w:ascii="Times New Roman" w:eastAsia="Times New Roman" w:hAnsi="Times New Roman" w:cs="Times New Roman"/>
                    <w:sz w:val="20"/>
                    <w:szCs w:val="20"/>
                  </w:rPr>
                </w:rPrChange>
              </w:rPr>
              <w:pPrChange w:id="2571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CC234B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716" w:author="瑋婷 徐" w:date="2025-01-03T16:50:00Z" w16du:dateUtc="2025-01-03T08:50:00Z"/>
                <w:rFonts w:ascii="Times New Roman" w:eastAsiaTheme="minorEastAsia" w:hAnsi="Times New Roman" w:cs="Times New Roman"/>
                <w:rPrChange w:id="25717" w:author="瑋婷 徐" w:date="2025-01-04T22:53:00Z" w16du:dateUtc="2025-01-04T14:53:00Z">
                  <w:rPr>
                    <w:ins w:id="25718" w:author="瑋婷 徐" w:date="2025-01-03T16:50:00Z" w16du:dateUtc="2025-01-03T08:50:00Z"/>
                    <w:rFonts w:ascii="Times New Roman" w:eastAsia="Times New Roman" w:hAnsi="Times New Roman" w:cs="Times New Roman"/>
                    <w:sz w:val="20"/>
                    <w:szCs w:val="20"/>
                  </w:rPr>
                </w:rPrChange>
              </w:rPr>
              <w:pPrChange w:id="2571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16E68E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720" w:author="瑋婷 徐" w:date="2025-01-03T16:50:00Z" w16du:dateUtc="2025-01-03T08:50:00Z"/>
                <w:rFonts w:ascii="Times New Roman" w:eastAsiaTheme="minorEastAsia" w:hAnsi="Times New Roman" w:cs="Times New Roman"/>
                <w:color w:val="000000"/>
                <w:rPrChange w:id="25721" w:author="瑋婷 徐" w:date="2025-01-04T22:53:00Z" w16du:dateUtc="2025-01-04T14:53:00Z">
                  <w:rPr>
                    <w:ins w:id="25722" w:author="瑋婷 徐" w:date="2025-01-03T16:50:00Z" w16du:dateUtc="2025-01-03T08:50:00Z"/>
                    <w:rFonts w:ascii="Calibri" w:hAnsi="Calibri" w:cs="Calibri"/>
                    <w:color w:val="000000"/>
                    <w:sz w:val="22"/>
                    <w:szCs w:val="22"/>
                  </w:rPr>
                </w:rPrChange>
              </w:rPr>
              <w:pPrChange w:id="2572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724" w:author="瑋婷 徐" w:date="2025-01-03T16:50:00Z" w16du:dateUtc="2025-01-03T08:50:00Z">
              <w:r w:rsidRPr="00D51403">
                <w:rPr>
                  <w:rFonts w:ascii="Times New Roman" w:eastAsiaTheme="minorEastAsia" w:hAnsi="Times New Roman" w:cs="Times New Roman"/>
                  <w:color w:val="000000"/>
                  <w:rPrChange w:id="2572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43BBB7A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726" w:author="瑋婷 徐" w:date="2025-01-03T16:50:00Z" w16du:dateUtc="2025-01-03T08:50:00Z"/>
                <w:rFonts w:ascii="Times New Roman" w:eastAsiaTheme="minorEastAsia" w:hAnsi="Times New Roman" w:cs="Times New Roman"/>
                <w:color w:val="000000"/>
                <w:rPrChange w:id="25727" w:author="瑋婷 徐" w:date="2025-01-04T22:53:00Z" w16du:dateUtc="2025-01-04T14:53:00Z">
                  <w:rPr>
                    <w:ins w:id="25728" w:author="瑋婷 徐" w:date="2025-01-03T16:50:00Z" w16du:dateUtc="2025-01-03T08:50:00Z"/>
                    <w:rFonts w:ascii="Calibri" w:hAnsi="Calibri" w:cs="Calibri"/>
                    <w:color w:val="000000"/>
                    <w:sz w:val="22"/>
                    <w:szCs w:val="22"/>
                  </w:rPr>
                </w:rPrChange>
              </w:rPr>
              <w:pPrChange w:id="257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1380F83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730" w:author="瑋婷 徐" w:date="2025-01-03T16:50:00Z" w16du:dateUtc="2025-01-03T08:50:00Z"/>
                <w:rFonts w:ascii="Times New Roman" w:eastAsiaTheme="minorEastAsia" w:hAnsi="Times New Roman" w:cs="Times New Roman"/>
                <w:rPrChange w:id="25731" w:author="瑋婷 徐" w:date="2025-01-04T22:53:00Z" w16du:dateUtc="2025-01-04T14:53:00Z">
                  <w:rPr>
                    <w:ins w:id="25732" w:author="瑋婷 徐" w:date="2025-01-03T16:50:00Z" w16du:dateUtc="2025-01-03T08:50:00Z"/>
                    <w:rFonts w:ascii="Times New Roman" w:eastAsia="Times New Roman" w:hAnsi="Times New Roman" w:cs="Times New Roman"/>
                    <w:sz w:val="20"/>
                    <w:szCs w:val="20"/>
                  </w:rPr>
                </w:rPrChange>
              </w:rPr>
              <w:pPrChange w:id="2573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D51403" w14:paraId="39013DA6" w14:textId="77777777" w:rsidTr="003C19C7">
        <w:trPr>
          <w:trHeight w:val="300"/>
          <w:ins w:id="25734" w:author="瑋婷 徐" w:date="2025-01-03T16:50:00Z"/>
          <w:trPrChange w:id="25735"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5736" w:author="瑋婷 徐" w:date="2025-01-03T17:01:00Z" w16du:dateUtc="2025-01-03T09:01:00Z">
              <w:tcPr>
                <w:tcW w:w="781" w:type="pct"/>
                <w:gridSpan w:val="2"/>
                <w:vAlign w:val="center"/>
                <w:hideMark/>
              </w:tcPr>
            </w:tcPrChange>
          </w:tcPr>
          <w:p w14:paraId="34804ED1" w14:textId="77777777" w:rsidR="003C19C7" w:rsidRPr="00D51403" w:rsidRDefault="003C19C7">
            <w:pPr>
              <w:spacing w:line="360" w:lineRule="auto"/>
              <w:jc w:val="both"/>
              <w:rPr>
                <w:ins w:id="25737" w:author="瑋婷 徐" w:date="2025-01-03T16:50:00Z" w16du:dateUtc="2025-01-03T08:50:00Z"/>
                <w:rFonts w:ascii="Times New Roman" w:eastAsiaTheme="minorEastAsia" w:hAnsi="Times New Roman" w:cs="Times New Roman"/>
                <w:b w:val="0"/>
                <w:bCs w:val="0"/>
                <w:color w:val="000000"/>
                <w:rPrChange w:id="25738" w:author="瑋婷 徐" w:date="2025-01-04T22:53:00Z" w16du:dateUtc="2025-01-04T14:53:00Z">
                  <w:rPr>
                    <w:ins w:id="25739" w:author="瑋婷 徐" w:date="2025-01-03T16:50:00Z" w16du:dateUtc="2025-01-03T08:50:00Z"/>
                    <w:rFonts w:ascii="Calibri" w:hAnsi="Calibri" w:cs="Calibri"/>
                    <w:color w:val="000000"/>
                    <w:sz w:val="22"/>
                    <w:szCs w:val="22"/>
                  </w:rPr>
                </w:rPrChange>
              </w:rPr>
              <w:pPrChange w:id="25740" w:author="瑋婷 徐" w:date="2025-01-03T16:55:00Z" w16du:dateUtc="2025-01-03T08:55:00Z">
                <w:pPr/>
              </w:pPrChange>
            </w:pPr>
            <w:ins w:id="25741" w:author="瑋婷 徐" w:date="2025-01-03T16:50:00Z" w16du:dateUtc="2025-01-03T08:50:00Z">
              <w:r w:rsidRPr="00D51403">
                <w:rPr>
                  <w:rFonts w:ascii="Times New Roman" w:eastAsiaTheme="minorEastAsia" w:hAnsi="Times New Roman" w:cs="Times New Roman" w:hint="eastAsia"/>
                  <w:b w:val="0"/>
                  <w:bCs w:val="0"/>
                  <w:color w:val="000000"/>
                  <w:rPrChange w:id="25742" w:author="瑋婷 徐" w:date="2025-01-04T22:53:00Z" w16du:dateUtc="2025-01-04T14:53:00Z">
                    <w:rPr>
                      <w:rFonts w:ascii="Calibri" w:hAnsi="Calibri" w:cs="Calibri" w:hint="eastAsia"/>
                      <w:color w:val="000000"/>
                      <w:sz w:val="22"/>
                      <w:szCs w:val="22"/>
                    </w:rPr>
                  </w:rPrChange>
                </w:rPr>
                <w:t>臺灣畫眉</w:t>
              </w:r>
              <w:r w:rsidRPr="00D51403">
                <w:rPr>
                  <w:rFonts w:ascii="Times New Roman" w:eastAsiaTheme="minorEastAsia" w:hAnsi="Times New Roman" w:cs="Times New Roman"/>
                  <w:b w:val="0"/>
                  <w:bCs w:val="0"/>
                  <w:color w:val="000000"/>
                  <w:rPrChange w:id="25743" w:author="瑋婷 徐" w:date="2025-01-04T22:53:00Z" w16du:dateUtc="2025-01-04T14:53:00Z">
                    <w:rPr>
                      <w:rFonts w:ascii="Calibri" w:hAnsi="Calibri" w:cs="Calibri"/>
                      <w:color w:val="000000"/>
                      <w:sz w:val="22"/>
                      <w:szCs w:val="22"/>
                    </w:rPr>
                  </w:rPrChange>
                </w:rPr>
                <w:t xml:space="preserve"> </w:t>
              </w:r>
              <w:r w:rsidRPr="00D51403">
                <w:rPr>
                  <w:b w:val="0"/>
                  <w:bCs w:val="0"/>
                  <w:color w:val="000000"/>
                  <w:rPrChange w:id="25744"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5745" w:author="瑋婷 徐" w:date="2025-01-04T22:53:00Z" w16du:dateUtc="2025-01-04T14:53:00Z">
                    <w:rPr>
                      <w:rFonts w:ascii="Calibri" w:hAnsi="Calibri" w:cs="Calibri"/>
                      <w:color w:val="000000"/>
                      <w:sz w:val="22"/>
                      <w:szCs w:val="22"/>
                    </w:rPr>
                  </w:rPrChange>
                </w:rPr>
                <w:t xml:space="preserve"> II</w:t>
              </w:r>
            </w:ins>
          </w:p>
        </w:tc>
        <w:tc>
          <w:tcPr>
            <w:tcW w:w="904" w:type="pct"/>
            <w:vAlign w:val="center"/>
            <w:hideMark/>
            <w:tcPrChange w:id="25746" w:author="瑋婷 徐" w:date="2025-01-03T17:01:00Z" w16du:dateUtc="2025-01-03T09:01:00Z">
              <w:tcPr>
                <w:tcW w:w="814" w:type="pct"/>
                <w:gridSpan w:val="2"/>
                <w:vAlign w:val="center"/>
                <w:hideMark/>
              </w:tcPr>
            </w:tcPrChange>
          </w:tcPr>
          <w:p w14:paraId="395C787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747" w:author="瑋婷 徐" w:date="2025-01-03T16:50:00Z" w16du:dateUtc="2025-01-03T08:50:00Z"/>
                <w:rFonts w:ascii="Times New Roman" w:eastAsiaTheme="minorEastAsia" w:hAnsi="Times New Roman" w:cs="Times New Roman"/>
                <w:i/>
                <w:iCs/>
                <w:color w:val="000000"/>
                <w:rPrChange w:id="25748" w:author="瑋婷 徐" w:date="2025-01-04T22:53:00Z" w16du:dateUtc="2025-01-04T14:53:00Z">
                  <w:rPr>
                    <w:ins w:id="25749" w:author="瑋婷 徐" w:date="2025-01-03T16:50:00Z" w16du:dateUtc="2025-01-03T08:50:00Z"/>
                    <w:rFonts w:ascii="Calibri" w:hAnsi="Calibri" w:cs="Calibri"/>
                    <w:i/>
                    <w:iCs/>
                    <w:color w:val="000000"/>
                    <w:sz w:val="22"/>
                    <w:szCs w:val="22"/>
                  </w:rPr>
                </w:rPrChange>
              </w:rPr>
              <w:pPrChange w:id="257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751" w:author="瑋婷 徐" w:date="2025-01-03T16:50:00Z" w16du:dateUtc="2025-01-03T08:50:00Z">
              <w:r w:rsidRPr="00D51403">
                <w:rPr>
                  <w:rFonts w:ascii="Times New Roman" w:eastAsiaTheme="minorEastAsia" w:hAnsi="Times New Roman" w:cs="Times New Roman"/>
                  <w:i/>
                  <w:iCs/>
                  <w:color w:val="000000"/>
                  <w:rPrChange w:id="25752" w:author="瑋婷 徐" w:date="2025-01-04T22:53:00Z" w16du:dateUtc="2025-01-04T14:53:00Z">
                    <w:rPr>
                      <w:rFonts w:ascii="Calibri" w:hAnsi="Calibri" w:cs="Calibri"/>
                      <w:i/>
                      <w:iCs/>
                      <w:color w:val="000000"/>
                      <w:sz w:val="22"/>
                      <w:szCs w:val="22"/>
                    </w:rPr>
                  </w:rPrChange>
                </w:rPr>
                <w:t>Garrulax taewanus</w:t>
              </w:r>
            </w:ins>
          </w:p>
        </w:tc>
        <w:tc>
          <w:tcPr>
            <w:tcW w:w="0" w:type="pct"/>
            <w:noWrap/>
            <w:vAlign w:val="center"/>
            <w:hideMark/>
            <w:tcPrChange w:id="25753" w:author="瑋婷 徐" w:date="2025-01-03T17:01:00Z" w16du:dateUtc="2025-01-03T09:01:00Z">
              <w:tcPr>
                <w:tcW w:w="162" w:type="pct"/>
                <w:gridSpan w:val="2"/>
                <w:noWrap/>
                <w:vAlign w:val="center"/>
                <w:hideMark/>
              </w:tcPr>
            </w:tcPrChange>
          </w:tcPr>
          <w:p w14:paraId="2B869DEA"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754" w:author="瑋婷 徐" w:date="2025-01-03T16:50:00Z" w16du:dateUtc="2025-01-03T08:50:00Z"/>
                <w:rFonts w:ascii="Times New Roman" w:eastAsiaTheme="minorEastAsia" w:hAnsi="Times New Roman" w:cs="Times New Roman"/>
                <w:i/>
                <w:iCs/>
                <w:color w:val="000000"/>
                <w:rPrChange w:id="25755" w:author="瑋婷 徐" w:date="2025-01-04T22:53:00Z" w16du:dateUtc="2025-01-04T14:53:00Z">
                  <w:rPr>
                    <w:ins w:id="25756" w:author="瑋婷 徐" w:date="2025-01-03T16:50:00Z" w16du:dateUtc="2025-01-03T08:50:00Z"/>
                    <w:rFonts w:ascii="Calibri" w:hAnsi="Calibri" w:cs="Calibri"/>
                    <w:i/>
                    <w:iCs/>
                    <w:color w:val="000000"/>
                    <w:sz w:val="22"/>
                    <w:szCs w:val="22"/>
                  </w:rPr>
                </w:rPrChange>
              </w:rPr>
              <w:pPrChange w:id="257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758" w:author="瑋婷 徐" w:date="2025-01-03T17:01:00Z" w16du:dateUtc="2025-01-03T09:01:00Z">
              <w:tcPr>
                <w:tcW w:w="162" w:type="pct"/>
                <w:gridSpan w:val="2"/>
                <w:noWrap/>
                <w:vAlign w:val="center"/>
                <w:hideMark/>
              </w:tcPr>
            </w:tcPrChange>
          </w:tcPr>
          <w:p w14:paraId="6664D95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759" w:author="瑋婷 徐" w:date="2025-01-03T16:50:00Z" w16du:dateUtc="2025-01-03T08:50:00Z"/>
                <w:rFonts w:ascii="Times New Roman" w:eastAsiaTheme="minorEastAsia" w:hAnsi="Times New Roman" w:cs="Times New Roman"/>
                <w:rPrChange w:id="25760" w:author="瑋婷 徐" w:date="2025-01-04T22:53:00Z" w16du:dateUtc="2025-01-04T14:53:00Z">
                  <w:rPr>
                    <w:ins w:id="25761" w:author="瑋婷 徐" w:date="2025-01-03T16:50:00Z" w16du:dateUtc="2025-01-03T08:50:00Z"/>
                    <w:rFonts w:ascii="Times New Roman" w:eastAsia="Times New Roman" w:hAnsi="Times New Roman" w:cs="Times New Roman"/>
                    <w:sz w:val="20"/>
                    <w:szCs w:val="20"/>
                  </w:rPr>
                </w:rPrChange>
              </w:rPr>
              <w:pPrChange w:id="2576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763" w:author="瑋婷 徐" w:date="2025-01-03T17:01:00Z" w16du:dateUtc="2025-01-03T09:01:00Z">
              <w:tcPr>
                <w:tcW w:w="162" w:type="pct"/>
                <w:gridSpan w:val="2"/>
                <w:noWrap/>
                <w:vAlign w:val="center"/>
                <w:hideMark/>
              </w:tcPr>
            </w:tcPrChange>
          </w:tcPr>
          <w:p w14:paraId="45F20B4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764" w:author="瑋婷 徐" w:date="2025-01-03T16:50:00Z" w16du:dateUtc="2025-01-03T08:50:00Z"/>
                <w:rFonts w:ascii="Times New Roman" w:eastAsiaTheme="minorEastAsia" w:hAnsi="Times New Roman" w:cs="Times New Roman"/>
                <w:rPrChange w:id="25765" w:author="瑋婷 徐" w:date="2025-01-04T22:53:00Z" w16du:dateUtc="2025-01-04T14:53:00Z">
                  <w:rPr>
                    <w:ins w:id="25766" w:author="瑋婷 徐" w:date="2025-01-03T16:50:00Z" w16du:dateUtc="2025-01-03T08:50:00Z"/>
                    <w:rFonts w:ascii="Times New Roman" w:eastAsia="Times New Roman" w:hAnsi="Times New Roman" w:cs="Times New Roman"/>
                    <w:sz w:val="20"/>
                    <w:szCs w:val="20"/>
                  </w:rPr>
                </w:rPrChange>
              </w:rPr>
              <w:pPrChange w:id="2576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768" w:author="瑋婷 徐" w:date="2025-01-03T17:01:00Z" w16du:dateUtc="2025-01-03T09:01:00Z">
              <w:tcPr>
                <w:tcW w:w="162" w:type="pct"/>
                <w:gridSpan w:val="2"/>
                <w:noWrap/>
                <w:vAlign w:val="center"/>
                <w:hideMark/>
              </w:tcPr>
            </w:tcPrChange>
          </w:tcPr>
          <w:p w14:paraId="71A7C9F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769" w:author="瑋婷 徐" w:date="2025-01-03T16:50:00Z" w16du:dateUtc="2025-01-03T08:50:00Z"/>
                <w:rFonts w:ascii="Times New Roman" w:eastAsiaTheme="minorEastAsia" w:hAnsi="Times New Roman" w:cs="Times New Roman"/>
                <w:rPrChange w:id="25770" w:author="瑋婷 徐" w:date="2025-01-04T22:53:00Z" w16du:dateUtc="2025-01-04T14:53:00Z">
                  <w:rPr>
                    <w:ins w:id="25771" w:author="瑋婷 徐" w:date="2025-01-03T16:50:00Z" w16du:dateUtc="2025-01-03T08:50:00Z"/>
                    <w:rFonts w:ascii="Times New Roman" w:eastAsia="Times New Roman" w:hAnsi="Times New Roman" w:cs="Times New Roman"/>
                    <w:sz w:val="20"/>
                    <w:szCs w:val="20"/>
                  </w:rPr>
                </w:rPrChange>
              </w:rPr>
              <w:pPrChange w:id="2577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773" w:author="瑋婷 徐" w:date="2025-01-03T17:01:00Z" w16du:dateUtc="2025-01-03T09:01:00Z">
              <w:tcPr>
                <w:tcW w:w="162" w:type="pct"/>
                <w:gridSpan w:val="2"/>
                <w:noWrap/>
                <w:vAlign w:val="center"/>
                <w:hideMark/>
              </w:tcPr>
            </w:tcPrChange>
          </w:tcPr>
          <w:p w14:paraId="4CFB9F0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774" w:author="瑋婷 徐" w:date="2025-01-03T16:50:00Z" w16du:dateUtc="2025-01-03T08:50:00Z"/>
                <w:rFonts w:ascii="Times New Roman" w:eastAsiaTheme="minorEastAsia" w:hAnsi="Times New Roman" w:cs="Times New Roman"/>
                <w:rPrChange w:id="25775" w:author="瑋婷 徐" w:date="2025-01-04T22:53:00Z" w16du:dateUtc="2025-01-04T14:53:00Z">
                  <w:rPr>
                    <w:ins w:id="25776" w:author="瑋婷 徐" w:date="2025-01-03T16:50:00Z" w16du:dateUtc="2025-01-03T08:50:00Z"/>
                    <w:rFonts w:ascii="Times New Roman" w:eastAsia="Times New Roman" w:hAnsi="Times New Roman" w:cs="Times New Roman"/>
                    <w:sz w:val="20"/>
                    <w:szCs w:val="20"/>
                  </w:rPr>
                </w:rPrChange>
              </w:rPr>
              <w:pPrChange w:id="2577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778" w:author="瑋婷 徐" w:date="2025-01-03T17:01:00Z" w16du:dateUtc="2025-01-03T09:01:00Z">
              <w:tcPr>
                <w:tcW w:w="162" w:type="pct"/>
                <w:gridSpan w:val="2"/>
                <w:noWrap/>
                <w:vAlign w:val="center"/>
                <w:hideMark/>
              </w:tcPr>
            </w:tcPrChange>
          </w:tcPr>
          <w:p w14:paraId="6C11E16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779" w:author="瑋婷 徐" w:date="2025-01-03T16:50:00Z" w16du:dateUtc="2025-01-03T08:50:00Z"/>
                <w:rFonts w:ascii="Times New Roman" w:eastAsiaTheme="minorEastAsia" w:hAnsi="Times New Roman" w:cs="Times New Roman"/>
                <w:rPrChange w:id="25780" w:author="瑋婷 徐" w:date="2025-01-04T22:53:00Z" w16du:dateUtc="2025-01-04T14:53:00Z">
                  <w:rPr>
                    <w:ins w:id="25781" w:author="瑋婷 徐" w:date="2025-01-03T16:50:00Z" w16du:dateUtc="2025-01-03T08:50:00Z"/>
                    <w:rFonts w:ascii="Times New Roman" w:eastAsia="Times New Roman" w:hAnsi="Times New Roman" w:cs="Times New Roman"/>
                    <w:sz w:val="20"/>
                    <w:szCs w:val="20"/>
                  </w:rPr>
                </w:rPrChange>
              </w:rPr>
              <w:pPrChange w:id="257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783" w:author="瑋婷 徐" w:date="2025-01-03T17:01:00Z" w16du:dateUtc="2025-01-03T09:01:00Z">
              <w:tcPr>
                <w:tcW w:w="162" w:type="pct"/>
                <w:gridSpan w:val="2"/>
                <w:noWrap/>
                <w:vAlign w:val="center"/>
                <w:hideMark/>
              </w:tcPr>
            </w:tcPrChange>
          </w:tcPr>
          <w:p w14:paraId="05004BC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784" w:author="瑋婷 徐" w:date="2025-01-03T16:50:00Z" w16du:dateUtc="2025-01-03T08:50:00Z"/>
                <w:rFonts w:ascii="Times New Roman" w:eastAsiaTheme="minorEastAsia" w:hAnsi="Times New Roman" w:cs="Times New Roman"/>
                <w:rPrChange w:id="25785" w:author="瑋婷 徐" w:date="2025-01-04T22:53:00Z" w16du:dateUtc="2025-01-04T14:53:00Z">
                  <w:rPr>
                    <w:ins w:id="25786" w:author="瑋婷 徐" w:date="2025-01-03T16:50:00Z" w16du:dateUtc="2025-01-03T08:50:00Z"/>
                    <w:rFonts w:ascii="Times New Roman" w:eastAsia="Times New Roman" w:hAnsi="Times New Roman" w:cs="Times New Roman"/>
                    <w:sz w:val="20"/>
                    <w:szCs w:val="20"/>
                  </w:rPr>
                </w:rPrChange>
              </w:rPr>
              <w:pPrChange w:id="257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788" w:author="瑋婷 徐" w:date="2025-01-03T17:01:00Z" w16du:dateUtc="2025-01-03T09:01:00Z">
              <w:tcPr>
                <w:tcW w:w="162" w:type="pct"/>
                <w:gridSpan w:val="2"/>
                <w:noWrap/>
                <w:vAlign w:val="center"/>
                <w:hideMark/>
              </w:tcPr>
            </w:tcPrChange>
          </w:tcPr>
          <w:p w14:paraId="776745B0"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789" w:author="瑋婷 徐" w:date="2025-01-03T16:50:00Z" w16du:dateUtc="2025-01-03T08:50:00Z"/>
                <w:rFonts w:ascii="Times New Roman" w:eastAsiaTheme="minorEastAsia" w:hAnsi="Times New Roman" w:cs="Times New Roman"/>
                <w:rPrChange w:id="25790" w:author="瑋婷 徐" w:date="2025-01-04T22:53:00Z" w16du:dateUtc="2025-01-04T14:53:00Z">
                  <w:rPr>
                    <w:ins w:id="25791" w:author="瑋婷 徐" w:date="2025-01-03T16:50:00Z" w16du:dateUtc="2025-01-03T08:50:00Z"/>
                    <w:rFonts w:ascii="Times New Roman" w:eastAsia="Times New Roman" w:hAnsi="Times New Roman" w:cs="Times New Roman"/>
                    <w:sz w:val="20"/>
                    <w:szCs w:val="20"/>
                  </w:rPr>
                </w:rPrChange>
              </w:rPr>
              <w:pPrChange w:id="257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793" w:author="瑋婷 徐" w:date="2025-01-03T17:01:00Z" w16du:dateUtc="2025-01-03T09:01:00Z">
              <w:tcPr>
                <w:tcW w:w="162" w:type="pct"/>
                <w:gridSpan w:val="2"/>
                <w:noWrap/>
                <w:vAlign w:val="center"/>
                <w:hideMark/>
              </w:tcPr>
            </w:tcPrChange>
          </w:tcPr>
          <w:p w14:paraId="4FE96693"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794" w:author="瑋婷 徐" w:date="2025-01-03T16:50:00Z" w16du:dateUtc="2025-01-03T08:50:00Z"/>
                <w:rFonts w:ascii="Times New Roman" w:eastAsiaTheme="minorEastAsia" w:hAnsi="Times New Roman" w:cs="Times New Roman"/>
                <w:rPrChange w:id="25795" w:author="瑋婷 徐" w:date="2025-01-04T22:53:00Z" w16du:dateUtc="2025-01-04T14:53:00Z">
                  <w:rPr>
                    <w:ins w:id="25796" w:author="瑋婷 徐" w:date="2025-01-03T16:50:00Z" w16du:dateUtc="2025-01-03T08:50:00Z"/>
                    <w:rFonts w:ascii="Times New Roman" w:eastAsia="Times New Roman" w:hAnsi="Times New Roman" w:cs="Times New Roman"/>
                    <w:sz w:val="20"/>
                    <w:szCs w:val="20"/>
                  </w:rPr>
                </w:rPrChange>
              </w:rPr>
              <w:pPrChange w:id="257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798" w:author="瑋婷 徐" w:date="2025-01-03T17:01:00Z" w16du:dateUtc="2025-01-03T09:01:00Z">
              <w:tcPr>
                <w:tcW w:w="162" w:type="pct"/>
                <w:gridSpan w:val="2"/>
                <w:noWrap/>
                <w:vAlign w:val="center"/>
                <w:hideMark/>
              </w:tcPr>
            </w:tcPrChange>
          </w:tcPr>
          <w:p w14:paraId="4810F62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799" w:author="瑋婷 徐" w:date="2025-01-03T16:50:00Z" w16du:dateUtc="2025-01-03T08:50:00Z"/>
                <w:rFonts w:ascii="Times New Roman" w:eastAsiaTheme="minorEastAsia" w:hAnsi="Times New Roman" w:cs="Times New Roman"/>
                <w:rPrChange w:id="25800" w:author="瑋婷 徐" w:date="2025-01-04T22:53:00Z" w16du:dateUtc="2025-01-04T14:53:00Z">
                  <w:rPr>
                    <w:ins w:id="25801" w:author="瑋婷 徐" w:date="2025-01-03T16:50:00Z" w16du:dateUtc="2025-01-03T08:50:00Z"/>
                    <w:rFonts w:ascii="Times New Roman" w:eastAsia="Times New Roman" w:hAnsi="Times New Roman" w:cs="Times New Roman"/>
                    <w:sz w:val="20"/>
                    <w:szCs w:val="20"/>
                  </w:rPr>
                </w:rPrChange>
              </w:rPr>
              <w:pPrChange w:id="2580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803" w:author="瑋婷 徐" w:date="2025-01-03T17:01:00Z" w16du:dateUtc="2025-01-03T09:01:00Z">
              <w:tcPr>
                <w:tcW w:w="162" w:type="pct"/>
                <w:gridSpan w:val="2"/>
                <w:noWrap/>
                <w:vAlign w:val="center"/>
                <w:hideMark/>
              </w:tcPr>
            </w:tcPrChange>
          </w:tcPr>
          <w:p w14:paraId="4DBF634C"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804" w:author="瑋婷 徐" w:date="2025-01-03T16:50:00Z" w16du:dateUtc="2025-01-03T08:50:00Z"/>
                <w:rFonts w:ascii="Times New Roman" w:eastAsiaTheme="minorEastAsia" w:hAnsi="Times New Roman" w:cs="Times New Roman"/>
                <w:rPrChange w:id="25805" w:author="瑋婷 徐" w:date="2025-01-04T22:53:00Z" w16du:dateUtc="2025-01-04T14:53:00Z">
                  <w:rPr>
                    <w:ins w:id="25806" w:author="瑋婷 徐" w:date="2025-01-03T16:50:00Z" w16du:dateUtc="2025-01-03T08:50:00Z"/>
                    <w:rFonts w:ascii="Times New Roman" w:eastAsia="Times New Roman" w:hAnsi="Times New Roman" w:cs="Times New Roman"/>
                    <w:sz w:val="20"/>
                    <w:szCs w:val="20"/>
                  </w:rPr>
                </w:rPrChange>
              </w:rPr>
              <w:pPrChange w:id="258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808" w:author="瑋婷 徐" w:date="2025-01-03T17:01:00Z" w16du:dateUtc="2025-01-03T09:01:00Z">
              <w:tcPr>
                <w:tcW w:w="162" w:type="pct"/>
                <w:gridSpan w:val="2"/>
                <w:noWrap/>
                <w:vAlign w:val="center"/>
                <w:hideMark/>
              </w:tcPr>
            </w:tcPrChange>
          </w:tcPr>
          <w:p w14:paraId="4251387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809" w:author="瑋婷 徐" w:date="2025-01-03T16:50:00Z" w16du:dateUtc="2025-01-03T08:50:00Z"/>
                <w:rFonts w:ascii="Times New Roman" w:eastAsiaTheme="minorEastAsia" w:hAnsi="Times New Roman" w:cs="Times New Roman"/>
                <w:rPrChange w:id="25810" w:author="瑋婷 徐" w:date="2025-01-04T22:53:00Z" w16du:dateUtc="2025-01-04T14:53:00Z">
                  <w:rPr>
                    <w:ins w:id="25811" w:author="瑋婷 徐" w:date="2025-01-03T16:50:00Z" w16du:dateUtc="2025-01-03T08:50:00Z"/>
                    <w:rFonts w:ascii="Times New Roman" w:eastAsia="Times New Roman" w:hAnsi="Times New Roman" w:cs="Times New Roman"/>
                    <w:sz w:val="20"/>
                    <w:szCs w:val="20"/>
                  </w:rPr>
                </w:rPrChange>
              </w:rPr>
              <w:pPrChange w:id="258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813" w:author="瑋婷 徐" w:date="2025-01-03T17:01:00Z" w16du:dateUtc="2025-01-03T09:01:00Z">
              <w:tcPr>
                <w:tcW w:w="162" w:type="pct"/>
                <w:gridSpan w:val="2"/>
                <w:noWrap/>
                <w:vAlign w:val="center"/>
                <w:hideMark/>
              </w:tcPr>
            </w:tcPrChange>
          </w:tcPr>
          <w:p w14:paraId="40F12A77"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814" w:author="瑋婷 徐" w:date="2025-01-03T16:50:00Z" w16du:dateUtc="2025-01-03T08:50:00Z"/>
                <w:rFonts w:ascii="Times New Roman" w:eastAsiaTheme="minorEastAsia" w:hAnsi="Times New Roman" w:cs="Times New Roman"/>
                <w:rPrChange w:id="25815" w:author="瑋婷 徐" w:date="2025-01-04T22:53:00Z" w16du:dateUtc="2025-01-04T14:53:00Z">
                  <w:rPr>
                    <w:ins w:id="25816" w:author="瑋婷 徐" w:date="2025-01-03T16:50:00Z" w16du:dateUtc="2025-01-03T08:50:00Z"/>
                    <w:rFonts w:ascii="Times New Roman" w:eastAsia="Times New Roman" w:hAnsi="Times New Roman" w:cs="Times New Roman"/>
                    <w:sz w:val="20"/>
                    <w:szCs w:val="20"/>
                  </w:rPr>
                </w:rPrChange>
              </w:rPr>
              <w:pPrChange w:id="258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818" w:author="瑋婷 徐" w:date="2025-01-03T17:01:00Z" w16du:dateUtc="2025-01-03T09:01:00Z">
              <w:tcPr>
                <w:tcW w:w="162" w:type="pct"/>
                <w:gridSpan w:val="2"/>
                <w:noWrap/>
                <w:vAlign w:val="center"/>
                <w:hideMark/>
              </w:tcPr>
            </w:tcPrChange>
          </w:tcPr>
          <w:p w14:paraId="7EF6F84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819" w:author="瑋婷 徐" w:date="2025-01-03T16:50:00Z" w16du:dateUtc="2025-01-03T08:50:00Z"/>
                <w:rFonts w:ascii="Times New Roman" w:eastAsiaTheme="minorEastAsia" w:hAnsi="Times New Roman" w:cs="Times New Roman"/>
                <w:color w:val="000000"/>
                <w:rPrChange w:id="25820" w:author="瑋婷 徐" w:date="2025-01-04T22:53:00Z" w16du:dateUtc="2025-01-04T14:53:00Z">
                  <w:rPr>
                    <w:ins w:id="25821" w:author="瑋婷 徐" w:date="2025-01-03T16:50:00Z" w16du:dateUtc="2025-01-03T08:50:00Z"/>
                    <w:rFonts w:ascii="Calibri" w:hAnsi="Calibri" w:cs="Calibri"/>
                    <w:color w:val="000000"/>
                    <w:sz w:val="22"/>
                    <w:szCs w:val="22"/>
                  </w:rPr>
                </w:rPrChange>
              </w:rPr>
              <w:pPrChange w:id="258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823" w:author="瑋婷 徐" w:date="2025-01-03T16:50:00Z" w16du:dateUtc="2025-01-03T08:50:00Z">
              <w:r w:rsidRPr="00D51403">
                <w:rPr>
                  <w:rFonts w:ascii="Times New Roman" w:eastAsiaTheme="minorEastAsia" w:hAnsi="Times New Roman" w:cs="Times New Roman"/>
                  <w:color w:val="000000"/>
                  <w:rPrChange w:id="25824"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5825" w:author="瑋婷 徐" w:date="2025-01-03T17:01:00Z" w16du:dateUtc="2025-01-03T09:01:00Z">
              <w:tcPr>
                <w:tcW w:w="162" w:type="pct"/>
                <w:gridSpan w:val="2"/>
                <w:noWrap/>
                <w:vAlign w:val="center"/>
                <w:hideMark/>
              </w:tcPr>
            </w:tcPrChange>
          </w:tcPr>
          <w:p w14:paraId="639F04CB"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826" w:author="瑋婷 徐" w:date="2025-01-03T16:50:00Z" w16du:dateUtc="2025-01-03T08:50:00Z"/>
                <w:rFonts w:ascii="Times New Roman" w:eastAsiaTheme="minorEastAsia" w:hAnsi="Times New Roman" w:cs="Times New Roman"/>
                <w:color w:val="000000"/>
                <w:rPrChange w:id="25827" w:author="瑋婷 徐" w:date="2025-01-04T22:53:00Z" w16du:dateUtc="2025-01-04T14:53:00Z">
                  <w:rPr>
                    <w:ins w:id="25828" w:author="瑋婷 徐" w:date="2025-01-03T16:50:00Z" w16du:dateUtc="2025-01-03T08:50:00Z"/>
                    <w:rFonts w:ascii="Calibri" w:hAnsi="Calibri" w:cs="Calibri"/>
                    <w:color w:val="000000"/>
                    <w:sz w:val="22"/>
                    <w:szCs w:val="22"/>
                  </w:rPr>
                </w:rPrChange>
              </w:rPr>
              <w:pPrChange w:id="258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830" w:author="瑋婷 徐" w:date="2025-01-03T17:01:00Z" w16du:dateUtc="2025-01-03T09:01:00Z">
              <w:tcPr>
                <w:tcW w:w="162" w:type="pct"/>
                <w:gridSpan w:val="2"/>
                <w:noWrap/>
                <w:vAlign w:val="center"/>
                <w:hideMark/>
              </w:tcPr>
            </w:tcPrChange>
          </w:tcPr>
          <w:p w14:paraId="6687D3A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831" w:author="瑋婷 徐" w:date="2025-01-03T16:50:00Z" w16du:dateUtc="2025-01-03T08:50:00Z"/>
                <w:rFonts w:ascii="Times New Roman" w:eastAsiaTheme="minorEastAsia" w:hAnsi="Times New Roman" w:cs="Times New Roman"/>
                <w:rPrChange w:id="25832" w:author="瑋婷 徐" w:date="2025-01-04T22:53:00Z" w16du:dateUtc="2025-01-04T14:53:00Z">
                  <w:rPr>
                    <w:ins w:id="25833" w:author="瑋婷 徐" w:date="2025-01-03T16:50:00Z" w16du:dateUtc="2025-01-03T08:50:00Z"/>
                    <w:rFonts w:ascii="Times New Roman" w:eastAsia="Times New Roman" w:hAnsi="Times New Roman" w:cs="Times New Roman"/>
                    <w:sz w:val="20"/>
                    <w:szCs w:val="20"/>
                  </w:rPr>
                </w:rPrChange>
              </w:rPr>
              <w:pPrChange w:id="258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835" w:author="瑋婷 徐" w:date="2025-01-03T17:01:00Z" w16du:dateUtc="2025-01-03T09:01:00Z">
              <w:tcPr>
                <w:tcW w:w="162" w:type="pct"/>
                <w:gridSpan w:val="2"/>
                <w:noWrap/>
                <w:vAlign w:val="center"/>
                <w:hideMark/>
              </w:tcPr>
            </w:tcPrChange>
          </w:tcPr>
          <w:p w14:paraId="03CFD42A"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836" w:author="瑋婷 徐" w:date="2025-01-03T16:50:00Z" w16du:dateUtc="2025-01-03T08:50:00Z"/>
                <w:rFonts w:ascii="Times New Roman" w:eastAsiaTheme="minorEastAsia" w:hAnsi="Times New Roman" w:cs="Times New Roman"/>
                <w:rPrChange w:id="25837" w:author="瑋婷 徐" w:date="2025-01-04T22:53:00Z" w16du:dateUtc="2025-01-04T14:53:00Z">
                  <w:rPr>
                    <w:ins w:id="25838" w:author="瑋婷 徐" w:date="2025-01-03T16:50:00Z" w16du:dateUtc="2025-01-03T08:50:00Z"/>
                    <w:rFonts w:ascii="Times New Roman" w:eastAsia="Times New Roman" w:hAnsi="Times New Roman" w:cs="Times New Roman"/>
                    <w:sz w:val="20"/>
                    <w:szCs w:val="20"/>
                  </w:rPr>
                </w:rPrChange>
              </w:rPr>
              <w:pPrChange w:id="258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840" w:author="瑋婷 徐" w:date="2025-01-03T17:01:00Z" w16du:dateUtc="2025-01-03T09:01:00Z">
              <w:tcPr>
                <w:tcW w:w="162" w:type="pct"/>
                <w:gridSpan w:val="2"/>
                <w:noWrap/>
                <w:vAlign w:val="center"/>
                <w:hideMark/>
              </w:tcPr>
            </w:tcPrChange>
          </w:tcPr>
          <w:p w14:paraId="570AF39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841" w:author="瑋婷 徐" w:date="2025-01-03T16:50:00Z" w16du:dateUtc="2025-01-03T08:50:00Z"/>
                <w:rFonts w:ascii="Times New Roman" w:eastAsiaTheme="minorEastAsia" w:hAnsi="Times New Roman" w:cs="Times New Roman"/>
                <w:color w:val="000000"/>
                <w:rPrChange w:id="25842" w:author="瑋婷 徐" w:date="2025-01-04T22:53:00Z" w16du:dateUtc="2025-01-04T14:53:00Z">
                  <w:rPr>
                    <w:ins w:id="25843" w:author="瑋婷 徐" w:date="2025-01-03T16:50:00Z" w16du:dateUtc="2025-01-03T08:50:00Z"/>
                    <w:rFonts w:ascii="Calibri" w:hAnsi="Calibri" w:cs="Calibri"/>
                    <w:color w:val="000000"/>
                    <w:sz w:val="22"/>
                    <w:szCs w:val="22"/>
                  </w:rPr>
                </w:rPrChange>
              </w:rPr>
              <w:pPrChange w:id="258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845" w:author="瑋婷 徐" w:date="2025-01-03T16:50:00Z" w16du:dateUtc="2025-01-03T08:50:00Z">
              <w:r w:rsidRPr="00D51403">
                <w:rPr>
                  <w:rFonts w:ascii="Times New Roman" w:eastAsiaTheme="minorEastAsia" w:hAnsi="Times New Roman" w:cs="Times New Roman"/>
                  <w:color w:val="000000"/>
                  <w:rPrChange w:id="25846"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5847" w:author="瑋婷 徐" w:date="2025-01-03T17:01:00Z" w16du:dateUtc="2025-01-03T09:01:00Z">
              <w:tcPr>
                <w:tcW w:w="162" w:type="pct"/>
                <w:gridSpan w:val="2"/>
                <w:noWrap/>
                <w:vAlign w:val="center"/>
                <w:hideMark/>
              </w:tcPr>
            </w:tcPrChange>
          </w:tcPr>
          <w:p w14:paraId="5A301217"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848" w:author="瑋婷 徐" w:date="2025-01-03T16:50:00Z" w16du:dateUtc="2025-01-03T08:50:00Z"/>
                <w:rFonts w:ascii="Times New Roman" w:eastAsiaTheme="minorEastAsia" w:hAnsi="Times New Roman" w:cs="Times New Roman"/>
                <w:color w:val="000000"/>
                <w:rPrChange w:id="25849" w:author="瑋婷 徐" w:date="2025-01-04T22:53:00Z" w16du:dateUtc="2025-01-04T14:53:00Z">
                  <w:rPr>
                    <w:ins w:id="25850" w:author="瑋婷 徐" w:date="2025-01-03T16:50:00Z" w16du:dateUtc="2025-01-03T08:50:00Z"/>
                    <w:rFonts w:ascii="Calibri" w:hAnsi="Calibri" w:cs="Calibri"/>
                    <w:color w:val="000000"/>
                    <w:sz w:val="22"/>
                    <w:szCs w:val="22"/>
                  </w:rPr>
                </w:rPrChange>
              </w:rPr>
              <w:pPrChange w:id="258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852" w:author="瑋婷 徐" w:date="2025-01-03T17:01:00Z" w16du:dateUtc="2025-01-03T09:01:00Z">
              <w:tcPr>
                <w:tcW w:w="162" w:type="pct"/>
                <w:gridSpan w:val="2"/>
                <w:noWrap/>
                <w:vAlign w:val="center"/>
                <w:hideMark/>
              </w:tcPr>
            </w:tcPrChange>
          </w:tcPr>
          <w:p w14:paraId="0132F093"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853" w:author="瑋婷 徐" w:date="2025-01-03T16:50:00Z" w16du:dateUtc="2025-01-03T08:50:00Z"/>
                <w:rFonts w:ascii="Times New Roman" w:eastAsiaTheme="minorEastAsia" w:hAnsi="Times New Roman" w:cs="Times New Roman"/>
                <w:rPrChange w:id="25854" w:author="瑋婷 徐" w:date="2025-01-04T22:53:00Z" w16du:dateUtc="2025-01-04T14:53:00Z">
                  <w:rPr>
                    <w:ins w:id="25855" w:author="瑋婷 徐" w:date="2025-01-03T16:50:00Z" w16du:dateUtc="2025-01-03T08:50:00Z"/>
                    <w:rFonts w:ascii="Times New Roman" w:eastAsia="Times New Roman" w:hAnsi="Times New Roman" w:cs="Times New Roman"/>
                    <w:sz w:val="20"/>
                    <w:szCs w:val="20"/>
                  </w:rPr>
                </w:rPrChange>
              </w:rPr>
              <w:pPrChange w:id="258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5857" w:author="瑋婷 徐" w:date="2025-01-03T17:01:00Z" w16du:dateUtc="2025-01-03T09:01:00Z">
              <w:tcPr>
                <w:tcW w:w="164" w:type="pct"/>
                <w:noWrap/>
                <w:vAlign w:val="center"/>
                <w:hideMark/>
              </w:tcPr>
            </w:tcPrChange>
          </w:tcPr>
          <w:p w14:paraId="1A43E05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858" w:author="瑋婷 徐" w:date="2025-01-03T16:50:00Z" w16du:dateUtc="2025-01-03T08:50:00Z"/>
                <w:rFonts w:ascii="Times New Roman" w:eastAsiaTheme="minorEastAsia" w:hAnsi="Times New Roman" w:cs="Times New Roman"/>
                <w:rPrChange w:id="25859" w:author="瑋婷 徐" w:date="2025-01-04T22:53:00Z" w16du:dateUtc="2025-01-04T14:53:00Z">
                  <w:rPr>
                    <w:ins w:id="25860" w:author="瑋婷 徐" w:date="2025-01-03T16:50:00Z" w16du:dateUtc="2025-01-03T08:50:00Z"/>
                    <w:rFonts w:ascii="Times New Roman" w:eastAsia="Times New Roman" w:hAnsi="Times New Roman" w:cs="Times New Roman"/>
                    <w:sz w:val="20"/>
                    <w:szCs w:val="20"/>
                  </w:rPr>
                </w:rPrChange>
              </w:rPr>
              <w:pPrChange w:id="258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D51403" w14:paraId="30D18F77" w14:textId="77777777" w:rsidTr="003C19C7">
        <w:trPr>
          <w:cnfStyle w:val="000000100000" w:firstRow="0" w:lastRow="0" w:firstColumn="0" w:lastColumn="0" w:oddVBand="0" w:evenVBand="0" w:oddHBand="1" w:evenHBand="0" w:firstRowFirstColumn="0" w:firstRowLastColumn="0" w:lastRowFirstColumn="0" w:lastRowLastColumn="0"/>
          <w:trHeight w:val="300"/>
          <w:ins w:id="25862"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FA6CD73" w14:textId="77777777" w:rsidR="003C19C7" w:rsidRPr="00D51403" w:rsidRDefault="003C19C7">
            <w:pPr>
              <w:spacing w:line="360" w:lineRule="auto"/>
              <w:jc w:val="both"/>
              <w:rPr>
                <w:ins w:id="25863" w:author="瑋婷 徐" w:date="2025-01-03T16:50:00Z" w16du:dateUtc="2025-01-03T08:50:00Z"/>
                <w:rFonts w:ascii="Times New Roman" w:eastAsiaTheme="minorEastAsia" w:hAnsi="Times New Roman" w:cs="Times New Roman"/>
                <w:b w:val="0"/>
                <w:bCs w:val="0"/>
                <w:color w:val="000000"/>
                <w:rPrChange w:id="25864" w:author="瑋婷 徐" w:date="2025-01-04T22:53:00Z" w16du:dateUtc="2025-01-04T14:53:00Z">
                  <w:rPr>
                    <w:ins w:id="25865" w:author="瑋婷 徐" w:date="2025-01-03T16:50:00Z" w16du:dateUtc="2025-01-03T08:50:00Z"/>
                    <w:rFonts w:ascii="Calibri" w:hAnsi="Calibri" w:cs="Calibri"/>
                    <w:color w:val="000000"/>
                    <w:sz w:val="22"/>
                    <w:szCs w:val="22"/>
                  </w:rPr>
                </w:rPrChange>
              </w:rPr>
              <w:pPrChange w:id="25866" w:author="瑋婷 徐" w:date="2025-01-03T16:55:00Z" w16du:dateUtc="2025-01-03T08:55:00Z">
                <w:pPr/>
              </w:pPrChange>
            </w:pPr>
            <w:ins w:id="25867" w:author="瑋婷 徐" w:date="2025-01-03T16:50:00Z" w16du:dateUtc="2025-01-03T08:50:00Z">
              <w:r w:rsidRPr="00D51403">
                <w:rPr>
                  <w:rFonts w:ascii="Times New Roman" w:eastAsiaTheme="minorEastAsia" w:hAnsi="Times New Roman" w:cs="Times New Roman" w:hint="eastAsia"/>
                  <w:b w:val="0"/>
                  <w:bCs w:val="0"/>
                  <w:color w:val="000000"/>
                  <w:rPrChange w:id="25868" w:author="瑋婷 徐" w:date="2025-01-04T22:53:00Z" w16du:dateUtc="2025-01-04T14:53:00Z">
                    <w:rPr>
                      <w:rFonts w:ascii="Calibri" w:hAnsi="Calibri" w:cs="Calibri" w:hint="eastAsia"/>
                      <w:color w:val="000000"/>
                      <w:sz w:val="22"/>
                      <w:szCs w:val="22"/>
                    </w:rPr>
                  </w:rPrChange>
                </w:rPr>
                <w:t>黑喉噪眉</w:t>
              </w:r>
              <w:r w:rsidRPr="00D51403">
                <w:rPr>
                  <w:rFonts w:ascii="Times New Roman" w:eastAsiaTheme="minorEastAsia" w:hAnsi="Times New Roman" w:cs="Times New Roman"/>
                  <w:b w:val="0"/>
                  <w:bCs w:val="0"/>
                  <w:color w:val="000000"/>
                  <w:rPrChange w:id="25869"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3D24A98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870" w:author="瑋婷 徐" w:date="2025-01-03T16:50:00Z" w16du:dateUtc="2025-01-03T08:50:00Z"/>
                <w:rFonts w:ascii="Times New Roman" w:eastAsiaTheme="minorEastAsia" w:hAnsi="Times New Roman" w:cs="Times New Roman"/>
                <w:i/>
                <w:iCs/>
                <w:color w:val="000000"/>
                <w:rPrChange w:id="25871" w:author="瑋婷 徐" w:date="2025-01-04T22:53:00Z" w16du:dateUtc="2025-01-04T14:53:00Z">
                  <w:rPr>
                    <w:ins w:id="25872" w:author="瑋婷 徐" w:date="2025-01-03T16:50:00Z" w16du:dateUtc="2025-01-03T08:50:00Z"/>
                    <w:rFonts w:ascii="Calibri" w:hAnsi="Calibri" w:cs="Calibri"/>
                    <w:i/>
                    <w:iCs/>
                    <w:color w:val="000000"/>
                    <w:sz w:val="22"/>
                    <w:szCs w:val="22"/>
                  </w:rPr>
                </w:rPrChange>
              </w:rPr>
              <w:pPrChange w:id="258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874" w:author="瑋婷 徐" w:date="2025-01-03T16:50:00Z" w16du:dateUtc="2025-01-03T08:50:00Z">
              <w:r w:rsidRPr="00D51403">
                <w:rPr>
                  <w:rFonts w:ascii="Times New Roman" w:eastAsiaTheme="minorEastAsia" w:hAnsi="Times New Roman" w:cs="Times New Roman"/>
                  <w:i/>
                  <w:iCs/>
                  <w:color w:val="000000"/>
                  <w:rPrChange w:id="25875" w:author="瑋婷 徐" w:date="2025-01-04T22:53:00Z" w16du:dateUtc="2025-01-04T14:53:00Z">
                    <w:rPr>
                      <w:rFonts w:ascii="Calibri" w:hAnsi="Calibri" w:cs="Calibri"/>
                      <w:i/>
                      <w:iCs/>
                      <w:color w:val="000000"/>
                      <w:sz w:val="22"/>
                      <w:szCs w:val="22"/>
                    </w:rPr>
                  </w:rPrChange>
                </w:rPr>
                <w:t>Pterorhinus chinensis</w:t>
              </w:r>
            </w:ins>
          </w:p>
        </w:tc>
        <w:tc>
          <w:tcPr>
            <w:tcW w:w="162" w:type="pct"/>
            <w:noWrap/>
            <w:vAlign w:val="center"/>
            <w:hideMark/>
          </w:tcPr>
          <w:p w14:paraId="428806C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876" w:author="瑋婷 徐" w:date="2025-01-03T16:50:00Z" w16du:dateUtc="2025-01-03T08:50:00Z"/>
                <w:rFonts w:ascii="Times New Roman" w:eastAsiaTheme="minorEastAsia" w:hAnsi="Times New Roman" w:cs="Times New Roman"/>
                <w:i/>
                <w:iCs/>
                <w:color w:val="000000"/>
                <w:rPrChange w:id="25877" w:author="瑋婷 徐" w:date="2025-01-04T22:53:00Z" w16du:dateUtc="2025-01-04T14:53:00Z">
                  <w:rPr>
                    <w:ins w:id="25878" w:author="瑋婷 徐" w:date="2025-01-03T16:50:00Z" w16du:dateUtc="2025-01-03T08:50:00Z"/>
                    <w:rFonts w:ascii="Calibri" w:hAnsi="Calibri" w:cs="Calibri"/>
                    <w:i/>
                    <w:iCs/>
                    <w:color w:val="000000"/>
                    <w:sz w:val="22"/>
                    <w:szCs w:val="22"/>
                  </w:rPr>
                </w:rPrChange>
              </w:rPr>
              <w:pPrChange w:id="2587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7796B6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880" w:author="瑋婷 徐" w:date="2025-01-03T16:50:00Z" w16du:dateUtc="2025-01-03T08:50:00Z"/>
                <w:rFonts w:ascii="Times New Roman" w:eastAsiaTheme="minorEastAsia" w:hAnsi="Times New Roman" w:cs="Times New Roman"/>
                <w:rPrChange w:id="25881" w:author="瑋婷 徐" w:date="2025-01-04T22:53:00Z" w16du:dateUtc="2025-01-04T14:53:00Z">
                  <w:rPr>
                    <w:ins w:id="25882" w:author="瑋婷 徐" w:date="2025-01-03T16:50:00Z" w16du:dateUtc="2025-01-03T08:50:00Z"/>
                    <w:rFonts w:ascii="Times New Roman" w:eastAsia="Times New Roman" w:hAnsi="Times New Roman" w:cs="Times New Roman"/>
                    <w:sz w:val="20"/>
                    <w:szCs w:val="20"/>
                  </w:rPr>
                </w:rPrChange>
              </w:rPr>
              <w:pPrChange w:id="2588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81AC14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884" w:author="瑋婷 徐" w:date="2025-01-03T16:50:00Z" w16du:dateUtc="2025-01-03T08:50:00Z"/>
                <w:rFonts w:ascii="Times New Roman" w:eastAsiaTheme="minorEastAsia" w:hAnsi="Times New Roman" w:cs="Times New Roman"/>
                <w:rPrChange w:id="25885" w:author="瑋婷 徐" w:date="2025-01-04T22:53:00Z" w16du:dateUtc="2025-01-04T14:53:00Z">
                  <w:rPr>
                    <w:ins w:id="25886" w:author="瑋婷 徐" w:date="2025-01-03T16:50:00Z" w16du:dateUtc="2025-01-03T08:50:00Z"/>
                    <w:rFonts w:ascii="Times New Roman" w:eastAsia="Times New Roman" w:hAnsi="Times New Roman" w:cs="Times New Roman"/>
                    <w:sz w:val="20"/>
                    <w:szCs w:val="20"/>
                  </w:rPr>
                </w:rPrChange>
              </w:rPr>
              <w:pPrChange w:id="2588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574F5A5"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888" w:author="瑋婷 徐" w:date="2025-01-03T16:50:00Z" w16du:dateUtc="2025-01-03T08:50:00Z"/>
                <w:rFonts w:ascii="Times New Roman" w:eastAsiaTheme="minorEastAsia" w:hAnsi="Times New Roman" w:cs="Times New Roman"/>
                <w:rPrChange w:id="25889" w:author="瑋婷 徐" w:date="2025-01-04T22:53:00Z" w16du:dateUtc="2025-01-04T14:53:00Z">
                  <w:rPr>
                    <w:ins w:id="25890" w:author="瑋婷 徐" w:date="2025-01-03T16:50:00Z" w16du:dateUtc="2025-01-03T08:50:00Z"/>
                    <w:rFonts w:ascii="Times New Roman" w:eastAsia="Times New Roman" w:hAnsi="Times New Roman" w:cs="Times New Roman"/>
                    <w:sz w:val="20"/>
                    <w:szCs w:val="20"/>
                  </w:rPr>
                </w:rPrChange>
              </w:rPr>
              <w:pPrChange w:id="2589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300674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892" w:author="瑋婷 徐" w:date="2025-01-03T16:50:00Z" w16du:dateUtc="2025-01-03T08:50:00Z"/>
                <w:rFonts w:ascii="Times New Roman" w:eastAsiaTheme="minorEastAsia" w:hAnsi="Times New Roman" w:cs="Times New Roman"/>
                <w:rPrChange w:id="25893" w:author="瑋婷 徐" w:date="2025-01-04T22:53:00Z" w16du:dateUtc="2025-01-04T14:53:00Z">
                  <w:rPr>
                    <w:ins w:id="25894" w:author="瑋婷 徐" w:date="2025-01-03T16:50:00Z" w16du:dateUtc="2025-01-03T08:50:00Z"/>
                    <w:rFonts w:ascii="Times New Roman" w:eastAsia="Times New Roman" w:hAnsi="Times New Roman" w:cs="Times New Roman"/>
                    <w:sz w:val="20"/>
                    <w:szCs w:val="20"/>
                  </w:rPr>
                </w:rPrChange>
              </w:rPr>
              <w:pPrChange w:id="2589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187BCD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896" w:author="瑋婷 徐" w:date="2025-01-03T16:50:00Z" w16du:dateUtc="2025-01-03T08:50:00Z"/>
                <w:rFonts w:ascii="Times New Roman" w:eastAsiaTheme="minorEastAsia" w:hAnsi="Times New Roman" w:cs="Times New Roman"/>
                <w:rPrChange w:id="25897" w:author="瑋婷 徐" w:date="2025-01-04T22:53:00Z" w16du:dateUtc="2025-01-04T14:53:00Z">
                  <w:rPr>
                    <w:ins w:id="25898" w:author="瑋婷 徐" w:date="2025-01-03T16:50:00Z" w16du:dateUtc="2025-01-03T08:50:00Z"/>
                    <w:rFonts w:ascii="Times New Roman" w:eastAsia="Times New Roman" w:hAnsi="Times New Roman" w:cs="Times New Roman"/>
                    <w:sz w:val="20"/>
                    <w:szCs w:val="20"/>
                  </w:rPr>
                </w:rPrChange>
              </w:rPr>
              <w:pPrChange w:id="2589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F63F25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00" w:author="瑋婷 徐" w:date="2025-01-03T16:50:00Z" w16du:dateUtc="2025-01-03T08:50:00Z"/>
                <w:rFonts w:ascii="Times New Roman" w:eastAsiaTheme="minorEastAsia" w:hAnsi="Times New Roman" w:cs="Times New Roman"/>
                <w:rPrChange w:id="25901" w:author="瑋婷 徐" w:date="2025-01-04T22:53:00Z" w16du:dateUtc="2025-01-04T14:53:00Z">
                  <w:rPr>
                    <w:ins w:id="25902" w:author="瑋婷 徐" w:date="2025-01-03T16:50:00Z" w16du:dateUtc="2025-01-03T08:50:00Z"/>
                    <w:rFonts w:ascii="Times New Roman" w:eastAsia="Times New Roman" w:hAnsi="Times New Roman" w:cs="Times New Roman"/>
                    <w:sz w:val="20"/>
                    <w:szCs w:val="20"/>
                  </w:rPr>
                </w:rPrChange>
              </w:rPr>
              <w:pPrChange w:id="2590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8551860"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04" w:author="瑋婷 徐" w:date="2025-01-03T16:50:00Z" w16du:dateUtc="2025-01-03T08:50:00Z"/>
                <w:rFonts w:ascii="Times New Roman" w:eastAsiaTheme="minorEastAsia" w:hAnsi="Times New Roman" w:cs="Times New Roman"/>
                <w:rPrChange w:id="25905" w:author="瑋婷 徐" w:date="2025-01-04T22:53:00Z" w16du:dateUtc="2025-01-04T14:53:00Z">
                  <w:rPr>
                    <w:ins w:id="25906" w:author="瑋婷 徐" w:date="2025-01-03T16:50:00Z" w16du:dateUtc="2025-01-03T08:50:00Z"/>
                    <w:rFonts w:ascii="Times New Roman" w:eastAsia="Times New Roman" w:hAnsi="Times New Roman" w:cs="Times New Roman"/>
                    <w:sz w:val="20"/>
                    <w:szCs w:val="20"/>
                  </w:rPr>
                </w:rPrChange>
              </w:rPr>
              <w:pPrChange w:id="2590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394DED6"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08" w:author="瑋婷 徐" w:date="2025-01-03T16:50:00Z" w16du:dateUtc="2025-01-03T08:50:00Z"/>
                <w:rFonts w:ascii="Times New Roman" w:eastAsiaTheme="minorEastAsia" w:hAnsi="Times New Roman" w:cs="Times New Roman"/>
                <w:rPrChange w:id="25909" w:author="瑋婷 徐" w:date="2025-01-04T22:53:00Z" w16du:dateUtc="2025-01-04T14:53:00Z">
                  <w:rPr>
                    <w:ins w:id="25910" w:author="瑋婷 徐" w:date="2025-01-03T16:50:00Z" w16du:dateUtc="2025-01-03T08:50:00Z"/>
                    <w:rFonts w:ascii="Times New Roman" w:eastAsia="Times New Roman" w:hAnsi="Times New Roman" w:cs="Times New Roman"/>
                    <w:sz w:val="20"/>
                    <w:szCs w:val="20"/>
                  </w:rPr>
                </w:rPrChange>
              </w:rPr>
              <w:pPrChange w:id="2591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13587E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12" w:author="瑋婷 徐" w:date="2025-01-03T16:50:00Z" w16du:dateUtc="2025-01-03T08:50:00Z"/>
                <w:rFonts w:ascii="Times New Roman" w:eastAsiaTheme="minorEastAsia" w:hAnsi="Times New Roman" w:cs="Times New Roman"/>
                <w:color w:val="000000"/>
                <w:rPrChange w:id="25913" w:author="瑋婷 徐" w:date="2025-01-04T22:53:00Z" w16du:dateUtc="2025-01-04T14:53:00Z">
                  <w:rPr>
                    <w:ins w:id="25914" w:author="瑋婷 徐" w:date="2025-01-03T16:50:00Z" w16du:dateUtc="2025-01-03T08:50:00Z"/>
                    <w:rFonts w:ascii="Calibri" w:hAnsi="Calibri" w:cs="Calibri"/>
                    <w:color w:val="000000"/>
                    <w:sz w:val="22"/>
                    <w:szCs w:val="22"/>
                  </w:rPr>
                </w:rPrChange>
              </w:rPr>
              <w:pPrChange w:id="2591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5916" w:author="瑋婷 徐" w:date="2025-01-03T16:50:00Z" w16du:dateUtc="2025-01-03T08:50:00Z">
              <w:r w:rsidRPr="00D51403">
                <w:rPr>
                  <w:rFonts w:ascii="Times New Roman" w:eastAsiaTheme="minorEastAsia" w:hAnsi="Times New Roman" w:cs="Times New Roman"/>
                  <w:color w:val="000000"/>
                  <w:rPrChange w:id="2591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DAC037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18" w:author="瑋婷 徐" w:date="2025-01-03T16:50:00Z" w16du:dateUtc="2025-01-03T08:50:00Z"/>
                <w:rFonts w:ascii="Times New Roman" w:eastAsiaTheme="minorEastAsia" w:hAnsi="Times New Roman" w:cs="Times New Roman"/>
                <w:color w:val="000000"/>
                <w:rPrChange w:id="25919" w:author="瑋婷 徐" w:date="2025-01-04T22:53:00Z" w16du:dateUtc="2025-01-04T14:53:00Z">
                  <w:rPr>
                    <w:ins w:id="25920" w:author="瑋婷 徐" w:date="2025-01-03T16:50:00Z" w16du:dateUtc="2025-01-03T08:50:00Z"/>
                    <w:rFonts w:ascii="Calibri" w:hAnsi="Calibri" w:cs="Calibri"/>
                    <w:color w:val="000000"/>
                    <w:sz w:val="22"/>
                    <w:szCs w:val="22"/>
                  </w:rPr>
                </w:rPrChange>
              </w:rPr>
              <w:pPrChange w:id="259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B0E800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22" w:author="瑋婷 徐" w:date="2025-01-03T16:50:00Z" w16du:dateUtc="2025-01-03T08:50:00Z"/>
                <w:rFonts w:ascii="Times New Roman" w:eastAsiaTheme="minorEastAsia" w:hAnsi="Times New Roman" w:cs="Times New Roman"/>
                <w:rPrChange w:id="25923" w:author="瑋婷 徐" w:date="2025-01-04T22:53:00Z" w16du:dateUtc="2025-01-04T14:53:00Z">
                  <w:rPr>
                    <w:ins w:id="25924" w:author="瑋婷 徐" w:date="2025-01-03T16:50:00Z" w16du:dateUtc="2025-01-03T08:50:00Z"/>
                    <w:rFonts w:ascii="Times New Roman" w:eastAsia="Times New Roman" w:hAnsi="Times New Roman" w:cs="Times New Roman"/>
                    <w:sz w:val="20"/>
                    <w:szCs w:val="20"/>
                  </w:rPr>
                </w:rPrChange>
              </w:rPr>
              <w:pPrChange w:id="259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652F13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26" w:author="瑋婷 徐" w:date="2025-01-03T16:50:00Z" w16du:dateUtc="2025-01-03T08:50:00Z"/>
                <w:rFonts w:ascii="Times New Roman" w:eastAsiaTheme="minorEastAsia" w:hAnsi="Times New Roman" w:cs="Times New Roman"/>
                <w:rPrChange w:id="25927" w:author="瑋婷 徐" w:date="2025-01-04T22:53:00Z" w16du:dateUtc="2025-01-04T14:53:00Z">
                  <w:rPr>
                    <w:ins w:id="25928" w:author="瑋婷 徐" w:date="2025-01-03T16:50:00Z" w16du:dateUtc="2025-01-03T08:50:00Z"/>
                    <w:rFonts w:ascii="Times New Roman" w:eastAsia="Times New Roman" w:hAnsi="Times New Roman" w:cs="Times New Roman"/>
                    <w:sz w:val="20"/>
                    <w:szCs w:val="20"/>
                  </w:rPr>
                </w:rPrChange>
              </w:rPr>
              <w:pPrChange w:id="259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6FCFFA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30" w:author="瑋婷 徐" w:date="2025-01-03T16:50:00Z" w16du:dateUtc="2025-01-03T08:50:00Z"/>
                <w:rFonts w:ascii="Times New Roman" w:eastAsiaTheme="minorEastAsia" w:hAnsi="Times New Roman" w:cs="Times New Roman"/>
                <w:rPrChange w:id="25931" w:author="瑋婷 徐" w:date="2025-01-04T22:53:00Z" w16du:dateUtc="2025-01-04T14:53:00Z">
                  <w:rPr>
                    <w:ins w:id="25932" w:author="瑋婷 徐" w:date="2025-01-03T16:50:00Z" w16du:dateUtc="2025-01-03T08:50:00Z"/>
                    <w:rFonts w:ascii="Times New Roman" w:eastAsia="Times New Roman" w:hAnsi="Times New Roman" w:cs="Times New Roman"/>
                    <w:sz w:val="20"/>
                    <w:szCs w:val="20"/>
                  </w:rPr>
                </w:rPrChange>
              </w:rPr>
              <w:pPrChange w:id="2593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2E7C13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34" w:author="瑋婷 徐" w:date="2025-01-03T16:50:00Z" w16du:dateUtc="2025-01-03T08:50:00Z"/>
                <w:rFonts w:ascii="Times New Roman" w:eastAsiaTheme="minorEastAsia" w:hAnsi="Times New Roman" w:cs="Times New Roman"/>
                <w:rPrChange w:id="25935" w:author="瑋婷 徐" w:date="2025-01-04T22:53:00Z" w16du:dateUtc="2025-01-04T14:53:00Z">
                  <w:rPr>
                    <w:ins w:id="25936" w:author="瑋婷 徐" w:date="2025-01-03T16:50:00Z" w16du:dateUtc="2025-01-03T08:50:00Z"/>
                    <w:rFonts w:ascii="Times New Roman" w:eastAsia="Times New Roman" w:hAnsi="Times New Roman" w:cs="Times New Roman"/>
                    <w:sz w:val="20"/>
                    <w:szCs w:val="20"/>
                  </w:rPr>
                </w:rPrChange>
              </w:rPr>
              <w:pPrChange w:id="2593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FEC533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38" w:author="瑋婷 徐" w:date="2025-01-03T16:50:00Z" w16du:dateUtc="2025-01-03T08:50:00Z"/>
                <w:rFonts w:ascii="Times New Roman" w:eastAsiaTheme="minorEastAsia" w:hAnsi="Times New Roman" w:cs="Times New Roman"/>
                <w:rPrChange w:id="25939" w:author="瑋婷 徐" w:date="2025-01-04T22:53:00Z" w16du:dateUtc="2025-01-04T14:53:00Z">
                  <w:rPr>
                    <w:ins w:id="25940" w:author="瑋婷 徐" w:date="2025-01-03T16:50:00Z" w16du:dateUtc="2025-01-03T08:50:00Z"/>
                    <w:rFonts w:ascii="Times New Roman" w:eastAsia="Times New Roman" w:hAnsi="Times New Roman" w:cs="Times New Roman"/>
                    <w:sz w:val="20"/>
                    <w:szCs w:val="20"/>
                  </w:rPr>
                </w:rPrChange>
              </w:rPr>
              <w:pPrChange w:id="259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842397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42" w:author="瑋婷 徐" w:date="2025-01-03T16:50:00Z" w16du:dateUtc="2025-01-03T08:50:00Z"/>
                <w:rFonts w:ascii="Times New Roman" w:eastAsiaTheme="minorEastAsia" w:hAnsi="Times New Roman" w:cs="Times New Roman"/>
                <w:rPrChange w:id="25943" w:author="瑋婷 徐" w:date="2025-01-04T22:53:00Z" w16du:dateUtc="2025-01-04T14:53:00Z">
                  <w:rPr>
                    <w:ins w:id="25944" w:author="瑋婷 徐" w:date="2025-01-03T16:50:00Z" w16du:dateUtc="2025-01-03T08:50:00Z"/>
                    <w:rFonts w:ascii="Times New Roman" w:eastAsia="Times New Roman" w:hAnsi="Times New Roman" w:cs="Times New Roman"/>
                    <w:sz w:val="20"/>
                    <w:szCs w:val="20"/>
                  </w:rPr>
                </w:rPrChange>
              </w:rPr>
              <w:pPrChange w:id="2594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FA2FF5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46" w:author="瑋婷 徐" w:date="2025-01-03T16:50:00Z" w16du:dateUtc="2025-01-03T08:50:00Z"/>
                <w:rFonts w:ascii="Times New Roman" w:eastAsiaTheme="minorEastAsia" w:hAnsi="Times New Roman" w:cs="Times New Roman"/>
                <w:rPrChange w:id="25947" w:author="瑋婷 徐" w:date="2025-01-04T22:53:00Z" w16du:dateUtc="2025-01-04T14:53:00Z">
                  <w:rPr>
                    <w:ins w:id="25948" w:author="瑋婷 徐" w:date="2025-01-03T16:50:00Z" w16du:dateUtc="2025-01-03T08:50:00Z"/>
                    <w:rFonts w:ascii="Times New Roman" w:eastAsia="Times New Roman" w:hAnsi="Times New Roman" w:cs="Times New Roman"/>
                    <w:sz w:val="20"/>
                    <w:szCs w:val="20"/>
                  </w:rPr>
                </w:rPrChange>
              </w:rPr>
              <w:pPrChange w:id="2594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B2B860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50" w:author="瑋婷 徐" w:date="2025-01-03T16:50:00Z" w16du:dateUtc="2025-01-03T08:50:00Z"/>
                <w:rFonts w:ascii="Times New Roman" w:eastAsiaTheme="minorEastAsia" w:hAnsi="Times New Roman" w:cs="Times New Roman"/>
                <w:rPrChange w:id="25951" w:author="瑋婷 徐" w:date="2025-01-04T22:53:00Z" w16du:dateUtc="2025-01-04T14:53:00Z">
                  <w:rPr>
                    <w:ins w:id="25952" w:author="瑋婷 徐" w:date="2025-01-03T16:50:00Z" w16du:dateUtc="2025-01-03T08:50:00Z"/>
                    <w:rFonts w:ascii="Times New Roman" w:eastAsia="Times New Roman" w:hAnsi="Times New Roman" w:cs="Times New Roman"/>
                    <w:sz w:val="20"/>
                    <w:szCs w:val="20"/>
                  </w:rPr>
                </w:rPrChange>
              </w:rPr>
              <w:pPrChange w:id="2595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FC17BF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54" w:author="瑋婷 徐" w:date="2025-01-03T16:50:00Z" w16du:dateUtc="2025-01-03T08:50:00Z"/>
                <w:rFonts w:ascii="Times New Roman" w:eastAsiaTheme="minorEastAsia" w:hAnsi="Times New Roman" w:cs="Times New Roman"/>
                <w:rPrChange w:id="25955" w:author="瑋婷 徐" w:date="2025-01-04T22:53:00Z" w16du:dateUtc="2025-01-04T14:53:00Z">
                  <w:rPr>
                    <w:ins w:id="25956" w:author="瑋婷 徐" w:date="2025-01-03T16:50:00Z" w16du:dateUtc="2025-01-03T08:50:00Z"/>
                    <w:rFonts w:ascii="Times New Roman" w:eastAsia="Times New Roman" w:hAnsi="Times New Roman" w:cs="Times New Roman"/>
                    <w:sz w:val="20"/>
                    <w:szCs w:val="20"/>
                  </w:rPr>
                </w:rPrChange>
              </w:rPr>
              <w:pPrChange w:id="2595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6CBD2F6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5958" w:author="瑋婷 徐" w:date="2025-01-03T16:50:00Z" w16du:dateUtc="2025-01-03T08:50:00Z"/>
                <w:rFonts w:ascii="Times New Roman" w:eastAsiaTheme="minorEastAsia" w:hAnsi="Times New Roman" w:cs="Times New Roman"/>
                <w:rPrChange w:id="25959" w:author="瑋婷 徐" w:date="2025-01-04T22:53:00Z" w16du:dateUtc="2025-01-04T14:53:00Z">
                  <w:rPr>
                    <w:ins w:id="25960" w:author="瑋婷 徐" w:date="2025-01-03T16:50:00Z" w16du:dateUtc="2025-01-03T08:50:00Z"/>
                    <w:rFonts w:ascii="Times New Roman" w:eastAsia="Times New Roman" w:hAnsi="Times New Roman" w:cs="Times New Roman"/>
                    <w:sz w:val="20"/>
                    <w:szCs w:val="20"/>
                  </w:rPr>
                </w:rPrChange>
              </w:rPr>
              <w:pPrChange w:id="259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D51403" w14:paraId="4283A773" w14:textId="77777777" w:rsidTr="003C19C7">
        <w:trPr>
          <w:trHeight w:val="300"/>
          <w:ins w:id="25962" w:author="瑋婷 徐" w:date="2025-01-03T16:50:00Z"/>
          <w:trPrChange w:id="25963"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5964" w:author="瑋婷 徐" w:date="2025-01-03T17:01:00Z" w16du:dateUtc="2025-01-03T09:01:00Z">
              <w:tcPr>
                <w:tcW w:w="781" w:type="pct"/>
                <w:gridSpan w:val="2"/>
                <w:vAlign w:val="center"/>
                <w:hideMark/>
              </w:tcPr>
            </w:tcPrChange>
          </w:tcPr>
          <w:p w14:paraId="72798F7C" w14:textId="77777777" w:rsidR="003C19C7" w:rsidRPr="00D51403" w:rsidRDefault="003C19C7">
            <w:pPr>
              <w:spacing w:line="360" w:lineRule="auto"/>
              <w:jc w:val="both"/>
              <w:rPr>
                <w:ins w:id="25965" w:author="瑋婷 徐" w:date="2025-01-03T16:50:00Z" w16du:dateUtc="2025-01-03T08:50:00Z"/>
                <w:rFonts w:ascii="Times New Roman" w:eastAsiaTheme="minorEastAsia" w:hAnsi="Times New Roman" w:cs="Times New Roman"/>
                <w:b w:val="0"/>
                <w:bCs w:val="0"/>
                <w:color w:val="000000"/>
                <w:rPrChange w:id="25966" w:author="瑋婷 徐" w:date="2025-01-04T22:53:00Z" w16du:dateUtc="2025-01-04T14:53:00Z">
                  <w:rPr>
                    <w:ins w:id="25967" w:author="瑋婷 徐" w:date="2025-01-03T16:50:00Z" w16du:dateUtc="2025-01-03T08:50:00Z"/>
                    <w:rFonts w:ascii="Calibri" w:hAnsi="Calibri" w:cs="Calibri"/>
                    <w:color w:val="000000"/>
                    <w:sz w:val="22"/>
                    <w:szCs w:val="22"/>
                  </w:rPr>
                </w:rPrChange>
              </w:rPr>
              <w:pPrChange w:id="25968" w:author="瑋婷 徐" w:date="2025-01-03T16:55:00Z" w16du:dateUtc="2025-01-03T08:55:00Z">
                <w:pPr/>
              </w:pPrChange>
            </w:pPr>
            <w:ins w:id="25969" w:author="瑋婷 徐" w:date="2025-01-03T16:50:00Z" w16du:dateUtc="2025-01-03T08:50:00Z">
              <w:r w:rsidRPr="00D51403">
                <w:rPr>
                  <w:rFonts w:ascii="Times New Roman" w:eastAsiaTheme="minorEastAsia" w:hAnsi="Times New Roman" w:cs="Times New Roman" w:hint="eastAsia"/>
                  <w:b w:val="0"/>
                  <w:bCs w:val="0"/>
                  <w:color w:val="000000"/>
                  <w:rPrChange w:id="25970" w:author="瑋婷 徐" w:date="2025-01-04T22:53:00Z" w16du:dateUtc="2025-01-04T14:53:00Z">
                    <w:rPr>
                      <w:rFonts w:ascii="Calibri" w:hAnsi="Calibri" w:cs="Calibri" w:hint="eastAsia"/>
                      <w:color w:val="000000"/>
                      <w:sz w:val="22"/>
                      <w:szCs w:val="22"/>
                    </w:rPr>
                  </w:rPrChange>
                </w:rPr>
                <w:t>臺灣白喉噪眉</w:t>
              </w:r>
              <w:r w:rsidRPr="00D51403">
                <w:rPr>
                  <w:rFonts w:ascii="Times New Roman" w:eastAsiaTheme="minorEastAsia" w:hAnsi="Times New Roman" w:cs="Times New Roman"/>
                  <w:b w:val="0"/>
                  <w:bCs w:val="0"/>
                  <w:color w:val="000000"/>
                  <w:rPrChange w:id="25971" w:author="瑋婷 徐" w:date="2025-01-04T22:53:00Z" w16du:dateUtc="2025-01-04T14:53:00Z">
                    <w:rPr>
                      <w:rFonts w:ascii="Calibri" w:hAnsi="Calibri" w:cs="Calibri"/>
                      <w:color w:val="000000"/>
                      <w:sz w:val="22"/>
                      <w:szCs w:val="22"/>
                    </w:rPr>
                  </w:rPrChange>
                </w:rPr>
                <w:t xml:space="preserve"> </w:t>
              </w:r>
              <w:r w:rsidRPr="00D51403">
                <w:rPr>
                  <w:b w:val="0"/>
                  <w:bCs w:val="0"/>
                  <w:color w:val="000000"/>
                  <w:rPrChange w:id="25972"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5973" w:author="瑋婷 徐" w:date="2025-01-04T22:53:00Z" w16du:dateUtc="2025-01-04T14:53:00Z">
                    <w:rPr>
                      <w:rFonts w:ascii="Calibri" w:hAnsi="Calibri" w:cs="Calibri"/>
                      <w:color w:val="000000"/>
                      <w:sz w:val="22"/>
                      <w:szCs w:val="22"/>
                    </w:rPr>
                  </w:rPrChange>
                </w:rPr>
                <w:t xml:space="preserve"> II</w:t>
              </w:r>
            </w:ins>
          </w:p>
        </w:tc>
        <w:tc>
          <w:tcPr>
            <w:tcW w:w="904" w:type="pct"/>
            <w:vAlign w:val="center"/>
            <w:hideMark/>
            <w:tcPrChange w:id="25974" w:author="瑋婷 徐" w:date="2025-01-03T17:01:00Z" w16du:dateUtc="2025-01-03T09:01:00Z">
              <w:tcPr>
                <w:tcW w:w="814" w:type="pct"/>
                <w:gridSpan w:val="2"/>
                <w:vAlign w:val="center"/>
                <w:hideMark/>
              </w:tcPr>
            </w:tcPrChange>
          </w:tcPr>
          <w:p w14:paraId="3C827E4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975" w:author="瑋婷 徐" w:date="2025-01-03T16:50:00Z" w16du:dateUtc="2025-01-03T08:50:00Z"/>
                <w:rFonts w:ascii="Times New Roman" w:eastAsiaTheme="minorEastAsia" w:hAnsi="Times New Roman" w:cs="Times New Roman"/>
                <w:i/>
                <w:iCs/>
                <w:color w:val="000000"/>
                <w:rPrChange w:id="25976" w:author="瑋婷 徐" w:date="2025-01-04T22:53:00Z" w16du:dateUtc="2025-01-04T14:53:00Z">
                  <w:rPr>
                    <w:ins w:id="25977" w:author="瑋婷 徐" w:date="2025-01-03T16:50:00Z" w16du:dateUtc="2025-01-03T08:50:00Z"/>
                    <w:rFonts w:ascii="Calibri" w:hAnsi="Calibri" w:cs="Calibri"/>
                    <w:i/>
                    <w:iCs/>
                    <w:color w:val="000000"/>
                    <w:sz w:val="22"/>
                    <w:szCs w:val="22"/>
                  </w:rPr>
                </w:rPrChange>
              </w:rPr>
              <w:pPrChange w:id="259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979" w:author="瑋婷 徐" w:date="2025-01-03T16:50:00Z" w16du:dateUtc="2025-01-03T08:50:00Z">
              <w:r w:rsidRPr="00D51403">
                <w:rPr>
                  <w:rFonts w:ascii="Times New Roman" w:eastAsiaTheme="minorEastAsia" w:hAnsi="Times New Roman" w:cs="Times New Roman"/>
                  <w:i/>
                  <w:iCs/>
                  <w:color w:val="000000"/>
                  <w:rPrChange w:id="25980" w:author="瑋婷 徐" w:date="2025-01-04T22:53:00Z" w16du:dateUtc="2025-01-04T14:53:00Z">
                    <w:rPr>
                      <w:rFonts w:ascii="Calibri" w:hAnsi="Calibri" w:cs="Calibri"/>
                      <w:i/>
                      <w:iCs/>
                      <w:color w:val="000000"/>
                      <w:sz w:val="22"/>
                      <w:szCs w:val="22"/>
                    </w:rPr>
                  </w:rPrChange>
                </w:rPr>
                <w:t>Pterorhinus ruficeps</w:t>
              </w:r>
            </w:ins>
          </w:p>
        </w:tc>
        <w:tc>
          <w:tcPr>
            <w:tcW w:w="0" w:type="pct"/>
            <w:noWrap/>
            <w:vAlign w:val="center"/>
            <w:hideMark/>
            <w:tcPrChange w:id="25981" w:author="瑋婷 徐" w:date="2025-01-03T17:01:00Z" w16du:dateUtc="2025-01-03T09:01:00Z">
              <w:tcPr>
                <w:tcW w:w="162" w:type="pct"/>
                <w:gridSpan w:val="2"/>
                <w:noWrap/>
                <w:vAlign w:val="center"/>
                <w:hideMark/>
              </w:tcPr>
            </w:tcPrChange>
          </w:tcPr>
          <w:p w14:paraId="7533824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982" w:author="瑋婷 徐" w:date="2025-01-03T16:50:00Z" w16du:dateUtc="2025-01-03T08:50:00Z"/>
                <w:rFonts w:ascii="Times New Roman" w:eastAsiaTheme="minorEastAsia" w:hAnsi="Times New Roman" w:cs="Times New Roman"/>
                <w:i/>
                <w:iCs/>
                <w:color w:val="000000"/>
                <w:rPrChange w:id="25983" w:author="瑋婷 徐" w:date="2025-01-04T22:53:00Z" w16du:dateUtc="2025-01-04T14:53:00Z">
                  <w:rPr>
                    <w:ins w:id="25984" w:author="瑋婷 徐" w:date="2025-01-03T16:50:00Z" w16du:dateUtc="2025-01-03T08:50:00Z"/>
                    <w:rFonts w:ascii="Calibri" w:hAnsi="Calibri" w:cs="Calibri"/>
                    <w:i/>
                    <w:iCs/>
                    <w:color w:val="000000"/>
                    <w:sz w:val="22"/>
                    <w:szCs w:val="22"/>
                  </w:rPr>
                </w:rPrChange>
              </w:rPr>
              <w:pPrChange w:id="259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986" w:author="瑋婷 徐" w:date="2025-01-03T17:01:00Z" w16du:dateUtc="2025-01-03T09:01:00Z">
              <w:tcPr>
                <w:tcW w:w="162" w:type="pct"/>
                <w:gridSpan w:val="2"/>
                <w:noWrap/>
                <w:vAlign w:val="center"/>
                <w:hideMark/>
              </w:tcPr>
            </w:tcPrChange>
          </w:tcPr>
          <w:p w14:paraId="5419836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987" w:author="瑋婷 徐" w:date="2025-01-03T16:50:00Z" w16du:dateUtc="2025-01-03T08:50:00Z"/>
                <w:rFonts w:ascii="Times New Roman" w:eastAsiaTheme="minorEastAsia" w:hAnsi="Times New Roman" w:cs="Times New Roman"/>
                <w:rPrChange w:id="25988" w:author="瑋婷 徐" w:date="2025-01-04T22:53:00Z" w16du:dateUtc="2025-01-04T14:53:00Z">
                  <w:rPr>
                    <w:ins w:id="25989" w:author="瑋婷 徐" w:date="2025-01-03T16:50:00Z" w16du:dateUtc="2025-01-03T08:50:00Z"/>
                    <w:rFonts w:ascii="Times New Roman" w:eastAsia="Times New Roman" w:hAnsi="Times New Roman" w:cs="Times New Roman"/>
                    <w:sz w:val="20"/>
                    <w:szCs w:val="20"/>
                  </w:rPr>
                </w:rPrChange>
              </w:rPr>
              <w:pPrChange w:id="2599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5991" w:author="瑋婷 徐" w:date="2025-01-03T17:01:00Z" w16du:dateUtc="2025-01-03T09:01:00Z">
              <w:tcPr>
                <w:tcW w:w="162" w:type="pct"/>
                <w:gridSpan w:val="2"/>
                <w:noWrap/>
                <w:vAlign w:val="center"/>
                <w:hideMark/>
              </w:tcPr>
            </w:tcPrChange>
          </w:tcPr>
          <w:p w14:paraId="71D30DD0"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992" w:author="瑋婷 徐" w:date="2025-01-03T16:50:00Z" w16du:dateUtc="2025-01-03T08:50:00Z"/>
                <w:rFonts w:ascii="Times New Roman" w:eastAsiaTheme="minorEastAsia" w:hAnsi="Times New Roman" w:cs="Times New Roman"/>
                <w:color w:val="000000"/>
                <w:rPrChange w:id="25993" w:author="瑋婷 徐" w:date="2025-01-04T22:53:00Z" w16du:dateUtc="2025-01-04T14:53:00Z">
                  <w:rPr>
                    <w:ins w:id="25994" w:author="瑋婷 徐" w:date="2025-01-03T16:50:00Z" w16du:dateUtc="2025-01-03T08:50:00Z"/>
                    <w:rFonts w:ascii="Calibri" w:hAnsi="Calibri" w:cs="Calibri"/>
                    <w:color w:val="000000"/>
                    <w:sz w:val="22"/>
                    <w:szCs w:val="22"/>
                  </w:rPr>
                </w:rPrChange>
              </w:rPr>
              <w:pPrChange w:id="2599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5996" w:author="瑋婷 徐" w:date="2025-01-03T16:50:00Z" w16du:dateUtc="2025-01-03T08:50:00Z">
              <w:r w:rsidRPr="00D51403">
                <w:rPr>
                  <w:rFonts w:ascii="Times New Roman" w:eastAsiaTheme="minorEastAsia" w:hAnsi="Times New Roman" w:cs="Times New Roman"/>
                  <w:color w:val="000000"/>
                  <w:rPrChange w:id="25997"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5998" w:author="瑋婷 徐" w:date="2025-01-03T17:01:00Z" w16du:dateUtc="2025-01-03T09:01:00Z">
              <w:tcPr>
                <w:tcW w:w="162" w:type="pct"/>
                <w:gridSpan w:val="2"/>
                <w:noWrap/>
                <w:vAlign w:val="center"/>
                <w:hideMark/>
              </w:tcPr>
            </w:tcPrChange>
          </w:tcPr>
          <w:p w14:paraId="48C5C70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5999" w:author="瑋婷 徐" w:date="2025-01-03T16:50:00Z" w16du:dateUtc="2025-01-03T08:50:00Z"/>
                <w:rFonts w:ascii="Times New Roman" w:eastAsiaTheme="minorEastAsia" w:hAnsi="Times New Roman" w:cs="Times New Roman"/>
                <w:color w:val="000000"/>
                <w:rPrChange w:id="26000" w:author="瑋婷 徐" w:date="2025-01-04T22:53:00Z" w16du:dateUtc="2025-01-04T14:53:00Z">
                  <w:rPr>
                    <w:ins w:id="26001" w:author="瑋婷 徐" w:date="2025-01-03T16:50:00Z" w16du:dateUtc="2025-01-03T08:50:00Z"/>
                    <w:rFonts w:ascii="Calibri" w:hAnsi="Calibri" w:cs="Calibri"/>
                    <w:color w:val="000000"/>
                    <w:sz w:val="22"/>
                    <w:szCs w:val="22"/>
                  </w:rPr>
                </w:rPrChange>
              </w:rPr>
              <w:pPrChange w:id="2600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003" w:author="瑋婷 徐" w:date="2025-01-03T17:01:00Z" w16du:dateUtc="2025-01-03T09:01:00Z">
              <w:tcPr>
                <w:tcW w:w="162" w:type="pct"/>
                <w:gridSpan w:val="2"/>
                <w:noWrap/>
                <w:vAlign w:val="center"/>
                <w:hideMark/>
              </w:tcPr>
            </w:tcPrChange>
          </w:tcPr>
          <w:p w14:paraId="6670D85D"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04" w:author="瑋婷 徐" w:date="2025-01-03T16:50:00Z" w16du:dateUtc="2025-01-03T08:50:00Z"/>
                <w:rFonts w:ascii="Times New Roman" w:eastAsiaTheme="minorEastAsia" w:hAnsi="Times New Roman" w:cs="Times New Roman"/>
                <w:rPrChange w:id="26005" w:author="瑋婷 徐" w:date="2025-01-04T22:53:00Z" w16du:dateUtc="2025-01-04T14:53:00Z">
                  <w:rPr>
                    <w:ins w:id="26006" w:author="瑋婷 徐" w:date="2025-01-03T16:50:00Z" w16du:dateUtc="2025-01-03T08:50:00Z"/>
                    <w:rFonts w:ascii="Times New Roman" w:eastAsia="Times New Roman" w:hAnsi="Times New Roman" w:cs="Times New Roman"/>
                    <w:sz w:val="20"/>
                    <w:szCs w:val="20"/>
                  </w:rPr>
                </w:rPrChange>
              </w:rPr>
              <w:pPrChange w:id="2600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008" w:author="瑋婷 徐" w:date="2025-01-03T17:01:00Z" w16du:dateUtc="2025-01-03T09:01:00Z">
              <w:tcPr>
                <w:tcW w:w="162" w:type="pct"/>
                <w:gridSpan w:val="2"/>
                <w:noWrap/>
                <w:vAlign w:val="center"/>
                <w:hideMark/>
              </w:tcPr>
            </w:tcPrChange>
          </w:tcPr>
          <w:p w14:paraId="122967EA"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09" w:author="瑋婷 徐" w:date="2025-01-03T16:50:00Z" w16du:dateUtc="2025-01-03T08:50:00Z"/>
                <w:rFonts w:ascii="Times New Roman" w:eastAsiaTheme="minorEastAsia" w:hAnsi="Times New Roman" w:cs="Times New Roman"/>
                <w:rPrChange w:id="26010" w:author="瑋婷 徐" w:date="2025-01-04T22:53:00Z" w16du:dateUtc="2025-01-04T14:53:00Z">
                  <w:rPr>
                    <w:ins w:id="26011" w:author="瑋婷 徐" w:date="2025-01-03T16:50:00Z" w16du:dateUtc="2025-01-03T08:50:00Z"/>
                    <w:rFonts w:ascii="Times New Roman" w:eastAsia="Times New Roman" w:hAnsi="Times New Roman" w:cs="Times New Roman"/>
                    <w:sz w:val="20"/>
                    <w:szCs w:val="20"/>
                  </w:rPr>
                </w:rPrChange>
              </w:rPr>
              <w:pPrChange w:id="2601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013" w:author="瑋婷 徐" w:date="2025-01-03T17:01:00Z" w16du:dateUtc="2025-01-03T09:01:00Z">
              <w:tcPr>
                <w:tcW w:w="162" w:type="pct"/>
                <w:gridSpan w:val="2"/>
                <w:noWrap/>
                <w:vAlign w:val="center"/>
                <w:hideMark/>
              </w:tcPr>
            </w:tcPrChange>
          </w:tcPr>
          <w:p w14:paraId="598446B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14" w:author="瑋婷 徐" w:date="2025-01-03T16:50:00Z" w16du:dateUtc="2025-01-03T08:50:00Z"/>
                <w:rFonts w:ascii="Times New Roman" w:eastAsiaTheme="minorEastAsia" w:hAnsi="Times New Roman" w:cs="Times New Roman"/>
                <w:rPrChange w:id="26015" w:author="瑋婷 徐" w:date="2025-01-04T22:53:00Z" w16du:dateUtc="2025-01-04T14:53:00Z">
                  <w:rPr>
                    <w:ins w:id="26016" w:author="瑋婷 徐" w:date="2025-01-03T16:50:00Z" w16du:dateUtc="2025-01-03T08:50:00Z"/>
                    <w:rFonts w:ascii="Times New Roman" w:eastAsia="Times New Roman" w:hAnsi="Times New Roman" w:cs="Times New Roman"/>
                    <w:sz w:val="20"/>
                    <w:szCs w:val="20"/>
                  </w:rPr>
                </w:rPrChange>
              </w:rPr>
              <w:pPrChange w:id="260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018" w:author="瑋婷 徐" w:date="2025-01-03T17:01:00Z" w16du:dateUtc="2025-01-03T09:01:00Z">
              <w:tcPr>
                <w:tcW w:w="162" w:type="pct"/>
                <w:gridSpan w:val="2"/>
                <w:noWrap/>
                <w:vAlign w:val="center"/>
                <w:hideMark/>
              </w:tcPr>
            </w:tcPrChange>
          </w:tcPr>
          <w:p w14:paraId="429991A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19" w:author="瑋婷 徐" w:date="2025-01-03T16:50:00Z" w16du:dateUtc="2025-01-03T08:50:00Z"/>
                <w:rFonts w:ascii="Times New Roman" w:eastAsiaTheme="minorEastAsia" w:hAnsi="Times New Roman" w:cs="Times New Roman"/>
                <w:rPrChange w:id="26020" w:author="瑋婷 徐" w:date="2025-01-04T22:53:00Z" w16du:dateUtc="2025-01-04T14:53:00Z">
                  <w:rPr>
                    <w:ins w:id="26021" w:author="瑋婷 徐" w:date="2025-01-03T16:50:00Z" w16du:dateUtc="2025-01-03T08:50:00Z"/>
                    <w:rFonts w:ascii="Times New Roman" w:eastAsia="Times New Roman" w:hAnsi="Times New Roman" w:cs="Times New Roman"/>
                    <w:sz w:val="20"/>
                    <w:szCs w:val="20"/>
                  </w:rPr>
                </w:rPrChange>
              </w:rPr>
              <w:pPrChange w:id="2602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023" w:author="瑋婷 徐" w:date="2025-01-03T17:01:00Z" w16du:dateUtc="2025-01-03T09:01:00Z">
              <w:tcPr>
                <w:tcW w:w="162" w:type="pct"/>
                <w:gridSpan w:val="2"/>
                <w:noWrap/>
                <w:vAlign w:val="center"/>
                <w:hideMark/>
              </w:tcPr>
            </w:tcPrChange>
          </w:tcPr>
          <w:p w14:paraId="18749B57"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24" w:author="瑋婷 徐" w:date="2025-01-03T16:50:00Z" w16du:dateUtc="2025-01-03T08:50:00Z"/>
                <w:rFonts w:ascii="Times New Roman" w:eastAsiaTheme="minorEastAsia" w:hAnsi="Times New Roman" w:cs="Times New Roman"/>
                <w:rPrChange w:id="26025" w:author="瑋婷 徐" w:date="2025-01-04T22:53:00Z" w16du:dateUtc="2025-01-04T14:53:00Z">
                  <w:rPr>
                    <w:ins w:id="26026" w:author="瑋婷 徐" w:date="2025-01-03T16:50:00Z" w16du:dateUtc="2025-01-03T08:50:00Z"/>
                    <w:rFonts w:ascii="Times New Roman" w:eastAsia="Times New Roman" w:hAnsi="Times New Roman" w:cs="Times New Roman"/>
                    <w:sz w:val="20"/>
                    <w:szCs w:val="20"/>
                  </w:rPr>
                </w:rPrChange>
              </w:rPr>
              <w:pPrChange w:id="260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028" w:author="瑋婷 徐" w:date="2025-01-03T17:01:00Z" w16du:dateUtc="2025-01-03T09:01:00Z">
              <w:tcPr>
                <w:tcW w:w="162" w:type="pct"/>
                <w:gridSpan w:val="2"/>
                <w:noWrap/>
                <w:vAlign w:val="center"/>
                <w:hideMark/>
              </w:tcPr>
            </w:tcPrChange>
          </w:tcPr>
          <w:p w14:paraId="4C7827E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29" w:author="瑋婷 徐" w:date="2025-01-03T16:50:00Z" w16du:dateUtc="2025-01-03T08:50:00Z"/>
                <w:rFonts w:ascii="Times New Roman" w:eastAsiaTheme="minorEastAsia" w:hAnsi="Times New Roman" w:cs="Times New Roman"/>
                <w:rPrChange w:id="26030" w:author="瑋婷 徐" w:date="2025-01-04T22:53:00Z" w16du:dateUtc="2025-01-04T14:53:00Z">
                  <w:rPr>
                    <w:ins w:id="26031" w:author="瑋婷 徐" w:date="2025-01-03T16:50:00Z" w16du:dateUtc="2025-01-03T08:50:00Z"/>
                    <w:rFonts w:ascii="Times New Roman" w:eastAsia="Times New Roman" w:hAnsi="Times New Roman" w:cs="Times New Roman"/>
                    <w:sz w:val="20"/>
                    <w:szCs w:val="20"/>
                  </w:rPr>
                </w:rPrChange>
              </w:rPr>
              <w:pPrChange w:id="2603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033" w:author="瑋婷 徐" w:date="2025-01-03T17:01:00Z" w16du:dateUtc="2025-01-03T09:01:00Z">
              <w:tcPr>
                <w:tcW w:w="162" w:type="pct"/>
                <w:gridSpan w:val="2"/>
                <w:noWrap/>
                <w:vAlign w:val="center"/>
                <w:hideMark/>
              </w:tcPr>
            </w:tcPrChange>
          </w:tcPr>
          <w:p w14:paraId="389EC35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34" w:author="瑋婷 徐" w:date="2025-01-03T16:50:00Z" w16du:dateUtc="2025-01-03T08:50:00Z"/>
                <w:rFonts w:ascii="Times New Roman" w:eastAsiaTheme="minorEastAsia" w:hAnsi="Times New Roman" w:cs="Times New Roman"/>
                <w:color w:val="000000"/>
                <w:rPrChange w:id="26035" w:author="瑋婷 徐" w:date="2025-01-04T22:53:00Z" w16du:dateUtc="2025-01-04T14:53:00Z">
                  <w:rPr>
                    <w:ins w:id="26036" w:author="瑋婷 徐" w:date="2025-01-03T16:50:00Z" w16du:dateUtc="2025-01-03T08:50:00Z"/>
                    <w:rFonts w:ascii="Calibri" w:hAnsi="Calibri" w:cs="Calibri"/>
                    <w:color w:val="000000"/>
                    <w:sz w:val="22"/>
                    <w:szCs w:val="22"/>
                  </w:rPr>
                </w:rPrChange>
              </w:rPr>
              <w:pPrChange w:id="260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038" w:author="瑋婷 徐" w:date="2025-01-03T16:50:00Z" w16du:dateUtc="2025-01-03T08:50:00Z">
              <w:r w:rsidRPr="00D51403">
                <w:rPr>
                  <w:rFonts w:ascii="Times New Roman" w:eastAsiaTheme="minorEastAsia" w:hAnsi="Times New Roman" w:cs="Times New Roman"/>
                  <w:color w:val="000000"/>
                  <w:rPrChange w:id="26039"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6040" w:author="瑋婷 徐" w:date="2025-01-03T17:01:00Z" w16du:dateUtc="2025-01-03T09:01:00Z">
              <w:tcPr>
                <w:tcW w:w="162" w:type="pct"/>
                <w:gridSpan w:val="2"/>
                <w:noWrap/>
                <w:vAlign w:val="center"/>
                <w:hideMark/>
              </w:tcPr>
            </w:tcPrChange>
          </w:tcPr>
          <w:p w14:paraId="3DB7FFCC"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41" w:author="瑋婷 徐" w:date="2025-01-03T16:50:00Z" w16du:dateUtc="2025-01-03T08:50:00Z"/>
                <w:rFonts w:ascii="Times New Roman" w:eastAsiaTheme="minorEastAsia" w:hAnsi="Times New Roman" w:cs="Times New Roman"/>
                <w:color w:val="000000"/>
                <w:rPrChange w:id="26042" w:author="瑋婷 徐" w:date="2025-01-04T22:53:00Z" w16du:dateUtc="2025-01-04T14:53:00Z">
                  <w:rPr>
                    <w:ins w:id="26043" w:author="瑋婷 徐" w:date="2025-01-03T16:50:00Z" w16du:dateUtc="2025-01-03T08:50:00Z"/>
                    <w:rFonts w:ascii="Calibri" w:hAnsi="Calibri" w:cs="Calibri"/>
                    <w:color w:val="000000"/>
                    <w:sz w:val="22"/>
                    <w:szCs w:val="22"/>
                  </w:rPr>
                </w:rPrChange>
              </w:rPr>
              <w:pPrChange w:id="260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045" w:author="瑋婷 徐" w:date="2025-01-03T17:01:00Z" w16du:dateUtc="2025-01-03T09:01:00Z">
              <w:tcPr>
                <w:tcW w:w="162" w:type="pct"/>
                <w:gridSpan w:val="2"/>
                <w:noWrap/>
                <w:vAlign w:val="center"/>
                <w:hideMark/>
              </w:tcPr>
            </w:tcPrChange>
          </w:tcPr>
          <w:p w14:paraId="56DD1B3C"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46" w:author="瑋婷 徐" w:date="2025-01-03T16:50:00Z" w16du:dateUtc="2025-01-03T08:50:00Z"/>
                <w:rFonts w:ascii="Times New Roman" w:eastAsiaTheme="minorEastAsia" w:hAnsi="Times New Roman" w:cs="Times New Roman"/>
                <w:color w:val="000000"/>
                <w:rPrChange w:id="26047" w:author="瑋婷 徐" w:date="2025-01-04T22:53:00Z" w16du:dateUtc="2025-01-04T14:53:00Z">
                  <w:rPr>
                    <w:ins w:id="26048" w:author="瑋婷 徐" w:date="2025-01-03T16:50:00Z" w16du:dateUtc="2025-01-03T08:50:00Z"/>
                    <w:rFonts w:ascii="Calibri" w:hAnsi="Calibri" w:cs="Calibri"/>
                    <w:color w:val="000000"/>
                    <w:sz w:val="22"/>
                    <w:szCs w:val="22"/>
                  </w:rPr>
                </w:rPrChange>
              </w:rPr>
              <w:pPrChange w:id="260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050" w:author="瑋婷 徐" w:date="2025-01-03T16:50:00Z" w16du:dateUtc="2025-01-03T08:50:00Z">
              <w:r w:rsidRPr="00D51403">
                <w:rPr>
                  <w:rFonts w:ascii="Times New Roman" w:eastAsiaTheme="minorEastAsia" w:hAnsi="Times New Roman" w:cs="Times New Roman"/>
                  <w:color w:val="000000"/>
                  <w:rPrChange w:id="26051" w:author="瑋婷 徐" w:date="2025-01-04T22:53:00Z" w16du:dateUtc="2025-01-04T14:53:00Z">
                    <w:rPr>
                      <w:rFonts w:ascii="Calibri" w:hAnsi="Calibri" w:cs="Calibri"/>
                      <w:color w:val="000000"/>
                      <w:sz w:val="22"/>
                      <w:szCs w:val="22"/>
                    </w:rPr>
                  </w:rPrChange>
                </w:rPr>
                <w:t>*</w:t>
              </w:r>
            </w:ins>
          </w:p>
        </w:tc>
        <w:tc>
          <w:tcPr>
            <w:tcW w:w="0" w:type="pct"/>
            <w:noWrap/>
            <w:vAlign w:val="center"/>
            <w:hideMark/>
            <w:tcPrChange w:id="26052" w:author="瑋婷 徐" w:date="2025-01-03T17:01:00Z" w16du:dateUtc="2025-01-03T09:01:00Z">
              <w:tcPr>
                <w:tcW w:w="162" w:type="pct"/>
                <w:gridSpan w:val="2"/>
                <w:noWrap/>
                <w:vAlign w:val="center"/>
                <w:hideMark/>
              </w:tcPr>
            </w:tcPrChange>
          </w:tcPr>
          <w:p w14:paraId="7B6ABCBD"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53" w:author="瑋婷 徐" w:date="2025-01-03T16:50:00Z" w16du:dateUtc="2025-01-03T08:50:00Z"/>
                <w:rFonts w:ascii="Times New Roman" w:eastAsiaTheme="minorEastAsia" w:hAnsi="Times New Roman" w:cs="Times New Roman"/>
                <w:color w:val="000000"/>
                <w:rPrChange w:id="26054" w:author="瑋婷 徐" w:date="2025-01-04T22:53:00Z" w16du:dateUtc="2025-01-04T14:53:00Z">
                  <w:rPr>
                    <w:ins w:id="26055" w:author="瑋婷 徐" w:date="2025-01-03T16:50:00Z" w16du:dateUtc="2025-01-03T08:50:00Z"/>
                    <w:rFonts w:ascii="Calibri" w:hAnsi="Calibri" w:cs="Calibri"/>
                    <w:color w:val="000000"/>
                    <w:sz w:val="22"/>
                    <w:szCs w:val="22"/>
                  </w:rPr>
                </w:rPrChange>
              </w:rPr>
              <w:pPrChange w:id="260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057" w:author="瑋婷 徐" w:date="2025-01-03T17:01:00Z" w16du:dateUtc="2025-01-03T09:01:00Z">
              <w:tcPr>
                <w:tcW w:w="162" w:type="pct"/>
                <w:gridSpan w:val="2"/>
                <w:noWrap/>
                <w:vAlign w:val="center"/>
                <w:hideMark/>
              </w:tcPr>
            </w:tcPrChange>
          </w:tcPr>
          <w:p w14:paraId="48D786BC"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58" w:author="瑋婷 徐" w:date="2025-01-03T16:50:00Z" w16du:dateUtc="2025-01-03T08:50:00Z"/>
                <w:rFonts w:ascii="Times New Roman" w:eastAsiaTheme="minorEastAsia" w:hAnsi="Times New Roman" w:cs="Times New Roman"/>
                <w:rPrChange w:id="26059" w:author="瑋婷 徐" w:date="2025-01-04T22:53:00Z" w16du:dateUtc="2025-01-04T14:53:00Z">
                  <w:rPr>
                    <w:ins w:id="26060" w:author="瑋婷 徐" w:date="2025-01-03T16:50:00Z" w16du:dateUtc="2025-01-03T08:50:00Z"/>
                    <w:rFonts w:ascii="Times New Roman" w:eastAsia="Times New Roman" w:hAnsi="Times New Roman" w:cs="Times New Roman"/>
                    <w:sz w:val="20"/>
                    <w:szCs w:val="20"/>
                  </w:rPr>
                </w:rPrChange>
              </w:rPr>
              <w:pPrChange w:id="260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062" w:author="瑋婷 徐" w:date="2025-01-03T17:01:00Z" w16du:dateUtc="2025-01-03T09:01:00Z">
              <w:tcPr>
                <w:tcW w:w="162" w:type="pct"/>
                <w:gridSpan w:val="2"/>
                <w:noWrap/>
                <w:vAlign w:val="center"/>
                <w:hideMark/>
              </w:tcPr>
            </w:tcPrChange>
          </w:tcPr>
          <w:p w14:paraId="0F58BFAE"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63" w:author="瑋婷 徐" w:date="2025-01-03T16:50:00Z" w16du:dateUtc="2025-01-03T08:50:00Z"/>
                <w:rFonts w:ascii="Times New Roman" w:eastAsiaTheme="minorEastAsia" w:hAnsi="Times New Roman" w:cs="Times New Roman"/>
                <w:rPrChange w:id="26064" w:author="瑋婷 徐" w:date="2025-01-04T22:53:00Z" w16du:dateUtc="2025-01-04T14:53:00Z">
                  <w:rPr>
                    <w:ins w:id="26065" w:author="瑋婷 徐" w:date="2025-01-03T16:50:00Z" w16du:dateUtc="2025-01-03T08:50:00Z"/>
                    <w:rFonts w:ascii="Times New Roman" w:eastAsia="Times New Roman" w:hAnsi="Times New Roman" w:cs="Times New Roman"/>
                    <w:sz w:val="20"/>
                    <w:szCs w:val="20"/>
                  </w:rPr>
                </w:rPrChange>
              </w:rPr>
              <w:pPrChange w:id="260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067" w:author="瑋婷 徐" w:date="2025-01-03T17:01:00Z" w16du:dateUtc="2025-01-03T09:01:00Z">
              <w:tcPr>
                <w:tcW w:w="162" w:type="pct"/>
                <w:gridSpan w:val="2"/>
                <w:noWrap/>
                <w:vAlign w:val="center"/>
                <w:hideMark/>
              </w:tcPr>
            </w:tcPrChange>
          </w:tcPr>
          <w:p w14:paraId="5ABE207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68" w:author="瑋婷 徐" w:date="2025-01-03T16:50:00Z" w16du:dateUtc="2025-01-03T08:50:00Z"/>
                <w:rFonts w:ascii="Times New Roman" w:eastAsiaTheme="minorEastAsia" w:hAnsi="Times New Roman" w:cs="Times New Roman"/>
                <w:rPrChange w:id="26069" w:author="瑋婷 徐" w:date="2025-01-04T22:53:00Z" w16du:dateUtc="2025-01-04T14:53:00Z">
                  <w:rPr>
                    <w:ins w:id="26070" w:author="瑋婷 徐" w:date="2025-01-03T16:50:00Z" w16du:dateUtc="2025-01-03T08:50:00Z"/>
                    <w:rFonts w:ascii="Times New Roman" w:eastAsia="Times New Roman" w:hAnsi="Times New Roman" w:cs="Times New Roman"/>
                    <w:sz w:val="20"/>
                    <w:szCs w:val="20"/>
                  </w:rPr>
                </w:rPrChange>
              </w:rPr>
              <w:pPrChange w:id="2607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072" w:author="瑋婷 徐" w:date="2025-01-03T17:01:00Z" w16du:dateUtc="2025-01-03T09:01:00Z">
              <w:tcPr>
                <w:tcW w:w="162" w:type="pct"/>
                <w:gridSpan w:val="2"/>
                <w:noWrap/>
                <w:vAlign w:val="center"/>
                <w:hideMark/>
              </w:tcPr>
            </w:tcPrChange>
          </w:tcPr>
          <w:p w14:paraId="4AF0868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73" w:author="瑋婷 徐" w:date="2025-01-03T16:50:00Z" w16du:dateUtc="2025-01-03T08:50:00Z"/>
                <w:rFonts w:ascii="Times New Roman" w:eastAsiaTheme="minorEastAsia" w:hAnsi="Times New Roman" w:cs="Times New Roman"/>
                <w:rPrChange w:id="26074" w:author="瑋婷 徐" w:date="2025-01-04T22:53:00Z" w16du:dateUtc="2025-01-04T14:53:00Z">
                  <w:rPr>
                    <w:ins w:id="26075" w:author="瑋婷 徐" w:date="2025-01-03T16:50:00Z" w16du:dateUtc="2025-01-03T08:50:00Z"/>
                    <w:rFonts w:ascii="Times New Roman" w:eastAsia="Times New Roman" w:hAnsi="Times New Roman" w:cs="Times New Roman"/>
                    <w:sz w:val="20"/>
                    <w:szCs w:val="20"/>
                  </w:rPr>
                </w:rPrChange>
              </w:rPr>
              <w:pPrChange w:id="260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077" w:author="瑋婷 徐" w:date="2025-01-03T17:01:00Z" w16du:dateUtc="2025-01-03T09:01:00Z">
              <w:tcPr>
                <w:tcW w:w="162" w:type="pct"/>
                <w:gridSpan w:val="2"/>
                <w:noWrap/>
                <w:vAlign w:val="center"/>
                <w:hideMark/>
              </w:tcPr>
            </w:tcPrChange>
          </w:tcPr>
          <w:p w14:paraId="08655783"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78" w:author="瑋婷 徐" w:date="2025-01-03T16:50:00Z" w16du:dateUtc="2025-01-03T08:50:00Z"/>
                <w:rFonts w:ascii="Times New Roman" w:eastAsiaTheme="minorEastAsia" w:hAnsi="Times New Roman" w:cs="Times New Roman"/>
                <w:rPrChange w:id="26079" w:author="瑋婷 徐" w:date="2025-01-04T22:53:00Z" w16du:dateUtc="2025-01-04T14:53:00Z">
                  <w:rPr>
                    <w:ins w:id="26080" w:author="瑋婷 徐" w:date="2025-01-03T16:50:00Z" w16du:dateUtc="2025-01-03T08:50:00Z"/>
                    <w:rFonts w:ascii="Times New Roman" w:eastAsia="Times New Roman" w:hAnsi="Times New Roman" w:cs="Times New Roman"/>
                    <w:sz w:val="20"/>
                    <w:szCs w:val="20"/>
                  </w:rPr>
                </w:rPrChange>
              </w:rPr>
              <w:pPrChange w:id="2608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082" w:author="瑋婷 徐" w:date="2025-01-03T17:01:00Z" w16du:dateUtc="2025-01-03T09:01:00Z">
              <w:tcPr>
                <w:tcW w:w="162" w:type="pct"/>
                <w:gridSpan w:val="2"/>
                <w:noWrap/>
                <w:vAlign w:val="center"/>
                <w:hideMark/>
              </w:tcPr>
            </w:tcPrChange>
          </w:tcPr>
          <w:p w14:paraId="32DB031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83" w:author="瑋婷 徐" w:date="2025-01-03T16:50:00Z" w16du:dateUtc="2025-01-03T08:50:00Z"/>
                <w:rFonts w:ascii="Times New Roman" w:eastAsiaTheme="minorEastAsia" w:hAnsi="Times New Roman" w:cs="Times New Roman"/>
                <w:rPrChange w:id="26084" w:author="瑋婷 徐" w:date="2025-01-04T22:53:00Z" w16du:dateUtc="2025-01-04T14:53:00Z">
                  <w:rPr>
                    <w:ins w:id="26085" w:author="瑋婷 徐" w:date="2025-01-03T16:50:00Z" w16du:dateUtc="2025-01-03T08:50:00Z"/>
                    <w:rFonts w:ascii="Times New Roman" w:eastAsia="Times New Roman" w:hAnsi="Times New Roman" w:cs="Times New Roman"/>
                    <w:sz w:val="20"/>
                    <w:szCs w:val="20"/>
                  </w:rPr>
                </w:rPrChange>
              </w:rPr>
              <w:pPrChange w:id="260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6087" w:author="瑋婷 徐" w:date="2025-01-03T17:01:00Z" w16du:dateUtc="2025-01-03T09:01:00Z">
              <w:tcPr>
                <w:tcW w:w="164" w:type="pct"/>
                <w:noWrap/>
                <w:vAlign w:val="center"/>
                <w:hideMark/>
              </w:tcPr>
            </w:tcPrChange>
          </w:tcPr>
          <w:p w14:paraId="1712AD00"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088" w:author="瑋婷 徐" w:date="2025-01-03T16:50:00Z" w16du:dateUtc="2025-01-03T08:50:00Z"/>
                <w:rFonts w:ascii="Times New Roman" w:eastAsiaTheme="minorEastAsia" w:hAnsi="Times New Roman" w:cs="Times New Roman"/>
                <w:rPrChange w:id="26089" w:author="瑋婷 徐" w:date="2025-01-04T22:53:00Z" w16du:dateUtc="2025-01-04T14:53:00Z">
                  <w:rPr>
                    <w:ins w:id="26090" w:author="瑋婷 徐" w:date="2025-01-03T16:50:00Z" w16du:dateUtc="2025-01-03T08:50:00Z"/>
                    <w:rFonts w:ascii="Times New Roman" w:eastAsia="Times New Roman" w:hAnsi="Times New Roman" w:cs="Times New Roman"/>
                    <w:sz w:val="20"/>
                    <w:szCs w:val="20"/>
                  </w:rPr>
                </w:rPrChange>
              </w:rPr>
              <w:pPrChange w:id="2609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D51403" w14:paraId="013F64B7" w14:textId="77777777" w:rsidTr="003C19C7">
        <w:trPr>
          <w:cnfStyle w:val="000000100000" w:firstRow="0" w:lastRow="0" w:firstColumn="0" w:lastColumn="0" w:oddVBand="0" w:evenVBand="0" w:oddHBand="1" w:evenHBand="0" w:firstRowFirstColumn="0" w:firstRowLastColumn="0" w:lastRowFirstColumn="0" w:lastRowLastColumn="0"/>
          <w:trHeight w:val="600"/>
          <w:ins w:id="26092"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FBBC76F" w14:textId="77777777" w:rsidR="003C19C7" w:rsidRPr="00D51403" w:rsidRDefault="003C19C7">
            <w:pPr>
              <w:spacing w:line="360" w:lineRule="auto"/>
              <w:jc w:val="both"/>
              <w:rPr>
                <w:ins w:id="26093" w:author="瑋婷 徐" w:date="2025-01-03T16:50:00Z" w16du:dateUtc="2025-01-03T08:50:00Z"/>
                <w:rFonts w:ascii="Times New Roman" w:eastAsiaTheme="minorEastAsia" w:hAnsi="Times New Roman" w:cs="Times New Roman"/>
                <w:b w:val="0"/>
                <w:bCs w:val="0"/>
                <w:color w:val="000000"/>
                <w:rPrChange w:id="26094" w:author="瑋婷 徐" w:date="2025-01-04T22:53:00Z" w16du:dateUtc="2025-01-04T14:53:00Z">
                  <w:rPr>
                    <w:ins w:id="26095" w:author="瑋婷 徐" w:date="2025-01-03T16:50:00Z" w16du:dateUtc="2025-01-03T08:50:00Z"/>
                    <w:rFonts w:ascii="Calibri" w:hAnsi="Calibri" w:cs="Calibri"/>
                    <w:color w:val="000000"/>
                    <w:sz w:val="22"/>
                    <w:szCs w:val="22"/>
                  </w:rPr>
                </w:rPrChange>
              </w:rPr>
              <w:pPrChange w:id="26096" w:author="瑋婷 徐" w:date="2025-01-03T16:55:00Z" w16du:dateUtc="2025-01-03T08:55:00Z">
                <w:pPr/>
              </w:pPrChange>
            </w:pPr>
            <w:ins w:id="26097" w:author="瑋婷 徐" w:date="2025-01-03T16:50:00Z" w16du:dateUtc="2025-01-03T08:50:00Z">
              <w:r w:rsidRPr="00D51403">
                <w:rPr>
                  <w:rFonts w:ascii="Times New Roman" w:eastAsiaTheme="minorEastAsia" w:hAnsi="Times New Roman" w:cs="Times New Roman" w:hint="eastAsia"/>
                  <w:b w:val="0"/>
                  <w:bCs w:val="0"/>
                  <w:color w:val="000000"/>
                  <w:rPrChange w:id="26098" w:author="瑋婷 徐" w:date="2025-01-04T22:53:00Z" w16du:dateUtc="2025-01-04T14:53:00Z">
                    <w:rPr>
                      <w:rFonts w:ascii="Calibri" w:hAnsi="Calibri" w:cs="Calibri" w:hint="eastAsia"/>
                      <w:color w:val="000000"/>
                      <w:sz w:val="22"/>
                      <w:szCs w:val="22"/>
                    </w:rPr>
                  </w:rPrChange>
                </w:rPr>
                <w:t>棕噪眉</w:t>
              </w:r>
              <w:r w:rsidRPr="00D51403">
                <w:rPr>
                  <w:rFonts w:ascii="Times New Roman" w:eastAsiaTheme="minorEastAsia" w:hAnsi="Times New Roman" w:cs="Times New Roman"/>
                  <w:b w:val="0"/>
                  <w:bCs w:val="0"/>
                  <w:color w:val="000000"/>
                  <w:rPrChange w:id="26099" w:author="瑋婷 徐" w:date="2025-01-04T22:53:00Z" w16du:dateUtc="2025-01-04T14:53:00Z">
                    <w:rPr>
                      <w:rFonts w:ascii="Calibri" w:hAnsi="Calibri" w:cs="Calibri"/>
                      <w:color w:val="000000"/>
                      <w:sz w:val="22"/>
                      <w:szCs w:val="22"/>
                    </w:rPr>
                  </w:rPrChange>
                </w:rPr>
                <w:t xml:space="preserve"> </w:t>
              </w:r>
              <w:r w:rsidRPr="00D51403">
                <w:rPr>
                  <w:b w:val="0"/>
                  <w:bCs w:val="0"/>
                  <w:color w:val="000000"/>
                  <w:rPrChange w:id="26100"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6101" w:author="瑋婷 徐" w:date="2025-01-04T22:53:00Z" w16du:dateUtc="2025-01-04T14:53:00Z">
                    <w:rPr>
                      <w:rFonts w:ascii="Calibri" w:hAnsi="Calibri" w:cs="Calibri"/>
                      <w:color w:val="000000"/>
                      <w:sz w:val="22"/>
                      <w:szCs w:val="22"/>
                    </w:rPr>
                  </w:rPrChange>
                </w:rPr>
                <w:t xml:space="preserve"> II</w:t>
              </w:r>
            </w:ins>
          </w:p>
        </w:tc>
        <w:tc>
          <w:tcPr>
            <w:tcW w:w="904" w:type="pct"/>
            <w:vAlign w:val="center"/>
            <w:hideMark/>
          </w:tcPr>
          <w:p w14:paraId="036D75F3" w14:textId="77777777" w:rsidR="003C19C7" w:rsidRPr="00D51403"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02" w:author="瑋婷 徐" w:date="2025-01-03T17:01:00Z" w16du:dateUtc="2025-01-03T09:01:00Z"/>
                <w:rFonts w:ascii="Times New Roman" w:eastAsiaTheme="minorEastAsia" w:hAnsi="Times New Roman" w:cs="Times New Roman"/>
                <w:i/>
                <w:iCs/>
                <w:color w:val="000000"/>
              </w:rPr>
            </w:pPr>
            <w:ins w:id="26103" w:author="瑋婷 徐" w:date="2025-01-03T16:50:00Z" w16du:dateUtc="2025-01-03T08:50:00Z">
              <w:r w:rsidRPr="00D51403">
                <w:rPr>
                  <w:rFonts w:ascii="Times New Roman" w:eastAsiaTheme="minorEastAsia" w:hAnsi="Times New Roman" w:cs="Times New Roman"/>
                  <w:i/>
                  <w:iCs/>
                  <w:color w:val="000000"/>
                  <w:rPrChange w:id="26104" w:author="瑋婷 徐" w:date="2025-01-04T22:53:00Z" w16du:dateUtc="2025-01-04T14:53:00Z">
                    <w:rPr>
                      <w:rFonts w:ascii="Calibri" w:hAnsi="Calibri" w:cs="Calibri"/>
                      <w:i/>
                      <w:iCs/>
                      <w:color w:val="000000"/>
                      <w:sz w:val="22"/>
                      <w:szCs w:val="22"/>
                    </w:rPr>
                  </w:rPrChange>
                </w:rPr>
                <w:t xml:space="preserve">Pterorhinus </w:t>
              </w:r>
            </w:ins>
          </w:p>
          <w:p w14:paraId="71DED34D" w14:textId="32084C8C"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05" w:author="瑋婷 徐" w:date="2025-01-03T16:50:00Z" w16du:dateUtc="2025-01-03T08:50:00Z"/>
                <w:rFonts w:ascii="Times New Roman" w:eastAsiaTheme="minorEastAsia" w:hAnsi="Times New Roman" w:cs="Times New Roman"/>
                <w:i/>
                <w:iCs/>
                <w:color w:val="000000"/>
                <w:rPrChange w:id="26106" w:author="瑋婷 徐" w:date="2025-01-04T22:53:00Z" w16du:dateUtc="2025-01-04T14:53:00Z">
                  <w:rPr>
                    <w:ins w:id="26107" w:author="瑋婷 徐" w:date="2025-01-03T16:50:00Z" w16du:dateUtc="2025-01-03T08:50:00Z"/>
                    <w:rFonts w:ascii="Calibri" w:hAnsi="Calibri" w:cs="Calibri"/>
                    <w:i/>
                    <w:iCs/>
                    <w:color w:val="000000"/>
                    <w:sz w:val="22"/>
                    <w:szCs w:val="22"/>
                  </w:rPr>
                </w:rPrChange>
              </w:rPr>
              <w:pPrChange w:id="261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109" w:author="瑋婷 徐" w:date="2025-01-03T16:50:00Z" w16du:dateUtc="2025-01-03T08:50:00Z">
              <w:r w:rsidRPr="00D51403">
                <w:rPr>
                  <w:rFonts w:ascii="Times New Roman" w:eastAsiaTheme="minorEastAsia" w:hAnsi="Times New Roman" w:cs="Times New Roman"/>
                  <w:i/>
                  <w:iCs/>
                  <w:color w:val="000000"/>
                  <w:rPrChange w:id="26110" w:author="瑋婷 徐" w:date="2025-01-04T22:53:00Z" w16du:dateUtc="2025-01-04T14:53:00Z">
                    <w:rPr>
                      <w:rFonts w:ascii="Calibri" w:hAnsi="Calibri" w:cs="Calibri"/>
                      <w:i/>
                      <w:iCs/>
                      <w:color w:val="000000"/>
                      <w:sz w:val="22"/>
                      <w:szCs w:val="22"/>
                    </w:rPr>
                  </w:rPrChange>
                </w:rPr>
                <w:t>poecilorhynchus</w:t>
              </w:r>
            </w:ins>
          </w:p>
        </w:tc>
        <w:tc>
          <w:tcPr>
            <w:tcW w:w="162" w:type="pct"/>
            <w:noWrap/>
            <w:vAlign w:val="center"/>
            <w:hideMark/>
          </w:tcPr>
          <w:p w14:paraId="0C5D12F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11" w:author="瑋婷 徐" w:date="2025-01-03T16:50:00Z" w16du:dateUtc="2025-01-03T08:50:00Z"/>
                <w:rFonts w:ascii="Times New Roman" w:eastAsiaTheme="minorEastAsia" w:hAnsi="Times New Roman" w:cs="Times New Roman"/>
                <w:i/>
                <w:iCs/>
                <w:color w:val="000000"/>
                <w:rPrChange w:id="26112" w:author="瑋婷 徐" w:date="2025-01-04T22:53:00Z" w16du:dateUtc="2025-01-04T14:53:00Z">
                  <w:rPr>
                    <w:ins w:id="26113" w:author="瑋婷 徐" w:date="2025-01-03T16:50:00Z" w16du:dateUtc="2025-01-03T08:50:00Z"/>
                    <w:rFonts w:ascii="Calibri" w:hAnsi="Calibri" w:cs="Calibri"/>
                    <w:i/>
                    <w:iCs/>
                    <w:color w:val="000000"/>
                    <w:sz w:val="22"/>
                    <w:szCs w:val="22"/>
                  </w:rPr>
                </w:rPrChange>
              </w:rPr>
              <w:pPrChange w:id="2611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9ADF123"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15" w:author="瑋婷 徐" w:date="2025-01-03T16:50:00Z" w16du:dateUtc="2025-01-03T08:50:00Z"/>
                <w:rFonts w:ascii="Times New Roman" w:eastAsiaTheme="minorEastAsia" w:hAnsi="Times New Roman" w:cs="Times New Roman"/>
                <w:color w:val="000000"/>
                <w:rPrChange w:id="26116" w:author="瑋婷 徐" w:date="2025-01-04T22:53:00Z" w16du:dateUtc="2025-01-04T14:53:00Z">
                  <w:rPr>
                    <w:ins w:id="26117" w:author="瑋婷 徐" w:date="2025-01-03T16:50:00Z" w16du:dateUtc="2025-01-03T08:50:00Z"/>
                    <w:rFonts w:ascii="Calibri" w:hAnsi="Calibri" w:cs="Calibri"/>
                    <w:color w:val="000000"/>
                    <w:sz w:val="22"/>
                    <w:szCs w:val="22"/>
                  </w:rPr>
                </w:rPrChange>
              </w:rPr>
              <w:pPrChange w:id="2611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119" w:author="瑋婷 徐" w:date="2025-01-03T16:50:00Z" w16du:dateUtc="2025-01-03T08:50:00Z">
              <w:r w:rsidRPr="00D51403">
                <w:rPr>
                  <w:rFonts w:ascii="Times New Roman" w:eastAsiaTheme="minorEastAsia" w:hAnsi="Times New Roman" w:cs="Times New Roman"/>
                  <w:color w:val="000000"/>
                  <w:rPrChange w:id="26120"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5108B045"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21" w:author="瑋婷 徐" w:date="2025-01-03T16:50:00Z" w16du:dateUtc="2025-01-03T08:50:00Z"/>
                <w:rFonts w:ascii="Times New Roman" w:eastAsiaTheme="minorEastAsia" w:hAnsi="Times New Roman" w:cs="Times New Roman"/>
                <w:color w:val="000000"/>
                <w:rPrChange w:id="26122" w:author="瑋婷 徐" w:date="2025-01-04T22:53:00Z" w16du:dateUtc="2025-01-04T14:53:00Z">
                  <w:rPr>
                    <w:ins w:id="26123" w:author="瑋婷 徐" w:date="2025-01-03T16:50:00Z" w16du:dateUtc="2025-01-03T08:50:00Z"/>
                    <w:rFonts w:ascii="Calibri" w:hAnsi="Calibri" w:cs="Calibri"/>
                    <w:color w:val="000000"/>
                    <w:sz w:val="22"/>
                    <w:szCs w:val="22"/>
                  </w:rPr>
                </w:rPrChange>
              </w:rPr>
              <w:pPrChange w:id="261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55F17C3"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25" w:author="瑋婷 徐" w:date="2025-01-03T16:50:00Z" w16du:dateUtc="2025-01-03T08:50:00Z"/>
                <w:rFonts w:ascii="Times New Roman" w:eastAsiaTheme="minorEastAsia" w:hAnsi="Times New Roman" w:cs="Times New Roman"/>
                <w:color w:val="000000"/>
                <w:rPrChange w:id="26126" w:author="瑋婷 徐" w:date="2025-01-04T22:53:00Z" w16du:dateUtc="2025-01-04T14:53:00Z">
                  <w:rPr>
                    <w:ins w:id="26127" w:author="瑋婷 徐" w:date="2025-01-03T16:50:00Z" w16du:dateUtc="2025-01-03T08:50:00Z"/>
                    <w:rFonts w:ascii="Calibri" w:hAnsi="Calibri" w:cs="Calibri"/>
                    <w:color w:val="000000"/>
                    <w:sz w:val="22"/>
                    <w:szCs w:val="22"/>
                  </w:rPr>
                </w:rPrChange>
              </w:rPr>
              <w:pPrChange w:id="261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129" w:author="瑋婷 徐" w:date="2025-01-03T16:50:00Z" w16du:dateUtc="2025-01-03T08:50:00Z">
              <w:r w:rsidRPr="00D51403">
                <w:rPr>
                  <w:rFonts w:ascii="Times New Roman" w:eastAsiaTheme="minorEastAsia" w:hAnsi="Times New Roman" w:cs="Times New Roman"/>
                  <w:color w:val="000000"/>
                  <w:rPrChange w:id="26130"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C1F85B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31" w:author="瑋婷 徐" w:date="2025-01-03T16:50:00Z" w16du:dateUtc="2025-01-03T08:50:00Z"/>
                <w:rFonts w:ascii="Times New Roman" w:eastAsiaTheme="minorEastAsia" w:hAnsi="Times New Roman" w:cs="Times New Roman"/>
                <w:color w:val="000000"/>
                <w:rPrChange w:id="26132" w:author="瑋婷 徐" w:date="2025-01-04T22:53:00Z" w16du:dateUtc="2025-01-04T14:53:00Z">
                  <w:rPr>
                    <w:ins w:id="26133" w:author="瑋婷 徐" w:date="2025-01-03T16:50:00Z" w16du:dateUtc="2025-01-03T08:50:00Z"/>
                    <w:rFonts w:ascii="Calibri" w:hAnsi="Calibri" w:cs="Calibri"/>
                    <w:color w:val="000000"/>
                    <w:sz w:val="22"/>
                    <w:szCs w:val="22"/>
                  </w:rPr>
                </w:rPrChange>
              </w:rPr>
              <w:pPrChange w:id="261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05A345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35" w:author="瑋婷 徐" w:date="2025-01-03T16:50:00Z" w16du:dateUtc="2025-01-03T08:50:00Z"/>
                <w:rFonts w:ascii="Times New Roman" w:eastAsiaTheme="minorEastAsia" w:hAnsi="Times New Roman" w:cs="Times New Roman"/>
                <w:rPrChange w:id="26136" w:author="瑋婷 徐" w:date="2025-01-04T22:53:00Z" w16du:dateUtc="2025-01-04T14:53:00Z">
                  <w:rPr>
                    <w:ins w:id="26137" w:author="瑋婷 徐" w:date="2025-01-03T16:50:00Z" w16du:dateUtc="2025-01-03T08:50:00Z"/>
                    <w:rFonts w:ascii="Times New Roman" w:eastAsia="Times New Roman" w:hAnsi="Times New Roman" w:cs="Times New Roman"/>
                    <w:sz w:val="20"/>
                    <w:szCs w:val="20"/>
                  </w:rPr>
                </w:rPrChange>
              </w:rPr>
              <w:pPrChange w:id="2613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F97E765"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39" w:author="瑋婷 徐" w:date="2025-01-03T16:50:00Z" w16du:dateUtc="2025-01-03T08:50:00Z"/>
                <w:rFonts w:ascii="Times New Roman" w:eastAsiaTheme="minorEastAsia" w:hAnsi="Times New Roman" w:cs="Times New Roman"/>
                <w:rPrChange w:id="26140" w:author="瑋婷 徐" w:date="2025-01-04T22:53:00Z" w16du:dateUtc="2025-01-04T14:53:00Z">
                  <w:rPr>
                    <w:ins w:id="26141" w:author="瑋婷 徐" w:date="2025-01-03T16:50:00Z" w16du:dateUtc="2025-01-03T08:50:00Z"/>
                    <w:rFonts w:ascii="Times New Roman" w:eastAsia="Times New Roman" w:hAnsi="Times New Roman" w:cs="Times New Roman"/>
                    <w:sz w:val="20"/>
                    <w:szCs w:val="20"/>
                  </w:rPr>
                </w:rPrChange>
              </w:rPr>
              <w:pPrChange w:id="2614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194E116"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43" w:author="瑋婷 徐" w:date="2025-01-03T16:50:00Z" w16du:dateUtc="2025-01-03T08:50:00Z"/>
                <w:rFonts w:ascii="Times New Roman" w:eastAsiaTheme="minorEastAsia" w:hAnsi="Times New Roman" w:cs="Times New Roman"/>
                <w:rPrChange w:id="26144" w:author="瑋婷 徐" w:date="2025-01-04T22:53:00Z" w16du:dateUtc="2025-01-04T14:53:00Z">
                  <w:rPr>
                    <w:ins w:id="26145" w:author="瑋婷 徐" w:date="2025-01-03T16:50:00Z" w16du:dateUtc="2025-01-03T08:50:00Z"/>
                    <w:rFonts w:ascii="Times New Roman" w:eastAsia="Times New Roman" w:hAnsi="Times New Roman" w:cs="Times New Roman"/>
                    <w:sz w:val="20"/>
                    <w:szCs w:val="20"/>
                  </w:rPr>
                </w:rPrChange>
              </w:rPr>
              <w:pPrChange w:id="261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78BE93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47" w:author="瑋婷 徐" w:date="2025-01-03T16:50:00Z" w16du:dateUtc="2025-01-03T08:50:00Z"/>
                <w:rFonts w:ascii="Times New Roman" w:eastAsiaTheme="minorEastAsia" w:hAnsi="Times New Roman" w:cs="Times New Roman"/>
                <w:rPrChange w:id="26148" w:author="瑋婷 徐" w:date="2025-01-04T22:53:00Z" w16du:dateUtc="2025-01-04T14:53:00Z">
                  <w:rPr>
                    <w:ins w:id="26149" w:author="瑋婷 徐" w:date="2025-01-03T16:50:00Z" w16du:dateUtc="2025-01-03T08:50:00Z"/>
                    <w:rFonts w:ascii="Times New Roman" w:eastAsia="Times New Roman" w:hAnsi="Times New Roman" w:cs="Times New Roman"/>
                    <w:sz w:val="20"/>
                    <w:szCs w:val="20"/>
                  </w:rPr>
                </w:rPrChange>
              </w:rPr>
              <w:pPrChange w:id="261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D7E2C0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51" w:author="瑋婷 徐" w:date="2025-01-03T16:50:00Z" w16du:dateUtc="2025-01-03T08:50:00Z"/>
                <w:rFonts w:ascii="Times New Roman" w:eastAsiaTheme="minorEastAsia" w:hAnsi="Times New Roman" w:cs="Times New Roman"/>
                <w:color w:val="000000"/>
                <w:rPrChange w:id="26152" w:author="瑋婷 徐" w:date="2025-01-04T22:53:00Z" w16du:dateUtc="2025-01-04T14:53:00Z">
                  <w:rPr>
                    <w:ins w:id="26153" w:author="瑋婷 徐" w:date="2025-01-03T16:50:00Z" w16du:dateUtc="2025-01-03T08:50:00Z"/>
                    <w:rFonts w:ascii="Calibri" w:hAnsi="Calibri" w:cs="Calibri"/>
                    <w:color w:val="000000"/>
                    <w:sz w:val="22"/>
                    <w:szCs w:val="22"/>
                  </w:rPr>
                </w:rPrChange>
              </w:rPr>
              <w:pPrChange w:id="2615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155" w:author="瑋婷 徐" w:date="2025-01-03T16:50:00Z" w16du:dateUtc="2025-01-03T08:50:00Z">
              <w:r w:rsidRPr="00D51403">
                <w:rPr>
                  <w:rFonts w:ascii="Times New Roman" w:eastAsiaTheme="minorEastAsia" w:hAnsi="Times New Roman" w:cs="Times New Roman"/>
                  <w:color w:val="000000"/>
                  <w:rPrChange w:id="26156"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C6D0FD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57" w:author="瑋婷 徐" w:date="2025-01-03T16:50:00Z" w16du:dateUtc="2025-01-03T08:50:00Z"/>
                <w:rFonts w:ascii="Times New Roman" w:eastAsiaTheme="minorEastAsia" w:hAnsi="Times New Roman" w:cs="Times New Roman"/>
                <w:color w:val="000000"/>
                <w:rPrChange w:id="26158" w:author="瑋婷 徐" w:date="2025-01-04T22:53:00Z" w16du:dateUtc="2025-01-04T14:53:00Z">
                  <w:rPr>
                    <w:ins w:id="26159" w:author="瑋婷 徐" w:date="2025-01-03T16:50:00Z" w16du:dateUtc="2025-01-03T08:50:00Z"/>
                    <w:rFonts w:ascii="Calibri" w:hAnsi="Calibri" w:cs="Calibri"/>
                    <w:color w:val="000000"/>
                    <w:sz w:val="22"/>
                    <w:szCs w:val="22"/>
                  </w:rPr>
                </w:rPrChange>
              </w:rPr>
              <w:pPrChange w:id="2616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F04B2F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61" w:author="瑋婷 徐" w:date="2025-01-03T16:50:00Z" w16du:dateUtc="2025-01-03T08:50:00Z"/>
                <w:rFonts w:ascii="Times New Roman" w:eastAsiaTheme="minorEastAsia" w:hAnsi="Times New Roman" w:cs="Times New Roman"/>
                <w:rPrChange w:id="26162" w:author="瑋婷 徐" w:date="2025-01-04T22:53:00Z" w16du:dateUtc="2025-01-04T14:53:00Z">
                  <w:rPr>
                    <w:ins w:id="26163" w:author="瑋婷 徐" w:date="2025-01-03T16:50:00Z" w16du:dateUtc="2025-01-03T08:50:00Z"/>
                    <w:rFonts w:ascii="Times New Roman" w:eastAsia="Times New Roman" w:hAnsi="Times New Roman" w:cs="Times New Roman"/>
                    <w:sz w:val="20"/>
                    <w:szCs w:val="20"/>
                  </w:rPr>
                </w:rPrChange>
              </w:rPr>
              <w:pPrChange w:id="2616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253B3F6"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65" w:author="瑋婷 徐" w:date="2025-01-03T16:50:00Z" w16du:dateUtc="2025-01-03T08:50:00Z"/>
                <w:rFonts w:ascii="Times New Roman" w:eastAsiaTheme="minorEastAsia" w:hAnsi="Times New Roman" w:cs="Times New Roman"/>
                <w:rPrChange w:id="26166" w:author="瑋婷 徐" w:date="2025-01-04T22:53:00Z" w16du:dateUtc="2025-01-04T14:53:00Z">
                  <w:rPr>
                    <w:ins w:id="26167" w:author="瑋婷 徐" w:date="2025-01-03T16:50:00Z" w16du:dateUtc="2025-01-03T08:50:00Z"/>
                    <w:rFonts w:ascii="Times New Roman" w:eastAsia="Times New Roman" w:hAnsi="Times New Roman" w:cs="Times New Roman"/>
                    <w:sz w:val="20"/>
                    <w:szCs w:val="20"/>
                  </w:rPr>
                </w:rPrChange>
              </w:rPr>
              <w:pPrChange w:id="2616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02B973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69" w:author="瑋婷 徐" w:date="2025-01-03T16:50:00Z" w16du:dateUtc="2025-01-03T08:50:00Z"/>
                <w:rFonts w:ascii="Times New Roman" w:eastAsiaTheme="minorEastAsia" w:hAnsi="Times New Roman" w:cs="Times New Roman"/>
                <w:rPrChange w:id="26170" w:author="瑋婷 徐" w:date="2025-01-04T22:53:00Z" w16du:dateUtc="2025-01-04T14:53:00Z">
                  <w:rPr>
                    <w:ins w:id="26171" w:author="瑋婷 徐" w:date="2025-01-03T16:50:00Z" w16du:dateUtc="2025-01-03T08:50:00Z"/>
                    <w:rFonts w:ascii="Times New Roman" w:eastAsia="Times New Roman" w:hAnsi="Times New Roman" w:cs="Times New Roman"/>
                    <w:sz w:val="20"/>
                    <w:szCs w:val="20"/>
                  </w:rPr>
                </w:rPrChange>
              </w:rPr>
              <w:pPrChange w:id="2617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3560C2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73" w:author="瑋婷 徐" w:date="2025-01-03T16:50:00Z" w16du:dateUtc="2025-01-03T08:50:00Z"/>
                <w:rFonts w:ascii="Times New Roman" w:eastAsiaTheme="minorEastAsia" w:hAnsi="Times New Roman" w:cs="Times New Roman"/>
                <w:rPrChange w:id="26174" w:author="瑋婷 徐" w:date="2025-01-04T22:53:00Z" w16du:dateUtc="2025-01-04T14:53:00Z">
                  <w:rPr>
                    <w:ins w:id="26175" w:author="瑋婷 徐" w:date="2025-01-03T16:50:00Z" w16du:dateUtc="2025-01-03T08:50:00Z"/>
                    <w:rFonts w:ascii="Times New Roman" w:eastAsia="Times New Roman" w:hAnsi="Times New Roman" w:cs="Times New Roman"/>
                    <w:sz w:val="20"/>
                    <w:szCs w:val="20"/>
                  </w:rPr>
                </w:rPrChange>
              </w:rPr>
              <w:pPrChange w:id="261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71E0559"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77" w:author="瑋婷 徐" w:date="2025-01-03T16:50:00Z" w16du:dateUtc="2025-01-03T08:50:00Z"/>
                <w:rFonts w:ascii="Times New Roman" w:eastAsiaTheme="minorEastAsia" w:hAnsi="Times New Roman" w:cs="Times New Roman"/>
                <w:rPrChange w:id="26178" w:author="瑋婷 徐" w:date="2025-01-04T22:53:00Z" w16du:dateUtc="2025-01-04T14:53:00Z">
                  <w:rPr>
                    <w:ins w:id="26179" w:author="瑋婷 徐" w:date="2025-01-03T16:50:00Z" w16du:dateUtc="2025-01-03T08:50:00Z"/>
                    <w:rFonts w:ascii="Times New Roman" w:eastAsia="Times New Roman" w:hAnsi="Times New Roman" w:cs="Times New Roman"/>
                    <w:sz w:val="20"/>
                    <w:szCs w:val="20"/>
                  </w:rPr>
                </w:rPrChange>
              </w:rPr>
              <w:pPrChange w:id="261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5BFE97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81" w:author="瑋婷 徐" w:date="2025-01-03T16:50:00Z" w16du:dateUtc="2025-01-03T08:50:00Z"/>
                <w:rFonts w:ascii="Times New Roman" w:eastAsiaTheme="minorEastAsia" w:hAnsi="Times New Roman" w:cs="Times New Roman"/>
                <w:rPrChange w:id="26182" w:author="瑋婷 徐" w:date="2025-01-04T22:53:00Z" w16du:dateUtc="2025-01-04T14:53:00Z">
                  <w:rPr>
                    <w:ins w:id="26183" w:author="瑋婷 徐" w:date="2025-01-03T16:50:00Z" w16du:dateUtc="2025-01-03T08:50:00Z"/>
                    <w:rFonts w:ascii="Times New Roman" w:eastAsia="Times New Roman" w:hAnsi="Times New Roman" w:cs="Times New Roman"/>
                    <w:sz w:val="20"/>
                    <w:szCs w:val="20"/>
                  </w:rPr>
                </w:rPrChange>
              </w:rPr>
              <w:pPrChange w:id="261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E6D6F86"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85" w:author="瑋婷 徐" w:date="2025-01-03T16:50:00Z" w16du:dateUtc="2025-01-03T08:50:00Z"/>
                <w:rFonts w:ascii="Times New Roman" w:eastAsiaTheme="minorEastAsia" w:hAnsi="Times New Roman" w:cs="Times New Roman"/>
                <w:rPrChange w:id="26186" w:author="瑋婷 徐" w:date="2025-01-04T22:53:00Z" w16du:dateUtc="2025-01-04T14:53:00Z">
                  <w:rPr>
                    <w:ins w:id="26187" w:author="瑋婷 徐" w:date="2025-01-03T16:50:00Z" w16du:dateUtc="2025-01-03T08:50:00Z"/>
                    <w:rFonts w:ascii="Times New Roman" w:eastAsia="Times New Roman" w:hAnsi="Times New Roman" w:cs="Times New Roman"/>
                    <w:sz w:val="20"/>
                    <w:szCs w:val="20"/>
                  </w:rPr>
                </w:rPrChange>
              </w:rPr>
              <w:pPrChange w:id="261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75C3F1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89" w:author="瑋婷 徐" w:date="2025-01-03T16:50:00Z" w16du:dateUtc="2025-01-03T08:50:00Z"/>
                <w:rFonts w:ascii="Times New Roman" w:eastAsiaTheme="minorEastAsia" w:hAnsi="Times New Roman" w:cs="Times New Roman"/>
                <w:rPrChange w:id="26190" w:author="瑋婷 徐" w:date="2025-01-04T22:53:00Z" w16du:dateUtc="2025-01-04T14:53:00Z">
                  <w:rPr>
                    <w:ins w:id="26191" w:author="瑋婷 徐" w:date="2025-01-03T16:50:00Z" w16du:dateUtc="2025-01-03T08:50:00Z"/>
                    <w:rFonts w:ascii="Times New Roman" w:eastAsia="Times New Roman" w:hAnsi="Times New Roman" w:cs="Times New Roman"/>
                    <w:sz w:val="20"/>
                    <w:szCs w:val="20"/>
                  </w:rPr>
                </w:rPrChange>
              </w:rPr>
              <w:pPrChange w:id="261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8EE612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93" w:author="瑋婷 徐" w:date="2025-01-03T16:50:00Z" w16du:dateUtc="2025-01-03T08:50:00Z"/>
                <w:rFonts w:ascii="Times New Roman" w:eastAsiaTheme="minorEastAsia" w:hAnsi="Times New Roman" w:cs="Times New Roman"/>
                <w:rPrChange w:id="26194" w:author="瑋婷 徐" w:date="2025-01-04T22:53:00Z" w16du:dateUtc="2025-01-04T14:53:00Z">
                  <w:rPr>
                    <w:ins w:id="26195" w:author="瑋婷 徐" w:date="2025-01-03T16:50:00Z" w16du:dateUtc="2025-01-03T08:50:00Z"/>
                    <w:rFonts w:ascii="Times New Roman" w:eastAsia="Times New Roman" w:hAnsi="Times New Roman" w:cs="Times New Roman"/>
                    <w:sz w:val="20"/>
                    <w:szCs w:val="20"/>
                  </w:rPr>
                </w:rPrChange>
              </w:rPr>
              <w:pPrChange w:id="261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0C10F2C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197" w:author="瑋婷 徐" w:date="2025-01-03T16:50:00Z" w16du:dateUtc="2025-01-03T08:50:00Z"/>
                <w:rFonts w:ascii="Times New Roman" w:eastAsiaTheme="minorEastAsia" w:hAnsi="Times New Roman" w:cs="Times New Roman"/>
                <w:rPrChange w:id="26198" w:author="瑋婷 徐" w:date="2025-01-04T22:53:00Z" w16du:dateUtc="2025-01-04T14:53:00Z">
                  <w:rPr>
                    <w:ins w:id="26199" w:author="瑋婷 徐" w:date="2025-01-03T16:50:00Z" w16du:dateUtc="2025-01-03T08:50:00Z"/>
                    <w:rFonts w:ascii="Times New Roman" w:eastAsia="Times New Roman" w:hAnsi="Times New Roman" w:cs="Times New Roman"/>
                    <w:sz w:val="20"/>
                    <w:szCs w:val="20"/>
                  </w:rPr>
                </w:rPrChange>
              </w:rPr>
              <w:pPrChange w:id="262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D51403" w14:paraId="1C876BD8" w14:textId="77777777" w:rsidTr="003C19C7">
        <w:trPr>
          <w:trHeight w:val="300"/>
          <w:ins w:id="26201" w:author="瑋婷 徐" w:date="2025-01-03T16:50:00Z"/>
          <w:trPrChange w:id="26202" w:author="瑋婷 徐" w:date="2025-01-03T17:01:00Z" w16du:dateUtc="2025-01-03T09:01:00Z">
            <w:trPr>
              <w:trHeight w:val="3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6203" w:author="瑋婷 徐" w:date="2025-01-03T17:01:00Z" w16du:dateUtc="2025-01-03T09:01:00Z">
              <w:tcPr>
                <w:tcW w:w="781" w:type="pct"/>
                <w:gridSpan w:val="2"/>
                <w:vAlign w:val="center"/>
                <w:hideMark/>
              </w:tcPr>
            </w:tcPrChange>
          </w:tcPr>
          <w:p w14:paraId="78076378" w14:textId="77777777" w:rsidR="003C19C7" w:rsidRPr="00D51403" w:rsidRDefault="003C19C7">
            <w:pPr>
              <w:spacing w:line="360" w:lineRule="auto"/>
              <w:jc w:val="both"/>
              <w:rPr>
                <w:ins w:id="26204" w:author="瑋婷 徐" w:date="2025-01-03T16:50:00Z" w16du:dateUtc="2025-01-03T08:50:00Z"/>
                <w:rFonts w:ascii="Times New Roman" w:eastAsiaTheme="minorEastAsia" w:hAnsi="Times New Roman" w:cs="Times New Roman"/>
                <w:b w:val="0"/>
                <w:bCs w:val="0"/>
                <w:color w:val="000000"/>
                <w:rPrChange w:id="26205" w:author="瑋婷 徐" w:date="2025-01-04T22:53:00Z" w16du:dateUtc="2025-01-04T14:53:00Z">
                  <w:rPr>
                    <w:ins w:id="26206" w:author="瑋婷 徐" w:date="2025-01-03T16:50:00Z" w16du:dateUtc="2025-01-03T08:50:00Z"/>
                    <w:rFonts w:ascii="Calibri" w:hAnsi="Calibri" w:cs="Calibri"/>
                    <w:color w:val="000000"/>
                    <w:sz w:val="22"/>
                    <w:szCs w:val="22"/>
                  </w:rPr>
                </w:rPrChange>
              </w:rPr>
              <w:pPrChange w:id="26207" w:author="瑋婷 徐" w:date="2025-01-03T16:55:00Z" w16du:dateUtc="2025-01-03T08:55:00Z">
                <w:pPr/>
              </w:pPrChange>
            </w:pPr>
            <w:ins w:id="26208" w:author="瑋婷 徐" w:date="2025-01-03T16:50:00Z" w16du:dateUtc="2025-01-03T08:50:00Z">
              <w:r w:rsidRPr="00D51403">
                <w:rPr>
                  <w:rFonts w:ascii="Times New Roman" w:eastAsiaTheme="minorEastAsia" w:hAnsi="Times New Roman" w:cs="Times New Roman" w:hint="eastAsia"/>
                  <w:b w:val="0"/>
                  <w:bCs w:val="0"/>
                  <w:color w:val="000000"/>
                  <w:rPrChange w:id="26209" w:author="瑋婷 徐" w:date="2025-01-04T22:53:00Z" w16du:dateUtc="2025-01-04T14:53:00Z">
                    <w:rPr>
                      <w:rFonts w:ascii="Calibri" w:hAnsi="Calibri" w:cs="Calibri" w:hint="eastAsia"/>
                      <w:color w:val="000000"/>
                      <w:sz w:val="22"/>
                      <w:szCs w:val="22"/>
                    </w:rPr>
                  </w:rPrChange>
                </w:rPr>
                <w:t>火冠戴菊鳥</w:t>
              </w:r>
              <w:r w:rsidRPr="00D51403">
                <w:rPr>
                  <w:rFonts w:ascii="Times New Roman" w:eastAsiaTheme="minorEastAsia" w:hAnsi="Times New Roman" w:cs="Times New Roman"/>
                  <w:b w:val="0"/>
                  <w:bCs w:val="0"/>
                  <w:color w:val="000000"/>
                  <w:rPrChange w:id="26210" w:author="瑋婷 徐" w:date="2025-01-04T22:53:00Z" w16du:dateUtc="2025-01-04T14:53:00Z">
                    <w:rPr>
                      <w:rFonts w:ascii="Calibri" w:hAnsi="Calibri" w:cs="Calibri"/>
                      <w:color w:val="000000"/>
                      <w:sz w:val="22"/>
                      <w:szCs w:val="22"/>
                    </w:rPr>
                  </w:rPrChange>
                </w:rPr>
                <w:t xml:space="preserve"> </w:t>
              </w:r>
              <w:r w:rsidRPr="00D51403">
                <w:rPr>
                  <w:b w:val="0"/>
                  <w:bCs w:val="0"/>
                  <w:color w:val="000000"/>
                  <w:rPrChange w:id="26211"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6212" w:author="瑋婷 徐" w:date="2025-01-04T22:53:00Z" w16du:dateUtc="2025-01-04T14:53:00Z">
                    <w:rPr>
                      <w:rFonts w:ascii="Calibri" w:hAnsi="Calibri" w:cs="Calibri"/>
                      <w:color w:val="000000"/>
                      <w:sz w:val="22"/>
                      <w:szCs w:val="22"/>
                    </w:rPr>
                  </w:rPrChange>
                </w:rPr>
                <w:t xml:space="preserve"> III</w:t>
              </w:r>
            </w:ins>
          </w:p>
        </w:tc>
        <w:tc>
          <w:tcPr>
            <w:tcW w:w="904" w:type="pct"/>
            <w:vAlign w:val="center"/>
            <w:hideMark/>
            <w:tcPrChange w:id="26213" w:author="瑋婷 徐" w:date="2025-01-03T17:01:00Z" w16du:dateUtc="2025-01-03T09:01:00Z">
              <w:tcPr>
                <w:tcW w:w="814" w:type="pct"/>
                <w:gridSpan w:val="2"/>
                <w:vAlign w:val="center"/>
                <w:hideMark/>
              </w:tcPr>
            </w:tcPrChange>
          </w:tcPr>
          <w:p w14:paraId="4E7FEC2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14" w:author="瑋婷 徐" w:date="2025-01-03T16:50:00Z" w16du:dateUtc="2025-01-03T08:50:00Z"/>
                <w:rFonts w:ascii="Times New Roman" w:eastAsiaTheme="minorEastAsia" w:hAnsi="Times New Roman" w:cs="Times New Roman"/>
                <w:i/>
                <w:iCs/>
                <w:color w:val="000000"/>
                <w:rPrChange w:id="26215" w:author="瑋婷 徐" w:date="2025-01-04T22:53:00Z" w16du:dateUtc="2025-01-04T14:53:00Z">
                  <w:rPr>
                    <w:ins w:id="26216" w:author="瑋婷 徐" w:date="2025-01-03T16:50:00Z" w16du:dateUtc="2025-01-03T08:50:00Z"/>
                    <w:rFonts w:ascii="Calibri" w:hAnsi="Calibri" w:cs="Calibri"/>
                    <w:i/>
                    <w:iCs/>
                    <w:color w:val="000000"/>
                    <w:sz w:val="22"/>
                    <w:szCs w:val="22"/>
                  </w:rPr>
                </w:rPrChange>
              </w:rPr>
              <w:pPrChange w:id="262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218" w:author="瑋婷 徐" w:date="2025-01-03T16:50:00Z" w16du:dateUtc="2025-01-03T08:50:00Z">
              <w:r w:rsidRPr="00D51403">
                <w:rPr>
                  <w:rFonts w:ascii="Times New Roman" w:eastAsiaTheme="minorEastAsia" w:hAnsi="Times New Roman" w:cs="Times New Roman"/>
                  <w:i/>
                  <w:iCs/>
                  <w:color w:val="000000"/>
                  <w:rPrChange w:id="26219" w:author="瑋婷 徐" w:date="2025-01-04T22:53:00Z" w16du:dateUtc="2025-01-04T14:53:00Z">
                    <w:rPr>
                      <w:rFonts w:ascii="Calibri" w:hAnsi="Calibri" w:cs="Calibri"/>
                      <w:i/>
                      <w:iCs/>
                      <w:color w:val="000000"/>
                      <w:sz w:val="22"/>
                      <w:szCs w:val="22"/>
                    </w:rPr>
                  </w:rPrChange>
                </w:rPr>
                <w:t>Regulus goodfellowi</w:t>
              </w:r>
            </w:ins>
          </w:p>
        </w:tc>
        <w:tc>
          <w:tcPr>
            <w:tcW w:w="0" w:type="pct"/>
            <w:noWrap/>
            <w:vAlign w:val="center"/>
            <w:hideMark/>
            <w:tcPrChange w:id="26220" w:author="瑋婷 徐" w:date="2025-01-03T17:01:00Z" w16du:dateUtc="2025-01-03T09:01:00Z">
              <w:tcPr>
                <w:tcW w:w="162" w:type="pct"/>
                <w:gridSpan w:val="2"/>
                <w:noWrap/>
                <w:vAlign w:val="center"/>
                <w:hideMark/>
              </w:tcPr>
            </w:tcPrChange>
          </w:tcPr>
          <w:p w14:paraId="1C9284D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21" w:author="瑋婷 徐" w:date="2025-01-03T16:50:00Z" w16du:dateUtc="2025-01-03T08:50:00Z"/>
                <w:rFonts w:ascii="Times New Roman" w:eastAsiaTheme="minorEastAsia" w:hAnsi="Times New Roman" w:cs="Times New Roman"/>
                <w:i/>
                <w:iCs/>
                <w:color w:val="000000"/>
                <w:rPrChange w:id="26222" w:author="瑋婷 徐" w:date="2025-01-04T22:53:00Z" w16du:dateUtc="2025-01-04T14:53:00Z">
                  <w:rPr>
                    <w:ins w:id="26223" w:author="瑋婷 徐" w:date="2025-01-03T16:50:00Z" w16du:dateUtc="2025-01-03T08:50:00Z"/>
                    <w:rFonts w:ascii="Calibri" w:hAnsi="Calibri" w:cs="Calibri"/>
                    <w:i/>
                    <w:iCs/>
                    <w:color w:val="000000"/>
                    <w:sz w:val="22"/>
                    <w:szCs w:val="22"/>
                  </w:rPr>
                </w:rPrChange>
              </w:rPr>
              <w:pPrChange w:id="262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225" w:author="瑋婷 徐" w:date="2025-01-03T17:01:00Z" w16du:dateUtc="2025-01-03T09:01:00Z">
              <w:tcPr>
                <w:tcW w:w="162" w:type="pct"/>
                <w:gridSpan w:val="2"/>
                <w:noWrap/>
                <w:vAlign w:val="center"/>
                <w:hideMark/>
              </w:tcPr>
            </w:tcPrChange>
          </w:tcPr>
          <w:p w14:paraId="3BFEA6DC"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26" w:author="瑋婷 徐" w:date="2025-01-03T16:50:00Z" w16du:dateUtc="2025-01-03T08:50:00Z"/>
                <w:rFonts w:ascii="Times New Roman" w:eastAsiaTheme="minorEastAsia" w:hAnsi="Times New Roman" w:cs="Times New Roman"/>
                <w:rPrChange w:id="26227" w:author="瑋婷 徐" w:date="2025-01-04T22:53:00Z" w16du:dateUtc="2025-01-04T14:53:00Z">
                  <w:rPr>
                    <w:ins w:id="26228" w:author="瑋婷 徐" w:date="2025-01-03T16:50:00Z" w16du:dateUtc="2025-01-03T08:50:00Z"/>
                    <w:rFonts w:ascii="Times New Roman" w:eastAsia="Times New Roman" w:hAnsi="Times New Roman" w:cs="Times New Roman"/>
                    <w:sz w:val="20"/>
                    <w:szCs w:val="20"/>
                  </w:rPr>
                </w:rPrChange>
              </w:rPr>
              <w:pPrChange w:id="262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230" w:author="瑋婷 徐" w:date="2025-01-03T17:01:00Z" w16du:dateUtc="2025-01-03T09:01:00Z">
              <w:tcPr>
                <w:tcW w:w="162" w:type="pct"/>
                <w:gridSpan w:val="2"/>
                <w:noWrap/>
                <w:vAlign w:val="center"/>
                <w:hideMark/>
              </w:tcPr>
            </w:tcPrChange>
          </w:tcPr>
          <w:p w14:paraId="33542AB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31" w:author="瑋婷 徐" w:date="2025-01-03T16:50:00Z" w16du:dateUtc="2025-01-03T08:50:00Z"/>
                <w:rFonts w:ascii="Times New Roman" w:eastAsiaTheme="minorEastAsia" w:hAnsi="Times New Roman" w:cs="Times New Roman"/>
                <w:rPrChange w:id="26232" w:author="瑋婷 徐" w:date="2025-01-04T22:53:00Z" w16du:dateUtc="2025-01-04T14:53:00Z">
                  <w:rPr>
                    <w:ins w:id="26233" w:author="瑋婷 徐" w:date="2025-01-03T16:50:00Z" w16du:dateUtc="2025-01-03T08:50:00Z"/>
                    <w:rFonts w:ascii="Times New Roman" w:eastAsia="Times New Roman" w:hAnsi="Times New Roman" w:cs="Times New Roman"/>
                    <w:sz w:val="20"/>
                    <w:szCs w:val="20"/>
                  </w:rPr>
                </w:rPrChange>
              </w:rPr>
              <w:pPrChange w:id="262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235" w:author="瑋婷 徐" w:date="2025-01-03T17:01:00Z" w16du:dateUtc="2025-01-03T09:01:00Z">
              <w:tcPr>
                <w:tcW w:w="162" w:type="pct"/>
                <w:gridSpan w:val="2"/>
                <w:noWrap/>
                <w:vAlign w:val="center"/>
                <w:hideMark/>
              </w:tcPr>
            </w:tcPrChange>
          </w:tcPr>
          <w:p w14:paraId="3EF6FAA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36" w:author="瑋婷 徐" w:date="2025-01-03T16:50:00Z" w16du:dateUtc="2025-01-03T08:50:00Z"/>
                <w:rFonts w:ascii="Times New Roman" w:eastAsiaTheme="minorEastAsia" w:hAnsi="Times New Roman" w:cs="Times New Roman"/>
                <w:rPrChange w:id="26237" w:author="瑋婷 徐" w:date="2025-01-04T22:53:00Z" w16du:dateUtc="2025-01-04T14:53:00Z">
                  <w:rPr>
                    <w:ins w:id="26238" w:author="瑋婷 徐" w:date="2025-01-03T16:50:00Z" w16du:dateUtc="2025-01-03T08:50:00Z"/>
                    <w:rFonts w:ascii="Times New Roman" w:eastAsia="Times New Roman" w:hAnsi="Times New Roman" w:cs="Times New Roman"/>
                    <w:sz w:val="20"/>
                    <w:szCs w:val="20"/>
                  </w:rPr>
                </w:rPrChange>
              </w:rPr>
              <w:pPrChange w:id="262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240" w:author="瑋婷 徐" w:date="2025-01-03T17:01:00Z" w16du:dateUtc="2025-01-03T09:01:00Z">
              <w:tcPr>
                <w:tcW w:w="162" w:type="pct"/>
                <w:gridSpan w:val="2"/>
                <w:noWrap/>
                <w:vAlign w:val="center"/>
                <w:hideMark/>
              </w:tcPr>
            </w:tcPrChange>
          </w:tcPr>
          <w:p w14:paraId="23F9D80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41" w:author="瑋婷 徐" w:date="2025-01-03T16:50:00Z" w16du:dateUtc="2025-01-03T08:50:00Z"/>
                <w:rFonts w:ascii="Times New Roman" w:eastAsiaTheme="minorEastAsia" w:hAnsi="Times New Roman" w:cs="Times New Roman"/>
                <w:rPrChange w:id="26242" w:author="瑋婷 徐" w:date="2025-01-04T22:53:00Z" w16du:dateUtc="2025-01-04T14:53:00Z">
                  <w:rPr>
                    <w:ins w:id="26243" w:author="瑋婷 徐" w:date="2025-01-03T16:50:00Z" w16du:dateUtc="2025-01-03T08:50:00Z"/>
                    <w:rFonts w:ascii="Times New Roman" w:eastAsia="Times New Roman" w:hAnsi="Times New Roman" w:cs="Times New Roman"/>
                    <w:sz w:val="20"/>
                    <w:szCs w:val="20"/>
                  </w:rPr>
                </w:rPrChange>
              </w:rPr>
              <w:pPrChange w:id="262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245" w:author="瑋婷 徐" w:date="2025-01-03T17:01:00Z" w16du:dateUtc="2025-01-03T09:01:00Z">
              <w:tcPr>
                <w:tcW w:w="162" w:type="pct"/>
                <w:gridSpan w:val="2"/>
                <w:noWrap/>
                <w:vAlign w:val="center"/>
                <w:hideMark/>
              </w:tcPr>
            </w:tcPrChange>
          </w:tcPr>
          <w:p w14:paraId="42E0F003"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46" w:author="瑋婷 徐" w:date="2025-01-03T16:50:00Z" w16du:dateUtc="2025-01-03T08:50:00Z"/>
                <w:rFonts w:ascii="Times New Roman" w:eastAsiaTheme="minorEastAsia" w:hAnsi="Times New Roman" w:cs="Times New Roman"/>
                <w:rPrChange w:id="26247" w:author="瑋婷 徐" w:date="2025-01-04T22:53:00Z" w16du:dateUtc="2025-01-04T14:53:00Z">
                  <w:rPr>
                    <w:ins w:id="26248" w:author="瑋婷 徐" w:date="2025-01-03T16:50:00Z" w16du:dateUtc="2025-01-03T08:50:00Z"/>
                    <w:rFonts w:ascii="Times New Roman" w:eastAsia="Times New Roman" w:hAnsi="Times New Roman" w:cs="Times New Roman"/>
                    <w:sz w:val="20"/>
                    <w:szCs w:val="20"/>
                  </w:rPr>
                </w:rPrChange>
              </w:rPr>
              <w:pPrChange w:id="262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250" w:author="瑋婷 徐" w:date="2025-01-03T17:01:00Z" w16du:dateUtc="2025-01-03T09:01:00Z">
              <w:tcPr>
                <w:tcW w:w="162" w:type="pct"/>
                <w:gridSpan w:val="2"/>
                <w:noWrap/>
                <w:vAlign w:val="center"/>
                <w:hideMark/>
              </w:tcPr>
            </w:tcPrChange>
          </w:tcPr>
          <w:p w14:paraId="4A6485C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51" w:author="瑋婷 徐" w:date="2025-01-03T16:50:00Z" w16du:dateUtc="2025-01-03T08:50:00Z"/>
                <w:rFonts w:ascii="Times New Roman" w:eastAsiaTheme="minorEastAsia" w:hAnsi="Times New Roman" w:cs="Times New Roman"/>
                <w:rPrChange w:id="26252" w:author="瑋婷 徐" w:date="2025-01-04T22:53:00Z" w16du:dateUtc="2025-01-04T14:53:00Z">
                  <w:rPr>
                    <w:ins w:id="26253" w:author="瑋婷 徐" w:date="2025-01-03T16:50:00Z" w16du:dateUtc="2025-01-03T08:50:00Z"/>
                    <w:rFonts w:ascii="Times New Roman" w:eastAsia="Times New Roman" w:hAnsi="Times New Roman" w:cs="Times New Roman"/>
                    <w:sz w:val="20"/>
                    <w:szCs w:val="20"/>
                  </w:rPr>
                </w:rPrChange>
              </w:rPr>
              <w:pPrChange w:id="262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255" w:author="瑋婷 徐" w:date="2025-01-03T17:01:00Z" w16du:dateUtc="2025-01-03T09:01:00Z">
              <w:tcPr>
                <w:tcW w:w="162" w:type="pct"/>
                <w:gridSpan w:val="2"/>
                <w:noWrap/>
                <w:vAlign w:val="center"/>
                <w:hideMark/>
              </w:tcPr>
            </w:tcPrChange>
          </w:tcPr>
          <w:p w14:paraId="0D6CB8E0"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56" w:author="瑋婷 徐" w:date="2025-01-03T16:50:00Z" w16du:dateUtc="2025-01-03T08:50:00Z"/>
                <w:rFonts w:ascii="Times New Roman" w:eastAsiaTheme="minorEastAsia" w:hAnsi="Times New Roman" w:cs="Times New Roman"/>
                <w:rPrChange w:id="26257" w:author="瑋婷 徐" w:date="2025-01-04T22:53:00Z" w16du:dateUtc="2025-01-04T14:53:00Z">
                  <w:rPr>
                    <w:ins w:id="26258" w:author="瑋婷 徐" w:date="2025-01-03T16:50:00Z" w16du:dateUtc="2025-01-03T08:50:00Z"/>
                    <w:rFonts w:ascii="Times New Roman" w:eastAsia="Times New Roman" w:hAnsi="Times New Roman" w:cs="Times New Roman"/>
                    <w:sz w:val="20"/>
                    <w:szCs w:val="20"/>
                  </w:rPr>
                </w:rPrChange>
              </w:rPr>
              <w:pPrChange w:id="262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260" w:author="瑋婷 徐" w:date="2025-01-03T17:01:00Z" w16du:dateUtc="2025-01-03T09:01:00Z">
              <w:tcPr>
                <w:tcW w:w="162" w:type="pct"/>
                <w:gridSpan w:val="2"/>
                <w:noWrap/>
                <w:vAlign w:val="center"/>
                <w:hideMark/>
              </w:tcPr>
            </w:tcPrChange>
          </w:tcPr>
          <w:p w14:paraId="1EFD28D7"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61" w:author="瑋婷 徐" w:date="2025-01-03T16:50:00Z" w16du:dateUtc="2025-01-03T08:50:00Z"/>
                <w:rFonts w:ascii="Times New Roman" w:eastAsiaTheme="minorEastAsia" w:hAnsi="Times New Roman" w:cs="Times New Roman"/>
                <w:rPrChange w:id="26262" w:author="瑋婷 徐" w:date="2025-01-04T22:53:00Z" w16du:dateUtc="2025-01-04T14:53:00Z">
                  <w:rPr>
                    <w:ins w:id="26263" w:author="瑋婷 徐" w:date="2025-01-03T16:50:00Z" w16du:dateUtc="2025-01-03T08:50:00Z"/>
                    <w:rFonts w:ascii="Times New Roman" w:eastAsia="Times New Roman" w:hAnsi="Times New Roman" w:cs="Times New Roman"/>
                    <w:sz w:val="20"/>
                    <w:szCs w:val="20"/>
                  </w:rPr>
                </w:rPrChange>
              </w:rPr>
              <w:pPrChange w:id="2626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265" w:author="瑋婷 徐" w:date="2025-01-03T17:01:00Z" w16du:dateUtc="2025-01-03T09:01:00Z">
              <w:tcPr>
                <w:tcW w:w="162" w:type="pct"/>
                <w:gridSpan w:val="2"/>
                <w:noWrap/>
                <w:vAlign w:val="center"/>
                <w:hideMark/>
              </w:tcPr>
            </w:tcPrChange>
          </w:tcPr>
          <w:p w14:paraId="7114942C"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66" w:author="瑋婷 徐" w:date="2025-01-03T16:50:00Z" w16du:dateUtc="2025-01-03T08:50:00Z"/>
                <w:rFonts w:ascii="Times New Roman" w:eastAsiaTheme="minorEastAsia" w:hAnsi="Times New Roman" w:cs="Times New Roman"/>
                <w:rPrChange w:id="26267" w:author="瑋婷 徐" w:date="2025-01-04T22:53:00Z" w16du:dateUtc="2025-01-04T14:53:00Z">
                  <w:rPr>
                    <w:ins w:id="26268" w:author="瑋婷 徐" w:date="2025-01-03T16:50:00Z" w16du:dateUtc="2025-01-03T08:50:00Z"/>
                    <w:rFonts w:ascii="Times New Roman" w:eastAsia="Times New Roman" w:hAnsi="Times New Roman" w:cs="Times New Roman"/>
                    <w:sz w:val="20"/>
                    <w:szCs w:val="20"/>
                  </w:rPr>
                </w:rPrChange>
              </w:rPr>
              <w:pPrChange w:id="262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270" w:author="瑋婷 徐" w:date="2025-01-03T17:01:00Z" w16du:dateUtc="2025-01-03T09:01:00Z">
              <w:tcPr>
                <w:tcW w:w="162" w:type="pct"/>
                <w:gridSpan w:val="2"/>
                <w:noWrap/>
                <w:vAlign w:val="center"/>
                <w:hideMark/>
              </w:tcPr>
            </w:tcPrChange>
          </w:tcPr>
          <w:p w14:paraId="3D85548B"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71" w:author="瑋婷 徐" w:date="2025-01-03T16:50:00Z" w16du:dateUtc="2025-01-03T08:50:00Z"/>
                <w:rFonts w:ascii="Times New Roman" w:eastAsiaTheme="minorEastAsia" w:hAnsi="Times New Roman" w:cs="Times New Roman"/>
                <w:rPrChange w:id="26272" w:author="瑋婷 徐" w:date="2025-01-04T22:53:00Z" w16du:dateUtc="2025-01-04T14:53:00Z">
                  <w:rPr>
                    <w:ins w:id="26273" w:author="瑋婷 徐" w:date="2025-01-03T16:50:00Z" w16du:dateUtc="2025-01-03T08:50:00Z"/>
                    <w:rFonts w:ascii="Times New Roman" w:eastAsia="Times New Roman" w:hAnsi="Times New Roman" w:cs="Times New Roman"/>
                    <w:sz w:val="20"/>
                    <w:szCs w:val="20"/>
                  </w:rPr>
                </w:rPrChange>
              </w:rPr>
              <w:pPrChange w:id="262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275" w:author="瑋婷 徐" w:date="2025-01-03T17:01:00Z" w16du:dateUtc="2025-01-03T09:01:00Z">
              <w:tcPr>
                <w:tcW w:w="162" w:type="pct"/>
                <w:gridSpan w:val="2"/>
                <w:noWrap/>
                <w:vAlign w:val="center"/>
                <w:hideMark/>
              </w:tcPr>
            </w:tcPrChange>
          </w:tcPr>
          <w:p w14:paraId="3F093C60"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76" w:author="瑋婷 徐" w:date="2025-01-03T16:50:00Z" w16du:dateUtc="2025-01-03T08:50:00Z"/>
                <w:rFonts w:ascii="Times New Roman" w:eastAsiaTheme="minorEastAsia" w:hAnsi="Times New Roman" w:cs="Times New Roman"/>
                <w:rPrChange w:id="26277" w:author="瑋婷 徐" w:date="2025-01-04T22:53:00Z" w16du:dateUtc="2025-01-04T14:53:00Z">
                  <w:rPr>
                    <w:ins w:id="26278" w:author="瑋婷 徐" w:date="2025-01-03T16:50:00Z" w16du:dateUtc="2025-01-03T08:50:00Z"/>
                    <w:rFonts w:ascii="Times New Roman" w:eastAsia="Times New Roman" w:hAnsi="Times New Roman" w:cs="Times New Roman"/>
                    <w:sz w:val="20"/>
                    <w:szCs w:val="20"/>
                  </w:rPr>
                </w:rPrChange>
              </w:rPr>
              <w:pPrChange w:id="262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280" w:author="瑋婷 徐" w:date="2025-01-03T17:01:00Z" w16du:dateUtc="2025-01-03T09:01:00Z">
              <w:tcPr>
                <w:tcW w:w="162" w:type="pct"/>
                <w:gridSpan w:val="2"/>
                <w:noWrap/>
                <w:vAlign w:val="center"/>
                <w:hideMark/>
              </w:tcPr>
            </w:tcPrChange>
          </w:tcPr>
          <w:p w14:paraId="605E0D9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81" w:author="瑋婷 徐" w:date="2025-01-03T16:50:00Z" w16du:dateUtc="2025-01-03T08:50:00Z"/>
                <w:rFonts w:ascii="Times New Roman" w:eastAsiaTheme="minorEastAsia" w:hAnsi="Times New Roman" w:cs="Times New Roman"/>
                <w:rPrChange w:id="26282" w:author="瑋婷 徐" w:date="2025-01-04T22:53:00Z" w16du:dateUtc="2025-01-04T14:53:00Z">
                  <w:rPr>
                    <w:ins w:id="26283" w:author="瑋婷 徐" w:date="2025-01-03T16:50:00Z" w16du:dateUtc="2025-01-03T08:50:00Z"/>
                    <w:rFonts w:ascii="Times New Roman" w:eastAsia="Times New Roman" w:hAnsi="Times New Roman" w:cs="Times New Roman"/>
                    <w:sz w:val="20"/>
                    <w:szCs w:val="20"/>
                  </w:rPr>
                </w:rPrChange>
              </w:rPr>
              <w:pPrChange w:id="2628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285" w:author="瑋婷 徐" w:date="2025-01-03T17:01:00Z" w16du:dateUtc="2025-01-03T09:01:00Z">
              <w:tcPr>
                <w:tcW w:w="162" w:type="pct"/>
                <w:gridSpan w:val="2"/>
                <w:noWrap/>
                <w:vAlign w:val="center"/>
                <w:hideMark/>
              </w:tcPr>
            </w:tcPrChange>
          </w:tcPr>
          <w:p w14:paraId="133BFDC0"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86" w:author="瑋婷 徐" w:date="2025-01-03T16:50:00Z" w16du:dateUtc="2025-01-03T08:50:00Z"/>
                <w:rFonts w:ascii="Times New Roman" w:eastAsiaTheme="minorEastAsia" w:hAnsi="Times New Roman" w:cs="Times New Roman"/>
                <w:rPrChange w:id="26287" w:author="瑋婷 徐" w:date="2025-01-04T22:53:00Z" w16du:dateUtc="2025-01-04T14:53:00Z">
                  <w:rPr>
                    <w:ins w:id="26288" w:author="瑋婷 徐" w:date="2025-01-03T16:50:00Z" w16du:dateUtc="2025-01-03T08:50:00Z"/>
                    <w:rFonts w:ascii="Times New Roman" w:eastAsia="Times New Roman" w:hAnsi="Times New Roman" w:cs="Times New Roman"/>
                    <w:sz w:val="20"/>
                    <w:szCs w:val="20"/>
                  </w:rPr>
                </w:rPrChange>
              </w:rPr>
              <w:pPrChange w:id="262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290" w:author="瑋婷 徐" w:date="2025-01-03T17:01:00Z" w16du:dateUtc="2025-01-03T09:01:00Z">
              <w:tcPr>
                <w:tcW w:w="162" w:type="pct"/>
                <w:gridSpan w:val="2"/>
                <w:noWrap/>
                <w:vAlign w:val="center"/>
                <w:hideMark/>
              </w:tcPr>
            </w:tcPrChange>
          </w:tcPr>
          <w:p w14:paraId="7F82627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91" w:author="瑋婷 徐" w:date="2025-01-03T16:50:00Z" w16du:dateUtc="2025-01-03T08:50:00Z"/>
                <w:rFonts w:ascii="Times New Roman" w:eastAsiaTheme="minorEastAsia" w:hAnsi="Times New Roman" w:cs="Times New Roman"/>
                <w:rPrChange w:id="26292" w:author="瑋婷 徐" w:date="2025-01-04T22:53:00Z" w16du:dateUtc="2025-01-04T14:53:00Z">
                  <w:rPr>
                    <w:ins w:id="26293" w:author="瑋婷 徐" w:date="2025-01-03T16:50:00Z" w16du:dateUtc="2025-01-03T08:50:00Z"/>
                    <w:rFonts w:ascii="Times New Roman" w:eastAsia="Times New Roman" w:hAnsi="Times New Roman" w:cs="Times New Roman"/>
                    <w:sz w:val="20"/>
                    <w:szCs w:val="20"/>
                  </w:rPr>
                </w:rPrChange>
              </w:rPr>
              <w:pPrChange w:id="2629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295" w:author="瑋婷 徐" w:date="2025-01-03T17:01:00Z" w16du:dateUtc="2025-01-03T09:01:00Z">
              <w:tcPr>
                <w:tcW w:w="162" w:type="pct"/>
                <w:gridSpan w:val="2"/>
                <w:noWrap/>
                <w:vAlign w:val="center"/>
                <w:hideMark/>
              </w:tcPr>
            </w:tcPrChange>
          </w:tcPr>
          <w:p w14:paraId="4807BC5B"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296" w:author="瑋婷 徐" w:date="2025-01-03T16:50:00Z" w16du:dateUtc="2025-01-03T08:50:00Z"/>
                <w:rFonts w:ascii="Times New Roman" w:eastAsiaTheme="minorEastAsia" w:hAnsi="Times New Roman" w:cs="Times New Roman"/>
                <w:rPrChange w:id="26297" w:author="瑋婷 徐" w:date="2025-01-04T22:53:00Z" w16du:dateUtc="2025-01-04T14:53:00Z">
                  <w:rPr>
                    <w:ins w:id="26298" w:author="瑋婷 徐" w:date="2025-01-03T16:50:00Z" w16du:dateUtc="2025-01-03T08:50:00Z"/>
                    <w:rFonts w:ascii="Times New Roman" w:eastAsia="Times New Roman" w:hAnsi="Times New Roman" w:cs="Times New Roman"/>
                    <w:sz w:val="20"/>
                    <w:szCs w:val="20"/>
                  </w:rPr>
                </w:rPrChange>
              </w:rPr>
              <w:pPrChange w:id="2629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300" w:author="瑋婷 徐" w:date="2025-01-03T17:01:00Z" w16du:dateUtc="2025-01-03T09:01:00Z">
              <w:tcPr>
                <w:tcW w:w="162" w:type="pct"/>
                <w:gridSpan w:val="2"/>
                <w:noWrap/>
                <w:vAlign w:val="center"/>
                <w:hideMark/>
              </w:tcPr>
            </w:tcPrChange>
          </w:tcPr>
          <w:p w14:paraId="6BD1BC2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301" w:author="瑋婷 徐" w:date="2025-01-03T16:50:00Z" w16du:dateUtc="2025-01-03T08:50:00Z"/>
                <w:rFonts w:ascii="Times New Roman" w:eastAsiaTheme="minorEastAsia" w:hAnsi="Times New Roman" w:cs="Times New Roman"/>
                <w:rPrChange w:id="26302" w:author="瑋婷 徐" w:date="2025-01-04T22:53:00Z" w16du:dateUtc="2025-01-04T14:53:00Z">
                  <w:rPr>
                    <w:ins w:id="26303" w:author="瑋婷 徐" w:date="2025-01-03T16:50:00Z" w16du:dateUtc="2025-01-03T08:50:00Z"/>
                    <w:rFonts w:ascii="Times New Roman" w:eastAsia="Times New Roman" w:hAnsi="Times New Roman" w:cs="Times New Roman"/>
                    <w:sz w:val="20"/>
                    <w:szCs w:val="20"/>
                  </w:rPr>
                </w:rPrChange>
              </w:rPr>
              <w:pPrChange w:id="2630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305" w:author="瑋婷 徐" w:date="2025-01-03T17:01:00Z" w16du:dateUtc="2025-01-03T09:01:00Z">
              <w:tcPr>
                <w:tcW w:w="162" w:type="pct"/>
                <w:gridSpan w:val="2"/>
                <w:noWrap/>
                <w:vAlign w:val="center"/>
                <w:hideMark/>
              </w:tcPr>
            </w:tcPrChange>
          </w:tcPr>
          <w:p w14:paraId="682C473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306" w:author="瑋婷 徐" w:date="2025-01-03T16:50:00Z" w16du:dateUtc="2025-01-03T08:50:00Z"/>
                <w:rFonts w:ascii="Times New Roman" w:eastAsiaTheme="minorEastAsia" w:hAnsi="Times New Roman" w:cs="Times New Roman"/>
                <w:rPrChange w:id="26307" w:author="瑋婷 徐" w:date="2025-01-04T22:53:00Z" w16du:dateUtc="2025-01-04T14:53:00Z">
                  <w:rPr>
                    <w:ins w:id="26308" w:author="瑋婷 徐" w:date="2025-01-03T16:50:00Z" w16du:dateUtc="2025-01-03T08:50:00Z"/>
                    <w:rFonts w:ascii="Times New Roman" w:eastAsia="Times New Roman" w:hAnsi="Times New Roman" w:cs="Times New Roman"/>
                    <w:sz w:val="20"/>
                    <w:szCs w:val="20"/>
                  </w:rPr>
                </w:rPrChange>
              </w:rPr>
              <w:pPrChange w:id="263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310" w:author="瑋婷 徐" w:date="2025-01-03T17:01:00Z" w16du:dateUtc="2025-01-03T09:01:00Z">
              <w:tcPr>
                <w:tcW w:w="162" w:type="pct"/>
                <w:gridSpan w:val="2"/>
                <w:noWrap/>
                <w:vAlign w:val="center"/>
                <w:hideMark/>
              </w:tcPr>
            </w:tcPrChange>
          </w:tcPr>
          <w:p w14:paraId="05B4C60D"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311" w:author="瑋婷 徐" w:date="2025-01-03T16:50:00Z" w16du:dateUtc="2025-01-03T08:50:00Z"/>
                <w:rFonts w:ascii="Times New Roman" w:eastAsiaTheme="minorEastAsia" w:hAnsi="Times New Roman" w:cs="Times New Roman"/>
                <w:rPrChange w:id="26312" w:author="瑋婷 徐" w:date="2025-01-04T22:53:00Z" w16du:dateUtc="2025-01-04T14:53:00Z">
                  <w:rPr>
                    <w:ins w:id="26313" w:author="瑋婷 徐" w:date="2025-01-03T16:50:00Z" w16du:dateUtc="2025-01-03T08:50:00Z"/>
                    <w:rFonts w:ascii="Times New Roman" w:eastAsia="Times New Roman" w:hAnsi="Times New Roman" w:cs="Times New Roman"/>
                    <w:sz w:val="20"/>
                    <w:szCs w:val="20"/>
                  </w:rPr>
                </w:rPrChange>
              </w:rPr>
              <w:pPrChange w:id="2631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315" w:author="瑋婷 徐" w:date="2025-01-03T17:01:00Z" w16du:dateUtc="2025-01-03T09:01:00Z">
              <w:tcPr>
                <w:tcW w:w="162" w:type="pct"/>
                <w:gridSpan w:val="2"/>
                <w:noWrap/>
                <w:vAlign w:val="center"/>
                <w:hideMark/>
              </w:tcPr>
            </w:tcPrChange>
          </w:tcPr>
          <w:p w14:paraId="031E95A0"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316" w:author="瑋婷 徐" w:date="2025-01-03T16:50:00Z" w16du:dateUtc="2025-01-03T08:50:00Z"/>
                <w:rFonts w:ascii="Times New Roman" w:eastAsiaTheme="minorEastAsia" w:hAnsi="Times New Roman" w:cs="Times New Roman"/>
                <w:rPrChange w:id="26317" w:author="瑋婷 徐" w:date="2025-01-04T22:53:00Z" w16du:dateUtc="2025-01-04T14:53:00Z">
                  <w:rPr>
                    <w:ins w:id="26318" w:author="瑋婷 徐" w:date="2025-01-03T16:50:00Z" w16du:dateUtc="2025-01-03T08:50:00Z"/>
                    <w:rFonts w:ascii="Times New Roman" w:eastAsia="Times New Roman" w:hAnsi="Times New Roman" w:cs="Times New Roman"/>
                    <w:sz w:val="20"/>
                    <w:szCs w:val="20"/>
                  </w:rPr>
                </w:rPrChange>
              </w:rPr>
              <w:pPrChange w:id="263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6320" w:author="瑋婷 徐" w:date="2025-01-03T17:01:00Z" w16du:dateUtc="2025-01-03T09:01:00Z">
              <w:tcPr>
                <w:tcW w:w="164" w:type="pct"/>
                <w:noWrap/>
                <w:vAlign w:val="center"/>
                <w:hideMark/>
              </w:tcPr>
            </w:tcPrChange>
          </w:tcPr>
          <w:p w14:paraId="475ED7BE"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321" w:author="瑋婷 徐" w:date="2025-01-03T16:50:00Z" w16du:dateUtc="2025-01-03T08:50:00Z"/>
                <w:rFonts w:ascii="Times New Roman" w:eastAsiaTheme="minorEastAsia" w:hAnsi="Times New Roman" w:cs="Times New Roman"/>
                <w:rPrChange w:id="26322" w:author="瑋婷 徐" w:date="2025-01-04T22:53:00Z" w16du:dateUtc="2025-01-04T14:53:00Z">
                  <w:rPr>
                    <w:ins w:id="26323" w:author="瑋婷 徐" w:date="2025-01-03T16:50:00Z" w16du:dateUtc="2025-01-03T08:50:00Z"/>
                    <w:rFonts w:ascii="Times New Roman" w:eastAsia="Times New Roman" w:hAnsi="Times New Roman" w:cs="Times New Roman"/>
                    <w:sz w:val="20"/>
                    <w:szCs w:val="20"/>
                  </w:rPr>
                </w:rPrChange>
              </w:rPr>
              <w:pPrChange w:id="263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D51403" w14:paraId="1CB94D19" w14:textId="77777777" w:rsidTr="003C19C7">
        <w:trPr>
          <w:cnfStyle w:val="000000100000" w:firstRow="0" w:lastRow="0" w:firstColumn="0" w:lastColumn="0" w:oddVBand="0" w:evenVBand="0" w:oddHBand="1" w:evenHBand="0" w:firstRowFirstColumn="0" w:firstRowLastColumn="0" w:lastRowFirstColumn="0" w:lastRowLastColumn="0"/>
          <w:trHeight w:val="300"/>
          <w:ins w:id="26325"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12410374" w14:textId="77777777" w:rsidR="003C19C7" w:rsidRPr="00D51403" w:rsidRDefault="003C19C7">
            <w:pPr>
              <w:spacing w:line="360" w:lineRule="auto"/>
              <w:jc w:val="both"/>
              <w:rPr>
                <w:ins w:id="26326" w:author="瑋婷 徐" w:date="2025-01-03T16:50:00Z" w16du:dateUtc="2025-01-03T08:50:00Z"/>
                <w:rFonts w:ascii="Times New Roman" w:eastAsiaTheme="minorEastAsia" w:hAnsi="Times New Roman" w:cs="Times New Roman"/>
                <w:b w:val="0"/>
                <w:bCs w:val="0"/>
                <w:color w:val="000000"/>
                <w:rPrChange w:id="26327" w:author="瑋婷 徐" w:date="2025-01-04T22:53:00Z" w16du:dateUtc="2025-01-04T14:53:00Z">
                  <w:rPr>
                    <w:ins w:id="26328" w:author="瑋婷 徐" w:date="2025-01-03T16:50:00Z" w16du:dateUtc="2025-01-03T08:50:00Z"/>
                    <w:rFonts w:ascii="Calibri" w:hAnsi="Calibri" w:cs="Calibri"/>
                    <w:color w:val="000000"/>
                    <w:sz w:val="22"/>
                    <w:szCs w:val="22"/>
                  </w:rPr>
                </w:rPrChange>
              </w:rPr>
              <w:pPrChange w:id="26329" w:author="瑋婷 徐" w:date="2025-01-03T16:55:00Z" w16du:dateUtc="2025-01-03T08:55:00Z">
                <w:pPr/>
              </w:pPrChange>
            </w:pPr>
            <w:ins w:id="26330" w:author="瑋婷 徐" w:date="2025-01-03T16:50:00Z" w16du:dateUtc="2025-01-03T08:50:00Z">
              <w:r w:rsidRPr="00D51403">
                <w:rPr>
                  <w:rFonts w:ascii="Times New Roman" w:eastAsiaTheme="minorEastAsia" w:hAnsi="Times New Roman" w:cs="Times New Roman" w:hint="eastAsia"/>
                  <w:b w:val="0"/>
                  <w:bCs w:val="0"/>
                  <w:color w:val="000000"/>
                  <w:rPrChange w:id="26331" w:author="瑋婷 徐" w:date="2025-01-04T22:53:00Z" w16du:dateUtc="2025-01-04T14:53:00Z">
                    <w:rPr>
                      <w:rFonts w:ascii="Calibri" w:hAnsi="Calibri" w:cs="Calibri" w:hint="eastAsia"/>
                      <w:color w:val="000000"/>
                      <w:sz w:val="22"/>
                      <w:szCs w:val="22"/>
                    </w:rPr>
                  </w:rPrChange>
                </w:rPr>
                <w:t>茶腹鳾</w:t>
              </w:r>
              <w:r w:rsidRPr="00D51403">
                <w:rPr>
                  <w:rFonts w:ascii="Times New Roman" w:eastAsiaTheme="minorEastAsia" w:hAnsi="Times New Roman" w:cs="Times New Roman"/>
                  <w:b w:val="0"/>
                  <w:bCs w:val="0"/>
                  <w:color w:val="000000"/>
                  <w:rPrChange w:id="26332" w:author="瑋婷 徐" w:date="2025-01-04T22:53:00Z" w16du:dateUtc="2025-01-04T14:53:00Z">
                    <w:rPr>
                      <w:rFonts w:ascii="Calibri" w:hAnsi="Calibri" w:cs="Calibri"/>
                      <w:color w:val="000000"/>
                      <w:sz w:val="22"/>
                      <w:szCs w:val="22"/>
                    </w:rPr>
                  </w:rPrChange>
                </w:rPr>
                <w:t xml:space="preserve"> </w:t>
              </w:r>
              <w:r w:rsidRPr="00D51403">
                <w:rPr>
                  <w:rFonts w:ascii="Times New Roman" w:eastAsiaTheme="minorEastAsia" w:hAnsi="Times New Roman" w:cs="Times New Roman"/>
                  <w:b w:val="0"/>
                  <w:bCs w:val="0"/>
                  <w:color w:val="000000"/>
                  <w:rPrChange w:id="26333"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6334"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632E45A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335" w:author="瑋婷 徐" w:date="2025-01-03T16:50:00Z" w16du:dateUtc="2025-01-03T08:50:00Z"/>
                <w:rFonts w:ascii="Times New Roman" w:eastAsiaTheme="minorEastAsia" w:hAnsi="Times New Roman" w:cs="Times New Roman"/>
                <w:i/>
                <w:iCs/>
                <w:color w:val="000000"/>
                <w:rPrChange w:id="26336" w:author="瑋婷 徐" w:date="2025-01-04T22:53:00Z" w16du:dateUtc="2025-01-04T14:53:00Z">
                  <w:rPr>
                    <w:ins w:id="26337" w:author="瑋婷 徐" w:date="2025-01-03T16:50:00Z" w16du:dateUtc="2025-01-03T08:50:00Z"/>
                    <w:rFonts w:ascii="Calibri" w:hAnsi="Calibri" w:cs="Calibri"/>
                    <w:i/>
                    <w:iCs/>
                    <w:color w:val="000000"/>
                    <w:sz w:val="22"/>
                    <w:szCs w:val="22"/>
                  </w:rPr>
                </w:rPrChange>
              </w:rPr>
              <w:pPrChange w:id="2633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339" w:author="瑋婷 徐" w:date="2025-01-03T16:50:00Z" w16du:dateUtc="2025-01-03T08:50:00Z">
              <w:r w:rsidRPr="00D51403">
                <w:rPr>
                  <w:rFonts w:ascii="Times New Roman" w:eastAsiaTheme="minorEastAsia" w:hAnsi="Times New Roman" w:cs="Times New Roman"/>
                  <w:i/>
                  <w:iCs/>
                  <w:color w:val="000000"/>
                  <w:rPrChange w:id="26340" w:author="瑋婷 徐" w:date="2025-01-04T22:53:00Z" w16du:dateUtc="2025-01-04T14:53:00Z">
                    <w:rPr>
                      <w:rFonts w:ascii="Calibri" w:hAnsi="Calibri" w:cs="Calibri"/>
                      <w:i/>
                      <w:iCs/>
                      <w:color w:val="000000"/>
                      <w:sz w:val="22"/>
                      <w:szCs w:val="22"/>
                    </w:rPr>
                  </w:rPrChange>
                </w:rPr>
                <w:t>Sitta europaea</w:t>
              </w:r>
            </w:ins>
          </w:p>
        </w:tc>
        <w:tc>
          <w:tcPr>
            <w:tcW w:w="162" w:type="pct"/>
            <w:noWrap/>
            <w:vAlign w:val="center"/>
            <w:hideMark/>
          </w:tcPr>
          <w:p w14:paraId="01328FE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341" w:author="瑋婷 徐" w:date="2025-01-03T16:50:00Z" w16du:dateUtc="2025-01-03T08:50:00Z"/>
                <w:rFonts w:ascii="Times New Roman" w:eastAsiaTheme="minorEastAsia" w:hAnsi="Times New Roman" w:cs="Times New Roman"/>
                <w:color w:val="000000"/>
                <w:rPrChange w:id="26342" w:author="瑋婷 徐" w:date="2025-01-04T22:53:00Z" w16du:dateUtc="2025-01-04T14:53:00Z">
                  <w:rPr>
                    <w:ins w:id="26343" w:author="瑋婷 徐" w:date="2025-01-03T16:50:00Z" w16du:dateUtc="2025-01-03T08:50:00Z"/>
                    <w:rFonts w:ascii="Calibri" w:hAnsi="Calibri" w:cs="Calibri"/>
                    <w:color w:val="000000"/>
                    <w:sz w:val="22"/>
                    <w:szCs w:val="22"/>
                  </w:rPr>
                </w:rPrChange>
              </w:rPr>
              <w:pPrChange w:id="263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345" w:author="瑋婷 徐" w:date="2025-01-03T16:50:00Z" w16du:dateUtc="2025-01-03T08:50:00Z">
              <w:r w:rsidRPr="00D51403">
                <w:rPr>
                  <w:rFonts w:ascii="Times New Roman" w:eastAsiaTheme="minorEastAsia" w:hAnsi="Times New Roman" w:cs="Times New Roman"/>
                  <w:color w:val="000000"/>
                  <w:rPrChange w:id="26346"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BC6626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347" w:author="瑋婷 徐" w:date="2025-01-03T16:50:00Z" w16du:dateUtc="2025-01-03T08:50:00Z"/>
                <w:rFonts w:ascii="Times New Roman" w:eastAsiaTheme="minorEastAsia" w:hAnsi="Times New Roman" w:cs="Times New Roman"/>
                <w:color w:val="000000"/>
                <w:rPrChange w:id="26348" w:author="瑋婷 徐" w:date="2025-01-04T22:53:00Z" w16du:dateUtc="2025-01-04T14:53:00Z">
                  <w:rPr>
                    <w:ins w:id="26349" w:author="瑋婷 徐" w:date="2025-01-03T16:50:00Z" w16du:dateUtc="2025-01-03T08:50:00Z"/>
                    <w:rFonts w:ascii="Calibri" w:hAnsi="Calibri" w:cs="Calibri"/>
                    <w:color w:val="000000"/>
                    <w:sz w:val="22"/>
                    <w:szCs w:val="22"/>
                  </w:rPr>
                </w:rPrChange>
              </w:rPr>
              <w:pPrChange w:id="263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4BA2E69"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351" w:author="瑋婷 徐" w:date="2025-01-03T16:50:00Z" w16du:dateUtc="2025-01-03T08:50:00Z"/>
                <w:rFonts w:ascii="Times New Roman" w:eastAsiaTheme="minorEastAsia" w:hAnsi="Times New Roman" w:cs="Times New Roman"/>
                <w:color w:val="000000"/>
                <w:rPrChange w:id="26352" w:author="瑋婷 徐" w:date="2025-01-04T22:53:00Z" w16du:dateUtc="2025-01-04T14:53:00Z">
                  <w:rPr>
                    <w:ins w:id="26353" w:author="瑋婷 徐" w:date="2025-01-03T16:50:00Z" w16du:dateUtc="2025-01-03T08:50:00Z"/>
                    <w:rFonts w:ascii="Calibri" w:hAnsi="Calibri" w:cs="Calibri"/>
                    <w:color w:val="000000"/>
                    <w:sz w:val="22"/>
                    <w:szCs w:val="22"/>
                  </w:rPr>
                </w:rPrChange>
              </w:rPr>
              <w:pPrChange w:id="2635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355" w:author="瑋婷 徐" w:date="2025-01-03T16:50:00Z" w16du:dateUtc="2025-01-03T08:50:00Z">
              <w:r w:rsidRPr="00D51403">
                <w:rPr>
                  <w:rFonts w:ascii="Times New Roman" w:eastAsiaTheme="minorEastAsia" w:hAnsi="Times New Roman" w:cs="Times New Roman"/>
                  <w:color w:val="000000"/>
                  <w:rPrChange w:id="26356"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593567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357" w:author="瑋婷 徐" w:date="2025-01-03T16:50:00Z" w16du:dateUtc="2025-01-03T08:50:00Z"/>
                <w:rFonts w:ascii="Times New Roman" w:eastAsiaTheme="minorEastAsia" w:hAnsi="Times New Roman" w:cs="Times New Roman"/>
                <w:color w:val="000000"/>
                <w:rPrChange w:id="26358" w:author="瑋婷 徐" w:date="2025-01-04T22:53:00Z" w16du:dateUtc="2025-01-04T14:53:00Z">
                  <w:rPr>
                    <w:ins w:id="26359" w:author="瑋婷 徐" w:date="2025-01-03T16:50:00Z" w16du:dateUtc="2025-01-03T08:50:00Z"/>
                    <w:rFonts w:ascii="Calibri" w:hAnsi="Calibri" w:cs="Calibri"/>
                    <w:color w:val="000000"/>
                    <w:sz w:val="22"/>
                    <w:szCs w:val="22"/>
                  </w:rPr>
                </w:rPrChange>
              </w:rPr>
              <w:pPrChange w:id="2636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361" w:author="瑋婷 徐" w:date="2025-01-03T16:50:00Z" w16du:dateUtc="2025-01-03T08:50:00Z">
              <w:r w:rsidRPr="00D51403">
                <w:rPr>
                  <w:rFonts w:ascii="Times New Roman" w:eastAsiaTheme="minorEastAsia" w:hAnsi="Times New Roman" w:cs="Times New Roman"/>
                  <w:color w:val="000000"/>
                  <w:rPrChange w:id="26362"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067D23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363" w:author="瑋婷 徐" w:date="2025-01-03T16:50:00Z" w16du:dateUtc="2025-01-03T08:50:00Z"/>
                <w:rFonts w:ascii="Times New Roman" w:eastAsiaTheme="minorEastAsia" w:hAnsi="Times New Roman" w:cs="Times New Roman"/>
                <w:color w:val="000000"/>
                <w:rPrChange w:id="26364" w:author="瑋婷 徐" w:date="2025-01-04T22:53:00Z" w16du:dateUtc="2025-01-04T14:53:00Z">
                  <w:rPr>
                    <w:ins w:id="26365" w:author="瑋婷 徐" w:date="2025-01-03T16:50:00Z" w16du:dateUtc="2025-01-03T08:50:00Z"/>
                    <w:rFonts w:ascii="Calibri" w:hAnsi="Calibri" w:cs="Calibri"/>
                    <w:color w:val="000000"/>
                    <w:sz w:val="22"/>
                    <w:szCs w:val="22"/>
                  </w:rPr>
                </w:rPrChange>
              </w:rPr>
              <w:pPrChange w:id="2636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9F8656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367" w:author="瑋婷 徐" w:date="2025-01-03T16:50:00Z" w16du:dateUtc="2025-01-03T08:50:00Z"/>
                <w:rFonts w:ascii="Times New Roman" w:eastAsiaTheme="minorEastAsia" w:hAnsi="Times New Roman" w:cs="Times New Roman"/>
                <w:color w:val="000000"/>
                <w:rPrChange w:id="26368" w:author="瑋婷 徐" w:date="2025-01-04T22:53:00Z" w16du:dateUtc="2025-01-04T14:53:00Z">
                  <w:rPr>
                    <w:ins w:id="26369" w:author="瑋婷 徐" w:date="2025-01-03T16:50:00Z" w16du:dateUtc="2025-01-03T08:50:00Z"/>
                    <w:rFonts w:ascii="Calibri" w:hAnsi="Calibri" w:cs="Calibri"/>
                    <w:color w:val="000000"/>
                    <w:sz w:val="22"/>
                    <w:szCs w:val="22"/>
                  </w:rPr>
                </w:rPrChange>
              </w:rPr>
              <w:pPrChange w:id="2637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371" w:author="瑋婷 徐" w:date="2025-01-03T16:50:00Z" w16du:dateUtc="2025-01-03T08:50:00Z">
              <w:r w:rsidRPr="00D51403">
                <w:rPr>
                  <w:rFonts w:ascii="Times New Roman" w:eastAsiaTheme="minorEastAsia" w:hAnsi="Times New Roman" w:cs="Times New Roman"/>
                  <w:color w:val="000000"/>
                  <w:rPrChange w:id="26372"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95780C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373" w:author="瑋婷 徐" w:date="2025-01-03T16:50:00Z" w16du:dateUtc="2025-01-03T08:50:00Z"/>
                <w:rFonts w:ascii="Times New Roman" w:eastAsiaTheme="minorEastAsia" w:hAnsi="Times New Roman" w:cs="Times New Roman"/>
                <w:color w:val="000000"/>
                <w:rPrChange w:id="26374" w:author="瑋婷 徐" w:date="2025-01-04T22:53:00Z" w16du:dateUtc="2025-01-04T14:53:00Z">
                  <w:rPr>
                    <w:ins w:id="26375" w:author="瑋婷 徐" w:date="2025-01-03T16:50:00Z" w16du:dateUtc="2025-01-03T08:50:00Z"/>
                    <w:rFonts w:ascii="Calibri" w:hAnsi="Calibri" w:cs="Calibri"/>
                    <w:color w:val="000000"/>
                    <w:sz w:val="22"/>
                    <w:szCs w:val="22"/>
                  </w:rPr>
                </w:rPrChange>
              </w:rPr>
              <w:pPrChange w:id="263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CF34DE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377" w:author="瑋婷 徐" w:date="2025-01-03T16:50:00Z" w16du:dateUtc="2025-01-03T08:50:00Z"/>
                <w:rFonts w:ascii="Times New Roman" w:eastAsiaTheme="minorEastAsia" w:hAnsi="Times New Roman" w:cs="Times New Roman"/>
                <w:rPrChange w:id="26378" w:author="瑋婷 徐" w:date="2025-01-04T22:53:00Z" w16du:dateUtc="2025-01-04T14:53:00Z">
                  <w:rPr>
                    <w:ins w:id="26379" w:author="瑋婷 徐" w:date="2025-01-03T16:50:00Z" w16du:dateUtc="2025-01-03T08:50:00Z"/>
                    <w:rFonts w:ascii="Times New Roman" w:eastAsia="Times New Roman" w:hAnsi="Times New Roman" w:cs="Times New Roman"/>
                    <w:sz w:val="20"/>
                    <w:szCs w:val="20"/>
                  </w:rPr>
                </w:rPrChange>
              </w:rPr>
              <w:pPrChange w:id="263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D00259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381" w:author="瑋婷 徐" w:date="2025-01-03T16:50:00Z" w16du:dateUtc="2025-01-03T08:50:00Z"/>
                <w:rFonts w:ascii="Times New Roman" w:eastAsiaTheme="minorEastAsia" w:hAnsi="Times New Roman" w:cs="Times New Roman"/>
                <w:rPrChange w:id="26382" w:author="瑋婷 徐" w:date="2025-01-04T22:53:00Z" w16du:dateUtc="2025-01-04T14:53:00Z">
                  <w:rPr>
                    <w:ins w:id="26383" w:author="瑋婷 徐" w:date="2025-01-03T16:50:00Z" w16du:dateUtc="2025-01-03T08:50:00Z"/>
                    <w:rFonts w:ascii="Times New Roman" w:eastAsia="Times New Roman" w:hAnsi="Times New Roman" w:cs="Times New Roman"/>
                    <w:sz w:val="20"/>
                    <w:szCs w:val="20"/>
                  </w:rPr>
                </w:rPrChange>
              </w:rPr>
              <w:pPrChange w:id="263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9AF75D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385" w:author="瑋婷 徐" w:date="2025-01-03T16:50:00Z" w16du:dateUtc="2025-01-03T08:50:00Z"/>
                <w:rFonts w:ascii="Times New Roman" w:eastAsiaTheme="minorEastAsia" w:hAnsi="Times New Roman" w:cs="Times New Roman"/>
                <w:rPrChange w:id="26386" w:author="瑋婷 徐" w:date="2025-01-04T22:53:00Z" w16du:dateUtc="2025-01-04T14:53:00Z">
                  <w:rPr>
                    <w:ins w:id="26387" w:author="瑋婷 徐" w:date="2025-01-03T16:50:00Z" w16du:dateUtc="2025-01-03T08:50:00Z"/>
                    <w:rFonts w:ascii="Times New Roman" w:eastAsia="Times New Roman" w:hAnsi="Times New Roman" w:cs="Times New Roman"/>
                    <w:sz w:val="20"/>
                    <w:szCs w:val="20"/>
                  </w:rPr>
                </w:rPrChange>
              </w:rPr>
              <w:pPrChange w:id="263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B496ED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389" w:author="瑋婷 徐" w:date="2025-01-03T16:50:00Z" w16du:dateUtc="2025-01-03T08:50:00Z"/>
                <w:rFonts w:ascii="Times New Roman" w:eastAsiaTheme="minorEastAsia" w:hAnsi="Times New Roman" w:cs="Times New Roman"/>
                <w:rPrChange w:id="26390" w:author="瑋婷 徐" w:date="2025-01-04T22:53:00Z" w16du:dateUtc="2025-01-04T14:53:00Z">
                  <w:rPr>
                    <w:ins w:id="26391" w:author="瑋婷 徐" w:date="2025-01-03T16:50:00Z" w16du:dateUtc="2025-01-03T08:50:00Z"/>
                    <w:rFonts w:ascii="Times New Roman" w:eastAsia="Times New Roman" w:hAnsi="Times New Roman" w:cs="Times New Roman"/>
                    <w:sz w:val="20"/>
                    <w:szCs w:val="20"/>
                  </w:rPr>
                </w:rPrChange>
              </w:rPr>
              <w:pPrChange w:id="263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B2EC40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393" w:author="瑋婷 徐" w:date="2025-01-03T16:50:00Z" w16du:dateUtc="2025-01-03T08:50:00Z"/>
                <w:rFonts w:ascii="Times New Roman" w:eastAsiaTheme="minorEastAsia" w:hAnsi="Times New Roman" w:cs="Times New Roman"/>
                <w:rPrChange w:id="26394" w:author="瑋婷 徐" w:date="2025-01-04T22:53:00Z" w16du:dateUtc="2025-01-04T14:53:00Z">
                  <w:rPr>
                    <w:ins w:id="26395" w:author="瑋婷 徐" w:date="2025-01-03T16:50:00Z" w16du:dateUtc="2025-01-03T08:50:00Z"/>
                    <w:rFonts w:ascii="Times New Roman" w:eastAsia="Times New Roman" w:hAnsi="Times New Roman" w:cs="Times New Roman"/>
                    <w:sz w:val="20"/>
                    <w:szCs w:val="20"/>
                  </w:rPr>
                </w:rPrChange>
              </w:rPr>
              <w:pPrChange w:id="263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C229C0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397" w:author="瑋婷 徐" w:date="2025-01-03T16:50:00Z" w16du:dateUtc="2025-01-03T08:50:00Z"/>
                <w:rFonts w:ascii="Times New Roman" w:eastAsiaTheme="minorEastAsia" w:hAnsi="Times New Roman" w:cs="Times New Roman"/>
                <w:rPrChange w:id="26398" w:author="瑋婷 徐" w:date="2025-01-04T22:53:00Z" w16du:dateUtc="2025-01-04T14:53:00Z">
                  <w:rPr>
                    <w:ins w:id="26399" w:author="瑋婷 徐" w:date="2025-01-03T16:50:00Z" w16du:dateUtc="2025-01-03T08:50:00Z"/>
                    <w:rFonts w:ascii="Times New Roman" w:eastAsia="Times New Roman" w:hAnsi="Times New Roman" w:cs="Times New Roman"/>
                    <w:sz w:val="20"/>
                    <w:szCs w:val="20"/>
                  </w:rPr>
                </w:rPrChange>
              </w:rPr>
              <w:pPrChange w:id="264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6C98D5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01" w:author="瑋婷 徐" w:date="2025-01-03T16:50:00Z" w16du:dateUtc="2025-01-03T08:50:00Z"/>
                <w:rFonts w:ascii="Times New Roman" w:eastAsiaTheme="minorEastAsia" w:hAnsi="Times New Roman" w:cs="Times New Roman"/>
                <w:rPrChange w:id="26402" w:author="瑋婷 徐" w:date="2025-01-04T22:53:00Z" w16du:dateUtc="2025-01-04T14:53:00Z">
                  <w:rPr>
                    <w:ins w:id="26403" w:author="瑋婷 徐" w:date="2025-01-03T16:50:00Z" w16du:dateUtc="2025-01-03T08:50:00Z"/>
                    <w:rFonts w:ascii="Times New Roman" w:eastAsia="Times New Roman" w:hAnsi="Times New Roman" w:cs="Times New Roman"/>
                    <w:sz w:val="20"/>
                    <w:szCs w:val="20"/>
                  </w:rPr>
                </w:rPrChange>
              </w:rPr>
              <w:pPrChange w:id="264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D3F3A29"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05" w:author="瑋婷 徐" w:date="2025-01-03T16:50:00Z" w16du:dateUtc="2025-01-03T08:50:00Z"/>
                <w:rFonts w:ascii="Times New Roman" w:eastAsiaTheme="minorEastAsia" w:hAnsi="Times New Roman" w:cs="Times New Roman"/>
                <w:rPrChange w:id="26406" w:author="瑋婷 徐" w:date="2025-01-04T22:53:00Z" w16du:dateUtc="2025-01-04T14:53:00Z">
                  <w:rPr>
                    <w:ins w:id="26407" w:author="瑋婷 徐" w:date="2025-01-03T16:50:00Z" w16du:dateUtc="2025-01-03T08:50:00Z"/>
                    <w:rFonts w:ascii="Times New Roman" w:eastAsia="Times New Roman" w:hAnsi="Times New Roman" w:cs="Times New Roman"/>
                    <w:sz w:val="20"/>
                    <w:szCs w:val="20"/>
                  </w:rPr>
                </w:rPrChange>
              </w:rPr>
              <w:pPrChange w:id="2640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DA719A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09" w:author="瑋婷 徐" w:date="2025-01-03T16:50:00Z" w16du:dateUtc="2025-01-03T08:50:00Z"/>
                <w:rFonts w:ascii="Times New Roman" w:eastAsiaTheme="minorEastAsia" w:hAnsi="Times New Roman" w:cs="Times New Roman"/>
                <w:rPrChange w:id="26410" w:author="瑋婷 徐" w:date="2025-01-04T22:53:00Z" w16du:dateUtc="2025-01-04T14:53:00Z">
                  <w:rPr>
                    <w:ins w:id="26411" w:author="瑋婷 徐" w:date="2025-01-03T16:50:00Z" w16du:dateUtc="2025-01-03T08:50:00Z"/>
                    <w:rFonts w:ascii="Times New Roman" w:eastAsia="Times New Roman" w:hAnsi="Times New Roman" w:cs="Times New Roman"/>
                    <w:sz w:val="20"/>
                    <w:szCs w:val="20"/>
                  </w:rPr>
                </w:rPrChange>
              </w:rPr>
              <w:pPrChange w:id="2641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E8FDEB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13" w:author="瑋婷 徐" w:date="2025-01-03T16:50:00Z" w16du:dateUtc="2025-01-03T08:50:00Z"/>
                <w:rFonts w:ascii="Times New Roman" w:eastAsiaTheme="minorEastAsia" w:hAnsi="Times New Roman" w:cs="Times New Roman"/>
                <w:rPrChange w:id="26414" w:author="瑋婷 徐" w:date="2025-01-04T22:53:00Z" w16du:dateUtc="2025-01-04T14:53:00Z">
                  <w:rPr>
                    <w:ins w:id="26415" w:author="瑋婷 徐" w:date="2025-01-03T16:50:00Z" w16du:dateUtc="2025-01-03T08:50:00Z"/>
                    <w:rFonts w:ascii="Times New Roman" w:eastAsia="Times New Roman" w:hAnsi="Times New Roman" w:cs="Times New Roman"/>
                    <w:sz w:val="20"/>
                    <w:szCs w:val="20"/>
                  </w:rPr>
                </w:rPrChange>
              </w:rPr>
              <w:pPrChange w:id="264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0607536"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17" w:author="瑋婷 徐" w:date="2025-01-03T16:50:00Z" w16du:dateUtc="2025-01-03T08:50:00Z"/>
                <w:rFonts w:ascii="Times New Roman" w:eastAsiaTheme="minorEastAsia" w:hAnsi="Times New Roman" w:cs="Times New Roman"/>
                <w:rPrChange w:id="26418" w:author="瑋婷 徐" w:date="2025-01-04T22:53:00Z" w16du:dateUtc="2025-01-04T14:53:00Z">
                  <w:rPr>
                    <w:ins w:id="26419" w:author="瑋婷 徐" w:date="2025-01-03T16:50:00Z" w16du:dateUtc="2025-01-03T08:50:00Z"/>
                    <w:rFonts w:ascii="Times New Roman" w:eastAsia="Times New Roman" w:hAnsi="Times New Roman" w:cs="Times New Roman"/>
                    <w:sz w:val="20"/>
                    <w:szCs w:val="20"/>
                  </w:rPr>
                </w:rPrChange>
              </w:rPr>
              <w:pPrChange w:id="2642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F7D8B55"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21" w:author="瑋婷 徐" w:date="2025-01-03T16:50:00Z" w16du:dateUtc="2025-01-03T08:50:00Z"/>
                <w:rFonts w:ascii="Times New Roman" w:eastAsiaTheme="minorEastAsia" w:hAnsi="Times New Roman" w:cs="Times New Roman"/>
                <w:rPrChange w:id="26422" w:author="瑋婷 徐" w:date="2025-01-04T22:53:00Z" w16du:dateUtc="2025-01-04T14:53:00Z">
                  <w:rPr>
                    <w:ins w:id="26423" w:author="瑋婷 徐" w:date="2025-01-03T16:50:00Z" w16du:dateUtc="2025-01-03T08:50:00Z"/>
                    <w:rFonts w:ascii="Times New Roman" w:eastAsia="Times New Roman" w:hAnsi="Times New Roman" w:cs="Times New Roman"/>
                    <w:sz w:val="20"/>
                    <w:szCs w:val="20"/>
                  </w:rPr>
                </w:rPrChange>
              </w:rPr>
              <w:pPrChange w:id="264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E571950"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25" w:author="瑋婷 徐" w:date="2025-01-03T16:50:00Z" w16du:dateUtc="2025-01-03T08:50:00Z"/>
                <w:rFonts w:ascii="Times New Roman" w:eastAsiaTheme="minorEastAsia" w:hAnsi="Times New Roman" w:cs="Times New Roman"/>
                <w:rPrChange w:id="26426" w:author="瑋婷 徐" w:date="2025-01-04T22:53:00Z" w16du:dateUtc="2025-01-04T14:53:00Z">
                  <w:rPr>
                    <w:ins w:id="26427" w:author="瑋婷 徐" w:date="2025-01-03T16:50:00Z" w16du:dateUtc="2025-01-03T08:50:00Z"/>
                    <w:rFonts w:ascii="Times New Roman" w:eastAsia="Times New Roman" w:hAnsi="Times New Roman" w:cs="Times New Roman"/>
                    <w:sz w:val="20"/>
                    <w:szCs w:val="20"/>
                  </w:rPr>
                </w:rPrChange>
              </w:rPr>
              <w:pPrChange w:id="264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7E72FF4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429" w:author="瑋婷 徐" w:date="2025-01-03T16:50:00Z" w16du:dateUtc="2025-01-03T08:50:00Z"/>
                <w:rFonts w:ascii="Times New Roman" w:eastAsiaTheme="minorEastAsia" w:hAnsi="Times New Roman" w:cs="Times New Roman"/>
                <w:rPrChange w:id="26430" w:author="瑋婷 徐" w:date="2025-01-04T22:53:00Z" w16du:dateUtc="2025-01-04T14:53:00Z">
                  <w:rPr>
                    <w:ins w:id="26431" w:author="瑋婷 徐" w:date="2025-01-03T16:50:00Z" w16du:dateUtc="2025-01-03T08:50:00Z"/>
                    <w:rFonts w:ascii="Times New Roman" w:eastAsia="Times New Roman" w:hAnsi="Times New Roman" w:cs="Times New Roman"/>
                    <w:sz w:val="20"/>
                    <w:szCs w:val="20"/>
                  </w:rPr>
                </w:rPrChange>
              </w:rPr>
              <w:pPrChange w:id="264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D51403" w14:paraId="62861A08" w14:textId="77777777" w:rsidTr="003C19C7">
        <w:trPr>
          <w:trHeight w:val="600"/>
          <w:ins w:id="26433" w:author="瑋婷 徐" w:date="2025-01-03T16:50:00Z"/>
          <w:trPrChange w:id="26434" w:author="瑋婷 徐" w:date="2025-01-03T17:01:00Z" w16du:dateUtc="2025-01-03T09:01:00Z">
            <w:trPr>
              <w:trHeight w:val="600"/>
            </w:trPr>
          </w:trPrChange>
        </w:trPr>
        <w:tc>
          <w:tcPr>
            <w:cnfStyle w:val="001000000000" w:firstRow="0" w:lastRow="0" w:firstColumn="1" w:lastColumn="0" w:oddVBand="0" w:evenVBand="0" w:oddHBand="0" w:evenHBand="0" w:firstRowFirstColumn="0" w:firstRowLastColumn="0" w:lastRowFirstColumn="0" w:lastRowLastColumn="0"/>
            <w:tcW w:w="689" w:type="pct"/>
            <w:vAlign w:val="center"/>
            <w:hideMark/>
            <w:tcPrChange w:id="26435" w:author="瑋婷 徐" w:date="2025-01-03T17:01:00Z" w16du:dateUtc="2025-01-03T09:01:00Z">
              <w:tcPr>
                <w:tcW w:w="781" w:type="pct"/>
                <w:gridSpan w:val="2"/>
                <w:vAlign w:val="center"/>
                <w:hideMark/>
              </w:tcPr>
            </w:tcPrChange>
          </w:tcPr>
          <w:p w14:paraId="0BCF7201" w14:textId="77777777" w:rsidR="003C19C7" w:rsidRPr="00D51403" w:rsidRDefault="003C19C7">
            <w:pPr>
              <w:spacing w:line="360" w:lineRule="auto"/>
              <w:jc w:val="both"/>
              <w:rPr>
                <w:ins w:id="26436" w:author="瑋婷 徐" w:date="2025-01-03T16:50:00Z" w16du:dateUtc="2025-01-03T08:50:00Z"/>
                <w:rFonts w:ascii="Times New Roman" w:eastAsiaTheme="minorEastAsia" w:hAnsi="Times New Roman" w:cs="Times New Roman"/>
                <w:b w:val="0"/>
                <w:bCs w:val="0"/>
                <w:color w:val="000000"/>
                <w:rPrChange w:id="26437" w:author="瑋婷 徐" w:date="2025-01-04T22:53:00Z" w16du:dateUtc="2025-01-04T14:53:00Z">
                  <w:rPr>
                    <w:ins w:id="26438" w:author="瑋婷 徐" w:date="2025-01-03T16:50:00Z" w16du:dateUtc="2025-01-03T08:50:00Z"/>
                    <w:rFonts w:ascii="Calibri" w:hAnsi="Calibri" w:cs="Calibri"/>
                    <w:color w:val="000000"/>
                    <w:sz w:val="22"/>
                    <w:szCs w:val="22"/>
                  </w:rPr>
                </w:rPrChange>
              </w:rPr>
              <w:pPrChange w:id="26439" w:author="瑋婷 徐" w:date="2025-01-03T16:55:00Z" w16du:dateUtc="2025-01-03T08:55:00Z">
                <w:pPr/>
              </w:pPrChange>
            </w:pPr>
            <w:ins w:id="26440" w:author="瑋婷 徐" w:date="2025-01-03T16:50:00Z" w16du:dateUtc="2025-01-03T08:50:00Z">
              <w:r w:rsidRPr="00D51403">
                <w:rPr>
                  <w:rFonts w:ascii="Times New Roman" w:eastAsiaTheme="minorEastAsia" w:hAnsi="Times New Roman" w:cs="Times New Roman" w:hint="eastAsia"/>
                  <w:b w:val="0"/>
                  <w:bCs w:val="0"/>
                  <w:color w:val="000000"/>
                  <w:rPrChange w:id="26441" w:author="瑋婷 徐" w:date="2025-01-04T22:53:00Z" w16du:dateUtc="2025-01-04T14:53:00Z">
                    <w:rPr>
                      <w:rFonts w:ascii="Calibri" w:hAnsi="Calibri" w:cs="Calibri" w:hint="eastAsia"/>
                      <w:color w:val="000000"/>
                      <w:sz w:val="22"/>
                      <w:szCs w:val="22"/>
                    </w:rPr>
                  </w:rPrChange>
                </w:rPr>
                <w:t>鷦鷯</w:t>
              </w:r>
              <w:r w:rsidRPr="00D51403">
                <w:rPr>
                  <w:rFonts w:ascii="Times New Roman" w:eastAsiaTheme="minorEastAsia" w:hAnsi="Times New Roman" w:cs="Times New Roman"/>
                  <w:b w:val="0"/>
                  <w:bCs w:val="0"/>
                  <w:color w:val="000000"/>
                  <w:rPrChange w:id="26442" w:author="瑋婷 徐" w:date="2025-01-04T22:53:00Z" w16du:dateUtc="2025-01-04T14:53:00Z">
                    <w:rPr>
                      <w:rFonts w:ascii="Calibri" w:hAnsi="Calibri" w:cs="Calibri"/>
                      <w:color w:val="000000"/>
                      <w:sz w:val="22"/>
                      <w:szCs w:val="22"/>
                    </w:rPr>
                  </w:rPrChange>
                </w:rPr>
                <w:t xml:space="preserve"> </w:t>
              </w:r>
              <w:r w:rsidRPr="00D51403">
                <w:rPr>
                  <w:rFonts w:ascii="Times New Roman" w:eastAsiaTheme="minorEastAsia" w:hAnsi="Times New Roman" w:cs="Times New Roman"/>
                  <w:b w:val="0"/>
                  <w:bCs w:val="0"/>
                  <w:color w:val="000000"/>
                  <w:rPrChange w:id="26443"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6444"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Change w:id="26445" w:author="瑋婷 徐" w:date="2025-01-03T17:01:00Z" w16du:dateUtc="2025-01-03T09:01:00Z">
              <w:tcPr>
                <w:tcW w:w="814" w:type="pct"/>
                <w:gridSpan w:val="2"/>
                <w:vAlign w:val="center"/>
                <w:hideMark/>
              </w:tcPr>
            </w:tcPrChange>
          </w:tcPr>
          <w:p w14:paraId="30555380"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446" w:author="瑋婷 徐" w:date="2025-01-03T16:50:00Z" w16du:dateUtc="2025-01-03T08:50:00Z"/>
                <w:rFonts w:ascii="Times New Roman" w:eastAsiaTheme="minorEastAsia" w:hAnsi="Times New Roman" w:cs="Times New Roman"/>
                <w:i/>
                <w:iCs/>
                <w:color w:val="000000"/>
                <w:rPrChange w:id="26447" w:author="瑋婷 徐" w:date="2025-01-04T22:53:00Z" w16du:dateUtc="2025-01-04T14:53:00Z">
                  <w:rPr>
                    <w:ins w:id="26448" w:author="瑋婷 徐" w:date="2025-01-03T16:50:00Z" w16du:dateUtc="2025-01-03T08:50:00Z"/>
                    <w:rFonts w:ascii="Calibri" w:hAnsi="Calibri" w:cs="Calibri"/>
                    <w:i/>
                    <w:iCs/>
                    <w:color w:val="000000"/>
                    <w:sz w:val="22"/>
                    <w:szCs w:val="22"/>
                  </w:rPr>
                </w:rPrChange>
              </w:rPr>
              <w:pPrChange w:id="264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450" w:author="瑋婷 徐" w:date="2025-01-03T16:50:00Z" w16du:dateUtc="2025-01-03T08:50:00Z">
              <w:r w:rsidRPr="00D51403">
                <w:rPr>
                  <w:rFonts w:ascii="Times New Roman" w:eastAsiaTheme="minorEastAsia" w:hAnsi="Times New Roman" w:cs="Times New Roman"/>
                  <w:i/>
                  <w:iCs/>
                  <w:color w:val="000000"/>
                  <w:rPrChange w:id="26451" w:author="瑋婷 徐" w:date="2025-01-04T22:53:00Z" w16du:dateUtc="2025-01-04T14:53:00Z">
                    <w:rPr>
                      <w:rFonts w:ascii="Calibri" w:hAnsi="Calibri" w:cs="Calibri"/>
                      <w:i/>
                      <w:iCs/>
                      <w:color w:val="000000"/>
                      <w:sz w:val="22"/>
                      <w:szCs w:val="22"/>
                    </w:rPr>
                  </w:rPrChange>
                </w:rPr>
                <w:t>Troglodytes troglodytes</w:t>
              </w:r>
            </w:ins>
          </w:p>
        </w:tc>
        <w:tc>
          <w:tcPr>
            <w:tcW w:w="0" w:type="pct"/>
            <w:noWrap/>
            <w:vAlign w:val="center"/>
            <w:hideMark/>
            <w:tcPrChange w:id="26452" w:author="瑋婷 徐" w:date="2025-01-03T17:01:00Z" w16du:dateUtc="2025-01-03T09:01:00Z">
              <w:tcPr>
                <w:tcW w:w="162" w:type="pct"/>
                <w:gridSpan w:val="2"/>
                <w:noWrap/>
                <w:vAlign w:val="center"/>
                <w:hideMark/>
              </w:tcPr>
            </w:tcPrChange>
          </w:tcPr>
          <w:p w14:paraId="547125B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453" w:author="瑋婷 徐" w:date="2025-01-03T16:50:00Z" w16du:dateUtc="2025-01-03T08:50:00Z"/>
                <w:rFonts w:ascii="Times New Roman" w:eastAsiaTheme="minorEastAsia" w:hAnsi="Times New Roman" w:cs="Times New Roman"/>
                <w:i/>
                <w:iCs/>
                <w:color w:val="000000"/>
                <w:rPrChange w:id="26454" w:author="瑋婷 徐" w:date="2025-01-04T22:53:00Z" w16du:dateUtc="2025-01-04T14:53:00Z">
                  <w:rPr>
                    <w:ins w:id="26455" w:author="瑋婷 徐" w:date="2025-01-03T16:50:00Z" w16du:dateUtc="2025-01-03T08:50:00Z"/>
                    <w:rFonts w:ascii="Calibri" w:hAnsi="Calibri" w:cs="Calibri"/>
                    <w:i/>
                    <w:iCs/>
                    <w:color w:val="000000"/>
                    <w:sz w:val="22"/>
                    <w:szCs w:val="22"/>
                  </w:rPr>
                </w:rPrChange>
              </w:rPr>
              <w:pPrChange w:id="264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457" w:author="瑋婷 徐" w:date="2025-01-03T17:01:00Z" w16du:dateUtc="2025-01-03T09:01:00Z">
              <w:tcPr>
                <w:tcW w:w="162" w:type="pct"/>
                <w:gridSpan w:val="2"/>
                <w:noWrap/>
                <w:vAlign w:val="center"/>
                <w:hideMark/>
              </w:tcPr>
            </w:tcPrChange>
          </w:tcPr>
          <w:p w14:paraId="13C1FED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458" w:author="瑋婷 徐" w:date="2025-01-03T16:50:00Z" w16du:dateUtc="2025-01-03T08:50:00Z"/>
                <w:rFonts w:ascii="Times New Roman" w:eastAsiaTheme="minorEastAsia" w:hAnsi="Times New Roman" w:cs="Times New Roman"/>
                <w:rPrChange w:id="26459" w:author="瑋婷 徐" w:date="2025-01-04T22:53:00Z" w16du:dateUtc="2025-01-04T14:53:00Z">
                  <w:rPr>
                    <w:ins w:id="26460" w:author="瑋婷 徐" w:date="2025-01-03T16:50:00Z" w16du:dateUtc="2025-01-03T08:50:00Z"/>
                    <w:rFonts w:ascii="Times New Roman" w:eastAsia="Times New Roman" w:hAnsi="Times New Roman" w:cs="Times New Roman"/>
                    <w:sz w:val="20"/>
                    <w:szCs w:val="20"/>
                  </w:rPr>
                </w:rPrChange>
              </w:rPr>
              <w:pPrChange w:id="264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462" w:author="瑋婷 徐" w:date="2025-01-03T17:01:00Z" w16du:dateUtc="2025-01-03T09:01:00Z">
              <w:tcPr>
                <w:tcW w:w="162" w:type="pct"/>
                <w:gridSpan w:val="2"/>
                <w:noWrap/>
                <w:vAlign w:val="center"/>
                <w:hideMark/>
              </w:tcPr>
            </w:tcPrChange>
          </w:tcPr>
          <w:p w14:paraId="145A012E"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463" w:author="瑋婷 徐" w:date="2025-01-03T16:50:00Z" w16du:dateUtc="2025-01-03T08:50:00Z"/>
                <w:rFonts w:ascii="Times New Roman" w:eastAsiaTheme="minorEastAsia" w:hAnsi="Times New Roman" w:cs="Times New Roman"/>
                <w:rPrChange w:id="26464" w:author="瑋婷 徐" w:date="2025-01-04T22:53:00Z" w16du:dateUtc="2025-01-04T14:53:00Z">
                  <w:rPr>
                    <w:ins w:id="26465" w:author="瑋婷 徐" w:date="2025-01-03T16:50:00Z" w16du:dateUtc="2025-01-03T08:50:00Z"/>
                    <w:rFonts w:ascii="Times New Roman" w:eastAsia="Times New Roman" w:hAnsi="Times New Roman" w:cs="Times New Roman"/>
                    <w:sz w:val="20"/>
                    <w:szCs w:val="20"/>
                  </w:rPr>
                </w:rPrChange>
              </w:rPr>
              <w:pPrChange w:id="264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467" w:author="瑋婷 徐" w:date="2025-01-03T17:01:00Z" w16du:dateUtc="2025-01-03T09:01:00Z">
              <w:tcPr>
                <w:tcW w:w="162" w:type="pct"/>
                <w:gridSpan w:val="2"/>
                <w:noWrap/>
                <w:vAlign w:val="center"/>
                <w:hideMark/>
              </w:tcPr>
            </w:tcPrChange>
          </w:tcPr>
          <w:p w14:paraId="5BEC065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468" w:author="瑋婷 徐" w:date="2025-01-03T16:50:00Z" w16du:dateUtc="2025-01-03T08:50:00Z"/>
                <w:rFonts w:ascii="Times New Roman" w:eastAsiaTheme="minorEastAsia" w:hAnsi="Times New Roman" w:cs="Times New Roman"/>
                <w:rPrChange w:id="26469" w:author="瑋婷 徐" w:date="2025-01-04T22:53:00Z" w16du:dateUtc="2025-01-04T14:53:00Z">
                  <w:rPr>
                    <w:ins w:id="26470" w:author="瑋婷 徐" w:date="2025-01-03T16:50:00Z" w16du:dateUtc="2025-01-03T08:50:00Z"/>
                    <w:rFonts w:ascii="Times New Roman" w:eastAsia="Times New Roman" w:hAnsi="Times New Roman" w:cs="Times New Roman"/>
                    <w:sz w:val="20"/>
                    <w:szCs w:val="20"/>
                  </w:rPr>
                </w:rPrChange>
              </w:rPr>
              <w:pPrChange w:id="2647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472" w:author="瑋婷 徐" w:date="2025-01-03T17:01:00Z" w16du:dateUtc="2025-01-03T09:01:00Z">
              <w:tcPr>
                <w:tcW w:w="162" w:type="pct"/>
                <w:gridSpan w:val="2"/>
                <w:noWrap/>
                <w:vAlign w:val="center"/>
                <w:hideMark/>
              </w:tcPr>
            </w:tcPrChange>
          </w:tcPr>
          <w:p w14:paraId="08BC467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473" w:author="瑋婷 徐" w:date="2025-01-03T16:50:00Z" w16du:dateUtc="2025-01-03T08:50:00Z"/>
                <w:rFonts w:ascii="Times New Roman" w:eastAsiaTheme="minorEastAsia" w:hAnsi="Times New Roman" w:cs="Times New Roman"/>
                <w:rPrChange w:id="26474" w:author="瑋婷 徐" w:date="2025-01-04T22:53:00Z" w16du:dateUtc="2025-01-04T14:53:00Z">
                  <w:rPr>
                    <w:ins w:id="26475" w:author="瑋婷 徐" w:date="2025-01-03T16:50:00Z" w16du:dateUtc="2025-01-03T08:50:00Z"/>
                    <w:rFonts w:ascii="Times New Roman" w:eastAsia="Times New Roman" w:hAnsi="Times New Roman" w:cs="Times New Roman"/>
                    <w:sz w:val="20"/>
                    <w:szCs w:val="20"/>
                  </w:rPr>
                </w:rPrChange>
              </w:rPr>
              <w:pPrChange w:id="264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477" w:author="瑋婷 徐" w:date="2025-01-03T17:01:00Z" w16du:dateUtc="2025-01-03T09:01:00Z">
              <w:tcPr>
                <w:tcW w:w="162" w:type="pct"/>
                <w:gridSpan w:val="2"/>
                <w:noWrap/>
                <w:vAlign w:val="center"/>
                <w:hideMark/>
              </w:tcPr>
            </w:tcPrChange>
          </w:tcPr>
          <w:p w14:paraId="39E9388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478" w:author="瑋婷 徐" w:date="2025-01-03T16:50:00Z" w16du:dateUtc="2025-01-03T08:50:00Z"/>
                <w:rFonts w:ascii="Times New Roman" w:eastAsiaTheme="minorEastAsia" w:hAnsi="Times New Roman" w:cs="Times New Roman"/>
                <w:rPrChange w:id="26479" w:author="瑋婷 徐" w:date="2025-01-04T22:53:00Z" w16du:dateUtc="2025-01-04T14:53:00Z">
                  <w:rPr>
                    <w:ins w:id="26480" w:author="瑋婷 徐" w:date="2025-01-03T16:50:00Z" w16du:dateUtc="2025-01-03T08:50:00Z"/>
                    <w:rFonts w:ascii="Times New Roman" w:eastAsia="Times New Roman" w:hAnsi="Times New Roman" w:cs="Times New Roman"/>
                    <w:sz w:val="20"/>
                    <w:szCs w:val="20"/>
                  </w:rPr>
                </w:rPrChange>
              </w:rPr>
              <w:pPrChange w:id="2648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482" w:author="瑋婷 徐" w:date="2025-01-03T17:01:00Z" w16du:dateUtc="2025-01-03T09:01:00Z">
              <w:tcPr>
                <w:tcW w:w="162" w:type="pct"/>
                <w:gridSpan w:val="2"/>
                <w:noWrap/>
                <w:vAlign w:val="center"/>
                <w:hideMark/>
              </w:tcPr>
            </w:tcPrChange>
          </w:tcPr>
          <w:p w14:paraId="432A43F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483" w:author="瑋婷 徐" w:date="2025-01-03T16:50:00Z" w16du:dateUtc="2025-01-03T08:50:00Z"/>
                <w:rFonts w:ascii="Times New Roman" w:eastAsiaTheme="minorEastAsia" w:hAnsi="Times New Roman" w:cs="Times New Roman"/>
                <w:rPrChange w:id="26484" w:author="瑋婷 徐" w:date="2025-01-04T22:53:00Z" w16du:dateUtc="2025-01-04T14:53:00Z">
                  <w:rPr>
                    <w:ins w:id="26485" w:author="瑋婷 徐" w:date="2025-01-03T16:50:00Z" w16du:dateUtc="2025-01-03T08:50:00Z"/>
                    <w:rFonts w:ascii="Times New Roman" w:eastAsia="Times New Roman" w:hAnsi="Times New Roman" w:cs="Times New Roman"/>
                    <w:sz w:val="20"/>
                    <w:szCs w:val="20"/>
                  </w:rPr>
                </w:rPrChange>
              </w:rPr>
              <w:pPrChange w:id="264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487" w:author="瑋婷 徐" w:date="2025-01-03T17:01:00Z" w16du:dateUtc="2025-01-03T09:01:00Z">
              <w:tcPr>
                <w:tcW w:w="162" w:type="pct"/>
                <w:gridSpan w:val="2"/>
                <w:noWrap/>
                <w:vAlign w:val="center"/>
                <w:hideMark/>
              </w:tcPr>
            </w:tcPrChange>
          </w:tcPr>
          <w:p w14:paraId="477E7263"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488" w:author="瑋婷 徐" w:date="2025-01-03T16:50:00Z" w16du:dateUtc="2025-01-03T08:50:00Z"/>
                <w:rFonts w:ascii="Times New Roman" w:eastAsiaTheme="minorEastAsia" w:hAnsi="Times New Roman" w:cs="Times New Roman"/>
                <w:rPrChange w:id="26489" w:author="瑋婷 徐" w:date="2025-01-04T22:53:00Z" w16du:dateUtc="2025-01-04T14:53:00Z">
                  <w:rPr>
                    <w:ins w:id="26490" w:author="瑋婷 徐" w:date="2025-01-03T16:50:00Z" w16du:dateUtc="2025-01-03T08:50:00Z"/>
                    <w:rFonts w:ascii="Times New Roman" w:eastAsia="Times New Roman" w:hAnsi="Times New Roman" w:cs="Times New Roman"/>
                    <w:sz w:val="20"/>
                    <w:szCs w:val="20"/>
                  </w:rPr>
                </w:rPrChange>
              </w:rPr>
              <w:pPrChange w:id="2649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492" w:author="瑋婷 徐" w:date="2025-01-03T17:01:00Z" w16du:dateUtc="2025-01-03T09:01:00Z">
              <w:tcPr>
                <w:tcW w:w="162" w:type="pct"/>
                <w:gridSpan w:val="2"/>
                <w:noWrap/>
                <w:vAlign w:val="center"/>
                <w:hideMark/>
              </w:tcPr>
            </w:tcPrChange>
          </w:tcPr>
          <w:p w14:paraId="58F70C0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493" w:author="瑋婷 徐" w:date="2025-01-03T16:50:00Z" w16du:dateUtc="2025-01-03T08:50:00Z"/>
                <w:rFonts w:ascii="Times New Roman" w:eastAsiaTheme="minorEastAsia" w:hAnsi="Times New Roman" w:cs="Times New Roman"/>
                <w:rPrChange w:id="26494" w:author="瑋婷 徐" w:date="2025-01-04T22:53:00Z" w16du:dateUtc="2025-01-04T14:53:00Z">
                  <w:rPr>
                    <w:ins w:id="26495" w:author="瑋婷 徐" w:date="2025-01-03T16:50:00Z" w16du:dateUtc="2025-01-03T08:50:00Z"/>
                    <w:rFonts w:ascii="Times New Roman" w:eastAsia="Times New Roman" w:hAnsi="Times New Roman" w:cs="Times New Roman"/>
                    <w:sz w:val="20"/>
                    <w:szCs w:val="20"/>
                  </w:rPr>
                </w:rPrChange>
              </w:rPr>
              <w:pPrChange w:id="264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497" w:author="瑋婷 徐" w:date="2025-01-03T17:01:00Z" w16du:dateUtc="2025-01-03T09:01:00Z">
              <w:tcPr>
                <w:tcW w:w="162" w:type="pct"/>
                <w:gridSpan w:val="2"/>
                <w:noWrap/>
                <w:vAlign w:val="center"/>
                <w:hideMark/>
              </w:tcPr>
            </w:tcPrChange>
          </w:tcPr>
          <w:p w14:paraId="1894DD4E"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498" w:author="瑋婷 徐" w:date="2025-01-03T16:50:00Z" w16du:dateUtc="2025-01-03T08:50:00Z"/>
                <w:rFonts w:ascii="Times New Roman" w:eastAsiaTheme="minorEastAsia" w:hAnsi="Times New Roman" w:cs="Times New Roman"/>
                <w:rPrChange w:id="26499" w:author="瑋婷 徐" w:date="2025-01-04T22:53:00Z" w16du:dateUtc="2025-01-04T14:53:00Z">
                  <w:rPr>
                    <w:ins w:id="26500" w:author="瑋婷 徐" w:date="2025-01-03T16:50:00Z" w16du:dateUtc="2025-01-03T08:50:00Z"/>
                    <w:rFonts w:ascii="Times New Roman" w:eastAsia="Times New Roman" w:hAnsi="Times New Roman" w:cs="Times New Roman"/>
                    <w:sz w:val="20"/>
                    <w:szCs w:val="20"/>
                  </w:rPr>
                </w:rPrChange>
              </w:rPr>
              <w:pPrChange w:id="265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02" w:author="瑋婷 徐" w:date="2025-01-03T17:01:00Z" w16du:dateUtc="2025-01-03T09:01:00Z">
              <w:tcPr>
                <w:tcW w:w="162" w:type="pct"/>
                <w:gridSpan w:val="2"/>
                <w:noWrap/>
                <w:vAlign w:val="center"/>
                <w:hideMark/>
              </w:tcPr>
            </w:tcPrChange>
          </w:tcPr>
          <w:p w14:paraId="21FAC9BC"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03" w:author="瑋婷 徐" w:date="2025-01-03T16:50:00Z" w16du:dateUtc="2025-01-03T08:50:00Z"/>
                <w:rFonts w:ascii="Times New Roman" w:eastAsiaTheme="minorEastAsia" w:hAnsi="Times New Roman" w:cs="Times New Roman"/>
                <w:rPrChange w:id="26504" w:author="瑋婷 徐" w:date="2025-01-04T22:53:00Z" w16du:dateUtc="2025-01-04T14:53:00Z">
                  <w:rPr>
                    <w:ins w:id="26505" w:author="瑋婷 徐" w:date="2025-01-03T16:50:00Z" w16du:dateUtc="2025-01-03T08:50:00Z"/>
                    <w:rFonts w:ascii="Times New Roman" w:eastAsia="Times New Roman" w:hAnsi="Times New Roman" w:cs="Times New Roman"/>
                    <w:sz w:val="20"/>
                    <w:szCs w:val="20"/>
                  </w:rPr>
                </w:rPrChange>
              </w:rPr>
              <w:pPrChange w:id="2650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07" w:author="瑋婷 徐" w:date="2025-01-03T17:01:00Z" w16du:dateUtc="2025-01-03T09:01:00Z">
              <w:tcPr>
                <w:tcW w:w="162" w:type="pct"/>
                <w:gridSpan w:val="2"/>
                <w:noWrap/>
                <w:vAlign w:val="center"/>
                <w:hideMark/>
              </w:tcPr>
            </w:tcPrChange>
          </w:tcPr>
          <w:p w14:paraId="2D1A075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08" w:author="瑋婷 徐" w:date="2025-01-03T16:50:00Z" w16du:dateUtc="2025-01-03T08:50:00Z"/>
                <w:rFonts w:ascii="Times New Roman" w:eastAsiaTheme="minorEastAsia" w:hAnsi="Times New Roman" w:cs="Times New Roman"/>
                <w:rPrChange w:id="26509" w:author="瑋婷 徐" w:date="2025-01-04T22:53:00Z" w16du:dateUtc="2025-01-04T14:53:00Z">
                  <w:rPr>
                    <w:ins w:id="26510" w:author="瑋婷 徐" w:date="2025-01-03T16:50:00Z" w16du:dateUtc="2025-01-03T08:50:00Z"/>
                    <w:rFonts w:ascii="Times New Roman" w:eastAsia="Times New Roman" w:hAnsi="Times New Roman" w:cs="Times New Roman"/>
                    <w:sz w:val="20"/>
                    <w:szCs w:val="20"/>
                  </w:rPr>
                </w:rPrChange>
              </w:rPr>
              <w:pPrChange w:id="265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12" w:author="瑋婷 徐" w:date="2025-01-03T17:01:00Z" w16du:dateUtc="2025-01-03T09:01:00Z">
              <w:tcPr>
                <w:tcW w:w="162" w:type="pct"/>
                <w:gridSpan w:val="2"/>
                <w:noWrap/>
                <w:vAlign w:val="center"/>
                <w:hideMark/>
              </w:tcPr>
            </w:tcPrChange>
          </w:tcPr>
          <w:p w14:paraId="5A9775FB"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13" w:author="瑋婷 徐" w:date="2025-01-03T16:50:00Z" w16du:dateUtc="2025-01-03T08:50:00Z"/>
                <w:rFonts w:ascii="Times New Roman" w:eastAsiaTheme="minorEastAsia" w:hAnsi="Times New Roman" w:cs="Times New Roman"/>
                <w:rPrChange w:id="26514" w:author="瑋婷 徐" w:date="2025-01-04T22:53:00Z" w16du:dateUtc="2025-01-04T14:53:00Z">
                  <w:rPr>
                    <w:ins w:id="26515" w:author="瑋婷 徐" w:date="2025-01-03T16:50:00Z" w16du:dateUtc="2025-01-03T08:50:00Z"/>
                    <w:rFonts w:ascii="Times New Roman" w:eastAsia="Times New Roman" w:hAnsi="Times New Roman" w:cs="Times New Roman"/>
                    <w:sz w:val="20"/>
                    <w:szCs w:val="20"/>
                  </w:rPr>
                </w:rPrChange>
              </w:rPr>
              <w:pPrChange w:id="2651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17" w:author="瑋婷 徐" w:date="2025-01-03T17:01:00Z" w16du:dateUtc="2025-01-03T09:01:00Z">
              <w:tcPr>
                <w:tcW w:w="162" w:type="pct"/>
                <w:gridSpan w:val="2"/>
                <w:noWrap/>
                <w:vAlign w:val="center"/>
                <w:hideMark/>
              </w:tcPr>
            </w:tcPrChange>
          </w:tcPr>
          <w:p w14:paraId="7F9609ED"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18" w:author="瑋婷 徐" w:date="2025-01-03T16:50:00Z" w16du:dateUtc="2025-01-03T08:50:00Z"/>
                <w:rFonts w:ascii="Times New Roman" w:eastAsiaTheme="minorEastAsia" w:hAnsi="Times New Roman" w:cs="Times New Roman"/>
                <w:rPrChange w:id="26519" w:author="瑋婷 徐" w:date="2025-01-04T22:53:00Z" w16du:dateUtc="2025-01-04T14:53:00Z">
                  <w:rPr>
                    <w:ins w:id="26520" w:author="瑋婷 徐" w:date="2025-01-03T16:50:00Z" w16du:dateUtc="2025-01-03T08:50:00Z"/>
                    <w:rFonts w:ascii="Times New Roman" w:eastAsia="Times New Roman" w:hAnsi="Times New Roman" w:cs="Times New Roman"/>
                    <w:sz w:val="20"/>
                    <w:szCs w:val="20"/>
                  </w:rPr>
                </w:rPrChange>
              </w:rPr>
              <w:pPrChange w:id="2652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22" w:author="瑋婷 徐" w:date="2025-01-03T17:01:00Z" w16du:dateUtc="2025-01-03T09:01:00Z">
              <w:tcPr>
                <w:tcW w:w="162" w:type="pct"/>
                <w:gridSpan w:val="2"/>
                <w:noWrap/>
                <w:vAlign w:val="center"/>
                <w:hideMark/>
              </w:tcPr>
            </w:tcPrChange>
          </w:tcPr>
          <w:p w14:paraId="3A07D0F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23" w:author="瑋婷 徐" w:date="2025-01-03T16:50:00Z" w16du:dateUtc="2025-01-03T08:50:00Z"/>
                <w:rFonts w:ascii="Times New Roman" w:eastAsiaTheme="minorEastAsia" w:hAnsi="Times New Roman" w:cs="Times New Roman"/>
                <w:rPrChange w:id="26524" w:author="瑋婷 徐" w:date="2025-01-04T22:53:00Z" w16du:dateUtc="2025-01-04T14:53:00Z">
                  <w:rPr>
                    <w:ins w:id="26525" w:author="瑋婷 徐" w:date="2025-01-03T16:50:00Z" w16du:dateUtc="2025-01-03T08:50:00Z"/>
                    <w:rFonts w:ascii="Times New Roman" w:eastAsia="Times New Roman" w:hAnsi="Times New Roman" w:cs="Times New Roman"/>
                    <w:sz w:val="20"/>
                    <w:szCs w:val="20"/>
                  </w:rPr>
                </w:rPrChange>
              </w:rPr>
              <w:pPrChange w:id="2652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27" w:author="瑋婷 徐" w:date="2025-01-03T17:01:00Z" w16du:dateUtc="2025-01-03T09:01:00Z">
              <w:tcPr>
                <w:tcW w:w="162" w:type="pct"/>
                <w:gridSpan w:val="2"/>
                <w:noWrap/>
                <w:vAlign w:val="center"/>
                <w:hideMark/>
              </w:tcPr>
            </w:tcPrChange>
          </w:tcPr>
          <w:p w14:paraId="58E79387"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28" w:author="瑋婷 徐" w:date="2025-01-03T16:50:00Z" w16du:dateUtc="2025-01-03T08:50:00Z"/>
                <w:rFonts w:ascii="Times New Roman" w:eastAsiaTheme="minorEastAsia" w:hAnsi="Times New Roman" w:cs="Times New Roman"/>
                <w:rPrChange w:id="26529" w:author="瑋婷 徐" w:date="2025-01-04T22:53:00Z" w16du:dateUtc="2025-01-04T14:53:00Z">
                  <w:rPr>
                    <w:ins w:id="26530" w:author="瑋婷 徐" w:date="2025-01-03T16:50:00Z" w16du:dateUtc="2025-01-03T08:50:00Z"/>
                    <w:rFonts w:ascii="Times New Roman" w:eastAsia="Times New Roman" w:hAnsi="Times New Roman" w:cs="Times New Roman"/>
                    <w:sz w:val="20"/>
                    <w:szCs w:val="20"/>
                  </w:rPr>
                </w:rPrChange>
              </w:rPr>
              <w:pPrChange w:id="2653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32" w:author="瑋婷 徐" w:date="2025-01-03T17:01:00Z" w16du:dateUtc="2025-01-03T09:01:00Z">
              <w:tcPr>
                <w:tcW w:w="162" w:type="pct"/>
                <w:gridSpan w:val="2"/>
                <w:noWrap/>
                <w:vAlign w:val="center"/>
                <w:hideMark/>
              </w:tcPr>
            </w:tcPrChange>
          </w:tcPr>
          <w:p w14:paraId="4713840D"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33" w:author="瑋婷 徐" w:date="2025-01-03T16:50:00Z" w16du:dateUtc="2025-01-03T08:50:00Z"/>
                <w:rFonts w:ascii="Times New Roman" w:eastAsiaTheme="minorEastAsia" w:hAnsi="Times New Roman" w:cs="Times New Roman"/>
                <w:rPrChange w:id="26534" w:author="瑋婷 徐" w:date="2025-01-04T22:53:00Z" w16du:dateUtc="2025-01-04T14:53:00Z">
                  <w:rPr>
                    <w:ins w:id="26535" w:author="瑋婷 徐" w:date="2025-01-03T16:50:00Z" w16du:dateUtc="2025-01-03T08:50:00Z"/>
                    <w:rFonts w:ascii="Times New Roman" w:eastAsia="Times New Roman" w:hAnsi="Times New Roman" w:cs="Times New Roman"/>
                    <w:sz w:val="20"/>
                    <w:szCs w:val="20"/>
                  </w:rPr>
                </w:rPrChange>
              </w:rPr>
              <w:pPrChange w:id="2653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37" w:author="瑋婷 徐" w:date="2025-01-03T17:01:00Z" w16du:dateUtc="2025-01-03T09:01:00Z">
              <w:tcPr>
                <w:tcW w:w="162" w:type="pct"/>
                <w:gridSpan w:val="2"/>
                <w:noWrap/>
                <w:vAlign w:val="center"/>
                <w:hideMark/>
              </w:tcPr>
            </w:tcPrChange>
          </w:tcPr>
          <w:p w14:paraId="52BDB0AD"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38" w:author="瑋婷 徐" w:date="2025-01-03T16:50:00Z" w16du:dateUtc="2025-01-03T08:50:00Z"/>
                <w:rFonts w:ascii="Times New Roman" w:eastAsiaTheme="minorEastAsia" w:hAnsi="Times New Roman" w:cs="Times New Roman"/>
                <w:rPrChange w:id="26539" w:author="瑋婷 徐" w:date="2025-01-04T22:53:00Z" w16du:dateUtc="2025-01-04T14:53:00Z">
                  <w:rPr>
                    <w:ins w:id="26540" w:author="瑋婷 徐" w:date="2025-01-03T16:50:00Z" w16du:dateUtc="2025-01-03T08:50:00Z"/>
                    <w:rFonts w:ascii="Times New Roman" w:eastAsia="Times New Roman" w:hAnsi="Times New Roman" w:cs="Times New Roman"/>
                    <w:sz w:val="20"/>
                    <w:szCs w:val="20"/>
                  </w:rPr>
                </w:rPrChange>
              </w:rPr>
              <w:pPrChange w:id="265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42" w:author="瑋婷 徐" w:date="2025-01-03T17:01:00Z" w16du:dateUtc="2025-01-03T09:01:00Z">
              <w:tcPr>
                <w:tcW w:w="162" w:type="pct"/>
                <w:gridSpan w:val="2"/>
                <w:noWrap/>
                <w:vAlign w:val="center"/>
                <w:hideMark/>
              </w:tcPr>
            </w:tcPrChange>
          </w:tcPr>
          <w:p w14:paraId="522FC167"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43" w:author="瑋婷 徐" w:date="2025-01-03T16:50:00Z" w16du:dateUtc="2025-01-03T08:50:00Z"/>
                <w:rFonts w:ascii="Times New Roman" w:eastAsiaTheme="minorEastAsia" w:hAnsi="Times New Roman" w:cs="Times New Roman"/>
                <w:rPrChange w:id="26544" w:author="瑋婷 徐" w:date="2025-01-04T22:53:00Z" w16du:dateUtc="2025-01-04T14:53:00Z">
                  <w:rPr>
                    <w:ins w:id="26545" w:author="瑋婷 徐" w:date="2025-01-03T16:50:00Z" w16du:dateUtc="2025-01-03T08:50:00Z"/>
                    <w:rFonts w:ascii="Times New Roman" w:eastAsia="Times New Roman" w:hAnsi="Times New Roman" w:cs="Times New Roman"/>
                    <w:sz w:val="20"/>
                    <w:szCs w:val="20"/>
                  </w:rPr>
                </w:rPrChange>
              </w:rPr>
              <w:pPrChange w:id="2654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0" w:type="pct"/>
            <w:noWrap/>
            <w:vAlign w:val="center"/>
            <w:hideMark/>
            <w:tcPrChange w:id="26547" w:author="瑋婷 徐" w:date="2025-01-03T17:01:00Z" w16du:dateUtc="2025-01-03T09:01:00Z">
              <w:tcPr>
                <w:tcW w:w="162" w:type="pct"/>
                <w:gridSpan w:val="2"/>
                <w:noWrap/>
                <w:vAlign w:val="center"/>
                <w:hideMark/>
              </w:tcPr>
            </w:tcPrChange>
          </w:tcPr>
          <w:p w14:paraId="0D1B5D1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48" w:author="瑋婷 徐" w:date="2025-01-03T16:50:00Z" w16du:dateUtc="2025-01-03T08:50:00Z"/>
                <w:rFonts w:ascii="Times New Roman" w:eastAsiaTheme="minorEastAsia" w:hAnsi="Times New Roman" w:cs="Times New Roman"/>
                <w:rPrChange w:id="26549" w:author="瑋婷 徐" w:date="2025-01-04T22:53:00Z" w16du:dateUtc="2025-01-04T14:53:00Z">
                  <w:rPr>
                    <w:ins w:id="26550" w:author="瑋婷 徐" w:date="2025-01-03T16:50:00Z" w16du:dateUtc="2025-01-03T08:50:00Z"/>
                    <w:rFonts w:ascii="Times New Roman" w:eastAsia="Times New Roman" w:hAnsi="Times New Roman" w:cs="Times New Roman"/>
                    <w:sz w:val="20"/>
                    <w:szCs w:val="20"/>
                  </w:rPr>
                </w:rPrChange>
              </w:rPr>
              <w:pPrChange w:id="265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Change w:id="26552" w:author="瑋婷 徐" w:date="2025-01-03T17:01:00Z" w16du:dateUtc="2025-01-03T09:01:00Z">
              <w:tcPr>
                <w:tcW w:w="164" w:type="pct"/>
                <w:noWrap/>
                <w:vAlign w:val="center"/>
                <w:hideMark/>
              </w:tcPr>
            </w:tcPrChange>
          </w:tcPr>
          <w:p w14:paraId="6DD0136C"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553" w:author="瑋婷 徐" w:date="2025-01-03T16:50:00Z" w16du:dateUtc="2025-01-03T08:50:00Z"/>
                <w:rFonts w:ascii="Times New Roman" w:eastAsiaTheme="minorEastAsia" w:hAnsi="Times New Roman" w:cs="Times New Roman"/>
                <w:rPrChange w:id="26554" w:author="瑋婷 徐" w:date="2025-01-04T22:53:00Z" w16du:dateUtc="2025-01-04T14:53:00Z">
                  <w:rPr>
                    <w:ins w:id="26555" w:author="瑋婷 徐" w:date="2025-01-03T16:50:00Z" w16du:dateUtc="2025-01-03T08:50:00Z"/>
                    <w:rFonts w:ascii="Times New Roman" w:eastAsia="Times New Roman" w:hAnsi="Times New Roman" w:cs="Times New Roman"/>
                    <w:sz w:val="20"/>
                    <w:szCs w:val="20"/>
                  </w:rPr>
                </w:rPrChange>
              </w:rPr>
              <w:pPrChange w:id="265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D51403" w14:paraId="6B18AFA5" w14:textId="77777777" w:rsidTr="003C19C7">
        <w:trPr>
          <w:cnfStyle w:val="000000100000" w:firstRow="0" w:lastRow="0" w:firstColumn="0" w:lastColumn="0" w:oddVBand="0" w:evenVBand="0" w:oddHBand="1" w:evenHBand="0" w:firstRowFirstColumn="0" w:firstRowLastColumn="0" w:lastRowFirstColumn="0" w:lastRowLastColumn="0"/>
          <w:trHeight w:val="300"/>
          <w:ins w:id="26557"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DA1923A" w14:textId="77777777" w:rsidR="003C19C7" w:rsidRPr="00D51403" w:rsidRDefault="003C19C7">
            <w:pPr>
              <w:spacing w:line="360" w:lineRule="auto"/>
              <w:jc w:val="both"/>
              <w:rPr>
                <w:ins w:id="26558" w:author="瑋婷 徐" w:date="2025-01-03T16:50:00Z" w16du:dateUtc="2025-01-03T08:50:00Z"/>
                <w:rFonts w:ascii="Times New Roman" w:eastAsiaTheme="minorEastAsia" w:hAnsi="Times New Roman" w:cs="Times New Roman"/>
                <w:b w:val="0"/>
                <w:bCs w:val="0"/>
                <w:color w:val="000000"/>
                <w:rPrChange w:id="26559" w:author="瑋婷 徐" w:date="2025-01-04T22:53:00Z" w16du:dateUtc="2025-01-04T14:53:00Z">
                  <w:rPr>
                    <w:ins w:id="26560" w:author="瑋婷 徐" w:date="2025-01-03T16:50:00Z" w16du:dateUtc="2025-01-03T08:50:00Z"/>
                    <w:rFonts w:ascii="Calibri" w:hAnsi="Calibri" w:cs="Calibri"/>
                    <w:color w:val="000000"/>
                    <w:sz w:val="22"/>
                    <w:szCs w:val="22"/>
                  </w:rPr>
                </w:rPrChange>
              </w:rPr>
              <w:pPrChange w:id="26561" w:author="瑋婷 徐" w:date="2025-01-03T16:55:00Z" w16du:dateUtc="2025-01-03T08:55:00Z">
                <w:pPr/>
              </w:pPrChange>
            </w:pPr>
            <w:ins w:id="26562" w:author="瑋婷 徐" w:date="2025-01-03T16:50:00Z" w16du:dateUtc="2025-01-03T08:50:00Z">
              <w:r w:rsidRPr="00D51403">
                <w:rPr>
                  <w:rFonts w:ascii="Times New Roman" w:eastAsiaTheme="minorEastAsia" w:hAnsi="Times New Roman" w:cs="Times New Roman" w:hint="eastAsia"/>
                  <w:b w:val="0"/>
                  <w:bCs w:val="0"/>
                  <w:color w:val="000000"/>
                  <w:rPrChange w:id="26563" w:author="瑋婷 徐" w:date="2025-01-04T22:53:00Z" w16du:dateUtc="2025-01-04T14:53:00Z">
                    <w:rPr>
                      <w:rFonts w:ascii="Calibri" w:hAnsi="Calibri" w:cs="Calibri" w:hint="eastAsia"/>
                      <w:color w:val="000000"/>
                      <w:sz w:val="22"/>
                      <w:szCs w:val="22"/>
                    </w:rPr>
                  </w:rPrChange>
                </w:rPr>
                <w:t>亞洲輝椋鳥</w:t>
              </w:r>
              <w:r w:rsidRPr="00D51403">
                <w:rPr>
                  <w:rFonts w:ascii="Times New Roman" w:eastAsiaTheme="minorEastAsia" w:hAnsi="Times New Roman" w:cs="Times New Roman"/>
                  <w:b w:val="0"/>
                  <w:bCs w:val="0"/>
                  <w:color w:val="000000"/>
                  <w:rPrChange w:id="26564"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4A73956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565" w:author="瑋婷 徐" w:date="2025-01-03T16:50:00Z" w16du:dateUtc="2025-01-03T08:50:00Z"/>
                <w:rFonts w:ascii="Times New Roman" w:eastAsiaTheme="minorEastAsia" w:hAnsi="Times New Roman" w:cs="Times New Roman"/>
                <w:i/>
                <w:iCs/>
                <w:color w:val="000000"/>
                <w:rPrChange w:id="26566" w:author="瑋婷 徐" w:date="2025-01-04T22:53:00Z" w16du:dateUtc="2025-01-04T14:53:00Z">
                  <w:rPr>
                    <w:ins w:id="26567" w:author="瑋婷 徐" w:date="2025-01-03T16:50:00Z" w16du:dateUtc="2025-01-03T08:50:00Z"/>
                    <w:rFonts w:ascii="Calibri" w:hAnsi="Calibri" w:cs="Calibri"/>
                    <w:i/>
                    <w:iCs/>
                    <w:color w:val="000000"/>
                    <w:sz w:val="22"/>
                    <w:szCs w:val="22"/>
                  </w:rPr>
                </w:rPrChange>
              </w:rPr>
              <w:pPrChange w:id="2656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569" w:author="瑋婷 徐" w:date="2025-01-03T16:50:00Z" w16du:dateUtc="2025-01-03T08:50:00Z">
              <w:r w:rsidRPr="00D51403">
                <w:rPr>
                  <w:rFonts w:ascii="Times New Roman" w:eastAsiaTheme="minorEastAsia" w:hAnsi="Times New Roman" w:cs="Times New Roman"/>
                  <w:i/>
                  <w:iCs/>
                  <w:color w:val="000000"/>
                  <w:rPrChange w:id="26570" w:author="瑋婷 徐" w:date="2025-01-04T22:53:00Z" w16du:dateUtc="2025-01-04T14:53:00Z">
                    <w:rPr>
                      <w:rFonts w:ascii="Calibri" w:hAnsi="Calibri" w:cs="Calibri"/>
                      <w:i/>
                      <w:iCs/>
                      <w:color w:val="000000"/>
                      <w:sz w:val="22"/>
                      <w:szCs w:val="22"/>
                    </w:rPr>
                  </w:rPrChange>
                </w:rPr>
                <w:t>Aplonis panayensis</w:t>
              </w:r>
            </w:ins>
          </w:p>
        </w:tc>
        <w:tc>
          <w:tcPr>
            <w:tcW w:w="162" w:type="pct"/>
            <w:noWrap/>
            <w:vAlign w:val="center"/>
            <w:hideMark/>
          </w:tcPr>
          <w:p w14:paraId="4F389F69"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571" w:author="瑋婷 徐" w:date="2025-01-03T16:50:00Z" w16du:dateUtc="2025-01-03T08:50:00Z"/>
                <w:rFonts w:ascii="Times New Roman" w:eastAsiaTheme="minorEastAsia" w:hAnsi="Times New Roman" w:cs="Times New Roman"/>
                <w:i/>
                <w:iCs/>
                <w:color w:val="000000"/>
                <w:rPrChange w:id="26572" w:author="瑋婷 徐" w:date="2025-01-04T22:53:00Z" w16du:dateUtc="2025-01-04T14:53:00Z">
                  <w:rPr>
                    <w:ins w:id="26573" w:author="瑋婷 徐" w:date="2025-01-03T16:50:00Z" w16du:dateUtc="2025-01-03T08:50:00Z"/>
                    <w:rFonts w:ascii="Calibri" w:hAnsi="Calibri" w:cs="Calibri"/>
                    <w:i/>
                    <w:iCs/>
                    <w:color w:val="000000"/>
                    <w:sz w:val="22"/>
                    <w:szCs w:val="22"/>
                  </w:rPr>
                </w:rPrChange>
              </w:rPr>
              <w:pPrChange w:id="2657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A48620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575" w:author="瑋婷 徐" w:date="2025-01-03T16:50:00Z" w16du:dateUtc="2025-01-03T08:50:00Z"/>
                <w:rFonts w:ascii="Times New Roman" w:eastAsiaTheme="minorEastAsia" w:hAnsi="Times New Roman" w:cs="Times New Roman"/>
                <w:rPrChange w:id="26576" w:author="瑋婷 徐" w:date="2025-01-04T22:53:00Z" w16du:dateUtc="2025-01-04T14:53:00Z">
                  <w:rPr>
                    <w:ins w:id="26577" w:author="瑋婷 徐" w:date="2025-01-03T16:50:00Z" w16du:dateUtc="2025-01-03T08:50:00Z"/>
                    <w:rFonts w:ascii="Times New Roman" w:eastAsia="Times New Roman" w:hAnsi="Times New Roman" w:cs="Times New Roman"/>
                    <w:sz w:val="20"/>
                    <w:szCs w:val="20"/>
                  </w:rPr>
                </w:rPrChange>
              </w:rPr>
              <w:pPrChange w:id="2657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5E65D9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579" w:author="瑋婷 徐" w:date="2025-01-03T16:50:00Z" w16du:dateUtc="2025-01-03T08:50:00Z"/>
                <w:rFonts w:ascii="Times New Roman" w:eastAsiaTheme="minorEastAsia" w:hAnsi="Times New Roman" w:cs="Times New Roman"/>
                <w:rPrChange w:id="26580" w:author="瑋婷 徐" w:date="2025-01-04T22:53:00Z" w16du:dateUtc="2025-01-04T14:53:00Z">
                  <w:rPr>
                    <w:ins w:id="26581" w:author="瑋婷 徐" w:date="2025-01-03T16:50:00Z" w16du:dateUtc="2025-01-03T08:50:00Z"/>
                    <w:rFonts w:ascii="Times New Roman" w:eastAsia="Times New Roman" w:hAnsi="Times New Roman" w:cs="Times New Roman"/>
                    <w:sz w:val="20"/>
                    <w:szCs w:val="20"/>
                  </w:rPr>
                </w:rPrChange>
              </w:rPr>
              <w:pPrChange w:id="2658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1A0838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583" w:author="瑋婷 徐" w:date="2025-01-03T16:50:00Z" w16du:dateUtc="2025-01-03T08:50:00Z"/>
                <w:rFonts w:ascii="Times New Roman" w:eastAsiaTheme="minorEastAsia" w:hAnsi="Times New Roman" w:cs="Times New Roman"/>
                <w:rPrChange w:id="26584" w:author="瑋婷 徐" w:date="2025-01-04T22:53:00Z" w16du:dateUtc="2025-01-04T14:53:00Z">
                  <w:rPr>
                    <w:ins w:id="26585" w:author="瑋婷 徐" w:date="2025-01-03T16:50:00Z" w16du:dateUtc="2025-01-03T08:50:00Z"/>
                    <w:rFonts w:ascii="Times New Roman" w:eastAsia="Times New Roman" w:hAnsi="Times New Roman" w:cs="Times New Roman"/>
                    <w:sz w:val="20"/>
                    <w:szCs w:val="20"/>
                  </w:rPr>
                </w:rPrChange>
              </w:rPr>
              <w:pPrChange w:id="2658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5E1C110"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587" w:author="瑋婷 徐" w:date="2025-01-03T16:50:00Z" w16du:dateUtc="2025-01-03T08:50:00Z"/>
                <w:rFonts w:ascii="Times New Roman" w:eastAsiaTheme="minorEastAsia" w:hAnsi="Times New Roman" w:cs="Times New Roman"/>
                <w:rPrChange w:id="26588" w:author="瑋婷 徐" w:date="2025-01-04T22:53:00Z" w16du:dateUtc="2025-01-04T14:53:00Z">
                  <w:rPr>
                    <w:ins w:id="26589" w:author="瑋婷 徐" w:date="2025-01-03T16:50:00Z" w16du:dateUtc="2025-01-03T08:50:00Z"/>
                    <w:rFonts w:ascii="Times New Roman" w:eastAsia="Times New Roman" w:hAnsi="Times New Roman" w:cs="Times New Roman"/>
                    <w:sz w:val="20"/>
                    <w:szCs w:val="20"/>
                  </w:rPr>
                </w:rPrChange>
              </w:rPr>
              <w:pPrChange w:id="2659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0B82415"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591" w:author="瑋婷 徐" w:date="2025-01-03T16:50:00Z" w16du:dateUtc="2025-01-03T08:50:00Z"/>
                <w:rFonts w:ascii="Times New Roman" w:eastAsiaTheme="minorEastAsia" w:hAnsi="Times New Roman" w:cs="Times New Roman"/>
                <w:rPrChange w:id="26592" w:author="瑋婷 徐" w:date="2025-01-04T22:53:00Z" w16du:dateUtc="2025-01-04T14:53:00Z">
                  <w:rPr>
                    <w:ins w:id="26593" w:author="瑋婷 徐" w:date="2025-01-03T16:50:00Z" w16du:dateUtc="2025-01-03T08:50:00Z"/>
                    <w:rFonts w:ascii="Times New Roman" w:eastAsia="Times New Roman" w:hAnsi="Times New Roman" w:cs="Times New Roman"/>
                    <w:sz w:val="20"/>
                    <w:szCs w:val="20"/>
                  </w:rPr>
                </w:rPrChange>
              </w:rPr>
              <w:pPrChange w:id="2659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34D117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595" w:author="瑋婷 徐" w:date="2025-01-03T16:50:00Z" w16du:dateUtc="2025-01-03T08:50:00Z"/>
                <w:rFonts w:ascii="Times New Roman" w:eastAsiaTheme="minorEastAsia" w:hAnsi="Times New Roman" w:cs="Times New Roman"/>
                <w:rPrChange w:id="26596" w:author="瑋婷 徐" w:date="2025-01-04T22:53:00Z" w16du:dateUtc="2025-01-04T14:53:00Z">
                  <w:rPr>
                    <w:ins w:id="26597" w:author="瑋婷 徐" w:date="2025-01-03T16:50:00Z" w16du:dateUtc="2025-01-03T08:50:00Z"/>
                    <w:rFonts w:ascii="Times New Roman" w:eastAsia="Times New Roman" w:hAnsi="Times New Roman" w:cs="Times New Roman"/>
                    <w:sz w:val="20"/>
                    <w:szCs w:val="20"/>
                  </w:rPr>
                </w:rPrChange>
              </w:rPr>
              <w:pPrChange w:id="2659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EA459B9"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599" w:author="瑋婷 徐" w:date="2025-01-03T16:50:00Z" w16du:dateUtc="2025-01-03T08:50:00Z"/>
                <w:rFonts w:ascii="Times New Roman" w:eastAsiaTheme="minorEastAsia" w:hAnsi="Times New Roman" w:cs="Times New Roman"/>
                <w:rPrChange w:id="26600" w:author="瑋婷 徐" w:date="2025-01-04T22:53:00Z" w16du:dateUtc="2025-01-04T14:53:00Z">
                  <w:rPr>
                    <w:ins w:id="26601" w:author="瑋婷 徐" w:date="2025-01-03T16:50:00Z" w16du:dateUtc="2025-01-03T08:50:00Z"/>
                    <w:rFonts w:ascii="Times New Roman" w:eastAsia="Times New Roman" w:hAnsi="Times New Roman" w:cs="Times New Roman"/>
                    <w:sz w:val="20"/>
                    <w:szCs w:val="20"/>
                  </w:rPr>
                </w:rPrChange>
              </w:rPr>
              <w:pPrChange w:id="2660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212F755"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03" w:author="瑋婷 徐" w:date="2025-01-03T16:50:00Z" w16du:dateUtc="2025-01-03T08:50:00Z"/>
                <w:rFonts w:ascii="Times New Roman" w:eastAsiaTheme="minorEastAsia" w:hAnsi="Times New Roman" w:cs="Times New Roman"/>
                <w:rPrChange w:id="26604" w:author="瑋婷 徐" w:date="2025-01-04T22:53:00Z" w16du:dateUtc="2025-01-04T14:53:00Z">
                  <w:rPr>
                    <w:ins w:id="26605" w:author="瑋婷 徐" w:date="2025-01-03T16:50:00Z" w16du:dateUtc="2025-01-03T08:50:00Z"/>
                    <w:rFonts w:ascii="Times New Roman" w:eastAsia="Times New Roman" w:hAnsi="Times New Roman" w:cs="Times New Roman"/>
                    <w:sz w:val="20"/>
                    <w:szCs w:val="20"/>
                  </w:rPr>
                </w:rPrChange>
              </w:rPr>
              <w:pPrChange w:id="2660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CA74BB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07" w:author="瑋婷 徐" w:date="2025-01-03T16:50:00Z" w16du:dateUtc="2025-01-03T08:50:00Z"/>
                <w:rFonts w:ascii="Times New Roman" w:eastAsiaTheme="minorEastAsia" w:hAnsi="Times New Roman" w:cs="Times New Roman"/>
                <w:rPrChange w:id="26608" w:author="瑋婷 徐" w:date="2025-01-04T22:53:00Z" w16du:dateUtc="2025-01-04T14:53:00Z">
                  <w:rPr>
                    <w:ins w:id="26609" w:author="瑋婷 徐" w:date="2025-01-03T16:50:00Z" w16du:dateUtc="2025-01-03T08:50:00Z"/>
                    <w:rFonts w:ascii="Times New Roman" w:eastAsia="Times New Roman" w:hAnsi="Times New Roman" w:cs="Times New Roman"/>
                    <w:sz w:val="20"/>
                    <w:szCs w:val="20"/>
                  </w:rPr>
                </w:rPrChange>
              </w:rPr>
              <w:pPrChange w:id="2661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910DBD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11" w:author="瑋婷 徐" w:date="2025-01-03T16:50:00Z" w16du:dateUtc="2025-01-03T08:50:00Z"/>
                <w:rFonts w:ascii="Times New Roman" w:eastAsiaTheme="minorEastAsia" w:hAnsi="Times New Roman" w:cs="Times New Roman"/>
                <w:rPrChange w:id="26612" w:author="瑋婷 徐" w:date="2025-01-04T22:53:00Z" w16du:dateUtc="2025-01-04T14:53:00Z">
                  <w:rPr>
                    <w:ins w:id="26613" w:author="瑋婷 徐" w:date="2025-01-03T16:50:00Z" w16du:dateUtc="2025-01-03T08:50:00Z"/>
                    <w:rFonts w:ascii="Times New Roman" w:eastAsia="Times New Roman" w:hAnsi="Times New Roman" w:cs="Times New Roman"/>
                    <w:sz w:val="20"/>
                    <w:szCs w:val="20"/>
                  </w:rPr>
                </w:rPrChange>
              </w:rPr>
              <w:pPrChange w:id="2661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6CF7716"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15" w:author="瑋婷 徐" w:date="2025-01-03T16:50:00Z" w16du:dateUtc="2025-01-03T08:50:00Z"/>
                <w:rFonts w:ascii="Times New Roman" w:eastAsiaTheme="minorEastAsia" w:hAnsi="Times New Roman" w:cs="Times New Roman"/>
                <w:rPrChange w:id="26616" w:author="瑋婷 徐" w:date="2025-01-04T22:53:00Z" w16du:dateUtc="2025-01-04T14:53:00Z">
                  <w:rPr>
                    <w:ins w:id="26617" w:author="瑋婷 徐" w:date="2025-01-03T16:50:00Z" w16du:dateUtc="2025-01-03T08:50:00Z"/>
                    <w:rFonts w:ascii="Times New Roman" w:eastAsia="Times New Roman" w:hAnsi="Times New Roman" w:cs="Times New Roman"/>
                    <w:sz w:val="20"/>
                    <w:szCs w:val="20"/>
                  </w:rPr>
                </w:rPrChange>
              </w:rPr>
              <w:pPrChange w:id="2661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01883F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19" w:author="瑋婷 徐" w:date="2025-01-03T16:50:00Z" w16du:dateUtc="2025-01-03T08:50:00Z"/>
                <w:rFonts w:ascii="Times New Roman" w:eastAsiaTheme="minorEastAsia" w:hAnsi="Times New Roman" w:cs="Times New Roman"/>
                <w:rPrChange w:id="26620" w:author="瑋婷 徐" w:date="2025-01-04T22:53:00Z" w16du:dateUtc="2025-01-04T14:53:00Z">
                  <w:rPr>
                    <w:ins w:id="26621" w:author="瑋婷 徐" w:date="2025-01-03T16:50:00Z" w16du:dateUtc="2025-01-03T08:50:00Z"/>
                    <w:rFonts w:ascii="Times New Roman" w:eastAsia="Times New Roman" w:hAnsi="Times New Roman" w:cs="Times New Roman"/>
                    <w:sz w:val="20"/>
                    <w:szCs w:val="20"/>
                  </w:rPr>
                </w:rPrChange>
              </w:rPr>
              <w:pPrChange w:id="2662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78BC066"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23" w:author="瑋婷 徐" w:date="2025-01-03T16:50:00Z" w16du:dateUtc="2025-01-03T08:50:00Z"/>
                <w:rFonts w:ascii="Times New Roman" w:eastAsiaTheme="minorEastAsia" w:hAnsi="Times New Roman" w:cs="Times New Roman"/>
                <w:rPrChange w:id="26624" w:author="瑋婷 徐" w:date="2025-01-04T22:53:00Z" w16du:dateUtc="2025-01-04T14:53:00Z">
                  <w:rPr>
                    <w:ins w:id="26625" w:author="瑋婷 徐" w:date="2025-01-03T16:50:00Z" w16du:dateUtc="2025-01-03T08:50:00Z"/>
                    <w:rFonts w:ascii="Times New Roman" w:eastAsia="Times New Roman" w:hAnsi="Times New Roman" w:cs="Times New Roman"/>
                    <w:sz w:val="20"/>
                    <w:szCs w:val="20"/>
                  </w:rPr>
                </w:rPrChange>
              </w:rPr>
              <w:pPrChange w:id="266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760D3D5"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27" w:author="瑋婷 徐" w:date="2025-01-03T16:50:00Z" w16du:dateUtc="2025-01-03T08:50:00Z"/>
                <w:rFonts w:ascii="Times New Roman" w:eastAsiaTheme="minorEastAsia" w:hAnsi="Times New Roman" w:cs="Times New Roman"/>
                <w:rPrChange w:id="26628" w:author="瑋婷 徐" w:date="2025-01-04T22:53:00Z" w16du:dateUtc="2025-01-04T14:53:00Z">
                  <w:rPr>
                    <w:ins w:id="26629" w:author="瑋婷 徐" w:date="2025-01-03T16:50:00Z" w16du:dateUtc="2025-01-03T08:50:00Z"/>
                    <w:rFonts w:ascii="Times New Roman" w:eastAsia="Times New Roman" w:hAnsi="Times New Roman" w:cs="Times New Roman"/>
                    <w:sz w:val="20"/>
                    <w:szCs w:val="20"/>
                  </w:rPr>
                </w:rPrChange>
              </w:rPr>
              <w:pPrChange w:id="2663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8AB76D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31" w:author="瑋婷 徐" w:date="2025-01-03T16:50:00Z" w16du:dateUtc="2025-01-03T08:50:00Z"/>
                <w:rFonts w:ascii="Times New Roman" w:eastAsiaTheme="minorEastAsia" w:hAnsi="Times New Roman" w:cs="Times New Roman"/>
                <w:rPrChange w:id="26632" w:author="瑋婷 徐" w:date="2025-01-04T22:53:00Z" w16du:dateUtc="2025-01-04T14:53:00Z">
                  <w:rPr>
                    <w:ins w:id="26633" w:author="瑋婷 徐" w:date="2025-01-03T16:50:00Z" w16du:dateUtc="2025-01-03T08:50:00Z"/>
                    <w:rFonts w:ascii="Times New Roman" w:eastAsia="Times New Roman" w:hAnsi="Times New Roman" w:cs="Times New Roman"/>
                    <w:sz w:val="20"/>
                    <w:szCs w:val="20"/>
                  </w:rPr>
                </w:rPrChange>
              </w:rPr>
              <w:pPrChange w:id="266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4FB9FA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35" w:author="瑋婷 徐" w:date="2025-01-03T16:50:00Z" w16du:dateUtc="2025-01-03T08:50:00Z"/>
                <w:rFonts w:ascii="Times New Roman" w:eastAsiaTheme="minorEastAsia" w:hAnsi="Times New Roman" w:cs="Times New Roman"/>
                <w:rPrChange w:id="26636" w:author="瑋婷 徐" w:date="2025-01-04T22:53:00Z" w16du:dateUtc="2025-01-04T14:53:00Z">
                  <w:rPr>
                    <w:ins w:id="26637" w:author="瑋婷 徐" w:date="2025-01-03T16:50:00Z" w16du:dateUtc="2025-01-03T08:50:00Z"/>
                    <w:rFonts w:ascii="Times New Roman" w:eastAsia="Times New Roman" w:hAnsi="Times New Roman" w:cs="Times New Roman"/>
                    <w:sz w:val="20"/>
                    <w:szCs w:val="20"/>
                  </w:rPr>
                </w:rPrChange>
              </w:rPr>
              <w:pPrChange w:id="2663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428995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39" w:author="瑋婷 徐" w:date="2025-01-03T16:50:00Z" w16du:dateUtc="2025-01-03T08:50:00Z"/>
                <w:rFonts w:ascii="Times New Roman" w:eastAsiaTheme="minorEastAsia" w:hAnsi="Times New Roman" w:cs="Times New Roman"/>
                <w:rPrChange w:id="26640" w:author="瑋婷 徐" w:date="2025-01-04T22:53:00Z" w16du:dateUtc="2025-01-04T14:53:00Z">
                  <w:rPr>
                    <w:ins w:id="26641" w:author="瑋婷 徐" w:date="2025-01-03T16:50:00Z" w16du:dateUtc="2025-01-03T08:50:00Z"/>
                    <w:rFonts w:ascii="Times New Roman" w:eastAsia="Times New Roman" w:hAnsi="Times New Roman" w:cs="Times New Roman"/>
                    <w:sz w:val="20"/>
                    <w:szCs w:val="20"/>
                  </w:rPr>
                </w:rPrChange>
              </w:rPr>
              <w:pPrChange w:id="2664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48E957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43" w:author="瑋婷 徐" w:date="2025-01-03T16:50:00Z" w16du:dateUtc="2025-01-03T08:50:00Z"/>
                <w:rFonts w:ascii="Times New Roman" w:eastAsiaTheme="minorEastAsia" w:hAnsi="Times New Roman" w:cs="Times New Roman"/>
                <w:rPrChange w:id="26644" w:author="瑋婷 徐" w:date="2025-01-04T22:53:00Z" w16du:dateUtc="2025-01-04T14:53:00Z">
                  <w:rPr>
                    <w:ins w:id="26645" w:author="瑋婷 徐" w:date="2025-01-03T16:50:00Z" w16du:dateUtc="2025-01-03T08:50:00Z"/>
                    <w:rFonts w:ascii="Times New Roman" w:eastAsia="Times New Roman" w:hAnsi="Times New Roman" w:cs="Times New Roman"/>
                    <w:sz w:val="20"/>
                    <w:szCs w:val="20"/>
                  </w:rPr>
                </w:rPrChange>
              </w:rPr>
              <w:pPrChange w:id="266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D09A6D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47" w:author="瑋婷 徐" w:date="2025-01-03T16:50:00Z" w16du:dateUtc="2025-01-03T08:50:00Z"/>
                <w:rFonts w:ascii="Times New Roman" w:eastAsiaTheme="minorEastAsia" w:hAnsi="Times New Roman" w:cs="Times New Roman"/>
                <w:rPrChange w:id="26648" w:author="瑋婷 徐" w:date="2025-01-04T22:53:00Z" w16du:dateUtc="2025-01-04T14:53:00Z">
                  <w:rPr>
                    <w:ins w:id="26649" w:author="瑋婷 徐" w:date="2025-01-03T16:50:00Z" w16du:dateUtc="2025-01-03T08:50:00Z"/>
                    <w:rFonts w:ascii="Times New Roman" w:eastAsia="Times New Roman" w:hAnsi="Times New Roman" w:cs="Times New Roman"/>
                    <w:sz w:val="20"/>
                    <w:szCs w:val="20"/>
                  </w:rPr>
                </w:rPrChange>
              </w:rPr>
              <w:pPrChange w:id="266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36516190"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651" w:author="瑋婷 徐" w:date="2025-01-03T16:50:00Z" w16du:dateUtc="2025-01-03T08:50:00Z"/>
                <w:rFonts w:ascii="Times New Roman" w:eastAsiaTheme="minorEastAsia" w:hAnsi="Times New Roman" w:cs="Times New Roman"/>
                <w:rPrChange w:id="26652" w:author="瑋婷 徐" w:date="2025-01-04T22:53:00Z" w16du:dateUtc="2025-01-04T14:53:00Z">
                  <w:rPr>
                    <w:ins w:id="26653" w:author="瑋婷 徐" w:date="2025-01-03T16:50:00Z" w16du:dateUtc="2025-01-03T08:50:00Z"/>
                    <w:rFonts w:ascii="Times New Roman" w:eastAsia="Times New Roman" w:hAnsi="Times New Roman" w:cs="Times New Roman"/>
                    <w:sz w:val="20"/>
                    <w:szCs w:val="20"/>
                  </w:rPr>
                </w:rPrChange>
              </w:rPr>
              <w:pPrChange w:id="2665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bl>
    <w:p w14:paraId="62F4F29B" w14:textId="62AEF416" w:rsidR="003C19C7" w:rsidRPr="003C19C7" w:rsidRDefault="003C19C7">
      <w:pPr>
        <w:rPr>
          <w:ins w:id="26655" w:author="瑋婷 徐" w:date="2025-01-03T17:11:00Z" w16du:dateUtc="2025-01-03T09:11:00Z"/>
          <w:rFonts w:ascii="Times New Roman" w:eastAsia="標楷體" w:hAnsi="Times New Roman" w:cs="Times New Roman"/>
          <w:rPrChange w:id="26656" w:author="瑋婷 徐" w:date="2025-01-03T17:11:00Z" w16du:dateUtc="2025-01-03T09:11:00Z">
            <w:rPr>
              <w:ins w:id="26657" w:author="瑋婷 徐" w:date="2025-01-03T17:11:00Z" w16du:dateUtc="2025-01-03T09:11:00Z"/>
            </w:rPr>
          </w:rPrChange>
        </w:rPr>
      </w:pPr>
      <w:ins w:id="26658" w:author="瑋婷 徐" w:date="2025-01-03T17:11:00Z" w16du:dateUtc="2025-01-03T09:11:00Z">
        <w:r>
          <w:rPr>
            <w:rFonts w:ascii="Times New Roman" w:eastAsia="標楷體" w:hAnsi="Times New Roman" w:cs="Times New Roman"/>
          </w:rPr>
          <w:lastRenderedPageBreak/>
          <w:t>表</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9"/>
        <w:gridCol w:w="2781"/>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499"/>
        <w:gridCol w:w="514"/>
      </w:tblGrid>
      <w:tr w:rsidR="003C19C7" w:rsidRPr="00D51403" w14:paraId="44C52227" w14:textId="77777777" w:rsidTr="003C19C7">
        <w:trPr>
          <w:cnfStyle w:val="100000000000" w:firstRow="1" w:lastRow="0" w:firstColumn="0" w:lastColumn="0" w:oddVBand="0" w:evenVBand="0" w:oddHBand="0" w:evenHBand="0" w:firstRowFirstColumn="0" w:firstRowLastColumn="0" w:lastRowFirstColumn="0" w:lastRowLastColumn="0"/>
          <w:trHeight w:val="300"/>
          <w:ins w:id="26659" w:author="瑋婷 徐" w:date="2025-01-03T16:59:00Z"/>
        </w:trPr>
        <w:tc>
          <w:tcPr>
            <w:cnfStyle w:val="001000000000" w:firstRow="0" w:lastRow="0" w:firstColumn="1" w:lastColumn="0" w:oddVBand="0" w:evenVBand="0" w:oddHBand="0" w:evenHBand="0" w:firstRowFirstColumn="0" w:firstRowLastColumn="0" w:lastRowFirstColumn="0" w:lastRowLastColumn="0"/>
            <w:tcW w:w="689" w:type="pct"/>
            <w:vMerge w:val="restart"/>
            <w:shd w:val="clear" w:color="auto" w:fill="FFFFFF" w:themeFill="background1"/>
            <w:vAlign w:val="center"/>
          </w:tcPr>
          <w:p w14:paraId="1A27B0C3" w14:textId="36CCED43" w:rsidR="003C19C7" w:rsidRPr="00D51403" w:rsidRDefault="003C19C7">
            <w:pPr>
              <w:spacing w:line="360" w:lineRule="auto"/>
              <w:jc w:val="center"/>
              <w:rPr>
                <w:ins w:id="26660" w:author="瑋婷 徐" w:date="2025-01-03T16:59:00Z" w16du:dateUtc="2025-01-03T08:59:00Z"/>
                <w:rFonts w:ascii="Times New Roman" w:eastAsiaTheme="minorEastAsia" w:hAnsi="Times New Roman" w:cs="Times New Roman"/>
                <w:b w:val="0"/>
                <w:bCs w:val="0"/>
                <w:color w:val="000000"/>
                <w:rPrChange w:id="26661" w:author="瑋婷 徐" w:date="2025-01-04T22:53:00Z" w16du:dateUtc="2025-01-04T14:53:00Z">
                  <w:rPr>
                    <w:ins w:id="26662" w:author="瑋婷 徐" w:date="2025-01-03T16:59:00Z" w16du:dateUtc="2025-01-03T08:59:00Z"/>
                    <w:rFonts w:ascii="Times New Roman" w:eastAsiaTheme="minorEastAsia" w:hAnsi="Times New Roman" w:cs="Times New Roman"/>
                    <w:color w:val="000000"/>
                  </w:rPr>
                </w:rPrChange>
              </w:rPr>
              <w:pPrChange w:id="26663" w:author="瑋婷 徐" w:date="2025-01-03T17:02:00Z" w16du:dateUtc="2025-01-03T09:02:00Z">
                <w:pPr>
                  <w:spacing w:line="360" w:lineRule="auto"/>
                  <w:jc w:val="both"/>
                </w:pPr>
              </w:pPrChange>
            </w:pPr>
            <w:ins w:id="26664" w:author="瑋婷 徐" w:date="2025-01-03T17:00:00Z" w16du:dateUtc="2025-01-03T09:00:00Z">
              <w:r w:rsidRPr="00D51403">
                <w:rPr>
                  <w:rFonts w:asciiTheme="majorEastAsia" w:eastAsia="標楷體" w:hAnsiTheme="majorEastAsia" w:cstheme="majorEastAsia" w:hint="eastAsia"/>
                  <w:b w:val="0"/>
                  <w:bCs w:val="0"/>
                  <w:color w:val="000000"/>
                </w:rPr>
                <w:t>鳥種名</w:t>
              </w:r>
            </w:ins>
          </w:p>
        </w:tc>
        <w:tc>
          <w:tcPr>
            <w:tcW w:w="904" w:type="pct"/>
            <w:vMerge w:val="restart"/>
            <w:shd w:val="clear" w:color="auto" w:fill="FFFFFF" w:themeFill="background1"/>
            <w:vAlign w:val="center"/>
          </w:tcPr>
          <w:p w14:paraId="7FB4EF32" w14:textId="6EB6E772" w:rsidR="003C19C7" w:rsidRPr="00D51403"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26665" w:author="瑋婷 徐" w:date="2025-01-03T16:59:00Z" w16du:dateUtc="2025-01-03T08:59:00Z"/>
                <w:rFonts w:ascii="Times New Roman" w:eastAsiaTheme="minorEastAsia" w:hAnsi="Times New Roman" w:cs="Times New Roman"/>
                <w:b w:val="0"/>
                <w:bCs w:val="0"/>
                <w:i/>
                <w:iCs/>
                <w:color w:val="000000"/>
                <w:rPrChange w:id="26666" w:author="瑋婷 徐" w:date="2025-01-04T22:53:00Z" w16du:dateUtc="2025-01-04T14:53:00Z">
                  <w:rPr>
                    <w:ins w:id="26667" w:author="瑋婷 徐" w:date="2025-01-03T16:59:00Z" w16du:dateUtc="2025-01-03T08:59:00Z"/>
                    <w:rFonts w:ascii="Times New Roman" w:eastAsiaTheme="minorEastAsia" w:hAnsi="Times New Roman" w:cs="Times New Roman"/>
                    <w:i/>
                    <w:iCs/>
                    <w:color w:val="000000"/>
                  </w:rPr>
                </w:rPrChange>
              </w:rPr>
              <w:pPrChange w:id="26668" w:author="瑋婷 徐" w:date="2025-01-03T17:02:00Z" w16du:dateUtc="2025-01-03T09:02: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26669" w:author="瑋婷 徐" w:date="2025-01-03T17:00:00Z" w16du:dateUtc="2025-01-03T09:00:00Z">
              <w:r w:rsidRPr="00D51403">
                <w:rPr>
                  <w:rFonts w:asciiTheme="majorEastAsia" w:eastAsia="標楷體" w:hAnsiTheme="majorEastAsia" w:cstheme="majorEastAsia" w:hint="eastAsia"/>
                  <w:b w:val="0"/>
                  <w:bCs w:val="0"/>
                  <w:color w:val="000000"/>
                </w:rPr>
                <w:t>學名</w:t>
              </w:r>
            </w:ins>
          </w:p>
        </w:tc>
        <w:tc>
          <w:tcPr>
            <w:tcW w:w="3408" w:type="pct"/>
            <w:gridSpan w:val="21"/>
            <w:shd w:val="clear" w:color="auto" w:fill="FFFFFF" w:themeFill="background1"/>
            <w:noWrap/>
            <w:vAlign w:val="center"/>
          </w:tcPr>
          <w:p w14:paraId="00BF44F5" w14:textId="52EBF48A" w:rsidR="003C19C7" w:rsidRPr="00D51403"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26670" w:author="瑋婷 徐" w:date="2025-01-03T16:59:00Z" w16du:dateUtc="2025-01-03T08:59:00Z"/>
                <w:rFonts w:ascii="Times New Roman" w:eastAsiaTheme="minorEastAsia" w:hAnsi="Times New Roman" w:cs="Times New Roman"/>
                <w:b w:val="0"/>
                <w:bCs w:val="0"/>
                <w:rPrChange w:id="26671" w:author="瑋婷 徐" w:date="2025-01-04T22:53:00Z" w16du:dateUtc="2025-01-04T14:53:00Z">
                  <w:rPr>
                    <w:ins w:id="26672" w:author="瑋婷 徐" w:date="2025-01-03T16:59:00Z" w16du:dateUtc="2025-01-03T08:59:00Z"/>
                    <w:rFonts w:ascii="Times New Roman" w:eastAsiaTheme="minorEastAsia" w:hAnsi="Times New Roman" w:cs="Times New Roman"/>
                  </w:rPr>
                </w:rPrChange>
              </w:rPr>
              <w:pPrChange w:id="26673" w:author="瑋婷 徐" w:date="2025-01-03T17:02:00Z" w16du:dateUtc="2025-01-03T09:02: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26674" w:author="瑋婷 徐" w:date="2025-01-03T17:00:00Z" w16du:dateUtc="2025-01-03T09:00:00Z">
              <w:r w:rsidRPr="00D51403">
                <w:rPr>
                  <w:rFonts w:ascii="Times New Roman" w:eastAsia="標楷體" w:hAnsi="Times New Roman" w:cs="Times New Roman" w:hint="eastAsia"/>
                  <w:b w:val="0"/>
                  <w:bCs w:val="0"/>
                  <w:color w:val="000000"/>
                  <w:rPrChange w:id="26675" w:author="瑋婷 徐" w:date="2025-01-04T22:53:00Z" w16du:dateUtc="2025-01-04T14:53:00Z">
                    <w:rPr>
                      <w:rFonts w:ascii="Times New Roman" w:eastAsia="標楷體" w:hAnsi="Times New Roman" w:cs="Times New Roman" w:hint="eastAsia"/>
                      <w:color w:val="000000"/>
                    </w:rPr>
                  </w:rPrChange>
                </w:rPr>
                <w:t>樣區序號</w:t>
              </w:r>
            </w:ins>
          </w:p>
        </w:tc>
      </w:tr>
      <w:tr w:rsidR="006D4CF2" w:rsidRPr="00D51403" w14:paraId="52B4EE1D" w14:textId="77777777" w:rsidTr="003C19C7">
        <w:trPr>
          <w:cnfStyle w:val="000000100000" w:firstRow="0" w:lastRow="0" w:firstColumn="0" w:lastColumn="0" w:oddVBand="0" w:evenVBand="0" w:oddHBand="1" w:evenHBand="0" w:firstRowFirstColumn="0" w:firstRowLastColumn="0" w:lastRowFirstColumn="0" w:lastRowLastColumn="0"/>
          <w:trHeight w:val="300"/>
          <w:ins w:id="26676" w:author="瑋婷 徐" w:date="2025-01-03T16:59:00Z"/>
        </w:trPr>
        <w:tc>
          <w:tcPr>
            <w:cnfStyle w:val="001000000000" w:firstRow="0" w:lastRow="0" w:firstColumn="1" w:lastColumn="0" w:oddVBand="0" w:evenVBand="0" w:oddHBand="0" w:evenHBand="0" w:firstRowFirstColumn="0" w:firstRowLastColumn="0" w:lastRowFirstColumn="0" w:lastRowLastColumn="0"/>
            <w:tcW w:w="0" w:type="pct"/>
            <w:vMerge/>
            <w:shd w:val="clear" w:color="auto" w:fill="FFFFFF" w:themeFill="background1"/>
            <w:vAlign w:val="center"/>
          </w:tcPr>
          <w:p w14:paraId="743A20CB" w14:textId="77777777" w:rsidR="003C19C7" w:rsidRPr="00D51403" w:rsidRDefault="003C19C7">
            <w:pPr>
              <w:spacing w:line="360" w:lineRule="auto"/>
              <w:jc w:val="center"/>
              <w:rPr>
                <w:ins w:id="26677" w:author="瑋婷 徐" w:date="2025-01-03T16:59:00Z" w16du:dateUtc="2025-01-03T08:59:00Z"/>
                <w:rFonts w:ascii="Times New Roman" w:eastAsiaTheme="minorEastAsia" w:hAnsi="Times New Roman" w:cs="Times New Roman"/>
                <w:b w:val="0"/>
                <w:bCs w:val="0"/>
                <w:color w:val="000000"/>
                <w:rPrChange w:id="26678" w:author="瑋婷 徐" w:date="2025-01-04T22:53:00Z" w16du:dateUtc="2025-01-04T14:53:00Z">
                  <w:rPr>
                    <w:ins w:id="26679" w:author="瑋婷 徐" w:date="2025-01-03T16:59:00Z" w16du:dateUtc="2025-01-03T08:59:00Z"/>
                    <w:rFonts w:ascii="Times New Roman" w:eastAsiaTheme="minorEastAsia" w:hAnsi="Times New Roman" w:cs="Times New Roman"/>
                    <w:color w:val="000000"/>
                  </w:rPr>
                </w:rPrChange>
              </w:rPr>
              <w:pPrChange w:id="26680" w:author="瑋婷 徐" w:date="2025-01-03T17:02:00Z" w16du:dateUtc="2025-01-03T09:02:00Z">
                <w:pPr>
                  <w:spacing w:line="360" w:lineRule="auto"/>
                  <w:jc w:val="both"/>
                </w:pPr>
              </w:pPrChange>
            </w:pPr>
          </w:p>
        </w:tc>
        <w:tc>
          <w:tcPr>
            <w:tcW w:w="0" w:type="pct"/>
            <w:vMerge/>
            <w:shd w:val="clear" w:color="auto" w:fill="FFFFFF" w:themeFill="background1"/>
            <w:vAlign w:val="center"/>
          </w:tcPr>
          <w:p w14:paraId="7508EFD9" w14:textId="77777777"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6681" w:author="瑋婷 徐" w:date="2025-01-03T16:59:00Z" w16du:dateUtc="2025-01-03T08:59:00Z"/>
                <w:rFonts w:ascii="Times New Roman" w:eastAsiaTheme="minorEastAsia" w:hAnsi="Times New Roman" w:cs="Times New Roman"/>
                <w:i/>
                <w:iCs/>
                <w:color w:val="000000"/>
              </w:rPr>
              <w:pPrChange w:id="26682"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p>
        </w:tc>
        <w:tc>
          <w:tcPr>
            <w:tcW w:w="0" w:type="pct"/>
            <w:shd w:val="clear" w:color="auto" w:fill="F2F2F2" w:themeFill="background1" w:themeFillShade="F2"/>
            <w:noWrap/>
            <w:vAlign w:val="center"/>
          </w:tcPr>
          <w:p w14:paraId="72E64B72" w14:textId="264798B8"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6683" w:author="瑋婷 徐" w:date="2025-01-03T16:59:00Z" w16du:dateUtc="2025-01-03T08:59:00Z"/>
                <w:rFonts w:ascii="Times New Roman" w:eastAsiaTheme="minorEastAsia" w:hAnsi="Times New Roman" w:cs="Times New Roman"/>
                <w:i/>
                <w:iCs/>
                <w:color w:val="000000"/>
              </w:rPr>
              <w:pPrChange w:id="26684"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6685" w:author="瑋婷 徐" w:date="2025-01-03T17:00:00Z" w16du:dateUtc="2025-01-03T09:00:00Z">
              <w:r w:rsidRPr="00D51403">
                <w:rPr>
                  <w:rFonts w:ascii="Times New Roman" w:eastAsiaTheme="minorEastAsia" w:hAnsi="Times New Roman" w:cs="Times New Roman"/>
                  <w:color w:val="000000"/>
                </w:rPr>
                <w:t>21</w:t>
              </w:r>
            </w:ins>
          </w:p>
        </w:tc>
        <w:tc>
          <w:tcPr>
            <w:tcW w:w="0" w:type="pct"/>
            <w:shd w:val="clear" w:color="auto" w:fill="F2F2F2" w:themeFill="background1" w:themeFillShade="F2"/>
            <w:noWrap/>
            <w:vAlign w:val="center"/>
          </w:tcPr>
          <w:p w14:paraId="07E938BF" w14:textId="23BA8883"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6686" w:author="瑋婷 徐" w:date="2025-01-03T16:59:00Z" w16du:dateUtc="2025-01-03T08:59:00Z"/>
                <w:rFonts w:ascii="Times New Roman" w:eastAsiaTheme="minorEastAsia" w:hAnsi="Times New Roman" w:cs="Times New Roman"/>
              </w:rPr>
              <w:pPrChange w:id="26687"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6688" w:author="瑋婷 徐" w:date="2025-01-03T17:00:00Z" w16du:dateUtc="2025-01-03T09:00:00Z">
              <w:r w:rsidRPr="00D51403">
                <w:rPr>
                  <w:rFonts w:ascii="Times New Roman" w:eastAsiaTheme="minorEastAsia" w:hAnsi="Times New Roman" w:cs="Times New Roman"/>
                  <w:color w:val="000000"/>
                </w:rPr>
                <w:t>22</w:t>
              </w:r>
            </w:ins>
          </w:p>
        </w:tc>
        <w:tc>
          <w:tcPr>
            <w:tcW w:w="0" w:type="pct"/>
            <w:shd w:val="clear" w:color="auto" w:fill="F2F2F2" w:themeFill="background1" w:themeFillShade="F2"/>
            <w:noWrap/>
            <w:vAlign w:val="center"/>
          </w:tcPr>
          <w:p w14:paraId="1932B342" w14:textId="4613DDB2"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6689" w:author="瑋婷 徐" w:date="2025-01-03T16:59:00Z" w16du:dateUtc="2025-01-03T08:59:00Z"/>
                <w:rFonts w:ascii="Times New Roman" w:eastAsiaTheme="minorEastAsia" w:hAnsi="Times New Roman" w:cs="Times New Roman"/>
              </w:rPr>
              <w:pPrChange w:id="26690"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6691" w:author="瑋婷 徐" w:date="2025-01-03T17:00:00Z" w16du:dateUtc="2025-01-03T09:00:00Z">
              <w:r w:rsidRPr="00D51403">
                <w:rPr>
                  <w:rFonts w:ascii="Times New Roman" w:eastAsiaTheme="minorEastAsia" w:hAnsi="Times New Roman" w:cs="Times New Roman"/>
                  <w:color w:val="000000"/>
                </w:rPr>
                <w:t>23</w:t>
              </w:r>
            </w:ins>
          </w:p>
        </w:tc>
        <w:tc>
          <w:tcPr>
            <w:tcW w:w="0" w:type="pct"/>
            <w:shd w:val="clear" w:color="auto" w:fill="F2F2F2" w:themeFill="background1" w:themeFillShade="F2"/>
            <w:noWrap/>
            <w:vAlign w:val="center"/>
          </w:tcPr>
          <w:p w14:paraId="4913A379" w14:textId="032CDE88"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6692" w:author="瑋婷 徐" w:date="2025-01-03T16:59:00Z" w16du:dateUtc="2025-01-03T08:59:00Z"/>
                <w:rFonts w:ascii="Times New Roman" w:eastAsiaTheme="minorEastAsia" w:hAnsi="Times New Roman" w:cs="Times New Roman"/>
              </w:rPr>
              <w:pPrChange w:id="26693"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6694" w:author="瑋婷 徐" w:date="2025-01-03T17:00:00Z" w16du:dateUtc="2025-01-03T09:00:00Z">
              <w:r w:rsidRPr="00D51403">
                <w:rPr>
                  <w:rFonts w:ascii="Times New Roman" w:eastAsiaTheme="minorEastAsia" w:hAnsi="Times New Roman" w:cs="Times New Roman"/>
                  <w:color w:val="000000"/>
                </w:rPr>
                <w:t>24</w:t>
              </w:r>
            </w:ins>
          </w:p>
        </w:tc>
        <w:tc>
          <w:tcPr>
            <w:tcW w:w="0" w:type="pct"/>
            <w:shd w:val="clear" w:color="auto" w:fill="F2F2F2" w:themeFill="background1" w:themeFillShade="F2"/>
            <w:noWrap/>
            <w:vAlign w:val="center"/>
          </w:tcPr>
          <w:p w14:paraId="11733127" w14:textId="6B61AF91"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6695" w:author="瑋婷 徐" w:date="2025-01-03T16:59:00Z" w16du:dateUtc="2025-01-03T08:59:00Z"/>
                <w:rFonts w:ascii="Times New Roman" w:eastAsiaTheme="minorEastAsia" w:hAnsi="Times New Roman" w:cs="Times New Roman"/>
              </w:rPr>
              <w:pPrChange w:id="26696"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6697" w:author="瑋婷 徐" w:date="2025-01-03T17:00:00Z" w16du:dateUtc="2025-01-03T09:00:00Z">
              <w:r w:rsidRPr="00D51403">
                <w:rPr>
                  <w:rFonts w:ascii="Times New Roman" w:eastAsiaTheme="minorEastAsia" w:hAnsi="Times New Roman" w:cs="Times New Roman"/>
                  <w:color w:val="000000"/>
                </w:rPr>
                <w:t>25</w:t>
              </w:r>
            </w:ins>
          </w:p>
        </w:tc>
        <w:tc>
          <w:tcPr>
            <w:tcW w:w="0" w:type="pct"/>
            <w:shd w:val="clear" w:color="auto" w:fill="F2F2F2" w:themeFill="background1" w:themeFillShade="F2"/>
            <w:noWrap/>
            <w:vAlign w:val="center"/>
          </w:tcPr>
          <w:p w14:paraId="0B3150A1" w14:textId="1D99354E"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6698" w:author="瑋婷 徐" w:date="2025-01-03T16:59:00Z" w16du:dateUtc="2025-01-03T08:59:00Z"/>
                <w:rFonts w:ascii="Times New Roman" w:eastAsiaTheme="minorEastAsia" w:hAnsi="Times New Roman" w:cs="Times New Roman"/>
              </w:rPr>
              <w:pPrChange w:id="26699"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6700" w:author="瑋婷 徐" w:date="2025-01-03T17:00:00Z" w16du:dateUtc="2025-01-03T09:00:00Z">
              <w:r w:rsidRPr="00D51403">
                <w:rPr>
                  <w:rFonts w:ascii="Times New Roman" w:eastAsiaTheme="minorEastAsia" w:hAnsi="Times New Roman" w:cs="Times New Roman"/>
                  <w:color w:val="000000"/>
                </w:rPr>
                <w:t>26</w:t>
              </w:r>
            </w:ins>
          </w:p>
        </w:tc>
        <w:tc>
          <w:tcPr>
            <w:tcW w:w="0" w:type="pct"/>
            <w:shd w:val="clear" w:color="auto" w:fill="F2F2F2" w:themeFill="background1" w:themeFillShade="F2"/>
            <w:noWrap/>
            <w:vAlign w:val="center"/>
          </w:tcPr>
          <w:p w14:paraId="7DEEF173" w14:textId="199EC3D6"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6701" w:author="瑋婷 徐" w:date="2025-01-03T16:59:00Z" w16du:dateUtc="2025-01-03T08:59:00Z"/>
                <w:rFonts w:ascii="Times New Roman" w:eastAsiaTheme="minorEastAsia" w:hAnsi="Times New Roman" w:cs="Times New Roman"/>
              </w:rPr>
              <w:pPrChange w:id="26702"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6703" w:author="瑋婷 徐" w:date="2025-01-03T17:00:00Z" w16du:dateUtc="2025-01-03T09:00:00Z">
              <w:r w:rsidRPr="00D51403">
                <w:rPr>
                  <w:rFonts w:ascii="Times New Roman" w:eastAsiaTheme="minorEastAsia" w:hAnsi="Times New Roman" w:cs="Times New Roman"/>
                  <w:color w:val="000000"/>
                </w:rPr>
                <w:t>27</w:t>
              </w:r>
            </w:ins>
          </w:p>
        </w:tc>
        <w:tc>
          <w:tcPr>
            <w:tcW w:w="0" w:type="pct"/>
            <w:shd w:val="clear" w:color="auto" w:fill="F2F2F2" w:themeFill="background1" w:themeFillShade="F2"/>
            <w:noWrap/>
            <w:vAlign w:val="center"/>
          </w:tcPr>
          <w:p w14:paraId="52B1B51F" w14:textId="7ACB9BB1"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6704" w:author="瑋婷 徐" w:date="2025-01-03T16:59:00Z" w16du:dateUtc="2025-01-03T08:59:00Z"/>
                <w:rFonts w:ascii="Times New Roman" w:eastAsiaTheme="minorEastAsia" w:hAnsi="Times New Roman" w:cs="Times New Roman"/>
              </w:rPr>
              <w:pPrChange w:id="26705"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6706" w:author="瑋婷 徐" w:date="2025-01-03T17:00:00Z" w16du:dateUtc="2025-01-03T09:00:00Z">
              <w:r w:rsidRPr="00D51403">
                <w:rPr>
                  <w:rFonts w:ascii="Times New Roman" w:eastAsiaTheme="minorEastAsia" w:hAnsi="Times New Roman" w:cs="Times New Roman"/>
                  <w:color w:val="000000"/>
                </w:rPr>
                <w:t>28</w:t>
              </w:r>
            </w:ins>
          </w:p>
        </w:tc>
        <w:tc>
          <w:tcPr>
            <w:tcW w:w="0" w:type="pct"/>
            <w:shd w:val="clear" w:color="auto" w:fill="F2F2F2" w:themeFill="background1" w:themeFillShade="F2"/>
            <w:noWrap/>
            <w:vAlign w:val="center"/>
          </w:tcPr>
          <w:p w14:paraId="067E5948" w14:textId="7020C2EB"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6707" w:author="瑋婷 徐" w:date="2025-01-03T16:59:00Z" w16du:dateUtc="2025-01-03T08:59:00Z"/>
                <w:rFonts w:ascii="Times New Roman" w:eastAsiaTheme="minorEastAsia" w:hAnsi="Times New Roman" w:cs="Times New Roman"/>
              </w:rPr>
              <w:pPrChange w:id="26708"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6709" w:author="瑋婷 徐" w:date="2025-01-03T17:00:00Z" w16du:dateUtc="2025-01-03T09:00:00Z">
              <w:r w:rsidRPr="00D51403">
                <w:rPr>
                  <w:rFonts w:ascii="Times New Roman" w:eastAsiaTheme="minorEastAsia" w:hAnsi="Times New Roman" w:cs="Times New Roman"/>
                  <w:color w:val="000000"/>
                </w:rPr>
                <w:t>29</w:t>
              </w:r>
            </w:ins>
          </w:p>
        </w:tc>
        <w:tc>
          <w:tcPr>
            <w:tcW w:w="0" w:type="pct"/>
            <w:shd w:val="clear" w:color="auto" w:fill="F2F2F2" w:themeFill="background1" w:themeFillShade="F2"/>
            <w:noWrap/>
            <w:vAlign w:val="center"/>
          </w:tcPr>
          <w:p w14:paraId="3833CBAA" w14:textId="33E2A7AF"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6710" w:author="瑋婷 徐" w:date="2025-01-03T16:59:00Z" w16du:dateUtc="2025-01-03T08:59:00Z"/>
                <w:rFonts w:ascii="Times New Roman" w:eastAsiaTheme="minorEastAsia" w:hAnsi="Times New Roman" w:cs="Times New Roman"/>
              </w:rPr>
              <w:pPrChange w:id="26711"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6712" w:author="瑋婷 徐" w:date="2025-01-03T17:00:00Z" w16du:dateUtc="2025-01-03T09:00:00Z">
              <w:r w:rsidRPr="00D51403">
                <w:rPr>
                  <w:rFonts w:ascii="Times New Roman" w:eastAsiaTheme="minorEastAsia" w:hAnsi="Times New Roman" w:cs="Times New Roman"/>
                  <w:color w:val="000000"/>
                </w:rPr>
                <w:t>30</w:t>
              </w:r>
            </w:ins>
          </w:p>
        </w:tc>
        <w:tc>
          <w:tcPr>
            <w:tcW w:w="0" w:type="pct"/>
            <w:shd w:val="clear" w:color="auto" w:fill="F2F2F2" w:themeFill="background1" w:themeFillShade="F2"/>
            <w:noWrap/>
            <w:vAlign w:val="center"/>
          </w:tcPr>
          <w:p w14:paraId="36190E8D" w14:textId="1947B739"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6713" w:author="瑋婷 徐" w:date="2025-01-03T16:59:00Z" w16du:dateUtc="2025-01-03T08:59:00Z"/>
                <w:rFonts w:ascii="Times New Roman" w:eastAsiaTheme="minorEastAsia" w:hAnsi="Times New Roman" w:cs="Times New Roman"/>
              </w:rPr>
              <w:pPrChange w:id="26714"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6715" w:author="瑋婷 徐" w:date="2025-01-03T17:00:00Z" w16du:dateUtc="2025-01-03T09:00:00Z">
              <w:r w:rsidRPr="00D51403">
                <w:rPr>
                  <w:rFonts w:ascii="Times New Roman" w:eastAsiaTheme="minorEastAsia" w:hAnsi="Times New Roman" w:cs="Times New Roman"/>
                  <w:color w:val="000000"/>
                </w:rPr>
                <w:t>31</w:t>
              </w:r>
            </w:ins>
          </w:p>
        </w:tc>
        <w:tc>
          <w:tcPr>
            <w:tcW w:w="0" w:type="pct"/>
            <w:shd w:val="clear" w:color="auto" w:fill="F2F2F2" w:themeFill="background1" w:themeFillShade="F2"/>
            <w:noWrap/>
            <w:vAlign w:val="center"/>
          </w:tcPr>
          <w:p w14:paraId="7A50103C" w14:textId="6F4CC698"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6716" w:author="瑋婷 徐" w:date="2025-01-03T16:59:00Z" w16du:dateUtc="2025-01-03T08:59:00Z"/>
                <w:rFonts w:ascii="Times New Roman" w:eastAsiaTheme="minorEastAsia" w:hAnsi="Times New Roman" w:cs="Times New Roman"/>
              </w:rPr>
              <w:pPrChange w:id="26717"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6718" w:author="瑋婷 徐" w:date="2025-01-03T17:00:00Z" w16du:dateUtc="2025-01-03T09:00:00Z">
              <w:r w:rsidRPr="00D51403">
                <w:rPr>
                  <w:rFonts w:ascii="Times New Roman" w:eastAsiaTheme="minorEastAsia" w:hAnsi="Times New Roman" w:cs="Times New Roman"/>
                  <w:color w:val="000000"/>
                </w:rPr>
                <w:t>32</w:t>
              </w:r>
            </w:ins>
          </w:p>
        </w:tc>
        <w:tc>
          <w:tcPr>
            <w:tcW w:w="0" w:type="pct"/>
            <w:shd w:val="clear" w:color="auto" w:fill="F2F2F2" w:themeFill="background1" w:themeFillShade="F2"/>
            <w:noWrap/>
            <w:vAlign w:val="center"/>
          </w:tcPr>
          <w:p w14:paraId="6C8BC5E8" w14:textId="6F6B9A98"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6719" w:author="瑋婷 徐" w:date="2025-01-03T16:59:00Z" w16du:dateUtc="2025-01-03T08:59:00Z"/>
                <w:rFonts w:ascii="Times New Roman" w:eastAsiaTheme="minorEastAsia" w:hAnsi="Times New Roman" w:cs="Times New Roman"/>
              </w:rPr>
              <w:pPrChange w:id="26720"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6721" w:author="瑋婷 徐" w:date="2025-01-03T17:00:00Z" w16du:dateUtc="2025-01-03T09:00:00Z">
              <w:r w:rsidRPr="00D51403">
                <w:rPr>
                  <w:rFonts w:ascii="Times New Roman" w:eastAsiaTheme="minorEastAsia" w:hAnsi="Times New Roman" w:cs="Times New Roman"/>
                  <w:color w:val="000000"/>
                </w:rPr>
                <w:t>33</w:t>
              </w:r>
            </w:ins>
          </w:p>
        </w:tc>
        <w:tc>
          <w:tcPr>
            <w:tcW w:w="0" w:type="pct"/>
            <w:shd w:val="clear" w:color="auto" w:fill="F2F2F2" w:themeFill="background1" w:themeFillShade="F2"/>
            <w:noWrap/>
            <w:vAlign w:val="center"/>
          </w:tcPr>
          <w:p w14:paraId="493435B7" w14:textId="0E16B048"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6722" w:author="瑋婷 徐" w:date="2025-01-03T16:59:00Z" w16du:dateUtc="2025-01-03T08:59:00Z"/>
                <w:rFonts w:ascii="Times New Roman" w:eastAsiaTheme="minorEastAsia" w:hAnsi="Times New Roman" w:cs="Times New Roman"/>
              </w:rPr>
              <w:pPrChange w:id="26723"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6724" w:author="瑋婷 徐" w:date="2025-01-03T17:00:00Z" w16du:dateUtc="2025-01-03T09:00:00Z">
              <w:r w:rsidRPr="00D51403">
                <w:rPr>
                  <w:rFonts w:ascii="Times New Roman" w:eastAsiaTheme="minorEastAsia" w:hAnsi="Times New Roman" w:cs="Times New Roman"/>
                  <w:color w:val="000000"/>
                </w:rPr>
                <w:t>34</w:t>
              </w:r>
            </w:ins>
          </w:p>
        </w:tc>
        <w:tc>
          <w:tcPr>
            <w:tcW w:w="0" w:type="pct"/>
            <w:shd w:val="clear" w:color="auto" w:fill="F2F2F2" w:themeFill="background1" w:themeFillShade="F2"/>
            <w:noWrap/>
            <w:vAlign w:val="center"/>
          </w:tcPr>
          <w:p w14:paraId="72FD7EA0" w14:textId="177585C3"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6725" w:author="瑋婷 徐" w:date="2025-01-03T16:59:00Z" w16du:dateUtc="2025-01-03T08:59:00Z"/>
                <w:rFonts w:ascii="Times New Roman" w:eastAsiaTheme="minorEastAsia" w:hAnsi="Times New Roman" w:cs="Times New Roman"/>
              </w:rPr>
              <w:pPrChange w:id="26726"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6727" w:author="瑋婷 徐" w:date="2025-01-03T17:00:00Z" w16du:dateUtc="2025-01-03T09:00:00Z">
              <w:r w:rsidRPr="00D51403">
                <w:rPr>
                  <w:rFonts w:ascii="Times New Roman" w:eastAsiaTheme="minorEastAsia" w:hAnsi="Times New Roman" w:cs="Times New Roman"/>
                  <w:color w:val="000000"/>
                </w:rPr>
                <w:t>35</w:t>
              </w:r>
            </w:ins>
          </w:p>
        </w:tc>
        <w:tc>
          <w:tcPr>
            <w:tcW w:w="0" w:type="pct"/>
            <w:shd w:val="clear" w:color="auto" w:fill="F2F2F2" w:themeFill="background1" w:themeFillShade="F2"/>
            <w:noWrap/>
            <w:vAlign w:val="center"/>
          </w:tcPr>
          <w:p w14:paraId="01EFB578" w14:textId="129947E2"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6728" w:author="瑋婷 徐" w:date="2025-01-03T16:59:00Z" w16du:dateUtc="2025-01-03T08:59:00Z"/>
                <w:rFonts w:ascii="Times New Roman" w:eastAsiaTheme="minorEastAsia" w:hAnsi="Times New Roman" w:cs="Times New Roman"/>
              </w:rPr>
              <w:pPrChange w:id="26729"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6730" w:author="瑋婷 徐" w:date="2025-01-03T17:00:00Z" w16du:dateUtc="2025-01-03T09:00:00Z">
              <w:r w:rsidRPr="00D51403">
                <w:rPr>
                  <w:rFonts w:ascii="Times New Roman" w:eastAsiaTheme="minorEastAsia" w:hAnsi="Times New Roman" w:cs="Times New Roman"/>
                  <w:color w:val="000000"/>
                </w:rPr>
                <w:t>36</w:t>
              </w:r>
            </w:ins>
          </w:p>
        </w:tc>
        <w:tc>
          <w:tcPr>
            <w:tcW w:w="0" w:type="pct"/>
            <w:shd w:val="clear" w:color="auto" w:fill="F2F2F2" w:themeFill="background1" w:themeFillShade="F2"/>
            <w:noWrap/>
            <w:vAlign w:val="center"/>
          </w:tcPr>
          <w:p w14:paraId="64115B16" w14:textId="1D676BDD"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6731" w:author="瑋婷 徐" w:date="2025-01-03T16:59:00Z" w16du:dateUtc="2025-01-03T08:59:00Z"/>
                <w:rFonts w:ascii="Times New Roman" w:eastAsiaTheme="minorEastAsia" w:hAnsi="Times New Roman" w:cs="Times New Roman"/>
              </w:rPr>
              <w:pPrChange w:id="26732"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6733" w:author="瑋婷 徐" w:date="2025-01-03T17:00:00Z" w16du:dateUtc="2025-01-03T09:00:00Z">
              <w:r w:rsidRPr="00D51403">
                <w:rPr>
                  <w:rFonts w:ascii="Times New Roman" w:eastAsiaTheme="minorEastAsia" w:hAnsi="Times New Roman" w:cs="Times New Roman"/>
                  <w:color w:val="000000"/>
                </w:rPr>
                <w:t>37</w:t>
              </w:r>
            </w:ins>
          </w:p>
        </w:tc>
        <w:tc>
          <w:tcPr>
            <w:tcW w:w="0" w:type="pct"/>
            <w:shd w:val="clear" w:color="auto" w:fill="F2F2F2" w:themeFill="background1" w:themeFillShade="F2"/>
            <w:noWrap/>
            <w:vAlign w:val="center"/>
          </w:tcPr>
          <w:p w14:paraId="08E0586E" w14:textId="23A1D10F"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6734" w:author="瑋婷 徐" w:date="2025-01-03T16:59:00Z" w16du:dateUtc="2025-01-03T08:59:00Z"/>
                <w:rFonts w:ascii="Times New Roman" w:eastAsiaTheme="minorEastAsia" w:hAnsi="Times New Roman" w:cs="Times New Roman"/>
              </w:rPr>
              <w:pPrChange w:id="26735"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6736" w:author="瑋婷 徐" w:date="2025-01-03T17:00:00Z" w16du:dateUtc="2025-01-03T09:00:00Z">
              <w:r w:rsidRPr="00D51403">
                <w:rPr>
                  <w:rFonts w:ascii="Times New Roman" w:eastAsiaTheme="minorEastAsia" w:hAnsi="Times New Roman" w:cs="Times New Roman"/>
                  <w:color w:val="000000"/>
                </w:rPr>
                <w:t>38</w:t>
              </w:r>
            </w:ins>
          </w:p>
        </w:tc>
        <w:tc>
          <w:tcPr>
            <w:tcW w:w="0" w:type="pct"/>
            <w:shd w:val="clear" w:color="auto" w:fill="F2F2F2" w:themeFill="background1" w:themeFillShade="F2"/>
            <w:noWrap/>
            <w:vAlign w:val="center"/>
          </w:tcPr>
          <w:p w14:paraId="21AD1AA0" w14:textId="11DDE2C6"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6737" w:author="瑋婷 徐" w:date="2025-01-03T16:59:00Z" w16du:dateUtc="2025-01-03T08:59:00Z"/>
                <w:rFonts w:ascii="Times New Roman" w:eastAsiaTheme="minorEastAsia" w:hAnsi="Times New Roman" w:cs="Times New Roman"/>
              </w:rPr>
              <w:pPrChange w:id="26738"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6739" w:author="瑋婷 徐" w:date="2025-01-03T17:00:00Z" w16du:dateUtc="2025-01-03T09:00:00Z">
              <w:r w:rsidRPr="00D51403">
                <w:rPr>
                  <w:rFonts w:ascii="Times New Roman" w:eastAsiaTheme="minorEastAsia" w:hAnsi="Times New Roman" w:cs="Times New Roman"/>
                  <w:color w:val="000000"/>
                </w:rPr>
                <w:t>39</w:t>
              </w:r>
            </w:ins>
          </w:p>
        </w:tc>
        <w:tc>
          <w:tcPr>
            <w:tcW w:w="0" w:type="pct"/>
            <w:shd w:val="clear" w:color="auto" w:fill="F2F2F2" w:themeFill="background1" w:themeFillShade="F2"/>
            <w:noWrap/>
            <w:vAlign w:val="center"/>
          </w:tcPr>
          <w:p w14:paraId="08E33B7A" w14:textId="085193DC"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6740" w:author="瑋婷 徐" w:date="2025-01-03T16:59:00Z" w16du:dateUtc="2025-01-03T08:59:00Z"/>
                <w:rFonts w:ascii="Times New Roman" w:eastAsiaTheme="minorEastAsia" w:hAnsi="Times New Roman" w:cs="Times New Roman"/>
              </w:rPr>
              <w:pPrChange w:id="26741"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6742" w:author="瑋婷 徐" w:date="2025-01-03T17:00:00Z" w16du:dateUtc="2025-01-03T09:00:00Z">
              <w:r w:rsidRPr="00D51403">
                <w:rPr>
                  <w:rFonts w:ascii="Times New Roman" w:eastAsiaTheme="minorEastAsia" w:hAnsi="Times New Roman" w:cs="Times New Roman"/>
                  <w:color w:val="000000"/>
                </w:rPr>
                <w:t>40</w:t>
              </w:r>
            </w:ins>
          </w:p>
        </w:tc>
        <w:tc>
          <w:tcPr>
            <w:tcW w:w="167" w:type="pct"/>
            <w:shd w:val="clear" w:color="auto" w:fill="F2F2F2" w:themeFill="background1" w:themeFillShade="F2"/>
            <w:noWrap/>
            <w:vAlign w:val="center"/>
          </w:tcPr>
          <w:p w14:paraId="106D7883" w14:textId="3CA20ECD"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6743" w:author="瑋婷 徐" w:date="2025-01-03T16:59:00Z" w16du:dateUtc="2025-01-03T08:59:00Z"/>
                <w:rFonts w:ascii="Times New Roman" w:eastAsiaTheme="minorEastAsia" w:hAnsi="Times New Roman" w:cs="Times New Roman"/>
              </w:rPr>
              <w:pPrChange w:id="26744" w:author="瑋婷 徐" w:date="2025-01-03T17:02:00Z" w16du:dateUtc="2025-01-03T09:02: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6745" w:author="瑋婷 徐" w:date="2025-01-03T17:00:00Z" w16du:dateUtc="2025-01-03T09:00:00Z">
              <w:r w:rsidRPr="00D51403">
                <w:rPr>
                  <w:rFonts w:ascii="Times New Roman" w:eastAsiaTheme="minorEastAsia" w:hAnsi="Times New Roman" w:cs="Times New Roman"/>
                  <w:color w:val="000000"/>
                </w:rPr>
                <w:t>41</w:t>
              </w:r>
            </w:ins>
          </w:p>
        </w:tc>
      </w:tr>
      <w:tr w:rsidR="003C19C7" w:rsidRPr="00D51403" w14:paraId="614AD508" w14:textId="77777777" w:rsidTr="003C19C7">
        <w:trPr>
          <w:trHeight w:val="300"/>
          <w:ins w:id="26746" w:author="瑋婷 徐" w:date="2025-01-03T17:11:00Z"/>
        </w:trPr>
        <w:tc>
          <w:tcPr>
            <w:cnfStyle w:val="001000000000" w:firstRow="0" w:lastRow="0" w:firstColumn="1" w:lastColumn="0" w:oddVBand="0" w:evenVBand="0" w:oddHBand="0" w:evenHBand="0" w:firstRowFirstColumn="0" w:firstRowLastColumn="0" w:lastRowFirstColumn="0" w:lastRowLastColumn="0"/>
            <w:tcW w:w="689" w:type="pct"/>
            <w:vAlign w:val="center"/>
          </w:tcPr>
          <w:p w14:paraId="45E748FE" w14:textId="03FC3D4D" w:rsidR="003C19C7" w:rsidRPr="00D51403" w:rsidRDefault="003C19C7" w:rsidP="003C19C7">
            <w:pPr>
              <w:spacing w:line="360" w:lineRule="auto"/>
              <w:jc w:val="both"/>
              <w:rPr>
                <w:ins w:id="26747" w:author="瑋婷 徐" w:date="2025-01-03T17:11:00Z" w16du:dateUtc="2025-01-03T09:11:00Z"/>
                <w:rFonts w:ascii="Times New Roman" w:eastAsiaTheme="minorEastAsia" w:hAnsi="Times New Roman" w:cs="Times New Roman"/>
                <w:b w:val="0"/>
                <w:bCs w:val="0"/>
                <w:color w:val="000000"/>
                <w:rPrChange w:id="26748" w:author="瑋婷 徐" w:date="2025-01-04T22:53:00Z" w16du:dateUtc="2025-01-04T14:53:00Z">
                  <w:rPr>
                    <w:ins w:id="26749" w:author="瑋婷 徐" w:date="2025-01-03T17:11:00Z" w16du:dateUtc="2025-01-03T09:11:00Z"/>
                    <w:rFonts w:ascii="Times New Roman" w:eastAsiaTheme="minorEastAsia" w:hAnsi="Times New Roman" w:cs="Times New Roman"/>
                    <w:color w:val="000000"/>
                  </w:rPr>
                </w:rPrChange>
              </w:rPr>
            </w:pPr>
            <w:ins w:id="26750" w:author="瑋婷 徐" w:date="2025-01-03T17:11:00Z" w16du:dateUtc="2025-01-03T09:11:00Z">
              <w:r w:rsidRPr="00D51403">
                <w:rPr>
                  <w:rFonts w:ascii="Times New Roman" w:eastAsiaTheme="minorEastAsia" w:hAnsi="Times New Roman" w:cs="Times New Roman" w:hint="eastAsia"/>
                  <w:b w:val="0"/>
                  <w:bCs w:val="0"/>
                  <w:color w:val="000000"/>
                  <w:rPrChange w:id="26751" w:author="瑋婷 徐" w:date="2025-01-04T22:53:00Z" w16du:dateUtc="2025-01-04T14:53:00Z">
                    <w:rPr>
                      <w:rFonts w:ascii="Times New Roman" w:eastAsiaTheme="minorEastAsia" w:hAnsi="Times New Roman" w:cs="Times New Roman" w:hint="eastAsia"/>
                      <w:color w:val="000000"/>
                    </w:rPr>
                  </w:rPrChange>
                </w:rPr>
                <w:t>家八哥</w:t>
              </w:r>
              <w:r w:rsidRPr="00D51403">
                <w:rPr>
                  <w:rFonts w:ascii="Times New Roman" w:eastAsiaTheme="minorEastAsia" w:hAnsi="Times New Roman" w:cs="Times New Roman"/>
                  <w:b w:val="0"/>
                  <w:bCs w:val="0"/>
                  <w:color w:val="000000"/>
                  <w:rPrChange w:id="26752" w:author="瑋婷 徐" w:date="2025-01-04T22:53:00Z" w16du:dateUtc="2025-01-04T14:53:00Z">
                    <w:rPr>
                      <w:rFonts w:ascii="Times New Roman" w:eastAsiaTheme="minorEastAsia" w:hAnsi="Times New Roman" w:cs="Times New Roman"/>
                      <w:color w:val="000000"/>
                    </w:rPr>
                  </w:rPrChange>
                </w:rPr>
                <w:t xml:space="preserve"> </w:t>
              </w:r>
            </w:ins>
          </w:p>
        </w:tc>
        <w:tc>
          <w:tcPr>
            <w:tcW w:w="904" w:type="pct"/>
            <w:vAlign w:val="center"/>
          </w:tcPr>
          <w:p w14:paraId="54E80CCB" w14:textId="7EC86552"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53" w:author="瑋婷 徐" w:date="2025-01-03T17:11:00Z" w16du:dateUtc="2025-01-03T09:11:00Z"/>
                <w:rFonts w:ascii="Times New Roman" w:eastAsiaTheme="minorEastAsia" w:hAnsi="Times New Roman" w:cs="Times New Roman"/>
                <w:i/>
                <w:iCs/>
                <w:color w:val="000000"/>
              </w:rPr>
            </w:pPr>
            <w:ins w:id="26754" w:author="瑋婷 徐" w:date="2025-01-03T17:11:00Z" w16du:dateUtc="2025-01-03T09:11:00Z">
              <w:r w:rsidRPr="00D51403">
                <w:rPr>
                  <w:rFonts w:ascii="Times New Roman" w:eastAsiaTheme="minorEastAsia" w:hAnsi="Times New Roman" w:cs="Times New Roman"/>
                  <w:i/>
                  <w:iCs/>
                  <w:color w:val="000000"/>
                </w:rPr>
                <w:t>Acridotheres tristis</w:t>
              </w:r>
            </w:ins>
          </w:p>
        </w:tc>
        <w:tc>
          <w:tcPr>
            <w:tcW w:w="162" w:type="pct"/>
            <w:noWrap/>
            <w:vAlign w:val="center"/>
          </w:tcPr>
          <w:p w14:paraId="653F9D63"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55" w:author="瑋婷 徐" w:date="2025-01-03T17:11:00Z" w16du:dateUtc="2025-01-03T09:11:00Z"/>
                <w:rFonts w:ascii="Times New Roman" w:eastAsiaTheme="minorEastAsia" w:hAnsi="Times New Roman" w:cs="Times New Roman"/>
                <w:i/>
                <w:iCs/>
                <w:color w:val="000000"/>
              </w:rPr>
            </w:pPr>
          </w:p>
        </w:tc>
        <w:tc>
          <w:tcPr>
            <w:tcW w:w="162" w:type="pct"/>
            <w:noWrap/>
            <w:vAlign w:val="center"/>
          </w:tcPr>
          <w:p w14:paraId="5485D068"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56" w:author="瑋婷 徐" w:date="2025-01-03T17:11:00Z" w16du:dateUtc="2025-01-03T09:11:00Z"/>
                <w:rFonts w:ascii="Times New Roman" w:eastAsiaTheme="minorEastAsia" w:hAnsi="Times New Roman" w:cs="Times New Roman"/>
              </w:rPr>
            </w:pPr>
          </w:p>
        </w:tc>
        <w:tc>
          <w:tcPr>
            <w:tcW w:w="162" w:type="pct"/>
            <w:noWrap/>
            <w:vAlign w:val="center"/>
          </w:tcPr>
          <w:p w14:paraId="2C98FFC6"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57" w:author="瑋婷 徐" w:date="2025-01-03T17:11:00Z" w16du:dateUtc="2025-01-03T09:11:00Z"/>
                <w:rFonts w:ascii="Times New Roman" w:eastAsiaTheme="minorEastAsia" w:hAnsi="Times New Roman" w:cs="Times New Roman"/>
              </w:rPr>
            </w:pPr>
          </w:p>
        </w:tc>
        <w:tc>
          <w:tcPr>
            <w:tcW w:w="162" w:type="pct"/>
            <w:noWrap/>
            <w:vAlign w:val="center"/>
          </w:tcPr>
          <w:p w14:paraId="0499082E"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58" w:author="瑋婷 徐" w:date="2025-01-03T17:11:00Z" w16du:dateUtc="2025-01-03T09:11:00Z"/>
                <w:rFonts w:ascii="Times New Roman" w:eastAsiaTheme="minorEastAsia" w:hAnsi="Times New Roman" w:cs="Times New Roman"/>
              </w:rPr>
            </w:pPr>
          </w:p>
        </w:tc>
        <w:tc>
          <w:tcPr>
            <w:tcW w:w="162" w:type="pct"/>
            <w:noWrap/>
            <w:vAlign w:val="center"/>
          </w:tcPr>
          <w:p w14:paraId="7DDB777E"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59" w:author="瑋婷 徐" w:date="2025-01-03T17:11:00Z" w16du:dateUtc="2025-01-03T09:11:00Z"/>
                <w:rFonts w:ascii="Times New Roman" w:eastAsiaTheme="minorEastAsia" w:hAnsi="Times New Roman" w:cs="Times New Roman"/>
              </w:rPr>
            </w:pPr>
          </w:p>
        </w:tc>
        <w:tc>
          <w:tcPr>
            <w:tcW w:w="162" w:type="pct"/>
            <w:noWrap/>
            <w:vAlign w:val="center"/>
          </w:tcPr>
          <w:p w14:paraId="6784121C"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60" w:author="瑋婷 徐" w:date="2025-01-03T17:11:00Z" w16du:dateUtc="2025-01-03T09:11:00Z"/>
                <w:rFonts w:ascii="Times New Roman" w:eastAsiaTheme="minorEastAsia" w:hAnsi="Times New Roman" w:cs="Times New Roman"/>
              </w:rPr>
            </w:pPr>
          </w:p>
        </w:tc>
        <w:tc>
          <w:tcPr>
            <w:tcW w:w="162" w:type="pct"/>
            <w:noWrap/>
            <w:vAlign w:val="center"/>
          </w:tcPr>
          <w:p w14:paraId="50B7A765"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61" w:author="瑋婷 徐" w:date="2025-01-03T17:11:00Z" w16du:dateUtc="2025-01-03T09:11:00Z"/>
                <w:rFonts w:ascii="Times New Roman" w:eastAsiaTheme="minorEastAsia" w:hAnsi="Times New Roman" w:cs="Times New Roman"/>
              </w:rPr>
            </w:pPr>
          </w:p>
        </w:tc>
        <w:tc>
          <w:tcPr>
            <w:tcW w:w="162" w:type="pct"/>
            <w:noWrap/>
            <w:vAlign w:val="center"/>
          </w:tcPr>
          <w:p w14:paraId="309DA4C2"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62" w:author="瑋婷 徐" w:date="2025-01-03T17:11:00Z" w16du:dateUtc="2025-01-03T09:11:00Z"/>
                <w:rFonts w:ascii="Times New Roman" w:eastAsiaTheme="minorEastAsia" w:hAnsi="Times New Roman" w:cs="Times New Roman"/>
              </w:rPr>
            </w:pPr>
          </w:p>
        </w:tc>
        <w:tc>
          <w:tcPr>
            <w:tcW w:w="162" w:type="pct"/>
            <w:noWrap/>
            <w:vAlign w:val="center"/>
          </w:tcPr>
          <w:p w14:paraId="2AC682DD"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63" w:author="瑋婷 徐" w:date="2025-01-03T17:11:00Z" w16du:dateUtc="2025-01-03T09:11:00Z"/>
                <w:rFonts w:ascii="Times New Roman" w:eastAsiaTheme="minorEastAsia" w:hAnsi="Times New Roman" w:cs="Times New Roman"/>
              </w:rPr>
            </w:pPr>
          </w:p>
        </w:tc>
        <w:tc>
          <w:tcPr>
            <w:tcW w:w="162" w:type="pct"/>
            <w:noWrap/>
            <w:vAlign w:val="center"/>
          </w:tcPr>
          <w:p w14:paraId="1C9730B4"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64" w:author="瑋婷 徐" w:date="2025-01-03T17:11:00Z" w16du:dateUtc="2025-01-03T09:11:00Z"/>
                <w:rFonts w:ascii="Times New Roman" w:eastAsiaTheme="minorEastAsia" w:hAnsi="Times New Roman" w:cs="Times New Roman"/>
              </w:rPr>
            </w:pPr>
          </w:p>
        </w:tc>
        <w:tc>
          <w:tcPr>
            <w:tcW w:w="162" w:type="pct"/>
            <w:noWrap/>
            <w:vAlign w:val="center"/>
          </w:tcPr>
          <w:p w14:paraId="6F3429C0"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65" w:author="瑋婷 徐" w:date="2025-01-03T17:11:00Z" w16du:dateUtc="2025-01-03T09:11:00Z"/>
                <w:rFonts w:ascii="Times New Roman" w:eastAsiaTheme="minorEastAsia" w:hAnsi="Times New Roman" w:cs="Times New Roman"/>
              </w:rPr>
            </w:pPr>
          </w:p>
        </w:tc>
        <w:tc>
          <w:tcPr>
            <w:tcW w:w="162" w:type="pct"/>
            <w:noWrap/>
            <w:vAlign w:val="center"/>
          </w:tcPr>
          <w:p w14:paraId="3F32AC14"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66" w:author="瑋婷 徐" w:date="2025-01-03T17:11:00Z" w16du:dateUtc="2025-01-03T09:11:00Z"/>
                <w:rFonts w:ascii="Times New Roman" w:eastAsiaTheme="minorEastAsia" w:hAnsi="Times New Roman" w:cs="Times New Roman"/>
              </w:rPr>
            </w:pPr>
          </w:p>
        </w:tc>
        <w:tc>
          <w:tcPr>
            <w:tcW w:w="162" w:type="pct"/>
            <w:noWrap/>
            <w:vAlign w:val="center"/>
          </w:tcPr>
          <w:p w14:paraId="16004286"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67" w:author="瑋婷 徐" w:date="2025-01-03T17:11:00Z" w16du:dateUtc="2025-01-03T09:11:00Z"/>
                <w:rFonts w:ascii="Times New Roman" w:eastAsiaTheme="minorEastAsia" w:hAnsi="Times New Roman" w:cs="Times New Roman"/>
              </w:rPr>
            </w:pPr>
          </w:p>
        </w:tc>
        <w:tc>
          <w:tcPr>
            <w:tcW w:w="162" w:type="pct"/>
            <w:noWrap/>
            <w:vAlign w:val="center"/>
          </w:tcPr>
          <w:p w14:paraId="2304DE8E"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68" w:author="瑋婷 徐" w:date="2025-01-03T17:11:00Z" w16du:dateUtc="2025-01-03T09:11:00Z"/>
                <w:rFonts w:ascii="Times New Roman" w:eastAsiaTheme="minorEastAsia" w:hAnsi="Times New Roman" w:cs="Times New Roman"/>
              </w:rPr>
            </w:pPr>
          </w:p>
        </w:tc>
        <w:tc>
          <w:tcPr>
            <w:tcW w:w="162" w:type="pct"/>
            <w:noWrap/>
            <w:vAlign w:val="center"/>
          </w:tcPr>
          <w:p w14:paraId="0CDAB931"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69" w:author="瑋婷 徐" w:date="2025-01-03T17:11:00Z" w16du:dateUtc="2025-01-03T09:11:00Z"/>
                <w:rFonts w:ascii="Times New Roman" w:eastAsiaTheme="minorEastAsia" w:hAnsi="Times New Roman" w:cs="Times New Roman"/>
              </w:rPr>
            </w:pPr>
          </w:p>
        </w:tc>
        <w:tc>
          <w:tcPr>
            <w:tcW w:w="162" w:type="pct"/>
            <w:noWrap/>
            <w:vAlign w:val="center"/>
          </w:tcPr>
          <w:p w14:paraId="3DFF4AD8"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70" w:author="瑋婷 徐" w:date="2025-01-03T17:11:00Z" w16du:dateUtc="2025-01-03T09:11:00Z"/>
                <w:rFonts w:ascii="Times New Roman" w:eastAsiaTheme="minorEastAsia" w:hAnsi="Times New Roman" w:cs="Times New Roman"/>
              </w:rPr>
            </w:pPr>
          </w:p>
        </w:tc>
        <w:tc>
          <w:tcPr>
            <w:tcW w:w="162" w:type="pct"/>
            <w:noWrap/>
            <w:vAlign w:val="center"/>
          </w:tcPr>
          <w:p w14:paraId="05E7033C"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71" w:author="瑋婷 徐" w:date="2025-01-03T17:11:00Z" w16du:dateUtc="2025-01-03T09:11:00Z"/>
                <w:rFonts w:ascii="Times New Roman" w:eastAsiaTheme="minorEastAsia" w:hAnsi="Times New Roman" w:cs="Times New Roman"/>
              </w:rPr>
            </w:pPr>
          </w:p>
        </w:tc>
        <w:tc>
          <w:tcPr>
            <w:tcW w:w="162" w:type="pct"/>
            <w:noWrap/>
            <w:vAlign w:val="center"/>
          </w:tcPr>
          <w:p w14:paraId="0A73C235"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72" w:author="瑋婷 徐" w:date="2025-01-03T17:11:00Z" w16du:dateUtc="2025-01-03T09:11:00Z"/>
                <w:rFonts w:ascii="Times New Roman" w:eastAsiaTheme="minorEastAsia" w:hAnsi="Times New Roman" w:cs="Times New Roman"/>
              </w:rPr>
            </w:pPr>
          </w:p>
        </w:tc>
        <w:tc>
          <w:tcPr>
            <w:tcW w:w="162" w:type="pct"/>
            <w:noWrap/>
            <w:vAlign w:val="center"/>
          </w:tcPr>
          <w:p w14:paraId="15EE2194"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73" w:author="瑋婷 徐" w:date="2025-01-03T17:11:00Z" w16du:dateUtc="2025-01-03T09:11:00Z"/>
                <w:rFonts w:ascii="Times New Roman" w:eastAsiaTheme="minorEastAsia" w:hAnsi="Times New Roman" w:cs="Times New Roman"/>
              </w:rPr>
            </w:pPr>
          </w:p>
        </w:tc>
        <w:tc>
          <w:tcPr>
            <w:tcW w:w="162" w:type="pct"/>
            <w:noWrap/>
            <w:vAlign w:val="center"/>
          </w:tcPr>
          <w:p w14:paraId="6B8AF8B0"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74" w:author="瑋婷 徐" w:date="2025-01-03T17:11:00Z" w16du:dateUtc="2025-01-03T09:11:00Z"/>
                <w:rFonts w:ascii="Times New Roman" w:eastAsiaTheme="minorEastAsia" w:hAnsi="Times New Roman" w:cs="Times New Roman"/>
              </w:rPr>
            </w:pPr>
          </w:p>
        </w:tc>
        <w:tc>
          <w:tcPr>
            <w:tcW w:w="167" w:type="pct"/>
            <w:noWrap/>
            <w:vAlign w:val="center"/>
          </w:tcPr>
          <w:p w14:paraId="4D73748B"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6775" w:author="瑋婷 徐" w:date="2025-01-03T17:11:00Z" w16du:dateUtc="2025-01-03T09:11:00Z"/>
                <w:rFonts w:ascii="Times New Roman" w:eastAsiaTheme="minorEastAsia" w:hAnsi="Times New Roman" w:cs="Times New Roman"/>
              </w:rPr>
            </w:pPr>
          </w:p>
        </w:tc>
      </w:tr>
      <w:tr w:rsidR="003C19C7" w:rsidRPr="00D51403" w14:paraId="6437AD3B" w14:textId="77777777" w:rsidTr="003C19C7">
        <w:trPr>
          <w:cnfStyle w:val="000000100000" w:firstRow="0" w:lastRow="0" w:firstColumn="0" w:lastColumn="0" w:oddVBand="0" w:evenVBand="0" w:oddHBand="1" w:evenHBand="0" w:firstRowFirstColumn="0" w:firstRowLastColumn="0" w:lastRowFirstColumn="0" w:lastRowLastColumn="0"/>
          <w:trHeight w:val="300"/>
          <w:ins w:id="26776"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F6FEC57" w14:textId="77777777" w:rsidR="003C19C7" w:rsidRPr="00D51403" w:rsidRDefault="003C19C7">
            <w:pPr>
              <w:spacing w:line="360" w:lineRule="auto"/>
              <w:jc w:val="both"/>
              <w:rPr>
                <w:ins w:id="26777" w:author="瑋婷 徐" w:date="2025-01-03T16:50:00Z" w16du:dateUtc="2025-01-03T08:50:00Z"/>
                <w:rFonts w:ascii="Times New Roman" w:eastAsiaTheme="minorEastAsia" w:hAnsi="Times New Roman" w:cs="Times New Roman"/>
                <w:b w:val="0"/>
                <w:bCs w:val="0"/>
                <w:color w:val="000000"/>
                <w:rPrChange w:id="26778" w:author="瑋婷 徐" w:date="2025-01-04T22:53:00Z" w16du:dateUtc="2025-01-04T14:53:00Z">
                  <w:rPr>
                    <w:ins w:id="26779" w:author="瑋婷 徐" w:date="2025-01-03T16:50:00Z" w16du:dateUtc="2025-01-03T08:50:00Z"/>
                    <w:rFonts w:ascii="Calibri" w:hAnsi="Calibri" w:cs="Calibri"/>
                    <w:color w:val="000000"/>
                    <w:sz w:val="22"/>
                    <w:szCs w:val="22"/>
                  </w:rPr>
                </w:rPrChange>
              </w:rPr>
              <w:pPrChange w:id="26780" w:author="瑋婷 徐" w:date="2025-01-03T16:55:00Z" w16du:dateUtc="2025-01-03T08:55:00Z">
                <w:pPr/>
              </w:pPrChange>
            </w:pPr>
            <w:ins w:id="26781" w:author="瑋婷 徐" w:date="2025-01-03T16:50:00Z" w16du:dateUtc="2025-01-03T08:50:00Z">
              <w:r w:rsidRPr="00D51403">
                <w:rPr>
                  <w:rFonts w:ascii="Times New Roman" w:eastAsiaTheme="minorEastAsia" w:hAnsi="Times New Roman" w:cs="Times New Roman" w:hint="eastAsia"/>
                  <w:b w:val="0"/>
                  <w:bCs w:val="0"/>
                  <w:color w:val="000000"/>
                  <w:rPrChange w:id="26782" w:author="瑋婷 徐" w:date="2025-01-04T22:53:00Z" w16du:dateUtc="2025-01-04T14:53:00Z">
                    <w:rPr>
                      <w:rFonts w:ascii="Calibri" w:hAnsi="Calibri" w:cs="Calibri" w:hint="eastAsia"/>
                      <w:color w:val="000000"/>
                      <w:sz w:val="22"/>
                      <w:szCs w:val="22"/>
                    </w:rPr>
                  </w:rPrChange>
                </w:rPr>
                <w:t>白尾八哥</w:t>
              </w:r>
              <w:r w:rsidRPr="00D51403">
                <w:rPr>
                  <w:rFonts w:ascii="Times New Roman" w:eastAsiaTheme="minorEastAsia" w:hAnsi="Times New Roman" w:cs="Times New Roman"/>
                  <w:b w:val="0"/>
                  <w:bCs w:val="0"/>
                  <w:color w:val="000000"/>
                  <w:rPrChange w:id="26783"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43CAA3B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784" w:author="瑋婷 徐" w:date="2025-01-03T16:50:00Z" w16du:dateUtc="2025-01-03T08:50:00Z"/>
                <w:rFonts w:ascii="Times New Roman" w:eastAsiaTheme="minorEastAsia" w:hAnsi="Times New Roman" w:cs="Times New Roman"/>
                <w:i/>
                <w:iCs/>
                <w:color w:val="000000"/>
                <w:rPrChange w:id="26785" w:author="瑋婷 徐" w:date="2025-01-04T22:53:00Z" w16du:dateUtc="2025-01-04T14:53:00Z">
                  <w:rPr>
                    <w:ins w:id="26786" w:author="瑋婷 徐" w:date="2025-01-03T16:50:00Z" w16du:dateUtc="2025-01-03T08:50:00Z"/>
                    <w:rFonts w:ascii="Calibri" w:hAnsi="Calibri" w:cs="Calibri"/>
                    <w:i/>
                    <w:iCs/>
                    <w:color w:val="000000"/>
                    <w:sz w:val="22"/>
                    <w:szCs w:val="22"/>
                  </w:rPr>
                </w:rPrChange>
              </w:rPr>
              <w:pPrChange w:id="2678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788" w:author="瑋婷 徐" w:date="2025-01-03T16:50:00Z" w16du:dateUtc="2025-01-03T08:50:00Z">
              <w:r w:rsidRPr="00D51403">
                <w:rPr>
                  <w:rFonts w:ascii="Times New Roman" w:eastAsiaTheme="minorEastAsia" w:hAnsi="Times New Roman" w:cs="Times New Roman"/>
                  <w:i/>
                  <w:iCs/>
                  <w:color w:val="000000"/>
                  <w:rPrChange w:id="26789" w:author="瑋婷 徐" w:date="2025-01-04T22:53:00Z" w16du:dateUtc="2025-01-04T14:53:00Z">
                    <w:rPr>
                      <w:rFonts w:ascii="Calibri" w:hAnsi="Calibri" w:cs="Calibri"/>
                      <w:i/>
                      <w:iCs/>
                      <w:color w:val="000000"/>
                      <w:sz w:val="22"/>
                      <w:szCs w:val="22"/>
                    </w:rPr>
                  </w:rPrChange>
                </w:rPr>
                <w:t>Acridotheres javanicus</w:t>
              </w:r>
            </w:ins>
          </w:p>
        </w:tc>
        <w:tc>
          <w:tcPr>
            <w:tcW w:w="162" w:type="pct"/>
            <w:noWrap/>
            <w:vAlign w:val="center"/>
            <w:hideMark/>
          </w:tcPr>
          <w:p w14:paraId="4FF782B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790" w:author="瑋婷 徐" w:date="2025-01-03T16:50:00Z" w16du:dateUtc="2025-01-03T08:50:00Z"/>
                <w:rFonts w:ascii="Times New Roman" w:eastAsiaTheme="minorEastAsia" w:hAnsi="Times New Roman" w:cs="Times New Roman"/>
                <w:i/>
                <w:iCs/>
                <w:color w:val="000000"/>
                <w:rPrChange w:id="26791" w:author="瑋婷 徐" w:date="2025-01-04T22:53:00Z" w16du:dateUtc="2025-01-04T14:53:00Z">
                  <w:rPr>
                    <w:ins w:id="26792" w:author="瑋婷 徐" w:date="2025-01-03T16:50:00Z" w16du:dateUtc="2025-01-03T08:50:00Z"/>
                    <w:rFonts w:ascii="Calibri" w:hAnsi="Calibri" w:cs="Calibri"/>
                    <w:i/>
                    <w:iCs/>
                    <w:color w:val="000000"/>
                    <w:sz w:val="22"/>
                    <w:szCs w:val="22"/>
                  </w:rPr>
                </w:rPrChange>
              </w:rPr>
              <w:pPrChange w:id="267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55E7B26"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794" w:author="瑋婷 徐" w:date="2025-01-03T16:50:00Z" w16du:dateUtc="2025-01-03T08:50:00Z"/>
                <w:rFonts w:ascii="Times New Roman" w:eastAsiaTheme="minorEastAsia" w:hAnsi="Times New Roman" w:cs="Times New Roman"/>
                <w:rPrChange w:id="26795" w:author="瑋婷 徐" w:date="2025-01-04T22:53:00Z" w16du:dateUtc="2025-01-04T14:53:00Z">
                  <w:rPr>
                    <w:ins w:id="26796" w:author="瑋婷 徐" w:date="2025-01-03T16:50:00Z" w16du:dateUtc="2025-01-03T08:50:00Z"/>
                    <w:rFonts w:ascii="Times New Roman" w:eastAsia="Times New Roman" w:hAnsi="Times New Roman" w:cs="Times New Roman"/>
                    <w:sz w:val="20"/>
                    <w:szCs w:val="20"/>
                  </w:rPr>
                </w:rPrChange>
              </w:rPr>
              <w:pPrChange w:id="2679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4A7446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798" w:author="瑋婷 徐" w:date="2025-01-03T16:50:00Z" w16du:dateUtc="2025-01-03T08:50:00Z"/>
                <w:rFonts w:ascii="Times New Roman" w:eastAsiaTheme="minorEastAsia" w:hAnsi="Times New Roman" w:cs="Times New Roman"/>
                <w:rPrChange w:id="26799" w:author="瑋婷 徐" w:date="2025-01-04T22:53:00Z" w16du:dateUtc="2025-01-04T14:53:00Z">
                  <w:rPr>
                    <w:ins w:id="26800" w:author="瑋婷 徐" w:date="2025-01-03T16:50:00Z" w16du:dateUtc="2025-01-03T08:50:00Z"/>
                    <w:rFonts w:ascii="Times New Roman" w:eastAsia="Times New Roman" w:hAnsi="Times New Roman" w:cs="Times New Roman"/>
                    <w:sz w:val="20"/>
                    <w:szCs w:val="20"/>
                  </w:rPr>
                </w:rPrChange>
              </w:rPr>
              <w:pPrChange w:id="268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FF74CC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802" w:author="瑋婷 徐" w:date="2025-01-03T16:50:00Z" w16du:dateUtc="2025-01-03T08:50:00Z"/>
                <w:rFonts w:ascii="Times New Roman" w:eastAsiaTheme="minorEastAsia" w:hAnsi="Times New Roman" w:cs="Times New Roman"/>
                <w:rPrChange w:id="26803" w:author="瑋婷 徐" w:date="2025-01-04T22:53:00Z" w16du:dateUtc="2025-01-04T14:53:00Z">
                  <w:rPr>
                    <w:ins w:id="26804" w:author="瑋婷 徐" w:date="2025-01-03T16:50:00Z" w16du:dateUtc="2025-01-03T08:50:00Z"/>
                    <w:rFonts w:ascii="Times New Roman" w:eastAsia="Times New Roman" w:hAnsi="Times New Roman" w:cs="Times New Roman"/>
                    <w:sz w:val="20"/>
                    <w:szCs w:val="20"/>
                  </w:rPr>
                </w:rPrChange>
              </w:rPr>
              <w:pPrChange w:id="2680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D4A2F36"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806" w:author="瑋婷 徐" w:date="2025-01-03T16:50:00Z" w16du:dateUtc="2025-01-03T08:50:00Z"/>
                <w:rFonts w:ascii="Times New Roman" w:eastAsiaTheme="minorEastAsia" w:hAnsi="Times New Roman" w:cs="Times New Roman"/>
                <w:rPrChange w:id="26807" w:author="瑋婷 徐" w:date="2025-01-04T22:53:00Z" w16du:dateUtc="2025-01-04T14:53:00Z">
                  <w:rPr>
                    <w:ins w:id="26808" w:author="瑋婷 徐" w:date="2025-01-03T16:50:00Z" w16du:dateUtc="2025-01-03T08:50:00Z"/>
                    <w:rFonts w:ascii="Times New Roman" w:eastAsia="Times New Roman" w:hAnsi="Times New Roman" w:cs="Times New Roman"/>
                    <w:sz w:val="20"/>
                    <w:szCs w:val="20"/>
                  </w:rPr>
                </w:rPrChange>
              </w:rPr>
              <w:pPrChange w:id="268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2020330"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810" w:author="瑋婷 徐" w:date="2025-01-03T16:50:00Z" w16du:dateUtc="2025-01-03T08:50:00Z"/>
                <w:rFonts w:ascii="Times New Roman" w:eastAsiaTheme="minorEastAsia" w:hAnsi="Times New Roman" w:cs="Times New Roman"/>
                <w:rPrChange w:id="26811" w:author="瑋婷 徐" w:date="2025-01-04T22:53:00Z" w16du:dateUtc="2025-01-04T14:53:00Z">
                  <w:rPr>
                    <w:ins w:id="26812" w:author="瑋婷 徐" w:date="2025-01-03T16:50:00Z" w16du:dateUtc="2025-01-03T08:50:00Z"/>
                    <w:rFonts w:ascii="Times New Roman" w:eastAsia="Times New Roman" w:hAnsi="Times New Roman" w:cs="Times New Roman"/>
                    <w:sz w:val="20"/>
                    <w:szCs w:val="20"/>
                  </w:rPr>
                </w:rPrChange>
              </w:rPr>
              <w:pPrChange w:id="268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240F060"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814" w:author="瑋婷 徐" w:date="2025-01-03T16:50:00Z" w16du:dateUtc="2025-01-03T08:50:00Z"/>
                <w:rFonts w:ascii="Times New Roman" w:eastAsiaTheme="minorEastAsia" w:hAnsi="Times New Roman" w:cs="Times New Roman"/>
                <w:rPrChange w:id="26815" w:author="瑋婷 徐" w:date="2025-01-04T22:53:00Z" w16du:dateUtc="2025-01-04T14:53:00Z">
                  <w:rPr>
                    <w:ins w:id="26816" w:author="瑋婷 徐" w:date="2025-01-03T16:50:00Z" w16du:dateUtc="2025-01-03T08:50:00Z"/>
                    <w:rFonts w:ascii="Times New Roman" w:eastAsia="Times New Roman" w:hAnsi="Times New Roman" w:cs="Times New Roman"/>
                    <w:sz w:val="20"/>
                    <w:szCs w:val="20"/>
                  </w:rPr>
                </w:rPrChange>
              </w:rPr>
              <w:pPrChange w:id="2681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0526599"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818" w:author="瑋婷 徐" w:date="2025-01-03T16:50:00Z" w16du:dateUtc="2025-01-03T08:50:00Z"/>
                <w:rFonts w:ascii="Times New Roman" w:eastAsiaTheme="minorEastAsia" w:hAnsi="Times New Roman" w:cs="Times New Roman"/>
                <w:rPrChange w:id="26819" w:author="瑋婷 徐" w:date="2025-01-04T22:53:00Z" w16du:dateUtc="2025-01-04T14:53:00Z">
                  <w:rPr>
                    <w:ins w:id="26820" w:author="瑋婷 徐" w:date="2025-01-03T16:50:00Z" w16du:dateUtc="2025-01-03T08:50:00Z"/>
                    <w:rFonts w:ascii="Times New Roman" w:eastAsia="Times New Roman" w:hAnsi="Times New Roman" w:cs="Times New Roman"/>
                    <w:sz w:val="20"/>
                    <w:szCs w:val="20"/>
                  </w:rPr>
                </w:rPrChange>
              </w:rPr>
              <w:pPrChange w:id="268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4107D70"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822" w:author="瑋婷 徐" w:date="2025-01-03T16:50:00Z" w16du:dateUtc="2025-01-03T08:50:00Z"/>
                <w:rFonts w:ascii="Times New Roman" w:eastAsiaTheme="minorEastAsia" w:hAnsi="Times New Roman" w:cs="Times New Roman"/>
                <w:rPrChange w:id="26823" w:author="瑋婷 徐" w:date="2025-01-04T22:53:00Z" w16du:dateUtc="2025-01-04T14:53:00Z">
                  <w:rPr>
                    <w:ins w:id="26824" w:author="瑋婷 徐" w:date="2025-01-03T16:50:00Z" w16du:dateUtc="2025-01-03T08:50:00Z"/>
                    <w:rFonts w:ascii="Times New Roman" w:eastAsia="Times New Roman" w:hAnsi="Times New Roman" w:cs="Times New Roman"/>
                    <w:sz w:val="20"/>
                    <w:szCs w:val="20"/>
                  </w:rPr>
                </w:rPrChange>
              </w:rPr>
              <w:pPrChange w:id="268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7A9303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826" w:author="瑋婷 徐" w:date="2025-01-03T16:50:00Z" w16du:dateUtc="2025-01-03T08:50:00Z"/>
                <w:rFonts w:ascii="Times New Roman" w:eastAsiaTheme="minorEastAsia" w:hAnsi="Times New Roman" w:cs="Times New Roman"/>
                <w:rPrChange w:id="26827" w:author="瑋婷 徐" w:date="2025-01-04T22:53:00Z" w16du:dateUtc="2025-01-04T14:53:00Z">
                  <w:rPr>
                    <w:ins w:id="26828" w:author="瑋婷 徐" w:date="2025-01-03T16:50:00Z" w16du:dateUtc="2025-01-03T08:50:00Z"/>
                    <w:rFonts w:ascii="Times New Roman" w:eastAsia="Times New Roman" w:hAnsi="Times New Roman" w:cs="Times New Roman"/>
                    <w:sz w:val="20"/>
                    <w:szCs w:val="20"/>
                  </w:rPr>
                </w:rPrChange>
              </w:rPr>
              <w:pPrChange w:id="268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0AC8C5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830" w:author="瑋婷 徐" w:date="2025-01-03T16:50:00Z" w16du:dateUtc="2025-01-03T08:50:00Z"/>
                <w:rFonts w:ascii="Times New Roman" w:eastAsiaTheme="minorEastAsia" w:hAnsi="Times New Roman" w:cs="Times New Roman"/>
                <w:rPrChange w:id="26831" w:author="瑋婷 徐" w:date="2025-01-04T22:53:00Z" w16du:dateUtc="2025-01-04T14:53:00Z">
                  <w:rPr>
                    <w:ins w:id="26832" w:author="瑋婷 徐" w:date="2025-01-03T16:50:00Z" w16du:dateUtc="2025-01-03T08:50:00Z"/>
                    <w:rFonts w:ascii="Times New Roman" w:eastAsia="Times New Roman" w:hAnsi="Times New Roman" w:cs="Times New Roman"/>
                    <w:sz w:val="20"/>
                    <w:szCs w:val="20"/>
                  </w:rPr>
                </w:rPrChange>
              </w:rPr>
              <w:pPrChange w:id="2683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690F34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834" w:author="瑋婷 徐" w:date="2025-01-03T16:50:00Z" w16du:dateUtc="2025-01-03T08:50:00Z"/>
                <w:rFonts w:ascii="Times New Roman" w:eastAsiaTheme="minorEastAsia" w:hAnsi="Times New Roman" w:cs="Times New Roman"/>
                <w:rPrChange w:id="26835" w:author="瑋婷 徐" w:date="2025-01-04T22:53:00Z" w16du:dateUtc="2025-01-04T14:53:00Z">
                  <w:rPr>
                    <w:ins w:id="26836" w:author="瑋婷 徐" w:date="2025-01-03T16:50:00Z" w16du:dateUtc="2025-01-03T08:50:00Z"/>
                    <w:rFonts w:ascii="Times New Roman" w:eastAsia="Times New Roman" w:hAnsi="Times New Roman" w:cs="Times New Roman"/>
                    <w:sz w:val="20"/>
                    <w:szCs w:val="20"/>
                  </w:rPr>
                </w:rPrChange>
              </w:rPr>
              <w:pPrChange w:id="2683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1D2709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838" w:author="瑋婷 徐" w:date="2025-01-03T16:50:00Z" w16du:dateUtc="2025-01-03T08:50:00Z"/>
                <w:rFonts w:ascii="Times New Roman" w:eastAsiaTheme="minorEastAsia" w:hAnsi="Times New Roman" w:cs="Times New Roman"/>
                <w:rPrChange w:id="26839" w:author="瑋婷 徐" w:date="2025-01-04T22:53:00Z" w16du:dateUtc="2025-01-04T14:53:00Z">
                  <w:rPr>
                    <w:ins w:id="26840" w:author="瑋婷 徐" w:date="2025-01-03T16:50:00Z" w16du:dateUtc="2025-01-03T08:50:00Z"/>
                    <w:rFonts w:ascii="Times New Roman" w:eastAsia="Times New Roman" w:hAnsi="Times New Roman" w:cs="Times New Roman"/>
                    <w:sz w:val="20"/>
                    <w:szCs w:val="20"/>
                  </w:rPr>
                </w:rPrChange>
              </w:rPr>
              <w:pPrChange w:id="268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13643B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842" w:author="瑋婷 徐" w:date="2025-01-03T16:50:00Z" w16du:dateUtc="2025-01-03T08:50:00Z"/>
                <w:rFonts w:ascii="Times New Roman" w:eastAsiaTheme="minorEastAsia" w:hAnsi="Times New Roman" w:cs="Times New Roman"/>
                <w:rPrChange w:id="26843" w:author="瑋婷 徐" w:date="2025-01-04T22:53:00Z" w16du:dateUtc="2025-01-04T14:53:00Z">
                  <w:rPr>
                    <w:ins w:id="26844" w:author="瑋婷 徐" w:date="2025-01-03T16:50:00Z" w16du:dateUtc="2025-01-03T08:50:00Z"/>
                    <w:rFonts w:ascii="Times New Roman" w:eastAsia="Times New Roman" w:hAnsi="Times New Roman" w:cs="Times New Roman"/>
                    <w:sz w:val="20"/>
                    <w:szCs w:val="20"/>
                  </w:rPr>
                </w:rPrChange>
              </w:rPr>
              <w:pPrChange w:id="2684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9D0D525"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846" w:author="瑋婷 徐" w:date="2025-01-03T16:50:00Z" w16du:dateUtc="2025-01-03T08:50:00Z"/>
                <w:rFonts w:ascii="Times New Roman" w:eastAsiaTheme="minorEastAsia" w:hAnsi="Times New Roman" w:cs="Times New Roman"/>
                <w:rPrChange w:id="26847" w:author="瑋婷 徐" w:date="2025-01-04T22:53:00Z" w16du:dateUtc="2025-01-04T14:53:00Z">
                  <w:rPr>
                    <w:ins w:id="26848" w:author="瑋婷 徐" w:date="2025-01-03T16:50:00Z" w16du:dateUtc="2025-01-03T08:50:00Z"/>
                    <w:rFonts w:ascii="Times New Roman" w:eastAsia="Times New Roman" w:hAnsi="Times New Roman" w:cs="Times New Roman"/>
                    <w:sz w:val="20"/>
                    <w:szCs w:val="20"/>
                  </w:rPr>
                </w:rPrChange>
              </w:rPr>
              <w:pPrChange w:id="2684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B8DA41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850" w:author="瑋婷 徐" w:date="2025-01-03T16:50:00Z" w16du:dateUtc="2025-01-03T08:50:00Z"/>
                <w:rFonts w:ascii="Times New Roman" w:eastAsiaTheme="minorEastAsia" w:hAnsi="Times New Roman" w:cs="Times New Roman"/>
                <w:rPrChange w:id="26851" w:author="瑋婷 徐" w:date="2025-01-04T22:53:00Z" w16du:dateUtc="2025-01-04T14:53:00Z">
                  <w:rPr>
                    <w:ins w:id="26852" w:author="瑋婷 徐" w:date="2025-01-03T16:50:00Z" w16du:dateUtc="2025-01-03T08:50:00Z"/>
                    <w:rFonts w:ascii="Times New Roman" w:eastAsia="Times New Roman" w:hAnsi="Times New Roman" w:cs="Times New Roman"/>
                    <w:sz w:val="20"/>
                    <w:szCs w:val="20"/>
                  </w:rPr>
                </w:rPrChange>
              </w:rPr>
              <w:pPrChange w:id="2685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3DDC4C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854" w:author="瑋婷 徐" w:date="2025-01-03T16:50:00Z" w16du:dateUtc="2025-01-03T08:50:00Z"/>
                <w:rFonts w:ascii="Times New Roman" w:eastAsiaTheme="minorEastAsia" w:hAnsi="Times New Roman" w:cs="Times New Roman"/>
                <w:rPrChange w:id="26855" w:author="瑋婷 徐" w:date="2025-01-04T22:53:00Z" w16du:dateUtc="2025-01-04T14:53:00Z">
                  <w:rPr>
                    <w:ins w:id="26856" w:author="瑋婷 徐" w:date="2025-01-03T16:50:00Z" w16du:dateUtc="2025-01-03T08:50:00Z"/>
                    <w:rFonts w:ascii="Times New Roman" w:eastAsia="Times New Roman" w:hAnsi="Times New Roman" w:cs="Times New Roman"/>
                    <w:sz w:val="20"/>
                    <w:szCs w:val="20"/>
                  </w:rPr>
                </w:rPrChange>
              </w:rPr>
              <w:pPrChange w:id="2685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DD3C543"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858" w:author="瑋婷 徐" w:date="2025-01-03T16:50:00Z" w16du:dateUtc="2025-01-03T08:50:00Z"/>
                <w:rFonts w:ascii="Times New Roman" w:eastAsiaTheme="minorEastAsia" w:hAnsi="Times New Roman" w:cs="Times New Roman"/>
                <w:rPrChange w:id="26859" w:author="瑋婷 徐" w:date="2025-01-04T22:53:00Z" w16du:dateUtc="2025-01-04T14:53:00Z">
                  <w:rPr>
                    <w:ins w:id="26860" w:author="瑋婷 徐" w:date="2025-01-03T16:50:00Z" w16du:dateUtc="2025-01-03T08:50:00Z"/>
                    <w:rFonts w:ascii="Times New Roman" w:eastAsia="Times New Roman" w:hAnsi="Times New Roman" w:cs="Times New Roman"/>
                    <w:sz w:val="20"/>
                    <w:szCs w:val="20"/>
                  </w:rPr>
                </w:rPrChange>
              </w:rPr>
              <w:pPrChange w:id="268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0437E8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862" w:author="瑋婷 徐" w:date="2025-01-03T16:50:00Z" w16du:dateUtc="2025-01-03T08:50:00Z"/>
                <w:rFonts w:ascii="Times New Roman" w:eastAsiaTheme="minorEastAsia" w:hAnsi="Times New Roman" w:cs="Times New Roman"/>
                <w:rPrChange w:id="26863" w:author="瑋婷 徐" w:date="2025-01-04T22:53:00Z" w16du:dateUtc="2025-01-04T14:53:00Z">
                  <w:rPr>
                    <w:ins w:id="26864" w:author="瑋婷 徐" w:date="2025-01-03T16:50:00Z" w16du:dateUtc="2025-01-03T08:50:00Z"/>
                    <w:rFonts w:ascii="Times New Roman" w:eastAsia="Times New Roman" w:hAnsi="Times New Roman" w:cs="Times New Roman"/>
                    <w:sz w:val="20"/>
                    <w:szCs w:val="20"/>
                  </w:rPr>
                </w:rPrChange>
              </w:rPr>
              <w:pPrChange w:id="2686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85A873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866" w:author="瑋婷 徐" w:date="2025-01-03T16:50:00Z" w16du:dateUtc="2025-01-03T08:50:00Z"/>
                <w:rFonts w:ascii="Times New Roman" w:eastAsiaTheme="minorEastAsia" w:hAnsi="Times New Roman" w:cs="Times New Roman"/>
                <w:rPrChange w:id="26867" w:author="瑋婷 徐" w:date="2025-01-04T22:53:00Z" w16du:dateUtc="2025-01-04T14:53:00Z">
                  <w:rPr>
                    <w:ins w:id="26868" w:author="瑋婷 徐" w:date="2025-01-03T16:50:00Z" w16du:dateUtc="2025-01-03T08:50:00Z"/>
                    <w:rFonts w:ascii="Times New Roman" w:eastAsia="Times New Roman" w:hAnsi="Times New Roman" w:cs="Times New Roman"/>
                    <w:sz w:val="20"/>
                    <w:szCs w:val="20"/>
                  </w:rPr>
                </w:rPrChange>
              </w:rPr>
              <w:pPrChange w:id="2686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0402385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870" w:author="瑋婷 徐" w:date="2025-01-03T16:50:00Z" w16du:dateUtc="2025-01-03T08:50:00Z"/>
                <w:rFonts w:ascii="Times New Roman" w:eastAsiaTheme="minorEastAsia" w:hAnsi="Times New Roman" w:cs="Times New Roman"/>
                <w:rPrChange w:id="26871" w:author="瑋婷 徐" w:date="2025-01-04T22:53:00Z" w16du:dateUtc="2025-01-04T14:53:00Z">
                  <w:rPr>
                    <w:ins w:id="26872" w:author="瑋婷 徐" w:date="2025-01-03T16:50:00Z" w16du:dateUtc="2025-01-03T08:50:00Z"/>
                    <w:rFonts w:ascii="Times New Roman" w:eastAsia="Times New Roman" w:hAnsi="Times New Roman" w:cs="Times New Roman"/>
                    <w:sz w:val="20"/>
                    <w:szCs w:val="20"/>
                  </w:rPr>
                </w:rPrChange>
              </w:rPr>
              <w:pPrChange w:id="268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D51403" w14:paraId="3F1BDAD4" w14:textId="77777777" w:rsidTr="003C19C7">
        <w:trPr>
          <w:trHeight w:val="300"/>
          <w:ins w:id="26874"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6FD8B8C" w14:textId="77777777" w:rsidR="003C19C7" w:rsidRPr="00D51403" w:rsidRDefault="003C19C7">
            <w:pPr>
              <w:spacing w:line="360" w:lineRule="auto"/>
              <w:jc w:val="both"/>
              <w:rPr>
                <w:ins w:id="26875" w:author="瑋婷 徐" w:date="2025-01-03T16:50:00Z" w16du:dateUtc="2025-01-03T08:50:00Z"/>
                <w:rFonts w:ascii="Times New Roman" w:eastAsiaTheme="minorEastAsia" w:hAnsi="Times New Roman" w:cs="Times New Roman"/>
                <w:b w:val="0"/>
                <w:bCs w:val="0"/>
                <w:color w:val="000000"/>
                <w:rPrChange w:id="26876" w:author="瑋婷 徐" w:date="2025-01-04T22:53:00Z" w16du:dateUtc="2025-01-04T14:53:00Z">
                  <w:rPr>
                    <w:ins w:id="26877" w:author="瑋婷 徐" w:date="2025-01-03T16:50:00Z" w16du:dateUtc="2025-01-03T08:50:00Z"/>
                    <w:rFonts w:ascii="Calibri" w:hAnsi="Calibri" w:cs="Calibri"/>
                    <w:color w:val="000000"/>
                    <w:sz w:val="22"/>
                    <w:szCs w:val="22"/>
                  </w:rPr>
                </w:rPrChange>
              </w:rPr>
              <w:pPrChange w:id="26878" w:author="瑋婷 徐" w:date="2025-01-03T16:55:00Z" w16du:dateUtc="2025-01-03T08:55:00Z">
                <w:pPr/>
              </w:pPrChange>
            </w:pPr>
            <w:ins w:id="26879" w:author="瑋婷 徐" w:date="2025-01-03T16:50:00Z" w16du:dateUtc="2025-01-03T08:50:00Z">
              <w:r w:rsidRPr="00D51403">
                <w:rPr>
                  <w:rFonts w:ascii="Times New Roman" w:eastAsiaTheme="minorEastAsia" w:hAnsi="Times New Roman" w:cs="Times New Roman" w:hint="eastAsia"/>
                  <w:b w:val="0"/>
                  <w:bCs w:val="0"/>
                  <w:color w:val="000000"/>
                  <w:rPrChange w:id="26880" w:author="瑋婷 徐" w:date="2025-01-04T22:53:00Z" w16du:dateUtc="2025-01-04T14:53:00Z">
                    <w:rPr>
                      <w:rFonts w:ascii="Calibri" w:hAnsi="Calibri" w:cs="Calibri" w:hint="eastAsia"/>
                      <w:color w:val="000000"/>
                      <w:sz w:val="22"/>
                      <w:szCs w:val="22"/>
                    </w:rPr>
                  </w:rPrChange>
                </w:rPr>
                <w:t>白頭鶇</w:t>
              </w:r>
              <w:r w:rsidRPr="00D51403">
                <w:rPr>
                  <w:rFonts w:ascii="Times New Roman" w:eastAsiaTheme="minorEastAsia" w:hAnsi="Times New Roman" w:cs="Times New Roman"/>
                  <w:b w:val="0"/>
                  <w:bCs w:val="0"/>
                  <w:color w:val="000000"/>
                  <w:rPrChange w:id="26881" w:author="瑋婷 徐" w:date="2025-01-04T22:53:00Z" w16du:dateUtc="2025-01-04T14:53:00Z">
                    <w:rPr>
                      <w:rFonts w:ascii="Calibri" w:hAnsi="Calibri" w:cs="Calibri"/>
                      <w:color w:val="000000"/>
                      <w:sz w:val="22"/>
                      <w:szCs w:val="22"/>
                    </w:rPr>
                  </w:rPrChange>
                </w:rPr>
                <w:t xml:space="preserve"> </w:t>
              </w:r>
              <w:r w:rsidRPr="00D51403">
                <w:rPr>
                  <w:b w:val="0"/>
                  <w:bCs w:val="0"/>
                  <w:color w:val="000000"/>
                  <w:rPrChange w:id="26882"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6883" w:author="瑋婷 徐" w:date="2025-01-04T22:53:00Z" w16du:dateUtc="2025-01-04T14:53:00Z">
                    <w:rPr>
                      <w:rFonts w:ascii="Calibri" w:hAnsi="Calibri" w:cs="Calibri"/>
                      <w:color w:val="000000"/>
                      <w:sz w:val="22"/>
                      <w:szCs w:val="22"/>
                    </w:rPr>
                  </w:rPrChange>
                </w:rPr>
                <w:t xml:space="preserve"> II</w:t>
              </w:r>
            </w:ins>
          </w:p>
        </w:tc>
        <w:tc>
          <w:tcPr>
            <w:tcW w:w="904" w:type="pct"/>
            <w:vAlign w:val="center"/>
            <w:hideMark/>
          </w:tcPr>
          <w:p w14:paraId="07DF4EE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884" w:author="瑋婷 徐" w:date="2025-01-03T16:50:00Z" w16du:dateUtc="2025-01-03T08:50:00Z"/>
                <w:rFonts w:ascii="Times New Roman" w:eastAsiaTheme="minorEastAsia" w:hAnsi="Times New Roman" w:cs="Times New Roman"/>
                <w:i/>
                <w:iCs/>
                <w:color w:val="000000"/>
                <w:rPrChange w:id="26885" w:author="瑋婷 徐" w:date="2025-01-04T22:53:00Z" w16du:dateUtc="2025-01-04T14:53:00Z">
                  <w:rPr>
                    <w:ins w:id="26886" w:author="瑋婷 徐" w:date="2025-01-03T16:50:00Z" w16du:dateUtc="2025-01-03T08:50:00Z"/>
                    <w:rFonts w:ascii="Calibri" w:hAnsi="Calibri" w:cs="Calibri"/>
                    <w:i/>
                    <w:iCs/>
                    <w:color w:val="000000"/>
                    <w:sz w:val="22"/>
                    <w:szCs w:val="22"/>
                  </w:rPr>
                </w:rPrChange>
              </w:rPr>
              <w:pPrChange w:id="268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888" w:author="瑋婷 徐" w:date="2025-01-03T16:50:00Z" w16du:dateUtc="2025-01-03T08:50:00Z">
              <w:r w:rsidRPr="00D51403">
                <w:rPr>
                  <w:rFonts w:ascii="Times New Roman" w:eastAsiaTheme="minorEastAsia" w:hAnsi="Times New Roman" w:cs="Times New Roman"/>
                  <w:i/>
                  <w:iCs/>
                  <w:color w:val="000000"/>
                  <w:rPrChange w:id="26889" w:author="瑋婷 徐" w:date="2025-01-04T22:53:00Z" w16du:dateUtc="2025-01-04T14:53:00Z">
                    <w:rPr>
                      <w:rFonts w:ascii="Calibri" w:hAnsi="Calibri" w:cs="Calibri"/>
                      <w:i/>
                      <w:iCs/>
                      <w:color w:val="000000"/>
                      <w:sz w:val="22"/>
                      <w:szCs w:val="22"/>
                    </w:rPr>
                  </w:rPrChange>
                </w:rPr>
                <w:t>Turdus niveiceps</w:t>
              </w:r>
            </w:ins>
          </w:p>
        </w:tc>
        <w:tc>
          <w:tcPr>
            <w:tcW w:w="162" w:type="pct"/>
            <w:noWrap/>
            <w:vAlign w:val="center"/>
            <w:hideMark/>
          </w:tcPr>
          <w:p w14:paraId="1CE2D3FA"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890" w:author="瑋婷 徐" w:date="2025-01-03T16:50:00Z" w16du:dateUtc="2025-01-03T08:50:00Z"/>
                <w:rFonts w:ascii="Times New Roman" w:eastAsiaTheme="minorEastAsia" w:hAnsi="Times New Roman" w:cs="Times New Roman"/>
                <w:i/>
                <w:iCs/>
                <w:color w:val="000000"/>
                <w:rPrChange w:id="26891" w:author="瑋婷 徐" w:date="2025-01-04T22:53:00Z" w16du:dateUtc="2025-01-04T14:53:00Z">
                  <w:rPr>
                    <w:ins w:id="26892" w:author="瑋婷 徐" w:date="2025-01-03T16:50:00Z" w16du:dateUtc="2025-01-03T08:50:00Z"/>
                    <w:rFonts w:ascii="Calibri" w:hAnsi="Calibri" w:cs="Calibri"/>
                    <w:i/>
                    <w:iCs/>
                    <w:color w:val="000000"/>
                    <w:sz w:val="22"/>
                    <w:szCs w:val="22"/>
                  </w:rPr>
                </w:rPrChange>
              </w:rPr>
              <w:pPrChange w:id="268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4EAF26A"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894" w:author="瑋婷 徐" w:date="2025-01-03T16:50:00Z" w16du:dateUtc="2025-01-03T08:50:00Z"/>
                <w:rFonts w:ascii="Times New Roman" w:eastAsiaTheme="minorEastAsia" w:hAnsi="Times New Roman" w:cs="Times New Roman"/>
                <w:rPrChange w:id="26895" w:author="瑋婷 徐" w:date="2025-01-04T22:53:00Z" w16du:dateUtc="2025-01-04T14:53:00Z">
                  <w:rPr>
                    <w:ins w:id="26896" w:author="瑋婷 徐" w:date="2025-01-03T16:50:00Z" w16du:dateUtc="2025-01-03T08:50:00Z"/>
                    <w:rFonts w:ascii="Times New Roman" w:eastAsia="Times New Roman" w:hAnsi="Times New Roman" w:cs="Times New Roman"/>
                    <w:sz w:val="20"/>
                    <w:szCs w:val="20"/>
                  </w:rPr>
                </w:rPrChange>
              </w:rPr>
              <w:pPrChange w:id="268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462A920"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898" w:author="瑋婷 徐" w:date="2025-01-03T16:50:00Z" w16du:dateUtc="2025-01-03T08:50:00Z"/>
                <w:rFonts w:ascii="Times New Roman" w:eastAsiaTheme="minorEastAsia" w:hAnsi="Times New Roman" w:cs="Times New Roman"/>
                <w:rPrChange w:id="26899" w:author="瑋婷 徐" w:date="2025-01-04T22:53:00Z" w16du:dateUtc="2025-01-04T14:53:00Z">
                  <w:rPr>
                    <w:ins w:id="26900" w:author="瑋婷 徐" w:date="2025-01-03T16:50:00Z" w16du:dateUtc="2025-01-03T08:50:00Z"/>
                    <w:rFonts w:ascii="Times New Roman" w:eastAsia="Times New Roman" w:hAnsi="Times New Roman" w:cs="Times New Roman"/>
                    <w:sz w:val="20"/>
                    <w:szCs w:val="20"/>
                  </w:rPr>
                </w:rPrChange>
              </w:rPr>
              <w:pPrChange w:id="269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7FED13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902" w:author="瑋婷 徐" w:date="2025-01-03T16:50:00Z" w16du:dateUtc="2025-01-03T08:50:00Z"/>
                <w:rFonts w:ascii="Times New Roman" w:eastAsiaTheme="minorEastAsia" w:hAnsi="Times New Roman" w:cs="Times New Roman"/>
                <w:rPrChange w:id="26903" w:author="瑋婷 徐" w:date="2025-01-04T22:53:00Z" w16du:dateUtc="2025-01-04T14:53:00Z">
                  <w:rPr>
                    <w:ins w:id="26904" w:author="瑋婷 徐" w:date="2025-01-03T16:50:00Z" w16du:dateUtc="2025-01-03T08:50:00Z"/>
                    <w:rFonts w:ascii="Times New Roman" w:eastAsia="Times New Roman" w:hAnsi="Times New Roman" w:cs="Times New Roman"/>
                    <w:sz w:val="20"/>
                    <w:szCs w:val="20"/>
                  </w:rPr>
                </w:rPrChange>
              </w:rPr>
              <w:pPrChange w:id="269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5AD2BB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906" w:author="瑋婷 徐" w:date="2025-01-03T16:50:00Z" w16du:dateUtc="2025-01-03T08:50:00Z"/>
                <w:rFonts w:ascii="Times New Roman" w:eastAsiaTheme="minorEastAsia" w:hAnsi="Times New Roman" w:cs="Times New Roman"/>
                <w:rPrChange w:id="26907" w:author="瑋婷 徐" w:date="2025-01-04T22:53:00Z" w16du:dateUtc="2025-01-04T14:53:00Z">
                  <w:rPr>
                    <w:ins w:id="26908" w:author="瑋婷 徐" w:date="2025-01-03T16:50:00Z" w16du:dateUtc="2025-01-03T08:50:00Z"/>
                    <w:rFonts w:ascii="Times New Roman" w:eastAsia="Times New Roman" w:hAnsi="Times New Roman" w:cs="Times New Roman"/>
                    <w:sz w:val="20"/>
                    <w:szCs w:val="20"/>
                  </w:rPr>
                </w:rPrChange>
              </w:rPr>
              <w:pPrChange w:id="269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F729AD7"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910" w:author="瑋婷 徐" w:date="2025-01-03T16:50:00Z" w16du:dateUtc="2025-01-03T08:50:00Z"/>
                <w:rFonts w:ascii="Times New Roman" w:eastAsiaTheme="minorEastAsia" w:hAnsi="Times New Roman" w:cs="Times New Roman"/>
                <w:color w:val="000000"/>
                <w:rPrChange w:id="26911" w:author="瑋婷 徐" w:date="2025-01-04T22:53:00Z" w16du:dateUtc="2025-01-04T14:53:00Z">
                  <w:rPr>
                    <w:ins w:id="26912" w:author="瑋婷 徐" w:date="2025-01-03T16:50:00Z" w16du:dateUtc="2025-01-03T08:50:00Z"/>
                    <w:rFonts w:ascii="Calibri" w:hAnsi="Calibri" w:cs="Calibri"/>
                    <w:color w:val="000000"/>
                    <w:sz w:val="22"/>
                    <w:szCs w:val="22"/>
                  </w:rPr>
                </w:rPrChange>
              </w:rPr>
              <w:pPrChange w:id="269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914" w:author="瑋婷 徐" w:date="2025-01-03T16:50:00Z" w16du:dateUtc="2025-01-03T08:50:00Z">
              <w:r w:rsidRPr="00D51403">
                <w:rPr>
                  <w:rFonts w:ascii="Times New Roman" w:eastAsiaTheme="minorEastAsia" w:hAnsi="Times New Roman" w:cs="Times New Roman"/>
                  <w:color w:val="000000"/>
                  <w:rPrChange w:id="2691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AAB0D03"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916" w:author="瑋婷 徐" w:date="2025-01-03T16:50:00Z" w16du:dateUtc="2025-01-03T08:50:00Z"/>
                <w:rFonts w:ascii="Times New Roman" w:eastAsiaTheme="minorEastAsia" w:hAnsi="Times New Roman" w:cs="Times New Roman"/>
                <w:color w:val="000000"/>
                <w:rPrChange w:id="26917" w:author="瑋婷 徐" w:date="2025-01-04T22:53:00Z" w16du:dateUtc="2025-01-04T14:53:00Z">
                  <w:rPr>
                    <w:ins w:id="26918" w:author="瑋婷 徐" w:date="2025-01-03T16:50:00Z" w16du:dateUtc="2025-01-03T08:50:00Z"/>
                    <w:rFonts w:ascii="Calibri" w:hAnsi="Calibri" w:cs="Calibri"/>
                    <w:color w:val="000000"/>
                    <w:sz w:val="22"/>
                    <w:szCs w:val="22"/>
                  </w:rPr>
                </w:rPrChange>
              </w:rPr>
              <w:pPrChange w:id="2691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F1EFCE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920" w:author="瑋婷 徐" w:date="2025-01-03T16:50:00Z" w16du:dateUtc="2025-01-03T08:50:00Z"/>
                <w:rFonts w:ascii="Times New Roman" w:eastAsiaTheme="minorEastAsia" w:hAnsi="Times New Roman" w:cs="Times New Roman"/>
                <w:rPrChange w:id="26921" w:author="瑋婷 徐" w:date="2025-01-04T22:53:00Z" w16du:dateUtc="2025-01-04T14:53:00Z">
                  <w:rPr>
                    <w:ins w:id="26922" w:author="瑋婷 徐" w:date="2025-01-03T16:50:00Z" w16du:dateUtc="2025-01-03T08:50:00Z"/>
                    <w:rFonts w:ascii="Times New Roman" w:eastAsia="Times New Roman" w:hAnsi="Times New Roman" w:cs="Times New Roman"/>
                    <w:sz w:val="20"/>
                    <w:szCs w:val="20"/>
                  </w:rPr>
                </w:rPrChange>
              </w:rPr>
              <w:pPrChange w:id="269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2DA5CA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924" w:author="瑋婷 徐" w:date="2025-01-03T16:50:00Z" w16du:dateUtc="2025-01-03T08:50:00Z"/>
                <w:rFonts w:ascii="Times New Roman" w:eastAsiaTheme="minorEastAsia" w:hAnsi="Times New Roman" w:cs="Times New Roman"/>
                <w:rPrChange w:id="26925" w:author="瑋婷 徐" w:date="2025-01-04T22:53:00Z" w16du:dateUtc="2025-01-04T14:53:00Z">
                  <w:rPr>
                    <w:ins w:id="26926" w:author="瑋婷 徐" w:date="2025-01-03T16:50:00Z" w16du:dateUtc="2025-01-03T08:50:00Z"/>
                    <w:rFonts w:ascii="Times New Roman" w:eastAsia="Times New Roman" w:hAnsi="Times New Roman" w:cs="Times New Roman"/>
                    <w:sz w:val="20"/>
                    <w:szCs w:val="20"/>
                  </w:rPr>
                </w:rPrChange>
              </w:rPr>
              <w:pPrChange w:id="269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E21480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928" w:author="瑋婷 徐" w:date="2025-01-03T16:50:00Z" w16du:dateUtc="2025-01-03T08:50:00Z"/>
                <w:rFonts w:ascii="Times New Roman" w:eastAsiaTheme="minorEastAsia" w:hAnsi="Times New Roman" w:cs="Times New Roman"/>
                <w:rPrChange w:id="26929" w:author="瑋婷 徐" w:date="2025-01-04T22:53:00Z" w16du:dateUtc="2025-01-04T14:53:00Z">
                  <w:rPr>
                    <w:ins w:id="26930" w:author="瑋婷 徐" w:date="2025-01-03T16:50:00Z" w16du:dateUtc="2025-01-03T08:50:00Z"/>
                    <w:rFonts w:ascii="Times New Roman" w:eastAsia="Times New Roman" w:hAnsi="Times New Roman" w:cs="Times New Roman"/>
                    <w:sz w:val="20"/>
                    <w:szCs w:val="20"/>
                  </w:rPr>
                </w:rPrChange>
              </w:rPr>
              <w:pPrChange w:id="2693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DD470A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932" w:author="瑋婷 徐" w:date="2025-01-03T16:50:00Z" w16du:dateUtc="2025-01-03T08:50:00Z"/>
                <w:rFonts w:ascii="Times New Roman" w:eastAsiaTheme="minorEastAsia" w:hAnsi="Times New Roman" w:cs="Times New Roman"/>
                <w:rPrChange w:id="26933" w:author="瑋婷 徐" w:date="2025-01-04T22:53:00Z" w16du:dateUtc="2025-01-04T14:53:00Z">
                  <w:rPr>
                    <w:ins w:id="26934" w:author="瑋婷 徐" w:date="2025-01-03T16:50:00Z" w16du:dateUtc="2025-01-03T08:50:00Z"/>
                    <w:rFonts w:ascii="Times New Roman" w:eastAsia="Times New Roman" w:hAnsi="Times New Roman" w:cs="Times New Roman"/>
                    <w:sz w:val="20"/>
                    <w:szCs w:val="20"/>
                  </w:rPr>
                </w:rPrChange>
              </w:rPr>
              <w:pPrChange w:id="2693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9F2C7A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936" w:author="瑋婷 徐" w:date="2025-01-03T16:50:00Z" w16du:dateUtc="2025-01-03T08:50:00Z"/>
                <w:rFonts w:ascii="Times New Roman" w:eastAsiaTheme="minorEastAsia" w:hAnsi="Times New Roman" w:cs="Times New Roman"/>
                <w:rPrChange w:id="26937" w:author="瑋婷 徐" w:date="2025-01-04T22:53:00Z" w16du:dateUtc="2025-01-04T14:53:00Z">
                  <w:rPr>
                    <w:ins w:id="26938" w:author="瑋婷 徐" w:date="2025-01-03T16:50:00Z" w16du:dateUtc="2025-01-03T08:50:00Z"/>
                    <w:rFonts w:ascii="Times New Roman" w:eastAsia="Times New Roman" w:hAnsi="Times New Roman" w:cs="Times New Roman"/>
                    <w:sz w:val="20"/>
                    <w:szCs w:val="20"/>
                  </w:rPr>
                </w:rPrChange>
              </w:rPr>
              <w:pPrChange w:id="269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1E23DB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940" w:author="瑋婷 徐" w:date="2025-01-03T16:50:00Z" w16du:dateUtc="2025-01-03T08:50:00Z"/>
                <w:rFonts w:ascii="Times New Roman" w:eastAsiaTheme="minorEastAsia" w:hAnsi="Times New Roman" w:cs="Times New Roman"/>
                <w:rPrChange w:id="26941" w:author="瑋婷 徐" w:date="2025-01-04T22:53:00Z" w16du:dateUtc="2025-01-04T14:53:00Z">
                  <w:rPr>
                    <w:ins w:id="26942" w:author="瑋婷 徐" w:date="2025-01-03T16:50:00Z" w16du:dateUtc="2025-01-03T08:50:00Z"/>
                    <w:rFonts w:ascii="Times New Roman" w:eastAsia="Times New Roman" w:hAnsi="Times New Roman" w:cs="Times New Roman"/>
                    <w:sz w:val="20"/>
                    <w:szCs w:val="20"/>
                  </w:rPr>
                </w:rPrChange>
              </w:rPr>
              <w:pPrChange w:id="2694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F666C7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944" w:author="瑋婷 徐" w:date="2025-01-03T16:50:00Z" w16du:dateUtc="2025-01-03T08:50:00Z"/>
                <w:rFonts w:ascii="Times New Roman" w:eastAsiaTheme="minorEastAsia" w:hAnsi="Times New Roman" w:cs="Times New Roman"/>
                <w:rPrChange w:id="26945" w:author="瑋婷 徐" w:date="2025-01-04T22:53:00Z" w16du:dateUtc="2025-01-04T14:53:00Z">
                  <w:rPr>
                    <w:ins w:id="26946" w:author="瑋婷 徐" w:date="2025-01-03T16:50:00Z" w16du:dateUtc="2025-01-03T08:50:00Z"/>
                    <w:rFonts w:ascii="Times New Roman" w:eastAsia="Times New Roman" w:hAnsi="Times New Roman" w:cs="Times New Roman"/>
                    <w:sz w:val="20"/>
                    <w:szCs w:val="20"/>
                  </w:rPr>
                </w:rPrChange>
              </w:rPr>
              <w:pPrChange w:id="269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75C3360"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948" w:author="瑋婷 徐" w:date="2025-01-03T16:50:00Z" w16du:dateUtc="2025-01-03T08:50:00Z"/>
                <w:rFonts w:ascii="Times New Roman" w:eastAsiaTheme="minorEastAsia" w:hAnsi="Times New Roman" w:cs="Times New Roman"/>
                <w:rPrChange w:id="26949" w:author="瑋婷 徐" w:date="2025-01-04T22:53:00Z" w16du:dateUtc="2025-01-04T14:53:00Z">
                  <w:rPr>
                    <w:ins w:id="26950" w:author="瑋婷 徐" w:date="2025-01-03T16:50:00Z" w16du:dateUtc="2025-01-03T08:50:00Z"/>
                    <w:rFonts w:ascii="Times New Roman" w:eastAsia="Times New Roman" w:hAnsi="Times New Roman" w:cs="Times New Roman"/>
                    <w:sz w:val="20"/>
                    <w:szCs w:val="20"/>
                  </w:rPr>
                </w:rPrChange>
              </w:rPr>
              <w:pPrChange w:id="269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72BC66A"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952" w:author="瑋婷 徐" w:date="2025-01-03T16:50:00Z" w16du:dateUtc="2025-01-03T08:50:00Z"/>
                <w:rFonts w:ascii="Times New Roman" w:eastAsiaTheme="minorEastAsia" w:hAnsi="Times New Roman" w:cs="Times New Roman"/>
                <w:rPrChange w:id="26953" w:author="瑋婷 徐" w:date="2025-01-04T22:53:00Z" w16du:dateUtc="2025-01-04T14:53:00Z">
                  <w:rPr>
                    <w:ins w:id="26954" w:author="瑋婷 徐" w:date="2025-01-03T16:50:00Z" w16du:dateUtc="2025-01-03T08:50:00Z"/>
                    <w:rFonts w:ascii="Times New Roman" w:eastAsia="Times New Roman" w:hAnsi="Times New Roman" w:cs="Times New Roman"/>
                    <w:sz w:val="20"/>
                    <w:szCs w:val="20"/>
                  </w:rPr>
                </w:rPrChange>
              </w:rPr>
              <w:pPrChange w:id="269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567907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956" w:author="瑋婷 徐" w:date="2025-01-03T16:50:00Z" w16du:dateUtc="2025-01-03T08:50:00Z"/>
                <w:rFonts w:ascii="Times New Roman" w:eastAsiaTheme="minorEastAsia" w:hAnsi="Times New Roman" w:cs="Times New Roman"/>
                <w:rPrChange w:id="26957" w:author="瑋婷 徐" w:date="2025-01-04T22:53:00Z" w16du:dateUtc="2025-01-04T14:53:00Z">
                  <w:rPr>
                    <w:ins w:id="26958" w:author="瑋婷 徐" w:date="2025-01-03T16:50:00Z" w16du:dateUtc="2025-01-03T08:50:00Z"/>
                    <w:rFonts w:ascii="Times New Roman" w:eastAsia="Times New Roman" w:hAnsi="Times New Roman" w:cs="Times New Roman"/>
                    <w:sz w:val="20"/>
                    <w:szCs w:val="20"/>
                  </w:rPr>
                </w:rPrChange>
              </w:rPr>
              <w:pPrChange w:id="269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11F369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960" w:author="瑋婷 徐" w:date="2025-01-03T16:50:00Z" w16du:dateUtc="2025-01-03T08:50:00Z"/>
                <w:rFonts w:ascii="Times New Roman" w:eastAsiaTheme="minorEastAsia" w:hAnsi="Times New Roman" w:cs="Times New Roman"/>
                <w:rPrChange w:id="26961" w:author="瑋婷 徐" w:date="2025-01-04T22:53:00Z" w16du:dateUtc="2025-01-04T14:53:00Z">
                  <w:rPr>
                    <w:ins w:id="26962" w:author="瑋婷 徐" w:date="2025-01-03T16:50:00Z" w16du:dateUtc="2025-01-03T08:50:00Z"/>
                    <w:rFonts w:ascii="Times New Roman" w:eastAsia="Times New Roman" w:hAnsi="Times New Roman" w:cs="Times New Roman"/>
                    <w:sz w:val="20"/>
                    <w:szCs w:val="20"/>
                  </w:rPr>
                </w:rPrChange>
              </w:rPr>
              <w:pPrChange w:id="2696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57F4D7A"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964" w:author="瑋婷 徐" w:date="2025-01-03T16:50:00Z" w16du:dateUtc="2025-01-03T08:50:00Z"/>
                <w:rFonts w:ascii="Times New Roman" w:eastAsiaTheme="minorEastAsia" w:hAnsi="Times New Roman" w:cs="Times New Roman"/>
                <w:color w:val="000000"/>
                <w:rPrChange w:id="26965" w:author="瑋婷 徐" w:date="2025-01-04T22:53:00Z" w16du:dateUtc="2025-01-04T14:53:00Z">
                  <w:rPr>
                    <w:ins w:id="26966" w:author="瑋婷 徐" w:date="2025-01-03T16:50:00Z" w16du:dateUtc="2025-01-03T08:50:00Z"/>
                    <w:rFonts w:ascii="Calibri" w:hAnsi="Calibri" w:cs="Calibri"/>
                    <w:color w:val="000000"/>
                    <w:sz w:val="22"/>
                    <w:szCs w:val="22"/>
                  </w:rPr>
                </w:rPrChange>
              </w:rPr>
              <w:pPrChange w:id="2696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6968" w:author="瑋婷 徐" w:date="2025-01-03T16:50:00Z" w16du:dateUtc="2025-01-03T08:50:00Z">
              <w:r w:rsidRPr="00D51403">
                <w:rPr>
                  <w:rFonts w:ascii="Times New Roman" w:eastAsiaTheme="minorEastAsia" w:hAnsi="Times New Roman" w:cs="Times New Roman"/>
                  <w:color w:val="000000"/>
                  <w:rPrChange w:id="2696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7FCC016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970" w:author="瑋婷 徐" w:date="2025-01-03T16:50:00Z" w16du:dateUtc="2025-01-03T08:50:00Z"/>
                <w:rFonts w:ascii="Times New Roman" w:eastAsiaTheme="minorEastAsia" w:hAnsi="Times New Roman" w:cs="Times New Roman"/>
                <w:color w:val="000000"/>
                <w:rPrChange w:id="26971" w:author="瑋婷 徐" w:date="2025-01-04T22:53:00Z" w16du:dateUtc="2025-01-04T14:53:00Z">
                  <w:rPr>
                    <w:ins w:id="26972" w:author="瑋婷 徐" w:date="2025-01-03T16:50:00Z" w16du:dateUtc="2025-01-03T08:50:00Z"/>
                    <w:rFonts w:ascii="Calibri" w:hAnsi="Calibri" w:cs="Calibri"/>
                    <w:color w:val="000000"/>
                    <w:sz w:val="22"/>
                    <w:szCs w:val="22"/>
                  </w:rPr>
                </w:rPrChange>
              </w:rPr>
              <w:pPrChange w:id="269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
          <w:p w14:paraId="505DF20E"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6974" w:author="瑋婷 徐" w:date="2025-01-03T16:50:00Z" w16du:dateUtc="2025-01-03T08:50:00Z"/>
                <w:rFonts w:ascii="Times New Roman" w:eastAsiaTheme="minorEastAsia" w:hAnsi="Times New Roman" w:cs="Times New Roman"/>
                <w:rPrChange w:id="26975" w:author="瑋婷 徐" w:date="2025-01-04T22:53:00Z" w16du:dateUtc="2025-01-04T14:53:00Z">
                  <w:rPr>
                    <w:ins w:id="26976" w:author="瑋婷 徐" w:date="2025-01-03T16:50:00Z" w16du:dateUtc="2025-01-03T08:50:00Z"/>
                    <w:rFonts w:ascii="Times New Roman" w:eastAsia="Times New Roman" w:hAnsi="Times New Roman" w:cs="Times New Roman"/>
                    <w:sz w:val="20"/>
                    <w:szCs w:val="20"/>
                  </w:rPr>
                </w:rPrChange>
              </w:rPr>
              <w:pPrChange w:id="2697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D51403" w14:paraId="1D2E47FD" w14:textId="77777777" w:rsidTr="003C19C7">
        <w:trPr>
          <w:cnfStyle w:val="000000100000" w:firstRow="0" w:lastRow="0" w:firstColumn="0" w:lastColumn="0" w:oddVBand="0" w:evenVBand="0" w:oddHBand="1" w:evenHBand="0" w:firstRowFirstColumn="0" w:firstRowLastColumn="0" w:lastRowFirstColumn="0" w:lastRowLastColumn="0"/>
          <w:trHeight w:val="300"/>
          <w:ins w:id="26978"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2AA6C564" w14:textId="77777777" w:rsidR="003C19C7" w:rsidRPr="00D51403" w:rsidRDefault="003C19C7">
            <w:pPr>
              <w:spacing w:line="360" w:lineRule="auto"/>
              <w:jc w:val="both"/>
              <w:rPr>
                <w:ins w:id="26979" w:author="瑋婷 徐" w:date="2025-01-03T16:50:00Z" w16du:dateUtc="2025-01-03T08:50:00Z"/>
                <w:rFonts w:ascii="Times New Roman" w:eastAsiaTheme="minorEastAsia" w:hAnsi="Times New Roman" w:cs="Times New Roman"/>
                <w:b w:val="0"/>
                <w:bCs w:val="0"/>
                <w:color w:val="000000"/>
                <w:rPrChange w:id="26980" w:author="瑋婷 徐" w:date="2025-01-04T22:53:00Z" w16du:dateUtc="2025-01-04T14:53:00Z">
                  <w:rPr>
                    <w:ins w:id="26981" w:author="瑋婷 徐" w:date="2025-01-03T16:50:00Z" w16du:dateUtc="2025-01-03T08:50:00Z"/>
                    <w:rFonts w:ascii="Calibri" w:hAnsi="Calibri" w:cs="Calibri"/>
                    <w:color w:val="000000"/>
                    <w:sz w:val="22"/>
                    <w:szCs w:val="22"/>
                  </w:rPr>
                </w:rPrChange>
              </w:rPr>
              <w:pPrChange w:id="26982" w:author="瑋婷 徐" w:date="2025-01-03T16:55:00Z" w16du:dateUtc="2025-01-03T08:55:00Z">
                <w:pPr/>
              </w:pPrChange>
            </w:pPr>
            <w:ins w:id="26983" w:author="瑋婷 徐" w:date="2025-01-03T16:50:00Z" w16du:dateUtc="2025-01-03T08:50:00Z">
              <w:r w:rsidRPr="00D51403">
                <w:rPr>
                  <w:rFonts w:ascii="Times New Roman" w:eastAsiaTheme="minorEastAsia" w:hAnsi="Times New Roman" w:cs="Times New Roman" w:hint="eastAsia"/>
                  <w:b w:val="0"/>
                  <w:bCs w:val="0"/>
                  <w:color w:val="000000"/>
                  <w:rPrChange w:id="26984" w:author="瑋婷 徐" w:date="2025-01-04T22:53:00Z" w16du:dateUtc="2025-01-04T14:53:00Z">
                    <w:rPr>
                      <w:rFonts w:ascii="Calibri" w:hAnsi="Calibri" w:cs="Calibri" w:hint="eastAsia"/>
                      <w:color w:val="000000"/>
                      <w:sz w:val="22"/>
                      <w:szCs w:val="22"/>
                    </w:rPr>
                  </w:rPrChange>
                </w:rPr>
                <w:t>紅尾鶲</w:t>
              </w:r>
              <w:r w:rsidRPr="00D51403">
                <w:rPr>
                  <w:rFonts w:ascii="Times New Roman" w:eastAsiaTheme="minorEastAsia" w:hAnsi="Times New Roman" w:cs="Times New Roman"/>
                  <w:b w:val="0"/>
                  <w:bCs w:val="0"/>
                  <w:color w:val="000000"/>
                  <w:rPrChange w:id="26985"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5AEF670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86" w:author="瑋婷 徐" w:date="2025-01-03T16:50:00Z" w16du:dateUtc="2025-01-03T08:50:00Z"/>
                <w:rFonts w:ascii="Times New Roman" w:eastAsiaTheme="minorEastAsia" w:hAnsi="Times New Roman" w:cs="Times New Roman"/>
                <w:i/>
                <w:iCs/>
                <w:color w:val="000000"/>
                <w:rPrChange w:id="26987" w:author="瑋婷 徐" w:date="2025-01-04T22:53:00Z" w16du:dateUtc="2025-01-04T14:53:00Z">
                  <w:rPr>
                    <w:ins w:id="26988" w:author="瑋婷 徐" w:date="2025-01-03T16:50:00Z" w16du:dateUtc="2025-01-03T08:50:00Z"/>
                    <w:rFonts w:ascii="Calibri" w:hAnsi="Calibri" w:cs="Calibri"/>
                    <w:i/>
                    <w:iCs/>
                    <w:color w:val="000000"/>
                    <w:sz w:val="22"/>
                    <w:szCs w:val="22"/>
                  </w:rPr>
                </w:rPrChange>
              </w:rPr>
              <w:pPrChange w:id="2698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6990" w:author="瑋婷 徐" w:date="2025-01-03T16:50:00Z" w16du:dateUtc="2025-01-03T08:50:00Z">
              <w:r w:rsidRPr="00D51403">
                <w:rPr>
                  <w:rFonts w:ascii="Times New Roman" w:eastAsiaTheme="minorEastAsia" w:hAnsi="Times New Roman" w:cs="Times New Roman"/>
                  <w:i/>
                  <w:iCs/>
                  <w:color w:val="000000"/>
                  <w:rPrChange w:id="26991" w:author="瑋婷 徐" w:date="2025-01-04T22:53:00Z" w16du:dateUtc="2025-01-04T14:53:00Z">
                    <w:rPr>
                      <w:rFonts w:ascii="Calibri" w:hAnsi="Calibri" w:cs="Calibri"/>
                      <w:i/>
                      <w:iCs/>
                      <w:color w:val="000000"/>
                      <w:sz w:val="22"/>
                      <w:szCs w:val="22"/>
                    </w:rPr>
                  </w:rPrChange>
                </w:rPr>
                <w:t>Muscicapa ferruginea</w:t>
              </w:r>
            </w:ins>
          </w:p>
        </w:tc>
        <w:tc>
          <w:tcPr>
            <w:tcW w:w="162" w:type="pct"/>
            <w:noWrap/>
            <w:vAlign w:val="center"/>
            <w:hideMark/>
          </w:tcPr>
          <w:p w14:paraId="2D4FEE8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92" w:author="瑋婷 徐" w:date="2025-01-03T16:50:00Z" w16du:dateUtc="2025-01-03T08:50:00Z"/>
                <w:rFonts w:ascii="Times New Roman" w:eastAsiaTheme="minorEastAsia" w:hAnsi="Times New Roman" w:cs="Times New Roman"/>
                <w:i/>
                <w:iCs/>
                <w:color w:val="000000"/>
                <w:rPrChange w:id="26993" w:author="瑋婷 徐" w:date="2025-01-04T22:53:00Z" w16du:dateUtc="2025-01-04T14:53:00Z">
                  <w:rPr>
                    <w:ins w:id="26994" w:author="瑋婷 徐" w:date="2025-01-03T16:50:00Z" w16du:dateUtc="2025-01-03T08:50:00Z"/>
                    <w:rFonts w:ascii="Calibri" w:hAnsi="Calibri" w:cs="Calibri"/>
                    <w:i/>
                    <w:iCs/>
                    <w:color w:val="000000"/>
                    <w:sz w:val="22"/>
                    <w:szCs w:val="22"/>
                  </w:rPr>
                </w:rPrChange>
              </w:rPr>
              <w:pPrChange w:id="2699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E7F78D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6996" w:author="瑋婷 徐" w:date="2025-01-03T16:50:00Z" w16du:dateUtc="2025-01-03T08:50:00Z"/>
                <w:rFonts w:ascii="Times New Roman" w:eastAsiaTheme="minorEastAsia" w:hAnsi="Times New Roman" w:cs="Times New Roman"/>
                <w:rPrChange w:id="26997" w:author="瑋婷 徐" w:date="2025-01-04T22:53:00Z" w16du:dateUtc="2025-01-04T14:53:00Z">
                  <w:rPr>
                    <w:ins w:id="26998" w:author="瑋婷 徐" w:date="2025-01-03T16:50:00Z" w16du:dateUtc="2025-01-03T08:50:00Z"/>
                    <w:rFonts w:ascii="Times New Roman" w:eastAsia="Times New Roman" w:hAnsi="Times New Roman" w:cs="Times New Roman"/>
                    <w:sz w:val="20"/>
                    <w:szCs w:val="20"/>
                  </w:rPr>
                </w:rPrChange>
              </w:rPr>
              <w:pPrChange w:id="2699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B4C3709"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000" w:author="瑋婷 徐" w:date="2025-01-03T16:50:00Z" w16du:dateUtc="2025-01-03T08:50:00Z"/>
                <w:rFonts w:ascii="Times New Roman" w:eastAsiaTheme="minorEastAsia" w:hAnsi="Times New Roman" w:cs="Times New Roman"/>
                <w:rPrChange w:id="27001" w:author="瑋婷 徐" w:date="2025-01-04T22:53:00Z" w16du:dateUtc="2025-01-04T14:53:00Z">
                  <w:rPr>
                    <w:ins w:id="27002" w:author="瑋婷 徐" w:date="2025-01-03T16:50:00Z" w16du:dateUtc="2025-01-03T08:50:00Z"/>
                    <w:rFonts w:ascii="Times New Roman" w:eastAsia="Times New Roman" w:hAnsi="Times New Roman" w:cs="Times New Roman"/>
                    <w:sz w:val="20"/>
                    <w:szCs w:val="20"/>
                  </w:rPr>
                </w:rPrChange>
              </w:rPr>
              <w:pPrChange w:id="2700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5E8273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004" w:author="瑋婷 徐" w:date="2025-01-03T16:50:00Z" w16du:dateUtc="2025-01-03T08:50:00Z"/>
                <w:rFonts w:ascii="Times New Roman" w:eastAsiaTheme="minorEastAsia" w:hAnsi="Times New Roman" w:cs="Times New Roman"/>
                <w:color w:val="000000"/>
                <w:rPrChange w:id="27005" w:author="瑋婷 徐" w:date="2025-01-04T22:53:00Z" w16du:dateUtc="2025-01-04T14:53:00Z">
                  <w:rPr>
                    <w:ins w:id="27006" w:author="瑋婷 徐" w:date="2025-01-03T16:50:00Z" w16du:dateUtc="2025-01-03T08:50:00Z"/>
                    <w:rFonts w:ascii="Calibri" w:hAnsi="Calibri" w:cs="Calibri"/>
                    <w:color w:val="000000"/>
                    <w:sz w:val="22"/>
                    <w:szCs w:val="22"/>
                  </w:rPr>
                </w:rPrChange>
              </w:rPr>
              <w:pPrChange w:id="2700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008" w:author="瑋婷 徐" w:date="2025-01-03T16:50:00Z" w16du:dateUtc="2025-01-03T08:50:00Z">
              <w:r w:rsidRPr="00D51403">
                <w:rPr>
                  <w:rFonts w:ascii="Times New Roman" w:eastAsiaTheme="minorEastAsia" w:hAnsi="Times New Roman" w:cs="Times New Roman"/>
                  <w:color w:val="000000"/>
                  <w:rPrChange w:id="2700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563545B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010" w:author="瑋婷 徐" w:date="2025-01-03T16:50:00Z" w16du:dateUtc="2025-01-03T08:50:00Z"/>
                <w:rFonts w:ascii="Times New Roman" w:eastAsiaTheme="minorEastAsia" w:hAnsi="Times New Roman" w:cs="Times New Roman"/>
                <w:color w:val="000000"/>
                <w:rPrChange w:id="27011" w:author="瑋婷 徐" w:date="2025-01-04T22:53:00Z" w16du:dateUtc="2025-01-04T14:53:00Z">
                  <w:rPr>
                    <w:ins w:id="27012" w:author="瑋婷 徐" w:date="2025-01-03T16:50:00Z" w16du:dateUtc="2025-01-03T08:50:00Z"/>
                    <w:rFonts w:ascii="Calibri" w:hAnsi="Calibri" w:cs="Calibri"/>
                    <w:color w:val="000000"/>
                    <w:sz w:val="22"/>
                    <w:szCs w:val="22"/>
                  </w:rPr>
                </w:rPrChange>
              </w:rPr>
              <w:pPrChange w:id="270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4C15EE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014" w:author="瑋婷 徐" w:date="2025-01-03T16:50:00Z" w16du:dateUtc="2025-01-03T08:50:00Z"/>
                <w:rFonts w:ascii="Times New Roman" w:eastAsiaTheme="minorEastAsia" w:hAnsi="Times New Roman" w:cs="Times New Roman"/>
                <w:rPrChange w:id="27015" w:author="瑋婷 徐" w:date="2025-01-04T22:53:00Z" w16du:dateUtc="2025-01-04T14:53:00Z">
                  <w:rPr>
                    <w:ins w:id="27016" w:author="瑋婷 徐" w:date="2025-01-03T16:50:00Z" w16du:dateUtc="2025-01-03T08:50:00Z"/>
                    <w:rFonts w:ascii="Times New Roman" w:eastAsia="Times New Roman" w:hAnsi="Times New Roman" w:cs="Times New Roman"/>
                    <w:sz w:val="20"/>
                    <w:szCs w:val="20"/>
                  </w:rPr>
                </w:rPrChange>
              </w:rPr>
              <w:pPrChange w:id="2701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9632F7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018" w:author="瑋婷 徐" w:date="2025-01-03T16:50:00Z" w16du:dateUtc="2025-01-03T08:50:00Z"/>
                <w:rFonts w:ascii="Times New Roman" w:eastAsiaTheme="minorEastAsia" w:hAnsi="Times New Roman" w:cs="Times New Roman"/>
                <w:rPrChange w:id="27019" w:author="瑋婷 徐" w:date="2025-01-04T22:53:00Z" w16du:dateUtc="2025-01-04T14:53:00Z">
                  <w:rPr>
                    <w:ins w:id="27020" w:author="瑋婷 徐" w:date="2025-01-03T16:50:00Z" w16du:dateUtc="2025-01-03T08:50:00Z"/>
                    <w:rFonts w:ascii="Times New Roman" w:eastAsia="Times New Roman" w:hAnsi="Times New Roman" w:cs="Times New Roman"/>
                    <w:sz w:val="20"/>
                    <w:szCs w:val="20"/>
                  </w:rPr>
                </w:rPrChange>
              </w:rPr>
              <w:pPrChange w:id="270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D21D19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022" w:author="瑋婷 徐" w:date="2025-01-03T16:50:00Z" w16du:dateUtc="2025-01-03T08:50:00Z"/>
                <w:rFonts w:ascii="Times New Roman" w:eastAsiaTheme="minorEastAsia" w:hAnsi="Times New Roman" w:cs="Times New Roman"/>
                <w:rPrChange w:id="27023" w:author="瑋婷 徐" w:date="2025-01-04T22:53:00Z" w16du:dateUtc="2025-01-04T14:53:00Z">
                  <w:rPr>
                    <w:ins w:id="27024" w:author="瑋婷 徐" w:date="2025-01-03T16:50:00Z" w16du:dateUtc="2025-01-03T08:50:00Z"/>
                    <w:rFonts w:ascii="Times New Roman" w:eastAsia="Times New Roman" w:hAnsi="Times New Roman" w:cs="Times New Roman"/>
                    <w:sz w:val="20"/>
                    <w:szCs w:val="20"/>
                  </w:rPr>
                </w:rPrChange>
              </w:rPr>
              <w:pPrChange w:id="270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573298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026" w:author="瑋婷 徐" w:date="2025-01-03T16:50:00Z" w16du:dateUtc="2025-01-03T08:50:00Z"/>
                <w:rFonts w:ascii="Times New Roman" w:eastAsiaTheme="minorEastAsia" w:hAnsi="Times New Roman" w:cs="Times New Roman"/>
                <w:color w:val="000000"/>
                <w:rPrChange w:id="27027" w:author="瑋婷 徐" w:date="2025-01-04T22:53:00Z" w16du:dateUtc="2025-01-04T14:53:00Z">
                  <w:rPr>
                    <w:ins w:id="27028" w:author="瑋婷 徐" w:date="2025-01-03T16:50:00Z" w16du:dateUtc="2025-01-03T08:50:00Z"/>
                    <w:rFonts w:ascii="Calibri" w:hAnsi="Calibri" w:cs="Calibri"/>
                    <w:color w:val="000000"/>
                    <w:sz w:val="22"/>
                    <w:szCs w:val="22"/>
                  </w:rPr>
                </w:rPrChange>
              </w:rPr>
              <w:pPrChange w:id="270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030" w:author="瑋婷 徐" w:date="2025-01-03T16:50:00Z" w16du:dateUtc="2025-01-03T08:50:00Z">
              <w:r w:rsidRPr="00D51403">
                <w:rPr>
                  <w:rFonts w:ascii="Times New Roman" w:eastAsiaTheme="minorEastAsia" w:hAnsi="Times New Roman" w:cs="Times New Roman"/>
                  <w:color w:val="000000"/>
                  <w:rPrChange w:id="27031"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E0D3AC6"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032" w:author="瑋婷 徐" w:date="2025-01-03T16:50:00Z" w16du:dateUtc="2025-01-03T08:50:00Z"/>
                <w:rFonts w:ascii="Times New Roman" w:eastAsiaTheme="minorEastAsia" w:hAnsi="Times New Roman" w:cs="Times New Roman"/>
                <w:color w:val="000000"/>
                <w:rPrChange w:id="27033" w:author="瑋婷 徐" w:date="2025-01-04T22:53:00Z" w16du:dateUtc="2025-01-04T14:53:00Z">
                  <w:rPr>
                    <w:ins w:id="27034" w:author="瑋婷 徐" w:date="2025-01-03T16:50:00Z" w16du:dateUtc="2025-01-03T08:50:00Z"/>
                    <w:rFonts w:ascii="Calibri" w:hAnsi="Calibri" w:cs="Calibri"/>
                    <w:color w:val="000000"/>
                    <w:sz w:val="22"/>
                    <w:szCs w:val="22"/>
                  </w:rPr>
                </w:rPrChange>
              </w:rPr>
              <w:pPrChange w:id="270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C9474C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036" w:author="瑋婷 徐" w:date="2025-01-03T16:50:00Z" w16du:dateUtc="2025-01-03T08:50:00Z"/>
                <w:rFonts w:ascii="Times New Roman" w:eastAsiaTheme="minorEastAsia" w:hAnsi="Times New Roman" w:cs="Times New Roman"/>
                <w:rPrChange w:id="27037" w:author="瑋婷 徐" w:date="2025-01-04T22:53:00Z" w16du:dateUtc="2025-01-04T14:53:00Z">
                  <w:rPr>
                    <w:ins w:id="27038" w:author="瑋婷 徐" w:date="2025-01-03T16:50:00Z" w16du:dateUtc="2025-01-03T08:50:00Z"/>
                    <w:rFonts w:ascii="Times New Roman" w:eastAsia="Times New Roman" w:hAnsi="Times New Roman" w:cs="Times New Roman"/>
                    <w:sz w:val="20"/>
                    <w:szCs w:val="20"/>
                  </w:rPr>
                </w:rPrChange>
              </w:rPr>
              <w:pPrChange w:id="2703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650CEA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040" w:author="瑋婷 徐" w:date="2025-01-03T16:50:00Z" w16du:dateUtc="2025-01-03T08:50:00Z"/>
                <w:rFonts w:ascii="Times New Roman" w:eastAsiaTheme="minorEastAsia" w:hAnsi="Times New Roman" w:cs="Times New Roman"/>
                <w:rPrChange w:id="27041" w:author="瑋婷 徐" w:date="2025-01-04T22:53:00Z" w16du:dateUtc="2025-01-04T14:53:00Z">
                  <w:rPr>
                    <w:ins w:id="27042" w:author="瑋婷 徐" w:date="2025-01-03T16:50:00Z" w16du:dateUtc="2025-01-03T08:50:00Z"/>
                    <w:rFonts w:ascii="Times New Roman" w:eastAsia="Times New Roman" w:hAnsi="Times New Roman" w:cs="Times New Roman"/>
                    <w:sz w:val="20"/>
                    <w:szCs w:val="20"/>
                  </w:rPr>
                </w:rPrChange>
              </w:rPr>
              <w:pPrChange w:id="2704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513FC9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044" w:author="瑋婷 徐" w:date="2025-01-03T16:50:00Z" w16du:dateUtc="2025-01-03T08:50:00Z"/>
                <w:rFonts w:ascii="Times New Roman" w:eastAsiaTheme="minorEastAsia" w:hAnsi="Times New Roman" w:cs="Times New Roman"/>
                <w:rPrChange w:id="27045" w:author="瑋婷 徐" w:date="2025-01-04T22:53:00Z" w16du:dateUtc="2025-01-04T14:53:00Z">
                  <w:rPr>
                    <w:ins w:id="27046" w:author="瑋婷 徐" w:date="2025-01-03T16:50:00Z" w16du:dateUtc="2025-01-03T08:50:00Z"/>
                    <w:rFonts w:ascii="Times New Roman" w:eastAsia="Times New Roman" w:hAnsi="Times New Roman" w:cs="Times New Roman"/>
                    <w:sz w:val="20"/>
                    <w:szCs w:val="20"/>
                  </w:rPr>
                </w:rPrChange>
              </w:rPr>
              <w:pPrChange w:id="270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ACECBC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048" w:author="瑋婷 徐" w:date="2025-01-03T16:50:00Z" w16du:dateUtc="2025-01-03T08:50:00Z"/>
                <w:rFonts w:ascii="Times New Roman" w:eastAsiaTheme="minorEastAsia" w:hAnsi="Times New Roman" w:cs="Times New Roman"/>
                <w:rPrChange w:id="27049" w:author="瑋婷 徐" w:date="2025-01-04T22:53:00Z" w16du:dateUtc="2025-01-04T14:53:00Z">
                  <w:rPr>
                    <w:ins w:id="27050" w:author="瑋婷 徐" w:date="2025-01-03T16:50:00Z" w16du:dateUtc="2025-01-03T08:50:00Z"/>
                    <w:rFonts w:ascii="Times New Roman" w:eastAsia="Times New Roman" w:hAnsi="Times New Roman" w:cs="Times New Roman"/>
                    <w:sz w:val="20"/>
                    <w:szCs w:val="20"/>
                  </w:rPr>
                </w:rPrChange>
              </w:rPr>
              <w:pPrChange w:id="270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A6B984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052" w:author="瑋婷 徐" w:date="2025-01-03T16:50:00Z" w16du:dateUtc="2025-01-03T08:50:00Z"/>
                <w:rFonts w:ascii="Times New Roman" w:eastAsiaTheme="minorEastAsia" w:hAnsi="Times New Roman" w:cs="Times New Roman"/>
                <w:rPrChange w:id="27053" w:author="瑋婷 徐" w:date="2025-01-04T22:53:00Z" w16du:dateUtc="2025-01-04T14:53:00Z">
                  <w:rPr>
                    <w:ins w:id="27054" w:author="瑋婷 徐" w:date="2025-01-03T16:50:00Z" w16du:dateUtc="2025-01-03T08:50:00Z"/>
                    <w:rFonts w:ascii="Times New Roman" w:eastAsia="Times New Roman" w:hAnsi="Times New Roman" w:cs="Times New Roman"/>
                    <w:sz w:val="20"/>
                    <w:szCs w:val="20"/>
                  </w:rPr>
                </w:rPrChange>
              </w:rPr>
              <w:pPrChange w:id="2705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CBDF4F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056" w:author="瑋婷 徐" w:date="2025-01-03T16:50:00Z" w16du:dateUtc="2025-01-03T08:50:00Z"/>
                <w:rFonts w:ascii="Times New Roman" w:eastAsiaTheme="minorEastAsia" w:hAnsi="Times New Roman" w:cs="Times New Roman"/>
                <w:rPrChange w:id="27057" w:author="瑋婷 徐" w:date="2025-01-04T22:53:00Z" w16du:dateUtc="2025-01-04T14:53:00Z">
                  <w:rPr>
                    <w:ins w:id="27058" w:author="瑋婷 徐" w:date="2025-01-03T16:50:00Z" w16du:dateUtc="2025-01-03T08:50:00Z"/>
                    <w:rFonts w:ascii="Times New Roman" w:eastAsia="Times New Roman" w:hAnsi="Times New Roman" w:cs="Times New Roman"/>
                    <w:sz w:val="20"/>
                    <w:szCs w:val="20"/>
                  </w:rPr>
                </w:rPrChange>
              </w:rPr>
              <w:pPrChange w:id="2705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E6ACC3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060" w:author="瑋婷 徐" w:date="2025-01-03T16:50:00Z" w16du:dateUtc="2025-01-03T08:50:00Z"/>
                <w:rFonts w:ascii="Times New Roman" w:eastAsiaTheme="minorEastAsia" w:hAnsi="Times New Roman" w:cs="Times New Roman"/>
                <w:rPrChange w:id="27061" w:author="瑋婷 徐" w:date="2025-01-04T22:53:00Z" w16du:dateUtc="2025-01-04T14:53:00Z">
                  <w:rPr>
                    <w:ins w:id="27062" w:author="瑋婷 徐" w:date="2025-01-03T16:50:00Z" w16du:dateUtc="2025-01-03T08:50:00Z"/>
                    <w:rFonts w:ascii="Times New Roman" w:eastAsia="Times New Roman" w:hAnsi="Times New Roman" w:cs="Times New Roman"/>
                    <w:sz w:val="20"/>
                    <w:szCs w:val="20"/>
                  </w:rPr>
                </w:rPrChange>
              </w:rPr>
              <w:pPrChange w:id="2706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22A48A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064" w:author="瑋婷 徐" w:date="2025-01-03T16:50:00Z" w16du:dateUtc="2025-01-03T08:50:00Z"/>
                <w:rFonts w:ascii="Times New Roman" w:eastAsiaTheme="minorEastAsia" w:hAnsi="Times New Roman" w:cs="Times New Roman"/>
                <w:rPrChange w:id="27065" w:author="瑋婷 徐" w:date="2025-01-04T22:53:00Z" w16du:dateUtc="2025-01-04T14:53:00Z">
                  <w:rPr>
                    <w:ins w:id="27066" w:author="瑋婷 徐" w:date="2025-01-03T16:50:00Z" w16du:dateUtc="2025-01-03T08:50:00Z"/>
                    <w:rFonts w:ascii="Times New Roman" w:eastAsia="Times New Roman" w:hAnsi="Times New Roman" w:cs="Times New Roman"/>
                    <w:sz w:val="20"/>
                    <w:szCs w:val="20"/>
                  </w:rPr>
                </w:rPrChange>
              </w:rPr>
              <w:pPrChange w:id="2706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B33134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068" w:author="瑋婷 徐" w:date="2025-01-03T16:50:00Z" w16du:dateUtc="2025-01-03T08:50:00Z"/>
                <w:rFonts w:ascii="Times New Roman" w:eastAsiaTheme="minorEastAsia" w:hAnsi="Times New Roman" w:cs="Times New Roman"/>
                <w:rPrChange w:id="27069" w:author="瑋婷 徐" w:date="2025-01-04T22:53:00Z" w16du:dateUtc="2025-01-04T14:53:00Z">
                  <w:rPr>
                    <w:ins w:id="27070" w:author="瑋婷 徐" w:date="2025-01-03T16:50:00Z" w16du:dateUtc="2025-01-03T08:50:00Z"/>
                    <w:rFonts w:ascii="Times New Roman" w:eastAsia="Times New Roman" w:hAnsi="Times New Roman" w:cs="Times New Roman"/>
                    <w:sz w:val="20"/>
                    <w:szCs w:val="20"/>
                  </w:rPr>
                </w:rPrChange>
              </w:rPr>
              <w:pPrChange w:id="2707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1766880"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072" w:author="瑋婷 徐" w:date="2025-01-03T16:50:00Z" w16du:dateUtc="2025-01-03T08:50:00Z"/>
                <w:rFonts w:ascii="Times New Roman" w:eastAsiaTheme="minorEastAsia" w:hAnsi="Times New Roman" w:cs="Times New Roman"/>
                <w:rPrChange w:id="27073" w:author="瑋婷 徐" w:date="2025-01-04T22:53:00Z" w16du:dateUtc="2025-01-04T14:53:00Z">
                  <w:rPr>
                    <w:ins w:id="27074" w:author="瑋婷 徐" w:date="2025-01-03T16:50:00Z" w16du:dateUtc="2025-01-03T08:50:00Z"/>
                    <w:rFonts w:ascii="Times New Roman" w:eastAsia="Times New Roman" w:hAnsi="Times New Roman" w:cs="Times New Roman"/>
                    <w:sz w:val="20"/>
                    <w:szCs w:val="20"/>
                  </w:rPr>
                </w:rPrChange>
              </w:rPr>
              <w:pPrChange w:id="2707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7693BFB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076" w:author="瑋婷 徐" w:date="2025-01-03T16:50:00Z" w16du:dateUtc="2025-01-03T08:50:00Z"/>
                <w:rFonts w:ascii="Times New Roman" w:eastAsiaTheme="minorEastAsia" w:hAnsi="Times New Roman" w:cs="Times New Roman"/>
                <w:rPrChange w:id="27077" w:author="瑋婷 徐" w:date="2025-01-04T22:53:00Z" w16du:dateUtc="2025-01-04T14:53:00Z">
                  <w:rPr>
                    <w:ins w:id="27078" w:author="瑋婷 徐" w:date="2025-01-03T16:50:00Z" w16du:dateUtc="2025-01-03T08:50:00Z"/>
                    <w:rFonts w:ascii="Times New Roman" w:eastAsia="Times New Roman" w:hAnsi="Times New Roman" w:cs="Times New Roman"/>
                    <w:sz w:val="20"/>
                    <w:szCs w:val="20"/>
                  </w:rPr>
                </w:rPrChange>
              </w:rPr>
              <w:pPrChange w:id="2707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D51403" w14:paraId="6FA550FF" w14:textId="77777777" w:rsidTr="003C19C7">
        <w:trPr>
          <w:trHeight w:val="300"/>
          <w:ins w:id="27080"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138C8875" w14:textId="77777777" w:rsidR="003C19C7" w:rsidRPr="00D51403" w:rsidRDefault="003C19C7">
            <w:pPr>
              <w:spacing w:line="360" w:lineRule="auto"/>
              <w:jc w:val="both"/>
              <w:rPr>
                <w:ins w:id="27081" w:author="瑋婷 徐" w:date="2025-01-03T16:50:00Z" w16du:dateUtc="2025-01-03T08:50:00Z"/>
                <w:rFonts w:ascii="Times New Roman" w:eastAsiaTheme="minorEastAsia" w:hAnsi="Times New Roman" w:cs="Times New Roman"/>
                <w:b w:val="0"/>
                <w:bCs w:val="0"/>
                <w:color w:val="000000"/>
                <w:rPrChange w:id="27082" w:author="瑋婷 徐" w:date="2025-01-04T22:53:00Z" w16du:dateUtc="2025-01-04T14:53:00Z">
                  <w:rPr>
                    <w:ins w:id="27083" w:author="瑋婷 徐" w:date="2025-01-03T16:50:00Z" w16du:dateUtc="2025-01-03T08:50:00Z"/>
                    <w:rFonts w:ascii="Calibri" w:hAnsi="Calibri" w:cs="Calibri"/>
                    <w:color w:val="000000"/>
                    <w:sz w:val="22"/>
                    <w:szCs w:val="22"/>
                  </w:rPr>
                </w:rPrChange>
              </w:rPr>
              <w:pPrChange w:id="27084" w:author="瑋婷 徐" w:date="2025-01-03T16:55:00Z" w16du:dateUtc="2025-01-03T08:55:00Z">
                <w:pPr/>
              </w:pPrChange>
            </w:pPr>
            <w:ins w:id="27085" w:author="瑋婷 徐" w:date="2025-01-03T16:50:00Z" w16du:dateUtc="2025-01-03T08:50:00Z">
              <w:r w:rsidRPr="00D51403">
                <w:rPr>
                  <w:rFonts w:ascii="Times New Roman" w:eastAsiaTheme="minorEastAsia" w:hAnsi="Times New Roman" w:cs="Times New Roman" w:hint="eastAsia"/>
                  <w:b w:val="0"/>
                  <w:bCs w:val="0"/>
                  <w:color w:val="000000"/>
                  <w:rPrChange w:id="27086" w:author="瑋婷 徐" w:date="2025-01-04T22:53:00Z" w16du:dateUtc="2025-01-04T14:53:00Z">
                    <w:rPr>
                      <w:rFonts w:ascii="Calibri" w:hAnsi="Calibri" w:cs="Calibri" w:hint="eastAsia"/>
                      <w:color w:val="000000"/>
                      <w:sz w:val="22"/>
                      <w:szCs w:val="22"/>
                    </w:rPr>
                  </w:rPrChange>
                </w:rPr>
                <w:t>鵲鴝</w:t>
              </w:r>
              <w:r w:rsidRPr="00D51403">
                <w:rPr>
                  <w:rFonts w:ascii="Times New Roman" w:eastAsiaTheme="minorEastAsia" w:hAnsi="Times New Roman" w:cs="Times New Roman"/>
                  <w:b w:val="0"/>
                  <w:bCs w:val="0"/>
                  <w:color w:val="000000"/>
                  <w:rPrChange w:id="27087"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115BB84A"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088" w:author="瑋婷 徐" w:date="2025-01-03T16:50:00Z" w16du:dateUtc="2025-01-03T08:50:00Z"/>
                <w:rFonts w:ascii="Times New Roman" w:eastAsiaTheme="minorEastAsia" w:hAnsi="Times New Roman" w:cs="Times New Roman"/>
                <w:i/>
                <w:iCs/>
                <w:color w:val="000000"/>
                <w:rPrChange w:id="27089" w:author="瑋婷 徐" w:date="2025-01-04T22:53:00Z" w16du:dateUtc="2025-01-04T14:53:00Z">
                  <w:rPr>
                    <w:ins w:id="27090" w:author="瑋婷 徐" w:date="2025-01-03T16:50:00Z" w16du:dateUtc="2025-01-03T08:50:00Z"/>
                    <w:rFonts w:ascii="Calibri" w:hAnsi="Calibri" w:cs="Calibri"/>
                    <w:i/>
                    <w:iCs/>
                    <w:color w:val="000000"/>
                    <w:sz w:val="22"/>
                    <w:szCs w:val="22"/>
                  </w:rPr>
                </w:rPrChange>
              </w:rPr>
              <w:pPrChange w:id="2709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092" w:author="瑋婷 徐" w:date="2025-01-03T16:50:00Z" w16du:dateUtc="2025-01-03T08:50:00Z">
              <w:r w:rsidRPr="00D51403">
                <w:rPr>
                  <w:rFonts w:ascii="Times New Roman" w:eastAsiaTheme="minorEastAsia" w:hAnsi="Times New Roman" w:cs="Times New Roman"/>
                  <w:i/>
                  <w:iCs/>
                  <w:color w:val="000000"/>
                  <w:rPrChange w:id="27093" w:author="瑋婷 徐" w:date="2025-01-04T22:53:00Z" w16du:dateUtc="2025-01-04T14:53:00Z">
                    <w:rPr>
                      <w:rFonts w:ascii="Calibri" w:hAnsi="Calibri" w:cs="Calibri"/>
                      <w:i/>
                      <w:iCs/>
                      <w:color w:val="000000"/>
                      <w:sz w:val="22"/>
                      <w:szCs w:val="22"/>
                    </w:rPr>
                  </w:rPrChange>
                </w:rPr>
                <w:t>Copsychus saularis</w:t>
              </w:r>
            </w:ins>
          </w:p>
        </w:tc>
        <w:tc>
          <w:tcPr>
            <w:tcW w:w="162" w:type="pct"/>
            <w:noWrap/>
            <w:vAlign w:val="center"/>
            <w:hideMark/>
          </w:tcPr>
          <w:p w14:paraId="06B9A2D0"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094" w:author="瑋婷 徐" w:date="2025-01-03T16:50:00Z" w16du:dateUtc="2025-01-03T08:50:00Z"/>
                <w:rFonts w:ascii="Times New Roman" w:eastAsiaTheme="minorEastAsia" w:hAnsi="Times New Roman" w:cs="Times New Roman"/>
                <w:i/>
                <w:iCs/>
                <w:color w:val="000000"/>
                <w:rPrChange w:id="27095" w:author="瑋婷 徐" w:date="2025-01-04T22:53:00Z" w16du:dateUtc="2025-01-04T14:53:00Z">
                  <w:rPr>
                    <w:ins w:id="27096" w:author="瑋婷 徐" w:date="2025-01-03T16:50:00Z" w16du:dateUtc="2025-01-03T08:50:00Z"/>
                    <w:rFonts w:ascii="Calibri" w:hAnsi="Calibri" w:cs="Calibri"/>
                    <w:i/>
                    <w:iCs/>
                    <w:color w:val="000000"/>
                    <w:sz w:val="22"/>
                    <w:szCs w:val="22"/>
                  </w:rPr>
                </w:rPrChange>
              </w:rPr>
              <w:pPrChange w:id="270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AA7B45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098" w:author="瑋婷 徐" w:date="2025-01-03T16:50:00Z" w16du:dateUtc="2025-01-03T08:50:00Z"/>
                <w:rFonts w:ascii="Times New Roman" w:eastAsiaTheme="minorEastAsia" w:hAnsi="Times New Roman" w:cs="Times New Roman"/>
                <w:rPrChange w:id="27099" w:author="瑋婷 徐" w:date="2025-01-04T22:53:00Z" w16du:dateUtc="2025-01-04T14:53:00Z">
                  <w:rPr>
                    <w:ins w:id="27100" w:author="瑋婷 徐" w:date="2025-01-03T16:50:00Z" w16du:dateUtc="2025-01-03T08:50:00Z"/>
                    <w:rFonts w:ascii="Times New Roman" w:eastAsia="Times New Roman" w:hAnsi="Times New Roman" w:cs="Times New Roman"/>
                    <w:sz w:val="20"/>
                    <w:szCs w:val="20"/>
                  </w:rPr>
                </w:rPrChange>
              </w:rPr>
              <w:pPrChange w:id="271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EBD6E7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102" w:author="瑋婷 徐" w:date="2025-01-03T16:50:00Z" w16du:dateUtc="2025-01-03T08:50:00Z"/>
                <w:rFonts w:ascii="Times New Roman" w:eastAsiaTheme="minorEastAsia" w:hAnsi="Times New Roman" w:cs="Times New Roman"/>
                <w:rPrChange w:id="27103" w:author="瑋婷 徐" w:date="2025-01-04T22:53:00Z" w16du:dateUtc="2025-01-04T14:53:00Z">
                  <w:rPr>
                    <w:ins w:id="27104" w:author="瑋婷 徐" w:date="2025-01-03T16:50:00Z" w16du:dateUtc="2025-01-03T08:50:00Z"/>
                    <w:rFonts w:ascii="Times New Roman" w:eastAsia="Times New Roman" w:hAnsi="Times New Roman" w:cs="Times New Roman"/>
                    <w:sz w:val="20"/>
                    <w:szCs w:val="20"/>
                  </w:rPr>
                </w:rPrChange>
              </w:rPr>
              <w:pPrChange w:id="271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443289D"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106" w:author="瑋婷 徐" w:date="2025-01-03T16:50:00Z" w16du:dateUtc="2025-01-03T08:50:00Z"/>
                <w:rFonts w:ascii="Times New Roman" w:eastAsiaTheme="minorEastAsia" w:hAnsi="Times New Roman" w:cs="Times New Roman"/>
                <w:rPrChange w:id="27107" w:author="瑋婷 徐" w:date="2025-01-04T22:53:00Z" w16du:dateUtc="2025-01-04T14:53:00Z">
                  <w:rPr>
                    <w:ins w:id="27108" w:author="瑋婷 徐" w:date="2025-01-03T16:50:00Z" w16du:dateUtc="2025-01-03T08:50:00Z"/>
                    <w:rFonts w:ascii="Times New Roman" w:eastAsia="Times New Roman" w:hAnsi="Times New Roman" w:cs="Times New Roman"/>
                    <w:sz w:val="20"/>
                    <w:szCs w:val="20"/>
                  </w:rPr>
                </w:rPrChange>
              </w:rPr>
              <w:pPrChange w:id="271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F79EC0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110" w:author="瑋婷 徐" w:date="2025-01-03T16:50:00Z" w16du:dateUtc="2025-01-03T08:50:00Z"/>
                <w:rFonts w:ascii="Times New Roman" w:eastAsiaTheme="minorEastAsia" w:hAnsi="Times New Roman" w:cs="Times New Roman"/>
                <w:rPrChange w:id="27111" w:author="瑋婷 徐" w:date="2025-01-04T22:53:00Z" w16du:dateUtc="2025-01-04T14:53:00Z">
                  <w:rPr>
                    <w:ins w:id="27112" w:author="瑋婷 徐" w:date="2025-01-03T16:50:00Z" w16du:dateUtc="2025-01-03T08:50:00Z"/>
                    <w:rFonts w:ascii="Times New Roman" w:eastAsia="Times New Roman" w:hAnsi="Times New Roman" w:cs="Times New Roman"/>
                    <w:sz w:val="20"/>
                    <w:szCs w:val="20"/>
                  </w:rPr>
                </w:rPrChange>
              </w:rPr>
              <w:pPrChange w:id="271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360659D"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114" w:author="瑋婷 徐" w:date="2025-01-03T16:50:00Z" w16du:dateUtc="2025-01-03T08:50:00Z"/>
                <w:rFonts w:ascii="Times New Roman" w:eastAsiaTheme="minorEastAsia" w:hAnsi="Times New Roman" w:cs="Times New Roman"/>
                <w:rPrChange w:id="27115" w:author="瑋婷 徐" w:date="2025-01-04T22:53:00Z" w16du:dateUtc="2025-01-04T14:53:00Z">
                  <w:rPr>
                    <w:ins w:id="27116" w:author="瑋婷 徐" w:date="2025-01-03T16:50:00Z" w16du:dateUtc="2025-01-03T08:50:00Z"/>
                    <w:rFonts w:ascii="Times New Roman" w:eastAsia="Times New Roman" w:hAnsi="Times New Roman" w:cs="Times New Roman"/>
                    <w:sz w:val="20"/>
                    <w:szCs w:val="20"/>
                  </w:rPr>
                </w:rPrChange>
              </w:rPr>
              <w:pPrChange w:id="271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427242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118" w:author="瑋婷 徐" w:date="2025-01-03T16:50:00Z" w16du:dateUtc="2025-01-03T08:50:00Z"/>
                <w:rFonts w:ascii="Times New Roman" w:eastAsiaTheme="minorEastAsia" w:hAnsi="Times New Roman" w:cs="Times New Roman"/>
                <w:rPrChange w:id="27119" w:author="瑋婷 徐" w:date="2025-01-04T22:53:00Z" w16du:dateUtc="2025-01-04T14:53:00Z">
                  <w:rPr>
                    <w:ins w:id="27120" w:author="瑋婷 徐" w:date="2025-01-03T16:50:00Z" w16du:dateUtc="2025-01-03T08:50:00Z"/>
                    <w:rFonts w:ascii="Times New Roman" w:eastAsia="Times New Roman" w:hAnsi="Times New Roman" w:cs="Times New Roman"/>
                    <w:sz w:val="20"/>
                    <w:szCs w:val="20"/>
                  </w:rPr>
                </w:rPrChange>
              </w:rPr>
              <w:pPrChange w:id="2712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CA2F07D"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122" w:author="瑋婷 徐" w:date="2025-01-03T16:50:00Z" w16du:dateUtc="2025-01-03T08:50:00Z"/>
                <w:rFonts w:ascii="Times New Roman" w:eastAsiaTheme="minorEastAsia" w:hAnsi="Times New Roman" w:cs="Times New Roman"/>
                <w:rPrChange w:id="27123" w:author="瑋婷 徐" w:date="2025-01-04T22:53:00Z" w16du:dateUtc="2025-01-04T14:53:00Z">
                  <w:rPr>
                    <w:ins w:id="27124" w:author="瑋婷 徐" w:date="2025-01-03T16:50:00Z" w16du:dateUtc="2025-01-03T08:50:00Z"/>
                    <w:rFonts w:ascii="Times New Roman" w:eastAsia="Times New Roman" w:hAnsi="Times New Roman" w:cs="Times New Roman"/>
                    <w:sz w:val="20"/>
                    <w:szCs w:val="20"/>
                  </w:rPr>
                </w:rPrChange>
              </w:rPr>
              <w:pPrChange w:id="2712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1F0E31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126" w:author="瑋婷 徐" w:date="2025-01-03T16:50:00Z" w16du:dateUtc="2025-01-03T08:50:00Z"/>
                <w:rFonts w:ascii="Times New Roman" w:eastAsiaTheme="minorEastAsia" w:hAnsi="Times New Roman" w:cs="Times New Roman"/>
                <w:rPrChange w:id="27127" w:author="瑋婷 徐" w:date="2025-01-04T22:53:00Z" w16du:dateUtc="2025-01-04T14:53:00Z">
                  <w:rPr>
                    <w:ins w:id="27128" w:author="瑋婷 徐" w:date="2025-01-03T16:50:00Z" w16du:dateUtc="2025-01-03T08:50:00Z"/>
                    <w:rFonts w:ascii="Times New Roman" w:eastAsia="Times New Roman" w:hAnsi="Times New Roman" w:cs="Times New Roman"/>
                    <w:sz w:val="20"/>
                    <w:szCs w:val="20"/>
                  </w:rPr>
                </w:rPrChange>
              </w:rPr>
              <w:pPrChange w:id="271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1440673"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130" w:author="瑋婷 徐" w:date="2025-01-03T16:50:00Z" w16du:dateUtc="2025-01-03T08:50:00Z"/>
                <w:rFonts w:ascii="Times New Roman" w:eastAsiaTheme="minorEastAsia" w:hAnsi="Times New Roman" w:cs="Times New Roman"/>
                <w:rPrChange w:id="27131" w:author="瑋婷 徐" w:date="2025-01-04T22:53:00Z" w16du:dateUtc="2025-01-04T14:53:00Z">
                  <w:rPr>
                    <w:ins w:id="27132" w:author="瑋婷 徐" w:date="2025-01-03T16:50:00Z" w16du:dateUtc="2025-01-03T08:50:00Z"/>
                    <w:rFonts w:ascii="Times New Roman" w:eastAsia="Times New Roman" w:hAnsi="Times New Roman" w:cs="Times New Roman"/>
                    <w:sz w:val="20"/>
                    <w:szCs w:val="20"/>
                  </w:rPr>
                </w:rPrChange>
              </w:rPr>
              <w:pPrChange w:id="271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9B84C9B"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134" w:author="瑋婷 徐" w:date="2025-01-03T16:50:00Z" w16du:dateUtc="2025-01-03T08:50:00Z"/>
                <w:rFonts w:ascii="Times New Roman" w:eastAsiaTheme="minorEastAsia" w:hAnsi="Times New Roman" w:cs="Times New Roman"/>
                <w:rPrChange w:id="27135" w:author="瑋婷 徐" w:date="2025-01-04T22:53:00Z" w16du:dateUtc="2025-01-04T14:53:00Z">
                  <w:rPr>
                    <w:ins w:id="27136" w:author="瑋婷 徐" w:date="2025-01-03T16:50:00Z" w16du:dateUtc="2025-01-03T08:50:00Z"/>
                    <w:rFonts w:ascii="Times New Roman" w:eastAsia="Times New Roman" w:hAnsi="Times New Roman" w:cs="Times New Roman"/>
                    <w:sz w:val="20"/>
                    <w:szCs w:val="20"/>
                  </w:rPr>
                </w:rPrChange>
              </w:rPr>
              <w:pPrChange w:id="271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E5FC68D"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138" w:author="瑋婷 徐" w:date="2025-01-03T16:50:00Z" w16du:dateUtc="2025-01-03T08:50:00Z"/>
                <w:rFonts w:ascii="Times New Roman" w:eastAsiaTheme="minorEastAsia" w:hAnsi="Times New Roman" w:cs="Times New Roman"/>
                <w:rPrChange w:id="27139" w:author="瑋婷 徐" w:date="2025-01-04T22:53:00Z" w16du:dateUtc="2025-01-04T14:53:00Z">
                  <w:rPr>
                    <w:ins w:id="27140" w:author="瑋婷 徐" w:date="2025-01-03T16:50:00Z" w16du:dateUtc="2025-01-03T08:50:00Z"/>
                    <w:rFonts w:ascii="Times New Roman" w:eastAsia="Times New Roman" w:hAnsi="Times New Roman" w:cs="Times New Roman"/>
                    <w:sz w:val="20"/>
                    <w:szCs w:val="20"/>
                  </w:rPr>
                </w:rPrChange>
              </w:rPr>
              <w:pPrChange w:id="271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B50ECD0"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142" w:author="瑋婷 徐" w:date="2025-01-03T16:50:00Z" w16du:dateUtc="2025-01-03T08:50:00Z"/>
                <w:rFonts w:ascii="Times New Roman" w:eastAsiaTheme="minorEastAsia" w:hAnsi="Times New Roman" w:cs="Times New Roman"/>
                <w:rPrChange w:id="27143" w:author="瑋婷 徐" w:date="2025-01-04T22:53:00Z" w16du:dateUtc="2025-01-04T14:53:00Z">
                  <w:rPr>
                    <w:ins w:id="27144" w:author="瑋婷 徐" w:date="2025-01-03T16:50:00Z" w16du:dateUtc="2025-01-03T08:50:00Z"/>
                    <w:rFonts w:ascii="Times New Roman" w:eastAsia="Times New Roman" w:hAnsi="Times New Roman" w:cs="Times New Roman"/>
                    <w:sz w:val="20"/>
                    <w:szCs w:val="20"/>
                  </w:rPr>
                </w:rPrChange>
              </w:rPr>
              <w:pPrChange w:id="2714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A99960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146" w:author="瑋婷 徐" w:date="2025-01-03T16:50:00Z" w16du:dateUtc="2025-01-03T08:50:00Z"/>
                <w:rFonts w:ascii="Times New Roman" w:eastAsiaTheme="minorEastAsia" w:hAnsi="Times New Roman" w:cs="Times New Roman"/>
                <w:rPrChange w:id="27147" w:author="瑋婷 徐" w:date="2025-01-04T22:53:00Z" w16du:dateUtc="2025-01-04T14:53:00Z">
                  <w:rPr>
                    <w:ins w:id="27148" w:author="瑋婷 徐" w:date="2025-01-03T16:50:00Z" w16du:dateUtc="2025-01-03T08:50:00Z"/>
                    <w:rFonts w:ascii="Times New Roman" w:eastAsia="Times New Roman" w:hAnsi="Times New Roman" w:cs="Times New Roman"/>
                    <w:sz w:val="20"/>
                    <w:szCs w:val="20"/>
                  </w:rPr>
                </w:rPrChange>
              </w:rPr>
              <w:pPrChange w:id="271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11D08F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150" w:author="瑋婷 徐" w:date="2025-01-03T16:50:00Z" w16du:dateUtc="2025-01-03T08:50:00Z"/>
                <w:rFonts w:ascii="Times New Roman" w:eastAsiaTheme="minorEastAsia" w:hAnsi="Times New Roman" w:cs="Times New Roman"/>
                <w:rPrChange w:id="27151" w:author="瑋婷 徐" w:date="2025-01-04T22:53:00Z" w16du:dateUtc="2025-01-04T14:53:00Z">
                  <w:rPr>
                    <w:ins w:id="27152" w:author="瑋婷 徐" w:date="2025-01-03T16:50:00Z" w16du:dateUtc="2025-01-03T08:50:00Z"/>
                    <w:rFonts w:ascii="Times New Roman" w:eastAsia="Times New Roman" w:hAnsi="Times New Roman" w:cs="Times New Roman"/>
                    <w:sz w:val="20"/>
                    <w:szCs w:val="20"/>
                  </w:rPr>
                </w:rPrChange>
              </w:rPr>
              <w:pPrChange w:id="2715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1EDF30E"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154" w:author="瑋婷 徐" w:date="2025-01-03T16:50:00Z" w16du:dateUtc="2025-01-03T08:50:00Z"/>
                <w:rFonts w:ascii="Times New Roman" w:eastAsiaTheme="minorEastAsia" w:hAnsi="Times New Roman" w:cs="Times New Roman"/>
                <w:rPrChange w:id="27155" w:author="瑋婷 徐" w:date="2025-01-04T22:53:00Z" w16du:dateUtc="2025-01-04T14:53:00Z">
                  <w:rPr>
                    <w:ins w:id="27156" w:author="瑋婷 徐" w:date="2025-01-03T16:50:00Z" w16du:dateUtc="2025-01-03T08:50:00Z"/>
                    <w:rFonts w:ascii="Times New Roman" w:eastAsia="Times New Roman" w:hAnsi="Times New Roman" w:cs="Times New Roman"/>
                    <w:sz w:val="20"/>
                    <w:szCs w:val="20"/>
                  </w:rPr>
                </w:rPrChange>
              </w:rPr>
              <w:pPrChange w:id="2715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092153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158" w:author="瑋婷 徐" w:date="2025-01-03T16:50:00Z" w16du:dateUtc="2025-01-03T08:50:00Z"/>
                <w:rFonts w:ascii="Times New Roman" w:eastAsiaTheme="minorEastAsia" w:hAnsi="Times New Roman" w:cs="Times New Roman"/>
                <w:rPrChange w:id="27159" w:author="瑋婷 徐" w:date="2025-01-04T22:53:00Z" w16du:dateUtc="2025-01-04T14:53:00Z">
                  <w:rPr>
                    <w:ins w:id="27160" w:author="瑋婷 徐" w:date="2025-01-03T16:50:00Z" w16du:dateUtc="2025-01-03T08:50:00Z"/>
                    <w:rFonts w:ascii="Times New Roman" w:eastAsia="Times New Roman" w:hAnsi="Times New Roman" w:cs="Times New Roman"/>
                    <w:sz w:val="20"/>
                    <w:szCs w:val="20"/>
                  </w:rPr>
                </w:rPrChange>
              </w:rPr>
              <w:pPrChange w:id="271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F448A2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162" w:author="瑋婷 徐" w:date="2025-01-03T16:50:00Z" w16du:dateUtc="2025-01-03T08:50:00Z"/>
                <w:rFonts w:ascii="Times New Roman" w:eastAsiaTheme="minorEastAsia" w:hAnsi="Times New Roman" w:cs="Times New Roman"/>
                <w:rPrChange w:id="27163" w:author="瑋婷 徐" w:date="2025-01-04T22:53:00Z" w16du:dateUtc="2025-01-04T14:53:00Z">
                  <w:rPr>
                    <w:ins w:id="27164" w:author="瑋婷 徐" w:date="2025-01-03T16:50:00Z" w16du:dateUtc="2025-01-03T08:50:00Z"/>
                    <w:rFonts w:ascii="Times New Roman" w:eastAsia="Times New Roman" w:hAnsi="Times New Roman" w:cs="Times New Roman"/>
                    <w:sz w:val="20"/>
                    <w:szCs w:val="20"/>
                  </w:rPr>
                </w:rPrChange>
              </w:rPr>
              <w:pPrChange w:id="271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3745287"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166" w:author="瑋婷 徐" w:date="2025-01-03T16:50:00Z" w16du:dateUtc="2025-01-03T08:50:00Z"/>
                <w:rFonts w:ascii="Times New Roman" w:eastAsiaTheme="minorEastAsia" w:hAnsi="Times New Roman" w:cs="Times New Roman"/>
                <w:rPrChange w:id="27167" w:author="瑋婷 徐" w:date="2025-01-04T22:53:00Z" w16du:dateUtc="2025-01-04T14:53:00Z">
                  <w:rPr>
                    <w:ins w:id="27168" w:author="瑋婷 徐" w:date="2025-01-03T16:50:00Z" w16du:dateUtc="2025-01-03T08:50:00Z"/>
                    <w:rFonts w:ascii="Times New Roman" w:eastAsia="Times New Roman" w:hAnsi="Times New Roman" w:cs="Times New Roman"/>
                    <w:sz w:val="20"/>
                    <w:szCs w:val="20"/>
                  </w:rPr>
                </w:rPrChange>
              </w:rPr>
              <w:pPrChange w:id="271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08F01D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170" w:author="瑋婷 徐" w:date="2025-01-03T16:50:00Z" w16du:dateUtc="2025-01-03T08:50:00Z"/>
                <w:rFonts w:ascii="Times New Roman" w:eastAsiaTheme="minorEastAsia" w:hAnsi="Times New Roman" w:cs="Times New Roman"/>
                <w:rPrChange w:id="27171" w:author="瑋婷 徐" w:date="2025-01-04T22:53:00Z" w16du:dateUtc="2025-01-04T14:53:00Z">
                  <w:rPr>
                    <w:ins w:id="27172" w:author="瑋婷 徐" w:date="2025-01-03T16:50:00Z" w16du:dateUtc="2025-01-03T08:50:00Z"/>
                    <w:rFonts w:ascii="Times New Roman" w:eastAsia="Times New Roman" w:hAnsi="Times New Roman" w:cs="Times New Roman"/>
                    <w:sz w:val="20"/>
                    <w:szCs w:val="20"/>
                  </w:rPr>
                </w:rPrChange>
              </w:rPr>
              <w:pPrChange w:id="271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
          <w:p w14:paraId="1947B98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174" w:author="瑋婷 徐" w:date="2025-01-03T16:50:00Z" w16du:dateUtc="2025-01-03T08:50:00Z"/>
                <w:rFonts w:ascii="Times New Roman" w:eastAsiaTheme="minorEastAsia" w:hAnsi="Times New Roman" w:cs="Times New Roman"/>
                <w:rPrChange w:id="27175" w:author="瑋婷 徐" w:date="2025-01-04T22:53:00Z" w16du:dateUtc="2025-01-04T14:53:00Z">
                  <w:rPr>
                    <w:ins w:id="27176" w:author="瑋婷 徐" w:date="2025-01-03T16:50:00Z" w16du:dateUtc="2025-01-03T08:50:00Z"/>
                    <w:rFonts w:ascii="Times New Roman" w:eastAsia="Times New Roman" w:hAnsi="Times New Roman" w:cs="Times New Roman"/>
                    <w:sz w:val="20"/>
                    <w:szCs w:val="20"/>
                  </w:rPr>
                </w:rPrChange>
              </w:rPr>
              <w:pPrChange w:id="2717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F0C1C" w14:paraId="04FBA510" w14:textId="77777777" w:rsidTr="003C19C7">
        <w:trPr>
          <w:cnfStyle w:val="000000100000" w:firstRow="0" w:lastRow="0" w:firstColumn="0" w:lastColumn="0" w:oddVBand="0" w:evenVBand="0" w:oddHBand="1" w:evenHBand="0" w:firstRowFirstColumn="0" w:firstRowLastColumn="0" w:lastRowFirstColumn="0" w:lastRowLastColumn="0"/>
          <w:trHeight w:val="300"/>
          <w:ins w:id="27178"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421487D" w14:textId="77777777" w:rsidR="003C19C7" w:rsidRPr="00D51403" w:rsidRDefault="003C19C7">
            <w:pPr>
              <w:spacing w:line="360" w:lineRule="auto"/>
              <w:jc w:val="both"/>
              <w:rPr>
                <w:ins w:id="27179" w:author="瑋婷 徐" w:date="2025-01-03T16:50:00Z" w16du:dateUtc="2025-01-03T08:50:00Z"/>
                <w:rFonts w:ascii="Times New Roman" w:eastAsiaTheme="minorEastAsia" w:hAnsi="Times New Roman" w:cs="Times New Roman"/>
                <w:b w:val="0"/>
                <w:bCs w:val="0"/>
                <w:color w:val="000000"/>
                <w:rPrChange w:id="27180" w:author="瑋婷 徐" w:date="2025-01-04T22:53:00Z" w16du:dateUtc="2025-01-04T14:53:00Z">
                  <w:rPr>
                    <w:ins w:id="27181" w:author="瑋婷 徐" w:date="2025-01-03T16:50:00Z" w16du:dateUtc="2025-01-03T08:50:00Z"/>
                    <w:rFonts w:ascii="Calibri" w:hAnsi="Calibri" w:cs="Calibri"/>
                    <w:color w:val="000000"/>
                    <w:sz w:val="22"/>
                    <w:szCs w:val="22"/>
                  </w:rPr>
                </w:rPrChange>
              </w:rPr>
              <w:pPrChange w:id="27182" w:author="瑋婷 徐" w:date="2025-01-03T16:55:00Z" w16du:dateUtc="2025-01-03T08:55:00Z">
                <w:pPr/>
              </w:pPrChange>
            </w:pPr>
            <w:ins w:id="27183" w:author="瑋婷 徐" w:date="2025-01-03T16:50:00Z" w16du:dateUtc="2025-01-03T08:50:00Z">
              <w:r w:rsidRPr="00D51403">
                <w:rPr>
                  <w:rFonts w:ascii="Times New Roman" w:eastAsiaTheme="minorEastAsia" w:hAnsi="Times New Roman" w:cs="Times New Roman" w:hint="eastAsia"/>
                  <w:b w:val="0"/>
                  <w:bCs w:val="0"/>
                  <w:color w:val="000000"/>
                  <w:rPrChange w:id="27184" w:author="瑋婷 徐" w:date="2025-01-04T22:53:00Z" w16du:dateUtc="2025-01-04T14:53:00Z">
                    <w:rPr>
                      <w:rFonts w:ascii="Calibri" w:hAnsi="Calibri" w:cs="Calibri" w:hint="eastAsia"/>
                      <w:color w:val="000000"/>
                      <w:sz w:val="22"/>
                      <w:szCs w:val="22"/>
                    </w:rPr>
                  </w:rPrChange>
                </w:rPr>
                <w:t>白腰鵲鴝</w:t>
              </w:r>
              <w:r w:rsidRPr="00D51403">
                <w:rPr>
                  <w:rFonts w:ascii="Times New Roman" w:eastAsiaTheme="minorEastAsia" w:hAnsi="Times New Roman" w:cs="Times New Roman"/>
                  <w:b w:val="0"/>
                  <w:bCs w:val="0"/>
                  <w:color w:val="000000"/>
                  <w:rPrChange w:id="27185"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7BE6B50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186" w:author="瑋婷 徐" w:date="2025-01-03T16:50:00Z" w16du:dateUtc="2025-01-03T08:50:00Z"/>
                <w:rFonts w:ascii="Times New Roman" w:eastAsiaTheme="minorEastAsia" w:hAnsi="Times New Roman" w:cs="Times New Roman"/>
                <w:i/>
                <w:iCs/>
                <w:color w:val="000000"/>
                <w:rPrChange w:id="27187" w:author="瑋婷 徐" w:date="2025-01-04T22:53:00Z" w16du:dateUtc="2025-01-04T14:53:00Z">
                  <w:rPr>
                    <w:ins w:id="27188" w:author="瑋婷 徐" w:date="2025-01-03T16:50:00Z" w16du:dateUtc="2025-01-03T08:50:00Z"/>
                    <w:rFonts w:ascii="Calibri" w:hAnsi="Calibri" w:cs="Calibri"/>
                    <w:i/>
                    <w:iCs/>
                    <w:color w:val="000000"/>
                    <w:sz w:val="22"/>
                    <w:szCs w:val="22"/>
                  </w:rPr>
                </w:rPrChange>
              </w:rPr>
              <w:pPrChange w:id="2718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190" w:author="瑋婷 徐" w:date="2025-01-03T16:50:00Z" w16du:dateUtc="2025-01-03T08:50:00Z">
              <w:r w:rsidRPr="00D51403">
                <w:rPr>
                  <w:rFonts w:ascii="Times New Roman" w:eastAsiaTheme="minorEastAsia" w:hAnsi="Times New Roman" w:cs="Times New Roman"/>
                  <w:i/>
                  <w:iCs/>
                  <w:color w:val="000000"/>
                  <w:rPrChange w:id="27191" w:author="瑋婷 徐" w:date="2025-01-04T22:53:00Z" w16du:dateUtc="2025-01-04T14:53:00Z">
                    <w:rPr>
                      <w:rFonts w:ascii="Calibri" w:hAnsi="Calibri" w:cs="Calibri"/>
                      <w:i/>
                      <w:iCs/>
                      <w:color w:val="000000"/>
                      <w:sz w:val="22"/>
                      <w:szCs w:val="22"/>
                    </w:rPr>
                  </w:rPrChange>
                </w:rPr>
                <w:t>Copsychus malabaricus</w:t>
              </w:r>
            </w:ins>
          </w:p>
        </w:tc>
        <w:tc>
          <w:tcPr>
            <w:tcW w:w="162" w:type="pct"/>
            <w:noWrap/>
            <w:vAlign w:val="center"/>
            <w:hideMark/>
          </w:tcPr>
          <w:p w14:paraId="5CBAE025"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192" w:author="瑋婷 徐" w:date="2025-01-03T16:50:00Z" w16du:dateUtc="2025-01-03T08:50:00Z"/>
                <w:rFonts w:ascii="Times New Roman" w:eastAsiaTheme="minorEastAsia" w:hAnsi="Times New Roman" w:cs="Times New Roman"/>
                <w:i/>
                <w:iCs/>
                <w:color w:val="000000"/>
                <w:rPrChange w:id="27193" w:author="瑋婷 徐" w:date="2025-01-04T22:53:00Z" w16du:dateUtc="2025-01-04T14:53:00Z">
                  <w:rPr>
                    <w:ins w:id="27194" w:author="瑋婷 徐" w:date="2025-01-03T16:50:00Z" w16du:dateUtc="2025-01-03T08:50:00Z"/>
                    <w:rFonts w:ascii="Calibri" w:hAnsi="Calibri" w:cs="Calibri"/>
                    <w:i/>
                    <w:iCs/>
                    <w:color w:val="000000"/>
                    <w:sz w:val="22"/>
                    <w:szCs w:val="22"/>
                  </w:rPr>
                </w:rPrChange>
              </w:rPr>
              <w:pPrChange w:id="2719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835E42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196" w:author="瑋婷 徐" w:date="2025-01-03T16:50:00Z" w16du:dateUtc="2025-01-03T08:50:00Z"/>
                <w:rFonts w:ascii="Times New Roman" w:eastAsiaTheme="minorEastAsia" w:hAnsi="Times New Roman" w:cs="Times New Roman"/>
                <w:rPrChange w:id="27197" w:author="瑋婷 徐" w:date="2025-01-04T22:53:00Z" w16du:dateUtc="2025-01-04T14:53:00Z">
                  <w:rPr>
                    <w:ins w:id="27198" w:author="瑋婷 徐" w:date="2025-01-03T16:50:00Z" w16du:dateUtc="2025-01-03T08:50:00Z"/>
                    <w:rFonts w:ascii="Times New Roman" w:eastAsia="Times New Roman" w:hAnsi="Times New Roman" w:cs="Times New Roman"/>
                    <w:sz w:val="20"/>
                    <w:szCs w:val="20"/>
                  </w:rPr>
                </w:rPrChange>
              </w:rPr>
              <w:pPrChange w:id="2719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67E778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200" w:author="瑋婷 徐" w:date="2025-01-03T16:50:00Z" w16du:dateUtc="2025-01-03T08:50:00Z"/>
                <w:rFonts w:ascii="Times New Roman" w:eastAsiaTheme="minorEastAsia" w:hAnsi="Times New Roman" w:cs="Times New Roman"/>
                <w:rPrChange w:id="27201" w:author="瑋婷 徐" w:date="2025-01-04T22:53:00Z" w16du:dateUtc="2025-01-04T14:53:00Z">
                  <w:rPr>
                    <w:ins w:id="27202" w:author="瑋婷 徐" w:date="2025-01-03T16:50:00Z" w16du:dateUtc="2025-01-03T08:50:00Z"/>
                    <w:rFonts w:ascii="Times New Roman" w:eastAsia="Times New Roman" w:hAnsi="Times New Roman" w:cs="Times New Roman"/>
                    <w:sz w:val="20"/>
                    <w:szCs w:val="20"/>
                  </w:rPr>
                </w:rPrChange>
              </w:rPr>
              <w:pPrChange w:id="2720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CBD055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204" w:author="瑋婷 徐" w:date="2025-01-03T16:50:00Z" w16du:dateUtc="2025-01-03T08:50:00Z"/>
                <w:rFonts w:ascii="Times New Roman" w:eastAsiaTheme="minorEastAsia" w:hAnsi="Times New Roman" w:cs="Times New Roman"/>
                <w:rPrChange w:id="27205" w:author="瑋婷 徐" w:date="2025-01-04T22:53:00Z" w16du:dateUtc="2025-01-04T14:53:00Z">
                  <w:rPr>
                    <w:ins w:id="27206" w:author="瑋婷 徐" w:date="2025-01-03T16:50:00Z" w16du:dateUtc="2025-01-03T08:50:00Z"/>
                    <w:rFonts w:ascii="Times New Roman" w:eastAsia="Times New Roman" w:hAnsi="Times New Roman" w:cs="Times New Roman"/>
                    <w:sz w:val="20"/>
                    <w:szCs w:val="20"/>
                  </w:rPr>
                </w:rPrChange>
              </w:rPr>
              <w:pPrChange w:id="2720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A83698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208" w:author="瑋婷 徐" w:date="2025-01-03T16:50:00Z" w16du:dateUtc="2025-01-03T08:50:00Z"/>
                <w:rFonts w:ascii="Times New Roman" w:eastAsiaTheme="minorEastAsia" w:hAnsi="Times New Roman" w:cs="Times New Roman"/>
                <w:rPrChange w:id="27209" w:author="瑋婷 徐" w:date="2025-01-04T22:53:00Z" w16du:dateUtc="2025-01-04T14:53:00Z">
                  <w:rPr>
                    <w:ins w:id="27210" w:author="瑋婷 徐" w:date="2025-01-03T16:50:00Z" w16du:dateUtc="2025-01-03T08:50:00Z"/>
                    <w:rFonts w:ascii="Times New Roman" w:eastAsia="Times New Roman" w:hAnsi="Times New Roman" w:cs="Times New Roman"/>
                    <w:sz w:val="20"/>
                    <w:szCs w:val="20"/>
                  </w:rPr>
                </w:rPrChange>
              </w:rPr>
              <w:pPrChange w:id="2721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E74F28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212" w:author="瑋婷 徐" w:date="2025-01-03T16:50:00Z" w16du:dateUtc="2025-01-03T08:50:00Z"/>
                <w:rFonts w:ascii="Times New Roman" w:eastAsiaTheme="minorEastAsia" w:hAnsi="Times New Roman" w:cs="Times New Roman"/>
                <w:rPrChange w:id="27213" w:author="瑋婷 徐" w:date="2025-01-04T22:53:00Z" w16du:dateUtc="2025-01-04T14:53:00Z">
                  <w:rPr>
                    <w:ins w:id="27214" w:author="瑋婷 徐" w:date="2025-01-03T16:50:00Z" w16du:dateUtc="2025-01-03T08:50:00Z"/>
                    <w:rFonts w:ascii="Times New Roman" w:eastAsia="Times New Roman" w:hAnsi="Times New Roman" w:cs="Times New Roman"/>
                    <w:sz w:val="20"/>
                    <w:szCs w:val="20"/>
                  </w:rPr>
                </w:rPrChange>
              </w:rPr>
              <w:pPrChange w:id="2721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788261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216" w:author="瑋婷 徐" w:date="2025-01-03T16:50:00Z" w16du:dateUtc="2025-01-03T08:50:00Z"/>
                <w:rFonts w:ascii="Times New Roman" w:eastAsiaTheme="minorEastAsia" w:hAnsi="Times New Roman" w:cs="Times New Roman"/>
                <w:color w:val="000000"/>
                <w:rPrChange w:id="27217" w:author="瑋婷 徐" w:date="2025-01-04T22:53:00Z" w16du:dateUtc="2025-01-04T14:53:00Z">
                  <w:rPr>
                    <w:ins w:id="27218" w:author="瑋婷 徐" w:date="2025-01-03T16:50:00Z" w16du:dateUtc="2025-01-03T08:50:00Z"/>
                    <w:rFonts w:ascii="Calibri" w:hAnsi="Calibri" w:cs="Calibri"/>
                    <w:color w:val="000000"/>
                    <w:sz w:val="22"/>
                    <w:szCs w:val="22"/>
                  </w:rPr>
                </w:rPrChange>
              </w:rPr>
              <w:pPrChange w:id="2721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220" w:author="瑋婷 徐" w:date="2025-01-03T16:50:00Z" w16du:dateUtc="2025-01-03T08:50:00Z">
              <w:r w:rsidRPr="00D51403">
                <w:rPr>
                  <w:rFonts w:ascii="Times New Roman" w:eastAsiaTheme="minorEastAsia" w:hAnsi="Times New Roman" w:cs="Times New Roman"/>
                  <w:color w:val="000000"/>
                  <w:rPrChange w:id="27221"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D2B0BE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222" w:author="瑋婷 徐" w:date="2025-01-03T16:50:00Z" w16du:dateUtc="2025-01-03T08:50:00Z"/>
                <w:rFonts w:ascii="Times New Roman" w:eastAsiaTheme="minorEastAsia" w:hAnsi="Times New Roman" w:cs="Times New Roman"/>
                <w:color w:val="000000"/>
                <w:rPrChange w:id="27223" w:author="瑋婷 徐" w:date="2025-01-04T22:53:00Z" w16du:dateUtc="2025-01-04T14:53:00Z">
                  <w:rPr>
                    <w:ins w:id="27224" w:author="瑋婷 徐" w:date="2025-01-03T16:50:00Z" w16du:dateUtc="2025-01-03T08:50:00Z"/>
                    <w:rFonts w:ascii="Calibri" w:hAnsi="Calibri" w:cs="Calibri"/>
                    <w:color w:val="000000"/>
                    <w:sz w:val="22"/>
                    <w:szCs w:val="22"/>
                  </w:rPr>
                </w:rPrChange>
              </w:rPr>
              <w:pPrChange w:id="272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774E0A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226" w:author="瑋婷 徐" w:date="2025-01-03T16:50:00Z" w16du:dateUtc="2025-01-03T08:50:00Z"/>
                <w:rFonts w:ascii="Times New Roman" w:eastAsiaTheme="minorEastAsia" w:hAnsi="Times New Roman" w:cs="Times New Roman"/>
                <w:rPrChange w:id="27227" w:author="瑋婷 徐" w:date="2025-01-04T22:53:00Z" w16du:dateUtc="2025-01-04T14:53:00Z">
                  <w:rPr>
                    <w:ins w:id="27228" w:author="瑋婷 徐" w:date="2025-01-03T16:50:00Z" w16du:dateUtc="2025-01-03T08:50:00Z"/>
                    <w:rFonts w:ascii="Times New Roman" w:eastAsia="Times New Roman" w:hAnsi="Times New Roman" w:cs="Times New Roman"/>
                    <w:sz w:val="20"/>
                    <w:szCs w:val="20"/>
                  </w:rPr>
                </w:rPrChange>
              </w:rPr>
              <w:pPrChange w:id="272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9DA6B6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230" w:author="瑋婷 徐" w:date="2025-01-03T16:50:00Z" w16du:dateUtc="2025-01-03T08:50:00Z"/>
                <w:rFonts w:ascii="Times New Roman" w:eastAsiaTheme="minorEastAsia" w:hAnsi="Times New Roman" w:cs="Times New Roman"/>
                <w:color w:val="000000"/>
                <w:rPrChange w:id="27231" w:author="瑋婷 徐" w:date="2025-01-04T22:53:00Z" w16du:dateUtc="2025-01-04T14:53:00Z">
                  <w:rPr>
                    <w:ins w:id="27232" w:author="瑋婷 徐" w:date="2025-01-03T16:50:00Z" w16du:dateUtc="2025-01-03T08:50:00Z"/>
                    <w:rFonts w:ascii="Calibri" w:hAnsi="Calibri" w:cs="Calibri"/>
                    <w:color w:val="000000"/>
                    <w:sz w:val="22"/>
                    <w:szCs w:val="22"/>
                  </w:rPr>
                </w:rPrChange>
              </w:rPr>
              <w:pPrChange w:id="2723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234" w:author="瑋婷 徐" w:date="2025-01-03T16:50:00Z" w16du:dateUtc="2025-01-03T08:50:00Z">
              <w:r w:rsidRPr="00D51403">
                <w:rPr>
                  <w:rFonts w:ascii="Times New Roman" w:eastAsiaTheme="minorEastAsia" w:hAnsi="Times New Roman" w:cs="Times New Roman"/>
                  <w:color w:val="000000"/>
                  <w:rPrChange w:id="2723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4B577CB3"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236" w:author="瑋婷 徐" w:date="2025-01-03T16:50:00Z" w16du:dateUtc="2025-01-03T08:50:00Z"/>
                <w:rFonts w:ascii="Times New Roman" w:eastAsiaTheme="minorEastAsia" w:hAnsi="Times New Roman" w:cs="Times New Roman"/>
                <w:color w:val="000000"/>
                <w:rPrChange w:id="27237" w:author="瑋婷 徐" w:date="2025-01-04T22:53:00Z" w16du:dateUtc="2025-01-04T14:53:00Z">
                  <w:rPr>
                    <w:ins w:id="27238" w:author="瑋婷 徐" w:date="2025-01-03T16:50:00Z" w16du:dateUtc="2025-01-03T08:50:00Z"/>
                    <w:rFonts w:ascii="Calibri" w:hAnsi="Calibri" w:cs="Calibri"/>
                    <w:color w:val="000000"/>
                    <w:sz w:val="22"/>
                    <w:szCs w:val="22"/>
                  </w:rPr>
                </w:rPrChange>
              </w:rPr>
              <w:pPrChange w:id="2723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657CC0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240" w:author="瑋婷 徐" w:date="2025-01-03T16:50:00Z" w16du:dateUtc="2025-01-03T08:50:00Z"/>
                <w:rFonts w:ascii="Times New Roman" w:eastAsiaTheme="minorEastAsia" w:hAnsi="Times New Roman" w:cs="Times New Roman"/>
                <w:rPrChange w:id="27241" w:author="瑋婷 徐" w:date="2025-01-04T22:53:00Z" w16du:dateUtc="2025-01-04T14:53:00Z">
                  <w:rPr>
                    <w:ins w:id="27242" w:author="瑋婷 徐" w:date="2025-01-03T16:50:00Z" w16du:dateUtc="2025-01-03T08:50:00Z"/>
                    <w:rFonts w:ascii="Times New Roman" w:eastAsia="Times New Roman" w:hAnsi="Times New Roman" w:cs="Times New Roman"/>
                    <w:sz w:val="20"/>
                    <w:szCs w:val="20"/>
                  </w:rPr>
                </w:rPrChange>
              </w:rPr>
              <w:pPrChange w:id="2724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13BCD3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244" w:author="瑋婷 徐" w:date="2025-01-03T16:50:00Z" w16du:dateUtc="2025-01-03T08:50:00Z"/>
                <w:rFonts w:ascii="Times New Roman" w:eastAsiaTheme="minorEastAsia" w:hAnsi="Times New Roman" w:cs="Times New Roman"/>
                <w:rPrChange w:id="27245" w:author="瑋婷 徐" w:date="2025-01-04T22:53:00Z" w16du:dateUtc="2025-01-04T14:53:00Z">
                  <w:rPr>
                    <w:ins w:id="27246" w:author="瑋婷 徐" w:date="2025-01-03T16:50:00Z" w16du:dateUtc="2025-01-03T08:50:00Z"/>
                    <w:rFonts w:ascii="Times New Roman" w:eastAsia="Times New Roman" w:hAnsi="Times New Roman" w:cs="Times New Roman"/>
                    <w:sz w:val="20"/>
                    <w:szCs w:val="20"/>
                  </w:rPr>
                </w:rPrChange>
              </w:rPr>
              <w:pPrChange w:id="272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E3C7D5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248" w:author="瑋婷 徐" w:date="2025-01-03T16:50:00Z" w16du:dateUtc="2025-01-03T08:50:00Z"/>
                <w:rFonts w:ascii="Times New Roman" w:eastAsiaTheme="minorEastAsia" w:hAnsi="Times New Roman" w:cs="Times New Roman"/>
                <w:rPrChange w:id="27249" w:author="瑋婷 徐" w:date="2025-01-04T22:53:00Z" w16du:dateUtc="2025-01-04T14:53:00Z">
                  <w:rPr>
                    <w:ins w:id="27250" w:author="瑋婷 徐" w:date="2025-01-03T16:50:00Z" w16du:dateUtc="2025-01-03T08:50:00Z"/>
                    <w:rFonts w:ascii="Times New Roman" w:eastAsia="Times New Roman" w:hAnsi="Times New Roman" w:cs="Times New Roman"/>
                    <w:sz w:val="20"/>
                    <w:szCs w:val="20"/>
                  </w:rPr>
                </w:rPrChange>
              </w:rPr>
              <w:pPrChange w:id="272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1A13B96"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252" w:author="瑋婷 徐" w:date="2025-01-03T16:50:00Z" w16du:dateUtc="2025-01-03T08:50:00Z"/>
                <w:rFonts w:ascii="Times New Roman" w:eastAsiaTheme="minorEastAsia" w:hAnsi="Times New Roman" w:cs="Times New Roman"/>
                <w:rPrChange w:id="27253" w:author="瑋婷 徐" w:date="2025-01-04T22:53:00Z" w16du:dateUtc="2025-01-04T14:53:00Z">
                  <w:rPr>
                    <w:ins w:id="27254" w:author="瑋婷 徐" w:date="2025-01-03T16:50:00Z" w16du:dateUtc="2025-01-03T08:50:00Z"/>
                    <w:rFonts w:ascii="Times New Roman" w:eastAsia="Times New Roman" w:hAnsi="Times New Roman" w:cs="Times New Roman"/>
                    <w:sz w:val="20"/>
                    <w:szCs w:val="20"/>
                  </w:rPr>
                </w:rPrChange>
              </w:rPr>
              <w:pPrChange w:id="2725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177C02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256" w:author="瑋婷 徐" w:date="2025-01-03T16:50:00Z" w16du:dateUtc="2025-01-03T08:50:00Z"/>
                <w:rFonts w:ascii="Times New Roman" w:eastAsiaTheme="minorEastAsia" w:hAnsi="Times New Roman" w:cs="Times New Roman"/>
                <w:rPrChange w:id="27257" w:author="瑋婷 徐" w:date="2025-01-04T22:53:00Z" w16du:dateUtc="2025-01-04T14:53:00Z">
                  <w:rPr>
                    <w:ins w:id="27258" w:author="瑋婷 徐" w:date="2025-01-03T16:50:00Z" w16du:dateUtc="2025-01-03T08:50:00Z"/>
                    <w:rFonts w:ascii="Times New Roman" w:eastAsia="Times New Roman" w:hAnsi="Times New Roman" w:cs="Times New Roman"/>
                    <w:sz w:val="20"/>
                    <w:szCs w:val="20"/>
                  </w:rPr>
                </w:rPrChange>
              </w:rPr>
              <w:pPrChange w:id="2725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A14AAF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260" w:author="瑋婷 徐" w:date="2025-01-03T16:50:00Z" w16du:dateUtc="2025-01-03T08:50:00Z"/>
                <w:rFonts w:ascii="Times New Roman" w:eastAsiaTheme="minorEastAsia" w:hAnsi="Times New Roman" w:cs="Times New Roman"/>
                <w:rPrChange w:id="27261" w:author="瑋婷 徐" w:date="2025-01-04T22:53:00Z" w16du:dateUtc="2025-01-04T14:53:00Z">
                  <w:rPr>
                    <w:ins w:id="27262" w:author="瑋婷 徐" w:date="2025-01-03T16:50:00Z" w16du:dateUtc="2025-01-03T08:50:00Z"/>
                    <w:rFonts w:ascii="Times New Roman" w:eastAsia="Times New Roman" w:hAnsi="Times New Roman" w:cs="Times New Roman"/>
                    <w:sz w:val="20"/>
                    <w:szCs w:val="20"/>
                  </w:rPr>
                </w:rPrChange>
              </w:rPr>
              <w:pPrChange w:id="2726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5F04C35"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264" w:author="瑋婷 徐" w:date="2025-01-03T16:50:00Z" w16du:dateUtc="2025-01-03T08:50:00Z"/>
                <w:rFonts w:ascii="Times New Roman" w:eastAsiaTheme="minorEastAsia" w:hAnsi="Times New Roman" w:cs="Times New Roman"/>
                <w:rPrChange w:id="27265" w:author="瑋婷 徐" w:date="2025-01-04T22:53:00Z" w16du:dateUtc="2025-01-04T14:53:00Z">
                  <w:rPr>
                    <w:ins w:id="27266" w:author="瑋婷 徐" w:date="2025-01-03T16:50:00Z" w16du:dateUtc="2025-01-03T08:50:00Z"/>
                    <w:rFonts w:ascii="Times New Roman" w:eastAsia="Times New Roman" w:hAnsi="Times New Roman" w:cs="Times New Roman"/>
                    <w:sz w:val="20"/>
                    <w:szCs w:val="20"/>
                  </w:rPr>
                </w:rPrChange>
              </w:rPr>
              <w:pPrChange w:id="2726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EA84BB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268" w:author="瑋婷 徐" w:date="2025-01-03T16:50:00Z" w16du:dateUtc="2025-01-03T08:50:00Z"/>
                <w:rFonts w:ascii="Times New Roman" w:eastAsiaTheme="minorEastAsia" w:hAnsi="Times New Roman" w:cs="Times New Roman"/>
                <w:rPrChange w:id="27269" w:author="瑋婷 徐" w:date="2025-01-04T22:53:00Z" w16du:dateUtc="2025-01-04T14:53:00Z">
                  <w:rPr>
                    <w:ins w:id="27270" w:author="瑋婷 徐" w:date="2025-01-03T16:50:00Z" w16du:dateUtc="2025-01-03T08:50:00Z"/>
                    <w:rFonts w:ascii="Times New Roman" w:eastAsia="Times New Roman" w:hAnsi="Times New Roman" w:cs="Times New Roman"/>
                    <w:sz w:val="20"/>
                    <w:szCs w:val="20"/>
                  </w:rPr>
                </w:rPrChange>
              </w:rPr>
              <w:pPrChange w:id="2727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96EA49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272" w:author="瑋婷 徐" w:date="2025-01-03T16:50:00Z" w16du:dateUtc="2025-01-03T08:50:00Z"/>
                <w:rFonts w:ascii="Times New Roman" w:eastAsiaTheme="minorEastAsia" w:hAnsi="Times New Roman" w:cs="Times New Roman"/>
                <w:rPrChange w:id="27273" w:author="瑋婷 徐" w:date="2025-01-04T22:53:00Z" w16du:dateUtc="2025-01-04T14:53:00Z">
                  <w:rPr>
                    <w:ins w:id="27274" w:author="瑋婷 徐" w:date="2025-01-03T16:50:00Z" w16du:dateUtc="2025-01-03T08:50:00Z"/>
                    <w:rFonts w:ascii="Times New Roman" w:eastAsia="Times New Roman" w:hAnsi="Times New Roman" w:cs="Times New Roman"/>
                    <w:sz w:val="20"/>
                    <w:szCs w:val="20"/>
                  </w:rPr>
                </w:rPrChange>
              </w:rPr>
              <w:pPrChange w:id="2727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04AD3CA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276" w:author="瑋婷 徐" w:date="2025-01-03T16:50:00Z" w16du:dateUtc="2025-01-03T08:50:00Z"/>
                <w:rFonts w:ascii="Times New Roman" w:eastAsiaTheme="minorEastAsia" w:hAnsi="Times New Roman" w:cs="Times New Roman"/>
                <w:rPrChange w:id="27277" w:author="瑋婷 徐" w:date="2025-01-04T22:53:00Z" w16du:dateUtc="2025-01-04T14:53:00Z">
                  <w:rPr>
                    <w:ins w:id="27278" w:author="瑋婷 徐" w:date="2025-01-03T16:50:00Z" w16du:dateUtc="2025-01-03T08:50:00Z"/>
                    <w:rFonts w:ascii="Times New Roman" w:eastAsia="Times New Roman" w:hAnsi="Times New Roman" w:cs="Times New Roman"/>
                    <w:sz w:val="20"/>
                    <w:szCs w:val="20"/>
                  </w:rPr>
                </w:rPrChange>
              </w:rPr>
              <w:pPrChange w:id="2727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F0C1C" w14:paraId="1471BF8F" w14:textId="77777777" w:rsidTr="003C19C7">
        <w:trPr>
          <w:trHeight w:val="300"/>
          <w:ins w:id="27280"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4F80F9C" w14:textId="77777777" w:rsidR="003C19C7" w:rsidRPr="00D51403" w:rsidRDefault="003C19C7">
            <w:pPr>
              <w:spacing w:line="360" w:lineRule="auto"/>
              <w:jc w:val="both"/>
              <w:rPr>
                <w:ins w:id="27281" w:author="瑋婷 徐" w:date="2025-01-03T16:50:00Z" w16du:dateUtc="2025-01-03T08:50:00Z"/>
                <w:rFonts w:ascii="Times New Roman" w:eastAsiaTheme="minorEastAsia" w:hAnsi="Times New Roman" w:cs="Times New Roman"/>
                <w:b w:val="0"/>
                <w:bCs w:val="0"/>
                <w:color w:val="000000"/>
                <w:rPrChange w:id="27282" w:author="瑋婷 徐" w:date="2025-01-04T22:53:00Z" w16du:dateUtc="2025-01-04T14:53:00Z">
                  <w:rPr>
                    <w:ins w:id="27283" w:author="瑋婷 徐" w:date="2025-01-03T16:50:00Z" w16du:dateUtc="2025-01-03T08:50:00Z"/>
                    <w:rFonts w:ascii="Calibri" w:hAnsi="Calibri" w:cs="Calibri"/>
                    <w:color w:val="000000"/>
                    <w:sz w:val="22"/>
                    <w:szCs w:val="22"/>
                  </w:rPr>
                </w:rPrChange>
              </w:rPr>
              <w:pPrChange w:id="27284" w:author="瑋婷 徐" w:date="2025-01-03T16:55:00Z" w16du:dateUtc="2025-01-03T08:55:00Z">
                <w:pPr/>
              </w:pPrChange>
            </w:pPr>
            <w:ins w:id="27285" w:author="瑋婷 徐" w:date="2025-01-03T16:50:00Z" w16du:dateUtc="2025-01-03T08:50:00Z">
              <w:r w:rsidRPr="00D51403">
                <w:rPr>
                  <w:rFonts w:ascii="Times New Roman" w:eastAsiaTheme="minorEastAsia" w:hAnsi="Times New Roman" w:cs="Times New Roman" w:hint="eastAsia"/>
                  <w:b w:val="0"/>
                  <w:bCs w:val="0"/>
                  <w:color w:val="000000"/>
                  <w:rPrChange w:id="27286" w:author="瑋婷 徐" w:date="2025-01-04T22:53:00Z" w16du:dateUtc="2025-01-04T14:53:00Z">
                    <w:rPr>
                      <w:rFonts w:ascii="Calibri" w:hAnsi="Calibri" w:cs="Calibri" w:hint="eastAsia"/>
                      <w:color w:val="000000"/>
                      <w:sz w:val="22"/>
                      <w:szCs w:val="22"/>
                    </w:rPr>
                  </w:rPrChange>
                </w:rPr>
                <w:t>黃腹琉璃</w:t>
              </w:r>
              <w:r w:rsidRPr="00D51403">
                <w:rPr>
                  <w:rFonts w:ascii="Times New Roman" w:eastAsiaTheme="minorEastAsia" w:hAnsi="Times New Roman" w:cs="Times New Roman"/>
                  <w:b w:val="0"/>
                  <w:bCs w:val="0"/>
                  <w:color w:val="000000"/>
                  <w:rPrChange w:id="27287" w:author="瑋婷 徐" w:date="2025-01-04T22:53:00Z" w16du:dateUtc="2025-01-04T14:53:00Z">
                    <w:rPr>
                      <w:rFonts w:ascii="Calibri" w:hAnsi="Calibri" w:cs="Calibri"/>
                      <w:color w:val="000000"/>
                      <w:sz w:val="22"/>
                      <w:szCs w:val="22"/>
                    </w:rPr>
                  </w:rPrChange>
                </w:rPr>
                <w:t xml:space="preserve"> </w:t>
              </w:r>
              <w:r w:rsidRPr="00D51403">
                <w:rPr>
                  <w:b w:val="0"/>
                  <w:bCs w:val="0"/>
                  <w:color w:val="000000"/>
                  <w:rPrChange w:id="27288"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7289" w:author="瑋婷 徐" w:date="2025-01-04T22:53:00Z" w16du:dateUtc="2025-01-04T14:53:00Z">
                    <w:rPr>
                      <w:rFonts w:ascii="Calibri" w:hAnsi="Calibri" w:cs="Calibri"/>
                      <w:color w:val="000000"/>
                      <w:sz w:val="22"/>
                      <w:szCs w:val="22"/>
                    </w:rPr>
                  </w:rPrChange>
                </w:rPr>
                <w:t xml:space="preserve"> III</w:t>
              </w:r>
            </w:ins>
          </w:p>
        </w:tc>
        <w:tc>
          <w:tcPr>
            <w:tcW w:w="904" w:type="pct"/>
            <w:vAlign w:val="center"/>
            <w:hideMark/>
          </w:tcPr>
          <w:p w14:paraId="7B7BA15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290" w:author="瑋婷 徐" w:date="2025-01-03T16:50:00Z" w16du:dateUtc="2025-01-03T08:50:00Z"/>
                <w:rFonts w:ascii="Times New Roman" w:eastAsiaTheme="minorEastAsia" w:hAnsi="Times New Roman" w:cs="Times New Roman"/>
                <w:i/>
                <w:iCs/>
                <w:color w:val="000000"/>
                <w:rPrChange w:id="27291" w:author="瑋婷 徐" w:date="2025-01-04T22:53:00Z" w16du:dateUtc="2025-01-04T14:53:00Z">
                  <w:rPr>
                    <w:ins w:id="27292" w:author="瑋婷 徐" w:date="2025-01-03T16:50:00Z" w16du:dateUtc="2025-01-03T08:50:00Z"/>
                    <w:rFonts w:ascii="Calibri" w:hAnsi="Calibri" w:cs="Calibri"/>
                    <w:i/>
                    <w:iCs/>
                    <w:color w:val="000000"/>
                    <w:sz w:val="22"/>
                    <w:szCs w:val="22"/>
                  </w:rPr>
                </w:rPrChange>
              </w:rPr>
              <w:pPrChange w:id="272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294" w:author="瑋婷 徐" w:date="2025-01-03T16:50:00Z" w16du:dateUtc="2025-01-03T08:50:00Z">
              <w:r w:rsidRPr="00D51403">
                <w:rPr>
                  <w:rFonts w:ascii="Times New Roman" w:eastAsiaTheme="minorEastAsia" w:hAnsi="Times New Roman" w:cs="Times New Roman"/>
                  <w:i/>
                  <w:iCs/>
                  <w:color w:val="000000"/>
                  <w:rPrChange w:id="27295" w:author="瑋婷 徐" w:date="2025-01-04T22:53:00Z" w16du:dateUtc="2025-01-04T14:53:00Z">
                    <w:rPr>
                      <w:rFonts w:ascii="Calibri" w:hAnsi="Calibri" w:cs="Calibri"/>
                      <w:i/>
                      <w:iCs/>
                      <w:color w:val="000000"/>
                      <w:sz w:val="22"/>
                      <w:szCs w:val="22"/>
                    </w:rPr>
                  </w:rPrChange>
                </w:rPr>
                <w:t>Niltava vivida</w:t>
              </w:r>
            </w:ins>
          </w:p>
        </w:tc>
        <w:tc>
          <w:tcPr>
            <w:tcW w:w="162" w:type="pct"/>
            <w:noWrap/>
            <w:vAlign w:val="center"/>
            <w:hideMark/>
          </w:tcPr>
          <w:p w14:paraId="50EAA13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296" w:author="瑋婷 徐" w:date="2025-01-03T16:50:00Z" w16du:dateUtc="2025-01-03T08:50:00Z"/>
                <w:rFonts w:ascii="Times New Roman" w:eastAsiaTheme="minorEastAsia" w:hAnsi="Times New Roman" w:cs="Times New Roman"/>
                <w:color w:val="000000"/>
                <w:rPrChange w:id="27297" w:author="瑋婷 徐" w:date="2025-01-04T22:53:00Z" w16du:dateUtc="2025-01-04T14:53:00Z">
                  <w:rPr>
                    <w:ins w:id="27298" w:author="瑋婷 徐" w:date="2025-01-03T16:50:00Z" w16du:dateUtc="2025-01-03T08:50:00Z"/>
                    <w:rFonts w:ascii="Calibri" w:hAnsi="Calibri" w:cs="Calibri"/>
                    <w:color w:val="000000"/>
                    <w:sz w:val="22"/>
                    <w:szCs w:val="22"/>
                  </w:rPr>
                </w:rPrChange>
              </w:rPr>
              <w:pPrChange w:id="2729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300" w:author="瑋婷 徐" w:date="2025-01-03T16:50:00Z" w16du:dateUtc="2025-01-03T08:50:00Z">
              <w:r w:rsidRPr="00D51403">
                <w:rPr>
                  <w:rFonts w:ascii="Times New Roman" w:eastAsiaTheme="minorEastAsia" w:hAnsi="Times New Roman" w:cs="Times New Roman"/>
                  <w:color w:val="000000"/>
                  <w:rPrChange w:id="27301"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54377D7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302" w:author="瑋婷 徐" w:date="2025-01-03T16:50:00Z" w16du:dateUtc="2025-01-03T08:50:00Z"/>
                <w:rFonts w:ascii="Times New Roman" w:eastAsiaTheme="minorEastAsia" w:hAnsi="Times New Roman" w:cs="Times New Roman"/>
                <w:color w:val="000000"/>
                <w:rPrChange w:id="27303" w:author="瑋婷 徐" w:date="2025-01-04T22:53:00Z" w16du:dateUtc="2025-01-04T14:53:00Z">
                  <w:rPr>
                    <w:ins w:id="27304" w:author="瑋婷 徐" w:date="2025-01-03T16:50:00Z" w16du:dateUtc="2025-01-03T08:50:00Z"/>
                    <w:rFonts w:ascii="Calibri" w:hAnsi="Calibri" w:cs="Calibri"/>
                    <w:color w:val="000000"/>
                    <w:sz w:val="22"/>
                    <w:szCs w:val="22"/>
                  </w:rPr>
                </w:rPrChange>
              </w:rPr>
              <w:pPrChange w:id="273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306" w:author="瑋婷 徐" w:date="2025-01-03T16:50:00Z" w16du:dateUtc="2025-01-03T08:50:00Z">
              <w:r w:rsidRPr="00D51403">
                <w:rPr>
                  <w:rFonts w:ascii="Times New Roman" w:eastAsiaTheme="minorEastAsia" w:hAnsi="Times New Roman" w:cs="Times New Roman"/>
                  <w:color w:val="000000"/>
                  <w:rPrChange w:id="2730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6FD4364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308" w:author="瑋婷 徐" w:date="2025-01-03T16:50:00Z" w16du:dateUtc="2025-01-03T08:50:00Z"/>
                <w:rFonts w:ascii="Times New Roman" w:eastAsiaTheme="minorEastAsia" w:hAnsi="Times New Roman" w:cs="Times New Roman"/>
                <w:color w:val="000000"/>
                <w:rPrChange w:id="27309" w:author="瑋婷 徐" w:date="2025-01-04T22:53:00Z" w16du:dateUtc="2025-01-04T14:53:00Z">
                  <w:rPr>
                    <w:ins w:id="27310" w:author="瑋婷 徐" w:date="2025-01-03T16:50:00Z" w16du:dateUtc="2025-01-03T08:50:00Z"/>
                    <w:rFonts w:ascii="Calibri" w:hAnsi="Calibri" w:cs="Calibri"/>
                    <w:color w:val="000000"/>
                    <w:sz w:val="22"/>
                    <w:szCs w:val="22"/>
                  </w:rPr>
                </w:rPrChange>
              </w:rPr>
              <w:pPrChange w:id="2731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312" w:author="瑋婷 徐" w:date="2025-01-03T16:50:00Z" w16du:dateUtc="2025-01-03T08:50:00Z">
              <w:r w:rsidRPr="00D51403">
                <w:rPr>
                  <w:rFonts w:ascii="Times New Roman" w:eastAsiaTheme="minorEastAsia" w:hAnsi="Times New Roman" w:cs="Times New Roman"/>
                  <w:color w:val="000000"/>
                  <w:rPrChange w:id="2731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B3461D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314" w:author="瑋婷 徐" w:date="2025-01-03T16:50:00Z" w16du:dateUtc="2025-01-03T08:50:00Z"/>
                <w:rFonts w:ascii="Times New Roman" w:eastAsiaTheme="minorEastAsia" w:hAnsi="Times New Roman" w:cs="Times New Roman"/>
                <w:color w:val="000000"/>
                <w:rPrChange w:id="27315" w:author="瑋婷 徐" w:date="2025-01-04T22:53:00Z" w16du:dateUtc="2025-01-04T14:53:00Z">
                  <w:rPr>
                    <w:ins w:id="27316" w:author="瑋婷 徐" w:date="2025-01-03T16:50:00Z" w16du:dateUtc="2025-01-03T08:50:00Z"/>
                    <w:rFonts w:ascii="Calibri" w:hAnsi="Calibri" w:cs="Calibri"/>
                    <w:color w:val="000000"/>
                    <w:sz w:val="22"/>
                    <w:szCs w:val="22"/>
                  </w:rPr>
                </w:rPrChange>
              </w:rPr>
              <w:pPrChange w:id="273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318" w:author="瑋婷 徐" w:date="2025-01-03T16:50:00Z" w16du:dateUtc="2025-01-03T08:50:00Z">
              <w:r w:rsidRPr="00D51403">
                <w:rPr>
                  <w:rFonts w:ascii="Times New Roman" w:eastAsiaTheme="minorEastAsia" w:hAnsi="Times New Roman" w:cs="Times New Roman"/>
                  <w:color w:val="000000"/>
                  <w:rPrChange w:id="2731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639B7483"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320" w:author="瑋婷 徐" w:date="2025-01-03T16:50:00Z" w16du:dateUtc="2025-01-03T08:50:00Z"/>
                <w:rFonts w:ascii="Times New Roman" w:eastAsiaTheme="minorEastAsia" w:hAnsi="Times New Roman" w:cs="Times New Roman"/>
                <w:color w:val="000000"/>
                <w:rPrChange w:id="27321" w:author="瑋婷 徐" w:date="2025-01-04T22:53:00Z" w16du:dateUtc="2025-01-04T14:53:00Z">
                  <w:rPr>
                    <w:ins w:id="27322" w:author="瑋婷 徐" w:date="2025-01-03T16:50:00Z" w16du:dateUtc="2025-01-03T08:50:00Z"/>
                    <w:rFonts w:ascii="Calibri" w:hAnsi="Calibri" w:cs="Calibri"/>
                    <w:color w:val="000000"/>
                    <w:sz w:val="22"/>
                    <w:szCs w:val="22"/>
                  </w:rPr>
                </w:rPrChange>
              </w:rPr>
              <w:pPrChange w:id="2732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DD1B0E3"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324" w:author="瑋婷 徐" w:date="2025-01-03T16:50:00Z" w16du:dateUtc="2025-01-03T08:50:00Z"/>
                <w:rFonts w:ascii="Times New Roman" w:eastAsiaTheme="minorEastAsia" w:hAnsi="Times New Roman" w:cs="Times New Roman"/>
                <w:rPrChange w:id="27325" w:author="瑋婷 徐" w:date="2025-01-04T22:53:00Z" w16du:dateUtc="2025-01-04T14:53:00Z">
                  <w:rPr>
                    <w:ins w:id="27326" w:author="瑋婷 徐" w:date="2025-01-03T16:50:00Z" w16du:dateUtc="2025-01-03T08:50:00Z"/>
                    <w:rFonts w:ascii="Times New Roman" w:eastAsia="Times New Roman" w:hAnsi="Times New Roman" w:cs="Times New Roman"/>
                    <w:sz w:val="20"/>
                    <w:szCs w:val="20"/>
                  </w:rPr>
                </w:rPrChange>
              </w:rPr>
              <w:pPrChange w:id="273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07BD280"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328" w:author="瑋婷 徐" w:date="2025-01-03T16:50:00Z" w16du:dateUtc="2025-01-03T08:50:00Z"/>
                <w:rFonts w:ascii="Times New Roman" w:eastAsiaTheme="minorEastAsia" w:hAnsi="Times New Roman" w:cs="Times New Roman"/>
                <w:rPrChange w:id="27329" w:author="瑋婷 徐" w:date="2025-01-04T22:53:00Z" w16du:dateUtc="2025-01-04T14:53:00Z">
                  <w:rPr>
                    <w:ins w:id="27330" w:author="瑋婷 徐" w:date="2025-01-03T16:50:00Z" w16du:dateUtc="2025-01-03T08:50:00Z"/>
                    <w:rFonts w:ascii="Times New Roman" w:eastAsia="Times New Roman" w:hAnsi="Times New Roman" w:cs="Times New Roman"/>
                    <w:sz w:val="20"/>
                    <w:szCs w:val="20"/>
                  </w:rPr>
                </w:rPrChange>
              </w:rPr>
              <w:pPrChange w:id="2733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94750C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332" w:author="瑋婷 徐" w:date="2025-01-03T16:50:00Z" w16du:dateUtc="2025-01-03T08:50:00Z"/>
                <w:rFonts w:ascii="Times New Roman" w:eastAsiaTheme="minorEastAsia" w:hAnsi="Times New Roman" w:cs="Times New Roman"/>
                <w:color w:val="000000"/>
                <w:rPrChange w:id="27333" w:author="瑋婷 徐" w:date="2025-01-04T22:53:00Z" w16du:dateUtc="2025-01-04T14:53:00Z">
                  <w:rPr>
                    <w:ins w:id="27334" w:author="瑋婷 徐" w:date="2025-01-03T16:50:00Z" w16du:dateUtc="2025-01-03T08:50:00Z"/>
                    <w:rFonts w:ascii="Calibri" w:hAnsi="Calibri" w:cs="Calibri"/>
                    <w:color w:val="000000"/>
                    <w:sz w:val="22"/>
                    <w:szCs w:val="22"/>
                  </w:rPr>
                </w:rPrChange>
              </w:rPr>
              <w:pPrChange w:id="2733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336" w:author="瑋婷 徐" w:date="2025-01-03T16:50:00Z" w16du:dateUtc="2025-01-03T08:50:00Z">
              <w:r w:rsidRPr="00D51403">
                <w:rPr>
                  <w:rFonts w:ascii="Times New Roman" w:eastAsiaTheme="minorEastAsia" w:hAnsi="Times New Roman" w:cs="Times New Roman"/>
                  <w:color w:val="000000"/>
                  <w:rPrChange w:id="2733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7FF247FD"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338" w:author="瑋婷 徐" w:date="2025-01-03T16:50:00Z" w16du:dateUtc="2025-01-03T08:50:00Z"/>
                <w:rFonts w:ascii="Times New Roman" w:eastAsiaTheme="minorEastAsia" w:hAnsi="Times New Roman" w:cs="Times New Roman"/>
                <w:color w:val="000000"/>
                <w:rPrChange w:id="27339" w:author="瑋婷 徐" w:date="2025-01-04T22:53:00Z" w16du:dateUtc="2025-01-04T14:53:00Z">
                  <w:rPr>
                    <w:ins w:id="27340" w:author="瑋婷 徐" w:date="2025-01-03T16:50:00Z" w16du:dateUtc="2025-01-03T08:50:00Z"/>
                    <w:rFonts w:ascii="Calibri" w:hAnsi="Calibri" w:cs="Calibri"/>
                    <w:color w:val="000000"/>
                    <w:sz w:val="22"/>
                    <w:szCs w:val="22"/>
                  </w:rPr>
                </w:rPrChange>
              </w:rPr>
              <w:pPrChange w:id="273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CC0BE7B"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342" w:author="瑋婷 徐" w:date="2025-01-03T16:50:00Z" w16du:dateUtc="2025-01-03T08:50:00Z"/>
                <w:rFonts w:ascii="Times New Roman" w:eastAsiaTheme="minorEastAsia" w:hAnsi="Times New Roman" w:cs="Times New Roman"/>
                <w:rPrChange w:id="27343" w:author="瑋婷 徐" w:date="2025-01-04T22:53:00Z" w16du:dateUtc="2025-01-04T14:53:00Z">
                  <w:rPr>
                    <w:ins w:id="27344" w:author="瑋婷 徐" w:date="2025-01-03T16:50:00Z" w16du:dateUtc="2025-01-03T08:50:00Z"/>
                    <w:rFonts w:ascii="Times New Roman" w:eastAsia="Times New Roman" w:hAnsi="Times New Roman" w:cs="Times New Roman"/>
                    <w:sz w:val="20"/>
                    <w:szCs w:val="20"/>
                  </w:rPr>
                </w:rPrChange>
              </w:rPr>
              <w:pPrChange w:id="2734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9583B0A"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346" w:author="瑋婷 徐" w:date="2025-01-03T16:50:00Z" w16du:dateUtc="2025-01-03T08:50:00Z"/>
                <w:rFonts w:ascii="Times New Roman" w:eastAsiaTheme="minorEastAsia" w:hAnsi="Times New Roman" w:cs="Times New Roman"/>
                <w:color w:val="000000"/>
                <w:rPrChange w:id="27347" w:author="瑋婷 徐" w:date="2025-01-04T22:53:00Z" w16du:dateUtc="2025-01-04T14:53:00Z">
                  <w:rPr>
                    <w:ins w:id="27348" w:author="瑋婷 徐" w:date="2025-01-03T16:50:00Z" w16du:dateUtc="2025-01-03T08:50:00Z"/>
                    <w:rFonts w:ascii="Calibri" w:hAnsi="Calibri" w:cs="Calibri"/>
                    <w:color w:val="000000"/>
                    <w:sz w:val="22"/>
                    <w:szCs w:val="22"/>
                  </w:rPr>
                </w:rPrChange>
              </w:rPr>
              <w:pPrChange w:id="273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350" w:author="瑋婷 徐" w:date="2025-01-03T16:50:00Z" w16du:dateUtc="2025-01-03T08:50:00Z">
              <w:r w:rsidRPr="00D51403">
                <w:rPr>
                  <w:rFonts w:ascii="Times New Roman" w:eastAsiaTheme="minorEastAsia" w:hAnsi="Times New Roman" w:cs="Times New Roman"/>
                  <w:color w:val="000000"/>
                  <w:rPrChange w:id="27351"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8DDDDFA"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352" w:author="瑋婷 徐" w:date="2025-01-03T16:50:00Z" w16du:dateUtc="2025-01-03T08:50:00Z"/>
                <w:rFonts w:ascii="Times New Roman" w:eastAsiaTheme="minorEastAsia" w:hAnsi="Times New Roman" w:cs="Times New Roman"/>
                <w:color w:val="000000"/>
                <w:rPrChange w:id="27353" w:author="瑋婷 徐" w:date="2025-01-04T22:53:00Z" w16du:dateUtc="2025-01-04T14:53:00Z">
                  <w:rPr>
                    <w:ins w:id="27354" w:author="瑋婷 徐" w:date="2025-01-03T16:50:00Z" w16du:dateUtc="2025-01-03T08:50:00Z"/>
                    <w:rFonts w:ascii="Calibri" w:hAnsi="Calibri" w:cs="Calibri"/>
                    <w:color w:val="000000"/>
                    <w:sz w:val="22"/>
                    <w:szCs w:val="22"/>
                  </w:rPr>
                </w:rPrChange>
              </w:rPr>
              <w:pPrChange w:id="273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356" w:author="瑋婷 徐" w:date="2025-01-03T16:50:00Z" w16du:dateUtc="2025-01-03T08:50:00Z">
              <w:r w:rsidRPr="00D51403">
                <w:rPr>
                  <w:rFonts w:ascii="Times New Roman" w:eastAsiaTheme="minorEastAsia" w:hAnsi="Times New Roman" w:cs="Times New Roman"/>
                  <w:color w:val="000000"/>
                  <w:rPrChange w:id="2735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62999683"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358" w:author="瑋婷 徐" w:date="2025-01-03T16:50:00Z" w16du:dateUtc="2025-01-03T08:50:00Z"/>
                <w:rFonts w:ascii="Times New Roman" w:eastAsiaTheme="minorEastAsia" w:hAnsi="Times New Roman" w:cs="Times New Roman"/>
                <w:color w:val="000000"/>
                <w:rPrChange w:id="27359" w:author="瑋婷 徐" w:date="2025-01-04T22:53:00Z" w16du:dateUtc="2025-01-04T14:53:00Z">
                  <w:rPr>
                    <w:ins w:id="27360" w:author="瑋婷 徐" w:date="2025-01-03T16:50:00Z" w16du:dateUtc="2025-01-03T08:50:00Z"/>
                    <w:rFonts w:ascii="Calibri" w:hAnsi="Calibri" w:cs="Calibri"/>
                    <w:color w:val="000000"/>
                    <w:sz w:val="22"/>
                    <w:szCs w:val="22"/>
                  </w:rPr>
                </w:rPrChange>
              </w:rPr>
              <w:pPrChange w:id="273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92FFF80"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362" w:author="瑋婷 徐" w:date="2025-01-03T16:50:00Z" w16du:dateUtc="2025-01-03T08:50:00Z"/>
                <w:rFonts w:ascii="Times New Roman" w:eastAsiaTheme="minorEastAsia" w:hAnsi="Times New Roman" w:cs="Times New Roman"/>
                <w:rPrChange w:id="27363" w:author="瑋婷 徐" w:date="2025-01-04T22:53:00Z" w16du:dateUtc="2025-01-04T14:53:00Z">
                  <w:rPr>
                    <w:ins w:id="27364" w:author="瑋婷 徐" w:date="2025-01-03T16:50:00Z" w16du:dateUtc="2025-01-03T08:50:00Z"/>
                    <w:rFonts w:ascii="Times New Roman" w:eastAsia="Times New Roman" w:hAnsi="Times New Roman" w:cs="Times New Roman"/>
                    <w:sz w:val="20"/>
                    <w:szCs w:val="20"/>
                  </w:rPr>
                </w:rPrChange>
              </w:rPr>
              <w:pPrChange w:id="273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169982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366" w:author="瑋婷 徐" w:date="2025-01-03T16:50:00Z" w16du:dateUtc="2025-01-03T08:50:00Z"/>
                <w:rFonts w:ascii="Times New Roman" w:eastAsiaTheme="minorEastAsia" w:hAnsi="Times New Roman" w:cs="Times New Roman"/>
                <w:rPrChange w:id="27367" w:author="瑋婷 徐" w:date="2025-01-04T22:53:00Z" w16du:dateUtc="2025-01-04T14:53:00Z">
                  <w:rPr>
                    <w:ins w:id="27368" w:author="瑋婷 徐" w:date="2025-01-03T16:50:00Z" w16du:dateUtc="2025-01-03T08:50:00Z"/>
                    <w:rFonts w:ascii="Times New Roman" w:eastAsia="Times New Roman" w:hAnsi="Times New Roman" w:cs="Times New Roman"/>
                    <w:sz w:val="20"/>
                    <w:szCs w:val="20"/>
                  </w:rPr>
                </w:rPrChange>
              </w:rPr>
              <w:pPrChange w:id="273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AFF1B6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370" w:author="瑋婷 徐" w:date="2025-01-03T16:50:00Z" w16du:dateUtc="2025-01-03T08:50:00Z"/>
                <w:rFonts w:ascii="Times New Roman" w:eastAsiaTheme="minorEastAsia" w:hAnsi="Times New Roman" w:cs="Times New Roman"/>
                <w:rPrChange w:id="27371" w:author="瑋婷 徐" w:date="2025-01-04T22:53:00Z" w16du:dateUtc="2025-01-04T14:53:00Z">
                  <w:rPr>
                    <w:ins w:id="27372" w:author="瑋婷 徐" w:date="2025-01-03T16:50:00Z" w16du:dateUtc="2025-01-03T08:50:00Z"/>
                    <w:rFonts w:ascii="Times New Roman" w:eastAsia="Times New Roman" w:hAnsi="Times New Roman" w:cs="Times New Roman"/>
                    <w:sz w:val="20"/>
                    <w:szCs w:val="20"/>
                  </w:rPr>
                </w:rPrChange>
              </w:rPr>
              <w:pPrChange w:id="273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7CA6B2D"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374" w:author="瑋婷 徐" w:date="2025-01-03T16:50:00Z" w16du:dateUtc="2025-01-03T08:50:00Z"/>
                <w:rFonts w:ascii="Times New Roman" w:eastAsiaTheme="minorEastAsia" w:hAnsi="Times New Roman" w:cs="Times New Roman"/>
                <w:color w:val="000000"/>
                <w:rPrChange w:id="27375" w:author="瑋婷 徐" w:date="2025-01-04T22:53:00Z" w16du:dateUtc="2025-01-04T14:53:00Z">
                  <w:rPr>
                    <w:ins w:id="27376" w:author="瑋婷 徐" w:date="2025-01-03T16:50:00Z" w16du:dateUtc="2025-01-03T08:50:00Z"/>
                    <w:rFonts w:ascii="Calibri" w:hAnsi="Calibri" w:cs="Calibri"/>
                    <w:color w:val="000000"/>
                    <w:sz w:val="22"/>
                    <w:szCs w:val="22"/>
                  </w:rPr>
                </w:rPrChange>
              </w:rPr>
              <w:pPrChange w:id="2737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378" w:author="瑋婷 徐" w:date="2025-01-03T16:50:00Z" w16du:dateUtc="2025-01-03T08:50:00Z">
              <w:r w:rsidRPr="00D51403">
                <w:rPr>
                  <w:rFonts w:ascii="Times New Roman" w:eastAsiaTheme="minorEastAsia" w:hAnsi="Times New Roman" w:cs="Times New Roman"/>
                  <w:color w:val="000000"/>
                  <w:rPrChange w:id="2737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6B7E63DA"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380" w:author="瑋婷 徐" w:date="2025-01-03T16:50:00Z" w16du:dateUtc="2025-01-03T08:50:00Z"/>
                <w:rFonts w:ascii="Times New Roman" w:eastAsiaTheme="minorEastAsia" w:hAnsi="Times New Roman" w:cs="Times New Roman"/>
                <w:color w:val="000000"/>
                <w:rPrChange w:id="27381" w:author="瑋婷 徐" w:date="2025-01-04T22:53:00Z" w16du:dateUtc="2025-01-04T14:53:00Z">
                  <w:rPr>
                    <w:ins w:id="27382" w:author="瑋婷 徐" w:date="2025-01-03T16:50:00Z" w16du:dateUtc="2025-01-03T08:50:00Z"/>
                    <w:rFonts w:ascii="Calibri" w:hAnsi="Calibri" w:cs="Calibri"/>
                    <w:color w:val="000000"/>
                    <w:sz w:val="22"/>
                    <w:szCs w:val="22"/>
                  </w:rPr>
                </w:rPrChange>
              </w:rPr>
              <w:pPrChange w:id="273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AC99F7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384" w:author="瑋婷 徐" w:date="2025-01-03T16:50:00Z" w16du:dateUtc="2025-01-03T08:50:00Z"/>
                <w:rFonts w:ascii="Times New Roman" w:eastAsiaTheme="minorEastAsia" w:hAnsi="Times New Roman" w:cs="Times New Roman"/>
                <w:rPrChange w:id="27385" w:author="瑋婷 徐" w:date="2025-01-04T22:53:00Z" w16du:dateUtc="2025-01-04T14:53:00Z">
                  <w:rPr>
                    <w:ins w:id="27386" w:author="瑋婷 徐" w:date="2025-01-03T16:50:00Z" w16du:dateUtc="2025-01-03T08:50:00Z"/>
                    <w:rFonts w:ascii="Times New Roman" w:eastAsia="Times New Roman" w:hAnsi="Times New Roman" w:cs="Times New Roman"/>
                    <w:sz w:val="20"/>
                    <w:szCs w:val="20"/>
                  </w:rPr>
                </w:rPrChange>
              </w:rPr>
              <w:pPrChange w:id="273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3F7D9C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388" w:author="瑋婷 徐" w:date="2025-01-03T16:50:00Z" w16du:dateUtc="2025-01-03T08:50:00Z"/>
                <w:rFonts w:ascii="Times New Roman" w:eastAsiaTheme="minorEastAsia" w:hAnsi="Times New Roman" w:cs="Times New Roman"/>
                <w:rPrChange w:id="27389" w:author="瑋婷 徐" w:date="2025-01-04T22:53:00Z" w16du:dateUtc="2025-01-04T14:53:00Z">
                  <w:rPr>
                    <w:ins w:id="27390" w:author="瑋婷 徐" w:date="2025-01-03T16:50:00Z" w16du:dateUtc="2025-01-03T08:50:00Z"/>
                    <w:rFonts w:ascii="Times New Roman" w:eastAsia="Times New Roman" w:hAnsi="Times New Roman" w:cs="Times New Roman"/>
                    <w:sz w:val="20"/>
                    <w:szCs w:val="20"/>
                  </w:rPr>
                </w:rPrChange>
              </w:rPr>
              <w:pPrChange w:id="2739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
          <w:p w14:paraId="666A3B4C"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392" w:author="瑋婷 徐" w:date="2025-01-03T16:50:00Z" w16du:dateUtc="2025-01-03T08:50:00Z"/>
                <w:rFonts w:ascii="Times New Roman" w:eastAsiaTheme="minorEastAsia" w:hAnsi="Times New Roman" w:cs="Times New Roman"/>
                <w:rPrChange w:id="27393" w:author="瑋婷 徐" w:date="2025-01-04T22:53:00Z" w16du:dateUtc="2025-01-04T14:53:00Z">
                  <w:rPr>
                    <w:ins w:id="27394" w:author="瑋婷 徐" w:date="2025-01-03T16:50:00Z" w16du:dateUtc="2025-01-03T08:50:00Z"/>
                    <w:rFonts w:ascii="Times New Roman" w:eastAsia="Times New Roman" w:hAnsi="Times New Roman" w:cs="Times New Roman"/>
                    <w:sz w:val="20"/>
                    <w:szCs w:val="20"/>
                  </w:rPr>
                </w:rPrChange>
              </w:rPr>
              <w:pPrChange w:id="2739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F0C1C" w14:paraId="1F3316C4" w14:textId="77777777" w:rsidTr="003C19C7">
        <w:trPr>
          <w:cnfStyle w:val="000000100000" w:firstRow="0" w:lastRow="0" w:firstColumn="0" w:lastColumn="0" w:oddVBand="0" w:evenVBand="0" w:oddHBand="1" w:evenHBand="0" w:firstRowFirstColumn="0" w:firstRowLastColumn="0" w:lastRowFirstColumn="0" w:lastRowLastColumn="0"/>
          <w:trHeight w:val="600"/>
          <w:ins w:id="27396"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6ACE8878" w14:textId="77777777" w:rsidR="003C19C7" w:rsidRPr="00D51403" w:rsidRDefault="003C19C7">
            <w:pPr>
              <w:spacing w:line="360" w:lineRule="auto"/>
              <w:jc w:val="both"/>
              <w:rPr>
                <w:ins w:id="27397" w:author="瑋婷 徐" w:date="2025-01-03T16:50:00Z" w16du:dateUtc="2025-01-03T08:50:00Z"/>
                <w:rFonts w:ascii="Times New Roman" w:eastAsiaTheme="minorEastAsia" w:hAnsi="Times New Roman" w:cs="Times New Roman"/>
                <w:b w:val="0"/>
                <w:bCs w:val="0"/>
                <w:color w:val="000000"/>
                <w:rPrChange w:id="27398" w:author="瑋婷 徐" w:date="2025-01-04T22:53:00Z" w16du:dateUtc="2025-01-04T14:53:00Z">
                  <w:rPr>
                    <w:ins w:id="27399" w:author="瑋婷 徐" w:date="2025-01-03T16:50:00Z" w16du:dateUtc="2025-01-03T08:50:00Z"/>
                    <w:rFonts w:ascii="Calibri" w:hAnsi="Calibri" w:cs="Calibri"/>
                    <w:color w:val="000000"/>
                    <w:sz w:val="22"/>
                    <w:szCs w:val="22"/>
                  </w:rPr>
                </w:rPrChange>
              </w:rPr>
              <w:pPrChange w:id="27400" w:author="瑋婷 徐" w:date="2025-01-03T16:55:00Z" w16du:dateUtc="2025-01-03T08:55:00Z">
                <w:pPr/>
              </w:pPrChange>
            </w:pPr>
            <w:ins w:id="27401" w:author="瑋婷 徐" w:date="2025-01-03T16:50:00Z" w16du:dateUtc="2025-01-03T08:50:00Z">
              <w:r w:rsidRPr="00D51403">
                <w:rPr>
                  <w:rFonts w:ascii="Times New Roman" w:eastAsiaTheme="minorEastAsia" w:hAnsi="Times New Roman" w:cs="Times New Roman" w:hint="eastAsia"/>
                  <w:b w:val="0"/>
                  <w:bCs w:val="0"/>
                  <w:color w:val="000000"/>
                  <w:rPrChange w:id="27402" w:author="瑋婷 徐" w:date="2025-01-04T22:53:00Z" w16du:dateUtc="2025-01-04T14:53:00Z">
                    <w:rPr>
                      <w:rFonts w:ascii="Calibri" w:hAnsi="Calibri" w:cs="Calibri" w:hint="eastAsia"/>
                      <w:color w:val="000000"/>
                      <w:sz w:val="22"/>
                      <w:szCs w:val="22"/>
                    </w:rPr>
                  </w:rPrChange>
                </w:rPr>
                <w:t>小翼鶇</w:t>
              </w:r>
              <w:r w:rsidRPr="00D51403">
                <w:rPr>
                  <w:rFonts w:ascii="Times New Roman" w:eastAsiaTheme="minorEastAsia" w:hAnsi="Times New Roman" w:cs="Times New Roman"/>
                  <w:b w:val="0"/>
                  <w:bCs w:val="0"/>
                  <w:color w:val="000000"/>
                  <w:rPrChange w:id="27403" w:author="瑋婷 徐" w:date="2025-01-04T22:53:00Z" w16du:dateUtc="2025-01-04T14:53:00Z">
                    <w:rPr>
                      <w:rFonts w:ascii="Calibri" w:hAnsi="Calibri" w:cs="Calibri"/>
                      <w:color w:val="000000"/>
                      <w:sz w:val="22"/>
                      <w:szCs w:val="22"/>
                    </w:rPr>
                  </w:rPrChange>
                </w:rPr>
                <w:t xml:space="preserve"> </w:t>
              </w:r>
              <w:r w:rsidRPr="00D51403">
                <w:rPr>
                  <w:b w:val="0"/>
                  <w:bCs w:val="0"/>
                  <w:color w:val="000000"/>
                  <w:rPrChange w:id="27404"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7405"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1056544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06" w:author="瑋婷 徐" w:date="2025-01-03T16:50:00Z" w16du:dateUtc="2025-01-03T08:50:00Z"/>
                <w:rFonts w:ascii="Times New Roman" w:eastAsiaTheme="minorEastAsia" w:hAnsi="Times New Roman" w:cs="Times New Roman"/>
                <w:i/>
                <w:iCs/>
                <w:color w:val="000000"/>
                <w:rPrChange w:id="27407" w:author="瑋婷 徐" w:date="2025-01-04T22:53:00Z" w16du:dateUtc="2025-01-04T14:53:00Z">
                  <w:rPr>
                    <w:ins w:id="27408" w:author="瑋婷 徐" w:date="2025-01-03T16:50:00Z" w16du:dateUtc="2025-01-03T08:50:00Z"/>
                    <w:rFonts w:ascii="Calibri" w:hAnsi="Calibri" w:cs="Calibri"/>
                    <w:i/>
                    <w:iCs/>
                    <w:color w:val="000000"/>
                    <w:sz w:val="22"/>
                    <w:szCs w:val="22"/>
                  </w:rPr>
                </w:rPrChange>
              </w:rPr>
              <w:pPrChange w:id="274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410" w:author="瑋婷 徐" w:date="2025-01-03T16:50:00Z" w16du:dateUtc="2025-01-03T08:50:00Z">
              <w:r w:rsidRPr="00D51403">
                <w:rPr>
                  <w:rFonts w:ascii="Times New Roman" w:eastAsiaTheme="minorEastAsia" w:hAnsi="Times New Roman" w:cs="Times New Roman"/>
                  <w:i/>
                  <w:iCs/>
                  <w:color w:val="000000"/>
                  <w:rPrChange w:id="27411" w:author="瑋婷 徐" w:date="2025-01-04T22:53:00Z" w16du:dateUtc="2025-01-04T14:53:00Z">
                    <w:rPr>
                      <w:rFonts w:ascii="Calibri" w:hAnsi="Calibri" w:cs="Calibri"/>
                      <w:i/>
                      <w:iCs/>
                      <w:color w:val="000000"/>
                      <w:sz w:val="22"/>
                      <w:szCs w:val="22"/>
                    </w:rPr>
                  </w:rPrChange>
                </w:rPr>
                <w:t>Brachypteryx goodfellowi</w:t>
              </w:r>
            </w:ins>
          </w:p>
        </w:tc>
        <w:tc>
          <w:tcPr>
            <w:tcW w:w="162" w:type="pct"/>
            <w:noWrap/>
            <w:vAlign w:val="center"/>
            <w:hideMark/>
          </w:tcPr>
          <w:p w14:paraId="5AEC558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12" w:author="瑋婷 徐" w:date="2025-01-03T16:50:00Z" w16du:dateUtc="2025-01-03T08:50:00Z"/>
                <w:rFonts w:ascii="Times New Roman" w:eastAsiaTheme="minorEastAsia" w:hAnsi="Times New Roman" w:cs="Times New Roman"/>
                <w:i/>
                <w:iCs/>
                <w:color w:val="000000"/>
                <w:rPrChange w:id="27413" w:author="瑋婷 徐" w:date="2025-01-04T22:53:00Z" w16du:dateUtc="2025-01-04T14:53:00Z">
                  <w:rPr>
                    <w:ins w:id="27414" w:author="瑋婷 徐" w:date="2025-01-03T16:50:00Z" w16du:dateUtc="2025-01-03T08:50:00Z"/>
                    <w:rFonts w:ascii="Calibri" w:hAnsi="Calibri" w:cs="Calibri"/>
                    <w:i/>
                    <w:iCs/>
                    <w:color w:val="000000"/>
                    <w:sz w:val="22"/>
                    <w:szCs w:val="22"/>
                  </w:rPr>
                </w:rPrChange>
              </w:rPr>
              <w:pPrChange w:id="2741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79AE4A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16" w:author="瑋婷 徐" w:date="2025-01-03T16:50:00Z" w16du:dateUtc="2025-01-03T08:50:00Z"/>
                <w:rFonts w:ascii="Times New Roman" w:eastAsiaTheme="minorEastAsia" w:hAnsi="Times New Roman" w:cs="Times New Roman"/>
                <w:rPrChange w:id="27417" w:author="瑋婷 徐" w:date="2025-01-04T22:53:00Z" w16du:dateUtc="2025-01-04T14:53:00Z">
                  <w:rPr>
                    <w:ins w:id="27418" w:author="瑋婷 徐" w:date="2025-01-03T16:50:00Z" w16du:dateUtc="2025-01-03T08:50:00Z"/>
                    <w:rFonts w:ascii="Times New Roman" w:eastAsia="Times New Roman" w:hAnsi="Times New Roman" w:cs="Times New Roman"/>
                    <w:sz w:val="20"/>
                    <w:szCs w:val="20"/>
                  </w:rPr>
                </w:rPrChange>
              </w:rPr>
              <w:pPrChange w:id="2741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C43B49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20" w:author="瑋婷 徐" w:date="2025-01-03T16:50:00Z" w16du:dateUtc="2025-01-03T08:50:00Z"/>
                <w:rFonts w:ascii="Times New Roman" w:eastAsiaTheme="minorEastAsia" w:hAnsi="Times New Roman" w:cs="Times New Roman"/>
                <w:color w:val="000000"/>
                <w:rPrChange w:id="27421" w:author="瑋婷 徐" w:date="2025-01-04T22:53:00Z" w16du:dateUtc="2025-01-04T14:53:00Z">
                  <w:rPr>
                    <w:ins w:id="27422" w:author="瑋婷 徐" w:date="2025-01-03T16:50:00Z" w16du:dateUtc="2025-01-03T08:50:00Z"/>
                    <w:rFonts w:ascii="Calibri" w:hAnsi="Calibri" w:cs="Calibri"/>
                    <w:color w:val="000000"/>
                    <w:sz w:val="22"/>
                    <w:szCs w:val="22"/>
                  </w:rPr>
                </w:rPrChange>
              </w:rPr>
              <w:pPrChange w:id="2742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424" w:author="瑋婷 徐" w:date="2025-01-03T16:50:00Z" w16du:dateUtc="2025-01-03T08:50:00Z">
              <w:r w:rsidRPr="00D51403">
                <w:rPr>
                  <w:rFonts w:ascii="Times New Roman" w:eastAsiaTheme="minorEastAsia" w:hAnsi="Times New Roman" w:cs="Times New Roman"/>
                  <w:color w:val="000000"/>
                  <w:rPrChange w:id="2742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5C74B6D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26" w:author="瑋婷 徐" w:date="2025-01-03T16:50:00Z" w16du:dateUtc="2025-01-03T08:50:00Z"/>
                <w:rFonts w:ascii="Times New Roman" w:eastAsiaTheme="minorEastAsia" w:hAnsi="Times New Roman" w:cs="Times New Roman"/>
                <w:color w:val="000000"/>
                <w:rPrChange w:id="27427" w:author="瑋婷 徐" w:date="2025-01-04T22:53:00Z" w16du:dateUtc="2025-01-04T14:53:00Z">
                  <w:rPr>
                    <w:ins w:id="27428" w:author="瑋婷 徐" w:date="2025-01-03T16:50:00Z" w16du:dateUtc="2025-01-03T08:50:00Z"/>
                    <w:rFonts w:ascii="Calibri" w:hAnsi="Calibri" w:cs="Calibri"/>
                    <w:color w:val="000000"/>
                    <w:sz w:val="22"/>
                    <w:szCs w:val="22"/>
                  </w:rPr>
                </w:rPrChange>
              </w:rPr>
              <w:pPrChange w:id="274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4980F3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30" w:author="瑋婷 徐" w:date="2025-01-03T16:50:00Z" w16du:dateUtc="2025-01-03T08:50:00Z"/>
                <w:rFonts w:ascii="Times New Roman" w:eastAsiaTheme="minorEastAsia" w:hAnsi="Times New Roman" w:cs="Times New Roman"/>
                <w:rPrChange w:id="27431" w:author="瑋婷 徐" w:date="2025-01-04T22:53:00Z" w16du:dateUtc="2025-01-04T14:53:00Z">
                  <w:rPr>
                    <w:ins w:id="27432" w:author="瑋婷 徐" w:date="2025-01-03T16:50:00Z" w16du:dateUtc="2025-01-03T08:50:00Z"/>
                    <w:rFonts w:ascii="Times New Roman" w:eastAsia="Times New Roman" w:hAnsi="Times New Roman" w:cs="Times New Roman"/>
                    <w:sz w:val="20"/>
                    <w:szCs w:val="20"/>
                  </w:rPr>
                </w:rPrChange>
              </w:rPr>
              <w:pPrChange w:id="2743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88D273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34" w:author="瑋婷 徐" w:date="2025-01-03T16:50:00Z" w16du:dateUtc="2025-01-03T08:50:00Z"/>
                <w:rFonts w:ascii="Times New Roman" w:eastAsiaTheme="minorEastAsia" w:hAnsi="Times New Roman" w:cs="Times New Roman"/>
                <w:color w:val="000000"/>
                <w:rPrChange w:id="27435" w:author="瑋婷 徐" w:date="2025-01-04T22:53:00Z" w16du:dateUtc="2025-01-04T14:53:00Z">
                  <w:rPr>
                    <w:ins w:id="27436" w:author="瑋婷 徐" w:date="2025-01-03T16:50:00Z" w16du:dateUtc="2025-01-03T08:50:00Z"/>
                    <w:rFonts w:ascii="Calibri" w:hAnsi="Calibri" w:cs="Calibri"/>
                    <w:color w:val="000000"/>
                    <w:sz w:val="22"/>
                    <w:szCs w:val="22"/>
                  </w:rPr>
                </w:rPrChange>
              </w:rPr>
              <w:pPrChange w:id="2743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438" w:author="瑋婷 徐" w:date="2025-01-03T16:50:00Z" w16du:dateUtc="2025-01-03T08:50:00Z">
              <w:r w:rsidRPr="00D51403">
                <w:rPr>
                  <w:rFonts w:ascii="Times New Roman" w:eastAsiaTheme="minorEastAsia" w:hAnsi="Times New Roman" w:cs="Times New Roman"/>
                  <w:color w:val="000000"/>
                  <w:rPrChange w:id="2743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A257E0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40" w:author="瑋婷 徐" w:date="2025-01-03T16:50:00Z" w16du:dateUtc="2025-01-03T08:50:00Z"/>
                <w:rFonts w:ascii="Times New Roman" w:eastAsiaTheme="minorEastAsia" w:hAnsi="Times New Roman" w:cs="Times New Roman"/>
                <w:color w:val="000000"/>
                <w:rPrChange w:id="27441" w:author="瑋婷 徐" w:date="2025-01-04T22:53:00Z" w16du:dateUtc="2025-01-04T14:53:00Z">
                  <w:rPr>
                    <w:ins w:id="27442" w:author="瑋婷 徐" w:date="2025-01-03T16:50:00Z" w16du:dateUtc="2025-01-03T08:50:00Z"/>
                    <w:rFonts w:ascii="Calibri" w:hAnsi="Calibri" w:cs="Calibri"/>
                    <w:color w:val="000000"/>
                    <w:sz w:val="22"/>
                    <w:szCs w:val="22"/>
                  </w:rPr>
                </w:rPrChange>
              </w:rPr>
              <w:pPrChange w:id="2744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B61D79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44" w:author="瑋婷 徐" w:date="2025-01-03T16:50:00Z" w16du:dateUtc="2025-01-03T08:50:00Z"/>
                <w:rFonts w:ascii="Times New Roman" w:eastAsiaTheme="minorEastAsia" w:hAnsi="Times New Roman" w:cs="Times New Roman"/>
                <w:rPrChange w:id="27445" w:author="瑋婷 徐" w:date="2025-01-04T22:53:00Z" w16du:dateUtc="2025-01-04T14:53:00Z">
                  <w:rPr>
                    <w:ins w:id="27446" w:author="瑋婷 徐" w:date="2025-01-03T16:50:00Z" w16du:dateUtc="2025-01-03T08:50:00Z"/>
                    <w:rFonts w:ascii="Times New Roman" w:eastAsia="Times New Roman" w:hAnsi="Times New Roman" w:cs="Times New Roman"/>
                    <w:sz w:val="20"/>
                    <w:szCs w:val="20"/>
                  </w:rPr>
                </w:rPrChange>
              </w:rPr>
              <w:pPrChange w:id="274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397D8E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48" w:author="瑋婷 徐" w:date="2025-01-03T16:50:00Z" w16du:dateUtc="2025-01-03T08:50:00Z"/>
                <w:rFonts w:ascii="Times New Roman" w:eastAsiaTheme="minorEastAsia" w:hAnsi="Times New Roman" w:cs="Times New Roman"/>
                <w:color w:val="000000"/>
                <w:rPrChange w:id="27449" w:author="瑋婷 徐" w:date="2025-01-04T22:53:00Z" w16du:dateUtc="2025-01-04T14:53:00Z">
                  <w:rPr>
                    <w:ins w:id="27450" w:author="瑋婷 徐" w:date="2025-01-03T16:50:00Z" w16du:dateUtc="2025-01-03T08:50:00Z"/>
                    <w:rFonts w:ascii="Calibri" w:hAnsi="Calibri" w:cs="Calibri"/>
                    <w:color w:val="000000"/>
                    <w:sz w:val="22"/>
                    <w:szCs w:val="22"/>
                  </w:rPr>
                </w:rPrChange>
              </w:rPr>
              <w:pPrChange w:id="274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452" w:author="瑋婷 徐" w:date="2025-01-03T16:50:00Z" w16du:dateUtc="2025-01-03T08:50:00Z">
              <w:r w:rsidRPr="00D51403">
                <w:rPr>
                  <w:rFonts w:ascii="Times New Roman" w:eastAsiaTheme="minorEastAsia" w:hAnsi="Times New Roman" w:cs="Times New Roman"/>
                  <w:color w:val="000000"/>
                  <w:rPrChange w:id="2745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7367E53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54" w:author="瑋婷 徐" w:date="2025-01-03T16:50:00Z" w16du:dateUtc="2025-01-03T08:50:00Z"/>
                <w:rFonts w:ascii="Times New Roman" w:eastAsiaTheme="minorEastAsia" w:hAnsi="Times New Roman" w:cs="Times New Roman"/>
                <w:color w:val="000000"/>
                <w:rPrChange w:id="27455" w:author="瑋婷 徐" w:date="2025-01-04T22:53:00Z" w16du:dateUtc="2025-01-04T14:53:00Z">
                  <w:rPr>
                    <w:ins w:id="27456" w:author="瑋婷 徐" w:date="2025-01-03T16:50:00Z" w16du:dateUtc="2025-01-03T08:50:00Z"/>
                    <w:rFonts w:ascii="Calibri" w:hAnsi="Calibri" w:cs="Calibri"/>
                    <w:color w:val="000000"/>
                    <w:sz w:val="22"/>
                    <w:szCs w:val="22"/>
                  </w:rPr>
                </w:rPrChange>
              </w:rPr>
              <w:pPrChange w:id="2745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3D2232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58" w:author="瑋婷 徐" w:date="2025-01-03T16:50:00Z" w16du:dateUtc="2025-01-03T08:50:00Z"/>
                <w:rFonts w:ascii="Times New Roman" w:eastAsiaTheme="minorEastAsia" w:hAnsi="Times New Roman" w:cs="Times New Roman"/>
                <w:rPrChange w:id="27459" w:author="瑋婷 徐" w:date="2025-01-04T22:53:00Z" w16du:dateUtc="2025-01-04T14:53:00Z">
                  <w:rPr>
                    <w:ins w:id="27460" w:author="瑋婷 徐" w:date="2025-01-03T16:50:00Z" w16du:dateUtc="2025-01-03T08:50:00Z"/>
                    <w:rFonts w:ascii="Times New Roman" w:eastAsia="Times New Roman" w:hAnsi="Times New Roman" w:cs="Times New Roman"/>
                    <w:sz w:val="20"/>
                    <w:szCs w:val="20"/>
                  </w:rPr>
                </w:rPrChange>
              </w:rPr>
              <w:pPrChange w:id="274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F9BB92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62" w:author="瑋婷 徐" w:date="2025-01-03T16:50:00Z" w16du:dateUtc="2025-01-03T08:50:00Z"/>
                <w:rFonts w:ascii="Times New Roman" w:eastAsiaTheme="minorEastAsia" w:hAnsi="Times New Roman" w:cs="Times New Roman"/>
                <w:rPrChange w:id="27463" w:author="瑋婷 徐" w:date="2025-01-04T22:53:00Z" w16du:dateUtc="2025-01-04T14:53:00Z">
                  <w:rPr>
                    <w:ins w:id="27464" w:author="瑋婷 徐" w:date="2025-01-03T16:50:00Z" w16du:dateUtc="2025-01-03T08:50:00Z"/>
                    <w:rFonts w:ascii="Times New Roman" w:eastAsia="Times New Roman" w:hAnsi="Times New Roman" w:cs="Times New Roman"/>
                    <w:sz w:val="20"/>
                    <w:szCs w:val="20"/>
                  </w:rPr>
                </w:rPrChange>
              </w:rPr>
              <w:pPrChange w:id="2746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41BF91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66" w:author="瑋婷 徐" w:date="2025-01-03T16:50:00Z" w16du:dateUtc="2025-01-03T08:50:00Z"/>
                <w:rFonts w:ascii="Times New Roman" w:eastAsiaTheme="minorEastAsia" w:hAnsi="Times New Roman" w:cs="Times New Roman"/>
                <w:rPrChange w:id="27467" w:author="瑋婷 徐" w:date="2025-01-04T22:53:00Z" w16du:dateUtc="2025-01-04T14:53:00Z">
                  <w:rPr>
                    <w:ins w:id="27468" w:author="瑋婷 徐" w:date="2025-01-03T16:50:00Z" w16du:dateUtc="2025-01-03T08:50:00Z"/>
                    <w:rFonts w:ascii="Times New Roman" w:eastAsia="Times New Roman" w:hAnsi="Times New Roman" w:cs="Times New Roman"/>
                    <w:sz w:val="20"/>
                    <w:szCs w:val="20"/>
                  </w:rPr>
                </w:rPrChange>
              </w:rPr>
              <w:pPrChange w:id="2746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02FF05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70" w:author="瑋婷 徐" w:date="2025-01-03T16:50:00Z" w16du:dateUtc="2025-01-03T08:50:00Z"/>
                <w:rFonts w:ascii="Times New Roman" w:eastAsiaTheme="minorEastAsia" w:hAnsi="Times New Roman" w:cs="Times New Roman"/>
                <w:rPrChange w:id="27471" w:author="瑋婷 徐" w:date="2025-01-04T22:53:00Z" w16du:dateUtc="2025-01-04T14:53:00Z">
                  <w:rPr>
                    <w:ins w:id="27472" w:author="瑋婷 徐" w:date="2025-01-03T16:50:00Z" w16du:dateUtc="2025-01-03T08:50:00Z"/>
                    <w:rFonts w:ascii="Times New Roman" w:eastAsia="Times New Roman" w:hAnsi="Times New Roman" w:cs="Times New Roman"/>
                    <w:sz w:val="20"/>
                    <w:szCs w:val="20"/>
                  </w:rPr>
                </w:rPrChange>
              </w:rPr>
              <w:pPrChange w:id="274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A237B7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74" w:author="瑋婷 徐" w:date="2025-01-03T16:50:00Z" w16du:dateUtc="2025-01-03T08:50:00Z"/>
                <w:rFonts w:ascii="Times New Roman" w:eastAsiaTheme="minorEastAsia" w:hAnsi="Times New Roman" w:cs="Times New Roman"/>
                <w:rPrChange w:id="27475" w:author="瑋婷 徐" w:date="2025-01-04T22:53:00Z" w16du:dateUtc="2025-01-04T14:53:00Z">
                  <w:rPr>
                    <w:ins w:id="27476" w:author="瑋婷 徐" w:date="2025-01-03T16:50:00Z" w16du:dateUtc="2025-01-03T08:50:00Z"/>
                    <w:rFonts w:ascii="Times New Roman" w:eastAsia="Times New Roman" w:hAnsi="Times New Roman" w:cs="Times New Roman"/>
                    <w:sz w:val="20"/>
                    <w:szCs w:val="20"/>
                  </w:rPr>
                </w:rPrChange>
              </w:rPr>
              <w:pPrChange w:id="274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E45546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78" w:author="瑋婷 徐" w:date="2025-01-03T16:50:00Z" w16du:dateUtc="2025-01-03T08:50:00Z"/>
                <w:rFonts w:ascii="Times New Roman" w:eastAsiaTheme="minorEastAsia" w:hAnsi="Times New Roman" w:cs="Times New Roman"/>
                <w:rPrChange w:id="27479" w:author="瑋婷 徐" w:date="2025-01-04T22:53:00Z" w16du:dateUtc="2025-01-04T14:53:00Z">
                  <w:rPr>
                    <w:ins w:id="27480" w:author="瑋婷 徐" w:date="2025-01-03T16:50:00Z" w16du:dateUtc="2025-01-03T08:50:00Z"/>
                    <w:rFonts w:ascii="Times New Roman" w:eastAsia="Times New Roman" w:hAnsi="Times New Roman" w:cs="Times New Roman"/>
                    <w:sz w:val="20"/>
                    <w:szCs w:val="20"/>
                  </w:rPr>
                </w:rPrChange>
              </w:rPr>
              <w:pPrChange w:id="2748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4C5011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82" w:author="瑋婷 徐" w:date="2025-01-03T16:50:00Z" w16du:dateUtc="2025-01-03T08:50:00Z"/>
                <w:rFonts w:ascii="Times New Roman" w:eastAsiaTheme="minorEastAsia" w:hAnsi="Times New Roman" w:cs="Times New Roman"/>
                <w:rPrChange w:id="27483" w:author="瑋婷 徐" w:date="2025-01-04T22:53:00Z" w16du:dateUtc="2025-01-04T14:53:00Z">
                  <w:rPr>
                    <w:ins w:id="27484" w:author="瑋婷 徐" w:date="2025-01-03T16:50:00Z" w16du:dateUtc="2025-01-03T08:50:00Z"/>
                    <w:rFonts w:ascii="Times New Roman" w:eastAsia="Times New Roman" w:hAnsi="Times New Roman" w:cs="Times New Roman"/>
                    <w:sz w:val="20"/>
                    <w:szCs w:val="20"/>
                  </w:rPr>
                </w:rPrChange>
              </w:rPr>
              <w:pPrChange w:id="2748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4C69B6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86" w:author="瑋婷 徐" w:date="2025-01-03T16:50:00Z" w16du:dateUtc="2025-01-03T08:50:00Z"/>
                <w:rFonts w:ascii="Times New Roman" w:eastAsiaTheme="minorEastAsia" w:hAnsi="Times New Roman" w:cs="Times New Roman"/>
                <w:rPrChange w:id="27487" w:author="瑋婷 徐" w:date="2025-01-04T22:53:00Z" w16du:dateUtc="2025-01-04T14:53:00Z">
                  <w:rPr>
                    <w:ins w:id="27488" w:author="瑋婷 徐" w:date="2025-01-03T16:50:00Z" w16du:dateUtc="2025-01-03T08:50:00Z"/>
                    <w:rFonts w:ascii="Times New Roman" w:eastAsia="Times New Roman" w:hAnsi="Times New Roman" w:cs="Times New Roman"/>
                    <w:sz w:val="20"/>
                    <w:szCs w:val="20"/>
                  </w:rPr>
                </w:rPrChange>
              </w:rPr>
              <w:pPrChange w:id="2748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243A68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90" w:author="瑋婷 徐" w:date="2025-01-03T16:50:00Z" w16du:dateUtc="2025-01-03T08:50:00Z"/>
                <w:rFonts w:ascii="Times New Roman" w:eastAsiaTheme="minorEastAsia" w:hAnsi="Times New Roman" w:cs="Times New Roman"/>
                <w:rPrChange w:id="27491" w:author="瑋婷 徐" w:date="2025-01-04T22:53:00Z" w16du:dateUtc="2025-01-04T14:53:00Z">
                  <w:rPr>
                    <w:ins w:id="27492" w:author="瑋婷 徐" w:date="2025-01-03T16:50:00Z" w16du:dateUtc="2025-01-03T08:50:00Z"/>
                    <w:rFonts w:ascii="Times New Roman" w:eastAsia="Times New Roman" w:hAnsi="Times New Roman" w:cs="Times New Roman"/>
                    <w:sz w:val="20"/>
                    <w:szCs w:val="20"/>
                  </w:rPr>
                </w:rPrChange>
              </w:rPr>
              <w:pPrChange w:id="274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858CED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94" w:author="瑋婷 徐" w:date="2025-01-03T16:50:00Z" w16du:dateUtc="2025-01-03T08:50:00Z"/>
                <w:rFonts w:ascii="Times New Roman" w:eastAsiaTheme="minorEastAsia" w:hAnsi="Times New Roman" w:cs="Times New Roman"/>
                <w:rPrChange w:id="27495" w:author="瑋婷 徐" w:date="2025-01-04T22:53:00Z" w16du:dateUtc="2025-01-04T14:53:00Z">
                  <w:rPr>
                    <w:ins w:id="27496" w:author="瑋婷 徐" w:date="2025-01-03T16:50:00Z" w16du:dateUtc="2025-01-03T08:50:00Z"/>
                    <w:rFonts w:ascii="Times New Roman" w:eastAsia="Times New Roman" w:hAnsi="Times New Roman" w:cs="Times New Roman"/>
                    <w:sz w:val="20"/>
                    <w:szCs w:val="20"/>
                  </w:rPr>
                </w:rPrChange>
              </w:rPr>
              <w:pPrChange w:id="2749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22046F6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498" w:author="瑋婷 徐" w:date="2025-01-03T16:50:00Z" w16du:dateUtc="2025-01-03T08:50:00Z"/>
                <w:rFonts w:ascii="Times New Roman" w:eastAsiaTheme="minorEastAsia" w:hAnsi="Times New Roman" w:cs="Times New Roman"/>
                <w:rPrChange w:id="27499" w:author="瑋婷 徐" w:date="2025-01-04T22:53:00Z" w16du:dateUtc="2025-01-04T14:53:00Z">
                  <w:rPr>
                    <w:ins w:id="27500" w:author="瑋婷 徐" w:date="2025-01-03T16:50:00Z" w16du:dateUtc="2025-01-03T08:50:00Z"/>
                    <w:rFonts w:ascii="Times New Roman" w:eastAsia="Times New Roman" w:hAnsi="Times New Roman" w:cs="Times New Roman"/>
                    <w:sz w:val="20"/>
                    <w:szCs w:val="20"/>
                  </w:rPr>
                </w:rPrChange>
              </w:rPr>
              <w:pPrChange w:id="275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F0C1C" w14:paraId="2767EE75" w14:textId="77777777" w:rsidTr="003C19C7">
        <w:trPr>
          <w:trHeight w:val="300"/>
          <w:ins w:id="27502"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5FD2E34" w14:textId="77777777" w:rsidR="003C19C7" w:rsidRPr="00D51403" w:rsidRDefault="003C19C7">
            <w:pPr>
              <w:spacing w:line="360" w:lineRule="auto"/>
              <w:jc w:val="both"/>
              <w:rPr>
                <w:ins w:id="27503" w:author="瑋婷 徐" w:date="2025-01-03T16:50:00Z" w16du:dateUtc="2025-01-03T08:50:00Z"/>
                <w:rFonts w:ascii="Times New Roman" w:eastAsiaTheme="minorEastAsia" w:hAnsi="Times New Roman" w:cs="Times New Roman"/>
                <w:b w:val="0"/>
                <w:bCs w:val="0"/>
                <w:color w:val="000000"/>
                <w:rPrChange w:id="27504" w:author="瑋婷 徐" w:date="2025-01-04T22:53:00Z" w16du:dateUtc="2025-01-04T14:53:00Z">
                  <w:rPr>
                    <w:ins w:id="27505" w:author="瑋婷 徐" w:date="2025-01-03T16:50:00Z" w16du:dateUtc="2025-01-03T08:50:00Z"/>
                    <w:rFonts w:ascii="Calibri" w:hAnsi="Calibri" w:cs="Calibri"/>
                    <w:color w:val="000000"/>
                    <w:sz w:val="22"/>
                    <w:szCs w:val="22"/>
                  </w:rPr>
                </w:rPrChange>
              </w:rPr>
              <w:pPrChange w:id="27506" w:author="瑋婷 徐" w:date="2025-01-03T16:55:00Z" w16du:dateUtc="2025-01-03T08:55:00Z">
                <w:pPr/>
              </w:pPrChange>
            </w:pPr>
            <w:ins w:id="27507" w:author="瑋婷 徐" w:date="2025-01-03T16:50:00Z" w16du:dateUtc="2025-01-03T08:50:00Z">
              <w:r w:rsidRPr="00D51403">
                <w:rPr>
                  <w:rFonts w:ascii="Times New Roman" w:eastAsiaTheme="minorEastAsia" w:hAnsi="Times New Roman" w:cs="Times New Roman" w:hint="eastAsia"/>
                  <w:b w:val="0"/>
                  <w:bCs w:val="0"/>
                  <w:color w:val="000000"/>
                  <w:rPrChange w:id="27508" w:author="瑋婷 徐" w:date="2025-01-04T22:53:00Z" w16du:dateUtc="2025-01-04T14:53:00Z">
                    <w:rPr>
                      <w:rFonts w:ascii="Calibri" w:hAnsi="Calibri" w:cs="Calibri" w:hint="eastAsia"/>
                      <w:color w:val="000000"/>
                      <w:sz w:val="22"/>
                      <w:szCs w:val="22"/>
                    </w:rPr>
                  </w:rPrChange>
                </w:rPr>
                <w:t>臺灣紫嘯鶇</w:t>
              </w:r>
              <w:r w:rsidRPr="00D51403">
                <w:rPr>
                  <w:rFonts w:ascii="Times New Roman" w:eastAsiaTheme="minorEastAsia" w:hAnsi="Times New Roman" w:cs="Times New Roman"/>
                  <w:b w:val="0"/>
                  <w:bCs w:val="0"/>
                  <w:color w:val="000000"/>
                  <w:rPrChange w:id="27509" w:author="瑋婷 徐" w:date="2025-01-04T22:53:00Z" w16du:dateUtc="2025-01-04T14:53:00Z">
                    <w:rPr>
                      <w:rFonts w:ascii="Calibri" w:hAnsi="Calibri" w:cs="Calibri"/>
                      <w:color w:val="000000"/>
                      <w:sz w:val="22"/>
                      <w:szCs w:val="22"/>
                    </w:rPr>
                  </w:rPrChange>
                </w:rPr>
                <w:t xml:space="preserve"> </w:t>
              </w:r>
              <w:r w:rsidRPr="00D51403">
                <w:rPr>
                  <w:b w:val="0"/>
                  <w:bCs w:val="0"/>
                  <w:color w:val="000000"/>
                  <w:rPrChange w:id="27510"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7511"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5CE241ED"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12" w:author="瑋婷 徐" w:date="2025-01-03T16:50:00Z" w16du:dateUtc="2025-01-03T08:50:00Z"/>
                <w:rFonts w:ascii="Times New Roman" w:eastAsiaTheme="minorEastAsia" w:hAnsi="Times New Roman" w:cs="Times New Roman"/>
                <w:i/>
                <w:iCs/>
                <w:color w:val="000000"/>
                <w:rPrChange w:id="27513" w:author="瑋婷 徐" w:date="2025-01-04T22:53:00Z" w16du:dateUtc="2025-01-04T14:53:00Z">
                  <w:rPr>
                    <w:ins w:id="27514" w:author="瑋婷 徐" w:date="2025-01-03T16:50:00Z" w16du:dateUtc="2025-01-03T08:50:00Z"/>
                    <w:rFonts w:ascii="Calibri" w:hAnsi="Calibri" w:cs="Calibri"/>
                    <w:i/>
                    <w:iCs/>
                    <w:color w:val="000000"/>
                    <w:sz w:val="22"/>
                    <w:szCs w:val="22"/>
                  </w:rPr>
                </w:rPrChange>
              </w:rPr>
              <w:pPrChange w:id="275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516" w:author="瑋婷 徐" w:date="2025-01-03T16:50:00Z" w16du:dateUtc="2025-01-03T08:50:00Z">
              <w:r w:rsidRPr="00D51403">
                <w:rPr>
                  <w:rFonts w:ascii="Times New Roman" w:eastAsiaTheme="minorEastAsia" w:hAnsi="Times New Roman" w:cs="Times New Roman"/>
                  <w:i/>
                  <w:iCs/>
                  <w:color w:val="000000"/>
                  <w:rPrChange w:id="27517" w:author="瑋婷 徐" w:date="2025-01-04T22:53:00Z" w16du:dateUtc="2025-01-04T14:53:00Z">
                    <w:rPr>
                      <w:rFonts w:ascii="Calibri" w:hAnsi="Calibri" w:cs="Calibri"/>
                      <w:i/>
                      <w:iCs/>
                      <w:color w:val="000000"/>
                      <w:sz w:val="22"/>
                      <w:szCs w:val="22"/>
                    </w:rPr>
                  </w:rPrChange>
                </w:rPr>
                <w:t>Myophonus insularis</w:t>
              </w:r>
            </w:ins>
          </w:p>
        </w:tc>
        <w:tc>
          <w:tcPr>
            <w:tcW w:w="162" w:type="pct"/>
            <w:noWrap/>
            <w:vAlign w:val="center"/>
            <w:hideMark/>
          </w:tcPr>
          <w:p w14:paraId="6F08146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18" w:author="瑋婷 徐" w:date="2025-01-03T16:50:00Z" w16du:dateUtc="2025-01-03T08:50:00Z"/>
                <w:rFonts w:ascii="Times New Roman" w:eastAsiaTheme="minorEastAsia" w:hAnsi="Times New Roman" w:cs="Times New Roman"/>
                <w:color w:val="000000"/>
                <w:rPrChange w:id="27519" w:author="瑋婷 徐" w:date="2025-01-04T22:53:00Z" w16du:dateUtc="2025-01-04T14:53:00Z">
                  <w:rPr>
                    <w:ins w:id="27520" w:author="瑋婷 徐" w:date="2025-01-03T16:50:00Z" w16du:dateUtc="2025-01-03T08:50:00Z"/>
                    <w:rFonts w:ascii="Calibri" w:hAnsi="Calibri" w:cs="Calibri"/>
                    <w:color w:val="000000"/>
                    <w:sz w:val="22"/>
                    <w:szCs w:val="22"/>
                  </w:rPr>
                </w:rPrChange>
              </w:rPr>
              <w:pPrChange w:id="2752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522" w:author="瑋婷 徐" w:date="2025-01-03T16:50:00Z" w16du:dateUtc="2025-01-03T08:50:00Z">
              <w:r w:rsidRPr="00D51403">
                <w:rPr>
                  <w:rFonts w:ascii="Times New Roman" w:eastAsiaTheme="minorEastAsia" w:hAnsi="Times New Roman" w:cs="Times New Roman"/>
                  <w:color w:val="000000"/>
                  <w:rPrChange w:id="2752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403EEE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24" w:author="瑋婷 徐" w:date="2025-01-03T16:50:00Z" w16du:dateUtc="2025-01-03T08:50:00Z"/>
                <w:rFonts w:ascii="Times New Roman" w:eastAsiaTheme="minorEastAsia" w:hAnsi="Times New Roman" w:cs="Times New Roman"/>
                <w:color w:val="000000"/>
                <w:rPrChange w:id="27525" w:author="瑋婷 徐" w:date="2025-01-04T22:53:00Z" w16du:dateUtc="2025-01-04T14:53:00Z">
                  <w:rPr>
                    <w:ins w:id="27526" w:author="瑋婷 徐" w:date="2025-01-03T16:50:00Z" w16du:dateUtc="2025-01-03T08:50:00Z"/>
                    <w:rFonts w:ascii="Calibri" w:hAnsi="Calibri" w:cs="Calibri"/>
                    <w:color w:val="000000"/>
                    <w:sz w:val="22"/>
                    <w:szCs w:val="22"/>
                  </w:rPr>
                </w:rPrChange>
              </w:rPr>
              <w:pPrChange w:id="2752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5F0664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28" w:author="瑋婷 徐" w:date="2025-01-03T16:50:00Z" w16du:dateUtc="2025-01-03T08:50:00Z"/>
                <w:rFonts w:ascii="Times New Roman" w:eastAsiaTheme="minorEastAsia" w:hAnsi="Times New Roman" w:cs="Times New Roman"/>
                <w:rPrChange w:id="27529" w:author="瑋婷 徐" w:date="2025-01-04T22:53:00Z" w16du:dateUtc="2025-01-04T14:53:00Z">
                  <w:rPr>
                    <w:ins w:id="27530" w:author="瑋婷 徐" w:date="2025-01-03T16:50:00Z" w16du:dateUtc="2025-01-03T08:50:00Z"/>
                    <w:rFonts w:ascii="Times New Roman" w:eastAsia="Times New Roman" w:hAnsi="Times New Roman" w:cs="Times New Roman"/>
                    <w:sz w:val="20"/>
                    <w:szCs w:val="20"/>
                  </w:rPr>
                </w:rPrChange>
              </w:rPr>
              <w:pPrChange w:id="2753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290E6F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32" w:author="瑋婷 徐" w:date="2025-01-03T16:50:00Z" w16du:dateUtc="2025-01-03T08:50:00Z"/>
                <w:rFonts w:ascii="Times New Roman" w:eastAsiaTheme="minorEastAsia" w:hAnsi="Times New Roman" w:cs="Times New Roman"/>
                <w:rPrChange w:id="27533" w:author="瑋婷 徐" w:date="2025-01-04T22:53:00Z" w16du:dateUtc="2025-01-04T14:53:00Z">
                  <w:rPr>
                    <w:ins w:id="27534" w:author="瑋婷 徐" w:date="2025-01-03T16:50:00Z" w16du:dateUtc="2025-01-03T08:50:00Z"/>
                    <w:rFonts w:ascii="Times New Roman" w:eastAsia="Times New Roman" w:hAnsi="Times New Roman" w:cs="Times New Roman"/>
                    <w:sz w:val="20"/>
                    <w:szCs w:val="20"/>
                  </w:rPr>
                </w:rPrChange>
              </w:rPr>
              <w:pPrChange w:id="2753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BF999D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36" w:author="瑋婷 徐" w:date="2025-01-03T16:50:00Z" w16du:dateUtc="2025-01-03T08:50:00Z"/>
                <w:rFonts w:ascii="Times New Roman" w:eastAsiaTheme="minorEastAsia" w:hAnsi="Times New Roman" w:cs="Times New Roman"/>
                <w:rPrChange w:id="27537" w:author="瑋婷 徐" w:date="2025-01-04T22:53:00Z" w16du:dateUtc="2025-01-04T14:53:00Z">
                  <w:rPr>
                    <w:ins w:id="27538" w:author="瑋婷 徐" w:date="2025-01-03T16:50:00Z" w16du:dateUtc="2025-01-03T08:50:00Z"/>
                    <w:rFonts w:ascii="Times New Roman" w:eastAsia="Times New Roman" w:hAnsi="Times New Roman" w:cs="Times New Roman"/>
                    <w:sz w:val="20"/>
                    <w:szCs w:val="20"/>
                  </w:rPr>
                </w:rPrChange>
              </w:rPr>
              <w:pPrChange w:id="2753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19101CA"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40" w:author="瑋婷 徐" w:date="2025-01-03T16:50:00Z" w16du:dateUtc="2025-01-03T08:50:00Z"/>
                <w:rFonts w:ascii="Times New Roman" w:eastAsiaTheme="minorEastAsia" w:hAnsi="Times New Roman" w:cs="Times New Roman"/>
                <w:rPrChange w:id="27541" w:author="瑋婷 徐" w:date="2025-01-04T22:53:00Z" w16du:dateUtc="2025-01-04T14:53:00Z">
                  <w:rPr>
                    <w:ins w:id="27542" w:author="瑋婷 徐" w:date="2025-01-03T16:50:00Z" w16du:dateUtc="2025-01-03T08:50:00Z"/>
                    <w:rFonts w:ascii="Times New Roman" w:eastAsia="Times New Roman" w:hAnsi="Times New Roman" w:cs="Times New Roman"/>
                    <w:sz w:val="20"/>
                    <w:szCs w:val="20"/>
                  </w:rPr>
                </w:rPrChange>
              </w:rPr>
              <w:pPrChange w:id="2754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2FE6CF0"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44" w:author="瑋婷 徐" w:date="2025-01-03T16:50:00Z" w16du:dateUtc="2025-01-03T08:50:00Z"/>
                <w:rFonts w:ascii="Times New Roman" w:eastAsiaTheme="minorEastAsia" w:hAnsi="Times New Roman" w:cs="Times New Roman"/>
                <w:rPrChange w:id="27545" w:author="瑋婷 徐" w:date="2025-01-04T22:53:00Z" w16du:dateUtc="2025-01-04T14:53:00Z">
                  <w:rPr>
                    <w:ins w:id="27546" w:author="瑋婷 徐" w:date="2025-01-03T16:50:00Z" w16du:dateUtc="2025-01-03T08:50:00Z"/>
                    <w:rFonts w:ascii="Times New Roman" w:eastAsia="Times New Roman" w:hAnsi="Times New Roman" w:cs="Times New Roman"/>
                    <w:sz w:val="20"/>
                    <w:szCs w:val="20"/>
                  </w:rPr>
                </w:rPrChange>
              </w:rPr>
              <w:pPrChange w:id="2754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5A602C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48" w:author="瑋婷 徐" w:date="2025-01-03T16:50:00Z" w16du:dateUtc="2025-01-03T08:50:00Z"/>
                <w:rFonts w:ascii="Times New Roman" w:eastAsiaTheme="minorEastAsia" w:hAnsi="Times New Roman" w:cs="Times New Roman"/>
                <w:rPrChange w:id="27549" w:author="瑋婷 徐" w:date="2025-01-04T22:53:00Z" w16du:dateUtc="2025-01-04T14:53:00Z">
                  <w:rPr>
                    <w:ins w:id="27550" w:author="瑋婷 徐" w:date="2025-01-03T16:50:00Z" w16du:dateUtc="2025-01-03T08:50:00Z"/>
                    <w:rFonts w:ascii="Times New Roman" w:eastAsia="Times New Roman" w:hAnsi="Times New Roman" w:cs="Times New Roman"/>
                    <w:sz w:val="20"/>
                    <w:szCs w:val="20"/>
                  </w:rPr>
                </w:rPrChange>
              </w:rPr>
              <w:pPrChange w:id="2755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CC4C8E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52" w:author="瑋婷 徐" w:date="2025-01-03T16:50:00Z" w16du:dateUtc="2025-01-03T08:50:00Z"/>
                <w:rFonts w:ascii="Times New Roman" w:eastAsiaTheme="minorEastAsia" w:hAnsi="Times New Roman" w:cs="Times New Roman"/>
                <w:rPrChange w:id="27553" w:author="瑋婷 徐" w:date="2025-01-04T22:53:00Z" w16du:dateUtc="2025-01-04T14:53:00Z">
                  <w:rPr>
                    <w:ins w:id="27554" w:author="瑋婷 徐" w:date="2025-01-03T16:50:00Z" w16du:dateUtc="2025-01-03T08:50:00Z"/>
                    <w:rFonts w:ascii="Times New Roman" w:eastAsia="Times New Roman" w:hAnsi="Times New Roman" w:cs="Times New Roman"/>
                    <w:sz w:val="20"/>
                    <w:szCs w:val="20"/>
                  </w:rPr>
                </w:rPrChange>
              </w:rPr>
              <w:pPrChange w:id="275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45D475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56" w:author="瑋婷 徐" w:date="2025-01-03T16:50:00Z" w16du:dateUtc="2025-01-03T08:50:00Z"/>
                <w:rFonts w:ascii="Times New Roman" w:eastAsiaTheme="minorEastAsia" w:hAnsi="Times New Roman" w:cs="Times New Roman"/>
                <w:color w:val="000000"/>
                <w:rPrChange w:id="27557" w:author="瑋婷 徐" w:date="2025-01-04T22:53:00Z" w16du:dateUtc="2025-01-04T14:53:00Z">
                  <w:rPr>
                    <w:ins w:id="27558" w:author="瑋婷 徐" w:date="2025-01-03T16:50:00Z" w16du:dateUtc="2025-01-03T08:50:00Z"/>
                    <w:rFonts w:ascii="Calibri" w:hAnsi="Calibri" w:cs="Calibri"/>
                    <w:color w:val="000000"/>
                    <w:sz w:val="22"/>
                    <w:szCs w:val="22"/>
                  </w:rPr>
                </w:rPrChange>
              </w:rPr>
              <w:pPrChange w:id="275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560" w:author="瑋婷 徐" w:date="2025-01-03T16:50:00Z" w16du:dateUtc="2025-01-03T08:50:00Z">
              <w:r w:rsidRPr="00D51403">
                <w:rPr>
                  <w:rFonts w:ascii="Times New Roman" w:eastAsiaTheme="minorEastAsia" w:hAnsi="Times New Roman" w:cs="Times New Roman"/>
                  <w:color w:val="000000"/>
                  <w:rPrChange w:id="27561"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498708F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62" w:author="瑋婷 徐" w:date="2025-01-03T16:50:00Z" w16du:dateUtc="2025-01-03T08:50:00Z"/>
                <w:rFonts w:ascii="Times New Roman" w:eastAsiaTheme="minorEastAsia" w:hAnsi="Times New Roman" w:cs="Times New Roman"/>
                <w:color w:val="000000"/>
                <w:rPrChange w:id="27563" w:author="瑋婷 徐" w:date="2025-01-04T22:53:00Z" w16du:dateUtc="2025-01-04T14:53:00Z">
                  <w:rPr>
                    <w:ins w:id="27564" w:author="瑋婷 徐" w:date="2025-01-03T16:50:00Z" w16du:dateUtc="2025-01-03T08:50:00Z"/>
                    <w:rFonts w:ascii="Calibri" w:hAnsi="Calibri" w:cs="Calibri"/>
                    <w:color w:val="000000"/>
                    <w:sz w:val="22"/>
                    <w:szCs w:val="22"/>
                  </w:rPr>
                </w:rPrChange>
              </w:rPr>
              <w:pPrChange w:id="275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566" w:author="瑋婷 徐" w:date="2025-01-03T16:50:00Z" w16du:dateUtc="2025-01-03T08:50:00Z">
              <w:r w:rsidRPr="00D51403">
                <w:rPr>
                  <w:rFonts w:ascii="Times New Roman" w:eastAsiaTheme="minorEastAsia" w:hAnsi="Times New Roman" w:cs="Times New Roman"/>
                  <w:color w:val="000000"/>
                  <w:rPrChange w:id="2756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5C6F80DC"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68" w:author="瑋婷 徐" w:date="2025-01-03T16:50:00Z" w16du:dateUtc="2025-01-03T08:50:00Z"/>
                <w:rFonts w:ascii="Times New Roman" w:eastAsiaTheme="minorEastAsia" w:hAnsi="Times New Roman" w:cs="Times New Roman"/>
                <w:color w:val="000000"/>
                <w:rPrChange w:id="27569" w:author="瑋婷 徐" w:date="2025-01-04T22:53:00Z" w16du:dateUtc="2025-01-04T14:53:00Z">
                  <w:rPr>
                    <w:ins w:id="27570" w:author="瑋婷 徐" w:date="2025-01-03T16:50:00Z" w16du:dateUtc="2025-01-03T08:50:00Z"/>
                    <w:rFonts w:ascii="Calibri" w:hAnsi="Calibri" w:cs="Calibri"/>
                    <w:color w:val="000000"/>
                    <w:sz w:val="22"/>
                    <w:szCs w:val="22"/>
                  </w:rPr>
                </w:rPrChange>
              </w:rPr>
              <w:pPrChange w:id="2757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572" w:author="瑋婷 徐" w:date="2025-01-03T16:50:00Z" w16du:dateUtc="2025-01-03T08:50:00Z">
              <w:r w:rsidRPr="00D51403">
                <w:rPr>
                  <w:rFonts w:ascii="Times New Roman" w:eastAsiaTheme="minorEastAsia" w:hAnsi="Times New Roman" w:cs="Times New Roman"/>
                  <w:color w:val="000000"/>
                  <w:rPrChange w:id="2757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CAF5A4E"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74" w:author="瑋婷 徐" w:date="2025-01-03T16:50:00Z" w16du:dateUtc="2025-01-03T08:50:00Z"/>
                <w:rFonts w:ascii="Times New Roman" w:eastAsiaTheme="minorEastAsia" w:hAnsi="Times New Roman" w:cs="Times New Roman"/>
                <w:color w:val="000000"/>
                <w:rPrChange w:id="27575" w:author="瑋婷 徐" w:date="2025-01-04T22:53:00Z" w16du:dateUtc="2025-01-04T14:53:00Z">
                  <w:rPr>
                    <w:ins w:id="27576" w:author="瑋婷 徐" w:date="2025-01-03T16:50:00Z" w16du:dateUtc="2025-01-03T08:50:00Z"/>
                    <w:rFonts w:ascii="Calibri" w:hAnsi="Calibri" w:cs="Calibri"/>
                    <w:color w:val="000000"/>
                    <w:sz w:val="22"/>
                    <w:szCs w:val="22"/>
                  </w:rPr>
                </w:rPrChange>
              </w:rPr>
              <w:pPrChange w:id="2757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578" w:author="瑋婷 徐" w:date="2025-01-03T16:50:00Z" w16du:dateUtc="2025-01-03T08:50:00Z">
              <w:r w:rsidRPr="00D51403">
                <w:rPr>
                  <w:rFonts w:ascii="Times New Roman" w:eastAsiaTheme="minorEastAsia" w:hAnsi="Times New Roman" w:cs="Times New Roman"/>
                  <w:color w:val="000000"/>
                  <w:rPrChange w:id="2757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E2828C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80" w:author="瑋婷 徐" w:date="2025-01-03T16:50:00Z" w16du:dateUtc="2025-01-03T08:50:00Z"/>
                <w:rFonts w:ascii="Times New Roman" w:eastAsiaTheme="minorEastAsia" w:hAnsi="Times New Roman" w:cs="Times New Roman"/>
                <w:color w:val="000000"/>
                <w:rPrChange w:id="27581" w:author="瑋婷 徐" w:date="2025-01-04T22:53:00Z" w16du:dateUtc="2025-01-04T14:53:00Z">
                  <w:rPr>
                    <w:ins w:id="27582" w:author="瑋婷 徐" w:date="2025-01-03T16:50:00Z" w16du:dateUtc="2025-01-03T08:50:00Z"/>
                    <w:rFonts w:ascii="Calibri" w:hAnsi="Calibri" w:cs="Calibri"/>
                    <w:color w:val="000000"/>
                    <w:sz w:val="22"/>
                    <w:szCs w:val="22"/>
                  </w:rPr>
                </w:rPrChange>
              </w:rPr>
              <w:pPrChange w:id="275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5B0DD8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84" w:author="瑋婷 徐" w:date="2025-01-03T16:50:00Z" w16du:dateUtc="2025-01-03T08:50:00Z"/>
                <w:rFonts w:ascii="Times New Roman" w:eastAsiaTheme="minorEastAsia" w:hAnsi="Times New Roman" w:cs="Times New Roman"/>
                <w:rPrChange w:id="27585" w:author="瑋婷 徐" w:date="2025-01-04T22:53:00Z" w16du:dateUtc="2025-01-04T14:53:00Z">
                  <w:rPr>
                    <w:ins w:id="27586" w:author="瑋婷 徐" w:date="2025-01-03T16:50:00Z" w16du:dateUtc="2025-01-03T08:50:00Z"/>
                    <w:rFonts w:ascii="Times New Roman" w:eastAsia="Times New Roman" w:hAnsi="Times New Roman" w:cs="Times New Roman"/>
                    <w:sz w:val="20"/>
                    <w:szCs w:val="20"/>
                  </w:rPr>
                </w:rPrChange>
              </w:rPr>
              <w:pPrChange w:id="2758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D2EE38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88" w:author="瑋婷 徐" w:date="2025-01-03T16:50:00Z" w16du:dateUtc="2025-01-03T08:50:00Z"/>
                <w:rFonts w:ascii="Times New Roman" w:eastAsiaTheme="minorEastAsia" w:hAnsi="Times New Roman" w:cs="Times New Roman"/>
                <w:color w:val="000000"/>
                <w:rPrChange w:id="27589" w:author="瑋婷 徐" w:date="2025-01-04T22:53:00Z" w16du:dateUtc="2025-01-04T14:53:00Z">
                  <w:rPr>
                    <w:ins w:id="27590" w:author="瑋婷 徐" w:date="2025-01-03T16:50:00Z" w16du:dateUtc="2025-01-03T08:50:00Z"/>
                    <w:rFonts w:ascii="Calibri" w:hAnsi="Calibri" w:cs="Calibri"/>
                    <w:color w:val="000000"/>
                    <w:sz w:val="22"/>
                    <w:szCs w:val="22"/>
                  </w:rPr>
                </w:rPrChange>
              </w:rPr>
              <w:pPrChange w:id="2759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592" w:author="瑋婷 徐" w:date="2025-01-03T16:50:00Z" w16du:dateUtc="2025-01-03T08:50:00Z">
              <w:r w:rsidRPr="00D51403">
                <w:rPr>
                  <w:rFonts w:ascii="Times New Roman" w:eastAsiaTheme="minorEastAsia" w:hAnsi="Times New Roman" w:cs="Times New Roman"/>
                  <w:color w:val="000000"/>
                  <w:rPrChange w:id="2759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ADB6BF7"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94" w:author="瑋婷 徐" w:date="2025-01-03T16:50:00Z" w16du:dateUtc="2025-01-03T08:50:00Z"/>
                <w:rFonts w:ascii="Times New Roman" w:eastAsiaTheme="minorEastAsia" w:hAnsi="Times New Roman" w:cs="Times New Roman"/>
                <w:color w:val="000000"/>
                <w:rPrChange w:id="27595" w:author="瑋婷 徐" w:date="2025-01-04T22:53:00Z" w16du:dateUtc="2025-01-04T14:53:00Z">
                  <w:rPr>
                    <w:ins w:id="27596" w:author="瑋婷 徐" w:date="2025-01-03T16:50:00Z" w16du:dateUtc="2025-01-03T08:50:00Z"/>
                    <w:rFonts w:ascii="Calibri" w:hAnsi="Calibri" w:cs="Calibri"/>
                    <w:color w:val="000000"/>
                    <w:sz w:val="22"/>
                    <w:szCs w:val="22"/>
                  </w:rPr>
                </w:rPrChange>
              </w:rPr>
              <w:pPrChange w:id="275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EC9A5F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598" w:author="瑋婷 徐" w:date="2025-01-03T16:50:00Z" w16du:dateUtc="2025-01-03T08:50:00Z"/>
                <w:rFonts w:ascii="Times New Roman" w:eastAsiaTheme="minorEastAsia" w:hAnsi="Times New Roman" w:cs="Times New Roman"/>
                <w:rPrChange w:id="27599" w:author="瑋婷 徐" w:date="2025-01-04T22:53:00Z" w16du:dateUtc="2025-01-04T14:53:00Z">
                  <w:rPr>
                    <w:ins w:id="27600" w:author="瑋婷 徐" w:date="2025-01-03T16:50:00Z" w16du:dateUtc="2025-01-03T08:50:00Z"/>
                    <w:rFonts w:ascii="Times New Roman" w:eastAsia="Times New Roman" w:hAnsi="Times New Roman" w:cs="Times New Roman"/>
                    <w:sz w:val="20"/>
                    <w:szCs w:val="20"/>
                  </w:rPr>
                </w:rPrChange>
              </w:rPr>
              <w:pPrChange w:id="276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8EFE5C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602" w:author="瑋婷 徐" w:date="2025-01-03T16:50:00Z" w16du:dateUtc="2025-01-03T08:50:00Z"/>
                <w:rFonts w:ascii="Times New Roman" w:eastAsiaTheme="minorEastAsia" w:hAnsi="Times New Roman" w:cs="Times New Roman"/>
                <w:rPrChange w:id="27603" w:author="瑋婷 徐" w:date="2025-01-04T22:53:00Z" w16du:dateUtc="2025-01-04T14:53:00Z">
                  <w:rPr>
                    <w:ins w:id="27604" w:author="瑋婷 徐" w:date="2025-01-03T16:50:00Z" w16du:dateUtc="2025-01-03T08:50:00Z"/>
                    <w:rFonts w:ascii="Times New Roman" w:eastAsia="Times New Roman" w:hAnsi="Times New Roman" w:cs="Times New Roman"/>
                    <w:sz w:val="20"/>
                    <w:szCs w:val="20"/>
                  </w:rPr>
                </w:rPrChange>
              </w:rPr>
              <w:pPrChange w:id="276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64E7A8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606" w:author="瑋婷 徐" w:date="2025-01-03T16:50:00Z" w16du:dateUtc="2025-01-03T08:50:00Z"/>
                <w:rFonts w:ascii="Times New Roman" w:eastAsiaTheme="minorEastAsia" w:hAnsi="Times New Roman" w:cs="Times New Roman"/>
                <w:color w:val="000000"/>
                <w:rPrChange w:id="27607" w:author="瑋婷 徐" w:date="2025-01-04T22:53:00Z" w16du:dateUtc="2025-01-04T14:53:00Z">
                  <w:rPr>
                    <w:ins w:id="27608" w:author="瑋婷 徐" w:date="2025-01-03T16:50:00Z" w16du:dateUtc="2025-01-03T08:50:00Z"/>
                    <w:rFonts w:ascii="Calibri" w:hAnsi="Calibri" w:cs="Calibri"/>
                    <w:color w:val="000000"/>
                    <w:sz w:val="22"/>
                    <w:szCs w:val="22"/>
                  </w:rPr>
                </w:rPrChange>
              </w:rPr>
              <w:pPrChange w:id="276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610" w:author="瑋婷 徐" w:date="2025-01-03T16:50:00Z" w16du:dateUtc="2025-01-03T08:50:00Z">
              <w:r w:rsidRPr="00D51403">
                <w:rPr>
                  <w:rFonts w:ascii="Times New Roman" w:eastAsiaTheme="minorEastAsia" w:hAnsi="Times New Roman" w:cs="Times New Roman"/>
                  <w:color w:val="000000"/>
                  <w:rPrChange w:id="27611" w:author="瑋婷 徐" w:date="2025-01-04T22:53:00Z" w16du:dateUtc="2025-01-04T14:53:00Z">
                    <w:rPr>
                      <w:rFonts w:ascii="Calibri" w:hAnsi="Calibri" w:cs="Calibri"/>
                      <w:color w:val="000000"/>
                      <w:sz w:val="22"/>
                      <w:szCs w:val="22"/>
                    </w:rPr>
                  </w:rPrChange>
                </w:rPr>
                <w:t>*</w:t>
              </w:r>
            </w:ins>
          </w:p>
        </w:tc>
        <w:tc>
          <w:tcPr>
            <w:tcW w:w="167" w:type="pct"/>
            <w:noWrap/>
            <w:vAlign w:val="center"/>
            <w:hideMark/>
          </w:tcPr>
          <w:p w14:paraId="6BBF5D37"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612" w:author="瑋婷 徐" w:date="2025-01-03T16:50:00Z" w16du:dateUtc="2025-01-03T08:50:00Z"/>
                <w:rFonts w:ascii="Times New Roman" w:eastAsiaTheme="minorEastAsia" w:hAnsi="Times New Roman" w:cs="Times New Roman"/>
                <w:color w:val="000000"/>
                <w:rPrChange w:id="27613" w:author="瑋婷 徐" w:date="2025-01-04T22:53:00Z" w16du:dateUtc="2025-01-04T14:53:00Z">
                  <w:rPr>
                    <w:ins w:id="27614" w:author="瑋婷 徐" w:date="2025-01-03T16:50:00Z" w16du:dateUtc="2025-01-03T08:50:00Z"/>
                    <w:rFonts w:ascii="Calibri" w:hAnsi="Calibri" w:cs="Calibri"/>
                    <w:color w:val="000000"/>
                    <w:sz w:val="22"/>
                    <w:szCs w:val="22"/>
                  </w:rPr>
                </w:rPrChange>
              </w:rPr>
              <w:pPrChange w:id="2761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F0C1C" w14:paraId="3072FE6F" w14:textId="77777777" w:rsidTr="003C19C7">
        <w:trPr>
          <w:cnfStyle w:val="000000100000" w:firstRow="0" w:lastRow="0" w:firstColumn="0" w:lastColumn="0" w:oddVBand="0" w:evenVBand="0" w:oddHBand="1" w:evenHBand="0" w:firstRowFirstColumn="0" w:firstRowLastColumn="0" w:lastRowFirstColumn="0" w:lastRowLastColumn="0"/>
          <w:trHeight w:val="300"/>
          <w:ins w:id="27616"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933D27F" w14:textId="77777777" w:rsidR="003C19C7" w:rsidRPr="00D51403" w:rsidRDefault="003C19C7">
            <w:pPr>
              <w:spacing w:line="360" w:lineRule="auto"/>
              <w:jc w:val="both"/>
              <w:rPr>
                <w:ins w:id="27617" w:author="瑋婷 徐" w:date="2025-01-03T16:50:00Z" w16du:dateUtc="2025-01-03T08:50:00Z"/>
                <w:rFonts w:ascii="Times New Roman" w:eastAsiaTheme="minorEastAsia" w:hAnsi="Times New Roman" w:cs="Times New Roman"/>
                <w:b w:val="0"/>
                <w:bCs w:val="0"/>
                <w:color w:val="000000"/>
                <w:rPrChange w:id="27618" w:author="瑋婷 徐" w:date="2025-01-04T22:53:00Z" w16du:dateUtc="2025-01-04T14:53:00Z">
                  <w:rPr>
                    <w:ins w:id="27619" w:author="瑋婷 徐" w:date="2025-01-03T16:50:00Z" w16du:dateUtc="2025-01-03T08:50:00Z"/>
                    <w:rFonts w:ascii="Calibri" w:hAnsi="Calibri" w:cs="Calibri"/>
                    <w:color w:val="000000"/>
                    <w:sz w:val="22"/>
                    <w:szCs w:val="22"/>
                  </w:rPr>
                </w:rPrChange>
              </w:rPr>
              <w:pPrChange w:id="27620" w:author="瑋婷 徐" w:date="2025-01-03T16:55:00Z" w16du:dateUtc="2025-01-03T08:55:00Z">
                <w:pPr/>
              </w:pPrChange>
            </w:pPr>
            <w:ins w:id="27621" w:author="瑋婷 徐" w:date="2025-01-03T16:50:00Z" w16du:dateUtc="2025-01-03T08:50:00Z">
              <w:r w:rsidRPr="00D51403">
                <w:rPr>
                  <w:rFonts w:ascii="Times New Roman" w:eastAsiaTheme="minorEastAsia" w:hAnsi="Times New Roman" w:cs="Times New Roman" w:hint="eastAsia"/>
                  <w:b w:val="0"/>
                  <w:bCs w:val="0"/>
                  <w:color w:val="000000"/>
                  <w:rPrChange w:id="27622" w:author="瑋婷 徐" w:date="2025-01-04T22:53:00Z" w16du:dateUtc="2025-01-04T14:53:00Z">
                    <w:rPr>
                      <w:rFonts w:ascii="Calibri" w:hAnsi="Calibri" w:cs="Calibri" w:hint="eastAsia"/>
                      <w:color w:val="000000"/>
                      <w:sz w:val="22"/>
                      <w:szCs w:val="22"/>
                    </w:rPr>
                  </w:rPrChange>
                </w:rPr>
                <w:t>白尾鴝</w:t>
              </w:r>
              <w:r w:rsidRPr="00D51403">
                <w:rPr>
                  <w:rFonts w:ascii="Times New Roman" w:eastAsiaTheme="minorEastAsia" w:hAnsi="Times New Roman" w:cs="Times New Roman"/>
                  <w:b w:val="0"/>
                  <w:bCs w:val="0"/>
                  <w:color w:val="000000"/>
                  <w:rPrChange w:id="27623" w:author="瑋婷 徐" w:date="2025-01-04T22:53:00Z" w16du:dateUtc="2025-01-04T14:53:00Z">
                    <w:rPr>
                      <w:rFonts w:ascii="Calibri" w:hAnsi="Calibri" w:cs="Calibri"/>
                      <w:color w:val="000000"/>
                      <w:sz w:val="22"/>
                      <w:szCs w:val="22"/>
                    </w:rPr>
                  </w:rPrChange>
                </w:rPr>
                <w:t xml:space="preserve"> </w:t>
              </w:r>
              <w:r w:rsidRPr="00D51403">
                <w:rPr>
                  <w:rFonts w:ascii="Times New Roman" w:eastAsiaTheme="minorEastAsia" w:hAnsi="Times New Roman" w:cs="Times New Roman"/>
                  <w:b w:val="0"/>
                  <w:bCs w:val="0"/>
                  <w:color w:val="000000"/>
                  <w:rPrChange w:id="27624"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7625" w:author="瑋婷 徐" w:date="2025-01-04T22:53:00Z" w16du:dateUtc="2025-01-04T14:53:00Z">
                    <w:rPr>
                      <w:rFonts w:ascii="Calibri" w:hAnsi="Calibri" w:cs="Calibri"/>
                      <w:color w:val="000000"/>
                      <w:sz w:val="22"/>
                      <w:szCs w:val="22"/>
                    </w:rPr>
                  </w:rPrChange>
                </w:rPr>
                <w:t xml:space="preserve"> III</w:t>
              </w:r>
            </w:ins>
          </w:p>
        </w:tc>
        <w:tc>
          <w:tcPr>
            <w:tcW w:w="904" w:type="pct"/>
            <w:vAlign w:val="center"/>
            <w:hideMark/>
          </w:tcPr>
          <w:p w14:paraId="341F43B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26" w:author="瑋婷 徐" w:date="2025-01-03T16:50:00Z" w16du:dateUtc="2025-01-03T08:50:00Z"/>
                <w:rFonts w:ascii="Times New Roman" w:eastAsiaTheme="minorEastAsia" w:hAnsi="Times New Roman" w:cs="Times New Roman"/>
                <w:i/>
                <w:iCs/>
                <w:color w:val="000000"/>
                <w:rPrChange w:id="27627" w:author="瑋婷 徐" w:date="2025-01-04T22:53:00Z" w16du:dateUtc="2025-01-04T14:53:00Z">
                  <w:rPr>
                    <w:ins w:id="27628" w:author="瑋婷 徐" w:date="2025-01-03T16:50:00Z" w16du:dateUtc="2025-01-03T08:50:00Z"/>
                    <w:rFonts w:ascii="Calibri" w:hAnsi="Calibri" w:cs="Calibri"/>
                    <w:i/>
                    <w:iCs/>
                    <w:color w:val="000000"/>
                    <w:sz w:val="22"/>
                    <w:szCs w:val="22"/>
                  </w:rPr>
                </w:rPrChange>
              </w:rPr>
              <w:pPrChange w:id="276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630" w:author="瑋婷 徐" w:date="2025-01-03T16:50:00Z" w16du:dateUtc="2025-01-03T08:50:00Z">
              <w:r w:rsidRPr="00D51403">
                <w:rPr>
                  <w:rFonts w:ascii="Times New Roman" w:eastAsiaTheme="minorEastAsia" w:hAnsi="Times New Roman" w:cs="Times New Roman"/>
                  <w:i/>
                  <w:iCs/>
                  <w:color w:val="000000"/>
                  <w:rPrChange w:id="27631" w:author="瑋婷 徐" w:date="2025-01-04T22:53:00Z" w16du:dateUtc="2025-01-04T14:53:00Z">
                    <w:rPr>
                      <w:rFonts w:ascii="Calibri" w:hAnsi="Calibri" w:cs="Calibri"/>
                      <w:i/>
                      <w:iCs/>
                      <w:color w:val="000000"/>
                      <w:sz w:val="22"/>
                      <w:szCs w:val="22"/>
                    </w:rPr>
                  </w:rPrChange>
                </w:rPr>
                <w:t>Myiomela leucura</w:t>
              </w:r>
            </w:ins>
          </w:p>
        </w:tc>
        <w:tc>
          <w:tcPr>
            <w:tcW w:w="162" w:type="pct"/>
            <w:noWrap/>
            <w:vAlign w:val="center"/>
            <w:hideMark/>
          </w:tcPr>
          <w:p w14:paraId="2E761E7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32" w:author="瑋婷 徐" w:date="2025-01-03T16:50:00Z" w16du:dateUtc="2025-01-03T08:50:00Z"/>
                <w:rFonts w:ascii="Times New Roman" w:eastAsiaTheme="minorEastAsia" w:hAnsi="Times New Roman" w:cs="Times New Roman"/>
                <w:color w:val="000000"/>
                <w:rPrChange w:id="27633" w:author="瑋婷 徐" w:date="2025-01-04T22:53:00Z" w16du:dateUtc="2025-01-04T14:53:00Z">
                  <w:rPr>
                    <w:ins w:id="27634" w:author="瑋婷 徐" w:date="2025-01-03T16:50:00Z" w16du:dateUtc="2025-01-03T08:50:00Z"/>
                    <w:rFonts w:ascii="Calibri" w:hAnsi="Calibri" w:cs="Calibri"/>
                    <w:color w:val="000000"/>
                    <w:sz w:val="22"/>
                    <w:szCs w:val="22"/>
                  </w:rPr>
                </w:rPrChange>
              </w:rPr>
              <w:pPrChange w:id="276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636" w:author="瑋婷 徐" w:date="2025-01-03T16:50:00Z" w16du:dateUtc="2025-01-03T08:50:00Z">
              <w:r w:rsidRPr="00D51403">
                <w:rPr>
                  <w:rFonts w:ascii="Times New Roman" w:eastAsiaTheme="minorEastAsia" w:hAnsi="Times New Roman" w:cs="Times New Roman"/>
                  <w:color w:val="000000"/>
                  <w:rPrChange w:id="27637"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47CC58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38" w:author="瑋婷 徐" w:date="2025-01-03T16:50:00Z" w16du:dateUtc="2025-01-03T08:50:00Z"/>
                <w:rFonts w:ascii="Times New Roman" w:eastAsiaTheme="minorEastAsia" w:hAnsi="Times New Roman" w:cs="Times New Roman"/>
                <w:color w:val="000000"/>
                <w:rPrChange w:id="27639" w:author="瑋婷 徐" w:date="2025-01-04T22:53:00Z" w16du:dateUtc="2025-01-04T14:53:00Z">
                  <w:rPr>
                    <w:ins w:id="27640" w:author="瑋婷 徐" w:date="2025-01-03T16:50:00Z" w16du:dateUtc="2025-01-03T08:50:00Z"/>
                    <w:rFonts w:ascii="Calibri" w:hAnsi="Calibri" w:cs="Calibri"/>
                    <w:color w:val="000000"/>
                    <w:sz w:val="22"/>
                    <w:szCs w:val="22"/>
                  </w:rPr>
                </w:rPrChange>
              </w:rPr>
              <w:pPrChange w:id="276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642" w:author="瑋婷 徐" w:date="2025-01-03T16:50:00Z" w16du:dateUtc="2025-01-03T08:50:00Z">
              <w:r w:rsidRPr="00D51403">
                <w:rPr>
                  <w:rFonts w:ascii="Times New Roman" w:eastAsiaTheme="minorEastAsia" w:hAnsi="Times New Roman" w:cs="Times New Roman"/>
                  <w:color w:val="000000"/>
                  <w:rPrChange w:id="2764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41B1B7C3"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44" w:author="瑋婷 徐" w:date="2025-01-03T16:50:00Z" w16du:dateUtc="2025-01-03T08:50:00Z"/>
                <w:rFonts w:ascii="Times New Roman" w:eastAsiaTheme="minorEastAsia" w:hAnsi="Times New Roman" w:cs="Times New Roman"/>
                <w:color w:val="000000"/>
                <w:rPrChange w:id="27645" w:author="瑋婷 徐" w:date="2025-01-04T22:53:00Z" w16du:dateUtc="2025-01-04T14:53:00Z">
                  <w:rPr>
                    <w:ins w:id="27646" w:author="瑋婷 徐" w:date="2025-01-03T16:50:00Z" w16du:dateUtc="2025-01-03T08:50:00Z"/>
                    <w:rFonts w:ascii="Calibri" w:hAnsi="Calibri" w:cs="Calibri"/>
                    <w:color w:val="000000"/>
                    <w:sz w:val="22"/>
                    <w:szCs w:val="22"/>
                  </w:rPr>
                </w:rPrChange>
              </w:rPr>
              <w:pPrChange w:id="276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648" w:author="瑋婷 徐" w:date="2025-01-03T16:50:00Z" w16du:dateUtc="2025-01-03T08:50:00Z">
              <w:r w:rsidRPr="00D51403">
                <w:rPr>
                  <w:rFonts w:ascii="Times New Roman" w:eastAsiaTheme="minorEastAsia" w:hAnsi="Times New Roman" w:cs="Times New Roman"/>
                  <w:color w:val="000000"/>
                  <w:rPrChange w:id="2764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59E37BC5"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50" w:author="瑋婷 徐" w:date="2025-01-03T16:50:00Z" w16du:dateUtc="2025-01-03T08:50:00Z"/>
                <w:rFonts w:ascii="Times New Roman" w:eastAsiaTheme="minorEastAsia" w:hAnsi="Times New Roman" w:cs="Times New Roman"/>
                <w:color w:val="000000"/>
                <w:rPrChange w:id="27651" w:author="瑋婷 徐" w:date="2025-01-04T22:53:00Z" w16du:dateUtc="2025-01-04T14:53:00Z">
                  <w:rPr>
                    <w:ins w:id="27652" w:author="瑋婷 徐" w:date="2025-01-03T16:50:00Z" w16du:dateUtc="2025-01-03T08:50:00Z"/>
                    <w:rFonts w:ascii="Calibri" w:hAnsi="Calibri" w:cs="Calibri"/>
                    <w:color w:val="000000"/>
                    <w:sz w:val="22"/>
                    <w:szCs w:val="22"/>
                  </w:rPr>
                </w:rPrChange>
              </w:rPr>
              <w:pPrChange w:id="2765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654" w:author="瑋婷 徐" w:date="2025-01-03T16:50:00Z" w16du:dateUtc="2025-01-03T08:50:00Z">
              <w:r w:rsidRPr="00D51403">
                <w:rPr>
                  <w:rFonts w:ascii="Times New Roman" w:eastAsiaTheme="minorEastAsia" w:hAnsi="Times New Roman" w:cs="Times New Roman"/>
                  <w:color w:val="000000"/>
                  <w:rPrChange w:id="2765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7101CC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56" w:author="瑋婷 徐" w:date="2025-01-03T16:50:00Z" w16du:dateUtc="2025-01-03T08:50:00Z"/>
                <w:rFonts w:ascii="Times New Roman" w:eastAsiaTheme="minorEastAsia" w:hAnsi="Times New Roman" w:cs="Times New Roman"/>
                <w:color w:val="000000"/>
                <w:rPrChange w:id="27657" w:author="瑋婷 徐" w:date="2025-01-04T22:53:00Z" w16du:dateUtc="2025-01-04T14:53:00Z">
                  <w:rPr>
                    <w:ins w:id="27658" w:author="瑋婷 徐" w:date="2025-01-03T16:50:00Z" w16du:dateUtc="2025-01-03T08:50:00Z"/>
                    <w:rFonts w:ascii="Calibri" w:hAnsi="Calibri" w:cs="Calibri"/>
                    <w:color w:val="000000"/>
                    <w:sz w:val="22"/>
                    <w:szCs w:val="22"/>
                  </w:rPr>
                </w:rPrChange>
              </w:rPr>
              <w:pPrChange w:id="2765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02D64A0"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60" w:author="瑋婷 徐" w:date="2025-01-03T16:50:00Z" w16du:dateUtc="2025-01-03T08:50:00Z"/>
                <w:rFonts w:ascii="Times New Roman" w:eastAsiaTheme="minorEastAsia" w:hAnsi="Times New Roman" w:cs="Times New Roman"/>
                <w:color w:val="000000"/>
                <w:rPrChange w:id="27661" w:author="瑋婷 徐" w:date="2025-01-04T22:53:00Z" w16du:dateUtc="2025-01-04T14:53:00Z">
                  <w:rPr>
                    <w:ins w:id="27662" w:author="瑋婷 徐" w:date="2025-01-03T16:50:00Z" w16du:dateUtc="2025-01-03T08:50:00Z"/>
                    <w:rFonts w:ascii="Calibri" w:hAnsi="Calibri" w:cs="Calibri"/>
                    <w:color w:val="000000"/>
                    <w:sz w:val="22"/>
                    <w:szCs w:val="22"/>
                  </w:rPr>
                </w:rPrChange>
              </w:rPr>
              <w:pPrChange w:id="2766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664" w:author="瑋婷 徐" w:date="2025-01-03T16:50:00Z" w16du:dateUtc="2025-01-03T08:50:00Z">
              <w:r w:rsidRPr="00D51403">
                <w:rPr>
                  <w:rFonts w:ascii="Times New Roman" w:eastAsiaTheme="minorEastAsia" w:hAnsi="Times New Roman" w:cs="Times New Roman"/>
                  <w:color w:val="000000"/>
                  <w:rPrChange w:id="2766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87A0F8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66" w:author="瑋婷 徐" w:date="2025-01-03T16:50:00Z" w16du:dateUtc="2025-01-03T08:50:00Z"/>
                <w:rFonts w:ascii="Times New Roman" w:eastAsiaTheme="minorEastAsia" w:hAnsi="Times New Roman" w:cs="Times New Roman"/>
                <w:color w:val="000000"/>
                <w:rPrChange w:id="27667" w:author="瑋婷 徐" w:date="2025-01-04T22:53:00Z" w16du:dateUtc="2025-01-04T14:53:00Z">
                  <w:rPr>
                    <w:ins w:id="27668" w:author="瑋婷 徐" w:date="2025-01-03T16:50:00Z" w16du:dateUtc="2025-01-03T08:50:00Z"/>
                    <w:rFonts w:ascii="Calibri" w:hAnsi="Calibri" w:cs="Calibri"/>
                    <w:color w:val="000000"/>
                    <w:sz w:val="22"/>
                    <w:szCs w:val="22"/>
                  </w:rPr>
                </w:rPrChange>
              </w:rPr>
              <w:pPrChange w:id="2766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DB2EA90"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70" w:author="瑋婷 徐" w:date="2025-01-03T16:50:00Z" w16du:dateUtc="2025-01-03T08:50:00Z"/>
                <w:rFonts w:ascii="Times New Roman" w:eastAsiaTheme="minorEastAsia" w:hAnsi="Times New Roman" w:cs="Times New Roman"/>
                <w:rPrChange w:id="27671" w:author="瑋婷 徐" w:date="2025-01-04T22:53:00Z" w16du:dateUtc="2025-01-04T14:53:00Z">
                  <w:rPr>
                    <w:ins w:id="27672" w:author="瑋婷 徐" w:date="2025-01-03T16:50:00Z" w16du:dateUtc="2025-01-03T08:50:00Z"/>
                    <w:rFonts w:ascii="Times New Roman" w:eastAsia="Times New Roman" w:hAnsi="Times New Roman" w:cs="Times New Roman"/>
                    <w:sz w:val="20"/>
                    <w:szCs w:val="20"/>
                  </w:rPr>
                </w:rPrChange>
              </w:rPr>
              <w:pPrChange w:id="276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3DD707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74" w:author="瑋婷 徐" w:date="2025-01-03T16:50:00Z" w16du:dateUtc="2025-01-03T08:50:00Z"/>
                <w:rFonts w:ascii="Times New Roman" w:eastAsiaTheme="minorEastAsia" w:hAnsi="Times New Roman" w:cs="Times New Roman"/>
                <w:color w:val="000000"/>
                <w:rPrChange w:id="27675" w:author="瑋婷 徐" w:date="2025-01-04T22:53:00Z" w16du:dateUtc="2025-01-04T14:53:00Z">
                  <w:rPr>
                    <w:ins w:id="27676" w:author="瑋婷 徐" w:date="2025-01-03T16:50:00Z" w16du:dateUtc="2025-01-03T08:50:00Z"/>
                    <w:rFonts w:ascii="Calibri" w:hAnsi="Calibri" w:cs="Calibri"/>
                    <w:color w:val="000000"/>
                    <w:sz w:val="22"/>
                    <w:szCs w:val="22"/>
                  </w:rPr>
                </w:rPrChange>
              </w:rPr>
              <w:pPrChange w:id="276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678" w:author="瑋婷 徐" w:date="2025-01-03T16:50:00Z" w16du:dateUtc="2025-01-03T08:50:00Z">
              <w:r w:rsidRPr="00D51403">
                <w:rPr>
                  <w:rFonts w:ascii="Times New Roman" w:eastAsiaTheme="minorEastAsia" w:hAnsi="Times New Roman" w:cs="Times New Roman"/>
                  <w:color w:val="000000"/>
                  <w:rPrChange w:id="2767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12FD953"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80" w:author="瑋婷 徐" w:date="2025-01-03T16:50:00Z" w16du:dateUtc="2025-01-03T08:50:00Z"/>
                <w:rFonts w:ascii="Times New Roman" w:eastAsiaTheme="minorEastAsia" w:hAnsi="Times New Roman" w:cs="Times New Roman"/>
                <w:color w:val="000000"/>
                <w:rPrChange w:id="27681" w:author="瑋婷 徐" w:date="2025-01-04T22:53:00Z" w16du:dateUtc="2025-01-04T14:53:00Z">
                  <w:rPr>
                    <w:ins w:id="27682" w:author="瑋婷 徐" w:date="2025-01-03T16:50:00Z" w16du:dateUtc="2025-01-03T08:50:00Z"/>
                    <w:rFonts w:ascii="Calibri" w:hAnsi="Calibri" w:cs="Calibri"/>
                    <w:color w:val="000000"/>
                    <w:sz w:val="22"/>
                    <w:szCs w:val="22"/>
                  </w:rPr>
                </w:rPrChange>
              </w:rPr>
              <w:pPrChange w:id="2768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3B10E10"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84" w:author="瑋婷 徐" w:date="2025-01-03T16:50:00Z" w16du:dateUtc="2025-01-03T08:50:00Z"/>
                <w:rFonts w:ascii="Times New Roman" w:eastAsiaTheme="minorEastAsia" w:hAnsi="Times New Roman" w:cs="Times New Roman"/>
                <w:color w:val="000000"/>
                <w:rPrChange w:id="27685" w:author="瑋婷 徐" w:date="2025-01-04T22:53:00Z" w16du:dateUtc="2025-01-04T14:53:00Z">
                  <w:rPr>
                    <w:ins w:id="27686" w:author="瑋婷 徐" w:date="2025-01-03T16:50:00Z" w16du:dateUtc="2025-01-03T08:50:00Z"/>
                    <w:rFonts w:ascii="Calibri" w:hAnsi="Calibri" w:cs="Calibri"/>
                    <w:color w:val="000000"/>
                    <w:sz w:val="22"/>
                    <w:szCs w:val="22"/>
                  </w:rPr>
                </w:rPrChange>
              </w:rPr>
              <w:pPrChange w:id="2768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688" w:author="瑋婷 徐" w:date="2025-01-03T16:50:00Z" w16du:dateUtc="2025-01-03T08:50:00Z">
              <w:r w:rsidRPr="00D51403">
                <w:rPr>
                  <w:rFonts w:ascii="Times New Roman" w:eastAsiaTheme="minorEastAsia" w:hAnsi="Times New Roman" w:cs="Times New Roman"/>
                  <w:color w:val="000000"/>
                  <w:rPrChange w:id="2768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A75252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90" w:author="瑋婷 徐" w:date="2025-01-03T16:50:00Z" w16du:dateUtc="2025-01-03T08:50:00Z"/>
                <w:rFonts w:ascii="Times New Roman" w:eastAsiaTheme="minorEastAsia" w:hAnsi="Times New Roman" w:cs="Times New Roman"/>
                <w:color w:val="000000"/>
                <w:rPrChange w:id="27691" w:author="瑋婷 徐" w:date="2025-01-04T22:53:00Z" w16du:dateUtc="2025-01-04T14:53:00Z">
                  <w:rPr>
                    <w:ins w:id="27692" w:author="瑋婷 徐" w:date="2025-01-03T16:50:00Z" w16du:dateUtc="2025-01-03T08:50:00Z"/>
                    <w:rFonts w:ascii="Calibri" w:hAnsi="Calibri" w:cs="Calibri"/>
                    <w:color w:val="000000"/>
                    <w:sz w:val="22"/>
                    <w:szCs w:val="22"/>
                  </w:rPr>
                </w:rPrChange>
              </w:rPr>
              <w:pPrChange w:id="276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694" w:author="瑋婷 徐" w:date="2025-01-03T16:50:00Z" w16du:dateUtc="2025-01-03T08:50:00Z">
              <w:r w:rsidRPr="00D51403">
                <w:rPr>
                  <w:rFonts w:ascii="Times New Roman" w:eastAsiaTheme="minorEastAsia" w:hAnsi="Times New Roman" w:cs="Times New Roman"/>
                  <w:color w:val="000000"/>
                  <w:rPrChange w:id="2769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4B1FED03"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696" w:author="瑋婷 徐" w:date="2025-01-03T16:50:00Z" w16du:dateUtc="2025-01-03T08:50:00Z"/>
                <w:rFonts w:ascii="Times New Roman" w:eastAsiaTheme="minorEastAsia" w:hAnsi="Times New Roman" w:cs="Times New Roman"/>
                <w:color w:val="000000"/>
                <w:rPrChange w:id="27697" w:author="瑋婷 徐" w:date="2025-01-04T22:53:00Z" w16du:dateUtc="2025-01-04T14:53:00Z">
                  <w:rPr>
                    <w:ins w:id="27698" w:author="瑋婷 徐" w:date="2025-01-03T16:50:00Z" w16du:dateUtc="2025-01-03T08:50:00Z"/>
                    <w:rFonts w:ascii="Calibri" w:hAnsi="Calibri" w:cs="Calibri"/>
                    <w:color w:val="000000"/>
                    <w:sz w:val="22"/>
                    <w:szCs w:val="22"/>
                  </w:rPr>
                </w:rPrChange>
              </w:rPr>
              <w:pPrChange w:id="2769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2D478B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700" w:author="瑋婷 徐" w:date="2025-01-03T16:50:00Z" w16du:dateUtc="2025-01-03T08:50:00Z"/>
                <w:rFonts w:ascii="Times New Roman" w:eastAsiaTheme="minorEastAsia" w:hAnsi="Times New Roman" w:cs="Times New Roman"/>
                <w:rPrChange w:id="27701" w:author="瑋婷 徐" w:date="2025-01-04T22:53:00Z" w16du:dateUtc="2025-01-04T14:53:00Z">
                  <w:rPr>
                    <w:ins w:id="27702" w:author="瑋婷 徐" w:date="2025-01-03T16:50:00Z" w16du:dateUtc="2025-01-03T08:50:00Z"/>
                    <w:rFonts w:ascii="Times New Roman" w:eastAsia="Times New Roman" w:hAnsi="Times New Roman" w:cs="Times New Roman"/>
                    <w:sz w:val="20"/>
                    <w:szCs w:val="20"/>
                  </w:rPr>
                </w:rPrChange>
              </w:rPr>
              <w:pPrChange w:id="2770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C28ACA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704" w:author="瑋婷 徐" w:date="2025-01-03T16:50:00Z" w16du:dateUtc="2025-01-03T08:50:00Z"/>
                <w:rFonts w:ascii="Times New Roman" w:eastAsiaTheme="minorEastAsia" w:hAnsi="Times New Roman" w:cs="Times New Roman"/>
                <w:color w:val="000000"/>
                <w:rPrChange w:id="27705" w:author="瑋婷 徐" w:date="2025-01-04T22:53:00Z" w16du:dateUtc="2025-01-04T14:53:00Z">
                  <w:rPr>
                    <w:ins w:id="27706" w:author="瑋婷 徐" w:date="2025-01-03T16:50:00Z" w16du:dateUtc="2025-01-03T08:50:00Z"/>
                    <w:rFonts w:ascii="Calibri" w:hAnsi="Calibri" w:cs="Calibri"/>
                    <w:color w:val="000000"/>
                    <w:sz w:val="22"/>
                    <w:szCs w:val="22"/>
                  </w:rPr>
                </w:rPrChange>
              </w:rPr>
              <w:pPrChange w:id="2770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708" w:author="瑋婷 徐" w:date="2025-01-03T16:50:00Z" w16du:dateUtc="2025-01-03T08:50:00Z">
              <w:r w:rsidRPr="00D51403">
                <w:rPr>
                  <w:rFonts w:ascii="Times New Roman" w:eastAsiaTheme="minorEastAsia" w:hAnsi="Times New Roman" w:cs="Times New Roman"/>
                  <w:color w:val="000000"/>
                  <w:rPrChange w:id="2770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4F751D4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710" w:author="瑋婷 徐" w:date="2025-01-03T16:50:00Z" w16du:dateUtc="2025-01-03T08:50:00Z"/>
                <w:rFonts w:ascii="Times New Roman" w:eastAsiaTheme="minorEastAsia" w:hAnsi="Times New Roman" w:cs="Times New Roman"/>
                <w:color w:val="000000"/>
                <w:rPrChange w:id="27711" w:author="瑋婷 徐" w:date="2025-01-04T22:53:00Z" w16du:dateUtc="2025-01-04T14:53:00Z">
                  <w:rPr>
                    <w:ins w:id="27712" w:author="瑋婷 徐" w:date="2025-01-03T16:50:00Z" w16du:dateUtc="2025-01-03T08:50:00Z"/>
                    <w:rFonts w:ascii="Calibri" w:hAnsi="Calibri" w:cs="Calibri"/>
                    <w:color w:val="000000"/>
                    <w:sz w:val="22"/>
                    <w:szCs w:val="22"/>
                  </w:rPr>
                </w:rPrChange>
              </w:rPr>
              <w:pPrChange w:id="277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AF1CC2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714" w:author="瑋婷 徐" w:date="2025-01-03T16:50:00Z" w16du:dateUtc="2025-01-03T08:50:00Z"/>
                <w:rFonts w:ascii="Times New Roman" w:eastAsiaTheme="minorEastAsia" w:hAnsi="Times New Roman" w:cs="Times New Roman"/>
                <w:color w:val="000000"/>
                <w:rPrChange w:id="27715" w:author="瑋婷 徐" w:date="2025-01-04T22:53:00Z" w16du:dateUtc="2025-01-04T14:53:00Z">
                  <w:rPr>
                    <w:ins w:id="27716" w:author="瑋婷 徐" w:date="2025-01-03T16:50:00Z" w16du:dateUtc="2025-01-03T08:50:00Z"/>
                    <w:rFonts w:ascii="Calibri" w:hAnsi="Calibri" w:cs="Calibri"/>
                    <w:color w:val="000000"/>
                    <w:sz w:val="22"/>
                    <w:szCs w:val="22"/>
                  </w:rPr>
                </w:rPrChange>
              </w:rPr>
              <w:pPrChange w:id="2771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718" w:author="瑋婷 徐" w:date="2025-01-03T16:50:00Z" w16du:dateUtc="2025-01-03T08:50:00Z">
              <w:r w:rsidRPr="00D51403">
                <w:rPr>
                  <w:rFonts w:ascii="Times New Roman" w:eastAsiaTheme="minorEastAsia" w:hAnsi="Times New Roman" w:cs="Times New Roman"/>
                  <w:color w:val="000000"/>
                  <w:rPrChange w:id="2771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093171A0"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720" w:author="瑋婷 徐" w:date="2025-01-03T16:50:00Z" w16du:dateUtc="2025-01-03T08:50:00Z"/>
                <w:rFonts w:ascii="Times New Roman" w:eastAsiaTheme="minorEastAsia" w:hAnsi="Times New Roman" w:cs="Times New Roman"/>
                <w:color w:val="000000"/>
                <w:rPrChange w:id="27721" w:author="瑋婷 徐" w:date="2025-01-04T22:53:00Z" w16du:dateUtc="2025-01-04T14:53:00Z">
                  <w:rPr>
                    <w:ins w:id="27722" w:author="瑋婷 徐" w:date="2025-01-03T16:50:00Z" w16du:dateUtc="2025-01-03T08:50:00Z"/>
                    <w:rFonts w:ascii="Calibri" w:hAnsi="Calibri" w:cs="Calibri"/>
                    <w:color w:val="000000"/>
                    <w:sz w:val="22"/>
                    <w:szCs w:val="22"/>
                  </w:rPr>
                </w:rPrChange>
              </w:rPr>
              <w:pPrChange w:id="2772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8E0B3D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724" w:author="瑋婷 徐" w:date="2025-01-03T16:50:00Z" w16du:dateUtc="2025-01-03T08:50:00Z"/>
                <w:rFonts w:ascii="Times New Roman" w:eastAsiaTheme="minorEastAsia" w:hAnsi="Times New Roman" w:cs="Times New Roman"/>
                <w:rPrChange w:id="27725" w:author="瑋婷 徐" w:date="2025-01-04T22:53:00Z" w16du:dateUtc="2025-01-04T14:53:00Z">
                  <w:rPr>
                    <w:ins w:id="27726" w:author="瑋婷 徐" w:date="2025-01-03T16:50:00Z" w16du:dateUtc="2025-01-03T08:50:00Z"/>
                    <w:rFonts w:ascii="Times New Roman" w:eastAsia="Times New Roman" w:hAnsi="Times New Roman" w:cs="Times New Roman"/>
                    <w:sz w:val="20"/>
                    <w:szCs w:val="20"/>
                  </w:rPr>
                </w:rPrChange>
              </w:rPr>
              <w:pPrChange w:id="2772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F60C34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728" w:author="瑋婷 徐" w:date="2025-01-03T16:50:00Z" w16du:dateUtc="2025-01-03T08:50:00Z"/>
                <w:rFonts w:ascii="Times New Roman" w:eastAsiaTheme="minorEastAsia" w:hAnsi="Times New Roman" w:cs="Times New Roman"/>
                <w:rPrChange w:id="27729" w:author="瑋婷 徐" w:date="2025-01-04T22:53:00Z" w16du:dateUtc="2025-01-04T14:53:00Z">
                  <w:rPr>
                    <w:ins w:id="27730" w:author="瑋婷 徐" w:date="2025-01-03T16:50:00Z" w16du:dateUtc="2025-01-03T08:50:00Z"/>
                    <w:rFonts w:ascii="Times New Roman" w:eastAsia="Times New Roman" w:hAnsi="Times New Roman" w:cs="Times New Roman"/>
                    <w:sz w:val="20"/>
                    <w:szCs w:val="20"/>
                  </w:rPr>
                </w:rPrChange>
              </w:rPr>
              <w:pPrChange w:id="2773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6E2F87A0"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732" w:author="瑋婷 徐" w:date="2025-01-03T16:50:00Z" w16du:dateUtc="2025-01-03T08:50:00Z"/>
                <w:rFonts w:ascii="Times New Roman" w:eastAsiaTheme="minorEastAsia" w:hAnsi="Times New Roman" w:cs="Times New Roman"/>
                <w:rPrChange w:id="27733" w:author="瑋婷 徐" w:date="2025-01-04T22:53:00Z" w16du:dateUtc="2025-01-04T14:53:00Z">
                  <w:rPr>
                    <w:ins w:id="27734" w:author="瑋婷 徐" w:date="2025-01-03T16:50:00Z" w16du:dateUtc="2025-01-03T08:50:00Z"/>
                    <w:rFonts w:ascii="Times New Roman" w:eastAsia="Times New Roman" w:hAnsi="Times New Roman" w:cs="Times New Roman"/>
                    <w:sz w:val="20"/>
                    <w:szCs w:val="20"/>
                  </w:rPr>
                </w:rPrChange>
              </w:rPr>
              <w:pPrChange w:id="277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F0C1C" w14:paraId="17326C2D" w14:textId="77777777" w:rsidTr="003C19C7">
        <w:trPr>
          <w:trHeight w:val="300"/>
          <w:ins w:id="27736"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697C529" w14:textId="77777777" w:rsidR="003C19C7" w:rsidRPr="00D51403" w:rsidRDefault="003C19C7">
            <w:pPr>
              <w:spacing w:line="360" w:lineRule="auto"/>
              <w:jc w:val="both"/>
              <w:rPr>
                <w:ins w:id="27737" w:author="瑋婷 徐" w:date="2025-01-03T16:50:00Z" w16du:dateUtc="2025-01-03T08:50:00Z"/>
                <w:rFonts w:ascii="Times New Roman" w:eastAsiaTheme="minorEastAsia" w:hAnsi="Times New Roman" w:cs="Times New Roman"/>
                <w:b w:val="0"/>
                <w:bCs w:val="0"/>
                <w:color w:val="000000"/>
                <w:rPrChange w:id="27738" w:author="瑋婷 徐" w:date="2025-01-04T22:53:00Z" w16du:dateUtc="2025-01-04T14:53:00Z">
                  <w:rPr>
                    <w:ins w:id="27739" w:author="瑋婷 徐" w:date="2025-01-03T16:50:00Z" w16du:dateUtc="2025-01-03T08:50:00Z"/>
                    <w:rFonts w:ascii="Calibri" w:hAnsi="Calibri" w:cs="Calibri"/>
                    <w:color w:val="000000"/>
                    <w:sz w:val="22"/>
                    <w:szCs w:val="22"/>
                  </w:rPr>
                </w:rPrChange>
              </w:rPr>
              <w:pPrChange w:id="27740" w:author="瑋婷 徐" w:date="2025-01-03T16:55:00Z" w16du:dateUtc="2025-01-03T08:55:00Z">
                <w:pPr/>
              </w:pPrChange>
            </w:pPr>
            <w:ins w:id="27741" w:author="瑋婷 徐" w:date="2025-01-03T16:50:00Z" w16du:dateUtc="2025-01-03T08:50:00Z">
              <w:r w:rsidRPr="00D51403">
                <w:rPr>
                  <w:rFonts w:ascii="Times New Roman" w:eastAsiaTheme="minorEastAsia" w:hAnsi="Times New Roman" w:cs="Times New Roman" w:hint="eastAsia"/>
                  <w:b w:val="0"/>
                  <w:bCs w:val="0"/>
                  <w:color w:val="000000"/>
                  <w:rPrChange w:id="27742" w:author="瑋婷 徐" w:date="2025-01-04T22:53:00Z" w16du:dateUtc="2025-01-04T14:53:00Z">
                    <w:rPr>
                      <w:rFonts w:ascii="Calibri" w:hAnsi="Calibri" w:cs="Calibri" w:hint="eastAsia"/>
                      <w:color w:val="000000"/>
                      <w:sz w:val="22"/>
                      <w:szCs w:val="22"/>
                    </w:rPr>
                  </w:rPrChange>
                </w:rPr>
                <w:t>栗背林鴝</w:t>
              </w:r>
              <w:r w:rsidRPr="00D51403">
                <w:rPr>
                  <w:rFonts w:ascii="Times New Roman" w:eastAsiaTheme="minorEastAsia" w:hAnsi="Times New Roman" w:cs="Times New Roman"/>
                  <w:b w:val="0"/>
                  <w:bCs w:val="0"/>
                  <w:color w:val="000000"/>
                  <w:rPrChange w:id="27743" w:author="瑋婷 徐" w:date="2025-01-04T22:53:00Z" w16du:dateUtc="2025-01-04T14:53:00Z">
                    <w:rPr>
                      <w:rFonts w:ascii="Calibri" w:hAnsi="Calibri" w:cs="Calibri"/>
                      <w:color w:val="000000"/>
                      <w:sz w:val="22"/>
                      <w:szCs w:val="22"/>
                    </w:rPr>
                  </w:rPrChange>
                </w:rPr>
                <w:t xml:space="preserve"> </w:t>
              </w:r>
              <w:r w:rsidRPr="00D51403">
                <w:rPr>
                  <w:b w:val="0"/>
                  <w:bCs w:val="0"/>
                  <w:color w:val="000000"/>
                  <w:rPrChange w:id="27744"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7745" w:author="瑋婷 徐" w:date="2025-01-04T22:53:00Z" w16du:dateUtc="2025-01-04T14:53:00Z">
                    <w:rPr>
                      <w:rFonts w:ascii="Calibri" w:hAnsi="Calibri" w:cs="Calibri"/>
                      <w:color w:val="000000"/>
                      <w:sz w:val="22"/>
                      <w:szCs w:val="22"/>
                    </w:rPr>
                  </w:rPrChange>
                </w:rPr>
                <w:t xml:space="preserve"> III</w:t>
              </w:r>
            </w:ins>
          </w:p>
        </w:tc>
        <w:tc>
          <w:tcPr>
            <w:tcW w:w="904" w:type="pct"/>
            <w:vAlign w:val="center"/>
            <w:hideMark/>
          </w:tcPr>
          <w:p w14:paraId="477391C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46" w:author="瑋婷 徐" w:date="2025-01-03T16:50:00Z" w16du:dateUtc="2025-01-03T08:50:00Z"/>
                <w:rFonts w:ascii="Times New Roman" w:eastAsiaTheme="minorEastAsia" w:hAnsi="Times New Roman" w:cs="Times New Roman"/>
                <w:i/>
                <w:iCs/>
                <w:color w:val="000000"/>
                <w:rPrChange w:id="27747" w:author="瑋婷 徐" w:date="2025-01-04T22:53:00Z" w16du:dateUtc="2025-01-04T14:53:00Z">
                  <w:rPr>
                    <w:ins w:id="27748" w:author="瑋婷 徐" w:date="2025-01-03T16:50:00Z" w16du:dateUtc="2025-01-03T08:50:00Z"/>
                    <w:rFonts w:ascii="Calibri" w:hAnsi="Calibri" w:cs="Calibri"/>
                    <w:i/>
                    <w:iCs/>
                    <w:color w:val="000000"/>
                    <w:sz w:val="22"/>
                    <w:szCs w:val="22"/>
                  </w:rPr>
                </w:rPrChange>
              </w:rPr>
              <w:pPrChange w:id="277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750" w:author="瑋婷 徐" w:date="2025-01-03T16:50:00Z" w16du:dateUtc="2025-01-03T08:50:00Z">
              <w:r w:rsidRPr="00D51403">
                <w:rPr>
                  <w:rFonts w:ascii="Times New Roman" w:eastAsiaTheme="minorEastAsia" w:hAnsi="Times New Roman" w:cs="Times New Roman"/>
                  <w:i/>
                  <w:iCs/>
                  <w:color w:val="000000"/>
                  <w:rPrChange w:id="27751" w:author="瑋婷 徐" w:date="2025-01-04T22:53:00Z" w16du:dateUtc="2025-01-04T14:53:00Z">
                    <w:rPr>
                      <w:rFonts w:ascii="Calibri" w:hAnsi="Calibri" w:cs="Calibri"/>
                      <w:i/>
                      <w:iCs/>
                      <w:color w:val="000000"/>
                      <w:sz w:val="22"/>
                      <w:szCs w:val="22"/>
                    </w:rPr>
                  </w:rPrChange>
                </w:rPr>
                <w:t>Tarsiger johnstoniae</w:t>
              </w:r>
            </w:ins>
          </w:p>
        </w:tc>
        <w:tc>
          <w:tcPr>
            <w:tcW w:w="162" w:type="pct"/>
            <w:noWrap/>
            <w:vAlign w:val="center"/>
            <w:hideMark/>
          </w:tcPr>
          <w:p w14:paraId="37AB8D7A"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52" w:author="瑋婷 徐" w:date="2025-01-03T16:50:00Z" w16du:dateUtc="2025-01-03T08:50:00Z"/>
                <w:rFonts w:ascii="Times New Roman" w:eastAsiaTheme="minorEastAsia" w:hAnsi="Times New Roman" w:cs="Times New Roman"/>
                <w:i/>
                <w:iCs/>
                <w:color w:val="000000"/>
                <w:rPrChange w:id="27753" w:author="瑋婷 徐" w:date="2025-01-04T22:53:00Z" w16du:dateUtc="2025-01-04T14:53:00Z">
                  <w:rPr>
                    <w:ins w:id="27754" w:author="瑋婷 徐" w:date="2025-01-03T16:50:00Z" w16du:dateUtc="2025-01-03T08:50:00Z"/>
                    <w:rFonts w:ascii="Calibri" w:hAnsi="Calibri" w:cs="Calibri"/>
                    <w:i/>
                    <w:iCs/>
                    <w:color w:val="000000"/>
                    <w:sz w:val="22"/>
                    <w:szCs w:val="22"/>
                  </w:rPr>
                </w:rPrChange>
              </w:rPr>
              <w:pPrChange w:id="277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B5F5E8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56" w:author="瑋婷 徐" w:date="2025-01-03T16:50:00Z" w16du:dateUtc="2025-01-03T08:50:00Z"/>
                <w:rFonts w:ascii="Times New Roman" w:eastAsiaTheme="minorEastAsia" w:hAnsi="Times New Roman" w:cs="Times New Roman"/>
                <w:rPrChange w:id="27757" w:author="瑋婷 徐" w:date="2025-01-04T22:53:00Z" w16du:dateUtc="2025-01-04T14:53:00Z">
                  <w:rPr>
                    <w:ins w:id="27758" w:author="瑋婷 徐" w:date="2025-01-03T16:50:00Z" w16du:dateUtc="2025-01-03T08:50:00Z"/>
                    <w:rFonts w:ascii="Times New Roman" w:eastAsia="Times New Roman" w:hAnsi="Times New Roman" w:cs="Times New Roman"/>
                    <w:sz w:val="20"/>
                    <w:szCs w:val="20"/>
                  </w:rPr>
                </w:rPrChange>
              </w:rPr>
              <w:pPrChange w:id="2775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4BA5FC0"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60" w:author="瑋婷 徐" w:date="2025-01-03T16:50:00Z" w16du:dateUtc="2025-01-03T08:50:00Z"/>
                <w:rFonts w:ascii="Times New Roman" w:eastAsiaTheme="minorEastAsia" w:hAnsi="Times New Roman" w:cs="Times New Roman"/>
                <w:rPrChange w:id="27761" w:author="瑋婷 徐" w:date="2025-01-04T22:53:00Z" w16du:dateUtc="2025-01-04T14:53:00Z">
                  <w:rPr>
                    <w:ins w:id="27762" w:author="瑋婷 徐" w:date="2025-01-03T16:50:00Z" w16du:dateUtc="2025-01-03T08:50:00Z"/>
                    <w:rFonts w:ascii="Times New Roman" w:eastAsia="Times New Roman" w:hAnsi="Times New Roman" w:cs="Times New Roman"/>
                    <w:sz w:val="20"/>
                    <w:szCs w:val="20"/>
                  </w:rPr>
                </w:rPrChange>
              </w:rPr>
              <w:pPrChange w:id="2776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CF8022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64" w:author="瑋婷 徐" w:date="2025-01-03T16:50:00Z" w16du:dateUtc="2025-01-03T08:50:00Z"/>
                <w:rFonts w:ascii="Times New Roman" w:eastAsiaTheme="minorEastAsia" w:hAnsi="Times New Roman" w:cs="Times New Roman"/>
                <w:rPrChange w:id="27765" w:author="瑋婷 徐" w:date="2025-01-04T22:53:00Z" w16du:dateUtc="2025-01-04T14:53:00Z">
                  <w:rPr>
                    <w:ins w:id="27766" w:author="瑋婷 徐" w:date="2025-01-03T16:50:00Z" w16du:dateUtc="2025-01-03T08:50:00Z"/>
                    <w:rFonts w:ascii="Times New Roman" w:eastAsia="Times New Roman" w:hAnsi="Times New Roman" w:cs="Times New Roman"/>
                    <w:sz w:val="20"/>
                    <w:szCs w:val="20"/>
                  </w:rPr>
                </w:rPrChange>
              </w:rPr>
              <w:pPrChange w:id="2776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177248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68" w:author="瑋婷 徐" w:date="2025-01-03T16:50:00Z" w16du:dateUtc="2025-01-03T08:50:00Z"/>
                <w:rFonts w:ascii="Times New Roman" w:eastAsiaTheme="minorEastAsia" w:hAnsi="Times New Roman" w:cs="Times New Roman"/>
                <w:rPrChange w:id="27769" w:author="瑋婷 徐" w:date="2025-01-04T22:53:00Z" w16du:dateUtc="2025-01-04T14:53:00Z">
                  <w:rPr>
                    <w:ins w:id="27770" w:author="瑋婷 徐" w:date="2025-01-03T16:50:00Z" w16du:dateUtc="2025-01-03T08:50:00Z"/>
                    <w:rFonts w:ascii="Times New Roman" w:eastAsia="Times New Roman" w:hAnsi="Times New Roman" w:cs="Times New Roman"/>
                    <w:sz w:val="20"/>
                    <w:szCs w:val="20"/>
                  </w:rPr>
                </w:rPrChange>
              </w:rPr>
              <w:pPrChange w:id="2777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2C115C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72" w:author="瑋婷 徐" w:date="2025-01-03T16:50:00Z" w16du:dateUtc="2025-01-03T08:50:00Z"/>
                <w:rFonts w:ascii="Times New Roman" w:eastAsiaTheme="minorEastAsia" w:hAnsi="Times New Roman" w:cs="Times New Roman"/>
                <w:rPrChange w:id="27773" w:author="瑋婷 徐" w:date="2025-01-04T22:53:00Z" w16du:dateUtc="2025-01-04T14:53:00Z">
                  <w:rPr>
                    <w:ins w:id="27774" w:author="瑋婷 徐" w:date="2025-01-03T16:50:00Z" w16du:dateUtc="2025-01-03T08:50:00Z"/>
                    <w:rFonts w:ascii="Times New Roman" w:eastAsia="Times New Roman" w:hAnsi="Times New Roman" w:cs="Times New Roman"/>
                    <w:sz w:val="20"/>
                    <w:szCs w:val="20"/>
                  </w:rPr>
                </w:rPrChange>
              </w:rPr>
              <w:pPrChange w:id="2777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46D38C0"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76" w:author="瑋婷 徐" w:date="2025-01-03T16:50:00Z" w16du:dateUtc="2025-01-03T08:50:00Z"/>
                <w:rFonts w:ascii="Times New Roman" w:eastAsiaTheme="minorEastAsia" w:hAnsi="Times New Roman" w:cs="Times New Roman"/>
                <w:rPrChange w:id="27777" w:author="瑋婷 徐" w:date="2025-01-04T22:53:00Z" w16du:dateUtc="2025-01-04T14:53:00Z">
                  <w:rPr>
                    <w:ins w:id="27778" w:author="瑋婷 徐" w:date="2025-01-03T16:50:00Z" w16du:dateUtc="2025-01-03T08:50:00Z"/>
                    <w:rFonts w:ascii="Times New Roman" w:eastAsia="Times New Roman" w:hAnsi="Times New Roman" w:cs="Times New Roman"/>
                    <w:sz w:val="20"/>
                    <w:szCs w:val="20"/>
                  </w:rPr>
                </w:rPrChange>
              </w:rPr>
              <w:pPrChange w:id="2777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D27063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80" w:author="瑋婷 徐" w:date="2025-01-03T16:50:00Z" w16du:dateUtc="2025-01-03T08:50:00Z"/>
                <w:rFonts w:ascii="Times New Roman" w:eastAsiaTheme="minorEastAsia" w:hAnsi="Times New Roman" w:cs="Times New Roman"/>
                <w:color w:val="000000"/>
                <w:rPrChange w:id="27781" w:author="瑋婷 徐" w:date="2025-01-04T22:53:00Z" w16du:dateUtc="2025-01-04T14:53:00Z">
                  <w:rPr>
                    <w:ins w:id="27782" w:author="瑋婷 徐" w:date="2025-01-03T16:50:00Z" w16du:dateUtc="2025-01-03T08:50:00Z"/>
                    <w:rFonts w:ascii="Calibri" w:hAnsi="Calibri" w:cs="Calibri"/>
                    <w:color w:val="000000"/>
                    <w:sz w:val="22"/>
                    <w:szCs w:val="22"/>
                  </w:rPr>
                </w:rPrChange>
              </w:rPr>
              <w:pPrChange w:id="2778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784" w:author="瑋婷 徐" w:date="2025-01-03T16:50:00Z" w16du:dateUtc="2025-01-03T08:50:00Z">
              <w:r w:rsidRPr="00D51403">
                <w:rPr>
                  <w:rFonts w:ascii="Times New Roman" w:eastAsiaTheme="minorEastAsia" w:hAnsi="Times New Roman" w:cs="Times New Roman"/>
                  <w:color w:val="000000"/>
                  <w:rPrChange w:id="27785"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4D25CB50"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86" w:author="瑋婷 徐" w:date="2025-01-03T16:50:00Z" w16du:dateUtc="2025-01-03T08:50:00Z"/>
                <w:rFonts w:ascii="Times New Roman" w:eastAsiaTheme="minorEastAsia" w:hAnsi="Times New Roman" w:cs="Times New Roman"/>
                <w:color w:val="000000"/>
                <w:rPrChange w:id="27787" w:author="瑋婷 徐" w:date="2025-01-04T22:53:00Z" w16du:dateUtc="2025-01-04T14:53:00Z">
                  <w:rPr>
                    <w:ins w:id="27788" w:author="瑋婷 徐" w:date="2025-01-03T16:50:00Z" w16du:dateUtc="2025-01-03T08:50:00Z"/>
                    <w:rFonts w:ascii="Calibri" w:hAnsi="Calibri" w:cs="Calibri"/>
                    <w:color w:val="000000"/>
                    <w:sz w:val="22"/>
                    <w:szCs w:val="22"/>
                  </w:rPr>
                </w:rPrChange>
              </w:rPr>
              <w:pPrChange w:id="277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DF58E6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90" w:author="瑋婷 徐" w:date="2025-01-03T16:50:00Z" w16du:dateUtc="2025-01-03T08:50:00Z"/>
                <w:rFonts w:ascii="Times New Roman" w:eastAsiaTheme="minorEastAsia" w:hAnsi="Times New Roman" w:cs="Times New Roman"/>
                <w:rPrChange w:id="27791" w:author="瑋婷 徐" w:date="2025-01-04T22:53:00Z" w16du:dateUtc="2025-01-04T14:53:00Z">
                  <w:rPr>
                    <w:ins w:id="27792" w:author="瑋婷 徐" w:date="2025-01-03T16:50:00Z" w16du:dateUtc="2025-01-03T08:50:00Z"/>
                    <w:rFonts w:ascii="Times New Roman" w:eastAsia="Times New Roman" w:hAnsi="Times New Roman" w:cs="Times New Roman"/>
                    <w:sz w:val="20"/>
                    <w:szCs w:val="20"/>
                  </w:rPr>
                </w:rPrChange>
              </w:rPr>
              <w:pPrChange w:id="277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0651D87"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94" w:author="瑋婷 徐" w:date="2025-01-03T16:50:00Z" w16du:dateUtc="2025-01-03T08:50:00Z"/>
                <w:rFonts w:ascii="Times New Roman" w:eastAsiaTheme="minorEastAsia" w:hAnsi="Times New Roman" w:cs="Times New Roman"/>
                <w:rPrChange w:id="27795" w:author="瑋婷 徐" w:date="2025-01-04T22:53:00Z" w16du:dateUtc="2025-01-04T14:53:00Z">
                  <w:rPr>
                    <w:ins w:id="27796" w:author="瑋婷 徐" w:date="2025-01-03T16:50:00Z" w16du:dateUtc="2025-01-03T08:50:00Z"/>
                    <w:rFonts w:ascii="Times New Roman" w:eastAsia="Times New Roman" w:hAnsi="Times New Roman" w:cs="Times New Roman"/>
                    <w:sz w:val="20"/>
                    <w:szCs w:val="20"/>
                  </w:rPr>
                </w:rPrChange>
              </w:rPr>
              <w:pPrChange w:id="277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22A6D2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798" w:author="瑋婷 徐" w:date="2025-01-03T16:50:00Z" w16du:dateUtc="2025-01-03T08:50:00Z"/>
                <w:rFonts w:ascii="Times New Roman" w:eastAsiaTheme="minorEastAsia" w:hAnsi="Times New Roman" w:cs="Times New Roman"/>
                <w:rPrChange w:id="27799" w:author="瑋婷 徐" w:date="2025-01-04T22:53:00Z" w16du:dateUtc="2025-01-04T14:53:00Z">
                  <w:rPr>
                    <w:ins w:id="27800" w:author="瑋婷 徐" w:date="2025-01-03T16:50:00Z" w16du:dateUtc="2025-01-03T08:50:00Z"/>
                    <w:rFonts w:ascii="Times New Roman" w:eastAsia="Times New Roman" w:hAnsi="Times New Roman" w:cs="Times New Roman"/>
                    <w:sz w:val="20"/>
                    <w:szCs w:val="20"/>
                  </w:rPr>
                </w:rPrChange>
              </w:rPr>
              <w:pPrChange w:id="278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0AB4CD7"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802" w:author="瑋婷 徐" w:date="2025-01-03T16:50:00Z" w16du:dateUtc="2025-01-03T08:50:00Z"/>
                <w:rFonts w:ascii="Times New Roman" w:eastAsiaTheme="minorEastAsia" w:hAnsi="Times New Roman" w:cs="Times New Roman"/>
                <w:rPrChange w:id="27803" w:author="瑋婷 徐" w:date="2025-01-04T22:53:00Z" w16du:dateUtc="2025-01-04T14:53:00Z">
                  <w:rPr>
                    <w:ins w:id="27804" w:author="瑋婷 徐" w:date="2025-01-03T16:50:00Z" w16du:dateUtc="2025-01-03T08:50:00Z"/>
                    <w:rFonts w:ascii="Times New Roman" w:eastAsia="Times New Roman" w:hAnsi="Times New Roman" w:cs="Times New Roman"/>
                    <w:sz w:val="20"/>
                    <w:szCs w:val="20"/>
                  </w:rPr>
                </w:rPrChange>
              </w:rPr>
              <w:pPrChange w:id="278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6AF8063"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806" w:author="瑋婷 徐" w:date="2025-01-03T16:50:00Z" w16du:dateUtc="2025-01-03T08:50:00Z"/>
                <w:rFonts w:ascii="Times New Roman" w:eastAsiaTheme="minorEastAsia" w:hAnsi="Times New Roman" w:cs="Times New Roman"/>
                <w:rPrChange w:id="27807" w:author="瑋婷 徐" w:date="2025-01-04T22:53:00Z" w16du:dateUtc="2025-01-04T14:53:00Z">
                  <w:rPr>
                    <w:ins w:id="27808" w:author="瑋婷 徐" w:date="2025-01-03T16:50:00Z" w16du:dateUtc="2025-01-03T08:50:00Z"/>
                    <w:rFonts w:ascii="Times New Roman" w:eastAsia="Times New Roman" w:hAnsi="Times New Roman" w:cs="Times New Roman"/>
                    <w:sz w:val="20"/>
                    <w:szCs w:val="20"/>
                  </w:rPr>
                </w:rPrChange>
              </w:rPr>
              <w:pPrChange w:id="278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5DD3D37"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810" w:author="瑋婷 徐" w:date="2025-01-03T16:50:00Z" w16du:dateUtc="2025-01-03T08:50:00Z"/>
                <w:rFonts w:ascii="Times New Roman" w:eastAsiaTheme="minorEastAsia" w:hAnsi="Times New Roman" w:cs="Times New Roman"/>
                <w:rPrChange w:id="27811" w:author="瑋婷 徐" w:date="2025-01-04T22:53:00Z" w16du:dateUtc="2025-01-04T14:53:00Z">
                  <w:rPr>
                    <w:ins w:id="27812" w:author="瑋婷 徐" w:date="2025-01-03T16:50:00Z" w16du:dateUtc="2025-01-03T08:50:00Z"/>
                    <w:rFonts w:ascii="Times New Roman" w:eastAsia="Times New Roman" w:hAnsi="Times New Roman" w:cs="Times New Roman"/>
                    <w:sz w:val="20"/>
                    <w:szCs w:val="20"/>
                  </w:rPr>
                </w:rPrChange>
              </w:rPr>
              <w:pPrChange w:id="278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38257D3"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814" w:author="瑋婷 徐" w:date="2025-01-03T16:50:00Z" w16du:dateUtc="2025-01-03T08:50:00Z"/>
                <w:rFonts w:ascii="Times New Roman" w:eastAsiaTheme="minorEastAsia" w:hAnsi="Times New Roman" w:cs="Times New Roman"/>
                <w:rPrChange w:id="27815" w:author="瑋婷 徐" w:date="2025-01-04T22:53:00Z" w16du:dateUtc="2025-01-04T14:53:00Z">
                  <w:rPr>
                    <w:ins w:id="27816" w:author="瑋婷 徐" w:date="2025-01-03T16:50:00Z" w16du:dateUtc="2025-01-03T08:50:00Z"/>
                    <w:rFonts w:ascii="Times New Roman" w:eastAsia="Times New Roman" w:hAnsi="Times New Roman" w:cs="Times New Roman"/>
                    <w:sz w:val="20"/>
                    <w:szCs w:val="20"/>
                  </w:rPr>
                </w:rPrChange>
              </w:rPr>
              <w:pPrChange w:id="278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A70024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818" w:author="瑋婷 徐" w:date="2025-01-03T16:50:00Z" w16du:dateUtc="2025-01-03T08:50:00Z"/>
                <w:rFonts w:ascii="Times New Roman" w:eastAsiaTheme="minorEastAsia" w:hAnsi="Times New Roman" w:cs="Times New Roman"/>
                <w:rPrChange w:id="27819" w:author="瑋婷 徐" w:date="2025-01-04T22:53:00Z" w16du:dateUtc="2025-01-04T14:53:00Z">
                  <w:rPr>
                    <w:ins w:id="27820" w:author="瑋婷 徐" w:date="2025-01-03T16:50:00Z" w16du:dateUtc="2025-01-03T08:50:00Z"/>
                    <w:rFonts w:ascii="Times New Roman" w:eastAsia="Times New Roman" w:hAnsi="Times New Roman" w:cs="Times New Roman"/>
                    <w:sz w:val="20"/>
                    <w:szCs w:val="20"/>
                  </w:rPr>
                </w:rPrChange>
              </w:rPr>
              <w:pPrChange w:id="2782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613783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822" w:author="瑋婷 徐" w:date="2025-01-03T16:50:00Z" w16du:dateUtc="2025-01-03T08:50:00Z"/>
                <w:rFonts w:ascii="Times New Roman" w:eastAsiaTheme="minorEastAsia" w:hAnsi="Times New Roman" w:cs="Times New Roman"/>
                <w:rPrChange w:id="27823" w:author="瑋婷 徐" w:date="2025-01-04T22:53:00Z" w16du:dateUtc="2025-01-04T14:53:00Z">
                  <w:rPr>
                    <w:ins w:id="27824" w:author="瑋婷 徐" w:date="2025-01-03T16:50:00Z" w16du:dateUtc="2025-01-03T08:50:00Z"/>
                    <w:rFonts w:ascii="Times New Roman" w:eastAsia="Times New Roman" w:hAnsi="Times New Roman" w:cs="Times New Roman"/>
                    <w:sz w:val="20"/>
                    <w:szCs w:val="20"/>
                  </w:rPr>
                </w:rPrChange>
              </w:rPr>
              <w:pPrChange w:id="2782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3F6BDF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826" w:author="瑋婷 徐" w:date="2025-01-03T16:50:00Z" w16du:dateUtc="2025-01-03T08:50:00Z"/>
                <w:rFonts w:ascii="Times New Roman" w:eastAsiaTheme="minorEastAsia" w:hAnsi="Times New Roman" w:cs="Times New Roman"/>
                <w:rPrChange w:id="27827" w:author="瑋婷 徐" w:date="2025-01-04T22:53:00Z" w16du:dateUtc="2025-01-04T14:53:00Z">
                  <w:rPr>
                    <w:ins w:id="27828" w:author="瑋婷 徐" w:date="2025-01-03T16:50:00Z" w16du:dateUtc="2025-01-03T08:50:00Z"/>
                    <w:rFonts w:ascii="Times New Roman" w:eastAsia="Times New Roman" w:hAnsi="Times New Roman" w:cs="Times New Roman"/>
                    <w:sz w:val="20"/>
                    <w:szCs w:val="20"/>
                  </w:rPr>
                </w:rPrChange>
              </w:rPr>
              <w:pPrChange w:id="278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BE1FE6D"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830" w:author="瑋婷 徐" w:date="2025-01-03T16:50:00Z" w16du:dateUtc="2025-01-03T08:50:00Z"/>
                <w:rFonts w:ascii="Times New Roman" w:eastAsiaTheme="minorEastAsia" w:hAnsi="Times New Roman" w:cs="Times New Roman"/>
                <w:rPrChange w:id="27831" w:author="瑋婷 徐" w:date="2025-01-04T22:53:00Z" w16du:dateUtc="2025-01-04T14:53:00Z">
                  <w:rPr>
                    <w:ins w:id="27832" w:author="瑋婷 徐" w:date="2025-01-03T16:50:00Z" w16du:dateUtc="2025-01-03T08:50:00Z"/>
                    <w:rFonts w:ascii="Times New Roman" w:eastAsia="Times New Roman" w:hAnsi="Times New Roman" w:cs="Times New Roman"/>
                    <w:sz w:val="20"/>
                    <w:szCs w:val="20"/>
                  </w:rPr>
                </w:rPrChange>
              </w:rPr>
              <w:pPrChange w:id="278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
          <w:p w14:paraId="17EA6BB3"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834" w:author="瑋婷 徐" w:date="2025-01-03T16:50:00Z" w16du:dateUtc="2025-01-03T08:50:00Z"/>
                <w:rFonts w:ascii="Times New Roman" w:eastAsiaTheme="minorEastAsia" w:hAnsi="Times New Roman" w:cs="Times New Roman"/>
                <w:rPrChange w:id="27835" w:author="瑋婷 徐" w:date="2025-01-04T22:53:00Z" w16du:dateUtc="2025-01-04T14:53:00Z">
                  <w:rPr>
                    <w:ins w:id="27836" w:author="瑋婷 徐" w:date="2025-01-03T16:50:00Z" w16du:dateUtc="2025-01-03T08:50:00Z"/>
                    <w:rFonts w:ascii="Times New Roman" w:eastAsia="Times New Roman" w:hAnsi="Times New Roman" w:cs="Times New Roman"/>
                    <w:sz w:val="20"/>
                    <w:szCs w:val="20"/>
                  </w:rPr>
                </w:rPrChange>
              </w:rPr>
              <w:pPrChange w:id="278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F0C1C" w14:paraId="0DC9AE43" w14:textId="77777777" w:rsidTr="003C19C7">
        <w:trPr>
          <w:cnfStyle w:val="000000100000" w:firstRow="0" w:lastRow="0" w:firstColumn="0" w:lastColumn="0" w:oddVBand="0" w:evenVBand="0" w:oddHBand="1" w:evenHBand="0" w:firstRowFirstColumn="0" w:firstRowLastColumn="0" w:lastRowFirstColumn="0" w:lastRowLastColumn="0"/>
          <w:trHeight w:val="300"/>
          <w:ins w:id="27838"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46CAC07" w14:textId="77777777" w:rsidR="003C19C7" w:rsidRPr="00D51403" w:rsidRDefault="003C19C7">
            <w:pPr>
              <w:spacing w:line="360" w:lineRule="auto"/>
              <w:jc w:val="both"/>
              <w:rPr>
                <w:ins w:id="27839" w:author="瑋婷 徐" w:date="2025-01-03T16:50:00Z" w16du:dateUtc="2025-01-03T08:50:00Z"/>
                <w:rFonts w:ascii="Times New Roman" w:eastAsiaTheme="minorEastAsia" w:hAnsi="Times New Roman" w:cs="Times New Roman"/>
                <w:b w:val="0"/>
                <w:bCs w:val="0"/>
                <w:color w:val="000000"/>
                <w:rPrChange w:id="27840" w:author="瑋婷 徐" w:date="2025-01-04T22:53:00Z" w16du:dateUtc="2025-01-04T14:53:00Z">
                  <w:rPr>
                    <w:ins w:id="27841" w:author="瑋婷 徐" w:date="2025-01-03T16:50:00Z" w16du:dateUtc="2025-01-03T08:50:00Z"/>
                    <w:rFonts w:ascii="Calibri" w:hAnsi="Calibri" w:cs="Calibri"/>
                    <w:color w:val="000000"/>
                    <w:sz w:val="22"/>
                    <w:szCs w:val="22"/>
                  </w:rPr>
                </w:rPrChange>
              </w:rPr>
              <w:pPrChange w:id="27842" w:author="瑋婷 徐" w:date="2025-01-03T16:55:00Z" w16du:dateUtc="2025-01-03T08:55:00Z">
                <w:pPr/>
              </w:pPrChange>
            </w:pPr>
            <w:ins w:id="27843" w:author="瑋婷 徐" w:date="2025-01-03T16:50:00Z" w16du:dateUtc="2025-01-03T08:50:00Z">
              <w:r w:rsidRPr="00D51403">
                <w:rPr>
                  <w:rFonts w:ascii="Times New Roman" w:eastAsiaTheme="minorEastAsia" w:hAnsi="Times New Roman" w:cs="Times New Roman" w:hint="eastAsia"/>
                  <w:b w:val="0"/>
                  <w:bCs w:val="0"/>
                  <w:color w:val="000000"/>
                  <w:rPrChange w:id="27844" w:author="瑋婷 徐" w:date="2025-01-04T22:53:00Z" w16du:dateUtc="2025-01-04T14:53:00Z">
                    <w:rPr>
                      <w:rFonts w:ascii="Calibri" w:hAnsi="Calibri" w:cs="Calibri" w:hint="eastAsia"/>
                      <w:color w:val="000000"/>
                      <w:sz w:val="22"/>
                      <w:szCs w:val="22"/>
                    </w:rPr>
                  </w:rPrChange>
                </w:rPr>
                <w:t>黃胸青鶲</w:t>
              </w:r>
              <w:r w:rsidRPr="00D51403">
                <w:rPr>
                  <w:rFonts w:ascii="Times New Roman" w:eastAsiaTheme="minorEastAsia" w:hAnsi="Times New Roman" w:cs="Times New Roman"/>
                  <w:b w:val="0"/>
                  <w:bCs w:val="0"/>
                  <w:color w:val="000000"/>
                  <w:rPrChange w:id="27845" w:author="瑋婷 徐" w:date="2025-01-04T22:53:00Z" w16du:dateUtc="2025-01-04T14:53:00Z">
                    <w:rPr>
                      <w:rFonts w:ascii="Calibri" w:hAnsi="Calibri" w:cs="Calibri"/>
                      <w:color w:val="000000"/>
                      <w:sz w:val="22"/>
                      <w:szCs w:val="22"/>
                    </w:rPr>
                  </w:rPrChange>
                </w:rPr>
                <w:t xml:space="preserve"> </w:t>
              </w:r>
              <w:r w:rsidRPr="00D51403">
                <w:rPr>
                  <w:rFonts w:ascii="Times New Roman" w:eastAsiaTheme="minorEastAsia" w:hAnsi="Times New Roman" w:cs="Times New Roman"/>
                  <w:b w:val="0"/>
                  <w:bCs w:val="0"/>
                  <w:color w:val="000000"/>
                  <w:rPrChange w:id="27846"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7847"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58104C6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48" w:author="瑋婷 徐" w:date="2025-01-03T16:50:00Z" w16du:dateUtc="2025-01-03T08:50:00Z"/>
                <w:rFonts w:ascii="Times New Roman" w:eastAsiaTheme="minorEastAsia" w:hAnsi="Times New Roman" w:cs="Times New Roman"/>
                <w:i/>
                <w:iCs/>
                <w:color w:val="000000"/>
                <w:rPrChange w:id="27849" w:author="瑋婷 徐" w:date="2025-01-04T22:53:00Z" w16du:dateUtc="2025-01-04T14:53:00Z">
                  <w:rPr>
                    <w:ins w:id="27850" w:author="瑋婷 徐" w:date="2025-01-03T16:50:00Z" w16du:dateUtc="2025-01-03T08:50:00Z"/>
                    <w:rFonts w:ascii="Calibri" w:hAnsi="Calibri" w:cs="Calibri"/>
                    <w:i/>
                    <w:iCs/>
                    <w:color w:val="000000"/>
                    <w:sz w:val="22"/>
                    <w:szCs w:val="22"/>
                  </w:rPr>
                </w:rPrChange>
              </w:rPr>
              <w:pPrChange w:id="278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852" w:author="瑋婷 徐" w:date="2025-01-03T16:50:00Z" w16du:dateUtc="2025-01-03T08:50:00Z">
              <w:r w:rsidRPr="00D51403">
                <w:rPr>
                  <w:rFonts w:ascii="Times New Roman" w:eastAsiaTheme="minorEastAsia" w:hAnsi="Times New Roman" w:cs="Times New Roman"/>
                  <w:i/>
                  <w:iCs/>
                  <w:color w:val="000000"/>
                  <w:rPrChange w:id="27853" w:author="瑋婷 徐" w:date="2025-01-04T22:53:00Z" w16du:dateUtc="2025-01-04T14:53:00Z">
                    <w:rPr>
                      <w:rFonts w:ascii="Calibri" w:hAnsi="Calibri" w:cs="Calibri"/>
                      <w:i/>
                      <w:iCs/>
                      <w:color w:val="000000"/>
                      <w:sz w:val="22"/>
                      <w:szCs w:val="22"/>
                    </w:rPr>
                  </w:rPrChange>
                </w:rPr>
                <w:t>Ficedula hyperythra</w:t>
              </w:r>
            </w:ins>
          </w:p>
        </w:tc>
        <w:tc>
          <w:tcPr>
            <w:tcW w:w="162" w:type="pct"/>
            <w:noWrap/>
            <w:vAlign w:val="center"/>
            <w:hideMark/>
          </w:tcPr>
          <w:p w14:paraId="0450E12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54" w:author="瑋婷 徐" w:date="2025-01-03T16:50:00Z" w16du:dateUtc="2025-01-03T08:50:00Z"/>
                <w:rFonts w:ascii="Times New Roman" w:eastAsiaTheme="minorEastAsia" w:hAnsi="Times New Roman" w:cs="Times New Roman"/>
                <w:i/>
                <w:iCs/>
                <w:color w:val="000000"/>
                <w:rPrChange w:id="27855" w:author="瑋婷 徐" w:date="2025-01-04T22:53:00Z" w16du:dateUtc="2025-01-04T14:53:00Z">
                  <w:rPr>
                    <w:ins w:id="27856" w:author="瑋婷 徐" w:date="2025-01-03T16:50:00Z" w16du:dateUtc="2025-01-03T08:50:00Z"/>
                    <w:rFonts w:ascii="Calibri" w:hAnsi="Calibri" w:cs="Calibri"/>
                    <w:i/>
                    <w:iCs/>
                    <w:color w:val="000000"/>
                    <w:sz w:val="22"/>
                    <w:szCs w:val="22"/>
                  </w:rPr>
                </w:rPrChange>
              </w:rPr>
              <w:pPrChange w:id="2785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DDAF3D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58" w:author="瑋婷 徐" w:date="2025-01-03T16:50:00Z" w16du:dateUtc="2025-01-03T08:50:00Z"/>
                <w:rFonts w:ascii="Times New Roman" w:eastAsiaTheme="minorEastAsia" w:hAnsi="Times New Roman" w:cs="Times New Roman"/>
                <w:rPrChange w:id="27859" w:author="瑋婷 徐" w:date="2025-01-04T22:53:00Z" w16du:dateUtc="2025-01-04T14:53:00Z">
                  <w:rPr>
                    <w:ins w:id="27860" w:author="瑋婷 徐" w:date="2025-01-03T16:50:00Z" w16du:dateUtc="2025-01-03T08:50:00Z"/>
                    <w:rFonts w:ascii="Times New Roman" w:eastAsia="Times New Roman" w:hAnsi="Times New Roman" w:cs="Times New Roman"/>
                    <w:sz w:val="20"/>
                    <w:szCs w:val="20"/>
                  </w:rPr>
                </w:rPrChange>
              </w:rPr>
              <w:pPrChange w:id="278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3C9EC1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62" w:author="瑋婷 徐" w:date="2025-01-03T16:50:00Z" w16du:dateUtc="2025-01-03T08:50:00Z"/>
                <w:rFonts w:ascii="Times New Roman" w:eastAsiaTheme="minorEastAsia" w:hAnsi="Times New Roman" w:cs="Times New Roman"/>
                <w:rPrChange w:id="27863" w:author="瑋婷 徐" w:date="2025-01-04T22:53:00Z" w16du:dateUtc="2025-01-04T14:53:00Z">
                  <w:rPr>
                    <w:ins w:id="27864" w:author="瑋婷 徐" w:date="2025-01-03T16:50:00Z" w16du:dateUtc="2025-01-03T08:50:00Z"/>
                    <w:rFonts w:ascii="Times New Roman" w:eastAsia="Times New Roman" w:hAnsi="Times New Roman" w:cs="Times New Roman"/>
                    <w:sz w:val="20"/>
                    <w:szCs w:val="20"/>
                  </w:rPr>
                </w:rPrChange>
              </w:rPr>
              <w:pPrChange w:id="2786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4738F9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66" w:author="瑋婷 徐" w:date="2025-01-03T16:50:00Z" w16du:dateUtc="2025-01-03T08:50:00Z"/>
                <w:rFonts w:ascii="Times New Roman" w:eastAsiaTheme="minorEastAsia" w:hAnsi="Times New Roman" w:cs="Times New Roman"/>
                <w:rPrChange w:id="27867" w:author="瑋婷 徐" w:date="2025-01-04T22:53:00Z" w16du:dateUtc="2025-01-04T14:53:00Z">
                  <w:rPr>
                    <w:ins w:id="27868" w:author="瑋婷 徐" w:date="2025-01-03T16:50:00Z" w16du:dateUtc="2025-01-03T08:50:00Z"/>
                    <w:rFonts w:ascii="Times New Roman" w:eastAsia="Times New Roman" w:hAnsi="Times New Roman" w:cs="Times New Roman"/>
                    <w:sz w:val="20"/>
                    <w:szCs w:val="20"/>
                  </w:rPr>
                </w:rPrChange>
              </w:rPr>
              <w:pPrChange w:id="2786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0586E25"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70" w:author="瑋婷 徐" w:date="2025-01-03T16:50:00Z" w16du:dateUtc="2025-01-03T08:50:00Z"/>
                <w:rFonts w:ascii="Times New Roman" w:eastAsiaTheme="minorEastAsia" w:hAnsi="Times New Roman" w:cs="Times New Roman"/>
                <w:rPrChange w:id="27871" w:author="瑋婷 徐" w:date="2025-01-04T22:53:00Z" w16du:dateUtc="2025-01-04T14:53:00Z">
                  <w:rPr>
                    <w:ins w:id="27872" w:author="瑋婷 徐" w:date="2025-01-03T16:50:00Z" w16du:dateUtc="2025-01-03T08:50:00Z"/>
                    <w:rFonts w:ascii="Times New Roman" w:eastAsia="Times New Roman" w:hAnsi="Times New Roman" w:cs="Times New Roman"/>
                    <w:sz w:val="20"/>
                    <w:szCs w:val="20"/>
                  </w:rPr>
                </w:rPrChange>
              </w:rPr>
              <w:pPrChange w:id="278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B86568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74" w:author="瑋婷 徐" w:date="2025-01-03T16:50:00Z" w16du:dateUtc="2025-01-03T08:50:00Z"/>
                <w:rFonts w:ascii="Times New Roman" w:eastAsiaTheme="minorEastAsia" w:hAnsi="Times New Roman" w:cs="Times New Roman"/>
                <w:color w:val="000000"/>
                <w:rPrChange w:id="27875" w:author="瑋婷 徐" w:date="2025-01-04T22:53:00Z" w16du:dateUtc="2025-01-04T14:53:00Z">
                  <w:rPr>
                    <w:ins w:id="27876" w:author="瑋婷 徐" w:date="2025-01-03T16:50:00Z" w16du:dateUtc="2025-01-03T08:50:00Z"/>
                    <w:rFonts w:ascii="Calibri" w:hAnsi="Calibri" w:cs="Calibri"/>
                    <w:color w:val="000000"/>
                    <w:sz w:val="22"/>
                    <w:szCs w:val="22"/>
                  </w:rPr>
                </w:rPrChange>
              </w:rPr>
              <w:pPrChange w:id="278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878" w:author="瑋婷 徐" w:date="2025-01-03T16:50:00Z" w16du:dateUtc="2025-01-03T08:50:00Z">
              <w:r w:rsidRPr="00D51403">
                <w:rPr>
                  <w:rFonts w:ascii="Times New Roman" w:eastAsiaTheme="minorEastAsia" w:hAnsi="Times New Roman" w:cs="Times New Roman"/>
                  <w:color w:val="000000"/>
                  <w:rPrChange w:id="2787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BB392F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80" w:author="瑋婷 徐" w:date="2025-01-03T16:50:00Z" w16du:dateUtc="2025-01-03T08:50:00Z"/>
                <w:rFonts w:ascii="Times New Roman" w:eastAsiaTheme="minorEastAsia" w:hAnsi="Times New Roman" w:cs="Times New Roman"/>
                <w:color w:val="000000"/>
                <w:rPrChange w:id="27881" w:author="瑋婷 徐" w:date="2025-01-04T22:53:00Z" w16du:dateUtc="2025-01-04T14:53:00Z">
                  <w:rPr>
                    <w:ins w:id="27882" w:author="瑋婷 徐" w:date="2025-01-03T16:50:00Z" w16du:dateUtc="2025-01-03T08:50:00Z"/>
                    <w:rFonts w:ascii="Calibri" w:hAnsi="Calibri" w:cs="Calibri"/>
                    <w:color w:val="000000"/>
                    <w:sz w:val="22"/>
                    <w:szCs w:val="22"/>
                  </w:rPr>
                </w:rPrChange>
              </w:rPr>
              <w:pPrChange w:id="2788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31A515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84" w:author="瑋婷 徐" w:date="2025-01-03T16:50:00Z" w16du:dateUtc="2025-01-03T08:50:00Z"/>
                <w:rFonts w:ascii="Times New Roman" w:eastAsiaTheme="minorEastAsia" w:hAnsi="Times New Roman" w:cs="Times New Roman"/>
                <w:rPrChange w:id="27885" w:author="瑋婷 徐" w:date="2025-01-04T22:53:00Z" w16du:dateUtc="2025-01-04T14:53:00Z">
                  <w:rPr>
                    <w:ins w:id="27886" w:author="瑋婷 徐" w:date="2025-01-03T16:50:00Z" w16du:dateUtc="2025-01-03T08:50:00Z"/>
                    <w:rFonts w:ascii="Times New Roman" w:eastAsia="Times New Roman" w:hAnsi="Times New Roman" w:cs="Times New Roman"/>
                    <w:sz w:val="20"/>
                    <w:szCs w:val="20"/>
                  </w:rPr>
                </w:rPrChange>
              </w:rPr>
              <w:pPrChange w:id="2788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3B0671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88" w:author="瑋婷 徐" w:date="2025-01-03T16:50:00Z" w16du:dateUtc="2025-01-03T08:50:00Z"/>
                <w:rFonts w:ascii="Times New Roman" w:eastAsiaTheme="minorEastAsia" w:hAnsi="Times New Roman" w:cs="Times New Roman"/>
                <w:color w:val="000000"/>
                <w:rPrChange w:id="27889" w:author="瑋婷 徐" w:date="2025-01-04T22:53:00Z" w16du:dateUtc="2025-01-04T14:53:00Z">
                  <w:rPr>
                    <w:ins w:id="27890" w:author="瑋婷 徐" w:date="2025-01-03T16:50:00Z" w16du:dateUtc="2025-01-03T08:50:00Z"/>
                    <w:rFonts w:ascii="Calibri" w:hAnsi="Calibri" w:cs="Calibri"/>
                    <w:color w:val="000000"/>
                    <w:sz w:val="22"/>
                    <w:szCs w:val="22"/>
                  </w:rPr>
                </w:rPrChange>
              </w:rPr>
              <w:pPrChange w:id="2789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7892" w:author="瑋婷 徐" w:date="2025-01-03T16:50:00Z" w16du:dateUtc="2025-01-03T08:50:00Z">
              <w:r w:rsidRPr="00D51403">
                <w:rPr>
                  <w:rFonts w:ascii="Times New Roman" w:eastAsiaTheme="minorEastAsia" w:hAnsi="Times New Roman" w:cs="Times New Roman"/>
                  <w:color w:val="000000"/>
                  <w:rPrChange w:id="2789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11703620"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94" w:author="瑋婷 徐" w:date="2025-01-03T16:50:00Z" w16du:dateUtc="2025-01-03T08:50:00Z"/>
                <w:rFonts w:ascii="Times New Roman" w:eastAsiaTheme="minorEastAsia" w:hAnsi="Times New Roman" w:cs="Times New Roman"/>
                <w:color w:val="000000"/>
                <w:rPrChange w:id="27895" w:author="瑋婷 徐" w:date="2025-01-04T22:53:00Z" w16du:dateUtc="2025-01-04T14:53:00Z">
                  <w:rPr>
                    <w:ins w:id="27896" w:author="瑋婷 徐" w:date="2025-01-03T16:50:00Z" w16du:dateUtc="2025-01-03T08:50:00Z"/>
                    <w:rFonts w:ascii="Calibri" w:hAnsi="Calibri" w:cs="Calibri"/>
                    <w:color w:val="000000"/>
                    <w:sz w:val="22"/>
                    <w:szCs w:val="22"/>
                  </w:rPr>
                </w:rPrChange>
              </w:rPr>
              <w:pPrChange w:id="2789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8D92FC3"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898" w:author="瑋婷 徐" w:date="2025-01-03T16:50:00Z" w16du:dateUtc="2025-01-03T08:50:00Z"/>
                <w:rFonts w:ascii="Times New Roman" w:eastAsiaTheme="minorEastAsia" w:hAnsi="Times New Roman" w:cs="Times New Roman"/>
                <w:rPrChange w:id="27899" w:author="瑋婷 徐" w:date="2025-01-04T22:53:00Z" w16du:dateUtc="2025-01-04T14:53:00Z">
                  <w:rPr>
                    <w:ins w:id="27900" w:author="瑋婷 徐" w:date="2025-01-03T16:50:00Z" w16du:dateUtc="2025-01-03T08:50:00Z"/>
                    <w:rFonts w:ascii="Times New Roman" w:eastAsia="Times New Roman" w:hAnsi="Times New Roman" w:cs="Times New Roman"/>
                    <w:sz w:val="20"/>
                    <w:szCs w:val="20"/>
                  </w:rPr>
                </w:rPrChange>
              </w:rPr>
              <w:pPrChange w:id="279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F09FFE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902" w:author="瑋婷 徐" w:date="2025-01-03T16:50:00Z" w16du:dateUtc="2025-01-03T08:50:00Z"/>
                <w:rFonts w:ascii="Times New Roman" w:eastAsiaTheme="minorEastAsia" w:hAnsi="Times New Roman" w:cs="Times New Roman"/>
                <w:rPrChange w:id="27903" w:author="瑋婷 徐" w:date="2025-01-04T22:53:00Z" w16du:dateUtc="2025-01-04T14:53:00Z">
                  <w:rPr>
                    <w:ins w:id="27904" w:author="瑋婷 徐" w:date="2025-01-03T16:50:00Z" w16du:dateUtc="2025-01-03T08:50:00Z"/>
                    <w:rFonts w:ascii="Times New Roman" w:eastAsia="Times New Roman" w:hAnsi="Times New Roman" w:cs="Times New Roman"/>
                    <w:sz w:val="20"/>
                    <w:szCs w:val="20"/>
                  </w:rPr>
                </w:rPrChange>
              </w:rPr>
              <w:pPrChange w:id="2790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DAB971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906" w:author="瑋婷 徐" w:date="2025-01-03T16:50:00Z" w16du:dateUtc="2025-01-03T08:50:00Z"/>
                <w:rFonts w:ascii="Times New Roman" w:eastAsiaTheme="minorEastAsia" w:hAnsi="Times New Roman" w:cs="Times New Roman"/>
                <w:rPrChange w:id="27907" w:author="瑋婷 徐" w:date="2025-01-04T22:53:00Z" w16du:dateUtc="2025-01-04T14:53:00Z">
                  <w:rPr>
                    <w:ins w:id="27908" w:author="瑋婷 徐" w:date="2025-01-03T16:50:00Z" w16du:dateUtc="2025-01-03T08:50:00Z"/>
                    <w:rFonts w:ascii="Times New Roman" w:eastAsia="Times New Roman" w:hAnsi="Times New Roman" w:cs="Times New Roman"/>
                    <w:sz w:val="20"/>
                    <w:szCs w:val="20"/>
                  </w:rPr>
                </w:rPrChange>
              </w:rPr>
              <w:pPrChange w:id="279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ACF1F9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910" w:author="瑋婷 徐" w:date="2025-01-03T16:50:00Z" w16du:dateUtc="2025-01-03T08:50:00Z"/>
                <w:rFonts w:ascii="Times New Roman" w:eastAsiaTheme="minorEastAsia" w:hAnsi="Times New Roman" w:cs="Times New Roman"/>
                <w:rPrChange w:id="27911" w:author="瑋婷 徐" w:date="2025-01-04T22:53:00Z" w16du:dateUtc="2025-01-04T14:53:00Z">
                  <w:rPr>
                    <w:ins w:id="27912" w:author="瑋婷 徐" w:date="2025-01-03T16:50:00Z" w16du:dateUtc="2025-01-03T08:50:00Z"/>
                    <w:rFonts w:ascii="Times New Roman" w:eastAsia="Times New Roman" w:hAnsi="Times New Roman" w:cs="Times New Roman"/>
                    <w:sz w:val="20"/>
                    <w:szCs w:val="20"/>
                  </w:rPr>
                </w:rPrChange>
              </w:rPr>
              <w:pPrChange w:id="279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6FC01C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914" w:author="瑋婷 徐" w:date="2025-01-03T16:50:00Z" w16du:dateUtc="2025-01-03T08:50:00Z"/>
                <w:rFonts w:ascii="Times New Roman" w:eastAsiaTheme="minorEastAsia" w:hAnsi="Times New Roman" w:cs="Times New Roman"/>
                <w:rPrChange w:id="27915" w:author="瑋婷 徐" w:date="2025-01-04T22:53:00Z" w16du:dateUtc="2025-01-04T14:53:00Z">
                  <w:rPr>
                    <w:ins w:id="27916" w:author="瑋婷 徐" w:date="2025-01-03T16:50:00Z" w16du:dateUtc="2025-01-03T08:50:00Z"/>
                    <w:rFonts w:ascii="Times New Roman" w:eastAsia="Times New Roman" w:hAnsi="Times New Roman" w:cs="Times New Roman"/>
                    <w:sz w:val="20"/>
                    <w:szCs w:val="20"/>
                  </w:rPr>
                </w:rPrChange>
              </w:rPr>
              <w:pPrChange w:id="2791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CDE11C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918" w:author="瑋婷 徐" w:date="2025-01-03T16:50:00Z" w16du:dateUtc="2025-01-03T08:50:00Z"/>
                <w:rFonts w:ascii="Times New Roman" w:eastAsiaTheme="minorEastAsia" w:hAnsi="Times New Roman" w:cs="Times New Roman"/>
                <w:rPrChange w:id="27919" w:author="瑋婷 徐" w:date="2025-01-04T22:53:00Z" w16du:dateUtc="2025-01-04T14:53:00Z">
                  <w:rPr>
                    <w:ins w:id="27920" w:author="瑋婷 徐" w:date="2025-01-03T16:50:00Z" w16du:dateUtc="2025-01-03T08:50:00Z"/>
                    <w:rFonts w:ascii="Times New Roman" w:eastAsia="Times New Roman" w:hAnsi="Times New Roman" w:cs="Times New Roman"/>
                    <w:sz w:val="20"/>
                    <w:szCs w:val="20"/>
                  </w:rPr>
                </w:rPrChange>
              </w:rPr>
              <w:pPrChange w:id="279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E5CE63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922" w:author="瑋婷 徐" w:date="2025-01-03T16:50:00Z" w16du:dateUtc="2025-01-03T08:50:00Z"/>
                <w:rFonts w:ascii="Times New Roman" w:eastAsiaTheme="minorEastAsia" w:hAnsi="Times New Roman" w:cs="Times New Roman"/>
                <w:rPrChange w:id="27923" w:author="瑋婷 徐" w:date="2025-01-04T22:53:00Z" w16du:dateUtc="2025-01-04T14:53:00Z">
                  <w:rPr>
                    <w:ins w:id="27924" w:author="瑋婷 徐" w:date="2025-01-03T16:50:00Z" w16du:dateUtc="2025-01-03T08:50:00Z"/>
                    <w:rFonts w:ascii="Times New Roman" w:eastAsia="Times New Roman" w:hAnsi="Times New Roman" w:cs="Times New Roman"/>
                    <w:sz w:val="20"/>
                    <w:szCs w:val="20"/>
                  </w:rPr>
                </w:rPrChange>
              </w:rPr>
              <w:pPrChange w:id="279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CF9C865"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926" w:author="瑋婷 徐" w:date="2025-01-03T16:50:00Z" w16du:dateUtc="2025-01-03T08:50:00Z"/>
                <w:rFonts w:ascii="Times New Roman" w:eastAsiaTheme="minorEastAsia" w:hAnsi="Times New Roman" w:cs="Times New Roman"/>
                <w:rPrChange w:id="27927" w:author="瑋婷 徐" w:date="2025-01-04T22:53:00Z" w16du:dateUtc="2025-01-04T14:53:00Z">
                  <w:rPr>
                    <w:ins w:id="27928" w:author="瑋婷 徐" w:date="2025-01-03T16:50:00Z" w16du:dateUtc="2025-01-03T08:50:00Z"/>
                    <w:rFonts w:ascii="Times New Roman" w:eastAsia="Times New Roman" w:hAnsi="Times New Roman" w:cs="Times New Roman"/>
                    <w:sz w:val="20"/>
                    <w:szCs w:val="20"/>
                  </w:rPr>
                </w:rPrChange>
              </w:rPr>
              <w:pPrChange w:id="279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5898570"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930" w:author="瑋婷 徐" w:date="2025-01-03T16:50:00Z" w16du:dateUtc="2025-01-03T08:50:00Z"/>
                <w:rFonts w:ascii="Times New Roman" w:eastAsiaTheme="minorEastAsia" w:hAnsi="Times New Roman" w:cs="Times New Roman"/>
                <w:rPrChange w:id="27931" w:author="瑋婷 徐" w:date="2025-01-04T22:53:00Z" w16du:dateUtc="2025-01-04T14:53:00Z">
                  <w:rPr>
                    <w:ins w:id="27932" w:author="瑋婷 徐" w:date="2025-01-03T16:50:00Z" w16du:dateUtc="2025-01-03T08:50:00Z"/>
                    <w:rFonts w:ascii="Times New Roman" w:eastAsia="Times New Roman" w:hAnsi="Times New Roman" w:cs="Times New Roman"/>
                    <w:sz w:val="20"/>
                    <w:szCs w:val="20"/>
                  </w:rPr>
                </w:rPrChange>
              </w:rPr>
              <w:pPrChange w:id="2793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7D0DCB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934" w:author="瑋婷 徐" w:date="2025-01-03T16:50:00Z" w16du:dateUtc="2025-01-03T08:50:00Z"/>
                <w:rFonts w:ascii="Times New Roman" w:eastAsiaTheme="minorEastAsia" w:hAnsi="Times New Roman" w:cs="Times New Roman"/>
                <w:rPrChange w:id="27935" w:author="瑋婷 徐" w:date="2025-01-04T22:53:00Z" w16du:dateUtc="2025-01-04T14:53:00Z">
                  <w:rPr>
                    <w:ins w:id="27936" w:author="瑋婷 徐" w:date="2025-01-03T16:50:00Z" w16du:dateUtc="2025-01-03T08:50:00Z"/>
                    <w:rFonts w:ascii="Times New Roman" w:eastAsia="Times New Roman" w:hAnsi="Times New Roman" w:cs="Times New Roman"/>
                    <w:sz w:val="20"/>
                    <w:szCs w:val="20"/>
                  </w:rPr>
                </w:rPrChange>
              </w:rPr>
              <w:pPrChange w:id="2793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22B17B0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7938" w:author="瑋婷 徐" w:date="2025-01-03T16:50:00Z" w16du:dateUtc="2025-01-03T08:50:00Z"/>
                <w:rFonts w:ascii="Times New Roman" w:eastAsiaTheme="minorEastAsia" w:hAnsi="Times New Roman" w:cs="Times New Roman"/>
                <w:rPrChange w:id="27939" w:author="瑋婷 徐" w:date="2025-01-04T22:53:00Z" w16du:dateUtc="2025-01-04T14:53:00Z">
                  <w:rPr>
                    <w:ins w:id="27940" w:author="瑋婷 徐" w:date="2025-01-03T16:50:00Z" w16du:dateUtc="2025-01-03T08:50:00Z"/>
                    <w:rFonts w:ascii="Times New Roman" w:eastAsia="Times New Roman" w:hAnsi="Times New Roman" w:cs="Times New Roman"/>
                    <w:sz w:val="20"/>
                    <w:szCs w:val="20"/>
                  </w:rPr>
                </w:rPrChange>
              </w:rPr>
              <w:pPrChange w:id="279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F0C1C" w14:paraId="5B5B3C57" w14:textId="77777777" w:rsidTr="003C19C7">
        <w:trPr>
          <w:trHeight w:val="300"/>
          <w:ins w:id="27942"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D2EF757" w14:textId="77777777" w:rsidR="003C19C7" w:rsidRPr="00D51403" w:rsidRDefault="003C19C7">
            <w:pPr>
              <w:spacing w:line="360" w:lineRule="auto"/>
              <w:jc w:val="both"/>
              <w:rPr>
                <w:ins w:id="27943" w:author="瑋婷 徐" w:date="2025-01-03T16:50:00Z" w16du:dateUtc="2025-01-03T08:50:00Z"/>
                <w:rFonts w:ascii="Times New Roman" w:eastAsiaTheme="minorEastAsia" w:hAnsi="Times New Roman" w:cs="Times New Roman"/>
                <w:b w:val="0"/>
                <w:bCs w:val="0"/>
                <w:color w:val="000000"/>
                <w:rPrChange w:id="27944" w:author="瑋婷 徐" w:date="2025-01-04T22:53:00Z" w16du:dateUtc="2025-01-04T14:53:00Z">
                  <w:rPr>
                    <w:ins w:id="27945" w:author="瑋婷 徐" w:date="2025-01-03T16:50:00Z" w16du:dateUtc="2025-01-03T08:50:00Z"/>
                    <w:rFonts w:ascii="Calibri" w:hAnsi="Calibri" w:cs="Calibri"/>
                    <w:color w:val="000000"/>
                    <w:sz w:val="22"/>
                    <w:szCs w:val="22"/>
                  </w:rPr>
                </w:rPrChange>
              </w:rPr>
              <w:pPrChange w:id="27946" w:author="瑋婷 徐" w:date="2025-01-03T16:55:00Z" w16du:dateUtc="2025-01-03T08:55:00Z">
                <w:pPr/>
              </w:pPrChange>
            </w:pPr>
            <w:ins w:id="27947" w:author="瑋婷 徐" w:date="2025-01-03T16:50:00Z" w16du:dateUtc="2025-01-03T08:50:00Z">
              <w:r w:rsidRPr="00D51403">
                <w:rPr>
                  <w:rFonts w:ascii="Times New Roman" w:eastAsiaTheme="minorEastAsia" w:hAnsi="Times New Roman" w:cs="Times New Roman" w:hint="eastAsia"/>
                  <w:b w:val="0"/>
                  <w:bCs w:val="0"/>
                  <w:color w:val="000000"/>
                  <w:rPrChange w:id="27948" w:author="瑋婷 徐" w:date="2025-01-04T22:53:00Z" w16du:dateUtc="2025-01-04T14:53:00Z">
                    <w:rPr>
                      <w:rFonts w:ascii="Calibri" w:hAnsi="Calibri" w:cs="Calibri" w:hint="eastAsia"/>
                      <w:color w:val="000000"/>
                      <w:sz w:val="22"/>
                      <w:szCs w:val="22"/>
                    </w:rPr>
                  </w:rPrChange>
                </w:rPr>
                <w:t>鉛色水鶇</w:t>
              </w:r>
              <w:r w:rsidRPr="00D51403">
                <w:rPr>
                  <w:rFonts w:ascii="Times New Roman" w:eastAsiaTheme="minorEastAsia" w:hAnsi="Times New Roman" w:cs="Times New Roman"/>
                  <w:b w:val="0"/>
                  <w:bCs w:val="0"/>
                  <w:color w:val="000000"/>
                  <w:rPrChange w:id="27949" w:author="瑋婷 徐" w:date="2025-01-04T22:53:00Z" w16du:dateUtc="2025-01-04T14:53:00Z">
                    <w:rPr>
                      <w:rFonts w:ascii="Calibri" w:hAnsi="Calibri" w:cs="Calibri"/>
                      <w:color w:val="000000"/>
                      <w:sz w:val="22"/>
                      <w:szCs w:val="22"/>
                    </w:rPr>
                  </w:rPrChange>
                </w:rPr>
                <w:t xml:space="preserve"> </w:t>
              </w:r>
              <w:r w:rsidRPr="00D51403">
                <w:rPr>
                  <w:rFonts w:ascii="Times New Roman" w:eastAsiaTheme="minorEastAsia" w:hAnsi="Times New Roman" w:cs="Times New Roman"/>
                  <w:b w:val="0"/>
                  <w:bCs w:val="0"/>
                  <w:color w:val="000000"/>
                  <w:rPrChange w:id="27950"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7951" w:author="瑋婷 徐" w:date="2025-01-04T22:53:00Z" w16du:dateUtc="2025-01-04T14:53:00Z">
                    <w:rPr>
                      <w:rFonts w:ascii="Calibri" w:hAnsi="Calibri" w:cs="Calibri"/>
                      <w:color w:val="000000"/>
                      <w:sz w:val="22"/>
                      <w:szCs w:val="22"/>
                    </w:rPr>
                  </w:rPrChange>
                </w:rPr>
                <w:t xml:space="preserve"> III</w:t>
              </w:r>
            </w:ins>
          </w:p>
        </w:tc>
        <w:tc>
          <w:tcPr>
            <w:tcW w:w="904" w:type="pct"/>
            <w:vAlign w:val="center"/>
            <w:hideMark/>
          </w:tcPr>
          <w:p w14:paraId="5DD3848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52" w:author="瑋婷 徐" w:date="2025-01-03T16:50:00Z" w16du:dateUtc="2025-01-03T08:50:00Z"/>
                <w:rFonts w:ascii="Times New Roman" w:eastAsiaTheme="minorEastAsia" w:hAnsi="Times New Roman" w:cs="Times New Roman"/>
                <w:i/>
                <w:iCs/>
                <w:color w:val="000000"/>
                <w:rPrChange w:id="27953" w:author="瑋婷 徐" w:date="2025-01-04T22:53:00Z" w16du:dateUtc="2025-01-04T14:53:00Z">
                  <w:rPr>
                    <w:ins w:id="27954" w:author="瑋婷 徐" w:date="2025-01-03T16:50:00Z" w16du:dateUtc="2025-01-03T08:50:00Z"/>
                    <w:rFonts w:ascii="Calibri" w:hAnsi="Calibri" w:cs="Calibri"/>
                    <w:i/>
                    <w:iCs/>
                    <w:color w:val="000000"/>
                    <w:sz w:val="22"/>
                    <w:szCs w:val="22"/>
                  </w:rPr>
                </w:rPrChange>
              </w:rPr>
              <w:pPrChange w:id="2795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7956" w:author="瑋婷 徐" w:date="2025-01-03T16:50:00Z" w16du:dateUtc="2025-01-03T08:50:00Z">
              <w:r w:rsidRPr="00D51403">
                <w:rPr>
                  <w:rFonts w:ascii="Times New Roman" w:eastAsiaTheme="minorEastAsia" w:hAnsi="Times New Roman" w:cs="Times New Roman"/>
                  <w:i/>
                  <w:iCs/>
                  <w:color w:val="000000"/>
                  <w:rPrChange w:id="27957" w:author="瑋婷 徐" w:date="2025-01-04T22:53:00Z" w16du:dateUtc="2025-01-04T14:53:00Z">
                    <w:rPr>
                      <w:rFonts w:ascii="Calibri" w:hAnsi="Calibri" w:cs="Calibri"/>
                      <w:i/>
                      <w:iCs/>
                      <w:color w:val="000000"/>
                      <w:sz w:val="22"/>
                      <w:szCs w:val="22"/>
                    </w:rPr>
                  </w:rPrChange>
                </w:rPr>
                <w:t>Phoenicurus fuliginosus</w:t>
              </w:r>
            </w:ins>
          </w:p>
        </w:tc>
        <w:tc>
          <w:tcPr>
            <w:tcW w:w="162" w:type="pct"/>
            <w:noWrap/>
            <w:vAlign w:val="center"/>
            <w:hideMark/>
          </w:tcPr>
          <w:p w14:paraId="168FB9D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58" w:author="瑋婷 徐" w:date="2025-01-03T16:50:00Z" w16du:dateUtc="2025-01-03T08:50:00Z"/>
                <w:rFonts w:ascii="Times New Roman" w:eastAsiaTheme="minorEastAsia" w:hAnsi="Times New Roman" w:cs="Times New Roman"/>
                <w:i/>
                <w:iCs/>
                <w:color w:val="000000"/>
                <w:rPrChange w:id="27959" w:author="瑋婷 徐" w:date="2025-01-04T22:53:00Z" w16du:dateUtc="2025-01-04T14:53:00Z">
                  <w:rPr>
                    <w:ins w:id="27960" w:author="瑋婷 徐" w:date="2025-01-03T16:50:00Z" w16du:dateUtc="2025-01-03T08:50:00Z"/>
                    <w:rFonts w:ascii="Calibri" w:hAnsi="Calibri" w:cs="Calibri"/>
                    <w:i/>
                    <w:iCs/>
                    <w:color w:val="000000"/>
                    <w:sz w:val="22"/>
                    <w:szCs w:val="22"/>
                  </w:rPr>
                </w:rPrChange>
              </w:rPr>
              <w:pPrChange w:id="2796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2D90037"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62" w:author="瑋婷 徐" w:date="2025-01-03T16:50:00Z" w16du:dateUtc="2025-01-03T08:50:00Z"/>
                <w:rFonts w:ascii="Times New Roman" w:eastAsiaTheme="minorEastAsia" w:hAnsi="Times New Roman" w:cs="Times New Roman"/>
                <w:rPrChange w:id="27963" w:author="瑋婷 徐" w:date="2025-01-04T22:53:00Z" w16du:dateUtc="2025-01-04T14:53:00Z">
                  <w:rPr>
                    <w:ins w:id="27964" w:author="瑋婷 徐" w:date="2025-01-03T16:50:00Z" w16du:dateUtc="2025-01-03T08:50:00Z"/>
                    <w:rFonts w:ascii="Times New Roman" w:eastAsia="Times New Roman" w:hAnsi="Times New Roman" w:cs="Times New Roman"/>
                    <w:sz w:val="20"/>
                    <w:szCs w:val="20"/>
                  </w:rPr>
                </w:rPrChange>
              </w:rPr>
              <w:pPrChange w:id="2796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9E9FDAB"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66" w:author="瑋婷 徐" w:date="2025-01-03T16:50:00Z" w16du:dateUtc="2025-01-03T08:50:00Z"/>
                <w:rFonts w:ascii="Times New Roman" w:eastAsiaTheme="minorEastAsia" w:hAnsi="Times New Roman" w:cs="Times New Roman"/>
                <w:rPrChange w:id="27967" w:author="瑋婷 徐" w:date="2025-01-04T22:53:00Z" w16du:dateUtc="2025-01-04T14:53:00Z">
                  <w:rPr>
                    <w:ins w:id="27968" w:author="瑋婷 徐" w:date="2025-01-03T16:50:00Z" w16du:dateUtc="2025-01-03T08:50:00Z"/>
                    <w:rFonts w:ascii="Times New Roman" w:eastAsia="Times New Roman" w:hAnsi="Times New Roman" w:cs="Times New Roman"/>
                    <w:sz w:val="20"/>
                    <w:szCs w:val="20"/>
                  </w:rPr>
                </w:rPrChange>
              </w:rPr>
              <w:pPrChange w:id="279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0B5721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70" w:author="瑋婷 徐" w:date="2025-01-03T16:50:00Z" w16du:dateUtc="2025-01-03T08:50:00Z"/>
                <w:rFonts w:ascii="Times New Roman" w:eastAsiaTheme="minorEastAsia" w:hAnsi="Times New Roman" w:cs="Times New Roman"/>
                <w:rPrChange w:id="27971" w:author="瑋婷 徐" w:date="2025-01-04T22:53:00Z" w16du:dateUtc="2025-01-04T14:53:00Z">
                  <w:rPr>
                    <w:ins w:id="27972" w:author="瑋婷 徐" w:date="2025-01-03T16:50:00Z" w16du:dateUtc="2025-01-03T08:50:00Z"/>
                    <w:rFonts w:ascii="Times New Roman" w:eastAsia="Times New Roman" w:hAnsi="Times New Roman" w:cs="Times New Roman"/>
                    <w:sz w:val="20"/>
                    <w:szCs w:val="20"/>
                  </w:rPr>
                </w:rPrChange>
              </w:rPr>
              <w:pPrChange w:id="279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BE6EEFD"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74" w:author="瑋婷 徐" w:date="2025-01-03T16:50:00Z" w16du:dateUtc="2025-01-03T08:50:00Z"/>
                <w:rFonts w:ascii="Times New Roman" w:eastAsiaTheme="minorEastAsia" w:hAnsi="Times New Roman" w:cs="Times New Roman"/>
                <w:rPrChange w:id="27975" w:author="瑋婷 徐" w:date="2025-01-04T22:53:00Z" w16du:dateUtc="2025-01-04T14:53:00Z">
                  <w:rPr>
                    <w:ins w:id="27976" w:author="瑋婷 徐" w:date="2025-01-03T16:50:00Z" w16du:dateUtc="2025-01-03T08:50:00Z"/>
                    <w:rFonts w:ascii="Times New Roman" w:eastAsia="Times New Roman" w:hAnsi="Times New Roman" w:cs="Times New Roman"/>
                    <w:sz w:val="20"/>
                    <w:szCs w:val="20"/>
                  </w:rPr>
                </w:rPrChange>
              </w:rPr>
              <w:pPrChange w:id="2797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56B4BC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78" w:author="瑋婷 徐" w:date="2025-01-03T16:50:00Z" w16du:dateUtc="2025-01-03T08:50:00Z"/>
                <w:rFonts w:ascii="Times New Roman" w:eastAsiaTheme="minorEastAsia" w:hAnsi="Times New Roman" w:cs="Times New Roman"/>
                <w:rPrChange w:id="27979" w:author="瑋婷 徐" w:date="2025-01-04T22:53:00Z" w16du:dateUtc="2025-01-04T14:53:00Z">
                  <w:rPr>
                    <w:ins w:id="27980" w:author="瑋婷 徐" w:date="2025-01-03T16:50:00Z" w16du:dateUtc="2025-01-03T08:50:00Z"/>
                    <w:rFonts w:ascii="Times New Roman" w:eastAsia="Times New Roman" w:hAnsi="Times New Roman" w:cs="Times New Roman"/>
                    <w:sz w:val="20"/>
                    <w:szCs w:val="20"/>
                  </w:rPr>
                </w:rPrChange>
              </w:rPr>
              <w:pPrChange w:id="2798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0480D4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82" w:author="瑋婷 徐" w:date="2025-01-03T16:50:00Z" w16du:dateUtc="2025-01-03T08:50:00Z"/>
                <w:rFonts w:ascii="Times New Roman" w:eastAsiaTheme="minorEastAsia" w:hAnsi="Times New Roman" w:cs="Times New Roman"/>
                <w:rPrChange w:id="27983" w:author="瑋婷 徐" w:date="2025-01-04T22:53:00Z" w16du:dateUtc="2025-01-04T14:53:00Z">
                  <w:rPr>
                    <w:ins w:id="27984" w:author="瑋婷 徐" w:date="2025-01-03T16:50:00Z" w16du:dateUtc="2025-01-03T08:50:00Z"/>
                    <w:rFonts w:ascii="Times New Roman" w:eastAsia="Times New Roman" w:hAnsi="Times New Roman" w:cs="Times New Roman"/>
                    <w:sz w:val="20"/>
                    <w:szCs w:val="20"/>
                  </w:rPr>
                </w:rPrChange>
              </w:rPr>
              <w:pPrChange w:id="279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731544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86" w:author="瑋婷 徐" w:date="2025-01-03T16:50:00Z" w16du:dateUtc="2025-01-03T08:50:00Z"/>
                <w:rFonts w:ascii="Times New Roman" w:eastAsiaTheme="minorEastAsia" w:hAnsi="Times New Roman" w:cs="Times New Roman"/>
                <w:rPrChange w:id="27987" w:author="瑋婷 徐" w:date="2025-01-04T22:53:00Z" w16du:dateUtc="2025-01-04T14:53:00Z">
                  <w:rPr>
                    <w:ins w:id="27988" w:author="瑋婷 徐" w:date="2025-01-03T16:50:00Z" w16du:dateUtc="2025-01-03T08:50:00Z"/>
                    <w:rFonts w:ascii="Times New Roman" w:eastAsia="Times New Roman" w:hAnsi="Times New Roman" w:cs="Times New Roman"/>
                    <w:sz w:val="20"/>
                    <w:szCs w:val="20"/>
                  </w:rPr>
                </w:rPrChange>
              </w:rPr>
              <w:pPrChange w:id="279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A7ADD3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90" w:author="瑋婷 徐" w:date="2025-01-03T16:50:00Z" w16du:dateUtc="2025-01-03T08:50:00Z"/>
                <w:rFonts w:ascii="Times New Roman" w:eastAsiaTheme="minorEastAsia" w:hAnsi="Times New Roman" w:cs="Times New Roman"/>
                <w:rPrChange w:id="27991" w:author="瑋婷 徐" w:date="2025-01-04T22:53:00Z" w16du:dateUtc="2025-01-04T14:53:00Z">
                  <w:rPr>
                    <w:ins w:id="27992" w:author="瑋婷 徐" w:date="2025-01-03T16:50:00Z" w16du:dateUtc="2025-01-03T08:50:00Z"/>
                    <w:rFonts w:ascii="Times New Roman" w:eastAsia="Times New Roman" w:hAnsi="Times New Roman" w:cs="Times New Roman"/>
                    <w:sz w:val="20"/>
                    <w:szCs w:val="20"/>
                  </w:rPr>
                </w:rPrChange>
              </w:rPr>
              <w:pPrChange w:id="279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685747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94" w:author="瑋婷 徐" w:date="2025-01-03T16:50:00Z" w16du:dateUtc="2025-01-03T08:50:00Z"/>
                <w:rFonts w:ascii="Times New Roman" w:eastAsiaTheme="minorEastAsia" w:hAnsi="Times New Roman" w:cs="Times New Roman"/>
                <w:rPrChange w:id="27995" w:author="瑋婷 徐" w:date="2025-01-04T22:53:00Z" w16du:dateUtc="2025-01-04T14:53:00Z">
                  <w:rPr>
                    <w:ins w:id="27996" w:author="瑋婷 徐" w:date="2025-01-03T16:50:00Z" w16du:dateUtc="2025-01-03T08:50:00Z"/>
                    <w:rFonts w:ascii="Times New Roman" w:eastAsia="Times New Roman" w:hAnsi="Times New Roman" w:cs="Times New Roman"/>
                    <w:sz w:val="20"/>
                    <w:szCs w:val="20"/>
                  </w:rPr>
                </w:rPrChange>
              </w:rPr>
              <w:pPrChange w:id="279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8D1481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7998" w:author="瑋婷 徐" w:date="2025-01-03T16:50:00Z" w16du:dateUtc="2025-01-03T08:50:00Z"/>
                <w:rFonts w:ascii="Times New Roman" w:eastAsiaTheme="minorEastAsia" w:hAnsi="Times New Roman" w:cs="Times New Roman"/>
                <w:rPrChange w:id="27999" w:author="瑋婷 徐" w:date="2025-01-04T22:53:00Z" w16du:dateUtc="2025-01-04T14:53:00Z">
                  <w:rPr>
                    <w:ins w:id="28000" w:author="瑋婷 徐" w:date="2025-01-03T16:50:00Z" w16du:dateUtc="2025-01-03T08:50:00Z"/>
                    <w:rFonts w:ascii="Times New Roman" w:eastAsia="Times New Roman" w:hAnsi="Times New Roman" w:cs="Times New Roman"/>
                    <w:sz w:val="20"/>
                    <w:szCs w:val="20"/>
                  </w:rPr>
                </w:rPrChange>
              </w:rPr>
              <w:pPrChange w:id="280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FC6FB1D"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002" w:author="瑋婷 徐" w:date="2025-01-03T16:50:00Z" w16du:dateUtc="2025-01-03T08:50:00Z"/>
                <w:rFonts w:ascii="Times New Roman" w:eastAsiaTheme="minorEastAsia" w:hAnsi="Times New Roman" w:cs="Times New Roman"/>
                <w:rPrChange w:id="28003" w:author="瑋婷 徐" w:date="2025-01-04T22:53:00Z" w16du:dateUtc="2025-01-04T14:53:00Z">
                  <w:rPr>
                    <w:ins w:id="28004" w:author="瑋婷 徐" w:date="2025-01-03T16:50:00Z" w16du:dateUtc="2025-01-03T08:50:00Z"/>
                    <w:rFonts w:ascii="Times New Roman" w:eastAsia="Times New Roman" w:hAnsi="Times New Roman" w:cs="Times New Roman"/>
                    <w:sz w:val="20"/>
                    <w:szCs w:val="20"/>
                  </w:rPr>
                </w:rPrChange>
              </w:rPr>
              <w:pPrChange w:id="280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F9C44D3"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006" w:author="瑋婷 徐" w:date="2025-01-03T16:50:00Z" w16du:dateUtc="2025-01-03T08:50:00Z"/>
                <w:rFonts w:ascii="Times New Roman" w:eastAsiaTheme="minorEastAsia" w:hAnsi="Times New Roman" w:cs="Times New Roman"/>
                <w:rPrChange w:id="28007" w:author="瑋婷 徐" w:date="2025-01-04T22:53:00Z" w16du:dateUtc="2025-01-04T14:53:00Z">
                  <w:rPr>
                    <w:ins w:id="28008" w:author="瑋婷 徐" w:date="2025-01-03T16:50:00Z" w16du:dateUtc="2025-01-03T08:50:00Z"/>
                    <w:rFonts w:ascii="Times New Roman" w:eastAsia="Times New Roman" w:hAnsi="Times New Roman" w:cs="Times New Roman"/>
                    <w:sz w:val="20"/>
                    <w:szCs w:val="20"/>
                  </w:rPr>
                </w:rPrChange>
              </w:rPr>
              <w:pPrChange w:id="280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90942D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010" w:author="瑋婷 徐" w:date="2025-01-03T16:50:00Z" w16du:dateUtc="2025-01-03T08:50:00Z"/>
                <w:rFonts w:ascii="Times New Roman" w:eastAsiaTheme="minorEastAsia" w:hAnsi="Times New Roman" w:cs="Times New Roman"/>
                <w:rPrChange w:id="28011" w:author="瑋婷 徐" w:date="2025-01-04T22:53:00Z" w16du:dateUtc="2025-01-04T14:53:00Z">
                  <w:rPr>
                    <w:ins w:id="28012" w:author="瑋婷 徐" w:date="2025-01-03T16:50:00Z" w16du:dateUtc="2025-01-03T08:50:00Z"/>
                    <w:rFonts w:ascii="Times New Roman" w:eastAsia="Times New Roman" w:hAnsi="Times New Roman" w:cs="Times New Roman"/>
                    <w:sz w:val="20"/>
                    <w:szCs w:val="20"/>
                  </w:rPr>
                </w:rPrChange>
              </w:rPr>
              <w:pPrChange w:id="280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35548FB"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014" w:author="瑋婷 徐" w:date="2025-01-03T16:50:00Z" w16du:dateUtc="2025-01-03T08:50:00Z"/>
                <w:rFonts w:ascii="Times New Roman" w:eastAsiaTheme="minorEastAsia" w:hAnsi="Times New Roman" w:cs="Times New Roman"/>
                <w:rPrChange w:id="28015" w:author="瑋婷 徐" w:date="2025-01-04T22:53:00Z" w16du:dateUtc="2025-01-04T14:53:00Z">
                  <w:rPr>
                    <w:ins w:id="28016" w:author="瑋婷 徐" w:date="2025-01-03T16:50:00Z" w16du:dateUtc="2025-01-03T08:50:00Z"/>
                    <w:rFonts w:ascii="Times New Roman" w:eastAsia="Times New Roman" w:hAnsi="Times New Roman" w:cs="Times New Roman"/>
                    <w:sz w:val="20"/>
                    <w:szCs w:val="20"/>
                  </w:rPr>
                </w:rPrChange>
              </w:rPr>
              <w:pPrChange w:id="280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9DDA517"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018" w:author="瑋婷 徐" w:date="2025-01-03T16:50:00Z" w16du:dateUtc="2025-01-03T08:50:00Z"/>
                <w:rFonts w:ascii="Times New Roman" w:eastAsiaTheme="minorEastAsia" w:hAnsi="Times New Roman" w:cs="Times New Roman"/>
                <w:rPrChange w:id="28019" w:author="瑋婷 徐" w:date="2025-01-04T22:53:00Z" w16du:dateUtc="2025-01-04T14:53:00Z">
                  <w:rPr>
                    <w:ins w:id="28020" w:author="瑋婷 徐" w:date="2025-01-03T16:50:00Z" w16du:dateUtc="2025-01-03T08:50:00Z"/>
                    <w:rFonts w:ascii="Times New Roman" w:eastAsia="Times New Roman" w:hAnsi="Times New Roman" w:cs="Times New Roman"/>
                    <w:sz w:val="20"/>
                    <w:szCs w:val="20"/>
                  </w:rPr>
                </w:rPrChange>
              </w:rPr>
              <w:pPrChange w:id="2802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713506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022" w:author="瑋婷 徐" w:date="2025-01-03T16:50:00Z" w16du:dateUtc="2025-01-03T08:50:00Z"/>
                <w:rFonts w:ascii="Times New Roman" w:eastAsiaTheme="minorEastAsia" w:hAnsi="Times New Roman" w:cs="Times New Roman"/>
                <w:rPrChange w:id="28023" w:author="瑋婷 徐" w:date="2025-01-04T22:53:00Z" w16du:dateUtc="2025-01-04T14:53:00Z">
                  <w:rPr>
                    <w:ins w:id="28024" w:author="瑋婷 徐" w:date="2025-01-03T16:50:00Z" w16du:dateUtc="2025-01-03T08:50:00Z"/>
                    <w:rFonts w:ascii="Times New Roman" w:eastAsia="Times New Roman" w:hAnsi="Times New Roman" w:cs="Times New Roman"/>
                    <w:sz w:val="20"/>
                    <w:szCs w:val="20"/>
                  </w:rPr>
                </w:rPrChange>
              </w:rPr>
              <w:pPrChange w:id="2802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AFF57BB"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026" w:author="瑋婷 徐" w:date="2025-01-03T16:50:00Z" w16du:dateUtc="2025-01-03T08:50:00Z"/>
                <w:rFonts w:ascii="Times New Roman" w:eastAsiaTheme="minorEastAsia" w:hAnsi="Times New Roman" w:cs="Times New Roman"/>
                <w:rPrChange w:id="28027" w:author="瑋婷 徐" w:date="2025-01-04T22:53:00Z" w16du:dateUtc="2025-01-04T14:53:00Z">
                  <w:rPr>
                    <w:ins w:id="28028" w:author="瑋婷 徐" w:date="2025-01-03T16:50:00Z" w16du:dateUtc="2025-01-03T08:50:00Z"/>
                    <w:rFonts w:ascii="Times New Roman" w:eastAsia="Times New Roman" w:hAnsi="Times New Roman" w:cs="Times New Roman"/>
                    <w:sz w:val="20"/>
                    <w:szCs w:val="20"/>
                  </w:rPr>
                </w:rPrChange>
              </w:rPr>
              <w:pPrChange w:id="280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0D5672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030" w:author="瑋婷 徐" w:date="2025-01-03T16:50:00Z" w16du:dateUtc="2025-01-03T08:50:00Z"/>
                <w:rFonts w:ascii="Times New Roman" w:eastAsiaTheme="minorEastAsia" w:hAnsi="Times New Roman" w:cs="Times New Roman"/>
                <w:rPrChange w:id="28031" w:author="瑋婷 徐" w:date="2025-01-04T22:53:00Z" w16du:dateUtc="2025-01-04T14:53:00Z">
                  <w:rPr>
                    <w:ins w:id="28032" w:author="瑋婷 徐" w:date="2025-01-03T16:50:00Z" w16du:dateUtc="2025-01-03T08:50:00Z"/>
                    <w:rFonts w:ascii="Times New Roman" w:eastAsia="Times New Roman" w:hAnsi="Times New Roman" w:cs="Times New Roman"/>
                    <w:sz w:val="20"/>
                    <w:szCs w:val="20"/>
                  </w:rPr>
                </w:rPrChange>
              </w:rPr>
              <w:pPrChange w:id="280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5E2B17C"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034" w:author="瑋婷 徐" w:date="2025-01-03T16:50:00Z" w16du:dateUtc="2025-01-03T08:50:00Z"/>
                <w:rFonts w:ascii="Times New Roman" w:eastAsiaTheme="minorEastAsia" w:hAnsi="Times New Roman" w:cs="Times New Roman"/>
                <w:rPrChange w:id="28035" w:author="瑋婷 徐" w:date="2025-01-04T22:53:00Z" w16du:dateUtc="2025-01-04T14:53:00Z">
                  <w:rPr>
                    <w:ins w:id="28036" w:author="瑋婷 徐" w:date="2025-01-03T16:50:00Z" w16du:dateUtc="2025-01-03T08:50:00Z"/>
                    <w:rFonts w:ascii="Times New Roman" w:eastAsia="Times New Roman" w:hAnsi="Times New Roman" w:cs="Times New Roman"/>
                    <w:sz w:val="20"/>
                    <w:szCs w:val="20"/>
                  </w:rPr>
                </w:rPrChange>
              </w:rPr>
              <w:pPrChange w:id="280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
          <w:p w14:paraId="54BFC0FB"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038" w:author="瑋婷 徐" w:date="2025-01-03T16:50:00Z" w16du:dateUtc="2025-01-03T08:50:00Z"/>
                <w:rFonts w:ascii="Times New Roman" w:eastAsiaTheme="minorEastAsia" w:hAnsi="Times New Roman" w:cs="Times New Roman"/>
                <w:rPrChange w:id="28039" w:author="瑋婷 徐" w:date="2025-01-04T22:53:00Z" w16du:dateUtc="2025-01-04T14:53:00Z">
                  <w:rPr>
                    <w:ins w:id="28040" w:author="瑋婷 徐" w:date="2025-01-03T16:50:00Z" w16du:dateUtc="2025-01-03T08:50:00Z"/>
                    <w:rFonts w:ascii="Times New Roman" w:eastAsia="Times New Roman" w:hAnsi="Times New Roman" w:cs="Times New Roman"/>
                    <w:sz w:val="20"/>
                    <w:szCs w:val="20"/>
                  </w:rPr>
                </w:rPrChange>
              </w:rPr>
              <w:pPrChange w:id="280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F0C1C" w14:paraId="7313F558" w14:textId="77777777" w:rsidTr="003C19C7">
        <w:trPr>
          <w:cnfStyle w:val="000000100000" w:firstRow="0" w:lastRow="0" w:firstColumn="0" w:lastColumn="0" w:oddVBand="0" w:evenVBand="0" w:oddHBand="1" w:evenHBand="0" w:firstRowFirstColumn="0" w:firstRowLastColumn="0" w:lastRowFirstColumn="0" w:lastRowLastColumn="0"/>
          <w:trHeight w:val="300"/>
          <w:ins w:id="28042"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626C9AB" w14:textId="77777777" w:rsidR="003C19C7" w:rsidRPr="00D51403" w:rsidRDefault="003C19C7">
            <w:pPr>
              <w:spacing w:line="360" w:lineRule="auto"/>
              <w:jc w:val="both"/>
              <w:rPr>
                <w:ins w:id="28043" w:author="瑋婷 徐" w:date="2025-01-03T16:50:00Z" w16du:dateUtc="2025-01-03T08:50:00Z"/>
                <w:rFonts w:ascii="Times New Roman" w:eastAsiaTheme="minorEastAsia" w:hAnsi="Times New Roman" w:cs="Times New Roman"/>
                <w:b w:val="0"/>
                <w:bCs w:val="0"/>
                <w:color w:val="000000"/>
                <w:rPrChange w:id="28044" w:author="瑋婷 徐" w:date="2025-01-04T22:53:00Z" w16du:dateUtc="2025-01-04T14:53:00Z">
                  <w:rPr>
                    <w:ins w:id="28045" w:author="瑋婷 徐" w:date="2025-01-03T16:50:00Z" w16du:dateUtc="2025-01-03T08:50:00Z"/>
                    <w:rFonts w:ascii="Calibri" w:hAnsi="Calibri" w:cs="Calibri"/>
                    <w:color w:val="000000"/>
                    <w:sz w:val="22"/>
                    <w:szCs w:val="22"/>
                  </w:rPr>
                </w:rPrChange>
              </w:rPr>
              <w:pPrChange w:id="28046" w:author="瑋婷 徐" w:date="2025-01-03T16:55:00Z" w16du:dateUtc="2025-01-03T08:55:00Z">
                <w:pPr/>
              </w:pPrChange>
            </w:pPr>
            <w:ins w:id="28047" w:author="瑋婷 徐" w:date="2025-01-03T16:50:00Z" w16du:dateUtc="2025-01-03T08:50:00Z">
              <w:r w:rsidRPr="00D51403">
                <w:rPr>
                  <w:rFonts w:ascii="Times New Roman" w:eastAsiaTheme="minorEastAsia" w:hAnsi="Times New Roman" w:cs="Times New Roman" w:hint="eastAsia"/>
                  <w:b w:val="0"/>
                  <w:bCs w:val="0"/>
                  <w:color w:val="000000"/>
                  <w:rPrChange w:id="28048" w:author="瑋婷 徐" w:date="2025-01-04T22:53:00Z" w16du:dateUtc="2025-01-04T14:53:00Z">
                    <w:rPr>
                      <w:rFonts w:ascii="Calibri" w:hAnsi="Calibri" w:cs="Calibri" w:hint="eastAsia"/>
                      <w:color w:val="000000"/>
                      <w:sz w:val="22"/>
                      <w:szCs w:val="22"/>
                    </w:rPr>
                  </w:rPrChange>
                </w:rPr>
                <w:t>紅胸啄花</w:t>
              </w:r>
              <w:r w:rsidRPr="00D51403">
                <w:rPr>
                  <w:rFonts w:ascii="Times New Roman" w:eastAsiaTheme="minorEastAsia" w:hAnsi="Times New Roman" w:cs="Times New Roman"/>
                  <w:b w:val="0"/>
                  <w:bCs w:val="0"/>
                  <w:color w:val="000000"/>
                  <w:rPrChange w:id="28049" w:author="瑋婷 徐" w:date="2025-01-04T22:53:00Z" w16du:dateUtc="2025-01-04T14:53:00Z">
                    <w:rPr>
                      <w:rFonts w:ascii="Calibri" w:hAnsi="Calibri" w:cs="Calibri"/>
                      <w:color w:val="000000"/>
                      <w:sz w:val="22"/>
                      <w:szCs w:val="22"/>
                    </w:rPr>
                  </w:rPrChange>
                </w:rPr>
                <w:t xml:space="preserve"> </w:t>
              </w:r>
              <w:r w:rsidRPr="00D51403">
                <w:rPr>
                  <w:rFonts w:ascii="Times New Roman" w:eastAsiaTheme="minorEastAsia" w:hAnsi="Times New Roman" w:cs="Times New Roman"/>
                  <w:b w:val="0"/>
                  <w:bCs w:val="0"/>
                  <w:color w:val="000000"/>
                  <w:rPrChange w:id="28050"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8051"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29138CD3"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52" w:author="瑋婷 徐" w:date="2025-01-03T16:50:00Z" w16du:dateUtc="2025-01-03T08:50:00Z"/>
                <w:rFonts w:ascii="Times New Roman" w:eastAsiaTheme="minorEastAsia" w:hAnsi="Times New Roman" w:cs="Times New Roman"/>
                <w:i/>
                <w:iCs/>
                <w:color w:val="000000"/>
                <w:rPrChange w:id="28053" w:author="瑋婷 徐" w:date="2025-01-04T22:53:00Z" w16du:dateUtc="2025-01-04T14:53:00Z">
                  <w:rPr>
                    <w:ins w:id="28054" w:author="瑋婷 徐" w:date="2025-01-03T16:50:00Z" w16du:dateUtc="2025-01-03T08:50:00Z"/>
                    <w:rFonts w:ascii="Calibri" w:hAnsi="Calibri" w:cs="Calibri"/>
                    <w:i/>
                    <w:iCs/>
                    <w:color w:val="000000"/>
                    <w:sz w:val="22"/>
                    <w:szCs w:val="22"/>
                  </w:rPr>
                </w:rPrChange>
              </w:rPr>
              <w:pPrChange w:id="2805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056" w:author="瑋婷 徐" w:date="2025-01-03T16:50:00Z" w16du:dateUtc="2025-01-03T08:50:00Z">
              <w:r w:rsidRPr="00D51403">
                <w:rPr>
                  <w:rFonts w:ascii="Times New Roman" w:eastAsiaTheme="minorEastAsia" w:hAnsi="Times New Roman" w:cs="Times New Roman"/>
                  <w:i/>
                  <w:iCs/>
                  <w:color w:val="000000"/>
                  <w:rPrChange w:id="28057" w:author="瑋婷 徐" w:date="2025-01-04T22:53:00Z" w16du:dateUtc="2025-01-04T14:53:00Z">
                    <w:rPr>
                      <w:rFonts w:ascii="Calibri" w:hAnsi="Calibri" w:cs="Calibri"/>
                      <w:i/>
                      <w:iCs/>
                      <w:color w:val="000000"/>
                      <w:sz w:val="22"/>
                      <w:szCs w:val="22"/>
                    </w:rPr>
                  </w:rPrChange>
                </w:rPr>
                <w:t>Dicaeum ignipectus</w:t>
              </w:r>
            </w:ins>
          </w:p>
        </w:tc>
        <w:tc>
          <w:tcPr>
            <w:tcW w:w="162" w:type="pct"/>
            <w:noWrap/>
            <w:vAlign w:val="center"/>
            <w:hideMark/>
          </w:tcPr>
          <w:p w14:paraId="6E0E3D1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58" w:author="瑋婷 徐" w:date="2025-01-03T16:50:00Z" w16du:dateUtc="2025-01-03T08:50:00Z"/>
                <w:rFonts w:ascii="Times New Roman" w:eastAsiaTheme="minorEastAsia" w:hAnsi="Times New Roman" w:cs="Times New Roman"/>
                <w:color w:val="000000"/>
                <w:rPrChange w:id="28059" w:author="瑋婷 徐" w:date="2025-01-04T22:53:00Z" w16du:dateUtc="2025-01-04T14:53:00Z">
                  <w:rPr>
                    <w:ins w:id="28060" w:author="瑋婷 徐" w:date="2025-01-03T16:50:00Z" w16du:dateUtc="2025-01-03T08:50:00Z"/>
                    <w:rFonts w:ascii="Calibri" w:hAnsi="Calibri" w:cs="Calibri"/>
                    <w:color w:val="000000"/>
                    <w:sz w:val="22"/>
                    <w:szCs w:val="22"/>
                  </w:rPr>
                </w:rPrChange>
              </w:rPr>
              <w:pPrChange w:id="2806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062" w:author="瑋婷 徐" w:date="2025-01-03T16:50:00Z" w16du:dateUtc="2025-01-03T08:50:00Z">
              <w:r w:rsidRPr="00D51403">
                <w:rPr>
                  <w:rFonts w:ascii="Times New Roman" w:eastAsiaTheme="minorEastAsia" w:hAnsi="Times New Roman" w:cs="Times New Roman"/>
                  <w:color w:val="000000"/>
                  <w:rPrChange w:id="2806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34B5FC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64" w:author="瑋婷 徐" w:date="2025-01-03T16:50:00Z" w16du:dateUtc="2025-01-03T08:50:00Z"/>
                <w:rFonts w:ascii="Times New Roman" w:eastAsiaTheme="minorEastAsia" w:hAnsi="Times New Roman" w:cs="Times New Roman"/>
                <w:color w:val="000000"/>
                <w:rPrChange w:id="28065" w:author="瑋婷 徐" w:date="2025-01-04T22:53:00Z" w16du:dateUtc="2025-01-04T14:53:00Z">
                  <w:rPr>
                    <w:ins w:id="28066" w:author="瑋婷 徐" w:date="2025-01-03T16:50:00Z" w16du:dateUtc="2025-01-03T08:50:00Z"/>
                    <w:rFonts w:ascii="Calibri" w:hAnsi="Calibri" w:cs="Calibri"/>
                    <w:color w:val="000000"/>
                    <w:sz w:val="22"/>
                    <w:szCs w:val="22"/>
                  </w:rPr>
                </w:rPrChange>
              </w:rPr>
              <w:pPrChange w:id="2806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DA6DC10"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68" w:author="瑋婷 徐" w:date="2025-01-03T16:50:00Z" w16du:dateUtc="2025-01-03T08:50:00Z"/>
                <w:rFonts w:ascii="Times New Roman" w:eastAsiaTheme="minorEastAsia" w:hAnsi="Times New Roman" w:cs="Times New Roman"/>
                <w:color w:val="000000"/>
                <w:rPrChange w:id="28069" w:author="瑋婷 徐" w:date="2025-01-04T22:53:00Z" w16du:dateUtc="2025-01-04T14:53:00Z">
                  <w:rPr>
                    <w:ins w:id="28070" w:author="瑋婷 徐" w:date="2025-01-03T16:50:00Z" w16du:dateUtc="2025-01-03T08:50:00Z"/>
                    <w:rFonts w:ascii="Calibri" w:hAnsi="Calibri" w:cs="Calibri"/>
                    <w:color w:val="000000"/>
                    <w:sz w:val="22"/>
                    <w:szCs w:val="22"/>
                  </w:rPr>
                </w:rPrChange>
              </w:rPr>
              <w:pPrChange w:id="2807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072" w:author="瑋婷 徐" w:date="2025-01-03T16:50:00Z" w16du:dateUtc="2025-01-03T08:50:00Z">
              <w:r w:rsidRPr="00D51403">
                <w:rPr>
                  <w:rFonts w:ascii="Times New Roman" w:eastAsiaTheme="minorEastAsia" w:hAnsi="Times New Roman" w:cs="Times New Roman"/>
                  <w:color w:val="000000"/>
                  <w:rPrChange w:id="2807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3555528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74" w:author="瑋婷 徐" w:date="2025-01-03T16:50:00Z" w16du:dateUtc="2025-01-03T08:50:00Z"/>
                <w:rFonts w:ascii="Times New Roman" w:eastAsiaTheme="minorEastAsia" w:hAnsi="Times New Roman" w:cs="Times New Roman"/>
                <w:color w:val="000000"/>
                <w:rPrChange w:id="28075" w:author="瑋婷 徐" w:date="2025-01-04T22:53:00Z" w16du:dateUtc="2025-01-04T14:53:00Z">
                  <w:rPr>
                    <w:ins w:id="28076" w:author="瑋婷 徐" w:date="2025-01-03T16:50:00Z" w16du:dateUtc="2025-01-03T08:50:00Z"/>
                    <w:rFonts w:ascii="Calibri" w:hAnsi="Calibri" w:cs="Calibri"/>
                    <w:color w:val="000000"/>
                    <w:sz w:val="22"/>
                    <w:szCs w:val="22"/>
                  </w:rPr>
                </w:rPrChange>
              </w:rPr>
              <w:pPrChange w:id="280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078" w:author="瑋婷 徐" w:date="2025-01-03T16:50:00Z" w16du:dateUtc="2025-01-03T08:50:00Z">
              <w:r w:rsidRPr="00D51403">
                <w:rPr>
                  <w:rFonts w:ascii="Times New Roman" w:eastAsiaTheme="minorEastAsia" w:hAnsi="Times New Roman" w:cs="Times New Roman"/>
                  <w:color w:val="000000"/>
                  <w:rPrChange w:id="2807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254C545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80" w:author="瑋婷 徐" w:date="2025-01-03T16:50:00Z" w16du:dateUtc="2025-01-03T08:50:00Z"/>
                <w:rFonts w:ascii="Times New Roman" w:eastAsiaTheme="minorEastAsia" w:hAnsi="Times New Roman" w:cs="Times New Roman"/>
                <w:color w:val="000000"/>
                <w:rPrChange w:id="28081" w:author="瑋婷 徐" w:date="2025-01-04T22:53:00Z" w16du:dateUtc="2025-01-04T14:53:00Z">
                  <w:rPr>
                    <w:ins w:id="28082" w:author="瑋婷 徐" w:date="2025-01-03T16:50:00Z" w16du:dateUtc="2025-01-03T08:50:00Z"/>
                    <w:rFonts w:ascii="Calibri" w:hAnsi="Calibri" w:cs="Calibri"/>
                    <w:color w:val="000000"/>
                    <w:sz w:val="22"/>
                    <w:szCs w:val="22"/>
                  </w:rPr>
                </w:rPrChange>
              </w:rPr>
              <w:pPrChange w:id="2808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C4D8AF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84" w:author="瑋婷 徐" w:date="2025-01-03T16:50:00Z" w16du:dateUtc="2025-01-03T08:50:00Z"/>
                <w:rFonts w:ascii="Times New Roman" w:eastAsiaTheme="minorEastAsia" w:hAnsi="Times New Roman" w:cs="Times New Roman"/>
                <w:color w:val="000000"/>
                <w:rPrChange w:id="28085" w:author="瑋婷 徐" w:date="2025-01-04T22:53:00Z" w16du:dateUtc="2025-01-04T14:53:00Z">
                  <w:rPr>
                    <w:ins w:id="28086" w:author="瑋婷 徐" w:date="2025-01-03T16:50:00Z" w16du:dateUtc="2025-01-03T08:50:00Z"/>
                    <w:rFonts w:ascii="Calibri" w:hAnsi="Calibri" w:cs="Calibri"/>
                    <w:color w:val="000000"/>
                    <w:sz w:val="22"/>
                    <w:szCs w:val="22"/>
                  </w:rPr>
                </w:rPrChange>
              </w:rPr>
              <w:pPrChange w:id="2808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088" w:author="瑋婷 徐" w:date="2025-01-03T16:50:00Z" w16du:dateUtc="2025-01-03T08:50:00Z">
              <w:r w:rsidRPr="00D51403">
                <w:rPr>
                  <w:rFonts w:ascii="Times New Roman" w:eastAsiaTheme="minorEastAsia" w:hAnsi="Times New Roman" w:cs="Times New Roman"/>
                  <w:color w:val="000000"/>
                  <w:rPrChange w:id="28089"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45D9FAE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90" w:author="瑋婷 徐" w:date="2025-01-03T16:50:00Z" w16du:dateUtc="2025-01-03T08:50:00Z"/>
                <w:rFonts w:ascii="Times New Roman" w:eastAsiaTheme="minorEastAsia" w:hAnsi="Times New Roman" w:cs="Times New Roman"/>
                <w:color w:val="000000"/>
                <w:rPrChange w:id="28091" w:author="瑋婷 徐" w:date="2025-01-04T22:53:00Z" w16du:dateUtc="2025-01-04T14:53:00Z">
                  <w:rPr>
                    <w:ins w:id="28092" w:author="瑋婷 徐" w:date="2025-01-03T16:50:00Z" w16du:dateUtc="2025-01-03T08:50:00Z"/>
                    <w:rFonts w:ascii="Calibri" w:hAnsi="Calibri" w:cs="Calibri"/>
                    <w:color w:val="000000"/>
                    <w:sz w:val="22"/>
                    <w:szCs w:val="22"/>
                  </w:rPr>
                </w:rPrChange>
              </w:rPr>
              <w:pPrChange w:id="280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67A640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94" w:author="瑋婷 徐" w:date="2025-01-03T16:50:00Z" w16du:dateUtc="2025-01-03T08:50:00Z"/>
                <w:rFonts w:ascii="Times New Roman" w:eastAsiaTheme="minorEastAsia" w:hAnsi="Times New Roman" w:cs="Times New Roman"/>
                <w:rPrChange w:id="28095" w:author="瑋婷 徐" w:date="2025-01-04T22:53:00Z" w16du:dateUtc="2025-01-04T14:53:00Z">
                  <w:rPr>
                    <w:ins w:id="28096" w:author="瑋婷 徐" w:date="2025-01-03T16:50:00Z" w16du:dateUtc="2025-01-03T08:50:00Z"/>
                    <w:rFonts w:ascii="Times New Roman" w:eastAsia="Times New Roman" w:hAnsi="Times New Roman" w:cs="Times New Roman"/>
                    <w:sz w:val="20"/>
                    <w:szCs w:val="20"/>
                  </w:rPr>
                </w:rPrChange>
              </w:rPr>
              <w:pPrChange w:id="2809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05C35A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098" w:author="瑋婷 徐" w:date="2025-01-03T16:50:00Z" w16du:dateUtc="2025-01-03T08:50:00Z"/>
                <w:rFonts w:ascii="Times New Roman" w:eastAsiaTheme="minorEastAsia" w:hAnsi="Times New Roman" w:cs="Times New Roman"/>
                <w:color w:val="000000"/>
                <w:rPrChange w:id="28099" w:author="瑋婷 徐" w:date="2025-01-04T22:53:00Z" w16du:dateUtc="2025-01-04T14:53:00Z">
                  <w:rPr>
                    <w:ins w:id="28100" w:author="瑋婷 徐" w:date="2025-01-03T16:50:00Z" w16du:dateUtc="2025-01-03T08:50:00Z"/>
                    <w:rFonts w:ascii="Calibri" w:hAnsi="Calibri" w:cs="Calibri"/>
                    <w:color w:val="000000"/>
                    <w:sz w:val="22"/>
                    <w:szCs w:val="22"/>
                  </w:rPr>
                </w:rPrChange>
              </w:rPr>
              <w:pPrChange w:id="281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102" w:author="瑋婷 徐" w:date="2025-01-03T16:50:00Z" w16du:dateUtc="2025-01-03T08:50:00Z">
              <w:r w:rsidRPr="00D51403">
                <w:rPr>
                  <w:rFonts w:ascii="Times New Roman" w:eastAsiaTheme="minorEastAsia" w:hAnsi="Times New Roman" w:cs="Times New Roman"/>
                  <w:color w:val="000000"/>
                  <w:rPrChange w:id="28103"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5C837B6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104" w:author="瑋婷 徐" w:date="2025-01-03T16:50:00Z" w16du:dateUtc="2025-01-03T08:50:00Z"/>
                <w:rFonts w:ascii="Times New Roman" w:eastAsiaTheme="minorEastAsia" w:hAnsi="Times New Roman" w:cs="Times New Roman"/>
                <w:color w:val="000000"/>
                <w:rPrChange w:id="28105" w:author="瑋婷 徐" w:date="2025-01-04T22:53:00Z" w16du:dateUtc="2025-01-04T14:53:00Z">
                  <w:rPr>
                    <w:ins w:id="28106" w:author="瑋婷 徐" w:date="2025-01-03T16:50:00Z" w16du:dateUtc="2025-01-03T08:50:00Z"/>
                    <w:rFonts w:ascii="Calibri" w:hAnsi="Calibri" w:cs="Calibri"/>
                    <w:color w:val="000000"/>
                    <w:sz w:val="22"/>
                    <w:szCs w:val="22"/>
                  </w:rPr>
                </w:rPrChange>
              </w:rPr>
              <w:pPrChange w:id="2810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B22AEB5"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108" w:author="瑋婷 徐" w:date="2025-01-03T16:50:00Z" w16du:dateUtc="2025-01-03T08:50:00Z"/>
                <w:rFonts w:ascii="Times New Roman" w:eastAsiaTheme="minorEastAsia" w:hAnsi="Times New Roman" w:cs="Times New Roman"/>
                <w:rPrChange w:id="28109" w:author="瑋婷 徐" w:date="2025-01-04T22:53:00Z" w16du:dateUtc="2025-01-04T14:53:00Z">
                  <w:rPr>
                    <w:ins w:id="28110" w:author="瑋婷 徐" w:date="2025-01-03T16:50:00Z" w16du:dateUtc="2025-01-03T08:50:00Z"/>
                    <w:rFonts w:ascii="Times New Roman" w:eastAsia="Times New Roman" w:hAnsi="Times New Roman" w:cs="Times New Roman"/>
                    <w:sz w:val="20"/>
                    <w:szCs w:val="20"/>
                  </w:rPr>
                </w:rPrChange>
              </w:rPr>
              <w:pPrChange w:id="2811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C9532B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112" w:author="瑋婷 徐" w:date="2025-01-03T16:50:00Z" w16du:dateUtc="2025-01-03T08:50:00Z"/>
                <w:rFonts w:ascii="Times New Roman" w:eastAsiaTheme="minorEastAsia" w:hAnsi="Times New Roman" w:cs="Times New Roman"/>
                <w:rPrChange w:id="28113" w:author="瑋婷 徐" w:date="2025-01-04T22:53:00Z" w16du:dateUtc="2025-01-04T14:53:00Z">
                  <w:rPr>
                    <w:ins w:id="28114" w:author="瑋婷 徐" w:date="2025-01-03T16:50:00Z" w16du:dateUtc="2025-01-03T08:50:00Z"/>
                    <w:rFonts w:ascii="Times New Roman" w:eastAsia="Times New Roman" w:hAnsi="Times New Roman" w:cs="Times New Roman"/>
                    <w:sz w:val="20"/>
                    <w:szCs w:val="20"/>
                  </w:rPr>
                </w:rPrChange>
              </w:rPr>
              <w:pPrChange w:id="2811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2C86676"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116" w:author="瑋婷 徐" w:date="2025-01-03T16:50:00Z" w16du:dateUtc="2025-01-03T08:50:00Z"/>
                <w:rFonts w:ascii="Times New Roman" w:eastAsiaTheme="minorEastAsia" w:hAnsi="Times New Roman" w:cs="Times New Roman"/>
                <w:rPrChange w:id="28117" w:author="瑋婷 徐" w:date="2025-01-04T22:53:00Z" w16du:dateUtc="2025-01-04T14:53:00Z">
                  <w:rPr>
                    <w:ins w:id="28118" w:author="瑋婷 徐" w:date="2025-01-03T16:50:00Z" w16du:dateUtc="2025-01-03T08:50:00Z"/>
                    <w:rFonts w:ascii="Times New Roman" w:eastAsia="Times New Roman" w:hAnsi="Times New Roman" w:cs="Times New Roman"/>
                    <w:sz w:val="20"/>
                    <w:szCs w:val="20"/>
                  </w:rPr>
                </w:rPrChange>
              </w:rPr>
              <w:pPrChange w:id="2811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D0F82A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120" w:author="瑋婷 徐" w:date="2025-01-03T16:50:00Z" w16du:dateUtc="2025-01-03T08:50:00Z"/>
                <w:rFonts w:ascii="Times New Roman" w:eastAsiaTheme="minorEastAsia" w:hAnsi="Times New Roman" w:cs="Times New Roman"/>
                <w:rPrChange w:id="28121" w:author="瑋婷 徐" w:date="2025-01-04T22:53:00Z" w16du:dateUtc="2025-01-04T14:53:00Z">
                  <w:rPr>
                    <w:ins w:id="28122" w:author="瑋婷 徐" w:date="2025-01-03T16:50:00Z" w16du:dateUtc="2025-01-03T08:50:00Z"/>
                    <w:rFonts w:ascii="Times New Roman" w:eastAsia="Times New Roman" w:hAnsi="Times New Roman" w:cs="Times New Roman"/>
                    <w:sz w:val="20"/>
                    <w:szCs w:val="20"/>
                  </w:rPr>
                </w:rPrChange>
              </w:rPr>
              <w:pPrChange w:id="2812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7131215"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124" w:author="瑋婷 徐" w:date="2025-01-03T16:50:00Z" w16du:dateUtc="2025-01-03T08:50:00Z"/>
                <w:rFonts w:ascii="Times New Roman" w:eastAsiaTheme="minorEastAsia" w:hAnsi="Times New Roman" w:cs="Times New Roman"/>
                <w:rPrChange w:id="28125" w:author="瑋婷 徐" w:date="2025-01-04T22:53:00Z" w16du:dateUtc="2025-01-04T14:53:00Z">
                  <w:rPr>
                    <w:ins w:id="28126" w:author="瑋婷 徐" w:date="2025-01-03T16:50:00Z" w16du:dateUtc="2025-01-03T08:50:00Z"/>
                    <w:rFonts w:ascii="Times New Roman" w:eastAsia="Times New Roman" w:hAnsi="Times New Roman" w:cs="Times New Roman"/>
                    <w:sz w:val="20"/>
                    <w:szCs w:val="20"/>
                  </w:rPr>
                </w:rPrChange>
              </w:rPr>
              <w:pPrChange w:id="2812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1A9A74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128" w:author="瑋婷 徐" w:date="2025-01-03T16:50:00Z" w16du:dateUtc="2025-01-03T08:50:00Z"/>
                <w:rFonts w:ascii="Times New Roman" w:eastAsiaTheme="minorEastAsia" w:hAnsi="Times New Roman" w:cs="Times New Roman"/>
                <w:rPrChange w:id="28129" w:author="瑋婷 徐" w:date="2025-01-04T22:53:00Z" w16du:dateUtc="2025-01-04T14:53:00Z">
                  <w:rPr>
                    <w:ins w:id="28130" w:author="瑋婷 徐" w:date="2025-01-03T16:50:00Z" w16du:dateUtc="2025-01-03T08:50:00Z"/>
                    <w:rFonts w:ascii="Times New Roman" w:eastAsia="Times New Roman" w:hAnsi="Times New Roman" w:cs="Times New Roman"/>
                    <w:sz w:val="20"/>
                    <w:szCs w:val="20"/>
                  </w:rPr>
                </w:rPrChange>
              </w:rPr>
              <w:pPrChange w:id="2813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4839ED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132" w:author="瑋婷 徐" w:date="2025-01-03T16:50:00Z" w16du:dateUtc="2025-01-03T08:50:00Z"/>
                <w:rFonts w:ascii="Times New Roman" w:eastAsiaTheme="minorEastAsia" w:hAnsi="Times New Roman" w:cs="Times New Roman"/>
                <w:rPrChange w:id="28133" w:author="瑋婷 徐" w:date="2025-01-04T22:53:00Z" w16du:dateUtc="2025-01-04T14:53:00Z">
                  <w:rPr>
                    <w:ins w:id="28134" w:author="瑋婷 徐" w:date="2025-01-03T16:50:00Z" w16du:dateUtc="2025-01-03T08:50:00Z"/>
                    <w:rFonts w:ascii="Times New Roman" w:eastAsia="Times New Roman" w:hAnsi="Times New Roman" w:cs="Times New Roman"/>
                    <w:sz w:val="20"/>
                    <w:szCs w:val="20"/>
                  </w:rPr>
                </w:rPrChange>
              </w:rPr>
              <w:pPrChange w:id="2813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872947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136" w:author="瑋婷 徐" w:date="2025-01-03T16:50:00Z" w16du:dateUtc="2025-01-03T08:50:00Z"/>
                <w:rFonts w:ascii="Times New Roman" w:eastAsiaTheme="minorEastAsia" w:hAnsi="Times New Roman" w:cs="Times New Roman"/>
                <w:rPrChange w:id="28137" w:author="瑋婷 徐" w:date="2025-01-04T22:53:00Z" w16du:dateUtc="2025-01-04T14:53:00Z">
                  <w:rPr>
                    <w:ins w:id="28138" w:author="瑋婷 徐" w:date="2025-01-03T16:50:00Z" w16du:dateUtc="2025-01-03T08:50:00Z"/>
                    <w:rFonts w:ascii="Times New Roman" w:eastAsia="Times New Roman" w:hAnsi="Times New Roman" w:cs="Times New Roman"/>
                    <w:sz w:val="20"/>
                    <w:szCs w:val="20"/>
                  </w:rPr>
                </w:rPrChange>
              </w:rPr>
              <w:pPrChange w:id="2813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EB5C589"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140" w:author="瑋婷 徐" w:date="2025-01-03T16:50:00Z" w16du:dateUtc="2025-01-03T08:50:00Z"/>
                <w:rFonts w:ascii="Times New Roman" w:eastAsiaTheme="minorEastAsia" w:hAnsi="Times New Roman" w:cs="Times New Roman"/>
                <w:rPrChange w:id="28141" w:author="瑋婷 徐" w:date="2025-01-04T22:53:00Z" w16du:dateUtc="2025-01-04T14:53:00Z">
                  <w:rPr>
                    <w:ins w:id="28142" w:author="瑋婷 徐" w:date="2025-01-03T16:50:00Z" w16du:dateUtc="2025-01-03T08:50:00Z"/>
                    <w:rFonts w:ascii="Times New Roman" w:eastAsia="Times New Roman" w:hAnsi="Times New Roman" w:cs="Times New Roman"/>
                    <w:sz w:val="20"/>
                    <w:szCs w:val="20"/>
                  </w:rPr>
                </w:rPrChange>
              </w:rPr>
              <w:pPrChange w:id="2814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E67F6B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144" w:author="瑋婷 徐" w:date="2025-01-03T16:50:00Z" w16du:dateUtc="2025-01-03T08:50:00Z"/>
                <w:rFonts w:ascii="Times New Roman" w:eastAsiaTheme="minorEastAsia" w:hAnsi="Times New Roman" w:cs="Times New Roman"/>
                <w:rPrChange w:id="28145" w:author="瑋婷 徐" w:date="2025-01-04T22:53:00Z" w16du:dateUtc="2025-01-04T14:53:00Z">
                  <w:rPr>
                    <w:ins w:id="28146" w:author="瑋婷 徐" w:date="2025-01-03T16:50:00Z" w16du:dateUtc="2025-01-03T08:50:00Z"/>
                    <w:rFonts w:ascii="Times New Roman" w:eastAsia="Times New Roman" w:hAnsi="Times New Roman" w:cs="Times New Roman"/>
                    <w:sz w:val="20"/>
                    <w:szCs w:val="20"/>
                  </w:rPr>
                </w:rPrChange>
              </w:rPr>
              <w:pPrChange w:id="2814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5571353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148" w:author="瑋婷 徐" w:date="2025-01-03T16:50:00Z" w16du:dateUtc="2025-01-03T08:50:00Z"/>
                <w:rFonts w:ascii="Times New Roman" w:eastAsiaTheme="minorEastAsia" w:hAnsi="Times New Roman" w:cs="Times New Roman"/>
                <w:rPrChange w:id="28149" w:author="瑋婷 徐" w:date="2025-01-04T22:53:00Z" w16du:dateUtc="2025-01-04T14:53:00Z">
                  <w:rPr>
                    <w:ins w:id="28150" w:author="瑋婷 徐" w:date="2025-01-03T16:50:00Z" w16du:dateUtc="2025-01-03T08:50:00Z"/>
                    <w:rFonts w:ascii="Times New Roman" w:eastAsia="Times New Roman" w:hAnsi="Times New Roman" w:cs="Times New Roman"/>
                    <w:sz w:val="20"/>
                    <w:szCs w:val="20"/>
                  </w:rPr>
                </w:rPrChange>
              </w:rPr>
              <w:pPrChange w:id="2815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3F0C1C" w14:paraId="70F9C321" w14:textId="77777777" w:rsidTr="003C19C7">
        <w:trPr>
          <w:trHeight w:val="300"/>
          <w:ins w:id="28152"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FB813CC" w14:textId="77777777" w:rsidR="003C19C7" w:rsidRPr="00D51403" w:rsidRDefault="003C19C7">
            <w:pPr>
              <w:spacing w:line="360" w:lineRule="auto"/>
              <w:jc w:val="both"/>
              <w:rPr>
                <w:ins w:id="28153" w:author="瑋婷 徐" w:date="2025-01-03T16:50:00Z" w16du:dateUtc="2025-01-03T08:50:00Z"/>
                <w:rFonts w:ascii="Times New Roman" w:eastAsiaTheme="minorEastAsia" w:hAnsi="Times New Roman" w:cs="Times New Roman"/>
                <w:b w:val="0"/>
                <w:bCs w:val="0"/>
                <w:color w:val="000000"/>
                <w:rPrChange w:id="28154" w:author="瑋婷 徐" w:date="2025-01-04T22:53:00Z" w16du:dateUtc="2025-01-04T14:53:00Z">
                  <w:rPr>
                    <w:ins w:id="28155" w:author="瑋婷 徐" w:date="2025-01-03T16:50:00Z" w16du:dateUtc="2025-01-03T08:50:00Z"/>
                    <w:rFonts w:ascii="Calibri" w:hAnsi="Calibri" w:cs="Calibri"/>
                    <w:color w:val="000000"/>
                    <w:sz w:val="22"/>
                    <w:szCs w:val="22"/>
                  </w:rPr>
                </w:rPrChange>
              </w:rPr>
              <w:pPrChange w:id="28156" w:author="瑋婷 徐" w:date="2025-01-03T16:55:00Z" w16du:dateUtc="2025-01-03T08:55:00Z">
                <w:pPr/>
              </w:pPrChange>
            </w:pPr>
            <w:ins w:id="28157" w:author="瑋婷 徐" w:date="2025-01-03T16:50:00Z" w16du:dateUtc="2025-01-03T08:50:00Z">
              <w:r w:rsidRPr="00D51403">
                <w:rPr>
                  <w:rFonts w:ascii="Times New Roman" w:eastAsiaTheme="minorEastAsia" w:hAnsi="Times New Roman" w:cs="Times New Roman" w:hint="eastAsia"/>
                  <w:b w:val="0"/>
                  <w:bCs w:val="0"/>
                  <w:color w:val="000000"/>
                  <w:rPrChange w:id="28158" w:author="瑋婷 徐" w:date="2025-01-04T22:53:00Z" w16du:dateUtc="2025-01-04T14:53:00Z">
                    <w:rPr>
                      <w:rFonts w:ascii="Calibri" w:hAnsi="Calibri" w:cs="Calibri" w:hint="eastAsia"/>
                      <w:color w:val="000000"/>
                      <w:sz w:val="22"/>
                      <w:szCs w:val="22"/>
                    </w:rPr>
                  </w:rPrChange>
                </w:rPr>
                <w:t>斑文鳥</w:t>
              </w:r>
              <w:r w:rsidRPr="00D51403">
                <w:rPr>
                  <w:rFonts w:ascii="Times New Roman" w:eastAsiaTheme="minorEastAsia" w:hAnsi="Times New Roman" w:cs="Times New Roman"/>
                  <w:b w:val="0"/>
                  <w:bCs w:val="0"/>
                  <w:color w:val="000000"/>
                  <w:rPrChange w:id="28159"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33DC696E"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60" w:author="瑋婷 徐" w:date="2025-01-03T16:50:00Z" w16du:dateUtc="2025-01-03T08:50:00Z"/>
                <w:rFonts w:ascii="Times New Roman" w:eastAsiaTheme="minorEastAsia" w:hAnsi="Times New Roman" w:cs="Times New Roman"/>
                <w:i/>
                <w:iCs/>
                <w:color w:val="000000"/>
                <w:rPrChange w:id="28161" w:author="瑋婷 徐" w:date="2025-01-04T22:53:00Z" w16du:dateUtc="2025-01-04T14:53:00Z">
                  <w:rPr>
                    <w:ins w:id="28162" w:author="瑋婷 徐" w:date="2025-01-03T16:50:00Z" w16du:dateUtc="2025-01-03T08:50:00Z"/>
                    <w:rFonts w:ascii="Calibri" w:hAnsi="Calibri" w:cs="Calibri"/>
                    <w:i/>
                    <w:iCs/>
                    <w:color w:val="000000"/>
                    <w:sz w:val="22"/>
                    <w:szCs w:val="22"/>
                  </w:rPr>
                </w:rPrChange>
              </w:rPr>
              <w:pPrChange w:id="2816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8164" w:author="瑋婷 徐" w:date="2025-01-03T16:50:00Z" w16du:dateUtc="2025-01-03T08:50:00Z">
              <w:r w:rsidRPr="00D51403">
                <w:rPr>
                  <w:rFonts w:ascii="Times New Roman" w:eastAsiaTheme="minorEastAsia" w:hAnsi="Times New Roman" w:cs="Times New Roman"/>
                  <w:i/>
                  <w:iCs/>
                  <w:color w:val="000000"/>
                  <w:rPrChange w:id="28165" w:author="瑋婷 徐" w:date="2025-01-04T22:53:00Z" w16du:dateUtc="2025-01-04T14:53:00Z">
                    <w:rPr>
                      <w:rFonts w:ascii="Calibri" w:hAnsi="Calibri" w:cs="Calibri"/>
                      <w:i/>
                      <w:iCs/>
                      <w:color w:val="000000"/>
                      <w:sz w:val="22"/>
                      <w:szCs w:val="22"/>
                    </w:rPr>
                  </w:rPrChange>
                </w:rPr>
                <w:t>Lonchura punctulata</w:t>
              </w:r>
            </w:ins>
          </w:p>
        </w:tc>
        <w:tc>
          <w:tcPr>
            <w:tcW w:w="162" w:type="pct"/>
            <w:noWrap/>
            <w:vAlign w:val="center"/>
            <w:hideMark/>
          </w:tcPr>
          <w:p w14:paraId="29C55F27"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66" w:author="瑋婷 徐" w:date="2025-01-03T16:50:00Z" w16du:dateUtc="2025-01-03T08:50:00Z"/>
                <w:rFonts w:ascii="Times New Roman" w:eastAsiaTheme="minorEastAsia" w:hAnsi="Times New Roman" w:cs="Times New Roman"/>
                <w:i/>
                <w:iCs/>
                <w:color w:val="000000"/>
                <w:rPrChange w:id="28167" w:author="瑋婷 徐" w:date="2025-01-04T22:53:00Z" w16du:dateUtc="2025-01-04T14:53:00Z">
                  <w:rPr>
                    <w:ins w:id="28168" w:author="瑋婷 徐" w:date="2025-01-03T16:50:00Z" w16du:dateUtc="2025-01-03T08:50:00Z"/>
                    <w:rFonts w:ascii="Calibri" w:hAnsi="Calibri" w:cs="Calibri"/>
                    <w:i/>
                    <w:iCs/>
                    <w:color w:val="000000"/>
                    <w:sz w:val="22"/>
                    <w:szCs w:val="22"/>
                  </w:rPr>
                </w:rPrChange>
              </w:rPr>
              <w:pPrChange w:id="2816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3E02BDE"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70" w:author="瑋婷 徐" w:date="2025-01-03T16:50:00Z" w16du:dateUtc="2025-01-03T08:50:00Z"/>
                <w:rFonts w:ascii="Times New Roman" w:eastAsiaTheme="minorEastAsia" w:hAnsi="Times New Roman" w:cs="Times New Roman"/>
                <w:rPrChange w:id="28171" w:author="瑋婷 徐" w:date="2025-01-04T22:53:00Z" w16du:dateUtc="2025-01-04T14:53:00Z">
                  <w:rPr>
                    <w:ins w:id="28172" w:author="瑋婷 徐" w:date="2025-01-03T16:50:00Z" w16du:dateUtc="2025-01-03T08:50:00Z"/>
                    <w:rFonts w:ascii="Times New Roman" w:eastAsia="Times New Roman" w:hAnsi="Times New Roman" w:cs="Times New Roman"/>
                    <w:sz w:val="20"/>
                    <w:szCs w:val="20"/>
                  </w:rPr>
                </w:rPrChange>
              </w:rPr>
              <w:pPrChange w:id="2817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9FFAF2E"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74" w:author="瑋婷 徐" w:date="2025-01-03T16:50:00Z" w16du:dateUtc="2025-01-03T08:50:00Z"/>
                <w:rFonts w:ascii="Times New Roman" w:eastAsiaTheme="minorEastAsia" w:hAnsi="Times New Roman" w:cs="Times New Roman"/>
                <w:rPrChange w:id="28175" w:author="瑋婷 徐" w:date="2025-01-04T22:53:00Z" w16du:dateUtc="2025-01-04T14:53:00Z">
                  <w:rPr>
                    <w:ins w:id="28176" w:author="瑋婷 徐" w:date="2025-01-03T16:50:00Z" w16du:dateUtc="2025-01-03T08:50:00Z"/>
                    <w:rFonts w:ascii="Times New Roman" w:eastAsia="Times New Roman" w:hAnsi="Times New Roman" w:cs="Times New Roman"/>
                    <w:sz w:val="20"/>
                    <w:szCs w:val="20"/>
                  </w:rPr>
                </w:rPrChange>
              </w:rPr>
              <w:pPrChange w:id="2817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0F02ECA"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78" w:author="瑋婷 徐" w:date="2025-01-03T16:50:00Z" w16du:dateUtc="2025-01-03T08:50:00Z"/>
                <w:rFonts w:ascii="Times New Roman" w:eastAsiaTheme="minorEastAsia" w:hAnsi="Times New Roman" w:cs="Times New Roman"/>
                <w:rPrChange w:id="28179" w:author="瑋婷 徐" w:date="2025-01-04T22:53:00Z" w16du:dateUtc="2025-01-04T14:53:00Z">
                  <w:rPr>
                    <w:ins w:id="28180" w:author="瑋婷 徐" w:date="2025-01-03T16:50:00Z" w16du:dateUtc="2025-01-03T08:50:00Z"/>
                    <w:rFonts w:ascii="Times New Roman" w:eastAsia="Times New Roman" w:hAnsi="Times New Roman" w:cs="Times New Roman"/>
                    <w:sz w:val="20"/>
                    <w:szCs w:val="20"/>
                  </w:rPr>
                </w:rPrChange>
              </w:rPr>
              <w:pPrChange w:id="2818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93F9BE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82" w:author="瑋婷 徐" w:date="2025-01-03T16:50:00Z" w16du:dateUtc="2025-01-03T08:50:00Z"/>
                <w:rFonts w:ascii="Times New Roman" w:eastAsiaTheme="minorEastAsia" w:hAnsi="Times New Roman" w:cs="Times New Roman"/>
                <w:rPrChange w:id="28183" w:author="瑋婷 徐" w:date="2025-01-04T22:53:00Z" w16du:dateUtc="2025-01-04T14:53:00Z">
                  <w:rPr>
                    <w:ins w:id="28184" w:author="瑋婷 徐" w:date="2025-01-03T16:50:00Z" w16du:dateUtc="2025-01-03T08:50:00Z"/>
                    <w:rFonts w:ascii="Times New Roman" w:eastAsia="Times New Roman" w:hAnsi="Times New Roman" w:cs="Times New Roman"/>
                    <w:sz w:val="20"/>
                    <w:szCs w:val="20"/>
                  </w:rPr>
                </w:rPrChange>
              </w:rPr>
              <w:pPrChange w:id="2818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84CC05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86" w:author="瑋婷 徐" w:date="2025-01-03T16:50:00Z" w16du:dateUtc="2025-01-03T08:50:00Z"/>
                <w:rFonts w:ascii="Times New Roman" w:eastAsiaTheme="minorEastAsia" w:hAnsi="Times New Roman" w:cs="Times New Roman"/>
                <w:rPrChange w:id="28187" w:author="瑋婷 徐" w:date="2025-01-04T22:53:00Z" w16du:dateUtc="2025-01-04T14:53:00Z">
                  <w:rPr>
                    <w:ins w:id="28188" w:author="瑋婷 徐" w:date="2025-01-03T16:50:00Z" w16du:dateUtc="2025-01-03T08:50:00Z"/>
                    <w:rFonts w:ascii="Times New Roman" w:eastAsia="Times New Roman" w:hAnsi="Times New Roman" w:cs="Times New Roman"/>
                    <w:sz w:val="20"/>
                    <w:szCs w:val="20"/>
                  </w:rPr>
                </w:rPrChange>
              </w:rPr>
              <w:pPrChange w:id="2818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37AA8C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90" w:author="瑋婷 徐" w:date="2025-01-03T16:50:00Z" w16du:dateUtc="2025-01-03T08:50:00Z"/>
                <w:rFonts w:ascii="Times New Roman" w:eastAsiaTheme="minorEastAsia" w:hAnsi="Times New Roman" w:cs="Times New Roman"/>
                <w:rPrChange w:id="28191" w:author="瑋婷 徐" w:date="2025-01-04T22:53:00Z" w16du:dateUtc="2025-01-04T14:53:00Z">
                  <w:rPr>
                    <w:ins w:id="28192" w:author="瑋婷 徐" w:date="2025-01-03T16:50:00Z" w16du:dateUtc="2025-01-03T08:50:00Z"/>
                    <w:rFonts w:ascii="Times New Roman" w:eastAsia="Times New Roman" w:hAnsi="Times New Roman" w:cs="Times New Roman"/>
                    <w:sz w:val="20"/>
                    <w:szCs w:val="20"/>
                  </w:rPr>
                </w:rPrChange>
              </w:rPr>
              <w:pPrChange w:id="2819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3A97EB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94" w:author="瑋婷 徐" w:date="2025-01-03T16:50:00Z" w16du:dateUtc="2025-01-03T08:50:00Z"/>
                <w:rFonts w:ascii="Times New Roman" w:eastAsiaTheme="minorEastAsia" w:hAnsi="Times New Roman" w:cs="Times New Roman"/>
                <w:rPrChange w:id="28195" w:author="瑋婷 徐" w:date="2025-01-04T22:53:00Z" w16du:dateUtc="2025-01-04T14:53:00Z">
                  <w:rPr>
                    <w:ins w:id="28196" w:author="瑋婷 徐" w:date="2025-01-03T16:50:00Z" w16du:dateUtc="2025-01-03T08:50:00Z"/>
                    <w:rFonts w:ascii="Times New Roman" w:eastAsia="Times New Roman" w:hAnsi="Times New Roman" w:cs="Times New Roman"/>
                    <w:sz w:val="20"/>
                    <w:szCs w:val="20"/>
                  </w:rPr>
                </w:rPrChange>
              </w:rPr>
              <w:pPrChange w:id="2819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86ECA6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198" w:author="瑋婷 徐" w:date="2025-01-03T16:50:00Z" w16du:dateUtc="2025-01-03T08:50:00Z"/>
                <w:rFonts w:ascii="Times New Roman" w:eastAsiaTheme="minorEastAsia" w:hAnsi="Times New Roman" w:cs="Times New Roman"/>
                <w:rPrChange w:id="28199" w:author="瑋婷 徐" w:date="2025-01-04T22:53:00Z" w16du:dateUtc="2025-01-04T14:53:00Z">
                  <w:rPr>
                    <w:ins w:id="28200" w:author="瑋婷 徐" w:date="2025-01-03T16:50:00Z" w16du:dateUtc="2025-01-03T08:50:00Z"/>
                    <w:rFonts w:ascii="Times New Roman" w:eastAsia="Times New Roman" w:hAnsi="Times New Roman" w:cs="Times New Roman"/>
                    <w:sz w:val="20"/>
                    <w:szCs w:val="20"/>
                  </w:rPr>
                </w:rPrChange>
              </w:rPr>
              <w:pPrChange w:id="2820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D56E94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202" w:author="瑋婷 徐" w:date="2025-01-03T16:50:00Z" w16du:dateUtc="2025-01-03T08:50:00Z"/>
                <w:rFonts w:ascii="Times New Roman" w:eastAsiaTheme="minorEastAsia" w:hAnsi="Times New Roman" w:cs="Times New Roman"/>
                <w:rPrChange w:id="28203" w:author="瑋婷 徐" w:date="2025-01-04T22:53:00Z" w16du:dateUtc="2025-01-04T14:53:00Z">
                  <w:rPr>
                    <w:ins w:id="28204" w:author="瑋婷 徐" w:date="2025-01-03T16:50:00Z" w16du:dateUtc="2025-01-03T08:50:00Z"/>
                    <w:rFonts w:ascii="Times New Roman" w:eastAsia="Times New Roman" w:hAnsi="Times New Roman" w:cs="Times New Roman"/>
                    <w:sz w:val="20"/>
                    <w:szCs w:val="20"/>
                  </w:rPr>
                </w:rPrChange>
              </w:rPr>
              <w:pPrChange w:id="2820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A3FC37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206" w:author="瑋婷 徐" w:date="2025-01-03T16:50:00Z" w16du:dateUtc="2025-01-03T08:50:00Z"/>
                <w:rFonts w:ascii="Times New Roman" w:eastAsiaTheme="minorEastAsia" w:hAnsi="Times New Roman" w:cs="Times New Roman"/>
                <w:rPrChange w:id="28207" w:author="瑋婷 徐" w:date="2025-01-04T22:53:00Z" w16du:dateUtc="2025-01-04T14:53:00Z">
                  <w:rPr>
                    <w:ins w:id="28208" w:author="瑋婷 徐" w:date="2025-01-03T16:50:00Z" w16du:dateUtc="2025-01-03T08:50:00Z"/>
                    <w:rFonts w:ascii="Times New Roman" w:eastAsia="Times New Roman" w:hAnsi="Times New Roman" w:cs="Times New Roman"/>
                    <w:sz w:val="20"/>
                    <w:szCs w:val="20"/>
                  </w:rPr>
                </w:rPrChange>
              </w:rPr>
              <w:pPrChange w:id="2820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B3AD6C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210" w:author="瑋婷 徐" w:date="2025-01-03T16:50:00Z" w16du:dateUtc="2025-01-03T08:50:00Z"/>
                <w:rFonts w:ascii="Times New Roman" w:eastAsiaTheme="minorEastAsia" w:hAnsi="Times New Roman" w:cs="Times New Roman"/>
                <w:rPrChange w:id="28211" w:author="瑋婷 徐" w:date="2025-01-04T22:53:00Z" w16du:dateUtc="2025-01-04T14:53:00Z">
                  <w:rPr>
                    <w:ins w:id="28212" w:author="瑋婷 徐" w:date="2025-01-03T16:50:00Z" w16du:dateUtc="2025-01-03T08:50:00Z"/>
                    <w:rFonts w:ascii="Times New Roman" w:eastAsia="Times New Roman" w:hAnsi="Times New Roman" w:cs="Times New Roman"/>
                    <w:sz w:val="20"/>
                    <w:szCs w:val="20"/>
                  </w:rPr>
                </w:rPrChange>
              </w:rPr>
              <w:pPrChange w:id="2821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B4E06EE"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214" w:author="瑋婷 徐" w:date="2025-01-03T16:50:00Z" w16du:dateUtc="2025-01-03T08:50:00Z"/>
                <w:rFonts w:ascii="Times New Roman" w:eastAsiaTheme="minorEastAsia" w:hAnsi="Times New Roman" w:cs="Times New Roman"/>
                <w:rPrChange w:id="28215" w:author="瑋婷 徐" w:date="2025-01-04T22:53:00Z" w16du:dateUtc="2025-01-04T14:53:00Z">
                  <w:rPr>
                    <w:ins w:id="28216" w:author="瑋婷 徐" w:date="2025-01-03T16:50:00Z" w16du:dateUtc="2025-01-03T08:50:00Z"/>
                    <w:rFonts w:ascii="Times New Roman" w:eastAsia="Times New Roman" w:hAnsi="Times New Roman" w:cs="Times New Roman"/>
                    <w:sz w:val="20"/>
                    <w:szCs w:val="20"/>
                  </w:rPr>
                </w:rPrChange>
              </w:rPr>
              <w:pPrChange w:id="2821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B6C975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218" w:author="瑋婷 徐" w:date="2025-01-03T16:50:00Z" w16du:dateUtc="2025-01-03T08:50:00Z"/>
                <w:rFonts w:ascii="Times New Roman" w:eastAsiaTheme="minorEastAsia" w:hAnsi="Times New Roman" w:cs="Times New Roman"/>
                <w:rPrChange w:id="28219" w:author="瑋婷 徐" w:date="2025-01-04T22:53:00Z" w16du:dateUtc="2025-01-04T14:53:00Z">
                  <w:rPr>
                    <w:ins w:id="28220" w:author="瑋婷 徐" w:date="2025-01-03T16:50:00Z" w16du:dateUtc="2025-01-03T08:50:00Z"/>
                    <w:rFonts w:ascii="Times New Roman" w:eastAsia="Times New Roman" w:hAnsi="Times New Roman" w:cs="Times New Roman"/>
                    <w:sz w:val="20"/>
                    <w:szCs w:val="20"/>
                  </w:rPr>
                </w:rPrChange>
              </w:rPr>
              <w:pPrChange w:id="2822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FF6343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222" w:author="瑋婷 徐" w:date="2025-01-03T16:50:00Z" w16du:dateUtc="2025-01-03T08:50:00Z"/>
                <w:rFonts w:ascii="Times New Roman" w:eastAsiaTheme="minorEastAsia" w:hAnsi="Times New Roman" w:cs="Times New Roman"/>
                <w:rPrChange w:id="28223" w:author="瑋婷 徐" w:date="2025-01-04T22:53:00Z" w16du:dateUtc="2025-01-04T14:53:00Z">
                  <w:rPr>
                    <w:ins w:id="28224" w:author="瑋婷 徐" w:date="2025-01-03T16:50:00Z" w16du:dateUtc="2025-01-03T08:50:00Z"/>
                    <w:rFonts w:ascii="Times New Roman" w:eastAsia="Times New Roman" w:hAnsi="Times New Roman" w:cs="Times New Roman"/>
                    <w:sz w:val="20"/>
                    <w:szCs w:val="20"/>
                  </w:rPr>
                </w:rPrChange>
              </w:rPr>
              <w:pPrChange w:id="2822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33D7BB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226" w:author="瑋婷 徐" w:date="2025-01-03T16:50:00Z" w16du:dateUtc="2025-01-03T08:50:00Z"/>
                <w:rFonts w:ascii="Times New Roman" w:eastAsiaTheme="minorEastAsia" w:hAnsi="Times New Roman" w:cs="Times New Roman"/>
                <w:rPrChange w:id="28227" w:author="瑋婷 徐" w:date="2025-01-04T22:53:00Z" w16du:dateUtc="2025-01-04T14:53:00Z">
                  <w:rPr>
                    <w:ins w:id="28228" w:author="瑋婷 徐" w:date="2025-01-03T16:50:00Z" w16du:dateUtc="2025-01-03T08:50:00Z"/>
                    <w:rFonts w:ascii="Times New Roman" w:eastAsia="Times New Roman" w:hAnsi="Times New Roman" w:cs="Times New Roman"/>
                    <w:sz w:val="20"/>
                    <w:szCs w:val="20"/>
                  </w:rPr>
                </w:rPrChange>
              </w:rPr>
              <w:pPrChange w:id="2822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8BF161C"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230" w:author="瑋婷 徐" w:date="2025-01-03T16:50:00Z" w16du:dateUtc="2025-01-03T08:50:00Z"/>
                <w:rFonts w:ascii="Times New Roman" w:eastAsiaTheme="minorEastAsia" w:hAnsi="Times New Roman" w:cs="Times New Roman"/>
                <w:rPrChange w:id="28231" w:author="瑋婷 徐" w:date="2025-01-04T22:53:00Z" w16du:dateUtc="2025-01-04T14:53:00Z">
                  <w:rPr>
                    <w:ins w:id="28232" w:author="瑋婷 徐" w:date="2025-01-03T16:50:00Z" w16du:dateUtc="2025-01-03T08:50:00Z"/>
                    <w:rFonts w:ascii="Times New Roman" w:eastAsia="Times New Roman" w:hAnsi="Times New Roman" w:cs="Times New Roman"/>
                    <w:sz w:val="20"/>
                    <w:szCs w:val="20"/>
                  </w:rPr>
                </w:rPrChange>
              </w:rPr>
              <w:pPrChange w:id="28233"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5BFFDBA"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234" w:author="瑋婷 徐" w:date="2025-01-03T16:50:00Z" w16du:dateUtc="2025-01-03T08:50:00Z"/>
                <w:rFonts w:ascii="Times New Roman" w:eastAsiaTheme="minorEastAsia" w:hAnsi="Times New Roman" w:cs="Times New Roman"/>
                <w:rPrChange w:id="28235" w:author="瑋婷 徐" w:date="2025-01-04T22:53:00Z" w16du:dateUtc="2025-01-04T14:53:00Z">
                  <w:rPr>
                    <w:ins w:id="28236" w:author="瑋婷 徐" w:date="2025-01-03T16:50:00Z" w16du:dateUtc="2025-01-03T08:50:00Z"/>
                    <w:rFonts w:ascii="Times New Roman" w:eastAsia="Times New Roman" w:hAnsi="Times New Roman" w:cs="Times New Roman"/>
                    <w:sz w:val="20"/>
                    <w:szCs w:val="20"/>
                  </w:rPr>
                </w:rPrChange>
              </w:rPr>
              <w:pPrChange w:id="28237"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1757BFA"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238" w:author="瑋婷 徐" w:date="2025-01-03T16:50:00Z" w16du:dateUtc="2025-01-03T08:50:00Z"/>
                <w:rFonts w:ascii="Times New Roman" w:eastAsiaTheme="minorEastAsia" w:hAnsi="Times New Roman" w:cs="Times New Roman"/>
                <w:rPrChange w:id="28239" w:author="瑋婷 徐" w:date="2025-01-04T22:53:00Z" w16du:dateUtc="2025-01-04T14:53:00Z">
                  <w:rPr>
                    <w:ins w:id="28240" w:author="瑋婷 徐" w:date="2025-01-03T16:50:00Z" w16du:dateUtc="2025-01-03T08:50:00Z"/>
                    <w:rFonts w:ascii="Times New Roman" w:eastAsia="Times New Roman" w:hAnsi="Times New Roman" w:cs="Times New Roman"/>
                    <w:sz w:val="20"/>
                    <w:szCs w:val="20"/>
                  </w:rPr>
                </w:rPrChange>
              </w:rPr>
              <w:pPrChange w:id="28241"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321CA2A"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242" w:author="瑋婷 徐" w:date="2025-01-03T16:50:00Z" w16du:dateUtc="2025-01-03T08:50:00Z"/>
                <w:rFonts w:ascii="Times New Roman" w:eastAsiaTheme="minorEastAsia" w:hAnsi="Times New Roman" w:cs="Times New Roman"/>
                <w:rPrChange w:id="28243" w:author="瑋婷 徐" w:date="2025-01-04T22:53:00Z" w16du:dateUtc="2025-01-04T14:53:00Z">
                  <w:rPr>
                    <w:ins w:id="28244" w:author="瑋婷 徐" w:date="2025-01-03T16:50:00Z" w16du:dateUtc="2025-01-03T08:50:00Z"/>
                    <w:rFonts w:ascii="Times New Roman" w:eastAsia="Times New Roman" w:hAnsi="Times New Roman" w:cs="Times New Roman"/>
                    <w:sz w:val="20"/>
                    <w:szCs w:val="20"/>
                  </w:rPr>
                </w:rPrChange>
              </w:rPr>
              <w:pPrChange w:id="28245"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
          <w:p w14:paraId="1255646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246" w:author="瑋婷 徐" w:date="2025-01-03T16:50:00Z" w16du:dateUtc="2025-01-03T08:50:00Z"/>
                <w:rFonts w:ascii="Times New Roman" w:eastAsiaTheme="minorEastAsia" w:hAnsi="Times New Roman" w:cs="Times New Roman"/>
                <w:rPrChange w:id="28247" w:author="瑋婷 徐" w:date="2025-01-04T22:53:00Z" w16du:dateUtc="2025-01-04T14:53:00Z">
                  <w:rPr>
                    <w:ins w:id="28248" w:author="瑋婷 徐" w:date="2025-01-03T16:50:00Z" w16du:dateUtc="2025-01-03T08:50:00Z"/>
                    <w:rFonts w:ascii="Times New Roman" w:eastAsia="Times New Roman" w:hAnsi="Times New Roman" w:cs="Times New Roman"/>
                    <w:sz w:val="20"/>
                    <w:szCs w:val="20"/>
                  </w:rPr>
                </w:rPrChange>
              </w:rPr>
              <w:pPrChange w:id="28249"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3F0C1C" w14:paraId="50730055" w14:textId="77777777" w:rsidTr="003C19C7">
        <w:trPr>
          <w:cnfStyle w:val="000000100000" w:firstRow="0" w:lastRow="0" w:firstColumn="0" w:lastColumn="0" w:oddVBand="0" w:evenVBand="0" w:oddHBand="1" w:evenHBand="0" w:firstRowFirstColumn="0" w:firstRowLastColumn="0" w:lastRowFirstColumn="0" w:lastRowLastColumn="0"/>
          <w:trHeight w:val="900"/>
          <w:ins w:id="28250"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8BFCD46" w14:textId="77777777" w:rsidR="003C19C7" w:rsidRPr="00D51403" w:rsidRDefault="003C19C7">
            <w:pPr>
              <w:spacing w:line="360" w:lineRule="auto"/>
              <w:jc w:val="both"/>
              <w:rPr>
                <w:ins w:id="28251" w:author="瑋婷 徐" w:date="2025-01-03T16:50:00Z" w16du:dateUtc="2025-01-03T08:50:00Z"/>
                <w:rFonts w:ascii="Times New Roman" w:eastAsiaTheme="minorEastAsia" w:hAnsi="Times New Roman" w:cs="Times New Roman"/>
                <w:b w:val="0"/>
                <w:bCs w:val="0"/>
                <w:color w:val="000000"/>
                <w:rPrChange w:id="28252" w:author="瑋婷 徐" w:date="2025-01-04T22:53:00Z" w16du:dateUtc="2025-01-04T14:53:00Z">
                  <w:rPr>
                    <w:ins w:id="28253" w:author="瑋婷 徐" w:date="2025-01-03T16:50:00Z" w16du:dateUtc="2025-01-03T08:50:00Z"/>
                    <w:rFonts w:ascii="Calibri" w:hAnsi="Calibri" w:cs="Calibri"/>
                    <w:color w:val="000000"/>
                    <w:sz w:val="22"/>
                    <w:szCs w:val="22"/>
                  </w:rPr>
                </w:rPrChange>
              </w:rPr>
              <w:pPrChange w:id="28254" w:author="瑋婷 徐" w:date="2025-01-03T16:55:00Z" w16du:dateUtc="2025-01-03T08:55:00Z">
                <w:pPr/>
              </w:pPrChange>
            </w:pPr>
            <w:ins w:id="28255" w:author="瑋婷 徐" w:date="2025-01-03T16:50:00Z" w16du:dateUtc="2025-01-03T08:50:00Z">
              <w:r w:rsidRPr="00D51403">
                <w:rPr>
                  <w:rFonts w:ascii="Times New Roman" w:eastAsiaTheme="minorEastAsia" w:hAnsi="Times New Roman" w:cs="Times New Roman" w:hint="eastAsia"/>
                  <w:b w:val="0"/>
                  <w:bCs w:val="0"/>
                  <w:color w:val="000000"/>
                  <w:rPrChange w:id="28256" w:author="瑋婷 徐" w:date="2025-01-04T22:53:00Z" w16du:dateUtc="2025-01-04T14:53:00Z">
                    <w:rPr>
                      <w:rFonts w:ascii="Calibri" w:hAnsi="Calibri" w:cs="Calibri" w:hint="eastAsia"/>
                      <w:color w:val="000000"/>
                      <w:sz w:val="22"/>
                      <w:szCs w:val="22"/>
                    </w:rPr>
                  </w:rPrChange>
                </w:rPr>
                <w:t>西方黃鶺鴒</w:t>
              </w:r>
              <w:r w:rsidRPr="00D51403">
                <w:rPr>
                  <w:rFonts w:ascii="Times New Roman" w:eastAsiaTheme="minorEastAsia" w:hAnsi="Times New Roman" w:cs="Times New Roman"/>
                  <w:b w:val="0"/>
                  <w:bCs w:val="0"/>
                  <w:color w:val="000000"/>
                  <w:rPrChange w:id="28257" w:author="瑋婷 徐" w:date="2025-01-04T22:53:00Z" w16du:dateUtc="2025-01-04T14:53:00Z">
                    <w:rPr>
                      <w:rFonts w:ascii="Calibri" w:hAnsi="Calibri" w:cs="Calibri"/>
                      <w:color w:val="000000"/>
                      <w:sz w:val="22"/>
                      <w:szCs w:val="22"/>
                    </w:rPr>
                  </w:rPrChange>
                </w:rPr>
                <w:t xml:space="preserve"> / </w:t>
              </w:r>
              <w:r w:rsidRPr="00D51403">
                <w:rPr>
                  <w:rFonts w:ascii="Times New Roman" w:eastAsiaTheme="minorEastAsia" w:hAnsi="Times New Roman" w:cs="Times New Roman" w:hint="eastAsia"/>
                  <w:b w:val="0"/>
                  <w:bCs w:val="0"/>
                  <w:color w:val="000000"/>
                  <w:rPrChange w:id="28258" w:author="瑋婷 徐" w:date="2025-01-04T22:53:00Z" w16du:dateUtc="2025-01-04T14:53:00Z">
                    <w:rPr>
                      <w:rFonts w:ascii="Calibri" w:hAnsi="Calibri" w:cs="Calibri" w:hint="eastAsia"/>
                      <w:color w:val="000000"/>
                      <w:sz w:val="22"/>
                      <w:szCs w:val="22"/>
                    </w:rPr>
                  </w:rPrChange>
                </w:rPr>
                <w:t>東方黃鶺鴒</w:t>
              </w:r>
              <w:r w:rsidRPr="00D51403">
                <w:rPr>
                  <w:rFonts w:ascii="Times New Roman" w:eastAsiaTheme="minorEastAsia" w:hAnsi="Times New Roman" w:cs="Times New Roman"/>
                  <w:b w:val="0"/>
                  <w:bCs w:val="0"/>
                  <w:color w:val="000000"/>
                  <w:rPrChange w:id="28259"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3132D77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260" w:author="瑋婷 徐" w:date="2025-01-03T16:50:00Z" w16du:dateUtc="2025-01-03T08:50:00Z"/>
                <w:rFonts w:ascii="Times New Roman" w:eastAsiaTheme="minorEastAsia" w:hAnsi="Times New Roman" w:cs="Times New Roman"/>
                <w:i/>
                <w:iCs/>
                <w:color w:val="000000"/>
                <w:rPrChange w:id="28261" w:author="瑋婷 徐" w:date="2025-01-04T22:53:00Z" w16du:dateUtc="2025-01-04T14:53:00Z">
                  <w:rPr>
                    <w:ins w:id="28262" w:author="瑋婷 徐" w:date="2025-01-03T16:50:00Z" w16du:dateUtc="2025-01-03T08:50:00Z"/>
                    <w:rFonts w:ascii="Calibri" w:hAnsi="Calibri" w:cs="Calibri"/>
                    <w:i/>
                    <w:iCs/>
                    <w:color w:val="000000"/>
                    <w:sz w:val="22"/>
                    <w:szCs w:val="22"/>
                  </w:rPr>
                </w:rPrChange>
              </w:rPr>
              <w:pPrChange w:id="2826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264" w:author="瑋婷 徐" w:date="2025-01-03T16:50:00Z" w16du:dateUtc="2025-01-03T08:50:00Z">
              <w:r w:rsidRPr="00D51403">
                <w:rPr>
                  <w:rFonts w:ascii="Times New Roman" w:eastAsiaTheme="minorEastAsia" w:hAnsi="Times New Roman" w:cs="Times New Roman"/>
                  <w:i/>
                  <w:iCs/>
                  <w:color w:val="000000"/>
                  <w:rPrChange w:id="28265" w:author="瑋婷 徐" w:date="2025-01-04T22:53:00Z" w16du:dateUtc="2025-01-04T14:53:00Z">
                    <w:rPr>
                      <w:rFonts w:ascii="Calibri" w:hAnsi="Calibri" w:cs="Calibri"/>
                      <w:i/>
                      <w:iCs/>
                      <w:color w:val="000000"/>
                      <w:sz w:val="22"/>
                      <w:szCs w:val="22"/>
                    </w:rPr>
                  </w:rPrChange>
                </w:rPr>
                <w:t>Motacilla flava / Motacilla tschutschensis</w:t>
              </w:r>
            </w:ins>
          </w:p>
        </w:tc>
        <w:tc>
          <w:tcPr>
            <w:tcW w:w="162" w:type="pct"/>
            <w:noWrap/>
            <w:vAlign w:val="center"/>
            <w:hideMark/>
          </w:tcPr>
          <w:p w14:paraId="0680AC5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266" w:author="瑋婷 徐" w:date="2025-01-03T16:50:00Z" w16du:dateUtc="2025-01-03T08:50:00Z"/>
                <w:rFonts w:ascii="Times New Roman" w:eastAsiaTheme="minorEastAsia" w:hAnsi="Times New Roman" w:cs="Times New Roman"/>
                <w:i/>
                <w:iCs/>
                <w:color w:val="000000"/>
                <w:rPrChange w:id="28267" w:author="瑋婷 徐" w:date="2025-01-04T22:53:00Z" w16du:dateUtc="2025-01-04T14:53:00Z">
                  <w:rPr>
                    <w:ins w:id="28268" w:author="瑋婷 徐" w:date="2025-01-03T16:50:00Z" w16du:dateUtc="2025-01-03T08:50:00Z"/>
                    <w:rFonts w:ascii="Calibri" w:hAnsi="Calibri" w:cs="Calibri"/>
                    <w:i/>
                    <w:iCs/>
                    <w:color w:val="000000"/>
                    <w:sz w:val="22"/>
                    <w:szCs w:val="22"/>
                  </w:rPr>
                </w:rPrChange>
              </w:rPr>
              <w:pPrChange w:id="2826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15FB98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270" w:author="瑋婷 徐" w:date="2025-01-03T16:50:00Z" w16du:dateUtc="2025-01-03T08:50:00Z"/>
                <w:rFonts w:ascii="Times New Roman" w:eastAsiaTheme="minorEastAsia" w:hAnsi="Times New Roman" w:cs="Times New Roman"/>
                <w:rPrChange w:id="28271" w:author="瑋婷 徐" w:date="2025-01-04T22:53:00Z" w16du:dateUtc="2025-01-04T14:53:00Z">
                  <w:rPr>
                    <w:ins w:id="28272" w:author="瑋婷 徐" w:date="2025-01-03T16:50:00Z" w16du:dateUtc="2025-01-03T08:50:00Z"/>
                    <w:rFonts w:ascii="Times New Roman" w:eastAsia="Times New Roman" w:hAnsi="Times New Roman" w:cs="Times New Roman"/>
                    <w:sz w:val="20"/>
                    <w:szCs w:val="20"/>
                  </w:rPr>
                </w:rPrChange>
              </w:rPr>
              <w:pPrChange w:id="2827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05E486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274" w:author="瑋婷 徐" w:date="2025-01-03T16:50:00Z" w16du:dateUtc="2025-01-03T08:50:00Z"/>
                <w:rFonts w:ascii="Times New Roman" w:eastAsiaTheme="minorEastAsia" w:hAnsi="Times New Roman" w:cs="Times New Roman"/>
                <w:rPrChange w:id="28275" w:author="瑋婷 徐" w:date="2025-01-04T22:53:00Z" w16du:dateUtc="2025-01-04T14:53:00Z">
                  <w:rPr>
                    <w:ins w:id="28276" w:author="瑋婷 徐" w:date="2025-01-03T16:50:00Z" w16du:dateUtc="2025-01-03T08:50:00Z"/>
                    <w:rFonts w:ascii="Times New Roman" w:eastAsia="Times New Roman" w:hAnsi="Times New Roman" w:cs="Times New Roman"/>
                    <w:sz w:val="20"/>
                    <w:szCs w:val="20"/>
                  </w:rPr>
                </w:rPrChange>
              </w:rPr>
              <w:pPrChange w:id="2827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C0CDD7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278" w:author="瑋婷 徐" w:date="2025-01-03T16:50:00Z" w16du:dateUtc="2025-01-03T08:50:00Z"/>
                <w:rFonts w:ascii="Times New Roman" w:eastAsiaTheme="minorEastAsia" w:hAnsi="Times New Roman" w:cs="Times New Roman"/>
                <w:rPrChange w:id="28279" w:author="瑋婷 徐" w:date="2025-01-04T22:53:00Z" w16du:dateUtc="2025-01-04T14:53:00Z">
                  <w:rPr>
                    <w:ins w:id="28280" w:author="瑋婷 徐" w:date="2025-01-03T16:50:00Z" w16du:dateUtc="2025-01-03T08:50:00Z"/>
                    <w:rFonts w:ascii="Times New Roman" w:eastAsia="Times New Roman" w:hAnsi="Times New Roman" w:cs="Times New Roman"/>
                    <w:sz w:val="20"/>
                    <w:szCs w:val="20"/>
                  </w:rPr>
                </w:rPrChange>
              </w:rPr>
              <w:pPrChange w:id="2828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49887E6"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282" w:author="瑋婷 徐" w:date="2025-01-03T16:50:00Z" w16du:dateUtc="2025-01-03T08:50:00Z"/>
                <w:rFonts w:ascii="Times New Roman" w:eastAsiaTheme="minorEastAsia" w:hAnsi="Times New Roman" w:cs="Times New Roman"/>
                <w:rPrChange w:id="28283" w:author="瑋婷 徐" w:date="2025-01-04T22:53:00Z" w16du:dateUtc="2025-01-04T14:53:00Z">
                  <w:rPr>
                    <w:ins w:id="28284" w:author="瑋婷 徐" w:date="2025-01-03T16:50:00Z" w16du:dateUtc="2025-01-03T08:50:00Z"/>
                    <w:rFonts w:ascii="Times New Roman" w:eastAsia="Times New Roman" w:hAnsi="Times New Roman" w:cs="Times New Roman"/>
                    <w:sz w:val="20"/>
                    <w:szCs w:val="20"/>
                  </w:rPr>
                </w:rPrChange>
              </w:rPr>
              <w:pPrChange w:id="2828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AA27DD0"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286" w:author="瑋婷 徐" w:date="2025-01-03T16:50:00Z" w16du:dateUtc="2025-01-03T08:50:00Z"/>
                <w:rFonts w:ascii="Times New Roman" w:eastAsiaTheme="minorEastAsia" w:hAnsi="Times New Roman" w:cs="Times New Roman"/>
                <w:rPrChange w:id="28287" w:author="瑋婷 徐" w:date="2025-01-04T22:53:00Z" w16du:dateUtc="2025-01-04T14:53:00Z">
                  <w:rPr>
                    <w:ins w:id="28288" w:author="瑋婷 徐" w:date="2025-01-03T16:50:00Z" w16du:dateUtc="2025-01-03T08:50:00Z"/>
                    <w:rFonts w:ascii="Times New Roman" w:eastAsia="Times New Roman" w:hAnsi="Times New Roman" w:cs="Times New Roman"/>
                    <w:sz w:val="20"/>
                    <w:szCs w:val="20"/>
                  </w:rPr>
                </w:rPrChange>
              </w:rPr>
              <w:pPrChange w:id="2828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6C166C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290" w:author="瑋婷 徐" w:date="2025-01-03T16:50:00Z" w16du:dateUtc="2025-01-03T08:50:00Z"/>
                <w:rFonts w:ascii="Times New Roman" w:eastAsiaTheme="minorEastAsia" w:hAnsi="Times New Roman" w:cs="Times New Roman"/>
                <w:rPrChange w:id="28291" w:author="瑋婷 徐" w:date="2025-01-04T22:53:00Z" w16du:dateUtc="2025-01-04T14:53:00Z">
                  <w:rPr>
                    <w:ins w:id="28292" w:author="瑋婷 徐" w:date="2025-01-03T16:50:00Z" w16du:dateUtc="2025-01-03T08:50:00Z"/>
                    <w:rFonts w:ascii="Times New Roman" w:eastAsia="Times New Roman" w:hAnsi="Times New Roman" w:cs="Times New Roman"/>
                    <w:sz w:val="20"/>
                    <w:szCs w:val="20"/>
                  </w:rPr>
                </w:rPrChange>
              </w:rPr>
              <w:pPrChange w:id="2829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490044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294" w:author="瑋婷 徐" w:date="2025-01-03T16:50:00Z" w16du:dateUtc="2025-01-03T08:50:00Z"/>
                <w:rFonts w:ascii="Times New Roman" w:eastAsiaTheme="minorEastAsia" w:hAnsi="Times New Roman" w:cs="Times New Roman"/>
                <w:rPrChange w:id="28295" w:author="瑋婷 徐" w:date="2025-01-04T22:53:00Z" w16du:dateUtc="2025-01-04T14:53:00Z">
                  <w:rPr>
                    <w:ins w:id="28296" w:author="瑋婷 徐" w:date="2025-01-03T16:50:00Z" w16du:dateUtc="2025-01-03T08:50:00Z"/>
                    <w:rFonts w:ascii="Times New Roman" w:eastAsia="Times New Roman" w:hAnsi="Times New Roman" w:cs="Times New Roman"/>
                    <w:sz w:val="20"/>
                    <w:szCs w:val="20"/>
                  </w:rPr>
                </w:rPrChange>
              </w:rPr>
              <w:pPrChange w:id="2829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40115E6"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298" w:author="瑋婷 徐" w:date="2025-01-03T16:50:00Z" w16du:dateUtc="2025-01-03T08:50:00Z"/>
                <w:rFonts w:ascii="Times New Roman" w:eastAsiaTheme="minorEastAsia" w:hAnsi="Times New Roman" w:cs="Times New Roman"/>
                <w:rPrChange w:id="28299" w:author="瑋婷 徐" w:date="2025-01-04T22:53:00Z" w16du:dateUtc="2025-01-04T14:53:00Z">
                  <w:rPr>
                    <w:ins w:id="28300" w:author="瑋婷 徐" w:date="2025-01-03T16:50:00Z" w16du:dateUtc="2025-01-03T08:50:00Z"/>
                    <w:rFonts w:ascii="Times New Roman" w:eastAsia="Times New Roman" w:hAnsi="Times New Roman" w:cs="Times New Roman"/>
                    <w:sz w:val="20"/>
                    <w:szCs w:val="20"/>
                  </w:rPr>
                </w:rPrChange>
              </w:rPr>
              <w:pPrChange w:id="2830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8B1E6E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02" w:author="瑋婷 徐" w:date="2025-01-03T16:50:00Z" w16du:dateUtc="2025-01-03T08:50:00Z"/>
                <w:rFonts w:ascii="Times New Roman" w:eastAsiaTheme="minorEastAsia" w:hAnsi="Times New Roman" w:cs="Times New Roman"/>
                <w:rPrChange w:id="28303" w:author="瑋婷 徐" w:date="2025-01-04T22:53:00Z" w16du:dateUtc="2025-01-04T14:53:00Z">
                  <w:rPr>
                    <w:ins w:id="28304" w:author="瑋婷 徐" w:date="2025-01-03T16:50:00Z" w16du:dateUtc="2025-01-03T08:50:00Z"/>
                    <w:rFonts w:ascii="Times New Roman" w:eastAsia="Times New Roman" w:hAnsi="Times New Roman" w:cs="Times New Roman"/>
                    <w:sz w:val="20"/>
                    <w:szCs w:val="20"/>
                  </w:rPr>
                </w:rPrChange>
              </w:rPr>
              <w:pPrChange w:id="2830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BF51226"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06" w:author="瑋婷 徐" w:date="2025-01-03T16:50:00Z" w16du:dateUtc="2025-01-03T08:50:00Z"/>
                <w:rFonts w:ascii="Times New Roman" w:eastAsiaTheme="minorEastAsia" w:hAnsi="Times New Roman" w:cs="Times New Roman"/>
                <w:rPrChange w:id="28307" w:author="瑋婷 徐" w:date="2025-01-04T22:53:00Z" w16du:dateUtc="2025-01-04T14:53:00Z">
                  <w:rPr>
                    <w:ins w:id="28308" w:author="瑋婷 徐" w:date="2025-01-03T16:50:00Z" w16du:dateUtc="2025-01-03T08:50:00Z"/>
                    <w:rFonts w:ascii="Times New Roman" w:eastAsia="Times New Roman" w:hAnsi="Times New Roman" w:cs="Times New Roman"/>
                    <w:sz w:val="20"/>
                    <w:szCs w:val="20"/>
                  </w:rPr>
                </w:rPrChange>
              </w:rPr>
              <w:pPrChange w:id="2830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3C625F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10" w:author="瑋婷 徐" w:date="2025-01-03T16:50:00Z" w16du:dateUtc="2025-01-03T08:50:00Z"/>
                <w:rFonts w:ascii="Times New Roman" w:eastAsiaTheme="minorEastAsia" w:hAnsi="Times New Roman" w:cs="Times New Roman"/>
                <w:rPrChange w:id="28311" w:author="瑋婷 徐" w:date="2025-01-04T22:53:00Z" w16du:dateUtc="2025-01-04T14:53:00Z">
                  <w:rPr>
                    <w:ins w:id="28312" w:author="瑋婷 徐" w:date="2025-01-03T16:50:00Z" w16du:dateUtc="2025-01-03T08:50:00Z"/>
                    <w:rFonts w:ascii="Times New Roman" w:eastAsia="Times New Roman" w:hAnsi="Times New Roman" w:cs="Times New Roman"/>
                    <w:sz w:val="20"/>
                    <w:szCs w:val="20"/>
                  </w:rPr>
                </w:rPrChange>
              </w:rPr>
              <w:pPrChange w:id="2831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3ABD06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14" w:author="瑋婷 徐" w:date="2025-01-03T16:50:00Z" w16du:dateUtc="2025-01-03T08:50:00Z"/>
                <w:rFonts w:ascii="Times New Roman" w:eastAsiaTheme="minorEastAsia" w:hAnsi="Times New Roman" w:cs="Times New Roman"/>
                <w:rPrChange w:id="28315" w:author="瑋婷 徐" w:date="2025-01-04T22:53:00Z" w16du:dateUtc="2025-01-04T14:53:00Z">
                  <w:rPr>
                    <w:ins w:id="28316" w:author="瑋婷 徐" w:date="2025-01-03T16:50:00Z" w16du:dateUtc="2025-01-03T08:50:00Z"/>
                    <w:rFonts w:ascii="Times New Roman" w:eastAsia="Times New Roman" w:hAnsi="Times New Roman" w:cs="Times New Roman"/>
                    <w:sz w:val="20"/>
                    <w:szCs w:val="20"/>
                  </w:rPr>
                </w:rPrChange>
              </w:rPr>
              <w:pPrChange w:id="2831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167889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18" w:author="瑋婷 徐" w:date="2025-01-03T16:50:00Z" w16du:dateUtc="2025-01-03T08:50:00Z"/>
                <w:rFonts w:ascii="Times New Roman" w:eastAsiaTheme="minorEastAsia" w:hAnsi="Times New Roman" w:cs="Times New Roman"/>
                <w:rPrChange w:id="28319" w:author="瑋婷 徐" w:date="2025-01-04T22:53:00Z" w16du:dateUtc="2025-01-04T14:53:00Z">
                  <w:rPr>
                    <w:ins w:id="28320" w:author="瑋婷 徐" w:date="2025-01-03T16:50:00Z" w16du:dateUtc="2025-01-03T08:50:00Z"/>
                    <w:rFonts w:ascii="Times New Roman" w:eastAsia="Times New Roman" w:hAnsi="Times New Roman" w:cs="Times New Roman"/>
                    <w:sz w:val="20"/>
                    <w:szCs w:val="20"/>
                  </w:rPr>
                </w:rPrChange>
              </w:rPr>
              <w:pPrChange w:id="2832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BEFDC06"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22" w:author="瑋婷 徐" w:date="2025-01-03T16:50:00Z" w16du:dateUtc="2025-01-03T08:50:00Z"/>
                <w:rFonts w:ascii="Times New Roman" w:eastAsiaTheme="minorEastAsia" w:hAnsi="Times New Roman" w:cs="Times New Roman"/>
                <w:rPrChange w:id="28323" w:author="瑋婷 徐" w:date="2025-01-04T22:53:00Z" w16du:dateUtc="2025-01-04T14:53:00Z">
                  <w:rPr>
                    <w:ins w:id="28324" w:author="瑋婷 徐" w:date="2025-01-03T16:50:00Z" w16du:dateUtc="2025-01-03T08:50:00Z"/>
                    <w:rFonts w:ascii="Times New Roman" w:eastAsia="Times New Roman" w:hAnsi="Times New Roman" w:cs="Times New Roman"/>
                    <w:sz w:val="20"/>
                    <w:szCs w:val="20"/>
                  </w:rPr>
                </w:rPrChange>
              </w:rPr>
              <w:pPrChange w:id="2832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BD8C3D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26" w:author="瑋婷 徐" w:date="2025-01-03T16:50:00Z" w16du:dateUtc="2025-01-03T08:50:00Z"/>
                <w:rFonts w:ascii="Times New Roman" w:eastAsiaTheme="minorEastAsia" w:hAnsi="Times New Roman" w:cs="Times New Roman"/>
                <w:rPrChange w:id="28327" w:author="瑋婷 徐" w:date="2025-01-04T22:53:00Z" w16du:dateUtc="2025-01-04T14:53:00Z">
                  <w:rPr>
                    <w:ins w:id="28328" w:author="瑋婷 徐" w:date="2025-01-03T16:50:00Z" w16du:dateUtc="2025-01-03T08:50:00Z"/>
                    <w:rFonts w:ascii="Times New Roman" w:eastAsia="Times New Roman" w:hAnsi="Times New Roman" w:cs="Times New Roman"/>
                    <w:sz w:val="20"/>
                    <w:szCs w:val="20"/>
                  </w:rPr>
                </w:rPrChange>
              </w:rPr>
              <w:pPrChange w:id="2832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5DE246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30" w:author="瑋婷 徐" w:date="2025-01-03T16:50:00Z" w16du:dateUtc="2025-01-03T08:50:00Z"/>
                <w:rFonts w:ascii="Times New Roman" w:eastAsiaTheme="minorEastAsia" w:hAnsi="Times New Roman" w:cs="Times New Roman"/>
                <w:rPrChange w:id="28331" w:author="瑋婷 徐" w:date="2025-01-04T22:53:00Z" w16du:dateUtc="2025-01-04T14:53:00Z">
                  <w:rPr>
                    <w:ins w:id="28332" w:author="瑋婷 徐" w:date="2025-01-03T16:50:00Z" w16du:dateUtc="2025-01-03T08:50:00Z"/>
                    <w:rFonts w:ascii="Times New Roman" w:eastAsia="Times New Roman" w:hAnsi="Times New Roman" w:cs="Times New Roman"/>
                    <w:sz w:val="20"/>
                    <w:szCs w:val="20"/>
                  </w:rPr>
                </w:rPrChange>
              </w:rPr>
              <w:pPrChange w:id="28333"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628B6F9"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34" w:author="瑋婷 徐" w:date="2025-01-03T16:50:00Z" w16du:dateUtc="2025-01-03T08:50:00Z"/>
                <w:rFonts w:ascii="Times New Roman" w:eastAsiaTheme="minorEastAsia" w:hAnsi="Times New Roman" w:cs="Times New Roman"/>
                <w:rPrChange w:id="28335" w:author="瑋婷 徐" w:date="2025-01-04T22:53:00Z" w16du:dateUtc="2025-01-04T14:53:00Z">
                  <w:rPr>
                    <w:ins w:id="28336" w:author="瑋婷 徐" w:date="2025-01-03T16:50:00Z" w16du:dateUtc="2025-01-03T08:50:00Z"/>
                    <w:rFonts w:ascii="Times New Roman" w:eastAsia="Times New Roman" w:hAnsi="Times New Roman" w:cs="Times New Roman"/>
                    <w:sz w:val="20"/>
                    <w:szCs w:val="20"/>
                  </w:rPr>
                </w:rPrChange>
              </w:rPr>
              <w:pPrChange w:id="28337"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3006A0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38" w:author="瑋婷 徐" w:date="2025-01-03T16:50:00Z" w16du:dateUtc="2025-01-03T08:50:00Z"/>
                <w:rFonts w:ascii="Times New Roman" w:eastAsiaTheme="minorEastAsia" w:hAnsi="Times New Roman" w:cs="Times New Roman"/>
                <w:rPrChange w:id="28339" w:author="瑋婷 徐" w:date="2025-01-04T22:53:00Z" w16du:dateUtc="2025-01-04T14:53:00Z">
                  <w:rPr>
                    <w:ins w:id="28340" w:author="瑋婷 徐" w:date="2025-01-03T16:50:00Z" w16du:dateUtc="2025-01-03T08:50:00Z"/>
                    <w:rFonts w:ascii="Times New Roman" w:eastAsia="Times New Roman" w:hAnsi="Times New Roman" w:cs="Times New Roman"/>
                    <w:sz w:val="20"/>
                    <w:szCs w:val="20"/>
                  </w:rPr>
                </w:rPrChange>
              </w:rPr>
              <w:pPrChange w:id="28341"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1EFE31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42" w:author="瑋婷 徐" w:date="2025-01-03T16:50:00Z" w16du:dateUtc="2025-01-03T08:50:00Z"/>
                <w:rFonts w:ascii="Times New Roman" w:eastAsiaTheme="minorEastAsia" w:hAnsi="Times New Roman" w:cs="Times New Roman"/>
                <w:rPrChange w:id="28343" w:author="瑋婷 徐" w:date="2025-01-04T22:53:00Z" w16du:dateUtc="2025-01-04T14:53:00Z">
                  <w:rPr>
                    <w:ins w:id="28344" w:author="瑋婷 徐" w:date="2025-01-03T16:50:00Z" w16du:dateUtc="2025-01-03T08:50:00Z"/>
                    <w:rFonts w:ascii="Times New Roman" w:eastAsia="Times New Roman" w:hAnsi="Times New Roman" w:cs="Times New Roman"/>
                    <w:sz w:val="20"/>
                    <w:szCs w:val="20"/>
                  </w:rPr>
                </w:rPrChange>
              </w:rPr>
              <w:pPrChange w:id="28345"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6AE78F5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346" w:author="瑋婷 徐" w:date="2025-01-03T16:50:00Z" w16du:dateUtc="2025-01-03T08:50:00Z"/>
                <w:rFonts w:ascii="Times New Roman" w:eastAsiaTheme="minorEastAsia" w:hAnsi="Times New Roman" w:cs="Times New Roman"/>
                <w:rPrChange w:id="28347" w:author="瑋婷 徐" w:date="2025-01-04T22:53:00Z" w16du:dateUtc="2025-01-04T14:53:00Z">
                  <w:rPr>
                    <w:ins w:id="28348" w:author="瑋婷 徐" w:date="2025-01-03T16:50:00Z" w16du:dateUtc="2025-01-03T08:50:00Z"/>
                    <w:rFonts w:ascii="Times New Roman" w:eastAsia="Times New Roman" w:hAnsi="Times New Roman" w:cs="Times New Roman"/>
                    <w:sz w:val="20"/>
                    <w:szCs w:val="20"/>
                  </w:rPr>
                </w:rPrChange>
              </w:rPr>
              <w:pPrChange w:id="28349"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bl>
    <w:p w14:paraId="1BF86BEC" w14:textId="1577336E" w:rsidR="003C19C7" w:rsidRPr="003C19C7" w:rsidRDefault="003C19C7">
      <w:pPr>
        <w:rPr>
          <w:ins w:id="28350" w:author="瑋婷 徐" w:date="2025-01-03T17:12:00Z" w16du:dateUtc="2025-01-03T09:12:00Z"/>
          <w:rFonts w:ascii="Times New Roman" w:eastAsia="標楷體" w:hAnsi="Times New Roman" w:cs="Times New Roman"/>
          <w:rPrChange w:id="28351" w:author="瑋婷 徐" w:date="2025-01-03T17:12:00Z" w16du:dateUtc="2025-01-03T09:12:00Z">
            <w:rPr>
              <w:ins w:id="28352" w:author="瑋婷 徐" w:date="2025-01-03T17:12:00Z" w16du:dateUtc="2025-01-03T09:12:00Z"/>
            </w:rPr>
          </w:rPrChange>
        </w:rPr>
      </w:pPr>
      <w:ins w:id="28353" w:author="瑋婷 徐" w:date="2025-01-03T17:12:00Z" w16du:dateUtc="2025-01-03T09:12:00Z">
        <w:r>
          <w:rPr>
            <w:rFonts w:ascii="Times New Roman" w:eastAsia="標楷體" w:hAnsi="Times New Roman" w:cs="Times New Roman"/>
          </w:rPr>
          <w:lastRenderedPageBreak/>
          <w:t>表</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年各樣區的繁殖鳥類調查名錄</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8354" w:author="瑋婷 徐" w:date="2025-01-03T17:03:00Z" w16du:dateUtc="2025-01-03T09:03:00Z">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2119"/>
        <w:gridCol w:w="2781"/>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499"/>
        <w:gridCol w:w="514"/>
        <w:tblGridChange w:id="28355">
          <w:tblGrid>
            <w:gridCol w:w="2119"/>
            <w:gridCol w:w="2781"/>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499"/>
            <w:gridCol w:w="514"/>
          </w:tblGrid>
        </w:tblGridChange>
      </w:tblGrid>
      <w:tr w:rsidR="003C19C7" w:rsidRPr="00D51403" w14:paraId="0FC0203C" w14:textId="77777777" w:rsidTr="003C19C7">
        <w:trPr>
          <w:cnfStyle w:val="100000000000" w:firstRow="1" w:lastRow="0" w:firstColumn="0" w:lastColumn="0" w:oddVBand="0" w:evenVBand="0" w:oddHBand="0" w:evenHBand="0" w:firstRowFirstColumn="0" w:firstRowLastColumn="0" w:lastRowFirstColumn="0" w:lastRowLastColumn="0"/>
          <w:trHeight w:val="300"/>
          <w:ins w:id="28356" w:author="瑋婷 徐" w:date="2025-01-03T17:02:00Z"/>
          <w:trPrChange w:id="28357" w:author="瑋婷 徐" w:date="2025-01-03T17:03:00Z" w16du:dateUtc="2025-01-03T09:03:00Z">
            <w:trPr>
              <w:trHeight w:val="300"/>
            </w:trPr>
          </w:trPrChange>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Change w:id="28358" w:author="瑋婷 徐" w:date="2025-01-03T17:03:00Z" w16du:dateUtc="2025-01-03T09:03:00Z">
              <w:tcPr>
                <w:tcW w:w="689" w:type="pct"/>
                <w:vMerge w:val="restart"/>
                <w:vAlign w:val="center"/>
              </w:tcPr>
            </w:tcPrChange>
          </w:tcPr>
          <w:p w14:paraId="556AD2EC" w14:textId="7662734D" w:rsidR="003C19C7" w:rsidRPr="00D51403" w:rsidRDefault="003C19C7">
            <w:pPr>
              <w:spacing w:line="360" w:lineRule="auto"/>
              <w:jc w:val="center"/>
              <w:cnfStyle w:val="101000000000" w:firstRow="1" w:lastRow="0" w:firstColumn="1" w:lastColumn="0" w:oddVBand="0" w:evenVBand="0" w:oddHBand="0" w:evenHBand="0" w:firstRowFirstColumn="0" w:firstRowLastColumn="0" w:lastRowFirstColumn="0" w:lastRowLastColumn="0"/>
              <w:rPr>
                <w:ins w:id="28359" w:author="瑋婷 徐" w:date="2025-01-03T17:02:00Z" w16du:dateUtc="2025-01-03T09:02:00Z"/>
                <w:rFonts w:ascii="Times New Roman" w:eastAsiaTheme="minorEastAsia" w:hAnsi="Times New Roman" w:cs="Times New Roman"/>
                <w:b w:val="0"/>
                <w:bCs w:val="0"/>
                <w:color w:val="000000"/>
                <w:rPrChange w:id="28360" w:author="瑋婷 徐" w:date="2025-01-04T22:53:00Z" w16du:dateUtc="2025-01-04T14:53:00Z">
                  <w:rPr>
                    <w:ins w:id="28361" w:author="瑋婷 徐" w:date="2025-01-03T17:02:00Z" w16du:dateUtc="2025-01-03T09:02:00Z"/>
                    <w:rFonts w:ascii="Times New Roman" w:eastAsiaTheme="minorEastAsia" w:hAnsi="Times New Roman" w:cs="Times New Roman"/>
                    <w:color w:val="000000"/>
                  </w:rPr>
                </w:rPrChange>
              </w:rPr>
              <w:pPrChange w:id="28362" w:author="瑋婷 徐" w:date="2025-01-03T17:03:00Z" w16du:dateUtc="2025-01-03T09:03:00Z">
                <w:pPr>
                  <w:spacing w:line="360" w:lineRule="auto"/>
                  <w:jc w:val="both"/>
                  <w:cnfStyle w:val="101000000000" w:firstRow="1" w:lastRow="0" w:firstColumn="1" w:lastColumn="0" w:oddVBand="0" w:evenVBand="0" w:oddHBand="0" w:evenHBand="0" w:firstRowFirstColumn="0" w:firstRowLastColumn="0" w:lastRowFirstColumn="0" w:lastRowLastColumn="0"/>
                </w:pPr>
              </w:pPrChange>
            </w:pPr>
            <w:ins w:id="28363" w:author="瑋婷 徐" w:date="2025-01-03T17:03:00Z" w16du:dateUtc="2025-01-03T09:03:00Z">
              <w:r w:rsidRPr="00D51403">
                <w:rPr>
                  <w:rFonts w:asciiTheme="majorEastAsia" w:eastAsia="標楷體" w:hAnsiTheme="majorEastAsia" w:cstheme="majorEastAsia" w:hint="eastAsia"/>
                  <w:b w:val="0"/>
                  <w:bCs w:val="0"/>
                  <w:color w:val="000000"/>
                </w:rPr>
                <w:t>鳥種名</w:t>
              </w:r>
            </w:ins>
          </w:p>
        </w:tc>
        <w:tc>
          <w:tcPr>
            <w:tcW w:w="0" w:type="pct"/>
            <w:vMerge w:val="restart"/>
            <w:vAlign w:val="center"/>
            <w:tcPrChange w:id="28364" w:author="瑋婷 徐" w:date="2025-01-03T17:03:00Z" w16du:dateUtc="2025-01-03T09:03:00Z">
              <w:tcPr>
                <w:tcW w:w="904" w:type="pct"/>
                <w:vMerge w:val="restart"/>
                <w:vAlign w:val="center"/>
              </w:tcPr>
            </w:tcPrChange>
          </w:tcPr>
          <w:p w14:paraId="7E2A90EE" w14:textId="39EE3C32" w:rsidR="003C19C7" w:rsidRPr="00D51403"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28365" w:author="瑋婷 徐" w:date="2025-01-03T17:02:00Z" w16du:dateUtc="2025-01-03T09:02:00Z"/>
                <w:rFonts w:ascii="Times New Roman" w:eastAsiaTheme="minorEastAsia" w:hAnsi="Times New Roman" w:cs="Times New Roman"/>
                <w:b w:val="0"/>
                <w:bCs w:val="0"/>
                <w:i/>
                <w:iCs/>
                <w:color w:val="000000"/>
                <w:rPrChange w:id="28366" w:author="瑋婷 徐" w:date="2025-01-04T22:53:00Z" w16du:dateUtc="2025-01-04T14:53:00Z">
                  <w:rPr>
                    <w:ins w:id="28367" w:author="瑋婷 徐" w:date="2025-01-03T17:02:00Z" w16du:dateUtc="2025-01-03T09:02:00Z"/>
                    <w:rFonts w:ascii="Times New Roman" w:eastAsiaTheme="minorEastAsia" w:hAnsi="Times New Roman" w:cs="Times New Roman"/>
                    <w:i/>
                    <w:iCs/>
                    <w:color w:val="000000"/>
                  </w:rPr>
                </w:rPrChange>
              </w:rPr>
              <w:pPrChange w:id="28368" w:author="瑋婷 徐" w:date="2025-01-03T17:03:00Z" w16du:dateUtc="2025-01-03T09:03: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28369" w:author="瑋婷 徐" w:date="2025-01-03T17:03:00Z" w16du:dateUtc="2025-01-03T09:03:00Z">
              <w:r w:rsidRPr="00D51403">
                <w:rPr>
                  <w:rFonts w:asciiTheme="majorEastAsia" w:eastAsia="標楷體" w:hAnsiTheme="majorEastAsia" w:cstheme="majorEastAsia" w:hint="eastAsia"/>
                  <w:b w:val="0"/>
                  <w:bCs w:val="0"/>
                  <w:color w:val="000000"/>
                </w:rPr>
                <w:t>學名</w:t>
              </w:r>
            </w:ins>
          </w:p>
        </w:tc>
        <w:tc>
          <w:tcPr>
            <w:tcW w:w="0" w:type="pct"/>
            <w:gridSpan w:val="21"/>
            <w:noWrap/>
            <w:vAlign w:val="center"/>
            <w:tcPrChange w:id="28370" w:author="瑋婷 徐" w:date="2025-01-03T17:03:00Z" w16du:dateUtc="2025-01-03T09:03:00Z">
              <w:tcPr>
                <w:tcW w:w="3408" w:type="pct"/>
                <w:gridSpan w:val="21"/>
                <w:noWrap/>
                <w:vAlign w:val="center"/>
              </w:tcPr>
            </w:tcPrChange>
          </w:tcPr>
          <w:p w14:paraId="035FDD79" w14:textId="3CD34010" w:rsidR="003C19C7" w:rsidRPr="00D51403" w:rsidRDefault="003C19C7">
            <w:pPr>
              <w:spacing w:line="360" w:lineRule="auto"/>
              <w:jc w:val="center"/>
              <w:cnfStyle w:val="100000000000" w:firstRow="1" w:lastRow="0" w:firstColumn="0" w:lastColumn="0" w:oddVBand="0" w:evenVBand="0" w:oddHBand="0" w:evenHBand="0" w:firstRowFirstColumn="0" w:firstRowLastColumn="0" w:lastRowFirstColumn="0" w:lastRowLastColumn="0"/>
              <w:rPr>
                <w:ins w:id="28371" w:author="瑋婷 徐" w:date="2025-01-03T17:02:00Z" w16du:dateUtc="2025-01-03T09:02:00Z"/>
                <w:rFonts w:ascii="Times New Roman" w:eastAsiaTheme="minorEastAsia" w:hAnsi="Times New Roman" w:cs="Times New Roman"/>
                <w:b w:val="0"/>
                <w:bCs w:val="0"/>
                <w:rPrChange w:id="28372" w:author="瑋婷 徐" w:date="2025-01-04T22:53:00Z" w16du:dateUtc="2025-01-04T14:53:00Z">
                  <w:rPr>
                    <w:ins w:id="28373" w:author="瑋婷 徐" w:date="2025-01-03T17:02:00Z" w16du:dateUtc="2025-01-03T09:02:00Z"/>
                    <w:rFonts w:ascii="Times New Roman" w:eastAsiaTheme="minorEastAsia" w:hAnsi="Times New Roman" w:cs="Times New Roman"/>
                  </w:rPr>
                </w:rPrChange>
              </w:rPr>
              <w:pPrChange w:id="28374" w:author="瑋婷 徐" w:date="2025-01-03T17:03:00Z" w16du:dateUtc="2025-01-03T09:03:00Z">
                <w:pPr>
                  <w:spacing w:line="360" w:lineRule="auto"/>
                  <w:jc w:val="both"/>
                  <w:cnfStyle w:val="100000000000" w:firstRow="1" w:lastRow="0" w:firstColumn="0" w:lastColumn="0" w:oddVBand="0" w:evenVBand="0" w:oddHBand="0" w:evenHBand="0" w:firstRowFirstColumn="0" w:firstRowLastColumn="0" w:lastRowFirstColumn="0" w:lastRowLastColumn="0"/>
                </w:pPr>
              </w:pPrChange>
            </w:pPr>
            <w:ins w:id="28375" w:author="瑋婷 徐" w:date="2025-01-03T17:03:00Z" w16du:dateUtc="2025-01-03T09:03:00Z">
              <w:r w:rsidRPr="00D51403">
                <w:rPr>
                  <w:rFonts w:ascii="Times New Roman" w:eastAsia="標楷體" w:hAnsi="Times New Roman" w:cs="Times New Roman" w:hint="eastAsia"/>
                  <w:b w:val="0"/>
                  <w:bCs w:val="0"/>
                  <w:color w:val="000000"/>
                  <w:rPrChange w:id="28376" w:author="瑋婷 徐" w:date="2025-01-04T22:53:00Z" w16du:dateUtc="2025-01-04T14:53:00Z">
                    <w:rPr>
                      <w:rFonts w:ascii="Times New Roman" w:eastAsia="標楷體" w:hAnsi="Times New Roman" w:cs="Times New Roman" w:hint="eastAsia"/>
                      <w:color w:val="000000"/>
                    </w:rPr>
                  </w:rPrChange>
                </w:rPr>
                <w:t>樣區序號</w:t>
              </w:r>
            </w:ins>
          </w:p>
        </w:tc>
      </w:tr>
      <w:tr w:rsidR="003C19C7" w:rsidRPr="00D51403" w14:paraId="290366E9" w14:textId="77777777" w:rsidTr="003C19C7">
        <w:trPr>
          <w:cnfStyle w:val="000000100000" w:firstRow="0" w:lastRow="0" w:firstColumn="0" w:lastColumn="0" w:oddVBand="0" w:evenVBand="0" w:oddHBand="1" w:evenHBand="0" w:firstRowFirstColumn="0" w:firstRowLastColumn="0" w:lastRowFirstColumn="0" w:lastRowLastColumn="0"/>
          <w:trHeight w:val="300"/>
          <w:ins w:id="28377" w:author="瑋婷 徐" w:date="2025-01-03T17:02:00Z"/>
        </w:trPr>
        <w:tc>
          <w:tcPr>
            <w:cnfStyle w:val="001000000000" w:firstRow="0" w:lastRow="0" w:firstColumn="1" w:lastColumn="0" w:oddVBand="0" w:evenVBand="0" w:oddHBand="0" w:evenHBand="0" w:firstRowFirstColumn="0" w:firstRowLastColumn="0" w:lastRowFirstColumn="0" w:lastRowLastColumn="0"/>
            <w:tcW w:w="689" w:type="pct"/>
            <w:vMerge/>
            <w:vAlign w:val="center"/>
          </w:tcPr>
          <w:p w14:paraId="5E2FC27D" w14:textId="77777777" w:rsidR="003C19C7" w:rsidRPr="00D51403" w:rsidRDefault="003C19C7">
            <w:pPr>
              <w:spacing w:line="360" w:lineRule="auto"/>
              <w:jc w:val="center"/>
              <w:rPr>
                <w:ins w:id="28378" w:author="瑋婷 徐" w:date="2025-01-03T17:02:00Z" w16du:dateUtc="2025-01-03T09:02:00Z"/>
                <w:rFonts w:ascii="Times New Roman" w:eastAsiaTheme="minorEastAsia" w:hAnsi="Times New Roman" w:cs="Times New Roman"/>
                <w:b w:val="0"/>
                <w:bCs w:val="0"/>
                <w:color w:val="000000"/>
                <w:rPrChange w:id="28379" w:author="瑋婷 徐" w:date="2025-01-04T22:53:00Z" w16du:dateUtc="2025-01-04T14:53:00Z">
                  <w:rPr>
                    <w:ins w:id="28380" w:author="瑋婷 徐" w:date="2025-01-03T17:02:00Z" w16du:dateUtc="2025-01-03T09:02:00Z"/>
                    <w:rFonts w:ascii="Times New Roman" w:eastAsiaTheme="minorEastAsia" w:hAnsi="Times New Roman" w:cs="Times New Roman"/>
                    <w:color w:val="000000"/>
                  </w:rPr>
                </w:rPrChange>
              </w:rPr>
              <w:pPrChange w:id="28381" w:author="瑋婷 徐" w:date="2025-01-03T17:03:00Z" w16du:dateUtc="2025-01-03T09:03:00Z">
                <w:pPr>
                  <w:spacing w:line="360" w:lineRule="auto"/>
                  <w:jc w:val="both"/>
                </w:pPr>
              </w:pPrChange>
            </w:pPr>
          </w:p>
        </w:tc>
        <w:tc>
          <w:tcPr>
            <w:tcW w:w="904" w:type="pct"/>
            <w:vMerge/>
            <w:vAlign w:val="center"/>
          </w:tcPr>
          <w:p w14:paraId="694522E1" w14:textId="77777777"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382" w:author="瑋婷 徐" w:date="2025-01-03T17:02:00Z" w16du:dateUtc="2025-01-03T09:02:00Z"/>
                <w:rFonts w:ascii="Times New Roman" w:eastAsiaTheme="minorEastAsia" w:hAnsi="Times New Roman" w:cs="Times New Roman"/>
                <w:i/>
                <w:iCs/>
                <w:color w:val="000000"/>
              </w:rPr>
              <w:pPrChange w:id="28383"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tcPr>
          <w:p w14:paraId="1C57FA0A" w14:textId="6F0033AF"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384" w:author="瑋婷 徐" w:date="2025-01-03T17:02:00Z" w16du:dateUtc="2025-01-03T09:02:00Z"/>
                <w:rFonts w:ascii="Times New Roman" w:eastAsiaTheme="minorEastAsia" w:hAnsi="Times New Roman" w:cs="Times New Roman"/>
                <w:i/>
                <w:iCs/>
                <w:color w:val="000000"/>
              </w:rPr>
              <w:pPrChange w:id="28385"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386" w:author="瑋婷 徐" w:date="2025-01-03T17:03:00Z" w16du:dateUtc="2025-01-03T09:03:00Z">
              <w:r w:rsidRPr="00D51403">
                <w:rPr>
                  <w:rFonts w:ascii="Times New Roman" w:eastAsiaTheme="minorEastAsia" w:hAnsi="Times New Roman" w:cs="Times New Roman"/>
                  <w:color w:val="000000"/>
                </w:rPr>
                <w:t>21</w:t>
              </w:r>
            </w:ins>
          </w:p>
        </w:tc>
        <w:tc>
          <w:tcPr>
            <w:tcW w:w="162" w:type="pct"/>
            <w:noWrap/>
            <w:vAlign w:val="center"/>
          </w:tcPr>
          <w:p w14:paraId="76202579" w14:textId="75CBA99F"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387" w:author="瑋婷 徐" w:date="2025-01-03T17:02:00Z" w16du:dateUtc="2025-01-03T09:02:00Z"/>
                <w:rFonts w:ascii="Times New Roman" w:eastAsiaTheme="minorEastAsia" w:hAnsi="Times New Roman" w:cs="Times New Roman"/>
              </w:rPr>
              <w:pPrChange w:id="28388"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389" w:author="瑋婷 徐" w:date="2025-01-03T17:03:00Z" w16du:dateUtc="2025-01-03T09:03:00Z">
              <w:r w:rsidRPr="00D51403">
                <w:rPr>
                  <w:rFonts w:ascii="Times New Roman" w:eastAsiaTheme="minorEastAsia" w:hAnsi="Times New Roman" w:cs="Times New Roman"/>
                  <w:color w:val="000000"/>
                </w:rPr>
                <w:t>22</w:t>
              </w:r>
            </w:ins>
          </w:p>
        </w:tc>
        <w:tc>
          <w:tcPr>
            <w:tcW w:w="162" w:type="pct"/>
            <w:noWrap/>
            <w:vAlign w:val="center"/>
          </w:tcPr>
          <w:p w14:paraId="4A4A9CFA" w14:textId="21372C14"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390" w:author="瑋婷 徐" w:date="2025-01-03T17:02:00Z" w16du:dateUtc="2025-01-03T09:02:00Z"/>
                <w:rFonts w:ascii="Times New Roman" w:eastAsiaTheme="minorEastAsia" w:hAnsi="Times New Roman" w:cs="Times New Roman"/>
              </w:rPr>
              <w:pPrChange w:id="28391"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392" w:author="瑋婷 徐" w:date="2025-01-03T17:03:00Z" w16du:dateUtc="2025-01-03T09:03:00Z">
              <w:r w:rsidRPr="00D51403">
                <w:rPr>
                  <w:rFonts w:ascii="Times New Roman" w:eastAsiaTheme="minorEastAsia" w:hAnsi="Times New Roman" w:cs="Times New Roman"/>
                  <w:color w:val="000000"/>
                </w:rPr>
                <w:t>23</w:t>
              </w:r>
            </w:ins>
          </w:p>
        </w:tc>
        <w:tc>
          <w:tcPr>
            <w:tcW w:w="162" w:type="pct"/>
            <w:noWrap/>
            <w:vAlign w:val="center"/>
          </w:tcPr>
          <w:p w14:paraId="2B74ECC7" w14:textId="5CA2C3B8"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393" w:author="瑋婷 徐" w:date="2025-01-03T17:02:00Z" w16du:dateUtc="2025-01-03T09:02:00Z"/>
                <w:rFonts w:ascii="Times New Roman" w:eastAsiaTheme="minorEastAsia" w:hAnsi="Times New Roman" w:cs="Times New Roman"/>
              </w:rPr>
              <w:pPrChange w:id="28394"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395" w:author="瑋婷 徐" w:date="2025-01-03T17:03:00Z" w16du:dateUtc="2025-01-03T09:03:00Z">
              <w:r w:rsidRPr="00D51403">
                <w:rPr>
                  <w:rFonts w:ascii="Times New Roman" w:eastAsiaTheme="minorEastAsia" w:hAnsi="Times New Roman" w:cs="Times New Roman"/>
                  <w:color w:val="000000"/>
                </w:rPr>
                <w:t>24</w:t>
              </w:r>
            </w:ins>
          </w:p>
        </w:tc>
        <w:tc>
          <w:tcPr>
            <w:tcW w:w="162" w:type="pct"/>
            <w:noWrap/>
            <w:vAlign w:val="center"/>
          </w:tcPr>
          <w:p w14:paraId="3FAC4C7C" w14:textId="6B3B5C7B"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396" w:author="瑋婷 徐" w:date="2025-01-03T17:02:00Z" w16du:dateUtc="2025-01-03T09:02:00Z"/>
                <w:rFonts w:ascii="Times New Roman" w:eastAsiaTheme="minorEastAsia" w:hAnsi="Times New Roman" w:cs="Times New Roman"/>
              </w:rPr>
              <w:pPrChange w:id="28397"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398" w:author="瑋婷 徐" w:date="2025-01-03T17:03:00Z" w16du:dateUtc="2025-01-03T09:03:00Z">
              <w:r w:rsidRPr="00D51403">
                <w:rPr>
                  <w:rFonts w:ascii="Times New Roman" w:eastAsiaTheme="minorEastAsia" w:hAnsi="Times New Roman" w:cs="Times New Roman"/>
                  <w:color w:val="000000"/>
                </w:rPr>
                <w:t>25</w:t>
              </w:r>
            </w:ins>
          </w:p>
        </w:tc>
        <w:tc>
          <w:tcPr>
            <w:tcW w:w="162" w:type="pct"/>
            <w:noWrap/>
            <w:vAlign w:val="center"/>
          </w:tcPr>
          <w:p w14:paraId="4FFF01BE" w14:textId="5F57D770"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399" w:author="瑋婷 徐" w:date="2025-01-03T17:02:00Z" w16du:dateUtc="2025-01-03T09:02:00Z"/>
                <w:rFonts w:ascii="Times New Roman" w:eastAsiaTheme="minorEastAsia" w:hAnsi="Times New Roman" w:cs="Times New Roman"/>
              </w:rPr>
              <w:pPrChange w:id="28400"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401" w:author="瑋婷 徐" w:date="2025-01-03T17:03:00Z" w16du:dateUtc="2025-01-03T09:03:00Z">
              <w:r w:rsidRPr="00D51403">
                <w:rPr>
                  <w:rFonts w:ascii="Times New Roman" w:eastAsiaTheme="minorEastAsia" w:hAnsi="Times New Roman" w:cs="Times New Roman"/>
                  <w:color w:val="000000"/>
                </w:rPr>
                <w:t>26</w:t>
              </w:r>
            </w:ins>
          </w:p>
        </w:tc>
        <w:tc>
          <w:tcPr>
            <w:tcW w:w="162" w:type="pct"/>
            <w:noWrap/>
            <w:vAlign w:val="center"/>
          </w:tcPr>
          <w:p w14:paraId="04F2C7EB" w14:textId="47F0CE29"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402" w:author="瑋婷 徐" w:date="2025-01-03T17:02:00Z" w16du:dateUtc="2025-01-03T09:02:00Z"/>
                <w:rFonts w:ascii="Times New Roman" w:eastAsiaTheme="minorEastAsia" w:hAnsi="Times New Roman" w:cs="Times New Roman"/>
              </w:rPr>
              <w:pPrChange w:id="28403"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404" w:author="瑋婷 徐" w:date="2025-01-03T17:03:00Z" w16du:dateUtc="2025-01-03T09:03:00Z">
              <w:r w:rsidRPr="00D51403">
                <w:rPr>
                  <w:rFonts w:ascii="Times New Roman" w:eastAsiaTheme="minorEastAsia" w:hAnsi="Times New Roman" w:cs="Times New Roman"/>
                  <w:color w:val="000000"/>
                </w:rPr>
                <w:t>27</w:t>
              </w:r>
            </w:ins>
          </w:p>
        </w:tc>
        <w:tc>
          <w:tcPr>
            <w:tcW w:w="162" w:type="pct"/>
            <w:noWrap/>
            <w:vAlign w:val="center"/>
          </w:tcPr>
          <w:p w14:paraId="70EC3971" w14:textId="7C21D900"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405" w:author="瑋婷 徐" w:date="2025-01-03T17:02:00Z" w16du:dateUtc="2025-01-03T09:02:00Z"/>
                <w:rFonts w:ascii="Times New Roman" w:eastAsiaTheme="minorEastAsia" w:hAnsi="Times New Roman" w:cs="Times New Roman"/>
              </w:rPr>
              <w:pPrChange w:id="28406"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407" w:author="瑋婷 徐" w:date="2025-01-03T17:03:00Z" w16du:dateUtc="2025-01-03T09:03:00Z">
              <w:r w:rsidRPr="00D51403">
                <w:rPr>
                  <w:rFonts w:ascii="Times New Roman" w:eastAsiaTheme="minorEastAsia" w:hAnsi="Times New Roman" w:cs="Times New Roman"/>
                  <w:color w:val="000000"/>
                </w:rPr>
                <w:t>28</w:t>
              </w:r>
            </w:ins>
          </w:p>
        </w:tc>
        <w:tc>
          <w:tcPr>
            <w:tcW w:w="162" w:type="pct"/>
            <w:noWrap/>
            <w:vAlign w:val="center"/>
          </w:tcPr>
          <w:p w14:paraId="3164914C" w14:textId="398EDA99"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408" w:author="瑋婷 徐" w:date="2025-01-03T17:02:00Z" w16du:dateUtc="2025-01-03T09:02:00Z"/>
                <w:rFonts w:ascii="Times New Roman" w:eastAsiaTheme="minorEastAsia" w:hAnsi="Times New Roman" w:cs="Times New Roman"/>
              </w:rPr>
              <w:pPrChange w:id="28409"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410" w:author="瑋婷 徐" w:date="2025-01-03T17:03:00Z" w16du:dateUtc="2025-01-03T09:03:00Z">
              <w:r w:rsidRPr="00D51403">
                <w:rPr>
                  <w:rFonts w:ascii="Times New Roman" w:eastAsiaTheme="minorEastAsia" w:hAnsi="Times New Roman" w:cs="Times New Roman"/>
                  <w:color w:val="000000"/>
                </w:rPr>
                <w:t>29</w:t>
              </w:r>
            </w:ins>
          </w:p>
        </w:tc>
        <w:tc>
          <w:tcPr>
            <w:tcW w:w="162" w:type="pct"/>
            <w:noWrap/>
            <w:vAlign w:val="center"/>
          </w:tcPr>
          <w:p w14:paraId="7A26E427" w14:textId="3864F454"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411" w:author="瑋婷 徐" w:date="2025-01-03T17:02:00Z" w16du:dateUtc="2025-01-03T09:02:00Z"/>
                <w:rFonts w:ascii="Times New Roman" w:eastAsiaTheme="minorEastAsia" w:hAnsi="Times New Roman" w:cs="Times New Roman"/>
              </w:rPr>
              <w:pPrChange w:id="28412"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413" w:author="瑋婷 徐" w:date="2025-01-03T17:03:00Z" w16du:dateUtc="2025-01-03T09:03:00Z">
              <w:r w:rsidRPr="00D51403">
                <w:rPr>
                  <w:rFonts w:ascii="Times New Roman" w:eastAsiaTheme="minorEastAsia" w:hAnsi="Times New Roman" w:cs="Times New Roman"/>
                  <w:color w:val="000000"/>
                </w:rPr>
                <w:t>30</w:t>
              </w:r>
            </w:ins>
          </w:p>
        </w:tc>
        <w:tc>
          <w:tcPr>
            <w:tcW w:w="162" w:type="pct"/>
            <w:noWrap/>
            <w:vAlign w:val="center"/>
          </w:tcPr>
          <w:p w14:paraId="410B9A50" w14:textId="13FDFEB4"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414" w:author="瑋婷 徐" w:date="2025-01-03T17:02:00Z" w16du:dateUtc="2025-01-03T09:02:00Z"/>
                <w:rFonts w:ascii="Times New Roman" w:eastAsiaTheme="minorEastAsia" w:hAnsi="Times New Roman" w:cs="Times New Roman"/>
              </w:rPr>
              <w:pPrChange w:id="28415"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416" w:author="瑋婷 徐" w:date="2025-01-03T17:03:00Z" w16du:dateUtc="2025-01-03T09:03:00Z">
              <w:r w:rsidRPr="00D51403">
                <w:rPr>
                  <w:rFonts w:ascii="Times New Roman" w:eastAsiaTheme="minorEastAsia" w:hAnsi="Times New Roman" w:cs="Times New Roman"/>
                  <w:color w:val="000000"/>
                </w:rPr>
                <w:t>31</w:t>
              </w:r>
            </w:ins>
          </w:p>
        </w:tc>
        <w:tc>
          <w:tcPr>
            <w:tcW w:w="162" w:type="pct"/>
            <w:noWrap/>
            <w:vAlign w:val="center"/>
          </w:tcPr>
          <w:p w14:paraId="752BC97F" w14:textId="1220FE1C"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417" w:author="瑋婷 徐" w:date="2025-01-03T17:02:00Z" w16du:dateUtc="2025-01-03T09:02:00Z"/>
                <w:rFonts w:ascii="Times New Roman" w:eastAsiaTheme="minorEastAsia" w:hAnsi="Times New Roman" w:cs="Times New Roman"/>
              </w:rPr>
              <w:pPrChange w:id="28418"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419" w:author="瑋婷 徐" w:date="2025-01-03T17:03:00Z" w16du:dateUtc="2025-01-03T09:03:00Z">
              <w:r w:rsidRPr="00D51403">
                <w:rPr>
                  <w:rFonts w:ascii="Times New Roman" w:eastAsiaTheme="minorEastAsia" w:hAnsi="Times New Roman" w:cs="Times New Roman"/>
                  <w:color w:val="000000"/>
                </w:rPr>
                <w:t>32</w:t>
              </w:r>
            </w:ins>
          </w:p>
        </w:tc>
        <w:tc>
          <w:tcPr>
            <w:tcW w:w="162" w:type="pct"/>
            <w:noWrap/>
            <w:vAlign w:val="center"/>
          </w:tcPr>
          <w:p w14:paraId="2BDE168F" w14:textId="16C12CED"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420" w:author="瑋婷 徐" w:date="2025-01-03T17:02:00Z" w16du:dateUtc="2025-01-03T09:02:00Z"/>
                <w:rFonts w:ascii="Times New Roman" w:eastAsiaTheme="minorEastAsia" w:hAnsi="Times New Roman" w:cs="Times New Roman"/>
              </w:rPr>
              <w:pPrChange w:id="28421"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422" w:author="瑋婷 徐" w:date="2025-01-03T17:03:00Z" w16du:dateUtc="2025-01-03T09:03:00Z">
              <w:r w:rsidRPr="00D51403">
                <w:rPr>
                  <w:rFonts w:ascii="Times New Roman" w:eastAsiaTheme="minorEastAsia" w:hAnsi="Times New Roman" w:cs="Times New Roman"/>
                  <w:color w:val="000000"/>
                </w:rPr>
                <w:t>33</w:t>
              </w:r>
            </w:ins>
          </w:p>
        </w:tc>
        <w:tc>
          <w:tcPr>
            <w:tcW w:w="162" w:type="pct"/>
            <w:noWrap/>
            <w:vAlign w:val="center"/>
          </w:tcPr>
          <w:p w14:paraId="02142486" w14:textId="0BE52EC8"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423" w:author="瑋婷 徐" w:date="2025-01-03T17:02:00Z" w16du:dateUtc="2025-01-03T09:02:00Z"/>
                <w:rFonts w:ascii="Times New Roman" w:eastAsiaTheme="minorEastAsia" w:hAnsi="Times New Roman" w:cs="Times New Roman"/>
              </w:rPr>
              <w:pPrChange w:id="28424"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425" w:author="瑋婷 徐" w:date="2025-01-03T17:03:00Z" w16du:dateUtc="2025-01-03T09:03:00Z">
              <w:r w:rsidRPr="00D51403">
                <w:rPr>
                  <w:rFonts w:ascii="Times New Roman" w:eastAsiaTheme="minorEastAsia" w:hAnsi="Times New Roman" w:cs="Times New Roman"/>
                  <w:color w:val="000000"/>
                </w:rPr>
                <w:t>34</w:t>
              </w:r>
            </w:ins>
          </w:p>
        </w:tc>
        <w:tc>
          <w:tcPr>
            <w:tcW w:w="162" w:type="pct"/>
            <w:noWrap/>
            <w:vAlign w:val="center"/>
          </w:tcPr>
          <w:p w14:paraId="59C9E179" w14:textId="72406859"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426" w:author="瑋婷 徐" w:date="2025-01-03T17:02:00Z" w16du:dateUtc="2025-01-03T09:02:00Z"/>
                <w:rFonts w:ascii="Times New Roman" w:eastAsiaTheme="minorEastAsia" w:hAnsi="Times New Roman" w:cs="Times New Roman"/>
              </w:rPr>
              <w:pPrChange w:id="28427"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428" w:author="瑋婷 徐" w:date="2025-01-03T17:03:00Z" w16du:dateUtc="2025-01-03T09:03:00Z">
              <w:r w:rsidRPr="00D51403">
                <w:rPr>
                  <w:rFonts w:ascii="Times New Roman" w:eastAsiaTheme="minorEastAsia" w:hAnsi="Times New Roman" w:cs="Times New Roman"/>
                  <w:color w:val="000000"/>
                </w:rPr>
                <w:t>35</w:t>
              </w:r>
            </w:ins>
          </w:p>
        </w:tc>
        <w:tc>
          <w:tcPr>
            <w:tcW w:w="162" w:type="pct"/>
            <w:noWrap/>
            <w:vAlign w:val="center"/>
          </w:tcPr>
          <w:p w14:paraId="30DBD306" w14:textId="2BF0194A"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429" w:author="瑋婷 徐" w:date="2025-01-03T17:02:00Z" w16du:dateUtc="2025-01-03T09:02:00Z"/>
                <w:rFonts w:ascii="Times New Roman" w:eastAsiaTheme="minorEastAsia" w:hAnsi="Times New Roman" w:cs="Times New Roman"/>
              </w:rPr>
              <w:pPrChange w:id="28430"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431" w:author="瑋婷 徐" w:date="2025-01-03T17:03:00Z" w16du:dateUtc="2025-01-03T09:03:00Z">
              <w:r w:rsidRPr="00D51403">
                <w:rPr>
                  <w:rFonts w:ascii="Times New Roman" w:eastAsiaTheme="minorEastAsia" w:hAnsi="Times New Roman" w:cs="Times New Roman"/>
                  <w:color w:val="000000"/>
                </w:rPr>
                <w:t>36</w:t>
              </w:r>
            </w:ins>
          </w:p>
        </w:tc>
        <w:tc>
          <w:tcPr>
            <w:tcW w:w="162" w:type="pct"/>
            <w:noWrap/>
            <w:vAlign w:val="center"/>
          </w:tcPr>
          <w:p w14:paraId="7C3B6584" w14:textId="35070892"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432" w:author="瑋婷 徐" w:date="2025-01-03T17:02:00Z" w16du:dateUtc="2025-01-03T09:02:00Z"/>
                <w:rFonts w:ascii="Times New Roman" w:eastAsiaTheme="minorEastAsia" w:hAnsi="Times New Roman" w:cs="Times New Roman"/>
              </w:rPr>
              <w:pPrChange w:id="28433"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434" w:author="瑋婷 徐" w:date="2025-01-03T17:03:00Z" w16du:dateUtc="2025-01-03T09:03:00Z">
              <w:r w:rsidRPr="00D51403">
                <w:rPr>
                  <w:rFonts w:ascii="Times New Roman" w:eastAsiaTheme="minorEastAsia" w:hAnsi="Times New Roman" w:cs="Times New Roman"/>
                  <w:color w:val="000000"/>
                </w:rPr>
                <w:t>37</w:t>
              </w:r>
            </w:ins>
          </w:p>
        </w:tc>
        <w:tc>
          <w:tcPr>
            <w:tcW w:w="162" w:type="pct"/>
            <w:noWrap/>
            <w:vAlign w:val="center"/>
          </w:tcPr>
          <w:p w14:paraId="0DB27F14" w14:textId="69E096F6"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435" w:author="瑋婷 徐" w:date="2025-01-03T17:02:00Z" w16du:dateUtc="2025-01-03T09:02:00Z"/>
                <w:rFonts w:ascii="Times New Roman" w:eastAsiaTheme="minorEastAsia" w:hAnsi="Times New Roman" w:cs="Times New Roman"/>
              </w:rPr>
              <w:pPrChange w:id="28436"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437" w:author="瑋婷 徐" w:date="2025-01-03T17:03:00Z" w16du:dateUtc="2025-01-03T09:03:00Z">
              <w:r w:rsidRPr="00D51403">
                <w:rPr>
                  <w:rFonts w:ascii="Times New Roman" w:eastAsiaTheme="minorEastAsia" w:hAnsi="Times New Roman" w:cs="Times New Roman"/>
                  <w:color w:val="000000"/>
                </w:rPr>
                <w:t>38</w:t>
              </w:r>
            </w:ins>
          </w:p>
        </w:tc>
        <w:tc>
          <w:tcPr>
            <w:tcW w:w="162" w:type="pct"/>
            <w:noWrap/>
            <w:vAlign w:val="center"/>
          </w:tcPr>
          <w:p w14:paraId="13C1DB24" w14:textId="680C57F9"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438" w:author="瑋婷 徐" w:date="2025-01-03T17:02:00Z" w16du:dateUtc="2025-01-03T09:02:00Z"/>
                <w:rFonts w:ascii="Times New Roman" w:eastAsiaTheme="minorEastAsia" w:hAnsi="Times New Roman" w:cs="Times New Roman"/>
              </w:rPr>
              <w:pPrChange w:id="28439"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440" w:author="瑋婷 徐" w:date="2025-01-03T17:03:00Z" w16du:dateUtc="2025-01-03T09:03:00Z">
              <w:r w:rsidRPr="00D51403">
                <w:rPr>
                  <w:rFonts w:ascii="Times New Roman" w:eastAsiaTheme="minorEastAsia" w:hAnsi="Times New Roman" w:cs="Times New Roman"/>
                  <w:color w:val="000000"/>
                </w:rPr>
                <w:t>39</w:t>
              </w:r>
            </w:ins>
          </w:p>
        </w:tc>
        <w:tc>
          <w:tcPr>
            <w:tcW w:w="162" w:type="pct"/>
            <w:noWrap/>
            <w:vAlign w:val="center"/>
          </w:tcPr>
          <w:p w14:paraId="0F00A263" w14:textId="3C97C7EB"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441" w:author="瑋婷 徐" w:date="2025-01-03T17:02:00Z" w16du:dateUtc="2025-01-03T09:02:00Z"/>
                <w:rFonts w:ascii="Times New Roman" w:eastAsiaTheme="minorEastAsia" w:hAnsi="Times New Roman" w:cs="Times New Roman"/>
              </w:rPr>
              <w:pPrChange w:id="28442"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443" w:author="瑋婷 徐" w:date="2025-01-03T17:03:00Z" w16du:dateUtc="2025-01-03T09:03:00Z">
              <w:r w:rsidRPr="00D51403">
                <w:rPr>
                  <w:rFonts w:ascii="Times New Roman" w:eastAsiaTheme="minorEastAsia" w:hAnsi="Times New Roman" w:cs="Times New Roman"/>
                  <w:color w:val="000000"/>
                </w:rPr>
                <w:t>40</w:t>
              </w:r>
            </w:ins>
          </w:p>
        </w:tc>
        <w:tc>
          <w:tcPr>
            <w:tcW w:w="167" w:type="pct"/>
            <w:noWrap/>
            <w:vAlign w:val="center"/>
          </w:tcPr>
          <w:p w14:paraId="26626D2F" w14:textId="25DD61C2" w:rsidR="003C19C7" w:rsidRPr="00D51403" w:rsidRDefault="003C19C7">
            <w:pPr>
              <w:spacing w:line="360" w:lineRule="auto"/>
              <w:jc w:val="center"/>
              <w:cnfStyle w:val="000000100000" w:firstRow="0" w:lastRow="0" w:firstColumn="0" w:lastColumn="0" w:oddVBand="0" w:evenVBand="0" w:oddHBand="1" w:evenHBand="0" w:firstRowFirstColumn="0" w:firstRowLastColumn="0" w:lastRowFirstColumn="0" w:lastRowLastColumn="0"/>
              <w:rPr>
                <w:ins w:id="28444" w:author="瑋婷 徐" w:date="2025-01-03T17:02:00Z" w16du:dateUtc="2025-01-03T09:02:00Z"/>
                <w:rFonts w:ascii="Times New Roman" w:eastAsiaTheme="minorEastAsia" w:hAnsi="Times New Roman" w:cs="Times New Roman"/>
              </w:rPr>
              <w:pPrChange w:id="28445" w:author="瑋婷 徐" w:date="2025-01-03T17:03:00Z" w16du:dateUtc="2025-01-03T09:03:00Z">
                <w:pPr>
                  <w:spacing w:line="360" w:lineRule="auto"/>
                  <w:jc w:val="both"/>
                  <w:cnfStyle w:val="000000100000" w:firstRow="0" w:lastRow="0" w:firstColumn="0" w:lastColumn="0" w:oddVBand="0" w:evenVBand="0" w:oddHBand="1" w:evenHBand="0" w:firstRowFirstColumn="0" w:firstRowLastColumn="0" w:lastRowFirstColumn="0" w:lastRowLastColumn="0"/>
                </w:pPr>
              </w:pPrChange>
            </w:pPr>
            <w:ins w:id="28446" w:author="瑋婷 徐" w:date="2025-01-03T17:03:00Z" w16du:dateUtc="2025-01-03T09:03:00Z">
              <w:r w:rsidRPr="00D51403">
                <w:rPr>
                  <w:rFonts w:ascii="Times New Roman" w:eastAsiaTheme="minorEastAsia" w:hAnsi="Times New Roman" w:cs="Times New Roman"/>
                  <w:color w:val="000000"/>
                </w:rPr>
                <w:t>41</w:t>
              </w:r>
            </w:ins>
          </w:p>
        </w:tc>
      </w:tr>
      <w:tr w:rsidR="003C19C7" w:rsidRPr="00D51403" w14:paraId="762F2A00" w14:textId="77777777" w:rsidTr="003C19C7">
        <w:trPr>
          <w:trHeight w:val="300"/>
          <w:ins w:id="28447" w:author="瑋婷 徐" w:date="2025-01-03T17:12:00Z"/>
        </w:trPr>
        <w:tc>
          <w:tcPr>
            <w:cnfStyle w:val="001000000000" w:firstRow="0" w:lastRow="0" w:firstColumn="1" w:lastColumn="0" w:oddVBand="0" w:evenVBand="0" w:oddHBand="0" w:evenHBand="0" w:firstRowFirstColumn="0" w:firstRowLastColumn="0" w:lastRowFirstColumn="0" w:lastRowLastColumn="0"/>
            <w:tcW w:w="689" w:type="pct"/>
            <w:vAlign w:val="center"/>
          </w:tcPr>
          <w:p w14:paraId="7826D928" w14:textId="6B575EE0" w:rsidR="003C19C7" w:rsidRPr="00D51403" w:rsidRDefault="003C19C7" w:rsidP="003C19C7">
            <w:pPr>
              <w:spacing w:line="360" w:lineRule="auto"/>
              <w:jc w:val="both"/>
              <w:rPr>
                <w:ins w:id="28448" w:author="瑋婷 徐" w:date="2025-01-03T17:12:00Z" w16du:dateUtc="2025-01-03T09:12:00Z"/>
                <w:rFonts w:ascii="Times New Roman" w:eastAsiaTheme="minorEastAsia" w:hAnsi="Times New Roman" w:cs="Times New Roman"/>
                <w:b w:val="0"/>
                <w:bCs w:val="0"/>
                <w:color w:val="000000"/>
                <w:rPrChange w:id="28449" w:author="瑋婷 徐" w:date="2025-01-04T22:53:00Z" w16du:dateUtc="2025-01-04T14:53:00Z">
                  <w:rPr>
                    <w:ins w:id="28450" w:author="瑋婷 徐" w:date="2025-01-03T17:12:00Z" w16du:dateUtc="2025-01-03T09:12:00Z"/>
                    <w:rFonts w:ascii="Times New Roman" w:eastAsiaTheme="minorEastAsia" w:hAnsi="Times New Roman" w:cs="Times New Roman"/>
                    <w:color w:val="000000"/>
                  </w:rPr>
                </w:rPrChange>
              </w:rPr>
            </w:pPr>
            <w:ins w:id="28451" w:author="瑋婷 徐" w:date="2025-01-03T17:12:00Z" w16du:dateUtc="2025-01-03T09:12:00Z">
              <w:r w:rsidRPr="00D51403">
                <w:rPr>
                  <w:rFonts w:ascii="Times New Roman" w:eastAsiaTheme="minorEastAsia" w:hAnsi="Times New Roman" w:cs="Times New Roman" w:hint="eastAsia"/>
                  <w:b w:val="0"/>
                  <w:bCs w:val="0"/>
                  <w:color w:val="000000"/>
                  <w:rPrChange w:id="28452" w:author="瑋婷 徐" w:date="2025-01-04T22:53:00Z" w16du:dateUtc="2025-01-04T14:53:00Z">
                    <w:rPr>
                      <w:rFonts w:ascii="Times New Roman" w:eastAsiaTheme="minorEastAsia" w:hAnsi="Times New Roman" w:cs="Times New Roman" w:hint="eastAsia"/>
                      <w:color w:val="000000"/>
                    </w:rPr>
                  </w:rPrChange>
                </w:rPr>
                <w:t>白腰文鳥</w:t>
              </w:r>
              <w:r w:rsidRPr="00D51403">
                <w:rPr>
                  <w:rFonts w:ascii="Times New Roman" w:eastAsiaTheme="minorEastAsia" w:hAnsi="Times New Roman" w:cs="Times New Roman"/>
                  <w:b w:val="0"/>
                  <w:bCs w:val="0"/>
                  <w:color w:val="000000"/>
                  <w:rPrChange w:id="28453" w:author="瑋婷 徐" w:date="2025-01-04T22:53:00Z" w16du:dateUtc="2025-01-04T14:53:00Z">
                    <w:rPr>
                      <w:rFonts w:ascii="Times New Roman" w:eastAsiaTheme="minorEastAsia" w:hAnsi="Times New Roman" w:cs="Times New Roman"/>
                      <w:color w:val="000000"/>
                    </w:rPr>
                  </w:rPrChange>
                </w:rPr>
                <w:t xml:space="preserve"> </w:t>
              </w:r>
            </w:ins>
          </w:p>
        </w:tc>
        <w:tc>
          <w:tcPr>
            <w:tcW w:w="904" w:type="pct"/>
            <w:vAlign w:val="center"/>
          </w:tcPr>
          <w:p w14:paraId="0565D0D1" w14:textId="11DF9BEF"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54" w:author="瑋婷 徐" w:date="2025-01-03T17:12:00Z" w16du:dateUtc="2025-01-03T09:12:00Z"/>
                <w:rFonts w:ascii="Times New Roman" w:eastAsiaTheme="minorEastAsia" w:hAnsi="Times New Roman" w:cs="Times New Roman"/>
                <w:i/>
                <w:iCs/>
                <w:color w:val="000000"/>
              </w:rPr>
            </w:pPr>
            <w:ins w:id="28455" w:author="瑋婷 徐" w:date="2025-01-03T17:12:00Z" w16du:dateUtc="2025-01-03T09:12:00Z">
              <w:r w:rsidRPr="00D51403">
                <w:rPr>
                  <w:rFonts w:ascii="Times New Roman" w:eastAsiaTheme="minorEastAsia" w:hAnsi="Times New Roman" w:cs="Times New Roman"/>
                  <w:i/>
                  <w:iCs/>
                  <w:color w:val="000000"/>
                </w:rPr>
                <w:t>Lonchura striata</w:t>
              </w:r>
            </w:ins>
          </w:p>
        </w:tc>
        <w:tc>
          <w:tcPr>
            <w:tcW w:w="162" w:type="pct"/>
            <w:noWrap/>
            <w:vAlign w:val="center"/>
          </w:tcPr>
          <w:p w14:paraId="2E088A04"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56" w:author="瑋婷 徐" w:date="2025-01-03T17:12:00Z" w16du:dateUtc="2025-01-03T09:12:00Z"/>
                <w:rFonts w:ascii="Times New Roman" w:eastAsiaTheme="minorEastAsia" w:hAnsi="Times New Roman" w:cs="Times New Roman"/>
                <w:i/>
                <w:iCs/>
                <w:color w:val="000000"/>
              </w:rPr>
            </w:pPr>
          </w:p>
        </w:tc>
        <w:tc>
          <w:tcPr>
            <w:tcW w:w="162" w:type="pct"/>
            <w:noWrap/>
            <w:vAlign w:val="center"/>
          </w:tcPr>
          <w:p w14:paraId="18A375C0"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57" w:author="瑋婷 徐" w:date="2025-01-03T17:12:00Z" w16du:dateUtc="2025-01-03T09:12:00Z"/>
                <w:rFonts w:ascii="Times New Roman" w:eastAsiaTheme="minorEastAsia" w:hAnsi="Times New Roman" w:cs="Times New Roman"/>
              </w:rPr>
            </w:pPr>
          </w:p>
        </w:tc>
        <w:tc>
          <w:tcPr>
            <w:tcW w:w="162" w:type="pct"/>
            <w:noWrap/>
            <w:vAlign w:val="center"/>
          </w:tcPr>
          <w:p w14:paraId="51E9065D"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58" w:author="瑋婷 徐" w:date="2025-01-03T17:12:00Z" w16du:dateUtc="2025-01-03T09:12:00Z"/>
                <w:rFonts w:ascii="Times New Roman" w:eastAsiaTheme="minorEastAsia" w:hAnsi="Times New Roman" w:cs="Times New Roman"/>
              </w:rPr>
            </w:pPr>
          </w:p>
        </w:tc>
        <w:tc>
          <w:tcPr>
            <w:tcW w:w="162" w:type="pct"/>
            <w:noWrap/>
            <w:vAlign w:val="center"/>
          </w:tcPr>
          <w:p w14:paraId="73A5FFCA"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59" w:author="瑋婷 徐" w:date="2025-01-03T17:12:00Z" w16du:dateUtc="2025-01-03T09:12:00Z"/>
                <w:rFonts w:ascii="Times New Roman" w:eastAsiaTheme="minorEastAsia" w:hAnsi="Times New Roman" w:cs="Times New Roman"/>
              </w:rPr>
            </w:pPr>
          </w:p>
        </w:tc>
        <w:tc>
          <w:tcPr>
            <w:tcW w:w="162" w:type="pct"/>
            <w:noWrap/>
            <w:vAlign w:val="center"/>
          </w:tcPr>
          <w:p w14:paraId="4252D8B3"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60" w:author="瑋婷 徐" w:date="2025-01-03T17:12:00Z" w16du:dateUtc="2025-01-03T09:12:00Z"/>
                <w:rFonts w:ascii="Times New Roman" w:eastAsiaTheme="minorEastAsia" w:hAnsi="Times New Roman" w:cs="Times New Roman"/>
              </w:rPr>
            </w:pPr>
          </w:p>
        </w:tc>
        <w:tc>
          <w:tcPr>
            <w:tcW w:w="162" w:type="pct"/>
            <w:noWrap/>
            <w:vAlign w:val="center"/>
          </w:tcPr>
          <w:p w14:paraId="7F502FA7"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61" w:author="瑋婷 徐" w:date="2025-01-03T17:12:00Z" w16du:dateUtc="2025-01-03T09:12:00Z"/>
                <w:rFonts w:ascii="Times New Roman" w:eastAsiaTheme="minorEastAsia" w:hAnsi="Times New Roman" w:cs="Times New Roman"/>
              </w:rPr>
            </w:pPr>
          </w:p>
        </w:tc>
        <w:tc>
          <w:tcPr>
            <w:tcW w:w="162" w:type="pct"/>
            <w:noWrap/>
            <w:vAlign w:val="center"/>
          </w:tcPr>
          <w:p w14:paraId="424117B3"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62" w:author="瑋婷 徐" w:date="2025-01-03T17:12:00Z" w16du:dateUtc="2025-01-03T09:12:00Z"/>
                <w:rFonts w:ascii="Times New Roman" w:eastAsiaTheme="minorEastAsia" w:hAnsi="Times New Roman" w:cs="Times New Roman"/>
              </w:rPr>
            </w:pPr>
          </w:p>
        </w:tc>
        <w:tc>
          <w:tcPr>
            <w:tcW w:w="162" w:type="pct"/>
            <w:noWrap/>
            <w:vAlign w:val="center"/>
          </w:tcPr>
          <w:p w14:paraId="5636F595"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63" w:author="瑋婷 徐" w:date="2025-01-03T17:12:00Z" w16du:dateUtc="2025-01-03T09:12:00Z"/>
                <w:rFonts w:ascii="Times New Roman" w:eastAsiaTheme="minorEastAsia" w:hAnsi="Times New Roman" w:cs="Times New Roman"/>
              </w:rPr>
            </w:pPr>
          </w:p>
        </w:tc>
        <w:tc>
          <w:tcPr>
            <w:tcW w:w="162" w:type="pct"/>
            <w:noWrap/>
            <w:vAlign w:val="center"/>
          </w:tcPr>
          <w:p w14:paraId="157840E1"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64" w:author="瑋婷 徐" w:date="2025-01-03T17:12:00Z" w16du:dateUtc="2025-01-03T09:12:00Z"/>
                <w:rFonts w:ascii="Times New Roman" w:eastAsiaTheme="minorEastAsia" w:hAnsi="Times New Roman" w:cs="Times New Roman"/>
              </w:rPr>
            </w:pPr>
          </w:p>
        </w:tc>
        <w:tc>
          <w:tcPr>
            <w:tcW w:w="162" w:type="pct"/>
            <w:noWrap/>
            <w:vAlign w:val="center"/>
          </w:tcPr>
          <w:p w14:paraId="415DB2DB"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65" w:author="瑋婷 徐" w:date="2025-01-03T17:12:00Z" w16du:dateUtc="2025-01-03T09:12:00Z"/>
                <w:rFonts w:ascii="Times New Roman" w:eastAsiaTheme="minorEastAsia" w:hAnsi="Times New Roman" w:cs="Times New Roman"/>
              </w:rPr>
            </w:pPr>
          </w:p>
        </w:tc>
        <w:tc>
          <w:tcPr>
            <w:tcW w:w="162" w:type="pct"/>
            <w:noWrap/>
            <w:vAlign w:val="center"/>
          </w:tcPr>
          <w:p w14:paraId="42A36176"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66" w:author="瑋婷 徐" w:date="2025-01-03T17:12:00Z" w16du:dateUtc="2025-01-03T09:12:00Z"/>
                <w:rFonts w:ascii="Times New Roman" w:eastAsiaTheme="minorEastAsia" w:hAnsi="Times New Roman" w:cs="Times New Roman"/>
              </w:rPr>
            </w:pPr>
          </w:p>
        </w:tc>
        <w:tc>
          <w:tcPr>
            <w:tcW w:w="162" w:type="pct"/>
            <w:noWrap/>
            <w:vAlign w:val="center"/>
          </w:tcPr>
          <w:p w14:paraId="10DEC6E9"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67" w:author="瑋婷 徐" w:date="2025-01-03T17:12:00Z" w16du:dateUtc="2025-01-03T09:12:00Z"/>
                <w:rFonts w:ascii="Times New Roman" w:eastAsiaTheme="minorEastAsia" w:hAnsi="Times New Roman" w:cs="Times New Roman"/>
              </w:rPr>
            </w:pPr>
          </w:p>
        </w:tc>
        <w:tc>
          <w:tcPr>
            <w:tcW w:w="162" w:type="pct"/>
            <w:noWrap/>
            <w:vAlign w:val="center"/>
          </w:tcPr>
          <w:p w14:paraId="4D81805B"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68" w:author="瑋婷 徐" w:date="2025-01-03T17:12:00Z" w16du:dateUtc="2025-01-03T09:12:00Z"/>
                <w:rFonts w:ascii="Times New Roman" w:eastAsiaTheme="minorEastAsia" w:hAnsi="Times New Roman" w:cs="Times New Roman"/>
              </w:rPr>
            </w:pPr>
          </w:p>
        </w:tc>
        <w:tc>
          <w:tcPr>
            <w:tcW w:w="162" w:type="pct"/>
            <w:noWrap/>
            <w:vAlign w:val="center"/>
          </w:tcPr>
          <w:p w14:paraId="7C26073C"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69" w:author="瑋婷 徐" w:date="2025-01-03T17:12:00Z" w16du:dateUtc="2025-01-03T09:12:00Z"/>
                <w:rFonts w:ascii="Times New Roman" w:eastAsiaTheme="minorEastAsia" w:hAnsi="Times New Roman" w:cs="Times New Roman"/>
              </w:rPr>
            </w:pPr>
          </w:p>
        </w:tc>
        <w:tc>
          <w:tcPr>
            <w:tcW w:w="162" w:type="pct"/>
            <w:noWrap/>
            <w:vAlign w:val="center"/>
          </w:tcPr>
          <w:p w14:paraId="59F08361"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70" w:author="瑋婷 徐" w:date="2025-01-03T17:12:00Z" w16du:dateUtc="2025-01-03T09:12:00Z"/>
                <w:rFonts w:ascii="Times New Roman" w:eastAsiaTheme="minorEastAsia" w:hAnsi="Times New Roman" w:cs="Times New Roman"/>
              </w:rPr>
            </w:pPr>
          </w:p>
        </w:tc>
        <w:tc>
          <w:tcPr>
            <w:tcW w:w="162" w:type="pct"/>
            <w:noWrap/>
            <w:vAlign w:val="center"/>
          </w:tcPr>
          <w:p w14:paraId="7AED005E"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71" w:author="瑋婷 徐" w:date="2025-01-03T17:12:00Z" w16du:dateUtc="2025-01-03T09:12:00Z"/>
                <w:rFonts w:ascii="Times New Roman" w:eastAsiaTheme="minorEastAsia" w:hAnsi="Times New Roman" w:cs="Times New Roman"/>
              </w:rPr>
            </w:pPr>
          </w:p>
        </w:tc>
        <w:tc>
          <w:tcPr>
            <w:tcW w:w="162" w:type="pct"/>
            <w:noWrap/>
            <w:vAlign w:val="center"/>
          </w:tcPr>
          <w:p w14:paraId="71341812"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72" w:author="瑋婷 徐" w:date="2025-01-03T17:12:00Z" w16du:dateUtc="2025-01-03T09:12:00Z"/>
                <w:rFonts w:ascii="Times New Roman" w:eastAsiaTheme="minorEastAsia" w:hAnsi="Times New Roman" w:cs="Times New Roman"/>
              </w:rPr>
            </w:pPr>
          </w:p>
        </w:tc>
        <w:tc>
          <w:tcPr>
            <w:tcW w:w="162" w:type="pct"/>
            <w:noWrap/>
            <w:vAlign w:val="center"/>
          </w:tcPr>
          <w:p w14:paraId="768C698A"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73" w:author="瑋婷 徐" w:date="2025-01-03T17:12:00Z" w16du:dateUtc="2025-01-03T09:12:00Z"/>
                <w:rFonts w:ascii="Times New Roman" w:eastAsiaTheme="minorEastAsia" w:hAnsi="Times New Roman" w:cs="Times New Roman"/>
              </w:rPr>
            </w:pPr>
          </w:p>
        </w:tc>
        <w:tc>
          <w:tcPr>
            <w:tcW w:w="162" w:type="pct"/>
            <w:noWrap/>
            <w:vAlign w:val="center"/>
          </w:tcPr>
          <w:p w14:paraId="03B9CED8" w14:textId="4A6DCA4F"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74" w:author="瑋婷 徐" w:date="2025-01-03T17:12:00Z" w16du:dateUtc="2025-01-03T09:12:00Z"/>
                <w:rFonts w:ascii="Times New Roman" w:eastAsiaTheme="minorEastAsia" w:hAnsi="Times New Roman" w:cs="Times New Roman"/>
              </w:rPr>
            </w:pPr>
            <w:ins w:id="28475" w:author="瑋婷 徐" w:date="2025-01-03T17:12:00Z" w16du:dateUtc="2025-01-03T09:12:00Z">
              <w:r w:rsidRPr="00D51403">
                <w:rPr>
                  <w:rFonts w:ascii="Times New Roman" w:eastAsiaTheme="minorEastAsia" w:hAnsi="Times New Roman" w:cs="Times New Roman"/>
                  <w:color w:val="000000"/>
                </w:rPr>
                <w:t>*</w:t>
              </w:r>
            </w:ins>
          </w:p>
        </w:tc>
        <w:tc>
          <w:tcPr>
            <w:tcW w:w="162" w:type="pct"/>
            <w:noWrap/>
            <w:vAlign w:val="center"/>
          </w:tcPr>
          <w:p w14:paraId="0A40E3C1"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76" w:author="瑋婷 徐" w:date="2025-01-03T17:12:00Z" w16du:dateUtc="2025-01-03T09:12:00Z"/>
                <w:rFonts w:ascii="Times New Roman" w:eastAsiaTheme="minorEastAsia" w:hAnsi="Times New Roman" w:cs="Times New Roman"/>
              </w:rPr>
            </w:pPr>
          </w:p>
        </w:tc>
        <w:tc>
          <w:tcPr>
            <w:tcW w:w="167" w:type="pct"/>
            <w:noWrap/>
            <w:vAlign w:val="center"/>
          </w:tcPr>
          <w:p w14:paraId="766E07D3" w14:textId="77777777" w:rsidR="003C19C7" w:rsidRPr="00D51403"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ins w:id="28477" w:author="瑋婷 徐" w:date="2025-01-03T17:12:00Z" w16du:dateUtc="2025-01-03T09:12:00Z"/>
                <w:rFonts w:ascii="Times New Roman" w:eastAsiaTheme="minorEastAsia" w:hAnsi="Times New Roman" w:cs="Times New Roman"/>
              </w:rPr>
            </w:pPr>
          </w:p>
        </w:tc>
      </w:tr>
      <w:tr w:rsidR="003C19C7" w:rsidRPr="00D51403" w14:paraId="77B3B35A" w14:textId="77777777" w:rsidTr="003C19C7">
        <w:trPr>
          <w:cnfStyle w:val="000000100000" w:firstRow="0" w:lastRow="0" w:firstColumn="0" w:lastColumn="0" w:oddVBand="0" w:evenVBand="0" w:oddHBand="1" w:evenHBand="0" w:firstRowFirstColumn="0" w:firstRowLastColumn="0" w:lastRowFirstColumn="0" w:lastRowLastColumn="0"/>
          <w:trHeight w:val="300"/>
          <w:ins w:id="28478" w:author="瑋婷 徐" w:date="2025-01-03T17:12:00Z"/>
        </w:trPr>
        <w:tc>
          <w:tcPr>
            <w:cnfStyle w:val="001000000000" w:firstRow="0" w:lastRow="0" w:firstColumn="1" w:lastColumn="0" w:oddVBand="0" w:evenVBand="0" w:oddHBand="0" w:evenHBand="0" w:firstRowFirstColumn="0" w:firstRowLastColumn="0" w:lastRowFirstColumn="0" w:lastRowLastColumn="0"/>
            <w:tcW w:w="689" w:type="pct"/>
            <w:vAlign w:val="center"/>
          </w:tcPr>
          <w:p w14:paraId="36D9C586" w14:textId="70F71229" w:rsidR="003C19C7" w:rsidRPr="00D51403" w:rsidRDefault="003C19C7" w:rsidP="003C19C7">
            <w:pPr>
              <w:spacing w:line="360" w:lineRule="auto"/>
              <w:jc w:val="both"/>
              <w:rPr>
                <w:ins w:id="28479" w:author="瑋婷 徐" w:date="2025-01-03T17:12:00Z" w16du:dateUtc="2025-01-03T09:12:00Z"/>
                <w:rFonts w:ascii="Times New Roman" w:eastAsiaTheme="minorEastAsia" w:hAnsi="Times New Roman" w:cs="Times New Roman"/>
                <w:b w:val="0"/>
                <w:bCs w:val="0"/>
                <w:color w:val="000000"/>
                <w:rPrChange w:id="28480" w:author="瑋婷 徐" w:date="2025-01-04T22:53:00Z" w16du:dateUtc="2025-01-04T14:53:00Z">
                  <w:rPr>
                    <w:ins w:id="28481" w:author="瑋婷 徐" w:date="2025-01-03T17:12:00Z" w16du:dateUtc="2025-01-03T09:12:00Z"/>
                    <w:rFonts w:ascii="Times New Roman" w:eastAsiaTheme="minorEastAsia" w:hAnsi="Times New Roman" w:cs="Times New Roman"/>
                    <w:color w:val="000000"/>
                  </w:rPr>
                </w:rPrChange>
              </w:rPr>
            </w:pPr>
            <w:ins w:id="28482" w:author="瑋婷 徐" w:date="2025-01-03T17:12:00Z" w16du:dateUtc="2025-01-03T09:12:00Z">
              <w:r w:rsidRPr="00D51403">
                <w:rPr>
                  <w:rFonts w:ascii="Times New Roman" w:eastAsiaTheme="minorEastAsia" w:hAnsi="Times New Roman" w:cs="Times New Roman" w:hint="eastAsia"/>
                  <w:b w:val="0"/>
                  <w:bCs w:val="0"/>
                  <w:color w:val="000000"/>
                  <w:rPrChange w:id="28483" w:author="瑋婷 徐" w:date="2025-01-04T22:53:00Z" w16du:dateUtc="2025-01-04T14:53:00Z">
                    <w:rPr>
                      <w:rFonts w:ascii="Times New Roman" w:eastAsiaTheme="minorEastAsia" w:hAnsi="Times New Roman" w:cs="Times New Roman" w:hint="eastAsia"/>
                      <w:color w:val="000000"/>
                    </w:rPr>
                  </w:rPrChange>
                </w:rPr>
                <w:t>麻雀</w:t>
              </w:r>
              <w:r w:rsidRPr="00D51403">
                <w:rPr>
                  <w:rFonts w:ascii="Times New Roman" w:eastAsiaTheme="minorEastAsia" w:hAnsi="Times New Roman" w:cs="Times New Roman"/>
                  <w:b w:val="0"/>
                  <w:bCs w:val="0"/>
                  <w:color w:val="000000"/>
                  <w:rPrChange w:id="28484" w:author="瑋婷 徐" w:date="2025-01-04T22:53:00Z" w16du:dateUtc="2025-01-04T14:53:00Z">
                    <w:rPr>
                      <w:rFonts w:ascii="Times New Roman" w:eastAsiaTheme="minorEastAsia" w:hAnsi="Times New Roman" w:cs="Times New Roman"/>
                      <w:color w:val="000000"/>
                    </w:rPr>
                  </w:rPrChange>
                </w:rPr>
                <w:t xml:space="preserve"> </w:t>
              </w:r>
            </w:ins>
          </w:p>
        </w:tc>
        <w:tc>
          <w:tcPr>
            <w:tcW w:w="904" w:type="pct"/>
            <w:vAlign w:val="center"/>
          </w:tcPr>
          <w:p w14:paraId="5B7B85BD" w14:textId="5180AA73" w:rsidR="003C19C7" w:rsidRPr="00D51403"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85" w:author="瑋婷 徐" w:date="2025-01-03T17:12:00Z" w16du:dateUtc="2025-01-03T09:12:00Z"/>
                <w:rFonts w:ascii="Times New Roman" w:eastAsiaTheme="minorEastAsia" w:hAnsi="Times New Roman" w:cs="Times New Roman"/>
                <w:i/>
                <w:iCs/>
                <w:color w:val="000000"/>
              </w:rPr>
            </w:pPr>
            <w:ins w:id="28486" w:author="瑋婷 徐" w:date="2025-01-03T17:12:00Z" w16du:dateUtc="2025-01-03T09:12:00Z">
              <w:r w:rsidRPr="00D51403">
                <w:rPr>
                  <w:rFonts w:ascii="Times New Roman" w:eastAsiaTheme="minorEastAsia" w:hAnsi="Times New Roman" w:cs="Times New Roman"/>
                  <w:i/>
                  <w:iCs/>
                  <w:color w:val="000000"/>
                </w:rPr>
                <w:t>Passer montanus</w:t>
              </w:r>
            </w:ins>
          </w:p>
        </w:tc>
        <w:tc>
          <w:tcPr>
            <w:tcW w:w="162" w:type="pct"/>
            <w:noWrap/>
            <w:vAlign w:val="center"/>
          </w:tcPr>
          <w:p w14:paraId="2CC67841" w14:textId="77777777" w:rsidR="003C19C7" w:rsidRPr="00D51403"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87" w:author="瑋婷 徐" w:date="2025-01-03T17:12:00Z" w16du:dateUtc="2025-01-03T09:12:00Z"/>
                <w:rFonts w:ascii="Times New Roman" w:eastAsiaTheme="minorEastAsia" w:hAnsi="Times New Roman" w:cs="Times New Roman"/>
                <w:i/>
                <w:iCs/>
                <w:color w:val="000000"/>
              </w:rPr>
            </w:pPr>
          </w:p>
        </w:tc>
        <w:tc>
          <w:tcPr>
            <w:tcW w:w="162" w:type="pct"/>
            <w:noWrap/>
            <w:vAlign w:val="center"/>
          </w:tcPr>
          <w:p w14:paraId="55003239" w14:textId="77777777" w:rsidR="003C19C7" w:rsidRPr="00D51403"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88" w:author="瑋婷 徐" w:date="2025-01-03T17:12:00Z" w16du:dateUtc="2025-01-03T09:12:00Z"/>
                <w:rFonts w:ascii="Times New Roman" w:eastAsiaTheme="minorEastAsia" w:hAnsi="Times New Roman" w:cs="Times New Roman"/>
              </w:rPr>
            </w:pPr>
          </w:p>
        </w:tc>
        <w:tc>
          <w:tcPr>
            <w:tcW w:w="162" w:type="pct"/>
            <w:noWrap/>
            <w:vAlign w:val="center"/>
          </w:tcPr>
          <w:p w14:paraId="0393A208" w14:textId="77777777" w:rsidR="003C19C7" w:rsidRPr="00D51403"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89" w:author="瑋婷 徐" w:date="2025-01-03T17:12:00Z" w16du:dateUtc="2025-01-03T09:12:00Z"/>
                <w:rFonts w:ascii="Times New Roman" w:eastAsiaTheme="minorEastAsia" w:hAnsi="Times New Roman" w:cs="Times New Roman"/>
              </w:rPr>
            </w:pPr>
          </w:p>
        </w:tc>
        <w:tc>
          <w:tcPr>
            <w:tcW w:w="162" w:type="pct"/>
            <w:noWrap/>
            <w:vAlign w:val="center"/>
          </w:tcPr>
          <w:p w14:paraId="51BBC0E8" w14:textId="77777777" w:rsidR="003C19C7" w:rsidRPr="00D51403"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90" w:author="瑋婷 徐" w:date="2025-01-03T17:12:00Z" w16du:dateUtc="2025-01-03T09:12:00Z"/>
                <w:rFonts w:ascii="Times New Roman" w:eastAsiaTheme="minorEastAsia" w:hAnsi="Times New Roman" w:cs="Times New Roman"/>
              </w:rPr>
            </w:pPr>
          </w:p>
        </w:tc>
        <w:tc>
          <w:tcPr>
            <w:tcW w:w="162" w:type="pct"/>
            <w:noWrap/>
            <w:vAlign w:val="center"/>
          </w:tcPr>
          <w:p w14:paraId="2AE4605F" w14:textId="77777777" w:rsidR="003C19C7" w:rsidRPr="00D51403"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91" w:author="瑋婷 徐" w:date="2025-01-03T17:12:00Z" w16du:dateUtc="2025-01-03T09:12:00Z"/>
                <w:rFonts w:ascii="Times New Roman" w:eastAsiaTheme="minorEastAsia" w:hAnsi="Times New Roman" w:cs="Times New Roman"/>
              </w:rPr>
            </w:pPr>
          </w:p>
        </w:tc>
        <w:tc>
          <w:tcPr>
            <w:tcW w:w="162" w:type="pct"/>
            <w:noWrap/>
            <w:vAlign w:val="center"/>
          </w:tcPr>
          <w:p w14:paraId="1651D90F" w14:textId="77777777" w:rsidR="003C19C7" w:rsidRPr="00D51403"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92" w:author="瑋婷 徐" w:date="2025-01-03T17:12:00Z" w16du:dateUtc="2025-01-03T09:12:00Z"/>
                <w:rFonts w:ascii="Times New Roman" w:eastAsiaTheme="minorEastAsia" w:hAnsi="Times New Roman" w:cs="Times New Roman"/>
              </w:rPr>
            </w:pPr>
          </w:p>
        </w:tc>
        <w:tc>
          <w:tcPr>
            <w:tcW w:w="162" w:type="pct"/>
            <w:noWrap/>
            <w:vAlign w:val="center"/>
          </w:tcPr>
          <w:p w14:paraId="5D00BEEF" w14:textId="77777777" w:rsidR="003C19C7" w:rsidRPr="00D51403"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93" w:author="瑋婷 徐" w:date="2025-01-03T17:12:00Z" w16du:dateUtc="2025-01-03T09:12:00Z"/>
                <w:rFonts w:ascii="Times New Roman" w:eastAsiaTheme="minorEastAsia" w:hAnsi="Times New Roman" w:cs="Times New Roman"/>
              </w:rPr>
            </w:pPr>
          </w:p>
        </w:tc>
        <w:tc>
          <w:tcPr>
            <w:tcW w:w="162" w:type="pct"/>
            <w:noWrap/>
            <w:vAlign w:val="center"/>
          </w:tcPr>
          <w:p w14:paraId="00A9B04B" w14:textId="77777777" w:rsidR="003C19C7" w:rsidRPr="00D51403"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94" w:author="瑋婷 徐" w:date="2025-01-03T17:12:00Z" w16du:dateUtc="2025-01-03T09:12:00Z"/>
                <w:rFonts w:ascii="Times New Roman" w:eastAsiaTheme="minorEastAsia" w:hAnsi="Times New Roman" w:cs="Times New Roman"/>
              </w:rPr>
            </w:pPr>
          </w:p>
        </w:tc>
        <w:tc>
          <w:tcPr>
            <w:tcW w:w="162" w:type="pct"/>
            <w:noWrap/>
            <w:vAlign w:val="center"/>
          </w:tcPr>
          <w:p w14:paraId="08DCDC14" w14:textId="77777777" w:rsidR="003C19C7" w:rsidRPr="00D51403"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95" w:author="瑋婷 徐" w:date="2025-01-03T17:12:00Z" w16du:dateUtc="2025-01-03T09:12:00Z"/>
                <w:rFonts w:ascii="Times New Roman" w:eastAsiaTheme="minorEastAsia" w:hAnsi="Times New Roman" w:cs="Times New Roman"/>
              </w:rPr>
            </w:pPr>
          </w:p>
        </w:tc>
        <w:tc>
          <w:tcPr>
            <w:tcW w:w="162" w:type="pct"/>
            <w:noWrap/>
            <w:vAlign w:val="center"/>
          </w:tcPr>
          <w:p w14:paraId="1BF3B2E7" w14:textId="77777777" w:rsidR="003C19C7" w:rsidRPr="00D51403"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96" w:author="瑋婷 徐" w:date="2025-01-03T17:12:00Z" w16du:dateUtc="2025-01-03T09:12:00Z"/>
                <w:rFonts w:ascii="Times New Roman" w:eastAsiaTheme="minorEastAsia" w:hAnsi="Times New Roman" w:cs="Times New Roman"/>
              </w:rPr>
            </w:pPr>
          </w:p>
        </w:tc>
        <w:tc>
          <w:tcPr>
            <w:tcW w:w="162" w:type="pct"/>
            <w:noWrap/>
            <w:vAlign w:val="center"/>
          </w:tcPr>
          <w:p w14:paraId="6F22F968" w14:textId="77777777" w:rsidR="003C19C7" w:rsidRPr="00D51403"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97" w:author="瑋婷 徐" w:date="2025-01-03T17:12:00Z" w16du:dateUtc="2025-01-03T09:12:00Z"/>
                <w:rFonts w:ascii="Times New Roman" w:eastAsiaTheme="minorEastAsia" w:hAnsi="Times New Roman" w:cs="Times New Roman"/>
              </w:rPr>
            </w:pPr>
          </w:p>
        </w:tc>
        <w:tc>
          <w:tcPr>
            <w:tcW w:w="162" w:type="pct"/>
            <w:noWrap/>
            <w:vAlign w:val="center"/>
          </w:tcPr>
          <w:p w14:paraId="2BC6F6CB" w14:textId="77777777" w:rsidR="003C19C7" w:rsidRPr="00D51403"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98" w:author="瑋婷 徐" w:date="2025-01-03T17:12:00Z" w16du:dateUtc="2025-01-03T09:12:00Z"/>
                <w:rFonts w:ascii="Times New Roman" w:eastAsiaTheme="minorEastAsia" w:hAnsi="Times New Roman" w:cs="Times New Roman"/>
              </w:rPr>
            </w:pPr>
          </w:p>
        </w:tc>
        <w:tc>
          <w:tcPr>
            <w:tcW w:w="162" w:type="pct"/>
            <w:noWrap/>
            <w:vAlign w:val="center"/>
          </w:tcPr>
          <w:p w14:paraId="0AF68A1D" w14:textId="77777777" w:rsidR="003C19C7" w:rsidRPr="00D51403"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8499" w:author="瑋婷 徐" w:date="2025-01-03T17:12:00Z" w16du:dateUtc="2025-01-03T09:12:00Z"/>
                <w:rFonts w:ascii="Times New Roman" w:eastAsiaTheme="minorEastAsia" w:hAnsi="Times New Roman" w:cs="Times New Roman"/>
              </w:rPr>
            </w:pPr>
          </w:p>
        </w:tc>
        <w:tc>
          <w:tcPr>
            <w:tcW w:w="162" w:type="pct"/>
            <w:noWrap/>
            <w:vAlign w:val="center"/>
          </w:tcPr>
          <w:p w14:paraId="2F1D2F23" w14:textId="77777777" w:rsidR="003C19C7" w:rsidRPr="00D51403"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8500" w:author="瑋婷 徐" w:date="2025-01-03T17:12:00Z" w16du:dateUtc="2025-01-03T09:12:00Z"/>
                <w:rFonts w:ascii="Times New Roman" w:eastAsiaTheme="minorEastAsia" w:hAnsi="Times New Roman" w:cs="Times New Roman"/>
              </w:rPr>
            </w:pPr>
          </w:p>
        </w:tc>
        <w:tc>
          <w:tcPr>
            <w:tcW w:w="162" w:type="pct"/>
            <w:noWrap/>
            <w:vAlign w:val="center"/>
          </w:tcPr>
          <w:p w14:paraId="0DA618D3" w14:textId="77777777" w:rsidR="003C19C7" w:rsidRPr="00D51403"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8501" w:author="瑋婷 徐" w:date="2025-01-03T17:12:00Z" w16du:dateUtc="2025-01-03T09:12:00Z"/>
                <w:rFonts w:ascii="Times New Roman" w:eastAsiaTheme="minorEastAsia" w:hAnsi="Times New Roman" w:cs="Times New Roman"/>
              </w:rPr>
            </w:pPr>
          </w:p>
        </w:tc>
        <w:tc>
          <w:tcPr>
            <w:tcW w:w="162" w:type="pct"/>
            <w:noWrap/>
            <w:vAlign w:val="center"/>
          </w:tcPr>
          <w:p w14:paraId="38131897" w14:textId="77777777" w:rsidR="003C19C7" w:rsidRPr="00D51403"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8502" w:author="瑋婷 徐" w:date="2025-01-03T17:12:00Z" w16du:dateUtc="2025-01-03T09:12:00Z"/>
                <w:rFonts w:ascii="Times New Roman" w:eastAsiaTheme="minorEastAsia" w:hAnsi="Times New Roman" w:cs="Times New Roman"/>
              </w:rPr>
            </w:pPr>
          </w:p>
        </w:tc>
        <w:tc>
          <w:tcPr>
            <w:tcW w:w="162" w:type="pct"/>
            <w:noWrap/>
            <w:vAlign w:val="center"/>
          </w:tcPr>
          <w:p w14:paraId="4FA32CB3" w14:textId="77777777" w:rsidR="003C19C7" w:rsidRPr="00D51403"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8503" w:author="瑋婷 徐" w:date="2025-01-03T17:12:00Z" w16du:dateUtc="2025-01-03T09:12:00Z"/>
                <w:rFonts w:ascii="Times New Roman" w:eastAsiaTheme="minorEastAsia" w:hAnsi="Times New Roman" w:cs="Times New Roman"/>
              </w:rPr>
            </w:pPr>
          </w:p>
        </w:tc>
        <w:tc>
          <w:tcPr>
            <w:tcW w:w="162" w:type="pct"/>
            <w:noWrap/>
            <w:vAlign w:val="center"/>
          </w:tcPr>
          <w:p w14:paraId="41F6B2AF" w14:textId="77777777" w:rsidR="003C19C7" w:rsidRPr="00D51403"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8504" w:author="瑋婷 徐" w:date="2025-01-03T17:12:00Z" w16du:dateUtc="2025-01-03T09:12:00Z"/>
                <w:rFonts w:ascii="Times New Roman" w:eastAsiaTheme="minorEastAsia" w:hAnsi="Times New Roman" w:cs="Times New Roman"/>
              </w:rPr>
            </w:pPr>
          </w:p>
        </w:tc>
        <w:tc>
          <w:tcPr>
            <w:tcW w:w="162" w:type="pct"/>
            <w:noWrap/>
            <w:vAlign w:val="center"/>
          </w:tcPr>
          <w:p w14:paraId="3031AD61" w14:textId="77777777" w:rsidR="003C19C7" w:rsidRPr="00D51403"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8505" w:author="瑋婷 徐" w:date="2025-01-03T17:12:00Z" w16du:dateUtc="2025-01-03T09:12:00Z"/>
                <w:rFonts w:ascii="Times New Roman" w:eastAsiaTheme="minorEastAsia" w:hAnsi="Times New Roman" w:cs="Times New Roman"/>
              </w:rPr>
            </w:pPr>
          </w:p>
        </w:tc>
        <w:tc>
          <w:tcPr>
            <w:tcW w:w="162" w:type="pct"/>
            <w:noWrap/>
            <w:vAlign w:val="center"/>
          </w:tcPr>
          <w:p w14:paraId="7CD538DA" w14:textId="77777777" w:rsidR="003C19C7" w:rsidRPr="00D51403"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8506" w:author="瑋婷 徐" w:date="2025-01-03T17:12:00Z" w16du:dateUtc="2025-01-03T09:12:00Z"/>
                <w:rFonts w:ascii="Times New Roman" w:eastAsiaTheme="minorEastAsia" w:hAnsi="Times New Roman" w:cs="Times New Roman"/>
              </w:rPr>
            </w:pPr>
          </w:p>
        </w:tc>
        <w:tc>
          <w:tcPr>
            <w:tcW w:w="167" w:type="pct"/>
            <w:noWrap/>
            <w:vAlign w:val="center"/>
          </w:tcPr>
          <w:p w14:paraId="1AF30280" w14:textId="5017EBD9" w:rsidR="003C19C7" w:rsidRPr="00D51403"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ins w:id="28507" w:author="瑋婷 徐" w:date="2025-01-03T17:12:00Z" w16du:dateUtc="2025-01-03T09:12:00Z"/>
                <w:rFonts w:ascii="Times New Roman" w:eastAsiaTheme="minorEastAsia" w:hAnsi="Times New Roman" w:cs="Times New Roman"/>
              </w:rPr>
            </w:pPr>
            <w:ins w:id="28508" w:author="瑋婷 徐" w:date="2025-01-03T17:12:00Z" w16du:dateUtc="2025-01-03T09:12:00Z">
              <w:r w:rsidRPr="00D51403">
                <w:rPr>
                  <w:rFonts w:ascii="Times New Roman" w:eastAsiaTheme="minorEastAsia" w:hAnsi="Times New Roman" w:cs="Times New Roman"/>
                  <w:color w:val="000000"/>
                </w:rPr>
                <w:t>*</w:t>
              </w:r>
            </w:ins>
          </w:p>
        </w:tc>
      </w:tr>
      <w:tr w:rsidR="003C19C7" w:rsidRPr="00D51403" w14:paraId="09A63E92" w14:textId="77777777" w:rsidTr="003C19C7">
        <w:trPr>
          <w:trHeight w:val="300"/>
          <w:ins w:id="28509"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D09A7DA" w14:textId="77777777" w:rsidR="003C19C7" w:rsidRPr="00D51403" w:rsidRDefault="003C19C7">
            <w:pPr>
              <w:spacing w:line="360" w:lineRule="auto"/>
              <w:jc w:val="both"/>
              <w:rPr>
                <w:ins w:id="28510" w:author="瑋婷 徐" w:date="2025-01-03T16:50:00Z" w16du:dateUtc="2025-01-03T08:50:00Z"/>
                <w:rFonts w:ascii="Times New Roman" w:eastAsiaTheme="minorEastAsia" w:hAnsi="Times New Roman" w:cs="Times New Roman"/>
                <w:b w:val="0"/>
                <w:bCs w:val="0"/>
                <w:color w:val="000000"/>
                <w:rPrChange w:id="28511" w:author="瑋婷 徐" w:date="2025-01-04T22:53:00Z" w16du:dateUtc="2025-01-04T14:53:00Z">
                  <w:rPr>
                    <w:ins w:id="28512" w:author="瑋婷 徐" w:date="2025-01-03T16:50:00Z" w16du:dateUtc="2025-01-03T08:50:00Z"/>
                    <w:rFonts w:ascii="Calibri" w:hAnsi="Calibri" w:cs="Calibri"/>
                    <w:color w:val="000000"/>
                    <w:sz w:val="22"/>
                    <w:szCs w:val="22"/>
                  </w:rPr>
                </w:rPrChange>
              </w:rPr>
              <w:pPrChange w:id="28513" w:author="瑋婷 徐" w:date="2025-01-03T16:55:00Z" w16du:dateUtc="2025-01-03T08:55:00Z">
                <w:pPr/>
              </w:pPrChange>
            </w:pPr>
            <w:ins w:id="28514" w:author="瑋婷 徐" w:date="2025-01-03T16:50:00Z" w16du:dateUtc="2025-01-03T08:50:00Z">
              <w:r w:rsidRPr="00D51403">
                <w:rPr>
                  <w:rFonts w:ascii="Times New Roman" w:eastAsiaTheme="minorEastAsia" w:hAnsi="Times New Roman" w:cs="Times New Roman" w:hint="eastAsia"/>
                  <w:b w:val="0"/>
                  <w:bCs w:val="0"/>
                  <w:color w:val="000000"/>
                  <w:rPrChange w:id="28515" w:author="瑋婷 徐" w:date="2025-01-04T22:53:00Z" w16du:dateUtc="2025-01-04T14:53:00Z">
                    <w:rPr>
                      <w:rFonts w:ascii="Calibri" w:hAnsi="Calibri" w:cs="Calibri" w:hint="eastAsia"/>
                      <w:color w:val="000000"/>
                      <w:sz w:val="22"/>
                      <w:szCs w:val="22"/>
                    </w:rPr>
                  </w:rPrChange>
                </w:rPr>
                <w:t>灰鶺鴒</w:t>
              </w:r>
              <w:r w:rsidRPr="00D51403">
                <w:rPr>
                  <w:rFonts w:ascii="Times New Roman" w:eastAsiaTheme="minorEastAsia" w:hAnsi="Times New Roman" w:cs="Times New Roman"/>
                  <w:b w:val="0"/>
                  <w:bCs w:val="0"/>
                  <w:color w:val="000000"/>
                  <w:rPrChange w:id="28516"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7679474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17" w:author="瑋婷 徐" w:date="2025-01-03T16:50:00Z" w16du:dateUtc="2025-01-03T08:50:00Z"/>
                <w:rFonts w:ascii="Times New Roman" w:eastAsiaTheme="minorEastAsia" w:hAnsi="Times New Roman" w:cs="Times New Roman"/>
                <w:i/>
                <w:iCs/>
                <w:color w:val="000000"/>
                <w:rPrChange w:id="28518" w:author="瑋婷 徐" w:date="2025-01-04T22:53:00Z" w16du:dateUtc="2025-01-04T14:53:00Z">
                  <w:rPr>
                    <w:ins w:id="28519" w:author="瑋婷 徐" w:date="2025-01-03T16:50:00Z" w16du:dateUtc="2025-01-03T08:50:00Z"/>
                    <w:rFonts w:ascii="Calibri" w:hAnsi="Calibri" w:cs="Calibri"/>
                    <w:i/>
                    <w:iCs/>
                    <w:color w:val="000000"/>
                    <w:sz w:val="22"/>
                    <w:szCs w:val="22"/>
                  </w:rPr>
                </w:rPrChange>
              </w:rPr>
              <w:pPrChange w:id="2852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8521" w:author="瑋婷 徐" w:date="2025-01-03T16:50:00Z" w16du:dateUtc="2025-01-03T08:50:00Z">
              <w:r w:rsidRPr="00D51403">
                <w:rPr>
                  <w:rFonts w:ascii="Times New Roman" w:eastAsiaTheme="minorEastAsia" w:hAnsi="Times New Roman" w:cs="Times New Roman"/>
                  <w:i/>
                  <w:iCs/>
                  <w:color w:val="000000"/>
                  <w:rPrChange w:id="28522" w:author="瑋婷 徐" w:date="2025-01-04T22:53:00Z" w16du:dateUtc="2025-01-04T14:53:00Z">
                    <w:rPr>
                      <w:rFonts w:ascii="Calibri" w:hAnsi="Calibri" w:cs="Calibri"/>
                      <w:i/>
                      <w:iCs/>
                      <w:color w:val="000000"/>
                      <w:sz w:val="22"/>
                      <w:szCs w:val="22"/>
                    </w:rPr>
                  </w:rPrChange>
                </w:rPr>
                <w:t>Motacilla cinerea</w:t>
              </w:r>
            </w:ins>
          </w:p>
        </w:tc>
        <w:tc>
          <w:tcPr>
            <w:tcW w:w="162" w:type="pct"/>
            <w:noWrap/>
            <w:vAlign w:val="center"/>
            <w:hideMark/>
          </w:tcPr>
          <w:p w14:paraId="25AFB2ED"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23" w:author="瑋婷 徐" w:date="2025-01-03T16:50:00Z" w16du:dateUtc="2025-01-03T08:50:00Z"/>
                <w:rFonts w:ascii="Times New Roman" w:eastAsiaTheme="minorEastAsia" w:hAnsi="Times New Roman" w:cs="Times New Roman"/>
                <w:i/>
                <w:iCs/>
                <w:color w:val="000000"/>
                <w:rPrChange w:id="28524" w:author="瑋婷 徐" w:date="2025-01-04T22:53:00Z" w16du:dateUtc="2025-01-04T14:53:00Z">
                  <w:rPr>
                    <w:ins w:id="28525" w:author="瑋婷 徐" w:date="2025-01-03T16:50:00Z" w16du:dateUtc="2025-01-03T08:50:00Z"/>
                    <w:rFonts w:ascii="Calibri" w:hAnsi="Calibri" w:cs="Calibri"/>
                    <w:i/>
                    <w:iCs/>
                    <w:color w:val="000000"/>
                    <w:sz w:val="22"/>
                    <w:szCs w:val="22"/>
                  </w:rPr>
                </w:rPrChange>
              </w:rPr>
              <w:pPrChange w:id="2852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07002FD"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27" w:author="瑋婷 徐" w:date="2025-01-03T16:50:00Z" w16du:dateUtc="2025-01-03T08:50:00Z"/>
                <w:rFonts w:ascii="Times New Roman" w:eastAsiaTheme="minorEastAsia" w:hAnsi="Times New Roman" w:cs="Times New Roman"/>
                <w:rPrChange w:id="28528" w:author="瑋婷 徐" w:date="2025-01-04T22:53:00Z" w16du:dateUtc="2025-01-04T14:53:00Z">
                  <w:rPr>
                    <w:ins w:id="28529" w:author="瑋婷 徐" w:date="2025-01-03T16:50:00Z" w16du:dateUtc="2025-01-03T08:50:00Z"/>
                    <w:rFonts w:ascii="Times New Roman" w:eastAsia="Times New Roman" w:hAnsi="Times New Roman" w:cs="Times New Roman"/>
                    <w:sz w:val="20"/>
                    <w:szCs w:val="20"/>
                  </w:rPr>
                </w:rPrChange>
              </w:rPr>
              <w:pPrChange w:id="2853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42F9C6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31" w:author="瑋婷 徐" w:date="2025-01-03T16:50:00Z" w16du:dateUtc="2025-01-03T08:50:00Z"/>
                <w:rFonts w:ascii="Times New Roman" w:eastAsiaTheme="minorEastAsia" w:hAnsi="Times New Roman" w:cs="Times New Roman"/>
                <w:rPrChange w:id="28532" w:author="瑋婷 徐" w:date="2025-01-04T22:53:00Z" w16du:dateUtc="2025-01-04T14:53:00Z">
                  <w:rPr>
                    <w:ins w:id="28533" w:author="瑋婷 徐" w:date="2025-01-03T16:50:00Z" w16du:dateUtc="2025-01-03T08:50:00Z"/>
                    <w:rFonts w:ascii="Times New Roman" w:eastAsia="Times New Roman" w:hAnsi="Times New Roman" w:cs="Times New Roman"/>
                    <w:sz w:val="20"/>
                    <w:szCs w:val="20"/>
                  </w:rPr>
                </w:rPrChange>
              </w:rPr>
              <w:pPrChange w:id="2853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18FAB8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35" w:author="瑋婷 徐" w:date="2025-01-03T16:50:00Z" w16du:dateUtc="2025-01-03T08:50:00Z"/>
                <w:rFonts w:ascii="Times New Roman" w:eastAsiaTheme="minorEastAsia" w:hAnsi="Times New Roman" w:cs="Times New Roman"/>
                <w:rPrChange w:id="28536" w:author="瑋婷 徐" w:date="2025-01-04T22:53:00Z" w16du:dateUtc="2025-01-04T14:53:00Z">
                  <w:rPr>
                    <w:ins w:id="28537" w:author="瑋婷 徐" w:date="2025-01-03T16:50:00Z" w16du:dateUtc="2025-01-03T08:50:00Z"/>
                    <w:rFonts w:ascii="Times New Roman" w:eastAsia="Times New Roman" w:hAnsi="Times New Roman" w:cs="Times New Roman"/>
                    <w:sz w:val="20"/>
                    <w:szCs w:val="20"/>
                  </w:rPr>
                </w:rPrChange>
              </w:rPr>
              <w:pPrChange w:id="2853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FB435E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39" w:author="瑋婷 徐" w:date="2025-01-03T16:50:00Z" w16du:dateUtc="2025-01-03T08:50:00Z"/>
                <w:rFonts w:ascii="Times New Roman" w:eastAsiaTheme="minorEastAsia" w:hAnsi="Times New Roman" w:cs="Times New Roman"/>
                <w:rPrChange w:id="28540" w:author="瑋婷 徐" w:date="2025-01-04T22:53:00Z" w16du:dateUtc="2025-01-04T14:53:00Z">
                  <w:rPr>
                    <w:ins w:id="28541" w:author="瑋婷 徐" w:date="2025-01-03T16:50:00Z" w16du:dateUtc="2025-01-03T08:50:00Z"/>
                    <w:rFonts w:ascii="Times New Roman" w:eastAsia="Times New Roman" w:hAnsi="Times New Roman" w:cs="Times New Roman"/>
                    <w:sz w:val="20"/>
                    <w:szCs w:val="20"/>
                  </w:rPr>
                </w:rPrChange>
              </w:rPr>
              <w:pPrChange w:id="2854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F84D36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43" w:author="瑋婷 徐" w:date="2025-01-03T16:50:00Z" w16du:dateUtc="2025-01-03T08:50:00Z"/>
                <w:rFonts w:ascii="Times New Roman" w:eastAsiaTheme="minorEastAsia" w:hAnsi="Times New Roman" w:cs="Times New Roman"/>
                <w:rPrChange w:id="28544" w:author="瑋婷 徐" w:date="2025-01-04T22:53:00Z" w16du:dateUtc="2025-01-04T14:53:00Z">
                  <w:rPr>
                    <w:ins w:id="28545" w:author="瑋婷 徐" w:date="2025-01-03T16:50:00Z" w16du:dateUtc="2025-01-03T08:50:00Z"/>
                    <w:rFonts w:ascii="Times New Roman" w:eastAsia="Times New Roman" w:hAnsi="Times New Roman" w:cs="Times New Roman"/>
                    <w:sz w:val="20"/>
                    <w:szCs w:val="20"/>
                  </w:rPr>
                </w:rPrChange>
              </w:rPr>
              <w:pPrChange w:id="2854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5B00E1C"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47" w:author="瑋婷 徐" w:date="2025-01-03T16:50:00Z" w16du:dateUtc="2025-01-03T08:50:00Z"/>
                <w:rFonts w:ascii="Times New Roman" w:eastAsiaTheme="minorEastAsia" w:hAnsi="Times New Roman" w:cs="Times New Roman"/>
                <w:rPrChange w:id="28548" w:author="瑋婷 徐" w:date="2025-01-04T22:53:00Z" w16du:dateUtc="2025-01-04T14:53:00Z">
                  <w:rPr>
                    <w:ins w:id="28549" w:author="瑋婷 徐" w:date="2025-01-03T16:50:00Z" w16du:dateUtc="2025-01-03T08:50:00Z"/>
                    <w:rFonts w:ascii="Times New Roman" w:eastAsia="Times New Roman" w:hAnsi="Times New Roman" w:cs="Times New Roman"/>
                    <w:sz w:val="20"/>
                    <w:szCs w:val="20"/>
                  </w:rPr>
                </w:rPrChange>
              </w:rPr>
              <w:pPrChange w:id="2855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E1A184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51" w:author="瑋婷 徐" w:date="2025-01-03T16:50:00Z" w16du:dateUtc="2025-01-03T08:50:00Z"/>
                <w:rFonts w:ascii="Times New Roman" w:eastAsiaTheme="minorEastAsia" w:hAnsi="Times New Roman" w:cs="Times New Roman"/>
                <w:rPrChange w:id="28552" w:author="瑋婷 徐" w:date="2025-01-04T22:53:00Z" w16du:dateUtc="2025-01-04T14:53:00Z">
                  <w:rPr>
                    <w:ins w:id="28553" w:author="瑋婷 徐" w:date="2025-01-03T16:50:00Z" w16du:dateUtc="2025-01-03T08:50:00Z"/>
                    <w:rFonts w:ascii="Times New Roman" w:eastAsia="Times New Roman" w:hAnsi="Times New Roman" w:cs="Times New Roman"/>
                    <w:sz w:val="20"/>
                    <w:szCs w:val="20"/>
                  </w:rPr>
                </w:rPrChange>
              </w:rPr>
              <w:pPrChange w:id="2855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A21EF9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55" w:author="瑋婷 徐" w:date="2025-01-03T16:50:00Z" w16du:dateUtc="2025-01-03T08:50:00Z"/>
                <w:rFonts w:ascii="Times New Roman" w:eastAsiaTheme="minorEastAsia" w:hAnsi="Times New Roman" w:cs="Times New Roman"/>
                <w:rPrChange w:id="28556" w:author="瑋婷 徐" w:date="2025-01-04T22:53:00Z" w16du:dateUtc="2025-01-04T14:53:00Z">
                  <w:rPr>
                    <w:ins w:id="28557" w:author="瑋婷 徐" w:date="2025-01-03T16:50:00Z" w16du:dateUtc="2025-01-03T08:50:00Z"/>
                    <w:rFonts w:ascii="Times New Roman" w:eastAsia="Times New Roman" w:hAnsi="Times New Roman" w:cs="Times New Roman"/>
                    <w:sz w:val="20"/>
                    <w:szCs w:val="20"/>
                  </w:rPr>
                </w:rPrChange>
              </w:rPr>
              <w:pPrChange w:id="2855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2F0B272"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59" w:author="瑋婷 徐" w:date="2025-01-03T16:50:00Z" w16du:dateUtc="2025-01-03T08:50:00Z"/>
                <w:rFonts w:ascii="Times New Roman" w:eastAsiaTheme="minorEastAsia" w:hAnsi="Times New Roman" w:cs="Times New Roman"/>
                <w:rPrChange w:id="28560" w:author="瑋婷 徐" w:date="2025-01-04T22:53:00Z" w16du:dateUtc="2025-01-04T14:53:00Z">
                  <w:rPr>
                    <w:ins w:id="28561" w:author="瑋婷 徐" w:date="2025-01-03T16:50:00Z" w16du:dateUtc="2025-01-03T08:50:00Z"/>
                    <w:rFonts w:ascii="Times New Roman" w:eastAsia="Times New Roman" w:hAnsi="Times New Roman" w:cs="Times New Roman"/>
                    <w:sz w:val="20"/>
                    <w:szCs w:val="20"/>
                  </w:rPr>
                </w:rPrChange>
              </w:rPr>
              <w:pPrChange w:id="2856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6FA834C"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63" w:author="瑋婷 徐" w:date="2025-01-03T16:50:00Z" w16du:dateUtc="2025-01-03T08:50:00Z"/>
                <w:rFonts w:ascii="Times New Roman" w:eastAsiaTheme="minorEastAsia" w:hAnsi="Times New Roman" w:cs="Times New Roman"/>
                <w:rPrChange w:id="28564" w:author="瑋婷 徐" w:date="2025-01-04T22:53:00Z" w16du:dateUtc="2025-01-04T14:53:00Z">
                  <w:rPr>
                    <w:ins w:id="28565" w:author="瑋婷 徐" w:date="2025-01-03T16:50:00Z" w16du:dateUtc="2025-01-03T08:50:00Z"/>
                    <w:rFonts w:ascii="Times New Roman" w:eastAsia="Times New Roman" w:hAnsi="Times New Roman" w:cs="Times New Roman"/>
                    <w:sz w:val="20"/>
                    <w:szCs w:val="20"/>
                  </w:rPr>
                </w:rPrChange>
              </w:rPr>
              <w:pPrChange w:id="2856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38BEA2D"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67" w:author="瑋婷 徐" w:date="2025-01-03T16:50:00Z" w16du:dateUtc="2025-01-03T08:50:00Z"/>
                <w:rFonts w:ascii="Times New Roman" w:eastAsiaTheme="minorEastAsia" w:hAnsi="Times New Roman" w:cs="Times New Roman"/>
                <w:rPrChange w:id="28568" w:author="瑋婷 徐" w:date="2025-01-04T22:53:00Z" w16du:dateUtc="2025-01-04T14:53:00Z">
                  <w:rPr>
                    <w:ins w:id="28569" w:author="瑋婷 徐" w:date="2025-01-03T16:50:00Z" w16du:dateUtc="2025-01-03T08:50:00Z"/>
                    <w:rFonts w:ascii="Times New Roman" w:eastAsia="Times New Roman" w:hAnsi="Times New Roman" w:cs="Times New Roman"/>
                    <w:sz w:val="20"/>
                    <w:szCs w:val="20"/>
                  </w:rPr>
                </w:rPrChange>
              </w:rPr>
              <w:pPrChange w:id="2857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9A3ABF3"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71" w:author="瑋婷 徐" w:date="2025-01-03T16:50:00Z" w16du:dateUtc="2025-01-03T08:50:00Z"/>
                <w:rFonts w:ascii="Times New Roman" w:eastAsiaTheme="minorEastAsia" w:hAnsi="Times New Roman" w:cs="Times New Roman"/>
                <w:rPrChange w:id="28572" w:author="瑋婷 徐" w:date="2025-01-04T22:53:00Z" w16du:dateUtc="2025-01-04T14:53:00Z">
                  <w:rPr>
                    <w:ins w:id="28573" w:author="瑋婷 徐" w:date="2025-01-03T16:50:00Z" w16du:dateUtc="2025-01-03T08:50:00Z"/>
                    <w:rFonts w:ascii="Times New Roman" w:eastAsia="Times New Roman" w:hAnsi="Times New Roman" w:cs="Times New Roman"/>
                    <w:sz w:val="20"/>
                    <w:szCs w:val="20"/>
                  </w:rPr>
                </w:rPrChange>
              </w:rPr>
              <w:pPrChange w:id="2857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708367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75" w:author="瑋婷 徐" w:date="2025-01-03T16:50:00Z" w16du:dateUtc="2025-01-03T08:50:00Z"/>
                <w:rFonts w:ascii="Times New Roman" w:eastAsiaTheme="minorEastAsia" w:hAnsi="Times New Roman" w:cs="Times New Roman"/>
                <w:rPrChange w:id="28576" w:author="瑋婷 徐" w:date="2025-01-04T22:53:00Z" w16du:dateUtc="2025-01-04T14:53:00Z">
                  <w:rPr>
                    <w:ins w:id="28577" w:author="瑋婷 徐" w:date="2025-01-03T16:50:00Z" w16du:dateUtc="2025-01-03T08:50:00Z"/>
                    <w:rFonts w:ascii="Times New Roman" w:eastAsia="Times New Roman" w:hAnsi="Times New Roman" w:cs="Times New Roman"/>
                    <w:sz w:val="20"/>
                    <w:szCs w:val="20"/>
                  </w:rPr>
                </w:rPrChange>
              </w:rPr>
              <w:pPrChange w:id="2857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11E14A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79" w:author="瑋婷 徐" w:date="2025-01-03T16:50:00Z" w16du:dateUtc="2025-01-03T08:50:00Z"/>
                <w:rFonts w:ascii="Times New Roman" w:eastAsiaTheme="minorEastAsia" w:hAnsi="Times New Roman" w:cs="Times New Roman"/>
                <w:rPrChange w:id="28580" w:author="瑋婷 徐" w:date="2025-01-04T22:53:00Z" w16du:dateUtc="2025-01-04T14:53:00Z">
                  <w:rPr>
                    <w:ins w:id="28581" w:author="瑋婷 徐" w:date="2025-01-03T16:50:00Z" w16du:dateUtc="2025-01-03T08:50:00Z"/>
                    <w:rFonts w:ascii="Times New Roman" w:eastAsia="Times New Roman" w:hAnsi="Times New Roman" w:cs="Times New Roman"/>
                    <w:sz w:val="20"/>
                    <w:szCs w:val="20"/>
                  </w:rPr>
                </w:rPrChange>
              </w:rPr>
              <w:pPrChange w:id="2858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A0AFE9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83" w:author="瑋婷 徐" w:date="2025-01-03T16:50:00Z" w16du:dateUtc="2025-01-03T08:50:00Z"/>
                <w:rFonts w:ascii="Times New Roman" w:eastAsiaTheme="minorEastAsia" w:hAnsi="Times New Roman" w:cs="Times New Roman"/>
                <w:rPrChange w:id="28584" w:author="瑋婷 徐" w:date="2025-01-04T22:53:00Z" w16du:dateUtc="2025-01-04T14:53:00Z">
                  <w:rPr>
                    <w:ins w:id="28585" w:author="瑋婷 徐" w:date="2025-01-03T16:50:00Z" w16du:dateUtc="2025-01-03T08:50:00Z"/>
                    <w:rFonts w:ascii="Times New Roman" w:eastAsia="Times New Roman" w:hAnsi="Times New Roman" w:cs="Times New Roman"/>
                    <w:sz w:val="20"/>
                    <w:szCs w:val="20"/>
                  </w:rPr>
                </w:rPrChange>
              </w:rPr>
              <w:pPrChange w:id="2858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2D5E25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87" w:author="瑋婷 徐" w:date="2025-01-03T16:50:00Z" w16du:dateUtc="2025-01-03T08:50:00Z"/>
                <w:rFonts w:ascii="Times New Roman" w:eastAsiaTheme="minorEastAsia" w:hAnsi="Times New Roman" w:cs="Times New Roman"/>
                <w:rPrChange w:id="28588" w:author="瑋婷 徐" w:date="2025-01-04T22:53:00Z" w16du:dateUtc="2025-01-04T14:53:00Z">
                  <w:rPr>
                    <w:ins w:id="28589" w:author="瑋婷 徐" w:date="2025-01-03T16:50:00Z" w16du:dateUtc="2025-01-03T08:50:00Z"/>
                    <w:rFonts w:ascii="Times New Roman" w:eastAsia="Times New Roman" w:hAnsi="Times New Roman" w:cs="Times New Roman"/>
                    <w:sz w:val="20"/>
                    <w:szCs w:val="20"/>
                  </w:rPr>
                </w:rPrChange>
              </w:rPr>
              <w:pPrChange w:id="2859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258E44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91" w:author="瑋婷 徐" w:date="2025-01-03T16:50:00Z" w16du:dateUtc="2025-01-03T08:50:00Z"/>
                <w:rFonts w:ascii="Times New Roman" w:eastAsiaTheme="minorEastAsia" w:hAnsi="Times New Roman" w:cs="Times New Roman"/>
                <w:rPrChange w:id="28592" w:author="瑋婷 徐" w:date="2025-01-04T22:53:00Z" w16du:dateUtc="2025-01-04T14:53:00Z">
                  <w:rPr>
                    <w:ins w:id="28593" w:author="瑋婷 徐" w:date="2025-01-03T16:50:00Z" w16du:dateUtc="2025-01-03T08:50:00Z"/>
                    <w:rFonts w:ascii="Times New Roman" w:eastAsia="Times New Roman" w:hAnsi="Times New Roman" w:cs="Times New Roman"/>
                    <w:sz w:val="20"/>
                    <w:szCs w:val="20"/>
                  </w:rPr>
                </w:rPrChange>
              </w:rPr>
              <w:pPrChange w:id="2859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5739FB8A"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95" w:author="瑋婷 徐" w:date="2025-01-03T16:50:00Z" w16du:dateUtc="2025-01-03T08:50:00Z"/>
                <w:rFonts w:ascii="Times New Roman" w:eastAsiaTheme="minorEastAsia" w:hAnsi="Times New Roman" w:cs="Times New Roman"/>
                <w:rPrChange w:id="28596" w:author="瑋婷 徐" w:date="2025-01-04T22:53:00Z" w16du:dateUtc="2025-01-04T14:53:00Z">
                  <w:rPr>
                    <w:ins w:id="28597" w:author="瑋婷 徐" w:date="2025-01-03T16:50:00Z" w16du:dateUtc="2025-01-03T08:50:00Z"/>
                    <w:rFonts w:ascii="Times New Roman" w:eastAsia="Times New Roman" w:hAnsi="Times New Roman" w:cs="Times New Roman"/>
                    <w:sz w:val="20"/>
                    <w:szCs w:val="20"/>
                  </w:rPr>
                </w:rPrChange>
              </w:rPr>
              <w:pPrChange w:id="2859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673BA4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599" w:author="瑋婷 徐" w:date="2025-01-03T16:50:00Z" w16du:dateUtc="2025-01-03T08:50:00Z"/>
                <w:rFonts w:ascii="Times New Roman" w:eastAsiaTheme="minorEastAsia" w:hAnsi="Times New Roman" w:cs="Times New Roman"/>
                <w:rPrChange w:id="28600" w:author="瑋婷 徐" w:date="2025-01-04T22:53:00Z" w16du:dateUtc="2025-01-04T14:53:00Z">
                  <w:rPr>
                    <w:ins w:id="28601" w:author="瑋婷 徐" w:date="2025-01-03T16:50:00Z" w16du:dateUtc="2025-01-03T08:50:00Z"/>
                    <w:rFonts w:ascii="Times New Roman" w:eastAsia="Times New Roman" w:hAnsi="Times New Roman" w:cs="Times New Roman"/>
                    <w:sz w:val="20"/>
                    <w:szCs w:val="20"/>
                  </w:rPr>
                </w:rPrChange>
              </w:rPr>
              <w:pPrChange w:id="2860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
          <w:p w14:paraId="00BDBA7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603" w:author="瑋婷 徐" w:date="2025-01-03T16:50:00Z" w16du:dateUtc="2025-01-03T08:50:00Z"/>
                <w:rFonts w:ascii="Times New Roman" w:eastAsiaTheme="minorEastAsia" w:hAnsi="Times New Roman" w:cs="Times New Roman"/>
                <w:rPrChange w:id="28604" w:author="瑋婷 徐" w:date="2025-01-04T22:53:00Z" w16du:dateUtc="2025-01-04T14:53:00Z">
                  <w:rPr>
                    <w:ins w:id="28605" w:author="瑋婷 徐" w:date="2025-01-03T16:50:00Z" w16du:dateUtc="2025-01-03T08:50:00Z"/>
                    <w:rFonts w:ascii="Times New Roman" w:eastAsia="Times New Roman" w:hAnsi="Times New Roman" w:cs="Times New Roman"/>
                    <w:sz w:val="20"/>
                    <w:szCs w:val="20"/>
                  </w:rPr>
                </w:rPrChange>
              </w:rPr>
              <w:pPrChange w:id="2860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D51403" w14:paraId="13E72F41" w14:textId="77777777" w:rsidTr="003C19C7">
        <w:trPr>
          <w:cnfStyle w:val="000000100000" w:firstRow="0" w:lastRow="0" w:firstColumn="0" w:lastColumn="0" w:oddVBand="0" w:evenVBand="0" w:oddHBand="1" w:evenHBand="0" w:firstRowFirstColumn="0" w:firstRowLastColumn="0" w:lastRowFirstColumn="0" w:lastRowLastColumn="0"/>
          <w:trHeight w:val="300"/>
          <w:ins w:id="28607"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9BB1F63" w14:textId="77777777" w:rsidR="003C19C7" w:rsidRPr="00D51403" w:rsidRDefault="003C19C7">
            <w:pPr>
              <w:spacing w:line="360" w:lineRule="auto"/>
              <w:jc w:val="both"/>
              <w:rPr>
                <w:ins w:id="28608" w:author="瑋婷 徐" w:date="2025-01-03T16:50:00Z" w16du:dateUtc="2025-01-03T08:50:00Z"/>
                <w:rFonts w:ascii="Times New Roman" w:eastAsiaTheme="minorEastAsia" w:hAnsi="Times New Roman" w:cs="Times New Roman"/>
                <w:b w:val="0"/>
                <w:bCs w:val="0"/>
                <w:color w:val="000000"/>
                <w:rPrChange w:id="28609" w:author="瑋婷 徐" w:date="2025-01-04T22:53:00Z" w16du:dateUtc="2025-01-04T14:53:00Z">
                  <w:rPr>
                    <w:ins w:id="28610" w:author="瑋婷 徐" w:date="2025-01-03T16:50:00Z" w16du:dateUtc="2025-01-03T08:50:00Z"/>
                    <w:rFonts w:ascii="Calibri" w:hAnsi="Calibri" w:cs="Calibri"/>
                    <w:color w:val="000000"/>
                    <w:sz w:val="22"/>
                    <w:szCs w:val="22"/>
                  </w:rPr>
                </w:rPrChange>
              </w:rPr>
              <w:pPrChange w:id="28611" w:author="瑋婷 徐" w:date="2025-01-03T16:55:00Z" w16du:dateUtc="2025-01-03T08:55:00Z">
                <w:pPr/>
              </w:pPrChange>
            </w:pPr>
            <w:ins w:id="28612" w:author="瑋婷 徐" w:date="2025-01-03T16:50:00Z" w16du:dateUtc="2025-01-03T08:50:00Z">
              <w:r w:rsidRPr="00D51403">
                <w:rPr>
                  <w:rFonts w:ascii="Times New Roman" w:eastAsiaTheme="minorEastAsia" w:hAnsi="Times New Roman" w:cs="Times New Roman" w:hint="eastAsia"/>
                  <w:b w:val="0"/>
                  <w:bCs w:val="0"/>
                  <w:color w:val="000000"/>
                  <w:rPrChange w:id="28613" w:author="瑋婷 徐" w:date="2025-01-04T22:53:00Z" w16du:dateUtc="2025-01-04T14:53:00Z">
                    <w:rPr>
                      <w:rFonts w:ascii="Calibri" w:hAnsi="Calibri" w:cs="Calibri" w:hint="eastAsia"/>
                      <w:color w:val="000000"/>
                      <w:sz w:val="22"/>
                      <w:szCs w:val="22"/>
                    </w:rPr>
                  </w:rPrChange>
                </w:rPr>
                <w:t>白鶺鴒</w:t>
              </w:r>
              <w:r w:rsidRPr="00D51403">
                <w:rPr>
                  <w:rFonts w:ascii="Times New Roman" w:eastAsiaTheme="minorEastAsia" w:hAnsi="Times New Roman" w:cs="Times New Roman"/>
                  <w:b w:val="0"/>
                  <w:bCs w:val="0"/>
                  <w:color w:val="000000"/>
                  <w:rPrChange w:id="28614"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2AAFEEB9"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15" w:author="瑋婷 徐" w:date="2025-01-03T16:50:00Z" w16du:dateUtc="2025-01-03T08:50:00Z"/>
                <w:rFonts w:ascii="Times New Roman" w:eastAsiaTheme="minorEastAsia" w:hAnsi="Times New Roman" w:cs="Times New Roman"/>
                <w:i/>
                <w:iCs/>
                <w:color w:val="000000"/>
                <w:rPrChange w:id="28616" w:author="瑋婷 徐" w:date="2025-01-04T22:53:00Z" w16du:dateUtc="2025-01-04T14:53:00Z">
                  <w:rPr>
                    <w:ins w:id="28617" w:author="瑋婷 徐" w:date="2025-01-03T16:50:00Z" w16du:dateUtc="2025-01-03T08:50:00Z"/>
                    <w:rFonts w:ascii="Calibri" w:hAnsi="Calibri" w:cs="Calibri"/>
                    <w:i/>
                    <w:iCs/>
                    <w:color w:val="000000"/>
                    <w:sz w:val="22"/>
                    <w:szCs w:val="22"/>
                  </w:rPr>
                </w:rPrChange>
              </w:rPr>
              <w:pPrChange w:id="2861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619" w:author="瑋婷 徐" w:date="2025-01-03T16:50:00Z" w16du:dateUtc="2025-01-03T08:50:00Z">
              <w:r w:rsidRPr="00D51403">
                <w:rPr>
                  <w:rFonts w:ascii="Times New Roman" w:eastAsiaTheme="minorEastAsia" w:hAnsi="Times New Roman" w:cs="Times New Roman"/>
                  <w:i/>
                  <w:iCs/>
                  <w:color w:val="000000"/>
                  <w:rPrChange w:id="28620" w:author="瑋婷 徐" w:date="2025-01-04T22:53:00Z" w16du:dateUtc="2025-01-04T14:53:00Z">
                    <w:rPr>
                      <w:rFonts w:ascii="Calibri" w:hAnsi="Calibri" w:cs="Calibri"/>
                      <w:i/>
                      <w:iCs/>
                      <w:color w:val="000000"/>
                      <w:sz w:val="22"/>
                      <w:szCs w:val="22"/>
                    </w:rPr>
                  </w:rPrChange>
                </w:rPr>
                <w:t>Motacilla alba</w:t>
              </w:r>
            </w:ins>
          </w:p>
        </w:tc>
        <w:tc>
          <w:tcPr>
            <w:tcW w:w="162" w:type="pct"/>
            <w:noWrap/>
            <w:vAlign w:val="center"/>
            <w:hideMark/>
          </w:tcPr>
          <w:p w14:paraId="3A65F19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21" w:author="瑋婷 徐" w:date="2025-01-03T16:50:00Z" w16du:dateUtc="2025-01-03T08:50:00Z"/>
                <w:rFonts w:ascii="Times New Roman" w:eastAsiaTheme="minorEastAsia" w:hAnsi="Times New Roman" w:cs="Times New Roman"/>
                <w:i/>
                <w:iCs/>
                <w:color w:val="000000"/>
                <w:rPrChange w:id="28622" w:author="瑋婷 徐" w:date="2025-01-04T22:53:00Z" w16du:dateUtc="2025-01-04T14:53:00Z">
                  <w:rPr>
                    <w:ins w:id="28623" w:author="瑋婷 徐" w:date="2025-01-03T16:50:00Z" w16du:dateUtc="2025-01-03T08:50:00Z"/>
                    <w:rFonts w:ascii="Calibri" w:hAnsi="Calibri" w:cs="Calibri"/>
                    <w:i/>
                    <w:iCs/>
                    <w:color w:val="000000"/>
                    <w:sz w:val="22"/>
                    <w:szCs w:val="22"/>
                  </w:rPr>
                </w:rPrChange>
              </w:rPr>
              <w:pPrChange w:id="2862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3F22B8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25" w:author="瑋婷 徐" w:date="2025-01-03T16:50:00Z" w16du:dateUtc="2025-01-03T08:50:00Z"/>
                <w:rFonts w:ascii="Times New Roman" w:eastAsiaTheme="minorEastAsia" w:hAnsi="Times New Roman" w:cs="Times New Roman"/>
                <w:rPrChange w:id="28626" w:author="瑋婷 徐" w:date="2025-01-04T22:53:00Z" w16du:dateUtc="2025-01-04T14:53:00Z">
                  <w:rPr>
                    <w:ins w:id="28627" w:author="瑋婷 徐" w:date="2025-01-03T16:50:00Z" w16du:dateUtc="2025-01-03T08:50:00Z"/>
                    <w:rFonts w:ascii="Times New Roman" w:eastAsia="Times New Roman" w:hAnsi="Times New Roman" w:cs="Times New Roman"/>
                    <w:sz w:val="20"/>
                    <w:szCs w:val="20"/>
                  </w:rPr>
                </w:rPrChange>
              </w:rPr>
              <w:pPrChange w:id="2862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C7C0B85"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29" w:author="瑋婷 徐" w:date="2025-01-03T16:50:00Z" w16du:dateUtc="2025-01-03T08:50:00Z"/>
                <w:rFonts w:ascii="Times New Roman" w:eastAsiaTheme="minorEastAsia" w:hAnsi="Times New Roman" w:cs="Times New Roman"/>
                <w:rPrChange w:id="28630" w:author="瑋婷 徐" w:date="2025-01-04T22:53:00Z" w16du:dateUtc="2025-01-04T14:53:00Z">
                  <w:rPr>
                    <w:ins w:id="28631" w:author="瑋婷 徐" w:date="2025-01-03T16:50:00Z" w16du:dateUtc="2025-01-03T08:50:00Z"/>
                    <w:rFonts w:ascii="Times New Roman" w:eastAsia="Times New Roman" w:hAnsi="Times New Roman" w:cs="Times New Roman"/>
                    <w:sz w:val="20"/>
                    <w:szCs w:val="20"/>
                  </w:rPr>
                </w:rPrChange>
              </w:rPr>
              <w:pPrChange w:id="2863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DD2B95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33" w:author="瑋婷 徐" w:date="2025-01-03T16:50:00Z" w16du:dateUtc="2025-01-03T08:50:00Z"/>
                <w:rFonts w:ascii="Times New Roman" w:eastAsiaTheme="minorEastAsia" w:hAnsi="Times New Roman" w:cs="Times New Roman"/>
                <w:rPrChange w:id="28634" w:author="瑋婷 徐" w:date="2025-01-04T22:53:00Z" w16du:dateUtc="2025-01-04T14:53:00Z">
                  <w:rPr>
                    <w:ins w:id="28635" w:author="瑋婷 徐" w:date="2025-01-03T16:50:00Z" w16du:dateUtc="2025-01-03T08:50:00Z"/>
                    <w:rFonts w:ascii="Times New Roman" w:eastAsia="Times New Roman" w:hAnsi="Times New Roman" w:cs="Times New Roman"/>
                    <w:sz w:val="20"/>
                    <w:szCs w:val="20"/>
                  </w:rPr>
                </w:rPrChange>
              </w:rPr>
              <w:pPrChange w:id="2863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81E330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37" w:author="瑋婷 徐" w:date="2025-01-03T16:50:00Z" w16du:dateUtc="2025-01-03T08:50:00Z"/>
                <w:rFonts w:ascii="Times New Roman" w:eastAsiaTheme="minorEastAsia" w:hAnsi="Times New Roman" w:cs="Times New Roman"/>
                <w:rPrChange w:id="28638" w:author="瑋婷 徐" w:date="2025-01-04T22:53:00Z" w16du:dateUtc="2025-01-04T14:53:00Z">
                  <w:rPr>
                    <w:ins w:id="28639" w:author="瑋婷 徐" w:date="2025-01-03T16:50:00Z" w16du:dateUtc="2025-01-03T08:50:00Z"/>
                    <w:rFonts w:ascii="Times New Roman" w:eastAsia="Times New Roman" w:hAnsi="Times New Roman" w:cs="Times New Roman"/>
                    <w:sz w:val="20"/>
                    <w:szCs w:val="20"/>
                  </w:rPr>
                </w:rPrChange>
              </w:rPr>
              <w:pPrChange w:id="2864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997576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41" w:author="瑋婷 徐" w:date="2025-01-03T16:50:00Z" w16du:dateUtc="2025-01-03T08:50:00Z"/>
                <w:rFonts w:ascii="Times New Roman" w:eastAsiaTheme="minorEastAsia" w:hAnsi="Times New Roman" w:cs="Times New Roman"/>
                <w:rPrChange w:id="28642" w:author="瑋婷 徐" w:date="2025-01-04T22:53:00Z" w16du:dateUtc="2025-01-04T14:53:00Z">
                  <w:rPr>
                    <w:ins w:id="28643" w:author="瑋婷 徐" w:date="2025-01-03T16:50:00Z" w16du:dateUtc="2025-01-03T08:50:00Z"/>
                    <w:rFonts w:ascii="Times New Roman" w:eastAsia="Times New Roman" w:hAnsi="Times New Roman" w:cs="Times New Roman"/>
                    <w:sz w:val="20"/>
                    <w:szCs w:val="20"/>
                  </w:rPr>
                </w:rPrChange>
              </w:rPr>
              <w:pPrChange w:id="2864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E00BA13"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45" w:author="瑋婷 徐" w:date="2025-01-03T16:50:00Z" w16du:dateUtc="2025-01-03T08:50:00Z"/>
                <w:rFonts w:ascii="Times New Roman" w:eastAsiaTheme="minorEastAsia" w:hAnsi="Times New Roman" w:cs="Times New Roman"/>
                <w:rPrChange w:id="28646" w:author="瑋婷 徐" w:date="2025-01-04T22:53:00Z" w16du:dateUtc="2025-01-04T14:53:00Z">
                  <w:rPr>
                    <w:ins w:id="28647" w:author="瑋婷 徐" w:date="2025-01-03T16:50:00Z" w16du:dateUtc="2025-01-03T08:50:00Z"/>
                    <w:rFonts w:ascii="Times New Roman" w:eastAsia="Times New Roman" w:hAnsi="Times New Roman" w:cs="Times New Roman"/>
                    <w:sz w:val="20"/>
                    <w:szCs w:val="20"/>
                  </w:rPr>
                </w:rPrChange>
              </w:rPr>
              <w:pPrChange w:id="2864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CEF3275"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49" w:author="瑋婷 徐" w:date="2025-01-03T16:50:00Z" w16du:dateUtc="2025-01-03T08:50:00Z"/>
                <w:rFonts w:ascii="Times New Roman" w:eastAsiaTheme="minorEastAsia" w:hAnsi="Times New Roman" w:cs="Times New Roman"/>
                <w:rPrChange w:id="28650" w:author="瑋婷 徐" w:date="2025-01-04T22:53:00Z" w16du:dateUtc="2025-01-04T14:53:00Z">
                  <w:rPr>
                    <w:ins w:id="28651" w:author="瑋婷 徐" w:date="2025-01-03T16:50:00Z" w16du:dateUtc="2025-01-03T08:50:00Z"/>
                    <w:rFonts w:ascii="Times New Roman" w:eastAsia="Times New Roman" w:hAnsi="Times New Roman" w:cs="Times New Roman"/>
                    <w:sz w:val="20"/>
                    <w:szCs w:val="20"/>
                  </w:rPr>
                </w:rPrChange>
              </w:rPr>
              <w:pPrChange w:id="2865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F6F9E4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53" w:author="瑋婷 徐" w:date="2025-01-03T16:50:00Z" w16du:dateUtc="2025-01-03T08:50:00Z"/>
                <w:rFonts w:ascii="Times New Roman" w:eastAsiaTheme="minorEastAsia" w:hAnsi="Times New Roman" w:cs="Times New Roman"/>
                <w:rPrChange w:id="28654" w:author="瑋婷 徐" w:date="2025-01-04T22:53:00Z" w16du:dateUtc="2025-01-04T14:53:00Z">
                  <w:rPr>
                    <w:ins w:id="28655" w:author="瑋婷 徐" w:date="2025-01-03T16:50:00Z" w16du:dateUtc="2025-01-03T08:50:00Z"/>
                    <w:rFonts w:ascii="Times New Roman" w:eastAsia="Times New Roman" w:hAnsi="Times New Roman" w:cs="Times New Roman"/>
                    <w:sz w:val="20"/>
                    <w:szCs w:val="20"/>
                  </w:rPr>
                </w:rPrChange>
              </w:rPr>
              <w:pPrChange w:id="2865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816DEB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57" w:author="瑋婷 徐" w:date="2025-01-03T16:50:00Z" w16du:dateUtc="2025-01-03T08:50:00Z"/>
                <w:rFonts w:ascii="Times New Roman" w:eastAsiaTheme="minorEastAsia" w:hAnsi="Times New Roman" w:cs="Times New Roman"/>
                <w:rPrChange w:id="28658" w:author="瑋婷 徐" w:date="2025-01-04T22:53:00Z" w16du:dateUtc="2025-01-04T14:53:00Z">
                  <w:rPr>
                    <w:ins w:id="28659" w:author="瑋婷 徐" w:date="2025-01-03T16:50:00Z" w16du:dateUtc="2025-01-03T08:50:00Z"/>
                    <w:rFonts w:ascii="Times New Roman" w:eastAsia="Times New Roman" w:hAnsi="Times New Roman" w:cs="Times New Roman"/>
                    <w:sz w:val="20"/>
                    <w:szCs w:val="20"/>
                  </w:rPr>
                </w:rPrChange>
              </w:rPr>
              <w:pPrChange w:id="2866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06B91D6"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61" w:author="瑋婷 徐" w:date="2025-01-03T16:50:00Z" w16du:dateUtc="2025-01-03T08:50:00Z"/>
                <w:rFonts w:ascii="Times New Roman" w:eastAsiaTheme="minorEastAsia" w:hAnsi="Times New Roman" w:cs="Times New Roman"/>
                <w:rPrChange w:id="28662" w:author="瑋婷 徐" w:date="2025-01-04T22:53:00Z" w16du:dateUtc="2025-01-04T14:53:00Z">
                  <w:rPr>
                    <w:ins w:id="28663" w:author="瑋婷 徐" w:date="2025-01-03T16:50:00Z" w16du:dateUtc="2025-01-03T08:50:00Z"/>
                    <w:rFonts w:ascii="Times New Roman" w:eastAsia="Times New Roman" w:hAnsi="Times New Roman" w:cs="Times New Roman"/>
                    <w:sz w:val="20"/>
                    <w:szCs w:val="20"/>
                  </w:rPr>
                </w:rPrChange>
              </w:rPr>
              <w:pPrChange w:id="2866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9C699C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65" w:author="瑋婷 徐" w:date="2025-01-03T16:50:00Z" w16du:dateUtc="2025-01-03T08:50:00Z"/>
                <w:rFonts w:ascii="Times New Roman" w:eastAsiaTheme="minorEastAsia" w:hAnsi="Times New Roman" w:cs="Times New Roman"/>
                <w:rPrChange w:id="28666" w:author="瑋婷 徐" w:date="2025-01-04T22:53:00Z" w16du:dateUtc="2025-01-04T14:53:00Z">
                  <w:rPr>
                    <w:ins w:id="28667" w:author="瑋婷 徐" w:date="2025-01-03T16:50:00Z" w16du:dateUtc="2025-01-03T08:50:00Z"/>
                    <w:rFonts w:ascii="Times New Roman" w:eastAsia="Times New Roman" w:hAnsi="Times New Roman" w:cs="Times New Roman"/>
                    <w:sz w:val="20"/>
                    <w:szCs w:val="20"/>
                  </w:rPr>
                </w:rPrChange>
              </w:rPr>
              <w:pPrChange w:id="2866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3065BB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69" w:author="瑋婷 徐" w:date="2025-01-03T16:50:00Z" w16du:dateUtc="2025-01-03T08:50:00Z"/>
                <w:rFonts w:ascii="Times New Roman" w:eastAsiaTheme="minorEastAsia" w:hAnsi="Times New Roman" w:cs="Times New Roman"/>
                <w:rPrChange w:id="28670" w:author="瑋婷 徐" w:date="2025-01-04T22:53:00Z" w16du:dateUtc="2025-01-04T14:53:00Z">
                  <w:rPr>
                    <w:ins w:id="28671" w:author="瑋婷 徐" w:date="2025-01-03T16:50:00Z" w16du:dateUtc="2025-01-03T08:50:00Z"/>
                    <w:rFonts w:ascii="Times New Roman" w:eastAsia="Times New Roman" w:hAnsi="Times New Roman" w:cs="Times New Roman"/>
                    <w:sz w:val="20"/>
                    <w:szCs w:val="20"/>
                  </w:rPr>
                </w:rPrChange>
              </w:rPr>
              <w:pPrChange w:id="2867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5F9F91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73" w:author="瑋婷 徐" w:date="2025-01-03T16:50:00Z" w16du:dateUtc="2025-01-03T08:50:00Z"/>
                <w:rFonts w:ascii="Times New Roman" w:eastAsiaTheme="minorEastAsia" w:hAnsi="Times New Roman" w:cs="Times New Roman"/>
                <w:rPrChange w:id="28674" w:author="瑋婷 徐" w:date="2025-01-04T22:53:00Z" w16du:dateUtc="2025-01-04T14:53:00Z">
                  <w:rPr>
                    <w:ins w:id="28675" w:author="瑋婷 徐" w:date="2025-01-03T16:50:00Z" w16du:dateUtc="2025-01-03T08:50:00Z"/>
                    <w:rFonts w:ascii="Times New Roman" w:eastAsia="Times New Roman" w:hAnsi="Times New Roman" w:cs="Times New Roman"/>
                    <w:sz w:val="20"/>
                    <w:szCs w:val="20"/>
                  </w:rPr>
                </w:rPrChange>
              </w:rPr>
              <w:pPrChange w:id="286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1D6A1C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77" w:author="瑋婷 徐" w:date="2025-01-03T16:50:00Z" w16du:dateUtc="2025-01-03T08:50:00Z"/>
                <w:rFonts w:ascii="Times New Roman" w:eastAsiaTheme="minorEastAsia" w:hAnsi="Times New Roman" w:cs="Times New Roman"/>
                <w:rPrChange w:id="28678" w:author="瑋婷 徐" w:date="2025-01-04T22:53:00Z" w16du:dateUtc="2025-01-04T14:53:00Z">
                  <w:rPr>
                    <w:ins w:id="28679" w:author="瑋婷 徐" w:date="2025-01-03T16:50:00Z" w16du:dateUtc="2025-01-03T08:50:00Z"/>
                    <w:rFonts w:ascii="Times New Roman" w:eastAsia="Times New Roman" w:hAnsi="Times New Roman" w:cs="Times New Roman"/>
                    <w:sz w:val="20"/>
                    <w:szCs w:val="20"/>
                  </w:rPr>
                </w:rPrChange>
              </w:rPr>
              <w:pPrChange w:id="286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208493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81" w:author="瑋婷 徐" w:date="2025-01-03T16:50:00Z" w16du:dateUtc="2025-01-03T08:50:00Z"/>
                <w:rFonts w:ascii="Times New Roman" w:eastAsiaTheme="minorEastAsia" w:hAnsi="Times New Roman" w:cs="Times New Roman"/>
                <w:rPrChange w:id="28682" w:author="瑋婷 徐" w:date="2025-01-04T22:53:00Z" w16du:dateUtc="2025-01-04T14:53:00Z">
                  <w:rPr>
                    <w:ins w:id="28683" w:author="瑋婷 徐" w:date="2025-01-03T16:50:00Z" w16du:dateUtc="2025-01-03T08:50:00Z"/>
                    <w:rFonts w:ascii="Times New Roman" w:eastAsia="Times New Roman" w:hAnsi="Times New Roman" w:cs="Times New Roman"/>
                    <w:sz w:val="20"/>
                    <w:szCs w:val="20"/>
                  </w:rPr>
                </w:rPrChange>
              </w:rPr>
              <w:pPrChange w:id="286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2EED172"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85" w:author="瑋婷 徐" w:date="2025-01-03T16:50:00Z" w16du:dateUtc="2025-01-03T08:50:00Z"/>
                <w:rFonts w:ascii="Times New Roman" w:eastAsiaTheme="minorEastAsia" w:hAnsi="Times New Roman" w:cs="Times New Roman"/>
                <w:rPrChange w:id="28686" w:author="瑋婷 徐" w:date="2025-01-04T22:53:00Z" w16du:dateUtc="2025-01-04T14:53:00Z">
                  <w:rPr>
                    <w:ins w:id="28687" w:author="瑋婷 徐" w:date="2025-01-03T16:50:00Z" w16du:dateUtc="2025-01-03T08:50:00Z"/>
                    <w:rFonts w:ascii="Times New Roman" w:eastAsia="Times New Roman" w:hAnsi="Times New Roman" w:cs="Times New Roman"/>
                    <w:sz w:val="20"/>
                    <w:szCs w:val="20"/>
                  </w:rPr>
                </w:rPrChange>
              </w:rPr>
              <w:pPrChange w:id="286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EE6014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89" w:author="瑋婷 徐" w:date="2025-01-03T16:50:00Z" w16du:dateUtc="2025-01-03T08:50:00Z"/>
                <w:rFonts w:ascii="Times New Roman" w:eastAsiaTheme="minorEastAsia" w:hAnsi="Times New Roman" w:cs="Times New Roman"/>
                <w:rPrChange w:id="28690" w:author="瑋婷 徐" w:date="2025-01-04T22:53:00Z" w16du:dateUtc="2025-01-04T14:53:00Z">
                  <w:rPr>
                    <w:ins w:id="28691" w:author="瑋婷 徐" w:date="2025-01-03T16:50:00Z" w16du:dateUtc="2025-01-03T08:50:00Z"/>
                    <w:rFonts w:ascii="Times New Roman" w:eastAsia="Times New Roman" w:hAnsi="Times New Roman" w:cs="Times New Roman"/>
                    <w:sz w:val="20"/>
                    <w:szCs w:val="20"/>
                  </w:rPr>
                </w:rPrChange>
              </w:rPr>
              <w:pPrChange w:id="286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8CB7B79"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93" w:author="瑋婷 徐" w:date="2025-01-03T16:50:00Z" w16du:dateUtc="2025-01-03T08:50:00Z"/>
                <w:rFonts w:ascii="Times New Roman" w:eastAsiaTheme="minorEastAsia" w:hAnsi="Times New Roman" w:cs="Times New Roman"/>
                <w:rPrChange w:id="28694" w:author="瑋婷 徐" w:date="2025-01-04T22:53:00Z" w16du:dateUtc="2025-01-04T14:53:00Z">
                  <w:rPr>
                    <w:ins w:id="28695" w:author="瑋婷 徐" w:date="2025-01-03T16:50:00Z" w16du:dateUtc="2025-01-03T08:50:00Z"/>
                    <w:rFonts w:ascii="Times New Roman" w:eastAsia="Times New Roman" w:hAnsi="Times New Roman" w:cs="Times New Roman"/>
                    <w:sz w:val="20"/>
                    <w:szCs w:val="20"/>
                  </w:rPr>
                </w:rPrChange>
              </w:rPr>
              <w:pPrChange w:id="286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14CAEC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697" w:author="瑋婷 徐" w:date="2025-01-03T16:50:00Z" w16du:dateUtc="2025-01-03T08:50:00Z"/>
                <w:rFonts w:ascii="Times New Roman" w:eastAsiaTheme="minorEastAsia" w:hAnsi="Times New Roman" w:cs="Times New Roman"/>
                <w:rPrChange w:id="28698" w:author="瑋婷 徐" w:date="2025-01-04T22:53:00Z" w16du:dateUtc="2025-01-04T14:53:00Z">
                  <w:rPr>
                    <w:ins w:id="28699" w:author="瑋婷 徐" w:date="2025-01-03T16:50:00Z" w16du:dateUtc="2025-01-03T08:50:00Z"/>
                    <w:rFonts w:ascii="Times New Roman" w:eastAsia="Times New Roman" w:hAnsi="Times New Roman" w:cs="Times New Roman"/>
                    <w:sz w:val="20"/>
                    <w:szCs w:val="20"/>
                  </w:rPr>
                </w:rPrChange>
              </w:rPr>
              <w:pPrChange w:id="287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55D97EE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701" w:author="瑋婷 徐" w:date="2025-01-03T16:50:00Z" w16du:dateUtc="2025-01-03T08:50:00Z"/>
                <w:rFonts w:ascii="Times New Roman" w:eastAsiaTheme="minorEastAsia" w:hAnsi="Times New Roman" w:cs="Times New Roman"/>
                <w:rPrChange w:id="28702" w:author="瑋婷 徐" w:date="2025-01-04T22:53:00Z" w16du:dateUtc="2025-01-04T14:53:00Z">
                  <w:rPr>
                    <w:ins w:id="28703" w:author="瑋婷 徐" w:date="2025-01-03T16:50:00Z" w16du:dateUtc="2025-01-03T08:50:00Z"/>
                    <w:rFonts w:ascii="Times New Roman" w:eastAsia="Times New Roman" w:hAnsi="Times New Roman" w:cs="Times New Roman"/>
                    <w:sz w:val="20"/>
                    <w:szCs w:val="20"/>
                  </w:rPr>
                </w:rPrChange>
              </w:rPr>
              <w:pPrChange w:id="287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D51403" w14:paraId="1A8B1A89" w14:textId="77777777" w:rsidTr="003C19C7">
        <w:trPr>
          <w:trHeight w:val="300"/>
          <w:ins w:id="28705"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270C8C55" w14:textId="77777777" w:rsidR="003C19C7" w:rsidRPr="00D51403" w:rsidRDefault="003C19C7">
            <w:pPr>
              <w:spacing w:line="360" w:lineRule="auto"/>
              <w:jc w:val="both"/>
              <w:rPr>
                <w:ins w:id="28706" w:author="瑋婷 徐" w:date="2025-01-03T16:50:00Z" w16du:dateUtc="2025-01-03T08:50:00Z"/>
                <w:rFonts w:ascii="Times New Roman" w:eastAsiaTheme="minorEastAsia" w:hAnsi="Times New Roman" w:cs="Times New Roman"/>
                <w:b w:val="0"/>
                <w:bCs w:val="0"/>
                <w:color w:val="000000"/>
                <w:rPrChange w:id="28707" w:author="瑋婷 徐" w:date="2025-01-04T22:53:00Z" w16du:dateUtc="2025-01-04T14:53:00Z">
                  <w:rPr>
                    <w:ins w:id="28708" w:author="瑋婷 徐" w:date="2025-01-03T16:50:00Z" w16du:dateUtc="2025-01-03T08:50:00Z"/>
                    <w:rFonts w:ascii="Calibri" w:hAnsi="Calibri" w:cs="Calibri"/>
                    <w:color w:val="000000"/>
                    <w:sz w:val="22"/>
                    <w:szCs w:val="22"/>
                  </w:rPr>
                </w:rPrChange>
              </w:rPr>
              <w:pPrChange w:id="28709" w:author="瑋婷 徐" w:date="2025-01-03T16:55:00Z" w16du:dateUtc="2025-01-03T08:55:00Z">
                <w:pPr/>
              </w:pPrChange>
            </w:pPr>
            <w:ins w:id="28710" w:author="瑋婷 徐" w:date="2025-01-03T16:50:00Z" w16du:dateUtc="2025-01-03T08:50:00Z">
              <w:r w:rsidRPr="00D51403">
                <w:rPr>
                  <w:rFonts w:ascii="Times New Roman" w:eastAsiaTheme="minorEastAsia" w:hAnsi="Times New Roman" w:cs="Times New Roman" w:hint="eastAsia"/>
                  <w:b w:val="0"/>
                  <w:bCs w:val="0"/>
                  <w:color w:val="000000"/>
                  <w:rPrChange w:id="28711" w:author="瑋婷 徐" w:date="2025-01-04T22:53:00Z" w16du:dateUtc="2025-01-04T14:53:00Z">
                    <w:rPr>
                      <w:rFonts w:ascii="Calibri" w:hAnsi="Calibri" w:cs="Calibri" w:hint="eastAsia"/>
                      <w:color w:val="000000"/>
                      <w:sz w:val="22"/>
                      <w:szCs w:val="22"/>
                    </w:rPr>
                  </w:rPrChange>
                </w:rPr>
                <w:t>灰鷽</w:t>
              </w:r>
              <w:r w:rsidRPr="00D51403">
                <w:rPr>
                  <w:rFonts w:ascii="Times New Roman" w:eastAsiaTheme="minorEastAsia" w:hAnsi="Times New Roman" w:cs="Times New Roman"/>
                  <w:b w:val="0"/>
                  <w:bCs w:val="0"/>
                  <w:color w:val="000000"/>
                  <w:rPrChange w:id="28712" w:author="瑋婷 徐" w:date="2025-01-04T22:53:00Z" w16du:dateUtc="2025-01-04T14:53:00Z">
                    <w:rPr>
                      <w:rFonts w:ascii="Calibri" w:hAnsi="Calibri" w:cs="Calibri"/>
                      <w:color w:val="000000"/>
                      <w:sz w:val="22"/>
                      <w:szCs w:val="22"/>
                    </w:rPr>
                  </w:rPrChange>
                </w:rPr>
                <w:t xml:space="preserve"> </w:t>
              </w:r>
              <w:r w:rsidRPr="00D51403">
                <w:rPr>
                  <w:b w:val="0"/>
                  <w:bCs w:val="0"/>
                  <w:color w:val="000000"/>
                  <w:rPrChange w:id="28713" w:author="瑋婷 徐" w:date="2025-01-04T22:53:00Z" w16du:dateUtc="2025-01-04T14:53:00Z">
                    <w:rPr>
                      <w:color w:val="000000"/>
                      <w:sz w:val="22"/>
                      <w:szCs w:val="22"/>
                    </w:rPr>
                  </w:rPrChange>
                </w:rPr>
                <w:t>◎</w:t>
              </w:r>
              <w:r w:rsidRPr="00D51403">
                <w:rPr>
                  <w:rFonts w:ascii="Times New Roman" w:eastAsiaTheme="minorEastAsia" w:hAnsi="Times New Roman" w:cs="Times New Roman"/>
                  <w:b w:val="0"/>
                  <w:bCs w:val="0"/>
                  <w:color w:val="000000"/>
                  <w:rPrChange w:id="28714"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277069CE"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15" w:author="瑋婷 徐" w:date="2025-01-03T16:50:00Z" w16du:dateUtc="2025-01-03T08:50:00Z"/>
                <w:rFonts w:ascii="Times New Roman" w:eastAsiaTheme="minorEastAsia" w:hAnsi="Times New Roman" w:cs="Times New Roman"/>
                <w:i/>
                <w:iCs/>
                <w:color w:val="000000"/>
                <w:rPrChange w:id="28716" w:author="瑋婷 徐" w:date="2025-01-04T22:53:00Z" w16du:dateUtc="2025-01-04T14:53:00Z">
                  <w:rPr>
                    <w:ins w:id="28717" w:author="瑋婷 徐" w:date="2025-01-03T16:50:00Z" w16du:dateUtc="2025-01-03T08:50:00Z"/>
                    <w:rFonts w:ascii="Calibri" w:hAnsi="Calibri" w:cs="Calibri"/>
                    <w:i/>
                    <w:iCs/>
                    <w:color w:val="000000"/>
                    <w:sz w:val="22"/>
                    <w:szCs w:val="22"/>
                  </w:rPr>
                </w:rPrChange>
              </w:rPr>
              <w:pPrChange w:id="2871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ins w:id="28719" w:author="瑋婷 徐" w:date="2025-01-03T16:50:00Z" w16du:dateUtc="2025-01-03T08:50:00Z">
              <w:r w:rsidRPr="00D51403">
                <w:rPr>
                  <w:rFonts w:ascii="Times New Roman" w:eastAsiaTheme="minorEastAsia" w:hAnsi="Times New Roman" w:cs="Times New Roman"/>
                  <w:i/>
                  <w:iCs/>
                  <w:color w:val="000000"/>
                  <w:rPrChange w:id="28720" w:author="瑋婷 徐" w:date="2025-01-04T22:53:00Z" w16du:dateUtc="2025-01-04T14:53:00Z">
                    <w:rPr>
                      <w:rFonts w:ascii="Calibri" w:hAnsi="Calibri" w:cs="Calibri"/>
                      <w:i/>
                      <w:iCs/>
                      <w:color w:val="000000"/>
                      <w:sz w:val="22"/>
                      <w:szCs w:val="22"/>
                    </w:rPr>
                  </w:rPrChange>
                </w:rPr>
                <w:t>Pyrrhula owstoni</w:t>
              </w:r>
            </w:ins>
          </w:p>
        </w:tc>
        <w:tc>
          <w:tcPr>
            <w:tcW w:w="162" w:type="pct"/>
            <w:noWrap/>
            <w:vAlign w:val="center"/>
            <w:hideMark/>
          </w:tcPr>
          <w:p w14:paraId="1E97BDE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21" w:author="瑋婷 徐" w:date="2025-01-03T16:50:00Z" w16du:dateUtc="2025-01-03T08:50:00Z"/>
                <w:rFonts w:ascii="Times New Roman" w:eastAsiaTheme="minorEastAsia" w:hAnsi="Times New Roman" w:cs="Times New Roman"/>
                <w:i/>
                <w:iCs/>
                <w:color w:val="000000"/>
                <w:rPrChange w:id="28722" w:author="瑋婷 徐" w:date="2025-01-04T22:53:00Z" w16du:dateUtc="2025-01-04T14:53:00Z">
                  <w:rPr>
                    <w:ins w:id="28723" w:author="瑋婷 徐" w:date="2025-01-03T16:50:00Z" w16du:dateUtc="2025-01-03T08:50:00Z"/>
                    <w:rFonts w:ascii="Calibri" w:hAnsi="Calibri" w:cs="Calibri"/>
                    <w:i/>
                    <w:iCs/>
                    <w:color w:val="000000"/>
                    <w:sz w:val="22"/>
                    <w:szCs w:val="22"/>
                  </w:rPr>
                </w:rPrChange>
              </w:rPr>
              <w:pPrChange w:id="2872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E5D3E5B"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25" w:author="瑋婷 徐" w:date="2025-01-03T16:50:00Z" w16du:dateUtc="2025-01-03T08:50:00Z"/>
                <w:rFonts w:ascii="Times New Roman" w:eastAsiaTheme="minorEastAsia" w:hAnsi="Times New Roman" w:cs="Times New Roman"/>
                <w:rPrChange w:id="28726" w:author="瑋婷 徐" w:date="2025-01-04T22:53:00Z" w16du:dateUtc="2025-01-04T14:53:00Z">
                  <w:rPr>
                    <w:ins w:id="28727" w:author="瑋婷 徐" w:date="2025-01-03T16:50:00Z" w16du:dateUtc="2025-01-03T08:50:00Z"/>
                    <w:rFonts w:ascii="Times New Roman" w:eastAsia="Times New Roman" w:hAnsi="Times New Roman" w:cs="Times New Roman"/>
                    <w:sz w:val="20"/>
                    <w:szCs w:val="20"/>
                  </w:rPr>
                </w:rPrChange>
              </w:rPr>
              <w:pPrChange w:id="2872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1A2DF11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29" w:author="瑋婷 徐" w:date="2025-01-03T16:50:00Z" w16du:dateUtc="2025-01-03T08:50:00Z"/>
                <w:rFonts w:ascii="Times New Roman" w:eastAsiaTheme="minorEastAsia" w:hAnsi="Times New Roman" w:cs="Times New Roman"/>
                <w:rPrChange w:id="28730" w:author="瑋婷 徐" w:date="2025-01-04T22:53:00Z" w16du:dateUtc="2025-01-04T14:53:00Z">
                  <w:rPr>
                    <w:ins w:id="28731" w:author="瑋婷 徐" w:date="2025-01-03T16:50:00Z" w16du:dateUtc="2025-01-03T08:50:00Z"/>
                    <w:rFonts w:ascii="Times New Roman" w:eastAsia="Times New Roman" w:hAnsi="Times New Roman" w:cs="Times New Roman"/>
                    <w:sz w:val="20"/>
                    <w:szCs w:val="20"/>
                  </w:rPr>
                </w:rPrChange>
              </w:rPr>
              <w:pPrChange w:id="2873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F85E201"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33" w:author="瑋婷 徐" w:date="2025-01-03T16:50:00Z" w16du:dateUtc="2025-01-03T08:50:00Z"/>
                <w:rFonts w:ascii="Times New Roman" w:eastAsiaTheme="minorEastAsia" w:hAnsi="Times New Roman" w:cs="Times New Roman"/>
                <w:rPrChange w:id="28734" w:author="瑋婷 徐" w:date="2025-01-04T22:53:00Z" w16du:dateUtc="2025-01-04T14:53:00Z">
                  <w:rPr>
                    <w:ins w:id="28735" w:author="瑋婷 徐" w:date="2025-01-03T16:50:00Z" w16du:dateUtc="2025-01-03T08:50:00Z"/>
                    <w:rFonts w:ascii="Times New Roman" w:eastAsia="Times New Roman" w:hAnsi="Times New Roman" w:cs="Times New Roman"/>
                    <w:sz w:val="20"/>
                    <w:szCs w:val="20"/>
                  </w:rPr>
                </w:rPrChange>
              </w:rPr>
              <w:pPrChange w:id="2873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E3C2F7A"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37" w:author="瑋婷 徐" w:date="2025-01-03T16:50:00Z" w16du:dateUtc="2025-01-03T08:50:00Z"/>
                <w:rFonts w:ascii="Times New Roman" w:eastAsiaTheme="minorEastAsia" w:hAnsi="Times New Roman" w:cs="Times New Roman"/>
                <w:rPrChange w:id="28738" w:author="瑋婷 徐" w:date="2025-01-04T22:53:00Z" w16du:dateUtc="2025-01-04T14:53:00Z">
                  <w:rPr>
                    <w:ins w:id="28739" w:author="瑋婷 徐" w:date="2025-01-03T16:50:00Z" w16du:dateUtc="2025-01-03T08:50:00Z"/>
                    <w:rFonts w:ascii="Times New Roman" w:eastAsia="Times New Roman" w:hAnsi="Times New Roman" w:cs="Times New Roman"/>
                    <w:sz w:val="20"/>
                    <w:szCs w:val="20"/>
                  </w:rPr>
                </w:rPrChange>
              </w:rPr>
              <w:pPrChange w:id="2874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5F669E8"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41" w:author="瑋婷 徐" w:date="2025-01-03T16:50:00Z" w16du:dateUtc="2025-01-03T08:50:00Z"/>
                <w:rFonts w:ascii="Times New Roman" w:eastAsiaTheme="minorEastAsia" w:hAnsi="Times New Roman" w:cs="Times New Roman"/>
                <w:rPrChange w:id="28742" w:author="瑋婷 徐" w:date="2025-01-04T22:53:00Z" w16du:dateUtc="2025-01-04T14:53:00Z">
                  <w:rPr>
                    <w:ins w:id="28743" w:author="瑋婷 徐" w:date="2025-01-03T16:50:00Z" w16du:dateUtc="2025-01-03T08:50:00Z"/>
                    <w:rFonts w:ascii="Times New Roman" w:eastAsia="Times New Roman" w:hAnsi="Times New Roman" w:cs="Times New Roman"/>
                    <w:sz w:val="20"/>
                    <w:szCs w:val="20"/>
                  </w:rPr>
                </w:rPrChange>
              </w:rPr>
              <w:pPrChange w:id="2874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949DC9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45" w:author="瑋婷 徐" w:date="2025-01-03T16:50:00Z" w16du:dateUtc="2025-01-03T08:50:00Z"/>
                <w:rFonts w:ascii="Times New Roman" w:eastAsiaTheme="minorEastAsia" w:hAnsi="Times New Roman" w:cs="Times New Roman"/>
                <w:rPrChange w:id="28746" w:author="瑋婷 徐" w:date="2025-01-04T22:53:00Z" w16du:dateUtc="2025-01-04T14:53:00Z">
                  <w:rPr>
                    <w:ins w:id="28747" w:author="瑋婷 徐" w:date="2025-01-03T16:50:00Z" w16du:dateUtc="2025-01-03T08:50:00Z"/>
                    <w:rFonts w:ascii="Times New Roman" w:eastAsia="Times New Roman" w:hAnsi="Times New Roman" w:cs="Times New Roman"/>
                    <w:sz w:val="20"/>
                    <w:szCs w:val="20"/>
                  </w:rPr>
                </w:rPrChange>
              </w:rPr>
              <w:pPrChange w:id="2874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1A0A1F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49" w:author="瑋婷 徐" w:date="2025-01-03T16:50:00Z" w16du:dateUtc="2025-01-03T08:50:00Z"/>
                <w:rFonts w:ascii="Times New Roman" w:eastAsiaTheme="minorEastAsia" w:hAnsi="Times New Roman" w:cs="Times New Roman"/>
                <w:rPrChange w:id="28750" w:author="瑋婷 徐" w:date="2025-01-04T22:53:00Z" w16du:dateUtc="2025-01-04T14:53:00Z">
                  <w:rPr>
                    <w:ins w:id="28751" w:author="瑋婷 徐" w:date="2025-01-03T16:50:00Z" w16du:dateUtc="2025-01-03T08:50:00Z"/>
                    <w:rFonts w:ascii="Times New Roman" w:eastAsia="Times New Roman" w:hAnsi="Times New Roman" w:cs="Times New Roman"/>
                    <w:sz w:val="20"/>
                    <w:szCs w:val="20"/>
                  </w:rPr>
                </w:rPrChange>
              </w:rPr>
              <w:pPrChange w:id="2875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6A72460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53" w:author="瑋婷 徐" w:date="2025-01-03T16:50:00Z" w16du:dateUtc="2025-01-03T08:50:00Z"/>
                <w:rFonts w:ascii="Times New Roman" w:eastAsiaTheme="minorEastAsia" w:hAnsi="Times New Roman" w:cs="Times New Roman"/>
                <w:rPrChange w:id="28754" w:author="瑋婷 徐" w:date="2025-01-04T22:53:00Z" w16du:dateUtc="2025-01-04T14:53:00Z">
                  <w:rPr>
                    <w:ins w:id="28755" w:author="瑋婷 徐" w:date="2025-01-03T16:50:00Z" w16du:dateUtc="2025-01-03T08:50:00Z"/>
                    <w:rFonts w:ascii="Times New Roman" w:eastAsia="Times New Roman" w:hAnsi="Times New Roman" w:cs="Times New Roman"/>
                    <w:sz w:val="20"/>
                    <w:szCs w:val="20"/>
                  </w:rPr>
                </w:rPrChange>
              </w:rPr>
              <w:pPrChange w:id="2875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CF5C826"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57" w:author="瑋婷 徐" w:date="2025-01-03T16:50:00Z" w16du:dateUtc="2025-01-03T08:50:00Z"/>
                <w:rFonts w:ascii="Times New Roman" w:eastAsiaTheme="minorEastAsia" w:hAnsi="Times New Roman" w:cs="Times New Roman"/>
                <w:rPrChange w:id="28758" w:author="瑋婷 徐" w:date="2025-01-04T22:53:00Z" w16du:dateUtc="2025-01-04T14:53:00Z">
                  <w:rPr>
                    <w:ins w:id="28759" w:author="瑋婷 徐" w:date="2025-01-03T16:50:00Z" w16du:dateUtc="2025-01-03T08:50:00Z"/>
                    <w:rFonts w:ascii="Times New Roman" w:eastAsia="Times New Roman" w:hAnsi="Times New Roman" w:cs="Times New Roman"/>
                    <w:sz w:val="20"/>
                    <w:szCs w:val="20"/>
                  </w:rPr>
                </w:rPrChange>
              </w:rPr>
              <w:pPrChange w:id="2876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C0C1D77"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61" w:author="瑋婷 徐" w:date="2025-01-03T16:50:00Z" w16du:dateUtc="2025-01-03T08:50:00Z"/>
                <w:rFonts w:ascii="Times New Roman" w:eastAsiaTheme="minorEastAsia" w:hAnsi="Times New Roman" w:cs="Times New Roman"/>
                <w:rPrChange w:id="28762" w:author="瑋婷 徐" w:date="2025-01-04T22:53:00Z" w16du:dateUtc="2025-01-04T14:53:00Z">
                  <w:rPr>
                    <w:ins w:id="28763" w:author="瑋婷 徐" w:date="2025-01-03T16:50:00Z" w16du:dateUtc="2025-01-03T08:50:00Z"/>
                    <w:rFonts w:ascii="Times New Roman" w:eastAsia="Times New Roman" w:hAnsi="Times New Roman" w:cs="Times New Roman"/>
                    <w:sz w:val="20"/>
                    <w:szCs w:val="20"/>
                  </w:rPr>
                </w:rPrChange>
              </w:rPr>
              <w:pPrChange w:id="2876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7D338E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65" w:author="瑋婷 徐" w:date="2025-01-03T16:50:00Z" w16du:dateUtc="2025-01-03T08:50:00Z"/>
                <w:rFonts w:ascii="Times New Roman" w:eastAsiaTheme="minorEastAsia" w:hAnsi="Times New Roman" w:cs="Times New Roman"/>
                <w:rPrChange w:id="28766" w:author="瑋婷 徐" w:date="2025-01-04T22:53:00Z" w16du:dateUtc="2025-01-04T14:53:00Z">
                  <w:rPr>
                    <w:ins w:id="28767" w:author="瑋婷 徐" w:date="2025-01-03T16:50:00Z" w16du:dateUtc="2025-01-03T08:50:00Z"/>
                    <w:rFonts w:ascii="Times New Roman" w:eastAsia="Times New Roman" w:hAnsi="Times New Roman" w:cs="Times New Roman"/>
                    <w:sz w:val="20"/>
                    <w:szCs w:val="20"/>
                  </w:rPr>
                </w:rPrChange>
              </w:rPr>
              <w:pPrChange w:id="2876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D3A7ACA"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69" w:author="瑋婷 徐" w:date="2025-01-03T16:50:00Z" w16du:dateUtc="2025-01-03T08:50:00Z"/>
                <w:rFonts w:ascii="Times New Roman" w:eastAsiaTheme="minorEastAsia" w:hAnsi="Times New Roman" w:cs="Times New Roman"/>
                <w:rPrChange w:id="28770" w:author="瑋婷 徐" w:date="2025-01-04T22:53:00Z" w16du:dateUtc="2025-01-04T14:53:00Z">
                  <w:rPr>
                    <w:ins w:id="28771" w:author="瑋婷 徐" w:date="2025-01-03T16:50:00Z" w16du:dateUtc="2025-01-03T08:50:00Z"/>
                    <w:rFonts w:ascii="Times New Roman" w:eastAsia="Times New Roman" w:hAnsi="Times New Roman" w:cs="Times New Roman"/>
                    <w:sz w:val="20"/>
                    <w:szCs w:val="20"/>
                  </w:rPr>
                </w:rPrChange>
              </w:rPr>
              <w:pPrChange w:id="2877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78569C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73" w:author="瑋婷 徐" w:date="2025-01-03T16:50:00Z" w16du:dateUtc="2025-01-03T08:50:00Z"/>
                <w:rFonts w:ascii="Times New Roman" w:eastAsiaTheme="minorEastAsia" w:hAnsi="Times New Roman" w:cs="Times New Roman"/>
                <w:rPrChange w:id="28774" w:author="瑋婷 徐" w:date="2025-01-04T22:53:00Z" w16du:dateUtc="2025-01-04T14:53:00Z">
                  <w:rPr>
                    <w:ins w:id="28775" w:author="瑋婷 徐" w:date="2025-01-03T16:50:00Z" w16du:dateUtc="2025-01-03T08:50:00Z"/>
                    <w:rFonts w:ascii="Times New Roman" w:eastAsia="Times New Roman" w:hAnsi="Times New Roman" w:cs="Times New Roman"/>
                    <w:sz w:val="20"/>
                    <w:szCs w:val="20"/>
                  </w:rPr>
                </w:rPrChange>
              </w:rPr>
              <w:pPrChange w:id="2877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2438D62F"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77" w:author="瑋婷 徐" w:date="2025-01-03T16:50:00Z" w16du:dateUtc="2025-01-03T08:50:00Z"/>
                <w:rFonts w:ascii="Times New Roman" w:eastAsiaTheme="minorEastAsia" w:hAnsi="Times New Roman" w:cs="Times New Roman"/>
                <w:rPrChange w:id="28778" w:author="瑋婷 徐" w:date="2025-01-04T22:53:00Z" w16du:dateUtc="2025-01-04T14:53:00Z">
                  <w:rPr>
                    <w:ins w:id="28779" w:author="瑋婷 徐" w:date="2025-01-03T16:50:00Z" w16du:dateUtc="2025-01-03T08:50:00Z"/>
                    <w:rFonts w:ascii="Times New Roman" w:eastAsia="Times New Roman" w:hAnsi="Times New Roman" w:cs="Times New Roman"/>
                    <w:sz w:val="20"/>
                    <w:szCs w:val="20"/>
                  </w:rPr>
                </w:rPrChange>
              </w:rPr>
              <w:pPrChange w:id="2878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337D947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81" w:author="瑋婷 徐" w:date="2025-01-03T16:50:00Z" w16du:dateUtc="2025-01-03T08:50:00Z"/>
                <w:rFonts w:ascii="Times New Roman" w:eastAsiaTheme="minorEastAsia" w:hAnsi="Times New Roman" w:cs="Times New Roman"/>
                <w:rPrChange w:id="28782" w:author="瑋婷 徐" w:date="2025-01-04T22:53:00Z" w16du:dateUtc="2025-01-04T14:53:00Z">
                  <w:rPr>
                    <w:ins w:id="28783" w:author="瑋婷 徐" w:date="2025-01-03T16:50:00Z" w16du:dateUtc="2025-01-03T08:50:00Z"/>
                    <w:rFonts w:ascii="Times New Roman" w:eastAsia="Times New Roman" w:hAnsi="Times New Roman" w:cs="Times New Roman"/>
                    <w:sz w:val="20"/>
                    <w:szCs w:val="20"/>
                  </w:rPr>
                </w:rPrChange>
              </w:rPr>
              <w:pPrChange w:id="2878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3B4F5A3"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85" w:author="瑋婷 徐" w:date="2025-01-03T16:50:00Z" w16du:dateUtc="2025-01-03T08:50:00Z"/>
                <w:rFonts w:ascii="Times New Roman" w:eastAsiaTheme="minorEastAsia" w:hAnsi="Times New Roman" w:cs="Times New Roman"/>
                <w:rPrChange w:id="28786" w:author="瑋婷 徐" w:date="2025-01-04T22:53:00Z" w16du:dateUtc="2025-01-04T14:53:00Z">
                  <w:rPr>
                    <w:ins w:id="28787" w:author="瑋婷 徐" w:date="2025-01-03T16:50:00Z" w16du:dateUtc="2025-01-03T08:50:00Z"/>
                    <w:rFonts w:ascii="Times New Roman" w:eastAsia="Times New Roman" w:hAnsi="Times New Roman" w:cs="Times New Roman"/>
                    <w:sz w:val="20"/>
                    <w:szCs w:val="20"/>
                  </w:rPr>
                </w:rPrChange>
              </w:rPr>
              <w:pPrChange w:id="28788"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004063B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89" w:author="瑋婷 徐" w:date="2025-01-03T16:50:00Z" w16du:dateUtc="2025-01-03T08:50:00Z"/>
                <w:rFonts w:ascii="Times New Roman" w:eastAsiaTheme="minorEastAsia" w:hAnsi="Times New Roman" w:cs="Times New Roman"/>
                <w:rPrChange w:id="28790" w:author="瑋婷 徐" w:date="2025-01-04T22:53:00Z" w16du:dateUtc="2025-01-04T14:53:00Z">
                  <w:rPr>
                    <w:ins w:id="28791" w:author="瑋婷 徐" w:date="2025-01-03T16:50:00Z" w16du:dateUtc="2025-01-03T08:50:00Z"/>
                    <w:rFonts w:ascii="Times New Roman" w:eastAsia="Times New Roman" w:hAnsi="Times New Roman" w:cs="Times New Roman"/>
                    <w:sz w:val="20"/>
                    <w:szCs w:val="20"/>
                  </w:rPr>
                </w:rPrChange>
              </w:rPr>
              <w:pPrChange w:id="28792"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413DC309"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93" w:author="瑋婷 徐" w:date="2025-01-03T16:50:00Z" w16du:dateUtc="2025-01-03T08:50:00Z"/>
                <w:rFonts w:ascii="Times New Roman" w:eastAsiaTheme="minorEastAsia" w:hAnsi="Times New Roman" w:cs="Times New Roman"/>
                <w:rPrChange w:id="28794" w:author="瑋婷 徐" w:date="2025-01-04T22:53:00Z" w16du:dateUtc="2025-01-04T14:53:00Z">
                  <w:rPr>
                    <w:ins w:id="28795" w:author="瑋婷 徐" w:date="2025-01-03T16:50:00Z" w16du:dateUtc="2025-01-03T08:50:00Z"/>
                    <w:rFonts w:ascii="Times New Roman" w:eastAsia="Times New Roman" w:hAnsi="Times New Roman" w:cs="Times New Roman"/>
                    <w:sz w:val="20"/>
                    <w:szCs w:val="20"/>
                  </w:rPr>
                </w:rPrChange>
              </w:rPr>
              <w:pPrChange w:id="28796"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2" w:type="pct"/>
            <w:noWrap/>
            <w:vAlign w:val="center"/>
            <w:hideMark/>
          </w:tcPr>
          <w:p w14:paraId="79701785"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797" w:author="瑋婷 徐" w:date="2025-01-03T16:50:00Z" w16du:dateUtc="2025-01-03T08:50:00Z"/>
                <w:rFonts w:ascii="Times New Roman" w:eastAsiaTheme="minorEastAsia" w:hAnsi="Times New Roman" w:cs="Times New Roman"/>
                <w:rPrChange w:id="28798" w:author="瑋婷 徐" w:date="2025-01-04T22:53:00Z" w16du:dateUtc="2025-01-04T14:53:00Z">
                  <w:rPr>
                    <w:ins w:id="28799" w:author="瑋婷 徐" w:date="2025-01-03T16:50:00Z" w16du:dateUtc="2025-01-03T08:50:00Z"/>
                    <w:rFonts w:ascii="Times New Roman" w:eastAsia="Times New Roman" w:hAnsi="Times New Roman" w:cs="Times New Roman"/>
                    <w:sz w:val="20"/>
                    <w:szCs w:val="20"/>
                  </w:rPr>
                </w:rPrChange>
              </w:rPr>
              <w:pPrChange w:id="28800"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c>
          <w:tcPr>
            <w:tcW w:w="167" w:type="pct"/>
            <w:noWrap/>
            <w:vAlign w:val="center"/>
            <w:hideMark/>
          </w:tcPr>
          <w:p w14:paraId="5C433D14" w14:textId="77777777" w:rsidR="003C19C7" w:rsidRPr="00D51403" w:rsidRDefault="003C19C7">
            <w:pPr>
              <w:spacing w:line="360" w:lineRule="auto"/>
              <w:jc w:val="both"/>
              <w:cnfStyle w:val="000000000000" w:firstRow="0" w:lastRow="0" w:firstColumn="0" w:lastColumn="0" w:oddVBand="0" w:evenVBand="0" w:oddHBand="0" w:evenHBand="0" w:firstRowFirstColumn="0" w:firstRowLastColumn="0" w:lastRowFirstColumn="0" w:lastRowLastColumn="0"/>
              <w:rPr>
                <w:ins w:id="28801" w:author="瑋婷 徐" w:date="2025-01-03T16:50:00Z" w16du:dateUtc="2025-01-03T08:50:00Z"/>
                <w:rFonts w:ascii="Times New Roman" w:eastAsiaTheme="minorEastAsia" w:hAnsi="Times New Roman" w:cs="Times New Roman"/>
                <w:rPrChange w:id="28802" w:author="瑋婷 徐" w:date="2025-01-04T22:53:00Z" w16du:dateUtc="2025-01-04T14:53:00Z">
                  <w:rPr>
                    <w:ins w:id="28803" w:author="瑋婷 徐" w:date="2025-01-03T16:50:00Z" w16du:dateUtc="2025-01-03T08:50:00Z"/>
                    <w:rFonts w:ascii="Times New Roman" w:eastAsia="Times New Roman" w:hAnsi="Times New Roman" w:cs="Times New Roman"/>
                    <w:sz w:val="20"/>
                    <w:szCs w:val="20"/>
                  </w:rPr>
                </w:rPrChange>
              </w:rPr>
              <w:pPrChange w:id="28804" w:author="瑋婷 徐" w:date="2025-01-03T16:55:00Z" w16du:dateUtc="2025-01-03T08:55:00Z">
                <w:pPr>
                  <w:cnfStyle w:val="000000000000" w:firstRow="0" w:lastRow="0" w:firstColumn="0" w:lastColumn="0" w:oddVBand="0" w:evenVBand="0" w:oddHBand="0" w:evenHBand="0" w:firstRowFirstColumn="0" w:firstRowLastColumn="0" w:lastRowFirstColumn="0" w:lastRowLastColumn="0"/>
                </w:pPr>
              </w:pPrChange>
            </w:pPr>
          </w:p>
        </w:tc>
      </w:tr>
      <w:tr w:rsidR="003C19C7" w:rsidRPr="00D51403" w14:paraId="5059B96A" w14:textId="77777777" w:rsidTr="003C19C7">
        <w:trPr>
          <w:cnfStyle w:val="000000100000" w:firstRow="0" w:lastRow="0" w:firstColumn="0" w:lastColumn="0" w:oddVBand="0" w:evenVBand="0" w:oddHBand="1" w:evenHBand="0" w:firstRowFirstColumn="0" w:firstRowLastColumn="0" w:lastRowFirstColumn="0" w:lastRowLastColumn="0"/>
          <w:trHeight w:val="300"/>
          <w:ins w:id="28805"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6585AD51" w14:textId="77777777" w:rsidR="003C19C7" w:rsidRPr="00D51403" w:rsidRDefault="003C19C7">
            <w:pPr>
              <w:spacing w:line="360" w:lineRule="auto"/>
              <w:jc w:val="both"/>
              <w:rPr>
                <w:ins w:id="28806" w:author="瑋婷 徐" w:date="2025-01-03T16:50:00Z" w16du:dateUtc="2025-01-03T08:50:00Z"/>
                <w:rFonts w:ascii="Times New Roman" w:eastAsiaTheme="minorEastAsia" w:hAnsi="Times New Roman" w:cs="Times New Roman"/>
                <w:b w:val="0"/>
                <w:bCs w:val="0"/>
                <w:color w:val="000000"/>
                <w:rPrChange w:id="28807" w:author="瑋婷 徐" w:date="2025-01-04T22:53:00Z" w16du:dateUtc="2025-01-04T14:53:00Z">
                  <w:rPr>
                    <w:ins w:id="28808" w:author="瑋婷 徐" w:date="2025-01-03T16:50:00Z" w16du:dateUtc="2025-01-03T08:50:00Z"/>
                    <w:rFonts w:ascii="Calibri" w:hAnsi="Calibri" w:cs="Calibri"/>
                    <w:color w:val="000000"/>
                    <w:sz w:val="22"/>
                    <w:szCs w:val="22"/>
                  </w:rPr>
                </w:rPrChange>
              </w:rPr>
              <w:pPrChange w:id="28809" w:author="瑋婷 徐" w:date="2025-01-03T16:55:00Z" w16du:dateUtc="2025-01-03T08:55:00Z">
                <w:pPr/>
              </w:pPrChange>
            </w:pPr>
            <w:ins w:id="28810" w:author="瑋婷 徐" w:date="2025-01-03T16:50:00Z" w16du:dateUtc="2025-01-03T08:50:00Z">
              <w:r w:rsidRPr="00D51403">
                <w:rPr>
                  <w:rFonts w:ascii="Times New Roman" w:eastAsiaTheme="minorEastAsia" w:hAnsi="Times New Roman" w:cs="Times New Roman" w:hint="eastAsia"/>
                  <w:b w:val="0"/>
                  <w:bCs w:val="0"/>
                  <w:color w:val="000000"/>
                  <w:rPrChange w:id="28811" w:author="瑋婷 徐" w:date="2025-01-04T22:53:00Z" w16du:dateUtc="2025-01-04T14:53:00Z">
                    <w:rPr>
                      <w:rFonts w:ascii="Calibri" w:hAnsi="Calibri" w:cs="Calibri" w:hint="eastAsia"/>
                      <w:color w:val="000000"/>
                      <w:sz w:val="22"/>
                      <w:szCs w:val="22"/>
                    </w:rPr>
                  </w:rPrChange>
                </w:rPr>
                <w:t>雞</w:t>
              </w:r>
              <w:r w:rsidRPr="00D51403">
                <w:rPr>
                  <w:rFonts w:ascii="Times New Roman" w:eastAsiaTheme="minorEastAsia" w:hAnsi="Times New Roman" w:cs="Times New Roman"/>
                  <w:b w:val="0"/>
                  <w:bCs w:val="0"/>
                  <w:color w:val="000000"/>
                  <w:rPrChange w:id="28812" w:author="瑋婷 徐" w:date="2025-01-04T22:53:00Z" w16du:dateUtc="2025-01-04T14:53:00Z">
                    <w:rPr>
                      <w:rFonts w:ascii="Calibri" w:hAnsi="Calibri" w:cs="Calibri"/>
                      <w:color w:val="000000"/>
                      <w:sz w:val="22"/>
                      <w:szCs w:val="22"/>
                    </w:rPr>
                  </w:rPrChange>
                </w:rPr>
                <w:t xml:space="preserve"> </w:t>
              </w:r>
            </w:ins>
          </w:p>
        </w:tc>
        <w:tc>
          <w:tcPr>
            <w:tcW w:w="904" w:type="pct"/>
            <w:vAlign w:val="center"/>
            <w:hideMark/>
          </w:tcPr>
          <w:p w14:paraId="5456FB6E"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13" w:author="瑋婷 徐" w:date="2025-01-03T16:50:00Z" w16du:dateUtc="2025-01-03T08:50:00Z"/>
                <w:rFonts w:ascii="Times New Roman" w:eastAsiaTheme="minorEastAsia" w:hAnsi="Times New Roman" w:cs="Times New Roman"/>
                <w:i/>
                <w:iCs/>
                <w:color w:val="000000"/>
                <w:rPrChange w:id="28814" w:author="瑋婷 徐" w:date="2025-01-04T22:53:00Z" w16du:dateUtc="2025-01-04T14:53:00Z">
                  <w:rPr>
                    <w:ins w:id="28815" w:author="瑋婷 徐" w:date="2025-01-03T16:50:00Z" w16du:dateUtc="2025-01-03T08:50:00Z"/>
                    <w:rFonts w:ascii="Calibri" w:hAnsi="Calibri" w:cs="Calibri"/>
                    <w:i/>
                    <w:iCs/>
                    <w:color w:val="000000"/>
                    <w:sz w:val="22"/>
                    <w:szCs w:val="22"/>
                  </w:rPr>
                </w:rPrChange>
              </w:rPr>
              <w:pPrChange w:id="2881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817" w:author="瑋婷 徐" w:date="2025-01-03T16:50:00Z" w16du:dateUtc="2025-01-03T08:50:00Z">
              <w:r w:rsidRPr="00D51403">
                <w:rPr>
                  <w:rFonts w:ascii="Times New Roman" w:eastAsiaTheme="minorEastAsia" w:hAnsi="Times New Roman" w:cs="Times New Roman"/>
                  <w:i/>
                  <w:iCs/>
                  <w:color w:val="000000"/>
                  <w:rPrChange w:id="28818" w:author="瑋婷 徐" w:date="2025-01-04T22:53:00Z" w16du:dateUtc="2025-01-04T14:53:00Z">
                    <w:rPr>
                      <w:rFonts w:ascii="Calibri" w:hAnsi="Calibri" w:cs="Calibri"/>
                      <w:i/>
                      <w:iCs/>
                      <w:color w:val="000000"/>
                      <w:sz w:val="22"/>
                      <w:szCs w:val="22"/>
                    </w:rPr>
                  </w:rPrChange>
                </w:rPr>
                <w:t>Gallus gallus</w:t>
              </w:r>
            </w:ins>
          </w:p>
        </w:tc>
        <w:tc>
          <w:tcPr>
            <w:tcW w:w="162" w:type="pct"/>
            <w:noWrap/>
            <w:vAlign w:val="center"/>
            <w:hideMark/>
          </w:tcPr>
          <w:p w14:paraId="27F8803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19" w:author="瑋婷 徐" w:date="2025-01-03T16:50:00Z" w16du:dateUtc="2025-01-03T08:50:00Z"/>
                <w:rFonts w:ascii="Times New Roman" w:eastAsiaTheme="minorEastAsia" w:hAnsi="Times New Roman" w:cs="Times New Roman"/>
                <w:i/>
                <w:iCs/>
                <w:color w:val="000000"/>
                <w:rPrChange w:id="28820" w:author="瑋婷 徐" w:date="2025-01-04T22:53:00Z" w16du:dateUtc="2025-01-04T14:53:00Z">
                  <w:rPr>
                    <w:ins w:id="28821" w:author="瑋婷 徐" w:date="2025-01-03T16:50:00Z" w16du:dateUtc="2025-01-03T08:50:00Z"/>
                    <w:rFonts w:ascii="Calibri" w:hAnsi="Calibri" w:cs="Calibri"/>
                    <w:i/>
                    <w:iCs/>
                    <w:color w:val="000000"/>
                    <w:sz w:val="22"/>
                    <w:szCs w:val="22"/>
                  </w:rPr>
                </w:rPrChange>
              </w:rPr>
              <w:pPrChange w:id="2882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35C260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23" w:author="瑋婷 徐" w:date="2025-01-03T16:50:00Z" w16du:dateUtc="2025-01-03T08:50:00Z"/>
                <w:rFonts w:ascii="Times New Roman" w:eastAsiaTheme="minorEastAsia" w:hAnsi="Times New Roman" w:cs="Times New Roman"/>
                <w:rPrChange w:id="28824" w:author="瑋婷 徐" w:date="2025-01-04T22:53:00Z" w16du:dateUtc="2025-01-04T14:53:00Z">
                  <w:rPr>
                    <w:ins w:id="28825" w:author="瑋婷 徐" w:date="2025-01-03T16:50:00Z" w16du:dateUtc="2025-01-03T08:50:00Z"/>
                    <w:rFonts w:ascii="Times New Roman" w:eastAsia="Times New Roman" w:hAnsi="Times New Roman" w:cs="Times New Roman"/>
                    <w:sz w:val="20"/>
                    <w:szCs w:val="20"/>
                  </w:rPr>
                </w:rPrChange>
              </w:rPr>
              <w:pPrChange w:id="2882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12BEF8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27" w:author="瑋婷 徐" w:date="2025-01-03T16:50:00Z" w16du:dateUtc="2025-01-03T08:50:00Z"/>
                <w:rFonts w:ascii="Times New Roman" w:eastAsiaTheme="minorEastAsia" w:hAnsi="Times New Roman" w:cs="Times New Roman"/>
                <w:rPrChange w:id="28828" w:author="瑋婷 徐" w:date="2025-01-04T22:53:00Z" w16du:dateUtc="2025-01-04T14:53:00Z">
                  <w:rPr>
                    <w:ins w:id="28829" w:author="瑋婷 徐" w:date="2025-01-03T16:50:00Z" w16du:dateUtc="2025-01-03T08:50:00Z"/>
                    <w:rFonts w:ascii="Times New Roman" w:eastAsia="Times New Roman" w:hAnsi="Times New Roman" w:cs="Times New Roman"/>
                    <w:sz w:val="20"/>
                    <w:szCs w:val="20"/>
                  </w:rPr>
                </w:rPrChange>
              </w:rPr>
              <w:pPrChange w:id="2883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D8FDF3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31" w:author="瑋婷 徐" w:date="2025-01-03T16:50:00Z" w16du:dateUtc="2025-01-03T08:50:00Z"/>
                <w:rFonts w:ascii="Times New Roman" w:eastAsiaTheme="minorEastAsia" w:hAnsi="Times New Roman" w:cs="Times New Roman"/>
                <w:rPrChange w:id="28832" w:author="瑋婷 徐" w:date="2025-01-04T22:53:00Z" w16du:dateUtc="2025-01-04T14:53:00Z">
                  <w:rPr>
                    <w:ins w:id="28833" w:author="瑋婷 徐" w:date="2025-01-03T16:50:00Z" w16du:dateUtc="2025-01-03T08:50:00Z"/>
                    <w:rFonts w:ascii="Times New Roman" w:eastAsia="Times New Roman" w:hAnsi="Times New Roman" w:cs="Times New Roman"/>
                    <w:sz w:val="20"/>
                    <w:szCs w:val="20"/>
                  </w:rPr>
                </w:rPrChange>
              </w:rPr>
              <w:pPrChange w:id="2883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373E38D"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35" w:author="瑋婷 徐" w:date="2025-01-03T16:50:00Z" w16du:dateUtc="2025-01-03T08:50:00Z"/>
                <w:rFonts w:ascii="Times New Roman" w:eastAsiaTheme="minorEastAsia" w:hAnsi="Times New Roman" w:cs="Times New Roman"/>
                <w:rPrChange w:id="28836" w:author="瑋婷 徐" w:date="2025-01-04T22:53:00Z" w16du:dateUtc="2025-01-04T14:53:00Z">
                  <w:rPr>
                    <w:ins w:id="28837" w:author="瑋婷 徐" w:date="2025-01-03T16:50:00Z" w16du:dateUtc="2025-01-03T08:50:00Z"/>
                    <w:rFonts w:ascii="Times New Roman" w:eastAsia="Times New Roman" w:hAnsi="Times New Roman" w:cs="Times New Roman"/>
                    <w:sz w:val="20"/>
                    <w:szCs w:val="20"/>
                  </w:rPr>
                </w:rPrChange>
              </w:rPr>
              <w:pPrChange w:id="2883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FED8CF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39" w:author="瑋婷 徐" w:date="2025-01-03T16:50:00Z" w16du:dateUtc="2025-01-03T08:50:00Z"/>
                <w:rFonts w:ascii="Times New Roman" w:eastAsiaTheme="minorEastAsia" w:hAnsi="Times New Roman" w:cs="Times New Roman"/>
                <w:rPrChange w:id="28840" w:author="瑋婷 徐" w:date="2025-01-04T22:53:00Z" w16du:dateUtc="2025-01-04T14:53:00Z">
                  <w:rPr>
                    <w:ins w:id="28841" w:author="瑋婷 徐" w:date="2025-01-03T16:50:00Z" w16du:dateUtc="2025-01-03T08:50:00Z"/>
                    <w:rFonts w:ascii="Times New Roman" w:eastAsia="Times New Roman" w:hAnsi="Times New Roman" w:cs="Times New Roman"/>
                    <w:sz w:val="20"/>
                    <w:szCs w:val="20"/>
                  </w:rPr>
                </w:rPrChange>
              </w:rPr>
              <w:pPrChange w:id="2884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7470308"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43" w:author="瑋婷 徐" w:date="2025-01-03T16:50:00Z" w16du:dateUtc="2025-01-03T08:50:00Z"/>
                <w:rFonts w:ascii="Times New Roman" w:eastAsiaTheme="minorEastAsia" w:hAnsi="Times New Roman" w:cs="Times New Roman"/>
                <w:rPrChange w:id="28844" w:author="瑋婷 徐" w:date="2025-01-04T22:53:00Z" w16du:dateUtc="2025-01-04T14:53:00Z">
                  <w:rPr>
                    <w:ins w:id="28845" w:author="瑋婷 徐" w:date="2025-01-03T16:50:00Z" w16du:dateUtc="2025-01-03T08:50:00Z"/>
                    <w:rFonts w:ascii="Times New Roman" w:eastAsia="Times New Roman" w:hAnsi="Times New Roman" w:cs="Times New Roman"/>
                    <w:sz w:val="20"/>
                    <w:szCs w:val="20"/>
                  </w:rPr>
                </w:rPrChange>
              </w:rPr>
              <w:pPrChange w:id="2884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A4C0F11"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47" w:author="瑋婷 徐" w:date="2025-01-03T16:50:00Z" w16du:dateUtc="2025-01-03T08:50:00Z"/>
                <w:rFonts w:ascii="Times New Roman" w:eastAsiaTheme="minorEastAsia" w:hAnsi="Times New Roman" w:cs="Times New Roman"/>
                <w:rPrChange w:id="28848" w:author="瑋婷 徐" w:date="2025-01-04T22:53:00Z" w16du:dateUtc="2025-01-04T14:53:00Z">
                  <w:rPr>
                    <w:ins w:id="28849" w:author="瑋婷 徐" w:date="2025-01-03T16:50:00Z" w16du:dateUtc="2025-01-03T08:50:00Z"/>
                    <w:rFonts w:ascii="Times New Roman" w:eastAsia="Times New Roman" w:hAnsi="Times New Roman" w:cs="Times New Roman"/>
                    <w:sz w:val="20"/>
                    <w:szCs w:val="20"/>
                  </w:rPr>
                </w:rPrChange>
              </w:rPr>
              <w:pPrChange w:id="2885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2EACBC0"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51" w:author="瑋婷 徐" w:date="2025-01-03T16:50:00Z" w16du:dateUtc="2025-01-03T08:50:00Z"/>
                <w:rFonts w:ascii="Times New Roman" w:eastAsiaTheme="minorEastAsia" w:hAnsi="Times New Roman" w:cs="Times New Roman"/>
                <w:color w:val="000000"/>
                <w:rPrChange w:id="28852" w:author="瑋婷 徐" w:date="2025-01-04T22:53:00Z" w16du:dateUtc="2025-01-04T14:53:00Z">
                  <w:rPr>
                    <w:ins w:id="28853" w:author="瑋婷 徐" w:date="2025-01-03T16:50:00Z" w16du:dateUtc="2025-01-03T08:50:00Z"/>
                    <w:rFonts w:ascii="Calibri" w:hAnsi="Calibri" w:cs="Calibri"/>
                    <w:color w:val="000000"/>
                    <w:sz w:val="22"/>
                    <w:szCs w:val="22"/>
                  </w:rPr>
                </w:rPrChange>
              </w:rPr>
              <w:pPrChange w:id="2885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ins w:id="28855" w:author="瑋婷 徐" w:date="2025-01-03T16:50:00Z" w16du:dateUtc="2025-01-03T08:50:00Z">
              <w:r w:rsidRPr="00D51403">
                <w:rPr>
                  <w:rFonts w:ascii="Times New Roman" w:eastAsiaTheme="minorEastAsia" w:hAnsi="Times New Roman" w:cs="Times New Roman"/>
                  <w:color w:val="000000"/>
                  <w:rPrChange w:id="28856" w:author="瑋婷 徐" w:date="2025-01-04T22:53:00Z" w16du:dateUtc="2025-01-04T14:53:00Z">
                    <w:rPr>
                      <w:rFonts w:ascii="Calibri" w:hAnsi="Calibri" w:cs="Calibri"/>
                      <w:color w:val="000000"/>
                      <w:sz w:val="22"/>
                      <w:szCs w:val="22"/>
                    </w:rPr>
                  </w:rPrChange>
                </w:rPr>
                <w:t>*</w:t>
              </w:r>
            </w:ins>
          </w:p>
        </w:tc>
        <w:tc>
          <w:tcPr>
            <w:tcW w:w="162" w:type="pct"/>
            <w:noWrap/>
            <w:vAlign w:val="center"/>
            <w:hideMark/>
          </w:tcPr>
          <w:p w14:paraId="6497770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57" w:author="瑋婷 徐" w:date="2025-01-03T16:50:00Z" w16du:dateUtc="2025-01-03T08:50:00Z"/>
                <w:rFonts w:ascii="Times New Roman" w:eastAsiaTheme="minorEastAsia" w:hAnsi="Times New Roman" w:cs="Times New Roman"/>
                <w:color w:val="000000"/>
                <w:rPrChange w:id="28858" w:author="瑋婷 徐" w:date="2025-01-04T22:53:00Z" w16du:dateUtc="2025-01-04T14:53:00Z">
                  <w:rPr>
                    <w:ins w:id="28859" w:author="瑋婷 徐" w:date="2025-01-03T16:50:00Z" w16du:dateUtc="2025-01-03T08:50:00Z"/>
                    <w:rFonts w:ascii="Calibri" w:hAnsi="Calibri" w:cs="Calibri"/>
                    <w:color w:val="000000"/>
                    <w:sz w:val="22"/>
                    <w:szCs w:val="22"/>
                  </w:rPr>
                </w:rPrChange>
              </w:rPr>
              <w:pPrChange w:id="2886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21BDAE5F"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61" w:author="瑋婷 徐" w:date="2025-01-03T16:50:00Z" w16du:dateUtc="2025-01-03T08:50:00Z"/>
                <w:rFonts w:ascii="Times New Roman" w:eastAsiaTheme="minorEastAsia" w:hAnsi="Times New Roman" w:cs="Times New Roman"/>
                <w:rPrChange w:id="28862" w:author="瑋婷 徐" w:date="2025-01-04T22:53:00Z" w16du:dateUtc="2025-01-04T14:53:00Z">
                  <w:rPr>
                    <w:ins w:id="28863" w:author="瑋婷 徐" w:date="2025-01-03T16:50:00Z" w16du:dateUtc="2025-01-03T08:50:00Z"/>
                    <w:rFonts w:ascii="Times New Roman" w:eastAsia="Times New Roman" w:hAnsi="Times New Roman" w:cs="Times New Roman"/>
                    <w:sz w:val="20"/>
                    <w:szCs w:val="20"/>
                  </w:rPr>
                </w:rPrChange>
              </w:rPr>
              <w:pPrChange w:id="2886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04D724C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65" w:author="瑋婷 徐" w:date="2025-01-03T16:50:00Z" w16du:dateUtc="2025-01-03T08:50:00Z"/>
                <w:rFonts w:ascii="Times New Roman" w:eastAsiaTheme="minorEastAsia" w:hAnsi="Times New Roman" w:cs="Times New Roman"/>
                <w:rPrChange w:id="28866" w:author="瑋婷 徐" w:date="2025-01-04T22:53:00Z" w16du:dateUtc="2025-01-04T14:53:00Z">
                  <w:rPr>
                    <w:ins w:id="28867" w:author="瑋婷 徐" w:date="2025-01-03T16:50:00Z" w16du:dateUtc="2025-01-03T08:50:00Z"/>
                    <w:rFonts w:ascii="Times New Roman" w:eastAsia="Times New Roman" w:hAnsi="Times New Roman" w:cs="Times New Roman"/>
                    <w:sz w:val="20"/>
                    <w:szCs w:val="20"/>
                  </w:rPr>
                </w:rPrChange>
              </w:rPr>
              <w:pPrChange w:id="2886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4CAB2EA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69" w:author="瑋婷 徐" w:date="2025-01-03T16:50:00Z" w16du:dateUtc="2025-01-03T08:50:00Z"/>
                <w:rFonts w:ascii="Times New Roman" w:eastAsiaTheme="minorEastAsia" w:hAnsi="Times New Roman" w:cs="Times New Roman"/>
                <w:rPrChange w:id="28870" w:author="瑋婷 徐" w:date="2025-01-04T22:53:00Z" w16du:dateUtc="2025-01-04T14:53:00Z">
                  <w:rPr>
                    <w:ins w:id="28871" w:author="瑋婷 徐" w:date="2025-01-03T16:50:00Z" w16du:dateUtc="2025-01-03T08:50:00Z"/>
                    <w:rFonts w:ascii="Times New Roman" w:eastAsia="Times New Roman" w:hAnsi="Times New Roman" w:cs="Times New Roman"/>
                    <w:sz w:val="20"/>
                    <w:szCs w:val="20"/>
                  </w:rPr>
                </w:rPrChange>
              </w:rPr>
              <w:pPrChange w:id="2887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E298B44"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73" w:author="瑋婷 徐" w:date="2025-01-03T16:50:00Z" w16du:dateUtc="2025-01-03T08:50:00Z"/>
                <w:rFonts w:ascii="Times New Roman" w:eastAsiaTheme="minorEastAsia" w:hAnsi="Times New Roman" w:cs="Times New Roman"/>
                <w:rPrChange w:id="28874" w:author="瑋婷 徐" w:date="2025-01-04T22:53:00Z" w16du:dateUtc="2025-01-04T14:53:00Z">
                  <w:rPr>
                    <w:ins w:id="28875" w:author="瑋婷 徐" w:date="2025-01-03T16:50:00Z" w16du:dateUtc="2025-01-03T08:50:00Z"/>
                    <w:rFonts w:ascii="Times New Roman" w:eastAsia="Times New Roman" w:hAnsi="Times New Roman" w:cs="Times New Roman"/>
                    <w:sz w:val="20"/>
                    <w:szCs w:val="20"/>
                  </w:rPr>
                </w:rPrChange>
              </w:rPr>
              <w:pPrChange w:id="2887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7AD09E4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77" w:author="瑋婷 徐" w:date="2025-01-03T16:50:00Z" w16du:dateUtc="2025-01-03T08:50:00Z"/>
                <w:rFonts w:ascii="Times New Roman" w:eastAsiaTheme="minorEastAsia" w:hAnsi="Times New Roman" w:cs="Times New Roman"/>
                <w:rPrChange w:id="28878" w:author="瑋婷 徐" w:date="2025-01-04T22:53:00Z" w16du:dateUtc="2025-01-04T14:53:00Z">
                  <w:rPr>
                    <w:ins w:id="28879" w:author="瑋婷 徐" w:date="2025-01-03T16:50:00Z" w16du:dateUtc="2025-01-03T08:50:00Z"/>
                    <w:rFonts w:ascii="Times New Roman" w:eastAsia="Times New Roman" w:hAnsi="Times New Roman" w:cs="Times New Roman"/>
                    <w:sz w:val="20"/>
                    <w:szCs w:val="20"/>
                  </w:rPr>
                </w:rPrChange>
              </w:rPr>
              <w:pPrChange w:id="2888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3055A759"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81" w:author="瑋婷 徐" w:date="2025-01-03T16:50:00Z" w16du:dateUtc="2025-01-03T08:50:00Z"/>
                <w:rFonts w:ascii="Times New Roman" w:eastAsiaTheme="minorEastAsia" w:hAnsi="Times New Roman" w:cs="Times New Roman"/>
                <w:rPrChange w:id="28882" w:author="瑋婷 徐" w:date="2025-01-04T22:53:00Z" w16du:dateUtc="2025-01-04T14:53:00Z">
                  <w:rPr>
                    <w:ins w:id="28883" w:author="瑋婷 徐" w:date="2025-01-03T16:50:00Z" w16du:dateUtc="2025-01-03T08:50:00Z"/>
                    <w:rFonts w:ascii="Times New Roman" w:eastAsia="Times New Roman" w:hAnsi="Times New Roman" w:cs="Times New Roman"/>
                    <w:sz w:val="20"/>
                    <w:szCs w:val="20"/>
                  </w:rPr>
                </w:rPrChange>
              </w:rPr>
              <w:pPrChange w:id="2888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101BDCC"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85" w:author="瑋婷 徐" w:date="2025-01-03T16:50:00Z" w16du:dateUtc="2025-01-03T08:50:00Z"/>
                <w:rFonts w:ascii="Times New Roman" w:eastAsiaTheme="minorEastAsia" w:hAnsi="Times New Roman" w:cs="Times New Roman"/>
                <w:rPrChange w:id="28886" w:author="瑋婷 徐" w:date="2025-01-04T22:53:00Z" w16du:dateUtc="2025-01-04T14:53:00Z">
                  <w:rPr>
                    <w:ins w:id="28887" w:author="瑋婷 徐" w:date="2025-01-03T16:50:00Z" w16du:dateUtc="2025-01-03T08:50:00Z"/>
                    <w:rFonts w:ascii="Times New Roman" w:eastAsia="Times New Roman" w:hAnsi="Times New Roman" w:cs="Times New Roman"/>
                    <w:sz w:val="20"/>
                    <w:szCs w:val="20"/>
                  </w:rPr>
                </w:rPrChange>
              </w:rPr>
              <w:pPrChange w:id="28888"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1ADB2B5B"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89" w:author="瑋婷 徐" w:date="2025-01-03T16:50:00Z" w16du:dateUtc="2025-01-03T08:50:00Z"/>
                <w:rFonts w:ascii="Times New Roman" w:eastAsiaTheme="minorEastAsia" w:hAnsi="Times New Roman" w:cs="Times New Roman"/>
                <w:rPrChange w:id="28890" w:author="瑋婷 徐" w:date="2025-01-04T22:53:00Z" w16du:dateUtc="2025-01-04T14:53:00Z">
                  <w:rPr>
                    <w:ins w:id="28891" w:author="瑋婷 徐" w:date="2025-01-03T16:50:00Z" w16du:dateUtc="2025-01-03T08:50:00Z"/>
                    <w:rFonts w:ascii="Times New Roman" w:eastAsia="Times New Roman" w:hAnsi="Times New Roman" w:cs="Times New Roman"/>
                    <w:sz w:val="20"/>
                    <w:szCs w:val="20"/>
                  </w:rPr>
                </w:rPrChange>
              </w:rPr>
              <w:pPrChange w:id="28892"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651AF947"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93" w:author="瑋婷 徐" w:date="2025-01-03T16:50:00Z" w16du:dateUtc="2025-01-03T08:50:00Z"/>
                <w:rFonts w:ascii="Times New Roman" w:eastAsiaTheme="minorEastAsia" w:hAnsi="Times New Roman" w:cs="Times New Roman"/>
                <w:rPrChange w:id="28894" w:author="瑋婷 徐" w:date="2025-01-04T22:53:00Z" w16du:dateUtc="2025-01-04T14:53:00Z">
                  <w:rPr>
                    <w:ins w:id="28895" w:author="瑋婷 徐" w:date="2025-01-03T16:50:00Z" w16du:dateUtc="2025-01-03T08:50:00Z"/>
                    <w:rFonts w:ascii="Times New Roman" w:eastAsia="Times New Roman" w:hAnsi="Times New Roman" w:cs="Times New Roman"/>
                    <w:sz w:val="20"/>
                    <w:szCs w:val="20"/>
                  </w:rPr>
                </w:rPrChange>
              </w:rPr>
              <w:pPrChange w:id="28896"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2" w:type="pct"/>
            <w:noWrap/>
            <w:vAlign w:val="center"/>
            <w:hideMark/>
          </w:tcPr>
          <w:p w14:paraId="56DA13F9"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897" w:author="瑋婷 徐" w:date="2025-01-03T16:50:00Z" w16du:dateUtc="2025-01-03T08:50:00Z"/>
                <w:rFonts w:ascii="Times New Roman" w:eastAsiaTheme="minorEastAsia" w:hAnsi="Times New Roman" w:cs="Times New Roman"/>
                <w:rPrChange w:id="28898" w:author="瑋婷 徐" w:date="2025-01-04T22:53:00Z" w16du:dateUtc="2025-01-04T14:53:00Z">
                  <w:rPr>
                    <w:ins w:id="28899" w:author="瑋婷 徐" w:date="2025-01-03T16:50:00Z" w16du:dateUtc="2025-01-03T08:50:00Z"/>
                    <w:rFonts w:ascii="Times New Roman" w:eastAsia="Times New Roman" w:hAnsi="Times New Roman" w:cs="Times New Roman"/>
                    <w:sz w:val="20"/>
                    <w:szCs w:val="20"/>
                  </w:rPr>
                </w:rPrChange>
              </w:rPr>
              <w:pPrChange w:id="28900"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c>
          <w:tcPr>
            <w:tcW w:w="167" w:type="pct"/>
            <w:noWrap/>
            <w:vAlign w:val="center"/>
            <w:hideMark/>
          </w:tcPr>
          <w:p w14:paraId="073D28FA" w14:textId="77777777" w:rsidR="003C19C7" w:rsidRPr="00D51403" w:rsidRDefault="003C19C7">
            <w:pPr>
              <w:spacing w:line="360" w:lineRule="auto"/>
              <w:jc w:val="both"/>
              <w:cnfStyle w:val="000000100000" w:firstRow="0" w:lastRow="0" w:firstColumn="0" w:lastColumn="0" w:oddVBand="0" w:evenVBand="0" w:oddHBand="1" w:evenHBand="0" w:firstRowFirstColumn="0" w:firstRowLastColumn="0" w:lastRowFirstColumn="0" w:lastRowLastColumn="0"/>
              <w:rPr>
                <w:ins w:id="28901" w:author="瑋婷 徐" w:date="2025-01-03T16:50:00Z" w16du:dateUtc="2025-01-03T08:50:00Z"/>
                <w:rFonts w:ascii="Times New Roman" w:eastAsiaTheme="minorEastAsia" w:hAnsi="Times New Roman" w:cs="Times New Roman"/>
                <w:rPrChange w:id="28902" w:author="瑋婷 徐" w:date="2025-01-04T22:53:00Z" w16du:dateUtc="2025-01-04T14:53:00Z">
                  <w:rPr>
                    <w:ins w:id="28903" w:author="瑋婷 徐" w:date="2025-01-03T16:50:00Z" w16du:dateUtc="2025-01-03T08:50:00Z"/>
                    <w:rFonts w:ascii="Times New Roman" w:eastAsia="Times New Roman" w:hAnsi="Times New Roman" w:cs="Times New Roman"/>
                    <w:sz w:val="20"/>
                    <w:szCs w:val="20"/>
                  </w:rPr>
                </w:rPrChange>
              </w:rPr>
              <w:pPrChange w:id="28904" w:author="瑋婷 徐" w:date="2025-01-03T16:55:00Z" w16du:dateUtc="2025-01-03T08:55:00Z">
                <w:pPr>
                  <w:cnfStyle w:val="000000100000" w:firstRow="0" w:lastRow="0" w:firstColumn="0" w:lastColumn="0" w:oddVBand="0" w:evenVBand="0" w:oddHBand="1" w:evenHBand="0" w:firstRowFirstColumn="0" w:firstRowLastColumn="0" w:lastRowFirstColumn="0" w:lastRowLastColumn="0"/>
                </w:pPr>
              </w:pPrChange>
            </w:pPr>
          </w:p>
        </w:tc>
      </w:tr>
      <w:tr w:rsidR="003C19C7" w:rsidRPr="00D51403" w14:paraId="009BBD71" w14:textId="77777777" w:rsidTr="003C19C7">
        <w:trPr>
          <w:trHeight w:val="300"/>
          <w:ins w:id="28905" w:author="瑋婷 徐" w:date="2025-01-03T16:50:00Z"/>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1D2AF2FF" w14:textId="77777777" w:rsidR="003C19C7" w:rsidRPr="00D51403" w:rsidRDefault="003C19C7">
            <w:pPr>
              <w:spacing w:line="360" w:lineRule="auto"/>
              <w:jc w:val="center"/>
              <w:rPr>
                <w:ins w:id="28906" w:author="瑋婷 徐" w:date="2025-01-03T16:50:00Z" w16du:dateUtc="2025-01-03T08:50:00Z"/>
                <w:rFonts w:ascii="Times New Roman" w:eastAsiaTheme="minorEastAsia" w:hAnsi="Times New Roman" w:cs="Times New Roman"/>
                <w:b w:val="0"/>
                <w:bCs w:val="0"/>
                <w:color w:val="000000"/>
                <w:rPrChange w:id="28907" w:author="瑋婷 徐" w:date="2025-01-04T22:53:00Z" w16du:dateUtc="2025-01-04T14:53:00Z">
                  <w:rPr>
                    <w:ins w:id="28908" w:author="瑋婷 徐" w:date="2025-01-03T16:50:00Z" w16du:dateUtc="2025-01-03T08:50:00Z"/>
                    <w:rFonts w:ascii="Calibri" w:hAnsi="Calibri" w:cs="Calibri"/>
                    <w:color w:val="000000"/>
                    <w:sz w:val="22"/>
                    <w:szCs w:val="22"/>
                  </w:rPr>
                </w:rPrChange>
              </w:rPr>
              <w:pPrChange w:id="28909" w:author="瑋婷 徐" w:date="2025-01-03T17:03:00Z" w16du:dateUtc="2025-01-03T09:03:00Z">
                <w:pPr/>
              </w:pPrChange>
            </w:pPr>
            <w:ins w:id="28910" w:author="瑋婷 徐" w:date="2025-01-03T16:50:00Z" w16du:dateUtc="2025-01-03T08:50:00Z">
              <w:r w:rsidRPr="00D51403">
                <w:rPr>
                  <w:rFonts w:ascii="Times New Roman" w:eastAsiaTheme="minorEastAsia" w:hAnsi="Times New Roman" w:cs="Times New Roman" w:hint="eastAsia"/>
                  <w:b w:val="0"/>
                  <w:bCs w:val="0"/>
                  <w:color w:val="000000"/>
                  <w:rPrChange w:id="28911" w:author="瑋婷 徐" w:date="2025-01-04T22:53:00Z" w16du:dateUtc="2025-01-04T14:53:00Z">
                    <w:rPr>
                      <w:rFonts w:ascii="微軟正黑體" w:eastAsia="微軟正黑體" w:hAnsi="微軟正黑體" w:cs="Calibri" w:hint="eastAsia"/>
                      <w:color w:val="000000"/>
                      <w:sz w:val="22"/>
                      <w:szCs w:val="22"/>
                    </w:rPr>
                  </w:rPrChange>
                </w:rPr>
                <w:t>總計</w:t>
              </w:r>
              <w:r w:rsidRPr="00D51403">
                <w:rPr>
                  <w:rFonts w:ascii="Times New Roman" w:eastAsiaTheme="minorEastAsia" w:hAnsi="Times New Roman" w:cs="Times New Roman"/>
                  <w:b w:val="0"/>
                  <w:bCs w:val="0"/>
                  <w:color w:val="000000"/>
                  <w:rPrChange w:id="28912" w:author="瑋婷 徐" w:date="2025-01-04T22:53:00Z" w16du:dateUtc="2025-01-04T14:53:00Z">
                    <w:rPr>
                      <w:rFonts w:ascii="Calibri" w:hAnsi="Calibri" w:cs="Calibri"/>
                      <w:color w:val="000000"/>
                      <w:sz w:val="22"/>
                      <w:szCs w:val="22"/>
                    </w:rPr>
                  </w:rPrChange>
                </w:rPr>
                <w:t xml:space="preserve"> (</w:t>
              </w:r>
              <w:r w:rsidRPr="00D51403">
                <w:rPr>
                  <w:rFonts w:ascii="Times New Roman" w:eastAsiaTheme="minorEastAsia" w:hAnsi="Times New Roman" w:cs="Times New Roman" w:hint="eastAsia"/>
                  <w:b w:val="0"/>
                  <w:bCs w:val="0"/>
                  <w:color w:val="000000"/>
                  <w:rPrChange w:id="28913" w:author="瑋婷 徐" w:date="2025-01-04T22:53:00Z" w16du:dateUtc="2025-01-04T14:53:00Z">
                    <w:rPr>
                      <w:rFonts w:ascii="微軟正黑體" w:eastAsia="微軟正黑體" w:hAnsi="微軟正黑體" w:cs="Calibri" w:hint="eastAsia"/>
                      <w:color w:val="000000"/>
                      <w:sz w:val="22"/>
                      <w:szCs w:val="22"/>
                    </w:rPr>
                  </w:rPrChange>
                </w:rPr>
                <w:t>種</w:t>
              </w:r>
              <w:r w:rsidRPr="00D51403">
                <w:rPr>
                  <w:rFonts w:ascii="Times New Roman" w:eastAsiaTheme="minorEastAsia" w:hAnsi="Times New Roman" w:cs="Times New Roman"/>
                  <w:b w:val="0"/>
                  <w:bCs w:val="0"/>
                  <w:color w:val="000000"/>
                  <w:rPrChange w:id="28914" w:author="瑋婷 徐" w:date="2025-01-04T22:53:00Z" w16du:dateUtc="2025-01-04T14:53:00Z">
                    <w:rPr>
                      <w:rFonts w:ascii="Calibri" w:hAnsi="Calibri" w:cs="Calibri"/>
                      <w:color w:val="000000"/>
                      <w:sz w:val="22"/>
                      <w:szCs w:val="22"/>
                    </w:rPr>
                  </w:rPrChange>
                </w:rPr>
                <w:t>)</w:t>
              </w:r>
            </w:ins>
          </w:p>
        </w:tc>
        <w:tc>
          <w:tcPr>
            <w:tcW w:w="904" w:type="pct"/>
            <w:noWrap/>
            <w:vAlign w:val="center"/>
            <w:hideMark/>
          </w:tcPr>
          <w:p w14:paraId="13B8F229" w14:textId="08C9E212" w:rsidR="003C19C7" w:rsidRPr="00D51403"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8915" w:author="瑋婷 徐" w:date="2025-01-03T16:50:00Z" w16du:dateUtc="2025-01-03T08:50:00Z"/>
                <w:rFonts w:ascii="Times New Roman" w:eastAsiaTheme="minorEastAsia" w:hAnsi="Times New Roman" w:cs="Times New Roman"/>
                <w:color w:val="000000"/>
                <w:rPrChange w:id="28916" w:author="瑋婷 徐" w:date="2025-01-04T22:53:00Z" w16du:dateUtc="2025-01-04T14:53:00Z">
                  <w:rPr>
                    <w:ins w:id="28917" w:author="瑋婷 徐" w:date="2025-01-03T16:50:00Z" w16du:dateUtc="2025-01-03T08:50:00Z"/>
                    <w:rFonts w:ascii="Calibri" w:hAnsi="Calibri" w:cs="Calibri"/>
                    <w:color w:val="000000"/>
                    <w:sz w:val="22"/>
                    <w:szCs w:val="22"/>
                  </w:rPr>
                </w:rPrChange>
              </w:rPr>
              <w:pPrChange w:id="28918" w:author="瑋婷 徐" w:date="2025-01-03T17:03:00Z" w16du:dateUtc="2025-01-03T09:03:00Z">
                <w:pPr>
                  <w:jc w:val="center"/>
                  <w:cnfStyle w:val="000000000000" w:firstRow="0" w:lastRow="0" w:firstColumn="0" w:lastColumn="0" w:oddVBand="0" w:evenVBand="0" w:oddHBand="0" w:evenHBand="0" w:firstRowFirstColumn="0" w:firstRowLastColumn="0" w:lastRowFirstColumn="0" w:lastRowLastColumn="0"/>
                </w:pPr>
              </w:pPrChange>
            </w:pPr>
            <w:ins w:id="28919" w:author="瑋婷 徐" w:date="2025-01-03T17:03:00Z" w16du:dateUtc="2025-01-03T09:03:00Z">
              <w:r w:rsidRPr="00D51403">
                <w:rPr>
                  <w:rFonts w:ascii="Times New Roman" w:eastAsiaTheme="minorEastAsia" w:hAnsi="Times New Roman" w:cs="Times New Roman" w:hint="eastAsia"/>
                  <w:color w:val="000000"/>
                </w:rPr>
                <w:t>共</w:t>
              </w:r>
            </w:ins>
            <w:ins w:id="28920" w:author="瑋婷 徐" w:date="2025-01-03T16:50:00Z" w16du:dateUtc="2025-01-03T08:50:00Z">
              <w:r w:rsidRPr="00D51403">
                <w:rPr>
                  <w:rFonts w:ascii="Times New Roman" w:eastAsiaTheme="minorEastAsia" w:hAnsi="Times New Roman" w:cs="Times New Roman"/>
                  <w:color w:val="000000"/>
                  <w:rPrChange w:id="28921" w:author="瑋婷 徐" w:date="2025-01-04T22:53:00Z" w16du:dateUtc="2025-01-04T14:53:00Z">
                    <w:rPr>
                      <w:rFonts w:ascii="Calibri" w:hAnsi="Calibri" w:cs="Calibri"/>
                      <w:color w:val="000000"/>
                      <w:sz w:val="22"/>
                      <w:szCs w:val="22"/>
                    </w:rPr>
                  </w:rPrChange>
                </w:rPr>
                <w:t>117</w:t>
              </w:r>
            </w:ins>
            <w:ins w:id="28922" w:author="瑋婷 徐" w:date="2025-01-03T17:03:00Z" w16du:dateUtc="2025-01-03T09:03:00Z">
              <w:r w:rsidRPr="00D51403">
                <w:rPr>
                  <w:rFonts w:ascii="Times New Roman" w:eastAsiaTheme="minorEastAsia" w:hAnsi="Times New Roman" w:cs="Times New Roman" w:hint="eastAsia"/>
                  <w:color w:val="000000"/>
                </w:rPr>
                <w:t>種</w:t>
              </w:r>
            </w:ins>
          </w:p>
        </w:tc>
        <w:tc>
          <w:tcPr>
            <w:tcW w:w="162" w:type="pct"/>
            <w:noWrap/>
            <w:vAlign w:val="center"/>
            <w:hideMark/>
          </w:tcPr>
          <w:p w14:paraId="392EDA59" w14:textId="77777777" w:rsidR="003C19C7" w:rsidRPr="00D51403"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8923" w:author="瑋婷 徐" w:date="2025-01-03T16:50:00Z" w16du:dateUtc="2025-01-03T08:50:00Z"/>
                <w:rFonts w:ascii="Times New Roman" w:eastAsiaTheme="minorEastAsia" w:hAnsi="Times New Roman" w:cs="Times New Roman"/>
                <w:color w:val="000000"/>
                <w:rPrChange w:id="28924" w:author="瑋婷 徐" w:date="2025-01-04T22:53:00Z" w16du:dateUtc="2025-01-04T14:53:00Z">
                  <w:rPr>
                    <w:ins w:id="28925" w:author="瑋婷 徐" w:date="2025-01-03T16:50:00Z" w16du:dateUtc="2025-01-03T08:50:00Z"/>
                    <w:rFonts w:ascii="Calibri" w:hAnsi="Calibri" w:cs="Calibri"/>
                    <w:color w:val="000000"/>
                    <w:sz w:val="22"/>
                    <w:szCs w:val="22"/>
                  </w:rPr>
                </w:rPrChange>
              </w:rPr>
              <w:pPrChange w:id="28926"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8927" w:author="瑋婷 徐" w:date="2025-01-03T16:50:00Z" w16du:dateUtc="2025-01-03T08:50:00Z">
              <w:r w:rsidRPr="00D51403">
                <w:rPr>
                  <w:rFonts w:ascii="Times New Roman" w:eastAsiaTheme="minorEastAsia" w:hAnsi="Times New Roman" w:cs="Times New Roman"/>
                  <w:color w:val="000000"/>
                  <w:rPrChange w:id="28928" w:author="瑋婷 徐" w:date="2025-01-04T22:53:00Z" w16du:dateUtc="2025-01-04T14:53:00Z">
                    <w:rPr>
                      <w:rFonts w:ascii="Calibri" w:hAnsi="Calibri" w:cs="Calibri"/>
                      <w:color w:val="000000"/>
                      <w:sz w:val="22"/>
                      <w:szCs w:val="22"/>
                    </w:rPr>
                  </w:rPrChange>
                </w:rPr>
                <w:t>22</w:t>
              </w:r>
            </w:ins>
          </w:p>
        </w:tc>
        <w:tc>
          <w:tcPr>
            <w:tcW w:w="162" w:type="pct"/>
            <w:noWrap/>
            <w:vAlign w:val="center"/>
            <w:hideMark/>
          </w:tcPr>
          <w:p w14:paraId="557B5ECC" w14:textId="77777777" w:rsidR="003C19C7" w:rsidRPr="00D51403"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8929" w:author="瑋婷 徐" w:date="2025-01-03T16:50:00Z" w16du:dateUtc="2025-01-03T08:50:00Z"/>
                <w:rFonts w:ascii="Times New Roman" w:eastAsiaTheme="minorEastAsia" w:hAnsi="Times New Roman" w:cs="Times New Roman"/>
                <w:color w:val="000000"/>
                <w:rPrChange w:id="28930" w:author="瑋婷 徐" w:date="2025-01-04T22:53:00Z" w16du:dateUtc="2025-01-04T14:53:00Z">
                  <w:rPr>
                    <w:ins w:id="28931" w:author="瑋婷 徐" w:date="2025-01-03T16:50:00Z" w16du:dateUtc="2025-01-03T08:50:00Z"/>
                    <w:rFonts w:ascii="Calibri" w:hAnsi="Calibri" w:cs="Calibri"/>
                    <w:color w:val="000000"/>
                    <w:sz w:val="22"/>
                    <w:szCs w:val="22"/>
                  </w:rPr>
                </w:rPrChange>
              </w:rPr>
              <w:pPrChange w:id="28932"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8933" w:author="瑋婷 徐" w:date="2025-01-03T16:50:00Z" w16du:dateUtc="2025-01-03T08:50:00Z">
              <w:r w:rsidRPr="00D51403">
                <w:rPr>
                  <w:rFonts w:ascii="Times New Roman" w:eastAsiaTheme="minorEastAsia" w:hAnsi="Times New Roman" w:cs="Times New Roman"/>
                  <w:color w:val="000000"/>
                  <w:rPrChange w:id="28934" w:author="瑋婷 徐" w:date="2025-01-04T22:53:00Z" w16du:dateUtc="2025-01-04T14:53:00Z">
                    <w:rPr>
                      <w:rFonts w:ascii="Calibri" w:hAnsi="Calibri" w:cs="Calibri"/>
                      <w:color w:val="000000"/>
                      <w:sz w:val="22"/>
                      <w:szCs w:val="22"/>
                    </w:rPr>
                  </w:rPrChange>
                </w:rPr>
                <w:t>21</w:t>
              </w:r>
            </w:ins>
          </w:p>
        </w:tc>
        <w:tc>
          <w:tcPr>
            <w:tcW w:w="162" w:type="pct"/>
            <w:noWrap/>
            <w:vAlign w:val="center"/>
            <w:hideMark/>
          </w:tcPr>
          <w:p w14:paraId="78F0A979" w14:textId="77777777" w:rsidR="003C19C7" w:rsidRPr="00D51403"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8935" w:author="瑋婷 徐" w:date="2025-01-03T16:50:00Z" w16du:dateUtc="2025-01-03T08:50:00Z"/>
                <w:rFonts w:ascii="Times New Roman" w:eastAsiaTheme="minorEastAsia" w:hAnsi="Times New Roman" w:cs="Times New Roman"/>
                <w:color w:val="000000"/>
                <w:rPrChange w:id="28936" w:author="瑋婷 徐" w:date="2025-01-04T22:53:00Z" w16du:dateUtc="2025-01-04T14:53:00Z">
                  <w:rPr>
                    <w:ins w:id="28937" w:author="瑋婷 徐" w:date="2025-01-03T16:50:00Z" w16du:dateUtc="2025-01-03T08:50:00Z"/>
                    <w:rFonts w:ascii="Calibri" w:hAnsi="Calibri" w:cs="Calibri"/>
                    <w:color w:val="000000"/>
                    <w:sz w:val="22"/>
                    <w:szCs w:val="22"/>
                  </w:rPr>
                </w:rPrChange>
              </w:rPr>
              <w:pPrChange w:id="28938"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8939" w:author="瑋婷 徐" w:date="2025-01-03T16:50:00Z" w16du:dateUtc="2025-01-03T08:50:00Z">
              <w:r w:rsidRPr="00D51403">
                <w:rPr>
                  <w:rFonts w:ascii="Times New Roman" w:eastAsiaTheme="minorEastAsia" w:hAnsi="Times New Roman" w:cs="Times New Roman"/>
                  <w:color w:val="000000"/>
                  <w:rPrChange w:id="28940" w:author="瑋婷 徐" w:date="2025-01-04T22:53:00Z" w16du:dateUtc="2025-01-04T14:53:00Z">
                    <w:rPr>
                      <w:rFonts w:ascii="Calibri" w:hAnsi="Calibri" w:cs="Calibri"/>
                      <w:color w:val="000000"/>
                      <w:sz w:val="22"/>
                      <w:szCs w:val="22"/>
                    </w:rPr>
                  </w:rPrChange>
                </w:rPr>
                <w:t>24</w:t>
              </w:r>
            </w:ins>
          </w:p>
        </w:tc>
        <w:tc>
          <w:tcPr>
            <w:tcW w:w="162" w:type="pct"/>
            <w:noWrap/>
            <w:vAlign w:val="center"/>
            <w:hideMark/>
          </w:tcPr>
          <w:p w14:paraId="43A28057" w14:textId="77777777" w:rsidR="003C19C7" w:rsidRPr="00D51403"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8941" w:author="瑋婷 徐" w:date="2025-01-03T16:50:00Z" w16du:dateUtc="2025-01-03T08:50:00Z"/>
                <w:rFonts w:ascii="Times New Roman" w:eastAsiaTheme="minorEastAsia" w:hAnsi="Times New Roman" w:cs="Times New Roman"/>
                <w:color w:val="000000"/>
                <w:rPrChange w:id="28942" w:author="瑋婷 徐" w:date="2025-01-04T22:53:00Z" w16du:dateUtc="2025-01-04T14:53:00Z">
                  <w:rPr>
                    <w:ins w:id="28943" w:author="瑋婷 徐" w:date="2025-01-03T16:50:00Z" w16du:dateUtc="2025-01-03T08:50:00Z"/>
                    <w:rFonts w:ascii="Calibri" w:hAnsi="Calibri" w:cs="Calibri"/>
                    <w:color w:val="000000"/>
                    <w:sz w:val="22"/>
                    <w:szCs w:val="22"/>
                  </w:rPr>
                </w:rPrChange>
              </w:rPr>
              <w:pPrChange w:id="28944"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8945" w:author="瑋婷 徐" w:date="2025-01-03T16:50:00Z" w16du:dateUtc="2025-01-03T08:50:00Z">
              <w:r w:rsidRPr="00D51403">
                <w:rPr>
                  <w:rFonts w:ascii="Times New Roman" w:eastAsiaTheme="minorEastAsia" w:hAnsi="Times New Roman" w:cs="Times New Roman"/>
                  <w:color w:val="000000"/>
                  <w:rPrChange w:id="28946" w:author="瑋婷 徐" w:date="2025-01-04T22:53:00Z" w16du:dateUtc="2025-01-04T14:53:00Z">
                    <w:rPr>
                      <w:rFonts w:ascii="Calibri" w:hAnsi="Calibri" w:cs="Calibri"/>
                      <w:color w:val="000000"/>
                      <w:sz w:val="22"/>
                      <w:szCs w:val="22"/>
                    </w:rPr>
                  </w:rPrChange>
                </w:rPr>
                <w:t>25</w:t>
              </w:r>
            </w:ins>
          </w:p>
        </w:tc>
        <w:tc>
          <w:tcPr>
            <w:tcW w:w="162" w:type="pct"/>
            <w:noWrap/>
            <w:vAlign w:val="center"/>
            <w:hideMark/>
          </w:tcPr>
          <w:p w14:paraId="4C226D56" w14:textId="77777777" w:rsidR="003C19C7" w:rsidRPr="00D51403"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8947" w:author="瑋婷 徐" w:date="2025-01-03T16:50:00Z" w16du:dateUtc="2025-01-03T08:50:00Z"/>
                <w:rFonts w:ascii="Times New Roman" w:eastAsiaTheme="minorEastAsia" w:hAnsi="Times New Roman" w:cs="Times New Roman"/>
                <w:color w:val="000000"/>
                <w:rPrChange w:id="28948" w:author="瑋婷 徐" w:date="2025-01-04T22:53:00Z" w16du:dateUtc="2025-01-04T14:53:00Z">
                  <w:rPr>
                    <w:ins w:id="28949" w:author="瑋婷 徐" w:date="2025-01-03T16:50:00Z" w16du:dateUtc="2025-01-03T08:50:00Z"/>
                    <w:rFonts w:ascii="Calibri" w:hAnsi="Calibri" w:cs="Calibri"/>
                    <w:color w:val="000000"/>
                    <w:sz w:val="22"/>
                    <w:szCs w:val="22"/>
                  </w:rPr>
                </w:rPrChange>
              </w:rPr>
              <w:pPrChange w:id="28950"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8951" w:author="瑋婷 徐" w:date="2025-01-03T16:50:00Z" w16du:dateUtc="2025-01-03T08:50:00Z">
              <w:r w:rsidRPr="00D51403">
                <w:rPr>
                  <w:rFonts w:ascii="Times New Roman" w:eastAsiaTheme="minorEastAsia" w:hAnsi="Times New Roman" w:cs="Times New Roman"/>
                  <w:color w:val="000000"/>
                  <w:rPrChange w:id="28952" w:author="瑋婷 徐" w:date="2025-01-04T22:53:00Z" w16du:dateUtc="2025-01-04T14:53:00Z">
                    <w:rPr>
                      <w:rFonts w:ascii="Calibri" w:hAnsi="Calibri" w:cs="Calibri"/>
                      <w:color w:val="000000"/>
                      <w:sz w:val="22"/>
                      <w:szCs w:val="22"/>
                    </w:rPr>
                  </w:rPrChange>
                </w:rPr>
                <w:t>11</w:t>
              </w:r>
            </w:ins>
          </w:p>
        </w:tc>
        <w:tc>
          <w:tcPr>
            <w:tcW w:w="162" w:type="pct"/>
            <w:noWrap/>
            <w:vAlign w:val="center"/>
            <w:hideMark/>
          </w:tcPr>
          <w:p w14:paraId="5FC94D03" w14:textId="77777777" w:rsidR="003C19C7" w:rsidRPr="00D51403"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8953" w:author="瑋婷 徐" w:date="2025-01-03T16:50:00Z" w16du:dateUtc="2025-01-03T08:50:00Z"/>
                <w:rFonts w:ascii="Times New Roman" w:eastAsiaTheme="minorEastAsia" w:hAnsi="Times New Roman" w:cs="Times New Roman"/>
                <w:color w:val="000000"/>
                <w:rPrChange w:id="28954" w:author="瑋婷 徐" w:date="2025-01-04T22:53:00Z" w16du:dateUtc="2025-01-04T14:53:00Z">
                  <w:rPr>
                    <w:ins w:id="28955" w:author="瑋婷 徐" w:date="2025-01-03T16:50:00Z" w16du:dateUtc="2025-01-03T08:50:00Z"/>
                    <w:rFonts w:ascii="Calibri" w:hAnsi="Calibri" w:cs="Calibri"/>
                    <w:color w:val="000000"/>
                    <w:sz w:val="22"/>
                    <w:szCs w:val="22"/>
                  </w:rPr>
                </w:rPrChange>
              </w:rPr>
              <w:pPrChange w:id="28956"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8957" w:author="瑋婷 徐" w:date="2025-01-03T16:50:00Z" w16du:dateUtc="2025-01-03T08:50:00Z">
              <w:r w:rsidRPr="00D51403">
                <w:rPr>
                  <w:rFonts w:ascii="Times New Roman" w:eastAsiaTheme="minorEastAsia" w:hAnsi="Times New Roman" w:cs="Times New Roman"/>
                  <w:color w:val="000000"/>
                  <w:rPrChange w:id="28958" w:author="瑋婷 徐" w:date="2025-01-04T22:53:00Z" w16du:dateUtc="2025-01-04T14:53:00Z">
                    <w:rPr>
                      <w:rFonts w:ascii="Calibri" w:hAnsi="Calibri" w:cs="Calibri"/>
                      <w:color w:val="000000"/>
                      <w:sz w:val="22"/>
                      <w:szCs w:val="22"/>
                    </w:rPr>
                  </w:rPrChange>
                </w:rPr>
                <w:t>22</w:t>
              </w:r>
            </w:ins>
          </w:p>
        </w:tc>
        <w:tc>
          <w:tcPr>
            <w:tcW w:w="162" w:type="pct"/>
            <w:noWrap/>
            <w:vAlign w:val="center"/>
            <w:hideMark/>
          </w:tcPr>
          <w:p w14:paraId="489C64F3" w14:textId="77777777" w:rsidR="003C19C7" w:rsidRPr="00D51403"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8959" w:author="瑋婷 徐" w:date="2025-01-03T16:50:00Z" w16du:dateUtc="2025-01-03T08:50:00Z"/>
                <w:rFonts w:ascii="Times New Roman" w:eastAsiaTheme="minorEastAsia" w:hAnsi="Times New Roman" w:cs="Times New Roman"/>
                <w:color w:val="000000"/>
                <w:rPrChange w:id="28960" w:author="瑋婷 徐" w:date="2025-01-04T22:53:00Z" w16du:dateUtc="2025-01-04T14:53:00Z">
                  <w:rPr>
                    <w:ins w:id="28961" w:author="瑋婷 徐" w:date="2025-01-03T16:50:00Z" w16du:dateUtc="2025-01-03T08:50:00Z"/>
                    <w:rFonts w:ascii="Calibri" w:hAnsi="Calibri" w:cs="Calibri"/>
                    <w:color w:val="000000"/>
                    <w:sz w:val="22"/>
                    <w:szCs w:val="22"/>
                  </w:rPr>
                </w:rPrChange>
              </w:rPr>
              <w:pPrChange w:id="28962"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8963" w:author="瑋婷 徐" w:date="2025-01-03T16:50:00Z" w16du:dateUtc="2025-01-03T08:50:00Z">
              <w:r w:rsidRPr="00D51403">
                <w:rPr>
                  <w:rFonts w:ascii="Times New Roman" w:eastAsiaTheme="minorEastAsia" w:hAnsi="Times New Roman" w:cs="Times New Roman"/>
                  <w:color w:val="000000"/>
                  <w:rPrChange w:id="28964" w:author="瑋婷 徐" w:date="2025-01-04T22:53:00Z" w16du:dateUtc="2025-01-04T14:53:00Z">
                    <w:rPr>
                      <w:rFonts w:ascii="Calibri" w:hAnsi="Calibri" w:cs="Calibri"/>
                      <w:color w:val="000000"/>
                      <w:sz w:val="22"/>
                      <w:szCs w:val="22"/>
                    </w:rPr>
                  </w:rPrChange>
                </w:rPr>
                <w:t>8</w:t>
              </w:r>
            </w:ins>
          </w:p>
        </w:tc>
        <w:tc>
          <w:tcPr>
            <w:tcW w:w="162" w:type="pct"/>
            <w:noWrap/>
            <w:vAlign w:val="center"/>
            <w:hideMark/>
          </w:tcPr>
          <w:p w14:paraId="32D99798" w14:textId="77777777" w:rsidR="003C19C7" w:rsidRPr="00D51403"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8965" w:author="瑋婷 徐" w:date="2025-01-03T16:50:00Z" w16du:dateUtc="2025-01-03T08:50:00Z"/>
                <w:rFonts w:ascii="Times New Roman" w:eastAsiaTheme="minorEastAsia" w:hAnsi="Times New Roman" w:cs="Times New Roman"/>
                <w:color w:val="000000"/>
                <w:rPrChange w:id="28966" w:author="瑋婷 徐" w:date="2025-01-04T22:53:00Z" w16du:dateUtc="2025-01-04T14:53:00Z">
                  <w:rPr>
                    <w:ins w:id="28967" w:author="瑋婷 徐" w:date="2025-01-03T16:50:00Z" w16du:dateUtc="2025-01-03T08:50:00Z"/>
                    <w:rFonts w:ascii="Calibri" w:hAnsi="Calibri" w:cs="Calibri"/>
                    <w:color w:val="000000"/>
                    <w:sz w:val="22"/>
                    <w:szCs w:val="22"/>
                  </w:rPr>
                </w:rPrChange>
              </w:rPr>
              <w:pPrChange w:id="28968"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8969" w:author="瑋婷 徐" w:date="2025-01-03T16:50:00Z" w16du:dateUtc="2025-01-03T08:50:00Z">
              <w:r w:rsidRPr="00D51403">
                <w:rPr>
                  <w:rFonts w:ascii="Times New Roman" w:eastAsiaTheme="minorEastAsia" w:hAnsi="Times New Roman" w:cs="Times New Roman"/>
                  <w:color w:val="000000"/>
                  <w:rPrChange w:id="28970" w:author="瑋婷 徐" w:date="2025-01-04T22:53:00Z" w16du:dateUtc="2025-01-04T14:53:00Z">
                    <w:rPr>
                      <w:rFonts w:ascii="Calibri" w:hAnsi="Calibri" w:cs="Calibri"/>
                      <w:color w:val="000000"/>
                      <w:sz w:val="22"/>
                      <w:szCs w:val="22"/>
                    </w:rPr>
                  </w:rPrChange>
                </w:rPr>
                <w:t>14</w:t>
              </w:r>
            </w:ins>
          </w:p>
        </w:tc>
        <w:tc>
          <w:tcPr>
            <w:tcW w:w="162" w:type="pct"/>
            <w:noWrap/>
            <w:vAlign w:val="center"/>
            <w:hideMark/>
          </w:tcPr>
          <w:p w14:paraId="60996979" w14:textId="77777777" w:rsidR="003C19C7" w:rsidRPr="00D51403"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8971" w:author="瑋婷 徐" w:date="2025-01-03T16:50:00Z" w16du:dateUtc="2025-01-03T08:50:00Z"/>
                <w:rFonts w:ascii="Times New Roman" w:eastAsiaTheme="minorEastAsia" w:hAnsi="Times New Roman" w:cs="Times New Roman"/>
                <w:color w:val="000000"/>
                <w:rPrChange w:id="28972" w:author="瑋婷 徐" w:date="2025-01-04T22:53:00Z" w16du:dateUtc="2025-01-04T14:53:00Z">
                  <w:rPr>
                    <w:ins w:id="28973" w:author="瑋婷 徐" w:date="2025-01-03T16:50:00Z" w16du:dateUtc="2025-01-03T08:50:00Z"/>
                    <w:rFonts w:ascii="Calibri" w:hAnsi="Calibri" w:cs="Calibri"/>
                    <w:color w:val="000000"/>
                    <w:sz w:val="22"/>
                    <w:szCs w:val="22"/>
                  </w:rPr>
                </w:rPrChange>
              </w:rPr>
              <w:pPrChange w:id="28974"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8975" w:author="瑋婷 徐" w:date="2025-01-03T16:50:00Z" w16du:dateUtc="2025-01-03T08:50:00Z">
              <w:r w:rsidRPr="00D51403">
                <w:rPr>
                  <w:rFonts w:ascii="Times New Roman" w:eastAsiaTheme="minorEastAsia" w:hAnsi="Times New Roman" w:cs="Times New Roman"/>
                  <w:color w:val="000000"/>
                  <w:rPrChange w:id="28976" w:author="瑋婷 徐" w:date="2025-01-04T22:53:00Z" w16du:dateUtc="2025-01-04T14:53:00Z">
                    <w:rPr>
                      <w:rFonts w:ascii="Calibri" w:hAnsi="Calibri" w:cs="Calibri"/>
                      <w:color w:val="000000"/>
                      <w:sz w:val="22"/>
                      <w:szCs w:val="22"/>
                    </w:rPr>
                  </w:rPrChange>
                </w:rPr>
                <w:t>26</w:t>
              </w:r>
            </w:ins>
          </w:p>
        </w:tc>
        <w:tc>
          <w:tcPr>
            <w:tcW w:w="162" w:type="pct"/>
            <w:noWrap/>
            <w:vAlign w:val="center"/>
            <w:hideMark/>
          </w:tcPr>
          <w:p w14:paraId="78703D31" w14:textId="77777777" w:rsidR="003C19C7" w:rsidRPr="00D51403"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8977" w:author="瑋婷 徐" w:date="2025-01-03T16:50:00Z" w16du:dateUtc="2025-01-03T08:50:00Z"/>
                <w:rFonts w:ascii="Times New Roman" w:eastAsiaTheme="minorEastAsia" w:hAnsi="Times New Roman" w:cs="Times New Roman"/>
                <w:color w:val="000000"/>
                <w:rPrChange w:id="28978" w:author="瑋婷 徐" w:date="2025-01-04T22:53:00Z" w16du:dateUtc="2025-01-04T14:53:00Z">
                  <w:rPr>
                    <w:ins w:id="28979" w:author="瑋婷 徐" w:date="2025-01-03T16:50:00Z" w16du:dateUtc="2025-01-03T08:50:00Z"/>
                    <w:rFonts w:ascii="Calibri" w:hAnsi="Calibri" w:cs="Calibri"/>
                    <w:color w:val="000000"/>
                    <w:sz w:val="22"/>
                    <w:szCs w:val="22"/>
                  </w:rPr>
                </w:rPrChange>
              </w:rPr>
              <w:pPrChange w:id="28980"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8981" w:author="瑋婷 徐" w:date="2025-01-03T16:50:00Z" w16du:dateUtc="2025-01-03T08:50:00Z">
              <w:r w:rsidRPr="00D51403">
                <w:rPr>
                  <w:rFonts w:ascii="Times New Roman" w:eastAsiaTheme="minorEastAsia" w:hAnsi="Times New Roman" w:cs="Times New Roman"/>
                  <w:color w:val="000000"/>
                  <w:rPrChange w:id="28982" w:author="瑋婷 徐" w:date="2025-01-04T22:53:00Z" w16du:dateUtc="2025-01-04T14:53:00Z">
                    <w:rPr>
                      <w:rFonts w:ascii="Calibri" w:hAnsi="Calibri" w:cs="Calibri"/>
                      <w:color w:val="000000"/>
                      <w:sz w:val="22"/>
                      <w:szCs w:val="22"/>
                    </w:rPr>
                  </w:rPrChange>
                </w:rPr>
                <w:t>38</w:t>
              </w:r>
            </w:ins>
          </w:p>
        </w:tc>
        <w:tc>
          <w:tcPr>
            <w:tcW w:w="162" w:type="pct"/>
            <w:noWrap/>
            <w:vAlign w:val="center"/>
            <w:hideMark/>
          </w:tcPr>
          <w:p w14:paraId="04E872C5" w14:textId="77777777" w:rsidR="003C19C7" w:rsidRPr="00D51403"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8983" w:author="瑋婷 徐" w:date="2025-01-03T16:50:00Z" w16du:dateUtc="2025-01-03T08:50:00Z"/>
                <w:rFonts w:ascii="Times New Roman" w:eastAsiaTheme="minorEastAsia" w:hAnsi="Times New Roman" w:cs="Times New Roman"/>
                <w:color w:val="000000"/>
                <w:rPrChange w:id="28984" w:author="瑋婷 徐" w:date="2025-01-04T22:53:00Z" w16du:dateUtc="2025-01-04T14:53:00Z">
                  <w:rPr>
                    <w:ins w:id="28985" w:author="瑋婷 徐" w:date="2025-01-03T16:50:00Z" w16du:dateUtc="2025-01-03T08:50:00Z"/>
                    <w:rFonts w:ascii="Calibri" w:hAnsi="Calibri" w:cs="Calibri"/>
                    <w:color w:val="000000"/>
                    <w:sz w:val="22"/>
                    <w:szCs w:val="22"/>
                  </w:rPr>
                </w:rPrChange>
              </w:rPr>
              <w:pPrChange w:id="28986"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8987" w:author="瑋婷 徐" w:date="2025-01-03T16:50:00Z" w16du:dateUtc="2025-01-03T08:50:00Z">
              <w:r w:rsidRPr="00D51403">
                <w:rPr>
                  <w:rFonts w:ascii="Times New Roman" w:eastAsiaTheme="minorEastAsia" w:hAnsi="Times New Roman" w:cs="Times New Roman"/>
                  <w:color w:val="000000"/>
                  <w:rPrChange w:id="28988" w:author="瑋婷 徐" w:date="2025-01-04T22:53:00Z" w16du:dateUtc="2025-01-04T14:53:00Z">
                    <w:rPr>
                      <w:rFonts w:ascii="Calibri" w:hAnsi="Calibri" w:cs="Calibri"/>
                      <w:color w:val="000000"/>
                      <w:sz w:val="22"/>
                      <w:szCs w:val="22"/>
                    </w:rPr>
                  </w:rPrChange>
                </w:rPr>
                <w:t>17</w:t>
              </w:r>
            </w:ins>
          </w:p>
        </w:tc>
        <w:tc>
          <w:tcPr>
            <w:tcW w:w="162" w:type="pct"/>
            <w:noWrap/>
            <w:vAlign w:val="center"/>
            <w:hideMark/>
          </w:tcPr>
          <w:p w14:paraId="6487ADAE" w14:textId="77777777" w:rsidR="003C19C7" w:rsidRPr="00D51403"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8989" w:author="瑋婷 徐" w:date="2025-01-03T16:50:00Z" w16du:dateUtc="2025-01-03T08:50:00Z"/>
                <w:rFonts w:ascii="Times New Roman" w:eastAsiaTheme="minorEastAsia" w:hAnsi="Times New Roman" w:cs="Times New Roman"/>
                <w:color w:val="000000"/>
                <w:rPrChange w:id="28990" w:author="瑋婷 徐" w:date="2025-01-04T22:53:00Z" w16du:dateUtc="2025-01-04T14:53:00Z">
                  <w:rPr>
                    <w:ins w:id="28991" w:author="瑋婷 徐" w:date="2025-01-03T16:50:00Z" w16du:dateUtc="2025-01-03T08:50:00Z"/>
                    <w:rFonts w:ascii="Calibri" w:hAnsi="Calibri" w:cs="Calibri"/>
                    <w:color w:val="000000"/>
                    <w:sz w:val="22"/>
                    <w:szCs w:val="22"/>
                  </w:rPr>
                </w:rPrChange>
              </w:rPr>
              <w:pPrChange w:id="28992"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8993" w:author="瑋婷 徐" w:date="2025-01-03T16:50:00Z" w16du:dateUtc="2025-01-03T08:50:00Z">
              <w:r w:rsidRPr="00D51403">
                <w:rPr>
                  <w:rFonts w:ascii="Times New Roman" w:eastAsiaTheme="minorEastAsia" w:hAnsi="Times New Roman" w:cs="Times New Roman"/>
                  <w:color w:val="000000"/>
                  <w:rPrChange w:id="28994" w:author="瑋婷 徐" w:date="2025-01-04T22:53:00Z" w16du:dateUtc="2025-01-04T14:53:00Z">
                    <w:rPr>
                      <w:rFonts w:ascii="Calibri" w:hAnsi="Calibri" w:cs="Calibri"/>
                      <w:color w:val="000000"/>
                      <w:sz w:val="22"/>
                      <w:szCs w:val="22"/>
                    </w:rPr>
                  </w:rPrChange>
                </w:rPr>
                <w:t>31</w:t>
              </w:r>
            </w:ins>
          </w:p>
        </w:tc>
        <w:tc>
          <w:tcPr>
            <w:tcW w:w="162" w:type="pct"/>
            <w:noWrap/>
            <w:vAlign w:val="center"/>
            <w:hideMark/>
          </w:tcPr>
          <w:p w14:paraId="441EDC4E" w14:textId="77777777" w:rsidR="003C19C7" w:rsidRPr="00D51403"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8995" w:author="瑋婷 徐" w:date="2025-01-03T16:50:00Z" w16du:dateUtc="2025-01-03T08:50:00Z"/>
                <w:rFonts w:ascii="Times New Roman" w:eastAsiaTheme="minorEastAsia" w:hAnsi="Times New Roman" w:cs="Times New Roman"/>
                <w:color w:val="000000"/>
                <w:rPrChange w:id="28996" w:author="瑋婷 徐" w:date="2025-01-04T22:53:00Z" w16du:dateUtc="2025-01-04T14:53:00Z">
                  <w:rPr>
                    <w:ins w:id="28997" w:author="瑋婷 徐" w:date="2025-01-03T16:50:00Z" w16du:dateUtc="2025-01-03T08:50:00Z"/>
                    <w:rFonts w:ascii="Calibri" w:hAnsi="Calibri" w:cs="Calibri"/>
                    <w:color w:val="000000"/>
                    <w:sz w:val="22"/>
                    <w:szCs w:val="22"/>
                  </w:rPr>
                </w:rPrChange>
              </w:rPr>
              <w:pPrChange w:id="28998"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8999" w:author="瑋婷 徐" w:date="2025-01-03T16:50:00Z" w16du:dateUtc="2025-01-03T08:50:00Z">
              <w:r w:rsidRPr="00D51403">
                <w:rPr>
                  <w:rFonts w:ascii="Times New Roman" w:eastAsiaTheme="minorEastAsia" w:hAnsi="Times New Roman" w:cs="Times New Roman"/>
                  <w:color w:val="000000"/>
                  <w:rPrChange w:id="29000" w:author="瑋婷 徐" w:date="2025-01-04T22:53:00Z" w16du:dateUtc="2025-01-04T14:53:00Z">
                    <w:rPr>
                      <w:rFonts w:ascii="Calibri" w:hAnsi="Calibri" w:cs="Calibri"/>
                      <w:color w:val="000000"/>
                      <w:sz w:val="22"/>
                      <w:szCs w:val="22"/>
                    </w:rPr>
                  </w:rPrChange>
                </w:rPr>
                <w:t>21</w:t>
              </w:r>
            </w:ins>
          </w:p>
        </w:tc>
        <w:tc>
          <w:tcPr>
            <w:tcW w:w="162" w:type="pct"/>
            <w:noWrap/>
            <w:vAlign w:val="center"/>
            <w:hideMark/>
          </w:tcPr>
          <w:p w14:paraId="6EF66BFB" w14:textId="77777777" w:rsidR="003C19C7" w:rsidRPr="00D51403"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9001" w:author="瑋婷 徐" w:date="2025-01-03T16:50:00Z" w16du:dateUtc="2025-01-03T08:50:00Z"/>
                <w:rFonts w:ascii="Times New Roman" w:eastAsiaTheme="minorEastAsia" w:hAnsi="Times New Roman" w:cs="Times New Roman"/>
                <w:color w:val="000000"/>
                <w:rPrChange w:id="29002" w:author="瑋婷 徐" w:date="2025-01-04T22:53:00Z" w16du:dateUtc="2025-01-04T14:53:00Z">
                  <w:rPr>
                    <w:ins w:id="29003" w:author="瑋婷 徐" w:date="2025-01-03T16:50:00Z" w16du:dateUtc="2025-01-03T08:50:00Z"/>
                    <w:rFonts w:ascii="Calibri" w:hAnsi="Calibri" w:cs="Calibri"/>
                    <w:color w:val="000000"/>
                    <w:sz w:val="22"/>
                    <w:szCs w:val="22"/>
                  </w:rPr>
                </w:rPrChange>
              </w:rPr>
              <w:pPrChange w:id="29004"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9005" w:author="瑋婷 徐" w:date="2025-01-03T16:50:00Z" w16du:dateUtc="2025-01-03T08:50:00Z">
              <w:r w:rsidRPr="00D51403">
                <w:rPr>
                  <w:rFonts w:ascii="Times New Roman" w:eastAsiaTheme="minorEastAsia" w:hAnsi="Times New Roman" w:cs="Times New Roman"/>
                  <w:color w:val="000000"/>
                  <w:rPrChange w:id="29006" w:author="瑋婷 徐" w:date="2025-01-04T22:53:00Z" w16du:dateUtc="2025-01-04T14:53:00Z">
                    <w:rPr>
                      <w:rFonts w:ascii="Calibri" w:hAnsi="Calibri" w:cs="Calibri"/>
                      <w:color w:val="000000"/>
                      <w:sz w:val="22"/>
                      <w:szCs w:val="22"/>
                    </w:rPr>
                  </w:rPrChange>
                </w:rPr>
                <w:t>14</w:t>
              </w:r>
            </w:ins>
          </w:p>
        </w:tc>
        <w:tc>
          <w:tcPr>
            <w:tcW w:w="162" w:type="pct"/>
            <w:noWrap/>
            <w:vAlign w:val="center"/>
            <w:hideMark/>
          </w:tcPr>
          <w:p w14:paraId="7E997F9B" w14:textId="77777777" w:rsidR="003C19C7" w:rsidRPr="00D51403"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9007" w:author="瑋婷 徐" w:date="2025-01-03T16:50:00Z" w16du:dateUtc="2025-01-03T08:50:00Z"/>
                <w:rFonts w:ascii="Times New Roman" w:eastAsiaTheme="minorEastAsia" w:hAnsi="Times New Roman" w:cs="Times New Roman"/>
                <w:color w:val="000000"/>
                <w:rPrChange w:id="29008" w:author="瑋婷 徐" w:date="2025-01-04T22:53:00Z" w16du:dateUtc="2025-01-04T14:53:00Z">
                  <w:rPr>
                    <w:ins w:id="29009" w:author="瑋婷 徐" w:date="2025-01-03T16:50:00Z" w16du:dateUtc="2025-01-03T08:50:00Z"/>
                    <w:rFonts w:ascii="Calibri" w:hAnsi="Calibri" w:cs="Calibri"/>
                    <w:color w:val="000000"/>
                    <w:sz w:val="22"/>
                    <w:szCs w:val="22"/>
                  </w:rPr>
                </w:rPrChange>
              </w:rPr>
              <w:pPrChange w:id="29010"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9011" w:author="瑋婷 徐" w:date="2025-01-03T16:50:00Z" w16du:dateUtc="2025-01-03T08:50:00Z">
              <w:r w:rsidRPr="00D51403">
                <w:rPr>
                  <w:rFonts w:ascii="Times New Roman" w:eastAsiaTheme="minorEastAsia" w:hAnsi="Times New Roman" w:cs="Times New Roman"/>
                  <w:color w:val="000000"/>
                  <w:rPrChange w:id="29012" w:author="瑋婷 徐" w:date="2025-01-04T22:53:00Z" w16du:dateUtc="2025-01-04T14:53:00Z">
                    <w:rPr>
                      <w:rFonts w:ascii="Calibri" w:hAnsi="Calibri" w:cs="Calibri"/>
                      <w:color w:val="000000"/>
                      <w:sz w:val="22"/>
                      <w:szCs w:val="22"/>
                    </w:rPr>
                  </w:rPrChange>
                </w:rPr>
                <w:t>20</w:t>
              </w:r>
            </w:ins>
          </w:p>
        </w:tc>
        <w:tc>
          <w:tcPr>
            <w:tcW w:w="162" w:type="pct"/>
            <w:noWrap/>
            <w:vAlign w:val="center"/>
            <w:hideMark/>
          </w:tcPr>
          <w:p w14:paraId="61C14E39" w14:textId="77777777" w:rsidR="003C19C7" w:rsidRPr="00D51403"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9013" w:author="瑋婷 徐" w:date="2025-01-03T16:50:00Z" w16du:dateUtc="2025-01-03T08:50:00Z"/>
                <w:rFonts w:ascii="Times New Roman" w:eastAsiaTheme="minorEastAsia" w:hAnsi="Times New Roman" w:cs="Times New Roman"/>
                <w:color w:val="000000"/>
                <w:rPrChange w:id="29014" w:author="瑋婷 徐" w:date="2025-01-04T22:53:00Z" w16du:dateUtc="2025-01-04T14:53:00Z">
                  <w:rPr>
                    <w:ins w:id="29015" w:author="瑋婷 徐" w:date="2025-01-03T16:50:00Z" w16du:dateUtc="2025-01-03T08:50:00Z"/>
                    <w:rFonts w:ascii="Calibri" w:hAnsi="Calibri" w:cs="Calibri"/>
                    <w:color w:val="000000"/>
                    <w:sz w:val="22"/>
                    <w:szCs w:val="22"/>
                  </w:rPr>
                </w:rPrChange>
              </w:rPr>
              <w:pPrChange w:id="29016"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9017" w:author="瑋婷 徐" w:date="2025-01-03T16:50:00Z" w16du:dateUtc="2025-01-03T08:50:00Z">
              <w:r w:rsidRPr="00D51403">
                <w:rPr>
                  <w:rFonts w:ascii="Times New Roman" w:eastAsiaTheme="minorEastAsia" w:hAnsi="Times New Roman" w:cs="Times New Roman"/>
                  <w:color w:val="000000"/>
                  <w:rPrChange w:id="29018" w:author="瑋婷 徐" w:date="2025-01-04T22:53:00Z" w16du:dateUtc="2025-01-04T14:53:00Z">
                    <w:rPr>
                      <w:rFonts w:ascii="Calibri" w:hAnsi="Calibri" w:cs="Calibri"/>
                      <w:color w:val="000000"/>
                      <w:sz w:val="22"/>
                      <w:szCs w:val="22"/>
                    </w:rPr>
                  </w:rPrChange>
                </w:rPr>
                <w:t>20</w:t>
              </w:r>
            </w:ins>
          </w:p>
        </w:tc>
        <w:tc>
          <w:tcPr>
            <w:tcW w:w="162" w:type="pct"/>
            <w:noWrap/>
            <w:vAlign w:val="center"/>
            <w:hideMark/>
          </w:tcPr>
          <w:p w14:paraId="4FE2D6B8" w14:textId="77777777" w:rsidR="003C19C7" w:rsidRPr="00D51403"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9019" w:author="瑋婷 徐" w:date="2025-01-03T16:50:00Z" w16du:dateUtc="2025-01-03T08:50:00Z"/>
                <w:rFonts w:ascii="Times New Roman" w:eastAsiaTheme="minorEastAsia" w:hAnsi="Times New Roman" w:cs="Times New Roman"/>
                <w:color w:val="000000"/>
                <w:rPrChange w:id="29020" w:author="瑋婷 徐" w:date="2025-01-04T22:53:00Z" w16du:dateUtc="2025-01-04T14:53:00Z">
                  <w:rPr>
                    <w:ins w:id="29021" w:author="瑋婷 徐" w:date="2025-01-03T16:50:00Z" w16du:dateUtc="2025-01-03T08:50:00Z"/>
                    <w:rFonts w:ascii="Calibri" w:hAnsi="Calibri" w:cs="Calibri"/>
                    <w:color w:val="000000"/>
                    <w:sz w:val="22"/>
                    <w:szCs w:val="22"/>
                  </w:rPr>
                </w:rPrChange>
              </w:rPr>
              <w:pPrChange w:id="29022"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9023" w:author="瑋婷 徐" w:date="2025-01-03T16:50:00Z" w16du:dateUtc="2025-01-03T08:50:00Z">
              <w:r w:rsidRPr="00D51403">
                <w:rPr>
                  <w:rFonts w:ascii="Times New Roman" w:eastAsiaTheme="minorEastAsia" w:hAnsi="Times New Roman" w:cs="Times New Roman"/>
                  <w:color w:val="000000"/>
                  <w:rPrChange w:id="29024" w:author="瑋婷 徐" w:date="2025-01-04T22:53:00Z" w16du:dateUtc="2025-01-04T14:53:00Z">
                    <w:rPr>
                      <w:rFonts w:ascii="Calibri" w:hAnsi="Calibri" w:cs="Calibri"/>
                      <w:color w:val="000000"/>
                      <w:sz w:val="22"/>
                      <w:szCs w:val="22"/>
                    </w:rPr>
                  </w:rPrChange>
                </w:rPr>
                <w:t>18</w:t>
              </w:r>
            </w:ins>
          </w:p>
        </w:tc>
        <w:tc>
          <w:tcPr>
            <w:tcW w:w="162" w:type="pct"/>
            <w:noWrap/>
            <w:vAlign w:val="center"/>
            <w:hideMark/>
          </w:tcPr>
          <w:p w14:paraId="4C542DE7" w14:textId="77777777" w:rsidR="003C19C7" w:rsidRPr="00D51403"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9025" w:author="瑋婷 徐" w:date="2025-01-03T16:50:00Z" w16du:dateUtc="2025-01-03T08:50:00Z"/>
                <w:rFonts w:ascii="Times New Roman" w:eastAsiaTheme="minorEastAsia" w:hAnsi="Times New Roman" w:cs="Times New Roman"/>
                <w:color w:val="000000"/>
                <w:rPrChange w:id="29026" w:author="瑋婷 徐" w:date="2025-01-04T22:53:00Z" w16du:dateUtc="2025-01-04T14:53:00Z">
                  <w:rPr>
                    <w:ins w:id="29027" w:author="瑋婷 徐" w:date="2025-01-03T16:50:00Z" w16du:dateUtc="2025-01-03T08:50:00Z"/>
                    <w:rFonts w:ascii="Calibri" w:hAnsi="Calibri" w:cs="Calibri"/>
                    <w:color w:val="000000"/>
                    <w:sz w:val="22"/>
                    <w:szCs w:val="22"/>
                  </w:rPr>
                </w:rPrChange>
              </w:rPr>
              <w:pPrChange w:id="29028"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9029" w:author="瑋婷 徐" w:date="2025-01-03T16:50:00Z" w16du:dateUtc="2025-01-03T08:50:00Z">
              <w:r w:rsidRPr="00D51403">
                <w:rPr>
                  <w:rFonts w:ascii="Times New Roman" w:eastAsiaTheme="minorEastAsia" w:hAnsi="Times New Roman" w:cs="Times New Roman"/>
                  <w:color w:val="000000"/>
                  <w:rPrChange w:id="29030" w:author="瑋婷 徐" w:date="2025-01-04T22:53:00Z" w16du:dateUtc="2025-01-04T14:53:00Z">
                    <w:rPr>
                      <w:rFonts w:ascii="Calibri" w:hAnsi="Calibri" w:cs="Calibri"/>
                      <w:color w:val="000000"/>
                      <w:sz w:val="22"/>
                      <w:szCs w:val="22"/>
                    </w:rPr>
                  </w:rPrChange>
                </w:rPr>
                <w:t>24</w:t>
              </w:r>
            </w:ins>
          </w:p>
        </w:tc>
        <w:tc>
          <w:tcPr>
            <w:tcW w:w="162" w:type="pct"/>
            <w:noWrap/>
            <w:vAlign w:val="center"/>
            <w:hideMark/>
          </w:tcPr>
          <w:p w14:paraId="5471E7AF" w14:textId="77777777" w:rsidR="003C19C7" w:rsidRPr="00D51403"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9031" w:author="瑋婷 徐" w:date="2025-01-03T16:50:00Z" w16du:dateUtc="2025-01-03T08:50:00Z"/>
                <w:rFonts w:ascii="Times New Roman" w:eastAsiaTheme="minorEastAsia" w:hAnsi="Times New Roman" w:cs="Times New Roman"/>
                <w:color w:val="000000"/>
                <w:rPrChange w:id="29032" w:author="瑋婷 徐" w:date="2025-01-04T22:53:00Z" w16du:dateUtc="2025-01-04T14:53:00Z">
                  <w:rPr>
                    <w:ins w:id="29033" w:author="瑋婷 徐" w:date="2025-01-03T16:50:00Z" w16du:dateUtc="2025-01-03T08:50:00Z"/>
                    <w:rFonts w:ascii="Calibri" w:hAnsi="Calibri" w:cs="Calibri"/>
                    <w:color w:val="000000"/>
                    <w:sz w:val="22"/>
                    <w:szCs w:val="22"/>
                  </w:rPr>
                </w:rPrChange>
              </w:rPr>
              <w:pPrChange w:id="29034"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9035" w:author="瑋婷 徐" w:date="2025-01-03T16:50:00Z" w16du:dateUtc="2025-01-03T08:50:00Z">
              <w:r w:rsidRPr="00D51403">
                <w:rPr>
                  <w:rFonts w:ascii="Times New Roman" w:eastAsiaTheme="minorEastAsia" w:hAnsi="Times New Roman" w:cs="Times New Roman"/>
                  <w:color w:val="000000"/>
                  <w:rPrChange w:id="29036" w:author="瑋婷 徐" w:date="2025-01-04T22:53:00Z" w16du:dateUtc="2025-01-04T14:53:00Z">
                    <w:rPr>
                      <w:rFonts w:ascii="Calibri" w:hAnsi="Calibri" w:cs="Calibri"/>
                      <w:color w:val="000000"/>
                      <w:sz w:val="22"/>
                      <w:szCs w:val="22"/>
                    </w:rPr>
                  </w:rPrChange>
                </w:rPr>
                <w:t>20</w:t>
              </w:r>
            </w:ins>
          </w:p>
        </w:tc>
        <w:tc>
          <w:tcPr>
            <w:tcW w:w="162" w:type="pct"/>
            <w:noWrap/>
            <w:vAlign w:val="center"/>
            <w:hideMark/>
          </w:tcPr>
          <w:p w14:paraId="30D20C93" w14:textId="77777777" w:rsidR="003C19C7" w:rsidRPr="00D51403"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9037" w:author="瑋婷 徐" w:date="2025-01-03T16:50:00Z" w16du:dateUtc="2025-01-03T08:50:00Z"/>
                <w:rFonts w:ascii="Times New Roman" w:eastAsiaTheme="minorEastAsia" w:hAnsi="Times New Roman" w:cs="Times New Roman"/>
                <w:color w:val="000000"/>
                <w:rPrChange w:id="29038" w:author="瑋婷 徐" w:date="2025-01-04T22:53:00Z" w16du:dateUtc="2025-01-04T14:53:00Z">
                  <w:rPr>
                    <w:ins w:id="29039" w:author="瑋婷 徐" w:date="2025-01-03T16:50:00Z" w16du:dateUtc="2025-01-03T08:50:00Z"/>
                    <w:rFonts w:ascii="Calibri" w:hAnsi="Calibri" w:cs="Calibri"/>
                    <w:color w:val="000000"/>
                    <w:sz w:val="22"/>
                    <w:szCs w:val="22"/>
                  </w:rPr>
                </w:rPrChange>
              </w:rPr>
              <w:pPrChange w:id="29040"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9041" w:author="瑋婷 徐" w:date="2025-01-03T16:50:00Z" w16du:dateUtc="2025-01-03T08:50:00Z">
              <w:r w:rsidRPr="00D51403">
                <w:rPr>
                  <w:rFonts w:ascii="Times New Roman" w:eastAsiaTheme="minorEastAsia" w:hAnsi="Times New Roman" w:cs="Times New Roman"/>
                  <w:color w:val="000000"/>
                  <w:rPrChange w:id="29042" w:author="瑋婷 徐" w:date="2025-01-04T22:53:00Z" w16du:dateUtc="2025-01-04T14:53:00Z">
                    <w:rPr>
                      <w:rFonts w:ascii="Calibri" w:hAnsi="Calibri" w:cs="Calibri"/>
                      <w:color w:val="000000"/>
                      <w:sz w:val="22"/>
                      <w:szCs w:val="22"/>
                    </w:rPr>
                  </w:rPrChange>
                </w:rPr>
                <w:t>17</w:t>
              </w:r>
            </w:ins>
          </w:p>
        </w:tc>
        <w:tc>
          <w:tcPr>
            <w:tcW w:w="167" w:type="pct"/>
            <w:noWrap/>
            <w:vAlign w:val="center"/>
            <w:hideMark/>
          </w:tcPr>
          <w:p w14:paraId="053941BE" w14:textId="77777777" w:rsidR="003C19C7" w:rsidRPr="00D51403" w:rsidRDefault="003C19C7">
            <w:pPr>
              <w:spacing w:line="360" w:lineRule="auto"/>
              <w:jc w:val="center"/>
              <w:cnfStyle w:val="000000000000" w:firstRow="0" w:lastRow="0" w:firstColumn="0" w:lastColumn="0" w:oddVBand="0" w:evenVBand="0" w:oddHBand="0" w:evenHBand="0" w:firstRowFirstColumn="0" w:firstRowLastColumn="0" w:lastRowFirstColumn="0" w:lastRowLastColumn="0"/>
              <w:rPr>
                <w:ins w:id="29043" w:author="瑋婷 徐" w:date="2025-01-03T16:50:00Z" w16du:dateUtc="2025-01-03T08:50:00Z"/>
                <w:rFonts w:ascii="Times New Roman" w:eastAsiaTheme="minorEastAsia" w:hAnsi="Times New Roman" w:cs="Times New Roman"/>
                <w:color w:val="000000"/>
                <w:rPrChange w:id="29044" w:author="瑋婷 徐" w:date="2025-01-04T22:53:00Z" w16du:dateUtc="2025-01-04T14:53:00Z">
                  <w:rPr>
                    <w:ins w:id="29045" w:author="瑋婷 徐" w:date="2025-01-03T16:50:00Z" w16du:dateUtc="2025-01-03T08:50:00Z"/>
                    <w:rFonts w:ascii="Calibri" w:hAnsi="Calibri" w:cs="Calibri"/>
                    <w:color w:val="000000"/>
                    <w:sz w:val="22"/>
                    <w:szCs w:val="22"/>
                  </w:rPr>
                </w:rPrChange>
              </w:rPr>
              <w:pPrChange w:id="29046" w:author="瑋婷 徐" w:date="2025-01-03T17:03:00Z" w16du:dateUtc="2025-01-03T09:03:00Z">
                <w:pPr>
                  <w:jc w:val="right"/>
                  <w:cnfStyle w:val="000000000000" w:firstRow="0" w:lastRow="0" w:firstColumn="0" w:lastColumn="0" w:oddVBand="0" w:evenVBand="0" w:oddHBand="0" w:evenHBand="0" w:firstRowFirstColumn="0" w:firstRowLastColumn="0" w:lastRowFirstColumn="0" w:lastRowLastColumn="0"/>
                </w:pPr>
              </w:pPrChange>
            </w:pPr>
            <w:ins w:id="29047" w:author="瑋婷 徐" w:date="2025-01-03T16:50:00Z" w16du:dateUtc="2025-01-03T08:50:00Z">
              <w:r w:rsidRPr="00D51403">
                <w:rPr>
                  <w:rFonts w:ascii="Times New Roman" w:eastAsiaTheme="minorEastAsia" w:hAnsi="Times New Roman" w:cs="Times New Roman"/>
                  <w:color w:val="000000"/>
                  <w:rPrChange w:id="29048" w:author="瑋婷 徐" w:date="2025-01-04T22:53:00Z" w16du:dateUtc="2025-01-04T14:53:00Z">
                    <w:rPr>
                      <w:rFonts w:ascii="Calibri" w:hAnsi="Calibri" w:cs="Calibri"/>
                      <w:color w:val="000000"/>
                      <w:sz w:val="22"/>
                      <w:szCs w:val="22"/>
                    </w:rPr>
                  </w:rPrChange>
                </w:rPr>
                <w:t>8</w:t>
              </w:r>
            </w:ins>
          </w:p>
        </w:tc>
      </w:tr>
    </w:tbl>
    <w:p w14:paraId="6201D528" w14:textId="6F98B5F2" w:rsidR="00D93FCC" w:rsidDel="003C19C7" w:rsidRDefault="002435EC">
      <w:pPr>
        <w:rPr>
          <w:del w:id="29049" w:author="瑋婷 徐" w:date="2025-01-03T17:04:00Z" w16du:dateUtc="2025-01-03T09:04:00Z"/>
          <w:rFonts w:ascii="Times New Roman" w:eastAsia="標楷體" w:hAnsi="Times New Roman" w:cs="Times New Roman"/>
        </w:rPr>
      </w:pPr>
      <w:del w:id="29050" w:author="瑋婷 徐" w:date="2025-01-03T17:05:00Z" w16du:dateUtc="2025-01-03T09:05:00Z">
        <w:r w:rsidDel="003C19C7">
          <w:br w:type="page"/>
        </w:r>
      </w:del>
      <w:del w:id="29051" w:author="瑋婷 徐" w:date="2025-01-03T17:04:00Z" w16du:dateUtc="2025-01-03T09:04:00Z">
        <w:r w:rsidDel="003C19C7">
          <w:rPr>
            <w:rFonts w:ascii="Times New Roman" w:eastAsia="標楷體" w:hAnsi="Times New Roman" w:cs="Times New Roman"/>
          </w:rPr>
          <w:delText>表</w:delText>
        </w:r>
        <w:r w:rsidDel="003C19C7">
          <w:rPr>
            <w:rFonts w:ascii="Times New Roman" w:eastAsia="標楷體" w:hAnsi="Times New Roman" w:cs="Times New Roman"/>
          </w:rPr>
          <w:delText>12</w:delText>
        </w:r>
        <w:r w:rsidDel="003C19C7">
          <w:rPr>
            <w:rFonts w:ascii="Times New Roman" w:eastAsia="標楷體" w:hAnsi="Times New Roman" w:cs="Times New Roman"/>
          </w:rPr>
          <w:delText>、</w:delText>
        </w:r>
        <w:r w:rsidDel="003C19C7">
          <w:rPr>
            <w:rFonts w:ascii="Times New Roman" w:eastAsia="標楷體" w:hAnsi="Times New Roman" w:cs="Times New Roman"/>
          </w:rPr>
          <w:delText>2023</w:delText>
        </w:r>
        <w:r w:rsidDel="003C19C7">
          <w:rPr>
            <w:rFonts w:ascii="Times New Roman" w:eastAsia="標楷體" w:hAnsi="Times New Roman" w:cs="Times New Roman"/>
          </w:rPr>
          <w:delText>年各樣區的繁殖鳥類調查名錄</w:delText>
        </w:r>
        <w:r w:rsidDel="003C19C7">
          <w:rPr>
            <w:rFonts w:ascii="Times New Roman" w:eastAsia="標楷體" w:hAnsi="Times New Roman" w:cs="Times New Roman"/>
          </w:rPr>
          <w:delText>(</w:delText>
        </w:r>
        <w:r w:rsidDel="003C19C7">
          <w:rPr>
            <w:rFonts w:ascii="Times New Roman" w:eastAsia="標楷體" w:hAnsi="Times New Roman" w:cs="Times New Roman"/>
          </w:rPr>
          <w:delText>續</w:delText>
        </w:r>
        <w:r w:rsidDel="003C19C7">
          <w:rPr>
            <w:rFonts w:ascii="Times New Roman" w:eastAsia="標楷體" w:hAnsi="Times New Roman" w:cs="Times New Roman"/>
          </w:rPr>
          <w:delText>)</w:delText>
        </w:r>
      </w:del>
    </w:p>
    <w:tbl>
      <w:tblPr>
        <w:tblW w:w="15288" w:type="dxa"/>
        <w:jc w:val="center"/>
        <w:tblLayout w:type="fixed"/>
        <w:tblCellMar>
          <w:left w:w="5" w:type="dxa"/>
          <w:right w:w="0" w:type="dxa"/>
        </w:tblCellMar>
        <w:tblLook w:val="0000" w:firstRow="0" w:lastRow="0" w:firstColumn="0" w:lastColumn="0" w:noHBand="0" w:noVBand="0"/>
      </w:tblPr>
      <w:tblGrid>
        <w:gridCol w:w="2402"/>
        <w:gridCol w:w="3530"/>
        <w:gridCol w:w="272"/>
        <w:gridCol w:w="261"/>
        <w:gridCol w:w="257"/>
        <w:gridCol w:w="255"/>
        <w:gridCol w:w="352"/>
        <w:gridCol w:w="272"/>
        <w:gridCol w:w="252"/>
        <w:gridCol w:w="262"/>
        <w:gridCol w:w="264"/>
        <w:gridCol w:w="266"/>
        <w:gridCol w:w="266"/>
        <w:gridCol w:w="269"/>
        <w:gridCol w:w="266"/>
        <w:gridCol w:w="266"/>
        <w:gridCol w:w="266"/>
        <w:gridCol w:w="266"/>
        <w:gridCol w:w="266"/>
        <w:gridCol w:w="266"/>
        <w:gridCol w:w="266"/>
        <w:gridCol w:w="267"/>
        <w:gridCol w:w="266"/>
        <w:gridCol w:w="266"/>
        <w:gridCol w:w="266"/>
        <w:gridCol w:w="275"/>
        <w:gridCol w:w="266"/>
        <w:gridCol w:w="266"/>
        <w:gridCol w:w="263"/>
        <w:gridCol w:w="266"/>
        <w:gridCol w:w="266"/>
        <w:gridCol w:w="266"/>
        <w:gridCol w:w="263"/>
        <w:gridCol w:w="266"/>
        <w:gridCol w:w="266"/>
        <w:gridCol w:w="267"/>
        <w:gridCol w:w="251"/>
      </w:tblGrid>
      <w:tr w:rsidR="00D93FCC" w:rsidDel="003C19C7" w14:paraId="7A12C456" w14:textId="60E73338">
        <w:trPr>
          <w:cantSplit/>
          <w:tblHeader/>
          <w:jc w:val="center"/>
          <w:del w:id="29052" w:author="瑋婷 徐" w:date="2025-01-03T17:04:00Z"/>
        </w:trPr>
        <w:tc>
          <w:tcPr>
            <w:tcW w:w="2401" w:type="dxa"/>
            <w:vMerge w:val="restart"/>
            <w:tcBorders>
              <w:top w:val="single" w:sz="4" w:space="0" w:color="000000"/>
              <w:left w:val="single" w:sz="4" w:space="0" w:color="000000"/>
              <w:bottom w:val="single" w:sz="4" w:space="0" w:color="000000"/>
            </w:tcBorders>
            <w:shd w:val="clear" w:color="auto" w:fill="FFFFFF"/>
            <w:vAlign w:val="center"/>
          </w:tcPr>
          <w:p w14:paraId="7B5B5D8F" w14:textId="6580C8CB" w:rsidR="00D93FCC" w:rsidDel="003C19C7" w:rsidRDefault="002435EC">
            <w:pPr>
              <w:rPr>
                <w:del w:id="29053" w:author="瑋婷 徐" w:date="2025-01-03T17:04:00Z" w16du:dateUtc="2025-01-03T09:04:00Z"/>
                <w:rFonts w:ascii="Times New Roman" w:eastAsia="標楷體" w:hAnsi="Times New Roman" w:cs="Times New Roman"/>
              </w:rPr>
              <w:pPrChange w:id="29054" w:author="瑋婷 徐" w:date="2025-01-03T17:04:00Z" w16du:dateUtc="2025-01-03T09:04:00Z">
                <w:pPr>
                  <w:spacing w:line="276" w:lineRule="auto"/>
                </w:pPr>
              </w:pPrChange>
            </w:pPr>
            <w:del w:id="29055" w:author="瑋婷 徐" w:date="2025-01-03T17:04:00Z" w16du:dateUtc="2025-01-03T09:04:00Z">
              <w:r w:rsidDel="003C19C7">
                <w:rPr>
                  <w:rFonts w:ascii="Times New Roman" w:eastAsia="標楷體" w:hAnsi="Times New Roman" w:cs="Times New Roman"/>
                </w:rPr>
                <w:delText>鳥種名</w:delText>
              </w:r>
            </w:del>
          </w:p>
        </w:tc>
        <w:tc>
          <w:tcPr>
            <w:tcW w:w="3529" w:type="dxa"/>
            <w:vMerge w:val="restart"/>
            <w:tcBorders>
              <w:top w:val="single" w:sz="4" w:space="0" w:color="000000"/>
              <w:bottom w:val="single" w:sz="4" w:space="0" w:color="000000"/>
              <w:right w:val="single" w:sz="4" w:space="0" w:color="000000"/>
            </w:tcBorders>
            <w:shd w:val="clear" w:color="auto" w:fill="FFFFFF"/>
            <w:vAlign w:val="center"/>
          </w:tcPr>
          <w:p w14:paraId="7B2124B7" w14:textId="66178B8E" w:rsidR="00D93FCC" w:rsidDel="003C19C7" w:rsidRDefault="002435EC">
            <w:pPr>
              <w:rPr>
                <w:del w:id="29056" w:author="瑋婷 徐" w:date="2025-01-03T17:04:00Z" w16du:dateUtc="2025-01-03T09:04:00Z"/>
                <w:rFonts w:ascii="Times New Roman" w:eastAsia="標楷體" w:hAnsi="Times New Roman" w:cs="Times New Roman"/>
              </w:rPr>
              <w:pPrChange w:id="29057" w:author="瑋婷 徐" w:date="2025-01-03T17:04:00Z" w16du:dateUtc="2025-01-03T09:04:00Z">
                <w:pPr>
                  <w:spacing w:line="276" w:lineRule="auto"/>
                </w:pPr>
              </w:pPrChange>
            </w:pPr>
            <w:del w:id="29058" w:author="瑋婷 徐" w:date="2025-01-03T17:04:00Z" w16du:dateUtc="2025-01-03T09:04:00Z">
              <w:r w:rsidDel="003C19C7">
                <w:rPr>
                  <w:rFonts w:ascii="Times New Roman" w:eastAsia="標楷體" w:hAnsi="Times New Roman" w:cs="Times New Roman"/>
                </w:rPr>
                <w:delText>學名</w:delText>
              </w:r>
            </w:del>
          </w:p>
        </w:tc>
        <w:tc>
          <w:tcPr>
            <w:tcW w:w="9356" w:type="dxa"/>
            <w:gridSpan w:val="35"/>
            <w:tcBorders>
              <w:top w:val="single" w:sz="4" w:space="0" w:color="000000"/>
              <w:left w:val="single" w:sz="4" w:space="0" w:color="000000"/>
              <w:bottom w:val="single" w:sz="4" w:space="0" w:color="000000"/>
              <w:right w:val="single" w:sz="4" w:space="0" w:color="000000"/>
            </w:tcBorders>
            <w:shd w:val="clear" w:color="auto" w:fill="FFFFFF"/>
            <w:vAlign w:val="center"/>
          </w:tcPr>
          <w:p w14:paraId="418A84BB" w14:textId="4AA617AD" w:rsidR="00D93FCC" w:rsidDel="003C19C7" w:rsidRDefault="002435EC">
            <w:pPr>
              <w:rPr>
                <w:del w:id="29059" w:author="瑋婷 徐" w:date="2025-01-03T17:04:00Z" w16du:dateUtc="2025-01-03T09:04:00Z"/>
                <w:rFonts w:ascii="Times New Roman" w:eastAsia="標楷體" w:hAnsi="Times New Roman" w:cs="Times New Roman"/>
              </w:rPr>
              <w:pPrChange w:id="29060" w:author="瑋婷 徐" w:date="2025-01-03T17:04:00Z" w16du:dateUtc="2025-01-03T09:04:00Z">
                <w:pPr>
                  <w:spacing w:line="276" w:lineRule="auto"/>
                  <w:jc w:val="center"/>
                </w:pPr>
              </w:pPrChange>
            </w:pPr>
            <w:del w:id="29061" w:author="瑋婷 徐" w:date="2025-01-03T17:04:00Z" w16du:dateUtc="2025-01-03T09:04:00Z">
              <w:r w:rsidDel="003C19C7">
                <w:rPr>
                  <w:rFonts w:ascii="Times New Roman" w:eastAsia="標楷體" w:hAnsi="Times New Roman" w:cs="Times New Roman"/>
                  <w:b/>
                  <w:color w:val="000000"/>
                </w:rPr>
                <w:delText>樣區序號</w:delText>
              </w:r>
            </w:del>
          </w:p>
        </w:tc>
      </w:tr>
      <w:tr w:rsidR="00000000" w:rsidDel="003C19C7" w14:paraId="712A9C76" w14:textId="77E98080">
        <w:trPr>
          <w:cantSplit/>
          <w:tblHeader/>
          <w:jc w:val="center"/>
          <w:del w:id="29062" w:author="瑋婷 徐" w:date="2025-01-03T17:04:00Z"/>
        </w:trPr>
        <w:tc>
          <w:tcPr>
            <w:tcW w:w="2401" w:type="dxa"/>
            <w:vMerge/>
            <w:tcBorders>
              <w:left w:val="single" w:sz="4" w:space="0" w:color="000000"/>
              <w:bottom w:val="single" w:sz="4" w:space="0" w:color="000000"/>
            </w:tcBorders>
            <w:shd w:val="clear" w:color="auto" w:fill="FFFFFF"/>
            <w:vAlign w:val="center"/>
          </w:tcPr>
          <w:p w14:paraId="3D02FF3E" w14:textId="20A4D059" w:rsidR="00D93FCC" w:rsidDel="003C19C7" w:rsidRDefault="00D93FCC">
            <w:pPr>
              <w:rPr>
                <w:del w:id="29063" w:author="瑋婷 徐" w:date="2025-01-03T17:04:00Z" w16du:dateUtc="2025-01-03T09:04:00Z"/>
              </w:rPr>
              <w:pPrChange w:id="29064" w:author="瑋婷 徐" w:date="2025-01-03T17:04:00Z" w16du:dateUtc="2025-01-03T09:04:00Z">
                <w:pPr>
                  <w:spacing w:line="276" w:lineRule="auto"/>
                </w:pPr>
              </w:pPrChange>
            </w:pPr>
          </w:p>
        </w:tc>
        <w:tc>
          <w:tcPr>
            <w:tcW w:w="3529" w:type="dxa"/>
            <w:vMerge/>
            <w:tcBorders>
              <w:bottom w:val="single" w:sz="4" w:space="0" w:color="000000"/>
              <w:right w:val="single" w:sz="4" w:space="0" w:color="000000"/>
            </w:tcBorders>
            <w:shd w:val="clear" w:color="auto" w:fill="FFFFFF"/>
            <w:vAlign w:val="center"/>
          </w:tcPr>
          <w:p w14:paraId="3706CBDC" w14:textId="6DD9BA79" w:rsidR="00D93FCC" w:rsidDel="003C19C7" w:rsidRDefault="00D93FCC">
            <w:pPr>
              <w:rPr>
                <w:del w:id="29065" w:author="瑋婷 徐" w:date="2025-01-03T17:04:00Z" w16du:dateUtc="2025-01-03T09:04:00Z"/>
              </w:rPr>
              <w:pPrChange w:id="29066" w:author="瑋婷 徐" w:date="2025-01-03T17:04:00Z" w16du:dateUtc="2025-01-03T09:04:00Z">
                <w:pPr>
                  <w:spacing w:line="276" w:lineRule="auto"/>
                </w:pPr>
              </w:pPrChange>
            </w:pPr>
          </w:p>
        </w:tc>
        <w:tc>
          <w:tcPr>
            <w:tcW w:w="272" w:type="dxa"/>
            <w:tcBorders>
              <w:top w:val="single" w:sz="4" w:space="0" w:color="000000"/>
              <w:left w:val="single" w:sz="4" w:space="0" w:color="000000"/>
              <w:bottom w:val="single" w:sz="4" w:space="0" w:color="000000"/>
            </w:tcBorders>
            <w:shd w:val="clear" w:color="auto" w:fill="D9D9D9"/>
            <w:vAlign w:val="center"/>
          </w:tcPr>
          <w:p w14:paraId="1AC784B3" w14:textId="58997BE1" w:rsidR="00D93FCC" w:rsidDel="003C19C7" w:rsidRDefault="002435EC">
            <w:pPr>
              <w:rPr>
                <w:del w:id="29067" w:author="瑋婷 徐" w:date="2025-01-03T17:04:00Z" w16du:dateUtc="2025-01-03T09:04:00Z"/>
                <w:rFonts w:ascii="Times New Roman" w:eastAsia="標楷體" w:hAnsi="Times New Roman" w:cs="Times New Roman"/>
              </w:rPr>
              <w:pPrChange w:id="29068" w:author="瑋婷 徐" w:date="2025-01-03T17:04:00Z" w16du:dateUtc="2025-01-03T09:04:00Z">
                <w:pPr>
                  <w:spacing w:line="276" w:lineRule="auto"/>
                  <w:jc w:val="center"/>
                </w:pPr>
              </w:pPrChange>
            </w:pPr>
            <w:del w:id="29069" w:author="瑋婷 徐" w:date="2025-01-03T17:04:00Z" w16du:dateUtc="2025-01-03T09:04:00Z">
              <w:r w:rsidDel="003C19C7">
                <w:rPr>
                  <w:rFonts w:ascii="Times New Roman" w:eastAsia="標楷體" w:hAnsi="Times New Roman" w:cs="Times New Roman"/>
                </w:rPr>
                <w:delText>1</w:delText>
              </w:r>
            </w:del>
          </w:p>
        </w:tc>
        <w:tc>
          <w:tcPr>
            <w:tcW w:w="261" w:type="dxa"/>
            <w:tcBorders>
              <w:top w:val="single" w:sz="4" w:space="0" w:color="000000"/>
              <w:bottom w:val="single" w:sz="4" w:space="0" w:color="000000"/>
            </w:tcBorders>
            <w:shd w:val="clear" w:color="auto" w:fill="FFFFFF"/>
            <w:vAlign w:val="center"/>
          </w:tcPr>
          <w:p w14:paraId="733A8F55" w14:textId="0BB8CA5C" w:rsidR="00D93FCC" w:rsidDel="003C19C7" w:rsidRDefault="002435EC">
            <w:pPr>
              <w:rPr>
                <w:del w:id="29070" w:author="瑋婷 徐" w:date="2025-01-03T17:04:00Z" w16du:dateUtc="2025-01-03T09:04:00Z"/>
                <w:rFonts w:ascii="Times New Roman" w:eastAsia="標楷體" w:hAnsi="Times New Roman" w:cs="Times New Roman"/>
              </w:rPr>
              <w:pPrChange w:id="29071" w:author="瑋婷 徐" w:date="2025-01-03T17:04:00Z" w16du:dateUtc="2025-01-03T09:04:00Z">
                <w:pPr>
                  <w:spacing w:line="276" w:lineRule="auto"/>
                  <w:jc w:val="center"/>
                </w:pPr>
              </w:pPrChange>
            </w:pPr>
            <w:del w:id="29072" w:author="瑋婷 徐" w:date="2025-01-03T17:04:00Z" w16du:dateUtc="2025-01-03T09:04:00Z">
              <w:r w:rsidDel="003C19C7">
                <w:rPr>
                  <w:rFonts w:ascii="Times New Roman" w:eastAsia="標楷體" w:hAnsi="Times New Roman" w:cs="Times New Roman"/>
                </w:rPr>
                <w:delText>2</w:delText>
              </w:r>
            </w:del>
          </w:p>
        </w:tc>
        <w:tc>
          <w:tcPr>
            <w:tcW w:w="257" w:type="dxa"/>
            <w:tcBorders>
              <w:top w:val="single" w:sz="4" w:space="0" w:color="000000"/>
              <w:bottom w:val="single" w:sz="4" w:space="0" w:color="000000"/>
            </w:tcBorders>
            <w:shd w:val="clear" w:color="auto" w:fill="D9D9D9"/>
            <w:vAlign w:val="center"/>
          </w:tcPr>
          <w:p w14:paraId="28999496" w14:textId="3C2F2F8B" w:rsidR="00D93FCC" w:rsidDel="003C19C7" w:rsidRDefault="002435EC">
            <w:pPr>
              <w:rPr>
                <w:del w:id="29073" w:author="瑋婷 徐" w:date="2025-01-03T17:04:00Z" w16du:dateUtc="2025-01-03T09:04:00Z"/>
                <w:rFonts w:ascii="Times New Roman" w:eastAsia="標楷體" w:hAnsi="Times New Roman" w:cs="Times New Roman"/>
              </w:rPr>
              <w:pPrChange w:id="29074" w:author="瑋婷 徐" w:date="2025-01-03T17:04:00Z" w16du:dateUtc="2025-01-03T09:04:00Z">
                <w:pPr>
                  <w:spacing w:line="276" w:lineRule="auto"/>
                  <w:jc w:val="center"/>
                </w:pPr>
              </w:pPrChange>
            </w:pPr>
            <w:del w:id="29075" w:author="瑋婷 徐" w:date="2025-01-03T17:04:00Z" w16du:dateUtc="2025-01-03T09:04:00Z">
              <w:r w:rsidDel="003C19C7">
                <w:rPr>
                  <w:rFonts w:ascii="Times New Roman" w:eastAsia="標楷體" w:hAnsi="Times New Roman" w:cs="Times New Roman"/>
                </w:rPr>
                <w:delText>3</w:delText>
              </w:r>
            </w:del>
          </w:p>
        </w:tc>
        <w:tc>
          <w:tcPr>
            <w:tcW w:w="255" w:type="dxa"/>
            <w:tcBorders>
              <w:top w:val="single" w:sz="4" w:space="0" w:color="000000"/>
              <w:bottom w:val="single" w:sz="4" w:space="0" w:color="000000"/>
            </w:tcBorders>
            <w:shd w:val="clear" w:color="auto" w:fill="FFFFFF"/>
            <w:vAlign w:val="center"/>
          </w:tcPr>
          <w:p w14:paraId="26E5F6C4" w14:textId="1C0307C6" w:rsidR="00D93FCC" w:rsidDel="003C19C7" w:rsidRDefault="002435EC">
            <w:pPr>
              <w:rPr>
                <w:del w:id="29076" w:author="瑋婷 徐" w:date="2025-01-03T17:04:00Z" w16du:dateUtc="2025-01-03T09:04:00Z"/>
                <w:rFonts w:ascii="Times New Roman" w:eastAsia="標楷體" w:hAnsi="Times New Roman" w:cs="Times New Roman"/>
              </w:rPr>
              <w:pPrChange w:id="29077" w:author="瑋婷 徐" w:date="2025-01-03T17:04:00Z" w16du:dateUtc="2025-01-03T09:04:00Z">
                <w:pPr>
                  <w:spacing w:line="276" w:lineRule="auto"/>
                  <w:jc w:val="center"/>
                </w:pPr>
              </w:pPrChange>
            </w:pPr>
            <w:del w:id="29078" w:author="瑋婷 徐" w:date="2025-01-03T17:04:00Z" w16du:dateUtc="2025-01-03T09:04:00Z">
              <w:r w:rsidDel="003C19C7">
                <w:rPr>
                  <w:rFonts w:ascii="Times New Roman" w:eastAsia="標楷體" w:hAnsi="Times New Roman" w:cs="Times New Roman"/>
                </w:rPr>
                <w:delText>4</w:delText>
              </w:r>
            </w:del>
          </w:p>
        </w:tc>
        <w:tc>
          <w:tcPr>
            <w:tcW w:w="352" w:type="dxa"/>
            <w:tcBorders>
              <w:top w:val="single" w:sz="4" w:space="0" w:color="000000"/>
              <w:bottom w:val="single" w:sz="4" w:space="0" w:color="000000"/>
            </w:tcBorders>
            <w:shd w:val="clear" w:color="auto" w:fill="D9D9D9"/>
            <w:tcMar>
              <w:left w:w="108" w:type="dxa"/>
              <w:right w:w="108" w:type="dxa"/>
            </w:tcMar>
            <w:vAlign w:val="center"/>
          </w:tcPr>
          <w:p w14:paraId="5F38807D" w14:textId="37FB1FE2" w:rsidR="00D93FCC" w:rsidDel="003C19C7" w:rsidRDefault="002435EC">
            <w:pPr>
              <w:rPr>
                <w:del w:id="29079" w:author="瑋婷 徐" w:date="2025-01-03T17:04:00Z" w16du:dateUtc="2025-01-03T09:04:00Z"/>
                <w:rFonts w:ascii="Times New Roman" w:eastAsia="標楷體" w:hAnsi="Times New Roman" w:cs="Times New Roman"/>
              </w:rPr>
              <w:pPrChange w:id="29080" w:author="瑋婷 徐" w:date="2025-01-03T17:04:00Z" w16du:dateUtc="2025-01-03T09:04:00Z">
                <w:pPr>
                  <w:spacing w:line="276" w:lineRule="auto"/>
                  <w:jc w:val="center"/>
                </w:pPr>
              </w:pPrChange>
            </w:pPr>
            <w:del w:id="29081" w:author="瑋婷 徐" w:date="2025-01-03T17:04:00Z" w16du:dateUtc="2025-01-03T09:04:00Z">
              <w:r w:rsidDel="003C19C7">
                <w:rPr>
                  <w:rFonts w:ascii="Times New Roman" w:eastAsia="標楷體" w:hAnsi="Times New Roman" w:cs="Times New Roman"/>
                </w:rPr>
                <w:delText>5</w:delText>
              </w:r>
            </w:del>
          </w:p>
        </w:tc>
        <w:tc>
          <w:tcPr>
            <w:tcW w:w="272" w:type="dxa"/>
            <w:tcBorders>
              <w:top w:val="single" w:sz="4" w:space="0" w:color="000000"/>
              <w:bottom w:val="single" w:sz="4" w:space="0" w:color="000000"/>
            </w:tcBorders>
            <w:shd w:val="clear" w:color="auto" w:fill="FFFFFF"/>
            <w:vAlign w:val="center"/>
          </w:tcPr>
          <w:p w14:paraId="15A61999" w14:textId="659B3EA2" w:rsidR="00D93FCC" w:rsidDel="003C19C7" w:rsidRDefault="002435EC">
            <w:pPr>
              <w:rPr>
                <w:del w:id="29082" w:author="瑋婷 徐" w:date="2025-01-03T17:04:00Z" w16du:dateUtc="2025-01-03T09:04:00Z"/>
                <w:rFonts w:ascii="Times New Roman" w:eastAsia="標楷體" w:hAnsi="Times New Roman" w:cs="Times New Roman"/>
              </w:rPr>
              <w:pPrChange w:id="29083" w:author="瑋婷 徐" w:date="2025-01-03T17:04:00Z" w16du:dateUtc="2025-01-03T09:04:00Z">
                <w:pPr>
                  <w:spacing w:line="276" w:lineRule="auto"/>
                  <w:jc w:val="center"/>
                </w:pPr>
              </w:pPrChange>
            </w:pPr>
            <w:del w:id="29084" w:author="瑋婷 徐" w:date="2025-01-03T17:04:00Z" w16du:dateUtc="2025-01-03T09:04:00Z">
              <w:r w:rsidDel="003C19C7">
                <w:rPr>
                  <w:rFonts w:ascii="Times New Roman" w:eastAsia="標楷體" w:hAnsi="Times New Roman" w:cs="Times New Roman"/>
                </w:rPr>
                <w:delText>6</w:delText>
              </w:r>
            </w:del>
          </w:p>
        </w:tc>
        <w:tc>
          <w:tcPr>
            <w:tcW w:w="252" w:type="dxa"/>
            <w:tcBorders>
              <w:top w:val="single" w:sz="4" w:space="0" w:color="000000"/>
              <w:bottom w:val="single" w:sz="4" w:space="0" w:color="000000"/>
            </w:tcBorders>
            <w:shd w:val="clear" w:color="auto" w:fill="D9D9D9"/>
            <w:vAlign w:val="center"/>
          </w:tcPr>
          <w:p w14:paraId="2030C26C" w14:textId="24E1AE5D" w:rsidR="00D93FCC" w:rsidDel="003C19C7" w:rsidRDefault="002435EC">
            <w:pPr>
              <w:rPr>
                <w:del w:id="29085" w:author="瑋婷 徐" w:date="2025-01-03T17:04:00Z" w16du:dateUtc="2025-01-03T09:04:00Z"/>
                <w:rFonts w:ascii="Times New Roman" w:eastAsia="標楷體" w:hAnsi="Times New Roman" w:cs="Times New Roman"/>
              </w:rPr>
              <w:pPrChange w:id="29086" w:author="瑋婷 徐" w:date="2025-01-03T17:04:00Z" w16du:dateUtc="2025-01-03T09:04:00Z">
                <w:pPr>
                  <w:spacing w:line="276" w:lineRule="auto"/>
                  <w:jc w:val="center"/>
                </w:pPr>
              </w:pPrChange>
            </w:pPr>
            <w:del w:id="29087" w:author="瑋婷 徐" w:date="2025-01-03T17:04:00Z" w16du:dateUtc="2025-01-03T09:04:00Z">
              <w:r w:rsidDel="003C19C7">
                <w:rPr>
                  <w:rFonts w:ascii="Times New Roman" w:eastAsia="標楷體" w:hAnsi="Times New Roman" w:cs="Times New Roman"/>
                </w:rPr>
                <w:delText>7</w:delText>
              </w:r>
            </w:del>
          </w:p>
        </w:tc>
        <w:tc>
          <w:tcPr>
            <w:tcW w:w="262" w:type="dxa"/>
            <w:tcBorders>
              <w:top w:val="single" w:sz="4" w:space="0" w:color="000000"/>
              <w:bottom w:val="single" w:sz="4" w:space="0" w:color="000000"/>
            </w:tcBorders>
            <w:shd w:val="clear" w:color="auto" w:fill="FFFFFF"/>
            <w:vAlign w:val="center"/>
          </w:tcPr>
          <w:p w14:paraId="099F79C9" w14:textId="51327C3F" w:rsidR="00D93FCC" w:rsidDel="003C19C7" w:rsidRDefault="002435EC">
            <w:pPr>
              <w:rPr>
                <w:del w:id="29088" w:author="瑋婷 徐" w:date="2025-01-03T17:04:00Z" w16du:dateUtc="2025-01-03T09:04:00Z"/>
                <w:rFonts w:ascii="Times New Roman" w:eastAsia="標楷體" w:hAnsi="Times New Roman" w:cs="Times New Roman"/>
              </w:rPr>
              <w:pPrChange w:id="29089" w:author="瑋婷 徐" w:date="2025-01-03T17:04:00Z" w16du:dateUtc="2025-01-03T09:04:00Z">
                <w:pPr>
                  <w:spacing w:line="276" w:lineRule="auto"/>
                  <w:jc w:val="center"/>
                </w:pPr>
              </w:pPrChange>
            </w:pPr>
            <w:del w:id="29090" w:author="瑋婷 徐" w:date="2025-01-03T17:04:00Z" w16du:dateUtc="2025-01-03T09:04:00Z">
              <w:r w:rsidDel="003C19C7">
                <w:rPr>
                  <w:rFonts w:ascii="Times New Roman" w:eastAsia="標楷體" w:hAnsi="Times New Roman" w:cs="Times New Roman"/>
                </w:rPr>
                <w:delText>8</w:delText>
              </w:r>
            </w:del>
          </w:p>
        </w:tc>
        <w:tc>
          <w:tcPr>
            <w:tcW w:w="264" w:type="dxa"/>
            <w:tcBorders>
              <w:top w:val="single" w:sz="4" w:space="0" w:color="000000"/>
              <w:bottom w:val="single" w:sz="4" w:space="0" w:color="000000"/>
            </w:tcBorders>
            <w:shd w:val="clear" w:color="auto" w:fill="D9D9D9"/>
            <w:vAlign w:val="center"/>
          </w:tcPr>
          <w:p w14:paraId="460FD19C" w14:textId="4C58B01A" w:rsidR="00D93FCC" w:rsidDel="003C19C7" w:rsidRDefault="002435EC">
            <w:pPr>
              <w:rPr>
                <w:del w:id="29091" w:author="瑋婷 徐" w:date="2025-01-03T17:04:00Z" w16du:dateUtc="2025-01-03T09:04:00Z"/>
                <w:rFonts w:ascii="Times New Roman" w:eastAsia="標楷體" w:hAnsi="Times New Roman" w:cs="Times New Roman"/>
              </w:rPr>
              <w:pPrChange w:id="29092" w:author="瑋婷 徐" w:date="2025-01-03T17:04:00Z" w16du:dateUtc="2025-01-03T09:04:00Z">
                <w:pPr>
                  <w:spacing w:line="276" w:lineRule="auto"/>
                  <w:jc w:val="center"/>
                </w:pPr>
              </w:pPrChange>
            </w:pPr>
            <w:del w:id="29093" w:author="瑋婷 徐" w:date="2025-01-03T17:04:00Z" w16du:dateUtc="2025-01-03T09:04:00Z">
              <w:r w:rsidDel="003C19C7">
                <w:rPr>
                  <w:rFonts w:ascii="Times New Roman" w:eastAsia="標楷體" w:hAnsi="Times New Roman" w:cs="Times New Roman"/>
                </w:rPr>
                <w:delText>9</w:delText>
              </w:r>
            </w:del>
          </w:p>
        </w:tc>
        <w:tc>
          <w:tcPr>
            <w:tcW w:w="266" w:type="dxa"/>
            <w:tcBorders>
              <w:top w:val="single" w:sz="4" w:space="0" w:color="000000"/>
              <w:bottom w:val="single" w:sz="4" w:space="0" w:color="000000"/>
            </w:tcBorders>
            <w:shd w:val="clear" w:color="auto" w:fill="FFFFFF"/>
            <w:vAlign w:val="center"/>
          </w:tcPr>
          <w:p w14:paraId="67E93359" w14:textId="27EE3722" w:rsidR="00D93FCC" w:rsidDel="003C19C7" w:rsidRDefault="002435EC">
            <w:pPr>
              <w:rPr>
                <w:del w:id="29094" w:author="瑋婷 徐" w:date="2025-01-03T17:04:00Z" w16du:dateUtc="2025-01-03T09:04:00Z"/>
                <w:rFonts w:ascii="Times New Roman" w:eastAsia="標楷體" w:hAnsi="Times New Roman" w:cs="Times New Roman"/>
              </w:rPr>
              <w:pPrChange w:id="29095" w:author="瑋婷 徐" w:date="2025-01-03T17:04:00Z" w16du:dateUtc="2025-01-03T09:04:00Z">
                <w:pPr>
                  <w:spacing w:line="276" w:lineRule="auto"/>
                  <w:jc w:val="center"/>
                </w:pPr>
              </w:pPrChange>
            </w:pPr>
            <w:del w:id="29096" w:author="瑋婷 徐" w:date="2025-01-03T17:04:00Z" w16du:dateUtc="2025-01-03T09:04:00Z">
              <w:r w:rsidDel="003C19C7">
                <w:rPr>
                  <w:rFonts w:ascii="Times New Roman" w:eastAsia="標楷體" w:hAnsi="Times New Roman" w:cs="Times New Roman"/>
                </w:rPr>
                <w:delText>10</w:delText>
              </w:r>
            </w:del>
          </w:p>
        </w:tc>
        <w:tc>
          <w:tcPr>
            <w:tcW w:w="266" w:type="dxa"/>
            <w:tcBorders>
              <w:top w:val="single" w:sz="4" w:space="0" w:color="000000"/>
              <w:bottom w:val="single" w:sz="4" w:space="0" w:color="000000"/>
            </w:tcBorders>
            <w:shd w:val="clear" w:color="auto" w:fill="D9D9D9"/>
            <w:vAlign w:val="center"/>
          </w:tcPr>
          <w:p w14:paraId="7863C9D3" w14:textId="59DC087C" w:rsidR="00D93FCC" w:rsidDel="003C19C7" w:rsidRDefault="002435EC">
            <w:pPr>
              <w:rPr>
                <w:del w:id="29097" w:author="瑋婷 徐" w:date="2025-01-03T17:04:00Z" w16du:dateUtc="2025-01-03T09:04:00Z"/>
                <w:rFonts w:ascii="Times New Roman" w:eastAsia="標楷體" w:hAnsi="Times New Roman" w:cs="Times New Roman"/>
              </w:rPr>
              <w:pPrChange w:id="29098" w:author="瑋婷 徐" w:date="2025-01-03T17:04:00Z" w16du:dateUtc="2025-01-03T09:04:00Z">
                <w:pPr>
                  <w:spacing w:line="276" w:lineRule="auto"/>
                  <w:jc w:val="center"/>
                </w:pPr>
              </w:pPrChange>
            </w:pPr>
            <w:del w:id="29099" w:author="瑋婷 徐" w:date="2025-01-03T17:04:00Z" w16du:dateUtc="2025-01-03T09:04:00Z">
              <w:r w:rsidDel="003C19C7">
                <w:rPr>
                  <w:rFonts w:ascii="Times New Roman" w:eastAsia="標楷體" w:hAnsi="Times New Roman" w:cs="Times New Roman"/>
                </w:rPr>
                <w:delText>11</w:delText>
              </w:r>
            </w:del>
          </w:p>
        </w:tc>
        <w:tc>
          <w:tcPr>
            <w:tcW w:w="269" w:type="dxa"/>
            <w:tcBorders>
              <w:top w:val="single" w:sz="4" w:space="0" w:color="000000"/>
              <w:bottom w:val="single" w:sz="4" w:space="0" w:color="000000"/>
            </w:tcBorders>
            <w:shd w:val="clear" w:color="auto" w:fill="FFFFFF"/>
            <w:vAlign w:val="center"/>
          </w:tcPr>
          <w:p w14:paraId="2742A475" w14:textId="19DCBA04" w:rsidR="00D93FCC" w:rsidDel="003C19C7" w:rsidRDefault="002435EC">
            <w:pPr>
              <w:rPr>
                <w:del w:id="29100" w:author="瑋婷 徐" w:date="2025-01-03T17:04:00Z" w16du:dateUtc="2025-01-03T09:04:00Z"/>
                <w:rFonts w:ascii="Times New Roman" w:eastAsia="標楷體" w:hAnsi="Times New Roman" w:cs="Times New Roman"/>
              </w:rPr>
              <w:pPrChange w:id="29101" w:author="瑋婷 徐" w:date="2025-01-03T17:04:00Z" w16du:dateUtc="2025-01-03T09:04:00Z">
                <w:pPr>
                  <w:spacing w:line="276" w:lineRule="auto"/>
                  <w:jc w:val="center"/>
                </w:pPr>
              </w:pPrChange>
            </w:pPr>
            <w:del w:id="29102" w:author="瑋婷 徐" w:date="2025-01-03T17:04:00Z" w16du:dateUtc="2025-01-03T09:04:00Z">
              <w:r w:rsidDel="003C19C7">
                <w:rPr>
                  <w:rFonts w:ascii="Times New Roman" w:eastAsia="標楷體" w:hAnsi="Times New Roman" w:cs="Times New Roman"/>
                </w:rPr>
                <w:delText>12</w:delText>
              </w:r>
            </w:del>
          </w:p>
        </w:tc>
        <w:tc>
          <w:tcPr>
            <w:tcW w:w="266" w:type="dxa"/>
            <w:tcBorders>
              <w:top w:val="single" w:sz="4" w:space="0" w:color="000000"/>
              <w:bottom w:val="single" w:sz="4" w:space="0" w:color="000000"/>
            </w:tcBorders>
            <w:shd w:val="clear" w:color="auto" w:fill="D9D9D9"/>
            <w:vAlign w:val="center"/>
          </w:tcPr>
          <w:p w14:paraId="42ABD945" w14:textId="73968EFD" w:rsidR="00D93FCC" w:rsidDel="003C19C7" w:rsidRDefault="002435EC">
            <w:pPr>
              <w:rPr>
                <w:del w:id="29103" w:author="瑋婷 徐" w:date="2025-01-03T17:04:00Z" w16du:dateUtc="2025-01-03T09:04:00Z"/>
                <w:rFonts w:ascii="Times New Roman" w:eastAsia="標楷體" w:hAnsi="Times New Roman" w:cs="Times New Roman"/>
              </w:rPr>
              <w:pPrChange w:id="29104" w:author="瑋婷 徐" w:date="2025-01-03T17:04:00Z" w16du:dateUtc="2025-01-03T09:04:00Z">
                <w:pPr>
                  <w:spacing w:line="276" w:lineRule="auto"/>
                  <w:jc w:val="center"/>
                </w:pPr>
              </w:pPrChange>
            </w:pPr>
            <w:del w:id="29105" w:author="瑋婷 徐" w:date="2025-01-03T17:04:00Z" w16du:dateUtc="2025-01-03T09:04:00Z">
              <w:r w:rsidDel="003C19C7">
                <w:rPr>
                  <w:rFonts w:ascii="Times New Roman" w:eastAsia="標楷體" w:hAnsi="Times New Roman" w:cs="Times New Roman"/>
                </w:rPr>
                <w:delText>13</w:delText>
              </w:r>
            </w:del>
          </w:p>
        </w:tc>
        <w:tc>
          <w:tcPr>
            <w:tcW w:w="266" w:type="dxa"/>
            <w:tcBorders>
              <w:top w:val="single" w:sz="4" w:space="0" w:color="000000"/>
              <w:bottom w:val="single" w:sz="4" w:space="0" w:color="000000"/>
            </w:tcBorders>
            <w:shd w:val="clear" w:color="auto" w:fill="FFFFFF"/>
            <w:vAlign w:val="center"/>
          </w:tcPr>
          <w:p w14:paraId="55BB11D1" w14:textId="65DBE455" w:rsidR="00D93FCC" w:rsidDel="003C19C7" w:rsidRDefault="002435EC">
            <w:pPr>
              <w:rPr>
                <w:del w:id="29106" w:author="瑋婷 徐" w:date="2025-01-03T17:04:00Z" w16du:dateUtc="2025-01-03T09:04:00Z"/>
                <w:rFonts w:ascii="Times New Roman" w:eastAsia="標楷體" w:hAnsi="Times New Roman" w:cs="Times New Roman"/>
              </w:rPr>
              <w:pPrChange w:id="29107" w:author="瑋婷 徐" w:date="2025-01-03T17:04:00Z" w16du:dateUtc="2025-01-03T09:04:00Z">
                <w:pPr>
                  <w:spacing w:line="276" w:lineRule="auto"/>
                  <w:jc w:val="center"/>
                </w:pPr>
              </w:pPrChange>
            </w:pPr>
            <w:del w:id="29108" w:author="瑋婷 徐" w:date="2025-01-03T17:04:00Z" w16du:dateUtc="2025-01-03T09:04:00Z">
              <w:r w:rsidDel="003C19C7">
                <w:rPr>
                  <w:rFonts w:ascii="Times New Roman" w:eastAsia="標楷體" w:hAnsi="Times New Roman" w:cs="Times New Roman"/>
                </w:rPr>
                <w:delText>14</w:delText>
              </w:r>
            </w:del>
          </w:p>
        </w:tc>
        <w:tc>
          <w:tcPr>
            <w:tcW w:w="266" w:type="dxa"/>
            <w:tcBorders>
              <w:top w:val="single" w:sz="4" w:space="0" w:color="000000"/>
              <w:bottom w:val="single" w:sz="4" w:space="0" w:color="000000"/>
            </w:tcBorders>
            <w:shd w:val="clear" w:color="auto" w:fill="D9D9D9"/>
            <w:vAlign w:val="center"/>
          </w:tcPr>
          <w:p w14:paraId="04A77265" w14:textId="2E051742" w:rsidR="00D93FCC" w:rsidDel="003C19C7" w:rsidRDefault="002435EC">
            <w:pPr>
              <w:rPr>
                <w:del w:id="29109" w:author="瑋婷 徐" w:date="2025-01-03T17:04:00Z" w16du:dateUtc="2025-01-03T09:04:00Z"/>
                <w:rFonts w:ascii="Times New Roman" w:eastAsia="標楷體" w:hAnsi="Times New Roman" w:cs="Times New Roman"/>
              </w:rPr>
              <w:pPrChange w:id="29110" w:author="瑋婷 徐" w:date="2025-01-03T17:04:00Z" w16du:dateUtc="2025-01-03T09:04:00Z">
                <w:pPr>
                  <w:spacing w:line="276" w:lineRule="auto"/>
                  <w:jc w:val="center"/>
                </w:pPr>
              </w:pPrChange>
            </w:pPr>
            <w:del w:id="29111" w:author="瑋婷 徐" w:date="2025-01-03T17:04:00Z" w16du:dateUtc="2025-01-03T09:04:00Z">
              <w:r w:rsidDel="003C19C7">
                <w:rPr>
                  <w:rFonts w:ascii="Times New Roman" w:eastAsia="標楷體" w:hAnsi="Times New Roman" w:cs="Times New Roman"/>
                </w:rPr>
                <w:delText>15</w:delText>
              </w:r>
            </w:del>
          </w:p>
        </w:tc>
        <w:tc>
          <w:tcPr>
            <w:tcW w:w="266" w:type="dxa"/>
            <w:tcBorders>
              <w:top w:val="single" w:sz="4" w:space="0" w:color="000000"/>
              <w:bottom w:val="single" w:sz="4" w:space="0" w:color="000000"/>
            </w:tcBorders>
            <w:shd w:val="clear" w:color="auto" w:fill="FFFFFF"/>
            <w:vAlign w:val="center"/>
          </w:tcPr>
          <w:p w14:paraId="26DC3CA6" w14:textId="5B83091E" w:rsidR="00D93FCC" w:rsidDel="003C19C7" w:rsidRDefault="002435EC">
            <w:pPr>
              <w:rPr>
                <w:del w:id="29112" w:author="瑋婷 徐" w:date="2025-01-03T17:04:00Z" w16du:dateUtc="2025-01-03T09:04:00Z"/>
                <w:rFonts w:ascii="Times New Roman" w:eastAsia="標楷體" w:hAnsi="Times New Roman" w:cs="Times New Roman"/>
              </w:rPr>
              <w:pPrChange w:id="29113" w:author="瑋婷 徐" w:date="2025-01-03T17:04:00Z" w16du:dateUtc="2025-01-03T09:04:00Z">
                <w:pPr>
                  <w:spacing w:line="276" w:lineRule="auto"/>
                  <w:jc w:val="center"/>
                </w:pPr>
              </w:pPrChange>
            </w:pPr>
            <w:del w:id="29114" w:author="瑋婷 徐" w:date="2025-01-03T17:04:00Z" w16du:dateUtc="2025-01-03T09:04:00Z">
              <w:r w:rsidDel="003C19C7">
                <w:rPr>
                  <w:rFonts w:ascii="Times New Roman" w:eastAsia="標楷體" w:hAnsi="Times New Roman" w:cs="Times New Roman"/>
                </w:rPr>
                <w:delText>16</w:delText>
              </w:r>
            </w:del>
          </w:p>
        </w:tc>
        <w:tc>
          <w:tcPr>
            <w:tcW w:w="266" w:type="dxa"/>
            <w:tcBorders>
              <w:top w:val="single" w:sz="4" w:space="0" w:color="000000"/>
              <w:bottom w:val="single" w:sz="4" w:space="0" w:color="000000"/>
            </w:tcBorders>
            <w:shd w:val="clear" w:color="auto" w:fill="D9D9D9"/>
            <w:vAlign w:val="center"/>
          </w:tcPr>
          <w:p w14:paraId="6A0F695E" w14:textId="56A7B84F" w:rsidR="00D93FCC" w:rsidDel="003C19C7" w:rsidRDefault="002435EC">
            <w:pPr>
              <w:rPr>
                <w:del w:id="29115" w:author="瑋婷 徐" w:date="2025-01-03T17:04:00Z" w16du:dateUtc="2025-01-03T09:04:00Z"/>
                <w:rFonts w:ascii="Times New Roman" w:eastAsia="標楷體" w:hAnsi="Times New Roman" w:cs="Times New Roman"/>
              </w:rPr>
              <w:pPrChange w:id="29116" w:author="瑋婷 徐" w:date="2025-01-03T17:04:00Z" w16du:dateUtc="2025-01-03T09:04:00Z">
                <w:pPr>
                  <w:spacing w:line="276" w:lineRule="auto"/>
                  <w:jc w:val="center"/>
                </w:pPr>
              </w:pPrChange>
            </w:pPr>
            <w:del w:id="29117" w:author="瑋婷 徐" w:date="2025-01-03T17:04:00Z" w16du:dateUtc="2025-01-03T09:04:00Z">
              <w:r w:rsidDel="003C19C7">
                <w:rPr>
                  <w:rFonts w:ascii="Times New Roman" w:eastAsia="標楷體" w:hAnsi="Times New Roman" w:cs="Times New Roman"/>
                </w:rPr>
                <w:delText>17</w:delText>
              </w:r>
            </w:del>
          </w:p>
        </w:tc>
        <w:tc>
          <w:tcPr>
            <w:tcW w:w="266" w:type="dxa"/>
            <w:tcBorders>
              <w:top w:val="single" w:sz="4" w:space="0" w:color="000000"/>
              <w:bottom w:val="single" w:sz="4" w:space="0" w:color="000000"/>
            </w:tcBorders>
            <w:shd w:val="clear" w:color="auto" w:fill="FFFFFF"/>
            <w:vAlign w:val="center"/>
          </w:tcPr>
          <w:p w14:paraId="6C4A3CC6" w14:textId="41706B6D" w:rsidR="00D93FCC" w:rsidDel="003C19C7" w:rsidRDefault="002435EC">
            <w:pPr>
              <w:rPr>
                <w:del w:id="29118" w:author="瑋婷 徐" w:date="2025-01-03T17:04:00Z" w16du:dateUtc="2025-01-03T09:04:00Z"/>
                <w:rFonts w:ascii="Times New Roman" w:eastAsia="標楷體" w:hAnsi="Times New Roman" w:cs="Times New Roman"/>
              </w:rPr>
              <w:pPrChange w:id="29119" w:author="瑋婷 徐" w:date="2025-01-03T17:04:00Z" w16du:dateUtc="2025-01-03T09:04:00Z">
                <w:pPr>
                  <w:spacing w:line="276" w:lineRule="auto"/>
                  <w:jc w:val="center"/>
                </w:pPr>
              </w:pPrChange>
            </w:pPr>
            <w:del w:id="29120" w:author="瑋婷 徐" w:date="2025-01-03T17:04:00Z" w16du:dateUtc="2025-01-03T09:04:00Z">
              <w:r w:rsidDel="003C19C7">
                <w:rPr>
                  <w:rFonts w:ascii="Times New Roman" w:eastAsia="標楷體" w:hAnsi="Times New Roman" w:cs="Times New Roman"/>
                </w:rPr>
                <w:delText>18</w:delText>
              </w:r>
            </w:del>
          </w:p>
        </w:tc>
        <w:tc>
          <w:tcPr>
            <w:tcW w:w="266" w:type="dxa"/>
            <w:tcBorders>
              <w:top w:val="single" w:sz="4" w:space="0" w:color="000000"/>
              <w:bottom w:val="single" w:sz="4" w:space="0" w:color="000000"/>
            </w:tcBorders>
            <w:shd w:val="clear" w:color="auto" w:fill="D9D9D9"/>
            <w:vAlign w:val="center"/>
          </w:tcPr>
          <w:p w14:paraId="770A5AE8" w14:textId="7EF4B05B" w:rsidR="00D93FCC" w:rsidDel="003C19C7" w:rsidRDefault="002435EC">
            <w:pPr>
              <w:rPr>
                <w:del w:id="29121" w:author="瑋婷 徐" w:date="2025-01-03T17:04:00Z" w16du:dateUtc="2025-01-03T09:04:00Z"/>
                <w:rFonts w:ascii="Times New Roman" w:eastAsia="標楷體" w:hAnsi="Times New Roman" w:cs="Times New Roman"/>
              </w:rPr>
              <w:pPrChange w:id="29122" w:author="瑋婷 徐" w:date="2025-01-03T17:04:00Z" w16du:dateUtc="2025-01-03T09:04:00Z">
                <w:pPr>
                  <w:spacing w:line="276" w:lineRule="auto"/>
                  <w:jc w:val="center"/>
                </w:pPr>
              </w:pPrChange>
            </w:pPr>
            <w:del w:id="29123" w:author="瑋婷 徐" w:date="2025-01-03T17:04:00Z" w16du:dateUtc="2025-01-03T09:04:00Z">
              <w:r w:rsidDel="003C19C7">
                <w:rPr>
                  <w:rFonts w:ascii="Times New Roman" w:eastAsia="標楷體" w:hAnsi="Times New Roman" w:cs="Times New Roman"/>
                </w:rPr>
                <w:delText>19</w:delText>
              </w:r>
            </w:del>
          </w:p>
        </w:tc>
        <w:tc>
          <w:tcPr>
            <w:tcW w:w="267" w:type="dxa"/>
            <w:tcBorders>
              <w:top w:val="single" w:sz="4" w:space="0" w:color="000000"/>
              <w:bottom w:val="single" w:sz="4" w:space="0" w:color="000000"/>
            </w:tcBorders>
            <w:shd w:val="clear" w:color="auto" w:fill="FFFFFF"/>
            <w:vAlign w:val="center"/>
          </w:tcPr>
          <w:p w14:paraId="634E7489" w14:textId="0BF303DE" w:rsidR="00D93FCC" w:rsidDel="003C19C7" w:rsidRDefault="002435EC">
            <w:pPr>
              <w:rPr>
                <w:del w:id="29124" w:author="瑋婷 徐" w:date="2025-01-03T17:04:00Z" w16du:dateUtc="2025-01-03T09:04:00Z"/>
                <w:rFonts w:ascii="Times New Roman" w:eastAsia="標楷體" w:hAnsi="Times New Roman" w:cs="Times New Roman"/>
              </w:rPr>
              <w:pPrChange w:id="29125" w:author="瑋婷 徐" w:date="2025-01-03T17:04:00Z" w16du:dateUtc="2025-01-03T09:04:00Z">
                <w:pPr>
                  <w:spacing w:line="276" w:lineRule="auto"/>
                  <w:jc w:val="center"/>
                </w:pPr>
              </w:pPrChange>
            </w:pPr>
            <w:del w:id="29126" w:author="瑋婷 徐" w:date="2025-01-03T17:04:00Z" w16du:dateUtc="2025-01-03T09:04:00Z">
              <w:r w:rsidDel="003C19C7">
                <w:rPr>
                  <w:rFonts w:ascii="Times New Roman" w:eastAsia="標楷體" w:hAnsi="Times New Roman" w:cs="Times New Roman"/>
                </w:rPr>
                <w:delText>20</w:delText>
              </w:r>
            </w:del>
          </w:p>
        </w:tc>
        <w:tc>
          <w:tcPr>
            <w:tcW w:w="266" w:type="dxa"/>
            <w:tcBorders>
              <w:top w:val="single" w:sz="4" w:space="0" w:color="000000"/>
              <w:bottom w:val="single" w:sz="4" w:space="0" w:color="000000"/>
            </w:tcBorders>
            <w:shd w:val="clear" w:color="auto" w:fill="D9D9D9"/>
            <w:vAlign w:val="center"/>
          </w:tcPr>
          <w:p w14:paraId="53D98828" w14:textId="5487FC95" w:rsidR="00D93FCC" w:rsidDel="003C19C7" w:rsidRDefault="002435EC">
            <w:pPr>
              <w:rPr>
                <w:del w:id="29127" w:author="瑋婷 徐" w:date="2025-01-03T17:04:00Z" w16du:dateUtc="2025-01-03T09:04:00Z"/>
                <w:rFonts w:ascii="Times New Roman" w:eastAsia="標楷體" w:hAnsi="Times New Roman" w:cs="Times New Roman"/>
              </w:rPr>
              <w:pPrChange w:id="29128" w:author="瑋婷 徐" w:date="2025-01-03T17:04:00Z" w16du:dateUtc="2025-01-03T09:04:00Z">
                <w:pPr>
                  <w:spacing w:line="276" w:lineRule="auto"/>
                  <w:jc w:val="center"/>
                </w:pPr>
              </w:pPrChange>
            </w:pPr>
            <w:del w:id="29129" w:author="瑋婷 徐" w:date="2025-01-03T17:04:00Z" w16du:dateUtc="2025-01-03T09:04:00Z">
              <w:r w:rsidDel="003C19C7">
                <w:rPr>
                  <w:rFonts w:ascii="Times New Roman" w:eastAsia="標楷體" w:hAnsi="Times New Roman" w:cs="Times New Roman"/>
                </w:rPr>
                <w:delText>21</w:delText>
              </w:r>
            </w:del>
          </w:p>
        </w:tc>
        <w:tc>
          <w:tcPr>
            <w:tcW w:w="266" w:type="dxa"/>
            <w:tcBorders>
              <w:top w:val="single" w:sz="4" w:space="0" w:color="000000"/>
              <w:bottom w:val="single" w:sz="4" w:space="0" w:color="000000"/>
            </w:tcBorders>
            <w:shd w:val="clear" w:color="auto" w:fill="FFFFFF"/>
            <w:vAlign w:val="center"/>
          </w:tcPr>
          <w:p w14:paraId="5B493EF2" w14:textId="7894C3F6" w:rsidR="00D93FCC" w:rsidDel="003C19C7" w:rsidRDefault="002435EC">
            <w:pPr>
              <w:rPr>
                <w:del w:id="29130" w:author="瑋婷 徐" w:date="2025-01-03T17:04:00Z" w16du:dateUtc="2025-01-03T09:04:00Z"/>
                <w:rFonts w:ascii="Times New Roman" w:eastAsia="標楷體" w:hAnsi="Times New Roman" w:cs="Times New Roman"/>
              </w:rPr>
              <w:pPrChange w:id="29131" w:author="瑋婷 徐" w:date="2025-01-03T17:04:00Z" w16du:dateUtc="2025-01-03T09:04:00Z">
                <w:pPr>
                  <w:spacing w:line="276" w:lineRule="auto"/>
                  <w:jc w:val="center"/>
                </w:pPr>
              </w:pPrChange>
            </w:pPr>
            <w:del w:id="29132" w:author="瑋婷 徐" w:date="2025-01-03T17:04:00Z" w16du:dateUtc="2025-01-03T09:04:00Z">
              <w:r w:rsidDel="003C19C7">
                <w:rPr>
                  <w:rFonts w:ascii="Times New Roman" w:eastAsia="標楷體" w:hAnsi="Times New Roman" w:cs="Times New Roman"/>
                </w:rPr>
                <w:delText>22</w:delText>
              </w:r>
            </w:del>
          </w:p>
        </w:tc>
        <w:tc>
          <w:tcPr>
            <w:tcW w:w="266" w:type="dxa"/>
            <w:tcBorders>
              <w:top w:val="single" w:sz="4" w:space="0" w:color="000000"/>
              <w:bottom w:val="single" w:sz="4" w:space="0" w:color="000000"/>
            </w:tcBorders>
            <w:shd w:val="clear" w:color="auto" w:fill="D9D9D9"/>
            <w:vAlign w:val="center"/>
          </w:tcPr>
          <w:p w14:paraId="2400B0A5" w14:textId="5D1D8176" w:rsidR="00D93FCC" w:rsidDel="003C19C7" w:rsidRDefault="002435EC">
            <w:pPr>
              <w:rPr>
                <w:del w:id="29133" w:author="瑋婷 徐" w:date="2025-01-03T17:04:00Z" w16du:dateUtc="2025-01-03T09:04:00Z"/>
                <w:rFonts w:ascii="Times New Roman" w:eastAsia="標楷體" w:hAnsi="Times New Roman" w:cs="Times New Roman"/>
              </w:rPr>
              <w:pPrChange w:id="29134" w:author="瑋婷 徐" w:date="2025-01-03T17:04:00Z" w16du:dateUtc="2025-01-03T09:04:00Z">
                <w:pPr>
                  <w:spacing w:line="276" w:lineRule="auto"/>
                  <w:jc w:val="center"/>
                </w:pPr>
              </w:pPrChange>
            </w:pPr>
            <w:del w:id="29135" w:author="瑋婷 徐" w:date="2025-01-03T17:04:00Z" w16du:dateUtc="2025-01-03T09:04:00Z">
              <w:r w:rsidDel="003C19C7">
                <w:rPr>
                  <w:rFonts w:ascii="Times New Roman" w:eastAsia="標楷體" w:hAnsi="Times New Roman" w:cs="Times New Roman"/>
                </w:rPr>
                <w:delText>23</w:delText>
              </w:r>
            </w:del>
          </w:p>
        </w:tc>
        <w:tc>
          <w:tcPr>
            <w:tcW w:w="275" w:type="dxa"/>
            <w:tcBorders>
              <w:top w:val="single" w:sz="4" w:space="0" w:color="000000"/>
              <w:bottom w:val="single" w:sz="4" w:space="0" w:color="000000"/>
            </w:tcBorders>
            <w:shd w:val="clear" w:color="auto" w:fill="FFFFFF"/>
            <w:vAlign w:val="center"/>
          </w:tcPr>
          <w:p w14:paraId="49855E8A" w14:textId="2468B94D" w:rsidR="00D93FCC" w:rsidDel="003C19C7" w:rsidRDefault="002435EC">
            <w:pPr>
              <w:rPr>
                <w:del w:id="29136" w:author="瑋婷 徐" w:date="2025-01-03T17:04:00Z" w16du:dateUtc="2025-01-03T09:04:00Z"/>
                <w:rFonts w:ascii="Times New Roman" w:eastAsia="標楷體" w:hAnsi="Times New Roman" w:cs="Times New Roman"/>
              </w:rPr>
              <w:pPrChange w:id="29137" w:author="瑋婷 徐" w:date="2025-01-03T17:04:00Z" w16du:dateUtc="2025-01-03T09:04:00Z">
                <w:pPr>
                  <w:spacing w:line="276" w:lineRule="auto"/>
                  <w:jc w:val="center"/>
                </w:pPr>
              </w:pPrChange>
            </w:pPr>
            <w:del w:id="29138" w:author="瑋婷 徐" w:date="2025-01-03T17:04:00Z" w16du:dateUtc="2025-01-03T09:04:00Z">
              <w:r w:rsidDel="003C19C7">
                <w:rPr>
                  <w:rFonts w:ascii="Times New Roman" w:eastAsia="標楷體" w:hAnsi="Times New Roman" w:cs="Times New Roman"/>
                </w:rPr>
                <w:delText>24</w:delText>
              </w:r>
            </w:del>
          </w:p>
        </w:tc>
        <w:tc>
          <w:tcPr>
            <w:tcW w:w="266" w:type="dxa"/>
            <w:tcBorders>
              <w:top w:val="single" w:sz="4" w:space="0" w:color="000000"/>
              <w:bottom w:val="single" w:sz="4" w:space="0" w:color="000000"/>
            </w:tcBorders>
            <w:shd w:val="clear" w:color="auto" w:fill="D9D9D9"/>
            <w:vAlign w:val="center"/>
          </w:tcPr>
          <w:p w14:paraId="1C88C19B" w14:textId="7E8B409D" w:rsidR="00D93FCC" w:rsidDel="003C19C7" w:rsidRDefault="002435EC">
            <w:pPr>
              <w:rPr>
                <w:del w:id="29139" w:author="瑋婷 徐" w:date="2025-01-03T17:04:00Z" w16du:dateUtc="2025-01-03T09:04:00Z"/>
                <w:rFonts w:ascii="Times New Roman" w:eastAsia="標楷體" w:hAnsi="Times New Roman" w:cs="Times New Roman"/>
              </w:rPr>
              <w:pPrChange w:id="29140" w:author="瑋婷 徐" w:date="2025-01-03T17:04:00Z" w16du:dateUtc="2025-01-03T09:04:00Z">
                <w:pPr>
                  <w:spacing w:line="276" w:lineRule="auto"/>
                  <w:jc w:val="center"/>
                </w:pPr>
              </w:pPrChange>
            </w:pPr>
            <w:del w:id="29141" w:author="瑋婷 徐" w:date="2025-01-03T17:04:00Z" w16du:dateUtc="2025-01-03T09:04:00Z">
              <w:r w:rsidDel="003C19C7">
                <w:rPr>
                  <w:rFonts w:ascii="Times New Roman" w:eastAsia="標楷體" w:hAnsi="Times New Roman" w:cs="Times New Roman"/>
                </w:rPr>
                <w:delText>25</w:delText>
              </w:r>
            </w:del>
          </w:p>
        </w:tc>
        <w:tc>
          <w:tcPr>
            <w:tcW w:w="266" w:type="dxa"/>
            <w:tcBorders>
              <w:top w:val="single" w:sz="4" w:space="0" w:color="000000"/>
              <w:bottom w:val="single" w:sz="4" w:space="0" w:color="000000"/>
            </w:tcBorders>
            <w:shd w:val="clear" w:color="auto" w:fill="FFFFFF"/>
            <w:vAlign w:val="center"/>
          </w:tcPr>
          <w:p w14:paraId="4578193F" w14:textId="49C425E5" w:rsidR="00D93FCC" w:rsidDel="003C19C7" w:rsidRDefault="002435EC">
            <w:pPr>
              <w:rPr>
                <w:del w:id="29142" w:author="瑋婷 徐" w:date="2025-01-03T17:04:00Z" w16du:dateUtc="2025-01-03T09:04:00Z"/>
                <w:rFonts w:ascii="Times New Roman" w:eastAsia="標楷體" w:hAnsi="Times New Roman" w:cs="Times New Roman"/>
              </w:rPr>
              <w:pPrChange w:id="29143" w:author="瑋婷 徐" w:date="2025-01-03T17:04:00Z" w16du:dateUtc="2025-01-03T09:04:00Z">
                <w:pPr>
                  <w:spacing w:line="276" w:lineRule="auto"/>
                  <w:jc w:val="center"/>
                </w:pPr>
              </w:pPrChange>
            </w:pPr>
            <w:del w:id="29144" w:author="瑋婷 徐" w:date="2025-01-03T17:04:00Z" w16du:dateUtc="2025-01-03T09:04:00Z">
              <w:r w:rsidDel="003C19C7">
                <w:rPr>
                  <w:rFonts w:ascii="Times New Roman" w:eastAsia="標楷體" w:hAnsi="Times New Roman" w:cs="Times New Roman"/>
                </w:rPr>
                <w:delText>26</w:delText>
              </w:r>
            </w:del>
          </w:p>
        </w:tc>
        <w:tc>
          <w:tcPr>
            <w:tcW w:w="263" w:type="dxa"/>
            <w:tcBorders>
              <w:top w:val="single" w:sz="4" w:space="0" w:color="000000"/>
              <w:bottom w:val="single" w:sz="4" w:space="0" w:color="000000"/>
            </w:tcBorders>
            <w:shd w:val="clear" w:color="auto" w:fill="D9D9D9"/>
            <w:vAlign w:val="center"/>
          </w:tcPr>
          <w:p w14:paraId="2B6D59BC" w14:textId="504697B1" w:rsidR="00D93FCC" w:rsidDel="003C19C7" w:rsidRDefault="002435EC">
            <w:pPr>
              <w:rPr>
                <w:del w:id="29145" w:author="瑋婷 徐" w:date="2025-01-03T17:04:00Z" w16du:dateUtc="2025-01-03T09:04:00Z"/>
                <w:rFonts w:ascii="Times New Roman" w:eastAsia="標楷體" w:hAnsi="Times New Roman" w:cs="Times New Roman"/>
              </w:rPr>
              <w:pPrChange w:id="29146" w:author="瑋婷 徐" w:date="2025-01-03T17:04:00Z" w16du:dateUtc="2025-01-03T09:04:00Z">
                <w:pPr>
                  <w:spacing w:line="276" w:lineRule="auto"/>
                  <w:jc w:val="center"/>
                </w:pPr>
              </w:pPrChange>
            </w:pPr>
            <w:del w:id="29147" w:author="瑋婷 徐" w:date="2025-01-03T17:04:00Z" w16du:dateUtc="2025-01-03T09:04:00Z">
              <w:r w:rsidDel="003C19C7">
                <w:rPr>
                  <w:rFonts w:ascii="Times New Roman" w:eastAsia="標楷體" w:hAnsi="Times New Roman" w:cs="Times New Roman"/>
                </w:rPr>
                <w:delText>27</w:delText>
              </w:r>
            </w:del>
          </w:p>
        </w:tc>
        <w:tc>
          <w:tcPr>
            <w:tcW w:w="266" w:type="dxa"/>
            <w:tcBorders>
              <w:top w:val="single" w:sz="4" w:space="0" w:color="000000"/>
              <w:bottom w:val="single" w:sz="4" w:space="0" w:color="000000"/>
            </w:tcBorders>
            <w:shd w:val="clear" w:color="auto" w:fill="FFFFFF"/>
            <w:vAlign w:val="center"/>
          </w:tcPr>
          <w:p w14:paraId="1D183E97" w14:textId="1DEF4C9B" w:rsidR="00D93FCC" w:rsidDel="003C19C7" w:rsidRDefault="002435EC">
            <w:pPr>
              <w:rPr>
                <w:del w:id="29148" w:author="瑋婷 徐" w:date="2025-01-03T17:04:00Z" w16du:dateUtc="2025-01-03T09:04:00Z"/>
                <w:rFonts w:ascii="Times New Roman" w:eastAsia="標楷體" w:hAnsi="Times New Roman" w:cs="Times New Roman"/>
              </w:rPr>
              <w:pPrChange w:id="29149" w:author="瑋婷 徐" w:date="2025-01-03T17:04:00Z" w16du:dateUtc="2025-01-03T09:04:00Z">
                <w:pPr>
                  <w:spacing w:line="276" w:lineRule="auto"/>
                  <w:jc w:val="center"/>
                </w:pPr>
              </w:pPrChange>
            </w:pPr>
            <w:del w:id="29150" w:author="瑋婷 徐" w:date="2025-01-03T17:04:00Z" w16du:dateUtc="2025-01-03T09:04:00Z">
              <w:r w:rsidDel="003C19C7">
                <w:rPr>
                  <w:rFonts w:ascii="Times New Roman" w:eastAsia="標楷體" w:hAnsi="Times New Roman" w:cs="Times New Roman"/>
                </w:rPr>
                <w:delText>28</w:delText>
              </w:r>
            </w:del>
          </w:p>
        </w:tc>
        <w:tc>
          <w:tcPr>
            <w:tcW w:w="266" w:type="dxa"/>
            <w:tcBorders>
              <w:top w:val="single" w:sz="4" w:space="0" w:color="000000"/>
              <w:bottom w:val="single" w:sz="4" w:space="0" w:color="000000"/>
            </w:tcBorders>
            <w:shd w:val="clear" w:color="auto" w:fill="D9D9D9"/>
            <w:vAlign w:val="center"/>
          </w:tcPr>
          <w:p w14:paraId="4625F0A9" w14:textId="304FE88F" w:rsidR="00D93FCC" w:rsidDel="003C19C7" w:rsidRDefault="002435EC">
            <w:pPr>
              <w:rPr>
                <w:del w:id="29151" w:author="瑋婷 徐" w:date="2025-01-03T17:04:00Z" w16du:dateUtc="2025-01-03T09:04:00Z"/>
                <w:rFonts w:ascii="Times New Roman" w:eastAsia="標楷體" w:hAnsi="Times New Roman" w:cs="Times New Roman"/>
              </w:rPr>
              <w:pPrChange w:id="29152" w:author="瑋婷 徐" w:date="2025-01-03T17:04:00Z" w16du:dateUtc="2025-01-03T09:04:00Z">
                <w:pPr>
                  <w:spacing w:line="276" w:lineRule="auto"/>
                  <w:jc w:val="center"/>
                </w:pPr>
              </w:pPrChange>
            </w:pPr>
            <w:del w:id="29153" w:author="瑋婷 徐" w:date="2025-01-03T17:04:00Z" w16du:dateUtc="2025-01-03T09:04:00Z">
              <w:r w:rsidDel="003C19C7">
                <w:rPr>
                  <w:rFonts w:ascii="Times New Roman" w:eastAsia="標楷體" w:hAnsi="Times New Roman" w:cs="Times New Roman"/>
                </w:rPr>
                <w:delText>29</w:delText>
              </w:r>
            </w:del>
          </w:p>
        </w:tc>
        <w:tc>
          <w:tcPr>
            <w:tcW w:w="266" w:type="dxa"/>
            <w:tcBorders>
              <w:top w:val="single" w:sz="4" w:space="0" w:color="000000"/>
              <w:bottom w:val="single" w:sz="4" w:space="0" w:color="000000"/>
            </w:tcBorders>
            <w:shd w:val="clear" w:color="auto" w:fill="FFFFFF"/>
            <w:vAlign w:val="center"/>
          </w:tcPr>
          <w:p w14:paraId="388E5A03" w14:textId="0F4B59AE" w:rsidR="00D93FCC" w:rsidDel="003C19C7" w:rsidRDefault="002435EC">
            <w:pPr>
              <w:rPr>
                <w:del w:id="29154" w:author="瑋婷 徐" w:date="2025-01-03T17:04:00Z" w16du:dateUtc="2025-01-03T09:04:00Z"/>
                <w:rFonts w:ascii="Times New Roman" w:eastAsia="標楷體" w:hAnsi="Times New Roman" w:cs="Times New Roman"/>
              </w:rPr>
              <w:pPrChange w:id="29155" w:author="瑋婷 徐" w:date="2025-01-03T17:04:00Z" w16du:dateUtc="2025-01-03T09:04:00Z">
                <w:pPr>
                  <w:spacing w:line="276" w:lineRule="auto"/>
                  <w:jc w:val="center"/>
                </w:pPr>
              </w:pPrChange>
            </w:pPr>
            <w:del w:id="29156" w:author="瑋婷 徐" w:date="2025-01-03T17:04:00Z" w16du:dateUtc="2025-01-03T09:04:00Z">
              <w:r w:rsidDel="003C19C7">
                <w:rPr>
                  <w:rFonts w:ascii="Times New Roman" w:eastAsia="標楷體" w:hAnsi="Times New Roman" w:cs="Times New Roman"/>
                </w:rPr>
                <w:delText>30</w:delText>
              </w:r>
            </w:del>
          </w:p>
        </w:tc>
        <w:tc>
          <w:tcPr>
            <w:tcW w:w="263" w:type="dxa"/>
            <w:tcBorders>
              <w:top w:val="single" w:sz="4" w:space="0" w:color="000000"/>
              <w:bottom w:val="single" w:sz="4" w:space="0" w:color="000000"/>
            </w:tcBorders>
            <w:shd w:val="clear" w:color="auto" w:fill="D9D9D9"/>
            <w:vAlign w:val="center"/>
          </w:tcPr>
          <w:p w14:paraId="481FFE08" w14:textId="4633C171" w:rsidR="00D93FCC" w:rsidDel="003C19C7" w:rsidRDefault="002435EC">
            <w:pPr>
              <w:rPr>
                <w:del w:id="29157" w:author="瑋婷 徐" w:date="2025-01-03T17:04:00Z" w16du:dateUtc="2025-01-03T09:04:00Z"/>
                <w:rFonts w:ascii="Times New Roman" w:eastAsia="標楷體" w:hAnsi="Times New Roman" w:cs="Times New Roman"/>
              </w:rPr>
              <w:pPrChange w:id="29158" w:author="瑋婷 徐" w:date="2025-01-03T17:04:00Z" w16du:dateUtc="2025-01-03T09:04:00Z">
                <w:pPr>
                  <w:spacing w:line="276" w:lineRule="auto"/>
                  <w:jc w:val="center"/>
                </w:pPr>
              </w:pPrChange>
            </w:pPr>
            <w:del w:id="29159" w:author="瑋婷 徐" w:date="2025-01-03T17:04:00Z" w16du:dateUtc="2025-01-03T09:04:00Z">
              <w:r w:rsidDel="003C19C7">
                <w:rPr>
                  <w:rFonts w:ascii="Times New Roman" w:eastAsia="標楷體" w:hAnsi="Times New Roman" w:cs="Times New Roman"/>
                </w:rPr>
                <w:delText>31</w:delText>
              </w:r>
            </w:del>
          </w:p>
        </w:tc>
        <w:tc>
          <w:tcPr>
            <w:tcW w:w="266" w:type="dxa"/>
            <w:tcBorders>
              <w:top w:val="single" w:sz="4" w:space="0" w:color="000000"/>
              <w:bottom w:val="single" w:sz="4" w:space="0" w:color="000000"/>
            </w:tcBorders>
            <w:shd w:val="clear" w:color="auto" w:fill="FFFFFF"/>
            <w:vAlign w:val="center"/>
          </w:tcPr>
          <w:p w14:paraId="0E6143B0" w14:textId="3462C6E8" w:rsidR="00D93FCC" w:rsidDel="003C19C7" w:rsidRDefault="002435EC">
            <w:pPr>
              <w:rPr>
                <w:del w:id="29160" w:author="瑋婷 徐" w:date="2025-01-03T17:04:00Z" w16du:dateUtc="2025-01-03T09:04:00Z"/>
                <w:rFonts w:ascii="Times New Roman" w:eastAsia="標楷體" w:hAnsi="Times New Roman" w:cs="Times New Roman"/>
              </w:rPr>
              <w:pPrChange w:id="29161" w:author="瑋婷 徐" w:date="2025-01-03T17:04:00Z" w16du:dateUtc="2025-01-03T09:04:00Z">
                <w:pPr>
                  <w:spacing w:line="276" w:lineRule="auto"/>
                  <w:jc w:val="center"/>
                </w:pPr>
              </w:pPrChange>
            </w:pPr>
            <w:del w:id="29162" w:author="瑋婷 徐" w:date="2025-01-03T17:04:00Z" w16du:dateUtc="2025-01-03T09:04:00Z">
              <w:r w:rsidDel="003C19C7">
                <w:rPr>
                  <w:rFonts w:ascii="Times New Roman" w:eastAsia="標楷體" w:hAnsi="Times New Roman" w:cs="Times New Roman"/>
                </w:rPr>
                <w:delText>32</w:delText>
              </w:r>
            </w:del>
          </w:p>
        </w:tc>
        <w:tc>
          <w:tcPr>
            <w:tcW w:w="266" w:type="dxa"/>
            <w:tcBorders>
              <w:top w:val="single" w:sz="4" w:space="0" w:color="000000"/>
              <w:bottom w:val="single" w:sz="4" w:space="0" w:color="000000"/>
            </w:tcBorders>
            <w:shd w:val="clear" w:color="auto" w:fill="D9D9D9"/>
            <w:vAlign w:val="center"/>
          </w:tcPr>
          <w:p w14:paraId="446E750E" w14:textId="51BBD365" w:rsidR="00D93FCC" w:rsidDel="003C19C7" w:rsidRDefault="002435EC">
            <w:pPr>
              <w:rPr>
                <w:del w:id="29163" w:author="瑋婷 徐" w:date="2025-01-03T17:04:00Z" w16du:dateUtc="2025-01-03T09:04:00Z"/>
                <w:rFonts w:ascii="Times New Roman" w:eastAsia="標楷體" w:hAnsi="Times New Roman" w:cs="Times New Roman"/>
              </w:rPr>
              <w:pPrChange w:id="29164" w:author="瑋婷 徐" w:date="2025-01-03T17:04:00Z" w16du:dateUtc="2025-01-03T09:04:00Z">
                <w:pPr>
                  <w:spacing w:line="276" w:lineRule="auto"/>
                  <w:jc w:val="center"/>
                </w:pPr>
              </w:pPrChange>
            </w:pPr>
            <w:del w:id="29165" w:author="瑋婷 徐" w:date="2025-01-03T17:04:00Z" w16du:dateUtc="2025-01-03T09:04:00Z">
              <w:r w:rsidDel="003C19C7">
                <w:rPr>
                  <w:rFonts w:ascii="Times New Roman" w:eastAsia="標楷體" w:hAnsi="Times New Roman" w:cs="Times New Roman"/>
                </w:rPr>
                <w:delText>33</w:delText>
              </w:r>
            </w:del>
          </w:p>
        </w:tc>
        <w:tc>
          <w:tcPr>
            <w:tcW w:w="267" w:type="dxa"/>
            <w:tcBorders>
              <w:top w:val="single" w:sz="4" w:space="0" w:color="000000"/>
              <w:bottom w:val="single" w:sz="4" w:space="0" w:color="000000"/>
            </w:tcBorders>
            <w:shd w:val="clear" w:color="auto" w:fill="FFFFFF"/>
            <w:vAlign w:val="center"/>
          </w:tcPr>
          <w:p w14:paraId="5C8D63D0" w14:textId="5FAB8D4F" w:rsidR="00D93FCC" w:rsidDel="003C19C7" w:rsidRDefault="002435EC">
            <w:pPr>
              <w:rPr>
                <w:del w:id="29166" w:author="瑋婷 徐" w:date="2025-01-03T17:04:00Z" w16du:dateUtc="2025-01-03T09:04:00Z"/>
                <w:rFonts w:ascii="Times New Roman" w:eastAsia="標楷體" w:hAnsi="Times New Roman" w:cs="Times New Roman"/>
              </w:rPr>
              <w:pPrChange w:id="29167" w:author="瑋婷 徐" w:date="2025-01-03T17:04:00Z" w16du:dateUtc="2025-01-03T09:04:00Z">
                <w:pPr>
                  <w:spacing w:line="276" w:lineRule="auto"/>
                  <w:jc w:val="center"/>
                </w:pPr>
              </w:pPrChange>
            </w:pPr>
            <w:del w:id="29168" w:author="瑋婷 徐" w:date="2025-01-03T17:04:00Z" w16du:dateUtc="2025-01-03T09:04:00Z">
              <w:r w:rsidDel="003C19C7">
                <w:rPr>
                  <w:rFonts w:ascii="Times New Roman" w:eastAsia="標楷體" w:hAnsi="Times New Roman" w:cs="Times New Roman"/>
                </w:rPr>
                <w:delText>34</w:delText>
              </w:r>
            </w:del>
          </w:p>
        </w:tc>
        <w:tc>
          <w:tcPr>
            <w:tcW w:w="251" w:type="dxa"/>
            <w:tcBorders>
              <w:top w:val="single" w:sz="4" w:space="0" w:color="000000"/>
              <w:bottom w:val="single" w:sz="4" w:space="0" w:color="000000"/>
              <w:right w:val="single" w:sz="4" w:space="0" w:color="000000"/>
            </w:tcBorders>
            <w:shd w:val="clear" w:color="auto" w:fill="D9D9D9"/>
            <w:vAlign w:val="center"/>
          </w:tcPr>
          <w:p w14:paraId="373B1893" w14:textId="18E3D831" w:rsidR="00D93FCC" w:rsidDel="003C19C7" w:rsidRDefault="002435EC">
            <w:pPr>
              <w:rPr>
                <w:del w:id="29169" w:author="瑋婷 徐" w:date="2025-01-03T17:04:00Z" w16du:dateUtc="2025-01-03T09:04:00Z"/>
                <w:rFonts w:ascii="Times New Roman" w:eastAsia="標楷體" w:hAnsi="Times New Roman" w:cs="Times New Roman"/>
              </w:rPr>
              <w:pPrChange w:id="29170" w:author="瑋婷 徐" w:date="2025-01-03T17:04:00Z" w16du:dateUtc="2025-01-03T09:04:00Z">
                <w:pPr>
                  <w:spacing w:line="276" w:lineRule="auto"/>
                  <w:jc w:val="center"/>
                </w:pPr>
              </w:pPrChange>
            </w:pPr>
            <w:del w:id="29171" w:author="瑋婷 徐" w:date="2025-01-03T17:04:00Z" w16du:dateUtc="2025-01-03T09:04:00Z">
              <w:r w:rsidDel="003C19C7">
                <w:rPr>
                  <w:rFonts w:ascii="Times New Roman" w:eastAsia="標楷體" w:hAnsi="Times New Roman" w:cs="Times New Roman"/>
                </w:rPr>
                <w:delText>35</w:delText>
              </w:r>
            </w:del>
          </w:p>
        </w:tc>
      </w:tr>
      <w:tr w:rsidR="00000000" w:rsidDel="003C19C7" w14:paraId="4FABF749" w14:textId="703D5C68">
        <w:trPr>
          <w:cantSplit/>
          <w:jc w:val="center"/>
          <w:del w:id="29172"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0AC14BA3" w14:textId="29CC8C5B" w:rsidR="00D93FCC" w:rsidDel="003C19C7" w:rsidRDefault="002435EC">
            <w:pPr>
              <w:rPr>
                <w:del w:id="29173" w:author="瑋婷 徐" w:date="2025-01-03T17:04:00Z" w16du:dateUtc="2025-01-03T09:04:00Z"/>
                <w:rFonts w:ascii="Times New Roman" w:eastAsia="標楷體" w:hAnsi="Times New Roman" w:cs="Times New Roman"/>
              </w:rPr>
              <w:pPrChange w:id="29174" w:author="瑋婷 徐" w:date="2025-01-03T17:04:00Z" w16du:dateUtc="2025-01-03T09:04:00Z">
                <w:pPr>
                  <w:spacing w:line="276" w:lineRule="auto"/>
                </w:pPr>
              </w:pPrChange>
            </w:pPr>
            <w:del w:id="29175" w:author="瑋婷 徐" w:date="2025-01-03T17:04:00Z" w16du:dateUtc="2025-01-03T09:04:00Z">
              <w:r w:rsidDel="003C19C7">
                <w:rPr>
                  <w:rFonts w:ascii="Times New Roman" w:eastAsia="標楷體" w:hAnsi="Times New Roman" w:cs="Times New Roman"/>
                  <w:color w:val="000000"/>
                </w:rPr>
                <w:delText>黃嘴角鴞</w:delText>
              </w:r>
              <w:r w:rsidDel="003C19C7">
                <w:rPr>
                  <w:rFonts w:ascii="Times New Roman" w:eastAsia="標楷體" w:hAnsi="Times New Roman" w:cs="Times New Roman"/>
                  <w:color w:val="000000"/>
                </w:rPr>
                <w:delText xml:space="preserve"> ※ 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347F6DEE" w14:textId="2AB94667" w:rsidR="00D93FCC" w:rsidDel="003C19C7" w:rsidRDefault="002435EC">
            <w:pPr>
              <w:rPr>
                <w:del w:id="29176" w:author="瑋婷 徐" w:date="2025-01-03T17:04:00Z" w16du:dateUtc="2025-01-03T09:04:00Z"/>
                <w:rFonts w:ascii="Times New Roman" w:eastAsia="標楷體" w:hAnsi="Times New Roman" w:cs="Times New Roman"/>
                <w:i/>
              </w:rPr>
              <w:pPrChange w:id="29177" w:author="瑋婷 徐" w:date="2025-01-03T17:04:00Z" w16du:dateUtc="2025-01-03T09:04:00Z">
                <w:pPr>
                  <w:spacing w:line="276" w:lineRule="auto"/>
                </w:pPr>
              </w:pPrChange>
            </w:pPr>
            <w:del w:id="29178" w:author="瑋婷 徐" w:date="2025-01-03T17:04:00Z" w16du:dateUtc="2025-01-03T09:04:00Z">
              <w:r w:rsidDel="003C19C7">
                <w:rPr>
                  <w:rFonts w:ascii="Times New Roman" w:eastAsia="標楷體" w:hAnsi="Times New Roman" w:cs="Times New Roman"/>
                  <w:i/>
                  <w:iCs/>
                  <w:color w:val="000000"/>
                </w:rPr>
                <w:delText>Otus spilocephalus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17A90267" w14:textId="20CE9BD6" w:rsidR="00D93FCC" w:rsidDel="003C19C7" w:rsidRDefault="00D93FCC">
            <w:pPr>
              <w:rPr>
                <w:del w:id="29179" w:author="瑋婷 徐" w:date="2025-01-03T17:04:00Z" w16du:dateUtc="2025-01-03T09:04:00Z"/>
                <w:rFonts w:ascii="Times New Roman" w:eastAsia="標楷體" w:hAnsi="Times New Roman" w:cs="Times New Roman"/>
              </w:rPr>
              <w:pPrChange w:id="29180"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49CDF312" w14:textId="1100C5B7" w:rsidR="00D93FCC" w:rsidDel="003C19C7" w:rsidRDefault="002435EC">
            <w:pPr>
              <w:rPr>
                <w:del w:id="29181" w:author="瑋婷 徐" w:date="2025-01-03T17:04:00Z" w16du:dateUtc="2025-01-03T09:04:00Z"/>
                <w:rFonts w:ascii="Times New Roman" w:eastAsia="標楷體" w:hAnsi="Times New Roman" w:cs="Times New Roman"/>
              </w:rPr>
              <w:pPrChange w:id="29182" w:author="瑋婷 徐" w:date="2025-01-03T17:04:00Z" w16du:dateUtc="2025-01-03T09:04:00Z">
                <w:pPr>
                  <w:spacing w:line="276" w:lineRule="auto"/>
                  <w:jc w:val="center"/>
                </w:pPr>
              </w:pPrChange>
            </w:pPr>
            <w:del w:id="29183"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D9D9D9"/>
            <w:vAlign w:val="center"/>
          </w:tcPr>
          <w:p w14:paraId="7CF2E894" w14:textId="65ADB5AD" w:rsidR="00D93FCC" w:rsidDel="003C19C7" w:rsidRDefault="00D93FCC">
            <w:pPr>
              <w:rPr>
                <w:del w:id="29184" w:author="瑋婷 徐" w:date="2025-01-03T17:04:00Z" w16du:dateUtc="2025-01-03T09:04:00Z"/>
                <w:rFonts w:ascii="Times New Roman" w:eastAsia="標楷體" w:hAnsi="Times New Roman" w:cs="Times New Roman"/>
              </w:rPr>
              <w:pPrChange w:id="29185"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0DD17D50" w14:textId="541F9087" w:rsidR="00D93FCC" w:rsidDel="003C19C7" w:rsidRDefault="00D93FCC">
            <w:pPr>
              <w:rPr>
                <w:del w:id="29186" w:author="瑋婷 徐" w:date="2025-01-03T17:04:00Z" w16du:dateUtc="2025-01-03T09:04:00Z"/>
                <w:rFonts w:ascii="Times New Roman" w:eastAsia="標楷體" w:hAnsi="Times New Roman" w:cs="Times New Roman"/>
              </w:rPr>
              <w:pPrChange w:id="29187"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38C1302B" w14:textId="59F86D59" w:rsidR="00D93FCC" w:rsidDel="003C19C7" w:rsidRDefault="00D93FCC">
            <w:pPr>
              <w:rPr>
                <w:del w:id="29188" w:author="瑋婷 徐" w:date="2025-01-03T17:04:00Z" w16du:dateUtc="2025-01-03T09:04:00Z"/>
                <w:rFonts w:ascii="Times New Roman" w:eastAsia="標楷體" w:hAnsi="Times New Roman" w:cs="Times New Roman"/>
              </w:rPr>
              <w:pPrChange w:id="29189"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6661ADBF" w14:textId="2A87D529" w:rsidR="00D93FCC" w:rsidDel="003C19C7" w:rsidRDefault="00D93FCC">
            <w:pPr>
              <w:rPr>
                <w:del w:id="29190" w:author="瑋婷 徐" w:date="2025-01-03T17:04:00Z" w16du:dateUtc="2025-01-03T09:04:00Z"/>
                <w:rFonts w:ascii="Times New Roman" w:eastAsia="標楷體" w:hAnsi="Times New Roman" w:cs="Times New Roman"/>
              </w:rPr>
              <w:pPrChange w:id="29191"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4C536735" w14:textId="380959F7" w:rsidR="00D93FCC" w:rsidDel="003C19C7" w:rsidRDefault="00D93FCC">
            <w:pPr>
              <w:rPr>
                <w:del w:id="29192" w:author="瑋婷 徐" w:date="2025-01-03T17:04:00Z" w16du:dateUtc="2025-01-03T09:04:00Z"/>
                <w:rFonts w:ascii="Times New Roman" w:eastAsia="標楷體" w:hAnsi="Times New Roman" w:cs="Times New Roman"/>
              </w:rPr>
              <w:pPrChange w:id="29193"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36AB2888" w14:textId="59CD2AED" w:rsidR="00D93FCC" w:rsidDel="003C19C7" w:rsidRDefault="00D93FCC">
            <w:pPr>
              <w:rPr>
                <w:del w:id="29194" w:author="瑋婷 徐" w:date="2025-01-03T17:04:00Z" w16du:dateUtc="2025-01-03T09:04:00Z"/>
                <w:rFonts w:ascii="Times New Roman" w:eastAsia="標楷體" w:hAnsi="Times New Roman" w:cs="Times New Roman"/>
              </w:rPr>
              <w:pPrChange w:id="29195"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5F3EBFCC" w14:textId="2EF4A9E7" w:rsidR="00D93FCC" w:rsidDel="003C19C7" w:rsidRDefault="00D93FCC">
            <w:pPr>
              <w:rPr>
                <w:del w:id="29196" w:author="瑋婷 徐" w:date="2025-01-03T17:04:00Z" w16du:dateUtc="2025-01-03T09:04:00Z"/>
                <w:rFonts w:ascii="Times New Roman" w:eastAsia="標楷體" w:hAnsi="Times New Roman" w:cs="Times New Roman"/>
              </w:rPr>
              <w:pPrChange w:id="291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550DF83" w14:textId="7B26DAA8" w:rsidR="00D93FCC" w:rsidDel="003C19C7" w:rsidRDefault="00D93FCC">
            <w:pPr>
              <w:rPr>
                <w:del w:id="29198" w:author="瑋婷 徐" w:date="2025-01-03T17:04:00Z" w16du:dateUtc="2025-01-03T09:04:00Z"/>
                <w:rFonts w:ascii="Times New Roman" w:eastAsia="標楷體" w:hAnsi="Times New Roman" w:cs="Times New Roman"/>
              </w:rPr>
              <w:pPrChange w:id="2919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A9B555F" w14:textId="1C9F53C6" w:rsidR="00D93FCC" w:rsidDel="003C19C7" w:rsidRDefault="00D93FCC">
            <w:pPr>
              <w:rPr>
                <w:del w:id="29200" w:author="瑋婷 徐" w:date="2025-01-03T17:04:00Z" w16du:dateUtc="2025-01-03T09:04:00Z"/>
                <w:rFonts w:ascii="Times New Roman" w:eastAsia="標楷體" w:hAnsi="Times New Roman" w:cs="Times New Roman"/>
              </w:rPr>
              <w:pPrChange w:id="29201"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0426DA82" w14:textId="275D8668" w:rsidR="00D93FCC" w:rsidDel="003C19C7" w:rsidRDefault="00D93FCC">
            <w:pPr>
              <w:rPr>
                <w:del w:id="29202" w:author="瑋婷 徐" w:date="2025-01-03T17:04:00Z" w16du:dateUtc="2025-01-03T09:04:00Z"/>
                <w:rFonts w:ascii="Times New Roman" w:eastAsia="標楷體" w:hAnsi="Times New Roman" w:cs="Times New Roman"/>
              </w:rPr>
              <w:pPrChange w:id="292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1995B28" w14:textId="49FA1574" w:rsidR="00D93FCC" w:rsidDel="003C19C7" w:rsidRDefault="00D93FCC">
            <w:pPr>
              <w:rPr>
                <w:del w:id="29204" w:author="瑋婷 徐" w:date="2025-01-03T17:04:00Z" w16du:dateUtc="2025-01-03T09:04:00Z"/>
                <w:rFonts w:ascii="Times New Roman" w:eastAsia="標楷體" w:hAnsi="Times New Roman" w:cs="Times New Roman"/>
              </w:rPr>
              <w:pPrChange w:id="2920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34AF4A2" w14:textId="1A15DC88" w:rsidR="00D93FCC" w:rsidDel="003C19C7" w:rsidRDefault="00D93FCC">
            <w:pPr>
              <w:rPr>
                <w:del w:id="29206" w:author="瑋婷 徐" w:date="2025-01-03T17:04:00Z" w16du:dateUtc="2025-01-03T09:04:00Z"/>
                <w:rFonts w:ascii="Times New Roman" w:eastAsia="標楷體" w:hAnsi="Times New Roman" w:cs="Times New Roman"/>
              </w:rPr>
              <w:pPrChange w:id="2920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D97C24A" w14:textId="53BA1BA1" w:rsidR="00D93FCC" w:rsidDel="003C19C7" w:rsidRDefault="00D93FCC">
            <w:pPr>
              <w:rPr>
                <w:del w:id="29208" w:author="瑋婷 徐" w:date="2025-01-03T17:04:00Z" w16du:dateUtc="2025-01-03T09:04:00Z"/>
                <w:rFonts w:ascii="Times New Roman" w:eastAsia="標楷體" w:hAnsi="Times New Roman" w:cs="Times New Roman"/>
              </w:rPr>
              <w:pPrChange w:id="2920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205901C" w14:textId="25C2E19B" w:rsidR="00D93FCC" w:rsidDel="003C19C7" w:rsidRDefault="00D93FCC">
            <w:pPr>
              <w:rPr>
                <w:del w:id="29210" w:author="瑋婷 徐" w:date="2025-01-03T17:04:00Z" w16du:dateUtc="2025-01-03T09:04:00Z"/>
                <w:rFonts w:ascii="Times New Roman" w:eastAsia="標楷體" w:hAnsi="Times New Roman" w:cs="Times New Roman"/>
              </w:rPr>
              <w:pPrChange w:id="2921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A766C7E" w14:textId="4055C349" w:rsidR="00D93FCC" w:rsidDel="003C19C7" w:rsidRDefault="00D93FCC">
            <w:pPr>
              <w:rPr>
                <w:del w:id="29212" w:author="瑋婷 徐" w:date="2025-01-03T17:04:00Z" w16du:dateUtc="2025-01-03T09:04:00Z"/>
                <w:rFonts w:ascii="Times New Roman" w:eastAsia="標楷體" w:hAnsi="Times New Roman" w:cs="Times New Roman"/>
              </w:rPr>
              <w:pPrChange w:id="2921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C2D144F" w14:textId="3531A867" w:rsidR="00D93FCC" w:rsidDel="003C19C7" w:rsidRDefault="00D93FCC">
            <w:pPr>
              <w:rPr>
                <w:del w:id="29214" w:author="瑋婷 徐" w:date="2025-01-03T17:04:00Z" w16du:dateUtc="2025-01-03T09:04:00Z"/>
                <w:rFonts w:ascii="Times New Roman" w:eastAsia="標楷體" w:hAnsi="Times New Roman" w:cs="Times New Roman"/>
              </w:rPr>
              <w:pPrChange w:id="2921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871022D" w14:textId="4D164BF0" w:rsidR="00D93FCC" w:rsidDel="003C19C7" w:rsidRDefault="00D93FCC">
            <w:pPr>
              <w:rPr>
                <w:del w:id="29216" w:author="瑋婷 徐" w:date="2025-01-03T17:04:00Z" w16du:dateUtc="2025-01-03T09:04:00Z"/>
                <w:rFonts w:ascii="Times New Roman" w:eastAsia="標楷體" w:hAnsi="Times New Roman" w:cs="Times New Roman"/>
              </w:rPr>
              <w:pPrChange w:id="2921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26D4C45" w14:textId="6B6C0BD4" w:rsidR="00D93FCC" w:rsidDel="003C19C7" w:rsidRDefault="00D93FCC">
            <w:pPr>
              <w:rPr>
                <w:del w:id="29218" w:author="瑋婷 徐" w:date="2025-01-03T17:04:00Z" w16du:dateUtc="2025-01-03T09:04:00Z"/>
                <w:rFonts w:ascii="Times New Roman" w:eastAsia="標楷體" w:hAnsi="Times New Roman" w:cs="Times New Roman"/>
              </w:rPr>
              <w:pPrChange w:id="2921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613B754" w14:textId="2B0EB575" w:rsidR="00D93FCC" w:rsidDel="003C19C7" w:rsidRDefault="00D93FCC">
            <w:pPr>
              <w:rPr>
                <w:del w:id="29220" w:author="瑋婷 徐" w:date="2025-01-03T17:04:00Z" w16du:dateUtc="2025-01-03T09:04:00Z"/>
                <w:rFonts w:ascii="Times New Roman" w:eastAsia="標楷體" w:hAnsi="Times New Roman" w:cs="Times New Roman"/>
              </w:rPr>
              <w:pPrChange w:id="2922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D6CD733" w14:textId="6E5423A4" w:rsidR="00D93FCC" w:rsidDel="003C19C7" w:rsidRDefault="00D93FCC">
            <w:pPr>
              <w:rPr>
                <w:del w:id="29222" w:author="瑋婷 徐" w:date="2025-01-03T17:04:00Z" w16du:dateUtc="2025-01-03T09:04:00Z"/>
                <w:rFonts w:ascii="Times New Roman" w:eastAsia="標楷體" w:hAnsi="Times New Roman" w:cs="Times New Roman"/>
              </w:rPr>
              <w:pPrChange w:id="2922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3889685" w14:textId="2CE83820" w:rsidR="00D93FCC" w:rsidDel="003C19C7" w:rsidRDefault="00D93FCC">
            <w:pPr>
              <w:rPr>
                <w:del w:id="29224" w:author="瑋婷 徐" w:date="2025-01-03T17:04:00Z" w16du:dateUtc="2025-01-03T09:04:00Z"/>
                <w:rFonts w:ascii="Times New Roman" w:eastAsia="標楷體" w:hAnsi="Times New Roman" w:cs="Times New Roman"/>
              </w:rPr>
              <w:pPrChange w:id="29225"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A0341BD" w14:textId="63BDECAE" w:rsidR="00D93FCC" w:rsidDel="003C19C7" w:rsidRDefault="00D93FCC">
            <w:pPr>
              <w:rPr>
                <w:del w:id="29226" w:author="瑋婷 徐" w:date="2025-01-03T17:04:00Z" w16du:dateUtc="2025-01-03T09:04:00Z"/>
                <w:rFonts w:ascii="Times New Roman" w:eastAsia="標楷體" w:hAnsi="Times New Roman" w:cs="Times New Roman"/>
              </w:rPr>
              <w:pPrChange w:id="2922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9FDA5D6" w14:textId="082DACE0" w:rsidR="00D93FCC" w:rsidDel="003C19C7" w:rsidRDefault="00D93FCC">
            <w:pPr>
              <w:rPr>
                <w:del w:id="29228" w:author="瑋婷 徐" w:date="2025-01-03T17:04:00Z" w16du:dateUtc="2025-01-03T09:04:00Z"/>
                <w:rFonts w:ascii="Times New Roman" w:eastAsia="標楷體" w:hAnsi="Times New Roman" w:cs="Times New Roman"/>
              </w:rPr>
              <w:pPrChange w:id="2922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2CFC2BB" w14:textId="5B4DC2CC" w:rsidR="00D93FCC" w:rsidDel="003C19C7" w:rsidRDefault="00D93FCC">
            <w:pPr>
              <w:rPr>
                <w:del w:id="29230" w:author="瑋婷 徐" w:date="2025-01-03T17:04:00Z" w16du:dateUtc="2025-01-03T09:04:00Z"/>
                <w:rFonts w:ascii="Times New Roman" w:eastAsia="標楷體" w:hAnsi="Times New Roman" w:cs="Times New Roman"/>
              </w:rPr>
              <w:pPrChange w:id="2923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76E5E6B" w14:textId="5136F981" w:rsidR="00D93FCC" w:rsidDel="003C19C7" w:rsidRDefault="00D93FCC">
            <w:pPr>
              <w:rPr>
                <w:del w:id="29232" w:author="瑋婷 徐" w:date="2025-01-03T17:04:00Z" w16du:dateUtc="2025-01-03T09:04:00Z"/>
                <w:rFonts w:ascii="Times New Roman" w:eastAsia="標楷體" w:hAnsi="Times New Roman" w:cs="Times New Roman"/>
              </w:rPr>
              <w:pPrChange w:id="2923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0290A95" w14:textId="450EAB32" w:rsidR="00D93FCC" w:rsidDel="003C19C7" w:rsidRDefault="00D93FCC">
            <w:pPr>
              <w:rPr>
                <w:del w:id="29234" w:author="瑋婷 徐" w:date="2025-01-03T17:04:00Z" w16du:dateUtc="2025-01-03T09:04:00Z"/>
                <w:rFonts w:ascii="Times New Roman" w:eastAsia="標楷體" w:hAnsi="Times New Roman" w:cs="Times New Roman"/>
              </w:rPr>
              <w:pPrChange w:id="2923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187DC8F" w14:textId="5ECA7521" w:rsidR="00D93FCC" w:rsidDel="003C19C7" w:rsidRDefault="00D93FCC">
            <w:pPr>
              <w:rPr>
                <w:del w:id="29236" w:author="瑋婷 徐" w:date="2025-01-03T17:04:00Z" w16du:dateUtc="2025-01-03T09:04:00Z"/>
                <w:rFonts w:ascii="Times New Roman" w:eastAsia="標楷體" w:hAnsi="Times New Roman" w:cs="Times New Roman"/>
              </w:rPr>
              <w:pPrChange w:id="292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425190A" w14:textId="17FC5645" w:rsidR="00D93FCC" w:rsidDel="003C19C7" w:rsidRDefault="00D93FCC">
            <w:pPr>
              <w:rPr>
                <w:del w:id="29238" w:author="瑋婷 徐" w:date="2025-01-03T17:04:00Z" w16du:dateUtc="2025-01-03T09:04:00Z"/>
                <w:rFonts w:ascii="Times New Roman" w:eastAsia="標楷體" w:hAnsi="Times New Roman" w:cs="Times New Roman"/>
              </w:rPr>
              <w:pPrChange w:id="2923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2E3E6C3A" w14:textId="46866264" w:rsidR="00D93FCC" w:rsidDel="003C19C7" w:rsidRDefault="00D93FCC">
            <w:pPr>
              <w:rPr>
                <w:del w:id="29240" w:author="瑋婷 徐" w:date="2025-01-03T17:04:00Z" w16du:dateUtc="2025-01-03T09:04:00Z"/>
                <w:rFonts w:ascii="Times New Roman" w:eastAsia="標楷體" w:hAnsi="Times New Roman" w:cs="Times New Roman"/>
              </w:rPr>
              <w:pPrChange w:id="2924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BCAB8F9" w14:textId="2C79818D" w:rsidR="00D93FCC" w:rsidDel="003C19C7" w:rsidRDefault="00D93FCC">
            <w:pPr>
              <w:rPr>
                <w:del w:id="29242" w:author="瑋婷 徐" w:date="2025-01-03T17:04:00Z" w16du:dateUtc="2025-01-03T09:04:00Z"/>
                <w:rFonts w:ascii="Times New Roman" w:eastAsia="標楷體" w:hAnsi="Times New Roman" w:cs="Times New Roman"/>
              </w:rPr>
              <w:pPrChange w:id="2924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B270260" w14:textId="4C6BD54A" w:rsidR="00D93FCC" w:rsidDel="003C19C7" w:rsidRDefault="00D93FCC">
            <w:pPr>
              <w:rPr>
                <w:del w:id="29244" w:author="瑋婷 徐" w:date="2025-01-03T17:04:00Z" w16du:dateUtc="2025-01-03T09:04:00Z"/>
                <w:rFonts w:ascii="Times New Roman" w:eastAsia="標楷體" w:hAnsi="Times New Roman" w:cs="Times New Roman"/>
              </w:rPr>
              <w:pPrChange w:id="2924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292CF27" w14:textId="5FE25445" w:rsidR="00D93FCC" w:rsidDel="003C19C7" w:rsidRDefault="00D93FCC">
            <w:pPr>
              <w:rPr>
                <w:del w:id="29246" w:author="瑋婷 徐" w:date="2025-01-03T17:04:00Z" w16du:dateUtc="2025-01-03T09:04:00Z"/>
                <w:rFonts w:ascii="Times New Roman" w:eastAsia="標楷體" w:hAnsi="Times New Roman" w:cs="Times New Roman"/>
              </w:rPr>
              <w:pPrChange w:id="29247"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1521E070" w14:textId="08C7B37C" w:rsidR="00D93FCC" w:rsidDel="003C19C7" w:rsidRDefault="00D93FCC">
            <w:pPr>
              <w:rPr>
                <w:del w:id="29248" w:author="瑋婷 徐" w:date="2025-01-03T17:04:00Z" w16du:dateUtc="2025-01-03T09:04:00Z"/>
                <w:rFonts w:ascii="Times New Roman" w:eastAsia="標楷體" w:hAnsi="Times New Roman" w:cs="Times New Roman"/>
              </w:rPr>
              <w:pPrChange w:id="29249" w:author="瑋婷 徐" w:date="2025-01-03T17:04:00Z" w16du:dateUtc="2025-01-03T09:04:00Z">
                <w:pPr>
                  <w:spacing w:line="276" w:lineRule="auto"/>
                  <w:jc w:val="center"/>
                </w:pPr>
              </w:pPrChange>
            </w:pPr>
          </w:p>
        </w:tc>
      </w:tr>
      <w:tr w:rsidR="00000000" w:rsidDel="003C19C7" w14:paraId="5F68F817" w14:textId="354C0A48">
        <w:trPr>
          <w:cantSplit/>
          <w:jc w:val="center"/>
          <w:del w:id="29250" w:author="瑋婷 徐" w:date="2025-01-03T17:04:00Z"/>
        </w:trPr>
        <w:tc>
          <w:tcPr>
            <w:tcW w:w="2401" w:type="dxa"/>
            <w:tcBorders>
              <w:left w:val="single" w:sz="4" w:space="0" w:color="000000"/>
              <w:bottom w:val="single" w:sz="4" w:space="0" w:color="000000"/>
            </w:tcBorders>
            <w:shd w:val="clear" w:color="auto" w:fill="FFFFFF"/>
            <w:vAlign w:val="bottom"/>
          </w:tcPr>
          <w:p w14:paraId="133A9A1E" w14:textId="783E1BE8" w:rsidR="00D93FCC" w:rsidDel="003C19C7" w:rsidRDefault="002435EC">
            <w:pPr>
              <w:rPr>
                <w:del w:id="29251" w:author="瑋婷 徐" w:date="2025-01-03T17:04:00Z" w16du:dateUtc="2025-01-03T09:04:00Z"/>
                <w:rFonts w:ascii="Times New Roman" w:eastAsia="標楷體" w:hAnsi="Times New Roman" w:cs="Times New Roman"/>
              </w:rPr>
              <w:pPrChange w:id="29252" w:author="瑋婷 徐" w:date="2025-01-03T17:04:00Z" w16du:dateUtc="2025-01-03T09:04:00Z">
                <w:pPr>
                  <w:spacing w:line="276" w:lineRule="auto"/>
                </w:pPr>
              </w:pPrChange>
            </w:pPr>
            <w:del w:id="29253" w:author="瑋婷 徐" w:date="2025-01-03T17:04:00Z" w16du:dateUtc="2025-01-03T09:04:00Z">
              <w:r w:rsidDel="003C19C7">
                <w:rPr>
                  <w:rFonts w:ascii="Times New Roman" w:eastAsia="標楷體" w:hAnsi="Times New Roman" w:cs="Times New Roman"/>
                  <w:color w:val="000000"/>
                </w:rPr>
                <w:delText>鵂鶹</w:delText>
              </w:r>
              <w:r w:rsidDel="003C19C7">
                <w:rPr>
                  <w:rFonts w:ascii="Times New Roman" w:eastAsia="標楷體" w:hAnsi="Times New Roman" w:cs="Times New Roman"/>
                  <w:color w:val="000000"/>
                </w:rPr>
                <w:delText xml:space="preserve"> ※ II</w:delText>
              </w:r>
            </w:del>
          </w:p>
        </w:tc>
        <w:tc>
          <w:tcPr>
            <w:tcW w:w="3529" w:type="dxa"/>
            <w:tcBorders>
              <w:bottom w:val="single" w:sz="4" w:space="0" w:color="000000"/>
              <w:right w:val="single" w:sz="4" w:space="0" w:color="000000"/>
            </w:tcBorders>
            <w:shd w:val="clear" w:color="auto" w:fill="FFFFFF"/>
            <w:vAlign w:val="bottom"/>
          </w:tcPr>
          <w:p w14:paraId="4A372845" w14:textId="792CFA69" w:rsidR="00D93FCC" w:rsidDel="003C19C7" w:rsidRDefault="002435EC">
            <w:pPr>
              <w:rPr>
                <w:del w:id="29254" w:author="瑋婷 徐" w:date="2025-01-03T17:04:00Z" w16du:dateUtc="2025-01-03T09:04:00Z"/>
                <w:rFonts w:ascii="Times New Roman" w:eastAsia="標楷體" w:hAnsi="Times New Roman" w:cs="Times New Roman"/>
                <w:i/>
              </w:rPr>
              <w:pPrChange w:id="29255" w:author="瑋婷 徐" w:date="2025-01-03T17:04:00Z" w16du:dateUtc="2025-01-03T09:04:00Z">
                <w:pPr>
                  <w:spacing w:line="276" w:lineRule="auto"/>
                </w:pPr>
              </w:pPrChange>
            </w:pPr>
            <w:del w:id="29256" w:author="瑋婷 徐" w:date="2025-01-03T17:04:00Z" w16du:dateUtc="2025-01-03T09:04:00Z">
              <w:r w:rsidDel="003C19C7">
                <w:rPr>
                  <w:rFonts w:ascii="Times New Roman" w:eastAsia="標楷體" w:hAnsi="Times New Roman" w:cs="Times New Roman"/>
                  <w:i/>
                  <w:iCs/>
                  <w:color w:val="000000"/>
                </w:rPr>
                <w:delText>Taenioptynx brodiei</w:delText>
              </w:r>
            </w:del>
          </w:p>
        </w:tc>
        <w:tc>
          <w:tcPr>
            <w:tcW w:w="272" w:type="dxa"/>
            <w:tcBorders>
              <w:left w:val="single" w:sz="4" w:space="0" w:color="000000"/>
              <w:bottom w:val="single" w:sz="4" w:space="0" w:color="000000"/>
            </w:tcBorders>
            <w:shd w:val="clear" w:color="auto" w:fill="D9D9D9"/>
            <w:vAlign w:val="center"/>
          </w:tcPr>
          <w:p w14:paraId="4110C1D2" w14:textId="16048437" w:rsidR="00D93FCC" w:rsidDel="003C19C7" w:rsidRDefault="002435EC">
            <w:pPr>
              <w:rPr>
                <w:del w:id="29257" w:author="瑋婷 徐" w:date="2025-01-03T17:04:00Z" w16du:dateUtc="2025-01-03T09:04:00Z"/>
                <w:rFonts w:ascii="Times New Roman" w:eastAsia="標楷體" w:hAnsi="Times New Roman" w:cs="Times New Roman"/>
              </w:rPr>
              <w:pPrChange w:id="29258" w:author="瑋婷 徐" w:date="2025-01-03T17:04:00Z" w16du:dateUtc="2025-01-03T09:04:00Z">
                <w:pPr>
                  <w:spacing w:line="276" w:lineRule="auto"/>
                  <w:jc w:val="center"/>
                </w:pPr>
              </w:pPrChange>
            </w:pPr>
            <w:del w:id="29259"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bottom w:val="single" w:sz="4" w:space="0" w:color="000000"/>
            </w:tcBorders>
            <w:shd w:val="clear" w:color="auto" w:fill="FFFFFF"/>
            <w:vAlign w:val="center"/>
          </w:tcPr>
          <w:p w14:paraId="3AE87E90" w14:textId="4650F8B6" w:rsidR="00D93FCC" w:rsidDel="003C19C7" w:rsidRDefault="00D93FCC">
            <w:pPr>
              <w:rPr>
                <w:del w:id="29260" w:author="瑋婷 徐" w:date="2025-01-03T17:04:00Z" w16du:dateUtc="2025-01-03T09:04:00Z"/>
                <w:rFonts w:ascii="Times New Roman" w:eastAsia="標楷體" w:hAnsi="Times New Roman" w:cs="Times New Roman"/>
              </w:rPr>
              <w:pPrChange w:id="29261" w:author="瑋婷 徐" w:date="2025-01-03T17:04:00Z" w16du:dateUtc="2025-01-03T09:04:00Z">
                <w:pPr>
                  <w:spacing w:line="276" w:lineRule="auto"/>
                  <w:jc w:val="center"/>
                </w:pPr>
              </w:pPrChange>
            </w:pPr>
          </w:p>
        </w:tc>
        <w:tc>
          <w:tcPr>
            <w:tcW w:w="257" w:type="dxa"/>
            <w:tcBorders>
              <w:bottom w:val="single" w:sz="4" w:space="0" w:color="000000"/>
            </w:tcBorders>
            <w:shd w:val="clear" w:color="auto" w:fill="D9D9D9"/>
            <w:vAlign w:val="center"/>
          </w:tcPr>
          <w:p w14:paraId="044C3C06" w14:textId="2B6249F1" w:rsidR="00D93FCC" w:rsidDel="003C19C7" w:rsidRDefault="00D93FCC">
            <w:pPr>
              <w:rPr>
                <w:del w:id="29262" w:author="瑋婷 徐" w:date="2025-01-03T17:04:00Z" w16du:dateUtc="2025-01-03T09:04:00Z"/>
                <w:rFonts w:ascii="Times New Roman" w:eastAsia="標楷體" w:hAnsi="Times New Roman" w:cs="Times New Roman"/>
              </w:rPr>
              <w:pPrChange w:id="29263"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7BA76042" w14:textId="74BB64A2" w:rsidR="00D93FCC" w:rsidDel="003C19C7" w:rsidRDefault="00D93FCC">
            <w:pPr>
              <w:rPr>
                <w:del w:id="29264" w:author="瑋婷 徐" w:date="2025-01-03T17:04:00Z" w16du:dateUtc="2025-01-03T09:04:00Z"/>
                <w:rFonts w:ascii="Times New Roman" w:eastAsia="標楷體" w:hAnsi="Times New Roman" w:cs="Times New Roman"/>
              </w:rPr>
              <w:pPrChange w:id="29265"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5F24B903" w14:textId="5410A2FF" w:rsidR="00D93FCC" w:rsidDel="003C19C7" w:rsidRDefault="00D93FCC">
            <w:pPr>
              <w:rPr>
                <w:del w:id="29266" w:author="瑋婷 徐" w:date="2025-01-03T17:04:00Z" w16du:dateUtc="2025-01-03T09:04:00Z"/>
                <w:rFonts w:ascii="Times New Roman" w:eastAsia="標楷體" w:hAnsi="Times New Roman" w:cs="Times New Roman"/>
              </w:rPr>
              <w:pPrChange w:id="29267"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1EDA9DCE" w14:textId="37F45926" w:rsidR="00D93FCC" w:rsidDel="003C19C7" w:rsidRDefault="002435EC">
            <w:pPr>
              <w:rPr>
                <w:del w:id="29268" w:author="瑋婷 徐" w:date="2025-01-03T17:04:00Z" w16du:dateUtc="2025-01-03T09:04:00Z"/>
                <w:rFonts w:ascii="Times New Roman" w:eastAsia="標楷體" w:hAnsi="Times New Roman" w:cs="Times New Roman"/>
              </w:rPr>
              <w:pPrChange w:id="29269" w:author="瑋婷 徐" w:date="2025-01-03T17:04:00Z" w16du:dateUtc="2025-01-03T09:04:00Z">
                <w:pPr>
                  <w:spacing w:line="276" w:lineRule="auto"/>
                  <w:jc w:val="center"/>
                </w:pPr>
              </w:pPrChange>
            </w:pPr>
            <w:del w:id="29270"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bottom w:val="single" w:sz="4" w:space="0" w:color="000000"/>
            </w:tcBorders>
            <w:shd w:val="clear" w:color="auto" w:fill="D9D9D9"/>
            <w:vAlign w:val="center"/>
          </w:tcPr>
          <w:p w14:paraId="43E4A906" w14:textId="340CD242" w:rsidR="00D93FCC" w:rsidDel="003C19C7" w:rsidRDefault="00D93FCC">
            <w:pPr>
              <w:rPr>
                <w:del w:id="29271" w:author="瑋婷 徐" w:date="2025-01-03T17:04:00Z" w16du:dateUtc="2025-01-03T09:04:00Z"/>
                <w:rFonts w:ascii="Times New Roman" w:eastAsia="標楷體" w:hAnsi="Times New Roman" w:cs="Times New Roman"/>
              </w:rPr>
              <w:pPrChange w:id="29272"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36352612" w14:textId="6AEB0471" w:rsidR="00D93FCC" w:rsidDel="003C19C7" w:rsidRDefault="00D93FCC">
            <w:pPr>
              <w:rPr>
                <w:del w:id="29273" w:author="瑋婷 徐" w:date="2025-01-03T17:04:00Z" w16du:dateUtc="2025-01-03T09:04:00Z"/>
                <w:rFonts w:ascii="Times New Roman" w:eastAsia="標楷體" w:hAnsi="Times New Roman" w:cs="Times New Roman"/>
              </w:rPr>
              <w:pPrChange w:id="29274"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300240AE" w14:textId="5516546B" w:rsidR="00D93FCC" w:rsidDel="003C19C7" w:rsidRDefault="00D93FCC">
            <w:pPr>
              <w:rPr>
                <w:del w:id="29275" w:author="瑋婷 徐" w:date="2025-01-03T17:04:00Z" w16du:dateUtc="2025-01-03T09:04:00Z"/>
                <w:rFonts w:ascii="Times New Roman" w:eastAsia="標楷體" w:hAnsi="Times New Roman" w:cs="Times New Roman"/>
              </w:rPr>
              <w:pPrChange w:id="29276"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1781944" w14:textId="54B15FF7" w:rsidR="00D93FCC" w:rsidDel="003C19C7" w:rsidRDefault="00D93FCC">
            <w:pPr>
              <w:rPr>
                <w:del w:id="29277" w:author="瑋婷 徐" w:date="2025-01-03T17:04:00Z" w16du:dateUtc="2025-01-03T09:04:00Z"/>
                <w:rFonts w:ascii="Times New Roman" w:eastAsia="標楷體" w:hAnsi="Times New Roman" w:cs="Times New Roman"/>
              </w:rPr>
              <w:pPrChange w:id="29278"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576E3F89" w14:textId="33BB716E" w:rsidR="00D93FCC" w:rsidDel="003C19C7" w:rsidRDefault="00D93FCC">
            <w:pPr>
              <w:rPr>
                <w:del w:id="29279" w:author="瑋婷 徐" w:date="2025-01-03T17:04:00Z" w16du:dateUtc="2025-01-03T09:04:00Z"/>
                <w:rFonts w:ascii="Times New Roman" w:eastAsia="標楷體" w:hAnsi="Times New Roman" w:cs="Times New Roman"/>
              </w:rPr>
              <w:pPrChange w:id="29280" w:author="瑋婷 徐" w:date="2025-01-03T17:04:00Z" w16du:dateUtc="2025-01-03T09:04:00Z">
                <w:pPr>
                  <w:spacing w:line="276" w:lineRule="auto"/>
                  <w:jc w:val="center"/>
                </w:pPr>
              </w:pPrChange>
            </w:pPr>
          </w:p>
        </w:tc>
        <w:tc>
          <w:tcPr>
            <w:tcW w:w="269" w:type="dxa"/>
            <w:tcBorders>
              <w:bottom w:val="single" w:sz="4" w:space="0" w:color="000000"/>
            </w:tcBorders>
            <w:shd w:val="clear" w:color="auto" w:fill="FFFFFF"/>
            <w:vAlign w:val="center"/>
          </w:tcPr>
          <w:p w14:paraId="3B8851F2" w14:textId="1D103AE9" w:rsidR="00D93FCC" w:rsidDel="003C19C7" w:rsidRDefault="002435EC">
            <w:pPr>
              <w:rPr>
                <w:del w:id="29281" w:author="瑋婷 徐" w:date="2025-01-03T17:04:00Z" w16du:dateUtc="2025-01-03T09:04:00Z"/>
                <w:rFonts w:ascii="Times New Roman" w:eastAsia="標楷體" w:hAnsi="Times New Roman" w:cs="Times New Roman"/>
              </w:rPr>
              <w:pPrChange w:id="29282" w:author="瑋婷 徐" w:date="2025-01-03T17:04:00Z" w16du:dateUtc="2025-01-03T09:04:00Z">
                <w:pPr>
                  <w:spacing w:line="276" w:lineRule="auto"/>
                  <w:jc w:val="center"/>
                </w:pPr>
              </w:pPrChange>
            </w:pPr>
            <w:del w:id="2928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77BC8F52" w14:textId="12B0AC14" w:rsidR="00D93FCC" w:rsidDel="003C19C7" w:rsidRDefault="00D93FCC">
            <w:pPr>
              <w:rPr>
                <w:del w:id="29284" w:author="瑋婷 徐" w:date="2025-01-03T17:04:00Z" w16du:dateUtc="2025-01-03T09:04:00Z"/>
                <w:rFonts w:ascii="Times New Roman" w:eastAsia="標楷體" w:hAnsi="Times New Roman" w:cs="Times New Roman"/>
              </w:rPr>
              <w:pPrChange w:id="29285"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7D337E6" w14:textId="33DC621E" w:rsidR="00D93FCC" w:rsidDel="003C19C7" w:rsidRDefault="002435EC">
            <w:pPr>
              <w:rPr>
                <w:del w:id="29286" w:author="瑋婷 徐" w:date="2025-01-03T17:04:00Z" w16du:dateUtc="2025-01-03T09:04:00Z"/>
                <w:rFonts w:ascii="Times New Roman" w:eastAsia="標楷體" w:hAnsi="Times New Roman" w:cs="Times New Roman"/>
              </w:rPr>
              <w:pPrChange w:id="29287" w:author="瑋婷 徐" w:date="2025-01-03T17:04:00Z" w16du:dateUtc="2025-01-03T09:04:00Z">
                <w:pPr>
                  <w:spacing w:line="276" w:lineRule="auto"/>
                  <w:jc w:val="center"/>
                </w:pPr>
              </w:pPrChange>
            </w:pPr>
            <w:del w:id="2928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1D1436D1" w14:textId="28ACF942" w:rsidR="00D93FCC" w:rsidDel="003C19C7" w:rsidRDefault="00D93FCC">
            <w:pPr>
              <w:rPr>
                <w:del w:id="29289" w:author="瑋婷 徐" w:date="2025-01-03T17:04:00Z" w16du:dateUtc="2025-01-03T09:04:00Z"/>
                <w:rFonts w:ascii="Times New Roman" w:eastAsia="標楷體" w:hAnsi="Times New Roman" w:cs="Times New Roman"/>
              </w:rPr>
              <w:pPrChange w:id="29290"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2B87B59C" w14:textId="3AC5A8C2" w:rsidR="00D93FCC" w:rsidDel="003C19C7" w:rsidRDefault="002435EC">
            <w:pPr>
              <w:rPr>
                <w:del w:id="29291" w:author="瑋婷 徐" w:date="2025-01-03T17:04:00Z" w16du:dateUtc="2025-01-03T09:04:00Z"/>
                <w:rFonts w:ascii="Times New Roman" w:eastAsia="標楷體" w:hAnsi="Times New Roman" w:cs="Times New Roman"/>
              </w:rPr>
              <w:pPrChange w:id="29292" w:author="瑋婷 徐" w:date="2025-01-03T17:04:00Z" w16du:dateUtc="2025-01-03T09:04:00Z">
                <w:pPr>
                  <w:spacing w:line="276" w:lineRule="auto"/>
                  <w:jc w:val="center"/>
                </w:pPr>
              </w:pPrChange>
            </w:pPr>
            <w:del w:id="2929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104EF8AB" w14:textId="19F9B71B" w:rsidR="00D93FCC" w:rsidDel="003C19C7" w:rsidRDefault="002435EC">
            <w:pPr>
              <w:rPr>
                <w:del w:id="29294" w:author="瑋婷 徐" w:date="2025-01-03T17:04:00Z" w16du:dateUtc="2025-01-03T09:04:00Z"/>
                <w:rFonts w:ascii="Times New Roman" w:eastAsia="標楷體" w:hAnsi="Times New Roman" w:cs="Times New Roman"/>
              </w:rPr>
              <w:pPrChange w:id="29295" w:author="瑋婷 徐" w:date="2025-01-03T17:04:00Z" w16du:dateUtc="2025-01-03T09:04:00Z">
                <w:pPr>
                  <w:spacing w:line="276" w:lineRule="auto"/>
                  <w:jc w:val="center"/>
                </w:pPr>
              </w:pPrChange>
            </w:pPr>
            <w:del w:id="2929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40A6672D" w14:textId="1BF236D7" w:rsidR="00D93FCC" w:rsidDel="003C19C7" w:rsidRDefault="00D93FCC">
            <w:pPr>
              <w:rPr>
                <w:del w:id="29297" w:author="瑋婷 徐" w:date="2025-01-03T17:04:00Z" w16du:dateUtc="2025-01-03T09:04:00Z"/>
                <w:rFonts w:ascii="Times New Roman" w:eastAsia="標楷體" w:hAnsi="Times New Roman" w:cs="Times New Roman"/>
              </w:rPr>
              <w:pPrChange w:id="29298"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AD105E2" w14:textId="362E9A24" w:rsidR="00D93FCC" w:rsidDel="003C19C7" w:rsidRDefault="00D93FCC">
            <w:pPr>
              <w:rPr>
                <w:del w:id="29299" w:author="瑋婷 徐" w:date="2025-01-03T17:04:00Z" w16du:dateUtc="2025-01-03T09:04:00Z"/>
                <w:rFonts w:ascii="Times New Roman" w:eastAsia="標楷體" w:hAnsi="Times New Roman" w:cs="Times New Roman"/>
              </w:rPr>
              <w:pPrChange w:id="29300"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4FDB9574" w14:textId="34DC2E39" w:rsidR="00D93FCC" w:rsidDel="003C19C7" w:rsidRDefault="00D93FCC">
            <w:pPr>
              <w:rPr>
                <w:del w:id="29301" w:author="瑋婷 徐" w:date="2025-01-03T17:04:00Z" w16du:dateUtc="2025-01-03T09:04:00Z"/>
                <w:rFonts w:ascii="Times New Roman" w:eastAsia="標楷體" w:hAnsi="Times New Roman" w:cs="Times New Roman"/>
              </w:rPr>
              <w:pPrChange w:id="29302"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60161A0" w14:textId="7DE5FDB2" w:rsidR="00D93FCC" w:rsidDel="003C19C7" w:rsidRDefault="00D93FCC">
            <w:pPr>
              <w:rPr>
                <w:del w:id="29303" w:author="瑋婷 徐" w:date="2025-01-03T17:04:00Z" w16du:dateUtc="2025-01-03T09:04:00Z"/>
                <w:rFonts w:ascii="Times New Roman" w:eastAsia="標楷體" w:hAnsi="Times New Roman" w:cs="Times New Roman"/>
              </w:rPr>
              <w:pPrChange w:id="29304"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E0B12D6" w14:textId="43A780F7" w:rsidR="00D93FCC" w:rsidDel="003C19C7" w:rsidRDefault="002435EC">
            <w:pPr>
              <w:rPr>
                <w:del w:id="29305" w:author="瑋婷 徐" w:date="2025-01-03T17:04:00Z" w16du:dateUtc="2025-01-03T09:04:00Z"/>
                <w:rFonts w:ascii="Times New Roman" w:eastAsia="標楷體" w:hAnsi="Times New Roman" w:cs="Times New Roman"/>
              </w:rPr>
              <w:pPrChange w:id="29306" w:author="瑋婷 徐" w:date="2025-01-03T17:04:00Z" w16du:dateUtc="2025-01-03T09:04:00Z">
                <w:pPr>
                  <w:spacing w:line="276" w:lineRule="auto"/>
                  <w:jc w:val="center"/>
                </w:pPr>
              </w:pPrChange>
            </w:pPr>
            <w:del w:id="2930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39DE822B" w14:textId="0C0B6238" w:rsidR="00D93FCC" w:rsidDel="003C19C7" w:rsidRDefault="00D93FCC">
            <w:pPr>
              <w:rPr>
                <w:del w:id="29308" w:author="瑋婷 徐" w:date="2025-01-03T17:04:00Z" w16du:dateUtc="2025-01-03T09:04:00Z"/>
                <w:rFonts w:ascii="Times New Roman" w:eastAsia="標楷體" w:hAnsi="Times New Roman" w:cs="Times New Roman"/>
              </w:rPr>
              <w:pPrChange w:id="29309" w:author="瑋婷 徐" w:date="2025-01-03T17:04:00Z" w16du:dateUtc="2025-01-03T09:04:00Z">
                <w:pPr>
                  <w:spacing w:line="276" w:lineRule="auto"/>
                  <w:jc w:val="center"/>
                </w:pPr>
              </w:pPrChange>
            </w:pPr>
          </w:p>
        </w:tc>
        <w:tc>
          <w:tcPr>
            <w:tcW w:w="275" w:type="dxa"/>
            <w:tcBorders>
              <w:bottom w:val="single" w:sz="4" w:space="0" w:color="000000"/>
            </w:tcBorders>
            <w:shd w:val="clear" w:color="auto" w:fill="FFFFFF"/>
            <w:vAlign w:val="center"/>
          </w:tcPr>
          <w:p w14:paraId="28349127" w14:textId="0DD173BB" w:rsidR="00D93FCC" w:rsidDel="003C19C7" w:rsidRDefault="002435EC">
            <w:pPr>
              <w:rPr>
                <w:del w:id="29310" w:author="瑋婷 徐" w:date="2025-01-03T17:04:00Z" w16du:dateUtc="2025-01-03T09:04:00Z"/>
                <w:rFonts w:ascii="Times New Roman" w:eastAsia="標楷體" w:hAnsi="Times New Roman" w:cs="Times New Roman"/>
              </w:rPr>
              <w:pPrChange w:id="29311" w:author="瑋婷 徐" w:date="2025-01-03T17:04:00Z" w16du:dateUtc="2025-01-03T09:04:00Z">
                <w:pPr>
                  <w:spacing w:line="276" w:lineRule="auto"/>
                  <w:jc w:val="center"/>
                </w:pPr>
              </w:pPrChange>
            </w:pPr>
            <w:del w:id="2931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03B13D5E" w14:textId="37518C06" w:rsidR="00D93FCC" w:rsidDel="003C19C7" w:rsidRDefault="00D93FCC">
            <w:pPr>
              <w:rPr>
                <w:del w:id="29313" w:author="瑋婷 徐" w:date="2025-01-03T17:04:00Z" w16du:dateUtc="2025-01-03T09:04:00Z"/>
                <w:rFonts w:ascii="Times New Roman" w:eastAsia="標楷體" w:hAnsi="Times New Roman" w:cs="Times New Roman"/>
              </w:rPr>
              <w:pPrChange w:id="29314"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418BFB77" w14:textId="1099015F" w:rsidR="00D93FCC" w:rsidDel="003C19C7" w:rsidRDefault="002435EC">
            <w:pPr>
              <w:rPr>
                <w:del w:id="29315" w:author="瑋婷 徐" w:date="2025-01-03T17:04:00Z" w16du:dateUtc="2025-01-03T09:04:00Z"/>
                <w:rFonts w:ascii="Times New Roman" w:eastAsia="標楷體" w:hAnsi="Times New Roman" w:cs="Times New Roman"/>
              </w:rPr>
              <w:pPrChange w:id="29316" w:author="瑋婷 徐" w:date="2025-01-03T17:04:00Z" w16du:dateUtc="2025-01-03T09:04:00Z">
                <w:pPr>
                  <w:spacing w:line="276" w:lineRule="auto"/>
                  <w:jc w:val="center"/>
                </w:pPr>
              </w:pPrChange>
            </w:pPr>
            <w:del w:id="29317"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323AE68A" w14:textId="58D65514" w:rsidR="00D93FCC" w:rsidDel="003C19C7" w:rsidRDefault="00D93FCC">
            <w:pPr>
              <w:rPr>
                <w:del w:id="29318" w:author="瑋婷 徐" w:date="2025-01-03T17:04:00Z" w16du:dateUtc="2025-01-03T09:04:00Z"/>
                <w:rFonts w:ascii="Times New Roman" w:eastAsia="標楷體" w:hAnsi="Times New Roman" w:cs="Times New Roman"/>
              </w:rPr>
              <w:pPrChange w:id="29319"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8AAFB9A" w14:textId="318AC99E" w:rsidR="00D93FCC" w:rsidDel="003C19C7" w:rsidRDefault="00D93FCC">
            <w:pPr>
              <w:rPr>
                <w:del w:id="29320" w:author="瑋婷 徐" w:date="2025-01-03T17:04:00Z" w16du:dateUtc="2025-01-03T09:04:00Z"/>
                <w:rFonts w:ascii="Times New Roman" w:eastAsia="標楷體" w:hAnsi="Times New Roman" w:cs="Times New Roman"/>
              </w:rPr>
              <w:pPrChange w:id="29321"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282F0A6" w14:textId="346574B6" w:rsidR="00D93FCC" w:rsidDel="003C19C7" w:rsidRDefault="00D93FCC">
            <w:pPr>
              <w:rPr>
                <w:del w:id="29322" w:author="瑋婷 徐" w:date="2025-01-03T17:04:00Z" w16du:dateUtc="2025-01-03T09:04:00Z"/>
                <w:rFonts w:ascii="Times New Roman" w:eastAsia="標楷體" w:hAnsi="Times New Roman" w:cs="Times New Roman"/>
              </w:rPr>
              <w:pPrChange w:id="29323"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245708DE" w14:textId="333B3A71" w:rsidR="00D93FCC" w:rsidDel="003C19C7" w:rsidRDefault="00D93FCC">
            <w:pPr>
              <w:rPr>
                <w:del w:id="29324" w:author="瑋婷 徐" w:date="2025-01-03T17:04:00Z" w16du:dateUtc="2025-01-03T09:04:00Z"/>
                <w:rFonts w:ascii="Times New Roman" w:eastAsia="標楷體" w:hAnsi="Times New Roman" w:cs="Times New Roman"/>
              </w:rPr>
              <w:pPrChange w:id="29325"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39FBEA2A" w14:textId="023DD01B" w:rsidR="00D93FCC" w:rsidDel="003C19C7" w:rsidRDefault="00D93FCC">
            <w:pPr>
              <w:rPr>
                <w:del w:id="29326" w:author="瑋婷 徐" w:date="2025-01-03T17:04:00Z" w16du:dateUtc="2025-01-03T09:04:00Z"/>
                <w:rFonts w:ascii="Times New Roman" w:eastAsia="標楷體" w:hAnsi="Times New Roman" w:cs="Times New Roman"/>
              </w:rPr>
              <w:pPrChange w:id="29327"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0532BF8" w14:textId="18654120" w:rsidR="00D93FCC" w:rsidDel="003C19C7" w:rsidRDefault="00D93FCC">
            <w:pPr>
              <w:rPr>
                <w:del w:id="29328" w:author="瑋婷 徐" w:date="2025-01-03T17:04:00Z" w16du:dateUtc="2025-01-03T09:04:00Z"/>
                <w:rFonts w:ascii="Times New Roman" w:eastAsia="標楷體" w:hAnsi="Times New Roman" w:cs="Times New Roman"/>
              </w:rPr>
              <w:pPrChange w:id="29329"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1CA9359" w14:textId="7F802DA2" w:rsidR="00D93FCC" w:rsidDel="003C19C7" w:rsidRDefault="00D93FCC">
            <w:pPr>
              <w:rPr>
                <w:del w:id="29330" w:author="瑋婷 徐" w:date="2025-01-03T17:04:00Z" w16du:dateUtc="2025-01-03T09:04:00Z"/>
                <w:rFonts w:ascii="Times New Roman" w:eastAsia="標楷體" w:hAnsi="Times New Roman" w:cs="Times New Roman"/>
              </w:rPr>
              <w:pPrChange w:id="29331"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33839766" w14:textId="4F5F1213" w:rsidR="00D93FCC" w:rsidDel="003C19C7" w:rsidRDefault="002435EC">
            <w:pPr>
              <w:rPr>
                <w:del w:id="29332" w:author="瑋婷 徐" w:date="2025-01-03T17:04:00Z" w16du:dateUtc="2025-01-03T09:04:00Z"/>
                <w:rFonts w:ascii="Times New Roman" w:eastAsia="標楷體" w:hAnsi="Times New Roman" w:cs="Times New Roman"/>
              </w:rPr>
              <w:pPrChange w:id="29333" w:author="瑋婷 徐" w:date="2025-01-03T17:04:00Z" w16du:dateUtc="2025-01-03T09:04:00Z">
                <w:pPr>
                  <w:spacing w:line="276" w:lineRule="auto"/>
                  <w:jc w:val="center"/>
                </w:pPr>
              </w:pPrChange>
            </w:pPr>
            <w:del w:id="29334"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bottom w:val="single" w:sz="4" w:space="0" w:color="000000"/>
              <w:right w:val="single" w:sz="4" w:space="0" w:color="000000"/>
            </w:tcBorders>
            <w:shd w:val="clear" w:color="auto" w:fill="D9D9D9"/>
            <w:vAlign w:val="center"/>
          </w:tcPr>
          <w:p w14:paraId="5A53E444" w14:textId="0D4543F0" w:rsidR="00D93FCC" w:rsidDel="003C19C7" w:rsidRDefault="00D93FCC">
            <w:pPr>
              <w:rPr>
                <w:del w:id="29335" w:author="瑋婷 徐" w:date="2025-01-03T17:04:00Z" w16du:dateUtc="2025-01-03T09:04:00Z"/>
                <w:rFonts w:ascii="Times New Roman" w:eastAsia="標楷體" w:hAnsi="Times New Roman" w:cs="Times New Roman"/>
              </w:rPr>
              <w:pPrChange w:id="29336" w:author="瑋婷 徐" w:date="2025-01-03T17:04:00Z" w16du:dateUtc="2025-01-03T09:04:00Z">
                <w:pPr>
                  <w:spacing w:line="276" w:lineRule="auto"/>
                  <w:jc w:val="center"/>
                </w:pPr>
              </w:pPrChange>
            </w:pPr>
          </w:p>
        </w:tc>
      </w:tr>
      <w:tr w:rsidR="00000000" w:rsidDel="003C19C7" w14:paraId="26683534" w14:textId="4C8FD35E">
        <w:trPr>
          <w:cantSplit/>
          <w:jc w:val="center"/>
          <w:del w:id="29337" w:author="瑋婷 徐" w:date="2025-01-03T17:04:00Z"/>
        </w:trPr>
        <w:tc>
          <w:tcPr>
            <w:tcW w:w="2401" w:type="dxa"/>
            <w:tcBorders>
              <w:left w:val="single" w:sz="4" w:space="0" w:color="000000"/>
              <w:bottom w:val="single" w:sz="4" w:space="0" w:color="000000"/>
            </w:tcBorders>
            <w:shd w:val="clear" w:color="auto" w:fill="FFFFFF"/>
            <w:vAlign w:val="bottom"/>
          </w:tcPr>
          <w:p w14:paraId="59028011" w14:textId="6533EEC6" w:rsidR="00D93FCC" w:rsidDel="003C19C7" w:rsidRDefault="002435EC">
            <w:pPr>
              <w:rPr>
                <w:del w:id="29338" w:author="瑋婷 徐" w:date="2025-01-03T17:04:00Z" w16du:dateUtc="2025-01-03T09:04:00Z"/>
                <w:rFonts w:ascii="Times New Roman" w:eastAsia="標楷體" w:hAnsi="Times New Roman" w:cs="Times New Roman"/>
              </w:rPr>
              <w:pPrChange w:id="29339" w:author="瑋婷 徐" w:date="2025-01-03T17:04:00Z" w16du:dateUtc="2025-01-03T09:04:00Z">
                <w:pPr>
                  <w:spacing w:line="276" w:lineRule="auto"/>
                </w:pPr>
              </w:pPrChange>
            </w:pPr>
            <w:del w:id="29340" w:author="瑋婷 徐" w:date="2025-01-03T17:04:00Z" w16du:dateUtc="2025-01-03T09:04:00Z">
              <w:r w:rsidDel="003C19C7">
                <w:rPr>
                  <w:rFonts w:ascii="Times New Roman" w:eastAsia="標楷體" w:hAnsi="Times New Roman" w:cs="Times New Roman"/>
                  <w:color w:val="000000"/>
                </w:rPr>
                <w:delText>翠鳥</w:delText>
              </w:r>
            </w:del>
          </w:p>
        </w:tc>
        <w:tc>
          <w:tcPr>
            <w:tcW w:w="3529" w:type="dxa"/>
            <w:tcBorders>
              <w:bottom w:val="single" w:sz="4" w:space="0" w:color="000000"/>
              <w:right w:val="single" w:sz="4" w:space="0" w:color="000000"/>
            </w:tcBorders>
            <w:shd w:val="clear" w:color="auto" w:fill="FFFFFF"/>
            <w:vAlign w:val="bottom"/>
          </w:tcPr>
          <w:p w14:paraId="4FF7F3BA" w14:textId="2C8DCFEC" w:rsidR="00D93FCC" w:rsidDel="003C19C7" w:rsidRDefault="002435EC">
            <w:pPr>
              <w:rPr>
                <w:del w:id="29341" w:author="瑋婷 徐" w:date="2025-01-03T17:04:00Z" w16du:dateUtc="2025-01-03T09:04:00Z"/>
                <w:rFonts w:ascii="Times New Roman" w:eastAsia="標楷體" w:hAnsi="Times New Roman" w:cs="Times New Roman"/>
                <w:i/>
              </w:rPr>
              <w:pPrChange w:id="29342" w:author="瑋婷 徐" w:date="2025-01-03T17:04:00Z" w16du:dateUtc="2025-01-03T09:04:00Z">
                <w:pPr>
                  <w:spacing w:line="276" w:lineRule="auto"/>
                </w:pPr>
              </w:pPrChange>
            </w:pPr>
            <w:del w:id="29343" w:author="瑋婷 徐" w:date="2025-01-03T17:04:00Z" w16du:dateUtc="2025-01-03T09:04:00Z">
              <w:r w:rsidDel="003C19C7">
                <w:rPr>
                  <w:rFonts w:ascii="Times New Roman" w:eastAsia="標楷體" w:hAnsi="Times New Roman" w:cs="Times New Roman"/>
                  <w:i/>
                  <w:iCs/>
                  <w:color w:val="000000"/>
                </w:rPr>
                <w:delText>Alcedo atthis</w:delText>
              </w:r>
            </w:del>
          </w:p>
        </w:tc>
        <w:tc>
          <w:tcPr>
            <w:tcW w:w="272" w:type="dxa"/>
            <w:tcBorders>
              <w:left w:val="single" w:sz="4" w:space="0" w:color="000000"/>
              <w:bottom w:val="single" w:sz="4" w:space="0" w:color="000000"/>
            </w:tcBorders>
            <w:shd w:val="clear" w:color="auto" w:fill="D9D9D9"/>
            <w:vAlign w:val="center"/>
          </w:tcPr>
          <w:p w14:paraId="764E0175" w14:textId="413DA39C" w:rsidR="00D93FCC" w:rsidDel="003C19C7" w:rsidRDefault="002435EC">
            <w:pPr>
              <w:rPr>
                <w:del w:id="29344" w:author="瑋婷 徐" w:date="2025-01-03T17:04:00Z" w16du:dateUtc="2025-01-03T09:04:00Z"/>
                <w:rFonts w:ascii="Times New Roman" w:eastAsia="標楷體" w:hAnsi="Times New Roman" w:cs="Times New Roman"/>
              </w:rPr>
              <w:pPrChange w:id="29345" w:author="瑋婷 徐" w:date="2025-01-03T17:04:00Z" w16du:dateUtc="2025-01-03T09:04:00Z">
                <w:pPr>
                  <w:spacing w:line="276" w:lineRule="auto"/>
                  <w:jc w:val="center"/>
                </w:pPr>
              </w:pPrChange>
            </w:pPr>
            <w:del w:id="29346"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bottom w:val="single" w:sz="4" w:space="0" w:color="000000"/>
            </w:tcBorders>
            <w:shd w:val="clear" w:color="auto" w:fill="FFFFFF"/>
            <w:vAlign w:val="center"/>
          </w:tcPr>
          <w:p w14:paraId="299ACC02" w14:textId="74BA7481" w:rsidR="00D93FCC" w:rsidDel="003C19C7" w:rsidRDefault="00D93FCC">
            <w:pPr>
              <w:rPr>
                <w:del w:id="29347" w:author="瑋婷 徐" w:date="2025-01-03T17:04:00Z" w16du:dateUtc="2025-01-03T09:04:00Z"/>
                <w:rFonts w:ascii="Times New Roman" w:eastAsia="標楷體" w:hAnsi="Times New Roman" w:cs="Times New Roman"/>
              </w:rPr>
              <w:pPrChange w:id="29348" w:author="瑋婷 徐" w:date="2025-01-03T17:04:00Z" w16du:dateUtc="2025-01-03T09:04:00Z">
                <w:pPr>
                  <w:spacing w:line="276" w:lineRule="auto"/>
                  <w:jc w:val="center"/>
                </w:pPr>
              </w:pPrChange>
            </w:pPr>
          </w:p>
        </w:tc>
        <w:tc>
          <w:tcPr>
            <w:tcW w:w="257" w:type="dxa"/>
            <w:tcBorders>
              <w:bottom w:val="single" w:sz="4" w:space="0" w:color="000000"/>
            </w:tcBorders>
            <w:shd w:val="clear" w:color="auto" w:fill="D9D9D9"/>
            <w:vAlign w:val="center"/>
          </w:tcPr>
          <w:p w14:paraId="32912EC9" w14:textId="30147B17" w:rsidR="00D93FCC" w:rsidDel="003C19C7" w:rsidRDefault="00D93FCC">
            <w:pPr>
              <w:rPr>
                <w:del w:id="29349" w:author="瑋婷 徐" w:date="2025-01-03T17:04:00Z" w16du:dateUtc="2025-01-03T09:04:00Z"/>
                <w:rFonts w:ascii="Times New Roman" w:eastAsia="標楷體" w:hAnsi="Times New Roman" w:cs="Times New Roman"/>
              </w:rPr>
              <w:pPrChange w:id="29350"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06BCA87E" w14:textId="1CC2EF82" w:rsidR="00D93FCC" w:rsidDel="003C19C7" w:rsidRDefault="00D93FCC">
            <w:pPr>
              <w:rPr>
                <w:del w:id="29351" w:author="瑋婷 徐" w:date="2025-01-03T17:04:00Z" w16du:dateUtc="2025-01-03T09:04:00Z"/>
                <w:rFonts w:ascii="Times New Roman" w:eastAsia="標楷體" w:hAnsi="Times New Roman" w:cs="Times New Roman"/>
              </w:rPr>
              <w:pPrChange w:id="29352"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0E98AA97" w14:textId="7D6B1302" w:rsidR="00D93FCC" w:rsidDel="003C19C7" w:rsidRDefault="00D93FCC">
            <w:pPr>
              <w:rPr>
                <w:del w:id="29353" w:author="瑋婷 徐" w:date="2025-01-03T17:04:00Z" w16du:dateUtc="2025-01-03T09:04:00Z"/>
                <w:rFonts w:ascii="Times New Roman" w:eastAsia="標楷體" w:hAnsi="Times New Roman" w:cs="Times New Roman"/>
              </w:rPr>
              <w:pPrChange w:id="29354"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11D51AE8" w14:textId="0FC52A31" w:rsidR="00D93FCC" w:rsidDel="003C19C7" w:rsidRDefault="00D93FCC">
            <w:pPr>
              <w:rPr>
                <w:del w:id="29355" w:author="瑋婷 徐" w:date="2025-01-03T17:04:00Z" w16du:dateUtc="2025-01-03T09:04:00Z"/>
                <w:rFonts w:ascii="Times New Roman" w:eastAsia="標楷體" w:hAnsi="Times New Roman" w:cs="Times New Roman"/>
              </w:rPr>
              <w:pPrChange w:id="29356" w:author="瑋婷 徐" w:date="2025-01-03T17:04:00Z" w16du:dateUtc="2025-01-03T09:04:00Z">
                <w:pPr>
                  <w:spacing w:line="276" w:lineRule="auto"/>
                  <w:jc w:val="center"/>
                </w:pPr>
              </w:pPrChange>
            </w:pPr>
          </w:p>
        </w:tc>
        <w:tc>
          <w:tcPr>
            <w:tcW w:w="252" w:type="dxa"/>
            <w:tcBorders>
              <w:bottom w:val="single" w:sz="4" w:space="0" w:color="000000"/>
            </w:tcBorders>
            <w:shd w:val="clear" w:color="auto" w:fill="D9D9D9"/>
            <w:vAlign w:val="center"/>
          </w:tcPr>
          <w:p w14:paraId="3775E4AA" w14:textId="19F05406" w:rsidR="00D93FCC" w:rsidDel="003C19C7" w:rsidRDefault="00D93FCC">
            <w:pPr>
              <w:rPr>
                <w:del w:id="29357" w:author="瑋婷 徐" w:date="2025-01-03T17:04:00Z" w16du:dateUtc="2025-01-03T09:04:00Z"/>
                <w:rFonts w:ascii="Times New Roman" w:eastAsia="標楷體" w:hAnsi="Times New Roman" w:cs="Times New Roman"/>
              </w:rPr>
              <w:pPrChange w:id="29358"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40D211F1" w14:textId="33D422D4" w:rsidR="00D93FCC" w:rsidDel="003C19C7" w:rsidRDefault="00D93FCC">
            <w:pPr>
              <w:rPr>
                <w:del w:id="29359" w:author="瑋婷 徐" w:date="2025-01-03T17:04:00Z" w16du:dateUtc="2025-01-03T09:04:00Z"/>
                <w:rFonts w:ascii="Times New Roman" w:eastAsia="標楷體" w:hAnsi="Times New Roman" w:cs="Times New Roman"/>
              </w:rPr>
              <w:pPrChange w:id="29360"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56072FA1" w14:textId="6C48DEC7" w:rsidR="00D93FCC" w:rsidDel="003C19C7" w:rsidRDefault="00D93FCC">
            <w:pPr>
              <w:rPr>
                <w:del w:id="29361" w:author="瑋婷 徐" w:date="2025-01-03T17:04:00Z" w16du:dateUtc="2025-01-03T09:04:00Z"/>
                <w:rFonts w:ascii="Times New Roman" w:eastAsia="標楷體" w:hAnsi="Times New Roman" w:cs="Times New Roman"/>
              </w:rPr>
              <w:pPrChange w:id="29362"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CBB0E99" w14:textId="4297683C" w:rsidR="00D93FCC" w:rsidDel="003C19C7" w:rsidRDefault="00D93FCC">
            <w:pPr>
              <w:rPr>
                <w:del w:id="29363" w:author="瑋婷 徐" w:date="2025-01-03T17:04:00Z" w16du:dateUtc="2025-01-03T09:04:00Z"/>
                <w:rFonts w:ascii="Times New Roman" w:eastAsia="標楷體" w:hAnsi="Times New Roman" w:cs="Times New Roman"/>
              </w:rPr>
              <w:pPrChange w:id="29364"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5F2BFEFD" w14:textId="4586AE06" w:rsidR="00D93FCC" w:rsidDel="003C19C7" w:rsidRDefault="00D93FCC">
            <w:pPr>
              <w:rPr>
                <w:del w:id="29365" w:author="瑋婷 徐" w:date="2025-01-03T17:04:00Z" w16du:dateUtc="2025-01-03T09:04:00Z"/>
                <w:rFonts w:ascii="Times New Roman" w:eastAsia="標楷體" w:hAnsi="Times New Roman" w:cs="Times New Roman"/>
              </w:rPr>
              <w:pPrChange w:id="29366" w:author="瑋婷 徐" w:date="2025-01-03T17:04:00Z" w16du:dateUtc="2025-01-03T09:04:00Z">
                <w:pPr>
                  <w:spacing w:line="276" w:lineRule="auto"/>
                  <w:jc w:val="center"/>
                </w:pPr>
              </w:pPrChange>
            </w:pPr>
          </w:p>
        </w:tc>
        <w:tc>
          <w:tcPr>
            <w:tcW w:w="269" w:type="dxa"/>
            <w:tcBorders>
              <w:bottom w:val="single" w:sz="4" w:space="0" w:color="000000"/>
            </w:tcBorders>
            <w:shd w:val="clear" w:color="auto" w:fill="FFFFFF"/>
            <w:vAlign w:val="center"/>
          </w:tcPr>
          <w:p w14:paraId="35E2100B" w14:textId="5ACEE90E" w:rsidR="00D93FCC" w:rsidDel="003C19C7" w:rsidRDefault="00D93FCC">
            <w:pPr>
              <w:rPr>
                <w:del w:id="29367" w:author="瑋婷 徐" w:date="2025-01-03T17:04:00Z" w16du:dateUtc="2025-01-03T09:04:00Z"/>
                <w:rFonts w:ascii="Times New Roman" w:eastAsia="標楷體" w:hAnsi="Times New Roman" w:cs="Times New Roman"/>
              </w:rPr>
              <w:pPrChange w:id="29368"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C8E518F" w14:textId="4ECFA5DC" w:rsidR="00D93FCC" w:rsidDel="003C19C7" w:rsidRDefault="00D93FCC">
            <w:pPr>
              <w:rPr>
                <w:del w:id="29369" w:author="瑋婷 徐" w:date="2025-01-03T17:04:00Z" w16du:dateUtc="2025-01-03T09:04:00Z"/>
                <w:rFonts w:ascii="Times New Roman" w:eastAsia="標楷體" w:hAnsi="Times New Roman" w:cs="Times New Roman"/>
              </w:rPr>
              <w:pPrChange w:id="29370"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ADBB371" w14:textId="0F1AD8B8" w:rsidR="00D93FCC" w:rsidDel="003C19C7" w:rsidRDefault="00D93FCC">
            <w:pPr>
              <w:rPr>
                <w:del w:id="29371" w:author="瑋婷 徐" w:date="2025-01-03T17:04:00Z" w16du:dateUtc="2025-01-03T09:04:00Z"/>
                <w:rFonts w:ascii="Times New Roman" w:eastAsia="標楷體" w:hAnsi="Times New Roman" w:cs="Times New Roman"/>
              </w:rPr>
              <w:pPrChange w:id="29372"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197FBD63" w14:textId="13F8BE9F" w:rsidR="00D93FCC" w:rsidDel="003C19C7" w:rsidRDefault="00D93FCC">
            <w:pPr>
              <w:rPr>
                <w:del w:id="29373" w:author="瑋婷 徐" w:date="2025-01-03T17:04:00Z" w16du:dateUtc="2025-01-03T09:04:00Z"/>
                <w:rFonts w:ascii="Times New Roman" w:eastAsia="標楷體" w:hAnsi="Times New Roman" w:cs="Times New Roman"/>
              </w:rPr>
              <w:pPrChange w:id="29374"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4912F71" w14:textId="48B5A0F2" w:rsidR="00D93FCC" w:rsidDel="003C19C7" w:rsidRDefault="00D93FCC">
            <w:pPr>
              <w:rPr>
                <w:del w:id="29375" w:author="瑋婷 徐" w:date="2025-01-03T17:04:00Z" w16du:dateUtc="2025-01-03T09:04:00Z"/>
                <w:rFonts w:ascii="Times New Roman" w:eastAsia="標楷體" w:hAnsi="Times New Roman" w:cs="Times New Roman"/>
              </w:rPr>
              <w:pPrChange w:id="29376"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0D5EFE5" w14:textId="7AEC2CD1" w:rsidR="00D93FCC" w:rsidDel="003C19C7" w:rsidRDefault="00D93FCC">
            <w:pPr>
              <w:rPr>
                <w:del w:id="29377" w:author="瑋婷 徐" w:date="2025-01-03T17:04:00Z" w16du:dateUtc="2025-01-03T09:04:00Z"/>
                <w:rFonts w:ascii="Times New Roman" w:eastAsia="標楷體" w:hAnsi="Times New Roman" w:cs="Times New Roman"/>
              </w:rPr>
              <w:pPrChange w:id="29378"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0A6108F9" w14:textId="51804403" w:rsidR="00D93FCC" w:rsidDel="003C19C7" w:rsidRDefault="00D93FCC">
            <w:pPr>
              <w:rPr>
                <w:del w:id="29379" w:author="瑋婷 徐" w:date="2025-01-03T17:04:00Z" w16du:dateUtc="2025-01-03T09:04:00Z"/>
                <w:rFonts w:ascii="Times New Roman" w:eastAsia="標楷體" w:hAnsi="Times New Roman" w:cs="Times New Roman"/>
              </w:rPr>
              <w:pPrChange w:id="29380"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7A1F7B2" w14:textId="40BE0B1F" w:rsidR="00D93FCC" w:rsidDel="003C19C7" w:rsidRDefault="00D93FCC">
            <w:pPr>
              <w:rPr>
                <w:del w:id="29381" w:author="瑋婷 徐" w:date="2025-01-03T17:04:00Z" w16du:dateUtc="2025-01-03T09:04:00Z"/>
                <w:rFonts w:ascii="Times New Roman" w:eastAsia="標楷體" w:hAnsi="Times New Roman" w:cs="Times New Roman"/>
              </w:rPr>
              <w:pPrChange w:id="29382"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2BA84D32" w14:textId="55BD6A8B" w:rsidR="00D93FCC" w:rsidDel="003C19C7" w:rsidRDefault="00D93FCC">
            <w:pPr>
              <w:rPr>
                <w:del w:id="29383" w:author="瑋婷 徐" w:date="2025-01-03T17:04:00Z" w16du:dateUtc="2025-01-03T09:04:00Z"/>
                <w:rFonts w:ascii="Times New Roman" w:eastAsia="標楷體" w:hAnsi="Times New Roman" w:cs="Times New Roman"/>
              </w:rPr>
              <w:pPrChange w:id="29384"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2A62F5C" w14:textId="5EAD3EDF" w:rsidR="00D93FCC" w:rsidDel="003C19C7" w:rsidRDefault="00D93FCC">
            <w:pPr>
              <w:rPr>
                <w:del w:id="29385" w:author="瑋婷 徐" w:date="2025-01-03T17:04:00Z" w16du:dateUtc="2025-01-03T09:04:00Z"/>
                <w:rFonts w:ascii="Times New Roman" w:eastAsia="標楷體" w:hAnsi="Times New Roman" w:cs="Times New Roman"/>
              </w:rPr>
              <w:pPrChange w:id="29386"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C73BF1A" w14:textId="3751CBD3" w:rsidR="00D93FCC" w:rsidDel="003C19C7" w:rsidRDefault="00D93FCC">
            <w:pPr>
              <w:rPr>
                <w:del w:id="29387" w:author="瑋婷 徐" w:date="2025-01-03T17:04:00Z" w16du:dateUtc="2025-01-03T09:04:00Z"/>
                <w:rFonts w:ascii="Times New Roman" w:eastAsia="標楷體" w:hAnsi="Times New Roman" w:cs="Times New Roman"/>
              </w:rPr>
              <w:pPrChange w:id="29388"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F772AD4" w14:textId="58053D2F" w:rsidR="00D93FCC" w:rsidDel="003C19C7" w:rsidRDefault="00D93FCC">
            <w:pPr>
              <w:rPr>
                <w:del w:id="29389" w:author="瑋婷 徐" w:date="2025-01-03T17:04:00Z" w16du:dateUtc="2025-01-03T09:04:00Z"/>
                <w:rFonts w:ascii="Times New Roman" w:eastAsia="標楷體" w:hAnsi="Times New Roman" w:cs="Times New Roman"/>
              </w:rPr>
              <w:pPrChange w:id="29390" w:author="瑋婷 徐" w:date="2025-01-03T17:04:00Z" w16du:dateUtc="2025-01-03T09:04:00Z">
                <w:pPr>
                  <w:spacing w:line="276" w:lineRule="auto"/>
                  <w:jc w:val="center"/>
                </w:pPr>
              </w:pPrChange>
            </w:pPr>
          </w:p>
        </w:tc>
        <w:tc>
          <w:tcPr>
            <w:tcW w:w="275" w:type="dxa"/>
            <w:tcBorders>
              <w:bottom w:val="single" w:sz="4" w:space="0" w:color="000000"/>
            </w:tcBorders>
            <w:shd w:val="clear" w:color="auto" w:fill="FFFFFF"/>
            <w:vAlign w:val="center"/>
          </w:tcPr>
          <w:p w14:paraId="09B2CD87" w14:textId="5C09249D" w:rsidR="00D93FCC" w:rsidDel="003C19C7" w:rsidRDefault="00D93FCC">
            <w:pPr>
              <w:rPr>
                <w:del w:id="29391" w:author="瑋婷 徐" w:date="2025-01-03T17:04:00Z" w16du:dateUtc="2025-01-03T09:04:00Z"/>
                <w:rFonts w:ascii="Times New Roman" w:eastAsia="標楷體" w:hAnsi="Times New Roman" w:cs="Times New Roman"/>
              </w:rPr>
              <w:pPrChange w:id="29392"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B836499" w14:textId="41239079" w:rsidR="00D93FCC" w:rsidDel="003C19C7" w:rsidRDefault="002435EC">
            <w:pPr>
              <w:rPr>
                <w:del w:id="29393" w:author="瑋婷 徐" w:date="2025-01-03T17:04:00Z" w16du:dateUtc="2025-01-03T09:04:00Z"/>
                <w:rFonts w:ascii="Times New Roman" w:eastAsia="標楷體" w:hAnsi="Times New Roman" w:cs="Times New Roman"/>
              </w:rPr>
              <w:pPrChange w:id="29394" w:author="瑋婷 徐" w:date="2025-01-03T17:04:00Z" w16du:dateUtc="2025-01-03T09:04:00Z">
                <w:pPr>
                  <w:spacing w:line="276" w:lineRule="auto"/>
                  <w:jc w:val="center"/>
                </w:pPr>
              </w:pPrChange>
            </w:pPr>
            <w:del w:id="2939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6AB71008" w14:textId="0C6A3E9D" w:rsidR="00D93FCC" w:rsidDel="003C19C7" w:rsidRDefault="00D93FCC">
            <w:pPr>
              <w:rPr>
                <w:del w:id="29396" w:author="瑋婷 徐" w:date="2025-01-03T17:04:00Z" w16du:dateUtc="2025-01-03T09:04:00Z"/>
                <w:rFonts w:ascii="Times New Roman" w:eastAsia="標楷體" w:hAnsi="Times New Roman" w:cs="Times New Roman"/>
              </w:rPr>
              <w:pPrChange w:id="29397"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0BEEE391" w14:textId="62F0B98A" w:rsidR="00D93FCC" w:rsidDel="003C19C7" w:rsidRDefault="00D93FCC">
            <w:pPr>
              <w:rPr>
                <w:del w:id="29398" w:author="瑋婷 徐" w:date="2025-01-03T17:04:00Z" w16du:dateUtc="2025-01-03T09:04:00Z"/>
                <w:rFonts w:ascii="Times New Roman" w:eastAsia="標楷體" w:hAnsi="Times New Roman" w:cs="Times New Roman"/>
              </w:rPr>
              <w:pPrChange w:id="29399"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69CF14A" w14:textId="480ADF4A" w:rsidR="00D93FCC" w:rsidDel="003C19C7" w:rsidRDefault="00D93FCC">
            <w:pPr>
              <w:rPr>
                <w:del w:id="29400" w:author="瑋婷 徐" w:date="2025-01-03T17:04:00Z" w16du:dateUtc="2025-01-03T09:04:00Z"/>
                <w:rFonts w:ascii="Times New Roman" w:eastAsia="標楷體" w:hAnsi="Times New Roman" w:cs="Times New Roman"/>
              </w:rPr>
              <w:pPrChange w:id="29401"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DE185E4" w14:textId="6424F2E5" w:rsidR="00D93FCC" w:rsidDel="003C19C7" w:rsidRDefault="00D93FCC">
            <w:pPr>
              <w:rPr>
                <w:del w:id="29402" w:author="瑋婷 徐" w:date="2025-01-03T17:04:00Z" w16du:dateUtc="2025-01-03T09:04:00Z"/>
                <w:rFonts w:ascii="Times New Roman" w:eastAsia="標楷體" w:hAnsi="Times New Roman" w:cs="Times New Roman"/>
              </w:rPr>
              <w:pPrChange w:id="29403"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FDA45C8" w14:textId="7887334C" w:rsidR="00D93FCC" w:rsidDel="003C19C7" w:rsidRDefault="00D93FCC">
            <w:pPr>
              <w:rPr>
                <w:del w:id="29404" w:author="瑋婷 徐" w:date="2025-01-03T17:04:00Z" w16du:dateUtc="2025-01-03T09:04:00Z"/>
                <w:rFonts w:ascii="Times New Roman" w:eastAsia="標楷體" w:hAnsi="Times New Roman" w:cs="Times New Roman"/>
              </w:rPr>
              <w:pPrChange w:id="29405"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33B3EE36" w14:textId="75C7F154" w:rsidR="00D93FCC" w:rsidDel="003C19C7" w:rsidRDefault="00D93FCC">
            <w:pPr>
              <w:rPr>
                <w:del w:id="29406" w:author="瑋婷 徐" w:date="2025-01-03T17:04:00Z" w16du:dateUtc="2025-01-03T09:04:00Z"/>
                <w:rFonts w:ascii="Times New Roman" w:eastAsia="標楷體" w:hAnsi="Times New Roman" w:cs="Times New Roman"/>
              </w:rPr>
              <w:pPrChange w:id="29407"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8C65E51" w14:textId="12821423" w:rsidR="00D93FCC" w:rsidDel="003C19C7" w:rsidRDefault="00D93FCC">
            <w:pPr>
              <w:rPr>
                <w:del w:id="29408" w:author="瑋婷 徐" w:date="2025-01-03T17:04:00Z" w16du:dateUtc="2025-01-03T09:04:00Z"/>
                <w:rFonts w:ascii="Times New Roman" w:eastAsia="標楷體" w:hAnsi="Times New Roman" w:cs="Times New Roman"/>
              </w:rPr>
              <w:pPrChange w:id="29409"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D1D14F5" w14:textId="234B367E" w:rsidR="00D93FCC" w:rsidDel="003C19C7" w:rsidRDefault="00D93FCC">
            <w:pPr>
              <w:rPr>
                <w:del w:id="29410" w:author="瑋婷 徐" w:date="2025-01-03T17:04:00Z" w16du:dateUtc="2025-01-03T09:04:00Z"/>
                <w:rFonts w:ascii="Times New Roman" w:eastAsia="標楷體" w:hAnsi="Times New Roman" w:cs="Times New Roman"/>
              </w:rPr>
              <w:pPrChange w:id="29411"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2FB9B214" w14:textId="177646F5" w:rsidR="00D93FCC" w:rsidDel="003C19C7" w:rsidRDefault="00D93FCC">
            <w:pPr>
              <w:rPr>
                <w:del w:id="29412" w:author="瑋婷 徐" w:date="2025-01-03T17:04:00Z" w16du:dateUtc="2025-01-03T09:04:00Z"/>
                <w:rFonts w:ascii="Times New Roman" w:eastAsia="標楷體" w:hAnsi="Times New Roman" w:cs="Times New Roman"/>
              </w:rPr>
              <w:pPrChange w:id="29413" w:author="瑋婷 徐" w:date="2025-01-03T17:04:00Z" w16du:dateUtc="2025-01-03T09:04:00Z">
                <w:pPr>
                  <w:spacing w:line="276" w:lineRule="auto"/>
                  <w:jc w:val="center"/>
                </w:pPr>
              </w:pPrChange>
            </w:pPr>
          </w:p>
        </w:tc>
        <w:tc>
          <w:tcPr>
            <w:tcW w:w="251" w:type="dxa"/>
            <w:tcBorders>
              <w:bottom w:val="single" w:sz="4" w:space="0" w:color="000000"/>
              <w:right w:val="single" w:sz="4" w:space="0" w:color="000000"/>
            </w:tcBorders>
            <w:shd w:val="clear" w:color="auto" w:fill="D9D9D9"/>
            <w:vAlign w:val="center"/>
          </w:tcPr>
          <w:p w14:paraId="01F17027" w14:textId="2F8CEDE9" w:rsidR="00D93FCC" w:rsidDel="003C19C7" w:rsidRDefault="00D93FCC">
            <w:pPr>
              <w:rPr>
                <w:del w:id="29414" w:author="瑋婷 徐" w:date="2025-01-03T17:04:00Z" w16du:dateUtc="2025-01-03T09:04:00Z"/>
                <w:rFonts w:ascii="Times New Roman" w:eastAsia="標楷體" w:hAnsi="Times New Roman" w:cs="Times New Roman"/>
              </w:rPr>
              <w:pPrChange w:id="29415" w:author="瑋婷 徐" w:date="2025-01-03T17:04:00Z" w16du:dateUtc="2025-01-03T09:04:00Z">
                <w:pPr>
                  <w:spacing w:line="276" w:lineRule="auto"/>
                  <w:jc w:val="center"/>
                </w:pPr>
              </w:pPrChange>
            </w:pPr>
          </w:p>
        </w:tc>
      </w:tr>
      <w:tr w:rsidR="00000000" w:rsidDel="003C19C7" w14:paraId="34C2F9D0" w14:textId="31438E19">
        <w:trPr>
          <w:cantSplit/>
          <w:jc w:val="center"/>
          <w:del w:id="29416" w:author="瑋婷 徐" w:date="2025-01-03T17:04:00Z"/>
        </w:trPr>
        <w:tc>
          <w:tcPr>
            <w:tcW w:w="2401" w:type="dxa"/>
            <w:tcBorders>
              <w:left w:val="single" w:sz="4" w:space="0" w:color="000000"/>
              <w:bottom w:val="single" w:sz="4" w:space="0" w:color="000000"/>
            </w:tcBorders>
            <w:shd w:val="clear" w:color="auto" w:fill="FFFFFF"/>
            <w:vAlign w:val="bottom"/>
          </w:tcPr>
          <w:p w14:paraId="06CDC5BE" w14:textId="1293721F" w:rsidR="00D93FCC" w:rsidDel="003C19C7" w:rsidRDefault="002435EC">
            <w:pPr>
              <w:rPr>
                <w:del w:id="29417" w:author="瑋婷 徐" w:date="2025-01-03T17:04:00Z" w16du:dateUtc="2025-01-03T09:04:00Z"/>
                <w:rFonts w:ascii="Times New Roman" w:eastAsia="標楷體" w:hAnsi="Times New Roman" w:cs="Times New Roman"/>
              </w:rPr>
              <w:pPrChange w:id="29418" w:author="瑋婷 徐" w:date="2025-01-03T17:04:00Z" w16du:dateUtc="2025-01-03T09:04:00Z">
                <w:pPr>
                  <w:spacing w:line="276" w:lineRule="auto"/>
                </w:pPr>
              </w:pPrChange>
            </w:pPr>
            <w:del w:id="29419" w:author="瑋婷 徐" w:date="2025-01-03T17:04:00Z" w16du:dateUtc="2025-01-03T09:04:00Z">
              <w:r w:rsidDel="003C19C7">
                <w:rPr>
                  <w:rFonts w:ascii="Times New Roman" w:eastAsia="標楷體" w:hAnsi="Times New Roman" w:cs="Times New Roman"/>
                  <w:color w:val="000000"/>
                </w:rPr>
                <w:delText>五色鳥</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29" w:type="dxa"/>
            <w:tcBorders>
              <w:bottom w:val="single" w:sz="4" w:space="0" w:color="000000"/>
              <w:right w:val="single" w:sz="4" w:space="0" w:color="000000"/>
            </w:tcBorders>
            <w:shd w:val="clear" w:color="auto" w:fill="FFFFFF"/>
            <w:vAlign w:val="bottom"/>
          </w:tcPr>
          <w:p w14:paraId="1F27B6D5" w14:textId="034F1482" w:rsidR="00D93FCC" w:rsidDel="003C19C7" w:rsidRDefault="002435EC">
            <w:pPr>
              <w:rPr>
                <w:del w:id="29420" w:author="瑋婷 徐" w:date="2025-01-03T17:04:00Z" w16du:dateUtc="2025-01-03T09:04:00Z"/>
                <w:rFonts w:ascii="Times New Roman" w:eastAsia="標楷體" w:hAnsi="Times New Roman" w:cs="Times New Roman"/>
                <w:i/>
              </w:rPr>
              <w:pPrChange w:id="29421" w:author="瑋婷 徐" w:date="2025-01-03T17:04:00Z" w16du:dateUtc="2025-01-03T09:04:00Z">
                <w:pPr>
                  <w:spacing w:line="276" w:lineRule="auto"/>
                </w:pPr>
              </w:pPrChange>
            </w:pPr>
            <w:del w:id="29422" w:author="瑋婷 徐" w:date="2025-01-03T17:04:00Z" w16du:dateUtc="2025-01-03T09:04:00Z">
              <w:r w:rsidDel="003C19C7">
                <w:rPr>
                  <w:rFonts w:ascii="Times New Roman" w:eastAsia="標楷體" w:hAnsi="Times New Roman" w:cs="Times New Roman"/>
                  <w:i/>
                  <w:iCs/>
                  <w:color w:val="000000"/>
                </w:rPr>
                <w:delText>Psilopogon nuchalis</w:delText>
              </w:r>
            </w:del>
          </w:p>
        </w:tc>
        <w:tc>
          <w:tcPr>
            <w:tcW w:w="272" w:type="dxa"/>
            <w:tcBorders>
              <w:left w:val="single" w:sz="4" w:space="0" w:color="000000"/>
              <w:bottom w:val="single" w:sz="4" w:space="0" w:color="000000"/>
            </w:tcBorders>
            <w:shd w:val="clear" w:color="auto" w:fill="D9D9D9"/>
            <w:vAlign w:val="center"/>
          </w:tcPr>
          <w:p w14:paraId="519DD4AE" w14:textId="228480B5" w:rsidR="00D93FCC" w:rsidDel="003C19C7" w:rsidRDefault="002435EC">
            <w:pPr>
              <w:rPr>
                <w:del w:id="29423" w:author="瑋婷 徐" w:date="2025-01-03T17:04:00Z" w16du:dateUtc="2025-01-03T09:04:00Z"/>
                <w:rFonts w:ascii="Times New Roman" w:eastAsia="標楷體" w:hAnsi="Times New Roman" w:cs="Times New Roman"/>
              </w:rPr>
              <w:pPrChange w:id="29424" w:author="瑋婷 徐" w:date="2025-01-03T17:04:00Z" w16du:dateUtc="2025-01-03T09:04:00Z">
                <w:pPr>
                  <w:spacing w:line="276" w:lineRule="auto"/>
                  <w:jc w:val="center"/>
                </w:pPr>
              </w:pPrChange>
            </w:pPr>
            <w:del w:id="29425"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bottom w:val="single" w:sz="4" w:space="0" w:color="000000"/>
            </w:tcBorders>
            <w:shd w:val="clear" w:color="auto" w:fill="FFFFFF"/>
            <w:vAlign w:val="center"/>
          </w:tcPr>
          <w:p w14:paraId="2EF5061B" w14:textId="4FE00330" w:rsidR="00D93FCC" w:rsidDel="003C19C7" w:rsidRDefault="002435EC">
            <w:pPr>
              <w:rPr>
                <w:del w:id="29426" w:author="瑋婷 徐" w:date="2025-01-03T17:04:00Z" w16du:dateUtc="2025-01-03T09:04:00Z"/>
                <w:rFonts w:ascii="Times New Roman" w:eastAsia="標楷體" w:hAnsi="Times New Roman" w:cs="Times New Roman"/>
              </w:rPr>
              <w:pPrChange w:id="29427" w:author="瑋婷 徐" w:date="2025-01-03T17:04:00Z" w16du:dateUtc="2025-01-03T09:04:00Z">
                <w:pPr>
                  <w:spacing w:line="276" w:lineRule="auto"/>
                  <w:jc w:val="center"/>
                </w:pPr>
              </w:pPrChange>
            </w:pPr>
            <w:del w:id="29428"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bottom w:val="single" w:sz="4" w:space="0" w:color="000000"/>
            </w:tcBorders>
            <w:shd w:val="clear" w:color="auto" w:fill="D9D9D9"/>
            <w:vAlign w:val="center"/>
          </w:tcPr>
          <w:p w14:paraId="08F80D0F" w14:textId="43B2D197" w:rsidR="00D93FCC" w:rsidDel="003C19C7" w:rsidRDefault="002435EC">
            <w:pPr>
              <w:rPr>
                <w:del w:id="29429" w:author="瑋婷 徐" w:date="2025-01-03T17:04:00Z" w16du:dateUtc="2025-01-03T09:04:00Z"/>
                <w:rFonts w:ascii="Times New Roman" w:eastAsia="標楷體" w:hAnsi="Times New Roman" w:cs="Times New Roman"/>
              </w:rPr>
              <w:pPrChange w:id="29430" w:author="瑋婷 徐" w:date="2025-01-03T17:04:00Z" w16du:dateUtc="2025-01-03T09:04:00Z">
                <w:pPr>
                  <w:spacing w:line="276" w:lineRule="auto"/>
                  <w:jc w:val="center"/>
                </w:pPr>
              </w:pPrChange>
            </w:pPr>
            <w:del w:id="29431" w:author="瑋婷 徐" w:date="2025-01-03T17:04:00Z" w16du:dateUtc="2025-01-03T09:04:00Z">
              <w:r w:rsidDel="003C19C7">
                <w:rPr>
                  <w:rFonts w:ascii="Times New Roman" w:eastAsia="標楷體" w:hAnsi="Times New Roman" w:cs="Times New Roman"/>
                  <w:color w:val="000000"/>
                </w:rPr>
                <w:delText>*</w:delText>
              </w:r>
            </w:del>
          </w:p>
        </w:tc>
        <w:tc>
          <w:tcPr>
            <w:tcW w:w="255" w:type="dxa"/>
            <w:tcBorders>
              <w:bottom w:val="single" w:sz="4" w:space="0" w:color="000000"/>
            </w:tcBorders>
            <w:shd w:val="clear" w:color="auto" w:fill="FFFFFF"/>
            <w:vAlign w:val="center"/>
          </w:tcPr>
          <w:p w14:paraId="2F19A45C" w14:textId="56D9BDD3" w:rsidR="00D93FCC" w:rsidDel="003C19C7" w:rsidRDefault="002435EC">
            <w:pPr>
              <w:rPr>
                <w:del w:id="29432" w:author="瑋婷 徐" w:date="2025-01-03T17:04:00Z" w16du:dateUtc="2025-01-03T09:04:00Z"/>
                <w:rFonts w:ascii="Times New Roman" w:eastAsia="標楷體" w:hAnsi="Times New Roman" w:cs="Times New Roman"/>
              </w:rPr>
              <w:pPrChange w:id="29433" w:author="瑋婷 徐" w:date="2025-01-03T17:04:00Z" w16du:dateUtc="2025-01-03T09:04:00Z">
                <w:pPr>
                  <w:spacing w:line="276" w:lineRule="auto"/>
                  <w:jc w:val="center"/>
                </w:pPr>
              </w:pPrChange>
            </w:pPr>
            <w:del w:id="29434" w:author="瑋婷 徐" w:date="2025-01-03T17:04:00Z" w16du:dateUtc="2025-01-03T09:04:00Z">
              <w:r w:rsidDel="003C19C7">
                <w:rPr>
                  <w:rFonts w:ascii="Times New Roman" w:eastAsia="標楷體" w:hAnsi="Times New Roman" w:cs="Times New Roman"/>
                  <w:color w:val="000000"/>
                </w:rPr>
                <w:delText>*</w:delText>
              </w:r>
            </w:del>
          </w:p>
        </w:tc>
        <w:tc>
          <w:tcPr>
            <w:tcW w:w="352" w:type="dxa"/>
            <w:tcBorders>
              <w:bottom w:val="single" w:sz="4" w:space="0" w:color="000000"/>
            </w:tcBorders>
            <w:shd w:val="clear" w:color="auto" w:fill="D9D9D9"/>
            <w:tcMar>
              <w:left w:w="108" w:type="dxa"/>
              <w:right w:w="108" w:type="dxa"/>
            </w:tcMar>
          </w:tcPr>
          <w:p w14:paraId="05C321D6" w14:textId="7A5431E6" w:rsidR="00D93FCC" w:rsidDel="003C19C7" w:rsidRDefault="00D93FCC">
            <w:pPr>
              <w:rPr>
                <w:del w:id="29435" w:author="瑋婷 徐" w:date="2025-01-03T17:04:00Z" w16du:dateUtc="2025-01-03T09:04:00Z"/>
                <w:rFonts w:ascii="Times New Roman" w:eastAsia="標楷體" w:hAnsi="Times New Roman" w:cs="Times New Roman"/>
              </w:rPr>
              <w:pPrChange w:id="29436"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29F5BC00" w14:textId="47DB74EF" w:rsidR="00D93FCC" w:rsidDel="003C19C7" w:rsidRDefault="002435EC">
            <w:pPr>
              <w:rPr>
                <w:del w:id="29437" w:author="瑋婷 徐" w:date="2025-01-03T17:04:00Z" w16du:dateUtc="2025-01-03T09:04:00Z"/>
                <w:rFonts w:ascii="Times New Roman" w:eastAsia="標楷體" w:hAnsi="Times New Roman" w:cs="Times New Roman"/>
              </w:rPr>
              <w:pPrChange w:id="29438" w:author="瑋婷 徐" w:date="2025-01-03T17:04:00Z" w16du:dateUtc="2025-01-03T09:04:00Z">
                <w:pPr>
                  <w:spacing w:line="276" w:lineRule="auto"/>
                  <w:jc w:val="center"/>
                </w:pPr>
              </w:pPrChange>
            </w:pPr>
            <w:del w:id="29439"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bottom w:val="single" w:sz="4" w:space="0" w:color="000000"/>
            </w:tcBorders>
            <w:shd w:val="clear" w:color="auto" w:fill="D9D9D9"/>
            <w:vAlign w:val="center"/>
          </w:tcPr>
          <w:p w14:paraId="533A1AC0" w14:textId="311C0044" w:rsidR="00D93FCC" w:rsidDel="003C19C7" w:rsidRDefault="002435EC">
            <w:pPr>
              <w:rPr>
                <w:del w:id="29440" w:author="瑋婷 徐" w:date="2025-01-03T17:04:00Z" w16du:dateUtc="2025-01-03T09:04:00Z"/>
                <w:rFonts w:ascii="Times New Roman" w:eastAsia="標楷體" w:hAnsi="Times New Roman" w:cs="Times New Roman"/>
              </w:rPr>
              <w:pPrChange w:id="29441" w:author="瑋婷 徐" w:date="2025-01-03T17:04:00Z" w16du:dateUtc="2025-01-03T09:04:00Z">
                <w:pPr>
                  <w:spacing w:line="276" w:lineRule="auto"/>
                  <w:jc w:val="center"/>
                </w:pPr>
              </w:pPrChange>
            </w:pPr>
            <w:del w:id="29442" w:author="瑋婷 徐" w:date="2025-01-03T17:04:00Z" w16du:dateUtc="2025-01-03T09:04:00Z">
              <w:r w:rsidDel="003C19C7">
                <w:rPr>
                  <w:rFonts w:ascii="Times New Roman" w:eastAsia="標楷體" w:hAnsi="Times New Roman" w:cs="Times New Roman"/>
                  <w:color w:val="000000"/>
                </w:rPr>
                <w:delText>*</w:delText>
              </w:r>
            </w:del>
          </w:p>
        </w:tc>
        <w:tc>
          <w:tcPr>
            <w:tcW w:w="262" w:type="dxa"/>
            <w:tcBorders>
              <w:bottom w:val="single" w:sz="4" w:space="0" w:color="000000"/>
            </w:tcBorders>
            <w:shd w:val="clear" w:color="auto" w:fill="FFFFFF"/>
            <w:vAlign w:val="center"/>
          </w:tcPr>
          <w:p w14:paraId="77210DEA" w14:textId="1A430B5E" w:rsidR="00D93FCC" w:rsidDel="003C19C7" w:rsidRDefault="00D93FCC">
            <w:pPr>
              <w:rPr>
                <w:del w:id="29443" w:author="瑋婷 徐" w:date="2025-01-03T17:04:00Z" w16du:dateUtc="2025-01-03T09:04:00Z"/>
                <w:rFonts w:ascii="Times New Roman" w:eastAsia="標楷體" w:hAnsi="Times New Roman" w:cs="Times New Roman"/>
              </w:rPr>
              <w:pPrChange w:id="29444"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4A1FC5DD" w14:textId="44FBFFCF" w:rsidR="00D93FCC" w:rsidDel="003C19C7" w:rsidRDefault="002435EC">
            <w:pPr>
              <w:rPr>
                <w:del w:id="29445" w:author="瑋婷 徐" w:date="2025-01-03T17:04:00Z" w16du:dateUtc="2025-01-03T09:04:00Z"/>
                <w:rFonts w:ascii="Times New Roman" w:eastAsia="標楷體" w:hAnsi="Times New Roman" w:cs="Times New Roman"/>
              </w:rPr>
              <w:pPrChange w:id="29446" w:author="瑋婷 徐" w:date="2025-01-03T17:04:00Z" w16du:dateUtc="2025-01-03T09:04:00Z">
                <w:pPr>
                  <w:spacing w:line="276" w:lineRule="auto"/>
                  <w:jc w:val="center"/>
                </w:pPr>
              </w:pPrChange>
            </w:pPr>
            <w:del w:id="2944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3FF692DD" w14:textId="7217183C" w:rsidR="00D93FCC" w:rsidDel="003C19C7" w:rsidRDefault="002435EC">
            <w:pPr>
              <w:rPr>
                <w:del w:id="29448" w:author="瑋婷 徐" w:date="2025-01-03T17:04:00Z" w16du:dateUtc="2025-01-03T09:04:00Z"/>
                <w:rFonts w:ascii="Times New Roman" w:eastAsia="標楷體" w:hAnsi="Times New Roman" w:cs="Times New Roman"/>
              </w:rPr>
              <w:pPrChange w:id="29449" w:author="瑋婷 徐" w:date="2025-01-03T17:04:00Z" w16du:dateUtc="2025-01-03T09:04:00Z">
                <w:pPr>
                  <w:spacing w:line="276" w:lineRule="auto"/>
                  <w:jc w:val="center"/>
                </w:pPr>
              </w:pPrChange>
            </w:pPr>
            <w:del w:id="2945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716D117B" w14:textId="3D0B4198" w:rsidR="00D93FCC" w:rsidDel="003C19C7" w:rsidRDefault="002435EC">
            <w:pPr>
              <w:rPr>
                <w:del w:id="29451" w:author="瑋婷 徐" w:date="2025-01-03T17:04:00Z" w16du:dateUtc="2025-01-03T09:04:00Z"/>
                <w:rFonts w:ascii="Times New Roman" w:eastAsia="標楷體" w:hAnsi="Times New Roman" w:cs="Times New Roman"/>
              </w:rPr>
              <w:pPrChange w:id="29452" w:author="瑋婷 徐" w:date="2025-01-03T17:04:00Z" w16du:dateUtc="2025-01-03T09:04:00Z">
                <w:pPr>
                  <w:spacing w:line="276" w:lineRule="auto"/>
                  <w:jc w:val="center"/>
                </w:pPr>
              </w:pPrChange>
            </w:pPr>
            <w:del w:id="29453"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bottom w:val="single" w:sz="4" w:space="0" w:color="000000"/>
            </w:tcBorders>
            <w:shd w:val="clear" w:color="auto" w:fill="FFFFFF"/>
            <w:vAlign w:val="center"/>
          </w:tcPr>
          <w:p w14:paraId="00449CCA" w14:textId="7CB3D760" w:rsidR="00D93FCC" w:rsidDel="003C19C7" w:rsidRDefault="002435EC">
            <w:pPr>
              <w:rPr>
                <w:del w:id="29454" w:author="瑋婷 徐" w:date="2025-01-03T17:04:00Z" w16du:dateUtc="2025-01-03T09:04:00Z"/>
                <w:rFonts w:ascii="Times New Roman" w:eastAsia="標楷體" w:hAnsi="Times New Roman" w:cs="Times New Roman"/>
              </w:rPr>
              <w:pPrChange w:id="29455" w:author="瑋婷 徐" w:date="2025-01-03T17:04:00Z" w16du:dateUtc="2025-01-03T09:04:00Z">
                <w:pPr>
                  <w:spacing w:line="276" w:lineRule="auto"/>
                  <w:jc w:val="center"/>
                </w:pPr>
              </w:pPrChange>
            </w:pPr>
            <w:del w:id="2945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633FA3A8" w14:textId="1A5A85DF" w:rsidR="00D93FCC" w:rsidDel="003C19C7" w:rsidRDefault="00D93FCC">
            <w:pPr>
              <w:rPr>
                <w:del w:id="29457" w:author="瑋婷 徐" w:date="2025-01-03T17:04:00Z" w16du:dateUtc="2025-01-03T09:04:00Z"/>
                <w:rFonts w:ascii="Times New Roman" w:eastAsia="標楷體" w:hAnsi="Times New Roman" w:cs="Times New Roman"/>
              </w:rPr>
              <w:pPrChange w:id="29458"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B765FAB" w14:textId="17803314" w:rsidR="00D93FCC" w:rsidDel="003C19C7" w:rsidRDefault="002435EC">
            <w:pPr>
              <w:rPr>
                <w:del w:id="29459" w:author="瑋婷 徐" w:date="2025-01-03T17:04:00Z" w16du:dateUtc="2025-01-03T09:04:00Z"/>
                <w:rFonts w:ascii="Times New Roman" w:eastAsia="標楷體" w:hAnsi="Times New Roman" w:cs="Times New Roman"/>
              </w:rPr>
              <w:pPrChange w:id="29460" w:author="瑋婷 徐" w:date="2025-01-03T17:04:00Z" w16du:dateUtc="2025-01-03T09:04:00Z">
                <w:pPr>
                  <w:spacing w:line="276" w:lineRule="auto"/>
                  <w:jc w:val="center"/>
                </w:pPr>
              </w:pPrChange>
            </w:pPr>
            <w:del w:id="2946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2740D9BF" w14:textId="6E13179A" w:rsidR="00D93FCC" w:rsidDel="003C19C7" w:rsidRDefault="002435EC">
            <w:pPr>
              <w:rPr>
                <w:del w:id="29462" w:author="瑋婷 徐" w:date="2025-01-03T17:04:00Z" w16du:dateUtc="2025-01-03T09:04:00Z"/>
                <w:rFonts w:ascii="Times New Roman" w:eastAsia="標楷體" w:hAnsi="Times New Roman" w:cs="Times New Roman"/>
              </w:rPr>
              <w:pPrChange w:id="29463" w:author="瑋婷 徐" w:date="2025-01-03T17:04:00Z" w16du:dateUtc="2025-01-03T09:04:00Z">
                <w:pPr>
                  <w:spacing w:line="276" w:lineRule="auto"/>
                  <w:jc w:val="center"/>
                </w:pPr>
              </w:pPrChange>
            </w:pPr>
            <w:del w:id="2946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7DEE37D2" w14:textId="7E51EB3D" w:rsidR="00D93FCC" w:rsidDel="003C19C7" w:rsidRDefault="002435EC">
            <w:pPr>
              <w:rPr>
                <w:del w:id="29465" w:author="瑋婷 徐" w:date="2025-01-03T17:04:00Z" w16du:dateUtc="2025-01-03T09:04:00Z"/>
                <w:rFonts w:ascii="Times New Roman" w:eastAsia="標楷體" w:hAnsi="Times New Roman" w:cs="Times New Roman"/>
              </w:rPr>
              <w:pPrChange w:id="29466" w:author="瑋婷 徐" w:date="2025-01-03T17:04:00Z" w16du:dateUtc="2025-01-03T09:04:00Z">
                <w:pPr>
                  <w:spacing w:line="276" w:lineRule="auto"/>
                  <w:jc w:val="center"/>
                </w:pPr>
              </w:pPrChange>
            </w:pPr>
            <w:del w:id="2946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36E05F69" w14:textId="3B5F40BD" w:rsidR="00D93FCC" w:rsidDel="003C19C7" w:rsidRDefault="002435EC">
            <w:pPr>
              <w:rPr>
                <w:del w:id="29468" w:author="瑋婷 徐" w:date="2025-01-03T17:04:00Z" w16du:dateUtc="2025-01-03T09:04:00Z"/>
                <w:rFonts w:ascii="Times New Roman" w:eastAsia="標楷體" w:hAnsi="Times New Roman" w:cs="Times New Roman"/>
              </w:rPr>
              <w:pPrChange w:id="29469" w:author="瑋婷 徐" w:date="2025-01-03T17:04:00Z" w16du:dateUtc="2025-01-03T09:04:00Z">
                <w:pPr>
                  <w:spacing w:line="276" w:lineRule="auto"/>
                  <w:jc w:val="center"/>
                </w:pPr>
              </w:pPrChange>
            </w:pPr>
            <w:del w:id="2947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58B91D2E" w14:textId="4239839E" w:rsidR="00D93FCC" w:rsidDel="003C19C7" w:rsidRDefault="002435EC">
            <w:pPr>
              <w:rPr>
                <w:del w:id="29471" w:author="瑋婷 徐" w:date="2025-01-03T17:04:00Z" w16du:dateUtc="2025-01-03T09:04:00Z"/>
                <w:rFonts w:ascii="Times New Roman" w:eastAsia="標楷體" w:hAnsi="Times New Roman" w:cs="Times New Roman"/>
              </w:rPr>
              <w:pPrChange w:id="29472" w:author="瑋婷 徐" w:date="2025-01-03T17:04:00Z" w16du:dateUtc="2025-01-03T09:04:00Z">
                <w:pPr>
                  <w:spacing w:line="276" w:lineRule="auto"/>
                  <w:jc w:val="center"/>
                </w:pPr>
              </w:pPrChange>
            </w:pPr>
            <w:del w:id="2947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50A145FA" w14:textId="13D6CC42" w:rsidR="00D93FCC" w:rsidDel="003C19C7" w:rsidRDefault="002435EC">
            <w:pPr>
              <w:rPr>
                <w:del w:id="29474" w:author="瑋婷 徐" w:date="2025-01-03T17:04:00Z" w16du:dateUtc="2025-01-03T09:04:00Z"/>
                <w:rFonts w:ascii="Times New Roman" w:eastAsia="標楷體" w:hAnsi="Times New Roman" w:cs="Times New Roman"/>
              </w:rPr>
              <w:pPrChange w:id="29475" w:author="瑋婷 徐" w:date="2025-01-03T17:04:00Z" w16du:dateUtc="2025-01-03T09:04:00Z">
                <w:pPr>
                  <w:spacing w:line="276" w:lineRule="auto"/>
                  <w:jc w:val="center"/>
                </w:pPr>
              </w:pPrChange>
            </w:pPr>
            <w:del w:id="29476"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bottom w:val="single" w:sz="4" w:space="0" w:color="000000"/>
            </w:tcBorders>
            <w:shd w:val="clear" w:color="auto" w:fill="FFFFFF"/>
            <w:vAlign w:val="center"/>
          </w:tcPr>
          <w:p w14:paraId="5606609C" w14:textId="2C9FB10B" w:rsidR="00D93FCC" w:rsidDel="003C19C7" w:rsidRDefault="002435EC">
            <w:pPr>
              <w:rPr>
                <w:del w:id="29477" w:author="瑋婷 徐" w:date="2025-01-03T17:04:00Z" w16du:dateUtc="2025-01-03T09:04:00Z"/>
                <w:rFonts w:ascii="Times New Roman" w:eastAsia="標楷體" w:hAnsi="Times New Roman" w:cs="Times New Roman"/>
              </w:rPr>
              <w:pPrChange w:id="29478" w:author="瑋婷 徐" w:date="2025-01-03T17:04:00Z" w16du:dateUtc="2025-01-03T09:04:00Z">
                <w:pPr>
                  <w:spacing w:line="276" w:lineRule="auto"/>
                  <w:jc w:val="center"/>
                </w:pPr>
              </w:pPrChange>
            </w:pPr>
            <w:del w:id="2947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4DB523E0" w14:textId="0557B1A4" w:rsidR="00D93FCC" w:rsidDel="003C19C7" w:rsidRDefault="00D93FCC">
            <w:pPr>
              <w:rPr>
                <w:del w:id="29480" w:author="瑋婷 徐" w:date="2025-01-03T17:04:00Z" w16du:dateUtc="2025-01-03T09:04:00Z"/>
                <w:rFonts w:ascii="Times New Roman" w:eastAsia="標楷體" w:hAnsi="Times New Roman" w:cs="Times New Roman"/>
              </w:rPr>
              <w:pPrChange w:id="29481"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92E3519" w14:textId="10468E5D" w:rsidR="00D93FCC" w:rsidDel="003C19C7" w:rsidRDefault="00D93FCC">
            <w:pPr>
              <w:rPr>
                <w:del w:id="29482" w:author="瑋婷 徐" w:date="2025-01-03T17:04:00Z" w16du:dateUtc="2025-01-03T09:04:00Z"/>
                <w:rFonts w:ascii="Times New Roman" w:eastAsia="標楷體" w:hAnsi="Times New Roman" w:cs="Times New Roman"/>
              </w:rPr>
              <w:pPrChange w:id="29483"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CB7C910" w14:textId="3817B22D" w:rsidR="00D93FCC" w:rsidDel="003C19C7" w:rsidRDefault="002435EC">
            <w:pPr>
              <w:rPr>
                <w:del w:id="29484" w:author="瑋婷 徐" w:date="2025-01-03T17:04:00Z" w16du:dateUtc="2025-01-03T09:04:00Z"/>
                <w:rFonts w:ascii="Times New Roman" w:eastAsia="標楷體" w:hAnsi="Times New Roman" w:cs="Times New Roman"/>
              </w:rPr>
              <w:pPrChange w:id="29485" w:author="瑋婷 徐" w:date="2025-01-03T17:04:00Z" w16du:dateUtc="2025-01-03T09:04:00Z">
                <w:pPr>
                  <w:spacing w:line="276" w:lineRule="auto"/>
                  <w:jc w:val="center"/>
                </w:pPr>
              </w:pPrChange>
            </w:pPr>
            <w:del w:id="29486"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bottom w:val="single" w:sz="4" w:space="0" w:color="000000"/>
            </w:tcBorders>
            <w:shd w:val="clear" w:color="auto" w:fill="FFFFFF"/>
            <w:vAlign w:val="center"/>
          </w:tcPr>
          <w:p w14:paraId="71A94180" w14:textId="001B408B" w:rsidR="00D93FCC" w:rsidDel="003C19C7" w:rsidRDefault="00D93FCC">
            <w:pPr>
              <w:rPr>
                <w:del w:id="29487" w:author="瑋婷 徐" w:date="2025-01-03T17:04:00Z" w16du:dateUtc="2025-01-03T09:04:00Z"/>
                <w:rFonts w:ascii="Times New Roman" w:eastAsia="標楷體" w:hAnsi="Times New Roman" w:cs="Times New Roman"/>
              </w:rPr>
              <w:pPrChange w:id="29488"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542D1C7" w14:textId="62DBDAF7" w:rsidR="00D93FCC" w:rsidDel="003C19C7" w:rsidRDefault="002435EC">
            <w:pPr>
              <w:rPr>
                <w:del w:id="29489" w:author="瑋婷 徐" w:date="2025-01-03T17:04:00Z" w16du:dateUtc="2025-01-03T09:04:00Z"/>
                <w:rFonts w:ascii="Times New Roman" w:eastAsia="標楷體" w:hAnsi="Times New Roman" w:cs="Times New Roman"/>
              </w:rPr>
              <w:pPrChange w:id="29490" w:author="瑋婷 徐" w:date="2025-01-03T17:04:00Z" w16du:dateUtc="2025-01-03T09:04:00Z">
                <w:pPr>
                  <w:spacing w:line="276" w:lineRule="auto"/>
                  <w:jc w:val="center"/>
                </w:pPr>
              </w:pPrChange>
            </w:pPr>
            <w:del w:id="2949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6F765F96" w14:textId="7C8C0CEF" w:rsidR="00D93FCC" w:rsidDel="003C19C7" w:rsidRDefault="002435EC">
            <w:pPr>
              <w:rPr>
                <w:del w:id="29492" w:author="瑋婷 徐" w:date="2025-01-03T17:04:00Z" w16du:dateUtc="2025-01-03T09:04:00Z"/>
                <w:rFonts w:ascii="Times New Roman" w:eastAsia="標楷體" w:hAnsi="Times New Roman" w:cs="Times New Roman"/>
              </w:rPr>
              <w:pPrChange w:id="29493" w:author="瑋婷 徐" w:date="2025-01-03T17:04:00Z" w16du:dateUtc="2025-01-03T09:04:00Z">
                <w:pPr>
                  <w:spacing w:line="276" w:lineRule="auto"/>
                  <w:jc w:val="center"/>
                </w:pPr>
              </w:pPrChange>
            </w:pPr>
            <w:del w:id="29494"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2B3DE259" w14:textId="5CA72277" w:rsidR="00D93FCC" w:rsidDel="003C19C7" w:rsidRDefault="002435EC">
            <w:pPr>
              <w:rPr>
                <w:del w:id="29495" w:author="瑋婷 徐" w:date="2025-01-03T17:04:00Z" w16du:dateUtc="2025-01-03T09:04:00Z"/>
                <w:rFonts w:ascii="Times New Roman" w:eastAsia="標楷體" w:hAnsi="Times New Roman" w:cs="Times New Roman"/>
              </w:rPr>
              <w:pPrChange w:id="29496" w:author="瑋婷 徐" w:date="2025-01-03T17:04:00Z" w16du:dateUtc="2025-01-03T09:04:00Z">
                <w:pPr>
                  <w:spacing w:line="276" w:lineRule="auto"/>
                  <w:jc w:val="center"/>
                </w:pPr>
              </w:pPrChange>
            </w:pPr>
            <w:del w:id="2949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002136B2" w14:textId="066E531A" w:rsidR="00D93FCC" w:rsidDel="003C19C7" w:rsidRDefault="002435EC">
            <w:pPr>
              <w:rPr>
                <w:del w:id="29498" w:author="瑋婷 徐" w:date="2025-01-03T17:04:00Z" w16du:dateUtc="2025-01-03T09:04:00Z"/>
                <w:rFonts w:ascii="Times New Roman" w:eastAsia="標楷體" w:hAnsi="Times New Roman" w:cs="Times New Roman"/>
              </w:rPr>
              <w:pPrChange w:id="29499" w:author="瑋婷 徐" w:date="2025-01-03T17:04:00Z" w16du:dateUtc="2025-01-03T09:04:00Z">
                <w:pPr>
                  <w:spacing w:line="276" w:lineRule="auto"/>
                  <w:jc w:val="center"/>
                </w:pPr>
              </w:pPrChange>
            </w:pPr>
            <w:del w:id="2950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153BED49" w14:textId="517D0BA0" w:rsidR="00D93FCC" w:rsidDel="003C19C7" w:rsidRDefault="002435EC">
            <w:pPr>
              <w:rPr>
                <w:del w:id="29501" w:author="瑋婷 徐" w:date="2025-01-03T17:04:00Z" w16du:dateUtc="2025-01-03T09:04:00Z"/>
                <w:rFonts w:ascii="Times New Roman" w:eastAsia="標楷體" w:hAnsi="Times New Roman" w:cs="Times New Roman"/>
              </w:rPr>
              <w:pPrChange w:id="29502" w:author="瑋婷 徐" w:date="2025-01-03T17:04:00Z" w16du:dateUtc="2025-01-03T09:04:00Z">
                <w:pPr>
                  <w:spacing w:line="276" w:lineRule="auto"/>
                  <w:jc w:val="center"/>
                </w:pPr>
              </w:pPrChange>
            </w:pPr>
            <w:del w:id="2950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370AB9DA" w14:textId="4533D07E" w:rsidR="00D93FCC" w:rsidDel="003C19C7" w:rsidRDefault="00D93FCC">
            <w:pPr>
              <w:rPr>
                <w:del w:id="29504" w:author="瑋婷 徐" w:date="2025-01-03T17:04:00Z" w16du:dateUtc="2025-01-03T09:04:00Z"/>
                <w:rFonts w:ascii="Times New Roman" w:eastAsia="標楷體" w:hAnsi="Times New Roman" w:cs="Times New Roman"/>
              </w:rPr>
              <w:pPrChange w:id="29505"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3188A81C" w14:textId="6FD243AB" w:rsidR="00D93FCC" w:rsidDel="003C19C7" w:rsidRDefault="00D93FCC">
            <w:pPr>
              <w:rPr>
                <w:del w:id="29506" w:author="瑋婷 徐" w:date="2025-01-03T17:04:00Z" w16du:dateUtc="2025-01-03T09:04:00Z"/>
                <w:rFonts w:ascii="Times New Roman" w:eastAsia="標楷體" w:hAnsi="Times New Roman" w:cs="Times New Roman"/>
              </w:rPr>
              <w:pPrChange w:id="29507"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2A603E6" w14:textId="35BFFBBC" w:rsidR="00D93FCC" w:rsidDel="003C19C7" w:rsidRDefault="002435EC">
            <w:pPr>
              <w:rPr>
                <w:del w:id="29508" w:author="瑋婷 徐" w:date="2025-01-03T17:04:00Z" w16du:dateUtc="2025-01-03T09:04:00Z"/>
                <w:rFonts w:ascii="Times New Roman" w:eastAsia="標楷體" w:hAnsi="Times New Roman" w:cs="Times New Roman"/>
              </w:rPr>
              <w:pPrChange w:id="29509" w:author="瑋婷 徐" w:date="2025-01-03T17:04:00Z" w16du:dateUtc="2025-01-03T09:04:00Z">
                <w:pPr>
                  <w:spacing w:line="276" w:lineRule="auto"/>
                  <w:jc w:val="center"/>
                </w:pPr>
              </w:pPrChange>
            </w:pPr>
            <w:del w:id="2951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15F08492" w14:textId="42F9E7A2" w:rsidR="00D93FCC" w:rsidDel="003C19C7" w:rsidRDefault="002435EC">
            <w:pPr>
              <w:rPr>
                <w:del w:id="29511" w:author="瑋婷 徐" w:date="2025-01-03T17:04:00Z" w16du:dateUtc="2025-01-03T09:04:00Z"/>
                <w:rFonts w:ascii="Times New Roman" w:eastAsia="標楷體" w:hAnsi="Times New Roman" w:cs="Times New Roman"/>
              </w:rPr>
              <w:pPrChange w:id="29512" w:author="瑋婷 徐" w:date="2025-01-03T17:04:00Z" w16du:dateUtc="2025-01-03T09:04:00Z">
                <w:pPr>
                  <w:spacing w:line="276" w:lineRule="auto"/>
                  <w:jc w:val="center"/>
                </w:pPr>
              </w:pPrChange>
            </w:pPr>
            <w:del w:id="29513"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bottom w:val="single" w:sz="4" w:space="0" w:color="000000"/>
            </w:tcBorders>
            <w:shd w:val="clear" w:color="auto" w:fill="FFFFFF"/>
            <w:vAlign w:val="center"/>
          </w:tcPr>
          <w:p w14:paraId="471A8BBD" w14:textId="6611BA68" w:rsidR="00D93FCC" w:rsidDel="003C19C7" w:rsidRDefault="002435EC">
            <w:pPr>
              <w:rPr>
                <w:del w:id="29514" w:author="瑋婷 徐" w:date="2025-01-03T17:04:00Z" w16du:dateUtc="2025-01-03T09:04:00Z"/>
                <w:rFonts w:ascii="Times New Roman" w:eastAsia="標楷體" w:hAnsi="Times New Roman" w:cs="Times New Roman"/>
              </w:rPr>
              <w:pPrChange w:id="29515" w:author="瑋婷 徐" w:date="2025-01-03T17:04:00Z" w16du:dateUtc="2025-01-03T09:04:00Z">
                <w:pPr>
                  <w:spacing w:line="276" w:lineRule="auto"/>
                  <w:jc w:val="center"/>
                </w:pPr>
              </w:pPrChange>
            </w:pPr>
            <w:del w:id="29516"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bottom w:val="single" w:sz="4" w:space="0" w:color="000000"/>
              <w:right w:val="single" w:sz="4" w:space="0" w:color="000000"/>
            </w:tcBorders>
            <w:shd w:val="clear" w:color="auto" w:fill="D9D9D9"/>
            <w:vAlign w:val="center"/>
          </w:tcPr>
          <w:p w14:paraId="606F9C10" w14:textId="2F9CE680" w:rsidR="00D93FCC" w:rsidDel="003C19C7" w:rsidRDefault="002435EC">
            <w:pPr>
              <w:rPr>
                <w:del w:id="29517" w:author="瑋婷 徐" w:date="2025-01-03T17:04:00Z" w16du:dateUtc="2025-01-03T09:04:00Z"/>
                <w:rFonts w:ascii="Times New Roman" w:eastAsia="標楷體" w:hAnsi="Times New Roman" w:cs="Times New Roman"/>
              </w:rPr>
              <w:pPrChange w:id="29518" w:author="瑋婷 徐" w:date="2025-01-03T17:04:00Z" w16du:dateUtc="2025-01-03T09:04:00Z">
                <w:pPr>
                  <w:spacing w:line="276" w:lineRule="auto"/>
                  <w:jc w:val="center"/>
                </w:pPr>
              </w:pPrChange>
            </w:pPr>
            <w:del w:id="29519" w:author="瑋婷 徐" w:date="2025-01-03T17:04:00Z" w16du:dateUtc="2025-01-03T09:04:00Z">
              <w:r w:rsidDel="003C19C7">
                <w:rPr>
                  <w:rFonts w:ascii="Times New Roman" w:eastAsia="標楷體" w:hAnsi="Times New Roman" w:cs="Times New Roman"/>
                  <w:color w:val="000000"/>
                </w:rPr>
                <w:delText>*</w:delText>
              </w:r>
            </w:del>
          </w:p>
        </w:tc>
      </w:tr>
      <w:tr w:rsidR="00000000" w:rsidDel="003C19C7" w14:paraId="57383A94" w14:textId="03A6B948">
        <w:trPr>
          <w:cantSplit/>
          <w:jc w:val="center"/>
          <w:del w:id="29520" w:author="瑋婷 徐" w:date="2025-01-03T17:04:00Z"/>
        </w:trPr>
        <w:tc>
          <w:tcPr>
            <w:tcW w:w="2401" w:type="dxa"/>
            <w:tcBorders>
              <w:left w:val="single" w:sz="4" w:space="0" w:color="000000"/>
              <w:bottom w:val="single" w:sz="4" w:space="0" w:color="000000"/>
            </w:tcBorders>
            <w:shd w:val="clear" w:color="auto" w:fill="FFFFFF"/>
            <w:vAlign w:val="bottom"/>
          </w:tcPr>
          <w:p w14:paraId="36F67EE6" w14:textId="658B5235" w:rsidR="00D93FCC" w:rsidDel="003C19C7" w:rsidRDefault="002435EC">
            <w:pPr>
              <w:rPr>
                <w:del w:id="29521" w:author="瑋婷 徐" w:date="2025-01-03T17:04:00Z" w16du:dateUtc="2025-01-03T09:04:00Z"/>
                <w:rFonts w:ascii="Times New Roman" w:eastAsia="標楷體" w:hAnsi="Times New Roman" w:cs="Times New Roman"/>
              </w:rPr>
              <w:pPrChange w:id="29522" w:author="瑋婷 徐" w:date="2025-01-03T17:04:00Z" w16du:dateUtc="2025-01-03T09:04:00Z">
                <w:pPr>
                  <w:spacing w:line="276" w:lineRule="auto"/>
                </w:pPr>
              </w:pPrChange>
            </w:pPr>
            <w:del w:id="29523" w:author="瑋婷 徐" w:date="2025-01-03T17:04:00Z" w16du:dateUtc="2025-01-03T09:04:00Z">
              <w:r w:rsidDel="003C19C7">
                <w:rPr>
                  <w:rFonts w:ascii="Times New Roman" w:eastAsia="標楷體" w:hAnsi="Times New Roman" w:cs="Times New Roman"/>
                  <w:color w:val="000000"/>
                </w:rPr>
                <w:delText>小啄木</w:delText>
              </w:r>
            </w:del>
          </w:p>
        </w:tc>
        <w:tc>
          <w:tcPr>
            <w:tcW w:w="3529" w:type="dxa"/>
            <w:tcBorders>
              <w:bottom w:val="single" w:sz="4" w:space="0" w:color="000000"/>
              <w:right w:val="single" w:sz="4" w:space="0" w:color="000000"/>
            </w:tcBorders>
            <w:shd w:val="clear" w:color="auto" w:fill="FFFFFF"/>
            <w:vAlign w:val="bottom"/>
          </w:tcPr>
          <w:p w14:paraId="296F0B55" w14:textId="4F428223" w:rsidR="00D93FCC" w:rsidDel="003C19C7" w:rsidRDefault="002435EC">
            <w:pPr>
              <w:rPr>
                <w:del w:id="29524" w:author="瑋婷 徐" w:date="2025-01-03T17:04:00Z" w16du:dateUtc="2025-01-03T09:04:00Z"/>
                <w:rFonts w:ascii="Times New Roman" w:eastAsia="標楷體" w:hAnsi="Times New Roman" w:cs="Times New Roman"/>
                <w:i/>
              </w:rPr>
              <w:pPrChange w:id="29525" w:author="瑋婷 徐" w:date="2025-01-03T17:04:00Z" w16du:dateUtc="2025-01-03T09:04:00Z">
                <w:pPr>
                  <w:spacing w:line="276" w:lineRule="auto"/>
                </w:pPr>
              </w:pPrChange>
            </w:pPr>
            <w:del w:id="29526" w:author="瑋婷 徐" w:date="2025-01-03T17:04:00Z" w16du:dateUtc="2025-01-03T09:04:00Z">
              <w:r w:rsidDel="003C19C7">
                <w:rPr>
                  <w:rFonts w:ascii="Times New Roman" w:eastAsia="標楷體" w:hAnsi="Times New Roman" w:cs="Times New Roman"/>
                  <w:i/>
                  <w:iCs/>
                  <w:color w:val="000000"/>
                </w:rPr>
                <w:delText>Yungipicus canicapillus</w:delText>
              </w:r>
            </w:del>
          </w:p>
        </w:tc>
        <w:tc>
          <w:tcPr>
            <w:tcW w:w="272" w:type="dxa"/>
            <w:tcBorders>
              <w:left w:val="single" w:sz="4" w:space="0" w:color="000000"/>
              <w:bottom w:val="single" w:sz="4" w:space="0" w:color="000000"/>
            </w:tcBorders>
            <w:shd w:val="clear" w:color="auto" w:fill="D9D9D9"/>
            <w:vAlign w:val="center"/>
          </w:tcPr>
          <w:p w14:paraId="24128430" w14:textId="458747D7" w:rsidR="00D93FCC" w:rsidDel="003C19C7" w:rsidRDefault="00D93FCC">
            <w:pPr>
              <w:rPr>
                <w:del w:id="29527" w:author="瑋婷 徐" w:date="2025-01-03T17:04:00Z" w16du:dateUtc="2025-01-03T09:04:00Z"/>
                <w:rFonts w:ascii="Times New Roman" w:eastAsia="標楷體" w:hAnsi="Times New Roman" w:cs="Times New Roman"/>
              </w:rPr>
              <w:pPrChange w:id="29528" w:author="瑋婷 徐" w:date="2025-01-03T17:04:00Z" w16du:dateUtc="2025-01-03T09:04:00Z">
                <w:pPr>
                  <w:spacing w:line="276" w:lineRule="auto"/>
                  <w:jc w:val="center"/>
                </w:pPr>
              </w:pPrChange>
            </w:pPr>
          </w:p>
        </w:tc>
        <w:tc>
          <w:tcPr>
            <w:tcW w:w="261" w:type="dxa"/>
            <w:tcBorders>
              <w:bottom w:val="single" w:sz="4" w:space="0" w:color="000000"/>
            </w:tcBorders>
            <w:shd w:val="clear" w:color="auto" w:fill="FFFFFF"/>
            <w:vAlign w:val="center"/>
          </w:tcPr>
          <w:p w14:paraId="7565E3C6" w14:textId="71DBD5C0" w:rsidR="00D93FCC" w:rsidDel="003C19C7" w:rsidRDefault="00D93FCC">
            <w:pPr>
              <w:rPr>
                <w:del w:id="29529" w:author="瑋婷 徐" w:date="2025-01-03T17:04:00Z" w16du:dateUtc="2025-01-03T09:04:00Z"/>
                <w:rFonts w:ascii="Times New Roman" w:eastAsia="標楷體" w:hAnsi="Times New Roman" w:cs="Times New Roman"/>
              </w:rPr>
              <w:pPrChange w:id="29530" w:author="瑋婷 徐" w:date="2025-01-03T17:04:00Z" w16du:dateUtc="2025-01-03T09:04:00Z">
                <w:pPr>
                  <w:spacing w:line="276" w:lineRule="auto"/>
                  <w:jc w:val="center"/>
                </w:pPr>
              </w:pPrChange>
            </w:pPr>
          </w:p>
        </w:tc>
        <w:tc>
          <w:tcPr>
            <w:tcW w:w="257" w:type="dxa"/>
            <w:tcBorders>
              <w:bottom w:val="single" w:sz="4" w:space="0" w:color="000000"/>
            </w:tcBorders>
            <w:shd w:val="clear" w:color="auto" w:fill="D9D9D9"/>
            <w:vAlign w:val="center"/>
          </w:tcPr>
          <w:p w14:paraId="60E027ED" w14:textId="19A40E01" w:rsidR="00D93FCC" w:rsidDel="003C19C7" w:rsidRDefault="00D93FCC">
            <w:pPr>
              <w:rPr>
                <w:del w:id="29531" w:author="瑋婷 徐" w:date="2025-01-03T17:04:00Z" w16du:dateUtc="2025-01-03T09:04:00Z"/>
                <w:rFonts w:ascii="Times New Roman" w:eastAsia="標楷體" w:hAnsi="Times New Roman" w:cs="Times New Roman"/>
              </w:rPr>
              <w:pPrChange w:id="29532"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126898D3" w14:textId="45B9FB87" w:rsidR="00D93FCC" w:rsidDel="003C19C7" w:rsidRDefault="00D93FCC">
            <w:pPr>
              <w:rPr>
                <w:del w:id="29533" w:author="瑋婷 徐" w:date="2025-01-03T17:04:00Z" w16du:dateUtc="2025-01-03T09:04:00Z"/>
                <w:rFonts w:ascii="Times New Roman" w:eastAsia="標楷體" w:hAnsi="Times New Roman" w:cs="Times New Roman"/>
              </w:rPr>
              <w:pPrChange w:id="29534"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51BB9571" w14:textId="0AF3489B" w:rsidR="00D93FCC" w:rsidDel="003C19C7" w:rsidRDefault="00D93FCC">
            <w:pPr>
              <w:rPr>
                <w:del w:id="29535" w:author="瑋婷 徐" w:date="2025-01-03T17:04:00Z" w16du:dateUtc="2025-01-03T09:04:00Z"/>
                <w:rFonts w:ascii="Times New Roman" w:eastAsia="標楷體" w:hAnsi="Times New Roman" w:cs="Times New Roman"/>
              </w:rPr>
              <w:pPrChange w:id="29536"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2460F222" w14:textId="32351EA1" w:rsidR="00D93FCC" w:rsidDel="003C19C7" w:rsidRDefault="00D93FCC">
            <w:pPr>
              <w:rPr>
                <w:del w:id="29537" w:author="瑋婷 徐" w:date="2025-01-03T17:04:00Z" w16du:dateUtc="2025-01-03T09:04:00Z"/>
                <w:rFonts w:ascii="Times New Roman" w:eastAsia="標楷體" w:hAnsi="Times New Roman" w:cs="Times New Roman"/>
              </w:rPr>
              <w:pPrChange w:id="29538" w:author="瑋婷 徐" w:date="2025-01-03T17:04:00Z" w16du:dateUtc="2025-01-03T09:04:00Z">
                <w:pPr>
                  <w:spacing w:line="276" w:lineRule="auto"/>
                  <w:jc w:val="center"/>
                </w:pPr>
              </w:pPrChange>
            </w:pPr>
          </w:p>
        </w:tc>
        <w:tc>
          <w:tcPr>
            <w:tcW w:w="252" w:type="dxa"/>
            <w:tcBorders>
              <w:bottom w:val="single" w:sz="4" w:space="0" w:color="000000"/>
            </w:tcBorders>
            <w:shd w:val="clear" w:color="auto" w:fill="D9D9D9"/>
            <w:vAlign w:val="center"/>
          </w:tcPr>
          <w:p w14:paraId="3635D346" w14:textId="3AE4C26E" w:rsidR="00D93FCC" w:rsidDel="003C19C7" w:rsidRDefault="00D93FCC">
            <w:pPr>
              <w:rPr>
                <w:del w:id="29539" w:author="瑋婷 徐" w:date="2025-01-03T17:04:00Z" w16du:dateUtc="2025-01-03T09:04:00Z"/>
                <w:rFonts w:ascii="Times New Roman" w:eastAsia="標楷體" w:hAnsi="Times New Roman" w:cs="Times New Roman"/>
              </w:rPr>
              <w:pPrChange w:id="29540"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49F704DD" w14:textId="7503DBC9" w:rsidR="00D93FCC" w:rsidDel="003C19C7" w:rsidRDefault="00D93FCC">
            <w:pPr>
              <w:rPr>
                <w:del w:id="29541" w:author="瑋婷 徐" w:date="2025-01-03T17:04:00Z" w16du:dateUtc="2025-01-03T09:04:00Z"/>
                <w:rFonts w:ascii="Times New Roman" w:eastAsia="標楷體" w:hAnsi="Times New Roman" w:cs="Times New Roman"/>
              </w:rPr>
              <w:pPrChange w:id="29542"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2482635C" w14:textId="3013A874" w:rsidR="00D93FCC" w:rsidDel="003C19C7" w:rsidRDefault="00D93FCC">
            <w:pPr>
              <w:rPr>
                <w:del w:id="29543" w:author="瑋婷 徐" w:date="2025-01-03T17:04:00Z" w16du:dateUtc="2025-01-03T09:04:00Z"/>
                <w:rFonts w:ascii="Times New Roman" w:eastAsia="標楷體" w:hAnsi="Times New Roman" w:cs="Times New Roman"/>
              </w:rPr>
              <w:pPrChange w:id="29544"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92A886E" w14:textId="7D323C7C" w:rsidR="00D93FCC" w:rsidDel="003C19C7" w:rsidRDefault="00D93FCC">
            <w:pPr>
              <w:rPr>
                <w:del w:id="29545" w:author="瑋婷 徐" w:date="2025-01-03T17:04:00Z" w16du:dateUtc="2025-01-03T09:04:00Z"/>
                <w:rFonts w:ascii="Times New Roman" w:eastAsia="標楷體" w:hAnsi="Times New Roman" w:cs="Times New Roman"/>
              </w:rPr>
              <w:pPrChange w:id="29546"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FC0ACCB" w14:textId="0B4752CB" w:rsidR="00D93FCC" w:rsidDel="003C19C7" w:rsidRDefault="00D93FCC">
            <w:pPr>
              <w:rPr>
                <w:del w:id="29547" w:author="瑋婷 徐" w:date="2025-01-03T17:04:00Z" w16du:dateUtc="2025-01-03T09:04:00Z"/>
                <w:rFonts w:ascii="Times New Roman" w:eastAsia="標楷體" w:hAnsi="Times New Roman" w:cs="Times New Roman"/>
              </w:rPr>
              <w:pPrChange w:id="29548" w:author="瑋婷 徐" w:date="2025-01-03T17:04:00Z" w16du:dateUtc="2025-01-03T09:04:00Z">
                <w:pPr>
                  <w:spacing w:line="276" w:lineRule="auto"/>
                  <w:jc w:val="center"/>
                </w:pPr>
              </w:pPrChange>
            </w:pPr>
          </w:p>
        </w:tc>
        <w:tc>
          <w:tcPr>
            <w:tcW w:w="269" w:type="dxa"/>
            <w:tcBorders>
              <w:bottom w:val="single" w:sz="4" w:space="0" w:color="000000"/>
            </w:tcBorders>
            <w:shd w:val="clear" w:color="auto" w:fill="FFFFFF"/>
            <w:vAlign w:val="center"/>
          </w:tcPr>
          <w:p w14:paraId="0DB1B081" w14:textId="4A3FDF08" w:rsidR="00D93FCC" w:rsidDel="003C19C7" w:rsidRDefault="00D93FCC">
            <w:pPr>
              <w:rPr>
                <w:del w:id="29549" w:author="瑋婷 徐" w:date="2025-01-03T17:04:00Z" w16du:dateUtc="2025-01-03T09:04:00Z"/>
                <w:rFonts w:ascii="Times New Roman" w:eastAsia="標楷體" w:hAnsi="Times New Roman" w:cs="Times New Roman"/>
              </w:rPr>
              <w:pPrChange w:id="29550"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4CD06A6" w14:textId="0F5C12F8" w:rsidR="00D93FCC" w:rsidDel="003C19C7" w:rsidRDefault="00D93FCC">
            <w:pPr>
              <w:rPr>
                <w:del w:id="29551" w:author="瑋婷 徐" w:date="2025-01-03T17:04:00Z" w16du:dateUtc="2025-01-03T09:04:00Z"/>
                <w:rFonts w:ascii="Times New Roman" w:eastAsia="標楷體" w:hAnsi="Times New Roman" w:cs="Times New Roman"/>
              </w:rPr>
              <w:pPrChange w:id="29552"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7884FA93" w14:textId="5D11B623" w:rsidR="00D93FCC" w:rsidDel="003C19C7" w:rsidRDefault="002435EC">
            <w:pPr>
              <w:rPr>
                <w:del w:id="29553" w:author="瑋婷 徐" w:date="2025-01-03T17:04:00Z" w16du:dateUtc="2025-01-03T09:04:00Z"/>
                <w:rFonts w:ascii="Times New Roman" w:eastAsia="標楷體" w:hAnsi="Times New Roman" w:cs="Times New Roman"/>
              </w:rPr>
              <w:pPrChange w:id="29554" w:author="瑋婷 徐" w:date="2025-01-03T17:04:00Z" w16du:dateUtc="2025-01-03T09:04:00Z">
                <w:pPr>
                  <w:spacing w:line="276" w:lineRule="auto"/>
                  <w:jc w:val="center"/>
                </w:pPr>
              </w:pPrChange>
            </w:pPr>
            <w:del w:id="2955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208DC560" w14:textId="0B853B0E" w:rsidR="00D93FCC" w:rsidDel="003C19C7" w:rsidRDefault="00D93FCC">
            <w:pPr>
              <w:rPr>
                <w:del w:id="29556" w:author="瑋婷 徐" w:date="2025-01-03T17:04:00Z" w16du:dateUtc="2025-01-03T09:04:00Z"/>
                <w:rFonts w:ascii="Times New Roman" w:eastAsia="標楷體" w:hAnsi="Times New Roman" w:cs="Times New Roman"/>
              </w:rPr>
              <w:pPrChange w:id="29557"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79D9C3F8" w14:textId="11372F80" w:rsidR="00D93FCC" w:rsidDel="003C19C7" w:rsidRDefault="00D93FCC">
            <w:pPr>
              <w:rPr>
                <w:del w:id="29558" w:author="瑋婷 徐" w:date="2025-01-03T17:04:00Z" w16du:dateUtc="2025-01-03T09:04:00Z"/>
                <w:rFonts w:ascii="Times New Roman" w:eastAsia="標楷體" w:hAnsi="Times New Roman" w:cs="Times New Roman"/>
              </w:rPr>
              <w:pPrChange w:id="29559"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24007F7" w14:textId="0D2609CF" w:rsidR="00D93FCC" w:rsidDel="003C19C7" w:rsidRDefault="00D93FCC">
            <w:pPr>
              <w:rPr>
                <w:del w:id="29560" w:author="瑋婷 徐" w:date="2025-01-03T17:04:00Z" w16du:dateUtc="2025-01-03T09:04:00Z"/>
                <w:rFonts w:ascii="Times New Roman" w:eastAsia="標楷體" w:hAnsi="Times New Roman" w:cs="Times New Roman"/>
              </w:rPr>
              <w:pPrChange w:id="29561"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D7E66C5" w14:textId="0753088B" w:rsidR="00D93FCC" w:rsidDel="003C19C7" w:rsidRDefault="00D93FCC">
            <w:pPr>
              <w:rPr>
                <w:del w:id="29562" w:author="瑋婷 徐" w:date="2025-01-03T17:04:00Z" w16du:dateUtc="2025-01-03T09:04:00Z"/>
                <w:rFonts w:ascii="Times New Roman" w:eastAsia="標楷體" w:hAnsi="Times New Roman" w:cs="Times New Roman"/>
              </w:rPr>
              <w:pPrChange w:id="29563"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55397DD0" w14:textId="177B74C5" w:rsidR="00D93FCC" w:rsidDel="003C19C7" w:rsidRDefault="00D93FCC">
            <w:pPr>
              <w:rPr>
                <w:del w:id="29564" w:author="瑋婷 徐" w:date="2025-01-03T17:04:00Z" w16du:dateUtc="2025-01-03T09:04:00Z"/>
                <w:rFonts w:ascii="Times New Roman" w:eastAsia="標楷體" w:hAnsi="Times New Roman" w:cs="Times New Roman"/>
              </w:rPr>
              <w:pPrChange w:id="29565"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199C8422" w14:textId="763B6CD9" w:rsidR="00D93FCC" w:rsidDel="003C19C7" w:rsidRDefault="00D93FCC">
            <w:pPr>
              <w:rPr>
                <w:del w:id="29566" w:author="瑋婷 徐" w:date="2025-01-03T17:04:00Z" w16du:dateUtc="2025-01-03T09:04:00Z"/>
                <w:rFonts w:ascii="Times New Roman" w:eastAsia="標楷體" w:hAnsi="Times New Roman" w:cs="Times New Roman"/>
              </w:rPr>
              <w:pPrChange w:id="29567"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485D196" w14:textId="60CBC561" w:rsidR="00D93FCC" w:rsidDel="003C19C7" w:rsidRDefault="00D93FCC">
            <w:pPr>
              <w:rPr>
                <w:del w:id="29568" w:author="瑋婷 徐" w:date="2025-01-03T17:04:00Z" w16du:dateUtc="2025-01-03T09:04:00Z"/>
                <w:rFonts w:ascii="Times New Roman" w:eastAsia="標楷體" w:hAnsi="Times New Roman" w:cs="Times New Roman"/>
              </w:rPr>
              <w:pPrChange w:id="29569"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CC63B0A" w14:textId="04600085" w:rsidR="00D93FCC" w:rsidDel="003C19C7" w:rsidRDefault="00D93FCC">
            <w:pPr>
              <w:rPr>
                <w:del w:id="29570" w:author="瑋婷 徐" w:date="2025-01-03T17:04:00Z" w16du:dateUtc="2025-01-03T09:04:00Z"/>
                <w:rFonts w:ascii="Times New Roman" w:eastAsia="標楷體" w:hAnsi="Times New Roman" w:cs="Times New Roman"/>
              </w:rPr>
              <w:pPrChange w:id="29571"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1BD3B66B" w14:textId="1CF29E6E" w:rsidR="00D93FCC" w:rsidDel="003C19C7" w:rsidRDefault="002435EC">
            <w:pPr>
              <w:rPr>
                <w:del w:id="29572" w:author="瑋婷 徐" w:date="2025-01-03T17:04:00Z" w16du:dateUtc="2025-01-03T09:04:00Z"/>
                <w:rFonts w:ascii="Times New Roman" w:eastAsia="標楷體" w:hAnsi="Times New Roman" w:cs="Times New Roman"/>
              </w:rPr>
              <w:pPrChange w:id="29573" w:author="瑋婷 徐" w:date="2025-01-03T17:04:00Z" w16du:dateUtc="2025-01-03T09:04:00Z">
                <w:pPr>
                  <w:spacing w:line="276" w:lineRule="auto"/>
                  <w:jc w:val="center"/>
                </w:pPr>
              </w:pPrChange>
            </w:pPr>
            <w:del w:id="29574"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bottom w:val="single" w:sz="4" w:space="0" w:color="000000"/>
            </w:tcBorders>
            <w:shd w:val="clear" w:color="auto" w:fill="FFFFFF"/>
            <w:vAlign w:val="center"/>
          </w:tcPr>
          <w:p w14:paraId="2409DACC" w14:textId="06AD2627" w:rsidR="00D93FCC" w:rsidDel="003C19C7" w:rsidRDefault="002435EC">
            <w:pPr>
              <w:rPr>
                <w:del w:id="29575" w:author="瑋婷 徐" w:date="2025-01-03T17:04:00Z" w16du:dateUtc="2025-01-03T09:04:00Z"/>
                <w:rFonts w:ascii="Times New Roman" w:eastAsia="標楷體" w:hAnsi="Times New Roman" w:cs="Times New Roman"/>
              </w:rPr>
              <w:pPrChange w:id="29576" w:author="瑋婷 徐" w:date="2025-01-03T17:04:00Z" w16du:dateUtc="2025-01-03T09:04:00Z">
                <w:pPr>
                  <w:spacing w:line="276" w:lineRule="auto"/>
                  <w:jc w:val="center"/>
                </w:pPr>
              </w:pPrChange>
            </w:pPr>
            <w:del w:id="2957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291B993B" w14:textId="20A7080B" w:rsidR="00D93FCC" w:rsidDel="003C19C7" w:rsidRDefault="002435EC">
            <w:pPr>
              <w:rPr>
                <w:del w:id="29578" w:author="瑋婷 徐" w:date="2025-01-03T17:04:00Z" w16du:dateUtc="2025-01-03T09:04:00Z"/>
                <w:rFonts w:ascii="Times New Roman" w:eastAsia="標楷體" w:hAnsi="Times New Roman" w:cs="Times New Roman"/>
              </w:rPr>
              <w:pPrChange w:id="29579" w:author="瑋婷 徐" w:date="2025-01-03T17:04:00Z" w16du:dateUtc="2025-01-03T09:04:00Z">
                <w:pPr>
                  <w:spacing w:line="276" w:lineRule="auto"/>
                  <w:jc w:val="center"/>
                </w:pPr>
              </w:pPrChange>
            </w:pPr>
            <w:del w:id="2958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22D22D19" w14:textId="42EC57A7" w:rsidR="00D93FCC" w:rsidDel="003C19C7" w:rsidRDefault="00D93FCC">
            <w:pPr>
              <w:rPr>
                <w:del w:id="29581" w:author="瑋婷 徐" w:date="2025-01-03T17:04:00Z" w16du:dateUtc="2025-01-03T09:04:00Z"/>
                <w:rFonts w:ascii="Times New Roman" w:eastAsia="標楷體" w:hAnsi="Times New Roman" w:cs="Times New Roman"/>
              </w:rPr>
              <w:pPrChange w:id="29582"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7418E88D" w14:textId="7FEB6A58" w:rsidR="00D93FCC" w:rsidDel="003C19C7" w:rsidRDefault="00D93FCC">
            <w:pPr>
              <w:rPr>
                <w:del w:id="29583" w:author="瑋婷 徐" w:date="2025-01-03T17:04:00Z" w16du:dateUtc="2025-01-03T09:04:00Z"/>
                <w:rFonts w:ascii="Times New Roman" w:eastAsia="標楷體" w:hAnsi="Times New Roman" w:cs="Times New Roman"/>
              </w:rPr>
              <w:pPrChange w:id="29584"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7A9E6C92" w14:textId="055BB985" w:rsidR="00D93FCC" w:rsidDel="003C19C7" w:rsidRDefault="00D93FCC">
            <w:pPr>
              <w:rPr>
                <w:del w:id="29585" w:author="瑋婷 徐" w:date="2025-01-03T17:04:00Z" w16du:dateUtc="2025-01-03T09:04:00Z"/>
                <w:rFonts w:ascii="Times New Roman" w:eastAsia="標楷體" w:hAnsi="Times New Roman" w:cs="Times New Roman"/>
              </w:rPr>
              <w:pPrChange w:id="29586"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AB806EA" w14:textId="3F295694" w:rsidR="00D93FCC" w:rsidDel="003C19C7" w:rsidRDefault="002435EC">
            <w:pPr>
              <w:rPr>
                <w:del w:id="29587" w:author="瑋婷 徐" w:date="2025-01-03T17:04:00Z" w16du:dateUtc="2025-01-03T09:04:00Z"/>
                <w:rFonts w:ascii="Times New Roman" w:eastAsia="標楷體" w:hAnsi="Times New Roman" w:cs="Times New Roman"/>
              </w:rPr>
              <w:pPrChange w:id="29588" w:author="瑋婷 徐" w:date="2025-01-03T17:04:00Z" w16du:dateUtc="2025-01-03T09:04:00Z">
                <w:pPr>
                  <w:spacing w:line="276" w:lineRule="auto"/>
                  <w:jc w:val="center"/>
                </w:pPr>
              </w:pPrChange>
            </w:pPr>
            <w:del w:id="2958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70EE0BCF" w14:textId="6D3F3AFB" w:rsidR="00D93FCC" w:rsidDel="003C19C7" w:rsidRDefault="002435EC">
            <w:pPr>
              <w:rPr>
                <w:del w:id="29590" w:author="瑋婷 徐" w:date="2025-01-03T17:04:00Z" w16du:dateUtc="2025-01-03T09:04:00Z"/>
                <w:rFonts w:ascii="Times New Roman" w:eastAsia="標楷體" w:hAnsi="Times New Roman" w:cs="Times New Roman"/>
              </w:rPr>
              <w:pPrChange w:id="29591" w:author="瑋婷 徐" w:date="2025-01-03T17:04:00Z" w16du:dateUtc="2025-01-03T09:04:00Z">
                <w:pPr>
                  <w:spacing w:line="276" w:lineRule="auto"/>
                  <w:jc w:val="center"/>
                </w:pPr>
              </w:pPrChange>
            </w:pPr>
            <w:del w:id="29592"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7747E501" w14:textId="2DC6ABF1" w:rsidR="00D93FCC" w:rsidDel="003C19C7" w:rsidRDefault="00D93FCC">
            <w:pPr>
              <w:rPr>
                <w:del w:id="29593" w:author="瑋婷 徐" w:date="2025-01-03T17:04:00Z" w16du:dateUtc="2025-01-03T09:04:00Z"/>
                <w:rFonts w:ascii="Times New Roman" w:eastAsia="標楷體" w:hAnsi="Times New Roman" w:cs="Times New Roman"/>
              </w:rPr>
              <w:pPrChange w:id="29594"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C294B48" w14:textId="39BF00A9" w:rsidR="00D93FCC" w:rsidDel="003C19C7" w:rsidRDefault="00D93FCC">
            <w:pPr>
              <w:rPr>
                <w:del w:id="29595" w:author="瑋婷 徐" w:date="2025-01-03T17:04:00Z" w16du:dateUtc="2025-01-03T09:04:00Z"/>
                <w:rFonts w:ascii="Times New Roman" w:eastAsia="標楷體" w:hAnsi="Times New Roman" w:cs="Times New Roman"/>
              </w:rPr>
              <w:pPrChange w:id="29596"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739BCA1" w14:textId="6F893180" w:rsidR="00D93FCC" w:rsidDel="003C19C7" w:rsidRDefault="00D93FCC">
            <w:pPr>
              <w:rPr>
                <w:del w:id="29597" w:author="瑋婷 徐" w:date="2025-01-03T17:04:00Z" w16du:dateUtc="2025-01-03T09:04:00Z"/>
                <w:rFonts w:ascii="Times New Roman" w:eastAsia="標楷體" w:hAnsi="Times New Roman" w:cs="Times New Roman"/>
              </w:rPr>
              <w:pPrChange w:id="29598"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7D066485" w14:textId="7D3D0118" w:rsidR="00D93FCC" w:rsidDel="003C19C7" w:rsidRDefault="00D93FCC">
            <w:pPr>
              <w:rPr>
                <w:del w:id="29599" w:author="瑋婷 徐" w:date="2025-01-03T17:04:00Z" w16du:dateUtc="2025-01-03T09:04:00Z"/>
                <w:rFonts w:ascii="Times New Roman" w:eastAsia="標楷體" w:hAnsi="Times New Roman" w:cs="Times New Roman"/>
              </w:rPr>
              <w:pPrChange w:id="29600" w:author="瑋婷 徐" w:date="2025-01-03T17:04:00Z" w16du:dateUtc="2025-01-03T09:04:00Z">
                <w:pPr>
                  <w:spacing w:line="276" w:lineRule="auto"/>
                  <w:jc w:val="center"/>
                </w:pPr>
              </w:pPrChange>
            </w:pPr>
          </w:p>
        </w:tc>
        <w:tc>
          <w:tcPr>
            <w:tcW w:w="251" w:type="dxa"/>
            <w:tcBorders>
              <w:bottom w:val="single" w:sz="4" w:space="0" w:color="000000"/>
              <w:right w:val="single" w:sz="4" w:space="0" w:color="000000"/>
            </w:tcBorders>
            <w:shd w:val="clear" w:color="auto" w:fill="D9D9D9"/>
            <w:vAlign w:val="center"/>
          </w:tcPr>
          <w:p w14:paraId="794B4237" w14:textId="285FF0D4" w:rsidR="00D93FCC" w:rsidDel="003C19C7" w:rsidRDefault="00D93FCC">
            <w:pPr>
              <w:rPr>
                <w:del w:id="29601" w:author="瑋婷 徐" w:date="2025-01-03T17:04:00Z" w16du:dateUtc="2025-01-03T09:04:00Z"/>
                <w:rFonts w:ascii="Times New Roman" w:eastAsia="標楷體" w:hAnsi="Times New Roman" w:cs="Times New Roman"/>
              </w:rPr>
              <w:pPrChange w:id="29602" w:author="瑋婷 徐" w:date="2025-01-03T17:04:00Z" w16du:dateUtc="2025-01-03T09:04:00Z">
                <w:pPr>
                  <w:spacing w:line="276" w:lineRule="auto"/>
                  <w:jc w:val="center"/>
                </w:pPr>
              </w:pPrChange>
            </w:pPr>
          </w:p>
        </w:tc>
      </w:tr>
      <w:tr w:rsidR="00000000" w:rsidDel="003C19C7" w14:paraId="7F02F3D8" w14:textId="7DE31D3F">
        <w:trPr>
          <w:cantSplit/>
          <w:jc w:val="center"/>
          <w:del w:id="29603" w:author="瑋婷 徐" w:date="2025-01-03T17:04:00Z"/>
        </w:trPr>
        <w:tc>
          <w:tcPr>
            <w:tcW w:w="2401" w:type="dxa"/>
            <w:tcBorders>
              <w:left w:val="single" w:sz="4" w:space="0" w:color="000000"/>
              <w:bottom w:val="single" w:sz="4" w:space="0" w:color="000000"/>
            </w:tcBorders>
            <w:shd w:val="clear" w:color="auto" w:fill="FFFFFF"/>
            <w:vAlign w:val="bottom"/>
          </w:tcPr>
          <w:p w14:paraId="232C30AF" w14:textId="46B1237B" w:rsidR="00D93FCC" w:rsidDel="003C19C7" w:rsidRDefault="002435EC">
            <w:pPr>
              <w:rPr>
                <w:del w:id="29604" w:author="瑋婷 徐" w:date="2025-01-03T17:04:00Z" w16du:dateUtc="2025-01-03T09:04:00Z"/>
                <w:rFonts w:ascii="Times New Roman" w:eastAsia="標楷體" w:hAnsi="Times New Roman" w:cs="Times New Roman"/>
              </w:rPr>
              <w:pPrChange w:id="29605" w:author="瑋婷 徐" w:date="2025-01-03T17:04:00Z" w16du:dateUtc="2025-01-03T09:04:00Z">
                <w:pPr>
                  <w:spacing w:line="276" w:lineRule="auto"/>
                </w:pPr>
              </w:pPrChange>
            </w:pPr>
            <w:del w:id="29606" w:author="瑋婷 徐" w:date="2025-01-03T17:04:00Z" w16du:dateUtc="2025-01-03T09:04:00Z">
              <w:r w:rsidDel="003C19C7">
                <w:rPr>
                  <w:rFonts w:ascii="Times New Roman" w:eastAsia="標楷體" w:hAnsi="Times New Roman" w:cs="Times New Roman"/>
                  <w:color w:val="000000"/>
                </w:rPr>
                <w:delText>大赤啄木</w:delText>
              </w:r>
              <w:r w:rsidDel="003C19C7">
                <w:rPr>
                  <w:rFonts w:ascii="Times New Roman" w:eastAsia="標楷體" w:hAnsi="Times New Roman" w:cs="Times New Roman"/>
                  <w:color w:val="000000"/>
                </w:rPr>
                <w:delText xml:space="preserve"> ※ II</w:delText>
              </w:r>
            </w:del>
          </w:p>
        </w:tc>
        <w:tc>
          <w:tcPr>
            <w:tcW w:w="3529" w:type="dxa"/>
            <w:tcBorders>
              <w:bottom w:val="single" w:sz="4" w:space="0" w:color="000000"/>
              <w:right w:val="single" w:sz="4" w:space="0" w:color="000000"/>
            </w:tcBorders>
            <w:shd w:val="clear" w:color="auto" w:fill="FFFFFF"/>
            <w:vAlign w:val="bottom"/>
          </w:tcPr>
          <w:p w14:paraId="71547925" w14:textId="7F8104B1" w:rsidR="00D93FCC" w:rsidDel="003C19C7" w:rsidRDefault="002435EC">
            <w:pPr>
              <w:rPr>
                <w:del w:id="29607" w:author="瑋婷 徐" w:date="2025-01-03T17:04:00Z" w16du:dateUtc="2025-01-03T09:04:00Z"/>
                <w:rFonts w:ascii="Times New Roman" w:eastAsia="標楷體" w:hAnsi="Times New Roman" w:cs="Times New Roman"/>
                <w:i/>
              </w:rPr>
              <w:pPrChange w:id="29608" w:author="瑋婷 徐" w:date="2025-01-03T17:04:00Z" w16du:dateUtc="2025-01-03T09:04:00Z">
                <w:pPr>
                  <w:spacing w:line="276" w:lineRule="auto"/>
                </w:pPr>
              </w:pPrChange>
            </w:pPr>
            <w:del w:id="29609" w:author="瑋婷 徐" w:date="2025-01-03T17:04:00Z" w16du:dateUtc="2025-01-03T09:04:00Z">
              <w:r w:rsidDel="003C19C7">
                <w:rPr>
                  <w:rFonts w:ascii="Times New Roman" w:eastAsia="標楷體" w:hAnsi="Times New Roman" w:cs="Times New Roman"/>
                  <w:i/>
                  <w:iCs/>
                  <w:color w:val="000000"/>
                </w:rPr>
                <w:delText>Dendrocopos leucotos</w:delText>
              </w:r>
            </w:del>
          </w:p>
        </w:tc>
        <w:tc>
          <w:tcPr>
            <w:tcW w:w="272" w:type="dxa"/>
            <w:tcBorders>
              <w:left w:val="single" w:sz="4" w:space="0" w:color="000000"/>
              <w:bottom w:val="single" w:sz="4" w:space="0" w:color="000000"/>
            </w:tcBorders>
            <w:shd w:val="clear" w:color="auto" w:fill="D9D9D9"/>
            <w:vAlign w:val="center"/>
          </w:tcPr>
          <w:p w14:paraId="50B87CE6" w14:textId="2F523098" w:rsidR="00D93FCC" w:rsidDel="003C19C7" w:rsidRDefault="002435EC">
            <w:pPr>
              <w:rPr>
                <w:del w:id="29610" w:author="瑋婷 徐" w:date="2025-01-03T17:04:00Z" w16du:dateUtc="2025-01-03T09:04:00Z"/>
                <w:rFonts w:ascii="Times New Roman" w:eastAsia="標楷體" w:hAnsi="Times New Roman" w:cs="Times New Roman"/>
              </w:rPr>
              <w:pPrChange w:id="29611" w:author="瑋婷 徐" w:date="2025-01-03T17:04:00Z" w16du:dateUtc="2025-01-03T09:04:00Z">
                <w:pPr>
                  <w:spacing w:line="276" w:lineRule="auto"/>
                  <w:jc w:val="center"/>
                </w:pPr>
              </w:pPrChange>
            </w:pPr>
            <w:del w:id="29612"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bottom w:val="single" w:sz="4" w:space="0" w:color="000000"/>
            </w:tcBorders>
            <w:shd w:val="clear" w:color="auto" w:fill="FFFFFF"/>
            <w:vAlign w:val="center"/>
          </w:tcPr>
          <w:p w14:paraId="509C5227" w14:textId="7F1EFE3F" w:rsidR="00D93FCC" w:rsidDel="003C19C7" w:rsidRDefault="00D93FCC">
            <w:pPr>
              <w:rPr>
                <w:del w:id="29613" w:author="瑋婷 徐" w:date="2025-01-03T17:04:00Z" w16du:dateUtc="2025-01-03T09:04:00Z"/>
                <w:rFonts w:ascii="Times New Roman" w:eastAsia="標楷體" w:hAnsi="Times New Roman" w:cs="Times New Roman"/>
              </w:rPr>
              <w:pPrChange w:id="29614" w:author="瑋婷 徐" w:date="2025-01-03T17:04:00Z" w16du:dateUtc="2025-01-03T09:04:00Z">
                <w:pPr>
                  <w:spacing w:line="276" w:lineRule="auto"/>
                  <w:jc w:val="center"/>
                </w:pPr>
              </w:pPrChange>
            </w:pPr>
          </w:p>
        </w:tc>
        <w:tc>
          <w:tcPr>
            <w:tcW w:w="257" w:type="dxa"/>
            <w:tcBorders>
              <w:bottom w:val="single" w:sz="4" w:space="0" w:color="000000"/>
            </w:tcBorders>
            <w:shd w:val="clear" w:color="auto" w:fill="D9D9D9"/>
            <w:vAlign w:val="center"/>
          </w:tcPr>
          <w:p w14:paraId="180890C4" w14:textId="630CBE94" w:rsidR="00D93FCC" w:rsidDel="003C19C7" w:rsidRDefault="00D93FCC">
            <w:pPr>
              <w:rPr>
                <w:del w:id="29615" w:author="瑋婷 徐" w:date="2025-01-03T17:04:00Z" w16du:dateUtc="2025-01-03T09:04:00Z"/>
                <w:rFonts w:ascii="Times New Roman" w:eastAsia="標楷體" w:hAnsi="Times New Roman" w:cs="Times New Roman"/>
              </w:rPr>
              <w:pPrChange w:id="29616"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1BA66694" w14:textId="7AF8322B" w:rsidR="00D93FCC" w:rsidDel="003C19C7" w:rsidRDefault="00D93FCC">
            <w:pPr>
              <w:rPr>
                <w:del w:id="29617" w:author="瑋婷 徐" w:date="2025-01-03T17:04:00Z" w16du:dateUtc="2025-01-03T09:04:00Z"/>
                <w:rFonts w:ascii="Times New Roman" w:eastAsia="標楷體" w:hAnsi="Times New Roman" w:cs="Times New Roman"/>
              </w:rPr>
              <w:pPrChange w:id="29618"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59B9F828" w14:textId="1EA985DF" w:rsidR="00D93FCC" w:rsidDel="003C19C7" w:rsidRDefault="00D93FCC">
            <w:pPr>
              <w:rPr>
                <w:del w:id="29619" w:author="瑋婷 徐" w:date="2025-01-03T17:04:00Z" w16du:dateUtc="2025-01-03T09:04:00Z"/>
                <w:rFonts w:ascii="Times New Roman" w:eastAsia="標楷體" w:hAnsi="Times New Roman" w:cs="Times New Roman"/>
              </w:rPr>
              <w:pPrChange w:id="29620"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4E71FFCE" w14:textId="6881855D" w:rsidR="00D93FCC" w:rsidDel="003C19C7" w:rsidRDefault="00D93FCC">
            <w:pPr>
              <w:rPr>
                <w:del w:id="29621" w:author="瑋婷 徐" w:date="2025-01-03T17:04:00Z" w16du:dateUtc="2025-01-03T09:04:00Z"/>
                <w:rFonts w:ascii="Times New Roman" w:eastAsia="標楷體" w:hAnsi="Times New Roman" w:cs="Times New Roman"/>
              </w:rPr>
              <w:pPrChange w:id="29622" w:author="瑋婷 徐" w:date="2025-01-03T17:04:00Z" w16du:dateUtc="2025-01-03T09:04:00Z">
                <w:pPr>
                  <w:spacing w:line="276" w:lineRule="auto"/>
                  <w:jc w:val="center"/>
                </w:pPr>
              </w:pPrChange>
            </w:pPr>
          </w:p>
        </w:tc>
        <w:tc>
          <w:tcPr>
            <w:tcW w:w="252" w:type="dxa"/>
            <w:tcBorders>
              <w:bottom w:val="single" w:sz="4" w:space="0" w:color="000000"/>
            </w:tcBorders>
            <w:shd w:val="clear" w:color="auto" w:fill="D9D9D9"/>
            <w:vAlign w:val="center"/>
          </w:tcPr>
          <w:p w14:paraId="066F638C" w14:textId="4BE63A52" w:rsidR="00D93FCC" w:rsidDel="003C19C7" w:rsidRDefault="00D93FCC">
            <w:pPr>
              <w:rPr>
                <w:del w:id="29623" w:author="瑋婷 徐" w:date="2025-01-03T17:04:00Z" w16du:dateUtc="2025-01-03T09:04:00Z"/>
                <w:rFonts w:ascii="Times New Roman" w:eastAsia="標楷體" w:hAnsi="Times New Roman" w:cs="Times New Roman"/>
              </w:rPr>
              <w:pPrChange w:id="29624"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7A4A9FF0" w14:textId="5A582717" w:rsidR="00D93FCC" w:rsidDel="003C19C7" w:rsidRDefault="00D93FCC">
            <w:pPr>
              <w:rPr>
                <w:del w:id="29625" w:author="瑋婷 徐" w:date="2025-01-03T17:04:00Z" w16du:dateUtc="2025-01-03T09:04:00Z"/>
                <w:rFonts w:ascii="Times New Roman" w:eastAsia="標楷體" w:hAnsi="Times New Roman" w:cs="Times New Roman"/>
              </w:rPr>
              <w:pPrChange w:id="29626"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1BE6AF3A" w14:textId="02E08C41" w:rsidR="00D93FCC" w:rsidDel="003C19C7" w:rsidRDefault="00D93FCC">
            <w:pPr>
              <w:rPr>
                <w:del w:id="29627" w:author="瑋婷 徐" w:date="2025-01-03T17:04:00Z" w16du:dateUtc="2025-01-03T09:04:00Z"/>
                <w:rFonts w:ascii="Times New Roman" w:eastAsia="標楷體" w:hAnsi="Times New Roman" w:cs="Times New Roman"/>
              </w:rPr>
              <w:pPrChange w:id="29628"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7BDD136B" w14:textId="7B71467E" w:rsidR="00D93FCC" w:rsidDel="003C19C7" w:rsidRDefault="00D93FCC">
            <w:pPr>
              <w:rPr>
                <w:del w:id="29629" w:author="瑋婷 徐" w:date="2025-01-03T17:04:00Z" w16du:dateUtc="2025-01-03T09:04:00Z"/>
                <w:rFonts w:ascii="Times New Roman" w:eastAsia="標楷體" w:hAnsi="Times New Roman" w:cs="Times New Roman"/>
              </w:rPr>
              <w:pPrChange w:id="29630"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B3ED76B" w14:textId="43AA4869" w:rsidR="00D93FCC" w:rsidDel="003C19C7" w:rsidRDefault="00D93FCC">
            <w:pPr>
              <w:rPr>
                <w:del w:id="29631" w:author="瑋婷 徐" w:date="2025-01-03T17:04:00Z" w16du:dateUtc="2025-01-03T09:04:00Z"/>
                <w:rFonts w:ascii="Times New Roman" w:eastAsia="標楷體" w:hAnsi="Times New Roman" w:cs="Times New Roman"/>
              </w:rPr>
              <w:pPrChange w:id="29632" w:author="瑋婷 徐" w:date="2025-01-03T17:04:00Z" w16du:dateUtc="2025-01-03T09:04:00Z">
                <w:pPr>
                  <w:spacing w:line="276" w:lineRule="auto"/>
                  <w:jc w:val="center"/>
                </w:pPr>
              </w:pPrChange>
            </w:pPr>
          </w:p>
        </w:tc>
        <w:tc>
          <w:tcPr>
            <w:tcW w:w="269" w:type="dxa"/>
            <w:tcBorders>
              <w:bottom w:val="single" w:sz="4" w:space="0" w:color="000000"/>
            </w:tcBorders>
            <w:shd w:val="clear" w:color="auto" w:fill="FFFFFF"/>
            <w:vAlign w:val="center"/>
          </w:tcPr>
          <w:p w14:paraId="64DB2545" w14:textId="42CC7B60" w:rsidR="00D93FCC" w:rsidDel="003C19C7" w:rsidRDefault="002435EC">
            <w:pPr>
              <w:rPr>
                <w:del w:id="29633" w:author="瑋婷 徐" w:date="2025-01-03T17:04:00Z" w16du:dateUtc="2025-01-03T09:04:00Z"/>
                <w:rFonts w:ascii="Times New Roman" w:eastAsia="標楷體" w:hAnsi="Times New Roman" w:cs="Times New Roman"/>
              </w:rPr>
              <w:pPrChange w:id="29634" w:author="瑋婷 徐" w:date="2025-01-03T17:04:00Z" w16du:dateUtc="2025-01-03T09:04:00Z">
                <w:pPr>
                  <w:spacing w:line="276" w:lineRule="auto"/>
                  <w:jc w:val="center"/>
                </w:pPr>
              </w:pPrChange>
            </w:pPr>
            <w:del w:id="2963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4631BC94" w14:textId="39A5DD54" w:rsidR="00D93FCC" w:rsidDel="003C19C7" w:rsidRDefault="00D93FCC">
            <w:pPr>
              <w:rPr>
                <w:del w:id="29636" w:author="瑋婷 徐" w:date="2025-01-03T17:04:00Z" w16du:dateUtc="2025-01-03T09:04:00Z"/>
                <w:rFonts w:ascii="Times New Roman" w:eastAsia="標楷體" w:hAnsi="Times New Roman" w:cs="Times New Roman"/>
              </w:rPr>
              <w:pPrChange w:id="29637"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7D1C64E9" w14:textId="2B28B5FC" w:rsidR="00D93FCC" w:rsidDel="003C19C7" w:rsidRDefault="00D93FCC">
            <w:pPr>
              <w:rPr>
                <w:del w:id="29638" w:author="瑋婷 徐" w:date="2025-01-03T17:04:00Z" w16du:dateUtc="2025-01-03T09:04:00Z"/>
                <w:rFonts w:ascii="Times New Roman" w:eastAsia="標楷體" w:hAnsi="Times New Roman" w:cs="Times New Roman"/>
              </w:rPr>
              <w:pPrChange w:id="29639"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558351B" w14:textId="53DA4F8D" w:rsidR="00D93FCC" w:rsidDel="003C19C7" w:rsidRDefault="00D93FCC">
            <w:pPr>
              <w:rPr>
                <w:del w:id="29640" w:author="瑋婷 徐" w:date="2025-01-03T17:04:00Z" w16du:dateUtc="2025-01-03T09:04:00Z"/>
                <w:rFonts w:ascii="Times New Roman" w:eastAsia="標楷體" w:hAnsi="Times New Roman" w:cs="Times New Roman"/>
              </w:rPr>
              <w:pPrChange w:id="29641"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3FA2D64" w14:textId="792AA73D" w:rsidR="00D93FCC" w:rsidDel="003C19C7" w:rsidRDefault="00D93FCC">
            <w:pPr>
              <w:rPr>
                <w:del w:id="29642" w:author="瑋婷 徐" w:date="2025-01-03T17:04:00Z" w16du:dateUtc="2025-01-03T09:04:00Z"/>
                <w:rFonts w:ascii="Times New Roman" w:eastAsia="標楷體" w:hAnsi="Times New Roman" w:cs="Times New Roman"/>
              </w:rPr>
              <w:pPrChange w:id="29643"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FAC3457" w14:textId="745ED940" w:rsidR="00D93FCC" w:rsidDel="003C19C7" w:rsidRDefault="00D93FCC">
            <w:pPr>
              <w:rPr>
                <w:del w:id="29644" w:author="瑋婷 徐" w:date="2025-01-03T17:04:00Z" w16du:dateUtc="2025-01-03T09:04:00Z"/>
                <w:rFonts w:ascii="Times New Roman" w:eastAsia="標楷體" w:hAnsi="Times New Roman" w:cs="Times New Roman"/>
              </w:rPr>
              <w:pPrChange w:id="29645"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C60AD5E" w14:textId="75C16375" w:rsidR="00D93FCC" w:rsidDel="003C19C7" w:rsidRDefault="00D93FCC">
            <w:pPr>
              <w:rPr>
                <w:del w:id="29646" w:author="瑋婷 徐" w:date="2025-01-03T17:04:00Z" w16du:dateUtc="2025-01-03T09:04:00Z"/>
                <w:rFonts w:ascii="Times New Roman" w:eastAsia="標楷體" w:hAnsi="Times New Roman" w:cs="Times New Roman"/>
              </w:rPr>
              <w:pPrChange w:id="29647"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3E7DF18" w14:textId="17117F69" w:rsidR="00D93FCC" w:rsidDel="003C19C7" w:rsidRDefault="00D93FCC">
            <w:pPr>
              <w:rPr>
                <w:del w:id="29648" w:author="瑋婷 徐" w:date="2025-01-03T17:04:00Z" w16du:dateUtc="2025-01-03T09:04:00Z"/>
                <w:rFonts w:ascii="Times New Roman" w:eastAsia="標楷體" w:hAnsi="Times New Roman" w:cs="Times New Roman"/>
              </w:rPr>
              <w:pPrChange w:id="29649"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71665D6E" w14:textId="15519505" w:rsidR="00D93FCC" w:rsidDel="003C19C7" w:rsidRDefault="00D93FCC">
            <w:pPr>
              <w:rPr>
                <w:del w:id="29650" w:author="瑋婷 徐" w:date="2025-01-03T17:04:00Z" w16du:dateUtc="2025-01-03T09:04:00Z"/>
                <w:rFonts w:ascii="Times New Roman" w:eastAsia="標楷體" w:hAnsi="Times New Roman" w:cs="Times New Roman"/>
              </w:rPr>
              <w:pPrChange w:id="29651"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F1B2A43" w14:textId="75CEAB4B" w:rsidR="00D93FCC" w:rsidDel="003C19C7" w:rsidRDefault="00D93FCC">
            <w:pPr>
              <w:rPr>
                <w:del w:id="29652" w:author="瑋婷 徐" w:date="2025-01-03T17:04:00Z" w16du:dateUtc="2025-01-03T09:04:00Z"/>
                <w:rFonts w:ascii="Times New Roman" w:eastAsia="標楷體" w:hAnsi="Times New Roman" w:cs="Times New Roman"/>
              </w:rPr>
              <w:pPrChange w:id="29653"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0313C5B" w14:textId="148E4B38" w:rsidR="00D93FCC" w:rsidDel="003C19C7" w:rsidRDefault="00D93FCC">
            <w:pPr>
              <w:rPr>
                <w:del w:id="29654" w:author="瑋婷 徐" w:date="2025-01-03T17:04:00Z" w16du:dateUtc="2025-01-03T09:04:00Z"/>
                <w:rFonts w:ascii="Times New Roman" w:eastAsia="標楷體" w:hAnsi="Times New Roman" w:cs="Times New Roman"/>
              </w:rPr>
              <w:pPrChange w:id="29655"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BE55E2E" w14:textId="31E85745" w:rsidR="00D93FCC" w:rsidDel="003C19C7" w:rsidRDefault="00D93FCC">
            <w:pPr>
              <w:rPr>
                <w:del w:id="29656" w:author="瑋婷 徐" w:date="2025-01-03T17:04:00Z" w16du:dateUtc="2025-01-03T09:04:00Z"/>
                <w:rFonts w:ascii="Times New Roman" w:eastAsia="標楷體" w:hAnsi="Times New Roman" w:cs="Times New Roman"/>
              </w:rPr>
              <w:pPrChange w:id="29657" w:author="瑋婷 徐" w:date="2025-01-03T17:04:00Z" w16du:dateUtc="2025-01-03T09:04:00Z">
                <w:pPr>
                  <w:spacing w:line="276" w:lineRule="auto"/>
                  <w:jc w:val="center"/>
                </w:pPr>
              </w:pPrChange>
            </w:pPr>
          </w:p>
        </w:tc>
        <w:tc>
          <w:tcPr>
            <w:tcW w:w="275" w:type="dxa"/>
            <w:tcBorders>
              <w:bottom w:val="single" w:sz="4" w:space="0" w:color="000000"/>
            </w:tcBorders>
            <w:shd w:val="clear" w:color="auto" w:fill="FFFFFF"/>
            <w:vAlign w:val="center"/>
          </w:tcPr>
          <w:p w14:paraId="795ACC7F" w14:textId="3968C730" w:rsidR="00D93FCC" w:rsidDel="003C19C7" w:rsidRDefault="00D93FCC">
            <w:pPr>
              <w:rPr>
                <w:del w:id="29658" w:author="瑋婷 徐" w:date="2025-01-03T17:04:00Z" w16du:dateUtc="2025-01-03T09:04:00Z"/>
                <w:rFonts w:ascii="Times New Roman" w:eastAsia="標楷體" w:hAnsi="Times New Roman" w:cs="Times New Roman"/>
              </w:rPr>
              <w:pPrChange w:id="29659"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B641069" w14:textId="03AE3D1B" w:rsidR="00D93FCC" w:rsidDel="003C19C7" w:rsidRDefault="00D93FCC">
            <w:pPr>
              <w:rPr>
                <w:del w:id="29660" w:author="瑋婷 徐" w:date="2025-01-03T17:04:00Z" w16du:dateUtc="2025-01-03T09:04:00Z"/>
                <w:rFonts w:ascii="Times New Roman" w:eastAsia="標楷體" w:hAnsi="Times New Roman" w:cs="Times New Roman"/>
              </w:rPr>
              <w:pPrChange w:id="29661"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8D651C1" w14:textId="4E6ADEEB" w:rsidR="00D93FCC" w:rsidDel="003C19C7" w:rsidRDefault="00D93FCC">
            <w:pPr>
              <w:rPr>
                <w:del w:id="29662" w:author="瑋婷 徐" w:date="2025-01-03T17:04:00Z" w16du:dateUtc="2025-01-03T09:04:00Z"/>
                <w:rFonts w:ascii="Times New Roman" w:eastAsia="標楷體" w:hAnsi="Times New Roman" w:cs="Times New Roman"/>
              </w:rPr>
              <w:pPrChange w:id="29663"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110B2924" w14:textId="74F6BA5B" w:rsidR="00D93FCC" w:rsidDel="003C19C7" w:rsidRDefault="00D93FCC">
            <w:pPr>
              <w:rPr>
                <w:del w:id="29664" w:author="瑋婷 徐" w:date="2025-01-03T17:04:00Z" w16du:dateUtc="2025-01-03T09:04:00Z"/>
                <w:rFonts w:ascii="Times New Roman" w:eastAsia="標楷體" w:hAnsi="Times New Roman" w:cs="Times New Roman"/>
              </w:rPr>
              <w:pPrChange w:id="29665"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7435FD40" w14:textId="38581EDC" w:rsidR="00D93FCC" w:rsidDel="003C19C7" w:rsidRDefault="00D93FCC">
            <w:pPr>
              <w:rPr>
                <w:del w:id="29666" w:author="瑋婷 徐" w:date="2025-01-03T17:04:00Z" w16du:dateUtc="2025-01-03T09:04:00Z"/>
                <w:rFonts w:ascii="Times New Roman" w:eastAsia="標楷體" w:hAnsi="Times New Roman" w:cs="Times New Roman"/>
              </w:rPr>
              <w:pPrChange w:id="29667"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564182C6" w14:textId="27A4A3AF" w:rsidR="00D93FCC" w:rsidDel="003C19C7" w:rsidRDefault="00D93FCC">
            <w:pPr>
              <w:rPr>
                <w:del w:id="29668" w:author="瑋婷 徐" w:date="2025-01-03T17:04:00Z" w16du:dateUtc="2025-01-03T09:04:00Z"/>
                <w:rFonts w:ascii="Times New Roman" w:eastAsia="標楷體" w:hAnsi="Times New Roman" w:cs="Times New Roman"/>
              </w:rPr>
              <w:pPrChange w:id="29669"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2A42CFF4" w14:textId="7228282B" w:rsidR="00D93FCC" w:rsidDel="003C19C7" w:rsidRDefault="00D93FCC">
            <w:pPr>
              <w:rPr>
                <w:del w:id="29670" w:author="瑋婷 徐" w:date="2025-01-03T17:04:00Z" w16du:dateUtc="2025-01-03T09:04:00Z"/>
                <w:rFonts w:ascii="Times New Roman" w:eastAsia="標楷體" w:hAnsi="Times New Roman" w:cs="Times New Roman"/>
              </w:rPr>
              <w:pPrChange w:id="29671"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60309E4D" w14:textId="0999F149" w:rsidR="00D93FCC" w:rsidDel="003C19C7" w:rsidRDefault="00D93FCC">
            <w:pPr>
              <w:rPr>
                <w:del w:id="29672" w:author="瑋婷 徐" w:date="2025-01-03T17:04:00Z" w16du:dateUtc="2025-01-03T09:04:00Z"/>
                <w:rFonts w:ascii="Times New Roman" w:eastAsia="標楷體" w:hAnsi="Times New Roman" w:cs="Times New Roman"/>
              </w:rPr>
              <w:pPrChange w:id="29673"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4435E7EF" w14:textId="71CA3424" w:rsidR="00D93FCC" w:rsidDel="003C19C7" w:rsidRDefault="00D93FCC">
            <w:pPr>
              <w:rPr>
                <w:del w:id="29674" w:author="瑋婷 徐" w:date="2025-01-03T17:04:00Z" w16du:dateUtc="2025-01-03T09:04:00Z"/>
                <w:rFonts w:ascii="Times New Roman" w:eastAsia="標楷體" w:hAnsi="Times New Roman" w:cs="Times New Roman"/>
              </w:rPr>
              <w:pPrChange w:id="29675"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30F8E3E" w14:textId="753F32E0" w:rsidR="00D93FCC" w:rsidDel="003C19C7" w:rsidRDefault="00D93FCC">
            <w:pPr>
              <w:rPr>
                <w:del w:id="29676" w:author="瑋婷 徐" w:date="2025-01-03T17:04:00Z" w16du:dateUtc="2025-01-03T09:04:00Z"/>
                <w:rFonts w:ascii="Times New Roman" w:eastAsia="標楷體" w:hAnsi="Times New Roman" w:cs="Times New Roman"/>
              </w:rPr>
              <w:pPrChange w:id="29677"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66D0D93B" w14:textId="148FA780" w:rsidR="00D93FCC" w:rsidDel="003C19C7" w:rsidRDefault="00D93FCC">
            <w:pPr>
              <w:rPr>
                <w:del w:id="29678" w:author="瑋婷 徐" w:date="2025-01-03T17:04:00Z" w16du:dateUtc="2025-01-03T09:04:00Z"/>
                <w:rFonts w:ascii="Times New Roman" w:eastAsia="標楷體" w:hAnsi="Times New Roman" w:cs="Times New Roman"/>
              </w:rPr>
              <w:pPrChange w:id="29679" w:author="瑋婷 徐" w:date="2025-01-03T17:04:00Z" w16du:dateUtc="2025-01-03T09:04:00Z">
                <w:pPr>
                  <w:spacing w:line="276" w:lineRule="auto"/>
                  <w:jc w:val="center"/>
                </w:pPr>
              </w:pPrChange>
            </w:pPr>
          </w:p>
        </w:tc>
        <w:tc>
          <w:tcPr>
            <w:tcW w:w="251" w:type="dxa"/>
            <w:tcBorders>
              <w:bottom w:val="single" w:sz="4" w:space="0" w:color="000000"/>
              <w:right w:val="single" w:sz="4" w:space="0" w:color="000000"/>
            </w:tcBorders>
            <w:shd w:val="clear" w:color="auto" w:fill="D9D9D9"/>
            <w:vAlign w:val="center"/>
          </w:tcPr>
          <w:p w14:paraId="752A9E2C" w14:textId="6619912B" w:rsidR="00D93FCC" w:rsidDel="003C19C7" w:rsidRDefault="00D93FCC">
            <w:pPr>
              <w:rPr>
                <w:del w:id="29680" w:author="瑋婷 徐" w:date="2025-01-03T17:04:00Z" w16du:dateUtc="2025-01-03T09:04:00Z"/>
                <w:rFonts w:ascii="Times New Roman" w:eastAsia="標楷體" w:hAnsi="Times New Roman" w:cs="Times New Roman"/>
              </w:rPr>
              <w:pPrChange w:id="29681" w:author="瑋婷 徐" w:date="2025-01-03T17:04:00Z" w16du:dateUtc="2025-01-03T09:04:00Z">
                <w:pPr>
                  <w:spacing w:line="276" w:lineRule="auto"/>
                  <w:jc w:val="center"/>
                </w:pPr>
              </w:pPrChange>
            </w:pPr>
          </w:p>
        </w:tc>
      </w:tr>
      <w:tr w:rsidR="00000000" w:rsidDel="003C19C7" w14:paraId="2B3B245D" w14:textId="7454D1F2">
        <w:trPr>
          <w:cantSplit/>
          <w:jc w:val="center"/>
          <w:del w:id="29682" w:author="瑋婷 徐" w:date="2025-01-03T17:04:00Z"/>
        </w:trPr>
        <w:tc>
          <w:tcPr>
            <w:tcW w:w="2401" w:type="dxa"/>
            <w:tcBorders>
              <w:left w:val="single" w:sz="4" w:space="0" w:color="000000"/>
              <w:bottom w:val="single" w:sz="4" w:space="0" w:color="000000"/>
            </w:tcBorders>
            <w:shd w:val="clear" w:color="auto" w:fill="FFFFFF"/>
            <w:vAlign w:val="bottom"/>
          </w:tcPr>
          <w:p w14:paraId="2F519B08" w14:textId="425AF956" w:rsidR="00D93FCC" w:rsidDel="003C19C7" w:rsidRDefault="002435EC">
            <w:pPr>
              <w:rPr>
                <w:del w:id="29683" w:author="瑋婷 徐" w:date="2025-01-03T17:04:00Z" w16du:dateUtc="2025-01-03T09:04:00Z"/>
                <w:rFonts w:ascii="Times New Roman" w:eastAsia="標楷體" w:hAnsi="Times New Roman" w:cs="Times New Roman"/>
              </w:rPr>
              <w:pPrChange w:id="29684" w:author="瑋婷 徐" w:date="2025-01-03T17:04:00Z" w16du:dateUtc="2025-01-03T09:04:00Z">
                <w:pPr>
                  <w:spacing w:line="276" w:lineRule="auto"/>
                </w:pPr>
              </w:pPrChange>
            </w:pPr>
            <w:del w:id="29685" w:author="瑋婷 徐" w:date="2025-01-03T17:04:00Z" w16du:dateUtc="2025-01-03T09:04:00Z">
              <w:r w:rsidDel="003C19C7">
                <w:rPr>
                  <w:rFonts w:ascii="Times New Roman" w:eastAsia="標楷體" w:hAnsi="Times New Roman" w:cs="Times New Roman"/>
                  <w:color w:val="000000"/>
                </w:rPr>
                <w:delText>綠啄木</w:delText>
              </w:r>
              <w:r w:rsidDel="003C19C7">
                <w:rPr>
                  <w:rFonts w:ascii="Times New Roman" w:eastAsia="標楷體" w:hAnsi="Times New Roman" w:cs="Times New Roman"/>
                  <w:color w:val="000000"/>
                </w:rPr>
                <w:delText xml:space="preserve"> II</w:delText>
              </w:r>
            </w:del>
          </w:p>
        </w:tc>
        <w:tc>
          <w:tcPr>
            <w:tcW w:w="3529" w:type="dxa"/>
            <w:tcBorders>
              <w:bottom w:val="single" w:sz="4" w:space="0" w:color="000000"/>
              <w:right w:val="single" w:sz="4" w:space="0" w:color="000000"/>
            </w:tcBorders>
            <w:shd w:val="clear" w:color="auto" w:fill="FFFFFF"/>
            <w:vAlign w:val="bottom"/>
          </w:tcPr>
          <w:p w14:paraId="68B55B98" w14:textId="4C954583" w:rsidR="00D93FCC" w:rsidDel="003C19C7" w:rsidRDefault="002435EC">
            <w:pPr>
              <w:rPr>
                <w:del w:id="29686" w:author="瑋婷 徐" w:date="2025-01-03T17:04:00Z" w16du:dateUtc="2025-01-03T09:04:00Z"/>
                <w:rFonts w:ascii="Times New Roman" w:eastAsia="標楷體" w:hAnsi="Times New Roman" w:cs="Times New Roman"/>
                <w:i/>
              </w:rPr>
              <w:pPrChange w:id="29687" w:author="瑋婷 徐" w:date="2025-01-03T17:04:00Z" w16du:dateUtc="2025-01-03T09:04:00Z">
                <w:pPr>
                  <w:spacing w:line="276" w:lineRule="auto"/>
                </w:pPr>
              </w:pPrChange>
            </w:pPr>
            <w:del w:id="29688" w:author="瑋婷 徐" w:date="2025-01-03T17:04:00Z" w16du:dateUtc="2025-01-03T09:04:00Z">
              <w:r w:rsidDel="003C19C7">
                <w:rPr>
                  <w:rFonts w:ascii="Times New Roman" w:eastAsia="標楷體" w:hAnsi="Times New Roman" w:cs="Times New Roman"/>
                  <w:i/>
                  <w:iCs/>
                  <w:color w:val="000000"/>
                </w:rPr>
                <w:delText>Picus canus</w:delText>
              </w:r>
            </w:del>
          </w:p>
        </w:tc>
        <w:tc>
          <w:tcPr>
            <w:tcW w:w="272" w:type="dxa"/>
            <w:tcBorders>
              <w:left w:val="single" w:sz="4" w:space="0" w:color="000000"/>
              <w:bottom w:val="single" w:sz="4" w:space="0" w:color="000000"/>
            </w:tcBorders>
            <w:shd w:val="clear" w:color="auto" w:fill="D9D9D9"/>
            <w:vAlign w:val="center"/>
          </w:tcPr>
          <w:p w14:paraId="1087C052" w14:textId="15988EFB" w:rsidR="00D93FCC" w:rsidDel="003C19C7" w:rsidRDefault="00D93FCC">
            <w:pPr>
              <w:rPr>
                <w:del w:id="29689" w:author="瑋婷 徐" w:date="2025-01-03T17:04:00Z" w16du:dateUtc="2025-01-03T09:04:00Z"/>
                <w:rFonts w:ascii="Times New Roman" w:eastAsia="標楷體" w:hAnsi="Times New Roman" w:cs="Times New Roman"/>
              </w:rPr>
              <w:pPrChange w:id="29690" w:author="瑋婷 徐" w:date="2025-01-03T17:04:00Z" w16du:dateUtc="2025-01-03T09:04:00Z">
                <w:pPr>
                  <w:spacing w:line="276" w:lineRule="auto"/>
                  <w:jc w:val="center"/>
                </w:pPr>
              </w:pPrChange>
            </w:pPr>
          </w:p>
        </w:tc>
        <w:tc>
          <w:tcPr>
            <w:tcW w:w="261" w:type="dxa"/>
            <w:tcBorders>
              <w:bottom w:val="single" w:sz="4" w:space="0" w:color="000000"/>
            </w:tcBorders>
            <w:shd w:val="clear" w:color="auto" w:fill="FFFFFF"/>
            <w:vAlign w:val="center"/>
          </w:tcPr>
          <w:p w14:paraId="42E9C50F" w14:textId="18B1E53D" w:rsidR="00D93FCC" w:rsidDel="003C19C7" w:rsidRDefault="00D93FCC">
            <w:pPr>
              <w:rPr>
                <w:del w:id="29691" w:author="瑋婷 徐" w:date="2025-01-03T17:04:00Z" w16du:dateUtc="2025-01-03T09:04:00Z"/>
                <w:rFonts w:ascii="Times New Roman" w:eastAsia="標楷體" w:hAnsi="Times New Roman" w:cs="Times New Roman"/>
              </w:rPr>
              <w:pPrChange w:id="29692" w:author="瑋婷 徐" w:date="2025-01-03T17:04:00Z" w16du:dateUtc="2025-01-03T09:04:00Z">
                <w:pPr>
                  <w:spacing w:line="276" w:lineRule="auto"/>
                  <w:jc w:val="center"/>
                </w:pPr>
              </w:pPrChange>
            </w:pPr>
          </w:p>
        </w:tc>
        <w:tc>
          <w:tcPr>
            <w:tcW w:w="257" w:type="dxa"/>
            <w:tcBorders>
              <w:bottom w:val="single" w:sz="4" w:space="0" w:color="000000"/>
            </w:tcBorders>
            <w:shd w:val="clear" w:color="auto" w:fill="D9D9D9"/>
            <w:vAlign w:val="center"/>
          </w:tcPr>
          <w:p w14:paraId="1D399DED" w14:textId="7BB41585" w:rsidR="00D93FCC" w:rsidDel="003C19C7" w:rsidRDefault="00D93FCC">
            <w:pPr>
              <w:rPr>
                <w:del w:id="29693" w:author="瑋婷 徐" w:date="2025-01-03T17:04:00Z" w16du:dateUtc="2025-01-03T09:04:00Z"/>
                <w:rFonts w:ascii="Times New Roman" w:eastAsia="標楷體" w:hAnsi="Times New Roman" w:cs="Times New Roman"/>
              </w:rPr>
              <w:pPrChange w:id="29694"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466C5FE5" w14:textId="46AA90A4" w:rsidR="00D93FCC" w:rsidDel="003C19C7" w:rsidRDefault="00D93FCC">
            <w:pPr>
              <w:rPr>
                <w:del w:id="29695" w:author="瑋婷 徐" w:date="2025-01-03T17:04:00Z" w16du:dateUtc="2025-01-03T09:04:00Z"/>
                <w:rFonts w:ascii="Times New Roman" w:eastAsia="標楷體" w:hAnsi="Times New Roman" w:cs="Times New Roman"/>
              </w:rPr>
              <w:pPrChange w:id="29696"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46A7A304" w14:textId="187BD133" w:rsidR="00D93FCC" w:rsidDel="003C19C7" w:rsidRDefault="00D93FCC">
            <w:pPr>
              <w:rPr>
                <w:del w:id="29697" w:author="瑋婷 徐" w:date="2025-01-03T17:04:00Z" w16du:dateUtc="2025-01-03T09:04:00Z"/>
                <w:rFonts w:ascii="Times New Roman" w:eastAsia="標楷體" w:hAnsi="Times New Roman" w:cs="Times New Roman"/>
              </w:rPr>
              <w:pPrChange w:id="29698"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2825AD97" w14:textId="61156166" w:rsidR="00D93FCC" w:rsidDel="003C19C7" w:rsidRDefault="00D93FCC">
            <w:pPr>
              <w:rPr>
                <w:del w:id="29699" w:author="瑋婷 徐" w:date="2025-01-03T17:04:00Z" w16du:dateUtc="2025-01-03T09:04:00Z"/>
                <w:rFonts w:ascii="Times New Roman" w:eastAsia="標楷體" w:hAnsi="Times New Roman" w:cs="Times New Roman"/>
              </w:rPr>
              <w:pPrChange w:id="29700" w:author="瑋婷 徐" w:date="2025-01-03T17:04:00Z" w16du:dateUtc="2025-01-03T09:04:00Z">
                <w:pPr>
                  <w:spacing w:line="276" w:lineRule="auto"/>
                  <w:jc w:val="center"/>
                </w:pPr>
              </w:pPrChange>
            </w:pPr>
          </w:p>
        </w:tc>
        <w:tc>
          <w:tcPr>
            <w:tcW w:w="252" w:type="dxa"/>
            <w:tcBorders>
              <w:bottom w:val="single" w:sz="4" w:space="0" w:color="000000"/>
            </w:tcBorders>
            <w:shd w:val="clear" w:color="auto" w:fill="D9D9D9"/>
            <w:vAlign w:val="center"/>
          </w:tcPr>
          <w:p w14:paraId="48814B3A" w14:textId="0C467806" w:rsidR="00D93FCC" w:rsidDel="003C19C7" w:rsidRDefault="00D93FCC">
            <w:pPr>
              <w:rPr>
                <w:del w:id="29701" w:author="瑋婷 徐" w:date="2025-01-03T17:04:00Z" w16du:dateUtc="2025-01-03T09:04:00Z"/>
                <w:rFonts w:ascii="Times New Roman" w:eastAsia="標楷體" w:hAnsi="Times New Roman" w:cs="Times New Roman"/>
              </w:rPr>
              <w:pPrChange w:id="29702"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232FD3F4" w14:textId="06773C39" w:rsidR="00D93FCC" w:rsidDel="003C19C7" w:rsidRDefault="00D93FCC">
            <w:pPr>
              <w:rPr>
                <w:del w:id="29703" w:author="瑋婷 徐" w:date="2025-01-03T17:04:00Z" w16du:dateUtc="2025-01-03T09:04:00Z"/>
                <w:rFonts w:ascii="Times New Roman" w:eastAsia="標楷體" w:hAnsi="Times New Roman" w:cs="Times New Roman"/>
              </w:rPr>
              <w:pPrChange w:id="29704"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7CE2EFFC" w14:textId="274E1978" w:rsidR="00D93FCC" w:rsidDel="003C19C7" w:rsidRDefault="00D93FCC">
            <w:pPr>
              <w:rPr>
                <w:del w:id="29705" w:author="瑋婷 徐" w:date="2025-01-03T17:04:00Z" w16du:dateUtc="2025-01-03T09:04:00Z"/>
                <w:rFonts w:ascii="Times New Roman" w:eastAsia="標楷體" w:hAnsi="Times New Roman" w:cs="Times New Roman"/>
              </w:rPr>
              <w:pPrChange w:id="29706"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291D872A" w14:textId="7A33E45C" w:rsidR="00D93FCC" w:rsidDel="003C19C7" w:rsidRDefault="00D93FCC">
            <w:pPr>
              <w:rPr>
                <w:del w:id="29707" w:author="瑋婷 徐" w:date="2025-01-03T17:04:00Z" w16du:dateUtc="2025-01-03T09:04:00Z"/>
                <w:rFonts w:ascii="Times New Roman" w:eastAsia="標楷體" w:hAnsi="Times New Roman" w:cs="Times New Roman"/>
              </w:rPr>
              <w:pPrChange w:id="29708"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CD73065" w14:textId="33CCA079" w:rsidR="00D93FCC" w:rsidDel="003C19C7" w:rsidRDefault="00D93FCC">
            <w:pPr>
              <w:rPr>
                <w:del w:id="29709" w:author="瑋婷 徐" w:date="2025-01-03T17:04:00Z" w16du:dateUtc="2025-01-03T09:04:00Z"/>
                <w:rFonts w:ascii="Times New Roman" w:eastAsia="標楷體" w:hAnsi="Times New Roman" w:cs="Times New Roman"/>
              </w:rPr>
              <w:pPrChange w:id="29710" w:author="瑋婷 徐" w:date="2025-01-03T17:04:00Z" w16du:dateUtc="2025-01-03T09:04:00Z">
                <w:pPr>
                  <w:spacing w:line="276" w:lineRule="auto"/>
                  <w:jc w:val="center"/>
                </w:pPr>
              </w:pPrChange>
            </w:pPr>
          </w:p>
        </w:tc>
        <w:tc>
          <w:tcPr>
            <w:tcW w:w="269" w:type="dxa"/>
            <w:tcBorders>
              <w:bottom w:val="single" w:sz="4" w:space="0" w:color="000000"/>
            </w:tcBorders>
            <w:shd w:val="clear" w:color="auto" w:fill="FFFFFF"/>
            <w:vAlign w:val="center"/>
          </w:tcPr>
          <w:p w14:paraId="1668803D" w14:textId="4C350FF5" w:rsidR="00D93FCC" w:rsidDel="003C19C7" w:rsidRDefault="00D93FCC">
            <w:pPr>
              <w:rPr>
                <w:del w:id="29711" w:author="瑋婷 徐" w:date="2025-01-03T17:04:00Z" w16du:dateUtc="2025-01-03T09:04:00Z"/>
                <w:rFonts w:ascii="Times New Roman" w:eastAsia="標楷體" w:hAnsi="Times New Roman" w:cs="Times New Roman"/>
              </w:rPr>
              <w:pPrChange w:id="29712"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20C6D37" w14:textId="0ACBA153" w:rsidR="00D93FCC" w:rsidDel="003C19C7" w:rsidRDefault="002435EC">
            <w:pPr>
              <w:rPr>
                <w:del w:id="29713" w:author="瑋婷 徐" w:date="2025-01-03T17:04:00Z" w16du:dateUtc="2025-01-03T09:04:00Z"/>
                <w:rFonts w:ascii="Times New Roman" w:eastAsia="標楷體" w:hAnsi="Times New Roman" w:cs="Times New Roman"/>
              </w:rPr>
              <w:pPrChange w:id="29714" w:author="瑋婷 徐" w:date="2025-01-03T17:04:00Z" w16du:dateUtc="2025-01-03T09:04:00Z">
                <w:pPr>
                  <w:spacing w:line="276" w:lineRule="auto"/>
                  <w:jc w:val="center"/>
                </w:pPr>
              </w:pPrChange>
            </w:pPr>
            <w:del w:id="2971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71C6B4A3" w14:textId="40F8A68C" w:rsidR="00D93FCC" w:rsidDel="003C19C7" w:rsidRDefault="00D93FCC">
            <w:pPr>
              <w:rPr>
                <w:del w:id="29716" w:author="瑋婷 徐" w:date="2025-01-03T17:04:00Z" w16du:dateUtc="2025-01-03T09:04:00Z"/>
                <w:rFonts w:ascii="Times New Roman" w:eastAsia="標楷體" w:hAnsi="Times New Roman" w:cs="Times New Roman"/>
              </w:rPr>
              <w:pPrChange w:id="29717"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F0CD35D" w14:textId="1E1A27F2" w:rsidR="00D93FCC" w:rsidDel="003C19C7" w:rsidRDefault="00D93FCC">
            <w:pPr>
              <w:rPr>
                <w:del w:id="29718" w:author="瑋婷 徐" w:date="2025-01-03T17:04:00Z" w16du:dateUtc="2025-01-03T09:04:00Z"/>
                <w:rFonts w:ascii="Times New Roman" w:eastAsia="標楷體" w:hAnsi="Times New Roman" w:cs="Times New Roman"/>
              </w:rPr>
              <w:pPrChange w:id="29719"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A158441" w14:textId="6C7B35A5" w:rsidR="00D93FCC" w:rsidDel="003C19C7" w:rsidRDefault="00D93FCC">
            <w:pPr>
              <w:rPr>
                <w:del w:id="29720" w:author="瑋婷 徐" w:date="2025-01-03T17:04:00Z" w16du:dateUtc="2025-01-03T09:04:00Z"/>
                <w:rFonts w:ascii="Times New Roman" w:eastAsia="標楷體" w:hAnsi="Times New Roman" w:cs="Times New Roman"/>
              </w:rPr>
              <w:pPrChange w:id="29721"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67F99FE" w14:textId="4DC5E6C3" w:rsidR="00D93FCC" w:rsidDel="003C19C7" w:rsidRDefault="00D93FCC">
            <w:pPr>
              <w:rPr>
                <w:del w:id="29722" w:author="瑋婷 徐" w:date="2025-01-03T17:04:00Z" w16du:dateUtc="2025-01-03T09:04:00Z"/>
                <w:rFonts w:ascii="Times New Roman" w:eastAsia="標楷體" w:hAnsi="Times New Roman" w:cs="Times New Roman"/>
              </w:rPr>
              <w:pPrChange w:id="29723"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84359B9" w14:textId="3C32AF5E" w:rsidR="00D93FCC" w:rsidDel="003C19C7" w:rsidRDefault="00D93FCC">
            <w:pPr>
              <w:rPr>
                <w:del w:id="29724" w:author="瑋婷 徐" w:date="2025-01-03T17:04:00Z" w16du:dateUtc="2025-01-03T09:04:00Z"/>
                <w:rFonts w:ascii="Times New Roman" w:eastAsia="標楷體" w:hAnsi="Times New Roman" w:cs="Times New Roman"/>
              </w:rPr>
              <w:pPrChange w:id="29725"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AD5EDBD" w14:textId="7F7E6B88" w:rsidR="00D93FCC" w:rsidDel="003C19C7" w:rsidRDefault="00D93FCC">
            <w:pPr>
              <w:rPr>
                <w:del w:id="29726" w:author="瑋婷 徐" w:date="2025-01-03T17:04:00Z" w16du:dateUtc="2025-01-03T09:04:00Z"/>
                <w:rFonts w:ascii="Times New Roman" w:eastAsia="標楷體" w:hAnsi="Times New Roman" w:cs="Times New Roman"/>
              </w:rPr>
              <w:pPrChange w:id="29727"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7C0E5C33" w14:textId="2FF03E10" w:rsidR="00D93FCC" w:rsidDel="003C19C7" w:rsidRDefault="00D93FCC">
            <w:pPr>
              <w:rPr>
                <w:del w:id="29728" w:author="瑋婷 徐" w:date="2025-01-03T17:04:00Z" w16du:dateUtc="2025-01-03T09:04:00Z"/>
                <w:rFonts w:ascii="Times New Roman" w:eastAsia="標楷體" w:hAnsi="Times New Roman" w:cs="Times New Roman"/>
              </w:rPr>
              <w:pPrChange w:id="29729"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DF40A23" w14:textId="2E89B6D1" w:rsidR="00D93FCC" w:rsidDel="003C19C7" w:rsidRDefault="00D93FCC">
            <w:pPr>
              <w:rPr>
                <w:del w:id="29730" w:author="瑋婷 徐" w:date="2025-01-03T17:04:00Z" w16du:dateUtc="2025-01-03T09:04:00Z"/>
                <w:rFonts w:ascii="Times New Roman" w:eastAsia="標楷體" w:hAnsi="Times New Roman" w:cs="Times New Roman"/>
              </w:rPr>
              <w:pPrChange w:id="29731"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2635B310" w14:textId="743742F2" w:rsidR="00D93FCC" w:rsidDel="003C19C7" w:rsidRDefault="00D93FCC">
            <w:pPr>
              <w:rPr>
                <w:del w:id="29732" w:author="瑋婷 徐" w:date="2025-01-03T17:04:00Z" w16du:dateUtc="2025-01-03T09:04:00Z"/>
                <w:rFonts w:ascii="Times New Roman" w:eastAsia="標楷體" w:hAnsi="Times New Roman" w:cs="Times New Roman"/>
              </w:rPr>
              <w:pPrChange w:id="29733"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5233830" w14:textId="071021A6" w:rsidR="00D93FCC" w:rsidDel="003C19C7" w:rsidRDefault="00D93FCC">
            <w:pPr>
              <w:rPr>
                <w:del w:id="29734" w:author="瑋婷 徐" w:date="2025-01-03T17:04:00Z" w16du:dateUtc="2025-01-03T09:04:00Z"/>
                <w:rFonts w:ascii="Times New Roman" w:eastAsia="標楷體" w:hAnsi="Times New Roman" w:cs="Times New Roman"/>
              </w:rPr>
              <w:pPrChange w:id="29735" w:author="瑋婷 徐" w:date="2025-01-03T17:04:00Z" w16du:dateUtc="2025-01-03T09:04:00Z">
                <w:pPr>
                  <w:spacing w:line="276" w:lineRule="auto"/>
                  <w:jc w:val="center"/>
                </w:pPr>
              </w:pPrChange>
            </w:pPr>
          </w:p>
        </w:tc>
        <w:tc>
          <w:tcPr>
            <w:tcW w:w="275" w:type="dxa"/>
            <w:tcBorders>
              <w:bottom w:val="single" w:sz="4" w:space="0" w:color="000000"/>
            </w:tcBorders>
            <w:shd w:val="clear" w:color="auto" w:fill="FFFFFF"/>
            <w:vAlign w:val="center"/>
          </w:tcPr>
          <w:p w14:paraId="632F7F4C" w14:textId="10E787CB" w:rsidR="00D93FCC" w:rsidDel="003C19C7" w:rsidRDefault="00D93FCC">
            <w:pPr>
              <w:rPr>
                <w:del w:id="29736" w:author="瑋婷 徐" w:date="2025-01-03T17:04:00Z" w16du:dateUtc="2025-01-03T09:04:00Z"/>
                <w:rFonts w:ascii="Times New Roman" w:eastAsia="標楷體" w:hAnsi="Times New Roman" w:cs="Times New Roman"/>
              </w:rPr>
              <w:pPrChange w:id="29737"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0337C2C" w14:textId="1D5129DA" w:rsidR="00D93FCC" w:rsidDel="003C19C7" w:rsidRDefault="00D93FCC">
            <w:pPr>
              <w:rPr>
                <w:del w:id="29738" w:author="瑋婷 徐" w:date="2025-01-03T17:04:00Z" w16du:dateUtc="2025-01-03T09:04:00Z"/>
                <w:rFonts w:ascii="Times New Roman" w:eastAsia="標楷體" w:hAnsi="Times New Roman" w:cs="Times New Roman"/>
              </w:rPr>
              <w:pPrChange w:id="29739"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422F7D99" w14:textId="4DBF3F06" w:rsidR="00D93FCC" w:rsidDel="003C19C7" w:rsidRDefault="00D93FCC">
            <w:pPr>
              <w:rPr>
                <w:del w:id="29740" w:author="瑋婷 徐" w:date="2025-01-03T17:04:00Z" w16du:dateUtc="2025-01-03T09:04:00Z"/>
                <w:rFonts w:ascii="Times New Roman" w:eastAsia="標楷體" w:hAnsi="Times New Roman" w:cs="Times New Roman"/>
              </w:rPr>
              <w:pPrChange w:id="29741"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32F239B7" w14:textId="3CE1B72D" w:rsidR="00D93FCC" w:rsidDel="003C19C7" w:rsidRDefault="00D93FCC">
            <w:pPr>
              <w:rPr>
                <w:del w:id="29742" w:author="瑋婷 徐" w:date="2025-01-03T17:04:00Z" w16du:dateUtc="2025-01-03T09:04:00Z"/>
                <w:rFonts w:ascii="Times New Roman" w:eastAsia="標楷體" w:hAnsi="Times New Roman" w:cs="Times New Roman"/>
              </w:rPr>
              <w:pPrChange w:id="29743"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19CE0DF" w14:textId="3A3D05B3" w:rsidR="00D93FCC" w:rsidDel="003C19C7" w:rsidRDefault="00D93FCC">
            <w:pPr>
              <w:rPr>
                <w:del w:id="29744" w:author="瑋婷 徐" w:date="2025-01-03T17:04:00Z" w16du:dateUtc="2025-01-03T09:04:00Z"/>
                <w:rFonts w:ascii="Times New Roman" w:eastAsia="標楷體" w:hAnsi="Times New Roman" w:cs="Times New Roman"/>
              </w:rPr>
              <w:pPrChange w:id="29745"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A6B981D" w14:textId="52108163" w:rsidR="00D93FCC" w:rsidDel="003C19C7" w:rsidRDefault="00D93FCC">
            <w:pPr>
              <w:rPr>
                <w:del w:id="29746" w:author="瑋婷 徐" w:date="2025-01-03T17:04:00Z" w16du:dateUtc="2025-01-03T09:04:00Z"/>
                <w:rFonts w:ascii="Times New Roman" w:eastAsia="標楷體" w:hAnsi="Times New Roman" w:cs="Times New Roman"/>
              </w:rPr>
              <w:pPrChange w:id="29747"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CB766DB" w14:textId="5E40993E" w:rsidR="00D93FCC" w:rsidDel="003C19C7" w:rsidRDefault="00D93FCC">
            <w:pPr>
              <w:rPr>
                <w:del w:id="29748" w:author="瑋婷 徐" w:date="2025-01-03T17:04:00Z" w16du:dateUtc="2025-01-03T09:04:00Z"/>
                <w:rFonts w:ascii="Times New Roman" w:eastAsia="標楷體" w:hAnsi="Times New Roman" w:cs="Times New Roman"/>
              </w:rPr>
              <w:pPrChange w:id="29749"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42F19CA0" w14:textId="6F43B70A" w:rsidR="00D93FCC" w:rsidDel="003C19C7" w:rsidRDefault="00D93FCC">
            <w:pPr>
              <w:rPr>
                <w:del w:id="29750" w:author="瑋婷 徐" w:date="2025-01-03T17:04:00Z" w16du:dateUtc="2025-01-03T09:04:00Z"/>
                <w:rFonts w:ascii="Times New Roman" w:eastAsia="標楷體" w:hAnsi="Times New Roman" w:cs="Times New Roman"/>
              </w:rPr>
              <w:pPrChange w:id="29751"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4A128163" w14:textId="13D1DA78" w:rsidR="00D93FCC" w:rsidDel="003C19C7" w:rsidRDefault="00D93FCC">
            <w:pPr>
              <w:rPr>
                <w:del w:id="29752" w:author="瑋婷 徐" w:date="2025-01-03T17:04:00Z" w16du:dateUtc="2025-01-03T09:04:00Z"/>
                <w:rFonts w:ascii="Times New Roman" w:eastAsia="標楷體" w:hAnsi="Times New Roman" w:cs="Times New Roman"/>
              </w:rPr>
              <w:pPrChange w:id="29753"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2FA95F2" w14:textId="74B6ED5B" w:rsidR="00D93FCC" w:rsidDel="003C19C7" w:rsidRDefault="00D93FCC">
            <w:pPr>
              <w:rPr>
                <w:del w:id="29754" w:author="瑋婷 徐" w:date="2025-01-03T17:04:00Z" w16du:dateUtc="2025-01-03T09:04:00Z"/>
                <w:rFonts w:ascii="Times New Roman" w:eastAsia="標楷體" w:hAnsi="Times New Roman" w:cs="Times New Roman"/>
              </w:rPr>
              <w:pPrChange w:id="29755"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22573CBB" w14:textId="28BCAC01" w:rsidR="00D93FCC" w:rsidDel="003C19C7" w:rsidRDefault="00D93FCC">
            <w:pPr>
              <w:rPr>
                <w:del w:id="29756" w:author="瑋婷 徐" w:date="2025-01-03T17:04:00Z" w16du:dateUtc="2025-01-03T09:04:00Z"/>
                <w:rFonts w:ascii="Times New Roman" w:eastAsia="標楷體" w:hAnsi="Times New Roman" w:cs="Times New Roman"/>
              </w:rPr>
              <w:pPrChange w:id="29757" w:author="瑋婷 徐" w:date="2025-01-03T17:04:00Z" w16du:dateUtc="2025-01-03T09:04:00Z">
                <w:pPr>
                  <w:spacing w:line="276" w:lineRule="auto"/>
                  <w:jc w:val="center"/>
                </w:pPr>
              </w:pPrChange>
            </w:pPr>
          </w:p>
        </w:tc>
        <w:tc>
          <w:tcPr>
            <w:tcW w:w="251" w:type="dxa"/>
            <w:tcBorders>
              <w:bottom w:val="single" w:sz="4" w:space="0" w:color="000000"/>
              <w:right w:val="single" w:sz="4" w:space="0" w:color="000000"/>
            </w:tcBorders>
            <w:shd w:val="clear" w:color="auto" w:fill="D9D9D9"/>
            <w:vAlign w:val="center"/>
          </w:tcPr>
          <w:p w14:paraId="07C1A748" w14:textId="691F6439" w:rsidR="00D93FCC" w:rsidDel="003C19C7" w:rsidRDefault="00D93FCC">
            <w:pPr>
              <w:rPr>
                <w:del w:id="29758" w:author="瑋婷 徐" w:date="2025-01-03T17:04:00Z" w16du:dateUtc="2025-01-03T09:04:00Z"/>
                <w:rFonts w:ascii="Times New Roman" w:eastAsia="標楷體" w:hAnsi="Times New Roman" w:cs="Times New Roman"/>
              </w:rPr>
              <w:pPrChange w:id="29759" w:author="瑋婷 徐" w:date="2025-01-03T17:04:00Z" w16du:dateUtc="2025-01-03T09:04:00Z">
                <w:pPr>
                  <w:spacing w:line="276" w:lineRule="auto"/>
                  <w:jc w:val="center"/>
                </w:pPr>
              </w:pPrChange>
            </w:pPr>
          </w:p>
        </w:tc>
      </w:tr>
      <w:tr w:rsidR="00000000" w:rsidDel="003C19C7" w14:paraId="20A3CE4C" w14:textId="7F35020F">
        <w:trPr>
          <w:cantSplit/>
          <w:jc w:val="center"/>
          <w:del w:id="29760" w:author="瑋婷 徐" w:date="2025-01-03T17:04:00Z"/>
        </w:trPr>
        <w:tc>
          <w:tcPr>
            <w:tcW w:w="2401" w:type="dxa"/>
            <w:tcBorders>
              <w:left w:val="single" w:sz="4" w:space="0" w:color="000000"/>
              <w:bottom w:val="single" w:sz="4" w:space="0" w:color="000000"/>
            </w:tcBorders>
            <w:shd w:val="clear" w:color="auto" w:fill="FFFFFF"/>
            <w:vAlign w:val="bottom"/>
          </w:tcPr>
          <w:p w14:paraId="16EEC7E6" w14:textId="2C4B07CF" w:rsidR="00D93FCC" w:rsidDel="003C19C7" w:rsidRDefault="002435EC">
            <w:pPr>
              <w:rPr>
                <w:del w:id="29761" w:author="瑋婷 徐" w:date="2025-01-03T17:04:00Z" w16du:dateUtc="2025-01-03T09:04:00Z"/>
                <w:rFonts w:ascii="Times New Roman" w:eastAsia="標楷體" w:hAnsi="Times New Roman" w:cs="Times New Roman"/>
              </w:rPr>
              <w:pPrChange w:id="29762" w:author="瑋婷 徐" w:date="2025-01-03T17:04:00Z" w16du:dateUtc="2025-01-03T09:04:00Z">
                <w:pPr>
                  <w:spacing w:line="276" w:lineRule="auto"/>
                </w:pPr>
              </w:pPrChange>
            </w:pPr>
            <w:del w:id="29763" w:author="瑋婷 徐" w:date="2025-01-03T17:04:00Z" w16du:dateUtc="2025-01-03T09:04:00Z">
              <w:r w:rsidDel="003C19C7">
                <w:rPr>
                  <w:rFonts w:ascii="Times New Roman" w:eastAsia="標楷體" w:hAnsi="Times New Roman" w:cs="Times New Roman"/>
                  <w:color w:val="000000"/>
                </w:rPr>
                <w:delText>灰喉山椒鳥</w:delText>
              </w:r>
            </w:del>
          </w:p>
        </w:tc>
        <w:tc>
          <w:tcPr>
            <w:tcW w:w="3529" w:type="dxa"/>
            <w:tcBorders>
              <w:bottom w:val="single" w:sz="4" w:space="0" w:color="000000"/>
              <w:right w:val="single" w:sz="4" w:space="0" w:color="000000"/>
            </w:tcBorders>
            <w:shd w:val="clear" w:color="auto" w:fill="FFFFFF"/>
            <w:vAlign w:val="bottom"/>
          </w:tcPr>
          <w:p w14:paraId="61777A4D" w14:textId="5C85C8D8" w:rsidR="00D93FCC" w:rsidDel="003C19C7" w:rsidRDefault="002435EC">
            <w:pPr>
              <w:rPr>
                <w:del w:id="29764" w:author="瑋婷 徐" w:date="2025-01-03T17:04:00Z" w16du:dateUtc="2025-01-03T09:04:00Z"/>
                <w:rFonts w:ascii="Times New Roman" w:eastAsia="標楷體" w:hAnsi="Times New Roman" w:cs="Times New Roman"/>
                <w:i/>
              </w:rPr>
              <w:pPrChange w:id="29765" w:author="瑋婷 徐" w:date="2025-01-03T17:04:00Z" w16du:dateUtc="2025-01-03T09:04:00Z">
                <w:pPr>
                  <w:spacing w:line="276" w:lineRule="auto"/>
                </w:pPr>
              </w:pPrChange>
            </w:pPr>
            <w:del w:id="29766" w:author="瑋婷 徐" w:date="2025-01-03T17:04:00Z" w16du:dateUtc="2025-01-03T09:04:00Z">
              <w:r w:rsidDel="003C19C7">
                <w:rPr>
                  <w:rFonts w:ascii="Times New Roman" w:eastAsia="標楷體" w:hAnsi="Times New Roman" w:cs="Times New Roman"/>
                  <w:i/>
                  <w:iCs/>
                  <w:color w:val="000000"/>
                </w:rPr>
                <w:delText>Pericrocotus solaris</w:delText>
              </w:r>
            </w:del>
          </w:p>
        </w:tc>
        <w:tc>
          <w:tcPr>
            <w:tcW w:w="272" w:type="dxa"/>
            <w:tcBorders>
              <w:left w:val="single" w:sz="4" w:space="0" w:color="000000"/>
              <w:bottom w:val="single" w:sz="4" w:space="0" w:color="000000"/>
            </w:tcBorders>
            <w:shd w:val="clear" w:color="auto" w:fill="D9D9D9"/>
            <w:vAlign w:val="center"/>
          </w:tcPr>
          <w:p w14:paraId="3F9BBB35" w14:textId="552E69D9" w:rsidR="00D93FCC" w:rsidDel="003C19C7" w:rsidRDefault="002435EC">
            <w:pPr>
              <w:rPr>
                <w:del w:id="29767" w:author="瑋婷 徐" w:date="2025-01-03T17:04:00Z" w16du:dateUtc="2025-01-03T09:04:00Z"/>
                <w:rFonts w:ascii="Times New Roman" w:eastAsia="標楷體" w:hAnsi="Times New Roman" w:cs="Times New Roman"/>
              </w:rPr>
              <w:pPrChange w:id="29768" w:author="瑋婷 徐" w:date="2025-01-03T17:04:00Z" w16du:dateUtc="2025-01-03T09:04:00Z">
                <w:pPr>
                  <w:spacing w:line="276" w:lineRule="auto"/>
                  <w:jc w:val="center"/>
                </w:pPr>
              </w:pPrChange>
            </w:pPr>
            <w:del w:id="29769"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bottom w:val="single" w:sz="4" w:space="0" w:color="000000"/>
            </w:tcBorders>
            <w:shd w:val="clear" w:color="auto" w:fill="FFFFFF"/>
            <w:vAlign w:val="center"/>
          </w:tcPr>
          <w:p w14:paraId="5469B4EC" w14:textId="363444FF" w:rsidR="00D93FCC" w:rsidDel="003C19C7" w:rsidRDefault="002435EC">
            <w:pPr>
              <w:rPr>
                <w:del w:id="29770" w:author="瑋婷 徐" w:date="2025-01-03T17:04:00Z" w16du:dateUtc="2025-01-03T09:04:00Z"/>
                <w:rFonts w:ascii="Times New Roman" w:eastAsia="標楷體" w:hAnsi="Times New Roman" w:cs="Times New Roman"/>
              </w:rPr>
              <w:pPrChange w:id="29771" w:author="瑋婷 徐" w:date="2025-01-03T17:04:00Z" w16du:dateUtc="2025-01-03T09:04:00Z">
                <w:pPr>
                  <w:spacing w:line="276" w:lineRule="auto"/>
                  <w:jc w:val="center"/>
                </w:pPr>
              </w:pPrChange>
            </w:pPr>
            <w:del w:id="29772"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bottom w:val="single" w:sz="4" w:space="0" w:color="000000"/>
            </w:tcBorders>
            <w:shd w:val="clear" w:color="auto" w:fill="D9D9D9"/>
            <w:vAlign w:val="center"/>
          </w:tcPr>
          <w:p w14:paraId="764EA550" w14:textId="0E47C348" w:rsidR="00D93FCC" w:rsidDel="003C19C7" w:rsidRDefault="00D93FCC">
            <w:pPr>
              <w:rPr>
                <w:del w:id="29773" w:author="瑋婷 徐" w:date="2025-01-03T17:04:00Z" w16du:dateUtc="2025-01-03T09:04:00Z"/>
                <w:rFonts w:ascii="Times New Roman" w:eastAsia="標楷體" w:hAnsi="Times New Roman" w:cs="Times New Roman"/>
              </w:rPr>
              <w:pPrChange w:id="29774"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4228D743" w14:textId="721B500F" w:rsidR="00D93FCC" w:rsidDel="003C19C7" w:rsidRDefault="00D93FCC">
            <w:pPr>
              <w:rPr>
                <w:del w:id="29775" w:author="瑋婷 徐" w:date="2025-01-03T17:04:00Z" w16du:dateUtc="2025-01-03T09:04:00Z"/>
                <w:rFonts w:ascii="Times New Roman" w:eastAsia="標楷體" w:hAnsi="Times New Roman" w:cs="Times New Roman"/>
              </w:rPr>
              <w:pPrChange w:id="29776"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33D70014" w14:textId="1CDB446A" w:rsidR="00D93FCC" w:rsidDel="003C19C7" w:rsidRDefault="00D93FCC">
            <w:pPr>
              <w:rPr>
                <w:del w:id="29777" w:author="瑋婷 徐" w:date="2025-01-03T17:04:00Z" w16du:dateUtc="2025-01-03T09:04:00Z"/>
                <w:rFonts w:ascii="Times New Roman" w:eastAsia="標楷體" w:hAnsi="Times New Roman" w:cs="Times New Roman"/>
              </w:rPr>
              <w:pPrChange w:id="29778"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5A2AD7D4" w14:textId="7B2E3643" w:rsidR="00D93FCC" w:rsidDel="003C19C7" w:rsidRDefault="002435EC">
            <w:pPr>
              <w:rPr>
                <w:del w:id="29779" w:author="瑋婷 徐" w:date="2025-01-03T17:04:00Z" w16du:dateUtc="2025-01-03T09:04:00Z"/>
                <w:rFonts w:ascii="Times New Roman" w:eastAsia="標楷體" w:hAnsi="Times New Roman" w:cs="Times New Roman"/>
              </w:rPr>
              <w:pPrChange w:id="29780" w:author="瑋婷 徐" w:date="2025-01-03T17:04:00Z" w16du:dateUtc="2025-01-03T09:04:00Z">
                <w:pPr>
                  <w:spacing w:line="276" w:lineRule="auto"/>
                  <w:jc w:val="center"/>
                </w:pPr>
              </w:pPrChange>
            </w:pPr>
            <w:del w:id="29781"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bottom w:val="single" w:sz="4" w:space="0" w:color="000000"/>
            </w:tcBorders>
            <w:shd w:val="clear" w:color="auto" w:fill="D9D9D9"/>
            <w:vAlign w:val="center"/>
          </w:tcPr>
          <w:p w14:paraId="38A6D4AE" w14:textId="36E4AD57" w:rsidR="00D93FCC" w:rsidDel="003C19C7" w:rsidRDefault="00D93FCC">
            <w:pPr>
              <w:rPr>
                <w:del w:id="29782" w:author="瑋婷 徐" w:date="2025-01-03T17:04:00Z" w16du:dateUtc="2025-01-03T09:04:00Z"/>
                <w:rFonts w:ascii="Times New Roman" w:eastAsia="標楷體" w:hAnsi="Times New Roman" w:cs="Times New Roman"/>
              </w:rPr>
              <w:pPrChange w:id="29783"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7339E9EE" w14:textId="7DDAA5F6" w:rsidR="00D93FCC" w:rsidDel="003C19C7" w:rsidRDefault="00D93FCC">
            <w:pPr>
              <w:rPr>
                <w:del w:id="29784" w:author="瑋婷 徐" w:date="2025-01-03T17:04:00Z" w16du:dateUtc="2025-01-03T09:04:00Z"/>
                <w:rFonts w:ascii="Times New Roman" w:eastAsia="標楷體" w:hAnsi="Times New Roman" w:cs="Times New Roman"/>
              </w:rPr>
              <w:pPrChange w:id="29785"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0FD03DAF" w14:textId="3C3C9555" w:rsidR="00D93FCC" w:rsidDel="003C19C7" w:rsidRDefault="002435EC">
            <w:pPr>
              <w:rPr>
                <w:del w:id="29786" w:author="瑋婷 徐" w:date="2025-01-03T17:04:00Z" w16du:dateUtc="2025-01-03T09:04:00Z"/>
                <w:rFonts w:ascii="Times New Roman" w:eastAsia="標楷體" w:hAnsi="Times New Roman" w:cs="Times New Roman"/>
              </w:rPr>
              <w:pPrChange w:id="29787" w:author="瑋婷 徐" w:date="2025-01-03T17:04:00Z" w16du:dateUtc="2025-01-03T09:04:00Z">
                <w:pPr>
                  <w:spacing w:line="276" w:lineRule="auto"/>
                  <w:jc w:val="center"/>
                </w:pPr>
              </w:pPrChange>
            </w:pPr>
            <w:del w:id="2978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42DB1D8B" w14:textId="7B39BCBC" w:rsidR="00D93FCC" w:rsidDel="003C19C7" w:rsidRDefault="00D93FCC">
            <w:pPr>
              <w:rPr>
                <w:del w:id="29789" w:author="瑋婷 徐" w:date="2025-01-03T17:04:00Z" w16du:dateUtc="2025-01-03T09:04:00Z"/>
                <w:rFonts w:ascii="Times New Roman" w:eastAsia="標楷體" w:hAnsi="Times New Roman" w:cs="Times New Roman"/>
              </w:rPr>
              <w:pPrChange w:id="29790"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B093576" w14:textId="397E5B18" w:rsidR="00D93FCC" w:rsidDel="003C19C7" w:rsidRDefault="002435EC">
            <w:pPr>
              <w:rPr>
                <w:del w:id="29791" w:author="瑋婷 徐" w:date="2025-01-03T17:04:00Z" w16du:dateUtc="2025-01-03T09:04:00Z"/>
                <w:rFonts w:ascii="Times New Roman" w:eastAsia="標楷體" w:hAnsi="Times New Roman" w:cs="Times New Roman"/>
              </w:rPr>
              <w:pPrChange w:id="29792" w:author="瑋婷 徐" w:date="2025-01-03T17:04:00Z" w16du:dateUtc="2025-01-03T09:04:00Z">
                <w:pPr>
                  <w:spacing w:line="276" w:lineRule="auto"/>
                  <w:jc w:val="center"/>
                </w:pPr>
              </w:pPrChange>
            </w:pPr>
            <w:del w:id="29793"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bottom w:val="single" w:sz="4" w:space="0" w:color="000000"/>
            </w:tcBorders>
            <w:shd w:val="clear" w:color="auto" w:fill="FFFFFF"/>
            <w:vAlign w:val="center"/>
          </w:tcPr>
          <w:p w14:paraId="5B54D325" w14:textId="30BFFB67" w:rsidR="00D93FCC" w:rsidDel="003C19C7" w:rsidRDefault="002435EC">
            <w:pPr>
              <w:rPr>
                <w:del w:id="29794" w:author="瑋婷 徐" w:date="2025-01-03T17:04:00Z" w16du:dateUtc="2025-01-03T09:04:00Z"/>
                <w:rFonts w:ascii="Times New Roman" w:eastAsia="標楷體" w:hAnsi="Times New Roman" w:cs="Times New Roman"/>
              </w:rPr>
              <w:pPrChange w:id="29795" w:author="瑋婷 徐" w:date="2025-01-03T17:04:00Z" w16du:dateUtc="2025-01-03T09:04:00Z">
                <w:pPr>
                  <w:spacing w:line="276" w:lineRule="auto"/>
                  <w:jc w:val="center"/>
                </w:pPr>
              </w:pPrChange>
            </w:pPr>
            <w:del w:id="2979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60352634" w14:textId="501C672C" w:rsidR="00D93FCC" w:rsidDel="003C19C7" w:rsidRDefault="00D93FCC">
            <w:pPr>
              <w:rPr>
                <w:del w:id="29797" w:author="瑋婷 徐" w:date="2025-01-03T17:04:00Z" w16du:dateUtc="2025-01-03T09:04:00Z"/>
                <w:rFonts w:ascii="Times New Roman" w:eastAsia="標楷體" w:hAnsi="Times New Roman" w:cs="Times New Roman"/>
              </w:rPr>
              <w:pPrChange w:id="29798"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72078B14" w14:textId="0D7F63A0" w:rsidR="00D93FCC" w:rsidDel="003C19C7" w:rsidRDefault="002435EC">
            <w:pPr>
              <w:rPr>
                <w:del w:id="29799" w:author="瑋婷 徐" w:date="2025-01-03T17:04:00Z" w16du:dateUtc="2025-01-03T09:04:00Z"/>
                <w:rFonts w:ascii="Times New Roman" w:eastAsia="標楷體" w:hAnsi="Times New Roman" w:cs="Times New Roman"/>
              </w:rPr>
              <w:pPrChange w:id="29800" w:author="瑋婷 徐" w:date="2025-01-03T17:04:00Z" w16du:dateUtc="2025-01-03T09:04:00Z">
                <w:pPr>
                  <w:spacing w:line="276" w:lineRule="auto"/>
                  <w:jc w:val="center"/>
                </w:pPr>
              </w:pPrChange>
            </w:pPr>
            <w:del w:id="2980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266F7794" w14:textId="6B1DB6BB" w:rsidR="00D93FCC" w:rsidDel="003C19C7" w:rsidRDefault="00D93FCC">
            <w:pPr>
              <w:rPr>
                <w:del w:id="29802" w:author="瑋婷 徐" w:date="2025-01-03T17:04:00Z" w16du:dateUtc="2025-01-03T09:04:00Z"/>
                <w:rFonts w:ascii="Times New Roman" w:eastAsia="標楷體" w:hAnsi="Times New Roman" w:cs="Times New Roman"/>
              </w:rPr>
              <w:pPrChange w:id="29803"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D4B1F3E" w14:textId="62169554" w:rsidR="00D93FCC" w:rsidDel="003C19C7" w:rsidRDefault="002435EC">
            <w:pPr>
              <w:rPr>
                <w:del w:id="29804" w:author="瑋婷 徐" w:date="2025-01-03T17:04:00Z" w16du:dateUtc="2025-01-03T09:04:00Z"/>
                <w:rFonts w:ascii="Times New Roman" w:eastAsia="標楷體" w:hAnsi="Times New Roman" w:cs="Times New Roman"/>
              </w:rPr>
              <w:pPrChange w:id="29805" w:author="瑋婷 徐" w:date="2025-01-03T17:04:00Z" w16du:dateUtc="2025-01-03T09:04:00Z">
                <w:pPr>
                  <w:spacing w:line="276" w:lineRule="auto"/>
                  <w:jc w:val="center"/>
                </w:pPr>
              </w:pPrChange>
            </w:pPr>
            <w:del w:id="2980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65FA4305" w14:textId="15101D98" w:rsidR="00D93FCC" w:rsidDel="003C19C7" w:rsidRDefault="002435EC">
            <w:pPr>
              <w:rPr>
                <w:del w:id="29807" w:author="瑋婷 徐" w:date="2025-01-03T17:04:00Z" w16du:dateUtc="2025-01-03T09:04:00Z"/>
                <w:rFonts w:ascii="Times New Roman" w:eastAsia="標楷體" w:hAnsi="Times New Roman" w:cs="Times New Roman"/>
              </w:rPr>
              <w:pPrChange w:id="29808" w:author="瑋婷 徐" w:date="2025-01-03T17:04:00Z" w16du:dateUtc="2025-01-03T09:04:00Z">
                <w:pPr>
                  <w:spacing w:line="276" w:lineRule="auto"/>
                  <w:jc w:val="center"/>
                </w:pPr>
              </w:pPrChange>
            </w:pPr>
            <w:del w:id="2980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4CEA0B2E" w14:textId="264C18D3" w:rsidR="00D93FCC" w:rsidDel="003C19C7" w:rsidRDefault="00D93FCC">
            <w:pPr>
              <w:rPr>
                <w:del w:id="29810" w:author="瑋婷 徐" w:date="2025-01-03T17:04:00Z" w16du:dateUtc="2025-01-03T09:04:00Z"/>
                <w:rFonts w:ascii="Times New Roman" w:eastAsia="標楷體" w:hAnsi="Times New Roman" w:cs="Times New Roman"/>
              </w:rPr>
              <w:pPrChange w:id="29811"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9BBC0EC" w14:textId="506130DE" w:rsidR="00D93FCC" w:rsidDel="003C19C7" w:rsidRDefault="00D93FCC">
            <w:pPr>
              <w:rPr>
                <w:del w:id="29812" w:author="瑋婷 徐" w:date="2025-01-03T17:04:00Z" w16du:dateUtc="2025-01-03T09:04:00Z"/>
                <w:rFonts w:ascii="Times New Roman" w:eastAsia="標楷體" w:hAnsi="Times New Roman" w:cs="Times New Roman"/>
              </w:rPr>
              <w:pPrChange w:id="29813"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42E4F613" w14:textId="3B9C82CD" w:rsidR="00D93FCC" w:rsidDel="003C19C7" w:rsidRDefault="00D93FCC">
            <w:pPr>
              <w:rPr>
                <w:del w:id="29814" w:author="瑋婷 徐" w:date="2025-01-03T17:04:00Z" w16du:dateUtc="2025-01-03T09:04:00Z"/>
                <w:rFonts w:ascii="Times New Roman" w:eastAsia="標楷體" w:hAnsi="Times New Roman" w:cs="Times New Roman"/>
              </w:rPr>
              <w:pPrChange w:id="29815"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4C116A9" w14:textId="7E52B741" w:rsidR="00D93FCC" w:rsidDel="003C19C7" w:rsidRDefault="00D93FCC">
            <w:pPr>
              <w:rPr>
                <w:del w:id="29816" w:author="瑋婷 徐" w:date="2025-01-03T17:04:00Z" w16du:dateUtc="2025-01-03T09:04:00Z"/>
                <w:rFonts w:ascii="Times New Roman" w:eastAsia="標楷體" w:hAnsi="Times New Roman" w:cs="Times New Roman"/>
              </w:rPr>
              <w:pPrChange w:id="29817"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E8F307A" w14:textId="464D2F13" w:rsidR="00D93FCC" w:rsidDel="003C19C7" w:rsidRDefault="00D93FCC">
            <w:pPr>
              <w:rPr>
                <w:del w:id="29818" w:author="瑋婷 徐" w:date="2025-01-03T17:04:00Z" w16du:dateUtc="2025-01-03T09:04:00Z"/>
                <w:rFonts w:ascii="Times New Roman" w:eastAsia="標楷體" w:hAnsi="Times New Roman" w:cs="Times New Roman"/>
              </w:rPr>
              <w:pPrChange w:id="29819"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643A56B" w14:textId="1A13CC7D" w:rsidR="00D93FCC" w:rsidDel="003C19C7" w:rsidRDefault="00D93FCC">
            <w:pPr>
              <w:rPr>
                <w:del w:id="29820" w:author="瑋婷 徐" w:date="2025-01-03T17:04:00Z" w16du:dateUtc="2025-01-03T09:04:00Z"/>
                <w:rFonts w:ascii="Times New Roman" w:eastAsia="標楷體" w:hAnsi="Times New Roman" w:cs="Times New Roman"/>
              </w:rPr>
              <w:pPrChange w:id="29821" w:author="瑋婷 徐" w:date="2025-01-03T17:04:00Z" w16du:dateUtc="2025-01-03T09:04:00Z">
                <w:pPr>
                  <w:spacing w:line="276" w:lineRule="auto"/>
                  <w:jc w:val="center"/>
                </w:pPr>
              </w:pPrChange>
            </w:pPr>
          </w:p>
        </w:tc>
        <w:tc>
          <w:tcPr>
            <w:tcW w:w="275" w:type="dxa"/>
            <w:tcBorders>
              <w:bottom w:val="single" w:sz="4" w:space="0" w:color="000000"/>
            </w:tcBorders>
            <w:shd w:val="clear" w:color="auto" w:fill="FFFFFF"/>
            <w:vAlign w:val="center"/>
          </w:tcPr>
          <w:p w14:paraId="5C2DBF54" w14:textId="0498900F" w:rsidR="00D93FCC" w:rsidDel="003C19C7" w:rsidRDefault="00D93FCC">
            <w:pPr>
              <w:rPr>
                <w:del w:id="29822" w:author="瑋婷 徐" w:date="2025-01-03T17:04:00Z" w16du:dateUtc="2025-01-03T09:04:00Z"/>
                <w:rFonts w:ascii="Times New Roman" w:eastAsia="標楷體" w:hAnsi="Times New Roman" w:cs="Times New Roman"/>
              </w:rPr>
              <w:pPrChange w:id="29823"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211E1F7" w14:textId="577ABA8F" w:rsidR="00D93FCC" w:rsidDel="003C19C7" w:rsidRDefault="002435EC">
            <w:pPr>
              <w:rPr>
                <w:del w:id="29824" w:author="瑋婷 徐" w:date="2025-01-03T17:04:00Z" w16du:dateUtc="2025-01-03T09:04:00Z"/>
                <w:rFonts w:ascii="Times New Roman" w:eastAsia="標楷體" w:hAnsi="Times New Roman" w:cs="Times New Roman"/>
              </w:rPr>
              <w:pPrChange w:id="29825" w:author="瑋婷 徐" w:date="2025-01-03T17:04:00Z" w16du:dateUtc="2025-01-03T09:04:00Z">
                <w:pPr>
                  <w:spacing w:line="276" w:lineRule="auto"/>
                  <w:jc w:val="center"/>
                </w:pPr>
              </w:pPrChange>
            </w:pPr>
            <w:del w:id="2982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6316A283" w14:textId="1FFED33A" w:rsidR="00D93FCC" w:rsidDel="003C19C7" w:rsidRDefault="002435EC">
            <w:pPr>
              <w:rPr>
                <w:del w:id="29827" w:author="瑋婷 徐" w:date="2025-01-03T17:04:00Z" w16du:dateUtc="2025-01-03T09:04:00Z"/>
                <w:rFonts w:ascii="Times New Roman" w:eastAsia="標楷體" w:hAnsi="Times New Roman" w:cs="Times New Roman"/>
              </w:rPr>
              <w:pPrChange w:id="29828" w:author="瑋婷 徐" w:date="2025-01-03T17:04:00Z" w16du:dateUtc="2025-01-03T09:04:00Z">
                <w:pPr>
                  <w:spacing w:line="276" w:lineRule="auto"/>
                  <w:jc w:val="center"/>
                </w:pPr>
              </w:pPrChange>
            </w:pPr>
            <w:del w:id="29829"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76655700" w14:textId="0DFA197C" w:rsidR="00D93FCC" w:rsidDel="003C19C7" w:rsidRDefault="00D93FCC">
            <w:pPr>
              <w:rPr>
                <w:del w:id="29830" w:author="瑋婷 徐" w:date="2025-01-03T17:04:00Z" w16du:dateUtc="2025-01-03T09:04:00Z"/>
                <w:rFonts w:ascii="Times New Roman" w:eastAsia="標楷體" w:hAnsi="Times New Roman" w:cs="Times New Roman"/>
              </w:rPr>
              <w:pPrChange w:id="29831"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28C78BEB" w14:textId="624AE975" w:rsidR="00D93FCC" w:rsidDel="003C19C7" w:rsidRDefault="002435EC">
            <w:pPr>
              <w:rPr>
                <w:del w:id="29832" w:author="瑋婷 徐" w:date="2025-01-03T17:04:00Z" w16du:dateUtc="2025-01-03T09:04:00Z"/>
                <w:rFonts w:ascii="Times New Roman" w:eastAsia="標楷體" w:hAnsi="Times New Roman" w:cs="Times New Roman"/>
              </w:rPr>
              <w:pPrChange w:id="29833" w:author="瑋婷 徐" w:date="2025-01-03T17:04:00Z" w16du:dateUtc="2025-01-03T09:04:00Z">
                <w:pPr>
                  <w:spacing w:line="276" w:lineRule="auto"/>
                  <w:jc w:val="center"/>
                </w:pPr>
              </w:pPrChange>
            </w:pPr>
            <w:del w:id="2983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0A4F8606" w14:textId="4C798AA1" w:rsidR="00D93FCC" w:rsidDel="003C19C7" w:rsidRDefault="002435EC">
            <w:pPr>
              <w:rPr>
                <w:del w:id="29835" w:author="瑋婷 徐" w:date="2025-01-03T17:04:00Z" w16du:dateUtc="2025-01-03T09:04:00Z"/>
                <w:rFonts w:ascii="Times New Roman" w:eastAsia="標楷體" w:hAnsi="Times New Roman" w:cs="Times New Roman"/>
              </w:rPr>
              <w:pPrChange w:id="29836" w:author="瑋婷 徐" w:date="2025-01-03T17:04:00Z" w16du:dateUtc="2025-01-03T09:04:00Z">
                <w:pPr>
                  <w:spacing w:line="276" w:lineRule="auto"/>
                  <w:jc w:val="center"/>
                </w:pPr>
              </w:pPrChange>
            </w:pPr>
            <w:del w:id="2983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27D54AE1" w14:textId="2F726585" w:rsidR="00D93FCC" w:rsidDel="003C19C7" w:rsidRDefault="002435EC">
            <w:pPr>
              <w:rPr>
                <w:del w:id="29838" w:author="瑋婷 徐" w:date="2025-01-03T17:04:00Z" w16du:dateUtc="2025-01-03T09:04:00Z"/>
                <w:rFonts w:ascii="Times New Roman" w:eastAsia="標楷體" w:hAnsi="Times New Roman" w:cs="Times New Roman"/>
              </w:rPr>
              <w:pPrChange w:id="29839" w:author="瑋婷 徐" w:date="2025-01-03T17:04:00Z" w16du:dateUtc="2025-01-03T09:04:00Z">
                <w:pPr>
                  <w:spacing w:line="276" w:lineRule="auto"/>
                  <w:jc w:val="center"/>
                </w:pPr>
              </w:pPrChange>
            </w:pPr>
            <w:del w:id="29840"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3CA66425" w14:textId="52AD617A" w:rsidR="00D93FCC" w:rsidDel="003C19C7" w:rsidRDefault="00D93FCC">
            <w:pPr>
              <w:rPr>
                <w:del w:id="29841" w:author="瑋婷 徐" w:date="2025-01-03T17:04:00Z" w16du:dateUtc="2025-01-03T09:04:00Z"/>
                <w:rFonts w:ascii="Times New Roman" w:eastAsia="標楷體" w:hAnsi="Times New Roman" w:cs="Times New Roman"/>
              </w:rPr>
              <w:pPrChange w:id="29842"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65CA114" w14:textId="60687FD4" w:rsidR="00D93FCC" w:rsidDel="003C19C7" w:rsidRDefault="002435EC">
            <w:pPr>
              <w:rPr>
                <w:del w:id="29843" w:author="瑋婷 徐" w:date="2025-01-03T17:04:00Z" w16du:dateUtc="2025-01-03T09:04:00Z"/>
                <w:rFonts w:ascii="Times New Roman" w:eastAsia="標楷體" w:hAnsi="Times New Roman" w:cs="Times New Roman"/>
              </w:rPr>
              <w:pPrChange w:id="29844" w:author="瑋婷 徐" w:date="2025-01-03T17:04:00Z" w16du:dateUtc="2025-01-03T09:04:00Z">
                <w:pPr>
                  <w:spacing w:line="276" w:lineRule="auto"/>
                  <w:jc w:val="center"/>
                </w:pPr>
              </w:pPrChange>
            </w:pPr>
            <w:del w:id="2984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3A9C5A9A" w14:textId="23FCD94F" w:rsidR="00D93FCC" w:rsidDel="003C19C7" w:rsidRDefault="00D93FCC">
            <w:pPr>
              <w:rPr>
                <w:del w:id="29846" w:author="瑋婷 徐" w:date="2025-01-03T17:04:00Z" w16du:dateUtc="2025-01-03T09:04:00Z"/>
                <w:rFonts w:ascii="Times New Roman" w:eastAsia="標楷體" w:hAnsi="Times New Roman" w:cs="Times New Roman"/>
              </w:rPr>
              <w:pPrChange w:id="29847"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1B4C93B9" w14:textId="6FE3E899" w:rsidR="00D93FCC" w:rsidDel="003C19C7" w:rsidRDefault="002435EC">
            <w:pPr>
              <w:rPr>
                <w:del w:id="29848" w:author="瑋婷 徐" w:date="2025-01-03T17:04:00Z" w16du:dateUtc="2025-01-03T09:04:00Z"/>
                <w:rFonts w:ascii="Times New Roman" w:eastAsia="標楷體" w:hAnsi="Times New Roman" w:cs="Times New Roman"/>
              </w:rPr>
              <w:pPrChange w:id="29849" w:author="瑋婷 徐" w:date="2025-01-03T17:04:00Z" w16du:dateUtc="2025-01-03T09:04:00Z">
                <w:pPr>
                  <w:spacing w:line="276" w:lineRule="auto"/>
                  <w:jc w:val="center"/>
                </w:pPr>
              </w:pPrChange>
            </w:pPr>
            <w:del w:id="29850"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bottom w:val="single" w:sz="4" w:space="0" w:color="000000"/>
              <w:right w:val="single" w:sz="4" w:space="0" w:color="000000"/>
            </w:tcBorders>
            <w:shd w:val="clear" w:color="auto" w:fill="D9D9D9"/>
            <w:vAlign w:val="center"/>
          </w:tcPr>
          <w:p w14:paraId="63CBE883" w14:textId="155F2C59" w:rsidR="00D93FCC" w:rsidDel="003C19C7" w:rsidRDefault="00D93FCC">
            <w:pPr>
              <w:rPr>
                <w:del w:id="29851" w:author="瑋婷 徐" w:date="2025-01-03T17:04:00Z" w16du:dateUtc="2025-01-03T09:04:00Z"/>
                <w:rFonts w:ascii="Times New Roman" w:eastAsia="標楷體" w:hAnsi="Times New Roman" w:cs="Times New Roman"/>
              </w:rPr>
              <w:pPrChange w:id="29852" w:author="瑋婷 徐" w:date="2025-01-03T17:04:00Z" w16du:dateUtc="2025-01-03T09:04:00Z">
                <w:pPr>
                  <w:spacing w:line="276" w:lineRule="auto"/>
                  <w:jc w:val="center"/>
                </w:pPr>
              </w:pPrChange>
            </w:pPr>
          </w:p>
        </w:tc>
      </w:tr>
      <w:tr w:rsidR="00000000" w:rsidDel="003C19C7" w14:paraId="13DDCE20" w14:textId="1E236F1F">
        <w:trPr>
          <w:cantSplit/>
          <w:jc w:val="center"/>
          <w:del w:id="29853"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472DF1E1" w14:textId="327040DF" w:rsidR="00D93FCC" w:rsidDel="003C19C7" w:rsidRDefault="002435EC">
            <w:pPr>
              <w:rPr>
                <w:del w:id="29854" w:author="瑋婷 徐" w:date="2025-01-03T17:04:00Z" w16du:dateUtc="2025-01-03T09:04:00Z"/>
                <w:rFonts w:ascii="Times New Roman" w:eastAsia="標楷體" w:hAnsi="Times New Roman" w:cs="Times New Roman"/>
              </w:rPr>
              <w:pPrChange w:id="29855" w:author="瑋婷 徐" w:date="2025-01-03T17:04:00Z" w16du:dateUtc="2025-01-03T09:04:00Z">
                <w:pPr>
                  <w:spacing w:line="276" w:lineRule="auto"/>
                </w:pPr>
              </w:pPrChange>
            </w:pPr>
            <w:del w:id="29856" w:author="瑋婷 徐" w:date="2025-01-03T17:04:00Z" w16du:dateUtc="2025-01-03T09:04:00Z">
              <w:r w:rsidDel="003C19C7">
                <w:rPr>
                  <w:rFonts w:ascii="Times New Roman" w:eastAsia="標楷體" w:hAnsi="Times New Roman" w:cs="Times New Roman"/>
                  <w:color w:val="000000"/>
                </w:rPr>
                <w:delText>綠畫眉</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8A52E63" w14:textId="0DEA453F" w:rsidR="00D93FCC" w:rsidDel="003C19C7" w:rsidRDefault="002435EC">
            <w:pPr>
              <w:rPr>
                <w:del w:id="29857" w:author="瑋婷 徐" w:date="2025-01-03T17:04:00Z" w16du:dateUtc="2025-01-03T09:04:00Z"/>
                <w:rFonts w:ascii="Times New Roman" w:eastAsia="標楷體" w:hAnsi="Times New Roman" w:cs="Times New Roman"/>
                <w:i/>
              </w:rPr>
              <w:pPrChange w:id="29858" w:author="瑋婷 徐" w:date="2025-01-03T17:04:00Z" w16du:dateUtc="2025-01-03T09:04:00Z">
                <w:pPr>
                  <w:spacing w:line="276" w:lineRule="auto"/>
                </w:pPr>
              </w:pPrChange>
            </w:pPr>
            <w:del w:id="29859" w:author="瑋婷 徐" w:date="2025-01-03T17:04:00Z" w16du:dateUtc="2025-01-03T09:04:00Z">
              <w:r w:rsidDel="003C19C7">
                <w:rPr>
                  <w:rFonts w:ascii="Times New Roman" w:eastAsia="標楷體" w:hAnsi="Times New Roman" w:cs="Times New Roman"/>
                  <w:i/>
                  <w:iCs/>
                  <w:color w:val="000000"/>
                </w:rPr>
                <w:delText>Erpornis zantholeuca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3F16A27" w14:textId="6F6F4851" w:rsidR="00D93FCC" w:rsidDel="003C19C7" w:rsidRDefault="00D93FCC">
            <w:pPr>
              <w:rPr>
                <w:del w:id="29860" w:author="瑋婷 徐" w:date="2025-01-03T17:04:00Z" w16du:dateUtc="2025-01-03T09:04:00Z"/>
                <w:rFonts w:ascii="Times New Roman" w:eastAsia="標楷體" w:hAnsi="Times New Roman" w:cs="Times New Roman"/>
              </w:rPr>
              <w:pPrChange w:id="29861"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F821A01" w14:textId="0B84C24F" w:rsidR="00D93FCC" w:rsidDel="003C19C7" w:rsidRDefault="002435EC">
            <w:pPr>
              <w:rPr>
                <w:del w:id="29862" w:author="瑋婷 徐" w:date="2025-01-03T17:04:00Z" w16du:dateUtc="2025-01-03T09:04:00Z"/>
                <w:rFonts w:ascii="Times New Roman" w:eastAsia="標楷體" w:hAnsi="Times New Roman" w:cs="Times New Roman"/>
              </w:rPr>
              <w:pPrChange w:id="29863" w:author="瑋婷 徐" w:date="2025-01-03T17:04:00Z" w16du:dateUtc="2025-01-03T09:04:00Z">
                <w:pPr>
                  <w:spacing w:line="276" w:lineRule="auto"/>
                  <w:jc w:val="center"/>
                </w:pPr>
              </w:pPrChange>
            </w:pPr>
            <w:del w:id="29864"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D9D9D9"/>
            <w:vAlign w:val="center"/>
          </w:tcPr>
          <w:p w14:paraId="1D2C8F47" w14:textId="7F1F1195" w:rsidR="00D93FCC" w:rsidDel="003C19C7" w:rsidRDefault="00D93FCC">
            <w:pPr>
              <w:rPr>
                <w:del w:id="29865" w:author="瑋婷 徐" w:date="2025-01-03T17:04:00Z" w16du:dateUtc="2025-01-03T09:04:00Z"/>
                <w:rFonts w:ascii="Times New Roman" w:eastAsia="標楷體" w:hAnsi="Times New Roman" w:cs="Times New Roman"/>
              </w:rPr>
              <w:pPrChange w:id="29866"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51815462" w14:textId="251317B6" w:rsidR="00D93FCC" w:rsidDel="003C19C7" w:rsidRDefault="002435EC">
            <w:pPr>
              <w:rPr>
                <w:del w:id="29867" w:author="瑋婷 徐" w:date="2025-01-03T17:04:00Z" w16du:dateUtc="2025-01-03T09:04:00Z"/>
                <w:rFonts w:ascii="Times New Roman" w:eastAsia="標楷體" w:hAnsi="Times New Roman" w:cs="Times New Roman"/>
              </w:rPr>
              <w:pPrChange w:id="29868" w:author="瑋婷 徐" w:date="2025-01-03T17:04:00Z" w16du:dateUtc="2025-01-03T09:04:00Z">
                <w:pPr>
                  <w:spacing w:line="276" w:lineRule="auto"/>
                  <w:jc w:val="center"/>
                </w:pPr>
              </w:pPrChange>
            </w:pPr>
            <w:del w:id="29869" w:author="瑋婷 徐" w:date="2025-01-03T17:04:00Z" w16du:dateUtc="2025-01-03T09:04:00Z">
              <w:r w:rsidDel="003C19C7">
                <w:rPr>
                  <w:rFonts w:ascii="Times New Roman" w:eastAsia="標楷體" w:hAnsi="Times New Roman" w:cs="Times New Roman"/>
                  <w:color w:val="000000"/>
                </w:rPr>
                <w:delText>*</w:delText>
              </w:r>
            </w:del>
          </w:p>
        </w:tc>
        <w:tc>
          <w:tcPr>
            <w:tcW w:w="352" w:type="dxa"/>
            <w:tcBorders>
              <w:top w:val="single" w:sz="4" w:space="0" w:color="000000"/>
              <w:bottom w:val="single" w:sz="4" w:space="0" w:color="000000"/>
            </w:tcBorders>
            <w:shd w:val="clear" w:color="auto" w:fill="D9D9D9"/>
            <w:tcMar>
              <w:left w:w="108" w:type="dxa"/>
              <w:right w:w="108" w:type="dxa"/>
            </w:tcMar>
          </w:tcPr>
          <w:p w14:paraId="698F1947" w14:textId="68816CA5" w:rsidR="00D93FCC" w:rsidDel="003C19C7" w:rsidRDefault="00D93FCC">
            <w:pPr>
              <w:rPr>
                <w:del w:id="29870" w:author="瑋婷 徐" w:date="2025-01-03T17:04:00Z" w16du:dateUtc="2025-01-03T09:04:00Z"/>
                <w:rFonts w:ascii="Times New Roman" w:eastAsia="標楷體" w:hAnsi="Times New Roman" w:cs="Times New Roman"/>
              </w:rPr>
              <w:pPrChange w:id="29871"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31C9A54A" w14:textId="4831D360" w:rsidR="00D93FCC" w:rsidDel="003C19C7" w:rsidRDefault="00D93FCC">
            <w:pPr>
              <w:rPr>
                <w:del w:id="29872" w:author="瑋婷 徐" w:date="2025-01-03T17:04:00Z" w16du:dateUtc="2025-01-03T09:04:00Z"/>
                <w:rFonts w:ascii="Times New Roman" w:eastAsia="標楷體" w:hAnsi="Times New Roman" w:cs="Times New Roman"/>
              </w:rPr>
              <w:pPrChange w:id="29873"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1FD6E253" w14:textId="3A86F71F" w:rsidR="00D93FCC" w:rsidDel="003C19C7" w:rsidRDefault="00D93FCC">
            <w:pPr>
              <w:rPr>
                <w:del w:id="29874" w:author="瑋婷 徐" w:date="2025-01-03T17:04:00Z" w16du:dateUtc="2025-01-03T09:04:00Z"/>
                <w:rFonts w:ascii="Times New Roman" w:eastAsia="標楷體" w:hAnsi="Times New Roman" w:cs="Times New Roman"/>
              </w:rPr>
              <w:pPrChange w:id="29875"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11B546D9" w14:textId="66C333A8" w:rsidR="00D93FCC" w:rsidDel="003C19C7" w:rsidRDefault="00D93FCC">
            <w:pPr>
              <w:rPr>
                <w:del w:id="29876" w:author="瑋婷 徐" w:date="2025-01-03T17:04:00Z" w16du:dateUtc="2025-01-03T09:04:00Z"/>
                <w:rFonts w:ascii="Times New Roman" w:eastAsia="標楷體" w:hAnsi="Times New Roman" w:cs="Times New Roman"/>
              </w:rPr>
              <w:pPrChange w:id="29877"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726BAB40" w14:textId="76C0CAB0" w:rsidR="00D93FCC" w:rsidDel="003C19C7" w:rsidRDefault="002435EC">
            <w:pPr>
              <w:rPr>
                <w:del w:id="29878" w:author="瑋婷 徐" w:date="2025-01-03T17:04:00Z" w16du:dateUtc="2025-01-03T09:04:00Z"/>
                <w:rFonts w:ascii="Times New Roman" w:eastAsia="標楷體" w:hAnsi="Times New Roman" w:cs="Times New Roman"/>
              </w:rPr>
              <w:pPrChange w:id="29879" w:author="瑋婷 徐" w:date="2025-01-03T17:04:00Z" w16du:dateUtc="2025-01-03T09:04:00Z">
                <w:pPr>
                  <w:spacing w:line="276" w:lineRule="auto"/>
                  <w:jc w:val="center"/>
                </w:pPr>
              </w:pPrChange>
            </w:pPr>
            <w:del w:id="2988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795ADD6" w14:textId="5D2CBCAB" w:rsidR="00D93FCC" w:rsidDel="003C19C7" w:rsidRDefault="00D93FCC">
            <w:pPr>
              <w:rPr>
                <w:del w:id="29881" w:author="瑋婷 徐" w:date="2025-01-03T17:04:00Z" w16du:dateUtc="2025-01-03T09:04:00Z"/>
                <w:rFonts w:ascii="Times New Roman" w:eastAsia="標楷體" w:hAnsi="Times New Roman" w:cs="Times New Roman"/>
              </w:rPr>
              <w:pPrChange w:id="298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43AC0B0" w14:textId="184EDA58" w:rsidR="00D93FCC" w:rsidDel="003C19C7" w:rsidRDefault="00D93FCC">
            <w:pPr>
              <w:rPr>
                <w:del w:id="29883" w:author="瑋婷 徐" w:date="2025-01-03T17:04:00Z" w16du:dateUtc="2025-01-03T09:04:00Z"/>
                <w:rFonts w:ascii="Times New Roman" w:eastAsia="標楷體" w:hAnsi="Times New Roman" w:cs="Times New Roman"/>
              </w:rPr>
              <w:pPrChange w:id="29884"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CFEE086" w14:textId="241B1CDD" w:rsidR="00D93FCC" w:rsidDel="003C19C7" w:rsidRDefault="00D93FCC">
            <w:pPr>
              <w:rPr>
                <w:del w:id="29885" w:author="瑋婷 徐" w:date="2025-01-03T17:04:00Z" w16du:dateUtc="2025-01-03T09:04:00Z"/>
                <w:rFonts w:ascii="Times New Roman" w:eastAsia="標楷體" w:hAnsi="Times New Roman" w:cs="Times New Roman"/>
              </w:rPr>
              <w:pPrChange w:id="2988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8F8648C" w14:textId="3F2F1B48" w:rsidR="00D93FCC" w:rsidDel="003C19C7" w:rsidRDefault="00D93FCC">
            <w:pPr>
              <w:rPr>
                <w:del w:id="29887" w:author="瑋婷 徐" w:date="2025-01-03T17:04:00Z" w16du:dateUtc="2025-01-03T09:04:00Z"/>
                <w:rFonts w:ascii="Times New Roman" w:eastAsia="標楷體" w:hAnsi="Times New Roman" w:cs="Times New Roman"/>
              </w:rPr>
              <w:pPrChange w:id="2988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C362FF8" w14:textId="0D368090" w:rsidR="00D93FCC" w:rsidDel="003C19C7" w:rsidRDefault="00D93FCC">
            <w:pPr>
              <w:rPr>
                <w:del w:id="29889" w:author="瑋婷 徐" w:date="2025-01-03T17:04:00Z" w16du:dateUtc="2025-01-03T09:04:00Z"/>
                <w:rFonts w:ascii="Times New Roman" w:eastAsia="標楷體" w:hAnsi="Times New Roman" w:cs="Times New Roman"/>
              </w:rPr>
              <w:pPrChange w:id="2989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5DB0027" w14:textId="7EEEBAE6" w:rsidR="00D93FCC" w:rsidDel="003C19C7" w:rsidRDefault="00D93FCC">
            <w:pPr>
              <w:rPr>
                <w:del w:id="29891" w:author="瑋婷 徐" w:date="2025-01-03T17:04:00Z" w16du:dateUtc="2025-01-03T09:04:00Z"/>
                <w:rFonts w:ascii="Times New Roman" w:eastAsia="標楷體" w:hAnsi="Times New Roman" w:cs="Times New Roman"/>
              </w:rPr>
              <w:pPrChange w:id="2989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DA1C7D0" w14:textId="3336676F" w:rsidR="00D93FCC" w:rsidDel="003C19C7" w:rsidRDefault="002435EC">
            <w:pPr>
              <w:rPr>
                <w:del w:id="29893" w:author="瑋婷 徐" w:date="2025-01-03T17:04:00Z" w16du:dateUtc="2025-01-03T09:04:00Z"/>
                <w:rFonts w:ascii="Times New Roman" w:eastAsia="標楷體" w:hAnsi="Times New Roman" w:cs="Times New Roman"/>
              </w:rPr>
              <w:pPrChange w:id="29894" w:author="瑋婷 徐" w:date="2025-01-03T17:04:00Z" w16du:dateUtc="2025-01-03T09:04:00Z">
                <w:pPr>
                  <w:spacing w:line="276" w:lineRule="auto"/>
                  <w:jc w:val="center"/>
                </w:pPr>
              </w:pPrChange>
            </w:pPr>
            <w:del w:id="2989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27B42C3" w14:textId="492ACF69" w:rsidR="00D93FCC" w:rsidDel="003C19C7" w:rsidRDefault="00D93FCC">
            <w:pPr>
              <w:rPr>
                <w:del w:id="29896" w:author="瑋婷 徐" w:date="2025-01-03T17:04:00Z" w16du:dateUtc="2025-01-03T09:04:00Z"/>
                <w:rFonts w:ascii="Times New Roman" w:eastAsia="標楷體" w:hAnsi="Times New Roman" w:cs="Times New Roman"/>
              </w:rPr>
              <w:pPrChange w:id="298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DBD28A1" w14:textId="0A63D0EE" w:rsidR="00D93FCC" w:rsidDel="003C19C7" w:rsidRDefault="00D93FCC">
            <w:pPr>
              <w:rPr>
                <w:del w:id="29898" w:author="瑋婷 徐" w:date="2025-01-03T17:04:00Z" w16du:dateUtc="2025-01-03T09:04:00Z"/>
                <w:rFonts w:ascii="Times New Roman" w:eastAsia="標楷體" w:hAnsi="Times New Roman" w:cs="Times New Roman"/>
              </w:rPr>
              <w:pPrChange w:id="2989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CCC70A5" w14:textId="3252EF83" w:rsidR="00D93FCC" w:rsidDel="003C19C7" w:rsidRDefault="00D93FCC">
            <w:pPr>
              <w:rPr>
                <w:del w:id="29900" w:author="瑋婷 徐" w:date="2025-01-03T17:04:00Z" w16du:dateUtc="2025-01-03T09:04:00Z"/>
                <w:rFonts w:ascii="Times New Roman" w:eastAsia="標楷體" w:hAnsi="Times New Roman" w:cs="Times New Roman"/>
              </w:rPr>
              <w:pPrChange w:id="2990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A0A40B5" w14:textId="32BB3F25" w:rsidR="00D93FCC" w:rsidDel="003C19C7" w:rsidRDefault="00D93FCC">
            <w:pPr>
              <w:rPr>
                <w:del w:id="29902" w:author="瑋婷 徐" w:date="2025-01-03T17:04:00Z" w16du:dateUtc="2025-01-03T09:04:00Z"/>
                <w:rFonts w:ascii="Times New Roman" w:eastAsia="標楷體" w:hAnsi="Times New Roman" w:cs="Times New Roman"/>
              </w:rPr>
              <w:pPrChange w:id="299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66146A1" w14:textId="54723E04" w:rsidR="00D93FCC" w:rsidDel="003C19C7" w:rsidRDefault="00D93FCC">
            <w:pPr>
              <w:rPr>
                <w:del w:id="29904" w:author="瑋婷 徐" w:date="2025-01-03T17:04:00Z" w16du:dateUtc="2025-01-03T09:04:00Z"/>
                <w:rFonts w:ascii="Times New Roman" w:eastAsia="標楷體" w:hAnsi="Times New Roman" w:cs="Times New Roman"/>
              </w:rPr>
              <w:pPrChange w:id="2990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CDF7763" w14:textId="3DC1F58C" w:rsidR="00D93FCC" w:rsidDel="003C19C7" w:rsidRDefault="00D93FCC">
            <w:pPr>
              <w:rPr>
                <w:del w:id="29906" w:author="瑋婷 徐" w:date="2025-01-03T17:04:00Z" w16du:dateUtc="2025-01-03T09:04:00Z"/>
                <w:rFonts w:ascii="Times New Roman" w:eastAsia="標楷體" w:hAnsi="Times New Roman" w:cs="Times New Roman"/>
              </w:rPr>
              <w:pPrChange w:id="2990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3F3F631" w14:textId="54F5CA62" w:rsidR="00D93FCC" w:rsidDel="003C19C7" w:rsidRDefault="00D93FCC">
            <w:pPr>
              <w:rPr>
                <w:del w:id="29908" w:author="瑋婷 徐" w:date="2025-01-03T17:04:00Z" w16du:dateUtc="2025-01-03T09:04:00Z"/>
                <w:rFonts w:ascii="Times New Roman" w:eastAsia="標楷體" w:hAnsi="Times New Roman" w:cs="Times New Roman"/>
              </w:rPr>
              <w:pPrChange w:id="29909"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51389EED" w14:textId="6DA307ED" w:rsidR="00D93FCC" w:rsidDel="003C19C7" w:rsidRDefault="002435EC">
            <w:pPr>
              <w:rPr>
                <w:del w:id="29910" w:author="瑋婷 徐" w:date="2025-01-03T17:04:00Z" w16du:dateUtc="2025-01-03T09:04:00Z"/>
                <w:rFonts w:ascii="Times New Roman" w:eastAsia="標楷體" w:hAnsi="Times New Roman" w:cs="Times New Roman"/>
              </w:rPr>
              <w:pPrChange w:id="29911" w:author="瑋婷 徐" w:date="2025-01-03T17:04:00Z" w16du:dateUtc="2025-01-03T09:04:00Z">
                <w:pPr>
                  <w:spacing w:line="276" w:lineRule="auto"/>
                  <w:jc w:val="center"/>
                </w:pPr>
              </w:pPrChange>
            </w:pPr>
            <w:del w:id="2991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435BDDF" w14:textId="550981EE" w:rsidR="00D93FCC" w:rsidDel="003C19C7" w:rsidRDefault="002435EC">
            <w:pPr>
              <w:rPr>
                <w:del w:id="29913" w:author="瑋婷 徐" w:date="2025-01-03T17:04:00Z" w16du:dateUtc="2025-01-03T09:04:00Z"/>
                <w:rFonts w:ascii="Times New Roman" w:eastAsia="標楷體" w:hAnsi="Times New Roman" w:cs="Times New Roman"/>
              </w:rPr>
              <w:pPrChange w:id="29914" w:author="瑋婷 徐" w:date="2025-01-03T17:04:00Z" w16du:dateUtc="2025-01-03T09:04:00Z">
                <w:pPr>
                  <w:spacing w:line="276" w:lineRule="auto"/>
                  <w:jc w:val="center"/>
                </w:pPr>
              </w:pPrChange>
            </w:pPr>
            <w:del w:id="2991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CC1CA56" w14:textId="68CA7C7F" w:rsidR="00D93FCC" w:rsidDel="003C19C7" w:rsidRDefault="00D93FCC">
            <w:pPr>
              <w:rPr>
                <w:del w:id="29916" w:author="瑋婷 徐" w:date="2025-01-03T17:04:00Z" w16du:dateUtc="2025-01-03T09:04:00Z"/>
                <w:rFonts w:ascii="Times New Roman" w:eastAsia="標楷體" w:hAnsi="Times New Roman" w:cs="Times New Roman"/>
              </w:rPr>
              <w:pPrChange w:id="29917"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17C132B" w14:textId="3B1709B3" w:rsidR="00D93FCC" w:rsidDel="003C19C7" w:rsidRDefault="00D93FCC">
            <w:pPr>
              <w:rPr>
                <w:del w:id="29918" w:author="瑋婷 徐" w:date="2025-01-03T17:04:00Z" w16du:dateUtc="2025-01-03T09:04:00Z"/>
                <w:rFonts w:ascii="Times New Roman" w:eastAsia="標楷體" w:hAnsi="Times New Roman" w:cs="Times New Roman"/>
              </w:rPr>
              <w:pPrChange w:id="2991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FF82EDE" w14:textId="79D203B4" w:rsidR="00D93FCC" w:rsidDel="003C19C7" w:rsidRDefault="002435EC">
            <w:pPr>
              <w:rPr>
                <w:del w:id="29920" w:author="瑋婷 徐" w:date="2025-01-03T17:04:00Z" w16du:dateUtc="2025-01-03T09:04:00Z"/>
                <w:rFonts w:ascii="Times New Roman" w:eastAsia="標楷體" w:hAnsi="Times New Roman" w:cs="Times New Roman"/>
              </w:rPr>
              <w:pPrChange w:id="29921" w:author="瑋婷 徐" w:date="2025-01-03T17:04:00Z" w16du:dateUtc="2025-01-03T09:04:00Z">
                <w:pPr>
                  <w:spacing w:line="276" w:lineRule="auto"/>
                  <w:jc w:val="center"/>
                </w:pPr>
              </w:pPrChange>
            </w:pPr>
            <w:del w:id="2992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F2AB0C0" w14:textId="08E51C96" w:rsidR="00D93FCC" w:rsidDel="003C19C7" w:rsidRDefault="00D93FCC">
            <w:pPr>
              <w:rPr>
                <w:del w:id="29923" w:author="瑋婷 徐" w:date="2025-01-03T17:04:00Z" w16du:dateUtc="2025-01-03T09:04:00Z"/>
                <w:rFonts w:ascii="Times New Roman" w:eastAsia="標楷體" w:hAnsi="Times New Roman" w:cs="Times New Roman"/>
              </w:rPr>
              <w:pPrChange w:id="299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3CB6EC5" w14:textId="58865446" w:rsidR="00D93FCC" w:rsidDel="003C19C7" w:rsidRDefault="00D93FCC">
            <w:pPr>
              <w:rPr>
                <w:del w:id="29925" w:author="瑋婷 徐" w:date="2025-01-03T17:04:00Z" w16du:dateUtc="2025-01-03T09:04:00Z"/>
                <w:rFonts w:ascii="Times New Roman" w:eastAsia="標楷體" w:hAnsi="Times New Roman" w:cs="Times New Roman"/>
              </w:rPr>
              <w:pPrChange w:id="29926"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E655E2C" w14:textId="345BDA98" w:rsidR="00D93FCC" w:rsidDel="003C19C7" w:rsidRDefault="00D93FCC">
            <w:pPr>
              <w:rPr>
                <w:del w:id="29927" w:author="瑋婷 徐" w:date="2025-01-03T17:04:00Z" w16du:dateUtc="2025-01-03T09:04:00Z"/>
                <w:rFonts w:ascii="Times New Roman" w:eastAsia="標楷體" w:hAnsi="Times New Roman" w:cs="Times New Roman"/>
              </w:rPr>
              <w:pPrChange w:id="2992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1DA9952" w14:textId="53D6EE08" w:rsidR="00D93FCC" w:rsidDel="003C19C7" w:rsidRDefault="002435EC">
            <w:pPr>
              <w:rPr>
                <w:del w:id="29929" w:author="瑋婷 徐" w:date="2025-01-03T17:04:00Z" w16du:dateUtc="2025-01-03T09:04:00Z"/>
                <w:rFonts w:ascii="Times New Roman" w:eastAsia="標楷體" w:hAnsi="Times New Roman" w:cs="Times New Roman"/>
              </w:rPr>
              <w:pPrChange w:id="29930" w:author="瑋婷 徐" w:date="2025-01-03T17:04:00Z" w16du:dateUtc="2025-01-03T09:04:00Z">
                <w:pPr>
                  <w:spacing w:line="276" w:lineRule="auto"/>
                  <w:jc w:val="center"/>
                </w:pPr>
              </w:pPrChange>
            </w:pPr>
            <w:del w:id="2993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A38C8BC" w14:textId="1C0382B6" w:rsidR="00D93FCC" w:rsidDel="003C19C7" w:rsidRDefault="002435EC">
            <w:pPr>
              <w:rPr>
                <w:del w:id="29932" w:author="瑋婷 徐" w:date="2025-01-03T17:04:00Z" w16du:dateUtc="2025-01-03T09:04:00Z"/>
                <w:rFonts w:ascii="Times New Roman" w:eastAsia="標楷體" w:hAnsi="Times New Roman" w:cs="Times New Roman"/>
              </w:rPr>
              <w:pPrChange w:id="29933" w:author="瑋婷 徐" w:date="2025-01-03T17:04:00Z" w16du:dateUtc="2025-01-03T09:04:00Z">
                <w:pPr>
                  <w:spacing w:line="276" w:lineRule="auto"/>
                  <w:jc w:val="center"/>
                </w:pPr>
              </w:pPrChange>
            </w:pPr>
            <w:del w:id="29934"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1F79CE82" w14:textId="7E178055" w:rsidR="00D93FCC" w:rsidDel="003C19C7" w:rsidRDefault="002435EC">
            <w:pPr>
              <w:rPr>
                <w:del w:id="29935" w:author="瑋婷 徐" w:date="2025-01-03T17:04:00Z" w16du:dateUtc="2025-01-03T09:04:00Z"/>
                <w:rFonts w:ascii="Times New Roman" w:eastAsia="標楷體" w:hAnsi="Times New Roman" w:cs="Times New Roman"/>
              </w:rPr>
              <w:pPrChange w:id="29936" w:author="瑋婷 徐" w:date="2025-01-03T17:04:00Z" w16du:dateUtc="2025-01-03T09:04:00Z">
                <w:pPr>
                  <w:spacing w:line="276" w:lineRule="auto"/>
                  <w:jc w:val="center"/>
                </w:pPr>
              </w:pPrChange>
            </w:pPr>
            <w:del w:id="29937"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top w:val="single" w:sz="4" w:space="0" w:color="000000"/>
              <w:bottom w:val="single" w:sz="4" w:space="0" w:color="000000"/>
              <w:right w:val="single" w:sz="4" w:space="0" w:color="000000"/>
            </w:tcBorders>
            <w:shd w:val="clear" w:color="auto" w:fill="D9D9D9"/>
            <w:vAlign w:val="center"/>
          </w:tcPr>
          <w:p w14:paraId="1EF40E85" w14:textId="66A3348A" w:rsidR="00D93FCC" w:rsidDel="003C19C7" w:rsidRDefault="00D93FCC">
            <w:pPr>
              <w:rPr>
                <w:del w:id="29938" w:author="瑋婷 徐" w:date="2025-01-03T17:04:00Z" w16du:dateUtc="2025-01-03T09:04:00Z"/>
                <w:rFonts w:ascii="Times New Roman" w:eastAsia="標楷體" w:hAnsi="Times New Roman" w:cs="Times New Roman"/>
              </w:rPr>
              <w:pPrChange w:id="29939" w:author="瑋婷 徐" w:date="2025-01-03T17:04:00Z" w16du:dateUtc="2025-01-03T09:04:00Z">
                <w:pPr>
                  <w:spacing w:line="276" w:lineRule="auto"/>
                  <w:jc w:val="center"/>
                </w:pPr>
              </w:pPrChange>
            </w:pPr>
          </w:p>
        </w:tc>
      </w:tr>
      <w:tr w:rsidR="00000000" w:rsidDel="003C19C7" w14:paraId="404D0CAF" w14:textId="0799216B">
        <w:trPr>
          <w:cantSplit/>
          <w:jc w:val="center"/>
          <w:del w:id="29940"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3F3951E1" w14:textId="4DF907FB" w:rsidR="00D93FCC" w:rsidDel="003C19C7" w:rsidRDefault="002435EC">
            <w:pPr>
              <w:rPr>
                <w:del w:id="29941" w:author="瑋婷 徐" w:date="2025-01-03T17:04:00Z" w16du:dateUtc="2025-01-03T09:04:00Z"/>
                <w:rFonts w:ascii="Times New Roman" w:eastAsia="標楷體" w:hAnsi="Times New Roman" w:cs="Times New Roman"/>
              </w:rPr>
              <w:pPrChange w:id="29942" w:author="瑋婷 徐" w:date="2025-01-03T17:04:00Z" w16du:dateUtc="2025-01-03T09:04:00Z">
                <w:pPr>
                  <w:spacing w:line="276" w:lineRule="auto"/>
                </w:pPr>
              </w:pPrChange>
            </w:pPr>
            <w:del w:id="29943" w:author="瑋婷 徐" w:date="2025-01-03T17:04:00Z" w16du:dateUtc="2025-01-03T09:04:00Z">
              <w:r w:rsidDel="003C19C7">
                <w:rPr>
                  <w:rFonts w:ascii="Times New Roman" w:eastAsia="標楷體" w:hAnsi="Times New Roman" w:cs="Times New Roman"/>
                  <w:color w:val="000000"/>
                </w:rPr>
                <w:delText>朱鸝</w:delText>
              </w:r>
              <w:r w:rsidDel="003C19C7">
                <w:rPr>
                  <w:rFonts w:ascii="Times New Roman" w:eastAsia="標楷體" w:hAnsi="Times New Roman" w:cs="Times New Roman"/>
                  <w:color w:val="000000"/>
                </w:rPr>
                <w:delText xml:space="preserve"> ※ 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1506FDAE" w14:textId="4476C098" w:rsidR="00D93FCC" w:rsidDel="003C19C7" w:rsidRDefault="002435EC">
            <w:pPr>
              <w:rPr>
                <w:del w:id="29944" w:author="瑋婷 徐" w:date="2025-01-03T17:04:00Z" w16du:dateUtc="2025-01-03T09:04:00Z"/>
                <w:rFonts w:ascii="Times New Roman" w:eastAsia="標楷體" w:hAnsi="Times New Roman" w:cs="Times New Roman"/>
                <w:i/>
              </w:rPr>
              <w:pPrChange w:id="29945" w:author="瑋婷 徐" w:date="2025-01-03T17:04:00Z" w16du:dateUtc="2025-01-03T09:04:00Z">
                <w:pPr>
                  <w:spacing w:line="276" w:lineRule="auto"/>
                </w:pPr>
              </w:pPrChange>
            </w:pPr>
            <w:del w:id="29946" w:author="瑋婷 徐" w:date="2025-01-03T17:04:00Z" w16du:dateUtc="2025-01-03T09:04:00Z">
              <w:r w:rsidDel="003C19C7">
                <w:rPr>
                  <w:rFonts w:ascii="Times New Roman" w:eastAsia="標楷體" w:hAnsi="Times New Roman" w:cs="Times New Roman"/>
                  <w:i/>
                  <w:iCs/>
                  <w:color w:val="000000"/>
                </w:rPr>
                <w:delText>Oriolus traillii</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483EC6FD" w14:textId="1AC76A0D" w:rsidR="00D93FCC" w:rsidDel="003C19C7" w:rsidRDefault="00D93FCC">
            <w:pPr>
              <w:rPr>
                <w:del w:id="29947" w:author="瑋婷 徐" w:date="2025-01-03T17:04:00Z" w16du:dateUtc="2025-01-03T09:04:00Z"/>
                <w:rFonts w:ascii="Times New Roman" w:eastAsia="標楷體" w:hAnsi="Times New Roman" w:cs="Times New Roman"/>
              </w:rPr>
              <w:pPrChange w:id="29948"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2B64BC64" w14:textId="753A7787" w:rsidR="00D93FCC" w:rsidDel="003C19C7" w:rsidRDefault="002435EC">
            <w:pPr>
              <w:rPr>
                <w:del w:id="29949" w:author="瑋婷 徐" w:date="2025-01-03T17:04:00Z" w16du:dateUtc="2025-01-03T09:04:00Z"/>
                <w:rFonts w:ascii="Times New Roman" w:eastAsia="標楷體" w:hAnsi="Times New Roman" w:cs="Times New Roman"/>
              </w:rPr>
              <w:pPrChange w:id="29950" w:author="瑋婷 徐" w:date="2025-01-03T17:04:00Z" w16du:dateUtc="2025-01-03T09:04:00Z">
                <w:pPr>
                  <w:spacing w:line="276" w:lineRule="auto"/>
                  <w:jc w:val="center"/>
                </w:pPr>
              </w:pPrChange>
            </w:pPr>
            <w:del w:id="29951"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D9D9D9"/>
            <w:vAlign w:val="center"/>
          </w:tcPr>
          <w:p w14:paraId="529C120F" w14:textId="5F08714C" w:rsidR="00D93FCC" w:rsidDel="003C19C7" w:rsidRDefault="00D93FCC">
            <w:pPr>
              <w:rPr>
                <w:del w:id="29952" w:author="瑋婷 徐" w:date="2025-01-03T17:04:00Z" w16du:dateUtc="2025-01-03T09:04:00Z"/>
                <w:rFonts w:ascii="Times New Roman" w:eastAsia="標楷體" w:hAnsi="Times New Roman" w:cs="Times New Roman"/>
              </w:rPr>
              <w:pPrChange w:id="29953"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486D9919" w14:textId="61EF692B" w:rsidR="00D93FCC" w:rsidDel="003C19C7" w:rsidRDefault="00D93FCC">
            <w:pPr>
              <w:rPr>
                <w:del w:id="29954" w:author="瑋婷 徐" w:date="2025-01-03T17:04:00Z" w16du:dateUtc="2025-01-03T09:04:00Z"/>
                <w:rFonts w:ascii="Times New Roman" w:eastAsia="標楷體" w:hAnsi="Times New Roman" w:cs="Times New Roman"/>
              </w:rPr>
              <w:pPrChange w:id="29955"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2F973125" w14:textId="38A27A6D" w:rsidR="00D93FCC" w:rsidDel="003C19C7" w:rsidRDefault="00D93FCC">
            <w:pPr>
              <w:rPr>
                <w:del w:id="29956" w:author="瑋婷 徐" w:date="2025-01-03T17:04:00Z" w16du:dateUtc="2025-01-03T09:04:00Z"/>
                <w:rFonts w:ascii="Times New Roman" w:eastAsia="標楷體" w:hAnsi="Times New Roman" w:cs="Times New Roman"/>
              </w:rPr>
              <w:pPrChange w:id="29957"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564522D8" w14:textId="4C3F7F57" w:rsidR="00D93FCC" w:rsidDel="003C19C7" w:rsidRDefault="00D93FCC">
            <w:pPr>
              <w:rPr>
                <w:del w:id="29958" w:author="瑋婷 徐" w:date="2025-01-03T17:04:00Z" w16du:dateUtc="2025-01-03T09:04:00Z"/>
                <w:rFonts w:ascii="Times New Roman" w:eastAsia="標楷體" w:hAnsi="Times New Roman" w:cs="Times New Roman"/>
              </w:rPr>
              <w:pPrChange w:id="29959"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3556A078" w14:textId="3B04FAFB" w:rsidR="00D93FCC" w:rsidDel="003C19C7" w:rsidRDefault="00D93FCC">
            <w:pPr>
              <w:rPr>
                <w:del w:id="29960" w:author="瑋婷 徐" w:date="2025-01-03T17:04:00Z" w16du:dateUtc="2025-01-03T09:04:00Z"/>
                <w:rFonts w:ascii="Times New Roman" w:eastAsia="標楷體" w:hAnsi="Times New Roman" w:cs="Times New Roman"/>
              </w:rPr>
              <w:pPrChange w:id="29961"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5756F9ED" w14:textId="491D48DF" w:rsidR="00D93FCC" w:rsidDel="003C19C7" w:rsidRDefault="00D93FCC">
            <w:pPr>
              <w:rPr>
                <w:del w:id="29962" w:author="瑋婷 徐" w:date="2025-01-03T17:04:00Z" w16du:dateUtc="2025-01-03T09:04:00Z"/>
                <w:rFonts w:ascii="Times New Roman" w:eastAsia="標楷體" w:hAnsi="Times New Roman" w:cs="Times New Roman"/>
              </w:rPr>
              <w:pPrChange w:id="29963"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EBEED3D" w14:textId="19A97CCE" w:rsidR="00D93FCC" w:rsidDel="003C19C7" w:rsidRDefault="002435EC">
            <w:pPr>
              <w:rPr>
                <w:del w:id="29964" w:author="瑋婷 徐" w:date="2025-01-03T17:04:00Z" w16du:dateUtc="2025-01-03T09:04:00Z"/>
                <w:rFonts w:ascii="Times New Roman" w:eastAsia="標楷體" w:hAnsi="Times New Roman" w:cs="Times New Roman"/>
              </w:rPr>
              <w:pPrChange w:id="29965" w:author="瑋婷 徐" w:date="2025-01-03T17:04:00Z" w16du:dateUtc="2025-01-03T09:04:00Z">
                <w:pPr>
                  <w:spacing w:line="276" w:lineRule="auto"/>
                  <w:jc w:val="center"/>
                </w:pPr>
              </w:pPrChange>
            </w:pPr>
            <w:del w:id="2996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DA00577" w14:textId="1625B851" w:rsidR="00D93FCC" w:rsidDel="003C19C7" w:rsidRDefault="00D93FCC">
            <w:pPr>
              <w:rPr>
                <w:del w:id="29967" w:author="瑋婷 徐" w:date="2025-01-03T17:04:00Z" w16du:dateUtc="2025-01-03T09:04:00Z"/>
                <w:rFonts w:ascii="Times New Roman" w:eastAsia="標楷體" w:hAnsi="Times New Roman" w:cs="Times New Roman"/>
              </w:rPr>
              <w:pPrChange w:id="299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EFE8AEF" w14:textId="401CA7DC" w:rsidR="00D93FCC" w:rsidDel="003C19C7" w:rsidRDefault="00D93FCC">
            <w:pPr>
              <w:rPr>
                <w:del w:id="29969" w:author="瑋婷 徐" w:date="2025-01-03T17:04:00Z" w16du:dateUtc="2025-01-03T09:04:00Z"/>
                <w:rFonts w:ascii="Times New Roman" w:eastAsia="標楷體" w:hAnsi="Times New Roman" w:cs="Times New Roman"/>
              </w:rPr>
              <w:pPrChange w:id="29970"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624D175" w14:textId="266071C0" w:rsidR="00D93FCC" w:rsidDel="003C19C7" w:rsidRDefault="00D93FCC">
            <w:pPr>
              <w:rPr>
                <w:del w:id="29971" w:author="瑋婷 徐" w:date="2025-01-03T17:04:00Z" w16du:dateUtc="2025-01-03T09:04:00Z"/>
                <w:rFonts w:ascii="Times New Roman" w:eastAsia="標楷體" w:hAnsi="Times New Roman" w:cs="Times New Roman"/>
              </w:rPr>
              <w:pPrChange w:id="299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D845F28" w14:textId="5CF88985" w:rsidR="00D93FCC" w:rsidDel="003C19C7" w:rsidRDefault="00D93FCC">
            <w:pPr>
              <w:rPr>
                <w:del w:id="29973" w:author="瑋婷 徐" w:date="2025-01-03T17:04:00Z" w16du:dateUtc="2025-01-03T09:04:00Z"/>
                <w:rFonts w:ascii="Times New Roman" w:eastAsia="標楷體" w:hAnsi="Times New Roman" w:cs="Times New Roman"/>
              </w:rPr>
              <w:pPrChange w:id="299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A43395B" w14:textId="45C0AB0D" w:rsidR="00D93FCC" w:rsidDel="003C19C7" w:rsidRDefault="00D93FCC">
            <w:pPr>
              <w:rPr>
                <w:del w:id="29975" w:author="瑋婷 徐" w:date="2025-01-03T17:04:00Z" w16du:dateUtc="2025-01-03T09:04:00Z"/>
                <w:rFonts w:ascii="Times New Roman" w:eastAsia="標楷體" w:hAnsi="Times New Roman" w:cs="Times New Roman"/>
              </w:rPr>
              <w:pPrChange w:id="299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FFC17E5" w14:textId="0B6EF59B" w:rsidR="00D93FCC" w:rsidDel="003C19C7" w:rsidRDefault="00D93FCC">
            <w:pPr>
              <w:rPr>
                <w:del w:id="29977" w:author="瑋婷 徐" w:date="2025-01-03T17:04:00Z" w16du:dateUtc="2025-01-03T09:04:00Z"/>
                <w:rFonts w:ascii="Times New Roman" w:eastAsia="標楷體" w:hAnsi="Times New Roman" w:cs="Times New Roman"/>
              </w:rPr>
              <w:pPrChange w:id="299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52DA31B" w14:textId="3AD0F3A8" w:rsidR="00D93FCC" w:rsidDel="003C19C7" w:rsidRDefault="00D93FCC">
            <w:pPr>
              <w:rPr>
                <w:del w:id="29979" w:author="瑋婷 徐" w:date="2025-01-03T17:04:00Z" w16du:dateUtc="2025-01-03T09:04:00Z"/>
                <w:rFonts w:ascii="Times New Roman" w:eastAsia="標楷體" w:hAnsi="Times New Roman" w:cs="Times New Roman"/>
              </w:rPr>
              <w:pPrChange w:id="299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2D7007A" w14:textId="7D203E48" w:rsidR="00D93FCC" w:rsidDel="003C19C7" w:rsidRDefault="00D93FCC">
            <w:pPr>
              <w:rPr>
                <w:del w:id="29981" w:author="瑋婷 徐" w:date="2025-01-03T17:04:00Z" w16du:dateUtc="2025-01-03T09:04:00Z"/>
                <w:rFonts w:ascii="Times New Roman" w:eastAsia="標楷體" w:hAnsi="Times New Roman" w:cs="Times New Roman"/>
              </w:rPr>
              <w:pPrChange w:id="299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D3A0E9A" w14:textId="59025095" w:rsidR="00D93FCC" w:rsidDel="003C19C7" w:rsidRDefault="00D93FCC">
            <w:pPr>
              <w:rPr>
                <w:del w:id="29983" w:author="瑋婷 徐" w:date="2025-01-03T17:04:00Z" w16du:dateUtc="2025-01-03T09:04:00Z"/>
                <w:rFonts w:ascii="Times New Roman" w:eastAsia="標楷體" w:hAnsi="Times New Roman" w:cs="Times New Roman"/>
              </w:rPr>
              <w:pPrChange w:id="2998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74F1252" w14:textId="48DA4ADB" w:rsidR="00D93FCC" w:rsidDel="003C19C7" w:rsidRDefault="00D93FCC">
            <w:pPr>
              <w:rPr>
                <w:del w:id="29985" w:author="瑋婷 徐" w:date="2025-01-03T17:04:00Z" w16du:dateUtc="2025-01-03T09:04:00Z"/>
                <w:rFonts w:ascii="Times New Roman" w:eastAsia="標楷體" w:hAnsi="Times New Roman" w:cs="Times New Roman"/>
              </w:rPr>
              <w:pPrChange w:id="2998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F7EAEAD" w14:textId="544671C9" w:rsidR="00D93FCC" w:rsidDel="003C19C7" w:rsidRDefault="002435EC">
            <w:pPr>
              <w:rPr>
                <w:del w:id="29987" w:author="瑋婷 徐" w:date="2025-01-03T17:04:00Z" w16du:dateUtc="2025-01-03T09:04:00Z"/>
                <w:rFonts w:ascii="Times New Roman" w:eastAsia="標楷體" w:hAnsi="Times New Roman" w:cs="Times New Roman"/>
              </w:rPr>
              <w:pPrChange w:id="29988" w:author="瑋婷 徐" w:date="2025-01-03T17:04:00Z" w16du:dateUtc="2025-01-03T09:04:00Z">
                <w:pPr>
                  <w:spacing w:line="276" w:lineRule="auto"/>
                  <w:jc w:val="center"/>
                </w:pPr>
              </w:pPrChange>
            </w:pPr>
            <w:del w:id="2998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A000959" w14:textId="2D881465" w:rsidR="00D93FCC" w:rsidDel="003C19C7" w:rsidRDefault="00D93FCC">
            <w:pPr>
              <w:rPr>
                <w:del w:id="29990" w:author="瑋婷 徐" w:date="2025-01-03T17:04:00Z" w16du:dateUtc="2025-01-03T09:04:00Z"/>
                <w:rFonts w:ascii="Times New Roman" w:eastAsia="標楷體" w:hAnsi="Times New Roman" w:cs="Times New Roman"/>
              </w:rPr>
              <w:pPrChange w:id="299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E7387C1" w14:textId="58834181" w:rsidR="00D93FCC" w:rsidDel="003C19C7" w:rsidRDefault="00D93FCC">
            <w:pPr>
              <w:rPr>
                <w:del w:id="29992" w:author="瑋婷 徐" w:date="2025-01-03T17:04:00Z" w16du:dateUtc="2025-01-03T09:04:00Z"/>
                <w:rFonts w:ascii="Times New Roman" w:eastAsia="標楷體" w:hAnsi="Times New Roman" w:cs="Times New Roman"/>
              </w:rPr>
              <w:pPrChange w:id="299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12BCA95" w14:textId="3E74D166" w:rsidR="00D93FCC" w:rsidDel="003C19C7" w:rsidRDefault="00D93FCC">
            <w:pPr>
              <w:rPr>
                <w:del w:id="29994" w:author="瑋婷 徐" w:date="2025-01-03T17:04:00Z" w16du:dateUtc="2025-01-03T09:04:00Z"/>
                <w:rFonts w:ascii="Times New Roman" w:eastAsia="標楷體" w:hAnsi="Times New Roman" w:cs="Times New Roman"/>
              </w:rPr>
              <w:pPrChange w:id="29995"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8079D4F" w14:textId="2292003C" w:rsidR="00D93FCC" w:rsidDel="003C19C7" w:rsidRDefault="00D93FCC">
            <w:pPr>
              <w:rPr>
                <w:del w:id="29996" w:author="瑋婷 徐" w:date="2025-01-03T17:04:00Z" w16du:dateUtc="2025-01-03T09:04:00Z"/>
                <w:rFonts w:ascii="Times New Roman" w:eastAsia="標楷體" w:hAnsi="Times New Roman" w:cs="Times New Roman"/>
              </w:rPr>
              <w:pPrChange w:id="299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72A97BE" w14:textId="561FD0E4" w:rsidR="00D93FCC" w:rsidDel="003C19C7" w:rsidRDefault="00D93FCC">
            <w:pPr>
              <w:rPr>
                <w:del w:id="29998" w:author="瑋婷 徐" w:date="2025-01-03T17:04:00Z" w16du:dateUtc="2025-01-03T09:04:00Z"/>
                <w:rFonts w:ascii="Times New Roman" w:eastAsia="標楷體" w:hAnsi="Times New Roman" w:cs="Times New Roman"/>
              </w:rPr>
              <w:pPrChange w:id="2999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80C4F22" w14:textId="1D9DA587" w:rsidR="00D93FCC" w:rsidDel="003C19C7" w:rsidRDefault="00D93FCC">
            <w:pPr>
              <w:rPr>
                <w:del w:id="30000" w:author="瑋婷 徐" w:date="2025-01-03T17:04:00Z" w16du:dateUtc="2025-01-03T09:04:00Z"/>
                <w:rFonts w:ascii="Times New Roman" w:eastAsia="標楷體" w:hAnsi="Times New Roman" w:cs="Times New Roman"/>
              </w:rPr>
              <w:pPrChange w:id="3000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B448F9C" w14:textId="43E3F8B2" w:rsidR="00D93FCC" w:rsidDel="003C19C7" w:rsidRDefault="00D93FCC">
            <w:pPr>
              <w:rPr>
                <w:del w:id="30002" w:author="瑋婷 徐" w:date="2025-01-03T17:04:00Z" w16du:dateUtc="2025-01-03T09:04:00Z"/>
                <w:rFonts w:ascii="Times New Roman" w:eastAsia="標楷體" w:hAnsi="Times New Roman" w:cs="Times New Roman"/>
              </w:rPr>
              <w:pPrChange w:id="300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0463FB9" w14:textId="1BC8978A" w:rsidR="00D93FCC" w:rsidDel="003C19C7" w:rsidRDefault="00D93FCC">
            <w:pPr>
              <w:rPr>
                <w:del w:id="30004" w:author="瑋婷 徐" w:date="2025-01-03T17:04:00Z" w16du:dateUtc="2025-01-03T09:04:00Z"/>
                <w:rFonts w:ascii="Times New Roman" w:eastAsia="標楷體" w:hAnsi="Times New Roman" w:cs="Times New Roman"/>
              </w:rPr>
              <w:pPrChange w:id="3000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2074CD6" w14:textId="7B08C553" w:rsidR="00D93FCC" w:rsidDel="003C19C7" w:rsidRDefault="002435EC">
            <w:pPr>
              <w:rPr>
                <w:del w:id="30006" w:author="瑋婷 徐" w:date="2025-01-03T17:04:00Z" w16du:dateUtc="2025-01-03T09:04:00Z"/>
                <w:rFonts w:ascii="Times New Roman" w:eastAsia="標楷體" w:hAnsi="Times New Roman" w:cs="Times New Roman"/>
              </w:rPr>
              <w:pPrChange w:id="30007" w:author="瑋婷 徐" w:date="2025-01-03T17:04:00Z" w16du:dateUtc="2025-01-03T09:04:00Z">
                <w:pPr>
                  <w:spacing w:line="276" w:lineRule="auto"/>
                  <w:jc w:val="center"/>
                </w:pPr>
              </w:pPrChange>
            </w:pPr>
            <w:del w:id="3000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D1B8329" w14:textId="1A86F944" w:rsidR="00D93FCC" w:rsidDel="003C19C7" w:rsidRDefault="00D93FCC">
            <w:pPr>
              <w:rPr>
                <w:del w:id="30009" w:author="瑋婷 徐" w:date="2025-01-03T17:04:00Z" w16du:dateUtc="2025-01-03T09:04:00Z"/>
                <w:rFonts w:ascii="Times New Roman" w:eastAsia="標楷體" w:hAnsi="Times New Roman" w:cs="Times New Roman"/>
              </w:rPr>
              <w:pPrChange w:id="3001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383986F" w14:textId="47155FC6" w:rsidR="00D93FCC" w:rsidDel="003C19C7" w:rsidRDefault="00D93FCC">
            <w:pPr>
              <w:rPr>
                <w:del w:id="30011" w:author="瑋婷 徐" w:date="2025-01-03T17:04:00Z" w16du:dateUtc="2025-01-03T09:04:00Z"/>
                <w:rFonts w:ascii="Times New Roman" w:eastAsia="標楷體" w:hAnsi="Times New Roman" w:cs="Times New Roman"/>
              </w:rPr>
              <w:pPrChange w:id="300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A7B9A50" w14:textId="3FF4EE5F" w:rsidR="00D93FCC" w:rsidDel="003C19C7" w:rsidRDefault="002435EC">
            <w:pPr>
              <w:rPr>
                <w:del w:id="30013" w:author="瑋婷 徐" w:date="2025-01-03T17:04:00Z" w16du:dateUtc="2025-01-03T09:04:00Z"/>
                <w:rFonts w:ascii="Times New Roman" w:eastAsia="標楷體" w:hAnsi="Times New Roman" w:cs="Times New Roman"/>
              </w:rPr>
              <w:pPrChange w:id="30014" w:author="瑋婷 徐" w:date="2025-01-03T17:04:00Z" w16du:dateUtc="2025-01-03T09:04:00Z">
                <w:pPr>
                  <w:spacing w:line="276" w:lineRule="auto"/>
                  <w:jc w:val="center"/>
                </w:pPr>
              </w:pPrChange>
            </w:pPr>
            <w:del w:id="3001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2DBCD8C" w14:textId="13ADA7BA" w:rsidR="00D93FCC" w:rsidDel="003C19C7" w:rsidRDefault="002435EC">
            <w:pPr>
              <w:rPr>
                <w:del w:id="30016" w:author="瑋婷 徐" w:date="2025-01-03T17:04:00Z" w16du:dateUtc="2025-01-03T09:04:00Z"/>
                <w:rFonts w:ascii="Times New Roman" w:eastAsia="標楷體" w:hAnsi="Times New Roman" w:cs="Times New Roman"/>
              </w:rPr>
              <w:pPrChange w:id="30017" w:author="瑋婷 徐" w:date="2025-01-03T17:04:00Z" w16du:dateUtc="2025-01-03T09:04:00Z">
                <w:pPr>
                  <w:spacing w:line="276" w:lineRule="auto"/>
                  <w:jc w:val="center"/>
                </w:pPr>
              </w:pPrChange>
            </w:pPr>
            <w:del w:id="30018"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35694F93" w14:textId="08084C5C" w:rsidR="00D93FCC" w:rsidDel="003C19C7" w:rsidRDefault="00D93FCC">
            <w:pPr>
              <w:rPr>
                <w:del w:id="30019" w:author="瑋婷 徐" w:date="2025-01-03T17:04:00Z" w16du:dateUtc="2025-01-03T09:04:00Z"/>
                <w:rFonts w:ascii="Times New Roman" w:eastAsia="標楷體" w:hAnsi="Times New Roman" w:cs="Times New Roman"/>
              </w:rPr>
              <w:pPrChange w:id="30020"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241E7A78" w14:textId="41662B55" w:rsidR="00D93FCC" w:rsidDel="003C19C7" w:rsidRDefault="00D93FCC">
            <w:pPr>
              <w:rPr>
                <w:del w:id="30021" w:author="瑋婷 徐" w:date="2025-01-03T17:04:00Z" w16du:dateUtc="2025-01-03T09:04:00Z"/>
                <w:rFonts w:ascii="Times New Roman" w:eastAsia="標楷體" w:hAnsi="Times New Roman" w:cs="Times New Roman"/>
              </w:rPr>
              <w:pPrChange w:id="30022" w:author="瑋婷 徐" w:date="2025-01-03T17:04:00Z" w16du:dateUtc="2025-01-03T09:04:00Z">
                <w:pPr>
                  <w:spacing w:line="276" w:lineRule="auto"/>
                  <w:jc w:val="center"/>
                </w:pPr>
              </w:pPrChange>
            </w:pPr>
          </w:p>
        </w:tc>
      </w:tr>
      <w:tr w:rsidR="00000000" w:rsidDel="003C19C7" w14:paraId="079A413E" w14:textId="1CEF0590">
        <w:trPr>
          <w:cantSplit/>
          <w:jc w:val="center"/>
          <w:del w:id="30023"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66EC6D2A" w14:textId="1702213F" w:rsidR="00D93FCC" w:rsidDel="003C19C7" w:rsidRDefault="002435EC">
            <w:pPr>
              <w:rPr>
                <w:del w:id="30024" w:author="瑋婷 徐" w:date="2025-01-03T17:04:00Z" w16du:dateUtc="2025-01-03T09:04:00Z"/>
                <w:rFonts w:ascii="Times New Roman" w:eastAsia="標楷體" w:hAnsi="Times New Roman" w:cs="Times New Roman"/>
              </w:rPr>
              <w:pPrChange w:id="30025" w:author="瑋婷 徐" w:date="2025-01-03T17:04:00Z" w16du:dateUtc="2025-01-03T09:04:00Z">
                <w:pPr>
                  <w:spacing w:line="276" w:lineRule="auto"/>
                </w:pPr>
              </w:pPrChange>
            </w:pPr>
            <w:del w:id="30026" w:author="瑋婷 徐" w:date="2025-01-03T17:04:00Z" w16du:dateUtc="2025-01-03T09:04:00Z">
              <w:r w:rsidDel="003C19C7">
                <w:rPr>
                  <w:rFonts w:ascii="Times New Roman" w:eastAsia="標楷體" w:hAnsi="Times New Roman" w:cs="Times New Roman"/>
                  <w:color w:val="000000"/>
                </w:rPr>
                <w:delText>大卷尾</w:delText>
              </w:r>
              <w:r w:rsidDel="003C19C7">
                <w:rPr>
                  <w:rFonts w:ascii="Times New Roman" w:eastAsia="標楷體" w:hAnsi="Times New Roman" w:cs="Times New Roman"/>
                  <w:color w:val="000000"/>
                </w:rPr>
                <w:delText xml:space="preserve"> ※</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1724CB10" w14:textId="0074FCB5" w:rsidR="00D93FCC" w:rsidDel="003C19C7" w:rsidRDefault="002435EC">
            <w:pPr>
              <w:rPr>
                <w:del w:id="30027" w:author="瑋婷 徐" w:date="2025-01-03T17:04:00Z" w16du:dateUtc="2025-01-03T09:04:00Z"/>
                <w:rFonts w:ascii="Times New Roman" w:eastAsia="標楷體" w:hAnsi="Times New Roman" w:cs="Times New Roman"/>
                <w:i/>
              </w:rPr>
              <w:pPrChange w:id="30028" w:author="瑋婷 徐" w:date="2025-01-03T17:04:00Z" w16du:dateUtc="2025-01-03T09:04:00Z">
                <w:pPr>
                  <w:spacing w:line="276" w:lineRule="auto"/>
                </w:pPr>
              </w:pPrChange>
            </w:pPr>
            <w:del w:id="30029" w:author="瑋婷 徐" w:date="2025-01-03T17:04:00Z" w16du:dateUtc="2025-01-03T09:04:00Z">
              <w:r w:rsidDel="003C19C7">
                <w:rPr>
                  <w:rFonts w:ascii="Times New Roman" w:eastAsia="標楷體" w:hAnsi="Times New Roman" w:cs="Times New Roman"/>
                  <w:i/>
                  <w:iCs/>
                  <w:color w:val="000000"/>
                </w:rPr>
                <w:delText>Dicrurus macrocercus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798EE061" w14:textId="230F5D5C" w:rsidR="00D93FCC" w:rsidDel="003C19C7" w:rsidRDefault="00D93FCC">
            <w:pPr>
              <w:rPr>
                <w:del w:id="30030" w:author="瑋婷 徐" w:date="2025-01-03T17:04:00Z" w16du:dateUtc="2025-01-03T09:04:00Z"/>
                <w:rFonts w:ascii="Times New Roman" w:eastAsia="標楷體" w:hAnsi="Times New Roman" w:cs="Times New Roman"/>
              </w:rPr>
              <w:pPrChange w:id="30031"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7942D296" w14:textId="2559956F" w:rsidR="00D93FCC" w:rsidDel="003C19C7" w:rsidRDefault="002435EC">
            <w:pPr>
              <w:rPr>
                <w:del w:id="30032" w:author="瑋婷 徐" w:date="2025-01-03T17:04:00Z" w16du:dateUtc="2025-01-03T09:04:00Z"/>
                <w:rFonts w:ascii="Times New Roman" w:eastAsia="標楷體" w:hAnsi="Times New Roman" w:cs="Times New Roman"/>
              </w:rPr>
              <w:pPrChange w:id="30033" w:author="瑋婷 徐" w:date="2025-01-03T17:04:00Z" w16du:dateUtc="2025-01-03T09:04:00Z">
                <w:pPr>
                  <w:spacing w:line="276" w:lineRule="auto"/>
                  <w:jc w:val="center"/>
                </w:pPr>
              </w:pPrChange>
            </w:pPr>
            <w:del w:id="30034"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D9D9D9"/>
            <w:vAlign w:val="center"/>
          </w:tcPr>
          <w:p w14:paraId="1395AD52" w14:textId="78C696D4" w:rsidR="00D93FCC" w:rsidDel="003C19C7" w:rsidRDefault="00D93FCC">
            <w:pPr>
              <w:rPr>
                <w:del w:id="30035" w:author="瑋婷 徐" w:date="2025-01-03T17:04:00Z" w16du:dateUtc="2025-01-03T09:04:00Z"/>
                <w:rFonts w:ascii="Times New Roman" w:eastAsia="標楷體" w:hAnsi="Times New Roman" w:cs="Times New Roman"/>
              </w:rPr>
              <w:pPrChange w:id="30036"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7026DAC2" w14:textId="759540DB" w:rsidR="00D93FCC" w:rsidDel="003C19C7" w:rsidRDefault="00D93FCC">
            <w:pPr>
              <w:rPr>
                <w:del w:id="30037" w:author="瑋婷 徐" w:date="2025-01-03T17:04:00Z" w16du:dateUtc="2025-01-03T09:04:00Z"/>
                <w:rFonts w:ascii="Times New Roman" w:eastAsia="標楷體" w:hAnsi="Times New Roman" w:cs="Times New Roman"/>
              </w:rPr>
              <w:pPrChange w:id="30038"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1DA3389E" w14:textId="79E60120" w:rsidR="00D93FCC" w:rsidDel="003C19C7" w:rsidRDefault="00D93FCC">
            <w:pPr>
              <w:rPr>
                <w:del w:id="30039" w:author="瑋婷 徐" w:date="2025-01-03T17:04:00Z" w16du:dateUtc="2025-01-03T09:04:00Z"/>
                <w:rFonts w:ascii="Times New Roman" w:eastAsia="標楷體" w:hAnsi="Times New Roman" w:cs="Times New Roman"/>
              </w:rPr>
              <w:pPrChange w:id="30040"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19BFCDDB" w14:textId="07C6144D" w:rsidR="00D93FCC" w:rsidDel="003C19C7" w:rsidRDefault="00D93FCC">
            <w:pPr>
              <w:rPr>
                <w:del w:id="30041" w:author="瑋婷 徐" w:date="2025-01-03T17:04:00Z" w16du:dateUtc="2025-01-03T09:04:00Z"/>
                <w:rFonts w:ascii="Times New Roman" w:eastAsia="標楷體" w:hAnsi="Times New Roman" w:cs="Times New Roman"/>
              </w:rPr>
              <w:pPrChange w:id="30042"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6E4916D5" w14:textId="55058232" w:rsidR="00D93FCC" w:rsidDel="003C19C7" w:rsidRDefault="00D93FCC">
            <w:pPr>
              <w:rPr>
                <w:del w:id="30043" w:author="瑋婷 徐" w:date="2025-01-03T17:04:00Z" w16du:dateUtc="2025-01-03T09:04:00Z"/>
                <w:rFonts w:ascii="Times New Roman" w:eastAsia="標楷體" w:hAnsi="Times New Roman" w:cs="Times New Roman"/>
              </w:rPr>
              <w:pPrChange w:id="30044"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04FDE623" w14:textId="4F60A928" w:rsidR="00D93FCC" w:rsidDel="003C19C7" w:rsidRDefault="00D93FCC">
            <w:pPr>
              <w:rPr>
                <w:del w:id="30045" w:author="瑋婷 徐" w:date="2025-01-03T17:04:00Z" w16du:dateUtc="2025-01-03T09:04:00Z"/>
                <w:rFonts w:ascii="Times New Roman" w:eastAsia="標楷體" w:hAnsi="Times New Roman" w:cs="Times New Roman"/>
              </w:rPr>
              <w:pPrChange w:id="30046"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1B7290D4" w14:textId="032EBCE1" w:rsidR="00D93FCC" w:rsidDel="003C19C7" w:rsidRDefault="002435EC">
            <w:pPr>
              <w:rPr>
                <w:del w:id="30047" w:author="瑋婷 徐" w:date="2025-01-03T17:04:00Z" w16du:dateUtc="2025-01-03T09:04:00Z"/>
                <w:rFonts w:ascii="Times New Roman" w:eastAsia="標楷體" w:hAnsi="Times New Roman" w:cs="Times New Roman"/>
              </w:rPr>
              <w:pPrChange w:id="30048" w:author="瑋婷 徐" w:date="2025-01-03T17:04:00Z" w16du:dateUtc="2025-01-03T09:04:00Z">
                <w:pPr>
                  <w:spacing w:line="276" w:lineRule="auto"/>
                  <w:jc w:val="center"/>
                </w:pPr>
              </w:pPrChange>
            </w:pPr>
            <w:del w:id="3004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52ACCC4" w14:textId="3310AC47" w:rsidR="00D93FCC" w:rsidDel="003C19C7" w:rsidRDefault="00D93FCC">
            <w:pPr>
              <w:rPr>
                <w:del w:id="30050" w:author="瑋婷 徐" w:date="2025-01-03T17:04:00Z" w16du:dateUtc="2025-01-03T09:04:00Z"/>
                <w:rFonts w:ascii="Times New Roman" w:eastAsia="標楷體" w:hAnsi="Times New Roman" w:cs="Times New Roman"/>
              </w:rPr>
              <w:pPrChange w:id="3005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5FE3413" w14:textId="21ADDD8A" w:rsidR="00D93FCC" w:rsidDel="003C19C7" w:rsidRDefault="00D93FCC">
            <w:pPr>
              <w:rPr>
                <w:del w:id="30052" w:author="瑋婷 徐" w:date="2025-01-03T17:04:00Z" w16du:dateUtc="2025-01-03T09:04:00Z"/>
                <w:rFonts w:ascii="Times New Roman" w:eastAsia="標楷體" w:hAnsi="Times New Roman" w:cs="Times New Roman"/>
              </w:rPr>
              <w:pPrChange w:id="30053"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24209193" w14:textId="2618B507" w:rsidR="00D93FCC" w:rsidDel="003C19C7" w:rsidRDefault="00D93FCC">
            <w:pPr>
              <w:rPr>
                <w:del w:id="30054" w:author="瑋婷 徐" w:date="2025-01-03T17:04:00Z" w16du:dateUtc="2025-01-03T09:04:00Z"/>
                <w:rFonts w:ascii="Times New Roman" w:eastAsia="標楷體" w:hAnsi="Times New Roman" w:cs="Times New Roman"/>
              </w:rPr>
              <w:pPrChange w:id="3005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07D719F" w14:textId="1CE5825F" w:rsidR="00D93FCC" w:rsidDel="003C19C7" w:rsidRDefault="00D93FCC">
            <w:pPr>
              <w:rPr>
                <w:del w:id="30056" w:author="瑋婷 徐" w:date="2025-01-03T17:04:00Z" w16du:dateUtc="2025-01-03T09:04:00Z"/>
                <w:rFonts w:ascii="Times New Roman" w:eastAsia="標楷體" w:hAnsi="Times New Roman" w:cs="Times New Roman"/>
              </w:rPr>
              <w:pPrChange w:id="300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77CA399" w14:textId="2BC72C29" w:rsidR="00D93FCC" w:rsidDel="003C19C7" w:rsidRDefault="00D93FCC">
            <w:pPr>
              <w:rPr>
                <w:del w:id="30058" w:author="瑋婷 徐" w:date="2025-01-03T17:04:00Z" w16du:dateUtc="2025-01-03T09:04:00Z"/>
                <w:rFonts w:ascii="Times New Roman" w:eastAsia="標楷體" w:hAnsi="Times New Roman" w:cs="Times New Roman"/>
              </w:rPr>
              <w:pPrChange w:id="300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39CFF52" w14:textId="12F5FCD6" w:rsidR="00D93FCC" w:rsidDel="003C19C7" w:rsidRDefault="00D93FCC">
            <w:pPr>
              <w:rPr>
                <w:del w:id="30060" w:author="瑋婷 徐" w:date="2025-01-03T17:04:00Z" w16du:dateUtc="2025-01-03T09:04:00Z"/>
                <w:rFonts w:ascii="Times New Roman" w:eastAsia="標楷體" w:hAnsi="Times New Roman" w:cs="Times New Roman"/>
              </w:rPr>
              <w:pPrChange w:id="3006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8FBC55A" w14:textId="01F14C5A" w:rsidR="00D93FCC" w:rsidDel="003C19C7" w:rsidRDefault="00D93FCC">
            <w:pPr>
              <w:rPr>
                <w:del w:id="30062" w:author="瑋婷 徐" w:date="2025-01-03T17:04:00Z" w16du:dateUtc="2025-01-03T09:04:00Z"/>
                <w:rFonts w:ascii="Times New Roman" w:eastAsia="標楷體" w:hAnsi="Times New Roman" w:cs="Times New Roman"/>
              </w:rPr>
              <w:pPrChange w:id="3006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DCF025B" w14:textId="210ACB6D" w:rsidR="00D93FCC" w:rsidDel="003C19C7" w:rsidRDefault="00D93FCC">
            <w:pPr>
              <w:rPr>
                <w:del w:id="30064" w:author="瑋婷 徐" w:date="2025-01-03T17:04:00Z" w16du:dateUtc="2025-01-03T09:04:00Z"/>
                <w:rFonts w:ascii="Times New Roman" w:eastAsia="標楷體" w:hAnsi="Times New Roman" w:cs="Times New Roman"/>
              </w:rPr>
              <w:pPrChange w:id="3006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99A5638" w14:textId="362AC6F4" w:rsidR="00D93FCC" w:rsidDel="003C19C7" w:rsidRDefault="00D93FCC">
            <w:pPr>
              <w:rPr>
                <w:del w:id="30066" w:author="瑋婷 徐" w:date="2025-01-03T17:04:00Z" w16du:dateUtc="2025-01-03T09:04:00Z"/>
                <w:rFonts w:ascii="Times New Roman" w:eastAsia="標楷體" w:hAnsi="Times New Roman" w:cs="Times New Roman"/>
              </w:rPr>
              <w:pPrChange w:id="3006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0EA713E" w14:textId="221F4B85" w:rsidR="00D93FCC" w:rsidDel="003C19C7" w:rsidRDefault="00D93FCC">
            <w:pPr>
              <w:rPr>
                <w:del w:id="30068" w:author="瑋婷 徐" w:date="2025-01-03T17:04:00Z" w16du:dateUtc="2025-01-03T09:04:00Z"/>
                <w:rFonts w:ascii="Times New Roman" w:eastAsia="標楷體" w:hAnsi="Times New Roman" w:cs="Times New Roman"/>
              </w:rPr>
              <w:pPrChange w:id="3006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D073BA0" w14:textId="29F3455D" w:rsidR="00D93FCC" w:rsidDel="003C19C7" w:rsidRDefault="002435EC">
            <w:pPr>
              <w:rPr>
                <w:del w:id="30070" w:author="瑋婷 徐" w:date="2025-01-03T17:04:00Z" w16du:dateUtc="2025-01-03T09:04:00Z"/>
                <w:rFonts w:ascii="Times New Roman" w:eastAsia="標楷體" w:hAnsi="Times New Roman" w:cs="Times New Roman"/>
              </w:rPr>
              <w:pPrChange w:id="30071" w:author="瑋婷 徐" w:date="2025-01-03T17:04:00Z" w16du:dateUtc="2025-01-03T09:04:00Z">
                <w:pPr>
                  <w:spacing w:line="276" w:lineRule="auto"/>
                  <w:jc w:val="center"/>
                </w:pPr>
              </w:pPrChange>
            </w:pPr>
            <w:del w:id="3007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49875CBD" w14:textId="74B8DAEC" w:rsidR="00D93FCC" w:rsidDel="003C19C7" w:rsidRDefault="00D93FCC">
            <w:pPr>
              <w:rPr>
                <w:del w:id="30073" w:author="瑋婷 徐" w:date="2025-01-03T17:04:00Z" w16du:dateUtc="2025-01-03T09:04:00Z"/>
                <w:rFonts w:ascii="Times New Roman" w:eastAsia="標楷體" w:hAnsi="Times New Roman" w:cs="Times New Roman"/>
              </w:rPr>
              <w:pPrChange w:id="300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8FDA2FD" w14:textId="72B37D47" w:rsidR="00D93FCC" w:rsidDel="003C19C7" w:rsidRDefault="00D93FCC">
            <w:pPr>
              <w:rPr>
                <w:del w:id="30075" w:author="瑋婷 徐" w:date="2025-01-03T17:04:00Z" w16du:dateUtc="2025-01-03T09:04:00Z"/>
                <w:rFonts w:ascii="Times New Roman" w:eastAsia="標楷體" w:hAnsi="Times New Roman" w:cs="Times New Roman"/>
              </w:rPr>
              <w:pPrChange w:id="300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562A610" w14:textId="6AD9FC36" w:rsidR="00D93FCC" w:rsidDel="003C19C7" w:rsidRDefault="00D93FCC">
            <w:pPr>
              <w:rPr>
                <w:del w:id="30077" w:author="瑋婷 徐" w:date="2025-01-03T17:04:00Z" w16du:dateUtc="2025-01-03T09:04:00Z"/>
                <w:rFonts w:ascii="Times New Roman" w:eastAsia="標楷體" w:hAnsi="Times New Roman" w:cs="Times New Roman"/>
              </w:rPr>
              <w:pPrChange w:id="30078"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489B212" w14:textId="47AD815A" w:rsidR="00D93FCC" w:rsidDel="003C19C7" w:rsidRDefault="00D93FCC">
            <w:pPr>
              <w:rPr>
                <w:del w:id="30079" w:author="瑋婷 徐" w:date="2025-01-03T17:04:00Z" w16du:dateUtc="2025-01-03T09:04:00Z"/>
                <w:rFonts w:ascii="Times New Roman" w:eastAsia="標楷體" w:hAnsi="Times New Roman" w:cs="Times New Roman"/>
              </w:rPr>
              <w:pPrChange w:id="300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181127E" w14:textId="66483C86" w:rsidR="00D93FCC" w:rsidDel="003C19C7" w:rsidRDefault="00D93FCC">
            <w:pPr>
              <w:rPr>
                <w:del w:id="30081" w:author="瑋婷 徐" w:date="2025-01-03T17:04:00Z" w16du:dateUtc="2025-01-03T09:04:00Z"/>
                <w:rFonts w:ascii="Times New Roman" w:eastAsia="標楷體" w:hAnsi="Times New Roman" w:cs="Times New Roman"/>
              </w:rPr>
              <w:pPrChange w:id="300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FAF16DB" w14:textId="7C46D0EB" w:rsidR="00D93FCC" w:rsidDel="003C19C7" w:rsidRDefault="00D93FCC">
            <w:pPr>
              <w:rPr>
                <w:del w:id="30083" w:author="瑋婷 徐" w:date="2025-01-03T17:04:00Z" w16du:dateUtc="2025-01-03T09:04:00Z"/>
                <w:rFonts w:ascii="Times New Roman" w:eastAsia="標楷體" w:hAnsi="Times New Roman" w:cs="Times New Roman"/>
              </w:rPr>
              <w:pPrChange w:id="30084"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B0CBA69" w14:textId="43C9CB52" w:rsidR="00D93FCC" w:rsidDel="003C19C7" w:rsidRDefault="00D93FCC">
            <w:pPr>
              <w:rPr>
                <w:del w:id="30085" w:author="瑋婷 徐" w:date="2025-01-03T17:04:00Z" w16du:dateUtc="2025-01-03T09:04:00Z"/>
                <w:rFonts w:ascii="Times New Roman" w:eastAsia="標楷體" w:hAnsi="Times New Roman" w:cs="Times New Roman"/>
              </w:rPr>
              <w:pPrChange w:id="3008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2580DD6" w14:textId="2F89DDAF" w:rsidR="00D93FCC" w:rsidDel="003C19C7" w:rsidRDefault="00D93FCC">
            <w:pPr>
              <w:rPr>
                <w:del w:id="30087" w:author="瑋婷 徐" w:date="2025-01-03T17:04:00Z" w16du:dateUtc="2025-01-03T09:04:00Z"/>
                <w:rFonts w:ascii="Times New Roman" w:eastAsia="標楷體" w:hAnsi="Times New Roman" w:cs="Times New Roman"/>
              </w:rPr>
              <w:pPrChange w:id="3008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7178D5B" w14:textId="570A54B2" w:rsidR="00D93FCC" w:rsidDel="003C19C7" w:rsidRDefault="00D93FCC">
            <w:pPr>
              <w:rPr>
                <w:del w:id="30089" w:author="瑋婷 徐" w:date="2025-01-03T17:04:00Z" w16du:dateUtc="2025-01-03T09:04:00Z"/>
                <w:rFonts w:ascii="Times New Roman" w:eastAsia="標楷體" w:hAnsi="Times New Roman" w:cs="Times New Roman"/>
              </w:rPr>
              <w:pPrChange w:id="3009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D96A1E5" w14:textId="42600D80" w:rsidR="00D93FCC" w:rsidDel="003C19C7" w:rsidRDefault="00D93FCC">
            <w:pPr>
              <w:rPr>
                <w:del w:id="30091" w:author="瑋婷 徐" w:date="2025-01-03T17:04:00Z" w16du:dateUtc="2025-01-03T09:04:00Z"/>
                <w:rFonts w:ascii="Times New Roman" w:eastAsia="標楷體" w:hAnsi="Times New Roman" w:cs="Times New Roman"/>
              </w:rPr>
              <w:pPrChange w:id="3009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6CDA3C1" w14:textId="79F2C35C" w:rsidR="00D93FCC" w:rsidDel="003C19C7" w:rsidRDefault="00D93FCC">
            <w:pPr>
              <w:rPr>
                <w:del w:id="30093" w:author="瑋婷 徐" w:date="2025-01-03T17:04:00Z" w16du:dateUtc="2025-01-03T09:04:00Z"/>
                <w:rFonts w:ascii="Times New Roman" w:eastAsia="標楷體" w:hAnsi="Times New Roman" w:cs="Times New Roman"/>
              </w:rPr>
              <w:pPrChange w:id="3009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A0FD7FA" w14:textId="713D94C8" w:rsidR="00D93FCC" w:rsidDel="003C19C7" w:rsidRDefault="00D93FCC">
            <w:pPr>
              <w:rPr>
                <w:del w:id="30095" w:author="瑋婷 徐" w:date="2025-01-03T17:04:00Z" w16du:dateUtc="2025-01-03T09:04:00Z"/>
                <w:rFonts w:ascii="Times New Roman" w:eastAsia="標楷體" w:hAnsi="Times New Roman" w:cs="Times New Roman"/>
              </w:rPr>
              <w:pPrChange w:id="3009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CDD5E22" w14:textId="6281C04E" w:rsidR="00D93FCC" w:rsidDel="003C19C7" w:rsidRDefault="00D93FCC">
            <w:pPr>
              <w:rPr>
                <w:del w:id="30097" w:author="瑋婷 徐" w:date="2025-01-03T17:04:00Z" w16du:dateUtc="2025-01-03T09:04:00Z"/>
                <w:rFonts w:ascii="Times New Roman" w:eastAsia="標楷體" w:hAnsi="Times New Roman" w:cs="Times New Roman"/>
              </w:rPr>
              <w:pPrChange w:id="3009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3712B6A" w14:textId="26BB4FB9" w:rsidR="00D93FCC" w:rsidDel="003C19C7" w:rsidRDefault="00D93FCC">
            <w:pPr>
              <w:rPr>
                <w:del w:id="30099" w:author="瑋婷 徐" w:date="2025-01-03T17:04:00Z" w16du:dateUtc="2025-01-03T09:04:00Z"/>
                <w:rFonts w:ascii="Times New Roman" w:eastAsia="標楷體" w:hAnsi="Times New Roman" w:cs="Times New Roman"/>
              </w:rPr>
              <w:pPrChange w:id="30100"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279B3057" w14:textId="1D929F1E" w:rsidR="00D93FCC" w:rsidDel="003C19C7" w:rsidRDefault="002435EC">
            <w:pPr>
              <w:rPr>
                <w:del w:id="30101" w:author="瑋婷 徐" w:date="2025-01-03T17:04:00Z" w16du:dateUtc="2025-01-03T09:04:00Z"/>
                <w:rFonts w:ascii="Times New Roman" w:eastAsia="標楷體" w:hAnsi="Times New Roman" w:cs="Times New Roman"/>
              </w:rPr>
              <w:pPrChange w:id="30102" w:author="瑋婷 徐" w:date="2025-01-03T17:04:00Z" w16du:dateUtc="2025-01-03T09:04:00Z">
                <w:pPr>
                  <w:spacing w:line="276" w:lineRule="auto"/>
                  <w:jc w:val="center"/>
                </w:pPr>
              </w:pPrChange>
            </w:pPr>
            <w:del w:id="30103" w:author="瑋婷 徐" w:date="2025-01-03T17:04:00Z" w16du:dateUtc="2025-01-03T09:04:00Z">
              <w:r w:rsidDel="003C19C7">
                <w:rPr>
                  <w:rFonts w:ascii="Times New Roman" w:eastAsia="標楷體" w:hAnsi="Times New Roman" w:cs="Times New Roman"/>
                  <w:color w:val="000000"/>
                </w:rPr>
                <w:delText>*</w:delText>
              </w:r>
            </w:del>
          </w:p>
        </w:tc>
      </w:tr>
      <w:tr w:rsidR="00000000" w:rsidDel="003C19C7" w14:paraId="3280B1FF" w14:textId="0C321C3B">
        <w:trPr>
          <w:cantSplit/>
          <w:jc w:val="center"/>
          <w:del w:id="30104"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43C58D83" w14:textId="1D0EB246" w:rsidR="00D93FCC" w:rsidDel="003C19C7" w:rsidRDefault="002435EC">
            <w:pPr>
              <w:rPr>
                <w:del w:id="30105" w:author="瑋婷 徐" w:date="2025-01-03T17:04:00Z" w16du:dateUtc="2025-01-03T09:04:00Z"/>
                <w:rFonts w:ascii="Times New Roman" w:eastAsia="標楷體" w:hAnsi="Times New Roman" w:cs="Times New Roman"/>
              </w:rPr>
              <w:pPrChange w:id="30106" w:author="瑋婷 徐" w:date="2025-01-03T17:04:00Z" w16du:dateUtc="2025-01-03T09:04:00Z">
                <w:pPr>
                  <w:spacing w:line="276" w:lineRule="auto"/>
                </w:pPr>
              </w:pPrChange>
            </w:pPr>
            <w:del w:id="30107" w:author="瑋婷 徐" w:date="2025-01-03T17:04:00Z" w16du:dateUtc="2025-01-03T09:04:00Z">
              <w:r w:rsidDel="003C19C7">
                <w:rPr>
                  <w:rFonts w:ascii="Times New Roman" w:eastAsia="標楷體" w:hAnsi="Times New Roman" w:cs="Times New Roman"/>
                  <w:color w:val="000000"/>
                </w:rPr>
                <w:delText>小卷尾</w:delText>
              </w:r>
              <w:r w:rsidDel="003C19C7">
                <w:rPr>
                  <w:rFonts w:ascii="Times New Roman" w:eastAsia="標楷體" w:hAnsi="Times New Roman" w:cs="Times New Roman"/>
                  <w:color w:val="000000"/>
                </w:rPr>
                <w:delText xml:space="preserve"> ※</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0CD2B7F4" w14:textId="605012AB" w:rsidR="00D93FCC" w:rsidDel="003C19C7" w:rsidRDefault="002435EC">
            <w:pPr>
              <w:rPr>
                <w:del w:id="30108" w:author="瑋婷 徐" w:date="2025-01-03T17:04:00Z" w16du:dateUtc="2025-01-03T09:04:00Z"/>
                <w:rFonts w:ascii="Times New Roman" w:eastAsia="標楷體" w:hAnsi="Times New Roman" w:cs="Times New Roman"/>
                <w:i/>
              </w:rPr>
              <w:pPrChange w:id="30109" w:author="瑋婷 徐" w:date="2025-01-03T17:04:00Z" w16du:dateUtc="2025-01-03T09:04:00Z">
                <w:pPr>
                  <w:spacing w:line="276" w:lineRule="auto"/>
                </w:pPr>
              </w:pPrChange>
            </w:pPr>
            <w:del w:id="30110" w:author="瑋婷 徐" w:date="2025-01-03T17:04:00Z" w16du:dateUtc="2025-01-03T09:04:00Z">
              <w:r w:rsidDel="003C19C7">
                <w:rPr>
                  <w:rFonts w:ascii="Times New Roman" w:eastAsia="標楷體" w:hAnsi="Times New Roman" w:cs="Times New Roman"/>
                  <w:i/>
                  <w:iCs/>
                  <w:color w:val="000000"/>
                </w:rPr>
                <w:delText>Dicrurus aeneus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AE7CB8F" w14:textId="7AE91FFB" w:rsidR="00D93FCC" w:rsidDel="003C19C7" w:rsidRDefault="00D93FCC">
            <w:pPr>
              <w:rPr>
                <w:del w:id="30111" w:author="瑋婷 徐" w:date="2025-01-03T17:04:00Z" w16du:dateUtc="2025-01-03T09:04:00Z"/>
                <w:rFonts w:ascii="Times New Roman" w:eastAsia="標楷體" w:hAnsi="Times New Roman" w:cs="Times New Roman"/>
              </w:rPr>
              <w:pPrChange w:id="30112"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7978DE19" w14:textId="5C7CD5AB" w:rsidR="00D93FCC" w:rsidDel="003C19C7" w:rsidRDefault="00D93FCC">
            <w:pPr>
              <w:rPr>
                <w:del w:id="30113" w:author="瑋婷 徐" w:date="2025-01-03T17:04:00Z" w16du:dateUtc="2025-01-03T09:04:00Z"/>
                <w:rFonts w:ascii="Times New Roman" w:eastAsia="標楷體" w:hAnsi="Times New Roman" w:cs="Times New Roman"/>
              </w:rPr>
              <w:pPrChange w:id="30114"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2CED6B48" w14:textId="3C1DFA21" w:rsidR="00D93FCC" w:rsidDel="003C19C7" w:rsidRDefault="00D93FCC">
            <w:pPr>
              <w:rPr>
                <w:del w:id="30115" w:author="瑋婷 徐" w:date="2025-01-03T17:04:00Z" w16du:dateUtc="2025-01-03T09:04:00Z"/>
                <w:rFonts w:ascii="Times New Roman" w:eastAsia="標楷體" w:hAnsi="Times New Roman" w:cs="Times New Roman"/>
              </w:rPr>
              <w:pPrChange w:id="30116"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2B3968EC" w14:textId="6511AB3D" w:rsidR="00D93FCC" w:rsidDel="003C19C7" w:rsidRDefault="00D93FCC">
            <w:pPr>
              <w:rPr>
                <w:del w:id="30117" w:author="瑋婷 徐" w:date="2025-01-03T17:04:00Z" w16du:dateUtc="2025-01-03T09:04:00Z"/>
                <w:rFonts w:ascii="Times New Roman" w:eastAsia="標楷體" w:hAnsi="Times New Roman" w:cs="Times New Roman"/>
              </w:rPr>
              <w:pPrChange w:id="30118"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547AEF50" w14:textId="71E32889" w:rsidR="00D93FCC" w:rsidDel="003C19C7" w:rsidRDefault="00D93FCC">
            <w:pPr>
              <w:rPr>
                <w:del w:id="30119" w:author="瑋婷 徐" w:date="2025-01-03T17:04:00Z" w16du:dateUtc="2025-01-03T09:04:00Z"/>
                <w:rFonts w:ascii="Times New Roman" w:eastAsia="標楷體" w:hAnsi="Times New Roman" w:cs="Times New Roman"/>
              </w:rPr>
              <w:pPrChange w:id="30120"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0B3BB824" w14:textId="66EB0509" w:rsidR="00D93FCC" w:rsidDel="003C19C7" w:rsidRDefault="002435EC">
            <w:pPr>
              <w:rPr>
                <w:del w:id="30121" w:author="瑋婷 徐" w:date="2025-01-03T17:04:00Z" w16du:dateUtc="2025-01-03T09:04:00Z"/>
                <w:rFonts w:ascii="Times New Roman" w:eastAsia="標楷體" w:hAnsi="Times New Roman" w:cs="Times New Roman"/>
              </w:rPr>
              <w:pPrChange w:id="30122" w:author="瑋婷 徐" w:date="2025-01-03T17:04:00Z" w16du:dateUtc="2025-01-03T09:04:00Z">
                <w:pPr>
                  <w:spacing w:line="276" w:lineRule="auto"/>
                  <w:jc w:val="center"/>
                </w:pPr>
              </w:pPrChange>
            </w:pPr>
            <w:del w:id="30123"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0D13FC05" w14:textId="612D0BD3" w:rsidR="00D93FCC" w:rsidDel="003C19C7" w:rsidRDefault="00D93FCC">
            <w:pPr>
              <w:rPr>
                <w:del w:id="30124" w:author="瑋婷 徐" w:date="2025-01-03T17:04:00Z" w16du:dateUtc="2025-01-03T09:04:00Z"/>
                <w:rFonts w:ascii="Times New Roman" w:eastAsia="標楷體" w:hAnsi="Times New Roman" w:cs="Times New Roman"/>
              </w:rPr>
              <w:pPrChange w:id="30125"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52B81578" w14:textId="182B8A87" w:rsidR="00D93FCC" w:rsidDel="003C19C7" w:rsidRDefault="00D93FCC">
            <w:pPr>
              <w:rPr>
                <w:del w:id="30126" w:author="瑋婷 徐" w:date="2025-01-03T17:04:00Z" w16du:dateUtc="2025-01-03T09:04:00Z"/>
                <w:rFonts w:ascii="Times New Roman" w:eastAsia="標楷體" w:hAnsi="Times New Roman" w:cs="Times New Roman"/>
              </w:rPr>
              <w:pPrChange w:id="30127"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7B1C8BA2" w14:textId="6E0C7508" w:rsidR="00D93FCC" w:rsidDel="003C19C7" w:rsidRDefault="002435EC">
            <w:pPr>
              <w:rPr>
                <w:del w:id="30128" w:author="瑋婷 徐" w:date="2025-01-03T17:04:00Z" w16du:dateUtc="2025-01-03T09:04:00Z"/>
                <w:rFonts w:ascii="Times New Roman" w:eastAsia="標楷體" w:hAnsi="Times New Roman" w:cs="Times New Roman"/>
              </w:rPr>
              <w:pPrChange w:id="30129" w:author="瑋婷 徐" w:date="2025-01-03T17:04:00Z" w16du:dateUtc="2025-01-03T09:04:00Z">
                <w:pPr>
                  <w:spacing w:line="276" w:lineRule="auto"/>
                  <w:jc w:val="center"/>
                </w:pPr>
              </w:pPrChange>
            </w:pPr>
            <w:del w:id="3013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125CD66" w14:textId="6EF29490" w:rsidR="00D93FCC" w:rsidDel="003C19C7" w:rsidRDefault="00D93FCC">
            <w:pPr>
              <w:rPr>
                <w:del w:id="30131" w:author="瑋婷 徐" w:date="2025-01-03T17:04:00Z" w16du:dateUtc="2025-01-03T09:04:00Z"/>
                <w:rFonts w:ascii="Times New Roman" w:eastAsia="標楷體" w:hAnsi="Times New Roman" w:cs="Times New Roman"/>
              </w:rPr>
              <w:pPrChange w:id="3013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2458C28" w14:textId="6B3A3E70" w:rsidR="00D93FCC" w:rsidDel="003C19C7" w:rsidRDefault="00D93FCC">
            <w:pPr>
              <w:rPr>
                <w:del w:id="30133" w:author="瑋婷 徐" w:date="2025-01-03T17:04:00Z" w16du:dateUtc="2025-01-03T09:04:00Z"/>
                <w:rFonts w:ascii="Times New Roman" w:eastAsia="標楷體" w:hAnsi="Times New Roman" w:cs="Times New Roman"/>
              </w:rPr>
              <w:pPrChange w:id="30134"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711ECD05" w14:textId="347A3EB5" w:rsidR="00D93FCC" w:rsidDel="003C19C7" w:rsidRDefault="00D93FCC">
            <w:pPr>
              <w:rPr>
                <w:del w:id="30135" w:author="瑋婷 徐" w:date="2025-01-03T17:04:00Z" w16du:dateUtc="2025-01-03T09:04:00Z"/>
                <w:rFonts w:ascii="Times New Roman" w:eastAsia="標楷體" w:hAnsi="Times New Roman" w:cs="Times New Roman"/>
              </w:rPr>
              <w:pPrChange w:id="3013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5AC27A3" w14:textId="50C46E82" w:rsidR="00D93FCC" w:rsidDel="003C19C7" w:rsidRDefault="00D93FCC">
            <w:pPr>
              <w:rPr>
                <w:del w:id="30137" w:author="瑋婷 徐" w:date="2025-01-03T17:04:00Z" w16du:dateUtc="2025-01-03T09:04:00Z"/>
                <w:rFonts w:ascii="Times New Roman" w:eastAsia="標楷體" w:hAnsi="Times New Roman" w:cs="Times New Roman"/>
              </w:rPr>
              <w:pPrChange w:id="3013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8796490" w14:textId="1AD05961" w:rsidR="00D93FCC" w:rsidDel="003C19C7" w:rsidRDefault="00D93FCC">
            <w:pPr>
              <w:rPr>
                <w:del w:id="30139" w:author="瑋婷 徐" w:date="2025-01-03T17:04:00Z" w16du:dateUtc="2025-01-03T09:04:00Z"/>
                <w:rFonts w:ascii="Times New Roman" w:eastAsia="標楷體" w:hAnsi="Times New Roman" w:cs="Times New Roman"/>
              </w:rPr>
              <w:pPrChange w:id="3014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413EC09" w14:textId="4601A425" w:rsidR="00D93FCC" w:rsidDel="003C19C7" w:rsidRDefault="00D93FCC">
            <w:pPr>
              <w:rPr>
                <w:del w:id="30141" w:author="瑋婷 徐" w:date="2025-01-03T17:04:00Z" w16du:dateUtc="2025-01-03T09:04:00Z"/>
                <w:rFonts w:ascii="Times New Roman" w:eastAsia="標楷體" w:hAnsi="Times New Roman" w:cs="Times New Roman"/>
              </w:rPr>
              <w:pPrChange w:id="3014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B52FBB2" w14:textId="48030B57" w:rsidR="00D93FCC" w:rsidDel="003C19C7" w:rsidRDefault="00D93FCC">
            <w:pPr>
              <w:rPr>
                <w:del w:id="30143" w:author="瑋婷 徐" w:date="2025-01-03T17:04:00Z" w16du:dateUtc="2025-01-03T09:04:00Z"/>
                <w:rFonts w:ascii="Times New Roman" w:eastAsia="標楷體" w:hAnsi="Times New Roman" w:cs="Times New Roman"/>
              </w:rPr>
              <w:pPrChange w:id="3014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98EC11D" w14:textId="37D6D1A9" w:rsidR="00D93FCC" w:rsidDel="003C19C7" w:rsidRDefault="00D93FCC">
            <w:pPr>
              <w:rPr>
                <w:del w:id="30145" w:author="瑋婷 徐" w:date="2025-01-03T17:04:00Z" w16du:dateUtc="2025-01-03T09:04:00Z"/>
                <w:rFonts w:ascii="Times New Roman" w:eastAsia="標楷體" w:hAnsi="Times New Roman" w:cs="Times New Roman"/>
              </w:rPr>
              <w:pPrChange w:id="301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49373A4" w14:textId="47361E0E" w:rsidR="00D93FCC" w:rsidDel="003C19C7" w:rsidRDefault="00D93FCC">
            <w:pPr>
              <w:rPr>
                <w:del w:id="30147" w:author="瑋婷 徐" w:date="2025-01-03T17:04:00Z" w16du:dateUtc="2025-01-03T09:04:00Z"/>
                <w:rFonts w:ascii="Times New Roman" w:eastAsia="標楷體" w:hAnsi="Times New Roman" w:cs="Times New Roman"/>
              </w:rPr>
              <w:pPrChange w:id="3014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7C828F4" w14:textId="022BDAE1" w:rsidR="00D93FCC" w:rsidDel="003C19C7" w:rsidRDefault="00D93FCC">
            <w:pPr>
              <w:rPr>
                <w:del w:id="30149" w:author="瑋婷 徐" w:date="2025-01-03T17:04:00Z" w16du:dateUtc="2025-01-03T09:04:00Z"/>
                <w:rFonts w:ascii="Times New Roman" w:eastAsia="標楷體" w:hAnsi="Times New Roman" w:cs="Times New Roman"/>
              </w:rPr>
              <w:pPrChange w:id="3015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4D7F254" w14:textId="67788A68" w:rsidR="00D93FCC" w:rsidDel="003C19C7" w:rsidRDefault="00D93FCC">
            <w:pPr>
              <w:rPr>
                <w:del w:id="30151" w:author="瑋婷 徐" w:date="2025-01-03T17:04:00Z" w16du:dateUtc="2025-01-03T09:04:00Z"/>
                <w:rFonts w:ascii="Times New Roman" w:eastAsia="標楷體" w:hAnsi="Times New Roman" w:cs="Times New Roman"/>
              </w:rPr>
              <w:pPrChange w:id="3015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B786A9D" w14:textId="1662991E" w:rsidR="00D93FCC" w:rsidDel="003C19C7" w:rsidRDefault="00D93FCC">
            <w:pPr>
              <w:rPr>
                <w:del w:id="30153" w:author="瑋婷 徐" w:date="2025-01-03T17:04:00Z" w16du:dateUtc="2025-01-03T09:04:00Z"/>
                <w:rFonts w:ascii="Times New Roman" w:eastAsia="標楷體" w:hAnsi="Times New Roman" w:cs="Times New Roman"/>
              </w:rPr>
              <w:pPrChange w:id="3015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59EEAAA" w14:textId="5F98DC81" w:rsidR="00D93FCC" w:rsidDel="003C19C7" w:rsidRDefault="00D93FCC">
            <w:pPr>
              <w:rPr>
                <w:del w:id="30155" w:author="瑋婷 徐" w:date="2025-01-03T17:04:00Z" w16du:dateUtc="2025-01-03T09:04:00Z"/>
                <w:rFonts w:ascii="Times New Roman" w:eastAsia="標楷體" w:hAnsi="Times New Roman" w:cs="Times New Roman"/>
              </w:rPr>
              <w:pPrChange w:id="3015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C9D6F99" w14:textId="06501B15" w:rsidR="00D93FCC" w:rsidDel="003C19C7" w:rsidRDefault="00D93FCC">
            <w:pPr>
              <w:rPr>
                <w:del w:id="30157" w:author="瑋婷 徐" w:date="2025-01-03T17:04:00Z" w16du:dateUtc="2025-01-03T09:04:00Z"/>
                <w:rFonts w:ascii="Times New Roman" w:eastAsia="標楷體" w:hAnsi="Times New Roman" w:cs="Times New Roman"/>
              </w:rPr>
              <w:pPrChange w:id="30158"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5ECF1360" w14:textId="4A2B9C6A" w:rsidR="00D93FCC" w:rsidDel="003C19C7" w:rsidRDefault="00D93FCC">
            <w:pPr>
              <w:rPr>
                <w:del w:id="30159" w:author="瑋婷 徐" w:date="2025-01-03T17:04:00Z" w16du:dateUtc="2025-01-03T09:04:00Z"/>
                <w:rFonts w:ascii="Times New Roman" w:eastAsia="標楷體" w:hAnsi="Times New Roman" w:cs="Times New Roman"/>
              </w:rPr>
              <w:pPrChange w:id="3016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9273F10" w14:textId="0D73F222" w:rsidR="00D93FCC" w:rsidDel="003C19C7" w:rsidRDefault="002435EC">
            <w:pPr>
              <w:rPr>
                <w:del w:id="30161" w:author="瑋婷 徐" w:date="2025-01-03T17:04:00Z" w16du:dateUtc="2025-01-03T09:04:00Z"/>
                <w:rFonts w:ascii="Times New Roman" w:eastAsia="標楷體" w:hAnsi="Times New Roman" w:cs="Times New Roman"/>
              </w:rPr>
              <w:pPrChange w:id="30162" w:author="瑋婷 徐" w:date="2025-01-03T17:04:00Z" w16du:dateUtc="2025-01-03T09:04:00Z">
                <w:pPr>
                  <w:spacing w:line="276" w:lineRule="auto"/>
                  <w:jc w:val="center"/>
                </w:pPr>
              </w:pPrChange>
            </w:pPr>
            <w:del w:id="3016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1AB25F4" w14:textId="341CBC7F" w:rsidR="00D93FCC" w:rsidDel="003C19C7" w:rsidRDefault="00D93FCC">
            <w:pPr>
              <w:rPr>
                <w:del w:id="30164" w:author="瑋婷 徐" w:date="2025-01-03T17:04:00Z" w16du:dateUtc="2025-01-03T09:04:00Z"/>
                <w:rFonts w:ascii="Times New Roman" w:eastAsia="標楷體" w:hAnsi="Times New Roman" w:cs="Times New Roman"/>
              </w:rPr>
              <w:pPrChange w:id="30165"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DDBACA7" w14:textId="4D782C2D" w:rsidR="00D93FCC" w:rsidDel="003C19C7" w:rsidRDefault="00D93FCC">
            <w:pPr>
              <w:rPr>
                <w:del w:id="30166" w:author="瑋婷 徐" w:date="2025-01-03T17:04:00Z" w16du:dateUtc="2025-01-03T09:04:00Z"/>
                <w:rFonts w:ascii="Times New Roman" w:eastAsia="標楷體" w:hAnsi="Times New Roman" w:cs="Times New Roman"/>
              </w:rPr>
              <w:pPrChange w:id="3016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F7B4031" w14:textId="1643A499" w:rsidR="00D93FCC" w:rsidDel="003C19C7" w:rsidRDefault="00D93FCC">
            <w:pPr>
              <w:rPr>
                <w:del w:id="30168" w:author="瑋婷 徐" w:date="2025-01-03T17:04:00Z" w16du:dateUtc="2025-01-03T09:04:00Z"/>
                <w:rFonts w:ascii="Times New Roman" w:eastAsia="標楷體" w:hAnsi="Times New Roman" w:cs="Times New Roman"/>
              </w:rPr>
              <w:pPrChange w:id="3016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65A40CA" w14:textId="3C0E4ACA" w:rsidR="00D93FCC" w:rsidDel="003C19C7" w:rsidRDefault="00D93FCC">
            <w:pPr>
              <w:rPr>
                <w:del w:id="30170" w:author="瑋婷 徐" w:date="2025-01-03T17:04:00Z" w16du:dateUtc="2025-01-03T09:04:00Z"/>
                <w:rFonts w:ascii="Times New Roman" w:eastAsia="標楷體" w:hAnsi="Times New Roman" w:cs="Times New Roman"/>
              </w:rPr>
              <w:pPrChange w:id="3017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F744692" w14:textId="0B57EC9F" w:rsidR="00D93FCC" w:rsidDel="003C19C7" w:rsidRDefault="00D93FCC">
            <w:pPr>
              <w:rPr>
                <w:del w:id="30172" w:author="瑋婷 徐" w:date="2025-01-03T17:04:00Z" w16du:dateUtc="2025-01-03T09:04:00Z"/>
                <w:rFonts w:ascii="Times New Roman" w:eastAsia="標楷體" w:hAnsi="Times New Roman" w:cs="Times New Roman"/>
              </w:rPr>
              <w:pPrChange w:id="3017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AC429ED" w14:textId="471D3CF2" w:rsidR="00D93FCC" w:rsidDel="003C19C7" w:rsidRDefault="00D93FCC">
            <w:pPr>
              <w:rPr>
                <w:del w:id="30174" w:author="瑋婷 徐" w:date="2025-01-03T17:04:00Z" w16du:dateUtc="2025-01-03T09:04:00Z"/>
                <w:rFonts w:ascii="Times New Roman" w:eastAsia="標楷體" w:hAnsi="Times New Roman" w:cs="Times New Roman"/>
              </w:rPr>
              <w:pPrChange w:id="3017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2894F9A" w14:textId="47B7D7B2" w:rsidR="00D93FCC" w:rsidDel="003C19C7" w:rsidRDefault="00D93FCC">
            <w:pPr>
              <w:rPr>
                <w:del w:id="30176" w:author="瑋婷 徐" w:date="2025-01-03T17:04:00Z" w16du:dateUtc="2025-01-03T09:04:00Z"/>
                <w:rFonts w:ascii="Times New Roman" w:eastAsia="標楷體" w:hAnsi="Times New Roman" w:cs="Times New Roman"/>
              </w:rPr>
              <w:pPrChange w:id="3017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8BF8D01" w14:textId="72DAA1F3" w:rsidR="00D93FCC" w:rsidDel="003C19C7" w:rsidRDefault="00D93FCC">
            <w:pPr>
              <w:rPr>
                <w:del w:id="30178" w:author="瑋婷 徐" w:date="2025-01-03T17:04:00Z" w16du:dateUtc="2025-01-03T09:04:00Z"/>
                <w:rFonts w:ascii="Times New Roman" w:eastAsia="標楷體" w:hAnsi="Times New Roman" w:cs="Times New Roman"/>
              </w:rPr>
              <w:pPrChange w:id="3017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79132D6" w14:textId="069F1382" w:rsidR="00D93FCC" w:rsidDel="003C19C7" w:rsidRDefault="002435EC">
            <w:pPr>
              <w:rPr>
                <w:del w:id="30180" w:author="瑋婷 徐" w:date="2025-01-03T17:04:00Z" w16du:dateUtc="2025-01-03T09:04:00Z"/>
                <w:rFonts w:ascii="Times New Roman" w:eastAsia="標楷體" w:hAnsi="Times New Roman" w:cs="Times New Roman"/>
              </w:rPr>
              <w:pPrChange w:id="30181" w:author="瑋婷 徐" w:date="2025-01-03T17:04:00Z" w16du:dateUtc="2025-01-03T09:04:00Z">
                <w:pPr>
                  <w:spacing w:line="276" w:lineRule="auto"/>
                  <w:jc w:val="center"/>
                </w:pPr>
              </w:pPrChange>
            </w:pPr>
            <w:del w:id="30182"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top w:val="single" w:sz="4" w:space="0" w:color="000000"/>
              <w:bottom w:val="single" w:sz="4" w:space="0" w:color="000000"/>
              <w:right w:val="single" w:sz="4" w:space="0" w:color="000000"/>
            </w:tcBorders>
            <w:shd w:val="clear" w:color="auto" w:fill="D9D9D9"/>
            <w:vAlign w:val="center"/>
          </w:tcPr>
          <w:p w14:paraId="0857FC8F" w14:textId="1FBC0C57" w:rsidR="00D93FCC" w:rsidDel="003C19C7" w:rsidRDefault="00D93FCC">
            <w:pPr>
              <w:rPr>
                <w:del w:id="30183" w:author="瑋婷 徐" w:date="2025-01-03T17:04:00Z" w16du:dateUtc="2025-01-03T09:04:00Z"/>
                <w:rFonts w:ascii="Times New Roman" w:eastAsia="標楷體" w:hAnsi="Times New Roman" w:cs="Times New Roman"/>
              </w:rPr>
              <w:pPrChange w:id="30184" w:author="瑋婷 徐" w:date="2025-01-03T17:04:00Z" w16du:dateUtc="2025-01-03T09:04:00Z">
                <w:pPr>
                  <w:spacing w:line="276" w:lineRule="auto"/>
                  <w:jc w:val="center"/>
                </w:pPr>
              </w:pPrChange>
            </w:pPr>
          </w:p>
        </w:tc>
      </w:tr>
      <w:tr w:rsidR="00000000" w:rsidDel="003C19C7" w14:paraId="3D880F92" w14:textId="40684524">
        <w:trPr>
          <w:cantSplit/>
          <w:jc w:val="center"/>
          <w:del w:id="30185"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0E395862" w14:textId="69944999" w:rsidR="00D93FCC" w:rsidDel="003C19C7" w:rsidRDefault="002435EC">
            <w:pPr>
              <w:rPr>
                <w:del w:id="30186" w:author="瑋婷 徐" w:date="2025-01-03T17:04:00Z" w16du:dateUtc="2025-01-03T09:04:00Z"/>
                <w:rFonts w:ascii="Times New Roman" w:eastAsia="標楷體" w:hAnsi="Times New Roman" w:cs="Times New Roman"/>
              </w:rPr>
              <w:pPrChange w:id="30187" w:author="瑋婷 徐" w:date="2025-01-03T17:04:00Z" w16du:dateUtc="2025-01-03T09:04:00Z">
                <w:pPr>
                  <w:spacing w:line="276" w:lineRule="auto"/>
                </w:pPr>
              </w:pPrChange>
            </w:pPr>
            <w:del w:id="30188" w:author="瑋婷 徐" w:date="2025-01-03T17:04:00Z" w16du:dateUtc="2025-01-03T09:04:00Z">
              <w:r w:rsidDel="003C19C7">
                <w:rPr>
                  <w:rFonts w:ascii="Times New Roman" w:eastAsia="標楷體" w:hAnsi="Times New Roman" w:cs="Times New Roman"/>
                  <w:color w:val="000000"/>
                </w:rPr>
                <w:delText>黑枕藍鶲</w:delText>
              </w:r>
              <w:r w:rsidDel="003C19C7">
                <w:rPr>
                  <w:rFonts w:ascii="Times New Roman" w:eastAsia="標楷體" w:hAnsi="Times New Roman" w:cs="Times New Roman"/>
                  <w:color w:val="000000"/>
                </w:rPr>
                <w:delText xml:space="preserve"> ※</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9006BC9" w14:textId="227BFD69" w:rsidR="00D93FCC" w:rsidDel="003C19C7" w:rsidRDefault="002435EC">
            <w:pPr>
              <w:rPr>
                <w:del w:id="30189" w:author="瑋婷 徐" w:date="2025-01-03T17:04:00Z" w16du:dateUtc="2025-01-03T09:04:00Z"/>
                <w:rFonts w:ascii="Times New Roman" w:eastAsia="標楷體" w:hAnsi="Times New Roman" w:cs="Times New Roman"/>
                <w:i/>
              </w:rPr>
              <w:pPrChange w:id="30190" w:author="瑋婷 徐" w:date="2025-01-03T17:04:00Z" w16du:dateUtc="2025-01-03T09:04:00Z">
                <w:pPr>
                  <w:spacing w:line="276" w:lineRule="auto"/>
                </w:pPr>
              </w:pPrChange>
            </w:pPr>
            <w:del w:id="30191" w:author="瑋婷 徐" w:date="2025-01-03T17:04:00Z" w16du:dateUtc="2025-01-03T09:04:00Z">
              <w:r w:rsidDel="003C19C7">
                <w:rPr>
                  <w:rFonts w:ascii="Times New Roman" w:eastAsia="標楷體" w:hAnsi="Times New Roman" w:cs="Times New Roman"/>
                  <w:i/>
                  <w:iCs/>
                  <w:color w:val="000000"/>
                </w:rPr>
                <w:delText>Hypothymis azurea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3033E319" w14:textId="09B56211" w:rsidR="00D93FCC" w:rsidDel="003C19C7" w:rsidRDefault="00D93FCC">
            <w:pPr>
              <w:rPr>
                <w:del w:id="30192" w:author="瑋婷 徐" w:date="2025-01-03T17:04:00Z" w16du:dateUtc="2025-01-03T09:04:00Z"/>
                <w:rFonts w:ascii="Times New Roman" w:eastAsia="標楷體" w:hAnsi="Times New Roman" w:cs="Times New Roman"/>
              </w:rPr>
              <w:pPrChange w:id="30193"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19C1132" w14:textId="57EDA2F0" w:rsidR="00D93FCC" w:rsidDel="003C19C7" w:rsidRDefault="002435EC">
            <w:pPr>
              <w:rPr>
                <w:del w:id="30194" w:author="瑋婷 徐" w:date="2025-01-03T17:04:00Z" w16du:dateUtc="2025-01-03T09:04:00Z"/>
                <w:rFonts w:ascii="Times New Roman" w:eastAsia="標楷體" w:hAnsi="Times New Roman" w:cs="Times New Roman"/>
              </w:rPr>
              <w:pPrChange w:id="30195" w:author="瑋婷 徐" w:date="2025-01-03T17:04:00Z" w16du:dateUtc="2025-01-03T09:04:00Z">
                <w:pPr>
                  <w:spacing w:line="276" w:lineRule="auto"/>
                  <w:jc w:val="center"/>
                </w:pPr>
              </w:pPrChange>
            </w:pPr>
            <w:del w:id="30196"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D9D9D9"/>
            <w:vAlign w:val="center"/>
          </w:tcPr>
          <w:p w14:paraId="6B4C8035" w14:textId="5290A841" w:rsidR="00D93FCC" w:rsidDel="003C19C7" w:rsidRDefault="00D93FCC">
            <w:pPr>
              <w:rPr>
                <w:del w:id="30197" w:author="瑋婷 徐" w:date="2025-01-03T17:04:00Z" w16du:dateUtc="2025-01-03T09:04:00Z"/>
                <w:rFonts w:ascii="Times New Roman" w:eastAsia="標楷體" w:hAnsi="Times New Roman" w:cs="Times New Roman"/>
              </w:rPr>
              <w:pPrChange w:id="30198"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70DF514F" w14:textId="1293A201" w:rsidR="00D93FCC" w:rsidDel="003C19C7" w:rsidRDefault="00D93FCC">
            <w:pPr>
              <w:rPr>
                <w:del w:id="30199" w:author="瑋婷 徐" w:date="2025-01-03T17:04:00Z" w16du:dateUtc="2025-01-03T09:04:00Z"/>
                <w:rFonts w:ascii="Times New Roman" w:eastAsia="標楷體" w:hAnsi="Times New Roman" w:cs="Times New Roman"/>
              </w:rPr>
              <w:pPrChange w:id="30200"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423F3ECE" w14:textId="44BAB26A" w:rsidR="00D93FCC" w:rsidDel="003C19C7" w:rsidRDefault="00D93FCC">
            <w:pPr>
              <w:rPr>
                <w:del w:id="30201" w:author="瑋婷 徐" w:date="2025-01-03T17:04:00Z" w16du:dateUtc="2025-01-03T09:04:00Z"/>
                <w:rFonts w:ascii="Times New Roman" w:eastAsia="標楷體" w:hAnsi="Times New Roman" w:cs="Times New Roman"/>
              </w:rPr>
              <w:pPrChange w:id="30202"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0F594F76" w14:textId="54609FC2" w:rsidR="00D93FCC" w:rsidDel="003C19C7" w:rsidRDefault="002435EC">
            <w:pPr>
              <w:rPr>
                <w:del w:id="30203" w:author="瑋婷 徐" w:date="2025-01-03T17:04:00Z" w16du:dateUtc="2025-01-03T09:04:00Z"/>
                <w:rFonts w:ascii="Times New Roman" w:eastAsia="標楷體" w:hAnsi="Times New Roman" w:cs="Times New Roman"/>
              </w:rPr>
              <w:pPrChange w:id="30204" w:author="瑋婷 徐" w:date="2025-01-03T17:04:00Z" w16du:dateUtc="2025-01-03T09:04:00Z">
                <w:pPr>
                  <w:spacing w:line="276" w:lineRule="auto"/>
                  <w:jc w:val="center"/>
                </w:pPr>
              </w:pPrChange>
            </w:pPr>
            <w:del w:id="30205"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704A278C" w14:textId="19DDC2F3" w:rsidR="00D93FCC" w:rsidDel="003C19C7" w:rsidRDefault="00D93FCC">
            <w:pPr>
              <w:rPr>
                <w:del w:id="30206" w:author="瑋婷 徐" w:date="2025-01-03T17:04:00Z" w16du:dateUtc="2025-01-03T09:04:00Z"/>
                <w:rFonts w:ascii="Times New Roman" w:eastAsia="標楷體" w:hAnsi="Times New Roman" w:cs="Times New Roman"/>
              </w:rPr>
              <w:pPrChange w:id="30207"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67DC2336" w14:textId="6B8CA636" w:rsidR="00D93FCC" w:rsidDel="003C19C7" w:rsidRDefault="00D93FCC">
            <w:pPr>
              <w:rPr>
                <w:del w:id="30208" w:author="瑋婷 徐" w:date="2025-01-03T17:04:00Z" w16du:dateUtc="2025-01-03T09:04:00Z"/>
                <w:rFonts w:ascii="Times New Roman" w:eastAsia="標楷體" w:hAnsi="Times New Roman" w:cs="Times New Roman"/>
              </w:rPr>
              <w:pPrChange w:id="30209"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033FCA7A" w14:textId="0DD15FD4" w:rsidR="00D93FCC" w:rsidDel="003C19C7" w:rsidRDefault="00D93FCC">
            <w:pPr>
              <w:rPr>
                <w:del w:id="30210" w:author="瑋婷 徐" w:date="2025-01-03T17:04:00Z" w16du:dateUtc="2025-01-03T09:04:00Z"/>
                <w:rFonts w:ascii="Times New Roman" w:eastAsia="標楷體" w:hAnsi="Times New Roman" w:cs="Times New Roman"/>
              </w:rPr>
              <w:pPrChange w:id="3021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1476776" w14:textId="34560562" w:rsidR="00D93FCC" w:rsidDel="003C19C7" w:rsidRDefault="00D93FCC">
            <w:pPr>
              <w:rPr>
                <w:del w:id="30212" w:author="瑋婷 徐" w:date="2025-01-03T17:04:00Z" w16du:dateUtc="2025-01-03T09:04:00Z"/>
                <w:rFonts w:ascii="Times New Roman" w:eastAsia="標楷體" w:hAnsi="Times New Roman" w:cs="Times New Roman"/>
              </w:rPr>
              <w:pPrChange w:id="3021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B58FC19" w14:textId="6319515F" w:rsidR="00D93FCC" w:rsidDel="003C19C7" w:rsidRDefault="00D93FCC">
            <w:pPr>
              <w:rPr>
                <w:del w:id="30214" w:author="瑋婷 徐" w:date="2025-01-03T17:04:00Z" w16du:dateUtc="2025-01-03T09:04:00Z"/>
                <w:rFonts w:ascii="Times New Roman" w:eastAsia="標楷體" w:hAnsi="Times New Roman" w:cs="Times New Roman"/>
              </w:rPr>
              <w:pPrChange w:id="30215"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FCC40F2" w14:textId="5D53A25F" w:rsidR="00D93FCC" w:rsidDel="003C19C7" w:rsidRDefault="00D93FCC">
            <w:pPr>
              <w:rPr>
                <w:del w:id="30216" w:author="瑋婷 徐" w:date="2025-01-03T17:04:00Z" w16du:dateUtc="2025-01-03T09:04:00Z"/>
                <w:rFonts w:ascii="Times New Roman" w:eastAsia="標楷體" w:hAnsi="Times New Roman" w:cs="Times New Roman"/>
              </w:rPr>
              <w:pPrChange w:id="3021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9E4531C" w14:textId="6C88EFD3" w:rsidR="00D93FCC" w:rsidDel="003C19C7" w:rsidRDefault="00D93FCC">
            <w:pPr>
              <w:rPr>
                <w:del w:id="30218" w:author="瑋婷 徐" w:date="2025-01-03T17:04:00Z" w16du:dateUtc="2025-01-03T09:04:00Z"/>
                <w:rFonts w:ascii="Times New Roman" w:eastAsia="標楷體" w:hAnsi="Times New Roman" w:cs="Times New Roman"/>
              </w:rPr>
              <w:pPrChange w:id="3021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7555925" w14:textId="5C655F45" w:rsidR="00D93FCC" w:rsidDel="003C19C7" w:rsidRDefault="00D93FCC">
            <w:pPr>
              <w:rPr>
                <w:del w:id="30220" w:author="瑋婷 徐" w:date="2025-01-03T17:04:00Z" w16du:dateUtc="2025-01-03T09:04:00Z"/>
                <w:rFonts w:ascii="Times New Roman" w:eastAsia="標楷體" w:hAnsi="Times New Roman" w:cs="Times New Roman"/>
              </w:rPr>
              <w:pPrChange w:id="3022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049E9F0" w14:textId="3804D061" w:rsidR="00D93FCC" w:rsidDel="003C19C7" w:rsidRDefault="00D93FCC">
            <w:pPr>
              <w:rPr>
                <w:del w:id="30222" w:author="瑋婷 徐" w:date="2025-01-03T17:04:00Z" w16du:dateUtc="2025-01-03T09:04:00Z"/>
                <w:rFonts w:ascii="Times New Roman" w:eastAsia="標楷體" w:hAnsi="Times New Roman" w:cs="Times New Roman"/>
              </w:rPr>
              <w:pPrChange w:id="3022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EA05BA7" w14:textId="2BBAEBD0" w:rsidR="00D93FCC" w:rsidDel="003C19C7" w:rsidRDefault="00D93FCC">
            <w:pPr>
              <w:rPr>
                <w:del w:id="30224" w:author="瑋婷 徐" w:date="2025-01-03T17:04:00Z" w16du:dateUtc="2025-01-03T09:04:00Z"/>
                <w:rFonts w:ascii="Times New Roman" w:eastAsia="標楷體" w:hAnsi="Times New Roman" w:cs="Times New Roman"/>
              </w:rPr>
              <w:pPrChange w:id="302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8E8E9BC" w14:textId="3CF5447C" w:rsidR="00D93FCC" w:rsidDel="003C19C7" w:rsidRDefault="00D93FCC">
            <w:pPr>
              <w:rPr>
                <w:del w:id="30226" w:author="瑋婷 徐" w:date="2025-01-03T17:04:00Z" w16du:dateUtc="2025-01-03T09:04:00Z"/>
                <w:rFonts w:ascii="Times New Roman" w:eastAsia="標楷體" w:hAnsi="Times New Roman" w:cs="Times New Roman"/>
              </w:rPr>
              <w:pPrChange w:id="3022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A5BC9DC" w14:textId="28510C2F" w:rsidR="00D93FCC" w:rsidDel="003C19C7" w:rsidRDefault="00D93FCC">
            <w:pPr>
              <w:rPr>
                <w:del w:id="30228" w:author="瑋婷 徐" w:date="2025-01-03T17:04:00Z" w16du:dateUtc="2025-01-03T09:04:00Z"/>
                <w:rFonts w:ascii="Times New Roman" w:eastAsia="標楷體" w:hAnsi="Times New Roman" w:cs="Times New Roman"/>
              </w:rPr>
              <w:pPrChange w:id="3022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E5BBA70" w14:textId="484D3752" w:rsidR="00D93FCC" w:rsidDel="003C19C7" w:rsidRDefault="00D93FCC">
            <w:pPr>
              <w:rPr>
                <w:del w:id="30230" w:author="瑋婷 徐" w:date="2025-01-03T17:04:00Z" w16du:dateUtc="2025-01-03T09:04:00Z"/>
                <w:rFonts w:ascii="Times New Roman" w:eastAsia="標楷體" w:hAnsi="Times New Roman" w:cs="Times New Roman"/>
              </w:rPr>
              <w:pPrChange w:id="3023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00C3966" w14:textId="00CA549A" w:rsidR="00D93FCC" w:rsidDel="003C19C7" w:rsidRDefault="002435EC">
            <w:pPr>
              <w:rPr>
                <w:del w:id="30232" w:author="瑋婷 徐" w:date="2025-01-03T17:04:00Z" w16du:dateUtc="2025-01-03T09:04:00Z"/>
                <w:rFonts w:ascii="Times New Roman" w:eastAsia="標楷體" w:hAnsi="Times New Roman" w:cs="Times New Roman"/>
              </w:rPr>
              <w:pPrChange w:id="30233" w:author="瑋婷 徐" w:date="2025-01-03T17:04:00Z" w16du:dateUtc="2025-01-03T09:04:00Z">
                <w:pPr>
                  <w:spacing w:line="276" w:lineRule="auto"/>
                  <w:jc w:val="center"/>
                </w:pPr>
              </w:pPrChange>
            </w:pPr>
            <w:del w:id="3023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002C84F" w14:textId="6D1C3637" w:rsidR="00D93FCC" w:rsidDel="003C19C7" w:rsidRDefault="00D93FCC">
            <w:pPr>
              <w:rPr>
                <w:del w:id="30235" w:author="瑋婷 徐" w:date="2025-01-03T17:04:00Z" w16du:dateUtc="2025-01-03T09:04:00Z"/>
                <w:rFonts w:ascii="Times New Roman" w:eastAsia="標楷體" w:hAnsi="Times New Roman" w:cs="Times New Roman"/>
              </w:rPr>
              <w:pPrChange w:id="3023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5CB58C3" w14:textId="6E58C481" w:rsidR="00D93FCC" w:rsidDel="003C19C7" w:rsidRDefault="00D93FCC">
            <w:pPr>
              <w:rPr>
                <w:del w:id="30237" w:author="瑋婷 徐" w:date="2025-01-03T17:04:00Z" w16du:dateUtc="2025-01-03T09:04:00Z"/>
                <w:rFonts w:ascii="Times New Roman" w:eastAsia="標楷體" w:hAnsi="Times New Roman" w:cs="Times New Roman"/>
              </w:rPr>
              <w:pPrChange w:id="3023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519176B" w14:textId="290BF75C" w:rsidR="00D93FCC" w:rsidDel="003C19C7" w:rsidRDefault="002435EC">
            <w:pPr>
              <w:rPr>
                <w:del w:id="30239" w:author="瑋婷 徐" w:date="2025-01-03T17:04:00Z" w16du:dateUtc="2025-01-03T09:04:00Z"/>
                <w:rFonts w:ascii="Times New Roman" w:eastAsia="標楷體" w:hAnsi="Times New Roman" w:cs="Times New Roman"/>
              </w:rPr>
              <w:pPrChange w:id="30240" w:author="瑋婷 徐" w:date="2025-01-03T17:04:00Z" w16du:dateUtc="2025-01-03T09:04:00Z">
                <w:pPr>
                  <w:spacing w:line="276" w:lineRule="auto"/>
                  <w:jc w:val="center"/>
                </w:pPr>
              </w:pPrChange>
            </w:pPr>
            <w:del w:id="30241"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top w:val="single" w:sz="4" w:space="0" w:color="000000"/>
              <w:bottom w:val="single" w:sz="4" w:space="0" w:color="000000"/>
            </w:tcBorders>
            <w:shd w:val="clear" w:color="auto" w:fill="FFFFFF"/>
            <w:vAlign w:val="center"/>
          </w:tcPr>
          <w:p w14:paraId="6EA430E5" w14:textId="4B1D3D5E" w:rsidR="00D93FCC" w:rsidDel="003C19C7" w:rsidRDefault="00D93FCC">
            <w:pPr>
              <w:rPr>
                <w:del w:id="30242" w:author="瑋婷 徐" w:date="2025-01-03T17:04:00Z" w16du:dateUtc="2025-01-03T09:04:00Z"/>
                <w:rFonts w:ascii="Times New Roman" w:eastAsia="標楷體" w:hAnsi="Times New Roman" w:cs="Times New Roman"/>
              </w:rPr>
              <w:pPrChange w:id="3024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BF4B6E8" w14:textId="06B8707B" w:rsidR="00D93FCC" w:rsidDel="003C19C7" w:rsidRDefault="002435EC">
            <w:pPr>
              <w:rPr>
                <w:del w:id="30244" w:author="瑋婷 徐" w:date="2025-01-03T17:04:00Z" w16du:dateUtc="2025-01-03T09:04:00Z"/>
                <w:rFonts w:ascii="Times New Roman" w:eastAsia="標楷體" w:hAnsi="Times New Roman" w:cs="Times New Roman"/>
              </w:rPr>
              <w:pPrChange w:id="30245" w:author="瑋婷 徐" w:date="2025-01-03T17:04:00Z" w16du:dateUtc="2025-01-03T09:04:00Z">
                <w:pPr>
                  <w:spacing w:line="276" w:lineRule="auto"/>
                  <w:jc w:val="center"/>
                </w:pPr>
              </w:pPrChange>
            </w:pPr>
            <w:del w:id="3024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619A38B" w14:textId="6CBFE1E4" w:rsidR="00D93FCC" w:rsidDel="003C19C7" w:rsidRDefault="00D93FCC">
            <w:pPr>
              <w:rPr>
                <w:del w:id="30247" w:author="瑋婷 徐" w:date="2025-01-03T17:04:00Z" w16du:dateUtc="2025-01-03T09:04:00Z"/>
                <w:rFonts w:ascii="Times New Roman" w:eastAsia="標楷體" w:hAnsi="Times New Roman" w:cs="Times New Roman"/>
              </w:rPr>
              <w:pPrChange w:id="30248"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0A3ED5B" w14:textId="1849E569" w:rsidR="00D93FCC" w:rsidDel="003C19C7" w:rsidRDefault="00D93FCC">
            <w:pPr>
              <w:rPr>
                <w:del w:id="30249" w:author="瑋婷 徐" w:date="2025-01-03T17:04:00Z" w16du:dateUtc="2025-01-03T09:04:00Z"/>
                <w:rFonts w:ascii="Times New Roman" w:eastAsia="標楷體" w:hAnsi="Times New Roman" w:cs="Times New Roman"/>
              </w:rPr>
              <w:pPrChange w:id="3025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BD57814" w14:textId="65F2B11A" w:rsidR="00D93FCC" w:rsidDel="003C19C7" w:rsidRDefault="00D93FCC">
            <w:pPr>
              <w:rPr>
                <w:del w:id="30251" w:author="瑋婷 徐" w:date="2025-01-03T17:04:00Z" w16du:dateUtc="2025-01-03T09:04:00Z"/>
                <w:rFonts w:ascii="Times New Roman" w:eastAsia="標楷體" w:hAnsi="Times New Roman" w:cs="Times New Roman"/>
              </w:rPr>
              <w:pPrChange w:id="3025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76C5DB3" w14:textId="2A8128FC" w:rsidR="00D93FCC" w:rsidDel="003C19C7" w:rsidRDefault="00D93FCC">
            <w:pPr>
              <w:rPr>
                <w:del w:id="30253" w:author="瑋婷 徐" w:date="2025-01-03T17:04:00Z" w16du:dateUtc="2025-01-03T09:04:00Z"/>
                <w:rFonts w:ascii="Times New Roman" w:eastAsia="標楷體" w:hAnsi="Times New Roman" w:cs="Times New Roman"/>
              </w:rPr>
              <w:pPrChange w:id="3025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353777A" w14:textId="380E0CA9" w:rsidR="00D93FCC" w:rsidDel="003C19C7" w:rsidRDefault="00D93FCC">
            <w:pPr>
              <w:rPr>
                <w:del w:id="30255" w:author="瑋婷 徐" w:date="2025-01-03T17:04:00Z" w16du:dateUtc="2025-01-03T09:04:00Z"/>
                <w:rFonts w:ascii="Times New Roman" w:eastAsia="標楷體" w:hAnsi="Times New Roman" w:cs="Times New Roman"/>
              </w:rPr>
              <w:pPrChange w:id="30256"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41B6494" w14:textId="0E088351" w:rsidR="00D93FCC" w:rsidDel="003C19C7" w:rsidRDefault="00D93FCC">
            <w:pPr>
              <w:rPr>
                <w:del w:id="30257" w:author="瑋婷 徐" w:date="2025-01-03T17:04:00Z" w16du:dateUtc="2025-01-03T09:04:00Z"/>
                <w:rFonts w:ascii="Times New Roman" w:eastAsia="標楷體" w:hAnsi="Times New Roman" w:cs="Times New Roman"/>
              </w:rPr>
              <w:pPrChange w:id="3025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9EE52C3" w14:textId="2FE2EB9F" w:rsidR="00D93FCC" w:rsidDel="003C19C7" w:rsidRDefault="002435EC">
            <w:pPr>
              <w:rPr>
                <w:del w:id="30259" w:author="瑋婷 徐" w:date="2025-01-03T17:04:00Z" w16du:dateUtc="2025-01-03T09:04:00Z"/>
                <w:rFonts w:ascii="Times New Roman" w:eastAsia="標楷體" w:hAnsi="Times New Roman" w:cs="Times New Roman"/>
              </w:rPr>
              <w:pPrChange w:id="30260" w:author="瑋婷 徐" w:date="2025-01-03T17:04:00Z" w16du:dateUtc="2025-01-03T09:04:00Z">
                <w:pPr>
                  <w:spacing w:line="276" w:lineRule="auto"/>
                  <w:jc w:val="center"/>
                </w:pPr>
              </w:pPrChange>
            </w:pPr>
            <w:del w:id="3026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76E9EA3D" w14:textId="5E66C645" w:rsidR="00D93FCC" w:rsidDel="003C19C7" w:rsidRDefault="002435EC">
            <w:pPr>
              <w:rPr>
                <w:del w:id="30262" w:author="瑋婷 徐" w:date="2025-01-03T17:04:00Z" w16du:dateUtc="2025-01-03T09:04:00Z"/>
                <w:rFonts w:ascii="Times New Roman" w:eastAsia="標楷體" w:hAnsi="Times New Roman" w:cs="Times New Roman"/>
              </w:rPr>
              <w:pPrChange w:id="30263" w:author="瑋婷 徐" w:date="2025-01-03T17:04:00Z" w16du:dateUtc="2025-01-03T09:04:00Z">
                <w:pPr>
                  <w:spacing w:line="276" w:lineRule="auto"/>
                  <w:jc w:val="center"/>
                </w:pPr>
              </w:pPrChange>
            </w:pPr>
            <w:del w:id="30264"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06CC197B" w14:textId="27D13FBA" w:rsidR="00D93FCC" w:rsidDel="003C19C7" w:rsidRDefault="00D93FCC">
            <w:pPr>
              <w:rPr>
                <w:del w:id="30265" w:author="瑋婷 徐" w:date="2025-01-03T17:04:00Z" w16du:dateUtc="2025-01-03T09:04:00Z"/>
                <w:rFonts w:ascii="Times New Roman" w:eastAsia="標楷體" w:hAnsi="Times New Roman" w:cs="Times New Roman"/>
              </w:rPr>
              <w:pPrChange w:id="30266"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5EFA25C6" w14:textId="2186834F" w:rsidR="00D93FCC" w:rsidDel="003C19C7" w:rsidRDefault="00D93FCC">
            <w:pPr>
              <w:rPr>
                <w:del w:id="30267" w:author="瑋婷 徐" w:date="2025-01-03T17:04:00Z" w16du:dateUtc="2025-01-03T09:04:00Z"/>
                <w:rFonts w:ascii="Times New Roman" w:eastAsia="標楷體" w:hAnsi="Times New Roman" w:cs="Times New Roman"/>
              </w:rPr>
              <w:pPrChange w:id="30268" w:author="瑋婷 徐" w:date="2025-01-03T17:04:00Z" w16du:dateUtc="2025-01-03T09:04:00Z">
                <w:pPr>
                  <w:spacing w:line="276" w:lineRule="auto"/>
                  <w:jc w:val="center"/>
                </w:pPr>
              </w:pPrChange>
            </w:pPr>
          </w:p>
        </w:tc>
      </w:tr>
      <w:tr w:rsidR="00000000" w:rsidDel="003C19C7" w14:paraId="58401481" w14:textId="67C55664">
        <w:trPr>
          <w:cantSplit/>
          <w:jc w:val="center"/>
          <w:del w:id="30269"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27CA2A6F" w14:textId="154E6AE3" w:rsidR="00D93FCC" w:rsidDel="003C19C7" w:rsidRDefault="002435EC">
            <w:pPr>
              <w:rPr>
                <w:del w:id="30270" w:author="瑋婷 徐" w:date="2025-01-03T17:04:00Z" w16du:dateUtc="2025-01-03T09:04:00Z"/>
                <w:rFonts w:ascii="Times New Roman" w:eastAsia="標楷體" w:hAnsi="Times New Roman" w:cs="Times New Roman"/>
              </w:rPr>
              <w:pPrChange w:id="30271" w:author="瑋婷 徐" w:date="2025-01-03T17:04:00Z" w16du:dateUtc="2025-01-03T09:04:00Z">
                <w:pPr>
                  <w:spacing w:line="276" w:lineRule="auto"/>
                </w:pPr>
              </w:pPrChange>
            </w:pPr>
            <w:del w:id="30272" w:author="瑋婷 徐" w:date="2025-01-03T17:04:00Z" w16du:dateUtc="2025-01-03T09:04:00Z">
              <w:r w:rsidDel="003C19C7">
                <w:rPr>
                  <w:rFonts w:ascii="Times New Roman" w:eastAsia="標楷體" w:hAnsi="Times New Roman" w:cs="Times New Roman"/>
                  <w:color w:val="000000"/>
                </w:rPr>
                <w:delText>松鴉</w:delText>
              </w:r>
              <w:r w:rsidDel="003C19C7">
                <w:rPr>
                  <w:rFonts w:ascii="Times New Roman" w:eastAsia="標楷體" w:hAnsi="Times New Roman" w:cs="Times New Roman"/>
                  <w:color w:val="000000"/>
                </w:rPr>
                <w:delText xml:space="preserve"> ※</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11CAA85D" w14:textId="1DB994A6" w:rsidR="00D93FCC" w:rsidDel="003C19C7" w:rsidRDefault="002435EC">
            <w:pPr>
              <w:rPr>
                <w:del w:id="30273" w:author="瑋婷 徐" w:date="2025-01-03T17:04:00Z" w16du:dateUtc="2025-01-03T09:04:00Z"/>
                <w:rFonts w:ascii="Times New Roman" w:eastAsia="標楷體" w:hAnsi="Times New Roman" w:cs="Times New Roman"/>
                <w:i/>
              </w:rPr>
              <w:pPrChange w:id="30274" w:author="瑋婷 徐" w:date="2025-01-03T17:04:00Z" w16du:dateUtc="2025-01-03T09:04:00Z">
                <w:pPr>
                  <w:spacing w:line="276" w:lineRule="auto"/>
                </w:pPr>
              </w:pPrChange>
            </w:pPr>
            <w:del w:id="30275" w:author="瑋婷 徐" w:date="2025-01-03T17:04:00Z" w16du:dateUtc="2025-01-03T09:04:00Z">
              <w:r w:rsidDel="003C19C7">
                <w:rPr>
                  <w:rFonts w:ascii="Times New Roman" w:eastAsia="標楷體" w:hAnsi="Times New Roman" w:cs="Times New Roman"/>
                  <w:i/>
                  <w:iCs/>
                  <w:color w:val="000000"/>
                </w:rPr>
                <w:delText>Garrulus glandarius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26A9A891" w14:textId="7388700E" w:rsidR="00D93FCC" w:rsidDel="003C19C7" w:rsidRDefault="00D93FCC">
            <w:pPr>
              <w:rPr>
                <w:del w:id="30276" w:author="瑋婷 徐" w:date="2025-01-03T17:04:00Z" w16du:dateUtc="2025-01-03T09:04:00Z"/>
                <w:rFonts w:ascii="Times New Roman" w:eastAsia="標楷體" w:hAnsi="Times New Roman" w:cs="Times New Roman"/>
              </w:rPr>
              <w:pPrChange w:id="30277"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5B47FAB" w14:textId="543FBB6D" w:rsidR="00D93FCC" w:rsidDel="003C19C7" w:rsidRDefault="00D93FCC">
            <w:pPr>
              <w:rPr>
                <w:del w:id="30278" w:author="瑋婷 徐" w:date="2025-01-03T17:04:00Z" w16du:dateUtc="2025-01-03T09:04:00Z"/>
                <w:rFonts w:ascii="Times New Roman" w:eastAsia="標楷體" w:hAnsi="Times New Roman" w:cs="Times New Roman"/>
              </w:rPr>
              <w:pPrChange w:id="30279"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0892976B" w14:textId="2C0625A2" w:rsidR="00D93FCC" w:rsidDel="003C19C7" w:rsidRDefault="00D93FCC">
            <w:pPr>
              <w:rPr>
                <w:del w:id="30280" w:author="瑋婷 徐" w:date="2025-01-03T17:04:00Z" w16du:dateUtc="2025-01-03T09:04:00Z"/>
                <w:rFonts w:ascii="Times New Roman" w:eastAsia="標楷體" w:hAnsi="Times New Roman" w:cs="Times New Roman"/>
              </w:rPr>
              <w:pPrChange w:id="30281"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7AC7A49B" w14:textId="02DE73F3" w:rsidR="00D93FCC" w:rsidDel="003C19C7" w:rsidRDefault="00D93FCC">
            <w:pPr>
              <w:rPr>
                <w:del w:id="30282" w:author="瑋婷 徐" w:date="2025-01-03T17:04:00Z" w16du:dateUtc="2025-01-03T09:04:00Z"/>
                <w:rFonts w:ascii="Times New Roman" w:eastAsia="標楷體" w:hAnsi="Times New Roman" w:cs="Times New Roman"/>
              </w:rPr>
              <w:pPrChange w:id="30283"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5802CC1D" w14:textId="2B12D851" w:rsidR="00D93FCC" w:rsidDel="003C19C7" w:rsidRDefault="00D93FCC">
            <w:pPr>
              <w:rPr>
                <w:del w:id="30284" w:author="瑋婷 徐" w:date="2025-01-03T17:04:00Z" w16du:dateUtc="2025-01-03T09:04:00Z"/>
                <w:rFonts w:ascii="Times New Roman" w:eastAsia="標楷體" w:hAnsi="Times New Roman" w:cs="Times New Roman"/>
              </w:rPr>
              <w:pPrChange w:id="30285"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7E5D4D79" w14:textId="0D016742" w:rsidR="00D93FCC" w:rsidDel="003C19C7" w:rsidRDefault="00D93FCC">
            <w:pPr>
              <w:rPr>
                <w:del w:id="30286" w:author="瑋婷 徐" w:date="2025-01-03T17:04:00Z" w16du:dateUtc="2025-01-03T09:04:00Z"/>
                <w:rFonts w:ascii="Times New Roman" w:eastAsia="標楷體" w:hAnsi="Times New Roman" w:cs="Times New Roman"/>
              </w:rPr>
              <w:pPrChange w:id="30287"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5C720C19" w14:textId="09E31291" w:rsidR="00D93FCC" w:rsidDel="003C19C7" w:rsidRDefault="00D93FCC">
            <w:pPr>
              <w:rPr>
                <w:del w:id="30288" w:author="瑋婷 徐" w:date="2025-01-03T17:04:00Z" w16du:dateUtc="2025-01-03T09:04:00Z"/>
                <w:rFonts w:ascii="Times New Roman" w:eastAsia="標楷體" w:hAnsi="Times New Roman" w:cs="Times New Roman"/>
              </w:rPr>
              <w:pPrChange w:id="30289"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1E46FFB7" w14:textId="674BF201" w:rsidR="00D93FCC" w:rsidDel="003C19C7" w:rsidRDefault="00D93FCC">
            <w:pPr>
              <w:rPr>
                <w:del w:id="30290" w:author="瑋婷 徐" w:date="2025-01-03T17:04:00Z" w16du:dateUtc="2025-01-03T09:04:00Z"/>
                <w:rFonts w:ascii="Times New Roman" w:eastAsia="標楷體" w:hAnsi="Times New Roman" w:cs="Times New Roman"/>
              </w:rPr>
              <w:pPrChange w:id="30291"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24CCC0C9" w14:textId="67900C71" w:rsidR="00D93FCC" w:rsidDel="003C19C7" w:rsidRDefault="00D93FCC">
            <w:pPr>
              <w:rPr>
                <w:del w:id="30292" w:author="瑋婷 徐" w:date="2025-01-03T17:04:00Z" w16du:dateUtc="2025-01-03T09:04:00Z"/>
                <w:rFonts w:ascii="Times New Roman" w:eastAsia="標楷體" w:hAnsi="Times New Roman" w:cs="Times New Roman"/>
              </w:rPr>
              <w:pPrChange w:id="302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E0CA66D" w14:textId="1C3A4377" w:rsidR="00D93FCC" w:rsidDel="003C19C7" w:rsidRDefault="00D93FCC">
            <w:pPr>
              <w:rPr>
                <w:del w:id="30294" w:author="瑋婷 徐" w:date="2025-01-03T17:04:00Z" w16du:dateUtc="2025-01-03T09:04:00Z"/>
                <w:rFonts w:ascii="Times New Roman" w:eastAsia="標楷體" w:hAnsi="Times New Roman" w:cs="Times New Roman"/>
              </w:rPr>
              <w:pPrChange w:id="3029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6598169" w14:textId="270C9B48" w:rsidR="00D93FCC" w:rsidDel="003C19C7" w:rsidRDefault="002435EC">
            <w:pPr>
              <w:rPr>
                <w:del w:id="30296" w:author="瑋婷 徐" w:date="2025-01-03T17:04:00Z" w16du:dateUtc="2025-01-03T09:04:00Z"/>
                <w:rFonts w:ascii="Times New Roman" w:eastAsia="標楷體" w:hAnsi="Times New Roman" w:cs="Times New Roman"/>
              </w:rPr>
              <w:pPrChange w:id="30297" w:author="瑋婷 徐" w:date="2025-01-03T17:04:00Z" w16du:dateUtc="2025-01-03T09:04:00Z">
                <w:pPr>
                  <w:spacing w:line="276" w:lineRule="auto"/>
                  <w:jc w:val="center"/>
                </w:pPr>
              </w:pPrChange>
            </w:pPr>
            <w:del w:id="30298"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52C65C81" w14:textId="0F7B7E65" w:rsidR="00D93FCC" w:rsidDel="003C19C7" w:rsidRDefault="002435EC">
            <w:pPr>
              <w:rPr>
                <w:del w:id="30299" w:author="瑋婷 徐" w:date="2025-01-03T17:04:00Z" w16du:dateUtc="2025-01-03T09:04:00Z"/>
                <w:rFonts w:ascii="Times New Roman" w:eastAsia="標楷體" w:hAnsi="Times New Roman" w:cs="Times New Roman"/>
              </w:rPr>
              <w:pPrChange w:id="30300" w:author="瑋婷 徐" w:date="2025-01-03T17:04:00Z" w16du:dateUtc="2025-01-03T09:04:00Z">
                <w:pPr>
                  <w:spacing w:line="276" w:lineRule="auto"/>
                  <w:jc w:val="center"/>
                </w:pPr>
              </w:pPrChange>
            </w:pPr>
            <w:del w:id="3030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1ED7A605" w14:textId="0FACA636" w:rsidR="00D93FCC" w:rsidDel="003C19C7" w:rsidRDefault="00D93FCC">
            <w:pPr>
              <w:rPr>
                <w:del w:id="30302" w:author="瑋婷 徐" w:date="2025-01-03T17:04:00Z" w16du:dateUtc="2025-01-03T09:04:00Z"/>
                <w:rFonts w:ascii="Times New Roman" w:eastAsia="標楷體" w:hAnsi="Times New Roman" w:cs="Times New Roman"/>
              </w:rPr>
              <w:pPrChange w:id="303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208C989" w14:textId="6D711DF6" w:rsidR="00D93FCC" w:rsidDel="003C19C7" w:rsidRDefault="00D93FCC">
            <w:pPr>
              <w:rPr>
                <w:del w:id="30304" w:author="瑋婷 徐" w:date="2025-01-03T17:04:00Z" w16du:dateUtc="2025-01-03T09:04:00Z"/>
                <w:rFonts w:ascii="Times New Roman" w:eastAsia="標楷體" w:hAnsi="Times New Roman" w:cs="Times New Roman"/>
              </w:rPr>
              <w:pPrChange w:id="3030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6285DB1" w14:textId="73F0DBAF" w:rsidR="00D93FCC" w:rsidDel="003C19C7" w:rsidRDefault="002435EC">
            <w:pPr>
              <w:rPr>
                <w:del w:id="30306" w:author="瑋婷 徐" w:date="2025-01-03T17:04:00Z" w16du:dateUtc="2025-01-03T09:04:00Z"/>
                <w:rFonts w:ascii="Times New Roman" w:eastAsia="標楷體" w:hAnsi="Times New Roman" w:cs="Times New Roman"/>
              </w:rPr>
              <w:pPrChange w:id="30307" w:author="瑋婷 徐" w:date="2025-01-03T17:04:00Z" w16du:dateUtc="2025-01-03T09:04:00Z">
                <w:pPr>
                  <w:spacing w:line="276" w:lineRule="auto"/>
                  <w:jc w:val="center"/>
                </w:pPr>
              </w:pPrChange>
            </w:pPr>
            <w:del w:id="3030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459F2FBC" w14:textId="06DF8C52" w:rsidR="00D93FCC" w:rsidDel="003C19C7" w:rsidRDefault="002435EC">
            <w:pPr>
              <w:rPr>
                <w:del w:id="30309" w:author="瑋婷 徐" w:date="2025-01-03T17:04:00Z" w16du:dateUtc="2025-01-03T09:04:00Z"/>
                <w:rFonts w:ascii="Times New Roman" w:eastAsia="標楷體" w:hAnsi="Times New Roman" w:cs="Times New Roman"/>
              </w:rPr>
              <w:pPrChange w:id="30310" w:author="瑋婷 徐" w:date="2025-01-03T17:04:00Z" w16du:dateUtc="2025-01-03T09:04:00Z">
                <w:pPr>
                  <w:spacing w:line="276" w:lineRule="auto"/>
                  <w:jc w:val="center"/>
                </w:pPr>
              </w:pPrChange>
            </w:pPr>
            <w:del w:id="3031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6F71060" w14:textId="4916DD29" w:rsidR="00D93FCC" w:rsidDel="003C19C7" w:rsidRDefault="00D93FCC">
            <w:pPr>
              <w:rPr>
                <w:del w:id="30312" w:author="瑋婷 徐" w:date="2025-01-03T17:04:00Z" w16du:dateUtc="2025-01-03T09:04:00Z"/>
                <w:rFonts w:ascii="Times New Roman" w:eastAsia="標楷體" w:hAnsi="Times New Roman" w:cs="Times New Roman"/>
              </w:rPr>
              <w:pPrChange w:id="3031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F3BD484" w14:textId="0D2F50A7" w:rsidR="00D93FCC" w:rsidDel="003C19C7" w:rsidRDefault="00D93FCC">
            <w:pPr>
              <w:rPr>
                <w:del w:id="30314" w:author="瑋婷 徐" w:date="2025-01-03T17:04:00Z" w16du:dateUtc="2025-01-03T09:04:00Z"/>
                <w:rFonts w:ascii="Times New Roman" w:eastAsia="標楷體" w:hAnsi="Times New Roman" w:cs="Times New Roman"/>
              </w:rPr>
              <w:pPrChange w:id="3031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554BB26" w14:textId="6B35D994" w:rsidR="00D93FCC" w:rsidDel="003C19C7" w:rsidRDefault="00D93FCC">
            <w:pPr>
              <w:rPr>
                <w:del w:id="30316" w:author="瑋婷 徐" w:date="2025-01-03T17:04:00Z" w16du:dateUtc="2025-01-03T09:04:00Z"/>
                <w:rFonts w:ascii="Times New Roman" w:eastAsia="標楷體" w:hAnsi="Times New Roman" w:cs="Times New Roman"/>
              </w:rPr>
              <w:pPrChange w:id="3031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E9C698F" w14:textId="0BE8E47A" w:rsidR="00D93FCC" w:rsidDel="003C19C7" w:rsidRDefault="00D93FCC">
            <w:pPr>
              <w:rPr>
                <w:del w:id="30318" w:author="瑋婷 徐" w:date="2025-01-03T17:04:00Z" w16du:dateUtc="2025-01-03T09:04:00Z"/>
                <w:rFonts w:ascii="Times New Roman" w:eastAsia="標楷體" w:hAnsi="Times New Roman" w:cs="Times New Roman"/>
              </w:rPr>
              <w:pPrChange w:id="3031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18A7B1A" w14:textId="0091CA68" w:rsidR="00D93FCC" w:rsidDel="003C19C7" w:rsidRDefault="00D93FCC">
            <w:pPr>
              <w:rPr>
                <w:del w:id="30320" w:author="瑋婷 徐" w:date="2025-01-03T17:04:00Z" w16du:dateUtc="2025-01-03T09:04:00Z"/>
                <w:rFonts w:ascii="Times New Roman" w:eastAsia="標楷體" w:hAnsi="Times New Roman" w:cs="Times New Roman"/>
              </w:rPr>
              <w:pPrChange w:id="3032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8A15A5B" w14:textId="702087EB" w:rsidR="00D93FCC" w:rsidDel="003C19C7" w:rsidRDefault="002435EC">
            <w:pPr>
              <w:rPr>
                <w:del w:id="30322" w:author="瑋婷 徐" w:date="2025-01-03T17:04:00Z" w16du:dateUtc="2025-01-03T09:04:00Z"/>
                <w:rFonts w:ascii="Times New Roman" w:eastAsia="標楷體" w:hAnsi="Times New Roman" w:cs="Times New Roman"/>
              </w:rPr>
              <w:pPrChange w:id="30323" w:author="瑋婷 徐" w:date="2025-01-03T17:04:00Z" w16du:dateUtc="2025-01-03T09:04:00Z">
                <w:pPr>
                  <w:spacing w:line="276" w:lineRule="auto"/>
                  <w:jc w:val="center"/>
                </w:pPr>
              </w:pPrChange>
            </w:pPr>
            <w:del w:id="3032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1141A97" w14:textId="2B0B279A" w:rsidR="00D93FCC" w:rsidDel="003C19C7" w:rsidRDefault="00D93FCC">
            <w:pPr>
              <w:rPr>
                <w:del w:id="30325" w:author="瑋婷 徐" w:date="2025-01-03T17:04:00Z" w16du:dateUtc="2025-01-03T09:04:00Z"/>
                <w:rFonts w:ascii="Times New Roman" w:eastAsia="標楷體" w:hAnsi="Times New Roman" w:cs="Times New Roman"/>
              </w:rPr>
              <w:pPrChange w:id="30326"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0B4D0247" w14:textId="65FB01B4" w:rsidR="00D93FCC" w:rsidDel="003C19C7" w:rsidRDefault="00D93FCC">
            <w:pPr>
              <w:rPr>
                <w:del w:id="30327" w:author="瑋婷 徐" w:date="2025-01-03T17:04:00Z" w16du:dateUtc="2025-01-03T09:04:00Z"/>
                <w:rFonts w:ascii="Times New Roman" w:eastAsia="標楷體" w:hAnsi="Times New Roman" w:cs="Times New Roman"/>
              </w:rPr>
              <w:pPrChange w:id="3032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45D1518" w14:textId="697D5086" w:rsidR="00D93FCC" w:rsidDel="003C19C7" w:rsidRDefault="00D93FCC">
            <w:pPr>
              <w:rPr>
                <w:del w:id="30329" w:author="瑋婷 徐" w:date="2025-01-03T17:04:00Z" w16du:dateUtc="2025-01-03T09:04:00Z"/>
                <w:rFonts w:ascii="Times New Roman" w:eastAsia="標楷體" w:hAnsi="Times New Roman" w:cs="Times New Roman"/>
              </w:rPr>
              <w:pPrChange w:id="3033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1FEEF25" w14:textId="0787015F" w:rsidR="00D93FCC" w:rsidDel="003C19C7" w:rsidRDefault="00D93FCC">
            <w:pPr>
              <w:rPr>
                <w:del w:id="30331" w:author="瑋婷 徐" w:date="2025-01-03T17:04:00Z" w16du:dateUtc="2025-01-03T09:04:00Z"/>
                <w:rFonts w:ascii="Times New Roman" w:eastAsia="標楷體" w:hAnsi="Times New Roman" w:cs="Times New Roman"/>
              </w:rPr>
              <w:pPrChange w:id="3033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C292579" w14:textId="614C4112" w:rsidR="00D93FCC" w:rsidDel="003C19C7" w:rsidRDefault="00D93FCC">
            <w:pPr>
              <w:rPr>
                <w:del w:id="30333" w:author="瑋婷 徐" w:date="2025-01-03T17:04:00Z" w16du:dateUtc="2025-01-03T09:04:00Z"/>
                <w:rFonts w:ascii="Times New Roman" w:eastAsia="標楷體" w:hAnsi="Times New Roman" w:cs="Times New Roman"/>
              </w:rPr>
              <w:pPrChange w:id="3033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18F744A" w14:textId="739B03E6" w:rsidR="00D93FCC" w:rsidDel="003C19C7" w:rsidRDefault="002435EC">
            <w:pPr>
              <w:rPr>
                <w:del w:id="30335" w:author="瑋婷 徐" w:date="2025-01-03T17:04:00Z" w16du:dateUtc="2025-01-03T09:04:00Z"/>
                <w:rFonts w:ascii="Times New Roman" w:eastAsia="標楷體" w:hAnsi="Times New Roman" w:cs="Times New Roman"/>
              </w:rPr>
              <w:pPrChange w:id="30336" w:author="瑋婷 徐" w:date="2025-01-03T17:04:00Z" w16du:dateUtc="2025-01-03T09:04:00Z">
                <w:pPr>
                  <w:spacing w:line="276" w:lineRule="auto"/>
                  <w:jc w:val="center"/>
                </w:pPr>
              </w:pPrChange>
            </w:pPr>
            <w:del w:id="3033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76D12D9" w14:textId="1CF1944E" w:rsidR="00D93FCC" w:rsidDel="003C19C7" w:rsidRDefault="00D93FCC">
            <w:pPr>
              <w:rPr>
                <w:del w:id="30338" w:author="瑋婷 徐" w:date="2025-01-03T17:04:00Z" w16du:dateUtc="2025-01-03T09:04:00Z"/>
                <w:rFonts w:ascii="Times New Roman" w:eastAsia="標楷體" w:hAnsi="Times New Roman" w:cs="Times New Roman"/>
              </w:rPr>
              <w:pPrChange w:id="3033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E78F21E" w14:textId="7AD330A6" w:rsidR="00D93FCC" w:rsidDel="003C19C7" w:rsidRDefault="00D93FCC">
            <w:pPr>
              <w:rPr>
                <w:del w:id="30340" w:author="瑋婷 徐" w:date="2025-01-03T17:04:00Z" w16du:dateUtc="2025-01-03T09:04:00Z"/>
                <w:rFonts w:ascii="Times New Roman" w:eastAsia="標楷體" w:hAnsi="Times New Roman" w:cs="Times New Roman"/>
              </w:rPr>
              <w:pPrChange w:id="3034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0ED0FDC" w14:textId="42A82E49" w:rsidR="00D93FCC" w:rsidDel="003C19C7" w:rsidRDefault="002435EC">
            <w:pPr>
              <w:rPr>
                <w:del w:id="30342" w:author="瑋婷 徐" w:date="2025-01-03T17:04:00Z" w16du:dateUtc="2025-01-03T09:04:00Z"/>
                <w:rFonts w:ascii="Times New Roman" w:eastAsia="標楷體" w:hAnsi="Times New Roman" w:cs="Times New Roman"/>
              </w:rPr>
              <w:pPrChange w:id="30343" w:author="瑋婷 徐" w:date="2025-01-03T17:04:00Z" w16du:dateUtc="2025-01-03T09:04:00Z">
                <w:pPr>
                  <w:spacing w:line="276" w:lineRule="auto"/>
                  <w:jc w:val="center"/>
                </w:pPr>
              </w:pPrChange>
            </w:pPr>
            <w:del w:id="3034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1865625" w14:textId="49047A97" w:rsidR="00D93FCC" w:rsidDel="003C19C7" w:rsidRDefault="00D93FCC">
            <w:pPr>
              <w:rPr>
                <w:del w:id="30345" w:author="瑋婷 徐" w:date="2025-01-03T17:04:00Z" w16du:dateUtc="2025-01-03T09:04:00Z"/>
                <w:rFonts w:ascii="Times New Roman" w:eastAsia="標楷體" w:hAnsi="Times New Roman" w:cs="Times New Roman"/>
              </w:rPr>
              <w:pPrChange w:id="303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9A3A083" w14:textId="4BDFC50D" w:rsidR="00D93FCC" w:rsidDel="003C19C7" w:rsidRDefault="00D93FCC">
            <w:pPr>
              <w:rPr>
                <w:del w:id="30347" w:author="瑋婷 徐" w:date="2025-01-03T17:04:00Z" w16du:dateUtc="2025-01-03T09:04:00Z"/>
                <w:rFonts w:ascii="Times New Roman" w:eastAsia="標楷體" w:hAnsi="Times New Roman" w:cs="Times New Roman"/>
              </w:rPr>
              <w:pPrChange w:id="3034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551779C" w14:textId="62976786" w:rsidR="00D93FCC" w:rsidDel="003C19C7" w:rsidRDefault="00D93FCC">
            <w:pPr>
              <w:rPr>
                <w:del w:id="30349" w:author="瑋婷 徐" w:date="2025-01-03T17:04:00Z" w16du:dateUtc="2025-01-03T09:04:00Z"/>
                <w:rFonts w:ascii="Times New Roman" w:eastAsia="標楷體" w:hAnsi="Times New Roman" w:cs="Times New Roman"/>
              </w:rPr>
              <w:pPrChange w:id="30350"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01669A74" w14:textId="656B7DC8" w:rsidR="00D93FCC" w:rsidDel="003C19C7" w:rsidRDefault="00D93FCC">
            <w:pPr>
              <w:rPr>
                <w:del w:id="30351" w:author="瑋婷 徐" w:date="2025-01-03T17:04:00Z" w16du:dateUtc="2025-01-03T09:04:00Z"/>
                <w:rFonts w:ascii="Times New Roman" w:eastAsia="標楷體" w:hAnsi="Times New Roman" w:cs="Times New Roman"/>
              </w:rPr>
              <w:pPrChange w:id="30352" w:author="瑋婷 徐" w:date="2025-01-03T17:04:00Z" w16du:dateUtc="2025-01-03T09:04:00Z">
                <w:pPr>
                  <w:spacing w:line="276" w:lineRule="auto"/>
                  <w:jc w:val="center"/>
                </w:pPr>
              </w:pPrChange>
            </w:pPr>
          </w:p>
        </w:tc>
      </w:tr>
      <w:tr w:rsidR="00000000" w:rsidDel="003C19C7" w14:paraId="161D4760" w14:textId="7815DC00">
        <w:trPr>
          <w:cantSplit/>
          <w:jc w:val="center"/>
          <w:del w:id="30353"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2D5F73D4" w14:textId="7D6200DC" w:rsidR="00D93FCC" w:rsidDel="003C19C7" w:rsidRDefault="002435EC">
            <w:pPr>
              <w:rPr>
                <w:del w:id="30354" w:author="瑋婷 徐" w:date="2025-01-03T17:04:00Z" w16du:dateUtc="2025-01-03T09:04:00Z"/>
                <w:rFonts w:ascii="Times New Roman" w:eastAsia="標楷體" w:hAnsi="Times New Roman" w:cs="Times New Roman"/>
              </w:rPr>
              <w:pPrChange w:id="30355" w:author="瑋婷 徐" w:date="2025-01-03T17:04:00Z" w16du:dateUtc="2025-01-03T09:04:00Z">
                <w:pPr>
                  <w:spacing w:line="276" w:lineRule="auto"/>
                </w:pPr>
              </w:pPrChange>
            </w:pPr>
            <w:del w:id="30356" w:author="瑋婷 徐" w:date="2025-01-03T17:04:00Z" w16du:dateUtc="2025-01-03T09:04:00Z">
              <w:r w:rsidDel="003C19C7">
                <w:rPr>
                  <w:rFonts w:ascii="Times New Roman" w:eastAsia="標楷體" w:hAnsi="Times New Roman" w:cs="Times New Roman"/>
                  <w:color w:val="000000"/>
                </w:rPr>
                <w:delText>臺灣藍鵲</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1EB5E96" w14:textId="17420F80" w:rsidR="00D93FCC" w:rsidDel="003C19C7" w:rsidRDefault="002435EC">
            <w:pPr>
              <w:rPr>
                <w:del w:id="30357" w:author="瑋婷 徐" w:date="2025-01-03T17:04:00Z" w16du:dateUtc="2025-01-03T09:04:00Z"/>
                <w:rFonts w:ascii="Times New Roman" w:eastAsia="標楷體" w:hAnsi="Times New Roman" w:cs="Times New Roman"/>
                <w:i/>
              </w:rPr>
              <w:pPrChange w:id="30358" w:author="瑋婷 徐" w:date="2025-01-03T17:04:00Z" w16du:dateUtc="2025-01-03T09:04:00Z">
                <w:pPr>
                  <w:spacing w:line="276" w:lineRule="auto"/>
                </w:pPr>
              </w:pPrChange>
            </w:pPr>
            <w:del w:id="30359" w:author="瑋婷 徐" w:date="2025-01-03T17:04:00Z" w16du:dateUtc="2025-01-03T09:04:00Z">
              <w:r w:rsidDel="003C19C7">
                <w:rPr>
                  <w:rFonts w:ascii="Times New Roman" w:eastAsia="標楷體" w:hAnsi="Times New Roman" w:cs="Times New Roman"/>
                  <w:i/>
                  <w:iCs/>
                  <w:color w:val="000000"/>
                </w:rPr>
                <w:delText>Urocissa caerulea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7D9880C6" w14:textId="695D3528" w:rsidR="00D93FCC" w:rsidDel="003C19C7" w:rsidRDefault="002435EC">
            <w:pPr>
              <w:rPr>
                <w:del w:id="30360" w:author="瑋婷 徐" w:date="2025-01-03T17:04:00Z" w16du:dateUtc="2025-01-03T09:04:00Z"/>
                <w:rFonts w:ascii="Times New Roman" w:eastAsia="標楷體" w:hAnsi="Times New Roman" w:cs="Times New Roman"/>
              </w:rPr>
              <w:pPrChange w:id="30361" w:author="瑋婷 徐" w:date="2025-01-03T17:04:00Z" w16du:dateUtc="2025-01-03T09:04:00Z">
                <w:pPr>
                  <w:spacing w:line="276" w:lineRule="auto"/>
                  <w:jc w:val="center"/>
                </w:pPr>
              </w:pPrChange>
            </w:pPr>
            <w:del w:id="30362"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5E91156D" w14:textId="37CD207D" w:rsidR="00D93FCC" w:rsidDel="003C19C7" w:rsidRDefault="00D93FCC">
            <w:pPr>
              <w:rPr>
                <w:del w:id="30363" w:author="瑋婷 徐" w:date="2025-01-03T17:04:00Z" w16du:dateUtc="2025-01-03T09:04:00Z"/>
                <w:rFonts w:ascii="Times New Roman" w:eastAsia="標楷體" w:hAnsi="Times New Roman" w:cs="Times New Roman"/>
              </w:rPr>
              <w:pPrChange w:id="30364"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7EEFED35" w14:textId="469AE714" w:rsidR="00D93FCC" w:rsidDel="003C19C7" w:rsidRDefault="002435EC">
            <w:pPr>
              <w:rPr>
                <w:del w:id="30365" w:author="瑋婷 徐" w:date="2025-01-03T17:04:00Z" w16du:dateUtc="2025-01-03T09:04:00Z"/>
                <w:rFonts w:ascii="Times New Roman" w:eastAsia="標楷體" w:hAnsi="Times New Roman" w:cs="Times New Roman"/>
              </w:rPr>
              <w:pPrChange w:id="30366" w:author="瑋婷 徐" w:date="2025-01-03T17:04:00Z" w16du:dateUtc="2025-01-03T09:04:00Z">
                <w:pPr>
                  <w:spacing w:line="276" w:lineRule="auto"/>
                  <w:jc w:val="center"/>
                </w:pPr>
              </w:pPrChange>
            </w:pPr>
            <w:del w:id="30367" w:author="瑋婷 徐" w:date="2025-01-03T17:04:00Z" w16du:dateUtc="2025-01-03T09:04:00Z">
              <w:r w:rsidDel="003C19C7">
                <w:rPr>
                  <w:rFonts w:ascii="Times New Roman" w:eastAsia="標楷體" w:hAnsi="Times New Roman" w:cs="Times New Roman"/>
                  <w:color w:val="000000"/>
                </w:rPr>
                <w:delText>*</w:delText>
              </w:r>
            </w:del>
          </w:p>
        </w:tc>
        <w:tc>
          <w:tcPr>
            <w:tcW w:w="255" w:type="dxa"/>
            <w:tcBorders>
              <w:top w:val="single" w:sz="4" w:space="0" w:color="000000"/>
              <w:bottom w:val="single" w:sz="4" w:space="0" w:color="000000"/>
            </w:tcBorders>
            <w:shd w:val="clear" w:color="auto" w:fill="FFFFFF"/>
            <w:vAlign w:val="center"/>
          </w:tcPr>
          <w:p w14:paraId="556BF8B2" w14:textId="6D0B2A4F" w:rsidR="00D93FCC" w:rsidDel="003C19C7" w:rsidRDefault="002435EC">
            <w:pPr>
              <w:rPr>
                <w:del w:id="30368" w:author="瑋婷 徐" w:date="2025-01-03T17:04:00Z" w16du:dateUtc="2025-01-03T09:04:00Z"/>
                <w:rFonts w:ascii="Times New Roman" w:eastAsia="標楷體" w:hAnsi="Times New Roman" w:cs="Times New Roman"/>
              </w:rPr>
              <w:pPrChange w:id="30369" w:author="瑋婷 徐" w:date="2025-01-03T17:04:00Z" w16du:dateUtc="2025-01-03T09:04:00Z">
                <w:pPr>
                  <w:spacing w:line="276" w:lineRule="auto"/>
                  <w:jc w:val="center"/>
                </w:pPr>
              </w:pPrChange>
            </w:pPr>
            <w:del w:id="30370" w:author="瑋婷 徐" w:date="2025-01-03T17:04:00Z" w16du:dateUtc="2025-01-03T09:04:00Z">
              <w:r w:rsidDel="003C19C7">
                <w:rPr>
                  <w:rFonts w:ascii="Times New Roman" w:eastAsia="標楷體" w:hAnsi="Times New Roman" w:cs="Times New Roman"/>
                  <w:color w:val="000000"/>
                </w:rPr>
                <w:delText>*</w:delText>
              </w:r>
            </w:del>
          </w:p>
        </w:tc>
        <w:tc>
          <w:tcPr>
            <w:tcW w:w="352" w:type="dxa"/>
            <w:tcBorders>
              <w:top w:val="single" w:sz="4" w:space="0" w:color="000000"/>
              <w:bottom w:val="single" w:sz="4" w:space="0" w:color="000000"/>
            </w:tcBorders>
            <w:shd w:val="clear" w:color="auto" w:fill="D9D9D9"/>
            <w:tcMar>
              <w:left w:w="108" w:type="dxa"/>
              <w:right w:w="108" w:type="dxa"/>
            </w:tcMar>
          </w:tcPr>
          <w:p w14:paraId="2A30BAFA" w14:textId="60630A10" w:rsidR="00D93FCC" w:rsidDel="003C19C7" w:rsidRDefault="00D93FCC">
            <w:pPr>
              <w:rPr>
                <w:del w:id="30371" w:author="瑋婷 徐" w:date="2025-01-03T17:04:00Z" w16du:dateUtc="2025-01-03T09:04:00Z"/>
                <w:rFonts w:ascii="Times New Roman" w:eastAsia="標楷體" w:hAnsi="Times New Roman" w:cs="Times New Roman"/>
              </w:rPr>
              <w:pPrChange w:id="30372"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2A81DB65" w14:textId="52860145" w:rsidR="00D93FCC" w:rsidDel="003C19C7" w:rsidRDefault="00D93FCC">
            <w:pPr>
              <w:rPr>
                <w:del w:id="30373" w:author="瑋婷 徐" w:date="2025-01-03T17:04:00Z" w16du:dateUtc="2025-01-03T09:04:00Z"/>
                <w:rFonts w:ascii="Times New Roman" w:eastAsia="標楷體" w:hAnsi="Times New Roman" w:cs="Times New Roman"/>
              </w:rPr>
              <w:pPrChange w:id="30374"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52CA6B9C" w14:textId="79EB9EC3" w:rsidR="00D93FCC" w:rsidDel="003C19C7" w:rsidRDefault="00D93FCC">
            <w:pPr>
              <w:rPr>
                <w:del w:id="30375" w:author="瑋婷 徐" w:date="2025-01-03T17:04:00Z" w16du:dateUtc="2025-01-03T09:04:00Z"/>
                <w:rFonts w:ascii="Times New Roman" w:eastAsia="標楷體" w:hAnsi="Times New Roman" w:cs="Times New Roman"/>
              </w:rPr>
              <w:pPrChange w:id="30376"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3A8F292C" w14:textId="5F3691DA" w:rsidR="00D93FCC" w:rsidDel="003C19C7" w:rsidRDefault="00D93FCC">
            <w:pPr>
              <w:rPr>
                <w:del w:id="30377" w:author="瑋婷 徐" w:date="2025-01-03T17:04:00Z" w16du:dateUtc="2025-01-03T09:04:00Z"/>
                <w:rFonts w:ascii="Times New Roman" w:eastAsia="標楷體" w:hAnsi="Times New Roman" w:cs="Times New Roman"/>
              </w:rPr>
              <w:pPrChange w:id="30378"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212B4D3C" w14:textId="4B865181" w:rsidR="00D93FCC" w:rsidDel="003C19C7" w:rsidRDefault="00D93FCC">
            <w:pPr>
              <w:rPr>
                <w:del w:id="30379" w:author="瑋婷 徐" w:date="2025-01-03T17:04:00Z" w16du:dateUtc="2025-01-03T09:04:00Z"/>
                <w:rFonts w:ascii="Times New Roman" w:eastAsia="標楷體" w:hAnsi="Times New Roman" w:cs="Times New Roman"/>
              </w:rPr>
              <w:pPrChange w:id="303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53EBEE1" w14:textId="7AF19E9F" w:rsidR="00D93FCC" w:rsidDel="003C19C7" w:rsidRDefault="00D93FCC">
            <w:pPr>
              <w:rPr>
                <w:del w:id="30381" w:author="瑋婷 徐" w:date="2025-01-03T17:04:00Z" w16du:dateUtc="2025-01-03T09:04:00Z"/>
                <w:rFonts w:ascii="Times New Roman" w:eastAsia="標楷體" w:hAnsi="Times New Roman" w:cs="Times New Roman"/>
              </w:rPr>
              <w:pPrChange w:id="303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32D8D8A" w14:textId="225F3505" w:rsidR="00D93FCC" w:rsidDel="003C19C7" w:rsidRDefault="00D93FCC">
            <w:pPr>
              <w:rPr>
                <w:del w:id="30383" w:author="瑋婷 徐" w:date="2025-01-03T17:04:00Z" w16du:dateUtc="2025-01-03T09:04:00Z"/>
                <w:rFonts w:ascii="Times New Roman" w:eastAsia="標楷體" w:hAnsi="Times New Roman" w:cs="Times New Roman"/>
              </w:rPr>
              <w:pPrChange w:id="30384"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259BABC5" w14:textId="3981D303" w:rsidR="00D93FCC" w:rsidDel="003C19C7" w:rsidRDefault="00D93FCC">
            <w:pPr>
              <w:rPr>
                <w:del w:id="30385" w:author="瑋婷 徐" w:date="2025-01-03T17:04:00Z" w16du:dateUtc="2025-01-03T09:04:00Z"/>
                <w:rFonts w:ascii="Times New Roman" w:eastAsia="標楷體" w:hAnsi="Times New Roman" w:cs="Times New Roman"/>
              </w:rPr>
              <w:pPrChange w:id="3038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01966BA" w14:textId="4488FDE5" w:rsidR="00D93FCC" w:rsidDel="003C19C7" w:rsidRDefault="00D93FCC">
            <w:pPr>
              <w:rPr>
                <w:del w:id="30387" w:author="瑋婷 徐" w:date="2025-01-03T17:04:00Z" w16du:dateUtc="2025-01-03T09:04:00Z"/>
                <w:rFonts w:ascii="Times New Roman" w:eastAsia="標楷體" w:hAnsi="Times New Roman" w:cs="Times New Roman"/>
              </w:rPr>
              <w:pPrChange w:id="3038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986D652" w14:textId="568111EE" w:rsidR="00D93FCC" w:rsidDel="003C19C7" w:rsidRDefault="00D93FCC">
            <w:pPr>
              <w:rPr>
                <w:del w:id="30389" w:author="瑋婷 徐" w:date="2025-01-03T17:04:00Z" w16du:dateUtc="2025-01-03T09:04:00Z"/>
                <w:rFonts w:ascii="Times New Roman" w:eastAsia="標楷體" w:hAnsi="Times New Roman" w:cs="Times New Roman"/>
              </w:rPr>
              <w:pPrChange w:id="3039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4D8DF14" w14:textId="3099CC33" w:rsidR="00D93FCC" w:rsidDel="003C19C7" w:rsidRDefault="00D93FCC">
            <w:pPr>
              <w:rPr>
                <w:del w:id="30391" w:author="瑋婷 徐" w:date="2025-01-03T17:04:00Z" w16du:dateUtc="2025-01-03T09:04:00Z"/>
                <w:rFonts w:ascii="Times New Roman" w:eastAsia="標楷體" w:hAnsi="Times New Roman" w:cs="Times New Roman"/>
              </w:rPr>
              <w:pPrChange w:id="3039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EF2F38F" w14:textId="173B9A38" w:rsidR="00D93FCC" w:rsidDel="003C19C7" w:rsidRDefault="00D93FCC">
            <w:pPr>
              <w:rPr>
                <w:del w:id="30393" w:author="瑋婷 徐" w:date="2025-01-03T17:04:00Z" w16du:dateUtc="2025-01-03T09:04:00Z"/>
                <w:rFonts w:ascii="Times New Roman" w:eastAsia="標楷體" w:hAnsi="Times New Roman" w:cs="Times New Roman"/>
              </w:rPr>
              <w:pPrChange w:id="3039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9768100" w14:textId="64981A14" w:rsidR="00D93FCC" w:rsidDel="003C19C7" w:rsidRDefault="00D93FCC">
            <w:pPr>
              <w:rPr>
                <w:del w:id="30395" w:author="瑋婷 徐" w:date="2025-01-03T17:04:00Z" w16du:dateUtc="2025-01-03T09:04:00Z"/>
                <w:rFonts w:ascii="Times New Roman" w:eastAsia="標楷體" w:hAnsi="Times New Roman" w:cs="Times New Roman"/>
              </w:rPr>
              <w:pPrChange w:id="3039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23FC4DB" w14:textId="3A2D52E6" w:rsidR="00D93FCC" w:rsidDel="003C19C7" w:rsidRDefault="00D93FCC">
            <w:pPr>
              <w:rPr>
                <w:del w:id="30397" w:author="瑋婷 徐" w:date="2025-01-03T17:04:00Z" w16du:dateUtc="2025-01-03T09:04:00Z"/>
                <w:rFonts w:ascii="Times New Roman" w:eastAsia="標楷體" w:hAnsi="Times New Roman" w:cs="Times New Roman"/>
              </w:rPr>
              <w:pPrChange w:id="3039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36FAF97" w14:textId="77D20F07" w:rsidR="00D93FCC" w:rsidDel="003C19C7" w:rsidRDefault="00D93FCC">
            <w:pPr>
              <w:rPr>
                <w:del w:id="30399" w:author="瑋婷 徐" w:date="2025-01-03T17:04:00Z" w16du:dateUtc="2025-01-03T09:04:00Z"/>
                <w:rFonts w:ascii="Times New Roman" w:eastAsia="標楷體" w:hAnsi="Times New Roman" w:cs="Times New Roman"/>
              </w:rPr>
              <w:pPrChange w:id="3040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EB0303D" w14:textId="509778B4" w:rsidR="00D93FCC" w:rsidDel="003C19C7" w:rsidRDefault="00D93FCC">
            <w:pPr>
              <w:rPr>
                <w:del w:id="30401" w:author="瑋婷 徐" w:date="2025-01-03T17:04:00Z" w16du:dateUtc="2025-01-03T09:04:00Z"/>
                <w:rFonts w:ascii="Times New Roman" w:eastAsia="標楷體" w:hAnsi="Times New Roman" w:cs="Times New Roman"/>
              </w:rPr>
              <w:pPrChange w:id="3040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83772B8" w14:textId="5DFE604A" w:rsidR="00D93FCC" w:rsidDel="003C19C7" w:rsidRDefault="00D93FCC">
            <w:pPr>
              <w:rPr>
                <w:del w:id="30403" w:author="瑋婷 徐" w:date="2025-01-03T17:04:00Z" w16du:dateUtc="2025-01-03T09:04:00Z"/>
                <w:rFonts w:ascii="Times New Roman" w:eastAsia="標楷體" w:hAnsi="Times New Roman" w:cs="Times New Roman"/>
              </w:rPr>
              <w:pPrChange w:id="304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238DF86" w14:textId="02C0DAFE" w:rsidR="00D93FCC" w:rsidDel="003C19C7" w:rsidRDefault="00D93FCC">
            <w:pPr>
              <w:rPr>
                <w:del w:id="30405" w:author="瑋婷 徐" w:date="2025-01-03T17:04:00Z" w16du:dateUtc="2025-01-03T09:04:00Z"/>
                <w:rFonts w:ascii="Times New Roman" w:eastAsia="標楷體" w:hAnsi="Times New Roman" w:cs="Times New Roman"/>
              </w:rPr>
              <w:pPrChange w:id="304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AE3F9FC" w14:textId="3B9DE929" w:rsidR="00D93FCC" w:rsidDel="003C19C7" w:rsidRDefault="00D93FCC">
            <w:pPr>
              <w:rPr>
                <w:del w:id="30407" w:author="瑋婷 徐" w:date="2025-01-03T17:04:00Z" w16du:dateUtc="2025-01-03T09:04:00Z"/>
                <w:rFonts w:ascii="Times New Roman" w:eastAsia="標楷體" w:hAnsi="Times New Roman" w:cs="Times New Roman"/>
              </w:rPr>
              <w:pPrChange w:id="30408"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56FA1E60" w14:textId="3406AE27" w:rsidR="00D93FCC" w:rsidDel="003C19C7" w:rsidRDefault="00D93FCC">
            <w:pPr>
              <w:rPr>
                <w:del w:id="30409" w:author="瑋婷 徐" w:date="2025-01-03T17:04:00Z" w16du:dateUtc="2025-01-03T09:04:00Z"/>
                <w:rFonts w:ascii="Times New Roman" w:eastAsia="標楷體" w:hAnsi="Times New Roman" w:cs="Times New Roman"/>
              </w:rPr>
              <w:pPrChange w:id="3041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46C1CF2" w14:textId="7F53D9FE" w:rsidR="00D93FCC" w:rsidDel="003C19C7" w:rsidRDefault="00D93FCC">
            <w:pPr>
              <w:rPr>
                <w:del w:id="30411" w:author="瑋婷 徐" w:date="2025-01-03T17:04:00Z" w16du:dateUtc="2025-01-03T09:04:00Z"/>
                <w:rFonts w:ascii="Times New Roman" w:eastAsia="標楷體" w:hAnsi="Times New Roman" w:cs="Times New Roman"/>
              </w:rPr>
              <w:pPrChange w:id="304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29F421C" w14:textId="4EDEDE95" w:rsidR="00D93FCC" w:rsidDel="003C19C7" w:rsidRDefault="00D93FCC">
            <w:pPr>
              <w:rPr>
                <w:del w:id="30413" w:author="瑋婷 徐" w:date="2025-01-03T17:04:00Z" w16du:dateUtc="2025-01-03T09:04:00Z"/>
                <w:rFonts w:ascii="Times New Roman" w:eastAsia="標楷體" w:hAnsi="Times New Roman" w:cs="Times New Roman"/>
              </w:rPr>
              <w:pPrChange w:id="30414"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2B80FFA" w14:textId="570DD6F7" w:rsidR="00D93FCC" w:rsidDel="003C19C7" w:rsidRDefault="00D93FCC">
            <w:pPr>
              <w:rPr>
                <w:del w:id="30415" w:author="瑋婷 徐" w:date="2025-01-03T17:04:00Z" w16du:dateUtc="2025-01-03T09:04:00Z"/>
                <w:rFonts w:ascii="Times New Roman" w:eastAsia="標楷體" w:hAnsi="Times New Roman" w:cs="Times New Roman"/>
              </w:rPr>
              <w:pPrChange w:id="304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A49C190" w14:textId="48FC9D98" w:rsidR="00D93FCC" w:rsidDel="003C19C7" w:rsidRDefault="00D93FCC">
            <w:pPr>
              <w:rPr>
                <w:del w:id="30417" w:author="瑋婷 徐" w:date="2025-01-03T17:04:00Z" w16du:dateUtc="2025-01-03T09:04:00Z"/>
                <w:rFonts w:ascii="Times New Roman" w:eastAsia="標楷體" w:hAnsi="Times New Roman" w:cs="Times New Roman"/>
              </w:rPr>
              <w:pPrChange w:id="304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A937FAF" w14:textId="1E369E39" w:rsidR="00D93FCC" w:rsidDel="003C19C7" w:rsidRDefault="00D93FCC">
            <w:pPr>
              <w:rPr>
                <w:del w:id="30419" w:author="瑋婷 徐" w:date="2025-01-03T17:04:00Z" w16du:dateUtc="2025-01-03T09:04:00Z"/>
                <w:rFonts w:ascii="Times New Roman" w:eastAsia="標楷體" w:hAnsi="Times New Roman" w:cs="Times New Roman"/>
              </w:rPr>
              <w:pPrChange w:id="3042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7965CA1" w14:textId="3060A78E" w:rsidR="00D93FCC" w:rsidDel="003C19C7" w:rsidRDefault="00D93FCC">
            <w:pPr>
              <w:rPr>
                <w:del w:id="30421" w:author="瑋婷 徐" w:date="2025-01-03T17:04:00Z" w16du:dateUtc="2025-01-03T09:04:00Z"/>
                <w:rFonts w:ascii="Times New Roman" w:eastAsia="標楷體" w:hAnsi="Times New Roman" w:cs="Times New Roman"/>
              </w:rPr>
              <w:pPrChange w:id="3042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E6C503A" w14:textId="0708CAEE" w:rsidR="00D93FCC" w:rsidDel="003C19C7" w:rsidRDefault="00D93FCC">
            <w:pPr>
              <w:rPr>
                <w:del w:id="30423" w:author="瑋婷 徐" w:date="2025-01-03T17:04:00Z" w16du:dateUtc="2025-01-03T09:04:00Z"/>
                <w:rFonts w:ascii="Times New Roman" w:eastAsia="標楷體" w:hAnsi="Times New Roman" w:cs="Times New Roman"/>
              </w:rPr>
              <w:pPrChange w:id="304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C4E7C57" w14:textId="775DC5DA" w:rsidR="00D93FCC" w:rsidDel="003C19C7" w:rsidRDefault="00D93FCC">
            <w:pPr>
              <w:rPr>
                <w:del w:id="30425" w:author="瑋婷 徐" w:date="2025-01-03T17:04:00Z" w16du:dateUtc="2025-01-03T09:04:00Z"/>
                <w:rFonts w:ascii="Times New Roman" w:eastAsia="標楷體" w:hAnsi="Times New Roman" w:cs="Times New Roman"/>
              </w:rPr>
              <w:pPrChange w:id="3042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A04E315" w14:textId="30EF1DC0" w:rsidR="00D93FCC" w:rsidDel="003C19C7" w:rsidRDefault="002435EC">
            <w:pPr>
              <w:rPr>
                <w:del w:id="30427" w:author="瑋婷 徐" w:date="2025-01-03T17:04:00Z" w16du:dateUtc="2025-01-03T09:04:00Z"/>
                <w:rFonts w:ascii="Times New Roman" w:eastAsia="標楷體" w:hAnsi="Times New Roman" w:cs="Times New Roman"/>
              </w:rPr>
              <w:pPrChange w:id="30428" w:author="瑋婷 徐" w:date="2025-01-03T17:04:00Z" w16du:dateUtc="2025-01-03T09:04:00Z">
                <w:pPr>
                  <w:spacing w:line="276" w:lineRule="auto"/>
                  <w:jc w:val="center"/>
                </w:pPr>
              </w:pPrChange>
            </w:pPr>
            <w:del w:id="30429"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18886F6D" w14:textId="60551B2D" w:rsidR="00D93FCC" w:rsidDel="003C19C7" w:rsidRDefault="00D93FCC">
            <w:pPr>
              <w:rPr>
                <w:del w:id="30430" w:author="瑋婷 徐" w:date="2025-01-03T17:04:00Z" w16du:dateUtc="2025-01-03T09:04:00Z"/>
                <w:rFonts w:ascii="Times New Roman" w:eastAsia="標楷體" w:hAnsi="Times New Roman" w:cs="Times New Roman"/>
              </w:rPr>
              <w:pPrChange w:id="30431"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4527776C" w14:textId="3C0071AD" w:rsidR="00D93FCC" w:rsidDel="003C19C7" w:rsidRDefault="00D93FCC">
            <w:pPr>
              <w:rPr>
                <w:del w:id="30432" w:author="瑋婷 徐" w:date="2025-01-03T17:04:00Z" w16du:dateUtc="2025-01-03T09:04:00Z"/>
                <w:rFonts w:ascii="Times New Roman" w:eastAsia="標楷體" w:hAnsi="Times New Roman" w:cs="Times New Roman"/>
              </w:rPr>
              <w:pPrChange w:id="30433" w:author="瑋婷 徐" w:date="2025-01-03T17:04:00Z" w16du:dateUtc="2025-01-03T09:04:00Z">
                <w:pPr>
                  <w:spacing w:line="276" w:lineRule="auto"/>
                  <w:jc w:val="center"/>
                </w:pPr>
              </w:pPrChange>
            </w:pPr>
          </w:p>
        </w:tc>
      </w:tr>
      <w:tr w:rsidR="00000000" w:rsidDel="003C19C7" w14:paraId="7E16141E" w14:textId="0834F751">
        <w:trPr>
          <w:cantSplit/>
          <w:jc w:val="center"/>
          <w:del w:id="30434"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7C47D8E1" w14:textId="6425847D" w:rsidR="00D93FCC" w:rsidDel="003C19C7" w:rsidRDefault="002435EC">
            <w:pPr>
              <w:rPr>
                <w:del w:id="30435" w:author="瑋婷 徐" w:date="2025-01-03T17:04:00Z" w16du:dateUtc="2025-01-03T09:04:00Z"/>
                <w:rFonts w:ascii="Times New Roman" w:eastAsia="標楷體" w:hAnsi="Times New Roman" w:cs="Times New Roman"/>
              </w:rPr>
              <w:pPrChange w:id="30436" w:author="瑋婷 徐" w:date="2025-01-03T17:04:00Z" w16du:dateUtc="2025-01-03T09:04:00Z">
                <w:pPr>
                  <w:spacing w:line="276" w:lineRule="auto"/>
                </w:pPr>
              </w:pPrChange>
            </w:pPr>
            <w:del w:id="30437" w:author="瑋婷 徐" w:date="2025-01-03T17:04:00Z" w16du:dateUtc="2025-01-03T09:04:00Z">
              <w:r w:rsidDel="003C19C7">
                <w:rPr>
                  <w:rFonts w:ascii="Times New Roman" w:eastAsia="標楷體" w:hAnsi="Times New Roman" w:cs="Times New Roman"/>
                  <w:color w:val="000000"/>
                </w:rPr>
                <w:delText>樹鵲</w:delText>
              </w:r>
              <w:r w:rsidDel="003C19C7">
                <w:rPr>
                  <w:rFonts w:ascii="Times New Roman" w:eastAsia="標楷體" w:hAnsi="Times New Roman" w:cs="Times New Roman"/>
                  <w:color w:val="000000"/>
                </w:rPr>
                <w:delText xml:space="preserve"> ※</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6B5839FB" w14:textId="7892CB85" w:rsidR="00D93FCC" w:rsidDel="003C19C7" w:rsidRDefault="002435EC">
            <w:pPr>
              <w:rPr>
                <w:del w:id="30438" w:author="瑋婷 徐" w:date="2025-01-03T17:04:00Z" w16du:dateUtc="2025-01-03T09:04:00Z"/>
                <w:rFonts w:ascii="Times New Roman" w:eastAsia="標楷體" w:hAnsi="Times New Roman" w:cs="Times New Roman"/>
                <w:i/>
              </w:rPr>
              <w:pPrChange w:id="30439" w:author="瑋婷 徐" w:date="2025-01-03T17:04:00Z" w16du:dateUtc="2025-01-03T09:04:00Z">
                <w:pPr>
                  <w:spacing w:line="276" w:lineRule="auto"/>
                </w:pPr>
              </w:pPrChange>
            </w:pPr>
            <w:del w:id="30440" w:author="瑋婷 徐" w:date="2025-01-03T17:04:00Z" w16du:dateUtc="2025-01-03T09:04:00Z">
              <w:r w:rsidDel="003C19C7">
                <w:rPr>
                  <w:rFonts w:ascii="Times New Roman" w:eastAsia="標楷體" w:hAnsi="Times New Roman" w:cs="Times New Roman"/>
                  <w:i/>
                  <w:iCs/>
                  <w:color w:val="000000"/>
                </w:rPr>
                <w:delText>Dendrocitta formosae</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32B530F8" w14:textId="562D3FDC" w:rsidR="00D93FCC" w:rsidDel="003C19C7" w:rsidRDefault="002435EC">
            <w:pPr>
              <w:rPr>
                <w:del w:id="30441" w:author="瑋婷 徐" w:date="2025-01-03T17:04:00Z" w16du:dateUtc="2025-01-03T09:04:00Z"/>
                <w:rFonts w:ascii="Times New Roman" w:eastAsia="標楷體" w:hAnsi="Times New Roman" w:cs="Times New Roman"/>
              </w:rPr>
              <w:pPrChange w:id="30442" w:author="瑋婷 徐" w:date="2025-01-03T17:04:00Z" w16du:dateUtc="2025-01-03T09:04:00Z">
                <w:pPr>
                  <w:spacing w:line="276" w:lineRule="auto"/>
                  <w:jc w:val="center"/>
                </w:pPr>
              </w:pPrChange>
            </w:pPr>
            <w:del w:id="30443"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6C246B63" w14:textId="5C25F442" w:rsidR="00D93FCC" w:rsidDel="003C19C7" w:rsidRDefault="002435EC">
            <w:pPr>
              <w:rPr>
                <w:del w:id="30444" w:author="瑋婷 徐" w:date="2025-01-03T17:04:00Z" w16du:dateUtc="2025-01-03T09:04:00Z"/>
                <w:rFonts w:ascii="Times New Roman" w:eastAsia="標楷體" w:hAnsi="Times New Roman" w:cs="Times New Roman"/>
              </w:rPr>
              <w:pPrChange w:id="30445" w:author="瑋婷 徐" w:date="2025-01-03T17:04:00Z" w16du:dateUtc="2025-01-03T09:04:00Z">
                <w:pPr>
                  <w:spacing w:line="276" w:lineRule="auto"/>
                  <w:jc w:val="center"/>
                </w:pPr>
              </w:pPrChange>
            </w:pPr>
            <w:del w:id="30446"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D9D9D9"/>
            <w:vAlign w:val="center"/>
          </w:tcPr>
          <w:p w14:paraId="4C38B83D" w14:textId="3E78B492" w:rsidR="00D93FCC" w:rsidDel="003C19C7" w:rsidRDefault="002435EC">
            <w:pPr>
              <w:rPr>
                <w:del w:id="30447" w:author="瑋婷 徐" w:date="2025-01-03T17:04:00Z" w16du:dateUtc="2025-01-03T09:04:00Z"/>
                <w:rFonts w:ascii="Times New Roman" w:eastAsia="標楷體" w:hAnsi="Times New Roman" w:cs="Times New Roman"/>
              </w:rPr>
              <w:pPrChange w:id="30448" w:author="瑋婷 徐" w:date="2025-01-03T17:04:00Z" w16du:dateUtc="2025-01-03T09:04:00Z">
                <w:pPr>
                  <w:spacing w:line="276" w:lineRule="auto"/>
                  <w:jc w:val="center"/>
                </w:pPr>
              </w:pPrChange>
            </w:pPr>
            <w:del w:id="30449" w:author="瑋婷 徐" w:date="2025-01-03T17:04:00Z" w16du:dateUtc="2025-01-03T09:04:00Z">
              <w:r w:rsidDel="003C19C7">
                <w:rPr>
                  <w:rFonts w:ascii="Times New Roman" w:eastAsia="標楷體" w:hAnsi="Times New Roman" w:cs="Times New Roman"/>
                  <w:color w:val="000000"/>
                </w:rPr>
                <w:delText>*</w:delText>
              </w:r>
            </w:del>
          </w:p>
        </w:tc>
        <w:tc>
          <w:tcPr>
            <w:tcW w:w="255" w:type="dxa"/>
            <w:tcBorders>
              <w:top w:val="single" w:sz="4" w:space="0" w:color="000000"/>
              <w:bottom w:val="single" w:sz="4" w:space="0" w:color="000000"/>
            </w:tcBorders>
            <w:shd w:val="clear" w:color="auto" w:fill="FFFFFF"/>
            <w:vAlign w:val="center"/>
          </w:tcPr>
          <w:p w14:paraId="3700DEFE" w14:textId="37B41ECE" w:rsidR="00D93FCC" w:rsidDel="003C19C7" w:rsidRDefault="00D93FCC">
            <w:pPr>
              <w:rPr>
                <w:del w:id="30450" w:author="瑋婷 徐" w:date="2025-01-03T17:04:00Z" w16du:dateUtc="2025-01-03T09:04:00Z"/>
                <w:rFonts w:ascii="Times New Roman" w:eastAsia="標楷體" w:hAnsi="Times New Roman" w:cs="Times New Roman"/>
              </w:rPr>
              <w:pPrChange w:id="30451"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37778027" w14:textId="140E8F8B" w:rsidR="00D93FCC" w:rsidDel="003C19C7" w:rsidRDefault="00D93FCC">
            <w:pPr>
              <w:rPr>
                <w:del w:id="30452" w:author="瑋婷 徐" w:date="2025-01-03T17:04:00Z" w16du:dateUtc="2025-01-03T09:04:00Z"/>
                <w:rFonts w:ascii="Times New Roman" w:eastAsia="標楷體" w:hAnsi="Times New Roman" w:cs="Times New Roman"/>
              </w:rPr>
              <w:pPrChange w:id="30453"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7E7C35C0" w14:textId="0DA57EA6" w:rsidR="00D93FCC" w:rsidDel="003C19C7" w:rsidRDefault="00D93FCC">
            <w:pPr>
              <w:rPr>
                <w:del w:id="30454" w:author="瑋婷 徐" w:date="2025-01-03T17:04:00Z" w16du:dateUtc="2025-01-03T09:04:00Z"/>
                <w:rFonts w:ascii="Times New Roman" w:eastAsia="標楷體" w:hAnsi="Times New Roman" w:cs="Times New Roman"/>
              </w:rPr>
              <w:pPrChange w:id="30455"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E2701EE" w14:textId="20F84DCB" w:rsidR="00D93FCC" w:rsidDel="003C19C7" w:rsidRDefault="00D93FCC">
            <w:pPr>
              <w:rPr>
                <w:del w:id="30456" w:author="瑋婷 徐" w:date="2025-01-03T17:04:00Z" w16du:dateUtc="2025-01-03T09:04:00Z"/>
                <w:rFonts w:ascii="Times New Roman" w:eastAsia="標楷體" w:hAnsi="Times New Roman" w:cs="Times New Roman"/>
              </w:rPr>
              <w:pPrChange w:id="30457"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3981F8FA" w14:textId="70CD3404" w:rsidR="00D93FCC" w:rsidDel="003C19C7" w:rsidRDefault="00D93FCC">
            <w:pPr>
              <w:rPr>
                <w:del w:id="30458" w:author="瑋婷 徐" w:date="2025-01-03T17:04:00Z" w16du:dateUtc="2025-01-03T09:04:00Z"/>
                <w:rFonts w:ascii="Times New Roman" w:eastAsia="標楷體" w:hAnsi="Times New Roman" w:cs="Times New Roman"/>
              </w:rPr>
              <w:pPrChange w:id="30459"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4A396FDA" w14:textId="51511C23" w:rsidR="00D93FCC" w:rsidDel="003C19C7" w:rsidRDefault="002435EC">
            <w:pPr>
              <w:rPr>
                <w:del w:id="30460" w:author="瑋婷 徐" w:date="2025-01-03T17:04:00Z" w16du:dateUtc="2025-01-03T09:04:00Z"/>
                <w:rFonts w:ascii="Times New Roman" w:eastAsia="標楷體" w:hAnsi="Times New Roman" w:cs="Times New Roman"/>
              </w:rPr>
              <w:pPrChange w:id="30461" w:author="瑋婷 徐" w:date="2025-01-03T17:04:00Z" w16du:dateUtc="2025-01-03T09:04:00Z">
                <w:pPr>
                  <w:spacing w:line="276" w:lineRule="auto"/>
                  <w:jc w:val="center"/>
                </w:pPr>
              </w:pPrChange>
            </w:pPr>
            <w:del w:id="3046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884E0A7" w14:textId="2FB157D0" w:rsidR="00D93FCC" w:rsidDel="003C19C7" w:rsidRDefault="00D93FCC">
            <w:pPr>
              <w:rPr>
                <w:del w:id="30463" w:author="瑋婷 徐" w:date="2025-01-03T17:04:00Z" w16du:dateUtc="2025-01-03T09:04:00Z"/>
                <w:rFonts w:ascii="Times New Roman" w:eastAsia="標楷體" w:hAnsi="Times New Roman" w:cs="Times New Roman"/>
              </w:rPr>
              <w:pPrChange w:id="3046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CAB3412" w14:textId="41828C05" w:rsidR="00D93FCC" w:rsidDel="003C19C7" w:rsidRDefault="00D93FCC">
            <w:pPr>
              <w:rPr>
                <w:del w:id="30465" w:author="瑋婷 徐" w:date="2025-01-03T17:04:00Z" w16du:dateUtc="2025-01-03T09:04:00Z"/>
                <w:rFonts w:ascii="Times New Roman" w:eastAsia="標楷體" w:hAnsi="Times New Roman" w:cs="Times New Roman"/>
              </w:rPr>
              <w:pPrChange w:id="30466"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0EF9625F" w14:textId="48428444" w:rsidR="00D93FCC" w:rsidDel="003C19C7" w:rsidRDefault="00D93FCC">
            <w:pPr>
              <w:rPr>
                <w:del w:id="30467" w:author="瑋婷 徐" w:date="2025-01-03T17:04:00Z" w16du:dateUtc="2025-01-03T09:04:00Z"/>
                <w:rFonts w:ascii="Times New Roman" w:eastAsia="標楷體" w:hAnsi="Times New Roman" w:cs="Times New Roman"/>
              </w:rPr>
              <w:pPrChange w:id="304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03F8319" w14:textId="3AD9067C" w:rsidR="00D93FCC" w:rsidDel="003C19C7" w:rsidRDefault="00D93FCC">
            <w:pPr>
              <w:rPr>
                <w:del w:id="30469" w:author="瑋婷 徐" w:date="2025-01-03T17:04:00Z" w16du:dateUtc="2025-01-03T09:04:00Z"/>
                <w:rFonts w:ascii="Times New Roman" w:eastAsia="標楷體" w:hAnsi="Times New Roman" w:cs="Times New Roman"/>
              </w:rPr>
              <w:pPrChange w:id="3047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F950C7A" w14:textId="32DA9E76" w:rsidR="00D93FCC" w:rsidDel="003C19C7" w:rsidRDefault="00D93FCC">
            <w:pPr>
              <w:rPr>
                <w:del w:id="30471" w:author="瑋婷 徐" w:date="2025-01-03T17:04:00Z" w16du:dateUtc="2025-01-03T09:04:00Z"/>
                <w:rFonts w:ascii="Times New Roman" w:eastAsia="標楷體" w:hAnsi="Times New Roman" w:cs="Times New Roman"/>
              </w:rPr>
              <w:pPrChange w:id="304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40C9F94" w14:textId="07FDDF6D" w:rsidR="00D93FCC" w:rsidDel="003C19C7" w:rsidRDefault="00D93FCC">
            <w:pPr>
              <w:rPr>
                <w:del w:id="30473" w:author="瑋婷 徐" w:date="2025-01-03T17:04:00Z" w16du:dateUtc="2025-01-03T09:04:00Z"/>
                <w:rFonts w:ascii="Times New Roman" w:eastAsia="標楷體" w:hAnsi="Times New Roman" w:cs="Times New Roman"/>
              </w:rPr>
              <w:pPrChange w:id="304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352C2F7" w14:textId="317101CF" w:rsidR="00D93FCC" w:rsidDel="003C19C7" w:rsidRDefault="00D93FCC">
            <w:pPr>
              <w:rPr>
                <w:del w:id="30475" w:author="瑋婷 徐" w:date="2025-01-03T17:04:00Z" w16du:dateUtc="2025-01-03T09:04:00Z"/>
                <w:rFonts w:ascii="Times New Roman" w:eastAsia="標楷體" w:hAnsi="Times New Roman" w:cs="Times New Roman"/>
              </w:rPr>
              <w:pPrChange w:id="304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90E3B2D" w14:textId="575F384A" w:rsidR="00D93FCC" w:rsidDel="003C19C7" w:rsidRDefault="00D93FCC">
            <w:pPr>
              <w:rPr>
                <w:del w:id="30477" w:author="瑋婷 徐" w:date="2025-01-03T17:04:00Z" w16du:dateUtc="2025-01-03T09:04:00Z"/>
                <w:rFonts w:ascii="Times New Roman" w:eastAsia="標楷體" w:hAnsi="Times New Roman" w:cs="Times New Roman"/>
              </w:rPr>
              <w:pPrChange w:id="304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200DEBB" w14:textId="7AFF63C5" w:rsidR="00D93FCC" w:rsidDel="003C19C7" w:rsidRDefault="00D93FCC">
            <w:pPr>
              <w:rPr>
                <w:del w:id="30479" w:author="瑋婷 徐" w:date="2025-01-03T17:04:00Z" w16du:dateUtc="2025-01-03T09:04:00Z"/>
                <w:rFonts w:ascii="Times New Roman" w:eastAsia="標楷體" w:hAnsi="Times New Roman" w:cs="Times New Roman"/>
              </w:rPr>
              <w:pPrChange w:id="304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66D53F1" w14:textId="32A36432" w:rsidR="00D93FCC" w:rsidDel="003C19C7" w:rsidRDefault="00D93FCC">
            <w:pPr>
              <w:rPr>
                <w:del w:id="30481" w:author="瑋婷 徐" w:date="2025-01-03T17:04:00Z" w16du:dateUtc="2025-01-03T09:04:00Z"/>
                <w:rFonts w:ascii="Times New Roman" w:eastAsia="標楷體" w:hAnsi="Times New Roman" w:cs="Times New Roman"/>
              </w:rPr>
              <w:pPrChange w:id="3048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B3A449B" w14:textId="71152848" w:rsidR="00D93FCC" w:rsidDel="003C19C7" w:rsidRDefault="002435EC">
            <w:pPr>
              <w:rPr>
                <w:del w:id="30483" w:author="瑋婷 徐" w:date="2025-01-03T17:04:00Z" w16du:dateUtc="2025-01-03T09:04:00Z"/>
                <w:rFonts w:ascii="Times New Roman" w:eastAsia="標楷體" w:hAnsi="Times New Roman" w:cs="Times New Roman"/>
              </w:rPr>
              <w:pPrChange w:id="30484" w:author="瑋婷 徐" w:date="2025-01-03T17:04:00Z" w16du:dateUtc="2025-01-03T09:04:00Z">
                <w:pPr>
                  <w:spacing w:line="276" w:lineRule="auto"/>
                  <w:jc w:val="center"/>
                </w:pPr>
              </w:pPrChange>
            </w:pPr>
            <w:del w:id="3048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566C90B" w14:textId="53B73AD5" w:rsidR="00D93FCC" w:rsidDel="003C19C7" w:rsidRDefault="00D93FCC">
            <w:pPr>
              <w:rPr>
                <w:del w:id="30486" w:author="瑋婷 徐" w:date="2025-01-03T17:04:00Z" w16du:dateUtc="2025-01-03T09:04:00Z"/>
                <w:rFonts w:ascii="Times New Roman" w:eastAsia="標楷體" w:hAnsi="Times New Roman" w:cs="Times New Roman"/>
              </w:rPr>
              <w:pPrChange w:id="3048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33BA9ED" w14:textId="3758CDC7" w:rsidR="00D93FCC" w:rsidDel="003C19C7" w:rsidRDefault="00D93FCC">
            <w:pPr>
              <w:rPr>
                <w:del w:id="30488" w:author="瑋婷 徐" w:date="2025-01-03T17:04:00Z" w16du:dateUtc="2025-01-03T09:04:00Z"/>
                <w:rFonts w:ascii="Times New Roman" w:eastAsia="標楷體" w:hAnsi="Times New Roman" w:cs="Times New Roman"/>
              </w:rPr>
              <w:pPrChange w:id="304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2F2B767" w14:textId="4599C19E" w:rsidR="00D93FCC" w:rsidDel="003C19C7" w:rsidRDefault="002435EC">
            <w:pPr>
              <w:rPr>
                <w:del w:id="30490" w:author="瑋婷 徐" w:date="2025-01-03T17:04:00Z" w16du:dateUtc="2025-01-03T09:04:00Z"/>
                <w:rFonts w:ascii="Times New Roman" w:eastAsia="標楷體" w:hAnsi="Times New Roman" w:cs="Times New Roman"/>
              </w:rPr>
              <w:pPrChange w:id="30491" w:author="瑋婷 徐" w:date="2025-01-03T17:04:00Z" w16du:dateUtc="2025-01-03T09:04:00Z">
                <w:pPr>
                  <w:spacing w:line="276" w:lineRule="auto"/>
                  <w:jc w:val="center"/>
                </w:pPr>
              </w:pPrChange>
            </w:pPr>
            <w:del w:id="30492"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top w:val="single" w:sz="4" w:space="0" w:color="000000"/>
              <w:bottom w:val="single" w:sz="4" w:space="0" w:color="000000"/>
            </w:tcBorders>
            <w:shd w:val="clear" w:color="auto" w:fill="FFFFFF"/>
            <w:vAlign w:val="center"/>
          </w:tcPr>
          <w:p w14:paraId="047296C8" w14:textId="36A5B625" w:rsidR="00D93FCC" w:rsidDel="003C19C7" w:rsidRDefault="00D93FCC">
            <w:pPr>
              <w:rPr>
                <w:del w:id="30493" w:author="瑋婷 徐" w:date="2025-01-03T17:04:00Z" w16du:dateUtc="2025-01-03T09:04:00Z"/>
                <w:rFonts w:ascii="Times New Roman" w:eastAsia="標楷體" w:hAnsi="Times New Roman" w:cs="Times New Roman"/>
              </w:rPr>
              <w:pPrChange w:id="3049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B0F1826" w14:textId="366365A3" w:rsidR="00D93FCC" w:rsidDel="003C19C7" w:rsidRDefault="002435EC">
            <w:pPr>
              <w:rPr>
                <w:del w:id="30495" w:author="瑋婷 徐" w:date="2025-01-03T17:04:00Z" w16du:dateUtc="2025-01-03T09:04:00Z"/>
                <w:rFonts w:ascii="Times New Roman" w:eastAsia="標楷體" w:hAnsi="Times New Roman" w:cs="Times New Roman"/>
              </w:rPr>
              <w:pPrChange w:id="30496" w:author="瑋婷 徐" w:date="2025-01-03T17:04:00Z" w16du:dateUtc="2025-01-03T09:04:00Z">
                <w:pPr>
                  <w:spacing w:line="276" w:lineRule="auto"/>
                  <w:jc w:val="center"/>
                </w:pPr>
              </w:pPrChange>
            </w:pPr>
            <w:del w:id="3049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4D1E4B10" w14:textId="70ED00B0" w:rsidR="00D93FCC" w:rsidDel="003C19C7" w:rsidRDefault="002435EC">
            <w:pPr>
              <w:rPr>
                <w:del w:id="30498" w:author="瑋婷 徐" w:date="2025-01-03T17:04:00Z" w16du:dateUtc="2025-01-03T09:04:00Z"/>
                <w:rFonts w:ascii="Times New Roman" w:eastAsia="標楷體" w:hAnsi="Times New Roman" w:cs="Times New Roman"/>
              </w:rPr>
              <w:pPrChange w:id="30499" w:author="瑋婷 徐" w:date="2025-01-03T17:04:00Z" w16du:dateUtc="2025-01-03T09:04:00Z">
                <w:pPr>
                  <w:spacing w:line="276" w:lineRule="auto"/>
                  <w:jc w:val="center"/>
                </w:pPr>
              </w:pPrChange>
            </w:pPr>
            <w:del w:id="30500"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1E3275D0" w14:textId="6F820731" w:rsidR="00D93FCC" w:rsidDel="003C19C7" w:rsidRDefault="002435EC">
            <w:pPr>
              <w:rPr>
                <w:del w:id="30501" w:author="瑋婷 徐" w:date="2025-01-03T17:04:00Z" w16du:dateUtc="2025-01-03T09:04:00Z"/>
                <w:rFonts w:ascii="Times New Roman" w:eastAsia="標楷體" w:hAnsi="Times New Roman" w:cs="Times New Roman"/>
              </w:rPr>
              <w:pPrChange w:id="30502" w:author="瑋婷 徐" w:date="2025-01-03T17:04:00Z" w16du:dateUtc="2025-01-03T09:04:00Z">
                <w:pPr>
                  <w:spacing w:line="276" w:lineRule="auto"/>
                  <w:jc w:val="center"/>
                </w:pPr>
              </w:pPrChange>
            </w:pPr>
            <w:del w:id="3050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0DE6D9A" w14:textId="38007A5C" w:rsidR="00D93FCC" w:rsidDel="003C19C7" w:rsidRDefault="002435EC">
            <w:pPr>
              <w:rPr>
                <w:del w:id="30504" w:author="瑋婷 徐" w:date="2025-01-03T17:04:00Z" w16du:dateUtc="2025-01-03T09:04:00Z"/>
                <w:rFonts w:ascii="Times New Roman" w:eastAsia="標楷體" w:hAnsi="Times New Roman" w:cs="Times New Roman"/>
              </w:rPr>
              <w:pPrChange w:id="30505" w:author="瑋婷 徐" w:date="2025-01-03T17:04:00Z" w16du:dateUtc="2025-01-03T09:04:00Z">
                <w:pPr>
                  <w:spacing w:line="276" w:lineRule="auto"/>
                  <w:jc w:val="center"/>
                </w:pPr>
              </w:pPrChange>
            </w:pPr>
            <w:del w:id="3050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401F79E6" w14:textId="0562F44A" w:rsidR="00D93FCC" w:rsidDel="003C19C7" w:rsidRDefault="00D93FCC">
            <w:pPr>
              <w:rPr>
                <w:del w:id="30507" w:author="瑋婷 徐" w:date="2025-01-03T17:04:00Z" w16du:dateUtc="2025-01-03T09:04:00Z"/>
                <w:rFonts w:ascii="Times New Roman" w:eastAsia="標楷體" w:hAnsi="Times New Roman" w:cs="Times New Roman"/>
              </w:rPr>
              <w:pPrChange w:id="3050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29434F0" w14:textId="40427EB1" w:rsidR="00D93FCC" w:rsidDel="003C19C7" w:rsidRDefault="00D93FCC">
            <w:pPr>
              <w:rPr>
                <w:del w:id="30509" w:author="瑋婷 徐" w:date="2025-01-03T17:04:00Z" w16du:dateUtc="2025-01-03T09:04:00Z"/>
                <w:rFonts w:ascii="Times New Roman" w:eastAsia="標楷體" w:hAnsi="Times New Roman" w:cs="Times New Roman"/>
              </w:rPr>
              <w:pPrChange w:id="3051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ABFA07F" w14:textId="520334E6" w:rsidR="00D93FCC" w:rsidDel="003C19C7" w:rsidRDefault="00D93FCC">
            <w:pPr>
              <w:rPr>
                <w:del w:id="30511" w:author="瑋婷 徐" w:date="2025-01-03T17:04:00Z" w16du:dateUtc="2025-01-03T09:04:00Z"/>
                <w:rFonts w:ascii="Times New Roman" w:eastAsia="標楷體" w:hAnsi="Times New Roman" w:cs="Times New Roman"/>
              </w:rPr>
              <w:pPrChange w:id="305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47D02A7" w14:textId="60114B45" w:rsidR="00D93FCC" w:rsidDel="003C19C7" w:rsidRDefault="00D93FCC">
            <w:pPr>
              <w:rPr>
                <w:del w:id="30513" w:author="瑋婷 徐" w:date="2025-01-03T17:04:00Z" w16du:dateUtc="2025-01-03T09:04:00Z"/>
                <w:rFonts w:ascii="Times New Roman" w:eastAsia="標楷體" w:hAnsi="Times New Roman" w:cs="Times New Roman"/>
              </w:rPr>
              <w:pPrChange w:id="3051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ADB8454" w14:textId="0F6ED240" w:rsidR="00D93FCC" w:rsidDel="003C19C7" w:rsidRDefault="002435EC">
            <w:pPr>
              <w:rPr>
                <w:del w:id="30515" w:author="瑋婷 徐" w:date="2025-01-03T17:04:00Z" w16du:dateUtc="2025-01-03T09:04:00Z"/>
                <w:rFonts w:ascii="Times New Roman" w:eastAsia="標楷體" w:hAnsi="Times New Roman" w:cs="Times New Roman"/>
              </w:rPr>
              <w:pPrChange w:id="30516" w:author="瑋婷 徐" w:date="2025-01-03T17:04:00Z" w16du:dateUtc="2025-01-03T09:04:00Z">
                <w:pPr>
                  <w:spacing w:line="276" w:lineRule="auto"/>
                  <w:jc w:val="center"/>
                </w:pPr>
              </w:pPrChange>
            </w:pPr>
            <w:del w:id="30517"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6270652D" w14:textId="617230E6" w:rsidR="00D93FCC" w:rsidDel="003C19C7" w:rsidRDefault="002435EC">
            <w:pPr>
              <w:rPr>
                <w:del w:id="30518" w:author="瑋婷 徐" w:date="2025-01-03T17:04:00Z" w16du:dateUtc="2025-01-03T09:04:00Z"/>
                <w:rFonts w:ascii="Times New Roman" w:eastAsia="標楷體" w:hAnsi="Times New Roman" w:cs="Times New Roman"/>
              </w:rPr>
              <w:pPrChange w:id="30519" w:author="瑋婷 徐" w:date="2025-01-03T17:04:00Z" w16du:dateUtc="2025-01-03T09:04:00Z">
                <w:pPr>
                  <w:spacing w:line="276" w:lineRule="auto"/>
                  <w:jc w:val="center"/>
                </w:pPr>
              </w:pPrChange>
            </w:pPr>
            <w:del w:id="30520"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top w:val="single" w:sz="4" w:space="0" w:color="000000"/>
              <w:bottom w:val="single" w:sz="4" w:space="0" w:color="000000"/>
              <w:right w:val="single" w:sz="4" w:space="0" w:color="000000"/>
            </w:tcBorders>
            <w:shd w:val="clear" w:color="auto" w:fill="D9D9D9"/>
            <w:vAlign w:val="center"/>
          </w:tcPr>
          <w:p w14:paraId="0CE66750" w14:textId="26077C36" w:rsidR="00D93FCC" w:rsidDel="003C19C7" w:rsidRDefault="002435EC">
            <w:pPr>
              <w:rPr>
                <w:del w:id="30521" w:author="瑋婷 徐" w:date="2025-01-03T17:04:00Z" w16du:dateUtc="2025-01-03T09:04:00Z"/>
                <w:rFonts w:ascii="Times New Roman" w:eastAsia="標楷體" w:hAnsi="Times New Roman" w:cs="Times New Roman"/>
              </w:rPr>
              <w:pPrChange w:id="30522" w:author="瑋婷 徐" w:date="2025-01-03T17:04:00Z" w16du:dateUtc="2025-01-03T09:04:00Z">
                <w:pPr>
                  <w:spacing w:line="276" w:lineRule="auto"/>
                  <w:jc w:val="center"/>
                </w:pPr>
              </w:pPrChange>
            </w:pPr>
            <w:del w:id="30523" w:author="瑋婷 徐" w:date="2025-01-03T17:04:00Z" w16du:dateUtc="2025-01-03T09:04:00Z">
              <w:r w:rsidDel="003C19C7">
                <w:rPr>
                  <w:rFonts w:ascii="Times New Roman" w:eastAsia="標楷體" w:hAnsi="Times New Roman" w:cs="Times New Roman"/>
                  <w:color w:val="000000"/>
                </w:rPr>
                <w:delText>*</w:delText>
              </w:r>
            </w:del>
          </w:p>
        </w:tc>
      </w:tr>
      <w:tr w:rsidR="00000000" w:rsidDel="003C19C7" w14:paraId="03BA0526" w14:textId="2D9FAE9C">
        <w:trPr>
          <w:cantSplit/>
          <w:jc w:val="center"/>
          <w:del w:id="30524"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300EBB9C" w14:textId="3A36E656" w:rsidR="00D93FCC" w:rsidDel="003C19C7" w:rsidRDefault="002435EC">
            <w:pPr>
              <w:rPr>
                <w:del w:id="30525" w:author="瑋婷 徐" w:date="2025-01-03T17:04:00Z" w16du:dateUtc="2025-01-03T09:04:00Z"/>
                <w:rFonts w:ascii="Times New Roman" w:eastAsia="標楷體" w:hAnsi="Times New Roman" w:cs="Times New Roman"/>
              </w:rPr>
              <w:pPrChange w:id="30526" w:author="瑋婷 徐" w:date="2025-01-03T17:04:00Z" w16du:dateUtc="2025-01-03T09:04:00Z">
                <w:pPr>
                  <w:spacing w:line="276" w:lineRule="auto"/>
                </w:pPr>
              </w:pPrChange>
            </w:pPr>
            <w:del w:id="30527" w:author="瑋婷 徐" w:date="2025-01-03T17:04:00Z" w16du:dateUtc="2025-01-03T09:04:00Z">
              <w:r w:rsidDel="003C19C7">
                <w:rPr>
                  <w:rFonts w:ascii="Times New Roman" w:eastAsia="標楷體" w:hAnsi="Times New Roman" w:cs="Times New Roman"/>
                  <w:color w:val="000000"/>
                </w:rPr>
                <w:delText>星鴉</w:delText>
              </w:r>
              <w:r w:rsidDel="003C19C7">
                <w:rPr>
                  <w:rFonts w:ascii="Times New Roman" w:eastAsia="標楷體" w:hAnsi="Times New Roman" w:cs="Times New Roman"/>
                  <w:color w:val="000000"/>
                </w:rPr>
                <w:delText xml:space="preserve"> ※</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0401B20" w14:textId="75A50619" w:rsidR="00D93FCC" w:rsidDel="003C19C7" w:rsidRDefault="002435EC">
            <w:pPr>
              <w:rPr>
                <w:del w:id="30528" w:author="瑋婷 徐" w:date="2025-01-03T17:04:00Z" w16du:dateUtc="2025-01-03T09:04:00Z"/>
                <w:rFonts w:ascii="Times New Roman" w:eastAsia="標楷體" w:hAnsi="Times New Roman" w:cs="Times New Roman"/>
                <w:i/>
              </w:rPr>
              <w:pPrChange w:id="30529" w:author="瑋婷 徐" w:date="2025-01-03T17:04:00Z" w16du:dateUtc="2025-01-03T09:04:00Z">
                <w:pPr>
                  <w:spacing w:line="276" w:lineRule="auto"/>
                </w:pPr>
              </w:pPrChange>
            </w:pPr>
            <w:del w:id="30530" w:author="瑋婷 徐" w:date="2025-01-03T17:04:00Z" w16du:dateUtc="2025-01-03T09:04:00Z">
              <w:r w:rsidDel="003C19C7">
                <w:rPr>
                  <w:rFonts w:ascii="Times New Roman" w:eastAsia="標楷體" w:hAnsi="Times New Roman" w:cs="Times New Roman"/>
                  <w:i/>
                  <w:iCs/>
                  <w:color w:val="000000"/>
                </w:rPr>
                <w:delText>Nucifraga caryocatactes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765D7117" w14:textId="56E7D6E1" w:rsidR="00D93FCC" w:rsidDel="003C19C7" w:rsidRDefault="00D93FCC">
            <w:pPr>
              <w:rPr>
                <w:del w:id="30531" w:author="瑋婷 徐" w:date="2025-01-03T17:04:00Z" w16du:dateUtc="2025-01-03T09:04:00Z"/>
                <w:rFonts w:ascii="Times New Roman" w:eastAsia="標楷體" w:hAnsi="Times New Roman" w:cs="Times New Roman"/>
              </w:rPr>
              <w:pPrChange w:id="30532"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79C870B8" w14:textId="172B61DD" w:rsidR="00D93FCC" w:rsidDel="003C19C7" w:rsidRDefault="00D93FCC">
            <w:pPr>
              <w:rPr>
                <w:del w:id="30533" w:author="瑋婷 徐" w:date="2025-01-03T17:04:00Z" w16du:dateUtc="2025-01-03T09:04:00Z"/>
                <w:rFonts w:ascii="Times New Roman" w:eastAsia="標楷體" w:hAnsi="Times New Roman" w:cs="Times New Roman"/>
              </w:rPr>
              <w:pPrChange w:id="30534"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19993C4E" w14:textId="765612E1" w:rsidR="00D93FCC" w:rsidDel="003C19C7" w:rsidRDefault="00D93FCC">
            <w:pPr>
              <w:rPr>
                <w:del w:id="30535" w:author="瑋婷 徐" w:date="2025-01-03T17:04:00Z" w16du:dateUtc="2025-01-03T09:04:00Z"/>
                <w:rFonts w:ascii="Times New Roman" w:eastAsia="標楷體" w:hAnsi="Times New Roman" w:cs="Times New Roman"/>
              </w:rPr>
              <w:pPrChange w:id="30536"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26AB40BF" w14:textId="5F1F3966" w:rsidR="00D93FCC" w:rsidDel="003C19C7" w:rsidRDefault="00D93FCC">
            <w:pPr>
              <w:rPr>
                <w:del w:id="30537" w:author="瑋婷 徐" w:date="2025-01-03T17:04:00Z" w16du:dateUtc="2025-01-03T09:04:00Z"/>
                <w:rFonts w:ascii="Times New Roman" w:eastAsia="標楷體" w:hAnsi="Times New Roman" w:cs="Times New Roman"/>
              </w:rPr>
              <w:pPrChange w:id="30538"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12DFB303" w14:textId="4BE9DB0A" w:rsidR="00D93FCC" w:rsidDel="003C19C7" w:rsidRDefault="00D93FCC">
            <w:pPr>
              <w:rPr>
                <w:del w:id="30539" w:author="瑋婷 徐" w:date="2025-01-03T17:04:00Z" w16du:dateUtc="2025-01-03T09:04:00Z"/>
                <w:rFonts w:ascii="Times New Roman" w:eastAsia="標楷體" w:hAnsi="Times New Roman" w:cs="Times New Roman"/>
              </w:rPr>
              <w:pPrChange w:id="30540"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2AE3227A" w14:textId="6584F86E" w:rsidR="00D93FCC" w:rsidDel="003C19C7" w:rsidRDefault="00D93FCC">
            <w:pPr>
              <w:rPr>
                <w:del w:id="30541" w:author="瑋婷 徐" w:date="2025-01-03T17:04:00Z" w16du:dateUtc="2025-01-03T09:04:00Z"/>
                <w:rFonts w:ascii="Times New Roman" w:eastAsia="標楷體" w:hAnsi="Times New Roman" w:cs="Times New Roman"/>
              </w:rPr>
              <w:pPrChange w:id="30542"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66AE787C" w14:textId="393B8015" w:rsidR="00D93FCC" w:rsidDel="003C19C7" w:rsidRDefault="00D93FCC">
            <w:pPr>
              <w:rPr>
                <w:del w:id="30543" w:author="瑋婷 徐" w:date="2025-01-03T17:04:00Z" w16du:dateUtc="2025-01-03T09:04:00Z"/>
                <w:rFonts w:ascii="Times New Roman" w:eastAsia="標楷體" w:hAnsi="Times New Roman" w:cs="Times New Roman"/>
              </w:rPr>
              <w:pPrChange w:id="30544"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4E5128E7" w14:textId="3AAD8397" w:rsidR="00D93FCC" w:rsidDel="003C19C7" w:rsidRDefault="00D93FCC">
            <w:pPr>
              <w:rPr>
                <w:del w:id="30545" w:author="瑋婷 徐" w:date="2025-01-03T17:04:00Z" w16du:dateUtc="2025-01-03T09:04:00Z"/>
                <w:rFonts w:ascii="Times New Roman" w:eastAsia="標楷體" w:hAnsi="Times New Roman" w:cs="Times New Roman"/>
              </w:rPr>
              <w:pPrChange w:id="30546"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1A9B096D" w14:textId="2D9E0927" w:rsidR="00D93FCC" w:rsidDel="003C19C7" w:rsidRDefault="00D93FCC">
            <w:pPr>
              <w:rPr>
                <w:del w:id="30547" w:author="瑋婷 徐" w:date="2025-01-03T17:04:00Z" w16du:dateUtc="2025-01-03T09:04:00Z"/>
                <w:rFonts w:ascii="Times New Roman" w:eastAsia="標楷體" w:hAnsi="Times New Roman" w:cs="Times New Roman"/>
              </w:rPr>
              <w:pPrChange w:id="3054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8C55677" w14:textId="22D1FA15" w:rsidR="00D93FCC" w:rsidDel="003C19C7" w:rsidRDefault="00D93FCC">
            <w:pPr>
              <w:rPr>
                <w:del w:id="30549" w:author="瑋婷 徐" w:date="2025-01-03T17:04:00Z" w16du:dateUtc="2025-01-03T09:04:00Z"/>
                <w:rFonts w:ascii="Times New Roman" w:eastAsia="標楷體" w:hAnsi="Times New Roman" w:cs="Times New Roman"/>
              </w:rPr>
              <w:pPrChange w:id="3055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592F217" w14:textId="6C73B418" w:rsidR="00D93FCC" w:rsidDel="003C19C7" w:rsidRDefault="00D93FCC">
            <w:pPr>
              <w:rPr>
                <w:del w:id="30551" w:author="瑋婷 徐" w:date="2025-01-03T17:04:00Z" w16du:dateUtc="2025-01-03T09:04:00Z"/>
                <w:rFonts w:ascii="Times New Roman" w:eastAsia="標楷體" w:hAnsi="Times New Roman" w:cs="Times New Roman"/>
              </w:rPr>
              <w:pPrChange w:id="30552"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015E348D" w14:textId="2DD0ECF6" w:rsidR="00D93FCC" w:rsidDel="003C19C7" w:rsidRDefault="00D93FCC">
            <w:pPr>
              <w:rPr>
                <w:del w:id="30553" w:author="瑋婷 徐" w:date="2025-01-03T17:04:00Z" w16du:dateUtc="2025-01-03T09:04:00Z"/>
                <w:rFonts w:ascii="Times New Roman" w:eastAsia="標楷體" w:hAnsi="Times New Roman" w:cs="Times New Roman"/>
              </w:rPr>
              <w:pPrChange w:id="3055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612B0AF" w14:textId="29290334" w:rsidR="00D93FCC" w:rsidDel="003C19C7" w:rsidRDefault="002435EC">
            <w:pPr>
              <w:rPr>
                <w:del w:id="30555" w:author="瑋婷 徐" w:date="2025-01-03T17:04:00Z" w16du:dateUtc="2025-01-03T09:04:00Z"/>
                <w:rFonts w:ascii="Times New Roman" w:eastAsia="標楷體" w:hAnsi="Times New Roman" w:cs="Times New Roman"/>
              </w:rPr>
              <w:pPrChange w:id="30556" w:author="瑋婷 徐" w:date="2025-01-03T17:04:00Z" w16du:dateUtc="2025-01-03T09:04:00Z">
                <w:pPr>
                  <w:spacing w:line="276" w:lineRule="auto"/>
                  <w:jc w:val="center"/>
                </w:pPr>
              </w:pPrChange>
            </w:pPr>
            <w:del w:id="3055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610EA89" w14:textId="256CA4CE" w:rsidR="00D93FCC" w:rsidDel="003C19C7" w:rsidRDefault="00D93FCC">
            <w:pPr>
              <w:rPr>
                <w:del w:id="30558" w:author="瑋婷 徐" w:date="2025-01-03T17:04:00Z" w16du:dateUtc="2025-01-03T09:04:00Z"/>
                <w:rFonts w:ascii="Times New Roman" w:eastAsia="標楷體" w:hAnsi="Times New Roman" w:cs="Times New Roman"/>
              </w:rPr>
              <w:pPrChange w:id="305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202819E" w14:textId="53FB2E2E" w:rsidR="00D93FCC" w:rsidDel="003C19C7" w:rsidRDefault="00D93FCC">
            <w:pPr>
              <w:rPr>
                <w:del w:id="30560" w:author="瑋婷 徐" w:date="2025-01-03T17:04:00Z" w16du:dateUtc="2025-01-03T09:04:00Z"/>
                <w:rFonts w:ascii="Times New Roman" w:eastAsia="標楷體" w:hAnsi="Times New Roman" w:cs="Times New Roman"/>
              </w:rPr>
              <w:pPrChange w:id="3056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5336583" w14:textId="66276F27" w:rsidR="00D93FCC" w:rsidDel="003C19C7" w:rsidRDefault="00D93FCC">
            <w:pPr>
              <w:rPr>
                <w:del w:id="30562" w:author="瑋婷 徐" w:date="2025-01-03T17:04:00Z" w16du:dateUtc="2025-01-03T09:04:00Z"/>
                <w:rFonts w:ascii="Times New Roman" w:eastAsia="標楷體" w:hAnsi="Times New Roman" w:cs="Times New Roman"/>
              </w:rPr>
              <w:pPrChange w:id="3056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FCA27A2" w14:textId="11E02036" w:rsidR="00D93FCC" w:rsidDel="003C19C7" w:rsidRDefault="00D93FCC">
            <w:pPr>
              <w:rPr>
                <w:del w:id="30564" w:author="瑋婷 徐" w:date="2025-01-03T17:04:00Z" w16du:dateUtc="2025-01-03T09:04:00Z"/>
                <w:rFonts w:ascii="Times New Roman" w:eastAsia="標楷體" w:hAnsi="Times New Roman" w:cs="Times New Roman"/>
              </w:rPr>
              <w:pPrChange w:id="3056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95F51E9" w14:textId="5E406074" w:rsidR="00D93FCC" w:rsidDel="003C19C7" w:rsidRDefault="00D93FCC">
            <w:pPr>
              <w:rPr>
                <w:del w:id="30566" w:author="瑋婷 徐" w:date="2025-01-03T17:04:00Z" w16du:dateUtc="2025-01-03T09:04:00Z"/>
                <w:rFonts w:ascii="Times New Roman" w:eastAsia="標楷體" w:hAnsi="Times New Roman" w:cs="Times New Roman"/>
              </w:rPr>
              <w:pPrChange w:id="3056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8D62C3D" w14:textId="66C11BC1" w:rsidR="00D93FCC" w:rsidDel="003C19C7" w:rsidRDefault="00D93FCC">
            <w:pPr>
              <w:rPr>
                <w:del w:id="30568" w:author="瑋婷 徐" w:date="2025-01-03T17:04:00Z" w16du:dateUtc="2025-01-03T09:04:00Z"/>
                <w:rFonts w:ascii="Times New Roman" w:eastAsia="標楷體" w:hAnsi="Times New Roman" w:cs="Times New Roman"/>
              </w:rPr>
              <w:pPrChange w:id="3056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7B6BFCC5" w14:textId="19529E3F" w:rsidR="00D93FCC" w:rsidDel="003C19C7" w:rsidRDefault="00D93FCC">
            <w:pPr>
              <w:rPr>
                <w:del w:id="30570" w:author="瑋婷 徐" w:date="2025-01-03T17:04:00Z" w16du:dateUtc="2025-01-03T09:04:00Z"/>
                <w:rFonts w:ascii="Times New Roman" w:eastAsia="標楷體" w:hAnsi="Times New Roman" w:cs="Times New Roman"/>
              </w:rPr>
              <w:pPrChange w:id="3057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8CCFEE2" w14:textId="118D9647" w:rsidR="00D93FCC" w:rsidDel="003C19C7" w:rsidRDefault="00D93FCC">
            <w:pPr>
              <w:rPr>
                <w:del w:id="30572" w:author="瑋婷 徐" w:date="2025-01-03T17:04:00Z" w16du:dateUtc="2025-01-03T09:04:00Z"/>
                <w:rFonts w:ascii="Times New Roman" w:eastAsia="標楷體" w:hAnsi="Times New Roman" w:cs="Times New Roman"/>
              </w:rPr>
              <w:pPrChange w:id="3057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B5B24E7" w14:textId="7FCAEEE4" w:rsidR="00D93FCC" w:rsidDel="003C19C7" w:rsidRDefault="00D93FCC">
            <w:pPr>
              <w:rPr>
                <w:del w:id="30574" w:author="瑋婷 徐" w:date="2025-01-03T17:04:00Z" w16du:dateUtc="2025-01-03T09:04:00Z"/>
                <w:rFonts w:ascii="Times New Roman" w:eastAsia="標楷體" w:hAnsi="Times New Roman" w:cs="Times New Roman"/>
              </w:rPr>
              <w:pPrChange w:id="3057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2A3950D" w14:textId="273B9D83" w:rsidR="00D93FCC" w:rsidDel="003C19C7" w:rsidRDefault="00D93FCC">
            <w:pPr>
              <w:rPr>
                <w:del w:id="30576" w:author="瑋婷 徐" w:date="2025-01-03T17:04:00Z" w16du:dateUtc="2025-01-03T09:04:00Z"/>
                <w:rFonts w:ascii="Times New Roman" w:eastAsia="標楷體" w:hAnsi="Times New Roman" w:cs="Times New Roman"/>
              </w:rPr>
              <w:pPrChange w:id="30577"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7899D32F" w14:textId="351667A8" w:rsidR="00D93FCC" w:rsidDel="003C19C7" w:rsidRDefault="00D93FCC">
            <w:pPr>
              <w:rPr>
                <w:del w:id="30578" w:author="瑋婷 徐" w:date="2025-01-03T17:04:00Z" w16du:dateUtc="2025-01-03T09:04:00Z"/>
                <w:rFonts w:ascii="Times New Roman" w:eastAsia="標楷體" w:hAnsi="Times New Roman" w:cs="Times New Roman"/>
              </w:rPr>
              <w:pPrChange w:id="3057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047AC82" w14:textId="3793734B" w:rsidR="00D93FCC" w:rsidDel="003C19C7" w:rsidRDefault="00D93FCC">
            <w:pPr>
              <w:rPr>
                <w:del w:id="30580" w:author="瑋婷 徐" w:date="2025-01-03T17:04:00Z" w16du:dateUtc="2025-01-03T09:04:00Z"/>
                <w:rFonts w:ascii="Times New Roman" w:eastAsia="標楷體" w:hAnsi="Times New Roman" w:cs="Times New Roman"/>
              </w:rPr>
              <w:pPrChange w:id="3058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8B1C993" w14:textId="2EBAE73A" w:rsidR="00D93FCC" w:rsidDel="003C19C7" w:rsidRDefault="00D93FCC">
            <w:pPr>
              <w:rPr>
                <w:del w:id="30582" w:author="瑋婷 徐" w:date="2025-01-03T17:04:00Z" w16du:dateUtc="2025-01-03T09:04:00Z"/>
                <w:rFonts w:ascii="Times New Roman" w:eastAsia="標楷體" w:hAnsi="Times New Roman" w:cs="Times New Roman"/>
              </w:rPr>
              <w:pPrChange w:id="3058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78ED7C7" w14:textId="534573E3" w:rsidR="00D93FCC" w:rsidDel="003C19C7" w:rsidRDefault="00D93FCC">
            <w:pPr>
              <w:rPr>
                <w:del w:id="30584" w:author="瑋婷 徐" w:date="2025-01-03T17:04:00Z" w16du:dateUtc="2025-01-03T09:04:00Z"/>
                <w:rFonts w:ascii="Times New Roman" w:eastAsia="標楷體" w:hAnsi="Times New Roman" w:cs="Times New Roman"/>
              </w:rPr>
              <w:pPrChange w:id="3058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DF8E328" w14:textId="2A7BA0CF" w:rsidR="00D93FCC" w:rsidDel="003C19C7" w:rsidRDefault="00D93FCC">
            <w:pPr>
              <w:rPr>
                <w:del w:id="30586" w:author="瑋婷 徐" w:date="2025-01-03T17:04:00Z" w16du:dateUtc="2025-01-03T09:04:00Z"/>
                <w:rFonts w:ascii="Times New Roman" w:eastAsia="標楷體" w:hAnsi="Times New Roman" w:cs="Times New Roman"/>
              </w:rPr>
              <w:pPrChange w:id="3058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02F44BC" w14:textId="63D4FAC4" w:rsidR="00D93FCC" w:rsidDel="003C19C7" w:rsidRDefault="00D93FCC">
            <w:pPr>
              <w:rPr>
                <w:del w:id="30588" w:author="瑋婷 徐" w:date="2025-01-03T17:04:00Z" w16du:dateUtc="2025-01-03T09:04:00Z"/>
                <w:rFonts w:ascii="Times New Roman" w:eastAsia="標楷體" w:hAnsi="Times New Roman" w:cs="Times New Roman"/>
              </w:rPr>
              <w:pPrChange w:id="305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06C938D" w14:textId="7CA51BAC" w:rsidR="00D93FCC" w:rsidDel="003C19C7" w:rsidRDefault="00D93FCC">
            <w:pPr>
              <w:rPr>
                <w:del w:id="30590" w:author="瑋婷 徐" w:date="2025-01-03T17:04:00Z" w16du:dateUtc="2025-01-03T09:04:00Z"/>
                <w:rFonts w:ascii="Times New Roman" w:eastAsia="標楷體" w:hAnsi="Times New Roman" w:cs="Times New Roman"/>
              </w:rPr>
              <w:pPrChange w:id="3059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06544FD" w14:textId="652399F5" w:rsidR="00D93FCC" w:rsidDel="003C19C7" w:rsidRDefault="00D93FCC">
            <w:pPr>
              <w:rPr>
                <w:del w:id="30592" w:author="瑋婷 徐" w:date="2025-01-03T17:04:00Z" w16du:dateUtc="2025-01-03T09:04:00Z"/>
                <w:rFonts w:ascii="Times New Roman" w:eastAsia="標楷體" w:hAnsi="Times New Roman" w:cs="Times New Roman"/>
              </w:rPr>
              <w:pPrChange w:id="305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81483AA" w14:textId="21D62B3D" w:rsidR="00D93FCC" w:rsidDel="003C19C7" w:rsidRDefault="00D93FCC">
            <w:pPr>
              <w:rPr>
                <w:del w:id="30594" w:author="瑋婷 徐" w:date="2025-01-03T17:04:00Z" w16du:dateUtc="2025-01-03T09:04:00Z"/>
                <w:rFonts w:ascii="Times New Roman" w:eastAsia="標楷體" w:hAnsi="Times New Roman" w:cs="Times New Roman"/>
              </w:rPr>
              <w:pPrChange w:id="3059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60BE953" w14:textId="304597D5" w:rsidR="00D93FCC" w:rsidDel="003C19C7" w:rsidRDefault="00D93FCC">
            <w:pPr>
              <w:rPr>
                <w:del w:id="30596" w:author="瑋婷 徐" w:date="2025-01-03T17:04:00Z" w16du:dateUtc="2025-01-03T09:04:00Z"/>
                <w:rFonts w:ascii="Times New Roman" w:eastAsia="標楷體" w:hAnsi="Times New Roman" w:cs="Times New Roman"/>
              </w:rPr>
              <w:pPrChange w:id="3059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202E375" w14:textId="78DE8398" w:rsidR="00D93FCC" w:rsidDel="003C19C7" w:rsidRDefault="00D93FCC">
            <w:pPr>
              <w:rPr>
                <w:del w:id="30598" w:author="瑋婷 徐" w:date="2025-01-03T17:04:00Z" w16du:dateUtc="2025-01-03T09:04:00Z"/>
                <w:rFonts w:ascii="Times New Roman" w:eastAsia="標楷體" w:hAnsi="Times New Roman" w:cs="Times New Roman"/>
              </w:rPr>
              <w:pPrChange w:id="30599"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43DCABDD" w14:textId="0B6B476C" w:rsidR="00D93FCC" w:rsidDel="003C19C7" w:rsidRDefault="00D93FCC">
            <w:pPr>
              <w:rPr>
                <w:del w:id="30600" w:author="瑋婷 徐" w:date="2025-01-03T17:04:00Z" w16du:dateUtc="2025-01-03T09:04:00Z"/>
                <w:rFonts w:ascii="Times New Roman" w:eastAsia="標楷體" w:hAnsi="Times New Roman" w:cs="Times New Roman"/>
              </w:rPr>
              <w:pPrChange w:id="30601" w:author="瑋婷 徐" w:date="2025-01-03T17:04:00Z" w16du:dateUtc="2025-01-03T09:04:00Z">
                <w:pPr>
                  <w:spacing w:line="276" w:lineRule="auto"/>
                  <w:jc w:val="center"/>
                </w:pPr>
              </w:pPrChange>
            </w:pPr>
          </w:p>
        </w:tc>
      </w:tr>
      <w:tr w:rsidR="00000000" w:rsidDel="003C19C7" w14:paraId="1226239E" w14:textId="66008DDA">
        <w:trPr>
          <w:cantSplit/>
          <w:jc w:val="center"/>
          <w:del w:id="30602"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12642E57" w14:textId="5F8A4575" w:rsidR="00D93FCC" w:rsidDel="003C19C7" w:rsidRDefault="002435EC">
            <w:pPr>
              <w:rPr>
                <w:del w:id="30603" w:author="瑋婷 徐" w:date="2025-01-03T17:04:00Z" w16du:dateUtc="2025-01-03T09:04:00Z"/>
                <w:rFonts w:ascii="Times New Roman" w:eastAsia="標楷體" w:hAnsi="Times New Roman" w:cs="Times New Roman"/>
              </w:rPr>
              <w:pPrChange w:id="30604" w:author="瑋婷 徐" w:date="2025-01-03T17:04:00Z" w16du:dateUtc="2025-01-03T09:04:00Z">
                <w:pPr>
                  <w:spacing w:line="276" w:lineRule="auto"/>
                </w:pPr>
              </w:pPrChange>
            </w:pPr>
            <w:del w:id="30605" w:author="瑋婷 徐" w:date="2025-01-03T17:04:00Z" w16du:dateUtc="2025-01-03T09:04:00Z">
              <w:r w:rsidDel="003C19C7">
                <w:rPr>
                  <w:rFonts w:ascii="Times New Roman" w:eastAsia="標楷體" w:hAnsi="Times New Roman" w:cs="Times New Roman"/>
                  <w:color w:val="000000"/>
                </w:rPr>
                <w:delText>巨嘴鴉</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2852878A" w14:textId="0FDF72B7" w:rsidR="00D93FCC" w:rsidDel="003C19C7" w:rsidRDefault="002435EC">
            <w:pPr>
              <w:rPr>
                <w:del w:id="30606" w:author="瑋婷 徐" w:date="2025-01-03T17:04:00Z" w16du:dateUtc="2025-01-03T09:04:00Z"/>
                <w:rFonts w:ascii="Times New Roman" w:eastAsia="標楷體" w:hAnsi="Times New Roman" w:cs="Times New Roman"/>
                <w:i/>
              </w:rPr>
              <w:pPrChange w:id="30607" w:author="瑋婷 徐" w:date="2025-01-03T17:04:00Z" w16du:dateUtc="2025-01-03T09:04:00Z">
                <w:pPr>
                  <w:spacing w:line="276" w:lineRule="auto"/>
                </w:pPr>
              </w:pPrChange>
            </w:pPr>
            <w:del w:id="30608" w:author="瑋婷 徐" w:date="2025-01-03T17:04:00Z" w16du:dateUtc="2025-01-03T09:04:00Z">
              <w:r w:rsidDel="003C19C7">
                <w:rPr>
                  <w:rFonts w:ascii="Times New Roman" w:eastAsia="標楷體" w:hAnsi="Times New Roman" w:cs="Times New Roman"/>
                  <w:i/>
                  <w:iCs/>
                  <w:color w:val="000000"/>
                </w:rPr>
                <w:delText>Corvus macrorhynchos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1267B00" w14:textId="6A15E0DF" w:rsidR="00D93FCC" w:rsidDel="003C19C7" w:rsidRDefault="002435EC">
            <w:pPr>
              <w:rPr>
                <w:del w:id="30609" w:author="瑋婷 徐" w:date="2025-01-03T17:04:00Z" w16du:dateUtc="2025-01-03T09:04:00Z"/>
                <w:rFonts w:ascii="Times New Roman" w:eastAsia="標楷體" w:hAnsi="Times New Roman" w:cs="Times New Roman"/>
              </w:rPr>
              <w:pPrChange w:id="30610" w:author="瑋婷 徐" w:date="2025-01-03T17:04:00Z" w16du:dateUtc="2025-01-03T09:04:00Z">
                <w:pPr>
                  <w:spacing w:line="276" w:lineRule="auto"/>
                  <w:jc w:val="center"/>
                </w:pPr>
              </w:pPrChange>
            </w:pPr>
            <w:del w:id="30611"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3C495584" w14:textId="6460B269" w:rsidR="00D93FCC" w:rsidDel="003C19C7" w:rsidRDefault="00D93FCC">
            <w:pPr>
              <w:rPr>
                <w:del w:id="30612" w:author="瑋婷 徐" w:date="2025-01-03T17:04:00Z" w16du:dateUtc="2025-01-03T09:04:00Z"/>
                <w:rFonts w:ascii="Times New Roman" w:eastAsia="標楷體" w:hAnsi="Times New Roman" w:cs="Times New Roman"/>
              </w:rPr>
              <w:pPrChange w:id="30613"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64626A5D" w14:textId="6CA95975" w:rsidR="00D93FCC" w:rsidDel="003C19C7" w:rsidRDefault="00D93FCC">
            <w:pPr>
              <w:rPr>
                <w:del w:id="30614" w:author="瑋婷 徐" w:date="2025-01-03T17:04:00Z" w16du:dateUtc="2025-01-03T09:04:00Z"/>
                <w:rFonts w:ascii="Times New Roman" w:eastAsia="標楷體" w:hAnsi="Times New Roman" w:cs="Times New Roman"/>
              </w:rPr>
              <w:pPrChange w:id="30615"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2E976D0B" w14:textId="37D9CC40" w:rsidR="00D93FCC" w:rsidDel="003C19C7" w:rsidRDefault="00D93FCC">
            <w:pPr>
              <w:rPr>
                <w:del w:id="30616" w:author="瑋婷 徐" w:date="2025-01-03T17:04:00Z" w16du:dateUtc="2025-01-03T09:04:00Z"/>
                <w:rFonts w:ascii="Times New Roman" w:eastAsia="標楷體" w:hAnsi="Times New Roman" w:cs="Times New Roman"/>
              </w:rPr>
              <w:pPrChange w:id="30617"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023F111F" w14:textId="397D78B6" w:rsidR="00D93FCC" w:rsidDel="003C19C7" w:rsidRDefault="00D93FCC">
            <w:pPr>
              <w:rPr>
                <w:del w:id="30618" w:author="瑋婷 徐" w:date="2025-01-03T17:04:00Z" w16du:dateUtc="2025-01-03T09:04:00Z"/>
                <w:rFonts w:ascii="Times New Roman" w:eastAsia="標楷體" w:hAnsi="Times New Roman" w:cs="Times New Roman"/>
              </w:rPr>
              <w:pPrChange w:id="30619"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488088BC" w14:textId="36EACCAC" w:rsidR="00D93FCC" w:rsidDel="003C19C7" w:rsidRDefault="002435EC">
            <w:pPr>
              <w:rPr>
                <w:del w:id="30620" w:author="瑋婷 徐" w:date="2025-01-03T17:04:00Z" w16du:dateUtc="2025-01-03T09:04:00Z"/>
                <w:rFonts w:ascii="Times New Roman" w:eastAsia="標楷體" w:hAnsi="Times New Roman" w:cs="Times New Roman"/>
              </w:rPr>
              <w:pPrChange w:id="30621" w:author="瑋婷 徐" w:date="2025-01-03T17:04:00Z" w16du:dateUtc="2025-01-03T09:04:00Z">
                <w:pPr>
                  <w:spacing w:line="276" w:lineRule="auto"/>
                  <w:jc w:val="center"/>
                </w:pPr>
              </w:pPrChange>
            </w:pPr>
            <w:del w:id="30622"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060A702A" w14:textId="5F13EB1B" w:rsidR="00D93FCC" w:rsidDel="003C19C7" w:rsidRDefault="002435EC">
            <w:pPr>
              <w:rPr>
                <w:del w:id="30623" w:author="瑋婷 徐" w:date="2025-01-03T17:04:00Z" w16du:dateUtc="2025-01-03T09:04:00Z"/>
                <w:rFonts w:ascii="Times New Roman" w:eastAsia="標楷體" w:hAnsi="Times New Roman" w:cs="Times New Roman"/>
              </w:rPr>
              <w:pPrChange w:id="30624" w:author="瑋婷 徐" w:date="2025-01-03T17:04:00Z" w16du:dateUtc="2025-01-03T09:04:00Z">
                <w:pPr>
                  <w:spacing w:line="276" w:lineRule="auto"/>
                  <w:jc w:val="center"/>
                </w:pPr>
              </w:pPrChange>
            </w:pPr>
            <w:del w:id="30625" w:author="瑋婷 徐" w:date="2025-01-03T17:04:00Z" w16du:dateUtc="2025-01-03T09:04:00Z">
              <w:r w:rsidDel="003C19C7">
                <w:rPr>
                  <w:rFonts w:ascii="Times New Roman" w:eastAsia="標楷體" w:hAnsi="Times New Roman" w:cs="Times New Roman"/>
                  <w:color w:val="000000"/>
                </w:rPr>
                <w:delText>*</w:delText>
              </w:r>
            </w:del>
          </w:p>
        </w:tc>
        <w:tc>
          <w:tcPr>
            <w:tcW w:w="262" w:type="dxa"/>
            <w:tcBorders>
              <w:top w:val="single" w:sz="4" w:space="0" w:color="000000"/>
              <w:bottom w:val="single" w:sz="4" w:space="0" w:color="000000"/>
            </w:tcBorders>
            <w:shd w:val="clear" w:color="auto" w:fill="FFFFFF"/>
            <w:vAlign w:val="center"/>
          </w:tcPr>
          <w:p w14:paraId="597DB9E6" w14:textId="1A2F60C0" w:rsidR="00D93FCC" w:rsidDel="003C19C7" w:rsidRDefault="00D93FCC">
            <w:pPr>
              <w:rPr>
                <w:del w:id="30626" w:author="瑋婷 徐" w:date="2025-01-03T17:04:00Z" w16du:dateUtc="2025-01-03T09:04:00Z"/>
                <w:rFonts w:ascii="Times New Roman" w:eastAsia="標楷體" w:hAnsi="Times New Roman" w:cs="Times New Roman"/>
              </w:rPr>
              <w:pPrChange w:id="30627"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475180B3" w14:textId="269F557B" w:rsidR="00D93FCC" w:rsidDel="003C19C7" w:rsidRDefault="00D93FCC">
            <w:pPr>
              <w:rPr>
                <w:del w:id="30628" w:author="瑋婷 徐" w:date="2025-01-03T17:04:00Z" w16du:dateUtc="2025-01-03T09:04:00Z"/>
                <w:rFonts w:ascii="Times New Roman" w:eastAsia="標楷體" w:hAnsi="Times New Roman" w:cs="Times New Roman"/>
              </w:rPr>
              <w:pPrChange w:id="3062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CC32C32" w14:textId="7856BEE0" w:rsidR="00D93FCC" w:rsidDel="003C19C7" w:rsidRDefault="002435EC">
            <w:pPr>
              <w:rPr>
                <w:del w:id="30630" w:author="瑋婷 徐" w:date="2025-01-03T17:04:00Z" w16du:dateUtc="2025-01-03T09:04:00Z"/>
                <w:rFonts w:ascii="Times New Roman" w:eastAsia="標楷體" w:hAnsi="Times New Roman" w:cs="Times New Roman"/>
              </w:rPr>
              <w:pPrChange w:id="30631" w:author="瑋婷 徐" w:date="2025-01-03T17:04:00Z" w16du:dateUtc="2025-01-03T09:04:00Z">
                <w:pPr>
                  <w:spacing w:line="276" w:lineRule="auto"/>
                  <w:jc w:val="center"/>
                </w:pPr>
              </w:pPrChange>
            </w:pPr>
            <w:del w:id="3063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683337D" w14:textId="2E286CC0" w:rsidR="00D93FCC" w:rsidDel="003C19C7" w:rsidRDefault="002435EC">
            <w:pPr>
              <w:rPr>
                <w:del w:id="30633" w:author="瑋婷 徐" w:date="2025-01-03T17:04:00Z" w16du:dateUtc="2025-01-03T09:04:00Z"/>
                <w:rFonts w:ascii="Times New Roman" w:eastAsia="標楷體" w:hAnsi="Times New Roman" w:cs="Times New Roman"/>
              </w:rPr>
              <w:pPrChange w:id="30634" w:author="瑋婷 徐" w:date="2025-01-03T17:04:00Z" w16du:dateUtc="2025-01-03T09:04:00Z">
                <w:pPr>
                  <w:spacing w:line="276" w:lineRule="auto"/>
                  <w:jc w:val="center"/>
                </w:pPr>
              </w:pPrChange>
            </w:pPr>
            <w:del w:id="30635"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725AF429" w14:textId="5FE0D61E" w:rsidR="00D93FCC" w:rsidDel="003C19C7" w:rsidRDefault="00D93FCC">
            <w:pPr>
              <w:rPr>
                <w:del w:id="30636" w:author="瑋婷 徐" w:date="2025-01-03T17:04:00Z" w16du:dateUtc="2025-01-03T09:04:00Z"/>
                <w:rFonts w:ascii="Times New Roman" w:eastAsia="標楷體" w:hAnsi="Times New Roman" w:cs="Times New Roman"/>
              </w:rPr>
              <w:pPrChange w:id="306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655BA1D" w14:textId="4F832AF8" w:rsidR="00D93FCC" w:rsidDel="003C19C7" w:rsidRDefault="00D93FCC">
            <w:pPr>
              <w:rPr>
                <w:del w:id="30638" w:author="瑋婷 徐" w:date="2025-01-03T17:04:00Z" w16du:dateUtc="2025-01-03T09:04:00Z"/>
                <w:rFonts w:ascii="Times New Roman" w:eastAsia="標楷體" w:hAnsi="Times New Roman" w:cs="Times New Roman"/>
              </w:rPr>
              <w:pPrChange w:id="3063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1D1AFB2" w14:textId="76143F69" w:rsidR="00D93FCC" w:rsidDel="003C19C7" w:rsidRDefault="00D93FCC">
            <w:pPr>
              <w:rPr>
                <w:del w:id="30640" w:author="瑋婷 徐" w:date="2025-01-03T17:04:00Z" w16du:dateUtc="2025-01-03T09:04:00Z"/>
                <w:rFonts w:ascii="Times New Roman" w:eastAsia="標楷體" w:hAnsi="Times New Roman" w:cs="Times New Roman"/>
              </w:rPr>
              <w:pPrChange w:id="3064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44E0C3E" w14:textId="61C3EC1D" w:rsidR="00D93FCC" w:rsidDel="003C19C7" w:rsidRDefault="002435EC">
            <w:pPr>
              <w:rPr>
                <w:del w:id="30642" w:author="瑋婷 徐" w:date="2025-01-03T17:04:00Z" w16du:dateUtc="2025-01-03T09:04:00Z"/>
                <w:rFonts w:ascii="Times New Roman" w:eastAsia="標楷體" w:hAnsi="Times New Roman" w:cs="Times New Roman"/>
              </w:rPr>
              <w:pPrChange w:id="30643" w:author="瑋婷 徐" w:date="2025-01-03T17:04:00Z" w16du:dateUtc="2025-01-03T09:04:00Z">
                <w:pPr>
                  <w:spacing w:line="276" w:lineRule="auto"/>
                  <w:jc w:val="center"/>
                </w:pPr>
              </w:pPrChange>
            </w:pPr>
            <w:del w:id="3064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138726D" w14:textId="7A01DF9B" w:rsidR="00D93FCC" w:rsidDel="003C19C7" w:rsidRDefault="002435EC">
            <w:pPr>
              <w:rPr>
                <w:del w:id="30645" w:author="瑋婷 徐" w:date="2025-01-03T17:04:00Z" w16du:dateUtc="2025-01-03T09:04:00Z"/>
                <w:rFonts w:ascii="Times New Roman" w:eastAsia="標楷體" w:hAnsi="Times New Roman" w:cs="Times New Roman"/>
              </w:rPr>
              <w:pPrChange w:id="30646" w:author="瑋婷 徐" w:date="2025-01-03T17:04:00Z" w16du:dateUtc="2025-01-03T09:04:00Z">
                <w:pPr>
                  <w:spacing w:line="276" w:lineRule="auto"/>
                  <w:jc w:val="center"/>
                </w:pPr>
              </w:pPrChange>
            </w:pPr>
            <w:del w:id="3064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4D8A9983" w14:textId="66CF9306" w:rsidR="00D93FCC" w:rsidDel="003C19C7" w:rsidRDefault="002435EC">
            <w:pPr>
              <w:rPr>
                <w:del w:id="30648" w:author="瑋婷 徐" w:date="2025-01-03T17:04:00Z" w16du:dateUtc="2025-01-03T09:04:00Z"/>
                <w:rFonts w:ascii="Times New Roman" w:eastAsia="標楷體" w:hAnsi="Times New Roman" w:cs="Times New Roman"/>
              </w:rPr>
              <w:pPrChange w:id="30649" w:author="瑋婷 徐" w:date="2025-01-03T17:04:00Z" w16du:dateUtc="2025-01-03T09:04:00Z">
                <w:pPr>
                  <w:spacing w:line="276" w:lineRule="auto"/>
                  <w:jc w:val="center"/>
                </w:pPr>
              </w:pPrChange>
            </w:pPr>
            <w:del w:id="3065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59300F3B" w14:textId="218EBFA7" w:rsidR="00D93FCC" w:rsidDel="003C19C7" w:rsidRDefault="002435EC">
            <w:pPr>
              <w:rPr>
                <w:del w:id="30651" w:author="瑋婷 徐" w:date="2025-01-03T17:04:00Z" w16du:dateUtc="2025-01-03T09:04:00Z"/>
                <w:rFonts w:ascii="Times New Roman" w:eastAsia="標楷體" w:hAnsi="Times New Roman" w:cs="Times New Roman"/>
              </w:rPr>
              <w:pPrChange w:id="30652" w:author="瑋婷 徐" w:date="2025-01-03T17:04:00Z" w16du:dateUtc="2025-01-03T09:04:00Z">
                <w:pPr>
                  <w:spacing w:line="276" w:lineRule="auto"/>
                  <w:jc w:val="center"/>
                </w:pPr>
              </w:pPrChange>
            </w:pPr>
            <w:del w:id="3065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3C51FB4" w14:textId="4EAAC3EA" w:rsidR="00D93FCC" w:rsidDel="003C19C7" w:rsidRDefault="002435EC">
            <w:pPr>
              <w:rPr>
                <w:del w:id="30654" w:author="瑋婷 徐" w:date="2025-01-03T17:04:00Z" w16du:dateUtc="2025-01-03T09:04:00Z"/>
                <w:rFonts w:ascii="Times New Roman" w:eastAsia="標楷體" w:hAnsi="Times New Roman" w:cs="Times New Roman"/>
              </w:rPr>
              <w:pPrChange w:id="30655" w:author="瑋婷 徐" w:date="2025-01-03T17:04:00Z" w16du:dateUtc="2025-01-03T09:04:00Z">
                <w:pPr>
                  <w:spacing w:line="276" w:lineRule="auto"/>
                  <w:jc w:val="center"/>
                </w:pPr>
              </w:pPrChange>
            </w:pPr>
            <w:del w:id="30656"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5C5E0AFD" w14:textId="082AC825" w:rsidR="00D93FCC" w:rsidDel="003C19C7" w:rsidRDefault="00D93FCC">
            <w:pPr>
              <w:rPr>
                <w:del w:id="30657" w:author="瑋婷 徐" w:date="2025-01-03T17:04:00Z" w16du:dateUtc="2025-01-03T09:04:00Z"/>
                <w:rFonts w:ascii="Times New Roman" w:eastAsia="標楷體" w:hAnsi="Times New Roman" w:cs="Times New Roman"/>
              </w:rPr>
              <w:pPrChange w:id="3065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ED87A82" w14:textId="6C4CE8A3" w:rsidR="00D93FCC" w:rsidDel="003C19C7" w:rsidRDefault="00D93FCC">
            <w:pPr>
              <w:rPr>
                <w:del w:id="30659" w:author="瑋婷 徐" w:date="2025-01-03T17:04:00Z" w16du:dateUtc="2025-01-03T09:04:00Z"/>
                <w:rFonts w:ascii="Times New Roman" w:eastAsia="標楷體" w:hAnsi="Times New Roman" w:cs="Times New Roman"/>
              </w:rPr>
              <w:pPrChange w:id="3066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1E08499" w14:textId="6D59DDF1" w:rsidR="00D93FCC" w:rsidDel="003C19C7" w:rsidRDefault="002435EC">
            <w:pPr>
              <w:rPr>
                <w:del w:id="30661" w:author="瑋婷 徐" w:date="2025-01-03T17:04:00Z" w16du:dateUtc="2025-01-03T09:04:00Z"/>
                <w:rFonts w:ascii="Times New Roman" w:eastAsia="標楷體" w:hAnsi="Times New Roman" w:cs="Times New Roman"/>
              </w:rPr>
              <w:pPrChange w:id="30662" w:author="瑋婷 徐" w:date="2025-01-03T17:04:00Z" w16du:dateUtc="2025-01-03T09:04:00Z">
                <w:pPr>
                  <w:spacing w:line="276" w:lineRule="auto"/>
                  <w:jc w:val="center"/>
                </w:pPr>
              </w:pPrChange>
            </w:pPr>
            <w:del w:id="3066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4D4BC456" w14:textId="5D9F24EE" w:rsidR="00D93FCC" w:rsidDel="003C19C7" w:rsidRDefault="002435EC">
            <w:pPr>
              <w:rPr>
                <w:del w:id="30664" w:author="瑋婷 徐" w:date="2025-01-03T17:04:00Z" w16du:dateUtc="2025-01-03T09:04:00Z"/>
                <w:rFonts w:ascii="Times New Roman" w:eastAsia="標楷體" w:hAnsi="Times New Roman" w:cs="Times New Roman"/>
              </w:rPr>
              <w:pPrChange w:id="30665" w:author="瑋婷 徐" w:date="2025-01-03T17:04:00Z" w16du:dateUtc="2025-01-03T09:04:00Z">
                <w:pPr>
                  <w:spacing w:line="276" w:lineRule="auto"/>
                  <w:jc w:val="center"/>
                </w:pPr>
              </w:pPrChange>
            </w:pPr>
            <w:del w:id="30666"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top w:val="single" w:sz="4" w:space="0" w:color="000000"/>
              <w:bottom w:val="single" w:sz="4" w:space="0" w:color="000000"/>
            </w:tcBorders>
            <w:shd w:val="clear" w:color="auto" w:fill="FFFFFF"/>
            <w:vAlign w:val="center"/>
          </w:tcPr>
          <w:p w14:paraId="6EB800AA" w14:textId="3D58A39D" w:rsidR="00D93FCC" w:rsidDel="003C19C7" w:rsidRDefault="00D93FCC">
            <w:pPr>
              <w:rPr>
                <w:del w:id="30667" w:author="瑋婷 徐" w:date="2025-01-03T17:04:00Z" w16du:dateUtc="2025-01-03T09:04:00Z"/>
                <w:rFonts w:ascii="Times New Roman" w:eastAsia="標楷體" w:hAnsi="Times New Roman" w:cs="Times New Roman"/>
              </w:rPr>
              <w:pPrChange w:id="306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3FE6967" w14:textId="0C89A01F" w:rsidR="00D93FCC" w:rsidDel="003C19C7" w:rsidRDefault="00D93FCC">
            <w:pPr>
              <w:rPr>
                <w:del w:id="30669" w:author="瑋婷 徐" w:date="2025-01-03T17:04:00Z" w16du:dateUtc="2025-01-03T09:04:00Z"/>
                <w:rFonts w:ascii="Times New Roman" w:eastAsia="標楷體" w:hAnsi="Times New Roman" w:cs="Times New Roman"/>
              </w:rPr>
              <w:pPrChange w:id="3067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21E60C4" w14:textId="16D06FD3" w:rsidR="00D93FCC" w:rsidDel="003C19C7" w:rsidRDefault="00D93FCC">
            <w:pPr>
              <w:rPr>
                <w:del w:id="30671" w:author="瑋婷 徐" w:date="2025-01-03T17:04:00Z" w16du:dateUtc="2025-01-03T09:04:00Z"/>
                <w:rFonts w:ascii="Times New Roman" w:eastAsia="標楷體" w:hAnsi="Times New Roman" w:cs="Times New Roman"/>
              </w:rPr>
              <w:pPrChange w:id="3067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27342EE" w14:textId="555EABB9" w:rsidR="00D93FCC" w:rsidDel="003C19C7" w:rsidRDefault="00D93FCC">
            <w:pPr>
              <w:rPr>
                <w:del w:id="30673" w:author="瑋婷 徐" w:date="2025-01-03T17:04:00Z" w16du:dateUtc="2025-01-03T09:04:00Z"/>
                <w:rFonts w:ascii="Times New Roman" w:eastAsia="標楷體" w:hAnsi="Times New Roman" w:cs="Times New Roman"/>
              </w:rPr>
              <w:pPrChange w:id="306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ADB6486" w14:textId="2BEEA948" w:rsidR="00D93FCC" w:rsidDel="003C19C7" w:rsidRDefault="00D93FCC">
            <w:pPr>
              <w:rPr>
                <w:del w:id="30675" w:author="瑋婷 徐" w:date="2025-01-03T17:04:00Z" w16du:dateUtc="2025-01-03T09:04:00Z"/>
                <w:rFonts w:ascii="Times New Roman" w:eastAsia="標楷體" w:hAnsi="Times New Roman" w:cs="Times New Roman"/>
              </w:rPr>
              <w:pPrChange w:id="306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DAC4E21" w14:textId="3A76CF17" w:rsidR="00D93FCC" w:rsidDel="003C19C7" w:rsidRDefault="002435EC">
            <w:pPr>
              <w:rPr>
                <w:del w:id="30677" w:author="瑋婷 徐" w:date="2025-01-03T17:04:00Z" w16du:dateUtc="2025-01-03T09:04:00Z"/>
                <w:rFonts w:ascii="Times New Roman" w:eastAsia="標楷體" w:hAnsi="Times New Roman" w:cs="Times New Roman"/>
              </w:rPr>
              <w:pPrChange w:id="30678" w:author="瑋婷 徐" w:date="2025-01-03T17:04:00Z" w16du:dateUtc="2025-01-03T09:04:00Z">
                <w:pPr>
                  <w:spacing w:line="276" w:lineRule="auto"/>
                  <w:jc w:val="center"/>
                </w:pPr>
              </w:pPrChange>
            </w:pPr>
            <w:del w:id="3067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563E4617" w14:textId="67D41052" w:rsidR="00D93FCC" w:rsidDel="003C19C7" w:rsidRDefault="002435EC">
            <w:pPr>
              <w:rPr>
                <w:del w:id="30680" w:author="瑋婷 徐" w:date="2025-01-03T17:04:00Z" w16du:dateUtc="2025-01-03T09:04:00Z"/>
                <w:rFonts w:ascii="Times New Roman" w:eastAsia="標楷體" w:hAnsi="Times New Roman" w:cs="Times New Roman"/>
              </w:rPr>
              <w:pPrChange w:id="30681" w:author="瑋婷 徐" w:date="2025-01-03T17:04:00Z" w16du:dateUtc="2025-01-03T09:04:00Z">
                <w:pPr>
                  <w:spacing w:line="276" w:lineRule="auto"/>
                  <w:jc w:val="center"/>
                </w:pPr>
              </w:pPrChange>
            </w:pPr>
            <w:del w:id="30682"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2E13D52C" w14:textId="4D830636" w:rsidR="00D93FCC" w:rsidDel="003C19C7" w:rsidRDefault="00D93FCC">
            <w:pPr>
              <w:rPr>
                <w:del w:id="30683" w:author="瑋婷 徐" w:date="2025-01-03T17:04:00Z" w16du:dateUtc="2025-01-03T09:04:00Z"/>
                <w:rFonts w:ascii="Times New Roman" w:eastAsia="標楷體" w:hAnsi="Times New Roman" w:cs="Times New Roman"/>
              </w:rPr>
              <w:pPrChange w:id="3068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9E5B347" w14:textId="36921917" w:rsidR="00D93FCC" w:rsidDel="003C19C7" w:rsidRDefault="00D93FCC">
            <w:pPr>
              <w:rPr>
                <w:del w:id="30685" w:author="瑋婷 徐" w:date="2025-01-03T17:04:00Z" w16du:dateUtc="2025-01-03T09:04:00Z"/>
                <w:rFonts w:ascii="Times New Roman" w:eastAsia="標楷體" w:hAnsi="Times New Roman" w:cs="Times New Roman"/>
              </w:rPr>
              <w:pPrChange w:id="3068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C1B90C6" w14:textId="1DD9482C" w:rsidR="00D93FCC" w:rsidDel="003C19C7" w:rsidRDefault="00D93FCC">
            <w:pPr>
              <w:rPr>
                <w:del w:id="30687" w:author="瑋婷 徐" w:date="2025-01-03T17:04:00Z" w16du:dateUtc="2025-01-03T09:04:00Z"/>
                <w:rFonts w:ascii="Times New Roman" w:eastAsia="標楷體" w:hAnsi="Times New Roman" w:cs="Times New Roman"/>
              </w:rPr>
              <w:pPrChange w:id="3068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188DB793" w14:textId="33B27808" w:rsidR="00D93FCC" w:rsidDel="003C19C7" w:rsidRDefault="00D93FCC">
            <w:pPr>
              <w:rPr>
                <w:del w:id="30689" w:author="瑋婷 徐" w:date="2025-01-03T17:04:00Z" w16du:dateUtc="2025-01-03T09:04:00Z"/>
                <w:rFonts w:ascii="Times New Roman" w:eastAsia="標楷體" w:hAnsi="Times New Roman" w:cs="Times New Roman"/>
              </w:rPr>
              <w:pPrChange w:id="30690"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0FC84C5C" w14:textId="60B39FA6" w:rsidR="00D93FCC" w:rsidDel="003C19C7" w:rsidRDefault="00D93FCC">
            <w:pPr>
              <w:rPr>
                <w:del w:id="30691" w:author="瑋婷 徐" w:date="2025-01-03T17:04:00Z" w16du:dateUtc="2025-01-03T09:04:00Z"/>
                <w:rFonts w:ascii="Times New Roman" w:eastAsia="標楷體" w:hAnsi="Times New Roman" w:cs="Times New Roman"/>
              </w:rPr>
              <w:pPrChange w:id="30692" w:author="瑋婷 徐" w:date="2025-01-03T17:04:00Z" w16du:dateUtc="2025-01-03T09:04:00Z">
                <w:pPr>
                  <w:spacing w:line="276" w:lineRule="auto"/>
                  <w:jc w:val="center"/>
                </w:pPr>
              </w:pPrChange>
            </w:pPr>
          </w:p>
        </w:tc>
      </w:tr>
      <w:tr w:rsidR="00000000" w:rsidDel="003C19C7" w14:paraId="4090438E" w14:textId="4A4864DB">
        <w:trPr>
          <w:cantSplit/>
          <w:jc w:val="center"/>
          <w:del w:id="30693"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5C310EBB" w14:textId="76ED7289" w:rsidR="00D93FCC" w:rsidDel="003C19C7" w:rsidRDefault="002435EC">
            <w:pPr>
              <w:rPr>
                <w:del w:id="30694" w:author="瑋婷 徐" w:date="2025-01-03T17:04:00Z" w16du:dateUtc="2025-01-03T09:04:00Z"/>
                <w:rFonts w:ascii="Times New Roman" w:eastAsia="標楷體" w:hAnsi="Times New Roman" w:cs="Times New Roman"/>
              </w:rPr>
              <w:pPrChange w:id="30695" w:author="瑋婷 徐" w:date="2025-01-03T17:04:00Z" w16du:dateUtc="2025-01-03T09:04:00Z">
                <w:pPr>
                  <w:spacing w:line="276" w:lineRule="auto"/>
                </w:pPr>
              </w:pPrChange>
            </w:pPr>
            <w:del w:id="30696" w:author="瑋婷 徐" w:date="2025-01-03T17:04:00Z" w16du:dateUtc="2025-01-03T09:04:00Z">
              <w:r w:rsidDel="003C19C7">
                <w:rPr>
                  <w:rFonts w:ascii="Times New Roman" w:eastAsia="標楷體" w:hAnsi="Times New Roman" w:cs="Times New Roman"/>
                  <w:color w:val="000000"/>
                </w:rPr>
                <w:delText>煤山雀</w:delText>
              </w:r>
              <w:r w:rsidDel="003C19C7">
                <w:rPr>
                  <w:rFonts w:ascii="Times New Roman" w:eastAsia="標楷體" w:hAnsi="Times New Roman" w:cs="Times New Roman"/>
                  <w:color w:val="000000"/>
                </w:rPr>
                <w:delText xml:space="preserve"> ※ III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610F0DD3" w14:textId="2CF42458" w:rsidR="00D93FCC" w:rsidDel="003C19C7" w:rsidRDefault="002435EC">
            <w:pPr>
              <w:rPr>
                <w:del w:id="30697" w:author="瑋婷 徐" w:date="2025-01-03T17:04:00Z" w16du:dateUtc="2025-01-03T09:04:00Z"/>
                <w:rFonts w:ascii="Times New Roman" w:eastAsia="標楷體" w:hAnsi="Times New Roman" w:cs="Times New Roman"/>
                <w:i/>
              </w:rPr>
              <w:pPrChange w:id="30698" w:author="瑋婷 徐" w:date="2025-01-03T17:04:00Z" w16du:dateUtc="2025-01-03T09:04:00Z">
                <w:pPr>
                  <w:spacing w:line="276" w:lineRule="auto"/>
                </w:pPr>
              </w:pPrChange>
            </w:pPr>
            <w:del w:id="30699" w:author="瑋婷 徐" w:date="2025-01-03T17:04:00Z" w16du:dateUtc="2025-01-03T09:04:00Z">
              <w:r w:rsidDel="003C19C7">
                <w:rPr>
                  <w:rFonts w:ascii="Times New Roman" w:eastAsia="標楷體" w:hAnsi="Times New Roman" w:cs="Times New Roman"/>
                  <w:i/>
                  <w:iCs/>
                  <w:color w:val="000000"/>
                </w:rPr>
                <w:delText>Periparus ater</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19923517" w14:textId="2D22FD11" w:rsidR="00D93FCC" w:rsidDel="003C19C7" w:rsidRDefault="00D93FCC">
            <w:pPr>
              <w:rPr>
                <w:del w:id="30700" w:author="瑋婷 徐" w:date="2025-01-03T17:04:00Z" w16du:dateUtc="2025-01-03T09:04:00Z"/>
                <w:rFonts w:ascii="Times New Roman" w:eastAsia="標楷體" w:hAnsi="Times New Roman" w:cs="Times New Roman"/>
              </w:rPr>
              <w:pPrChange w:id="30701"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190B7A3E" w14:textId="32533863" w:rsidR="00D93FCC" w:rsidDel="003C19C7" w:rsidRDefault="00D93FCC">
            <w:pPr>
              <w:rPr>
                <w:del w:id="30702" w:author="瑋婷 徐" w:date="2025-01-03T17:04:00Z" w16du:dateUtc="2025-01-03T09:04:00Z"/>
                <w:rFonts w:ascii="Times New Roman" w:eastAsia="標楷體" w:hAnsi="Times New Roman" w:cs="Times New Roman"/>
              </w:rPr>
              <w:pPrChange w:id="30703"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685D498E" w14:textId="3DA7052F" w:rsidR="00D93FCC" w:rsidDel="003C19C7" w:rsidRDefault="00D93FCC">
            <w:pPr>
              <w:rPr>
                <w:del w:id="30704" w:author="瑋婷 徐" w:date="2025-01-03T17:04:00Z" w16du:dateUtc="2025-01-03T09:04:00Z"/>
                <w:rFonts w:ascii="Times New Roman" w:eastAsia="標楷體" w:hAnsi="Times New Roman" w:cs="Times New Roman"/>
              </w:rPr>
              <w:pPrChange w:id="30705"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5DDBACCB" w14:textId="4B7EA009" w:rsidR="00D93FCC" w:rsidDel="003C19C7" w:rsidRDefault="00D93FCC">
            <w:pPr>
              <w:rPr>
                <w:del w:id="30706" w:author="瑋婷 徐" w:date="2025-01-03T17:04:00Z" w16du:dateUtc="2025-01-03T09:04:00Z"/>
                <w:rFonts w:ascii="Times New Roman" w:eastAsia="標楷體" w:hAnsi="Times New Roman" w:cs="Times New Roman"/>
              </w:rPr>
              <w:pPrChange w:id="30707"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4F80CA47" w14:textId="53CE4971" w:rsidR="00D93FCC" w:rsidDel="003C19C7" w:rsidRDefault="00D93FCC">
            <w:pPr>
              <w:rPr>
                <w:del w:id="30708" w:author="瑋婷 徐" w:date="2025-01-03T17:04:00Z" w16du:dateUtc="2025-01-03T09:04:00Z"/>
                <w:rFonts w:ascii="Times New Roman" w:eastAsia="標楷體" w:hAnsi="Times New Roman" w:cs="Times New Roman"/>
              </w:rPr>
              <w:pPrChange w:id="30709"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1ADCDA2A" w14:textId="2BE45B87" w:rsidR="00D93FCC" w:rsidDel="003C19C7" w:rsidRDefault="00D93FCC">
            <w:pPr>
              <w:rPr>
                <w:del w:id="30710" w:author="瑋婷 徐" w:date="2025-01-03T17:04:00Z" w16du:dateUtc="2025-01-03T09:04:00Z"/>
                <w:rFonts w:ascii="Times New Roman" w:eastAsia="標楷體" w:hAnsi="Times New Roman" w:cs="Times New Roman"/>
              </w:rPr>
              <w:pPrChange w:id="30711"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25AA44F7" w14:textId="72981DF6" w:rsidR="00D93FCC" w:rsidDel="003C19C7" w:rsidRDefault="00D93FCC">
            <w:pPr>
              <w:rPr>
                <w:del w:id="30712" w:author="瑋婷 徐" w:date="2025-01-03T17:04:00Z" w16du:dateUtc="2025-01-03T09:04:00Z"/>
                <w:rFonts w:ascii="Times New Roman" w:eastAsia="標楷體" w:hAnsi="Times New Roman" w:cs="Times New Roman"/>
              </w:rPr>
              <w:pPrChange w:id="30713"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10248B0E" w14:textId="50C250FD" w:rsidR="00D93FCC" w:rsidDel="003C19C7" w:rsidRDefault="00D93FCC">
            <w:pPr>
              <w:rPr>
                <w:del w:id="30714" w:author="瑋婷 徐" w:date="2025-01-03T17:04:00Z" w16du:dateUtc="2025-01-03T09:04:00Z"/>
                <w:rFonts w:ascii="Times New Roman" w:eastAsia="標楷體" w:hAnsi="Times New Roman" w:cs="Times New Roman"/>
              </w:rPr>
              <w:pPrChange w:id="30715"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64F74AF6" w14:textId="49A9E608" w:rsidR="00D93FCC" w:rsidDel="003C19C7" w:rsidRDefault="00D93FCC">
            <w:pPr>
              <w:rPr>
                <w:del w:id="30716" w:author="瑋婷 徐" w:date="2025-01-03T17:04:00Z" w16du:dateUtc="2025-01-03T09:04:00Z"/>
                <w:rFonts w:ascii="Times New Roman" w:eastAsia="標楷體" w:hAnsi="Times New Roman" w:cs="Times New Roman"/>
              </w:rPr>
              <w:pPrChange w:id="3071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E03A604" w14:textId="15EA9EDF" w:rsidR="00D93FCC" w:rsidDel="003C19C7" w:rsidRDefault="00D93FCC">
            <w:pPr>
              <w:rPr>
                <w:del w:id="30718" w:author="瑋婷 徐" w:date="2025-01-03T17:04:00Z" w16du:dateUtc="2025-01-03T09:04:00Z"/>
                <w:rFonts w:ascii="Times New Roman" w:eastAsia="標楷體" w:hAnsi="Times New Roman" w:cs="Times New Roman"/>
              </w:rPr>
              <w:pPrChange w:id="3071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D04E1CF" w14:textId="64DD7BF2" w:rsidR="00D93FCC" w:rsidDel="003C19C7" w:rsidRDefault="00D93FCC">
            <w:pPr>
              <w:rPr>
                <w:del w:id="30720" w:author="瑋婷 徐" w:date="2025-01-03T17:04:00Z" w16du:dateUtc="2025-01-03T09:04:00Z"/>
                <w:rFonts w:ascii="Times New Roman" w:eastAsia="標楷體" w:hAnsi="Times New Roman" w:cs="Times New Roman"/>
              </w:rPr>
              <w:pPrChange w:id="30721"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6F57B3DD" w14:textId="1FE8CFD4" w:rsidR="00D93FCC" w:rsidDel="003C19C7" w:rsidRDefault="00D93FCC">
            <w:pPr>
              <w:rPr>
                <w:del w:id="30722" w:author="瑋婷 徐" w:date="2025-01-03T17:04:00Z" w16du:dateUtc="2025-01-03T09:04:00Z"/>
                <w:rFonts w:ascii="Times New Roman" w:eastAsia="標楷體" w:hAnsi="Times New Roman" w:cs="Times New Roman"/>
              </w:rPr>
              <w:pPrChange w:id="3072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29C1442" w14:textId="750DC2EC" w:rsidR="00D93FCC" w:rsidDel="003C19C7" w:rsidRDefault="002435EC">
            <w:pPr>
              <w:rPr>
                <w:del w:id="30724" w:author="瑋婷 徐" w:date="2025-01-03T17:04:00Z" w16du:dateUtc="2025-01-03T09:04:00Z"/>
                <w:rFonts w:ascii="Times New Roman" w:eastAsia="標楷體" w:hAnsi="Times New Roman" w:cs="Times New Roman"/>
              </w:rPr>
              <w:pPrChange w:id="30725" w:author="瑋婷 徐" w:date="2025-01-03T17:04:00Z" w16du:dateUtc="2025-01-03T09:04:00Z">
                <w:pPr>
                  <w:spacing w:line="276" w:lineRule="auto"/>
                  <w:jc w:val="center"/>
                </w:pPr>
              </w:pPrChange>
            </w:pPr>
            <w:del w:id="3072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8C1DBE8" w14:textId="2BFBDBAF" w:rsidR="00D93FCC" w:rsidDel="003C19C7" w:rsidRDefault="00D93FCC">
            <w:pPr>
              <w:rPr>
                <w:del w:id="30727" w:author="瑋婷 徐" w:date="2025-01-03T17:04:00Z" w16du:dateUtc="2025-01-03T09:04:00Z"/>
                <w:rFonts w:ascii="Times New Roman" w:eastAsia="標楷體" w:hAnsi="Times New Roman" w:cs="Times New Roman"/>
              </w:rPr>
              <w:pPrChange w:id="3072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01E020A" w14:textId="78279D77" w:rsidR="00D93FCC" w:rsidDel="003C19C7" w:rsidRDefault="00D93FCC">
            <w:pPr>
              <w:rPr>
                <w:del w:id="30729" w:author="瑋婷 徐" w:date="2025-01-03T17:04:00Z" w16du:dateUtc="2025-01-03T09:04:00Z"/>
                <w:rFonts w:ascii="Times New Roman" w:eastAsia="標楷體" w:hAnsi="Times New Roman" w:cs="Times New Roman"/>
              </w:rPr>
              <w:pPrChange w:id="3073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A40FA4B" w14:textId="22D0D6B8" w:rsidR="00D93FCC" w:rsidDel="003C19C7" w:rsidRDefault="00D93FCC">
            <w:pPr>
              <w:rPr>
                <w:del w:id="30731" w:author="瑋婷 徐" w:date="2025-01-03T17:04:00Z" w16du:dateUtc="2025-01-03T09:04:00Z"/>
                <w:rFonts w:ascii="Times New Roman" w:eastAsia="標楷體" w:hAnsi="Times New Roman" w:cs="Times New Roman"/>
              </w:rPr>
              <w:pPrChange w:id="3073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9CF0615" w14:textId="40CA0751" w:rsidR="00D93FCC" w:rsidDel="003C19C7" w:rsidRDefault="00D93FCC">
            <w:pPr>
              <w:rPr>
                <w:del w:id="30733" w:author="瑋婷 徐" w:date="2025-01-03T17:04:00Z" w16du:dateUtc="2025-01-03T09:04:00Z"/>
                <w:rFonts w:ascii="Times New Roman" w:eastAsia="標楷體" w:hAnsi="Times New Roman" w:cs="Times New Roman"/>
              </w:rPr>
              <w:pPrChange w:id="3073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629309D" w14:textId="21878A4A" w:rsidR="00D93FCC" w:rsidDel="003C19C7" w:rsidRDefault="00D93FCC">
            <w:pPr>
              <w:rPr>
                <w:del w:id="30735" w:author="瑋婷 徐" w:date="2025-01-03T17:04:00Z" w16du:dateUtc="2025-01-03T09:04:00Z"/>
                <w:rFonts w:ascii="Times New Roman" w:eastAsia="標楷體" w:hAnsi="Times New Roman" w:cs="Times New Roman"/>
              </w:rPr>
              <w:pPrChange w:id="3073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53AE0D6" w14:textId="67D106E2" w:rsidR="00D93FCC" w:rsidDel="003C19C7" w:rsidRDefault="00D93FCC">
            <w:pPr>
              <w:rPr>
                <w:del w:id="30737" w:author="瑋婷 徐" w:date="2025-01-03T17:04:00Z" w16du:dateUtc="2025-01-03T09:04:00Z"/>
                <w:rFonts w:ascii="Times New Roman" w:eastAsia="標楷體" w:hAnsi="Times New Roman" w:cs="Times New Roman"/>
              </w:rPr>
              <w:pPrChange w:id="3073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ED03780" w14:textId="5901E950" w:rsidR="00D93FCC" w:rsidDel="003C19C7" w:rsidRDefault="00D93FCC">
            <w:pPr>
              <w:rPr>
                <w:del w:id="30739" w:author="瑋婷 徐" w:date="2025-01-03T17:04:00Z" w16du:dateUtc="2025-01-03T09:04:00Z"/>
                <w:rFonts w:ascii="Times New Roman" w:eastAsia="標楷體" w:hAnsi="Times New Roman" w:cs="Times New Roman"/>
              </w:rPr>
              <w:pPrChange w:id="3074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4EE0775" w14:textId="4544A12D" w:rsidR="00D93FCC" w:rsidDel="003C19C7" w:rsidRDefault="002435EC">
            <w:pPr>
              <w:rPr>
                <w:del w:id="30741" w:author="瑋婷 徐" w:date="2025-01-03T17:04:00Z" w16du:dateUtc="2025-01-03T09:04:00Z"/>
                <w:rFonts w:ascii="Times New Roman" w:eastAsia="標楷體" w:hAnsi="Times New Roman" w:cs="Times New Roman"/>
              </w:rPr>
              <w:pPrChange w:id="30742" w:author="瑋婷 徐" w:date="2025-01-03T17:04:00Z" w16du:dateUtc="2025-01-03T09:04:00Z">
                <w:pPr>
                  <w:spacing w:line="276" w:lineRule="auto"/>
                  <w:jc w:val="center"/>
                </w:pPr>
              </w:pPrChange>
            </w:pPr>
            <w:del w:id="3074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AA10B2A" w14:textId="74E81A6E" w:rsidR="00D93FCC" w:rsidDel="003C19C7" w:rsidRDefault="00D93FCC">
            <w:pPr>
              <w:rPr>
                <w:del w:id="30744" w:author="瑋婷 徐" w:date="2025-01-03T17:04:00Z" w16du:dateUtc="2025-01-03T09:04:00Z"/>
                <w:rFonts w:ascii="Times New Roman" w:eastAsia="標楷體" w:hAnsi="Times New Roman" w:cs="Times New Roman"/>
              </w:rPr>
              <w:pPrChange w:id="3074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F36273F" w14:textId="074ADB0F" w:rsidR="00D93FCC" w:rsidDel="003C19C7" w:rsidRDefault="00D93FCC">
            <w:pPr>
              <w:rPr>
                <w:del w:id="30746" w:author="瑋婷 徐" w:date="2025-01-03T17:04:00Z" w16du:dateUtc="2025-01-03T09:04:00Z"/>
                <w:rFonts w:ascii="Times New Roman" w:eastAsia="標楷體" w:hAnsi="Times New Roman" w:cs="Times New Roman"/>
              </w:rPr>
              <w:pPrChange w:id="30747"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B8C5F53" w14:textId="5DC293E8" w:rsidR="00D93FCC" w:rsidDel="003C19C7" w:rsidRDefault="00D93FCC">
            <w:pPr>
              <w:rPr>
                <w:del w:id="30748" w:author="瑋婷 徐" w:date="2025-01-03T17:04:00Z" w16du:dateUtc="2025-01-03T09:04:00Z"/>
                <w:rFonts w:ascii="Times New Roman" w:eastAsia="標楷體" w:hAnsi="Times New Roman" w:cs="Times New Roman"/>
              </w:rPr>
              <w:pPrChange w:id="3074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331B8E8" w14:textId="0CB113BC" w:rsidR="00D93FCC" w:rsidDel="003C19C7" w:rsidRDefault="00D93FCC">
            <w:pPr>
              <w:rPr>
                <w:del w:id="30750" w:author="瑋婷 徐" w:date="2025-01-03T17:04:00Z" w16du:dateUtc="2025-01-03T09:04:00Z"/>
                <w:rFonts w:ascii="Times New Roman" w:eastAsia="標楷體" w:hAnsi="Times New Roman" w:cs="Times New Roman"/>
              </w:rPr>
              <w:pPrChange w:id="3075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58FA09B" w14:textId="004ECEB8" w:rsidR="00D93FCC" w:rsidDel="003C19C7" w:rsidRDefault="00D93FCC">
            <w:pPr>
              <w:rPr>
                <w:del w:id="30752" w:author="瑋婷 徐" w:date="2025-01-03T17:04:00Z" w16du:dateUtc="2025-01-03T09:04:00Z"/>
                <w:rFonts w:ascii="Times New Roman" w:eastAsia="標楷體" w:hAnsi="Times New Roman" w:cs="Times New Roman"/>
              </w:rPr>
              <w:pPrChange w:id="3075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2112BC2" w14:textId="6A5D1DE4" w:rsidR="00D93FCC" w:rsidDel="003C19C7" w:rsidRDefault="00D93FCC">
            <w:pPr>
              <w:rPr>
                <w:del w:id="30754" w:author="瑋婷 徐" w:date="2025-01-03T17:04:00Z" w16du:dateUtc="2025-01-03T09:04:00Z"/>
                <w:rFonts w:ascii="Times New Roman" w:eastAsia="標楷體" w:hAnsi="Times New Roman" w:cs="Times New Roman"/>
              </w:rPr>
              <w:pPrChange w:id="3075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7C875F5" w14:textId="1150A4C0" w:rsidR="00D93FCC" w:rsidDel="003C19C7" w:rsidRDefault="00D93FCC">
            <w:pPr>
              <w:rPr>
                <w:del w:id="30756" w:author="瑋婷 徐" w:date="2025-01-03T17:04:00Z" w16du:dateUtc="2025-01-03T09:04:00Z"/>
                <w:rFonts w:ascii="Times New Roman" w:eastAsia="標楷體" w:hAnsi="Times New Roman" w:cs="Times New Roman"/>
              </w:rPr>
              <w:pPrChange w:id="307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06238F6" w14:textId="5DCD1158" w:rsidR="00D93FCC" w:rsidDel="003C19C7" w:rsidRDefault="00D93FCC">
            <w:pPr>
              <w:rPr>
                <w:del w:id="30758" w:author="瑋婷 徐" w:date="2025-01-03T17:04:00Z" w16du:dateUtc="2025-01-03T09:04:00Z"/>
                <w:rFonts w:ascii="Times New Roman" w:eastAsia="標楷體" w:hAnsi="Times New Roman" w:cs="Times New Roman"/>
              </w:rPr>
              <w:pPrChange w:id="307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32FF0A3" w14:textId="0FFE8167" w:rsidR="00D93FCC" w:rsidDel="003C19C7" w:rsidRDefault="002435EC">
            <w:pPr>
              <w:rPr>
                <w:del w:id="30760" w:author="瑋婷 徐" w:date="2025-01-03T17:04:00Z" w16du:dateUtc="2025-01-03T09:04:00Z"/>
                <w:rFonts w:ascii="Times New Roman" w:eastAsia="標楷體" w:hAnsi="Times New Roman" w:cs="Times New Roman"/>
              </w:rPr>
              <w:pPrChange w:id="30761" w:author="瑋婷 徐" w:date="2025-01-03T17:04:00Z" w16du:dateUtc="2025-01-03T09:04:00Z">
                <w:pPr>
                  <w:spacing w:line="276" w:lineRule="auto"/>
                  <w:jc w:val="center"/>
                </w:pPr>
              </w:pPrChange>
            </w:pPr>
            <w:del w:id="30762"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012F6AB2" w14:textId="31B708E3" w:rsidR="00D93FCC" w:rsidDel="003C19C7" w:rsidRDefault="00D93FCC">
            <w:pPr>
              <w:rPr>
                <w:del w:id="30763" w:author="瑋婷 徐" w:date="2025-01-03T17:04:00Z" w16du:dateUtc="2025-01-03T09:04:00Z"/>
                <w:rFonts w:ascii="Times New Roman" w:eastAsia="標楷體" w:hAnsi="Times New Roman" w:cs="Times New Roman"/>
              </w:rPr>
              <w:pPrChange w:id="3076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31CDB1A" w14:textId="55DCB658" w:rsidR="00D93FCC" w:rsidDel="003C19C7" w:rsidRDefault="00D93FCC">
            <w:pPr>
              <w:rPr>
                <w:del w:id="30765" w:author="瑋婷 徐" w:date="2025-01-03T17:04:00Z" w16du:dateUtc="2025-01-03T09:04:00Z"/>
                <w:rFonts w:ascii="Times New Roman" w:eastAsia="標楷體" w:hAnsi="Times New Roman" w:cs="Times New Roman"/>
              </w:rPr>
              <w:pPrChange w:id="3076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50E1CE8" w14:textId="0F4C2B8F" w:rsidR="00D93FCC" w:rsidDel="003C19C7" w:rsidRDefault="00D93FCC">
            <w:pPr>
              <w:rPr>
                <w:del w:id="30767" w:author="瑋婷 徐" w:date="2025-01-03T17:04:00Z" w16du:dateUtc="2025-01-03T09:04:00Z"/>
                <w:rFonts w:ascii="Times New Roman" w:eastAsia="標楷體" w:hAnsi="Times New Roman" w:cs="Times New Roman"/>
              </w:rPr>
              <w:pPrChange w:id="3076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1977D8EC" w14:textId="782FBB67" w:rsidR="00D93FCC" w:rsidDel="003C19C7" w:rsidRDefault="00D93FCC">
            <w:pPr>
              <w:rPr>
                <w:del w:id="30769" w:author="瑋婷 徐" w:date="2025-01-03T17:04:00Z" w16du:dateUtc="2025-01-03T09:04:00Z"/>
                <w:rFonts w:ascii="Times New Roman" w:eastAsia="標楷體" w:hAnsi="Times New Roman" w:cs="Times New Roman"/>
              </w:rPr>
              <w:pPrChange w:id="30770"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25C98F6E" w14:textId="5A354FEF" w:rsidR="00D93FCC" w:rsidDel="003C19C7" w:rsidRDefault="00D93FCC">
            <w:pPr>
              <w:rPr>
                <w:del w:id="30771" w:author="瑋婷 徐" w:date="2025-01-03T17:04:00Z" w16du:dateUtc="2025-01-03T09:04:00Z"/>
                <w:rFonts w:ascii="Times New Roman" w:eastAsia="標楷體" w:hAnsi="Times New Roman" w:cs="Times New Roman"/>
              </w:rPr>
              <w:pPrChange w:id="30772" w:author="瑋婷 徐" w:date="2025-01-03T17:04:00Z" w16du:dateUtc="2025-01-03T09:04:00Z">
                <w:pPr>
                  <w:spacing w:line="276" w:lineRule="auto"/>
                  <w:jc w:val="center"/>
                </w:pPr>
              </w:pPrChange>
            </w:pPr>
          </w:p>
        </w:tc>
      </w:tr>
      <w:tr w:rsidR="00000000" w:rsidDel="003C19C7" w14:paraId="47C085E9" w14:textId="50D72BF9">
        <w:trPr>
          <w:cantSplit/>
          <w:jc w:val="center"/>
          <w:del w:id="30773"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797C7B32" w14:textId="41089A68" w:rsidR="00D93FCC" w:rsidDel="003C19C7" w:rsidRDefault="002435EC">
            <w:pPr>
              <w:rPr>
                <w:del w:id="30774" w:author="瑋婷 徐" w:date="2025-01-03T17:04:00Z" w16du:dateUtc="2025-01-03T09:04:00Z"/>
                <w:rFonts w:ascii="Times New Roman" w:eastAsia="標楷體" w:hAnsi="Times New Roman" w:cs="Times New Roman"/>
              </w:rPr>
              <w:pPrChange w:id="30775" w:author="瑋婷 徐" w:date="2025-01-03T17:04:00Z" w16du:dateUtc="2025-01-03T09:04:00Z">
                <w:pPr>
                  <w:spacing w:line="276" w:lineRule="auto"/>
                </w:pPr>
              </w:pPrChange>
            </w:pPr>
            <w:del w:id="30776" w:author="瑋婷 徐" w:date="2025-01-03T17:04:00Z" w16du:dateUtc="2025-01-03T09:04:00Z">
              <w:r w:rsidDel="003C19C7">
                <w:rPr>
                  <w:rFonts w:ascii="Times New Roman" w:eastAsia="標楷體" w:hAnsi="Times New Roman" w:cs="Times New Roman"/>
                  <w:color w:val="000000"/>
                </w:rPr>
                <w:delText>赤腹山雀</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378F1A7C" w14:textId="7BA82AF7" w:rsidR="00D93FCC" w:rsidDel="003C19C7" w:rsidRDefault="002435EC">
            <w:pPr>
              <w:rPr>
                <w:del w:id="30777" w:author="瑋婷 徐" w:date="2025-01-03T17:04:00Z" w16du:dateUtc="2025-01-03T09:04:00Z"/>
                <w:rFonts w:ascii="Times New Roman" w:eastAsia="標楷體" w:hAnsi="Times New Roman" w:cs="Times New Roman"/>
                <w:i/>
              </w:rPr>
              <w:pPrChange w:id="30778" w:author="瑋婷 徐" w:date="2025-01-03T17:04:00Z" w16du:dateUtc="2025-01-03T09:04:00Z">
                <w:pPr>
                  <w:spacing w:line="276" w:lineRule="auto"/>
                </w:pPr>
              </w:pPrChange>
            </w:pPr>
            <w:del w:id="30779" w:author="瑋婷 徐" w:date="2025-01-03T17:04:00Z" w16du:dateUtc="2025-01-03T09:04:00Z">
              <w:r w:rsidDel="003C19C7">
                <w:rPr>
                  <w:rFonts w:ascii="Times New Roman" w:eastAsia="標楷體" w:hAnsi="Times New Roman" w:cs="Times New Roman"/>
                  <w:i/>
                  <w:iCs/>
                  <w:color w:val="000000"/>
                </w:rPr>
                <w:delText>Sittiparus castaneoventris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7F7E17D" w14:textId="7D8548EE" w:rsidR="00D93FCC" w:rsidDel="003C19C7" w:rsidRDefault="00D93FCC">
            <w:pPr>
              <w:rPr>
                <w:del w:id="30780" w:author="瑋婷 徐" w:date="2025-01-03T17:04:00Z" w16du:dateUtc="2025-01-03T09:04:00Z"/>
                <w:rFonts w:ascii="Times New Roman" w:eastAsia="標楷體" w:hAnsi="Times New Roman" w:cs="Times New Roman"/>
              </w:rPr>
              <w:pPrChange w:id="30781"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4B92351A" w14:textId="7D4BC553" w:rsidR="00D93FCC" w:rsidDel="003C19C7" w:rsidRDefault="00D93FCC">
            <w:pPr>
              <w:rPr>
                <w:del w:id="30782" w:author="瑋婷 徐" w:date="2025-01-03T17:04:00Z" w16du:dateUtc="2025-01-03T09:04:00Z"/>
                <w:rFonts w:ascii="Times New Roman" w:eastAsia="標楷體" w:hAnsi="Times New Roman" w:cs="Times New Roman"/>
              </w:rPr>
              <w:pPrChange w:id="30783"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430C053B" w14:textId="5EDDEC86" w:rsidR="00D93FCC" w:rsidDel="003C19C7" w:rsidRDefault="00D93FCC">
            <w:pPr>
              <w:rPr>
                <w:del w:id="30784" w:author="瑋婷 徐" w:date="2025-01-03T17:04:00Z" w16du:dateUtc="2025-01-03T09:04:00Z"/>
                <w:rFonts w:ascii="Times New Roman" w:eastAsia="標楷體" w:hAnsi="Times New Roman" w:cs="Times New Roman"/>
              </w:rPr>
              <w:pPrChange w:id="30785"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3F3179A8" w14:textId="02C7B5C3" w:rsidR="00D93FCC" w:rsidDel="003C19C7" w:rsidRDefault="00D93FCC">
            <w:pPr>
              <w:rPr>
                <w:del w:id="30786" w:author="瑋婷 徐" w:date="2025-01-03T17:04:00Z" w16du:dateUtc="2025-01-03T09:04:00Z"/>
                <w:rFonts w:ascii="Times New Roman" w:eastAsia="標楷體" w:hAnsi="Times New Roman" w:cs="Times New Roman"/>
              </w:rPr>
              <w:pPrChange w:id="30787"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6814F7F9" w14:textId="4294AE97" w:rsidR="00D93FCC" w:rsidDel="003C19C7" w:rsidRDefault="00D93FCC">
            <w:pPr>
              <w:rPr>
                <w:del w:id="30788" w:author="瑋婷 徐" w:date="2025-01-03T17:04:00Z" w16du:dateUtc="2025-01-03T09:04:00Z"/>
                <w:rFonts w:ascii="Times New Roman" w:eastAsia="標楷體" w:hAnsi="Times New Roman" w:cs="Times New Roman"/>
              </w:rPr>
              <w:pPrChange w:id="30789"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0779F26A" w14:textId="5CFAABE6" w:rsidR="00D93FCC" w:rsidDel="003C19C7" w:rsidRDefault="00D93FCC">
            <w:pPr>
              <w:rPr>
                <w:del w:id="30790" w:author="瑋婷 徐" w:date="2025-01-03T17:04:00Z" w16du:dateUtc="2025-01-03T09:04:00Z"/>
                <w:rFonts w:ascii="Times New Roman" w:eastAsia="標楷體" w:hAnsi="Times New Roman" w:cs="Times New Roman"/>
              </w:rPr>
              <w:pPrChange w:id="30791"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6C556FA6" w14:textId="17A18D9E" w:rsidR="00D93FCC" w:rsidDel="003C19C7" w:rsidRDefault="00D93FCC">
            <w:pPr>
              <w:rPr>
                <w:del w:id="30792" w:author="瑋婷 徐" w:date="2025-01-03T17:04:00Z" w16du:dateUtc="2025-01-03T09:04:00Z"/>
                <w:rFonts w:ascii="Times New Roman" w:eastAsia="標楷體" w:hAnsi="Times New Roman" w:cs="Times New Roman"/>
              </w:rPr>
              <w:pPrChange w:id="30793"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24A9146A" w14:textId="2BC2B1ED" w:rsidR="00D93FCC" w:rsidDel="003C19C7" w:rsidRDefault="00D93FCC">
            <w:pPr>
              <w:rPr>
                <w:del w:id="30794" w:author="瑋婷 徐" w:date="2025-01-03T17:04:00Z" w16du:dateUtc="2025-01-03T09:04:00Z"/>
                <w:rFonts w:ascii="Times New Roman" w:eastAsia="標楷體" w:hAnsi="Times New Roman" w:cs="Times New Roman"/>
              </w:rPr>
              <w:pPrChange w:id="30795"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0580E993" w14:textId="51A484A7" w:rsidR="00D93FCC" w:rsidDel="003C19C7" w:rsidRDefault="002435EC">
            <w:pPr>
              <w:rPr>
                <w:del w:id="30796" w:author="瑋婷 徐" w:date="2025-01-03T17:04:00Z" w16du:dateUtc="2025-01-03T09:04:00Z"/>
                <w:rFonts w:ascii="Times New Roman" w:eastAsia="標楷體" w:hAnsi="Times New Roman" w:cs="Times New Roman"/>
              </w:rPr>
              <w:pPrChange w:id="30797" w:author="瑋婷 徐" w:date="2025-01-03T17:04:00Z" w16du:dateUtc="2025-01-03T09:04:00Z">
                <w:pPr>
                  <w:spacing w:line="276" w:lineRule="auto"/>
                  <w:jc w:val="center"/>
                </w:pPr>
              </w:pPrChange>
            </w:pPr>
            <w:del w:id="3079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D8D4F52" w14:textId="2F81CE11" w:rsidR="00D93FCC" w:rsidDel="003C19C7" w:rsidRDefault="00D93FCC">
            <w:pPr>
              <w:rPr>
                <w:del w:id="30799" w:author="瑋婷 徐" w:date="2025-01-03T17:04:00Z" w16du:dateUtc="2025-01-03T09:04:00Z"/>
                <w:rFonts w:ascii="Times New Roman" w:eastAsia="標楷體" w:hAnsi="Times New Roman" w:cs="Times New Roman"/>
              </w:rPr>
              <w:pPrChange w:id="3080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128C8FD" w14:textId="21CB1C06" w:rsidR="00D93FCC" w:rsidDel="003C19C7" w:rsidRDefault="00D93FCC">
            <w:pPr>
              <w:rPr>
                <w:del w:id="30801" w:author="瑋婷 徐" w:date="2025-01-03T17:04:00Z" w16du:dateUtc="2025-01-03T09:04:00Z"/>
                <w:rFonts w:ascii="Times New Roman" w:eastAsia="標楷體" w:hAnsi="Times New Roman" w:cs="Times New Roman"/>
              </w:rPr>
              <w:pPrChange w:id="30802"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4B387B3" w14:textId="07FECE5A" w:rsidR="00D93FCC" w:rsidDel="003C19C7" w:rsidRDefault="00D93FCC">
            <w:pPr>
              <w:rPr>
                <w:del w:id="30803" w:author="瑋婷 徐" w:date="2025-01-03T17:04:00Z" w16du:dateUtc="2025-01-03T09:04:00Z"/>
                <w:rFonts w:ascii="Times New Roman" w:eastAsia="標楷體" w:hAnsi="Times New Roman" w:cs="Times New Roman"/>
              </w:rPr>
              <w:pPrChange w:id="308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669A62F" w14:textId="553F00B3" w:rsidR="00D93FCC" w:rsidDel="003C19C7" w:rsidRDefault="00D93FCC">
            <w:pPr>
              <w:rPr>
                <w:del w:id="30805" w:author="瑋婷 徐" w:date="2025-01-03T17:04:00Z" w16du:dateUtc="2025-01-03T09:04:00Z"/>
                <w:rFonts w:ascii="Times New Roman" w:eastAsia="標楷體" w:hAnsi="Times New Roman" w:cs="Times New Roman"/>
              </w:rPr>
              <w:pPrChange w:id="308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E192FD8" w14:textId="6D0AC118" w:rsidR="00D93FCC" w:rsidDel="003C19C7" w:rsidRDefault="00D93FCC">
            <w:pPr>
              <w:rPr>
                <w:del w:id="30807" w:author="瑋婷 徐" w:date="2025-01-03T17:04:00Z" w16du:dateUtc="2025-01-03T09:04:00Z"/>
                <w:rFonts w:ascii="Times New Roman" w:eastAsia="標楷體" w:hAnsi="Times New Roman" w:cs="Times New Roman"/>
              </w:rPr>
              <w:pPrChange w:id="3080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74D31FB" w14:textId="509EAF67" w:rsidR="00D93FCC" w:rsidDel="003C19C7" w:rsidRDefault="00D93FCC">
            <w:pPr>
              <w:rPr>
                <w:del w:id="30809" w:author="瑋婷 徐" w:date="2025-01-03T17:04:00Z" w16du:dateUtc="2025-01-03T09:04:00Z"/>
                <w:rFonts w:ascii="Times New Roman" w:eastAsia="標楷體" w:hAnsi="Times New Roman" w:cs="Times New Roman"/>
              </w:rPr>
              <w:pPrChange w:id="3081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7835315" w14:textId="72BBDBA8" w:rsidR="00D93FCC" w:rsidDel="003C19C7" w:rsidRDefault="00D93FCC">
            <w:pPr>
              <w:rPr>
                <w:del w:id="30811" w:author="瑋婷 徐" w:date="2025-01-03T17:04:00Z" w16du:dateUtc="2025-01-03T09:04:00Z"/>
                <w:rFonts w:ascii="Times New Roman" w:eastAsia="標楷體" w:hAnsi="Times New Roman" w:cs="Times New Roman"/>
              </w:rPr>
              <w:pPrChange w:id="308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41731DC" w14:textId="2BE6A2AF" w:rsidR="00D93FCC" w:rsidDel="003C19C7" w:rsidRDefault="00D93FCC">
            <w:pPr>
              <w:rPr>
                <w:del w:id="30813" w:author="瑋婷 徐" w:date="2025-01-03T17:04:00Z" w16du:dateUtc="2025-01-03T09:04:00Z"/>
                <w:rFonts w:ascii="Times New Roman" w:eastAsia="標楷體" w:hAnsi="Times New Roman" w:cs="Times New Roman"/>
              </w:rPr>
              <w:pPrChange w:id="3081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8E0879B" w14:textId="49FBE7B8" w:rsidR="00D93FCC" w:rsidDel="003C19C7" w:rsidRDefault="00D93FCC">
            <w:pPr>
              <w:rPr>
                <w:del w:id="30815" w:author="瑋婷 徐" w:date="2025-01-03T17:04:00Z" w16du:dateUtc="2025-01-03T09:04:00Z"/>
                <w:rFonts w:ascii="Times New Roman" w:eastAsia="標楷體" w:hAnsi="Times New Roman" w:cs="Times New Roman"/>
              </w:rPr>
              <w:pPrChange w:id="308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8BF3879" w14:textId="5FF55702" w:rsidR="00D93FCC" w:rsidDel="003C19C7" w:rsidRDefault="00D93FCC">
            <w:pPr>
              <w:rPr>
                <w:del w:id="30817" w:author="瑋婷 徐" w:date="2025-01-03T17:04:00Z" w16du:dateUtc="2025-01-03T09:04:00Z"/>
                <w:rFonts w:ascii="Times New Roman" w:eastAsia="標楷體" w:hAnsi="Times New Roman" w:cs="Times New Roman"/>
              </w:rPr>
              <w:pPrChange w:id="3081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AE65AD7" w14:textId="6217C769" w:rsidR="00D93FCC" w:rsidDel="003C19C7" w:rsidRDefault="00D93FCC">
            <w:pPr>
              <w:rPr>
                <w:del w:id="30819" w:author="瑋婷 徐" w:date="2025-01-03T17:04:00Z" w16du:dateUtc="2025-01-03T09:04:00Z"/>
                <w:rFonts w:ascii="Times New Roman" w:eastAsia="標楷體" w:hAnsi="Times New Roman" w:cs="Times New Roman"/>
              </w:rPr>
              <w:pPrChange w:id="3082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237BEA0" w14:textId="4549DF43" w:rsidR="00D93FCC" w:rsidDel="003C19C7" w:rsidRDefault="00D93FCC">
            <w:pPr>
              <w:rPr>
                <w:del w:id="30821" w:author="瑋婷 徐" w:date="2025-01-03T17:04:00Z" w16du:dateUtc="2025-01-03T09:04:00Z"/>
                <w:rFonts w:ascii="Times New Roman" w:eastAsia="標楷體" w:hAnsi="Times New Roman" w:cs="Times New Roman"/>
              </w:rPr>
              <w:pPrChange w:id="3082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F98D5C5" w14:textId="3E06D832" w:rsidR="00D93FCC" w:rsidDel="003C19C7" w:rsidRDefault="00D93FCC">
            <w:pPr>
              <w:rPr>
                <w:del w:id="30823" w:author="瑋婷 徐" w:date="2025-01-03T17:04:00Z" w16du:dateUtc="2025-01-03T09:04:00Z"/>
                <w:rFonts w:ascii="Times New Roman" w:eastAsia="標楷體" w:hAnsi="Times New Roman" w:cs="Times New Roman"/>
              </w:rPr>
              <w:pPrChange w:id="308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54DB1A5" w14:textId="27A0BB40" w:rsidR="00D93FCC" w:rsidDel="003C19C7" w:rsidRDefault="00D93FCC">
            <w:pPr>
              <w:rPr>
                <w:del w:id="30825" w:author="瑋婷 徐" w:date="2025-01-03T17:04:00Z" w16du:dateUtc="2025-01-03T09:04:00Z"/>
                <w:rFonts w:ascii="Times New Roman" w:eastAsia="標楷體" w:hAnsi="Times New Roman" w:cs="Times New Roman"/>
              </w:rPr>
              <w:pPrChange w:id="30826"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50A4E0EE" w14:textId="5C3C4BDB" w:rsidR="00D93FCC" w:rsidDel="003C19C7" w:rsidRDefault="00D93FCC">
            <w:pPr>
              <w:rPr>
                <w:del w:id="30827" w:author="瑋婷 徐" w:date="2025-01-03T17:04:00Z" w16du:dateUtc="2025-01-03T09:04:00Z"/>
                <w:rFonts w:ascii="Times New Roman" w:eastAsia="標楷體" w:hAnsi="Times New Roman" w:cs="Times New Roman"/>
              </w:rPr>
              <w:pPrChange w:id="3082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055EA11" w14:textId="103706F3" w:rsidR="00D93FCC" w:rsidDel="003C19C7" w:rsidRDefault="00D93FCC">
            <w:pPr>
              <w:rPr>
                <w:del w:id="30829" w:author="瑋婷 徐" w:date="2025-01-03T17:04:00Z" w16du:dateUtc="2025-01-03T09:04:00Z"/>
                <w:rFonts w:ascii="Times New Roman" w:eastAsia="標楷體" w:hAnsi="Times New Roman" w:cs="Times New Roman"/>
              </w:rPr>
              <w:pPrChange w:id="3083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B0185AF" w14:textId="2A124B74" w:rsidR="00D93FCC" w:rsidDel="003C19C7" w:rsidRDefault="00D93FCC">
            <w:pPr>
              <w:rPr>
                <w:del w:id="30831" w:author="瑋婷 徐" w:date="2025-01-03T17:04:00Z" w16du:dateUtc="2025-01-03T09:04:00Z"/>
                <w:rFonts w:ascii="Times New Roman" w:eastAsia="標楷體" w:hAnsi="Times New Roman" w:cs="Times New Roman"/>
              </w:rPr>
              <w:pPrChange w:id="3083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4727FE9" w14:textId="1AE57D4E" w:rsidR="00D93FCC" w:rsidDel="003C19C7" w:rsidRDefault="00D93FCC">
            <w:pPr>
              <w:rPr>
                <w:del w:id="30833" w:author="瑋婷 徐" w:date="2025-01-03T17:04:00Z" w16du:dateUtc="2025-01-03T09:04:00Z"/>
                <w:rFonts w:ascii="Times New Roman" w:eastAsia="標楷體" w:hAnsi="Times New Roman" w:cs="Times New Roman"/>
              </w:rPr>
              <w:pPrChange w:id="3083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7A1F8B8" w14:textId="7104DCD8" w:rsidR="00D93FCC" w:rsidDel="003C19C7" w:rsidRDefault="00D93FCC">
            <w:pPr>
              <w:rPr>
                <w:del w:id="30835" w:author="瑋婷 徐" w:date="2025-01-03T17:04:00Z" w16du:dateUtc="2025-01-03T09:04:00Z"/>
                <w:rFonts w:ascii="Times New Roman" w:eastAsia="標楷體" w:hAnsi="Times New Roman" w:cs="Times New Roman"/>
              </w:rPr>
              <w:pPrChange w:id="3083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BCF73F9" w14:textId="62993D8F" w:rsidR="00D93FCC" w:rsidDel="003C19C7" w:rsidRDefault="00D93FCC">
            <w:pPr>
              <w:rPr>
                <w:del w:id="30837" w:author="瑋婷 徐" w:date="2025-01-03T17:04:00Z" w16du:dateUtc="2025-01-03T09:04:00Z"/>
                <w:rFonts w:ascii="Times New Roman" w:eastAsia="標楷體" w:hAnsi="Times New Roman" w:cs="Times New Roman"/>
              </w:rPr>
              <w:pPrChange w:id="3083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0A0FC17" w14:textId="2BDB70CA" w:rsidR="00D93FCC" w:rsidDel="003C19C7" w:rsidRDefault="00D93FCC">
            <w:pPr>
              <w:rPr>
                <w:del w:id="30839" w:author="瑋婷 徐" w:date="2025-01-03T17:04:00Z" w16du:dateUtc="2025-01-03T09:04:00Z"/>
                <w:rFonts w:ascii="Times New Roman" w:eastAsia="標楷體" w:hAnsi="Times New Roman" w:cs="Times New Roman"/>
              </w:rPr>
              <w:pPrChange w:id="3084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AF3AFA8" w14:textId="1C82C70F" w:rsidR="00D93FCC" w:rsidDel="003C19C7" w:rsidRDefault="00D93FCC">
            <w:pPr>
              <w:rPr>
                <w:del w:id="30841" w:author="瑋婷 徐" w:date="2025-01-03T17:04:00Z" w16du:dateUtc="2025-01-03T09:04:00Z"/>
                <w:rFonts w:ascii="Times New Roman" w:eastAsia="標楷體" w:hAnsi="Times New Roman" w:cs="Times New Roman"/>
              </w:rPr>
              <w:pPrChange w:id="3084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1A6ADCD" w14:textId="601B3D79" w:rsidR="00D93FCC" w:rsidDel="003C19C7" w:rsidRDefault="00D93FCC">
            <w:pPr>
              <w:rPr>
                <w:del w:id="30843" w:author="瑋婷 徐" w:date="2025-01-03T17:04:00Z" w16du:dateUtc="2025-01-03T09:04:00Z"/>
                <w:rFonts w:ascii="Times New Roman" w:eastAsia="標楷體" w:hAnsi="Times New Roman" w:cs="Times New Roman"/>
              </w:rPr>
              <w:pPrChange w:id="3084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2666F49" w14:textId="10123F8C" w:rsidR="00D93FCC" w:rsidDel="003C19C7" w:rsidRDefault="00D93FCC">
            <w:pPr>
              <w:rPr>
                <w:del w:id="30845" w:author="瑋婷 徐" w:date="2025-01-03T17:04:00Z" w16du:dateUtc="2025-01-03T09:04:00Z"/>
                <w:rFonts w:ascii="Times New Roman" w:eastAsia="標楷體" w:hAnsi="Times New Roman" w:cs="Times New Roman"/>
              </w:rPr>
              <w:pPrChange w:id="3084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EC806E2" w14:textId="271CA99D" w:rsidR="00D93FCC" w:rsidDel="003C19C7" w:rsidRDefault="00D93FCC">
            <w:pPr>
              <w:rPr>
                <w:del w:id="30847" w:author="瑋婷 徐" w:date="2025-01-03T17:04:00Z" w16du:dateUtc="2025-01-03T09:04:00Z"/>
                <w:rFonts w:ascii="Times New Roman" w:eastAsia="標楷體" w:hAnsi="Times New Roman" w:cs="Times New Roman"/>
              </w:rPr>
              <w:pPrChange w:id="30848"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4ABCCAE5" w14:textId="11A3B804" w:rsidR="00D93FCC" w:rsidDel="003C19C7" w:rsidRDefault="00D93FCC">
            <w:pPr>
              <w:rPr>
                <w:del w:id="30849" w:author="瑋婷 徐" w:date="2025-01-03T17:04:00Z" w16du:dateUtc="2025-01-03T09:04:00Z"/>
                <w:rFonts w:ascii="Times New Roman" w:eastAsia="標楷體" w:hAnsi="Times New Roman" w:cs="Times New Roman"/>
              </w:rPr>
              <w:pPrChange w:id="30850" w:author="瑋婷 徐" w:date="2025-01-03T17:04:00Z" w16du:dateUtc="2025-01-03T09:04:00Z">
                <w:pPr>
                  <w:spacing w:line="276" w:lineRule="auto"/>
                  <w:jc w:val="center"/>
                </w:pPr>
              </w:pPrChange>
            </w:pPr>
          </w:p>
        </w:tc>
      </w:tr>
      <w:tr w:rsidR="00000000" w:rsidDel="003C19C7" w14:paraId="3FF5DC5D" w14:textId="0C522197">
        <w:trPr>
          <w:cantSplit/>
          <w:jc w:val="center"/>
          <w:del w:id="30851"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3FDE29DD" w14:textId="4D6A574F" w:rsidR="00D93FCC" w:rsidDel="003C19C7" w:rsidRDefault="002435EC">
            <w:pPr>
              <w:rPr>
                <w:del w:id="30852" w:author="瑋婷 徐" w:date="2025-01-03T17:04:00Z" w16du:dateUtc="2025-01-03T09:04:00Z"/>
                <w:rFonts w:ascii="Times New Roman" w:eastAsia="標楷體" w:hAnsi="Times New Roman" w:cs="Times New Roman"/>
              </w:rPr>
              <w:pPrChange w:id="30853" w:author="瑋婷 徐" w:date="2025-01-03T17:04:00Z" w16du:dateUtc="2025-01-03T09:04:00Z">
                <w:pPr>
                  <w:spacing w:line="276" w:lineRule="auto"/>
                </w:pPr>
              </w:pPrChange>
            </w:pPr>
            <w:del w:id="30854" w:author="瑋婷 徐" w:date="2025-01-03T17:04:00Z" w16du:dateUtc="2025-01-03T09:04:00Z">
              <w:r w:rsidDel="003C19C7">
                <w:rPr>
                  <w:rFonts w:ascii="Times New Roman" w:eastAsia="標楷體" w:hAnsi="Times New Roman" w:cs="Times New Roman"/>
                  <w:color w:val="000000"/>
                </w:rPr>
                <w:delText>青背山雀</w:delText>
              </w:r>
              <w:r w:rsidDel="003C19C7">
                <w:rPr>
                  <w:rFonts w:ascii="Times New Roman" w:eastAsia="標楷體" w:hAnsi="Times New Roman" w:cs="Times New Roman"/>
                  <w:color w:val="000000"/>
                </w:rPr>
                <w:delText xml:space="preserve"> ※ III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8F8E48B" w14:textId="50F87E8C" w:rsidR="00D93FCC" w:rsidDel="003C19C7" w:rsidRDefault="002435EC">
            <w:pPr>
              <w:rPr>
                <w:del w:id="30855" w:author="瑋婷 徐" w:date="2025-01-03T17:04:00Z" w16du:dateUtc="2025-01-03T09:04:00Z"/>
                <w:rFonts w:ascii="Times New Roman" w:eastAsia="標楷體" w:hAnsi="Times New Roman" w:cs="Times New Roman"/>
                <w:i/>
              </w:rPr>
              <w:pPrChange w:id="30856" w:author="瑋婷 徐" w:date="2025-01-03T17:04:00Z" w16du:dateUtc="2025-01-03T09:04:00Z">
                <w:pPr>
                  <w:spacing w:line="276" w:lineRule="auto"/>
                </w:pPr>
              </w:pPrChange>
            </w:pPr>
            <w:del w:id="30857" w:author="瑋婷 徐" w:date="2025-01-03T17:04:00Z" w16du:dateUtc="2025-01-03T09:04:00Z">
              <w:r w:rsidDel="003C19C7">
                <w:rPr>
                  <w:rFonts w:ascii="Times New Roman" w:eastAsia="標楷體" w:hAnsi="Times New Roman" w:cs="Times New Roman"/>
                  <w:i/>
                  <w:iCs/>
                  <w:color w:val="000000"/>
                </w:rPr>
                <w:delText>Parus monticolus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F64797F" w14:textId="04BD25B4" w:rsidR="00D93FCC" w:rsidDel="003C19C7" w:rsidRDefault="002435EC">
            <w:pPr>
              <w:rPr>
                <w:del w:id="30858" w:author="瑋婷 徐" w:date="2025-01-03T17:04:00Z" w16du:dateUtc="2025-01-03T09:04:00Z"/>
                <w:rFonts w:ascii="Times New Roman" w:eastAsia="標楷體" w:hAnsi="Times New Roman" w:cs="Times New Roman"/>
              </w:rPr>
              <w:pPrChange w:id="30859" w:author="瑋婷 徐" w:date="2025-01-03T17:04:00Z" w16du:dateUtc="2025-01-03T09:04:00Z">
                <w:pPr>
                  <w:spacing w:line="276" w:lineRule="auto"/>
                  <w:jc w:val="center"/>
                </w:pPr>
              </w:pPrChange>
            </w:pPr>
            <w:del w:id="30860"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1C95BE2D" w14:textId="675C2F19" w:rsidR="00D93FCC" w:rsidDel="003C19C7" w:rsidRDefault="00D93FCC">
            <w:pPr>
              <w:rPr>
                <w:del w:id="30861" w:author="瑋婷 徐" w:date="2025-01-03T17:04:00Z" w16du:dateUtc="2025-01-03T09:04:00Z"/>
                <w:rFonts w:ascii="Times New Roman" w:eastAsia="標楷體" w:hAnsi="Times New Roman" w:cs="Times New Roman"/>
              </w:rPr>
              <w:pPrChange w:id="30862"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37AD914D" w14:textId="5687C193" w:rsidR="00D93FCC" w:rsidDel="003C19C7" w:rsidRDefault="00D93FCC">
            <w:pPr>
              <w:rPr>
                <w:del w:id="30863" w:author="瑋婷 徐" w:date="2025-01-03T17:04:00Z" w16du:dateUtc="2025-01-03T09:04:00Z"/>
                <w:rFonts w:ascii="Times New Roman" w:eastAsia="標楷體" w:hAnsi="Times New Roman" w:cs="Times New Roman"/>
              </w:rPr>
              <w:pPrChange w:id="30864"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18ABFF5B" w14:textId="311A0908" w:rsidR="00D93FCC" w:rsidDel="003C19C7" w:rsidRDefault="00D93FCC">
            <w:pPr>
              <w:rPr>
                <w:del w:id="30865" w:author="瑋婷 徐" w:date="2025-01-03T17:04:00Z" w16du:dateUtc="2025-01-03T09:04:00Z"/>
                <w:rFonts w:ascii="Times New Roman" w:eastAsia="標楷體" w:hAnsi="Times New Roman" w:cs="Times New Roman"/>
              </w:rPr>
              <w:pPrChange w:id="30866"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19700B5F" w14:textId="4ED94F92" w:rsidR="00D93FCC" w:rsidDel="003C19C7" w:rsidRDefault="00D93FCC">
            <w:pPr>
              <w:rPr>
                <w:del w:id="30867" w:author="瑋婷 徐" w:date="2025-01-03T17:04:00Z" w16du:dateUtc="2025-01-03T09:04:00Z"/>
                <w:rFonts w:ascii="Times New Roman" w:eastAsia="標楷體" w:hAnsi="Times New Roman" w:cs="Times New Roman"/>
              </w:rPr>
              <w:pPrChange w:id="30868"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7A70EFA9" w14:textId="6A56C002" w:rsidR="00D93FCC" w:rsidDel="003C19C7" w:rsidRDefault="002435EC">
            <w:pPr>
              <w:rPr>
                <w:del w:id="30869" w:author="瑋婷 徐" w:date="2025-01-03T17:04:00Z" w16du:dateUtc="2025-01-03T09:04:00Z"/>
                <w:rFonts w:ascii="Times New Roman" w:eastAsia="標楷體" w:hAnsi="Times New Roman" w:cs="Times New Roman"/>
              </w:rPr>
              <w:pPrChange w:id="30870" w:author="瑋婷 徐" w:date="2025-01-03T17:04:00Z" w16du:dateUtc="2025-01-03T09:04:00Z">
                <w:pPr>
                  <w:spacing w:line="276" w:lineRule="auto"/>
                  <w:jc w:val="center"/>
                </w:pPr>
              </w:pPrChange>
            </w:pPr>
            <w:del w:id="30871"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59A7106B" w14:textId="1D10F675" w:rsidR="00D93FCC" w:rsidDel="003C19C7" w:rsidRDefault="00D93FCC">
            <w:pPr>
              <w:rPr>
                <w:del w:id="30872" w:author="瑋婷 徐" w:date="2025-01-03T17:04:00Z" w16du:dateUtc="2025-01-03T09:04:00Z"/>
                <w:rFonts w:ascii="Times New Roman" w:eastAsia="標楷體" w:hAnsi="Times New Roman" w:cs="Times New Roman"/>
              </w:rPr>
              <w:pPrChange w:id="30873"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792DB39B" w14:textId="5343CAD7" w:rsidR="00D93FCC" w:rsidDel="003C19C7" w:rsidRDefault="002435EC">
            <w:pPr>
              <w:rPr>
                <w:del w:id="30874" w:author="瑋婷 徐" w:date="2025-01-03T17:04:00Z" w16du:dateUtc="2025-01-03T09:04:00Z"/>
                <w:rFonts w:ascii="Times New Roman" w:eastAsia="標楷體" w:hAnsi="Times New Roman" w:cs="Times New Roman"/>
              </w:rPr>
              <w:pPrChange w:id="30875" w:author="瑋婷 徐" w:date="2025-01-03T17:04:00Z" w16du:dateUtc="2025-01-03T09:04:00Z">
                <w:pPr>
                  <w:spacing w:line="276" w:lineRule="auto"/>
                  <w:jc w:val="center"/>
                </w:pPr>
              </w:pPrChange>
            </w:pPr>
            <w:del w:id="30876" w:author="瑋婷 徐" w:date="2025-01-03T17:04:00Z" w16du:dateUtc="2025-01-03T09:04:00Z">
              <w:r w:rsidDel="003C19C7">
                <w:rPr>
                  <w:rFonts w:ascii="Times New Roman" w:eastAsia="標楷體" w:hAnsi="Times New Roman" w:cs="Times New Roman"/>
                  <w:color w:val="000000"/>
                </w:rPr>
                <w:delText>*</w:delText>
              </w:r>
            </w:del>
          </w:p>
        </w:tc>
        <w:tc>
          <w:tcPr>
            <w:tcW w:w="264" w:type="dxa"/>
            <w:tcBorders>
              <w:top w:val="single" w:sz="4" w:space="0" w:color="000000"/>
              <w:bottom w:val="single" w:sz="4" w:space="0" w:color="000000"/>
            </w:tcBorders>
            <w:shd w:val="clear" w:color="auto" w:fill="D9D9D9"/>
            <w:vAlign w:val="center"/>
          </w:tcPr>
          <w:p w14:paraId="6950403C" w14:textId="6AC96BDA" w:rsidR="00D93FCC" w:rsidDel="003C19C7" w:rsidRDefault="00D93FCC">
            <w:pPr>
              <w:rPr>
                <w:del w:id="30877" w:author="瑋婷 徐" w:date="2025-01-03T17:04:00Z" w16du:dateUtc="2025-01-03T09:04:00Z"/>
                <w:rFonts w:ascii="Times New Roman" w:eastAsia="標楷體" w:hAnsi="Times New Roman" w:cs="Times New Roman"/>
              </w:rPr>
              <w:pPrChange w:id="308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6BD329C" w14:textId="4C3B6A8D" w:rsidR="00D93FCC" w:rsidDel="003C19C7" w:rsidRDefault="00D93FCC">
            <w:pPr>
              <w:rPr>
                <w:del w:id="30879" w:author="瑋婷 徐" w:date="2025-01-03T17:04:00Z" w16du:dateUtc="2025-01-03T09:04:00Z"/>
                <w:rFonts w:ascii="Times New Roman" w:eastAsia="標楷體" w:hAnsi="Times New Roman" w:cs="Times New Roman"/>
              </w:rPr>
              <w:pPrChange w:id="308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34B6B54" w14:textId="52FB792B" w:rsidR="00D93FCC" w:rsidDel="003C19C7" w:rsidRDefault="002435EC">
            <w:pPr>
              <w:rPr>
                <w:del w:id="30881" w:author="瑋婷 徐" w:date="2025-01-03T17:04:00Z" w16du:dateUtc="2025-01-03T09:04:00Z"/>
                <w:rFonts w:ascii="Times New Roman" w:eastAsia="標楷體" w:hAnsi="Times New Roman" w:cs="Times New Roman"/>
              </w:rPr>
              <w:pPrChange w:id="30882" w:author="瑋婷 徐" w:date="2025-01-03T17:04:00Z" w16du:dateUtc="2025-01-03T09:04:00Z">
                <w:pPr>
                  <w:spacing w:line="276" w:lineRule="auto"/>
                  <w:jc w:val="center"/>
                </w:pPr>
              </w:pPrChange>
            </w:pPr>
            <w:del w:id="30883"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5F615B7E" w14:textId="66F26A8D" w:rsidR="00D93FCC" w:rsidDel="003C19C7" w:rsidRDefault="002435EC">
            <w:pPr>
              <w:rPr>
                <w:del w:id="30884" w:author="瑋婷 徐" w:date="2025-01-03T17:04:00Z" w16du:dateUtc="2025-01-03T09:04:00Z"/>
                <w:rFonts w:ascii="Times New Roman" w:eastAsia="標楷體" w:hAnsi="Times New Roman" w:cs="Times New Roman"/>
              </w:rPr>
              <w:pPrChange w:id="30885" w:author="瑋婷 徐" w:date="2025-01-03T17:04:00Z" w16du:dateUtc="2025-01-03T09:04:00Z">
                <w:pPr>
                  <w:spacing w:line="276" w:lineRule="auto"/>
                  <w:jc w:val="center"/>
                </w:pPr>
              </w:pPrChange>
            </w:pPr>
            <w:del w:id="3088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4FFD2C8" w14:textId="686DF05F" w:rsidR="00D93FCC" w:rsidDel="003C19C7" w:rsidRDefault="002435EC">
            <w:pPr>
              <w:rPr>
                <w:del w:id="30887" w:author="瑋婷 徐" w:date="2025-01-03T17:04:00Z" w16du:dateUtc="2025-01-03T09:04:00Z"/>
                <w:rFonts w:ascii="Times New Roman" w:eastAsia="標楷體" w:hAnsi="Times New Roman" w:cs="Times New Roman"/>
              </w:rPr>
              <w:pPrChange w:id="30888" w:author="瑋婷 徐" w:date="2025-01-03T17:04:00Z" w16du:dateUtc="2025-01-03T09:04:00Z">
                <w:pPr>
                  <w:spacing w:line="276" w:lineRule="auto"/>
                  <w:jc w:val="center"/>
                </w:pPr>
              </w:pPrChange>
            </w:pPr>
            <w:del w:id="3088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55460C9C" w14:textId="5CAB6DE9" w:rsidR="00D93FCC" w:rsidDel="003C19C7" w:rsidRDefault="00D93FCC">
            <w:pPr>
              <w:rPr>
                <w:del w:id="30890" w:author="瑋婷 徐" w:date="2025-01-03T17:04:00Z" w16du:dateUtc="2025-01-03T09:04:00Z"/>
                <w:rFonts w:ascii="Times New Roman" w:eastAsia="標楷體" w:hAnsi="Times New Roman" w:cs="Times New Roman"/>
              </w:rPr>
              <w:pPrChange w:id="308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B5EA139" w14:textId="37A47815" w:rsidR="00D93FCC" w:rsidDel="003C19C7" w:rsidRDefault="00D93FCC">
            <w:pPr>
              <w:rPr>
                <w:del w:id="30892" w:author="瑋婷 徐" w:date="2025-01-03T17:04:00Z" w16du:dateUtc="2025-01-03T09:04:00Z"/>
                <w:rFonts w:ascii="Times New Roman" w:eastAsia="標楷體" w:hAnsi="Times New Roman" w:cs="Times New Roman"/>
              </w:rPr>
              <w:pPrChange w:id="308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85BFEC4" w14:textId="760F566A" w:rsidR="00D93FCC" w:rsidDel="003C19C7" w:rsidRDefault="002435EC">
            <w:pPr>
              <w:rPr>
                <w:del w:id="30894" w:author="瑋婷 徐" w:date="2025-01-03T17:04:00Z" w16du:dateUtc="2025-01-03T09:04:00Z"/>
                <w:rFonts w:ascii="Times New Roman" w:eastAsia="標楷體" w:hAnsi="Times New Roman" w:cs="Times New Roman"/>
              </w:rPr>
              <w:pPrChange w:id="30895" w:author="瑋婷 徐" w:date="2025-01-03T17:04:00Z" w16du:dateUtc="2025-01-03T09:04:00Z">
                <w:pPr>
                  <w:spacing w:line="276" w:lineRule="auto"/>
                  <w:jc w:val="center"/>
                </w:pPr>
              </w:pPrChange>
            </w:pPr>
            <w:del w:id="3089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7C49972A" w14:textId="6DAC2D00" w:rsidR="00D93FCC" w:rsidDel="003C19C7" w:rsidRDefault="002435EC">
            <w:pPr>
              <w:rPr>
                <w:del w:id="30897" w:author="瑋婷 徐" w:date="2025-01-03T17:04:00Z" w16du:dateUtc="2025-01-03T09:04:00Z"/>
                <w:rFonts w:ascii="Times New Roman" w:eastAsia="標楷體" w:hAnsi="Times New Roman" w:cs="Times New Roman"/>
              </w:rPr>
              <w:pPrChange w:id="30898" w:author="瑋婷 徐" w:date="2025-01-03T17:04:00Z" w16du:dateUtc="2025-01-03T09:04:00Z">
                <w:pPr>
                  <w:spacing w:line="276" w:lineRule="auto"/>
                  <w:jc w:val="center"/>
                </w:pPr>
              </w:pPrChange>
            </w:pPr>
            <w:del w:id="3089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E39311A" w14:textId="01473876" w:rsidR="00D93FCC" w:rsidDel="003C19C7" w:rsidRDefault="00D93FCC">
            <w:pPr>
              <w:rPr>
                <w:del w:id="30900" w:author="瑋婷 徐" w:date="2025-01-03T17:04:00Z" w16du:dateUtc="2025-01-03T09:04:00Z"/>
                <w:rFonts w:ascii="Times New Roman" w:eastAsia="標楷體" w:hAnsi="Times New Roman" w:cs="Times New Roman"/>
              </w:rPr>
              <w:pPrChange w:id="3090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31D7C3F" w14:textId="5753F839" w:rsidR="00D93FCC" w:rsidDel="003C19C7" w:rsidRDefault="002435EC">
            <w:pPr>
              <w:rPr>
                <w:del w:id="30902" w:author="瑋婷 徐" w:date="2025-01-03T17:04:00Z" w16du:dateUtc="2025-01-03T09:04:00Z"/>
                <w:rFonts w:ascii="Times New Roman" w:eastAsia="標楷體" w:hAnsi="Times New Roman" w:cs="Times New Roman"/>
              </w:rPr>
              <w:pPrChange w:id="30903" w:author="瑋婷 徐" w:date="2025-01-03T17:04:00Z" w16du:dateUtc="2025-01-03T09:04:00Z">
                <w:pPr>
                  <w:spacing w:line="276" w:lineRule="auto"/>
                  <w:jc w:val="center"/>
                </w:pPr>
              </w:pPrChange>
            </w:pPr>
            <w:del w:id="30904"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7D3479DD" w14:textId="4B66904A" w:rsidR="00D93FCC" w:rsidDel="003C19C7" w:rsidRDefault="00D93FCC">
            <w:pPr>
              <w:rPr>
                <w:del w:id="30905" w:author="瑋婷 徐" w:date="2025-01-03T17:04:00Z" w16du:dateUtc="2025-01-03T09:04:00Z"/>
                <w:rFonts w:ascii="Times New Roman" w:eastAsia="標楷體" w:hAnsi="Times New Roman" w:cs="Times New Roman"/>
              </w:rPr>
              <w:pPrChange w:id="309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1341296" w14:textId="38BA467E" w:rsidR="00D93FCC" w:rsidDel="003C19C7" w:rsidRDefault="00D93FCC">
            <w:pPr>
              <w:rPr>
                <w:del w:id="30907" w:author="瑋婷 徐" w:date="2025-01-03T17:04:00Z" w16du:dateUtc="2025-01-03T09:04:00Z"/>
                <w:rFonts w:ascii="Times New Roman" w:eastAsia="標楷體" w:hAnsi="Times New Roman" w:cs="Times New Roman"/>
              </w:rPr>
              <w:pPrChange w:id="3090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5B9F5B6" w14:textId="740ECCB5" w:rsidR="00D93FCC" w:rsidDel="003C19C7" w:rsidRDefault="002435EC">
            <w:pPr>
              <w:rPr>
                <w:del w:id="30909" w:author="瑋婷 徐" w:date="2025-01-03T17:04:00Z" w16du:dateUtc="2025-01-03T09:04:00Z"/>
                <w:rFonts w:ascii="Times New Roman" w:eastAsia="標楷體" w:hAnsi="Times New Roman" w:cs="Times New Roman"/>
              </w:rPr>
              <w:pPrChange w:id="30910" w:author="瑋婷 徐" w:date="2025-01-03T17:04:00Z" w16du:dateUtc="2025-01-03T09:04:00Z">
                <w:pPr>
                  <w:spacing w:line="276" w:lineRule="auto"/>
                  <w:jc w:val="center"/>
                </w:pPr>
              </w:pPrChange>
            </w:pPr>
            <w:del w:id="3091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A140C33" w14:textId="76D026D3" w:rsidR="00D93FCC" w:rsidDel="003C19C7" w:rsidRDefault="00D93FCC">
            <w:pPr>
              <w:rPr>
                <w:del w:id="30912" w:author="瑋婷 徐" w:date="2025-01-03T17:04:00Z" w16du:dateUtc="2025-01-03T09:04:00Z"/>
                <w:rFonts w:ascii="Times New Roman" w:eastAsia="標楷體" w:hAnsi="Times New Roman" w:cs="Times New Roman"/>
              </w:rPr>
              <w:pPrChange w:id="30913"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E24EC80" w14:textId="2A6E5C39" w:rsidR="00D93FCC" w:rsidDel="003C19C7" w:rsidRDefault="00D93FCC">
            <w:pPr>
              <w:rPr>
                <w:del w:id="30914" w:author="瑋婷 徐" w:date="2025-01-03T17:04:00Z" w16du:dateUtc="2025-01-03T09:04:00Z"/>
                <w:rFonts w:ascii="Times New Roman" w:eastAsia="標楷體" w:hAnsi="Times New Roman" w:cs="Times New Roman"/>
              </w:rPr>
              <w:pPrChange w:id="3091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991BA87" w14:textId="66D4BC03" w:rsidR="00D93FCC" w:rsidDel="003C19C7" w:rsidRDefault="00D93FCC">
            <w:pPr>
              <w:rPr>
                <w:del w:id="30916" w:author="瑋婷 徐" w:date="2025-01-03T17:04:00Z" w16du:dateUtc="2025-01-03T09:04:00Z"/>
                <w:rFonts w:ascii="Times New Roman" w:eastAsia="標楷體" w:hAnsi="Times New Roman" w:cs="Times New Roman"/>
              </w:rPr>
              <w:pPrChange w:id="3091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6AD8038" w14:textId="0A3DBFF8" w:rsidR="00D93FCC" w:rsidDel="003C19C7" w:rsidRDefault="00D93FCC">
            <w:pPr>
              <w:rPr>
                <w:del w:id="30918" w:author="瑋婷 徐" w:date="2025-01-03T17:04:00Z" w16du:dateUtc="2025-01-03T09:04:00Z"/>
                <w:rFonts w:ascii="Times New Roman" w:eastAsia="標楷體" w:hAnsi="Times New Roman" w:cs="Times New Roman"/>
              </w:rPr>
              <w:pPrChange w:id="3091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91CC082" w14:textId="7DFA50C0" w:rsidR="00D93FCC" w:rsidDel="003C19C7" w:rsidRDefault="00D93FCC">
            <w:pPr>
              <w:rPr>
                <w:del w:id="30920" w:author="瑋婷 徐" w:date="2025-01-03T17:04:00Z" w16du:dateUtc="2025-01-03T09:04:00Z"/>
                <w:rFonts w:ascii="Times New Roman" w:eastAsia="標楷體" w:hAnsi="Times New Roman" w:cs="Times New Roman"/>
              </w:rPr>
              <w:pPrChange w:id="3092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F11FEBD" w14:textId="06F8D6C8" w:rsidR="00D93FCC" w:rsidDel="003C19C7" w:rsidRDefault="00D93FCC">
            <w:pPr>
              <w:rPr>
                <w:del w:id="30922" w:author="瑋婷 徐" w:date="2025-01-03T17:04:00Z" w16du:dateUtc="2025-01-03T09:04:00Z"/>
                <w:rFonts w:ascii="Times New Roman" w:eastAsia="標楷體" w:hAnsi="Times New Roman" w:cs="Times New Roman"/>
              </w:rPr>
              <w:pPrChange w:id="3092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0666564" w14:textId="1354620B" w:rsidR="00D93FCC" w:rsidDel="003C19C7" w:rsidRDefault="00D93FCC">
            <w:pPr>
              <w:rPr>
                <w:del w:id="30924" w:author="瑋婷 徐" w:date="2025-01-03T17:04:00Z" w16du:dateUtc="2025-01-03T09:04:00Z"/>
                <w:rFonts w:ascii="Times New Roman" w:eastAsia="標楷體" w:hAnsi="Times New Roman" w:cs="Times New Roman"/>
              </w:rPr>
              <w:pPrChange w:id="309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34C60CE" w14:textId="29204F61" w:rsidR="00D93FCC" w:rsidDel="003C19C7" w:rsidRDefault="002435EC">
            <w:pPr>
              <w:rPr>
                <w:del w:id="30926" w:author="瑋婷 徐" w:date="2025-01-03T17:04:00Z" w16du:dateUtc="2025-01-03T09:04:00Z"/>
                <w:rFonts w:ascii="Times New Roman" w:eastAsia="標楷體" w:hAnsi="Times New Roman" w:cs="Times New Roman"/>
              </w:rPr>
              <w:pPrChange w:id="30927" w:author="瑋婷 徐" w:date="2025-01-03T17:04:00Z" w16du:dateUtc="2025-01-03T09:04:00Z">
                <w:pPr>
                  <w:spacing w:line="276" w:lineRule="auto"/>
                  <w:jc w:val="center"/>
                </w:pPr>
              </w:pPrChange>
            </w:pPr>
            <w:del w:id="30928"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642A9082" w14:textId="5792085D" w:rsidR="00D93FCC" w:rsidDel="003C19C7" w:rsidRDefault="00D93FCC">
            <w:pPr>
              <w:rPr>
                <w:del w:id="30929" w:author="瑋婷 徐" w:date="2025-01-03T17:04:00Z" w16du:dateUtc="2025-01-03T09:04:00Z"/>
                <w:rFonts w:ascii="Times New Roman" w:eastAsia="標楷體" w:hAnsi="Times New Roman" w:cs="Times New Roman"/>
              </w:rPr>
              <w:pPrChange w:id="3093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FF6A49E" w14:textId="1857C69B" w:rsidR="00D93FCC" w:rsidDel="003C19C7" w:rsidRDefault="00D93FCC">
            <w:pPr>
              <w:rPr>
                <w:del w:id="30931" w:author="瑋婷 徐" w:date="2025-01-03T17:04:00Z" w16du:dateUtc="2025-01-03T09:04:00Z"/>
                <w:rFonts w:ascii="Times New Roman" w:eastAsia="標楷體" w:hAnsi="Times New Roman" w:cs="Times New Roman"/>
              </w:rPr>
              <w:pPrChange w:id="3093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4160FA0" w14:textId="7A6AF495" w:rsidR="00D93FCC" w:rsidDel="003C19C7" w:rsidRDefault="00D93FCC">
            <w:pPr>
              <w:rPr>
                <w:del w:id="30933" w:author="瑋婷 徐" w:date="2025-01-03T17:04:00Z" w16du:dateUtc="2025-01-03T09:04:00Z"/>
                <w:rFonts w:ascii="Times New Roman" w:eastAsia="標楷體" w:hAnsi="Times New Roman" w:cs="Times New Roman"/>
              </w:rPr>
              <w:pPrChange w:id="3093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1D6238E1" w14:textId="7435F4E2" w:rsidR="00D93FCC" w:rsidDel="003C19C7" w:rsidRDefault="00D93FCC">
            <w:pPr>
              <w:rPr>
                <w:del w:id="30935" w:author="瑋婷 徐" w:date="2025-01-03T17:04:00Z" w16du:dateUtc="2025-01-03T09:04:00Z"/>
                <w:rFonts w:ascii="Times New Roman" w:eastAsia="標楷體" w:hAnsi="Times New Roman" w:cs="Times New Roman"/>
              </w:rPr>
              <w:pPrChange w:id="30936"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5C2CDBB7" w14:textId="55006C93" w:rsidR="00D93FCC" w:rsidDel="003C19C7" w:rsidRDefault="00D93FCC">
            <w:pPr>
              <w:rPr>
                <w:del w:id="30937" w:author="瑋婷 徐" w:date="2025-01-03T17:04:00Z" w16du:dateUtc="2025-01-03T09:04:00Z"/>
                <w:rFonts w:ascii="Times New Roman" w:eastAsia="標楷體" w:hAnsi="Times New Roman" w:cs="Times New Roman"/>
              </w:rPr>
              <w:pPrChange w:id="30938" w:author="瑋婷 徐" w:date="2025-01-03T17:04:00Z" w16du:dateUtc="2025-01-03T09:04:00Z">
                <w:pPr>
                  <w:spacing w:line="276" w:lineRule="auto"/>
                  <w:jc w:val="center"/>
                </w:pPr>
              </w:pPrChange>
            </w:pPr>
          </w:p>
        </w:tc>
      </w:tr>
      <w:tr w:rsidR="00000000" w:rsidDel="003C19C7" w14:paraId="6D16DDC4" w14:textId="4ACD229E">
        <w:trPr>
          <w:cantSplit/>
          <w:jc w:val="center"/>
          <w:del w:id="30939"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5613B04E" w14:textId="1829B80E" w:rsidR="00D93FCC" w:rsidDel="003C19C7" w:rsidRDefault="002435EC">
            <w:pPr>
              <w:rPr>
                <w:del w:id="30940" w:author="瑋婷 徐" w:date="2025-01-03T17:04:00Z" w16du:dateUtc="2025-01-03T09:04:00Z"/>
                <w:rFonts w:ascii="Times New Roman" w:eastAsia="標楷體" w:hAnsi="Times New Roman" w:cs="Times New Roman"/>
              </w:rPr>
              <w:pPrChange w:id="30941" w:author="瑋婷 徐" w:date="2025-01-03T17:04:00Z" w16du:dateUtc="2025-01-03T09:04:00Z">
                <w:pPr>
                  <w:spacing w:line="276" w:lineRule="auto"/>
                </w:pPr>
              </w:pPrChange>
            </w:pPr>
            <w:del w:id="30942" w:author="瑋婷 徐" w:date="2025-01-03T17:04:00Z" w16du:dateUtc="2025-01-03T09:04:00Z">
              <w:r w:rsidDel="003C19C7">
                <w:rPr>
                  <w:rFonts w:ascii="Times New Roman" w:eastAsia="標楷體" w:hAnsi="Times New Roman" w:cs="Times New Roman"/>
                  <w:color w:val="000000"/>
                </w:rPr>
                <w:delText>黃山雀</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C5F75FB" w14:textId="30864CEC" w:rsidR="00D93FCC" w:rsidDel="003C19C7" w:rsidRDefault="002435EC">
            <w:pPr>
              <w:rPr>
                <w:del w:id="30943" w:author="瑋婷 徐" w:date="2025-01-03T17:04:00Z" w16du:dateUtc="2025-01-03T09:04:00Z"/>
                <w:rFonts w:ascii="Times New Roman" w:eastAsia="標楷體" w:hAnsi="Times New Roman" w:cs="Times New Roman"/>
                <w:i/>
              </w:rPr>
              <w:pPrChange w:id="30944" w:author="瑋婷 徐" w:date="2025-01-03T17:04:00Z" w16du:dateUtc="2025-01-03T09:04:00Z">
                <w:pPr>
                  <w:spacing w:line="276" w:lineRule="auto"/>
                </w:pPr>
              </w:pPrChange>
            </w:pPr>
            <w:del w:id="30945" w:author="瑋婷 徐" w:date="2025-01-03T17:04:00Z" w16du:dateUtc="2025-01-03T09:04:00Z">
              <w:r w:rsidDel="003C19C7">
                <w:rPr>
                  <w:rFonts w:ascii="Times New Roman" w:eastAsia="標楷體" w:hAnsi="Times New Roman" w:cs="Times New Roman"/>
                  <w:i/>
                  <w:iCs/>
                  <w:color w:val="000000"/>
                </w:rPr>
                <w:delText>Machlolophus holsti</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53DE944" w14:textId="2B41D8E5" w:rsidR="00D93FCC" w:rsidDel="003C19C7" w:rsidRDefault="00D93FCC">
            <w:pPr>
              <w:rPr>
                <w:del w:id="30946" w:author="瑋婷 徐" w:date="2025-01-03T17:04:00Z" w16du:dateUtc="2025-01-03T09:04:00Z"/>
                <w:rFonts w:ascii="Times New Roman" w:eastAsia="標楷體" w:hAnsi="Times New Roman" w:cs="Times New Roman"/>
              </w:rPr>
              <w:pPrChange w:id="30947"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332A8954" w14:textId="182A96E5" w:rsidR="00D93FCC" w:rsidDel="003C19C7" w:rsidRDefault="00D93FCC">
            <w:pPr>
              <w:rPr>
                <w:del w:id="30948" w:author="瑋婷 徐" w:date="2025-01-03T17:04:00Z" w16du:dateUtc="2025-01-03T09:04:00Z"/>
                <w:rFonts w:ascii="Times New Roman" w:eastAsia="標楷體" w:hAnsi="Times New Roman" w:cs="Times New Roman"/>
              </w:rPr>
              <w:pPrChange w:id="30949"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01E33B21" w14:textId="34EB9088" w:rsidR="00D93FCC" w:rsidDel="003C19C7" w:rsidRDefault="00D93FCC">
            <w:pPr>
              <w:rPr>
                <w:del w:id="30950" w:author="瑋婷 徐" w:date="2025-01-03T17:04:00Z" w16du:dateUtc="2025-01-03T09:04:00Z"/>
                <w:rFonts w:ascii="Times New Roman" w:eastAsia="標楷體" w:hAnsi="Times New Roman" w:cs="Times New Roman"/>
              </w:rPr>
              <w:pPrChange w:id="30951"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05600BC7" w14:textId="4C1473DE" w:rsidR="00D93FCC" w:rsidDel="003C19C7" w:rsidRDefault="00D93FCC">
            <w:pPr>
              <w:rPr>
                <w:del w:id="30952" w:author="瑋婷 徐" w:date="2025-01-03T17:04:00Z" w16du:dateUtc="2025-01-03T09:04:00Z"/>
                <w:rFonts w:ascii="Times New Roman" w:eastAsia="標楷體" w:hAnsi="Times New Roman" w:cs="Times New Roman"/>
              </w:rPr>
              <w:pPrChange w:id="30953"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50B079E8" w14:textId="47ADE9E8" w:rsidR="00D93FCC" w:rsidDel="003C19C7" w:rsidRDefault="00D93FCC">
            <w:pPr>
              <w:rPr>
                <w:del w:id="30954" w:author="瑋婷 徐" w:date="2025-01-03T17:04:00Z" w16du:dateUtc="2025-01-03T09:04:00Z"/>
                <w:rFonts w:ascii="Times New Roman" w:eastAsia="標楷體" w:hAnsi="Times New Roman" w:cs="Times New Roman"/>
              </w:rPr>
              <w:pPrChange w:id="30955"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1D4194FD" w14:textId="75F35673" w:rsidR="00D93FCC" w:rsidDel="003C19C7" w:rsidRDefault="00D93FCC">
            <w:pPr>
              <w:rPr>
                <w:del w:id="30956" w:author="瑋婷 徐" w:date="2025-01-03T17:04:00Z" w16du:dateUtc="2025-01-03T09:04:00Z"/>
                <w:rFonts w:ascii="Times New Roman" w:eastAsia="標楷體" w:hAnsi="Times New Roman" w:cs="Times New Roman"/>
              </w:rPr>
              <w:pPrChange w:id="30957"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7FD5EAF" w14:textId="13486C92" w:rsidR="00D93FCC" w:rsidDel="003C19C7" w:rsidRDefault="00D93FCC">
            <w:pPr>
              <w:rPr>
                <w:del w:id="30958" w:author="瑋婷 徐" w:date="2025-01-03T17:04:00Z" w16du:dateUtc="2025-01-03T09:04:00Z"/>
                <w:rFonts w:ascii="Times New Roman" w:eastAsia="標楷體" w:hAnsi="Times New Roman" w:cs="Times New Roman"/>
              </w:rPr>
              <w:pPrChange w:id="30959"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4E26694B" w14:textId="5C79DB01" w:rsidR="00D93FCC" w:rsidDel="003C19C7" w:rsidRDefault="00D93FCC">
            <w:pPr>
              <w:rPr>
                <w:del w:id="30960" w:author="瑋婷 徐" w:date="2025-01-03T17:04:00Z" w16du:dateUtc="2025-01-03T09:04:00Z"/>
                <w:rFonts w:ascii="Times New Roman" w:eastAsia="標楷體" w:hAnsi="Times New Roman" w:cs="Times New Roman"/>
              </w:rPr>
              <w:pPrChange w:id="30961"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2A236B1" w14:textId="49D39785" w:rsidR="00D93FCC" w:rsidDel="003C19C7" w:rsidRDefault="00D93FCC">
            <w:pPr>
              <w:rPr>
                <w:del w:id="30962" w:author="瑋婷 徐" w:date="2025-01-03T17:04:00Z" w16du:dateUtc="2025-01-03T09:04:00Z"/>
                <w:rFonts w:ascii="Times New Roman" w:eastAsia="標楷體" w:hAnsi="Times New Roman" w:cs="Times New Roman"/>
              </w:rPr>
              <w:pPrChange w:id="3096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418F2FA" w14:textId="5568A135" w:rsidR="00D93FCC" w:rsidDel="003C19C7" w:rsidRDefault="00D93FCC">
            <w:pPr>
              <w:rPr>
                <w:del w:id="30964" w:author="瑋婷 徐" w:date="2025-01-03T17:04:00Z" w16du:dateUtc="2025-01-03T09:04:00Z"/>
                <w:rFonts w:ascii="Times New Roman" w:eastAsia="標楷體" w:hAnsi="Times New Roman" w:cs="Times New Roman"/>
              </w:rPr>
              <w:pPrChange w:id="3096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C2E3006" w14:textId="75226E1F" w:rsidR="00D93FCC" w:rsidDel="003C19C7" w:rsidRDefault="002435EC">
            <w:pPr>
              <w:rPr>
                <w:del w:id="30966" w:author="瑋婷 徐" w:date="2025-01-03T17:04:00Z" w16du:dateUtc="2025-01-03T09:04:00Z"/>
                <w:rFonts w:ascii="Times New Roman" w:eastAsia="標楷體" w:hAnsi="Times New Roman" w:cs="Times New Roman"/>
              </w:rPr>
              <w:pPrChange w:id="30967" w:author="瑋婷 徐" w:date="2025-01-03T17:04:00Z" w16du:dateUtc="2025-01-03T09:04:00Z">
                <w:pPr>
                  <w:spacing w:line="276" w:lineRule="auto"/>
                  <w:jc w:val="center"/>
                </w:pPr>
              </w:pPrChange>
            </w:pPr>
            <w:del w:id="30968"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32F5096F" w14:textId="44E7861C" w:rsidR="00D93FCC" w:rsidDel="003C19C7" w:rsidRDefault="00D93FCC">
            <w:pPr>
              <w:rPr>
                <w:del w:id="30969" w:author="瑋婷 徐" w:date="2025-01-03T17:04:00Z" w16du:dateUtc="2025-01-03T09:04:00Z"/>
                <w:rFonts w:ascii="Times New Roman" w:eastAsia="標楷體" w:hAnsi="Times New Roman" w:cs="Times New Roman"/>
              </w:rPr>
              <w:pPrChange w:id="3097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D77A416" w14:textId="0110BAEA" w:rsidR="00D93FCC" w:rsidDel="003C19C7" w:rsidRDefault="00D93FCC">
            <w:pPr>
              <w:rPr>
                <w:del w:id="30971" w:author="瑋婷 徐" w:date="2025-01-03T17:04:00Z" w16du:dateUtc="2025-01-03T09:04:00Z"/>
                <w:rFonts w:ascii="Times New Roman" w:eastAsia="標楷體" w:hAnsi="Times New Roman" w:cs="Times New Roman"/>
              </w:rPr>
              <w:pPrChange w:id="309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1DEEC1B" w14:textId="79DF5535" w:rsidR="00D93FCC" w:rsidDel="003C19C7" w:rsidRDefault="00D93FCC">
            <w:pPr>
              <w:rPr>
                <w:del w:id="30973" w:author="瑋婷 徐" w:date="2025-01-03T17:04:00Z" w16du:dateUtc="2025-01-03T09:04:00Z"/>
                <w:rFonts w:ascii="Times New Roman" w:eastAsia="標楷體" w:hAnsi="Times New Roman" w:cs="Times New Roman"/>
              </w:rPr>
              <w:pPrChange w:id="309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014BB6D" w14:textId="07D4C6EC" w:rsidR="00D93FCC" w:rsidDel="003C19C7" w:rsidRDefault="00D93FCC">
            <w:pPr>
              <w:rPr>
                <w:del w:id="30975" w:author="瑋婷 徐" w:date="2025-01-03T17:04:00Z" w16du:dateUtc="2025-01-03T09:04:00Z"/>
                <w:rFonts w:ascii="Times New Roman" w:eastAsia="標楷體" w:hAnsi="Times New Roman" w:cs="Times New Roman"/>
              </w:rPr>
              <w:pPrChange w:id="309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6670291" w14:textId="14FB0488" w:rsidR="00D93FCC" w:rsidDel="003C19C7" w:rsidRDefault="002435EC">
            <w:pPr>
              <w:rPr>
                <w:del w:id="30977" w:author="瑋婷 徐" w:date="2025-01-03T17:04:00Z" w16du:dateUtc="2025-01-03T09:04:00Z"/>
                <w:rFonts w:ascii="Times New Roman" w:eastAsia="標楷體" w:hAnsi="Times New Roman" w:cs="Times New Roman"/>
              </w:rPr>
              <w:pPrChange w:id="30978" w:author="瑋婷 徐" w:date="2025-01-03T17:04:00Z" w16du:dateUtc="2025-01-03T09:04:00Z">
                <w:pPr>
                  <w:spacing w:line="276" w:lineRule="auto"/>
                  <w:jc w:val="center"/>
                </w:pPr>
              </w:pPrChange>
            </w:pPr>
            <w:del w:id="3097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8DA3078" w14:textId="7CE99DB5" w:rsidR="00D93FCC" w:rsidDel="003C19C7" w:rsidRDefault="00D93FCC">
            <w:pPr>
              <w:rPr>
                <w:del w:id="30980" w:author="瑋婷 徐" w:date="2025-01-03T17:04:00Z" w16du:dateUtc="2025-01-03T09:04:00Z"/>
                <w:rFonts w:ascii="Times New Roman" w:eastAsia="標楷體" w:hAnsi="Times New Roman" w:cs="Times New Roman"/>
              </w:rPr>
              <w:pPrChange w:id="3098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582437D" w14:textId="295433D3" w:rsidR="00D93FCC" w:rsidDel="003C19C7" w:rsidRDefault="00D93FCC">
            <w:pPr>
              <w:rPr>
                <w:del w:id="30982" w:author="瑋婷 徐" w:date="2025-01-03T17:04:00Z" w16du:dateUtc="2025-01-03T09:04:00Z"/>
                <w:rFonts w:ascii="Times New Roman" w:eastAsia="標楷體" w:hAnsi="Times New Roman" w:cs="Times New Roman"/>
              </w:rPr>
              <w:pPrChange w:id="3098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163C85D" w14:textId="1E54DDED" w:rsidR="00D93FCC" w:rsidDel="003C19C7" w:rsidRDefault="00D93FCC">
            <w:pPr>
              <w:rPr>
                <w:del w:id="30984" w:author="瑋婷 徐" w:date="2025-01-03T17:04:00Z" w16du:dateUtc="2025-01-03T09:04:00Z"/>
                <w:rFonts w:ascii="Times New Roman" w:eastAsia="標楷體" w:hAnsi="Times New Roman" w:cs="Times New Roman"/>
              </w:rPr>
              <w:pPrChange w:id="3098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C0A42DF" w14:textId="38D29062" w:rsidR="00D93FCC" w:rsidDel="003C19C7" w:rsidRDefault="00D93FCC">
            <w:pPr>
              <w:rPr>
                <w:del w:id="30986" w:author="瑋婷 徐" w:date="2025-01-03T17:04:00Z" w16du:dateUtc="2025-01-03T09:04:00Z"/>
                <w:rFonts w:ascii="Times New Roman" w:eastAsia="標楷體" w:hAnsi="Times New Roman" w:cs="Times New Roman"/>
              </w:rPr>
              <w:pPrChange w:id="3098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0B4297E" w14:textId="00F9DDCA" w:rsidR="00D93FCC" w:rsidDel="003C19C7" w:rsidRDefault="00D93FCC">
            <w:pPr>
              <w:rPr>
                <w:del w:id="30988" w:author="瑋婷 徐" w:date="2025-01-03T17:04:00Z" w16du:dateUtc="2025-01-03T09:04:00Z"/>
                <w:rFonts w:ascii="Times New Roman" w:eastAsia="標楷體" w:hAnsi="Times New Roman" w:cs="Times New Roman"/>
              </w:rPr>
              <w:pPrChange w:id="309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AA8C7BA" w14:textId="0CBE4E3A" w:rsidR="00D93FCC" w:rsidDel="003C19C7" w:rsidRDefault="00D93FCC">
            <w:pPr>
              <w:rPr>
                <w:del w:id="30990" w:author="瑋婷 徐" w:date="2025-01-03T17:04:00Z" w16du:dateUtc="2025-01-03T09:04:00Z"/>
                <w:rFonts w:ascii="Times New Roman" w:eastAsia="標楷體" w:hAnsi="Times New Roman" w:cs="Times New Roman"/>
              </w:rPr>
              <w:pPrChange w:id="309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802F546" w14:textId="7BCBB141" w:rsidR="00D93FCC" w:rsidDel="003C19C7" w:rsidRDefault="00D93FCC">
            <w:pPr>
              <w:rPr>
                <w:del w:id="30992" w:author="瑋婷 徐" w:date="2025-01-03T17:04:00Z" w16du:dateUtc="2025-01-03T09:04:00Z"/>
                <w:rFonts w:ascii="Times New Roman" w:eastAsia="標楷體" w:hAnsi="Times New Roman" w:cs="Times New Roman"/>
              </w:rPr>
              <w:pPrChange w:id="30993"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34885BF1" w14:textId="73955289" w:rsidR="00D93FCC" w:rsidDel="003C19C7" w:rsidRDefault="002435EC">
            <w:pPr>
              <w:rPr>
                <w:del w:id="30994" w:author="瑋婷 徐" w:date="2025-01-03T17:04:00Z" w16du:dateUtc="2025-01-03T09:04:00Z"/>
                <w:rFonts w:ascii="Times New Roman" w:eastAsia="標楷體" w:hAnsi="Times New Roman" w:cs="Times New Roman"/>
              </w:rPr>
              <w:pPrChange w:id="30995" w:author="瑋婷 徐" w:date="2025-01-03T17:04:00Z" w16du:dateUtc="2025-01-03T09:04:00Z">
                <w:pPr>
                  <w:spacing w:line="276" w:lineRule="auto"/>
                  <w:jc w:val="center"/>
                </w:pPr>
              </w:pPrChange>
            </w:pPr>
            <w:del w:id="3099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E3BFA66" w14:textId="428C5558" w:rsidR="00D93FCC" w:rsidDel="003C19C7" w:rsidRDefault="00D93FCC">
            <w:pPr>
              <w:rPr>
                <w:del w:id="30997" w:author="瑋婷 徐" w:date="2025-01-03T17:04:00Z" w16du:dateUtc="2025-01-03T09:04:00Z"/>
                <w:rFonts w:ascii="Times New Roman" w:eastAsia="標楷體" w:hAnsi="Times New Roman" w:cs="Times New Roman"/>
              </w:rPr>
              <w:pPrChange w:id="3099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E0210B2" w14:textId="1CB2E950" w:rsidR="00D93FCC" w:rsidDel="003C19C7" w:rsidRDefault="00D93FCC">
            <w:pPr>
              <w:rPr>
                <w:del w:id="30999" w:author="瑋婷 徐" w:date="2025-01-03T17:04:00Z" w16du:dateUtc="2025-01-03T09:04:00Z"/>
                <w:rFonts w:ascii="Times New Roman" w:eastAsia="標楷體" w:hAnsi="Times New Roman" w:cs="Times New Roman"/>
              </w:rPr>
              <w:pPrChange w:id="3100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047370A" w14:textId="16AD5B76" w:rsidR="00D93FCC" w:rsidDel="003C19C7" w:rsidRDefault="00D93FCC">
            <w:pPr>
              <w:rPr>
                <w:del w:id="31001" w:author="瑋婷 徐" w:date="2025-01-03T17:04:00Z" w16du:dateUtc="2025-01-03T09:04:00Z"/>
                <w:rFonts w:ascii="Times New Roman" w:eastAsia="標楷體" w:hAnsi="Times New Roman" w:cs="Times New Roman"/>
              </w:rPr>
              <w:pPrChange w:id="3100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7171ADA" w14:textId="139A7697" w:rsidR="00D93FCC" w:rsidDel="003C19C7" w:rsidRDefault="00D93FCC">
            <w:pPr>
              <w:rPr>
                <w:del w:id="31003" w:author="瑋婷 徐" w:date="2025-01-03T17:04:00Z" w16du:dateUtc="2025-01-03T09:04:00Z"/>
                <w:rFonts w:ascii="Times New Roman" w:eastAsia="標楷體" w:hAnsi="Times New Roman" w:cs="Times New Roman"/>
              </w:rPr>
              <w:pPrChange w:id="310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C6DFB15" w14:textId="27C44597" w:rsidR="00D93FCC" w:rsidDel="003C19C7" w:rsidRDefault="00D93FCC">
            <w:pPr>
              <w:rPr>
                <w:del w:id="31005" w:author="瑋婷 徐" w:date="2025-01-03T17:04:00Z" w16du:dateUtc="2025-01-03T09:04:00Z"/>
                <w:rFonts w:ascii="Times New Roman" w:eastAsia="標楷體" w:hAnsi="Times New Roman" w:cs="Times New Roman"/>
              </w:rPr>
              <w:pPrChange w:id="310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2462D59" w14:textId="2FAE7751" w:rsidR="00D93FCC" w:rsidDel="003C19C7" w:rsidRDefault="00D93FCC">
            <w:pPr>
              <w:rPr>
                <w:del w:id="31007" w:author="瑋婷 徐" w:date="2025-01-03T17:04:00Z" w16du:dateUtc="2025-01-03T09:04:00Z"/>
                <w:rFonts w:ascii="Times New Roman" w:eastAsia="標楷體" w:hAnsi="Times New Roman" w:cs="Times New Roman"/>
              </w:rPr>
              <w:pPrChange w:id="31008"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9466534" w14:textId="53242083" w:rsidR="00D93FCC" w:rsidDel="003C19C7" w:rsidRDefault="00D93FCC">
            <w:pPr>
              <w:rPr>
                <w:del w:id="31009" w:author="瑋婷 徐" w:date="2025-01-03T17:04:00Z" w16du:dateUtc="2025-01-03T09:04:00Z"/>
                <w:rFonts w:ascii="Times New Roman" w:eastAsia="標楷體" w:hAnsi="Times New Roman" w:cs="Times New Roman"/>
              </w:rPr>
              <w:pPrChange w:id="3101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CA56CBB" w14:textId="2C00235F" w:rsidR="00D93FCC" w:rsidDel="003C19C7" w:rsidRDefault="00D93FCC">
            <w:pPr>
              <w:rPr>
                <w:del w:id="31011" w:author="瑋婷 徐" w:date="2025-01-03T17:04:00Z" w16du:dateUtc="2025-01-03T09:04:00Z"/>
                <w:rFonts w:ascii="Times New Roman" w:eastAsia="標楷體" w:hAnsi="Times New Roman" w:cs="Times New Roman"/>
              </w:rPr>
              <w:pPrChange w:id="310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14947E7" w14:textId="1C59CEED" w:rsidR="00D93FCC" w:rsidDel="003C19C7" w:rsidRDefault="00D93FCC">
            <w:pPr>
              <w:rPr>
                <w:del w:id="31013" w:author="瑋婷 徐" w:date="2025-01-03T17:04:00Z" w16du:dateUtc="2025-01-03T09:04:00Z"/>
                <w:rFonts w:ascii="Times New Roman" w:eastAsia="標楷體" w:hAnsi="Times New Roman" w:cs="Times New Roman"/>
              </w:rPr>
              <w:pPrChange w:id="3101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358606E" w14:textId="3C6424A7" w:rsidR="00D93FCC" w:rsidDel="003C19C7" w:rsidRDefault="00D93FCC">
            <w:pPr>
              <w:rPr>
                <w:del w:id="31015" w:author="瑋婷 徐" w:date="2025-01-03T17:04:00Z" w16du:dateUtc="2025-01-03T09:04:00Z"/>
                <w:rFonts w:ascii="Times New Roman" w:eastAsia="標楷體" w:hAnsi="Times New Roman" w:cs="Times New Roman"/>
              </w:rPr>
              <w:pPrChange w:id="31016"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10782B03" w14:textId="68DEEA3D" w:rsidR="00D93FCC" w:rsidDel="003C19C7" w:rsidRDefault="00D93FCC">
            <w:pPr>
              <w:rPr>
                <w:del w:id="31017" w:author="瑋婷 徐" w:date="2025-01-03T17:04:00Z" w16du:dateUtc="2025-01-03T09:04:00Z"/>
                <w:rFonts w:ascii="Times New Roman" w:eastAsia="標楷體" w:hAnsi="Times New Roman" w:cs="Times New Roman"/>
              </w:rPr>
              <w:pPrChange w:id="31018" w:author="瑋婷 徐" w:date="2025-01-03T17:04:00Z" w16du:dateUtc="2025-01-03T09:04:00Z">
                <w:pPr>
                  <w:spacing w:line="276" w:lineRule="auto"/>
                  <w:jc w:val="center"/>
                </w:pPr>
              </w:pPrChange>
            </w:pPr>
          </w:p>
        </w:tc>
      </w:tr>
    </w:tbl>
    <w:p w14:paraId="21469394" w14:textId="568C6C22" w:rsidR="00D93FCC" w:rsidDel="003C19C7" w:rsidRDefault="002435EC">
      <w:pPr>
        <w:rPr>
          <w:del w:id="31019" w:author="瑋婷 徐" w:date="2025-01-03T17:04:00Z" w16du:dateUtc="2025-01-03T09:04:00Z"/>
          <w:rFonts w:ascii="Times New Roman" w:eastAsia="標楷體" w:hAnsi="Times New Roman" w:cs="Times New Roman"/>
        </w:rPr>
      </w:pPr>
      <w:del w:id="31020" w:author="瑋婷 徐" w:date="2025-01-03T17:04:00Z" w16du:dateUtc="2025-01-03T09:04:00Z">
        <w:r w:rsidDel="003C19C7">
          <w:br w:type="page"/>
        </w:r>
        <w:r w:rsidDel="003C19C7">
          <w:rPr>
            <w:rFonts w:ascii="Times New Roman" w:eastAsia="標楷體" w:hAnsi="Times New Roman" w:cs="Times New Roman"/>
          </w:rPr>
          <w:delText>表</w:delText>
        </w:r>
        <w:r w:rsidDel="003C19C7">
          <w:rPr>
            <w:rFonts w:ascii="Times New Roman" w:eastAsia="標楷體" w:hAnsi="Times New Roman" w:cs="Times New Roman"/>
          </w:rPr>
          <w:delText>12</w:delText>
        </w:r>
        <w:r w:rsidDel="003C19C7">
          <w:rPr>
            <w:rFonts w:ascii="Times New Roman" w:eastAsia="標楷體" w:hAnsi="Times New Roman" w:cs="Times New Roman"/>
          </w:rPr>
          <w:delText>、</w:delText>
        </w:r>
        <w:r w:rsidDel="003C19C7">
          <w:rPr>
            <w:rFonts w:ascii="Times New Roman" w:eastAsia="標楷體" w:hAnsi="Times New Roman" w:cs="Times New Roman"/>
          </w:rPr>
          <w:delText>2023</w:delText>
        </w:r>
        <w:r w:rsidDel="003C19C7">
          <w:rPr>
            <w:rFonts w:ascii="Times New Roman" w:eastAsia="標楷體" w:hAnsi="Times New Roman" w:cs="Times New Roman"/>
          </w:rPr>
          <w:delText>年各樣區的繁殖鳥類調查名錄</w:delText>
        </w:r>
        <w:r w:rsidDel="003C19C7">
          <w:rPr>
            <w:rFonts w:ascii="Times New Roman" w:eastAsia="標楷體" w:hAnsi="Times New Roman" w:cs="Times New Roman"/>
          </w:rPr>
          <w:delText>(</w:delText>
        </w:r>
        <w:r w:rsidDel="003C19C7">
          <w:rPr>
            <w:rFonts w:ascii="Times New Roman" w:eastAsia="標楷體" w:hAnsi="Times New Roman" w:cs="Times New Roman"/>
          </w:rPr>
          <w:delText>續</w:delText>
        </w:r>
        <w:r w:rsidDel="003C19C7">
          <w:rPr>
            <w:rFonts w:ascii="Times New Roman" w:eastAsia="標楷體" w:hAnsi="Times New Roman" w:cs="Times New Roman"/>
          </w:rPr>
          <w:delText>)</w:delText>
        </w:r>
      </w:del>
    </w:p>
    <w:tbl>
      <w:tblPr>
        <w:tblW w:w="15288" w:type="dxa"/>
        <w:jc w:val="center"/>
        <w:tblLayout w:type="fixed"/>
        <w:tblCellMar>
          <w:left w:w="5" w:type="dxa"/>
          <w:right w:w="0" w:type="dxa"/>
        </w:tblCellMar>
        <w:tblLook w:val="0000" w:firstRow="0" w:lastRow="0" w:firstColumn="0" w:lastColumn="0" w:noHBand="0" w:noVBand="0"/>
      </w:tblPr>
      <w:tblGrid>
        <w:gridCol w:w="2402"/>
        <w:gridCol w:w="3530"/>
        <w:gridCol w:w="272"/>
        <w:gridCol w:w="261"/>
        <w:gridCol w:w="257"/>
        <w:gridCol w:w="255"/>
        <w:gridCol w:w="352"/>
        <w:gridCol w:w="272"/>
        <w:gridCol w:w="252"/>
        <w:gridCol w:w="262"/>
        <w:gridCol w:w="264"/>
        <w:gridCol w:w="266"/>
        <w:gridCol w:w="266"/>
        <w:gridCol w:w="269"/>
        <w:gridCol w:w="266"/>
        <w:gridCol w:w="266"/>
        <w:gridCol w:w="266"/>
        <w:gridCol w:w="266"/>
        <w:gridCol w:w="266"/>
        <w:gridCol w:w="266"/>
        <w:gridCol w:w="266"/>
        <w:gridCol w:w="267"/>
        <w:gridCol w:w="266"/>
        <w:gridCol w:w="266"/>
        <w:gridCol w:w="266"/>
        <w:gridCol w:w="275"/>
        <w:gridCol w:w="266"/>
        <w:gridCol w:w="266"/>
        <w:gridCol w:w="263"/>
        <w:gridCol w:w="266"/>
        <w:gridCol w:w="266"/>
        <w:gridCol w:w="266"/>
        <w:gridCol w:w="263"/>
        <w:gridCol w:w="266"/>
        <w:gridCol w:w="266"/>
        <w:gridCol w:w="267"/>
        <w:gridCol w:w="251"/>
      </w:tblGrid>
      <w:tr w:rsidR="002B07B0" w:rsidDel="003C19C7" w14:paraId="0A68133B" w14:textId="5FEE99A4" w:rsidTr="001B325B">
        <w:trPr>
          <w:cantSplit/>
          <w:tblHeader/>
          <w:jc w:val="center"/>
          <w:del w:id="31021" w:author="瑋婷 徐" w:date="2025-01-03T17:04:00Z"/>
        </w:trPr>
        <w:tc>
          <w:tcPr>
            <w:tcW w:w="2402" w:type="dxa"/>
            <w:vMerge w:val="restart"/>
            <w:tcBorders>
              <w:top w:val="single" w:sz="4" w:space="0" w:color="000000"/>
              <w:left w:val="single" w:sz="4" w:space="0" w:color="000000"/>
            </w:tcBorders>
            <w:shd w:val="clear" w:color="auto" w:fill="FFFFFF"/>
            <w:vAlign w:val="center"/>
          </w:tcPr>
          <w:p w14:paraId="2B98537B" w14:textId="4E6800A3" w:rsidR="002B07B0" w:rsidDel="003C19C7" w:rsidRDefault="002B07B0">
            <w:pPr>
              <w:rPr>
                <w:del w:id="31022" w:author="瑋婷 徐" w:date="2025-01-03T17:04:00Z" w16du:dateUtc="2025-01-03T09:04:00Z"/>
                <w:rFonts w:ascii="Times New Roman" w:eastAsia="標楷體" w:hAnsi="Times New Roman" w:cs="Times New Roman"/>
              </w:rPr>
              <w:pPrChange w:id="31023" w:author="瑋婷 徐" w:date="2025-01-03T17:04:00Z" w16du:dateUtc="2025-01-03T09:04:00Z">
                <w:pPr>
                  <w:spacing w:line="276" w:lineRule="auto"/>
                </w:pPr>
              </w:pPrChange>
            </w:pPr>
            <w:del w:id="31024" w:author="瑋婷 徐" w:date="2025-01-03T17:04:00Z" w16du:dateUtc="2025-01-03T09:04:00Z">
              <w:r w:rsidDel="003C19C7">
                <w:rPr>
                  <w:rFonts w:ascii="Times New Roman" w:eastAsia="標楷體" w:hAnsi="Times New Roman" w:cs="Times New Roman"/>
                </w:rPr>
                <w:delText>鳥種名</w:delText>
              </w:r>
            </w:del>
          </w:p>
        </w:tc>
        <w:tc>
          <w:tcPr>
            <w:tcW w:w="3530" w:type="dxa"/>
            <w:vMerge w:val="restart"/>
            <w:tcBorders>
              <w:top w:val="single" w:sz="4" w:space="0" w:color="000000"/>
              <w:right w:val="single" w:sz="4" w:space="0" w:color="000000"/>
            </w:tcBorders>
            <w:shd w:val="clear" w:color="auto" w:fill="FFFFFF"/>
            <w:vAlign w:val="center"/>
          </w:tcPr>
          <w:p w14:paraId="0DC770CD" w14:textId="578998BB" w:rsidR="002B07B0" w:rsidDel="003C19C7" w:rsidRDefault="002B07B0">
            <w:pPr>
              <w:rPr>
                <w:del w:id="31025" w:author="瑋婷 徐" w:date="2025-01-03T17:04:00Z" w16du:dateUtc="2025-01-03T09:04:00Z"/>
                <w:rFonts w:ascii="Times New Roman" w:eastAsia="標楷體" w:hAnsi="Times New Roman" w:cs="Times New Roman"/>
              </w:rPr>
              <w:pPrChange w:id="31026" w:author="瑋婷 徐" w:date="2025-01-03T17:04:00Z" w16du:dateUtc="2025-01-03T09:04:00Z">
                <w:pPr>
                  <w:spacing w:line="276" w:lineRule="auto"/>
                </w:pPr>
              </w:pPrChange>
            </w:pPr>
            <w:del w:id="31027" w:author="瑋婷 徐" w:date="2025-01-03T17:04:00Z" w16du:dateUtc="2025-01-03T09:04:00Z">
              <w:r w:rsidDel="003C19C7">
                <w:rPr>
                  <w:rFonts w:ascii="Times New Roman" w:eastAsia="標楷體" w:hAnsi="Times New Roman" w:cs="Times New Roman"/>
                </w:rPr>
                <w:delText>學名</w:delText>
              </w:r>
            </w:del>
          </w:p>
        </w:tc>
        <w:tc>
          <w:tcPr>
            <w:tcW w:w="9356" w:type="dxa"/>
            <w:gridSpan w:val="35"/>
            <w:tcBorders>
              <w:top w:val="single" w:sz="4" w:space="0" w:color="000000"/>
              <w:left w:val="single" w:sz="4" w:space="0" w:color="000000"/>
              <w:bottom w:val="single" w:sz="4" w:space="0" w:color="000000"/>
              <w:right w:val="single" w:sz="4" w:space="0" w:color="000000"/>
            </w:tcBorders>
            <w:shd w:val="clear" w:color="auto" w:fill="FFFFFF"/>
            <w:vAlign w:val="center"/>
          </w:tcPr>
          <w:p w14:paraId="373F1727" w14:textId="45015A36" w:rsidR="002B07B0" w:rsidDel="003C19C7" w:rsidRDefault="002B07B0">
            <w:pPr>
              <w:rPr>
                <w:del w:id="31028" w:author="瑋婷 徐" w:date="2025-01-03T17:04:00Z" w16du:dateUtc="2025-01-03T09:04:00Z"/>
                <w:rFonts w:ascii="Times New Roman" w:eastAsia="標楷體" w:hAnsi="Times New Roman" w:cs="Times New Roman"/>
              </w:rPr>
              <w:pPrChange w:id="31029" w:author="瑋婷 徐" w:date="2025-01-03T17:04:00Z" w16du:dateUtc="2025-01-03T09:04:00Z">
                <w:pPr>
                  <w:spacing w:line="276" w:lineRule="auto"/>
                  <w:jc w:val="center"/>
                </w:pPr>
              </w:pPrChange>
            </w:pPr>
            <w:del w:id="31030" w:author="瑋婷 徐" w:date="2025-01-03T17:04:00Z" w16du:dateUtc="2025-01-03T09:04:00Z">
              <w:r w:rsidDel="003C19C7">
                <w:rPr>
                  <w:rFonts w:ascii="Times New Roman" w:eastAsia="標楷體" w:hAnsi="Times New Roman" w:cs="Times New Roman"/>
                  <w:b/>
                  <w:color w:val="000000"/>
                </w:rPr>
                <w:delText>樣區序號</w:delText>
              </w:r>
            </w:del>
          </w:p>
        </w:tc>
      </w:tr>
      <w:tr w:rsidR="00000000" w:rsidDel="003C19C7" w14:paraId="0E61B04E" w14:textId="04966C0E" w:rsidTr="001B325B">
        <w:trPr>
          <w:cantSplit/>
          <w:jc w:val="center"/>
          <w:del w:id="31031" w:author="瑋婷 徐" w:date="2025-01-03T17:04:00Z"/>
        </w:trPr>
        <w:tc>
          <w:tcPr>
            <w:tcW w:w="2402" w:type="dxa"/>
            <w:vMerge/>
            <w:tcBorders>
              <w:left w:val="single" w:sz="4" w:space="0" w:color="000000"/>
              <w:bottom w:val="single" w:sz="4" w:space="0" w:color="000000"/>
            </w:tcBorders>
            <w:shd w:val="clear" w:color="auto" w:fill="FFFFFF"/>
            <w:vAlign w:val="bottom"/>
          </w:tcPr>
          <w:p w14:paraId="0118F76E" w14:textId="5F89021E" w:rsidR="002B07B0" w:rsidDel="003C19C7" w:rsidRDefault="002B07B0">
            <w:pPr>
              <w:rPr>
                <w:del w:id="31032" w:author="瑋婷 徐" w:date="2025-01-03T17:04:00Z" w16du:dateUtc="2025-01-03T09:04:00Z"/>
                <w:rFonts w:ascii="Times New Roman" w:eastAsia="標楷體" w:hAnsi="Times New Roman" w:cs="Times New Roman"/>
                <w:color w:val="000000"/>
              </w:rPr>
              <w:pPrChange w:id="31033" w:author="瑋婷 徐" w:date="2025-01-03T17:04:00Z" w16du:dateUtc="2025-01-03T09:04:00Z">
                <w:pPr>
                  <w:spacing w:line="276" w:lineRule="auto"/>
                </w:pPr>
              </w:pPrChange>
            </w:pPr>
          </w:p>
        </w:tc>
        <w:tc>
          <w:tcPr>
            <w:tcW w:w="3530" w:type="dxa"/>
            <w:vMerge/>
            <w:tcBorders>
              <w:bottom w:val="single" w:sz="4" w:space="0" w:color="000000"/>
              <w:right w:val="single" w:sz="4" w:space="0" w:color="000000"/>
            </w:tcBorders>
            <w:shd w:val="clear" w:color="auto" w:fill="FFFFFF"/>
            <w:vAlign w:val="bottom"/>
          </w:tcPr>
          <w:p w14:paraId="35D8F36E" w14:textId="26231510" w:rsidR="002B07B0" w:rsidDel="003C19C7" w:rsidRDefault="002B07B0">
            <w:pPr>
              <w:rPr>
                <w:del w:id="31034" w:author="瑋婷 徐" w:date="2025-01-03T17:04:00Z" w16du:dateUtc="2025-01-03T09:04:00Z"/>
                <w:rFonts w:ascii="Times New Roman" w:eastAsia="標楷體" w:hAnsi="Times New Roman" w:cs="Times New Roman"/>
                <w:i/>
                <w:iCs/>
                <w:color w:val="000000"/>
              </w:rPr>
              <w:pPrChange w:id="31035" w:author="瑋婷 徐" w:date="2025-01-03T17:04:00Z" w16du:dateUtc="2025-01-03T09:04:00Z">
                <w:pPr>
                  <w:spacing w:line="276" w:lineRule="auto"/>
                </w:pPr>
              </w:pPrChange>
            </w:pPr>
          </w:p>
        </w:tc>
        <w:tc>
          <w:tcPr>
            <w:tcW w:w="272" w:type="dxa"/>
            <w:tcBorders>
              <w:top w:val="single" w:sz="4" w:space="0" w:color="000000"/>
              <w:left w:val="single" w:sz="4" w:space="0" w:color="000000"/>
              <w:bottom w:val="single" w:sz="4" w:space="0" w:color="000000"/>
            </w:tcBorders>
            <w:shd w:val="clear" w:color="auto" w:fill="D9D9D9"/>
            <w:vAlign w:val="center"/>
          </w:tcPr>
          <w:p w14:paraId="5EFF8CD7" w14:textId="32BD9EE1" w:rsidR="002B07B0" w:rsidDel="003C19C7" w:rsidRDefault="002B07B0">
            <w:pPr>
              <w:rPr>
                <w:del w:id="31036" w:author="瑋婷 徐" w:date="2025-01-03T17:04:00Z" w16du:dateUtc="2025-01-03T09:04:00Z"/>
                <w:rFonts w:ascii="Times New Roman" w:eastAsia="標楷體" w:hAnsi="Times New Roman" w:cs="Times New Roman"/>
              </w:rPr>
              <w:pPrChange w:id="31037" w:author="瑋婷 徐" w:date="2025-01-03T17:04:00Z" w16du:dateUtc="2025-01-03T09:04:00Z">
                <w:pPr>
                  <w:spacing w:line="276" w:lineRule="auto"/>
                  <w:jc w:val="center"/>
                </w:pPr>
              </w:pPrChange>
            </w:pPr>
            <w:del w:id="31038" w:author="瑋婷 徐" w:date="2025-01-03T17:04:00Z" w16du:dateUtc="2025-01-03T09:04:00Z">
              <w:r w:rsidDel="003C19C7">
                <w:rPr>
                  <w:rFonts w:ascii="Times New Roman" w:eastAsia="標楷體" w:hAnsi="Times New Roman" w:cs="Times New Roman"/>
                </w:rPr>
                <w:delText>1</w:delText>
              </w:r>
            </w:del>
          </w:p>
        </w:tc>
        <w:tc>
          <w:tcPr>
            <w:tcW w:w="261" w:type="dxa"/>
            <w:tcBorders>
              <w:top w:val="single" w:sz="4" w:space="0" w:color="000000"/>
              <w:bottom w:val="single" w:sz="4" w:space="0" w:color="000000"/>
            </w:tcBorders>
            <w:shd w:val="clear" w:color="auto" w:fill="FFFFFF"/>
            <w:vAlign w:val="center"/>
          </w:tcPr>
          <w:p w14:paraId="0CCAFD29" w14:textId="1B1ABA71" w:rsidR="002B07B0" w:rsidDel="003C19C7" w:rsidRDefault="002B07B0">
            <w:pPr>
              <w:rPr>
                <w:del w:id="31039" w:author="瑋婷 徐" w:date="2025-01-03T17:04:00Z" w16du:dateUtc="2025-01-03T09:04:00Z"/>
                <w:rFonts w:ascii="Times New Roman" w:eastAsia="標楷體" w:hAnsi="Times New Roman" w:cs="Times New Roman"/>
              </w:rPr>
              <w:pPrChange w:id="31040" w:author="瑋婷 徐" w:date="2025-01-03T17:04:00Z" w16du:dateUtc="2025-01-03T09:04:00Z">
                <w:pPr>
                  <w:spacing w:line="276" w:lineRule="auto"/>
                  <w:jc w:val="center"/>
                </w:pPr>
              </w:pPrChange>
            </w:pPr>
            <w:del w:id="31041" w:author="瑋婷 徐" w:date="2025-01-03T17:04:00Z" w16du:dateUtc="2025-01-03T09:04:00Z">
              <w:r w:rsidDel="003C19C7">
                <w:rPr>
                  <w:rFonts w:ascii="Times New Roman" w:eastAsia="標楷體" w:hAnsi="Times New Roman" w:cs="Times New Roman"/>
                </w:rPr>
                <w:delText>2</w:delText>
              </w:r>
            </w:del>
          </w:p>
        </w:tc>
        <w:tc>
          <w:tcPr>
            <w:tcW w:w="257" w:type="dxa"/>
            <w:tcBorders>
              <w:top w:val="single" w:sz="4" w:space="0" w:color="000000"/>
              <w:bottom w:val="single" w:sz="4" w:space="0" w:color="000000"/>
            </w:tcBorders>
            <w:shd w:val="clear" w:color="auto" w:fill="D9D9D9"/>
            <w:vAlign w:val="center"/>
          </w:tcPr>
          <w:p w14:paraId="625EB455" w14:textId="242DB17E" w:rsidR="002B07B0" w:rsidDel="003C19C7" w:rsidRDefault="002B07B0">
            <w:pPr>
              <w:rPr>
                <w:del w:id="31042" w:author="瑋婷 徐" w:date="2025-01-03T17:04:00Z" w16du:dateUtc="2025-01-03T09:04:00Z"/>
                <w:rFonts w:ascii="Times New Roman" w:eastAsia="標楷體" w:hAnsi="Times New Roman" w:cs="Times New Roman"/>
              </w:rPr>
              <w:pPrChange w:id="31043" w:author="瑋婷 徐" w:date="2025-01-03T17:04:00Z" w16du:dateUtc="2025-01-03T09:04:00Z">
                <w:pPr>
                  <w:spacing w:line="276" w:lineRule="auto"/>
                  <w:jc w:val="center"/>
                </w:pPr>
              </w:pPrChange>
            </w:pPr>
            <w:del w:id="31044" w:author="瑋婷 徐" w:date="2025-01-03T17:04:00Z" w16du:dateUtc="2025-01-03T09:04:00Z">
              <w:r w:rsidDel="003C19C7">
                <w:rPr>
                  <w:rFonts w:ascii="Times New Roman" w:eastAsia="標楷體" w:hAnsi="Times New Roman" w:cs="Times New Roman"/>
                </w:rPr>
                <w:delText>3</w:delText>
              </w:r>
            </w:del>
          </w:p>
        </w:tc>
        <w:tc>
          <w:tcPr>
            <w:tcW w:w="255" w:type="dxa"/>
            <w:tcBorders>
              <w:top w:val="single" w:sz="4" w:space="0" w:color="000000"/>
              <w:bottom w:val="single" w:sz="4" w:space="0" w:color="000000"/>
            </w:tcBorders>
            <w:shd w:val="clear" w:color="auto" w:fill="FFFFFF"/>
            <w:vAlign w:val="center"/>
          </w:tcPr>
          <w:p w14:paraId="663901AF" w14:textId="5BDDD905" w:rsidR="002B07B0" w:rsidDel="003C19C7" w:rsidRDefault="002B07B0">
            <w:pPr>
              <w:rPr>
                <w:del w:id="31045" w:author="瑋婷 徐" w:date="2025-01-03T17:04:00Z" w16du:dateUtc="2025-01-03T09:04:00Z"/>
                <w:rFonts w:ascii="Times New Roman" w:eastAsia="標楷體" w:hAnsi="Times New Roman" w:cs="Times New Roman"/>
              </w:rPr>
              <w:pPrChange w:id="31046" w:author="瑋婷 徐" w:date="2025-01-03T17:04:00Z" w16du:dateUtc="2025-01-03T09:04:00Z">
                <w:pPr>
                  <w:spacing w:line="276" w:lineRule="auto"/>
                  <w:jc w:val="center"/>
                </w:pPr>
              </w:pPrChange>
            </w:pPr>
            <w:del w:id="31047" w:author="瑋婷 徐" w:date="2025-01-03T17:04:00Z" w16du:dateUtc="2025-01-03T09:04:00Z">
              <w:r w:rsidDel="003C19C7">
                <w:rPr>
                  <w:rFonts w:ascii="Times New Roman" w:eastAsia="標楷體" w:hAnsi="Times New Roman" w:cs="Times New Roman"/>
                </w:rPr>
                <w:delText>4</w:delText>
              </w:r>
            </w:del>
          </w:p>
        </w:tc>
        <w:tc>
          <w:tcPr>
            <w:tcW w:w="352" w:type="dxa"/>
            <w:tcBorders>
              <w:top w:val="single" w:sz="4" w:space="0" w:color="000000"/>
              <w:bottom w:val="single" w:sz="4" w:space="0" w:color="000000"/>
            </w:tcBorders>
            <w:shd w:val="clear" w:color="auto" w:fill="D9D9D9"/>
            <w:tcMar>
              <w:left w:w="108" w:type="dxa"/>
              <w:right w:w="108" w:type="dxa"/>
            </w:tcMar>
            <w:vAlign w:val="center"/>
          </w:tcPr>
          <w:p w14:paraId="34028A7D" w14:textId="463F288C" w:rsidR="002B07B0" w:rsidDel="003C19C7" w:rsidRDefault="002B07B0">
            <w:pPr>
              <w:rPr>
                <w:del w:id="31048" w:author="瑋婷 徐" w:date="2025-01-03T17:04:00Z" w16du:dateUtc="2025-01-03T09:04:00Z"/>
                <w:rFonts w:ascii="Times New Roman" w:eastAsia="標楷體" w:hAnsi="Times New Roman" w:cs="Times New Roman"/>
              </w:rPr>
              <w:pPrChange w:id="31049" w:author="瑋婷 徐" w:date="2025-01-03T17:04:00Z" w16du:dateUtc="2025-01-03T09:04:00Z">
                <w:pPr>
                  <w:spacing w:line="276" w:lineRule="auto"/>
                  <w:jc w:val="center"/>
                </w:pPr>
              </w:pPrChange>
            </w:pPr>
            <w:del w:id="31050" w:author="瑋婷 徐" w:date="2025-01-03T17:04:00Z" w16du:dateUtc="2025-01-03T09:04:00Z">
              <w:r w:rsidDel="003C19C7">
                <w:rPr>
                  <w:rFonts w:ascii="Times New Roman" w:eastAsia="標楷體" w:hAnsi="Times New Roman" w:cs="Times New Roman"/>
                </w:rPr>
                <w:delText>5</w:delText>
              </w:r>
            </w:del>
          </w:p>
        </w:tc>
        <w:tc>
          <w:tcPr>
            <w:tcW w:w="272" w:type="dxa"/>
            <w:tcBorders>
              <w:top w:val="single" w:sz="4" w:space="0" w:color="000000"/>
              <w:bottom w:val="single" w:sz="4" w:space="0" w:color="000000"/>
            </w:tcBorders>
            <w:shd w:val="clear" w:color="auto" w:fill="FFFFFF"/>
            <w:vAlign w:val="center"/>
          </w:tcPr>
          <w:p w14:paraId="6087B72C" w14:textId="1B6717F2" w:rsidR="002B07B0" w:rsidDel="003C19C7" w:rsidRDefault="002B07B0">
            <w:pPr>
              <w:rPr>
                <w:del w:id="31051" w:author="瑋婷 徐" w:date="2025-01-03T17:04:00Z" w16du:dateUtc="2025-01-03T09:04:00Z"/>
                <w:rFonts w:ascii="Times New Roman" w:eastAsia="標楷體" w:hAnsi="Times New Roman" w:cs="Times New Roman"/>
              </w:rPr>
              <w:pPrChange w:id="31052" w:author="瑋婷 徐" w:date="2025-01-03T17:04:00Z" w16du:dateUtc="2025-01-03T09:04:00Z">
                <w:pPr>
                  <w:spacing w:line="276" w:lineRule="auto"/>
                  <w:jc w:val="center"/>
                </w:pPr>
              </w:pPrChange>
            </w:pPr>
            <w:del w:id="31053" w:author="瑋婷 徐" w:date="2025-01-03T17:04:00Z" w16du:dateUtc="2025-01-03T09:04:00Z">
              <w:r w:rsidDel="003C19C7">
                <w:rPr>
                  <w:rFonts w:ascii="Times New Roman" w:eastAsia="標楷體" w:hAnsi="Times New Roman" w:cs="Times New Roman"/>
                </w:rPr>
                <w:delText>6</w:delText>
              </w:r>
            </w:del>
          </w:p>
        </w:tc>
        <w:tc>
          <w:tcPr>
            <w:tcW w:w="252" w:type="dxa"/>
            <w:tcBorders>
              <w:top w:val="single" w:sz="4" w:space="0" w:color="000000"/>
              <w:bottom w:val="single" w:sz="4" w:space="0" w:color="000000"/>
            </w:tcBorders>
            <w:shd w:val="clear" w:color="auto" w:fill="D9D9D9"/>
            <w:vAlign w:val="center"/>
          </w:tcPr>
          <w:p w14:paraId="518B040D" w14:textId="09816592" w:rsidR="002B07B0" w:rsidDel="003C19C7" w:rsidRDefault="002B07B0">
            <w:pPr>
              <w:rPr>
                <w:del w:id="31054" w:author="瑋婷 徐" w:date="2025-01-03T17:04:00Z" w16du:dateUtc="2025-01-03T09:04:00Z"/>
                <w:rFonts w:ascii="Times New Roman" w:eastAsia="標楷體" w:hAnsi="Times New Roman" w:cs="Times New Roman"/>
              </w:rPr>
              <w:pPrChange w:id="31055" w:author="瑋婷 徐" w:date="2025-01-03T17:04:00Z" w16du:dateUtc="2025-01-03T09:04:00Z">
                <w:pPr>
                  <w:spacing w:line="276" w:lineRule="auto"/>
                  <w:jc w:val="center"/>
                </w:pPr>
              </w:pPrChange>
            </w:pPr>
            <w:del w:id="31056" w:author="瑋婷 徐" w:date="2025-01-03T17:04:00Z" w16du:dateUtc="2025-01-03T09:04:00Z">
              <w:r w:rsidDel="003C19C7">
                <w:rPr>
                  <w:rFonts w:ascii="Times New Roman" w:eastAsia="標楷體" w:hAnsi="Times New Roman" w:cs="Times New Roman"/>
                </w:rPr>
                <w:delText>7</w:delText>
              </w:r>
            </w:del>
          </w:p>
        </w:tc>
        <w:tc>
          <w:tcPr>
            <w:tcW w:w="262" w:type="dxa"/>
            <w:tcBorders>
              <w:top w:val="single" w:sz="4" w:space="0" w:color="000000"/>
              <w:bottom w:val="single" w:sz="4" w:space="0" w:color="000000"/>
            </w:tcBorders>
            <w:shd w:val="clear" w:color="auto" w:fill="FFFFFF"/>
            <w:vAlign w:val="center"/>
          </w:tcPr>
          <w:p w14:paraId="5D27443B" w14:textId="709858B8" w:rsidR="002B07B0" w:rsidDel="003C19C7" w:rsidRDefault="002B07B0">
            <w:pPr>
              <w:rPr>
                <w:del w:id="31057" w:author="瑋婷 徐" w:date="2025-01-03T17:04:00Z" w16du:dateUtc="2025-01-03T09:04:00Z"/>
                <w:rFonts w:ascii="Times New Roman" w:eastAsia="標楷體" w:hAnsi="Times New Roman" w:cs="Times New Roman"/>
              </w:rPr>
              <w:pPrChange w:id="31058" w:author="瑋婷 徐" w:date="2025-01-03T17:04:00Z" w16du:dateUtc="2025-01-03T09:04:00Z">
                <w:pPr>
                  <w:spacing w:line="276" w:lineRule="auto"/>
                  <w:jc w:val="center"/>
                </w:pPr>
              </w:pPrChange>
            </w:pPr>
            <w:del w:id="31059" w:author="瑋婷 徐" w:date="2025-01-03T17:04:00Z" w16du:dateUtc="2025-01-03T09:04:00Z">
              <w:r w:rsidDel="003C19C7">
                <w:rPr>
                  <w:rFonts w:ascii="Times New Roman" w:eastAsia="標楷體" w:hAnsi="Times New Roman" w:cs="Times New Roman"/>
                </w:rPr>
                <w:delText>8</w:delText>
              </w:r>
            </w:del>
          </w:p>
        </w:tc>
        <w:tc>
          <w:tcPr>
            <w:tcW w:w="264" w:type="dxa"/>
            <w:tcBorders>
              <w:top w:val="single" w:sz="4" w:space="0" w:color="000000"/>
              <w:bottom w:val="single" w:sz="4" w:space="0" w:color="000000"/>
            </w:tcBorders>
            <w:shd w:val="clear" w:color="auto" w:fill="D9D9D9"/>
            <w:vAlign w:val="center"/>
          </w:tcPr>
          <w:p w14:paraId="46717FA6" w14:textId="05759115" w:rsidR="002B07B0" w:rsidDel="003C19C7" w:rsidRDefault="002B07B0">
            <w:pPr>
              <w:rPr>
                <w:del w:id="31060" w:author="瑋婷 徐" w:date="2025-01-03T17:04:00Z" w16du:dateUtc="2025-01-03T09:04:00Z"/>
                <w:rFonts w:ascii="Times New Roman" w:eastAsia="標楷體" w:hAnsi="Times New Roman" w:cs="Times New Roman"/>
              </w:rPr>
              <w:pPrChange w:id="31061" w:author="瑋婷 徐" w:date="2025-01-03T17:04:00Z" w16du:dateUtc="2025-01-03T09:04:00Z">
                <w:pPr>
                  <w:spacing w:line="276" w:lineRule="auto"/>
                  <w:jc w:val="center"/>
                </w:pPr>
              </w:pPrChange>
            </w:pPr>
            <w:del w:id="31062" w:author="瑋婷 徐" w:date="2025-01-03T17:04:00Z" w16du:dateUtc="2025-01-03T09:04:00Z">
              <w:r w:rsidDel="003C19C7">
                <w:rPr>
                  <w:rFonts w:ascii="Times New Roman" w:eastAsia="標楷體" w:hAnsi="Times New Roman" w:cs="Times New Roman"/>
                </w:rPr>
                <w:delText>9</w:delText>
              </w:r>
            </w:del>
          </w:p>
        </w:tc>
        <w:tc>
          <w:tcPr>
            <w:tcW w:w="266" w:type="dxa"/>
            <w:tcBorders>
              <w:top w:val="single" w:sz="4" w:space="0" w:color="000000"/>
              <w:bottom w:val="single" w:sz="4" w:space="0" w:color="000000"/>
            </w:tcBorders>
            <w:shd w:val="clear" w:color="auto" w:fill="FFFFFF"/>
            <w:vAlign w:val="center"/>
          </w:tcPr>
          <w:p w14:paraId="0B3AD295" w14:textId="0C50C369" w:rsidR="002B07B0" w:rsidDel="003C19C7" w:rsidRDefault="002B07B0">
            <w:pPr>
              <w:rPr>
                <w:del w:id="31063" w:author="瑋婷 徐" w:date="2025-01-03T17:04:00Z" w16du:dateUtc="2025-01-03T09:04:00Z"/>
                <w:rFonts w:ascii="Times New Roman" w:eastAsia="標楷體" w:hAnsi="Times New Roman" w:cs="Times New Roman"/>
              </w:rPr>
              <w:pPrChange w:id="31064" w:author="瑋婷 徐" w:date="2025-01-03T17:04:00Z" w16du:dateUtc="2025-01-03T09:04:00Z">
                <w:pPr>
                  <w:spacing w:line="276" w:lineRule="auto"/>
                  <w:jc w:val="center"/>
                </w:pPr>
              </w:pPrChange>
            </w:pPr>
            <w:del w:id="31065" w:author="瑋婷 徐" w:date="2025-01-03T17:04:00Z" w16du:dateUtc="2025-01-03T09:04:00Z">
              <w:r w:rsidDel="003C19C7">
                <w:rPr>
                  <w:rFonts w:ascii="Times New Roman" w:eastAsia="標楷體" w:hAnsi="Times New Roman" w:cs="Times New Roman"/>
                </w:rPr>
                <w:delText>10</w:delText>
              </w:r>
            </w:del>
          </w:p>
        </w:tc>
        <w:tc>
          <w:tcPr>
            <w:tcW w:w="266" w:type="dxa"/>
            <w:tcBorders>
              <w:top w:val="single" w:sz="4" w:space="0" w:color="000000"/>
              <w:bottom w:val="single" w:sz="4" w:space="0" w:color="000000"/>
            </w:tcBorders>
            <w:shd w:val="clear" w:color="auto" w:fill="D9D9D9"/>
            <w:vAlign w:val="center"/>
          </w:tcPr>
          <w:p w14:paraId="6AAD5859" w14:textId="7486FC9D" w:rsidR="002B07B0" w:rsidDel="003C19C7" w:rsidRDefault="002B07B0">
            <w:pPr>
              <w:rPr>
                <w:del w:id="31066" w:author="瑋婷 徐" w:date="2025-01-03T17:04:00Z" w16du:dateUtc="2025-01-03T09:04:00Z"/>
                <w:rFonts w:ascii="Times New Roman" w:eastAsia="標楷體" w:hAnsi="Times New Roman" w:cs="Times New Roman"/>
              </w:rPr>
              <w:pPrChange w:id="31067" w:author="瑋婷 徐" w:date="2025-01-03T17:04:00Z" w16du:dateUtc="2025-01-03T09:04:00Z">
                <w:pPr>
                  <w:spacing w:line="276" w:lineRule="auto"/>
                  <w:jc w:val="center"/>
                </w:pPr>
              </w:pPrChange>
            </w:pPr>
            <w:del w:id="31068" w:author="瑋婷 徐" w:date="2025-01-03T17:04:00Z" w16du:dateUtc="2025-01-03T09:04:00Z">
              <w:r w:rsidDel="003C19C7">
                <w:rPr>
                  <w:rFonts w:ascii="Times New Roman" w:eastAsia="標楷體" w:hAnsi="Times New Roman" w:cs="Times New Roman"/>
                </w:rPr>
                <w:delText>11</w:delText>
              </w:r>
            </w:del>
          </w:p>
        </w:tc>
        <w:tc>
          <w:tcPr>
            <w:tcW w:w="269" w:type="dxa"/>
            <w:tcBorders>
              <w:top w:val="single" w:sz="4" w:space="0" w:color="000000"/>
              <w:bottom w:val="single" w:sz="4" w:space="0" w:color="000000"/>
            </w:tcBorders>
            <w:shd w:val="clear" w:color="auto" w:fill="FFFFFF"/>
            <w:vAlign w:val="center"/>
          </w:tcPr>
          <w:p w14:paraId="17232D58" w14:textId="0B369676" w:rsidR="002B07B0" w:rsidDel="003C19C7" w:rsidRDefault="002B07B0">
            <w:pPr>
              <w:rPr>
                <w:del w:id="31069" w:author="瑋婷 徐" w:date="2025-01-03T17:04:00Z" w16du:dateUtc="2025-01-03T09:04:00Z"/>
                <w:rFonts w:ascii="Times New Roman" w:eastAsia="標楷體" w:hAnsi="Times New Roman" w:cs="Times New Roman"/>
              </w:rPr>
              <w:pPrChange w:id="31070" w:author="瑋婷 徐" w:date="2025-01-03T17:04:00Z" w16du:dateUtc="2025-01-03T09:04:00Z">
                <w:pPr>
                  <w:spacing w:line="276" w:lineRule="auto"/>
                  <w:jc w:val="center"/>
                </w:pPr>
              </w:pPrChange>
            </w:pPr>
            <w:del w:id="31071" w:author="瑋婷 徐" w:date="2025-01-03T17:04:00Z" w16du:dateUtc="2025-01-03T09:04:00Z">
              <w:r w:rsidDel="003C19C7">
                <w:rPr>
                  <w:rFonts w:ascii="Times New Roman" w:eastAsia="標楷體" w:hAnsi="Times New Roman" w:cs="Times New Roman"/>
                </w:rPr>
                <w:delText>12</w:delText>
              </w:r>
            </w:del>
          </w:p>
        </w:tc>
        <w:tc>
          <w:tcPr>
            <w:tcW w:w="266" w:type="dxa"/>
            <w:tcBorders>
              <w:top w:val="single" w:sz="4" w:space="0" w:color="000000"/>
              <w:bottom w:val="single" w:sz="4" w:space="0" w:color="000000"/>
            </w:tcBorders>
            <w:shd w:val="clear" w:color="auto" w:fill="D9D9D9"/>
            <w:vAlign w:val="center"/>
          </w:tcPr>
          <w:p w14:paraId="3B8F48BC" w14:textId="7F403F7F" w:rsidR="002B07B0" w:rsidDel="003C19C7" w:rsidRDefault="002B07B0">
            <w:pPr>
              <w:rPr>
                <w:del w:id="31072" w:author="瑋婷 徐" w:date="2025-01-03T17:04:00Z" w16du:dateUtc="2025-01-03T09:04:00Z"/>
                <w:rFonts w:ascii="Times New Roman" w:eastAsia="標楷體" w:hAnsi="Times New Roman" w:cs="Times New Roman"/>
              </w:rPr>
              <w:pPrChange w:id="31073" w:author="瑋婷 徐" w:date="2025-01-03T17:04:00Z" w16du:dateUtc="2025-01-03T09:04:00Z">
                <w:pPr>
                  <w:spacing w:line="276" w:lineRule="auto"/>
                  <w:jc w:val="center"/>
                </w:pPr>
              </w:pPrChange>
            </w:pPr>
            <w:del w:id="31074" w:author="瑋婷 徐" w:date="2025-01-03T17:04:00Z" w16du:dateUtc="2025-01-03T09:04:00Z">
              <w:r w:rsidDel="003C19C7">
                <w:rPr>
                  <w:rFonts w:ascii="Times New Roman" w:eastAsia="標楷體" w:hAnsi="Times New Roman" w:cs="Times New Roman"/>
                </w:rPr>
                <w:delText>13</w:delText>
              </w:r>
            </w:del>
          </w:p>
        </w:tc>
        <w:tc>
          <w:tcPr>
            <w:tcW w:w="266" w:type="dxa"/>
            <w:tcBorders>
              <w:top w:val="single" w:sz="4" w:space="0" w:color="000000"/>
              <w:bottom w:val="single" w:sz="4" w:space="0" w:color="000000"/>
            </w:tcBorders>
            <w:shd w:val="clear" w:color="auto" w:fill="FFFFFF"/>
            <w:vAlign w:val="center"/>
          </w:tcPr>
          <w:p w14:paraId="02E61DE1" w14:textId="0DBF12ED" w:rsidR="002B07B0" w:rsidDel="003C19C7" w:rsidRDefault="002B07B0">
            <w:pPr>
              <w:rPr>
                <w:del w:id="31075" w:author="瑋婷 徐" w:date="2025-01-03T17:04:00Z" w16du:dateUtc="2025-01-03T09:04:00Z"/>
                <w:rFonts w:ascii="Times New Roman" w:eastAsia="標楷體" w:hAnsi="Times New Roman" w:cs="Times New Roman"/>
              </w:rPr>
              <w:pPrChange w:id="31076" w:author="瑋婷 徐" w:date="2025-01-03T17:04:00Z" w16du:dateUtc="2025-01-03T09:04:00Z">
                <w:pPr>
                  <w:spacing w:line="276" w:lineRule="auto"/>
                  <w:jc w:val="center"/>
                </w:pPr>
              </w:pPrChange>
            </w:pPr>
            <w:del w:id="31077" w:author="瑋婷 徐" w:date="2025-01-03T17:04:00Z" w16du:dateUtc="2025-01-03T09:04:00Z">
              <w:r w:rsidDel="003C19C7">
                <w:rPr>
                  <w:rFonts w:ascii="Times New Roman" w:eastAsia="標楷體" w:hAnsi="Times New Roman" w:cs="Times New Roman"/>
                </w:rPr>
                <w:delText>14</w:delText>
              </w:r>
            </w:del>
          </w:p>
        </w:tc>
        <w:tc>
          <w:tcPr>
            <w:tcW w:w="266" w:type="dxa"/>
            <w:tcBorders>
              <w:top w:val="single" w:sz="4" w:space="0" w:color="000000"/>
              <w:bottom w:val="single" w:sz="4" w:space="0" w:color="000000"/>
            </w:tcBorders>
            <w:shd w:val="clear" w:color="auto" w:fill="D9D9D9"/>
            <w:vAlign w:val="center"/>
          </w:tcPr>
          <w:p w14:paraId="51150273" w14:textId="7075AFA9" w:rsidR="002B07B0" w:rsidDel="003C19C7" w:rsidRDefault="002B07B0">
            <w:pPr>
              <w:rPr>
                <w:del w:id="31078" w:author="瑋婷 徐" w:date="2025-01-03T17:04:00Z" w16du:dateUtc="2025-01-03T09:04:00Z"/>
                <w:rFonts w:ascii="Times New Roman" w:eastAsia="標楷體" w:hAnsi="Times New Roman" w:cs="Times New Roman"/>
              </w:rPr>
              <w:pPrChange w:id="31079" w:author="瑋婷 徐" w:date="2025-01-03T17:04:00Z" w16du:dateUtc="2025-01-03T09:04:00Z">
                <w:pPr>
                  <w:spacing w:line="276" w:lineRule="auto"/>
                  <w:jc w:val="center"/>
                </w:pPr>
              </w:pPrChange>
            </w:pPr>
            <w:del w:id="31080" w:author="瑋婷 徐" w:date="2025-01-03T17:04:00Z" w16du:dateUtc="2025-01-03T09:04:00Z">
              <w:r w:rsidDel="003C19C7">
                <w:rPr>
                  <w:rFonts w:ascii="Times New Roman" w:eastAsia="標楷體" w:hAnsi="Times New Roman" w:cs="Times New Roman"/>
                </w:rPr>
                <w:delText>15</w:delText>
              </w:r>
            </w:del>
          </w:p>
        </w:tc>
        <w:tc>
          <w:tcPr>
            <w:tcW w:w="266" w:type="dxa"/>
            <w:tcBorders>
              <w:top w:val="single" w:sz="4" w:space="0" w:color="000000"/>
              <w:bottom w:val="single" w:sz="4" w:space="0" w:color="000000"/>
            </w:tcBorders>
            <w:shd w:val="clear" w:color="auto" w:fill="FFFFFF"/>
            <w:vAlign w:val="center"/>
          </w:tcPr>
          <w:p w14:paraId="2E0BDB16" w14:textId="6879C7A3" w:rsidR="002B07B0" w:rsidDel="003C19C7" w:rsidRDefault="002B07B0">
            <w:pPr>
              <w:rPr>
                <w:del w:id="31081" w:author="瑋婷 徐" w:date="2025-01-03T17:04:00Z" w16du:dateUtc="2025-01-03T09:04:00Z"/>
                <w:rFonts w:ascii="Times New Roman" w:eastAsia="標楷體" w:hAnsi="Times New Roman" w:cs="Times New Roman"/>
              </w:rPr>
              <w:pPrChange w:id="31082" w:author="瑋婷 徐" w:date="2025-01-03T17:04:00Z" w16du:dateUtc="2025-01-03T09:04:00Z">
                <w:pPr>
                  <w:spacing w:line="276" w:lineRule="auto"/>
                  <w:jc w:val="center"/>
                </w:pPr>
              </w:pPrChange>
            </w:pPr>
            <w:del w:id="31083" w:author="瑋婷 徐" w:date="2025-01-03T17:04:00Z" w16du:dateUtc="2025-01-03T09:04:00Z">
              <w:r w:rsidDel="003C19C7">
                <w:rPr>
                  <w:rFonts w:ascii="Times New Roman" w:eastAsia="標楷體" w:hAnsi="Times New Roman" w:cs="Times New Roman"/>
                </w:rPr>
                <w:delText>16</w:delText>
              </w:r>
            </w:del>
          </w:p>
        </w:tc>
        <w:tc>
          <w:tcPr>
            <w:tcW w:w="266" w:type="dxa"/>
            <w:tcBorders>
              <w:top w:val="single" w:sz="4" w:space="0" w:color="000000"/>
              <w:bottom w:val="single" w:sz="4" w:space="0" w:color="000000"/>
            </w:tcBorders>
            <w:shd w:val="clear" w:color="auto" w:fill="D9D9D9"/>
            <w:vAlign w:val="center"/>
          </w:tcPr>
          <w:p w14:paraId="17E0954A" w14:textId="6B3B5745" w:rsidR="002B07B0" w:rsidDel="003C19C7" w:rsidRDefault="002B07B0">
            <w:pPr>
              <w:rPr>
                <w:del w:id="31084" w:author="瑋婷 徐" w:date="2025-01-03T17:04:00Z" w16du:dateUtc="2025-01-03T09:04:00Z"/>
                <w:rFonts w:ascii="Times New Roman" w:eastAsia="標楷體" w:hAnsi="Times New Roman" w:cs="Times New Roman"/>
              </w:rPr>
              <w:pPrChange w:id="31085" w:author="瑋婷 徐" w:date="2025-01-03T17:04:00Z" w16du:dateUtc="2025-01-03T09:04:00Z">
                <w:pPr>
                  <w:spacing w:line="276" w:lineRule="auto"/>
                  <w:jc w:val="center"/>
                </w:pPr>
              </w:pPrChange>
            </w:pPr>
            <w:del w:id="31086" w:author="瑋婷 徐" w:date="2025-01-03T17:04:00Z" w16du:dateUtc="2025-01-03T09:04:00Z">
              <w:r w:rsidDel="003C19C7">
                <w:rPr>
                  <w:rFonts w:ascii="Times New Roman" w:eastAsia="標楷體" w:hAnsi="Times New Roman" w:cs="Times New Roman"/>
                </w:rPr>
                <w:delText>17</w:delText>
              </w:r>
            </w:del>
          </w:p>
        </w:tc>
        <w:tc>
          <w:tcPr>
            <w:tcW w:w="266" w:type="dxa"/>
            <w:tcBorders>
              <w:top w:val="single" w:sz="4" w:space="0" w:color="000000"/>
              <w:bottom w:val="single" w:sz="4" w:space="0" w:color="000000"/>
            </w:tcBorders>
            <w:shd w:val="clear" w:color="auto" w:fill="FFFFFF"/>
            <w:vAlign w:val="center"/>
          </w:tcPr>
          <w:p w14:paraId="1DCBF780" w14:textId="5068742E" w:rsidR="002B07B0" w:rsidDel="003C19C7" w:rsidRDefault="002B07B0">
            <w:pPr>
              <w:rPr>
                <w:del w:id="31087" w:author="瑋婷 徐" w:date="2025-01-03T17:04:00Z" w16du:dateUtc="2025-01-03T09:04:00Z"/>
                <w:rFonts w:ascii="Times New Roman" w:eastAsia="標楷體" w:hAnsi="Times New Roman" w:cs="Times New Roman"/>
              </w:rPr>
              <w:pPrChange w:id="31088" w:author="瑋婷 徐" w:date="2025-01-03T17:04:00Z" w16du:dateUtc="2025-01-03T09:04:00Z">
                <w:pPr>
                  <w:spacing w:line="276" w:lineRule="auto"/>
                  <w:jc w:val="center"/>
                </w:pPr>
              </w:pPrChange>
            </w:pPr>
            <w:del w:id="31089" w:author="瑋婷 徐" w:date="2025-01-03T17:04:00Z" w16du:dateUtc="2025-01-03T09:04:00Z">
              <w:r w:rsidDel="003C19C7">
                <w:rPr>
                  <w:rFonts w:ascii="Times New Roman" w:eastAsia="標楷體" w:hAnsi="Times New Roman" w:cs="Times New Roman"/>
                </w:rPr>
                <w:delText>18</w:delText>
              </w:r>
            </w:del>
          </w:p>
        </w:tc>
        <w:tc>
          <w:tcPr>
            <w:tcW w:w="266" w:type="dxa"/>
            <w:tcBorders>
              <w:top w:val="single" w:sz="4" w:space="0" w:color="000000"/>
              <w:bottom w:val="single" w:sz="4" w:space="0" w:color="000000"/>
            </w:tcBorders>
            <w:shd w:val="clear" w:color="auto" w:fill="D9D9D9"/>
            <w:vAlign w:val="center"/>
          </w:tcPr>
          <w:p w14:paraId="34E2A525" w14:textId="2A7F7487" w:rsidR="002B07B0" w:rsidDel="003C19C7" w:rsidRDefault="002B07B0">
            <w:pPr>
              <w:rPr>
                <w:del w:id="31090" w:author="瑋婷 徐" w:date="2025-01-03T17:04:00Z" w16du:dateUtc="2025-01-03T09:04:00Z"/>
                <w:rFonts w:ascii="Times New Roman" w:eastAsia="標楷體" w:hAnsi="Times New Roman" w:cs="Times New Roman"/>
              </w:rPr>
              <w:pPrChange w:id="31091" w:author="瑋婷 徐" w:date="2025-01-03T17:04:00Z" w16du:dateUtc="2025-01-03T09:04:00Z">
                <w:pPr>
                  <w:spacing w:line="276" w:lineRule="auto"/>
                  <w:jc w:val="center"/>
                </w:pPr>
              </w:pPrChange>
            </w:pPr>
            <w:del w:id="31092" w:author="瑋婷 徐" w:date="2025-01-03T17:04:00Z" w16du:dateUtc="2025-01-03T09:04:00Z">
              <w:r w:rsidDel="003C19C7">
                <w:rPr>
                  <w:rFonts w:ascii="Times New Roman" w:eastAsia="標楷體" w:hAnsi="Times New Roman" w:cs="Times New Roman"/>
                </w:rPr>
                <w:delText>19</w:delText>
              </w:r>
            </w:del>
          </w:p>
        </w:tc>
        <w:tc>
          <w:tcPr>
            <w:tcW w:w="267" w:type="dxa"/>
            <w:tcBorders>
              <w:top w:val="single" w:sz="4" w:space="0" w:color="000000"/>
              <w:bottom w:val="single" w:sz="4" w:space="0" w:color="000000"/>
            </w:tcBorders>
            <w:shd w:val="clear" w:color="auto" w:fill="FFFFFF"/>
            <w:vAlign w:val="center"/>
          </w:tcPr>
          <w:p w14:paraId="75E64665" w14:textId="5E015464" w:rsidR="002B07B0" w:rsidDel="003C19C7" w:rsidRDefault="002B07B0">
            <w:pPr>
              <w:rPr>
                <w:del w:id="31093" w:author="瑋婷 徐" w:date="2025-01-03T17:04:00Z" w16du:dateUtc="2025-01-03T09:04:00Z"/>
                <w:rFonts w:ascii="Times New Roman" w:eastAsia="標楷體" w:hAnsi="Times New Roman" w:cs="Times New Roman"/>
                <w:color w:val="000000"/>
              </w:rPr>
              <w:pPrChange w:id="31094" w:author="瑋婷 徐" w:date="2025-01-03T17:04:00Z" w16du:dateUtc="2025-01-03T09:04:00Z">
                <w:pPr>
                  <w:spacing w:line="276" w:lineRule="auto"/>
                  <w:jc w:val="center"/>
                </w:pPr>
              </w:pPrChange>
            </w:pPr>
            <w:del w:id="31095" w:author="瑋婷 徐" w:date="2025-01-03T17:04:00Z" w16du:dateUtc="2025-01-03T09:04:00Z">
              <w:r w:rsidDel="003C19C7">
                <w:rPr>
                  <w:rFonts w:ascii="Times New Roman" w:eastAsia="標楷體" w:hAnsi="Times New Roman" w:cs="Times New Roman"/>
                </w:rPr>
                <w:delText>20</w:delText>
              </w:r>
            </w:del>
          </w:p>
        </w:tc>
        <w:tc>
          <w:tcPr>
            <w:tcW w:w="266" w:type="dxa"/>
            <w:tcBorders>
              <w:top w:val="single" w:sz="4" w:space="0" w:color="000000"/>
              <w:bottom w:val="single" w:sz="4" w:space="0" w:color="000000"/>
            </w:tcBorders>
            <w:shd w:val="clear" w:color="auto" w:fill="D9D9D9"/>
            <w:vAlign w:val="center"/>
          </w:tcPr>
          <w:p w14:paraId="1E27753F" w14:textId="0C4DB1EF" w:rsidR="002B07B0" w:rsidDel="003C19C7" w:rsidRDefault="002B07B0">
            <w:pPr>
              <w:rPr>
                <w:del w:id="31096" w:author="瑋婷 徐" w:date="2025-01-03T17:04:00Z" w16du:dateUtc="2025-01-03T09:04:00Z"/>
                <w:rFonts w:ascii="Times New Roman" w:eastAsia="標楷體" w:hAnsi="Times New Roman" w:cs="Times New Roman"/>
              </w:rPr>
              <w:pPrChange w:id="31097" w:author="瑋婷 徐" w:date="2025-01-03T17:04:00Z" w16du:dateUtc="2025-01-03T09:04:00Z">
                <w:pPr>
                  <w:spacing w:line="276" w:lineRule="auto"/>
                  <w:jc w:val="center"/>
                </w:pPr>
              </w:pPrChange>
            </w:pPr>
            <w:del w:id="31098" w:author="瑋婷 徐" w:date="2025-01-03T17:04:00Z" w16du:dateUtc="2025-01-03T09:04:00Z">
              <w:r w:rsidDel="003C19C7">
                <w:rPr>
                  <w:rFonts w:ascii="Times New Roman" w:eastAsia="標楷體" w:hAnsi="Times New Roman" w:cs="Times New Roman"/>
                </w:rPr>
                <w:delText>21</w:delText>
              </w:r>
            </w:del>
          </w:p>
        </w:tc>
        <w:tc>
          <w:tcPr>
            <w:tcW w:w="266" w:type="dxa"/>
            <w:tcBorders>
              <w:top w:val="single" w:sz="4" w:space="0" w:color="000000"/>
              <w:bottom w:val="single" w:sz="4" w:space="0" w:color="000000"/>
            </w:tcBorders>
            <w:shd w:val="clear" w:color="auto" w:fill="FFFFFF"/>
            <w:vAlign w:val="center"/>
          </w:tcPr>
          <w:p w14:paraId="6AC9C2BB" w14:textId="441CBBB6" w:rsidR="002B07B0" w:rsidDel="003C19C7" w:rsidRDefault="002B07B0">
            <w:pPr>
              <w:rPr>
                <w:del w:id="31099" w:author="瑋婷 徐" w:date="2025-01-03T17:04:00Z" w16du:dateUtc="2025-01-03T09:04:00Z"/>
                <w:rFonts w:ascii="Times New Roman" w:eastAsia="標楷體" w:hAnsi="Times New Roman" w:cs="Times New Roman"/>
              </w:rPr>
              <w:pPrChange w:id="31100" w:author="瑋婷 徐" w:date="2025-01-03T17:04:00Z" w16du:dateUtc="2025-01-03T09:04:00Z">
                <w:pPr>
                  <w:spacing w:line="276" w:lineRule="auto"/>
                  <w:jc w:val="center"/>
                </w:pPr>
              </w:pPrChange>
            </w:pPr>
            <w:del w:id="31101" w:author="瑋婷 徐" w:date="2025-01-03T17:04:00Z" w16du:dateUtc="2025-01-03T09:04:00Z">
              <w:r w:rsidDel="003C19C7">
                <w:rPr>
                  <w:rFonts w:ascii="Times New Roman" w:eastAsia="標楷體" w:hAnsi="Times New Roman" w:cs="Times New Roman"/>
                </w:rPr>
                <w:delText>22</w:delText>
              </w:r>
            </w:del>
          </w:p>
        </w:tc>
        <w:tc>
          <w:tcPr>
            <w:tcW w:w="266" w:type="dxa"/>
            <w:tcBorders>
              <w:top w:val="single" w:sz="4" w:space="0" w:color="000000"/>
              <w:bottom w:val="single" w:sz="4" w:space="0" w:color="000000"/>
            </w:tcBorders>
            <w:shd w:val="clear" w:color="auto" w:fill="D9D9D9"/>
            <w:vAlign w:val="center"/>
          </w:tcPr>
          <w:p w14:paraId="59407FC3" w14:textId="2466CE62" w:rsidR="002B07B0" w:rsidDel="003C19C7" w:rsidRDefault="002B07B0">
            <w:pPr>
              <w:rPr>
                <w:del w:id="31102" w:author="瑋婷 徐" w:date="2025-01-03T17:04:00Z" w16du:dateUtc="2025-01-03T09:04:00Z"/>
                <w:rFonts w:ascii="Times New Roman" w:eastAsia="標楷體" w:hAnsi="Times New Roman" w:cs="Times New Roman"/>
              </w:rPr>
              <w:pPrChange w:id="31103" w:author="瑋婷 徐" w:date="2025-01-03T17:04:00Z" w16du:dateUtc="2025-01-03T09:04:00Z">
                <w:pPr>
                  <w:spacing w:line="276" w:lineRule="auto"/>
                  <w:jc w:val="center"/>
                </w:pPr>
              </w:pPrChange>
            </w:pPr>
            <w:del w:id="31104" w:author="瑋婷 徐" w:date="2025-01-03T17:04:00Z" w16du:dateUtc="2025-01-03T09:04:00Z">
              <w:r w:rsidDel="003C19C7">
                <w:rPr>
                  <w:rFonts w:ascii="Times New Roman" w:eastAsia="標楷體" w:hAnsi="Times New Roman" w:cs="Times New Roman"/>
                </w:rPr>
                <w:delText>23</w:delText>
              </w:r>
            </w:del>
          </w:p>
        </w:tc>
        <w:tc>
          <w:tcPr>
            <w:tcW w:w="275" w:type="dxa"/>
            <w:tcBorders>
              <w:top w:val="single" w:sz="4" w:space="0" w:color="000000"/>
              <w:bottom w:val="single" w:sz="4" w:space="0" w:color="000000"/>
            </w:tcBorders>
            <w:shd w:val="clear" w:color="auto" w:fill="FFFFFF"/>
            <w:vAlign w:val="center"/>
          </w:tcPr>
          <w:p w14:paraId="1A723130" w14:textId="341D67EF" w:rsidR="002B07B0" w:rsidDel="003C19C7" w:rsidRDefault="002B07B0">
            <w:pPr>
              <w:rPr>
                <w:del w:id="31105" w:author="瑋婷 徐" w:date="2025-01-03T17:04:00Z" w16du:dateUtc="2025-01-03T09:04:00Z"/>
                <w:rFonts w:ascii="Times New Roman" w:eastAsia="標楷體" w:hAnsi="Times New Roman" w:cs="Times New Roman"/>
              </w:rPr>
              <w:pPrChange w:id="31106" w:author="瑋婷 徐" w:date="2025-01-03T17:04:00Z" w16du:dateUtc="2025-01-03T09:04:00Z">
                <w:pPr>
                  <w:spacing w:line="276" w:lineRule="auto"/>
                  <w:jc w:val="center"/>
                </w:pPr>
              </w:pPrChange>
            </w:pPr>
            <w:del w:id="31107" w:author="瑋婷 徐" w:date="2025-01-03T17:04:00Z" w16du:dateUtc="2025-01-03T09:04:00Z">
              <w:r w:rsidDel="003C19C7">
                <w:rPr>
                  <w:rFonts w:ascii="Times New Roman" w:eastAsia="標楷體" w:hAnsi="Times New Roman" w:cs="Times New Roman"/>
                </w:rPr>
                <w:delText>24</w:delText>
              </w:r>
            </w:del>
          </w:p>
        </w:tc>
        <w:tc>
          <w:tcPr>
            <w:tcW w:w="266" w:type="dxa"/>
            <w:tcBorders>
              <w:top w:val="single" w:sz="4" w:space="0" w:color="000000"/>
              <w:bottom w:val="single" w:sz="4" w:space="0" w:color="000000"/>
            </w:tcBorders>
            <w:shd w:val="clear" w:color="auto" w:fill="D9D9D9"/>
            <w:vAlign w:val="center"/>
          </w:tcPr>
          <w:p w14:paraId="29D5ADA5" w14:textId="2E92A809" w:rsidR="002B07B0" w:rsidDel="003C19C7" w:rsidRDefault="002B07B0">
            <w:pPr>
              <w:rPr>
                <w:del w:id="31108" w:author="瑋婷 徐" w:date="2025-01-03T17:04:00Z" w16du:dateUtc="2025-01-03T09:04:00Z"/>
                <w:rFonts w:ascii="Times New Roman" w:eastAsia="標楷體" w:hAnsi="Times New Roman" w:cs="Times New Roman"/>
              </w:rPr>
              <w:pPrChange w:id="31109" w:author="瑋婷 徐" w:date="2025-01-03T17:04:00Z" w16du:dateUtc="2025-01-03T09:04:00Z">
                <w:pPr>
                  <w:spacing w:line="276" w:lineRule="auto"/>
                  <w:jc w:val="center"/>
                </w:pPr>
              </w:pPrChange>
            </w:pPr>
            <w:del w:id="31110" w:author="瑋婷 徐" w:date="2025-01-03T17:04:00Z" w16du:dateUtc="2025-01-03T09:04:00Z">
              <w:r w:rsidDel="003C19C7">
                <w:rPr>
                  <w:rFonts w:ascii="Times New Roman" w:eastAsia="標楷體" w:hAnsi="Times New Roman" w:cs="Times New Roman"/>
                </w:rPr>
                <w:delText>25</w:delText>
              </w:r>
            </w:del>
          </w:p>
        </w:tc>
        <w:tc>
          <w:tcPr>
            <w:tcW w:w="266" w:type="dxa"/>
            <w:tcBorders>
              <w:top w:val="single" w:sz="4" w:space="0" w:color="000000"/>
              <w:bottom w:val="single" w:sz="4" w:space="0" w:color="000000"/>
            </w:tcBorders>
            <w:shd w:val="clear" w:color="auto" w:fill="FFFFFF"/>
            <w:vAlign w:val="center"/>
          </w:tcPr>
          <w:p w14:paraId="0573570E" w14:textId="36281ED1" w:rsidR="002B07B0" w:rsidDel="003C19C7" w:rsidRDefault="002B07B0">
            <w:pPr>
              <w:rPr>
                <w:del w:id="31111" w:author="瑋婷 徐" w:date="2025-01-03T17:04:00Z" w16du:dateUtc="2025-01-03T09:04:00Z"/>
                <w:rFonts w:ascii="Times New Roman" w:eastAsia="標楷體" w:hAnsi="Times New Roman" w:cs="Times New Roman"/>
              </w:rPr>
              <w:pPrChange w:id="31112" w:author="瑋婷 徐" w:date="2025-01-03T17:04:00Z" w16du:dateUtc="2025-01-03T09:04:00Z">
                <w:pPr>
                  <w:spacing w:line="276" w:lineRule="auto"/>
                  <w:jc w:val="center"/>
                </w:pPr>
              </w:pPrChange>
            </w:pPr>
            <w:del w:id="31113" w:author="瑋婷 徐" w:date="2025-01-03T17:04:00Z" w16du:dateUtc="2025-01-03T09:04:00Z">
              <w:r w:rsidDel="003C19C7">
                <w:rPr>
                  <w:rFonts w:ascii="Times New Roman" w:eastAsia="標楷體" w:hAnsi="Times New Roman" w:cs="Times New Roman"/>
                </w:rPr>
                <w:delText>26</w:delText>
              </w:r>
            </w:del>
          </w:p>
        </w:tc>
        <w:tc>
          <w:tcPr>
            <w:tcW w:w="263" w:type="dxa"/>
            <w:tcBorders>
              <w:top w:val="single" w:sz="4" w:space="0" w:color="000000"/>
              <w:bottom w:val="single" w:sz="4" w:space="0" w:color="000000"/>
            </w:tcBorders>
            <w:shd w:val="clear" w:color="auto" w:fill="D9D9D9"/>
            <w:vAlign w:val="center"/>
          </w:tcPr>
          <w:p w14:paraId="34DF6BD5" w14:textId="0B6EBE36" w:rsidR="002B07B0" w:rsidDel="003C19C7" w:rsidRDefault="002B07B0">
            <w:pPr>
              <w:rPr>
                <w:del w:id="31114" w:author="瑋婷 徐" w:date="2025-01-03T17:04:00Z" w16du:dateUtc="2025-01-03T09:04:00Z"/>
                <w:rFonts w:ascii="Times New Roman" w:eastAsia="標楷體" w:hAnsi="Times New Roman" w:cs="Times New Roman"/>
              </w:rPr>
              <w:pPrChange w:id="31115" w:author="瑋婷 徐" w:date="2025-01-03T17:04:00Z" w16du:dateUtc="2025-01-03T09:04:00Z">
                <w:pPr>
                  <w:spacing w:line="276" w:lineRule="auto"/>
                  <w:jc w:val="center"/>
                </w:pPr>
              </w:pPrChange>
            </w:pPr>
            <w:del w:id="31116" w:author="瑋婷 徐" w:date="2025-01-03T17:04:00Z" w16du:dateUtc="2025-01-03T09:04:00Z">
              <w:r w:rsidDel="003C19C7">
                <w:rPr>
                  <w:rFonts w:ascii="Times New Roman" w:eastAsia="標楷體" w:hAnsi="Times New Roman" w:cs="Times New Roman"/>
                </w:rPr>
                <w:delText>27</w:delText>
              </w:r>
            </w:del>
          </w:p>
        </w:tc>
        <w:tc>
          <w:tcPr>
            <w:tcW w:w="266" w:type="dxa"/>
            <w:tcBorders>
              <w:top w:val="single" w:sz="4" w:space="0" w:color="000000"/>
              <w:bottom w:val="single" w:sz="4" w:space="0" w:color="000000"/>
            </w:tcBorders>
            <w:shd w:val="clear" w:color="auto" w:fill="FFFFFF"/>
            <w:vAlign w:val="center"/>
          </w:tcPr>
          <w:p w14:paraId="7A38A99C" w14:textId="051361BE" w:rsidR="002B07B0" w:rsidDel="003C19C7" w:rsidRDefault="002B07B0">
            <w:pPr>
              <w:rPr>
                <w:del w:id="31117" w:author="瑋婷 徐" w:date="2025-01-03T17:04:00Z" w16du:dateUtc="2025-01-03T09:04:00Z"/>
                <w:rFonts w:ascii="Times New Roman" w:eastAsia="標楷體" w:hAnsi="Times New Roman" w:cs="Times New Roman"/>
              </w:rPr>
              <w:pPrChange w:id="31118" w:author="瑋婷 徐" w:date="2025-01-03T17:04:00Z" w16du:dateUtc="2025-01-03T09:04:00Z">
                <w:pPr>
                  <w:spacing w:line="276" w:lineRule="auto"/>
                  <w:jc w:val="center"/>
                </w:pPr>
              </w:pPrChange>
            </w:pPr>
            <w:del w:id="31119" w:author="瑋婷 徐" w:date="2025-01-03T17:04:00Z" w16du:dateUtc="2025-01-03T09:04:00Z">
              <w:r w:rsidDel="003C19C7">
                <w:rPr>
                  <w:rFonts w:ascii="Times New Roman" w:eastAsia="標楷體" w:hAnsi="Times New Roman" w:cs="Times New Roman"/>
                </w:rPr>
                <w:delText>28</w:delText>
              </w:r>
            </w:del>
          </w:p>
        </w:tc>
        <w:tc>
          <w:tcPr>
            <w:tcW w:w="266" w:type="dxa"/>
            <w:tcBorders>
              <w:top w:val="single" w:sz="4" w:space="0" w:color="000000"/>
              <w:bottom w:val="single" w:sz="4" w:space="0" w:color="000000"/>
            </w:tcBorders>
            <w:shd w:val="clear" w:color="auto" w:fill="D9D9D9"/>
            <w:vAlign w:val="center"/>
          </w:tcPr>
          <w:p w14:paraId="6ACFC0B4" w14:textId="3D0A00D9" w:rsidR="002B07B0" w:rsidDel="003C19C7" w:rsidRDefault="002B07B0">
            <w:pPr>
              <w:rPr>
                <w:del w:id="31120" w:author="瑋婷 徐" w:date="2025-01-03T17:04:00Z" w16du:dateUtc="2025-01-03T09:04:00Z"/>
                <w:rFonts w:ascii="Times New Roman" w:eastAsia="標楷體" w:hAnsi="Times New Roman" w:cs="Times New Roman"/>
              </w:rPr>
              <w:pPrChange w:id="31121" w:author="瑋婷 徐" w:date="2025-01-03T17:04:00Z" w16du:dateUtc="2025-01-03T09:04:00Z">
                <w:pPr>
                  <w:spacing w:line="276" w:lineRule="auto"/>
                  <w:jc w:val="center"/>
                </w:pPr>
              </w:pPrChange>
            </w:pPr>
            <w:del w:id="31122" w:author="瑋婷 徐" w:date="2025-01-03T17:04:00Z" w16du:dateUtc="2025-01-03T09:04:00Z">
              <w:r w:rsidDel="003C19C7">
                <w:rPr>
                  <w:rFonts w:ascii="Times New Roman" w:eastAsia="標楷體" w:hAnsi="Times New Roman" w:cs="Times New Roman"/>
                </w:rPr>
                <w:delText>29</w:delText>
              </w:r>
            </w:del>
          </w:p>
        </w:tc>
        <w:tc>
          <w:tcPr>
            <w:tcW w:w="266" w:type="dxa"/>
            <w:tcBorders>
              <w:top w:val="single" w:sz="4" w:space="0" w:color="000000"/>
              <w:bottom w:val="single" w:sz="4" w:space="0" w:color="000000"/>
            </w:tcBorders>
            <w:shd w:val="clear" w:color="auto" w:fill="FFFFFF"/>
            <w:vAlign w:val="center"/>
          </w:tcPr>
          <w:p w14:paraId="3F209D1F" w14:textId="054D3FB6" w:rsidR="002B07B0" w:rsidDel="003C19C7" w:rsidRDefault="002B07B0">
            <w:pPr>
              <w:rPr>
                <w:del w:id="31123" w:author="瑋婷 徐" w:date="2025-01-03T17:04:00Z" w16du:dateUtc="2025-01-03T09:04:00Z"/>
                <w:rFonts w:ascii="Times New Roman" w:eastAsia="標楷體" w:hAnsi="Times New Roman" w:cs="Times New Roman"/>
              </w:rPr>
              <w:pPrChange w:id="31124" w:author="瑋婷 徐" w:date="2025-01-03T17:04:00Z" w16du:dateUtc="2025-01-03T09:04:00Z">
                <w:pPr>
                  <w:spacing w:line="276" w:lineRule="auto"/>
                  <w:jc w:val="center"/>
                </w:pPr>
              </w:pPrChange>
            </w:pPr>
            <w:del w:id="31125" w:author="瑋婷 徐" w:date="2025-01-03T17:04:00Z" w16du:dateUtc="2025-01-03T09:04:00Z">
              <w:r w:rsidDel="003C19C7">
                <w:rPr>
                  <w:rFonts w:ascii="Times New Roman" w:eastAsia="標楷體" w:hAnsi="Times New Roman" w:cs="Times New Roman"/>
                </w:rPr>
                <w:delText>30</w:delText>
              </w:r>
            </w:del>
          </w:p>
        </w:tc>
        <w:tc>
          <w:tcPr>
            <w:tcW w:w="263" w:type="dxa"/>
            <w:tcBorders>
              <w:top w:val="single" w:sz="4" w:space="0" w:color="000000"/>
              <w:bottom w:val="single" w:sz="4" w:space="0" w:color="000000"/>
            </w:tcBorders>
            <w:shd w:val="clear" w:color="auto" w:fill="D9D9D9"/>
            <w:vAlign w:val="center"/>
          </w:tcPr>
          <w:p w14:paraId="61387F1C" w14:textId="1B60B287" w:rsidR="002B07B0" w:rsidDel="003C19C7" w:rsidRDefault="002B07B0">
            <w:pPr>
              <w:rPr>
                <w:del w:id="31126" w:author="瑋婷 徐" w:date="2025-01-03T17:04:00Z" w16du:dateUtc="2025-01-03T09:04:00Z"/>
                <w:rFonts w:ascii="Times New Roman" w:eastAsia="標楷體" w:hAnsi="Times New Roman" w:cs="Times New Roman"/>
              </w:rPr>
              <w:pPrChange w:id="31127" w:author="瑋婷 徐" w:date="2025-01-03T17:04:00Z" w16du:dateUtc="2025-01-03T09:04:00Z">
                <w:pPr>
                  <w:spacing w:line="276" w:lineRule="auto"/>
                  <w:jc w:val="center"/>
                </w:pPr>
              </w:pPrChange>
            </w:pPr>
            <w:del w:id="31128" w:author="瑋婷 徐" w:date="2025-01-03T17:04:00Z" w16du:dateUtc="2025-01-03T09:04:00Z">
              <w:r w:rsidDel="003C19C7">
                <w:rPr>
                  <w:rFonts w:ascii="Times New Roman" w:eastAsia="標楷體" w:hAnsi="Times New Roman" w:cs="Times New Roman"/>
                </w:rPr>
                <w:delText>31</w:delText>
              </w:r>
            </w:del>
          </w:p>
        </w:tc>
        <w:tc>
          <w:tcPr>
            <w:tcW w:w="266" w:type="dxa"/>
            <w:tcBorders>
              <w:top w:val="single" w:sz="4" w:space="0" w:color="000000"/>
              <w:bottom w:val="single" w:sz="4" w:space="0" w:color="000000"/>
            </w:tcBorders>
            <w:shd w:val="clear" w:color="auto" w:fill="FFFFFF"/>
            <w:vAlign w:val="center"/>
          </w:tcPr>
          <w:p w14:paraId="4F712EA3" w14:textId="0DF9C75D" w:rsidR="002B07B0" w:rsidDel="003C19C7" w:rsidRDefault="002B07B0">
            <w:pPr>
              <w:rPr>
                <w:del w:id="31129" w:author="瑋婷 徐" w:date="2025-01-03T17:04:00Z" w16du:dateUtc="2025-01-03T09:04:00Z"/>
                <w:rFonts w:ascii="Times New Roman" w:eastAsia="標楷體" w:hAnsi="Times New Roman" w:cs="Times New Roman"/>
                <w:color w:val="000000"/>
              </w:rPr>
              <w:pPrChange w:id="31130" w:author="瑋婷 徐" w:date="2025-01-03T17:04:00Z" w16du:dateUtc="2025-01-03T09:04:00Z">
                <w:pPr>
                  <w:spacing w:line="276" w:lineRule="auto"/>
                  <w:jc w:val="center"/>
                </w:pPr>
              </w:pPrChange>
            </w:pPr>
            <w:del w:id="31131" w:author="瑋婷 徐" w:date="2025-01-03T17:04:00Z" w16du:dateUtc="2025-01-03T09:04:00Z">
              <w:r w:rsidDel="003C19C7">
                <w:rPr>
                  <w:rFonts w:ascii="Times New Roman" w:eastAsia="標楷體" w:hAnsi="Times New Roman" w:cs="Times New Roman"/>
                </w:rPr>
                <w:delText>32</w:delText>
              </w:r>
            </w:del>
          </w:p>
        </w:tc>
        <w:tc>
          <w:tcPr>
            <w:tcW w:w="266" w:type="dxa"/>
            <w:tcBorders>
              <w:top w:val="single" w:sz="4" w:space="0" w:color="000000"/>
              <w:bottom w:val="single" w:sz="4" w:space="0" w:color="000000"/>
            </w:tcBorders>
            <w:shd w:val="clear" w:color="auto" w:fill="D9D9D9"/>
            <w:vAlign w:val="center"/>
          </w:tcPr>
          <w:p w14:paraId="4416F869" w14:textId="456DEA70" w:rsidR="002B07B0" w:rsidDel="003C19C7" w:rsidRDefault="002B07B0">
            <w:pPr>
              <w:rPr>
                <w:del w:id="31132" w:author="瑋婷 徐" w:date="2025-01-03T17:04:00Z" w16du:dateUtc="2025-01-03T09:04:00Z"/>
                <w:rFonts w:ascii="Times New Roman" w:eastAsia="標楷體" w:hAnsi="Times New Roman" w:cs="Times New Roman"/>
              </w:rPr>
              <w:pPrChange w:id="31133" w:author="瑋婷 徐" w:date="2025-01-03T17:04:00Z" w16du:dateUtc="2025-01-03T09:04:00Z">
                <w:pPr>
                  <w:spacing w:line="276" w:lineRule="auto"/>
                  <w:jc w:val="center"/>
                </w:pPr>
              </w:pPrChange>
            </w:pPr>
            <w:del w:id="31134" w:author="瑋婷 徐" w:date="2025-01-03T17:04:00Z" w16du:dateUtc="2025-01-03T09:04:00Z">
              <w:r w:rsidDel="003C19C7">
                <w:rPr>
                  <w:rFonts w:ascii="Times New Roman" w:eastAsia="標楷體" w:hAnsi="Times New Roman" w:cs="Times New Roman"/>
                </w:rPr>
                <w:delText>33</w:delText>
              </w:r>
            </w:del>
          </w:p>
        </w:tc>
        <w:tc>
          <w:tcPr>
            <w:tcW w:w="267" w:type="dxa"/>
            <w:tcBorders>
              <w:top w:val="single" w:sz="4" w:space="0" w:color="000000"/>
              <w:bottom w:val="single" w:sz="4" w:space="0" w:color="000000"/>
            </w:tcBorders>
            <w:shd w:val="clear" w:color="auto" w:fill="FFFFFF"/>
            <w:vAlign w:val="center"/>
          </w:tcPr>
          <w:p w14:paraId="40449BC7" w14:textId="1AAC18F5" w:rsidR="002B07B0" w:rsidDel="003C19C7" w:rsidRDefault="002B07B0">
            <w:pPr>
              <w:rPr>
                <w:del w:id="31135" w:author="瑋婷 徐" w:date="2025-01-03T17:04:00Z" w16du:dateUtc="2025-01-03T09:04:00Z"/>
                <w:rFonts w:ascii="Times New Roman" w:eastAsia="標楷體" w:hAnsi="Times New Roman" w:cs="Times New Roman"/>
              </w:rPr>
              <w:pPrChange w:id="31136" w:author="瑋婷 徐" w:date="2025-01-03T17:04:00Z" w16du:dateUtc="2025-01-03T09:04:00Z">
                <w:pPr>
                  <w:spacing w:line="276" w:lineRule="auto"/>
                  <w:jc w:val="center"/>
                </w:pPr>
              </w:pPrChange>
            </w:pPr>
            <w:del w:id="31137" w:author="瑋婷 徐" w:date="2025-01-03T17:04:00Z" w16du:dateUtc="2025-01-03T09:04:00Z">
              <w:r w:rsidDel="003C19C7">
                <w:rPr>
                  <w:rFonts w:ascii="Times New Roman" w:eastAsia="標楷體" w:hAnsi="Times New Roman" w:cs="Times New Roman"/>
                </w:rPr>
                <w:delText>34</w:delText>
              </w:r>
            </w:del>
          </w:p>
        </w:tc>
        <w:tc>
          <w:tcPr>
            <w:tcW w:w="251" w:type="dxa"/>
            <w:tcBorders>
              <w:top w:val="single" w:sz="4" w:space="0" w:color="000000"/>
              <w:bottom w:val="single" w:sz="4" w:space="0" w:color="000000"/>
              <w:right w:val="single" w:sz="4" w:space="0" w:color="000000"/>
            </w:tcBorders>
            <w:shd w:val="clear" w:color="auto" w:fill="D9D9D9"/>
            <w:vAlign w:val="center"/>
          </w:tcPr>
          <w:p w14:paraId="2318EDA6" w14:textId="3BC4B667" w:rsidR="002B07B0" w:rsidDel="003C19C7" w:rsidRDefault="002B07B0">
            <w:pPr>
              <w:rPr>
                <w:del w:id="31138" w:author="瑋婷 徐" w:date="2025-01-03T17:04:00Z" w16du:dateUtc="2025-01-03T09:04:00Z"/>
                <w:rFonts w:ascii="Times New Roman" w:eastAsia="標楷體" w:hAnsi="Times New Roman" w:cs="Times New Roman"/>
              </w:rPr>
              <w:pPrChange w:id="31139" w:author="瑋婷 徐" w:date="2025-01-03T17:04:00Z" w16du:dateUtc="2025-01-03T09:04:00Z">
                <w:pPr>
                  <w:spacing w:line="276" w:lineRule="auto"/>
                  <w:jc w:val="center"/>
                </w:pPr>
              </w:pPrChange>
            </w:pPr>
            <w:del w:id="31140" w:author="瑋婷 徐" w:date="2025-01-03T17:04:00Z" w16du:dateUtc="2025-01-03T09:04:00Z">
              <w:r w:rsidDel="003C19C7">
                <w:rPr>
                  <w:rFonts w:ascii="Times New Roman" w:eastAsia="標楷體" w:hAnsi="Times New Roman" w:cs="Times New Roman"/>
                </w:rPr>
                <w:delText>35</w:delText>
              </w:r>
            </w:del>
          </w:p>
        </w:tc>
      </w:tr>
      <w:tr w:rsidR="00000000" w:rsidDel="003C19C7" w14:paraId="71F2CAAD" w14:textId="0DC3C270" w:rsidTr="002B07B0">
        <w:trPr>
          <w:cantSplit/>
          <w:jc w:val="center"/>
          <w:del w:id="31141"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55B66CAA" w14:textId="7442DCDD" w:rsidR="00D93FCC" w:rsidDel="003C19C7" w:rsidRDefault="002435EC">
            <w:pPr>
              <w:rPr>
                <w:del w:id="31142" w:author="瑋婷 徐" w:date="2025-01-03T17:04:00Z" w16du:dateUtc="2025-01-03T09:04:00Z"/>
                <w:rFonts w:ascii="Times New Roman" w:eastAsia="標楷體" w:hAnsi="Times New Roman" w:cs="Times New Roman"/>
              </w:rPr>
              <w:pPrChange w:id="31143" w:author="瑋婷 徐" w:date="2025-01-03T17:04:00Z" w16du:dateUtc="2025-01-03T09:04:00Z">
                <w:pPr>
                  <w:spacing w:line="276" w:lineRule="auto"/>
                </w:pPr>
              </w:pPrChange>
            </w:pPr>
            <w:del w:id="31144" w:author="瑋婷 徐" w:date="2025-01-03T17:04:00Z" w16du:dateUtc="2025-01-03T09:04:00Z">
              <w:r w:rsidDel="003C19C7">
                <w:rPr>
                  <w:rFonts w:ascii="Times New Roman" w:eastAsia="標楷體" w:hAnsi="Times New Roman" w:cs="Times New Roman"/>
                  <w:color w:val="000000"/>
                </w:rPr>
                <w:delText>褐頭鷦鶯</w:delText>
              </w:r>
              <w:r w:rsidDel="003C19C7">
                <w:rPr>
                  <w:rFonts w:ascii="Times New Roman" w:eastAsia="標楷體" w:hAnsi="Times New Roman" w:cs="Times New Roman"/>
                  <w:color w:val="000000"/>
                </w:rPr>
                <w:delText xml:space="preserve"> ※</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5273925E" w14:textId="1ADABF32" w:rsidR="00D93FCC" w:rsidDel="003C19C7" w:rsidRDefault="002435EC">
            <w:pPr>
              <w:rPr>
                <w:del w:id="31145" w:author="瑋婷 徐" w:date="2025-01-03T17:04:00Z" w16du:dateUtc="2025-01-03T09:04:00Z"/>
                <w:rFonts w:ascii="Times New Roman" w:eastAsia="標楷體" w:hAnsi="Times New Roman" w:cs="Times New Roman"/>
                <w:i/>
              </w:rPr>
              <w:pPrChange w:id="31146" w:author="瑋婷 徐" w:date="2025-01-03T17:04:00Z" w16du:dateUtc="2025-01-03T09:04:00Z">
                <w:pPr>
                  <w:spacing w:line="276" w:lineRule="auto"/>
                </w:pPr>
              </w:pPrChange>
            </w:pPr>
            <w:del w:id="31147" w:author="瑋婷 徐" w:date="2025-01-03T17:04:00Z" w16du:dateUtc="2025-01-03T09:04:00Z">
              <w:r w:rsidDel="003C19C7">
                <w:rPr>
                  <w:rFonts w:ascii="Times New Roman" w:eastAsia="標楷體" w:hAnsi="Times New Roman" w:cs="Times New Roman"/>
                  <w:i/>
                  <w:iCs/>
                  <w:color w:val="000000"/>
                </w:rPr>
                <w:delText>Prinia inornata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36C30D78" w14:textId="54E5A772" w:rsidR="00D93FCC" w:rsidDel="003C19C7" w:rsidRDefault="00D93FCC">
            <w:pPr>
              <w:rPr>
                <w:del w:id="31148" w:author="瑋婷 徐" w:date="2025-01-03T17:04:00Z" w16du:dateUtc="2025-01-03T09:04:00Z"/>
                <w:rFonts w:ascii="Times New Roman" w:eastAsia="標楷體" w:hAnsi="Times New Roman" w:cs="Times New Roman"/>
              </w:rPr>
              <w:pPrChange w:id="31149"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73E88EF4" w14:textId="0955A8CB" w:rsidR="00D93FCC" w:rsidDel="003C19C7" w:rsidRDefault="00D93FCC">
            <w:pPr>
              <w:rPr>
                <w:del w:id="31150" w:author="瑋婷 徐" w:date="2025-01-03T17:04:00Z" w16du:dateUtc="2025-01-03T09:04:00Z"/>
                <w:rFonts w:ascii="Times New Roman" w:eastAsia="標楷體" w:hAnsi="Times New Roman" w:cs="Times New Roman"/>
              </w:rPr>
              <w:pPrChange w:id="31151"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3BC12917" w14:textId="36392832" w:rsidR="00D93FCC" w:rsidDel="003C19C7" w:rsidRDefault="00D93FCC">
            <w:pPr>
              <w:rPr>
                <w:del w:id="31152" w:author="瑋婷 徐" w:date="2025-01-03T17:04:00Z" w16du:dateUtc="2025-01-03T09:04:00Z"/>
                <w:rFonts w:ascii="Times New Roman" w:eastAsia="標楷體" w:hAnsi="Times New Roman" w:cs="Times New Roman"/>
              </w:rPr>
              <w:pPrChange w:id="31153"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7C523A55" w14:textId="49C7E5B3" w:rsidR="00D93FCC" w:rsidDel="003C19C7" w:rsidRDefault="00D93FCC">
            <w:pPr>
              <w:rPr>
                <w:del w:id="31154" w:author="瑋婷 徐" w:date="2025-01-03T17:04:00Z" w16du:dateUtc="2025-01-03T09:04:00Z"/>
                <w:rFonts w:ascii="Times New Roman" w:eastAsia="標楷體" w:hAnsi="Times New Roman" w:cs="Times New Roman"/>
              </w:rPr>
              <w:pPrChange w:id="31155"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7994CD0E" w14:textId="14C3CE36" w:rsidR="00D93FCC" w:rsidDel="003C19C7" w:rsidRDefault="00D93FCC">
            <w:pPr>
              <w:rPr>
                <w:del w:id="31156" w:author="瑋婷 徐" w:date="2025-01-03T17:04:00Z" w16du:dateUtc="2025-01-03T09:04:00Z"/>
                <w:rFonts w:ascii="Times New Roman" w:eastAsia="標楷體" w:hAnsi="Times New Roman" w:cs="Times New Roman"/>
              </w:rPr>
              <w:pPrChange w:id="31157"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5C8B8DCB" w14:textId="36CA9A5A" w:rsidR="00D93FCC" w:rsidDel="003C19C7" w:rsidRDefault="00D93FCC">
            <w:pPr>
              <w:rPr>
                <w:del w:id="31158" w:author="瑋婷 徐" w:date="2025-01-03T17:04:00Z" w16du:dateUtc="2025-01-03T09:04:00Z"/>
                <w:rFonts w:ascii="Times New Roman" w:eastAsia="標楷體" w:hAnsi="Times New Roman" w:cs="Times New Roman"/>
              </w:rPr>
              <w:pPrChange w:id="31159"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0CB7A63" w14:textId="15903308" w:rsidR="00D93FCC" w:rsidDel="003C19C7" w:rsidRDefault="00D93FCC">
            <w:pPr>
              <w:rPr>
                <w:del w:id="31160" w:author="瑋婷 徐" w:date="2025-01-03T17:04:00Z" w16du:dateUtc="2025-01-03T09:04:00Z"/>
                <w:rFonts w:ascii="Times New Roman" w:eastAsia="標楷體" w:hAnsi="Times New Roman" w:cs="Times New Roman"/>
              </w:rPr>
              <w:pPrChange w:id="31161"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49231968" w14:textId="5802868F" w:rsidR="00D93FCC" w:rsidDel="003C19C7" w:rsidRDefault="00D93FCC">
            <w:pPr>
              <w:rPr>
                <w:del w:id="31162" w:author="瑋婷 徐" w:date="2025-01-03T17:04:00Z" w16du:dateUtc="2025-01-03T09:04:00Z"/>
                <w:rFonts w:ascii="Times New Roman" w:eastAsia="標楷體" w:hAnsi="Times New Roman" w:cs="Times New Roman"/>
              </w:rPr>
              <w:pPrChange w:id="31163"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629284EB" w14:textId="73F0EED1" w:rsidR="00D93FCC" w:rsidDel="003C19C7" w:rsidRDefault="00D93FCC">
            <w:pPr>
              <w:rPr>
                <w:del w:id="31164" w:author="瑋婷 徐" w:date="2025-01-03T17:04:00Z" w16du:dateUtc="2025-01-03T09:04:00Z"/>
                <w:rFonts w:ascii="Times New Roman" w:eastAsia="標楷體" w:hAnsi="Times New Roman" w:cs="Times New Roman"/>
              </w:rPr>
              <w:pPrChange w:id="3116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A0218EB" w14:textId="7D06C414" w:rsidR="00D93FCC" w:rsidDel="003C19C7" w:rsidRDefault="00D93FCC">
            <w:pPr>
              <w:rPr>
                <w:del w:id="31166" w:author="瑋婷 徐" w:date="2025-01-03T17:04:00Z" w16du:dateUtc="2025-01-03T09:04:00Z"/>
                <w:rFonts w:ascii="Times New Roman" w:eastAsia="標楷體" w:hAnsi="Times New Roman" w:cs="Times New Roman"/>
              </w:rPr>
              <w:pPrChange w:id="3116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D82B847" w14:textId="079D32B9" w:rsidR="00D93FCC" w:rsidDel="003C19C7" w:rsidRDefault="00D93FCC">
            <w:pPr>
              <w:rPr>
                <w:del w:id="31168" w:author="瑋婷 徐" w:date="2025-01-03T17:04:00Z" w16du:dateUtc="2025-01-03T09:04:00Z"/>
                <w:rFonts w:ascii="Times New Roman" w:eastAsia="標楷體" w:hAnsi="Times New Roman" w:cs="Times New Roman"/>
              </w:rPr>
              <w:pPrChange w:id="31169"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0AE44B85" w14:textId="34AF95A3" w:rsidR="00D93FCC" w:rsidDel="003C19C7" w:rsidRDefault="00D93FCC">
            <w:pPr>
              <w:rPr>
                <w:del w:id="31170" w:author="瑋婷 徐" w:date="2025-01-03T17:04:00Z" w16du:dateUtc="2025-01-03T09:04:00Z"/>
                <w:rFonts w:ascii="Times New Roman" w:eastAsia="標楷體" w:hAnsi="Times New Roman" w:cs="Times New Roman"/>
              </w:rPr>
              <w:pPrChange w:id="3117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331EAFB" w14:textId="4F0C4B0E" w:rsidR="00D93FCC" w:rsidDel="003C19C7" w:rsidRDefault="00D93FCC">
            <w:pPr>
              <w:rPr>
                <w:del w:id="31172" w:author="瑋婷 徐" w:date="2025-01-03T17:04:00Z" w16du:dateUtc="2025-01-03T09:04:00Z"/>
                <w:rFonts w:ascii="Times New Roman" w:eastAsia="標楷體" w:hAnsi="Times New Roman" w:cs="Times New Roman"/>
              </w:rPr>
              <w:pPrChange w:id="3117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D108BD4" w14:textId="25A844CF" w:rsidR="00D93FCC" w:rsidDel="003C19C7" w:rsidRDefault="00D93FCC">
            <w:pPr>
              <w:rPr>
                <w:del w:id="31174" w:author="瑋婷 徐" w:date="2025-01-03T17:04:00Z" w16du:dateUtc="2025-01-03T09:04:00Z"/>
                <w:rFonts w:ascii="Times New Roman" w:eastAsia="標楷體" w:hAnsi="Times New Roman" w:cs="Times New Roman"/>
              </w:rPr>
              <w:pPrChange w:id="3117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ED12C8A" w14:textId="4364822E" w:rsidR="00D93FCC" w:rsidDel="003C19C7" w:rsidRDefault="00D93FCC">
            <w:pPr>
              <w:rPr>
                <w:del w:id="31176" w:author="瑋婷 徐" w:date="2025-01-03T17:04:00Z" w16du:dateUtc="2025-01-03T09:04:00Z"/>
                <w:rFonts w:ascii="Times New Roman" w:eastAsia="標楷體" w:hAnsi="Times New Roman" w:cs="Times New Roman"/>
              </w:rPr>
              <w:pPrChange w:id="3117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9A692E3" w14:textId="01E2F568" w:rsidR="00D93FCC" w:rsidDel="003C19C7" w:rsidRDefault="00D93FCC">
            <w:pPr>
              <w:rPr>
                <w:del w:id="31178" w:author="瑋婷 徐" w:date="2025-01-03T17:04:00Z" w16du:dateUtc="2025-01-03T09:04:00Z"/>
                <w:rFonts w:ascii="Times New Roman" w:eastAsia="標楷體" w:hAnsi="Times New Roman" w:cs="Times New Roman"/>
              </w:rPr>
              <w:pPrChange w:id="3117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65DBF65" w14:textId="7AED5053" w:rsidR="00D93FCC" w:rsidDel="003C19C7" w:rsidRDefault="00D93FCC">
            <w:pPr>
              <w:rPr>
                <w:del w:id="31180" w:author="瑋婷 徐" w:date="2025-01-03T17:04:00Z" w16du:dateUtc="2025-01-03T09:04:00Z"/>
                <w:rFonts w:ascii="Times New Roman" w:eastAsia="標楷體" w:hAnsi="Times New Roman" w:cs="Times New Roman"/>
              </w:rPr>
              <w:pPrChange w:id="3118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584509E" w14:textId="7D2F6D2C" w:rsidR="00D93FCC" w:rsidDel="003C19C7" w:rsidRDefault="00D93FCC">
            <w:pPr>
              <w:rPr>
                <w:del w:id="31182" w:author="瑋婷 徐" w:date="2025-01-03T17:04:00Z" w16du:dateUtc="2025-01-03T09:04:00Z"/>
                <w:rFonts w:ascii="Times New Roman" w:eastAsia="標楷體" w:hAnsi="Times New Roman" w:cs="Times New Roman"/>
              </w:rPr>
              <w:pPrChange w:id="3118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015AFD0" w14:textId="1F7C2CD8" w:rsidR="00D93FCC" w:rsidDel="003C19C7" w:rsidRDefault="00D93FCC">
            <w:pPr>
              <w:rPr>
                <w:del w:id="31184" w:author="瑋婷 徐" w:date="2025-01-03T17:04:00Z" w16du:dateUtc="2025-01-03T09:04:00Z"/>
                <w:rFonts w:ascii="Times New Roman" w:eastAsia="標楷體" w:hAnsi="Times New Roman" w:cs="Times New Roman"/>
              </w:rPr>
              <w:pPrChange w:id="3118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B06A67E" w14:textId="65867DC6" w:rsidR="00D93FCC" w:rsidDel="003C19C7" w:rsidRDefault="002435EC">
            <w:pPr>
              <w:rPr>
                <w:del w:id="31186" w:author="瑋婷 徐" w:date="2025-01-03T17:04:00Z" w16du:dateUtc="2025-01-03T09:04:00Z"/>
                <w:rFonts w:ascii="Times New Roman" w:eastAsia="標楷體" w:hAnsi="Times New Roman" w:cs="Times New Roman"/>
              </w:rPr>
              <w:pPrChange w:id="31187" w:author="瑋婷 徐" w:date="2025-01-03T17:04:00Z" w16du:dateUtc="2025-01-03T09:04:00Z">
                <w:pPr>
                  <w:spacing w:line="276" w:lineRule="auto"/>
                  <w:jc w:val="center"/>
                </w:pPr>
              </w:pPrChange>
            </w:pPr>
            <w:del w:id="3118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192DE0DB" w14:textId="7393EFAA" w:rsidR="00D93FCC" w:rsidDel="003C19C7" w:rsidRDefault="00D93FCC">
            <w:pPr>
              <w:rPr>
                <w:del w:id="31189" w:author="瑋婷 徐" w:date="2025-01-03T17:04:00Z" w16du:dateUtc="2025-01-03T09:04:00Z"/>
                <w:rFonts w:ascii="Times New Roman" w:eastAsia="標楷體" w:hAnsi="Times New Roman" w:cs="Times New Roman"/>
              </w:rPr>
              <w:pPrChange w:id="3119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017E410" w14:textId="0D5E4BB1" w:rsidR="00D93FCC" w:rsidDel="003C19C7" w:rsidRDefault="00D93FCC">
            <w:pPr>
              <w:rPr>
                <w:del w:id="31191" w:author="瑋婷 徐" w:date="2025-01-03T17:04:00Z" w16du:dateUtc="2025-01-03T09:04:00Z"/>
                <w:rFonts w:ascii="Times New Roman" w:eastAsia="標楷體" w:hAnsi="Times New Roman" w:cs="Times New Roman"/>
              </w:rPr>
              <w:pPrChange w:id="3119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F94FD9E" w14:textId="758A6D62" w:rsidR="00D93FCC" w:rsidDel="003C19C7" w:rsidRDefault="00D93FCC">
            <w:pPr>
              <w:rPr>
                <w:del w:id="31193" w:author="瑋婷 徐" w:date="2025-01-03T17:04:00Z" w16du:dateUtc="2025-01-03T09:04:00Z"/>
                <w:rFonts w:ascii="Times New Roman" w:eastAsia="標楷體" w:hAnsi="Times New Roman" w:cs="Times New Roman"/>
              </w:rPr>
              <w:pPrChange w:id="31194"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1D2A55D" w14:textId="5A934F9F" w:rsidR="00D93FCC" w:rsidDel="003C19C7" w:rsidRDefault="00D93FCC">
            <w:pPr>
              <w:rPr>
                <w:del w:id="31195" w:author="瑋婷 徐" w:date="2025-01-03T17:04:00Z" w16du:dateUtc="2025-01-03T09:04:00Z"/>
                <w:rFonts w:ascii="Times New Roman" w:eastAsia="標楷體" w:hAnsi="Times New Roman" w:cs="Times New Roman"/>
              </w:rPr>
              <w:pPrChange w:id="3119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91EAA24" w14:textId="60626CE3" w:rsidR="00D93FCC" w:rsidDel="003C19C7" w:rsidRDefault="00D93FCC">
            <w:pPr>
              <w:rPr>
                <w:del w:id="31197" w:author="瑋婷 徐" w:date="2025-01-03T17:04:00Z" w16du:dateUtc="2025-01-03T09:04:00Z"/>
                <w:rFonts w:ascii="Times New Roman" w:eastAsia="標楷體" w:hAnsi="Times New Roman" w:cs="Times New Roman"/>
              </w:rPr>
              <w:pPrChange w:id="3119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871FA41" w14:textId="3AF83069" w:rsidR="00D93FCC" w:rsidDel="003C19C7" w:rsidRDefault="00D93FCC">
            <w:pPr>
              <w:rPr>
                <w:del w:id="31199" w:author="瑋婷 徐" w:date="2025-01-03T17:04:00Z" w16du:dateUtc="2025-01-03T09:04:00Z"/>
                <w:rFonts w:ascii="Times New Roman" w:eastAsia="標楷體" w:hAnsi="Times New Roman" w:cs="Times New Roman"/>
              </w:rPr>
              <w:pPrChange w:id="3120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79A348E" w14:textId="5E65EDDB" w:rsidR="00D93FCC" w:rsidDel="003C19C7" w:rsidRDefault="00D93FCC">
            <w:pPr>
              <w:rPr>
                <w:del w:id="31201" w:author="瑋婷 徐" w:date="2025-01-03T17:04:00Z" w16du:dateUtc="2025-01-03T09:04:00Z"/>
                <w:rFonts w:ascii="Times New Roman" w:eastAsia="標楷體" w:hAnsi="Times New Roman" w:cs="Times New Roman"/>
              </w:rPr>
              <w:pPrChange w:id="3120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1DEF41F" w14:textId="0762CFDE" w:rsidR="00D93FCC" w:rsidDel="003C19C7" w:rsidRDefault="00D93FCC">
            <w:pPr>
              <w:rPr>
                <w:del w:id="31203" w:author="瑋婷 徐" w:date="2025-01-03T17:04:00Z" w16du:dateUtc="2025-01-03T09:04:00Z"/>
                <w:rFonts w:ascii="Times New Roman" w:eastAsia="標楷體" w:hAnsi="Times New Roman" w:cs="Times New Roman"/>
              </w:rPr>
              <w:pPrChange w:id="312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147F625" w14:textId="74CD1AF0" w:rsidR="00D93FCC" w:rsidDel="003C19C7" w:rsidRDefault="00D93FCC">
            <w:pPr>
              <w:rPr>
                <w:del w:id="31205" w:author="瑋婷 徐" w:date="2025-01-03T17:04:00Z" w16du:dateUtc="2025-01-03T09:04:00Z"/>
                <w:rFonts w:ascii="Times New Roman" w:eastAsia="標楷體" w:hAnsi="Times New Roman" w:cs="Times New Roman"/>
              </w:rPr>
              <w:pPrChange w:id="312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0BABBB7" w14:textId="7B8F583A" w:rsidR="00D93FCC" w:rsidDel="003C19C7" w:rsidRDefault="00D93FCC">
            <w:pPr>
              <w:rPr>
                <w:del w:id="31207" w:author="瑋婷 徐" w:date="2025-01-03T17:04:00Z" w16du:dateUtc="2025-01-03T09:04:00Z"/>
                <w:rFonts w:ascii="Times New Roman" w:eastAsia="標楷體" w:hAnsi="Times New Roman" w:cs="Times New Roman"/>
              </w:rPr>
              <w:pPrChange w:id="31208"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6C01FE5" w14:textId="4538B0C4" w:rsidR="00D93FCC" w:rsidDel="003C19C7" w:rsidRDefault="00D93FCC">
            <w:pPr>
              <w:rPr>
                <w:del w:id="31209" w:author="瑋婷 徐" w:date="2025-01-03T17:04:00Z" w16du:dateUtc="2025-01-03T09:04:00Z"/>
                <w:rFonts w:ascii="Times New Roman" w:eastAsia="標楷體" w:hAnsi="Times New Roman" w:cs="Times New Roman"/>
              </w:rPr>
              <w:pPrChange w:id="3121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3944173" w14:textId="41085FC6" w:rsidR="00D93FCC" w:rsidDel="003C19C7" w:rsidRDefault="002435EC">
            <w:pPr>
              <w:rPr>
                <w:del w:id="31211" w:author="瑋婷 徐" w:date="2025-01-03T17:04:00Z" w16du:dateUtc="2025-01-03T09:04:00Z"/>
                <w:rFonts w:ascii="Times New Roman" w:eastAsia="標楷體" w:hAnsi="Times New Roman" w:cs="Times New Roman"/>
              </w:rPr>
              <w:pPrChange w:id="31212" w:author="瑋婷 徐" w:date="2025-01-03T17:04:00Z" w16du:dateUtc="2025-01-03T09:04:00Z">
                <w:pPr>
                  <w:spacing w:line="276" w:lineRule="auto"/>
                  <w:jc w:val="center"/>
                </w:pPr>
              </w:pPrChange>
            </w:pPr>
            <w:del w:id="3121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99FA787" w14:textId="794EF822" w:rsidR="00D93FCC" w:rsidDel="003C19C7" w:rsidRDefault="00D93FCC">
            <w:pPr>
              <w:rPr>
                <w:del w:id="31214" w:author="瑋婷 徐" w:date="2025-01-03T17:04:00Z" w16du:dateUtc="2025-01-03T09:04:00Z"/>
                <w:rFonts w:ascii="Times New Roman" w:eastAsia="標楷體" w:hAnsi="Times New Roman" w:cs="Times New Roman"/>
              </w:rPr>
              <w:pPrChange w:id="3121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CEABC36" w14:textId="65921BF2" w:rsidR="00D93FCC" w:rsidDel="003C19C7" w:rsidRDefault="00D93FCC">
            <w:pPr>
              <w:rPr>
                <w:del w:id="31216" w:author="瑋婷 徐" w:date="2025-01-03T17:04:00Z" w16du:dateUtc="2025-01-03T09:04:00Z"/>
                <w:rFonts w:ascii="Times New Roman" w:eastAsia="標楷體" w:hAnsi="Times New Roman" w:cs="Times New Roman"/>
              </w:rPr>
              <w:pPrChange w:id="31217"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1443391D" w14:textId="31470CD3" w:rsidR="00D93FCC" w:rsidDel="003C19C7" w:rsidRDefault="00D93FCC">
            <w:pPr>
              <w:rPr>
                <w:del w:id="31218" w:author="瑋婷 徐" w:date="2025-01-03T17:04:00Z" w16du:dateUtc="2025-01-03T09:04:00Z"/>
                <w:rFonts w:ascii="Times New Roman" w:eastAsia="標楷體" w:hAnsi="Times New Roman" w:cs="Times New Roman"/>
              </w:rPr>
              <w:pPrChange w:id="31219" w:author="瑋婷 徐" w:date="2025-01-03T17:04:00Z" w16du:dateUtc="2025-01-03T09:04:00Z">
                <w:pPr>
                  <w:spacing w:line="276" w:lineRule="auto"/>
                  <w:jc w:val="center"/>
                </w:pPr>
              </w:pPrChange>
            </w:pPr>
          </w:p>
        </w:tc>
      </w:tr>
      <w:tr w:rsidR="00000000" w:rsidDel="003C19C7" w14:paraId="0FBDA886" w14:textId="40F8B92D" w:rsidTr="002B07B0">
        <w:trPr>
          <w:cantSplit/>
          <w:jc w:val="center"/>
          <w:del w:id="31220"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0A563115" w14:textId="0908BBA4" w:rsidR="00D93FCC" w:rsidDel="003C19C7" w:rsidRDefault="002435EC">
            <w:pPr>
              <w:rPr>
                <w:del w:id="31221" w:author="瑋婷 徐" w:date="2025-01-03T17:04:00Z" w16du:dateUtc="2025-01-03T09:04:00Z"/>
                <w:rFonts w:ascii="Times New Roman" w:eastAsia="標楷體" w:hAnsi="Times New Roman" w:cs="Times New Roman"/>
              </w:rPr>
              <w:pPrChange w:id="31222" w:author="瑋婷 徐" w:date="2025-01-03T17:04:00Z" w16du:dateUtc="2025-01-03T09:04:00Z">
                <w:pPr>
                  <w:spacing w:line="276" w:lineRule="auto"/>
                </w:pPr>
              </w:pPrChange>
            </w:pPr>
            <w:del w:id="31223" w:author="瑋婷 徐" w:date="2025-01-03T17:04:00Z" w16du:dateUtc="2025-01-03T09:04:00Z">
              <w:r w:rsidDel="003C19C7">
                <w:rPr>
                  <w:rFonts w:ascii="Times New Roman" w:eastAsia="標楷體" w:hAnsi="Times New Roman" w:cs="Times New Roman"/>
                  <w:color w:val="000000"/>
                </w:rPr>
                <w:delText>臺灣叢樹鶯</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27A5AB34" w14:textId="0F864354" w:rsidR="00D93FCC" w:rsidDel="003C19C7" w:rsidRDefault="002435EC">
            <w:pPr>
              <w:rPr>
                <w:del w:id="31224" w:author="瑋婷 徐" w:date="2025-01-03T17:04:00Z" w16du:dateUtc="2025-01-03T09:04:00Z"/>
                <w:rFonts w:ascii="Times New Roman" w:eastAsia="標楷體" w:hAnsi="Times New Roman" w:cs="Times New Roman"/>
                <w:i/>
              </w:rPr>
              <w:pPrChange w:id="31225" w:author="瑋婷 徐" w:date="2025-01-03T17:04:00Z" w16du:dateUtc="2025-01-03T09:04:00Z">
                <w:pPr>
                  <w:spacing w:line="276" w:lineRule="auto"/>
                </w:pPr>
              </w:pPrChange>
            </w:pPr>
            <w:del w:id="31226" w:author="瑋婷 徐" w:date="2025-01-03T17:04:00Z" w16du:dateUtc="2025-01-03T09:04:00Z">
              <w:r w:rsidDel="003C19C7">
                <w:rPr>
                  <w:rFonts w:ascii="Times New Roman" w:eastAsia="標楷體" w:hAnsi="Times New Roman" w:cs="Times New Roman"/>
                  <w:i/>
                  <w:iCs/>
                  <w:color w:val="000000"/>
                </w:rPr>
                <w:delText>Locustella alishanensis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19A5A2B0" w14:textId="2CD1B346" w:rsidR="00D93FCC" w:rsidDel="003C19C7" w:rsidRDefault="00D93FCC">
            <w:pPr>
              <w:rPr>
                <w:del w:id="31227" w:author="瑋婷 徐" w:date="2025-01-03T17:04:00Z" w16du:dateUtc="2025-01-03T09:04:00Z"/>
                <w:rFonts w:ascii="Times New Roman" w:eastAsia="標楷體" w:hAnsi="Times New Roman" w:cs="Times New Roman"/>
              </w:rPr>
              <w:pPrChange w:id="31228"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025F07A4" w14:textId="03D76265" w:rsidR="00D93FCC" w:rsidDel="003C19C7" w:rsidRDefault="00D93FCC">
            <w:pPr>
              <w:rPr>
                <w:del w:id="31229" w:author="瑋婷 徐" w:date="2025-01-03T17:04:00Z" w16du:dateUtc="2025-01-03T09:04:00Z"/>
                <w:rFonts w:ascii="Times New Roman" w:eastAsia="標楷體" w:hAnsi="Times New Roman" w:cs="Times New Roman"/>
              </w:rPr>
              <w:pPrChange w:id="31230"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12B4DFEB" w14:textId="78E6679F" w:rsidR="00D93FCC" w:rsidDel="003C19C7" w:rsidRDefault="00D93FCC">
            <w:pPr>
              <w:rPr>
                <w:del w:id="31231" w:author="瑋婷 徐" w:date="2025-01-03T17:04:00Z" w16du:dateUtc="2025-01-03T09:04:00Z"/>
                <w:rFonts w:ascii="Times New Roman" w:eastAsia="標楷體" w:hAnsi="Times New Roman" w:cs="Times New Roman"/>
              </w:rPr>
              <w:pPrChange w:id="31232"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3FFEFCD6" w14:textId="3A224209" w:rsidR="00D93FCC" w:rsidDel="003C19C7" w:rsidRDefault="00D93FCC">
            <w:pPr>
              <w:rPr>
                <w:del w:id="31233" w:author="瑋婷 徐" w:date="2025-01-03T17:04:00Z" w16du:dateUtc="2025-01-03T09:04:00Z"/>
                <w:rFonts w:ascii="Times New Roman" w:eastAsia="標楷體" w:hAnsi="Times New Roman" w:cs="Times New Roman"/>
              </w:rPr>
              <w:pPrChange w:id="31234"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34366CA5" w14:textId="4F4C3619" w:rsidR="00D93FCC" w:rsidDel="003C19C7" w:rsidRDefault="00D93FCC">
            <w:pPr>
              <w:rPr>
                <w:del w:id="31235" w:author="瑋婷 徐" w:date="2025-01-03T17:04:00Z" w16du:dateUtc="2025-01-03T09:04:00Z"/>
                <w:rFonts w:ascii="Times New Roman" w:eastAsia="標楷體" w:hAnsi="Times New Roman" w:cs="Times New Roman"/>
              </w:rPr>
              <w:pPrChange w:id="31236"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26F2B3AF" w14:textId="39C44D53" w:rsidR="00D93FCC" w:rsidDel="003C19C7" w:rsidRDefault="00D93FCC">
            <w:pPr>
              <w:rPr>
                <w:del w:id="31237" w:author="瑋婷 徐" w:date="2025-01-03T17:04:00Z" w16du:dateUtc="2025-01-03T09:04:00Z"/>
                <w:rFonts w:ascii="Times New Roman" w:eastAsia="標楷體" w:hAnsi="Times New Roman" w:cs="Times New Roman"/>
              </w:rPr>
              <w:pPrChange w:id="31238"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47E40DD3" w14:textId="3AD746BD" w:rsidR="00D93FCC" w:rsidDel="003C19C7" w:rsidRDefault="00D93FCC">
            <w:pPr>
              <w:rPr>
                <w:del w:id="31239" w:author="瑋婷 徐" w:date="2025-01-03T17:04:00Z" w16du:dateUtc="2025-01-03T09:04:00Z"/>
                <w:rFonts w:ascii="Times New Roman" w:eastAsia="標楷體" w:hAnsi="Times New Roman" w:cs="Times New Roman"/>
              </w:rPr>
              <w:pPrChange w:id="31240"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12F33BE9" w14:textId="6FC1957A" w:rsidR="00D93FCC" w:rsidDel="003C19C7" w:rsidRDefault="00D93FCC">
            <w:pPr>
              <w:rPr>
                <w:del w:id="31241" w:author="瑋婷 徐" w:date="2025-01-03T17:04:00Z" w16du:dateUtc="2025-01-03T09:04:00Z"/>
                <w:rFonts w:ascii="Times New Roman" w:eastAsia="標楷體" w:hAnsi="Times New Roman" w:cs="Times New Roman"/>
              </w:rPr>
              <w:pPrChange w:id="31242"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184E0E79" w14:textId="70905AD6" w:rsidR="00D93FCC" w:rsidDel="003C19C7" w:rsidRDefault="00D93FCC">
            <w:pPr>
              <w:rPr>
                <w:del w:id="31243" w:author="瑋婷 徐" w:date="2025-01-03T17:04:00Z" w16du:dateUtc="2025-01-03T09:04:00Z"/>
                <w:rFonts w:ascii="Times New Roman" w:eastAsia="標楷體" w:hAnsi="Times New Roman" w:cs="Times New Roman"/>
              </w:rPr>
              <w:pPrChange w:id="3124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58DED9C" w14:textId="6CF9A4C6" w:rsidR="00D93FCC" w:rsidDel="003C19C7" w:rsidRDefault="00D93FCC">
            <w:pPr>
              <w:rPr>
                <w:del w:id="31245" w:author="瑋婷 徐" w:date="2025-01-03T17:04:00Z" w16du:dateUtc="2025-01-03T09:04:00Z"/>
                <w:rFonts w:ascii="Times New Roman" w:eastAsia="標楷體" w:hAnsi="Times New Roman" w:cs="Times New Roman"/>
              </w:rPr>
              <w:pPrChange w:id="312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0E12F3F" w14:textId="40332276" w:rsidR="00D93FCC" w:rsidDel="003C19C7" w:rsidRDefault="00D93FCC">
            <w:pPr>
              <w:rPr>
                <w:del w:id="31247" w:author="瑋婷 徐" w:date="2025-01-03T17:04:00Z" w16du:dateUtc="2025-01-03T09:04:00Z"/>
                <w:rFonts w:ascii="Times New Roman" w:eastAsia="標楷體" w:hAnsi="Times New Roman" w:cs="Times New Roman"/>
              </w:rPr>
              <w:pPrChange w:id="31248"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9DE58DB" w14:textId="04BDDD51" w:rsidR="00D93FCC" w:rsidDel="003C19C7" w:rsidRDefault="00D93FCC">
            <w:pPr>
              <w:rPr>
                <w:del w:id="31249" w:author="瑋婷 徐" w:date="2025-01-03T17:04:00Z" w16du:dateUtc="2025-01-03T09:04:00Z"/>
                <w:rFonts w:ascii="Times New Roman" w:eastAsia="標楷體" w:hAnsi="Times New Roman" w:cs="Times New Roman"/>
              </w:rPr>
              <w:pPrChange w:id="3125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203A2A5" w14:textId="698865DB" w:rsidR="00D93FCC" w:rsidDel="003C19C7" w:rsidRDefault="002435EC">
            <w:pPr>
              <w:rPr>
                <w:del w:id="31251" w:author="瑋婷 徐" w:date="2025-01-03T17:04:00Z" w16du:dateUtc="2025-01-03T09:04:00Z"/>
                <w:rFonts w:ascii="Times New Roman" w:eastAsia="標楷體" w:hAnsi="Times New Roman" w:cs="Times New Roman"/>
              </w:rPr>
              <w:pPrChange w:id="31252" w:author="瑋婷 徐" w:date="2025-01-03T17:04:00Z" w16du:dateUtc="2025-01-03T09:04:00Z">
                <w:pPr>
                  <w:spacing w:line="276" w:lineRule="auto"/>
                  <w:jc w:val="center"/>
                </w:pPr>
              </w:pPrChange>
            </w:pPr>
            <w:del w:id="3125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0839306" w14:textId="3174BBE7" w:rsidR="00D93FCC" w:rsidDel="003C19C7" w:rsidRDefault="002435EC">
            <w:pPr>
              <w:rPr>
                <w:del w:id="31254" w:author="瑋婷 徐" w:date="2025-01-03T17:04:00Z" w16du:dateUtc="2025-01-03T09:04:00Z"/>
                <w:rFonts w:ascii="Times New Roman" w:eastAsia="標楷體" w:hAnsi="Times New Roman" w:cs="Times New Roman"/>
              </w:rPr>
              <w:pPrChange w:id="31255" w:author="瑋婷 徐" w:date="2025-01-03T17:04:00Z" w16du:dateUtc="2025-01-03T09:04:00Z">
                <w:pPr>
                  <w:spacing w:line="276" w:lineRule="auto"/>
                  <w:jc w:val="center"/>
                </w:pPr>
              </w:pPrChange>
            </w:pPr>
            <w:del w:id="3125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2AC030E" w14:textId="6659699A" w:rsidR="00D93FCC" w:rsidDel="003C19C7" w:rsidRDefault="00D93FCC">
            <w:pPr>
              <w:rPr>
                <w:del w:id="31257" w:author="瑋婷 徐" w:date="2025-01-03T17:04:00Z" w16du:dateUtc="2025-01-03T09:04:00Z"/>
                <w:rFonts w:ascii="Times New Roman" w:eastAsia="標楷體" w:hAnsi="Times New Roman" w:cs="Times New Roman"/>
              </w:rPr>
              <w:pPrChange w:id="3125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BFDFA91" w14:textId="0F352D3D" w:rsidR="00D93FCC" w:rsidDel="003C19C7" w:rsidRDefault="00D93FCC">
            <w:pPr>
              <w:rPr>
                <w:del w:id="31259" w:author="瑋婷 徐" w:date="2025-01-03T17:04:00Z" w16du:dateUtc="2025-01-03T09:04:00Z"/>
                <w:rFonts w:ascii="Times New Roman" w:eastAsia="標楷體" w:hAnsi="Times New Roman" w:cs="Times New Roman"/>
              </w:rPr>
              <w:pPrChange w:id="3126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9825549" w14:textId="06152D0B" w:rsidR="00D93FCC" w:rsidDel="003C19C7" w:rsidRDefault="00D93FCC">
            <w:pPr>
              <w:rPr>
                <w:del w:id="31261" w:author="瑋婷 徐" w:date="2025-01-03T17:04:00Z" w16du:dateUtc="2025-01-03T09:04:00Z"/>
                <w:rFonts w:ascii="Times New Roman" w:eastAsia="標楷體" w:hAnsi="Times New Roman" w:cs="Times New Roman"/>
              </w:rPr>
              <w:pPrChange w:id="3126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80E855F" w14:textId="756DB517" w:rsidR="00D93FCC" w:rsidDel="003C19C7" w:rsidRDefault="00D93FCC">
            <w:pPr>
              <w:rPr>
                <w:del w:id="31263" w:author="瑋婷 徐" w:date="2025-01-03T17:04:00Z" w16du:dateUtc="2025-01-03T09:04:00Z"/>
                <w:rFonts w:ascii="Times New Roman" w:eastAsia="標楷體" w:hAnsi="Times New Roman" w:cs="Times New Roman"/>
              </w:rPr>
              <w:pPrChange w:id="3126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01F5BAA" w14:textId="1EA07D21" w:rsidR="00D93FCC" w:rsidDel="003C19C7" w:rsidRDefault="002435EC">
            <w:pPr>
              <w:rPr>
                <w:del w:id="31265" w:author="瑋婷 徐" w:date="2025-01-03T17:04:00Z" w16du:dateUtc="2025-01-03T09:04:00Z"/>
                <w:rFonts w:ascii="Times New Roman" w:eastAsia="標楷體" w:hAnsi="Times New Roman" w:cs="Times New Roman"/>
              </w:rPr>
              <w:pPrChange w:id="31266" w:author="瑋婷 徐" w:date="2025-01-03T17:04:00Z" w16du:dateUtc="2025-01-03T09:04:00Z">
                <w:pPr>
                  <w:spacing w:line="276" w:lineRule="auto"/>
                  <w:jc w:val="center"/>
                </w:pPr>
              </w:pPrChange>
            </w:pPr>
            <w:del w:id="31267"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6E0C4D8A" w14:textId="0DED16EF" w:rsidR="00D93FCC" w:rsidDel="003C19C7" w:rsidRDefault="00D93FCC">
            <w:pPr>
              <w:rPr>
                <w:del w:id="31268" w:author="瑋婷 徐" w:date="2025-01-03T17:04:00Z" w16du:dateUtc="2025-01-03T09:04:00Z"/>
                <w:rFonts w:ascii="Times New Roman" w:eastAsia="標楷體" w:hAnsi="Times New Roman" w:cs="Times New Roman"/>
              </w:rPr>
              <w:pPrChange w:id="3126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9079D98" w14:textId="5B958E4A" w:rsidR="00D93FCC" w:rsidDel="003C19C7" w:rsidRDefault="00D93FCC">
            <w:pPr>
              <w:rPr>
                <w:del w:id="31270" w:author="瑋婷 徐" w:date="2025-01-03T17:04:00Z" w16du:dateUtc="2025-01-03T09:04:00Z"/>
                <w:rFonts w:ascii="Times New Roman" w:eastAsia="標楷體" w:hAnsi="Times New Roman" w:cs="Times New Roman"/>
              </w:rPr>
              <w:pPrChange w:id="3127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435B0CD" w14:textId="138080F5" w:rsidR="00D93FCC" w:rsidDel="003C19C7" w:rsidRDefault="00D93FCC">
            <w:pPr>
              <w:rPr>
                <w:del w:id="31272" w:author="瑋婷 徐" w:date="2025-01-03T17:04:00Z" w16du:dateUtc="2025-01-03T09:04:00Z"/>
                <w:rFonts w:ascii="Times New Roman" w:eastAsia="標楷體" w:hAnsi="Times New Roman" w:cs="Times New Roman"/>
              </w:rPr>
              <w:pPrChange w:id="3127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ACC877A" w14:textId="43DFE2D6" w:rsidR="00D93FCC" w:rsidDel="003C19C7" w:rsidRDefault="00D93FCC">
            <w:pPr>
              <w:rPr>
                <w:del w:id="31274" w:author="瑋婷 徐" w:date="2025-01-03T17:04:00Z" w16du:dateUtc="2025-01-03T09:04:00Z"/>
                <w:rFonts w:ascii="Times New Roman" w:eastAsia="標楷體" w:hAnsi="Times New Roman" w:cs="Times New Roman"/>
              </w:rPr>
              <w:pPrChange w:id="31275"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3765FD0" w14:textId="7F0E0F8B" w:rsidR="00D93FCC" w:rsidDel="003C19C7" w:rsidRDefault="00D93FCC">
            <w:pPr>
              <w:rPr>
                <w:del w:id="31276" w:author="瑋婷 徐" w:date="2025-01-03T17:04:00Z" w16du:dateUtc="2025-01-03T09:04:00Z"/>
                <w:rFonts w:ascii="Times New Roman" w:eastAsia="標楷體" w:hAnsi="Times New Roman" w:cs="Times New Roman"/>
              </w:rPr>
              <w:pPrChange w:id="3127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F467838" w14:textId="59774599" w:rsidR="00D93FCC" w:rsidDel="003C19C7" w:rsidRDefault="00D93FCC">
            <w:pPr>
              <w:rPr>
                <w:del w:id="31278" w:author="瑋婷 徐" w:date="2025-01-03T17:04:00Z" w16du:dateUtc="2025-01-03T09:04:00Z"/>
                <w:rFonts w:ascii="Times New Roman" w:eastAsia="標楷體" w:hAnsi="Times New Roman" w:cs="Times New Roman"/>
              </w:rPr>
              <w:pPrChange w:id="3127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D7EC507" w14:textId="4FB5F365" w:rsidR="00D93FCC" w:rsidDel="003C19C7" w:rsidRDefault="00D93FCC">
            <w:pPr>
              <w:rPr>
                <w:del w:id="31280" w:author="瑋婷 徐" w:date="2025-01-03T17:04:00Z" w16du:dateUtc="2025-01-03T09:04:00Z"/>
                <w:rFonts w:ascii="Times New Roman" w:eastAsia="標楷體" w:hAnsi="Times New Roman" w:cs="Times New Roman"/>
              </w:rPr>
              <w:pPrChange w:id="3128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359585C" w14:textId="12474A5A" w:rsidR="00D93FCC" w:rsidDel="003C19C7" w:rsidRDefault="00D93FCC">
            <w:pPr>
              <w:rPr>
                <w:del w:id="31282" w:author="瑋婷 徐" w:date="2025-01-03T17:04:00Z" w16du:dateUtc="2025-01-03T09:04:00Z"/>
                <w:rFonts w:ascii="Times New Roman" w:eastAsia="標楷體" w:hAnsi="Times New Roman" w:cs="Times New Roman"/>
              </w:rPr>
              <w:pPrChange w:id="3128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59FB1D1" w14:textId="53FC1E4F" w:rsidR="00D93FCC" w:rsidDel="003C19C7" w:rsidRDefault="00D93FCC">
            <w:pPr>
              <w:rPr>
                <w:del w:id="31284" w:author="瑋婷 徐" w:date="2025-01-03T17:04:00Z" w16du:dateUtc="2025-01-03T09:04:00Z"/>
                <w:rFonts w:ascii="Times New Roman" w:eastAsia="標楷體" w:hAnsi="Times New Roman" w:cs="Times New Roman"/>
              </w:rPr>
              <w:pPrChange w:id="3128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A756415" w14:textId="138C4FB6" w:rsidR="00D93FCC" w:rsidDel="003C19C7" w:rsidRDefault="002435EC">
            <w:pPr>
              <w:rPr>
                <w:del w:id="31286" w:author="瑋婷 徐" w:date="2025-01-03T17:04:00Z" w16du:dateUtc="2025-01-03T09:04:00Z"/>
                <w:rFonts w:ascii="Times New Roman" w:eastAsia="標楷體" w:hAnsi="Times New Roman" w:cs="Times New Roman"/>
              </w:rPr>
              <w:pPrChange w:id="31287" w:author="瑋婷 徐" w:date="2025-01-03T17:04:00Z" w16du:dateUtc="2025-01-03T09:04:00Z">
                <w:pPr>
                  <w:spacing w:line="276" w:lineRule="auto"/>
                  <w:jc w:val="center"/>
                </w:pPr>
              </w:pPrChange>
            </w:pPr>
            <w:del w:id="3128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48D6C93" w14:textId="08DAB750" w:rsidR="00D93FCC" w:rsidDel="003C19C7" w:rsidRDefault="00D93FCC">
            <w:pPr>
              <w:rPr>
                <w:del w:id="31289" w:author="瑋婷 徐" w:date="2025-01-03T17:04:00Z" w16du:dateUtc="2025-01-03T09:04:00Z"/>
                <w:rFonts w:ascii="Times New Roman" w:eastAsia="標楷體" w:hAnsi="Times New Roman" w:cs="Times New Roman"/>
              </w:rPr>
              <w:pPrChange w:id="3129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08AE917" w14:textId="49B72266" w:rsidR="00D93FCC" w:rsidDel="003C19C7" w:rsidRDefault="00D93FCC">
            <w:pPr>
              <w:rPr>
                <w:del w:id="31291" w:author="瑋婷 徐" w:date="2025-01-03T17:04:00Z" w16du:dateUtc="2025-01-03T09:04:00Z"/>
                <w:rFonts w:ascii="Times New Roman" w:eastAsia="標楷體" w:hAnsi="Times New Roman" w:cs="Times New Roman"/>
              </w:rPr>
              <w:pPrChange w:id="3129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C1CFF35" w14:textId="11AF6E96" w:rsidR="00D93FCC" w:rsidDel="003C19C7" w:rsidRDefault="00D93FCC">
            <w:pPr>
              <w:rPr>
                <w:del w:id="31293" w:author="瑋婷 徐" w:date="2025-01-03T17:04:00Z" w16du:dateUtc="2025-01-03T09:04:00Z"/>
                <w:rFonts w:ascii="Times New Roman" w:eastAsia="標楷體" w:hAnsi="Times New Roman" w:cs="Times New Roman"/>
              </w:rPr>
              <w:pPrChange w:id="3129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F7764A6" w14:textId="12322791" w:rsidR="00D93FCC" w:rsidDel="003C19C7" w:rsidRDefault="00D93FCC">
            <w:pPr>
              <w:rPr>
                <w:del w:id="31295" w:author="瑋婷 徐" w:date="2025-01-03T17:04:00Z" w16du:dateUtc="2025-01-03T09:04:00Z"/>
                <w:rFonts w:ascii="Times New Roman" w:eastAsia="標楷體" w:hAnsi="Times New Roman" w:cs="Times New Roman"/>
              </w:rPr>
              <w:pPrChange w:id="3129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25D30AF" w14:textId="2924AC8F" w:rsidR="00D93FCC" w:rsidDel="003C19C7" w:rsidRDefault="00D93FCC">
            <w:pPr>
              <w:rPr>
                <w:del w:id="31297" w:author="瑋婷 徐" w:date="2025-01-03T17:04:00Z" w16du:dateUtc="2025-01-03T09:04:00Z"/>
                <w:rFonts w:ascii="Times New Roman" w:eastAsia="標楷體" w:hAnsi="Times New Roman" w:cs="Times New Roman"/>
              </w:rPr>
              <w:pPrChange w:id="31298"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5C21977E" w14:textId="7EFCBD57" w:rsidR="00D93FCC" w:rsidDel="003C19C7" w:rsidRDefault="00D93FCC">
            <w:pPr>
              <w:rPr>
                <w:del w:id="31299" w:author="瑋婷 徐" w:date="2025-01-03T17:04:00Z" w16du:dateUtc="2025-01-03T09:04:00Z"/>
                <w:rFonts w:ascii="Times New Roman" w:eastAsia="標楷體" w:hAnsi="Times New Roman" w:cs="Times New Roman"/>
              </w:rPr>
              <w:pPrChange w:id="31300" w:author="瑋婷 徐" w:date="2025-01-03T17:04:00Z" w16du:dateUtc="2025-01-03T09:04:00Z">
                <w:pPr>
                  <w:spacing w:line="276" w:lineRule="auto"/>
                  <w:jc w:val="center"/>
                </w:pPr>
              </w:pPrChange>
            </w:pPr>
          </w:p>
        </w:tc>
      </w:tr>
      <w:tr w:rsidR="00000000" w:rsidDel="003C19C7" w14:paraId="69D3FAF3" w14:textId="1C8D642C" w:rsidTr="002B07B0">
        <w:trPr>
          <w:cantSplit/>
          <w:jc w:val="center"/>
          <w:del w:id="31301"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79F6D7CB" w14:textId="18171510" w:rsidR="00D93FCC" w:rsidDel="003C19C7" w:rsidRDefault="002435EC">
            <w:pPr>
              <w:rPr>
                <w:del w:id="31302" w:author="瑋婷 徐" w:date="2025-01-03T17:04:00Z" w16du:dateUtc="2025-01-03T09:04:00Z"/>
                <w:rFonts w:ascii="Times New Roman" w:eastAsia="標楷體" w:hAnsi="Times New Roman" w:cs="Times New Roman"/>
              </w:rPr>
              <w:pPrChange w:id="31303" w:author="瑋婷 徐" w:date="2025-01-03T17:04:00Z" w16du:dateUtc="2025-01-03T09:04:00Z">
                <w:pPr>
                  <w:spacing w:line="276" w:lineRule="auto"/>
                </w:pPr>
              </w:pPrChange>
            </w:pPr>
            <w:del w:id="31304" w:author="瑋婷 徐" w:date="2025-01-03T17:04:00Z" w16du:dateUtc="2025-01-03T09:04:00Z">
              <w:r w:rsidDel="003C19C7">
                <w:rPr>
                  <w:rFonts w:ascii="Times New Roman" w:eastAsia="標楷體" w:hAnsi="Times New Roman" w:cs="Times New Roman"/>
                  <w:color w:val="000000"/>
                </w:rPr>
                <w:delText>臺灣鷦眉</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0DC19304" w14:textId="4CD37B97" w:rsidR="00D93FCC" w:rsidDel="003C19C7" w:rsidRDefault="002435EC">
            <w:pPr>
              <w:rPr>
                <w:del w:id="31305" w:author="瑋婷 徐" w:date="2025-01-03T17:04:00Z" w16du:dateUtc="2025-01-03T09:04:00Z"/>
                <w:rFonts w:ascii="Times New Roman" w:eastAsia="標楷體" w:hAnsi="Times New Roman" w:cs="Times New Roman"/>
                <w:i/>
              </w:rPr>
              <w:pPrChange w:id="31306" w:author="瑋婷 徐" w:date="2025-01-03T17:04:00Z" w16du:dateUtc="2025-01-03T09:04:00Z">
                <w:pPr>
                  <w:spacing w:line="276" w:lineRule="auto"/>
                </w:pPr>
              </w:pPrChange>
            </w:pPr>
            <w:del w:id="31307" w:author="瑋婷 徐" w:date="2025-01-03T17:04:00Z" w16du:dateUtc="2025-01-03T09:04:00Z">
              <w:r w:rsidDel="003C19C7">
                <w:rPr>
                  <w:rFonts w:ascii="Times New Roman" w:eastAsia="標楷體" w:hAnsi="Times New Roman" w:cs="Times New Roman"/>
                  <w:i/>
                  <w:iCs/>
                  <w:color w:val="000000"/>
                </w:rPr>
                <w:delText>Pnoepyga formosana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5631B520" w14:textId="683923D9" w:rsidR="00D93FCC" w:rsidDel="003C19C7" w:rsidRDefault="00D93FCC">
            <w:pPr>
              <w:rPr>
                <w:del w:id="31308" w:author="瑋婷 徐" w:date="2025-01-03T17:04:00Z" w16du:dateUtc="2025-01-03T09:04:00Z"/>
                <w:rFonts w:ascii="Times New Roman" w:eastAsia="標楷體" w:hAnsi="Times New Roman" w:cs="Times New Roman"/>
              </w:rPr>
              <w:pPrChange w:id="31309"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4BFE8110" w14:textId="73212D6C" w:rsidR="00D93FCC" w:rsidDel="003C19C7" w:rsidRDefault="00D93FCC">
            <w:pPr>
              <w:rPr>
                <w:del w:id="31310" w:author="瑋婷 徐" w:date="2025-01-03T17:04:00Z" w16du:dateUtc="2025-01-03T09:04:00Z"/>
                <w:rFonts w:ascii="Times New Roman" w:eastAsia="標楷體" w:hAnsi="Times New Roman" w:cs="Times New Roman"/>
              </w:rPr>
              <w:pPrChange w:id="31311"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7DAA26FD" w14:textId="5AD87029" w:rsidR="00D93FCC" w:rsidDel="003C19C7" w:rsidRDefault="00D93FCC">
            <w:pPr>
              <w:rPr>
                <w:del w:id="31312" w:author="瑋婷 徐" w:date="2025-01-03T17:04:00Z" w16du:dateUtc="2025-01-03T09:04:00Z"/>
                <w:rFonts w:ascii="Times New Roman" w:eastAsia="標楷體" w:hAnsi="Times New Roman" w:cs="Times New Roman"/>
              </w:rPr>
              <w:pPrChange w:id="31313"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03A6B27F" w14:textId="3C53AC56" w:rsidR="00D93FCC" w:rsidDel="003C19C7" w:rsidRDefault="00D93FCC">
            <w:pPr>
              <w:rPr>
                <w:del w:id="31314" w:author="瑋婷 徐" w:date="2025-01-03T17:04:00Z" w16du:dateUtc="2025-01-03T09:04:00Z"/>
                <w:rFonts w:ascii="Times New Roman" w:eastAsia="標楷體" w:hAnsi="Times New Roman" w:cs="Times New Roman"/>
              </w:rPr>
              <w:pPrChange w:id="31315"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2D1A6BE8" w14:textId="7107381B" w:rsidR="00D93FCC" w:rsidDel="003C19C7" w:rsidRDefault="00D93FCC">
            <w:pPr>
              <w:rPr>
                <w:del w:id="31316" w:author="瑋婷 徐" w:date="2025-01-03T17:04:00Z" w16du:dateUtc="2025-01-03T09:04:00Z"/>
                <w:rFonts w:ascii="Times New Roman" w:eastAsia="標楷體" w:hAnsi="Times New Roman" w:cs="Times New Roman"/>
              </w:rPr>
              <w:pPrChange w:id="31317"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69AA7ED7" w14:textId="3D004DFC" w:rsidR="00D93FCC" w:rsidDel="003C19C7" w:rsidRDefault="00D93FCC">
            <w:pPr>
              <w:rPr>
                <w:del w:id="31318" w:author="瑋婷 徐" w:date="2025-01-03T17:04:00Z" w16du:dateUtc="2025-01-03T09:04:00Z"/>
                <w:rFonts w:ascii="Times New Roman" w:eastAsia="標楷體" w:hAnsi="Times New Roman" w:cs="Times New Roman"/>
              </w:rPr>
              <w:pPrChange w:id="31319"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4CD0FCF5" w14:textId="4FBC7EDC" w:rsidR="00D93FCC" w:rsidDel="003C19C7" w:rsidRDefault="00D93FCC">
            <w:pPr>
              <w:rPr>
                <w:del w:id="31320" w:author="瑋婷 徐" w:date="2025-01-03T17:04:00Z" w16du:dateUtc="2025-01-03T09:04:00Z"/>
                <w:rFonts w:ascii="Times New Roman" w:eastAsia="標楷體" w:hAnsi="Times New Roman" w:cs="Times New Roman"/>
              </w:rPr>
              <w:pPrChange w:id="31321"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088530B4" w14:textId="0D5B8E40" w:rsidR="00D93FCC" w:rsidDel="003C19C7" w:rsidRDefault="00D93FCC">
            <w:pPr>
              <w:rPr>
                <w:del w:id="31322" w:author="瑋婷 徐" w:date="2025-01-03T17:04:00Z" w16du:dateUtc="2025-01-03T09:04:00Z"/>
                <w:rFonts w:ascii="Times New Roman" w:eastAsia="標楷體" w:hAnsi="Times New Roman" w:cs="Times New Roman"/>
              </w:rPr>
              <w:pPrChange w:id="31323"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78AA19DE" w14:textId="0C6CD5F1" w:rsidR="00D93FCC" w:rsidDel="003C19C7" w:rsidRDefault="00D93FCC">
            <w:pPr>
              <w:rPr>
                <w:del w:id="31324" w:author="瑋婷 徐" w:date="2025-01-03T17:04:00Z" w16du:dateUtc="2025-01-03T09:04:00Z"/>
                <w:rFonts w:ascii="Times New Roman" w:eastAsia="標楷體" w:hAnsi="Times New Roman" w:cs="Times New Roman"/>
              </w:rPr>
              <w:pPrChange w:id="313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0AF477F" w14:textId="465823DD" w:rsidR="00D93FCC" w:rsidDel="003C19C7" w:rsidRDefault="00D93FCC">
            <w:pPr>
              <w:rPr>
                <w:del w:id="31326" w:author="瑋婷 徐" w:date="2025-01-03T17:04:00Z" w16du:dateUtc="2025-01-03T09:04:00Z"/>
                <w:rFonts w:ascii="Times New Roman" w:eastAsia="標楷體" w:hAnsi="Times New Roman" w:cs="Times New Roman"/>
              </w:rPr>
              <w:pPrChange w:id="3132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F5691B4" w14:textId="3E64C0A8" w:rsidR="00D93FCC" w:rsidDel="003C19C7" w:rsidRDefault="00D93FCC">
            <w:pPr>
              <w:rPr>
                <w:del w:id="31328" w:author="瑋婷 徐" w:date="2025-01-03T17:04:00Z" w16du:dateUtc="2025-01-03T09:04:00Z"/>
                <w:rFonts w:ascii="Times New Roman" w:eastAsia="標楷體" w:hAnsi="Times New Roman" w:cs="Times New Roman"/>
              </w:rPr>
              <w:pPrChange w:id="31329"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7207391" w14:textId="3D69776A" w:rsidR="00D93FCC" w:rsidDel="003C19C7" w:rsidRDefault="002435EC">
            <w:pPr>
              <w:rPr>
                <w:del w:id="31330" w:author="瑋婷 徐" w:date="2025-01-03T17:04:00Z" w16du:dateUtc="2025-01-03T09:04:00Z"/>
                <w:rFonts w:ascii="Times New Roman" w:eastAsia="標楷體" w:hAnsi="Times New Roman" w:cs="Times New Roman"/>
              </w:rPr>
              <w:pPrChange w:id="31331" w:author="瑋婷 徐" w:date="2025-01-03T17:04:00Z" w16du:dateUtc="2025-01-03T09:04:00Z">
                <w:pPr>
                  <w:spacing w:line="276" w:lineRule="auto"/>
                  <w:jc w:val="center"/>
                </w:pPr>
              </w:pPrChange>
            </w:pPr>
            <w:del w:id="3133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42FE5EF6" w14:textId="1602042C" w:rsidR="00D93FCC" w:rsidDel="003C19C7" w:rsidRDefault="002435EC">
            <w:pPr>
              <w:rPr>
                <w:del w:id="31333" w:author="瑋婷 徐" w:date="2025-01-03T17:04:00Z" w16du:dateUtc="2025-01-03T09:04:00Z"/>
                <w:rFonts w:ascii="Times New Roman" w:eastAsia="標楷體" w:hAnsi="Times New Roman" w:cs="Times New Roman"/>
              </w:rPr>
              <w:pPrChange w:id="31334" w:author="瑋婷 徐" w:date="2025-01-03T17:04:00Z" w16du:dateUtc="2025-01-03T09:04:00Z">
                <w:pPr>
                  <w:spacing w:line="276" w:lineRule="auto"/>
                  <w:jc w:val="center"/>
                </w:pPr>
              </w:pPrChange>
            </w:pPr>
            <w:del w:id="3133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38DE2AD" w14:textId="6666BDBC" w:rsidR="00D93FCC" w:rsidDel="003C19C7" w:rsidRDefault="00D93FCC">
            <w:pPr>
              <w:rPr>
                <w:del w:id="31336" w:author="瑋婷 徐" w:date="2025-01-03T17:04:00Z" w16du:dateUtc="2025-01-03T09:04:00Z"/>
                <w:rFonts w:ascii="Times New Roman" w:eastAsia="標楷體" w:hAnsi="Times New Roman" w:cs="Times New Roman"/>
              </w:rPr>
              <w:pPrChange w:id="313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53DE27C" w14:textId="0E89C684" w:rsidR="00D93FCC" w:rsidDel="003C19C7" w:rsidRDefault="00D93FCC">
            <w:pPr>
              <w:rPr>
                <w:del w:id="31338" w:author="瑋婷 徐" w:date="2025-01-03T17:04:00Z" w16du:dateUtc="2025-01-03T09:04:00Z"/>
                <w:rFonts w:ascii="Times New Roman" w:eastAsia="標楷體" w:hAnsi="Times New Roman" w:cs="Times New Roman"/>
              </w:rPr>
              <w:pPrChange w:id="3133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2268E82" w14:textId="2629F43E" w:rsidR="00D93FCC" w:rsidDel="003C19C7" w:rsidRDefault="002435EC">
            <w:pPr>
              <w:rPr>
                <w:del w:id="31340" w:author="瑋婷 徐" w:date="2025-01-03T17:04:00Z" w16du:dateUtc="2025-01-03T09:04:00Z"/>
                <w:rFonts w:ascii="Times New Roman" w:eastAsia="標楷體" w:hAnsi="Times New Roman" w:cs="Times New Roman"/>
              </w:rPr>
              <w:pPrChange w:id="31341" w:author="瑋婷 徐" w:date="2025-01-03T17:04:00Z" w16du:dateUtc="2025-01-03T09:04:00Z">
                <w:pPr>
                  <w:spacing w:line="276" w:lineRule="auto"/>
                  <w:jc w:val="center"/>
                </w:pPr>
              </w:pPrChange>
            </w:pPr>
            <w:del w:id="3134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C35D46F" w14:textId="328BBE8C" w:rsidR="00D93FCC" w:rsidDel="003C19C7" w:rsidRDefault="00D93FCC">
            <w:pPr>
              <w:rPr>
                <w:del w:id="31343" w:author="瑋婷 徐" w:date="2025-01-03T17:04:00Z" w16du:dateUtc="2025-01-03T09:04:00Z"/>
                <w:rFonts w:ascii="Times New Roman" w:eastAsia="標楷體" w:hAnsi="Times New Roman" w:cs="Times New Roman"/>
              </w:rPr>
              <w:pPrChange w:id="3134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823A3E7" w14:textId="3619DA66" w:rsidR="00D93FCC" w:rsidDel="003C19C7" w:rsidRDefault="00D93FCC">
            <w:pPr>
              <w:rPr>
                <w:del w:id="31345" w:author="瑋婷 徐" w:date="2025-01-03T17:04:00Z" w16du:dateUtc="2025-01-03T09:04:00Z"/>
                <w:rFonts w:ascii="Times New Roman" w:eastAsia="標楷體" w:hAnsi="Times New Roman" w:cs="Times New Roman"/>
              </w:rPr>
              <w:pPrChange w:id="313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A53BF3E" w14:textId="18DC5738" w:rsidR="00D93FCC" w:rsidDel="003C19C7" w:rsidRDefault="00D93FCC">
            <w:pPr>
              <w:rPr>
                <w:del w:id="31347" w:author="瑋婷 徐" w:date="2025-01-03T17:04:00Z" w16du:dateUtc="2025-01-03T09:04:00Z"/>
                <w:rFonts w:ascii="Times New Roman" w:eastAsia="標楷體" w:hAnsi="Times New Roman" w:cs="Times New Roman"/>
              </w:rPr>
              <w:pPrChange w:id="3134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9DC7DB3" w14:textId="580AC2DA" w:rsidR="00D93FCC" w:rsidDel="003C19C7" w:rsidRDefault="00D93FCC">
            <w:pPr>
              <w:rPr>
                <w:del w:id="31349" w:author="瑋婷 徐" w:date="2025-01-03T17:04:00Z" w16du:dateUtc="2025-01-03T09:04:00Z"/>
                <w:rFonts w:ascii="Times New Roman" w:eastAsia="標楷體" w:hAnsi="Times New Roman" w:cs="Times New Roman"/>
              </w:rPr>
              <w:pPrChange w:id="3135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ACEFD24" w14:textId="2FE21849" w:rsidR="00D93FCC" w:rsidDel="003C19C7" w:rsidRDefault="00D93FCC">
            <w:pPr>
              <w:rPr>
                <w:del w:id="31351" w:author="瑋婷 徐" w:date="2025-01-03T17:04:00Z" w16du:dateUtc="2025-01-03T09:04:00Z"/>
                <w:rFonts w:ascii="Times New Roman" w:eastAsia="標楷體" w:hAnsi="Times New Roman" w:cs="Times New Roman"/>
              </w:rPr>
              <w:pPrChange w:id="3135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1D221FF" w14:textId="66F7D517" w:rsidR="00D93FCC" w:rsidDel="003C19C7" w:rsidRDefault="002435EC">
            <w:pPr>
              <w:rPr>
                <w:del w:id="31353" w:author="瑋婷 徐" w:date="2025-01-03T17:04:00Z" w16du:dateUtc="2025-01-03T09:04:00Z"/>
                <w:rFonts w:ascii="Times New Roman" w:eastAsia="標楷體" w:hAnsi="Times New Roman" w:cs="Times New Roman"/>
              </w:rPr>
              <w:pPrChange w:id="31354" w:author="瑋婷 徐" w:date="2025-01-03T17:04:00Z" w16du:dateUtc="2025-01-03T09:04:00Z">
                <w:pPr>
                  <w:spacing w:line="276" w:lineRule="auto"/>
                  <w:jc w:val="center"/>
                </w:pPr>
              </w:pPrChange>
            </w:pPr>
            <w:del w:id="3135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56F1E43" w14:textId="4CB6D31C" w:rsidR="00D93FCC" w:rsidDel="003C19C7" w:rsidRDefault="00D93FCC">
            <w:pPr>
              <w:rPr>
                <w:del w:id="31356" w:author="瑋婷 徐" w:date="2025-01-03T17:04:00Z" w16du:dateUtc="2025-01-03T09:04:00Z"/>
                <w:rFonts w:ascii="Times New Roman" w:eastAsia="標楷體" w:hAnsi="Times New Roman" w:cs="Times New Roman"/>
              </w:rPr>
              <w:pPrChange w:id="31357"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2E8B607" w14:textId="1CCDA766" w:rsidR="00D93FCC" w:rsidDel="003C19C7" w:rsidRDefault="00D93FCC">
            <w:pPr>
              <w:rPr>
                <w:del w:id="31358" w:author="瑋婷 徐" w:date="2025-01-03T17:04:00Z" w16du:dateUtc="2025-01-03T09:04:00Z"/>
                <w:rFonts w:ascii="Times New Roman" w:eastAsia="標楷體" w:hAnsi="Times New Roman" w:cs="Times New Roman"/>
              </w:rPr>
              <w:pPrChange w:id="313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49BDB2D" w14:textId="189BBFCF" w:rsidR="00D93FCC" w:rsidDel="003C19C7" w:rsidRDefault="00D93FCC">
            <w:pPr>
              <w:rPr>
                <w:del w:id="31360" w:author="瑋婷 徐" w:date="2025-01-03T17:04:00Z" w16du:dateUtc="2025-01-03T09:04:00Z"/>
                <w:rFonts w:ascii="Times New Roman" w:eastAsia="標楷體" w:hAnsi="Times New Roman" w:cs="Times New Roman"/>
              </w:rPr>
              <w:pPrChange w:id="3136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A33FC66" w14:textId="2A1A342E" w:rsidR="00D93FCC" w:rsidDel="003C19C7" w:rsidRDefault="00D93FCC">
            <w:pPr>
              <w:rPr>
                <w:del w:id="31362" w:author="瑋婷 徐" w:date="2025-01-03T17:04:00Z" w16du:dateUtc="2025-01-03T09:04:00Z"/>
                <w:rFonts w:ascii="Times New Roman" w:eastAsia="標楷體" w:hAnsi="Times New Roman" w:cs="Times New Roman"/>
              </w:rPr>
              <w:pPrChange w:id="3136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766D7F4" w14:textId="4A50833B" w:rsidR="00D93FCC" w:rsidDel="003C19C7" w:rsidRDefault="00D93FCC">
            <w:pPr>
              <w:rPr>
                <w:del w:id="31364" w:author="瑋婷 徐" w:date="2025-01-03T17:04:00Z" w16du:dateUtc="2025-01-03T09:04:00Z"/>
                <w:rFonts w:ascii="Times New Roman" w:eastAsia="標楷體" w:hAnsi="Times New Roman" w:cs="Times New Roman"/>
              </w:rPr>
              <w:pPrChange w:id="3136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F7791FD" w14:textId="0DC742F5" w:rsidR="00D93FCC" w:rsidDel="003C19C7" w:rsidRDefault="00D93FCC">
            <w:pPr>
              <w:rPr>
                <w:del w:id="31366" w:author="瑋婷 徐" w:date="2025-01-03T17:04:00Z" w16du:dateUtc="2025-01-03T09:04:00Z"/>
                <w:rFonts w:ascii="Times New Roman" w:eastAsia="標楷體" w:hAnsi="Times New Roman" w:cs="Times New Roman"/>
              </w:rPr>
              <w:pPrChange w:id="3136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9289BC2" w14:textId="30606049" w:rsidR="00D93FCC" w:rsidDel="003C19C7" w:rsidRDefault="00D93FCC">
            <w:pPr>
              <w:rPr>
                <w:del w:id="31368" w:author="瑋婷 徐" w:date="2025-01-03T17:04:00Z" w16du:dateUtc="2025-01-03T09:04:00Z"/>
                <w:rFonts w:ascii="Times New Roman" w:eastAsia="標楷體" w:hAnsi="Times New Roman" w:cs="Times New Roman"/>
              </w:rPr>
              <w:pPrChange w:id="3136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5EC3D45" w14:textId="7C5A9B98" w:rsidR="00D93FCC" w:rsidDel="003C19C7" w:rsidRDefault="00D93FCC">
            <w:pPr>
              <w:rPr>
                <w:del w:id="31370" w:author="瑋婷 徐" w:date="2025-01-03T17:04:00Z" w16du:dateUtc="2025-01-03T09:04:00Z"/>
                <w:rFonts w:ascii="Times New Roman" w:eastAsia="標楷體" w:hAnsi="Times New Roman" w:cs="Times New Roman"/>
              </w:rPr>
              <w:pPrChange w:id="3137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2F720BC" w14:textId="3B101692" w:rsidR="00D93FCC" w:rsidDel="003C19C7" w:rsidRDefault="00D93FCC">
            <w:pPr>
              <w:rPr>
                <w:del w:id="31372" w:author="瑋婷 徐" w:date="2025-01-03T17:04:00Z" w16du:dateUtc="2025-01-03T09:04:00Z"/>
                <w:rFonts w:ascii="Times New Roman" w:eastAsia="標楷體" w:hAnsi="Times New Roman" w:cs="Times New Roman"/>
              </w:rPr>
              <w:pPrChange w:id="3137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DAFADA0" w14:textId="733EBEB8" w:rsidR="00D93FCC" w:rsidDel="003C19C7" w:rsidRDefault="00D93FCC">
            <w:pPr>
              <w:rPr>
                <w:del w:id="31374" w:author="瑋婷 徐" w:date="2025-01-03T17:04:00Z" w16du:dateUtc="2025-01-03T09:04:00Z"/>
                <w:rFonts w:ascii="Times New Roman" w:eastAsia="標楷體" w:hAnsi="Times New Roman" w:cs="Times New Roman"/>
              </w:rPr>
              <w:pPrChange w:id="3137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7A4D175" w14:textId="49279753" w:rsidR="00D93FCC" w:rsidDel="003C19C7" w:rsidRDefault="00D93FCC">
            <w:pPr>
              <w:rPr>
                <w:del w:id="31376" w:author="瑋婷 徐" w:date="2025-01-03T17:04:00Z" w16du:dateUtc="2025-01-03T09:04:00Z"/>
                <w:rFonts w:ascii="Times New Roman" w:eastAsia="標楷體" w:hAnsi="Times New Roman" w:cs="Times New Roman"/>
              </w:rPr>
              <w:pPrChange w:id="3137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9043292" w14:textId="0EE51602" w:rsidR="00D93FCC" w:rsidDel="003C19C7" w:rsidRDefault="00D93FCC">
            <w:pPr>
              <w:rPr>
                <w:del w:id="31378" w:author="瑋婷 徐" w:date="2025-01-03T17:04:00Z" w16du:dateUtc="2025-01-03T09:04:00Z"/>
                <w:rFonts w:ascii="Times New Roman" w:eastAsia="標楷體" w:hAnsi="Times New Roman" w:cs="Times New Roman"/>
              </w:rPr>
              <w:pPrChange w:id="31379"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1114E64E" w14:textId="058A0FD0" w:rsidR="00D93FCC" w:rsidDel="003C19C7" w:rsidRDefault="00D93FCC">
            <w:pPr>
              <w:rPr>
                <w:del w:id="31380" w:author="瑋婷 徐" w:date="2025-01-03T17:04:00Z" w16du:dateUtc="2025-01-03T09:04:00Z"/>
                <w:rFonts w:ascii="Times New Roman" w:eastAsia="標楷體" w:hAnsi="Times New Roman" w:cs="Times New Roman"/>
              </w:rPr>
              <w:pPrChange w:id="31381" w:author="瑋婷 徐" w:date="2025-01-03T17:04:00Z" w16du:dateUtc="2025-01-03T09:04:00Z">
                <w:pPr>
                  <w:spacing w:line="276" w:lineRule="auto"/>
                  <w:jc w:val="center"/>
                </w:pPr>
              </w:pPrChange>
            </w:pPr>
          </w:p>
        </w:tc>
      </w:tr>
      <w:tr w:rsidR="00000000" w:rsidDel="003C19C7" w14:paraId="3667268A" w14:textId="3535747E" w:rsidTr="002B07B0">
        <w:trPr>
          <w:cantSplit/>
          <w:jc w:val="center"/>
          <w:del w:id="31382"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044F3A76" w14:textId="3C617244" w:rsidR="00D93FCC" w:rsidDel="003C19C7" w:rsidRDefault="002435EC">
            <w:pPr>
              <w:rPr>
                <w:del w:id="31383" w:author="瑋婷 徐" w:date="2025-01-03T17:04:00Z" w16du:dateUtc="2025-01-03T09:04:00Z"/>
                <w:rFonts w:ascii="Times New Roman" w:eastAsia="標楷體" w:hAnsi="Times New Roman" w:cs="Times New Roman"/>
              </w:rPr>
              <w:pPrChange w:id="31384" w:author="瑋婷 徐" w:date="2025-01-03T17:04:00Z" w16du:dateUtc="2025-01-03T09:04:00Z">
                <w:pPr>
                  <w:spacing w:line="276" w:lineRule="auto"/>
                </w:pPr>
              </w:pPrChange>
            </w:pPr>
            <w:del w:id="31385" w:author="瑋婷 徐" w:date="2025-01-03T17:04:00Z" w16du:dateUtc="2025-01-03T09:04:00Z">
              <w:r w:rsidDel="003C19C7">
                <w:rPr>
                  <w:rFonts w:ascii="Times New Roman" w:eastAsia="標楷體" w:hAnsi="Times New Roman" w:cs="Times New Roman"/>
                  <w:color w:val="000000"/>
                </w:rPr>
                <w:delText>洋燕</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6E826FD8" w14:textId="4604C608" w:rsidR="00D93FCC" w:rsidDel="003C19C7" w:rsidRDefault="002435EC">
            <w:pPr>
              <w:rPr>
                <w:del w:id="31386" w:author="瑋婷 徐" w:date="2025-01-03T17:04:00Z" w16du:dateUtc="2025-01-03T09:04:00Z"/>
                <w:rFonts w:ascii="Times New Roman" w:eastAsia="標楷體" w:hAnsi="Times New Roman" w:cs="Times New Roman"/>
                <w:i/>
              </w:rPr>
              <w:pPrChange w:id="31387" w:author="瑋婷 徐" w:date="2025-01-03T17:04:00Z" w16du:dateUtc="2025-01-03T09:04:00Z">
                <w:pPr>
                  <w:spacing w:line="276" w:lineRule="auto"/>
                </w:pPr>
              </w:pPrChange>
            </w:pPr>
            <w:del w:id="31388" w:author="瑋婷 徐" w:date="2025-01-03T17:04:00Z" w16du:dateUtc="2025-01-03T09:04:00Z">
              <w:r w:rsidDel="003C19C7">
                <w:rPr>
                  <w:rFonts w:ascii="Times New Roman" w:eastAsia="標楷體" w:hAnsi="Times New Roman" w:cs="Times New Roman"/>
                  <w:i/>
                  <w:iCs/>
                  <w:color w:val="000000"/>
                </w:rPr>
                <w:delText>Hirundo tahitica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1D09AD67" w14:textId="402DE983" w:rsidR="00D93FCC" w:rsidDel="003C19C7" w:rsidRDefault="00D93FCC">
            <w:pPr>
              <w:rPr>
                <w:del w:id="31389" w:author="瑋婷 徐" w:date="2025-01-03T17:04:00Z" w16du:dateUtc="2025-01-03T09:04:00Z"/>
                <w:rFonts w:ascii="Times New Roman" w:eastAsia="標楷體" w:hAnsi="Times New Roman" w:cs="Times New Roman"/>
              </w:rPr>
              <w:pPrChange w:id="31390"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174E0CAE" w14:textId="3C642C45" w:rsidR="00D93FCC" w:rsidDel="003C19C7" w:rsidRDefault="00D93FCC">
            <w:pPr>
              <w:rPr>
                <w:del w:id="31391" w:author="瑋婷 徐" w:date="2025-01-03T17:04:00Z" w16du:dateUtc="2025-01-03T09:04:00Z"/>
                <w:rFonts w:ascii="Times New Roman" w:eastAsia="標楷體" w:hAnsi="Times New Roman" w:cs="Times New Roman"/>
              </w:rPr>
              <w:pPrChange w:id="31392"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284934E5" w14:textId="6A031932" w:rsidR="00D93FCC" w:rsidDel="003C19C7" w:rsidRDefault="00D93FCC">
            <w:pPr>
              <w:rPr>
                <w:del w:id="31393" w:author="瑋婷 徐" w:date="2025-01-03T17:04:00Z" w16du:dateUtc="2025-01-03T09:04:00Z"/>
                <w:rFonts w:ascii="Times New Roman" w:eastAsia="標楷體" w:hAnsi="Times New Roman" w:cs="Times New Roman"/>
              </w:rPr>
              <w:pPrChange w:id="31394"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1B7F0C30" w14:textId="13EA93F8" w:rsidR="00D93FCC" w:rsidDel="003C19C7" w:rsidRDefault="00D93FCC">
            <w:pPr>
              <w:rPr>
                <w:del w:id="31395" w:author="瑋婷 徐" w:date="2025-01-03T17:04:00Z" w16du:dateUtc="2025-01-03T09:04:00Z"/>
                <w:rFonts w:ascii="Times New Roman" w:eastAsia="標楷體" w:hAnsi="Times New Roman" w:cs="Times New Roman"/>
              </w:rPr>
              <w:pPrChange w:id="31396"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74033C7D" w14:textId="293B4DCA" w:rsidR="00D93FCC" w:rsidDel="003C19C7" w:rsidRDefault="00D93FCC">
            <w:pPr>
              <w:rPr>
                <w:del w:id="31397" w:author="瑋婷 徐" w:date="2025-01-03T17:04:00Z" w16du:dateUtc="2025-01-03T09:04:00Z"/>
                <w:rFonts w:ascii="Times New Roman" w:eastAsia="標楷體" w:hAnsi="Times New Roman" w:cs="Times New Roman"/>
              </w:rPr>
              <w:pPrChange w:id="31398"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3B348A4F" w14:textId="6323F6CD" w:rsidR="00D93FCC" w:rsidDel="003C19C7" w:rsidRDefault="00D93FCC">
            <w:pPr>
              <w:rPr>
                <w:del w:id="31399" w:author="瑋婷 徐" w:date="2025-01-03T17:04:00Z" w16du:dateUtc="2025-01-03T09:04:00Z"/>
                <w:rFonts w:ascii="Times New Roman" w:eastAsia="標楷體" w:hAnsi="Times New Roman" w:cs="Times New Roman"/>
              </w:rPr>
              <w:pPrChange w:id="31400"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69AADF20" w14:textId="75C00E0E" w:rsidR="00D93FCC" w:rsidDel="003C19C7" w:rsidRDefault="00D93FCC">
            <w:pPr>
              <w:rPr>
                <w:del w:id="31401" w:author="瑋婷 徐" w:date="2025-01-03T17:04:00Z" w16du:dateUtc="2025-01-03T09:04:00Z"/>
                <w:rFonts w:ascii="Times New Roman" w:eastAsia="標楷體" w:hAnsi="Times New Roman" w:cs="Times New Roman"/>
              </w:rPr>
              <w:pPrChange w:id="31402"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5B3EB414" w14:textId="63E82B64" w:rsidR="00D93FCC" w:rsidDel="003C19C7" w:rsidRDefault="00D93FCC">
            <w:pPr>
              <w:rPr>
                <w:del w:id="31403" w:author="瑋婷 徐" w:date="2025-01-03T17:04:00Z" w16du:dateUtc="2025-01-03T09:04:00Z"/>
                <w:rFonts w:ascii="Times New Roman" w:eastAsia="標楷體" w:hAnsi="Times New Roman" w:cs="Times New Roman"/>
              </w:rPr>
              <w:pPrChange w:id="31404"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0F8F3ADC" w14:textId="5CD5825A" w:rsidR="00D93FCC" w:rsidDel="003C19C7" w:rsidRDefault="00D93FCC">
            <w:pPr>
              <w:rPr>
                <w:del w:id="31405" w:author="瑋婷 徐" w:date="2025-01-03T17:04:00Z" w16du:dateUtc="2025-01-03T09:04:00Z"/>
                <w:rFonts w:ascii="Times New Roman" w:eastAsia="標楷體" w:hAnsi="Times New Roman" w:cs="Times New Roman"/>
              </w:rPr>
              <w:pPrChange w:id="314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4D1CA5D" w14:textId="05F6AD89" w:rsidR="00D93FCC" w:rsidDel="003C19C7" w:rsidRDefault="00D93FCC">
            <w:pPr>
              <w:rPr>
                <w:del w:id="31407" w:author="瑋婷 徐" w:date="2025-01-03T17:04:00Z" w16du:dateUtc="2025-01-03T09:04:00Z"/>
                <w:rFonts w:ascii="Times New Roman" w:eastAsia="標楷體" w:hAnsi="Times New Roman" w:cs="Times New Roman"/>
              </w:rPr>
              <w:pPrChange w:id="3140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F4D0D5A" w14:textId="636C1764" w:rsidR="00D93FCC" w:rsidDel="003C19C7" w:rsidRDefault="00D93FCC">
            <w:pPr>
              <w:rPr>
                <w:del w:id="31409" w:author="瑋婷 徐" w:date="2025-01-03T17:04:00Z" w16du:dateUtc="2025-01-03T09:04:00Z"/>
                <w:rFonts w:ascii="Times New Roman" w:eastAsia="標楷體" w:hAnsi="Times New Roman" w:cs="Times New Roman"/>
              </w:rPr>
              <w:pPrChange w:id="31410"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A061F0B" w14:textId="44CA4120" w:rsidR="00D93FCC" w:rsidDel="003C19C7" w:rsidRDefault="00D93FCC">
            <w:pPr>
              <w:rPr>
                <w:del w:id="31411" w:author="瑋婷 徐" w:date="2025-01-03T17:04:00Z" w16du:dateUtc="2025-01-03T09:04:00Z"/>
                <w:rFonts w:ascii="Times New Roman" w:eastAsia="標楷體" w:hAnsi="Times New Roman" w:cs="Times New Roman"/>
              </w:rPr>
              <w:pPrChange w:id="314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7E1D1D2" w14:textId="1E3154C0" w:rsidR="00D93FCC" w:rsidDel="003C19C7" w:rsidRDefault="00D93FCC">
            <w:pPr>
              <w:rPr>
                <w:del w:id="31413" w:author="瑋婷 徐" w:date="2025-01-03T17:04:00Z" w16du:dateUtc="2025-01-03T09:04:00Z"/>
                <w:rFonts w:ascii="Times New Roman" w:eastAsia="標楷體" w:hAnsi="Times New Roman" w:cs="Times New Roman"/>
              </w:rPr>
              <w:pPrChange w:id="3141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D3B438C" w14:textId="658D0158" w:rsidR="00D93FCC" w:rsidDel="003C19C7" w:rsidRDefault="00D93FCC">
            <w:pPr>
              <w:rPr>
                <w:del w:id="31415" w:author="瑋婷 徐" w:date="2025-01-03T17:04:00Z" w16du:dateUtc="2025-01-03T09:04:00Z"/>
                <w:rFonts w:ascii="Times New Roman" w:eastAsia="標楷體" w:hAnsi="Times New Roman" w:cs="Times New Roman"/>
              </w:rPr>
              <w:pPrChange w:id="314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59B3F08" w14:textId="6D7984A0" w:rsidR="00D93FCC" w:rsidDel="003C19C7" w:rsidRDefault="00D93FCC">
            <w:pPr>
              <w:rPr>
                <w:del w:id="31417" w:author="瑋婷 徐" w:date="2025-01-03T17:04:00Z" w16du:dateUtc="2025-01-03T09:04:00Z"/>
                <w:rFonts w:ascii="Times New Roman" w:eastAsia="標楷體" w:hAnsi="Times New Roman" w:cs="Times New Roman"/>
              </w:rPr>
              <w:pPrChange w:id="314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FCDE255" w14:textId="69E1F166" w:rsidR="00D93FCC" w:rsidDel="003C19C7" w:rsidRDefault="00D93FCC">
            <w:pPr>
              <w:rPr>
                <w:del w:id="31419" w:author="瑋婷 徐" w:date="2025-01-03T17:04:00Z" w16du:dateUtc="2025-01-03T09:04:00Z"/>
                <w:rFonts w:ascii="Times New Roman" w:eastAsia="標楷體" w:hAnsi="Times New Roman" w:cs="Times New Roman"/>
              </w:rPr>
              <w:pPrChange w:id="3142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870BB35" w14:textId="1BF6B8E3" w:rsidR="00D93FCC" w:rsidDel="003C19C7" w:rsidRDefault="00D93FCC">
            <w:pPr>
              <w:rPr>
                <w:del w:id="31421" w:author="瑋婷 徐" w:date="2025-01-03T17:04:00Z" w16du:dateUtc="2025-01-03T09:04:00Z"/>
                <w:rFonts w:ascii="Times New Roman" w:eastAsia="標楷體" w:hAnsi="Times New Roman" w:cs="Times New Roman"/>
              </w:rPr>
              <w:pPrChange w:id="3142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7CAC27D" w14:textId="631FA658" w:rsidR="00D93FCC" w:rsidDel="003C19C7" w:rsidRDefault="00D93FCC">
            <w:pPr>
              <w:rPr>
                <w:del w:id="31423" w:author="瑋婷 徐" w:date="2025-01-03T17:04:00Z" w16du:dateUtc="2025-01-03T09:04:00Z"/>
                <w:rFonts w:ascii="Times New Roman" w:eastAsia="標楷體" w:hAnsi="Times New Roman" w:cs="Times New Roman"/>
              </w:rPr>
              <w:pPrChange w:id="314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893EDE8" w14:textId="503D5B8E" w:rsidR="00D93FCC" w:rsidDel="003C19C7" w:rsidRDefault="00D93FCC">
            <w:pPr>
              <w:rPr>
                <w:del w:id="31425" w:author="瑋婷 徐" w:date="2025-01-03T17:04:00Z" w16du:dateUtc="2025-01-03T09:04:00Z"/>
                <w:rFonts w:ascii="Times New Roman" w:eastAsia="標楷體" w:hAnsi="Times New Roman" w:cs="Times New Roman"/>
              </w:rPr>
              <w:pPrChange w:id="3142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E1AB579" w14:textId="3803FFEF" w:rsidR="00D93FCC" w:rsidDel="003C19C7" w:rsidRDefault="002435EC">
            <w:pPr>
              <w:rPr>
                <w:del w:id="31427" w:author="瑋婷 徐" w:date="2025-01-03T17:04:00Z" w16du:dateUtc="2025-01-03T09:04:00Z"/>
                <w:rFonts w:ascii="Times New Roman" w:eastAsia="標楷體" w:hAnsi="Times New Roman" w:cs="Times New Roman"/>
              </w:rPr>
              <w:pPrChange w:id="31428" w:author="瑋婷 徐" w:date="2025-01-03T17:04:00Z" w16du:dateUtc="2025-01-03T09:04:00Z">
                <w:pPr>
                  <w:spacing w:line="276" w:lineRule="auto"/>
                  <w:jc w:val="center"/>
                </w:pPr>
              </w:pPrChange>
            </w:pPr>
            <w:del w:id="3142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71B0B4C7" w14:textId="0C7E54C9" w:rsidR="00D93FCC" w:rsidDel="003C19C7" w:rsidRDefault="00D93FCC">
            <w:pPr>
              <w:rPr>
                <w:del w:id="31430" w:author="瑋婷 徐" w:date="2025-01-03T17:04:00Z" w16du:dateUtc="2025-01-03T09:04:00Z"/>
                <w:rFonts w:ascii="Times New Roman" w:eastAsia="標楷體" w:hAnsi="Times New Roman" w:cs="Times New Roman"/>
              </w:rPr>
              <w:pPrChange w:id="3143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3141D9F" w14:textId="65875824" w:rsidR="00D93FCC" w:rsidDel="003C19C7" w:rsidRDefault="00D93FCC">
            <w:pPr>
              <w:rPr>
                <w:del w:id="31432" w:author="瑋婷 徐" w:date="2025-01-03T17:04:00Z" w16du:dateUtc="2025-01-03T09:04:00Z"/>
                <w:rFonts w:ascii="Times New Roman" w:eastAsia="標楷體" w:hAnsi="Times New Roman" w:cs="Times New Roman"/>
              </w:rPr>
              <w:pPrChange w:id="3143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5C122D2" w14:textId="144D54F7" w:rsidR="00D93FCC" w:rsidDel="003C19C7" w:rsidRDefault="00D93FCC">
            <w:pPr>
              <w:rPr>
                <w:del w:id="31434" w:author="瑋婷 徐" w:date="2025-01-03T17:04:00Z" w16du:dateUtc="2025-01-03T09:04:00Z"/>
                <w:rFonts w:ascii="Times New Roman" w:eastAsia="標楷體" w:hAnsi="Times New Roman" w:cs="Times New Roman"/>
              </w:rPr>
              <w:pPrChange w:id="31435"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6D61A5C2" w14:textId="75C1532E" w:rsidR="00D93FCC" w:rsidDel="003C19C7" w:rsidRDefault="00D93FCC">
            <w:pPr>
              <w:rPr>
                <w:del w:id="31436" w:author="瑋婷 徐" w:date="2025-01-03T17:04:00Z" w16du:dateUtc="2025-01-03T09:04:00Z"/>
                <w:rFonts w:ascii="Times New Roman" w:eastAsia="標楷體" w:hAnsi="Times New Roman" w:cs="Times New Roman"/>
              </w:rPr>
              <w:pPrChange w:id="314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620EAA7" w14:textId="14A1088B" w:rsidR="00D93FCC" w:rsidDel="003C19C7" w:rsidRDefault="00D93FCC">
            <w:pPr>
              <w:rPr>
                <w:del w:id="31438" w:author="瑋婷 徐" w:date="2025-01-03T17:04:00Z" w16du:dateUtc="2025-01-03T09:04:00Z"/>
                <w:rFonts w:ascii="Times New Roman" w:eastAsia="標楷體" w:hAnsi="Times New Roman" w:cs="Times New Roman"/>
              </w:rPr>
              <w:pPrChange w:id="3143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7D6E727" w14:textId="00D187A7" w:rsidR="00D93FCC" w:rsidDel="003C19C7" w:rsidRDefault="00D93FCC">
            <w:pPr>
              <w:rPr>
                <w:del w:id="31440" w:author="瑋婷 徐" w:date="2025-01-03T17:04:00Z" w16du:dateUtc="2025-01-03T09:04:00Z"/>
                <w:rFonts w:ascii="Times New Roman" w:eastAsia="標楷體" w:hAnsi="Times New Roman" w:cs="Times New Roman"/>
              </w:rPr>
              <w:pPrChange w:id="3144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A6E9EE2" w14:textId="20A201D5" w:rsidR="00D93FCC" w:rsidDel="003C19C7" w:rsidRDefault="002435EC">
            <w:pPr>
              <w:rPr>
                <w:del w:id="31442" w:author="瑋婷 徐" w:date="2025-01-03T17:04:00Z" w16du:dateUtc="2025-01-03T09:04:00Z"/>
                <w:rFonts w:ascii="Times New Roman" w:eastAsia="標楷體" w:hAnsi="Times New Roman" w:cs="Times New Roman"/>
              </w:rPr>
              <w:pPrChange w:id="31443" w:author="瑋婷 徐" w:date="2025-01-03T17:04:00Z" w16du:dateUtc="2025-01-03T09:04:00Z">
                <w:pPr>
                  <w:spacing w:line="276" w:lineRule="auto"/>
                  <w:jc w:val="center"/>
                </w:pPr>
              </w:pPrChange>
            </w:pPr>
            <w:del w:id="3144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0D2042B" w14:textId="022CFF0A" w:rsidR="00D93FCC" w:rsidDel="003C19C7" w:rsidRDefault="00D93FCC">
            <w:pPr>
              <w:rPr>
                <w:del w:id="31445" w:author="瑋婷 徐" w:date="2025-01-03T17:04:00Z" w16du:dateUtc="2025-01-03T09:04:00Z"/>
                <w:rFonts w:ascii="Times New Roman" w:eastAsia="標楷體" w:hAnsi="Times New Roman" w:cs="Times New Roman"/>
              </w:rPr>
              <w:pPrChange w:id="314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3F6A4B6" w14:textId="1340E5BC" w:rsidR="00D93FCC" w:rsidDel="003C19C7" w:rsidRDefault="00D93FCC">
            <w:pPr>
              <w:rPr>
                <w:del w:id="31447" w:author="瑋婷 徐" w:date="2025-01-03T17:04:00Z" w16du:dateUtc="2025-01-03T09:04:00Z"/>
                <w:rFonts w:ascii="Times New Roman" w:eastAsia="標楷體" w:hAnsi="Times New Roman" w:cs="Times New Roman"/>
              </w:rPr>
              <w:pPrChange w:id="3144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819B1B6" w14:textId="3BBA16E2" w:rsidR="00D93FCC" w:rsidDel="003C19C7" w:rsidRDefault="00D93FCC">
            <w:pPr>
              <w:rPr>
                <w:del w:id="31449" w:author="瑋婷 徐" w:date="2025-01-03T17:04:00Z" w16du:dateUtc="2025-01-03T09:04:00Z"/>
                <w:rFonts w:ascii="Times New Roman" w:eastAsia="標楷體" w:hAnsi="Times New Roman" w:cs="Times New Roman"/>
              </w:rPr>
              <w:pPrChange w:id="3145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2CC3538F" w14:textId="6D0CAA10" w:rsidR="00D93FCC" w:rsidDel="003C19C7" w:rsidRDefault="00D93FCC">
            <w:pPr>
              <w:rPr>
                <w:del w:id="31451" w:author="瑋婷 徐" w:date="2025-01-03T17:04:00Z" w16du:dateUtc="2025-01-03T09:04:00Z"/>
                <w:rFonts w:ascii="Times New Roman" w:eastAsia="標楷體" w:hAnsi="Times New Roman" w:cs="Times New Roman"/>
              </w:rPr>
              <w:pPrChange w:id="3145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C695084" w14:textId="045A3484" w:rsidR="00D93FCC" w:rsidDel="003C19C7" w:rsidRDefault="002435EC">
            <w:pPr>
              <w:rPr>
                <w:del w:id="31453" w:author="瑋婷 徐" w:date="2025-01-03T17:04:00Z" w16du:dateUtc="2025-01-03T09:04:00Z"/>
                <w:rFonts w:ascii="Times New Roman" w:eastAsia="標楷體" w:hAnsi="Times New Roman" w:cs="Times New Roman"/>
              </w:rPr>
              <w:pPrChange w:id="31454" w:author="瑋婷 徐" w:date="2025-01-03T17:04:00Z" w16du:dateUtc="2025-01-03T09:04:00Z">
                <w:pPr>
                  <w:spacing w:line="276" w:lineRule="auto"/>
                  <w:jc w:val="center"/>
                </w:pPr>
              </w:pPrChange>
            </w:pPr>
            <w:del w:id="3145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4F42C14D" w14:textId="139D5DDC" w:rsidR="00D93FCC" w:rsidDel="003C19C7" w:rsidRDefault="00D93FCC">
            <w:pPr>
              <w:rPr>
                <w:del w:id="31456" w:author="瑋婷 徐" w:date="2025-01-03T17:04:00Z" w16du:dateUtc="2025-01-03T09:04:00Z"/>
                <w:rFonts w:ascii="Times New Roman" w:eastAsia="標楷體" w:hAnsi="Times New Roman" w:cs="Times New Roman"/>
              </w:rPr>
              <w:pPrChange w:id="3145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EFE8FA6" w14:textId="1726735A" w:rsidR="00D93FCC" w:rsidDel="003C19C7" w:rsidRDefault="00D93FCC">
            <w:pPr>
              <w:rPr>
                <w:del w:id="31458" w:author="瑋婷 徐" w:date="2025-01-03T17:04:00Z" w16du:dateUtc="2025-01-03T09:04:00Z"/>
                <w:rFonts w:ascii="Times New Roman" w:eastAsia="標楷體" w:hAnsi="Times New Roman" w:cs="Times New Roman"/>
              </w:rPr>
              <w:pPrChange w:id="31459"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16D9A3A1" w14:textId="3924008A" w:rsidR="00D93FCC" w:rsidDel="003C19C7" w:rsidRDefault="00D93FCC">
            <w:pPr>
              <w:rPr>
                <w:del w:id="31460" w:author="瑋婷 徐" w:date="2025-01-03T17:04:00Z" w16du:dateUtc="2025-01-03T09:04:00Z"/>
                <w:rFonts w:ascii="Times New Roman" w:eastAsia="標楷體" w:hAnsi="Times New Roman" w:cs="Times New Roman"/>
              </w:rPr>
              <w:pPrChange w:id="31461" w:author="瑋婷 徐" w:date="2025-01-03T17:04:00Z" w16du:dateUtc="2025-01-03T09:04:00Z">
                <w:pPr>
                  <w:spacing w:line="276" w:lineRule="auto"/>
                  <w:jc w:val="center"/>
                </w:pPr>
              </w:pPrChange>
            </w:pPr>
          </w:p>
        </w:tc>
      </w:tr>
      <w:tr w:rsidR="00000000" w:rsidDel="003C19C7" w14:paraId="06BE7894" w14:textId="48AE3DF4" w:rsidTr="002B07B0">
        <w:trPr>
          <w:cantSplit/>
          <w:jc w:val="center"/>
          <w:del w:id="31462"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2E3E47D0" w14:textId="728298CD" w:rsidR="00D93FCC" w:rsidDel="003C19C7" w:rsidRDefault="002435EC">
            <w:pPr>
              <w:rPr>
                <w:del w:id="31463" w:author="瑋婷 徐" w:date="2025-01-03T17:04:00Z" w16du:dateUtc="2025-01-03T09:04:00Z"/>
                <w:rFonts w:ascii="Times New Roman" w:eastAsia="標楷體" w:hAnsi="Times New Roman" w:cs="Times New Roman"/>
              </w:rPr>
              <w:pPrChange w:id="31464" w:author="瑋婷 徐" w:date="2025-01-03T17:04:00Z" w16du:dateUtc="2025-01-03T09:04:00Z">
                <w:pPr>
                  <w:spacing w:line="276" w:lineRule="auto"/>
                </w:pPr>
              </w:pPrChange>
            </w:pPr>
            <w:del w:id="31465" w:author="瑋婷 徐" w:date="2025-01-03T17:04:00Z" w16du:dateUtc="2025-01-03T09:04:00Z">
              <w:r w:rsidDel="003C19C7">
                <w:rPr>
                  <w:rFonts w:ascii="Times New Roman" w:eastAsia="標楷體" w:hAnsi="Times New Roman" w:cs="Times New Roman"/>
                  <w:color w:val="000000"/>
                </w:rPr>
                <w:delText>東方毛腳燕</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2655BB93" w14:textId="3302C40C" w:rsidR="00D93FCC" w:rsidDel="003C19C7" w:rsidRDefault="002435EC">
            <w:pPr>
              <w:rPr>
                <w:del w:id="31466" w:author="瑋婷 徐" w:date="2025-01-03T17:04:00Z" w16du:dateUtc="2025-01-03T09:04:00Z"/>
                <w:rFonts w:ascii="Times New Roman" w:eastAsia="標楷體" w:hAnsi="Times New Roman" w:cs="Times New Roman"/>
                <w:i/>
              </w:rPr>
              <w:pPrChange w:id="31467" w:author="瑋婷 徐" w:date="2025-01-03T17:04:00Z" w16du:dateUtc="2025-01-03T09:04:00Z">
                <w:pPr>
                  <w:spacing w:line="276" w:lineRule="auto"/>
                </w:pPr>
              </w:pPrChange>
            </w:pPr>
            <w:del w:id="31468" w:author="瑋婷 徐" w:date="2025-01-03T17:04:00Z" w16du:dateUtc="2025-01-03T09:04:00Z">
              <w:r w:rsidDel="003C19C7">
                <w:rPr>
                  <w:rFonts w:ascii="Times New Roman" w:eastAsia="標楷體" w:hAnsi="Times New Roman" w:cs="Times New Roman"/>
                  <w:i/>
                  <w:iCs/>
                  <w:color w:val="000000"/>
                </w:rPr>
                <w:delText>Delichon dasypus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4209B50B" w14:textId="0C27BEDA" w:rsidR="00D93FCC" w:rsidDel="003C19C7" w:rsidRDefault="00D93FCC">
            <w:pPr>
              <w:rPr>
                <w:del w:id="31469" w:author="瑋婷 徐" w:date="2025-01-03T17:04:00Z" w16du:dateUtc="2025-01-03T09:04:00Z"/>
                <w:rFonts w:ascii="Times New Roman" w:eastAsia="標楷體" w:hAnsi="Times New Roman" w:cs="Times New Roman"/>
              </w:rPr>
              <w:pPrChange w:id="31470"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09733B25" w14:textId="6BD17767" w:rsidR="00D93FCC" w:rsidDel="003C19C7" w:rsidRDefault="00D93FCC">
            <w:pPr>
              <w:rPr>
                <w:del w:id="31471" w:author="瑋婷 徐" w:date="2025-01-03T17:04:00Z" w16du:dateUtc="2025-01-03T09:04:00Z"/>
                <w:rFonts w:ascii="Times New Roman" w:eastAsia="標楷體" w:hAnsi="Times New Roman" w:cs="Times New Roman"/>
              </w:rPr>
              <w:pPrChange w:id="31472"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24B0AD3F" w14:textId="5DDE8BD3" w:rsidR="00D93FCC" w:rsidDel="003C19C7" w:rsidRDefault="00D93FCC">
            <w:pPr>
              <w:rPr>
                <w:del w:id="31473" w:author="瑋婷 徐" w:date="2025-01-03T17:04:00Z" w16du:dateUtc="2025-01-03T09:04:00Z"/>
                <w:rFonts w:ascii="Times New Roman" w:eastAsia="標楷體" w:hAnsi="Times New Roman" w:cs="Times New Roman"/>
              </w:rPr>
              <w:pPrChange w:id="31474"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28F30335" w14:textId="3DA6FC96" w:rsidR="00D93FCC" w:rsidDel="003C19C7" w:rsidRDefault="00D93FCC">
            <w:pPr>
              <w:rPr>
                <w:del w:id="31475" w:author="瑋婷 徐" w:date="2025-01-03T17:04:00Z" w16du:dateUtc="2025-01-03T09:04:00Z"/>
                <w:rFonts w:ascii="Times New Roman" w:eastAsia="標楷體" w:hAnsi="Times New Roman" w:cs="Times New Roman"/>
              </w:rPr>
              <w:pPrChange w:id="31476"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0DCEE05F" w14:textId="4A34E5A7" w:rsidR="00D93FCC" w:rsidDel="003C19C7" w:rsidRDefault="00D93FCC">
            <w:pPr>
              <w:rPr>
                <w:del w:id="31477" w:author="瑋婷 徐" w:date="2025-01-03T17:04:00Z" w16du:dateUtc="2025-01-03T09:04:00Z"/>
                <w:rFonts w:ascii="Times New Roman" w:eastAsia="標楷體" w:hAnsi="Times New Roman" w:cs="Times New Roman"/>
              </w:rPr>
              <w:pPrChange w:id="31478"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5482675D" w14:textId="6A5B055E" w:rsidR="00D93FCC" w:rsidDel="003C19C7" w:rsidRDefault="00D93FCC">
            <w:pPr>
              <w:rPr>
                <w:del w:id="31479" w:author="瑋婷 徐" w:date="2025-01-03T17:04:00Z" w16du:dateUtc="2025-01-03T09:04:00Z"/>
                <w:rFonts w:ascii="Times New Roman" w:eastAsia="標楷體" w:hAnsi="Times New Roman" w:cs="Times New Roman"/>
              </w:rPr>
              <w:pPrChange w:id="31480"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29C4463C" w14:textId="40E9CED9" w:rsidR="00D93FCC" w:rsidDel="003C19C7" w:rsidRDefault="00D93FCC">
            <w:pPr>
              <w:rPr>
                <w:del w:id="31481" w:author="瑋婷 徐" w:date="2025-01-03T17:04:00Z" w16du:dateUtc="2025-01-03T09:04:00Z"/>
                <w:rFonts w:ascii="Times New Roman" w:eastAsia="標楷體" w:hAnsi="Times New Roman" w:cs="Times New Roman"/>
              </w:rPr>
              <w:pPrChange w:id="31482"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69C73167" w14:textId="64B143A8" w:rsidR="00D93FCC" w:rsidDel="003C19C7" w:rsidRDefault="00D93FCC">
            <w:pPr>
              <w:rPr>
                <w:del w:id="31483" w:author="瑋婷 徐" w:date="2025-01-03T17:04:00Z" w16du:dateUtc="2025-01-03T09:04:00Z"/>
                <w:rFonts w:ascii="Times New Roman" w:eastAsia="標楷體" w:hAnsi="Times New Roman" w:cs="Times New Roman"/>
              </w:rPr>
              <w:pPrChange w:id="31484"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19BF32CF" w14:textId="7F7D624A" w:rsidR="00D93FCC" w:rsidDel="003C19C7" w:rsidRDefault="00D93FCC">
            <w:pPr>
              <w:rPr>
                <w:del w:id="31485" w:author="瑋婷 徐" w:date="2025-01-03T17:04:00Z" w16du:dateUtc="2025-01-03T09:04:00Z"/>
                <w:rFonts w:ascii="Times New Roman" w:eastAsia="標楷體" w:hAnsi="Times New Roman" w:cs="Times New Roman"/>
              </w:rPr>
              <w:pPrChange w:id="3148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70CE260" w14:textId="08309E0F" w:rsidR="00D93FCC" w:rsidDel="003C19C7" w:rsidRDefault="00D93FCC">
            <w:pPr>
              <w:rPr>
                <w:del w:id="31487" w:author="瑋婷 徐" w:date="2025-01-03T17:04:00Z" w16du:dateUtc="2025-01-03T09:04:00Z"/>
                <w:rFonts w:ascii="Times New Roman" w:eastAsia="標楷體" w:hAnsi="Times New Roman" w:cs="Times New Roman"/>
              </w:rPr>
              <w:pPrChange w:id="3148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455590A" w14:textId="5A5CA4CA" w:rsidR="00D93FCC" w:rsidDel="003C19C7" w:rsidRDefault="002435EC">
            <w:pPr>
              <w:rPr>
                <w:del w:id="31489" w:author="瑋婷 徐" w:date="2025-01-03T17:04:00Z" w16du:dateUtc="2025-01-03T09:04:00Z"/>
                <w:rFonts w:ascii="Times New Roman" w:eastAsia="標楷體" w:hAnsi="Times New Roman" w:cs="Times New Roman"/>
              </w:rPr>
              <w:pPrChange w:id="31490" w:author="瑋婷 徐" w:date="2025-01-03T17:04:00Z" w16du:dateUtc="2025-01-03T09:04:00Z">
                <w:pPr>
                  <w:spacing w:line="276" w:lineRule="auto"/>
                  <w:jc w:val="center"/>
                </w:pPr>
              </w:pPrChange>
            </w:pPr>
            <w:del w:id="31491"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79459824" w14:textId="2F2AB76B" w:rsidR="00D93FCC" w:rsidDel="003C19C7" w:rsidRDefault="00D93FCC">
            <w:pPr>
              <w:rPr>
                <w:del w:id="31492" w:author="瑋婷 徐" w:date="2025-01-03T17:04:00Z" w16du:dateUtc="2025-01-03T09:04:00Z"/>
                <w:rFonts w:ascii="Times New Roman" w:eastAsia="標楷體" w:hAnsi="Times New Roman" w:cs="Times New Roman"/>
              </w:rPr>
              <w:pPrChange w:id="314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DEA902A" w14:textId="14CB5C24" w:rsidR="00D93FCC" w:rsidDel="003C19C7" w:rsidRDefault="00D93FCC">
            <w:pPr>
              <w:rPr>
                <w:del w:id="31494" w:author="瑋婷 徐" w:date="2025-01-03T17:04:00Z" w16du:dateUtc="2025-01-03T09:04:00Z"/>
                <w:rFonts w:ascii="Times New Roman" w:eastAsia="標楷體" w:hAnsi="Times New Roman" w:cs="Times New Roman"/>
              </w:rPr>
              <w:pPrChange w:id="3149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AA99B76" w14:textId="589A8381" w:rsidR="00D93FCC" w:rsidDel="003C19C7" w:rsidRDefault="00D93FCC">
            <w:pPr>
              <w:rPr>
                <w:del w:id="31496" w:author="瑋婷 徐" w:date="2025-01-03T17:04:00Z" w16du:dateUtc="2025-01-03T09:04:00Z"/>
                <w:rFonts w:ascii="Times New Roman" w:eastAsia="標楷體" w:hAnsi="Times New Roman" w:cs="Times New Roman"/>
              </w:rPr>
              <w:pPrChange w:id="314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7BDCF9D" w14:textId="3AB3CF12" w:rsidR="00D93FCC" w:rsidDel="003C19C7" w:rsidRDefault="00D93FCC">
            <w:pPr>
              <w:rPr>
                <w:del w:id="31498" w:author="瑋婷 徐" w:date="2025-01-03T17:04:00Z" w16du:dateUtc="2025-01-03T09:04:00Z"/>
                <w:rFonts w:ascii="Times New Roman" w:eastAsia="標楷體" w:hAnsi="Times New Roman" w:cs="Times New Roman"/>
              </w:rPr>
              <w:pPrChange w:id="3149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7D29A64" w14:textId="1F1BABE6" w:rsidR="00D93FCC" w:rsidDel="003C19C7" w:rsidRDefault="00D93FCC">
            <w:pPr>
              <w:rPr>
                <w:del w:id="31500" w:author="瑋婷 徐" w:date="2025-01-03T17:04:00Z" w16du:dateUtc="2025-01-03T09:04:00Z"/>
                <w:rFonts w:ascii="Times New Roman" w:eastAsia="標楷體" w:hAnsi="Times New Roman" w:cs="Times New Roman"/>
              </w:rPr>
              <w:pPrChange w:id="3150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579DECC" w14:textId="039E5F8A" w:rsidR="00D93FCC" w:rsidDel="003C19C7" w:rsidRDefault="00D93FCC">
            <w:pPr>
              <w:rPr>
                <w:del w:id="31502" w:author="瑋婷 徐" w:date="2025-01-03T17:04:00Z" w16du:dateUtc="2025-01-03T09:04:00Z"/>
                <w:rFonts w:ascii="Times New Roman" w:eastAsia="標楷體" w:hAnsi="Times New Roman" w:cs="Times New Roman"/>
              </w:rPr>
              <w:pPrChange w:id="315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F65043C" w14:textId="6DC3E176" w:rsidR="00D93FCC" w:rsidDel="003C19C7" w:rsidRDefault="00D93FCC">
            <w:pPr>
              <w:rPr>
                <w:del w:id="31504" w:author="瑋婷 徐" w:date="2025-01-03T17:04:00Z" w16du:dateUtc="2025-01-03T09:04:00Z"/>
                <w:rFonts w:ascii="Times New Roman" w:eastAsia="標楷體" w:hAnsi="Times New Roman" w:cs="Times New Roman"/>
              </w:rPr>
              <w:pPrChange w:id="3150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160609E" w14:textId="0EAD4BC7" w:rsidR="00D93FCC" w:rsidDel="003C19C7" w:rsidRDefault="00D93FCC">
            <w:pPr>
              <w:rPr>
                <w:del w:id="31506" w:author="瑋婷 徐" w:date="2025-01-03T17:04:00Z" w16du:dateUtc="2025-01-03T09:04:00Z"/>
                <w:rFonts w:ascii="Times New Roman" w:eastAsia="標楷體" w:hAnsi="Times New Roman" w:cs="Times New Roman"/>
              </w:rPr>
              <w:pPrChange w:id="3150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96759C0" w14:textId="2940D7F4" w:rsidR="00D93FCC" w:rsidDel="003C19C7" w:rsidRDefault="00D93FCC">
            <w:pPr>
              <w:rPr>
                <w:del w:id="31508" w:author="瑋婷 徐" w:date="2025-01-03T17:04:00Z" w16du:dateUtc="2025-01-03T09:04:00Z"/>
                <w:rFonts w:ascii="Times New Roman" w:eastAsia="標楷體" w:hAnsi="Times New Roman" w:cs="Times New Roman"/>
              </w:rPr>
              <w:pPrChange w:id="3150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CEAF81C" w14:textId="37A96A22" w:rsidR="00D93FCC" w:rsidDel="003C19C7" w:rsidRDefault="00D93FCC">
            <w:pPr>
              <w:rPr>
                <w:del w:id="31510" w:author="瑋婷 徐" w:date="2025-01-03T17:04:00Z" w16du:dateUtc="2025-01-03T09:04:00Z"/>
                <w:rFonts w:ascii="Times New Roman" w:eastAsia="標楷體" w:hAnsi="Times New Roman" w:cs="Times New Roman"/>
              </w:rPr>
              <w:pPrChange w:id="3151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D3D3072" w14:textId="74DA2F5A" w:rsidR="00D93FCC" w:rsidDel="003C19C7" w:rsidRDefault="002435EC">
            <w:pPr>
              <w:rPr>
                <w:del w:id="31512" w:author="瑋婷 徐" w:date="2025-01-03T17:04:00Z" w16du:dateUtc="2025-01-03T09:04:00Z"/>
                <w:rFonts w:ascii="Times New Roman" w:eastAsia="標楷體" w:hAnsi="Times New Roman" w:cs="Times New Roman"/>
              </w:rPr>
              <w:pPrChange w:id="31513" w:author="瑋婷 徐" w:date="2025-01-03T17:04:00Z" w16du:dateUtc="2025-01-03T09:04:00Z">
                <w:pPr>
                  <w:spacing w:line="276" w:lineRule="auto"/>
                  <w:jc w:val="center"/>
                </w:pPr>
              </w:pPrChange>
            </w:pPr>
            <w:del w:id="3151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F78834B" w14:textId="715794FD" w:rsidR="00D93FCC" w:rsidDel="003C19C7" w:rsidRDefault="00D93FCC">
            <w:pPr>
              <w:rPr>
                <w:del w:id="31515" w:author="瑋婷 徐" w:date="2025-01-03T17:04:00Z" w16du:dateUtc="2025-01-03T09:04:00Z"/>
                <w:rFonts w:ascii="Times New Roman" w:eastAsia="標楷體" w:hAnsi="Times New Roman" w:cs="Times New Roman"/>
              </w:rPr>
              <w:pPrChange w:id="31516"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2D51B415" w14:textId="47FBB382" w:rsidR="00D93FCC" w:rsidDel="003C19C7" w:rsidRDefault="00D93FCC">
            <w:pPr>
              <w:rPr>
                <w:del w:id="31517" w:author="瑋婷 徐" w:date="2025-01-03T17:04:00Z" w16du:dateUtc="2025-01-03T09:04:00Z"/>
                <w:rFonts w:ascii="Times New Roman" w:eastAsia="標楷體" w:hAnsi="Times New Roman" w:cs="Times New Roman"/>
              </w:rPr>
              <w:pPrChange w:id="315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2764952" w14:textId="1E2256F9" w:rsidR="00D93FCC" w:rsidDel="003C19C7" w:rsidRDefault="00D93FCC">
            <w:pPr>
              <w:rPr>
                <w:del w:id="31519" w:author="瑋婷 徐" w:date="2025-01-03T17:04:00Z" w16du:dateUtc="2025-01-03T09:04:00Z"/>
                <w:rFonts w:ascii="Times New Roman" w:eastAsia="標楷體" w:hAnsi="Times New Roman" w:cs="Times New Roman"/>
              </w:rPr>
              <w:pPrChange w:id="3152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EE79166" w14:textId="17C242A9" w:rsidR="00D93FCC" w:rsidDel="003C19C7" w:rsidRDefault="002435EC">
            <w:pPr>
              <w:rPr>
                <w:del w:id="31521" w:author="瑋婷 徐" w:date="2025-01-03T17:04:00Z" w16du:dateUtc="2025-01-03T09:04:00Z"/>
                <w:rFonts w:ascii="Times New Roman" w:eastAsia="標楷體" w:hAnsi="Times New Roman" w:cs="Times New Roman"/>
              </w:rPr>
              <w:pPrChange w:id="31522" w:author="瑋婷 徐" w:date="2025-01-03T17:04:00Z" w16du:dateUtc="2025-01-03T09:04:00Z">
                <w:pPr>
                  <w:spacing w:line="276" w:lineRule="auto"/>
                  <w:jc w:val="center"/>
                </w:pPr>
              </w:pPrChange>
            </w:pPr>
            <w:del w:id="31523"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14C1E241" w14:textId="12840226" w:rsidR="00D93FCC" w:rsidDel="003C19C7" w:rsidRDefault="00D93FCC">
            <w:pPr>
              <w:rPr>
                <w:del w:id="31524" w:author="瑋婷 徐" w:date="2025-01-03T17:04:00Z" w16du:dateUtc="2025-01-03T09:04:00Z"/>
                <w:rFonts w:ascii="Times New Roman" w:eastAsia="標楷體" w:hAnsi="Times New Roman" w:cs="Times New Roman"/>
              </w:rPr>
              <w:pPrChange w:id="315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D11962D" w14:textId="6D531A7C" w:rsidR="00D93FCC" w:rsidDel="003C19C7" w:rsidRDefault="00D93FCC">
            <w:pPr>
              <w:rPr>
                <w:del w:id="31526" w:author="瑋婷 徐" w:date="2025-01-03T17:04:00Z" w16du:dateUtc="2025-01-03T09:04:00Z"/>
                <w:rFonts w:ascii="Times New Roman" w:eastAsia="標楷體" w:hAnsi="Times New Roman" w:cs="Times New Roman"/>
              </w:rPr>
              <w:pPrChange w:id="3152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6BB2FE3" w14:textId="282BE71B" w:rsidR="00D93FCC" w:rsidDel="003C19C7" w:rsidRDefault="00D93FCC">
            <w:pPr>
              <w:rPr>
                <w:del w:id="31528" w:author="瑋婷 徐" w:date="2025-01-03T17:04:00Z" w16du:dateUtc="2025-01-03T09:04:00Z"/>
                <w:rFonts w:ascii="Times New Roman" w:eastAsia="標楷體" w:hAnsi="Times New Roman" w:cs="Times New Roman"/>
              </w:rPr>
              <w:pPrChange w:id="3152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628F4E6" w14:textId="374DCB8E" w:rsidR="00D93FCC" w:rsidDel="003C19C7" w:rsidRDefault="00D93FCC">
            <w:pPr>
              <w:rPr>
                <w:del w:id="31530" w:author="瑋婷 徐" w:date="2025-01-03T17:04:00Z" w16du:dateUtc="2025-01-03T09:04:00Z"/>
                <w:rFonts w:ascii="Times New Roman" w:eastAsia="標楷體" w:hAnsi="Times New Roman" w:cs="Times New Roman"/>
              </w:rPr>
              <w:pPrChange w:id="3153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C4808CD" w14:textId="3E86CAC5" w:rsidR="00D93FCC" w:rsidDel="003C19C7" w:rsidRDefault="00D93FCC">
            <w:pPr>
              <w:rPr>
                <w:del w:id="31532" w:author="瑋婷 徐" w:date="2025-01-03T17:04:00Z" w16du:dateUtc="2025-01-03T09:04:00Z"/>
                <w:rFonts w:ascii="Times New Roman" w:eastAsia="標楷體" w:hAnsi="Times New Roman" w:cs="Times New Roman"/>
              </w:rPr>
              <w:pPrChange w:id="3153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28673DF" w14:textId="541DCCA5" w:rsidR="00D93FCC" w:rsidDel="003C19C7" w:rsidRDefault="00D93FCC">
            <w:pPr>
              <w:rPr>
                <w:del w:id="31534" w:author="瑋婷 徐" w:date="2025-01-03T17:04:00Z" w16du:dateUtc="2025-01-03T09:04:00Z"/>
                <w:rFonts w:ascii="Times New Roman" w:eastAsia="標楷體" w:hAnsi="Times New Roman" w:cs="Times New Roman"/>
              </w:rPr>
              <w:pPrChange w:id="3153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B17EBDA" w14:textId="1640B10F" w:rsidR="00D93FCC" w:rsidDel="003C19C7" w:rsidRDefault="00D93FCC">
            <w:pPr>
              <w:rPr>
                <w:del w:id="31536" w:author="瑋婷 徐" w:date="2025-01-03T17:04:00Z" w16du:dateUtc="2025-01-03T09:04:00Z"/>
                <w:rFonts w:ascii="Times New Roman" w:eastAsia="標楷體" w:hAnsi="Times New Roman" w:cs="Times New Roman"/>
              </w:rPr>
              <w:pPrChange w:id="3153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FC01317" w14:textId="4AD53B21" w:rsidR="00D93FCC" w:rsidDel="003C19C7" w:rsidRDefault="00D93FCC">
            <w:pPr>
              <w:rPr>
                <w:del w:id="31538" w:author="瑋婷 徐" w:date="2025-01-03T17:04:00Z" w16du:dateUtc="2025-01-03T09:04:00Z"/>
                <w:rFonts w:ascii="Times New Roman" w:eastAsia="標楷體" w:hAnsi="Times New Roman" w:cs="Times New Roman"/>
              </w:rPr>
              <w:pPrChange w:id="31539"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66A944BA" w14:textId="714A410B" w:rsidR="00D93FCC" w:rsidDel="003C19C7" w:rsidRDefault="00D93FCC">
            <w:pPr>
              <w:rPr>
                <w:del w:id="31540" w:author="瑋婷 徐" w:date="2025-01-03T17:04:00Z" w16du:dateUtc="2025-01-03T09:04:00Z"/>
                <w:rFonts w:ascii="Times New Roman" w:eastAsia="標楷體" w:hAnsi="Times New Roman" w:cs="Times New Roman"/>
              </w:rPr>
              <w:pPrChange w:id="31541" w:author="瑋婷 徐" w:date="2025-01-03T17:04:00Z" w16du:dateUtc="2025-01-03T09:04:00Z">
                <w:pPr>
                  <w:spacing w:line="276" w:lineRule="auto"/>
                  <w:jc w:val="center"/>
                </w:pPr>
              </w:pPrChange>
            </w:pPr>
          </w:p>
        </w:tc>
      </w:tr>
      <w:tr w:rsidR="00000000" w:rsidDel="003C19C7" w14:paraId="553278C5" w14:textId="49E6954F" w:rsidTr="002B07B0">
        <w:trPr>
          <w:cantSplit/>
          <w:jc w:val="center"/>
          <w:del w:id="31542"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5424738C" w14:textId="3485DF4B" w:rsidR="00D93FCC" w:rsidDel="003C19C7" w:rsidRDefault="002435EC">
            <w:pPr>
              <w:rPr>
                <w:del w:id="31543" w:author="瑋婷 徐" w:date="2025-01-03T17:04:00Z" w16du:dateUtc="2025-01-03T09:04:00Z"/>
                <w:rFonts w:ascii="Times New Roman" w:eastAsia="標楷體" w:hAnsi="Times New Roman" w:cs="Times New Roman"/>
              </w:rPr>
              <w:pPrChange w:id="31544" w:author="瑋婷 徐" w:date="2025-01-03T17:04:00Z" w16du:dateUtc="2025-01-03T09:04:00Z">
                <w:pPr>
                  <w:spacing w:line="276" w:lineRule="auto"/>
                </w:pPr>
              </w:pPrChange>
            </w:pPr>
            <w:del w:id="31545" w:author="瑋婷 徐" w:date="2025-01-03T17:04:00Z" w16du:dateUtc="2025-01-03T09:04:00Z">
              <w:r w:rsidDel="003C19C7">
                <w:rPr>
                  <w:rFonts w:ascii="Times New Roman" w:eastAsia="標楷體" w:hAnsi="Times New Roman" w:cs="Times New Roman"/>
                  <w:color w:val="000000"/>
                </w:rPr>
                <w:delText>白環鸚嘴鵯</w:delText>
              </w:r>
              <w:r w:rsidDel="003C19C7">
                <w:rPr>
                  <w:rFonts w:ascii="Times New Roman" w:eastAsia="標楷體" w:hAnsi="Times New Roman" w:cs="Times New Roman"/>
                  <w:color w:val="000000"/>
                </w:rPr>
                <w:delText xml:space="preserve"> ※</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15719B07" w14:textId="7A5E2B22" w:rsidR="00D93FCC" w:rsidDel="003C19C7" w:rsidRDefault="002435EC">
            <w:pPr>
              <w:rPr>
                <w:del w:id="31546" w:author="瑋婷 徐" w:date="2025-01-03T17:04:00Z" w16du:dateUtc="2025-01-03T09:04:00Z"/>
                <w:rFonts w:ascii="Times New Roman" w:eastAsia="標楷體" w:hAnsi="Times New Roman" w:cs="Times New Roman"/>
                <w:i/>
              </w:rPr>
              <w:pPrChange w:id="31547" w:author="瑋婷 徐" w:date="2025-01-03T17:04:00Z" w16du:dateUtc="2025-01-03T09:04:00Z">
                <w:pPr>
                  <w:spacing w:line="276" w:lineRule="auto"/>
                </w:pPr>
              </w:pPrChange>
            </w:pPr>
            <w:del w:id="31548" w:author="瑋婷 徐" w:date="2025-01-03T17:04:00Z" w16du:dateUtc="2025-01-03T09:04:00Z">
              <w:r w:rsidDel="003C19C7">
                <w:rPr>
                  <w:rFonts w:ascii="Times New Roman" w:eastAsia="標楷體" w:hAnsi="Times New Roman" w:cs="Times New Roman"/>
                  <w:i/>
                  <w:iCs/>
                  <w:color w:val="000000"/>
                </w:rPr>
                <w:delText>Spizixos semitorques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425514DD" w14:textId="09A9C053" w:rsidR="00D93FCC" w:rsidDel="003C19C7" w:rsidRDefault="00D93FCC">
            <w:pPr>
              <w:rPr>
                <w:del w:id="31549" w:author="瑋婷 徐" w:date="2025-01-03T17:04:00Z" w16du:dateUtc="2025-01-03T09:04:00Z"/>
                <w:rFonts w:ascii="Times New Roman" w:eastAsia="標楷體" w:hAnsi="Times New Roman" w:cs="Times New Roman"/>
              </w:rPr>
              <w:pPrChange w:id="31550"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50E3A66" w14:textId="5043E520" w:rsidR="00D93FCC" w:rsidDel="003C19C7" w:rsidRDefault="00D93FCC">
            <w:pPr>
              <w:rPr>
                <w:del w:id="31551" w:author="瑋婷 徐" w:date="2025-01-03T17:04:00Z" w16du:dateUtc="2025-01-03T09:04:00Z"/>
                <w:rFonts w:ascii="Times New Roman" w:eastAsia="標楷體" w:hAnsi="Times New Roman" w:cs="Times New Roman"/>
              </w:rPr>
              <w:pPrChange w:id="31552"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1DE34C46" w14:textId="57B9E693" w:rsidR="00D93FCC" w:rsidDel="003C19C7" w:rsidRDefault="00D93FCC">
            <w:pPr>
              <w:rPr>
                <w:del w:id="31553" w:author="瑋婷 徐" w:date="2025-01-03T17:04:00Z" w16du:dateUtc="2025-01-03T09:04:00Z"/>
                <w:rFonts w:ascii="Times New Roman" w:eastAsia="標楷體" w:hAnsi="Times New Roman" w:cs="Times New Roman"/>
              </w:rPr>
              <w:pPrChange w:id="31554"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33F1DE84" w14:textId="11CF691A" w:rsidR="00D93FCC" w:rsidDel="003C19C7" w:rsidRDefault="00D93FCC">
            <w:pPr>
              <w:rPr>
                <w:del w:id="31555" w:author="瑋婷 徐" w:date="2025-01-03T17:04:00Z" w16du:dateUtc="2025-01-03T09:04:00Z"/>
                <w:rFonts w:ascii="Times New Roman" w:eastAsia="標楷體" w:hAnsi="Times New Roman" w:cs="Times New Roman"/>
              </w:rPr>
              <w:pPrChange w:id="31556"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60F2338F" w14:textId="5CFFB9CC" w:rsidR="00D93FCC" w:rsidDel="003C19C7" w:rsidRDefault="00D93FCC">
            <w:pPr>
              <w:rPr>
                <w:del w:id="31557" w:author="瑋婷 徐" w:date="2025-01-03T17:04:00Z" w16du:dateUtc="2025-01-03T09:04:00Z"/>
                <w:rFonts w:ascii="Times New Roman" w:eastAsia="標楷體" w:hAnsi="Times New Roman" w:cs="Times New Roman"/>
              </w:rPr>
              <w:pPrChange w:id="31558"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46B0EB56" w14:textId="5987BF85" w:rsidR="00D93FCC" w:rsidDel="003C19C7" w:rsidRDefault="00D93FCC">
            <w:pPr>
              <w:rPr>
                <w:del w:id="31559" w:author="瑋婷 徐" w:date="2025-01-03T17:04:00Z" w16du:dateUtc="2025-01-03T09:04:00Z"/>
                <w:rFonts w:ascii="Times New Roman" w:eastAsia="標楷體" w:hAnsi="Times New Roman" w:cs="Times New Roman"/>
              </w:rPr>
              <w:pPrChange w:id="31560"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0C411BC9" w14:textId="47CB272F" w:rsidR="00D93FCC" w:rsidDel="003C19C7" w:rsidRDefault="00D93FCC">
            <w:pPr>
              <w:rPr>
                <w:del w:id="31561" w:author="瑋婷 徐" w:date="2025-01-03T17:04:00Z" w16du:dateUtc="2025-01-03T09:04:00Z"/>
                <w:rFonts w:ascii="Times New Roman" w:eastAsia="標楷體" w:hAnsi="Times New Roman" w:cs="Times New Roman"/>
              </w:rPr>
              <w:pPrChange w:id="31562"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38D3A3D2" w14:textId="57AB160E" w:rsidR="00D93FCC" w:rsidDel="003C19C7" w:rsidRDefault="00D93FCC">
            <w:pPr>
              <w:rPr>
                <w:del w:id="31563" w:author="瑋婷 徐" w:date="2025-01-03T17:04:00Z" w16du:dateUtc="2025-01-03T09:04:00Z"/>
                <w:rFonts w:ascii="Times New Roman" w:eastAsia="標楷體" w:hAnsi="Times New Roman" w:cs="Times New Roman"/>
              </w:rPr>
              <w:pPrChange w:id="31564"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2A4072CD" w14:textId="597A0B13" w:rsidR="00D93FCC" w:rsidDel="003C19C7" w:rsidRDefault="00D93FCC">
            <w:pPr>
              <w:rPr>
                <w:del w:id="31565" w:author="瑋婷 徐" w:date="2025-01-03T17:04:00Z" w16du:dateUtc="2025-01-03T09:04:00Z"/>
                <w:rFonts w:ascii="Times New Roman" w:eastAsia="標楷體" w:hAnsi="Times New Roman" w:cs="Times New Roman"/>
              </w:rPr>
              <w:pPrChange w:id="3156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580EF34" w14:textId="3A07B8A3" w:rsidR="00D93FCC" w:rsidDel="003C19C7" w:rsidRDefault="00D93FCC">
            <w:pPr>
              <w:rPr>
                <w:del w:id="31567" w:author="瑋婷 徐" w:date="2025-01-03T17:04:00Z" w16du:dateUtc="2025-01-03T09:04:00Z"/>
                <w:rFonts w:ascii="Times New Roman" w:eastAsia="標楷體" w:hAnsi="Times New Roman" w:cs="Times New Roman"/>
              </w:rPr>
              <w:pPrChange w:id="315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E65515E" w14:textId="55430BCC" w:rsidR="00D93FCC" w:rsidDel="003C19C7" w:rsidRDefault="00D93FCC">
            <w:pPr>
              <w:rPr>
                <w:del w:id="31569" w:author="瑋婷 徐" w:date="2025-01-03T17:04:00Z" w16du:dateUtc="2025-01-03T09:04:00Z"/>
                <w:rFonts w:ascii="Times New Roman" w:eastAsia="標楷體" w:hAnsi="Times New Roman" w:cs="Times New Roman"/>
              </w:rPr>
              <w:pPrChange w:id="31570"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FEF54D2" w14:textId="08286F00" w:rsidR="00D93FCC" w:rsidDel="003C19C7" w:rsidRDefault="00D93FCC">
            <w:pPr>
              <w:rPr>
                <w:del w:id="31571" w:author="瑋婷 徐" w:date="2025-01-03T17:04:00Z" w16du:dateUtc="2025-01-03T09:04:00Z"/>
                <w:rFonts w:ascii="Times New Roman" w:eastAsia="標楷體" w:hAnsi="Times New Roman" w:cs="Times New Roman"/>
              </w:rPr>
              <w:pPrChange w:id="315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B95D5AE" w14:textId="1236F6F8" w:rsidR="00D93FCC" w:rsidDel="003C19C7" w:rsidRDefault="00D93FCC">
            <w:pPr>
              <w:rPr>
                <w:del w:id="31573" w:author="瑋婷 徐" w:date="2025-01-03T17:04:00Z" w16du:dateUtc="2025-01-03T09:04:00Z"/>
                <w:rFonts w:ascii="Times New Roman" w:eastAsia="標楷體" w:hAnsi="Times New Roman" w:cs="Times New Roman"/>
              </w:rPr>
              <w:pPrChange w:id="315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E334270" w14:textId="61AD42C3" w:rsidR="00D93FCC" w:rsidDel="003C19C7" w:rsidRDefault="00D93FCC">
            <w:pPr>
              <w:rPr>
                <w:del w:id="31575" w:author="瑋婷 徐" w:date="2025-01-03T17:04:00Z" w16du:dateUtc="2025-01-03T09:04:00Z"/>
                <w:rFonts w:ascii="Times New Roman" w:eastAsia="標楷體" w:hAnsi="Times New Roman" w:cs="Times New Roman"/>
              </w:rPr>
              <w:pPrChange w:id="315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F888E70" w14:textId="4EE7154C" w:rsidR="00D93FCC" w:rsidDel="003C19C7" w:rsidRDefault="00D93FCC">
            <w:pPr>
              <w:rPr>
                <w:del w:id="31577" w:author="瑋婷 徐" w:date="2025-01-03T17:04:00Z" w16du:dateUtc="2025-01-03T09:04:00Z"/>
                <w:rFonts w:ascii="Times New Roman" w:eastAsia="標楷體" w:hAnsi="Times New Roman" w:cs="Times New Roman"/>
              </w:rPr>
              <w:pPrChange w:id="315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4CD5107" w14:textId="1228D203" w:rsidR="00D93FCC" w:rsidDel="003C19C7" w:rsidRDefault="00D93FCC">
            <w:pPr>
              <w:rPr>
                <w:del w:id="31579" w:author="瑋婷 徐" w:date="2025-01-03T17:04:00Z" w16du:dateUtc="2025-01-03T09:04:00Z"/>
                <w:rFonts w:ascii="Times New Roman" w:eastAsia="標楷體" w:hAnsi="Times New Roman" w:cs="Times New Roman"/>
              </w:rPr>
              <w:pPrChange w:id="315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3AA5A93" w14:textId="430D88EB" w:rsidR="00D93FCC" w:rsidDel="003C19C7" w:rsidRDefault="00D93FCC">
            <w:pPr>
              <w:rPr>
                <w:del w:id="31581" w:author="瑋婷 徐" w:date="2025-01-03T17:04:00Z" w16du:dateUtc="2025-01-03T09:04:00Z"/>
                <w:rFonts w:ascii="Times New Roman" w:eastAsia="標楷體" w:hAnsi="Times New Roman" w:cs="Times New Roman"/>
              </w:rPr>
              <w:pPrChange w:id="315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9619BDB" w14:textId="794A7250" w:rsidR="00D93FCC" w:rsidDel="003C19C7" w:rsidRDefault="00D93FCC">
            <w:pPr>
              <w:rPr>
                <w:del w:id="31583" w:author="瑋婷 徐" w:date="2025-01-03T17:04:00Z" w16du:dateUtc="2025-01-03T09:04:00Z"/>
                <w:rFonts w:ascii="Times New Roman" w:eastAsia="標楷體" w:hAnsi="Times New Roman" w:cs="Times New Roman"/>
              </w:rPr>
              <w:pPrChange w:id="3158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0A51453" w14:textId="38106A30" w:rsidR="00D93FCC" w:rsidDel="003C19C7" w:rsidRDefault="00D93FCC">
            <w:pPr>
              <w:rPr>
                <w:del w:id="31585" w:author="瑋婷 徐" w:date="2025-01-03T17:04:00Z" w16du:dateUtc="2025-01-03T09:04:00Z"/>
                <w:rFonts w:ascii="Times New Roman" w:eastAsia="標楷體" w:hAnsi="Times New Roman" w:cs="Times New Roman"/>
              </w:rPr>
              <w:pPrChange w:id="3158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809800E" w14:textId="68C6887B" w:rsidR="00D93FCC" w:rsidDel="003C19C7" w:rsidRDefault="00D93FCC">
            <w:pPr>
              <w:rPr>
                <w:del w:id="31587" w:author="瑋婷 徐" w:date="2025-01-03T17:04:00Z" w16du:dateUtc="2025-01-03T09:04:00Z"/>
                <w:rFonts w:ascii="Times New Roman" w:eastAsia="標楷體" w:hAnsi="Times New Roman" w:cs="Times New Roman"/>
              </w:rPr>
              <w:pPrChange w:id="3158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F827300" w14:textId="236EB6BE" w:rsidR="00D93FCC" w:rsidDel="003C19C7" w:rsidRDefault="00D93FCC">
            <w:pPr>
              <w:rPr>
                <w:del w:id="31589" w:author="瑋婷 徐" w:date="2025-01-03T17:04:00Z" w16du:dateUtc="2025-01-03T09:04:00Z"/>
                <w:rFonts w:ascii="Times New Roman" w:eastAsia="標楷體" w:hAnsi="Times New Roman" w:cs="Times New Roman"/>
              </w:rPr>
              <w:pPrChange w:id="3159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A829FA4" w14:textId="69656B9E" w:rsidR="00D93FCC" w:rsidDel="003C19C7" w:rsidRDefault="00D93FCC">
            <w:pPr>
              <w:rPr>
                <w:del w:id="31591" w:author="瑋婷 徐" w:date="2025-01-03T17:04:00Z" w16du:dateUtc="2025-01-03T09:04:00Z"/>
                <w:rFonts w:ascii="Times New Roman" w:eastAsia="標楷體" w:hAnsi="Times New Roman" w:cs="Times New Roman"/>
              </w:rPr>
              <w:pPrChange w:id="3159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0332BD9" w14:textId="596F5F0C" w:rsidR="00D93FCC" w:rsidDel="003C19C7" w:rsidRDefault="002435EC">
            <w:pPr>
              <w:rPr>
                <w:del w:id="31593" w:author="瑋婷 徐" w:date="2025-01-03T17:04:00Z" w16du:dateUtc="2025-01-03T09:04:00Z"/>
                <w:rFonts w:ascii="Times New Roman" w:eastAsia="標楷體" w:hAnsi="Times New Roman" w:cs="Times New Roman"/>
              </w:rPr>
              <w:pPrChange w:id="31594" w:author="瑋婷 徐" w:date="2025-01-03T17:04:00Z" w16du:dateUtc="2025-01-03T09:04:00Z">
                <w:pPr>
                  <w:spacing w:line="276" w:lineRule="auto"/>
                  <w:jc w:val="center"/>
                </w:pPr>
              </w:pPrChange>
            </w:pPr>
            <w:del w:id="31595"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top w:val="single" w:sz="4" w:space="0" w:color="000000"/>
              <w:bottom w:val="single" w:sz="4" w:space="0" w:color="000000"/>
            </w:tcBorders>
            <w:shd w:val="clear" w:color="auto" w:fill="FFFFFF"/>
            <w:vAlign w:val="center"/>
          </w:tcPr>
          <w:p w14:paraId="0625F270" w14:textId="209E29CD" w:rsidR="00D93FCC" w:rsidDel="003C19C7" w:rsidRDefault="00D93FCC">
            <w:pPr>
              <w:rPr>
                <w:del w:id="31596" w:author="瑋婷 徐" w:date="2025-01-03T17:04:00Z" w16du:dateUtc="2025-01-03T09:04:00Z"/>
                <w:rFonts w:ascii="Times New Roman" w:eastAsia="標楷體" w:hAnsi="Times New Roman" w:cs="Times New Roman"/>
              </w:rPr>
              <w:pPrChange w:id="315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8D2548D" w14:textId="64ADDC0A" w:rsidR="00D93FCC" w:rsidDel="003C19C7" w:rsidRDefault="002435EC">
            <w:pPr>
              <w:rPr>
                <w:del w:id="31598" w:author="瑋婷 徐" w:date="2025-01-03T17:04:00Z" w16du:dateUtc="2025-01-03T09:04:00Z"/>
                <w:rFonts w:ascii="Times New Roman" w:eastAsia="標楷體" w:hAnsi="Times New Roman" w:cs="Times New Roman"/>
              </w:rPr>
              <w:pPrChange w:id="31599" w:author="瑋婷 徐" w:date="2025-01-03T17:04:00Z" w16du:dateUtc="2025-01-03T09:04:00Z">
                <w:pPr>
                  <w:spacing w:line="276" w:lineRule="auto"/>
                  <w:jc w:val="center"/>
                </w:pPr>
              </w:pPrChange>
            </w:pPr>
            <w:del w:id="3160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802A952" w14:textId="20F11129" w:rsidR="00D93FCC" w:rsidDel="003C19C7" w:rsidRDefault="002435EC">
            <w:pPr>
              <w:rPr>
                <w:del w:id="31601" w:author="瑋婷 徐" w:date="2025-01-03T17:04:00Z" w16du:dateUtc="2025-01-03T09:04:00Z"/>
                <w:rFonts w:ascii="Times New Roman" w:eastAsia="標楷體" w:hAnsi="Times New Roman" w:cs="Times New Roman"/>
              </w:rPr>
              <w:pPrChange w:id="31602" w:author="瑋婷 徐" w:date="2025-01-03T17:04:00Z" w16du:dateUtc="2025-01-03T09:04:00Z">
                <w:pPr>
                  <w:spacing w:line="276" w:lineRule="auto"/>
                  <w:jc w:val="center"/>
                </w:pPr>
              </w:pPrChange>
            </w:pPr>
            <w:del w:id="31603"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5926919E" w14:textId="5B2C0E5C" w:rsidR="00D93FCC" w:rsidDel="003C19C7" w:rsidRDefault="00D93FCC">
            <w:pPr>
              <w:rPr>
                <w:del w:id="31604" w:author="瑋婷 徐" w:date="2025-01-03T17:04:00Z" w16du:dateUtc="2025-01-03T09:04:00Z"/>
                <w:rFonts w:ascii="Times New Roman" w:eastAsia="標楷體" w:hAnsi="Times New Roman" w:cs="Times New Roman"/>
              </w:rPr>
              <w:pPrChange w:id="3160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7AD4AA4" w14:textId="442FCFAA" w:rsidR="00D93FCC" w:rsidDel="003C19C7" w:rsidRDefault="00D93FCC">
            <w:pPr>
              <w:rPr>
                <w:del w:id="31606" w:author="瑋婷 徐" w:date="2025-01-03T17:04:00Z" w16du:dateUtc="2025-01-03T09:04:00Z"/>
                <w:rFonts w:ascii="Times New Roman" w:eastAsia="標楷體" w:hAnsi="Times New Roman" w:cs="Times New Roman"/>
              </w:rPr>
              <w:pPrChange w:id="3160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E15532B" w14:textId="793E8A57" w:rsidR="00D93FCC" w:rsidDel="003C19C7" w:rsidRDefault="00D93FCC">
            <w:pPr>
              <w:rPr>
                <w:del w:id="31608" w:author="瑋婷 徐" w:date="2025-01-03T17:04:00Z" w16du:dateUtc="2025-01-03T09:04:00Z"/>
                <w:rFonts w:ascii="Times New Roman" w:eastAsia="標楷體" w:hAnsi="Times New Roman" w:cs="Times New Roman"/>
              </w:rPr>
              <w:pPrChange w:id="3160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3244713" w14:textId="6F4E26C9" w:rsidR="00D93FCC" w:rsidDel="003C19C7" w:rsidRDefault="00D93FCC">
            <w:pPr>
              <w:rPr>
                <w:del w:id="31610" w:author="瑋婷 徐" w:date="2025-01-03T17:04:00Z" w16du:dateUtc="2025-01-03T09:04:00Z"/>
                <w:rFonts w:ascii="Times New Roman" w:eastAsia="標楷體" w:hAnsi="Times New Roman" w:cs="Times New Roman"/>
              </w:rPr>
              <w:pPrChange w:id="3161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1C7956C" w14:textId="2432DE8A" w:rsidR="00D93FCC" w:rsidDel="003C19C7" w:rsidRDefault="00D93FCC">
            <w:pPr>
              <w:rPr>
                <w:del w:id="31612" w:author="瑋婷 徐" w:date="2025-01-03T17:04:00Z" w16du:dateUtc="2025-01-03T09:04:00Z"/>
                <w:rFonts w:ascii="Times New Roman" w:eastAsia="標楷體" w:hAnsi="Times New Roman" w:cs="Times New Roman"/>
              </w:rPr>
              <w:pPrChange w:id="3161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0BC0AD4" w14:textId="0794B0EF" w:rsidR="00D93FCC" w:rsidDel="003C19C7" w:rsidRDefault="002435EC">
            <w:pPr>
              <w:rPr>
                <w:del w:id="31614" w:author="瑋婷 徐" w:date="2025-01-03T17:04:00Z" w16du:dateUtc="2025-01-03T09:04:00Z"/>
                <w:rFonts w:ascii="Times New Roman" w:eastAsia="標楷體" w:hAnsi="Times New Roman" w:cs="Times New Roman"/>
              </w:rPr>
              <w:pPrChange w:id="31615" w:author="瑋婷 徐" w:date="2025-01-03T17:04:00Z" w16du:dateUtc="2025-01-03T09:04:00Z">
                <w:pPr>
                  <w:spacing w:line="276" w:lineRule="auto"/>
                  <w:jc w:val="center"/>
                </w:pPr>
              </w:pPrChange>
            </w:pPr>
            <w:del w:id="3161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8F84282" w14:textId="3721551D" w:rsidR="00D93FCC" w:rsidDel="003C19C7" w:rsidRDefault="002435EC">
            <w:pPr>
              <w:rPr>
                <w:del w:id="31617" w:author="瑋婷 徐" w:date="2025-01-03T17:04:00Z" w16du:dateUtc="2025-01-03T09:04:00Z"/>
                <w:rFonts w:ascii="Times New Roman" w:eastAsia="標楷體" w:hAnsi="Times New Roman" w:cs="Times New Roman"/>
              </w:rPr>
              <w:pPrChange w:id="31618" w:author="瑋婷 徐" w:date="2025-01-03T17:04:00Z" w16du:dateUtc="2025-01-03T09:04:00Z">
                <w:pPr>
                  <w:spacing w:line="276" w:lineRule="auto"/>
                  <w:jc w:val="center"/>
                </w:pPr>
              </w:pPrChange>
            </w:pPr>
            <w:del w:id="31619"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571C3763" w14:textId="14CB0C7C" w:rsidR="00D93FCC" w:rsidDel="003C19C7" w:rsidRDefault="00D93FCC">
            <w:pPr>
              <w:rPr>
                <w:del w:id="31620" w:author="瑋婷 徐" w:date="2025-01-03T17:04:00Z" w16du:dateUtc="2025-01-03T09:04:00Z"/>
                <w:rFonts w:ascii="Times New Roman" w:eastAsia="標楷體" w:hAnsi="Times New Roman" w:cs="Times New Roman"/>
              </w:rPr>
              <w:pPrChange w:id="31621"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7085B9B6" w14:textId="4CAAA772" w:rsidR="00D93FCC" w:rsidDel="003C19C7" w:rsidRDefault="00D93FCC">
            <w:pPr>
              <w:rPr>
                <w:del w:id="31622" w:author="瑋婷 徐" w:date="2025-01-03T17:04:00Z" w16du:dateUtc="2025-01-03T09:04:00Z"/>
                <w:rFonts w:ascii="Times New Roman" w:eastAsia="標楷體" w:hAnsi="Times New Roman" w:cs="Times New Roman"/>
              </w:rPr>
              <w:pPrChange w:id="31623" w:author="瑋婷 徐" w:date="2025-01-03T17:04:00Z" w16du:dateUtc="2025-01-03T09:04:00Z">
                <w:pPr>
                  <w:spacing w:line="276" w:lineRule="auto"/>
                  <w:jc w:val="center"/>
                </w:pPr>
              </w:pPrChange>
            </w:pPr>
          </w:p>
        </w:tc>
      </w:tr>
      <w:tr w:rsidR="00000000" w:rsidDel="003C19C7" w14:paraId="33403BA7" w14:textId="28E78041" w:rsidTr="002B07B0">
        <w:trPr>
          <w:cantSplit/>
          <w:jc w:val="center"/>
          <w:del w:id="31624"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0C500EF0" w14:textId="4FF13F5B" w:rsidR="00D93FCC" w:rsidDel="003C19C7" w:rsidRDefault="002435EC">
            <w:pPr>
              <w:rPr>
                <w:del w:id="31625" w:author="瑋婷 徐" w:date="2025-01-03T17:04:00Z" w16du:dateUtc="2025-01-03T09:04:00Z"/>
                <w:rFonts w:ascii="Times New Roman" w:eastAsia="標楷體" w:hAnsi="Times New Roman" w:cs="Times New Roman"/>
              </w:rPr>
              <w:pPrChange w:id="31626" w:author="瑋婷 徐" w:date="2025-01-03T17:04:00Z" w16du:dateUtc="2025-01-03T09:04:00Z">
                <w:pPr>
                  <w:spacing w:line="276" w:lineRule="auto"/>
                </w:pPr>
              </w:pPrChange>
            </w:pPr>
            <w:del w:id="31627" w:author="瑋婷 徐" w:date="2025-01-03T17:04:00Z" w16du:dateUtc="2025-01-03T09:04:00Z">
              <w:r w:rsidDel="003C19C7">
                <w:rPr>
                  <w:rFonts w:ascii="Times New Roman" w:eastAsia="標楷體" w:hAnsi="Times New Roman" w:cs="Times New Roman"/>
                  <w:color w:val="000000"/>
                </w:rPr>
                <w:delText>烏頭翁</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7659B9D7" w14:textId="42EA4ED0" w:rsidR="00D93FCC" w:rsidDel="003C19C7" w:rsidRDefault="002435EC">
            <w:pPr>
              <w:rPr>
                <w:del w:id="31628" w:author="瑋婷 徐" w:date="2025-01-03T17:04:00Z" w16du:dateUtc="2025-01-03T09:04:00Z"/>
                <w:rFonts w:ascii="Times New Roman" w:eastAsia="標楷體" w:hAnsi="Times New Roman" w:cs="Times New Roman"/>
                <w:i/>
              </w:rPr>
              <w:pPrChange w:id="31629" w:author="瑋婷 徐" w:date="2025-01-03T17:04:00Z" w16du:dateUtc="2025-01-03T09:04:00Z">
                <w:pPr>
                  <w:spacing w:line="276" w:lineRule="auto"/>
                </w:pPr>
              </w:pPrChange>
            </w:pPr>
            <w:del w:id="31630" w:author="瑋婷 徐" w:date="2025-01-03T17:04:00Z" w16du:dateUtc="2025-01-03T09:04:00Z">
              <w:r w:rsidDel="003C19C7">
                <w:rPr>
                  <w:rFonts w:ascii="Times New Roman" w:eastAsia="標楷體" w:hAnsi="Times New Roman" w:cs="Times New Roman"/>
                  <w:i/>
                  <w:iCs/>
                  <w:color w:val="000000"/>
                </w:rPr>
                <w:delText>Pycnonotus taivanus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6B3B7732" w14:textId="31DE60CC" w:rsidR="00D93FCC" w:rsidDel="003C19C7" w:rsidRDefault="00D93FCC">
            <w:pPr>
              <w:rPr>
                <w:del w:id="31631" w:author="瑋婷 徐" w:date="2025-01-03T17:04:00Z" w16du:dateUtc="2025-01-03T09:04:00Z"/>
                <w:rFonts w:ascii="Times New Roman" w:eastAsia="標楷體" w:hAnsi="Times New Roman" w:cs="Times New Roman"/>
              </w:rPr>
              <w:pPrChange w:id="31632"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6358B060" w14:textId="3B3446C7" w:rsidR="00D93FCC" w:rsidDel="003C19C7" w:rsidRDefault="00D93FCC">
            <w:pPr>
              <w:rPr>
                <w:del w:id="31633" w:author="瑋婷 徐" w:date="2025-01-03T17:04:00Z" w16du:dateUtc="2025-01-03T09:04:00Z"/>
                <w:rFonts w:ascii="Times New Roman" w:eastAsia="標楷體" w:hAnsi="Times New Roman" w:cs="Times New Roman"/>
              </w:rPr>
              <w:pPrChange w:id="31634"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5C732C6A" w14:textId="5F8C23DF" w:rsidR="00D93FCC" w:rsidDel="003C19C7" w:rsidRDefault="00D93FCC">
            <w:pPr>
              <w:rPr>
                <w:del w:id="31635" w:author="瑋婷 徐" w:date="2025-01-03T17:04:00Z" w16du:dateUtc="2025-01-03T09:04:00Z"/>
                <w:rFonts w:ascii="Times New Roman" w:eastAsia="標楷體" w:hAnsi="Times New Roman" w:cs="Times New Roman"/>
              </w:rPr>
              <w:pPrChange w:id="31636"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497BBAAB" w14:textId="1E490B37" w:rsidR="00D93FCC" w:rsidDel="003C19C7" w:rsidRDefault="00D93FCC">
            <w:pPr>
              <w:rPr>
                <w:del w:id="31637" w:author="瑋婷 徐" w:date="2025-01-03T17:04:00Z" w16du:dateUtc="2025-01-03T09:04:00Z"/>
                <w:rFonts w:ascii="Times New Roman" w:eastAsia="標楷體" w:hAnsi="Times New Roman" w:cs="Times New Roman"/>
              </w:rPr>
              <w:pPrChange w:id="31638"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2AB51BFF" w14:textId="733FF15A" w:rsidR="00D93FCC" w:rsidDel="003C19C7" w:rsidRDefault="00D93FCC">
            <w:pPr>
              <w:rPr>
                <w:del w:id="31639" w:author="瑋婷 徐" w:date="2025-01-03T17:04:00Z" w16du:dateUtc="2025-01-03T09:04:00Z"/>
                <w:rFonts w:ascii="Times New Roman" w:eastAsia="標楷體" w:hAnsi="Times New Roman" w:cs="Times New Roman"/>
              </w:rPr>
              <w:pPrChange w:id="31640"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00FFD25E" w14:textId="771B089F" w:rsidR="00D93FCC" w:rsidDel="003C19C7" w:rsidRDefault="00D93FCC">
            <w:pPr>
              <w:rPr>
                <w:del w:id="31641" w:author="瑋婷 徐" w:date="2025-01-03T17:04:00Z" w16du:dateUtc="2025-01-03T09:04:00Z"/>
                <w:rFonts w:ascii="Times New Roman" w:eastAsia="標楷體" w:hAnsi="Times New Roman" w:cs="Times New Roman"/>
              </w:rPr>
              <w:pPrChange w:id="31642"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136139F" w14:textId="6326B093" w:rsidR="00D93FCC" w:rsidDel="003C19C7" w:rsidRDefault="00D93FCC">
            <w:pPr>
              <w:rPr>
                <w:del w:id="31643" w:author="瑋婷 徐" w:date="2025-01-03T17:04:00Z" w16du:dateUtc="2025-01-03T09:04:00Z"/>
                <w:rFonts w:ascii="Times New Roman" w:eastAsia="標楷體" w:hAnsi="Times New Roman" w:cs="Times New Roman"/>
              </w:rPr>
              <w:pPrChange w:id="31644"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429BB2CC" w14:textId="5E50D822" w:rsidR="00D93FCC" w:rsidDel="003C19C7" w:rsidRDefault="00D93FCC">
            <w:pPr>
              <w:rPr>
                <w:del w:id="31645" w:author="瑋婷 徐" w:date="2025-01-03T17:04:00Z" w16du:dateUtc="2025-01-03T09:04:00Z"/>
                <w:rFonts w:ascii="Times New Roman" w:eastAsia="標楷體" w:hAnsi="Times New Roman" w:cs="Times New Roman"/>
              </w:rPr>
              <w:pPrChange w:id="31646"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6A272109" w14:textId="5E807D4C" w:rsidR="00D93FCC" w:rsidDel="003C19C7" w:rsidRDefault="00D93FCC">
            <w:pPr>
              <w:rPr>
                <w:del w:id="31647" w:author="瑋婷 徐" w:date="2025-01-03T17:04:00Z" w16du:dateUtc="2025-01-03T09:04:00Z"/>
                <w:rFonts w:ascii="Times New Roman" w:eastAsia="標楷體" w:hAnsi="Times New Roman" w:cs="Times New Roman"/>
              </w:rPr>
              <w:pPrChange w:id="3164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A2B49CE" w14:textId="0253AA80" w:rsidR="00D93FCC" w:rsidDel="003C19C7" w:rsidRDefault="00D93FCC">
            <w:pPr>
              <w:rPr>
                <w:del w:id="31649" w:author="瑋婷 徐" w:date="2025-01-03T17:04:00Z" w16du:dateUtc="2025-01-03T09:04:00Z"/>
                <w:rFonts w:ascii="Times New Roman" w:eastAsia="標楷體" w:hAnsi="Times New Roman" w:cs="Times New Roman"/>
              </w:rPr>
              <w:pPrChange w:id="3165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9BB677C" w14:textId="5EC09477" w:rsidR="00D93FCC" w:rsidDel="003C19C7" w:rsidRDefault="00D93FCC">
            <w:pPr>
              <w:rPr>
                <w:del w:id="31651" w:author="瑋婷 徐" w:date="2025-01-03T17:04:00Z" w16du:dateUtc="2025-01-03T09:04:00Z"/>
                <w:rFonts w:ascii="Times New Roman" w:eastAsia="標楷體" w:hAnsi="Times New Roman" w:cs="Times New Roman"/>
              </w:rPr>
              <w:pPrChange w:id="31652"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557DDF6E" w14:textId="1D0C7A44" w:rsidR="00D93FCC" w:rsidDel="003C19C7" w:rsidRDefault="00D93FCC">
            <w:pPr>
              <w:rPr>
                <w:del w:id="31653" w:author="瑋婷 徐" w:date="2025-01-03T17:04:00Z" w16du:dateUtc="2025-01-03T09:04:00Z"/>
                <w:rFonts w:ascii="Times New Roman" w:eastAsia="標楷體" w:hAnsi="Times New Roman" w:cs="Times New Roman"/>
              </w:rPr>
              <w:pPrChange w:id="3165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8F16191" w14:textId="02BB55CD" w:rsidR="00D93FCC" w:rsidDel="003C19C7" w:rsidRDefault="00D93FCC">
            <w:pPr>
              <w:rPr>
                <w:del w:id="31655" w:author="瑋婷 徐" w:date="2025-01-03T17:04:00Z" w16du:dateUtc="2025-01-03T09:04:00Z"/>
                <w:rFonts w:ascii="Times New Roman" w:eastAsia="標楷體" w:hAnsi="Times New Roman" w:cs="Times New Roman"/>
              </w:rPr>
              <w:pPrChange w:id="3165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F38D304" w14:textId="67D75DCE" w:rsidR="00D93FCC" w:rsidDel="003C19C7" w:rsidRDefault="00D93FCC">
            <w:pPr>
              <w:rPr>
                <w:del w:id="31657" w:author="瑋婷 徐" w:date="2025-01-03T17:04:00Z" w16du:dateUtc="2025-01-03T09:04:00Z"/>
                <w:rFonts w:ascii="Times New Roman" w:eastAsia="標楷體" w:hAnsi="Times New Roman" w:cs="Times New Roman"/>
              </w:rPr>
              <w:pPrChange w:id="3165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204040B" w14:textId="4C369ADA" w:rsidR="00D93FCC" w:rsidDel="003C19C7" w:rsidRDefault="00D93FCC">
            <w:pPr>
              <w:rPr>
                <w:del w:id="31659" w:author="瑋婷 徐" w:date="2025-01-03T17:04:00Z" w16du:dateUtc="2025-01-03T09:04:00Z"/>
                <w:rFonts w:ascii="Times New Roman" w:eastAsia="標楷體" w:hAnsi="Times New Roman" w:cs="Times New Roman"/>
              </w:rPr>
              <w:pPrChange w:id="3166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F1BC753" w14:textId="65DF8711" w:rsidR="00D93FCC" w:rsidDel="003C19C7" w:rsidRDefault="00D93FCC">
            <w:pPr>
              <w:rPr>
                <w:del w:id="31661" w:author="瑋婷 徐" w:date="2025-01-03T17:04:00Z" w16du:dateUtc="2025-01-03T09:04:00Z"/>
                <w:rFonts w:ascii="Times New Roman" w:eastAsia="標楷體" w:hAnsi="Times New Roman" w:cs="Times New Roman"/>
              </w:rPr>
              <w:pPrChange w:id="3166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7BAB73D" w14:textId="4B4D8A44" w:rsidR="00D93FCC" w:rsidDel="003C19C7" w:rsidRDefault="00D93FCC">
            <w:pPr>
              <w:rPr>
                <w:del w:id="31663" w:author="瑋婷 徐" w:date="2025-01-03T17:04:00Z" w16du:dateUtc="2025-01-03T09:04:00Z"/>
                <w:rFonts w:ascii="Times New Roman" w:eastAsia="標楷體" w:hAnsi="Times New Roman" w:cs="Times New Roman"/>
              </w:rPr>
              <w:pPrChange w:id="3166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11461EB" w14:textId="78BE2C8A" w:rsidR="00D93FCC" w:rsidDel="003C19C7" w:rsidRDefault="00D93FCC">
            <w:pPr>
              <w:rPr>
                <w:del w:id="31665" w:author="瑋婷 徐" w:date="2025-01-03T17:04:00Z" w16du:dateUtc="2025-01-03T09:04:00Z"/>
                <w:rFonts w:ascii="Times New Roman" w:eastAsia="標楷體" w:hAnsi="Times New Roman" w:cs="Times New Roman"/>
              </w:rPr>
              <w:pPrChange w:id="3166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5FD6E81" w14:textId="32BFA22B" w:rsidR="00D93FCC" w:rsidDel="003C19C7" w:rsidRDefault="00D93FCC">
            <w:pPr>
              <w:rPr>
                <w:del w:id="31667" w:author="瑋婷 徐" w:date="2025-01-03T17:04:00Z" w16du:dateUtc="2025-01-03T09:04:00Z"/>
                <w:rFonts w:ascii="Times New Roman" w:eastAsia="標楷體" w:hAnsi="Times New Roman" w:cs="Times New Roman"/>
              </w:rPr>
              <w:pPrChange w:id="3166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68527B3" w14:textId="7CBD2528" w:rsidR="00D93FCC" w:rsidDel="003C19C7" w:rsidRDefault="00D93FCC">
            <w:pPr>
              <w:rPr>
                <w:del w:id="31669" w:author="瑋婷 徐" w:date="2025-01-03T17:04:00Z" w16du:dateUtc="2025-01-03T09:04:00Z"/>
                <w:rFonts w:ascii="Times New Roman" w:eastAsia="標楷體" w:hAnsi="Times New Roman" w:cs="Times New Roman"/>
              </w:rPr>
              <w:pPrChange w:id="3167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D50D9E4" w14:textId="7F47720E" w:rsidR="00D93FCC" w:rsidDel="003C19C7" w:rsidRDefault="00D93FCC">
            <w:pPr>
              <w:rPr>
                <w:del w:id="31671" w:author="瑋婷 徐" w:date="2025-01-03T17:04:00Z" w16du:dateUtc="2025-01-03T09:04:00Z"/>
                <w:rFonts w:ascii="Times New Roman" w:eastAsia="標楷體" w:hAnsi="Times New Roman" w:cs="Times New Roman"/>
              </w:rPr>
              <w:pPrChange w:id="316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1C3CDD4" w14:textId="72EF6D1B" w:rsidR="00D93FCC" w:rsidDel="003C19C7" w:rsidRDefault="00D93FCC">
            <w:pPr>
              <w:rPr>
                <w:del w:id="31673" w:author="瑋婷 徐" w:date="2025-01-03T17:04:00Z" w16du:dateUtc="2025-01-03T09:04:00Z"/>
                <w:rFonts w:ascii="Times New Roman" w:eastAsia="標楷體" w:hAnsi="Times New Roman" w:cs="Times New Roman"/>
              </w:rPr>
              <w:pPrChange w:id="316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FBC1B3A" w14:textId="6639A5E8" w:rsidR="00D93FCC" w:rsidDel="003C19C7" w:rsidRDefault="00D93FCC">
            <w:pPr>
              <w:rPr>
                <w:del w:id="31675" w:author="瑋婷 徐" w:date="2025-01-03T17:04:00Z" w16du:dateUtc="2025-01-03T09:04:00Z"/>
                <w:rFonts w:ascii="Times New Roman" w:eastAsia="標楷體" w:hAnsi="Times New Roman" w:cs="Times New Roman"/>
              </w:rPr>
              <w:pPrChange w:id="31676"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2E6D586A" w14:textId="4C9EB449" w:rsidR="00D93FCC" w:rsidDel="003C19C7" w:rsidRDefault="00D93FCC">
            <w:pPr>
              <w:rPr>
                <w:del w:id="31677" w:author="瑋婷 徐" w:date="2025-01-03T17:04:00Z" w16du:dateUtc="2025-01-03T09:04:00Z"/>
                <w:rFonts w:ascii="Times New Roman" w:eastAsia="標楷體" w:hAnsi="Times New Roman" w:cs="Times New Roman"/>
              </w:rPr>
              <w:pPrChange w:id="316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3E593E7" w14:textId="7F7729C9" w:rsidR="00D93FCC" w:rsidDel="003C19C7" w:rsidRDefault="00D93FCC">
            <w:pPr>
              <w:rPr>
                <w:del w:id="31679" w:author="瑋婷 徐" w:date="2025-01-03T17:04:00Z" w16du:dateUtc="2025-01-03T09:04:00Z"/>
                <w:rFonts w:ascii="Times New Roman" w:eastAsia="標楷體" w:hAnsi="Times New Roman" w:cs="Times New Roman"/>
              </w:rPr>
              <w:pPrChange w:id="316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967E401" w14:textId="198AF8FC" w:rsidR="00D93FCC" w:rsidDel="003C19C7" w:rsidRDefault="00D93FCC">
            <w:pPr>
              <w:rPr>
                <w:del w:id="31681" w:author="瑋婷 徐" w:date="2025-01-03T17:04:00Z" w16du:dateUtc="2025-01-03T09:04:00Z"/>
                <w:rFonts w:ascii="Times New Roman" w:eastAsia="標楷體" w:hAnsi="Times New Roman" w:cs="Times New Roman"/>
              </w:rPr>
              <w:pPrChange w:id="3168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1A2C118" w14:textId="2C60C6E7" w:rsidR="00D93FCC" w:rsidDel="003C19C7" w:rsidRDefault="002435EC">
            <w:pPr>
              <w:rPr>
                <w:del w:id="31683" w:author="瑋婷 徐" w:date="2025-01-03T17:04:00Z" w16du:dateUtc="2025-01-03T09:04:00Z"/>
                <w:rFonts w:ascii="Times New Roman" w:eastAsia="標楷體" w:hAnsi="Times New Roman" w:cs="Times New Roman"/>
              </w:rPr>
              <w:pPrChange w:id="31684" w:author="瑋婷 徐" w:date="2025-01-03T17:04:00Z" w16du:dateUtc="2025-01-03T09:04:00Z">
                <w:pPr>
                  <w:spacing w:line="276" w:lineRule="auto"/>
                  <w:jc w:val="center"/>
                </w:pPr>
              </w:pPrChange>
            </w:pPr>
            <w:del w:id="3168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BD6A18B" w14:textId="17BB4431" w:rsidR="00D93FCC" w:rsidDel="003C19C7" w:rsidRDefault="00D93FCC">
            <w:pPr>
              <w:rPr>
                <w:del w:id="31686" w:author="瑋婷 徐" w:date="2025-01-03T17:04:00Z" w16du:dateUtc="2025-01-03T09:04:00Z"/>
                <w:rFonts w:ascii="Times New Roman" w:eastAsia="標楷體" w:hAnsi="Times New Roman" w:cs="Times New Roman"/>
              </w:rPr>
              <w:pPrChange w:id="3168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40013A8" w14:textId="0633CF17" w:rsidR="00D93FCC" w:rsidDel="003C19C7" w:rsidRDefault="00D93FCC">
            <w:pPr>
              <w:rPr>
                <w:del w:id="31688" w:author="瑋婷 徐" w:date="2025-01-03T17:04:00Z" w16du:dateUtc="2025-01-03T09:04:00Z"/>
                <w:rFonts w:ascii="Times New Roman" w:eastAsia="標楷體" w:hAnsi="Times New Roman" w:cs="Times New Roman"/>
              </w:rPr>
              <w:pPrChange w:id="316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1FEFCC8" w14:textId="0C9C5D2E" w:rsidR="00D93FCC" w:rsidDel="003C19C7" w:rsidRDefault="00D93FCC">
            <w:pPr>
              <w:rPr>
                <w:del w:id="31690" w:author="瑋婷 徐" w:date="2025-01-03T17:04:00Z" w16du:dateUtc="2025-01-03T09:04:00Z"/>
                <w:rFonts w:ascii="Times New Roman" w:eastAsia="標楷體" w:hAnsi="Times New Roman" w:cs="Times New Roman"/>
              </w:rPr>
              <w:pPrChange w:id="3169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E345BF3" w14:textId="65AF6D8C" w:rsidR="00D93FCC" w:rsidDel="003C19C7" w:rsidRDefault="00D93FCC">
            <w:pPr>
              <w:rPr>
                <w:del w:id="31692" w:author="瑋婷 徐" w:date="2025-01-03T17:04:00Z" w16du:dateUtc="2025-01-03T09:04:00Z"/>
                <w:rFonts w:ascii="Times New Roman" w:eastAsia="標楷體" w:hAnsi="Times New Roman" w:cs="Times New Roman"/>
              </w:rPr>
              <w:pPrChange w:id="316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9B84434" w14:textId="2D7A8B86" w:rsidR="00D93FCC" w:rsidDel="003C19C7" w:rsidRDefault="002435EC">
            <w:pPr>
              <w:rPr>
                <w:del w:id="31694" w:author="瑋婷 徐" w:date="2025-01-03T17:04:00Z" w16du:dateUtc="2025-01-03T09:04:00Z"/>
                <w:rFonts w:ascii="Times New Roman" w:eastAsia="標楷體" w:hAnsi="Times New Roman" w:cs="Times New Roman"/>
              </w:rPr>
              <w:pPrChange w:id="31695" w:author="瑋婷 徐" w:date="2025-01-03T17:04:00Z" w16du:dateUtc="2025-01-03T09:04:00Z">
                <w:pPr>
                  <w:spacing w:line="276" w:lineRule="auto"/>
                  <w:jc w:val="center"/>
                </w:pPr>
              </w:pPrChange>
            </w:pPr>
            <w:del w:id="3169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D1D714F" w14:textId="3847C6C5" w:rsidR="00D93FCC" w:rsidDel="003C19C7" w:rsidRDefault="002435EC">
            <w:pPr>
              <w:rPr>
                <w:del w:id="31697" w:author="瑋婷 徐" w:date="2025-01-03T17:04:00Z" w16du:dateUtc="2025-01-03T09:04:00Z"/>
                <w:rFonts w:ascii="Times New Roman" w:eastAsia="標楷體" w:hAnsi="Times New Roman" w:cs="Times New Roman"/>
              </w:rPr>
              <w:pPrChange w:id="31698" w:author="瑋婷 徐" w:date="2025-01-03T17:04:00Z" w16du:dateUtc="2025-01-03T09:04:00Z">
                <w:pPr>
                  <w:spacing w:line="276" w:lineRule="auto"/>
                  <w:jc w:val="center"/>
                </w:pPr>
              </w:pPrChange>
            </w:pPr>
            <w:del w:id="31699"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5D90A543" w14:textId="34A14E02" w:rsidR="00D93FCC" w:rsidDel="003C19C7" w:rsidRDefault="00D93FCC">
            <w:pPr>
              <w:rPr>
                <w:del w:id="31700" w:author="瑋婷 徐" w:date="2025-01-03T17:04:00Z" w16du:dateUtc="2025-01-03T09:04:00Z"/>
                <w:rFonts w:ascii="Times New Roman" w:eastAsia="標楷體" w:hAnsi="Times New Roman" w:cs="Times New Roman"/>
              </w:rPr>
              <w:pPrChange w:id="31701"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1120D2B6" w14:textId="796B6AA7" w:rsidR="00D93FCC" w:rsidDel="003C19C7" w:rsidRDefault="002435EC">
            <w:pPr>
              <w:rPr>
                <w:del w:id="31702" w:author="瑋婷 徐" w:date="2025-01-03T17:04:00Z" w16du:dateUtc="2025-01-03T09:04:00Z"/>
                <w:rFonts w:ascii="Times New Roman" w:eastAsia="標楷體" w:hAnsi="Times New Roman" w:cs="Times New Roman"/>
              </w:rPr>
              <w:pPrChange w:id="31703" w:author="瑋婷 徐" w:date="2025-01-03T17:04:00Z" w16du:dateUtc="2025-01-03T09:04:00Z">
                <w:pPr>
                  <w:spacing w:line="276" w:lineRule="auto"/>
                  <w:jc w:val="center"/>
                </w:pPr>
              </w:pPrChange>
            </w:pPr>
            <w:del w:id="31704" w:author="瑋婷 徐" w:date="2025-01-03T17:04:00Z" w16du:dateUtc="2025-01-03T09:04:00Z">
              <w:r w:rsidDel="003C19C7">
                <w:rPr>
                  <w:rFonts w:ascii="Times New Roman" w:eastAsia="標楷體" w:hAnsi="Times New Roman" w:cs="Times New Roman"/>
                  <w:color w:val="000000"/>
                </w:rPr>
                <w:delText>*</w:delText>
              </w:r>
            </w:del>
          </w:p>
        </w:tc>
      </w:tr>
      <w:tr w:rsidR="00000000" w:rsidDel="003C19C7" w14:paraId="333B7C11" w14:textId="73DA688F" w:rsidTr="002B07B0">
        <w:trPr>
          <w:cantSplit/>
          <w:jc w:val="center"/>
          <w:del w:id="31705"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423D3D99" w14:textId="4E2618A3" w:rsidR="00D93FCC" w:rsidDel="003C19C7" w:rsidRDefault="002435EC">
            <w:pPr>
              <w:rPr>
                <w:del w:id="31706" w:author="瑋婷 徐" w:date="2025-01-03T17:04:00Z" w16du:dateUtc="2025-01-03T09:04:00Z"/>
                <w:rFonts w:ascii="Times New Roman" w:eastAsia="標楷體" w:hAnsi="Times New Roman" w:cs="Times New Roman"/>
              </w:rPr>
              <w:pPrChange w:id="31707" w:author="瑋婷 徐" w:date="2025-01-03T17:04:00Z" w16du:dateUtc="2025-01-03T09:04:00Z">
                <w:pPr>
                  <w:spacing w:line="276" w:lineRule="auto"/>
                </w:pPr>
              </w:pPrChange>
            </w:pPr>
            <w:del w:id="31708" w:author="瑋婷 徐" w:date="2025-01-03T17:04:00Z" w16du:dateUtc="2025-01-03T09:04:00Z">
              <w:r w:rsidDel="003C19C7">
                <w:rPr>
                  <w:rFonts w:ascii="Times New Roman" w:eastAsia="標楷體" w:hAnsi="Times New Roman" w:cs="Times New Roman"/>
                  <w:color w:val="000000"/>
                </w:rPr>
                <w:delText>白頭翁</w:delText>
              </w:r>
              <w:r w:rsidDel="003C19C7">
                <w:rPr>
                  <w:rFonts w:ascii="Times New Roman" w:eastAsia="標楷體" w:hAnsi="Times New Roman" w:cs="Times New Roman"/>
                  <w:color w:val="000000"/>
                </w:rPr>
                <w:delText xml:space="preserve"> ※</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4270FECF" w14:textId="64DB6136" w:rsidR="00D93FCC" w:rsidDel="003C19C7" w:rsidRDefault="002435EC">
            <w:pPr>
              <w:rPr>
                <w:del w:id="31709" w:author="瑋婷 徐" w:date="2025-01-03T17:04:00Z" w16du:dateUtc="2025-01-03T09:04:00Z"/>
                <w:rFonts w:ascii="Times New Roman" w:eastAsia="標楷體" w:hAnsi="Times New Roman" w:cs="Times New Roman"/>
                <w:i/>
              </w:rPr>
              <w:pPrChange w:id="31710" w:author="瑋婷 徐" w:date="2025-01-03T17:04:00Z" w16du:dateUtc="2025-01-03T09:04:00Z">
                <w:pPr>
                  <w:spacing w:line="276" w:lineRule="auto"/>
                </w:pPr>
              </w:pPrChange>
            </w:pPr>
            <w:del w:id="31711" w:author="瑋婷 徐" w:date="2025-01-03T17:04:00Z" w16du:dateUtc="2025-01-03T09:04:00Z">
              <w:r w:rsidDel="003C19C7">
                <w:rPr>
                  <w:rFonts w:ascii="Times New Roman" w:eastAsia="標楷體" w:hAnsi="Times New Roman" w:cs="Times New Roman"/>
                  <w:i/>
                  <w:iCs/>
                  <w:color w:val="000000"/>
                </w:rPr>
                <w:delText>Pycnonotus sinensis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3EC1814" w14:textId="4F2D4442" w:rsidR="00D93FCC" w:rsidDel="003C19C7" w:rsidRDefault="00D93FCC">
            <w:pPr>
              <w:rPr>
                <w:del w:id="31712" w:author="瑋婷 徐" w:date="2025-01-03T17:04:00Z" w16du:dateUtc="2025-01-03T09:04:00Z"/>
                <w:rFonts w:ascii="Times New Roman" w:eastAsia="標楷體" w:hAnsi="Times New Roman" w:cs="Times New Roman"/>
              </w:rPr>
              <w:pPrChange w:id="31713"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136478AE" w14:textId="27EFC5EC" w:rsidR="00D93FCC" w:rsidDel="003C19C7" w:rsidRDefault="002435EC">
            <w:pPr>
              <w:rPr>
                <w:del w:id="31714" w:author="瑋婷 徐" w:date="2025-01-03T17:04:00Z" w16du:dateUtc="2025-01-03T09:04:00Z"/>
                <w:rFonts w:ascii="Times New Roman" w:eastAsia="標楷體" w:hAnsi="Times New Roman" w:cs="Times New Roman"/>
              </w:rPr>
              <w:pPrChange w:id="31715" w:author="瑋婷 徐" w:date="2025-01-03T17:04:00Z" w16du:dateUtc="2025-01-03T09:04:00Z">
                <w:pPr>
                  <w:spacing w:line="276" w:lineRule="auto"/>
                  <w:jc w:val="center"/>
                </w:pPr>
              </w:pPrChange>
            </w:pPr>
            <w:del w:id="31716"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D9D9D9"/>
            <w:vAlign w:val="center"/>
          </w:tcPr>
          <w:p w14:paraId="107674A5" w14:textId="7BDD1F97" w:rsidR="00D93FCC" w:rsidDel="003C19C7" w:rsidRDefault="002435EC">
            <w:pPr>
              <w:rPr>
                <w:del w:id="31717" w:author="瑋婷 徐" w:date="2025-01-03T17:04:00Z" w16du:dateUtc="2025-01-03T09:04:00Z"/>
                <w:rFonts w:ascii="Times New Roman" w:eastAsia="標楷體" w:hAnsi="Times New Roman" w:cs="Times New Roman"/>
              </w:rPr>
              <w:pPrChange w:id="31718" w:author="瑋婷 徐" w:date="2025-01-03T17:04:00Z" w16du:dateUtc="2025-01-03T09:04:00Z">
                <w:pPr>
                  <w:spacing w:line="276" w:lineRule="auto"/>
                  <w:jc w:val="center"/>
                </w:pPr>
              </w:pPrChange>
            </w:pPr>
            <w:del w:id="31719" w:author="瑋婷 徐" w:date="2025-01-03T17:04:00Z" w16du:dateUtc="2025-01-03T09:04:00Z">
              <w:r w:rsidDel="003C19C7">
                <w:rPr>
                  <w:rFonts w:ascii="Times New Roman" w:eastAsia="標楷體" w:hAnsi="Times New Roman" w:cs="Times New Roman"/>
                  <w:color w:val="000000"/>
                </w:rPr>
                <w:delText>*</w:delText>
              </w:r>
            </w:del>
          </w:p>
        </w:tc>
        <w:tc>
          <w:tcPr>
            <w:tcW w:w="255" w:type="dxa"/>
            <w:tcBorders>
              <w:top w:val="single" w:sz="4" w:space="0" w:color="000000"/>
              <w:bottom w:val="single" w:sz="4" w:space="0" w:color="000000"/>
            </w:tcBorders>
            <w:shd w:val="clear" w:color="auto" w:fill="FFFFFF"/>
            <w:vAlign w:val="center"/>
          </w:tcPr>
          <w:p w14:paraId="2B6591B8" w14:textId="6D11F118" w:rsidR="00D93FCC" w:rsidDel="003C19C7" w:rsidRDefault="00D93FCC">
            <w:pPr>
              <w:rPr>
                <w:del w:id="31720" w:author="瑋婷 徐" w:date="2025-01-03T17:04:00Z" w16du:dateUtc="2025-01-03T09:04:00Z"/>
                <w:rFonts w:ascii="Times New Roman" w:eastAsia="標楷體" w:hAnsi="Times New Roman" w:cs="Times New Roman"/>
              </w:rPr>
              <w:pPrChange w:id="31721"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72940706" w14:textId="645B0EB1" w:rsidR="00D93FCC" w:rsidDel="003C19C7" w:rsidRDefault="00D93FCC">
            <w:pPr>
              <w:rPr>
                <w:del w:id="31722" w:author="瑋婷 徐" w:date="2025-01-03T17:04:00Z" w16du:dateUtc="2025-01-03T09:04:00Z"/>
                <w:rFonts w:ascii="Times New Roman" w:eastAsia="標楷體" w:hAnsi="Times New Roman" w:cs="Times New Roman"/>
              </w:rPr>
              <w:pPrChange w:id="31723"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33DE6073" w14:textId="144F8893" w:rsidR="00D93FCC" w:rsidDel="003C19C7" w:rsidRDefault="00D93FCC">
            <w:pPr>
              <w:rPr>
                <w:del w:id="31724" w:author="瑋婷 徐" w:date="2025-01-03T17:04:00Z" w16du:dateUtc="2025-01-03T09:04:00Z"/>
                <w:rFonts w:ascii="Times New Roman" w:eastAsia="標楷體" w:hAnsi="Times New Roman" w:cs="Times New Roman"/>
              </w:rPr>
              <w:pPrChange w:id="31725"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526EB93" w14:textId="4A3734EF" w:rsidR="00D93FCC" w:rsidDel="003C19C7" w:rsidRDefault="00D93FCC">
            <w:pPr>
              <w:rPr>
                <w:del w:id="31726" w:author="瑋婷 徐" w:date="2025-01-03T17:04:00Z" w16du:dateUtc="2025-01-03T09:04:00Z"/>
                <w:rFonts w:ascii="Times New Roman" w:eastAsia="標楷體" w:hAnsi="Times New Roman" w:cs="Times New Roman"/>
              </w:rPr>
              <w:pPrChange w:id="31727"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71285166" w14:textId="42F6A43E" w:rsidR="00D93FCC" w:rsidDel="003C19C7" w:rsidRDefault="00D93FCC">
            <w:pPr>
              <w:rPr>
                <w:del w:id="31728" w:author="瑋婷 徐" w:date="2025-01-03T17:04:00Z" w16du:dateUtc="2025-01-03T09:04:00Z"/>
                <w:rFonts w:ascii="Times New Roman" w:eastAsia="標楷體" w:hAnsi="Times New Roman" w:cs="Times New Roman"/>
              </w:rPr>
              <w:pPrChange w:id="31729"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2C79E95" w14:textId="42CB32DD" w:rsidR="00D93FCC" w:rsidDel="003C19C7" w:rsidRDefault="002435EC">
            <w:pPr>
              <w:rPr>
                <w:del w:id="31730" w:author="瑋婷 徐" w:date="2025-01-03T17:04:00Z" w16du:dateUtc="2025-01-03T09:04:00Z"/>
                <w:rFonts w:ascii="Times New Roman" w:eastAsia="標楷體" w:hAnsi="Times New Roman" w:cs="Times New Roman"/>
              </w:rPr>
              <w:pPrChange w:id="31731" w:author="瑋婷 徐" w:date="2025-01-03T17:04:00Z" w16du:dateUtc="2025-01-03T09:04:00Z">
                <w:pPr>
                  <w:spacing w:line="276" w:lineRule="auto"/>
                  <w:jc w:val="center"/>
                </w:pPr>
              </w:pPrChange>
            </w:pPr>
            <w:del w:id="3173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F1B7C97" w14:textId="086B0F52" w:rsidR="00D93FCC" w:rsidDel="003C19C7" w:rsidRDefault="00D93FCC">
            <w:pPr>
              <w:rPr>
                <w:del w:id="31733" w:author="瑋婷 徐" w:date="2025-01-03T17:04:00Z" w16du:dateUtc="2025-01-03T09:04:00Z"/>
                <w:rFonts w:ascii="Times New Roman" w:eastAsia="標楷體" w:hAnsi="Times New Roman" w:cs="Times New Roman"/>
              </w:rPr>
              <w:pPrChange w:id="3173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C878B1D" w14:textId="0E3777C3" w:rsidR="00D93FCC" w:rsidDel="003C19C7" w:rsidRDefault="00D93FCC">
            <w:pPr>
              <w:rPr>
                <w:del w:id="31735" w:author="瑋婷 徐" w:date="2025-01-03T17:04:00Z" w16du:dateUtc="2025-01-03T09:04:00Z"/>
                <w:rFonts w:ascii="Times New Roman" w:eastAsia="標楷體" w:hAnsi="Times New Roman" w:cs="Times New Roman"/>
              </w:rPr>
              <w:pPrChange w:id="31736"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06F0C4B6" w14:textId="00FA2572" w:rsidR="00D93FCC" w:rsidDel="003C19C7" w:rsidRDefault="00D93FCC">
            <w:pPr>
              <w:rPr>
                <w:del w:id="31737" w:author="瑋婷 徐" w:date="2025-01-03T17:04:00Z" w16du:dateUtc="2025-01-03T09:04:00Z"/>
                <w:rFonts w:ascii="Times New Roman" w:eastAsia="標楷體" w:hAnsi="Times New Roman" w:cs="Times New Roman"/>
              </w:rPr>
              <w:pPrChange w:id="3173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DB7202E" w14:textId="177B4355" w:rsidR="00D93FCC" w:rsidDel="003C19C7" w:rsidRDefault="00D93FCC">
            <w:pPr>
              <w:rPr>
                <w:del w:id="31739" w:author="瑋婷 徐" w:date="2025-01-03T17:04:00Z" w16du:dateUtc="2025-01-03T09:04:00Z"/>
                <w:rFonts w:ascii="Times New Roman" w:eastAsia="標楷體" w:hAnsi="Times New Roman" w:cs="Times New Roman"/>
              </w:rPr>
              <w:pPrChange w:id="3174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55A690A" w14:textId="6ED2E134" w:rsidR="00D93FCC" w:rsidDel="003C19C7" w:rsidRDefault="00D93FCC">
            <w:pPr>
              <w:rPr>
                <w:del w:id="31741" w:author="瑋婷 徐" w:date="2025-01-03T17:04:00Z" w16du:dateUtc="2025-01-03T09:04:00Z"/>
                <w:rFonts w:ascii="Times New Roman" w:eastAsia="標楷體" w:hAnsi="Times New Roman" w:cs="Times New Roman"/>
              </w:rPr>
              <w:pPrChange w:id="3174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87C86CB" w14:textId="2B167E9E" w:rsidR="00D93FCC" w:rsidDel="003C19C7" w:rsidRDefault="00D93FCC">
            <w:pPr>
              <w:rPr>
                <w:del w:id="31743" w:author="瑋婷 徐" w:date="2025-01-03T17:04:00Z" w16du:dateUtc="2025-01-03T09:04:00Z"/>
                <w:rFonts w:ascii="Times New Roman" w:eastAsia="標楷體" w:hAnsi="Times New Roman" w:cs="Times New Roman"/>
              </w:rPr>
              <w:pPrChange w:id="3174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C4BCB46" w14:textId="190432DE" w:rsidR="00D93FCC" w:rsidDel="003C19C7" w:rsidRDefault="00D93FCC">
            <w:pPr>
              <w:rPr>
                <w:del w:id="31745" w:author="瑋婷 徐" w:date="2025-01-03T17:04:00Z" w16du:dateUtc="2025-01-03T09:04:00Z"/>
                <w:rFonts w:ascii="Times New Roman" w:eastAsia="標楷體" w:hAnsi="Times New Roman" w:cs="Times New Roman"/>
              </w:rPr>
              <w:pPrChange w:id="317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2C218BD" w14:textId="51201C5B" w:rsidR="00D93FCC" w:rsidDel="003C19C7" w:rsidRDefault="00D93FCC">
            <w:pPr>
              <w:rPr>
                <w:del w:id="31747" w:author="瑋婷 徐" w:date="2025-01-03T17:04:00Z" w16du:dateUtc="2025-01-03T09:04:00Z"/>
                <w:rFonts w:ascii="Times New Roman" w:eastAsia="標楷體" w:hAnsi="Times New Roman" w:cs="Times New Roman"/>
              </w:rPr>
              <w:pPrChange w:id="3174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B3C0279" w14:textId="57ECA141" w:rsidR="00D93FCC" w:rsidDel="003C19C7" w:rsidRDefault="00D93FCC">
            <w:pPr>
              <w:rPr>
                <w:del w:id="31749" w:author="瑋婷 徐" w:date="2025-01-03T17:04:00Z" w16du:dateUtc="2025-01-03T09:04:00Z"/>
                <w:rFonts w:ascii="Times New Roman" w:eastAsia="標楷體" w:hAnsi="Times New Roman" w:cs="Times New Roman"/>
              </w:rPr>
              <w:pPrChange w:id="3175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837A084" w14:textId="2BF31E6B" w:rsidR="00D93FCC" w:rsidDel="003C19C7" w:rsidRDefault="00D93FCC">
            <w:pPr>
              <w:rPr>
                <w:del w:id="31751" w:author="瑋婷 徐" w:date="2025-01-03T17:04:00Z" w16du:dateUtc="2025-01-03T09:04:00Z"/>
                <w:rFonts w:ascii="Times New Roman" w:eastAsia="標楷體" w:hAnsi="Times New Roman" w:cs="Times New Roman"/>
              </w:rPr>
              <w:pPrChange w:id="3175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915C983" w14:textId="1EEA436A" w:rsidR="00D93FCC" w:rsidDel="003C19C7" w:rsidRDefault="002435EC">
            <w:pPr>
              <w:rPr>
                <w:del w:id="31753" w:author="瑋婷 徐" w:date="2025-01-03T17:04:00Z" w16du:dateUtc="2025-01-03T09:04:00Z"/>
                <w:rFonts w:ascii="Times New Roman" w:eastAsia="標楷體" w:hAnsi="Times New Roman" w:cs="Times New Roman"/>
              </w:rPr>
              <w:pPrChange w:id="31754" w:author="瑋婷 徐" w:date="2025-01-03T17:04:00Z" w16du:dateUtc="2025-01-03T09:04:00Z">
                <w:pPr>
                  <w:spacing w:line="276" w:lineRule="auto"/>
                  <w:jc w:val="center"/>
                </w:pPr>
              </w:pPrChange>
            </w:pPr>
            <w:del w:id="3175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13E06D1A" w14:textId="1C28ECD6" w:rsidR="00D93FCC" w:rsidDel="003C19C7" w:rsidRDefault="00D93FCC">
            <w:pPr>
              <w:rPr>
                <w:del w:id="31756" w:author="瑋婷 徐" w:date="2025-01-03T17:04:00Z" w16du:dateUtc="2025-01-03T09:04:00Z"/>
                <w:rFonts w:ascii="Times New Roman" w:eastAsia="標楷體" w:hAnsi="Times New Roman" w:cs="Times New Roman"/>
              </w:rPr>
              <w:pPrChange w:id="317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3C62F00" w14:textId="6912917A" w:rsidR="00D93FCC" w:rsidDel="003C19C7" w:rsidRDefault="00D93FCC">
            <w:pPr>
              <w:rPr>
                <w:del w:id="31758" w:author="瑋婷 徐" w:date="2025-01-03T17:04:00Z" w16du:dateUtc="2025-01-03T09:04:00Z"/>
                <w:rFonts w:ascii="Times New Roman" w:eastAsia="標楷體" w:hAnsi="Times New Roman" w:cs="Times New Roman"/>
              </w:rPr>
              <w:pPrChange w:id="317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505E174" w14:textId="793A1C1D" w:rsidR="00D93FCC" w:rsidDel="003C19C7" w:rsidRDefault="002435EC">
            <w:pPr>
              <w:rPr>
                <w:del w:id="31760" w:author="瑋婷 徐" w:date="2025-01-03T17:04:00Z" w16du:dateUtc="2025-01-03T09:04:00Z"/>
                <w:rFonts w:ascii="Times New Roman" w:eastAsia="標楷體" w:hAnsi="Times New Roman" w:cs="Times New Roman"/>
              </w:rPr>
              <w:pPrChange w:id="31761" w:author="瑋婷 徐" w:date="2025-01-03T17:04:00Z" w16du:dateUtc="2025-01-03T09:04:00Z">
                <w:pPr>
                  <w:spacing w:line="276" w:lineRule="auto"/>
                  <w:jc w:val="center"/>
                </w:pPr>
              </w:pPrChange>
            </w:pPr>
            <w:del w:id="31762"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top w:val="single" w:sz="4" w:space="0" w:color="000000"/>
              <w:bottom w:val="single" w:sz="4" w:space="0" w:color="000000"/>
            </w:tcBorders>
            <w:shd w:val="clear" w:color="auto" w:fill="FFFFFF"/>
            <w:vAlign w:val="center"/>
          </w:tcPr>
          <w:p w14:paraId="4DA6D96F" w14:textId="45557DB2" w:rsidR="00D93FCC" w:rsidDel="003C19C7" w:rsidRDefault="00D93FCC">
            <w:pPr>
              <w:rPr>
                <w:del w:id="31763" w:author="瑋婷 徐" w:date="2025-01-03T17:04:00Z" w16du:dateUtc="2025-01-03T09:04:00Z"/>
                <w:rFonts w:ascii="Times New Roman" w:eastAsia="標楷體" w:hAnsi="Times New Roman" w:cs="Times New Roman"/>
              </w:rPr>
              <w:pPrChange w:id="3176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4F05D4E" w14:textId="7BC3E48F" w:rsidR="00D93FCC" w:rsidDel="003C19C7" w:rsidRDefault="00D93FCC">
            <w:pPr>
              <w:rPr>
                <w:del w:id="31765" w:author="瑋婷 徐" w:date="2025-01-03T17:04:00Z" w16du:dateUtc="2025-01-03T09:04:00Z"/>
                <w:rFonts w:ascii="Times New Roman" w:eastAsia="標楷體" w:hAnsi="Times New Roman" w:cs="Times New Roman"/>
              </w:rPr>
              <w:pPrChange w:id="3176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43834FA" w14:textId="25244C6B" w:rsidR="00D93FCC" w:rsidDel="003C19C7" w:rsidRDefault="00D93FCC">
            <w:pPr>
              <w:rPr>
                <w:del w:id="31767" w:author="瑋婷 徐" w:date="2025-01-03T17:04:00Z" w16du:dateUtc="2025-01-03T09:04:00Z"/>
                <w:rFonts w:ascii="Times New Roman" w:eastAsia="標楷體" w:hAnsi="Times New Roman" w:cs="Times New Roman"/>
              </w:rPr>
              <w:pPrChange w:id="31768"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B554B23" w14:textId="7C94721E" w:rsidR="00D93FCC" w:rsidDel="003C19C7" w:rsidRDefault="00D93FCC">
            <w:pPr>
              <w:rPr>
                <w:del w:id="31769" w:author="瑋婷 徐" w:date="2025-01-03T17:04:00Z" w16du:dateUtc="2025-01-03T09:04:00Z"/>
                <w:rFonts w:ascii="Times New Roman" w:eastAsia="標楷體" w:hAnsi="Times New Roman" w:cs="Times New Roman"/>
              </w:rPr>
              <w:pPrChange w:id="3177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2306244" w14:textId="65EAF384" w:rsidR="00D93FCC" w:rsidDel="003C19C7" w:rsidRDefault="00D93FCC">
            <w:pPr>
              <w:rPr>
                <w:del w:id="31771" w:author="瑋婷 徐" w:date="2025-01-03T17:04:00Z" w16du:dateUtc="2025-01-03T09:04:00Z"/>
                <w:rFonts w:ascii="Times New Roman" w:eastAsia="標楷體" w:hAnsi="Times New Roman" w:cs="Times New Roman"/>
              </w:rPr>
              <w:pPrChange w:id="317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536C1C4" w14:textId="018CEA4B" w:rsidR="00D93FCC" w:rsidDel="003C19C7" w:rsidRDefault="00D93FCC">
            <w:pPr>
              <w:rPr>
                <w:del w:id="31773" w:author="瑋婷 徐" w:date="2025-01-03T17:04:00Z" w16du:dateUtc="2025-01-03T09:04:00Z"/>
                <w:rFonts w:ascii="Times New Roman" w:eastAsia="標楷體" w:hAnsi="Times New Roman" w:cs="Times New Roman"/>
              </w:rPr>
              <w:pPrChange w:id="317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0B447CE" w14:textId="160502D6" w:rsidR="00D93FCC" w:rsidDel="003C19C7" w:rsidRDefault="00D93FCC">
            <w:pPr>
              <w:rPr>
                <w:del w:id="31775" w:author="瑋婷 徐" w:date="2025-01-03T17:04:00Z" w16du:dateUtc="2025-01-03T09:04:00Z"/>
                <w:rFonts w:ascii="Times New Roman" w:eastAsia="標楷體" w:hAnsi="Times New Roman" w:cs="Times New Roman"/>
              </w:rPr>
              <w:pPrChange w:id="31776"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F338E3C" w14:textId="594A7913" w:rsidR="00D93FCC" w:rsidDel="003C19C7" w:rsidRDefault="00D93FCC">
            <w:pPr>
              <w:rPr>
                <w:del w:id="31777" w:author="瑋婷 徐" w:date="2025-01-03T17:04:00Z" w16du:dateUtc="2025-01-03T09:04:00Z"/>
                <w:rFonts w:ascii="Times New Roman" w:eastAsia="標楷體" w:hAnsi="Times New Roman" w:cs="Times New Roman"/>
              </w:rPr>
              <w:pPrChange w:id="317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7E4A348" w14:textId="1913AF20" w:rsidR="00D93FCC" w:rsidDel="003C19C7" w:rsidRDefault="00D93FCC">
            <w:pPr>
              <w:rPr>
                <w:del w:id="31779" w:author="瑋婷 徐" w:date="2025-01-03T17:04:00Z" w16du:dateUtc="2025-01-03T09:04:00Z"/>
                <w:rFonts w:ascii="Times New Roman" w:eastAsia="標楷體" w:hAnsi="Times New Roman" w:cs="Times New Roman"/>
              </w:rPr>
              <w:pPrChange w:id="317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958FB5E" w14:textId="233218EC" w:rsidR="00D93FCC" w:rsidDel="003C19C7" w:rsidRDefault="00D93FCC">
            <w:pPr>
              <w:rPr>
                <w:del w:id="31781" w:author="瑋婷 徐" w:date="2025-01-03T17:04:00Z" w16du:dateUtc="2025-01-03T09:04:00Z"/>
                <w:rFonts w:ascii="Times New Roman" w:eastAsia="標楷體" w:hAnsi="Times New Roman" w:cs="Times New Roman"/>
              </w:rPr>
              <w:pPrChange w:id="3178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5B00285" w14:textId="53F2D559" w:rsidR="00D93FCC" w:rsidDel="003C19C7" w:rsidRDefault="00D93FCC">
            <w:pPr>
              <w:rPr>
                <w:del w:id="31783" w:author="瑋婷 徐" w:date="2025-01-03T17:04:00Z" w16du:dateUtc="2025-01-03T09:04:00Z"/>
                <w:rFonts w:ascii="Times New Roman" w:eastAsia="標楷體" w:hAnsi="Times New Roman" w:cs="Times New Roman"/>
              </w:rPr>
              <w:pPrChange w:id="31784"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4C5D52BA" w14:textId="25EF9957" w:rsidR="00D93FCC" w:rsidDel="003C19C7" w:rsidRDefault="00D93FCC">
            <w:pPr>
              <w:rPr>
                <w:del w:id="31785" w:author="瑋婷 徐" w:date="2025-01-03T17:04:00Z" w16du:dateUtc="2025-01-03T09:04:00Z"/>
                <w:rFonts w:ascii="Times New Roman" w:eastAsia="標楷體" w:hAnsi="Times New Roman" w:cs="Times New Roman"/>
              </w:rPr>
              <w:pPrChange w:id="31786" w:author="瑋婷 徐" w:date="2025-01-03T17:04:00Z" w16du:dateUtc="2025-01-03T09:04:00Z">
                <w:pPr>
                  <w:spacing w:line="276" w:lineRule="auto"/>
                  <w:jc w:val="center"/>
                </w:pPr>
              </w:pPrChange>
            </w:pPr>
          </w:p>
        </w:tc>
      </w:tr>
      <w:tr w:rsidR="00000000" w:rsidDel="003C19C7" w14:paraId="289D0C3E" w14:textId="31447DD1" w:rsidTr="002B07B0">
        <w:trPr>
          <w:cantSplit/>
          <w:jc w:val="center"/>
          <w:del w:id="31787"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0C13717E" w14:textId="2A53FA95" w:rsidR="00D93FCC" w:rsidDel="003C19C7" w:rsidRDefault="002435EC">
            <w:pPr>
              <w:rPr>
                <w:del w:id="31788" w:author="瑋婷 徐" w:date="2025-01-03T17:04:00Z" w16du:dateUtc="2025-01-03T09:04:00Z"/>
                <w:rFonts w:ascii="Times New Roman" w:eastAsia="標楷體" w:hAnsi="Times New Roman" w:cs="Times New Roman"/>
              </w:rPr>
              <w:pPrChange w:id="31789" w:author="瑋婷 徐" w:date="2025-01-03T17:04:00Z" w16du:dateUtc="2025-01-03T09:04:00Z">
                <w:pPr>
                  <w:spacing w:line="276" w:lineRule="auto"/>
                </w:pPr>
              </w:pPrChange>
            </w:pPr>
            <w:del w:id="31790" w:author="瑋婷 徐" w:date="2025-01-03T17:04:00Z" w16du:dateUtc="2025-01-03T09:04:00Z">
              <w:r w:rsidDel="003C19C7">
                <w:rPr>
                  <w:rFonts w:ascii="Times New Roman" w:eastAsia="標楷體" w:hAnsi="Times New Roman" w:cs="Times New Roman"/>
                  <w:color w:val="000000"/>
                </w:rPr>
                <w:delText>紅嘴黑鵯</w:delText>
              </w:r>
              <w:r w:rsidDel="003C19C7">
                <w:rPr>
                  <w:rFonts w:ascii="Times New Roman" w:eastAsia="標楷體" w:hAnsi="Times New Roman" w:cs="Times New Roman"/>
                  <w:color w:val="000000"/>
                </w:rPr>
                <w:delText xml:space="preserve"> ※</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60F5B607" w14:textId="707666C8" w:rsidR="00D93FCC" w:rsidDel="003C19C7" w:rsidRDefault="002435EC">
            <w:pPr>
              <w:rPr>
                <w:del w:id="31791" w:author="瑋婷 徐" w:date="2025-01-03T17:04:00Z" w16du:dateUtc="2025-01-03T09:04:00Z"/>
                <w:rFonts w:ascii="Times New Roman" w:eastAsia="標楷體" w:hAnsi="Times New Roman" w:cs="Times New Roman"/>
                <w:i/>
              </w:rPr>
              <w:pPrChange w:id="31792" w:author="瑋婷 徐" w:date="2025-01-03T17:04:00Z" w16du:dateUtc="2025-01-03T09:04:00Z">
                <w:pPr>
                  <w:spacing w:line="276" w:lineRule="auto"/>
                </w:pPr>
              </w:pPrChange>
            </w:pPr>
            <w:del w:id="31793" w:author="瑋婷 徐" w:date="2025-01-03T17:04:00Z" w16du:dateUtc="2025-01-03T09:04:00Z">
              <w:r w:rsidDel="003C19C7">
                <w:rPr>
                  <w:rFonts w:ascii="Times New Roman" w:eastAsia="標楷體" w:hAnsi="Times New Roman" w:cs="Times New Roman"/>
                  <w:i/>
                  <w:iCs/>
                  <w:color w:val="000000"/>
                </w:rPr>
                <w:delText>Hypsipetes leucocephalus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4D5520C8" w14:textId="28D88EF3" w:rsidR="00D93FCC" w:rsidDel="003C19C7" w:rsidRDefault="002435EC">
            <w:pPr>
              <w:rPr>
                <w:del w:id="31794" w:author="瑋婷 徐" w:date="2025-01-03T17:04:00Z" w16du:dateUtc="2025-01-03T09:04:00Z"/>
                <w:rFonts w:ascii="Times New Roman" w:eastAsia="標楷體" w:hAnsi="Times New Roman" w:cs="Times New Roman"/>
              </w:rPr>
              <w:pPrChange w:id="31795" w:author="瑋婷 徐" w:date="2025-01-03T17:04:00Z" w16du:dateUtc="2025-01-03T09:04:00Z">
                <w:pPr>
                  <w:spacing w:line="276" w:lineRule="auto"/>
                  <w:jc w:val="center"/>
                </w:pPr>
              </w:pPrChange>
            </w:pPr>
            <w:del w:id="31796"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55D76442" w14:textId="2E15434B" w:rsidR="00D93FCC" w:rsidDel="003C19C7" w:rsidRDefault="002435EC">
            <w:pPr>
              <w:rPr>
                <w:del w:id="31797" w:author="瑋婷 徐" w:date="2025-01-03T17:04:00Z" w16du:dateUtc="2025-01-03T09:04:00Z"/>
                <w:rFonts w:ascii="Times New Roman" w:eastAsia="標楷體" w:hAnsi="Times New Roman" w:cs="Times New Roman"/>
              </w:rPr>
              <w:pPrChange w:id="31798" w:author="瑋婷 徐" w:date="2025-01-03T17:04:00Z" w16du:dateUtc="2025-01-03T09:04:00Z">
                <w:pPr>
                  <w:spacing w:line="276" w:lineRule="auto"/>
                  <w:jc w:val="center"/>
                </w:pPr>
              </w:pPrChange>
            </w:pPr>
            <w:del w:id="31799"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D9D9D9"/>
            <w:vAlign w:val="center"/>
          </w:tcPr>
          <w:p w14:paraId="432E1C61" w14:textId="5F97AAE2" w:rsidR="00D93FCC" w:rsidDel="003C19C7" w:rsidRDefault="002435EC">
            <w:pPr>
              <w:rPr>
                <w:del w:id="31800" w:author="瑋婷 徐" w:date="2025-01-03T17:04:00Z" w16du:dateUtc="2025-01-03T09:04:00Z"/>
                <w:rFonts w:ascii="Times New Roman" w:eastAsia="標楷體" w:hAnsi="Times New Roman" w:cs="Times New Roman"/>
              </w:rPr>
              <w:pPrChange w:id="31801" w:author="瑋婷 徐" w:date="2025-01-03T17:04:00Z" w16du:dateUtc="2025-01-03T09:04:00Z">
                <w:pPr>
                  <w:spacing w:line="276" w:lineRule="auto"/>
                  <w:jc w:val="center"/>
                </w:pPr>
              </w:pPrChange>
            </w:pPr>
            <w:del w:id="31802" w:author="瑋婷 徐" w:date="2025-01-03T17:04:00Z" w16du:dateUtc="2025-01-03T09:04:00Z">
              <w:r w:rsidDel="003C19C7">
                <w:rPr>
                  <w:rFonts w:ascii="Times New Roman" w:eastAsia="標楷體" w:hAnsi="Times New Roman" w:cs="Times New Roman"/>
                  <w:color w:val="000000"/>
                </w:rPr>
                <w:delText>*</w:delText>
              </w:r>
            </w:del>
          </w:p>
        </w:tc>
        <w:tc>
          <w:tcPr>
            <w:tcW w:w="255" w:type="dxa"/>
            <w:tcBorders>
              <w:top w:val="single" w:sz="4" w:space="0" w:color="000000"/>
              <w:bottom w:val="single" w:sz="4" w:space="0" w:color="000000"/>
            </w:tcBorders>
            <w:shd w:val="clear" w:color="auto" w:fill="FFFFFF"/>
            <w:vAlign w:val="center"/>
          </w:tcPr>
          <w:p w14:paraId="5B039E5D" w14:textId="4BD7D6EA" w:rsidR="00D93FCC" w:rsidDel="003C19C7" w:rsidRDefault="002435EC">
            <w:pPr>
              <w:rPr>
                <w:del w:id="31803" w:author="瑋婷 徐" w:date="2025-01-03T17:04:00Z" w16du:dateUtc="2025-01-03T09:04:00Z"/>
                <w:rFonts w:ascii="Times New Roman" w:eastAsia="標楷體" w:hAnsi="Times New Roman" w:cs="Times New Roman"/>
              </w:rPr>
              <w:pPrChange w:id="31804" w:author="瑋婷 徐" w:date="2025-01-03T17:04:00Z" w16du:dateUtc="2025-01-03T09:04:00Z">
                <w:pPr>
                  <w:spacing w:line="276" w:lineRule="auto"/>
                  <w:jc w:val="center"/>
                </w:pPr>
              </w:pPrChange>
            </w:pPr>
            <w:del w:id="31805" w:author="瑋婷 徐" w:date="2025-01-03T17:04:00Z" w16du:dateUtc="2025-01-03T09:04:00Z">
              <w:r w:rsidDel="003C19C7">
                <w:rPr>
                  <w:rFonts w:ascii="Times New Roman" w:eastAsia="標楷體" w:hAnsi="Times New Roman" w:cs="Times New Roman"/>
                  <w:color w:val="000000"/>
                </w:rPr>
                <w:delText>*</w:delText>
              </w:r>
            </w:del>
          </w:p>
        </w:tc>
        <w:tc>
          <w:tcPr>
            <w:tcW w:w="352" w:type="dxa"/>
            <w:tcBorders>
              <w:top w:val="single" w:sz="4" w:space="0" w:color="000000"/>
              <w:bottom w:val="single" w:sz="4" w:space="0" w:color="000000"/>
            </w:tcBorders>
            <w:shd w:val="clear" w:color="auto" w:fill="D9D9D9"/>
            <w:tcMar>
              <w:left w:w="108" w:type="dxa"/>
              <w:right w:w="108" w:type="dxa"/>
            </w:tcMar>
          </w:tcPr>
          <w:p w14:paraId="34DF298E" w14:textId="325C9A50" w:rsidR="00D93FCC" w:rsidDel="003C19C7" w:rsidRDefault="00D93FCC">
            <w:pPr>
              <w:rPr>
                <w:del w:id="31806" w:author="瑋婷 徐" w:date="2025-01-03T17:04:00Z" w16du:dateUtc="2025-01-03T09:04:00Z"/>
                <w:rFonts w:ascii="Times New Roman" w:eastAsia="標楷體" w:hAnsi="Times New Roman" w:cs="Times New Roman"/>
              </w:rPr>
              <w:pPrChange w:id="31807"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704A0945" w14:textId="6EC81576" w:rsidR="00D93FCC" w:rsidDel="003C19C7" w:rsidRDefault="002435EC">
            <w:pPr>
              <w:rPr>
                <w:del w:id="31808" w:author="瑋婷 徐" w:date="2025-01-03T17:04:00Z" w16du:dateUtc="2025-01-03T09:04:00Z"/>
                <w:rFonts w:ascii="Times New Roman" w:eastAsia="標楷體" w:hAnsi="Times New Roman" w:cs="Times New Roman"/>
              </w:rPr>
              <w:pPrChange w:id="31809" w:author="瑋婷 徐" w:date="2025-01-03T17:04:00Z" w16du:dateUtc="2025-01-03T09:04:00Z">
                <w:pPr>
                  <w:spacing w:line="276" w:lineRule="auto"/>
                  <w:jc w:val="center"/>
                </w:pPr>
              </w:pPrChange>
            </w:pPr>
            <w:del w:id="31810"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6352905A" w14:textId="5FA6416C" w:rsidR="00D93FCC" w:rsidDel="003C19C7" w:rsidRDefault="002435EC">
            <w:pPr>
              <w:rPr>
                <w:del w:id="31811" w:author="瑋婷 徐" w:date="2025-01-03T17:04:00Z" w16du:dateUtc="2025-01-03T09:04:00Z"/>
                <w:rFonts w:ascii="Times New Roman" w:eastAsia="標楷體" w:hAnsi="Times New Roman" w:cs="Times New Roman"/>
              </w:rPr>
              <w:pPrChange w:id="31812" w:author="瑋婷 徐" w:date="2025-01-03T17:04:00Z" w16du:dateUtc="2025-01-03T09:04:00Z">
                <w:pPr>
                  <w:spacing w:line="276" w:lineRule="auto"/>
                  <w:jc w:val="center"/>
                </w:pPr>
              </w:pPrChange>
            </w:pPr>
            <w:del w:id="31813" w:author="瑋婷 徐" w:date="2025-01-03T17:04:00Z" w16du:dateUtc="2025-01-03T09:04:00Z">
              <w:r w:rsidDel="003C19C7">
                <w:rPr>
                  <w:rFonts w:ascii="Times New Roman" w:eastAsia="標楷體" w:hAnsi="Times New Roman" w:cs="Times New Roman"/>
                  <w:color w:val="000000"/>
                </w:rPr>
                <w:delText>*</w:delText>
              </w:r>
            </w:del>
          </w:p>
        </w:tc>
        <w:tc>
          <w:tcPr>
            <w:tcW w:w="262" w:type="dxa"/>
            <w:tcBorders>
              <w:top w:val="single" w:sz="4" w:space="0" w:color="000000"/>
              <w:bottom w:val="single" w:sz="4" w:space="0" w:color="000000"/>
            </w:tcBorders>
            <w:shd w:val="clear" w:color="auto" w:fill="FFFFFF"/>
            <w:vAlign w:val="center"/>
          </w:tcPr>
          <w:p w14:paraId="7178C94C" w14:textId="0828ADCB" w:rsidR="00D93FCC" w:rsidDel="003C19C7" w:rsidRDefault="00D93FCC">
            <w:pPr>
              <w:rPr>
                <w:del w:id="31814" w:author="瑋婷 徐" w:date="2025-01-03T17:04:00Z" w16du:dateUtc="2025-01-03T09:04:00Z"/>
                <w:rFonts w:ascii="Times New Roman" w:eastAsia="標楷體" w:hAnsi="Times New Roman" w:cs="Times New Roman"/>
              </w:rPr>
              <w:pPrChange w:id="31815"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41CF6B6F" w14:textId="65DC9387" w:rsidR="00D93FCC" w:rsidDel="003C19C7" w:rsidRDefault="002435EC">
            <w:pPr>
              <w:rPr>
                <w:del w:id="31816" w:author="瑋婷 徐" w:date="2025-01-03T17:04:00Z" w16du:dateUtc="2025-01-03T09:04:00Z"/>
                <w:rFonts w:ascii="Times New Roman" w:eastAsia="標楷體" w:hAnsi="Times New Roman" w:cs="Times New Roman"/>
              </w:rPr>
              <w:pPrChange w:id="31817" w:author="瑋婷 徐" w:date="2025-01-03T17:04:00Z" w16du:dateUtc="2025-01-03T09:04:00Z">
                <w:pPr>
                  <w:spacing w:line="276" w:lineRule="auto"/>
                  <w:jc w:val="center"/>
                </w:pPr>
              </w:pPrChange>
            </w:pPr>
            <w:del w:id="3181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4D5960DB" w14:textId="62EC3037" w:rsidR="00D93FCC" w:rsidDel="003C19C7" w:rsidRDefault="002435EC">
            <w:pPr>
              <w:rPr>
                <w:del w:id="31819" w:author="瑋婷 徐" w:date="2025-01-03T17:04:00Z" w16du:dateUtc="2025-01-03T09:04:00Z"/>
                <w:rFonts w:ascii="Times New Roman" w:eastAsia="標楷體" w:hAnsi="Times New Roman" w:cs="Times New Roman"/>
              </w:rPr>
              <w:pPrChange w:id="31820" w:author="瑋婷 徐" w:date="2025-01-03T17:04:00Z" w16du:dateUtc="2025-01-03T09:04:00Z">
                <w:pPr>
                  <w:spacing w:line="276" w:lineRule="auto"/>
                  <w:jc w:val="center"/>
                </w:pPr>
              </w:pPrChange>
            </w:pPr>
            <w:del w:id="3182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78E5A219" w14:textId="1A0293F6" w:rsidR="00D93FCC" w:rsidDel="003C19C7" w:rsidRDefault="00D93FCC">
            <w:pPr>
              <w:rPr>
                <w:del w:id="31822" w:author="瑋婷 徐" w:date="2025-01-03T17:04:00Z" w16du:dateUtc="2025-01-03T09:04:00Z"/>
                <w:rFonts w:ascii="Times New Roman" w:eastAsia="標楷體" w:hAnsi="Times New Roman" w:cs="Times New Roman"/>
              </w:rPr>
              <w:pPrChange w:id="31823"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1C88928B" w14:textId="58543D0B" w:rsidR="00D93FCC" w:rsidDel="003C19C7" w:rsidRDefault="002435EC">
            <w:pPr>
              <w:rPr>
                <w:del w:id="31824" w:author="瑋婷 徐" w:date="2025-01-03T17:04:00Z" w16du:dateUtc="2025-01-03T09:04:00Z"/>
                <w:rFonts w:ascii="Times New Roman" w:eastAsia="標楷體" w:hAnsi="Times New Roman" w:cs="Times New Roman"/>
              </w:rPr>
              <w:pPrChange w:id="31825" w:author="瑋婷 徐" w:date="2025-01-03T17:04:00Z" w16du:dateUtc="2025-01-03T09:04:00Z">
                <w:pPr>
                  <w:spacing w:line="276" w:lineRule="auto"/>
                  <w:jc w:val="center"/>
                </w:pPr>
              </w:pPrChange>
            </w:pPr>
            <w:del w:id="3182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E6AA2E8" w14:textId="32B6B3A0" w:rsidR="00D93FCC" w:rsidDel="003C19C7" w:rsidRDefault="00D93FCC">
            <w:pPr>
              <w:rPr>
                <w:del w:id="31827" w:author="瑋婷 徐" w:date="2025-01-03T17:04:00Z" w16du:dateUtc="2025-01-03T09:04:00Z"/>
                <w:rFonts w:ascii="Times New Roman" w:eastAsia="標楷體" w:hAnsi="Times New Roman" w:cs="Times New Roman"/>
              </w:rPr>
              <w:pPrChange w:id="3182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BF871E7" w14:textId="2615D8CB" w:rsidR="00D93FCC" w:rsidDel="003C19C7" w:rsidRDefault="00D93FCC">
            <w:pPr>
              <w:rPr>
                <w:del w:id="31829" w:author="瑋婷 徐" w:date="2025-01-03T17:04:00Z" w16du:dateUtc="2025-01-03T09:04:00Z"/>
                <w:rFonts w:ascii="Times New Roman" w:eastAsia="標楷體" w:hAnsi="Times New Roman" w:cs="Times New Roman"/>
              </w:rPr>
              <w:pPrChange w:id="3183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53679AB" w14:textId="2F2AAB27" w:rsidR="00D93FCC" w:rsidDel="003C19C7" w:rsidRDefault="00D93FCC">
            <w:pPr>
              <w:rPr>
                <w:del w:id="31831" w:author="瑋婷 徐" w:date="2025-01-03T17:04:00Z" w16du:dateUtc="2025-01-03T09:04:00Z"/>
                <w:rFonts w:ascii="Times New Roman" w:eastAsia="標楷體" w:hAnsi="Times New Roman" w:cs="Times New Roman"/>
              </w:rPr>
              <w:pPrChange w:id="3183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5E66B4A" w14:textId="559B648B" w:rsidR="00D93FCC" w:rsidDel="003C19C7" w:rsidRDefault="002435EC">
            <w:pPr>
              <w:rPr>
                <w:del w:id="31833" w:author="瑋婷 徐" w:date="2025-01-03T17:04:00Z" w16du:dateUtc="2025-01-03T09:04:00Z"/>
                <w:rFonts w:ascii="Times New Roman" w:eastAsia="標楷體" w:hAnsi="Times New Roman" w:cs="Times New Roman"/>
              </w:rPr>
              <w:pPrChange w:id="31834" w:author="瑋婷 徐" w:date="2025-01-03T17:04:00Z" w16du:dateUtc="2025-01-03T09:04:00Z">
                <w:pPr>
                  <w:spacing w:line="276" w:lineRule="auto"/>
                  <w:jc w:val="center"/>
                </w:pPr>
              </w:pPrChange>
            </w:pPr>
            <w:del w:id="3183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3AECB60" w14:textId="456D0DA6" w:rsidR="00D93FCC" w:rsidDel="003C19C7" w:rsidRDefault="00D93FCC">
            <w:pPr>
              <w:rPr>
                <w:del w:id="31836" w:author="瑋婷 徐" w:date="2025-01-03T17:04:00Z" w16du:dateUtc="2025-01-03T09:04:00Z"/>
                <w:rFonts w:ascii="Times New Roman" w:eastAsia="標楷體" w:hAnsi="Times New Roman" w:cs="Times New Roman"/>
              </w:rPr>
              <w:pPrChange w:id="318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3BD0561" w14:textId="03B17B64" w:rsidR="00D93FCC" w:rsidDel="003C19C7" w:rsidRDefault="00D93FCC">
            <w:pPr>
              <w:rPr>
                <w:del w:id="31838" w:author="瑋婷 徐" w:date="2025-01-03T17:04:00Z" w16du:dateUtc="2025-01-03T09:04:00Z"/>
                <w:rFonts w:ascii="Times New Roman" w:eastAsia="標楷體" w:hAnsi="Times New Roman" w:cs="Times New Roman"/>
              </w:rPr>
              <w:pPrChange w:id="3183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5843C78" w14:textId="4AD755E3" w:rsidR="00D93FCC" w:rsidDel="003C19C7" w:rsidRDefault="00D93FCC">
            <w:pPr>
              <w:rPr>
                <w:del w:id="31840" w:author="瑋婷 徐" w:date="2025-01-03T17:04:00Z" w16du:dateUtc="2025-01-03T09:04:00Z"/>
                <w:rFonts w:ascii="Times New Roman" w:eastAsia="標楷體" w:hAnsi="Times New Roman" w:cs="Times New Roman"/>
              </w:rPr>
              <w:pPrChange w:id="3184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7D10A673" w14:textId="18E2D9A1" w:rsidR="00D93FCC" w:rsidDel="003C19C7" w:rsidRDefault="002435EC">
            <w:pPr>
              <w:rPr>
                <w:del w:id="31842" w:author="瑋婷 徐" w:date="2025-01-03T17:04:00Z" w16du:dateUtc="2025-01-03T09:04:00Z"/>
                <w:rFonts w:ascii="Times New Roman" w:eastAsia="標楷體" w:hAnsi="Times New Roman" w:cs="Times New Roman"/>
              </w:rPr>
              <w:pPrChange w:id="31843" w:author="瑋婷 徐" w:date="2025-01-03T17:04:00Z" w16du:dateUtc="2025-01-03T09:04:00Z">
                <w:pPr>
                  <w:spacing w:line="276" w:lineRule="auto"/>
                  <w:jc w:val="center"/>
                </w:pPr>
              </w:pPrChange>
            </w:pPr>
            <w:del w:id="3184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2CE8856" w14:textId="51C3BD7E" w:rsidR="00D93FCC" w:rsidDel="003C19C7" w:rsidRDefault="00D93FCC">
            <w:pPr>
              <w:rPr>
                <w:del w:id="31845" w:author="瑋婷 徐" w:date="2025-01-03T17:04:00Z" w16du:dateUtc="2025-01-03T09:04:00Z"/>
                <w:rFonts w:ascii="Times New Roman" w:eastAsia="標楷體" w:hAnsi="Times New Roman" w:cs="Times New Roman"/>
              </w:rPr>
              <w:pPrChange w:id="318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850F6C6" w14:textId="5D4979F7" w:rsidR="00D93FCC" w:rsidDel="003C19C7" w:rsidRDefault="00D93FCC">
            <w:pPr>
              <w:rPr>
                <w:del w:id="31847" w:author="瑋婷 徐" w:date="2025-01-03T17:04:00Z" w16du:dateUtc="2025-01-03T09:04:00Z"/>
                <w:rFonts w:ascii="Times New Roman" w:eastAsia="標楷體" w:hAnsi="Times New Roman" w:cs="Times New Roman"/>
              </w:rPr>
              <w:pPrChange w:id="3184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517F839" w14:textId="2A4357FC" w:rsidR="00D93FCC" w:rsidDel="003C19C7" w:rsidRDefault="002435EC">
            <w:pPr>
              <w:rPr>
                <w:del w:id="31849" w:author="瑋婷 徐" w:date="2025-01-03T17:04:00Z" w16du:dateUtc="2025-01-03T09:04:00Z"/>
                <w:rFonts w:ascii="Times New Roman" w:eastAsia="標楷體" w:hAnsi="Times New Roman" w:cs="Times New Roman"/>
              </w:rPr>
              <w:pPrChange w:id="31850" w:author="瑋婷 徐" w:date="2025-01-03T17:04:00Z" w16du:dateUtc="2025-01-03T09:04:00Z">
                <w:pPr>
                  <w:spacing w:line="276" w:lineRule="auto"/>
                  <w:jc w:val="center"/>
                </w:pPr>
              </w:pPrChange>
            </w:pPr>
            <w:del w:id="31851"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top w:val="single" w:sz="4" w:space="0" w:color="000000"/>
              <w:bottom w:val="single" w:sz="4" w:space="0" w:color="000000"/>
            </w:tcBorders>
            <w:shd w:val="clear" w:color="auto" w:fill="FFFFFF"/>
            <w:vAlign w:val="center"/>
          </w:tcPr>
          <w:p w14:paraId="639AA1EF" w14:textId="74932474" w:rsidR="00D93FCC" w:rsidDel="003C19C7" w:rsidRDefault="00D93FCC">
            <w:pPr>
              <w:rPr>
                <w:del w:id="31852" w:author="瑋婷 徐" w:date="2025-01-03T17:04:00Z" w16du:dateUtc="2025-01-03T09:04:00Z"/>
                <w:rFonts w:ascii="Times New Roman" w:eastAsia="標楷體" w:hAnsi="Times New Roman" w:cs="Times New Roman"/>
              </w:rPr>
              <w:pPrChange w:id="3185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E4337FF" w14:textId="79BFE2AF" w:rsidR="00D93FCC" w:rsidDel="003C19C7" w:rsidRDefault="002435EC">
            <w:pPr>
              <w:rPr>
                <w:del w:id="31854" w:author="瑋婷 徐" w:date="2025-01-03T17:04:00Z" w16du:dateUtc="2025-01-03T09:04:00Z"/>
                <w:rFonts w:ascii="Times New Roman" w:eastAsia="標楷體" w:hAnsi="Times New Roman" w:cs="Times New Roman"/>
              </w:rPr>
              <w:pPrChange w:id="31855" w:author="瑋婷 徐" w:date="2025-01-03T17:04:00Z" w16du:dateUtc="2025-01-03T09:04:00Z">
                <w:pPr>
                  <w:spacing w:line="276" w:lineRule="auto"/>
                  <w:jc w:val="center"/>
                </w:pPr>
              </w:pPrChange>
            </w:pPr>
            <w:del w:id="3185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3C81A3D" w14:textId="2AF56485" w:rsidR="00D93FCC" w:rsidDel="003C19C7" w:rsidRDefault="002435EC">
            <w:pPr>
              <w:rPr>
                <w:del w:id="31857" w:author="瑋婷 徐" w:date="2025-01-03T17:04:00Z" w16du:dateUtc="2025-01-03T09:04:00Z"/>
                <w:rFonts w:ascii="Times New Roman" w:eastAsia="標楷體" w:hAnsi="Times New Roman" w:cs="Times New Roman"/>
              </w:rPr>
              <w:pPrChange w:id="31858" w:author="瑋婷 徐" w:date="2025-01-03T17:04:00Z" w16du:dateUtc="2025-01-03T09:04:00Z">
                <w:pPr>
                  <w:spacing w:line="276" w:lineRule="auto"/>
                  <w:jc w:val="center"/>
                </w:pPr>
              </w:pPrChange>
            </w:pPr>
            <w:del w:id="31859"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1EA35F84" w14:textId="5470249C" w:rsidR="00D93FCC" w:rsidDel="003C19C7" w:rsidRDefault="002435EC">
            <w:pPr>
              <w:rPr>
                <w:del w:id="31860" w:author="瑋婷 徐" w:date="2025-01-03T17:04:00Z" w16du:dateUtc="2025-01-03T09:04:00Z"/>
                <w:rFonts w:ascii="Times New Roman" w:eastAsia="標楷體" w:hAnsi="Times New Roman" w:cs="Times New Roman"/>
              </w:rPr>
              <w:pPrChange w:id="31861" w:author="瑋婷 徐" w:date="2025-01-03T17:04:00Z" w16du:dateUtc="2025-01-03T09:04:00Z">
                <w:pPr>
                  <w:spacing w:line="276" w:lineRule="auto"/>
                  <w:jc w:val="center"/>
                </w:pPr>
              </w:pPrChange>
            </w:pPr>
            <w:del w:id="3186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7C941E1F" w14:textId="4A5AAB34" w:rsidR="00D93FCC" w:rsidDel="003C19C7" w:rsidRDefault="002435EC">
            <w:pPr>
              <w:rPr>
                <w:del w:id="31863" w:author="瑋婷 徐" w:date="2025-01-03T17:04:00Z" w16du:dateUtc="2025-01-03T09:04:00Z"/>
                <w:rFonts w:ascii="Times New Roman" w:eastAsia="標楷體" w:hAnsi="Times New Roman" w:cs="Times New Roman"/>
              </w:rPr>
              <w:pPrChange w:id="31864" w:author="瑋婷 徐" w:date="2025-01-03T17:04:00Z" w16du:dateUtc="2025-01-03T09:04:00Z">
                <w:pPr>
                  <w:spacing w:line="276" w:lineRule="auto"/>
                  <w:jc w:val="center"/>
                </w:pPr>
              </w:pPrChange>
            </w:pPr>
            <w:del w:id="3186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9547CED" w14:textId="662548FC" w:rsidR="00D93FCC" w:rsidDel="003C19C7" w:rsidRDefault="002435EC">
            <w:pPr>
              <w:rPr>
                <w:del w:id="31866" w:author="瑋婷 徐" w:date="2025-01-03T17:04:00Z" w16du:dateUtc="2025-01-03T09:04:00Z"/>
                <w:rFonts w:ascii="Times New Roman" w:eastAsia="標楷體" w:hAnsi="Times New Roman" w:cs="Times New Roman"/>
              </w:rPr>
              <w:pPrChange w:id="31867" w:author="瑋婷 徐" w:date="2025-01-03T17:04:00Z" w16du:dateUtc="2025-01-03T09:04:00Z">
                <w:pPr>
                  <w:spacing w:line="276" w:lineRule="auto"/>
                  <w:jc w:val="center"/>
                </w:pPr>
              </w:pPrChange>
            </w:pPr>
            <w:del w:id="3186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9497F12" w14:textId="3F6DE801" w:rsidR="00D93FCC" w:rsidDel="003C19C7" w:rsidRDefault="00D93FCC">
            <w:pPr>
              <w:rPr>
                <w:del w:id="31869" w:author="瑋婷 徐" w:date="2025-01-03T17:04:00Z" w16du:dateUtc="2025-01-03T09:04:00Z"/>
                <w:rFonts w:ascii="Times New Roman" w:eastAsia="標楷體" w:hAnsi="Times New Roman" w:cs="Times New Roman"/>
              </w:rPr>
              <w:pPrChange w:id="3187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39C8964" w14:textId="64AEB817" w:rsidR="00D93FCC" w:rsidDel="003C19C7" w:rsidRDefault="002435EC">
            <w:pPr>
              <w:rPr>
                <w:del w:id="31871" w:author="瑋婷 徐" w:date="2025-01-03T17:04:00Z" w16du:dateUtc="2025-01-03T09:04:00Z"/>
                <w:rFonts w:ascii="Times New Roman" w:eastAsia="標楷體" w:hAnsi="Times New Roman" w:cs="Times New Roman"/>
              </w:rPr>
              <w:pPrChange w:id="31872" w:author="瑋婷 徐" w:date="2025-01-03T17:04:00Z" w16du:dateUtc="2025-01-03T09:04:00Z">
                <w:pPr>
                  <w:spacing w:line="276" w:lineRule="auto"/>
                  <w:jc w:val="center"/>
                </w:pPr>
              </w:pPrChange>
            </w:pPr>
            <w:del w:id="3187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74F8F7B" w14:textId="2F84D5DF" w:rsidR="00D93FCC" w:rsidDel="003C19C7" w:rsidRDefault="002435EC">
            <w:pPr>
              <w:rPr>
                <w:del w:id="31874" w:author="瑋婷 徐" w:date="2025-01-03T17:04:00Z" w16du:dateUtc="2025-01-03T09:04:00Z"/>
                <w:rFonts w:ascii="Times New Roman" w:eastAsia="標楷體" w:hAnsi="Times New Roman" w:cs="Times New Roman"/>
              </w:rPr>
              <w:pPrChange w:id="31875" w:author="瑋婷 徐" w:date="2025-01-03T17:04:00Z" w16du:dateUtc="2025-01-03T09:04:00Z">
                <w:pPr>
                  <w:spacing w:line="276" w:lineRule="auto"/>
                  <w:jc w:val="center"/>
                </w:pPr>
              </w:pPrChange>
            </w:pPr>
            <w:del w:id="3187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2402677" w14:textId="2119D67A" w:rsidR="00D93FCC" w:rsidDel="003C19C7" w:rsidRDefault="002435EC">
            <w:pPr>
              <w:rPr>
                <w:del w:id="31877" w:author="瑋婷 徐" w:date="2025-01-03T17:04:00Z" w16du:dateUtc="2025-01-03T09:04:00Z"/>
                <w:rFonts w:ascii="Times New Roman" w:eastAsia="標楷體" w:hAnsi="Times New Roman" w:cs="Times New Roman"/>
              </w:rPr>
              <w:pPrChange w:id="31878" w:author="瑋婷 徐" w:date="2025-01-03T17:04:00Z" w16du:dateUtc="2025-01-03T09:04:00Z">
                <w:pPr>
                  <w:spacing w:line="276" w:lineRule="auto"/>
                  <w:jc w:val="center"/>
                </w:pPr>
              </w:pPrChange>
            </w:pPr>
            <w:del w:id="31879"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521099B1" w14:textId="4D176930" w:rsidR="00D93FCC" w:rsidDel="003C19C7" w:rsidRDefault="002435EC">
            <w:pPr>
              <w:rPr>
                <w:del w:id="31880" w:author="瑋婷 徐" w:date="2025-01-03T17:04:00Z" w16du:dateUtc="2025-01-03T09:04:00Z"/>
                <w:rFonts w:ascii="Times New Roman" w:eastAsia="標楷體" w:hAnsi="Times New Roman" w:cs="Times New Roman"/>
              </w:rPr>
              <w:pPrChange w:id="31881" w:author="瑋婷 徐" w:date="2025-01-03T17:04:00Z" w16du:dateUtc="2025-01-03T09:04:00Z">
                <w:pPr>
                  <w:spacing w:line="276" w:lineRule="auto"/>
                  <w:jc w:val="center"/>
                </w:pPr>
              </w:pPrChange>
            </w:pPr>
            <w:del w:id="31882"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top w:val="single" w:sz="4" w:space="0" w:color="000000"/>
              <w:bottom w:val="single" w:sz="4" w:space="0" w:color="000000"/>
              <w:right w:val="single" w:sz="4" w:space="0" w:color="000000"/>
            </w:tcBorders>
            <w:shd w:val="clear" w:color="auto" w:fill="D9D9D9"/>
            <w:vAlign w:val="center"/>
          </w:tcPr>
          <w:p w14:paraId="61E4FBCF" w14:textId="148E46F2" w:rsidR="00D93FCC" w:rsidDel="003C19C7" w:rsidRDefault="002435EC">
            <w:pPr>
              <w:rPr>
                <w:del w:id="31883" w:author="瑋婷 徐" w:date="2025-01-03T17:04:00Z" w16du:dateUtc="2025-01-03T09:04:00Z"/>
                <w:rFonts w:ascii="Times New Roman" w:eastAsia="標楷體" w:hAnsi="Times New Roman" w:cs="Times New Roman"/>
              </w:rPr>
              <w:pPrChange w:id="31884" w:author="瑋婷 徐" w:date="2025-01-03T17:04:00Z" w16du:dateUtc="2025-01-03T09:04:00Z">
                <w:pPr>
                  <w:spacing w:line="276" w:lineRule="auto"/>
                  <w:jc w:val="center"/>
                </w:pPr>
              </w:pPrChange>
            </w:pPr>
            <w:del w:id="31885" w:author="瑋婷 徐" w:date="2025-01-03T17:04:00Z" w16du:dateUtc="2025-01-03T09:04:00Z">
              <w:r w:rsidDel="003C19C7">
                <w:rPr>
                  <w:rFonts w:ascii="Times New Roman" w:eastAsia="標楷體" w:hAnsi="Times New Roman" w:cs="Times New Roman"/>
                  <w:color w:val="000000"/>
                </w:rPr>
                <w:delText>*</w:delText>
              </w:r>
            </w:del>
          </w:p>
        </w:tc>
      </w:tr>
      <w:tr w:rsidR="00000000" w:rsidDel="003C19C7" w14:paraId="02078BD4" w14:textId="709B5352" w:rsidTr="002B07B0">
        <w:trPr>
          <w:cantSplit/>
          <w:jc w:val="center"/>
          <w:del w:id="31886"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2BEB6A69" w14:textId="0AA9D4C0" w:rsidR="00D93FCC" w:rsidDel="003C19C7" w:rsidRDefault="002435EC">
            <w:pPr>
              <w:rPr>
                <w:del w:id="31887" w:author="瑋婷 徐" w:date="2025-01-03T17:04:00Z" w16du:dateUtc="2025-01-03T09:04:00Z"/>
                <w:rFonts w:ascii="Times New Roman" w:eastAsia="標楷體" w:hAnsi="Times New Roman" w:cs="Times New Roman"/>
              </w:rPr>
              <w:pPrChange w:id="31888" w:author="瑋婷 徐" w:date="2025-01-03T17:04:00Z" w16du:dateUtc="2025-01-03T09:04:00Z">
                <w:pPr>
                  <w:spacing w:line="276" w:lineRule="auto"/>
                </w:pPr>
              </w:pPrChange>
            </w:pPr>
            <w:del w:id="31889" w:author="瑋婷 徐" w:date="2025-01-03T17:04:00Z" w16du:dateUtc="2025-01-03T09:04:00Z">
              <w:r w:rsidDel="003C19C7">
                <w:rPr>
                  <w:rFonts w:ascii="Times New Roman" w:eastAsia="標楷體" w:hAnsi="Times New Roman" w:cs="Times New Roman"/>
                  <w:color w:val="000000"/>
                </w:rPr>
                <w:delText>棕面鶯</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015E075B" w14:textId="0D4893A2" w:rsidR="00D93FCC" w:rsidDel="003C19C7" w:rsidRDefault="002435EC">
            <w:pPr>
              <w:rPr>
                <w:del w:id="31890" w:author="瑋婷 徐" w:date="2025-01-03T17:04:00Z" w16du:dateUtc="2025-01-03T09:04:00Z"/>
                <w:rFonts w:ascii="Times New Roman" w:eastAsia="標楷體" w:hAnsi="Times New Roman" w:cs="Times New Roman"/>
                <w:i/>
              </w:rPr>
              <w:pPrChange w:id="31891" w:author="瑋婷 徐" w:date="2025-01-03T17:04:00Z" w16du:dateUtc="2025-01-03T09:04:00Z">
                <w:pPr>
                  <w:spacing w:line="276" w:lineRule="auto"/>
                </w:pPr>
              </w:pPrChange>
            </w:pPr>
            <w:del w:id="31892" w:author="瑋婷 徐" w:date="2025-01-03T17:04:00Z" w16du:dateUtc="2025-01-03T09:04:00Z">
              <w:r w:rsidDel="003C19C7">
                <w:rPr>
                  <w:rFonts w:ascii="Times New Roman" w:eastAsia="標楷體" w:hAnsi="Times New Roman" w:cs="Times New Roman"/>
                  <w:i/>
                  <w:iCs/>
                  <w:color w:val="000000"/>
                </w:rPr>
                <w:delText>Abroscopus albogularis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F4CCCEF" w14:textId="2742E15E" w:rsidR="00D93FCC" w:rsidDel="003C19C7" w:rsidRDefault="002435EC">
            <w:pPr>
              <w:rPr>
                <w:del w:id="31893" w:author="瑋婷 徐" w:date="2025-01-03T17:04:00Z" w16du:dateUtc="2025-01-03T09:04:00Z"/>
                <w:rFonts w:ascii="Times New Roman" w:eastAsia="標楷體" w:hAnsi="Times New Roman" w:cs="Times New Roman"/>
              </w:rPr>
              <w:pPrChange w:id="31894" w:author="瑋婷 徐" w:date="2025-01-03T17:04:00Z" w16du:dateUtc="2025-01-03T09:04:00Z">
                <w:pPr>
                  <w:spacing w:line="276" w:lineRule="auto"/>
                  <w:jc w:val="center"/>
                </w:pPr>
              </w:pPrChange>
            </w:pPr>
            <w:del w:id="31895"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105E9A03" w14:textId="4BCC8F8A" w:rsidR="00D93FCC" w:rsidDel="003C19C7" w:rsidRDefault="00D93FCC">
            <w:pPr>
              <w:rPr>
                <w:del w:id="31896" w:author="瑋婷 徐" w:date="2025-01-03T17:04:00Z" w16du:dateUtc="2025-01-03T09:04:00Z"/>
                <w:rFonts w:ascii="Times New Roman" w:eastAsia="標楷體" w:hAnsi="Times New Roman" w:cs="Times New Roman"/>
              </w:rPr>
              <w:pPrChange w:id="31897"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18471203" w14:textId="01AB8A69" w:rsidR="00D93FCC" w:rsidDel="003C19C7" w:rsidRDefault="00D93FCC">
            <w:pPr>
              <w:rPr>
                <w:del w:id="31898" w:author="瑋婷 徐" w:date="2025-01-03T17:04:00Z" w16du:dateUtc="2025-01-03T09:04:00Z"/>
                <w:rFonts w:ascii="Times New Roman" w:eastAsia="標楷體" w:hAnsi="Times New Roman" w:cs="Times New Roman"/>
              </w:rPr>
              <w:pPrChange w:id="31899"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798ABFA9" w14:textId="2CE9997D" w:rsidR="00D93FCC" w:rsidDel="003C19C7" w:rsidRDefault="00D93FCC">
            <w:pPr>
              <w:rPr>
                <w:del w:id="31900" w:author="瑋婷 徐" w:date="2025-01-03T17:04:00Z" w16du:dateUtc="2025-01-03T09:04:00Z"/>
                <w:rFonts w:ascii="Times New Roman" w:eastAsia="標楷體" w:hAnsi="Times New Roman" w:cs="Times New Roman"/>
              </w:rPr>
              <w:pPrChange w:id="31901"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5AE7B24A" w14:textId="18B224DC" w:rsidR="00D93FCC" w:rsidDel="003C19C7" w:rsidRDefault="00D93FCC">
            <w:pPr>
              <w:rPr>
                <w:del w:id="31902" w:author="瑋婷 徐" w:date="2025-01-03T17:04:00Z" w16du:dateUtc="2025-01-03T09:04:00Z"/>
                <w:rFonts w:ascii="Times New Roman" w:eastAsia="標楷體" w:hAnsi="Times New Roman" w:cs="Times New Roman"/>
              </w:rPr>
              <w:pPrChange w:id="31903"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05AF94BB" w14:textId="084DA94C" w:rsidR="00D93FCC" w:rsidDel="003C19C7" w:rsidRDefault="002435EC">
            <w:pPr>
              <w:rPr>
                <w:del w:id="31904" w:author="瑋婷 徐" w:date="2025-01-03T17:04:00Z" w16du:dateUtc="2025-01-03T09:04:00Z"/>
                <w:rFonts w:ascii="Times New Roman" w:eastAsia="標楷體" w:hAnsi="Times New Roman" w:cs="Times New Roman"/>
              </w:rPr>
              <w:pPrChange w:id="31905" w:author="瑋婷 徐" w:date="2025-01-03T17:04:00Z" w16du:dateUtc="2025-01-03T09:04:00Z">
                <w:pPr>
                  <w:spacing w:line="276" w:lineRule="auto"/>
                  <w:jc w:val="center"/>
                </w:pPr>
              </w:pPrChange>
            </w:pPr>
            <w:del w:id="31906"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3BE9873A" w14:textId="26647CB0" w:rsidR="00D93FCC" w:rsidDel="003C19C7" w:rsidRDefault="00D93FCC">
            <w:pPr>
              <w:rPr>
                <w:del w:id="31907" w:author="瑋婷 徐" w:date="2025-01-03T17:04:00Z" w16du:dateUtc="2025-01-03T09:04:00Z"/>
                <w:rFonts w:ascii="Times New Roman" w:eastAsia="標楷體" w:hAnsi="Times New Roman" w:cs="Times New Roman"/>
              </w:rPr>
              <w:pPrChange w:id="31908"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08F585E1" w14:textId="781028A0" w:rsidR="00D93FCC" w:rsidDel="003C19C7" w:rsidRDefault="00D93FCC">
            <w:pPr>
              <w:rPr>
                <w:del w:id="31909" w:author="瑋婷 徐" w:date="2025-01-03T17:04:00Z" w16du:dateUtc="2025-01-03T09:04:00Z"/>
                <w:rFonts w:ascii="Times New Roman" w:eastAsia="標楷體" w:hAnsi="Times New Roman" w:cs="Times New Roman"/>
              </w:rPr>
              <w:pPrChange w:id="31910"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4E1DB8FE" w14:textId="1EF38746" w:rsidR="00D93FCC" w:rsidDel="003C19C7" w:rsidRDefault="00D93FCC">
            <w:pPr>
              <w:rPr>
                <w:del w:id="31911" w:author="瑋婷 徐" w:date="2025-01-03T17:04:00Z" w16du:dateUtc="2025-01-03T09:04:00Z"/>
                <w:rFonts w:ascii="Times New Roman" w:eastAsia="標楷體" w:hAnsi="Times New Roman" w:cs="Times New Roman"/>
              </w:rPr>
              <w:pPrChange w:id="319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54EC136" w14:textId="7F9959B9" w:rsidR="00D93FCC" w:rsidDel="003C19C7" w:rsidRDefault="00D93FCC">
            <w:pPr>
              <w:rPr>
                <w:del w:id="31913" w:author="瑋婷 徐" w:date="2025-01-03T17:04:00Z" w16du:dateUtc="2025-01-03T09:04:00Z"/>
                <w:rFonts w:ascii="Times New Roman" w:eastAsia="標楷體" w:hAnsi="Times New Roman" w:cs="Times New Roman"/>
              </w:rPr>
              <w:pPrChange w:id="3191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95725C3" w14:textId="51EF7E83" w:rsidR="00D93FCC" w:rsidDel="003C19C7" w:rsidRDefault="002435EC">
            <w:pPr>
              <w:rPr>
                <w:del w:id="31915" w:author="瑋婷 徐" w:date="2025-01-03T17:04:00Z" w16du:dateUtc="2025-01-03T09:04:00Z"/>
                <w:rFonts w:ascii="Times New Roman" w:eastAsia="標楷體" w:hAnsi="Times New Roman" w:cs="Times New Roman"/>
              </w:rPr>
              <w:pPrChange w:id="31916" w:author="瑋婷 徐" w:date="2025-01-03T17:04:00Z" w16du:dateUtc="2025-01-03T09:04:00Z">
                <w:pPr>
                  <w:spacing w:line="276" w:lineRule="auto"/>
                  <w:jc w:val="center"/>
                </w:pPr>
              </w:pPrChange>
            </w:pPr>
            <w:del w:id="31917"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3F5067F5" w14:textId="729763F6" w:rsidR="00D93FCC" w:rsidDel="003C19C7" w:rsidRDefault="002435EC">
            <w:pPr>
              <w:rPr>
                <w:del w:id="31918" w:author="瑋婷 徐" w:date="2025-01-03T17:04:00Z" w16du:dateUtc="2025-01-03T09:04:00Z"/>
                <w:rFonts w:ascii="Times New Roman" w:eastAsia="標楷體" w:hAnsi="Times New Roman" w:cs="Times New Roman"/>
              </w:rPr>
              <w:pPrChange w:id="31919" w:author="瑋婷 徐" w:date="2025-01-03T17:04:00Z" w16du:dateUtc="2025-01-03T09:04:00Z">
                <w:pPr>
                  <w:spacing w:line="276" w:lineRule="auto"/>
                  <w:jc w:val="center"/>
                </w:pPr>
              </w:pPrChange>
            </w:pPr>
            <w:del w:id="3192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AB0EBBD" w14:textId="7C43FF51" w:rsidR="00D93FCC" w:rsidDel="003C19C7" w:rsidRDefault="002435EC">
            <w:pPr>
              <w:rPr>
                <w:del w:id="31921" w:author="瑋婷 徐" w:date="2025-01-03T17:04:00Z" w16du:dateUtc="2025-01-03T09:04:00Z"/>
                <w:rFonts w:ascii="Times New Roman" w:eastAsia="標楷體" w:hAnsi="Times New Roman" w:cs="Times New Roman"/>
              </w:rPr>
              <w:pPrChange w:id="31922" w:author="瑋婷 徐" w:date="2025-01-03T17:04:00Z" w16du:dateUtc="2025-01-03T09:04:00Z">
                <w:pPr>
                  <w:spacing w:line="276" w:lineRule="auto"/>
                  <w:jc w:val="center"/>
                </w:pPr>
              </w:pPrChange>
            </w:pPr>
            <w:del w:id="3192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40505AF2" w14:textId="359D2EF6" w:rsidR="00D93FCC" w:rsidDel="003C19C7" w:rsidRDefault="002435EC">
            <w:pPr>
              <w:rPr>
                <w:del w:id="31924" w:author="瑋婷 徐" w:date="2025-01-03T17:04:00Z" w16du:dateUtc="2025-01-03T09:04:00Z"/>
                <w:rFonts w:ascii="Times New Roman" w:eastAsia="標楷體" w:hAnsi="Times New Roman" w:cs="Times New Roman"/>
              </w:rPr>
              <w:pPrChange w:id="31925" w:author="瑋婷 徐" w:date="2025-01-03T17:04:00Z" w16du:dateUtc="2025-01-03T09:04:00Z">
                <w:pPr>
                  <w:spacing w:line="276" w:lineRule="auto"/>
                  <w:jc w:val="center"/>
                </w:pPr>
              </w:pPrChange>
            </w:pPr>
            <w:del w:id="3192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5BDD2F9" w14:textId="50F58FB6" w:rsidR="00D93FCC" w:rsidDel="003C19C7" w:rsidRDefault="002435EC">
            <w:pPr>
              <w:rPr>
                <w:del w:id="31927" w:author="瑋婷 徐" w:date="2025-01-03T17:04:00Z" w16du:dateUtc="2025-01-03T09:04:00Z"/>
                <w:rFonts w:ascii="Times New Roman" w:eastAsia="標楷體" w:hAnsi="Times New Roman" w:cs="Times New Roman"/>
              </w:rPr>
              <w:pPrChange w:id="31928" w:author="瑋婷 徐" w:date="2025-01-03T17:04:00Z" w16du:dateUtc="2025-01-03T09:04:00Z">
                <w:pPr>
                  <w:spacing w:line="276" w:lineRule="auto"/>
                  <w:jc w:val="center"/>
                </w:pPr>
              </w:pPrChange>
            </w:pPr>
            <w:del w:id="3192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E538B39" w14:textId="7C2ED69C" w:rsidR="00D93FCC" w:rsidDel="003C19C7" w:rsidRDefault="002435EC">
            <w:pPr>
              <w:rPr>
                <w:del w:id="31930" w:author="瑋婷 徐" w:date="2025-01-03T17:04:00Z" w16du:dateUtc="2025-01-03T09:04:00Z"/>
                <w:rFonts w:ascii="Times New Roman" w:eastAsia="標楷體" w:hAnsi="Times New Roman" w:cs="Times New Roman"/>
              </w:rPr>
              <w:pPrChange w:id="31931" w:author="瑋婷 徐" w:date="2025-01-03T17:04:00Z" w16du:dateUtc="2025-01-03T09:04:00Z">
                <w:pPr>
                  <w:spacing w:line="276" w:lineRule="auto"/>
                  <w:jc w:val="center"/>
                </w:pPr>
              </w:pPrChange>
            </w:pPr>
            <w:del w:id="3193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610F1B6" w14:textId="1A91DE55" w:rsidR="00D93FCC" w:rsidDel="003C19C7" w:rsidRDefault="002435EC">
            <w:pPr>
              <w:rPr>
                <w:del w:id="31933" w:author="瑋婷 徐" w:date="2025-01-03T17:04:00Z" w16du:dateUtc="2025-01-03T09:04:00Z"/>
                <w:rFonts w:ascii="Times New Roman" w:eastAsia="標楷體" w:hAnsi="Times New Roman" w:cs="Times New Roman"/>
              </w:rPr>
              <w:pPrChange w:id="31934" w:author="瑋婷 徐" w:date="2025-01-03T17:04:00Z" w16du:dateUtc="2025-01-03T09:04:00Z">
                <w:pPr>
                  <w:spacing w:line="276" w:lineRule="auto"/>
                  <w:jc w:val="center"/>
                </w:pPr>
              </w:pPrChange>
            </w:pPr>
            <w:del w:id="3193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73158B16" w14:textId="690B348C" w:rsidR="00D93FCC" w:rsidDel="003C19C7" w:rsidRDefault="00D93FCC">
            <w:pPr>
              <w:rPr>
                <w:del w:id="31936" w:author="瑋婷 徐" w:date="2025-01-03T17:04:00Z" w16du:dateUtc="2025-01-03T09:04:00Z"/>
                <w:rFonts w:ascii="Times New Roman" w:eastAsia="標楷體" w:hAnsi="Times New Roman" w:cs="Times New Roman"/>
              </w:rPr>
              <w:pPrChange w:id="319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C85BF22" w14:textId="0CC7FB44" w:rsidR="00D93FCC" w:rsidDel="003C19C7" w:rsidRDefault="002435EC">
            <w:pPr>
              <w:rPr>
                <w:del w:id="31938" w:author="瑋婷 徐" w:date="2025-01-03T17:04:00Z" w16du:dateUtc="2025-01-03T09:04:00Z"/>
                <w:rFonts w:ascii="Times New Roman" w:eastAsia="標楷體" w:hAnsi="Times New Roman" w:cs="Times New Roman"/>
              </w:rPr>
              <w:pPrChange w:id="31939" w:author="瑋婷 徐" w:date="2025-01-03T17:04:00Z" w16du:dateUtc="2025-01-03T09:04:00Z">
                <w:pPr>
                  <w:spacing w:line="276" w:lineRule="auto"/>
                  <w:jc w:val="center"/>
                </w:pPr>
              </w:pPrChange>
            </w:pPr>
            <w:del w:id="31940"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520243CE" w14:textId="6EFF0517" w:rsidR="00D93FCC" w:rsidDel="003C19C7" w:rsidRDefault="00D93FCC">
            <w:pPr>
              <w:rPr>
                <w:del w:id="31941" w:author="瑋婷 徐" w:date="2025-01-03T17:04:00Z" w16du:dateUtc="2025-01-03T09:04:00Z"/>
                <w:rFonts w:ascii="Times New Roman" w:eastAsia="標楷體" w:hAnsi="Times New Roman" w:cs="Times New Roman"/>
              </w:rPr>
              <w:pPrChange w:id="3194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BF0287A" w14:textId="487335B2" w:rsidR="00D93FCC" w:rsidDel="003C19C7" w:rsidRDefault="00D93FCC">
            <w:pPr>
              <w:rPr>
                <w:del w:id="31943" w:author="瑋婷 徐" w:date="2025-01-03T17:04:00Z" w16du:dateUtc="2025-01-03T09:04:00Z"/>
                <w:rFonts w:ascii="Times New Roman" w:eastAsia="標楷體" w:hAnsi="Times New Roman" w:cs="Times New Roman"/>
              </w:rPr>
              <w:pPrChange w:id="3194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74DA6B7" w14:textId="5309651E" w:rsidR="00D93FCC" w:rsidDel="003C19C7" w:rsidRDefault="002435EC">
            <w:pPr>
              <w:rPr>
                <w:del w:id="31945" w:author="瑋婷 徐" w:date="2025-01-03T17:04:00Z" w16du:dateUtc="2025-01-03T09:04:00Z"/>
                <w:rFonts w:ascii="Times New Roman" w:eastAsia="標楷體" w:hAnsi="Times New Roman" w:cs="Times New Roman"/>
              </w:rPr>
              <w:pPrChange w:id="31946" w:author="瑋婷 徐" w:date="2025-01-03T17:04:00Z" w16du:dateUtc="2025-01-03T09:04:00Z">
                <w:pPr>
                  <w:spacing w:line="276" w:lineRule="auto"/>
                  <w:jc w:val="center"/>
                </w:pPr>
              </w:pPrChange>
            </w:pPr>
            <w:del w:id="3194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49017E84" w14:textId="2A7923AA" w:rsidR="00D93FCC" w:rsidDel="003C19C7" w:rsidRDefault="00D93FCC">
            <w:pPr>
              <w:rPr>
                <w:del w:id="31948" w:author="瑋婷 徐" w:date="2025-01-03T17:04:00Z" w16du:dateUtc="2025-01-03T09:04:00Z"/>
                <w:rFonts w:ascii="Times New Roman" w:eastAsia="標楷體" w:hAnsi="Times New Roman" w:cs="Times New Roman"/>
              </w:rPr>
              <w:pPrChange w:id="31949"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595F6518" w14:textId="0B3BD971" w:rsidR="00D93FCC" w:rsidDel="003C19C7" w:rsidRDefault="002435EC">
            <w:pPr>
              <w:rPr>
                <w:del w:id="31950" w:author="瑋婷 徐" w:date="2025-01-03T17:04:00Z" w16du:dateUtc="2025-01-03T09:04:00Z"/>
                <w:rFonts w:ascii="Times New Roman" w:eastAsia="標楷體" w:hAnsi="Times New Roman" w:cs="Times New Roman"/>
              </w:rPr>
              <w:pPrChange w:id="31951" w:author="瑋婷 徐" w:date="2025-01-03T17:04:00Z" w16du:dateUtc="2025-01-03T09:04:00Z">
                <w:pPr>
                  <w:spacing w:line="276" w:lineRule="auto"/>
                  <w:jc w:val="center"/>
                </w:pPr>
              </w:pPrChange>
            </w:pPr>
            <w:del w:id="3195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BB62D13" w14:textId="439362AC" w:rsidR="00D93FCC" w:rsidDel="003C19C7" w:rsidRDefault="002435EC">
            <w:pPr>
              <w:rPr>
                <w:del w:id="31953" w:author="瑋婷 徐" w:date="2025-01-03T17:04:00Z" w16du:dateUtc="2025-01-03T09:04:00Z"/>
                <w:rFonts w:ascii="Times New Roman" w:eastAsia="標楷體" w:hAnsi="Times New Roman" w:cs="Times New Roman"/>
              </w:rPr>
              <w:pPrChange w:id="31954" w:author="瑋婷 徐" w:date="2025-01-03T17:04:00Z" w16du:dateUtc="2025-01-03T09:04:00Z">
                <w:pPr>
                  <w:spacing w:line="276" w:lineRule="auto"/>
                  <w:jc w:val="center"/>
                </w:pPr>
              </w:pPrChange>
            </w:pPr>
            <w:del w:id="3195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56EC0632" w14:textId="2ECB4125" w:rsidR="00D93FCC" w:rsidDel="003C19C7" w:rsidRDefault="002435EC">
            <w:pPr>
              <w:rPr>
                <w:del w:id="31956" w:author="瑋婷 徐" w:date="2025-01-03T17:04:00Z" w16du:dateUtc="2025-01-03T09:04:00Z"/>
                <w:rFonts w:ascii="Times New Roman" w:eastAsia="標楷體" w:hAnsi="Times New Roman" w:cs="Times New Roman"/>
              </w:rPr>
              <w:pPrChange w:id="31957" w:author="瑋婷 徐" w:date="2025-01-03T17:04:00Z" w16du:dateUtc="2025-01-03T09:04:00Z">
                <w:pPr>
                  <w:spacing w:line="276" w:lineRule="auto"/>
                  <w:jc w:val="center"/>
                </w:pPr>
              </w:pPrChange>
            </w:pPr>
            <w:del w:id="31958"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37B69344" w14:textId="468F044E" w:rsidR="00D93FCC" w:rsidDel="003C19C7" w:rsidRDefault="00D93FCC">
            <w:pPr>
              <w:rPr>
                <w:del w:id="31959" w:author="瑋婷 徐" w:date="2025-01-03T17:04:00Z" w16du:dateUtc="2025-01-03T09:04:00Z"/>
                <w:rFonts w:ascii="Times New Roman" w:eastAsia="標楷體" w:hAnsi="Times New Roman" w:cs="Times New Roman"/>
              </w:rPr>
              <w:pPrChange w:id="3196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23C6F24" w14:textId="0DF1AA75" w:rsidR="00D93FCC" w:rsidDel="003C19C7" w:rsidRDefault="002435EC">
            <w:pPr>
              <w:rPr>
                <w:del w:id="31961" w:author="瑋婷 徐" w:date="2025-01-03T17:04:00Z" w16du:dateUtc="2025-01-03T09:04:00Z"/>
                <w:rFonts w:ascii="Times New Roman" w:eastAsia="標楷體" w:hAnsi="Times New Roman" w:cs="Times New Roman"/>
              </w:rPr>
              <w:pPrChange w:id="31962" w:author="瑋婷 徐" w:date="2025-01-03T17:04:00Z" w16du:dateUtc="2025-01-03T09:04:00Z">
                <w:pPr>
                  <w:spacing w:line="276" w:lineRule="auto"/>
                  <w:jc w:val="center"/>
                </w:pPr>
              </w:pPrChange>
            </w:pPr>
            <w:del w:id="3196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1380B74F" w14:textId="24F6DA72" w:rsidR="00D93FCC" w:rsidDel="003C19C7" w:rsidRDefault="002435EC">
            <w:pPr>
              <w:rPr>
                <w:del w:id="31964" w:author="瑋婷 徐" w:date="2025-01-03T17:04:00Z" w16du:dateUtc="2025-01-03T09:04:00Z"/>
                <w:rFonts w:ascii="Times New Roman" w:eastAsia="標楷體" w:hAnsi="Times New Roman" w:cs="Times New Roman"/>
              </w:rPr>
              <w:pPrChange w:id="31965" w:author="瑋婷 徐" w:date="2025-01-03T17:04:00Z" w16du:dateUtc="2025-01-03T09:04:00Z">
                <w:pPr>
                  <w:spacing w:line="276" w:lineRule="auto"/>
                  <w:jc w:val="center"/>
                </w:pPr>
              </w:pPrChange>
            </w:pPr>
            <w:del w:id="3196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4C0515A9" w14:textId="2D270023" w:rsidR="00D93FCC" w:rsidDel="003C19C7" w:rsidRDefault="00D93FCC">
            <w:pPr>
              <w:rPr>
                <w:del w:id="31967" w:author="瑋婷 徐" w:date="2025-01-03T17:04:00Z" w16du:dateUtc="2025-01-03T09:04:00Z"/>
                <w:rFonts w:ascii="Times New Roman" w:eastAsia="標楷體" w:hAnsi="Times New Roman" w:cs="Times New Roman"/>
              </w:rPr>
              <w:pPrChange w:id="31968"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A1CC491" w14:textId="4C3D0572" w:rsidR="00D93FCC" w:rsidDel="003C19C7" w:rsidRDefault="00D93FCC">
            <w:pPr>
              <w:rPr>
                <w:del w:id="31969" w:author="瑋婷 徐" w:date="2025-01-03T17:04:00Z" w16du:dateUtc="2025-01-03T09:04:00Z"/>
                <w:rFonts w:ascii="Times New Roman" w:eastAsia="標楷體" w:hAnsi="Times New Roman" w:cs="Times New Roman"/>
              </w:rPr>
              <w:pPrChange w:id="3197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CADD627" w14:textId="5C06D23C" w:rsidR="00D93FCC" w:rsidDel="003C19C7" w:rsidRDefault="00D93FCC">
            <w:pPr>
              <w:rPr>
                <w:del w:id="31971" w:author="瑋婷 徐" w:date="2025-01-03T17:04:00Z" w16du:dateUtc="2025-01-03T09:04:00Z"/>
                <w:rFonts w:ascii="Times New Roman" w:eastAsia="標楷體" w:hAnsi="Times New Roman" w:cs="Times New Roman"/>
              </w:rPr>
              <w:pPrChange w:id="319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3FD6A29" w14:textId="0CBC3040" w:rsidR="00D93FCC" w:rsidDel="003C19C7" w:rsidRDefault="00D93FCC">
            <w:pPr>
              <w:rPr>
                <w:del w:id="31973" w:author="瑋婷 徐" w:date="2025-01-03T17:04:00Z" w16du:dateUtc="2025-01-03T09:04:00Z"/>
                <w:rFonts w:ascii="Times New Roman" w:eastAsia="標楷體" w:hAnsi="Times New Roman" w:cs="Times New Roman"/>
              </w:rPr>
              <w:pPrChange w:id="3197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BDE987C" w14:textId="2A93C2AB" w:rsidR="00D93FCC" w:rsidDel="003C19C7" w:rsidRDefault="00D93FCC">
            <w:pPr>
              <w:rPr>
                <w:del w:id="31975" w:author="瑋婷 徐" w:date="2025-01-03T17:04:00Z" w16du:dateUtc="2025-01-03T09:04:00Z"/>
                <w:rFonts w:ascii="Times New Roman" w:eastAsia="標楷體" w:hAnsi="Times New Roman" w:cs="Times New Roman"/>
              </w:rPr>
              <w:pPrChange w:id="31976"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058CB4FA" w14:textId="019FF58A" w:rsidR="00D93FCC" w:rsidDel="003C19C7" w:rsidRDefault="00D93FCC">
            <w:pPr>
              <w:rPr>
                <w:del w:id="31977" w:author="瑋婷 徐" w:date="2025-01-03T17:04:00Z" w16du:dateUtc="2025-01-03T09:04:00Z"/>
                <w:rFonts w:ascii="Times New Roman" w:eastAsia="標楷體" w:hAnsi="Times New Roman" w:cs="Times New Roman"/>
              </w:rPr>
              <w:pPrChange w:id="31978" w:author="瑋婷 徐" w:date="2025-01-03T17:04:00Z" w16du:dateUtc="2025-01-03T09:04:00Z">
                <w:pPr>
                  <w:spacing w:line="276" w:lineRule="auto"/>
                  <w:jc w:val="center"/>
                </w:pPr>
              </w:pPrChange>
            </w:pPr>
          </w:p>
        </w:tc>
      </w:tr>
      <w:tr w:rsidR="00000000" w:rsidDel="003C19C7" w14:paraId="3F5C058E" w14:textId="0511A865" w:rsidTr="002B07B0">
        <w:trPr>
          <w:cantSplit/>
          <w:jc w:val="center"/>
          <w:del w:id="31979"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768BEF8C" w14:textId="65BECB5D" w:rsidR="00D93FCC" w:rsidDel="003C19C7" w:rsidRDefault="002435EC">
            <w:pPr>
              <w:rPr>
                <w:del w:id="31980" w:author="瑋婷 徐" w:date="2025-01-03T17:04:00Z" w16du:dateUtc="2025-01-03T09:04:00Z"/>
                <w:rFonts w:ascii="Times New Roman" w:eastAsia="標楷體" w:hAnsi="Times New Roman" w:cs="Times New Roman"/>
              </w:rPr>
              <w:pPrChange w:id="31981" w:author="瑋婷 徐" w:date="2025-01-03T17:04:00Z" w16du:dateUtc="2025-01-03T09:04:00Z">
                <w:pPr>
                  <w:spacing w:line="276" w:lineRule="auto"/>
                </w:pPr>
              </w:pPrChange>
            </w:pPr>
            <w:del w:id="31982" w:author="瑋婷 徐" w:date="2025-01-03T17:04:00Z" w16du:dateUtc="2025-01-03T09:04:00Z">
              <w:r w:rsidDel="003C19C7">
                <w:rPr>
                  <w:rFonts w:ascii="Times New Roman" w:eastAsia="標楷體" w:hAnsi="Times New Roman" w:cs="Times New Roman"/>
                  <w:color w:val="000000"/>
                </w:rPr>
                <w:delText>小鶯</w:delText>
              </w:r>
              <w:r w:rsidDel="003C19C7">
                <w:rPr>
                  <w:rFonts w:ascii="Times New Roman" w:eastAsia="標楷體" w:hAnsi="Times New Roman" w:cs="Times New Roman"/>
                  <w:color w:val="000000"/>
                </w:rPr>
                <w:delText xml:space="preserve"> ※</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7171BC27" w14:textId="2613BDBE" w:rsidR="00D93FCC" w:rsidDel="003C19C7" w:rsidRDefault="002435EC">
            <w:pPr>
              <w:rPr>
                <w:del w:id="31983" w:author="瑋婷 徐" w:date="2025-01-03T17:04:00Z" w16du:dateUtc="2025-01-03T09:04:00Z"/>
                <w:rFonts w:ascii="Times New Roman" w:eastAsia="標楷體" w:hAnsi="Times New Roman" w:cs="Times New Roman"/>
                <w:i/>
              </w:rPr>
              <w:pPrChange w:id="31984" w:author="瑋婷 徐" w:date="2025-01-03T17:04:00Z" w16du:dateUtc="2025-01-03T09:04:00Z">
                <w:pPr>
                  <w:spacing w:line="276" w:lineRule="auto"/>
                </w:pPr>
              </w:pPrChange>
            </w:pPr>
            <w:del w:id="31985" w:author="瑋婷 徐" w:date="2025-01-03T17:04:00Z" w16du:dateUtc="2025-01-03T09:04:00Z">
              <w:r w:rsidDel="003C19C7">
                <w:rPr>
                  <w:rFonts w:ascii="Times New Roman" w:eastAsia="標楷體" w:hAnsi="Times New Roman" w:cs="Times New Roman"/>
                  <w:i/>
                  <w:iCs/>
                  <w:color w:val="000000"/>
                </w:rPr>
                <w:delText>Horornis fortipes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334C2379" w14:textId="5E62D8CB" w:rsidR="00D93FCC" w:rsidDel="003C19C7" w:rsidRDefault="00D93FCC">
            <w:pPr>
              <w:rPr>
                <w:del w:id="31986" w:author="瑋婷 徐" w:date="2025-01-03T17:04:00Z" w16du:dateUtc="2025-01-03T09:04:00Z"/>
                <w:rFonts w:ascii="Times New Roman" w:eastAsia="標楷體" w:hAnsi="Times New Roman" w:cs="Times New Roman"/>
              </w:rPr>
              <w:pPrChange w:id="31987"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0AF9A3D0" w14:textId="1123DB7C" w:rsidR="00D93FCC" w:rsidDel="003C19C7" w:rsidRDefault="00D93FCC">
            <w:pPr>
              <w:rPr>
                <w:del w:id="31988" w:author="瑋婷 徐" w:date="2025-01-03T17:04:00Z" w16du:dateUtc="2025-01-03T09:04:00Z"/>
                <w:rFonts w:ascii="Times New Roman" w:eastAsia="標楷體" w:hAnsi="Times New Roman" w:cs="Times New Roman"/>
              </w:rPr>
              <w:pPrChange w:id="31989"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260E27A6" w14:textId="27A7E191" w:rsidR="00D93FCC" w:rsidDel="003C19C7" w:rsidRDefault="00D93FCC">
            <w:pPr>
              <w:rPr>
                <w:del w:id="31990" w:author="瑋婷 徐" w:date="2025-01-03T17:04:00Z" w16du:dateUtc="2025-01-03T09:04:00Z"/>
                <w:rFonts w:ascii="Times New Roman" w:eastAsia="標楷體" w:hAnsi="Times New Roman" w:cs="Times New Roman"/>
              </w:rPr>
              <w:pPrChange w:id="31991"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0813D0EB" w14:textId="6E853005" w:rsidR="00D93FCC" w:rsidDel="003C19C7" w:rsidRDefault="00D93FCC">
            <w:pPr>
              <w:rPr>
                <w:del w:id="31992" w:author="瑋婷 徐" w:date="2025-01-03T17:04:00Z" w16du:dateUtc="2025-01-03T09:04:00Z"/>
                <w:rFonts w:ascii="Times New Roman" w:eastAsia="標楷體" w:hAnsi="Times New Roman" w:cs="Times New Roman"/>
              </w:rPr>
              <w:pPrChange w:id="31993"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7B427107" w14:textId="06902070" w:rsidR="00D93FCC" w:rsidDel="003C19C7" w:rsidRDefault="00D93FCC">
            <w:pPr>
              <w:rPr>
                <w:del w:id="31994" w:author="瑋婷 徐" w:date="2025-01-03T17:04:00Z" w16du:dateUtc="2025-01-03T09:04:00Z"/>
                <w:rFonts w:ascii="Times New Roman" w:eastAsia="標楷體" w:hAnsi="Times New Roman" w:cs="Times New Roman"/>
              </w:rPr>
              <w:pPrChange w:id="31995"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3EF71972" w14:textId="62391C76" w:rsidR="00D93FCC" w:rsidDel="003C19C7" w:rsidRDefault="00D93FCC">
            <w:pPr>
              <w:rPr>
                <w:del w:id="31996" w:author="瑋婷 徐" w:date="2025-01-03T17:04:00Z" w16du:dateUtc="2025-01-03T09:04:00Z"/>
                <w:rFonts w:ascii="Times New Roman" w:eastAsia="標楷體" w:hAnsi="Times New Roman" w:cs="Times New Roman"/>
              </w:rPr>
              <w:pPrChange w:id="31997"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289806A7" w14:textId="4405C86A" w:rsidR="00D93FCC" w:rsidDel="003C19C7" w:rsidRDefault="00D93FCC">
            <w:pPr>
              <w:rPr>
                <w:del w:id="31998" w:author="瑋婷 徐" w:date="2025-01-03T17:04:00Z" w16du:dateUtc="2025-01-03T09:04:00Z"/>
                <w:rFonts w:ascii="Times New Roman" w:eastAsia="標楷體" w:hAnsi="Times New Roman" w:cs="Times New Roman"/>
              </w:rPr>
              <w:pPrChange w:id="31999"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6B43FF25" w14:textId="2CE6536A" w:rsidR="00D93FCC" w:rsidDel="003C19C7" w:rsidRDefault="00D93FCC">
            <w:pPr>
              <w:rPr>
                <w:del w:id="32000" w:author="瑋婷 徐" w:date="2025-01-03T17:04:00Z" w16du:dateUtc="2025-01-03T09:04:00Z"/>
                <w:rFonts w:ascii="Times New Roman" w:eastAsia="標楷體" w:hAnsi="Times New Roman" w:cs="Times New Roman"/>
              </w:rPr>
              <w:pPrChange w:id="32001"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2AA01D69" w14:textId="1B1AD93C" w:rsidR="00D93FCC" w:rsidDel="003C19C7" w:rsidRDefault="00D93FCC">
            <w:pPr>
              <w:rPr>
                <w:del w:id="32002" w:author="瑋婷 徐" w:date="2025-01-03T17:04:00Z" w16du:dateUtc="2025-01-03T09:04:00Z"/>
                <w:rFonts w:ascii="Times New Roman" w:eastAsia="標楷體" w:hAnsi="Times New Roman" w:cs="Times New Roman"/>
              </w:rPr>
              <w:pPrChange w:id="320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B951F6F" w14:textId="700C9076" w:rsidR="00D93FCC" w:rsidDel="003C19C7" w:rsidRDefault="00D93FCC">
            <w:pPr>
              <w:rPr>
                <w:del w:id="32004" w:author="瑋婷 徐" w:date="2025-01-03T17:04:00Z" w16du:dateUtc="2025-01-03T09:04:00Z"/>
                <w:rFonts w:ascii="Times New Roman" w:eastAsia="標楷體" w:hAnsi="Times New Roman" w:cs="Times New Roman"/>
              </w:rPr>
              <w:pPrChange w:id="3200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2E3BA72" w14:textId="306DE91E" w:rsidR="00D93FCC" w:rsidDel="003C19C7" w:rsidRDefault="002435EC">
            <w:pPr>
              <w:rPr>
                <w:del w:id="32006" w:author="瑋婷 徐" w:date="2025-01-03T17:04:00Z" w16du:dateUtc="2025-01-03T09:04:00Z"/>
                <w:rFonts w:ascii="Times New Roman" w:eastAsia="標楷體" w:hAnsi="Times New Roman" w:cs="Times New Roman"/>
              </w:rPr>
              <w:pPrChange w:id="32007" w:author="瑋婷 徐" w:date="2025-01-03T17:04:00Z" w16du:dateUtc="2025-01-03T09:04:00Z">
                <w:pPr>
                  <w:spacing w:line="276" w:lineRule="auto"/>
                  <w:jc w:val="center"/>
                </w:pPr>
              </w:pPrChange>
            </w:pPr>
            <w:del w:id="32008"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75746813" w14:textId="0394E64A" w:rsidR="00D93FCC" w:rsidDel="003C19C7" w:rsidRDefault="00D93FCC">
            <w:pPr>
              <w:rPr>
                <w:del w:id="32009" w:author="瑋婷 徐" w:date="2025-01-03T17:04:00Z" w16du:dateUtc="2025-01-03T09:04:00Z"/>
                <w:rFonts w:ascii="Times New Roman" w:eastAsia="標楷體" w:hAnsi="Times New Roman" w:cs="Times New Roman"/>
              </w:rPr>
              <w:pPrChange w:id="3201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DC997BF" w14:textId="025355D1" w:rsidR="00D93FCC" w:rsidDel="003C19C7" w:rsidRDefault="00D93FCC">
            <w:pPr>
              <w:rPr>
                <w:del w:id="32011" w:author="瑋婷 徐" w:date="2025-01-03T17:04:00Z" w16du:dateUtc="2025-01-03T09:04:00Z"/>
                <w:rFonts w:ascii="Times New Roman" w:eastAsia="標楷體" w:hAnsi="Times New Roman" w:cs="Times New Roman"/>
              </w:rPr>
              <w:pPrChange w:id="320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9CF21BA" w14:textId="520FD77D" w:rsidR="00D93FCC" w:rsidDel="003C19C7" w:rsidRDefault="00D93FCC">
            <w:pPr>
              <w:rPr>
                <w:del w:id="32013" w:author="瑋婷 徐" w:date="2025-01-03T17:04:00Z" w16du:dateUtc="2025-01-03T09:04:00Z"/>
                <w:rFonts w:ascii="Times New Roman" w:eastAsia="標楷體" w:hAnsi="Times New Roman" w:cs="Times New Roman"/>
              </w:rPr>
              <w:pPrChange w:id="3201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A4D9DE8" w14:textId="44CAC8D4" w:rsidR="00D93FCC" w:rsidDel="003C19C7" w:rsidRDefault="00D93FCC">
            <w:pPr>
              <w:rPr>
                <w:del w:id="32015" w:author="瑋婷 徐" w:date="2025-01-03T17:04:00Z" w16du:dateUtc="2025-01-03T09:04:00Z"/>
                <w:rFonts w:ascii="Times New Roman" w:eastAsia="標楷體" w:hAnsi="Times New Roman" w:cs="Times New Roman"/>
              </w:rPr>
              <w:pPrChange w:id="320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EAFB61B" w14:textId="32874582" w:rsidR="00D93FCC" w:rsidDel="003C19C7" w:rsidRDefault="00D93FCC">
            <w:pPr>
              <w:rPr>
                <w:del w:id="32017" w:author="瑋婷 徐" w:date="2025-01-03T17:04:00Z" w16du:dateUtc="2025-01-03T09:04:00Z"/>
                <w:rFonts w:ascii="Times New Roman" w:eastAsia="標楷體" w:hAnsi="Times New Roman" w:cs="Times New Roman"/>
              </w:rPr>
              <w:pPrChange w:id="320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5EA0811" w14:textId="44CC6BCB" w:rsidR="00D93FCC" w:rsidDel="003C19C7" w:rsidRDefault="002435EC">
            <w:pPr>
              <w:rPr>
                <w:del w:id="32019" w:author="瑋婷 徐" w:date="2025-01-03T17:04:00Z" w16du:dateUtc="2025-01-03T09:04:00Z"/>
                <w:rFonts w:ascii="Times New Roman" w:eastAsia="標楷體" w:hAnsi="Times New Roman" w:cs="Times New Roman"/>
              </w:rPr>
              <w:pPrChange w:id="32020" w:author="瑋婷 徐" w:date="2025-01-03T17:04:00Z" w16du:dateUtc="2025-01-03T09:04:00Z">
                <w:pPr>
                  <w:spacing w:line="276" w:lineRule="auto"/>
                  <w:jc w:val="center"/>
                </w:pPr>
              </w:pPrChange>
            </w:pPr>
            <w:del w:id="3202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E446159" w14:textId="7150123A" w:rsidR="00D93FCC" w:rsidDel="003C19C7" w:rsidRDefault="00D93FCC">
            <w:pPr>
              <w:rPr>
                <w:del w:id="32022" w:author="瑋婷 徐" w:date="2025-01-03T17:04:00Z" w16du:dateUtc="2025-01-03T09:04:00Z"/>
                <w:rFonts w:ascii="Times New Roman" w:eastAsia="標楷體" w:hAnsi="Times New Roman" w:cs="Times New Roman"/>
              </w:rPr>
              <w:pPrChange w:id="3202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0575FD6" w14:textId="27D81FDA" w:rsidR="00D93FCC" w:rsidDel="003C19C7" w:rsidRDefault="00D93FCC">
            <w:pPr>
              <w:rPr>
                <w:del w:id="32024" w:author="瑋婷 徐" w:date="2025-01-03T17:04:00Z" w16du:dateUtc="2025-01-03T09:04:00Z"/>
                <w:rFonts w:ascii="Times New Roman" w:eastAsia="標楷體" w:hAnsi="Times New Roman" w:cs="Times New Roman"/>
              </w:rPr>
              <w:pPrChange w:id="3202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30459AE" w14:textId="294AAD83" w:rsidR="00D93FCC" w:rsidDel="003C19C7" w:rsidRDefault="00D93FCC">
            <w:pPr>
              <w:rPr>
                <w:del w:id="32026" w:author="瑋婷 徐" w:date="2025-01-03T17:04:00Z" w16du:dateUtc="2025-01-03T09:04:00Z"/>
                <w:rFonts w:ascii="Times New Roman" w:eastAsia="標楷體" w:hAnsi="Times New Roman" w:cs="Times New Roman"/>
              </w:rPr>
              <w:pPrChange w:id="3202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8F11FE2" w14:textId="30EF40B9" w:rsidR="00D93FCC" w:rsidDel="003C19C7" w:rsidRDefault="00D93FCC">
            <w:pPr>
              <w:rPr>
                <w:del w:id="32028" w:author="瑋婷 徐" w:date="2025-01-03T17:04:00Z" w16du:dateUtc="2025-01-03T09:04:00Z"/>
                <w:rFonts w:ascii="Times New Roman" w:eastAsia="標楷體" w:hAnsi="Times New Roman" w:cs="Times New Roman"/>
              </w:rPr>
              <w:pPrChange w:id="3202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560F95F" w14:textId="6592D3A5" w:rsidR="00D93FCC" w:rsidDel="003C19C7" w:rsidRDefault="00D93FCC">
            <w:pPr>
              <w:rPr>
                <w:del w:id="32030" w:author="瑋婷 徐" w:date="2025-01-03T17:04:00Z" w16du:dateUtc="2025-01-03T09:04:00Z"/>
                <w:rFonts w:ascii="Times New Roman" w:eastAsia="標楷體" w:hAnsi="Times New Roman" w:cs="Times New Roman"/>
              </w:rPr>
              <w:pPrChange w:id="3203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44B7AF1" w14:textId="4CCE43FF" w:rsidR="00D93FCC" w:rsidDel="003C19C7" w:rsidRDefault="00D93FCC">
            <w:pPr>
              <w:rPr>
                <w:del w:id="32032" w:author="瑋婷 徐" w:date="2025-01-03T17:04:00Z" w16du:dateUtc="2025-01-03T09:04:00Z"/>
                <w:rFonts w:ascii="Times New Roman" w:eastAsia="標楷體" w:hAnsi="Times New Roman" w:cs="Times New Roman"/>
              </w:rPr>
              <w:pPrChange w:id="32033"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3EB849B1" w14:textId="20136C6C" w:rsidR="00D93FCC" w:rsidDel="003C19C7" w:rsidRDefault="00D93FCC">
            <w:pPr>
              <w:rPr>
                <w:del w:id="32034" w:author="瑋婷 徐" w:date="2025-01-03T17:04:00Z" w16du:dateUtc="2025-01-03T09:04:00Z"/>
                <w:rFonts w:ascii="Times New Roman" w:eastAsia="標楷體" w:hAnsi="Times New Roman" w:cs="Times New Roman"/>
              </w:rPr>
              <w:pPrChange w:id="3203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EEFD27C" w14:textId="24333C75" w:rsidR="00D93FCC" w:rsidDel="003C19C7" w:rsidRDefault="00D93FCC">
            <w:pPr>
              <w:rPr>
                <w:del w:id="32036" w:author="瑋婷 徐" w:date="2025-01-03T17:04:00Z" w16du:dateUtc="2025-01-03T09:04:00Z"/>
                <w:rFonts w:ascii="Times New Roman" w:eastAsia="標楷體" w:hAnsi="Times New Roman" w:cs="Times New Roman"/>
              </w:rPr>
              <w:pPrChange w:id="320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16AA7F5" w14:textId="5CA32A72" w:rsidR="00D93FCC" w:rsidDel="003C19C7" w:rsidRDefault="00D93FCC">
            <w:pPr>
              <w:rPr>
                <w:del w:id="32038" w:author="瑋婷 徐" w:date="2025-01-03T17:04:00Z" w16du:dateUtc="2025-01-03T09:04:00Z"/>
                <w:rFonts w:ascii="Times New Roman" w:eastAsia="標楷體" w:hAnsi="Times New Roman" w:cs="Times New Roman"/>
              </w:rPr>
              <w:pPrChange w:id="3203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3BA0B5D" w14:textId="7AA03E5D" w:rsidR="00D93FCC" w:rsidDel="003C19C7" w:rsidRDefault="00D93FCC">
            <w:pPr>
              <w:rPr>
                <w:del w:id="32040" w:author="瑋婷 徐" w:date="2025-01-03T17:04:00Z" w16du:dateUtc="2025-01-03T09:04:00Z"/>
                <w:rFonts w:ascii="Times New Roman" w:eastAsia="標楷體" w:hAnsi="Times New Roman" w:cs="Times New Roman"/>
              </w:rPr>
              <w:pPrChange w:id="3204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352D2D0" w14:textId="708565A7" w:rsidR="00D93FCC" w:rsidDel="003C19C7" w:rsidRDefault="00D93FCC">
            <w:pPr>
              <w:rPr>
                <w:del w:id="32042" w:author="瑋婷 徐" w:date="2025-01-03T17:04:00Z" w16du:dateUtc="2025-01-03T09:04:00Z"/>
                <w:rFonts w:ascii="Times New Roman" w:eastAsia="標楷體" w:hAnsi="Times New Roman" w:cs="Times New Roman"/>
              </w:rPr>
              <w:pPrChange w:id="3204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B6E6236" w14:textId="489998DA" w:rsidR="00D93FCC" w:rsidDel="003C19C7" w:rsidRDefault="00D93FCC">
            <w:pPr>
              <w:rPr>
                <w:del w:id="32044" w:author="瑋婷 徐" w:date="2025-01-03T17:04:00Z" w16du:dateUtc="2025-01-03T09:04:00Z"/>
                <w:rFonts w:ascii="Times New Roman" w:eastAsia="標楷體" w:hAnsi="Times New Roman" w:cs="Times New Roman"/>
              </w:rPr>
              <w:pPrChange w:id="3204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4BA73A1" w14:textId="07CA2F1B" w:rsidR="00D93FCC" w:rsidDel="003C19C7" w:rsidRDefault="002435EC">
            <w:pPr>
              <w:rPr>
                <w:del w:id="32046" w:author="瑋婷 徐" w:date="2025-01-03T17:04:00Z" w16du:dateUtc="2025-01-03T09:04:00Z"/>
                <w:rFonts w:ascii="Times New Roman" w:eastAsia="標楷體" w:hAnsi="Times New Roman" w:cs="Times New Roman"/>
              </w:rPr>
              <w:pPrChange w:id="32047" w:author="瑋婷 徐" w:date="2025-01-03T17:04:00Z" w16du:dateUtc="2025-01-03T09:04:00Z">
                <w:pPr>
                  <w:spacing w:line="276" w:lineRule="auto"/>
                  <w:jc w:val="center"/>
                </w:pPr>
              </w:pPrChange>
            </w:pPr>
            <w:del w:id="32048"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3FF2C24D" w14:textId="727DC0E6" w:rsidR="00D93FCC" w:rsidDel="003C19C7" w:rsidRDefault="00D93FCC">
            <w:pPr>
              <w:rPr>
                <w:del w:id="32049" w:author="瑋婷 徐" w:date="2025-01-03T17:04:00Z" w16du:dateUtc="2025-01-03T09:04:00Z"/>
                <w:rFonts w:ascii="Times New Roman" w:eastAsia="標楷體" w:hAnsi="Times New Roman" w:cs="Times New Roman"/>
              </w:rPr>
              <w:pPrChange w:id="3205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F14E381" w14:textId="008596B6" w:rsidR="00D93FCC" w:rsidDel="003C19C7" w:rsidRDefault="002435EC">
            <w:pPr>
              <w:rPr>
                <w:del w:id="32051" w:author="瑋婷 徐" w:date="2025-01-03T17:04:00Z" w16du:dateUtc="2025-01-03T09:04:00Z"/>
                <w:rFonts w:ascii="Times New Roman" w:eastAsia="標楷體" w:hAnsi="Times New Roman" w:cs="Times New Roman"/>
              </w:rPr>
              <w:pPrChange w:id="32052" w:author="瑋婷 徐" w:date="2025-01-03T17:04:00Z" w16du:dateUtc="2025-01-03T09:04:00Z">
                <w:pPr>
                  <w:spacing w:line="276" w:lineRule="auto"/>
                  <w:jc w:val="center"/>
                </w:pPr>
              </w:pPrChange>
            </w:pPr>
            <w:del w:id="3205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F68BC68" w14:textId="1FF36FBA" w:rsidR="00D93FCC" w:rsidDel="003C19C7" w:rsidRDefault="00D93FCC">
            <w:pPr>
              <w:rPr>
                <w:del w:id="32054" w:author="瑋婷 徐" w:date="2025-01-03T17:04:00Z" w16du:dateUtc="2025-01-03T09:04:00Z"/>
                <w:rFonts w:ascii="Times New Roman" w:eastAsia="標楷體" w:hAnsi="Times New Roman" w:cs="Times New Roman"/>
              </w:rPr>
              <w:pPrChange w:id="3205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010B4E1" w14:textId="59120178" w:rsidR="00D93FCC" w:rsidDel="003C19C7" w:rsidRDefault="00D93FCC">
            <w:pPr>
              <w:rPr>
                <w:del w:id="32056" w:author="瑋婷 徐" w:date="2025-01-03T17:04:00Z" w16du:dateUtc="2025-01-03T09:04:00Z"/>
                <w:rFonts w:ascii="Times New Roman" w:eastAsia="標楷體" w:hAnsi="Times New Roman" w:cs="Times New Roman"/>
              </w:rPr>
              <w:pPrChange w:id="32057"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0BF7E014" w14:textId="22CF4834" w:rsidR="00D93FCC" w:rsidDel="003C19C7" w:rsidRDefault="00D93FCC">
            <w:pPr>
              <w:rPr>
                <w:del w:id="32058" w:author="瑋婷 徐" w:date="2025-01-03T17:04:00Z" w16du:dateUtc="2025-01-03T09:04:00Z"/>
                <w:rFonts w:ascii="Times New Roman" w:eastAsia="標楷體" w:hAnsi="Times New Roman" w:cs="Times New Roman"/>
              </w:rPr>
              <w:pPrChange w:id="32059" w:author="瑋婷 徐" w:date="2025-01-03T17:04:00Z" w16du:dateUtc="2025-01-03T09:04:00Z">
                <w:pPr>
                  <w:spacing w:line="276" w:lineRule="auto"/>
                  <w:jc w:val="center"/>
                </w:pPr>
              </w:pPrChange>
            </w:pPr>
          </w:p>
        </w:tc>
      </w:tr>
      <w:tr w:rsidR="00000000" w:rsidDel="003C19C7" w14:paraId="5C85C9C9" w14:textId="0139DADB" w:rsidTr="002B07B0">
        <w:trPr>
          <w:cantSplit/>
          <w:jc w:val="center"/>
          <w:del w:id="32060"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484DEB75" w14:textId="1A0560EA" w:rsidR="00D93FCC" w:rsidDel="003C19C7" w:rsidRDefault="002435EC">
            <w:pPr>
              <w:rPr>
                <w:del w:id="32061" w:author="瑋婷 徐" w:date="2025-01-03T17:04:00Z" w16du:dateUtc="2025-01-03T09:04:00Z"/>
                <w:rFonts w:ascii="Times New Roman" w:eastAsia="標楷體" w:hAnsi="Times New Roman" w:cs="Times New Roman"/>
              </w:rPr>
              <w:pPrChange w:id="32062" w:author="瑋婷 徐" w:date="2025-01-03T17:04:00Z" w16du:dateUtc="2025-01-03T09:04:00Z">
                <w:pPr>
                  <w:spacing w:line="276" w:lineRule="auto"/>
                </w:pPr>
              </w:pPrChange>
            </w:pPr>
            <w:del w:id="32063" w:author="瑋婷 徐" w:date="2025-01-03T17:04:00Z" w16du:dateUtc="2025-01-03T09:04:00Z">
              <w:r w:rsidDel="003C19C7">
                <w:rPr>
                  <w:rFonts w:ascii="Times New Roman" w:eastAsia="標楷體" w:hAnsi="Times New Roman" w:cs="Times New Roman"/>
                  <w:color w:val="000000"/>
                </w:rPr>
                <w:delText>深山鶯</w:delText>
              </w:r>
              <w:r w:rsidDel="003C19C7">
                <w:rPr>
                  <w:rFonts w:ascii="Times New Roman" w:eastAsia="標楷體" w:hAnsi="Times New Roman" w:cs="Times New Roman"/>
                  <w:color w:val="000000"/>
                </w:rPr>
                <w:delText xml:space="preserve"> ※</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704EBD4B" w14:textId="4205557D" w:rsidR="00D93FCC" w:rsidDel="003C19C7" w:rsidRDefault="002435EC">
            <w:pPr>
              <w:rPr>
                <w:del w:id="32064" w:author="瑋婷 徐" w:date="2025-01-03T17:04:00Z" w16du:dateUtc="2025-01-03T09:04:00Z"/>
                <w:rFonts w:ascii="Times New Roman" w:eastAsia="標楷體" w:hAnsi="Times New Roman" w:cs="Times New Roman"/>
                <w:i/>
              </w:rPr>
              <w:pPrChange w:id="32065" w:author="瑋婷 徐" w:date="2025-01-03T17:04:00Z" w16du:dateUtc="2025-01-03T09:04:00Z">
                <w:pPr>
                  <w:spacing w:line="276" w:lineRule="auto"/>
                </w:pPr>
              </w:pPrChange>
            </w:pPr>
            <w:del w:id="32066" w:author="瑋婷 徐" w:date="2025-01-03T17:04:00Z" w16du:dateUtc="2025-01-03T09:04:00Z">
              <w:r w:rsidDel="003C19C7">
                <w:rPr>
                  <w:rFonts w:ascii="Times New Roman" w:eastAsia="標楷體" w:hAnsi="Times New Roman" w:cs="Times New Roman"/>
                  <w:i/>
                  <w:iCs/>
                  <w:color w:val="000000"/>
                </w:rPr>
                <w:delText>Horornis acanthizoides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17C0E5A1" w14:textId="61AD623E" w:rsidR="00D93FCC" w:rsidDel="003C19C7" w:rsidRDefault="00D93FCC">
            <w:pPr>
              <w:rPr>
                <w:del w:id="32067" w:author="瑋婷 徐" w:date="2025-01-03T17:04:00Z" w16du:dateUtc="2025-01-03T09:04:00Z"/>
                <w:rFonts w:ascii="Times New Roman" w:eastAsia="標楷體" w:hAnsi="Times New Roman" w:cs="Times New Roman"/>
              </w:rPr>
              <w:pPrChange w:id="32068"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E35FCDF" w14:textId="539EC973" w:rsidR="00D93FCC" w:rsidDel="003C19C7" w:rsidRDefault="00D93FCC">
            <w:pPr>
              <w:rPr>
                <w:del w:id="32069" w:author="瑋婷 徐" w:date="2025-01-03T17:04:00Z" w16du:dateUtc="2025-01-03T09:04:00Z"/>
                <w:rFonts w:ascii="Times New Roman" w:eastAsia="標楷體" w:hAnsi="Times New Roman" w:cs="Times New Roman"/>
              </w:rPr>
              <w:pPrChange w:id="32070"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5832D75E" w14:textId="0DA33452" w:rsidR="00D93FCC" w:rsidDel="003C19C7" w:rsidRDefault="00D93FCC">
            <w:pPr>
              <w:rPr>
                <w:del w:id="32071" w:author="瑋婷 徐" w:date="2025-01-03T17:04:00Z" w16du:dateUtc="2025-01-03T09:04:00Z"/>
                <w:rFonts w:ascii="Times New Roman" w:eastAsia="標楷體" w:hAnsi="Times New Roman" w:cs="Times New Roman"/>
              </w:rPr>
              <w:pPrChange w:id="32072"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317D219E" w14:textId="491AE4B6" w:rsidR="00D93FCC" w:rsidDel="003C19C7" w:rsidRDefault="00D93FCC">
            <w:pPr>
              <w:rPr>
                <w:del w:id="32073" w:author="瑋婷 徐" w:date="2025-01-03T17:04:00Z" w16du:dateUtc="2025-01-03T09:04:00Z"/>
                <w:rFonts w:ascii="Times New Roman" w:eastAsia="標楷體" w:hAnsi="Times New Roman" w:cs="Times New Roman"/>
              </w:rPr>
              <w:pPrChange w:id="32074"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287F7687" w14:textId="27C4F96E" w:rsidR="00D93FCC" w:rsidDel="003C19C7" w:rsidRDefault="00D93FCC">
            <w:pPr>
              <w:rPr>
                <w:del w:id="32075" w:author="瑋婷 徐" w:date="2025-01-03T17:04:00Z" w16du:dateUtc="2025-01-03T09:04:00Z"/>
                <w:rFonts w:ascii="Times New Roman" w:eastAsia="標楷體" w:hAnsi="Times New Roman" w:cs="Times New Roman"/>
              </w:rPr>
              <w:pPrChange w:id="32076"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3CF2E180" w14:textId="4AA1A63C" w:rsidR="00D93FCC" w:rsidDel="003C19C7" w:rsidRDefault="00D93FCC">
            <w:pPr>
              <w:rPr>
                <w:del w:id="32077" w:author="瑋婷 徐" w:date="2025-01-03T17:04:00Z" w16du:dateUtc="2025-01-03T09:04:00Z"/>
                <w:rFonts w:ascii="Times New Roman" w:eastAsia="標楷體" w:hAnsi="Times New Roman" w:cs="Times New Roman"/>
              </w:rPr>
              <w:pPrChange w:id="32078"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4CC1B7C7" w14:textId="36732B42" w:rsidR="00D93FCC" w:rsidDel="003C19C7" w:rsidRDefault="00D93FCC">
            <w:pPr>
              <w:rPr>
                <w:del w:id="32079" w:author="瑋婷 徐" w:date="2025-01-03T17:04:00Z" w16du:dateUtc="2025-01-03T09:04:00Z"/>
                <w:rFonts w:ascii="Times New Roman" w:eastAsia="標楷體" w:hAnsi="Times New Roman" w:cs="Times New Roman"/>
              </w:rPr>
              <w:pPrChange w:id="32080"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3EB423B0" w14:textId="2B4476A8" w:rsidR="00D93FCC" w:rsidDel="003C19C7" w:rsidRDefault="002435EC">
            <w:pPr>
              <w:rPr>
                <w:del w:id="32081" w:author="瑋婷 徐" w:date="2025-01-03T17:04:00Z" w16du:dateUtc="2025-01-03T09:04:00Z"/>
                <w:rFonts w:ascii="Times New Roman" w:eastAsia="標楷體" w:hAnsi="Times New Roman" w:cs="Times New Roman"/>
              </w:rPr>
              <w:pPrChange w:id="32082" w:author="瑋婷 徐" w:date="2025-01-03T17:04:00Z" w16du:dateUtc="2025-01-03T09:04:00Z">
                <w:pPr>
                  <w:spacing w:line="276" w:lineRule="auto"/>
                  <w:jc w:val="center"/>
                </w:pPr>
              </w:pPrChange>
            </w:pPr>
            <w:del w:id="32083" w:author="瑋婷 徐" w:date="2025-01-03T17:04:00Z" w16du:dateUtc="2025-01-03T09:04:00Z">
              <w:r w:rsidDel="003C19C7">
                <w:rPr>
                  <w:rFonts w:ascii="Times New Roman" w:eastAsia="標楷體" w:hAnsi="Times New Roman" w:cs="Times New Roman"/>
                  <w:color w:val="000000"/>
                </w:rPr>
                <w:delText>*</w:delText>
              </w:r>
            </w:del>
          </w:p>
        </w:tc>
        <w:tc>
          <w:tcPr>
            <w:tcW w:w="264" w:type="dxa"/>
            <w:tcBorders>
              <w:top w:val="single" w:sz="4" w:space="0" w:color="000000"/>
              <w:bottom w:val="single" w:sz="4" w:space="0" w:color="000000"/>
            </w:tcBorders>
            <w:shd w:val="clear" w:color="auto" w:fill="D9D9D9"/>
            <w:vAlign w:val="center"/>
          </w:tcPr>
          <w:p w14:paraId="1FC9DAFA" w14:textId="7C88CEFD" w:rsidR="00D93FCC" w:rsidDel="003C19C7" w:rsidRDefault="00D93FCC">
            <w:pPr>
              <w:rPr>
                <w:del w:id="32084" w:author="瑋婷 徐" w:date="2025-01-03T17:04:00Z" w16du:dateUtc="2025-01-03T09:04:00Z"/>
                <w:rFonts w:ascii="Times New Roman" w:eastAsia="標楷體" w:hAnsi="Times New Roman" w:cs="Times New Roman"/>
              </w:rPr>
              <w:pPrChange w:id="3208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DE2599A" w14:textId="2779B673" w:rsidR="00D93FCC" w:rsidDel="003C19C7" w:rsidRDefault="00D93FCC">
            <w:pPr>
              <w:rPr>
                <w:del w:id="32086" w:author="瑋婷 徐" w:date="2025-01-03T17:04:00Z" w16du:dateUtc="2025-01-03T09:04:00Z"/>
                <w:rFonts w:ascii="Times New Roman" w:eastAsia="標楷體" w:hAnsi="Times New Roman" w:cs="Times New Roman"/>
              </w:rPr>
              <w:pPrChange w:id="3208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F9425F1" w14:textId="03591B0B" w:rsidR="00D93FCC" w:rsidDel="003C19C7" w:rsidRDefault="00D93FCC">
            <w:pPr>
              <w:rPr>
                <w:del w:id="32088" w:author="瑋婷 徐" w:date="2025-01-03T17:04:00Z" w16du:dateUtc="2025-01-03T09:04:00Z"/>
                <w:rFonts w:ascii="Times New Roman" w:eastAsia="標楷體" w:hAnsi="Times New Roman" w:cs="Times New Roman"/>
              </w:rPr>
              <w:pPrChange w:id="32089"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1803C7B" w14:textId="0C6F307E" w:rsidR="00D93FCC" w:rsidDel="003C19C7" w:rsidRDefault="00D93FCC">
            <w:pPr>
              <w:rPr>
                <w:del w:id="32090" w:author="瑋婷 徐" w:date="2025-01-03T17:04:00Z" w16du:dateUtc="2025-01-03T09:04:00Z"/>
                <w:rFonts w:ascii="Times New Roman" w:eastAsia="標楷體" w:hAnsi="Times New Roman" w:cs="Times New Roman"/>
              </w:rPr>
              <w:pPrChange w:id="320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F9D21C8" w14:textId="50B1EB2E" w:rsidR="00D93FCC" w:rsidDel="003C19C7" w:rsidRDefault="002435EC">
            <w:pPr>
              <w:rPr>
                <w:del w:id="32092" w:author="瑋婷 徐" w:date="2025-01-03T17:04:00Z" w16du:dateUtc="2025-01-03T09:04:00Z"/>
                <w:rFonts w:ascii="Times New Roman" w:eastAsia="標楷體" w:hAnsi="Times New Roman" w:cs="Times New Roman"/>
              </w:rPr>
              <w:pPrChange w:id="32093" w:author="瑋婷 徐" w:date="2025-01-03T17:04:00Z" w16du:dateUtc="2025-01-03T09:04:00Z">
                <w:pPr>
                  <w:spacing w:line="276" w:lineRule="auto"/>
                  <w:jc w:val="center"/>
                </w:pPr>
              </w:pPrChange>
            </w:pPr>
            <w:del w:id="3209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7A25F375" w14:textId="549813A9" w:rsidR="00D93FCC" w:rsidDel="003C19C7" w:rsidRDefault="00D93FCC">
            <w:pPr>
              <w:rPr>
                <w:del w:id="32095" w:author="瑋婷 徐" w:date="2025-01-03T17:04:00Z" w16du:dateUtc="2025-01-03T09:04:00Z"/>
                <w:rFonts w:ascii="Times New Roman" w:eastAsia="標楷體" w:hAnsi="Times New Roman" w:cs="Times New Roman"/>
              </w:rPr>
              <w:pPrChange w:id="3209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CF9CECF" w14:textId="69370CF7" w:rsidR="00D93FCC" w:rsidDel="003C19C7" w:rsidRDefault="00D93FCC">
            <w:pPr>
              <w:rPr>
                <w:del w:id="32097" w:author="瑋婷 徐" w:date="2025-01-03T17:04:00Z" w16du:dateUtc="2025-01-03T09:04:00Z"/>
                <w:rFonts w:ascii="Times New Roman" w:eastAsia="標楷體" w:hAnsi="Times New Roman" w:cs="Times New Roman"/>
              </w:rPr>
              <w:pPrChange w:id="3209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67FA60E" w14:textId="18199C97" w:rsidR="00D93FCC" w:rsidDel="003C19C7" w:rsidRDefault="002435EC">
            <w:pPr>
              <w:rPr>
                <w:del w:id="32099" w:author="瑋婷 徐" w:date="2025-01-03T17:04:00Z" w16du:dateUtc="2025-01-03T09:04:00Z"/>
                <w:rFonts w:ascii="Times New Roman" w:eastAsia="標楷體" w:hAnsi="Times New Roman" w:cs="Times New Roman"/>
              </w:rPr>
              <w:pPrChange w:id="32100" w:author="瑋婷 徐" w:date="2025-01-03T17:04:00Z" w16du:dateUtc="2025-01-03T09:04:00Z">
                <w:pPr>
                  <w:spacing w:line="276" w:lineRule="auto"/>
                  <w:jc w:val="center"/>
                </w:pPr>
              </w:pPrChange>
            </w:pPr>
            <w:del w:id="3210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A122C2B" w14:textId="29991D1B" w:rsidR="00D93FCC" w:rsidDel="003C19C7" w:rsidRDefault="00D93FCC">
            <w:pPr>
              <w:rPr>
                <w:del w:id="32102" w:author="瑋婷 徐" w:date="2025-01-03T17:04:00Z" w16du:dateUtc="2025-01-03T09:04:00Z"/>
                <w:rFonts w:ascii="Times New Roman" w:eastAsia="標楷體" w:hAnsi="Times New Roman" w:cs="Times New Roman"/>
              </w:rPr>
              <w:pPrChange w:id="321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6355999" w14:textId="71FE5CE3" w:rsidR="00D93FCC" w:rsidDel="003C19C7" w:rsidRDefault="00D93FCC">
            <w:pPr>
              <w:rPr>
                <w:del w:id="32104" w:author="瑋婷 徐" w:date="2025-01-03T17:04:00Z" w16du:dateUtc="2025-01-03T09:04:00Z"/>
                <w:rFonts w:ascii="Times New Roman" w:eastAsia="標楷體" w:hAnsi="Times New Roman" w:cs="Times New Roman"/>
              </w:rPr>
              <w:pPrChange w:id="3210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7BAEC3E" w14:textId="463E66A0" w:rsidR="00D93FCC" w:rsidDel="003C19C7" w:rsidRDefault="00D93FCC">
            <w:pPr>
              <w:rPr>
                <w:del w:id="32106" w:author="瑋婷 徐" w:date="2025-01-03T17:04:00Z" w16du:dateUtc="2025-01-03T09:04:00Z"/>
                <w:rFonts w:ascii="Times New Roman" w:eastAsia="標楷體" w:hAnsi="Times New Roman" w:cs="Times New Roman"/>
              </w:rPr>
              <w:pPrChange w:id="3210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905E010" w14:textId="62F3F332" w:rsidR="00D93FCC" w:rsidDel="003C19C7" w:rsidRDefault="00D93FCC">
            <w:pPr>
              <w:rPr>
                <w:del w:id="32108" w:author="瑋婷 徐" w:date="2025-01-03T17:04:00Z" w16du:dateUtc="2025-01-03T09:04:00Z"/>
                <w:rFonts w:ascii="Times New Roman" w:eastAsia="標楷體" w:hAnsi="Times New Roman" w:cs="Times New Roman"/>
              </w:rPr>
              <w:pPrChange w:id="3210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171A1FA" w14:textId="43C5B4A8" w:rsidR="00D93FCC" w:rsidDel="003C19C7" w:rsidRDefault="00D93FCC">
            <w:pPr>
              <w:rPr>
                <w:del w:id="32110" w:author="瑋婷 徐" w:date="2025-01-03T17:04:00Z" w16du:dateUtc="2025-01-03T09:04:00Z"/>
                <w:rFonts w:ascii="Times New Roman" w:eastAsia="標楷體" w:hAnsi="Times New Roman" w:cs="Times New Roman"/>
              </w:rPr>
              <w:pPrChange w:id="3211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F5FB755" w14:textId="169EAC10" w:rsidR="00D93FCC" w:rsidDel="003C19C7" w:rsidRDefault="002435EC">
            <w:pPr>
              <w:rPr>
                <w:del w:id="32112" w:author="瑋婷 徐" w:date="2025-01-03T17:04:00Z" w16du:dateUtc="2025-01-03T09:04:00Z"/>
                <w:rFonts w:ascii="Times New Roman" w:eastAsia="標楷體" w:hAnsi="Times New Roman" w:cs="Times New Roman"/>
              </w:rPr>
              <w:pPrChange w:id="32113" w:author="瑋婷 徐" w:date="2025-01-03T17:04:00Z" w16du:dateUtc="2025-01-03T09:04:00Z">
                <w:pPr>
                  <w:spacing w:line="276" w:lineRule="auto"/>
                  <w:jc w:val="center"/>
                </w:pPr>
              </w:pPrChange>
            </w:pPr>
            <w:del w:id="3211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609049B" w14:textId="603BA938" w:rsidR="00D93FCC" w:rsidDel="003C19C7" w:rsidRDefault="00D93FCC">
            <w:pPr>
              <w:rPr>
                <w:del w:id="32115" w:author="瑋婷 徐" w:date="2025-01-03T17:04:00Z" w16du:dateUtc="2025-01-03T09:04:00Z"/>
                <w:rFonts w:ascii="Times New Roman" w:eastAsia="標楷體" w:hAnsi="Times New Roman" w:cs="Times New Roman"/>
              </w:rPr>
              <w:pPrChange w:id="32116"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3028827" w14:textId="6BD7A727" w:rsidR="00D93FCC" w:rsidDel="003C19C7" w:rsidRDefault="00D93FCC">
            <w:pPr>
              <w:rPr>
                <w:del w:id="32117" w:author="瑋婷 徐" w:date="2025-01-03T17:04:00Z" w16du:dateUtc="2025-01-03T09:04:00Z"/>
                <w:rFonts w:ascii="Times New Roman" w:eastAsia="標楷體" w:hAnsi="Times New Roman" w:cs="Times New Roman"/>
              </w:rPr>
              <w:pPrChange w:id="321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32DEB7A" w14:textId="4B346CE4" w:rsidR="00D93FCC" w:rsidDel="003C19C7" w:rsidRDefault="00D93FCC">
            <w:pPr>
              <w:rPr>
                <w:del w:id="32119" w:author="瑋婷 徐" w:date="2025-01-03T17:04:00Z" w16du:dateUtc="2025-01-03T09:04:00Z"/>
                <w:rFonts w:ascii="Times New Roman" w:eastAsia="標楷體" w:hAnsi="Times New Roman" w:cs="Times New Roman"/>
              </w:rPr>
              <w:pPrChange w:id="3212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3AF80B5" w14:textId="35424C0F" w:rsidR="00D93FCC" w:rsidDel="003C19C7" w:rsidRDefault="00D93FCC">
            <w:pPr>
              <w:rPr>
                <w:del w:id="32121" w:author="瑋婷 徐" w:date="2025-01-03T17:04:00Z" w16du:dateUtc="2025-01-03T09:04:00Z"/>
                <w:rFonts w:ascii="Times New Roman" w:eastAsia="標楷體" w:hAnsi="Times New Roman" w:cs="Times New Roman"/>
              </w:rPr>
              <w:pPrChange w:id="3212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2EE99458" w14:textId="4B6C9E23" w:rsidR="00D93FCC" w:rsidDel="003C19C7" w:rsidRDefault="00D93FCC">
            <w:pPr>
              <w:rPr>
                <w:del w:id="32123" w:author="瑋婷 徐" w:date="2025-01-03T17:04:00Z" w16du:dateUtc="2025-01-03T09:04:00Z"/>
                <w:rFonts w:ascii="Times New Roman" w:eastAsia="標楷體" w:hAnsi="Times New Roman" w:cs="Times New Roman"/>
              </w:rPr>
              <w:pPrChange w:id="321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1ECBFB8" w14:textId="20FB7185" w:rsidR="00D93FCC" w:rsidDel="003C19C7" w:rsidRDefault="00D93FCC">
            <w:pPr>
              <w:rPr>
                <w:del w:id="32125" w:author="瑋婷 徐" w:date="2025-01-03T17:04:00Z" w16du:dateUtc="2025-01-03T09:04:00Z"/>
                <w:rFonts w:ascii="Times New Roman" w:eastAsia="標楷體" w:hAnsi="Times New Roman" w:cs="Times New Roman"/>
              </w:rPr>
              <w:pPrChange w:id="3212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283E830" w14:textId="693EB5C2" w:rsidR="00D93FCC" w:rsidDel="003C19C7" w:rsidRDefault="00D93FCC">
            <w:pPr>
              <w:rPr>
                <w:del w:id="32127" w:author="瑋婷 徐" w:date="2025-01-03T17:04:00Z" w16du:dateUtc="2025-01-03T09:04:00Z"/>
                <w:rFonts w:ascii="Times New Roman" w:eastAsia="標楷體" w:hAnsi="Times New Roman" w:cs="Times New Roman"/>
              </w:rPr>
              <w:pPrChange w:id="3212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96F33F6" w14:textId="25CFC764" w:rsidR="00D93FCC" w:rsidDel="003C19C7" w:rsidRDefault="00D93FCC">
            <w:pPr>
              <w:rPr>
                <w:del w:id="32129" w:author="瑋婷 徐" w:date="2025-01-03T17:04:00Z" w16du:dateUtc="2025-01-03T09:04:00Z"/>
                <w:rFonts w:ascii="Times New Roman" w:eastAsia="標楷體" w:hAnsi="Times New Roman" w:cs="Times New Roman"/>
              </w:rPr>
              <w:pPrChange w:id="3213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A291286" w14:textId="2F212118" w:rsidR="00D93FCC" w:rsidDel="003C19C7" w:rsidRDefault="00D93FCC">
            <w:pPr>
              <w:rPr>
                <w:del w:id="32131" w:author="瑋婷 徐" w:date="2025-01-03T17:04:00Z" w16du:dateUtc="2025-01-03T09:04:00Z"/>
                <w:rFonts w:ascii="Times New Roman" w:eastAsia="標楷體" w:hAnsi="Times New Roman" w:cs="Times New Roman"/>
              </w:rPr>
              <w:pPrChange w:id="3213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4B88B53" w14:textId="24FF606D" w:rsidR="00D93FCC" w:rsidDel="003C19C7" w:rsidRDefault="00D93FCC">
            <w:pPr>
              <w:rPr>
                <w:del w:id="32133" w:author="瑋婷 徐" w:date="2025-01-03T17:04:00Z" w16du:dateUtc="2025-01-03T09:04:00Z"/>
                <w:rFonts w:ascii="Times New Roman" w:eastAsia="標楷體" w:hAnsi="Times New Roman" w:cs="Times New Roman"/>
              </w:rPr>
              <w:pPrChange w:id="3213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6C5D787" w14:textId="7422ECBE" w:rsidR="00D93FCC" w:rsidDel="003C19C7" w:rsidRDefault="00D93FCC">
            <w:pPr>
              <w:rPr>
                <w:del w:id="32135" w:author="瑋婷 徐" w:date="2025-01-03T17:04:00Z" w16du:dateUtc="2025-01-03T09:04:00Z"/>
                <w:rFonts w:ascii="Times New Roman" w:eastAsia="標楷體" w:hAnsi="Times New Roman" w:cs="Times New Roman"/>
              </w:rPr>
              <w:pPrChange w:id="3213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EEA30EE" w14:textId="7AE1293C" w:rsidR="00D93FCC" w:rsidDel="003C19C7" w:rsidRDefault="00D93FCC">
            <w:pPr>
              <w:rPr>
                <w:del w:id="32137" w:author="瑋婷 徐" w:date="2025-01-03T17:04:00Z" w16du:dateUtc="2025-01-03T09:04:00Z"/>
                <w:rFonts w:ascii="Times New Roman" w:eastAsia="標楷體" w:hAnsi="Times New Roman" w:cs="Times New Roman"/>
              </w:rPr>
              <w:pPrChange w:id="32138"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096400F7" w14:textId="2AF7D883" w:rsidR="00D93FCC" w:rsidDel="003C19C7" w:rsidRDefault="00D93FCC">
            <w:pPr>
              <w:rPr>
                <w:del w:id="32139" w:author="瑋婷 徐" w:date="2025-01-03T17:04:00Z" w16du:dateUtc="2025-01-03T09:04:00Z"/>
                <w:rFonts w:ascii="Times New Roman" w:eastAsia="標楷體" w:hAnsi="Times New Roman" w:cs="Times New Roman"/>
              </w:rPr>
              <w:pPrChange w:id="32140" w:author="瑋婷 徐" w:date="2025-01-03T17:04:00Z" w16du:dateUtc="2025-01-03T09:04:00Z">
                <w:pPr>
                  <w:spacing w:line="276" w:lineRule="auto"/>
                  <w:jc w:val="center"/>
                </w:pPr>
              </w:pPrChange>
            </w:pPr>
          </w:p>
        </w:tc>
      </w:tr>
      <w:tr w:rsidR="00000000" w:rsidDel="003C19C7" w14:paraId="5DC5B5B3" w14:textId="0F7E28F6" w:rsidTr="002B07B0">
        <w:trPr>
          <w:cantSplit/>
          <w:jc w:val="center"/>
          <w:del w:id="32141"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139B1DDB" w14:textId="0FE7381C" w:rsidR="00D93FCC" w:rsidDel="003C19C7" w:rsidRDefault="002435EC">
            <w:pPr>
              <w:rPr>
                <w:del w:id="32142" w:author="瑋婷 徐" w:date="2025-01-03T17:04:00Z" w16du:dateUtc="2025-01-03T09:04:00Z"/>
                <w:rFonts w:ascii="Times New Roman" w:eastAsia="標楷體" w:hAnsi="Times New Roman" w:cs="Times New Roman"/>
              </w:rPr>
              <w:pPrChange w:id="32143" w:author="瑋婷 徐" w:date="2025-01-03T17:04:00Z" w16du:dateUtc="2025-01-03T09:04:00Z">
                <w:pPr>
                  <w:spacing w:line="276" w:lineRule="auto"/>
                </w:pPr>
              </w:pPrChange>
            </w:pPr>
            <w:del w:id="32144" w:author="瑋婷 徐" w:date="2025-01-03T17:04:00Z" w16du:dateUtc="2025-01-03T09:04:00Z">
              <w:r w:rsidDel="003C19C7">
                <w:rPr>
                  <w:rFonts w:ascii="Times New Roman" w:eastAsia="標楷體" w:hAnsi="Times New Roman" w:cs="Times New Roman"/>
                  <w:color w:val="000000"/>
                </w:rPr>
                <w:delText>紅頭山雀</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40D51B5F" w14:textId="69FA989E" w:rsidR="00D93FCC" w:rsidDel="003C19C7" w:rsidRDefault="002435EC">
            <w:pPr>
              <w:rPr>
                <w:del w:id="32145" w:author="瑋婷 徐" w:date="2025-01-03T17:04:00Z" w16du:dateUtc="2025-01-03T09:04:00Z"/>
                <w:rFonts w:ascii="Times New Roman" w:eastAsia="標楷體" w:hAnsi="Times New Roman" w:cs="Times New Roman"/>
                <w:i/>
              </w:rPr>
              <w:pPrChange w:id="32146" w:author="瑋婷 徐" w:date="2025-01-03T17:04:00Z" w16du:dateUtc="2025-01-03T09:04:00Z">
                <w:pPr>
                  <w:spacing w:line="276" w:lineRule="auto"/>
                </w:pPr>
              </w:pPrChange>
            </w:pPr>
            <w:del w:id="32147" w:author="瑋婷 徐" w:date="2025-01-03T17:04:00Z" w16du:dateUtc="2025-01-03T09:04:00Z">
              <w:r w:rsidDel="003C19C7">
                <w:rPr>
                  <w:rFonts w:ascii="Times New Roman" w:eastAsia="標楷體" w:hAnsi="Times New Roman" w:cs="Times New Roman"/>
                  <w:i/>
                  <w:iCs/>
                  <w:color w:val="000000"/>
                </w:rPr>
                <w:delText>Aegithalos concinnus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4A87E9EC" w14:textId="4DBDDEBF" w:rsidR="00D93FCC" w:rsidDel="003C19C7" w:rsidRDefault="00D93FCC">
            <w:pPr>
              <w:rPr>
                <w:del w:id="32148" w:author="瑋婷 徐" w:date="2025-01-03T17:04:00Z" w16du:dateUtc="2025-01-03T09:04:00Z"/>
                <w:rFonts w:ascii="Times New Roman" w:eastAsia="標楷體" w:hAnsi="Times New Roman" w:cs="Times New Roman"/>
              </w:rPr>
              <w:pPrChange w:id="32149"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B25D77A" w14:textId="0817126B" w:rsidR="00D93FCC" w:rsidDel="003C19C7" w:rsidRDefault="00D93FCC">
            <w:pPr>
              <w:rPr>
                <w:del w:id="32150" w:author="瑋婷 徐" w:date="2025-01-03T17:04:00Z" w16du:dateUtc="2025-01-03T09:04:00Z"/>
                <w:rFonts w:ascii="Times New Roman" w:eastAsia="標楷體" w:hAnsi="Times New Roman" w:cs="Times New Roman"/>
              </w:rPr>
              <w:pPrChange w:id="32151"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55C84DDE" w14:textId="782A3BDB" w:rsidR="00D93FCC" w:rsidDel="003C19C7" w:rsidRDefault="00D93FCC">
            <w:pPr>
              <w:rPr>
                <w:del w:id="32152" w:author="瑋婷 徐" w:date="2025-01-03T17:04:00Z" w16du:dateUtc="2025-01-03T09:04:00Z"/>
                <w:rFonts w:ascii="Times New Roman" w:eastAsia="標楷體" w:hAnsi="Times New Roman" w:cs="Times New Roman"/>
              </w:rPr>
              <w:pPrChange w:id="32153"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006022BB" w14:textId="0747281D" w:rsidR="00D93FCC" w:rsidDel="003C19C7" w:rsidRDefault="00D93FCC">
            <w:pPr>
              <w:rPr>
                <w:del w:id="32154" w:author="瑋婷 徐" w:date="2025-01-03T17:04:00Z" w16du:dateUtc="2025-01-03T09:04:00Z"/>
                <w:rFonts w:ascii="Times New Roman" w:eastAsia="標楷體" w:hAnsi="Times New Roman" w:cs="Times New Roman"/>
              </w:rPr>
              <w:pPrChange w:id="32155"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032114B0" w14:textId="4FDA9536" w:rsidR="00D93FCC" w:rsidDel="003C19C7" w:rsidRDefault="00D93FCC">
            <w:pPr>
              <w:rPr>
                <w:del w:id="32156" w:author="瑋婷 徐" w:date="2025-01-03T17:04:00Z" w16du:dateUtc="2025-01-03T09:04:00Z"/>
                <w:rFonts w:ascii="Times New Roman" w:eastAsia="標楷體" w:hAnsi="Times New Roman" w:cs="Times New Roman"/>
              </w:rPr>
              <w:pPrChange w:id="32157"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2723529F" w14:textId="0F9B06B2" w:rsidR="00D93FCC" w:rsidDel="003C19C7" w:rsidRDefault="00D93FCC">
            <w:pPr>
              <w:rPr>
                <w:del w:id="32158" w:author="瑋婷 徐" w:date="2025-01-03T17:04:00Z" w16du:dateUtc="2025-01-03T09:04:00Z"/>
                <w:rFonts w:ascii="Times New Roman" w:eastAsia="標楷體" w:hAnsi="Times New Roman" w:cs="Times New Roman"/>
              </w:rPr>
              <w:pPrChange w:id="32159"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112565D6" w14:textId="495C987B" w:rsidR="00D93FCC" w:rsidDel="003C19C7" w:rsidRDefault="00D93FCC">
            <w:pPr>
              <w:rPr>
                <w:del w:id="32160" w:author="瑋婷 徐" w:date="2025-01-03T17:04:00Z" w16du:dateUtc="2025-01-03T09:04:00Z"/>
                <w:rFonts w:ascii="Times New Roman" w:eastAsia="標楷體" w:hAnsi="Times New Roman" w:cs="Times New Roman"/>
              </w:rPr>
              <w:pPrChange w:id="32161"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62C06C4A" w14:textId="00527AE8" w:rsidR="00D93FCC" w:rsidDel="003C19C7" w:rsidRDefault="00D93FCC">
            <w:pPr>
              <w:rPr>
                <w:del w:id="32162" w:author="瑋婷 徐" w:date="2025-01-03T17:04:00Z" w16du:dateUtc="2025-01-03T09:04:00Z"/>
                <w:rFonts w:ascii="Times New Roman" w:eastAsia="標楷體" w:hAnsi="Times New Roman" w:cs="Times New Roman"/>
              </w:rPr>
              <w:pPrChange w:id="32163"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0B073528" w14:textId="7741D00C" w:rsidR="00D93FCC" w:rsidDel="003C19C7" w:rsidRDefault="00D93FCC">
            <w:pPr>
              <w:rPr>
                <w:del w:id="32164" w:author="瑋婷 徐" w:date="2025-01-03T17:04:00Z" w16du:dateUtc="2025-01-03T09:04:00Z"/>
                <w:rFonts w:ascii="Times New Roman" w:eastAsia="標楷體" w:hAnsi="Times New Roman" w:cs="Times New Roman"/>
              </w:rPr>
              <w:pPrChange w:id="3216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E8EE84B" w14:textId="32D75E4A" w:rsidR="00D93FCC" w:rsidDel="003C19C7" w:rsidRDefault="00D93FCC">
            <w:pPr>
              <w:rPr>
                <w:del w:id="32166" w:author="瑋婷 徐" w:date="2025-01-03T17:04:00Z" w16du:dateUtc="2025-01-03T09:04:00Z"/>
                <w:rFonts w:ascii="Times New Roman" w:eastAsia="標楷體" w:hAnsi="Times New Roman" w:cs="Times New Roman"/>
              </w:rPr>
              <w:pPrChange w:id="3216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B7257E5" w14:textId="0A2DF498" w:rsidR="00D93FCC" w:rsidDel="003C19C7" w:rsidRDefault="002435EC">
            <w:pPr>
              <w:rPr>
                <w:del w:id="32168" w:author="瑋婷 徐" w:date="2025-01-03T17:04:00Z" w16du:dateUtc="2025-01-03T09:04:00Z"/>
                <w:rFonts w:ascii="Times New Roman" w:eastAsia="標楷體" w:hAnsi="Times New Roman" w:cs="Times New Roman"/>
              </w:rPr>
              <w:pPrChange w:id="32169" w:author="瑋婷 徐" w:date="2025-01-03T17:04:00Z" w16du:dateUtc="2025-01-03T09:04:00Z">
                <w:pPr>
                  <w:spacing w:line="276" w:lineRule="auto"/>
                  <w:jc w:val="center"/>
                </w:pPr>
              </w:pPrChange>
            </w:pPr>
            <w:del w:id="32170"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2CA2AD15" w14:textId="341450AE" w:rsidR="00D93FCC" w:rsidDel="003C19C7" w:rsidRDefault="002435EC">
            <w:pPr>
              <w:rPr>
                <w:del w:id="32171" w:author="瑋婷 徐" w:date="2025-01-03T17:04:00Z" w16du:dateUtc="2025-01-03T09:04:00Z"/>
                <w:rFonts w:ascii="Times New Roman" w:eastAsia="標楷體" w:hAnsi="Times New Roman" w:cs="Times New Roman"/>
              </w:rPr>
              <w:pPrChange w:id="32172" w:author="瑋婷 徐" w:date="2025-01-03T17:04:00Z" w16du:dateUtc="2025-01-03T09:04:00Z">
                <w:pPr>
                  <w:spacing w:line="276" w:lineRule="auto"/>
                  <w:jc w:val="center"/>
                </w:pPr>
              </w:pPrChange>
            </w:pPr>
            <w:del w:id="3217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77D6BDA4" w14:textId="506F83E6" w:rsidR="00D93FCC" w:rsidDel="003C19C7" w:rsidRDefault="002435EC">
            <w:pPr>
              <w:rPr>
                <w:del w:id="32174" w:author="瑋婷 徐" w:date="2025-01-03T17:04:00Z" w16du:dateUtc="2025-01-03T09:04:00Z"/>
                <w:rFonts w:ascii="Times New Roman" w:eastAsia="標楷體" w:hAnsi="Times New Roman" w:cs="Times New Roman"/>
              </w:rPr>
              <w:pPrChange w:id="32175" w:author="瑋婷 徐" w:date="2025-01-03T17:04:00Z" w16du:dateUtc="2025-01-03T09:04:00Z">
                <w:pPr>
                  <w:spacing w:line="276" w:lineRule="auto"/>
                  <w:jc w:val="center"/>
                </w:pPr>
              </w:pPrChange>
            </w:pPr>
            <w:del w:id="3217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4363391" w14:textId="6123DC1B" w:rsidR="00D93FCC" w:rsidDel="003C19C7" w:rsidRDefault="00D93FCC">
            <w:pPr>
              <w:rPr>
                <w:del w:id="32177" w:author="瑋婷 徐" w:date="2025-01-03T17:04:00Z" w16du:dateUtc="2025-01-03T09:04:00Z"/>
                <w:rFonts w:ascii="Times New Roman" w:eastAsia="標楷體" w:hAnsi="Times New Roman" w:cs="Times New Roman"/>
              </w:rPr>
              <w:pPrChange w:id="321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E65063D" w14:textId="37BFD193" w:rsidR="00D93FCC" w:rsidDel="003C19C7" w:rsidRDefault="00D93FCC">
            <w:pPr>
              <w:rPr>
                <w:del w:id="32179" w:author="瑋婷 徐" w:date="2025-01-03T17:04:00Z" w16du:dateUtc="2025-01-03T09:04:00Z"/>
                <w:rFonts w:ascii="Times New Roman" w:eastAsia="標楷體" w:hAnsi="Times New Roman" w:cs="Times New Roman"/>
              </w:rPr>
              <w:pPrChange w:id="321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4AD0D5A" w14:textId="73CB4C51" w:rsidR="00D93FCC" w:rsidDel="003C19C7" w:rsidRDefault="002435EC">
            <w:pPr>
              <w:rPr>
                <w:del w:id="32181" w:author="瑋婷 徐" w:date="2025-01-03T17:04:00Z" w16du:dateUtc="2025-01-03T09:04:00Z"/>
                <w:rFonts w:ascii="Times New Roman" w:eastAsia="標楷體" w:hAnsi="Times New Roman" w:cs="Times New Roman"/>
              </w:rPr>
              <w:pPrChange w:id="32182" w:author="瑋婷 徐" w:date="2025-01-03T17:04:00Z" w16du:dateUtc="2025-01-03T09:04:00Z">
                <w:pPr>
                  <w:spacing w:line="276" w:lineRule="auto"/>
                  <w:jc w:val="center"/>
                </w:pPr>
              </w:pPrChange>
            </w:pPr>
            <w:del w:id="3218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DE62291" w14:textId="626769ED" w:rsidR="00D93FCC" w:rsidDel="003C19C7" w:rsidRDefault="002435EC">
            <w:pPr>
              <w:rPr>
                <w:del w:id="32184" w:author="瑋婷 徐" w:date="2025-01-03T17:04:00Z" w16du:dateUtc="2025-01-03T09:04:00Z"/>
                <w:rFonts w:ascii="Times New Roman" w:eastAsia="標楷體" w:hAnsi="Times New Roman" w:cs="Times New Roman"/>
              </w:rPr>
              <w:pPrChange w:id="32185" w:author="瑋婷 徐" w:date="2025-01-03T17:04:00Z" w16du:dateUtc="2025-01-03T09:04:00Z">
                <w:pPr>
                  <w:spacing w:line="276" w:lineRule="auto"/>
                  <w:jc w:val="center"/>
                </w:pPr>
              </w:pPrChange>
            </w:pPr>
            <w:del w:id="3218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70C8EBAA" w14:textId="345790A6" w:rsidR="00D93FCC" w:rsidDel="003C19C7" w:rsidRDefault="00D93FCC">
            <w:pPr>
              <w:rPr>
                <w:del w:id="32187" w:author="瑋婷 徐" w:date="2025-01-03T17:04:00Z" w16du:dateUtc="2025-01-03T09:04:00Z"/>
                <w:rFonts w:ascii="Times New Roman" w:eastAsia="標楷體" w:hAnsi="Times New Roman" w:cs="Times New Roman"/>
              </w:rPr>
              <w:pPrChange w:id="3218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705D48A" w14:textId="3F9B3D4E" w:rsidR="00D93FCC" w:rsidDel="003C19C7" w:rsidRDefault="002435EC">
            <w:pPr>
              <w:rPr>
                <w:del w:id="32189" w:author="瑋婷 徐" w:date="2025-01-03T17:04:00Z" w16du:dateUtc="2025-01-03T09:04:00Z"/>
                <w:rFonts w:ascii="Times New Roman" w:eastAsia="標楷體" w:hAnsi="Times New Roman" w:cs="Times New Roman"/>
              </w:rPr>
              <w:pPrChange w:id="32190" w:author="瑋婷 徐" w:date="2025-01-03T17:04:00Z" w16du:dateUtc="2025-01-03T09:04:00Z">
                <w:pPr>
                  <w:spacing w:line="276" w:lineRule="auto"/>
                  <w:jc w:val="center"/>
                </w:pPr>
              </w:pPrChange>
            </w:pPr>
            <w:del w:id="32191"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65B78EAB" w14:textId="418B9F65" w:rsidR="00D93FCC" w:rsidDel="003C19C7" w:rsidRDefault="00D93FCC">
            <w:pPr>
              <w:rPr>
                <w:del w:id="32192" w:author="瑋婷 徐" w:date="2025-01-03T17:04:00Z" w16du:dateUtc="2025-01-03T09:04:00Z"/>
                <w:rFonts w:ascii="Times New Roman" w:eastAsia="標楷體" w:hAnsi="Times New Roman" w:cs="Times New Roman"/>
              </w:rPr>
              <w:pPrChange w:id="321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DE91C79" w14:textId="246EB92A" w:rsidR="00D93FCC" w:rsidDel="003C19C7" w:rsidRDefault="00D93FCC">
            <w:pPr>
              <w:rPr>
                <w:del w:id="32194" w:author="瑋婷 徐" w:date="2025-01-03T17:04:00Z" w16du:dateUtc="2025-01-03T09:04:00Z"/>
                <w:rFonts w:ascii="Times New Roman" w:eastAsia="標楷體" w:hAnsi="Times New Roman" w:cs="Times New Roman"/>
              </w:rPr>
              <w:pPrChange w:id="3219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2F62C72" w14:textId="46C24112" w:rsidR="00D93FCC" w:rsidDel="003C19C7" w:rsidRDefault="00D93FCC">
            <w:pPr>
              <w:rPr>
                <w:del w:id="32196" w:author="瑋婷 徐" w:date="2025-01-03T17:04:00Z" w16du:dateUtc="2025-01-03T09:04:00Z"/>
                <w:rFonts w:ascii="Times New Roman" w:eastAsia="標楷體" w:hAnsi="Times New Roman" w:cs="Times New Roman"/>
              </w:rPr>
              <w:pPrChange w:id="321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913C6C4" w14:textId="25472DF3" w:rsidR="00D93FCC" w:rsidDel="003C19C7" w:rsidRDefault="00D93FCC">
            <w:pPr>
              <w:rPr>
                <w:del w:id="32198" w:author="瑋婷 徐" w:date="2025-01-03T17:04:00Z" w16du:dateUtc="2025-01-03T09:04:00Z"/>
                <w:rFonts w:ascii="Times New Roman" w:eastAsia="標楷體" w:hAnsi="Times New Roman" w:cs="Times New Roman"/>
              </w:rPr>
              <w:pPrChange w:id="32199"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46BD0D45" w14:textId="2F66E25E" w:rsidR="00D93FCC" w:rsidDel="003C19C7" w:rsidRDefault="002435EC">
            <w:pPr>
              <w:rPr>
                <w:del w:id="32200" w:author="瑋婷 徐" w:date="2025-01-03T17:04:00Z" w16du:dateUtc="2025-01-03T09:04:00Z"/>
                <w:rFonts w:ascii="Times New Roman" w:eastAsia="標楷體" w:hAnsi="Times New Roman" w:cs="Times New Roman"/>
              </w:rPr>
              <w:pPrChange w:id="32201" w:author="瑋婷 徐" w:date="2025-01-03T17:04:00Z" w16du:dateUtc="2025-01-03T09:04:00Z">
                <w:pPr>
                  <w:spacing w:line="276" w:lineRule="auto"/>
                  <w:jc w:val="center"/>
                </w:pPr>
              </w:pPrChange>
            </w:pPr>
            <w:del w:id="3220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DB2E628" w14:textId="1906EEDE" w:rsidR="00D93FCC" w:rsidDel="003C19C7" w:rsidRDefault="00D93FCC">
            <w:pPr>
              <w:rPr>
                <w:del w:id="32203" w:author="瑋婷 徐" w:date="2025-01-03T17:04:00Z" w16du:dateUtc="2025-01-03T09:04:00Z"/>
                <w:rFonts w:ascii="Times New Roman" w:eastAsia="標楷體" w:hAnsi="Times New Roman" w:cs="Times New Roman"/>
              </w:rPr>
              <w:pPrChange w:id="322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334816C" w14:textId="3A066F66" w:rsidR="00D93FCC" w:rsidDel="003C19C7" w:rsidRDefault="00D93FCC">
            <w:pPr>
              <w:rPr>
                <w:del w:id="32205" w:author="瑋婷 徐" w:date="2025-01-03T17:04:00Z" w16du:dateUtc="2025-01-03T09:04:00Z"/>
                <w:rFonts w:ascii="Times New Roman" w:eastAsia="標楷體" w:hAnsi="Times New Roman" w:cs="Times New Roman"/>
              </w:rPr>
              <w:pPrChange w:id="32206"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055CD80" w14:textId="23EC711A" w:rsidR="00D93FCC" w:rsidDel="003C19C7" w:rsidRDefault="00D93FCC">
            <w:pPr>
              <w:rPr>
                <w:del w:id="32207" w:author="瑋婷 徐" w:date="2025-01-03T17:04:00Z" w16du:dateUtc="2025-01-03T09:04:00Z"/>
                <w:rFonts w:ascii="Times New Roman" w:eastAsia="標楷體" w:hAnsi="Times New Roman" w:cs="Times New Roman"/>
              </w:rPr>
              <w:pPrChange w:id="3220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6B962FD" w14:textId="40BBAC24" w:rsidR="00D93FCC" w:rsidDel="003C19C7" w:rsidRDefault="00D93FCC">
            <w:pPr>
              <w:rPr>
                <w:del w:id="32209" w:author="瑋婷 徐" w:date="2025-01-03T17:04:00Z" w16du:dateUtc="2025-01-03T09:04:00Z"/>
                <w:rFonts w:ascii="Times New Roman" w:eastAsia="標楷體" w:hAnsi="Times New Roman" w:cs="Times New Roman"/>
              </w:rPr>
              <w:pPrChange w:id="3221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1178CA8" w14:textId="7AC7B5AB" w:rsidR="00D93FCC" w:rsidDel="003C19C7" w:rsidRDefault="00D93FCC">
            <w:pPr>
              <w:rPr>
                <w:del w:id="32211" w:author="瑋婷 徐" w:date="2025-01-03T17:04:00Z" w16du:dateUtc="2025-01-03T09:04:00Z"/>
                <w:rFonts w:ascii="Times New Roman" w:eastAsia="標楷體" w:hAnsi="Times New Roman" w:cs="Times New Roman"/>
              </w:rPr>
              <w:pPrChange w:id="322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F7BDDED" w14:textId="5A916418" w:rsidR="00D93FCC" w:rsidDel="003C19C7" w:rsidRDefault="00D93FCC">
            <w:pPr>
              <w:rPr>
                <w:del w:id="32213" w:author="瑋婷 徐" w:date="2025-01-03T17:04:00Z" w16du:dateUtc="2025-01-03T09:04:00Z"/>
                <w:rFonts w:ascii="Times New Roman" w:eastAsia="標楷體" w:hAnsi="Times New Roman" w:cs="Times New Roman"/>
              </w:rPr>
              <w:pPrChange w:id="32214"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DFD9F39" w14:textId="16B9DA0B" w:rsidR="00D93FCC" w:rsidDel="003C19C7" w:rsidRDefault="00D93FCC">
            <w:pPr>
              <w:rPr>
                <w:del w:id="32215" w:author="瑋婷 徐" w:date="2025-01-03T17:04:00Z" w16du:dateUtc="2025-01-03T09:04:00Z"/>
                <w:rFonts w:ascii="Times New Roman" w:eastAsia="標楷體" w:hAnsi="Times New Roman" w:cs="Times New Roman"/>
              </w:rPr>
              <w:pPrChange w:id="322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5D2042E" w14:textId="72EE8BFE" w:rsidR="00D93FCC" w:rsidDel="003C19C7" w:rsidRDefault="00D93FCC">
            <w:pPr>
              <w:rPr>
                <w:del w:id="32217" w:author="瑋婷 徐" w:date="2025-01-03T17:04:00Z" w16du:dateUtc="2025-01-03T09:04:00Z"/>
                <w:rFonts w:ascii="Times New Roman" w:eastAsia="標楷體" w:hAnsi="Times New Roman" w:cs="Times New Roman"/>
              </w:rPr>
              <w:pPrChange w:id="322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4F73492" w14:textId="447D91B9" w:rsidR="00D93FCC" w:rsidDel="003C19C7" w:rsidRDefault="00D93FCC">
            <w:pPr>
              <w:rPr>
                <w:del w:id="32219" w:author="瑋婷 徐" w:date="2025-01-03T17:04:00Z" w16du:dateUtc="2025-01-03T09:04:00Z"/>
                <w:rFonts w:ascii="Times New Roman" w:eastAsia="標楷體" w:hAnsi="Times New Roman" w:cs="Times New Roman"/>
              </w:rPr>
              <w:pPrChange w:id="3222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AA8B967" w14:textId="204C4931" w:rsidR="00D93FCC" w:rsidDel="003C19C7" w:rsidRDefault="00D93FCC">
            <w:pPr>
              <w:rPr>
                <w:del w:id="32221" w:author="瑋婷 徐" w:date="2025-01-03T17:04:00Z" w16du:dateUtc="2025-01-03T09:04:00Z"/>
                <w:rFonts w:ascii="Times New Roman" w:eastAsia="標楷體" w:hAnsi="Times New Roman" w:cs="Times New Roman"/>
              </w:rPr>
              <w:pPrChange w:id="32222"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45DD81B4" w14:textId="29A08E41" w:rsidR="00D93FCC" w:rsidDel="003C19C7" w:rsidRDefault="00D93FCC">
            <w:pPr>
              <w:rPr>
                <w:del w:id="32223" w:author="瑋婷 徐" w:date="2025-01-03T17:04:00Z" w16du:dateUtc="2025-01-03T09:04:00Z"/>
                <w:rFonts w:ascii="Times New Roman" w:eastAsia="標楷體" w:hAnsi="Times New Roman" w:cs="Times New Roman"/>
              </w:rPr>
              <w:pPrChange w:id="32224" w:author="瑋婷 徐" w:date="2025-01-03T17:04:00Z" w16du:dateUtc="2025-01-03T09:04:00Z">
                <w:pPr>
                  <w:spacing w:line="276" w:lineRule="auto"/>
                  <w:jc w:val="center"/>
                </w:pPr>
              </w:pPrChange>
            </w:pPr>
          </w:p>
        </w:tc>
      </w:tr>
      <w:tr w:rsidR="00000000" w:rsidDel="003C19C7" w14:paraId="311A939A" w14:textId="7D974636" w:rsidTr="002B07B0">
        <w:trPr>
          <w:cantSplit/>
          <w:jc w:val="center"/>
          <w:del w:id="32225"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04D86FAB" w14:textId="45717C35" w:rsidR="00D93FCC" w:rsidDel="003C19C7" w:rsidRDefault="002435EC">
            <w:pPr>
              <w:rPr>
                <w:del w:id="32226" w:author="瑋婷 徐" w:date="2025-01-03T17:04:00Z" w16du:dateUtc="2025-01-03T09:04:00Z"/>
                <w:rFonts w:ascii="Times New Roman" w:eastAsia="標楷體" w:hAnsi="Times New Roman" w:cs="Times New Roman"/>
              </w:rPr>
              <w:pPrChange w:id="32227" w:author="瑋婷 徐" w:date="2025-01-03T17:04:00Z" w16du:dateUtc="2025-01-03T09:04:00Z">
                <w:pPr>
                  <w:spacing w:line="276" w:lineRule="auto"/>
                </w:pPr>
              </w:pPrChange>
            </w:pPr>
            <w:del w:id="32228" w:author="瑋婷 徐" w:date="2025-01-03T17:04:00Z" w16du:dateUtc="2025-01-03T09:04:00Z">
              <w:r w:rsidDel="003C19C7">
                <w:rPr>
                  <w:rFonts w:ascii="Times New Roman" w:eastAsia="標楷體" w:hAnsi="Times New Roman" w:cs="Times New Roman"/>
                  <w:color w:val="000000"/>
                </w:rPr>
                <w:delText>褐頭花翼</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7E40AC37" w14:textId="5A0D6966" w:rsidR="00D93FCC" w:rsidDel="003C19C7" w:rsidRDefault="002435EC">
            <w:pPr>
              <w:rPr>
                <w:del w:id="32229" w:author="瑋婷 徐" w:date="2025-01-03T17:04:00Z" w16du:dateUtc="2025-01-03T09:04:00Z"/>
                <w:rFonts w:ascii="Times New Roman" w:eastAsia="標楷體" w:hAnsi="Times New Roman" w:cs="Times New Roman"/>
                <w:i/>
              </w:rPr>
              <w:pPrChange w:id="32230" w:author="瑋婷 徐" w:date="2025-01-03T17:04:00Z" w16du:dateUtc="2025-01-03T09:04:00Z">
                <w:pPr>
                  <w:spacing w:line="276" w:lineRule="auto"/>
                </w:pPr>
              </w:pPrChange>
            </w:pPr>
            <w:del w:id="32231" w:author="瑋婷 徐" w:date="2025-01-03T17:04:00Z" w16du:dateUtc="2025-01-03T09:04:00Z">
              <w:r w:rsidDel="003C19C7">
                <w:rPr>
                  <w:rFonts w:ascii="Times New Roman" w:eastAsia="標楷體" w:hAnsi="Times New Roman" w:cs="Times New Roman"/>
                  <w:i/>
                  <w:iCs/>
                  <w:color w:val="000000"/>
                </w:rPr>
                <w:delText>Fulvetta formosana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121BA38F" w14:textId="4F91541B" w:rsidR="00D93FCC" w:rsidDel="003C19C7" w:rsidRDefault="00D93FCC">
            <w:pPr>
              <w:rPr>
                <w:del w:id="32232" w:author="瑋婷 徐" w:date="2025-01-03T17:04:00Z" w16du:dateUtc="2025-01-03T09:04:00Z"/>
                <w:rFonts w:ascii="Times New Roman" w:eastAsia="標楷體" w:hAnsi="Times New Roman" w:cs="Times New Roman"/>
              </w:rPr>
              <w:pPrChange w:id="32233"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495E55E1" w14:textId="155478C9" w:rsidR="00D93FCC" w:rsidDel="003C19C7" w:rsidRDefault="00D93FCC">
            <w:pPr>
              <w:rPr>
                <w:del w:id="32234" w:author="瑋婷 徐" w:date="2025-01-03T17:04:00Z" w16du:dateUtc="2025-01-03T09:04:00Z"/>
                <w:rFonts w:ascii="Times New Roman" w:eastAsia="標楷體" w:hAnsi="Times New Roman" w:cs="Times New Roman"/>
              </w:rPr>
              <w:pPrChange w:id="32235"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431163AB" w14:textId="64AA7CDA" w:rsidR="00D93FCC" w:rsidDel="003C19C7" w:rsidRDefault="00D93FCC">
            <w:pPr>
              <w:rPr>
                <w:del w:id="32236" w:author="瑋婷 徐" w:date="2025-01-03T17:04:00Z" w16du:dateUtc="2025-01-03T09:04:00Z"/>
                <w:rFonts w:ascii="Times New Roman" w:eastAsia="標楷體" w:hAnsi="Times New Roman" w:cs="Times New Roman"/>
              </w:rPr>
              <w:pPrChange w:id="32237"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0D29632D" w14:textId="7B849C1F" w:rsidR="00D93FCC" w:rsidDel="003C19C7" w:rsidRDefault="00D93FCC">
            <w:pPr>
              <w:rPr>
                <w:del w:id="32238" w:author="瑋婷 徐" w:date="2025-01-03T17:04:00Z" w16du:dateUtc="2025-01-03T09:04:00Z"/>
                <w:rFonts w:ascii="Times New Roman" w:eastAsia="標楷體" w:hAnsi="Times New Roman" w:cs="Times New Roman"/>
              </w:rPr>
              <w:pPrChange w:id="32239"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07CE76D7" w14:textId="296644CE" w:rsidR="00D93FCC" w:rsidDel="003C19C7" w:rsidRDefault="00D93FCC">
            <w:pPr>
              <w:rPr>
                <w:del w:id="32240" w:author="瑋婷 徐" w:date="2025-01-03T17:04:00Z" w16du:dateUtc="2025-01-03T09:04:00Z"/>
                <w:rFonts w:ascii="Times New Roman" w:eastAsia="標楷體" w:hAnsi="Times New Roman" w:cs="Times New Roman"/>
              </w:rPr>
              <w:pPrChange w:id="32241"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16B1C025" w14:textId="536A49E8" w:rsidR="00D93FCC" w:rsidDel="003C19C7" w:rsidRDefault="00D93FCC">
            <w:pPr>
              <w:rPr>
                <w:del w:id="32242" w:author="瑋婷 徐" w:date="2025-01-03T17:04:00Z" w16du:dateUtc="2025-01-03T09:04:00Z"/>
                <w:rFonts w:ascii="Times New Roman" w:eastAsia="標楷體" w:hAnsi="Times New Roman" w:cs="Times New Roman"/>
              </w:rPr>
              <w:pPrChange w:id="32243"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3C24FB19" w14:textId="2FA23687" w:rsidR="00D93FCC" w:rsidDel="003C19C7" w:rsidRDefault="00D93FCC">
            <w:pPr>
              <w:rPr>
                <w:del w:id="32244" w:author="瑋婷 徐" w:date="2025-01-03T17:04:00Z" w16du:dateUtc="2025-01-03T09:04:00Z"/>
                <w:rFonts w:ascii="Times New Roman" w:eastAsia="標楷體" w:hAnsi="Times New Roman" w:cs="Times New Roman"/>
              </w:rPr>
              <w:pPrChange w:id="32245"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71C1B5A3" w14:textId="7D12AC6F" w:rsidR="00D93FCC" w:rsidDel="003C19C7" w:rsidRDefault="00D93FCC">
            <w:pPr>
              <w:rPr>
                <w:del w:id="32246" w:author="瑋婷 徐" w:date="2025-01-03T17:04:00Z" w16du:dateUtc="2025-01-03T09:04:00Z"/>
                <w:rFonts w:ascii="Times New Roman" w:eastAsia="標楷體" w:hAnsi="Times New Roman" w:cs="Times New Roman"/>
              </w:rPr>
              <w:pPrChange w:id="32247"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2F6219F7" w14:textId="506E24E5" w:rsidR="00D93FCC" w:rsidDel="003C19C7" w:rsidRDefault="00D93FCC">
            <w:pPr>
              <w:rPr>
                <w:del w:id="32248" w:author="瑋婷 徐" w:date="2025-01-03T17:04:00Z" w16du:dateUtc="2025-01-03T09:04:00Z"/>
                <w:rFonts w:ascii="Times New Roman" w:eastAsia="標楷體" w:hAnsi="Times New Roman" w:cs="Times New Roman"/>
              </w:rPr>
              <w:pPrChange w:id="3224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18AD3FF" w14:textId="2C8A47B9" w:rsidR="00D93FCC" w:rsidDel="003C19C7" w:rsidRDefault="00D93FCC">
            <w:pPr>
              <w:rPr>
                <w:del w:id="32250" w:author="瑋婷 徐" w:date="2025-01-03T17:04:00Z" w16du:dateUtc="2025-01-03T09:04:00Z"/>
                <w:rFonts w:ascii="Times New Roman" w:eastAsia="標楷體" w:hAnsi="Times New Roman" w:cs="Times New Roman"/>
              </w:rPr>
              <w:pPrChange w:id="3225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5F3D17A" w14:textId="4FEE5893" w:rsidR="00D93FCC" w:rsidDel="003C19C7" w:rsidRDefault="00D93FCC">
            <w:pPr>
              <w:rPr>
                <w:del w:id="32252" w:author="瑋婷 徐" w:date="2025-01-03T17:04:00Z" w16du:dateUtc="2025-01-03T09:04:00Z"/>
                <w:rFonts w:ascii="Times New Roman" w:eastAsia="標楷體" w:hAnsi="Times New Roman" w:cs="Times New Roman"/>
              </w:rPr>
              <w:pPrChange w:id="32253"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15B8081E" w14:textId="084B0E48" w:rsidR="00D93FCC" w:rsidDel="003C19C7" w:rsidRDefault="002435EC">
            <w:pPr>
              <w:rPr>
                <w:del w:id="32254" w:author="瑋婷 徐" w:date="2025-01-03T17:04:00Z" w16du:dateUtc="2025-01-03T09:04:00Z"/>
                <w:rFonts w:ascii="Times New Roman" w:eastAsia="標楷體" w:hAnsi="Times New Roman" w:cs="Times New Roman"/>
              </w:rPr>
              <w:pPrChange w:id="32255" w:author="瑋婷 徐" w:date="2025-01-03T17:04:00Z" w16du:dateUtc="2025-01-03T09:04:00Z">
                <w:pPr>
                  <w:spacing w:line="276" w:lineRule="auto"/>
                  <w:jc w:val="center"/>
                </w:pPr>
              </w:pPrChange>
            </w:pPr>
            <w:del w:id="3225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01C35B9" w14:textId="4D68808F" w:rsidR="00D93FCC" w:rsidDel="003C19C7" w:rsidRDefault="002435EC">
            <w:pPr>
              <w:rPr>
                <w:del w:id="32257" w:author="瑋婷 徐" w:date="2025-01-03T17:04:00Z" w16du:dateUtc="2025-01-03T09:04:00Z"/>
                <w:rFonts w:ascii="Times New Roman" w:eastAsia="標楷體" w:hAnsi="Times New Roman" w:cs="Times New Roman"/>
              </w:rPr>
              <w:pPrChange w:id="32258" w:author="瑋婷 徐" w:date="2025-01-03T17:04:00Z" w16du:dateUtc="2025-01-03T09:04:00Z">
                <w:pPr>
                  <w:spacing w:line="276" w:lineRule="auto"/>
                  <w:jc w:val="center"/>
                </w:pPr>
              </w:pPrChange>
            </w:pPr>
            <w:del w:id="3225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545D757" w14:textId="3D18C1F2" w:rsidR="00D93FCC" w:rsidDel="003C19C7" w:rsidRDefault="00D93FCC">
            <w:pPr>
              <w:rPr>
                <w:del w:id="32260" w:author="瑋婷 徐" w:date="2025-01-03T17:04:00Z" w16du:dateUtc="2025-01-03T09:04:00Z"/>
                <w:rFonts w:ascii="Times New Roman" w:eastAsia="標楷體" w:hAnsi="Times New Roman" w:cs="Times New Roman"/>
              </w:rPr>
              <w:pPrChange w:id="3226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3631C57" w14:textId="79D52C24" w:rsidR="00D93FCC" w:rsidDel="003C19C7" w:rsidRDefault="00D93FCC">
            <w:pPr>
              <w:rPr>
                <w:del w:id="32262" w:author="瑋婷 徐" w:date="2025-01-03T17:04:00Z" w16du:dateUtc="2025-01-03T09:04:00Z"/>
                <w:rFonts w:ascii="Times New Roman" w:eastAsia="標楷體" w:hAnsi="Times New Roman" w:cs="Times New Roman"/>
              </w:rPr>
              <w:pPrChange w:id="3226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C43197C" w14:textId="020B4902" w:rsidR="00D93FCC" w:rsidDel="003C19C7" w:rsidRDefault="00D93FCC">
            <w:pPr>
              <w:rPr>
                <w:del w:id="32264" w:author="瑋婷 徐" w:date="2025-01-03T17:04:00Z" w16du:dateUtc="2025-01-03T09:04:00Z"/>
                <w:rFonts w:ascii="Times New Roman" w:eastAsia="標楷體" w:hAnsi="Times New Roman" w:cs="Times New Roman"/>
              </w:rPr>
              <w:pPrChange w:id="3226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53588C2" w14:textId="05FC82CF" w:rsidR="00D93FCC" w:rsidDel="003C19C7" w:rsidRDefault="00D93FCC">
            <w:pPr>
              <w:rPr>
                <w:del w:id="32266" w:author="瑋婷 徐" w:date="2025-01-03T17:04:00Z" w16du:dateUtc="2025-01-03T09:04:00Z"/>
                <w:rFonts w:ascii="Times New Roman" w:eastAsia="標楷體" w:hAnsi="Times New Roman" w:cs="Times New Roman"/>
              </w:rPr>
              <w:pPrChange w:id="3226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1CC44BB" w14:textId="4332F1B4" w:rsidR="00D93FCC" w:rsidDel="003C19C7" w:rsidRDefault="00D93FCC">
            <w:pPr>
              <w:rPr>
                <w:del w:id="32268" w:author="瑋婷 徐" w:date="2025-01-03T17:04:00Z" w16du:dateUtc="2025-01-03T09:04:00Z"/>
                <w:rFonts w:ascii="Times New Roman" w:eastAsia="標楷體" w:hAnsi="Times New Roman" w:cs="Times New Roman"/>
              </w:rPr>
              <w:pPrChange w:id="3226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4759400" w14:textId="146F6133" w:rsidR="00D93FCC" w:rsidDel="003C19C7" w:rsidRDefault="00D93FCC">
            <w:pPr>
              <w:rPr>
                <w:del w:id="32270" w:author="瑋婷 徐" w:date="2025-01-03T17:04:00Z" w16du:dateUtc="2025-01-03T09:04:00Z"/>
                <w:rFonts w:ascii="Times New Roman" w:eastAsia="標楷體" w:hAnsi="Times New Roman" w:cs="Times New Roman"/>
              </w:rPr>
              <w:pPrChange w:id="3227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DBB8437" w14:textId="0FF08B6A" w:rsidR="00D93FCC" w:rsidDel="003C19C7" w:rsidRDefault="00D93FCC">
            <w:pPr>
              <w:rPr>
                <w:del w:id="32272" w:author="瑋婷 徐" w:date="2025-01-03T17:04:00Z" w16du:dateUtc="2025-01-03T09:04:00Z"/>
                <w:rFonts w:ascii="Times New Roman" w:eastAsia="標楷體" w:hAnsi="Times New Roman" w:cs="Times New Roman"/>
              </w:rPr>
              <w:pPrChange w:id="3227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DCBFF03" w14:textId="1A212997" w:rsidR="00D93FCC" w:rsidDel="003C19C7" w:rsidRDefault="00D93FCC">
            <w:pPr>
              <w:rPr>
                <w:del w:id="32274" w:author="瑋婷 徐" w:date="2025-01-03T17:04:00Z" w16du:dateUtc="2025-01-03T09:04:00Z"/>
                <w:rFonts w:ascii="Times New Roman" w:eastAsia="標楷體" w:hAnsi="Times New Roman" w:cs="Times New Roman"/>
              </w:rPr>
              <w:pPrChange w:id="3227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602BF13" w14:textId="054555A8" w:rsidR="00D93FCC" w:rsidDel="003C19C7" w:rsidRDefault="00D93FCC">
            <w:pPr>
              <w:rPr>
                <w:del w:id="32276" w:author="瑋婷 徐" w:date="2025-01-03T17:04:00Z" w16du:dateUtc="2025-01-03T09:04:00Z"/>
                <w:rFonts w:ascii="Times New Roman" w:eastAsia="標楷體" w:hAnsi="Times New Roman" w:cs="Times New Roman"/>
              </w:rPr>
              <w:pPrChange w:id="3227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2692375" w14:textId="4FF3D2AA" w:rsidR="00D93FCC" w:rsidDel="003C19C7" w:rsidRDefault="00D93FCC">
            <w:pPr>
              <w:rPr>
                <w:del w:id="32278" w:author="瑋婷 徐" w:date="2025-01-03T17:04:00Z" w16du:dateUtc="2025-01-03T09:04:00Z"/>
                <w:rFonts w:ascii="Times New Roman" w:eastAsia="標楷體" w:hAnsi="Times New Roman" w:cs="Times New Roman"/>
              </w:rPr>
              <w:pPrChange w:id="32279"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6681F407" w14:textId="57E5AC48" w:rsidR="00D93FCC" w:rsidDel="003C19C7" w:rsidRDefault="00D93FCC">
            <w:pPr>
              <w:rPr>
                <w:del w:id="32280" w:author="瑋婷 徐" w:date="2025-01-03T17:04:00Z" w16du:dateUtc="2025-01-03T09:04:00Z"/>
                <w:rFonts w:ascii="Times New Roman" w:eastAsia="標楷體" w:hAnsi="Times New Roman" w:cs="Times New Roman"/>
              </w:rPr>
              <w:pPrChange w:id="3228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27B970C" w14:textId="210F2EE9" w:rsidR="00D93FCC" w:rsidDel="003C19C7" w:rsidRDefault="00D93FCC">
            <w:pPr>
              <w:rPr>
                <w:del w:id="32282" w:author="瑋婷 徐" w:date="2025-01-03T17:04:00Z" w16du:dateUtc="2025-01-03T09:04:00Z"/>
                <w:rFonts w:ascii="Times New Roman" w:eastAsia="標楷體" w:hAnsi="Times New Roman" w:cs="Times New Roman"/>
              </w:rPr>
              <w:pPrChange w:id="3228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A5E6D6A" w14:textId="5E875192" w:rsidR="00D93FCC" w:rsidDel="003C19C7" w:rsidRDefault="00D93FCC">
            <w:pPr>
              <w:rPr>
                <w:del w:id="32284" w:author="瑋婷 徐" w:date="2025-01-03T17:04:00Z" w16du:dateUtc="2025-01-03T09:04:00Z"/>
                <w:rFonts w:ascii="Times New Roman" w:eastAsia="標楷體" w:hAnsi="Times New Roman" w:cs="Times New Roman"/>
              </w:rPr>
              <w:pPrChange w:id="32285"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3987558" w14:textId="08513F56" w:rsidR="00D93FCC" w:rsidDel="003C19C7" w:rsidRDefault="00D93FCC">
            <w:pPr>
              <w:rPr>
                <w:del w:id="32286" w:author="瑋婷 徐" w:date="2025-01-03T17:04:00Z" w16du:dateUtc="2025-01-03T09:04:00Z"/>
                <w:rFonts w:ascii="Times New Roman" w:eastAsia="標楷體" w:hAnsi="Times New Roman" w:cs="Times New Roman"/>
              </w:rPr>
              <w:pPrChange w:id="3228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ADA71EE" w14:textId="2FF76BEF" w:rsidR="00D93FCC" w:rsidDel="003C19C7" w:rsidRDefault="00D93FCC">
            <w:pPr>
              <w:rPr>
                <w:del w:id="32288" w:author="瑋婷 徐" w:date="2025-01-03T17:04:00Z" w16du:dateUtc="2025-01-03T09:04:00Z"/>
                <w:rFonts w:ascii="Times New Roman" w:eastAsia="標楷體" w:hAnsi="Times New Roman" w:cs="Times New Roman"/>
              </w:rPr>
              <w:pPrChange w:id="322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951A3D0" w14:textId="41F47150" w:rsidR="00D93FCC" w:rsidDel="003C19C7" w:rsidRDefault="00D93FCC">
            <w:pPr>
              <w:rPr>
                <w:del w:id="32290" w:author="瑋婷 徐" w:date="2025-01-03T17:04:00Z" w16du:dateUtc="2025-01-03T09:04:00Z"/>
                <w:rFonts w:ascii="Times New Roman" w:eastAsia="標楷體" w:hAnsi="Times New Roman" w:cs="Times New Roman"/>
              </w:rPr>
              <w:pPrChange w:id="322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C0608B4" w14:textId="59ABDA76" w:rsidR="00D93FCC" w:rsidDel="003C19C7" w:rsidRDefault="00D93FCC">
            <w:pPr>
              <w:rPr>
                <w:del w:id="32292" w:author="瑋婷 徐" w:date="2025-01-03T17:04:00Z" w16du:dateUtc="2025-01-03T09:04:00Z"/>
                <w:rFonts w:ascii="Times New Roman" w:eastAsia="標楷體" w:hAnsi="Times New Roman" w:cs="Times New Roman"/>
              </w:rPr>
              <w:pPrChange w:id="3229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2E88A653" w14:textId="30E8B6E3" w:rsidR="00D93FCC" w:rsidDel="003C19C7" w:rsidRDefault="00D93FCC">
            <w:pPr>
              <w:rPr>
                <w:del w:id="32294" w:author="瑋婷 徐" w:date="2025-01-03T17:04:00Z" w16du:dateUtc="2025-01-03T09:04:00Z"/>
                <w:rFonts w:ascii="Times New Roman" w:eastAsia="標楷體" w:hAnsi="Times New Roman" w:cs="Times New Roman"/>
              </w:rPr>
              <w:pPrChange w:id="3229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B619C30" w14:textId="6ABCEA05" w:rsidR="00D93FCC" w:rsidDel="003C19C7" w:rsidRDefault="00D93FCC">
            <w:pPr>
              <w:rPr>
                <w:del w:id="32296" w:author="瑋婷 徐" w:date="2025-01-03T17:04:00Z" w16du:dateUtc="2025-01-03T09:04:00Z"/>
                <w:rFonts w:ascii="Times New Roman" w:eastAsia="標楷體" w:hAnsi="Times New Roman" w:cs="Times New Roman"/>
              </w:rPr>
              <w:pPrChange w:id="322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AB1B5B3" w14:textId="6C6AAD90" w:rsidR="00D93FCC" w:rsidDel="003C19C7" w:rsidRDefault="00D93FCC">
            <w:pPr>
              <w:rPr>
                <w:del w:id="32298" w:author="瑋婷 徐" w:date="2025-01-03T17:04:00Z" w16du:dateUtc="2025-01-03T09:04:00Z"/>
                <w:rFonts w:ascii="Times New Roman" w:eastAsia="標楷體" w:hAnsi="Times New Roman" w:cs="Times New Roman"/>
              </w:rPr>
              <w:pPrChange w:id="3229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E94932F" w14:textId="53914ECB" w:rsidR="00D93FCC" w:rsidDel="003C19C7" w:rsidRDefault="00D93FCC">
            <w:pPr>
              <w:rPr>
                <w:del w:id="32300" w:author="瑋婷 徐" w:date="2025-01-03T17:04:00Z" w16du:dateUtc="2025-01-03T09:04:00Z"/>
                <w:rFonts w:ascii="Times New Roman" w:eastAsia="標楷體" w:hAnsi="Times New Roman" w:cs="Times New Roman"/>
              </w:rPr>
              <w:pPrChange w:id="32301"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74DF2EFD" w14:textId="0888A7BA" w:rsidR="00D93FCC" w:rsidDel="003C19C7" w:rsidRDefault="00D93FCC">
            <w:pPr>
              <w:rPr>
                <w:del w:id="32302" w:author="瑋婷 徐" w:date="2025-01-03T17:04:00Z" w16du:dateUtc="2025-01-03T09:04:00Z"/>
                <w:rFonts w:ascii="Times New Roman" w:eastAsia="標楷體" w:hAnsi="Times New Roman" w:cs="Times New Roman"/>
              </w:rPr>
              <w:pPrChange w:id="32303" w:author="瑋婷 徐" w:date="2025-01-03T17:04:00Z" w16du:dateUtc="2025-01-03T09:04:00Z">
                <w:pPr>
                  <w:spacing w:line="276" w:lineRule="auto"/>
                  <w:jc w:val="center"/>
                </w:pPr>
              </w:pPrChange>
            </w:pPr>
          </w:p>
        </w:tc>
      </w:tr>
      <w:tr w:rsidR="00000000" w:rsidDel="003C19C7" w14:paraId="4B8664FC" w14:textId="4558BA25" w:rsidTr="002B07B0">
        <w:trPr>
          <w:cantSplit/>
          <w:jc w:val="center"/>
          <w:del w:id="32304" w:author="瑋婷 徐" w:date="2025-01-03T17:04:00Z"/>
        </w:trPr>
        <w:tc>
          <w:tcPr>
            <w:tcW w:w="2402" w:type="dxa"/>
            <w:tcBorders>
              <w:top w:val="single" w:sz="4" w:space="0" w:color="000000"/>
              <w:left w:val="single" w:sz="4" w:space="0" w:color="000000"/>
              <w:bottom w:val="single" w:sz="4" w:space="0" w:color="000000"/>
            </w:tcBorders>
            <w:shd w:val="clear" w:color="auto" w:fill="FFFFFF"/>
            <w:vAlign w:val="bottom"/>
          </w:tcPr>
          <w:p w14:paraId="639D3FCD" w14:textId="42F0031E" w:rsidR="00D93FCC" w:rsidDel="003C19C7" w:rsidRDefault="002435EC">
            <w:pPr>
              <w:rPr>
                <w:del w:id="32305" w:author="瑋婷 徐" w:date="2025-01-03T17:04:00Z" w16du:dateUtc="2025-01-03T09:04:00Z"/>
                <w:rFonts w:ascii="Times New Roman" w:eastAsia="標楷體" w:hAnsi="Times New Roman" w:cs="Times New Roman"/>
              </w:rPr>
              <w:pPrChange w:id="32306" w:author="瑋婷 徐" w:date="2025-01-03T17:04:00Z" w16du:dateUtc="2025-01-03T09:04:00Z">
                <w:pPr>
                  <w:spacing w:line="276" w:lineRule="auto"/>
                </w:pPr>
              </w:pPrChange>
            </w:pPr>
            <w:del w:id="32307" w:author="瑋婷 徐" w:date="2025-01-03T17:04:00Z" w16du:dateUtc="2025-01-03T09:04:00Z">
              <w:r w:rsidDel="003C19C7">
                <w:rPr>
                  <w:rFonts w:ascii="Times New Roman" w:eastAsia="標楷體" w:hAnsi="Times New Roman" w:cs="Times New Roman"/>
                  <w:color w:val="000000"/>
                </w:rPr>
                <w:delText>冠羽畫眉</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III</w:delText>
              </w:r>
            </w:del>
          </w:p>
        </w:tc>
        <w:tc>
          <w:tcPr>
            <w:tcW w:w="3530" w:type="dxa"/>
            <w:tcBorders>
              <w:top w:val="single" w:sz="4" w:space="0" w:color="000000"/>
              <w:bottom w:val="single" w:sz="4" w:space="0" w:color="000000"/>
              <w:right w:val="single" w:sz="4" w:space="0" w:color="000000"/>
            </w:tcBorders>
            <w:shd w:val="clear" w:color="auto" w:fill="FFFFFF"/>
            <w:vAlign w:val="bottom"/>
          </w:tcPr>
          <w:p w14:paraId="22A598E8" w14:textId="0390DBEB" w:rsidR="00D93FCC" w:rsidDel="003C19C7" w:rsidRDefault="002435EC">
            <w:pPr>
              <w:rPr>
                <w:del w:id="32308" w:author="瑋婷 徐" w:date="2025-01-03T17:04:00Z" w16du:dateUtc="2025-01-03T09:04:00Z"/>
                <w:rFonts w:ascii="Times New Roman" w:eastAsia="標楷體" w:hAnsi="Times New Roman" w:cs="Times New Roman"/>
                <w:i/>
              </w:rPr>
              <w:pPrChange w:id="32309" w:author="瑋婷 徐" w:date="2025-01-03T17:04:00Z" w16du:dateUtc="2025-01-03T09:04:00Z">
                <w:pPr>
                  <w:spacing w:line="276" w:lineRule="auto"/>
                </w:pPr>
              </w:pPrChange>
            </w:pPr>
            <w:del w:id="32310" w:author="瑋婷 徐" w:date="2025-01-03T17:04:00Z" w16du:dateUtc="2025-01-03T09:04:00Z">
              <w:r w:rsidDel="003C19C7">
                <w:rPr>
                  <w:rFonts w:ascii="Times New Roman" w:eastAsia="標楷體" w:hAnsi="Times New Roman" w:cs="Times New Roman"/>
                  <w:i/>
                  <w:iCs/>
                  <w:color w:val="000000"/>
                </w:rPr>
                <w:delText>Yuhina brunneiceps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45E7B24E" w14:textId="3CF87D47" w:rsidR="00D93FCC" w:rsidDel="003C19C7" w:rsidRDefault="002435EC">
            <w:pPr>
              <w:rPr>
                <w:del w:id="32311" w:author="瑋婷 徐" w:date="2025-01-03T17:04:00Z" w16du:dateUtc="2025-01-03T09:04:00Z"/>
                <w:rFonts w:ascii="Times New Roman" w:eastAsia="標楷體" w:hAnsi="Times New Roman" w:cs="Times New Roman"/>
              </w:rPr>
              <w:pPrChange w:id="32312" w:author="瑋婷 徐" w:date="2025-01-03T17:04:00Z" w16du:dateUtc="2025-01-03T09:04:00Z">
                <w:pPr>
                  <w:spacing w:line="276" w:lineRule="auto"/>
                  <w:jc w:val="center"/>
                </w:pPr>
              </w:pPrChange>
            </w:pPr>
            <w:del w:id="32313"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64B032C0" w14:textId="069B9B26" w:rsidR="00D93FCC" w:rsidDel="003C19C7" w:rsidRDefault="002435EC">
            <w:pPr>
              <w:rPr>
                <w:del w:id="32314" w:author="瑋婷 徐" w:date="2025-01-03T17:04:00Z" w16du:dateUtc="2025-01-03T09:04:00Z"/>
                <w:rFonts w:ascii="Times New Roman" w:eastAsia="標楷體" w:hAnsi="Times New Roman" w:cs="Times New Roman"/>
              </w:rPr>
              <w:pPrChange w:id="32315" w:author="瑋婷 徐" w:date="2025-01-03T17:04:00Z" w16du:dateUtc="2025-01-03T09:04:00Z">
                <w:pPr>
                  <w:spacing w:line="276" w:lineRule="auto"/>
                  <w:jc w:val="center"/>
                </w:pPr>
              </w:pPrChange>
            </w:pPr>
            <w:del w:id="32316"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D9D9D9"/>
            <w:vAlign w:val="center"/>
          </w:tcPr>
          <w:p w14:paraId="5697D67A" w14:textId="1A9BA273" w:rsidR="00D93FCC" w:rsidDel="003C19C7" w:rsidRDefault="00D93FCC">
            <w:pPr>
              <w:rPr>
                <w:del w:id="32317" w:author="瑋婷 徐" w:date="2025-01-03T17:04:00Z" w16du:dateUtc="2025-01-03T09:04:00Z"/>
                <w:rFonts w:ascii="Times New Roman" w:eastAsia="標楷體" w:hAnsi="Times New Roman" w:cs="Times New Roman"/>
              </w:rPr>
              <w:pPrChange w:id="32318"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1A0BE149" w14:textId="5FB3DE9B" w:rsidR="00D93FCC" w:rsidDel="003C19C7" w:rsidRDefault="00D93FCC">
            <w:pPr>
              <w:rPr>
                <w:del w:id="32319" w:author="瑋婷 徐" w:date="2025-01-03T17:04:00Z" w16du:dateUtc="2025-01-03T09:04:00Z"/>
                <w:rFonts w:ascii="Times New Roman" w:eastAsia="標楷體" w:hAnsi="Times New Roman" w:cs="Times New Roman"/>
              </w:rPr>
              <w:pPrChange w:id="32320"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54CE74A0" w14:textId="126FCF6E" w:rsidR="00D93FCC" w:rsidDel="003C19C7" w:rsidRDefault="00D93FCC">
            <w:pPr>
              <w:rPr>
                <w:del w:id="32321" w:author="瑋婷 徐" w:date="2025-01-03T17:04:00Z" w16du:dateUtc="2025-01-03T09:04:00Z"/>
                <w:rFonts w:ascii="Times New Roman" w:eastAsia="標楷體" w:hAnsi="Times New Roman" w:cs="Times New Roman"/>
              </w:rPr>
              <w:pPrChange w:id="32322"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0F5D066E" w14:textId="42733BA9" w:rsidR="00D93FCC" w:rsidDel="003C19C7" w:rsidRDefault="002435EC">
            <w:pPr>
              <w:rPr>
                <w:del w:id="32323" w:author="瑋婷 徐" w:date="2025-01-03T17:04:00Z" w16du:dateUtc="2025-01-03T09:04:00Z"/>
                <w:rFonts w:ascii="Times New Roman" w:eastAsia="標楷體" w:hAnsi="Times New Roman" w:cs="Times New Roman"/>
              </w:rPr>
              <w:pPrChange w:id="32324" w:author="瑋婷 徐" w:date="2025-01-03T17:04:00Z" w16du:dateUtc="2025-01-03T09:04:00Z">
                <w:pPr>
                  <w:spacing w:line="276" w:lineRule="auto"/>
                  <w:jc w:val="center"/>
                </w:pPr>
              </w:pPrChange>
            </w:pPr>
            <w:del w:id="32325"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7ECC5770" w14:textId="639F7E84" w:rsidR="00D93FCC" w:rsidDel="003C19C7" w:rsidRDefault="002435EC">
            <w:pPr>
              <w:rPr>
                <w:del w:id="32326" w:author="瑋婷 徐" w:date="2025-01-03T17:04:00Z" w16du:dateUtc="2025-01-03T09:04:00Z"/>
                <w:rFonts w:ascii="Times New Roman" w:eastAsia="標楷體" w:hAnsi="Times New Roman" w:cs="Times New Roman"/>
              </w:rPr>
              <w:pPrChange w:id="32327" w:author="瑋婷 徐" w:date="2025-01-03T17:04:00Z" w16du:dateUtc="2025-01-03T09:04:00Z">
                <w:pPr>
                  <w:spacing w:line="276" w:lineRule="auto"/>
                  <w:jc w:val="center"/>
                </w:pPr>
              </w:pPrChange>
            </w:pPr>
            <w:del w:id="32328" w:author="瑋婷 徐" w:date="2025-01-03T17:04:00Z" w16du:dateUtc="2025-01-03T09:04:00Z">
              <w:r w:rsidDel="003C19C7">
                <w:rPr>
                  <w:rFonts w:ascii="Times New Roman" w:eastAsia="標楷體" w:hAnsi="Times New Roman" w:cs="Times New Roman"/>
                  <w:color w:val="000000"/>
                </w:rPr>
                <w:delText>*</w:delText>
              </w:r>
            </w:del>
          </w:p>
        </w:tc>
        <w:tc>
          <w:tcPr>
            <w:tcW w:w="262" w:type="dxa"/>
            <w:tcBorders>
              <w:top w:val="single" w:sz="4" w:space="0" w:color="000000"/>
              <w:bottom w:val="single" w:sz="4" w:space="0" w:color="000000"/>
            </w:tcBorders>
            <w:shd w:val="clear" w:color="auto" w:fill="FFFFFF"/>
            <w:vAlign w:val="center"/>
          </w:tcPr>
          <w:p w14:paraId="00436DB6" w14:textId="48BE41D2" w:rsidR="00D93FCC" w:rsidDel="003C19C7" w:rsidRDefault="002435EC">
            <w:pPr>
              <w:rPr>
                <w:del w:id="32329" w:author="瑋婷 徐" w:date="2025-01-03T17:04:00Z" w16du:dateUtc="2025-01-03T09:04:00Z"/>
                <w:rFonts w:ascii="Times New Roman" w:eastAsia="標楷體" w:hAnsi="Times New Roman" w:cs="Times New Roman"/>
              </w:rPr>
              <w:pPrChange w:id="32330" w:author="瑋婷 徐" w:date="2025-01-03T17:04:00Z" w16du:dateUtc="2025-01-03T09:04:00Z">
                <w:pPr>
                  <w:spacing w:line="276" w:lineRule="auto"/>
                  <w:jc w:val="center"/>
                </w:pPr>
              </w:pPrChange>
            </w:pPr>
            <w:del w:id="32331" w:author="瑋婷 徐" w:date="2025-01-03T17:04:00Z" w16du:dateUtc="2025-01-03T09:04:00Z">
              <w:r w:rsidDel="003C19C7">
                <w:rPr>
                  <w:rFonts w:ascii="Times New Roman" w:eastAsia="標楷體" w:hAnsi="Times New Roman" w:cs="Times New Roman"/>
                  <w:color w:val="000000"/>
                </w:rPr>
                <w:delText>*</w:delText>
              </w:r>
            </w:del>
          </w:p>
        </w:tc>
        <w:tc>
          <w:tcPr>
            <w:tcW w:w="264" w:type="dxa"/>
            <w:tcBorders>
              <w:top w:val="single" w:sz="4" w:space="0" w:color="000000"/>
              <w:bottom w:val="single" w:sz="4" w:space="0" w:color="000000"/>
            </w:tcBorders>
            <w:shd w:val="clear" w:color="auto" w:fill="D9D9D9"/>
            <w:vAlign w:val="center"/>
          </w:tcPr>
          <w:p w14:paraId="35D482B6" w14:textId="45F002C2" w:rsidR="00D93FCC" w:rsidDel="003C19C7" w:rsidRDefault="00D93FCC">
            <w:pPr>
              <w:rPr>
                <w:del w:id="32332" w:author="瑋婷 徐" w:date="2025-01-03T17:04:00Z" w16du:dateUtc="2025-01-03T09:04:00Z"/>
                <w:rFonts w:ascii="Times New Roman" w:eastAsia="標楷體" w:hAnsi="Times New Roman" w:cs="Times New Roman"/>
              </w:rPr>
              <w:pPrChange w:id="3233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4A73E4F" w14:textId="23A6B4C7" w:rsidR="00D93FCC" w:rsidDel="003C19C7" w:rsidRDefault="00D93FCC">
            <w:pPr>
              <w:rPr>
                <w:del w:id="32334" w:author="瑋婷 徐" w:date="2025-01-03T17:04:00Z" w16du:dateUtc="2025-01-03T09:04:00Z"/>
                <w:rFonts w:ascii="Times New Roman" w:eastAsia="標楷體" w:hAnsi="Times New Roman" w:cs="Times New Roman"/>
              </w:rPr>
              <w:pPrChange w:id="3233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F0E3BC9" w14:textId="2AFBC45F" w:rsidR="00D93FCC" w:rsidDel="003C19C7" w:rsidRDefault="002435EC">
            <w:pPr>
              <w:rPr>
                <w:del w:id="32336" w:author="瑋婷 徐" w:date="2025-01-03T17:04:00Z" w16du:dateUtc="2025-01-03T09:04:00Z"/>
                <w:rFonts w:ascii="Times New Roman" w:eastAsia="標楷體" w:hAnsi="Times New Roman" w:cs="Times New Roman"/>
              </w:rPr>
              <w:pPrChange w:id="32337" w:author="瑋婷 徐" w:date="2025-01-03T17:04:00Z" w16du:dateUtc="2025-01-03T09:04:00Z">
                <w:pPr>
                  <w:spacing w:line="276" w:lineRule="auto"/>
                  <w:jc w:val="center"/>
                </w:pPr>
              </w:pPrChange>
            </w:pPr>
            <w:del w:id="32338"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301854C1" w14:textId="522F0C0B" w:rsidR="00D93FCC" w:rsidDel="003C19C7" w:rsidRDefault="002435EC">
            <w:pPr>
              <w:rPr>
                <w:del w:id="32339" w:author="瑋婷 徐" w:date="2025-01-03T17:04:00Z" w16du:dateUtc="2025-01-03T09:04:00Z"/>
                <w:rFonts w:ascii="Times New Roman" w:eastAsia="標楷體" w:hAnsi="Times New Roman" w:cs="Times New Roman"/>
              </w:rPr>
              <w:pPrChange w:id="32340" w:author="瑋婷 徐" w:date="2025-01-03T17:04:00Z" w16du:dateUtc="2025-01-03T09:04:00Z">
                <w:pPr>
                  <w:spacing w:line="276" w:lineRule="auto"/>
                  <w:jc w:val="center"/>
                </w:pPr>
              </w:pPrChange>
            </w:pPr>
            <w:del w:id="3234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0783593" w14:textId="4CF4F3F7" w:rsidR="00D93FCC" w:rsidDel="003C19C7" w:rsidRDefault="002435EC">
            <w:pPr>
              <w:rPr>
                <w:del w:id="32342" w:author="瑋婷 徐" w:date="2025-01-03T17:04:00Z" w16du:dateUtc="2025-01-03T09:04:00Z"/>
                <w:rFonts w:ascii="Times New Roman" w:eastAsia="標楷體" w:hAnsi="Times New Roman" w:cs="Times New Roman"/>
              </w:rPr>
              <w:pPrChange w:id="32343" w:author="瑋婷 徐" w:date="2025-01-03T17:04:00Z" w16du:dateUtc="2025-01-03T09:04:00Z">
                <w:pPr>
                  <w:spacing w:line="276" w:lineRule="auto"/>
                  <w:jc w:val="center"/>
                </w:pPr>
              </w:pPrChange>
            </w:pPr>
            <w:del w:id="3234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EAC0A7E" w14:textId="7565B416" w:rsidR="00D93FCC" w:rsidDel="003C19C7" w:rsidRDefault="002435EC">
            <w:pPr>
              <w:rPr>
                <w:del w:id="32345" w:author="瑋婷 徐" w:date="2025-01-03T17:04:00Z" w16du:dateUtc="2025-01-03T09:04:00Z"/>
                <w:rFonts w:ascii="Times New Roman" w:eastAsia="標楷體" w:hAnsi="Times New Roman" w:cs="Times New Roman"/>
              </w:rPr>
              <w:pPrChange w:id="32346" w:author="瑋婷 徐" w:date="2025-01-03T17:04:00Z" w16du:dateUtc="2025-01-03T09:04:00Z">
                <w:pPr>
                  <w:spacing w:line="276" w:lineRule="auto"/>
                  <w:jc w:val="center"/>
                </w:pPr>
              </w:pPrChange>
            </w:pPr>
            <w:del w:id="3234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791B3F30" w14:textId="6748DF77" w:rsidR="00D93FCC" w:rsidDel="003C19C7" w:rsidRDefault="002435EC">
            <w:pPr>
              <w:rPr>
                <w:del w:id="32348" w:author="瑋婷 徐" w:date="2025-01-03T17:04:00Z" w16du:dateUtc="2025-01-03T09:04:00Z"/>
                <w:rFonts w:ascii="Times New Roman" w:eastAsia="標楷體" w:hAnsi="Times New Roman" w:cs="Times New Roman"/>
              </w:rPr>
              <w:pPrChange w:id="32349" w:author="瑋婷 徐" w:date="2025-01-03T17:04:00Z" w16du:dateUtc="2025-01-03T09:04:00Z">
                <w:pPr>
                  <w:spacing w:line="276" w:lineRule="auto"/>
                  <w:jc w:val="center"/>
                </w:pPr>
              </w:pPrChange>
            </w:pPr>
            <w:del w:id="3235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5541637" w14:textId="4B39B4FE" w:rsidR="00D93FCC" w:rsidDel="003C19C7" w:rsidRDefault="002435EC">
            <w:pPr>
              <w:rPr>
                <w:del w:id="32351" w:author="瑋婷 徐" w:date="2025-01-03T17:04:00Z" w16du:dateUtc="2025-01-03T09:04:00Z"/>
                <w:rFonts w:ascii="Times New Roman" w:eastAsia="標楷體" w:hAnsi="Times New Roman" w:cs="Times New Roman"/>
              </w:rPr>
              <w:pPrChange w:id="32352" w:author="瑋婷 徐" w:date="2025-01-03T17:04:00Z" w16du:dateUtc="2025-01-03T09:04:00Z">
                <w:pPr>
                  <w:spacing w:line="276" w:lineRule="auto"/>
                  <w:jc w:val="center"/>
                </w:pPr>
              </w:pPrChange>
            </w:pPr>
            <w:del w:id="3235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5E50689" w14:textId="01BDBD5E" w:rsidR="00D93FCC" w:rsidDel="003C19C7" w:rsidRDefault="002435EC">
            <w:pPr>
              <w:rPr>
                <w:del w:id="32354" w:author="瑋婷 徐" w:date="2025-01-03T17:04:00Z" w16du:dateUtc="2025-01-03T09:04:00Z"/>
                <w:rFonts w:ascii="Times New Roman" w:eastAsia="標楷體" w:hAnsi="Times New Roman" w:cs="Times New Roman"/>
              </w:rPr>
              <w:pPrChange w:id="32355" w:author="瑋婷 徐" w:date="2025-01-03T17:04:00Z" w16du:dateUtc="2025-01-03T09:04:00Z">
                <w:pPr>
                  <w:spacing w:line="276" w:lineRule="auto"/>
                  <w:jc w:val="center"/>
                </w:pPr>
              </w:pPrChange>
            </w:pPr>
            <w:del w:id="3235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5E388558" w14:textId="6716643C" w:rsidR="00D93FCC" w:rsidDel="003C19C7" w:rsidRDefault="00D93FCC">
            <w:pPr>
              <w:rPr>
                <w:del w:id="32357" w:author="瑋婷 徐" w:date="2025-01-03T17:04:00Z" w16du:dateUtc="2025-01-03T09:04:00Z"/>
                <w:rFonts w:ascii="Times New Roman" w:eastAsia="標楷體" w:hAnsi="Times New Roman" w:cs="Times New Roman"/>
              </w:rPr>
              <w:pPrChange w:id="3235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9605710" w14:textId="49A5587F" w:rsidR="00D93FCC" w:rsidDel="003C19C7" w:rsidRDefault="002435EC">
            <w:pPr>
              <w:rPr>
                <w:del w:id="32359" w:author="瑋婷 徐" w:date="2025-01-03T17:04:00Z" w16du:dateUtc="2025-01-03T09:04:00Z"/>
                <w:rFonts w:ascii="Times New Roman" w:eastAsia="標楷體" w:hAnsi="Times New Roman" w:cs="Times New Roman"/>
              </w:rPr>
              <w:pPrChange w:id="32360" w:author="瑋婷 徐" w:date="2025-01-03T17:04:00Z" w16du:dateUtc="2025-01-03T09:04:00Z">
                <w:pPr>
                  <w:spacing w:line="276" w:lineRule="auto"/>
                  <w:jc w:val="center"/>
                </w:pPr>
              </w:pPrChange>
            </w:pPr>
            <w:del w:id="32361"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3FF8CF56" w14:textId="6740CA17" w:rsidR="00D93FCC" w:rsidDel="003C19C7" w:rsidRDefault="00D93FCC">
            <w:pPr>
              <w:rPr>
                <w:del w:id="32362" w:author="瑋婷 徐" w:date="2025-01-03T17:04:00Z" w16du:dateUtc="2025-01-03T09:04:00Z"/>
                <w:rFonts w:ascii="Times New Roman" w:eastAsia="標楷體" w:hAnsi="Times New Roman" w:cs="Times New Roman"/>
              </w:rPr>
              <w:pPrChange w:id="3236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736FDDE" w14:textId="79E39357" w:rsidR="00D93FCC" w:rsidDel="003C19C7" w:rsidRDefault="002435EC">
            <w:pPr>
              <w:rPr>
                <w:del w:id="32364" w:author="瑋婷 徐" w:date="2025-01-03T17:04:00Z" w16du:dateUtc="2025-01-03T09:04:00Z"/>
                <w:rFonts w:ascii="Times New Roman" w:eastAsia="標楷體" w:hAnsi="Times New Roman" w:cs="Times New Roman"/>
              </w:rPr>
              <w:pPrChange w:id="32365" w:author="瑋婷 徐" w:date="2025-01-03T17:04:00Z" w16du:dateUtc="2025-01-03T09:04:00Z">
                <w:pPr>
                  <w:spacing w:line="276" w:lineRule="auto"/>
                  <w:jc w:val="center"/>
                </w:pPr>
              </w:pPrChange>
            </w:pPr>
            <w:del w:id="3236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3B60F82" w14:textId="33077F93" w:rsidR="00D93FCC" w:rsidDel="003C19C7" w:rsidRDefault="002435EC">
            <w:pPr>
              <w:rPr>
                <w:del w:id="32367" w:author="瑋婷 徐" w:date="2025-01-03T17:04:00Z" w16du:dateUtc="2025-01-03T09:04:00Z"/>
                <w:rFonts w:ascii="Times New Roman" w:eastAsia="標楷體" w:hAnsi="Times New Roman" w:cs="Times New Roman"/>
              </w:rPr>
              <w:pPrChange w:id="32368" w:author="瑋婷 徐" w:date="2025-01-03T17:04:00Z" w16du:dateUtc="2025-01-03T09:04:00Z">
                <w:pPr>
                  <w:spacing w:line="276" w:lineRule="auto"/>
                  <w:jc w:val="center"/>
                </w:pPr>
              </w:pPrChange>
            </w:pPr>
            <w:del w:id="3236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1A7DAA3F" w14:textId="41B5F149" w:rsidR="00D93FCC" w:rsidDel="003C19C7" w:rsidRDefault="00D93FCC">
            <w:pPr>
              <w:rPr>
                <w:del w:id="32370" w:author="瑋婷 徐" w:date="2025-01-03T17:04:00Z" w16du:dateUtc="2025-01-03T09:04:00Z"/>
                <w:rFonts w:ascii="Times New Roman" w:eastAsia="標楷體" w:hAnsi="Times New Roman" w:cs="Times New Roman"/>
              </w:rPr>
              <w:pPrChange w:id="32371"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61F8F951" w14:textId="338B0138" w:rsidR="00D93FCC" w:rsidDel="003C19C7" w:rsidRDefault="002435EC">
            <w:pPr>
              <w:rPr>
                <w:del w:id="32372" w:author="瑋婷 徐" w:date="2025-01-03T17:04:00Z" w16du:dateUtc="2025-01-03T09:04:00Z"/>
                <w:rFonts w:ascii="Times New Roman" w:eastAsia="標楷體" w:hAnsi="Times New Roman" w:cs="Times New Roman"/>
              </w:rPr>
              <w:pPrChange w:id="32373" w:author="瑋婷 徐" w:date="2025-01-03T17:04:00Z" w16du:dateUtc="2025-01-03T09:04:00Z">
                <w:pPr>
                  <w:spacing w:line="276" w:lineRule="auto"/>
                  <w:jc w:val="center"/>
                </w:pPr>
              </w:pPrChange>
            </w:pPr>
            <w:del w:id="3237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7818EBD" w14:textId="6B6DDEF5" w:rsidR="00D93FCC" w:rsidDel="003C19C7" w:rsidRDefault="002435EC">
            <w:pPr>
              <w:rPr>
                <w:del w:id="32375" w:author="瑋婷 徐" w:date="2025-01-03T17:04:00Z" w16du:dateUtc="2025-01-03T09:04:00Z"/>
                <w:rFonts w:ascii="Times New Roman" w:eastAsia="標楷體" w:hAnsi="Times New Roman" w:cs="Times New Roman"/>
              </w:rPr>
              <w:pPrChange w:id="32376" w:author="瑋婷 徐" w:date="2025-01-03T17:04:00Z" w16du:dateUtc="2025-01-03T09:04:00Z">
                <w:pPr>
                  <w:spacing w:line="276" w:lineRule="auto"/>
                  <w:jc w:val="center"/>
                </w:pPr>
              </w:pPrChange>
            </w:pPr>
            <w:del w:id="3237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04DBB3B" w14:textId="710F4B39" w:rsidR="00D93FCC" w:rsidDel="003C19C7" w:rsidRDefault="00D93FCC">
            <w:pPr>
              <w:rPr>
                <w:del w:id="32378" w:author="瑋婷 徐" w:date="2025-01-03T17:04:00Z" w16du:dateUtc="2025-01-03T09:04:00Z"/>
                <w:rFonts w:ascii="Times New Roman" w:eastAsia="標楷體" w:hAnsi="Times New Roman" w:cs="Times New Roman"/>
              </w:rPr>
              <w:pPrChange w:id="3237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114A6B8" w14:textId="72C5AB09" w:rsidR="00D93FCC" w:rsidDel="003C19C7" w:rsidRDefault="00D93FCC">
            <w:pPr>
              <w:rPr>
                <w:del w:id="32380" w:author="瑋婷 徐" w:date="2025-01-03T17:04:00Z" w16du:dateUtc="2025-01-03T09:04:00Z"/>
                <w:rFonts w:ascii="Times New Roman" w:eastAsia="標楷體" w:hAnsi="Times New Roman" w:cs="Times New Roman"/>
              </w:rPr>
              <w:pPrChange w:id="3238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04CA3FC" w14:textId="243F76AD" w:rsidR="00D93FCC" w:rsidDel="003C19C7" w:rsidRDefault="00D93FCC">
            <w:pPr>
              <w:rPr>
                <w:del w:id="32382" w:author="瑋婷 徐" w:date="2025-01-03T17:04:00Z" w16du:dateUtc="2025-01-03T09:04:00Z"/>
                <w:rFonts w:ascii="Times New Roman" w:eastAsia="標楷體" w:hAnsi="Times New Roman" w:cs="Times New Roman"/>
              </w:rPr>
              <w:pPrChange w:id="3238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73BA46F" w14:textId="31B88ECF" w:rsidR="00D93FCC" w:rsidDel="003C19C7" w:rsidRDefault="00D93FCC">
            <w:pPr>
              <w:rPr>
                <w:del w:id="32384" w:author="瑋婷 徐" w:date="2025-01-03T17:04:00Z" w16du:dateUtc="2025-01-03T09:04:00Z"/>
                <w:rFonts w:ascii="Times New Roman" w:eastAsia="標楷體" w:hAnsi="Times New Roman" w:cs="Times New Roman"/>
              </w:rPr>
              <w:pPrChange w:id="3238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61FFE68" w14:textId="386302FD" w:rsidR="00D93FCC" w:rsidDel="003C19C7" w:rsidRDefault="002435EC">
            <w:pPr>
              <w:rPr>
                <w:del w:id="32386" w:author="瑋婷 徐" w:date="2025-01-03T17:04:00Z" w16du:dateUtc="2025-01-03T09:04:00Z"/>
                <w:rFonts w:ascii="Times New Roman" w:eastAsia="標楷體" w:hAnsi="Times New Roman" w:cs="Times New Roman"/>
              </w:rPr>
              <w:pPrChange w:id="32387" w:author="瑋婷 徐" w:date="2025-01-03T17:04:00Z" w16du:dateUtc="2025-01-03T09:04:00Z">
                <w:pPr>
                  <w:spacing w:line="276" w:lineRule="auto"/>
                  <w:jc w:val="center"/>
                </w:pPr>
              </w:pPrChange>
            </w:pPr>
            <w:del w:id="32388"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746FB9F2" w14:textId="497677D4" w:rsidR="00D93FCC" w:rsidDel="003C19C7" w:rsidRDefault="00D93FCC">
            <w:pPr>
              <w:rPr>
                <w:del w:id="32389" w:author="瑋婷 徐" w:date="2025-01-03T17:04:00Z" w16du:dateUtc="2025-01-03T09:04:00Z"/>
                <w:rFonts w:ascii="Times New Roman" w:eastAsia="標楷體" w:hAnsi="Times New Roman" w:cs="Times New Roman"/>
              </w:rPr>
              <w:pPrChange w:id="3239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D3D66FB" w14:textId="60DFEAA3" w:rsidR="00D93FCC" w:rsidDel="003C19C7" w:rsidRDefault="00D93FCC">
            <w:pPr>
              <w:rPr>
                <w:del w:id="32391" w:author="瑋婷 徐" w:date="2025-01-03T17:04:00Z" w16du:dateUtc="2025-01-03T09:04:00Z"/>
                <w:rFonts w:ascii="Times New Roman" w:eastAsia="標楷體" w:hAnsi="Times New Roman" w:cs="Times New Roman"/>
              </w:rPr>
              <w:pPrChange w:id="3239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7A4A4F1" w14:textId="09395B44" w:rsidR="00D93FCC" w:rsidDel="003C19C7" w:rsidRDefault="00D93FCC">
            <w:pPr>
              <w:rPr>
                <w:del w:id="32393" w:author="瑋婷 徐" w:date="2025-01-03T17:04:00Z" w16du:dateUtc="2025-01-03T09:04:00Z"/>
                <w:rFonts w:ascii="Times New Roman" w:eastAsia="標楷體" w:hAnsi="Times New Roman" w:cs="Times New Roman"/>
              </w:rPr>
              <w:pPrChange w:id="3239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25891D5" w14:textId="786EF054" w:rsidR="00D93FCC" w:rsidDel="003C19C7" w:rsidRDefault="00D93FCC">
            <w:pPr>
              <w:rPr>
                <w:del w:id="32395" w:author="瑋婷 徐" w:date="2025-01-03T17:04:00Z" w16du:dateUtc="2025-01-03T09:04:00Z"/>
                <w:rFonts w:ascii="Times New Roman" w:eastAsia="標楷體" w:hAnsi="Times New Roman" w:cs="Times New Roman"/>
              </w:rPr>
              <w:pPrChange w:id="32396"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5ADF81E0" w14:textId="5306C24C" w:rsidR="00D93FCC" w:rsidDel="003C19C7" w:rsidRDefault="00D93FCC">
            <w:pPr>
              <w:rPr>
                <w:del w:id="32397" w:author="瑋婷 徐" w:date="2025-01-03T17:04:00Z" w16du:dateUtc="2025-01-03T09:04:00Z"/>
                <w:rFonts w:ascii="Times New Roman" w:eastAsia="標楷體" w:hAnsi="Times New Roman" w:cs="Times New Roman"/>
              </w:rPr>
              <w:pPrChange w:id="32398" w:author="瑋婷 徐" w:date="2025-01-03T17:04:00Z" w16du:dateUtc="2025-01-03T09:04:00Z">
                <w:pPr>
                  <w:spacing w:line="276" w:lineRule="auto"/>
                  <w:jc w:val="center"/>
                </w:pPr>
              </w:pPrChange>
            </w:pPr>
          </w:p>
        </w:tc>
      </w:tr>
      <w:tr w:rsidR="00000000" w:rsidDel="003C19C7" w14:paraId="2E867947" w14:textId="280BD9D9" w:rsidTr="002B07B0">
        <w:trPr>
          <w:cantSplit/>
          <w:jc w:val="center"/>
          <w:del w:id="32399" w:author="瑋婷 徐" w:date="2025-01-03T17:04:00Z"/>
        </w:trPr>
        <w:tc>
          <w:tcPr>
            <w:tcW w:w="2402" w:type="dxa"/>
            <w:tcBorders>
              <w:left w:val="single" w:sz="4" w:space="0" w:color="000000"/>
              <w:bottom w:val="single" w:sz="4" w:space="0" w:color="000000"/>
            </w:tcBorders>
            <w:shd w:val="clear" w:color="auto" w:fill="FFFFFF"/>
            <w:vAlign w:val="bottom"/>
          </w:tcPr>
          <w:p w14:paraId="7DDD05FD" w14:textId="67A0613B" w:rsidR="00D93FCC" w:rsidDel="003C19C7" w:rsidRDefault="002435EC">
            <w:pPr>
              <w:rPr>
                <w:del w:id="32400" w:author="瑋婷 徐" w:date="2025-01-03T17:04:00Z" w16du:dateUtc="2025-01-03T09:04:00Z"/>
                <w:rFonts w:ascii="Times New Roman" w:eastAsia="標楷體" w:hAnsi="Times New Roman" w:cs="Times New Roman"/>
              </w:rPr>
              <w:pPrChange w:id="32401" w:author="瑋婷 徐" w:date="2025-01-03T17:04:00Z" w16du:dateUtc="2025-01-03T09:04:00Z">
                <w:pPr>
                  <w:spacing w:line="276" w:lineRule="auto"/>
                </w:pPr>
              </w:pPrChange>
            </w:pPr>
            <w:del w:id="32402" w:author="瑋婷 徐" w:date="2025-01-03T17:04:00Z" w16du:dateUtc="2025-01-03T09:04:00Z">
              <w:r w:rsidDel="003C19C7">
                <w:rPr>
                  <w:rFonts w:ascii="Times New Roman" w:eastAsia="標楷體" w:hAnsi="Times New Roman" w:cs="Times New Roman"/>
                  <w:color w:val="000000"/>
                </w:rPr>
                <w:delText>斯氏繡眼</w:delText>
              </w:r>
            </w:del>
          </w:p>
        </w:tc>
        <w:tc>
          <w:tcPr>
            <w:tcW w:w="3530" w:type="dxa"/>
            <w:tcBorders>
              <w:bottom w:val="single" w:sz="4" w:space="0" w:color="000000"/>
              <w:right w:val="single" w:sz="4" w:space="0" w:color="000000"/>
            </w:tcBorders>
            <w:shd w:val="clear" w:color="auto" w:fill="FFFFFF"/>
            <w:vAlign w:val="bottom"/>
          </w:tcPr>
          <w:p w14:paraId="233BB113" w14:textId="4E1281BD" w:rsidR="00D93FCC" w:rsidDel="003C19C7" w:rsidRDefault="002435EC">
            <w:pPr>
              <w:rPr>
                <w:del w:id="32403" w:author="瑋婷 徐" w:date="2025-01-03T17:04:00Z" w16du:dateUtc="2025-01-03T09:04:00Z"/>
                <w:rFonts w:ascii="Times New Roman" w:eastAsia="標楷體" w:hAnsi="Times New Roman" w:cs="Times New Roman"/>
                <w:i/>
              </w:rPr>
              <w:pPrChange w:id="32404" w:author="瑋婷 徐" w:date="2025-01-03T17:04:00Z" w16du:dateUtc="2025-01-03T09:04:00Z">
                <w:pPr>
                  <w:spacing w:line="276" w:lineRule="auto"/>
                </w:pPr>
              </w:pPrChange>
            </w:pPr>
            <w:del w:id="32405" w:author="瑋婷 徐" w:date="2025-01-03T17:04:00Z" w16du:dateUtc="2025-01-03T09:04:00Z">
              <w:r w:rsidDel="003C19C7">
                <w:rPr>
                  <w:rFonts w:ascii="Times New Roman" w:eastAsia="標楷體" w:hAnsi="Times New Roman" w:cs="Times New Roman"/>
                  <w:i/>
                  <w:iCs/>
                  <w:color w:val="000000"/>
                </w:rPr>
                <w:delText>Zosterops simplex</w:delText>
              </w:r>
            </w:del>
          </w:p>
        </w:tc>
        <w:tc>
          <w:tcPr>
            <w:tcW w:w="272" w:type="dxa"/>
            <w:tcBorders>
              <w:left w:val="single" w:sz="4" w:space="0" w:color="000000"/>
              <w:bottom w:val="single" w:sz="4" w:space="0" w:color="000000"/>
            </w:tcBorders>
            <w:shd w:val="clear" w:color="auto" w:fill="D9D9D9"/>
            <w:vAlign w:val="center"/>
          </w:tcPr>
          <w:p w14:paraId="4404EA9D" w14:textId="370810FE" w:rsidR="00D93FCC" w:rsidDel="003C19C7" w:rsidRDefault="00D93FCC">
            <w:pPr>
              <w:rPr>
                <w:del w:id="32406" w:author="瑋婷 徐" w:date="2025-01-03T17:04:00Z" w16du:dateUtc="2025-01-03T09:04:00Z"/>
                <w:rFonts w:ascii="Times New Roman" w:eastAsia="標楷體" w:hAnsi="Times New Roman" w:cs="Times New Roman"/>
              </w:rPr>
              <w:pPrChange w:id="32407" w:author="瑋婷 徐" w:date="2025-01-03T17:04:00Z" w16du:dateUtc="2025-01-03T09:04:00Z">
                <w:pPr>
                  <w:spacing w:line="276" w:lineRule="auto"/>
                  <w:jc w:val="center"/>
                </w:pPr>
              </w:pPrChange>
            </w:pPr>
          </w:p>
        </w:tc>
        <w:tc>
          <w:tcPr>
            <w:tcW w:w="261" w:type="dxa"/>
            <w:tcBorders>
              <w:bottom w:val="single" w:sz="4" w:space="0" w:color="000000"/>
            </w:tcBorders>
            <w:shd w:val="clear" w:color="auto" w:fill="FFFFFF"/>
            <w:vAlign w:val="center"/>
          </w:tcPr>
          <w:p w14:paraId="0BA9522B" w14:textId="2428DF71" w:rsidR="00D93FCC" w:rsidDel="003C19C7" w:rsidRDefault="002435EC">
            <w:pPr>
              <w:rPr>
                <w:del w:id="32408" w:author="瑋婷 徐" w:date="2025-01-03T17:04:00Z" w16du:dateUtc="2025-01-03T09:04:00Z"/>
                <w:rFonts w:ascii="Times New Roman" w:eastAsia="標楷體" w:hAnsi="Times New Roman" w:cs="Times New Roman"/>
              </w:rPr>
              <w:pPrChange w:id="32409" w:author="瑋婷 徐" w:date="2025-01-03T17:04:00Z" w16du:dateUtc="2025-01-03T09:04:00Z">
                <w:pPr>
                  <w:spacing w:line="276" w:lineRule="auto"/>
                  <w:jc w:val="center"/>
                </w:pPr>
              </w:pPrChange>
            </w:pPr>
            <w:del w:id="32410"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bottom w:val="single" w:sz="4" w:space="0" w:color="000000"/>
            </w:tcBorders>
            <w:shd w:val="clear" w:color="auto" w:fill="D9D9D9"/>
            <w:vAlign w:val="center"/>
          </w:tcPr>
          <w:p w14:paraId="79C1F9E2" w14:textId="4F10BF60" w:rsidR="00D93FCC" w:rsidDel="003C19C7" w:rsidRDefault="00D93FCC">
            <w:pPr>
              <w:rPr>
                <w:del w:id="32411" w:author="瑋婷 徐" w:date="2025-01-03T17:04:00Z" w16du:dateUtc="2025-01-03T09:04:00Z"/>
                <w:rFonts w:ascii="Times New Roman" w:eastAsia="標楷體" w:hAnsi="Times New Roman" w:cs="Times New Roman"/>
              </w:rPr>
              <w:pPrChange w:id="32412"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219C5122" w14:textId="508AB119" w:rsidR="00D93FCC" w:rsidDel="003C19C7" w:rsidRDefault="00D93FCC">
            <w:pPr>
              <w:rPr>
                <w:del w:id="32413" w:author="瑋婷 徐" w:date="2025-01-03T17:04:00Z" w16du:dateUtc="2025-01-03T09:04:00Z"/>
                <w:rFonts w:ascii="Times New Roman" w:eastAsia="標楷體" w:hAnsi="Times New Roman" w:cs="Times New Roman"/>
              </w:rPr>
              <w:pPrChange w:id="32414"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04E14CE9" w14:textId="73B8E325" w:rsidR="00D93FCC" w:rsidDel="003C19C7" w:rsidRDefault="00D93FCC">
            <w:pPr>
              <w:rPr>
                <w:del w:id="32415" w:author="瑋婷 徐" w:date="2025-01-03T17:04:00Z" w16du:dateUtc="2025-01-03T09:04:00Z"/>
                <w:rFonts w:ascii="Times New Roman" w:eastAsia="標楷體" w:hAnsi="Times New Roman" w:cs="Times New Roman"/>
              </w:rPr>
              <w:pPrChange w:id="32416"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52504C07" w14:textId="6AA7014A" w:rsidR="00D93FCC" w:rsidDel="003C19C7" w:rsidRDefault="002435EC">
            <w:pPr>
              <w:rPr>
                <w:del w:id="32417" w:author="瑋婷 徐" w:date="2025-01-03T17:04:00Z" w16du:dateUtc="2025-01-03T09:04:00Z"/>
                <w:rFonts w:ascii="Times New Roman" w:eastAsia="標楷體" w:hAnsi="Times New Roman" w:cs="Times New Roman"/>
              </w:rPr>
              <w:pPrChange w:id="32418" w:author="瑋婷 徐" w:date="2025-01-03T17:04:00Z" w16du:dateUtc="2025-01-03T09:04:00Z">
                <w:pPr>
                  <w:spacing w:line="276" w:lineRule="auto"/>
                  <w:jc w:val="center"/>
                </w:pPr>
              </w:pPrChange>
            </w:pPr>
            <w:del w:id="32419"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bottom w:val="single" w:sz="4" w:space="0" w:color="000000"/>
            </w:tcBorders>
            <w:shd w:val="clear" w:color="auto" w:fill="D9D9D9"/>
            <w:vAlign w:val="center"/>
          </w:tcPr>
          <w:p w14:paraId="6D818A06" w14:textId="4B51419B" w:rsidR="00D93FCC" w:rsidDel="003C19C7" w:rsidRDefault="002435EC">
            <w:pPr>
              <w:rPr>
                <w:del w:id="32420" w:author="瑋婷 徐" w:date="2025-01-03T17:04:00Z" w16du:dateUtc="2025-01-03T09:04:00Z"/>
                <w:rFonts w:ascii="Times New Roman" w:eastAsia="標楷體" w:hAnsi="Times New Roman" w:cs="Times New Roman"/>
              </w:rPr>
              <w:pPrChange w:id="32421" w:author="瑋婷 徐" w:date="2025-01-03T17:04:00Z" w16du:dateUtc="2025-01-03T09:04:00Z">
                <w:pPr>
                  <w:spacing w:line="276" w:lineRule="auto"/>
                  <w:jc w:val="center"/>
                </w:pPr>
              </w:pPrChange>
            </w:pPr>
            <w:del w:id="32422" w:author="瑋婷 徐" w:date="2025-01-03T17:04:00Z" w16du:dateUtc="2025-01-03T09:04:00Z">
              <w:r w:rsidDel="003C19C7">
                <w:rPr>
                  <w:rFonts w:ascii="Times New Roman" w:eastAsia="標楷體" w:hAnsi="Times New Roman" w:cs="Times New Roman"/>
                  <w:color w:val="000000"/>
                </w:rPr>
                <w:delText>*</w:delText>
              </w:r>
            </w:del>
          </w:p>
        </w:tc>
        <w:tc>
          <w:tcPr>
            <w:tcW w:w="262" w:type="dxa"/>
            <w:tcBorders>
              <w:bottom w:val="single" w:sz="4" w:space="0" w:color="000000"/>
            </w:tcBorders>
            <w:shd w:val="clear" w:color="auto" w:fill="FFFFFF"/>
            <w:vAlign w:val="center"/>
          </w:tcPr>
          <w:p w14:paraId="1D98EE16" w14:textId="074EC528" w:rsidR="00D93FCC" w:rsidDel="003C19C7" w:rsidRDefault="00D93FCC">
            <w:pPr>
              <w:rPr>
                <w:del w:id="32423" w:author="瑋婷 徐" w:date="2025-01-03T17:04:00Z" w16du:dateUtc="2025-01-03T09:04:00Z"/>
                <w:rFonts w:ascii="Times New Roman" w:eastAsia="標楷體" w:hAnsi="Times New Roman" w:cs="Times New Roman"/>
              </w:rPr>
              <w:pPrChange w:id="32424"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0EF276AC" w14:textId="18312285" w:rsidR="00D93FCC" w:rsidDel="003C19C7" w:rsidRDefault="002435EC">
            <w:pPr>
              <w:rPr>
                <w:del w:id="32425" w:author="瑋婷 徐" w:date="2025-01-03T17:04:00Z" w16du:dateUtc="2025-01-03T09:04:00Z"/>
                <w:rFonts w:ascii="Times New Roman" w:eastAsia="標楷體" w:hAnsi="Times New Roman" w:cs="Times New Roman"/>
              </w:rPr>
              <w:pPrChange w:id="32426" w:author="瑋婷 徐" w:date="2025-01-03T17:04:00Z" w16du:dateUtc="2025-01-03T09:04:00Z">
                <w:pPr>
                  <w:spacing w:line="276" w:lineRule="auto"/>
                  <w:jc w:val="center"/>
                </w:pPr>
              </w:pPrChange>
            </w:pPr>
            <w:del w:id="3242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06BF4C33" w14:textId="7259D83E" w:rsidR="00D93FCC" w:rsidDel="003C19C7" w:rsidRDefault="002435EC">
            <w:pPr>
              <w:rPr>
                <w:del w:id="32428" w:author="瑋婷 徐" w:date="2025-01-03T17:04:00Z" w16du:dateUtc="2025-01-03T09:04:00Z"/>
                <w:rFonts w:ascii="Times New Roman" w:eastAsia="標楷體" w:hAnsi="Times New Roman" w:cs="Times New Roman"/>
              </w:rPr>
              <w:pPrChange w:id="32429" w:author="瑋婷 徐" w:date="2025-01-03T17:04:00Z" w16du:dateUtc="2025-01-03T09:04:00Z">
                <w:pPr>
                  <w:spacing w:line="276" w:lineRule="auto"/>
                  <w:jc w:val="center"/>
                </w:pPr>
              </w:pPrChange>
            </w:pPr>
            <w:del w:id="3243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73DAFE57" w14:textId="7BC9A533" w:rsidR="00D93FCC" w:rsidDel="003C19C7" w:rsidRDefault="00D93FCC">
            <w:pPr>
              <w:rPr>
                <w:del w:id="32431" w:author="瑋婷 徐" w:date="2025-01-03T17:04:00Z" w16du:dateUtc="2025-01-03T09:04:00Z"/>
                <w:rFonts w:ascii="Times New Roman" w:eastAsia="標楷體" w:hAnsi="Times New Roman" w:cs="Times New Roman"/>
              </w:rPr>
              <w:pPrChange w:id="32432" w:author="瑋婷 徐" w:date="2025-01-03T17:04:00Z" w16du:dateUtc="2025-01-03T09:04:00Z">
                <w:pPr>
                  <w:spacing w:line="276" w:lineRule="auto"/>
                  <w:jc w:val="center"/>
                </w:pPr>
              </w:pPrChange>
            </w:pPr>
          </w:p>
        </w:tc>
        <w:tc>
          <w:tcPr>
            <w:tcW w:w="269" w:type="dxa"/>
            <w:tcBorders>
              <w:bottom w:val="single" w:sz="4" w:space="0" w:color="000000"/>
            </w:tcBorders>
            <w:shd w:val="clear" w:color="auto" w:fill="FFFFFF"/>
            <w:vAlign w:val="center"/>
          </w:tcPr>
          <w:p w14:paraId="335C4A30" w14:textId="01D39E47" w:rsidR="00D93FCC" w:rsidDel="003C19C7" w:rsidRDefault="00D93FCC">
            <w:pPr>
              <w:rPr>
                <w:del w:id="32433" w:author="瑋婷 徐" w:date="2025-01-03T17:04:00Z" w16du:dateUtc="2025-01-03T09:04:00Z"/>
                <w:rFonts w:ascii="Times New Roman" w:eastAsia="標楷體" w:hAnsi="Times New Roman" w:cs="Times New Roman"/>
              </w:rPr>
              <w:pPrChange w:id="32434"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696F391" w14:textId="2E6BA9F0" w:rsidR="00D93FCC" w:rsidDel="003C19C7" w:rsidRDefault="00D93FCC">
            <w:pPr>
              <w:rPr>
                <w:del w:id="32435" w:author="瑋婷 徐" w:date="2025-01-03T17:04:00Z" w16du:dateUtc="2025-01-03T09:04:00Z"/>
                <w:rFonts w:ascii="Times New Roman" w:eastAsia="標楷體" w:hAnsi="Times New Roman" w:cs="Times New Roman"/>
              </w:rPr>
              <w:pPrChange w:id="32436"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80B039B" w14:textId="7363331B" w:rsidR="00D93FCC" w:rsidDel="003C19C7" w:rsidRDefault="00D93FCC">
            <w:pPr>
              <w:rPr>
                <w:del w:id="32437" w:author="瑋婷 徐" w:date="2025-01-03T17:04:00Z" w16du:dateUtc="2025-01-03T09:04:00Z"/>
                <w:rFonts w:ascii="Times New Roman" w:eastAsia="標楷體" w:hAnsi="Times New Roman" w:cs="Times New Roman"/>
              </w:rPr>
              <w:pPrChange w:id="32438"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9960395" w14:textId="3FAC7843" w:rsidR="00D93FCC" w:rsidDel="003C19C7" w:rsidRDefault="00D93FCC">
            <w:pPr>
              <w:rPr>
                <w:del w:id="32439" w:author="瑋婷 徐" w:date="2025-01-03T17:04:00Z" w16du:dateUtc="2025-01-03T09:04:00Z"/>
                <w:rFonts w:ascii="Times New Roman" w:eastAsia="標楷體" w:hAnsi="Times New Roman" w:cs="Times New Roman"/>
              </w:rPr>
              <w:pPrChange w:id="32440"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0B1466C4" w14:textId="568E7A14" w:rsidR="00D93FCC" w:rsidDel="003C19C7" w:rsidRDefault="00D93FCC">
            <w:pPr>
              <w:rPr>
                <w:del w:id="32441" w:author="瑋婷 徐" w:date="2025-01-03T17:04:00Z" w16du:dateUtc="2025-01-03T09:04:00Z"/>
                <w:rFonts w:ascii="Times New Roman" w:eastAsia="標楷體" w:hAnsi="Times New Roman" w:cs="Times New Roman"/>
              </w:rPr>
              <w:pPrChange w:id="32442"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8B71597" w14:textId="32EE4601" w:rsidR="00D93FCC" w:rsidDel="003C19C7" w:rsidRDefault="00D93FCC">
            <w:pPr>
              <w:rPr>
                <w:del w:id="32443" w:author="瑋婷 徐" w:date="2025-01-03T17:04:00Z" w16du:dateUtc="2025-01-03T09:04:00Z"/>
                <w:rFonts w:ascii="Times New Roman" w:eastAsia="標楷體" w:hAnsi="Times New Roman" w:cs="Times New Roman"/>
              </w:rPr>
              <w:pPrChange w:id="32444"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2C41807" w14:textId="7D8AD2D1" w:rsidR="00D93FCC" w:rsidDel="003C19C7" w:rsidRDefault="002435EC">
            <w:pPr>
              <w:rPr>
                <w:del w:id="32445" w:author="瑋婷 徐" w:date="2025-01-03T17:04:00Z" w16du:dateUtc="2025-01-03T09:04:00Z"/>
                <w:rFonts w:ascii="Times New Roman" w:eastAsia="標楷體" w:hAnsi="Times New Roman" w:cs="Times New Roman"/>
              </w:rPr>
              <w:pPrChange w:id="32446" w:author="瑋婷 徐" w:date="2025-01-03T17:04:00Z" w16du:dateUtc="2025-01-03T09:04:00Z">
                <w:pPr>
                  <w:spacing w:line="276" w:lineRule="auto"/>
                  <w:jc w:val="center"/>
                </w:pPr>
              </w:pPrChange>
            </w:pPr>
            <w:del w:id="3244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07DA73AD" w14:textId="51C6A3EB" w:rsidR="00D93FCC" w:rsidDel="003C19C7" w:rsidRDefault="00D93FCC">
            <w:pPr>
              <w:rPr>
                <w:del w:id="32448" w:author="瑋婷 徐" w:date="2025-01-03T17:04:00Z" w16du:dateUtc="2025-01-03T09:04:00Z"/>
                <w:rFonts w:ascii="Times New Roman" w:eastAsia="標楷體" w:hAnsi="Times New Roman" w:cs="Times New Roman"/>
              </w:rPr>
              <w:pPrChange w:id="32449"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629470FD" w14:textId="1A466449" w:rsidR="00D93FCC" w:rsidDel="003C19C7" w:rsidRDefault="002435EC">
            <w:pPr>
              <w:rPr>
                <w:del w:id="32450" w:author="瑋婷 徐" w:date="2025-01-03T17:04:00Z" w16du:dateUtc="2025-01-03T09:04:00Z"/>
                <w:rFonts w:ascii="Times New Roman" w:eastAsia="標楷體" w:hAnsi="Times New Roman" w:cs="Times New Roman"/>
              </w:rPr>
              <w:pPrChange w:id="32451" w:author="瑋婷 徐" w:date="2025-01-03T17:04:00Z" w16du:dateUtc="2025-01-03T09:04:00Z">
                <w:pPr>
                  <w:spacing w:line="276" w:lineRule="auto"/>
                  <w:jc w:val="center"/>
                </w:pPr>
              </w:pPrChange>
            </w:pPr>
            <w:del w:id="3245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73BF7C23" w14:textId="19820F3A" w:rsidR="00D93FCC" w:rsidDel="003C19C7" w:rsidRDefault="00D93FCC">
            <w:pPr>
              <w:rPr>
                <w:del w:id="32453" w:author="瑋婷 徐" w:date="2025-01-03T17:04:00Z" w16du:dateUtc="2025-01-03T09:04:00Z"/>
                <w:rFonts w:ascii="Times New Roman" w:eastAsia="標楷體" w:hAnsi="Times New Roman" w:cs="Times New Roman"/>
              </w:rPr>
              <w:pPrChange w:id="32454"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40A4FF1" w14:textId="2D8EDB38" w:rsidR="00D93FCC" w:rsidDel="003C19C7" w:rsidRDefault="00D93FCC">
            <w:pPr>
              <w:rPr>
                <w:del w:id="32455" w:author="瑋婷 徐" w:date="2025-01-03T17:04:00Z" w16du:dateUtc="2025-01-03T09:04:00Z"/>
                <w:rFonts w:ascii="Times New Roman" w:eastAsia="標楷體" w:hAnsi="Times New Roman" w:cs="Times New Roman"/>
              </w:rPr>
              <w:pPrChange w:id="32456"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AA98287" w14:textId="390C6A70" w:rsidR="00D93FCC" w:rsidDel="003C19C7" w:rsidRDefault="002435EC">
            <w:pPr>
              <w:rPr>
                <w:del w:id="32457" w:author="瑋婷 徐" w:date="2025-01-03T17:04:00Z" w16du:dateUtc="2025-01-03T09:04:00Z"/>
                <w:rFonts w:ascii="Times New Roman" w:eastAsia="標楷體" w:hAnsi="Times New Roman" w:cs="Times New Roman"/>
              </w:rPr>
              <w:pPrChange w:id="32458" w:author="瑋婷 徐" w:date="2025-01-03T17:04:00Z" w16du:dateUtc="2025-01-03T09:04:00Z">
                <w:pPr>
                  <w:spacing w:line="276" w:lineRule="auto"/>
                  <w:jc w:val="center"/>
                </w:pPr>
              </w:pPrChange>
            </w:pPr>
            <w:del w:id="32459"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bottom w:val="single" w:sz="4" w:space="0" w:color="000000"/>
            </w:tcBorders>
            <w:shd w:val="clear" w:color="auto" w:fill="FFFFFF"/>
            <w:vAlign w:val="center"/>
          </w:tcPr>
          <w:p w14:paraId="040154CE" w14:textId="2C5C2B46" w:rsidR="00D93FCC" w:rsidDel="003C19C7" w:rsidRDefault="00D93FCC">
            <w:pPr>
              <w:rPr>
                <w:del w:id="32460" w:author="瑋婷 徐" w:date="2025-01-03T17:04:00Z" w16du:dateUtc="2025-01-03T09:04:00Z"/>
                <w:rFonts w:ascii="Times New Roman" w:eastAsia="標楷體" w:hAnsi="Times New Roman" w:cs="Times New Roman"/>
              </w:rPr>
              <w:pPrChange w:id="32461"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21F1B8F" w14:textId="66F4D513" w:rsidR="00D93FCC" w:rsidDel="003C19C7" w:rsidRDefault="00D93FCC">
            <w:pPr>
              <w:rPr>
                <w:del w:id="32462" w:author="瑋婷 徐" w:date="2025-01-03T17:04:00Z" w16du:dateUtc="2025-01-03T09:04:00Z"/>
                <w:rFonts w:ascii="Times New Roman" w:eastAsia="標楷體" w:hAnsi="Times New Roman" w:cs="Times New Roman"/>
              </w:rPr>
              <w:pPrChange w:id="32463"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E7103AF" w14:textId="599F2007" w:rsidR="00D93FCC" w:rsidDel="003C19C7" w:rsidRDefault="00D93FCC">
            <w:pPr>
              <w:rPr>
                <w:del w:id="32464" w:author="瑋婷 徐" w:date="2025-01-03T17:04:00Z" w16du:dateUtc="2025-01-03T09:04:00Z"/>
                <w:rFonts w:ascii="Times New Roman" w:eastAsia="標楷體" w:hAnsi="Times New Roman" w:cs="Times New Roman"/>
              </w:rPr>
              <w:pPrChange w:id="32465"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10A71609" w14:textId="489C9C7C" w:rsidR="00D93FCC" w:rsidDel="003C19C7" w:rsidRDefault="00D93FCC">
            <w:pPr>
              <w:rPr>
                <w:del w:id="32466" w:author="瑋婷 徐" w:date="2025-01-03T17:04:00Z" w16du:dateUtc="2025-01-03T09:04:00Z"/>
                <w:rFonts w:ascii="Times New Roman" w:eastAsia="標楷體" w:hAnsi="Times New Roman" w:cs="Times New Roman"/>
              </w:rPr>
              <w:pPrChange w:id="32467"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7505195A" w14:textId="28326F91" w:rsidR="00D93FCC" w:rsidDel="003C19C7" w:rsidRDefault="002435EC">
            <w:pPr>
              <w:rPr>
                <w:del w:id="32468" w:author="瑋婷 徐" w:date="2025-01-03T17:04:00Z" w16du:dateUtc="2025-01-03T09:04:00Z"/>
                <w:rFonts w:ascii="Times New Roman" w:eastAsia="標楷體" w:hAnsi="Times New Roman" w:cs="Times New Roman"/>
              </w:rPr>
              <w:pPrChange w:id="32469" w:author="瑋婷 徐" w:date="2025-01-03T17:04:00Z" w16du:dateUtc="2025-01-03T09:04:00Z">
                <w:pPr>
                  <w:spacing w:line="276" w:lineRule="auto"/>
                  <w:jc w:val="center"/>
                </w:pPr>
              </w:pPrChange>
            </w:pPr>
            <w:del w:id="3247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5FAA99D7" w14:textId="31EED755" w:rsidR="00D93FCC" w:rsidDel="003C19C7" w:rsidRDefault="00D93FCC">
            <w:pPr>
              <w:rPr>
                <w:del w:id="32471" w:author="瑋婷 徐" w:date="2025-01-03T17:04:00Z" w16du:dateUtc="2025-01-03T09:04:00Z"/>
                <w:rFonts w:ascii="Times New Roman" w:eastAsia="標楷體" w:hAnsi="Times New Roman" w:cs="Times New Roman"/>
              </w:rPr>
              <w:pPrChange w:id="32472"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2EDCA898" w14:textId="32C7A08F" w:rsidR="00D93FCC" w:rsidDel="003C19C7" w:rsidRDefault="00D93FCC">
            <w:pPr>
              <w:rPr>
                <w:del w:id="32473" w:author="瑋婷 徐" w:date="2025-01-03T17:04:00Z" w16du:dateUtc="2025-01-03T09:04:00Z"/>
                <w:rFonts w:ascii="Times New Roman" w:eastAsia="標楷體" w:hAnsi="Times New Roman" w:cs="Times New Roman"/>
              </w:rPr>
              <w:pPrChange w:id="32474"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623CA0BD" w14:textId="2F676F22" w:rsidR="00D93FCC" w:rsidDel="003C19C7" w:rsidRDefault="00D93FCC">
            <w:pPr>
              <w:rPr>
                <w:del w:id="32475" w:author="瑋婷 徐" w:date="2025-01-03T17:04:00Z" w16du:dateUtc="2025-01-03T09:04:00Z"/>
                <w:rFonts w:ascii="Times New Roman" w:eastAsia="標楷體" w:hAnsi="Times New Roman" w:cs="Times New Roman"/>
              </w:rPr>
              <w:pPrChange w:id="32476"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4AEF647A" w14:textId="2E1F3562" w:rsidR="00D93FCC" w:rsidDel="003C19C7" w:rsidRDefault="00D93FCC">
            <w:pPr>
              <w:rPr>
                <w:del w:id="32477" w:author="瑋婷 徐" w:date="2025-01-03T17:04:00Z" w16du:dateUtc="2025-01-03T09:04:00Z"/>
                <w:rFonts w:ascii="Times New Roman" w:eastAsia="標楷體" w:hAnsi="Times New Roman" w:cs="Times New Roman"/>
              </w:rPr>
              <w:pPrChange w:id="32478"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5CEE72C9" w14:textId="52FCC66A" w:rsidR="00D93FCC" w:rsidDel="003C19C7" w:rsidRDefault="002435EC">
            <w:pPr>
              <w:rPr>
                <w:del w:id="32479" w:author="瑋婷 徐" w:date="2025-01-03T17:04:00Z" w16du:dateUtc="2025-01-03T09:04:00Z"/>
                <w:rFonts w:ascii="Times New Roman" w:eastAsia="標楷體" w:hAnsi="Times New Roman" w:cs="Times New Roman"/>
              </w:rPr>
              <w:pPrChange w:id="32480" w:author="瑋婷 徐" w:date="2025-01-03T17:04:00Z" w16du:dateUtc="2025-01-03T09:04:00Z">
                <w:pPr>
                  <w:spacing w:line="276" w:lineRule="auto"/>
                  <w:jc w:val="center"/>
                </w:pPr>
              </w:pPrChange>
            </w:pPr>
            <w:del w:id="32481"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bottom w:val="single" w:sz="4" w:space="0" w:color="000000"/>
            </w:tcBorders>
            <w:shd w:val="clear" w:color="auto" w:fill="FFFFFF"/>
            <w:vAlign w:val="center"/>
          </w:tcPr>
          <w:p w14:paraId="42B67A63" w14:textId="4654C2EC" w:rsidR="00D93FCC" w:rsidDel="003C19C7" w:rsidRDefault="00D93FCC">
            <w:pPr>
              <w:rPr>
                <w:del w:id="32482" w:author="瑋婷 徐" w:date="2025-01-03T17:04:00Z" w16du:dateUtc="2025-01-03T09:04:00Z"/>
                <w:rFonts w:ascii="Times New Roman" w:eastAsia="標楷體" w:hAnsi="Times New Roman" w:cs="Times New Roman"/>
              </w:rPr>
              <w:pPrChange w:id="32483" w:author="瑋婷 徐" w:date="2025-01-03T17:04:00Z" w16du:dateUtc="2025-01-03T09:04:00Z">
                <w:pPr>
                  <w:spacing w:line="276" w:lineRule="auto"/>
                  <w:jc w:val="center"/>
                </w:pPr>
              </w:pPrChange>
            </w:pPr>
          </w:p>
        </w:tc>
        <w:tc>
          <w:tcPr>
            <w:tcW w:w="251" w:type="dxa"/>
            <w:tcBorders>
              <w:bottom w:val="single" w:sz="4" w:space="0" w:color="000000"/>
              <w:right w:val="single" w:sz="4" w:space="0" w:color="000000"/>
            </w:tcBorders>
            <w:shd w:val="clear" w:color="auto" w:fill="D9D9D9"/>
            <w:vAlign w:val="center"/>
          </w:tcPr>
          <w:p w14:paraId="6D81FAFC" w14:textId="2FB0ADE4" w:rsidR="00D93FCC" w:rsidDel="003C19C7" w:rsidRDefault="002435EC">
            <w:pPr>
              <w:rPr>
                <w:del w:id="32484" w:author="瑋婷 徐" w:date="2025-01-03T17:04:00Z" w16du:dateUtc="2025-01-03T09:04:00Z"/>
                <w:rFonts w:ascii="Times New Roman" w:eastAsia="標楷體" w:hAnsi="Times New Roman" w:cs="Times New Roman"/>
              </w:rPr>
              <w:pPrChange w:id="32485" w:author="瑋婷 徐" w:date="2025-01-03T17:04:00Z" w16du:dateUtc="2025-01-03T09:04:00Z">
                <w:pPr>
                  <w:spacing w:line="276" w:lineRule="auto"/>
                  <w:jc w:val="center"/>
                </w:pPr>
              </w:pPrChange>
            </w:pPr>
            <w:del w:id="32486" w:author="瑋婷 徐" w:date="2025-01-03T17:04:00Z" w16du:dateUtc="2025-01-03T09:04:00Z">
              <w:r w:rsidDel="003C19C7">
                <w:rPr>
                  <w:rFonts w:ascii="Times New Roman" w:eastAsia="標楷體" w:hAnsi="Times New Roman" w:cs="Times New Roman"/>
                  <w:color w:val="000000"/>
                </w:rPr>
                <w:delText>*</w:delText>
              </w:r>
            </w:del>
          </w:p>
        </w:tc>
      </w:tr>
      <w:tr w:rsidR="00000000" w:rsidDel="003C19C7" w14:paraId="02A91558" w14:textId="39D548D2" w:rsidTr="002B07B0">
        <w:trPr>
          <w:cantSplit/>
          <w:jc w:val="center"/>
          <w:del w:id="32487" w:author="瑋婷 徐" w:date="2025-01-03T17:04:00Z"/>
        </w:trPr>
        <w:tc>
          <w:tcPr>
            <w:tcW w:w="2402" w:type="dxa"/>
            <w:tcBorders>
              <w:left w:val="single" w:sz="4" w:space="0" w:color="000000"/>
              <w:bottom w:val="single" w:sz="4" w:space="0" w:color="000000"/>
            </w:tcBorders>
            <w:shd w:val="clear" w:color="auto" w:fill="FFFFFF"/>
            <w:vAlign w:val="bottom"/>
          </w:tcPr>
          <w:p w14:paraId="77E769A3" w14:textId="73532D99" w:rsidR="00D93FCC" w:rsidDel="003C19C7" w:rsidRDefault="002435EC">
            <w:pPr>
              <w:rPr>
                <w:del w:id="32488" w:author="瑋婷 徐" w:date="2025-01-03T17:04:00Z" w16du:dateUtc="2025-01-03T09:04:00Z"/>
                <w:rFonts w:ascii="Times New Roman" w:eastAsia="標楷體" w:hAnsi="Times New Roman" w:cs="Times New Roman"/>
              </w:rPr>
              <w:pPrChange w:id="32489" w:author="瑋婷 徐" w:date="2025-01-03T17:04:00Z" w16du:dateUtc="2025-01-03T09:04:00Z">
                <w:pPr>
                  <w:spacing w:line="276" w:lineRule="auto"/>
                </w:pPr>
              </w:pPrChange>
            </w:pPr>
            <w:del w:id="32490" w:author="瑋婷 徐" w:date="2025-01-03T17:04:00Z" w16du:dateUtc="2025-01-03T09:04:00Z">
              <w:r w:rsidDel="003C19C7">
                <w:rPr>
                  <w:rFonts w:ascii="Times New Roman" w:eastAsia="標楷體" w:hAnsi="Times New Roman" w:cs="Times New Roman"/>
                  <w:color w:val="000000"/>
                </w:rPr>
                <w:delText>山紅頭</w:delText>
              </w:r>
              <w:r w:rsidDel="003C19C7">
                <w:rPr>
                  <w:rFonts w:ascii="Times New Roman" w:eastAsia="標楷體" w:hAnsi="Times New Roman" w:cs="Times New Roman"/>
                  <w:color w:val="000000"/>
                </w:rPr>
                <w:delText xml:space="preserve"> ※</w:delText>
              </w:r>
            </w:del>
          </w:p>
        </w:tc>
        <w:tc>
          <w:tcPr>
            <w:tcW w:w="3530" w:type="dxa"/>
            <w:tcBorders>
              <w:bottom w:val="single" w:sz="4" w:space="0" w:color="000000"/>
              <w:right w:val="single" w:sz="4" w:space="0" w:color="000000"/>
            </w:tcBorders>
            <w:shd w:val="clear" w:color="auto" w:fill="FFFFFF"/>
            <w:vAlign w:val="bottom"/>
          </w:tcPr>
          <w:p w14:paraId="03CC920C" w14:textId="4FFC6C16" w:rsidR="00D93FCC" w:rsidDel="003C19C7" w:rsidRDefault="002435EC">
            <w:pPr>
              <w:rPr>
                <w:del w:id="32491" w:author="瑋婷 徐" w:date="2025-01-03T17:04:00Z" w16du:dateUtc="2025-01-03T09:04:00Z"/>
                <w:rFonts w:ascii="Times New Roman" w:eastAsia="標楷體" w:hAnsi="Times New Roman" w:cs="Times New Roman"/>
                <w:i/>
              </w:rPr>
              <w:pPrChange w:id="32492" w:author="瑋婷 徐" w:date="2025-01-03T17:04:00Z" w16du:dateUtc="2025-01-03T09:04:00Z">
                <w:pPr>
                  <w:spacing w:line="276" w:lineRule="auto"/>
                </w:pPr>
              </w:pPrChange>
            </w:pPr>
            <w:del w:id="32493" w:author="瑋婷 徐" w:date="2025-01-03T17:04:00Z" w16du:dateUtc="2025-01-03T09:04:00Z">
              <w:r w:rsidDel="003C19C7">
                <w:rPr>
                  <w:rFonts w:ascii="Times New Roman" w:eastAsia="標楷體" w:hAnsi="Times New Roman" w:cs="Times New Roman"/>
                  <w:i/>
                  <w:iCs/>
                  <w:color w:val="000000"/>
                </w:rPr>
                <w:delText>Cyanoderma ruficeps</w:delText>
              </w:r>
            </w:del>
          </w:p>
        </w:tc>
        <w:tc>
          <w:tcPr>
            <w:tcW w:w="272" w:type="dxa"/>
            <w:tcBorders>
              <w:left w:val="single" w:sz="4" w:space="0" w:color="000000"/>
              <w:bottom w:val="single" w:sz="4" w:space="0" w:color="000000"/>
            </w:tcBorders>
            <w:shd w:val="clear" w:color="auto" w:fill="D9D9D9"/>
            <w:vAlign w:val="center"/>
          </w:tcPr>
          <w:p w14:paraId="5A0B8557" w14:textId="10B1AE5C" w:rsidR="00D93FCC" w:rsidDel="003C19C7" w:rsidRDefault="002435EC">
            <w:pPr>
              <w:rPr>
                <w:del w:id="32494" w:author="瑋婷 徐" w:date="2025-01-03T17:04:00Z" w16du:dateUtc="2025-01-03T09:04:00Z"/>
                <w:rFonts w:ascii="Times New Roman" w:eastAsia="標楷體" w:hAnsi="Times New Roman" w:cs="Times New Roman"/>
              </w:rPr>
              <w:pPrChange w:id="32495" w:author="瑋婷 徐" w:date="2025-01-03T17:04:00Z" w16du:dateUtc="2025-01-03T09:04:00Z">
                <w:pPr>
                  <w:spacing w:line="276" w:lineRule="auto"/>
                  <w:jc w:val="center"/>
                </w:pPr>
              </w:pPrChange>
            </w:pPr>
            <w:del w:id="32496"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bottom w:val="single" w:sz="4" w:space="0" w:color="000000"/>
            </w:tcBorders>
            <w:shd w:val="clear" w:color="auto" w:fill="FFFFFF"/>
            <w:vAlign w:val="center"/>
          </w:tcPr>
          <w:p w14:paraId="0707302D" w14:textId="7C565CEC" w:rsidR="00D93FCC" w:rsidDel="003C19C7" w:rsidRDefault="002435EC">
            <w:pPr>
              <w:rPr>
                <w:del w:id="32497" w:author="瑋婷 徐" w:date="2025-01-03T17:04:00Z" w16du:dateUtc="2025-01-03T09:04:00Z"/>
                <w:rFonts w:ascii="Times New Roman" w:eastAsia="標楷體" w:hAnsi="Times New Roman" w:cs="Times New Roman"/>
              </w:rPr>
              <w:pPrChange w:id="32498" w:author="瑋婷 徐" w:date="2025-01-03T17:04:00Z" w16du:dateUtc="2025-01-03T09:04:00Z">
                <w:pPr>
                  <w:spacing w:line="276" w:lineRule="auto"/>
                  <w:jc w:val="center"/>
                </w:pPr>
              </w:pPrChange>
            </w:pPr>
            <w:del w:id="32499"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bottom w:val="single" w:sz="4" w:space="0" w:color="000000"/>
            </w:tcBorders>
            <w:shd w:val="clear" w:color="auto" w:fill="D9D9D9"/>
            <w:vAlign w:val="center"/>
          </w:tcPr>
          <w:p w14:paraId="39CFF275" w14:textId="1837CBAA" w:rsidR="00D93FCC" w:rsidDel="003C19C7" w:rsidRDefault="00D93FCC">
            <w:pPr>
              <w:rPr>
                <w:del w:id="32500" w:author="瑋婷 徐" w:date="2025-01-03T17:04:00Z" w16du:dateUtc="2025-01-03T09:04:00Z"/>
                <w:rFonts w:ascii="Times New Roman" w:eastAsia="標楷體" w:hAnsi="Times New Roman" w:cs="Times New Roman"/>
              </w:rPr>
              <w:pPrChange w:id="32501"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7995509C" w14:textId="2F8CEB09" w:rsidR="00D93FCC" w:rsidDel="003C19C7" w:rsidRDefault="00D93FCC">
            <w:pPr>
              <w:rPr>
                <w:del w:id="32502" w:author="瑋婷 徐" w:date="2025-01-03T17:04:00Z" w16du:dateUtc="2025-01-03T09:04:00Z"/>
                <w:rFonts w:ascii="Times New Roman" w:eastAsia="標楷體" w:hAnsi="Times New Roman" w:cs="Times New Roman"/>
              </w:rPr>
              <w:pPrChange w:id="32503"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70427644" w14:textId="4C218D8A" w:rsidR="00D93FCC" w:rsidDel="003C19C7" w:rsidRDefault="00D93FCC">
            <w:pPr>
              <w:rPr>
                <w:del w:id="32504" w:author="瑋婷 徐" w:date="2025-01-03T17:04:00Z" w16du:dateUtc="2025-01-03T09:04:00Z"/>
                <w:rFonts w:ascii="Times New Roman" w:eastAsia="標楷體" w:hAnsi="Times New Roman" w:cs="Times New Roman"/>
              </w:rPr>
              <w:pPrChange w:id="32505"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40C009D0" w14:textId="2D2BB587" w:rsidR="00D93FCC" w:rsidDel="003C19C7" w:rsidRDefault="002435EC">
            <w:pPr>
              <w:rPr>
                <w:del w:id="32506" w:author="瑋婷 徐" w:date="2025-01-03T17:04:00Z" w16du:dateUtc="2025-01-03T09:04:00Z"/>
                <w:rFonts w:ascii="Times New Roman" w:eastAsia="標楷體" w:hAnsi="Times New Roman" w:cs="Times New Roman"/>
              </w:rPr>
              <w:pPrChange w:id="32507" w:author="瑋婷 徐" w:date="2025-01-03T17:04:00Z" w16du:dateUtc="2025-01-03T09:04:00Z">
                <w:pPr>
                  <w:spacing w:line="276" w:lineRule="auto"/>
                  <w:jc w:val="center"/>
                </w:pPr>
              </w:pPrChange>
            </w:pPr>
            <w:del w:id="32508"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bottom w:val="single" w:sz="4" w:space="0" w:color="000000"/>
            </w:tcBorders>
            <w:shd w:val="clear" w:color="auto" w:fill="D9D9D9"/>
            <w:vAlign w:val="center"/>
          </w:tcPr>
          <w:p w14:paraId="224534D3" w14:textId="00DFD9C8" w:rsidR="00D93FCC" w:rsidDel="003C19C7" w:rsidRDefault="00D93FCC">
            <w:pPr>
              <w:rPr>
                <w:del w:id="32509" w:author="瑋婷 徐" w:date="2025-01-03T17:04:00Z" w16du:dateUtc="2025-01-03T09:04:00Z"/>
                <w:rFonts w:ascii="Times New Roman" w:eastAsia="標楷體" w:hAnsi="Times New Roman" w:cs="Times New Roman"/>
              </w:rPr>
              <w:pPrChange w:id="32510"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54084856" w14:textId="26B28A0D" w:rsidR="00D93FCC" w:rsidDel="003C19C7" w:rsidRDefault="00D93FCC">
            <w:pPr>
              <w:rPr>
                <w:del w:id="32511" w:author="瑋婷 徐" w:date="2025-01-03T17:04:00Z" w16du:dateUtc="2025-01-03T09:04:00Z"/>
                <w:rFonts w:ascii="Times New Roman" w:eastAsia="標楷體" w:hAnsi="Times New Roman" w:cs="Times New Roman"/>
              </w:rPr>
              <w:pPrChange w:id="32512"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5CCBE23C" w14:textId="466B4F0F" w:rsidR="00D93FCC" w:rsidDel="003C19C7" w:rsidRDefault="002435EC">
            <w:pPr>
              <w:rPr>
                <w:del w:id="32513" w:author="瑋婷 徐" w:date="2025-01-03T17:04:00Z" w16du:dateUtc="2025-01-03T09:04:00Z"/>
                <w:rFonts w:ascii="Times New Roman" w:eastAsia="標楷體" w:hAnsi="Times New Roman" w:cs="Times New Roman"/>
              </w:rPr>
              <w:pPrChange w:id="32514" w:author="瑋婷 徐" w:date="2025-01-03T17:04:00Z" w16du:dateUtc="2025-01-03T09:04:00Z">
                <w:pPr>
                  <w:spacing w:line="276" w:lineRule="auto"/>
                  <w:jc w:val="center"/>
                </w:pPr>
              </w:pPrChange>
            </w:pPr>
            <w:del w:id="3251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14B2ED38" w14:textId="1DC4D58B" w:rsidR="00D93FCC" w:rsidDel="003C19C7" w:rsidRDefault="00D93FCC">
            <w:pPr>
              <w:rPr>
                <w:del w:id="32516" w:author="瑋婷 徐" w:date="2025-01-03T17:04:00Z" w16du:dateUtc="2025-01-03T09:04:00Z"/>
                <w:rFonts w:ascii="Times New Roman" w:eastAsia="標楷體" w:hAnsi="Times New Roman" w:cs="Times New Roman"/>
              </w:rPr>
              <w:pPrChange w:id="32517"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F433385" w14:textId="105B1A69" w:rsidR="00D93FCC" w:rsidDel="003C19C7" w:rsidRDefault="002435EC">
            <w:pPr>
              <w:rPr>
                <w:del w:id="32518" w:author="瑋婷 徐" w:date="2025-01-03T17:04:00Z" w16du:dateUtc="2025-01-03T09:04:00Z"/>
                <w:rFonts w:ascii="Times New Roman" w:eastAsia="標楷體" w:hAnsi="Times New Roman" w:cs="Times New Roman"/>
              </w:rPr>
              <w:pPrChange w:id="32519" w:author="瑋婷 徐" w:date="2025-01-03T17:04:00Z" w16du:dateUtc="2025-01-03T09:04:00Z">
                <w:pPr>
                  <w:spacing w:line="276" w:lineRule="auto"/>
                  <w:jc w:val="center"/>
                </w:pPr>
              </w:pPrChange>
            </w:pPr>
            <w:del w:id="32520"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bottom w:val="single" w:sz="4" w:space="0" w:color="000000"/>
            </w:tcBorders>
            <w:shd w:val="clear" w:color="auto" w:fill="FFFFFF"/>
            <w:vAlign w:val="center"/>
          </w:tcPr>
          <w:p w14:paraId="401C354E" w14:textId="2EAEEB49" w:rsidR="00D93FCC" w:rsidDel="003C19C7" w:rsidRDefault="002435EC">
            <w:pPr>
              <w:rPr>
                <w:del w:id="32521" w:author="瑋婷 徐" w:date="2025-01-03T17:04:00Z" w16du:dateUtc="2025-01-03T09:04:00Z"/>
                <w:rFonts w:ascii="Times New Roman" w:eastAsia="標楷體" w:hAnsi="Times New Roman" w:cs="Times New Roman"/>
              </w:rPr>
              <w:pPrChange w:id="32522" w:author="瑋婷 徐" w:date="2025-01-03T17:04:00Z" w16du:dateUtc="2025-01-03T09:04:00Z">
                <w:pPr>
                  <w:spacing w:line="276" w:lineRule="auto"/>
                  <w:jc w:val="center"/>
                </w:pPr>
              </w:pPrChange>
            </w:pPr>
            <w:del w:id="3252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1535CFD3" w14:textId="192EF001" w:rsidR="00D93FCC" w:rsidDel="003C19C7" w:rsidRDefault="002435EC">
            <w:pPr>
              <w:rPr>
                <w:del w:id="32524" w:author="瑋婷 徐" w:date="2025-01-03T17:04:00Z" w16du:dateUtc="2025-01-03T09:04:00Z"/>
                <w:rFonts w:ascii="Times New Roman" w:eastAsia="標楷體" w:hAnsi="Times New Roman" w:cs="Times New Roman"/>
              </w:rPr>
              <w:pPrChange w:id="32525" w:author="瑋婷 徐" w:date="2025-01-03T17:04:00Z" w16du:dateUtc="2025-01-03T09:04:00Z">
                <w:pPr>
                  <w:spacing w:line="276" w:lineRule="auto"/>
                  <w:jc w:val="center"/>
                </w:pPr>
              </w:pPrChange>
            </w:pPr>
            <w:del w:id="3252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4C728700" w14:textId="55406175" w:rsidR="00D93FCC" w:rsidDel="003C19C7" w:rsidRDefault="002435EC">
            <w:pPr>
              <w:rPr>
                <w:del w:id="32527" w:author="瑋婷 徐" w:date="2025-01-03T17:04:00Z" w16du:dateUtc="2025-01-03T09:04:00Z"/>
                <w:rFonts w:ascii="Times New Roman" w:eastAsia="標楷體" w:hAnsi="Times New Roman" w:cs="Times New Roman"/>
              </w:rPr>
              <w:pPrChange w:id="32528" w:author="瑋婷 徐" w:date="2025-01-03T17:04:00Z" w16du:dateUtc="2025-01-03T09:04:00Z">
                <w:pPr>
                  <w:spacing w:line="276" w:lineRule="auto"/>
                  <w:jc w:val="center"/>
                </w:pPr>
              </w:pPrChange>
            </w:pPr>
            <w:del w:id="3252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60B1F16D" w14:textId="4D68A9AF" w:rsidR="00D93FCC" w:rsidDel="003C19C7" w:rsidRDefault="002435EC">
            <w:pPr>
              <w:rPr>
                <w:del w:id="32530" w:author="瑋婷 徐" w:date="2025-01-03T17:04:00Z" w16du:dateUtc="2025-01-03T09:04:00Z"/>
                <w:rFonts w:ascii="Times New Roman" w:eastAsia="標楷體" w:hAnsi="Times New Roman" w:cs="Times New Roman"/>
              </w:rPr>
              <w:pPrChange w:id="32531" w:author="瑋婷 徐" w:date="2025-01-03T17:04:00Z" w16du:dateUtc="2025-01-03T09:04:00Z">
                <w:pPr>
                  <w:spacing w:line="276" w:lineRule="auto"/>
                  <w:jc w:val="center"/>
                </w:pPr>
              </w:pPrChange>
            </w:pPr>
            <w:del w:id="3253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2587C80D" w14:textId="6917E069" w:rsidR="00D93FCC" w:rsidDel="003C19C7" w:rsidRDefault="002435EC">
            <w:pPr>
              <w:rPr>
                <w:del w:id="32533" w:author="瑋婷 徐" w:date="2025-01-03T17:04:00Z" w16du:dateUtc="2025-01-03T09:04:00Z"/>
                <w:rFonts w:ascii="Times New Roman" w:eastAsia="標楷體" w:hAnsi="Times New Roman" w:cs="Times New Roman"/>
              </w:rPr>
              <w:pPrChange w:id="32534" w:author="瑋婷 徐" w:date="2025-01-03T17:04:00Z" w16du:dateUtc="2025-01-03T09:04:00Z">
                <w:pPr>
                  <w:spacing w:line="276" w:lineRule="auto"/>
                  <w:jc w:val="center"/>
                </w:pPr>
              </w:pPrChange>
            </w:pPr>
            <w:del w:id="3253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65127250" w14:textId="780AE81E" w:rsidR="00D93FCC" w:rsidDel="003C19C7" w:rsidRDefault="002435EC">
            <w:pPr>
              <w:rPr>
                <w:del w:id="32536" w:author="瑋婷 徐" w:date="2025-01-03T17:04:00Z" w16du:dateUtc="2025-01-03T09:04:00Z"/>
                <w:rFonts w:ascii="Times New Roman" w:eastAsia="標楷體" w:hAnsi="Times New Roman" w:cs="Times New Roman"/>
              </w:rPr>
              <w:pPrChange w:id="32537" w:author="瑋婷 徐" w:date="2025-01-03T17:04:00Z" w16du:dateUtc="2025-01-03T09:04:00Z">
                <w:pPr>
                  <w:spacing w:line="276" w:lineRule="auto"/>
                  <w:jc w:val="center"/>
                </w:pPr>
              </w:pPrChange>
            </w:pPr>
            <w:del w:id="3253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0FB84DDE" w14:textId="5577D1D1" w:rsidR="00D93FCC" w:rsidDel="003C19C7" w:rsidRDefault="00D93FCC">
            <w:pPr>
              <w:rPr>
                <w:del w:id="32539" w:author="瑋婷 徐" w:date="2025-01-03T17:04:00Z" w16du:dateUtc="2025-01-03T09:04:00Z"/>
                <w:rFonts w:ascii="Times New Roman" w:eastAsia="標楷體" w:hAnsi="Times New Roman" w:cs="Times New Roman"/>
              </w:rPr>
              <w:pPrChange w:id="32540"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C8FF938" w14:textId="069EF866" w:rsidR="00D93FCC" w:rsidDel="003C19C7" w:rsidRDefault="002435EC">
            <w:pPr>
              <w:rPr>
                <w:del w:id="32541" w:author="瑋婷 徐" w:date="2025-01-03T17:04:00Z" w16du:dateUtc="2025-01-03T09:04:00Z"/>
                <w:rFonts w:ascii="Times New Roman" w:eastAsia="標楷體" w:hAnsi="Times New Roman" w:cs="Times New Roman"/>
              </w:rPr>
              <w:pPrChange w:id="32542" w:author="瑋婷 徐" w:date="2025-01-03T17:04:00Z" w16du:dateUtc="2025-01-03T09:04:00Z">
                <w:pPr>
                  <w:spacing w:line="276" w:lineRule="auto"/>
                  <w:jc w:val="center"/>
                </w:pPr>
              </w:pPrChange>
            </w:pPr>
            <w:del w:id="32543"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bottom w:val="single" w:sz="4" w:space="0" w:color="000000"/>
            </w:tcBorders>
            <w:shd w:val="clear" w:color="auto" w:fill="FFFFFF"/>
            <w:vAlign w:val="center"/>
          </w:tcPr>
          <w:p w14:paraId="2A589C55" w14:textId="1BAC100A" w:rsidR="00D93FCC" w:rsidDel="003C19C7" w:rsidRDefault="00D93FCC">
            <w:pPr>
              <w:rPr>
                <w:del w:id="32544" w:author="瑋婷 徐" w:date="2025-01-03T17:04:00Z" w16du:dateUtc="2025-01-03T09:04:00Z"/>
                <w:rFonts w:ascii="Times New Roman" w:eastAsia="標楷體" w:hAnsi="Times New Roman" w:cs="Times New Roman"/>
              </w:rPr>
              <w:pPrChange w:id="32545"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4722B31" w14:textId="3C104237" w:rsidR="00D93FCC" w:rsidDel="003C19C7" w:rsidRDefault="002435EC">
            <w:pPr>
              <w:rPr>
                <w:del w:id="32546" w:author="瑋婷 徐" w:date="2025-01-03T17:04:00Z" w16du:dateUtc="2025-01-03T09:04:00Z"/>
                <w:rFonts w:ascii="Times New Roman" w:eastAsia="標楷體" w:hAnsi="Times New Roman" w:cs="Times New Roman"/>
              </w:rPr>
              <w:pPrChange w:id="32547" w:author="瑋婷 徐" w:date="2025-01-03T17:04:00Z" w16du:dateUtc="2025-01-03T09:04:00Z">
                <w:pPr>
                  <w:spacing w:line="276" w:lineRule="auto"/>
                  <w:jc w:val="center"/>
                </w:pPr>
              </w:pPrChange>
            </w:pPr>
            <w:del w:id="3254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4AEFC720" w14:textId="7B614F96" w:rsidR="00D93FCC" w:rsidDel="003C19C7" w:rsidRDefault="002435EC">
            <w:pPr>
              <w:rPr>
                <w:del w:id="32549" w:author="瑋婷 徐" w:date="2025-01-03T17:04:00Z" w16du:dateUtc="2025-01-03T09:04:00Z"/>
                <w:rFonts w:ascii="Times New Roman" w:eastAsia="標楷體" w:hAnsi="Times New Roman" w:cs="Times New Roman"/>
              </w:rPr>
              <w:pPrChange w:id="32550" w:author="瑋婷 徐" w:date="2025-01-03T17:04:00Z" w16du:dateUtc="2025-01-03T09:04:00Z">
                <w:pPr>
                  <w:spacing w:line="276" w:lineRule="auto"/>
                  <w:jc w:val="center"/>
                </w:pPr>
              </w:pPrChange>
            </w:pPr>
            <w:del w:id="3255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6BB6E5AC" w14:textId="621A8068" w:rsidR="00D93FCC" w:rsidDel="003C19C7" w:rsidRDefault="002435EC">
            <w:pPr>
              <w:rPr>
                <w:del w:id="32552" w:author="瑋婷 徐" w:date="2025-01-03T17:04:00Z" w16du:dateUtc="2025-01-03T09:04:00Z"/>
                <w:rFonts w:ascii="Times New Roman" w:eastAsia="標楷體" w:hAnsi="Times New Roman" w:cs="Times New Roman"/>
              </w:rPr>
              <w:pPrChange w:id="32553" w:author="瑋婷 徐" w:date="2025-01-03T17:04:00Z" w16du:dateUtc="2025-01-03T09:04:00Z">
                <w:pPr>
                  <w:spacing w:line="276" w:lineRule="auto"/>
                  <w:jc w:val="center"/>
                </w:pPr>
              </w:pPrChange>
            </w:pPr>
            <w:del w:id="32554"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bottom w:val="single" w:sz="4" w:space="0" w:color="000000"/>
            </w:tcBorders>
            <w:shd w:val="clear" w:color="auto" w:fill="FFFFFF"/>
            <w:vAlign w:val="center"/>
          </w:tcPr>
          <w:p w14:paraId="6295E986" w14:textId="48A565DE" w:rsidR="00D93FCC" w:rsidDel="003C19C7" w:rsidRDefault="002435EC">
            <w:pPr>
              <w:rPr>
                <w:del w:id="32555" w:author="瑋婷 徐" w:date="2025-01-03T17:04:00Z" w16du:dateUtc="2025-01-03T09:04:00Z"/>
                <w:rFonts w:ascii="Times New Roman" w:eastAsia="標楷體" w:hAnsi="Times New Roman" w:cs="Times New Roman"/>
              </w:rPr>
              <w:pPrChange w:id="32556" w:author="瑋婷 徐" w:date="2025-01-03T17:04:00Z" w16du:dateUtc="2025-01-03T09:04:00Z">
                <w:pPr>
                  <w:spacing w:line="276" w:lineRule="auto"/>
                  <w:jc w:val="center"/>
                </w:pPr>
              </w:pPrChange>
            </w:pPr>
            <w:del w:id="3255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2C2CA534" w14:textId="53ADA0FD" w:rsidR="00D93FCC" w:rsidDel="003C19C7" w:rsidRDefault="002435EC">
            <w:pPr>
              <w:rPr>
                <w:del w:id="32558" w:author="瑋婷 徐" w:date="2025-01-03T17:04:00Z" w16du:dateUtc="2025-01-03T09:04:00Z"/>
                <w:rFonts w:ascii="Times New Roman" w:eastAsia="標楷體" w:hAnsi="Times New Roman" w:cs="Times New Roman"/>
              </w:rPr>
              <w:pPrChange w:id="32559" w:author="瑋婷 徐" w:date="2025-01-03T17:04:00Z" w16du:dateUtc="2025-01-03T09:04:00Z">
                <w:pPr>
                  <w:spacing w:line="276" w:lineRule="auto"/>
                  <w:jc w:val="center"/>
                </w:pPr>
              </w:pPrChange>
            </w:pPr>
            <w:del w:id="3256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47CA8878" w14:textId="4680BF9F" w:rsidR="00D93FCC" w:rsidDel="003C19C7" w:rsidRDefault="002435EC">
            <w:pPr>
              <w:rPr>
                <w:del w:id="32561" w:author="瑋婷 徐" w:date="2025-01-03T17:04:00Z" w16du:dateUtc="2025-01-03T09:04:00Z"/>
                <w:rFonts w:ascii="Times New Roman" w:eastAsia="標楷體" w:hAnsi="Times New Roman" w:cs="Times New Roman"/>
              </w:rPr>
              <w:pPrChange w:id="32562" w:author="瑋婷 徐" w:date="2025-01-03T17:04:00Z" w16du:dateUtc="2025-01-03T09:04:00Z">
                <w:pPr>
                  <w:spacing w:line="276" w:lineRule="auto"/>
                  <w:jc w:val="center"/>
                </w:pPr>
              </w:pPrChange>
            </w:pPr>
            <w:del w:id="32563"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3FE22F7F" w14:textId="54441B2A" w:rsidR="00D93FCC" w:rsidDel="003C19C7" w:rsidRDefault="00D93FCC">
            <w:pPr>
              <w:rPr>
                <w:del w:id="32564" w:author="瑋婷 徐" w:date="2025-01-03T17:04:00Z" w16du:dateUtc="2025-01-03T09:04:00Z"/>
                <w:rFonts w:ascii="Times New Roman" w:eastAsia="標楷體" w:hAnsi="Times New Roman" w:cs="Times New Roman"/>
              </w:rPr>
              <w:pPrChange w:id="32565"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344F50D" w14:textId="61359A5F" w:rsidR="00D93FCC" w:rsidDel="003C19C7" w:rsidRDefault="002435EC">
            <w:pPr>
              <w:rPr>
                <w:del w:id="32566" w:author="瑋婷 徐" w:date="2025-01-03T17:04:00Z" w16du:dateUtc="2025-01-03T09:04:00Z"/>
                <w:rFonts w:ascii="Times New Roman" w:eastAsia="標楷體" w:hAnsi="Times New Roman" w:cs="Times New Roman"/>
              </w:rPr>
              <w:pPrChange w:id="32567" w:author="瑋婷 徐" w:date="2025-01-03T17:04:00Z" w16du:dateUtc="2025-01-03T09:04:00Z">
                <w:pPr>
                  <w:spacing w:line="276" w:lineRule="auto"/>
                  <w:jc w:val="center"/>
                </w:pPr>
              </w:pPrChange>
            </w:pPr>
            <w:del w:id="3256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6779CC5C" w14:textId="456A7174" w:rsidR="00D93FCC" w:rsidDel="003C19C7" w:rsidRDefault="002435EC">
            <w:pPr>
              <w:rPr>
                <w:del w:id="32569" w:author="瑋婷 徐" w:date="2025-01-03T17:04:00Z" w16du:dateUtc="2025-01-03T09:04:00Z"/>
                <w:rFonts w:ascii="Times New Roman" w:eastAsia="標楷體" w:hAnsi="Times New Roman" w:cs="Times New Roman"/>
              </w:rPr>
              <w:pPrChange w:id="32570" w:author="瑋婷 徐" w:date="2025-01-03T17:04:00Z" w16du:dateUtc="2025-01-03T09:04:00Z">
                <w:pPr>
                  <w:spacing w:line="276" w:lineRule="auto"/>
                  <w:jc w:val="center"/>
                </w:pPr>
              </w:pPrChange>
            </w:pPr>
            <w:del w:id="3257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46A1E10E" w14:textId="1F8F4563" w:rsidR="00D93FCC" w:rsidDel="003C19C7" w:rsidRDefault="00D93FCC">
            <w:pPr>
              <w:rPr>
                <w:del w:id="32572" w:author="瑋婷 徐" w:date="2025-01-03T17:04:00Z" w16du:dateUtc="2025-01-03T09:04:00Z"/>
                <w:rFonts w:ascii="Times New Roman" w:eastAsia="標楷體" w:hAnsi="Times New Roman" w:cs="Times New Roman"/>
              </w:rPr>
              <w:pPrChange w:id="32573"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4B43A4AF" w14:textId="13474E33" w:rsidR="00D93FCC" w:rsidDel="003C19C7" w:rsidRDefault="002435EC">
            <w:pPr>
              <w:rPr>
                <w:del w:id="32574" w:author="瑋婷 徐" w:date="2025-01-03T17:04:00Z" w16du:dateUtc="2025-01-03T09:04:00Z"/>
                <w:rFonts w:ascii="Times New Roman" w:eastAsia="標楷體" w:hAnsi="Times New Roman" w:cs="Times New Roman"/>
              </w:rPr>
              <w:pPrChange w:id="32575" w:author="瑋婷 徐" w:date="2025-01-03T17:04:00Z" w16du:dateUtc="2025-01-03T09:04:00Z">
                <w:pPr>
                  <w:spacing w:line="276" w:lineRule="auto"/>
                  <w:jc w:val="center"/>
                </w:pPr>
              </w:pPrChange>
            </w:pPr>
            <w:del w:id="3257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7D11BC2A" w14:textId="71637EE7" w:rsidR="00D93FCC" w:rsidDel="003C19C7" w:rsidRDefault="002435EC">
            <w:pPr>
              <w:rPr>
                <w:del w:id="32577" w:author="瑋婷 徐" w:date="2025-01-03T17:04:00Z" w16du:dateUtc="2025-01-03T09:04:00Z"/>
                <w:rFonts w:ascii="Times New Roman" w:eastAsia="標楷體" w:hAnsi="Times New Roman" w:cs="Times New Roman"/>
              </w:rPr>
              <w:pPrChange w:id="32578" w:author="瑋婷 徐" w:date="2025-01-03T17:04:00Z" w16du:dateUtc="2025-01-03T09:04:00Z">
                <w:pPr>
                  <w:spacing w:line="276" w:lineRule="auto"/>
                  <w:jc w:val="center"/>
                </w:pPr>
              </w:pPrChange>
            </w:pPr>
            <w:del w:id="3257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2C6C9B5C" w14:textId="11084DDF" w:rsidR="00D93FCC" w:rsidDel="003C19C7" w:rsidRDefault="00D93FCC">
            <w:pPr>
              <w:rPr>
                <w:del w:id="32580" w:author="瑋婷 徐" w:date="2025-01-03T17:04:00Z" w16du:dateUtc="2025-01-03T09:04:00Z"/>
                <w:rFonts w:ascii="Times New Roman" w:eastAsia="標楷體" w:hAnsi="Times New Roman" w:cs="Times New Roman"/>
              </w:rPr>
              <w:pPrChange w:id="32581"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5D90D4E3" w14:textId="45CBF26E" w:rsidR="00D93FCC" w:rsidDel="003C19C7" w:rsidRDefault="002435EC">
            <w:pPr>
              <w:rPr>
                <w:del w:id="32582" w:author="瑋婷 徐" w:date="2025-01-03T17:04:00Z" w16du:dateUtc="2025-01-03T09:04:00Z"/>
                <w:rFonts w:ascii="Times New Roman" w:eastAsia="標楷體" w:hAnsi="Times New Roman" w:cs="Times New Roman"/>
              </w:rPr>
              <w:pPrChange w:id="32583" w:author="瑋婷 徐" w:date="2025-01-03T17:04:00Z" w16du:dateUtc="2025-01-03T09:04:00Z">
                <w:pPr>
                  <w:spacing w:line="276" w:lineRule="auto"/>
                  <w:jc w:val="center"/>
                </w:pPr>
              </w:pPrChange>
            </w:pPr>
            <w:del w:id="32584"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bottom w:val="single" w:sz="4" w:space="0" w:color="000000"/>
              <w:right w:val="single" w:sz="4" w:space="0" w:color="000000"/>
            </w:tcBorders>
            <w:shd w:val="clear" w:color="auto" w:fill="D9D9D9"/>
            <w:vAlign w:val="center"/>
          </w:tcPr>
          <w:p w14:paraId="1843F8B6" w14:textId="3C202FC4" w:rsidR="00D93FCC" w:rsidDel="003C19C7" w:rsidRDefault="00D93FCC">
            <w:pPr>
              <w:rPr>
                <w:del w:id="32585" w:author="瑋婷 徐" w:date="2025-01-03T17:04:00Z" w16du:dateUtc="2025-01-03T09:04:00Z"/>
                <w:rFonts w:ascii="Times New Roman" w:eastAsia="標楷體" w:hAnsi="Times New Roman" w:cs="Times New Roman"/>
              </w:rPr>
              <w:pPrChange w:id="32586" w:author="瑋婷 徐" w:date="2025-01-03T17:04:00Z" w16du:dateUtc="2025-01-03T09:04:00Z">
                <w:pPr>
                  <w:spacing w:line="276" w:lineRule="auto"/>
                  <w:jc w:val="center"/>
                </w:pPr>
              </w:pPrChange>
            </w:pPr>
          </w:p>
        </w:tc>
      </w:tr>
      <w:tr w:rsidR="00000000" w:rsidDel="003C19C7" w14:paraId="41228234" w14:textId="72886AAE" w:rsidTr="002B07B0">
        <w:trPr>
          <w:cantSplit/>
          <w:jc w:val="center"/>
          <w:del w:id="32587" w:author="瑋婷 徐" w:date="2025-01-03T17:04:00Z"/>
        </w:trPr>
        <w:tc>
          <w:tcPr>
            <w:tcW w:w="2402" w:type="dxa"/>
            <w:tcBorders>
              <w:left w:val="single" w:sz="4" w:space="0" w:color="000000"/>
              <w:bottom w:val="single" w:sz="4" w:space="0" w:color="000000"/>
            </w:tcBorders>
            <w:shd w:val="clear" w:color="auto" w:fill="FFFFFF"/>
            <w:vAlign w:val="bottom"/>
          </w:tcPr>
          <w:p w14:paraId="2BA47F6D" w14:textId="1AEBA3D0" w:rsidR="00D93FCC" w:rsidDel="003C19C7" w:rsidRDefault="002435EC">
            <w:pPr>
              <w:rPr>
                <w:del w:id="32588" w:author="瑋婷 徐" w:date="2025-01-03T17:04:00Z" w16du:dateUtc="2025-01-03T09:04:00Z"/>
                <w:rFonts w:ascii="Times New Roman" w:eastAsia="標楷體" w:hAnsi="Times New Roman" w:cs="Times New Roman"/>
              </w:rPr>
              <w:pPrChange w:id="32589" w:author="瑋婷 徐" w:date="2025-01-03T17:04:00Z" w16du:dateUtc="2025-01-03T09:04:00Z">
                <w:pPr>
                  <w:spacing w:line="276" w:lineRule="auto"/>
                </w:pPr>
              </w:pPrChange>
            </w:pPr>
            <w:del w:id="32590" w:author="瑋婷 徐" w:date="2025-01-03T17:04:00Z" w16du:dateUtc="2025-01-03T09:04:00Z">
              <w:r w:rsidDel="003C19C7">
                <w:rPr>
                  <w:rFonts w:ascii="Times New Roman" w:eastAsia="標楷體" w:hAnsi="Times New Roman" w:cs="Times New Roman"/>
                  <w:color w:val="000000"/>
                </w:rPr>
                <w:delText>小彎嘴</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30" w:type="dxa"/>
            <w:tcBorders>
              <w:bottom w:val="single" w:sz="4" w:space="0" w:color="000000"/>
              <w:right w:val="single" w:sz="4" w:space="0" w:color="000000"/>
            </w:tcBorders>
            <w:shd w:val="clear" w:color="auto" w:fill="FFFFFF"/>
            <w:vAlign w:val="bottom"/>
          </w:tcPr>
          <w:p w14:paraId="60B943C0" w14:textId="38AB1EAE" w:rsidR="00D93FCC" w:rsidDel="003C19C7" w:rsidRDefault="002435EC">
            <w:pPr>
              <w:rPr>
                <w:del w:id="32591" w:author="瑋婷 徐" w:date="2025-01-03T17:04:00Z" w16du:dateUtc="2025-01-03T09:04:00Z"/>
                <w:rFonts w:ascii="Times New Roman" w:eastAsia="標楷體" w:hAnsi="Times New Roman" w:cs="Times New Roman"/>
                <w:i/>
              </w:rPr>
              <w:pPrChange w:id="32592" w:author="瑋婷 徐" w:date="2025-01-03T17:04:00Z" w16du:dateUtc="2025-01-03T09:04:00Z">
                <w:pPr>
                  <w:spacing w:line="276" w:lineRule="auto"/>
                </w:pPr>
              </w:pPrChange>
            </w:pPr>
            <w:del w:id="32593" w:author="瑋婷 徐" w:date="2025-01-03T17:04:00Z" w16du:dateUtc="2025-01-03T09:04:00Z">
              <w:r w:rsidDel="003C19C7">
                <w:rPr>
                  <w:rFonts w:ascii="Times New Roman" w:eastAsia="標楷體" w:hAnsi="Times New Roman" w:cs="Times New Roman"/>
                  <w:i/>
                  <w:iCs/>
                  <w:color w:val="000000"/>
                </w:rPr>
                <w:delText>Pomatorhinus musicus</w:delText>
              </w:r>
            </w:del>
          </w:p>
        </w:tc>
        <w:tc>
          <w:tcPr>
            <w:tcW w:w="272" w:type="dxa"/>
            <w:tcBorders>
              <w:left w:val="single" w:sz="4" w:space="0" w:color="000000"/>
              <w:bottom w:val="single" w:sz="4" w:space="0" w:color="000000"/>
            </w:tcBorders>
            <w:shd w:val="clear" w:color="auto" w:fill="D9D9D9"/>
            <w:vAlign w:val="center"/>
          </w:tcPr>
          <w:p w14:paraId="3E6914B6" w14:textId="17C4C39E" w:rsidR="00D93FCC" w:rsidDel="003C19C7" w:rsidRDefault="00D93FCC">
            <w:pPr>
              <w:rPr>
                <w:del w:id="32594" w:author="瑋婷 徐" w:date="2025-01-03T17:04:00Z" w16du:dateUtc="2025-01-03T09:04:00Z"/>
                <w:rFonts w:ascii="Times New Roman" w:eastAsia="標楷體" w:hAnsi="Times New Roman" w:cs="Times New Roman"/>
              </w:rPr>
              <w:pPrChange w:id="32595" w:author="瑋婷 徐" w:date="2025-01-03T17:04:00Z" w16du:dateUtc="2025-01-03T09:04:00Z">
                <w:pPr>
                  <w:spacing w:line="276" w:lineRule="auto"/>
                  <w:jc w:val="center"/>
                </w:pPr>
              </w:pPrChange>
            </w:pPr>
          </w:p>
        </w:tc>
        <w:tc>
          <w:tcPr>
            <w:tcW w:w="261" w:type="dxa"/>
            <w:tcBorders>
              <w:bottom w:val="single" w:sz="4" w:space="0" w:color="000000"/>
            </w:tcBorders>
            <w:shd w:val="clear" w:color="auto" w:fill="FFFFFF"/>
            <w:vAlign w:val="center"/>
          </w:tcPr>
          <w:p w14:paraId="604C5C89" w14:textId="4A38A59B" w:rsidR="00D93FCC" w:rsidDel="003C19C7" w:rsidRDefault="002435EC">
            <w:pPr>
              <w:rPr>
                <w:del w:id="32596" w:author="瑋婷 徐" w:date="2025-01-03T17:04:00Z" w16du:dateUtc="2025-01-03T09:04:00Z"/>
                <w:rFonts w:ascii="Times New Roman" w:eastAsia="標楷體" w:hAnsi="Times New Roman" w:cs="Times New Roman"/>
              </w:rPr>
              <w:pPrChange w:id="32597" w:author="瑋婷 徐" w:date="2025-01-03T17:04:00Z" w16du:dateUtc="2025-01-03T09:04:00Z">
                <w:pPr>
                  <w:spacing w:line="276" w:lineRule="auto"/>
                  <w:jc w:val="center"/>
                </w:pPr>
              </w:pPrChange>
            </w:pPr>
            <w:del w:id="32598"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bottom w:val="single" w:sz="4" w:space="0" w:color="000000"/>
            </w:tcBorders>
            <w:shd w:val="clear" w:color="auto" w:fill="D9D9D9"/>
            <w:vAlign w:val="center"/>
          </w:tcPr>
          <w:p w14:paraId="6C86EC7A" w14:textId="03A4692C" w:rsidR="00D93FCC" w:rsidDel="003C19C7" w:rsidRDefault="002435EC">
            <w:pPr>
              <w:rPr>
                <w:del w:id="32599" w:author="瑋婷 徐" w:date="2025-01-03T17:04:00Z" w16du:dateUtc="2025-01-03T09:04:00Z"/>
                <w:rFonts w:ascii="Times New Roman" w:eastAsia="標楷體" w:hAnsi="Times New Roman" w:cs="Times New Roman"/>
              </w:rPr>
              <w:pPrChange w:id="32600" w:author="瑋婷 徐" w:date="2025-01-03T17:04:00Z" w16du:dateUtc="2025-01-03T09:04:00Z">
                <w:pPr>
                  <w:spacing w:line="276" w:lineRule="auto"/>
                  <w:jc w:val="center"/>
                </w:pPr>
              </w:pPrChange>
            </w:pPr>
            <w:del w:id="32601" w:author="瑋婷 徐" w:date="2025-01-03T17:04:00Z" w16du:dateUtc="2025-01-03T09:04:00Z">
              <w:r w:rsidDel="003C19C7">
                <w:rPr>
                  <w:rFonts w:ascii="Times New Roman" w:eastAsia="標楷體" w:hAnsi="Times New Roman" w:cs="Times New Roman"/>
                  <w:color w:val="000000"/>
                </w:rPr>
                <w:delText>*</w:delText>
              </w:r>
            </w:del>
          </w:p>
        </w:tc>
        <w:tc>
          <w:tcPr>
            <w:tcW w:w="255" w:type="dxa"/>
            <w:tcBorders>
              <w:bottom w:val="single" w:sz="4" w:space="0" w:color="000000"/>
            </w:tcBorders>
            <w:shd w:val="clear" w:color="auto" w:fill="FFFFFF"/>
            <w:vAlign w:val="center"/>
          </w:tcPr>
          <w:p w14:paraId="0F2AF611" w14:textId="63E6A4A4" w:rsidR="00D93FCC" w:rsidDel="003C19C7" w:rsidRDefault="002435EC">
            <w:pPr>
              <w:rPr>
                <w:del w:id="32602" w:author="瑋婷 徐" w:date="2025-01-03T17:04:00Z" w16du:dateUtc="2025-01-03T09:04:00Z"/>
                <w:rFonts w:ascii="Times New Roman" w:eastAsia="標楷體" w:hAnsi="Times New Roman" w:cs="Times New Roman"/>
              </w:rPr>
              <w:pPrChange w:id="32603" w:author="瑋婷 徐" w:date="2025-01-03T17:04:00Z" w16du:dateUtc="2025-01-03T09:04:00Z">
                <w:pPr>
                  <w:spacing w:line="276" w:lineRule="auto"/>
                  <w:jc w:val="center"/>
                </w:pPr>
              </w:pPrChange>
            </w:pPr>
            <w:del w:id="32604" w:author="瑋婷 徐" w:date="2025-01-03T17:04:00Z" w16du:dateUtc="2025-01-03T09:04:00Z">
              <w:r w:rsidDel="003C19C7">
                <w:rPr>
                  <w:rFonts w:ascii="Times New Roman" w:eastAsia="標楷體" w:hAnsi="Times New Roman" w:cs="Times New Roman"/>
                  <w:color w:val="000000"/>
                </w:rPr>
                <w:delText>*</w:delText>
              </w:r>
            </w:del>
          </w:p>
        </w:tc>
        <w:tc>
          <w:tcPr>
            <w:tcW w:w="352" w:type="dxa"/>
            <w:tcBorders>
              <w:bottom w:val="single" w:sz="4" w:space="0" w:color="000000"/>
            </w:tcBorders>
            <w:shd w:val="clear" w:color="auto" w:fill="D9D9D9"/>
            <w:tcMar>
              <w:left w:w="108" w:type="dxa"/>
              <w:right w:w="108" w:type="dxa"/>
            </w:tcMar>
          </w:tcPr>
          <w:p w14:paraId="7E2E9375" w14:textId="22470577" w:rsidR="00D93FCC" w:rsidDel="003C19C7" w:rsidRDefault="00D93FCC">
            <w:pPr>
              <w:rPr>
                <w:del w:id="32605" w:author="瑋婷 徐" w:date="2025-01-03T17:04:00Z" w16du:dateUtc="2025-01-03T09:04:00Z"/>
                <w:rFonts w:ascii="Times New Roman" w:eastAsia="標楷體" w:hAnsi="Times New Roman" w:cs="Times New Roman"/>
              </w:rPr>
              <w:pPrChange w:id="32606"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5BDBF2ED" w14:textId="144FFEFC" w:rsidR="00D93FCC" w:rsidDel="003C19C7" w:rsidRDefault="002435EC">
            <w:pPr>
              <w:rPr>
                <w:del w:id="32607" w:author="瑋婷 徐" w:date="2025-01-03T17:04:00Z" w16du:dateUtc="2025-01-03T09:04:00Z"/>
                <w:rFonts w:ascii="Times New Roman" w:eastAsia="標楷體" w:hAnsi="Times New Roman" w:cs="Times New Roman"/>
              </w:rPr>
              <w:pPrChange w:id="32608" w:author="瑋婷 徐" w:date="2025-01-03T17:04:00Z" w16du:dateUtc="2025-01-03T09:04:00Z">
                <w:pPr>
                  <w:spacing w:line="276" w:lineRule="auto"/>
                  <w:jc w:val="center"/>
                </w:pPr>
              </w:pPrChange>
            </w:pPr>
            <w:del w:id="32609"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bottom w:val="single" w:sz="4" w:space="0" w:color="000000"/>
            </w:tcBorders>
            <w:shd w:val="clear" w:color="auto" w:fill="D9D9D9"/>
            <w:vAlign w:val="center"/>
          </w:tcPr>
          <w:p w14:paraId="20035F04" w14:textId="5BF5C5A3" w:rsidR="00D93FCC" w:rsidDel="003C19C7" w:rsidRDefault="00D93FCC">
            <w:pPr>
              <w:rPr>
                <w:del w:id="32610" w:author="瑋婷 徐" w:date="2025-01-03T17:04:00Z" w16du:dateUtc="2025-01-03T09:04:00Z"/>
                <w:rFonts w:ascii="Times New Roman" w:eastAsia="標楷體" w:hAnsi="Times New Roman" w:cs="Times New Roman"/>
              </w:rPr>
              <w:pPrChange w:id="32611"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3C60EC07" w14:textId="7EABF1FA" w:rsidR="00D93FCC" w:rsidDel="003C19C7" w:rsidRDefault="00D93FCC">
            <w:pPr>
              <w:rPr>
                <w:del w:id="32612" w:author="瑋婷 徐" w:date="2025-01-03T17:04:00Z" w16du:dateUtc="2025-01-03T09:04:00Z"/>
                <w:rFonts w:ascii="Times New Roman" w:eastAsia="標楷體" w:hAnsi="Times New Roman" w:cs="Times New Roman"/>
              </w:rPr>
              <w:pPrChange w:id="32613"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6D4B9EA2" w14:textId="256EF603" w:rsidR="00D93FCC" w:rsidDel="003C19C7" w:rsidRDefault="00D93FCC">
            <w:pPr>
              <w:rPr>
                <w:del w:id="32614" w:author="瑋婷 徐" w:date="2025-01-03T17:04:00Z" w16du:dateUtc="2025-01-03T09:04:00Z"/>
                <w:rFonts w:ascii="Times New Roman" w:eastAsia="標楷體" w:hAnsi="Times New Roman" w:cs="Times New Roman"/>
              </w:rPr>
              <w:pPrChange w:id="32615"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0911A1BE" w14:textId="2CE0A409" w:rsidR="00D93FCC" w:rsidDel="003C19C7" w:rsidRDefault="00D93FCC">
            <w:pPr>
              <w:rPr>
                <w:del w:id="32616" w:author="瑋婷 徐" w:date="2025-01-03T17:04:00Z" w16du:dateUtc="2025-01-03T09:04:00Z"/>
                <w:rFonts w:ascii="Times New Roman" w:eastAsia="標楷體" w:hAnsi="Times New Roman" w:cs="Times New Roman"/>
              </w:rPr>
              <w:pPrChange w:id="32617"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476B74A" w14:textId="4101CA08" w:rsidR="00D93FCC" w:rsidDel="003C19C7" w:rsidRDefault="00D93FCC">
            <w:pPr>
              <w:rPr>
                <w:del w:id="32618" w:author="瑋婷 徐" w:date="2025-01-03T17:04:00Z" w16du:dateUtc="2025-01-03T09:04:00Z"/>
                <w:rFonts w:ascii="Times New Roman" w:eastAsia="標楷體" w:hAnsi="Times New Roman" w:cs="Times New Roman"/>
              </w:rPr>
              <w:pPrChange w:id="32619" w:author="瑋婷 徐" w:date="2025-01-03T17:04:00Z" w16du:dateUtc="2025-01-03T09:04:00Z">
                <w:pPr>
                  <w:spacing w:line="276" w:lineRule="auto"/>
                  <w:jc w:val="center"/>
                </w:pPr>
              </w:pPrChange>
            </w:pPr>
          </w:p>
        </w:tc>
        <w:tc>
          <w:tcPr>
            <w:tcW w:w="269" w:type="dxa"/>
            <w:tcBorders>
              <w:bottom w:val="single" w:sz="4" w:space="0" w:color="000000"/>
            </w:tcBorders>
            <w:shd w:val="clear" w:color="auto" w:fill="FFFFFF"/>
            <w:vAlign w:val="center"/>
          </w:tcPr>
          <w:p w14:paraId="59624D60" w14:textId="7CB069CC" w:rsidR="00D93FCC" w:rsidDel="003C19C7" w:rsidRDefault="00D93FCC">
            <w:pPr>
              <w:rPr>
                <w:del w:id="32620" w:author="瑋婷 徐" w:date="2025-01-03T17:04:00Z" w16du:dateUtc="2025-01-03T09:04:00Z"/>
                <w:rFonts w:ascii="Times New Roman" w:eastAsia="標楷體" w:hAnsi="Times New Roman" w:cs="Times New Roman"/>
              </w:rPr>
              <w:pPrChange w:id="32621"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B3F3E42" w14:textId="16D7AF99" w:rsidR="00D93FCC" w:rsidDel="003C19C7" w:rsidRDefault="00D93FCC">
            <w:pPr>
              <w:rPr>
                <w:del w:id="32622" w:author="瑋婷 徐" w:date="2025-01-03T17:04:00Z" w16du:dateUtc="2025-01-03T09:04:00Z"/>
                <w:rFonts w:ascii="Times New Roman" w:eastAsia="標楷體" w:hAnsi="Times New Roman" w:cs="Times New Roman"/>
              </w:rPr>
              <w:pPrChange w:id="32623"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4443069" w14:textId="6B78370D" w:rsidR="00D93FCC" w:rsidDel="003C19C7" w:rsidRDefault="00D93FCC">
            <w:pPr>
              <w:rPr>
                <w:del w:id="32624" w:author="瑋婷 徐" w:date="2025-01-03T17:04:00Z" w16du:dateUtc="2025-01-03T09:04:00Z"/>
                <w:rFonts w:ascii="Times New Roman" w:eastAsia="標楷體" w:hAnsi="Times New Roman" w:cs="Times New Roman"/>
              </w:rPr>
              <w:pPrChange w:id="32625"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701FC18" w14:textId="52D60B6D" w:rsidR="00D93FCC" w:rsidDel="003C19C7" w:rsidRDefault="002435EC">
            <w:pPr>
              <w:rPr>
                <w:del w:id="32626" w:author="瑋婷 徐" w:date="2025-01-03T17:04:00Z" w16du:dateUtc="2025-01-03T09:04:00Z"/>
                <w:rFonts w:ascii="Times New Roman" w:eastAsia="標楷體" w:hAnsi="Times New Roman" w:cs="Times New Roman"/>
              </w:rPr>
              <w:pPrChange w:id="32627" w:author="瑋婷 徐" w:date="2025-01-03T17:04:00Z" w16du:dateUtc="2025-01-03T09:04:00Z">
                <w:pPr>
                  <w:spacing w:line="276" w:lineRule="auto"/>
                  <w:jc w:val="center"/>
                </w:pPr>
              </w:pPrChange>
            </w:pPr>
            <w:del w:id="3262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6230F74A" w14:textId="78813FD1" w:rsidR="00D93FCC" w:rsidDel="003C19C7" w:rsidRDefault="00D93FCC">
            <w:pPr>
              <w:rPr>
                <w:del w:id="32629" w:author="瑋婷 徐" w:date="2025-01-03T17:04:00Z" w16du:dateUtc="2025-01-03T09:04:00Z"/>
                <w:rFonts w:ascii="Times New Roman" w:eastAsia="標楷體" w:hAnsi="Times New Roman" w:cs="Times New Roman"/>
              </w:rPr>
              <w:pPrChange w:id="32630"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B8BB22B" w14:textId="17EAA999" w:rsidR="00D93FCC" w:rsidDel="003C19C7" w:rsidRDefault="002435EC">
            <w:pPr>
              <w:rPr>
                <w:del w:id="32631" w:author="瑋婷 徐" w:date="2025-01-03T17:04:00Z" w16du:dateUtc="2025-01-03T09:04:00Z"/>
                <w:rFonts w:ascii="Times New Roman" w:eastAsia="標楷體" w:hAnsi="Times New Roman" w:cs="Times New Roman"/>
              </w:rPr>
              <w:pPrChange w:id="32632" w:author="瑋婷 徐" w:date="2025-01-03T17:04:00Z" w16du:dateUtc="2025-01-03T09:04:00Z">
                <w:pPr>
                  <w:spacing w:line="276" w:lineRule="auto"/>
                  <w:jc w:val="center"/>
                </w:pPr>
              </w:pPrChange>
            </w:pPr>
            <w:del w:id="3263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093EDEC3" w14:textId="20791293" w:rsidR="00D93FCC" w:rsidDel="003C19C7" w:rsidRDefault="00D93FCC">
            <w:pPr>
              <w:rPr>
                <w:del w:id="32634" w:author="瑋婷 徐" w:date="2025-01-03T17:04:00Z" w16du:dateUtc="2025-01-03T09:04:00Z"/>
                <w:rFonts w:ascii="Times New Roman" w:eastAsia="標楷體" w:hAnsi="Times New Roman" w:cs="Times New Roman"/>
              </w:rPr>
              <w:pPrChange w:id="32635"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BF488B9" w14:textId="5FCA4986" w:rsidR="00D93FCC" w:rsidDel="003C19C7" w:rsidRDefault="00D93FCC">
            <w:pPr>
              <w:rPr>
                <w:del w:id="32636" w:author="瑋婷 徐" w:date="2025-01-03T17:04:00Z" w16du:dateUtc="2025-01-03T09:04:00Z"/>
                <w:rFonts w:ascii="Times New Roman" w:eastAsia="標楷體" w:hAnsi="Times New Roman" w:cs="Times New Roman"/>
              </w:rPr>
              <w:pPrChange w:id="32637"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7F2E0FA6" w14:textId="5E6B63C1" w:rsidR="00D93FCC" w:rsidDel="003C19C7" w:rsidRDefault="002435EC">
            <w:pPr>
              <w:rPr>
                <w:del w:id="32638" w:author="瑋婷 徐" w:date="2025-01-03T17:04:00Z" w16du:dateUtc="2025-01-03T09:04:00Z"/>
                <w:rFonts w:ascii="Times New Roman" w:eastAsia="標楷體" w:hAnsi="Times New Roman" w:cs="Times New Roman"/>
              </w:rPr>
              <w:pPrChange w:id="32639" w:author="瑋婷 徐" w:date="2025-01-03T17:04:00Z" w16du:dateUtc="2025-01-03T09:04:00Z">
                <w:pPr>
                  <w:spacing w:line="276" w:lineRule="auto"/>
                  <w:jc w:val="center"/>
                </w:pPr>
              </w:pPrChange>
            </w:pPr>
            <w:del w:id="3264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251B4978" w14:textId="58DEC8A4" w:rsidR="00D93FCC" w:rsidDel="003C19C7" w:rsidRDefault="00D93FCC">
            <w:pPr>
              <w:rPr>
                <w:del w:id="32641" w:author="瑋婷 徐" w:date="2025-01-03T17:04:00Z" w16du:dateUtc="2025-01-03T09:04:00Z"/>
                <w:rFonts w:ascii="Times New Roman" w:eastAsia="標楷體" w:hAnsi="Times New Roman" w:cs="Times New Roman"/>
              </w:rPr>
              <w:pPrChange w:id="32642"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22DE454E" w14:textId="75C41A22" w:rsidR="00D93FCC" w:rsidDel="003C19C7" w:rsidRDefault="00D93FCC">
            <w:pPr>
              <w:rPr>
                <w:del w:id="32643" w:author="瑋婷 徐" w:date="2025-01-03T17:04:00Z" w16du:dateUtc="2025-01-03T09:04:00Z"/>
                <w:rFonts w:ascii="Times New Roman" w:eastAsia="標楷體" w:hAnsi="Times New Roman" w:cs="Times New Roman"/>
              </w:rPr>
              <w:pPrChange w:id="32644"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4158A77" w14:textId="45C26C12" w:rsidR="00D93FCC" w:rsidDel="003C19C7" w:rsidRDefault="002435EC">
            <w:pPr>
              <w:rPr>
                <w:del w:id="32645" w:author="瑋婷 徐" w:date="2025-01-03T17:04:00Z" w16du:dateUtc="2025-01-03T09:04:00Z"/>
                <w:rFonts w:ascii="Times New Roman" w:eastAsia="標楷體" w:hAnsi="Times New Roman" w:cs="Times New Roman"/>
              </w:rPr>
              <w:pPrChange w:id="32646" w:author="瑋婷 徐" w:date="2025-01-03T17:04:00Z" w16du:dateUtc="2025-01-03T09:04:00Z">
                <w:pPr>
                  <w:spacing w:line="276" w:lineRule="auto"/>
                  <w:jc w:val="center"/>
                </w:pPr>
              </w:pPrChange>
            </w:pPr>
            <w:del w:id="32647" w:author="瑋婷 徐" w:date="2025-01-03T17:04:00Z" w16du:dateUtc="2025-01-03T09:04:00Z">
              <w:r w:rsidDel="003C19C7">
                <w:rPr>
                  <w:rFonts w:ascii="Times New Roman" w:eastAsia="標楷體" w:hAnsi="Times New Roman" w:cs="Times New Roman"/>
                  <w:color w:val="000000"/>
                </w:rPr>
                <w:delText>*</w:delText>
              </w:r>
            </w:del>
          </w:p>
        </w:tc>
        <w:tc>
          <w:tcPr>
            <w:tcW w:w="275" w:type="dxa"/>
            <w:tcBorders>
              <w:bottom w:val="single" w:sz="4" w:space="0" w:color="000000"/>
            </w:tcBorders>
            <w:shd w:val="clear" w:color="auto" w:fill="FFFFFF"/>
            <w:vAlign w:val="center"/>
          </w:tcPr>
          <w:p w14:paraId="096DDBDD" w14:textId="24C62210" w:rsidR="00D93FCC" w:rsidDel="003C19C7" w:rsidRDefault="002435EC">
            <w:pPr>
              <w:rPr>
                <w:del w:id="32648" w:author="瑋婷 徐" w:date="2025-01-03T17:04:00Z" w16du:dateUtc="2025-01-03T09:04:00Z"/>
                <w:rFonts w:ascii="Times New Roman" w:eastAsia="標楷體" w:hAnsi="Times New Roman" w:cs="Times New Roman"/>
              </w:rPr>
              <w:pPrChange w:id="32649" w:author="瑋婷 徐" w:date="2025-01-03T17:04:00Z" w16du:dateUtc="2025-01-03T09:04:00Z">
                <w:pPr>
                  <w:spacing w:line="276" w:lineRule="auto"/>
                  <w:jc w:val="center"/>
                </w:pPr>
              </w:pPrChange>
            </w:pPr>
            <w:del w:id="3265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56985E96" w14:textId="35FF8100" w:rsidR="00D93FCC" w:rsidDel="003C19C7" w:rsidRDefault="002435EC">
            <w:pPr>
              <w:rPr>
                <w:del w:id="32651" w:author="瑋婷 徐" w:date="2025-01-03T17:04:00Z" w16du:dateUtc="2025-01-03T09:04:00Z"/>
                <w:rFonts w:ascii="Times New Roman" w:eastAsia="標楷體" w:hAnsi="Times New Roman" w:cs="Times New Roman"/>
              </w:rPr>
              <w:pPrChange w:id="32652" w:author="瑋婷 徐" w:date="2025-01-03T17:04:00Z" w16du:dateUtc="2025-01-03T09:04:00Z">
                <w:pPr>
                  <w:spacing w:line="276" w:lineRule="auto"/>
                  <w:jc w:val="center"/>
                </w:pPr>
              </w:pPrChange>
            </w:pPr>
            <w:del w:id="3265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2E718E43" w14:textId="19F9150B" w:rsidR="00D93FCC" w:rsidDel="003C19C7" w:rsidRDefault="002435EC">
            <w:pPr>
              <w:rPr>
                <w:del w:id="32654" w:author="瑋婷 徐" w:date="2025-01-03T17:04:00Z" w16du:dateUtc="2025-01-03T09:04:00Z"/>
                <w:rFonts w:ascii="Times New Roman" w:eastAsia="標楷體" w:hAnsi="Times New Roman" w:cs="Times New Roman"/>
              </w:rPr>
              <w:pPrChange w:id="32655" w:author="瑋婷 徐" w:date="2025-01-03T17:04:00Z" w16du:dateUtc="2025-01-03T09:04:00Z">
                <w:pPr>
                  <w:spacing w:line="276" w:lineRule="auto"/>
                  <w:jc w:val="center"/>
                </w:pPr>
              </w:pPrChange>
            </w:pPr>
            <w:del w:id="32656"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556B7E26" w14:textId="07FC1ED6" w:rsidR="00D93FCC" w:rsidDel="003C19C7" w:rsidRDefault="002435EC">
            <w:pPr>
              <w:rPr>
                <w:del w:id="32657" w:author="瑋婷 徐" w:date="2025-01-03T17:04:00Z" w16du:dateUtc="2025-01-03T09:04:00Z"/>
                <w:rFonts w:ascii="Times New Roman" w:eastAsia="標楷體" w:hAnsi="Times New Roman" w:cs="Times New Roman"/>
              </w:rPr>
              <w:pPrChange w:id="32658" w:author="瑋婷 徐" w:date="2025-01-03T17:04:00Z" w16du:dateUtc="2025-01-03T09:04:00Z">
                <w:pPr>
                  <w:spacing w:line="276" w:lineRule="auto"/>
                  <w:jc w:val="center"/>
                </w:pPr>
              </w:pPrChange>
            </w:pPr>
            <w:del w:id="3265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17D36188" w14:textId="6E37A213" w:rsidR="00D93FCC" w:rsidDel="003C19C7" w:rsidRDefault="00D93FCC">
            <w:pPr>
              <w:rPr>
                <w:del w:id="32660" w:author="瑋婷 徐" w:date="2025-01-03T17:04:00Z" w16du:dateUtc="2025-01-03T09:04:00Z"/>
                <w:rFonts w:ascii="Times New Roman" w:eastAsia="標楷體" w:hAnsi="Times New Roman" w:cs="Times New Roman"/>
              </w:rPr>
              <w:pPrChange w:id="32661"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3515D33" w14:textId="422BDD2F" w:rsidR="00D93FCC" w:rsidDel="003C19C7" w:rsidRDefault="002435EC">
            <w:pPr>
              <w:rPr>
                <w:del w:id="32662" w:author="瑋婷 徐" w:date="2025-01-03T17:04:00Z" w16du:dateUtc="2025-01-03T09:04:00Z"/>
                <w:rFonts w:ascii="Times New Roman" w:eastAsia="標楷體" w:hAnsi="Times New Roman" w:cs="Times New Roman"/>
              </w:rPr>
              <w:pPrChange w:id="32663" w:author="瑋婷 徐" w:date="2025-01-03T17:04:00Z" w16du:dateUtc="2025-01-03T09:04:00Z">
                <w:pPr>
                  <w:spacing w:line="276" w:lineRule="auto"/>
                  <w:jc w:val="center"/>
                </w:pPr>
              </w:pPrChange>
            </w:pPr>
            <w:del w:id="3266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03712940" w14:textId="27D11AF5" w:rsidR="00D93FCC" w:rsidDel="003C19C7" w:rsidRDefault="00D93FCC">
            <w:pPr>
              <w:rPr>
                <w:del w:id="32665" w:author="瑋婷 徐" w:date="2025-01-03T17:04:00Z" w16du:dateUtc="2025-01-03T09:04:00Z"/>
                <w:rFonts w:ascii="Times New Roman" w:eastAsia="標楷體" w:hAnsi="Times New Roman" w:cs="Times New Roman"/>
              </w:rPr>
              <w:pPrChange w:id="32666"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274826D0" w14:textId="5FF6B543" w:rsidR="00D93FCC" w:rsidDel="003C19C7" w:rsidRDefault="002435EC">
            <w:pPr>
              <w:rPr>
                <w:del w:id="32667" w:author="瑋婷 徐" w:date="2025-01-03T17:04:00Z" w16du:dateUtc="2025-01-03T09:04:00Z"/>
                <w:rFonts w:ascii="Times New Roman" w:eastAsia="標楷體" w:hAnsi="Times New Roman" w:cs="Times New Roman"/>
              </w:rPr>
              <w:pPrChange w:id="32668" w:author="瑋婷 徐" w:date="2025-01-03T17:04:00Z" w16du:dateUtc="2025-01-03T09:04:00Z">
                <w:pPr>
                  <w:spacing w:line="276" w:lineRule="auto"/>
                  <w:jc w:val="center"/>
                </w:pPr>
              </w:pPrChange>
            </w:pPr>
            <w:del w:id="3266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1605B3A3" w14:textId="60DF1861" w:rsidR="00D93FCC" w:rsidDel="003C19C7" w:rsidRDefault="002435EC">
            <w:pPr>
              <w:rPr>
                <w:del w:id="32670" w:author="瑋婷 徐" w:date="2025-01-03T17:04:00Z" w16du:dateUtc="2025-01-03T09:04:00Z"/>
                <w:rFonts w:ascii="Times New Roman" w:eastAsia="標楷體" w:hAnsi="Times New Roman" w:cs="Times New Roman"/>
              </w:rPr>
              <w:pPrChange w:id="32671" w:author="瑋婷 徐" w:date="2025-01-03T17:04:00Z" w16du:dateUtc="2025-01-03T09:04:00Z">
                <w:pPr>
                  <w:spacing w:line="276" w:lineRule="auto"/>
                  <w:jc w:val="center"/>
                </w:pPr>
              </w:pPrChange>
            </w:pPr>
            <w:del w:id="3267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73C91EEC" w14:textId="339EBD05" w:rsidR="00D93FCC" w:rsidDel="003C19C7" w:rsidRDefault="002435EC">
            <w:pPr>
              <w:rPr>
                <w:del w:id="32673" w:author="瑋婷 徐" w:date="2025-01-03T17:04:00Z" w16du:dateUtc="2025-01-03T09:04:00Z"/>
                <w:rFonts w:ascii="Times New Roman" w:eastAsia="標楷體" w:hAnsi="Times New Roman" w:cs="Times New Roman"/>
              </w:rPr>
              <w:pPrChange w:id="32674" w:author="瑋婷 徐" w:date="2025-01-03T17:04:00Z" w16du:dateUtc="2025-01-03T09:04:00Z">
                <w:pPr>
                  <w:spacing w:line="276" w:lineRule="auto"/>
                  <w:jc w:val="center"/>
                </w:pPr>
              </w:pPrChange>
            </w:pPr>
            <w:del w:id="32675"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bottom w:val="single" w:sz="4" w:space="0" w:color="000000"/>
            </w:tcBorders>
            <w:shd w:val="clear" w:color="auto" w:fill="FFFFFF"/>
            <w:vAlign w:val="center"/>
          </w:tcPr>
          <w:p w14:paraId="05B4321C" w14:textId="2FE0F9BD" w:rsidR="00D93FCC" w:rsidDel="003C19C7" w:rsidRDefault="002435EC">
            <w:pPr>
              <w:rPr>
                <w:del w:id="32676" w:author="瑋婷 徐" w:date="2025-01-03T17:04:00Z" w16du:dateUtc="2025-01-03T09:04:00Z"/>
                <w:rFonts w:ascii="Times New Roman" w:eastAsia="標楷體" w:hAnsi="Times New Roman" w:cs="Times New Roman"/>
              </w:rPr>
              <w:pPrChange w:id="32677" w:author="瑋婷 徐" w:date="2025-01-03T17:04:00Z" w16du:dateUtc="2025-01-03T09:04:00Z">
                <w:pPr>
                  <w:spacing w:line="276" w:lineRule="auto"/>
                  <w:jc w:val="center"/>
                </w:pPr>
              </w:pPrChange>
            </w:pPr>
            <w:del w:id="32678"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bottom w:val="single" w:sz="4" w:space="0" w:color="000000"/>
              <w:right w:val="single" w:sz="4" w:space="0" w:color="000000"/>
            </w:tcBorders>
            <w:shd w:val="clear" w:color="auto" w:fill="D9D9D9"/>
            <w:vAlign w:val="center"/>
          </w:tcPr>
          <w:p w14:paraId="6CF2FEB6" w14:textId="0B3B0701" w:rsidR="00D93FCC" w:rsidDel="003C19C7" w:rsidRDefault="002435EC">
            <w:pPr>
              <w:rPr>
                <w:del w:id="32679" w:author="瑋婷 徐" w:date="2025-01-03T17:04:00Z" w16du:dateUtc="2025-01-03T09:04:00Z"/>
                <w:rFonts w:ascii="Times New Roman" w:eastAsia="標楷體" w:hAnsi="Times New Roman" w:cs="Times New Roman"/>
              </w:rPr>
              <w:pPrChange w:id="32680" w:author="瑋婷 徐" w:date="2025-01-03T17:04:00Z" w16du:dateUtc="2025-01-03T09:04:00Z">
                <w:pPr>
                  <w:spacing w:line="276" w:lineRule="auto"/>
                  <w:jc w:val="center"/>
                </w:pPr>
              </w:pPrChange>
            </w:pPr>
            <w:del w:id="32681" w:author="瑋婷 徐" w:date="2025-01-03T17:04:00Z" w16du:dateUtc="2025-01-03T09:04:00Z">
              <w:r w:rsidDel="003C19C7">
                <w:rPr>
                  <w:rFonts w:ascii="Times New Roman" w:eastAsia="標楷體" w:hAnsi="Times New Roman" w:cs="Times New Roman"/>
                  <w:color w:val="000000"/>
                </w:rPr>
                <w:delText>*</w:delText>
              </w:r>
            </w:del>
          </w:p>
        </w:tc>
      </w:tr>
      <w:tr w:rsidR="00000000" w:rsidDel="003C19C7" w14:paraId="60FCC7E4" w14:textId="2854816A" w:rsidTr="002B07B0">
        <w:trPr>
          <w:cantSplit/>
          <w:jc w:val="center"/>
          <w:del w:id="32682" w:author="瑋婷 徐" w:date="2025-01-03T17:04:00Z"/>
        </w:trPr>
        <w:tc>
          <w:tcPr>
            <w:tcW w:w="2402" w:type="dxa"/>
            <w:tcBorders>
              <w:left w:val="single" w:sz="4" w:space="0" w:color="000000"/>
              <w:bottom w:val="single" w:sz="4" w:space="0" w:color="000000"/>
            </w:tcBorders>
            <w:shd w:val="clear" w:color="auto" w:fill="FFFFFF"/>
            <w:vAlign w:val="bottom"/>
          </w:tcPr>
          <w:p w14:paraId="63E9E8EB" w14:textId="35A5A1F4" w:rsidR="00D93FCC" w:rsidDel="003C19C7" w:rsidRDefault="002435EC">
            <w:pPr>
              <w:rPr>
                <w:del w:id="32683" w:author="瑋婷 徐" w:date="2025-01-03T17:04:00Z" w16du:dateUtc="2025-01-03T09:04:00Z"/>
                <w:rFonts w:ascii="Times New Roman" w:eastAsia="標楷體" w:hAnsi="Times New Roman" w:cs="Times New Roman"/>
              </w:rPr>
              <w:pPrChange w:id="32684" w:author="瑋婷 徐" w:date="2025-01-03T17:04:00Z" w16du:dateUtc="2025-01-03T09:04:00Z">
                <w:pPr>
                  <w:spacing w:line="276" w:lineRule="auto"/>
                </w:pPr>
              </w:pPrChange>
            </w:pPr>
            <w:del w:id="32685" w:author="瑋婷 徐" w:date="2025-01-03T17:04:00Z" w16du:dateUtc="2025-01-03T09:04:00Z">
              <w:r w:rsidDel="003C19C7">
                <w:rPr>
                  <w:rFonts w:ascii="Times New Roman" w:eastAsia="標楷體" w:hAnsi="Times New Roman" w:cs="Times New Roman"/>
                  <w:color w:val="000000"/>
                </w:rPr>
                <w:delText>大彎嘴</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30" w:type="dxa"/>
            <w:tcBorders>
              <w:bottom w:val="single" w:sz="4" w:space="0" w:color="000000"/>
              <w:right w:val="single" w:sz="4" w:space="0" w:color="000000"/>
            </w:tcBorders>
            <w:shd w:val="clear" w:color="auto" w:fill="FFFFFF"/>
            <w:vAlign w:val="bottom"/>
          </w:tcPr>
          <w:p w14:paraId="1F996C05" w14:textId="56ABD762" w:rsidR="00D93FCC" w:rsidDel="003C19C7" w:rsidRDefault="002435EC">
            <w:pPr>
              <w:rPr>
                <w:del w:id="32686" w:author="瑋婷 徐" w:date="2025-01-03T17:04:00Z" w16du:dateUtc="2025-01-03T09:04:00Z"/>
                <w:rFonts w:ascii="Times New Roman" w:eastAsia="標楷體" w:hAnsi="Times New Roman" w:cs="Times New Roman"/>
                <w:i/>
              </w:rPr>
              <w:pPrChange w:id="32687" w:author="瑋婷 徐" w:date="2025-01-03T17:04:00Z" w16du:dateUtc="2025-01-03T09:04:00Z">
                <w:pPr>
                  <w:spacing w:line="276" w:lineRule="auto"/>
                </w:pPr>
              </w:pPrChange>
            </w:pPr>
            <w:del w:id="32688" w:author="瑋婷 徐" w:date="2025-01-03T17:04:00Z" w16du:dateUtc="2025-01-03T09:04:00Z">
              <w:r w:rsidDel="003C19C7">
                <w:rPr>
                  <w:rFonts w:ascii="Times New Roman" w:eastAsia="標楷體" w:hAnsi="Times New Roman" w:cs="Times New Roman"/>
                  <w:i/>
                  <w:iCs/>
                  <w:color w:val="000000"/>
                </w:rPr>
                <w:delText>Erythrogenys erythrocnemis</w:delText>
              </w:r>
            </w:del>
          </w:p>
        </w:tc>
        <w:tc>
          <w:tcPr>
            <w:tcW w:w="272" w:type="dxa"/>
            <w:tcBorders>
              <w:left w:val="single" w:sz="4" w:space="0" w:color="000000"/>
              <w:bottom w:val="single" w:sz="4" w:space="0" w:color="000000"/>
            </w:tcBorders>
            <w:shd w:val="clear" w:color="auto" w:fill="D9D9D9"/>
            <w:vAlign w:val="center"/>
          </w:tcPr>
          <w:p w14:paraId="5BD1BDD4" w14:textId="1972A39E" w:rsidR="00D93FCC" w:rsidDel="003C19C7" w:rsidRDefault="00D93FCC">
            <w:pPr>
              <w:rPr>
                <w:del w:id="32689" w:author="瑋婷 徐" w:date="2025-01-03T17:04:00Z" w16du:dateUtc="2025-01-03T09:04:00Z"/>
                <w:rFonts w:ascii="Times New Roman" w:eastAsia="標楷體" w:hAnsi="Times New Roman" w:cs="Times New Roman"/>
              </w:rPr>
              <w:pPrChange w:id="32690" w:author="瑋婷 徐" w:date="2025-01-03T17:04:00Z" w16du:dateUtc="2025-01-03T09:04:00Z">
                <w:pPr>
                  <w:spacing w:line="276" w:lineRule="auto"/>
                  <w:jc w:val="center"/>
                </w:pPr>
              </w:pPrChange>
            </w:pPr>
          </w:p>
        </w:tc>
        <w:tc>
          <w:tcPr>
            <w:tcW w:w="261" w:type="dxa"/>
            <w:tcBorders>
              <w:bottom w:val="single" w:sz="4" w:space="0" w:color="000000"/>
            </w:tcBorders>
            <w:shd w:val="clear" w:color="auto" w:fill="FFFFFF"/>
            <w:vAlign w:val="center"/>
          </w:tcPr>
          <w:p w14:paraId="186C48D5" w14:textId="1C8789CD" w:rsidR="00D93FCC" w:rsidDel="003C19C7" w:rsidRDefault="002435EC">
            <w:pPr>
              <w:rPr>
                <w:del w:id="32691" w:author="瑋婷 徐" w:date="2025-01-03T17:04:00Z" w16du:dateUtc="2025-01-03T09:04:00Z"/>
                <w:rFonts w:ascii="Times New Roman" w:eastAsia="標楷體" w:hAnsi="Times New Roman" w:cs="Times New Roman"/>
              </w:rPr>
              <w:pPrChange w:id="32692" w:author="瑋婷 徐" w:date="2025-01-03T17:04:00Z" w16du:dateUtc="2025-01-03T09:04:00Z">
                <w:pPr>
                  <w:spacing w:line="276" w:lineRule="auto"/>
                  <w:jc w:val="center"/>
                </w:pPr>
              </w:pPrChange>
            </w:pPr>
            <w:del w:id="32693"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bottom w:val="single" w:sz="4" w:space="0" w:color="000000"/>
            </w:tcBorders>
            <w:shd w:val="clear" w:color="auto" w:fill="D9D9D9"/>
            <w:vAlign w:val="center"/>
          </w:tcPr>
          <w:p w14:paraId="0D32CC8D" w14:textId="16BE4794" w:rsidR="00D93FCC" w:rsidDel="003C19C7" w:rsidRDefault="00D93FCC">
            <w:pPr>
              <w:rPr>
                <w:del w:id="32694" w:author="瑋婷 徐" w:date="2025-01-03T17:04:00Z" w16du:dateUtc="2025-01-03T09:04:00Z"/>
                <w:rFonts w:ascii="Times New Roman" w:eastAsia="標楷體" w:hAnsi="Times New Roman" w:cs="Times New Roman"/>
              </w:rPr>
              <w:pPrChange w:id="32695"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70DE0766" w14:textId="1CCCC4E5" w:rsidR="00D93FCC" w:rsidDel="003C19C7" w:rsidRDefault="00D93FCC">
            <w:pPr>
              <w:rPr>
                <w:del w:id="32696" w:author="瑋婷 徐" w:date="2025-01-03T17:04:00Z" w16du:dateUtc="2025-01-03T09:04:00Z"/>
                <w:rFonts w:ascii="Times New Roman" w:eastAsia="標楷體" w:hAnsi="Times New Roman" w:cs="Times New Roman"/>
              </w:rPr>
              <w:pPrChange w:id="32697"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10CECD84" w14:textId="76AA4DA5" w:rsidR="00D93FCC" w:rsidDel="003C19C7" w:rsidRDefault="00D93FCC">
            <w:pPr>
              <w:rPr>
                <w:del w:id="32698" w:author="瑋婷 徐" w:date="2025-01-03T17:04:00Z" w16du:dateUtc="2025-01-03T09:04:00Z"/>
                <w:rFonts w:ascii="Times New Roman" w:eastAsia="標楷體" w:hAnsi="Times New Roman" w:cs="Times New Roman"/>
              </w:rPr>
              <w:pPrChange w:id="32699"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68AF055C" w14:textId="7E71A594" w:rsidR="00D93FCC" w:rsidDel="003C19C7" w:rsidRDefault="00D93FCC">
            <w:pPr>
              <w:rPr>
                <w:del w:id="32700" w:author="瑋婷 徐" w:date="2025-01-03T17:04:00Z" w16du:dateUtc="2025-01-03T09:04:00Z"/>
                <w:rFonts w:ascii="Times New Roman" w:eastAsia="標楷體" w:hAnsi="Times New Roman" w:cs="Times New Roman"/>
              </w:rPr>
              <w:pPrChange w:id="32701" w:author="瑋婷 徐" w:date="2025-01-03T17:04:00Z" w16du:dateUtc="2025-01-03T09:04:00Z">
                <w:pPr>
                  <w:spacing w:line="276" w:lineRule="auto"/>
                  <w:jc w:val="center"/>
                </w:pPr>
              </w:pPrChange>
            </w:pPr>
          </w:p>
        </w:tc>
        <w:tc>
          <w:tcPr>
            <w:tcW w:w="252" w:type="dxa"/>
            <w:tcBorders>
              <w:bottom w:val="single" w:sz="4" w:space="0" w:color="000000"/>
            </w:tcBorders>
            <w:shd w:val="clear" w:color="auto" w:fill="D9D9D9"/>
            <w:vAlign w:val="center"/>
          </w:tcPr>
          <w:p w14:paraId="1D6D9468" w14:textId="68EA1BAB" w:rsidR="00D93FCC" w:rsidDel="003C19C7" w:rsidRDefault="00D93FCC">
            <w:pPr>
              <w:rPr>
                <w:del w:id="32702" w:author="瑋婷 徐" w:date="2025-01-03T17:04:00Z" w16du:dateUtc="2025-01-03T09:04:00Z"/>
                <w:rFonts w:ascii="Times New Roman" w:eastAsia="標楷體" w:hAnsi="Times New Roman" w:cs="Times New Roman"/>
              </w:rPr>
              <w:pPrChange w:id="32703"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0FE32889" w14:textId="78346787" w:rsidR="00D93FCC" w:rsidDel="003C19C7" w:rsidRDefault="00D93FCC">
            <w:pPr>
              <w:rPr>
                <w:del w:id="32704" w:author="瑋婷 徐" w:date="2025-01-03T17:04:00Z" w16du:dateUtc="2025-01-03T09:04:00Z"/>
                <w:rFonts w:ascii="Times New Roman" w:eastAsia="標楷體" w:hAnsi="Times New Roman" w:cs="Times New Roman"/>
              </w:rPr>
              <w:pPrChange w:id="32705"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1896BF94" w14:textId="0D74A247" w:rsidR="00D93FCC" w:rsidDel="003C19C7" w:rsidRDefault="00D93FCC">
            <w:pPr>
              <w:rPr>
                <w:del w:id="32706" w:author="瑋婷 徐" w:date="2025-01-03T17:04:00Z" w16du:dateUtc="2025-01-03T09:04:00Z"/>
                <w:rFonts w:ascii="Times New Roman" w:eastAsia="標楷體" w:hAnsi="Times New Roman" w:cs="Times New Roman"/>
              </w:rPr>
              <w:pPrChange w:id="32707"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A403FE5" w14:textId="4E823790" w:rsidR="00D93FCC" w:rsidDel="003C19C7" w:rsidRDefault="00D93FCC">
            <w:pPr>
              <w:rPr>
                <w:del w:id="32708" w:author="瑋婷 徐" w:date="2025-01-03T17:04:00Z" w16du:dateUtc="2025-01-03T09:04:00Z"/>
                <w:rFonts w:ascii="Times New Roman" w:eastAsia="標楷體" w:hAnsi="Times New Roman" w:cs="Times New Roman"/>
              </w:rPr>
              <w:pPrChange w:id="32709"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DE017B2" w14:textId="749A6ADF" w:rsidR="00D93FCC" w:rsidDel="003C19C7" w:rsidRDefault="00D93FCC">
            <w:pPr>
              <w:rPr>
                <w:del w:id="32710" w:author="瑋婷 徐" w:date="2025-01-03T17:04:00Z" w16du:dateUtc="2025-01-03T09:04:00Z"/>
                <w:rFonts w:ascii="Times New Roman" w:eastAsia="標楷體" w:hAnsi="Times New Roman" w:cs="Times New Roman"/>
              </w:rPr>
              <w:pPrChange w:id="32711" w:author="瑋婷 徐" w:date="2025-01-03T17:04:00Z" w16du:dateUtc="2025-01-03T09:04:00Z">
                <w:pPr>
                  <w:spacing w:line="276" w:lineRule="auto"/>
                  <w:jc w:val="center"/>
                </w:pPr>
              </w:pPrChange>
            </w:pPr>
          </w:p>
        </w:tc>
        <w:tc>
          <w:tcPr>
            <w:tcW w:w="269" w:type="dxa"/>
            <w:tcBorders>
              <w:bottom w:val="single" w:sz="4" w:space="0" w:color="000000"/>
            </w:tcBorders>
            <w:shd w:val="clear" w:color="auto" w:fill="FFFFFF"/>
            <w:vAlign w:val="center"/>
          </w:tcPr>
          <w:p w14:paraId="58F9E9E5" w14:textId="021F6B0F" w:rsidR="00D93FCC" w:rsidDel="003C19C7" w:rsidRDefault="002435EC">
            <w:pPr>
              <w:rPr>
                <w:del w:id="32712" w:author="瑋婷 徐" w:date="2025-01-03T17:04:00Z" w16du:dateUtc="2025-01-03T09:04:00Z"/>
                <w:rFonts w:ascii="Times New Roman" w:eastAsia="標楷體" w:hAnsi="Times New Roman" w:cs="Times New Roman"/>
              </w:rPr>
              <w:pPrChange w:id="32713" w:author="瑋婷 徐" w:date="2025-01-03T17:04:00Z" w16du:dateUtc="2025-01-03T09:04:00Z">
                <w:pPr>
                  <w:spacing w:line="276" w:lineRule="auto"/>
                  <w:jc w:val="center"/>
                </w:pPr>
              </w:pPrChange>
            </w:pPr>
            <w:del w:id="3271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068ED50E" w14:textId="0A5AD5E6" w:rsidR="00D93FCC" w:rsidDel="003C19C7" w:rsidRDefault="00D93FCC">
            <w:pPr>
              <w:rPr>
                <w:del w:id="32715" w:author="瑋婷 徐" w:date="2025-01-03T17:04:00Z" w16du:dateUtc="2025-01-03T09:04:00Z"/>
                <w:rFonts w:ascii="Times New Roman" w:eastAsia="標楷體" w:hAnsi="Times New Roman" w:cs="Times New Roman"/>
              </w:rPr>
              <w:pPrChange w:id="32716"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0902BEA" w14:textId="59CC9BEB" w:rsidR="00D93FCC" w:rsidDel="003C19C7" w:rsidRDefault="00D93FCC">
            <w:pPr>
              <w:rPr>
                <w:del w:id="32717" w:author="瑋婷 徐" w:date="2025-01-03T17:04:00Z" w16du:dateUtc="2025-01-03T09:04:00Z"/>
                <w:rFonts w:ascii="Times New Roman" w:eastAsia="標楷體" w:hAnsi="Times New Roman" w:cs="Times New Roman"/>
              </w:rPr>
              <w:pPrChange w:id="32718"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5F181D5" w14:textId="528A3443" w:rsidR="00D93FCC" w:rsidDel="003C19C7" w:rsidRDefault="002435EC">
            <w:pPr>
              <w:rPr>
                <w:del w:id="32719" w:author="瑋婷 徐" w:date="2025-01-03T17:04:00Z" w16du:dateUtc="2025-01-03T09:04:00Z"/>
                <w:rFonts w:ascii="Times New Roman" w:eastAsia="標楷體" w:hAnsi="Times New Roman" w:cs="Times New Roman"/>
              </w:rPr>
              <w:pPrChange w:id="32720" w:author="瑋婷 徐" w:date="2025-01-03T17:04:00Z" w16du:dateUtc="2025-01-03T09:04:00Z">
                <w:pPr>
                  <w:spacing w:line="276" w:lineRule="auto"/>
                  <w:jc w:val="center"/>
                </w:pPr>
              </w:pPrChange>
            </w:pPr>
            <w:del w:id="3272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3D0E8958" w14:textId="1B03BDFE" w:rsidR="00D93FCC" w:rsidDel="003C19C7" w:rsidRDefault="00D93FCC">
            <w:pPr>
              <w:rPr>
                <w:del w:id="32722" w:author="瑋婷 徐" w:date="2025-01-03T17:04:00Z" w16du:dateUtc="2025-01-03T09:04:00Z"/>
                <w:rFonts w:ascii="Times New Roman" w:eastAsia="標楷體" w:hAnsi="Times New Roman" w:cs="Times New Roman"/>
              </w:rPr>
              <w:pPrChange w:id="32723"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1B7BAF3" w14:textId="01806DDD" w:rsidR="00D93FCC" w:rsidDel="003C19C7" w:rsidRDefault="002435EC">
            <w:pPr>
              <w:rPr>
                <w:del w:id="32724" w:author="瑋婷 徐" w:date="2025-01-03T17:04:00Z" w16du:dateUtc="2025-01-03T09:04:00Z"/>
                <w:rFonts w:ascii="Times New Roman" w:eastAsia="標楷體" w:hAnsi="Times New Roman" w:cs="Times New Roman"/>
              </w:rPr>
              <w:pPrChange w:id="32725" w:author="瑋婷 徐" w:date="2025-01-03T17:04:00Z" w16du:dateUtc="2025-01-03T09:04:00Z">
                <w:pPr>
                  <w:spacing w:line="276" w:lineRule="auto"/>
                  <w:jc w:val="center"/>
                </w:pPr>
              </w:pPrChange>
            </w:pPr>
            <w:del w:id="3272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308BEF25" w14:textId="37037900" w:rsidR="00D93FCC" w:rsidDel="003C19C7" w:rsidRDefault="00D93FCC">
            <w:pPr>
              <w:rPr>
                <w:del w:id="32727" w:author="瑋婷 徐" w:date="2025-01-03T17:04:00Z" w16du:dateUtc="2025-01-03T09:04:00Z"/>
                <w:rFonts w:ascii="Times New Roman" w:eastAsia="標楷體" w:hAnsi="Times New Roman" w:cs="Times New Roman"/>
              </w:rPr>
              <w:pPrChange w:id="32728"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3622374" w14:textId="5C14F9AB" w:rsidR="00D93FCC" w:rsidDel="003C19C7" w:rsidRDefault="002435EC">
            <w:pPr>
              <w:rPr>
                <w:del w:id="32729" w:author="瑋婷 徐" w:date="2025-01-03T17:04:00Z" w16du:dateUtc="2025-01-03T09:04:00Z"/>
                <w:rFonts w:ascii="Times New Roman" w:eastAsia="標楷體" w:hAnsi="Times New Roman" w:cs="Times New Roman"/>
              </w:rPr>
              <w:pPrChange w:id="32730" w:author="瑋婷 徐" w:date="2025-01-03T17:04:00Z" w16du:dateUtc="2025-01-03T09:04:00Z">
                <w:pPr>
                  <w:spacing w:line="276" w:lineRule="auto"/>
                  <w:jc w:val="center"/>
                </w:pPr>
              </w:pPrChange>
            </w:pPr>
            <w:del w:id="32731"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bottom w:val="single" w:sz="4" w:space="0" w:color="000000"/>
            </w:tcBorders>
            <w:shd w:val="clear" w:color="auto" w:fill="FFFFFF"/>
            <w:vAlign w:val="center"/>
          </w:tcPr>
          <w:p w14:paraId="66F6D7C7" w14:textId="2BBAFC26" w:rsidR="00D93FCC" w:rsidDel="003C19C7" w:rsidRDefault="00D93FCC">
            <w:pPr>
              <w:rPr>
                <w:del w:id="32732" w:author="瑋婷 徐" w:date="2025-01-03T17:04:00Z" w16du:dateUtc="2025-01-03T09:04:00Z"/>
                <w:rFonts w:ascii="Times New Roman" w:eastAsia="標楷體" w:hAnsi="Times New Roman" w:cs="Times New Roman"/>
              </w:rPr>
              <w:pPrChange w:id="32733"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6C0E7CD" w14:textId="3F680E47" w:rsidR="00D93FCC" w:rsidDel="003C19C7" w:rsidRDefault="00D93FCC">
            <w:pPr>
              <w:rPr>
                <w:del w:id="32734" w:author="瑋婷 徐" w:date="2025-01-03T17:04:00Z" w16du:dateUtc="2025-01-03T09:04:00Z"/>
                <w:rFonts w:ascii="Times New Roman" w:eastAsia="標楷體" w:hAnsi="Times New Roman" w:cs="Times New Roman"/>
              </w:rPr>
              <w:pPrChange w:id="32735"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1897CA3" w14:textId="15F896C8" w:rsidR="00D93FCC" w:rsidDel="003C19C7" w:rsidRDefault="00D93FCC">
            <w:pPr>
              <w:rPr>
                <w:del w:id="32736" w:author="瑋婷 徐" w:date="2025-01-03T17:04:00Z" w16du:dateUtc="2025-01-03T09:04:00Z"/>
                <w:rFonts w:ascii="Times New Roman" w:eastAsia="標楷體" w:hAnsi="Times New Roman" w:cs="Times New Roman"/>
              </w:rPr>
              <w:pPrChange w:id="32737"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27F58E7" w14:textId="7CBD3A17" w:rsidR="00D93FCC" w:rsidDel="003C19C7" w:rsidRDefault="00D93FCC">
            <w:pPr>
              <w:rPr>
                <w:del w:id="32738" w:author="瑋婷 徐" w:date="2025-01-03T17:04:00Z" w16du:dateUtc="2025-01-03T09:04:00Z"/>
                <w:rFonts w:ascii="Times New Roman" w:eastAsia="標楷體" w:hAnsi="Times New Roman" w:cs="Times New Roman"/>
              </w:rPr>
              <w:pPrChange w:id="32739" w:author="瑋婷 徐" w:date="2025-01-03T17:04:00Z" w16du:dateUtc="2025-01-03T09:04:00Z">
                <w:pPr>
                  <w:spacing w:line="276" w:lineRule="auto"/>
                  <w:jc w:val="center"/>
                </w:pPr>
              </w:pPrChange>
            </w:pPr>
          </w:p>
        </w:tc>
        <w:tc>
          <w:tcPr>
            <w:tcW w:w="275" w:type="dxa"/>
            <w:tcBorders>
              <w:bottom w:val="single" w:sz="4" w:space="0" w:color="000000"/>
            </w:tcBorders>
            <w:shd w:val="clear" w:color="auto" w:fill="FFFFFF"/>
            <w:vAlign w:val="center"/>
          </w:tcPr>
          <w:p w14:paraId="0A8247AD" w14:textId="4869D65B" w:rsidR="00D93FCC" w:rsidDel="003C19C7" w:rsidRDefault="002435EC">
            <w:pPr>
              <w:rPr>
                <w:del w:id="32740" w:author="瑋婷 徐" w:date="2025-01-03T17:04:00Z" w16du:dateUtc="2025-01-03T09:04:00Z"/>
                <w:rFonts w:ascii="Times New Roman" w:eastAsia="標楷體" w:hAnsi="Times New Roman" w:cs="Times New Roman"/>
              </w:rPr>
              <w:pPrChange w:id="32741" w:author="瑋婷 徐" w:date="2025-01-03T17:04:00Z" w16du:dateUtc="2025-01-03T09:04:00Z">
                <w:pPr>
                  <w:spacing w:line="276" w:lineRule="auto"/>
                  <w:jc w:val="center"/>
                </w:pPr>
              </w:pPrChange>
            </w:pPr>
            <w:del w:id="3274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43045C56" w14:textId="0A1114F3" w:rsidR="00D93FCC" w:rsidDel="003C19C7" w:rsidRDefault="002435EC">
            <w:pPr>
              <w:rPr>
                <w:del w:id="32743" w:author="瑋婷 徐" w:date="2025-01-03T17:04:00Z" w16du:dateUtc="2025-01-03T09:04:00Z"/>
                <w:rFonts w:ascii="Times New Roman" w:eastAsia="標楷體" w:hAnsi="Times New Roman" w:cs="Times New Roman"/>
              </w:rPr>
              <w:pPrChange w:id="32744" w:author="瑋婷 徐" w:date="2025-01-03T17:04:00Z" w16du:dateUtc="2025-01-03T09:04:00Z">
                <w:pPr>
                  <w:spacing w:line="276" w:lineRule="auto"/>
                  <w:jc w:val="center"/>
                </w:pPr>
              </w:pPrChange>
            </w:pPr>
            <w:del w:id="3274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19573AB1" w14:textId="35877A45" w:rsidR="00D93FCC" w:rsidDel="003C19C7" w:rsidRDefault="002435EC">
            <w:pPr>
              <w:rPr>
                <w:del w:id="32746" w:author="瑋婷 徐" w:date="2025-01-03T17:04:00Z" w16du:dateUtc="2025-01-03T09:04:00Z"/>
                <w:rFonts w:ascii="Times New Roman" w:eastAsia="標楷體" w:hAnsi="Times New Roman" w:cs="Times New Roman"/>
              </w:rPr>
              <w:pPrChange w:id="32747" w:author="瑋婷 徐" w:date="2025-01-03T17:04:00Z" w16du:dateUtc="2025-01-03T09:04:00Z">
                <w:pPr>
                  <w:spacing w:line="276" w:lineRule="auto"/>
                  <w:jc w:val="center"/>
                </w:pPr>
              </w:pPrChange>
            </w:pPr>
            <w:del w:id="32748"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42735DE9" w14:textId="296A71F9" w:rsidR="00D93FCC" w:rsidDel="003C19C7" w:rsidRDefault="00D93FCC">
            <w:pPr>
              <w:rPr>
                <w:del w:id="32749" w:author="瑋婷 徐" w:date="2025-01-03T17:04:00Z" w16du:dateUtc="2025-01-03T09:04:00Z"/>
                <w:rFonts w:ascii="Times New Roman" w:eastAsia="標楷體" w:hAnsi="Times New Roman" w:cs="Times New Roman"/>
              </w:rPr>
              <w:pPrChange w:id="32750"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EE683AB" w14:textId="560921BD" w:rsidR="00D93FCC" w:rsidDel="003C19C7" w:rsidRDefault="002435EC">
            <w:pPr>
              <w:rPr>
                <w:del w:id="32751" w:author="瑋婷 徐" w:date="2025-01-03T17:04:00Z" w16du:dateUtc="2025-01-03T09:04:00Z"/>
                <w:rFonts w:ascii="Times New Roman" w:eastAsia="標楷體" w:hAnsi="Times New Roman" w:cs="Times New Roman"/>
              </w:rPr>
              <w:pPrChange w:id="32752" w:author="瑋婷 徐" w:date="2025-01-03T17:04:00Z" w16du:dateUtc="2025-01-03T09:04:00Z">
                <w:pPr>
                  <w:spacing w:line="276" w:lineRule="auto"/>
                  <w:jc w:val="center"/>
                </w:pPr>
              </w:pPrChange>
            </w:pPr>
            <w:del w:id="3275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4C5610A9" w14:textId="01F94496" w:rsidR="00D93FCC" w:rsidDel="003C19C7" w:rsidRDefault="002435EC">
            <w:pPr>
              <w:rPr>
                <w:del w:id="32754" w:author="瑋婷 徐" w:date="2025-01-03T17:04:00Z" w16du:dateUtc="2025-01-03T09:04:00Z"/>
                <w:rFonts w:ascii="Times New Roman" w:eastAsia="標楷體" w:hAnsi="Times New Roman" w:cs="Times New Roman"/>
              </w:rPr>
              <w:pPrChange w:id="32755" w:author="瑋婷 徐" w:date="2025-01-03T17:04:00Z" w16du:dateUtc="2025-01-03T09:04:00Z">
                <w:pPr>
                  <w:spacing w:line="276" w:lineRule="auto"/>
                  <w:jc w:val="center"/>
                </w:pPr>
              </w:pPrChange>
            </w:pPr>
            <w:del w:id="3275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1CC9FF8F" w14:textId="52C8DED2" w:rsidR="00D93FCC" w:rsidDel="003C19C7" w:rsidRDefault="00D93FCC">
            <w:pPr>
              <w:rPr>
                <w:del w:id="32757" w:author="瑋婷 徐" w:date="2025-01-03T17:04:00Z" w16du:dateUtc="2025-01-03T09:04:00Z"/>
                <w:rFonts w:ascii="Times New Roman" w:eastAsia="標楷體" w:hAnsi="Times New Roman" w:cs="Times New Roman"/>
              </w:rPr>
              <w:pPrChange w:id="32758"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0C5DD477" w14:textId="7F18FE32" w:rsidR="00D93FCC" w:rsidDel="003C19C7" w:rsidRDefault="00D93FCC">
            <w:pPr>
              <w:rPr>
                <w:del w:id="32759" w:author="瑋婷 徐" w:date="2025-01-03T17:04:00Z" w16du:dateUtc="2025-01-03T09:04:00Z"/>
                <w:rFonts w:ascii="Times New Roman" w:eastAsia="標楷體" w:hAnsi="Times New Roman" w:cs="Times New Roman"/>
              </w:rPr>
              <w:pPrChange w:id="32760"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06AC7F99" w14:textId="3CF8B560" w:rsidR="00D93FCC" w:rsidDel="003C19C7" w:rsidRDefault="002435EC">
            <w:pPr>
              <w:rPr>
                <w:del w:id="32761" w:author="瑋婷 徐" w:date="2025-01-03T17:04:00Z" w16du:dateUtc="2025-01-03T09:04:00Z"/>
                <w:rFonts w:ascii="Times New Roman" w:eastAsia="標楷體" w:hAnsi="Times New Roman" w:cs="Times New Roman"/>
              </w:rPr>
              <w:pPrChange w:id="32762" w:author="瑋婷 徐" w:date="2025-01-03T17:04:00Z" w16du:dateUtc="2025-01-03T09:04:00Z">
                <w:pPr>
                  <w:spacing w:line="276" w:lineRule="auto"/>
                  <w:jc w:val="center"/>
                </w:pPr>
              </w:pPrChange>
            </w:pPr>
            <w:del w:id="3276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22A7C40F" w14:textId="06242F6F" w:rsidR="00D93FCC" w:rsidDel="003C19C7" w:rsidRDefault="002435EC">
            <w:pPr>
              <w:rPr>
                <w:del w:id="32764" w:author="瑋婷 徐" w:date="2025-01-03T17:04:00Z" w16du:dateUtc="2025-01-03T09:04:00Z"/>
                <w:rFonts w:ascii="Times New Roman" w:eastAsia="標楷體" w:hAnsi="Times New Roman" w:cs="Times New Roman"/>
              </w:rPr>
              <w:pPrChange w:id="32765" w:author="瑋婷 徐" w:date="2025-01-03T17:04:00Z" w16du:dateUtc="2025-01-03T09:04:00Z">
                <w:pPr>
                  <w:spacing w:line="276" w:lineRule="auto"/>
                  <w:jc w:val="center"/>
                </w:pPr>
              </w:pPrChange>
            </w:pPr>
            <w:del w:id="32766"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bottom w:val="single" w:sz="4" w:space="0" w:color="000000"/>
            </w:tcBorders>
            <w:shd w:val="clear" w:color="auto" w:fill="FFFFFF"/>
            <w:vAlign w:val="center"/>
          </w:tcPr>
          <w:p w14:paraId="19194520" w14:textId="68C41B32" w:rsidR="00D93FCC" w:rsidDel="003C19C7" w:rsidRDefault="002435EC">
            <w:pPr>
              <w:rPr>
                <w:del w:id="32767" w:author="瑋婷 徐" w:date="2025-01-03T17:04:00Z" w16du:dateUtc="2025-01-03T09:04:00Z"/>
                <w:rFonts w:ascii="Times New Roman" w:eastAsia="標楷體" w:hAnsi="Times New Roman" w:cs="Times New Roman"/>
              </w:rPr>
              <w:pPrChange w:id="32768" w:author="瑋婷 徐" w:date="2025-01-03T17:04:00Z" w16du:dateUtc="2025-01-03T09:04:00Z">
                <w:pPr>
                  <w:spacing w:line="276" w:lineRule="auto"/>
                  <w:jc w:val="center"/>
                </w:pPr>
              </w:pPrChange>
            </w:pPr>
            <w:del w:id="32769"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bottom w:val="single" w:sz="4" w:space="0" w:color="000000"/>
              <w:right w:val="single" w:sz="4" w:space="0" w:color="000000"/>
            </w:tcBorders>
            <w:shd w:val="clear" w:color="auto" w:fill="D9D9D9"/>
            <w:vAlign w:val="center"/>
          </w:tcPr>
          <w:p w14:paraId="797D8FA6" w14:textId="46543A7C" w:rsidR="00D93FCC" w:rsidDel="003C19C7" w:rsidRDefault="00D93FCC">
            <w:pPr>
              <w:rPr>
                <w:del w:id="32770" w:author="瑋婷 徐" w:date="2025-01-03T17:04:00Z" w16du:dateUtc="2025-01-03T09:04:00Z"/>
                <w:rFonts w:ascii="Times New Roman" w:eastAsia="標楷體" w:hAnsi="Times New Roman" w:cs="Times New Roman"/>
              </w:rPr>
              <w:pPrChange w:id="32771" w:author="瑋婷 徐" w:date="2025-01-03T17:04:00Z" w16du:dateUtc="2025-01-03T09:04:00Z">
                <w:pPr>
                  <w:spacing w:line="276" w:lineRule="auto"/>
                  <w:jc w:val="center"/>
                </w:pPr>
              </w:pPrChange>
            </w:pPr>
          </w:p>
        </w:tc>
      </w:tr>
      <w:tr w:rsidR="00000000" w:rsidDel="003C19C7" w14:paraId="6E6673E3" w14:textId="4971070C" w:rsidTr="002B07B0">
        <w:trPr>
          <w:cantSplit/>
          <w:jc w:val="center"/>
          <w:del w:id="32772" w:author="瑋婷 徐" w:date="2025-01-03T17:04:00Z"/>
        </w:trPr>
        <w:tc>
          <w:tcPr>
            <w:tcW w:w="2402" w:type="dxa"/>
            <w:tcBorders>
              <w:left w:val="single" w:sz="4" w:space="0" w:color="000000"/>
              <w:bottom w:val="single" w:sz="4" w:space="0" w:color="000000"/>
            </w:tcBorders>
            <w:shd w:val="clear" w:color="auto" w:fill="FFFFFF"/>
            <w:vAlign w:val="bottom"/>
          </w:tcPr>
          <w:p w14:paraId="5C8D67F1" w14:textId="1AB44975" w:rsidR="00D93FCC" w:rsidDel="003C19C7" w:rsidRDefault="002435EC">
            <w:pPr>
              <w:rPr>
                <w:del w:id="32773" w:author="瑋婷 徐" w:date="2025-01-03T17:04:00Z" w16du:dateUtc="2025-01-03T09:04:00Z"/>
                <w:rFonts w:ascii="Times New Roman" w:eastAsia="標楷體" w:hAnsi="Times New Roman" w:cs="Times New Roman"/>
              </w:rPr>
              <w:pPrChange w:id="32774" w:author="瑋婷 徐" w:date="2025-01-03T17:04:00Z" w16du:dateUtc="2025-01-03T09:04:00Z">
                <w:pPr>
                  <w:spacing w:line="276" w:lineRule="auto"/>
                </w:pPr>
              </w:pPrChange>
            </w:pPr>
            <w:del w:id="32775" w:author="瑋婷 徐" w:date="2025-01-03T17:04:00Z" w16du:dateUtc="2025-01-03T09:04:00Z">
              <w:r w:rsidDel="003C19C7">
                <w:rPr>
                  <w:rFonts w:ascii="Times New Roman" w:eastAsia="標楷體" w:hAnsi="Times New Roman" w:cs="Times New Roman"/>
                  <w:color w:val="000000"/>
                </w:rPr>
                <w:delText>頭烏線</w:delText>
              </w:r>
              <w:r w:rsidDel="003C19C7">
                <w:rPr>
                  <w:rFonts w:ascii="Times New Roman" w:eastAsia="標楷體" w:hAnsi="Times New Roman" w:cs="Times New Roman"/>
                  <w:color w:val="000000"/>
                </w:rPr>
                <w:delText xml:space="preserve"> ※</w:delText>
              </w:r>
            </w:del>
          </w:p>
        </w:tc>
        <w:tc>
          <w:tcPr>
            <w:tcW w:w="3530" w:type="dxa"/>
            <w:tcBorders>
              <w:bottom w:val="single" w:sz="4" w:space="0" w:color="000000"/>
              <w:right w:val="single" w:sz="4" w:space="0" w:color="000000"/>
            </w:tcBorders>
            <w:shd w:val="clear" w:color="auto" w:fill="FFFFFF"/>
            <w:vAlign w:val="bottom"/>
          </w:tcPr>
          <w:p w14:paraId="37D97AE4" w14:textId="7A56AF5F" w:rsidR="00D93FCC" w:rsidDel="003C19C7" w:rsidRDefault="002435EC">
            <w:pPr>
              <w:rPr>
                <w:del w:id="32776" w:author="瑋婷 徐" w:date="2025-01-03T17:04:00Z" w16du:dateUtc="2025-01-03T09:04:00Z"/>
                <w:rFonts w:ascii="Times New Roman" w:eastAsia="標楷體" w:hAnsi="Times New Roman" w:cs="Times New Roman"/>
                <w:i/>
              </w:rPr>
              <w:pPrChange w:id="32777" w:author="瑋婷 徐" w:date="2025-01-03T17:04:00Z" w16du:dateUtc="2025-01-03T09:04:00Z">
                <w:pPr>
                  <w:spacing w:line="276" w:lineRule="auto"/>
                </w:pPr>
              </w:pPrChange>
            </w:pPr>
            <w:del w:id="32778" w:author="瑋婷 徐" w:date="2025-01-03T17:04:00Z" w16du:dateUtc="2025-01-03T09:04:00Z">
              <w:r w:rsidDel="003C19C7">
                <w:rPr>
                  <w:rFonts w:ascii="Times New Roman" w:eastAsia="標楷體" w:hAnsi="Times New Roman" w:cs="Times New Roman"/>
                  <w:i/>
                  <w:iCs/>
                  <w:color w:val="000000"/>
                </w:rPr>
                <w:delText>Schoeniparus brunneus</w:delText>
              </w:r>
            </w:del>
          </w:p>
        </w:tc>
        <w:tc>
          <w:tcPr>
            <w:tcW w:w="272" w:type="dxa"/>
            <w:tcBorders>
              <w:left w:val="single" w:sz="4" w:space="0" w:color="000000"/>
              <w:bottom w:val="single" w:sz="4" w:space="0" w:color="000000"/>
            </w:tcBorders>
            <w:shd w:val="clear" w:color="auto" w:fill="D9D9D9"/>
            <w:vAlign w:val="center"/>
          </w:tcPr>
          <w:p w14:paraId="2D4C5DB6" w14:textId="19DED7C5" w:rsidR="00D93FCC" w:rsidDel="003C19C7" w:rsidRDefault="002435EC">
            <w:pPr>
              <w:rPr>
                <w:del w:id="32779" w:author="瑋婷 徐" w:date="2025-01-03T17:04:00Z" w16du:dateUtc="2025-01-03T09:04:00Z"/>
                <w:rFonts w:ascii="Times New Roman" w:eastAsia="標楷體" w:hAnsi="Times New Roman" w:cs="Times New Roman"/>
              </w:rPr>
              <w:pPrChange w:id="32780" w:author="瑋婷 徐" w:date="2025-01-03T17:04:00Z" w16du:dateUtc="2025-01-03T09:04:00Z">
                <w:pPr>
                  <w:spacing w:line="276" w:lineRule="auto"/>
                  <w:jc w:val="center"/>
                </w:pPr>
              </w:pPrChange>
            </w:pPr>
            <w:del w:id="32781"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bottom w:val="single" w:sz="4" w:space="0" w:color="000000"/>
            </w:tcBorders>
            <w:shd w:val="clear" w:color="auto" w:fill="FFFFFF"/>
            <w:vAlign w:val="center"/>
          </w:tcPr>
          <w:p w14:paraId="65B3E3A2" w14:textId="15085B03" w:rsidR="00D93FCC" w:rsidDel="003C19C7" w:rsidRDefault="00D93FCC">
            <w:pPr>
              <w:rPr>
                <w:del w:id="32782" w:author="瑋婷 徐" w:date="2025-01-03T17:04:00Z" w16du:dateUtc="2025-01-03T09:04:00Z"/>
                <w:rFonts w:ascii="Times New Roman" w:eastAsia="標楷體" w:hAnsi="Times New Roman" w:cs="Times New Roman"/>
              </w:rPr>
              <w:pPrChange w:id="32783" w:author="瑋婷 徐" w:date="2025-01-03T17:04:00Z" w16du:dateUtc="2025-01-03T09:04:00Z">
                <w:pPr>
                  <w:spacing w:line="276" w:lineRule="auto"/>
                  <w:jc w:val="center"/>
                </w:pPr>
              </w:pPrChange>
            </w:pPr>
          </w:p>
        </w:tc>
        <w:tc>
          <w:tcPr>
            <w:tcW w:w="257" w:type="dxa"/>
            <w:tcBorders>
              <w:bottom w:val="single" w:sz="4" w:space="0" w:color="000000"/>
            </w:tcBorders>
            <w:shd w:val="clear" w:color="auto" w:fill="D9D9D9"/>
            <w:vAlign w:val="center"/>
          </w:tcPr>
          <w:p w14:paraId="4130B9DC" w14:textId="7C984FA3" w:rsidR="00D93FCC" w:rsidDel="003C19C7" w:rsidRDefault="00D93FCC">
            <w:pPr>
              <w:rPr>
                <w:del w:id="32784" w:author="瑋婷 徐" w:date="2025-01-03T17:04:00Z" w16du:dateUtc="2025-01-03T09:04:00Z"/>
                <w:rFonts w:ascii="Times New Roman" w:eastAsia="標楷體" w:hAnsi="Times New Roman" w:cs="Times New Roman"/>
              </w:rPr>
              <w:pPrChange w:id="32785"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0556F801" w14:textId="7A342057" w:rsidR="00D93FCC" w:rsidDel="003C19C7" w:rsidRDefault="00D93FCC">
            <w:pPr>
              <w:rPr>
                <w:del w:id="32786" w:author="瑋婷 徐" w:date="2025-01-03T17:04:00Z" w16du:dateUtc="2025-01-03T09:04:00Z"/>
                <w:rFonts w:ascii="Times New Roman" w:eastAsia="標楷體" w:hAnsi="Times New Roman" w:cs="Times New Roman"/>
              </w:rPr>
              <w:pPrChange w:id="32787"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7474F1FC" w14:textId="3CC99AD3" w:rsidR="00D93FCC" w:rsidDel="003C19C7" w:rsidRDefault="00D93FCC">
            <w:pPr>
              <w:rPr>
                <w:del w:id="32788" w:author="瑋婷 徐" w:date="2025-01-03T17:04:00Z" w16du:dateUtc="2025-01-03T09:04:00Z"/>
                <w:rFonts w:ascii="Times New Roman" w:eastAsia="標楷體" w:hAnsi="Times New Roman" w:cs="Times New Roman"/>
              </w:rPr>
              <w:pPrChange w:id="32789"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45745685" w14:textId="07F9D925" w:rsidR="00D93FCC" w:rsidDel="003C19C7" w:rsidRDefault="002435EC">
            <w:pPr>
              <w:rPr>
                <w:del w:id="32790" w:author="瑋婷 徐" w:date="2025-01-03T17:04:00Z" w16du:dateUtc="2025-01-03T09:04:00Z"/>
                <w:rFonts w:ascii="Times New Roman" w:eastAsia="標楷體" w:hAnsi="Times New Roman" w:cs="Times New Roman"/>
              </w:rPr>
              <w:pPrChange w:id="32791" w:author="瑋婷 徐" w:date="2025-01-03T17:04:00Z" w16du:dateUtc="2025-01-03T09:04:00Z">
                <w:pPr>
                  <w:spacing w:line="276" w:lineRule="auto"/>
                  <w:jc w:val="center"/>
                </w:pPr>
              </w:pPrChange>
            </w:pPr>
            <w:del w:id="32792"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bottom w:val="single" w:sz="4" w:space="0" w:color="000000"/>
            </w:tcBorders>
            <w:shd w:val="clear" w:color="auto" w:fill="D9D9D9"/>
            <w:vAlign w:val="center"/>
          </w:tcPr>
          <w:p w14:paraId="1B27FD77" w14:textId="170C05FC" w:rsidR="00D93FCC" w:rsidDel="003C19C7" w:rsidRDefault="00D93FCC">
            <w:pPr>
              <w:rPr>
                <w:del w:id="32793" w:author="瑋婷 徐" w:date="2025-01-03T17:04:00Z" w16du:dateUtc="2025-01-03T09:04:00Z"/>
                <w:rFonts w:ascii="Times New Roman" w:eastAsia="標楷體" w:hAnsi="Times New Roman" w:cs="Times New Roman"/>
              </w:rPr>
              <w:pPrChange w:id="32794"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68338D34" w14:textId="434E4819" w:rsidR="00D93FCC" w:rsidDel="003C19C7" w:rsidRDefault="00D93FCC">
            <w:pPr>
              <w:rPr>
                <w:del w:id="32795" w:author="瑋婷 徐" w:date="2025-01-03T17:04:00Z" w16du:dateUtc="2025-01-03T09:04:00Z"/>
                <w:rFonts w:ascii="Times New Roman" w:eastAsia="標楷體" w:hAnsi="Times New Roman" w:cs="Times New Roman"/>
              </w:rPr>
              <w:pPrChange w:id="32796"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1CBCEEF7" w14:textId="4237F17A" w:rsidR="00D93FCC" w:rsidDel="003C19C7" w:rsidRDefault="002435EC">
            <w:pPr>
              <w:rPr>
                <w:del w:id="32797" w:author="瑋婷 徐" w:date="2025-01-03T17:04:00Z" w16du:dateUtc="2025-01-03T09:04:00Z"/>
                <w:rFonts w:ascii="Times New Roman" w:eastAsia="標楷體" w:hAnsi="Times New Roman" w:cs="Times New Roman"/>
              </w:rPr>
              <w:pPrChange w:id="32798" w:author="瑋婷 徐" w:date="2025-01-03T17:04:00Z" w16du:dateUtc="2025-01-03T09:04:00Z">
                <w:pPr>
                  <w:spacing w:line="276" w:lineRule="auto"/>
                  <w:jc w:val="center"/>
                </w:pPr>
              </w:pPrChange>
            </w:pPr>
            <w:del w:id="3279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172842DD" w14:textId="7737A3EB" w:rsidR="00D93FCC" w:rsidDel="003C19C7" w:rsidRDefault="00D93FCC">
            <w:pPr>
              <w:rPr>
                <w:del w:id="32800" w:author="瑋婷 徐" w:date="2025-01-03T17:04:00Z" w16du:dateUtc="2025-01-03T09:04:00Z"/>
                <w:rFonts w:ascii="Times New Roman" w:eastAsia="標楷體" w:hAnsi="Times New Roman" w:cs="Times New Roman"/>
              </w:rPr>
              <w:pPrChange w:id="32801"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E99D68C" w14:textId="2C985CF7" w:rsidR="00D93FCC" w:rsidDel="003C19C7" w:rsidRDefault="00D93FCC">
            <w:pPr>
              <w:rPr>
                <w:del w:id="32802" w:author="瑋婷 徐" w:date="2025-01-03T17:04:00Z" w16du:dateUtc="2025-01-03T09:04:00Z"/>
                <w:rFonts w:ascii="Times New Roman" w:eastAsia="標楷體" w:hAnsi="Times New Roman" w:cs="Times New Roman"/>
              </w:rPr>
              <w:pPrChange w:id="32803" w:author="瑋婷 徐" w:date="2025-01-03T17:04:00Z" w16du:dateUtc="2025-01-03T09:04:00Z">
                <w:pPr>
                  <w:spacing w:line="276" w:lineRule="auto"/>
                  <w:jc w:val="center"/>
                </w:pPr>
              </w:pPrChange>
            </w:pPr>
          </w:p>
        </w:tc>
        <w:tc>
          <w:tcPr>
            <w:tcW w:w="269" w:type="dxa"/>
            <w:tcBorders>
              <w:bottom w:val="single" w:sz="4" w:space="0" w:color="000000"/>
            </w:tcBorders>
            <w:shd w:val="clear" w:color="auto" w:fill="FFFFFF"/>
            <w:vAlign w:val="center"/>
          </w:tcPr>
          <w:p w14:paraId="6EC8B6E3" w14:textId="6C334D77" w:rsidR="00D93FCC" w:rsidDel="003C19C7" w:rsidRDefault="00D93FCC">
            <w:pPr>
              <w:rPr>
                <w:del w:id="32804" w:author="瑋婷 徐" w:date="2025-01-03T17:04:00Z" w16du:dateUtc="2025-01-03T09:04:00Z"/>
                <w:rFonts w:ascii="Times New Roman" w:eastAsia="標楷體" w:hAnsi="Times New Roman" w:cs="Times New Roman"/>
              </w:rPr>
              <w:pPrChange w:id="32805"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51D1063" w14:textId="072FB0FD" w:rsidR="00D93FCC" w:rsidDel="003C19C7" w:rsidRDefault="00D93FCC">
            <w:pPr>
              <w:rPr>
                <w:del w:id="32806" w:author="瑋婷 徐" w:date="2025-01-03T17:04:00Z" w16du:dateUtc="2025-01-03T09:04:00Z"/>
                <w:rFonts w:ascii="Times New Roman" w:eastAsia="標楷體" w:hAnsi="Times New Roman" w:cs="Times New Roman"/>
              </w:rPr>
              <w:pPrChange w:id="32807"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670A6B6C" w14:textId="2B83C5BD" w:rsidR="00D93FCC" w:rsidDel="003C19C7" w:rsidRDefault="002435EC">
            <w:pPr>
              <w:rPr>
                <w:del w:id="32808" w:author="瑋婷 徐" w:date="2025-01-03T17:04:00Z" w16du:dateUtc="2025-01-03T09:04:00Z"/>
                <w:rFonts w:ascii="Times New Roman" w:eastAsia="標楷體" w:hAnsi="Times New Roman" w:cs="Times New Roman"/>
              </w:rPr>
              <w:pPrChange w:id="32809" w:author="瑋婷 徐" w:date="2025-01-03T17:04:00Z" w16du:dateUtc="2025-01-03T09:04:00Z">
                <w:pPr>
                  <w:spacing w:line="276" w:lineRule="auto"/>
                  <w:jc w:val="center"/>
                </w:pPr>
              </w:pPrChange>
            </w:pPr>
            <w:del w:id="3281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15C7F6B0" w14:textId="7945AFDC" w:rsidR="00D93FCC" w:rsidDel="003C19C7" w:rsidRDefault="00D93FCC">
            <w:pPr>
              <w:rPr>
                <w:del w:id="32811" w:author="瑋婷 徐" w:date="2025-01-03T17:04:00Z" w16du:dateUtc="2025-01-03T09:04:00Z"/>
                <w:rFonts w:ascii="Times New Roman" w:eastAsia="標楷體" w:hAnsi="Times New Roman" w:cs="Times New Roman"/>
              </w:rPr>
              <w:pPrChange w:id="32812"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34F795B" w14:textId="06EE8E47" w:rsidR="00D93FCC" w:rsidDel="003C19C7" w:rsidRDefault="002435EC">
            <w:pPr>
              <w:rPr>
                <w:del w:id="32813" w:author="瑋婷 徐" w:date="2025-01-03T17:04:00Z" w16du:dateUtc="2025-01-03T09:04:00Z"/>
                <w:rFonts w:ascii="Times New Roman" w:eastAsia="標楷體" w:hAnsi="Times New Roman" w:cs="Times New Roman"/>
              </w:rPr>
              <w:pPrChange w:id="32814" w:author="瑋婷 徐" w:date="2025-01-03T17:04:00Z" w16du:dateUtc="2025-01-03T09:04:00Z">
                <w:pPr>
                  <w:spacing w:line="276" w:lineRule="auto"/>
                  <w:jc w:val="center"/>
                </w:pPr>
              </w:pPrChange>
            </w:pPr>
            <w:del w:id="3281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0AEF737A" w14:textId="6B29728A" w:rsidR="00D93FCC" w:rsidDel="003C19C7" w:rsidRDefault="002435EC">
            <w:pPr>
              <w:rPr>
                <w:del w:id="32816" w:author="瑋婷 徐" w:date="2025-01-03T17:04:00Z" w16du:dateUtc="2025-01-03T09:04:00Z"/>
                <w:rFonts w:ascii="Times New Roman" w:eastAsia="標楷體" w:hAnsi="Times New Roman" w:cs="Times New Roman"/>
              </w:rPr>
              <w:pPrChange w:id="32817" w:author="瑋婷 徐" w:date="2025-01-03T17:04:00Z" w16du:dateUtc="2025-01-03T09:04:00Z">
                <w:pPr>
                  <w:spacing w:line="276" w:lineRule="auto"/>
                  <w:jc w:val="center"/>
                </w:pPr>
              </w:pPrChange>
            </w:pPr>
            <w:del w:id="3281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1F2DB383" w14:textId="301C0FAF" w:rsidR="00D93FCC" w:rsidDel="003C19C7" w:rsidRDefault="00D93FCC">
            <w:pPr>
              <w:rPr>
                <w:del w:id="32819" w:author="瑋婷 徐" w:date="2025-01-03T17:04:00Z" w16du:dateUtc="2025-01-03T09:04:00Z"/>
                <w:rFonts w:ascii="Times New Roman" w:eastAsia="標楷體" w:hAnsi="Times New Roman" w:cs="Times New Roman"/>
              </w:rPr>
              <w:pPrChange w:id="32820"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74C782A" w14:textId="3F926BE4" w:rsidR="00D93FCC" w:rsidDel="003C19C7" w:rsidRDefault="00D93FCC">
            <w:pPr>
              <w:rPr>
                <w:del w:id="32821" w:author="瑋婷 徐" w:date="2025-01-03T17:04:00Z" w16du:dateUtc="2025-01-03T09:04:00Z"/>
                <w:rFonts w:ascii="Times New Roman" w:eastAsia="標楷體" w:hAnsi="Times New Roman" w:cs="Times New Roman"/>
              </w:rPr>
              <w:pPrChange w:id="32822"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0BAAB95B" w14:textId="6F41CFF5" w:rsidR="00D93FCC" w:rsidDel="003C19C7" w:rsidRDefault="00D93FCC">
            <w:pPr>
              <w:rPr>
                <w:del w:id="32823" w:author="瑋婷 徐" w:date="2025-01-03T17:04:00Z" w16du:dateUtc="2025-01-03T09:04:00Z"/>
                <w:rFonts w:ascii="Times New Roman" w:eastAsia="標楷體" w:hAnsi="Times New Roman" w:cs="Times New Roman"/>
              </w:rPr>
              <w:pPrChange w:id="32824"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F958039" w14:textId="4AD3EACE" w:rsidR="00D93FCC" w:rsidDel="003C19C7" w:rsidRDefault="00D93FCC">
            <w:pPr>
              <w:rPr>
                <w:del w:id="32825" w:author="瑋婷 徐" w:date="2025-01-03T17:04:00Z" w16du:dateUtc="2025-01-03T09:04:00Z"/>
                <w:rFonts w:ascii="Times New Roman" w:eastAsia="標楷體" w:hAnsi="Times New Roman" w:cs="Times New Roman"/>
              </w:rPr>
              <w:pPrChange w:id="32826"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564CBF9" w14:textId="42E1C07C" w:rsidR="00D93FCC" w:rsidDel="003C19C7" w:rsidRDefault="002435EC">
            <w:pPr>
              <w:rPr>
                <w:del w:id="32827" w:author="瑋婷 徐" w:date="2025-01-03T17:04:00Z" w16du:dateUtc="2025-01-03T09:04:00Z"/>
                <w:rFonts w:ascii="Times New Roman" w:eastAsia="標楷體" w:hAnsi="Times New Roman" w:cs="Times New Roman"/>
              </w:rPr>
              <w:pPrChange w:id="32828" w:author="瑋婷 徐" w:date="2025-01-03T17:04:00Z" w16du:dateUtc="2025-01-03T09:04:00Z">
                <w:pPr>
                  <w:spacing w:line="276" w:lineRule="auto"/>
                  <w:jc w:val="center"/>
                </w:pPr>
              </w:pPrChange>
            </w:pPr>
            <w:del w:id="3282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56F1CAF3" w14:textId="69A22225" w:rsidR="00D93FCC" w:rsidDel="003C19C7" w:rsidRDefault="00D93FCC">
            <w:pPr>
              <w:rPr>
                <w:del w:id="32830" w:author="瑋婷 徐" w:date="2025-01-03T17:04:00Z" w16du:dateUtc="2025-01-03T09:04:00Z"/>
                <w:rFonts w:ascii="Times New Roman" w:eastAsia="標楷體" w:hAnsi="Times New Roman" w:cs="Times New Roman"/>
              </w:rPr>
              <w:pPrChange w:id="32831" w:author="瑋婷 徐" w:date="2025-01-03T17:04:00Z" w16du:dateUtc="2025-01-03T09:04:00Z">
                <w:pPr>
                  <w:spacing w:line="276" w:lineRule="auto"/>
                  <w:jc w:val="center"/>
                </w:pPr>
              </w:pPrChange>
            </w:pPr>
          </w:p>
        </w:tc>
        <w:tc>
          <w:tcPr>
            <w:tcW w:w="275" w:type="dxa"/>
            <w:tcBorders>
              <w:bottom w:val="single" w:sz="4" w:space="0" w:color="000000"/>
            </w:tcBorders>
            <w:shd w:val="clear" w:color="auto" w:fill="FFFFFF"/>
            <w:vAlign w:val="center"/>
          </w:tcPr>
          <w:p w14:paraId="1503AEA9" w14:textId="3263A2B1" w:rsidR="00D93FCC" w:rsidDel="003C19C7" w:rsidRDefault="002435EC">
            <w:pPr>
              <w:rPr>
                <w:del w:id="32832" w:author="瑋婷 徐" w:date="2025-01-03T17:04:00Z" w16du:dateUtc="2025-01-03T09:04:00Z"/>
                <w:rFonts w:ascii="Times New Roman" w:eastAsia="標楷體" w:hAnsi="Times New Roman" w:cs="Times New Roman"/>
              </w:rPr>
              <w:pPrChange w:id="32833" w:author="瑋婷 徐" w:date="2025-01-03T17:04:00Z" w16du:dateUtc="2025-01-03T09:04:00Z">
                <w:pPr>
                  <w:spacing w:line="276" w:lineRule="auto"/>
                  <w:jc w:val="center"/>
                </w:pPr>
              </w:pPrChange>
            </w:pPr>
            <w:del w:id="3283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49504FD4" w14:textId="4DAAE64B" w:rsidR="00D93FCC" w:rsidDel="003C19C7" w:rsidRDefault="002435EC">
            <w:pPr>
              <w:rPr>
                <w:del w:id="32835" w:author="瑋婷 徐" w:date="2025-01-03T17:04:00Z" w16du:dateUtc="2025-01-03T09:04:00Z"/>
                <w:rFonts w:ascii="Times New Roman" w:eastAsia="標楷體" w:hAnsi="Times New Roman" w:cs="Times New Roman"/>
              </w:rPr>
              <w:pPrChange w:id="32836" w:author="瑋婷 徐" w:date="2025-01-03T17:04:00Z" w16du:dateUtc="2025-01-03T09:04:00Z">
                <w:pPr>
                  <w:spacing w:line="276" w:lineRule="auto"/>
                  <w:jc w:val="center"/>
                </w:pPr>
              </w:pPrChange>
            </w:pPr>
            <w:del w:id="3283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291347F7" w14:textId="46E97228" w:rsidR="00D93FCC" w:rsidDel="003C19C7" w:rsidRDefault="002435EC">
            <w:pPr>
              <w:rPr>
                <w:del w:id="32838" w:author="瑋婷 徐" w:date="2025-01-03T17:04:00Z" w16du:dateUtc="2025-01-03T09:04:00Z"/>
                <w:rFonts w:ascii="Times New Roman" w:eastAsia="標楷體" w:hAnsi="Times New Roman" w:cs="Times New Roman"/>
              </w:rPr>
              <w:pPrChange w:id="32839" w:author="瑋婷 徐" w:date="2025-01-03T17:04:00Z" w16du:dateUtc="2025-01-03T09:04:00Z">
                <w:pPr>
                  <w:spacing w:line="276" w:lineRule="auto"/>
                  <w:jc w:val="center"/>
                </w:pPr>
              </w:pPrChange>
            </w:pPr>
            <w:del w:id="32840"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63BCA14D" w14:textId="04CD3E1A" w:rsidR="00D93FCC" w:rsidDel="003C19C7" w:rsidRDefault="00D93FCC">
            <w:pPr>
              <w:rPr>
                <w:del w:id="32841" w:author="瑋婷 徐" w:date="2025-01-03T17:04:00Z" w16du:dateUtc="2025-01-03T09:04:00Z"/>
                <w:rFonts w:ascii="Times New Roman" w:eastAsia="標楷體" w:hAnsi="Times New Roman" w:cs="Times New Roman"/>
              </w:rPr>
              <w:pPrChange w:id="32842"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684E741" w14:textId="773138B1" w:rsidR="00D93FCC" w:rsidDel="003C19C7" w:rsidRDefault="002435EC">
            <w:pPr>
              <w:rPr>
                <w:del w:id="32843" w:author="瑋婷 徐" w:date="2025-01-03T17:04:00Z" w16du:dateUtc="2025-01-03T09:04:00Z"/>
                <w:rFonts w:ascii="Times New Roman" w:eastAsia="標楷體" w:hAnsi="Times New Roman" w:cs="Times New Roman"/>
              </w:rPr>
              <w:pPrChange w:id="32844" w:author="瑋婷 徐" w:date="2025-01-03T17:04:00Z" w16du:dateUtc="2025-01-03T09:04:00Z">
                <w:pPr>
                  <w:spacing w:line="276" w:lineRule="auto"/>
                  <w:jc w:val="center"/>
                </w:pPr>
              </w:pPrChange>
            </w:pPr>
            <w:del w:id="3284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43A8921D" w14:textId="0B2BC34D" w:rsidR="00D93FCC" w:rsidDel="003C19C7" w:rsidRDefault="002435EC">
            <w:pPr>
              <w:rPr>
                <w:del w:id="32846" w:author="瑋婷 徐" w:date="2025-01-03T17:04:00Z" w16du:dateUtc="2025-01-03T09:04:00Z"/>
                <w:rFonts w:ascii="Times New Roman" w:eastAsia="標楷體" w:hAnsi="Times New Roman" w:cs="Times New Roman"/>
              </w:rPr>
              <w:pPrChange w:id="32847" w:author="瑋婷 徐" w:date="2025-01-03T17:04:00Z" w16du:dateUtc="2025-01-03T09:04:00Z">
                <w:pPr>
                  <w:spacing w:line="276" w:lineRule="auto"/>
                  <w:jc w:val="center"/>
                </w:pPr>
              </w:pPrChange>
            </w:pPr>
            <w:del w:id="3284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34FA32C9" w14:textId="28F02529" w:rsidR="00D93FCC" w:rsidDel="003C19C7" w:rsidRDefault="00D93FCC">
            <w:pPr>
              <w:rPr>
                <w:del w:id="32849" w:author="瑋婷 徐" w:date="2025-01-03T17:04:00Z" w16du:dateUtc="2025-01-03T09:04:00Z"/>
                <w:rFonts w:ascii="Times New Roman" w:eastAsia="標楷體" w:hAnsi="Times New Roman" w:cs="Times New Roman"/>
              </w:rPr>
              <w:pPrChange w:id="32850"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7D7B1119" w14:textId="4990BFC9" w:rsidR="00D93FCC" w:rsidDel="003C19C7" w:rsidRDefault="002435EC">
            <w:pPr>
              <w:rPr>
                <w:del w:id="32851" w:author="瑋婷 徐" w:date="2025-01-03T17:04:00Z" w16du:dateUtc="2025-01-03T09:04:00Z"/>
                <w:rFonts w:ascii="Times New Roman" w:eastAsia="標楷體" w:hAnsi="Times New Roman" w:cs="Times New Roman"/>
              </w:rPr>
              <w:pPrChange w:id="32852" w:author="瑋婷 徐" w:date="2025-01-03T17:04:00Z" w16du:dateUtc="2025-01-03T09:04:00Z">
                <w:pPr>
                  <w:spacing w:line="276" w:lineRule="auto"/>
                  <w:jc w:val="center"/>
                </w:pPr>
              </w:pPrChange>
            </w:pPr>
            <w:del w:id="3285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754BE23E" w14:textId="7A8AE0DE" w:rsidR="00D93FCC" w:rsidDel="003C19C7" w:rsidRDefault="002435EC">
            <w:pPr>
              <w:rPr>
                <w:del w:id="32854" w:author="瑋婷 徐" w:date="2025-01-03T17:04:00Z" w16du:dateUtc="2025-01-03T09:04:00Z"/>
                <w:rFonts w:ascii="Times New Roman" w:eastAsia="標楷體" w:hAnsi="Times New Roman" w:cs="Times New Roman"/>
              </w:rPr>
              <w:pPrChange w:id="32855" w:author="瑋婷 徐" w:date="2025-01-03T17:04:00Z" w16du:dateUtc="2025-01-03T09:04:00Z">
                <w:pPr>
                  <w:spacing w:line="276" w:lineRule="auto"/>
                  <w:jc w:val="center"/>
                </w:pPr>
              </w:pPrChange>
            </w:pPr>
            <w:del w:id="3285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7B334F98" w14:textId="3CE19F9B" w:rsidR="00D93FCC" w:rsidDel="003C19C7" w:rsidRDefault="00D93FCC">
            <w:pPr>
              <w:rPr>
                <w:del w:id="32857" w:author="瑋婷 徐" w:date="2025-01-03T17:04:00Z" w16du:dateUtc="2025-01-03T09:04:00Z"/>
                <w:rFonts w:ascii="Times New Roman" w:eastAsia="標楷體" w:hAnsi="Times New Roman" w:cs="Times New Roman"/>
              </w:rPr>
              <w:pPrChange w:id="32858"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7A8169C9" w14:textId="531BD990" w:rsidR="00D93FCC" w:rsidDel="003C19C7" w:rsidRDefault="002435EC">
            <w:pPr>
              <w:rPr>
                <w:del w:id="32859" w:author="瑋婷 徐" w:date="2025-01-03T17:04:00Z" w16du:dateUtc="2025-01-03T09:04:00Z"/>
                <w:rFonts w:ascii="Times New Roman" w:eastAsia="標楷體" w:hAnsi="Times New Roman" w:cs="Times New Roman"/>
              </w:rPr>
              <w:pPrChange w:id="32860" w:author="瑋婷 徐" w:date="2025-01-03T17:04:00Z" w16du:dateUtc="2025-01-03T09:04:00Z">
                <w:pPr>
                  <w:spacing w:line="276" w:lineRule="auto"/>
                  <w:jc w:val="center"/>
                </w:pPr>
              </w:pPrChange>
            </w:pPr>
            <w:del w:id="32861"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bottom w:val="single" w:sz="4" w:space="0" w:color="000000"/>
              <w:right w:val="single" w:sz="4" w:space="0" w:color="000000"/>
            </w:tcBorders>
            <w:shd w:val="clear" w:color="auto" w:fill="D9D9D9"/>
            <w:vAlign w:val="center"/>
          </w:tcPr>
          <w:p w14:paraId="51C42FB1" w14:textId="6E763F8D" w:rsidR="00D93FCC" w:rsidDel="003C19C7" w:rsidRDefault="00D93FCC">
            <w:pPr>
              <w:rPr>
                <w:del w:id="32862" w:author="瑋婷 徐" w:date="2025-01-03T17:04:00Z" w16du:dateUtc="2025-01-03T09:04:00Z"/>
                <w:rFonts w:ascii="Times New Roman" w:eastAsia="標楷體" w:hAnsi="Times New Roman" w:cs="Times New Roman"/>
              </w:rPr>
              <w:pPrChange w:id="32863" w:author="瑋婷 徐" w:date="2025-01-03T17:04:00Z" w16du:dateUtc="2025-01-03T09:04:00Z">
                <w:pPr>
                  <w:spacing w:line="276" w:lineRule="auto"/>
                  <w:jc w:val="center"/>
                </w:pPr>
              </w:pPrChange>
            </w:pPr>
          </w:p>
        </w:tc>
      </w:tr>
      <w:tr w:rsidR="00000000" w:rsidDel="003C19C7" w14:paraId="3AE4D8EC" w14:textId="792CB899" w:rsidTr="002B07B0">
        <w:trPr>
          <w:cantSplit/>
          <w:jc w:val="center"/>
          <w:del w:id="32864" w:author="瑋婷 徐" w:date="2025-01-03T17:04:00Z"/>
        </w:trPr>
        <w:tc>
          <w:tcPr>
            <w:tcW w:w="2402" w:type="dxa"/>
            <w:tcBorders>
              <w:left w:val="single" w:sz="4" w:space="0" w:color="000000"/>
              <w:bottom w:val="single" w:sz="4" w:space="0" w:color="000000"/>
            </w:tcBorders>
            <w:shd w:val="clear" w:color="auto" w:fill="FFFFFF"/>
            <w:vAlign w:val="bottom"/>
          </w:tcPr>
          <w:p w14:paraId="6B78BC74" w14:textId="7916D914" w:rsidR="00D93FCC" w:rsidDel="003C19C7" w:rsidRDefault="002435EC">
            <w:pPr>
              <w:rPr>
                <w:del w:id="32865" w:author="瑋婷 徐" w:date="2025-01-03T17:04:00Z" w16du:dateUtc="2025-01-03T09:04:00Z"/>
                <w:rFonts w:ascii="Times New Roman" w:eastAsia="標楷體" w:hAnsi="Times New Roman" w:cs="Times New Roman"/>
              </w:rPr>
              <w:pPrChange w:id="32866" w:author="瑋婷 徐" w:date="2025-01-03T17:04:00Z" w16du:dateUtc="2025-01-03T09:04:00Z">
                <w:pPr>
                  <w:spacing w:line="276" w:lineRule="auto"/>
                </w:pPr>
              </w:pPrChange>
            </w:pPr>
            <w:del w:id="32867" w:author="瑋婷 徐" w:date="2025-01-03T17:04:00Z" w16du:dateUtc="2025-01-03T09:04:00Z">
              <w:r w:rsidDel="003C19C7">
                <w:rPr>
                  <w:rFonts w:ascii="Times New Roman" w:eastAsia="標楷體" w:hAnsi="Times New Roman" w:cs="Times New Roman"/>
                  <w:color w:val="000000"/>
                </w:rPr>
                <w:delText>繡眼畫眉</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30" w:type="dxa"/>
            <w:tcBorders>
              <w:bottom w:val="single" w:sz="4" w:space="0" w:color="000000"/>
              <w:right w:val="single" w:sz="4" w:space="0" w:color="000000"/>
            </w:tcBorders>
            <w:shd w:val="clear" w:color="auto" w:fill="FFFFFF"/>
            <w:vAlign w:val="bottom"/>
          </w:tcPr>
          <w:p w14:paraId="11E2AB0D" w14:textId="26FF3C00" w:rsidR="00D93FCC" w:rsidDel="003C19C7" w:rsidRDefault="002435EC">
            <w:pPr>
              <w:rPr>
                <w:del w:id="32868" w:author="瑋婷 徐" w:date="2025-01-03T17:04:00Z" w16du:dateUtc="2025-01-03T09:04:00Z"/>
                <w:rFonts w:ascii="Times New Roman" w:eastAsia="標楷體" w:hAnsi="Times New Roman" w:cs="Times New Roman"/>
                <w:i/>
              </w:rPr>
              <w:pPrChange w:id="32869" w:author="瑋婷 徐" w:date="2025-01-03T17:04:00Z" w16du:dateUtc="2025-01-03T09:04:00Z">
                <w:pPr>
                  <w:spacing w:line="276" w:lineRule="auto"/>
                </w:pPr>
              </w:pPrChange>
            </w:pPr>
            <w:del w:id="32870" w:author="瑋婷 徐" w:date="2025-01-03T17:04:00Z" w16du:dateUtc="2025-01-03T09:04:00Z">
              <w:r w:rsidDel="003C19C7">
                <w:rPr>
                  <w:rFonts w:ascii="Times New Roman" w:eastAsia="標楷體" w:hAnsi="Times New Roman" w:cs="Times New Roman"/>
                  <w:i/>
                  <w:iCs/>
                  <w:color w:val="000000"/>
                </w:rPr>
                <w:delText>Alcippe morrisonia</w:delText>
              </w:r>
            </w:del>
          </w:p>
        </w:tc>
        <w:tc>
          <w:tcPr>
            <w:tcW w:w="272" w:type="dxa"/>
            <w:tcBorders>
              <w:left w:val="single" w:sz="4" w:space="0" w:color="000000"/>
              <w:bottom w:val="single" w:sz="4" w:space="0" w:color="000000"/>
            </w:tcBorders>
            <w:shd w:val="clear" w:color="auto" w:fill="D9D9D9"/>
            <w:vAlign w:val="center"/>
          </w:tcPr>
          <w:p w14:paraId="3FC8BD68" w14:textId="28ADA23F" w:rsidR="00D93FCC" w:rsidDel="003C19C7" w:rsidRDefault="00D93FCC">
            <w:pPr>
              <w:rPr>
                <w:del w:id="32871" w:author="瑋婷 徐" w:date="2025-01-03T17:04:00Z" w16du:dateUtc="2025-01-03T09:04:00Z"/>
                <w:rFonts w:ascii="Times New Roman" w:eastAsia="標楷體" w:hAnsi="Times New Roman" w:cs="Times New Roman"/>
              </w:rPr>
              <w:pPrChange w:id="32872" w:author="瑋婷 徐" w:date="2025-01-03T17:04:00Z" w16du:dateUtc="2025-01-03T09:04:00Z">
                <w:pPr>
                  <w:spacing w:line="276" w:lineRule="auto"/>
                  <w:jc w:val="center"/>
                </w:pPr>
              </w:pPrChange>
            </w:pPr>
          </w:p>
        </w:tc>
        <w:tc>
          <w:tcPr>
            <w:tcW w:w="261" w:type="dxa"/>
            <w:tcBorders>
              <w:bottom w:val="single" w:sz="4" w:space="0" w:color="000000"/>
            </w:tcBorders>
            <w:shd w:val="clear" w:color="auto" w:fill="FFFFFF"/>
            <w:vAlign w:val="center"/>
          </w:tcPr>
          <w:p w14:paraId="131714A7" w14:textId="3AD0A2EE" w:rsidR="00D93FCC" w:rsidDel="003C19C7" w:rsidRDefault="002435EC">
            <w:pPr>
              <w:rPr>
                <w:del w:id="32873" w:author="瑋婷 徐" w:date="2025-01-03T17:04:00Z" w16du:dateUtc="2025-01-03T09:04:00Z"/>
                <w:rFonts w:ascii="Times New Roman" w:eastAsia="標楷體" w:hAnsi="Times New Roman" w:cs="Times New Roman"/>
              </w:rPr>
              <w:pPrChange w:id="32874" w:author="瑋婷 徐" w:date="2025-01-03T17:04:00Z" w16du:dateUtc="2025-01-03T09:04:00Z">
                <w:pPr>
                  <w:spacing w:line="276" w:lineRule="auto"/>
                  <w:jc w:val="center"/>
                </w:pPr>
              </w:pPrChange>
            </w:pPr>
            <w:del w:id="32875"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bottom w:val="single" w:sz="4" w:space="0" w:color="000000"/>
            </w:tcBorders>
            <w:shd w:val="clear" w:color="auto" w:fill="D9D9D9"/>
            <w:vAlign w:val="center"/>
          </w:tcPr>
          <w:p w14:paraId="77800449" w14:textId="71076710" w:rsidR="00D93FCC" w:rsidDel="003C19C7" w:rsidRDefault="00D93FCC">
            <w:pPr>
              <w:rPr>
                <w:del w:id="32876" w:author="瑋婷 徐" w:date="2025-01-03T17:04:00Z" w16du:dateUtc="2025-01-03T09:04:00Z"/>
                <w:rFonts w:ascii="Times New Roman" w:eastAsia="標楷體" w:hAnsi="Times New Roman" w:cs="Times New Roman"/>
              </w:rPr>
              <w:pPrChange w:id="32877"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05315883" w14:textId="47DDD59D" w:rsidR="00D93FCC" w:rsidDel="003C19C7" w:rsidRDefault="002435EC">
            <w:pPr>
              <w:rPr>
                <w:del w:id="32878" w:author="瑋婷 徐" w:date="2025-01-03T17:04:00Z" w16du:dateUtc="2025-01-03T09:04:00Z"/>
                <w:rFonts w:ascii="Times New Roman" w:eastAsia="標楷體" w:hAnsi="Times New Roman" w:cs="Times New Roman"/>
              </w:rPr>
              <w:pPrChange w:id="32879" w:author="瑋婷 徐" w:date="2025-01-03T17:04:00Z" w16du:dateUtc="2025-01-03T09:04:00Z">
                <w:pPr>
                  <w:spacing w:line="276" w:lineRule="auto"/>
                  <w:jc w:val="center"/>
                </w:pPr>
              </w:pPrChange>
            </w:pPr>
            <w:del w:id="32880" w:author="瑋婷 徐" w:date="2025-01-03T17:04:00Z" w16du:dateUtc="2025-01-03T09:04:00Z">
              <w:r w:rsidDel="003C19C7">
                <w:rPr>
                  <w:rFonts w:ascii="Times New Roman" w:eastAsia="標楷體" w:hAnsi="Times New Roman" w:cs="Times New Roman"/>
                  <w:color w:val="000000"/>
                </w:rPr>
                <w:delText>*</w:delText>
              </w:r>
            </w:del>
          </w:p>
        </w:tc>
        <w:tc>
          <w:tcPr>
            <w:tcW w:w="352" w:type="dxa"/>
            <w:tcBorders>
              <w:bottom w:val="single" w:sz="4" w:space="0" w:color="000000"/>
            </w:tcBorders>
            <w:shd w:val="clear" w:color="auto" w:fill="D9D9D9"/>
            <w:tcMar>
              <w:left w:w="108" w:type="dxa"/>
              <w:right w:w="108" w:type="dxa"/>
            </w:tcMar>
          </w:tcPr>
          <w:p w14:paraId="511D53F5" w14:textId="2458C2B3" w:rsidR="00D93FCC" w:rsidDel="003C19C7" w:rsidRDefault="00D93FCC">
            <w:pPr>
              <w:rPr>
                <w:del w:id="32881" w:author="瑋婷 徐" w:date="2025-01-03T17:04:00Z" w16du:dateUtc="2025-01-03T09:04:00Z"/>
                <w:rFonts w:ascii="Times New Roman" w:eastAsia="標楷體" w:hAnsi="Times New Roman" w:cs="Times New Roman"/>
              </w:rPr>
              <w:pPrChange w:id="32882"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6D2ACAF2" w14:textId="29CDB28C" w:rsidR="00D93FCC" w:rsidDel="003C19C7" w:rsidRDefault="002435EC">
            <w:pPr>
              <w:rPr>
                <w:del w:id="32883" w:author="瑋婷 徐" w:date="2025-01-03T17:04:00Z" w16du:dateUtc="2025-01-03T09:04:00Z"/>
                <w:rFonts w:ascii="Times New Roman" w:eastAsia="標楷體" w:hAnsi="Times New Roman" w:cs="Times New Roman"/>
              </w:rPr>
              <w:pPrChange w:id="32884" w:author="瑋婷 徐" w:date="2025-01-03T17:04:00Z" w16du:dateUtc="2025-01-03T09:04:00Z">
                <w:pPr>
                  <w:spacing w:line="276" w:lineRule="auto"/>
                  <w:jc w:val="center"/>
                </w:pPr>
              </w:pPrChange>
            </w:pPr>
            <w:del w:id="32885"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bottom w:val="single" w:sz="4" w:space="0" w:color="000000"/>
            </w:tcBorders>
            <w:shd w:val="clear" w:color="auto" w:fill="D9D9D9"/>
            <w:vAlign w:val="center"/>
          </w:tcPr>
          <w:p w14:paraId="1DB8AA2A" w14:textId="53477734" w:rsidR="00D93FCC" w:rsidDel="003C19C7" w:rsidRDefault="00D93FCC">
            <w:pPr>
              <w:rPr>
                <w:del w:id="32886" w:author="瑋婷 徐" w:date="2025-01-03T17:04:00Z" w16du:dateUtc="2025-01-03T09:04:00Z"/>
                <w:rFonts w:ascii="Times New Roman" w:eastAsia="標楷體" w:hAnsi="Times New Roman" w:cs="Times New Roman"/>
              </w:rPr>
              <w:pPrChange w:id="32887"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5064D7A9" w14:textId="77B4F7A1" w:rsidR="00D93FCC" w:rsidDel="003C19C7" w:rsidRDefault="00D93FCC">
            <w:pPr>
              <w:rPr>
                <w:del w:id="32888" w:author="瑋婷 徐" w:date="2025-01-03T17:04:00Z" w16du:dateUtc="2025-01-03T09:04:00Z"/>
                <w:rFonts w:ascii="Times New Roman" w:eastAsia="標楷體" w:hAnsi="Times New Roman" w:cs="Times New Roman"/>
              </w:rPr>
              <w:pPrChange w:id="32889"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47B25665" w14:textId="594838E5" w:rsidR="00D93FCC" w:rsidDel="003C19C7" w:rsidRDefault="002435EC">
            <w:pPr>
              <w:rPr>
                <w:del w:id="32890" w:author="瑋婷 徐" w:date="2025-01-03T17:04:00Z" w16du:dateUtc="2025-01-03T09:04:00Z"/>
                <w:rFonts w:ascii="Times New Roman" w:eastAsia="標楷體" w:hAnsi="Times New Roman" w:cs="Times New Roman"/>
              </w:rPr>
              <w:pPrChange w:id="32891" w:author="瑋婷 徐" w:date="2025-01-03T17:04:00Z" w16du:dateUtc="2025-01-03T09:04:00Z">
                <w:pPr>
                  <w:spacing w:line="276" w:lineRule="auto"/>
                  <w:jc w:val="center"/>
                </w:pPr>
              </w:pPrChange>
            </w:pPr>
            <w:del w:id="3289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1FA93F07" w14:textId="42BB82E1" w:rsidR="00D93FCC" w:rsidDel="003C19C7" w:rsidRDefault="00D93FCC">
            <w:pPr>
              <w:rPr>
                <w:del w:id="32893" w:author="瑋婷 徐" w:date="2025-01-03T17:04:00Z" w16du:dateUtc="2025-01-03T09:04:00Z"/>
                <w:rFonts w:ascii="Times New Roman" w:eastAsia="標楷體" w:hAnsi="Times New Roman" w:cs="Times New Roman"/>
              </w:rPr>
              <w:pPrChange w:id="32894"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AE3BD52" w14:textId="39368260" w:rsidR="00D93FCC" w:rsidDel="003C19C7" w:rsidRDefault="002435EC">
            <w:pPr>
              <w:rPr>
                <w:del w:id="32895" w:author="瑋婷 徐" w:date="2025-01-03T17:04:00Z" w16du:dateUtc="2025-01-03T09:04:00Z"/>
                <w:rFonts w:ascii="Times New Roman" w:eastAsia="標楷體" w:hAnsi="Times New Roman" w:cs="Times New Roman"/>
              </w:rPr>
              <w:pPrChange w:id="32896" w:author="瑋婷 徐" w:date="2025-01-03T17:04:00Z" w16du:dateUtc="2025-01-03T09:04:00Z">
                <w:pPr>
                  <w:spacing w:line="276" w:lineRule="auto"/>
                  <w:jc w:val="center"/>
                </w:pPr>
              </w:pPrChange>
            </w:pPr>
            <w:del w:id="32897"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bottom w:val="single" w:sz="4" w:space="0" w:color="000000"/>
            </w:tcBorders>
            <w:shd w:val="clear" w:color="auto" w:fill="FFFFFF"/>
            <w:vAlign w:val="center"/>
          </w:tcPr>
          <w:p w14:paraId="4DE2BB18" w14:textId="24E0D17E" w:rsidR="00D93FCC" w:rsidDel="003C19C7" w:rsidRDefault="002435EC">
            <w:pPr>
              <w:rPr>
                <w:del w:id="32898" w:author="瑋婷 徐" w:date="2025-01-03T17:04:00Z" w16du:dateUtc="2025-01-03T09:04:00Z"/>
                <w:rFonts w:ascii="Times New Roman" w:eastAsia="標楷體" w:hAnsi="Times New Roman" w:cs="Times New Roman"/>
              </w:rPr>
              <w:pPrChange w:id="32899" w:author="瑋婷 徐" w:date="2025-01-03T17:04:00Z" w16du:dateUtc="2025-01-03T09:04:00Z">
                <w:pPr>
                  <w:spacing w:line="276" w:lineRule="auto"/>
                  <w:jc w:val="center"/>
                </w:pPr>
              </w:pPrChange>
            </w:pPr>
            <w:del w:id="3290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0E306C6D" w14:textId="079AB398" w:rsidR="00D93FCC" w:rsidDel="003C19C7" w:rsidRDefault="002435EC">
            <w:pPr>
              <w:rPr>
                <w:del w:id="32901" w:author="瑋婷 徐" w:date="2025-01-03T17:04:00Z" w16du:dateUtc="2025-01-03T09:04:00Z"/>
                <w:rFonts w:ascii="Times New Roman" w:eastAsia="標楷體" w:hAnsi="Times New Roman" w:cs="Times New Roman"/>
              </w:rPr>
              <w:pPrChange w:id="32902" w:author="瑋婷 徐" w:date="2025-01-03T17:04:00Z" w16du:dateUtc="2025-01-03T09:04:00Z">
                <w:pPr>
                  <w:spacing w:line="276" w:lineRule="auto"/>
                  <w:jc w:val="center"/>
                </w:pPr>
              </w:pPrChange>
            </w:pPr>
            <w:del w:id="3290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72BC49DE" w14:textId="74E1710F" w:rsidR="00D93FCC" w:rsidDel="003C19C7" w:rsidRDefault="002435EC">
            <w:pPr>
              <w:rPr>
                <w:del w:id="32904" w:author="瑋婷 徐" w:date="2025-01-03T17:04:00Z" w16du:dateUtc="2025-01-03T09:04:00Z"/>
                <w:rFonts w:ascii="Times New Roman" w:eastAsia="標楷體" w:hAnsi="Times New Roman" w:cs="Times New Roman"/>
              </w:rPr>
              <w:pPrChange w:id="32905" w:author="瑋婷 徐" w:date="2025-01-03T17:04:00Z" w16du:dateUtc="2025-01-03T09:04:00Z">
                <w:pPr>
                  <w:spacing w:line="276" w:lineRule="auto"/>
                  <w:jc w:val="center"/>
                </w:pPr>
              </w:pPrChange>
            </w:pPr>
            <w:del w:id="3290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3C6AB34C" w14:textId="37AC3216" w:rsidR="00D93FCC" w:rsidDel="003C19C7" w:rsidRDefault="002435EC">
            <w:pPr>
              <w:rPr>
                <w:del w:id="32907" w:author="瑋婷 徐" w:date="2025-01-03T17:04:00Z" w16du:dateUtc="2025-01-03T09:04:00Z"/>
                <w:rFonts w:ascii="Times New Roman" w:eastAsia="標楷體" w:hAnsi="Times New Roman" w:cs="Times New Roman"/>
              </w:rPr>
              <w:pPrChange w:id="32908" w:author="瑋婷 徐" w:date="2025-01-03T17:04:00Z" w16du:dateUtc="2025-01-03T09:04:00Z">
                <w:pPr>
                  <w:spacing w:line="276" w:lineRule="auto"/>
                  <w:jc w:val="center"/>
                </w:pPr>
              </w:pPrChange>
            </w:pPr>
            <w:del w:id="3290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646D48F1" w14:textId="7C014066" w:rsidR="00D93FCC" w:rsidDel="003C19C7" w:rsidRDefault="002435EC">
            <w:pPr>
              <w:rPr>
                <w:del w:id="32910" w:author="瑋婷 徐" w:date="2025-01-03T17:04:00Z" w16du:dateUtc="2025-01-03T09:04:00Z"/>
                <w:rFonts w:ascii="Times New Roman" w:eastAsia="標楷體" w:hAnsi="Times New Roman" w:cs="Times New Roman"/>
              </w:rPr>
              <w:pPrChange w:id="32911" w:author="瑋婷 徐" w:date="2025-01-03T17:04:00Z" w16du:dateUtc="2025-01-03T09:04:00Z">
                <w:pPr>
                  <w:spacing w:line="276" w:lineRule="auto"/>
                  <w:jc w:val="center"/>
                </w:pPr>
              </w:pPrChange>
            </w:pPr>
            <w:del w:id="3291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4F9439B0" w14:textId="30601B72" w:rsidR="00D93FCC" w:rsidDel="003C19C7" w:rsidRDefault="002435EC">
            <w:pPr>
              <w:rPr>
                <w:del w:id="32913" w:author="瑋婷 徐" w:date="2025-01-03T17:04:00Z" w16du:dateUtc="2025-01-03T09:04:00Z"/>
                <w:rFonts w:ascii="Times New Roman" w:eastAsia="標楷體" w:hAnsi="Times New Roman" w:cs="Times New Roman"/>
              </w:rPr>
              <w:pPrChange w:id="32914" w:author="瑋婷 徐" w:date="2025-01-03T17:04:00Z" w16du:dateUtc="2025-01-03T09:04:00Z">
                <w:pPr>
                  <w:spacing w:line="276" w:lineRule="auto"/>
                  <w:jc w:val="center"/>
                </w:pPr>
              </w:pPrChange>
            </w:pPr>
            <w:del w:id="3291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0476039C" w14:textId="7A30BCA7" w:rsidR="00D93FCC" w:rsidDel="003C19C7" w:rsidRDefault="002435EC">
            <w:pPr>
              <w:rPr>
                <w:del w:id="32916" w:author="瑋婷 徐" w:date="2025-01-03T17:04:00Z" w16du:dateUtc="2025-01-03T09:04:00Z"/>
                <w:rFonts w:ascii="Times New Roman" w:eastAsia="標楷體" w:hAnsi="Times New Roman" w:cs="Times New Roman"/>
              </w:rPr>
              <w:pPrChange w:id="32917" w:author="瑋婷 徐" w:date="2025-01-03T17:04:00Z" w16du:dateUtc="2025-01-03T09:04:00Z">
                <w:pPr>
                  <w:spacing w:line="276" w:lineRule="auto"/>
                  <w:jc w:val="center"/>
                </w:pPr>
              </w:pPrChange>
            </w:pPr>
            <w:del w:id="3291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3E753603" w14:textId="4C98BF42" w:rsidR="00D93FCC" w:rsidDel="003C19C7" w:rsidRDefault="002435EC">
            <w:pPr>
              <w:rPr>
                <w:del w:id="32919" w:author="瑋婷 徐" w:date="2025-01-03T17:04:00Z" w16du:dateUtc="2025-01-03T09:04:00Z"/>
                <w:rFonts w:ascii="Times New Roman" w:eastAsia="標楷體" w:hAnsi="Times New Roman" w:cs="Times New Roman"/>
              </w:rPr>
              <w:pPrChange w:id="32920" w:author="瑋婷 徐" w:date="2025-01-03T17:04:00Z" w16du:dateUtc="2025-01-03T09:04:00Z">
                <w:pPr>
                  <w:spacing w:line="276" w:lineRule="auto"/>
                  <w:jc w:val="center"/>
                </w:pPr>
              </w:pPrChange>
            </w:pPr>
            <w:del w:id="32921"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bottom w:val="single" w:sz="4" w:space="0" w:color="000000"/>
            </w:tcBorders>
            <w:shd w:val="clear" w:color="auto" w:fill="FFFFFF"/>
            <w:vAlign w:val="center"/>
          </w:tcPr>
          <w:p w14:paraId="31A5EFBA" w14:textId="1AEE1E7F" w:rsidR="00D93FCC" w:rsidDel="003C19C7" w:rsidRDefault="00D93FCC">
            <w:pPr>
              <w:rPr>
                <w:del w:id="32922" w:author="瑋婷 徐" w:date="2025-01-03T17:04:00Z" w16du:dateUtc="2025-01-03T09:04:00Z"/>
                <w:rFonts w:ascii="Times New Roman" w:eastAsia="標楷體" w:hAnsi="Times New Roman" w:cs="Times New Roman"/>
              </w:rPr>
              <w:pPrChange w:id="32923"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5EA75DB" w14:textId="3C14A79B" w:rsidR="00D93FCC" w:rsidDel="003C19C7" w:rsidRDefault="00D93FCC">
            <w:pPr>
              <w:rPr>
                <w:del w:id="32924" w:author="瑋婷 徐" w:date="2025-01-03T17:04:00Z" w16du:dateUtc="2025-01-03T09:04:00Z"/>
                <w:rFonts w:ascii="Times New Roman" w:eastAsia="標楷體" w:hAnsi="Times New Roman" w:cs="Times New Roman"/>
              </w:rPr>
              <w:pPrChange w:id="32925"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4EB830BE" w14:textId="7F6ECB5B" w:rsidR="00D93FCC" w:rsidDel="003C19C7" w:rsidRDefault="00D93FCC">
            <w:pPr>
              <w:rPr>
                <w:del w:id="32926" w:author="瑋婷 徐" w:date="2025-01-03T17:04:00Z" w16du:dateUtc="2025-01-03T09:04:00Z"/>
                <w:rFonts w:ascii="Times New Roman" w:eastAsia="標楷體" w:hAnsi="Times New Roman" w:cs="Times New Roman"/>
              </w:rPr>
              <w:pPrChange w:id="32927"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B32CF3B" w14:textId="587C7165" w:rsidR="00D93FCC" w:rsidDel="003C19C7" w:rsidRDefault="00D93FCC">
            <w:pPr>
              <w:rPr>
                <w:del w:id="32928" w:author="瑋婷 徐" w:date="2025-01-03T17:04:00Z" w16du:dateUtc="2025-01-03T09:04:00Z"/>
                <w:rFonts w:ascii="Times New Roman" w:eastAsia="標楷體" w:hAnsi="Times New Roman" w:cs="Times New Roman"/>
              </w:rPr>
              <w:pPrChange w:id="32929" w:author="瑋婷 徐" w:date="2025-01-03T17:04:00Z" w16du:dateUtc="2025-01-03T09:04:00Z">
                <w:pPr>
                  <w:spacing w:line="276" w:lineRule="auto"/>
                  <w:jc w:val="center"/>
                </w:pPr>
              </w:pPrChange>
            </w:pPr>
          </w:p>
        </w:tc>
        <w:tc>
          <w:tcPr>
            <w:tcW w:w="275" w:type="dxa"/>
            <w:tcBorders>
              <w:bottom w:val="single" w:sz="4" w:space="0" w:color="000000"/>
            </w:tcBorders>
            <w:shd w:val="clear" w:color="auto" w:fill="FFFFFF"/>
            <w:vAlign w:val="center"/>
          </w:tcPr>
          <w:p w14:paraId="3744B49E" w14:textId="46989844" w:rsidR="00D93FCC" w:rsidDel="003C19C7" w:rsidRDefault="002435EC">
            <w:pPr>
              <w:rPr>
                <w:del w:id="32930" w:author="瑋婷 徐" w:date="2025-01-03T17:04:00Z" w16du:dateUtc="2025-01-03T09:04:00Z"/>
                <w:rFonts w:ascii="Times New Roman" w:eastAsia="標楷體" w:hAnsi="Times New Roman" w:cs="Times New Roman"/>
              </w:rPr>
              <w:pPrChange w:id="32931" w:author="瑋婷 徐" w:date="2025-01-03T17:04:00Z" w16du:dateUtc="2025-01-03T09:04:00Z">
                <w:pPr>
                  <w:spacing w:line="276" w:lineRule="auto"/>
                  <w:jc w:val="center"/>
                </w:pPr>
              </w:pPrChange>
            </w:pPr>
            <w:del w:id="3293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61D1F55A" w14:textId="671631C2" w:rsidR="00D93FCC" w:rsidDel="003C19C7" w:rsidRDefault="00D93FCC">
            <w:pPr>
              <w:rPr>
                <w:del w:id="32933" w:author="瑋婷 徐" w:date="2025-01-03T17:04:00Z" w16du:dateUtc="2025-01-03T09:04:00Z"/>
                <w:rFonts w:ascii="Times New Roman" w:eastAsia="標楷體" w:hAnsi="Times New Roman" w:cs="Times New Roman"/>
              </w:rPr>
              <w:pPrChange w:id="32934"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4EBE635F" w14:textId="1487C381" w:rsidR="00D93FCC" w:rsidDel="003C19C7" w:rsidRDefault="002435EC">
            <w:pPr>
              <w:rPr>
                <w:del w:id="32935" w:author="瑋婷 徐" w:date="2025-01-03T17:04:00Z" w16du:dateUtc="2025-01-03T09:04:00Z"/>
                <w:rFonts w:ascii="Times New Roman" w:eastAsia="標楷體" w:hAnsi="Times New Roman" w:cs="Times New Roman"/>
              </w:rPr>
              <w:pPrChange w:id="32936" w:author="瑋婷 徐" w:date="2025-01-03T17:04:00Z" w16du:dateUtc="2025-01-03T09:04:00Z">
                <w:pPr>
                  <w:spacing w:line="276" w:lineRule="auto"/>
                  <w:jc w:val="center"/>
                </w:pPr>
              </w:pPrChange>
            </w:pPr>
            <w:del w:id="32937"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78F72001" w14:textId="3763F2E5" w:rsidR="00D93FCC" w:rsidDel="003C19C7" w:rsidRDefault="00D93FCC">
            <w:pPr>
              <w:rPr>
                <w:del w:id="32938" w:author="瑋婷 徐" w:date="2025-01-03T17:04:00Z" w16du:dateUtc="2025-01-03T09:04:00Z"/>
                <w:rFonts w:ascii="Times New Roman" w:eastAsia="標楷體" w:hAnsi="Times New Roman" w:cs="Times New Roman"/>
              </w:rPr>
              <w:pPrChange w:id="32939"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B93C72A" w14:textId="51D518A5" w:rsidR="00D93FCC" w:rsidDel="003C19C7" w:rsidRDefault="002435EC">
            <w:pPr>
              <w:rPr>
                <w:del w:id="32940" w:author="瑋婷 徐" w:date="2025-01-03T17:04:00Z" w16du:dateUtc="2025-01-03T09:04:00Z"/>
                <w:rFonts w:ascii="Times New Roman" w:eastAsia="標楷體" w:hAnsi="Times New Roman" w:cs="Times New Roman"/>
              </w:rPr>
              <w:pPrChange w:id="32941" w:author="瑋婷 徐" w:date="2025-01-03T17:04:00Z" w16du:dateUtc="2025-01-03T09:04:00Z">
                <w:pPr>
                  <w:spacing w:line="276" w:lineRule="auto"/>
                  <w:jc w:val="center"/>
                </w:pPr>
              </w:pPrChange>
            </w:pPr>
            <w:del w:id="3294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2F4C7964" w14:textId="08153909" w:rsidR="00D93FCC" w:rsidDel="003C19C7" w:rsidRDefault="002435EC">
            <w:pPr>
              <w:rPr>
                <w:del w:id="32943" w:author="瑋婷 徐" w:date="2025-01-03T17:04:00Z" w16du:dateUtc="2025-01-03T09:04:00Z"/>
                <w:rFonts w:ascii="Times New Roman" w:eastAsia="標楷體" w:hAnsi="Times New Roman" w:cs="Times New Roman"/>
              </w:rPr>
              <w:pPrChange w:id="32944" w:author="瑋婷 徐" w:date="2025-01-03T17:04:00Z" w16du:dateUtc="2025-01-03T09:04:00Z">
                <w:pPr>
                  <w:spacing w:line="276" w:lineRule="auto"/>
                  <w:jc w:val="center"/>
                </w:pPr>
              </w:pPrChange>
            </w:pPr>
            <w:del w:id="3294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23D9B0B8" w14:textId="3139D321" w:rsidR="00D93FCC" w:rsidDel="003C19C7" w:rsidRDefault="00D93FCC">
            <w:pPr>
              <w:rPr>
                <w:del w:id="32946" w:author="瑋婷 徐" w:date="2025-01-03T17:04:00Z" w16du:dateUtc="2025-01-03T09:04:00Z"/>
                <w:rFonts w:ascii="Times New Roman" w:eastAsia="標楷體" w:hAnsi="Times New Roman" w:cs="Times New Roman"/>
              </w:rPr>
              <w:pPrChange w:id="32947"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715D4FF1" w14:textId="5888A579" w:rsidR="00D93FCC" w:rsidDel="003C19C7" w:rsidRDefault="002435EC">
            <w:pPr>
              <w:rPr>
                <w:del w:id="32948" w:author="瑋婷 徐" w:date="2025-01-03T17:04:00Z" w16du:dateUtc="2025-01-03T09:04:00Z"/>
                <w:rFonts w:ascii="Times New Roman" w:eastAsia="標楷體" w:hAnsi="Times New Roman" w:cs="Times New Roman"/>
              </w:rPr>
              <w:pPrChange w:id="32949" w:author="瑋婷 徐" w:date="2025-01-03T17:04:00Z" w16du:dateUtc="2025-01-03T09:04:00Z">
                <w:pPr>
                  <w:spacing w:line="276" w:lineRule="auto"/>
                  <w:jc w:val="center"/>
                </w:pPr>
              </w:pPrChange>
            </w:pPr>
            <w:del w:id="3295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23D0CD3C" w14:textId="0E92823E" w:rsidR="00D93FCC" w:rsidDel="003C19C7" w:rsidRDefault="002435EC">
            <w:pPr>
              <w:rPr>
                <w:del w:id="32951" w:author="瑋婷 徐" w:date="2025-01-03T17:04:00Z" w16du:dateUtc="2025-01-03T09:04:00Z"/>
                <w:rFonts w:ascii="Times New Roman" w:eastAsia="標楷體" w:hAnsi="Times New Roman" w:cs="Times New Roman"/>
              </w:rPr>
              <w:pPrChange w:id="32952" w:author="瑋婷 徐" w:date="2025-01-03T17:04:00Z" w16du:dateUtc="2025-01-03T09:04:00Z">
                <w:pPr>
                  <w:spacing w:line="276" w:lineRule="auto"/>
                  <w:jc w:val="center"/>
                </w:pPr>
              </w:pPrChange>
            </w:pPr>
            <w:del w:id="3295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1C5E33DE" w14:textId="4EEB47BB" w:rsidR="00D93FCC" w:rsidDel="003C19C7" w:rsidRDefault="002435EC">
            <w:pPr>
              <w:rPr>
                <w:del w:id="32954" w:author="瑋婷 徐" w:date="2025-01-03T17:04:00Z" w16du:dateUtc="2025-01-03T09:04:00Z"/>
                <w:rFonts w:ascii="Times New Roman" w:eastAsia="標楷體" w:hAnsi="Times New Roman" w:cs="Times New Roman"/>
              </w:rPr>
              <w:pPrChange w:id="32955" w:author="瑋婷 徐" w:date="2025-01-03T17:04:00Z" w16du:dateUtc="2025-01-03T09:04:00Z">
                <w:pPr>
                  <w:spacing w:line="276" w:lineRule="auto"/>
                  <w:jc w:val="center"/>
                </w:pPr>
              </w:pPrChange>
            </w:pPr>
            <w:del w:id="32956"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bottom w:val="single" w:sz="4" w:space="0" w:color="000000"/>
            </w:tcBorders>
            <w:shd w:val="clear" w:color="auto" w:fill="FFFFFF"/>
            <w:vAlign w:val="center"/>
          </w:tcPr>
          <w:p w14:paraId="64F8808C" w14:textId="2F6E06A5" w:rsidR="00D93FCC" w:rsidDel="003C19C7" w:rsidRDefault="002435EC">
            <w:pPr>
              <w:rPr>
                <w:del w:id="32957" w:author="瑋婷 徐" w:date="2025-01-03T17:04:00Z" w16du:dateUtc="2025-01-03T09:04:00Z"/>
                <w:rFonts w:ascii="Times New Roman" w:eastAsia="標楷體" w:hAnsi="Times New Roman" w:cs="Times New Roman"/>
              </w:rPr>
              <w:pPrChange w:id="32958" w:author="瑋婷 徐" w:date="2025-01-03T17:04:00Z" w16du:dateUtc="2025-01-03T09:04:00Z">
                <w:pPr>
                  <w:spacing w:line="276" w:lineRule="auto"/>
                  <w:jc w:val="center"/>
                </w:pPr>
              </w:pPrChange>
            </w:pPr>
            <w:del w:id="32959" w:author="瑋婷 徐" w:date="2025-01-03T17:04:00Z" w16du:dateUtc="2025-01-03T09:04:00Z">
              <w:r w:rsidDel="003C19C7">
                <w:rPr>
                  <w:rFonts w:ascii="Times New Roman" w:eastAsia="標楷體" w:hAnsi="Times New Roman" w:cs="Times New Roman"/>
                  <w:color w:val="000000"/>
                </w:rPr>
                <w:delText>*</w:delText>
              </w:r>
            </w:del>
          </w:p>
        </w:tc>
        <w:tc>
          <w:tcPr>
            <w:tcW w:w="251" w:type="dxa"/>
            <w:tcBorders>
              <w:bottom w:val="single" w:sz="4" w:space="0" w:color="000000"/>
              <w:right w:val="single" w:sz="4" w:space="0" w:color="000000"/>
            </w:tcBorders>
            <w:shd w:val="clear" w:color="auto" w:fill="D9D9D9"/>
            <w:vAlign w:val="center"/>
          </w:tcPr>
          <w:p w14:paraId="2C685DD7" w14:textId="2B01A53C" w:rsidR="00D93FCC" w:rsidDel="003C19C7" w:rsidRDefault="00D93FCC">
            <w:pPr>
              <w:rPr>
                <w:del w:id="32960" w:author="瑋婷 徐" w:date="2025-01-03T17:04:00Z" w16du:dateUtc="2025-01-03T09:04:00Z"/>
                <w:rFonts w:ascii="Times New Roman" w:eastAsia="標楷體" w:hAnsi="Times New Roman" w:cs="Times New Roman"/>
              </w:rPr>
              <w:pPrChange w:id="32961" w:author="瑋婷 徐" w:date="2025-01-03T17:04:00Z" w16du:dateUtc="2025-01-03T09:04:00Z">
                <w:pPr>
                  <w:spacing w:line="276" w:lineRule="auto"/>
                  <w:jc w:val="center"/>
                </w:pPr>
              </w:pPrChange>
            </w:pPr>
          </w:p>
        </w:tc>
      </w:tr>
      <w:tr w:rsidR="00000000" w:rsidDel="003C19C7" w14:paraId="6C7417EF" w14:textId="0C74AB5B" w:rsidTr="002B07B0">
        <w:trPr>
          <w:cantSplit/>
          <w:jc w:val="center"/>
          <w:del w:id="32962" w:author="瑋婷 徐" w:date="2025-01-03T17:04:00Z"/>
        </w:trPr>
        <w:tc>
          <w:tcPr>
            <w:tcW w:w="2402" w:type="dxa"/>
            <w:tcBorders>
              <w:left w:val="single" w:sz="4" w:space="0" w:color="000000"/>
              <w:bottom w:val="single" w:sz="4" w:space="0" w:color="000000"/>
            </w:tcBorders>
            <w:shd w:val="clear" w:color="auto" w:fill="FFFFFF"/>
            <w:vAlign w:val="bottom"/>
          </w:tcPr>
          <w:p w14:paraId="7862AB13" w14:textId="3609A7CF" w:rsidR="00D93FCC" w:rsidDel="003C19C7" w:rsidRDefault="002435EC">
            <w:pPr>
              <w:rPr>
                <w:del w:id="32963" w:author="瑋婷 徐" w:date="2025-01-03T17:04:00Z" w16du:dateUtc="2025-01-03T09:04:00Z"/>
                <w:rFonts w:ascii="Times New Roman" w:eastAsia="標楷體" w:hAnsi="Times New Roman" w:cs="Times New Roman"/>
              </w:rPr>
              <w:pPrChange w:id="32964" w:author="瑋婷 徐" w:date="2025-01-03T17:04:00Z" w16du:dateUtc="2025-01-03T09:04:00Z">
                <w:pPr>
                  <w:spacing w:line="276" w:lineRule="auto"/>
                </w:pPr>
              </w:pPrChange>
            </w:pPr>
            <w:del w:id="32965" w:author="瑋婷 徐" w:date="2025-01-03T17:04:00Z" w16du:dateUtc="2025-01-03T09:04:00Z">
              <w:r w:rsidDel="003C19C7">
                <w:rPr>
                  <w:rFonts w:ascii="Times New Roman" w:eastAsia="標楷體" w:hAnsi="Times New Roman" w:cs="Times New Roman"/>
                  <w:color w:val="000000"/>
                </w:rPr>
                <w:delText>臺灣噪眉</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30" w:type="dxa"/>
            <w:tcBorders>
              <w:bottom w:val="single" w:sz="4" w:space="0" w:color="000000"/>
              <w:right w:val="single" w:sz="4" w:space="0" w:color="000000"/>
            </w:tcBorders>
            <w:shd w:val="clear" w:color="auto" w:fill="FFFFFF"/>
            <w:vAlign w:val="bottom"/>
          </w:tcPr>
          <w:p w14:paraId="7C49F3D5" w14:textId="21904EFC" w:rsidR="00D93FCC" w:rsidDel="003C19C7" w:rsidRDefault="002435EC">
            <w:pPr>
              <w:rPr>
                <w:del w:id="32966" w:author="瑋婷 徐" w:date="2025-01-03T17:04:00Z" w16du:dateUtc="2025-01-03T09:04:00Z"/>
                <w:rFonts w:ascii="Times New Roman" w:eastAsia="標楷體" w:hAnsi="Times New Roman" w:cs="Times New Roman"/>
                <w:i/>
              </w:rPr>
              <w:pPrChange w:id="32967" w:author="瑋婷 徐" w:date="2025-01-03T17:04:00Z" w16du:dateUtc="2025-01-03T09:04:00Z">
                <w:pPr>
                  <w:spacing w:line="276" w:lineRule="auto"/>
                </w:pPr>
              </w:pPrChange>
            </w:pPr>
            <w:del w:id="32968" w:author="瑋婷 徐" w:date="2025-01-03T17:04:00Z" w16du:dateUtc="2025-01-03T09:04:00Z">
              <w:r w:rsidDel="003C19C7">
                <w:rPr>
                  <w:rFonts w:ascii="Times New Roman" w:eastAsia="標楷體" w:hAnsi="Times New Roman" w:cs="Times New Roman"/>
                  <w:i/>
                  <w:iCs/>
                  <w:color w:val="000000"/>
                </w:rPr>
                <w:delText>Trochalopteron morrisonianum</w:delText>
              </w:r>
            </w:del>
          </w:p>
        </w:tc>
        <w:tc>
          <w:tcPr>
            <w:tcW w:w="272" w:type="dxa"/>
            <w:tcBorders>
              <w:left w:val="single" w:sz="4" w:space="0" w:color="000000"/>
              <w:bottom w:val="single" w:sz="4" w:space="0" w:color="000000"/>
            </w:tcBorders>
            <w:shd w:val="clear" w:color="auto" w:fill="D9D9D9"/>
            <w:vAlign w:val="center"/>
          </w:tcPr>
          <w:p w14:paraId="3C1C1D01" w14:textId="3832CC20" w:rsidR="00D93FCC" w:rsidDel="003C19C7" w:rsidRDefault="00D93FCC">
            <w:pPr>
              <w:rPr>
                <w:del w:id="32969" w:author="瑋婷 徐" w:date="2025-01-03T17:04:00Z" w16du:dateUtc="2025-01-03T09:04:00Z"/>
                <w:rFonts w:ascii="Times New Roman" w:eastAsia="標楷體" w:hAnsi="Times New Roman" w:cs="Times New Roman"/>
              </w:rPr>
              <w:pPrChange w:id="32970" w:author="瑋婷 徐" w:date="2025-01-03T17:04:00Z" w16du:dateUtc="2025-01-03T09:04:00Z">
                <w:pPr>
                  <w:spacing w:line="276" w:lineRule="auto"/>
                  <w:jc w:val="center"/>
                </w:pPr>
              </w:pPrChange>
            </w:pPr>
          </w:p>
        </w:tc>
        <w:tc>
          <w:tcPr>
            <w:tcW w:w="261" w:type="dxa"/>
            <w:tcBorders>
              <w:bottom w:val="single" w:sz="4" w:space="0" w:color="000000"/>
            </w:tcBorders>
            <w:shd w:val="clear" w:color="auto" w:fill="FFFFFF"/>
            <w:vAlign w:val="center"/>
          </w:tcPr>
          <w:p w14:paraId="1D917520" w14:textId="0FCDB268" w:rsidR="00D93FCC" w:rsidDel="003C19C7" w:rsidRDefault="00D93FCC">
            <w:pPr>
              <w:rPr>
                <w:del w:id="32971" w:author="瑋婷 徐" w:date="2025-01-03T17:04:00Z" w16du:dateUtc="2025-01-03T09:04:00Z"/>
                <w:rFonts w:ascii="Times New Roman" w:eastAsia="標楷體" w:hAnsi="Times New Roman" w:cs="Times New Roman"/>
              </w:rPr>
              <w:pPrChange w:id="32972" w:author="瑋婷 徐" w:date="2025-01-03T17:04:00Z" w16du:dateUtc="2025-01-03T09:04:00Z">
                <w:pPr>
                  <w:spacing w:line="276" w:lineRule="auto"/>
                  <w:jc w:val="center"/>
                </w:pPr>
              </w:pPrChange>
            </w:pPr>
          </w:p>
        </w:tc>
        <w:tc>
          <w:tcPr>
            <w:tcW w:w="257" w:type="dxa"/>
            <w:tcBorders>
              <w:bottom w:val="single" w:sz="4" w:space="0" w:color="000000"/>
            </w:tcBorders>
            <w:shd w:val="clear" w:color="auto" w:fill="D9D9D9"/>
            <w:vAlign w:val="center"/>
          </w:tcPr>
          <w:p w14:paraId="70470438" w14:textId="6141FDE5" w:rsidR="00D93FCC" w:rsidDel="003C19C7" w:rsidRDefault="00D93FCC">
            <w:pPr>
              <w:rPr>
                <w:del w:id="32973" w:author="瑋婷 徐" w:date="2025-01-03T17:04:00Z" w16du:dateUtc="2025-01-03T09:04:00Z"/>
                <w:rFonts w:ascii="Times New Roman" w:eastAsia="標楷體" w:hAnsi="Times New Roman" w:cs="Times New Roman"/>
              </w:rPr>
              <w:pPrChange w:id="32974" w:author="瑋婷 徐" w:date="2025-01-03T17:04:00Z" w16du:dateUtc="2025-01-03T09:04:00Z">
                <w:pPr>
                  <w:spacing w:line="276" w:lineRule="auto"/>
                  <w:jc w:val="center"/>
                </w:pPr>
              </w:pPrChange>
            </w:pPr>
          </w:p>
        </w:tc>
        <w:tc>
          <w:tcPr>
            <w:tcW w:w="255" w:type="dxa"/>
            <w:tcBorders>
              <w:bottom w:val="single" w:sz="4" w:space="0" w:color="000000"/>
            </w:tcBorders>
            <w:shd w:val="clear" w:color="auto" w:fill="FFFFFF"/>
            <w:vAlign w:val="center"/>
          </w:tcPr>
          <w:p w14:paraId="6F79D000" w14:textId="3BB62A49" w:rsidR="00D93FCC" w:rsidDel="003C19C7" w:rsidRDefault="00D93FCC">
            <w:pPr>
              <w:rPr>
                <w:del w:id="32975" w:author="瑋婷 徐" w:date="2025-01-03T17:04:00Z" w16du:dateUtc="2025-01-03T09:04:00Z"/>
                <w:rFonts w:ascii="Times New Roman" w:eastAsia="標楷體" w:hAnsi="Times New Roman" w:cs="Times New Roman"/>
              </w:rPr>
              <w:pPrChange w:id="32976" w:author="瑋婷 徐" w:date="2025-01-03T17:04:00Z" w16du:dateUtc="2025-01-03T09:04:00Z">
                <w:pPr>
                  <w:spacing w:line="276" w:lineRule="auto"/>
                  <w:jc w:val="center"/>
                </w:pPr>
              </w:pPrChange>
            </w:pPr>
          </w:p>
        </w:tc>
        <w:tc>
          <w:tcPr>
            <w:tcW w:w="352" w:type="dxa"/>
            <w:tcBorders>
              <w:bottom w:val="single" w:sz="4" w:space="0" w:color="000000"/>
            </w:tcBorders>
            <w:shd w:val="clear" w:color="auto" w:fill="D9D9D9"/>
            <w:tcMar>
              <w:left w:w="108" w:type="dxa"/>
              <w:right w:w="108" w:type="dxa"/>
            </w:tcMar>
          </w:tcPr>
          <w:p w14:paraId="2F2D935A" w14:textId="5681022B" w:rsidR="00D93FCC" w:rsidDel="003C19C7" w:rsidRDefault="00D93FCC">
            <w:pPr>
              <w:rPr>
                <w:del w:id="32977" w:author="瑋婷 徐" w:date="2025-01-03T17:04:00Z" w16du:dateUtc="2025-01-03T09:04:00Z"/>
                <w:rFonts w:ascii="Times New Roman" w:eastAsia="標楷體" w:hAnsi="Times New Roman" w:cs="Times New Roman"/>
              </w:rPr>
              <w:pPrChange w:id="32978" w:author="瑋婷 徐" w:date="2025-01-03T17:04:00Z" w16du:dateUtc="2025-01-03T09:04:00Z">
                <w:pPr>
                  <w:spacing w:line="276" w:lineRule="auto"/>
                  <w:jc w:val="center"/>
                </w:pPr>
              </w:pPrChange>
            </w:pPr>
          </w:p>
        </w:tc>
        <w:tc>
          <w:tcPr>
            <w:tcW w:w="272" w:type="dxa"/>
            <w:tcBorders>
              <w:bottom w:val="single" w:sz="4" w:space="0" w:color="000000"/>
            </w:tcBorders>
            <w:shd w:val="clear" w:color="auto" w:fill="FFFFFF"/>
            <w:vAlign w:val="center"/>
          </w:tcPr>
          <w:p w14:paraId="027AA736" w14:textId="2E3D08AF" w:rsidR="00D93FCC" w:rsidDel="003C19C7" w:rsidRDefault="00D93FCC">
            <w:pPr>
              <w:rPr>
                <w:del w:id="32979" w:author="瑋婷 徐" w:date="2025-01-03T17:04:00Z" w16du:dateUtc="2025-01-03T09:04:00Z"/>
                <w:rFonts w:ascii="Times New Roman" w:eastAsia="標楷體" w:hAnsi="Times New Roman" w:cs="Times New Roman"/>
              </w:rPr>
              <w:pPrChange w:id="32980" w:author="瑋婷 徐" w:date="2025-01-03T17:04:00Z" w16du:dateUtc="2025-01-03T09:04:00Z">
                <w:pPr>
                  <w:spacing w:line="276" w:lineRule="auto"/>
                  <w:jc w:val="center"/>
                </w:pPr>
              </w:pPrChange>
            </w:pPr>
          </w:p>
        </w:tc>
        <w:tc>
          <w:tcPr>
            <w:tcW w:w="252" w:type="dxa"/>
            <w:tcBorders>
              <w:bottom w:val="single" w:sz="4" w:space="0" w:color="000000"/>
            </w:tcBorders>
            <w:shd w:val="clear" w:color="auto" w:fill="D9D9D9"/>
            <w:vAlign w:val="center"/>
          </w:tcPr>
          <w:p w14:paraId="366D68FB" w14:textId="7682EBFA" w:rsidR="00D93FCC" w:rsidDel="003C19C7" w:rsidRDefault="00D93FCC">
            <w:pPr>
              <w:rPr>
                <w:del w:id="32981" w:author="瑋婷 徐" w:date="2025-01-03T17:04:00Z" w16du:dateUtc="2025-01-03T09:04:00Z"/>
                <w:rFonts w:ascii="Times New Roman" w:eastAsia="標楷體" w:hAnsi="Times New Roman" w:cs="Times New Roman"/>
              </w:rPr>
              <w:pPrChange w:id="32982" w:author="瑋婷 徐" w:date="2025-01-03T17:04:00Z" w16du:dateUtc="2025-01-03T09:04:00Z">
                <w:pPr>
                  <w:spacing w:line="276" w:lineRule="auto"/>
                  <w:jc w:val="center"/>
                </w:pPr>
              </w:pPrChange>
            </w:pPr>
          </w:p>
        </w:tc>
        <w:tc>
          <w:tcPr>
            <w:tcW w:w="262" w:type="dxa"/>
            <w:tcBorders>
              <w:bottom w:val="single" w:sz="4" w:space="0" w:color="000000"/>
            </w:tcBorders>
            <w:shd w:val="clear" w:color="auto" w:fill="FFFFFF"/>
            <w:vAlign w:val="center"/>
          </w:tcPr>
          <w:p w14:paraId="1E613F07" w14:textId="17A3BDD3" w:rsidR="00D93FCC" w:rsidDel="003C19C7" w:rsidRDefault="00D93FCC">
            <w:pPr>
              <w:rPr>
                <w:del w:id="32983" w:author="瑋婷 徐" w:date="2025-01-03T17:04:00Z" w16du:dateUtc="2025-01-03T09:04:00Z"/>
                <w:rFonts w:ascii="Times New Roman" w:eastAsia="標楷體" w:hAnsi="Times New Roman" w:cs="Times New Roman"/>
              </w:rPr>
              <w:pPrChange w:id="32984" w:author="瑋婷 徐" w:date="2025-01-03T17:04:00Z" w16du:dateUtc="2025-01-03T09:04:00Z">
                <w:pPr>
                  <w:spacing w:line="276" w:lineRule="auto"/>
                  <w:jc w:val="center"/>
                </w:pPr>
              </w:pPrChange>
            </w:pPr>
          </w:p>
        </w:tc>
        <w:tc>
          <w:tcPr>
            <w:tcW w:w="264" w:type="dxa"/>
            <w:tcBorders>
              <w:bottom w:val="single" w:sz="4" w:space="0" w:color="000000"/>
            </w:tcBorders>
            <w:shd w:val="clear" w:color="auto" w:fill="D9D9D9"/>
            <w:vAlign w:val="center"/>
          </w:tcPr>
          <w:p w14:paraId="13BBB1DC" w14:textId="7FB5FF9F" w:rsidR="00D93FCC" w:rsidDel="003C19C7" w:rsidRDefault="00D93FCC">
            <w:pPr>
              <w:rPr>
                <w:del w:id="32985" w:author="瑋婷 徐" w:date="2025-01-03T17:04:00Z" w16du:dateUtc="2025-01-03T09:04:00Z"/>
                <w:rFonts w:ascii="Times New Roman" w:eastAsia="標楷體" w:hAnsi="Times New Roman" w:cs="Times New Roman"/>
              </w:rPr>
              <w:pPrChange w:id="32986"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22A2EEE2" w14:textId="041C6AE8" w:rsidR="00D93FCC" w:rsidDel="003C19C7" w:rsidRDefault="00D93FCC">
            <w:pPr>
              <w:rPr>
                <w:del w:id="32987" w:author="瑋婷 徐" w:date="2025-01-03T17:04:00Z" w16du:dateUtc="2025-01-03T09:04:00Z"/>
                <w:rFonts w:ascii="Times New Roman" w:eastAsia="標楷體" w:hAnsi="Times New Roman" w:cs="Times New Roman"/>
              </w:rPr>
              <w:pPrChange w:id="32988"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5FB32326" w14:textId="513DE85F" w:rsidR="00D93FCC" w:rsidDel="003C19C7" w:rsidRDefault="00D93FCC">
            <w:pPr>
              <w:rPr>
                <w:del w:id="32989" w:author="瑋婷 徐" w:date="2025-01-03T17:04:00Z" w16du:dateUtc="2025-01-03T09:04:00Z"/>
                <w:rFonts w:ascii="Times New Roman" w:eastAsia="標楷體" w:hAnsi="Times New Roman" w:cs="Times New Roman"/>
              </w:rPr>
              <w:pPrChange w:id="32990" w:author="瑋婷 徐" w:date="2025-01-03T17:04:00Z" w16du:dateUtc="2025-01-03T09:04:00Z">
                <w:pPr>
                  <w:spacing w:line="276" w:lineRule="auto"/>
                  <w:jc w:val="center"/>
                </w:pPr>
              </w:pPrChange>
            </w:pPr>
          </w:p>
        </w:tc>
        <w:tc>
          <w:tcPr>
            <w:tcW w:w="269" w:type="dxa"/>
            <w:tcBorders>
              <w:bottom w:val="single" w:sz="4" w:space="0" w:color="000000"/>
            </w:tcBorders>
            <w:shd w:val="clear" w:color="auto" w:fill="FFFFFF"/>
            <w:vAlign w:val="center"/>
          </w:tcPr>
          <w:p w14:paraId="76585AD8" w14:textId="12CFE990" w:rsidR="00D93FCC" w:rsidDel="003C19C7" w:rsidRDefault="002435EC">
            <w:pPr>
              <w:rPr>
                <w:del w:id="32991" w:author="瑋婷 徐" w:date="2025-01-03T17:04:00Z" w16du:dateUtc="2025-01-03T09:04:00Z"/>
                <w:rFonts w:ascii="Times New Roman" w:eastAsia="標楷體" w:hAnsi="Times New Roman" w:cs="Times New Roman"/>
              </w:rPr>
              <w:pPrChange w:id="32992" w:author="瑋婷 徐" w:date="2025-01-03T17:04:00Z" w16du:dateUtc="2025-01-03T09:04:00Z">
                <w:pPr>
                  <w:spacing w:line="276" w:lineRule="auto"/>
                  <w:jc w:val="center"/>
                </w:pPr>
              </w:pPrChange>
            </w:pPr>
            <w:del w:id="3299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D9D9D9"/>
            <w:vAlign w:val="center"/>
          </w:tcPr>
          <w:p w14:paraId="36A1FBD8" w14:textId="2AE7167A" w:rsidR="00D93FCC" w:rsidDel="003C19C7" w:rsidRDefault="002435EC">
            <w:pPr>
              <w:rPr>
                <w:del w:id="32994" w:author="瑋婷 徐" w:date="2025-01-03T17:04:00Z" w16du:dateUtc="2025-01-03T09:04:00Z"/>
                <w:rFonts w:ascii="Times New Roman" w:eastAsia="標楷體" w:hAnsi="Times New Roman" w:cs="Times New Roman"/>
              </w:rPr>
              <w:pPrChange w:id="32995" w:author="瑋婷 徐" w:date="2025-01-03T17:04:00Z" w16du:dateUtc="2025-01-03T09:04:00Z">
                <w:pPr>
                  <w:spacing w:line="276" w:lineRule="auto"/>
                  <w:jc w:val="center"/>
                </w:pPr>
              </w:pPrChange>
            </w:pPr>
            <w:del w:id="3299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7F474C2E" w14:textId="7E56034F" w:rsidR="00D93FCC" w:rsidDel="003C19C7" w:rsidRDefault="00D93FCC">
            <w:pPr>
              <w:rPr>
                <w:del w:id="32997" w:author="瑋婷 徐" w:date="2025-01-03T17:04:00Z" w16du:dateUtc="2025-01-03T09:04:00Z"/>
                <w:rFonts w:ascii="Times New Roman" w:eastAsia="標楷體" w:hAnsi="Times New Roman" w:cs="Times New Roman"/>
              </w:rPr>
              <w:pPrChange w:id="32998"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6D42822F" w14:textId="44C9E85B" w:rsidR="00D93FCC" w:rsidDel="003C19C7" w:rsidRDefault="00D93FCC">
            <w:pPr>
              <w:rPr>
                <w:del w:id="32999" w:author="瑋婷 徐" w:date="2025-01-03T17:04:00Z" w16du:dateUtc="2025-01-03T09:04:00Z"/>
                <w:rFonts w:ascii="Times New Roman" w:eastAsia="標楷體" w:hAnsi="Times New Roman" w:cs="Times New Roman"/>
              </w:rPr>
              <w:pPrChange w:id="33000"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2B89407C" w14:textId="10E3D23D" w:rsidR="00D93FCC" w:rsidDel="003C19C7" w:rsidRDefault="00D93FCC">
            <w:pPr>
              <w:rPr>
                <w:del w:id="33001" w:author="瑋婷 徐" w:date="2025-01-03T17:04:00Z" w16du:dateUtc="2025-01-03T09:04:00Z"/>
                <w:rFonts w:ascii="Times New Roman" w:eastAsia="標楷體" w:hAnsi="Times New Roman" w:cs="Times New Roman"/>
              </w:rPr>
              <w:pPrChange w:id="33002"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4B7B8ED1" w14:textId="0F052636" w:rsidR="00D93FCC" w:rsidDel="003C19C7" w:rsidRDefault="00D93FCC">
            <w:pPr>
              <w:rPr>
                <w:del w:id="33003" w:author="瑋婷 徐" w:date="2025-01-03T17:04:00Z" w16du:dateUtc="2025-01-03T09:04:00Z"/>
                <w:rFonts w:ascii="Times New Roman" w:eastAsia="標楷體" w:hAnsi="Times New Roman" w:cs="Times New Roman"/>
              </w:rPr>
              <w:pPrChange w:id="33004"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E22C37D" w14:textId="539793FF" w:rsidR="00D93FCC" w:rsidDel="003C19C7" w:rsidRDefault="00D93FCC">
            <w:pPr>
              <w:rPr>
                <w:del w:id="33005" w:author="瑋婷 徐" w:date="2025-01-03T17:04:00Z" w16du:dateUtc="2025-01-03T09:04:00Z"/>
                <w:rFonts w:ascii="Times New Roman" w:eastAsia="標楷體" w:hAnsi="Times New Roman" w:cs="Times New Roman"/>
              </w:rPr>
              <w:pPrChange w:id="33006"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76B26AE6" w14:textId="4A165827" w:rsidR="00D93FCC" w:rsidDel="003C19C7" w:rsidRDefault="002435EC">
            <w:pPr>
              <w:rPr>
                <w:del w:id="33007" w:author="瑋婷 徐" w:date="2025-01-03T17:04:00Z" w16du:dateUtc="2025-01-03T09:04:00Z"/>
                <w:rFonts w:ascii="Times New Roman" w:eastAsia="標楷體" w:hAnsi="Times New Roman" w:cs="Times New Roman"/>
              </w:rPr>
              <w:pPrChange w:id="33008" w:author="瑋婷 徐" w:date="2025-01-03T17:04:00Z" w16du:dateUtc="2025-01-03T09:04:00Z">
                <w:pPr>
                  <w:spacing w:line="276" w:lineRule="auto"/>
                  <w:jc w:val="center"/>
                </w:pPr>
              </w:pPrChange>
            </w:pPr>
            <w:del w:id="33009"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bottom w:val="single" w:sz="4" w:space="0" w:color="000000"/>
            </w:tcBorders>
            <w:shd w:val="clear" w:color="auto" w:fill="FFFFFF"/>
            <w:vAlign w:val="center"/>
          </w:tcPr>
          <w:p w14:paraId="35BBE740" w14:textId="5640AB5B" w:rsidR="00D93FCC" w:rsidDel="003C19C7" w:rsidRDefault="00D93FCC">
            <w:pPr>
              <w:rPr>
                <w:del w:id="33010" w:author="瑋婷 徐" w:date="2025-01-03T17:04:00Z" w16du:dateUtc="2025-01-03T09:04:00Z"/>
                <w:rFonts w:ascii="Times New Roman" w:eastAsia="標楷體" w:hAnsi="Times New Roman" w:cs="Times New Roman"/>
              </w:rPr>
              <w:pPrChange w:id="33011"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4A35919" w14:textId="6E8EF479" w:rsidR="00D93FCC" w:rsidDel="003C19C7" w:rsidRDefault="002435EC">
            <w:pPr>
              <w:rPr>
                <w:del w:id="33012" w:author="瑋婷 徐" w:date="2025-01-03T17:04:00Z" w16du:dateUtc="2025-01-03T09:04:00Z"/>
                <w:rFonts w:ascii="Times New Roman" w:eastAsia="標楷體" w:hAnsi="Times New Roman" w:cs="Times New Roman"/>
              </w:rPr>
              <w:pPrChange w:id="33013" w:author="瑋婷 徐" w:date="2025-01-03T17:04:00Z" w16du:dateUtc="2025-01-03T09:04:00Z">
                <w:pPr>
                  <w:spacing w:line="276" w:lineRule="auto"/>
                  <w:jc w:val="center"/>
                </w:pPr>
              </w:pPrChange>
            </w:pPr>
            <w:del w:id="3301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bottom w:val="single" w:sz="4" w:space="0" w:color="000000"/>
            </w:tcBorders>
            <w:shd w:val="clear" w:color="auto" w:fill="FFFFFF"/>
            <w:vAlign w:val="center"/>
          </w:tcPr>
          <w:p w14:paraId="099DB534" w14:textId="7D45C149" w:rsidR="00D93FCC" w:rsidDel="003C19C7" w:rsidRDefault="00D93FCC">
            <w:pPr>
              <w:rPr>
                <w:del w:id="33015" w:author="瑋婷 徐" w:date="2025-01-03T17:04:00Z" w16du:dateUtc="2025-01-03T09:04:00Z"/>
                <w:rFonts w:ascii="Times New Roman" w:eastAsia="標楷體" w:hAnsi="Times New Roman" w:cs="Times New Roman"/>
              </w:rPr>
              <w:pPrChange w:id="33016"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023D4A4F" w14:textId="78150D1F" w:rsidR="00D93FCC" w:rsidDel="003C19C7" w:rsidRDefault="00D93FCC">
            <w:pPr>
              <w:rPr>
                <w:del w:id="33017" w:author="瑋婷 徐" w:date="2025-01-03T17:04:00Z" w16du:dateUtc="2025-01-03T09:04:00Z"/>
                <w:rFonts w:ascii="Times New Roman" w:eastAsia="標楷體" w:hAnsi="Times New Roman" w:cs="Times New Roman"/>
              </w:rPr>
              <w:pPrChange w:id="33018" w:author="瑋婷 徐" w:date="2025-01-03T17:04:00Z" w16du:dateUtc="2025-01-03T09:04:00Z">
                <w:pPr>
                  <w:spacing w:line="276" w:lineRule="auto"/>
                  <w:jc w:val="center"/>
                </w:pPr>
              </w:pPrChange>
            </w:pPr>
          </w:p>
        </w:tc>
        <w:tc>
          <w:tcPr>
            <w:tcW w:w="275" w:type="dxa"/>
            <w:tcBorders>
              <w:bottom w:val="single" w:sz="4" w:space="0" w:color="000000"/>
            </w:tcBorders>
            <w:shd w:val="clear" w:color="auto" w:fill="FFFFFF"/>
            <w:vAlign w:val="center"/>
          </w:tcPr>
          <w:p w14:paraId="045877F1" w14:textId="5AA544FD" w:rsidR="00D93FCC" w:rsidDel="003C19C7" w:rsidRDefault="00D93FCC">
            <w:pPr>
              <w:rPr>
                <w:del w:id="33019" w:author="瑋婷 徐" w:date="2025-01-03T17:04:00Z" w16du:dateUtc="2025-01-03T09:04:00Z"/>
                <w:rFonts w:ascii="Times New Roman" w:eastAsia="標楷體" w:hAnsi="Times New Roman" w:cs="Times New Roman"/>
              </w:rPr>
              <w:pPrChange w:id="33020"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50FE17B8" w14:textId="115478F4" w:rsidR="00D93FCC" w:rsidDel="003C19C7" w:rsidRDefault="00D93FCC">
            <w:pPr>
              <w:rPr>
                <w:del w:id="33021" w:author="瑋婷 徐" w:date="2025-01-03T17:04:00Z" w16du:dateUtc="2025-01-03T09:04:00Z"/>
                <w:rFonts w:ascii="Times New Roman" w:eastAsia="標楷體" w:hAnsi="Times New Roman" w:cs="Times New Roman"/>
              </w:rPr>
              <w:pPrChange w:id="33022"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3EE0BD09" w14:textId="70B0D05A" w:rsidR="00D93FCC" w:rsidDel="003C19C7" w:rsidRDefault="00D93FCC">
            <w:pPr>
              <w:rPr>
                <w:del w:id="33023" w:author="瑋婷 徐" w:date="2025-01-03T17:04:00Z" w16du:dateUtc="2025-01-03T09:04:00Z"/>
                <w:rFonts w:ascii="Times New Roman" w:eastAsia="標楷體" w:hAnsi="Times New Roman" w:cs="Times New Roman"/>
              </w:rPr>
              <w:pPrChange w:id="33024" w:author="瑋婷 徐" w:date="2025-01-03T17:04:00Z" w16du:dateUtc="2025-01-03T09:04:00Z">
                <w:pPr>
                  <w:spacing w:line="276" w:lineRule="auto"/>
                  <w:jc w:val="center"/>
                </w:pPr>
              </w:pPrChange>
            </w:pPr>
          </w:p>
        </w:tc>
        <w:tc>
          <w:tcPr>
            <w:tcW w:w="263" w:type="dxa"/>
            <w:tcBorders>
              <w:bottom w:val="single" w:sz="4" w:space="0" w:color="000000"/>
            </w:tcBorders>
            <w:shd w:val="clear" w:color="auto" w:fill="D9D9D9"/>
            <w:vAlign w:val="center"/>
          </w:tcPr>
          <w:p w14:paraId="4EC0CC99" w14:textId="4A35F0E0" w:rsidR="00D93FCC" w:rsidDel="003C19C7" w:rsidRDefault="00D93FCC">
            <w:pPr>
              <w:rPr>
                <w:del w:id="33025" w:author="瑋婷 徐" w:date="2025-01-03T17:04:00Z" w16du:dateUtc="2025-01-03T09:04:00Z"/>
                <w:rFonts w:ascii="Times New Roman" w:eastAsia="標楷體" w:hAnsi="Times New Roman" w:cs="Times New Roman"/>
              </w:rPr>
              <w:pPrChange w:id="33026"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5575EA9D" w14:textId="126695AC" w:rsidR="00D93FCC" w:rsidDel="003C19C7" w:rsidRDefault="00D93FCC">
            <w:pPr>
              <w:rPr>
                <w:del w:id="33027" w:author="瑋婷 徐" w:date="2025-01-03T17:04:00Z" w16du:dateUtc="2025-01-03T09:04:00Z"/>
                <w:rFonts w:ascii="Times New Roman" w:eastAsia="標楷體" w:hAnsi="Times New Roman" w:cs="Times New Roman"/>
              </w:rPr>
              <w:pPrChange w:id="33028"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27B66B7E" w14:textId="0488A83A" w:rsidR="00D93FCC" w:rsidDel="003C19C7" w:rsidRDefault="00D93FCC">
            <w:pPr>
              <w:rPr>
                <w:del w:id="33029" w:author="瑋婷 徐" w:date="2025-01-03T17:04:00Z" w16du:dateUtc="2025-01-03T09:04:00Z"/>
                <w:rFonts w:ascii="Times New Roman" w:eastAsia="標楷體" w:hAnsi="Times New Roman" w:cs="Times New Roman"/>
              </w:rPr>
              <w:pPrChange w:id="33030"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C468E2D" w14:textId="69B70CAB" w:rsidR="00D93FCC" w:rsidDel="003C19C7" w:rsidRDefault="002435EC">
            <w:pPr>
              <w:rPr>
                <w:del w:id="33031" w:author="瑋婷 徐" w:date="2025-01-03T17:04:00Z" w16du:dateUtc="2025-01-03T09:04:00Z"/>
                <w:rFonts w:ascii="Times New Roman" w:eastAsia="標楷體" w:hAnsi="Times New Roman" w:cs="Times New Roman"/>
              </w:rPr>
              <w:pPrChange w:id="33032" w:author="瑋婷 徐" w:date="2025-01-03T17:04:00Z" w16du:dateUtc="2025-01-03T09:04:00Z">
                <w:pPr>
                  <w:spacing w:line="276" w:lineRule="auto"/>
                  <w:jc w:val="center"/>
                </w:pPr>
              </w:pPrChange>
            </w:pPr>
            <w:del w:id="33033"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bottom w:val="single" w:sz="4" w:space="0" w:color="000000"/>
            </w:tcBorders>
            <w:shd w:val="clear" w:color="auto" w:fill="D9D9D9"/>
            <w:vAlign w:val="center"/>
          </w:tcPr>
          <w:p w14:paraId="59C9202D" w14:textId="2E6DE64C" w:rsidR="00D93FCC" w:rsidDel="003C19C7" w:rsidRDefault="00D93FCC">
            <w:pPr>
              <w:rPr>
                <w:del w:id="33034" w:author="瑋婷 徐" w:date="2025-01-03T17:04:00Z" w16du:dateUtc="2025-01-03T09:04:00Z"/>
                <w:rFonts w:ascii="Times New Roman" w:eastAsia="標楷體" w:hAnsi="Times New Roman" w:cs="Times New Roman"/>
              </w:rPr>
              <w:pPrChange w:id="33035" w:author="瑋婷 徐" w:date="2025-01-03T17:04:00Z" w16du:dateUtc="2025-01-03T09:04:00Z">
                <w:pPr>
                  <w:spacing w:line="276" w:lineRule="auto"/>
                  <w:jc w:val="center"/>
                </w:pPr>
              </w:pPrChange>
            </w:pPr>
          </w:p>
        </w:tc>
        <w:tc>
          <w:tcPr>
            <w:tcW w:w="266" w:type="dxa"/>
            <w:tcBorders>
              <w:bottom w:val="single" w:sz="4" w:space="0" w:color="000000"/>
            </w:tcBorders>
            <w:shd w:val="clear" w:color="auto" w:fill="FFFFFF"/>
            <w:vAlign w:val="center"/>
          </w:tcPr>
          <w:p w14:paraId="13E4314C" w14:textId="4928B3D9" w:rsidR="00D93FCC" w:rsidDel="003C19C7" w:rsidRDefault="00D93FCC">
            <w:pPr>
              <w:rPr>
                <w:del w:id="33036" w:author="瑋婷 徐" w:date="2025-01-03T17:04:00Z" w16du:dateUtc="2025-01-03T09:04:00Z"/>
                <w:rFonts w:ascii="Times New Roman" w:eastAsia="標楷體" w:hAnsi="Times New Roman" w:cs="Times New Roman"/>
              </w:rPr>
              <w:pPrChange w:id="33037" w:author="瑋婷 徐" w:date="2025-01-03T17:04:00Z" w16du:dateUtc="2025-01-03T09:04:00Z">
                <w:pPr>
                  <w:spacing w:line="276" w:lineRule="auto"/>
                  <w:jc w:val="center"/>
                </w:pPr>
              </w:pPrChange>
            </w:pPr>
          </w:p>
        </w:tc>
        <w:tc>
          <w:tcPr>
            <w:tcW w:w="266" w:type="dxa"/>
            <w:tcBorders>
              <w:bottom w:val="single" w:sz="4" w:space="0" w:color="000000"/>
            </w:tcBorders>
            <w:shd w:val="clear" w:color="auto" w:fill="D9D9D9"/>
            <w:vAlign w:val="center"/>
          </w:tcPr>
          <w:p w14:paraId="3443E702" w14:textId="39885530" w:rsidR="00D93FCC" w:rsidDel="003C19C7" w:rsidRDefault="00D93FCC">
            <w:pPr>
              <w:rPr>
                <w:del w:id="33038" w:author="瑋婷 徐" w:date="2025-01-03T17:04:00Z" w16du:dateUtc="2025-01-03T09:04:00Z"/>
                <w:rFonts w:ascii="Times New Roman" w:eastAsia="標楷體" w:hAnsi="Times New Roman" w:cs="Times New Roman"/>
              </w:rPr>
              <w:pPrChange w:id="33039" w:author="瑋婷 徐" w:date="2025-01-03T17:04:00Z" w16du:dateUtc="2025-01-03T09:04:00Z">
                <w:pPr>
                  <w:spacing w:line="276" w:lineRule="auto"/>
                  <w:jc w:val="center"/>
                </w:pPr>
              </w:pPrChange>
            </w:pPr>
          </w:p>
        </w:tc>
        <w:tc>
          <w:tcPr>
            <w:tcW w:w="267" w:type="dxa"/>
            <w:tcBorders>
              <w:bottom w:val="single" w:sz="4" w:space="0" w:color="000000"/>
            </w:tcBorders>
            <w:shd w:val="clear" w:color="auto" w:fill="FFFFFF"/>
            <w:vAlign w:val="center"/>
          </w:tcPr>
          <w:p w14:paraId="2C020C9F" w14:textId="3E38E59C" w:rsidR="00D93FCC" w:rsidDel="003C19C7" w:rsidRDefault="00D93FCC">
            <w:pPr>
              <w:rPr>
                <w:del w:id="33040" w:author="瑋婷 徐" w:date="2025-01-03T17:04:00Z" w16du:dateUtc="2025-01-03T09:04:00Z"/>
                <w:rFonts w:ascii="Times New Roman" w:eastAsia="標楷體" w:hAnsi="Times New Roman" w:cs="Times New Roman"/>
              </w:rPr>
              <w:pPrChange w:id="33041" w:author="瑋婷 徐" w:date="2025-01-03T17:04:00Z" w16du:dateUtc="2025-01-03T09:04:00Z">
                <w:pPr>
                  <w:spacing w:line="276" w:lineRule="auto"/>
                  <w:jc w:val="center"/>
                </w:pPr>
              </w:pPrChange>
            </w:pPr>
          </w:p>
        </w:tc>
        <w:tc>
          <w:tcPr>
            <w:tcW w:w="251" w:type="dxa"/>
            <w:tcBorders>
              <w:bottom w:val="single" w:sz="4" w:space="0" w:color="000000"/>
              <w:right w:val="single" w:sz="4" w:space="0" w:color="000000"/>
            </w:tcBorders>
            <w:shd w:val="clear" w:color="auto" w:fill="D9D9D9"/>
            <w:vAlign w:val="center"/>
          </w:tcPr>
          <w:p w14:paraId="65AB01E2" w14:textId="27CD5CFA" w:rsidR="00D93FCC" w:rsidDel="003C19C7" w:rsidRDefault="00D93FCC">
            <w:pPr>
              <w:rPr>
                <w:del w:id="33042" w:author="瑋婷 徐" w:date="2025-01-03T17:04:00Z" w16du:dateUtc="2025-01-03T09:04:00Z"/>
                <w:rFonts w:ascii="Times New Roman" w:eastAsia="標楷體" w:hAnsi="Times New Roman" w:cs="Times New Roman"/>
              </w:rPr>
              <w:pPrChange w:id="33043" w:author="瑋婷 徐" w:date="2025-01-03T17:04:00Z" w16du:dateUtc="2025-01-03T09:04:00Z">
                <w:pPr>
                  <w:spacing w:line="276" w:lineRule="auto"/>
                  <w:jc w:val="center"/>
                </w:pPr>
              </w:pPrChange>
            </w:pPr>
          </w:p>
        </w:tc>
      </w:tr>
    </w:tbl>
    <w:p w14:paraId="4260648D" w14:textId="5A52E5D2" w:rsidR="00D93FCC" w:rsidDel="003C19C7" w:rsidRDefault="002435EC">
      <w:pPr>
        <w:rPr>
          <w:del w:id="33044" w:author="瑋婷 徐" w:date="2025-01-03T17:04:00Z" w16du:dateUtc="2025-01-03T09:04:00Z"/>
          <w:rFonts w:ascii="Times New Roman" w:eastAsia="標楷體" w:hAnsi="Times New Roman" w:cs="Times New Roman"/>
        </w:rPr>
      </w:pPr>
      <w:del w:id="33045" w:author="瑋婷 徐" w:date="2025-01-03T17:04:00Z" w16du:dateUtc="2025-01-03T09:04:00Z">
        <w:r w:rsidDel="003C19C7">
          <w:br w:type="page"/>
        </w:r>
      </w:del>
    </w:p>
    <w:p w14:paraId="06FE4733" w14:textId="12DDBE16" w:rsidR="00D93FCC" w:rsidDel="003C19C7" w:rsidRDefault="002435EC">
      <w:pPr>
        <w:rPr>
          <w:del w:id="33046" w:author="瑋婷 徐" w:date="2025-01-03T17:04:00Z" w16du:dateUtc="2025-01-03T09:04:00Z"/>
          <w:rFonts w:ascii="Times New Roman" w:eastAsia="標楷體" w:hAnsi="Times New Roman" w:cs="Times New Roman"/>
        </w:rPr>
      </w:pPr>
      <w:del w:id="33047" w:author="瑋婷 徐" w:date="2025-01-03T17:04:00Z" w16du:dateUtc="2025-01-03T09:04:00Z">
        <w:r w:rsidDel="003C19C7">
          <w:rPr>
            <w:rFonts w:ascii="Times New Roman" w:eastAsia="標楷體" w:hAnsi="Times New Roman" w:cs="Times New Roman"/>
          </w:rPr>
          <w:delText>表</w:delText>
        </w:r>
        <w:r w:rsidDel="003C19C7">
          <w:rPr>
            <w:rFonts w:ascii="Times New Roman" w:eastAsia="標楷體" w:hAnsi="Times New Roman" w:cs="Times New Roman"/>
          </w:rPr>
          <w:delText>12</w:delText>
        </w:r>
        <w:r w:rsidDel="003C19C7">
          <w:rPr>
            <w:rFonts w:ascii="Times New Roman" w:eastAsia="標楷體" w:hAnsi="Times New Roman" w:cs="Times New Roman"/>
          </w:rPr>
          <w:delText>、</w:delText>
        </w:r>
        <w:r w:rsidDel="003C19C7">
          <w:rPr>
            <w:rFonts w:ascii="Times New Roman" w:eastAsia="標楷體" w:hAnsi="Times New Roman" w:cs="Times New Roman"/>
          </w:rPr>
          <w:delText>2023</w:delText>
        </w:r>
        <w:r w:rsidDel="003C19C7">
          <w:rPr>
            <w:rFonts w:ascii="Times New Roman" w:eastAsia="標楷體" w:hAnsi="Times New Roman" w:cs="Times New Roman"/>
          </w:rPr>
          <w:delText>年各樣區的繁殖鳥類調查名錄</w:delText>
        </w:r>
        <w:r w:rsidDel="003C19C7">
          <w:rPr>
            <w:rFonts w:ascii="Times New Roman" w:eastAsia="標楷體" w:hAnsi="Times New Roman" w:cs="Times New Roman"/>
          </w:rPr>
          <w:delText>(</w:delText>
        </w:r>
        <w:r w:rsidDel="003C19C7">
          <w:rPr>
            <w:rFonts w:ascii="Times New Roman" w:eastAsia="標楷體" w:hAnsi="Times New Roman" w:cs="Times New Roman"/>
          </w:rPr>
          <w:delText>續</w:delText>
        </w:r>
        <w:r w:rsidDel="003C19C7">
          <w:rPr>
            <w:rFonts w:ascii="Times New Roman" w:eastAsia="標楷體" w:hAnsi="Times New Roman" w:cs="Times New Roman"/>
          </w:rPr>
          <w:delText>)</w:delText>
        </w:r>
      </w:del>
    </w:p>
    <w:tbl>
      <w:tblPr>
        <w:tblW w:w="15290" w:type="dxa"/>
        <w:jc w:val="center"/>
        <w:tblLayout w:type="fixed"/>
        <w:tblCellMar>
          <w:left w:w="5" w:type="dxa"/>
          <w:right w:w="0" w:type="dxa"/>
        </w:tblCellMar>
        <w:tblLook w:val="0000" w:firstRow="0" w:lastRow="0" w:firstColumn="0" w:lastColumn="0" w:noHBand="0" w:noVBand="0"/>
      </w:tblPr>
      <w:tblGrid>
        <w:gridCol w:w="2401"/>
        <w:gridCol w:w="3531"/>
        <w:gridCol w:w="273"/>
        <w:gridCol w:w="261"/>
        <w:gridCol w:w="255"/>
        <w:gridCol w:w="257"/>
        <w:gridCol w:w="350"/>
        <w:gridCol w:w="274"/>
        <w:gridCol w:w="252"/>
        <w:gridCol w:w="260"/>
        <w:gridCol w:w="263"/>
        <w:gridCol w:w="266"/>
        <w:gridCol w:w="266"/>
        <w:gridCol w:w="271"/>
        <w:gridCol w:w="266"/>
        <w:gridCol w:w="266"/>
        <w:gridCol w:w="266"/>
        <w:gridCol w:w="266"/>
        <w:gridCol w:w="266"/>
        <w:gridCol w:w="266"/>
        <w:gridCol w:w="266"/>
        <w:gridCol w:w="266"/>
        <w:gridCol w:w="267"/>
        <w:gridCol w:w="266"/>
        <w:gridCol w:w="267"/>
        <w:gridCol w:w="274"/>
        <w:gridCol w:w="264"/>
        <w:gridCol w:w="266"/>
        <w:gridCol w:w="263"/>
        <w:gridCol w:w="266"/>
        <w:gridCol w:w="266"/>
        <w:gridCol w:w="267"/>
        <w:gridCol w:w="262"/>
        <w:gridCol w:w="267"/>
        <w:gridCol w:w="267"/>
        <w:gridCol w:w="268"/>
        <w:gridCol w:w="252"/>
      </w:tblGrid>
      <w:tr w:rsidR="00D93FCC" w:rsidDel="003C19C7" w14:paraId="59C9F504" w14:textId="63B6670D" w:rsidTr="002B07B0">
        <w:trPr>
          <w:cantSplit/>
          <w:tblHeader/>
          <w:jc w:val="center"/>
          <w:del w:id="33048" w:author="瑋婷 徐" w:date="2025-01-03T17:04:00Z"/>
        </w:trPr>
        <w:tc>
          <w:tcPr>
            <w:tcW w:w="2401" w:type="dxa"/>
            <w:vMerge w:val="restart"/>
            <w:tcBorders>
              <w:top w:val="single" w:sz="4" w:space="0" w:color="000000"/>
              <w:left w:val="single" w:sz="4" w:space="0" w:color="000000"/>
              <w:bottom w:val="single" w:sz="4" w:space="0" w:color="000000"/>
            </w:tcBorders>
            <w:shd w:val="clear" w:color="auto" w:fill="FFFFFF"/>
            <w:vAlign w:val="center"/>
          </w:tcPr>
          <w:p w14:paraId="63FE1810" w14:textId="18C3ABC6" w:rsidR="00D93FCC" w:rsidDel="003C19C7" w:rsidRDefault="002435EC">
            <w:pPr>
              <w:rPr>
                <w:del w:id="33049" w:author="瑋婷 徐" w:date="2025-01-03T17:04:00Z" w16du:dateUtc="2025-01-03T09:04:00Z"/>
                <w:rFonts w:ascii="Times New Roman" w:eastAsia="標楷體" w:hAnsi="Times New Roman" w:cs="Times New Roman"/>
              </w:rPr>
              <w:pPrChange w:id="33050" w:author="瑋婷 徐" w:date="2025-01-03T17:04:00Z" w16du:dateUtc="2025-01-03T09:04:00Z">
                <w:pPr>
                  <w:spacing w:line="276" w:lineRule="auto"/>
                </w:pPr>
              </w:pPrChange>
            </w:pPr>
            <w:del w:id="33051" w:author="瑋婷 徐" w:date="2025-01-03T17:04:00Z" w16du:dateUtc="2025-01-03T09:04:00Z">
              <w:r w:rsidDel="003C19C7">
                <w:rPr>
                  <w:rFonts w:ascii="Times New Roman" w:eastAsia="標楷體" w:hAnsi="Times New Roman" w:cs="Times New Roman"/>
                </w:rPr>
                <w:delText>鳥種名</w:delText>
              </w:r>
            </w:del>
          </w:p>
        </w:tc>
        <w:tc>
          <w:tcPr>
            <w:tcW w:w="3531" w:type="dxa"/>
            <w:vMerge w:val="restart"/>
            <w:tcBorders>
              <w:top w:val="single" w:sz="4" w:space="0" w:color="000000"/>
              <w:bottom w:val="single" w:sz="4" w:space="0" w:color="000000"/>
              <w:right w:val="single" w:sz="4" w:space="0" w:color="000000"/>
            </w:tcBorders>
            <w:shd w:val="clear" w:color="auto" w:fill="FFFFFF"/>
            <w:vAlign w:val="center"/>
          </w:tcPr>
          <w:p w14:paraId="25EE01EB" w14:textId="4315E3F1" w:rsidR="00D93FCC" w:rsidDel="003C19C7" w:rsidRDefault="002435EC">
            <w:pPr>
              <w:rPr>
                <w:del w:id="33052" w:author="瑋婷 徐" w:date="2025-01-03T17:04:00Z" w16du:dateUtc="2025-01-03T09:04:00Z"/>
                <w:rFonts w:ascii="Times New Roman" w:eastAsia="標楷體" w:hAnsi="Times New Roman" w:cs="Times New Roman"/>
              </w:rPr>
              <w:pPrChange w:id="33053" w:author="瑋婷 徐" w:date="2025-01-03T17:04:00Z" w16du:dateUtc="2025-01-03T09:04:00Z">
                <w:pPr>
                  <w:spacing w:line="276" w:lineRule="auto"/>
                </w:pPr>
              </w:pPrChange>
            </w:pPr>
            <w:del w:id="33054" w:author="瑋婷 徐" w:date="2025-01-03T17:04:00Z" w16du:dateUtc="2025-01-03T09:04:00Z">
              <w:r w:rsidDel="003C19C7">
                <w:rPr>
                  <w:rFonts w:ascii="Times New Roman" w:eastAsia="標楷體" w:hAnsi="Times New Roman" w:cs="Times New Roman"/>
                </w:rPr>
                <w:delText>學名</w:delText>
              </w:r>
            </w:del>
          </w:p>
        </w:tc>
        <w:tc>
          <w:tcPr>
            <w:tcW w:w="9358" w:type="dxa"/>
            <w:gridSpan w:val="35"/>
            <w:tcBorders>
              <w:top w:val="single" w:sz="4" w:space="0" w:color="000000"/>
              <w:left w:val="single" w:sz="4" w:space="0" w:color="000000"/>
              <w:bottom w:val="single" w:sz="4" w:space="0" w:color="000000"/>
              <w:right w:val="single" w:sz="4" w:space="0" w:color="000000"/>
            </w:tcBorders>
            <w:shd w:val="clear" w:color="auto" w:fill="FFFFFF"/>
            <w:vAlign w:val="center"/>
          </w:tcPr>
          <w:p w14:paraId="36CC61A0" w14:textId="6F7E84B8" w:rsidR="00D93FCC" w:rsidDel="003C19C7" w:rsidRDefault="002435EC">
            <w:pPr>
              <w:rPr>
                <w:del w:id="33055" w:author="瑋婷 徐" w:date="2025-01-03T17:04:00Z" w16du:dateUtc="2025-01-03T09:04:00Z"/>
                <w:rFonts w:ascii="Times New Roman" w:eastAsia="標楷體" w:hAnsi="Times New Roman" w:cs="Times New Roman"/>
              </w:rPr>
              <w:pPrChange w:id="33056" w:author="瑋婷 徐" w:date="2025-01-03T17:04:00Z" w16du:dateUtc="2025-01-03T09:04:00Z">
                <w:pPr>
                  <w:spacing w:line="276" w:lineRule="auto"/>
                  <w:jc w:val="center"/>
                </w:pPr>
              </w:pPrChange>
            </w:pPr>
            <w:del w:id="33057" w:author="瑋婷 徐" w:date="2025-01-03T17:04:00Z" w16du:dateUtc="2025-01-03T09:04:00Z">
              <w:r w:rsidDel="003C19C7">
                <w:rPr>
                  <w:rFonts w:ascii="Times New Roman" w:eastAsia="標楷體" w:hAnsi="Times New Roman" w:cs="Times New Roman"/>
                  <w:b/>
                  <w:color w:val="000000"/>
                </w:rPr>
                <w:delText>樣區序號</w:delText>
              </w:r>
            </w:del>
          </w:p>
        </w:tc>
      </w:tr>
      <w:tr w:rsidR="00000000" w:rsidDel="003C19C7" w14:paraId="7C033D7B" w14:textId="5B6B4556" w:rsidTr="002B07B0">
        <w:trPr>
          <w:cantSplit/>
          <w:tblHeader/>
          <w:jc w:val="center"/>
          <w:del w:id="33058" w:author="瑋婷 徐" w:date="2025-01-03T17:04:00Z"/>
        </w:trPr>
        <w:tc>
          <w:tcPr>
            <w:tcW w:w="2401" w:type="dxa"/>
            <w:vMerge/>
            <w:tcBorders>
              <w:left w:val="single" w:sz="4" w:space="0" w:color="000000"/>
              <w:bottom w:val="single" w:sz="4" w:space="0" w:color="000000"/>
            </w:tcBorders>
            <w:shd w:val="clear" w:color="auto" w:fill="FFFFFF"/>
            <w:vAlign w:val="center"/>
          </w:tcPr>
          <w:p w14:paraId="33C975A4" w14:textId="679C4040" w:rsidR="00D93FCC" w:rsidDel="003C19C7" w:rsidRDefault="00D93FCC">
            <w:pPr>
              <w:rPr>
                <w:del w:id="33059" w:author="瑋婷 徐" w:date="2025-01-03T17:04:00Z" w16du:dateUtc="2025-01-03T09:04:00Z"/>
              </w:rPr>
              <w:pPrChange w:id="33060" w:author="瑋婷 徐" w:date="2025-01-03T17:04:00Z" w16du:dateUtc="2025-01-03T09:04:00Z">
                <w:pPr>
                  <w:spacing w:line="276" w:lineRule="auto"/>
                </w:pPr>
              </w:pPrChange>
            </w:pPr>
          </w:p>
        </w:tc>
        <w:tc>
          <w:tcPr>
            <w:tcW w:w="3531" w:type="dxa"/>
            <w:vMerge/>
            <w:tcBorders>
              <w:bottom w:val="single" w:sz="4" w:space="0" w:color="000000"/>
              <w:right w:val="single" w:sz="4" w:space="0" w:color="000000"/>
            </w:tcBorders>
            <w:shd w:val="clear" w:color="auto" w:fill="FFFFFF"/>
            <w:vAlign w:val="center"/>
          </w:tcPr>
          <w:p w14:paraId="52B2F097" w14:textId="7059D1FB" w:rsidR="00D93FCC" w:rsidDel="003C19C7" w:rsidRDefault="00D93FCC">
            <w:pPr>
              <w:rPr>
                <w:del w:id="33061" w:author="瑋婷 徐" w:date="2025-01-03T17:04:00Z" w16du:dateUtc="2025-01-03T09:04:00Z"/>
              </w:rPr>
              <w:pPrChange w:id="33062" w:author="瑋婷 徐" w:date="2025-01-03T17:04:00Z" w16du:dateUtc="2025-01-03T09:04:00Z">
                <w:pPr>
                  <w:spacing w:line="276" w:lineRule="auto"/>
                </w:pPr>
              </w:pPrChange>
            </w:pPr>
          </w:p>
        </w:tc>
        <w:tc>
          <w:tcPr>
            <w:tcW w:w="273" w:type="dxa"/>
            <w:tcBorders>
              <w:top w:val="single" w:sz="4" w:space="0" w:color="000000"/>
              <w:left w:val="single" w:sz="4" w:space="0" w:color="000000"/>
              <w:bottom w:val="single" w:sz="4" w:space="0" w:color="000000"/>
            </w:tcBorders>
            <w:shd w:val="clear" w:color="auto" w:fill="D9D9D9"/>
            <w:vAlign w:val="center"/>
          </w:tcPr>
          <w:p w14:paraId="35C4ACCB" w14:textId="71E72901" w:rsidR="00D93FCC" w:rsidDel="003C19C7" w:rsidRDefault="002435EC">
            <w:pPr>
              <w:rPr>
                <w:del w:id="33063" w:author="瑋婷 徐" w:date="2025-01-03T17:04:00Z" w16du:dateUtc="2025-01-03T09:04:00Z"/>
                <w:rFonts w:ascii="Times New Roman" w:eastAsia="標楷體" w:hAnsi="Times New Roman" w:cs="Times New Roman"/>
              </w:rPr>
              <w:pPrChange w:id="33064" w:author="瑋婷 徐" w:date="2025-01-03T17:04:00Z" w16du:dateUtc="2025-01-03T09:04:00Z">
                <w:pPr>
                  <w:spacing w:line="276" w:lineRule="auto"/>
                  <w:jc w:val="center"/>
                </w:pPr>
              </w:pPrChange>
            </w:pPr>
            <w:del w:id="33065" w:author="瑋婷 徐" w:date="2025-01-03T17:04:00Z" w16du:dateUtc="2025-01-03T09:04:00Z">
              <w:r w:rsidDel="003C19C7">
                <w:rPr>
                  <w:rFonts w:ascii="Times New Roman" w:eastAsia="標楷體" w:hAnsi="Times New Roman" w:cs="Times New Roman"/>
                </w:rPr>
                <w:delText>1</w:delText>
              </w:r>
            </w:del>
          </w:p>
        </w:tc>
        <w:tc>
          <w:tcPr>
            <w:tcW w:w="261" w:type="dxa"/>
            <w:tcBorders>
              <w:top w:val="single" w:sz="4" w:space="0" w:color="000000"/>
              <w:bottom w:val="single" w:sz="4" w:space="0" w:color="000000"/>
            </w:tcBorders>
            <w:shd w:val="clear" w:color="auto" w:fill="FFFFFF"/>
            <w:vAlign w:val="center"/>
          </w:tcPr>
          <w:p w14:paraId="5525BCB7" w14:textId="1245E05C" w:rsidR="00D93FCC" w:rsidDel="003C19C7" w:rsidRDefault="002435EC">
            <w:pPr>
              <w:rPr>
                <w:del w:id="33066" w:author="瑋婷 徐" w:date="2025-01-03T17:04:00Z" w16du:dateUtc="2025-01-03T09:04:00Z"/>
                <w:rFonts w:ascii="Times New Roman" w:eastAsia="標楷體" w:hAnsi="Times New Roman" w:cs="Times New Roman"/>
              </w:rPr>
              <w:pPrChange w:id="33067" w:author="瑋婷 徐" w:date="2025-01-03T17:04:00Z" w16du:dateUtc="2025-01-03T09:04:00Z">
                <w:pPr>
                  <w:spacing w:line="276" w:lineRule="auto"/>
                  <w:jc w:val="center"/>
                </w:pPr>
              </w:pPrChange>
            </w:pPr>
            <w:del w:id="33068" w:author="瑋婷 徐" w:date="2025-01-03T17:04:00Z" w16du:dateUtc="2025-01-03T09:04:00Z">
              <w:r w:rsidDel="003C19C7">
                <w:rPr>
                  <w:rFonts w:ascii="Times New Roman" w:eastAsia="標楷體" w:hAnsi="Times New Roman" w:cs="Times New Roman"/>
                </w:rPr>
                <w:delText>2</w:delText>
              </w:r>
            </w:del>
          </w:p>
        </w:tc>
        <w:tc>
          <w:tcPr>
            <w:tcW w:w="255" w:type="dxa"/>
            <w:tcBorders>
              <w:top w:val="single" w:sz="4" w:space="0" w:color="000000"/>
              <w:bottom w:val="single" w:sz="4" w:space="0" w:color="000000"/>
            </w:tcBorders>
            <w:shd w:val="clear" w:color="auto" w:fill="D9D9D9"/>
            <w:vAlign w:val="center"/>
          </w:tcPr>
          <w:p w14:paraId="23C59192" w14:textId="70A15EAA" w:rsidR="00D93FCC" w:rsidDel="003C19C7" w:rsidRDefault="002435EC">
            <w:pPr>
              <w:rPr>
                <w:del w:id="33069" w:author="瑋婷 徐" w:date="2025-01-03T17:04:00Z" w16du:dateUtc="2025-01-03T09:04:00Z"/>
                <w:rFonts w:ascii="Times New Roman" w:eastAsia="標楷體" w:hAnsi="Times New Roman" w:cs="Times New Roman"/>
              </w:rPr>
              <w:pPrChange w:id="33070" w:author="瑋婷 徐" w:date="2025-01-03T17:04:00Z" w16du:dateUtc="2025-01-03T09:04:00Z">
                <w:pPr>
                  <w:spacing w:line="276" w:lineRule="auto"/>
                  <w:jc w:val="center"/>
                </w:pPr>
              </w:pPrChange>
            </w:pPr>
            <w:del w:id="33071" w:author="瑋婷 徐" w:date="2025-01-03T17:04:00Z" w16du:dateUtc="2025-01-03T09:04:00Z">
              <w:r w:rsidDel="003C19C7">
                <w:rPr>
                  <w:rFonts w:ascii="Times New Roman" w:eastAsia="標楷體" w:hAnsi="Times New Roman" w:cs="Times New Roman"/>
                </w:rPr>
                <w:delText>3</w:delText>
              </w:r>
            </w:del>
          </w:p>
        </w:tc>
        <w:tc>
          <w:tcPr>
            <w:tcW w:w="257" w:type="dxa"/>
            <w:tcBorders>
              <w:top w:val="single" w:sz="4" w:space="0" w:color="000000"/>
              <w:bottom w:val="single" w:sz="4" w:space="0" w:color="000000"/>
            </w:tcBorders>
            <w:shd w:val="clear" w:color="auto" w:fill="FFFFFF"/>
            <w:vAlign w:val="center"/>
          </w:tcPr>
          <w:p w14:paraId="6D6E66C0" w14:textId="60405D4A" w:rsidR="00D93FCC" w:rsidDel="003C19C7" w:rsidRDefault="002435EC">
            <w:pPr>
              <w:rPr>
                <w:del w:id="33072" w:author="瑋婷 徐" w:date="2025-01-03T17:04:00Z" w16du:dateUtc="2025-01-03T09:04:00Z"/>
                <w:rFonts w:ascii="Times New Roman" w:eastAsia="標楷體" w:hAnsi="Times New Roman" w:cs="Times New Roman"/>
              </w:rPr>
              <w:pPrChange w:id="33073" w:author="瑋婷 徐" w:date="2025-01-03T17:04:00Z" w16du:dateUtc="2025-01-03T09:04:00Z">
                <w:pPr>
                  <w:spacing w:line="276" w:lineRule="auto"/>
                  <w:jc w:val="center"/>
                </w:pPr>
              </w:pPrChange>
            </w:pPr>
            <w:del w:id="33074" w:author="瑋婷 徐" w:date="2025-01-03T17:04:00Z" w16du:dateUtc="2025-01-03T09:04:00Z">
              <w:r w:rsidDel="003C19C7">
                <w:rPr>
                  <w:rFonts w:ascii="Times New Roman" w:eastAsia="標楷體" w:hAnsi="Times New Roman" w:cs="Times New Roman"/>
                </w:rPr>
                <w:delText>4</w:delText>
              </w:r>
            </w:del>
          </w:p>
        </w:tc>
        <w:tc>
          <w:tcPr>
            <w:tcW w:w="350" w:type="dxa"/>
            <w:tcBorders>
              <w:top w:val="single" w:sz="4" w:space="0" w:color="000000"/>
              <w:bottom w:val="single" w:sz="4" w:space="0" w:color="000000"/>
            </w:tcBorders>
            <w:shd w:val="clear" w:color="auto" w:fill="D9D9D9"/>
            <w:tcMar>
              <w:left w:w="108" w:type="dxa"/>
              <w:right w:w="108" w:type="dxa"/>
            </w:tcMar>
            <w:vAlign w:val="center"/>
          </w:tcPr>
          <w:p w14:paraId="3F68D65A" w14:textId="7C9B29A2" w:rsidR="00D93FCC" w:rsidDel="003C19C7" w:rsidRDefault="002435EC">
            <w:pPr>
              <w:rPr>
                <w:del w:id="33075" w:author="瑋婷 徐" w:date="2025-01-03T17:04:00Z" w16du:dateUtc="2025-01-03T09:04:00Z"/>
                <w:rFonts w:ascii="Times New Roman" w:eastAsia="標楷體" w:hAnsi="Times New Roman" w:cs="Times New Roman"/>
              </w:rPr>
              <w:pPrChange w:id="33076" w:author="瑋婷 徐" w:date="2025-01-03T17:04:00Z" w16du:dateUtc="2025-01-03T09:04:00Z">
                <w:pPr>
                  <w:spacing w:line="276" w:lineRule="auto"/>
                  <w:jc w:val="center"/>
                </w:pPr>
              </w:pPrChange>
            </w:pPr>
            <w:del w:id="33077" w:author="瑋婷 徐" w:date="2025-01-03T17:04:00Z" w16du:dateUtc="2025-01-03T09:04:00Z">
              <w:r w:rsidDel="003C19C7">
                <w:rPr>
                  <w:rFonts w:ascii="Times New Roman" w:eastAsia="標楷體" w:hAnsi="Times New Roman" w:cs="Times New Roman"/>
                </w:rPr>
                <w:delText>5</w:delText>
              </w:r>
            </w:del>
          </w:p>
        </w:tc>
        <w:tc>
          <w:tcPr>
            <w:tcW w:w="274" w:type="dxa"/>
            <w:tcBorders>
              <w:top w:val="single" w:sz="4" w:space="0" w:color="000000"/>
              <w:bottom w:val="single" w:sz="4" w:space="0" w:color="000000"/>
            </w:tcBorders>
            <w:shd w:val="clear" w:color="auto" w:fill="FFFFFF"/>
            <w:vAlign w:val="center"/>
          </w:tcPr>
          <w:p w14:paraId="33F40540" w14:textId="776D4729" w:rsidR="00D93FCC" w:rsidDel="003C19C7" w:rsidRDefault="002435EC">
            <w:pPr>
              <w:rPr>
                <w:del w:id="33078" w:author="瑋婷 徐" w:date="2025-01-03T17:04:00Z" w16du:dateUtc="2025-01-03T09:04:00Z"/>
                <w:rFonts w:ascii="Times New Roman" w:eastAsia="標楷體" w:hAnsi="Times New Roman" w:cs="Times New Roman"/>
              </w:rPr>
              <w:pPrChange w:id="33079" w:author="瑋婷 徐" w:date="2025-01-03T17:04:00Z" w16du:dateUtc="2025-01-03T09:04:00Z">
                <w:pPr>
                  <w:spacing w:line="276" w:lineRule="auto"/>
                  <w:jc w:val="center"/>
                </w:pPr>
              </w:pPrChange>
            </w:pPr>
            <w:del w:id="33080" w:author="瑋婷 徐" w:date="2025-01-03T17:04:00Z" w16du:dateUtc="2025-01-03T09:04:00Z">
              <w:r w:rsidDel="003C19C7">
                <w:rPr>
                  <w:rFonts w:ascii="Times New Roman" w:eastAsia="標楷體" w:hAnsi="Times New Roman" w:cs="Times New Roman"/>
                </w:rPr>
                <w:delText>6</w:delText>
              </w:r>
            </w:del>
          </w:p>
        </w:tc>
        <w:tc>
          <w:tcPr>
            <w:tcW w:w="252" w:type="dxa"/>
            <w:tcBorders>
              <w:top w:val="single" w:sz="4" w:space="0" w:color="000000"/>
              <w:bottom w:val="single" w:sz="4" w:space="0" w:color="000000"/>
            </w:tcBorders>
            <w:shd w:val="clear" w:color="auto" w:fill="D9D9D9"/>
            <w:vAlign w:val="center"/>
          </w:tcPr>
          <w:p w14:paraId="337A37D3" w14:textId="33E01F13" w:rsidR="00D93FCC" w:rsidDel="003C19C7" w:rsidRDefault="002435EC">
            <w:pPr>
              <w:rPr>
                <w:del w:id="33081" w:author="瑋婷 徐" w:date="2025-01-03T17:04:00Z" w16du:dateUtc="2025-01-03T09:04:00Z"/>
                <w:rFonts w:ascii="Times New Roman" w:eastAsia="標楷體" w:hAnsi="Times New Roman" w:cs="Times New Roman"/>
              </w:rPr>
              <w:pPrChange w:id="33082" w:author="瑋婷 徐" w:date="2025-01-03T17:04:00Z" w16du:dateUtc="2025-01-03T09:04:00Z">
                <w:pPr>
                  <w:spacing w:line="276" w:lineRule="auto"/>
                  <w:jc w:val="center"/>
                </w:pPr>
              </w:pPrChange>
            </w:pPr>
            <w:del w:id="33083" w:author="瑋婷 徐" w:date="2025-01-03T17:04:00Z" w16du:dateUtc="2025-01-03T09:04:00Z">
              <w:r w:rsidDel="003C19C7">
                <w:rPr>
                  <w:rFonts w:ascii="Times New Roman" w:eastAsia="標楷體" w:hAnsi="Times New Roman" w:cs="Times New Roman"/>
                </w:rPr>
                <w:delText>7</w:delText>
              </w:r>
            </w:del>
          </w:p>
        </w:tc>
        <w:tc>
          <w:tcPr>
            <w:tcW w:w="260" w:type="dxa"/>
            <w:tcBorders>
              <w:top w:val="single" w:sz="4" w:space="0" w:color="000000"/>
              <w:bottom w:val="single" w:sz="4" w:space="0" w:color="000000"/>
            </w:tcBorders>
            <w:shd w:val="clear" w:color="auto" w:fill="FFFFFF"/>
            <w:vAlign w:val="center"/>
          </w:tcPr>
          <w:p w14:paraId="72BC6FBE" w14:textId="14CB86BA" w:rsidR="00D93FCC" w:rsidDel="003C19C7" w:rsidRDefault="002435EC">
            <w:pPr>
              <w:rPr>
                <w:del w:id="33084" w:author="瑋婷 徐" w:date="2025-01-03T17:04:00Z" w16du:dateUtc="2025-01-03T09:04:00Z"/>
                <w:rFonts w:ascii="Times New Roman" w:eastAsia="標楷體" w:hAnsi="Times New Roman" w:cs="Times New Roman"/>
              </w:rPr>
              <w:pPrChange w:id="33085" w:author="瑋婷 徐" w:date="2025-01-03T17:04:00Z" w16du:dateUtc="2025-01-03T09:04:00Z">
                <w:pPr>
                  <w:spacing w:line="276" w:lineRule="auto"/>
                  <w:jc w:val="center"/>
                </w:pPr>
              </w:pPrChange>
            </w:pPr>
            <w:del w:id="33086" w:author="瑋婷 徐" w:date="2025-01-03T17:04:00Z" w16du:dateUtc="2025-01-03T09:04:00Z">
              <w:r w:rsidDel="003C19C7">
                <w:rPr>
                  <w:rFonts w:ascii="Times New Roman" w:eastAsia="標楷體" w:hAnsi="Times New Roman" w:cs="Times New Roman"/>
                </w:rPr>
                <w:delText>8</w:delText>
              </w:r>
            </w:del>
          </w:p>
        </w:tc>
        <w:tc>
          <w:tcPr>
            <w:tcW w:w="263" w:type="dxa"/>
            <w:tcBorders>
              <w:top w:val="single" w:sz="4" w:space="0" w:color="000000"/>
              <w:bottom w:val="single" w:sz="4" w:space="0" w:color="000000"/>
            </w:tcBorders>
            <w:shd w:val="clear" w:color="auto" w:fill="D9D9D9"/>
            <w:vAlign w:val="center"/>
          </w:tcPr>
          <w:p w14:paraId="4217C0E9" w14:textId="10DEFDF0" w:rsidR="00D93FCC" w:rsidDel="003C19C7" w:rsidRDefault="002435EC">
            <w:pPr>
              <w:rPr>
                <w:del w:id="33087" w:author="瑋婷 徐" w:date="2025-01-03T17:04:00Z" w16du:dateUtc="2025-01-03T09:04:00Z"/>
                <w:rFonts w:ascii="Times New Roman" w:eastAsia="標楷體" w:hAnsi="Times New Roman" w:cs="Times New Roman"/>
              </w:rPr>
              <w:pPrChange w:id="33088" w:author="瑋婷 徐" w:date="2025-01-03T17:04:00Z" w16du:dateUtc="2025-01-03T09:04:00Z">
                <w:pPr>
                  <w:spacing w:line="276" w:lineRule="auto"/>
                  <w:jc w:val="center"/>
                </w:pPr>
              </w:pPrChange>
            </w:pPr>
            <w:del w:id="33089" w:author="瑋婷 徐" w:date="2025-01-03T17:04:00Z" w16du:dateUtc="2025-01-03T09:04:00Z">
              <w:r w:rsidDel="003C19C7">
                <w:rPr>
                  <w:rFonts w:ascii="Times New Roman" w:eastAsia="標楷體" w:hAnsi="Times New Roman" w:cs="Times New Roman"/>
                </w:rPr>
                <w:delText>9</w:delText>
              </w:r>
            </w:del>
          </w:p>
        </w:tc>
        <w:tc>
          <w:tcPr>
            <w:tcW w:w="266" w:type="dxa"/>
            <w:tcBorders>
              <w:top w:val="single" w:sz="4" w:space="0" w:color="000000"/>
              <w:bottom w:val="single" w:sz="4" w:space="0" w:color="000000"/>
            </w:tcBorders>
            <w:shd w:val="clear" w:color="auto" w:fill="FFFFFF"/>
            <w:vAlign w:val="center"/>
          </w:tcPr>
          <w:p w14:paraId="24509246" w14:textId="56E25E75" w:rsidR="00D93FCC" w:rsidDel="003C19C7" w:rsidRDefault="002435EC">
            <w:pPr>
              <w:rPr>
                <w:del w:id="33090" w:author="瑋婷 徐" w:date="2025-01-03T17:04:00Z" w16du:dateUtc="2025-01-03T09:04:00Z"/>
                <w:rFonts w:ascii="Times New Roman" w:eastAsia="標楷體" w:hAnsi="Times New Roman" w:cs="Times New Roman"/>
              </w:rPr>
              <w:pPrChange w:id="33091" w:author="瑋婷 徐" w:date="2025-01-03T17:04:00Z" w16du:dateUtc="2025-01-03T09:04:00Z">
                <w:pPr>
                  <w:spacing w:line="276" w:lineRule="auto"/>
                  <w:jc w:val="center"/>
                </w:pPr>
              </w:pPrChange>
            </w:pPr>
            <w:del w:id="33092" w:author="瑋婷 徐" w:date="2025-01-03T17:04:00Z" w16du:dateUtc="2025-01-03T09:04:00Z">
              <w:r w:rsidDel="003C19C7">
                <w:rPr>
                  <w:rFonts w:ascii="Times New Roman" w:eastAsia="標楷體" w:hAnsi="Times New Roman" w:cs="Times New Roman"/>
                </w:rPr>
                <w:delText>10</w:delText>
              </w:r>
            </w:del>
          </w:p>
        </w:tc>
        <w:tc>
          <w:tcPr>
            <w:tcW w:w="266" w:type="dxa"/>
            <w:tcBorders>
              <w:top w:val="single" w:sz="4" w:space="0" w:color="000000"/>
              <w:bottom w:val="single" w:sz="4" w:space="0" w:color="000000"/>
            </w:tcBorders>
            <w:shd w:val="clear" w:color="auto" w:fill="D9D9D9"/>
            <w:vAlign w:val="center"/>
          </w:tcPr>
          <w:p w14:paraId="420842EC" w14:textId="70B1CB0F" w:rsidR="00D93FCC" w:rsidDel="003C19C7" w:rsidRDefault="002435EC">
            <w:pPr>
              <w:rPr>
                <w:del w:id="33093" w:author="瑋婷 徐" w:date="2025-01-03T17:04:00Z" w16du:dateUtc="2025-01-03T09:04:00Z"/>
                <w:rFonts w:ascii="Times New Roman" w:eastAsia="標楷體" w:hAnsi="Times New Roman" w:cs="Times New Roman"/>
              </w:rPr>
              <w:pPrChange w:id="33094" w:author="瑋婷 徐" w:date="2025-01-03T17:04:00Z" w16du:dateUtc="2025-01-03T09:04:00Z">
                <w:pPr>
                  <w:spacing w:line="276" w:lineRule="auto"/>
                  <w:jc w:val="center"/>
                </w:pPr>
              </w:pPrChange>
            </w:pPr>
            <w:del w:id="33095" w:author="瑋婷 徐" w:date="2025-01-03T17:04:00Z" w16du:dateUtc="2025-01-03T09:04:00Z">
              <w:r w:rsidDel="003C19C7">
                <w:rPr>
                  <w:rFonts w:ascii="Times New Roman" w:eastAsia="標楷體" w:hAnsi="Times New Roman" w:cs="Times New Roman"/>
                </w:rPr>
                <w:delText>11</w:delText>
              </w:r>
            </w:del>
          </w:p>
        </w:tc>
        <w:tc>
          <w:tcPr>
            <w:tcW w:w="271" w:type="dxa"/>
            <w:tcBorders>
              <w:top w:val="single" w:sz="4" w:space="0" w:color="000000"/>
              <w:bottom w:val="single" w:sz="4" w:space="0" w:color="000000"/>
            </w:tcBorders>
            <w:shd w:val="clear" w:color="auto" w:fill="FFFFFF"/>
            <w:vAlign w:val="center"/>
          </w:tcPr>
          <w:p w14:paraId="51FC3A1D" w14:textId="677B333C" w:rsidR="00D93FCC" w:rsidDel="003C19C7" w:rsidRDefault="002435EC">
            <w:pPr>
              <w:rPr>
                <w:del w:id="33096" w:author="瑋婷 徐" w:date="2025-01-03T17:04:00Z" w16du:dateUtc="2025-01-03T09:04:00Z"/>
                <w:rFonts w:ascii="Times New Roman" w:eastAsia="標楷體" w:hAnsi="Times New Roman" w:cs="Times New Roman"/>
              </w:rPr>
              <w:pPrChange w:id="33097" w:author="瑋婷 徐" w:date="2025-01-03T17:04:00Z" w16du:dateUtc="2025-01-03T09:04:00Z">
                <w:pPr>
                  <w:spacing w:line="276" w:lineRule="auto"/>
                  <w:jc w:val="center"/>
                </w:pPr>
              </w:pPrChange>
            </w:pPr>
            <w:del w:id="33098" w:author="瑋婷 徐" w:date="2025-01-03T17:04:00Z" w16du:dateUtc="2025-01-03T09:04:00Z">
              <w:r w:rsidDel="003C19C7">
                <w:rPr>
                  <w:rFonts w:ascii="Times New Roman" w:eastAsia="標楷體" w:hAnsi="Times New Roman" w:cs="Times New Roman"/>
                </w:rPr>
                <w:delText>12</w:delText>
              </w:r>
            </w:del>
          </w:p>
        </w:tc>
        <w:tc>
          <w:tcPr>
            <w:tcW w:w="266" w:type="dxa"/>
            <w:tcBorders>
              <w:top w:val="single" w:sz="4" w:space="0" w:color="000000"/>
              <w:bottom w:val="single" w:sz="4" w:space="0" w:color="000000"/>
            </w:tcBorders>
            <w:shd w:val="clear" w:color="auto" w:fill="D9D9D9"/>
            <w:vAlign w:val="center"/>
          </w:tcPr>
          <w:p w14:paraId="544E5755" w14:textId="772BA227" w:rsidR="00D93FCC" w:rsidDel="003C19C7" w:rsidRDefault="002435EC">
            <w:pPr>
              <w:rPr>
                <w:del w:id="33099" w:author="瑋婷 徐" w:date="2025-01-03T17:04:00Z" w16du:dateUtc="2025-01-03T09:04:00Z"/>
                <w:rFonts w:ascii="Times New Roman" w:eastAsia="標楷體" w:hAnsi="Times New Roman" w:cs="Times New Roman"/>
              </w:rPr>
              <w:pPrChange w:id="33100" w:author="瑋婷 徐" w:date="2025-01-03T17:04:00Z" w16du:dateUtc="2025-01-03T09:04:00Z">
                <w:pPr>
                  <w:spacing w:line="276" w:lineRule="auto"/>
                  <w:jc w:val="center"/>
                </w:pPr>
              </w:pPrChange>
            </w:pPr>
            <w:del w:id="33101" w:author="瑋婷 徐" w:date="2025-01-03T17:04:00Z" w16du:dateUtc="2025-01-03T09:04:00Z">
              <w:r w:rsidDel="003C19C7">
                <w:rPr>
                  <w:rFonts w:ascii="Times New Roman" w:eastAsia="標楷體" w:hAnsi="Times New Roman" w:cs="Times New Roman"/>
                </w:rPr>
                <w:delText>13</w:delText>
              </w:r>
            </w:del>
          </w:p>
        </w:tc>
        <w:tc>
          <w:tcPr>
            <w:tcW w:w="266" w:type="dxa"/>
            <w:tcBorders>
              <w:top w:val="single" w:sz="4" w:space="0" w:color="000000"/>
              <w:bottom w:val="single" w:sz="4" w:space="0" w:color="000000"/>
            </w:tcBorders>
            <w:shd w:val="clear" w:color="auto" w:fill="FFFFFF"/>
            <w:vAlign w:val="center"/>
          </w:tcPr>
          <w:p w14:paraId="5C7927D3" w14:textId="605BD53A" w:rsidR="00D93FCC" w:rsidDel="003C19C7" w:rsidRDefault="002435EC">
            <w:pPr>
              <w:rPr>
                <w:del w:id="33102" w:author="瑋婷 徐" w:date="2025-01-03T17:04:00Z" w16du:dateUtc="2025-01-03T09:04:00Z"/>
                <w:rFonts w:ascii="Times New Roman" w:eastAsia="標楷體" w:hAnsi="Times New Roman" w:cs="Times New Roman"/>
              </w:rPr>
              <w:pPrChange w:id="33103" w:author="瑋婷 徐" w:date="2025-01-03T17:04:00Z" w16du:dateUtc="2025-01-03T09:04:00Z">
                <w:pPr>
                  <w:spacing w:line="276" w:lineRule="auto"/>
                  <w:jc w:val="center"/>
                </w:pPr>
              </w:pPrChange>
            </w:pPr>
            <w:del w:id="33104" w:author="瑋婷 徐" w:date="2025-01-03T17:04:00Z" w16du:dateUtc="2025-01-03T09:04:00Z">
              <w:r w:rsidDel="003C19C7">
                <w:rPr>
                  <w:rFonts w:ascii="Times New Roman" w:eastAsia="標楷體" w:hAnsi="Times New Roman" w:cs="Times New Roman"/>
                </w:rPr>
                <w:delText>14</w:delText>
              </w:r>
            </w:del>
          </w:p>
        </w:tc>
        <w:tc>
          <w:tcPr>
            <w:tcW w:w="266" w:type="dxa"/>
            <w:tcBorders>
              <w:top w:val="single" w:sz="4" w:space="0" w:color="000000"/>
              <w:bottom w:val="single" w:sz="4" w:space="0" w:color="000000"/>
            </w:tcBorders>
            <w:shd w:val="clear" w:color="auto" w:fill="D9D9D9"/>
            <w:vAlign w:val="center"/>
          </w:tcPr>
          <w:p w14:paraId="2EF9C297" w14:textId="05302BEE" w:rsidR="00D93FCC" w:rsidDel="003C19C7" w:rsidRDefault="002435EC">
            <w:pPr>
              <w:rPr>
                <w:del w:id="33105" w:author="瑋婷 徐" w:date="2025-01-03T17:04:00Z" w16du:dateUtc="2025-01-03T09:04:00Z"/>
                <w:rFonts w:ascii="Times New Roman" w:eastAsia="標楷體" w:hAnsi="Times New Roman" w:cs="Times New Roman"/>
              </w:rPr>
              <w:pPrChange w:id="33106" w:author="瑋婷 徐" w:date="2025-01-03T17:04:00Z" w16du:dateUtc="2025-01-03T09:04:00Z">
                <w:pPr>
                  <w:spacing w:line="276" w:lineRule="auto"/>
                  <w:jc w:val="center"/>
                </w:pPr>
              </w:pPrChange>
            </w:pPr>
            <w:del w:id="33107" w:author="瑋婷 徐" w:date="2025-01-03T17:04:00Z" w16du:dateUtc="2025-01-03T09:04:00Z">
              <w:r w:rsidDel="003C19C7">
                <w:rPr>
                  <w:rFonts w:ascii="Times New Roman" w:eastAsia="標楷體" w:hAnsi="Times New Roman" w:cs="Times New Roman"/>
                </w:rPr>
                <w:delText>15</w:delText>
              </w:r>
            </w:del>
          </w:p>
        </w:tc>
        <w:tc>
          <w:tcPr>
            <w:tcW w:w="266" w:type="dxa"/>
            <w:tcBorders>
              <w:top w:val="single" w:sz="4" w:space="0" w:color="000000"/>
              <w:bottom w:val="single" w:sz="4" w:space="0" w:color="000000"/>
            </w:tcBorders>
            <w:shd w:val="clear" w:color="auto" w:fill="FFFFFF"/>
            <w:vAlign w:val="center"/>
          </w:tcPr>
          <w:p w14:paraId="3EAAD4C7" w14:textId="624F2747" w:rsidR="00D93FCC" w:rsidDel="003C19C7" w:rsidRDefault="002435EC">
            <w:pPr>
              <w:rPr>
                <w:del w:id="33108" w:author="瑋婷 徐" w:date="2025-01-03T17:04:00Z" w16du:dateUtc="2025-01-03T09:04:00Z"/>
                <w:rFonts w:ascii="Times New Roman" w:eastAsia="標楷體" w:hAnsi="Times New Roman" w:cs="Times New Roman"/>
              </w:rPr>
              <w:pPrChange w:id="33109" w:author="瑋婷 徐" w:date="2025-01-03T17:04:00Z" w16du:dateUtc="2025-01-03T09:04:00Z">
                <w:pPr>
                  <w:spacing w:line="276" w:lineRule="auto"/>
                  <w:jc w:val="center"/>
                </w:pPr>
              </w:pPrChange>
            </w:pPr>
            <w:del w:id="33110" w:author="瑋婷 徐" w:date="2025-01-03T17:04:00Z" w16du:dateUtc="2025-01-03T09:04:00Z">
              <w:r w:rsidDel="003C19C7">
                <w:rPr>
                  <w:rFonts w:ascii="Times New Roman" w:eastAsia="標楷體" w:hAnsi="Times New Roman" w:cs="Times New Roman"/>
                </w:rPr>
                <w:delText>16</w:delText>
              </w:r>
            </w:del>
          </w:p>
        </w:tc>
        <w:tc>
          <w:tcPr>
            <w:tcW w:w="266" w:type="dxa"/>
            <w:tcBorders>
              <w:top w:val="single" w:sz="4" w:space="0" w:color="000000"/>
              <w:bottom w:val="single" w:sz="4" w:space="0" w:color="000000"/>
            </w:tcBorders>
            <w:shd w:val="clear" w:color="auto" w:fill="D9D9D9"/>
            <w:vAlign w:val="center"/>
          </w:tcPr>
          <w:p w14:paraId="3AB1996E" w14:textId="2C3F9194" w:rsidR="00D93FCC" w:rsidDel="003C19C7" w:rsidRDefault="002435EC">
            <w:pPr>
              <w:rPr>
                <w:del w:id="33111" w:author="瑋婷 徐" w:date="2025-01-03T17:04:00Z" w16du:dateUtc="2025-01-03T09:04:00Z"/>
                <w:rFonts w:ascii="Times New Roman" w:eastAsia="標楷體" w:hAnsi="Times New Roman" w:cs="Times New Roman"/>
              </w:rPr>
              <w:pPrChange w:id="33112" w:author="瑋婷 徐" w:date="2025-01-03T17:04:00Z" w16du:dateUtc="2025-01-03T09:04:00Z">
                <w:pPr>
                  <w:spacing w:line="276" w:lineRule="auto"/>
                  <w:jc w:val="center"/>
                </w:pPr>
              </w:pPrChange>
            </w:pPr>
            <w:del w:id="33113" w:author="瑋婷 徐" w:date="2025-01-03T17:04:00Z" w16du:dateUtc="2025-01-03T09:04:00Z">
              <w:r w:rsidDel="003C19C7">
                <w:rPr>
                  <w:rFonts w:ascii="Times New Roman" w:eastAsia="標楷體" w:hAnsi="Times New Roman" w:cs="Times New Roman"/>
                </w:rPr>
                <w:delText>17</w:delText>
              </w:r>
            </w:del>
          </w:p>
        </w:tc>
        <w:tc>
          <w:tcPr>
            <w:tcW w:w="266" w:type="dxa"/>
            <w:tcBorders>
              <w:top w:val="single" w:sz="4" w:space="0" w:color="000000"/>
              <w:bottom w:val="single" w:sz="4" w:space="0" w:color="000000"/>
            </w:tcBorders>
            <w:shd w:val="clear" w:color="auto" w:fill="FFFFFF"/>
            <w:vAlign w:val="center"/>
          </w:tcPr>
          <w:p w14:paraId="4A57E135" w14:textId="04D4D05F" w:rsidR="00D93FCC" w:rsidDel="003C19C7" w:rsidRDefault="002435EC">
            <w:pPr>
              <w:rPr>
                <w:del w:id="33114" w:author="瑋婷 徐" w:date="2025-01-03T17:04:00Z" w16du:dateUtc="2025-01-03T09:04:00Z"/>
                <w:rFonts w:ascii="Times New Roman" w:eastAsia="標楷體" w:hAnsi="Times New Roman" w:cs="Times New Roman"/>
              </w:rPr>
              <w:pPrChange w:id="33115" w:author="瑋婷 徐" w:date="2025-01-03T17:04:00Z" w16du:dateUtc="2025-01-03T09:04:00Z">
                <w:pPr>
                  <w:spacing w:line="276" w:lineRule="auto"/>
                  <w:jc w:val="center"/>
                </w:pPr>
              </w:pPrChange>
            </w:pPr>
            <w:del w:id="33116" w:author="瑋婷 徐" w:date="2025-01-03T17:04:00Z" w16du:dateUtc="2025-01-03T09:04:00Z">
              <w:r w:rsidDel="003C19C7">
                <w:rPr>
                  <w:rFonts w:ascii="Times New Roman" w:eastAsia="標楷體" w:hAnsi="Times New Roman" w:cs="Times New Roman"/>
                </w:rPr>
                <w:delText>18</w:delText>
              </w:r>
            </w:del>
          </w:p>
        </w:tc>
        <w:tc>
          <w:tcPr>
            <w:tcW w:w="266" w:type="dxa"/>
            <w:tcBorders>
              <w:top w:val="single" w:sz="4" w:space="0" w:color="000000"/>
              <w:bottom w:val="single" w:sz="4" w:space="0" w:color="000000"/>
            </w:tcBorders>
            <w:shd w:val="clear" w:color="auto" w:fill="D9D9D9"/>
            <w:vAlign w:val="center"/>
          </w:tcPr>
          <w:p w14:paraId="28679CB3" w14:textId="0DE5EA06" w:rsidR="00D93FCC" w:rsidDel="003C19C7" w:rsidRDefault="002435EC">
            <w:pPr>
              <w:rPr>
                <w:del w:id="33117" w:author="瑋婷 徐" w:date="2025-01-03T17:04:00Z" w16du:dateUtc="2025-01-03T09:04:00Z"/>
                <w:rFonts w:ascii="Times New Roman" w:eastAsia="標楷體" w:hAnsi="Times New Roman" w:cs="Times New Roman"/>
              </w:rPr>
              <w:pPrChange w:id="33118" w:author="瑋婷 徐" w:date="2025-01-03T17:04:00Z" w16du:dateUtc="2025-01-03T09:04:00Z">
                <w:pPr>
                  <w:spacing w:line="276" w:lineRule="auto"/>
                  <w:jc w:val="center"/>
                </w:pPr>
              </w:pPrChange>
            </w:pPr>
            <w:del w:id="33119" w:author="瑋婷 徐" w:date="2025-01-03T17:04:00Z" w16du:dateUtc="2025-01-03T09:04:00Z">
              <w:r w:rsidDel="003C19C7">
                <w:rPr>
                  <w:rFonts w:ascii="Times New Roman" w:eastAsia="標楷體" w:hAnsi="Times New Roman" w:cs="Times New Roman"/>
                </w:rPr>
                <w:delText>19</w:delText>
              </w:r>
            </w:del>
          </w:p>
        </w:tc>
        <w:tc>
          <w:tcPr>
            <w:tcW w:w="266" w:type="dxa"/>
            <w:tcBorders>
              <w:top w:val="single" w:sz="4" w:space="0" w:color="000000"/>
              <w:bottom w:val="single" w:sz="4" w:space="0" w:color="000000"/>
            </w:tcBorders>
            <w:shd w:val="clear" w:color="auto" w:fill="FFFFFF"/>
            <w:vAlign w:val="center"/>
          </w:tcPr>
          <w:p w14:paraId="29F34ED4" w14:textId="308F13A7" w:rsidR="00D93FCC" w:rsidDel="003C19C7" w:rsidRDefault="002435EC">
            <w:pPr>
              <w:rPr>
                <w:del w:id="33120" w:author="瑋婷 徐" w:date="2025-01-03T17:04:00Z" w16du:dateUtc="2025-01-03T09:04:00Z"/>
                <w:rFonts w:ascii="Times New Roman" w:eastAsia="標楷體" w:hAnsi="Times New Roman" w:cs="Times New Roman"/>
              </w:rPr>
              <w:pPrChange w:id="33121" w:author="瑋婷 徐" w:date="2025-01-03T17:04:00Z" w16du:dateUtc="2025-01-03T09:04:00Z">
                <w:pPr>
                  <w:spacing w:line="276" w:lineRule="auto"/>
                  <w:jc w:val="center"/>
                </w:pPr>
              </w:pPrChange>
            </w:pPr>
            <w:del w:id="33122" w:author="瑋婷 徐" w:date="2025-01-03T17:04:00Z" w16du:dateUtc="2025-01-03T09:04:00Z">
              <w:r w:rsidDel="003C19C7">
                <w:rPr>
                  <w:rFonts w:ascii="Times New Roman" w:eastAsia="標楷體" w:hAnsi="Times New Roman" w:cs="Times New Roman"/>
                </w:rPr>
                <w:delText>20</w:delText>
              </w:r>
            </w:del>
          </w:p>
        </w:tc>
        <w:tc>
          <w:tcPr>
            <w:tcW w:w="267" w:type="dxa"/>
            <w:tcBorders>
              <w:top w:val="single" w:sz="4" w:space="0" w:color="000000"/>
              <w:bottom w:val="single" w:sz="4" w:space="0" w:color="000000"/>
            </w:tcBorders>
            <w:shd w:val="clear" w:color="auto" w:fill="D9D9D9"/>
            <w:vAlign w:val="center"/>
          </w:tcPr>
          <w:p w14:paraId="7623DFA6" w14:textId="05181C8F" w:rsidR="00D93FCC" w:rsidDel="003C19C7" w:rsidRDefault="002435EC">
            <w:pPr>
              <w:rPr>
                <w:del w:id="33123" w:author="瑋婷 徐" w:date="2025-01-03T17:04:00Z" w16du:dateUtc="2025-01-03T09:04:00Z"/>
                <w:rFonts w:ascii="Times New Roman" w:eastAsia="標楷體" w:hAnsi="Times New Roman" w:cs="Times New Roman"/>
              </w:rPr>
              <w:pPrChange w:id="33124" w:author="瑋婷 徐" w:date="2025-01-03T17:04:00Z" w16du:dateUtc="2025-01-03T09:04:00Z">
                <w:pPr>
                  <w:spacing w:line="276" w:lineRule="auto"/>
                  <w:jc w:val="center"/>
                </w:pPr>
              </w:pPrChange>
            </w:pPr>
            <w:del w:id="33125" w:author="瑋婷 徐" w:date="2025-01-03T17:04:00Z" w16du:dateUtc="2025-01-03T09:04:00Z">
              <w:r w:rsidDel="003C19C7">
                <w:rPr>
                  <w:rFonts w:ascii="Times New Roman" w:eastAsia="標楷體" w:hAnsi="Times New Roman" w:cs="Times New Roman"/>
                </w:rPr>
                <w:delText>21</w:delText>
              </w:r>
            </w:del>
          </w:p>
        </w:tc>
        <w:tc>
          <w:tcPr>
            <w:tcW w:w="266" w:type="dxa"/>
            <w:tcBorders>
              <w:top w:val="single" w:sz="4" w:space="0" w:color="000000"/>
              <w:bottom w:val="single" w:sz="4" w:space="0" w:color="000000"/>
            </w:tcBorders>
            <w:shd w:val="clear" w:color="auto" w:fill="FFFFFF"/>
            <w:vAlign w:val="center"/>
          </w:tcPr>
          <w:p w14:paraId="5947CBD4" w14:textId="37342995" w:rsidR="00D93FCC" w:rsidDel="003C19C7" w:rsidRDefault="002435EC">
            <w:pPr>
              <w:rPr>
                <w:del w:id="33126" w:author="瑋婷 徐" w:date="2025-01-03T17:04:00Z" w16du:dateUtc="2025-01-03T09:04:00Z"/>
                <w:rFonts w:ascii="Times New Roman" w:eastAsia="標楷體" w:hAnsi="Times New Roman" w:cs="Times New Roman"/>
              </w:rPr>
              <w:pPrChange w:id="33127" w:author="瑋婷 徐" w:date="2025-01-03T17:04:00Z" w16du:dateUtc="2025-01-03T09:04:00Z">
                <w:pPr>
                  <w:spacing w:line="276" w:lineRule="auto"/>
                  <w:jc w:val="center"/>
                </w:pPr>
              </w:pPrChange>
            </w:pPr>
            <w:del w:id="33128" w:author="瑋婷 徐" w:date="2025-01-03T17:04:00Z" w16du:dateUtc="2025-01-03T09:04:00Z">
              <w:r w:rsidDel="003C19C7">
                <w:rPr>
                  <w:rFonts w:ascii="Times New Roman" w:eastAsia="標楷體" w:hAnsi="Times New Roman" w:cs="Times New Roman"/>
                </w:rPr>
                <w:delText>22</w:delText>
              </w:r>
            </w:del>
          </w:p>
        </w:tc>
        <w:tc>
          <w:tcPr>
            <w:tcW w:w="267" w:type="dxa"/>
            <w:tcBorders>
              <w:top w:val="single" w:sz="4" w:space="0" w:color="000000"/>
              <w:bottom w:val="single" w:sz="4" w:space="0" w:color="000000"/>
            </w:tcBorders>
            <w:shd w:val="clear" w:color="auto" w:fill="D9D9D9"/>
            <w:vAlign w:val="center"/>
          </w:tcPr>
          <w:p w14:paraId="32636CD7" w14:textId="1F485822" w:rsidR="00D93FCC" w:rsidDel="003C19C7" w:rsidRDefault="002435EC">
            <w:pPr>
              <w:rPr>
                <w:del w:id="33129" w:author="瑋婷 徐" w:date="2025-01-03T17:04:00Z" w16du:dateUtc="2025-01-03T09:04:00Z"/>
                <w:rFonts w:ascii="Times New Roman" w:eastAsia="標楷體" w:hAnsi="Times New Roman" w:cs="Times New Roman"/>
              </w:rPr>
              <w:pPrChange w:id="33130" w:author="瑋婷 徐" w:date="2025-01-03T17:04:00Z" w16du:dateUtc="2025-01-03T09:04:00Z">
                <w:pPr>
                  <w:spacing w:line="276" w:lineRule="auto"/>
                  <w:jc w:val="center"/>
                </w:pPr>
              </w:pPrChange>
            </w:pPr>
            <w:del w:id="33131" w:author="瑋婷 徐" w:date="2025-01-03T17:04:00Z" w16du:dateUtc="2025-01-03T09:04:00Z">
              <w:r w:rsidDel="003C19C7">
                <w:rPr>
                  <w:rFonts w:ascii="Times New Roman" w:eastAsia="標楷體" w:hAnsi="Times New Roman" w:cs="Times New Roman"/>
                </w:rPr>
                <w:delText>23</w:delText>
              </w:r>
            </w:del>
          </w:p>
        </w:tc>
        <w:tc>
          <w:tcPr>
            <w:tcW w:w="274" w:type="dxa"/>
            <w:tcBorders>
              <w:top w:val="single" w:sz="4" w:space="0" w:color="000000"/>
              <w:bottom w:val="single" w:sz="4" w:space="0" w:color="000000"/>
            </w:tcBorders>
            <w:shd w:val="clear" w:color="auto" w:fill="FFFFFF"/>
            <w:vAlign w:val="center"/>
          </w:tcPr>
          <w:p w14:paraId="2B53525E" w14:textId="36EEDDA7" w:rsidR="00D93FCC" w:rsidDel="003C19C7" w:rsidRDefault="002435EC">
            <w:pPr>
              <w:rPr>
                <w:del w:id="33132" w:author="瑋婷 徐" w:date="2025-01-03T17:04:00Z" w16du:dateUtc="2025-01-03T09:04:00Z"/>
                <w:rFonts w:ascii="Times New Roman" w:eastAsia="標楷體" w:hAnsi="Times New Roman" w:cs="Times New Roman"/>
              </w:rPr>
              <w:pPrChange w:id="33133" w:author="瑋婷 徐" w:date="2025-01-03T17:04:00Z" w16du:dateUtc="2025-01-03T09:04:00Z">
                <w:pPr>
                  <w:spacing w:line="276" w:lineRule="auto"/>
                  <w:jc w:val="center"/>
                </w:pPr>
              </w:pPrChange>
            </w:pPr>
            <w:del w:id="33134" w:author="瑋婷 徐" w:date="2025-01-03T17:04:00Z" w16du:dateUtc="2025-01-03T09:04:00Z">
              <w:r w:rsidDel="003C19C7">
                <w:rPr>
                  <w:rFonts w:ascii="Times New Roman" w:eastAsia="標楷體" w:hAnsi="Times New Roman" w:cs="Times New Roman"/>
                </w:rPr>
                <w:delText>24</w:delText>
              </w:r>
            </w:del>
          </w:p>
        </w:tc>
        <w:tc>
          <w:tcPr>
            <w:tcW w:w="264" w:type="dxa"/>
            <w:tcBorders>
              <w:top w:val="single" w:sz="4" w:space="0" w:color="000000"/>
              <w:bottom w:val="single" w:sz="4" w:space="0" w:color="000000"/>
            </w:tcBorders>
            <w:shd w:val="clear" w:color="auto" w:fill="D9D9D9"/>
            <w:vAlign w:val="center"/>
          </w:tcPr>
          <w:p w14:paraId="368BA6F5" w14:textId="72EE87E2" w:rsidR="00D93FCC" w:rsidDel="003C19C7" w:rsidRDefault="002435EC">
            <w:pPr>
              <w:rPr>
                <w:del w:id="33135" w:author="瑋婷 徐" w:date="2025-01-03T17:04:00Z" w16du:dateUtc="2025-01-03T09:04:00Z"/>
                <w:rFonts w:ascii="Times New Roman" w:eastAsia="標楷體" w:hAnsi="Times New Roman" w:cs="Times New Roman"/>
              </w:rPr>
              <w:pPrChange w:id="33136" w:author="瑋婷 徐" w:date="2025-01-03T17:04:00Z" w16du:dateUtc="2025-01-03T09:04:00Z">
                <w:pPr>
                  <w:spacing w:line="276" w:lineRule="auto"/>
                  <w:jc w:val="center"/>
                </w:pPr>
              </w:pPrChange>
            </w:pPr>
            <w:del w:id="33137" w:author="瑋婷 徐" w:date="2025-01-03T17:04:00Z" w16du:dateUtc="2025-01-03T09:04:00Z">
              <w:r w:rsidDel="003C19C7">
                <w:rPr>
                  <w:rFonts w:ascii="Times New Roman" w:eastAsia="標楷體" w:hAnsi="Times New Roman" w:cs="Times New Roman"/>
                </w:rPr>
                <w:delText>25</w:delText>
              </w:r>
            </w:del>
          </w:p>
        </w:tc>
        <w:tc>
          <w:tcPr>
            <w:tcW w:w="266" w:type="dxa"/>
            <w:tcBorders>
              <w:top w:val="single" w:sz="4" w:space="0" w:color="000000"/>
              <w:bottom w:val="single" w:sz="4" w:space="0" w:color="000000"/>
            </w:tcBorders>
            <w:shd w:val="clear" w:color="auto" w:fill="FFFFFF"/>
            <w:vAlign w:val="center"/>
          </w:tcPr>
          <w:p w14:paraId="2690D16F" w14:textId="7BB658BE" w:rsidR="00D93FCC" w:rsidDel="003C19C7" w:rsidRDefault="002435EC">
            <w:pPr>
              <w:rPr>
                <w:del w:id="33138" w:author="瑋婷 徐" w:date="2025-01-03T17:04:00Z" w16du:dateUtc="2025-01-03T09:04:00Z"/>
                <w:rFonts w:ascii="Times New Roman" w:eastAsia="標楷體" w:hAnsi="Times New Roman" w:cs="Times New Roman"/>
              </w:rPr>
              <w:pPrChange w:id="33139" w:author="瑋婷 徐" w:date="2025-01-03T17:04:00Z" w16du:dateUtc="2025-01-03T09:04:00Z">
                <w:pPr>
                  <w:spacing w:line="276" w:lineRule="auto"/>
                  <w:jc w:val="center"/>
                </w:pPr>
              </w:pPrChange>
            </w:pPr>
            <w:del w:id="33140" w:author="瑋婷 徐" w:date="2025-01-03T17:04:00Z" w16du:dateUtc="2025-01-03T09:04:00Z">
              <w:r w:rsidDel="003C19C7">
                <w:rPr>
                  <w:rFonts w:ascii="Times New Roman" w:eastAsia="標楷體" w:hAnsi="Times New Roman" w:cs="Times New Roman"/>
                </w:rPr>
                <w:delText>26</w:delText>
              </w:r>
            </w:del>
          </w:p>
        </w:tc>
        <w:tc>
          <w:tcPr>
            <w:tcW w:w="263" w:type="dxa"/>
            <w:tcBorders>
              <w:top w:val="single" w:sz="4" w:space="0" w:color="000000"/>
              <w:bottom w:val="single" w:sz="4" w:space="0" w:color="000000"/>
            </w:tcBorders>
            <w:shd w:val="clear" w:color="auto" w:fill="D9D9D9"/>
            <w:vAlign w:val="center"/>
          </w:tcPr>
          <w:p w14:paraId="1CBF4D4B" w14:textId="06E9D64E" w:rsidR="00D93FCC" w:rsidDel="003C19C7" w:rsidRDefault="002435EC">
            <w:pPr>
              <w:rPr>
                <w:del w:id="33141" w:author="瑋婷 徐" w:date="2025-01-03T17:04:00Z" w16du:dateUtc="2025-01-03T09:04:00Z"/>
                <w:rFonts w:ascii="Times New Roman" w:eastAsia="標楷體" w:hAnsi="Times New Roman" w:cs="Times New Roman"/>
              </w:rPr>
              <w:pPrChange w:id="33142" w:author="瑋婷 徐" w:date="2025-01-03T17:04:00Z" w16du:dateUtc="2025-01-03T09:04:00Z">
                <w:pPr>
                  <w:spacing w:line="276" w:lineRule="auto"/>
                  <w:jc w:val="center"/>
                </w:pPr>
              </w:pPrChange>
            </w:pPr>
            <w:del w:id="33143" w:author="瑋婷 徐" w:date="2025-01-03T17:04:00Z" w16du:dateUtc="2025-01-03T09:04:00Z">
              <w:r w:rsidDel="003C19C7">
                <w:rPr>
                  <w:rFonts w:ascii="Times New Roman" w:eastAsia="標楷體" w:hAnsi="Times New Roman" w:cs="Times New Roman"/>
                </w:rPr>
                <w:delText>27</w:delText>
              </w:r>
            </w:del>
          </w:p>
        </w:tc>
        <w:tc>
          <w:tcPr>
            <w:tcW w:w="266" w:type="dxa"/>
            <w:tcBorders>
              <w:top w:val="single" w:sz="4" w:space="0" w:color="000000"/>
              <w:bottom w:val="single" w:sz="4" w:space="0" w:color="000000"/>
            </w:tcBorders>
            <w:shd w:val="clear" w:color="auto" w:fill="FFFFFF"/>
            <w:vAlign w:val="center"/>
          </w:tcPr>
          <w:p w14:paraId="7204F209" w14:textId="4DC9894B" w:rsidR="00D93FCC" w:rsidDel="003C19C7" w:rsidRDefault="002435EC">
            <w:pPr>
              <w:rPr>
                <w:del w:id="33144" w:author="瑋婷 徐" w:date="2025-01-03T17:04:00Z" w16du:dateUtc="2025-01-03T09:04:00Z"/>
                <w:rFonts w:ascii="Times New Roman" w:eastAsia="標楷體" w:hAnsi="Times New Roman" w:cs="Times New Roman"/>
              </w:rPr>
              <w:pPrChange w:id="33145" w:author="瑋婷 徐" w:date="2025-01-03T17:04:00Z" w16du:dateUtc="2025-01-03T09:04:00Z">
                <w:pPr>
                  <w:spacing w:line="276" w:lineRule="auto"/>
                  <w:jc w:val="center"/>
                </w:pPr>
              </w:pPrChange>
            </w:pPr>
            <w:del w:id="33146" w:author="瑋婷 徐" w:date="2025-01-03T17:04:00Z" w16du:dateUtc="2025-01-03T09:04:00Z">
              <w:r w:rsidDel="003C19C7">
                <w:rPr>
                  <w:rFonts w:ascii="Times New Roman" w:eastAsia="標楷體" w:hAnsi="Times New Roman" w:cs="Times New Roman"/>
                </w:rPr>
                <w:delText>28</w:delText>
              </w:r>
            </w:del>
          </w:p>
        </w:tc>
        <w:tc>
          <w:tcPr>
            <w:tcW w:w="266" w:type="dxa"/>
            <w:tcBorders>
              <w:top w:val="single" w:sz="4" w:space="0" w:color="000000"/>
              <w:bottom w:val="single" w:sz="4" w:space="0" w:color="000000"/>
            </w:tcBorders>
            <w:shd w:val="clear" w:color="auto" w:fill="D9D9D9"/>
            <w:vAlign w:val="center"/>
          </w:tcPr>
          <w:p w14:paraId="42C64186" w14:textId="1A206F3A" w:rsidR="00D93FCC" w:rsidDel="003C19C7" w:rsidRDefault="002435EC">
            <w:pPr>
              <w:rPr>
                <w:del w:id="33147" w:author="瑋婷 徐" w:date="2025-01-03T17:04:00Z" w16du:dateUtc="2025-01-03T09:04:00Z"/>
                <w:rFonts w:ascii="Times New Roman" w:eastAsia="標楷體" w:hAnsi="Times New Roman" w:cs="Times New Roman"/>
              </w:rPr>
              <w:pPrChange w:id="33148" w:author="瑋婷 徐" w:date="2025-01-03T17:04:00Z" w16du:dateUtc="2025-01-03T09:04:00Z">
                <w:pPr>
                  <w:spacing w:line="276" w:lineRule="auto"/>
                  <w:jc w:val="center"/>
                </w:pPr>
              </w:pPrChange>
            </w:pPr>
            <w:del w:id="33149" w:author="瑋婷 徐" w:date="2025-01-03T17:04:00Z" w16du:dateUtc="2025-01-03T09:04:00Z">
              <w:r w:rsidDel="003C19C7">
                <w:rPr>
                  <w:rFonts w:ascii="Times New Roman" w:eastAsia="標楷體" w:hAnsi="Times New Roman" w:cs="Times New Roman"/>
                </w:rPr>
                <w:delText>29</w:delText>
              </w:r>
            </w:del>
          </w:p>
        </w:tc>
        <w:tc>
          <w:tcPr>
            <w:tcW w:w="267" w:type="dxa"/>
            <w:tcBorders>
              <w:top w:val="single" w:sz="4" w:space="0" w:color="000000"/>
              <w:bottom w:val="single" w:sz="4" w:space="0" w:color="000000"/>
            </w:tcBorders>
            <w:shd w:val="clear" w:color="auto" w:fill="FFFFFF"/>
            <w:vAlign w:val="center"/>
          </w:tcPr>
          <w:p w14:paraId="4ACC8E11" w14:textId="68A73F4F" w:rsidR="00D93FCC" w:rsidDel="003C19C7" w:rsidRDefault="002435EC">
            <w:pPr>
              <w:rPr>
                <w:del w:id="33150" w:author="瑋婷 徐" w:date="2025-01-03T17:04:00Z" w16du:dateUtc="2025-01-03T09:04:00Z"/>
                <w:rFonts w:ascii="Times New Roman" w:eastAsia="標楷體" w:hAnsi="Times New Roman" w:cs="Times New Roman"/>
              </w:rPr>
              <w:pPrChange w:id="33151" w:author="瑋婷 徐" w:date="2025-01-03T17:04:00Z" w16du:dateUtc="2025-01-03T09:04:00Z">
                <w:pPr>
                  <w:spacing w:line="276" w:lineRule="auto"/>
                  <w:jc w:val="center"/>
                </w:pPr>
              </w:pPrChange>
            </w:pPr>
            <w:del w:id="33152" w:author="瑋婷 徐" w:date="2025-01-03T17:04:00Z" w16du:dateUtc="2025-01-03T09:04:00Z">
              <w:r w:rsidDel="003C19C7">
                <w:rPr>
                  <w:rFonts w:ascii="Times New Roman" w:eastAsia="標楷體" w:hAnsi="Times New Roman" w:cs="Times New Roman"/>
                </w:rPr>
                <w:delText>30</w:delText>
              </w:r>
            </w:del>
          </w:p>
        </w:tc>
        <w:tc>
          <w:tcPr>
            <w:tcW w:w="262" w:type="dxa"/>
            <w:tcBorders>
              <w:top w:val="single" w:sz="4" w:space="0" w:color="000000"/>
              <w:bottom w:val="single" w:sz="4" w:space="0" w:color="000000"/>
            </w:tcBorders>
            <w:shd w:val="clear" w:color="auto" w:fill="D9D9D9"/>
            <w:vAlign w:val="center"/>
          </w:tcPr>
          <w:p w14:paraId="2472FA98" w14:textId="4662A065" w:rsidR="00D93FCC" w:rsidDel="003C19C7" w:rsidRDefault="002435EC">
            <w:pPr>
              <w:rPr>
                <w:del w:id="33153" w:author="瑋婷 徐" w:date="2025-01-03T17:04:00Z" w16du:dateUtc="2025-01-03T09:04:00Z"/>
                <w:rFonts w:ascii="Times New Roman" w:eastAsia="標楷體" w:hAnsi="Times New Roman" w:cs="Times New Roman"/>
              </w:rPr>
              <w:pPrChange w:id="33154" w:author="瑋婷 徐" w:date="2025-01-03T17:04:00Z" w16du:dateUtc="2025-01-03T09:04:00Z">
                <w:pPr>
                  <w:spacing w:line="276" w:lineRule="auto"/>
                  <w:jc w:val="center"/>
                </w:pPr>
              </w:pPrChange>
            </w:pPr>
            <w:del w:id="33155" w:author="瑋婷 徐" w:date="2025-01-03T17:04:00Z" w16du:dateUtc="2025-01-03T09:04:00Z">
              <w:r w:rsidDel="003C19C7">
                <w:rPr>
                  <w:rFonts w:ascii="Times New Roman" w:eastAsia="標楷體" w:hAnsi="Times New Roman" w:cs="Times New Roman"/>
                </w:rPr>
                <w:delText>31</w:delText>
              </w:r>
            </w:del>
          </w:p>
        </w:tc>
        <w:tc>
          <w:tcPr>
            <w:tcW w:w="267" w:type="dxa"/>
            <w:tcBorders>
              <w:top w:val="single" w:sz="4" w:space="0" w:color="000000"/>
              <w:bottom w:val="single" w:sz="4" w:space="0" w:color="000000"/>
            </w:tcBorders>
            <w:shd w:val="clear" w:color="auto" w:fill="FFFFFF"/>
            <w:vAlign w:val="center"/>
          </w:tcPr>
          <w:p w14:paraId="6A045994" w14:textId="0FC1D964" w:rsidR="00D93FCC" w:rsidDel="003C19C7" w:rsidRDefault="002435EC">
            <w:pPr>
              <w:rPr>
                <w:del w:id="33156" w:author="瑋婷 徐" w:date="2025-01-03T17:04:00Z" w16du:dateUtc="2025-01-03T09:04:00Z"/>
                <w:rFonts w:ascii="Times New Roman" w:eastAsia="標楷體" w:hAnsi="Times New Roman" w:cs="Times New Roman"/>
              </w:rPr>
              <w:pPrChange w:id="33157" w:author="瑋婷 徐" w:date="2025-01-03T17:04:00Z" w16du:dateUtc="2025-01-03T09:04:00Z">
                <w:pPr>
                  <w:spacing w:line="276" w:lineRule="auto"/>
                  <w:jc w:val="center"/>
                </w:pPr>
              </w:pPrChange>
            </w:pPr>
            <w:del w:id="33158" w:author="瑋婷 徐" w:date="2025-01-03T17:04:00Z" w16du:dateUtc="2025-01-03T09:04:00Z">
              <w:r w:rsidDel="003C19C7">
                <w:rPr>
                  <w:rFonts w:ascii="Times New Roman" w:eastAsia="標楷體" w:hAnsi="Times New Roman" w:cs="Times New Roman"/>
                </w:rPr>
                <w:delText>32</w:delText>
              </w:r>
            </w:del>
          </w:p>
        </w:tc>
        <w:tc>
          <w:tcPr>
            <w:tcW w:w="267" w:type="dxa"/>
            <w:tcBorders>
              <w:top w:val="single" w:sz="4" w:space="0" w:color="000000"/>
              <w:bottom w:val="single" w:sz="4" w:space="0" w:color="000000"/>
            </w:tcBorders>
            <w:shd w:val="clear" w:color="auto" w:fill="D9D9D9"/>
            <w:vAlign w:val="center"/>
          </w:tcPr>
          <w:p w14:paraId="43ED8418" w14:textId="751DD32D" w:rsidR="00D93FCC" w:rsidDel="003C19C7" w:rsidRDefault="002435EC">
            <w:pPr>
              <w:rPr>
                <w:del w:id="33159" w:author="瑋婷 徐" w:date="2025-01-03T17:04:00Z" w16du:dateUtc="2025-01-03T09:04:00Z"/>
                <w:rFonts w:ascii="Times New Roman" w:eastAsia="標楷體" w:hAnsi="Times New Roman" w:cs="Times New Roman"/>
              </w:rPr>
              <w:pPrChange w:id="33160" w:author="瑋婷 徐" w:date="2025-01-03T17:04:00Z" w16du:dateUtc="2025-01-03T09:04:00Z">
                <w:pPr>
                  <w:spacing w:line="276" w:lineRule="auto"/>
                  <w:jc w:val="center"/>
                </w:pPr>
              </w:pPrChange>
            </w:pPr>
            <w:del w:id="33161" w:author="瑋婷 徐" w:date="2025-01-03T17:04:00Z" w16du:dateUtc="2025-01-03T09:04:00Z">
              <w:r w:rsidDel="003C19C7">
                <w:rPr>
                  <w:rFonts w:ascii="Times New Roman" w:eastAsia="標楷體" w:hAnsi="Times New Roman" w:cs="Times New Roman"/>
                </w:rPr>
                <w:delText>33</w:delText>
              </w:r>
            </w:del>
          </w:p>
        </w:tc>
        <w:tc>
          <w:tcPr>
            <w:tcW w:w="268" w:type="dxa"/>
            <w:tcBorders>
              <w:top w:val="single" w:sz="4" w:space="0" w:color="000000"/>
              <w:bottom w:val="single" w:sz="4" w:space="0" w:color="000000"/>
            </w:tcBorders>
            <w:shd w:val="clear" w:color="auto" w:fill="FFFFFF"/>
            <w:vAlign w:val="center"/>
          </w:tcPr>
          <w:p w14:paraId="09F153D4" w14:textId="435DBEDF" w:rsidR="00D93FCC" w:rsidDel="003C19C7" w:rsidRDefault="002435EC">
            <w:pPr>
              <w:rPr>
                <w:del w:id="33162" w:author="瑋婷 徐" w:date="2025-01-03T17:04:00Z" w16du:dateUtc="2025-01-03T09:04:00Z"/>
                <w:rFonts w:ascii="Times New Roman" w:eastAsia="標楷體" w:hAnsi="Times New Roman" w:cs="Times New Roman"/>
              </w:rPr>
              <w:pPrChange w:id="33163" w:author="瑋婷 徐" w:date="2025-01-03T17:04:00Z" w16du:dateUtc="2025-01-03T09:04:00Z">
                <w:pPr>
                  <w:spacing w:line="276" w:lineRule="auto"/>
                  <w:jc w:val="center"/>
                </w:pPr>
              </w:pPrChange>
            </w:pPr>
            <w:del w:id="33164" w:author="瑋婷 徐" w:date="2025-01-03T17:04:00Z" w16du:dateUtc="2025-01-03T09:04:00Z">
              <w:r w:rsidDel="003C19C7">
                <w:rPr>
                  <w:rFonts w:ascii="Times New Roman" w:eastAsia="標楷體" w:hAnsi="Times New Roman" w:cs="Times New Roman"/>
                </w:rPr>
                <w:delText>34</w:delText>
              </w:r>
            </w:del>
          </w:p>
        </w:tc>
        <w:tc>
          <w:tcPr>
            <w:tcW w:w="252" w:type="dxa"/>
            <w:tcBorders>
              <w:top w:val="single" w:sz="4" w:space="0" w:color="000000"/>
              <w:bottom w:val="single" w:sz="4" w:space="0" w:color="000000"/>
              <w:right w:val="single" w:sz="4" w:space="0" w:color="000000"/>
            </w:tcBorders>
            <w:shd w:val="clear" w:color="auto" w:fill="D9D9D9"/>
            <w:vAlign w:val="center"/>
          </w:tcPr>
          <w:p w14:paraId="0A29ADF5" w14:textId="32289F12" w:rsidR="00D93FCC" w:rsidDel="003C19C7" w:rsidRDefault="002435EC">
            <w:pPr>
              <w:rPr>
                <w:del w:id="33165" w:author="瑋婷 徐" w:date="2025-01-03T17:04:00Z" w16du:dateUtc="2025-01-03T09:04:00Z"/>
                <w:rFonts w:ascii="Times New Roman" w:eastAsia="標楷體" w:hAnsi="Times New Roman" w:cs="Times New Roman"/>
              </w:rPr>
              <w:pPrChange w:id="33166" w:author="瑋婷 徐" w:date="2025-01-03T17:04:00Z" w16du:dateUtc="2025-01-03T09:04:00Z">
                <w:pPr>
                  <w:spacing w:line="276" w:lineRule="auto"/>
                  <w:jc w:val="center"/>
                </w:pPr>
              </w:pPrChange>
            </w:pPr>
            <w:del w:id="33167" w:author="瑋婷 徐" w:date="2025-01-03T17:04:00Z" w16du:dateUtc="2025-01-03T09:04:00Z">
              <w:r w:rsidDel="003C19C7">
                <w:rPr>
                  <w:rFonts w:ascii="Times New Roman" w:eastAsia="標楷體" w:hAnsi="Times New Roman" w:cs="Times New Roman"/>
                </w:rPr>
                <w:delText>35</w:delText>
              </w:r>
            </w:del>
          </w:p>
        </w:tc>
      </w:tr>
      <w:tr w:rsidR="00000000" w:rsidDel="003C19C7" w14:paraId="581F5737" w14:textId="25330EBA" w:rsidTr="002B07B0">
        <w:trPr>
          <w:cantSplit/>
          <w:jc w:val="center"/>
          <w:del w:id="33168"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7F9446C4" w14:textId="7D66A857" w:rsidR="002B07B0" w:rsidDel="003C19C7" w:rsidRDefault="002B07B0">
            <w:pPr>
              <w:rPr>
                <w:del w:id="33169" w:author="瑋婷 徐" w:date="2025-01-03T17:04:00Z" w16du:dateUtc="2025-01-03T09:04:00Z"/>
                <w:rFonts w:ascii="Times New Roman" w:eastAsia="標楷體" w:hAnsi="Times New Roman" w:cs="Times New Roman"/>
                <w:color w:val="000000"/>
              </w:rPr>
              <w:pPrChange w:id="33170" w:author="瑋婷 徐" w:date="2025-01-03T17:04:00Z" w16du:dateUtc="2025-01-03T09:04:00Z">
                <w:pPr>
                  <w:spacing w:line="276" w:lineRule="auto"/>
                </w:pPr>
              </w:pPrChange>
            </w:pPr>
            <w:del w:id="33171" w:author="瑋婷 徐" w:date="2025-01-03T17:04:00Z" w16du:dateUtc="2025-01-03T09:04:00Z">
              <w:r w:rsidDel="003C19C7">
                <w:rPr>
                  <w:rFonts w:ascii="Times New Roman" w:eastAsia="標楷體" w:hAnsi="Times New Roman" w:cs="Times New Roman"/>
                  <w:color w:val="000000"/>
                </w:rPr>
                <w:delText>白耳畫眉</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III</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766BCD67" w14:textId="66881BBD" w:rsidR="002B07B0" w:rsidDel="003C19C7" w:rsidRDefault="002B07B0">
            <w:pPr>
              <w:rPr>
                <w:del w:id="33172" w:author="瑋婷 徐" w:date="2025-01-03T17:04:00Z" w16du:dateUtc="2025-01-03T09:04:00Z"/>
                <w:rFonts w:ascii="Times New Roman" w:eastAsia="標楷體" w:hAnsi="Times New Roman" w:cs="Times New Roman"/>
                <w:i/>
                <w:iCs/>
                <w:color w:val="000000"/>
              </w:rPr>
              <w:pPrChange w:id="33173" w:author="瑋婷 徐" w:date="2025-01-03T17:04:00Z" w16du:dateUtc="2025-01-03T09:04:00Z">
                <w:pPr>
                  <w:spacing w:line="276" w:lineRule="auto"/>
                </w:pPr>
              </w:pPrChange>
            </w:pPr>
            <w:del w:id="33174" w:author="瑋婷 徐" w:date="2025-01-03T17:04:00Z" w16du:dateUtc="2025-01-03T09:04:00Z">
              <w:r w:rsidDel="003C19C7">
                <w:rPr>
                  <w:rFonts w:ascii="Times New Roman" w:eastAsia="標楷體" w:hAnsi="Times New Roman" w:cs="Times New Roman"/>
                  <w:i/>
                  <w:iCs/>
                  <w:color w:val="000000"/>
                </w:rPr>
                <w:delText>Heterophasia auricularis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20B3E088" w14:textId="3CCA113A" w:rsidR="002B07B0" w:rsidDel="003C19C7" w:rsidRDefault="002B07B0">
            <w:pPr>
              <w:rPr>
                <w:del w:id="33175" w:author="瑋婷 徐" w:date="2025-01-03T17:04:00Z" w16du:dateUtc="2025-01-03T09:04:00Z"/>
                <w:rFonts w:ascii="Times New Roman" w:eastAsia="標楷體" w:hAnsi="Times New Roman" w:cs="Times New Roman"/>
              </w:rPr>
              <w:pPrChange w:id="33176" w:author="瑋婷 徐" w:date="2025-01-03T17:04:00Z" w16du:dateUtc="2025-01-03T09:04:00Z">
                <w:pPr>
                  <w:spacing w:line="276" w:lineRule="auto"/>
                  <w:jc w:val="center"/>
                </w:pPr>
              </w:pPrChange>
            </w:pPr>
            <w:del w:id="33177"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2FB97B7A" w14:textId="2F03A601" w:rsidR="002B07B0" w:rsidDel="003C19C7" w:rsidRDefault="002B07B0">
            <w:pPr>
              <w:rPr>
                <w:del w:id="33178" w:author="瑋婷 徐" w:date="2025-01-03T17:04:00Z" w16du:dateUtc="2025-01-03T09:04:00Z"/>
                <w:rFonts w:ascii="Times New Roman" w:eastAsia="標楷體" w:hAnsi="Times New Roman" w:cs="Times New Roman"/>
              </w:rPr>
              <w:pPrChange w:id="33179"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79C2C864" w14:textId="3A04363A" w:rsidR="002B07B0" w:rsidDel="003C19C7" w:rsidRDefault="002B07B0">
            <w:pPr>
              <w:rPr>
                <w:del w:id="33180" w:author="瑋婷 徐" w:date="2025-01-03T17:04:00Z" w16du:dateUtc="2025-01-03T09:04:00Z"/>
                <w:rFonts w:ascii="Times New Roman" w:eastAsia="標楷體" w:hAnsi="Times New Roman" w:cs="Times New Roman"/>
              </w:rPr>
              <w:pPrChange w:id="33181"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408E92B3" w14:textId="4EA11BF2" w:rsidR="002B07B0" w:rsidDel="003C19C7" w:rsidRDefault="002B07B0">
            <w:pPr>
              <w:rPr>
                <w:del w:id="33182" w:author="瑋婷 徐" w:date="2025-01-03T17:04:00Z" w16du:dateUtc="2025-01-03T09:04:00Z"/>
                <w:rFonts w:ascii="Times New Roman" w:eastAsia="標楷體" w:hAnsi="Times New Roman" w:cs="Times New Roman"/>
              </w:rPr>
              <w:pPrChange w:id="33183"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389EA5EF" w14:textId="15B9FAB1" w:rsidR="002B07B0" w:rsidDel="003C19C7" w:rsidRDefault="002B07B0">
            <w:pPr>
              <w:rPr>
                <w:del w:id="33184" w:author="瑋婷 徐" w:date="2025-01-03T17:04:00Z" w16du:dateUtc="2025-01-03T09:04:00Z"/>
                <w:rFonts w:ascii="Times New Roman" w:eastAsia="標楷體" w:hAnsi="Times New Roman" w:cs="Times New Roman"/>
              </w:rPr>
              <w:pPrChange w:id="33185"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3950918C" w14:textId="30C1DD13" w:rsidR="002B07B0" w:rsidDel="003C19C7" w:rsidRDefault="002B07B0">
            <w:pPr>
              <w:rPr>
                <w:del w:id="33186" w:author="瑋婷 徐" w:date="2025-01-03T17:04:00Z" w16du:dateUtc="2025-01-03T09:04:00Z"/>
                <w:rFonts w:ascii="Times New Roman" w:eastAsia="標楷體" w:hAnsi="Times New Roman" w:cs="Times New Roman"/>
              </w:rPr>
              <w:pPrChange w:id="33187" w:author="瑋婷 徐" w:date="2025-01-03T17:04:00Z" w16du:dateUtc="2025-01-03T09:04:00Z">
                <w:pPr>
                  <w:spacing w:line="276" w:lineRule="auto"/>
                  <w:jc w:val="center"/>
                </w:pPr>
              </w:pPrChange>
            </w:pPr>
            <w:del w:id="33188"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62EC8BE3" w14:textId="184AE916" w:rsidR="002B07B0" w:rsidDel="003C19C7" w:rsidRDefault="002B07B0">
            <w:pPr>
              <w:rPr>
                <w:del w:id="33189" w:author="瑋婷 徐" w:date="2025-01-03T17:04:00Z" w16du:dateUtc="2025-01-03T09:04:00Z"/>
                <w:rFonts w:ascii="Times New Roman" w:eastAsia="標楷體" w:hAnsi="Times New Roman" w:cs="Times New Roman"/>
              </w:rPr>
              <w:pPrChange w:id="33190"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27BF701D" w14:textId="0CDCB9E7" w:rsidR="002B07B0" w:rsidDel="003C19C7" w:rsidRDefault="002B07B0">
            <w:pPr>
              <w:rPr>
                <w:del w:id="33191" w:author="瑋婷 徐" w:date="2025-01-03T17:04:00Z" w16du:dateUtc="2025-01-03T09:04:00Z"/>
                <w:rFonts w:ascii="Times New Roman" w:eastAsia="標楷體" w:hAnsi="Times New Roman" w:cs="Times New Roman"/>
              </w:rPr>
              <w:pPrChange w:id="3319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63CCA8B" w14:textId="14B093D3" w:rsidR="002B07B0" w:rsidDel="003C19C7" w:rsidRDefault="002B07B0">
            <w:pPr>
              <w:rPr>
                <w:del w:id="33193" w:author="瑋婷 徐" w:date="2025-01-03T17:04:00Z" w16du:dateUtc="2025-01-03T09:04:00Z"/>
                <w:rFonts w:ascii="Times New Roman" w:eastAsia="標楷體" w:hAnsi="Times New Roman" w:cs="Times New Roman"/>
              </w:rPr>
              <w:pPrChange w:id="33194" w:author="瑋婷 徐" w:date="2025-01-03T17:04:00Z" w16du:dateUtc="2025-01-03T09:04:00Z">
                <w:pPr>
                  <w:spacing w:line="276" w:lineRule="auto"/>
                  <w:jc w:val="center"/>
                </w:pPr>
              </w:pPrChange>
            </w:pPr>
            <w:del w:id="3319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53337AD" w14:textId="5523CBEF" w:rsidR="002B07B0" w:rsidDel="003C19C7" w:rsidRDefault="002B07B0">
            <w:pPr>
              <w:rPr>
                <w:del w:id="33196" w:author="瑋婷 徐" w:date="2025-01-03T17:04:00Z" w16du:dateUtc="2025-01-03T09:04:00Z"/>
                <w:rFonts w:ascii="Times New Roman" w:eastAsia="標楷體" w:hAnsi="Times New Roman" w:cs="Times New Roman"/>
              </w:rPr>
              <w:pPrChange w:id="331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8EBA104" w14:textId="72371756" w:rsidR="002B07B0" w:rsidDel="003C19C7" w:rsidRDefault="002B07B0">
            <w:pPr>
              <w:rPr>
                <w:del w:id="33198" w:author="瑋婷 徐" w:date="2025-01-03T17:04:00Z" w16du:dateUtc="2025-01-03T09:04:00Z"/>
                <w:rFonts w:ascii="Times New Roman" w:eastAsia="標楷體" w:hAnsi="Times New Roman" w:cs="Times New Roman"/>
              </w:rPr>
              <w:pPrChange w:id="33199" w:author="瑋婷 徐" w:date="2025-01-03T17:04:00Z" w16du:dateUtc="2025-01-03T09:04:00Z">
                <w:pPr>
                  <w:spacing w:line="276" w:lineRule="auto"/>
                  <w:jc w:val="center"/>
                </w:pPr>
              </w:pPrChange>
            </w:pPr>
            <w:del w:id="33200" w:author="瑋婷 徐" w:date="2025-01-03T17:04:00Z" w16du:dateUtc="2025-01-03T09:04:00Z">
              <w:r w:rsidDel="003C19C7">
                <w:rPr>
                  <w:rFonts w:ascii="Times New Roman" w:eastAsia="標楷體" w:hAnsi="Times New Roman" w:cs="Times New Roman"/>
                  <w:color w:val="000000"/>
                </w:rPr>
                <w:delText>*</w:delText>
              </w:r>
            </w:del>
          </w:p>
        </w:tc>
        <w:tc>
          <w:tcPr>
            <w:tcW w:w="271" w:type="dxa"/>
            <w:tcBorders>
              <w:top w:val="single" w:sz="4" w:space="0" w:color="000000"/>
              <w:bottom w:val="single" w:sz="4" w:space="0" w:color="000000"/>
            </w:tcBorders>
            <w:shd w:val="clear" w:color="auto" w:fill="FFFFFF"/>
            <w:vAlign w:val="center"/>
          </w:tcPr>
          <w:p w14:paraId="328D06FF" w14:textId="4E4DE355" w:rsidR="002B07B0" w:rsidDel="003C19C7" w:rsidRDefault="002B07B0">
            <w:pPr>
              <w:rPr>
                <w:del w:id="33201" w:author="瑋婷 徐" w:date="2025-01-03T17:04:00Z" w16du:dateUtc="2025-01-03T09:04:00Z"/>
                <w:rFonts w:ascii="Times New Roman" w:eastAsia="標楷體" w:hAnsi="Times New Roman" w:cs="Times New Roman"/>
              </w:rPr>
              <w:pPrChange w:id="33202" w:author="瑋婷 徐" w:date="2025-01-03T17:04:00Z" w16du:dateUtc="2025-01-03T09:04:00Z">
                <w:pPr>
                  <w:spacing w:line="276" w:lineRule="auto"/>
                  <w:jc w:val="center"/>
                </w:pPr>
              </w:pPrChange>
            </w:pPr>
            <w:del w:id="3320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75237BB" w14:textId="187EBD21" w:rsidR="002B07B0" w:rsidDel="003C19C7" w:rsidRDefault="002B07B0">
            <w:pPr>
              <w:rPr>
                <w:del w:id="33204" w:author="瑋婷 徐" w:date="2025-01-03T17:04:00Z" w16du:dateUtc="2025-01-03T09:04:00Z"/>
                <w:rFonts w:ascii="Times New Roman" w:eastAsia="標楷體" w:hAnsi="Times New Roman" w:cs="Times New Roman"/>
              </w:rPr>
              <w:pPrChange w:id="33205" w:author="瑋婷 徐" w:date="2025-01-03T17:04:00Z" w16du:dateUtc="2025-01-03T09:04:00Z">
                <w:pPr>
                  <w:spacing w:line="276" w:lineRule="auto"/>
                  <w:jc w:val="center"/>
                </w:pPr>
              </w:pPrChange>
            </w:pPr>
            <w:del w:id="3320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5830EBA1" w14:textId="62E530CD" w:rsidR="002B07B0" w:rsidDel="003C19C7" w:rsidRDefault="002B07B0">
            <w:pPr>
              <w:rPr>
                <w:del w:id="33207" w:author="瑋婷 徐" w:date="2025-01-03T17:04:00Z" w16du:dateUtc="2025-01-03T09:04:00Z"/>
                <w:rFonts w:ascii="Times New Roman" w:eastAsia="標楷體" w:hAnsi="Times New Roman" w:cs="Times New Roman"/>
              </w:rPr>
              <w:pPrChange w:id="33208" w:author="瑋婷 徐" w:date="2025-01-03T17:04:00Z" w16du:dateUtc="2025-01-03T09:04:00Z">
                <w:pPr>
                  <w:spacing w:line="276" w:lineRule="auto"/>
                  <w:jc w:val="center"/>
                </w:pPr>
              </w:pPrChange>
            </w:pPr>
            <w:del w:id="3320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7CC7280" w14:textId="1E099112" w:rsidR="002B07B0" w:rsidDel="003C19C7" w:rsidRDefault="002B07B0">
            <w:pPr>
              <w:rPr>
                <w:del w:id="33210" w:author="瑋婷 徐" w:date="2025-01-03T17:04:00Z" w16du:dateUtc="2025-01-03T09:04:00Z"/>
                <w:rFonts w:ascii="Times New Roman" w:eastAsia="標楷體" w:hAnsi="Times New Roman" w:cs="Times New Roman"/>
              </w:rPr>
              <w:pPrChange w:id="33211" w:author="瑋婷 徐" w:date="2025-01-03T17:04:00Z" w16du:dateUtc="2025-01-03T09:04:00Z">
                <w:pPr>
                  <w:spacing w:line="276" w:lineRule="auto"/>
                  <w:jc w:val="center"/>
                </w:pPr>
              </w:pPrChange>
            </w:pPr>
            <w:del w:id="3321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95191BC" w14:textId="0F3F1C46" w:rsidR="002B07B0" w:rsidDel="003C19C7" w:rsidRDefault="002B07B0">
            <w:pPr>
              <w:rPr>
                <w:del w:id="33213" w:author="瑋婷 徐" w:date="2025-01-03T17:04:00Z" w16du:dateUtc="2025-01-03T09:04:00Z"/>
                <w:rFonts w:ascii="Times New Roman" w:eastAsia="標楷體" w:hAnsi="Times New Roman" w:cs="Times New Roman"/>
              </w:rPr>
              <w:pPrChange w:id="33214" w:author="瑋婷 徐" w:date="2025-01-03T17:04:00Z" w16du:dateUtc="2025-01-03T09:04:00Z">
                <w:pPr>
                  <w:spacing w:line="276" w:lineRule="auto"/>
                  <w:jc w:val="center"/>
                </w:pPr>
              </w:pPrChange>
            </w:pPr>
            <w:del w:id="3321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950AF17" w14:textId="57038CD1" w:rsidR="002B07B0" w:rsidDel="003C19C7" w:rsidRDefault="002B07B0">
            <w:pPr>
              <w:rPr>
                <w:del w:id="33216" w:author="瑋婷 徐" w:date="2025-01-03T17:04:00Z" w16du:dateUtc="2025-01-03T09:04:00Z"/>
                <w:rFonts w:ascii="Times New Roman" w:eastAsia="標楷體" w:hAnsi="Times New Roman" w:cs="Times New Roman"/>
              </w:rPr>
              <w:pPrChange w:id="33217" w:author="瑋婷 徐" w:date="2025-01-03T17:04:00Z" w16du:dateUtc="2025-01-03T09:04:00Z">
                <w:pPr>
                  <w:spacing w:line="276" w:lineRule="auto"/>
                  <w:jc w:val="center"/>
                </w:pPr>
              </w:pPrChange>
            </w:pPr>
            <w:del w:id="3321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759DE5E" w14:textId="3E3E0838" w:rsidR="002B07B0" w:rsidDel="003C19C7" w:rsidRDefault="002B07B0">
            <w:pPr>
              <w:rPr>
                <w:del w:id="33219" w:author="瑋婷 徐" w:date="2025-01-03T17:04:00Z" w16du:dateUtc="2025-01-03T09:04:00Z"/>
                <w:rFonts w:ascii="Times New Roman" w:eastAsia="標楷體" w:hAnsi="Times New Roman" w:cs="Times New Roman"/>
              </w:rPr>
              <w:pPrChange w:id="3322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DB4B441" w14:textId="38994D68" w:rsidR="002B07B0" w:rsidDel="003C19C7" w:rsidRDefault="002B07B0">
            <w:pPr>
              <w:rPr>
                <w:del w:id="33221" w:author="瑋婷 徐" w:date="2025-01-03T17:04:00Z" w16du:dateUtc="2025-01-03T09:04:00Z"/>
                <w:rFonts w:ascii="Times New Roman" w:eastAsia="標楷體" w:hAnsi="Times New Roman" w:cs="Times New Roman"/>
                <w:color w:val="000000"/>
              </w:rPr>
              <w:pPrChange w:id="33222" w:author="瑋婷 徐" w:date="2025-01-03T17:04:00Z" w16du:dateUtc="2025-01-03T09:04:00Z">
                <w:pPr>
                  <w:spacing w:line="276" w:lineRule="auto"/>
                  <w:jc w:val="center"/>
                </w:pPr>
              </w:pPrChange>
            </w:pPr>
            <w:del w:id="3322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8742856" w14:textId="6C3B603A" w:rsidR="002B07B0" w:rsidDel="003C19C7" w:rsidRDefault="002B07B0">
            <w:pPr>
              <w:rPr>
                <w:del w:id="33224" w:author="瑋婷 徐" w:date="2025-01-03T17:04:00Z" w16du:dateUtc="2025-01-03T09:04:00Z"/>
                <w:rFonts w:ascii="Times New Roman" w:eastAsia="標楷體" w:hAnsi="Times New Roman" w:cs="Times New Roman"/>
              </w:rPr>
              <w:pPrChange w:id="3322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3B3C357F" w14:textId="1789C11D" w:rsidR="002B07B0" w:rsidDel="003C19C7" w:rsidRDefault="002B07B0">
            <w:pPr>
              <w:rPr>
                <w:del w:id="33226" w:author="瑋婷 徐" w:date="2025-01-03T17:04:00Z" w16du:dateUtc="2025-01-03T09:04:00Z"/>
                <w:rFonts w:ascii="Times New Roman" w:eastAsia="標楷體" w:hAnsi="Times New Roman" w:cs="Times New Roman"/>
              </w:rPr>
              <w:pPrChange w:id="33227" w:author="瑋婷 徐" w:date="2025-01-03T17:04:00Z" w16du:dateUtc="2025-01-03T09:04:00Z">
                <w:pPr>
                  <w:spacing w:line="276" w:lineRule="auto"/>
                  <w:jc w:val="center"/>
                </w:pPr>
              </w:pPrChange>
            </w:pPr>
            <w:del w:id="3322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FDD2334" w14:textId="257B4BF6" w:rsidR="002B07B0" w:rsidDel="003C19C7" w:rsidRDefault="002B07B0">
            <w:pPr>
              <w:rPr>
                <w:del w:id="33229" w:author="瑋婷 徐" w:date="2025-01-03T17:04:00Z" w16du:dateUtc="2025-01-03T09:04:00Z"/>
                <w:rFonts w:ascii="Times New Roman" w:eastAsia="標楷體" w:hAnsi="Times New Roman" w:cs="Times New Roman"/>
              </w:rPr>
              <w:pPrChange w:id="33230" w:author="瑋婷 徐" w:date="2025-01-03T17:04:00Z" w16du:dateUtc="2025-01-03T09:04:00Z">
                <w:pPr>
                  <w:spacing w:line="276" w:lineRule="auto"/>
                  <w:jc w:val="center"/>
                </w:pPr>
              </w:pPrChange>
            </w:pPr>
            <w:del w:id="33231"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D9D9D9"/>
            <w:vAlign w:val="center"/>
          </w:tcPr>
          <w:p w14:paraId="319C421B" w14:textId="061DEF18" w:rsidR="002B07B0" w:rsidDel="003C19C7" w:rsidRDefault="002B07B0">
            <w:pPr>
              <w:rPr>
                <w:del w:id="33232" w:author="瑋婷 徐" w:date="2025-01-03T17:04:00Z" w16du:dateUtc="2025-01-03T09:04:00Z"/>
                <w:rFonts w:ascii="Times New Roman" w:eastAsia="標楷體" w:hAnsi="Times New Roman" w:cs="Times New Roman"/>
              </w:rPr>
              <w:pPrChange w:id="33233"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52A0D2D6" w14:textId="1089B1E1" w:rsidR="002B07B0" w:rsidDel="003C19C7" w:rsidRDefault="002B07B0">
            <w:pPr>
              <w:rPr>
                <w:del w:id="33234" w:author="瑋婷 徐" w:date="2025-01-03T17:04:00Z" w16du:dateUtc="2025-01-03T09:04:00Z"/>
                <w:rFonts w:ascii="Times New Roman" w:eastAsia="標楷體" w:hAnsi="Times New Roman" w:cs="Times New Roman"/>
                <w:color w:val="000000"/>
              </w:rPr>
              <w:pPrChange w:id="33235" w:author="瑋婷 徐" w:date="2025-01-03T17:04:00Z" w16du:dateUtc="2025-01-03T09:04:00Z">
                <w:pPr>
                  <w:spacing w:line="276" w:lineRule="auto"/>
                  <w:jc w:val="center"/>
                </w:pPr>
              </w:pPrChange>
            </w:pPr>
            <w:del w:id="33236" w:author="瑋婷 徐" w:date="2025-01-03T17:04:00Z" w16du:dateUtc="2025-01-03T09:04:00Z">
              <w:r w:rsidDel="003C19C7">
                <w:rPr>
                  <w:rFonts w:ascii="Times New Roman" w:eastAsia="標楷體" w:hAnsi="Times New Roman" w:cs="Times New Roman"/>
                  <w:color w:val="000000"/>
                </w:rPr>
                <w:delText>*</w:delText>
              </w:r>
            </w:del>
          </w:p>
        </w:tc>
        <w:tc>
          <w:tcPr>
            <w:tcW w:w="264" w:type="dxa"/>
            <w:tcBorders>
              <w:top w:val="single" w:sz="4" w:space="0" w:color="000000"/>
              <w:bottom w:val="single" w:sz="4" w:space="0" w:color="000000"/>
            </w:tcBorders>
            <w:shd w:val="clear" w:color="auto" w:fill="D9D9D9"/>
            <w:vAlign w:val="center"/>
          </w:tcPr>
          <w:p w14:paraId="7EC52B16" w14:textId="1049B6EA" w:rsidR="002B07B0" w:rsidDel="003C19C7" w:rsidRDefault="002B07B0">
            <w:pPr>
              <w:rPr>
                <w:del w:id="33237" w:author="瑋婷 徐" w:date="2025-01-03T17:04:00Z" w16du:dateUtc="2025-01-03T09:04:00Z"/>
                <w:rFonts w:ascii="Times New Roman" w:eastAsia="標楷體" w:hAnsi="Times New Roman" w:cs="Times New Roman"/>
              </w:rPr>
              <w:pPrChange w:id="33238" w:author="瑋婷 徐" w:date="2025-01-03T17:04:00Z" w16du:dateUtc="2025-01-03T09:04:00Z">
                <w:pPr>
                  <w:spacing w:line="276" w:lineRule="auto"/>
                  <w:jc w:val="center"/>
                </w:pPr>
              </w:pPrChange>
            </w:pPr>
            <w:del w:id="3323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D12F8E7" w14:textId="15A0D4C0" w:rsidR="002B07B0" w:rsidDel="003C19C7" w:rsidRDefault="002B07B0">
            <w:pPr>
              <w:rPr>
                <w:del w:id="33240" w:author="瑋婷 徐" w:date="2025-01-03T17:04:00Z" w16du:dateUtc="2025-01-03T09:04:00Z"/>
                <w:rFonts w:ascii="Times New Roman" w:eastAsia="標楷體" w:hAnsi="Times New Roman" w:cs="Times New Roman"/>
              </w:rPr>
              <w:pPrChange w:id="33241" w:author="瑋婷 徐" w:date="2025-01-03T17:04:00Z" w16du:dateUtc="2025-01-03T09:04:00Z">
                <w:pPr>
                  <w:spacing w:line="276" w:lineRule="auto"/>
                  <w:jc w:val="center"/>
                </w:pPr>
              </w:pPrChange>
            </w:pPr>
            <w:del w:id="33242"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0BE3B753" w14:textId="560E8F35" w:rsidR="002B07B0" w:rsidDel="003C19C7" w:rsidRDefault="002B07B0">
            <w:pPr>
              <w:rPr>
                <w:del w:id="33243" w:author="瑋婷 徐" w:date="2025-01-03T17:04:00Z" w16du:dateUtc="2025-01-03T09:04:00Z"/>
                <w:rFonts w:ascii="Times New Roman" w:eastAsia="標楷體" w:hAnsi="Times New Roman" w:cs="Times New Roman"/>
              </w:rPr>
              <w:pPrChange w:id="3324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9FC92F1" w14:textId="0798CCB5" w:rsidR="002B07B0" w:rsidDel="003C19C7" w:rsidRDefault="002B07B0">
            <w:pPr>
              <w:rPr>
                <w:del w:id="33245" w:author="瑋婷 徐" w:date="2025-01-03T17:04:00Z" w16du:dateUtc="2025-01-03T09:04:00Z"/>
                <w:rFonts w:ascii="Times New Roman" w:eastAsia="標楷體" w:hAnsi="Times New Roman" w:cs="Times New Roman"/>
              </w:rPr>
              <w:pPrChange w:id="332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99DEC56" w14:textId="5CA42E65" w:rsidR="002B07B0" w:rsidDel="003C19C7" w:rsidRDefault="002B07B0">
            <w:pPr>
              <w:rPr>
                <w:del w:id="33247" w:author="瑋婷 徐" w:date="2025-01-03T17:04:00Z" w16du:dateUtc="2025-01-03T09:04:00Z"/>
                <w:rFonts w:ascii="Times New Roman" w:eastAsia="標楷體" w:hAnsi="Times New Roman" w:cs="Times New Roman"/>
              </w:rPr>
              <w:pPrChange w:id="33248" w:author="瑋婷 徐" w:date="2025-01-03T17:04:00Z" w16du:dateUtc="2025-01-03T09:04:00Z">
                <w:pPr>
                  <w:spacing w:line="276" w:lineRule="auto"/>
                  <w:jc w:val="center"/>
                </w:pPr>
              </w:pPrChange>
            </w:pPr>
            <w:del w:id="33249"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2A806F58" w14:textId="6407353E" w:rsidR="002B07B0" w:rsidDel="003C19C7" w:rsidRDefault="002B07B0">
            <w:pPr>
              <w:rPr>
                <w:del w:id="33250" w:author="瑋婷 徐" w:date="2025-01-03T17:04:00Z" w16du:dateUtc="2025-01-03T09:04:00Z"/>
                <w:rFonts w:ascii="Times New Roman" w:eastAsia="標楷體" w:hAnsi="Times New Roman" w:cs="Times New Roman"/>
              </w:rPr>
              <w:pPrChange w:id="33251" w:author="瑋婷 徐" w:date="2025-01-03T17:04:00Z" w16du:dateUtc="2025-01-03T09:04:00Z">
                <w:pPr>
                  <w:spacing w:line="276" w:lineRule="auto"/>
                  <w:jc w:val="center"/>
                </w:pPr>
              </w:pPrChange>
            </w:pPr>
            <w:del w:id="33252" w:author="瑋婷 徐" w:date="2025-01-03T17:04:00Z" w16du:dateUtc="2025-01-03T09:04:00Z">
              <w:r w:rsidDel="003C19C7">
                <w:rPr>
                  <w:rFonts w:ascii="Times New Roman" w:eastAsia="標楷體" w:hAnsi="Times New Roman" w:cs="Times New Roman"/>
                  <w:color w:val="000000"/>
                </w:rPr>
                <w:delText>*</w:delText>
              </w:r>
            </w:del>
          </w:p>
        </w:tc>
        <w:tc>
          <w:tcPr>
            <w:tcW w:w="262" w:type="dxa"/>
            <w:tcBorders>
              <w:top w:val="single" w:sz="4" w:space="0" w:color="000000"/>
              <w:bottom w:val="single" w:sz="4" w:space="0" w:color="000000"/>
            </w:tcBorders>
            <w:shd w:val="clear" w:color="auto" w:fill="D9D9D9"/>
            <w:vAlign w:val="center"/>
          </w:tcPr>
          <w:p w14:paraId="1C3C3D1E" w14:textId="277776B6" w:rsidR="002B07B0" w:rsidDel="003C19C7" w:rsidRDefault="002B07B0">
            <w:pPr>
              <w:rPr>
                <w:del w:id="33253" w:author="瑋婷 徐" w:date="2025-01-03T17:04:00Z" w16du:dateUtc="2025-01-03T09:04:00Z"/>
                <w:rFonts w:ascii="Times New Roman" w:eastAsia="標楷體" w:hAnsi="Times New Roman" w:cs="Times New Roman"/>
              </w:rPr>
              <w:pPrChange w:id="33254" w:author="瑋婷 徐" w:date="2025-01-03T17:04:00Z" w16du:dateUtc="2025-01-03T09:04:00Z">
                <w:pPr>
                  <w:spacing w:line="276" w:lineRule="auto"/>
                  <w:jc w:val="center"/>
                </w:pPr>
              </w:pPrChange>
            </w:pPr>
            <w:del w:id="33255"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4E015993" w14:textId="22999C19" w:rsidR="002B07B0" w:rsidDel="003C19C7" w:rsidRDefault="002B07B0">
            <w:pPr>
              <w:rPr>
                <w:del w:id="33256" w:author="瑋婷 徐" w:date="2025-01-03T17:04:00Z" w16du:dateUtc="2025-01-03T09:04:00Z"/>
                <w:rFonts w:ascii="Times New Roman" w:eastAsia="標楷體" w:hAnsi="Times New Roman" w:cs="Times New Roman"/>
              </w:rPr>
              <w:pPrChange w:id="33257" w:author="瑋婷 徐" w:date="2025-01-03T17:04:00Z" w16du:dateUtc="2025-01-03T09:04:00Z">
                <w:pPr>
                  <w:spacing w:line="276" w:lineRule="auto"/>
                  <w:jc w:val="center"/>
                </w:pPr>
              </w:pPrChange>
            </w:pPr>
            <w:del w:id="33258"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D9D9D9"/>
            <w:vAlign w:val="center"/>
          </w:tcPr>
          <w:p w14:paraId="24D646A7" w14:textId="5916D6E0" w:rsidR="002B07B0" w:rsidDel="003C19C7" w:rsidRDefault="002B07B0">
            <w:pPr>
              <w:rPr>
                <w:del w:id="33259" w:author="瑋婷 徐" w:date="2025-01-03T17:04:00Z" w16du:dateUtc="2025-01-03T09:04:00Z"/>
                <w:rFonts w:ascii="Times New Roman" w:eastAsia="標楷體" w:hAnsi="Times New Roman" w:cs="Times New Roman"/>
              </w:rPr>
              <w:pPrChange w:id="33260" w:author="瑋婷 徐" w:date="2025-01-03T17:04:00Z" w16du:dateUtc="2025-01-03T09:04:00Z">
                <w:pPr>
                  <w:spacing w:line="276" w:lineRule="auto"/>
                  <w:jc w:val="center"/>
                </w:pPr>
              </w:pPrChange>
            </w:pPr>
            <w:del w:id="33261" w:author="瑋婷 徐" w:date="2025-01-03T17:04:00Z" w16du:dateUtc="2025-01-03T09:04:00Z">
              <w:r w:rsidDel="003C19C7">
                <w:rPr>
                  <w:rFonts w:ascii="Times New Roman" w:eastAsia="標楷體" w:hAnsi="Times New Roman" w:cs="Times New Roman"/>
                  <w:color w:val="000000"/>
                </w:rPr>
                <w:delText>*</w:delText>
              </w:r>
            </w:del>
          </w:p>
        </w:tc>
        <w:tc>
          <w:tcPr>
            <w:tcW w:w="268" w:type="dxa"/>
            <w:tcBorders>
              <w:top w:val="single" w:sz="4" w:space="0" w:color="000000"/>
              <w:bottom w:val="single" w:sz="4" w:space="0" w:color="000000"/>
            </w:tcBorders>
            <w:shd w:val="clear" w:color="auto" w:fill="FFFFFF"/>
            <w:vAlign w:val="center"/>
          </w:tcPr>
          <w:p w14:paraId="4B613DDF" w14:textId="5C044382" w:rsidR="002B07B0" w:rsidDel="003C19C7" w:rsidRDefault="002B07B0">
            <w:pPr>
              <w:rPr>
                <w:del w:id="33262" w:author="瑋婷 徐" w:date="2025-01-03T17:04:00Z" w16du:dateUtc="2025-01-03T09:04:00Z"/>
                <w:rFonts w:ascii="Times New Roman" w:eastAsia="標楷體" w:hAnsi="Times New Roman" w:cs="Times New Roman"/>
              </w:rPr>
              <w:pPrChange w:id="33263" w:author="瑋婷 徐" w:date="2025-01-03T17:04:00Z" w16du:dateUtc="2025-01-03T09:04:00Z">
                <w:pPr>
                  <w:spacing w:line="276" w:lineRule="auto"/>
                  <w:jc w:val="center"/>
                </w:pPr>
              </w:pPrChange>
            </w:pPr>
            <w:del w:id="33264"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right w:val="single" w:sz="4" w:space="0" w:color="000000"/>
            </w:tcBorders>
            <w:shd w:val="clear" w:color="auto" w:fill="D9D9D9"/>
            <w:vAlign w:val="center"/>
          </w:tcPr>
          <w:p w14:paraId="6C8F7F9B" w14:textId="2A9EB283" w:rsidR="002B07B0" w:rsidDel="003C19C7" w:rsidRDefault="002B07B0">
            <w:pPr>
              <w:rPr>
                <w:del w:id="33265" w:author="瑋婷 徐" w:date="2025-01-03T17:04:00Z" w16du:dateUtc="2025-01-03T09:04:00Z"/>
                <w:rFonts w:ascii="Times New Roman" w:eastAsia="標楷體" w:hAnsi="Times New Roman" w:cs="Times New Roman"/>
              </w:rPr>
              <w:pPrChange w:id="33266" w:author="瑋婷 徐" w:date="2025-01-03T17:04:00Z" w16du:dateUtc="2025-01-03T09:04:00Z">
                <w:pPr>
                  <w:spacing w:line="276" w:lineRule="auto"/>
                  <w:jc w:val="center"/>
                </w:pPr>
              </w:pPrChange>
            </w:pPr>
          </w:p>
        </w:tc>
      </w:tr>
      <w:tr w:rsidR="00000000" w:rsidDel="003C19C7" w14:paraId="3BAAAE8B" w14:textId="33B91E85" w:rsidTr="002B07B0">
        <w:trPr>
          <w:cantSplit/>
          <w:jc w:val="center"/>
          <w:del w:id="33267"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235AA1B4" w14:textId="0AED3331" w:rsidR="00D93FCC" w:rsidDel="003C19C7" w:rsidRDefault="002435EC">
            <w:pPr>
              <w:rPr>
                <w:del w:id="33268" w:author="瑋婷 徐" w:date="2025-01-03T17:04:00Z" w16du:dateUtc="2025-01-03T09:04:00Z"/>
                <w:rFonts w:ascii="Times New Roman" w:eastAsia="標楷體" w:hAnsi="Times New Roman" w:cs="Times New Roman"/>
              </w:rPr>
              <w:pPrChange w:id="33269" w:author="瑋婷 徐" w:date="2025-01-03T17:04:00Z" w16du:dateUtc="2025-01-03T09:04:00Z">
                <w:pPr>
                  <w:spacing w:line="276" w:lineRule="auto"/>
                </w:pPr>
              </w:pPrChange>
            </w:pPr>
            <w:del w:id="33270" w:author="瑋婷 徐" w:date="2025-01-03T17:04:00Z" w16du:dateUtc="2025-01-03T09:04:00Z">
              <w:r w:rsidDel="003C19C7">
                <w:rPr>
                  <w:rFonts w:ascii="Times New Roman" w:eastAsia="標楷體" w:hAnsi="Times New Roman" w:cs="Times New Roman"/>
                  <w:color w:val="000000"/>
                </w:rPr>
                <w:delText>紋翼畫眉</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III</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66FA4058" w14:textId="2D24659A" w:rsidR="00D93FCC" w:rsidDel="003C19C7" w:rsidRDefault="002435EC">
            <w:pPr>
              <w:rPr>
                <w:del w:id="33271" w:author="瑋婷 徐" w:date="2025-01-03T17:04:00Z" w16du:dateUtc="2025-01-03T09:04:00Z"/>
                <w:rFonts w:ascii="Times New Roman" w:eastAsia="標楷體" w:hAnsi="Times New Roman" w:cs="Times New Roman"/>
                <w:i/>
              </w:rPr>
              <w:pPrChange w:id="33272" w:author="瑋婷 徐" w:date="2025-01-03T17:04:00Z" w16du:dateUtc="2025-01-03T09:04:00Z">
                <w:pPr>
                  <w:spacing w:line="276" w:lineRule="auto"/>
                </w:pPr>
              </w:pPrChange>
            </w:pPr>
            <w:del w:id="33273" w:author="瑋婷 徐" w:date="2025-01-03T17:04:00Z" w16du:dateUtc="2025-01-03T09:04:00Z">
              <w:r w:rsidDel="003C19C7">
                <w:rPr>
                  <w:rFonts w:ascii="Times New Roman" w:eastAsia="標楷體" w:hAnsi="Times New Roman" w:cs="Times New Roman"/>
                  <w:i/>
                  <w:iCs/>
                  <w:color w:val="000000"/>
                </w:rPr>
                <w:delText>Actinodura morrisoniana</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29835486" w14:textId="685A8BC0" w:rsidR="00D93FCC" w:rsidDel="003C19C7" w:rsidRDefault="00D93FCC">
            <w:pPr>
              <w:rPr>
                <w:del w:id="33274" w:author="瑋婷 徐" w:date="2025-01-03T17:04:00Z" w16du:dateUtc="2025-01-03T09:04:00Z"/>
                <w:rFonts w:ascii="Times New Roman" w:eastAsia="標楷體" w:hAnsi="Times New Roman" w:cs="Times New Roman"/>
              </w:rPr>
              <w:pPrChange w:id="33275"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2E4E6961" w14:textId="74B0378A" w:rsidR="00D93FCC" w:rsidDel="003C19C7" w:rsidRDefault="00D93FCC">
            <w:pPr>
              <w:rPr>
                <w:del w:id="33276" w:author="瑋婷 徐" w:date="2025-01-03T17:04:00Z" w16du:dateUtc="2025-01-03T09:04:00Z"/>
                <w:rFonts w:ascii="Times New Roman" w:eastAsia="標楷體" w:hAnsi="Times New Roman" w:cs="Times New Roman"/>
              </w:rPr>
              <w:pPrChange w:id="33277"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112D79C5" w14:textId="274F8D77" w:rsidR="00D93FCC" w:rsidDel="003C19C7" w:rsidRDefault="00D93FCC">
            <w:pPr>
              <w:rPr>
                <w:del w:id="33278" w:author="瑋婷 徐" w:date="2025-01-03T17:04:00Z" w16du:dateUtc="2025-01-03T09:04:00Z"/>
                <w:rFonts w:ascii="Times New Roman" w:eastAsia="標楷體" w:hAnsi="Times New Roman" w:cs="Times New Roman"/>
              </w:rPr>
              <w:pPrChange w:id="33279"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18A531A4" w14:textId="31F2CA19" w:rsidR="00D93FCC" w:rsidDel="003C19C7" w:rsidRDefault="00D93FCC">
            <w:pPr>
              <w:rPr>
                <w:del w:id="33280" w:author="瑋婷 徐" w:date="2025-01-03T17:04:00Z" w16du:dateUtc="2025-01-03T09:04:00Z"/>
                <w:rFonts w:ascii="Times New Roman" w:eastAsia="標楷體" w:hAnsi="Times New Roman" w:cs="Times New Roman"/>
              </w:rPr>
              <w:pPrChange w:id="33281"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146E2777" w14:textId="4A3FFFF1" w:rsidR="00D93FCC" w:rsidDel="003C19C7" w:rsidRDefault="00D93FCC">
            <w:pPr>
              <w:rPr>
                <w:del w:id="33282" w:author="瑋婷 徐" w:date="2025-01-03T17:04:00Z" w16du:dateUtc="2025-01-03T09:04:00Z"/>
                <w:rFonts w:ascii="Times New Roman" w:eastAsia="標楷體" w:hAnsi="Times New Roman" w:cs="Times New Roman"/>
              </w:rPr>
              <w:pPrChange w:id="33283"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60ECAD43" w14:textId="144A98BF" w:rsidR="00D93FCC" w:rsidDel="003C19C7" w:rsidRDefault="00D93FCC">
            <w:pPr>
              <w:rPr>
                <w:del w:id="33284" w:author="瑋婷 徐" w:date="2025-01-03T17:04:00Z" w16du:dateUtc="2025-01-03T09:04:00Z"/>
                <w:rFonts w:ascii="Times New Roman" w:eastAsia="標楷體" w:hAnsi="Times New Roman" w:cs="Times New Roman"/>
              </w:rPr>
              <w:pPrChange w:id="33285"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2BFC38C" w14:textId="0CD282D9" w:rsidR="00D93FCC" w:rsidDel="003C19C7" w:rsidRDefault="00D93FCC">
            <w:pPr>
              <w:rPr>
                <w:del w:id="33286" w:author="瑋婷 徐" w:date="2025-01-03T17:04:00Z" w16du:dateUtc="2025-01-03T09:04:00Z"/>
                <w:rFonts w:ascii="Times New Roman" w:eastAsia="標楷體" w:hAnsi="Times New Roman" w:cs="Times New Roman"/>
              </w:rPr>
              <w:pPrChange w:id="33287"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41BDB464" w14:textId="02F27FCD" w:rsidR="00D93FCC" w:rsidDel="003C19C7" w:rsidRDefault="00D93FCC">
            <w:pPr>
              <w:rPr>
                <w:del w:id="33288" w:author="瑋婷 徐" w:date="2025-01-03T17:04:00Z" w16du:dateUtc="2025-01-03T09:04:00Z"/>
                <w:rFonts w:ascii="Times New Roman" w:eastAsia="標楷體" w:hAnsi="Times New Roman" w:cs="Times New Roman"/>
              </w:rPr>
              <w:pPrChange w:id="3328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25BE34C6" w14:textId="2C1D7B18" w:rsidR="00D93FCC" w:rsidDel="003C19C7" w:rsidRDefault="00D93FCC">
            <w:pPr>
              <w:rPr>
                <w:del w:id="33290" w:author="瑋婷 徐" w:date="2025-01-03T17:04:00Z" w16du:dateUtc="2025-01-03T09:04:00Z"/>
                <w:rFonts w:ascii="Times New Roman" w:eastAsia="標楷體" w:hAnsi="Times New Roman" w:cs="Times New Roman"/>
              </w:rPr>
              <w:pPrChange w:id="332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CFB5E9C" w14:textId="0208143A" w:rsidR="00D93FCC" w:rsidDel="003C19C7" w:rsidRDefault="00D93FCC">
            <w:pPr>
              <w:rPr>
                <w:del w:id="33292" w:author="瑋婷 徐" w:date="2025-01-03T17:04:00Z" w16du:dateUtc="2025-01-03T09:04:00Z"/>
                <w:rFonts w:ascii="Times New Roman" w:eastAsia="標楷體" w:hAnsi="Times New Roman" w:cs="Times New Roman"/>
              </w:rPr>
              <w:pPrChange w:id="332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2692F83" w14:textId="0AFCAAA6" w:rsidR="00D93FCC" w:rsidDel="003C19C7" w:rsidRDefault="00D93FCC">
            <w:pPr>
              <w:rPr>
                <w:del w:id="33294" w:author="瑋婷 徐" w:date="2025-01-03T17:04:00Z" w16du:dateUtc="2025-01-03T09:04:00Z"/>
                <w:rFonts w:ascii="Times New Roman" w:eastAsia="標楷體" w:hAnsi="Times New Roman" w:cs="Times New Roman"/>
              </w:rPr>
              <w:pPrChange w:id="33295"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385067D7" w14:textId="1A2B50EA" w:rsidR="00D93FCC" w:rsidDel="003C19C7" w:rsidRDefault="00D93FCC">
            <w:pPr>
              <w:rPr>
                <w:del w:id="33296" w:author="瑋婷 徐" w:date="2025-01-03T17:04:00Z" w16du:dateUtc="2025-01-03T09:04:00Z"/>
                <w:rFonts w:ascii="Times New Roman" w:eastAsia="標楷體" w:hAnsi="Times New Roman" w:cs="Times New Roman"/>
              </w:rPr>
              <w:pPrChange w:id="332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FAC863B" w14:textId="0ACBEABB" w:rsidR="00D93FCC" w:rsidDel="003C19C7" w:rsidRDefault="00D93FCC">
            <w:pPr>
              <w:rPr>
                <w:del w:id="33298" w:author="瑋婷 徐" w:date="2025-01-03T17:04:00Z" w16du:dateUtc="2025-01-03T09:04:00Z"/>
                <w:rFonts w:ascii="Times New Roman" w:eastAsia="標楷體" w:hAnsi="Times New Roman" w:cs="Times New Roman"/>
              </w:rPr>
              <w:pPrChange w:id="3329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8A6918D" w14:textId="4BF8C856" w:rsidR="00D93FCC" w:rsidDel="003C19C7" w:rsidRDefault="00D93FCC">
            <w:pPr>
              <w:rPr>
                <w:del w:id="33300" w:author="瑋婷 徐" w:date="2025-01-03T17:04:00Z" w16du:dateUtc="2025-01-03T09:04:00Z"/>
                <w:rFonts w:ascii="Times New Roman" w:eastAsia="標楷體" w:hAnsi="Times New Roman" w:cs="Times New Roman"/>
              </w:rPr>
              <w:pPrChange w:id="3330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92A9B79" w14:textId="222A5683" w:rsidR="00D93FCC" w:rsidDel="003C19C7" w:rsidRDefault="00D93FCC">
            <w:pPr>
              <w:rPr>
                <w:del w:id="33302" w:author="瑋婷 徐" w:date="2025-01-03T17:04:00Z" w16du:dateUtc="2025-01-03T09:04:00Z"/>
                <w:rFonts w:ascii="Times New Roman" w:eastAsia="標楷體" w:hAnsi="Times New Roman" w:cs="Times New Roman"/>
              </w:rPr>
              <w:pPrChange w:id="333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29B5537" w14:textId="4D45917E" w:rsidR="00D93FCC" w:rsidDel="003C19C7" w:rsidRDefault="00D93FCC">
            <w:pPr>
              <w:rPr>
                <w:del w:id="33304" w:author="瑋婷 徐" w:date="2025-01-03T17:04:00Z" w16du:dateUtc="2025-01-03T09:04:00Z"/>
                <w:rFonts w:ascii="Times New Roman" w:eastAsia="標楷體" w:hAnsi="Times New Roman" w:cs="Times New Roman"/>
              </w:rPr>
              <w:pPrChange w:id="3330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C20D3CF" w14:textId="00EB6791" w:rsidR="00D93FCC" w:rsidDel="003C19C7" w:rsidRDefault="00D93FCC">
            <w:pPr>
              <w:rPr>
                <w:del w:id="33306" w:author="瑋婷 徐" w:date="2025-01-03T17:04:00Z" w16du:dateUtc="2025-01-03T09:04:00Z"/>
                <w:rFonts w:ascii="Times New Roman" w:eastAsia="標楷體" w:hAnsi="Times New Roman" w:cs="Times New Roman"/>
              </w:rPr>
              <w:pPrChange w:id="3330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26A61DA" w14:textId="61F0E284" w:rsidR="00D93FCC" w:rsidDel="003C19C7" w:rsidRDefault="00D93FCC">
            <w:pPr>
              <w:rPr>
                <w:del w:id="33308" w:author="瑋婷 徐" w:date="2025-01-03T17:04:00Z" w16du:dateUtc="2025-01-03T09:04:00Z"/>
                <w:rFonts w:ascii="Times New Roman" w:eastAsia="標楷體" w:hAnsi="Times New Roman" w:cs="Times New Roman"/>
              </w:rPr>
              <w:pPrChange w:id="3330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638B4C6" w14:textId="2BBB974B" w:rsidR="00D93FCC" w:rsidDel="003C19C7" w:rsidRDefault="002435EC">
            <w:pPr>
              <w:rPr>
                <w:del w:id="33310" w:author="瑋婷 徐" w:date="2025-01-03T17:04:00Z" w16du:dateUtc="2025-01-03T09:04:00Z"/>
                <w:rFonts w:ascii="Times New Roman" w:eastAsia="標楷體" w:hAnsi="Times New Roman" w:cs="Times New Roman"/>
              </w:rPr>
              <w:pPrChange w:id="33311" w:author="瑋婷 徐" w:date="2025-01-03T17:04:00Z" w16du:dateUtc="2025-01-03T09:04:00Z">
                <w:pPr>
                  <w:spacing w:line="276" w:lineRule="auto"/>
                  <w:jc w:val="center"/>
                </w:pPr>
              </w:pPrChange>
            </w:pPr>
            <w:del w:id="3331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87BDBD5" w14:textId="56A7E6FF" w:rsidR="00D93FCC" w:rsidDel="003C19C7" w:rsidRDefault="00D93FCC">
            <w:pPr>
              <w:rPr>
                <w:del w:id="33313" w:author="瑋婷 徐" w:date="2025-01-03T17:04:00Z" w16du:dateUtc="2025-01-03T09:04:00Z"/>
                <w:rFonts w:ascii="Times New Roman" w:eastAsia="標楷體" w:hAnsi="Times New Roman" w:cs="Times New Roman"/>
              </w:rPr>
              <w:pPrChange w:id="3331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02AD544C" w14:textId="02559ACF" w:rsidR="00D93FCC" w:rsidDel="003C19C7" w:rsidRDefault="00D93FCC">
            <w:pPr>
              <w:rPr>
                <w:del w:id="33315" w:author="瑋婷 徐" w:date="2025-01-03T17:04:00Z" w16du:dateUtc="2025-01-03T09:04:00Z"/>
                <w:rFonts w:ascii="Times New Roman" w:eastAsia="標楷體" w:hAnsi="Times New Roman" w:cs="Times New Roman"/>
              </w:rPr>
              <w:pPrChange w:id="333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E8799E3" w14:textId="2920A655" w:rsidR="00D93FCC" w:rsidDel="003C19C7" w:rsidRDefault="00D93FCC">
            <w:pPr>
              <w:rPr>
                <w:del w:id="33317" w:author="瑋婷 徐" w:date="2025-01-03T17:04:00Z" w16du:dateUtc="2025-01-03T09:04:00Z"/>
                <w:rFonts w:ascii="Times New Roman" w:eastAsia="標楷體" w:hAnsi="Times New Roman" w:cs="Times New Roman"/>
              </w:rPr>
              <w:pPrChange w:id="3331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43276EBC" w14:textId="6499C805" w:rsidR="00D93FCC" w:rsidDel="003C19C7" w:rsidRDefault="00D93FCC">
            <w:pPr>
              <w:rPr>
                <w:del w:id="33319" w:author="瑋婷 徐" w:date="2025-01-03T17:04:00Z" w16du:dateUtc="2025-01-03T09:04:00Z"/>
                <w:rFonts w:ascii="Times New Roman" w:eastAsia="標楷體" w:hAnsi="Times New Roman" w:cs="Times New Roman"/>
              </w:rPr>
              <w:pPrChange w:id="33320"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5AD007E6" w14:textId="35E70584" w:rsidR="00D93FCC" w:rsidDel="003C19C7" w:rsidRDefault="002435EC">
            <w:pPr>
              <w:rPr>
                <w:del w:id="33321" w:author="瑋婷 徐" w:date="2025-01-03T17:04:00Z" w16du:dateUtc="2025-01-03T09:04:00Z"/>
                <w:rFonts w:ascii="Times New Roman" w:eastAsia="標楷體" w:hAnsi="Times New Roman" w:cs="Times New Roman"/>
              </w:rPr>
              <w:pPrChange w:id="33322" w:author="瑋婷 徐" w:date="2025-01-03T17:04:00Z" w16du:dateUtc="2025-01-03T09:04:00Z">
                <w:pPr>
                  <w:spacing w:line="276" w:lineRule="auto"/>
                  <w:jc w:val="center"/>
                </w:pPr>
              </w:pPrChange>
            </w:pPr>
            <w:del w:id="33323" w:author="瑋婷 徐" w:date="2025-01-03T17:04:00Z" w16du:dateUtc="2025-01-03T09:04:00Z">
              <w:r w:rsidDel="003C19C7">
                <w:rPr>
                  <w:rFonts w:ascii="Times New Roman" w:eastAsia="標楷體" w:hAnsi="Times New Roman" w:cs="Times New Roman"/>
                  <w:color w:val="000000"/>
                </w:rPr>
                <w:delText>*</w:delText>
              </w:r>
            </w:del>
          </w:p>
        </w:tc>
        <w:tc>
          <w:tcPr>
            <w:tcW w:w="264" w:type="dxa"/>
            <w:tcBorders>
              <w:top w:val="single" w:sz="4" w:space="0" w:color="000000"/>
              <w:bottom w:val="single" w:sz="4" w:space="0" w:color="000000"/>
            </w:tcBorders>
            <w:shd w:val="clear" w:color="auto" w:fill="D9D9D9"/>
            <w:vAlign w:val="center"/>
          </w:tcPr>
          <w:p w14:paraId="79CBE814" w14:textId="7ACB720A" w:rsidR="00D93FCC" w:rsidDel="003C19C7" w:rsidRDefault="00D93FCC">
            <w:pPr>
              <w:rPr>
                <w:del w:id="33324" w:author="瑋婷 徐" w:date="2025-01-03T17:04:00Z" w16du:dateUtc="2025-01-03T09:04:00Z"/>
                <w:rFonts w:ascii="Times New Roman" w:eastAsia="標楷體" w:hAnsi="Times New Roman" w:cs="Times New Roman"/>
              </w:rPr>
              <w:pPrChange w:id="333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E934C31" w14:textId="69E2E8B5" w:rsidR="00D93FCC" w:rsidDel="003C19C7" w:rsidRDefault="00D93FCC">
            <w:pPr>
              <w:rPr>
                <w:del w:id="33326" w:author="瑋婷 徐" w:date="2025-01-03T17:04:00Z" w16du:dateUtc="2025-01-03T09:04:00Z"/>
                <w:rFonts w:ascii="Times New Roman" w:eastAsia="標楷體" w:hAnsi="Times New Roman" w:cs="Times New Roman"/>
              </w:rPr>
              <w:pPrChange w:id="33327"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3DEB045" w14:textId="41066A5B" w:rsidR="00D93FCC" w:rsidDel="003C19C7" w:rsidRDefault="00D93FCC">
            <w:pPr>
              <w:rPr>
                <w:del w:id="33328" w:author="瑋婷 徐" w:date="2025-01-03T17:04:00Z" w16du:dateUtc="2025-01-03T09:04:00Z"/>
                <w:rFonts w:ascii="Times New Roman" w:eastAsia="標楷體" w:hAnsi="Times New Roman" w:cs="Times New Roman"/>
              </w:rPr>
              <w:pPrChange w:id="3332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11D10F2" w14:textId="2E2AEF8A" w:rsidR="00D93FCC" w:rsidDel="003C19C7" w:rsidRDefault="00D93FCC">
            <w:pPr>
              <w:rPr>
                <w:del w:id="33330" w:author="瑋婷 徐" w:date="2025-01-03T17:04:00Z" w16du:dateUtc="2025-01-03T09:04:00Z"/>
                <w:rFonts w:ascii="Times New Roman" w:eastAsia="標楷體" w:hAnsi="Times New Roman" w:cs="Times New Roman"/>
              </w:rPr>
              <w:pPrChange w:id="3333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31FF180" w14:textId="403449BD" w:rsidR="00D93FCC" w:rsidDel="003C19C7" w:rsidRDefault="00D93FCC">
            <w:pPr>
              <w:rPr>
                <w:del w:id="33332" w:author="瑋婷 徐" w:date="2025-01-03T17:04:00Z" w16du:dateUtc="2025-01-03T09:04:00Z"/>
                <w:rFonts w:ascii="Times New Roman" w:eastAsia="標楷體" w:hAnsi="Times New Roman" w:cs="Times New Roman"/>
              </w:rPr>
              <w:pPrChange w:id="3333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B809051" w14:textId="30FDB1E0" w:rsidR="00D93FCC" w:rsidDel="003C19C7" w:rsidRDefault="00D93FCC">
            <w:pPr>
              <w:rPr>
                <w:del w:id="33334" w:author="瑋婷 徐" w:date="2025-01-03T17:04:00Z" w16du:dateUtc="2025-01-03T09:04:00Z"/>
                <w:rFonts w:ascii="Times New Roman" w:eastAsia="標楷體" w:hAnsi="Times New Roman" w:cs="Times New Roman"/>
              </w:rPr>
              <w:pPrChange w:id="33335"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3E2D64F1" w14:textId="0F9DAC87" w:rsidR="00D93FCC" w:rsidDel="003C19C7" w:rsidRDefault="00D93FCC">
            <w:pPr>
              <w:rPr>
                <w:del w:id="33336" w:author="瑋婷 徐" w:date="2025-01-03T17:04:00Z" w16du:dateUtc="2025-01-03T09:04:00Z"/>
                <w:rFonts w:ascii="Times New Roman" w:eastAsia="標楷體" w:hAnsi="Times New Roman" w:cs="Times New Roman"/>
              </w:rPr>
              <w:pPrChange w:id="3333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E865295" w14:textId="2EF07BD4" w:rsidR="00D93FCC" w:rsidDel="003C19C7" w:rsidRDefault="00D93FCC">
            <w:pPr>
              <w:rPr>
                <w:del w:id="33338" w:author="瑋婷 徐" w:date="2025-01-03T17:04:00Z" w16du:dateUtc="2025-01-03T09:04:00Z"/>
                <w:rFonts w:ascii="Times New Roman" w:eastAsia="標楷體" w:hAnsi="Times New Roman" w:cs="Times New Roman"/>
              </w:rPr>
              <w:pPrChange w:id="3333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321B0096" w14:textId="5ACB441D" w:rsidR="00D93FCC" w:rsidDel="003C19C7" w:rsidRDefault="00D93FCC">
            <w:pPr>
              <w:rPr>
                <w:del w:id="33340" w:author="瑋婷 徐" w:date="2025-01-03T17:04:00Z" w16du:dateUtc="2025-01-03T09:04:00Z"/>
                <w:rFonts w:ascii="Times New Roman" w:eastAsia="標楷體" w:hAnsi="Times New Roman" w:cs="Times New Roman"/>
              </w:rPr>
              <w:pPrChange w:id="33341"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50F2480B" w14:textId="4300ED0B" w:rsidR="00D93FCC" w:rsidDel="003C19C7" w:rsidRDefault="00D93FCC">
            <w:pPr>
              <w:rPr>
                <w:del w:id="33342" w:author="瑋婷 徐" w:date="2025-01-03T17:04:00Z" w16du:dateUtc="2025-01-03T09:04:00Z"/>
                <w:rFonts w:ascii="Times New Roman" w:eastAsia="標楷體" w:hAnsi="Times New Roman" w:cs="Times New Roman"/>
              </w:rPr>
              <w:pPrChange w:id="33343"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79C2A7C2" w14:textId="1592970A" w:rsidR="00D93FCC" w:rsidDel="003C19C7" w:rsidRDefault="00D93FCC">
            <w:pPr>
              <w:rPr>
                <w:del w:id="33344" w:author="瑋婷 徐" w:date="2025-01-03T17:04:00Z" w16du:dateUtc="2025-01-03T09:04:00Z"/>
                <w:rFonts w:ascii="Times New Roman" w:eastAsia="標楷體" w:hAnsi="Times New Roman" w:cs="Times New Roman"/>
              </w:rPr>
              <w:pPrChange w:id="33345" w:author="瑋婷 徐" w:date="2025-01-03T17:04:00Z" w16du:dateUtc="2025-01-03T09:04:00Z">
                <w:pPr>
                  <w:spacing w:line="276" w:lineRule="auto"/>
                  <w:jc w:val="center"/>
                </w:pPr>
              </w:pPrChange>
            </w:pPr>
          </w:p>
        </w:tc>
      </w:tr>
      <w:tr w:rsidR="00000000" w:rsidDel="003C19C7" w14:paraId="3F807AC4" w14:textId="49D8988A" w:rsidTr="002B07B0">
        <w:trPr>
          <w:cantSplit/>
          <w:jc w:val="center"/>
          <w:del w:id="33346"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1DF6E815" w14:textId="4890B14F" w:rsidR="00D93FCC" w:rsidDel="003C19C7" w:rsidRDefault="002435EC">
            <w:pPr>
              <w:rPr>
                <w:del w:id="33347" w:author="瑋婷 徐" w:date="2025-01-03T17:04:00Z" w16du:dateUtc="2025-01-03T09:04:00Z"/>
                <w:rFonts w:ascii="Times New Roman" w:eastAsia="標楷體" w:hAnsi="Times New Roman" w:cs="Times New Roman"/>
              </w:rPr>
              <w:pPrChange w:id="33348" w:author="瑋婷 徐" w:date="2025-01-03T17:04:00Z" w16du:dateUtc="2025-01-03T09:04:00Z">
                <w:pPr>
                  <w:spacing w:line="276" w:lineRule="auto"/>
                </w:pPr>
              </w:pPrChange>
            </w:pPr>
            <w:del w:id="33349" w:author="瑋婷 徐" w:date="2025-01-03T17:04:00Z" w16du:dateUtc="2025-01-03T09:04:00Z">
              <w:r w:rsidDel="003C19C7">
                <w:rPr>
                  <w:rFonts w:ascii="Times New Roman" w:eastAsia="標楷體" w:hAnsi="Times New Roman" w:cs="Times New Roman"/>
                  <w:color w:val="000000"/>
                </w:rPr>
                <w:delText>黃胸藪眉</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III</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24324273" w14:textId="7733F7CE" w:rsidR="00D93FCC" w:rsidDel="003C19C7" w:rsidRDefault="002435EC">
            <w:pPr>
              <w:rPr>
                <w:del w:id="33350" w:author="瑋婷 徐" w:date="2025-01-03T17:04:00Z" w16du:dateUtc="2025-01-03T09:04:00Z"/>
                <w:rFonts w:ascii="Times New Roman" w:eastAsia="標楷體" w:hAnsi="Times New Roman" w:cs="Times New Roman"/>
                <w:i/>
              </w:rPr>
              <w:pPrChange w:id="33351" w:author="瑋婷 徐" w:date="2025-01-03T17:04:00Z" w16du:dateUtc="2025-01-03T09:04:00Z">
                <w:pPr>
                  <w:spacing w:line="276" w:lineRule="auto"/>
                </w:pPr>
              </w:pPrChange>
            </w:pPr>
            <w:del w:id="33352" w:author="瑋婷 徐" w:date="2025-01-03T17:04:00Z" w16du:dateUtc="2025-01-03T09:04:00Z">
              <w:r w:rsidDel="003C19C7">
                <w:rPr>
                  <w:rFonts w:ascii="Times New Roman" w:eastAsia="標楷體" w:hAnsi="Times New Roman" w:cs="Times New Roman"/>
                  <w:i/>
                  <w:iCs/>
                  <w:color w:val="000000"/>
                </w:rPr>
                <w:delText>Liocichla steerii</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372C00EE" w14:textId="381B6797" w:rsidR="00D93FCC" w:rsidDel="003C19C7" w:rsidRDefault="002435EC">
            <w:pPr>
              <w:rPr>
                <w:del w:id="33353" w:author="瑋婷 徐" w:date="2025-01-03T17:04:00Z" w16du:dateUtc="2025-01-03T09:04:00Z"/>
                <w:rFonts w:ascii="Times New Roman" w:eastAsia="標楷體" w:hAnsi="Times New Roman" w:cs="Times New Roman"/>
              </w:rPr>
              <w:pPrChange w:id="33354" w:author="瑋婷 徐" w:date="2025-01-03T17:04:00Z" w16du:dateUtc="2025-01-03T09:04:00Z">
                <w:pPr>
                  <w:spacing w:line="276" w:lineRule="auto"/>
                  <w:jc w:val="center"/>
                </w:pPr>
              </w:pPrChange>
            </w:pPr>
            <w:del w:id="33355"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2E2C8B6B" w14:textId="0E61EF37" w:rsidR="00D93FCC" w:rsidDel="003C19C7" w:rsidRDefault="00D93FCC">
            <w:pPr>
              <w:rPr>
                <w:del w:id="33356" w:author="瑋婷 徐" w:date="2025-01-03T17:04:00Z" w16du:dateUtc="2025-01-03T09:04:00Z"/>
                <w:rFonts w:ascii="Times New Roman" w:eastAsia="標楷體" w:hAnsi="Times New Roman" w:cs="Times New Roman"/>
              </w:rPr>
              <w:pPrChange w:id="33357"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7DED635B" w14:textId="5E22BEE9" w:rsidR="00D93FCC" w:rsidDel="003C19C7" w:rsidRDefault="00D93FCC">
            <w:pPr>
              <w:rPr>
                <w:del w:id="33358" w:author="瑋婷 徐" w:date="2025-01-03T17:04:00Z" w16du:dateUtc="2025-01-03T09:04:00Z"/>
                <w:rFonts w:ascii="Times New Roman" w:eastAsia="標楷體" w:hAnsi="Times New Roman" w:cs="Times New Roman"/>
              </w:rPr>
              <w:pPrChange w:id="33359"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170991F2" w14:textId="7602D7BE" w:rsidR="00D93FCC" w:rsidDel="003C19C7" w:rsidRDefault="00D93FCC">
            <w:pPr>
              <w:rPr>
                <w:del w:id="33360" w:author="瑋婷 徐" w:date="2025-01-03T17:04:00Z" w16du:dateUtc="2025-01-03T09:04:00Z"/>
                <w:rFonts w:ascii="Times New Roman" w:eastAsia="標楷體" w:hAnsi="Times New Roman" w:cs="Times New Roman"/>
              </w:rPr>
              <w:pPrChange w:id="33361"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6530BC5D" w14:textId="661B91D3" w:rsidR="00D93FCC" w:rsidDel="003C19C7" w:rsidRDefault="00D93FCC">
            <w:pPr>
              <w:rPr>
                <w:del w:id="33362" w:author="瑋婷 徐" w:date="2025-01-03T17:04:00Z" w16du:dateUtc="2025-01-03T09:04:00Z"/>
                <w:rFonts w:ascii="Times New Roman" w:eastAsia="標楷體" w:hAnsi="Times New Roman" w:cs="Times New Roman"/>
              </w:rPr>
              <w:pPrChange w:id="33363"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19B7389E" w14:textId="4E6663C8" w:rsidR="00D93FCC" w:rsidDel="003C19C7" w:rsidRDefault="002435EC">
            <w:pPr>
              <w:rPr>
                <w:del w:id="33364" w:author="瑋婷 徐" w:date="2025-01-03T17:04:00Z" w16du:dateUtc="2025-01-03T09:04:00Z"/>
                <w:rFonts w:ascii="Times New Roman" w:eastAsia="標楷體" w:hAnsi="Times New Roman" w:cs="Times New Roman"/>
              </w:rPr>
              <w:pPrChange w:id="33365" w:author="瑋婷 徐" w:date="2025-01-03T17:04:00Z" w16du:dateUtc="2025-01-03T09:04:00Z">
                <w:pPr>
                  <w:spacing w:line="276" w:lineRule="auto"/>
                  <w:jc w:val="center"/>
                </w:pPr>
              </w:pPrChange>
            </w:pPr>
            <w:del w:id="33366"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2503D067" w14:textId="58ED0C71" w:rsidR="00D93FCC" w:rsidDel="003C19C7" w:rsidRDefault="002435EC">
            <w:pPr>
              <w:rPr>
                <w:del w:id="33367" w:author="瑋婷 徐" w:date="2025-01-03T17:04:00Z" w16du:dateUtc="2025-01-03T09:04:00Z"/>
                <w:rFonts w:ascii="Times New Roman" w:eastAsia="標楷體" w:hAnsi="Times New Roman" w:cs="Times New Roman"/>
              </w:rPr>
              <w:pPrChange w:id="33368" w:author="瑋婷 徐" w:date="2025-01-03T17:04:00Z" w16du:dateUtc="2025-01-03T09:04:00Z">
                <w:pPr>
                  <w:spacing w:line="276" w:lineRule="auto"/>
                  <w:jc w:val="center"/>
                </w:pPr>
              </w:pPrChange>
            </w:pPr>
            <w:del w:id="33369" w:author="瑋婷 徐" w:date="2025-01-03T17:04:00Z" w16du:dateUtc="2025-01-03T09:04:00Z">
              <w:r w:rsidDel="003C19C7">
                <w:rPr>
                  <w:rFonts w:ascii="Times New Roman" w:eastAsia="標楷體" w:hAnsi="Times New Roman" w:cs="Times New Roman"/>
                  <w:color w:val="000000"/>
                </w:rPr>
                <w:delText>*</w:delText>
              </w:r>
            </w:del>
          </w:p>
        </w:tc>
        <w:tc>
          <w:tcPr>
            <w:tcW w:w="260" w:type="dxa"/>
            <w:tcBorders>
              <w:top w:val="single" w:sz="4" w:space="0" w:color="000000"/>
              <w:bottom w:val="single" w:sz="4" w:space="0" w:color="000000"/>
            </w:tcBorders>
            <w:shd w:val="clear" w:color="auto" w:fill="FFFFFF"/>
            <w:vAlign w:val="center"/>
          </w:tcPr>
          <w:p w14:paraId="1E5ED271" w14:textId="19034111" w:rsidR="00D93FCC" w:rsidDel="003C19C7" w:rsidRDefault="00D93FCC">
            <w:pPr>
              <w:rPr>
                <w:del w:id="33370" w:author="瑋婷 徐" w:date="2025-01-03T17:04:00Z" w16du:dateUtc="2025-01-03T09:04:00Z"/>
                <w:rFonts w:ascii="Times New Roman" w:eastAsia="標楷體" w:hAnsi="Times New Roman" w:cs="Times New Roman"/>
              </w:rPr>
              <w:pPrChange w:id="3337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6BBF66B" w14:textId="2CE3DFE0" w:rsidR="00D93FCC" w:rsidDel="003C19C7" w:rsidRDefault="00D93FCC">
            <w:pPr>
              <w:rPr>
                <w:del w:id="33372" w:author="瑋婷 徐" w:date="2025-01-03T17:04:00Z" w16du:dateUtc="2025-01-03T09:04:00Z"/>
                <w:rFonts w:ascii="Times New Roman" w:eastAsia="標楷體" w:hAnsi="Times New Roman" w:cs="Times New Roman"/>
              </w:rPr>
              <w:pPrChange w:id="3337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3E937A4" w14:textId="3810E04B" w:rsidR="00D93FCC" w:rsidDel="003C19C7" w:rsidRDefault="002435EC">
            <w:pPr>
              <w:rPr>
                <w:del w:id="33374" w:author="瑋婷 徐" w:date="2025-01-03T17:04:00Z" w16du:dateUtc="2025-01-03T09:04:00Z"/>
                <w:rFonts w:ascii="Times New Roman" w:eastAsia="標楷體" w:hAnsi="Times New Roman" w:cs="Times New Roman"/>
              </w:rPr>
              <w:pPrChange w:id="33375" w:author="瑋婷 徐" w:date="2025-01-03T17:04:00Z" w16du:dateUtc="2025-01-03T09:04:00Z">
                <w:pPr>
                  <w:spacing w:line="276" w:lineRule="auto"/>
                  <w:jc w:val="center"/>
                </w:pPr>
              </w:pPrChange>
            </w:pPr>
            <w:del w:id="3337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5088771" w14:textId="2186D0E8" w:rsidR="00D93FCC" w:rsidDel="003C19C7" w:rsidRDefault="002435EC">
            <w:pPr>
              <w:rPr>
                <w:del w:id="33377" w:author="瑋婷 徐" w:date="2025-01-03T17:04:00Z" w16du:dateUtc="2025-01-03T09:04:00Z"/>
                <w:rFonts w:ascii="Times New Roman" w:eastAsia="標楷體" w:hAnsi="Times New Roman" w:cs="Times New Roman"/>
              </w:rPr>
              <w:pPrChange w:id="33378" w:author="瑋婷 徐" w:date="2025-01-03T17:04:00Z" w16du:dateUtc="2025-01-03T09:04:00Z">
                <w:pPr>
                  <w:spacing w:line="276" w:lineRule="auto"/>
                  <w:jc w:val="center"/>
                </w:pPr>
              </w:pPrChange>
            </w:pPr>
            <w:del w:id="33379" w:author="瑋婷 徐" w:date="2025-01-03T17:04:00Z" w16du:dateUtc="2025-01-03T09:04:00Z">
              <w:r w:rsidDel="003C19C7">
                <w:rPr>
                  <w:rFonts w:ascii="Times New Roman" w:eastAsia="標楷體" w:hAnsi="Times New Roman" w:cs="Times New Roman"/>
                  <w:color w:val="000000"/>
                </w:rPr>
                <w:delText>*</w:delText>
              </w:r>
            </w:del>
          </w:p>
        </w:tc>
        <w:tc>
          <w:tcPr>
            <w:tcW w:w="271" w:type="dxa"/>
            <w:tcBorders>
              <w:top w:val="single" w:sz="4" w:space="0" w:color="000000"/>
              <w:bottom w:val="single" w:sz="4" w:space="0" w:color="000000"/>
            </w:tcBorders>
            <w:shd w:val="clear" w:color="auto" w:fill="FFFFFF"/>
            <w:vAlign w:val="center"/>
          </w:tcPr>
          <w:p w14:paraId="3340AD01" w14:textId="14A04AF1" w:rsidR="00D93FCC" w:rsidDel="003C19C7" w:rsidRDefault="002435EC">
            <w:pPr>
              <w:rPr>
                <w:del w:id="33380" w:author="瑋婷 徐" w:date="2025-01-03T17:04:00Z" w16du:dateUtc="2025-01-03T09:04:00Z"/>
                <w:rFonts w:ascii="Times New Roman" w:eastAsia="標楷體" w:hAnsi="Times New Roman" w:cs="Times New Roman"/>
              </w:rPr>
              <w:pPrChange w:id="33381" w:author="瑋婷 徐" w:date="2025-01-03T17:04:00Z" w16du:dateUtc="2025-01-03T09:04:00Z">
                <w:pPr>
                  <w:spacing w:line="276" w:lineRule="auto"/>
                  <w:jc w:val="center"/>
                </w:pPr>
              </w:pPrChange>
            </w:pPr>
            <w:del w:id="3338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339C69F" w14:textId="78C7AB29" w:rsidR="00D93FCC" w:rsidDel="003C19C7" w:rsidRDefault="002435EC">
            <w:pPr>
              <w:rPr>
                <w:del w:id="33383" w:author="瑋婷 徐" w:date="2025-01-03T17:04:00Z" w16du:dateUtc="2025-01-03T09:04:00Z"/>
                <w:rFonts w:ascii="Times New Roman" w:eastAsia="標楷體" w:hAnsi="Times New Roman" w:cs="Times New Roman"/>
              </w:rPr>
              <w:pPrChange w:id="33384" w:author="瑋婷 徐" w:date="2025-01-03T17:04:00Z" w16du:dateUtc="2025-01-03T09:04:00Z">
                <w:pPr>
                  <w:spacing w:line="276" w:lineRule="auto"/>
                  <w:jc w:val="center"/>
                </w:pPr>
              </w:pPrChange>
            </w:pPr>
            <w:del w:id="3338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A8591A2" w14:textId="1B1FC97D" w:rsidR="00D93FCC" w:rsidDel="003C19C7" w:rsidRDefault="002435EC">
            <w:pPr>
              <w:rPr>
                <w:del w:id="33386" w:author="瑋婷 徐" w:date="2025-01-03T17:04:00Z" w16du:dateUtc="2025-01-03T09:04:00Z"/>
                <w:rFonts w:ascii="Times New Roman" w:eastAsia="標楷體" w:hAnsi="Times New Roman" w:cs="Times New Roman"/>
              </w:rPr>
              <w:pPrChange w:id="33387" w:author="瑋婷 徐" w:date="2025-01-03T17:04:00Z" w16du:dateUtc="2025-01-03T09:04:00Z">
                <w:pPr>
                  <w:spacing w:line="276" w:lineRule="auto"/>
                  <w:jc w:val="center"/>
                </w:pPr>
              </w:pPrChange>
            </w:pPr>
            <w:del w:id="3338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130E5D2" w14:textId="5A7E3AAE" w:rsidR="00D93FCC" w:rsidDel="003C19C7" w:rsidRDefault="002435EC">
            <w:pPr>
              <w:rPr>
                <w:del w:id="33389" w:author="瑋婷 徐" w:date="2025-01-03T17:04:00Z" w16du:dateUtc="2025-01-03T09:04:00Z"/>
                <w:rFonts w:ascii="Times New Roman" w:eastAsia="標楷體" w:hAnsi="Times New Roman" w:cs="Times New Roman"/>
              </w:rPr>
              <w:pPrChange w:id="33390" w:author="瑋婷 徐" w:date="2025-01-03T17:04:00Z" w16du:dateUtc="2025-01-03T09:04:00Z">
                <w:pPr>
                  <w:spacing w:line="276" w:lineRule="auto"/>
                  <w:jc w:val="center"/>
                </w:pPr>
              </w:pPrChange>
            </w:pPr>
            <w:del w:id="3339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BED6754" w14:textId="4300CAE3" w:rsidR="00D93FCC" w:rsidDel="003C19C7" w:rsidRDefault="002435EC">
            <w:pPr>
              <w:rPr>
                <w:del w:id="33392" w:author="瑋婷 徐" w:date="2025-01-03T17:04:00Z" w16du:dateUtc="2025-01-03T09:04:00Z"/>
                <w:rFonts w:ascii="Times New Roman" w:eastAsia="標楷體" w:hAnsi="Times New Roman" w:cs="Times New Roman"/>
              </w:rPr>
              <w:pPrChange w:id="33393" w:author="瑋婷 徐" w:date="2025-01-03T17:04:00Z" w16du:dateUtc="2025-01-03T09:04:00Z">
                <w:pPr>
                  <w:spacing w:line="276" w:lineRule="auto"/>
                  <w:jc w:val="center"/>
                </w:pPr>
              </w:pPrChange>
            </w:pPr>
            <w:del w:id="3339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DA1EAA5" w14:textId="562FE961" w:rsidR="00D93FCC" w:rsidDel="003C19C7" w:rsidRDefault="002435EC">
            <w:pPr>
              <w:rPr>
                <w:del w:id="33395" w:author="瑋婷 徐" w:date="2025-01-03T17:04:00Z" w16du:dateUtc="2025-01-03T09:04:00Z"/>
                <w:rFonts w:ascii="Times New Roman" w:eastAsia="標楷體" w:hAnsi="Times New Roman" w:cs="Times New Roman"/>
              </w:rPr>
              <w:pPrChange w:id="33396" w:author="瑋婷 徐" w:date="2025-01-03T17:04:00Z" w16du:dateUtc="2025-01-03T09:04:00Z">
                <w:pPr>
                  <w:spacing w:line="276" w:lineRule="auto"/>
                  <w:jc w:val="center"/>
                </w:pPr>
              </w:pPrChange>
            </w:pPr>
            <w:del w:id="3339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7B3696D" w14:textId="07190C5A" w:rsidR="00D93FCC" w:rsidDel="003C19C7" w:rsidRDefault="00D93FCC">
            <w:pPr>
              <w:rPr>
                <w:del w:id="33398" w:author="瑋婷 徐" w:date="2025-01-03T17:04:00Z" w16du:dateUtc="2025-01-03T09:04:00Z"/>
                <w:rFonts w:ascii="Times New Roman" w:eastAsia="標楷體" w:hAnsi="Times New Roman" w:cs="Times New Roman"/>
              </w:rPr>
              <w:pPrChange w:id="3339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8E037E3" w14:textId="5C0C3C58" w:rsidR="00D93FCC" w:rsidDel="003C19C7" w:rsidRDefault="002435EC">
            <w:pPr>
              <w:rPr>
                <w:del w:id="33400" w:author="瑋婷 徐" w:date="2025-01-03T17:04:00Z" w16du:dateUtc="2025-01-03T09:04:00Z"/>
                <w:rFonts w:ascii="Times New Roman" w:eastAsia="標楷體" w:hAnsi="Times New Roman" w:cs="Times New Roman"/>
              </w:rPr>
              <w:pPrChange w:id="33401" w:author="瑋婷 徐" w:date="2025-01-03T17:04:00Z" w16du:dateUtc="2025-01-03T09:04:00Z">
                <w:pPr>
                  <w:spacing w:line="276" w:lineRule="auto"/>
                  <w:jc w:val="center"/>
                </w:pPr>
              </w:pPrChange>
            </w:pPr>
            <w:del w:id="3340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CCCEFA2" w14:textId="5C73DF8C" w:rsidR="00D93FCC" w:rsidDel="003C19C7" w:rsidRDefault="00D93FCC">
            <w:pPr>
              <w:rPr>
                <w:del w:id="33403" w:author="瑋婷 徐" w:date="2025-01-03T17:04:00Z" w16du:dateUtc="2025-01-03T09:04:00Z"/>
                <w:rFonts w:ascii="Times New Roman" w:eastAsia="標楷體" w:hAnsi="Times New Roman" w:cs="Times New Roman"/>
              </w:rPr>
              <w:pPrChange w:id="3340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4D11F078" w14:textId="01D40531" w:rsidR="00D93FCC" w:rsidDel="003C19C7" w:rsidRDefault="002435EC">
            <w:pPr>
              <w:rPr>
                <w:del w:id="33405" w:author="瑋婷 徐" w:date="2025-01-03T17:04:00Z" w16du:dateUtc="2025-01-03T09:04:00Z"/>
                <w:rFonts w:ascii="Times New Roman" w:eastAsia="標楷體" w:hAnsi="Times New Roman" w:cs="Times New Roman"/>
              </w:rPr>
              <w:pPrChange w:id="33406" w:author="瑋婷 徐" w:date="2025-01-03T17:04:00Z" w16du:dateUtc="2025-01-03T09:04:00Z">
                <w:pPr>
                  <w:spacing w:line="276" w:lineRule="auto"/>
                  <w:jc w:val="center"/>
                </w:pPr>
              </w:pPrChange>
            </w:pPr>
            <w:del w:id="3340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44430489" w14:textId="1CF983AB" w:rsidR="00D93FCC" w:rsidDel="003C19C7" w:rsidRDefault="002435EC">
            <w:pPr>
              <w:rPr>
                <w:del w:id="33408" w:author="瑋婷 徐" w:date="2025-01-03T17:04:00Z" w16du:dateUtc="2025-01-03T09:04:00Z"/>
                <w:rFonts w:ascii="Times New Roman" w:eastAsia="標楷體" w:hAnsi="Times New Roman" w:cs="Times New Roman"/>
              </w:rPr>
              <w:pPrChange w:id="33409" w:author="瑋婷 徐" w:date="2025-01-03T17:04:00Z" w16du:dateUtc="2025-01-03T09:04:00Z">
                <w:pPr>
                  <w:spacing w:line="276" w:lineRule="auto"/>
                  <w:jc w:val="center"/>
                </w:pPr>
              </w:pPrChange>
            </w:pPr>
            <w:del w:id="33410"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D9D9D9"/>
            <w:vAlign w:val="center"/>
          </w:tcPr>
          <w:p w14:paraId="5A11C68C" w14:textId="2B3CFA7C" w:rsidR="00D93FCC" w:rsidDel="003C19C7" w:rsidRDefault="00D93FCC">
            <w:pPr>
              <w:rPr>
                <w:del w:id="33411" w:author="瑋婷 徐" w:date="2025-01-03T17:04:00Z" w16du:dateUtc="2025-01-03T09:04:00Z"/>
                <w:rFonts w:ascii="Times New Roman" w:eastAsia="標楷體" w:hAnsi="Times New Roman" w:cs="Times New Roman"/>
              </w:rPr>
              <w:pPrChange w:id="33412"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76FACD56" w14:textId="195264D3" w:rsidR="00D93FCC" w:rsidDel="003C19C7" w:rsidRDefault="002435EC">
            <w:pPr>
              <w:rPr>
                <w:del w:id="33413" w:author="瑋婷 徐" w:date="2025-01-03T17:04:00Z" w16du:dateUtc="2025-01-03T09:04:00Z"/>
                <w:rFonts w:ascii="Times New Roman" w:eastAsia="標楷體" w:hAnsi="Times New Roman" w:cs="Times New Roman"/>
              </w:rPr>
              <w:pPrChange w:id="33414" w:author="瑋婷 徐" w:date="2025-01-03T17:04:00Z" w16du:dateUtc="2025-01-03T09:04:00Z">
                <w:pPr>
                  <w:spacing w:line="276" w:lineRule="auto"/>
                  <w:jc w:val="center"/>
                </w:pPr>
              </w:pPrChange>
            </w:pPr>
            <w:del w:id="33415" w:author="瑋婷 徐" w:date="2025-01-03T17:04:00Z" w16du:dateUtc="2025-01-03T09:04:00Z">
              <w:r w:rsidDel="003C19C7">
                <w:rPr>
                  <w:rFonts w:ascii="Times New Roman" w:eastAsia="標楷體" w:hAnsi="Times New Roman" w:cs="Times New Roman"/>
                  <w:color w:val="000000"/>
                </w:rPr>
                <w:delText>*</w:delText>
              </w:r>
            </w:del>
          </w:p>
        </w:tc>
        <w:tc>
          <w:tcPr>
            <w:tcW w:w="264" w:type="dxa"/>
            <w:tcBorders>
              <w:top w:val="single" w:sz="4" w:space="0" w:color="000000"/>
              <w:bottom w:val="single" w:sz="4" w:space="0" w:color="000000"/>
            </w:tcBorders>
            <w:shd w:val="clear" w:color="auto" w:fill="D9D9D9"/>
            <w:vAlign w:val="center"/>
          </w:tcPr>
          <w:p w14:paraId="0EA44C57" w14:textId="6445BED5" w:rsidR="00D93FCC" w:rsidDel="003C19C7" w:rsidRDefault="002435EC">
            <w:pPr>
              <w:rPr>
                <w:del w:id="33416" w:author="瑋婷 徐" w:date="2025-01-03T17:04:00Z" w16du:dateUtc="2025-01-03T09:04:00Z"/>
                <w:rFonts w:ascii="Times New Roman" w:eastAsia="標楷體" w:hAnsi="Times New Roman" w:cs="Times New Roman"/>
              </w:rPr>
              <w:pPrChange w:id="33417" w:author="瑋婷 徐" w:date="2025-01-03T17:04:00Z" w16du:dateUtc="2025-01-03T09:04:00Z">
                <w:pPr>
                  <w:spacing w:line="276" w:lineRule="auto"/>
                  <w:jc w:val="center"/>
                </w:pPr>
              </w:pPrChange>
            </w:pPr>
            <w:del w:id="3341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50114EE4" w14:textId="62B6E8D0" w:rsidR="00D93FCC" w:rsidDel="003C19C7" w:rsidRDefault="00D93FCC">
            <w:pPr>
              <w:rPr>
                <w:del w:id="33419" w:author="瑋婷 徐" w:date="2025-01-03T17:04:00Z" w16du:dateUtc="2025-01-03T09:04:00Z"/>
                <w:rFonts w:ascii="Times New Roman" w:eastAsia="標楷體" w:hAnsi="Times New Roman" w:cs="Times New Roman"/>
              </w:rPr>
              <w:pPrChange w:id="3342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30C5DE4" w14:textId="1E0E61EF" w:rsidR="00D93FCC" w:rsidDel="003C19C7" w:rsidRDefault="00D93FCC">
            <w:pPr>
              <w:rPr>
                <w:del w:id="33421" w:author="瑋婷 徐" w:date="2025-01-03T17:04:00Z" w16du:dateUtc="2025-01-03T09:04:00Z"/>
                <w:rFonts w:ascii="Times New Roman" w:eastAsia="標楷體" w:hAnsi="Times New Roman" w:cs="Times New Roman"/>
              </w:rPr>
              <w:pPrChange w:id="3342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C7ABE3B" w14:textId="28CFD6A8" w:rsidR="00D93FCC" w:rsidDel="003C19C7" w:rsidRDefault="00D93FCC">
            <w:pPr>
              <w:rPr>
                <w:del w:id="33423" w:author="瑋婷 徐" w:date="2025-01-03T17:04:00Z" w16du:dateUtc="2025-01-03T09:04:00Z"/>
                <w:rFonts w:ascii="Times New Roman" w:eastAsia="標楷體" w:hAnsi="Times New Roman" w:cs="Times New Roman"/>
              </w:rPr>
              <w:pPrChange w:id="334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BE0C570" w14:textId="40800E2C" w:rsidR="00D93FCC" w:rsidDel="003C19C7" w:rsidRDefault="002435EC">
            <w:pPr>
              <w:rPr>
                <w:del w:id="33425" w:author="瑋婷 徐" w:date="2025-01-03T17:04:00Z" w16du:dateUtc="2025-01-03T09:04:00Z"/>
                <w:rFonts w:ascii="Times New Roman" w:eastAsia="標楷體" w:hAnsi="Times New Roman" w:cs="Times New Roman"/>
              </w:rPr>
              <w:pPrChange w:id="33426" w:author="瑋婷 徐" w:date="2025-01-03T17:04:00Z" w16du:dateUtc="2025-01-03T09:04:00Z">
                <w:pPr>
                  <w:spacing w:line="276" w:lineRule="auto"/>
                  <w:jc w:val="center"/>
                </w:pPr>
              </w:pPrChange>
            </w:pPr>
            <w:del w:id="33427"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190311A9" w14:textId="0BAC73E5" w:rsidR="00D93FCC" w:rsidDel="003C19C7" w:rsidRDefault="00D93FCC">
            <w:pPr>
              <w:rPr>
                <w:del w:id="33428" w:author="瑋婷 徐" w:date="2025-01-03T17:04:00Z" w16du:dateUtc="2025-01-03T09:04:00Z"/>
                <w:rFonts w:ascii="Times New Roman" w:eastAsia="標楷體" w:hAnsi="Times New Roman" w:cs="Times New Roman"/>
              </w:rPr>
              <w:pPrChange w:id="33429"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25C94E2C" w14:textId="71E6DDB9" w:rsidR="00D93FCC" w:rsidDel="003C19C7" w:rsidRDefault="00D93FCC">
            <w:pPr>
              <w:rPr>
                <w:del w:id="33430" w:author="瑋婷 徐" w:date="2025-01-03T17:04:00Z" w16du:dateUtc="2025-01-03T09:04:00Z"/>
                <w:rFonts w:ascii="Times New Roman" w:eastAsia="標楷體" w:hAnsi="Times New Roman" w:cs="Times New Roman"/>
              </w:rPr>
              <w:pPrChange w:id="3343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6C8B64B" w14:textId="40D4F1A0" w:rsidR="00D93FCC" w:rsidDel="003C19C7" w:rsidRDefault="00D93FCC">
            <w:pPr>
              <w:rPr>
                <w:del w:id="33432" w:author="瑋婷 徐" w:date="2025-01-03T17:04:00Z" w16du:dateUtc="2025-01-03T09:04:00Z"/>
                <w:rFonts w:ascii="Times New Roman" w:eastAsia="標楷體" w:hAnsi="Times New Roman" w:cs="Times New Roman"/>
              </w:rPr>
              <w:pPrChange w:id="3343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4D061996" w14:textId="5B982EAD" w:rsidR="00D93FCC" w:rsidDel="003C19C7" w:rsidRDefault="002435EC">
            <w:pPr>
              <w:rPr>
                <w:del w:id="33434" w:author="瑋婷 徐" w:date="2025-01-03T17:04:00Z" w16du:dateUtc="2025-01-03T09:04:00Z"/>
                <w:rFonts w:ascii="Times New Roman" w:eastAsia="標楷體" w:hAnsi="Times New Roman" w:cs="Times New Roman"/>
              </w:rPr>
              <w:pPrChange w:id="33435" w:author="瑋婷 徐" w:date="2025-01-03T17:04:00Z" w16du:dateUtc="2025-01-03T09:04:00Z">
                <w:pPr>
                  <w:spacing w:line="276" w:lineRule="auto"/>
                  <w:jc w:val="center"/>
                </w:pPr>
              </w:pPrChange>
            </w:pPr>
            <w:del w:id="33436" w:author="瑋婷 徐" w:date="2025-01-03T17:04:00Z" w16du:dateUtc="2025-01-03T09:04:00Z">
              <w:r w:rsidDel="003C19C7">
                <w:rPr>
                  <w:rFonts w:ascii="Times New Roman" w:eastAsia="標楷體" w:hAnsi="Times New Roman" w:cs="Times New Roman"/>
                  <w:color w:val="000000"/>
                </w:rPr>
                <w:delText>*</w:delText>
              </w:r>
            </w:del>
          </w:p>
        </w:tc>
        <w:tc>
          <w:tcPr>
            <w:tcW w:w="268" w:type="dxa"/>
            <w:tcBorders>
              <w:top w:val="single" w:sz="4" w:space="0" w:color="000000"/>
              <w:bottom w:val="single" w:sz="4" w:space="0" w:color="000000"/>
            </w:tcBorders>
            <w:shd w:val="clear" w:color="auto" w:fill="FFFFFF"/>
            <w:vAlign w:val="center"/>
          </w:tcPr>
          <w:p w14:paraId="7E106E20" w14:textId="78438C1E" w:rsidR="00D93FCC" w:rsidDel="003C19C7" w:rsidRDefault="00D93FCC">
            <w:pPr>
              <w:rPr>
                <w:del w:id="33437" w:author="瑋婷 徐" w:date="2025-01-03T17:04:00Z" w16du:dateUtc="2025-01-03T09:04:00Z"/>
                <w:rFonts w:ascii="Times New Roman" w:eastAsia="標楷體" w:hAnsi="Times New Roman" w:cs="Times New Roman"/>
              </w:rPr>
              <w:pPrChange w:id="33438"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575DAB46" w14:textId="526362F8" w:rsidR="00D93FCC" w:rsidDel="003C19C7" w:rsidRDefault="00D93FCC">
            <w:pPr>
              <w:rPr>
                <w:del w:id="33439" w:author="瑋婷 徐" w:date="2025-01-03T17:04:00Z" w16du:dateUtc="2025-01-03T09:04:00Z"/>
                <w:rFonts w:ascii="Times New Roman" w:eastAsia="標楷體" w:hAnsi="Times New Roman" w:cs="Times New Roman"/>
              </w:rPr>
              <w:pPrChange w:id="33440" w:author="瑋婷 徐" w:date="2025-01-03T17:04:00Z" w16du:dateUtc="2025-01-03T09:04:00Z">
                <w:pPr>
                  <w:spacing w:line="276" w:lineRule="auto"/>
                  <w:jc w:val="center"/>
                </w:pPr>
              </w:pPrChange>
            </w:pPr>
          </w:p>
        </w:tc>
      </w:tr>
      <w:tr w:rsidR="00000000" w:rsidDel="003C19C7" w14:paraId="71199F58" w14:textId="64471B60" w:rsidTr="002B07B0">
        <w:trPr>
          <w:cantSplit/>
          <w:jc w:val="center"/>
          <w:del w:id="33441"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3EF27EFB" w14:textId="7990DE13" w:rsidR="00D93FCC" w:rsidDel="003C19C7" w:rsidRDefault="002435EC">
            <w:pPr>
              <w:rPr>
                <w:del w:id="33442" w:author="瑋婷 徐" w:date="2025-01-03T17:04:00Z" w16du:dateUtc="2025-01-03T09:04:00Z"/>
                <w:rFonts w:ascii="Times New Roman" w:eastAsia="標楷體" w:hAnsi="Times New Roman" w:cs="Times New Roman"/>
              </w:rPr>
              <w:pPrChange w:id="33443" w:author="瑋婷 徐" w:date="2025-01-03T17:04:00Z" w16du:dateUtc="2025-01-03T09:04:00Z">
                <w:pPr>
                  <w:spacing w:line="276" w:lineRule="auto"/>
                </w:pPr>
              </w:pPrChange>
            </w:pPr>
            <w:del w:id="33444" w:author="瑋婷 徐" w:date="2025-01-03T17:04:00Z" w16du:dateUtc="2025-01-03T09:04:00Z">
              <w:r w:rsidDel="003C19C7">
                <w:rPr>
                  <w:rFonts w:ascii="Times New Roman" w:eastAsia="標楷體" w:hAnsi="Times New Roman" w:cs="Times New Roman"/>
                  <w:color w:val="000000"/>
                </w:rPr>
                <w:delText>臺灣畫眉</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77FE2B7C" w14:textId="51CFAA96" w:rsidR="00D93FCC" w:rsidDel="003C19C7" w:rsidRDefault="002435EC">
            <w:pPr>
              <w:rPr>
                <w:del w:id="33445" w:author="瑋婷 徐" w:date="2025-01-03T17:04:00Z" w16du:dateUtc="2025-01-03T09:04:00Z"/>
                <w:rFonts w:ascii="Times New Roman" w:eastAsia="標楷體" w:hAnsi="Times New Roman" w:cs="Times New Roman"/>
                <w:i/>
              </w:rPr>
              <w:pPrChange w:id="33446" w:author="瑋婷 徐" w:date="2025-01-03T17:04:00Z" w16du:dateUtc="2025-01-03T09:04:00Z">
                <w:pPr>
                  <w:spacing w:line="276" w:lineRule="auto"/>
                </w:pPr>
              </w:pPrChange>
            </w:pPr>
            <w:del w:id="33447" w:author="瑋婷 徐" w:date="2025-01-03T17:04:00Z" w16du:dateUtc="2025-01-03T09:04:00Z">
              <w:r w:rsidDel="003C19C7">
                <w:rPr>
                  <w:rFonts w:ascii="Times New Roman" w:eastAsia="標楷體" w:hAnsi="Times New Roman" w:cs="Times New Roman"/>
                  <w:i/>
                  <w:iCs/>
                  <w:color w:val="000000"/>
                </w:rPr>
                <w:delText>Garrulax taewanus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6CD73F1D" w14:textId="26D02E3C" w:rsidR="00D93FCC" w:rsidDel="003C19C7" w:rsidRDefault="00D93FCC">
            <w:pPr>
              <w:rPr>
                <w:del w:id="33448" w:author="瑋婷 徐" w:date="2025-01-03T17:04:00Z" w16du:dateUtc="2025-01-03T09:04:00Z"/>
                <w:rFonts w:ascii="Times New Roman" w:eastAsia="標楷體" w:hAnsi="Times New Roman" w:cs="Times New Roman"/>
              </w:rPr>
              <w:pPrChange w:id="33449"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189D1A2C" w14:textId="1B8A834C" w:rsidR="00D93FCC" w:rsidDel="003C19C7" w:rsidRDefault="00D93FCC">
            <w:pPr>
              <w:rPr>
                <w:del w:id="33450" w:author="瑋婷 徐" w:date="2025-01-03T17:04:00Z" w16du:dateUtc="2025-01-03T09:04:00Z"/>
                <w:rFonts w:ascii="Times New Roman" w:eastAsia="標楷體" w:hAnsi="Times New Roman" w:cs="Times New Roman"/>
              </w:rPr>
              <w:pPrChange w:id="33451"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5E01CD58" w14:textId="2BDBC9BC" w:rsidR="00D93FCC" w:rsidDel="003C19C7" w:rsidRDefault="00D93FCC">
            <w:pPr>
              <w:rPr>
                <w:del w:id="33452" w:author="瑋婷 徐" w:date="2025-01-03T17:04:00Z" w16du:dateUtc="2025-01-03T09:04:00Z"/>
                <w:rFonts w:ascii="Times New Roman" w:eastAsia="標楷體" w:hAnsi="Times New Roman" w:cs="Times New Roman"/>
              </w:rPr>
              <w:pPrChange w:id="33453"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062F8E20" w14:textId="29D703F2" w:rsidR="00D93FCC" w:rsidDel="003C19C7" w:rsidRDefault="00D93FCC">
            <w:pPr>
              <w:rPr>
                <w:del w:id="33454" w:author="瑋婷 徐" w:date="2025-01-03T17:04:00Z" w16du:dateUtc="2025-01-03T09:04:00Z"/>
                <w:rFonts w:ascii="Times New Roman" w:eastAsia="標楷體" w:hAnsi="Times New Roman" w:cs="Times New Roman"/>
              </w:rPr>
              <w:pPrChange w:id="33455"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696C1D57" w14:textId="38BF1BCE" w:rsidR="00D93FCC" w:rsidDel="003C19C7" w:rsidRDefault="00D93FCC">
            <w:pPr>
              <w:rPr>
                <w:del w:id="33456" w:author="瑋婷 徐" w:date="2025-01-03T17:04:00Z" w16du:dateUtc="2025-01-03T09:04:00Z"/>
                <w:rFonts w:ascii="Times New Roman" w:eastAsia="標楷體" w:hAnsi="Times New Roman" w:cs="Times New Roman"/>
              </w:rPr>
              <w:pPrChange w:id="33457"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73AE89E3" w14:textId="3D4EB7D2" w:rsidR="00D93FCC" w:rsidDel="003C19C7" w:rsidRDefault="002435EC">
            <w:pPr>
              <w:rPr>
                <w:del w:id="33458" w:author="瑋婷 徐" w:date="2025-01-03T17:04:00Z" w16du:dateUtc="2025-01-03T09:04:00Z"/>
                <w:rFonts w:ascii="Times New Roman" w:eastAsia="標楷體" w:hAnsi="Times New Roman" w:cs="Times New Roman"/>
              </w:rPr>
              <w:pPrChange w:id="33459" w:author="瑋婷 徐" w:date="2025-01-03T17:04:00Z" w16du:dateUtc="2025-01-03T09:04:00Z">
                <w:pPr>
                  <w:spacing w:line="276" w:lineRule="auto"/>
                  <w:jc w:val="center"/>
                </w:pPr>
              </w:pPrChange>
            </w:pPr>
            <w:del w:id="33460"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09ECD044" w14:textId="0FEEB7DA" w:rsidR="00D93FCC" w:rsidDel="003C19C7" w:rsidRDefault="00D93FCC">
            <w:pPr>
              <w:rPr>
                <w:del w:id="33461" w:author="瑋婷 徐" w:date="2025-01-03T17:04:00Z" w16du:dateUtc="2025-01-03T09:04:00Z"/>
                <w:rFonts w:ascii="Times New Roman" w:eastAsia="標楷體" w:hAnsi="Times New Roman" w:cs="Times New Roman"/>
              </w:rPr>
              <w:pPrChange w:id="33462"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5CFE6B7C" w14:textId="540FE163" w:rsidR="00D93FCC" w:rsidDel="003C19C7" w:rsidRDefault="00D93FCC">
            <w:pPr>
              <w:rPr>
                <w:del w:id="33463" w:author="瑋婷 徐" w:date="2025-01-03T17:04:00Z" w16du:dateUtc="2025-01-03T09:04:00Z"/>
                <w:rFonts w:ascii="Times New Roman" w:eastAsia="標楷體" w:hAnsi="Times New Roman" w:cs="Times New Roman"/>
              </w:rPr>
              <w:pPrChange w:id="33464"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276E6963" w14:textId="00467FD7" w:rsidR="00D93FCC" w:rsidDel="003C19C7" w:rsidRDefault="00D93FCC">
            <w:pPr>
              <w:rPr>
                <w:del w:id="33465" w:author="瑋婷 徐" w:date="2025-01-03T17:04:00Z" w16du:dateUtc="2025-01-03T09:04:00Z"/>
                <w:rFonts w:ascii="Times New Roman" w:eastAsia="標楷體" w:hAnsi="Times New Roman" w:cs="Times New Roman"/>
              </w:rPr>
              <w:pPrChange w:id="3346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1CDBFAC" w14:textId="2BA30BA9" w:rsidR="00D93FCC" w:rsidDel="003C19C7" w:rsidRDefault="00D93FCC">
            <w:pPr>
              <w:rPr>
                <w:del w:id="33467" w:author="瑋婷 徐" w:date="2025-01-03T17:04:00Z" w16du:dateUtc="2025-01-03T09:04:00Z"/>
                <w:rFonts w:ascii="Times New Roman" w:eastAsia="標楷體" w:hAnsi="Times New Roman" w:cs="Times New Roman"/>
              </w:rPr>
              <w:pPrChange w:id="334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D3F18FA" w14:textId="290320D9" w:rsidR="00D93FCC" w:rsidDel="003C19C7" w:rsidRDefault="00D93FCC">
            <w:pPr>
              <w:rPr>
                <w:del w:id="33469" w:author="瑋婷 徐" w:date="2025-01-03T17:04:00Z" w16du:dateUtc="2025-01-03T09:04:00Z"/>
                <w:rFonts w:ascii="Times New Roman" w:eastAsia="標楷體" w:hAnsi="Times New Roman" w:cs="Times New Roman"/>
              </w:rPr>
              <w:pPrChange w:id="33470"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58AE1373" w14:textId="780FED82" w:rsidR="00D93FCC" w:rsidDel="003C19C7" w:rsidRDefault="00D93FCC">
            <w:pPr>
              <w:rPr>
                <w:del w:id="33471" w:author="瑋婷 徐" w:date="2025-01-03T17:04:00Z" w16du:dateUtc="2025-01-03T09:04:00Z"/>
                <w:rFonts w:ascii="Times New Roman" w:eastAsia="標楷體" w:hAnsi="Times New Roman" w:cs="Times New Roman"/>
              </w:rPr>
              <w:pPrChange w:id="334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92CFA72" w14:textId="16179BC6" w:rsidR="00D93FCC" w:rsidDel="003C19C7" w:rsidRDefault="00D93FCC">
            <w:pPr>
              <w:rPr>
                <w:del w:id="33473" w:author="瑋婷 徐" w:date="2025-01-03T17:04:00Z" w16du:dateUtc="2025-01-03T09:04:00Z"/>
                <w:rFonts w:ascii="Times New Roman" w:eastAsia="標楷體" w:hAnsi="Times New Roman" w:cs="Times New Roman"/>
              </w:rPr>
              <w:pPrChange w:id="334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D90AED2" w14:textId="22BFC509" w:rsidR="00D93FCC" w:rsidDel="003C19C7" w:rsidRDefault="00D93FCC">
            <w:pPr>
              <w:rPr>
                <w:del w:id="33475" w:author="瑋婷 徐" w:date="2025-01-03T17:04:00Z" w16du:dateUtc="2025-01-03T09:04:00Z"/>
                <w:rFonts w:ascii="Times New Roman" w:eastAsia="標楷體" w:hAnsi="Times New Roman" w:cs="Times New Roman"/>
              </w:rPr>
              <w:pPrChange w:id="334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28F8C19" w14:textId="31F6B666" w:rsidR="00D93FCC" w:rsidDel="003C19C7" w:rsidRDefault="00D93FCC">
            <w:pPr>
              <w:rPr>
                <w:del w:id="33477" w:author="瑋婷 徐" w:date="2025-01-03T17:04:00Z" w16du:dateUtc="2025-01-03T09:04:00Z"/>
                <w:rFonts w:ascii="Times New Roman" w:eastAsia="標楷體" w:hAnsi="Times New Roman" w:cs="Times New Roman"/>
              </w:rPr>
              <w:pPrChange w:id="334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7FE84CF" w14:textId="60C02F82" w:rsidR="00D93FCC" w:rsidDel="003C19C7" w:rsidRDefault="00D93FCC">
            <w:pPr>
              <w:rPr>
                <w:del w:id="33479" w:author="瑋婷 徐" w:date="2025-01-03T17:04:00Z" w16du:dateUtc="2025-01-03T09:04:00Z"/>
                <w:rFonts w:ascii="Times New Roman" w:eastAsia="標楷體" w:hAnsi="Times New Roman" w:cs="Times New Roman"/>
              </w:rPr>
              <w:pPrChange w:id="334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A39B810" w14:textId="47EB80DE" w:rsidR="00D93FCC" w:rsidDel="003C19C7" w:rsidRDefault="00D93FCC">
            <w:pPr>
              <w:rPr>
                <w:del w:id="33481" w:author="瑋婷 徐" w:date="2025-01-03T17:04:00Z" w16du:dateUtc="2025-01-03T09:04:00Z"/>
                <w:rFonts w:ascii="Times New Roman" w:eastAsia="標楷體" w:hAnsi="Times New Roman" w:cs="Times New Roman"/>
              </w:rPr>
              <w:pPrChange w:id="334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35726DD" w14:textId="30BB9B0B" w:rsidR="00D93FCC" w:rsidDel="003C19C7" w:rsidRDefault="00D93FCC">
            <w:pPr>
              <w:rPr>
                <w:del w:id="33483" w:author="瑋婷 徐" w:date="2025-01-03T17:04:00Z" w16du:dateUtc="2025-01-03T09:04:00Z"/>
                <w:rFonts w:ascii="Times New Roman" w:eastAsia="標楷體" w:hAnsi="Times New Roman" w:cs="Times New Roman"/>
              </w:rPr>
              <w:pPrChange w:id="3348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17AB916" w14:textId="2837B908" w:rsidR="00D93FCC" w:rsidDel="003C19C7" w:rsidRDefault="00D93FCC">
            <w:pPr>
              <w:rPr>
                <w:del w:id="33485" w:author="瑋婷 徐" w:date="2025-01-03T17:04:00Z" w16du:dateUtc="2025-01-03T09:04:00Z"/>
                <w:rFonts w:ascii="Times New Roman" w:eastAsia="標楷體" w:hAnsi="Times New Roman" w:cs="Times New Roman"/>
              </w:rPr>
              <w:pPrChange w:id="3348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C1B61CD" w14:textId="7CC23F0B" w:rsidR="00D93FCC" w:rsidDel="003C19C7" w:rsidRDefault="00D93FCC">
            <w:pPr>
              <w:rPr>
                <w:del w:id="33487" w:author="瑋婷 徐" w:date="2025-01-03T17:04:00Z" w16du:dateUtc="2025-01-03T09:04:00Z"/>
                <w:rFonts w:ascii="Times New Roman" w:eastAsia="標楷體" w:hAnsi="Times New Roman" w:cs="Times New Roman"/>
              </w:rPr>
              <w:pPrChange w:id="3348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0183C307" w14:textId="42F992B7" w:rsidR="00D93FCC" w:rsidDel="003C19C7" w:rsidRDefault="00D93FCC">
            <w:pPr>
              <w:rPr>
                <w:del w:id="33489" w:author="瑋婷 徐" w:date="2025-01-03T17:04:00Z" w16du:dateUtc="2025-01-03T09:04:00Z"/>
                <w:rFonts w:ascii="Times New Roman" w:eastAsia="標楷體" w:hAnsi="Times New Roman" w:cs="Times New Roman"/>
              </w:rPr>
              <w:pPrChange w:id="3349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6DD96F2" w14:textId="7B7E4AEC" w:rsidR="00D93FCC" w:rsidDel="003C19C7" w:rsidRDefault="00D93FCC">
            <w:pPr>
              <w:rPr>
                <w:del w:id="33491" w:author="瑋婷 徐" w:date="2025-01-03T17:04:00Z" w16du:dateUtc="2025-01-03T09:04:00Z"/>
                <w:rFonts w:ascii="Times New Roman" w:eastAsia="標楷體" w:hAnsi="Times New Roman" w:cs="Times New Roman"/>
              </w:rPr>
              <w:pPrChange w:id="3349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DF48C9E" w14:textId="370D34C6" w:rsidR="00D93FCC" w:rsidDel="003C19C7" w:rsidRDefault="00D93FCC">
            <w:pPr>
              <w:rPr>
                <w:del w:id="33493" w:author="瑋婷 徐" w:date="2025-01-03T17:04:00Z" w16du:dateUtc="2025-01-03T09:04:00Z"/>
                <w:rFonts w:ascii="Times New Roman" w:eastAsia="標楷體" w:hAnsi="Times New Roman" w:cs="Times New Roman"/>
              </w:rPr>
              <w:pPrChange w:id="33494"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59C3725F" w14:textId="10AE5F48" w:rsidR="00D93FCC" w:rsidDel="003C19C7" w:rsidRDefault="00D93FCC">
            <w:pPr>
              <w:rPr>
                <w:del w:id="33495" w:author="瑋婷 徐" w:date="2025-01-03T17:04:00Z" w16du:dateUtc="2025-01-03T09:04:00Z"/>
                <w:rFonts w:ascii="Times New Roman" w:eastAsia="標楷體" w:hAnsi="Times New Roman" w:cs="Times New Roman"/>
              </w:rPr>
              <w:pPrChange w:id="33496"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A0792C9" w14:textId="0C8A0E59" w:rsidR="00D93FCC" w:rsidDel="003C19C7" w:rsidRDefault="00D93FCC">
            <w:pPr>
              <w:rPr>
                <w:del w:id="33497" w:author="瑋婷 徐" w:date="2025-01-03T17:04:00Z" w16du:dateUtc="2025-01-03T09:04:00Z"/>
                <w:rFonts w:ascii="Times New Roman" w:eastAsia="標楷體" w:hAnsi="Times New Roman" w:cs="Times New Roman"/>
              </w:rPr>
              <w:pPrChange w:id="3349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F96EE8D" w14:textId="275520DC" w:rsidR="00D93FCC" w:rsidDel="003C19C7" w:rsidRDefault="00D93FCC">
            <w:pPr>
              <w:rPr>
                <w:del w:id="33499" w:author="瑋婷 徐" w:date="2025-01-03T17:04:00Z" w16du:dateUtc="2025-01-03T09:04:00Z"/>
                <w:rFonts w:ascii="Times New Roman" w:eastAsia="標楷體" w:hAnsi="Times New Roman" w:cs="Times New Roman"/>
              </w:rPr>
              <w:pPrChange w:id="3350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C4A86A3" w14:textId="07DA5810" w:rsidR="00D93FCC" w:rsidDel="003C19C7" w:rsidRDefault="00D93FCC">
            <w:pPr>
              <w:rPr>
                <w:del w:id="33501" w:author="瑋婷 徐" w:date="2025-01-03T17:04:00Z" w16du:dateUtc="2025-01-03T09:04:00Z"/>
                <w:rFonts w:ascii="Times New Roman" w:eastAsia="標楷體" w:hAnsi="Times New Roman" w:cs="Times New Roman"/>
              </w:rPr>
              <w:pPrChange w:id="3350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21C1F3E" w14:textId="5E7123DE" w:rsidR="00D93FCC" w:rsidDel="003C19C7" w:rsidRDefault="00D93FCC">
            <w:pPr>
              <w:rPr>
                <w:del w:id="33503" w:author="瑋婷 徐" w:date="2025-01-03T17:04:00Z" w16du:dateUtc="2025-01-03T09:04:00Z"/>
                <w:rFonts w:ascii="Times New Roman" w:eastAsia="標楷體" w:hAnsi="Times New Roman" w:cs="Times New Roman"/>
              </w:rPr>
              <w:pPrChange w:id="335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BE7431A" w14:textId="3579F57C" w:rsidR="00D93FCC" w:rsidDel="003C19C7" w:rsidRDefault="00D93FCC">
            <w:pPr>
              <w:rPr>
                <w:del w:id="33505" w:author="瑋婷 徐" w:date="2025-01-03T17:04:00Z" w16du:dateUtc="2025-01-03T09:04:00Z"/>
                <w:rFonts w:ascii="Times New Roman" w:eastAsia="標楷體" w:hAnsi="Times New Roman" w:cs="Times New Roman"/>
              </w:rPr>
              <w:pPrChange w:id="3350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205EB0E" w14:textId="22CB56DD" w:rsidR="00D93FCC" w:rsidDel="003C19C7" w:rsidRDefault="00D93FCC">
            <w:pPr>
              <w:rPr>
                <w:del w:id="33507" w:author="瑋婷 徐" w:date="2025-01-03T17:04:00Z" w16du:dateUtc="2025-01-03T09:04:00Z"/>
                <w:rFonts w:ascii="Times New Roman" w:eastAsia="標楷體" w:hAnsi="Times New Roman" w:cs="Times New Roman"/>
              </w:rPr>
              <w:pPrChange w:id="33508"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781741CE" w14:textId="6DD01454" w:rsidR="00D93FCC" w:rsidDel="003C19C7" w:rsidRDefault="00D93FCC">
            <w:pPr>
              <w:rPr>
                <w:del w:id="33509" w:author="瑋婷 徐" w:date="2025-01-03T17:04:00Z" w16du:dateUtc="2025-01-03T09:04:00Z"/>
                <w:rFonts w:ascii="Times New Roman" w:eastAsia="標楷體" w:hAnsi="Times New Roman" w:cs="Times New Roman"/>
              </w:rPr>
              <w:pPrChange w:id="3351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F446290" w14:textId="62A8D59F" w:rsidR="00D93FCC" w:rsidDel="003C19C7" w:rsidRDefault="00D93FCC">
            <w:pPr>
              <w:rPr>
                <w:del w:id="33511" w:author="瑋婷 徐" w:date="2025-01-03T17:04:00Z" w16du:dateUtc="2025-01-03T09:04:00Z"/>
                <w:rFonts w:ascii="Times New Roman" w:eastAsia="標楷體" w:hAnsi="Times New Roman" w:cs="Times New Roman"/>
              </w:rPr>
              <w:pPrChange w:id="3351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D860959" w14:textId="7278DEA5" w:rsidR="00D93FCC" w:rsidDel="003C19C7" w:rsidRDefault="002435EC">
            <w:pPr>
              <w:rPr>
                <w:del w:id="33513" w:author="瑋婷 徐" w:date="2025-01-03T17:04:00Z" w16du:dateUtc="2025-01-03T09:04:00Z"/>
                <w:rFonts w:ascii="Times New Roman" w:eastAsia="標楷體" w:hAnsi="Times New Roman" w:cs="Times New Roman"/>
              </w:rPr>
              <w:pPrChange w:id="33514" w:author="瑋婷 徐" w:date="2025-01-03T17:04:00Z" w16du:dateUtc="2025-01-03T09:04:00Z">
                <w:pPr>
                  <w:spacing w:line="276" w:lineRule="auto"/>
                  <w:jc w:val="center"/>
                </w:pPr>
              </w:pPrChange>
            </w:pPr>
            <w:del w:id="33515" w:author="瑋婷 徐" w:date="2025-01-03T17:04:00Z" w16du:dateUtc="2025-01-03T09:04:00Z">
              <w:r w:rsidDel="003C19C7">
                <w:rPr>
                  <w:rFonts w:ascii="Times New Roman" w:eastAsia="標楷體" w:hAnsi="Times New Roman" w:cs="Times New Roman"/>
                  <w:color w:val="000000"/>
                </w:rPr>
                <w:delText>*</w:delText>
              </w:r>
            </w:del>
          </w:p>
        </w:tc>
        <w:tc>
          <w:tcPr>
            <w:tcW w:w="268" w:type="dxa"/>
            <w:tcBorders>
              <w:top w:val="single" w:sz="4" w:space="0" w:color="000000"/>
              <w:bottom w:val="single" w:sz="4" w:space="0" w:color="000000"/>
            </w:tcBorders>
            <w:shd w:val="clear" w:color="auto" w:fill="FFFFFF"/>
            <w:vAlign w:val="center"/>
          </w:tcPr>
          <w:p w14:paraId="4A218FC5" w14:textId="22025D4D" w:rsidR="00D93FCC" w:rsidDel="003C19C7" w:rsidRDefault="00D93FCC">
            <w:pPr>
              <w:rPr>
                <w:del w:id="33516" w:author="瑋婷 徐" w:date="2025-01-03T17:04:00Z" w16du:dateUtc="2025-01-03T09:04:00Z"/>
                <w:rFonts w:ascii="Times New Roman" w:eastAsia="標楷體" w:hAnsi="Times New Roman" w:cs="Times New Roman"/>
              </w:rPr>
              <w:pPrChange w:id="33517"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04955CE6" w14:textId="4FC21908" w:rsidR="00D93FCC" w:rsidDel="003C19C7" w:rsidRDefault="00D93FCC">
            <w:pPr>
              <w:rPr>
                <w:del w:id="33518" w:author="瑋婷 徐" w:date="2025-01-03T17:04:00Z" w16du:dateUtc="2025-01-03T09:04:00Z"/>
                <w:rFonts w:ascii="Times New Roman" w:eastAsia="標楷體" w:hAnsi="Times New Roman" w:cs="Times New Roman"/>
              </w:rPr>
              <w:pPrChange w:id="33519" w:author="瑋婷 徐" w:date="2025-01-03T17:04:00Z" w16du:dateUtc="2025-01-03T09:04:00Z">
                <w:pPr>
                  <w:spacing w:line="276" w:lineRule="auto"/>
                  <w:jc w:val="center"/>
                </w:pPr>
              </w:pPrChange>
            </w:pPr>
          </w:p>
        </w:tc>
      </w:tr>
      <w:tr w:rsidR="00000000" w:rsidDel="003C19C7" w14:paraId="23C32012" w14:textId="2917BD8B" w:rsidTr="002B07B0">
        <w:trPr>
          <w:cantSplit/>
          <w:jc w:val="center"/>
          <w:del w:id="33520"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7F02F138" w14:textId="54DC3FC8" w:rsidR="00D93FCC" w:rsidDel="003C19C7" w:rsidRDefault="002435EC">
            <w:pPr>
              <w:rPr>
                <w:del w:id="33521" w:author="瑋婷 徐" w:date="2025-01-03T17:04:00Z" w16du:dateUtc="2025-01-03T09:04:00Z"/>
                <w:rFonts w:ascii="Times New Roman" w:eastAsia="標楷體" w:hAnsi="Times New Roman" w:cs="Times New Roman"/>
              </w:rPr>
              <w:pPrChange w:id="33522" w:author="瑋婷 徐" w:date="2025-01-03T17:04:00Z" w16du:dateUtc="2025-01-03T09:04:00Z">
                <w:pPr>
                  <w:spacing w:line="276" w:lineRule="auto"/>
                </w:pPr>
              </w:pPrChange>
            </w:pPr>
            <w:del w:id="33523" w:author="瑋婷 徐" w:date="2025-01-03T17:04:00Z" w16du:dateUtc="2025-01-03T09:04:00Z">
              <w:r w:rsidDel="003C19C7">
                <w:rPr>
                  <w:rFonts w:ascii="Times New Roman" w:eastAsia="標楷體" w:hAnsi="Times New Roman" w:cs="Times New Roman"/>
                  <w:color w:val="000000"/>
                </w:rPr>
                <w:delText>臺灣白喉噪眉</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2EECF418" w14:textId="117B789D" w:rsidR="00D93FCC" w:rsidDel="003C19C7" w:rsidRDefault="002435EC">
            <w:pPr>
              <w:rPr>
                <w:del w:id="33524" w:author="瑋婷 徐" w:date="2025-01-03T17:04:00Z" w16du:dateUtc="2025-01-03T09:04:00Z"/>
                <w:rFonts w:ascii="Times New Roman" w:eastAsia="標楷體" w:hAnsi="Times New Roman" w:cs="Times New Roman"/>
                <w:i/>
              </w:rPr>
              <w:pPrChange w:id="33525" w:author="瑋婷 徐" w:date="2025-01-03T17:04:00Z" w16du:dateUtc="2025-01-03T09:04:00Z">
                <w:pPr>
                  <w:spacing w:line="276" w:lineRule="auto"/>
                </w:pPr>
              </w:pPrChange>
            </w:pPr>
            <w:del w:id="33526" w:author="瑋婷 徐" w:date="2025-01-03T17:04:00Z" w16du:dateUtc="2025-01-03T09:04:00Z">
              <w:r w:rsidDel="003C19C7">
                <w:rPr>
                  <w:rFonts w:ascii="Times New Roman" w:eastAsia="標楷體" w:hAnsi="Times New Roman" w:cs="Times New Roman"/>
                  <w:i/>
                  <w:iCs/>
                  <w:color w:val="000000"/>
                </w:rPr>
                <w:delText>Pterorhinus ruficeps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535D1535" w14:textId="48CED8BB" w:rsidR="00D93FCC" w:rsidDel="003C19C7" w:rsidRDefault="00D93FCC">
            <w:pPr>
              <w:rPr>
                <w:del w:id="33527" w:author="瑋婷 徐" w:date="2025-01-03T17:04:00Z" w16du:dateUtc="2025-01-03T09:04:00Z"/>
                <w:rFonts w:ascii="Times New Roman" w:eastAsia="標楷體" w:hAnsi="Times New Roman" w:cs="Times New Roman"/>
              </w:rPr>
              <w:pPrChange w:id="33528"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35037FF3" w14:textId="425D5287" w:rsidR="00D93FCC" w:rsidDel="003C19C7" w:rsidRDefault="00D93FCC">
            <w:pPr>
              <w:rPr>
                <w:del w:id="33529" w:author="瑋婷 徐" w:date="2025-01-03T17:04:00Z" w16du:dateUtc="2025-01-03T09:04:00Z"/>
                <w:rFonts w:ascii="Times New Roman" w:eastAsia="標楷體" w:hAnsi="Times New Roman" w:cs="Times New Roman"/>
              </w:rPr>
              <w:pPrChange w:id="33530"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6250641E" w14:textId="1133E1A8" w:rsidR="00D93FCC" w:rsidDel="003C19C7" w:rsidRDefault="00D93FCC">
            <w:pPr>
              <w:rPr>
                <w:del w:id="33531" w:author="瑋婷 徐" w:date="2025-01-03T17:04:00Z" w16du:dateUtc="2025-01-03T09:04:00Z"/>
                <w:rFonts w:ascii="Times New Roman" w:eastAsia="標楷體" w:hAnsi="Times New Roman" w:cs="Times New Roman"/>
              </w:rPr>
              <w:pPrChange w:id="33532"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411DC0BE" w14:textId="0E64B0FE" w:rsidR="00D93FCC" w:rsidDel="003C19C7" w:rsidRDefault="00D93FCC">
            <w:pPr>
              <w:rPr>
                <w:del w:id="33533" w:author="瑋婷 徐" w:date="2025-01-03T17:04:00Z" w16du:dateUtc="2025-01-03T09:04:00Z"/>
                <w:rFonts w:ascii="Times New Roman" w:eastAsia="標楷體" w:hAnsi="Times New Roman" w:cs="Times New Roman"/>
              </w:rPr>
              <w:pPrChange w:id="33534"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2D781DCE" w14:textId="47E6B446" w:rsidR="00D93FCC" w:rsidDel="003C19C7" w:rsidRDefault="00D93FCC">
            <w:pPr>
              <w:rPr>
                <w:del w:id="33535" w:author="瑋婷 徐" w:date="2025-01-03T17:04:00Z" w16du:dateUtc="2025-01-03T09:04:00Z"/>
                <w:rFonts w:ascii="Times New Roman" w:eastAsia="標楷體" w:hAnsi="Times New Roman" w:cs="Times New Roman"/>
              </w:rPr>
              <w:pPrChange w:id="33536"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741C2713" w14:textId="789EBD83" w:rsidR="00D93FCC" w:rsidDel="003C19C7" w:rsidRDefault="00D93FCC">
            <w:pPr>
              <w:rPr>
                <w:del w:id="33537" w:author="瑋婷 徐" w:date="2025-01-03T17:04:00Z" w16du:dateUtc="2025-01-03T09:04:00Z"/>
                <w:rFonts w:ascii="Times New Roman" w:eastAsia="標楷體" w:hAnsi="Times New Roman" w:cs="Times New Roman"/>
              </w:rPr>
              <w:pPrChange w:id="33538"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713E96D" w14:textId="7CD953DB" w:rsidR="00D93FCC" w:rsidDel="003C19C7" w:rsidRDefault="00D93FCC">
            <w:pPr>
              <w:rPr>
                <w:del w:id="33539" w:author="瑋婷 徐" w:date="2025-01-03T17:04:00Z" w16du:dateUtc="2025-01-03T09:04:00Z"/>
                <w:rFonts w:ascii="Times New Roman" w:eastAsia="標楷體" w:hAnsi="Times New Roman" w:cs="Times New Roman"/>
              </w:rPr>
              <w:pPrChange w:id="33540"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51EEFF98" w14:textId="3872EFC5" w:rsidR="00D93FCC" w:rsidDel="003C19C7" w:rsidRDefault="00D93FCC">
            <w:pPr>
              <w:rPr>
                <w:del w:id="33541" w:author="瑋婷 徐" w:date="2025-01-03T17:04:00Z" w16du:dateUtc="2025-01-03T09:04:00Z"/>
                <w:rFonts w:ascii="Times New Roman" w:eastAsia="標楷體" w:hAnsi="Times New Roman" w:cs="Times New Roman"/>
              </w:rPr>
              <w:pPrChange w:id="3354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8D053F1" w14:textId="2C65321B" w:rsidR="00D93FCC" w:rsidDel="003C19C7" w:rsidRDefault="00D93FCC">
            <w:pPr>
              <w:rPr>
                <w:del w:id="33543" w:author="瑋婷 徐" w:date="2025-01-03T17:04:00Z" w16du:dateUtc="2025-01-03T09:04:00Z"/>
                <w:rFonts w:ascii="Times New Roman" w:eastAsia="標楷體" w:hAnsi="Times New Roman" w:cs="Times New Roman"/>
              </w:rPr>
              <w:pPrChange w:id="3354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B3129B4" w14:textId="414011F8" w:rsidR="00D93FCC" w:rsidDel="003C19C7" w:rsidRDefault="00D93FCC">
            <w:pPr>
              <w:rPr>
                <w:del w:id="33545" w:author="瑋婷 徐" w:date="2025-01-03T17:04:00Z" w16du:dateUtc="2025-01-03T09:04:00Z"/>
                <w:rFonts w:ascii="Times New Roman" w:eastAsia="標楷體" w:hAnsi="Times New Roman" w:cs="Times New Roman"/>
              </w:rPr>
              <w:pPrChange w:id="335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819C079" w14:textId="51FE40F7" w:rsidR="00D93FCC" w:rsidDel="003C19C7" w:rsidRDefault="00D93FCC">
            <w:pPr>
              <w:rPr>
                <w:del w:id="33547" w:author="瑋婷 徐" w:date="2025-01-03T17:04:00Z" w16du:dateUtc="2025-01-03T09:04:00Z"/>
                <w:rFonts w:ascii="Times New Roman" w:eastAsia="標楷體" w:hAnsi="Times New Roman" w:cs="Times New Roman"/>
              </w:rPr>
              <w:pPrChange w:id="33548"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4EF9B2E1" w14:textId="3CB6F021" w:rsidR="00D93FCC" w:rsidDel="003C19C7" w:rsidRDefault="002435EC">
            <w:pPr>
              <w:rPr>
                <w:del w:id="33549" w:author="瑋婷 徐" w:date="2025-01-03T17:04:00Z" w16du:dateUtc="2025-01-03T09:04:00Z"/>
                <w:rFonts w:ascii="Times New Roman" w:eastAsia="標楷體" w:hAnsi="Times New Roman" w:cs="Times New Roman"/>
              </w:rPr>
              <w:pPrChange w:id="33550" w:author="瑋婷 徐" w:date="2025-01-03T17:04:00Z" w16du:dateUtc="2025-01-03T09:04:00Z">
                <w:pPr>
                  <w:spacing w:line="276" w:lineRule="auto"/>
                  <w:jc w:val="center"/>
                </w:pPr>
              </w:pPrChange>
            </w:pPr>
            <w:del w:id="3355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C50422B" w14:textId="5126F3A9" w:rsidR="00D93FCC" w:rsidDel="003C19C7" w:rsidRDefault="00D93FCC">
            <w:pPr>
              <w:rPr>
                <w:del w:id="33552" w:author="瑋婷 徐" w:date="2025-01-03T17:04:00Z" w16du:dateUtc="2025-01-03T09:04:00Z"/>
                <w:rFonts w:ascii="Times New Roman" w:eastAsia="標楷體" w:hAnsi="Times New Roman" w:cs="Times New Roman"/>
              </w:rPr>
              <w:pPrChange w:id="3355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E07630F" w14:textId="5E5E73C8" w:rsidR="00D93FCC" w:rsidDel="003C19C7" w:rsidRDefault="00D93FCC">
            <w:pPr>
              <w:rPr>
                <w:del w:id="33554" w:author="瑋婷 徐" w:date="2025-01-03T17:04:00Z" w16du:dateUtc="2025-01-03T09:04:00Z"/>
                <w:rFonts w:ascii="Times New Roman" w:eastAsia="標楷體" w:hAnsi="Times New Roman" w:cs="Times New Roman"/>
              </w:rPr>
              <w:pPrChange w:id="3355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C6FFE74" w14:textId="688CB43E" w:rsidR="00D93FCC" w:rsidDel="003C19C7" w:rsidRDefault="00D93FCC">
            <w:pPr>
              <w:rPr>
                <w:del w:id="33556" w:author="瑋婷 徐" w:date="2025-01-03T17:04:00Z" w16du:dateUtc="2025-01-03T09:04:00Z"/>
                <w:rFonts w:ascii="Times New Roman" w:eastAsia="標楷體" w:hAnsi="Times New Roman" w:cs="Times New Roman"/>
              </w:rPr>
              <w:pPrChange w:id="335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F819755" w14:textId="027E7F8F" w:rsidR="00D93FCC" w:rsidDel="003C19C7" w:rsidRDefault="002435EC">
            <w:pPr>
              <w:rPr>
                <w:del w:id="33558" w:author="瑋婷 徐" w:date="2025-01-03T17:04:00Z" w16du:dateUtc="2025-01-03T09:04:00Z"/>
                <w:rFonts w:ascii="Times New Roman" w:eastAsia="標楷體" w:hAnsi="Times New Roman" w:cs="Times New Roman"/>
              </w:rPr>
              <w:pPrChange w:id="33559" w:author="瑋婷 徐" w:date="2025-01-03T17:04:00Z" w16du:dateUtc="2025-01-03T09:04:00Z">
                <w:pPr>
                  <w:spacing w:line="276" w:lineRule="auto"/>
                  <w:jc w:val="center"/>
                </w:pPr>
              </w:pPrChange>
            </w:pPr>
            <w:del w:id="3356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9978700" w14:textId="49F04B9E" w:rsidR="00D93FCC" w:rsidDel="003C19C7" w:rsidRDefault="00D93FCC">
            <w:pPr>
              <w:rPr>
                <w:del w:id="33561" w:author="瑋婷 徐" w:date="2025-01-03T17:04:00Z" w16du:dateUtc="2025-01-03T09:04:00Z"/>
                <w:rFonts w:ascii="Times New Roman" w:eastAsia="標楷體" w:hAnsi="Times New Roman" w:cs="Times New Roman"/>
              </w:rPr>
              <w:pPrChange w:id="3356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522CCDD" w14:textId="2291CEDC" w:rsidR="00D93FCC" w:rsidDel="003C19C7" w:rsidRDefault="00D93FCC">
            <w:pPr>
              <w:rPr>
                <w:del w:id="33563" w:author="瑋婷 徐" w:date="2025-01-03T17:04:00Z" w16du:dateUtc="2025-01-03T09:04:00Z"/>
                <w:rFonts w:ascii="Times New Roman" w:eastAsia="標楷體" w:hAnsi="Times New Roman" w:cs="Times New Roman"/>
              </w:rPr>
              <w:pPrChange w:id="3356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31A072A" w14:textId="4EB98BF6" w:rsidR="00D93FCC" w:rsidDel="003C19C7" w:rsidRDefault="00D93FCC">
            <w:pPr>
              <w:rPr>
                <w:del w:id="33565" w:author="瑋婷 徐" w:date="2025-01-03T17:04:00Z" w16du:dateUtc="2025-01-03T09:04:00Z"/>
                <w:rFonts w:ascii="Times New Roman" w:eastAsia="標楷體" w:hAnsi="Times New Roman" w:cs="Times New Roman"/>
              </w:rPr>
              <w:pPrChange w:id="3356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89197AB" w14:textId="3F3B457E" w:rsidR="00D93FCC" w:rsidDel="003C19C7" w:rsidRDefault="00D93FCC">
            <w:pPr>
              <w:rPr>
                <w:del w:id="33567" w:author="瑋婷 徐" w:date="2025-01-03T17:04:00Z" w16du:dateUtc="2025-01-03T09:04:00Z"/>
                <w:rFonts w:ascii="Times New Roman" w:eastAsia="標楷體" w:hAnsi="Times New Roman" w:cs="Times New Roman"/>
              </w:rPr>
              <w:pPrChange w:id="3356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34746AEA" w14:textId="5FE5C68B" w:rsidR="00D93FCC" w:rsidDel="003C19C7" w:rsidRDefault="00D93FCC">
            <w:pPr>
              <w:rPr>
                <w:del w:id="33569" w:author="瑋婷 徐" w:date="2025-01-03T17:04:00Z" w16du:dateUtc="2025-01-03T09:04:00Z"/>
                <w:rFonts w:ascii="Times New Roman" w:eastAsia="標楷體" w:hAnsi="Times New Roman" w:cs="Times New Roman"/>
              </w:rPr>
              <w:pPrChange w:id="3357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1366D25" w14:textId="0CFE9F30" w:rsidR="00D93FCC" w:rsidDel="003C19C7" w:rsidRDefault="00D93FCC">
            <w:pPr>
              <w:rPr>
                <w:del w:id="33571" w:author="瑋婷 徐" w:date="2025-01-03T17:04:00Z" w16du:dateUtc="2025-01-03T09:04:00Z"/>
                <w:rFonts w:ascii="Times New Roman" w:eastAsia="標楷體" w:hAnsi="Times New Roman" w:cs="Times New Roman"/>
              </w:rPr>
              <w:pPrChange w:id="3357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500611FC" w14:textId="1F2D9C01" w:rsidR="00D93FCC" w:rsidDel="003C19C7" w:rsidRDefault="00D93FCC">
            <w:pPr>
              <w:rPr>
                <w:del w:id="33573" w:author="瑋婷 徐" w:date="2025-01-03T17:04:00Z" w16du:dateUtc="2025-01-03T09:04:00Z"/>
                <w:rFonts w:ascii="Times New Roman" w:eastAsia="標楷體" w:hAnsi="Times New Roman" w:cs="Times New Roman"/>
              </w:rPr>
              <w:pPrChange w:id="33574"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13ECDFF8" w14:textId="617F60FC" w:rsidR="00D93FCC" w:rsidDel="003C19C7" w:rsidRDefault="002435EC">
            <w:pPr>
              <w:rPr>
                <w:del w:id="33575" w:author="瑋婷 徐" w:date="2025-01-03T17:04:00Z" w16du:dateUtc="2025-01-03T09:04:00Z"/>
                <w:rFonts w:ascii="Times New Roman" w:eastAsia="標楷體" w:hAnsi="Times New Roman" w:cs="Times New Roman"/>
              </w:rPr>
              <w:pPrChange w:id="33576" w:author="瑋婷 徐" w:date="2025-01-03T17:04:00Z" w16du:dateUtc="2025-01-03T09:04:00Z">
                <w:pPr>
                  <w:spacing w:line="276" w:lineRule="auto"/>
                  <w:jc w:val="center"/>
                </w:pPr>
              </w:pPrChange>
            </w:pPr>
            <w:del w:id="33577" w:author="瑋婷 徐" w:date="2025-01-03T17:04:00Z" w16du:dateUtc="2025-01-03T09:04:00Z">
              <w:r w:rsidDel="003C19C7">
                <w:rPr>
                  <w:rFonts w:ascii="Times New Roman" w:eastAsia="標楷體" w:hAnsi="Times New Roman" w:cs="Times New Roman"/>
                  <w:color w:val="000000"/>
                </w:rPr>
                <w:delText>*</w:delText>
              </w:r>
            </w:del>
          </w:p>
        </w:tc>
        <w:tc>
          <w:tcPr>
            <w:tcW w:w="264" w:type="dxa"/>
            <w:tcBorders>
              <w:top w:val="single" w:sz="4" w:space="0" w:color="000000"/>
              <w:bottom w:val="single" w:sz="4" w:space="0" w:color="000000"/>
            </w:tcBorders>
            <w:shd w:val="clear" w:color="auto" w:fill="D9D9D9"/>
            <w:vAlign w:val="center"/>
          </w:tcPr>
          <w:p w14:paraId="0158E465" w14:textId="6EB882EE" w:rsidR="00D93FCC" w:rsidDel="003C19C7" w:rsidRDefault="00D93FCC">
            <w:pPr>
              <w:rPr>
                <w:del w:id="33578" w:author="瑋婷 徐" w:date="2025-01-03T17:04:00Z" w16du:dateUtc="2025-01-03T09:04:00Z"/>
                <w:rFonts w:ascii="Times New Roman" w:eastAsia="標楷體" w:hAnsi="Times New Roman" w:cs="Times New Roman"/>
              </w:rPr>
              <w:pPrChange w:id="3357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A3EAC1D" w14:textId="3783C711" w:rsidR="00D93FCC" w:rsidDel="003C19C7" w:rsidRDefault="00D93FCC">
            <w:pPr>
              <w:rPr>
                <w:del w:id="33580" w:author="瑋婷 徐" w:date="2025-01-03T17:04:00Z" w16du:dateUtc="2025-01-03T09:04:00Z"/>
                <w:rFonts w:ascii="Times New Roman" w:eastAsia="標楷體" w:hAnsi="Times New Roman" w:cs="Times New Roman"/>
              </w:rPr>
              <w:pPrChange w:id="3358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15DC1EE" w14:textId="5578B283" w:rsidR="00D93FCC" w:rsidDel="003C19C7" w:rsidRDefault="00D93FCC">
            <w:pPr>
              <w:rPr>
                <w:del w:id="33582" w:author="瑋婷 徐" w:date="2025-01-03T17:04:00Z" w16du:dateUtc="2025-01-03T09:04:00Z"/>
                <w:rFonts w:ascii="Times New Roman" w:eastAsia="標楷體" w:hAnsi="Times New Roman" w:cs="Times New Roman"/>
              </w:rPr>
              <w:pPrChange w:id="3358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4E5B441" w14:textId="1265358B" w:rsidR="00D93FCC" w:rsidDel="003C19C7" w:rsidRDefault="00D93FCC">
            <w:pPr>
              <w:rPr>
                <w:del w:id="33584" w:author="瑋婷 徐" w:date="2025-01-03T17:04:00Z" w16du:dateUtc="2025-01-03T09:04:00Z"/>
                <w:rFonts w:ascii="Times New Roman" w:eastAsia="標楷體" w:hAnsi="Times New Roman" w:cs="Times New Roman"/>
              </w:rPr>
              <w:pPrChange w:id="3358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B4117EC" w14:textId="4FC3C2D4" w:rsidR="00D93FCC" w:rsidDel="003C19C7" w:rsidRDefault="00D93FCC">
            <w:pPr>
              <w:rPr>
                <w:del w:id="33586" w:author="瑋婷 徐" w:date="2025-01-03T17:04:00Z" w16du:dateUtc="2025-01-03T09:04:00Z"/>
                <w:rFonts w:ascii="Times New Roman" w:eastAsia="標楷體" w:hAnsi="Times New Roman" w:cs="Times New Roman"/>
              </w:rPr>
              <w:pPrChange w:id="3358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B3FB1AB" w14:textId="241614BC" w:rsidR="00D93FCC" w:rsidDel="003C19C7" w:rsidRDefault="00D93FCC">
            <w:pPr>
              <w:rPr>
                <w:del w:id="33588" w:author="瑋婷 徐" w:date="2025-01-03T17:04:00Z" w16du:dateUtc="2025-01-03T09:04:00Z"/>
                <w:rFonts w:ascii="Times New Roman" w:eastAsia="標楷體" w:hAnsi="Times New Roman" w:cs="Times New Roman"/>
              </w:rPr>
              <w:pPrChange w:id="33589"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058FCD68" w14:textId="7E264257" w:rsidR="00D93FCC" w:rsidDel="003C19C7" w:rsidRDefault="00D93FCC">
            <w:pPr>
              <w:rPr>
                <w:del w:id="33590" w:author="瑋婷 徐" w:date="2025-01-03T17:04:00Z" w16du:dateUtc="2025-01-03T09:04:00Z"/>
                <w:rFonts w:ascii="Times New Roman" w:eastAsia="標楷體" w:hAnsi="Times New Roman" w:cs="Times New Roman"/>
              </w:rPr>
              <w:pPrChange w:id="3359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78C7D1FD" w14:textId="1CCBFFD7" w:rsidR="00D93FCC" w:rsidDel="003C19C7" w:rsidRDefault="00D93FCC">
            <w:pPr>
              <w:rPr>
                <w:del w:id="33592" w:author="瑋婷 徐" w:date="2025-01-03T17:04:00Z" w16du:dateUtc="2025-01-03T09:04:00Z"/>
                <w:rFonts w:ascii="Times New Roman" w:eastAsia="標楷體" w:hAnsi="Times New Roman" w:cs="Times New Roman"/>
              </w:rPr>
              <w:pPrChange w:id="3359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24CFD47E" w14:textId="592294E0" w:rsidR="00D93FCC" w:rsidDel="003C19C7" w:rsidRDefault="00D93FCC">
            <w:pPr>
              <w:rPr>
                <w:del w:id="33594" w:author="瑋婷 徐" w:date="2025-01-03T17:04:00Z" w16du:dateUtc="2025-01-03T09:04:00Z"/>
                <w:rFonts w:ascii="Times New Roman" w:eastAsia="標楷體" w:hAnsi="Times New Roman" w:cs="Times New Roman"/>
              </w:rPr>
              <w:pPrChange w:id="33595"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5417A9BC" w14:textId="1EB630F1" w:rsidR="00D93FCC" w:rsidDel="003C19C7" w:rsidRDefault="00D93FCC">
            <w:pPr>
              <w:rPr>
                <w:del w:id="33596" w:author="瑋婷 徐" w:date="2025-01-03T17:04:00Z" w16du:dateUtc="2025-01-03T09:04:00Z"/>
                <w:rFonts w:ascii="Times New Roman" w:eastAsia="標楷體" w:hAnsi="Times New Roman" w:cs="Times New Roman"/>
              </w:rPr>
              <w:pPrChange w:id="33597"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2AD76179" w14:textId="4E803FAD" w:rsidR="00D93FCC" w:rsidDel="003C19C7" w:rsidRDefault="00D93FCC">
            <w:pPr>
              <w:rPr>
                <w:del w:id="33598" w:author="瑋婷 徐" w:date="2025-01-03T17:04:00Z" w16du:dateUtc="2025-01-03T09:04:00Z"/>
                <w:rFonts w:ascii="Times New Roman" w:eastAsia="標楷體" w:hAnsi="Times New Roman" w:cs="Times New Roman"/>
              </w:rPr>
              <w:pPrChange w:id="33599" w:author="瑋婷 徐" w:date="2025-01-03T17:04:00Z" w16du:dateUtc="2025-01-03T09:04:00Z">
                <w:pPr>
                  <w:spacing w:line="276" w:lineRule="auto"/>
                  <w:jc w:val="center"/>
                </w:pPr>
              </w:pPrChange>
            </w:pPr>
          </w:p>
        </w:tc>
      </w:tr>
      <w:tr w:rsidR="00000000" w:rsidDel="003C19C7" w14:paraId="432C683C" w14:textId="1CCDE978" w:rsidTr="002B07B0">
        <w:trPr>
          <w:cantSplit/>
          <w:jc w:val="center"/>
          <w:del w:id="33600"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0FB22676" w14:textId="405C8F26" w:rsidR="00D93FCC" w:rsidDel="003C19C7" w:rsidRDefault="002435EC">
            <w:pPr>
              <w:rPr>
                <w:del w:id="33601" w:author="瑋婷 徐" w:date="2025-01-03T17:04:00Z" w16du:dateUtc="2025-01-03T09:04:00Z"/>
                <w:rFonts w:ascii="Times New Roman" w:eastAsia="標楷體" w:hAnsi="Times New Roman" w:cs="Times New Roman"/>
              </w:rPr>
              <w:pPrChange w:id="33602" w:author="瑋婷 徐" w:date="2025-01-03T17:04:00Z" w16du:dateUtc="2025-01-03T09:04:00Z">
                <w:pPr>
                  <w:spacing w:line="276" w:lineRule="auto"/>
                </w:pPr>
              </w:pPrChange>
            </w:pPr>
            <w:del w:id="33603" w:author="瑋婷 徐" w:date="2025-01-03T17:04:00Z" w16du:dateUtc="2025-01-03T09:04:00Z">
              <w:r w:rsidDel="003C19C7">
                <w:rPr>
                  <w:rFonts w:ascii="Times New Roman" w:eastAsia="標楷體" w:hAnsi="Times New Roman" w:cs="Times New Roman"/>
                  <w:color w:val="000000"/>
                </w:rPr>
                <w:delText>棕噪眉</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407A4121" w14:textId="41786977" w:rsidR="00D93FCC" w:rsidDel="003C19C7" w:rsidRDefault="002435EC">
            <w:pPr>
              <w:rPr>
                <w:del w:id="33604" w:author="瑋婷 徐" w:date="2025-01-03T17:04:00Z" w16du:dateUtc="2025-01-03T09:04:00Z"/>
                <w:rFonts w:ascii="Times New Roman" w:eastAsia="標楷體" w:hAnsi="Times New Roman" w:cs="Times New Roman"/>
                <w:i/>
              </w:rPr>
              <w:pPrChange w:id="33605" w:author="瑋婷 徐" w:date="2025-01-03T17:04:00Z" w16du:dateUtc="2025-01-03T09:04:00Z">
                <w:pPr>
                  <w:spacing w:line="276" w:lineRule="auto"/>
                </w:pPr>
              </w:pPrChange>
            </w:pPr>
            <w:del w:id="33606" w:author="瑋婷 徐" w:date="2025-01-03T17:04:00Z" w16du:dateUtc="2025-01-03T09:04:00Z">
              <w:r w:rsidDel="003C19C7">
                <w:rPr>
                  <w:rFonts w:ascii="Times New Roman" w:eastAsia="標楷體" w:hAnsi="Times New Roman" w:cs="Times New Roman"/>
                  <w:i/>
                  <w:iCs/>
                  <w:color w:val="000000"/>
                </w:rPr>
                <w:delText>Pterorhinus poecilorhynchus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2D2154AC" w14:textId="4372DC89" w:rsidR="00D93FCC" w:rsidDel="003C19C7" w:rsidRDefault="00D93FCC">
            <w:pPr>
              <w:rPr>
                <w:del w:id="33607" w:author="瑋婷 徐" w:date="2025-01-03T17:04:00Z" w16du:dateUtc="2025-01-03T09:04:00Z"/>
                <w:rFonts w:ascii="Times New Roman" w:eastAsia="標楷體" w:hAnsi="Times New Roman" w:cs="Times New Roman"/>
              </w:rPr>
              <w:pPrChange w:id="33608"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72BA2179" w14:textId="28835999" w:rsidR="00D93FCC" w:rsidDel="003C19C7" w:rsidRDefault="00D93FCC">
            <w:pPr>
              <w:rPr>
                <w:del w:id="33609" w:author="瑋婷 徐" w:date="2025-01-03T17:04:00Z" w16du:dateUtc="2025-01-03T09:04:00Z"/>
                <w:rFonts w:ascii="Times New Roman" w:eastAsia="標楷體" w:hAnsi="Times New Roman" w:cs="Times New Roman"/>
              </w:rPr>
              <w:pPrChange w:id="33610"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69A31ABD" w14:textId="521116A7" w:rsidR="00D93FCC" w:rsidDel="003C19C7" w:rsidRDefault="00D93FCC">
            <w:pPr>
              <w:rPr>
                <w:del w:id="33611" w:author="瑋婷 徐" w:date="2025-01-03T17:04:00Z" w16du:dateUtc="2025-01-03T09:04:00Z"/>
                <w:rFonts w:ascii="Times New Roman" w:eastAsia="標楷體" w:hAnsi="Times New Roman" w:cs="Times New Roman"/>
              </w:rPr>
              <w:pPrChange w:id="33612"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3145A133" w14:textId="749ED6DD" w:rsidR="00D93FCC" w:rsidDel="003C19C7" w:rsidRDefault="00D93FCC">
            <w:pPr>
              <w:rPr>
                <w:del w:id="33613" w:author="瑋婷 徐" w:date="2025-01-03T17:04:00Z" w16du:dateUtc="2025-01-03T09:04:00Z"/>
                <w:rFonts w:ascii="Times New Roman" w:eastAsia="標楷體" w:hAnsi="Times New Roman" w:cs="Times New Roman"/>
              </w:rPr>
              <w:pPrChange w:id="33614"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5745E184" w14:textId="0CA5C018" w:rsidR="00D93FCC" w:rsidDel="003C19C7" w:rsidRDefault="00D93FCC">
            <w:pPr>
              <w:rPr>
                <w:del w:id="33615" w:author="瑋婷 徐" w:date="2025-01-03T17:04:00Z" w16du:dateUtc="2025-01-03T09:04:00Z"/>
                <w:rFonts w:ascii="Times New Roman" w:eastAsia="標楷體" w:hAnsi="Times New Roman" w:cs="Times New Roman"/>
              </w:rPr>
              <w:pPrChange w:id="33616"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2EE96370" w14:textId="67DB2F74" w:rsidR="00D93FCC" w:rsidDel="003C19C7" w:rsidRDefault="002435EC">
            <w:pPr>
              <w:rPr>
                <w:del w:id="33617" w:author="瑋婷 徐" w:date="2025-01-03T17:04:00Z" w16du:dateUtc="2025-01-03T09:04:00Z"/>
                <w:rFonts w:ascii="Times New Roman" w:eastAsia="標楷體" w:hAnsi="Times New Roman" w:cs="Times New Roman"/>
              </w:rPr>
              <w:pPrChange w:id="33618" w:author="瑋婷 徐" w:date="2025-01-03T17:04:00Z" w16du:dateUtc="2025-01-03T09:04:00Z">
                <w:pPr>
                  <w:spacing w:line="276" w:lineRule="auto"/>
                  <w:jc w:val="center"/>
                </w:pPr>
              </w:pPrChange>
            </w:pPr>
            <w:del w:id="33619"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4A989B66" w14:textId="5EB87531" w:rsidR="00D93FCC" w:rsidDel="003C19C7" w:rsidRDefault="00D93FCC">
            <w:pPr>
              <w:rPr>
                <w:del w:id="33620" w:author="瑋婷 徐" w:date="2025-01-03T17:04:00Z" w16du:dateUtc="2025-01-03T09:04:00Z"/>
                <w:rFonts w:ascii="Times New Roman" w:eastAsia="標楷體" w:hAnsi="Times New Roman" w:cs="Times New Roman"/>
              </w:rPr>
              <w:pPrChange w:id="33621"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5B8E7E7B" w14:textId="6574C2E6" w:rsidR="00D93FCC" w:rsidDel="003C19C7" w:rsidRDefault="00D93FCC">
            <w:pPr>
              <w:rPr>
                <w:del w:id="33622" w:author="瑋婷 徐" w:date="2025-01-03T17:04:00Z" w16du:dateUtc="2025-01-03T09:04:00Z"/>
                <w:rFonts w:ascii="Times New Roman" w:eastAsia="標楷體" w:hAnsi="Times New Roman" w:cs="Times New Roman"/>
              </w:rPr>
              <w:pPrChange w:id="3362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4971A24" w14:textId="4B65D330" w:rsidR="00D93FCC" w:rsidDel="003C19C7" w:rsidRDefault="00D93FCC">
            <w:pPr>
              <w:rPr>
                <w:del w:id="33624" w:author="瑋婷 徐" w:date="2025-01-03T17:04:00Z" w16du:dateUtc="2025-01-03T09:04:00Z"/>
                <w:rFonts w:ascii="Times New Roman" w:eastAsia="標楷體" w:hAnsi="Times New Roman" w:cs="Times New Roman"/>
              </w:rPr>
              <w:pPrChange w:id="336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3D2884F" w14:textId="1C63A5EA" w:rsidR="00D93FCC" w:rsidDel="003C19C7" w:rsidRDefault="00D93FCC">
            <w:pPr>
              <w:rPr>
                <w:del w:id="33626" w:author="瑋婷 徐" w:date="2025-01-03T17:04:00Z" w16du:dateUtc="2025-01-03T09:04:00Z"/>
                <w:rFonts w:ascii="Times New Roman" w:eastAsia="標楷體" w:hAnsi="Times New Roman" w:cs="Times New Roman"/>
              </w:rPr>
              <w:pPrChange w:id="3362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EC3FF24" w14:textId="35E0D4CE" w:rsidR="00D93FCC" w:rsidDel="003C19C7" w:rsidRDefault="00D93FCC">
            <w:pPr>
              <w:rPr>
                <w:del w:id="33628" w:author="瑋婷 徐" w:date="2025-01-03T17:04:00Z" w16du:dateUtc="2025-01-03T09:04:00Z"/>
                <w:rFonts w:ascii="Times New Roman" w:eastAsia="標楷體" w:hAnsi="Times New Roman" w:cs="Times New Roman"/>
              </w:rPr>
              <w:pPrChange w:id="33629"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301FC3A6" w14:textId="6BBC7D87" w:rsidR="00D93FCC" w:rsidDel="003C19C7" w:rsidRDefault="002435EC">
            <w:pPr>
              <w:rPr>
                <w:del w:id="33630" w:author="瑋婷 徐" w:date="2025-01-03T17:04:00Z" w16du:dateUtc="2025-01-03T09:04:00Z"/>
                <w:rFonts w:ascii="Times New Roman" w:eastAsia="標楷體" w:hAnsi="Times New Roman" w:cs="Times New Roman"/>
              </w:rPr>
              <w:pPrChange w:id="33631" w:author="瑋婷 徐" w:date="2025-01-03T17:04:00Z" w16du:dateUtc="2025-01-03T09:04:00Z">
                <w:pPr>
                  <w:spacing w:line="276" w:lineRule="auto"/>
                  <w:jc w:val="center"/>
                </w:pPr>
              </w:pPrChange>
            </w:pPr>
            <w:del w:id="3363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4DA17A4A" w14:textId="39289BC7" w:rsidR="00D93FCC" w:rsidDel="003C19C7" w:rsidRDefault="00D93FCC">
            <w:pPr>
              <w:rPr>
                <w:del w:id="33633" w:author="瑋婷 徐" w:date="2025-01-03T17:04:00Z" w16du:dateUtc="2025-01-03T09:04:00Z"/>
                <w:rFonts w:ascii="Times New Roman" w:eastAsia="標楷體" w:hAnsi="Times New Roman" w:cs="Times New Roman"/>
              </w:rPr>
              <w:pPrChange w:id="3363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6DD518F" w14:textId="65ED0552" w:rsidR="00D93FCC" w:rsidDel="003C19C7" w:rsidRDefault="00D93FCC">
            <w:pPr>
              <w:rPr>
                <w:del w:id="33635" w:author="瑋婷 徐" w:date="2025-01-03T17:04:00Z" w16du:dateUtc="2025-01-03T09:04:00Z"/>
                <w:rFonts w:ascii="Times New Roman" w:eastAsia="標楷體" w:hAnsi="Times New Roman" w:cs="Times New Roman"/>
              </w:rPr>
              <w:pPrChange w:id="3363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38EAB46" w14:textId="50F2076F" w:rsidR="00D93FCC" w:rsidDel="003C19C7" w:rsidRDefault="00D93FCC">
            <w:pPr>
              <w:rPr>
                <w:del w:id="33637" w:author="瑋婷 徐" w:date="2025-01-03T17:04:00Z" w16du:dateUtc="2025-01-03T09:04:00Z"/>
                <w:rFonts w:ascii="Times New Roman" w:eastAsia="標楷體" w:hAnsi="Times New Roman" w:cs="Times New Roman"/>
              </w:rPr>
              <w:pPrChange w:id="3363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34D6B7C" w14:textId="701415B2" w:rsidR="00D93FCC" w:rsidDel="003C19C7" w:rsidRDefault="00D93FCC">
            <w:pPr>
              <w:rPr>
                <w:del w:id="33639" w:author="瑋婷 徐" w:date="2025-01-03T17:04:00Z" w16du:dateUtc="2025-01-03T09:04:00Z"/>
                <w:rFonts w:ascii="Times New Roman" w:eastAsia="標楷體" w:hAnsi="Times New Roman" w:cs="Times New Roman"/>
              </w:rPr>
              <w:pPrChange w:id="3364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C21195C" w14:textId="5A8A6DA3" w:rsidR="00D93FCC" w:rsidDel="003C19C7" w:rsidRDefault="002435EC">
            <w:pPr>
              <w:rPr>
                <w:del w:id="33641" w:author="瑋婷 徐" w:date="2025-01-03T17:04:00Z" w16du:dateUtc="2025-01-03T09:04:00Z"/>
                <w:rFonts w:ascii="Times New Roman" w:eastAsia="標楷體" w:hAnsi="Times New Roman" w:cs="Times New Roman"/>
              </w:rPr>
              <w:pPrChange w:id="33642" w:author="瑋婷 徐" w:date="2025-01-03T17:04:00Z" w16du:dateUtc="2025-01-03T09:04:00Z">
                <w:pPr>
                  <w:spacing w:line="276" w:lineRule="auto"/>
                  <w:jc w:val="center"/>
                </w:pPr>
              </w:pPrChange>
            </w:pPr>
            <w:del w:id="3364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CD6C9CC" w14:textId="0B9CF6C3" w:rsidR="00D93FCC" w:rsidDel="003C19C7" w:rsidRDefault="00D93FCC">
            <w:pPr>
              <w:rPr>
                <w:del w:id="33644" w:author="瑋婷 徐" w:date="2025-01-03T17:04:00Z" w16du:dateUtc="2025-01-03T09:04:00Z"/>
                <w:rFonts w:ascii="Times New Roman" w:eastAsia="標楷體" w:hAnsi="Times New Roman" w:cs="Times New Roman"/>
              </w:rPr>
              <w:pPrChange w:id="3364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7086CC1" w14:textId="1FB34393" w:rsidR="00D93FCC" w:rsidDel="003C19C7" w:rsidRDefault="00D93FCC">
            <w:pPr>
              <w:rPr>
                <w:del w:id="33646" w:author="瑋婷 徐" w:date="2025-01-03T17:04:00Z" w16du:dateUtc="2025-01-03T09:04:00Z"/>
                <w:rFonts w:ascii="Times New Roman" w:eastAsia="標楷體" w:hAnsi="Times New Roman" w:cs="Times New Roman"/>
              </w:rPr>
              <w:pPrChange w:id="3364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940F331" w14:textId="3B3422BD" w:rsidR="00D93FCC" w:rsidDel="003C19C7" w:rsidRDefault="00D93FCC">
            <w:pPr>
              <w:rPr>
                <w:del w:id="33648" w:author="瑋婷 徐" w:date="2025-01-03T17:04:00Z" w16du:dateUtc="2025-01-03T09:04:00Z"/>
                <w:rFonts w:ascii="Times New Roman" w:eastAsia="標楷體" w:hAnsi="Times New Roman" w:cs="Times New Roman"/>
              </w:rPr>
              <w:pPrChange w:id="3364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3BBE78CA" w14:textId="5A25794F" w:rsidR="00D93FCC" w:rsidDel="003C19C7" w:rsidRDefault="00D93FCC">
            <w:pPr>
              <w:rPr>
                <w:del w:id="33650" w:author="瑋婷 徐" w:date="2025-01-03T17:04:00Z" w16du:dateUtc="2025-01-03T09:04:00Z"/>
                <w:rFonts w:ascii="Times New Roman" w:eastAsia="標楷體" w:hAnsi="Times New Roman" w:cs="Times New Roman"/>
              </w:rPr>
              <w:pPrChange w:id="3365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52CBCFF" w14:textId="6AABC4EE" w:rsidR="00D93FCC" w:rsidDel="003C19C7" w:rsidRDefault="00D93FCC">
            <w:pPr>
              <w:rPr>
                <w:del w:id="33652" w:author="瑋婷 徐" w:date="2025-01-03T17:04:00Z" w16du:dateUtc="2025-01-03T09:04:00Z"/>
                <w:rFonts w:ascii="Times New Roman" w:eastAsia="標楷體" w:hAnsi="Times New Roman" w:cs="Times New Roman"/>
              </w:rPr>
              <w:pPrChange w:id="3365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705B2D6B" w14:textId="5AAEDA9E" w:rsidR="00D93FCC" w:rsidDel="003C19C7" w:rsidRDefault="00D93FCC">
            <w:pPr>
              <w:rPr>
                <w:del w:id="33654" w:author="瑋婷 徐" w:date="2025-01-03T17:04:00Z" w16du:dateUtc="2025-01-03T09:04:00Z"/>
                <w:rFonts w:ascii="Times New Roman" w:eastAsia="標楷體" w:hAnsi="Times New Roman" w:cs="Times New Roman"/>
              </w:rPr>
              <w:pPrChange w:id="33655"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74EA5735" w14:textId="53808C41" w:rsidR="00D93FCC" w:rsidDel="003C19C7" w:rsidRDefault="002435EC">
            <w:pPr>
              <w:rPr>
                <w:del w:id="33656" w:author="瑋婷 徐" w:date="2025-01-03T17:04:00Z" w16du:dateUtc="2025-01-03T09:04:00Z"/>
                <w:rFonts w:ascii="Times New Roman" w:eastAsia="標楷體" w:hAnsi="Times New Roman" w:cs="Times New Roman"/>
              </w:rPr>
              <w:pPrChange w:id="33657" w:author="瑋婷 徐" w:date="2025-01-03T17:04:00Z" w16du:dateUtc="2025-01-03T09:04:00Z">
                <w:pPr>
                  <w:spacing w:line="276" w:lineRule="auto"/>
                  <w:jc w:val="center"/>
                </w:pPr>
              </w:pPrChange>
            </w:pPr>
            <w:del w:id="33658" w:author="瑋婷 徐" w:date="2025-01-03T17:04:00Z" w16du:dateUtc="2025-01-03T09:04:00Z">
              <w:r w:rsidDel="003C19C7">
                <w:rPr>
                  <w:rFonts w:ascii="Times New Roman" w:eastAsia="標楷體" w:hAnsi="Times New Roman" w:cs="Times New Roman"/>
                  <w:color w:val="000000"/>
                </w:rPr>
                <w:delText>*</w:delText>
              </w:r>
            </w:del>
          </w:p>
        </w:tc>
        <w:tc>
          <w:tcPr>
            <w:tcW w:w="264" w:type="dxa"/>
            <w:tcBorders>
              <w:top w:val="single" w:sz="4" w:space="0" w:color="000000"/>
              <w:bottom w:val="single" w:sz="4" w:space="0" w:color="000000"/>
            </w:tcBorders>
            <w:shd w:val="clear" w:color="auto" w:fill="D9D9D9"/>
            <w:vAlign w:val="center"/>
          </w:tcPr>
          <w:p w14:paraId="5D20777A" w14:textId="39011B07" w:rsidR="00D93FCC" w:rsidDel="003C19C7" w:rsidRDefault="002435EC">
            <w:pPr>
              <w:rPr>
                <w:del w:id="33659" w:author="瑋婷 徐" w:date="2025-01-03T17:04:00Z" w16du:dateUtc="2025-01-03T09:04:00Z"/>
                <w:rFonts w:ascii="Times New Roman" w:eastAsia="標楷體" w:hAnsi="Times New Roman" w:cs="Times New Roman"/>
              </w:rPr>
              <w:pPrChange w:id="33660" w:author="瑋婷 徐" w:date="2025-01-03T17:04:00Z" w16du:dateUtc="2025-01-03T09:04:00Z">
                <w:pPr>
                  <w:spacing w:line="276" w:lineRule="auto"/>
                  <w:jc w:val="center"/>
                </w:pPr>
              </w:pPrChange>
            </w:pPr>
            <w:del w:id="3366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41945A76" w14:textId="33D7A7C7" w:rsidR="00D93FCC" w:rsidDel="003C19C7" w:rsidRDefault="002435EC">
            <w:pPr>
              <w:rPr>
                <w:del w:id="33662" w:author="瑋婷 徐" w:date="2025-01-03T17:04:00Z" w16du:dateUtc="2025-01-03T09:04:00Z"/>
                <w:rFonts w:ascii="Times New Roman" w:eastAsia="標楷體" w:hAnsi="Times New Roman" w:cs="Times New Roman"/>
              </w:rPr>
              <w:pPrChange w:id="33663" w:author="瑋婷 徐" w:date="2025-01-03T17:04:00Z" w16du:dateUtc="2025-01-03T09:04:00Z">
                <w:pPr>
                  <w:spacing w:line="276" w:lineRule="auto"/>
                  <w:jc w:val="center"/>
                </w:pPr>
              </w:pPrChange>
            </w:pPr>
            <w:del w:id="33664"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735F4438" w14:textId="734C5C86" w:rsidR="00D93FCC" w:rsidDel="003C19C7" w:rsidRDefault="00D93FCC">
            <w:pPr>
              <w:rPr>
                <w:del w:id="33665" w:author="瑋婷 徐" w:date="2025-01-03T17:04:00Z" w16du:dateUtc="2025-01-03T09:04:00Z"/>
                <w:rFonts w:ascii="Times New Roman" w:eastAsia="標楷體" w:hAnsi="Times New Roman" w:cs="Times New Roman"/>
              </w:rPr>
              <w:pPrChange w:id="3366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8C91301" w14:textId="53867BB6" w:rsidR="00D93FCC" w:rsidDel="003C19C7" w:rsidRDefault="00D93FCC">
            <w:pPr>
              <w:rPr>
                <w:del w:id="33667" w:author="瑋婷 徐" w:date="2025-01-03T17:04:00Z" w16du:dateUtc="2025-01-03T09:04:00Z"/>
                <w:rFonts w:ascii="Times New Roman" w:eastAsia="標楷體" w:hAnsi="Times New Roman" w:cs="Times New Roman"/>
              </w:rPr>
              <w:pPrChange w:id="336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4EACE2D" w14:textId="113FCD9C" w:rsidR="00D93FCC" w:rsidDel="003C19C7" w:rsidRDefault="002435EC">
            <w:pPr>
              <w:rPr>
                <w:del w:id="33669" w:author="瑋婷 徐" w:date="2025-01-03T17:04:00Z" w16du:dateUtc="2025-01-03T09:04:00Z"/>
                <w:rFonts w:ascii="Times New Roman" w:eastAsia="標楷體" w:hAnsi="Times New Roman" w:cs="Times New Roman"/>
              </w:rPr>
              <w:pPrChange w:id="33670" w:author="瑋婷 徐" w:date="2025-01-03T17:04:00Z" w16du:dateUtc="2025-01-03T09:04:00Z">
                <w:pPr>
                  <w:spacing w:line="276" w:lineRule="auto"/>
                  <w:jc w:val="center"/>
                </w:pPr>
              </w:pPrChange>
            </w:pPr>
            <w:del w:id="33671"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7EF472C1" w14:textId="57BF85CE" w:rsidR="00D93FCC" w:rsidDel="003C19C7" w:rsidRDefault="00D93FCC">
            <w:pPr>
              <w:rPr>
                <w:del w:id="33672" w:author="瑋婷 徐" w:date="2025-01-03T17:04:00Z" w16du:dateUtc="2025-01-03T09:04:00Z"/>
                <w:rFonts w:ascii="Times New Roman" w:eastAsia="標楷體" w:hAnsi="Times New Roman" w:cs="Times New Roman"/>
              </w:rPr>
              <w:pPrChange w:id="33673"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02E35139" w14:textId="697D0926" w:rsidR="00D93FCC" w:rsidDel="003C19C7" w:rsidRDefault="00D93FCC">
            <w:pPr>
              <w:rPr>
                <w:del w:id="33674" w:author="瑋婷 徐" w:date="2025-01-03T17:04:00Z" w16du:dateUtc="2025-01-03T09:04:00Z"/>
                <w:rFonts w:ascii="Times New Roman" w:eastAsia="標楷體" w:hAnsi="Times New Roman" w:cs="Times New Roman"/>
              </w:rPr>
              <w:pPrChange w:id="3367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5AFBBF7" w14:textId="0E4BF979" w:rsidR="00D93FCC" w:rsidDel="003C19C7" w:rsidRDefault="002435EC">
            <w:pPr>
              <w:rPr>
                <w:del w:id="33676" w:author="瑋婷 徐" w:date="2025-01-03T17:04:00Z" w16du:dateUtc="2025-01-03T09:04:00Z"/>
                <w:rFonts w:ascii="Times New Roman" w:eastAsia="標楷體" w:hAnsi="Times New Roman" w:cs="Times New Roman"/>
              </w:rPr>
              <w:pPrChange w:id="33677" w:author="瑋婷 徐" w:date="2025-01-03T17:04:00Z" w16du:dateUtc="2025-01-03T09:04:00Z">
                <w:pPr>
                  <w:spacing w:line="276" w:lineRule="auto"/>
                  <w:jc w:val="center"/>
                </w:pPr>
              </w:pPrChange>
            </w:pPr>
            <w:del w:id="33678"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D9D9D9"/>
            <w:vAlign w:val="center"/>
          </w:tcPr>
          <w:p w14:paraId="21CADEC8" w14:textId="13AE62B6" w:rsidR="00D93FCC" w:rsidDel="003C19C7" w:rsidRDefault="00D93FCC">
            <w:pPr>
              <w:rPr>
                <w:del w:id="33679" w:author="瑋婷 徐" w:date="2025-01-03T17:04:00Z" w16du:dateUtc="2025-01-03T09:04:00Z"/>
                <w:rFonts w:ascii="Times New Roman" w:eastAsia="標楷體" w:hAnsi="Times New Roman" w:cs="Times New Roman"/>
              </w:rPr>
              <w:pPrChange w:id="33680"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7ED16649" w14:textId="240DAC19" w:rsidR="00D93FCC" w:rsidDel="003C19C7" w:rsidRDefault="00D93FCC">
            <w:pPr>
              <w:rPr>
                <w:del w:id="33681" w:author="瑋婷 徐" w:date="2025-01-03T17:04:00Z" w16du:dateUtc="2025-01-03T09:04:00Z"/>
                <w:rFonts w:ascii="Times New Roman" w:eastAsia="標楷體" w:hAnsi="Times New Roman" w:cs="Times New Roman"/>
              </w:rPr>
              <w:pPrChange w:id="33682"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424DF13C" w14:textId="3B8FF59A" w:rsidR="00D93FCC" w:rsidDel="003C19C7" w:rsidRDefault="00D93FCC">
            <w:pPr>
              <w:rPr>
                <w:del w:id="33683" w:author="瑋婷 徐" w:date="2025-01-03T17:04:00Z" w16du:dateUtc="2025-01-03T09:04:00Z"/>
                <w:rFonts w:ascii="Times New Roman" w:eastAsia="標楷體" w:hAnsi="Times New Roman" w:cs="Times New Roman"/>
              </w:rPr>
              <w:pPrChange w:id="33684" w:author="瑋婷 徐" w:date="2025-01-03T17:04:00Z" w16du:dateUtc="2025-01-03T09:04:00Z">
                <w:pPr>
                  <w:spacing w:line="276" w:lineRule="auto"/>
                  <w:jc w:val="center"/>
                </w:pPr>
              </w:pPrChange>
            </w:pPr>
          </w:p>
        </w:tc>
      </w:tr>
      <w:tr w:rsidR="00000000" w:rsidDel="003C19C7" w14:paraId="43EC4744" w14:textId="3B7F9774" w:rsidTr="002B07B0">
        <w:trPr>
          <w:cantSplit/>
          <w:jc w:val="center"/>
          <w:del w:id="33685"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19A78CAF" w14:textId="04A1F29B" w:rsidR="00D93FCC" w:rsidDel="003C19C7" w:rsidRDefault="002435EC">
            <w:pPr>
              <w:rPr>
                <w:del w:id="33686" w:author="瑋婷 徐" w:date="2025-01-03T17:04:00Z" w16du:dateUtc="2025-01-03T09:04:00Z"/>
                <w:rFonts w:ascii="Times New Roman" w:eastAsia="標楷體" w:hAnsi="Times New Roman" w:cs="Times New Roman"/>
              </w:rPr>
              <w:pPrChange w:id="33687" w:author="瑋婷 徐" w:date="2025-01-03T17:04:00Z" w16du:dateUtc="2025-01-03T09:04:00Z">
                <w:pPr>
                  <w:spacing w:line="276" w:lineRule="auto"/>
                </w:pPr>
              </w:pPrChange>
            </w:pPr>
            <w:del w:id="33688" w:author="瑋婷 徐" w:date="2025-01-03T17:04:00Z" w16du:dateUtc="2025-01-03T09:04:00Z">
              <w:r w:rsidDel="003C19C7">
                <w:rPr>
                  <w:rFonts w:ascii="Times New Roman" w:eastAsia="標楷體" w:hAnsi="Times New Roman" w:cs="Times New Roman"/>
                  <w:color w:val="000000"/>
                </w:rPr>
                <w:delText>火冠戴菊鳥</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III</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4BCCC29B" w14:textId="0AF8258F" w:rsidR="00D93FCC" w:rsidDel="003C19C7" w:rsidRDefault="002435EC">
            <w:pPr>
              <w:rPr>
                <w:del w:id="33689" w:author="瑋婷 徐" w:date="2025-01-03T17:04:00Z" w16du:dateUtc="2025-01-03T09:04:00Z"/>
                <w:rFonts w:ascii="Times New Roman" w:eastAsia="標楷體" w:hAnsi="Times New Roman" w:cs="Times New Roman"/>
                <w:i/>
              </w:rPr>
              <w:pPrChange w:id="33690" w:author="瑋婷 徐" w:date="2025-01-03T17:04:00Z" w16du:dateUtc="2025-01-03T09:04:00Z">
                <w:pPr>
                  <w:spacing w:line="276" w:lineRule="auto"/>
                </w:pPr>
              </w:pPrChange>
            </w:pPr>
            <w:del w:id="33691" w:author="瑋婷 徐" w:date="2025-01-03T17:04:00Z" w16du:dateUtc="2025-01-03T09:04:00Z">
              <w:r w:rsidDel="003C19C7">
                <w:rPr>
                  <w:rFonts w:ascii="Times New Roman" w:eastAsia="標楷體" w:hAnsi="Times New Roman" w:cs="Times New Roman"/>
                  <w:i/>
                  <w:iCs/>
                  <w:color w:val="000000"/>
                </w:rPr>
                <w:delText>Regulus goodfellowi</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09529485" w14:textId="6CC5A48E" w:rsidR="00D93FCC" w:rsidDel="003C19C7" w:rsidRDefault="00D93FCC">
            <w:pPr>
              <w:rPr>
                <w:del w:id="33692" w:author="瑋婷 徐" w:date="2025-01-03T17:04:00Z" w16du:dateUtc="2025-01-03T09:04:00Z"/>
                <w:rFonts w:ascii="Times New Roman" w:eastAsia="標楷體" w:hAnsi="Times New Roman" w:cs="Times New Roman"/>
              </w:rPr>
              <w:pPrChange w:id="33693"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40186E7C" w14:textId="7546D1F8" w:rsidR="00D93FCC" w:rsidDel="003C19C7" w:rsidRDefault="00D93FCC">
            <w:pPr>
              <w:rPr>
                <w:del w:id="33694" w:author="瑋婷 徐" w:date="2025-01-03T17:04:00Z" w16du:dateUtc="2025-01-03T09:04:00Z"/>
                <w:rFonts w:ascii="Times New Roman" w:eastAsia="標楷體" w:hAnsi="Times New Roman" w:cs="Times New Roman"/>
              </w:rPr>
              <w:pPrChange w:id="33695"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04535F6C" w14:textId="38F216FF" w:rsidR="00D93FCC" w:rsidDel="003C19C7" w:rsidRDefault="00D93FCC">
            <w:pPr>
              <w:rPr>
                <w:del w:id="33696" w:author="瑋婷 徐" w:date="2025-01-03T17:04:00Z" w16du:dateUtc="2025-01-03T09:04:00Z"/>
                <w:rFonts w:ascii="Times New Roman" w:eastAsia="標楷體" w:hAnsi="Times New Roman" w:cs="Times New Roman"/>
              </w:rPr>
              <w:pPrChange w:id="33697"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0D805395" w14:textId="3A6910E0" w:rsidR="00D93FCC" w:rsidDel="003C19C7" w:rsidRDefault="00D93FCC">
            <w:pPr>
              <w:rPr>
                <w:del w:id="33698" w:author="瑋婷 徐" w:date="2025-01-03T17:04:00Z" w16du:dateUtc="2025-01-03T09:04:00Z"/>
                <w:rFonts w:ascii="Times New Roman" w:eastAsia="標楷體" w:hAnsi="Times New Roman" w:cs="Times New Roman"/>
              </w:rPr>
              <w:pPrChange w:id="33699"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0F132817" w14:textId="6BB92BDA" w:rsidR="00D93FCC" w:rsidDel="003C19C7" w:rsidRDefault="00D93FCC">
            <w:pPr>
              <w:rPr>
                <w:del w:id="33700" w:author="瑋婷 徐" w:date="2025-01-03T17:04:00Z" w16du:dateUtc="2025-01-03T09:04:00Z"/>
                <w:rFonts w:ascii="Times New Roman" w:eastAsia="標楷體" w:hAnsi="Times New Roman" w:cs="Times New Roman"/>
              </w:rPr>
              <w:pPrChange w:id="33701"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6CF5AD3B" w14:textId="39D4392A" w:rsidR="00D93FCC" w:rsidDel="003C19C7" w:rsidRDefault="00D93FCC">
            <w:pPr>
              <w:rPr>
                <w:del w:id="33702" w:author="瑋婷 徐" w:date="2025-01-03T17:04:00Z" w16du:dateUtc="2025-01-03T09:04:00Z"/>
                <w:rFonts w:ascii="Times New Roman" w:eastAsia="標楷體" w:hAnsi="Times New Roman" w:cs="Times New Roman"/>
              </w:rPr>
              <w:pPrChange w:id="33703"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28039716" w14:textId="1DA1DA8C" w:rsidR="00D93FCC" w:rsidDel="003C19C7" w:rsidRDefault="00D93FCC">
            <w:pPr>
              <w:rPr>
                <w:del w:id="33704" w:author="瑋婷 徐" w:date="2025-01-03T17:04:00Z" w16du:dateUtc="2025-01-03T09:04:00Z"/>
                <w:rFonts w:ascii="Times New Roman" w:eastAsia="標楷體" w:hAnsi="Times New Roman" w:cs="Times New Roman"/>
              </w:rPr>
              <w:pPrChange w:id="33705"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2CC7FB23" w14:textId="654A01FA" w:rsidR="00D93FCC" w:rsidDel="003C19C7" w:rsidRDefault="00D93FCC">
            <w:pPr>
              <w:rPr>
                <w:del w:id="33706" w:author="瑋婷 徐" w:date="2025-01-03T17:04:00Z" w16du:dateUtc="2025-01-03T09:04:00Z"/>
                <w:rFonts w:ascii="Times New Roman" w:eastAsia="標楷體" w:hAnsi="Times New Roman" w:cs="Times New Roman"/>
              </w:rPr>
              <w:pPrChange w:id="33707"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EFA46E2" w14:textId="633ABAD8" w:rsidR="00D93FCC" w:rsidDel="003C19C7" w:rsidRDefault="00D93FCC">
            <w:pPr>
              <w:rPr>
                <w:del w:id="33708" w:author="瑋婷 徐" w:date="2025-01-03T17:04:00Z" w16du:dateUtc="2025-01-03T09:04:00Z"/>
                <w:rFonts w:ascii="Times New Roman" w:eastAsia="標楷體" w:hAnsi="Times New Roman" w:cs="Times New Roman"/>
              </w:rPr>
              <w:pPrChange w:id="3370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27E056C" w14:textId="5F1EE74E" w:rsidR="00D93FCC" w:rsidDel="003C19C7" w:rsidRDefault="00D93FCC">
            <w:pPr>
              <w:rPr>
                <w:del w:id="33710" w:author="瑋婷 徐" w:date="2025-01-03T17:04:00Z" w16du:dateUtc="2025-01-03T09:04:00Z"/>
                <w:rFonts w:ascii="Times New Roman" w:eastAsia="標楷體" w:hAnsi="Times New Roman" w:cs="Times New Roman"/>
              </w:rPr>
              <w:pPrChange w:id="3371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7A2D85A" w14:textId="3F9C7853" w:rsidR="00D93FCC" w:rsidDel="003C19C7" w:rsidRDefault="00D93FCC">
            <w:pPr>
              <w:rPr>
                <w:del w:id="33712" w:author="瑋婷 徐" w:date="2025-01-03T17:04:00Z" w16du:dateUtc="2025-01-03T09:04:00Z"/>
                <w:rFonts w:ascii="Times New Roman" w:eastAsia="標楷體" w:hAnsi="Times New Roman" w:cs="Times New Roman"/>
              </w:rPr>
              <w:pPrChange w:id="33713"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2D52BF8D" w14:textId="70C0CB96" w:rsidR="00D93FCC" w:rsidDel="003C19C7" w:rsidRDefault="00D93FCC">
            <w:pPr>
              <w:rPr>
                <w:del w:id="33714" w:author="瑋婷 徐" w:date="2025-01-03T17:04:00Z" w16du:dateUtc="2025-01-03T09:04:00Z"/>
                <w:rFonts w:ascii="Times New Roman" w:eastAsia="標楷體" w:hAnsi="Times New Roman" w:cs="Times New Roman"/>
              </w:rPr>
              <w:pPrChange w:id="3371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A8B494E" w14:textId="0A62D613" w:rsidR="00D93FCC" w:rsidDel="003C19C7" w:rsidRDefault="002435EC">
            <w:pPr>
              <w:rPr>
                <w:del w:id="33716" w:author="瑋婷 徐" w:date="2025-01-03T17:04:00Z" w16du:dateUtc="2025-01-03T09:04:00Z"/>
                <w:rFonts w:ascii="Times New Roman" w:eastAsia="標楷體" w:hAnsi="Times New Roman" w:cs="Times New Roman"/>
              </w:rPr>
              <w:pPrChange w:id="33717" w:author="瑋婷 徐" w:date="2025-01-03T17:04:00Z" w16du:dateUtc="2025-01-03T09:04:00Z">
                <w:pPr>
                  <w:spacing w:line="276" w:lineRule="auto"/>
                  <w:jc w:val="center"/>
                </w:pPr>
              </w:pPrChange>
            </w:pPr>
            <w:del w:id="3371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C88214F" w14:textId="0CBB48CF" w:rsidR="00D93FCC" w:rsidDel="003C19C7" w:rsidRDefault="00D93FCC">
            <w:pPr>
              <w:rPr>
                <w:del w:id="33719" w:author="瑋婷 徐" w:date="2025-01-03T17:04:00Z" w16du:dateUtc="2025-01-03T09:04:00Z"/>
                <w:rFonts w:ascii="Times New Roman" w:eastAsia="標楷體" w:hAnsi="Times New Roman" w:cs="Times New Roman"/>
              </w:rPr>
              <w:pPrChange w:id="3372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D72A3B8" w14:textId="07E4DFA1" w:rsidR="00D93FCC" w:rsidDel="003C19C7" w:rsidRDefault="00D93FCC">
            <w:pPr>
              <w:rPr>
                <w:del w:id="33721" w:author="瑋婷 徐" w:date="2025-01-03T17:04:00Z" w16du:dateUtc="2025-01-03T09:04:00Z"/>
                <w:rFonts w:ascii="Times New Roman" w:eastAsia="標楷體" w:hAnsi="Times New Roman" w:cs="Times New Roman"/>
              </w:rPr>
              <w:pPrChange w:id="3372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1FFC9BF" w14:textId="7263E054" w:rsidR="00D93FCC" w:rsidDel="003C19C7" w:rsidRDefault="00D93FCC">
            <w:pPr>
              <w:rPr>
                <w:del w:id="33723" w:author="瑋婷 徐" w:date="2025-01-03T17:04:00Z" w16du:dateUtc="2025-01-03T09:04:00Z"/>
                <w:rFonts w:ascii="Times New Roman" w:eastAsia="標楷體" w:hAnsi="Times New Roman" w:cs="Times New Roman"/>
              </w:rPr>
              <w:pPrChange w:id="337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CEB80A0" w14:textId="7CA1E33C" w:rsidR="00D93FCC" w:rsidDel="003C19C7" w:rsidRDefault="00D93FCC">
            <w:pPr>
              <w:rPr>
                <w:del w:id="33725" w:author="瑋婷 徐" w:date="2025-01-03T17:04:00Z" w16du:dateUtc="2025-01-03T09:04:00Z"/>
                <w:rFonts w:ascii="Times New Roman" w:eastAsia="標楷體" w:hAnsi="Times New Roman" w:cs="Times New Roman"/>
              </w:rPr>
              <w:pPrChange w:id="3372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1B2449B" w14:textId="69976437" w:rsidR="00D93FCC" w:rsidDel="003C19C7" w:rsidRDefault="00D93FCC">
            <w:pPr>
              <w:rPr>
                <w:del w:id="33727" w:author="瑋婷 徐" w:date="2025-01-03T17:04:00Z" w16du:dateUtc="2025-01-03T09:04:00Z"/>
                <w:rFonts w:ascii="Times New Roman" w:eastAsia="標楷體" w:hAnsi="Times New Roman" w:cs="Times New Roman"/>
              </w:rPr>
              <w:pPrChange w:id="3372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EFEB6EB" w14:textId="6FEC6FB7" w:rsidR="00D93FCC" w:rsidDel="003C19C7" w:rsidRDefault="00D93FCC">
            <w:pPr>
              <w:rPr>
                <w:del w:id="33729" w:author="瑋婷 徐" w:date="2025-01-03T17:04:00Z" w16du:dateUtc="2025-01-03T09:04:00Z"/>
                <w:rFonts w:ascii="Times New Roman" w:eastAsia="標楷體" w:hAnsi="Times New Roman" w:cs="Times New Roman"/>
              </w:rPr>
              <w:pPrChange w:id="3373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CBC0939" w14:textId="5C86A23C" w:rsidR="00D93FCC" w:rsidDel="003C19C7" w:rsidRDefault="00D93FCC">
            <w:pPr>
              <w:rPr>
                <w:del w:id="33731" w:author="瑋婷 徐" w:date="2025-01-03T17:04:00Z" w16du:dateUtc="2025-01-03T09:04:00Z"/>
                <w:rFonts w:ascii="Times New Roman" w:eastAsia="標楷體" w:hAnsi="Times New Roman" w:cs="Times New Roman"/>
              </w:rPr>
              <w:pPrChange w:id="3373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44BA9DDB" w14:textId="340AC139" w:rsidR="00D93FCC" w:rsidDel="003C19C7" w:rsidRDefault="00D93FCC">
            <w:pPr>
              <w:rPr>
                <w:del w:id="33733" w:author="瑋婷 徐" w:date="2025-01-03T17:04:00Z" w16du:dateUtc="2025-01-03T09:04:00Z"/>
                <w:rFonts w:ascii="Times New Roman" w:eastAsia="標楷體" w:hAnsi="Times New Roman" w:cs="Times New Roman"/>
              </w:rPr>
              <w:pPrChange w:id="3373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646C5B5" w14:textId="1BA370FD" w:rsidR="00D93FCC" w:rsidDel="003C19C7" w:rsidRDefault="00D93FCC">
            <w:pPr>
              <w:rPr>
                <w:del w:id="33735" w:author="瑋婷 徐" w:date="2025-01-03T17:04:00Z" w16du:dateUtc="2025-01-03T09:04:00Z"/>
                <w:rFonts w:ascii="Times New Roman" w:eastAsia="標楷體" w:hAnsi="Times New Roman" w:cs="Times New Roman"/>
              </w:rPr>
              <w:pPrChange w:id="3373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241B80DB" w14:textId="6832661C" w:rsidR="00D93FCC" w:rsidDel="003C19C7" w:rsidRDefault="00D93FCC">
            <w:pPr>
              <w:rPr>
                <w:del w:id="33737" w:author="瑋婷 徐" w:date="2025-01-03T17:04:00Z" w16du:dateUtc="2025-01-03T09:04:00Z"/>
                <w:rFonts w:ascii="Times New Roman" w:eastAsia="標楷體" w:hAnsi="Times New Roman" w:cs="Times New Roman"/>
              </w:rPr>
              <w:pPrChange w:id="33738"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4E2B0BB4" w14:textId="708435F5" w:rsidR="00D93FCC" w:rsidDel="003C19C7" w:rsidRDefault="00D93FCC">
            <w:pPr>
              <w:rPr>
                <w:del w:id="33739" w:author="瑋婷 徐" w:date="2025-01-03T17:04:00Z" w16du:dateUtc="2025-01-03T09:04:00Z"/>
                <w:rFonts w:ascii="Times New Roman" w:eastAsia="標楷體" w:hAnsi="Times New Roman" w:cs="Times New Roman"/>
              </w:rPr>
              <w:pPrChange w:id="33740"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646CD06E" w14:textId="1B16E687" w:rsidR="00D93FCC" w:rsidDel="003C19C7" w:rsidRDefault="00D93FCC">
            <w:pPr>
              <w:rPr>
                <w:del w:id="33741" w:author="瑋婷 徐" w:date="2025-01-03T17:04:00Z" w16du:dateUtc="2025-01-03T09:04:00Z"/>
                <w:rFonts w:ascii="Times New Roman" w:eastAsia="標楷體" w:hAnsi="Times New Roman" w:cs="Times New Roman"/>
              </w:rPr>
              <w:pPrChange w:id="3374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D84F636" w14:textId="58967985" w:rsidR="00D93FCC" w:rsidDel="003C19C7" w:rsidRDefault="00D93FCC">
            <w:pPr>
              <w:rPr>
                <w:del w:id="33743" w:author="瑋婷 徐" w:date="2025-01-03T17:04:00Z" w16du:dateUtc="2025-01-03T09:04:00Z"/>
                <w:rFonts w:ascii="Times New Roman" w:eastAsia="標楷體" w:hAnsi="Times New Roman" w:cs="Times New Roman"/>
              </w:rPr>
              <w:pPrChange w:id="33744"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0E63ED3" w14:textId="1FC0D12A" w:rsidR="00D93FCC" w:rsidDel="003C19C7" w:rsidRDefault="00D93FCC">
            <w:pPr>
              <w:rPr>
                <w:del w:id="33745" w:author="瑋婷 徐" w:date="2025-01-03T17:04:00Z" w16du:dateUtc="2025-01-03T09:04:00Z"/>
                <w:rFonts w:ascii="Times New Roman" w:eastAsia="標楷體" w:hAnsi="Times New Roman" w:cs="Times New Roman"/>
              </w:rPr>
              <w:pPrChange w:id="337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C04E9E4" w14:textId="4324F6AC" w:rsidR="00D93FCC" w:rsidDel="003C19C7" w:rsidRDefault="00D93FCC">
            <w:pPr>
              <w:rPr>
                <w:del w:id="33747" w:author="瑋婷 徐" w:date="2025-01-03T17:04:00Z" w16du:dateUtc="2025-01-03T09:04:00Z"/>
                <w:rFonts w:ascii="Times New Roman" w:eastAsia="標楷體" w:hAnsi="Times New Roman" w:cs="Times New Roman"/>
              </w:rPr>
              <w:pPrChange w:id="3374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38D7D03" w14:textId="7C180A15" w:rsidR="00D93FCC" w:rsidDel="003C19C7" w:rsidRDefault="00D93FCC">
            <w:pPr>
              <w:rPr>
                <w:del w:id="33749" w:author="瑋婷 徐" w:date="2025-01-03T17:04:00Z" w16du:dateUtc="2025-01-03T09:04:00Z"/>
                <w:rFonts w:ascii="Times New Roman" w:eastAsia="標楷體" w:hAnsi="Times New Roman" w:cs="Times New Roman"/>
              </w:rPr>
              <w:pPrChange w:id="3375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601A3DF" w14:textId="4147D385" w:rsidR="00D93FCC" w:rsidDel="003C19C7" w:rsidRDefault="00D93FCC">
            <w:pPr>
              <w:rPr>
                <w:del w:id="33751" w:author="瑋婷 徐" w:date="2025-01-03T17:04:00Z" w16du:dateUtc="2025-01-03T09:04:00Z"/>
                <w:rFonts w:ascii="Times New Roman" w:eastAsia="標楷體" w:hAnsi="Times New Roman" w:cs="Times New Roman"/>
              </w:rPr>
              <w:pPrChange w:id="33752"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17F87C4E" w14:textId="7B8A73F3" w:rsidR="00D93FCC" w:rsidDel="003C19C7" w:rsidRDefault="00D93FCC">
            <w:pPr>
              <w:rPr>
                <w:del w:id="33753" w:author="瑋婷 徐" w:date="2025-01-03T17:04:00Z" w16du:dateUtc="2025-01-03T09:04:00Z"/>
                <w:rFonts w:ascii="Times New Roman" w:eastAsia="標楷體" w:hAnsi="Times New Roman" w:cs="Times New Roman"/>
              </w:rPr>
              <w:pPrChange w:id="3375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2C56B18" w14:textId="098F1AEE" w:rsidR="00D93FCC" w:rsidDel="003C19C7" w:rsidRDefault="00D93FCC">
            <w:pPr>
              <w:rPr>
                <w:del w:id="33755" w:author="瑋婷 徐" w:date="2025-01-03T17:04:00Z" w16du:dateUtc="2025-01-03T09:04:00Z"/>
                <w:rFonts w:ascii="Times New Roman" w:eastAsia="標楷體" w:hAnsi="Times New Roman" w:cs="Times New Roman"/>
              </w:rPr>
              <w:pPrChange w:id="3375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5AAA3861" w14:textId="5208D46E" w:rsidR="00D93FCC" w:rsidDel="003C19C7" w:rsidRDefault="00D93FCC">
            <w:pPr>
              <w:rPr>
                <w:del w:id="33757" w:author="瑋婷 徐" w:date="2025-01-03T17:04:00Z" w16du:dateUtc="2025-01-03T09:04:00Z"/>
                <w:rFonts w:ascii="Times New Roman" w:eastAsia="標楷體" w:hAnsi="Times New Roman" w:cs="Times New Roman"/>
              </w:rPr>
              <w:pPrChange w:id="33758"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4F41D813" w14:textId="37CA741A" w:rsidR="00D93FCC" w:rsidDel="003C19C7" w:rsidRDefault="00D93FCC">
            <w:pPr>
              <w:rPr>
                <w:del w:id="33759" w:author="瑋婷 徐" w:date="2025-01-03T17:04:00Z" w16du:dateUtc="2025-01-03T09:04:00Z"/>
                <w:rFonts w:ascii="Times New Roman" w:eastAsia="標楷體" w:hAnsi="Times New Roman" w:cs="Times New Roman"/>
              </w:rPr>
              <w:pPrChange w:id="33760"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2C0B2DE4" w14:textId="6CD4D1C0" w:rsidR="00D93FCC" w:rsidDel="003C19C7" w:rsidRDefault="00D93FCC">
            <w:pPr>
              <w:rPr>
                <w:del w:id="33761" w:author="瑋婷 徐" w:date="2025-01-03T17:04:00Z" w16du:dateUtc="2025-01-03T09:04:00Z"/>
                <w:rFonts w:ascii="Times New Roman" w:eastAsia="標楷體" w:hAnsi="Times New Roman" w:cs="Times New Roman"/>
              </w:rPr>
              <w:pPrChange w:id="33762" w:author="瑋婷 徐" w:date="2025-01-03T17:04:00Z" w16du:dateUtc="2025-01-03T09:04:00Z">
                <w:pPr>
                  <w:spacing w:line="276" w:lineRule="auto"/>
                  <w:jc w:val="center"/>
                </w:pPr>
              </w:pPrChange>
            </w:pPr>
          </w:p>
        </w:tc>
      </w:tr>
      <w:tr w:rsidR="00000000" w:rsidDel="003C19C7" w14:paraId="7F2336B9" w14:textId="554F1250" w:rsidTr="002B07B0">
        <w:trPr>
          <w:cantSplit/>
          <w:jc w:val="center"/>
          <w:del w:id="33763"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5A76C176" w14:textId="782F5FF3" w:rsidR="00D93FCC" w:rsidDel="003C19C7" w:rsidRDefault="002435EC">
            <w:pPr>
              <w:rPr>
                <w:del w:id="33764" w:author="瑋婷 徐" w:date="2025-01-03T17:04:00Z" w16du:dateUtc="2025-01-03T09:04:00Z"/>
                <w:rFonts w:ascii="Times New Roman" w:eastAsia="標楷體" w:hAnsi="Times New Roman" w:cs="Times New Roman"/>
              </w:rPr>
              <w:pPrChange w:id="33765" w:author="瑋婷 徐" w:date="2025-01-03T17:04:00Z" w16du:dateUtc="2025-01-03T09:04:00Z">
                <w:pPr>
                  <w:spacing w:line="276" w:lineRule="auto"/>
                </w:pPr>
              </w:pPrChange>
            </w:pPr>
            <w:del w:id="33766" w:author="瑋婷 徐" w:date="2025-01-03T17:04:00Z" w16du:dateUtc="2025-01-03T09:04:00Z">
              <w:r w:rsidDel="003C19C7">
                <w:rPr>
                  <w:rFonts w:ascii="Times New Roman" w:eastAsia="標楷體" w:hAnsi="Times New Roman" w:cs="Times New Roman"/>
                  <w:color w:val="000000"/>
                </w:rPr>
                <w:delText>茶腹鳾</w:delText>
              </w:r>
              <w:r w:rsidDel="003C19C7">
                <w:rPr>
                  <w:rFonts w:ascii="Times New Roman" w:eastAsia="標楷體" w:hAnsi="Times New Roman" w:cs="Times New Roman"/>
                  <w:color w:val="000000"/>
                </w:rPr>
                <w:delText xml:space="preserve"> ※</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18E8A9D4" w14:textId="053DE63C" w:rsidR="00D93FCC" w:rsidDel="003C19C7" w:rsidRDefault="002435EC">
            <w:pPr>
              <w:rPr>
                <w:del w:id="33767" w:author="瑋婷 徐" w:date="2025-01-03T17:04:00Z" w16du:dateUtc="2025-01-03T09:04:00Z"/>
                <w:rFonts w:ascii="Times New Roman" w:eastAsia="標楷體" w:hAnsi="Times New Roman" w:cs="Times New Roman"/>
                <w:i/>
              </w:rPr>
              <w:pPrChange w:id="33768" w:author="瑋婷 徐" w:date="2025-01-03T17:04:00Z" w16du:dateUtc="2025-01-03T09:04:00Z">
                <w:pPr>
                  <w:spacing w:line="276" w:lineRule="auto"/>
                </w:pPr>
              </w:pPrChange>
            </w:pPr>
            <w:del w:id="33769" w:author="瑋婷 徐" w:date="2025-01-03T17:04:00Z" w16du:dateUtc="2025-01-03T09:04:00Z">
              <w:r w:rsidDel="003C19C7">
                <w:rPr>
                  <w:rFonts w:ascii="Times New Roman" w:eastAsia="標楷體" w:hAnsi="Times New Roman" w:cs="Times New Roman"/>
                  <w:i/>
                  <w:iCs/>
                  <w:color w:val="000000"/>
                </w:rPr>
                <w:delText>Sitta europaea</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30C7FB50" w14:textId="32B64964" w:rsidR="00D93FCC" w:rsidDel="003C19C7" w:rsidRDefault="00D93FCC">
            <w:pPr>
              <w:rPr>
                <w:del w:id="33770" w:author="瑋婷 徐" w:date="2025-01-03T17:04:00Z" w16du:dateUtc="2025-01-03T09:04:00Z"/>
                <w:rFonts w:ascii="Times New Roman" w:eastAsia="標楷體" w:hAnsi="Times New Roman" w:cs="Times New Roman"/>
              </w:rPr>
              <w:pPrChange w:id="33771"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030108FA" w14:textId="162A40A5" w:rsidR="00D93FCC" w:rsidDel="003C19C7" w:rsidRDefault="00D93FCC">
            <w:pPr>
              <w:rPr>
                <w:del w:id="33772" w:author="瑋婷 徐" w:date="2025-01-03T17:04:00Z" w16du:dateUtc="2025-01-03T09:04:00Z"/>
                <w:rFonts w:ascii="Times New Roman" w:eastAsia="標楷體" w:hAnsi="Times New Roman" w:cs="Times New Roman"/>
              </w:rPr>
              <w:pPrChange w:id="33773"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59C21B49" w14:textId="6DFEC012" w:rsidR="00D93FCC" w:rsidDel="003C19C7" w:rsidRDefault="00D93FCC">
            <w:pPr>
              <w:rPr>
                <w:del w:id="33774" w:author="瑋婷 徐" w:date="2025-01-03T17:04:00Z" w16du:dateUtc="2025-01-03T09:04:00Z"/>
                <w:rFonts w:ascii="Times New Roman" w:eastAsia="標楷體" w:hAnsi="Times New Roman" w:cs="Times New Roman"/>
              </w:rPr>
              <w:pPrChange w:id="33775"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069DAFC5" w14:textId="611B7357" w:rsidR="00D93FCC" w:rsidDel="003C19C7" w:rsidRDefault="00D93FCC">
            <w:pPr>
              <w:rPr>
                <w:del w:id="33776" w:author="瑋婷 徐" w:date="2025-01-03T17:04:00Z" w16du:dateUtc="2025-01-03T09:04:00Z"/>
                <w:rFonts w:ascii="Times New Roman" w:eastAsia="標楷體" w:hAnsi="Times New Roman" w:cs="Times New Roman"/>
              </w:rPr>
              <w:pPrChange w:id="33777"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6A6CC06D" w14:textId="7524B3BC" w:rsidR="00D93FCC" w:rsidDel="003C19C7" w:rsidRDefault="00D93FCC">
            <w:pPr>
              <w:rPr>
                <w:del w:id="33778" w:author="瑋婷 徐" w:date="2025-01-03T17:04:00Z" w16du:dateUtc="2025-01-03T09:04:00Z"/>
                <w:rFonts w:ascii="Times New Roman" w:eastAsia="標楷體" w:hAnsi="Times New Roman" w:cs="Times New Roman"/>
              </w:rPr>
              <w:pPrChange w:id="33779"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691F07B6" w14:textId="1C10190D" w:rsidR="00D93FCC" w:rsidDel="003C19C7" w:rsidRDefault="00D93FCC">
            <w:pPr>
              <w:rPr>
                <w:del w:id="33780" w:author="瑋婷 徐" w:date="2025-01-03T17:04:00Z" w16du:dateUtc="2025-01-03T09:04:00Z"/>
                <w:rFonts w:ascii="Times New Roman" w:eastAsia="標楷體" w:hAnsi="Times New Roman" w:cs="Times New Roman"/>
              </w:rPr>
              <w:pPrChange w:id="33781"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6677C375" w14:textId="309DD4FA" w:rsidR="00D93FCC" w:rsidDel="003C19C7" w:rsidRDefault="00D93FCC">
            <w:pPr>
              <w:rPr>
                <w:del w:id="33782" w:author="瑋婷 徐" w:date="2025-01-03T17:04:00Z" w16du:dateUtc="2025-01-03T09:04:00Z"/>
                <w:rFonts w:ascii="Times New Roman" w:eastAsia="標楷體" w:hAnsi="Times New Roman" w:cs="Times New Roman"/>
              </w:rPr>
              <w:pPrChange w:id="33783"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1B924064" w14:textId="320038B6" w:rsidR="00D93FCC" w:rsidDel="003C19C7" w:rsidRDefault="00D93FCC">
            <w:pPr>
              <w:rPr>
                <w:del w:id="33784" w:author="瑋婷 徐" w:date="2025-01-03T17:04:00Z" w16du:dateUtc="2025-01-03T09:04:00Z"/>
                <w:rFonts w:ascii="Times New Roman" w:eastAsia="標楷體" w:hAnsi="Times New Roman" w:cs="Times New Roman"/>
              </w:rPr>
              <w:pPrChange w:id="33785"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4BCEA7C" w14:textId="4D8C794E" w:rsidR="00D93FCC" w:rsidDel="003C19C7" w:rsidRDefault="00D93FCC">
            <w:pPr>
              <w:rPr>
                <w:del w:id="33786" w:author="瑋婷 徐" w:date="2025-01-03T17:04:00Z" w16du:dateUtc="2025-01-03T09:04:00Z"/>
                <w:rFonts w:ascii="Times New Roman" w:eastAsia="標楷體" w:hAnsi="Times New Roman" w:cs="Times New Roman"/>
              </w:rPr>
              <w:pPrChange w:id="3378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E7C6CB0" w14:textId="2116815A" w:rsidR="00D93FCC" w:rsidDel="003C19C7" w:rsidRDefault="00D93FCC">
            <w:pPr>
              <w:rPr>
                <w:del w:id="33788" w:author="瑋婷 徐" w:date="2025-01-03T17:04:00Z" w16du:dateUtc="2025-01-03T09:04:00Z"/>
                <w:rFonts w:ascii="Times New Roman" w:eastAsia="標楷體" w:hAnsi="Times New Roman" w:cs="Times New Roman"/>
              </w:rPr>
              <w:pPrChange w:id="337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6628D61" w14:textId="776D0F44" w:rsidR="00D93FCC" w:rsidDel="003C19C7" w:rsidRDefault="00D93FCC">
            <w:pPr>
              <w:rPr>
                <w:del w:id="33790" w:author="瑋婷 徐" w:date="2025-01-03T17:04:00Z" w16du:dateUtc="2025-01-03T09:04:00Z"/>
                <w:rFonts w:ascii="Times New Roman" w:eastAsia="標楷體" w:hAnsi="Times New Roman" w:cs="Times New Roman"/>
              </w:rPr>
              <w:pPrChange w:id="33791"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7DD69C60" w14:textId="2DEF9F09" w:rsidR="00D93FCC" w:rsidDel="003C19C7" w:rsidRDefault="00D93FCC">
            <w:pPr>
              <w:rPr>
                <w:del w:id="33792" w:author="瑋婷 徐" w:date="2025-01-03T17:04:00Z" w16du:dateUtc="2025-01-03T09:04:00Z"/>
                <w:rFonts w:ascii="Times New Roman" w:eastAsia="標楷體" w:hAnsi="Times New Roman" w:cs="Times New Roman"/>
              </w:rPr>
              <w:pPrChange w:id="337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D39FC6C" w14:textId="253B62E1" w:rsidR="00D93FCC" w:rsidDel="003C19C7" w:rsidRDefault="002435EC">
            <w:pPr>
              <w:rPr>
                <w:del w:id="33794" w:author="瑋婷 徐" w:date="2025-01-03T17:04:00Z" w16du:dateUtc="2025-01-03T09:04:00Z"/>
                <w:rFonts w:ascii="Times New Roman" w:eastAsia="標楷體" w:hAnsi="Times New Roman" w:cs="Times New Roman"/>
              </w:rPr>
              <w:pPrChange w:id="33795" w:author="瑋婷 徐" w:date="2025-01-03T17:04:00Z" w16du:dateUtc="2025-01-03T09:04:00Z">
                <w:pPr>
                  <w:spacing w:line="276" w:lineRule="auto"/>
                  <w:jc w:val="center"/>
                </w:pPr>
              </w:pPrChange>
            </w:pPr>
            <w:del w:id="3379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495844B" w14:textId="14AD6887" w:rsidR="00D93FCC" w:rsidDel="003C19C7" w:rsidRDefault="002435EC">
            <w:pPr>
              <w:rPr>
                <w:del w:id="33797" w:author="瑋婷 徐" w:date="2025-01-03T17:04:00Z" w16du:dateUtc="2025-01-03T09:04:00Z"/>
                <w:rFonts w:ascii="Times New Roman" w:eastAsia="標楷體" w:hAnsi="Times New Roman" w:cs="Times New Roman"/>
              </w:rPr>
              <w:pPrChange w:id="33798" w:author="瑋婷 徐" w:date="2025-01-03T17:04:00Z" w16du:dateUtc="2025-01-03T09:04:00Z">
                <w:pPr>
                  <w:spacing w:line="276" w:lineRule="auto"/>
                  <w:jc w:val="center"/>
                </w:pPr>
              </w:pPrChange>
            </w:pPr>
            <w:del w:id="3379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1700E88C" w14:textId="5B8FC49B" w:rsidR="00D93FCC" w:rsidDel="003C19C7" w:rsidRDefault="00D93FCC">
            <w:pPr>
              <w:rPr>
                <w:del w:id="33800" w:author="瑋婷 徐" w:date="2025-01-03T17:04:00Z" w16du:dateUtc="2025-01-03T09:04:00Z"/>
                <w:rFonts w:ascii="Times New Roman" w:eastAsia="標楷體" w:hAnsi="Times New Roman" w:cs="Times New Roman"/>
              </w:rPr>
              <w:pPrChange w:id="3380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8E5F849" w14:textId="155BCFBF" w:rsidR="00D93FCC" w:rsidDel="003C19C7" w:rsidRDefault="002435EC">
            <w:pPr>
              <w:rPr>
                <w:del w:id="33802" w:author="瑋婷 徐" w:date="2025-01-03T17:04:00Z" w16du:dateUtc="2025-01-03T09:04:00Z"/>
                <w:rFonts w:ascii="Times New Roman" w:eastAsia="標楷體" w:hAnsi="Times New Roman" w:cs="Times New Roman"/>
              </w:rPr>
              <w:pPrChange w:id="33803" w:author="瑋婷 徐" w:date="2025-01-03T17:04:00Z" w16du:dateUtc="2025-01-03T09:04:00Z">
                <w:pPr>
                  <w:spacing w:line="276" w:lineRule="auto"/>
                  <w:jc w:val="center"/>
                </w:pPr>
              </w:pPrChange>
            </w:pPr>
            <w:del w:id="3380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4972CF8D" w14:textId="1C55FDA7" w:rsidR="00D93FCC" w:rsidDel="003C19C7" w:rsidRDefault="002435EC">
            <w:pPr>
              <w:rPr>
                <w:del w:id="33805" w:author="瑋婷 徐" w:date="2025-01-03T17:04:00Z" w16du:dateUtc="2025-01-03T09:04:00Z"/>
                <w:rFonts w:ascii="Times New Roman" w:eastAsia="標楷體" w:hAnsi="Times New Roman" w:cs="Times New Roman"/>
              </w:rPr>
              <w:pPrChange w:id="33806" w:author="瑋婷 徐" w:date="2025-01-03T17:04:00Z" w16du:dateUtc="2025-01-03T09:04:00Z">
                <w:pPr>
                  <w:spacing w:line="276" w:lineRule="auto"/>
                  <w:jc w:val="center"/>
                </w:pPr>
              </w:pPrChange>
            </w:pPr>
            <w:del w:id="3380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5491358E" w14:textId="29F0BC9F" w:rsidR="00D93FCC" w:rsidDel="003C19C7" w:rsidRDefault="00D93FCC">
            <w:pPr>
              <w:rPr>
                <w:del w:id="33808" w:author="瑋婷 徐" w:date="2025-01-03T17:04:00Z" w16du:dateUtc="2025-01-03T09:04:00Z"/>
                <w:rFonts w:ascii="Times New Roman" w:eastAsia="標楷體" w:hAnsi="Times New Roman" w:cs="Times New Roman"/>
              </w:rPr>
              <w:pPrChange w:id="3380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1C0608D" w14:textId="535698C0" w:rsidR="00D93FCC" w:rsidDel="003C19C7" w:rsidRDefault="002435EC">
            <w:pPr>
              <w:rPr>
                <w:del w:id="33810" w:author="瑋婷 徐" w:date="2025-01-03T17:04:00Z" w16du:dateUtc="2025-01-03T09:04:00Z"/>
                <w:rFonts w:ascii="Times New Roman" w:eastAsia="標楷體" w:hAnsi="Times New Roman" w:cs="Times New Roman"/>
              </w:rPr>
              <w:pPrChange w:id="33811" w:author="瑋婷 徐" w:date="2025-01-03T17:04:00Z" w16du:dateUtc="2025-01-03T09:04:00Z">
                <w:pPr>
                  <w:spacing w:line="276" w:lineRule="auto"/>
                  <w:jc w:val="center"/>
                </w:pPr>
              </w:pPrChange>
            </w:pPr>
            <w:del w:id="3381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2C44E481" w14:textId="3C2ED844" w:rsidR="00D93FCC" w:rsidDel="003C19C7" w:rsidRDefault="00D93FCC">
            <w:pPr>
              <w:rPr>
                <w:del w:id="33813" w:author="瑋婷 徐" w:date="2025-01-03T17:04:00Z" w16du:dateUtc="2025-01-03T09:04:00Z"/>
                <w:rFonts w:ascii="Times New Roman" w:eastAsia="標楷體" w:hAnsi="Times New Roman" w:cs="Times New Roman"/>
              </w:rPr>
              <w:pPrChange w:id="3381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9FEF630" w14:textId="6C2B6C5C" w:rsidR="00D93FCC" w:rsidDel="003C19C7" w:rsidRDefault="00D93FCC">
            <w:pPr>
              <w:rPr>
                <w:del w:id="33815" w:author="瑋婷 徐" w:date="2025-01-03T17:04:00Z" w16du:dateUtc="2025-01-03T09:04:00Z"/>
                <w:rFonts w:ascii="Times New Roman" w:eastAsia="標楷體" w:hAnsi="Times New Roman" w:cs="Times New Roman"/>
              </w:rPr>
              <w:pPrChange w:id="338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5377AA8" w14:textId="58E90672" w:rsidR="00D93FCC" w:rsidDel="003C19C7" w:rsidRDefault="00D93FCC">
            <w:pPr>
              <w:rPr>
                <w:del w:id="33817" w:author="瑋婷 徐" w:date="2025-01-03T17:04:00Z" w16du:dateUtc="2025-01-03T09:04:00Z"/>
                <w:rFonts w:ascii="Times New Roman" w:eastAsia="標楷體" w:hAnsi="Times New Roman" w:cs="Times New Roman"/>
              </w:rPr>
              <w:pPrChange w:id="3381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C697C75" w14:textId="7EA93B85" w:rsidR="00D93FCC" w:rsidDel="003C19C7" w:rsidRDefault="00D93FCC">
            <w:pPr>
              <w:rPr>
                <w:del w:id="33819" w:author="瑋婷 徐" w:date="2025-01-03T17:04:00Z" w16du:dateUtc="2025-01-03T09:04:00Z"/>
                <w:rFonts w:ascii="Times New Roman" w:eastAsia="標楷體" w:hAnsi="Times New Roman" w:cs="Times New Roman"/>
              </w:rPr>
              <w:pPrChange w:id="33820"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25D89768" w14:textId="3D5D640A" w:rsidR="00D93FCC" w:rsidDel="003C19C7" w:rsidRDefault="00D93FCC">
            <w:pPr>
              <w:rPr>
                <w:del w:id="33821" w:author="瑋婷 徐" w:date="2025-01-03T17:04:00Z" w16du:dateUtc="2025-01-03T09:04:00Z"/>
                <w:rFonts w:ascii="Times New Roman" w:eastAsia="標楷體" w:hAnsi="Times New Roman" w:cs="Times New Roman"/>
              </w:rPr>
              <w:pPrChange w:id="33822"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013530D9" w14:textId="42D39DE3" w:rsidR="00D93FCC" w:rsidDel="003C19C7" w:rsidRDefault="00D93FCC">
            <w:pPr>
              <w:rPr>
                <w:del w:id="33823" w:author="瑋婷 徐" w:date="2025-01-03T17:04:00Z" w16du:dateUtc="2025-01-03T09:04:00Z"/>
                <w:rFonts w:ascii="Times New Roman" w:eastAsia="標楷體" w:hAnsi="Times New Roman" w:cs="Times New Roman"/>
              </w:rPr>
              <w:pPrChange w:id="338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09FB3EB" w14:textId="4B5CE787" w:rsidR="00D93FCC" w:rsidDel="003C19C7" w:rsidRDefault="00D93FCC">
            <w:pPr>
              <w:rPr>
                <w:del w:id="33825" w:author="瑋婷 徐" w:date="2025-01-03T17:04:00Z" w16du:dateUtc="2025-01-03T09:04:00Z"/>
                <w:rFonts w:ascii="Times New Roman" w:eastAsia="標楷體" w:hAnsi="Times New Roman" w:cs="Times New Roman"/>
              </w:rPr>
              <w:pPrChange w:id="33826"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9C63C54" w14:textId="462B0C9F" w:rsidR="00D93FCC" w:rsidDel="003C19C7" w:rsidRDefault="00D93FCC">
            <w:pPr>
              <w:rPr>
                <w:del w:id="33827" w:author="瑋婷 徐" w:date="2025-01-03T17:04:00Z" w16du:dateUtc="2025-01-03T09:04:00Z"/>
                <w:rFonts w:ascii="Times New Roman" w:eastAsia="標楷體" w:hAnsi="Times New Roman" w:cs="Times New Roman"/>
              </w:rPr>
              <w:pPrChange w:id="3382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5052E92" w14:textId="7C8FFCC9" w:rsidR="00D93FCC" w:rsidDel="003C19C7" w:rsidRDefault="00D93FCC">
            <w:pPr>
              <w:rPr>
                <w:del w:id="33829" w:author="瑋婷 徐" w:date="2025-01-03T17:04:00Z" w16du:dateUtc="2025-01-03T09:04:00Z"/>
                <w:rFonts w:ascii="Times New Roman" w:eastAsia="標楷體" w:hAnsi="Times New Roman" w:cs="Times New Roman"/>
              </w:rPr>
              <w:pPrChange w:id="3383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2D85887" w14:textId="3AE1A0BC" w:rsidR="00D93FCC" w:rsidDel="003C19C7" w:rsidRDefault="00D93FCC">
            <w:pPr>
              <w:rPr>
                <w:del w:id="33831" w:author="瑋婷 徐" w:date="2025-01-03T17:04:00Z" w16du:dateUtc="2025-01-03T09:04:00Z"/>
                <w:rFonts w:ascii="Times New Roman" w:eastAsia="標楷體" w:hAnsi="Times New Roman" w:cs="Times New Roman"/>
              </w:rPr>
              <w:pPrChange w:id="3383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0C90371" w14:textId="3A7508CE" w:rsidR="00D93FCC" w:rsidDel="003C19C7" w:rsidRDefault="002435EC">
            <w:pPr>
              <w:rPr>
                <w:del w:id="33833" w:author="瑋婷 徐" w:date="2025-01-03T17:04:00Z" w16du:dateUtc="2025-01-03T09:04:00Z"/>
                <w:rFonts w:ascii="Times New Roman" w:eastAsia="標楷體" w:hAnsi="Times New Roman" w:cs="Times New Roman"/>
              </w:rPr>
              <w:pPrChange w:id="33834" w:author="瑋婷 徐" w:date="2025-01-03T17:04:00Z" w16du:dateUtc="2025-01-03T09:04:00Z">
                <w:pPr>
                  <w:spacing w:line="276" w:lineRule="auto"/>
                  <w:jc w:val="center"/>
                </w:pPr>
              </w:pPrChange>
            </w:pPr>
            <w:del w:id="33835" w:author="瑋婷 徐" w:date="2025-01-03T17:04:00Z" w16du:dateUtc="2025-01-03T09:04:00Z">
              <w:r w:rsidDel="003C19C7">
                <w:rPr>
                  <w:rFonts w:ascii="Times New Roman" w:eastAsia="標楷體" w:hAnsi="Times New Roman" w:cs="Times New Roman"/>
                  <w:color w:val="000000"/>
                </w:rPr>
                <w:delText>*</w:delText>
              </w:r>
            </w:del>
          </w:p>
        </w:tc>
        <w:tc>
          <w:tcPr>
            <w:tcW w:w="262" w:type="dxa"/>
            <w:tcBorders>
              <w:top w:val="single" w:sz="4" w:space="0" w:color="000000"/>
              <w:bottom w:val="single" w:sz="4" w:space="0" w:color="000000"/>
            </w:tcBorders>
            <w:shd w:val="clear" w:color="auto" w:fill="D9D9D9"/>
            <w:vAlign w:val="center"/>
          </w:tcPr>
          <w:p w14:paraId="2A95DC12" w14:textId="36DFA95E" w:rsidR="00D93FCC" w:rsidDel="003C19C7" w:rsidRDefault="00D93FCC">
            <w:pPr>
              <w:rPr>
                <w:del w:id="33836" w:author="瑋婷 徐" w:date="2025-01-03T17:04:00Z" w16du:dateUtc="2025-01-03T09:04:00Z"/>
                <w:rFonts w:ascii="Times New Roman" w:eastAsia="標楷體" w:hAnsi="Times New Roman" w:cs="Times New Roman"/>
              </w:rPr>
              <w:pPrChange w:id="3383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2286618" w14:textId="3D714F85" w:rsidR="00D93FCC" w:rsidDel="003C19C7" w:rsidRDefault="00D93FCC">
            <w:pPr>
              <w:rPr>
                <w:del w:id="33838" w:author="瑋婷 徐" w:date="2025-01-03T17:04:00Z" w16du:dateUtc="2025-01-03T09:04:00Z"/>
                <w:rFonts w:ascii="Times New Roman" w:eastAsia="標楷體" w:hAnsi="Times New Roman" w:cs="Times New Roman"/>
              </w:rPr>
              <w:pPrChange w:id="3383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72E19276" w14:textId="3F046906" w:rsidR="00D93FCC" w:rsidDel="003C19C7" w:rsidRDefault="00D93FCC">
            <w:pPr>
              <w:rPr>
                <w:del w:id="33840" w:author="瑋婷 徐" w:date="2025-01-03T17:04:00Z" w16du:dateUtc="2025-01-03T09:04:00Z"/>
                <w:rFonts w:ascii="Times New Roman" w:eastAsia="標楷體" w:hAnsi="Times New Roman" w:cs="Times New Roman"/>
              </w:rPr>
              <w:pPrChange w:id="33841"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52BCC0B6" w14:textId="273DDE80" w:rsidR="00D93FCC" w:rsidDel="003C19C7" w:rsidRDefault="00D93FCC">
            <w:pPr>
              <w:rPr>
                <w:del w:id="33842" w:author="瑋婷 徐" w:date="2025-01-03T17:04:00Z" w16du:dateUtc="2025-01-03T09:04:00Z"/>
                <w:rFonts w:ascii="Times New Roman" w:eastAsia="標楷體" w:hAnsi="Times New Roman" w:cs="Times New Roman"/>
              </w:rPr>
              <w:pPrChange w:id="33843"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2E39EC19" w14:textId="0B8DADBE" w:rsidR="00D93FCC" w:rsidDel="003C19C7" w:rsidRDefault="00D93FCC">
            <w:pPr>
              <w:rPr>
                <w:del w:id="33844" w:author="瑋婷 徐" w:date="2025-01-03T17:04:00Z" w16du:dateUtc="2025-01-03T09:04:00Z"/>
                <w:rFonts w:ascii="Times New Roman" w:eastAsia="標楷體" w:hAnsi="Times New Roman" w:cs="Times New Roman"/>
              </w:rPr>
              <w:pPrChange w:id="33845" w:author="瑋婷 徐" w:date="2025-01-03T17:04:00Z" w16du:dateUtc="2025-01-03T09:04:00Z">
                <w:pPr>
                  <w:spacing w:line="276" w:lineRule="auto"/>
                  <w:jc w:val="center"/>
                </w:pPr>
              </w:pPrChange>
            </w:pPr>
          </w:p>
        </w:tc>
      </w:tr>
      <w:tr w:rsidR="00000000" w:rsidDel="003C19C7" w14:paraId="3A589869" w14:textId="71E38C6B" w:rsidTr="002B07B0">
        <w:trPr>
          <w:cantSplit/>
          <w:jc w:val="center"/>
          <w:del w:id="33846"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04F74787" w14:textId="6B7819AD" w:rsidR="00D93FCC" w:rsidDel="003C19C7" w:rsidRDefault="002435EC">
            <w:pPr>
              <w:rPr>
                <w:del w:id="33847" w:author="瑋婷 徐" w:date="2025-01-03T17:04:00Z" w16du:dateUtc="2025-01-03T09:04:00Z"/>
                <w:rFonts w:ascii="Times New Roman" w:eastAsia="標楷體" w:hAnsi="Times New Roman" w:cs="Times New Roman"/>
              </w:rPr>
              <w:pPrChange w:id="33848" w:author="瑋婷 徐" w:date="2025-01-03T17:04:00Z" w16du:dateUtc="2025-01-03T09:04:00Z">
                <w:pPr>
                  <w:spacing w:line="276" w:lineRule="auto"/>
                </w:pPr>
              </w:pPrChange>
            </w:pPr>
            <w:del w:id="33849" w:author="瑋婷 徐" w:date="2025-01-03T17:04:00Z" w16du:dateUtc="2025-01-03T09:04:00Z">
              <w:r w:rsidDel="003C19C7">
                <w:rPr>
                  <w:rFonts w:ascii="Times New Roman" w:eastAsia="標楷體" w:hAnsi="Times New Roman" w:cs="Times New Roman"/>
                  <w:color w:val="000000"/>
                </w:rPr>
                <w:delText>河烏</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1D7FC450" w14:textId="6E7E285E" w:rsidR="00D93FCC" w:rsidDel="003C19C7" w:rsidRDefault="002435EC">
            <w:pPr>
              <w:rPr>
                <w:del w:id="33850" w:author="瑋婷 徐" w:date="2025-01-03T17:04:00Z" w16du:dateUtc="2025-01-03T09:04:00Z"/>
                <w:rFonts w:ascii="Times New Roman" w:eastAsia="標楷體" w:hAnsi="Times New Roman" w:cs="Times New Roman"/>
                <w:i/>
              </w:rPr>
              <w:pPrChange w:id="33851" w:author="瑋婷 徐" w:date="2025-01-03T17:04:00Z" w16du:dateUtc="2025-01-03T09:04:00Z">
                <w:pPr>
                  <w:spacing w:line="276" w:lineRule="auto"/>
                </w:pPr>
              </w:pPrChange>
            </w:pPr>
            <w:del w:id="33852" w:author="瑋婷 徐" w:date="2025-01-03T17:04:00Z" w16du:dateUtc="2025-01-03T09:04:00Z">
              <w:r w:rsidDel="003C19C7">
                <w:rPr>
                  <w:rFonts w:ascii="Times New Roman" w:eastAsia="標楷體" w:hAnsi="Times New Roman" w:cs="Times New Roman"/>
                  <w:i/>
                  <w:iCs/>
                  <w:color w:val="000000"/>
                </w:rPr>
                <w:delText>Cinclus pallasii</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499AE25D" w14:textId="78DF9D73" w:rsidR="00D93FCC" w:rsidDel="003C19C7" w:rsidRDefault="00D93FCC">
            <w:pPr>
              <w:rPr>
                <w:del w:id="33853" w:author="瑋婷 徐" w:date="2025-01-03T17:04:00Z" w16du:dateUtc="2025-01-03T09:04:00Z"/>
                <w:rFonts w:ascii="Times New Roman" w:eastAsia="標楷體" w:hAnsi="Times New Roman" w:cs="Times New Roman"/>
              </w:rPr>
              <w:pPrChange w:id="33854"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5EAF78E" w14:textId="35A835FF" w:rsidR="00D93FCC" w:rsidDel="003C19C7" w:rsidRDefault="00D93FCC">
            <w:pPr>
              <w:rPr>
                <w:del w:id="33855" w:author="瑋婷 徐" w:date="2025-01-03T17:04:00Z" w16du:dateUtc="2025-01-03T09:04:00Z"/>
                <w:rFonts w:ascii="Times New Roman" w:eastAsia="標楷體" w:hAnsi="Times New Roman" w:cs="Times New Roman"/>
              </w:rPr>
              <w:pPrChange w:id="33856"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3227E066" w14:textId="112C3CCC" w:rsidR="00D93FCC" w:rsidDel="003C19C7" w:rsidRDefault="00D93FCC">
            <w:pPr>
              <w:rPr>
                <w:del w:id="33857" w:author="瑋婷 徐" w:date="2025-01-03T17:04:00Z" w16du:dateUtc="2025-01-03T09:04:00Z"/>
                <w:rFonts w:ascii="Times New Roman" w:eastAsia="標楷體" w:hAnsi="Times New Roman" w:cs="Times New Roman"/>
              </w:rPr>
              <w:pPrChange w:id="33858"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3ED86C6A" w14:textId="69252AAF" w:rsidR="00D93FCC" w:rsidDel="003C19C7" w:rsidRDefault="00D93FCC">
            <w:pPr>
              <w:rPr>
                <w:del w:id="33859" w:author="瑋婷 徐" w:date="2025-01-03T17:04:00Z" w16du:dateUtc="2025-01-03T09:04:00Z"/>
                <w:rFonts w:ascii="Times New Roman" w:eastAsia="標楷體" w:hAnsi="Times New Roman" w:cs="Times New Roman"/>
              </w:rPr>
              <w:pPrChange w:id="33860"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0FC403AA" w14:textId="51E36DD7" w:rsidR="00D93FCC" w:rsidDel="003C19C7" w:rsidRDefault="00D93FCC">
            <w:pPr>
              <w:rPr>
                <w:del w:id="33861" w:author="瑋婷 徐" w:date="2025-01-03T17:04:00Z" w16du:dateUtc="2025-01-03T09:04:00Z"/>
                <w:rFonts w:ascii="Times New Roman" w:eastAsia="標楷體" w:hAnsi="Times New Roman" w:cs="Times New Roman"/>
              </w:rPr>
              <w:pPrChange w:id="33862"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6DCD4C79" w14:textId="1CF9AB06" w:rsidR="00D93FCC" w:rsidDel="003C19C7" w:rsidRDefault="00D93FCC">
            <w:pPr>
              <w:rPr>
                <w:del w:id="33863" w:author="瑋婷 徐" w:date="2025-01-03T17:04:00Z" w16du:dateUtc="2025-01-03T09:04:00Z"/>
                <w:rFonts w:ascii="Times New Roman" w:eastAsia="標楷體" w:hAnsi="Times New Roman" w:cs="Times New Roman"/>
              </w:rPr>
              <w:pPrChange w:id="33864"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7FBB53D" w14:textId="3122B775" w:rsidR="00D93FCC" w:rsidDel="003C19C7" w:rsidRDefault="00D93FCC">
            <w:pPr>
              <w:rPr>
                <w:del w:id="33865" w:author="瑋婷 徐" w:date="2025-01-03T17:04:00Z" w16du:dateUtc="2025-01-03T09:04:00Z"/>
                <w:rFonts w:ascii="Times New Roman" w:eastAsia="標楷體" w:hAnsi="Times New Roman" w:cs="Times New Roman"/>
              </w:rPr>
              <w:pPrChange w:id="33866"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0E64EBF6" w14:textId="1BE4D8C6" w:rsidR="00D93FCC" w:rsidDel="003C19C7" w:rsidRDefault="00D93FCC">
            <w:pPr>
              <w:rPr>
                <w:del w:id="33867" w:author="瑋婷 徐" w:date="2025-01-03T17:04:00Z" w16du:dateUtc="2025-01-03T09:04:00Z"/>
                <w:rFonts w:ascii="Times New Roman" w:eastAsia="標楷體" w:hAnsi="Times New Roman" w:cs="Times New Roman"/>
              </w:rPr>
              <w:pPrChange w:id="33868"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0BCE727" w14:textId="355CF288" w:rsidR="00D93FCC" w:rsidDel="003C19C7" w:rsidRDefault="00D93FCC">
            <w:pPr>
              <w:rPr>
                <w:del w:id="33869" w:author="瑋婷 徐" w:date="2025-01-03T17:04:00Z" w16du:dateUtc="2025-01-03T09:04:00Z"/>
                <w:rFonts w:ascii="Times New Roman" w:eastAsia="標楷體" w:hAnsi="Times New Roman" w:cs="Times New Roman"/>
              </w:rPr>
              <w:pPrChange w:id="3387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9FC9224" w14:textId="49D113A3" w:rsidR="00D93FCC" w:rsidDel="003C19C7" w:rsidRDefault="00D93FCC">
            <w:pPr>
              <w:rPr>
                <w:del w:id="33871" w:author="瑋婷 徐" w:date="2025-01-03T17:04:00Z" w16du:dateUtc="2025-01-03T09:04:00Z"/>
                <w:rFonts w:ascii="Times New Roman" w:eastAsia="標楷體" w:hAnsi="Times New Roman" w:cs="Times New Roman"/>
              </w:rPr>
              <w:pPrChange w:id="338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97F5A26" w14:textId="7DE81A08" w:rsidR="00D93FCC" w:rsidDel="003C19C7" w:rsidRDefault="002435EC">
            <w:pPr>
              <w:rPr>
                <w:del w:id="33873" w:author="瑋婷 徐" w:date="2025-01-03T17:04:00Z" w16du:dateUtc="2025-01-03T09:04:00Z"/>
                <w:rFonts w:ascii="Times New Roman" w:eastAsia="標楷體" w:hAnsi="Times New Roman" w:cs="Times New Roman"/>
              </w:rPr>
              <w:pPrChange w:id="33874" w:author="瑋婷 徐" w:date="2025-01-03T17:04:00Z" w16du:dateUtc="2025-01-03T09:04:00Z">
                <w:pPr>
                  <w:spacing w:line="276" w:lineRule="auto"/>
                  <w:jc w:val="center"/>
                </w:pPr>
              </w:pPrChange>
            </w:pPr>
            <w:del w:id="33875" w:author="瑋婷 徐" w:date="2025-01-03T17:04:00Z" w16du:dateUtc="2025-01-03T09:04:00Z">
              <w:r w:rsidDel="003C19C7">
                <w:rPr>
                  <w:rFonts w:ascii="Times New Roman" w:eastAsia="標楷體" w:hAnsi="Times New Roman" w:cs="Times New Roman"/>
                  <w:color w:val="000000"/>
                </w:rPr>
                <w:delText>*</w:delText>
              </w:r>
            </w:del>
          </w:p>
        </w:tc>
        <w:tc>
          <w:tcPr>
            <w:tcW w:w="271" w:type="dxa"/>
            <w:tcBorders>
              <w:top w:val="single" w:sz="4" w:space="0" w:color="000000"/>
              <w:bottom w:val="single" w:sz="4" w:space="0" w:color="000000"/>
            </w:tcBorders>
            <w:shd w:val="clear" w:color="auto" w:fill="FFFFFF"/>
            <w:vAlign w:val="center"/>
          </w:tcPr>
          <w:p w14:paraId="55B2535F" w14:textId="4C3B8E54" w:rsidR="00D93FCC" w:rsidDel="003C19C7" w:rsidRDefault="00D93FCC">
            <w:pPr>
              <w:rPr>
                <w:del w:id="33876" w:author="瑋婷 徐" w:date="2025-01-03T17:04:00Z" w16du:dateUtc="2025-01-03T09:04:00Z"/>
                <w:rFonts w:ascii="Times New Roman" w:eastAsia="標楷體" w:hAnsi="Times New Roman" w:cs="Times New Roman"/>
              </w:rPr>
              <w:pPrChange w:id="3387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5354F1C" w14:textId="23D01C3C" w:rsidR="00D93FCC" w:rsidDel="003C19C7" w:rsidRDefault="00D93FCC">
            <w:pPr>
              <w:rPr>
                <w:del w:id="33878" w:author="瑋婷 徐" w:date="2025-01-03T17:04:00Z" w16du:dateUtc="2025-01-03T09:04:00Z"/>
                <w:rFonts w:ascii="Times New Roman" w:eastAsia="標楷體" w:hAnsi="Times New Roman" w:cs="Times New Roman"/>
              </w:rPr>
              <w:pPrChange w:id="3387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928B8B7" w14:textId="01D7FCF9" w:rsidR="00D93FCC" w:rsidDel="003C19C7" w:rsidRDefault="00D93FCC">
            <w:pPr>
              <w:rPr>
                <w:del w:id="33880" w:author="瑋婷 徐" w:date="2025-01-03T17:04:00Z" w16du:dateUtc="2025-01-03T09:04:00Z"/>
                <w:rFonts w:ascii="Times New Roman" w:eastAsia="標楷體" w:hAnsi="Times New Roman" w:cs="Times New Roman"/>
              </w:rPr>
              <w:pPrChange w:id="3388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A4332A1" w14:textId="56108165" w:rsidR="00D93FCC" w:rsidDel="003C19C7" w:rsidRDefault="00D93FCC">
            <w:pPr>
              <w:rPr>
                <w:del w:id="33882" w:author="瑋婷 徐" w:date="2025-01-03T17:04:00Z" w16du:dateUtc="2025-01-03T09:04:00Z"/>
                <w:rFonts w:ascii="Times New Roman" w:eastAsia="標楷體" w:hAnsi="Times New Roman" w:cs="Times New Roman"/>
              </w:rPr>
              <w:pPrChange w:id="3388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EF9FE6A" w14:textId="5240EE96" w:rsidR="00D93FCC" w:rsidDel="003C19C7" w:rsidRDefault="00D93FCC">
            <w:pPr>
              <w:rPr>
                <w:del w:id="33884" w:author="瑋婷 徐" w:date="2025-01-03T17:04:00Z" w16du:dateUtc="2025-01-03T09:04:00Z"/>
                <w:rFonts w:ascii="Times New Roman" w:eastAsia="標楷體" w:hAnsi="Times New Roman" w:cs="Times New Roman"/>
              </w:rPr>
              <w:pPrChange w:id="3388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7A1FDA0" w14:textId="200DDABE" w:rsidR="00D93FCC" w:rsidDel="003C19C7" w:rsidRDefault="00D93FCC">
            <w:pPr>
              <w:rPr>
                <w:del w:id="33886" w:author="瑋婷 徐" w:date="2025-01-03T17:04:00Z" w16du:dateUtc="2025-01-03T09:04:00Z"/>
                <w:rFonts w:ascii="Times New Roman" w:eastAsia="標楷體" w:hAnsi="Times New Roman" w:cs="Times New Roman"/>
              </w:rPr>
              <w:pPrChange w:id="3388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C8BCA27" w14:textId="4E8D743A" w:rsidR="00D93FCC" w:rsidDel="003C19C7" w:rsidRDefault="00D93FCC">
            <w:pPr>
              <w:rPr>
                <w:del w:id="33888" w:author="瑋婷 徐" w:date="2025-01-03T17:04:00Z" w16du:dateUtc="2025-01-03T09:04:00Z"/>
                <w:rFonts w:ascii="Times New Roman" w:eastAsia="標楷體" w:hAnsi="Times New Roman" w:cs="Times New Roman"/>
              </w:rPr>
              <w:pPrChange w:id="338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9D70AA5" w14:textId="23B0C0AB" w:rsidR="00D93FCC" w:rsidDel="003C19C7" w:rsidRDefault="00D93FCC">
            <w:pPr>
              <w:rPr>
                <w:del w:id="33890" w:author="瑋婷 徐" w:date="2025-01-03T17:04:00Z" w16du:dateUtc="2025-01-03T09:04:00Z"/>
                <w:rFonts w:ascii="Times New Roman" w:eastAsia="標楷體" w:hAnsi="Times New Roman" w:cs="Times New Roman"/>
              </w:rPr>
              <w:pPrChange w:id="338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9C01291" w14:textId="4EDC33AA" w:rsidR="00D93FCC" w:rsidDel="003C19C7" w:rsidRDefault="00D93FCC">
            <w:pPr>
              <w:rPr>
                <w:del w:id="33892" w:author="瑋婷 徐" w:date="2025-01-03T17:04:00Z" w16du:dateUtc="2025-01-03T09:04:00Z"/>
                <w:rFonts w:ascii="Times New Roman" w:eastAsia="標楷體" w:hAnsi="Times New Roman" w:cs="Times New Roman"/>
              </w:rPr>
              <w:pPrChange w:id="3389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1895081D" w14:textId="70B6EEE6" w:rsidR="00D93FCC" w:rsidDel="003C19C7" w:rsidRDefault="00D93FCC">
            <w:pPr>
              <w:rPr>
                <w:del w:id="33894" w:author="瑋婷 徐" w:date="2025-01-03T17:04:00Z" w16du:dateUtc="2025-01-03T09:04:00Z"/>
                <w:rFonts w:ascii="Times New Roman" w:eastAsia="標楷體" w:hAnsi="Times New Roman" w:cs="Times New Roman"/>
              </w:rPr>
              <w:pPrChange w:id="3389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865064C" w14:textId="34F7EE35" w:rsidR="00D93FCC" w:rsidDel="003C19C7" w:rsidRDefault="00D93FCC">
            <w:pPr>
              <w:rPr>
                <w:del w:id="33896" w:author="瑋婷 徐" w:date="2025-01-03T17:04:00Z" w16du:dateUtc="2025-01-03T09:04:00Z"/>
                <w:rFonts w:ascii="Times New Roman" w:eastAsia="標楷體" w:hAnsi="Times New Roman" w:cs="Times New Roman"/>
              </w:rPr>
              <w:pPrChange w:id="3389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46AF4935" w14:textId="267A3C73" w:rsidR="00D93FCC" w:rsidDel="003C19C7" w:rsidRDefault="00D93FCC">
            <w:pPr>
              <w:rPr>
                <w:del w:id="33898" w:author="瑋婷 徐" w:date="2025-01-03T17:04:00Z" w16du:dateUtc="2025-01-03T09:04:00Z"/>
                <w:rFonts w:ascii="Times New Roman" w:eastAsia="標楷體" w:hAnsi="Times New Roman" w:cs="Times New Roman"/>
              </w:rPr>
              <w:pPrChange w:id="33899"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4D98478D" w14:textId="3A6DCF69" w:rsidR="00D93FCC" w:rsidDel="003C19C7" w:rsidRDefault="00D93FCC">
            <w:pPr>
              <w:rPr>
                <w:del w:id="33900" w:author="瑋婷 徐" w:date="2025-01-03T17:04:00Z" w16du:dateUtc="2025-01-03T09:04:00Z"/>
                <w:rFonts w:ascii="Times New Roman" w:eastAsia="標楷體" w:hAnsi="Times New Roman" w:cs="Times New Roman"/>
              </w:rPr>
              <w:pPrChange w:id="33901"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65FDC922" w14:textId="21BABB80" w:rsidR="00D93FCC" w:rsidDel="003C19C7" w:rsidRDefault="00D93FCC">
            <w:pPr>
              <w:rPr>
                <w:del w:id="33902" w:author="瑋婷 徐" w:date="2025-01-03T17:04:00Z" w16du:dateUtc="2025-01-03T09:04:00Z"/>
                <w:rFonts w:ascii="Times New Roman" w:eastAsia="標楷體" w:hAnsi="Times New Roman" w:cs="Times New Roman"/>
              </w:rPr>
              <w:pPrChange w:id="339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41A002E" w14:textId="13B7D480" w:rsidR="00D93FCC" w:rsidDel="003C19C7" w:rsidRDefault="00D93FCC">
            <w:pPr>
              <w:rPr>
                <w:del w:id="33904" w:author="瑋婷 徐" w:date="2025-01-03T17:04:00Z" w16du:dateUtc="2025-01-03T09:04:00Z"/>
                <w:rFonts w:ascii="Times New Roman" w:eastAsia="標楷體" w:hAnsi="Times New Roman" w:cs="Times New Roman"/>
              </w:rPr>
              <w:pPrChange w:id="33905"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485D4F5" w14:textId="0E5FF26B" w:rsidR="00D93FCC" w:rsidDel="003C19C7" w:rsidRDefault="00D93FCC">
            <w:pPr>
              <w:rPr>
                <w:del w:id="33906" w:author="瑋婷 徐" w:date="2025-01-03T17:04:00Z" w16du:dateUtc="2025-01-03T09:04:00Z"/>
                <w:rFonts w:ascii="Times New Roman" w:eastAsia="標楷體" w:hAnsi="Times New Roman" w:cs="Times New Roman"/>
              </w:rPr>
              <w:pPrChange w:id="3390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D47723A" w14:textId="11E3A407" w:rsidR="00D93FCC" w:rsidDel="003C19C7" w:rsidRDefault="00D93FCC">
            <w:pPr>
              <w:rPr>
                <w:del w:id="33908" w:author="瑋婷 徐" w:date="2025-01-03T17:04:00Z" w16du:dateUtc="2025-01-03T09:04:00Z"/>
                <w:rFonts w:ascii="Times New Roman" w:eastAsia="標楷體" w:hAnsi="Times New Roman" w:cs="Times New Roman"/>
              </w:rPr>
              <w:pPrChange w:id="3390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8F5EFE3" w14:textId="65185A03" w:rsidR="00D93FCC" w:rsidDel="003C19C7" w:rsidRDefault="00D93FCC">
            <w:pPr>
              <w:rPr>
                <w:del w:id="33910" w:author="瑋婷 徐" w:date="2025-01-03T17:04:00Z" w16du:dateUtc="2025-01-03T09:04:00Z"/>
                <w:rFonts w:ascii="Times New Roman" w:eastAsia="標楷體" w:hAnsi="Times New Roman" w:cs="Times New Roman"/>
              </w:rPr>
              <w:pPrChange w:id="3391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E00C8FB" w14:textId="72420B24" w:rsidR="00D93FCC" w:rsidDel="003C19C7" w:rsidRDefault="00D93FCC">
            <w:pPr>
              <w:rPr>
                <w:del w:id="33912" w:author="瑋婷 徐" w:date="2025-01-03T17:04:00Z" w16du:dateUtc="2025-01-03T09:04:00Z"/>
                <w:rFonts w:ascii="Times New Roman" w:eastAsia="標楷體" w:hAnsi="Times New Roman" w:cs="Times New Roman"/>
              </w:rPr>
              <w:pPrChange w:id="33913"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2F2B2624" w14:textId="6AB24D0D" w:rsidR="00D93FCC" w:rsidDel="003C19C7" w:rsidRDefault="00D93FCC">
            <w:pPr>
              <w:rPr>
                <w:del w:id="33914" w:author="瑋婷 徐" w:date="2025-01-03T17:04:00Z" w16du:dateUtc="2025-01-03T09:04:00Z"/>
                <w:rFonts w:ascii="Times New Roman" w:eastAsia="標楷體" w:hAnsi="Times New Roman" w:cs="Times New Roman"/>
              </w:rPr>
              <w:pPrChange w:id="3391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5630EB8" w14:textId="5542D7FE" w:rsidR="00D93FCC" w:rsidDel="003C19C7" w:rsidRDefault="00D93FCC">
            <w:pPr>
              <w:rPr>
                <w:del w:id="33916" w:author="瑋婷 徐" w:date="2025-01-03T17:04:00Z" w16du:dateUtc="2025-01-03T09:04:00Z"/>
                <w:rFonts w:ascii="Times New Roman" w:eastAsia="標楷體" w:hAnsi="Times New Roman" w:cs="Times New Roman"/>
              </w:rPr>
              <w:pPrChange w:id="3391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43861F0" w14:textId="0065172D" w:rsidR="00D93FCC" w:rsidDel="003C19C7" w:rsidRDefault="00D93FCC">
            <w:pPr>
              <w:rPr>
                <w:del w:id="33918" w:author="瑋婷 徐" w:date="2025-01-03T17:04:00Z" w16du:dateUtc="2025-01-03T09:04:00Z"/>
                <w:rFonts w:ascii="Times New Roman" w:eastAsia="標楷體" w:hAnsi="Times New Roman" w:cs="Times New Roman"/>
              </w:rPr>
              <w:pPrChange w:id="33919"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62121DC2" w14:textId="4136BC0A" w:rsidR="00D93FCC" w:rsidDel="003C19C7" w:rsidRDefault="00D93FCC">
            <w:pPr>
              <w:rPr>
                <w:del w:id="33920" w:author="瑋婷 徐" w:date="2025-01-03T17:04:00Z" w16du:dateUtc="2025-01-03T09:04:00Z"/>
                <w:rFonts w:ascii="Times New Roman" w:eastAsia="標楷體" w:hAnsi="Times New Roman" w:cs="Times New Roman"/>
              </w:rPr>
              <w:pPrChange w:id="33921"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6C0C990E" w14:textId="6BD8A94B" w:rsidR="00D93FCC" w:rsidDel="003C19C7" w:rsidRDefault="00D93FCC">
            <w:pPr>
              <w:rPr>
                <w:del w:id="33922" w:author="瑋婷 徐" w:date="2025-01-03T17:04:00Z" w16du:dateUtc="2025-01-03T09:04:00Z"/>
                <w:rFonts w:ascii="Times New Roman" w:eastAsia="標楷體" w:hAnsi="Times New Roman" w:cs="Times New Roman"/>
              </w:rPr>
              <w:pPrChange w:id="33923" w:author="瑋婷 徐" w:date="2025-01-03T17:04:00Z" w16du:dateUtc="2025-01-03T09:04:00Z">
                <w:pPr>
                  <w:spacing w:line="276" w:lineRule="auto"/>
                  <w:jc w:val="center"/>
                </w:pPr>
              </w:pPrChange>
            </w:pPr>
          </w:p>
        </w:tc>
      </w:tr>
      <w:tr w:rsidR="00000000" w:rsidDel="003C19C7" w14:paraId="3ECD198F" w14:textId="658A576C" w:rsidTr="002B07B0">
        <w:trPr>
          <w:cantSplit/>
          <w:jc w:val="center"/>
          <w:del w:id="33924"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73DBC464" w14:textId="53F76DFE" w:rsidR="00D93FCC" w:rsidDel="003C19C7" w:rsidRDefault="002435EC">
            <w:pPr>
              <w:rPr>
                <w:del w:id="33925" w:author="瑋婷 徐" w:date="2025-01-03T17:04:00Z" w16du:dateUtc="2025-01-03T09:04:00Z"/>
                <w:rFonts w:ascii="Times New Roman" w:eastAsia="標楷體" w:hAnsi="Times New Roman" w:cs="Times New Roman"/>
              </w:rPr>
              <w:pPrChange w:id="33926" w:author="瑋婷 徐" w:date="2025-01-03T17:04:00Z" w16du:dateUtc="2025-01-03T09:04:00Z">
                <w:pPr>
                  <w:spacing w:line="276" w:lineRule="auto"/>
                </w:pPr>
              </w:pPrChange>
            </w:pPr>
            <w:del w:id="33927" w:author="瑋婷 徐" w:date="2025-01-03T17:04:00Z" w16du:dateUtc="2025-01-03T09:04:00Z">
              <w:r w:rsidDel="003C19C7">
                <w:rPr>
                  <w:rFonts w:ascii="Times New Roman" w:eastAsia="標楷體" w:hAnsi="Times New Roman" w:cs="Times New Roman"/>
                  <w:color w:val="000000"/>
                </w:rPr>
                <w:delText>白氏地鶇</w:delText>
              </w:r>
              <w:r w:rsidDel="003C19C7">
                <w:rPr>
                  <w:rFonts w:ascii="Times New Roman" w:eastAsia="標楷體" w:hAnsi="Times New Roman" w:cs="Times New Roman"/>
                  <w:color w:val="000000"/>
                </w:rPr>
                <w:delText xml:space="preserve"> /</w:delText>
              </w:r>
            </w:del>
          </w:p>
          <w:p w14:paraId="510A1EC6" w14:textId="7A0C1E8B" w:rsidR="00D93FCC" w:rsidDel="003C19C7" w:rsidRDefault="002435EC">
            <w:pPr>
              <w:rPr>
                <w:del w:id="33928" w:author="瑋婷 徐" w:date="2025-01-03T17:04:00Z" w16du:dateUtc="2025-01-03T09:04:00Z"/>
                <w:rFonts w:ascii="Times New Roman" w:eastAsia="標楷體" w:hAnsi="Times New Roman" w:cs="Times New Roman"/>
              </w:rPr>
              <w:pPrChange w:id="33929" w:author="瑋婷 徐" w:date="2025-01-03T17:04:00Z" w16du:dateUtc="2025-01-03T09:04:00Z">
                <w:pPr>
                  <w:spacing w:line="276" w:lineRule="auto"/>
                </w:pPr>
              </w:pPrChange>
            </w:pPr>
            <w:del w:id="33930" w:author="瑋婷 徐" w:date="2025-01-03T17:04:00Z" w16du:dateUtc="2025-01-03T09:04:00Z">
              <w:r w:rsidDel="003C19C7">
                <w:rPr>
                  <w:rFonts w:ascii="Times New Roman" w:eastAsia="標楷體" w:hAnsi="Times New Roman" w:cs="Times New Roman"/>
                  <w:color w:val="000000"/>
                </w:rPr>
                <w:delText>虎斑地鶇</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0C4B61E2" w14:textId="24B86996" w:rsidR="00D93FCC" w:rsidDel="003C19C7" w:rsidRDefault="002435EC">
            <w:pPr>
              <w:rPr>
                <w:del w:id="33931" w:author="瑋婷 徐" w:date="2025-01-03T17:04:00Z" w16du:dateUtc="2025-01-03T09:04:00Z"/>
                <w:rFonts w:ascii="Times New Roman" w:eastAsia="標楷體" w:hAnsi="Times New Roman" w:cs="Times New Roman"/>
                <w:i/>
              </w:rPr>
              <w:pPrChange w:id="33932" w:author="瑋婷 徐" w:date="2025-01-03T17:04:00Z" w16du:dateUtc="2025-01-03T09:04:00Z">
                <w:pPr>
                  <w:spacing w:line="276" w:lineRule="auto"/>
                </w:pPr>
              </w:pPrChange>
            </w:pPr>
            <w:del w:id="33933" w:author="瑋婷 徐" w:date="2025-01-03T17:04:00Z" w16du:dateUtc="2025-01-03T09:04:00Z">
              <w:r w:rsidDel="003C19C7">
                <w:rPr>
                  <w:rFonts w:ascii="Times New Roman" w:eastAsia="標楷體" w:hAnsi="Times New Roman" w:cs="Times New Roman"/>
                  <w:i/>
                  <w:iCs/>
                  <w:color w:val="000000"/>
                </w:rPr>
                <w:delText>Zoothera aurea /</w:delText>
              </w:r>
            </w:del>
          </w:p>
          <w:p w14:paraId="42F6C74F" w14:textId="023017AC" w:rsidR="00D93FCC" w:rsidDel="003C19C7" w:rsidRDefault="002435EC">
            <w:pPr>
              <w:rPr>
                <w:del w:id="33934" w:author="瑋婷 徐" w:date="2025-01-03T17:04:00Z" w16du:dateUtc="2025-01-03T09:04:00Z"/>
                <w:rFonts w:ascii="Times New Roman" w:eastAsia="標楷體" w:hAnsi="Times New Roman" w:cs="Times New Roman"/>
                <w:i/>
              </w:rPr>
              <w:pPrChange w:id="33935" w:author="瑋婷 徐" w:date="2025-01-03T17:04:00Z" w16du:dateUtc="2025-01-03T09:04:00Z">
                <w:pPr>
                  <w:spacing w:line="276" w:lineRule="auto"/>
                </w:pPr>
              </w:pPrChange>
            </w:pPr>
            <w:del w:id="33936" w:author="瑋婷 徐" w:date="2025-01-03T17:04:00Z" w16du:dateUtc="2025-01-03T09:04:00Z">
              <w:r w:rsidDel="003C19C7">
                <w:rPr>
                  <w:rFonts w:ascii="Times New Roman" w:eastAsia="標楷體" w:hAnsi="Times New Roman" w:cs="Times New Roman"/>
                  <w:i/>
                  <w:iCs/>
                  <w:color w:val="000000"/>
                </w:rPr>
                <w:delText>Zoothera dauma</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104901FC" w14:textId="1179C08D" w:rsidR="00D93FCC" w:rsidDel="003C19C7" w:rsidRDefault="002435EC">
            <w:pPr>
              <w:rPr>
                <w:del w:id="33937" w:author="瑋婷 徐" w:date="2025-01-03T17:04:00Z" w16du:dateUtc="2025-01-03T09:04:00Z"/>
                <w:rFonts w:ascii="Times New Roman" w:eastAsia="標楷體" w:hAnsi="Times New Roman" w:cs="Times New Roman"/>
              </w:rPr>
              <w:pPrChange w:id="33938" w:author="瑋婷 徐" w:date="2025-01-03T17:04:00Z" w16du:dateUtc="2025-01-03T09:04:00Z">
                <w:pPr>
                  <w:spacing w:line="276" w:lineRule="auto"/>
                  <w:jc w:val="center"/>
                </w:pPr>
              </w:pPrChange>
            </w:pPr>
            <w:del w:id="33939"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5BDDE3AE" w14:textId="06DC9D62" w:rsidR="00D93FCC" w:rsidDel="003C19C7" w:rsidRDefault="00D93FCC">
            <w:pPr>
              <w:rPr>
                <w:del w:id="33940" w:author="瑋婷 徐" w:date="2025-01-03T17:04:00Z" w16du:dateUtc="2025-01-03T09:04:00Z"/>
                <w:rFonts w:ascii="Times New Roman" w:eastAsia="標楷體" w:hAnsi="Times New Roman" w:cs="Times New Roman"/>
              </w:rPr>
              <w:pPrChange w:id="33941"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6A7480D2" w14:textId="588E7DB9" w:rsidR="00D93FCC" w:rsidDel="003C19C7" w:rsidRDefault="00D93FCC">
            <w:pPr>
              <w:rPr>
                <w:del w:id="33942" w:author="瑋婷 徐" w:date="2025-01-03T17:04:00Z" w16du:dateUtc="2025-01-03T09:04:00Z"/>
                <w:rFonts w:ascii="Times New Roman" w:eastAsia="標楷體" w:hAnsi="Times New Roman" w:cs="Times New Roman"/>
              </w:rPr>
              <w:pPrChange w:id="33943"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127EE6BD" w14:textId="6D79FE7B" w:rsidR="00D93FCC" w:rsidDel="003C19C7" w:rsidRDefault="00D93FCC">
            <w:pPr>
              <w:rPr>
                <w:del w:id="33944" w:author="瑋婷 徐" w:date="2025-01-03T17:04:00Z" w16du:dateUtc="2025-01-03T09:04:00Z"/>
                <w:rFonts w:ascii="Times New Roman" w:eastAsia="標楷體" w:hAnsi="Times New Roman" w:cs="Times New Roman"/>
              </w:rPr>
              <w:pPrChange w:id="33945"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29668A19" w14:textId="7C2495CA" w:rsidR="00D93FCC" w:rsidDel="003C19C7" w:rsidRDefault="00D93FCC">
            <w:pPr>
              <w:rPr>
                <w:del w:id="33946" w:author="瑋婷 徐" w:date="2025-01-03T17:04:00Z" w16du:dateUtc="2025-01-03T09:04:00Z"/>
                <w:rFonts w:ascii="Times New Roman" w:eastAsia="標楷體" w:hAnsi="Times New Roman" w:cs="Times New Roman"/>
              </w:rPr>
              <w:pPrChange w:id="33947"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5DCCA5B7" w14:textId="22934FCF" w:rsidR="00D93FCC" w:rsidDel="003C19C7" w:rsidRDefault="00D93FCC">
            <w:pPr>
              <w:rPr>
                <w:del w:id="33948" w:author="瑋婷 徐" w:date="2025-01-03T17:04:00Z" w16du:dateUtc="2025-01-03T09:04:00Z"/>
                <w:rFonts w:ascii="Times New Roman" w:eastAsia="標楷體" w:hAnsi="Times New Roman" w:cs="Times New Roman"/>
              </w:rPr>
              <w:pPrChange w:id="33949"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0EFE4602" w14:textId="0869818F" w:rsidR="00D93FCC" w:rsidDel="003C19C7" w:rsidRDefault="00D93FCC">
            <w:pPr>
              <w:rPr>
                <w:del w:id="33950" w:author="瑋婷 徐" w:date="2025-01-03T17:04:00Z" w16du:dateUtc="2025-01-03T09:04:00Z"/>
                <w:rFonts w:ascii="Times New Roman" w:eastAsia="標楷體" w:hAnsi="Times New Roman" w:cs="Times New Roman"/>
              </w:rPr>
              <w:pPrChange w:id="33951"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4BD07D1D" w14:textId="529BF7C1" w:rsidR="00D93FCC" w:rsidDel="003C19C7" w:rsidRDefault="00D93FCC">
            <w:pPr>
              <w:rPr>
                <w:del w:id="33952" w:author="瑋婷 徐" w:date="2025-01-03T17:04:00Z" w16du:dateUtc="2025-01-03T09:04:00Z"/>
                <w:rFonts w:ascii="Times New Roman" w:eastAsia="標楷體" w:hAnsi="Times New Roman" w:cs="Times New Roman"/>
              </w:rPr>
              <w:pPrChange w:id="3395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85C98D4" w14:textId="447C98C8" w:rsidR="00D93FCC" w:rsidDel="003C19C7" w:rsidRDefault="00D93FCC">
            <w:pPr>
              <w:rPr>
                <w:del w:id="33954" w:author="瑋婷 徐" w:date="2025-01-03T17:04:00Z" w16du:dateUtc="2025-01-03T09:04:00Z"/>
                <w:rFonts w:ascii="Times New Roman" w:eastAsia="標楷體" w:hAnsi="Times New Roman" w:cs="Times New Roman"/>
              </w:rPr>
              <w:pPrChange w:id="3395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35FC7F2" w14:textId="7AFDF92F" w:rsidR="00D93FCC" w:rsidDel="003C19C7" w:rsidRDefault="00D93FCC">
            <w:pPr>
              <w:rPr>
                <w:del w:id="33956" w:author="瑋婷 徐" w:date="2025-01-03T17:04:00Z" w16du:dateUtc="2025-01-03T09:04:00Z"/>
                <w:rFonts w:ascii="Times New Roman" w:eastAsia="標楷體" w:hAnsi="Times New Roman" w:cs="Times New Roman"/>
              </w:rPr>
              <w:pPrChange w:id="339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C865AF7" w14:textId="7C4D79AE" w:rsidR="00D93FCC" w:rsidDel="003C19C7" w:rsidRDefault="00D93FCC">
            <w:pPr>
              <w:rPr>
                <w:del w:id="33958" w:author="瑋婷 徐" w:date="2025-01-03T17:04:00Z" w16du:dateUtc="2025-01-03T09:04:00Z"/>
                <w:rFonts w:ascii="Times New Roman" w:eastAsia="標楷體" w:hAnsi="Times New Roman" w:cs="Times New Roman"/>
              </w:rPr>
              <w:pPrChange w:id="33959"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495C9D95" w14:textId="434200EC" w:rsidR="00D93FCC" w:rsidDel="003C19C7" w:rsidRDefault="00D93FCC">
            <w:pPr>
              <w:rPr>
                <w:del w:id="33960" w:author="瑋婷 徐" w:date="2025-01-03T17:04:00Z" w16du:dateUtc="2025-01-03T09:04:00Z"/>
                <w:rFonts w:ascii="Times New Roman" w:eastAsia="標楷體" w:hAnsi="Times New Roman" w:cs="Times New Roman"/>
              </w:rPr>
              <w:pPrChange w:id="3396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1162DAE" w14:textId="562A2930" w:rsidR="00D93FCC" w:rsidDel="003C19C7" w:rsidRDefault="00D93FCC">
            <w:pPr>
              <w:rPr>
                <w:del w:id="33962" w:author="瑋婷 徐" w:date="2025-01-03T17:04:00Z" w16du:dateUtc="2025-01-03T09:04:00Z"/>
                <w:rFonts w:ascii="Times New Roman" w:eastAsia="標楷體" w:hAnsi="Times New Roman" w:cs="Times New Roman"/>
              </w:rPr>
              <w:pPrChange w:id="3396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AE329CD" w14:textId="2A7AECE8" w:rsidR="00D93FCC" w:rsidDel="003C19C7" w:rsidRDefault="00D93FCC">
            <w:pPr>
              <w:rPr>
                <w:del w:id="33964" w:author="瑋婷 徐" w:date="2025-01-03T17:04:00Z" w16du:dateUtc="2025-01-03T09:04:00Z"/>
                <w:rFonts w:ascii="Times New Roman" w:eastAsia="標楷體" w:hAnsi="Times New Roman" w:cs="Times New Roman"/>
              </w:rPr>
              <w:pPrChange w:id="3396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7C78328" w14:textId="48DF4B49" w:rsidR="00D93FCC" w:rsidDel="003C19C7" w:rsidRDefault="00D93FCC">
            <w:pPr>
              <w:rPr>
                <w:del w:id="33966" w:author="瑋婷 徐" w:date="2025-01-03T17:04:00Z" w16du:dateUtc="2025-01-03T09:04:00Z"/>
                <w:rFonts w:ascii="Times New Roman" w:eastAsia="標楷體" w:hAnsi="Times New Roman" w:cs="Times New Roman"/>
              </w:rPr>
              <w:pPrChange w:id="3396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BFF40C5" w14:textId="3958028A" w:rsidR="00D93FCC" w:rsidDel="003C19C7" w:rsidRDefault="00D93FCC">
            <w:pPr>
              <w:rPr>
                <w:del w:id="33968" w:author="瑋婷 徐" w:date="2025-01-03T17:04:00Z" w16du:dateUtc="2025-01-03T09:04:00Z"/>
                <w:rFonts w:ascii="Times New Roman" w:eastAsia="標楷體" w:hAnsi="Times New Roman" w:cs="Times New Roman"/>
              </w:rPr>
              <w:pPrChange w:id="3396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A64719F" w14:textId="00664BDE" w:rsidR="00D93FCC" w:rsidDel="003C19C7" w:rsidRDefault="00D93FCC">
            <w:pPr>
              <w:rPr>
                <w:del w:id="33970" w:author="瑋婷 徐" w:date="2025-01-03T17:04:00Z" w16du:dateUtc="2025-01-03T09:04:00Z"/>
                <w:rFonts w:ascii="Times New Roman" w:eastAsia="標楷體" w:hAnsi="Times New Roman" w:cs="Times New Roman"/>
              </w:rPr>
              <w:pPrChange w:id="3397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A67D978" w14:textId="6F792E0E" w:rsidR="00D93FCC" w:rsidDel="003C19C7" w:rsidRDefault="00D93FCC">
            <w:pPr>
              <w:rPr>
                <w:del w:id="33972" w:author="瑋婷 徐" w:date="2025-01-03T17:04:00Z" w16du:dateUtc="2025-01-03T09:04:00Z"/>
                <w:rFonts w:ascii="Times New Roman" w:eastAsia="標楷體" w:hAnsi="Times New Roman" w:cs="Times New Roman"/>
              </w:rPr>
              <w:pPrChange w:id="3397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D0EC255" w14:textId="16E8C7F3" w:rsidR="00D93FCC" w:rsidDel="003C19C7" w:rsidRDefault="00D93FCC">
            <w:pPr>
              <w:rPr>
                <w:del w:id="33974" w:author="瑋婷 徐" w:date="2025-01-03T17:04:00Z" w16du:dateUtc="2025-01-03T09:04:00Z"/>
                <w:rFonts w:ascii="Times New Roman" w:eastAsia="標楷體" w:hAnsi="Times New Roman" w:cs="Times New Roman"/>
              </w:rPr>
              <w:pPrChange w:id="3397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A422CBE" w14:textId="7B4B76B0" w:rsidR="00D93FCC" w:rsidDel="003C19C7" w:rsidRDefault="00D93FCC">
            <w:pPr>
              <w:rPr>
                <w:del w:id="33976" w:author="瑋婷 徐" w:date="2025-01-03T17:04:00Z" w16du:dateUtc="2025-01-03T09:04:00Z"/>
                <w:rFonts w:ascii="Times New Roman" w:eastAsia="標楷體" w:hAnsi="Times New Roman" w:cs="Times New Roman"/>
              </w:rPr>
              <w:pPrChange w:id="3397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77BB4425" w14:textId="19152DBC" w:rsidR="00D93FCC" w:rsidDel="003C19C7" w:rsidRDefault="00D93FCC">
            <w:pPr>
              <w:rPr>
                <w:del w:id="33978" w:author="瑋婷 徐" w:date="2025-01-03T17:04:00Z" w16du:dateUtc="2025-01-03T09:04:00Z"/>
                <w:rFonts w:ascii="Times New Roman" w:eastAsia="標楷體" w:hAnsi="Times New Roman" w:cs="Times New Roman"/>
              </w:rPr>
              <w:pPrChange w:id="3397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6323873" w14:textId="5C883912" w:rsidR="00D93FCC" w:rsidDel="003C19C7" w:rsidRDefault="00D93FCC">
            <w:pPr>
              <w:rPr>
                <w:del w:id="33980" w:author="瑋婷 徐" w:date="2025-01-03T17:04:00Z" w16du:dateUtc="2025-01-03T09:04:00Z"/>
                <w:rFonts w:ascii="Times New Roman" w:eastAsia="標楷體" w:hAnsi="Times New Roman" w:cs="Times New Roman"/>
              </w:rPr>
              <w:pPrChange w:id="3398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2FAC7B1B" w14:textId="71025515" w:rsidR="00D93FCC" w:rsidDel="003C19C7" w:rsidRDefault="00D93FCC">
            <w:pPr>
              <w:rPr>
                <w:del w:id="33982" w:author="瑋婷 徐" w:date="2025-01-03T17:04:00Z" w16du:dateUtc="2025-01-03T09:04:00Z"/>
                <w:rFonts w:ascii="Times New Roman" w:eastAsia="標楷體" w:hAnsi="Times New Roman" w:cs="Times New Roman"/>
              </w:rPr>
              <w:pPrChange w:id="33983"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06FB80CC" w14:textId="0186F5E7" w:rsidR="00D93FCC" w:rsidDel="003C19C7" w:rsidRDefault="00D93FCC">
            <w:pPr>
              <w:rPr>
                <w:del w:id="33984" w:author="瑋婷 徐" w:date="2025-01-03T17:04:00Z" w16du:dateUtc="2025-01-03T09:04:00Z"/>
                <w:rFonts w:ascii="Times New Roman" w:eastAsia="標楷體" w:hAnsi="Times New Roman" w:cs="Times New Roman"/>
              </w:rPr>
              <w:pPrChange w:id="33985"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7988B83F" w14:textId="20A88FB2" w:rsidR="00D93FCC" w:rsidDel="003C19C7" w:rsidRDefault="002435EC">
            <w:pPr>
              <w:rPr>
                <w:del w:id="33986" w:author="瑋婷 徐" w:date="2025-01-03T17:04:00Z" w16du:dateUtc="2025-01-03T09:04:00Z"/>
                <w:rFonts w:ascii="Times New Roman" w:eastAsia="標楷體" w:hAnsi="Times New Roman" w:cs="Times New Roman"/>
              </w:rPr>
              <w:pPrChange w:id="33987" w:author="瑋婷 徐" w:date="2025-01-03T17:04:00Z" w16du:dateUtc="2025-01-03T09:04:00Z">
                <w:pPr>
                  <w:spacing w:line="276" w:lineRule="auto"/>
                  <w:jc w:val="center"/>
                </w:pPr>
              </w:pPrChange>
            </w:pPr>
            <w:del w:id="3398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D113430" w14:textId="7D9D6D53" w:rsidR="00D93FCC" w:rsidDel="003C19C7" w:rsidRDefault="00D93FCC">
            <w:pPr>
              <w:rPr>
                <w:del w:id="33989" w:author="瑋婷 徐" w:date="2025-01-03T17:04:00Z" w16du:dateUtc="2025-01-03T09:04:00Z"/>
                <w:rFonts w:ascii="Times New Roman" w:eastAsia="標楷體" w:hAnsi="Times New Roman" w:cs="Times New Roman"/>
              </w:rPr>
              <w:pPrChange w:id="3399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80BCD1B" w14:textId="1B78008E" w:rsidR="00D93FCC" w:rsidDel="003C19C7" w:rsidRDefault="00D93FCC">
            <w:pPr>
              <w:rPr>
                <w:del w:id="33991" w:author="瑋婷 徐" w:date="2025-01-03T17:04:00Z" w16du:dateUtc="2025-01-03T09:04:00Z"/>
                <w:rFonts w:ascii="Times New Roman" w:eastAsia="標楷體" w:hAnsi="Times New Roman" w:cs="Times New Roman"/>
              </w:rPr>
              <w:pPrChange w:id="3399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7C88370" w14:textId="65B9F8F6" w:rsidR="00D93FCC" w:rsidDel="003C19C7" w:rsidRDefault="00D93FCC">
            <w:pPr>
              <w:rPr>
                <w:del w:id="33993" w:author="瑋婷 徐" w:date="2025-01-03T17:04:00Z" w16du:dateUtc="2025-01-03T09:04:00Z"/>
                <w:rFonts w:ascii="Times New Roman" w:eastAsia="標楷體" w:hAnsi="Times New Roman" w:cs="Times New Roman"/>
              </w:rPr>
              <w:pPrChange w:id="3399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267387A" w14:textId="2A90EA1B" w:rsidR="00D93FCC" w:rsidDel="003C19C7" w:rsidRDefault="00D93FCC">
            <w:pPr>
              <w:rPr>
                <w:del w:id="33995" w:author="瑋婷 徐" w:date="2025-01-03T17:04:00Z" w16du:dateUtc="2025-01-03T09:04:00Z"/>
                <w:rFonts w:ascii="Times New Roman" w:eastAsia="標楷體" w:hAnsi="Times New Roman" w:cs="Times New Roman"/>
              </w:rPr>
              <w:pPrChange w:id="3399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CEE8386" w14:textId="1471E780" w:rsidR="00D93FCC" w:rsidDel="003C19C7" w:rsidRDefault="00D93FCC">
            <w:pPr>
              <w:rPr>
                <w:del w:id="33997" w:author="瑋婷 徐" w:date="2025-01-03T17:04:00Z" w16du:dateUtc="2025-01-03T09:04:00Z"/>
                <w:rFonts w:ascii="Times New Roman" w:eastAsia="標楷體" w:hAnsi="Times New Roman" w:cs="Times New Roman"/>
              </w:rPr>
              <w:pPrChange w:id="33998"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45389867" w14:textId="70CADD3C" w:rsidR="00D93FCC" w:rsidDel="003C19C7" w:rsidRDefault="00D93FCC">
            <w:pPr>
              <w:rPr>
                <w:del w:id="33999" w:author="瑋婷 徐" w:date="2025-01-03T17:04:00Z" w16du:dateUtc="2025-01-03T09:04:00Z"/>
                <w:rFonts w:ascii="Times New Roman" w:eastAsia="標楷體" w:hAnsi="Times New Roman" w:cs="Times New Roman"/>
              </w:rPr>
              <w:pPrChange w:id="3400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73B7066" w14:textId="3196286E" w:rsidR="00D93FCC" w:rsidDel="003C19C7" w:rsidRDefault="00D93FCC">
            <w:pPr>
              <w:rPr>
                <w:del w:id="34001" w:author="瑋婷 徐" w:date="2025-01-03T17:04:00Z" w16du:dateUtc="2025-01-03T09:04:00Z"/>
                <w:rFonts w:ascii="Times New Roman" w:eastAsia="標楷體" w:hAnsi="Times New Roman" w:cs="Times New Roman"/>
              </w:rPr>
              <w:pPrChange w:id="3400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2E53CFC0" w14:textId="6899D182" w:rsidR="00D93FCC" w:rsidDel="003C19C7" w:rsidRDefault="00D93FCC">
            <w:pPr>
              <w:rPr>
                <w:del w:id="34003" w:author="瑋婷 徐" w:date="2025-01-03T17:04:00Z" w16du:dateUtc="2025-01-03T09:04:00Z"/>
                <w:rFonts w:ascii="Times New Roman" w:eastAsia="標楷體" w:hAnsi="Times New Roman" w:cs="Times New Roman"/>
              </w:rPr>
              <w:pPrChange w:id="34004"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6055B24B" w14:textId="7007685A" w:rsidR="00D93FCC" w:rsidDel="003C19C7" w:rsidRDefault="00D93FCC">
            <w:pPr>
              <w:rPr>
                <w:del w:id="34005" w:author="瑋婷 徐" w:date="2025-01-03T17:04:00Z" w16du:dateUtc="2025-01-03T09:04:00Z"/>
                <w:rFonts w:ascii="Times New Roman" w:eastAsia="標楷體" w:hAnsi="Times New Roman" w:cs="Times New Roman"/>
              </w:rPr>
              <w:pPrChange w:id="34006"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52A5D444" w14:textId="673B35C3" w:rsidR="00D93FCC" w:rsidDel="003C19C7" w:rsidRDefault="00D93FCC">
            <w:pPr>
              <w:rPr>
                <w:del w:id="34007" w:author="瑋婷 徐" w:date="2025-01-03T17:04:00Z" w16du:dateUtc="2025-01-03T09:04:00Z"/>
                <w:rFonts w:ascii="Times New Roman" w:eastAsia="標楷體" w:hAnsi="Times New Roman" w:cs="Times New Roman"/>
              </w:rPr>
              <w:pPrChange w:id="34008" w:author="瑋婷 徐" w:date="2025-01-03T17:04:00Z" w16du:dateUtc="2025-01-03T09:04:00Z">
                <w:pPr>
                  <w:spacing w:line="276" w:lineRule="auto"/>
                  <w:jc w:val="center"/>
                </w:pPr>
              </w:pPrChange>
            </w:pPr>
          </w:p>
        </w:tc>
      </w:tr>
      <w:tr w:rsidR="00000000" w:rsidDel="003C19C7" w14:paraId="56B42A1A" w14:textId="0EFCF450" w:rsidTr="002B07B0">
        <w:trPr>
          <w:cantSplit/>
          <w:jc w:val="center"/>
          <w:del w:id="34009"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5D5A4928" w14:textId="0DCA6507" w:rsidR="00D93FCC" w:rsidDel="003C19C7" w:rsidRDefault="002435EC">
            <w:pPr>
              <w:rPr>
                <w:del w:id="34010" w:author="瑋婷 徐" w:date="2025-01-03T17:04:00Z" w16du:dateUtc="2025-01-03T09:04:00Z"/>
                <w:rFonts w:ascii="Times New Roman" w:eastAsia="標楷體" w:hAnsi="Times New Roman" w:cs="Times New Roman"/>
              </w:rPr>
              <w:pPrChange w:id="34011" w:author="瑋婷 徐" w:date="2025-01-03T17:04:00Z" w16du:dateUtc="2025-01-03T09:04:00Z">
                <w:pPr>
                  <w:spacing w:line="276" w:lineRule="auto"/>
                </w:pPr>
              </w:pPrChange>
            </w:pPr>
            <w:del w:id="34012" w:author="瑋婷 徐" w:date="2025-01-03T17:04:00Z" w16du:dateUtc="2025-01-03T09:04:00Z">
              <w:r w:rsidDel="003C19C7">
                <w:rPr>
                  <w:rFonts w:ascii="Times New Roman" w:eastAsia="標楷體" w:hAnsi="Times New Roman" w:cs="Times New Roman"/>
                  <w:color w:val="000000"/>
                </w:rPr>
                <w:delText>灰背椋鳥</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6BB564F0" w14:textId="1617B235" w:rsidR="00D93FCC" w:rsidDel="003C19C7" w:rsidRDefault="002435EC">
            <w:pPr>
              <w:rPr>
                <w:del w:id="34013" w:author="瑋婷 徐" w:date="2025-01-03T17:04:00Z" w16du:dateUtc="2025-01-03T09:04:00Z"/>
                <w:rFonts w:ascii="Times New Roman" w:eastAsia="標楷體" w:hAnsi="Times New Roman" w:cs="Times New Roman"/>
                <w:i/>
              </w:rPr>
              <w:pPrChange w:id="34014" w:author="瑋婷 徐" w:date="2025-01-03T17:04:00Z" w16du:dateUtc="2025-01-03T09:04:00Z">
                <w:pPr>
                  <w:spacing w:line="276" w:lineRule="auto"/>
                </w:pPr>
              </w:pPrChange>
            </w:pPr>
            <w:del w:id="34015" w:author="瑋婷 徐" w:date="2025-01-03T17:04:00Z" w16du:dateUtc="2025-01-03T09:04:00Z">
              <w:r w:rsidDel="003C19C7">
                <w:rPr>
                  <w:rFonts w:ascii="Times New Roman" w:eastAsia="標楷體" w:hAnsi="Times New Roman" w:cs="Times New Roman"/>
                  <w:i/>
                  <w:iCs/>
                  <w:color w:val="000000"/>
                </w:rPr>
                <w:delText>Sturnia sinensis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28EE2A20" w14:textId="261C466A" w:rsidR="00D93FCC" w:rsidDel="003C19C7" w:rsidRDefault="00D93FCC">
            <w:pPr>
              <w:rPr>
                <w:del w:id="34016" w:author="瑋婷 徐" w:date="2025-01-03T17:04:00Z" w16du:dateUtc="2025-01-03T09:04:00Z"/>
                <w:rFonts w:ascii="Times New Roman" w:eastAsia="標楷體" w:hAnsi="Times New Roman" w:cs="Times New Roman"/>
              </w:rPr>
              <w:pPrChange w:id="34017"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3D2C67F" w14:textId="25C61BF6" w:rsidR="00D93FCC" w:rsidDel="003C19C7" w:rsidRDefault="00D93FCC">
            <w:pPr>
              <w:rPr>
                <w:del w:id="34018" w:author="瑋婷 徐" w:date="2025-01-03T17:04:00Z" w16du:dateUtc="2025-01-03T09:04:00Z"/>
                <w:rFonts w:ascii="Times New Roman" w:eastAsia="標楷體" w:hAnsi="Times New Roman" w:cs="Times New Roman"/>
              </w:rPr>
              <w:pPrChange w:id="34019"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5815CACE" w14:textId="3C2B82D6" w:rsidR="00D93FCC" w:rsidDel="003C19C7" w:rsidRDefault="00D93FCC">
            <w:pPr>
              <w:rPr>
                <w:del w:id="34020" w:author="瑋婷 徐" w:date="2025-01-03T17:04:00Z" w16du:dateUtc="2025-01-03T09:04:00Z"/>
                <w:rFonts w:ascii="Times New Roman" w:eastAsia="標楷體" w:hAnsi="Times New Roman" w:cs="Times New Roman"/>
              </w:rPr>
              <w:pPrChange w:id="34021"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5712246A" w14:textId="6C4716BE" w:rsidR="00D93FCC" w:rsidDel="003C19C7" w:rsidRDefault="00D93FCC">
            <w:pPr>
              <w:rPr>
                <w:del w:id="34022" w:author="瑋婷 徐" w:date="2025-01-03T17:04:00Z" w16du:dateUtc="2025-01-03T09:04:00Z"/>
                <w:rFonts w:ascii="Times New Roman" w:eastAsia="標楷體" w:hAnsi="Times New Roman" w:cs="Times New Roman"/>
              </w:rPr>
              <w:pPrChange w:id="34023"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6E0BDFB4" w14:textId="7E407067" w:rsidR="00D93FCC" w:rsidDel="003C19C7" w:rsidRDefault="00D93FCC">
            <w:pPr>
              <w:rPr>
                <w:del w:id="34024" w:author="瑋婷 徐" w:date="2025-01-03T17:04:00Z" w16du:dateUtc="2025-01-03T09:04:00Z"/>
                <w:rFonts w:ascii="Times New Roman" w:eastAsia="標楷體" w:hAnsi="Times New Roman" w:cs="Times New Roman"/>
              </w:rPr>
              <w:pPrChange w:id="34025"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5891FD7E" w14:textId="09252984" w:rsidR="00D93FCC" w:rsidDel="003C19C7" w:rsidRDefault="00D93FCC">
            <w:pPr>
              <w:rPr>
                <w:del w:id="34026" w:author="瑋婷 徐" w:date="2025-01-03T17:04:00Z" w16du:dateUtc="2025-01-03T09:04:00Z"/>
                <w:rFonts w:ascii="Times New Roman" w:eastAsia="標楷體" w:hAnsi="Times New Roman" w:cs="Times New Roman"/>
              </w:rPr>
              <w:pPrChange w:id="34027"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3B6A369" w14:textId="71B6576F" w:rsidR="00D93FCC" w:rsidDel="003C19C7" w:rsidRDefault="00D93FCC">
            <w:pPr>
              <w:rPr>
                <w:del w:id="34028" w:author="瑋婷 徐" w:date="2025-01-03T17:04:00Z" w16du:dateUtc="2025-01-03T09:04:00Z"/>
                <w:rFonts w:ascii="Times New Roman" w:eastAsia="標楷體" w:hAnsi="Times New Roman" w:cs="Times New Roman"/>
              </w:rPr>
              <w:pPrChange w:id="34029"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40A7EEC7" w14:textId="7B453D26" w:rsidR="00D93FCC" w:rsidDel="003C19C7" w:rsidRDefault="00D93FCC">
            <w:pPr>
              <w:rPr>
                <w:del w:id="34030" w:author="瑋婷 徐" w:date="2025-01-03T17:04:00Z" w16du:dateUtc="2025-01-03T09:04:00Z"/>
                <w:rFonts w:ascii="Times New Roman" w:eastAsia="標楷體" w:hAnsi="Times New Roman" w:cs="Times New Roman"/>
              </w:rPr>
              <w:pPrChange w:id="3403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580170C" w14:textId="2A47D683" w:rsidR="00D93FCC" w:rsidDel="003C19C7" w:rsidRDefault="00D93FCC">
            <w:pPr>
              <w:rPr>
                <w:del w:id="34032" w:author="瑋婷 徐" w:date="2025-01-03T17:04:00Z" w16du:dateUtc="2025-01-03T09:04:00Z"/>
                <w:rFonts w:ascii="Times New Roman" w:eastAsia="標楷體" w:hAnsi="Times New Roman" w:cs="Times New Roman"/>
              </w:rPr>
              <w:pPrChange w:id="3403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E00D72B" w14:textId="20FD353C" w:rsidR="00D93FCC" w:rsidDel="003C19C7" w:rsidRDefault="00D93FCC">
            <w:pPr>
              <w:rPr>
                <w:del w:id="34034" w:author="瑋婷 徐" w:date="2025-01-03T17:04:00Z" w16du:dateUtc="2025-01-03T09:04:00Z"/>
                <w:rFonts w:ascii="Times New Roman" w:eastAsia="標楷體" w:hAnsi="Times New Roman" w:cs="Times New Roman"/>
              </w:rPr>
              <w:pPrChange w:id="3403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14B3BC1" w14:textId="2CF009E0" w:rsidR="00D93FCC" w:rsidDel="003C19C7" w:rsidRDefault="00D93FCC">
            <w:pPr>
              <w:rPr>
                <w:del w:id="34036" w:author="瑋婷 徐" w:date="2025-01-03T17:04:00Z" w16du:dateUtc="2025-01-03T09:04:00Z"/>
                <w:rFonts w:ascii="Times New Roman" w:eastAsia="標楷體" w:hAnsi="Times New Roman" w:cs="Times New Roman"/>
              </w:rPr>
              <w:pPrChange w:id="34037"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5E401841" w14:textId="0FB7B05E" w:rsidR="00D93FCC" w:rsidDel="003C19C7" w:rsidRDefault="00D93FCC">
            <w:pPr>
              <w:rPr>
                <w:del w:id="34038" w:author="瑋婷 徐" w:date="2025-01-03T17:04:00Z" w16du:dateUtc="2025-01-03T09:04:00Z"/>
                <w:rFonts w:ascii="Times New Roman" w:eastAsia="標楷體" w:hAnsi="Times New Roman" w:cs="Times New Roman"/>
              </w:rPr>
              <w:pPrChange w:id="3403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BEF57D8" w14:textId="14F5BF66" w:rsidR="00D93FCC" w:rsidDel="003C19C7" w:rsidRDefault="00D93FCC">
            <w:pPr>
              <w:rPr>
                <w:del w:id="34040" w:author="瑋婷 徐" w:date="2025-01-03T17:04:00Z" w16du:dateUtc="2025-01-03T09:04:00Z"/>
                <w:rFonts w:ascii="Times New Roman" w:eastAsia="標楷體" w:hAnsi="Times New Roman" w:cs="Times New Roman"/>
              </w:rPr>
              <w:pPrChange w:id="3404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809D855" w14:textId="32BC56D7" w:rsidR="00D93FCC" w:rsidDel="003C19C7" w:rsidRDefault="00D93FCC">
            <w:pPr>
              <w:rPr>
                <w:del w:id="34042" w:author="瑋婷 徐" w:date="2025-01-03T17:04:00Z" w16du:dateUtc="2025-01-03T09:04:00Z"/>
                <w:rFonts w:ascii="Times New Roman" w:eastAsia="標楷體" w:hAnsi="Times New Roman" w:cs="Times New Roman"/>
              </w:rPr>
              <w:pPrChange w:id="3404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CBCE6B4" w14:textId="7E5C4514" w:rsidR="00D93FCC" w:rsidDel="003C19C7" w:rsidRDefault="00D93FCC">
            <w:pPr>
              <w:rPr>
                <w:del w:id="34044" w:author="瑋婷 徐" w:date="2025-01-03T17:04:00Z" w16du:dateUtc="2025-01-03T09:04:00Z"/>
                <w:rFonts w:ascii="Times New Roman" w:eastAsia="標楷體" w:hAnsi="Times New Roman" w:cs="Times New Roman"/>
              </w:rPr>
              <w:pPrChange w:id="3404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5EB7F93" w14:textId="34D2FB57" w:rsidR="00D93FCC" w:rsidDel="003C19C7" w:rsidRDefault="00D93FCC">
            <w:pPr>
              <w:rPr>
                <w:del w:id="34046" w:author="瑋婷 徐" w:date="2025-01-03T17:04:00Z" w16du:dateUtc="2025-01-03T09:04:00Z"/>
                <w:rFonts w:ascii="Times New Roman" w:eastAsia="標楷體" w:hAnsi="Times New Roman" w:cs="Times New Roman"/>
              </w:rPr>
              <w:pPrChange w:id="3404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68A11BA" w14:textId="1D0101D0" w:rsidR="00D93FCC" w:rsidDel="003C19C7" w:rsidRDefault="00D93FCC">
            <w:pPr>
              <w:rPr>
                <w:del w:id="34048" w:author="瑋婷 徐" w:date="2025-01-03T17:04:00Z" w16du:dateUtc="2025-01-03T09:04:00Z"/>
                <w:rFonts w:ascii="Times New Roman" w:eastAsia="標楷體" w:hAnsi="Times New Roman" w:cs="Times New Roman"/>
              </w:rPr>
              <w:pPrChange w:id="3404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9D6F8FE" w14:textId="4AAF4DCC" w:rsidR="00D93FCC" w:rsidDel="003C19C7" w:rsidRDefault="00D93FCC">
            <w:pPr>
              <w:rPr>
                <w:del w:id="34050" w:author="瑋婷 徐" w:date="2025-01-03T17:04:00Z" w16du:dateUtc="2025-01-03T09:04:00Z"/>
                <w:rFonts w:ascii="Times New Roman" w:eastAsia="標楷體" w:hAnsi="Times New Roman" w:cs="Times New Roman"/>
              </w:rPr>
              <w:pPrChange w:id="3405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71AFBBF" w14:textId="42485EA8" w:rsidR="00D93FCC" w:rsidDel="003C19C7" w:rsidRDefault="00D93FCC">
            <w:pPr>
              <w:rPr>
                <w:del w:id="34052" w:author="瑋婷 徐" w:date="2025-01-03T17:04:00Z" w16du:dateUtc="2025-01-03T09:04:00Z"/>
                <w:rFonts w:ascii="Times New Roman" w:eastAsia="標楷體" w:hAnsi="Times New Roman" w:cs="Times New Roman"/>
              </w:rPr>
              <w:pPrChange w:id="3405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1388F33" w14:textId="6D641ACF" w:rsidR="00D93FCC" w:rsidDel="003C19C7" w:rsidRDefault="00D93FCC">
            <w:pPr>
              <w:rPr>
                <w:del w:id="34054" w:author="瑋婷 徐" w:date="2025-01-03T17:04:00Z" w16du:dateUtc="2025-01-03T09:04:00Z"/>
                <w:rFonts w:ascii="Times New Roman" w:eastAsia="標楷體" w:hAnsi="Times New Roman" w:cs="Times New Roman"/>
              </w:rPr>
              <w:pPrChange w:id="3405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01DA75F1" w14:textId="346577DA" w:rsidR="00D93FCC" w:rsidDel="003C19C7" w:rsidRDefault="00D93FCC">
            <w:pPr>
              <w:rPr>
                <w:del w:id="34056" w:author="瑋婷 徐" w:date="2025-01-03T17:04:00Z" w16du:dateUtc="2025-01-03T09:04:00Z"/>
                <w:rFonts w:ascii="Times New Roman" w:eastAsia="標楷體" w:hAnsi="Times New Roman" w:cs="Times New Roman"/>
              </w:rPr>
              <w:pPrChange w:id="340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4EB4CEF" w14:textId="33B3BB64" w:rsidR="00D93FCC" w:rsidDel="003C19C7" w:rsidRDefault="00D93FCC">
            <w:pPr>
              <w:rPr>
                <w:del w:id="34058" w:author="瑋婷 徐" w:date="2025-01-03T17:04:00Z" w16du:dateUtc="2025-01-03T09:04:00Z"/>
                <w:rFonts w:ascii="Times New Roman" w:eastAsia="標楷體" w:hAnsi="Times New Roman" w:cs="Times New Roman"/>
              </w:rPr>
              <w:pPrChange w:id="3405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41F33103" w14:textId="1128B2F6" w:rsidR="00D93FCC" w:rsidDel="003C19C7" w:rsidRDefault="00D93FCC">
            <w:pPr>
              <w:rPr>
                <w:del w:id="34060" w:author="瑋婷 徐" w:date="2025-01-03T17:04:00Z" w16du:dateUtc="2025-01-03T09:04:00Z"/>
                <w:rFonts w:ascii="Times New Roman" w:eastAsia="標楷體" w:hAnsi="Times New Roman" w:cs="Times New Roman"/>
              </w:rPr>
              <w:pPrChange w:id="34061"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29AC15CF" w14:textId="616653B8" w:rsidR="00D93FCC" w:rsidDel="003C19C7" w:rsidRDefault="00D93FCC">
            <w:pPr>
              <w:rPr>
                <w:del w:id="34062" w:author="瑋婷 徐" w:date="2025-01-03T17:04:00Z" w16du:dateUtc="2025-01-03T09:04:00Z"/>
                <w:rFonts w:ascii="Times New Roman" w:eastAsia="標楷體" w:hAnsi="Times New Roman" w:cs="Times New Roman"/>
              </w:rPr>
              <w:pPrChange w:id="34063"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49CD783F" w14:textId="2DA69735" w:rsidR="00D93FCC" w:rsidDel="003C19C7" w:rsidRDefault="00D93FCC">
            <w:pPr>
              <w:rPr>
                <w:del w:id="34064" w:author="瑋婷 徐" w:date="2025-01-03T17:04:00Z" w16du:dateUtc="2025-01-03T09:04:00Z"/>
                <w:rFonts w:ascii="Times New Roman" w:eastAsia="標楷體" w:hAnsi="Times New Roman" w:cs="Times New Roman"/>
              </w:rPr>
              <w:pPrChange w:id="3406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A8ADEC1" w14:textId="6B038C2A" w:rsidR="00D93FCC" w:rsidDel="003C19C7" w:rsidRDefault="00D93FCC">
            <w:pPr>
              <w:rPr>
                <w:del w:id="34066" w:author="瑋婷 徐" w:date="2025-01-03T17:04:00Z" w16du:dateUtc="2025-01-03T09:04:00Z"/>
                <w:rFonts w:ascii="Times New Roman" w:eastAsia="標楷體" w:hAnsi="Times New Roman" w:cs="Times New Roman"/>
              </w:rPr>
              <w:pPrChange w:id="34067"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C907218" w14:textId="660E8F8C" w:rsidR="00D93FCC" w:rsidDel="003C19C7" w:rsidRDefault="002435EC">
            <w:pPr>
              <w:rPr>
                <w:del w:id="34068" w:author="瑋婷 徐" w:date="2025-01-03T17:04:00Z" w16du:dateUtc="2025-01-03T09:04:00Z"/>
                <w:rFonts w:ascii="Times New Roman" w:eastAsia="標楷體" w:hAnsi="Times New Roman" w:cs="Times New Roman"/>
              </w:rPr>
              <w:pPrChange w:id="34069" w:author="瑋婷 徐" w:date="2025-01-03T17:04:00Z" w16du:dateUtc="2025-01-03T09:04:00Z">
                <w:pPr>
                  <w:spacing w:line="276" w:lineRule="auto"/>
                  <w:jc w:val="center"/>
                </w:pPr>
              </w:pPrChange>
            </w:pPr>
            <w:del w:id="3407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7C75F6B4" w14:textId="57A5D3EA" w:rsidR="00D93FCC" w:rsidDel="003C19C7" w:rsidRDefault="00D93FCC">
            <w:pPr>
              <w:rPr>
                <w:del w:id="34071" w:author="瑋婷 徐" w:date="2025-01-03T17:04:00Z" w16du:dateUtc="2025-01-03T09:04:00Z"/>
                <w:rFonts w:ascii="Times New Roman" w:eastAsia="標楷體" w:hAnsi="Times New Roman" w:cs="Times New Roman"/>
              </w:rPr>
              <w:pPrChange w:id="340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4865E7C" w14:textId="0FBF91A0" w:rsidR="00D93FCC" w:rsidDel="003C19C7" w:rsidRDefault="00D93FCC">
            <w:pPr>
              <w:rPr>
                <w:del w:id="34073" w:author="瑋婷 徐" w:date="2025-01-03T17:04:00Z" w16du:dateUtc="2025-01-03T09:04:00Z"/>
                <w:rFonts w:ascii="Times New Roman" w:eastAsia="標楷體" w:hAnsi="Times New Roman" w:cs="Times New Roman"/>
              </w:rPr>
              <w:pPrChange w:id="3407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1E3A811" w14:textId="434263E4" w:rsidR="00D93FCC" w:rsidDel="003C19C7" w:rsidRDefault="00D93FCC">
            <w:pPr>
              <w:rPr>
                <w:del w:id="34075" w:author="瑋婷 徐" w:date="2025-01-03T17:04:00Z" w16du:dateUtc="2025-01-03T09:04:00Z"/>
                <w:rFonts w:ascii="Times New Roman" w:eastAsia="標楷體" w:hAnsi="Times New Roman" w:cs="Times New Roman"/>
              </w:rPr>
              <w:pPrChange w:id="34076"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55B37907" w14:textId="64FF0794" w:rsidR="00D93FCC" w:rsidDel="003C19C7" w:rsidRDefault="00D93FCC">
            <w:pPr>
              <w:rPr>
                <w:del w:id="34077" w:author="瑋婷 徐" w:date="2025-01-03T17:04:00Z" w16du:dateUtc="2025-01-03T09:04:00Z"/>
                <w:rFonts w:ascii="Times New Roman" w:eastAsia="標楷體" w:hAnsi="Times New Roman" w:cs="Times New Roman"/>
              </w:rPr>
              <w:pPrChange w:id="3407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136EE1D" w14:textId="26D2AC3B" w:rsidR="00D93FCC" w:rsidDel="003C19C7" w:rsidRDefault="00D93FCC">
            <w:pPr>
              <w:rPr>
                <w:del w:id="34079" w:author="瑋婷 徐" w:date="2025-01-03T17:04:00Z" w16du:dateUtc="2025-01-03T09:04:00Z"/>
                <w:rFonts w:ascii="Times New Roman" w:eastAsia="標楷體" w:hAnsi="Times New Roman" w:cs="Times New Roman"/>
              </w:rPr>
              <w:pPrChange w:id="3408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1359AFF2" w14:textId="7B2629BF" w:rsidR="00D93FCC" w:rsidDel="003C19C7" w:rsidRDefault="00D93FCC">
            <w:pPr>
              <w:rPr>
                <w:del w:id="34081" w:author="瑋婷 徐" w:date="2025-01-03T17:04:00Z" w16du:dateUtc="2025-01-03T09:04:00Z"/>
                <w:rFonts w:ascii="Times New Roman" w:eastAsia="標楷體" w:hAnsi="Times New Roman" w:cs="Times New Roman"/>
              </w:rPr>
              <w:pPrChange w:id="34082"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72BF8F7B" w14:textId="021C8E2F" w:rsidR="00D93FCC" w:rsidDel="003C19C7" w:rsidRDefault="00D93FCC">
            <w:pPr>
              <w:rPr>
                <w:del w:id="34083" w:author="瑋婷 徐" w:date="2025-01-03T17:04:00Z" w16du:dateUtc="2025-01-03T09:04:00Z"/>
                <w:rFonts w:ascii="Times New Roman" w:eastAsia="標楷體" w:hAnsi="Times New Roman" w:cs="Times New Roman"/>
              </w:rPr>
              <w:pPrChange w:id="34084"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39F06735" w14:textId="1C87560D" w:rsidR="00D93FCC" w:rsidDel="003C19C7" w:rsidRDefault="00D93FCC">
            <w:pPr>
              <w:rPr>
                <w:del w:id="34085" w:author="瑋婷 徐" w:date="2025-01-03T17:04:00Z" w16du:dateUtc="2025-01-03T09:04:00Z"/>
                <w:rFonts w:ascii="Times New Roman" w:eastAsia="標楷體" w:hAnsi="Times New Roman" w:cs="Times New Roman"/>
              </w:rPr>
              <w:pPrChange w:id="34086" w:author="瑋婷 徐" w:date="2025-01-03T17:04:00Z" w16du:dateUtc="2025-01-03T09:04:00Z">
                <w:pPr>
                  <w:spacing w:line="276" w:lineRule="auto"/>
                  <w:jc w:val="center"/>
                </w:pPr>
              </w:pPrChange>
            </w:pPr>
          </w:p>
        </w:tc>
      </w:tr>
      <w:tr w:rsidR="00000000" w:rsidDel="003C19C7" w14:paraId="71A69522" w14:textId="47EDF3C6" w:rsidTr="002B07B0">
        <w:trPr>
          <w:cantSplit/>
          <w:jc w:val="center"/>
          <w:del w:id="34087"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58C01D15" w14:textId="307FC6B5" w:rsidR="00D93FCC" w:rsidDel="003C19C7" w:rsidRDefault="002435EC">
            <w:pPr>
              <w:rPr>
                <w:del w:id="34088" w:author="瑋婷 徐" w:date="2025-01-03T17:04:00Z" w16du:dateUtc="2025-01-03T09:04:00Z"/>
                <w:rFonts w:ascii="Times New Roman" w:eastAsia="標楷體" w:hAnsi="Times New Roman" w:cs="Times New Roman"/>
              </w:rPr>
              <w:pPrChange w:id="34089" w:author="瑋婷 徐" w:date="2025-01-03T17:04:00Z" w16du:dateUtc="2025-01-03T09:04:00Z">
                <w:pPr>
                  <w:spacing w:line="276" w:lineRule="auto"/>
                </w:pPr>
              </w:pPrChange>
            </w:pPr>
            <w:del w:id="34090" w:author="瑋婷 徐" w:date="2025-01-03T17:04:00Z" w16du:dateUtc="2025-01-03T09:04:00Z">
              <w:r w:rsidDel="003C19C7">
                <w:rPr>
                  <w:rFonts w:ascii="Times New Roman" w:eastAsia="標楷體" w:hAnsi="Times New Roman" w:cs="Times New Roman"/>
                  <w:color w:val="000000"/>
                </w:rPr>
                <w:delText>灰頭椋鳥</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5D288F36" w14:textId="0A142FEC" w:rsidR="00D93FCC" w:rsidDel="003C19C7" w:rsidRDefault="002435EC">
            <w:pPr>
              <w:rPr>
                <w:del w:id="34091" w:author="瑋婷 徐" w:date="2025-01-03T17:04:00Z" w16du:dateUtc="2025-01-03T09:04:00Z"/>
                <w:rFonts w:ascii="Times New Roman" w:eastAsia="標楷體" w:hAnsi="Times New Roman" w:cs="Times New Roman"/>
                <w:i/>
              </w:rPr>
              <w:pPrChange w:id="34092" w:author="瑋婷 徐" w:date="2025-01-03T17:04:00Z" w16du:dateUtc="2025-01-03T09:04:00Z">
                <w:pPr>
                  <w:spacing w:line="276" w:lineRule="auto"/>
                </w:pPr>
              </w:pPrChange>
            </w:pPr>
            <w:del w:id="34093" w:author="瑋婷 徐" w:date="2025-01-03T17:04:00Z" w16du:dateUtc="2025-01-03T09:04:00Z">
              <w:r w:rsidDel="003C19C7">
                <w:rPr>
                  <w:rFonts w:ascii="Times New Roman" w:eastAsia="標楷體" w:hAnsi="Times New Roman" w:cs="Times New Roman"/>
                  <w:i/>
                  <w:iCs/>
                  <w:color w:val="000000"/>
                </w:rPr>
                <w:delText>Sturnia malabarica</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780AE9A0" w14:textId="437F2363" w:rsidR="00D93FCC" w:rsidDel="003C19C7" w:rsidRDefault="00D93FCC">
            <w:pPr>
              <w:rPr>
                <w:del w:id="34094" w:author="瑋婷 徐" w:date="2025-01-03T17:04:00Z" w16du:dateUtc="2025-01-03T09:04:00Z"/>
                <w:rFonts w:ascii="Times New Roman" w:eastAsia="標楷體" w:hAnsi="Times New Roman" w:cs="Times New Roman"/>
              </w:rPr>
              <w:pPrChange w:id="34095"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5B18540" w14:textId="7F7D5EB5" w:rsidR="00D93FCC" w:rsidDel="003C19C7" w:rsidRDefault="00D93FCC">
            <w:pPr>
              <w:rPr>
                <w:del w:id="34096" w:author="瑋婷 徐" w:date="2025-01-03T17:04:00Z" w16du:dateUtc="2025-01-03T09:04:00Z"/>
                <w:rFonts w:ascii="Times New Roman" w:eastAsia="標楷體" w:hAnsi="Times New Roman" w:cs="Times New Roman"/>
              </w:rPr>
              <w:pPrChange w:id="34097"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1651D845" w14:textId="07A74C7B" w:rsidR="00D93FCC" w:rsidDel="003C19C7" w:rsidRDefault="00D93FCC">
            <w:pPr>
              <w:rPr>
                <w:del w:id="34098" w:author="瑋婷 徐" w:date="2025-01-03T17:04:00Z" w16du:dateUtc="2025-01-03T09:04:00Z"/>
                <w:rFonts w:ascii="Times New Roman" w:eastAsia="標楷體" w:hAnsi="Times New Roman" w:cs="Times New Roman"/>
              </w:rPr>
              <w:pPrChange w:id="34099"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5CE297BF" w14:textId="382DAE93" w:rsidR="00D93FCC" w:rsidDel="003C19C7" w:rsidRDefault="00D93FCC">
            <w:pPr>
              <w:rPr>
                <w:del w:id="34100" w:author="瑋婷 徐" w:date="2025-01-03T17:04:00Z" w16du:dateUtc="2025-01-03T09:04:00Z"/>
                <w:rFonts w:ascii="Times New Roman" w:eastAsia="標楷體" w:hAnsi="Times New Roman" w:cs="Times New Roman"/>
              </w:rPr>
              <w:pPrChange w:id="34101"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7BE45B91" w14:textId="4B8F1777" w:rsidR="00D93FCC" w:rsidDel="003C19C7" w:rsidRDefault="00D93FCC">
            <w:pPr>
              <w:rPr>
                <w:del w:id="34102" w:author="瑋婷 徐" w:date="2025-01-03T17:04:00Z" w16du:dateUtc="2025-01-03T09:04:00Z"/>
                <w:rFonts w:ascii="Times New Roman" w:eastAsia="標楷體" w:hAnsi="Times New Roman" w:cs="Times New Roman"/>
              </w:rPr>
              <w:pPrChange w:id="34103"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0299BA13" w14:textId="4B8416CF" w:rsidR="00D93FCC" w:rsidDel="003C19C7" w:rsidRDefault="00D93FCC">
            <w:pPr>
              <w:rPr>
                <w:del w:id="34104" w:author="瑋婷 徐" w:date="2025-01-03T17:04:00Z" w16du:dateUtc="2025-01-03T09:04:00Z"/>
                <w:rFonts w:ascii="Times New Roman" w:eastAsia="標楷體" w:hAnsi="Times New Roman" w:cs="Times New Roman"/>
              </w:rPr>
              <w:pPrChange w:id="34105"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5E8409B2" w14:textId="256BD03A" w:rsidR="00D93FCC" w:rsidDel="003C19C7" w:rsidRDefault="00D93FCC">
            <w:pPr>
              <w:rPr>
                <w:del w:id="34106" w:author="瑋婷 徐" w:date="2025-01-03T17:04:00Z" w16du:dateUtc="2025-01-03T09:04:00Z"/>
                <w:rFonts w:ascii="Times New Roman" w:eastAsia="標楷體" w:hAnsi="Times New Roman" w:cs="Times New Roman"/>
              </w:rPr>
              <w:pPrChange w:id="34107"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0A74E49C" w14:textId="3420106C" w:rsidR="00D93FCC" w:rsidDel="003C19C7" w:rsidRDefault="00D93FCC">
            <w:pPr>
              <w:rPr>
                <w:del w:id="34108" w:author="瑋婷 徐" w:date="2025-01-03T17:04:00Z" w16du:dateUtc="2025-01-03T09:04:00Z"/>
                <w:rFonts w:ascii="Times New Roman" w:eastAsia="標楷體" w:hAnsi="Times New Roman" w:cs="Times New Roman"/>
              </w:rPr>
              <w:pPrChange w:id="3410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172F137" w14:textId="4D22C06C" w:rsidR="00D93FCC" w:rsidDel="003C19C7" w:rsidRDefault="00D93FCC">
            <w:pPr>
              <w:rPr>
                <w:del w:id="34110" w:author="瑋婷 徐" w:date="2025-01-03T17:04:00Z" w16du:dateUtc="2025-01-03T09:04:00Z"/>
                <w:rFonts w:ascii="Times New Roman" w:eastAsia="標楷體" w:hAnsi="Times New Roman" w:cs="Times New Roman"/>
              </w:rPr>
              <w:pPrChange w:id="3411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19C9BD3" w14:textId="493CCA1F" w:rsidR="00D93FCC" w:rsidDel="003C19C7" w:rsidRDefault="00D93FCC">
            <w:pPr>
              <w:rPr>
                <w:del w:id="34112" w:author="瑋婷 徐" w:date="2025-01-03T17:04:00Z" w16du:dateUtc="2025-01-03T09:04:00Z"/>
                <w:rFonts w:ascii="Times New Roman" w:eastAsia="標楷體" w:hAnsi="Times New Roman" w:cs="Times New Roman"/>
              </w:rPr>
              <w:pPrChange w:id="3411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012ED7B" w14:textId="3C22EDC4" w:rsidR="00D93FCC" w:rsidDel="003C19C7" w:rsidRDefault="00D93FCC">
            <w:pPr>
              <w:rPr>
                <w:del w:id="34114" w:author="瑋婷 徐" w:date="2025-01-03T17:04:00Z" w16du:dateUtc="2025-01-03T09:04:00Z"/>
                <w:rFonts w:ascii="Times New Roman" w:eastAsia="標楷體" w:hAnsi="Times New Roman" w:cs="Times New Roman"/>
              </w:rPr>
              <w:pPrChange w:id="34115"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112D5D08" w14:textId="23083E43" w:rsidR="00D93FCC" w:rsidDel="003C19C7" w:rsidRDefault="00D93FCC">
            <w:pPr>
              <w:rPr>
                <w:del w:id="34116" w:author="瑋婷 徐" w:date="2025-01-03T17:04:00Z" w16du:dateUtc="2025-01-03T09:04:00Z"/>
                <w:rFonts w:ascii="Times New Roman" w:eastAsia="標楷體" w:hAnsi="Times New Roman" w:cs="Times New Roman"/>
              </w:rPr>
              <w:pPrChange w:id="3411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456AB1D" w14:textId="0E4963D0" w:rsidR="00D93FCC" w:rsidDel="003C19C7" w:rsidRDefault="00D93FCC">
            <w:pPr>
              <w:rPr>
                <w:del w:id="34118" w:author="瑋婷 徐" w:date="2025-01-03T17:04:00Z" w16du:dateUtc="2025-01-03T09:04:00Z"/>
                <w:rFonts w:ascii="Times New Roman" w:eastAsia="標楷體" w:hAnsi="Times New Roman" w:cs="Times New Roman"/>
              </w:rPr>
              <w:pPrChange w:id="3411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BEF3BA5" w14:textId="3086E360" w:rsidR="00D93FCC" w:rsidDel="003C19C7" w:rsidRDefault="00D93FCC">
            <w:pPr>
              <w:rPr>
                <w:del w:id="34120" w:author="瑋婷 徐" w:date="2025-01-03T17:04:00Z" w16du:dateUtc="2025-01-03T09:04:00Z"/>
                <w:rFonts w:ascii="Times New Roman" w:eastAsia="標楷體" w:hAnsi="Times New Roman" w:cs="Times New Roman"/>
              </w:rPr>
              <w:pPrChange w:id="3412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3D0070E" w14:textId="41CDB849" w:rsidR="00D93FCC" w:rsidDel="003C19C7" w:rsidRDefault="00D93FCC">
            <w:pPr>
              <w:rPr>
                <w:del w:id="34122" w:author="瑋婷 徐" w:date="2025-01-03T17:04:00Z" w16du:dateUtc="2025-01-03T09:04:00Z"/>
                <w:rFonts w:ascii="Times New Roman" w:eastAsia="標楷體" w:hAnsi="Times New Roman" w:cs="Times New Roman"/>
              </w:rPr>
              <w:pPrChange w:id="3412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EAB5CF4" w14:textId="0C239D44" w:rsidR="00D93FCC" w:rsidDel="003C19C7" w:rsidRDefault="00D93FCC">
            <w:pPr>
              <w:rPr>
                <w:del w:id="34124" w:author="瑋婷 徐" w:date="2025-01-03T17:04:00Z" w16du:dateUtc="2025-01-03T09:04:00Z"/>
                <w:rFonts w:ascii="Times New Roman" w:eastAsia="標楷體" w:hAnsi="Times New Roman" w:cs="Times New Roman"/>
              </w:rPr>
              <w:pPrChange w:id="341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F19F7AC" w14:textId="4D54FDE3" w:rsidR="00D93FCC" w:rsidDel="003C19C7" w:rsidRDefault="00D93FCC">
            <w:pPr>
              <w:rPr>
                <w:del w:id="34126" w:author="瑋婷 徐" w:date="2025-01-03T17:04:00Z" w16du:dateUtc="2025-01-03T09:04:00Z"/>
                <w:rFonts w:ascii="Times New Roman" w:eastAsia="標楷體" w:hAnsi="Times New Roman" w:cs="Times New Roman"/>
              </w:rPr>
              <w:pPrChange w:id="3412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23F6510" w14:textId="509CD28B" w:rsidR="00D93FCC" w:rsidDel="003C19C7" w:rsidRDefault="00D93FCC">
            <w:pPr>
              <w:rPr>
                <w:del w:id="34128" w:author="瑋婷 徐" w:date="2025-01-03T17:04:00Z" w16du:dateUtc="2025-01-03T09:04:00Z"/>
                <w:rFonts w:ascii="Times New Roman" w:eastAsia="標楷體" w:hAnsi="Times New Roman" w:cs="Times New Roman"/>
              </w:rPr>
              <w:pPrChange w:id="3412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5150016" w14:textId="2B45F99C" w:rsidR="00D93FCC" w:rsidDel="003C19C7" w:rsidRDefault="00D93FCC">
            <w:pPr>
              <w:rPr>
                <w:del w:id="34130" w:author="瑋婷 徐" w:date="2025-01-03T17:04:00Z" w16du:dateUtc="2025-01-03T09:04:00Z"/>
                <w:rFonts w:ascii="Times New Roman" w:eastAsia="標楷體" w:hAnsi="Times New Roman" w:cs="Times New Roman"/>
              </w:rPr>
              <w:pPrChange w:id="3413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1B12DB2" w14:textId="40F30E8A" w:rsidR="00D93FCC" w:rsidDel="003C19C7" w:rsidRDefault="002435EC">
            <w:pPr>
              <w:rPr>
                <w:del w:id="34132" w:author="瑋婷 徐" w:date="2025-01-03T17:04:00Z" w16du:dateUtc="2025-01-03T09:04:00Z"/>
                <w:rFonts w:ascii="Times New Roman" w:eastAsia="標楷體" w:hAnsi="Times New Roman" w:cs="Times New Roman"/>
              </w:rPr>
              <w:pPrChange w:id="34133" w:author="瑋婷 徐" w:date="2025-01-03T17:04:00Z" w16du:dateUtc="2025-01-03T09:04:00Z">
                <w:pPr>
                  <w:spacing w:line="276" w:lineRule="auto"/>
                  <w:jc w:val="center"/>
                </w:pPr>
              </w:pPrChange>
            </w:pPr>
            <w:del w:id="34134"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D9D9D9"/>
            <w:vAlign w:val="center"/>
          </w:tcPr>
          <w:p w14:paraId="35330079" w14:textId="478198BA" w:rsidR="00D93FCC" w:rsidDel="003C19C7" w:rsidRDefault="00D93FCC">
            <w:pPr>
              <w:rPr>
                <w:del w:id="34135" w:author="瑋婷 徐" w:date="2025-01-03T17:04:00Z" w16du:dateUtc="2025-01-03T09:04:00Z"/>
                <w:rFonts w:ascii="Times New Roman" w:eastAsia="標楷體" w:hAnsi="Times New Roman" w:cs="Times New Roman"/>
              </w:rPr>
              <w:pPrChange w:id="3413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0A5F0B6" w14:textId="51CCF42E" w:rsidR="00D93FCC" w:rsidDel="003C19C7" w:rsidRDefault="00D93FCC">
            <w:pPr>
              <w:rPr>
                <w:del w:id="34137" w:author="瑋婷 徐" w:date="2025-01-03T17:04:00Z" w16du:dateUtc="2025-01-03T09:04:00Z"/>
                <w:rFonts w:ascii="Times New Roman" w:eastAsia="標楷體" w:hAnsi="Times New Roman" w:cs="Times New Roman"/>
              </w:rPr>
              <w:pPrChange w:id="3413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791025EB" w14:textId="3EC07608" w:rsidR="00D93FCC" w:rsidDel="003C19C7" w:rsidRDefault="00D93FCC">
            <w:pPr>
              <w:rPr>
                <w:del w:id="34139" w:author="瑋婷 徐" w:date="2025-01-03T17:04:00Z" w16du:dateUtc="2025-01-03T09:04:00Z"/>
                <w:rFonts w:ascii="Times New Roman" w:eastAsia="標楷體" w:hAnsi="Times New Roman" w:cs="Times New Roman"/>
              </w:rPr>
              <w:pPrChange w:id="34140"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7B8BA43A" w14:textId="787CEB44" w:rsidR="00D93FCC" w:rsidDel="003C19C7" w:rsidRDefault="00D93FCC">
            <w:pPr>
              <w:rPr>
                <w:del w:id="34141" w:author="瑋婷 徐" w:date="2025-01-03T17:04:00Z" w16du:dateUtc="2025-01-03T09:04:00Z"/>
                <w:rFonts w:ascii="Times New Roman" w:eastAsia="標楷體" w:hAnsi="Times New Roman" w:cs="Times New Roman"/>
              </w:rPr>
              <w:pPrChange w:id="34142"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7283431" w14:textId="6B5A9227" w:rsidR="00D93FCC" w:rsidDel="003C19C7" w:rsidRDefault="00D93FCC">
            <w:pPr>
              <w:rPr>
                <w:del w:id="34143" w:author="瑋婷 徐" w:date="2025-01-03T17:04:00Z" w16du:dateUtc="2025-01-03T09:04:00Z"/>
                <w:rFonts w:ascii="Times New Roman" w:eastAsia="標楷體" w:hAnsi="Times New Roman" w:cs="Times New Roman"/>
              </w:rPr>
              <w:pPrChange w:id="3414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C66FDAA" w14:textId="0CA5C527" w:rsidR="00D93FCC" w:rsidDel="003C19C7" w:rsidRDefault="00D93FCC">
            <w:pPr>
              <w:rPr>
                <w:del w:id="34145" w:author="瑋婷 徐" w:date="2025-01-03T17:04:00Z" w16du:dateUtc="2025-01-03T09:04:00Z"/>
                <w:rFonts w:ascii="Times New Roman" w:eastAsia="標楷體" w:hAnsi="Times New Roman" w:cs="Times New Roman"/>
              </w:rPr>
              <w:pPrChange w:id="34146"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61E2FA3" w14:textId="4E891AB2" w:rsidR="00D93FCC" w:rsidDel="003C19C7" w:rsidRDefault="00D93FCC">
            <w:pPr>
              <w:rPr>
                <w:del w:id="34147" w:author="瑋婷 徐" w:date="2025-01-03T17:04:00Z" w16du:dateUtc="2025-01-03T09:04:00Z"/>
                <w:rFonts w:ascii="Times New Roman" w:eastAsia="標楷體" w:hAnsi="Times New Roman" w:cs="Times New Roman"/>
              </w:rPr>
              <w:pPrChange w:id="3414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F1641A1" w14:textId="7CD1FAF9" w:rsidR="00D93FCC" w:rsidDel="003C19C7" w:rsidRDefault="00D93FCC">
            <w:pPr>
              <w:rPr>
                <w:del w:id="34149" w:author="瑋婷 徐" w:date="2025-01-03T17:04:00Z" w16du:dateUtc="2025-01-03T09:04:00Z"/>
                <w:rFonts w:ascii="Times New Roman" w:eastAsia="標楷體" w:hAnsi="Times New Roman" w:cs="Times New Roman"/>
              </w:rPr>
              <w:pPrChange w:id="3415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3E086EB" w14:textId="1E961A45" w:rsidR="00D93FCC" w:rsidDel="003C19C7" w:rsidRDefault="00D93FCC">
            <w:pPr>
              <w:rPr>
                <w:del w:id="34151" w:author="瑋婷 徐" w:date="2025-01-03T17:04:00Z" w16du:dateUtc="2025-01-03T09:04:00Z"/>
                <w:rFonts w:ascii="Times New Roman" w:eastAsia="標楷體" w:hAnsi="Times New Roman" w:cs="Times New Roman"/>
              </w:rPr>
              <w:pPrChange w:id="3415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7A4BF82" w14:textId="7F7A8D9F" w:rsidR="00D93FCC" w:rsidDel="003C19C7" w:rsidRDefault="00D93FCC">
            <w:pPr>
              <w:rPr>
                <w:del w:id="34153" w:author="瑋婷 徐" w:date="2025-01-03T17:04:00Z" w16du:dateUtc="2025-01-03T09:04:00Z"/>
                <w:rFonts w:ascii="Times New Roman" w:eastAsia="標楷體" w:hAnsi="Times New Roman" w:cs="Times New Roman"/>
              </w:rPr>
              <w:pPrChange w:id="34154"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3653CBC6" w14:textId="1B9814AF" w:rsidR="00D93FCC" w:rsidDel="003C19C7" w:rsidRDefault="00D93FCC">
            <w:pPr>
              <w:rPr>
                <w:del w:id="34155" w:author="瑋婷 徐" w:date="2025-01-03T17:04:00Z" w16du:dateUtc="2025-01-03T09:04:00Z"/>
                <w:rFonts w:ascii="Times New Roman" w:eastAsia="標楷體" w:hAnsi="Times New Roman" w:cs="Times New Roman"/>
              </w:rPr>
              <w:pPrChange w:id="3415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7BD33D6" w14:textId="345E443C" w:rsidR="00D93FCC" w:rsidDel="003C19C7" w:rsidRDefault="00D93FCC">
            <w:pPr>
              <w:rPr>
                <w:del w:id="34157" w:author="瑋婷 徐" w:date="2025-01-03T17:04:00Z" w16du:dateUtc="2025-01-03T09:04:00Z"/>
                <w:rFonts w:ascii="Times New Roman" w:eastAsia="標楷體" w:hAnsi="Times New Roman" w:cs="Times New Roman"/>
              </w:rPr>
              <w:pPrChange w:id="3415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407A6877" w14:textId="1F6C704A" w:rsidR="00D93FCC" w:rsidDel="003C19C7" w:rsidRDefault="00D93FCC">
            <w:pPr>
              <w:rPr>
                <w:del w:id="34159" w:author="瑋婷 徐" w:date="2025-01-03T17:04:00Z" w16du:dateUtc="2025-01-03T09:04:00Z"/>
                <w:rFonts w:ascii="Times New Roman" w:eastAsia="標楷體" w:hAnsi="Times New Roman" w:cs="Times New Roman"/>
              </w:rPr>
              <w:pPrChange w:id="34160"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33068143" w14:textId="1E1C8D18" w:rsidR="00D93FCC" w:rsidDel="003C19C7" w:rsidRDefault="00D93FCC">
            <w:pPr>
              <w:rPr>
                <w:del w:id="34161" w:author="瑋婷 徐" w:date="2025-01-03T17:04:00Z" w16du:dateUtc="2025-01-03T09:04:00Z"/>
                <w:rFonts w:ascii="Times New Roman" w:eastAsia="標楷體" w:hAnsi="Times New Roman" w:cs="Times New Roman"/>
              </w:rPr>
              <w:pPrChange w:id="34162"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1B99ADA0" w14:textId="485D8CC3" w:rsidR="00D93FCC" w:rsidDel="003C19C7" w:rsidRDefault="00D93FCC">
            <w:pPr>
              <w:rPr>
                <w:del w:id="34163" w:author="瑋婷 徐" w:date="2025-01-03T17:04:00Z" w16du:dateUtc="2025-01-03T09:04:00Z"/>
                <w:rFonts w:ascii="Times New Roman" w:eastAsia="標楷體" w:hAnsi="Times New Roman" w:cs="Times New Roman"/>
              </w:rPr>
              <w:pPrChange w:id="34164" w:author="瑋婷 徐" w:date="2025-01-03T17:04:00Z" w16du:dateUtc="2025-01-03T09:04:00Z">
                <w:pPr>
                  <w:spacing w:line="276" w:lineRule="auto"/>
                  <w:jc w:val="center"/>
                </w:pPr>
              </w:pPrChange>
            </w:pPr>
          </w:p>
        </w:tc>
      </w:tr>
      <w:tr w:rsidR="00000000" w:rsidDel="003C19C7" w14:paraId="30493AD4" w14:textId="07E7EA02" w:rsidTr="002B07B0">
        <w:trPr>
          <w:cantSplit/>
          <w:jc w:val="center"/>
          <w:del w:id="34165"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1EB43A88" w14:textId="3D618A0E" w:rsidR="00D93FCC" w:rsidDel="003C19C7" w:rsidRDefault="002435EC">
            <w:pPr>
              <w:rPr>
                <w:del w:id="34166" w:author="瑋婷 徐" w:date="2025-01-03T17:04:00Z" w16du:dateUtc="2025-01-03T09:04:00Z"/>
                <w:rFonts w:ascii="Times New Roman" w:eastAsia="標楷體" w:hAnsi="Times New Roman" w:cs="Times New Roman"/>
              </w:rPr>
              <w:pPrChange w:id="34167" w:author="瑋婷 徐" w:date="2025-01-03T17:04:00Z" w16du:dateUtc="2025-01-03T09:04:00Z">
                <w:pPr>
                  <w:spacing w:line="276" w:lineRule="auto"/>
                </w:pPr>
              </w:pPrChange>
            </w:pPr>
            <w:del w:id="34168" w:author="瑋婷 徐" w:date="2025-01-03T17:04:00Z" w16du:dateUtc="2025-01-03T09:04:00Z">
              <w:r w:rsidDel="003C19C7">
                <w:rPr>
                  <w:rFonts w:ascii="Times New Roman" w:eastAsia="標楷體" w:hAnsi="Times New Roman" w:cs="Times New Roman"/>
                  <w:color w:val="000000"/>
                </w:rPr>
                <w:delText>家八哥</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03362C95" w14:textId="541561D8" w:rsidR="00D93FCC" w:rsidDel="003C19C7" w:rsidRDefault="002435EC">
            <w:pPr>
              <w:rPr>
                <w:del w:id="34169" w:author="瑋婷 徐" w:date="2025-01-03T17:04:00Z" w16du:dateUtc="2025-01-03T09:04:00Z"/>
                <w:rFonts w:ascii="Times New Roman" w:eastAsia="標楷體" w:hAnsi="Times New Roman" w:cs="Times New Roman"/>
                <w:i/>
              </w:rPr>
              <w:pPrChange w:id="34170" w:author="瑋婷 徐" w:date="2025-01-03T17:04:00Z" w16du:dateUtc="2025-01-03T09:04:00Z">
                <w:pPr>
                  <w:spacing w:line="276" w:lineRule="auto"/>
                </w:pPr>
              </w:pPrChange>
            </w:pPr>
            <w:del w:id="34171" w:author="瑋婷 徐" w:date="2025-01-03T17:04:00Z" w16du:dateUtc="2025-01-03T09:04:00Z">
              <w:r w:rsidDel="003C19C7">
                <w:rPr>
                  <w:rFonts w:ascii="Times New Roman" w:eastAsia="標楷體" w:hAnsi="Times New Roman" w:cs="Times New Roman"/>
                  <w:i/>
                  <w:iCs/>
                  <w:color w:val="000000"/>
                </w:rPr>
                <w:delText>Acridotheres tristis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5058F3F2" w14:textId="535779BA" w:rsidR="00D93FCC" w:rsidDel="003C19C7" w:rsidRDefault="00D93FCC">
            <w:pPr>
              <w:rPr>
                <w:del w:id="34172" w:author="瑋婷 徐" w:date="2025-01-03T17:04:00Z" w16du:dateUtc="2025-01-03T09:04:00Z"/>
                <w:rFonts w:ascii="Times New Roman" w:eastAsia="標楷體" w:hAnsi="Times New Roman" w:cs="Times New Roman"/>
              </w:rPr>
              <w:pPrChange w:id="34173"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7F935E02" w14:textId="5DE5C1BD" w:rsidR="00D93FCC" w:rsidDel="003C19C7" w:rsidRDefault="00D93FCC">
            <w:pPr>
              <w:rPr>
                <w:del w:id="34174" w:author="瑋婷 徐" w:date="2025-01-03T17:04:00Z" w16du:dateUtc="2025-01-03T09:04:00Z"/>
                <w:rFonts w:ascii="Times New Roman" w:eastAsia="標楷體" w:hAnsi="Times New Roman" w:cs="Times New Roman"/>
              </w:rPr>
              <w:pPrChange w:id="34175"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538A746D" w14:textId="52466273" w:rsidR="00D93FCC" w:rsidDel="003C19C7" w:rsidRDefault="00D93FCC">
            <w:pPr>
              <w:rPr>
                <w:del w:id="34176" w:author="瑋婷 徐" w:date="2025-01-03T17:04:00Z" w16du:dateUtc="2025-01-03T09:04:00Z"/>
                <w:rFonts w:ascii="Times New Roman" w:eastAsia="標楷體" w:hAnsi="Times New Roman" w:cs="Times New Roman"/>
              </w:rPr>
              <w:pPrChange w:id="34177"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01A163A0" w14:textId="713BBA1B" w:rsidR="00D93FCC" w:rsidDel="003C19C7" w:rsidRDefault="00D93FCC">
            <w:pPr>
              <w:rPr>
                <w:del w:id="34178" w:author="瑋婷 徐" w:date="2025-01-03T17:04:00Z" w16du:dateUtc="2025-01-03T09:04:00Z"/>
                <w:rFonts w:ascii="Times New Roman" w:eastAsia="標楷體" w:hAnsi="Times New Roman" w:cs="Times New Roman"/>
              </w:rPr>
              <w:pPrChange w:id="34179"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2777A56D" w14:textId="1B5F7FF8" w:rsidR="00D93FCC" w:rsidDel="003C19C7" w:rsidRDefault="00D93FCC">
            <w:pPr>
              <w:rPr>
                <w:del w:id="34180" w:author="瑋婷 徐" w:date="2025-01-03T17:04:00Z" w16du:dateUtc="2025-01-03T09:04:00Z"/>
                <w:rFonts w:ascii="Times New Roman" w:eastAsia="標楷體" w:hAnsi="Times New Roman" w:cs="Times New Roman"/>
              </w:rPr>
              <w:pPrChange w:id="34181"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34121832" w14:textId="39BCFEC6" w:rsidR="00D93FCC" w:rsidDel="003C19C7" w:rsidRDefault="00D93FCC">
            <w:pPr>
              <w:rPr>
                <w:del w:id="34182" w:author="瑋婷 徐" w:date="2025-01-03T17:04:00Z" w16du:dateUtc="2025-01-03T09:04:00Z"/>
                <w:rFonts w:ascii="Times New Roman" w:eastAsia="標楷體" w:hAnsi="Times New Roman" w:cs="Times New Roman"/>
              </w:rPr>
              <w:pPrChange w:id="34183"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35371416" w14:textId="2286B5D1" w:rsidR="00D93FCC" w:rsidDel="003C19C7" w:rsidRDefault="00D93FCC">
            <w:pPr>
              <w:rPr>
                <w:del w:id="34184" w:author="瑋婷 徐" w:date="2025-01-03T17:04:00Z" w16du:dateUtc="2025-01-03T09:04:00Z"/>
                <w:rFonts w:ascii="Times New Roman" w:eastAsia="標楷體" w:hAnsi="Times New Roman" w:cs="Times New Roman"/>
              </w:rPr>
              <w:pPrChange w:id="34185"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1D0A70FD" w14:textId="24F9DC22" w:rsidR="00D93FCC" w:rsidDel="003C19C7" w:rsidRDefault="00D93FCC">
            <w:pPr>
              <w:rPr>
                <w:del w:id="34186" w:author="瑋婷 徐" w:date="2025-01-03T17:04:00Z" w16du:dateUtc="2025-01-03T09:04:00Z"/>
                <w:rFonts w:ascii="Times New Roman" w:eastAsia="標楷體" w:hAnsi="Times New Roman" w:cs="Times New Roman"/>
              </w:rPr>
              <w:pPrChange w:id="34187"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49D65B3" w14:textId="207EC996" w:rsidR="00D93FCC" w:rsidDel="003C19C7" w:rsidRDefault="00D93FCC">
            <w:pPr>
              <w:rPr>
                <w:del w:id="34188" w:author="瑋婷 徐" w:date="2025-01-03T17:04:00Z" w16du:dateUtc="2025-01-03T09:04:00Z"/>
                <w:rFonts w:ascii="Times New Roman" w:eastAsia="標楷體" w:hAnsi="Times New Roman" w:cs="Times New Roman"/>
              </w:rPr>
              <w:pPrChange w:id="341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55366AC" w14:textId="3B08530A" w:rsidR="00D93FCC" w:rsidDel="003C19C7" w:rsidRDefault="00D93FCC">
            <w:pPr>
              <w:rPr>
                <w:del w:id="34190" w:author="瑋婷 徐" w:date="2025-01-03T17:04:00Z" w16du:dateUtc="2025-01-03T09:04:00Z"/>
                <w:rFonts w:ascii="Times New Roman" w:eastAsia="標楷體" w:hAnsi="Times New Roman" w:cs="Times New Roman"/>
              </w:rPr>
              <w:pPrChange w:id="341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B96A020" w14:textId="49666E6A" w:rsidR="00D93FCC" w:rsidDel="003C19C7" w:rsidRDefault="00D93FCC">
            <w:pPr>
              <w:rPr>
                <w:del w:id="34192" w:author="瑋婷 徐" w:date="2025-01-03T17:04:00Z" w16du:dateUtc="2025-01-03T09:04:00Z"/>
                <w:rFonts w:ascii="Times New Roman" w:eastAsia="標楷體" w:hAnsi="Times New Roman" w:cs="Times New Roman"/>
              </w:rPr>
              <w:pPrChange w:id="34193"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1C89C055" w14:textId="79A6B2CB" w:rsidR="00D93FCC" w:rsidDel="003C19C7" w:rsidRDefault="00D93FCC">
            <w:pPr>
              <w:rPr>
                <w:del w:id="34194" w:author="瑋婷 徐" w:date="2025-01-03T17:04:00Z" w16du:dateUtc="2025-01-03T09:04:00Z"/>
                <w:rFonts w:ascii="Times New Roman" w:eastAsia="標楷體" w:hAnsi="Times New Roman" w:cs="Times New Roman"/>
              </w:rPr>
              <w:pPrChange w:id="3419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BA450CC" w14:textId="0B26113B" w:rsidR="00D93FCC" w:rsidDel="003C19C7" w:rsidRDefault="00D93FCC">
            <w:pPr>
              <w:rPr>
                <w:del w:id="34196" w:author="瑋婷 徐" w:date="2025-01-03T17:04:00Z" w16du:dateUtc="2025-01-03T09:04:00Z"/>
                <w:rFonts w:ascii="Times New Roman" w:eastAsia="標楷體" w:hAnsi="Times New Roman" w:cs="Times New Roman"/>
              </w:rPr>
              <w:pPrChange w:id="341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9BC8CBC" w14:textId="4E6FC519" w:rsidR="00D93FCC" w:rsidDel="003C19C7" w:rsidRDefault="00D93FCC">
            <w:pPr>
              <w:rPr>
                <w:del w:id="34198" w:author="瑋婷 徐" w:date="2025-01-03T17:04:00Z" w16du:dateUtc="2025-01-03T09:04:00Z"/>
                <w:rFonts w:ascii="Times New Roman" w:eastAsia="標楷體" w:hAnsi="Times New Roman" w:cs="Times New Roman"/>
              </w:rPr>
              <w:pPrChange w:id="3419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16FCE0D" w14:textId="30E9208E" w:rsidR="00D93FCC" w:rsidDel="003C19C7" w:rsidRDefault="00D93FCC">
            <w:pPr>
              <w:rPr>
                <w:del w:id="34200" w:author="瑋婷 徐" w:date="2025-01-03T17:04:00Z" w16du:dateUtc="2025-01-03T09:04:00Z"/>
                <w:rFonts w:ascii="Times New Roman" w:eastAsia="標楷體" w:hAnsi="Times New Roman" w:cs="Times New Roman"/>
              </w:rPr>
              <w:pPrChange w:id="3420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940CD0B" w14:textId="7A92C492" w:rsidR="00D93FCC" w:rsidDel="003C19C7" w:rsidRDefault="00D93FCC">
            <w:pPr>
              <w:rPr>
                <w:del w:id="34202" w:author="瑋婷 徐" w:date="2025-01-03T17:04:00Z" w16du:dateUtc="2025-01-03T09:04:00Z"/>
                <w:rFonts w:ascii="Times New Roman" w:eastAsia="標楷體" w:hAnsi="Times New Roman" w:cs="Times New Roman"/>
              </w:rPr>
              <w:pPrChange w:id="342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60716CE" w14:textId="6B8BFED6" w:rsidR="00D93FCC" w:rsidDel="003C19C7" w:rsidRDefault="00D93FCC">
            <w:pPr>
              <w:rPr>
                <w:del w:id="34204" w:author="瑋婷 徐" w:date="2025-01-03T17:04:00Z" w16du:dateUtc="2025-01-03T09:04:00Z"/>
                <w:rFonts w:ascii="Times New Roman" w:eastAsia="標楷體" w:hAnsi="Times New Roman" w:cs="Times New Roman"/>
              </w:rPr>
              <w:pPrChange w:id="3420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902C7B0" w14:textId="74BC43DC" w:rsidR="00D93FCC" w:rsidDel="003C19C7" w:rsidRDefault="00D93FCC">
            <w:pPr>
              <w:rPr>
                <w:del w:id="34206" w:author="瑋婷 徐" w:date="2025-01-03T17:04:00Z" w16du:dateUtc="2025-01-03T09:04:00Z"/>
                <w:rFonts w:ascii="Times New Roman" w:eastAsia="標楷體" w:hAnsi="Times New Roman" w:cs="Times New Roman"/>
              </w:rPr>
              <w:pPrChange w:id="3420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AB35F50" w14:textId="75845351" w:rsidR="00D93FCC" w:rsidDel="003C19C7" w:rsidRDefault="00D93FCC">
            <w:pPr>
              <w:rPr>
                <w:del w:id="34208" w:author="瑋婷 徐" w:date="2025-01-03T17:04:00Z" w16du:dateUtc="2025-01-03T09:04:00Z"/>
                <w:rFonts w:ascii="Times New Roman" w:eastAsia="標楷體" w:hAnsi="Times New Roman" w:cs="Times New Roman"/>
              </w:rPr>
              <w:pPrChange w:id="3420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E5C58A0" w14:textId="707D4920" w:rsidR="00D93FCC" w:rsidDel="003C19C7" w:rsidRDefault="00D93FCC">
            <w:pPr>
              <w:rPr>
                <w:del w:id="34210" w:author="瑋婷 徐" w:date="2025-01-03T17:04:00Z" w16du:dateUtc="2025-01-03T09:04:00Z"/>
                <w:rFonts w:ascii="Times New Roman" w:eastAsia="標楷體" w:hAnsi="Times New Roman" w:cs="Times New Roman"/>
              </w:rPr>
              <w:pPrChange w:id="3421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17C0E6CB" w14:textId="116B56D3" w:rsidR="00D93FCC" w:rsidDel="003C19C7" w:rsidRDefault="00D93FCC">
            <w:pPr>
              <w:rPr>
                <w:del w:id="34212" w:author="瑋婷 徐" w:date="2025-01-03T17:04:00Z" w16du:dateUtc="2025-01-03T09:04:00Z"/>
                <w:rFonts w:ascii="Times New Roman" w:eastAsia="標楷體" w:hAnsi="Times New Roman" w:cs="Times New Roman"/>
              </w:rPr>
              <w:pPrChange w:id="3421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E62A61A" w14:textId="5DEE9C6A" w:rsidR="00D93FCC" w:rsidDel="003C19C7" w:rsidRDefault="00D93FCC">
            <w:pPr>
              <w:rPr>
                <w:del w:id="34214" w:author="瑋婷 徐" w:date="2025-01-03T17:04:00Z" w16du:dateUtc="2025-01-03T09:04:00Z"/>
                <w:rFonts w:ascii="Times New Roman" w:eastAsia="標楷體" w:hAnsi="Times New Roman" w:cs="Times New Roman"/>
              </w:rPr>
              <w:pPrChange w:id="3421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098B21AB" w14:textId="25F37E74" w:rsidR="00D93FCC" w:rsidDel="003C19C7" w:rsidRDefault="00D93FCC">
            <w:pPr>
              <w:rPr>
                <w:del w:id="34216" w:author="瑋婷 徐" w:date="2025-01-03T17:04:00Z" w16du:dateUtc="2025-01-03T09:04:00Z"/>
                <w:rFonts w:ascii="Times New Roman" w:eastAsia="標楷體" w:hAnsi="Times New Roman" w:cs="Times New Roman"/>
              </w:rPr>
              <w:pPrChange w:id="34217"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39975804" w14:textId="0946E9DB" w:rsidR="00D93FCC" w:rsidDel="003C19C7" w:rsidRDefault="00D93FCC">
            <w:pPr>
              <w:rPr>
                <w:del w:id="34218" w:author="瑋婷 徐" w:date="2025-01-03T17:04:00Z" w16du:dateUtc="2025-01-03T09:04:00Z"/>
                <w:rFonts w:ascii="Times New Roman" w:eastAsia="標楷體" w:hAnsi="Times New Roman" w:cs="Times New Roman"/>
              </w:rPr>
              <w:pPrChange w:id="34219"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7E186272" w14:textId="00863581" w:rsidR="00D93FCC" w:rsidDel="003C19C7" w:rsidRDefault="00D93FCC">
            <w:pPr>
              <w:rPr>
                <w:del w:id="34220" w:author="瑋婷 徐" w:date="2025-01-03T17:04:00Z" w16du:dateUtc="2025-01-03T09:04:00Z"/>
                <w:rFonts w:ascii="Times New Roman" w:eastAsia="標楷體" w:hAnsi="Times New Roman" w:cs="Times New Roman"/>
              </w:rPr>
              <w:pPrChange w:id="3422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885BD2F" w14:textId="37BF3928" w:rsidR="00D93FCC" w:rsidDel="003C19C7" w:rsidRDefault="00D93FCC">
            <w:pPr>
              <w:rPr>
                <w:del w:id="34222" w:author="瑋婷 徐" w:date="2025-01-03T17:04:00Z" w16du:dateUtc="2025-01-03T09:04:00Z"/>
                <w:rFonts w:ascii="Times New Roman" w:eastAsia="標楷體" w:hAnsi="Times New Roman" w:cs="Times New Roman"/>
              </w:rPr>
              <w:pPrChange w:id="3422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DB75AAA" w14:textId="3E007C37" w:rsidR="00D93FCC" w:rsidDel="003C19C7" w:rsidRDefault="00D93FCC">
            <w:pPr>
              <w:rPr>
                <w:del w:id="34224" w:author="瑋婷 徐" w:date="2025-01-03T17:04:00Z" w16du:dateUtc="2025-01-03T09:04:00Z"/>
                <w:rFonts w:ascii="Times New Roman" w:eastAsia="標楷體" w:hAnsi="Times New Roman" w:cs="Times New Roman"/>
              </w:rPr>
              <w:pPrChange w:id="342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E1DF423" w14:textId="33AA1044" w:rsidR="00D93FCC" w:rsidDel="003C19C7" w:rsidRDefault="00D93FCC">
            <w:pPr>
              <w:rPr>
                <w:del w:id="34226" w:author="瑋婷 徐" w:date="2025-01-03T17:04:00Z" w16du:dateUtc="2025-01-03T09:04:00Z"/>
                <w:rFonts w:ascii="Times New Roman" w:eastAsia="標楷體" w:hAnsi="Times New Roman" w:cs="Times New Roman"/>
              </w:rPr>
              <w:pPrChange w:id="3422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E2BCE62" w14:textId="1E3EC2B8" w:rsidR="00D93FCC" w:rsidDel="003C19C7" w:rsidRDefault="00D93FCC">
            <w:pPr>
              <w:rPr>
                <w:del w:id="34228" w:author="瑋婷 徐" w:date="2025-01-03T17:04:00Z" w16du:dateUtc="2025-01-03T09:04:00Z"/>
                <w:rFonts w:ascii="Times New Roman" w:eastAsia="標楷體" w:hAnsi="Times New Roman" w:cs="Times New Roman"/>
              </w:rPr>
              <w:pPrChange w:id="3422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199867B" w14:textId="68C0C14B" w:rsidR="00D93FCC" w:rsidDel="003C19C7" w:rsidRDefault="00D93FCC">
            <w:pPr>
              <w:rPr>
                <w:del w:id="34230" w:author="瑋婷 徐" w:date="2025-01-03T17:04:00Z" w16du:dateUtc="2025-01-03T09:04:00Z"/>
                <w:rFonts w:ascii="Times New Roman" w:eastAsia="標楷體" w:hAnsi="Times New Roman" w:cs="Times New Roman"/>
              </w:rPr>
              <w:pPrChange w:id="34231"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19C8E059" w14:textId="45C439C8" w:rsidR="00D93FCC" w:rsidDel="003C19C7" w:rsidRDefault="00D93FCC">
            <w:pPr>
              <w:rPr>
                <w:del w:id="34232" w:author="瑋婷 徐" w:date="2025-01-03T17:04:00Z" w16du:dateUtc="2025-01-03T09:04:00Z"/>
                <w:rFonts w:ascii="Times New Roman" w:eastAsia="標楷體" w:hAnsi="Times New Roman" w:cs="Times New Roman"/>
              </w:rPr>
              <w:pPrChange w:id="3423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A536AA2" w14:textId="13E977D7" w:rsidR="00D93FCC" w:rsidDel="003C19C7" w:rsidRDefault="00D93FCC">
            <w:pPr>
              <w:rPr>
                <w:del w:id="34234" w:author="瑋婷 徐" w:date="2025-01-03T17:04:00Z" w16du:dateUtc="2025-01-03T09:04:00Z"/>
                <w:rFonts w:ascii="Times New Roman" w:eastAsia="標楷體" w:hAnsi="Times New Roman" w:cs="Times New Roman"/>
              </w:rPr>
              <w:pPrChange w:id="3423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7D2E9A72" w14:textId="7EA71FD6" w:rsidR="00D93FCC" w:rsidDel="003C19C7" w:rsidRDefault="00D93FCC">
            <w:pPr>
              <w:rPr>
                <w:del w:id="34236" w:author="瑋婷 徐" w:date="2025-01-03T17:04:00Z" w16du:dateUtc="2025-01-03T09:04:00Z"/>
                <w:rFonts w:ascii="Times New Roman" w:eastAsia="標楷體" w:hAnsi="Times New Roman" w:cs="Times New Roman"/>
              </w:rPr>
              <w:pPrChange w:id="34237"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7FE80032" w14:textId="6C7D3F70" w:rsidR="00D93FCC" w:rsidDel="003C19C7" w:rsidRDefault="00D93FCC">
            <w:pPr>
              <w:rPr>
                <w:del w:id="34238" w:author="瑋婷 徐" w:date="2025-01-03T17:04:00Z" w16du:dateUtc="2025-01-03T09:04:00Z"/>
                <w:rFonts w:ascii="Times New Roman" w:eastAsia="標楷體" w:hAnsi="Times New Roman" w:cs="Times New Roman"/>
              </w:rPr>
              <w:pPrChange w:id="34239"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025C76E1" w14:textId="05903257" w:rsidR="00D93FCC" w:rsidDel="003C19C7" w:rsidRDefault="002435EC">
            <w:pPr>
              <w:rPr>
                <w:del w:id="34240" w:author="瑋婷 徐" w:date="2025-01-03T17:04:00Z" w16du:dateUtc="2025-01-03T09:04:00Z"/>
                <w:rFonts w:ascii="Times New Roman" w:eastAsia="標楷體" w:hAnsi="Times New Roman" w:cs="Times New Roman"/>
              </w:rPr>
              <w:pPrChange w:id="34241" w:author="瑋婷 徐" w:date="2025-01-03T17:04:00Z" w16du:dateUtc="2025-01-03T09:04:00Z">
                <w:pPr>
                  <w:spacing w:line="276" w:lineRule="auto"/>
                  <w:jc w:val="center"/>
                </w:pPr>
              </w:pPrChange>
            </w:pPr>
            <w:del w:id="34242" w:author="瑋婷 徐" w:date="2025-01-03T17:04:00Z" w16du:dateUtc="2025-01-03T09:04:00Z">
              <w:r w:rsidDel="003C19C7">
                <w:rPr>
                  <w:rFonts w:ascii="Times New Roman" w:eastAsia="標楷體" w:hAnsi="Times New Roman" w:cs="Times New Roman"/>
                  <w:color w:val="000000"/>
                </w:rPr>
                <w:delText>*</w:delText>
              </w:r>
            </w:del>
          </w:p>
        </w:tc>
      </w:tr>
      <w:tr w:rsidR="00000000" w:rsidDel="003C19C7" w14:paraId="5F2B979B" w14:textId="592C9D00" w:rsidTr="002B07B0">
        <w:trPr>
          <w:cantSplit/>
          <w:jc w:val="center"/>
          <w:del w:id="34243"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0462AD7D" w14:textId="5EE89F19" w:rsidR="00D93FCC" w:rsidDel="003C19C7" w:rsidRDefault="002435EC">
            <w:pPr>
              <w:rPr>
                <w:del w:id="34244" w:author="瑋婷 徐" w:date="2025-01-03T17:04:00Z" w16du:dateUtc="2025-01-03T09:04:00Z"/>
                <w:rFonts w:ascii="Times New Roman" w:eastAsia="標楷體" w:hAnsi="Times New Roman" w:cs="Times New Roman"/>
              </w:rPr>
              <w:pPrChange w:id="34245" w:author="瑋婷 徐" w:date="2025-01-03T17:04:00Z" w16du:dateUtc="2025-01-03T09:04:00Z">
                <w:pPr>
                  <w:spacing w:line="276" w:lineRule="auto"/>
                </w:pPr>
              </w:pPrChange>
            </w:pPr>
            <w:del w:id="34246" w:author="瑋婷 徐" w:date="2025-01-03T17:04:00Z" w16du:dateUtc="2025-01-03T09:04:00Z">
              <w:r w:rsidDel="003C19C7">
                <w:rPr>
                  <w:rFonts w:ascii="Times New Roman" w:eastAsia="標楷體" w:hAnsi="Times New Roman" w:cs="Times New Roman"/>
                  <w:color w:val="000000"/>
                </w:rPr>
                <w:delText>白尾八哥</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58A6500D" w14:textId="4A42393C" w:rsidR="00D93FCC" w:rsidDel="003C19C7" w:rsidRDefault="002435EC">
            <w:pPr>
              <w:rPr>
                <w:del w:id="34247" w:author="瑋婷 徐" w:date="2025-01-03T17:04:00Z" w16du:dateUtc="2025-01-03T09:04:00Z"/>
                <w:rFonts w:ascii="Times New Roman" w:eastAsia="標楷體" w:hAnsi="Times New Roman" w:cs="Times New Roman"/>
                <w:i/>
              </w:rPr>
              <w:pPrChange w:id="34248" w:author="瑋婷 徐" w:date="2025-01-03T17:04:00Z" w16du:dateUtc="2025-01-03T09:04:00Z">
                <w:pPr>
                  <w:spacing w:line="276" w:lineRule="auto"/>
                </w:pPr>
              </w:pPrChange>
            </w:pPr>
            <w:del w:id="34249" w:author="瑋婷 徐" w:date="2025-01-03T17:04:00Z" w16du:dateUtc="2025-01-03T09:04:00Z">
              <w:r w:rsidDel="003C19C7">
                <w:rPr>
                  <w:rFonts w:ascii="Times New Roman" w:eastAsia="標楷體" w:hAnsi="Times New Roman" w:cs="Times New Roman"/>
                  <w:i/>
                  <w:iCs/>
                  <w:color w:val="000000"/>
                </w:rPr>
                <w:delText>Acridotheres javanicus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7F59F309" w14:textId="699A80CC" w:rsidR="00D93FCC" w:rsidDel="003C19C7" w:rsidRDefault="00D93FCC">
            <w:pPr>
              <w:rPr>
                <w:del w:id="34250" w:author="瑋婷 徐" w:date="2025-01-03T17:04:00Z" w16du:dateUtc="2025-01-03T09:04:00Z"/>
                <w:rFonts w:ascii="Times New Roman" w:eastAsia="標楷體" w:hAnsi="Times New Roman" w:cs="Times New Roman"/>
              </w:rPr>
              <w:pPrChange w:id="34251"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38CDAB30" w14:textId="674BEF51" w:rsidR="00D93FCC" w:rsidDel="003C19C7" w:rsidRDefault="00D93FCC">
            <w:pPr>
              <w:rPr>
                <w:del w:id="34252" w:author="瑋婷 徐" w:date="2025-01-03T17:04:00Z" w16du:dateUtc="2025-01-03T09:04:00Z"/>
                <w:rFonts w:ascii="Times New Roman" w:eastAsia="標楷體" w:hAnsi="Times New Roman" w:cs="Times New Roman"/>
              </w:rPr>
              <w:pPrChange w:id="34253"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452D2149" w14:textId="2950D2C0" w:rsidR="00D93FCC" w:rsidDel="003C19C7" w:rsidRDefault="002435EC">
            <w:pPr>
              <w:rPr>
                <w:del w:id="34254" w:author="瑋婷 徐" w:date="2025-01-03T17:04:00Z" w16du:dateUtc="2025-01-03T09:04:00Z"/>
                <w:rFonts w:ascii="Times New Roman" w:eastAsia="標楷體" w:hAnsi="Times New Roman" w:cs="Times New Roman"/>
              </w:rPr>
              <w:pPrChange w:id="34255" w:author="瑋婷 徐" w:date="2025-01-03T17:04:00Z" w16du:dateUtc="2025-01-03T09:04:00Z">
                <w:pPr>
                  <w:spacing w:line="276" w:lineRule="auto"/>
                  <w:jc w:val="center"/>
                </w:pPr>
              </w:pPrChange>
            </w:pPr>
            <w:del w:id="34256"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FFFFFF"/>
            <w:vAlign w:val="center"/>
          </w:tcPr>
          <w:p w14:paraId="6F62C6FB" w14:textId="1CB1C879" w:rsidR="00D93FCC" w:rsidDel="003C19C7" w:rsidRDefault="00D93FCC">
            <w:pPr>
              <w:rPr>
                <w:del w:id="34257" w:author="瑋婷 徐" w:date="2025-01-03T17:04:00Z" w16du:dateUtc="2025-01-03T09:04:00Z"/>
                <w:rFonts w:ascii="Times New Roman" w:eastAsia="標楷體" w:hAnsi="Times New Roman" w:cs="Times New Roman"/>
              </w:rPr>
              <w:pPrChange w:id="34258"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3B7886BE" w14:textId="6B6490B0" w:rsidR="00D93FCC" w:rsidDel="003C19C7" w:rsidRDefault="00D93FCC">
            <w:pPr>
              <w:rPr>
                <w:del w:id="34259" w:author="瑋婷 徐" w:date="2025-01-03T17:04:00Z" w16du:dateUtc="2025-01-03T09:04:00Z"/>
                <w:rFonts w:ascii="Times New Roman" w:eastAsia="標楷體" w:hAnsi="Times New Roman" w:cs="Times New Roman"/>
              </w:rPr>
              <w:pPrChange w:id="34260"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19D5EEBC" w14:textId="0C0F9BC3" w:rsidR="00D93FCC" w:rsidDel="003C19C7" w:rsidRDefault="00D93FCC">
            <w:pPr>
              <w:rPr>
                <w:del w:id="34261" w:author="瑋婷 徐" w:date="2025-01-03T17:04:00Z" w16du:dateUtc="2025-01-03T09:04:00Z"/>
                <w:rFonts w:ascii="Times New Roman" w:eastAsia="標楷體" w:hAnsi="Times New Roman" w:cs="Times New Roman"/>
              </w:rPr>
              <w:pPrChange w:id="34262"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3F344F41" w14:textId="4DD74A00" w:rsidR="00D93FCC" w:rsidDel="003C19C7" w:rsidRDefault="00D93FCC">
            <w:pPr>
              <w:rPr>
                <w:del w:id="34263" w:author="瑋婷 徐" w:date="2025-01-03T17:04:00Z" w16du:dateUtc="2025-01-03T09:04:00Z"/>
                <w:rFonts w:ascii="Times New Roman" w:eastAsia="標楷體" w:hAnsi="Times New Roman" w:cs="Times New Roman"/>
              </w:rPr>
              <w:pPrChange w:id="34264"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54D149DA" w14:textId="573ECAC0" w:rsidR="00D93FCC" w:rsidDel="003C19C7" w:rsidRDefault="00D93FCC">
            <w:pPr>
              <w:rPr>
                <w:del w:id="34265" w:author="瑋婷 徐" w:date="2025-01-03T17:04:00Z" w16du:dateUtc="2025-01-03T09:04:00Z"/>
                <w:rFonts w:ascii="Times New Roman" w:eastAsia="標楷體" w:hAnsi="Times New Roman" w:cs="Times New Roman"/>
              </w:rPr>
              <w:pPrChange w:id="34266"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C0B16D8" w14:textId="1EF4FF0B" w:rsidR="00D93FCC" w:rsidDel="003C19C7" w:rsidRDefault="00D93FCC">
            <w:pPr>
              <w:rPr>
                <w:del w:id="34267" w:author="瑋婷 徐" w:date="2025-01-03T17:04:00Z" w16du:dateUtc="2025-01-03T09:04:00Z"/>
                <w:rFonts w:ascii="Times New Roman" w:eastAsia="標楷體" w:hAnsi="Times New Roman" w:cs="Times New Roman"/>
              </w:rPr>
              <w:pPrChange w:id="342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07856D3" w14:textId="37E913ED" w:rsidR="00D93FCC" w:rsidDel="003C19C7" w:rsidRDefault="00D93FCC">
            <w:pPr>
              <w:rPr>
                <w:del w:id="34269" w:author="瑋婷 徐" w:date="2025-01-03T17:04:00Z" w16du:dateUtc="2025-01-03T09:04:00Z"/>
                <w:rFonts w:ascii="Times New Roman" w:eastAsia="標楷體" w:hAnsi="Times New Roman" w:cs="Times New Roman"/>
              </w:rPr>
              <w:pPrChange w:id="3427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3A7CE52" w14:textId="03AE3727" w:rsidR="00D93FCC" w:rsidDel="003C19C7" w:rsidRDefault="00D93FCC">
            <w:pPr>
              <w:rPr>
                <w:del w:id="34271" w:author="瑋婷 徐" w:date="2025-01-03T17:04:00Z" w16du:dateUtc="2025-01-03T09:04:00Z"/>
                <w:rFonts w:ascii="Times New Roman" w:eastAsia="標楷體" w:hAnsi="Times New Roman" w:cs="Times New Roman"/>
              </w:rPr>
              <w:pPrChange w:id="34272"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47A2E852" w14:textId="4D8694A8" w:rsidR="00D93FCC" w:rsidDel="003C19C7" w:rsidRDefault="00D93FCC">
            <w:pPr>
              <w:rPr>
                <w:del w:id="34273" w:author="瑋婷 徐" w:date="2025-01-03T17:04:00Z" w16du:dateUtc="2025-01-03T09:04:00Z"/>
                <w:rFonts w:ascii="Times New Roman" w:eastAsia="標楷體" w:hAnsi="Times New Roman" w:cs="Times New Roman"/>
              </w:rPr>
              <w:pPrChange w:id="342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FB76509" w14:textId="3F01C16E" w:rsidR="00D93FCC" w:rsidDel="003C19C7" w:rsidRDefault="00D93FCC">
            <w:pPr>
              <w:rPr>
                <w:del w:id="34275" w:author="瑋婷 徐" w:date="2025-01-03T17:04:00Z" w16du:dateUtc="2025-01-03T09:04:00Z"/>
                <w:rFonts w:ascii="Times New Roman" w:eastAsia="標楷體" w:hAnsi="Times New Roman" w:cs="Times New Roman"/>
              </w:rPr>
              <w:pPrChange w:id="342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9ABDC8A" w14:textId="41666EFB" w:rsidR="00D93FCC" w:rsidDel="003C19C7" w:rsidRDefault="00D93FCC">
            <w:pPr>
              <w:rPr>
                <w:del w:id="34277" w:author="瑋婷 徐" w:date="2025-01-03T17:04:00Z" w16du:dateUtc="2025-01-03T09:04:00Z"/>
                <w:rFonts w:ascii="Times New Roman" w:eastAsia="標楷體" w:hAnsi="Times New Roman" w:cs="Times New Roman"/>
              </w:rPr>
              <w:pPrChange w:id="342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13884E7" w14:textId="11BC5ABE" w:rsidR="00D93FCC" w:rsidDel="003C19C7" w:rsidRDefault="00D93FCC">
            <w:pPr>
              <w:rPr>
                <w:del w:id="34279" w:author="瑋婷 徐" w:date="2025-01-03T17:04:00Z" w16du:dateUtc="2025-01-03T09:04:00Z"/>
                <w:rFonts w:ascii="Times New Roman" w:eastAsia="標楷體" w:hAnsi="Times New Roman" w:cs="Times New Roman"/>
              </w:rPr>
              <w:pPrChange w:id="342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04F8BE7" w14:textId="01F1F069" w:rsidR="00D93FCC" w:rsidDel="003C19C7" w:rsidRDefault="00D93FCC">
            <w:pPr>
              <w:rPr>
                <w:del w:id="34281" w:author="瑋婷 徐" w:date="2025-01-03T17:04:00Z" w16du:dateUtc="2025-01-03T09:04:00Z"/>
                <w:rFonts w:ascii="Times New Roman" w:eastAsia="標楷體" w:hAnsi="Times New Roman" w:cs="Times New Roman"/>
              </w:rPr>
              <w:pPrChange w:id="342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6B6EBAC" w14:textId="39A0A744" w:rsidR="00D93FCC" w:rsidDel="003C19C7" w:rsidRDefault="00D93FCC">
            <w:pPr>
              <w:rPr>
                <w:del w:id="34283" w:author="瑋婷 徐" w:date="2025-01-03T17:04:00Z" w16du:dateUtc="2025-01-03T09:04:00Z"/>
                <w:rFonts w:ascii="Times New Roman" w:eastAsia="標楷體" w:hAnsi="Times New Roman" w:cs="Times New Roman"/>
              </w:rPr>
              <w:pPrChange w:id="3428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27BD54B" w14:textId="633D9B3E" w:rsidR="00D93FCC" w:rsidDel="003C19C7" w:rsidRDefault="00D93FCC">
            <w:pPr>
              <w:rPr>
                <w:del w:id="34285" w:author="瑋婷 徐" w:date="2025-01-03T17:04:00Z" w16du:dateUtc="2025-01-03T09:04:00Z"/>
                <w:rFonts w:ascii="Times New Roman" w:eastAsia="標楷體" w:hAnsi="Times New Roman" w:cs="Times New Roman"/>
              </w:rPr>
              <w:pPrChange w:id="3428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3B24D60" w14:textId="4D798B90" w:rsidR="00D93FCC" w:rsidDel="003C19C7" w:rsidRDefault="00D93FCC">
            <w:pPr>
              <w:rPr>
                <w:del w:id="34287" w:author="瑋婷 徐" w:date="2025-01-03T17:04:00Z" w16du:dateUtc="2025-01-03T09:04:00Z"/>
                <w:rFonts w:ascii="Times New Roman" w:eastAsia="標楷體" w:hAnsi="Times New Roman" w:cs="Times New Roman"/>
              </w:rPr>
              <w:pPrChange w:id="3428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A4F3F62" w14:textId="4AEBFEAF" w:rsidR="00D93FCC" w:rsidDel="003C19C7" w:rsidRDefault="00D93FCC">
            <w:pPr>
              <w:rPr>
                <w:del w:id="34289" w:author="瑋婷 徐" w:date="2025-01-03T17:04:00Z" w16du:dateUtc="2025-01-03T09:04:00Z"/>
                <w:rFonts w:ascii="Times New Roman" w:eastAsia="標楷體" w:hAnsi="Times New Roman" w:cs="Times New Roman"/>
              </w:rPr>
              <w:pPrChange w:id="3429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5D3F6579" w14:textId="5A966494" w:rsidR="00D93FCC" w:rsidDel="003C19C7" w:rsidRDefault="00D93FCC">
            <w:pPr>
              <w:rPr>
                <w:del w:id="34291" w:author="瑋婷 徐" w:date="2025-01-03T17:04:00Z" w16du:dateUtc="2025-01-03T09:04:00Z"/>
                <w:rFonts w:ascii="Times New Roman" w:eastAsia="標楷體" w:hAnsi="Times New Roman" w:cs="Times New Roman"/>
              </w:rPr>
              <w:pPrChange w:id="3429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424A8BF" w14:textId="569D55E9" w:rsidR="00D93FCC" w:rsidDel="003C19C7" w:rsidRDefault="00D93FCC">
            <w:pPr>
              <w:rPr>
                <w:del w:id="34293" w:author="瑋婷 徐" w:date="2025-01-03T17:04:00Z" w16du:dateUtc="2025-01-03T09:04:00Z"/>
                <w:rFonts w:ascii="Times New Roman" w:eastAsia="標楷體" w:hAnsi="Times New Roman" w:cs="Times New Roman"/>
              </w:rPr>
              <w:pPrChange w:id="3429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D6AA6C3" w14:textId="6CF5A4CF" w:rsidR="00D93FCC" w:rsidDel="003C19C7" w:rsidRDefault="00D93FCC">
            <w:pPr>
              <w:rPr>
                <w:del w:id="34295" w:author="瑋婷 徐" w:date="2025-01-03T17:04:00Z" w16du:dateUtc="2025-01-03T09:04:00Z"/>
                <w:rFonts w:ascii="Times New Roman" w:eastAsia="標楷體" w:hAnsi="Times New Roman" w:cs="Times New Roman"/>
              </w:rPr>
              <w:pPrChange w:id="34296"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2F8C7EF4" w14:textId="26C078E2" w:rsidR="00D93FCC" w:rsidDel="003C19C7" w:rsidRDefault="00D93FCC">
            <w:pPr>
              <w:rPr>
                <w:del w:id="34297" w:author="瑋婷 徐" w:date="2025-01-03T17:04:00Z" w16du:dateUtc="2025-01-03T09:04:00Z"/>
                <w:rFonts w:ascii="Times New Roman" w:eastAsia="標楷體" w:hAnsi="Times New Roman" w:cs="Times New Roman"/>
              </w:rPr>
              <w:pPrChange w:id="34298"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BEF10B6" w14:textId="40EA4E4B" w:rsidR="00D93FCC" w:rsidDel="003C19C7" w:rsidRDefault="00D93FCC">
            <w:pPr>
              <w:rPr>
                <w:del w:id="34299" w:author="瑋婷 徐" w:date="2025-01-03T17:04:00Z" w16du:dateUtc="2025-01-03T09:04:00Z"/>
                <w:rFonts w:ascii="Times New Roman" w:eastAsia="標楷體" w:hAnsi="Times New Roman" w:cs="Times New Roman"/>
              </w:rPr>
              <w:pPrChange w:id="3430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D60E730" w14:textId="77CA6511" w:rsidR="00D93FCC" w:rsidDel="003C19C7" w:rsidRDefault="00D93FCC">
            <w:pPr>
              <w:rPr>
                <w:del w:id="34301" w:author="瑋婷 徐" w:date="2025-01-03T17:04:00Z" w16du:dateUtc="2025-01-03T09:04:00Z"/>
                <w:rFonts w:ascii="Times New Roman" w:eastAsia="標楷體" w:hAnsi="Times New Roman" w:cs="Times New Roman"/>
              </w:rPr>
              <w:pPrChange w:id="3430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9920ACE" w14:textId="2A942481" w:rsidR="00D93FCC" w:rsidDel="003C19C7" w:rsidRDefault="00D93FCC">
            <w:pPr>
              <w:rPr>
                <w:del w:id="34303" w:author="瑋婷 徐" w:date="2025-01-03T17:04:00Z" w16du:dateUtc="2025-01-03T09:04:00Z"/>
                <w:rFonts w:ascii="Times New Roman" w:eastAsia="標楷體" w:hAnsi="Times New Roman" w:cs="Times New Roman"/>
              </w:rPr>
              <w:pPrChange w:id="343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2B57008" w14:textId="10492EED" w:rsidR="00D93FCC" w:rsidDel="003C19C7" w:rsidRDefault="00D93FCC">
            <w:pPr>
              <w:rPr>
                <w:del w:id="34305" w:author="瑋婷 徐" w:date="2025-01-03T17:04:00Z" w16du:dateUtc="2025-01-03T09:04:00Z"/>
                <w:rFonts w:ascii="Times New Roman" w:eastAsia="標楷體" w:hAnsi="Times New Roman" w:cs="Times New Roman"/>
              </w:rPr>
              <w:pPrChange w:id="343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597ABAA" w14:textId="6299E734" w:rsidR="00D93FCC" w:rsidDel="003C19C7" w:rsidRDefault="00D93FCC">
            <w:pPr>
              <w:rPr>
                <w:del w:id="34307" w:author="瑋婷 徐" w:date="2025-01-03T17:04:00Z" w16du:dateUtc="2025-01-03T09:04:00Z"/>
                <w:rFonts w:ascii="Times New Roman" w:eastAsia="標楷體" w:hAnsi="Times New Roman" w:cs="Times New Roman"/>
              </w:rPr>
              <w:pPrChange w:id="3430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6A15A8B" w14:textId="45479D11" w:rsidR="00D93FCC" w:rsidDel="003C19C7" w:rsidRDefault="00D93FCC">
            <w:pPr>
              <w:rPr>
                <w:del w:id="34309" w:author="瑋婷 徐" w:date="2025-01-03T17:04:00Z" w16du:dateUtc="2025-01-03T09:04:00Z"/>
                <w:rFonts w:ascii="Times New Roman" w:eastAsia="標楷體" w:hAnsi="Times New Roman" w:cs="Times New Roman"/>
              </w:rPr>
              <w:pPrChange w:id="34310"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371B72C5" w14:textId="67617395" w:rsidR="00D93FCC" w:rsidDel="003C19C7" w:rsidRDefault="00D93FCC">
            <w:pPr>
              <w:rPr>
                <w:del w:id="34311" w:author="瑋婷 徐" w:date="2025-01-03T17:04:00Z" w16du:dateUtc="2025-01-03T09:04:00Z"/>
                <w:rFonts w:ascii="Times New Roman" w:eastAsia="標楷體" w:hAnsi="Times New Roman" w:cs="Times New Roman"/>
              </w:rPr>
              <w:pPrChange w:id="3431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30EB51A" w14:textId="209C163D" w:rsidR="00D93FCC" w:rsidDel="003C19C7" w:rsidRDefault="00D93FCC">
            <w:pPr>
              <w:rPr>
                <w:del w:id="34313" w:author="瑋婷 徐" w:date="2025-01-03T17:04:00Z" w16du:dateUtc="2025-01-03T09:04:00Z"/>
                <w:rFonts w:ascii="Times New Roman" w:eastAsia="標楷體" w:hAnsi="Times New Roman" w:cs="Times New Roman"/>
              </w:rPr>
              <w:pPrChange w:id="3431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56466F80" w14:textId="1F0DE659" w:rsidR="00D93FCC" w:rsidDel="003C19C7" w:rsidRDefault="00D93FCC">
            <w:pPr>
              <w:rPr>
                <w:del w:id="34315" w:author="瑋婷 徐" w:date="2025-01-03T17:04:00Z" w16du:dateUtc="2025-01-03T09:04:00Z"/>
                <w:rFonts w:ascii="Times New Roman" w:eastAsia="標楷體" w:hAnsi="Times New Roman" w:cs="Times New Roman"/>
              </w:rPr>
              <w:pPrChange w:id="34316"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67305F29" w14:textId="734AA30B" w:rsidR="00D93FCC" w:rsidDel="003C19C7" w:rsidRDefault="00D93FCC">
            <w:pPr>
              <w:rPr>
                <w:del w:id="34317" w:author="瑋婷 徐" w:date="2025-01-03T17:04:00Z" w16du:dateUtc="2025-01-03T09:04:00Z"/>
                <w:rFonts w:ascii="Times New Roman" w:eastAsia="標楷體" w:hAnsi="Times New Roman" w:cs="Times New Roman"/>
              </w:rPr>
              <w:pPrChange w:id="34318"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45BF83AF" w14:textId="115DDE7A" w:rsidR="00D93FCC" w:rsidDel="003C19C7" w:rsidRDefault="00D93FCC">
            <w:pPr>
              <w:rPr>
                <w:del w:id="34319" w:author="瑋婷 徐" w:date="2025-01-03T17:04:00Z" w16du:dateUtc="2025-01-03T09:04:00Z"/>
                <w:rFonts w:ascii="Times New Roman" w:eastAsia="標楷體" w:hAnsi="Times New Roman" w:cs="Times New Roman"/>
              </w:rPr>
              <w:pPrChange w:id="34320" w:author="瑋婷 徐" w:date="2025-01-03T17:04:00Z" w16du:dateUtc="2025-01-03T09:04:00Z">
                <w:pPr>
                  <w:spacing w:line="276" w:lineRule="auto"/>
                  <w:jc w:val="center"/>
                </w:pPr>
              </w:pPrChange>
            </w:pPr>
          </w:p>
        </w:tc>
      </w:tr>
      <w:tr w:rsidR="00000000" w:rsidDel="003C19C7" w14:paraId="5123F4A9" w14:textId="15140C84" w:rsidTr="002B07B0">
        <w:trPr>
          <w:cantSplit/>
          <w:jc w:val="center"/>
          <w:del w:id="34321"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2663F6A4" w14:textId="5D96D4DA" w:rsidR="00D93FCC" w:rsidDel="003C19C7" w:rsidRDefault="002435EC">
            <w:pPr>
              <w:rPr>
                <w:del w:id="34322" w:author="瑋婷 徐" w:date="2025-01-03T17:04:00Z" w16du:dateUtc="2025-01-03T09:04:00Z"/>
                <w:rFonts w:ascii="Times New Roman" w:eastAsia="標楷體" w:hAnsi="Times New Roman" w:cs="Times New Roman"/>
              </w:rPr>
              <w:pPrChange w:id="34323" w:author="瑋婷 徐" w:date="2025-01-03T17:04:00Z" w16du:dateUtc="2025-01-03T09:04:00Z">
                <w:pPr>
                  <w:spacing w:line="276" w:lineRule="auto"/>
                </w:pPr>
              </w:pPrChange>
            </w:pPr>
            <w:del w:id="34324" w:author="瑋婷 徐" w:date="2025-01-03T17:04:00Z" w16du:dateUtc="2025-01-03T09:04:00Z">
              <w:r w:rsidDel="003C19C7">
                <w:rPr>
                  <w:rFonts w:ascii="Times New Roman" w:eastAsia="標楷體" w:hAnsi="Times New Roman" w:cs="Times New Roman"/>
                  <w:color w:val="000000"/>
                </w:rPr>
                <w:delText>白頭鶇</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63F9C98B" w14:textId="3EA1EBCE" w:rsidR="00D93FCC" w:rsidDel="003C19C7" w:rsidRDefault="002435EC">
            <w:pPr>
              <w:rPr>
                <w:del w:id="34325" w:author="瑋婷 徐" w:date="2025-01-03T17:04:00Z" w16du:dateUtc="2025-01-03T09:04:00Z"/>
                <w:rFonts w:ascii="Times New Roman" w:eastAsia="標楷體" w:hAnsi="Times New Roman" w:cs="Times New Roman"/>
                <w:i/>
              </w:rPr>
              <w:pPrChange w:id="34326" w:author="瑋婷 徐" w:date="2025-01-03T17:04:00Z" w16du:dateUtc="2025-01-03T09:04:00Z">
                <w:pPr>
                  <w:spacing w:line="276" w:lineRule="auto"/>
                </w:pPr>
              </w:pPrChange>
            </w:pPr>
            <w:del w:id="34327" w:author="瑋婷 徐" w:date="2025-01-03T17:04:00Z" w16du:dateUtc="2025-01-03T09:04:00Z">
              <w:r w:rsidDel="003C19C7">
                <w:rPr>
                  <w:rFonts w:ascii="Times New Roman" w:eastAsia="標楷體" w:hAnsi="Times New Roman" w:cs="Times New Roman"/>
                  <w:i/>
                  <w:iCs/>
                  <w:color w:val="000000"/>
                </w:rPr>
                <w:delText>Turdus niveiceps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00B5BCC8" w14:textId="64E00697" w:rsidR="00D93FCC" w:rsidDel="003C19C7" w:rsidRDefault="00D93FCC">
            <w:pPr>
              <w:rPr>
                <w:del w:id="34328" w:author="瑋婷 徐" w:date="2025-01-03T17:04:00Z" w16du:dateUtc="2025-01-03T09:04:00Z"/>
                <w:rFonts w:ascii="Times New Roman" w:eastAsia="標楷體" w:hAnsi="Times New Roman" w:cs="Times New Roman"/>
              </w:rPr>
              <w:pPrChange w:id="34329"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717EB9E" w14:textId="0169B703" w:rsidR="00D93FCC" w:rsidDel="003C19C7" w:rsidRDefault="00D93FCC">
            <w:pPr>
              <w:rPr>
                <w:del w:id="34330" w:author="瑋婷 徐" w:date="2025-01-03T17:04:00Z" w16du:dateUtc="2025-01-03T09:04:00Z"/>
                <w:rFonts w:ascii="Times New Roman" w:eastAsia="標楷體" w:hAnsi="Times New Roman" w:cs="Times New Roman"/>
              </w:rPr>
              <w:pPrChange w:id="34331"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4BB6F79F" w14:textId="4F9E8DA2" w:rsidR="00D93FCC" w:rsidDel="003C19C7" w:rsidRDefault="00D93FCC">
            <w:pPr>
              <w:rPr>
                <w:del w:id="34332" w:author="瑋婷 徐" w:date="2025-01-03T17:04:00Z" w16du:dateUtc="2025-01-03T09:04:00Z"/>
                <w:rFonts w:ascii="Times New Roman" w:eastAsia="標楷體" w:hAnsi="Times New Roman" w:cs="Times New Roman"/>
              </w:rPr>
              <w:pPrChange w:id="34333"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4546714B" w14:textId="10AC6BC1" w:rsidR="00D93FCC" w:rsidDel="003C19C7" w:rsidRDefault="00D93FCC">
            <w:pPr>
              <w:rPr>
                <w:del w:id="34334" w:author="瑋婷 徐" w:date="2025-01-03T17:04:00Z" w16du:dateUtc="2025-01-03T09:04:00Z"/>
                <w:rFonts w:ascii="Times New Roman" w:eastAsia="標楷體" w:hAnsi="Times New Roman" w:cs="Times New Roman"/>
              </w:rPr>
              <w:pPrChange w:id="34335"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3A751E9E" w14:textId="41AE7945" w:rsidR="00D93FCC" w:rsidDel="003C19C7" w:rsidRDefault="00D93FCC">
            <w:pPr>
              <w:rPr>
                <w:del w:id="34336" w:author="瑋婷 徐" w:date="2025-01-03T17:04:00Z" w16du:dateUtc="2025-01-03T09:04:00Z"/>
                <w:rFonts w:ascii="Times New Roman" w:eastAsia="標楷體" w:hAnsi="Times New Roman" w:cs="Times New Roman"/>
              </w:rPr>
              <w:pPrChange w:id="34337"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3A245B1B" w14:textId="5D6F21B5" w:rsidR="00D93FCC" w:rsidDel="003C19C7" w:rsidRDefault="00D93FCC">
            <w:pPr>
              <w:rPr>
                <w:del w:id="34338" w:author="瑋婷 徐" w:date="2025-01-03T17:04:00Z" w16du:dateUtc="2025-01-03T09:04:00Z"/>
                <w:rFonts w:ascii="Times New Roman" w:eastAsia="標楷體" w:hAnsi="Times New Roman" w:cs="Times New Roman"/>
              </w:rPr>
              <w:pPrChange w:id="34339"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1FC7EE22" w14:textId="0B6D0E33" w:rsidR="00D93FCC" w:rsidDel="003C19C7" w:rsidRDefault="00D93FCC">
            <w:pPr>
              <w:rPr>
                <w:del w:id="34340" w:author="瑋婷 徐" w:date="2025-01-03T17:04:00Z" w16du:dateUtc="2025-01-03T09:04:00Z"/>
                <w:rFonts w:ascii="Times New Roman" w:eastAsia="標楷體" w:hAnsi="Times New Roman" w:cs="Times New Roman"/>
              </w:rPr>
              <w:pPrChange w:id="34341"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5407413A" w14:textId="71C66E26" w:rsidR="00D93FCC" w:rsidDel="003C19C7" w:rsidRDefault="00D93FCC">
            <w:pPr>
              <w:rPr>
                <w:del w:id="34342" w:author="瑋婷 徐" w:date="2025-01-03T17:04:00Z" w16du:dateUtc="2025-01-03T09:04:00Z"/>
                <w:rFonts w:ascii="Times New Roman" w:eastAsia="標楷體" w:hAnsi="Times New Roman" w:cs="Times New Roman"/>
              </w:rPr>
              <w:pPrChange w:id="3434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55E34B9" w14:textId="647CADC6" w:rsidR="00D93FCC" w:rsidDel="003C19C7" w:rsidRDefault="00D93FCC">
            <w:pPr>
              <w:rPr>
                <w:del w:id="34344" w:author="瑋婷 徐" w:date="2025-01-03T17:04:00Z" w16du:dateUtc="2025-01-03T09:04:00Z"/>
                <w:rFonts w:ascii="Times New Roman" w:eastAsia="標楷體" w:hAnsi="Times New Roman" w:cs="Times New Roman"/>
              </w:rPr>
              <w:pPrChange w:id="3434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A197133" w14:textId="1E237C71" w:rsidR="00D93FCC" w:rsidDel="003C19C7" w:rsidRDefault="00D93FCC">
            <w:pPr>
              <w:rPr>
                <w:del w:id="34346" w:author="瑋婷 徐" w:date="2025-01-03T17:04:00Z" w16du:dateUtc="2025-01-03T09:04:00Z"/>
                <w:rFonts w:ascii="Times New Roman" w:eastAsia="標楷體" w:hAnsi="Times New Roman" w:cs="Times New Roman"/>
              </w:rPr>
              <w:pPrChange w:id="3434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D18A31E" w14:textId="5269CA06" w:rsidR="00D93FCC" w:rsidDel="003C19C7" w:rsidRDefault="00D93FCC">
            <w:pPr>
              <w:rPr>
                <w:del w:id="34348" w:author="瑋婷 徐" w:date="2025-01-03T17:04:00Z" w16du:dateUtc="2025-01-03T09:04:00Z"/>
                <w:rFonts w:ascii="Times New Roman" w:eastAsia="標楷體" w:hAnsi="Times New Roman" w:cs="Times New Roman"/>
              </w:rPr>
              <w:pPrChange w:id="34349"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75369DD2" w14:textId="3F783341" w:rsidR="00D93FCC" w:rsidDel="003C19C7" w:rsidRDefault="00D93FCC">
            <w:pPr>
              <w:rPr>
                <w:del w:id="34350" w:author="瑋婷 徐" w:date="2025-01-03T17:04:00Z" w16du:dateUtc="2025-01-03T09:04:00Z"/>
                <w:rFonts w:ascii="Times New Roman" w:eastAsia="標楷體" w:hAnsi="Times New Roman" w:cs="Times New Roman"/>
              </w:rPr>
              <w:pPrChange w:id="3435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B517F05" w14:textId="01530DBF" w:rsidR="00D93FCC" w:rsidDel="003C19C7" w:rsidRDefault="00D93FCC">
            <w:pPr>
              <w:rPr>
                <w:del w:id="34352" w:author="瑋婷 徐" w:date="2025-01-03T17:04:00Z" w16du:dateUtc="2025-01-03T09:04:00Z"/>
                <w:rFonts w:ascii="Times New Roman" w:eastAsia="標楷體" w:hAnsi="Times New Roman" w:cs="Times New Roman"/>
              </w:rPr>
              <w:pPrChange w:id="3435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082B4DE" w14:textId="6A4316A6" w:rsidR="00D93FCC" w:rsidDel="003C19C7" w:rsidRDefault="00D93FCC">
            <w:pPr>
              <w:rPr>
                <w:del w:id="34354" w:author="瑋婷 徐" w:date="2025-01-03T17:04:00Z" w16du:dateUtc="2025-01-03T09:04:00Z"/>
                <w:rFonts w:ascii="Times New Roman" w:eastAsia="標楷體" w:hAnsi="Times New Roman" w:cs="Times New Roman"/>
              </w:rPr>
              <w:pPrChange w:id="3435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1615828" w14:textId="2AC8DC56" w:rsidR="00D93FCC" w:rsidDel="003C19C7" w:rsidRDefault="00D93FCC">
            <w:pPr>
              <w:rPr>
                <w:del w:id="34356" w:author="瑋婷 徐" w:date="2025-01-03T17:04:00Z" w16du:dateUtc="2025-01-03T09:04:00Z"/>
                <w:rFonts w:ascii="Times New Roman" w:eastAsia="標楷體" w:hAnsi="Times New Roman" w:cs="Times New Roman"/>
              </w:rPr>
              <w:pPrChange w:id="343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E7FB028" w14:textId="76B9A21C" w:rsidR="00D93FCC" w:rsidDel="003C19C7" w:rsidRDefault="00D93FCC">
            <w:pPr>
              <w:rPr>
                <w:del w:id="34358" w:author="瑋婷 徐" w:date="2025-01-03T17:04:00Z" w16du:dateUtc="2025-01-03T09:04:00Z"/>
                <w:rFonts w:ascii="Times New Roman" w:eastAsia="標楷體" w:hAnsi="Times New Roman" w:cs="Times New Roman"/>
              </w:rPr>
              <w:pPrChange w:id="343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39595CB" w14:textId="4A8D0854" w:rsidR="00D93FCC" w:rsidDel="003C19C7" w:rsidRDefault="00D93FCC">
            <w:pPr>
              <w:rPr>
                <w:del w:id="34360" w:author="瑋婷 徐" w:date="2025-01-03T17:04:00Z" w16du:dateUtc="2025-01-03T09:04:00Z"/>
                <w:rFonts w:ascii="Times New Roman" w:eastAsia="標楷體" w:hAnsi="Times New Roman" w:cs="Times New Roman"/>
              </w:rPr>
              <w:pPrChange w:id="3436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CA078FB" w14:textId="1F85579C" w:rsidR="00D93FCC" w:rsidDel="003C19C7" w:rsidRDefault="00D93FCC">
            <w:pPr>
              <w:rPr>
                <w:del w:id="34362" w:author="瑋婷 徐" w:date="2025-01-03T17:04:00Z" w16du:dateUtc="2025-01-03T09:04:00Z"/>
                <w:rFonts w:ascii="Times New Roman" w:eastAsia="標楷體" w:hAnsi="Times New Roman" w:cs="Times New Roman"/>
              </w:rPr>
              <w:pPrChange w:id="3436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34E0A74" w14:textId="6BE6F86A" w:rsidR="00D93FCC" w:rsidDel="003C19C7" w:rsidRDefault="002435EC">
            <w:pPr>
              <w:rPr>
                <w:del w:id="34364" w:author="瑋婷 徐" w:date="2025-01-03T17:04:00Z" w16du:dateUtc="2025-01-03T09:04:00Z"/>
                <w:rFonts w:ascii="Times New Roman" w:eastAsia="標楷體" w:hAnsi="Times New Roman" w:cs="Times New Roman"/>
              </w:rPr>
              <w:pPrChange w:id="34365" w:author="瑋婷 徐" w:date="2025-01-03T17:04:00Z" w16du:dateUtc="2025-01-03T09:04:00Z">
                <w:pPr>
                  <w:spacing w:line="276" w:lineRule="auto"/>
                  <w:jc w:val="center"/>
                </w:pPr>
              </w:pPrChange>
            </w:pPr>
            <w:del w:id="3436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3F3D2BF" w14:textId="16D4EB5A" w:rsidR="00D93FCC" w:rsidDel="003C19C7" w:rsidRDefault="00D93FCC">
            <w:pPr>
              <w:rPr>
                <w:del w:id="34367" w:author="瑋婷 徐" w:date="2025-01-03T17:04:00Z" w16du:dateUtc="2025-01-03T09:04:00Z"/>
                <w:rFonts w:ascii="Times New Roman" w:eastAsia="標楷體" w:hAnsi="Times New Roman" w:cs="Times New Roman"/>
              </w:rPr>
              <w:pPrChange w:id="3436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3BE88B41" w14:textId="0155A474" w:rsidR="00D93FCC" w:rsidDel="003C19C7" w:rsidRDefault="00D93FCC">
            <w:pPr>
              <w:rPr>
                <w:del w:id="34369" w:author="瑋婷 徐" w:date="2025-01-03T17:04:00Z" w16du:dateUtc="2025-01-03T09:04:00Z"/>
                <w:rFonts w:ascii="Times New Roman" w:eastAsia="標楷體" w:hAnsi="Times New Roman" w:cs="Times New Roman"/>
              </w:rPr>
              <w:pPrChange w:id="3437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3331A59" w14:textId="4D92B7ED" w:rsidR="00D93FCC" w:rsidDel="003C19C7" w:rsidRDefault="00D93FCC">
            <w:pPr>
              <w:rPr>
                <w:del w:id="34371" w:author="瑋婷 徐" w:date="2025-01-03T17:04:00Z" w16du:dateUtc="2025-01-03T09:04:00Z"/>
                <w:rFonts w:ascii="Times New Roman" w:eastAsia="標楷體" w:hAnsi="Times New Roman" w:cs="Times New Roman"/>
              </w:rPr>
              <w:pPrChange w:id="3437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3A86AB17" w14:textId="10A6EB60" w:rsidR="00D93FCC" w:rsidDel="003C19C7" w:rsidRDefault="00D93FCC">
            <w:pPr>
              <w:rPr>
                <w:del w:id="34373" w:author="瑋婷 徐" w:date="2025-01-03T17:04:00Z" w16du:dateUtc="2025-01-03T09:04:00Z"/>
                <w:rFonts w:ascii="Times New Roman" w:eastAsia="標楷體" w:hAnsi="Times New Roman" w:cs="Times New Roman"/>
              </w:rPr>
              <w:pPrChange w:id="34374"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5B5E5444" w14:textId="6EA06C82" w:rsidR="00D93FCC" w:rsidDel="003C19C7" w:rsidRDefault="00D93FCC">
            <w:pPr>
              <w:rPr>
                <w:del w:id="34375" w:author="瑋婷 徐" w:date="2025-01-03T17:04:00Z" w16du:dateUtc="2025-01-03T09:04:00Z"/>
                <w:rFonts w:ascii="Times New Roman" w:eastAsia="標楷體" w:hAnsi="Times New Roman" w:cs="Times New Roman"/>
              </w:rPr>
              <w:pPrChange w:id="34376"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4CD39669" w14:textId="1B6F9EA1" w:rsidR="00D93FCC" w:rsidDel="003C19C7" w:rsidRDefault="00D93FCC">
            <w:pPr>
              <w:rPr>
                <w:del w:id="34377" w:author="瑋婷 徐" w:date="2025-01-03T17:04:00Z" w16du:dateUtc="2025-01-03T09:04:00Z"/>
                <w:rFonts w:ascii="Times New Roman" w:eastAsia="標楷體" w:hAnsi="Times New Roman" w:cs="Times New Roman"/>
              </w:rPr>
              <w:pPrChange w:id="343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C3E0E96" w14:textId="24255371" w:rsidR="00D93FCC" w:rsidDel="003C19C7" w:rsidRDefault="00D93FCC">
            <w:pPr>
              <w:rPr>
                <w:del w:id="34379" w:author="瑋婷 徐" w:date="2025-01-03T17:04:00Z" w16du:dateUtc="2025-01-03T09:04:00Z"/>
                <w:rFonts w:ascii="Times New Roman" w:eastAsia="標楷體" w:hAnsi="Times New Roman" w:cs="Times New Roman"/>
              </w:rPr>
              <w:pPrChange w:id="3438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23C28588" w14:textId="46FEDE6E" w:rsidR="00D93FCC" w:rsidDel="003C19C7" w:rsidRDefault="00D93FCC">
            <w:pPr>
              <w:rPr>
                <w:del w:id="34381" w:author="瑋婷 徐" w:date="2025-01-03T17:04:00Z" w16du:dateUtc="2025-01-03T09:04:00Z"/>
                <w:rFonts w:ascii="Times New Roman" w:eastAsia="標楷體" w:hAnsi="Times New Roman" w:cs="Times New Roman"/>
              </w:rPr>
              <w:pPrChange w:id="343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88981C1" w14:textId="3AA80DA2" w:rsidR="00D93FCC" w:rsidDel="003C19C7" w:rsidRDefault="00D93FCC">
            <w:pPr>
              <w:rPr>
                <w:del w:id="34383" w:author="瑋婷 徐" w:date="2025-01-03T17:04:00Z" w16du:dateUtc="2025-01-03T09:04:00Z"/>
                <w:rFonts w:ascii="Times New Roman" w:eastAsia="標楷體" w:hAnsi="Times New Roman" w:cs="Times New Roman"/>
              </w:rPr>
              <w:pPrChange w:id="3438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E43B0AA" w14:textId="5C1FDA5D" w:rsidR="00D93FCC" w:rsidDel="003C19C7" w:rsidRDefault="00D93FCC">
            <w:pPr>
              <w:rPr>
                <w:del w:id="34385" w:author="瑋婷 徐" w:date="2025-01-03T17:04:00Z" w16du:dateUtc="2025-01-03T09:04:00Z"/>
                <w:rFonts w:ascii="Times New Roman" w:eastAsia="標楷體" w:hAnsi="Times New Roman" w:cs="Times New Roman"/>
              </w:rPr>
              <w:pPrChange w:id="3438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15DD44CC" w14:textId="4D090BCF" w:rsidR="00D93FCC" w:rsidDel="003C19C7" w:rsidRDefault="00D93FCC">
            <w:pPr>
              <w:rPr>
                <w:del w:id="34387" w:author="瑋婷 徐" w:date="2025-01-03T17:04:00Z" w16du:dateUtc="2025-01-03T09:04:00Z"/>
                <w:rFonts w:ascii="Times New Roman" w:eastAsia="標楷體" w:hAnsi="Times New Roman" w:cs="Times New Roman"/>
              </w:rPr>
              <w:pPrChange w:id="34388"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64A5142F" w14:textId="6F16DEDC" w:rsidR="00D93FCC" w:rsidDel="003C19C7" w:rsidRDefault="00D93FCC">
            <w:pPr>
              <w:rPr>
                <w:del w:id="34389" w:author="瑋婷 徐" w:date="2025-01-03T17:04:00Z" w16du:dateUtc="2025-01-03T09:04:00Z"/>
                <w:rFonts w:ascii="Times New Roman" w:eastAsia="標楷體" w:hAnsi="Times New Roman" w:cs="Times New Roman"/>
              </w:rPr>
              <w:pPrChange w:id="3439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C043341" w14:textId="5B7095E1" w:rsidR="00D93FCC" w:rsidDel="003C19C7" w:rsidRDefault="00D93FCC">
            <w:pPr>
              <w:rPr>
                <w:del w:id="34391" w:author="瑋婷 徐" w:date="2025-01-03T17:04:00Z" w16du:dateUtc="2025-01-03T09:04:00Z"/>
                <w:rFonts w:ascii="Times New Roman" w:eastAsia="標楷體" w:hAnsi="Times New Roman" w:cs="Times New Roman"/>
              </w:rPr>
              <w:pPrChange w:id="3439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382F18D5" w14:textId="0932D19A" w:rsidR="00D93FCC" w:rsidDel="003C19C7" w:rsidRDefault="00D93FCC">
            <w:pPr>
              <w:rPr>
                <w:del w:id="34393" w:author="瑋婷 徐" w:date="2025-01-03T17:04:00Z" w16du:dateUtc="2025-01-03T09:04:00Z"/>
                <w:rFonts w:ascii="Times New Roman" w:eastAsia="標楷體" w:hAnsi="Times New Roman" w:cs="Times New Roman"/>
              </w:rPr>
              <w:pPrChange w:id="34394"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01D88384" w14:textId="7D9FB3E5" w:rsidR="00D93FCC" w:rsidDel="003C19C7" w:rsidRDefault="00D93FCC">
            <w:pPr>
              <w:rPr>
                <w:del w:id="34395" w:author="瑋婷 徐" w:date="2025-01-03T17:04:00Z" w16du:dateUtc="2025-01-03T09:04:00Z"/>
                <w:rFonts w:ascii="Times New Roman" w:eastAsia="標楷體" w:hAnsi="Times New Roman" w:cs="Times New Roman"/>
              </w:rPr>
              <w:pPrChange w:id="34396"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6A3A1426" w14:textId="72C545CF" w:rsidR="00D93FCC" w:rsidDel="003C19C7" w:rsidRDefault="00D93FCC">
            <w:pPr>
              <w:rPr>
                <w:del w:id="34397" w:author="瑋婷 徐" w:date="2025-01-03T17:04:00Z" w16du:dateUtc="2025-01-03T09:04:00Z"/>
                <w:rFonts w:ascii="Times New Roman" w:eastAsia="標楷體" w:hAnsi="Times New Roman" w:cs="Times New Roman"/>
              </w:rPr>
              <w:pPrChange w:id="34398" w:author="瑋婷 徐" w:date="2025-01-03T17:04:00Z" w16du:dateUtc="2025-01-03T09:04:00Z">
                <w:pPr>
                  <w:spacing w:line="276" w:lineRule="auto"/>
                  <w:jc w:val="center"/>
                </w:pPr>
              </w:pPrChange>
            </w:pPr>
          </w:p>
        </w:tc>
      </w:tr>
      <w:tr w:rsidR="00000000" w:rsidDel="003C19C7" w14:paraId="23E2EACC" w14:textId="72F13CD3" w:rsidTr="002B07B0">
        <w:trPr>
          <w:cantSplit/>
          <w:jc w:val="center"/>
          <w:del w:id="34399"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6B6DD5BA" w14:textId="14B1750D" w:rsidR="00D93FCC" w:rsidDel="003C19C7" w:rsidRDefault="002435EC">
            <w:pPr>
              <w:rPr>
                <w:del w:id="34400" w:author="瑋婷 徐" w:date="2025-01-03T17:04:00Z" w16du:dateUtc="2025-01-03T09:04:00Z"/>
                <w:rFonts w:ascii="Times New Roman" w:eastAsia="標楷體" w:hAnsi="Times New Roman" w:cs="Times New Roman"/>
              </w:rPr>
              <w:pPrChange w:id="34401" w:author="瑋婷 徐" w:date="2025-01-03T17:04:00Z" w16du:dateUtc="2025-01-03T09:04:00Z">
                <w:pPr>
                  <w:spacing w:line="276" w:lineRule="auto"/>
                </w:pPr>
              </w:pPrChange>
            </w:pPr>
            <w:del w:id="34402" w:author="瑋婷 徐" w:date="2025-01-03T17:04:00Z" w16du:dateUtc="2025-01-03T09:04:00Z">
              <w:r w:rsidDel="003C19C7">
                <w:rPr>
                  <w:rFonts w:ascii="Times New Roman" w:eastAsia="標楷體" w:hAnsi="Times New Roman" w:cs="Times New Roman"/>
                  <w:color w:val="000000"/>
                </w:rPr>
                <w:delText>赤腹鶇</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6FAD34B5" w14:textId="2B7B4D49" w:rsidR="00D93FCC" w:rsidDel="003C19C7" w:rsidRDefault="002435EC">
            <w:pPr>
              <w:rPr>
                <w:del w:id="34403" w:author="瑋婷 徐" w:date="2025-01-03T17:04:00Z" w16du:dateUtc="2025-01-03T09:04:00Z"/>
                <w:rFonts w:ascii="Times New Roman" w:eastAsia="標楷體" w:hAnsi="Times New Roman" w:cs="Times New Roman"/>
                <w:i/>
              </w:rPr>
              <w:pPrChange w:id="34404" w:author="瑋婷 徐" w:date="2025-01-03T17:04:00Z" w16du:dateUtc="2025-01-03T09:04:00Z">
                <w:pPr>
                  <w:spacing w:line="276" w:lineRule="auto"/>
                </w:pPr>
              </w:pPrChange>
            </w:pPr>
            <w:del w:id="34405" w:author="瑋婷 徐" w:date="2025-01-03T17:04:00Z" w16du:dateUtc="2025-01-03T09:04:00Z">
              <w:r w:rsidDel="003C19C7">
                <w:rPr>
                  <w:rFonts w:ascii="Times New Roman" w:eastAsia="標楷體" w:hAnsi="Times New Roman" w:cs="Times New Roman"/>
                  <w:i/>
                  <w:iCs/>
                  <w:color w:val="000000"/>
                </w:rPr>
                <w:delText>Turdus chrysolaus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62CBF292" w14:textId="3450AE14" w:rsidR="00D93FCC" w:rsidDel="003C19C7" w:rsidRDefault="00D93FCC">
            <w:pPr>
              <w:rPr>
                <w:del w:id="34406" w:author="瑋婷 徐" w:date="2025-01-03T17:04:00Z" w16du:dateUtc="2025-01-03T09:04:00Z"/>
                <w:rFonts w:ascii="Times New Roman" w:eastAsia="標楷體" w:hAnsi="Times New Roman" w:cs="Times New Roman"/>
              </w:rPr>
              <w:pPrChange w:id="34407"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4525BDC1" w14:textId="163316D3" w:rsidR="00D93FCC" w:rsidDel="003C19C7" w:rsidRDefault="00D93FCC">
            <w:pPr>
              <w:rPr>
                <w:del w:id="34408" w:author="瑋婷 徐" w:date="2025-01-03T17:04:00Z" w16du:dateUtc="2025-01-03T09:04:00Z"/>
                <w:rFonts w:ascii="Times New Roman" w:eastAsia="標楷體" w:hAnsi="Times New Roman" w:cs="Times New Roman"/>
              </w:rPr>
              <w:pPrChange w:id="34409"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53ED7279" w14:textId="40FF6329" w:rsidR="00D93FCC" w:rsidDel="003C19C7" w:rsidRDefault="00D93FCC">
            <w:pPr>
              <w:rPr>
                <w:del w:id="34410" w:author="瑋婷 徐" w:date="2025-01-03T17:04:00Z" w16du:dateUtc="2025-01-03T09:04:00Z"/>
                <w:rFonts w:ascii="Times New Roman" w:eastAsia="標楷體" w:hAnsi="Times New Roman" w:cs="Times New Roman"/>
              </w:rPr>
              <w:pPrChange w:id="34411"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574D723C" w14:textId="208BF2D0" w:rsidR="00D93FCC" w:rsidDel="003C19C7" w:rsidRDefault="00D93FCC">
            <w:pPr>
              <w:rPr>
                <w:del w:id="34412" w:author="瑋婷 徐" w:date="2025-01-03T17:04:00Z" w16du:dateUtc="2025-01-03T09:04:00Z"/>
                <w:rFonts w:ascii="Times New Roman" w:eastAsia="標楷體" w:hAnsi="Times New Roman" w:cs="Times New Roman"/>
              </w:rPr>
              <w:pPrChange w:id="34413"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51243F50" w14:textId="33EEE403" w:rsidR="00D93FCC" w:rsidDel="003C19C7" w:rsidRDefault="00D93FCC">
            <w:pPr>
              <w:rPr>
                <w:del w:id="34414" w:author="瑋婷 徐" w:date="2025-01-03T17:04:00Z" w16du:dateUtc="2025-01-03T09:04:00Z"/>
                <w:rFonts w:ascii="Times New Roman" w:eastAsia="標楷體" w:hAnsi="Times New Roman" w:cs="Times New Roman"/>
              </w:rPr>
              <w:pPrChange w:id="34415"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769DBFE5" w14:textId="6EAE27BF" w:rsidR="00D93FCC" w:rsidDel="003C19C7" w:rsidRDefault="00D93FCC">
            <w:pPr>
              <w:rPr>
                <w:del w:id="34416" w:author="瑋婷 徐" w:date="2025-01-03T17:04:00Z" w16du:dateUtc="2025-01-03T09:04:00Z"/>
                <w:rFonts w:ascii="Times New Roman" w:eastAsia="標楷體" w:hAnsi="Times New Roman" w:cs="Times New Roman"/>
              </w:rPr>
              <w:pPrChange w:id="34417"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1CD79A3F" w14:textId="2A37B05E" w:rsidR="00D93FCC" w:rsidDel="003C19C7" w:rsidRDefault="00D93FCC">
            <w:pPr>
              <w:rPr>
                <w:del w:id="34418" w:author="瑋婷 徐" w:date="2025-01-03T17:04:00Z" w16du:dateUtc="2025-01-03T09:04:00Z"/>
                <w:rFonts w:ascii="Times New Roman" w:eastAsia="標楷體" w:hAnsi="Times New Roman" w:cs="Times New Roman"/>
              </w:rPr>
              <w:pPrChange w:id="34419"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164525A7" w14:textId="3575C1DE" w:rsidR="00D93FCC" w:rsidDel="003C19C7" w:rsidRDefault="00D93FCC">
            <w:pPr>
              <w:rPr>
                <w:del w:id="34420" w:author="瑋婷 徐" w:date="2025-01-03T17:04:00Z" w16du:dateUtc="2025-01-03T09:04:00Z"/>
                <w:rFonts w:ascii="Times New Roman" w:eastAsia="標楷體" w:hAnsi="Times New Roman" w:cs="Times New Roman"/>
              </w:rPr>
              <w:pPrChange w:id="3442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5C22512" w14:textId="019B3293" w:rsidR="00D93FCC" w:rsidDel="003C19C7" w:rsidRDefault="00D93FCC">
            <w:pPr>
              <w:rPr>
                <w:del w:id="34422" w:author="瑋婷 徐" w:date="2025-01-03T17:04:00Z" w16du:dateUtc="2025-01-03T09:04:00Z"/>
                <w:rFonts w:ascii="Times New Roman" w:eastAsia="標楷體" w:hAnsi="Times New Roman" w:cs="Times New Roman"/>
              </w:rPr>
              <w:pPrChange w:id="3442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4152697" w14:textId="39EFEB79" w:rsidR="00D93FCC" w:rsidDel="003C19C7" w:rsidRDefault="00D93FCC">
            <w:pPr>
              <w:rPr>
                <w:del w:id="34424" w:author="瑋婷 徐" w:date="2025-01-03T17:04:00Z" w16du:dateUtc="2025-01-03T09:04:00Z"/>
                <w:rFonts w:ascii="Times New Roman" w:eastAsia="標楷體" w:hAnsi="Times New Roman" w:cs="Times New Roman"/>
              </w:rPr>
              <w:pPrChange w:id="344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A763CDC" w14:textId="44295208" w:rsidR="00D93FCC" w:rsidDel="003C19C7" w:rsidRDefault="00D93FCC">
            <w:pPr>
              <w:rPr>
                <w:del w:id="34426" w:author="瑋婷 徐" w:date="2025-01-03T17:04:00Z" w16du:dateUtc="2025-01-03T09:04:00Z"/>
                <w:rFonts w:ascii="Times New Roman" w:eastAsia="標楷體" w:hAnsi="Times New Roman" w:cs="Times New Roman"/>
              </w:rPr>
              <w:pPrChange w:id="34427"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15097AC6" w14:textId="003CD061" w:rsidR="00D93FCC" w:rsidDel="003C19C7" w:rsidRDefault="00D93FCC">
            <w:pPr>
              <w:rPr>
                <w:del w:id="34428" w:author="瑋婷 徐" w:date="2025-01-03T17:04:00Z" w16du:dateUtc="2025-01-03T09:04:00Z"/>
                <w:rFonts w:ascii="Times New Roman" w:eastAsia="標楷體" w:hAnsi="Times New Roman" w:cs="Times New Roman"/>
              </w:rPr>
              <w:pPrChange w:id="3442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7B7AFE9" w14:textId="3812DA0D" w:rsidR="00D93FCC" w:rsidDel="003C19C7" w:rsidRDefault="00D93FCC">
            <w:pPr>
              <w:rPr>
                <w:del w:id="34430" w:author="瑋婷 徐" w:date="2025-01-03T17:04:00Z" w16du:dateUtc="2025-01-03T09:04:00Z"/>
                <w:rFonts w:ascii="Times New Roman" w:eastAsia="標楷體" w:hAnsi="Times New Roman" w:cs="Times New Roman"/>
              </w:rPr>
              <w:pPrChange w:id="3443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CE4370A" w14:textId="46440322" w:rsidR="00D93FCC" w:rsidDel="003C19C7" w:rsidRDefault="00D93FCC">
            <w:pPr>
              <w:rPr>
                <w:del w:id="34432" w:author="瑋婷 徐" w:date="2025-01-03T17:04:00Z" w16du:dateUtc="2025-01-03T09:04:00Z"/>
                <w:rFonts w:ascii="Times New Roman" w:eastAsia="標楷體" w:hAnsi="Times New Roman" w:cs="Times New Roman"/>
              </w:rPr>
              <w:pPrChange w:id="3443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A2059B7" w14:textId="3A39127B" w:rsidR="00D93FCC" w:rsidDel="003C19C7" w:rsidRDefault="00D93FCC">
            <w:pPr>
              <w:rPr>
                <w:del w:id="34434" w:author="瑋婷 徐" w:date="2025-01-03T17:04:00Z" w16du:dateUtc="2025-01-03T09:04:00Z"/>
                <w:rFonts w:ascii="Times New Roman" w:eastAsia="標楷體" w:hAnsi="Times New Roman" w:cs="Times New Roman"/>
              </w:rPr>
              <w:pPrChange w:id="3443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61EAE93" w14:textId="3A86DE70" w:rsidR="00D93FCC" w:rsidDel="003C19C7" w:rsidRDefault="00D93FCC">
            <w:pPr>
              <w:rPr>
                <w:del w:id="34436" w:author="瑋婷 徐" w:date="2025-01-03T17:04:00Z" w16du:dateUtc="2025-01-03T09:04:00Z"/>
                <w:rFonts w:ascii="Times New Roman" w:eastAsia="標楷體" w:hAnsi="Times New Roman" w:cs="Times New Roman"/>
              </w:rPr>
              <w:pPrChange w:id="344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21C293A" w14:textId="63103BC9" w:rsidR="00D93FCC" w:rsidDel="003C19C7" w:rsidRDefault="00D93FCC">
            <w:pPr>
              <w:rPr>
                <w:del w:id="34438" w:author="瑋婷 徐" w:date="2025-01-03T17:04:00Z" w16du:dateUtc="2025-01-03T09:04:00Z"/>
                <w:rFonts w:ascii="Times New Roman" w:eastAsia="標楷體" w:hAnsi="Times New Roman" w:cs="Times New Roman"/>
              </w:rPr>
              <w:pPrChange w:id="3443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D66583B" w14:textId="00D28AB4" w:rsidR="00D93FCC" w:rsidDel="003C19C7" w:rsidRDefault="00D93FCC">
            <w:pPr>
              <w:rPr>
                <w:del w:id="34440" w:author="瑋婷 徐" w:date="2025-01-03T17:04:00Z" w16du:dateUtc="2025-01-03T09:04:00Z"/>
                <w:rFonts w:ascii="Times New Roman" w:eastAsia="標楷體" w:hAnsi="Times New Roman" w:cs="Times New Roman"/>
              </w:rPr>
              <w:pPrChange w:id="3444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A53B82F" w14:textId="281FD875" w:rsidR="00D93FCC" w:rsidDel="003C19C7" w:rsidRDefault="00D93FCC">
            <w:pPr>
              <w:rPr>
                <w:del w:id="34442" w:author="瑋婷 徐" w:date="2025-01-03T17:04:00Z" w16du:dateUtc="2025-01-03T09:04:00Z"/>
                <w:rFonts w:ascii="Times New Roman" w:eastAsia="標楷體" w:hAnsi="Times New Roman" w:cs="Times New Roman"/>
              </w:rPr>
              <w:pPrChange w:id="3444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8CDBA5E" w14:textId="68BFDBC4" w:rsidR="00D93FCC" w:rsidDel="003C19C7" w:rsidRDefault="00D93FCC">
            <w:pPr>
              <w:rPr>
                <w:del w:id="34444" w:author="瑋婷 徐" w:date="2025-01-03T17:04:00Z" w16du:dateUtc="2025-01-03T09:04:00Z"/>
                <w:rFonts w:ascii="Times New Roman" w:eastAsia="標楷體" w:hAnsi="Times New Roman" w:cs="Times New Roman"/>
              </w:rPr>
              <w:pPrChange w:id="3444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47737314" w14:textId="235EDCB0" w:rsidR="00D93FCC" w:rsidDel="003C19C7" w:rsidRDefault="00D93FCC">
            <w:pPr>
              <w:rPr>
                <w:del w:id="34446" w:author="瑋婷 徐" w:date="2025-01-03T17:04:00Z" w16du:dateUtc="2025-01-03T09:04:00Z"/>
                <w:rFonts w:ascii="Times New Roman" w:eastAsia="標楷體" w:hAnsi="Times New Roman" w:cs="Times New Roman"/>
              </w:rPr>
              <w:pPrChange w:id="3444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3129252" w14:textId="09450C14" w:rsidR="00D93FCC" w:rsidDel="003C19C7" w:rsidRDefault="00D93FCC">
            <w:pPr>
              <w:rPr>
                <w:del w:id="34448" w:author="瑋婷 徐" w:date="2025-01-03T17:04:00Z" w16du:dateUtc="2025-01-03T09:04:00Z"/>
                <w:rFonts w:ascii="Times New Roman" w:eastAsia="標楷體" w:hAnsi="Times New Roman" w:cs="Times New Roman"/>
              </w:rPr>
              <w:pPrChange w:id="3444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A841546" w14:textId="38ED2153" w:rsidR="00D93FCC" w:rsidDel="003C19C7" w:rsidRDefault="00D93FCC">
            <w:pPr>
              <w:rPr>
                <w:del w:id="34450" w:author="瑋婷 徐" w:date="2025-01-03T17:04:00Z" w16du:dateUtc="2025-01-03T09:04:00Z"/>
                <w:rFonts w:ascii="Times New Roman" w:eastAsia="標楷體" w:hAnsi="Times New Roman" w:cs="Times New Roman"/>
              </w:rPr>
              <w:pPrChange w:id="34451"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68311530" w14:textId="7C24409E" w:rsidR="00D93FCC" w:rsidDel="003C19C7" w:rsidRDefault="00D93FCC">
            <w:pPr>
              <w:rPr>
                <w:del w:id="34452" w:author="瑋婷 徐" w:date="2025-01-03T17:04:00Z" w16du:dateUtc="2025-01-03T09:04:00Z"/>
                <w:rFonts w:ascii="Times New Roman" w:eastAsia="標楷體" w:hAnsi="Times New Roman" w:cs="Times New Roman"/>
              </w:rPr>
              <w:pPrChange w:id="34453"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E06CED2" w14:textId="15CFFAF1" w:rsidR="00D93FCC" w:rsidDel="003C19C7" w:rsidRDefault="00D93FCC">
            <w:pPr>
              <w:rPr>
                <w:del w:id="34454" w:author="瑋婷 徐" w:date="2025-01-03T17:04:00Z" w16du:dateUtc="2025-01-03T09:04:00Z"/>
                <w:rFonts w:ascii="Times New Roman" w:eastAsia="標楷體" w:hAnsi="Times New Roman" w:cs="Times New Roman"/>
              </w:rPr>
              <w:pPrChange w:id="3445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63915D9" w14:textId="66DAA7AC" w:rsidR="00D93FCC" w:rsidDel="003C19C7" w:rsidRDefault="00D93FCC">
            <w:pPr>
              <w:rPr>
                <w:del w:id="34456" w:author="瑋婷 徐" w:date="2025-01-03T17:04:00Z" w16du:dateUtc="2025-01-03T09:04:00Z"/>
                <w:rFonts w:ascii="Times New Roman" w:eastAsia="標楷體" w:hAnsi="Times New Roman" w:cs="Times New Roman"/>
              </w:rPr>
              <w:pPrChange w:id="34457"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707EB36" w14:textId="6D5F4D32" w:rsidR="00D93FCC" w:rsidDel="003C19C7" w:rsidRDefault="00D93FCC">
            <w:pPr>
              <w:rPr>
                <w:del w:id="34458" w:author="瑋婷 徐" w:date="2025-01-03T17:04:00Z" w16du:dateUtc="2025-01-03T09:04:00Z"/>
                <w:rFonts w:ascii="Times New Roman" w:eastAsia="標楷體" w:hAnsi="Times New Roman" w:cs="Times New Roman"/>
              </w:rPr>
              <w:pPrChange w:id="344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5D77E77" w14:textId="27104F63" w:rsidR="00D93FCC" w:rsidDel="003C19C7" w:rsidRDefault="002435EC">
            <w:pPr>
              <w:rPr>
                <w:del w:id="34460" w:author="瑋婷 徐" w:date="2025-01-03T17:04:00Z" w16du:dateUtc="2025-01-03T09:04:00Z"/>
                <w:rFonts w:ascii="Times New Roman" w:eastAsia="標楷體" w:hAnsi="Times New Roman" w:cs="Times New Roman"/>
              </w:rPr>
              <w:pPrChange w:id="34461" w:author="瑋婷 徐" w:date="2025-01-03T17:04:00Z" w16du:dateUtc="2025-01-03T09:04:00Z">
                <w:pPr>
                  <w:spacing w:line="276" w:lineRule="auto"/>
                  <w:jc w:val="center"/>
                </w:pPr>
              </w:pPrChange>
            </w:pPr>
            <w:del w:id="3446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71B5AD8" w14:textId="37C2413D" w:rsidR="00D93FCC" w:rsidDel="003C19C7" w:rsidRDefault="00D93FCC">
            <w:pPr>
              <w:rPr>
                <w:del w:id="34463" w:author="瑋婷 徐" w:date="2025-01-03T17:04:00Z" w16du:dateUtc="2025-01-03T09:04:00Z"/>
                <w:rFonts w:ascii="Times New Roman" w:eastAsia="標楷體" w:hAnsi="Times New Roman" w:cs="Times New Roman"/>
              </w:rPr>
              <w:pPrChange w:id="3446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F78F27A" w14:textId="324D8472" w:rsidR="00D93FCC" w:rsidDel="003C19C7" w:rsidRDefault="00D93FCC">
            <w:pPr>
              <w:rPr>
                <w:del w:id="34465" w:author="瑋婷 徐" w:date="2025-01-03T17:04:00Z" w16du:dateUtc="2025-01-03T09:04:00Z"/>
                <w:rFonts w:ascii="Times New Roman" w:eastAsia="標楷體" w:hAnsi="Times New Roman" w:cs="Times New Roman"/>
              </w:rPr>
              <w:pPrChange w:id="34466"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4DFAFC46" w14:textId="62DEE799" w:rsidR="00D93FCC" w:rsidDel="003C19C7" w:rsidRDefault="00D93FCC">
            <w:pPr>
              <w:rPr>
                <w:del w:id="34467" w:author="瑋婷 徐" w:date="2025-01-03T17:04:00Z" w16du:dateUtc="2025-01-03T09:04:00Z"/>
                <w:rFonts w:ascii="Times New Roman" w:eastAsia="標楷體" w:hAnsi="Times New Roman" w:cs="Times New Roman"/>
              </w:rPr>
              <w:pPrChange w:id="3446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0ACEDFC" w14:textId="1C67BEC9" w:rsidR="00D93FCC" w:rsidDel="003C19C7" w:rsidRDefault="00D93FCC">
            <w:pPr>
              <w:rPr>
                <w:del w:id="34469" w:author="瑋婷 徐" w:date="2025-01-03T17:04:00Z" w16du:dateUtc="2025-01-03T09:04:00Z"/>
                <w:rFonts w:ascii="Times New Roman" w:eastAsia="標楷體" w:hAnsi="Times New Roman" w:cs="Times New Roman"/>
              </w:rPr>
              <w:pPrChange w:id="3447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7532AD3E" w14:textId="530EF591" w:rsidR="00D93FCC" w:rsidDel="003C19C7" w:rsidRDefault="00D93FCC">
            <w:pPr>
              <w:rPr>
                <w:del w:id="34471" w:author="瑋婷 徐" w:date="2025-01-03T17:04:00Z" w16du:dateUtc="2025-01-03T09:04:00Z"/>
                <w:rFonts w:ascii="Times New Roman" w:eastAsia="標楷體" w:hAnsi="Times New Roman" w:cs="Times New Roman"/>
              </w:rPr>
              <w:pPrChange w:id="34472"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342D156A" w14:textId="7FEF9FA0" w:rsidR="00D93FCC" w:rsidDel="003C19C7" w:rsidRDefault="00D93FCC">
            <w:pPr>
              <w:rPr>
                <w:del w:id="34473" w:author="瑋婷 徐" w:date="2025-01-03T17:04:00Z" w16du:dateUtc="2025-01-03T09:04:00Z"/>
                <w:rFonts w:ascii="Times New Roman" w:eastAsia="標楷體" w:hAnsi="Times New Roman" w:cs="Times New Roman"/>
              </w:rPr>
              <w:pPrChange w:id="34474"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409B60F2" w14:textId="26CBC92B" w:rsidR="00D93FCC" w:rsidDel="003C19C7" w:rsidRDefault="00D93FCC">
            <w:pPr>
              <w:rPr>
                <w:del w:id="34475" w:author="瑋婷 徐" w:date="2025-01-03T17:04:00Z" w16du:dateUtc="2025-01-03T09:04:00Z"/>
                <w:rFonts w:ascii="Times New Roman" w:eastAsia="標楷體" w:hAnsi="Times New Roman" w:cs="Times New Roman"/>
              </w:rPr>
              <w:pPrChange w:id="34476" w:author="瑋婷 徐" w:date="2025-01-03T17:04:00Z" w16du:dateUtc="2025-01-03T09:04:00Z">
                <w:pPr>
                  <w:spacing w:line="276" w:lineRule="auto"/>
                  <w:jc w:val="center"/>
                </w:pPr>
              </w:pPrChange>
            </w:pPr>
          </w:p>
        </w:tc>
      </w:tr>
      <w:tr w:rsidR="00000000" w:rsidDel="003C19C7" w14:paraId="085F6982" w14:textId="51913107" w:rsidTr="002B07B0">
        <w:trPr>
          <w:cantSplit/>
          <w:jc w:val="center"/>
          <w:del w:id="34477"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53566781" w14:textId="37AD782B" w:rsidR="00D93FCC" w:rsidDel="003C19C7" w:rsidRDefault="002435EC">
            <w:pPr>
              <w:rPr>
                <w:del w:id="34478" w:author="瑋婷 徐" w:date="2025-01-03T17:04:00Z" w16du:dateUtc="2025-01-03T09:04:00Z"/>
                <w:rFonts w:ascii="Times New Roman" w:eastAsia="標楷體" w:hAnsi="Times New Roman" w:cs="Times New Roman"/>
              </w:rPr>
              <w:pPrChange w:id="34479" w:author="瑋婷 徐" w:date="2025-01-03T17:04:00Z" w16du:dateUtc="2025-01-03T09:04:00Z">
                <w:pPr>
                  <w:spacing w:line="276" w:lineRule="auto"/>
                </w:pPr>
              </w:pPrChange>
            </w:pPr>
            <w:del w:id="34480" w:author="瑋婷 徐" w:date="2025-01-03T17:04:00Z" w16du:dateUtc="2025-01-03T09:04:00Z">
              <w:r w:rsidDel="003C19C7">
                <w:rPr>
                  <w:rFonts w:ascii="Times New Roman" w:eastAsia="標楷體" w:hAnsi="Times New Roman" w:cs="Times New Roman"/>
                  <w:color w:val="000000"/>
                </w:rPr>
                <w:delText>紅尾鶲</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34CDA012" w14:textId="1FDA0E5C" w:rsidR="00D93FCC" w:rsidDel="003C19C7" w:rsidRDefault="002435EC">
            <w:pPr>
              <w:rPr>
                <w:del w:id="34481" w:author="瑋婷 徐" w:date="2025-01-03T17:04:00Z" w16du:dateUtc="2025-01-03T09:04:00Z"/>
                <w:rFonts w:ascii="Times New Roman" w:eastAsia="標楷體" w:hAnsi="Times New Roman" w:cs="Times New Roman"/>
                <w:i/>
              </w:rPr>
              <w:pPrChange w:id="34482" w:author="瑋婷 徐" w:date="2025-01-03T17:04:00Z" w16du:dateUtc="2025-01-03T09:04:00Z">
                <w:pPr>
                  <w:spacing w:line="276" w:lineRule="auto"/>
                </w:pPr>
              </w:pPrChange>
            </w:pPr>
            <w:del w:id="34483" w:author="瑋婷 徐" w:date="2025-01-03T17:04:00Z" w16du:dateUtc="2025-01-03T09:04:00Z">
              <w:r w:rsidDel="003C19C7">
                <w:rPr>
                  <w:rFonts w:ascii="Times New Roman" w:eastAsia="標楷體" w:hAnsi="Times New Roman" w:cs="Times New Roman"/>
                  <w:i/>
                  <w:iCs/>
                  <w:color w:val="000000"/>
                </w:rPr>
                <w:delText>Muscicapa ferruginea</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4F82B512" w14:textId="0B65A0C3" w:rsidR="00D93FCC" w:rsidDel="003C19C7" w:rsidRDefault="00D93FCC">
            <w:pPr>
              <w:rPr>
                <w:del w:id="34484" w:author="瑋婷 徐" w:date="2025-01-03T17:04:00Z" w16du:dateUtc="2025-01-03T09:04:00Z"/>
                <w:rFonts w:ascii="Times New Roman" w:eastAsia="標楷體" w:hAnsi="Times New Roman" w:cs="Times New Roman"/>
              </w:rPr>
              <w:pPrChange w:id="34485"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646947E8" w14:textId="54D51B4D" w:rsidR="00D93FCC" w:rsidDel="003C19C7" w:rsidRDefault="00D93FCC">
            <w:pPr>
              <w:rPr>
                <w:del w:id="34486" w:author="瑋婷 徐" w:date="2025-01-03T17:04:00Z" w16du:dateUtc="2025-01-03T09:04:00Z"/>
                <w:rFonts w:ascii="Times New Roman" w:eastAsia="標楷體" w:hAnsi="Times New Roman" w:cs="Times New Roman"/>
              </w:rPr>
              <w:pPrChange w:id="34487"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35F87D5A" w14:textId="0E85373C" w:rsidR="00D93FCC" w:rsidDel="003C19C7" w:rsidRDefault="00D93FCC">
            <w:pPr>
              <w:rPr>
                <w:del w:id="34488" w:author="瑋婷 徐" w:date="2025-01-03T17:04:00Z" w16du:dateUtc="2025-01-03T09:04:00Z"/>
                <w:rFonts w:ascii="Times New Roman" w:eastAsia="標楷體" w:hAnsi="Times New Roman" w:cs="Times New Roman"/>
              </w:rPr>
              <w:pPrChange w:id="34489"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18EDB905" w14:textId="27A4BF9B" w:rsidR="00D93FCC" w:rsidDel="003C19C7" w:rsidRDefault="00D93FCC">
            <w:pPr>
              <w:rPr>
                <w:del w:id="34490" w:author="瑋婷 徐" w:date="2025-01-03T17:04:00Z" w16du:dateUtc="2025-01-03T09:04:00Z"/>
                <w:rFonts w:ascii="Times New Roman" w:eastAsia="標楷體" w:hAnsi="Times New Roman" w:cs="Times New Roman"/>
              </w:rPr>
              <w:pPrChange w:id="34491"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72DFA7B1" w14:textId="765769BC" w:rsidR="00D93FCC" w:rsidDel="003C19C7" w:rsidRDefault="00D93FCC">
            <w:pPr>
              <w:rPr>
                <w:del w:id="34492" w:author="瑋婷 徐" w:date="2025-01-03T17:04:00Z" w16du:dateUtc="2025-01-03T09:04:00Z"/>
                <w:rFonts w:ascii="Times New Roman" w:eastAsia="標楷體" w:hAnsi="Times New Roman" w:cs="Times New Roman"/>
              </w:rPr>
              <w:pPrChange w:id="34493"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093117F5" w14:textId="128035A1" w:rsidR="00D93FCC" w:rsidDel="003C19C7" w:rsidRDefault="00D93FCC">
            <w:pPr>
              <w:rPr>
                <w:del w:id="34494" w:author="瑋婷 徐" w:date="2025-01-03T17:04:00Z" w16du:dateUtc="2025-01-03T09:04:00Z"/>
                <w:rFonts w:ascii="Times New Roman" w:eastAsia="標楷體" w:hAnsi="Times New Roman" w:cs="Times New Roman"/>
              </w:rPr>
              <w:pPrChange w:id="34495"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3B70BFC9" w14:textId="5B961D5B" w:rsidR="00D93FCC" w:rsidDel="003C19C7" w:rsidRDefault="00D93FCC">
            <w:pPr>
              <w:rPr>
                <w:del w:id="34496" w:author="瑋婷 徐" w:date="2025-01-03T17:04:00Z" w16du:dateUtc="2025-01-03T09:04:00Z"/>
                <w:rFonts w:ascii="Times New Roman" w:eastAsia="標楷體" w:hAnsi="Times New Roman" w:cs="Times New Roman"/>
              </w:rPr>
              <w:pPrChange w:id="34497"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6F7A5B2E" w14:textId="28F10AEB" w:rsidR="00D93FCC" w:rsidDel="003C19C7" w:rsidRDefault="00D93FCC">
            <w:pPr>
              <w:rPr>
                <w:del w:id="34498" w:author="瑋婷 徐" w:date="2025-01-03T17:04:00Z" w16du:dateUtc="2025-01-03T09:04:00Z"/>
                <w:rFonts w:ascii="Times New Roman" w:eastAsia="標楷體" w:hAnsi="Times New Roman" w:cs="Times New Roman"/>
              </w:rPr>
              <w:pPrChange w:id="3449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408F9C2" w14:textId="423CB190" w:rsidR="00D93FCC" w:rsidDel="003C19C7" w:rsidRDefault="00D93FCC">
            <w:pPr>
              <w:rPr>
                <w:del w:id="34500" w:author="瑋婷 徐" w:date="2025-01-03T17:04:00Z" w16du:dateUtc="2025-01-03T09:04:00Z"/>
                <w:rFonts w:ascii="Times New Roman" w:eastAsia="標楷體" w:hAnsi="Times New Roman" w:cs="Times New Roman"/>
              </w:rPr>
              <w:pPrChange w:id="3450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7625FAB" w14:textId="2D74B323" w:rsidR="00D93FCC" w:rsidDel="003C19C7" w:rsidRDefault="00D93FCC">
            <w:pPr>
              <w:rPr>
                <w:del w:id="34502" w:author="瑋婷 徐" w:date="2025-01-03T17:04:00Z" w16du:dateUtc="2025-01-03T09:04:00Z"/>
                <w:rFonts w:ascii="Times New Roman" w:eastAsia="標楷體" w:hAnsi="Times New Roman" w:cs="Times New Roman"/>
              </w:rPr>
              <w:pPrChange w:id="345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3FCF4F2" w14:textId="710906AD" w:rsidR="00D93FCC" w:rsidDel="003C19C7" w:rsidRDefault="00D93FCC">
            <w:pPr>
              <w:rPr>
                <w:del w:id="34504" w:author="瑋婷 徐" w:date="2025-01-03T17:04:00Z" w16du:dateUtc="2025-01-03T09:04:00Z"/>
                <w:rFonts w:ascii="Times New Roman" w:eastAsia="標楷體" w:hAnsi="Times New Roman" w:cs="Times New Roman"/>
              </w:rPr>
              <w:pPrChange w:id="34505"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1A4DA8E1" w14:textId="02520733" w:rsidR="00D93FCC" w:rsidDel="003C19C7" w:rsidRDefault="00D93FCC">
            <w:pPr>
              <w:rPr>
                <w:del w:id="34506" w:author="瑋婷 徐" w:date="2025-01-03T17:04:00Z" w16du:dateUtc="2025-01-03T09:04:00Z"/>
                <w:rFonts w:ascii="Times New Roman" w:eastAsia="標楷體" w:hAnsi="Times New Roman" w:cs="Times New Roman"/>
              </w:rPr>
              <w:pPrChange w:id="3450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05485B9" w14:textId="0F1985CD" w:rsidR="00D93FCC" w:rsidDel="003C19C7" w:rsidRDefault="002435EC">
            <w:pPr>
              <w:rPr>
                <w:del w:id="34508" w:author="瑋婷 徐" w:date="2025-01-03T17:04:00Z" w16du:dateUtc="2025-01-03T09:04:00Z"/>
                <w:rFonts w:ascii="Times New Roman" w:eastAsia="標楷體" w:hAnsi="Times New Roman" w:cs="Times New Roman"/>
              </w:rPr>
              <w:pPrChange w:id="34509" w:author="瑋婷 徐" w:date="2025-01-03T17:04:00Z" w16du:dateUtc="2025-01-03T09:04:00Z">
                <w:pPr>
                  <w:spacing w:line="276" w:lineRule="auto"/>
                  <w:jc w:val="center"/>
                </w:pPr>
              </w:pPrChange>
            </w:pPr>
            <w:del w:id="3451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59AD6B6" w14:textId="612ECFE7" w:rsidR="00D93FCC" w:rsidDel="003C19C7" w:rsidRDefault="00D93FCC">
            <w:pPr>
              <w:rPr>
                <w:del w:id="34511" w:author="瑋婷 徐" w:date="2025-01-03T17:04:00Z" w16du:dateUtc="2025-01-03T09:04:00Z"/>
                <w:rFonts w:ascii="Times New Roman" w:eastAsia="標楷體" w:hAnsi="Times New Roman" w:cs="Times New Roman"/>
              </w:rPr>
              <w:pPrChange w:id="345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02BC90E" w14:textId="5BEAC73A" w:rsidR="00D93FCC" w:rsidDel="003C19C7" w:rsidRDefault="00D93FCC">
            <w:pPr>
              <w:rPr>
                <w:del w:id="34513" w:author="瑋婷 徐" w:date="2025-01-03T17:04:00Z" w16du:dateUtc="2025-01-03T09:04:00Z"/>
                <w:rFonts w:ascii="Times New Roman" w:eastAsia="標楷體" w:hAnsi="Times New Roman" w:cs="Times New Roman"/>
              </w:rPr>
              <w:pPrChange w:id="3451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ACCD5C1" w14:textId="58E9F501" w:rsidR="00D93FCC" w:rsidDel="003C19C7" w:rsidRDefault="00D93FCC">
            <w:pPr>
              <w:rPr>
                <w:del w:id="34515" w:author="瑋婷 徐" w:date="2025-01-03T17:04:00Z" w16du:dateUtc="2025-01-03T09:04:00Z"/>
                <w:rFonts w:ascii="Times New Roman" w:eastAsia="標楷體" w:hAnsi="Times New Roman" w:cs="Times New Roman"/>
              </w:rPr>
              <w:pPrChange w:id="345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F314BBF" w14:textId="226907A6" w:rsidR="00D93FCC" w:rsidDel="003C19C7" w:rsidRDefault="00D93FCC">
            <w:pPr>
              <w:rPr>
                <w:del w:id="34517" w:author="瑋婷 徐" w:date="2025-01-03T17:04:00Z" w16du:dateUtc="2025-01-03T09:04:00Z"/>
                <w:rFonts w:ascii="Times New Roman" w:eastAsia="標楷體" w:hAnsi="Times New Roman" w:cs="Times New Roman"/>
              </w:rPr>
              <w:pPrChange w:id="345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13390F7" w14:textId="32572E71" w:rsidR="00D93FCC" w:rsidDel="003C19C7" w:rsidRDefault="00D93FCC">
            <w:pPr>
              <w:rPr>
                <w:del w:id="34519" w:author="瑋婷 徐" w:date="2025-01-03T17:04:00Z" w16du:dateUtc="2025-01-03T09:04:00Z"/>
                <w:rFonts w:ascii="Times New Roman" w:eastAsia="標楷體" w:hAnsi="Times New Roman" w:cs="Times New Roman"/>
              </w:rPr>
              <w:pPrChange w:id="3452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24D1E82" w14:textId="14A9D30F" w:rsidR="00D93FCC" w:rsidDel="003C19C7" w:rsidRDefault="002435EC">
            <w:pPr>
              <w:rPr>
                <w:del w:id="34521" w:author="瑋婷 徐" w:date="2025-01-03T17:04:00Z" w16du:dateUtc="2025-01-03T09:04:00Z"/>
                <w:rFonts w:ascii="Times New Roman" w:eastAsia="標楷體" w:hAnsi="Times New Roman" w:cs="Times New Roman"/>
              </w:rPr>
              <w:pPrChange w:id="34522" w:author="瑋婷 徐" w:date="2025-01-03T17:04:00Z" w16du:dateUtc="2025-01-03T09:04:00Z">
                <w:pPr>
                  <w:spacing w:line="276" w:lineRule="auto"/>
                  <w:jc w:val="center"/>
                </w:pPr>
              </w:pPrChange>
            </w:pPr>
            <w:del w:id="3452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39845B5" w14:textId="52128FE2" w:rsidR="00D93FCC" w:rsidDel="003C19C7" w:rsidRDefault="00D93FCC">
            <w:pPr>
              <w:rPr>
                <w:del w:id="34524" w:author="瑋婷 徐" w:date="2025-01-03T17:04:00Z" w16du:dateUtc="2025-01-03T09:04:00Z"/>
                <w:rFonts w:ascii="Times New Roman" w:eastAsia="標楷體" w:hAnsi="Times New Roman" w:cs="Times New Roman"/>
              </w:rPr>
              <w:pPrChange w:id="3452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53B6FA8F" w14:textId="2D26BC1A" w:rsidR="00D93FCC" w:rsidDel="003C19C7" w:rsidRDefault="00D93FCC">
            <w:pPr>
              <w:rPr>
                <w:del w:id="34526" w:author="瑋婷 徐" w:date="2025-01-03T17:04:00Z" w16du:dateUtc="2025-01-03T09:04:00Z"/>
                <w:rFonts w:ascii="Times New Roman" w:eastAsia="標楷體" w:hAnsi="Times New Roman" w:cs="Times New Roman"/>
              </w:rPr>
              <w:pPrChange w:id="3452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DB71691" w14:textId="420AF39B" w:rsidR="00D93FCC" w:rsidDel="003C19C7" w:rsidRDefault="00D93FCC">
            <w:pPr>
              <w:rPr>
                <w:del w:id="34528" w:author="瑋婷 徐" w:date="2025-01-03T17:04:00Z" w16du:dateUtc="2025-01-03T09:04:00Z"/>
                <w:rFonts w:ascii="Times New Roman" w:eastAsia="標楷體" w:hAnsi="Times New Roman" w:cs="Times New Roman"/>
              </w:rPr>
              <w:pPrChange w:id="3452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3E9919D" w14:textId="39306A0F" w:rsidR="00D93FCC" w:rsidDel="003C19C7" w:rsidRDefault="00D93FCC">
            <w:pPr>
              <w:rPr>
                <w:del w:id="34530" w:author="瑋婷 徐" w:date="2025-01-03T17:04:00Z" w16du:dateUtc="2025-01-03T09:04:00Z"/>
                <w:rFonts w:ascii="Times New Roman" w:eastAsia="標楷體" w:hAnsi="Times New Roman" w:cs="Times New Roman"/>
              </w:rPr>
              <w:pPrChange w:id="34531"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1284252E" w14:textId="116198BE" w:rsidR="00D93FCC" w:rsidDel="003C19C7" w:rsidRDefault="00D93FCC">
            <w:pPr>
              <w:rPr>
                <w:del w:id="34532" w:author="瑋婷 徐" w:date="2025-01-03T17:04:00Z" w16du:dateUtc="2025-01-03T09:04:00Z"/>
                <w:rFonts w:ascii="Times New Roman" w:eastAsia="標楷體" w:hAnsi="Times New Roman" w:cs="Times New Roman"/>
              </w:rPr>
              <w:pPrChange w:id="34533"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729313D3" w14:textId="682D7BF3" w:rsidR="00D93FCC" w:rsidDel="003C19C7" w:rsidRDefault="00D93FCC">
            <w:pPr>
              <w:rPr>
                <w:del w:id="34534" w:author="瑋婷 徐" w:date="2025-01-03T17:04:00Z" w16du:dateUtc="2025-01-03T09:04:00Z"/>
                <w:rFonts w:ascii="Times New Roman" w:eastAsia="標楷體" w:hAnsi="Times New Roman" w:cs="Times New Roman"/>
              </w:rPr>
              <w:pPrChange w:id="3453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F6C75C0" w14:textId="33F90BB2" w:rsidR="00D93FCC" w:rsidDel="003C19C7" w:rsidRDefault="00D93FCC">
            <w:pPr>
              <w:rPr>
                <w:del w:id="34536" w:author="瑋婷 徐" w:date="2025-01-03T17:04:00Z" w16du:dateUtc="2025-01-03T09:04:00Z"/>
                <w:rFonts w:ascii="Times New Roman" w:eastAsia="標楷體" w:hAnsi="Times New Roman" w:cs="Times New Roman"/>
              </w:rPr>
              <w:pPrChange w:id="34537"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EEDF009" w14:textId="74426D26" w:rsidR="00D93FCC" w:rsidDel="003C19C7" w:rsidRDefault="00D93FCC">
            <w:pPr>
              <w:rPr>
                <w:del w:id="34538" w:author="瑋婷 徐" w:date="2025-01-03T17:04:00Z" w16du:dateUtc="2025-01-03T09:04:00Z"/>
                <w:rFonts w:ascii="Times New Roman" w:eastAsia="標楷體" w:hAnsi="Times New Roman" w:cs="Times New Roman"/>
              </w:rPr>
              <w:pPrChange w:id="3453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91E6655" w14:textId="33624191" w:rsidR="00D93FCC" w:rsidDel="003C19C7" w:rsidRDefault="00D93FCC">
            <w:pPr>
              <w:rPr>
                <w:del w:id="34540" w:author="瑋婷 徐" w:date="2025-01-03T17:04:00Z" w16du:dateUtc="2025-01-03T09:04:00Z"/>
                <w:rFonts w:ascii="Times New Roman" w:eastAsia="標楷體" w:hAnsi="Times New Roman" w:cs="Times New Roman"/>
              </w:rPr>
              <w:pPrChange w:id="3454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E489548" w14:textId="5B7A2DC4" w:rsidR="00D93FCC" w:rsidDel="003C19C7" w:rsidRDefault="00D93FCC">
            <w:pPr>
              <w:rPr>
                <w:del w:id="34542" w:author="瑋婷 徐" w:date="2025-01-03T17:04:00Z" w16du:dateUtc="2025-01-03T09:04:00Z"/>
                <w:rFonts w:ascii="Times New Roman" w:eastAsia="標楷體" w:hAnsi="Times New Roman" w:cs="Times New Roman"/>
              </w:rPr>
              <w:pPrChange w:id="3454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193D329" w14:textId="5B0F32FB" w:rsidR="00D93FCC" w:rsidDel="003C19C7" w:rsidRDefault="002435EC">
            <w:pPr>
              <w:rPr>
                <w:del w:id="34544" w:author="瑋婷 徐" w:date="2025-01-03T17:04:00Z" w16du:dateUtc="2025-01-03T09:04:00Z"/>
                <w:rFonts w:ascii="Times New Roman" w:eastAsia="標楷體" w:hAnsi="Times New Roman" w:cs="Times New Roman"/>
              </w:rPr>
              <w:pPrChange w:id="34545" w:author="瑋婷 徐" w:date="2025-01-03T17:04:00Z" w16du:dateUtc="2025-01-03T09:04:00Z">
                <w:pPr>
                  <w:spacing w:line="276" w:lineRule="auto"/>
                  <w:jc w:val="center"/>
                </w:pPr>
              </w:pPrChange>
            </w:pPr>
            <w:del w:id="34546" w:author="瑋婷 徐" w:date="2025-01-03T17:04:00Z" w16du:dateUtc="2025-01-03T09:04:00Z">
              <w:r w:rsidDel="003C19C7">
                <w:rPr>
                  <w:rFonts w:ascii="Times New Roman" w:eastAsia="標楷體" w:hAnsi="Times New Roman" w:cs="Times New Roman"/>
                  <w:color w:val="000000"/>
                </w:rPr>
                <w:delText>*</w:delText>
              </w:r>
            </w:del>
          </w:p>
        </w:tc>
        <w:tc>
          <w:tcPr>
            <w:tcW w:w="262" w:type="dxa"/>
            <w:tcBorders>
              <w:top w:val="single" w:sz="4" w:space="0" w:color="000000"/>
              <w:bottom w:val="single" w:sz="4" w:space="0" w:color="000000"/>
            </w:tcBorders>
            <w:shd w:val="clear" w:color="auto" w:fill="D9D9D9"/>
            <w:vAlign w:val="center"/>
          </w:tcPr>
          <w:p w14:paraId="1F1883DE" w14:textId="7123A91D" w:rsidR="00D93FCC" w:rsidDel="003C19C7" w:rsidRDefault="00D93FCC">
            <w:pPr>
              <w:rPr>
                <w:del w:id="34547" w:author="瑋婷 徐" w:date="2025-01-03T17:04:00Z" w16du:dateUtc="2025-01-03T09:04:00Z"/>
                <w:rFonts w:ascii="Times New Roman" w:eastAsia="標楷體" w:hAnsi="Times New Roman" w:cs="Times New Roman"/>
              </w:rPr>
              <w:pPrChange w:id="3454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A87A96E" w14:textId="001BA6E3" w:rsidR="00D93FCC" w:rsidDel="003C19C7" w:rsidRDefault="00D93FCC">
            <w:pPr>
              <w:rPr>
                <w:del w:id="34549" w:author="瑋婷 徐" w:date="2025-01-03T17:04:00Z" w16du:dateUtc="2025-01-03T09:04:00Z"/>
                <w:rFonts w:ascii="Times New Roman" w:eastAsia="標楷體" w:hAnsi="Times New Roman" w:cs="Times New Roman"/>
              </w:rPr>
              <w:pPrChange w:id="3455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117B8E68" w14:textId="3FDE14ED" w:rsidR="00D93FCC" w:rsidDel="003C19C7" w:rsidRDefault="00D93FCC">
            <w:pPr>
              <w:rPr>
                <w:del w:id="34551" w:author="瑋婷 徐" w:date="2025-01-03T17:04:00Z" w16du:dateUtc="2025-01-03T09:04:00Z"/>
                <w:rFonts w:ascii="Times New Roman" w:eastAsia="標楷體" w:hAnsi="Times New Roman" w:cs="Times New Roman"/>
              </w:rPr>
              <w:pPrChange w:id="34552"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4C12F8C5" w14:textId="45D5A65C" w:rsidR="00D93FCC" w:rsidDel="003C19C7" w:rsidRDefault="00D93FCC">
            <w:pPr>
              <w:rPr>
                <w:del w:id="34553" w:author="瑋婷 徐" w:date="2025-01-03T17:04:00Z" w16du:dateUtc="2025-01-03T09:04:00Z"/>
                <w:rFonts w:ascii="Times New Roman" w:eastAsia="標楷體" w:hAnsi="Times New Roman" w:cs="Times New Roman"/>
              </w:rPr>
              <w:pPrChange w:id="34554"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0EDE7C9E" w14:textId="305BEC9E" w:rsidR="00D93FCC" w:rsidDel="003C19C7" w:rsidRDefault="00D93FCC">
            <w:pPr>
              <w:rPr>
                <w:del w:id="34555" w:author="瑋婷 徐" w:date="2025-01-03T17:04:00Z" w16du:dateUtc="2025-01-03T09:04:00Z"/>
                <w:rFonts w:ascii="Times New Roman" w:eastAsia="標楷體" w:hAnsi="Times New Roman" w:cs="Times New Roman"/>
              </w:rPr>
              <w:pPrChange w:id="34556" w:author="瑋婷 徐" w:date="2025-01-03T17:04:00Z" w16du:dateUtc="2025-01-03T09:04:00Z">
                <w:pPr>
                  <w:spacing w:line="276" w:lineRule="auto"/>
                  <w:jc w:val="center"/>
                </w:pPr>
              </w:pPrChange>
            </w:pPr>
          </w:p>
        </w:tc>
      </w:tr>
      <w:tr w:rsidR="00000000" w:rsidDel="003C19C7" w14:paraId="55A955DE" w14:textId="099C8FA0" w:rsidTr="002B07B0">
        <w:trPr>
          <w:cantSplit/>
          <w:jc w:val="center"/>
          <w:del w:id="34557"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4F5F44DE" w14:textId="4E32DD56" w:rsidR="00D93FCC" w:rsidDel="003C19C7" w:rsidRDefault="002435EC">
            <w:pPr>
              <w:rPr>
                <w:del w:id="34558" w:author="瑋婷 徐" w:date="2025-01-03T17:04:00Z" w16du:dateUtc="2025-01-03T09:04:00Z"/>
                <w:rFonts w:ascii="Times New Roman" w:eastAsia="標楷體" w:hAnsi="Times New Roman" w:cs="Times New Roman"/>
              </w:rPr>
              <w:pPrChange w:id="34559" w:author="瑋婷 徐" w:date="2025-01-03T17:04:00Z" w16du:dateUtc="2025-01-03T09:04:00Z">
                <w:pPr>
                  <w:spacing w:line="276" w:lineRule="auto"/>
                </w:pPr>
              </w:pPrChange>
            </w:pPr>
            <w:del w:id="34560" w:author="瑋婷 徐" w:date="2025-01-03T17:04:00Z" w16du:dateUtc="2025-01-03T09:04:00Z">
              <w:r w:rsidDel="003C19C7">
                <w:rPr>
                  <w:rFonts w:ascii="Times New Roman" w:eastAsia="標楷體" w:hAnsi="Times New Roman" w:cs="Times New Roman"/>
                  <w:color w:val="000000"/>
                </w:rPr>
                <w:delText>白腰鵲鴝</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14E1CBAC" w14:textId="1D6D4FD6" w:rsidR="00D93FCC" w:rsidDel="003C19C7" w:rsidRDefault="002435EC">
            <w:pPr>
              <w:rPr>
                <w:del w:id="34561" w:author="瑋婷 徐" w:date="2025-01-03T17:04:00Z" w16du:dateUtc="2025-01-03T09:04:00Z"/>
                <w:rFonts w:ascii="Times New Roman" w:eastAsia="標楷體" w:hAnsi="Times New Roman" w:cs="Times New Roman"/>
                <w:i/>
              </w:rPr>
              <w:pPrChange w:id="34562" w:author="瑋婷 徐" w:date="2025-01-03T17:04:00Z" w16du:dateUtc="2025-01-03T09:04:00Z">
                <w:pPr>
                  <w:spacing w:line="276" w:lineRule="auto"/>
                </w:pPr>
              </w:pPrChange>
            </w:pPr>
            <w:del w:id="34563" w:author="瑋婷 徐" w:date="2025-01-03T17:04:00Z" w16du:dateUtc="2025-01-03T09:04:00Z">
              <w:r w:rsidDel="003C19C7">
                <w:rPr>
                  <w:rFonts w:ascii="Times New Roman" w:eastAsia="標楷體" w:hAnsi="Times New Roman" w:cs="Times New Roman"/>
                  <w:i/>
                  <w:iCs/>
                  <w:color w:val="000000"/>
                </w:rPr>
                <w:delText>Copsychus malabaricus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354F42DA" w14:textId="059C7E37" w:rsidR="00D93FCC" w:rsidDel="003C19C7" w:rsidRDefault="00D93FCC">
            <w:pPr>
              <w:rPr>
                <w:del w:id="34564" w:author="瑋婷 徐" w:date="2025-01-03T17:04:00Z" w16du:dateUtc="2025-01-03T09:04:00Z"/>
                <w:rFonts w:ascii="Times New Roman" w:eastAsia="標楷體" w:hAnsi="Times New Roman" w:cs="Times New Roman"/>
              </w:rPr>
              <w:pPrChange w:id="34565"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3CC475F8" w14:textId="5FA2C3AB" w:rsidR="00D93FCC" w:rsidDel="003C19C7" w:rsidRDefault="00D93FCC">
            <w:pPr>
              <w:rPr>
                <w:del w:id="34566" w:author="瑋婷 徐" w:date="2025-01-03T17:04:00Z" w16du:dateUtc="2025-01-03T09:04:00Z"/>
                <w:rFonts w:ascii="Times New Roman" w:eastAsia="標楷體" w:hAnsi="Times New Roman" w:cs="Times New Roman"/>
              </w:rPr>
              <w:pPrChange w:id="34567"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57EE7D97" w14:textId="0239601A" w:rsidR="00D93FCC" w:rsidDel="003C19C7" w:rsidRDefault="00D93FCC">
            <w:pPr>
              <w:rPr>
                <w:del w:id="34568" w:author="瑋婷 徐" w:date="2025-01-03T17:04:00Z" w16du:dateUtc="2025-01-03T09:04:00Z"/>
                <w:rFonts w:ascii="Times New Roman" w:eastAsia="標楷體" w:hAnsi="Times New Roman" w:cs="Times New Roman"/>
              </w:rPr>
              <w:pPrChange w:id="34569"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7354E32B" w14:textId="6E2864EA" w:rsidR="00D93FCC" w:rsidDel="003C19C7" w:rsidRDefault="00D93FCC">
            <w:pPr>
              <w:rPr>
                <w:del w:id="34570" w:author="瑋婷 徐" w:date="2025-01-03T17:04:00Z" w16du:dateUtc="2025-01-03T09:04:00Z"/>
                <w:rFonts w:ascii="Times New Roman" w:eastAsia="標楷體" w:hAnsi="Times New Roman" w:cs="Times New Roman"/>
              </w:rPr>
              <w:pPrChange w:id="34571"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1A9BD63E" w14:textId="1EB449F1" w:rsidR="00D93FCC" w:rsidDel="003C19C7" w:rsidRDefault="00D93FCC">
            <w:pPr>
              <w:rPr>
                <w:del w:id="34572" w:author="瑋婷 徐" w:date="2025-01-03T17:04:00Z" w16du:dateUtc="2025-01-03T09:04:00Z"/>
                <w:rFonts w:ascii="Times New Roman" w:eastAsia="標楷體" w:hAnsi="Times New Roman" w:cs="Times New Roman"/>
              </w:rPr>
              <w:pPrChange w:id="34573"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6776D878" w14:textId="0585605F" w:rsidR="00D93FCC" w:rsidDel="003C19C7" w:rsidRDefault="00D93FCC">
            <w:pPr>
              <w:rPr>
                <w:del w:id="34574" w:author="瑋婷 徐" w:date="2025-01-03T17:04:00Z" w16du:dateUtc="2025-01-03T09:04:00Z"/>
                <w:rFonts w:ascii="Times New Roman" w:eastAsia="標楷體" w:hAnsi="Times New Roman" w:cs="Times New Roman"/>
              </w:rPr>
              <w:pPrChange w:id="34575"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555B6C87" w14:textId="68CECA5E" w:rsidR="00D93FCC" w:rsidDel="003C19C7" w:rsidRDefault="00D93FCC">
            <w:pPr>
              <w:rPr>
                <w:del w:id="34576" w:author="瑋婷 徐" w:date="2025-01-03T17:04:00Z" w16du:dateUtc="2025-01-03T09:04:00Z"/>
                <w:rFonts w:ascii="Times New Roman" w:eastAsia="標楷體" w:hAnsi="Times New Roman" w:cs="Times New Roman"/>
              </w:rPr>
              <w:pPrChange w:id="34577"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2F5F5754" w14:textId="60365848" w:rsidR="00D93FCC" w:rsidDel="003C19C7" w:rsidRDefault="00D93FCC">
            <w:pPr>
              <w:rPr>
                <w:del w:id="34578" w:author="瑋婷 徐" w:date="2025-01-03T17:04:00Z" w16du:dateUtc="2025-01-03T09:04:00Z"/>
                <w:rFonts w:ascii="Times New Roman" w:eastAsia="標楷體" w:hAnsi="Times New Roman" w:cs="Times New Roman"/>
              </w:rPr>
              <w:pPrChange w:id="3457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7A5F4A6" w14:textId="1FE59DB9" w:rsidR="00D93FCC" w:rsidDel="003C19C7" w:rsidRDefault="00D93FCC">
            <w:pPr>
              <w:rPr>
                <w:del w:id="34580" w:author="瑋婷 徐" w:date="2025-01-03T17:04:00Z" w16du:dateUtc="2025-01-03T09:04:00Z"/>
                <w:rFonts w:ascii="Times New Roman" w:eastAsia="標楷體" w:hAnsi="Times New Roman" w:cs="Times New Roman"/>
              </w:rPr>
              <w:pPrChange w:id="3458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4A77AEB" w14:textId="46E07455" w:rsidR="00D93FCC" w:rsidDel="003C19C7" w:rsidRDefault="00D93FCC">
            <w:pPr>
              <w:rPr>
                <w:del w:id="34582" w:author="瑋婷 徐" w:date="2025-01-03T17:04:00Z" w16du:dateUtc="2025-01-03T09:04:00Z"/>
                <w:rFonts w:ascii="Times New Roman" w:eastAsia="標楷體" w:hAnsi="Times New Roman" w:cs="Times New Roman"/>
              </w:rPr>
              <w:pPrChange w:id="3458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8235188" w14:textId="2BDBCE93" w:rsidR="00D93FCC" w:rsidDel="003C19C7" w:rsidRDefault="00D93FCC">
            <w:pPr>
              <w:rPr>
                <w:del w:id="34584" w:author="瑋婷 徐" w:date="2025-01-03T17:04:00Z" w16du:dateUtc="2025-01-03T09:04:00Z"/>
                <w:rFonts w:ascii="Times New Roman" w:eastAsia="標楷體" w:hAnsi="Times New Roman" w:cs="Times New Roman"/>
              </w:rPr>
              <w:pPrChange w:id="34585"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1DFB7ED0" w14:textId="2A90B43F" w:rsidR="00D93FCC" w:rsidDel="003C19C7" w:rsidRDefault="00D93FCC">
            <w:pPr>
              <w:rPr>
                <w:del w:id="34586" w:author="瑋婷 徐" w:date="2025-01-03T17:04:00Z" w16du:dateUtc="2025-01-03T09:04:00Z"/>
                <w:rFonts w:ascii="Times New Roman" w:eastAsia="標楷體" w:hAnsi="Times New Roman" w:cs="Times New Roman"/>
              </w:rPr>
              <w:pPrChange w:id="3458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43CB213" w14:textId="0C5F9C5F" w:rsidR="00D93FCC" w:rsidDel="003C19C7" w:rsidRDefault="00D93FCC">
            <w:pPr>
              <w:rPr>
                <w:del w:id="34588" w:author="瑋婷 徐" w:date="2025-01-03T17:04:00Z" w16du:dateUtc="2025-01-03T09:04:00Z"/>
                <w:rFonts w:ascii="Times New Roman" w:eastAsia="標楷體" w:hAnsi="Times New Roman" w:cs="Times New Roman"/>
              </w:rPr>
              <w:pPrChange w:id="345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7886BCE" w14:textId="4AFEA6ED" w:rsidR="00D93FCC" w:rsidDel="003C19C7" w:rsidRDefault="00D93FCC">
            <w:pPr>
              <w:rPr>
                <w:del w:id="34590" w:author="瑋婷 徐" w:date="2025-01-03T17:04:00Z" w16du:dateUtc="2025-01-03T09:04:00Z"/>
                <w:rFonts w:ascii="Times New Roman" w:eastAsia="標楷體" w:hAnsi="Times New Roman" w:cs="Times New Roman"/>
              </w:rPr>
              <w:pPrChange w:id="345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79C7CB4" w14:textId="2656B7B4" w:rsidR="00D93FCC" w:rsidDel="003C19C7" w:rsidRDefault="00D93FCC">
            <w:pPr>
              <w:rPr>
                <w:del w:id="34592" w:author="瑋婷 徐" w:date="2025-01-03T17:04:00Z" w16du:dateUtc="2025-01-03T09:04:00Z"/>
                <w:rFonts w:ascii="Times New Roman" w:eastAsia="標楷體" w:hAnsi="Times New Roman" w:cs="Times New Roman"/>
              </w:rPr>
              <w:pPrChange w:id="345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968C814" w14:textId="67D2338E" w:rsidR="00D93FCC" w:rsidDel="003C19C7" w:rsidRDefault="00D93FCC">
            <w:pPr>
              <w:rPr>
                <w:del w:id="34594" w:author="瑋婷 徐" w:date="2025-01-03T17:04:00Z" w16du:dateUtc="2025-01-03T09:04:00Z"/>
                <w:rFonts w:ascii="Times New Roman" w:eastAsia="標楷體" w:hAnsi="Times New Roman" w:cs="Times New Roman"/>
              </w:rPr>
              <w:pPrChange w:id="3459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3D07411" w14:textId="0610AD26" w:rsidR="00D93FCC" w:rsidDel="003C19C7" w:rsidRDefault="00D93FCC">
            <w:pPr>
              <w:rPr>
                <w:del w:id="34596" w:author="瑋婷 徐" w:date="2025-01-03T17:04:00Z" w16du:dateUtc="2025-01-03T09:04:00Z"/>
                <w:rFonts w:ascii="Times New Roman" w:eastAsia="標楷體" w:hAnsi="Times New Roman" w:cs="Times New Roman"/>
              </w:rPr>
              <w:pPrChange w:id="345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F0190FC" w14:textId="48CF471F" w:rsidR="00D93FCC" w:rsidDel="003C19C7" w:rsidRDefault="00D93FCC">
            <w:pPr>
              <w:rPr>
                <w:del w:id="34598" w:author="瑋婷 徐" w:date="2025-01-03T17:04:00Z" w16du:dateUtc="2025-01-03T09:04:00Z"/>
                <w:rFonts w:ascii="Times New Roman" w:eastAsia="標楷體" w:hAnsi="Times New Roman" w:cs="Times New Roman"/>
              </w:rPr>
              <w:pPrChange w:id="3459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A23E11A" w14:textId="52E85291" w:rsidR="00D93FCC" w:rsidDel="003C19C7" w:rsidRDefault="00D93FCC">
            <w:pPr>
              <w:rPr>
                <w:del w:id="34600" w:author="瑋婷 徐" w:date="2025-01-03T17:04:00Z" w16du:dateUtc="2025-01-03T09:04:00Z"/>
                <w:rFonts w:ascii="Times New Roman" w:eastAsia="標楷體" w:hAnsi="Times New Roman" w:cs="Times New Roman"/>
              </w:rPr>
              <w:pPrChange w:id="3460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D7F55D9" w14:textId="6566AAEE" w:rsidR="00D93FCC" w:rsidDel="003C19C7" w:rsidRDefault="002435EC">
            <w:pPr>
              <w:rPr>
                <w:del w:id="34602" w:author="瑋婷 徐" w:date="2025-01-03T17:04:00Z" w16du:dateUtc="2025-01-03T09:04:00Z"/>
                <w:rFonts w:ascii="Times New Roman" w:eastAsia="標楷體" w:hAnsi="Times New Roman" w:cs="Times New Roman"/>
              </w:rPr>
              <w:pPrChange w:id="34603" w:author="瑋婷 徐" w:date="2025-01-03T17:04:00Z" w16du:dateUtc="2025-01-03T09:04:00Z">
                <w:pPr>
                  <w:spacing w:line="276" w:lineRule="auto"/>
                  <w:jc w:val="center"/>
                </w:pPr>
              </w:pPrChange>
            </w:pPr>
            <w:del w:id="34604"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D9D9D9"/>
            <w:vAlign w:val="center"/>
          </w:tcPr>
          <w:p w14:paraId="390D3089" w14:textId="2EB86506" w:rsidR="00D93FCC" w:rsidDel="003C19C7" w:rsidRDefault="00D93FCC">
            <w:pPr>
              <w:rPr>
                <w:del w:id="34605" w:author="瑋婷 徐" w:date="2025-01-03T17:04:00Z" w16du:dateUtc="2025-01-03T09:04:00Z"/>
                <w:rFonts w:ascii="Times New Roman" w:eastAsia="標楷體" w:hAnsi="Times New Roman" w:cs="Times New Roman"/>
              </w:rPr>
              <w:pPrChange w:id="346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A0BD548" w14:textId="7308549E" w:rsidR="00D93FCC" w:rsidDel="003C19C7" w:rsidRDefault="00D93FCC">
            <w:pPr>
              <w:rPr>
                <w:del w:id="34607" w:author="瑋婷 徐" w:date="2025-01-03T17:04:00Z" w16du:dateUtc="2025-01-03T09:04:00Z"/>
                <w:rFonts w:ascii="Times New Roman" w:eastAsia="標楷體" w:hAnsi="Times New Roman" w:cs="Times New Roman"/>
              </w:rPr>
              <w:pPrChange w:id="3460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4301F902" w14:textId="0C623651" w:rsidR="00D93FCC" w:rsidDel="003C19C7" w:rsidRDefault="002435EC">
            <w:pPr>
              <w:rPr>
                <w:del w:id="34609" w:author="瑋婷 徐" w:date="2025-01-03T17:04:00Z" w16du:dateUtc="2025-01-03T09:04:00Z"/>
                <w:rFonts w:ascii="Times New Roman" w:eastAsia="標楷體" w:hAnsi="Times New Roman" w:cs="Times New Roman"/>
              </w:rPr>
              <w:pPrChange w:id="34610" w:author="瑋婷 徐" w:date="2025-01-03T17:04:00Z" w16du:dateUtc="2025-01-03T09:04:00Z">
                <w:pPr>
                  <w:spacing w:line="276" w:lineRule="auto"/>
                  <w:jc w:val="center"/>
                </w:pPr>
              </w:pPrChange>
            </w:pPr>
            <w:del w:id="34611" w:author="瑋婷 徐" w:date="2025-01-03T17:04:00Z" w16du:dateUtc="2025-01-03T09:04:00Z">
              <w:r w:rsidDel="003C19C7">
                <w:rPr>
                  <w:rFonts w:ascii="Times New Roman" w:eastAsia="標楷體" w:hAnsi="Times New Roman" w:cs="Times New Roman"/>
                  <w:color w:val="000000"/>
                </w:rPr>
                <w:delText>*</w:delText>
              </w:r>
            </w:del>
          </w:p>
        </w:tc>
        <w:tc>
          <w:tcPr>
            <w:tcW w:w="274" w:type="dxa"/>
            <w:tcBorders>
              <w:top w:val="single" w:sz="4" w:space="0" w:color="000000"/>
              <w:bottom w:val="single" w:sz="4" w:space="0" w:color="000000"/>
            </w:tcBorders>
            <w:shd w:val="clear" w:color="auto" w:fill="FFFFFF"/>
            <w:vAlign w:val="center"/>
          </w:tcPr>
          <w:p w14:paraId="3DBA9100" w14:textId="2ECA7BB9" w:rsidR="00D93FCC" w:rsidDel="003C19C7" w:rsidRDefault="00D93FCC">
            <w:pPr>
              <w:rPr>
                <w:del w:id="34612" w:author="瑋婷 徐" w:date="2025-01-03T17:04:00Z" w16du:dateUtc="2025-01-03T09:04:00Z"/>
                <w:rFonts w:ascii="Times New Roman" w:eastAsia="標楷體" w:hAnsi="Times New Roman" w:cs="Times New Roman"/>
              </w:rPr>
              <w:pPrChange w:id="34613"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9598D95" w14:textId="28F927D3" w:rsidR="00D93FCC" w:rsidDel="003C19C7" w:rsidRDefault="00D93FCC">
            <w:pPr>
              <w:rPr>
                <w:del w:id="34614" w:author="瑋婷 徐" w:date="2025-01-03T17:04:00Z" w16du:dateUtc="2025-01-03T09:04:00Z"/>
                <w:rFonts w:ascii="Times New Roman" w:eastAsia="標楷體" w:hAnsi="Times New Roman" w:cs="Times New Roman"/>
              </w:rPr>
              <w:pPrChange w:id="3461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B996C23" w14:textId="7979854B" w:rsidR="00D93FCC" w:rsidDel="003C19C7" w:rsidRDefault="00D93FCC">
            <w:pPr>
              <w:rPr>
                <w:del w:id="34616" w:author="瑋婷 徐" w:date="2025-01-03T17:04:00Z" w16du:dateUtc="2025-01-03T09:04:00Z"/>
                <w:rFonts w:ascii="Times New Roman" w:eastAsia="標楷體" w:hAnsi="Times New Roman" w:cs="Times New Roman"/>
              </w:rPr>
              <w:pPrChange w:id="34617"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7D660D9" w14:textId="45FB7E90" w:rsidR="00D93FCC" w:rsidDel="003C19C7" w:rsidRDefault="00D93FCC">
            <w:pPr>
              <w:rPr>
                <w:del w:id="34618" w:author="瑋婷 徐" w:date="2025-01-03T17:04:00Z" w16du:dateUtc="2025-01-03T09:04:00Z"/>
                <w:rFonts w:ascii="Times New Roman" w:eastAsia="標楷體" w:hAnsi="Times New Roman" w:cs="Times New Roman"/>
              </w:rPr>
              <w:pPrChange w:id="3461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64E080C" w14:textId="5C333EF1" w:rsidR="00D93FCC" w:rsidDel="003C19C7" w:rsidRDefault="00D93FCC">
            <w:pPr>
              <w:rPr>
                <w:del w:id="34620" w:author="瑋婷 徐" w:date="2025-01-03T17:04:00Z" w16du:dateUtc="2025-01-03T09:04:00Z"/>
                <w:rFonts w:ascii="Times New Roman" w:eastAsia="標楷體" w:hAnsi="Times New Roman" w:cs="Times New Roman"/>
              </w:rPr>
              <w:pPrChange w:id="3462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A979C6F" w14:textId="35027B38" w:rsidR="00D93FCC" w:rsidDel="003C19C7" w:rsidRDefault="00D93FCC">
            <w:pPr>
              <w:rPr>
                <w:del w:id="34622" w:author="瑋婷 徐" w:date="2025-01-03T17:04:00Z" w16du:dateUtc="2025-01-03T09:04:00Z"/>
                <w:rFonts w:ascii="Times New Roman" w:eastAsia="標楷體" w:hAnsi="Times New Roman" w:cs="Times New Roman"/>
              </w:rPr>
              <w:pPrChange w:id="3462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55933A0" w14:textId="3B3DDAC0" w:rsidR="00D93FCC" w:rsidDel="003C19C7" w:rsidRDefault="00D93FCC">
            <w:pPr>
              <w:rPr>
                <w:del w:id="34624" w:author="瑋婷 徐" w:date="2025-01-03T17:04:00Z" w16du:dateUtc="2025-01-03T09:04:00Z"/>
                <w:rFonts w:ascii="Times New Roman" w:eastAsia="標楷體" w:hAnsi="Times New Roman" w:cs="Times New Roman"/>
              </w:rPr>
              <w:pPrChange w:id="34625"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2A1E7125" w14:textId="4EFDD58F" w:rsidR="00D93FCC" w:rsidDel="003C19C7" w:rsidRDefault="00D93FCC">
            <w:pPr>
              <w:rPr>
                <w:del w:id="34626" w:author="瑋婷 徐" w:date="2025-01-03T17:04:00Z" w16du:dateUtc="2025-01-03T09:04:00Z"/>
                <w:rFonts w:ascii="Times New Roman" w:eastAsia="標楷體" w:hAnsi="Times New Roman" w:cs="Times New Roman"/>
              </w:rPr>
              <w:pPrChange w:id="3462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CE7611F" w14:textId="7AF6B8AB" w:rsidR="00D93FCC" w:rsidDel="003C19C7" w:rsidRDefault="00D93FCC">
            <w:pPr>
              <w:rPr>
                <w:del w:id="34628" w:author="瑋婷 徐" w:date="2025-01-03T17:04:00Z" w16du:dateUtc="2025-01-03T09:04:00Z"/>
                <w:rFonts w:ascii="Times New Roman" w:eastAsia="標楷體" w:hAnsi="Times New Roman" w:cs="Times New Roman"/>
              </w:rPr>
              <w:pPrChange w:id="3462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0385C373" w14:textId="661783A3" w:rsidR="00D93FCC" w:rsidDel="003C19C7" w:rsidRDefault="00D93FCC">
            <w:pPr>
              <w:rPr>
                <w:del w:id="34630" w:author="瑋婷 徐" w:date="2025-01-03T17:04:00Z" w16du:dateUtc="2025-01-03T09:04:00Z"/>
                <w:rFonts w:ascii="Times New Roman" w:eastAsia="標楷體" w:hAnsi="Times New Roman" w:cs="Times New Roman"/>
              </w:rPr>
              <w:pPrChange w:id="34631"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3DA7B685" w14:textId="2F21E672" w:rsidR="00D93FCC" w:rsidDel="003C19C7" w:rsidRDefault="00D93FCC">
            <w:pPr>
              <w:rPr>
                <w:del w:id="34632" w:author="瑋婷 徐" w:date="2025-01-03T17:04:00Z" w16du:dateUtc="2025-01-03T09:04:00Z"/>
                <w:rFonts w:ascii="Times New Roman" w:eastAsia="標楷體" w:hAnsi="Times New Roman" w:cs="Times New Roman"/>
              </w:rPr>
              <w:pPrChange w:id="34633"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6611D871" w14:textId="42928246" w:rsidR="00D93FCC" w:rsidDel="003C19C7" w:rsidRDefault="00D93FCC">
            <w:pPr>
              <w:rPr>
                <w:del w:id="34634" w:author="瑋婷 徐" w:date="2025-01-03T17:04:00Z" w16du:dateUtc="2025-01-03T09:04:00Z"/>
                <w:rFonts w:ascii="Times New Roman" w:eastAsia="標楷體" w:hAnsi="Times New Roman" w:cs="Times New Roman"/>
              </w:rPr>
              <w:pPrChange w:id="34635" w:author="瑋婷 徐" w:date="2025-01-03T17:04:00Z" w16du:dateUtc="2025-01-03T09:04:00Z">
                <w:pPr>
                  <w:spacing w:line="276" w:lineRule="auto"/>
                  <w:jc w:val="center"/>
                </w:pPr>
              </w:pPrChange>
            </w:pPr>
          </w:p>
        </w:tc>
      </w:tr>
      <w:tr w:rsidR="00000000" w:rsidDel="003C19C7" w14:paraId="452E88B6" w14:textId="7FA64EDD" w:rsidTr="002B07B0">
        <w:trPr>
          <w:cantSplit/>
          <w:jc w:val="center"/>
          <w:del w:id="34636"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5C50184A" w14:textId="47195DF1" w:rsidR="00D93FCC" w:rsidDel="003C19C7" w:rsidRDefault="002435EC">
            <w:pPr>
              <w:rPr>
                <w:del w:id="34637" w:author="瑋婷 徐" w:date="2025-01-03T17:04:00Z" w16du:dateUtc="2025-01-03T09:04:00Z"/>
                <w:rFonts w:ascii="Times New Roman" w:eastAsia="標楷體" w:hAnsi="Times New Roman" w:cs="Times New Roman"/>
              </w:rPr>
              <w:pPrChange w:id="34638" w:author="瑋婷 徐" w:date="2025-01-03T17:04:00Z" w16du:dateUtc="2025-01-03T09:04:00Z">
                <w:pPr>
                  <w:spacing w:line="276" w:lineRule="auto"/>
                </w:pPr>
              </w:pPrChange>
            </w:pPr>
            <w:del w:id="34639" w:author="瑋婷 徐" w:date="2025-01-03T17:04:00Z" w16du:dateUtc="2025-01-03T09:04:00Z">
              <w:r w:rsidDel="003C19C7">
                <w:rPr>
                  <w:rFonts w:ascii="Times New Roman" w:eastAsia="標楷體" w:hAnsi="Times New Roman" w:cs="Times New Roman"/>
                  <w:color w:val="000000"/>
                </w:rPr>
                <w:delText>黃腹琉璃</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III</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07C0A547" w14:textId="30C386C2" w:rsidR="00D93FCC" w:rsidDel="003C19C7" w:rsidRDefault="002435EC">
            <w:pPr>
              <w:rPr>
                <w:del w:id="34640" w:author="瑋婷 徐" w:date="2025-01-03T17:04:00Z" w16du:dateUtc="2025-01-03T09:04:00Z"/>
                <w:rFonts w:ascii="Times New Roman" w:eastAsia="標楷體" w:hAnsi="Times New Roman" w:cs="Times New Roman"/>
                <w:i/>
              </w:rPr>
              <w:pPrChange w:id="34641" w:author="瑋婷 徐" w:date="2025-01-03T17:04:00Z" w16du:dateUtc="2025-01-03T09:04:00Z">
                <w:pPr>
                  <w:spacing w:line="276" w:lineRule="auto"/>
                </w:pPr>
              </w:pPrChange>
            </w:pPr>
            <w:del w:id="34642" w:author="瑋婷 徐" w:date="2025-01-03T17:04:00Z" w16du:dateUtc="2025-01-03T09:04:00Z">
              <w:r w:rsidDel="003C19C7">
                <w:rPr>
                  <w:rFonts w:ascii="Times New Roman" w:eastAsia="標楷體" w:hAnsi="Times New Roman" w:cs="Times New Roman"/>
                  <w:i/>
                  <w:iCs/>
                  <w:color w:val="000000"/>
                </w:rPr>
                <w:delText>Niltava vivida</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049158D5" w14:textId="58159944" w:rsidR="00D93FCC" w:rsidDel="003C19C7" w:rsidRDefault="00D93FCC">
            <w:pPr>
              <w:rPr>
                <w:del w:id="34643" w:author="瑋婷 徐" w:date="2025-01-03T17:04:00Z" w16du:dateUtc="2025-01-03T09:04:00Z"/>
                <w:rFonts w:ascii="Times New Roman" w:eastAsia="標楷體" w:hAnsi="Times New Roman" w:cs="Times New Roman"/>
              </w:rPr>
              <w:pPrChange w:id="34644"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7099428" w14:textId="4FA5A8E8" w:rsidR="00D93FCC" w:rsidDel="003C19C7" w:rsidRDefault="00D93FCC">
            <w:pPr>
              <w:rPr>
                <w:del w:id="34645" w:author="瑋婷 徐" w:date="2025-01-03T17:04:00Z" w16du:dateUtc="2025-01-03T09:04:00Z"/>
                <w:rFonts w:ascii="Times New Roman" w:eastAsia="標楷體" w:hAnsi="Times New Roman" w:cs="Times New Roman"/>
              </w:rPr>
              <w:pPrChange w:id="34646"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2585A5E3" w14:textId="214DB901" w:rsidR="00D93FCC" w:rsidDel="003C19C7" w:rsidRDefault="00D93FCC">
            <w:pPr>
              <w:rPr>
                <w:del w:id="34647" w:author="瑋婷 徐" w:date="2025-01-03T17:04:00Z" w16du:dateUtc="2025-01-03T09:04:00Z"/>
                <w:rFonts w:ascii="Times New Roman" w:eastAsia="標楷體" w:hAnsi="Times New Roman" w:cs="Times New Roman"/>
              </w:rPr>
              <w:pPrChange w:id="34648"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1339C9C3" w14:textId="3DBF2458" w:rsidR="00D93FCC" w:rsidDel="003C19C7" w:rsidRDefault="00D93FCC">
            <w:pPr>
              <w:rPr>
                <w:del w:id="34649" w:author="瑋婷 徐" w:date="2025-01-03T17:04:00Z" w16du:dateUtc="2025-01-03T09:04:00Z"/>
                <w:rFonts w:ascii="Times New Roman" w:eastAsia="標楷體" w:hAnsi="Times New Roman" w:cs="Times New Roman"/>
              </w:rPr>
              <w:pPrChange w:id="34650"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2AFDFE94" w14:textId="68E21AA9" w:rsidR="00D93FCC" w:rsidDel="003C19C7" w:rsidRDefault="00D93FCC">
            <w:pPr>
              <w:rPr>
                <w:del w:id="34651" w:author="瑋婷 徐" w:date="2025-01-03T17:04:00Z" w16du:dateUtc="2025-01-03T09:04:00Z"/>
                <w:rFonts w:ascii="Times New Roman" w:eastAsia="標楷體" w:hAnsi="Times New Roman" w:cs="Times New Roman"/>
              </w:rPr>
              <w:pPrChange w:id="34652"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6D1C4B34" w14:textId="504367FE" w:rsidR="00D93FCC" w:rsidDel="003C19C7" w:rsidRDefault="002435EC">
            <w:pPr>
              <w:rPr>
                <w:del w:id="34653" w:author="瑋婷 徐" w:date="2025-01-03T17:04:00Z" w16du:dateUtc="2025-01-03T09:04:00Z"/>
                <w:rFonts w:ascii="Times New Roman" w:eastAsia="標楷體" w:hAnsi="Times New Roman" w:cs="Times New Roman"/>
              </w:rPr>
              <w:pPrChange w:id="34654" w:author="瑋婷 徐" w:date="2025-01-03T17:04:00Z" w16du:dateUtc="2025-01-03T09:04:00Z">
                <w:pPr>
                  <w:spacing w:line="276" w:lineRule="auto"/>
                  <w:jc w:val="center"/>
                </w:pPr>
              </w:pPrChange>
            </w:pPr>
            <w:del w:id="34655"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717E091E" w14:textId="44F96020" w:rsidR="00D93FCC" w:rsidDel="003C19C7" w:rsidRDefault="00D93FCC">
            <w:pPr>
              <w:rPr>
                <w:del w:id="34656" w:author="瑋婷 徐" w:date="2025-01-03T17:04:00Z" w16du:dateUtc="2025-01-03T09:04:00Z"/>
                <w:rFonts w:ascii="Times New Roman" w:eastAsia="標楷體" w:hAnsi="Times New Roman" w:cs="Times New Roman"/>
              </w:rPr>
              <w:pPrChange w:id="34657"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0B30AE3A" w14:textId="2DE99833" w:rsidR="00D93FCC" w:rsidDel="003C19C7" w:rsidRDefault="00D93FCC">
            <w:pPr>
              <w:rPr>
                <w:del w:id="34658" w:author="瑋婷 徐" w:date="2025-01-03T17:04:00Z" w16du:dateUtc="2025-01-03T09:04:00Z"/>
                <w:rFonts w:ascii="Times New Roman" w:eastAsia="標楷體" w:hAnsi="Times New Roman" w:cs="Times New Roman"/>
              </w:rPr>
              <w:pPrChange w:id="3465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59890F4" w14:textId="75809791" w:rsidR="00D93FCC" w:rsidDel="003C19C7" w:rsidRDefault="00D93FCC">
            <w:pPr>
              <w:rPr>
                <w:del w:id="34660" w:author="瑋婷 徐" w:date="2025-01-03T17:04:00Z" w16du:dateUtc="2025-01-03T09:04:00Z"/>
                <w:rFonts w:ascii="Times New Roman" w:eastAsia="標楷體" w:hAnsi="Times New Roman" w:cs="Times New Roman"/>
              </w:rPr>
              <w:pPrChange w:id="3466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8FDCF16" w14:textId="61439AF9" w:rsidR="00D93FCC" w:rsidDel="003C19C7" w:rsidRDefault="00D93FCC">
            <w:pPr>
              <w:rPr>
                <w:del w:id="34662" w:author="瑋婷 徐" w:date="2025-01-03T17:04:00Z" w16du:dateUtc="2025-01-03T09:04:00Z"/>
                <w:rFonts w:ascii="Times New Roman" w:eastAsia="標楷體" w:hAnsi="Times New Roman" w:cs="Times New Roman"/>
              </w:rPr>
              <w:pPrChange w:id="3466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BFE4ECB" w14:textId="1C2257F9" w:rsidR="00D93FCC" w:rsidDel="003C19C7" w:rsidRDefault="002435EC">
            <w:pPr>
              <w:rPr>
                <w:del w:id="34664" w:author="瑋婷 徐" w:date="2025-01-03T17:04:00Z" w16du:dateUtc="2025-01-03T09:04:00Z"/>
                <w:rFonts w:ascii="Times New Roman" w:eastAsia="標楷體" w:hAnsi="Times New Roman" w:cs="Times New Roman"/>
              </w:rPr>
              <w:pPrChange w:id="34665" w:author="瑋婷 徐" w:date="2025-01-03T17:04:00Z" w16du:dateUtc="2025-01-03T09:04:00Z">
                <w:pPr>
                  <w:spacing w:line="276" w:lineRule="auto"/>
                  <w:jc w:val="center"/>
                </w:pPr>
              </w:pPrChange>
            </w:pPr>
            <w:del w:id="34666" w:author="瑋婷 徐" w:date="2025-01-03T17:04:00Z" w16du:dateUtc="2025-01-03T09:04:00Z">
              <w:r w:rsidDel="003C19C7">
                <w:rPr>
                  <w:rFonts w:ascii="Times New Roman" w:eastAsia="標楷體" w:hAnsi="Times New Roman" w:cs="Times New Roman"/>
                  <w:color w:val="000000"/>
                </w:rPr>
                <w:delText>*</w:delText>
              </w:r>
            </w:del>
          </w:p>
        </w:tc>
        <w:tc>
          <w:tcPr>
            <w:tcW w:w="271" w:type="dxa"/>
            <w:tcBorders>
              <w:top w:val="single" w:sz="4" w:space="0" w:color="000000"/>
              <w:bottom w:val="single" w:sz="4" w:space="0" w:color="000000"/>
            </w:tcBorders>
            <w:shd w:val="clear" w:color="auto" w:fill="FFFFFF"/>
            <w:vAlign w:val="center"/>
          </w:tcPr>
          <w:p w14:paraId="56218661" w14:textId="447A776D" w:rsidR="00D93FCC" w:rsidDel="003C19C7" w:rsidRDefault="002435EC">
            <w:pPr>
              <w:rPr>
                <w:del w:id="34667" w:author="瑋婷 徐" w:date="2025-01-03T17:04:00Z" w16du:dateUtc="2025-01-03T09:04:00Z"/>
                <w:rFonts w:ascii="Times New Roman" w:eastAsia="標楷體" w:hAnsi="Times New Roman" w:cs="Times New Roman"/>
              </w:rPr>
              <w:pPrChange w:id="34668" w:author="瑋婷 徐" w:date="2025-01-03T17:04:00Z" w16du:dateUtc="2025-01-03T09:04:00Z">
                <w:pPr>
                  <w:spacing w:line="276" w:lineRule="auto"/>
                  <w:jc w:val="center"/>
                </w:pPr>
              </w:pPrChange>
            </w:pPr>
            <w:del w:id="3466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F2D1FC3" w14:textId="3FA028C6" w:rsidR="00D93FCC" w:rsidDel="003C19C7" w:rsidRDefault="002435EC">
            <w:pPr>
              <w:rPr>
                <w:del w:id="34670" w:author="瑋婷 徐" w:date="2025-01-03T17:04:00Z" w16du:dateUtc="2025-01-03T09:04:00Z"/>
                <w:rFonts w:ascii="Times New Roman" w:eastAsia="標楷體" w:hAnsi="Times New Roman" w:cs="Times New Roman"/>
              </w:rPr>
              <w:pPrChange w:id="34671" w:author="瑋婷 徐" w:date="2025-01-03T17:04:00Z" w16du:dateUtc="2025-01-03T09:04:00Z">
                <w:pPr>
                  <w:spacing w:line="276" w:lineRule="auto"/>
                  <w:jc w:val="center"/>
                </w:pPr>
              </w:pPrChange>
            </w:pPr>
            <w:del w:id="3467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1286497" w14:textId="555CBC52" w:rsidR="00D93FCC" w:rsidDel="003C19C7" w:rsidRDefault="002435EC">
            <w:pPr>
              <w:rPr>
                <w:del w:id="34673" w:author="瑋婷 徐" w:date="2025-01-03T17:04:00Z" w16du:dateUtc="2025-01-03T09:04:00Z"/>
                <w:rFonts w:ascii="Times New Roman" w:eastAsia="標楷體" w:hAnsi="Times New Roman" w:cs="Times New Roman"/>
              </w:rPr>
              <w:pPrChange w:id="34674" w:author="瑋婷 徐" w:date="2025-01-03T17:04:00Z" w16du:dateUtc="2025-01-03T09:04:00Z">
                <w:pPr>
                  <w:spacing w:line="276" w:lineRule="auto"/>
                  <w:jc w:val="center"/>
                </w:pPr>
              </w:pPrChange>
            </w:pPr>
            <w:del w:id="3467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5A7CC25" w14:textId="71A3A7AC" w:rsidR="00D93FCC" w:rsidDel="003C19C7" w:rsidRDefault="002435EC">
            <w:pPr>
              <w:rPr>
                <w:del w:id="34676" w:author="瑋婷 徐" w:date="2025-01-03T17:04:00Z" w16du:dateUtc="2025-01-03T09:04:00Z"/>
                <w:rFonts w:ascii="Times New Roman" w:eastAsia="標楷體" w:hAnsi="Times New Roman" w:cs="Times New Roman"/>
              </w:rPr>
              <w:pPrChange w:id="34677" w:author="瑋婷 徐" w:date="2025-01-03T17:04:00Z" w16du:dateUtc="2025-01-03T09:04:00Z">
                <w:pPr>
                  <w:spacing w:line="276" w:lineRule="auto"/>
                  <w:jc w:val="center"/>
                </w:pPr>
              </w:pPrChange>
            </w:pPr>
            <w:del w:id="3467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714F98BB" w14:textId="5B84A00D" w:rsidR="00D93FCC" w:rsidDel="003C19C7" w:rsidRDefault="002435EC">
            <w:pPr>
              <w:rPr>
                <w:del w:id="34679" w:author="瑋婷 徐" w:date="2025-01-03T17:04:00Z" w16du:dateUtc="2025-01-03T09:04:00Z"/>
                <w:rFonts w:ascii="Times New Roman" w:eastAsia="標楷體" w:hAnsi="Times New Roman" w:cs="Times New Roman"/>
              </w:rPr>
              <w:pPrChange w:id="34680" w:author="瑋婷 徐" w:date="2025-01-03T17:04:00Z" w16du:dateUtc="2025-01-03T09:04:00Z">
                <w:pPr>
                  <w:spacing w:line="276" w:lineRule="auto"/>
                  <w:jc w:val="center"/>
                </w:pPr>
              </w:pPrChange>
            </w:pPr>
            <w:del w:id="3468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15A3305A" w14:textId="4662899D" w:rsidR="00D93FCC" w:rsidDel="003C19C7" w:rsidRDefault="002435EC">
            <w:pPr>
              <w:rPr>
                <w:del w:id="34682" w:author="瑋婷 徐" w:date="2025-01-03T17:04:00Z" w16du:dateUtc="2025-01-03T09:04:00Z"/>
                <w:rFonts w:ascii="Times New Roman" w:eastAsia="標楷體" w:hAnsi="Times New Roman" w:cs="Times New Roman"/>
              </w:rPr>
              <w:pPrChange w:id="34683" w:author="瑋婷 徐" w:date="2025-01-03T17:04:00Z" w16du:dateUtc="2025-01-03T09:04:00Z">
                <w:pPr>
                  <w:spacing w:line="276" w:lineRule="auto"/>
                  <w:jc w:val="center"/>
                </w:pPr>
              </w:pPrChange>
            </w:pPr>
            <w:del w:id="3468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082AE42" w14:textId="4D463263" w:rsidR="00D93FCC" w:rsidDel="003C19C7" w:rsidRDefault="00D93FCC">
            <w:pPr>
              <w:rPr>
                <w:del w:id="34685" w:author="瑋婷 徐" w:date="2025-01-03T17:04:00Z" w16du:dateUtc="2025-01-03T09:04:00Z"/>
                <w:rFonts w:ascii="Times New Roman" w:eastAsia="標楷體" w:hAnsi="Times New Roman" w:cs="Times New Roman"/>
              </w:rPr>
              <w:pPrChange w:id="3468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063F158" w14:textId="1907DE74" w:rsidR="00D93FCC" w:rsidDel="003C19C7" w:rsidRDefault="00D93FCC">
            <w:pPr>
              <w:rPr>
                <w:del w:id="34687" w:author="瑋婷 徐" w:date="2025-01-03T17:04:00Z" w16du:dateUtc="2025-01-03T09:04:00Z"/>
                <w:rFonts w:ascii="Times New Roman" w:eastAsia="標楷體" w:hAnsi="Times New Roman" w:cs="Times New Roman"/>
              </w:rPr>
              <w:pPrChange w:id="3468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52E8EDE" w14:textId="5DEDBD7D" w:rsidR="00D93FCC" w:rsidDel="003C19C7" w:rsidRDefault="00D93FCC">
            <w:pPr>
              <w:rPr>
                <w:del w:id="34689" w:author="瑋婷 徐" w:date="2025-01-03T17:04:00Z" w16du:dateUtc="2025-01-03T09:04:00Z"/>
                <w:rFonts w:ascii="Times New Roman" w:eastAsia="標楷體" w:hAnsi="Times New Roman" w:cs="Times New Roman"/>
              </w:rPr>
              <w:pPrChange w:id="3469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562BA294" w14:textId="048B4AD7" w:rsidR="00D93FCC" w:rsidDel="003C19C7" w:rsidRDefault="00D93FCC">
            <w:pPr>
              <w:rPr>
                <w:del w:id="34691" w:author="瑋婷 徐" w:date="2025-01-03T17:04:00Z" w16du:dateUtc="2025-01-03T09:04:00Z"/>
                <w:rFonts w:ascii="Times New Roman" w:eastAsia="標楷體" w:hAnsi="Times New Roman" w:cs="Times New Roman"/>
              </w:rPr>
              <w:pPrChange w:id="3469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308EFFD" w14:textId="6EC2D931" w:rsidR="00D93FCC" w:rsidDel="003C19C7" w:rsidRDefault="00D93FCC">
            <w:pPr>
              <w:rPr>
                <w:del w:id="34693" w:author="瑋婷 徐" w:date="2025-01-03T17:04:00Z" w16du:dateUtc="2025-01-03T09:04:00Z"/>
                <w:rFonts w:ascii="Times New Roman" w:eastAsia="標楷體" w:hAnsi="Times New Roman" w:cs="Times New Roman"/>
              </w:rPr>
              <w:pPrChange w:id="3469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8EBB026" w14:textId="44132AC1" w:rsidR="00D93FCC" w:rsidDel="003C19C7" w:rsidRDefault="00D93FCC">
            <w:pPr>
              <w:rPr>
                <w:del w:id="34695" w:author="瑋婷 徐" w:date="2025-01-03T17:04:00Z" w16du:dateUtc="2025-01-03T09:04:00Z"/>
                <w:rFonts w:ascii="Times New Roman" w:eastAsia="標楷體" w:hAnsi="Times New Roman" w:cs="Times New Roman"/>
              </w:rPr>
              <w:pPrChange w:id="34696"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34D18995" w14:textId="2E5C14FE" w:rsidR="00D93FCC" w:rsidDel="003C19C7" w:rsidRDefault="00D93FCC">
            <w:pPr>
              <w:rPr>
                <w:del w:id="34697" w:author="瑋婷 徐" w:date="2025-01-03T17:04:00Z" w16du:dateUtc="2025-01-03T09:04:00Z"/>
                <w:rFonts w:ascii="Times New Roman" w:eastAsia="標楷體" w:hAnsi="Times New Roman" w:cs="Times New Roman"/>
              </w:rPr>
              <w:pPrChange w:id="34698"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6597E28F" w14:textId="54DDE86D" w:rsidR="00D93FCC" w:rsidDel="003C19C7" w:rsidRDefault="002435EC">
            <w:pPr>
              <w:rPr>
                <w:del w:id="34699" w:author="瑋婷 徐" w:date="2025-01-03T17:04:00Z" w16du:dateUtc="2025-01-03T09:04:00Z"/>
                <w:rFonts w:ascii="Times New Roman" w:eastAsia="標楷體" w:hAnsi="Times New Roman" w:cs="Times New Roman"/>
              </w:rPr>
              <w:pPrChange w:id="34700" w:author="瑋婷 徐" w:date="2025-01-03T17:04:00Z" w16du:dateUtc="2025-01-03T09:04:00Z">
                <w:pPr>
                  <w:spacing w:line="276" w:lineRule="auto"/>
                  <w:jc w:val="center"/>
                </w:pPr>
              </w:pPrChange>
            </w:pPr>
            <w:del w:id="3470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EDB6217" w14:textId="602A86A5" w:rsidR="00D93FCC" w:rsidDel="003C19C7" w:rsidRDefault="00D93FCC">
            <w:pPr>
              <w:rPr>
                <w:del w:id="34702" w:author="瑋婷 徐" w:date="2025-01-03T17:04:00Z" w16du:dateUtc="2025-01-03T09:04:00Z"/>
                <w:rFonts w:ascii="Times New Roman" w:eastAsia="標楷體" w:hAnsi="Times New Roman" w:cs="Times New Roman"/>
              </w:rPr>
              <w:pPrChange w:id="3470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14ED38A" w14:textId="5A7C5B1B" w:rsidR="00D93FCC" w:rsidDel="003C19C7" w:rsidRDefault="00D93FCC">
            <w:pPr>
              <w:rPr>
                <w:del w:id="34704" w:author="瑋婷 徐" w:date="2025-01-03T17:04:00Z" w16du:dateUtc="2025-01-03T09:04:00Z"/>
                <w:rFonts w:ascii="Times New Roman" w:eastAsia="標楷體" w:hAnsi="Times New Roman" w:cs="Times New Roman"/>
              </w:rPr>
              <w:pPrChange w:id="3470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8161E0A" w14:textId="6FBFFB9D" w:rsidR="00D93FCC" w:rsidDel="003C19C7" w:rsidRDefault="00D93FCC">
            <w:pPr>
              <w:rPr>
                <w:del w:id="34706" w:author="瑋婷 徐" w:date="2025-01-03T17:04:00Z" w16du:dateUtc="2025-01-03T09:04:00Z"/>
                <w:rFonts w:ascii="Times New Roman" w:eastAsia="標楷體" w:hAnsi="Times New Roman" w:cs="Times New Roman"/>
              </w:rPr>
              <w:pPrChange w:id="3470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38B355C" w14:textId="2098A91E" w:rsidR="00D93FCC" w:rsidDel="003C19C7" w:rsidRDefault="002435EC">
            <w:pPr>
              <w:rPr>
                <w:del w:id="34708" w:author="瑋婷 徐" w:date="2025-01-03T17:04:00Z" w16du:dateUtc="2025-01-03T09:04:00Z"/>
                <w:rFonts w:ascii="Times New Roman" w:eastAsia="標楷體" w:hAnsi="Times New Roman" w:cs="Times New Roman"/>
              </w:rPr>
              <w:pPrChange w:id="34709" w:author="瑋婷 徐" w:date="2025-01-03T17:04:00Z" w16du:dateUtc="2025-01-03T09:04:00Z">
                <w:pPr>
                  <w:spacing w:line="276" w:lineRule="auto"/>
                  <w:jc w:val="center"/>
                </w:pPr>
              </w:pPrChange>
            </w:pPr>
            <w:del w:id="34710"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2E8AC817" w14:textId="1B9CB593" w:rsidR="00D93FCC" w:rsidDel="003C19C7" w:rsidRDefault="00D93FCC">
            <w:pPr>
              <w:rPr>
                <w:del w:id="34711" w:author="瑋婷 徐" w:date="2025-01-03T17:04:00Z" w16du:dateUtc="2025-01-03T09:04:00Z"/>
                <w:rFonts w:ascii="Times New Roman" w:eastAsia="標楷體" w:hAnsi="Times New Roman" w:cs="Times New Roman"/>
              </w:rPr>
              <w:pPrChange w:id="34712"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1D2AE0A4" w14:textId="65EE7B6D" w:rsidR="00D93FCC" w:rsidDel="003C19C7" w:rsidRDefault="00D93FCC">
            <w:pPr>
              <w:rPr>
                <w:del w:id="34713" w:author="瑋婷 徐" w:date="2025-01-03T17:04:00Z" w16du:dateUtc="2025-01-03T09:04:00Z"/>
                <w:rFonts w:ascii="Times New Roman" w:eastAsia="標楷體" w:hAnsi="Times New Roman" w:cs="Times New Roman"/>
              </w:rPr>
              <w:pPrChange w:id="3471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10F8B598" w14:textId="0901F931" w:rsidR="00D93FCC" w:rsidDel="003C19C7" w:rsidRDefault="00D93FCC">
            <w:pPr>
              <w:rPr>
                <w:del w:id="34715" w:author="瑋婷 徐" w:date="2025-01-03T17:04:00Z" w16du:dateUtc="2025-01-03T09:04:00Z"/>
                <w:rFonts w:ascii="Times New Roman" w:eastAsia="標楷體" w:hAnsi="Times New Roman" w:cs="Times New Roman"/>
              </w:rPr>
              <w:pPrChange w:id="3471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305B3CAB" w14:textId="2BC17231" w:rsidR="00D93FCC" w:rsidDel="003C19C7" w:rsidRDefault="00D93FCC">
            <w:pPr>
              <w:rPr>
                <w:del w:id="34717" w:author="瑋婷 徐" w:date="2025-01-03T17:04:00Z" w16du:dateUtc="2025-01-03T09:04:00Z"/>
                <w:rFonts w:ascii="Times New Roman" w:eastAsia="標楷體" w:hAnsi="Times New Roman" w:cs="Times New Roman"/>
              </w:rPr>
              <w:pPrChange w:id="34718"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37334BA8" w14:textId="37468DC7" w:rsidR="00D93FCC" w:rsidDel="003C19C7" w:rsidRDefault="00D93FCC">
            <w:pPr>
              <w:rPr>
                <w:del w:id="34719" w:author="瑋婷 徐" w:date="2025-01-03T17:04:00Z" w16du:dateUtc="2025-01-03T09:04:00Z"/>
                <w:rFonts w:ascii="Times New Roman" w:eastAsia="標楷體" w:hAnsi="Times New Roman" w:cs="Times New Roman"/>
              </w:rPr>
              <w:pPrChange w:id="34720"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45EA3636" w14:textId="28B9EC2D" w:rsidR="00D93FCC" w:rsidDel="003C19C7" w:rsidRDefault="00D93FCC">
            <w:pPr>
              <w:rPr>
                <w:del w:id="34721" w:author="瑋婷 徐" w:date="2025-01-03T17:04:00Z" w16du:dateUtc="2025-01-03T09:04:00Z"/>
                <w:rFonts w:ascii="Times New Roman" w:eastAsia="標楷體" w:hAnsi="Times New Roman" w:cs="Times New Roman"/>
              </w:rPr>
              <w:pPrChange w:id="34722" w:author="瑋婷 徐" w:date="2025-01-03T17:04:00Z" w16du:dateUtc="2025-01-03T09:04:00Z">
                <w:pPr>
                  <w:spacing w:line="276" w:lineRule="auto"/>
                  <w:jc w:val="center"/>
                </w:pPr>
              </w:pPrChange>
            </w:pPr>
          </w:p>
        </w:tc>
      </w:tr>
      <w:tr w:rsidR="00000000" w:rsidDel="003C19C7" w14:paraId="040CB3BD" w14:textId="72D57696" w:rsidTr="002B07B0">
        <w:trPr>
          <w:cantSplit/>
          <w:jc w:val="center"/>
          <w:del w:id="34723"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253F98D1" w14:textId="78A90893" w:rsidR="00D93FCC" w:rsidDel="003C19C7" w:rsidRDefault="002435EC">
            <w:pPr>
              <w:rPr>
                <w:del w:id="34724" w:author="瑋婷 徐" w:date="2025-01-03T17:04:00Z" w16du:dateUtc="2025-01-03T09:04:00Z"/>
                <w:rFonts w:ascii="Times New Roman" w:eastAsia="標楷體" w:hAnsi="Times New Roman" w:cs="Times New Roman"/>
              </w:rPr>
              <w:pPrChange w:id="34725" w:author="瑋婷 徐" w:date="2025-01-03T17:04:00Z" w16du:dateUtc="2025-01-03T09:04:00Z">
                <w:pPr>
                  <w:spacing w:line="276" w:lineRule="auto"/>
                </w:pPr>
              </w:pPrChange>
            </w:pPr>
            <w:del w:id="34726" w:author="瑋婷 徐" w:date="2025-01-03T17:04:00Z" w16du:dateUtc="2025-01-03T09:04:00Z">
              <w:r w:rsidDel="003C19C7">
                <w:rPr>
                  <w:rFonts w:ascii="Times New Roman" w:eastAsia="標楷體" w:hAnsi="Times New Roman" w:cs="Times New Roman"/>
                  <w:color w:val="000000"/>
                </w:rPr>
                <w:delText>小翼鶇</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13D65695" w14:textId="284AAD48" w:rsidR="00D93FCC" w:rsidDel="003C19C7" w:rsidRDefault="002435EC">
            <w:pPr>
              <w:rPr>
                <w:del w:id="34727" w:author="瑋婷 徐" w:date="2025-01-03T17:04:00Z" w16du:dateUtc="2025-01-03T09:04:00Z"/>
                <w:rFonts w:ascii="Times New Roman" w:eastAsia="標楷體" w:hAnsi="Times New Roman" w:cs="Times New Roman"/>
                <w:i/>
              </w:rPr>
              <w:pPrChange w:id="34728" w:author="瑋婷 徐" w:date="2025-01-03T17:04:00Z" w16du:dateUtc="2025-01-03T09:04:00Z">
                <w:pPr>
                  <w:spacing w:line="276" w:lineRule="auto"/>
                </w:pPr>
              </w:pPrChange>
            </w:pPr>
            <w:del w:id="34729" w:author="瑋婷 徐" w:date="2025-01-03T17:04:00Z" w16du:dateUtc="2025-01-03T09:04:00Z">
              <w:r w:rsidDel="003C19C7">
                <w:rPr>
                  <w:rFonts w:ascii="Times New Roman" w:eastAsia="標楷體" w:hAnsi="Times New Roman" w:cs="Times New Roman"/>
                  <w:i/>
                  <w:iCs/>
                  <w:color w:val="000000"/>
                </w:rPr>
                <w:delText>Brachypteryx goodfellowi</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20C43EA3" w14:textId="53E67C78" w:rsidR="00D93FCC" w:rsidDel="003C19C7" w:rsidRDefault="00D93FCC">
            <w:pPr>
              <w:rPr>
                <w:del w:id="34730" w:author="瑋婷 徐" w:date="2025-01-03T17:04:00Z" w16du:dateUtc="2025-01-03T09:04:00Z"/>
                <w:rFonts w:ascii="Times New Roman" w:eastAsia="標楷體" w:hAnsi="Times New Roman" w:cs="Times New Roman"/>
              </w:rPr>
              <w:pPrChange w:id="34731"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23A3C903" w14:textId="4C41F537" w:rsidR="00D93FCC" w:rsidDel="003C19C7" w:rsidRDefault="00D93FCC">
            <w:pPr>
              <w:rPr>
                <w:del w:id="34732" w:author="瑋婷 徐" w:date="2025-01-03T17:04:00Z" w16du:dateUtc="2025-01-03T09:04:00Z"/>
                <w:rFonts w:ascii="Times New Roman" w:eastAsia="標楷體" w:hAnsi="Times New Roman" w:cs="Times New Roman"/>
              </w:rPr>
              <w:pPrChange w:id="34733"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5D632ABD" w14:textId="19690EDB" w:rsidR="00D93FCC" w:rsidDel="003C19C7" w:rsidRDefault="00D93FCC">
            <w:pPr>
              <w:rPr>
                <w:del w:id="34734" w:author="瑋婷 徐" w:date="2025-01-03T17:04:00Z" w16du:dateUtc="2025-01-03T09:04:00Z"/>
                <w:rFonts w:ascii="Times New Roman" w:eastAsia="標楷體" w:hAnsi="Times New Roman" w:cs="Times New Roman"/>
              </w:rPr>
              <w:pPrChange w:id="34735"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406B8CC5" w14:textId="6E6BB329" w:rsidR="00D93FCC" w:rsidDel="003C19C7" w:rsidRDefault="00D93FCC">
            <w:pPr>
              <w:rPr>
                <w:del w:id="34736" w:author="瑋婷 徐" w:date="2025-01-03T17:04:00Z" w16du:dateUtc="2025-01-03T09:04:00Z"/>
                <w:rFonts w:ascii="Times New Roman" w:eastAsia="標楷體" w:hAnsi="Times New Roman" w:cs="Times New Roman"/>
              </w:rPr>
              <w:pPrChange w:id="34737"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790441EC" w14:textId="34C5104D" w:rsidR="00D93FCC" w:rsidDel="003C19C7" w:rsidRDefault="00D93FCC">
            <w:pPr>
              <w:rPr>
                <w:del w:id="34738" w:author="瑋婷 徐" w:date="2025-01-03T17:04:00Z" w16du:dateUtc="2025-01-03T09:04:00Z"/>
                <w:rFonts w:ascii="Times New Roman" w:eastAsia="標楷體" w:hAnsi="Times New Roman" w:cs="Times New Roman"/>
              </w:rPr>
              <w:pPrChange w:id="34739"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3361EB34" w14:textId="070F1CBD" w:rsidR="00D93FCC" w:rsidDel="003C19C7" w:rsidRDefault="00D93FCC">
            <w:pPr>
              <w:rPr>
                <w:del w:id="34740" w:author="瑋婷 徐" w:date="2025-01-03T17:04:00Z" w16du:dateUtc="2025-01-03T09:04:00Z"/>
                <w:rFonts w:ascii="Times New Roman" w:eastAsia="標楷體" w:hAnsi="Times New Roman" w:cs="Times New Roman"/>
              </w:rPr>
              <w:pPrChange w:id="34741"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4E88F618" w14:textId="69CE2C11" w:rsidR="00D93FCC" w:rsidDel="003C19C7" w:rsidRDefault="00D93FCC">
            <w:pPr>
              <w:rPr>
                <w:del w:id="34742" w:author="瑋婷 徐" w:date="2025-01-03T17:04:00Z" w16du:dateUtc="2025-01-03T09:04:00Z"/>
                <w:rFonts w:ascii="Times New Roman" w:eastAsia="標楷體" w:hAnsi="Times New Roman" w:cs="Times New Roman"/>
              </w:rPr>
              <w:pPrChange w:id="34743"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7755C624" w14:textId="257D64DD" w:rsidR="00D93FCC" w:rsidDel="003C19C7" w:rsidRDefault="00D93FCC">
            <w:pPr>
              <w:rPr>
                <w:del w:id="34744" w:author="瑋婷 徐" w:date="2025-01-03T17:04:00Z" w16du:dateUtc="2025-01-03T09:04:00Z"/>
                <w:rFonts w:ascii="Times New Roman" w:eastAsia="標楷體" w:hAnsi="Times New Roman" w:cs="Times New Roman"/>
              </w:rPr>
              <w:pPrChange w:id="34745"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09F4199" w14:textId="56934036" w:rsidR="00D93FCC" w:rsidDel="003C19C7" w:rsidRDefault="00D93FCC">
            <w:pPr>
              <w:rPr>
                <w:del w:id="34746" w:author="瑋婷 徐" w:date="2025-01-03T17:04:00Z" w16du:dateUtc="2025-01-03T09:04:00Z"/>
                <w:rFonts w:ascii="Times New Roman" w:eastAsia="標楷體" w:hAnsi="Times New Roman" w:cs="Times New Roman"/>
              </w:rPr>
              <w:pPrChange w:id="3474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8A4616C" w14:textId="6A132DDB" w:rsidR="00D93FCC" w:rsidDel="003C19C7" w:rsidRDefault="00D93FCC">
            <w:pPr>
              <w:rPr>
                <w:del w:id="34748" w:author="瑋婷 徐" w:date="2025-01-03T17:04:00Z" w16du:dateUtc="2025-01-03T09:04:00Z"/>
                <w:rFonts w:ascii="Times New Roman" w:eastAsia="標楷體" w:hAnsi="Times New Roman" w:cs="Times New Roman"/>
              </w:rPr>
              <w:pPrChange w:id="3474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53A5A15" w14:textId="7CD32D61" w:rsidR="00D93FCC" w:rsidDel="003C19C7" w:rsidRDefault="00D93FCC">
            <w:pPr>
              <w:rPr>
                <w:del w:id="34750" w:author="瑋婷 徐" w:date="2025-01-03T17:04:00Z" w16du:dateUtc="2025-01-03T09:04:00Z"/>
                <w:rFonts w:ascii="Times New Roman" w:eastAsia="標楷體" w:hAnsi="Times New Roman" w:cs="Times New Roman"/>
              </w:rPr>
              <w:pPrChange w:id="34751"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2A9E960C" w14:textId="4C80E7FC" w:rsidR="00D93FCC" w:rsidDel="003C19C7" w:rsidRDefault="00D93FCC">
            <w:pPr>
              <w:rPr>
                <w:del w:id="34752" w:author="瑋婷 徐" w:date="2025-01-03T17:04:00Z" w16du:dateUtc="2025-01-03T09:04:00Z"/>
                <w:rFonts w:ascii="Times New Roman" w:eastAsia="標楷體" w:hAnsi="Times New Roman" w:cs="Times New Roman"/>
              </w:rPr>
              <w:pPrChange w:id="3475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0EF099A" w14:textId="15E04061" w:rsidR="00D93FCC" w:rsidDel="003C19C7" w:rsidRDefault="002435EC">
            <w:pPr>
              <w:rPr>
                <w:del w:id="34754" w:author="瑋婷 徐" w:date="2025-01-03T17:04:00Z" w16du:dateUtc="2025-01-03T09:04:00Z"/>
                <w:rFonts w:ascii="Times New Roman" w:eastAsia="標楷體" w:hAnsi="Times New Roman" w:cs="Times New Roman"/>
              </w:rPr>
              <w:pPrChange w:id="34755" w:author="瑋婷 徐" w:date="2025-01-03T17:04:00Z" w16du:dateUtc="2025-01-03T09:04:00Z">
                <w:pPr>
                  <w:spacing w:line="276" w:lineRule="auto"/>
                  <w:jc w:val="center"/>
                </w:pPr>
              </w:pPrChange>
            </w:pPr>
            <w:del w:id="3475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D50181D" w14:textId="571288B4" w:rsidR="00D93FCC" w:rsidDel="003C19C7" w:rsidRDefault="00D93FCC">
            <w:pPr>
              <w:rPr>
                <w:del w:id="34757" w:author="瑋婷 徐" w:date="2025-01-03T17:04:00Z" w16du:dateUtc="2025-01-03T09:04:00Z"/>
                <w:rFonts w:ascii="Times New Roman" w:eastAsia="標楷體" w:hAnsi="Times New Roman" w:cs="Times New Roman"/>
              </w:rPr>
              <w:pPrChange w:id="3475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4B9C8BB" w14:textId="7D133575" w:rsidR="00D93FCC" w:rsidDel="003C19C7" w:rsidRDefault="00D93FCC">
            <w:pPr>
              <w:rPr>
                <w:del w:id="34759" w:author="瑋婷 徐" w:date="2025-01-03T17:04:00Z" w16du:dateUtc="2025-01-03T09:04:00Z"/>
                <w:rFonts w:ascii="Times New Roman" w:eastAsia="標楷體" w:hAnsi="Times New Roman" w:cs="Times New Roman"/>
              </w:rPr>
              <w:pPrChange w:id="3476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656909C" w14:textId="697FC3B1" w:rsidR="00D93FCC" w:rsidDel="003C19C7" w:rsidRDefault="002435EC">
            <w:pPr>
              <w:rPr>
                <w:del w:id="34761" w:author="瑋婷 徐" w:date="2025-01-03T17:04:00Z" w16du:dateUtc="2025-01-03T09:04:00Z"/>
                <w:rFonts w:ascii="Times New Roman" w:eastAsia="標楷體" w:hAnsi="Times New Roman" w:cs="Times New Roman"/>
              </w:rPr>
              <w:pPrChange w:id="34762" w:author="瑋婷 徐" w:date="2025-01-03T17:04:00Z" w16du:dateUtc="2025-01-03T09:04:00Z">
                <w:pPr>
                  <w:spacing w:line="276" w:lineRule="auto"/>
                  <w:jc w:val="center"/>
                </w:pPr>
              </w:pPrChange>
            </w:pPr>
            <w:del w:id="3476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71F6B957" w14:textId="65833C02" w:rsidR="00D93FCC" w:rsidDel="003C19C7" w:rsidRDefault="00D93FCC">
            <w:pPr>
              <w:rPr>
                <w:del w:id="34764" w:author="瑋婷 徐" w:date="2025-01-03T17:04:00Z" w16du:dateUtc="2025-01-03T09:04:00Z"/>
                <w:rFonts w:ascii="Times New Roman" w:eastAsia="標楷體" w:hAnsi="Times New Roman" w:cs="Times New Roman"/>
              </w:rPr>
              <w:pPrChange w:id="3476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131246F" w14:textId="76A20957" w:rsidR="00D93FCC" w:rsidDel="003C19C7" w:rsidRDefault="00D93FCC">
            <w:pPr>
              <w:rPr>
                <w:del w:id="34766" w:author="瑋婷 徐" w:date="2025-01-03T17:04:00Z" w16du:dateUtc="2025-01-03T09:04:00Z"/>
                <w:rFonts w:ascii="Times New Roman" w:eastAsia="標楷體" w:hAnsi="Times New Roman" w:cs="Times New Roman"/>
              </w:rPr>
              <w:pPrChange w:id="3476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54F8A77" w14:textId="4DDDCCA2" w:rsidR="00D93FCC" w:rsidDel="003C19C7" w:rsidRDefault="002435EC">
            <w:pPr>
              <w:rPr>
                <w:del w:id="34768" w:author="瑋婷 徐" w:date="2025-01-03T17:04:00Z" w16du:dateUtc="2025-01-03T09:04:00Z"/>
                <w:rFonts w:ascii="Times New Roman" w:eastAsia="標楷體" w:hAnsi="Times New Roman" w:cs="Times New Roman"/>
              </w:rPr>
              <w:pPrChange w:id="34769" w:author="瑋婷 徐" w:date="2025-01-03T17:04:00Z" w16du:dateUtc="2025-01-03T09:04:00Z">
                <w:pPr>
                  <w:spacing w:line="276" w:lineRule="auto"/>
                  <w:jc w:val="center"/>
                </w:pPr>
              </w:pPrChange>
            </w:pPr>
            <w:del w:id="3477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77FF6C3" w14:textId="51003DD0" w:rsidR="00D93FCC" w:rsidDel="003C19C7" w:rsidRDefault="00D93FCC">
            <w:pPr>
              <w:rPr>
                <w:del w:id="34771" w:author="瑋婷 徐" w:date="2025-01-03T17:04:00Z" w16du:dateUtc="2025-01-03T09:04:00Z"/>
                <w:rFonts w:ascii="Times New Roman" w:eastAsia="標楷體" w:hAnsi="Times New Roman" w:cs="Times New Roman"/>
              </w:rPr>
              <w:pPrChange w:id="3477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532A504F" w14:textId="11504209" w:rsidR="00D93FCC" w:rsidDel="003C19C7" w:rsidRDefault="00D93FCC">
            <w:pPr>
              <w:rPr>
                <w:del w:id="34773" w:author="瑋婷 徐" w:date="2025-01-03T17:04:00Z" w16du:dateUtc="2025-01-03T09:04:00Z"/>
                <w:rFonts w:ascii="Times New Roman" w:eastAsia="標楷體" w:hAnsi="Times New Roman" w:cs="Times New Roman"/>
              </w:rPr>
              <w:pPrChange w:id="347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957CCC1" w14:textId="1DF4661A" w:rsidR="00D93FCC" w:rsidDel="003C19C7" w:rsidRDefault="002435EC">
            <w:pPr>
              <w:rPr>
                <w:del w:id="34775" w:author="瑋婷 徐" w:date="2025-01-03T17:04:00Z" w16du:dateUtc="2025-01-03T09:04:00Z"/>
                <w:rFonts w:ascii="Times New Roman" w:eastAsia="標楷體" w:hAnsi="Times New Roman" w:cs="Times New Roman"/>
              </w:rPr>
              <w:pPrChange w:id="34776" w:author="瑋婷 徐" w:date="2025-01-03T17:04:00Z" w16du:dateUtc="2025-01-03T09:04:00Z">
                <w:pPr>
                  <w:spacing w:line="276" w:lineRule="auto"/>
                  <w:jc w:val="center"/>
                </w:pPr>
              </w:pPrChange>
            </w:pPr>
            <w:del w:id="34777"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D9D9D9"/>
            <w:vAlign w:val="center"/>
          </w:tcPr>
          <w:p w14:paraId="5856CAB9" w14:textId="43FDB0BD" w:rsidR="00D93FCC" w:rsidDel="003C19C7" w:rsidRDefault="00D93FCC">
            <w:pPr>
              <w:rPr>
                <w:del w:id="34778" w:author="瑋婷 徐" w:date="2025-01-03T17:04:00Z" w16du:dateUtc="2025-01-03T09:04:00Z"/>
                <w:rFonts w:ascii="Times New Roman" w:eastAsia="標楷體" w:hAnsi="Times New Roman" w:cs="Times New Roman"/>
              </w:rPr>
              <w:pPrChange w:id="34779"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14AC0768" w14:textId="76720C76" w:rsidR="00D93FCC" w:rsidDel="003C19C7" w:rsidRDefault="00D93FCC">
            <w:pPr>
              <w:rPr>
                <w:del w:id="34780" w:author="瑋婷 徐" w:date="2025-01-03T17:04:00Z" w16du:dateUtc="2025-01-03T09:04:00Z"/>
                <w:rFonts w:ascii="Times New Roman" w:eastAsia="標楷體" w:hAnsi="Times New Roman" w:cs="Times New Roman"/>
              </w:rPr>
              <w:pPrChange w:id="34781"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26A4DF59" w14:textId="105507DA" w:rsidR="00D93FCC" w:rsidDel="003C19C7" w:rsidRDefault="00D93FCC">
            <w:pPr>
              <w:rPr>
                <w:del w:id="34782" w:author="瑋婷 徐" w:date="2025-01-03T17:04:00Z" w16du:dateUtc="2025-01-03T09:04:00Z"/>
                <w:rFonts w:ascii="Times New Roman" w:eastAsia="標楷體" w:hAnsi="Times New Roman" w:cs="Times New Roman"/>
              </w:rPr>
              <w:pPrChange w:id="3478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E192683" w14:textId="291AE8C6" w:rsidR="00D93FCC" w:rsidDel="003C19C7" w:rsidRDefault="00D93FCC">
            <w:pPr>
              <w:rPr>
                <w:del w:id="34784" w:author="瑋婷 徐" w:date="2025-01-03T17:04:00Z" w16du:dateUtc="2025-01-03T09:04:00Z"/>
                <w:rFonts w:ascii="Times New Roman" w:eastAsia="標楷體" w:hAnsi="Times New Roman" w:cs="Times New Roman"/>
              </w:rPr>
              <w:pPrChange w:id="34785"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5E72683" w14:textId="0860BEB6" w:rsidR="00D93FCC" w:rsidDel="003C19C7" w:rsidRDefault="00D93FCC">
            <w:pPr>
              <w:rPr>
                <w:del w:id="34786" w:author="瑋婷 徐" w:date="2025-01-03T17:04:00Z" w16du:dateUtc="2025-01-03T09:04:00Z"/>
                <w:rFonts w:ascii="Times New Roman" w:eastAsia="標楷體" w:hAnsi="Times New Roman" w:cs="Times New Roman"/>
              </w:rPr>
              <w:pPrChange w:id="3478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FBD4EE6" w14:textId="02810A3D" w:rsidR="00D93FCC" w:rsidDel="003C19C7" w:rsidRDefault="00D93FCC">
            <w:pPr>
              <w:rPr>
                <w:del w:id="34788" w:author="瑋婷 徐" w:date="2025-01-03T17:04:00Z" w16du:dateUtc="2025-01-03T09:04:00Z"/>
                <w:rFonts w:ascii="Times New Roman" w:eastAsia="標楷體" w:hAnsi="Times New Roman" w:cs="Times New Roman"/>
              </w:rPr>
              <w:pPrChange w:id="347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C88A932" w14:textId="2B726987" w:rsidR="00D93FCC" w:rsidDel="003C19C7" w:rsidRDefault="00D93FCC">
            <w:pPr>
              <w:rPr>
                <w:del w:id="34790" w:author="瑋婷 徐" w:date="2025-01-03T17:04:00Z" w16du:dateUtc="2025-01-03T09:04:00Z"/>
                <w:rFonts w:ascii="Times New Roman" w:eastAsia="標楷體" w:hAnsi="Times New Roman" w:cs="Times New Roman"/>
              </w:rPr>
              <w:pPrChange w:id="3479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11CF9C43" w14:textId="5F472FB1" w:rsidR="00D93FCC" w:rsidDel="003C19C7" w:rsidRDefault="00D93FCC">
            <w:pPr>
              <w:rPr>
                <w:del w:id="34792" w:author="瑋婷 徐" w:date="2025-01-03T17:04:00Z" w16du:dateUtc="2025-01-03T09:04:00Z"/>
                <w:rFonts w:ascii="Times New Roman" w:eastAsia="標楷體" w:hAnsi="Times New Roman" w:cs="Times New Roman"/>
              </w:rPr>
              <w:pPrChange w:id="34793"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64AA798C" w14:textId="48FD8D5D" w:rsidR="00D93FCC" w:rsidDel="003C19C7" w:rsidRDefault="00D93FCC">
            <w:pPr>
              <w:rPr>
                <w:del w:id="34794" w:author="瑋婷 徐" w:date="2025-01-03T17:04:00Z" w16du:dateUtc="2025-01-03T09:04:00Z"/>
                <w:rFonts w:ascii="Times New Roman" w:eastAsia="標楷體" w:hAnsi="Times New Roman" w:cs="Times New Roman"/>
              </w:rPr>
              <w:pPrChange w:id="3479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7B05ED70" w14:textId="4225107C" w:rsidR="00D93FCC" w:rsidDel="003C19C7" w:rsidRDefault="00D93FCC">
            <w:pPr>
              <w:rPr>
                <w:del w:id="34796" w:author="瑋婷 徐" w:date="2025-01-03T17:04:00Z" w16du:dateUtc="2025-01-03T09:04:00Z"/>
                <w:rFonts w:ascii="Times New Roman" w:eastAsia="標楷體" w:hAnsi="Times New Roman" w:cs="Times New Roman"/>
              </w:rPr>
              <w:pPrChange w:id="3479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2D72CC03" w14:textId="22F64DE0" w:rsidR="00D93FCC" w:rsidDel="003C19C7" w:rsidRDefault="00D93FCC">
            <w:pPr>
              <w:rPr>
                <w:del w:id="34798" w:author="瑋婷 徐" w:date="2025-01-03T17:04:00Z" w16du:dateUtc="2025-01-03T09:04:00Z"/>
                <w:rFonts w:ascii="Times New Roman" w:eastAsia="標楷體" w:hAnsi="Times New Roman" w:cs="Times New Roman"/>
              </w:rPr>
              <w:pPrChange w:id="34799"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28095F57" w14:textId="5E164245" w:rsidR="00D93FCC" w:rsidDel="003C19C7" w:rsidRDefault="00D93FCC">
            <w:pPr>
              <w:rPr>
                <w:del w:id="34800" w:author="瑋婷 徐" w:date="2025-01-03T17:04:00Z" w16du:dateUtc="2025-01-03T09:04:00Z"/>
                <w:rFonts w:ascii="Times New Roman" w:eastAsia="標楷體" w:hAnsi="Times New Roman" w:cs="Times New Roman"/>
              </w:rPr>
              <w:pPrChange w:id="34801"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0A9B54B1" w14:textId="16F93E3D" w:rsidR="00D93FCC" w:rsidDel="003C19C7" w:rsidRDefault="00D93FCC">
            <w:pPr>
              <w:rPr>
                <w:del w:id="34802" w:author="瑋婷 徐" w:date="2025-01-03T17:04:00Z" w16du:dateUtc="2025-01-03T09:04:00Z"/>
                <w:rFonts w:ascii="Times New Roman" w:eastAsia="標楷體" w:hAnsi="Times New Roman" w:cs="Times New Roman"/>
              </w:rPr>
              <w:pPrChange w:id="34803" w:author="瑋婷 徐" w:date="2025-01-03T17:04:00Z" w16du:dateUtc="2025-01-03T09:04:00Z">
                <w:pPr>
                  <w:spacing w:line="276" w:lineRule="auto"/>
                  <w:jc w:val="center"/>
                </w:pPr>
              </w:pPrChange>
            </w:pPr>
          </w:p>
        </w:tc>
      </w:tr>
      <w:tr w:rsidR="00000000" w:rsidDel="003C19C7" w14:paraId="4C6FB212" w14:textId="6A5D2C14" w:rsidTr="002B07B0">
        <w:trPr>
          <w:cantSplit/>
          <w:jc w:val="center"/>
          <w:del w:id="34804"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76581E4B" w14:textId="1490FC8A" w:rsidR="00D93FCC" w:rsidDel="003C19C7" w:rsidRDefault="002435EC">
            <w:pPr>
              <w:rPr>
                <w:del w:id="34805" w:author="瑋婷 徐" w:date="2025-01-03T17:04:00Z" w16du:dateUtc="2025-01-03T09:04:00Z"/>
                <w:rFonts w:ascii="Times New Roman" w:eastAsia="標楷體" w:hAnsi="Times New Roman" w:cs="Times New Roman"/>
              </w:rPr>
              <w:pPrChange w:id="34806" w:author="瑋婷 徐" w:date="2025-01-03T17:04:00Z" w16du:dateUtc="2025-01-03T09:04:00Z">
                <w:pPr>
                  <w:spacing w:line="276" w:lineRule="auto"/>
                </w:pPr>
              </w:pPrChange>
            </w:pPr>
            <w:del w:id="34807" w:author="瑋婷 徐" w:date="2025-01-03T17:04:00Z" w16du:dateUtc="2025-01-03T09:04:00Z">
              <w:r w:rsidDel="003C19C7">
                <w:rPr>
                  <w:rFonts w:ascii="Times New Roman" w:eastAsia="標楷體" w:hAnsi="Times New Roman" w:cs="Times New Roman"/>
                  <w:color w:val="000000"/>
                </w:rPr>
                <w:delText>臺灣紫嘯鶇</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2D8F0BC6" w14:textId="209773CF" w:rsidR="00D93FCC" w:rsidDel="003C19C7" w:rsidRDefault="002435EC">
            <w:pPr>
              <w:rPr>
                <w:del w:id="34808" w:author="瑋婷 徐" w:date="2025-01-03T17:04:00Z" w16du:dateUtc="2025-01-03T09:04:00Z"/>
                <w:rFonts w:ascii="Times New Roman" w:eastAsia="標楷體" w:hAnsi="Times New Roman" w:cs="Times New Roman"/>
                <w:i/>
              </w:rPr>
              <w:pPrChange w:id="34809" w:author="瑋婷 徐" w:date="2025-01-03T17:04:00Z" w16du:dateUtc="2025-01-03T09:04:00Z">
                <w:pPr>
                  <w:spacing w:line="276" w:lineRule="auto"/>
                </w:pPr>
              </w:pPrChange>
            </w:pPr>
            <w:del w:id="34810" w:author="瑋婷 徐" w:date="2025-01-03T17:04:00Z" w16du:dateUtc="2025-01-03T09:04:00Z">
              <w:r w:rsidDel="003C19C7">
                <w:rPr>
                  <w:rFonts w:ascii="Times New Roman" w:eastAsia="標楷體" w:hAnsi="Times New Roman" w:cs="Times New Roman"/>
                  <w:i/>
                  <w:iCs/>
                  <w:color w:val="000000"/>
                </w:rPr>
                <w:delText>Myophonus insularis</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63C36D64" w14:textId="2DACC48D" w:rsidR="00D93FCC" w:rsidDel="003C19C7" w:rsidRDefault="002435EC">
            <w:pPr>
              <w:rPr>
                <w:del w:id="34811" w:author="瑋婷 徐" w:date="2025-01-03T17:04:00Z" w16du:dateUtc="2025-01-03T09:04:00Z"/>
                <w:rFonts w:ascii="Times New Roman" w:eastAsia="標楷體" w:hAnsi="Times New Roman" w:cs="Times New Roman"/>
              </w:rPr>
              <w:pPrChange w:id="34812" w:author="瑋婷 徐" w:date="2025-01-03T17:04:00Z" w16du:dateUtc="2025-01-03T09:04:00Z">
                <w:pPr>
                  <w:spacing w:line="276" w:lineRule="auto"/>
                  <w:jc w:val="center"/>
                </w:pPr>
              </w:pPrChange>
            </w:pPr>
            <w:del w:id="34813"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5B487396" w14:textId="57FD2C5D" w:rsidR="00D93FCC" w:rsidDel="003C19C7" w:rsidRDefault="00D93FCC">
            <w:pPr>
              <w:rPr>
                <w:del w:id="34814" w:author="瑋婷 徐" w:date="2025-01-03T17:04:00Z" w16du:dateUtc="2025-01-03T09:04:00Z"/>
                <w:rFonts w:ascii="Times New Roman" w:eastAsia="標楷體" w:hAnsi="Times New Roman" w:cs="Times New Roman"/>
              </w:rPr>
              <w:pPrChange w:id="34815"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05872EAB" w14:textId="42666C5F" w:rsidR="00D93FCC" w:rsidDel="003C19C7" w:rsidRDefault="002435EC">
            <w:pPr>
              <w:rPr>
                <w:del w:id="34816" w:author="瑋婷 徐" w:date="2025-01-03T17:04:00Z" w16du:dateUtc="2025-01-03T09:04:00Z"/>
                <w:rFonts w:ascii="Times New Roman" w:eastAsia="標楷體" w:hAnsi="Times New Roman" w:cs="Times New Roman"/>
              </w:rPr>
              <w:pPrChange w:id="34817" w:author="瑋婷 徐" w:date="2025-01-03T17:04:00Z" w16du:dateUtc="2025-01-03T09:04:00Z">
                <w:pPr>
                  <w:spacing w:line="276" w:lineRule="auto"/>
                  <w:jc w:val="center"/>
                </w:pPr>
              </w:pPrChange>
            </w:pPr>
            <w:del w:id="34818"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FFFFFF"/>
            <w:vAlign w:val="center"/>
          </w:tcPr>
          <w:p w14:paraId="2E15FC30" w14:textId="6E585F9C" w:rsidR="00D93FCC" w:rsidDel="003C19C7" w:rsidRDefault="00D93FCC">
            <w:pPr>
              <w:rPr>
                <w:del w:id="34819" w:author="瑋婷 徐" w:date="2025-01-03T17:04:00Z" w16du:dateUtc="2025-01-03T09:04:00Z"/>
                <w:rFonts w:ascii="Times New Roman" w:eastAsia="標楷體" w:hAnsi="Times New Roman" w:cs="Times New Roman"/>
              </w:rPr>
              <w:pPrChange w:id="34820"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1C787B68" w14:textId="4F58E17A" w:rsidR="00D93FCC" w:rsidDel="003C19C7" w:rsidRDefault="00D93FCC">
            <w:pPr>
              <w:rPr>
                <w:del w:id="34821" w:author="瑋婷 徐" w:date="2025-01-03T17:04:00Z" w16du:dateUtc="2025-01-03T09:04:00Z"/>
                <w:rFonts w:ascii="Times New Roman" w:eastAsia="標楷體" w:hAnsi="Times New Roman" w:cs="Times New Roman"/>
              </w:rPr>
              <w:pPrChange w:id="34822"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55230093" w14:textId="1FCEDE43" w:rsidR="00D93FCC" w:rsidDel="003C19C7" w:rsidRDefault="00D93FCC">
            <w:pPr>
              <w:rPr>
                <w:del w:id="34823" w:author="瑋婷 徐" w:date="2025-01-03T17:04:00Z" w16du:dateUtc="2025-01-03T09:04:00Z"/>
                <w:rFonts w:ascii="Times New Roman" w:eastAsia="標楷體" w:hAnsi="Times New Roman" w:cs="Times New Roman"/>
              </w:rPr>
              <w:pPrChange w:id="34824"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3AD9DF4B" w14:textId="5E317B1E" w:rsidR="00D93FCC" w:rsidDel="003C19C7" w:rsidRDefault="00D93FCC">
            <w:pPr>
              <w:rPr>
                <w:del w:id="34825" w:author="瑋婷 徐" w:date="2025-01-03T17:04:00Z" w16du:dateUtc="2025-01-03T09:04:00Z"/>
                <w:rFonts w:ascii="Times New Roman" w:eastAsia="標楷體" w:hAnsi="Times New Roman" w:cs="Times New Roman"/>
              </w:rPr>
              <w:pPrChange w:id="34826"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53581C8F" w14:textId="2B4D1261" w:rsidR="00D93FCC" w:rsidDel="003C19C7" w:rsidRDefault="00D93FCC">
            <w:pPr>
              <w:rPr>
                <w:del w:id="34827" w:author="瑋婷 徐" w:date="2025-01-03T17:04:00Z" w16du:dateUtc="2025-01-03T09:04:00Z"/>
                <w:rFonts w:ascii="Times New Roman" w:eastAsia="標楷體" w:hAnsi="Times New Roman" w:cs="Times New Roman"/>
              </w:rPr>
              <w:pPrChange w:id="34828"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64C6B65" w14:textId="5617E5BE" w:rsidR="00D93FCC" w:rsidDel="003C19C7" w:rsidRDefault="002435EC">
            <w:pPr>
              <w:rPr>
                <w:del w:id="34829" w:author="瑋婷 徐" w:date="2025-01-03T17:04:00Z" w16du:dateUtc="2025-01-03T09:04:00Z"/>
                <w:rFonts w:ascii="Times New Roman" w:eastAsia="標楷體" w:hAnsi="Times New Roman" w:cs="Times New Roman"/>
              </w:rPr>
              <w:pPrChange w:id="34830" w:author="瑋婷 徐" w:date="2025-01-03T17:04:00Z" w16du:dateUtc="2025-01-03T09:04:00Z">
                <w:pPr>
                  <w:spacing w:line="276" w:lineRule="auto"/>
                  <w:jc w:val="center"/>
                </w:pPr>
              </w:pPrChange>
            </w:pPr>
            <w:del w:id="3483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CC0EC89" w14:textId="6DD58715" w:rsidR="00D93FCC" w:rsidDel="003C19C7" w:rsidRDefault="00D93FCC">
            <w:pPr>
              <w:rPr>
                <w:del w:id="34832" w:author="瑋婷 徐" w:date="2025-01-03T17:04:00Z" w16du:dateUtc="2025-01-03T09:04:00Z"/>
                <w:rFonts w:ascii="Times New Roman" w:eastAsia="標楷體" w:hAnsi="Times New Roman" w:cs="Times New Roman"/>
              </w:rPr>
              <w:pPrChange w:id="3483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03F44DF" w14:textId="6D8A07C4" w:rsidR="00D93FCC" w:rsidDel="003C19C7" w:rsidRDefault="002435EC">
            <w:pPr>
              <w:rPr>
                <w:del w:id="34834" w:author="瑋婷 徐" w:date="2025-01-03T17:04:00Z" w16du:dateUtc="2025-01-03T09:04:00Z"/>
                <w:rFonts w:ascii="Times New Roman" w:eastAsia="標楷體" w:hAnsi="Times New Roman" w:cs="Times New Roman"/>
              </w:rPr>
              <w:pPrChange w:id="34835" w:author="瑋婷 徐" w:date="2025-01-03T17:04:00Z" w16du:dateUtc="2025-01-03T09:04:00Z">
                <w:pPr>
                  <w:spacing w:line="276" w:lineRule="auto"/>
                  <w:jc w:val="center"/>
                </w:pPr>
              </w:pPrChange>
            </w:pPr>
            <w:del w:id="34836" w:author="瑋婷 徐" w:date="2025-01-03T17:04:00Z" w16du:dateUtc="2025-01-03T09:04:00Z">
              <w:r w:rsidDel="003C19C7">
                <w:rPr>
                  <w:rFonts w:ascii="Times New Roman" w:eastAsia="標楷體" w:hAnsi="Times New Roman" w:cs="Times New Roman"/>
                  <w:color w:val="000000"/>
                </w:rPr>
                <w:delText>*</w:delText>
              </w:r>
            </w:del>
          </w:p>
        </w:tc>
        <w:tc>
          <w:tcPr>
            <w:tcW w:w="271" w:type="dxa"/>
            <w:tcBorders>
              <w:top w:val="single" w:sz="4" w:space="0" w:color="000000"/>
              <w:bottom w:val="single" w:sz="4" w:space="0" w:color="000000"/>
            </w:tcBorders>
            <w:shd w:val="clear" w:color="auto" w:fill="FFFFFF"/>
            <w:vAlign w:val="center"/>
          </w:tcPr>
          <w:p w14:paraId="5641F7A7" w14:textId="611D77E1" w:rsidR="00D93FCC" w:rsidDel="003C19C7" w:rsidRDefault="002435EC">
            <w:pPr>
              <w:rPr>
                <w:del w:id="34837" w:author="瑋婷 徐" w:date="2025-01-03T17:04:00Z" w16du:dateUtc="2025-01-03T09:04:00Z"/>
                <w:rFonts w:ascii="Times New Roman" w:eastAsia="標楷體" w:hAnsi="Times New Roman" w:cs="Times New Roman"/>
              </w:rPr>
              <w:pPrChange w:id="34838" w:author="瑋婷 徐" w:date="2025-01-03T17:04:00Z" w16du:dateUtc="2025-01-03T09:04:00Z">
                <w:pPr>
                  <w:spacing w:line="276" w:lineRule="auto"/>
                  <w:jc w:val="center"/>
                </w:pPr>
              </w:pPrChange>
            </w:pPr>
            <w:del w:id="3483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BC696F0" w14:textId="428CE1C8" w:rsidR="00D93FCC" w:rsidDel="003C19C7" w:rsidRDefault="00D93FCC">
            <w:pPr>
              <w:rPr>
                <w:del w:id="34840" w:author="瑋婷 徐" w:date="2025-01-03T17:04:00Z" w16du:dateUtc="2025-01-03T09:04:00Z"/>
                <w:rFonts w:ascii="Times New Roman" w:eastAsia="標楷體" w:hAnsi="Times New Roman" w:cs="Times New Roman"/>
              </w:rPr>
              <w:pPrChange w:id="3484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C9943C9" w14:textId="31BE96D7" w:rsidR="00D93FCC" w:rsidDel="003C19C7" w:rsidRDefault="00D93FCC">
            <w:pPr>
              <w:rPr>
                <w:del w:id="34842" w:author="瑋婷 徐" w:date="2025-01-03T17:04:00Z" w16du:dateUtc="2025-01-03T09:04:00Z"/>
                <w:rFonts w:ascii="Times New Roman" w:eastAsia="標楷體" w:hAnsi="Times New Roman" w:cs="Times New Roman"/>
              </w:rPr>
              <w:pPrChange w:id="3484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ECA649D" w14:textId="77AD8022" w:rsidR="00D93FCC" w:rsidDel="003C19C7" w:rsidRDefault="00D93FCC">
            <w:pPr>
              <w:rPr>
                <w:del w:id="34844" w:author="瑋婷 徐" w:date="2025-01-03T17:04:00Z" w16du:dateUtc="2025-01-03T09:04:00Z"/>
                <w:rFonts w:ascii="Times New Roman" w:eastAsia="標楷體" w:hAnsi="Times New Roman" w:cs="Times New Roman"/>
              </w:rPr>
              <w:pPrChange w:id="3484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582B8C6" w14:textId="561983DF" w:rsidR="00D93FCC" w:rsidDel="003C19C7" w:rsidRDefault="00D93FCC">
            <w:pPr>
              <w:rPr>
                <w:del w:id="34846" w:author="瑋婷 徐" w:date="2025-01-03T17:04:00Z" w16du:dateUtc="2025-01-03T09:04:00Z"/>
                <w:rFonts w:ascii="Times New Roman" w:eastAsia="標楷體" w:hAnsi="Times New Roman" w:cs="Times New Roman"/>
              </w:rPr>
              <w:pPrChange w:id="3484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2F74053" w14:textId="2BE4F507" w:rsidR="00D93FCC" w:rsidDel="003C19C7" w:rsidRDefault="00D93FCC">
            <w:pPr>
              <w:rPr>
                <w:del w:id="34848" w:author="瑋婷 徐" w:date="2025-01-03T17:04:00Z" w16du:dateUtc="2025-01-03T09:04:00Z"/>
                <w:rFonts w:ascii="Times New Roman" w:eastAsia="標楷體" w:hAnsi="Times New Roman" w:cs="Times New Roman"/>
              </w:rPr>
              <w:pPrChange w:id="3484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26B7311" w14:textId="0998E06B" w:rsidR="00D93FCC" w:rsidDel="003C19C7" w:rsidRDefault="00D93FCC">
            <w:pPr>
              <w:rPr>
                <w:del w:id="34850" w:author="瑋婷 徐" w:date="2025-01-03T17:04:00Z" w16du:dateUtc="2025-01-03T09:04:00Z"/>
                <w:rFonts w:ascii="Times New Roman" w:eastAsia="標楷體" w:hAnsi="Times New Roman" w:cs="Times New Roman"/>
              </w:rPr>
              <w:pPrChange w:id="3485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F2A0E84" w14:textId="48E6184D" w:rsidR="00D93FCC" w:rsidDel="003C19C7" w:rsidRDefault="00D93FCC">
            <w:pPr>
              <w:rPr>
                <w:del w:id="34852" w:author="瑋婷 徐" w:date="2025-01-03T17:04:00Z" w16du:dateUtc="2025-01-03T09:04:00Z"/>
                <w:rFonts w:ascii="Times New Roman" w:eastAsia="標楷體" w:hAnsi="Times New Roman" w:cs="Times New Roman"/>
              </w:rPr>
              <w:pPrChange w:id="3485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B7BD8C3" w14:textId="3E3F1AFD" w:rsidR="00D93FCC" w:rsidDel="003C19C7" w:rsidRDefault="00D93FCC">
            <w:pPr>
              <w:rPr>
                <w:del w:id="34854" w:author="瑋婷 徐" w:date="2025-01-03T17:04:00Z" w16du:dateUtc="2025-01-03T09:04:00Z"/>
                <w:rFonts w:ascii="Times New Roman" w:eastAsia="標楷體" w:hAnsi="Times New Roman" w:cs="Times New Roman"/>
              </w:rPr>
              <w:pPrChange w:id="3485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19379685" w14:textId="15FB2DA9" w:rsidR="00D93FCC" w:rsidDel="003C19C7" w:rsidRDefault="00D93FCC">
            <w:pPr>
              <w:rPr>
                <w:del w:id="34856" w:author="瑋婷 徐" w:date="2025-01-03T17:04:00Z" w16du:dateUtc="2025-01-03T09:04:00Z"/>
                <w:rFonts w:ascii="Times New Roman" w:eastAsia="標楷體" w:hAnsi="Times New Roman" w:cs="Times New Roman"/>
              </w:rPr>
              <w:pPrChange w:id="348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4963274" w14:textId="60136663" w:rsidR="00D93FCC" w:rsidDel="003C19C7" w:rsidRDefault="00D93FCC">
            <w:pPr>
              <w:rPr>
                <w:del w:id="34858" w:author="瑋婷 徐" w:date="2025-01-03T17:04:00Z" w16du:dateUtc="2025-01-03T09:04:00Z"/>
                <w:rFonts w:ascii="Times New Roman" w:eastAsia="標楷體" w:hAnsi="Times New Roman" w:cs="Times New Roman"/>
              </w:rPr>
              <w:pPrChange w:id="3485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111A4038" w14:textId="634BD46E" w:rsidR="00D93FCC" w:rsidDel="003C19C7" w:rsidRDefault="00D93FCC">
            <w:pPr>
              <w:rPr>
                <w:del w:id="34860" w:author="瑋婷 徐" w:date="2025-01-03T17:04:00Z" w16du:dateUtc="2025-01-03T09:04:00Z"/>
                <w:rFonts w:ascii="Times New Roman" w:eastAsia="標楷體" w:hAnsi="Times New Roman" w:cs="Times New Roman"/>
              </w:rPr>
              <w:pPrChange w:id="34861"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371E6109" w14:textId="71309498" w:rsidR="00D93FCC" w:rsidDel="003C19C7" w:rsidRDefault="002435EC">
            <w:pPr>
              <w:rPr>
                <w:del w:id="34862" w:author="瑋婷 徐" w:date="2025-01-03T17:04:00Z" w16du:dateUtc="2025-01-03T09:04:00Z"/>
                <w:rFonts w:ascii="Times New Roman" w:eastAsia="標楷體" w:hAnsi="Times New Roman" w:cs="Times New Roman"/>
              </w:rPr>
              <w:pPrChange w:id="34863" w:author="瑋婷 徐" w:date="2025-01-03T17:04:00Z" w16du:dateUtc="2025-01-03T09:04:00Z">
                <w:pPr>
                  <w:spacing w:line="276" w:lineRule="auto"/>
                  <w:jc w:val="center"/>
                </w:pPr>
              </w:pPrChange>
            </w:pPr>
            <w:del w:id="34864" w:author="瑋婷 徐" w:date="2025-01-03T17:04:00Z" w16du:dateUtc="2025-01-03T09:04:00Z">
              <w:r w:rsidDel="003C19C7">
                <w:rPr>
                  <w:rFonts w:ascii="Times New Roman" w:eastAsia="標楷體" w:hAnsi="Times New Roman" w:cs="Times New Roman"/>
                  <w:color w:val="000000"/>
                </w:rPr>
                <w:delText>*</w:delText>
              </w:r>
            </w:del>
          </w:p>
        </w:tc>
        <w:tc>
          <w:tcPr>
            <w:tcW w:w="264" w:type="dxa"/>
            <w:tcBorders>
              <w:top w:val="single" w:sz="4" w:space="0" w:color="000000"/>
              <w:bottom w:val="single" w:sz="4" w:space="0" w:color="000000"/>
            </w:tcBorders>
            <w:shd w:val="clear" w:color="auto" w:fill="D9D9D9"/>
            <w:vAlign w:val="center"/>
          </w:tcPr>
          <w:p w14:paraId="237D750E" w14:textId="6D091742" w:rsidR="00D93FCC" w:rsidDel="003C19C7" w:rsidRDefault="002435EC">
            <w:pPr>
              <w:rPr>
                <w:del w:id="34865" w:author="瑋婷 徐" w:date="2025-01-03T17:04:00Z" w16du:dateUtc="2025-01-03T09:04:00Z"/>
                <w:rFonts w:ascii="Times New Roman" w:eastAsia="標楷體" w:hAnsi="Times New Roman" w:cs="Times New Roman"/>
              </w:rPr>
              <w:pPrChange w:id="34866" w:author="瑋婷 徐" w:date="2025-01-03T17:04:00Z" w16du:dateUtc="2025-01-03T09:04:00Z">
                <w:pPr>
                  <w:spacing w:line="276" w:lineRule="auto"/>
                  <w:jc w:val="center"/>
                </w:pPr>
              </w:pPrChange>
            </w:pPr>
            <w:del w:id="3486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F006B4F" w14:textId="50863A0C" w:rsidR="00D93FCC" w:rsidDel="003C19C7" w:rsidRDefault="002435EC">
            <w:pPr>
              <w:rPr>
                <w:del w:id="34868" w:author="瑋婷 徐" w:date="2025-01-03T17:04:00Z" w16du:dateUtc="2025-01-03T09:04:00Z"/>
                <w:rFonts w:ascii="Times New Roman" w:eastAsia="標楷體" w:hAnsi="Times New Roman" w:cs="Times New Roman"/>
              </w:rPr>
              <w:pPrChange w:id="34869" w:author="瑋婷 徐" w:date="2025-01-03T17:04:00Z" w16du:dateUtc="2025-01-03T09:04:00Z">
                <w:pPr>
                  <w:spacing w:line="276" w:lineRule="auto"/>
                  <w:jc w:val="center"/>
                </w:pPr>
              </w:pPrChange>
            </w:pPr>
            <w:del w:id="34870"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6E218BA4" w14:textId="486DC16A" w:rsidR="00D93FCC" w:rsidDel="003C19C7" w:rsidRDefault="00D93FCC">
            <w:pPr>
              <w:rPr>
                <w:del w:id="34871" w:author="瑋婷 徐" w:date="2025-01-03T17:04:00Z" w16du:dateUtc="2025-01-03T09:04:00Z"/>
                <w:rFonts w:ascii="Times New Roman" w:eastAsia="標楷體" w:hAnsi="Times New Roman" w:cs="Times New Roman"/>
              </w:rPr>
              <w:pPrChange w:id="348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7F6F988" w14:textId="35A1DE4B" w:rsidR="00D93FCC" w:rsidDel="003C19C7" w:rsidRDefault="00D93FCC">
            <w:pPr>
              <w:rPr>
                <w:del w:id="34873" w:author="瑋婷 徐" w:date="2025-01-03T17:04:00Z" w16du:dateUtc="2025-01-03T09:04:00Z"/>
                <w:rFonts w:ascii="Times New Roman" w:eastAsia="標楷體" w:hAnsi="Times New Roman" w:cs="Times New Roman"/>
              </w:rPr>
              <w:pPrChange w:id="348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8CFA00F" w14:textId="1DD9B479" w:rsidR="00D93FCC" w:rsidDel="003C19C7" w:rsidRDefault="00D93FCC">
            <w:pPr>
              <w:rPr>
                <w:del w:id="34875" w:author="瑋婷 徐" w:date="2025-01-03T17:04:00Z" w16du:dateUtc="2025-01-03T09:04:00Z"/>
                <w:rFonts w:ascii="Times New Roman" w:eastAsia="標楷體" w:hAnsi="Times New Roman" w:cs="Times New Roman"/>
              </w:rPr>
              <w:pPrChange w:id="3487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03C4E7E" w14:textId="43ED3589" w:rsidR="00D93FCC" w:rsidDel="003C19C7" w:rsidRDefault="00D93FCC">
            <w:pPr>
              <w:rPr>
                <w:del w:id="34877" w:author="瑋婷 徐" w:date="2025-01-03T17:04:00Z" w16du:dateUtc="2025-01-03T09:04:00Z"/>
                <w:rFonts w:ascii="Times New Roman" w:eastAsia="標楷體" w:hAnsi="Times New Roman" w:cs="Times New Roman"/>
              </w:rPr>
              <w:pPrChange w:id="34878"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349C191B" w14:textId="7E2BAFB8" w:rsidR="00D93FCC" w:rsidDel="003C19C7" w:rsidRDefault="00D93FCC">
            <w:pPr>
              <w:rPr>
                <w:del w:id="34879" w:author="瑋婷 徐" w:date="2025-01-03T17:04:00Z" w16du:dateUtc="2025-01-03T09:04:00Z"/>
                <w:rFonts w:ascii="Times New Roman" w:eastAsia="標楷體" w:hAnsi="Times New Roman" w:cs="Times New Roman"/>
              </w:rPr>
              <w:pPrChange w:id="3488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37BF8C6" w14:textId="6D0115B6" w:rsidR="00D93FCC" w:rsidDel="003C19C7" w:rsidRDefault="00D93FCC">
            <w:pPr>
              <w:rPr>
                <w:del w:id="34881" w:author="瑋婷 徐" w:date="2025-01-03T17:04:00Z" w16du:dateUtc="2025-01-03T09:04:00Z"/>
                <w:rFonts w:ascii="Times New Roman" w:eastAsia="標楷體" w:hAnsi="Times New Roman" w:cs="Times New Roman"/>
              </w:rPr>
              <w:pPrChange w:id="3488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2603A736" w14:textId="5DAAC84C" w:rsidR="00D93FCC" w:rsidDel="003C19C7" w:rsidRDefault="00D93FCC">
            <w:pPr>
              <w:rPr>
                <w:del w:id="34883" w:author="瑋婷 徐" w:date="2025-01-03T17:04:00Z" w16du:dateUtc="2025-01-03T09:04:00Z"/>
                <w:rFonts w:ascii="Times New Roman" w:eastAsia="標楷體" w:hAnsi="Times New Roman" w:cs="Times New Roman"/>
              </w:rPr>
              <w:pPrChange w:id="34884" w:author="瑋婷 徐" w:date="2025-01-03T17:04:00Z" w16du:dateUtc="2025-01-03T09:04:00Z">
                <w:pPr>
                  <w:spacing w:line="276" w:lineRule="auto"/>
                  <w:jc w:val="center"/>
                </w:pPr>
              </w:pPrChange>
            </w:pPr>
          </w:p>
        </w:tc>
        <w:tc>
          <w:tcPr>
            <w:tcW w:w="268" w:type="dxa"/>
            <w:tcBorders>
              <w:top w:val="single" w:sz="4" w:space="0" w:color="000000"/>
              <w:bottom w:val="single" w:sz="4" w:space="0" w:color="000000"/>
            </w:tcBorders>
            <w:shd w:val="clear" w:color="auto" w:fill="FFFFFF"/>
            <w:vAlign w:val="center"/>
          </w:tcPr>
          <w:p w14:paraId="75328FF1" w14:textId="681D5764" w:rsidR="00D93FCC" w:rsidDel="003C19C7" w:rsidRDefault="002435EC">
            <w:pPr>
              <w:rPr>
                <w:del w:id="34885" w:author="瑋婷 徐" w:date="2025-01-03T17:04:00Z" w16du:dateUtc="2025-01-03T09:04:00Z"/>
                <w:rFonts w:ascii="Times New Roman" w:eastAsia="標楷體" w:hAnsi="Times New Roman" w:cs="Times New Roman"/>
              </w:rPr>
              <w:pPrChange w:id="34886" w:author="瑋婷 徐" w:date="2025-01-03T17:04:00Z" w16du:dateUtc="2025-01-03T09:04:00Z">
                <w:pPr>
                  <w:spacing w:line="276" w:lineRule="auto"/>
                  <w:jc w:val="center"/>
                </w:pPr>
              </w:pPrChange>
            </w:pPr>
            <w:del w:id="34887"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right w:val="single" w:sz="4" w:space="0" w:color="000000"/>
            </w:tcBorders>
            <w:shd w:val="clear" w:color="auto" w:fill="D9D9D9"/>
            <w:vAlign w:val="center"/>
          </w:tcPr>
          <w:p w14:paraId="2FC8FBC6" w14:textId="48AE8626" w:rsidR="00D93FCC" w:rsidDel="003C19C7" w:rsidRDefault="00D93FCC">
            <w:pPr>
              <w:rPr>
                <w:del w:id="34888" w:author="瑋婷 徐" w:date="2025-01-03T17:04:00Z" w16du:dateUtc="2025-01-03T09:04:00Z"/>
                <w:rFonts w:ascii="Times New Roman" w:eastAsia="標楷體" w:hAnsi="Times New Roman" w:cs="Times New Roman"/>
              </w:rPr>
              <w:pPrChange w:id="34889" w:author="瑋婷 徐" w:date="2025-01-03T17:04:00Z" w16du:dateUtc="2025-01-03T09:04:00Z">
                <w:pPr>
                  <w:spacing w:line="276" w:lineRule="auto"/>
                  <w:jc w:val="center"/>
                </w:pPr>
              </w:pPrChange>
            </w:pPr>
          </w:p>
        </w:tc>
      </w:tr>
      <w:tr w:rsidR="00000000" w:rsidDel="003C19C7" w14:paraId="226B77D5" w14:textId="2B593709" w:rsidTr="002B07B0">
        <w:trPr>
          <w:cantSplit/>
          <w:jc w:val="center"/>
          <w:del w:id="34890"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740F3FE4" w14:textId="6FE7C236" w:rsidR="00D93FCC" w:rsidDel="003C19C7" w:rsidRDefault="002435EC">
            <w:pPr>
              <w:rPr>
                <w:del w:id="34891" w:author="瑋婷 徐" w:date="2025-01-03T17:04:00Z" w16du:dateUtc="2025-01-03T09:04:00Z"/>
                <w:rFonts w:ascii="Times New Roman" w:eastAsia="標楷體" w:hAnsi="Times New Roman" w:cs="Times New Roman"/>
              </w:rPr>
              <w:pPrChange w:id="34892" w:author="瑋婷 徐" w:date="2025-01-03T17:04:00Z" w16du:dateUtc="2025-01-03T09:04:00Z">
                <w:pPr>
                  <w:spacing w:line="276" w:lineRule="auto"/>
                </w:pPr>
              </w:pPrChange>
            </w:pPr>
            <w:del w:id="34893" w:author="瑋婷 徐" w:date="2025-01-03T17:04:00Z" w16du:dateUtc="2025-01-03T09:04:00Z">
              <w:r w:rsidDel="003C19C7">
                <w:rPr>
                  <w:rFonts w:ascii="Times New Roman" w:eastAsia="標楷體" w:hAnsi="Times New Roman" w:cs="Times New Roman"/>
                  <w:color w:val="000000"/>
                </w:rPr>
                <w:delText>野鴝</w:delText>
              </w:r>
            </w:del>
          </w:p>
        </w:tc>
        <w:tc>
          <w:tcPr>
            <w:tcW w:w="3531" w:type="dxa"/>
            <w:tcBorders>
              <w:top w:val="single" w:sz="4" w:space="0" w:color="000000"/>
              <w:bottom w:val="single" w:sz="4" w:space="0" w:color="000000"/>
              <w:right w:val="single" w:sz="4" w:space="0" w:color="000000"/>
            </w:tcBorders>
            <w:shd w:val="clear" w:color="auto" w:fill="FFFFFF"/>
            <w:vAlign w:val="bottom"/>
          </w:tcPr>
          <w:p w14:paraId="0813087D" w14:textId="48097BB1" w:rsidR="00D93FCC" w:rsidDel="003C19C7" w:rsidRDefault="002435EC">
            <w:pPr>
              <w:rPr>
                <w:del w:id="34894" w:author="瑋婷 徐" w:date="2025-01-03T17:04:00Z" w16du:dateUtc="2025-01-03T09:04:00Z"/>
                <w:rFonts w:ascii="Times New Roman" w:eastAsia="標楷體" w:hAnsi="Times New Roman" w:cs="Times New Roman"/>
                <w:i/>
              </w:rPr>
              <w:pPrChange w:id="34895" w:author="瑋婷 徐" w:date="2025-01-03T17:04:00Z" w16du:dateUtc="2025-01-03T09:04:00Z">
                <w:pPr>
                  <w:spacing w:line="276" w:lineRule="auto"/>
                </w:pPr>
              </w:pPrChange>
            </w:pPr>
            <w:del w:id="34896" w:author="瑋婷 徐" w:date="2025-01-03T17:04:00Z" w16du:dateUtc="2025-01-03T09:04:00Z">
              <w:r w:rsidDel="003C19C7">
                <w:rPr>
                  <w:rFonts w:ascii="Times New Roman" w:eastAsia="標楷體" w:hAnsi="Times New Roman" w:cs="Times New Roman"/>
                  <w:i/>
                  <w:iCs/>
                  <w:color w:val="000000"/>
                </w:rPr>
                <w:delText>Calliope calliope</w:delText>
              </w:r>
            </w:del>
          </w:p>
        </w:tc>
        <w:tc>
          <w:tcPr>
            <w:tcW w:w="273" w:type="dxa"/>
            <w:tcBorders>
              <w:top w:val="single" w:sz="4" w:space="0" w:color="000000"/>
              <w:left w:val="single" w:sz="4" w:space="0" w:color="000000"/>
              <w:bottom w:val="single" w:sz="4" w:space="0" w:color="000000"/>
            </w:tcBorders>
            <w:shd w:val="clear" w:color="auto" w:fill="D9D9D9"/>
            <w:vAlign w:val="center"/>
          </w:tcPr>
          <w:p w14:paraId="5D396439" w14:textId="2EDB1091" w:rsidR="00D93FCC" w:rsidDel="003C19C7" w:rsidRDefault="00D93FCC">
            <w:pPr>
              <w:rPr>
                <w:del w:id="34897" w:author="瑋婷 徐" w:date="2025-01-03T17:04:00Z" w16du:dateUtc="2025-01-03T09:04:00Z"/>
                <w:rFonts w:ascii="Times New Roman" w:eastAsia="標楷體" w:hAnsi="Times New Roman" w:cs="Times New Roman"/>
              </w:rPr>
              <w:pPrChange w:id="34898"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7DC6BD1D" w14:textId="2517474B" w:rsidR="00D93FCC" w:rsidDel="003C19C7" w:rsidRDefault="00D93FCC">
            <w:pPr>
              <w:rPr>
                <w:del w:id="34899" w:author="瑋婷 徐" w:date="2025-01-03T17:04:00Z" w16du:dateUtc="2025-01-03T09:04:00Z"/>
                <w:rFonts w:ascii="Times New Roman" w:eastAsia="標楷體" w:hAnsi="Times New Roman" w:cs="Times New Roman"/>
              </w:rPr>
              <w:pPrChange w:id="34900"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D9D9D9"/>
            <w:vAlign w:val="center"/>
          </w:tcPr>
          <w:p w14:paraId="4C51FCA4" w14:textId="0916E011" w:rsidR="00D93FCC" w:rsidDel="003C19C7" w:rsidRDefault="00D93FCC">
            <w:pPr>
              <w:rPr>
                <w:del w:id="34901" w:author="瑋婷 徐" w:date="2025-01-03T17:04:00Z" w16du:dateUtc="2025-01-03T09:04:00Z"/>
                <w:rFonts w:ascii="Times New Roman" w:eastAsia="標楷體" w:hAnsi="Times New Roman" w:cs="Times New Roman"/>
              </w:rPr>
              <w:pPrChange w:id="34902"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FFFFFF"/>
            <w:vAlign w:val="center"/>
          </w:tcPr>
          <w:p w14:paraId="00560A35" w14:textId="4D9E9B28" w:rsidR="00D93FCC" w:rsidDel="003C19C7" w:rsidRDefault="00D93FCC">
            <w:pPr>
              <w:rPr>
                <w:del w:id="34903" w:author="瑋婷 徐" w:date="2025-01-03T17:04:00Z" w16du:dateUtc="2025-01-03T09:04:00Z"/>
                <w:rFonts w:ascii="Times New Roman" w:eastAsia="標楷體" w:hAnsi="Times New Roman" w:cs="Times New Roman"/>
              </w:rPr>
              <w:pPrChange w:id="34904" w:author="瑋婷 徐" w:date="2025-01-03T17:04:00Z" w16du:dateUtc="2025-01-03T09:04:00Z">
                <w:pPr>
                  <w:spacing w:line="276" w:lineRule="auto"/>
                  <w:jc w:val="center"/>
                </w:pPr>
              </w:pPrChange>
            </w:pPr>
          </w:p>
        </w:tc>
        <w:tc>
          <w:tcPr>
            <w:tcW w:w="350" w:type="dxa"/>
            <w:tcBorders>
              <w:top w:val="single" w:sz="4" w:space="0" w:color="000000"/>
              <w:bottom w:val="single" w:sz="4" w:space="0" w:color="000000"/>
            </w:tcBorders>
            <w:shd w:val="clear" w:color="auto" w:fill="D9D9D9"/>
            <w:tcMar>
              <w:left w:w="108" w:type="dxa"/>
              <w:right w:w="108" w:type="dxa"/>
            </w:tcMar>
          </w:tcPr>
          <w:p w14:paraId="7FD23292" w14:textId="58B32319" w:rsidR="00D93FCC" w:rsidDel="003C19C7" w:rsidRDefault="00D93FCC">
            <w:pPr>
              <w:rPr>
                <w:del w:id="34905" w:author="瑋婷 徐" w:date="2025-01-03T17:04:00Z" w16du:dateUtc="2025-01-03T09:04:00Z"/>
                <w:rFonts w:ascii="Times New Roman" w:eastAsia="標楷體" w:hAnsi="Times New Roman" w:cs="Times New Roman"/>
              </w:rPr>
              <w:pPrChange w:id="34906"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3DEB0865" w14:textId="6B56608E" w:rsidR="00D93FCC" w:rsidDel="003C19C7" w:rsidRDefault="00D93FCC">
            <w:pPr>
              <w:rPr>
                <w:del w:id="34907" w:author="瑋婷 徐" w:date="2025-01-03T17:04:00Z" w16du:dateUtc="2025-01-03T09:04:00Z"/>
                <w:rFonts w:ascii="Times New Roman" w:eastAsia="標楷體" w:hAnsi="Times New Roman" w:cs="Times New Roman"/>
              </w:rPr>
              <w:pPrChange w:id="34908"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CADEE91" w14:textId="6BC305B2" w:rsidR="00D93FCC" w:rsidDel="003C19C7" w:rsidRDefault="00D93FCC">
            <w:pPr>
              <w:rPr>
                <w:del w:id="34909" w:author="瑋婷 徐" w:date="2025-01-03T17:04:00Z" w16du:dateUtc="2025-01-03T09:04:00Z"/>
                <w:rFonts w:ascii="Times New Roman" w:eastAsia="標楷體" w:hAnsi="Times New Roman" w:cs="Times New Roman"/>
              </w:rPr>
              <w:pPrChange w:id="34910" w:author="瑋婷 徐" w:date="2025-01-03T17:04:00Z" w16du:dateUtc="2025-01-03T09:04:00Z">
                <w:pPr>
                  <w:spacing w:line="276" w:lineRule="auto"/>
                  <w:jc w:val="center"/>
                </w:pPr>
              </w:pPrChange>
            </w:pPr>
          </w:p>
        </w:tc>
        <w:tc>
          <w:tcPr>
            <w:tcW w:w="260" w:type="dxa"/>
            <w:tcBorders>
              <w:top w:val="single" w:sz="4" w:space="0" w:color="000000"/>
              <w:bottom w:val="single" w:sz="4" w:space="0" w:color="000000"/>
            </w:tcBorders>
            <w:shd w:val="clear" w:color="auto" w:fill="FFFFFF"/>
            <w:vAlign w:val="center"/>
          </w:tcPr>
          <w:p w14:paraId="37A635C0" w14:textId="33BE5CE6" w:rsidR="00D93FCC" w:rsidDel="003C19C7" w:rsidRDefault="00D93FCC">
            <w:pPr>
              <w:rPr>
                <w:del w:id="34911" w:author="瑋婷 徐" w:date="2025-01-03T17:04:00Z" w16du:dateUtc="2025-01-03T09:04:00Z"/>
                <w:rFonts w:ascii="Times New Roman" w:eastAsia="標楷體" w:hAnsi="Times New Roman" w:cs="Times New Roman"/>
              </w:rPr>
              <w:pPrChange w:id="3491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E68D100" w14:textId="28FEB84D" w:rsidR="00D93FCC" w:rsidDel="003C19C7" w:rsidRDefault="00D93FCC">
            <w:pPr>
              <w:rPr>
                <w:del w:id="34913" w:author="瑋婷 徐" w:date="2025-01-03T17:04:00Z" w16du:dateUtc="2025-01-03T09:04:00Z"/>
                <w:rFonts w:ascii="Times New Roman" w:eastAsia="標楷體" w:hAnsi="Times New Roman" w:cs="Times New Roman"/>
              </w:rPr>
              <w:pPrChange w:id="3491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626ED6E" w14:textId="4EF12628" w:rsidR="00D93FCC" w:rsidDel="003C19C7" w:rsidRDefault="00D93FCC">
            <w:pPr>
              <w:rPr>
                <w:del w:id="34915" w:author="瑋婷 徐" w:date="2025-01-03T17:04:00Z" w16du:dateUtc="2025-01-03T09:04:00Z"/>
                <w:rFonts w:ascii="Times New Roman" w:eastAsia="標楷體" w:hAnsi="Times New Roman" w:cs="Times New Roman"/>
              </w:rPr>
              <w:pPrChange w:id="349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E6F5552" w14:textId="1451B19D" w:rsidR="00D93FCC" w:rsidDel="003C19C7" w:rsidRDefault="00D93FCC">
            <w:pPr>
              <w:rPr>
                <w:del w:id="34917" w:author="瑋婷 徐" w:date="2025-01-03T17:04:00Z" w16du:dateUtc="2025-01-03T09:04:00Z"/>
                <w:rFonts w:ascii="Times New Roman" w:eastAsia="標楷體" w:hAnsi="Times New Roman" w:cs="Times New Roman"/>
              </w:rPr>
              <w:pPrChange w:id="34918" w:author="瑋婷 徐" w:date="2025-01-03T17:04:00Z" w16du:dateUtc="2025-01-03T09:04:00Z">
                <w:pPr>
                  <w:spacing w:line="276" w:lineRule="auto"/>
                  <w:jc w:val="center"/>
                </w:pPr>
              </w:pPrChange>
            </w:pPr>
          </w:p>
        </w:tc>
        <w:tc>
          <w:tcPr>
            <w:tcW w:w="271" w:type="dxa"/>
            <w:tcBorders>
              <w:top w:val="single" w:sz="4" w:space="0" w:color="000000"/>
              <w:bottom w:val="single" w:sz="4" w:space="0" w:color="000000"/>
            </w:tcBorders>
            <w:shd w:val="clear" w:color="auto" w:fill="FFFFFF"/>
            <w:vAlign w:val="center"/>
          </w:tcPr>
          <w:p w14:paraId="40292C1E" w14:textId="1D1788CA" w:rsidR="00D93FCC" w:rsidDel="003C19C7" w:rsidRDefault="00D93FCC">
            <w:pPr>
              <w:rPr>
                <w:del w:id="34919" w:author="瑋婷 徐" w:date="2025-01-03T17:04:00Z" w16du:dateUtc="2025-01-03T09:04:00Z"/>
                <w:rFonts w:ascii="Times New Roman" w:eastAsia="標楷體" w:hAnsi="Times New Roman" w:cs="Times New Roman"/>
              </w:rPr>
              <w:pPrChange w:id="3492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68E4229" w14:textId="2AE75C11" w:rsidR="00D93FCC" w:rsidDel="003C19C7" w:rsidRDefault="00D93FCC">
            <w:pPr>
              <w:rPr>
                <w:del w:id="34921" w:author="瑋婷 徐" w:date="2025-01-03T17:04:00Z" w16du:dateUtc="2025-01-03T09:04:00Z"/>
                <w:rFonts w:ascii="Times New Roman" w:eastAsia="標楷體" w:hAnsi="Times New Roman" w:cs="Times New Roman"/>
              </w:rPr>
              <w:pPrChange w:id="3492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A8CC868" w14:textId="08C3B1E0" w:rsidR="00D93FCC" w:rsidDel="003C19C7" w:rsidRDefault="00D93FCC">
            <w:pPr>
              <w:rPr>
                <w:del w:id="34923" w:author="瑋婷 徐" w:date="2025-01-03T17:04:00Z" w16du:dateUtc="2025-01-03T09:04:00Z"/>
                <w:rFonts w:ascii="Times New Roman" w:eastAsia="標楷體" w:hAnsi="Times New Roman" w:cs="Times New Roman"/>
              </w:rPr>
              <w:pPrChange w:id="349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5F10963" w14:textId="568B8C9B" w:rsidR="00D93FCC" w:rsidDel="003C19C7" w:rsidRDefault="00D93FCC">
            <w:pPr>
              <w:rPr>
                <w:del w:id="34925" w:author="瑋婷 徐" w:date="2025-01-03T17:04:00Z" w16du:dateUtc="2025-01-03T09:04:00Z"/>
                <w:rFonts w:ascii="Times New Roman" w:eastAsia="標楷體" w:hAnsi="Times New Roman" w:cs="Times New Roman"/>
              </w:rPr>
              <w:pPrChange w:id="3492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B01D902" w14:textId="429DF2EC" w:rsidR="00D93FCC" w:rsidDel="003C19C7" w:rsidRDefault="00D93FCC">
            <w:pPr>
              <w:rPr>
                <w:del w:id="34927" w:author="瑋婷 徐" w:date="2025-01-03T17:04:00Z" w16du:dateUtc="2025-01-03T09:04:00Z"/>
                <w:rFonts w:ascii="Times New Roman" w:eastAsia="標楷體" w:hAnsi="Times New Roman" w:cs="Times New Roman"/>
              </w:rPr>
              <w:pPrChange w:id="3492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0EEE47E" w14:textId="407D0EB1" w:rsidR="00D93FCC" w:rsidDel="003C19C7" w:rsidRDefault="00D93FCC">
            <w:pPr>
              <w:rPr>
                <w:del w:id="34929" w:author="瑋婷 徐" w:date="2025-01-03T17:04:00Z" w16du:dateUtc="2025-01-03T09:04:00Z"/>
                <w:rFonts w:ascii="Times New Roman" w:eastAsia="標楷體" w:hAnsi="Times New Roman" w:cs="Times New Roman"/>
              </w:rPr>
              <w:pPrChange w:id="3493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7C0632E" w14:textId="18A976AB" w:rsidR="00D93FCC" w:rsidDel="003C19C7" w:rsidRDefault="00D93FCC">
            <w:pPr>
              <w:rPr>
                <w:del w:id="34931" w:author="瑋婷 徐" w:date="2025-01-03T17:04:00Z" w16du:dateUtc="2025-01-03T09:04:00Z"/>
                <w:rFonts w:ascii="Times New Roman" w:eastAsia="標楷體" w:hAnsi="Times New Roman" w:cs="Times New Roman"/>
              </w:rPr>
              <w:pPrChange w:id="3493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AA9B866" w14:textId="383A33D8" w:rsidR="00D93FCC" w:rsidDel="003C19C7" w:rsidRDefault="00D93FCC">
            <w:pPr>
              <w:rPr>
                <w:del w:id="34933" w:author="瑋婷 徐" w:date="2025-01-03T17:04:00Z" w16du:dateUtc="2025-01-03T09:04:00Z"/>
                <w:rFonts w:ascii="Times New Roman" w:eastAsia="標楷體" w:hAnsi="Times New Roman" w:cs="Times New Roman"/>
              </w:rPr>
              <w:pPrChange w:id="3493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C13FA72" w14:textId="2BE3C860" w:rsidR="00D93FCC" w:rsidDel="003C19C7" w:rsidRDefault="00D93FCC">
            <w:pPr>
              <w:rPr>
                <w:del w:id="34935" w:author="瑋婷 徐" w:date="2025-01-03T17:04:00Z" w16du:dateUtc="2025-01-03T09:04:00Z"/>
                <w:rFonts w:ascii="Times New Roman" w:eastAsia="標楷體" w:hAnsi="Times New Roman" w:cs="Times New Roman"/>
              </w:rPr>
              <w:pPrChange w:id="3493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57BB5A3" w14:textId="5C8ADBB9" w:rsidR="00D93FCC" w:rsidDel="003C19C7" w:rsidRDefault="00D93FCC">
            <w:pPr>
              <w:rPr>
                <w:del w:id="34937" w:author="瑋婷 徐" w:date="2025-01-03T17:04:00Z" w16du:dateUtc="2025-01-03T09:04:00Z"/>
                <w:rFonts w:ascii="Times New Roman" w:eastAsia="標楷體" w:hAnsi="Times New Roman" w:cs="Times New Roman"/>
              </w:rPr>
              <w:pPrChange w:id="3493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5F42054" w14:textId="561C21AC" w:rsidR="00D93FCC" w:rsidDel="003C19C7" w:rsidRDefault="00D93FCC">
            <w:pPr>
              <w:rPr>
                <w:del w:id="34939" w:author="瑋婷 徐" w:date="2025-01-03T17:04:00Z" w16du:dateUtc="2025-01-03T09:04:00Z"/>
                <w:rFonts w:ascii="Times New Roman" w:eastAsia="標楷體" w:hAnsi="Times New Roman" w:cs="Times New Roman"/>
              </w:rPr>
              <w:pPrChange w:id="3494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118928DC" w14:textId="104498AE" w:rsidR="00D93FCC" w:rsidDel="003C19C7" w:rsidRDefault="00D93FCC">
            <w:pPr>
              <w:rPr>
                <w:del w:id="34941" w:author="瑋婷 徐" w:date="2025-01-03T17:04:00Z" w16du:dateUtc="2025-01-03T09:04:00Z"/>
                <w:rFonts w:ascii="Times New Roman" w:eastAsia="標楷體" w:hAnsi="Times New Roman" w:cs="Times New Roman"/>
              </w:rPr>
              <w:pPrChange w:id="34942" w:author="瑋婷 徐" w:date="2025-01-03T17:04:00Z" w16du:dateUtc="2025-01-03T09:04:00Z">
                <w:pPr>
                  <w:spacing w:line="276" w:lineRule="auto"/>
                  <w:jc w:val="center"/>
                </w:pPr>
              </w:pPrChange>
            </w:pPr>
          </w:p>
        </w:tc>
        <w:tc>
          <w:tcPr>
            <w:tcW w:w="274" w:type="dxa"/>
            <w:tcBorders>
              <w:top w:val="single" w:sz="4" w:space="0" w:color="000000"/>
              <w:bottom w:val="single" w:sz="4" w:space="0" w:color="000000"/>
            </w:tcBorders>
            <w:shd w:val="clear" w:color="auto" w:fill="FFFFFF"/>
            <w:vAlign w:val="center"/>
          </w:tcPr>
          <w:p w14:paraId="55F13A71" w14:textId="32A212D8" w:rsidR="00D93FCC" w:rsidDel="003C19C7" w:rsidRDefault="00D93FCC">
            <w:pPr>
              <w:rPr>
                <w:del w:id="34943" w:author="瑋婷 徐" w:date="2025-01-03T17:04:00Z" w16du:dateUtc="2025-01-03T09:04:00Z"/>
                <w:rFonts w:ascii="Times New Roman" w:eastAsia="標楷體" w:hAnsi="Times New Roman" w:cs="Times New Roman"/>
              </w:rPr>
              <w:pPrChange w:id="34944"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225BD592" w14:textId="0EB9B4D3" w:rsidR="00D93FCC" w:rsidDel="003C19C7" w:rsidRDefault="00D93FCC">
            <w:pPr>
              <w:rPr>
                <w:del w:id="34945" w:author="瑋婷 徐" w:date="2025-01-03T17:04:00Z" w16du:dateUtc="2025-01-03T09:04:00Z"/>
                <w:rFonts w:ascii="Times New Roman" w:eastAsia="標楷體" w:hAnsi="Times New Roman" w:cs="Times New Roman"/>
              </w:rPr>
              <w:pPrChange w:id="349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81D17AF" w14:textId="055AB9A7" w:rsidR="00D93FCC" w:rsidDel="003C19C7" w:rsidRDefault="00D93FCC">
            <w:pPr>
              <w:rPr>
                <w:del w:id="34947" w:author="瑋婷 徐" w:date="2025-01-03T17:04:00Z" w16du:dateUtc="2025-01-03T09:04:00Z"/>
                <w:rFonts w:ascii="Times New Roman" w:eastAsia="標楷體" w:hAnsi="Times New Roman" w:cs="Times New Roman"/>
              </w:rPr>
              <w:pPrChange w:id="34948"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F225FA7" w14:textId="0490FB96" w:rsidR="00D93FCC" w:rsidDel="003C19C7" w:rsidRDefault="00D93FCC">
            <w:pPr>
              <w:rPr>
                <w:del w:id="34949" w:author="瑋婷 徐" w:date="2025-01-03T17:04:00Z" w16du:dateUtc="2025-01-03T09:04:00Z"/>
                <w:rFonts w:ascii="Times New Roman" w:eastAsia="標楷體" w:hAnsi="Times New Roman" w:cs="Times New Roman"/>
              </w:rPr>
              <w:pPrChange w:id="3495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4BC63A7" w14:textId="49105AA5" w:rsidR="00D93FCC" w:rsidDel="003C19C7" w:rsidRDefault="00D93FCC">
            <w:pPr>
              <w:rPr>
                <w:del w:id="34951" w:author="瑋婷 徐" w:date="2025-01-03T17:04:00Z" w16du:dateUtc="2025-01-03T09:04:00Z"/>
                <w:rFonts w:ascii="Times New Roman" w:eastAsia="標楷體" w:hAnsi="Times New Roman" w:cs="Times New Roman"/>
              </w:rPr>
              <w:pPrChange w:id="3495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A4803A3" w14:textId="13724BC7" w:rsidR="00D93FCC" w:rsidDel="003C19C7" w:rsidRDefault="00D93FCC">
            <w:pPr>
              <w:rPr>
                <w:del w:id="34953" w:author="瑋婷 徐" w:date="2025-01-03T17:04:00Z" w16du:dateUtc="2025-01-03T09:04:00Z"/>
                <w:rFonts w:ascii="Times New Roman" w:eastAsia="標楷體" w:hAnsi="Times New Roman" w:cs="Times New Roman"/>
              </w:rPr>
              <w:pPrChange w:id="3495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7C07BBA" w14:textId="22D1D0FC" w:rsidR="00D93FCC" w:rsidDel="003C19C7" w:rsidRDefault="00D93FCC">
            <w:pPr>
              <w:rPr>
                <w:del w:id="34955" w:author="瑋婷 徐" w:date="2025-01-03T17:04:00Z" w16du:dateUtc="2025-01-03T09:04:00Z"/>
                <w:rFonts w:ascii="Times New Roman" w:eastAsia="標楷體" w:hAnsi="Times New Roman" w:cs="Times New Roman"/>
              </w:rPr>
              <w:pPrChange w:id="34956"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D9D9D9"/>
            <w:vAlign w:val="center"/>
          </w:tcPr>
          <w:p w14:paraId="6E575D9E" w14:textId="664B1628" w:rsidR="00D93FCC" w:rsidDel="003C19C7" w:rsidRDefault="00D93FCC">
            <w:pPr>
              <w:rPr>
                <w:del w:id="34957" w:author="瑋婷 徐" w:date="2025-01-03T17:04:00Z" w16du:dateUtc="2025-01-03T09:04:00Z"/>
                <w:rFonts w:ascii="Times New Roman" w:eastAsia="標楷體" w:hAnsi="Times New Roman" w:cs="Times New Roman"/>
              </w:rPr>
              <w:pPrChange w:id="3495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8AF6871" w14:textId="699DE8BA" w:rsidR="00D93FCC" w:rsidDel="003C19C7" w:rsidRDefault="00D93FCC">
            <w:pPr>
              <w:rPr>
                <w:del w:id="34959" w:author="瑋婷 徐" w:date="2025-01-03T17:04:00Z" w16du:dateUtc="2025-01-03T09:04:00Z"/>
                <w:rFonts w:ascii="Times New Roman" w:eastAsia="標楷體" w:hAnsi="Times New Roman" w:cs="Times New Roman"/>
              </w:rPr>
              <w:pPrChange w:id="34960"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D9D9D9"/>
            <w:vAlign w:val="center"/>
          </w:tcPr>
          <w:p w14:paraId="6C467C35" w14:textId="1F4A57AE" w:rsidR="00D93FCC" w:rsidDel="003C19C7" w:rsidRDefault="002435EC">
            <w:pPr>
              <w:rPr>
                <w:del w:id="34961" w:author="瑋婷 徐" w:date="2025-01-03T17:04:00Z" w16du:dateUtc="2025-01-03T09:04:00Z"/>
                <w:rFonts w:ascii="Times New Roman" w:eastAsia="標楷體" w:hAnsi="Times New Roman" w:cs="Times New Roman"/>
              </w:rPr>
              <w:pPrChange w:id="34962" w:author="瑋婷 徐" w:date="2025-01-03T17:04:00Z" w16du:dateUtc="2025-01-03T09:04:00Z">
                <w:pPr>
                  <w:spacing w:line="276" w:lineRule="auto"/>
                  <w:jc w:val="center"/>
                </w:pPr>
              </w:pPrChange>
            </w:pPr>
            <w:del w:id="34963" w:author="瑋婷 徐" w:date="2025-01-03T17:04:00Z" w16du:dateUtc="2025-01-03T09:04:00Z">
              <w:r w:rsidDel="003C19C7">
                <w:rPr>
                  <w:rFonts w:ascii="Times New Roman" w:eastAsia="標楷體" w:hAnsi="Times New Roman" w:cs="Times New Roman"/>
                  <w:color w:val="000000"/>
                </w:rPr>
                <w:delText>*</w:delText>
              </w:r>
            </w:del>
          </w:p>
        </w:tc>
        <w:tc>
          <w:tcPr>
            <w:tcW w:w="268" w:type="dxa"/>
            <w:tcBorders>
              <w:top w:val="single" w:sz="4" w:space="0" w:color="000000"/>
              <w:bottom w:val="single" w:sz="4" w:space="0" w:color="000000"/>
            </w:tcBorders>
            <w:shd w:val="clear" w:color="auto" w:fill="FFFFFF"/>
            <w:vAlign w:val="center"/>
          </w:tcPr>
          <w:p w14:paraId="6717F031" w14:textId="02126523" w:rsidR="00D93FCC" w:rsidDel="003C19C7" w:rsidRDefault="00D93FCC">
            <w:pPr>
              <w:rPr>
                <w:del w:id="34964" w:author="瑋婷 徐" w:date="2025-01-03T17:04:00Z" w16du:dateUtc="2025-01-03T09:04:00Z"/>
                <w:rFonts w:ascii="Times New Roman" w:eastAsia="標楷體" w:hAnsi="Times New Roman" w:cs="Times New Roman"/>
              </w:rPr>
              <w:pPrChange w:id="34965" w:author="瑋婷 徐" w:date="2025-01-03T17:04:00Z" w16du:dateUtc="2025-01-03T09:04:00Z">
                <w:pPr>
                  <w:spacing w:line="276" w:lineRule="auto"/>
                  <w:jc w:val="center"/>
                </w:pPr>
              </w:pPrChange>
            </w:pPr>
          </w:p>
        </w:tc>
        <w:tc>
          <w:tcPr>
            <w:tcW w:w="252" w:type="dxa"/>
            <w:tcBorders>
              <w:top w:val="single" w:sz="4" w:space="0" w:color="000000"/>
              <w:bottom w:val="single" w:sz="4" w:space="0" w:color="000000"/>
              <w:right w:val="single" w:sz="4" w:space="0" w:color="000000"/>
            </w:tcBorders>
            <w:shd w:val="clear" w:color="auto" w:fill="D9D9D9"/>
            <w:vAlign w:val="center"/>
          </w:tcPr>
          <w:p w14:paraId="1C667A38" w14:textId="16BEA8AA" w:rsidR="00D93FCC" w:rsidDel="003C19C7" w:rsidRDefault="00D93FCC">
            <w:pPr>
              <w:rPr>
                <w:del w:id="34966" w:author="瑋婷 徐" w:date="2025-01-03T17:04:00Z" w16du:dateUtc="2025-01-03T09:04:00Z"/>
                <w:rFonts w:ascii="Times New Roman" w:eastAsia="標楷體" w:hAnsi="Times New Roman" w:cs="Times New Roman"/>
              </w:rPr>
              <w:pPrChange w:id="34967" w:author="瑋婷 徐" w:date="2025-01-03T17:04:00Z" w16du:dateUtc="2025-01-03T09:04:00Z">
                <w:pPr>
                  <w:spacing w:line="276" w:lineRule="auto"/>
                  <w:jc w:val="center"/>
                </w:pPr>
              </w:pPrChange>
            </w:pPr>
          </w:p>
        </w:tc>
      </w:tr>
    </w:tbl>
    <w:p w14:paraId="0FE0F6C8" w14:textId="79DD62B2" w:rsidR="00D93FCC" w:rsidDel="003C19C7" w:rsidRDefault="002435EC">
      <w:pPr>
        <w:rPr>
          <w:del w:id="34968" w:author="瑋婷 徐" w:date="2025-01-03T17:04:00Z" w16du:dateUtc="2025-01-03T09:04:00Z"/>
          <w:rFonts w:ascii="Times New Roman" w:eastAsia="標楷體" w:hAnsi="Times New Roman" w:cs="Times New Roman"/>
        </w:rPr>
      </w:pPr>
      <w:del w:id="34969" w:author="瑋婷 徐" w:date="2025-01-03T17:04:00Z" w16du:dateUtc="2025-01-03T09:04:00Z">
        <w:r w:rsidDel="003C19C7">
          <w:br w:type="page"/>
        </w:r>
        <w:r w:rsidDel="003C19C7">
          <w:rPr>
            <w:rFonts w:ascii="Times New Roman" w:eastAsia="標楷體" w:hAnsi="Times New Roman" w:cs="Times New Roman"/>
          </w:rPr>
          <w:delText>表</w:delText>
        </w:r>
        <w:r w:rsidDel="003C19C7">
          <w:rPr>
            <w:rFonts w:ascii="Times New Roman" w:eastAsia="標楷體" w:hAnsi="Times New Roman" w:cs="Times New Roman"/>
          </w:rPr>
          <w:delText>12</w:delText>
        </w:r>
        <w:r w:rsidDel="003C19C7">
          <w:rPr>
            <w:rFonts w:ascii="Times New Roman" w:eastAsia="標楷體" w:hAnsi="Times New Roman" w:cs="Times New Roman"/>
          </w:rPr>
          <w:delText>、</w:delText>
        </w:r>
        <w:r w:rsidDel="003C19C7">
          <w:rPr>
            <w:rFonts w:ascii="Times New Roman" w:eastAsia="標楷體" w:hAnsi="Times New Roman" w:cs="Times New Roman"/>
          </w:rPr>
          <w:delText>2023</w:delText>
        </w:r>
        <w:r w:rsidDel="003C19C7">
          <w:rPr>
            <w:rFonts w:ascii="Times New Roman" w:eastAsia="標楷體" w:hAnsi="Times New Roman" w:cs="Times New Roman"/>
          </w:rPr>
          <w:delText>年各樣區的繁殖鳥類調查名錄</w:delText>
        </w:r>
        <w:r w:rsidDel="003C19C7">
          <w:rPr>
            <w:rFonts w:ascii="Times New Roman" w:eastAsia="標楷體" w:hAnsi="Times New Roman" w:cs="Times New Roman"/>
          </w:rPr>
          <w:delText>(</w:delText>
        </w:r>
        <w:r w:rsidDel="003C19C7">
          <w:rPr>
            <w:rFonts w:ascii="Times New Roman" w:eastAsia="標楷體" w:hAnsi="Times New Roman" w:cs="Times New Roman"/>
          </w:rPr>
          <w:delText>續</w:delText>
        </w:r>
        <w:r w:rsidDel="003C19C7">
          <w:rPr>
            <w:rFonts w:ascii="Times New Roman" w:eastAsia="標楷體" w:hAnsi="Times New Roman" w:cs="Times New Roman"/>
          </w:rPr>
          <w:delText>)</w:delText>
        </w:r>
      </w:del>
    </w:p>
    <w:tbl>
      <w:tblPr>
        <w:tblW w:w="15288" w:type="dxa"/>
        <w:jc w:val="center"/>
        <w:tblLayout w:type="fixed"/>
        <w:tblCellMar>
          <w:left w:w="5" w:type="dxa"/>
          <w:right w:w="0" w:type="dxa"/>
        </w:tblCellMar>
        <w:tblLook w:val="0000" w:firstRow="0" w:lastRow="0" w:firstColumn="0" w:lastColumn="0" w:noHBand="0" w:noVBand="0"/>
      </w:tblPr>
      <w:tblGrid>
        <w:gridCol w:w="2402"/>
        <w:gridCol w:w="3530"/>
        <w:gridCol w:w="272"/>
        <w:gridCol w:w="261"/>
        <w:gridCol w:w="257"/>
        <w:gridCol w:w="255"/>
        <w:gridCol w:w="352"/>
        <w:gridCol w:w="272"/>
        <w:gridCol w:w="252"/>
        <w:gridCol w:w="262"/>
        <w:gridCol w:w="264"/>
        <w:gridCol w:w="266"/>
        <w:gridCol w:w="266"/>
        <w:gridCol w:w="269"/>
        <w:gridCol w:w="266"/>
        <w:gridCol w:w="266"/>
        <w:gridCol w:w="266"/>
        <w:gridCol w:w="266"/>
        <w:gridCol w:w="266"/>
        <w:gridCol w:w="266"/>
        <w:gridCol w:w="266"/>
        <w:gridCol w:w="267"/>
        <w:gridCol w:w="266"/>
        <w:gridCol w:w="266"/>
        <w:gridCol w:w="266"/>
        <w:gridCol w:w="275"/>
        <w:gridCol w:w="266"/>
        <w:gridCol w:w="266"/>
        <w:gridCol w:w="263"/>
        <w:gridCol w:w="266"/>
        <w:gridCol w:w="266"/>
        <w:gridCol w:w="266"/>
        <w:gridCol w:w="263"/>
        <w:gridCol w:w="266"/>
        <w:gridCol w:w="266"/>
        <w:gridCol w:w="267"/>
        <w:gridCol w:w="251"/>
      </w:tblGrid>
      <w:tr w:rsidR="00D93FCC" w:rsidDel="003C19C7" w14:paraId="3DF203EC" w14:textId="276274B4">
        <w:trPr>
          <w:cantSplit/>
          <w:tblHeader/>
          <w:jc w:val="center"/>
          <w:del w:id="34970" w:author="瑋婷 徐" w:date="2025-01-03T17:04:00Z"/>
        </w:trPr>
        <w:tc>
          <w:tcPr>
            <w:tcW w:w="2401" w:type="dxa"/>
            <w:vMerge w:val="restart"/>
            <w:tcBorders>
              <w:top w:val="single" w:sz="4" w:space="0" w:color="000000"/>
              <w:left w:val="single" w:sz="4" w:space="0" w:color="000000"/>
              <w:bottom w:val="single" w:sz="4" w:space="0" w:color="000000"/>
            </w:tcBorders>
            <w:shd w:val="clear" w:color="auto" w:fill="FFFFFF"/>
            <w:vAlign w:val="center"/>
          </w:tcPr>
          <w:p w14:paraId="44680650" w14:textId="19A1EBF4" w:rsidR="00D93FCC" w:rsidDel="003C19C7" w:rsidRDefault="002435EC">
            <w:pPr>
              <w:rPr>
                <w:del w:id="34971" w:author="瑋婷 徐" w:date="2025-01-03T17:04:00Z" w16du:dateUtc="2025-01-03T09:04:00Z"/>
                <w:rFonts w:ascii="Times New Roman" w:eastAsia="標楷體" w:hAnsi="Times New Roman" w:cs="Times New Roman"/>
              </w:rPr>
              <w:pPrChange w:id="34972" w:author="瑋婷 徐" w:date="2025-01-03T17:04:00Z" w16du:dateUtc="2025-01-03T09:04:00Z">
                <w:pPr>
                  <w:spacing w:line="276" w:lineRule="auto"/>
                </w:pPr>
              </w:pPrChange>
            </w:pPr>
            <w:del w:id="34973" w:author="瑋婷 徐" w:date="2025-01-03T17:04:00Z" w16du:dateUtc="2025-01-03T09:04:00Z">
              <w:r w:rsidDel="003C19C7">
                <w:rPr>
                  <w:rFonts w:ascii="Times New Roman" w:eastAsia="標楷體" w:hAnsi="Times New Roman" w:cs="Times New Roman"/>
                </w:rPr>
                <w:delText>鳥種名</w:delText>
              </w:r>
            </w:del>
          </w:p>
        </w:tc>
        <w:tc>
          <w:tcPr>
            <w:tcW w:w="3529" w:type="dxa"/>
            <w:vMerge w:val="restart"/>
            <w:tcBorders>
              <w:top w:val="single" w:sz="4" w:space="0" w:color="000000"/>
              <w:bottom w:val="single" w:sz="4" w:space="0" w:color="000000"/>
              <w:right w:val="single" w:sz="4" w:space="0" w:color="000000"/>
            </w:tcBorders>
            <w:shd w:val="clear" w:color="auto" w:fill="FFFFFF"/>
            <w:vAlign w:val="center"/>
          </w:tcPr>
          <w:p w14:paraId="65C6F29E" w14:textId="4D8F91F9" w:rsidR="00D93FCC" w:rsidDel="003C19C7" w:rsidRDefault="002435EC">
            <w:pPr>
              <w:rPr>
                <w:del w:id="34974" w:author="瑋婷 徐" w:date="2025-01-03T17:04:00Z" w16du:dateUtc="2025-01-03T09:04:00Z"/>
                <w:rFonts w:ascii="Times New Roman" w:eastAsia="標楷體" w:hAnsi="Times New Roman" w:cs="Times New Roman"/>
              </w:rPr>
              <w:pPrChange w:id="34975" w:author="瑋婷 徐" w:date="2025-01-03T17:04:00Z" w16du:dateUtc="2025-01-03T09:04:00Z">
                <w:pPr>
                  <w:spacing w:line="276" w:lineRule="auto"/>
                </w:pPr>
              </w:pPrChange>
            </w:pPr>
            <w:del w:id="34976" w:author="瑋婷 徐" w:date="2025-01-03T17:04:00Z" w16du:dateUtc="2025-01-03T09:04:00Z">
              <w:r w:rsidDel="003C19C7">
                <w:rPr>
                  <w:rFonts w:ascii="Times New Roman" w:eastAsia="標楷體" w:hAnsi="Times New Roman" w:cs="Times New Roman"/>
                </w:rPr>
                <w:delText>學名</w:delText>
              </w:r>
            </w:del>
          </w:p>
        </w:tc>
        <w:tc>
          <w:tcPr>
            <w:tcW w:w="9356" w:type="dxa"/>
            <w:gridSpan w:val="35"/>
            <w:tcBorders>
              <w:top w:val="single" w:sz="4" w:space="0" w:color="000000"/>
              <w:left w:val="single" w:sz="4" w:space="0" w:color="000000"/>
              <w:bottom w:val="single" w:sz="4" w:space="0" w:color="000000"/>
              <w:right w:val="single" w:sz="4" w:space="0" w:color="000000"/>
            </w:tcBorders>
            <w:shd w:val="clear" w:color="auto" w:fill="FFFFFF"/>
            <w:vAlign w:val="center"/>
          </w:tcPr>
          <w:p w14:paraId="1C568326" w14:textId="019E0CEC" w:rsidR="00D93FCC" w:rsidDel="003C19C7" w:rsidRDefault="002435EC">
            <w:pPr>
              <w:rPr>
                <w:del w:id="34977" w:author="瑋婷 徐" w:date="2025-01-03T17:04:00Z" w16du:dateUtc="2025-01-03T09:04:00Z"/>
                <w:rFonts w:ascii="Times New Roman" w:eastAsia="標楷體" w:hAnsi="Times New Roman" w:cs="Times New Roman"/>
              </w:rPr>
              <w:pPrChange w:id="34978" w:author="瑋婷 徐" w:date="2025-01-03T17:04:00Z" w16du:dateUtc="2025-01-03T09:04:00Z">
                <w:pPr>
                  <w:spacing w:line="276" w:lineRule="auto"/>
                  <w:jc w:val="center"/>
                </w:pPr>
              </w:pPrChange>
            </w:pPr>
            <w:del w:id="34979" w:author="瑋婷 徐" w:date="2025-01-03T17:04:00Z" w16du:dateUtc="2025-01-03T09:04:00Z">
              <w:r w:rsidDel="003C19C7">
                <w:rPr>
                  <w:rFonts w:ascii="Times New Roman" w:eastAsia="標楷體" w:hAnsi="Times New Roman" w:cs="Times New Roman"/>
                  <w:b/>
                  <w:color w:val="000000"/>
                </w:rPr>
                <w:delText>樣區序號</w:delText>
              </w:r>
            </w:del>
          </w:p>
        </w:tc>
      </w:tr>
      <w:tr w:rsidR="00000000" w:rsidDel="003C19C7" w14:paraId="0AB513FF" w14:textId="3F5503A4">
        <w:trPr>
          <w:cantSplit/>
          <w:tblHeader/>
          <w:jc w:val="center"/>
          <w:del w:id="34980" w:author="瑋婷 徐" w:date="2025-01-03T17:04:00Z"/>
        </w:trPr>
        <w:tc>
          <w:tcPr>
            <w:tcW w:w="2401" w:type="dxa"/>
            <w:vMerge/>
            <w:tcBorders>
              <w:left w:val="single" w:sz="4" w:space="0" w:color="000000"/>
              <w:bottom w:val="single" w:sz="4" w:space="0" w:color="000000"/>
            </w:tcBorders>
            <w:shd w:val="clear" w:color="auto" w:fill="FFFFFF"/>
            <w:vAlign w:val="center"/>
          </w:tcPr>
          <w:p w14:paraId="088D5AA4" w14:textId="0723F55D" w:rsidR="00D93FCC" w:rsidDel="003C19C7" w:rsidRDefault="00D93FCC">
            <w:pPr>
              <w:rPr>
                <w:del w:id="34981" w:author="瑋婷 徐" w:date="2025-01-03T17:04:00Z" w16du:dateUtc="2025-01-03T09:04:00Z"/>
              </w:rPr>
              <w:pPrChange w:id="34982" w:author="瑋婷 徐" w:date="2025-01-03T17:04:00Z" w16du:dateUtc="2025-01-03T09:04:00Z">
                <w:pPr>
                  <w:spacing w:line="276" w:lineRule="auto"/>
                </w:pPr>
              </w:pPrChange>
            </w:pPr>
          </w:p>
        </w:tc>
        <w:tc>
          <w:tcPr>
            <w:tcW w:w="3529" w:type="dxa"/>
            <w:vMerge/>
            <w:tcBorders>
              <w:bottom w:val="single" w:sz="4" w:space="0" w:color="000000"/>
              <w:right w:val="single" w:sz="4" w:space="0" w:color="000000"/>
            </w:tcBorders>
            <w:shd w:val="clear" w:color="auto" w:fill="FFFFFF"/>
            <w:vAlign w:val="center"/>
          </w:tcPr>
          <w:p w14:paraId="31DAFA41" w14:textId="098892D8" w:rsidR="00D93FCC" w:rsidDel="003C19C7" w:rsidRDefault="00D93FCC">
            <w:pPr>
              <w:rPr>
                <w:del w:id="34983" w:author="瑋婷 徐" w:date="2025-01-03T17:04:00Z" w16du:dateUtc="2025-01-03T09:04:00Z"/>
              </w:rPr>
              <w:pPrChange w:id="34984" w:author="瑋婷 徐" w:date="2025-01-03T17:04:00Z" w16du:dateUtc="2025-01-03T09:04:00Z">
                <w:pPr>
                  <w:spacing w:line="276" w:lineRule="auto"/>
                </w:pPr>
              </w:pPrChange>
            </w:pPr>
          </w:p>
        </w:tc>
        <w:tc>
          <w:tcPr>
            <w:tcW w:w="272" w:type="dxa"/>
            <w:tcBorders>
              <w:top w:val="single" w:sz="4" w:space="0" w:color="000000"/>
              <w:left w:val="single" w:sz="4" w:space="0" w:color="000000"/>
              <w:bottom w:val="single" w:sz="4" w:space="0" w:color="000000"/>
            </w:tcBorders>
            <w:shd w:val="clear" w:color="auto" w:fill="D9D9D9"/>
            <w:vAlign w:val="center"/>
          </w:tcPr>
          <w:p w14:paraId="38BF5DB0" w14:textId="696CD0E6" w:rsidR="00D93FCC" w:rsidDel="003C19C7" w:rsidRDefault="002435EC">
            <w:pPr>
              <w:rPr>
                <w:del w:id="34985" w:author="瑋婷 徐" w:date="2025-01-03T17:04:00Z" w16du:dateUtc="2025-01-03T09:04:00Z"/>
                <w:rFonts w:ascii="Times New Roman" w:eastAsia="標楷體" w:hAnsi="Times New Roman" w:cs="Times New Roman"/>
              </w:rPr>
              <w:pPrChange w:id="34986" w:author="瑋婷 徐" w:date="2025-01-03T17:04:00Z" w16du:dateUtc="2025-01-03T09:04:00Z">
                <w:pPr>
                  <w:spacing w:line="276" w:lineRule="auto"/>
                  <w:jc w:val="center"/>
                </w:pPr>
              </w:pPrChange>
            </w:pPr>
            <w:del w:id="34987" w:author="瑋婷 徐" w:date="2025-01-03T17:04:00Z" w16du:dateUtc="2025-01-03T09:04:00Z">
              <w:r w:rsidDel="003C19C7">
                <w:rPr>
                  <w:rFonts w:ascii="Times New Roman" w:eastAsia="標楷體" w:hAnsi="Times New Roman" w:cs="Times New Roman"/>
                </w:rPr>
                <w:delText>1</w:delText>
              </w:r>
            </w:del>
          </w:p>
        </w:tc>
        <w:tc>
          <w:tcPr>
            <w:tcW w:w="261" w:type="dxa"/>
            <w:tcBorders>
              <w:top w:val="single" w:sz="4" w:space="0" w:color="000000"/>
              <w:bottom w:val="single" w:sz="4" w:space="0" w:color="000000"/>
            </w:tcBorders>
            <w:shd w:val="clear" w:color="auto" w:fill="FFFFFF"/>
            <w:vAlign w:val="center"/>
          </w:tcPr>
          <w:p w14:paraId="207A0D1E" w14:textId="4FC7350A" w:rsidR="00D93FCC" w:rsidDel="003C19C7" w:rsidRDefault="002435EC">
            <w:pPr>
              <w:rPr>
                <w:del w:id="34988" w:author="瑋婷 徐" w:date="2025-01-03T17:04:00Z" w16du:dateUtc="2025-01-03T09:04:00Z"/>
                <w:rFonts w:ascii="Times New Roman" w:eastAsia="標楷體" w:hAnsi="Times New Roman" w:cs="Times New Roman"/>
              </w:rPr>
              <w:pPrChange w:id="34989" w:author="瑋婷 徐" w:date="2025-01-03T17:04:00Z" w16du:dateUtc="2025-01-03T09:04:00Z">
                <w:pPr>
                  <w:spacing w:line="276" w:lineRule="auto"/>
                  <w:jc w:val="center"/>
                </w:pPr>
              </w:pPrChange>
            </w:pPr>
            <w:del w:id="34990" w:author="瑋婷 徐" w:date="2025-01-03T17:04:00Z" w16du:dateUtc="2025-01-03T09:04:00Z">
              <w:r w:rsidDel="003C19C7">
                <w:rPr>
                  <w:rFonts w:ascii="Times New Roman" w:eastAsia="標楷體" w:hAnsi="Times New Roman" w:cs="Times New Roman"/>
                </w:rPr>
                <w:delText>2</w:delText>
              </w:r>
            </w:del>
          </w:p>
        </w:tc>
        <w:tc>
          <w:tcPr>
            <w:tcW w:w="257" w:type="dxa"/>
            <w:tcBorders>
              <w:top w:val="single" w:sz="4" w:space="0" w:color="000000"/>
              <w:bottom w:val="single" w:sz="4" w:space="0" w:color="000000"/>
            </w:tcBorders>
            <w:shd w:val="clear" w:color="auto" w:fill="D9D9D9"/>
            <w:vAlign w:val="center"/>
          </w:tcPr>
          <w:p w14:paraId="05560C1F" w14:textId="53BE26FA" w:rsidR="00D93FCC" w:rsidDel="003C19C7" w:rsidRDefault="002435EC">
            <w:pPr>
              <w:rPr>
                <w:del w:id="34991" w:author="瑋婷 徐" w:date="2025-01-03T17:04:00Z" w16du:dateUtc="2025-01-03T09:04:00Z"/>
                <w:rFonts w:ascii="Times New Roman" w:eastAsia="標楷體" w:hAnsi="Times New Roman" w:cs="Times New Roman"/>
              </w:rPr>
              <w:pPrChange w:id="34992" w:author="瑋婷 徐" w:date="2025-01-03T17:04:00Z" w16du:dateUtc="2025-01-03T09:04:00Z">
                <w:pPr>
                  <w:spacing w:line="276" w:lineRule="auto"/>
                  <w:jc w:val="center"/>
                </w:pPr>
              </w:pPrChange>
            </w:pPr>
            <w:del w:id="34993" w:author="瑋婷 徐" w:date="2025-01-03T17:04:00Z" w16du:dateUtc="2025-01-03T09:04:00Z">
              <w:r w:rsidDel="003C19C7">
                <w:rPr>
                  <w:rFonts w:ascii="Times New Roman" w:eastAsia="標楷體" w:hAnsi="Times New Roman" w:cs="Times New Roman"/>
                </w:rPr>
                <w:delText>3</w:delText>
              </w:r>
            </w:del>
          </w:p>
        </w:tc>
        <w:tc>
          <w:tcPr>
            <w:tcW w:w="255" w:type="dxa"/>
            <w:tcBorders>
              <w:top w:val="single" w:sz="4" w:space="0" w:color="000000"/>
              <w:bottom w:val="single" w:sz="4" w:space="0" w:color="000000"/>
            </w:tcBorders>
            <w:shd w:val="clear" w:color="auto" w:fill="FFFFFF"/>
            <w:vAlign w:val="center"/>
          </w:tcPr>
          <w:p w14:paraId="511BBB08" w14:textId="73B20804" w:rsidR="00D93FCC" w:rsidDel="003C19C7" w:rsidRDefault="002435EC">
            <w:pPr>
              <w:rPr>
                <w:del w:id="34994" w:author="瑋婷 徐" w:date="2025-01-03T17:04:00Z" w16du:dateUtc="2025-01-03T09:04:00Z"/>
                <w:rFonts w:ascii="Times New Roman" w:eastAsia="標楷體" w:hAnsi="Times New Roman" w:cs="Times New Roman"/>
              </w:rPr>
              <w:pPrChange w:id="34995" w:author="瑋婷 徐" w:date="2025-01-03T17:04:00Z" w16du:dateUtc="2025-01-03T09:04:00Z">
                <w:pPr>
                  <w:spacing w:line="276" w:lineRule="auto"/>
                  <w:jc w:val="center"/>
                </w:pPr>
              </w:pPrChange>
            </w:pPr>
            <w:del w:id="34996" w:author="瑋婷 徐" w:date="2025-01-03T17:04:00Z" w16du:dateUtc="2025-01-03T09:04:00Z">
              <w:r w:rsidDel="003C19C7">
                <w:rPr>
                  <w:rFonts w:ascii="Times New Roman" w:eastAsia="標楷體" w:hAnsi="Times New Roman" w:cs="Times New Roman"/>
                </w:rPr>
                <w:delText>4</w:delText>
              </w:r>
            </w:del>
          </w:p>
        </w:tc>
        <w:tc>
          <w:tcPr>
            <w:tcW w:w="352" w:type="dxa"/>
            <w:tcBorders>
              <w:top w:val="single" w:sz="4" w:space="0" w:color="000000"/>
              <w:bottom w:val="single" w:sz="4" w:space="0" w:color="000000"/>
            </w:tcBorders>
            <w:shd w:val="clear" w:color="auto" w:fill="D9D9D9"/>
            <w:tcMar>
              <w:left w:w="108" w:type="dxa"/>
              <w:right w:w="108" w:type="dxa"/>
            </w:tcMar>
            <w:vAlign w:val="center"/>
          </w:tcPr>
          <w:p w14:paraId="2FE2FD78" w14:textId="31C7C3DA" w:rsidR="00D93FCC" w:rsidDel="003C19C7" w:rsidRDefault="002435EC">
            <w:pPr>
              <w:rPr>
                <w:del w:id="34997" w:author="瑋婷 徐" w:date="2025-01-03T17:04:00Z" w16du:dateUtc="2025-01-03T09:04:00Z"/>
                <w:rFonts w:ascii="Times New Roman" w:eastAsia="標楷體" w:hAnsi="Times New Roman" w:cs="Times New Roman"/>
              </w:rPr>
              <w:pPrChange w:id="34998" w:author="瑋婷 徐" w:date="2025-01-03T17:04:00Z" w16du:dateUtc="2025-01-03T09:04:00Z">
                <w:pPr>
                  <w:spacing w:line="276" w:lineRule="auto"/>
                  <w:jc w:val="center"/>
                </w:pPr>
              </w:pPrChange>
            </w:pPr>
            <w:del w:id="34999" w:author="瑋婷 徐" w:date="2025-01-03T17:04:00Z" w16du:dateUtc="2025-01-03T09:04:00Z">
              <w:r w:rsidDel="003C19C7">
                <w:rPr>
                  <w:rFonts w:ascii="Times New Roman" w:eastAsia="標楷體" w:hAnsi="Times New Roman" w:cs="Times New Roman"/>
                </w:rPr>
                <w:delText>5</w:delText>
              </w:r>
            </w:del>
          </w:p>
        </w:tc>
        <w:tc>
          <w:tcPr>
            <w:tcW w:w="272" w:type="dxa"/>
            <w:tcBorders>
              <w:top w:val="single" w:sz="4" w:space="0" w:color="000000"/>
              <w:bottom w:val="single" w:sz="4" w:space="0" w:color="000000"/>
            </w:tcBorders>
            <w:shd w:val="clear" w:color="auto" w:fill="FFFFFF"/>
            <w:vAlign w:val="center"/>
          </w:tcPr>
          <w:p w14:paraId="3222BD16" w14:textId="48BD471B" w:rsidR="00D93FCC" w:rsidDel="003C19C7" w:rsidRDefault="002435EC">
            <w:pPr>
              <w:rPr>
                <w:del w:id="35000" w:author="瑋婷 徐" w:date="2025-01-03T17:04:00Z" w16du:dateUtc="2025-01-03T09:04:00Z"/>
                <w:rFonts w:ascii="Times New Roman" w:eastAsia="標楷體" w:hAnsi="Times New Roman" w:cs="Times New Roman"/>
              </w:rPr>
              <w:pPrChange w:id="35001" w:author="瑋婷 徐" w:date="2025-01-03T17:04:00Z" w16du:dateUtc="2025-01-03T09:04:00Z">
                <w:pPr>
                  <w:spacing w:line="276" w:lineRule="auto"/>
                  <w:jc w:val="center"/>
                </w:pPr>
              </w:pPrChange>
            </w:pPr>
            <w:del w:id="35002" w:author="瑋婷 徐" w:date="2025-01-03T17:04:00Z" w16du:dateUtc="2025-01-03T09:04:00Z">
              <w:r w:rsidDel="003C19C7">
                <w:rPr>
                  <w:rFonts w:ascii="Times New Roman" w:eastAsia="標楷體" w:hAnsi="Times New Roman" w:cs="Times New Roman"/>
                </w:rPr>
                <w:delText>6</w:delText>
              </w:r>
            </w:del>
          </w:p>
        </w:tc>
        <w:tc>
          <w:tcPr>
            <w:tcW w:w="252" w:type="dxa"/>
            <w:tcBorders>
              <w:top w:val="single" w:sz="4" w:space="0" w:color="000000"/>
              <w:bottom w:val="single" w:sz="4" w:space="0" w:color="000000"/>
            </w:tcBorders>
            <w:shd w:val="clear" w:color="auto" w:fill="D9D9D9"/>
            <w:vAlign w:val="center"/>
          </w:tcPr>
          <w:p w14:paraId="79BCBC52" w14:textId="47B2E66E" w:rsidR="00D93FCC" w:rsidDel="003C19C7" w:rsidRDefault="002435EC">
            <w:pPr>
              <w:rPr>
                <w:del w:id="35003" w:author="瑋婷 徐" w:date="2025-01-03T17:04:00Z" w16du:dateUtc="2025-01-03T09:04:00Z"/>
                <w:rFonts w:ascii="Times New Roman" w:eastAsia="標楷體" w:hAnsi="Times New Roman" w:cs="Times New Roman"/>
              </w:rPr>
              <w:pPrChange w:id="35004" w:author="瑋婷 徐" w:date="2025-01-03T17:04:00Z" w16du:dateUtc="2025-01-03T09:04:00Z">
                <w:pPr>
                  <w:spacing w:line="276" w:lineRule="auto"/>
                  <w:jc w:val="center"/>
                </w:pPr>
              </w:pPrChange>
            </w:pPr>
            <w:del w:id="35005" w:author="瑋婷 徐" w:date="2025-01-03T17:04:00Z" w16du:dateUtc="2025-01-03T09:04:00Z">
              <w:r w:rsidDel="003C19C7">
                <w:rPr>
                  <w:rFonts w:ascii="Times New Roman" w:eastAsia="標楷體" w:hAnsi="Times New Roman" w:cs="Times New Roman"/>
                </w:rPr>
                <w:delText>7</w:delText>
              </w:r>
            </w:del>
          </w:p>
        </w:tc>
        <w:tc>
          <w:tcPr>
            <w:tcW w:w="262" w:type="dxa"/>
            <w:tcBorders>
              <w:top w:val="single" w:sz="4" w:space="0" w:color="000000"/>
              <w:bottom w:val="single" w:sz="4" w:space="0" w:color="000000"/>
            </w:tcBorders>
            <w:shd w:val="clear" w:color="auto" w:fill="FFFFFF"/>
            <w:vAlign w:val="center"/>
          </w:tcPr>
          <w:p w14:paraId="589192FE" w14:textId="49541A08" w:rsidR="00D93FCC" w:rsidDel="003C19C7" w:rsidRDefault="002435EC">
            <w:pPr>
              <w:rPr>
                <w:del w:id="35006" w:author="瑋婷 徐" w:date="2025-01-03T17:04:00Z" w16du:dateUtc="2025-01-03T09:04:00Z"/>
                <w:rFonts w:ascii="Times New Roman" w:eastAsia="標楷體" w:hAnsi="Times New Roman" w:cs="Times New Roman"/>
              </w:rPr>
              <w:pPrChange w:id="35007" w:author="瑋婷 徐" w:date="2025-01-03T17:04:00Z" w16du:dateUtc="2025-01-03T09:04:00Z">
                <w:pPr>
                  <w:spacing w:line="276" w:lineRule="auto"/>
                  <w:jc w:val="center"/>
                </w:pPr>
              </w:pPrChange>
            </w:pPr>
            <w:del w:id="35008" w:author="瑋婷 徐" w:date="2025-01-03T17:04:00Z" w16du:dateUtc="2025-01-03T09:04:00Z">
              <w:r w:rsidDel="003C19C7">
                <w:rPr>
                  <w:rFonts w:ascii="Times New Roman" w:eastAsia="標楷體" w:hAnsi="Times New Roman" w:cs="Times New Roman"/>
                </w:rPr>
                <w:delText>8</w:delText>
              </w:r>
            </w:del>
          </w:p>
        </w:tc>
        <w:tc>
          <w:tcPr>
            <w:tcW w:w="264" w:type="dxa"/>
            <w:tcBorders>
              <w:top w:val="single" w:sz="4" w:space="0" w:color="000000"/>
              <w:bottom w:val="single" w:sz="4" w:space="0" w:color="000000"/>
            </w:tcBorders>
            <w:shd w:val="clear" w:color="auto" w:fill="D9D9D9"/>
            <w:vAlign w:val="center"/>
          </w:tcPr>
          <w:p w14:paraId="63C10831" w14:textId="15BC11C2" w:rsidR="00D93FCC" w:rsidDel="003C19C7" w:rsidRDefault="002435EC">
            <w:pPr>
              <w:rPr>
                <w:del w:id="35009" w:author="瑋婷 徐" w:date="2025-01-03T17:04:00Z" w16du:dateUtc="2025-01-03T09:04:00Z"/>
                <w:rFonts w:ascii="Times New Roman" w:eastAsia="標楷體" w:hAnsi="Times New Roman" w:cs="Times New Roman"/>
              </w:rPr>
              <w:pPrChange w:id="35010" w:author="瑋婷 徐" w:date="2025-01-03T17:04:00Z" w16du:dateUtc="2025-01-03T09:04:00Z">
                <w:pPr>
                  <w:spacing w:line="276" w:lineRule="auto"/>
                  <w:jc w:val="center"/>
                </w:pPr>
              </w:pPrChange>
            </w:pPr>
            <w:del w:id="35011" w:author="瑋婷 徐" w:date="2025-01-03T17:04:00Z" w16du:dateUtc="2025-01-03T09:04:00Z">
              <w:r w:rsidDel="003C19C7">
                <w:rPr>
                  <w:rFonts w:ascii="Times New Roman" w:eastAsia="標楷體" w:hAnsi="Times New Roman" w:cs="Times New Roman"/>
                </w:rPr>
                <w:delText>9</w:delText>
              </w:r>
            </w:del>
          </w:p>
        </w:tc>
        <w:tc>
          <w:tcPr>
            <w:tcW w:w="266" w:type="dxa"/>
            <w:tcBorders>
              <w:top w:val="single" w:sz="4" w:space="0" w:color="000000"/>
              <w:bottom w:val="single" w:sz="4" w:space="0" w:color="000000"/>
            </w:tcBorders>
            <w:shd w:val="clear" w:color="auto" w:fill="FFFFFF"/>
            <w:vAlign w:val="center"/>
          </w:tcPr>
          <w:p w14:paraId="7F642B8B" w14:textId="482DC5A5" w:rsidR="00D93FCC" w:rsidDel="003C19C7" w:rsidRDefault="002435EC">
            <w:pPr>
              <w:rPr>
                <w:del w:id="35012" w:author="瑋婷 徐" w:date="2025-01-03T17:04:00Z" w16du:dateUtc="2025-01-03T09:04:00Z"/>
                <w:rFonts w:ascii="Times New Roman" w:eastAsia="標楷體" w:hAnsi="Times New Roman" w:cs="Times New Roman"/>
              </w:rPr>
              <w:pPrChange w:id="35013" w:author="瑋婷 徐" w:date="2025-01-03T17:04:00Z" w16du:dateUtc="2025-01-03T09:04:00Z">
                <w:pPr>
                  <w:spacing w:line="276" w:lineRule="auto"/>
                  <w:jc w:val="center"/>
                </w:pPr>
              </w:pPrChange>
            </w:pPr>
            <w:del w:id="35014" w:author="瑋婷 徐" w:date="2025-01-03T17:04:00Z" w16du:dateUtc="2025-01-03T09:04:00Z">
              <w:r w:rsidDel="003C19C7">
                <w:rPr>
                  <w:rFonts w:ascii="Times New Roman" w:eastAsia="標楷體" w:hAnsi="Times New Roman" w:cs="Times New Roman"/>
                </w:rPr>
                <w:delText>10</w:delText>
              </w:r>
            </w:del>
          </w:p>
        </w:tc>
        <w:tc>
          <w:tcPr>
            <w:tcW w:w="266" w:type="dxa"/>
            <w:tcBorders>
              <w:top w:val="single" w:sz="4" w:space="0" w:color="000000"/>
              <w:bottom w:val="single" w:sz="4" w:space="0" w:color="000000"/>
            </w:tcBorders>
            <w:shd w:val="clear" w:color="auto" w:fill="D9D9D9"/>
            <w:vAlign w:val="center"/>
          </w:tcPr>
          <w:p w14:paraId="40E77B57" w14:textId="7C4626DC" w:rsidR="00D93FCC" w:rsidDel="003C19C7" w:rsidRDefault="002435EC">
            <w:pPr>
              <w:rPr>
                <w:del w:id="35015" w:author="瑋婷 徐" w:date="2025-01-03T17:04:00Z" w16du:dateUtc="2025-01-03T09:04:00Z"/>
                <w:rFonts w:ascii="Times New Roman" w:eastAsia="標楷體" w:hAnsi="Times New Roman" w:cs="Times New Roman"/>
              </w:rPr>
              <w:pPrChange w:id="35016" w:author="瑋婷 徐" w:date="2025-01-03T17:04:00Z" w16du:dateUtc="2025-01-03T09:04:00Z">
                <w:pPr>
                  <w:spacing w:line="276" w:lineRule="auto"/>
                  <w:jc w:val="center"/>
                </w:pPr>
              </w:pPrChange>
            </w:pPr>
            <w:del w:id="35017" w:author="瑋婷 徐" w:date="2025-01-03T17:04:00Z" w16du:dateUtc="2025-01-03T09:04:00Z">
              <w:r w:rsidDel="003C19C7">
                <w:rPr>
                  <w:rFonts w:ascii="Times New Roman" w:eastAsia="標楷體" w:hAnsi="Times New Roman" w:cs="Times New Roman"/>
                </w:rPr>
                <w:delText>11</w:delText>
              </w:r>
            </w:del>
          </w:p>
        </w:tc>
        <w:tc>
          <w:tcPr>
            <w:tcW w:w="269" w:type="dxa"/>
            <w:tcBorders>
              <w:top w:val="single" w:sz="4" w:space="0" w:color="000000"/>
              <w:bottom w:val="single" w:sz="4" w:space="0" w:color="000000"/>
            </w:tcBorders>
            <w:shd w:val="clear" w:color="auto" w:fill="FFFFFF"/>
            <w:vAlign w:val="center"/>
          </w:tcPr>
          <w:p w14:paraId="0B739E96" w14:textId="05298634" w:rsidR="00D93FCC" w:rsidDel="003C19C7" w:rsidRDefault="002435EC">
            <w:pPr>
              <w:rPr>
                <w:del w:id="35018" w:author="瑋婷 徐" w:date="2025-01-03T17:04:00Z" w16du:dateUtc="2025-01-03T09:04:00Z"/>
                <w:rFonts w:ascii="Times New Roman" w:eastAsia="標楷體" w:hAnsi="Times New Roman" w:cs="Times New Roman"/>
              </w:rPr>
              <w:pPrChange w:id="35019" w:author="瑋婷 徐" w:date="2025-01-03T17:04:00Z" w16du:dateUtc="2025-01-03T09:04:00Z">
                <w:pPr>
                  <w:spacing w:line="276" w:lineRule="auto"/>
                  <w:jc w:val="center"/>
                </w:pPr>
              </w:pPrChange>
            </w:pPr>
            <w:del w:id="35020" w:author="瑋婷 徐" w:date="2025-01-03T17:04:00Z" w16du:dateUtc="2025-01-03T09:04:00Z">
              <w:r w:rsidDel="003C19C7">
                <w:rPr>
                  <w:rFonts w:ascii="Times New Roman" w:eastAsia="標楷體" w:hAnsi="Times New Roman" w:cs="Times New Roman"/>
                </w:rPr>
                <w:delText>12</w:delText>
              </w:r>
            </w:del>
          </w:p>
        </w:tc>
        <w:tc>
          <w:tcPr>
            <w:tcW w:w="266" w:type="dxa"/>
            <w:tcBorders>
              <w:top w:val="single" w:sz="4" w:space="0" w:color="000000"/>
              <w:bottom w:val="single" w:sz="4" w:space="0" w:color="000000"/>
            </w:tcBorders>
            <w:shd w:val="clear" w:color="auto" w:fill="D9D9D9"/>
            <w:vAlign w:val="center"/>
          </w:tcPr>
          <w:p w14:paraId="6D979C22" w14:textId="2B0E0C3A" w:rsidR="00D93FCC" w:rsidDel="003C19C7" w:rsidRDefault="002435EC">
            <w:pPr>
              <w:rPr>
                <w:del w:id="35021" w:author="瑋婷 徐" w:date="2025-01-03T17:04:00Z" w16du:dateUtc="2025-01-03T09:04:00Z"/>
                <w:rFonts w:ascii="Times New Roman" w:eastAsia="標楷體" w:hAnsi="Times New Roman" w:cs="Times New Roman"/>
              </w:rPr>
              <w:pPrChange w:id="35022" w:author="瑋婷 徐" w:date="2025-01-03T17:04:00Z" w16du:dateUtc="2025-01-03T09:04:00Z">
                <w:pPr>
                  <w:spacing w:line="276" w:lineRule="auto"/>
                  <w:jc w:val="center"/>
                </w:pPr>
              </w:pPrChange>
            </w:pPr>
            <w:del w:id="35023" w:author="瑋婷 徐" w:date="2025-01-03T17:04:00Z" w16du:dateUtc="2025-01-03T09:04:00Z">
              <w:r w:rsidDel="003C19C7">
                <w:rPr>
                  <w:rFonts w:ascii="Times New Roman" w:eastAsia="標楷體" w:hAnsi="Times New Roman" w:cs="Times New Roman"/>
                </w:rPr>
                <w:delText>13</w:delText>
              </w:r>
            </w:del>
          </w:p>
        </w:tc>
        <w:tc>
          <w:tcPr>
            <w:tcW w:w="266" w:type="dxa"/>
            <w:tcBorders>
              <w:top w:val="single" w:sz="4" w:space="0" w:color="000000"/>
              <w:bottom w:val="single" w:sz="4" w:space="0" w:color="000000"/>
            </w:tcBorders>
            <w:shd w:val="clear" w:color="auto" w:fill="FFFFFF"/>
            <w:vAlign w:val="center"/>
          </w:tcPr>
          <w:p w14:paraId="6C4DB4AB" w14:textId="45372C42" w:rsidR="00D93FCC" w:rsidDel="003C19C7" w:rsidRDefault="002435EC">
            <w:pPr>
              <w:rPr>
                <w:del w:id="35024" w:author="瑋婷 徐" w:date="2025-01-03T17:04:00Z" w16du:dateUtc="2025-01-03T09:04:00Z"/>
                <w:rFonts w:ascii="Times New Roman" w:eastAsia="標楷體" w:hAnsi="Times New Roman" w:cs="Times New Roman"/>
              </w:rPr>
              <w:pPrChange w:id="35025" w:author="瑋婷 徐" w:date="2025-01-03T17:04:00Z" w16du:dateUtc="2025-01-03T09:04:00Z">
                <w:pPr>
                  <w:spacing w:line="276" w:lineRule="auto"/>
                  <w:jc w:val="center"/>
                </w:pPr>
              </w:pPrChange>
            </w:pPr>
            <w:del w:id="35026" w:author="瑋婷 徐" w:date="2025-01-03T17:04:00Z" w16du:dateUtc="2025-01-03T09:04:00Z">
              <w:r w:rsidDel="003C19C7">
                <w:rPr>
                  <w:rFonts w:ascii="Times New Roman" w:eastAsia="標楷體" w:hAnsi="Times New Roman" w:cs="Times New Roman"/>
                </w:rPr>
                <w:delText>14</w:delText>
              </w:r>
            </w:del>
          </w:p>
        </w:tc>
        <w:tc>
          <w:tcPr>
            <w:tcW w:w="266" w:type="dxa"/>
            <w:tcBorders>
              <w:top w:val="single" w:sz="4" w:space="0" w:color="000000"/>
              <w:bottom w:val="single" w:sz="4" w:space="0" w:color="000000"/>
            </w:tcBorders>
            <w:shd w:val="clear" w:color="auto" w:fill="D9D9D9"/>
            <w:vAlign w:val="center"/>
          </w:tcPr>
          <w:p w14:paraId="7C18E8BF" w14:textId="37FD131C" w:rsidR="00D93FCC" w:rsidDel="003C19C7" w:rsidRDefault="002435EC">
            <w:pPr>
              <w:rPr>
                <w:del w:id="35027" w:author="瑋婷 徐" w:date="2025-01-03T17:04:00Z" w16du:dateUtc="2025-01-03T09:04:00Z"/>
                <w:rFonts w:ascii="Times New Roman" w:eastAsia="標楷體" w:hAnsi="Times New Roman" w:cs="Times New Roman"/>
              </w:rPr>
              <w:pPrChange w:id="35028" w:author="瑋婷 徐" w:date="2025-01-03T17:04:00Z" w16du:dateUtc="2025-01-03T09:04:00Z">
                <w:pPr>
                  <w:spacing w:line="276" w:lineRule="auto"/>
                  <w:jc w:val="center"/>
                </w:pPr>
              </w:pPrChange>
            </w:pPr>
            <w:del w:id="35029" w:author="瑋婷 徐" w:date="2025-01-03T17:04:00Z" w16du:dateUtc="2025-01-03T09:04:00Z">
              <w:r w:rsidDel="003C19C7">
                <w:rPr>
                  <w:rFonts w:ascii="Times New Roman" w:eastAsia="標楷體" w:hAnsi="Times New Roman" w:cs="Times New Roman"/>
                </w:rPr>
                <w:delText>15</w:delText>
              </w:r>
            </w:del>
          </w:p>
        </w:tc>
        <w:tc>
          <w:tcPr>
            <w:tcW w:w="266" w:type="dxa"/>
            <w:tcBorders>
              <w:top w:val="single" w:sz="4" w:space="0" w:color="000000"/>
              <w:bottom w:val="single" w:sz="4" w:space="0" w:color="000000"/>
            </w:tcBorders>
            <w:shd w:val="clear" w:color="auto" w:fill="FFFFFF"/>
            <w:vAlign w:val="center"/>
          </w:tcPr>
          <w:p w14:paraId="62A5E57D" w14:textId="71D2CAFC" w:rsidR="00D93FCC" w:rsidDel="003C19C7" w:rsidRDefault="002435EC">
            <w:pPr>
              <w:rPr>
                <w:del w:id="35030" w:author="瑋婷 徐" w:date="2025-01-03T17:04:00Z" w16du:dateUtc="2025-01-03T09:04:00Z"/>
                <w:rFonts w:ascii="Times New Roman" w:eastAsia="標楷體" w:hAnsi="Times New Roman" w:cs="Times New Roman"/>
              </w:rPr>
              <w:pPrChange w:id="35031" w:author="瑋婷 徐" w:date="2025-01-03T17:04:00Z" w16du:dateUtc="2025-01-03T09:04:00Z">
                <w:pPr>
                  <w:spacing w:line="276" w:lineRule="auto"/>
                  <w:jc w:val="center"/>
                </w:pPr>
              </w:pPrChange>
            </w:pPr>
            <w:del w:id="35032" w:author="瑋婷 徐" w:date="2025-01-03T17:04:00Z" w16du:dateUtc="2025-01-03T09:04:00Z">
              <w:r w:rsidDel="003C19C7">
                <w:rPr>
                  <w:rFonts w:ascii="Times New Roman" w:eastAsia="標楷體" w:hAnsi="Times New Roman" w:cs="Times New Roman"/>
                </w:rPr>
                <w:delText>16</w:delText>
              </w:r>
            </w:del>
          </w:p>
        </w:tc>
        <w:tc>
          <w:tcPr>
            <w:tcW w:w="266" w:type="dxa"/>
            <w:tcBorders>
              <w:top w:val="single" w:sz="4" w:space="0" w:color="000000"/>
              <w:bottom w:val="single" w:sz="4" w:space="0" w:color="000000"/>
            </w:tcBorders>
            <w:shd w:val="clear" w:color="auto" w:fill="D9D9D9"/>
            <w:vAlign w:val="center"/>
          </w:tcPr>
          <w:p w14:paraId="1161E13A" w14:textId="35694AE1" w:rsidR="00D93FCC" w:rsidDel="003C19C7" w:rsidRDefault="002435EC">
            <w:pPr>
              <w:rPr>
                <w:del w:id="35033" w:author="瑋婷 徐" w:date="2025-01-03T17:04:00Z" w16du:dateUtc="2025-01-03T09:04:00Z"/>
                <w:rFonts w:ascii="Times New Roman" w:eastAsia="標楷體" w:hAnsi="Times New Roman" w:cs="Times New Roman"/>
              </w:rPr>
              <w:pPrChange w:id="35034" w:author="瑋婷 徐" w:date="2025-01-03T17:04:00Z" w16du:dateUtc="2025-01-03T09:04:00Z">
                <w:pPr>
                  <w:spacing w:line="276" w:lineRule="auto"/>
                  <w:jc w:val="center"/>
                </w:pPr>
              </w:pPrChange>
            </w:pPr>
            <w:del w:id="35035" w:author="瑋婷 徐" w:date="2025-01-03T17:04:00Z" w16du:dateUtc="2025-01-03T09:04:00Z">
              <w:r w:rsidDel="003C19C7">
                <w:rPr>
                  <w:rFonts w:ascii="Times New Roman" w:eastAsia="標楷體" w:hAnsi="Times New Roman" w:cs="Times New Roman"/>
                </w:rPr>
                <w:delText>17</w:delText>
              </w:r>
            </w:del>
          </w:p>
        </w:tc>
        <w:tc>
          <w:tcPr>
            <w:tcW w:w="266" w:type="dxa"/>
            <w:tcBorders>
              <w:top w:val="single" w:sz="4" w:space="0" w:color="000000"/>
              <w:bottom w:val="single" w:sz="4" w:space="0" w:color="000000"/>
            </w:tcBorders>
            <w:shd w:val="clear" w:color="auto" w:fill="FFFFFF"/>
            <w:vAlign w:val="center"/>
          </w:tcPr>
          <w:p w14:paraId="730A285D" w14:textId="44FDB0A7" w:rsidR="00D93FCC" w:rsidDel="003C19C7" w:rsidRDefault="002435EC">
            <w:pPr>
              <w:rPr>
                <w:del w:id="35036" w:author="瑋婷 徐" w:date="2025-01-03T17:04:00Z" w16du:dateUtc="2025-01-03T09:04:00Z"/>
                <w:rFonts w:ascii="Times New Roman" w:eastAsia="標楷體" w:hAnsi="Times New Roman" w:cs="Times New Roman"/>
              </w:rPr>
              <w:pPrChange w:id="35037" w:author="瑋婷 徐" w:date="2025-01-03T17:04:00Z" w16du:dateUtc="2025-01-03T09:04:00Z">
                <w:pPr>
                  <w:spacing w:line="276" w:lineRule="auto"/>
                  <w:jc w:val="center"/>
                </w:pPr>
              </w:pPrChange>
            </w:pPr>
            <w:del w:id="35038" w:author="瑋婷 徐" w:date="2025-01-03T17:04:00Z" w16du:dateUtc="2025-01-03T09:04:00Z">
              <w:r w:rsidDel="003C19C7">
                <w:rPr>
                  <w:rFonts w:ascii="Times New Roman" w:eastAsia="標楷體" w:hAnsi="Times New Roman" w:cs="Times New Roman"/>
                </w:rPr>
                <w:delText>18</w:delText>
              </w:r>
            </w:del>
          </w:p>
        </w:tc>
        <w:tc>
          <w:tcPr>
            <w:tcW w:w="266" w:type="dxa"/>
            <w:tcBorders>
              <w:top w:val="single" w:sz="4" w:space="0" w:color="000000"/>
              <w:bottom w:val="single" w:sz="4" w:space="0" w:color="000000"/>
            </w:tcBorders>
            <w:shd w:val="clear" w:color="auto" w:fill="D9D9D9"/>
            <w:vAlign w:val="center"/>
          </w:tcPr>
          <w:p w14:paraId="67BB5DC3" w14:textId="5FFC5D78" w:rsidR="00D93FCC" w:rsidDel="003C19C7" w:rsidRDefault="002435EC">
            <w:pPr>
              <w:rPr>
                <w:del w:id="35039" w:author="瑋婷 徐" w:date="2025-01-03T17:04:00Z" w16du:dateUtc="2025-01-03T09:04:00Z"/>
                <w:rFonts w:ascii="Times New Roman" w:eastAsia="標楷體" w:hAnsi="Times New Roman" w:cs="Times New Roman"/>
              </w:rPr>
              <w:pPrChange w:id="35040" w:author="瑋婷 徐" w:date="2025-01-03T17:04:00Z" w16du:dateUtc="2025-01-03T09:04:00Z">
                <w:pPr>
                  <w:spacing w:line="276" w:lineRule="auto"/>
                  <w:jc w:val="center"/>
                </w:pPr>
              </w:pPrChange>
            </w:pPr>
            <w:del w:id="35041" w:author="瑋婷 徐" w:date="2025-01-03T17:04:00Z" w16du:dateUtc="2025-01-03T09:04:00Z">
              <w:r w:rsidDel="003C19C7">
                <w:rPr>
                  <w:rFonts w:ascii="Times New Roman" w:eastAsia="標楷體" w:hAnsi="Times New Roman" w:cs="Times New Roman"/>
                </w:rPr>
                <w:delText>19</w:delText>
              </w:r>
            </w:del>
          </w:p>
        </w:tc>
        <w:tc>
          <w:tcPr>
            <w:tcW w:w="267" w:type="dxa"/>
            <w:tcBorders>
              <w:top w:val="single" w:sz="4" w:space="0" w:color="000000"/>
              <w:bottom w:val="single" w:sz="4" w:space="0" w:color="000000"/>
            </w:tcBorders>
            <w:shd w:val="clear" w:color="auto" w:fill="FFFFFF"/>
            <w:vAlign w:val="center"/>
          </w:tcPr>
          <w:p w14:paraId="1A08E3EC" w14:textId="1ED2FF6A" w:rsidR="00D93FCC" w:rsidDel="003C19C7" w:rsidRDefault="002435EC">
            <w:pPr>
              <w:rPr>
                <w:del w:id="35042" w:author="瑋婷 徐" w:date="2025-01-03T17:04:00Z" w16du:dateUtc="2025-01-03T09:04:00Z"/>
                <w:rFonts w:ascii="Times New Roman" w:eastAsia="標楷體" w:hAnsi="Times New Roman" w:cs="Times New Roman"/>
              </w:rPr>
              <w:pPrChange w:id="35043" w:author="瑋婷 徐" w:date="2025-01-03T17:04:00Z" w16du:dateUtc="2025-01-03T09:04:00Z">
                <w:pPr>
                  <w:spacing w:line="276" w:lineRule="auto"/>
                  <w:jc w:val="center"/>
                </w:pPr>
              </w:pPrChange>
            </w:pPr>
            <w:del w:id="35044" w:author="瑋婷 徐" w:date="2025-01-03T17:04:00Z" w16du:dateUtc="2025-01-03T09:04:00Z">
              <w:r w:rsidDel="003C19C7">
                <w:rPr>
                  <w:rFonts w:ascii="Times New Roman" w:eastAsia="標楷體" w:hAnsi="Times New Roman" w:cs="Times New Roman"/>
                </w:rPr>
                <w:delText>20</w:delText>
              </w:r>
            </w:del>
          </w:p>
        </w:tc>
        <w:tc>
          <w:tcPr>
            <w:tcW w:w="266" w:type="dxa"/>
            <w:tcBorders>
              <w:top w:val="single" w:sz="4" w:space="0" w:color="000000"/>
              <w:bottom w:val="single" w:sz="4" w:space="0" w:color="000000"/>
            </w:tcBorders>
            <w:shd w:val="clear" w:color="auto" w:fill="D9D9D9"/>
            <w:vAlign w:val="center"/>
          </w:tcPr>
          <w:p w14:paraId="621CA5A8" w14:textId="6F82D77D" w:rsidR="00D93FCC" w:rsidDel="003C19C7" w:rsidRDefault="002435EC">
            <w:pPr>
              <w:rPr>
                <w:del w:id="35045" w:author="瑋婷 徐" w:date="2025-01-03T17:04:00Z" w16du:dateUtc="2025-01-03T09:04:00Z"/>
                <w:rFonts w:ascii="Times New Roman" w:eastAsia="標楷體" w:hAnsi="Times New Roman" w:cs="Times New Roman"/>
              </w:rPr>
              <w:pPrChange w:id="35046" w:author="瑋婷 徐" w:date="2025-01-03T17:04:00Z" w16du:dateUtc="2025-01-03T09:04:00Z">
                <w:pPr>
                  <w:spacing w:line="276" w:lineRule="auto"/>
                  <w:jc w:val="center"/>
                </w:pPr>
              </w:pPrChange>
            </w:pPr>
            <w:del w:id="35047" w:author="瑋婷 徐" w:date="2025-01-03T17:04:00Z" w16du:dateUtc="2025-01-03T09:04:00Z">
              <w:r w:rsidDel="003C19C7">
                <w:rPr>
                  <w:rFonts w:ascii="Times New Roman" w:eastAsia="標楷體" w:hAnsi="Times New Roman" w:cs="Times New Roman"/>
                </w:rPr>
                <w:delText>21</w:delText>
              </w:r>
            </w:del>
          </w:p>
        </w:tc>
        <w:tc>
          <w:tcPr>
            <w:tcW w:w="266" w:type="dxa"/>
            <w:tcBorders>
              <w:top w:val="single" w:sz="4" w:space="0" w:color="000000"/>
              <w:bottom w:val="single" w:sz="4" w:space="0" w:color="000000"/>
            </w:tcBorders>
            <w:shd w:val="clear" w:color="auto" w:fill="FFFFFF"/>
            <w:vAlign w:val="center"/>
          </w:tcPr>
          <w:p w14:paraId="000BFE78" w14:textId="3A8CDAAA" w:rsidR="00D93FCC" w:rsidDel="003C19C7" w:rsidRDefault="002435EC">
            <w:pPr>
              <w:rPr>
                <w:del w:id="35048" w:author="瑋婷 徐" w:date="2025-01-03T17:04:00Z" w16du:dateUtc="2025-01-03T09:04:00Z"/>
                <w:rFonts w:ascii="Times New Roman" w:eastAsia="標楷體" w:hAnsi="Times New Roman" w:cs="Times New Roman"/>
              </w:rPr>
              <w:pPrChange w:id="35049" w:author="瑋婷 徐" w:date="2025-01-03T17:04:00Z" w16du:dateUtc="2025-01-03T09:04:00Z">
                <w:pPr>
                  <w:spacing w:line="276" w:lineRule="auto"/>
                  <w:jc w:val="center"/>
                </w:pPr>
              </w:pPrChange>
            </w:pPr>
            <w:del w:id="35050" w:author="瑋婷 徐" w:date="2025-01-03T17:04:00Z" w16du:dateUtc="2025-01-03T09:04:00Z">
              <w:r w:rsidDel="003C19C7">
                <w:rPr>
                  <w:rFonts w:ascii="Times New Roman" w:eastAsia="標楷體" w:hAnsi="Times New Roman" w:cs="Times New Roman"/>
                </w:rPr>
                <w:delText>22</w:delText>
              </w:r>
            </w:del>
          </w:p>
        </w:tc>
        <w:tc>
          <w:tcPr>
            <w:tcW w:w="266" w:type="dxa"/>
            <w:tcBorders>
              <w:top w:val="single" w:sz="4" w:space="0" w:color="000000"/>
              <w:bottom w:val="single" w:sz="4" w:space="0" w:color="000000"/>
            </w:tcBorders>
            <w:shd w:val="clear" w:color="auto" w:fill="D9D9D9"/>
            <w:vAlign w:val="center"/>
          </w:tcPr>
          <w:p w14:paraId="672DEC4D" w14:textId="406D1879" w:rsidR="00D93FCC" w:rsidDel="003C19C7" w:rsidRDefault="002435EC">
            <w:pPr>
              <w:rPr>
                <w:del w:id="35051" w:author="瑋婷 徐" w:date="2025-01-03T17:04:00Z" w16du:dateUtc="2025-01-03T09:04:00Z"/>
                <w:rFonts w:ascii="Times New Roman" w:eastAsia="標楷體" w:hAnsi="Times New Roman" w:cs="Times New Roman"/>
              </w:rPr>
              <w:pPrChange w:id="35052" w:author="瑋婷 徐" w:date="2025-01-03T17:04:00Z" w16du:dateUtc="2025-01-03T09:04:00Z">
                <w:pPr>
                  <w:spacing w:line="276" w:lineRule="auto"/>
                  <w:jc w:val="center"/>
                </w:pPr>
              </w:pPrChange>
            </w:pPr>
            <w:del w:id="35053" w:author="瑋婷 徐" w:date="2025-01-03T17:04:00Z" w16du:dateUtc="2025-01-03T09:04:00Z">
              <w:r w:rsidDel="003C19C7">
                <w:rPr>
                  <w:rFonts w:ascii="Times New Roman" w:eastAsia="標楷體" w:hAnsi="Times New Roman" w:cs="Times New Roman"/>
                </w:rPr>
                <w:delText>23</w:delText>
              </w:r>
            </w:del>
          </w:p>
        </w:tc>
        <w:tc>
          <w:tcPr>
            <w:tcW w:w="275" w:type="dxa"/>
            <w:tcBorders>
              <w:top w:val="single" w:sz="4" w:space="0" w:color="000000"/>
              <w:bottom w:val="single" w:sz="4" w:space="0" w:color="000000"/>
            </w:tcBorders>
            <w:shd w:val="clear" w:color="auto" w:fill="FFFFFF"/>
            <w:vAlign w:val="center"/>
          </w:tcPr>
          <w:p w14:paraId="67CF3457" w14:textId="1955F088" w:rsidR="00D93FCC" w:rsidDel="003C19C7" w:rsidRDefault="002435EC">
            <w:pPr>
              <w:rPr>
                <w:del w:id="35054" w:author="瑋婷 徐" w:date="2025-01-03T17:04:00Z" w16du:dateUtc="2025-01-03T09:04:00Z"/>
                <w:rFonts w:ascii="Times New Roman" w:eastAsia="標楷體" w:hAnsi="Times New Roman" w:cs="Times New Roman"/>
              </w:rPr>
              <w:pPrChange w:id="35055" w:author="瑋婷 徐" w:date="2025-01-03T17:04:00Z" w16du:dateUtc="2025-01-03T09:04:00Z">
                <w:pPr>
                  <w:spacing w:line="276" w:lineRule="auto"/>
                  <w:jc w:val="center"/>
                </w:pPr>
              </w:pPrChange>
            </w:pPr>
            <w:del w:id="35056" w:author="瑋婷 徐" w:date="2025-01-03T17:04:00Z" w16du:dateUtc="2025-01-03T09:04:00Z">
              <w:r w:rsidDel="003C19C7">
                <w:rPr>
                  <w:rFonts w:ascii="Times New Roman" w:eastAsia="標楷體" w:hAnsi="Times New Roman" w:cs="Times New Roman"/>
                </w:rPr>
                <w:delText>24</w:delText>
              </w:r>
            </w:del>
          </w:p>
        </w:tc>
        <w:tc>
          <w:tcPr>
            <w:tcW w:w="266" w:type="dxa"/>
            <w:tcBorders>
              <w:top w:val="single" w:sz="4" w:space="0" w:color="000000"/>
              <w:bottom w:val="single" w:sz="4" w:space="0" w:color="000000"/>
            </w:tcBorders>
            <w:shd w:val="clear" w:color="auto" w:fill="D9D9D9"/>
            <w:vAlign w:val="center"/>
          </w:tcPr>
          <w:p w14:paraId="1317EA70" w14:textId="46DFB7BF" w:rsidR="00D93FCC" w:rsidDel="003C19C7" w:rsidRDefault="002435EC">
            <w:pPr>
              <w:rPr>
                <w:del w:id="35057" w:author="瑋婷 徐" w:date="2025-01-03T17:04:00Z" w16du:dateUtc="2025-01-03T09:04:00Z"/>
                <w:rFonts w:ascii="Times New Roman" w:eastAsia="標楷體" w:hAnsi="Times New Roman" w:cs="Times New Roman"/>
              </w:rPr>
              <w:pPrChange w:id="35058" w:author="瑋婷 徐" w:date="2025-01-03T17:04:00Z" w16du:dateUtc="2025-01-03T09:04:00Z">
                <w:pPr>
                  <w:spacing w:line="276" w:lineRule="auto"/>
                  <w:jc w:val="center"/>
                </w:pPr>
              </w:pPrChange>
            </w:pPr>
            <w:del w:id="35059" w:author="瑋婷 徐" w:date="2025-01-03T17:04:00Z" w16du:dateUtc="2025-01-03T09:04:00Z">
              <w:r w:rsidDel="003C19C7">
                <w:rPr>
                  <w:rFonts w:ascii="Times New Roman" w:eastAsia="標楷體" w:hAnsi="Times New Roman" w:cs="Times New Roman"/>
                </w:rPr>
                <w:delText>25</w:delText>
              </w:r>
            </w:del>
          </w:p>
        </w:tc>
        <w:tc>
          <w:tcPr>
            <w:tcW w:w="266" w:type="dxa"/>
            <w:tcBorders>
              <w:top w:val="single" w:sz="4" w:space="0" w:color="000000"/>
              <w:bottom w:val="single" w:sz="4" w:space="0" w:color="000000"/>
            </w:tcBorders>
            <w:shd w:val="clear" w:color="auto" w:fill="FFFFFF"/>
            <w:vAlign w:val="center"/>
          </w:tcPr>
          <w:p w14:paraId="178995B2" w14:textId="79DB46DE" w:rsidR="00D93FCC" w:rsidDel="003C19C7" w:rsidRDefault="002435EC">
            <w:pPr>
              <w:rPr>
                <w:del w:id="35060" w:author="瑋婷 徐" w:date="2025-01-03T17:04:00Z" w16du:dateUtc="2025-01-03T09:04:00Z"/>
                <w:rFonts w:ascii="Times New Roman" w:eastAsia="標楷體" w:hAnsi="Times New Roman" w:cs="Times New Roman"/>
              </w:rPr>
              <w:pPrChange w:id="35061" w:author="瑋婷 徐" w:date="2025-01-03T17:04:00Z" w16du:dateUtc="2025-01-03T09:04:00Z">
                <w:pPr>
                  <w:spacing w:line="276" w:lineRule="auto"/>
                  <w:jc w:val="center"/>
                </w:pPr>
              </w:pPrChange>
            </w:pPr>
            <w:del w:id="35062" w:author="瑋婷 徐" w:date="2025-01-03T17:04:00Z" w16du:dateUtc="2025-01-03T09:04:00Z">
              <w:r w:rsidDel="003C19C7">
                <w:rPr>
                  <w:rFonts w:ascii="Times New Roman" w:eastAsia="標楷體" w:hAnsi="Times New Roman" w:cs="Times New Roman"/>
                </w:rPr>
                <w:delText>26</w:delText>
              </w:r>
            </w:del>
          </w:p>
        </w:tc>
        <w:tc>
          <w:tcPr>
            <w:tcW w:w="263" w:type="dxa"/>
            <w:tcBorders>
              <w:top w:val="single" w:sz="4" w:space="0" w:color="000000"/>
              <w:bottom w:val="single" w:sz="4" w:space="0" w:color="000000"/>
            </w:tcBorders>
            <w:shd w:val="clear" w:color="auto" w:fill="D9D9D9"/>
            <w:vAlign w:val="center"/>
          </w:tcPr>
          <w:p w14:paraId="14407A53" w14:textId="23790088" w:rsidR="00D93FCC" w:rsidDel="003C19C7" w:rsidRDefault="002435EC">
            <w:pPr>
              <w:rPr>
                <w:del w:id="35063" w:author="瑋婷 徐" w:date="2025-01-03T17:04:00Z" w16du:dateUtc="2025-01-03T09:04:00Z"/>
                <w:rFonts w:ascii="Times New Roman" w:eastAsia="標楷體" w:hAnsi="Times New Roman" w:cs="Times New Roman"/>
              </w:rPr>
              <w:pPrChange w:id="35064" w:author="瑋婷 徐" w:date="2025-01-03T17:04:00Z" w16du:dateUtc="2025-01-03T09:04:00Z">
                <w:pPr>
                  <w:spacing w:line="276" w:lineRule="auto"/>
                  <w:jc w:val="center"/>
                </w:pPr>
              </w:pPrChange>
            </w:pPr>
            <w:del w:id="35065" w:author="瑋婷 徐" w:date="2025-01-03T17:04:00Z" w16du:dateUtc="2025-01-03T09:04:00Z">
              <w:r w:rsidDel="003C19C7">
                <w:rPr>
                  <w:rFonts w:ascii="Times New Roman" w:eastAsia="標楷體" w:hAnsi="Times New Roman" w:cs="Times New Roman"/>
                </w:rPr>
                <w:delText>27</w:delText>
              </w:r>
            </w:del>
          </w:p>
        </w:tc>
        <w:tc>
          <w:tcPr>
            <w:tcW w:w="266" w:type="dxa"/>
            <w:tcBorders>
              <w:top w:val="single" w:sz="4" w:space="0" w:color="000000"/>
              <w:bottom w:val="single" w:sz="4" w:space="0" w:color="000000"/>
            </w:tcBorders>
            <w:shd w:val="clear" w:color="auto" w:fill="FFFFFF"/>
            <w:vAlign w:val="center"/>
          </w:tcPr>
          <w:p w14:paraId="08A17F86" w14:textId="125943AB" w:rsidR="00D93FCC" w:rsidDel="003C19C7" w:rsidRDefault="002435EC">
            <w:pPr>
              <w:rPr>
                <w:del w:id="35066" w:author="瑋婷 徐" w:date="2025-01-03T17:04:00Z" w16du:dateUtc="2025-01-03T09:04:00Z"/>
                <w:rFonts w:ascii="Times New Roman" w:eastAsia="標楷體" w:hAnsi="Times New Roman" w:cs="Times New Roman"/>
              </w:rPr>
              <w:pPrChange w:id="35067" w:author="瑋婷 徐" w:date="2025-01-03T17:04:00Z" w16du:dateUtc="2025-01-03T09:04:00Z">
                <w:pPr>
                  <w:spacing w:line="276" w:lineRule="auto"/>
                  <w:jc w:val="center"/>
                </w:pPr>
              </w:pPrChange>
            </w:pPr>
            <w:del w:id="35068" w:author="瑋婷 徐" w:date="2025-01-03T17:04:00Z" w16du:dateUtc="2025-01-03T09:04:00Z">
              <w:r w:rsidDel="003C19C7">
                <w:rPr>
                  <w:rFonts w:ascii="Times New Roman" w:eastAsia="標楷體" w:hAnsi="Times New Roman" w:cs="Times New Roman"/>
                </w:rPr>
                <w:delText>28</w:delText>
              </w:r>
            </w:del>
          </w:p>
        </w:tc>
        <w:tc>
          <w:tcPr>
            <w:tcW w:w="266" w:type="dxa"/>
            <w:tcBorders>
              <w:top w:val="single" w:sz="4" w:space="0" w:color="000000"/>
              <w:bottom w:val="single" w:sz="4" w:space="0" w:color="000000"/>
            </w:tcBorders>
            <w:shd w:val="clear" w:color="auto" w:fill="D9D9D9"/>
            <w:vAlign w:val="center"/>
          </w:tcPr>
          <w:p w14:paraId="36A5E217" w14:textId="741C7F2F" w:rsidR="00D93FCC" w:rsidDel="003C19C7" w:rsidRDefault="002435EC">
            <w:pPr>
              <w:rPr>
                <w:del w:id="35069" w:author="瑋婷 徐" w:date="2025-01-03T17:04:00Z" w16du:dateUtc="2025-01-03T09:04:00Z"/>
                <w:rFonts w:ascii="Times New Roman" w:eastAsia="標楷體" w:hAnsi="Times New Roman" w:cs="Times New Roman"/>
              </w:rPr>
              <w:pPrChange w:id="35070" w:author="瑋婷 徐" w:date="2025-01-03T17:04:00Z" w16du:dateUtc="2025-01-03T09:04:00Z">
                <w:pPr>
                  <w:spacing w:line="276" w:lineRule="auto"/>
                  <w:jc w:val="center"/>
                </w:pPr>
              </w:pPrChange>
            </w:pPr>
            <w:del w:id="35071" w:author="瑋婷 徐" w:date="2025-01-03T17:04:00Z" w16du:dateUtc="2025-01-03T09:04:00Z">
              <w:r w:rsidDel="003C19C7">
                <w:rPr>
                  <w:rFonts w:ascii="Times New Roman" w:eastAsia="標楷體" w:hAnsi="Times New Roman" w:cs="Times New Roman"/>
                </w:rPr>
                <w:delText>29</w:delText>
              </w:r>
            </w:del>
          </w:p>
        </w:tc>
        <w:tc>
          <w:tcPr>
            <w:tcW w:w="266" w:type="dxa"/>
            <w:tcBorders>
              <w:top w:val="single" w:sz="4" w:space="0" w:color="000000"/>
              <w:bottom w:val="single" w:sz="4" w:space="0" w:color="000000"/>
            </w:tcBorders>
            <w:shd w:val="clear" w:color="auto" w:fill="FFFFFF"/>
            <w:vAlign w:val="center"/>
          </w:tcPr>
          <w:p w14:paraId="14DF5EDB" w14:textId="5BF11BE8" w:rsidR="00D93FCC" w:rsidDel="003C19C7" w:rsidRDefault="002435EC">
            <w:pPr>
              <w:rPr>
                <w:del w:id="35072" w:author="瑋婷 徐" w:date="2025-01-03T17:04:00Z" w16du:dateUtc="2025-01-03T09:04:00Z"/>
                <w:rFonts w:ascii="Times New Roman" w:eastAsia="標楷體" w:hAnsi="Times New Roman" w:cs="Times New Roman"/>
              </w:rPr>
              <w:pPrChange w:id="35073" w:author="瑋婷 徐" w:date="2025-01-03T17:04:00Z" w16du:dateUtc="2025-01-03T09:04:00Z">
                <w:pPr>
                  <w:spacing w:line="276" w:lineRule="auto"/>
                  <w:jc w:val="center"/>
                </w:pPr>
              </w:pPrChange>
            </w:pPr>
            <w:del w:id="35074" w:author="瑋婷 徐" w:date="2025-01-03T17:04:00Z" w16du:dateUtc="2025-01-03T09:04:00Z">
              <w:r w:rsidDel="003C19C7">
                <w:rPr>
                  <w:rFonts w:ascii="Times New Roman" w:eastAsia="標楷體" w:hAnsi="Times New Roman" w:cs="Times New Roman"/>
                </w:rPr>
                <w:delText>30</w:delText>
              </w:r>
            </w:del>
          </w:p>
        </w:tc>
        <w:tc>
          <w:tcPr>
            <w:tcW w:w="263" w:type="dxa"/>
            <w:tcBorders>
              <w:top w:val="single" w:sz="4" w:space="0" w:color="000000"/>
              <w:bottom w:val="single" w:sz="4" w:space="0" w:color="000000"/>
            </w:tcBorders>
            <w:shd w:val="clear" w:color="auto" w:fill="D9D9D9"/>
            <w:vAlign w:val="center"/>
          </w:tcPr>
          <w:p w14:paraId="5846AA82" w14:textId="650BD90A" w:rsidR="00D93FCC" w:rsidDel="003C19C7" w:rsidRDefault="002435EC">
            <w:pPr>
              <w:rPr>
                <w:del w:id="35075" w:author="瑋婷 徐" w:date="2025-01-03T17:04:00Z" w16du:dateUtc="2025-01-03T09:04:00Z"/>
                <w:rFonts w:ascii="Times New Roman" w:eastAsia="標楷體" w:hAnsi="Times New Roman" w:cs="Times New Roman"/>
              </w:rPr>
              <w:pPrChange w:id="35076" w:author="瑋婷 徐" w:date="2025-01-03T17:04:00Z" w16du:dateUtc="2025-01-03T09:04:00Z">
                <w:pPr>
                  <w:spacing w:line="276" w:lineRule="auto"/>
                  <w:jc w:val="center"/>
                </w:pPr>
              </w:pPrChange>
            </w:pPr>
            <w:del w:id="35077" w:author="瑋婷 徐" w:date="2025-01-03T17:04:00Z" w16du:dateUtc="2025-01-03T09:04:00Z">
              <w:r w:rsidDel="003C19C7">
                <w:rPr>
                  <w:rFonts w:ascii="Times New Roman" w:eastAsia="標楷體" w:hAnsi="Times New Roman" w:cs="Times New Roman"/>
                </w:rPr>
                <w:delText>31</w:delText>
              </w:r>
            </w:del>
          </w:p>
        </w:tc>
        <w:tc>
          <w:tcPr>
            <w:tcW w:w="266" w:type="dxa"/>
            <w:tcBorders>
              <w:top w:val="single" w:sz="4" w:space="0" w:color="000000"/>
              <w:bottom w:val="single" w:sz="4" w:space="0" w:color="000000"/>
            </w:tcBorders>
            <w:shd w:val="clear" w:color="auto" w:fill="FFFFFF"/>
            <w:vAlign w:val="center"/>
          </w:tcPr>
          <w:p w14:paraId="2A082AD9" w14:textId="12A80919" w:rsidR="00D93FCC" w:rsidDel="003C19C7" w:rsidRDefault="002435EC">
            <w:pPr>
              <w:rPr>
                <w:del w:id="35078" w:author="瑋婷 徐" w:date="2025-01-03T17:04:00Z" w16du:dateUtc="2025-01-03T09:04:00Z"/>
                <w:rFonts w:ascii="Times New Roman" w:eastAsia="標楷體" w:hAnsi="Times New Roman" w:cs="Times New Roman"/>
              </w:rPr>
              <w:pPrChange w:id="35079" w:author="瑋婷 徐" w:date="2025-01-03T17:04:00Z" w16du:dateUtc="2025-01-03T09:04:00Z">
                <w:pPr>
                  <w:spacing w:line="276" w:lineRule="auto"/>
                  <w:jc w:val="center"/>
                </w:pPr>
              </w:pPrChange>
            </w:pPr>
            <w:del w:id="35080" w:author="瑋婷 徐" w:date="2025-01-03T17:04:00Z" w16du:dateUtc="2025-01-03T09:04:00Z">
              <w:r w:rsidDel="003C19C7">
                <w:rPr>
                  <w:rFonts w:ascii="Times New Roman" w:eastAsia="標楷體" w:hAnsi="Times New Roman" w:cs="Times New Roman"/>
                </w:rPr>
                <w:delText>32</w:delText>
              </w:r>
            </w:del>
          </w:p>
        </w:tc>
        <w:tc>
          <w:tcPr>
            <w:tcW w:w="266" w:type="dxa"/>
            <w:tcBorders>
              <w:top w:val="single" w:sz="4" w:space="0" w:color="000000"/>
              <w:bottom w:val="single" w:sz="4" w:space="0" w:color="000000"/>
            </w:tcBorders>
            <w:shd w:val="clear" w:color="auto" w:fill="D9D9D9"/>
            <w:vAlign w:val="center"/>
          </w:tcPr>
          <w:p w14:paraId="166096B5" w14:textId="4ED20125" w:rsidR="00D93FCC" w:rsidDel="003C19C7" w:rsidRDefault="002435EC">
            <w:pPr>
              <w:rPr>
                <w:del w:id="35081" w:author="瑋婷 徐" w:date="2025-01-03T17:04:00Z" w16du:dateUtc="2025-01-03T09:04:00Z"/>
                <w:rFonts w:ascii="Times New Roman" w:eastAsia="標楷體" w:hAnsi="Times New Roman" w:cs="Times New Roman"/>
              </w:rPr>
              <w:pPrChange w:id="35082" w:author="瑋婷 徐" w:date="2025-01-03T17:04:00Z" w16du:dateUtc="2025-01-03T09:04:00Z">
                <w:pPr>
                  <w:spacing w:line="276" w:lineRule="auto"/>
                  <w:jc w:val="center"/>
                </w:pPr>
              </w:pPrChange>
            </w:pPr>
            <w:del w:id="35083" w:author="瑋婷 徐" w:date="2025-01-03T17:04:00Z" w16du:dateUtc="2025-01-03T09:04:00Z">
              <w:r w:rsidDel="003C19C7">
                <w:rPr>
                  <w:rFonts w:ascii="Times New Roman" w:eastAsia="標楷體" w:hAnsi="Times New Roman" w:cs="Times New Roman"/>
                </w:rPr>
                <w:delText>33</w:delText>
              </w:r>
            </w:del>
          </w:p>
        </w:tc>
        <w:tc>
          <w:tcPr>
            <w:tcW w:w="267" w:type="dxa"/>
            <w:tcBorders>
              <w:top w:val="single" w:sz="4" w:space="0" w:color="000000"/>
              <w:bottom w:val="single" w:sz="4" w:space="0" w:color="000000"/>
            </w:tcBorders>
            <w:shd w:val="clear" w:color="auto" w:fill="FFFFFF"/>
            <w:vAlign w:val="center"/>
          </w:tcPr>
          <w:p w14:paraId="1282695C" w14:textId="57644156" w:rsidR="00D93FCC" w:rsidDel="003C19C7" w:rsidRDefault="002435EC">
            <w:pPr>
              <w:rPr>
                <w:del w:id="35084" w:author="瑋婷 徐" w:date="2025-01-03T17:04:00Z" w16du:dateUtc="2025-01-03T09:04:00Z"/>
                <w:rFonts w:ascii="Times New Roman" w:eastAsia="標楷體" w:hAnsi="Times New Roman" w:cs="Times New Roman"/>
              </w:rPr>
              <w:pPrChange w:id="35085" w:author="瑋婷 徐" w:date="2025-01-03T17:04:00Z" w16du:dateUtc="2025-01-03T09:04:00Z">
                <w:pPr>
                  <w:spacing w:line="276" w:lineRule="auto"/>
                  <w:jc w:val="center"/>
                </w:pPr>
              </w:pPrChange>
            </w:pPr>
            <w:del w:id="35086" w:author="瑋婷 徐" w:date="2025-01-03T17:04:00Z" w16du:dateUtc="2025-01-03T09:04:00Z">
              <w:r w:rsidDel="003C19C7">
                <w:rPr>
                  <w:rFonts w:ascii="Times New Roman" w:eastAsia="標楷體" w:hAnsi="Times New Roman" w:cs="Times New Roman"/>
                </w:rPr>
                <w:delText>34</w:delText>
              </w:r>
            </w:del>
          </w:p>
        </w:tc>
        <w:tc>
          <w:tcPr>
            <w:tcW w:w="251" w:type="dxa"/>
            <w:tcBorders>
              <w:top w:val="single" w:sz="4" w:space="0" w:color="000000"/>
              <w:bottom w:val="single" w:sz="4" w:space="0" w:color="000000"/>
              <w:right w:val="single" w:sz="4" w:space="0" w:color="000000"/>
            </w:tcBorders>
            <w:shd w:val="clear" w:color="auto" w:fill="D9D9D9"/>
            <w:vAlign w:val="center"/>
          </w:tcPr>
          <w:p w14:paraId="3010AC77" w14:textId="695364F5" w:rsidR="00D93FCC" w:rsidDel="003C19C7" w:rsidRDefault="002435EC">
            <w:pPr>
              <w:rPr>
                <w:del w:id="35087" w:author="瑋婷 徐" w:date="2025-01-03T17:04:00Z" w16du:dateUtc="2025-01-03T09:04:00Z"/>
                <w:rFonts w:ascii="Times New Roman" w:eastAsia="標楷體" w:hAnsi="Times New Roman" w:cs="Times New Roman"/>
              </w:rPr>
              <w:pPrChange w:id="35088" w:author="瑋婷 徐" w:date="2025-01-03T17:04:00Z" w16du:dateUtc="2025-01-03T09:04:00Z">
                <w:pPr>
                  <w:spacing w:line="276" w:lineRule="auto"/>
                  <w:jc w:val="center"/>
                </w:pPr>
              </w:pPrChange>
            </w:pPr>
            <w:del w:id="35089" w:author="瑋婷 徐" w:date="2025-01-03T17:04:00Z" w16du:dateUtc="2025-01-03T09:04:00Z">
              <w:r w:rsidDel="003C19C7">
                <w:rPr>
                  <w:rFonts w:ascii="Times New Roman" w:eastAsia="標楷體" w:hAnsi="Times New Roman" w:cs="Times New Roman"/>
                </w:rPr>
                <w:delText>35</w:delText>
              </w:r>
            </w:del>
          </w:p>
        </w:tc>
      </w:tr>
      <w:tr w:rsidR="00000000" w:rsidDel="003C19C7" w14:paraId="29E86F82" w14:textId="096D1515">
        <w:trPr>
          <w:cantSplit/>
          <w:jc w:val="center"/>
          <w:del w:id="35090"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5FCCCB0B" w14:textId="6F2B3727" w:rsidR="00D93FCC" w:rsidDel="003C19C7" w:rsidRDefault="002435EC">
            <w:pPr>
              <w:rPr>
                <w:del w:id="35091" w:author="瑋婷 徐" w:date="2025-01-03T17:04:00Z" w16du:dateUtc="2025-01-03T09:04:00Z"/>
                <w:rFonts w:ascii="Times New Roman" w:eastAsia="標楷體" w:hAnsi="Times New Roman" w:cs="Times New Roman"/>
              </w:rPr>
              <w:pPrChange w:id="35092" w:author="瑋婷 徐" w:date="2025-01-03T17:04:00Z" w16du:dateUtc="2025-01-03T09:04:00Z">
                <w:pPr>
                  <w:spacing w:line="276" w:lineRule="auto"/>
                </w:pPr>
              </w:pPrChange>
            </w:pPr>
            <w:del w:id="35093" w:author="瑋婷 徐" w:date="2025-01-03T17:04:00Z" w16du:dateUtc="2025-01-03T09:04:00Z">
              <w:r w:rsidDel="003C19C7">
                <w:rPr>
                  <w:rFonts w:ascii="Times New Roman" w:eastAsia="標楷體" w:hAnsi="Times New Roman" w:cs="Times New Roman"/>
                  <w:color w:val="000000"/>
                </w:rPr>
                <w:delText>白尾鴝</w:delText>
              </w:r>
              <w:r w:rsidDel="003C19C7">
                <w:rPr>
                  <w:rFonts w:ascii="Times New Roman" w:eastAsia="標楷體" w:hAnsi="Times New Roman" w:cs="Times New Roman"/>
                  <w:color w:val="000000"/>
                </w:rPr>
                <w:delText xml:space="preserve"> ※ III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E9641AF" w14:textId="75FFDBAB" w:rsidR="00D93FCC" w:rsidDel="003C19C7" w:rsidRDefault="002435EC">
            <w:pPr>
              <w:rPr>
                <w:del w:id="35094" w:author="瑋婷 徐" w:date="2025-01-03T17:04:00Z" w16du:dateUtc="2025-01-03T09:04:00Z"/>
                <w:rFonts w:ascii="Times New Roman" w:eastAsia="標楷體" w:hAnsi="Times New Roman" w:cs="Times New Roman"/>
                <w:i/>
              </w:rPr>
              <w:pPrChange w:id="35095" w:author="瑋婷 徐" w:date="2025-01-03T17:04:00Z" w16du:dateUtc="2025-01-03T09:04:00Z">
                <w:pPr>
                  <w:spacing w:line="276" w:lineRule="auto"/>
                </w:pPr>
              </w:pPrChange>
            </w:pPr>
            <w:del w:id="35096" w:author="瑋婷 徐" w:date="2025-01-03T17:04:00Z" w16du:dateUtc="2025-01-03T09:04:00Z">
              <w:r w:rsidDel="003C19C7">
                <w:rPr>
                  <w:rFonts w:ascii="Times New Roman" w:eastAsia="標楷體" w:hAnsi="Times New Roman" w:cs="Times New Roman"/>
                  <w:i/>
                  <w:iCs/>
                  <w:color w:val="000000"/>
                </w:rPr>
                <w:delText>Myiomela leucura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7562A47F" w14:textId="213D0E74" w:rsidR="00D93FCC" w:rsidDel="003C19C7" w:rsidRDefault="002435EC">
            <w:pPr>
              <w:rPr>
                <w:del w:id="35097" w:author="瑋婷 徐" w:date="2025-01-03T17:04:00Z" w16du:dateUtc="2025-01-03T09:04:00Z"/>
                <w:rFonts w:ascii="Times New Roman" w:eastAsia="標楷體" w:hAnsi="Times New Roman" w:cs="Times New Roman"/>
              </w:rPr>
              <w:pPrChange w:id="35098" w:author="瑋婷 徐" w:date="2025-01-03T17:04:00Z" w16du:dateUtc="2025-01-03T09:04:00Z">
                <w:pPr>
                  <w:spacing w:line="276" w:lineRule="auto"/>
                  <w:jc w:val="center"/>
                </w:pPr>
              </w:pPrChange>
            </w:pPr>
            <w:del w:id="35099"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644D98BE" w14:textId="3E603F66" w:rsidR="00D93FCC" w:rsidDel="003C19C7" w:rsidRDefault="00D93FCC">
            <w:pPr>
              <w:rPr>
                <w:del w:id="35100" w:author="瑋婷 徐" w:date="2025-01-03T17:04:00Z" w16du:dateUtc="2025-01-03T09:04:00Z"/>
                <w:rFonts w:ascii="Times New Roman" w:eastAsia="標楷體" w:hAnsi="Times New Roman" w:cs="Times New Roman"/>
              </w:rPr>
              <w:pPrChange w:id="35101"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0FE98D90" w14:textId="0D6CFBEF" w:rsidR="00D93FCC" w:rsidDel="003C19C7" w:rsidRDefault="00D93FCC">
            <w:pPr>
              <w:rPr>
                <w:del w:id="35102" w:author="瑋婷 徐" w:date="2025-01-03T17:04:00Z" w16du:dateUtc="2025-01-03T09:04:00Z"/>
                <w:rFonts w:ascii="Times New Roman" w:eastAsia="標楷體" w:hAnsi="Times New Roman" w:cs="Times New Roman"/>
              </w:rPr>
              <w:pPrChange w:id="35103"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0DE88D4E" w14:textId="2909A511" w:rsidR="00D93FCC" w:rsidDel="003C19C7" w:rsidRDefault="00D93FCC">
            <w:pPr>
              <w:rPr>
                <w:del w:id="35104" w:author="瑋婷 徐" w:date="2025-01-03T17:04:00Z" w16du:dateUtc="2025-01-03T09:04:00Z"/>
                <w:rFonts w:ascii="Times New Roman" w:eastAsia="標楷體" w:hAnsi="Times New Roman" w:cs="Times New Roman"/>
              </w:rPr>
              <w:pPrChange w:id="35105"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2D81A175" w14:textId="720E3B37" w:rsidR="00D93FCC" w:rsidDel="003C19C7" w:rsidRDefault="00D93FCC">
            <w:pPr>
              <w:rPr>
                <w:del w:id="35106" w:author="瑋婷 徐" w:date="2025-01-03T17:04:00Z" w16du:dateUtc="2025-01-03T09:04:00Z"/>
                <w:rFonts w:ascii="Times New Roman" w:eastAsia="標楷體" w:hAnsi="Times New Roman" w:cs="Times New Roman"/>
              </w:rPr>
              <w:pPrChange w:id="35107"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611BE137" w14:textId="29455DA8" w:rsidR="00D93FCC" w:rsidDel="003C19C7" w:rsidRDefault="002435EC">
            <w:pPr>
              <w:rPr>
                <w:del w:id="35108" w:author="瑋婷 徐" w:date="2025-01-03T17:04:00Z" w16du:dateUtc="2025-01-03T09:04:00Z"/>
                <w:rFonts w:ascii="Times New Roman" w:eastAsia="標楷體" w:hAnsi="Times New Roman" w:cs="Times New Roman"/>
              </w:rPr>
              <w:pPrChange w:id="35109" w:author="瑋婷 徐" w:date="2025-01-03T17:04:00Z" w16du:dateUtc="2025-01-03T09:04:00Z">
                <w:pPr>
                  <w:spacing w:line="276" w:lineRule="auto"/>
                  <w:jc w:val="center"/>
                </w:pPr>
              </w:pPrChange>
            </w:pPr>
            <w:del w:id="35110" w:author="瑋婷 徐" w:date="2025-01-03T17:04:00Z" w16du:dateUtc="2025-01-03T09:04:00Z">
              <w:r w:rsidDel="003C19C7">
                <w:rPr>
                  <w:rFonts w:ascii="Times New Roman" w:eastAsia="標楷體" w:hAnsi="Times New Roman" w:cs="Times New Roman"/>
                  <w:color w:val="000000"/>
                </w:rPr>
                <w:delText>*</w:delText>
              </w:r>
            </w:del>
          </w:p>
        </w:tc>
        <w:tc>
          <w:tcPr>
            <w:tcW w:w="252" w:type="dxa"/>
            <w:tcBorders>
              <w:top w:val="single" w:sz="4" w:space="0" w:color="000000"/>
              <w:bottom w:val="single" w:sz="4" w:space="0" w:color="000000"/>
            </w:tcBorders>
            <w:shd w:val="clear" w:color="auto" w:fill="D9D9D9"/>
            <w:vAlign w:val="center"/>
          </w:tcPr>
          <w:p w14:paraId="059BE169" w14:textId="6526B352" w:rsidR="00D93FCC" w:rsidDel="003C19C7" w:rsidRDefault="00D93FCC">
            <w:pPr>
              <w:rPr>
                <w:del w:id="35111" w:author="瑋婷 徐" w:date="2025-01-03T17:04:00Z" w16du:dateUtc="2025-01-03T09:04:00Z"/>
                <w:rFonts w:ascii="Times New Roman" w:eastAsia="標楷體" w:hAnsi="Times New Roman" w:cs="Times New Roman"/>
              </w:rPr>
              <w:pPrChange w:id="35112"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4823383C" w14:textId="18BA40F6" w:rsidR="00D93FCC" w:rsidDel="003C19C7" w:rsidRDefault="00D93FCC">
            <w:pPr>
              <w:rPr>
                <w:del w:id="35113" w:author="瑋婷 徐" w:date="2025-01-03T17:04:00Z" w16du:dateUtc="2025-01-03T09:04:00Z"/>
                <w:rFonts w:ascii="Times New Roman" w:eastAsia="標楷體" w:hAnsi="Times New Roman" w:cs="Times New Roman"/>
              </w:rPr>
              <w:pPrChange w:id="35114"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0A312D64" w14:textId="3C5ACD9F" w:rsidR="00D93FCC" w:rsidDel="003C19C7" w:rsidRDefault="00D93FCC">
            <w:pPr>
              <w:rPr>
                <w:del w:id="35115" w:author="瑋婷 徐" w:date="2025-01-03T17:04:00Z" w16du:dateUtc="2025-01-03T09:04:00Z"/>
                <w:rFonts w:ascii="Times New Roman" w:eastAsia="標楷體" w:hAnsi="Times New Roman" w:cs="Times New Roman"/>
              </w:rPr>
              <w:pPrChange w:id="351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BA715C5" w14:textId="028F25B5" w:rsidR="00D93FCC" w:rsidDel="003C19C7" w:rsidRDefault="00D93FCC">
            <w:pPr>
              <w:rPr>
                <w:del w:id="35117" w:author="瑋婷 徐" w:date="2025-01-03T17:04:00Z" w16du:dateUtc="2025-01-03T09:04:00Z"/>
                <w:rFonts w:ascii="Times New Roman" w:eastAsia="標楷體" w:hAnsi="Times New Roman" w:cs="Times New Roman"/>
              </w:rPr>
              <w:pPrChange w:id="351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3FAE222" w14:textId="2B52971B" w:rsidR="00D93FCC" w:rsidDel="003C19C7" w:rsidRDefault="002435EC">
            <w:pPr>
              <w:rPr>
                <w:del w:id="35119" w:author="瑋婷 徐" w:date="2025-01-03T17:04:00Z" w16du:dateUtc="2025-01-03T09:04:00Z"/>
                <w:rFonts w:ascii="Times New Roman" w:eastAsia="標楷體" w:hAnsi="Times New Roman" w:cs="Times New Roman"/>
              </w:rPr>
              <w:pPrChange w:id="35120" w:author="瑋婷 徐" w:date="2025-01-03T17:04:00Z" w16du:dateUtc="2025-01-03T09:04:00Z">
                <w:pPr>
                  <w:spacing w:line="276" w:lineRule="auto"/>
                  <w:jc w:val="center"/>
                </w:pPr>
              </w:pPrChange>
            </w:pPr>
            <w:del w:id="35121"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7AC21BB3" w14:textId="13E3284C" w:rsidR="00D93FCC" w:rsidDel="003C19C7" w:rsidRDefault="002435EC">
            <w:pPr>
              <w:rPr>
                <w:del w:id="35122" w:author="瑋婷 徐" w:date="2025-01-03T17:04:00Z" w16du:dateUtc="2025-01-03T09:04:00Z"/>
                <w:rFonts w:ascii="Times New Roman" w:eastAsia="標楷體" w:hAnsi="Times New Roman" w:cs="Times New Roman"/>
              </w:rPr>
              <w:pPrChange w:id="35123" w:author="瑋婷 徐" w:date="2025-01-03T17:04:00Z" w16du:dateUtc="2025-01-03T09:04:00Z">
                <w:pPr>
                  <w:spacing w:line="276" w:lineRule="auto"/>
                  <w:jc w:val="center"/>
                </w:pPr>
              </w:pPrChange>
            </w:pPr>
            <w:del w:id="3512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3AD8ADB" w14:textId="30B819AF" w:rsidR="00D93FCC" w:rsidDel="003C19C7" w:rsidRDefault="002435EC">
            <w:pPr>
              <w:rPr>
                <w:del w:id="35125" w:author="瑋婷 徐" w:date="2025-01-03T17:04:00Z" w16du:dateUtc="2025-01-03T09:04:00Z"/>
                <w:rFonts w:ascii="Times New Roman" w:eastAsia="標楷體" w:hAnsi="Times New Roman" w:cs="Times New Roman"/>
              </w:rPr>
              <w:pPrChange w:id="35126" w:author="瑋婷 徐" w:date="2025-01-03T17:04:00Z" w16du:dateUtc="2025-01-03T09:04:00Z">
                <w:pPr>
                  <w:spacing w:line="276" w:lineRule="auto"/>
                  <w:jc w:val="center"/>
                </w:pPr>
              </w:pPrChange>
            </w:pPr>
            <w:del w:id="3512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3B4AB88" w14:textId="127571FB" w:rsidR="00D93FCC" w:rsidDel="003C19C7" w:rsidRDefault="002435EC">
            <w:pPr>
              <w:rPr>
                <w:del w:id="35128" w:author="瑋婷 徐" w:date="2025-01-03T17:04:00Z" w16du:dateUtc="2025-01-03T09:04:00Z"/>
                <w:rFonts w:ascii="Times New Roman" w:eastAsia="標楷體" w:hAnsi="Times New Roman" w:cs="Times New Roman"/>
              </w:rPr>
              <w:pPrChange w:id="35129" w:author="瑋婷 徐" w:date="2025-01-03T17:04:00Z" w16du:dateUtc="2025-01-03T09:04:00Z">
                <w:pPr>
                  <w:spacing w:line="276" w:lineRule="auto"/>
                  <w:jc w:val="center"/>
                </w:pPr>
              </w:pPrChange>
            </w:pPr>
            <w:del w:id="35130"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35254E2F" w14:textId="79D28151" w:rsidR="00D93FCC" w:rsidDel="003C19C7" w:rsidRDefault="002435EC">
            <w:pPr>
              <w:rPr>
                <w:del w:id="35131" w:author="瑋婷 徐" w:date="2025-01-03T17:04:00Z" w16du:dateUtc="2025-01-03T09:04:00Z"/>
                <w:rFonts w:ascii="Times New Roman" w:eastAsia="標楷體" w:hAnsi="Times New Roman" w:cs="Times New Roman"/>
              </w:rPr>
              <w:pPrChange w:id="35132" w:author="瑋婷 徐" w:date="2025-01-03T17:04:00Z" w16du:dateUtc="2025-01-03T09:04:00Z">
                <w:pPr>
                  <w:spacing w:line="276" w:lineRule="auto"/>
                  <w:jc w:val="center"/>
                </w:pPr>
              </w:pPrChange>
            </w:pPr>
            <w:del w:id="3513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73352961" w14:textId="7BF47E21" w:rsidR="00D93FCC" w:rsidDel="003C19C7" w:rsidRDefault="002435EC">
            <w:pPr>
              <w:rPr>
                <w:del w:id="35134" w:author="瑋婷 徐" w:date="2025-01-03T17:04:00Z" w16du:dateUtc="2025-01-03T09:04:00Z"/>
                <w:rFonts w:ascii="Times New Roman" w:eastAsia="標楷體" w:hAnsi="Times New Roman" w:cs="Times New Roman"/>
              </w:rPr>
              <w:pPrChange w:id="35135" w:author="瑋婷 徐" w:date="2025-01-03T17:04:00Z" w16du:dateUtc="2025-01-03T09:04:00Z">
                <w:pPr>
                  <w:spacing w:line="276" w:lineRule="auto"/>
                  <w:jc w:val="center"/>
                </w:pPr>
              </w:pPrChange>
            </w:pPr>
            <w:del w:id="3513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598152F1" w14:textId="70CF9E21" w:rsidR="00D93FCC" w:rsidDel="003C19C7" w:rsidRDefault="002435EC">
            <w:pPr>
              <w:rPr>
                <w:del w:id="35137" w:author="瑋婷 徐" w:date="2025-01-03T17:04:00Z" w16du:dateUtc="2025-01-03T09:04:00Z"/>
                <w:rFonts w:ascii="Times New Roman" w:eastAsia="標楷體" w:hAnsi="Times New Roman" w:cs="Times New Roman"/>
              </w:rPr>
              <w:pPrChange w:id="35138" w:author="瑋婷 徐" w:date="2025-01-03T17:04:00Z" w16du:dateUtc="2025-01-03T09:04:00Z">
                <w:pPr>
                  <w:spacing w:line="276" w:lineRule="auto"/>
                  <w:jc w:val="center"/>
                </w:pPr>
              </w:pPrChange>
            </w:pPr>
            <w:del w:id="3513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5157C62F" w14:textId="67F24335" w:rsidR="00D93FCC" w:rsidDel="003C19C7" w:rsidRDefault="00D93FCC">
            <w:pPr>
              <w:rPr>
                <w:del w:id="35140" w:author="瑋婷 徐" w:date="2025-01-03T17:04:00Z" w16du:dateUtc="2025-01-03T09:04:00Z"/>
                <w:rFonts w:ascii="Times New Roman" w:eastAsia="標楷體" w:hAnsi="Times New Roman" w:cs="Times New Roman"/>
              </w:rPr>
              <w:pPrChange w:id="3514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F5AE2B9" w14:textId="02C606D6" w:rsidR="00D93FCC" w:rsidDel="003C19C7" w:rsidRDefault="002435EC">
            <w:pPr>
              <w:rPr>
                <w:del w:id="35142" w:author="瑋婷 徐" w:date="2025-01-03T17:04:00Z" w16du:dateUtc="2025-01-03T09:04:00Z"/>
                <w:rFonts w:ascii="Times New Roman" w:eastAsia="標楷體" w:hAnsi="Times New Roman" w:cs="Times New Roman"/>
              </w:rPr>
              <w:pPrChange w:id="35143" w:author="瑋婷 徐" w:date="2025-01-03T17:04:00Z" w16du:dateUtc="2025-01-03T09:04:00Z">
                <w:pPr>
                  <w:spacing w:line="276" w:lineRule="auto"/>
                  <w:jc w:val="center"/>
                </w:pPr>
              </w:pPrChange>
            </w:pPr>
            <w:del w:id="35144"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4CB8B164" w14:textId="0200EDAD" w:rsidR="00D93FCC" w:rsidDel="003C19C7" w:rsidRDefault="00D93FCC">
            <w:pPr>
              <w:rPr>
                <w:del w:id="35145" w:author="瑋婷 徐" w:date="2025-01-03T17:04:00Z" w16du:dateUtc="2025-01-03T09:04:00Z"/>
                <w:rFonts w:ascii="Times New Roman" w:eastAsia="標楷體" w:hAnsi="Times New Roman" w:cs="Times New Roman"/>
              </w:rPr>
              <w:pPrChange w:id="351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47A2F87" w14:textId="78AAC696" w:rsidR="00D93FCC" w:rsidDel="003C19C7" w:rsidRDefault="00D93FCC">
            <w:pPr>
              <w:rPr>
                <w:del w:id="35147" w:author="瑋婷 徐" w:date="2025-01-03T17:04:00Z" w16du:dateUtc="2025-01-03T09:04:00Z"/>
                <w:rFonts w:ascii="Times New Roman" w:eastAsia="標楷體" w:hAnsi="Times New Roman" w:cs="Times New Roman"/>
              </w:rPr>
              <w:pPrChange w:id="3514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E7E44F4" w14:textId="44C0D721" w:rsidR="00D93FCC" w:rsidDel="003C19C7" w:rsidRDefault="002435EC">
            <w:pPr>
              <w:rPr>
                <w:del w:id="35149" w:author="瑋婷 徐" w:date="2025-01-03T17:04:00Z" w16du:dateUtc="2025-01-03T09:04:00Z"/>
                <w:rFonts w:ascii="Times New Roman" w:eastAsia="標楷體" w:hAnsi="Times New Roman" w:cs="Times New Roman"/>
              </w:rPr>
              <w:pPrChange w:id="35150" w:author="瑋婷 徐" w:date="2025-01-03T17:04:00Z" w16du:dateUtc="2025-01-03T09:04:00Z">
                <w:pPr>
                  <w:spacing w:line="276" w:lineRule="auto"/>
                  <w:jc w:val="center"/>
                </w:pPr>
              </w:pPrChange>
            </w:pPr>
            <w:del w:id="3515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D282899" w14:textId="3509F1B1" w:rsidR="00D93FCC" w:rsidDel="003C19C7" w:rsidRDefault="00D93FCC">
            <w:pPr>
              <w:rPr>
                <w:del w:id="35152" w:author="瑋婷 徐" w:date="2025-01-03T17:04:00Z" w16du:dateUtc="2025-01-03T09:04:00Z"/>
                <w:rFonts w:ascii="Times New Roman" w:eastAsia="標楷體" w:hAnsi="Times New Roman" w:cs="Times New Roman"/>
              </w:rPr>
              <w:pPrChange w:id="35153"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58AA34E5" w14:textId="5989F1EF" w:rsidR="00D93FCC" w:rsidDel="003C19C7" w:rsidRDefault="00D93FCC">
            <w:pPr>
              <w:rPr>
                <w:del w:id="35154" w:author="瑋婷 徐" w:date="2025-01-03T17:04:00Z" w16du:dateUtc="2025-01-03T09:04:00Z"/>
                <w:rFonts w:ascii="Times New Roman" w:eastAsia="標楷體" w:hAnsi="Times New Roman" w:cs="Times New Roman"/>
              </w:rPr>
              <w:pPrChange w:id="3515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4BC21B1" w14:textId="2AA9CB25" w:rsidR="00D93FCC" w:rsidDel="003C19C7" w:rsidRDefault="002435EC">
            <w:pPr>
              <w:rPr>
                <w:del w:id="35156" w:author="瑋婷 徐" w:date="2025-01-03T17:04:00Z" w16du:dateUtc="2025-01-03T09:04:00Z"/>
                <w:rFonts w:ascii="Times New Roman" w:eastAsia="標楷體" w:hAnsi="Times New Roman" w:cs="Times New Roman"/>
              </w:rPr>
              <w:pPrChange w:id="35157" w:author="瑋婷 徐" w:date="2025-01-03T17:04:00Z" w16du:dateUtc="2025-01-03T09:04:00Z">
                <w:pPr>
                  <w:spacing w:line="276" w:lineRule="auto"/>
                  <w:jc w:val="center"/>
                </w:pPr>
              </w:pPrChange>
            </w:pPr>
            <w:del w:id="3515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10653761" w14:textId="770E3CB3" w:rsidR="00D93FCC" w:rsidDel="003C19C7" w:rsidRDefault="002435EC">
            <w:pPr>
              <w:rPr>
                <w:del w:id="35159" w:author="瑋婷 徐" w:date="2025-01-03T17:04:00Z" w16du:dateUtc="2025-01-03T09:04:00Z"/>
                <w:rFonts w:ascii="Times New Roman" w:eastAsia="標楷體" w:hAnsi="Times New Roman" w:cs="Times New Roman"/>
              </w:rPr>
              <w:pPrChange w:id="35160" w:author="瑋婷 徐" w:date="2025-01-03T17:04:00Z" w16du:dateUtc="2025-01-03T09:04:00Z">
                <w:pPr>
                  <w:spacing w:line="276" w:lineRule="auto"/>
                  <w:jc w:val="center"/>
                </w:pPr>
              </w:pPrChange>
            </w:pPr>
            <w:del w:id="35161"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160A40EF" w14:textId="783BA958" w:rsidR="00D93FCC" w:rsidDel="003C19C7" w:rsidRDefault="00D93FCC">
            <w:pPr>
              <w:rPr>
                <w:del w:id="35162" w:author="瑋婷 徐" w:date="2025-01-03T17:04:00Z" w16du:dateUtc="2025-01-03T09:04:00Z"/>
                <w:rFonts w:ascii="Times New Roman" w:eastAsia="標楷體" w:hAnsi="Times New Roman" w:cs="Times New Roman"/>
              </w:rPr>
              <w:pPrChange w:id="3516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269C93F" w14:textId="23DC7ACC" w:rsidR="00D93FCC" w:rsidDel="003C19C7" w:rsidRDefault="00D93FCC">
            <w:pPr>
              <w:rPr>
                <w:del w:id="35164" w:author="瑋婷 徐" w:date="2025-01-03T17:04:00Z" w16du:dateUtc="2025-01-03T09:04:00Z"/>
                <w:rFonts w:ascii="Times New Roman" w:eastAsia="標楷體" w:hAnsi="Times New Roman" w:cs="Times New Roman"/>
              </w:rPr>
              <w:pPrChange w:id="3516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F5A471C" w14:textId="5C5FB841" w:rsidR="00D93FCC" w:rsidDel="003C19C7" w:rsidRDefault="00D93FCC">
            <w:pPr>
              <w:rPr>
                <w:del w:id="35166" w:author="瑋婷 徐" w:date="2025-01-03T17:04:00Z" w16du:dateUtc="2025-01-03T09:04:00Z"/>
                <w:rFonts w:ascii="Times New Roman" w:eastAsia="標楷體" w:hAnsi="Times New Roman" w:cs="Times New Roman"/>
              </w:rPr>
              <w:pPrChange w:id="3516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566D31D" w14:textId="5F2C6EC7" w:rsidR="00D93FCC" w:rsidDel="003C19C7" w:rsidRDefault="00D93FCC">
            <w:pPr>
              <w:rPr>
                <w:del w:id="35168" w:author="瑋婷 徐" w:date="2025-01-03T17:04:00Z" w16du:dateUtc="2025-01-03T09:04:00Z"/>
                <w:rFonts w:ascii="Times New Roman" w:eastAsia="標楷體" w:hAnsi="Times New Roman" w:cs="Times New Roman"/>
              </w:rPr>
              <w:pPrChange w:id="3516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4BDE67C" w14:textId="6912F9EF" w:rsidR="00D93FCC" w:rsidDel="003C19C7" w:rsidRDefault="002435EC">
            <w:pPr>
              <w:rPr>
                <w:del w:id="35170" w:author="瑋婷 徐" w:date="2025-01-03T17:04:00Z" w16du:dateUtc="2025-01-03T09:04:00Z"/>
                <w:rFonts w:ascii="Times New Roman" w:eastAsia="標楷體" w:hAnsi="Times New Roman" w:cs="Times New Roman"/>
              </w:rPr>
              <w:pPrChange w:id="35171" w:author="瑋婷 徐" w:date="2025-01-03T17:04:00Z" w16du:dateUtc="2025-01-03T09:04:00Z">
                <w:pPr>
                  <w:spacing w:line="276" w:lineRule="auto"/>
                  <w:jc w:val="center"/>
                </w:pPr>
              </w:pPrChange>
            </w:pPr>
            <w:del w:id="3517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44012EA" w14:textId="180B370B" w:rsidR="00D93FCC" w:rsidDel="003C19C7" w:rsidRDefault="00D93FCC">
            <w:pPr>
              <w:rPr>
                <w:del w:id="35173" w:author="瑋婷 徐" w:date="2025-01-03T17:04:00Z" w16du:dateUtc="2025-01-03T09:04:00Z"/>
                <w:rFonts w:ascii="Times New Roman" w:eastAsia="標楷體" w:hAnsi="Times New Roman" w:cs="Times New Roman"/>
              </w:rPr>
              <w:pPrChange w:id="351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9227C1E" w14:textId="014B6616" w:rsidR="00D93FCC" w:rsidDel="003C19C7" w:rsidRDefault="00D93FCC">
            <w:pPr>
              <w:rPr>
                <w:del w:id="35175" w:author="瑋婷 徐" w:date="2025-01-03T17:04:00Z" w16du:dateUtc="2025-01-03T09:04:00Z"/>
                <w:rFonts w:ascii="Times New Roman" w:eastAsia="標楷體" w:hAnsi="Times New Roman" w:cs="Times New Roman"/>
              </w:rPr>
              <w:pPrChange w:id="3517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B004DF6" w14:textId="4497F93D" w:rsidR="00D93FCC" w:rsidDel="003C19C7" w:rsidRDefault="00D93FCC">
            <w:pPr>
              <w:rPr>
                <w:del w:id="35177" w:author="瑋婷 徐" w:date="2025-01-03T17:04:00Z" w16du:dateUtc="2025-01-03T09:04:00Z"/>
                <w:rFonts w:ascii="Times New Roman" w:eastAsia="標楷體" w:hAnsi="Times New Roman" w:cs="Times New Roman"/>
              </w:rPr>
              <w:pPrChange w:id="35178"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25BB9FA6" w14:textId="15416930" w:rsidR="00D93FCC" w:rsidDel="003C19C7" w:rsidRDefault="00D93FCC">
            <w:pPr>
              <w:rPr>
                <w:del w:id="35179" w:author="瑋婷 徐" w:date="2025-01-03T17:04:00Z" w16du:dateUtc="2025-01-03T09:04:00Z"/>
                <w:rFonts w:ascii="Times New Roman" w:eastAsia="標楷體" w:hAnsi="Times New Roman" w:cs="Times New Roman"/>
              </w:rPr>
              <w:pPrChange w:id="35180" w:author="瑋婷 徐" w:date="2025-01-03T17:04:00Z" w16du:dateUtc="2025-01-03T09:04:00Z">
                <w:pPr>
                  <w:spacing w:line="276" w:lineRule="auto"/>
                  <w:jc w:val="center"/>
                </w:pPr>
              </w:pPrChange>
            </w:pPr>
          </w:p>
        </w:tc>
      </w:tr>
      <w:tr w:rsidR="00000000" w:rsidDel="003C19C7" w14:paraId="478143B9" w14:textId="3F099814">
        <w:trPr>
          <w:cantSplit/>
          <w:jc w:val="center"/>
          <w:del w:id="35181"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550A9DA6" w14:textId="7526EBB2" w:rsidR="00D93FCC" w:rsidDel="003C19C7" w:rsidRDefault="002435EC">
            <w:pPr>
              <w:rPr>
                <w:del w:id="35182" w:author="瑋婷 徐" w:date="2025-01-03T17:04:00Z" w16du:dateUtc="2025-01-03T09:04:00Z"/>
                <w:rFonts w:ascii="Times New Roman" w:eastAsia="標楷體" w:hAnsi="Times New Roman" w:cs="Times New Roman"/>
              </w:rPr>
              <w:pPrChange w:id="35183" w:author="瑋婷 徐" w:date="2025-01-03T17:04:00Z" w16du:dateUtc="2025-01-03T09:04:00Z">
                <w:pPr>
                  <w:spacing w:line="276" w:lineRule="auto"/>
                </w:pPr>
              </w:pPrChange>
            </w:pPr>
            <w:del w:id="35184" w:author="瑋婷 徐" w:date="2025-01-03T17:04:00Z" w16du:dateUtc="2025-01-03T09:04:00Z">
              <w:r w:rsidDel="003C19C7">
                <w:rPr>
                  <w:rFonts w:ascii="Times New Roman" w:eastAsia="標楷體" w:hAnsi="Times New Roman" w:cs="Times New Roman"/>
                  <w:color w:val="000000"/>
                </w:rPr>
                <w:delText>栗背林鴝</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134ED7D4" w14:textId="6510D94B" w:rsidR="00D93FCC" w:rsidDel="003C19C7" w:rsidRDefault="002435EC">
            <w:pPr>
              <w:rPr>
                <w:del w:id="35185" w:author="瑋婷 徐" w:date="2025-01-03T17:04:00Z" w16du:dateUtc="2025-01-03T09:04:00Z"/>
                <w:rFonts w:ascii="Times New Roman" w:eastAsia="標楷體" w:hAnsi="Times New Roman" w:cs="Times New Roman"/>
                <w:i/>
              </w:rPr>
              <w:pPrChange w:id="35186" w:author="瑋婷 徐" w:date="2025-01-03T17:04:00Z" w16du:dateUtc="2025-01-03T09:04:00Z">
                <w:pPr>
                  <w:spacing w:line="276" w:lineRule="auto"/>
                </w:pPr>
              </w:pPrChange>
            </w:pPr>
            <w:del w:id="35187" w:author="瑋婷 徐" w:date="2025-01-03T17:04:00Z" w16du:dateUtc="2025-01-03T09:04:00Z">
              <w:r w:rsidDel="003C19C7">
                <w:rPr>
                  <w:rFonts w:ascii="Times New Roman" w:eastAsia="標楷體" w:hAnsi="Times New Roman" w:cs="Times New Roman"/>
                  <w:i/>
                  <w:iCs/>
                  <w:color w:val="000000"/>
                </w:rPr>
                <w:delText>Tarsiger johnstoniae</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52BA906B" w14:textId="526CF048" w:rsidR="00D93FCC" w:rsidDel="003C19C7" w:rsidRDefault="00D93FCC">
            <w:pPr>
              <w:rPr>
                <w:del w:id="35188" w:author="瑋婷 徐" w:date="2025-01-03T17:04:00Z" w16du:dateUtc="2025-01-03T09:04:00Z"/>
                <w:rFonts w:ascii="Times New Roman" w:eastAsia="標楷體" w:hAnsi="Times New Roman" w:cs="Times New Roman"/>
              </w:rPr>
              <w:pPrChange w:id="35189"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A433FBF" w14:textId="384AD26C" w:rsidR="00D93FCC" w:rsidDel="003C19C7" w:rsidRDefault="00D93FCC">
            <w:pPr>
              <w:rPr>
                <w:del w:id="35190" w:author="瑋婷 徐" w:date="2025-01-03T17:04:00Z" w16du:dateUtc="2025-01-03T09:04:00Z"/>
                <w:rFonts w:ascii="Times New Roman" w:eastAsia="標楷體" w:hAnsi="Times New Roman" w:cs="Times New Roman"/>
              </w:rPr>
              <w:pPrChange w:id="35191"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60F16B49" w14:textId="29775207" w:rsidR="00D93FCC" w:rsidDel="003C19C7" w:rsidRDefault="00D93FCC">
            <w:pPr>
              <w:rPr>
                <w:del w:id="35192" w:author="瑋婷 徐" w:date="2025-01-03T17:04:00Z" w16du:dateUtc="2025-01-03T09:04:00Z"/>
                <w:rFonts w:ascii="Times New Roman" w:eastAsia="標楷體" w:hAnsi="Times New Roman" w:cs="Times New Roman"/>
              </w:rPr>
              <w:pPrChange w:id="35193"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28ADB4C0" w14:textId="61929362" w:rsidR="00D93FCC" w:rsidDel="003C19C7" w:rsidRDefault="00D93FCC">
            <w:pPr>
              <w:rPr>
                <w:del w:id="35194" w:author="瑋婷 徐" w:date="2025-01-03T17:04:00Z" w16du:dateUtc="2025-01-03T09:04:00Z"/>
                <w:rFonts w:ascii="Times New Roman" w:eastAsia="標楷體" w:hAnsi="Times New Roman" w:cs="Times New Roman"/>
              </w:rPr>
              <w:pPrChange w:id="35195"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2AFBEC70" w14:textId="4F2D0352" w:rsidR="00D93FCC" w:rsidDel="003C19C7" w:rsidRDefault="00D93FCC">
            <w:pPr>
              <w:rPr>
                <w:del w:id="35196" w:author="瑋婷 徐" w:date="2025-01-03T17:04:00Z" w16du:dateUtc="2025-01-03T09:04:00Z"/>
                <w:rFonts w:ascii="Times New Roman" w:eastAsia="標楷體" w:hAnsi="Times New Roman" w:cs="Times New Roman"/>
              </w:rPr>
              <w:pPrChange w:id="35197"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1DAA517E" w14:textId="0CE55023" w:rsidR="00D93FCC" w:rsidDel="003C19C7" w:rsidRDefault="00D93FCC">
            <w:pPr>
              <w:rPr>
                <w:del w:id="35198" w:author="瑋婷 徐" w:date="2025-01-03T17:04:00Z" w16du:dateUtc="2025-01-03T09:04:00Z"/>
                <w:rFonts w:ascii="Times New Roman" w:eastAsia="標楷體" w:hAnsi="Times New Roman" w:cs="Times New Roman"/>
              </w:rPr>
              <w:pPrChange w:id="35199"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2A050938" w14:textId="543FFF0B" w:rsidR="00D93FCC" w:rsidDel="003C19C7" w:rsidRDefault="00D93FCC">
            <w:pPr>
              <w:rPr>
                <w:del w:id="35200" w:author="瑋婷 徐" w:date="2025-01-03T17:04:00Z" w16du:dateUtc="2025-01-03T09:04:00Z"/>
                <w:rFonts w:ascii="Times New Roman" w:eastAsia="標楷體" w:hAnsi="Times New Roman" w:cs="Times New Roman"/>
              </w:rPr>
              <w:pPrChange w:id="35201"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1E3F76E6" w14:textId="362828E8" w:rsidR="00D93FCC" w:rsidDel="003C19C7" w:rsidRDefault="00D93FCC">
            <w:pPr>
              <w:rPr>
                <w:del w:id="35202" w:author="瑋婷 徐" w:date="2025-01-03T17:04:00Z" w16du:dateUtc="2025-01-03T09:04:00Z"/>
                <w:rFonts w:ascii="Times New Roman" w:eastAsia="標楷體" w:hAnsi="Times New Roman" w:cs="Times New Roman"/>
              </w:rPr>
              <w:pPrChange w:id="35203"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03C108F6" w14:textId="3DB612F0" w:rsidR="00D93FCC" w:rsidDel="003C19C7" w:rsidRDefault="00D93FCC">
            <w:pPr>
              <w:rPr>
                <w:del w:id="35204" w:author="瑋婷 徐" w:date="2025-01-03T17:04:00Z" w16du:dateUtc="2025-01-03T09:04:00Z"/>
                <w:rFonts w:ascii="Times New Roman" w:eastAsia="標楷體" w:hAnsi="Times New Roman" w:cs="Times New Roman"/>
              </w:rPr>
              <w:pPrChange w:id="3520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F8169B6" w14:textId="0D01660B" w:rsidR="00D93FCC" w:rsidDel="003C19C7" w:rsidRDefault="00D93FCC">
            <w:pPr>
              <w:rPr>
                <w:del w:id="35206" w:author="瑋婷 徐" w:date="2025-01-03T17:04:00Z" w16du:dateUtc="2025-01-03T09:04:00Z"/>
                <w:rFonts w:ascii="Times New Roman" w:eastAsia="標楷體" w:hAnsi="Times New Roman" w:cs="Times New Roman"/>
              </w:rPr>
              <w:pPrChange w:id="3520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2C12244" w14:textId="09B47A35" w:rsidR="00D93FCC" w:rsidDel="003C19C7" w:rsidRDefault="00D93FCC">
            <w:pPr>
              <w:rPr>
                <w:del w:id="35208" w:author="瑋婷 徐" w:date="2025-01-03T17:04:00Z" w16du:dateUtc="2025-01-03T09:04:00Z"/>
                <w:rFonts w:ascii="Times New Roman" w:eastAsia="標楷體" w:hAnsi="Times New Roman" w:cs="Times New Roman"/>
              </w:rPr>
              <w:pPrChange w:id="35209"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064C588F" w14:textId="6BC0FE4C" w:rsidR="00D93FCC" w:rsidDel="003C19C7" w:rsidRDefault="00D93FCC">
            <w:pPr>
              <w:rPr>
                <w:del w:id="35210" w:author="瑋婷 徐" w:date="2025-01-03T17:04:00Z" w16du:dateUtc="2025-01-03T09:04:00Z"/>
                <w:rFonts w:ascii="Times New Roman" w:eastAsia="標楷體" w:hAnsi="Times New Roman" w:cs="Times New Roman"/>
              </w:rPr>
              <w:pPrChange w:id="3521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9EE0EDC" w14:textId="24CB1BBB" w:rsidR="00D93FCC" w:rsidDel="003C19C7" w:rsidRDefault="002435EC">
            <w:pPr>
              <w:rPr>
                <w:del w:id="35212" w:author="瑋婷 徐" w:date="2025-01-03T17:04:00Z" w16du:dateUtc="2025-01-03T09:04:00Z"/>
                <w:rFonts w:ascii="Times New Roman" w:eastAsia="標楷體" w:hAnsi="Times New Roman" w:cs="Times New Roman"/>
              </w:rPr>
              <w:pPrChange w:id="35213" w:author="瑋婷 徐" w:date="2025-01-03T17:04:00Z" w16du:dateUtc="2025-01-03T09:04:00Z">
                <w:pPr>
                  <w:spacing w:line="276" w:lineRule="auto"/>
                  <w:jc w:val="center"/>
                </w:pPr>
              </w:pPrChange>
            </w:pPr>
            <w:del w:id="35214"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7CBCEE80" w14:textId="1EF3A99B" w:rsidR="00D93FCC" w:rsidDel="003C19C7" w:rsidRDefault="00D93FCC">
            <w:pPr>
              <w:rPr>
                <w:del w:id="35215" w:author="瑋婷 徐" w:date="2025-01-03T17:04:00Z" w16du:dateUtc="2025-01-03T09:04:00Z"/>
                <w:rFonts w:ascii="Times New Roman" w:eastAsia="標楷體" w:hAnsi="Times New Roman" w:cs="Times New Roman"/>
              </w:rPr>
              <w:pPrChange w:id="3521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716A9DF" w14:textId="04BE5C87" w:rsidR="00D93FCC" w:rsidDel="003C19C7" w:rsidRDefault="00D93FCC">
            <w:pPr>
              <w:rPr>
                <w:del w:id="35217" w:author="瑋婷 徐" w:date="2025-01-03T17:04:00Z" w16du:dateUtc="2025-01-03T09:04:00Z"/>
                <w:rFonts w:ascii="Times New Roman" w:eastAsia="標楷體" w:hAnsi="Times New Roman" w:cs="Times New Roman"/>
              </w:rPr>
              <w:pPrChange w:id="352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B7FB624" w14:textId="15F069E2" w:rsidR="00D93FCC" w:rsidDel="003C19C7" w:rsidRDefault="00D93FCC">
            <w:pPr>
              <w:rPr>
                <w:del w:id="35219" w:author="瑋婷 徐" w:date="2025-01-03T17:04:00Z" w16du:dateUtc="2025-01-03T09:04:00Z"/>
                <w:rFonts w:ascii="Times New Roman" w:eastAsia="標楷體" w:hAnsi="Times New Roman" w:cs="Times New Roman"/>
              </w:rPr>
              <w:pPrChange w:id="3522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D7B4CBC" w14:textId="431AB77A" w:rsidR="00D93FCC" w:rsidDel="003C19C7" w:rsidRDefault="00D93FCC">
            <w:pPr>
              <w:rPr>
                <w:del w:id="35221" w:author="瑋婷 徐" w:date="2025-01-03T17:04:00Z" w16du:dateUtc="2025-01-03T09:04:00Z"/>
                <w:rFonts w:ascii="Times New Roman" w:eastAsia="標楷體" w:hAnsi="Times New Roman" w:cs="Times New Roman"/>
              </w:rPr>
              <w:pPrChange w:id="3522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E3B90FA" w14:textId="72FD9BE2" w:rsidR="00D93FCC" w:rsidDel="003C19C7" w:rsidRDefault="00D93FCC">
            <w:pPr>
              <w:rPr>
                <w:del w:id="35223" w:author="瑋婷 徐" w:date="2025-01-03T17:04:00Z" w16du:dateUtc="2025-01-03T09:04:00Z"/>
                <w:rFonts w:ascii="Times New Roman" w:eastAsia="標楷體" w:hAnsi="Times New Roman" w:cs="Times New Roman"/>
              </w:rPr>
              <w:pPrChange w:id="352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E35A800" w14:textId="065221C5" w:rsidR="00D93FCC" w:rsidDel="003C19C7" w:rsidRDefault="00D93FCC">
            <w:pPr>
              <w:rPr>
                <w:del w:id="35225" w:author="瑋婷 徐" w:date="2025-01-03T17:04:00Z" w16du:dateUtc="2025-01-03T09:04:00Z"/>
                <w:rFonts w:ascii="Times New Roman" w:eastAsia="標楷體" w:hAnsi="Times New Roman" w:cs="Times New Roman"/>
              </w:rPr>
              <w:pPrChange w:id="3522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6B7AF877" w14:textId="17E62F00" w:rsidR="00D93FCC" w:rsidDel="003C19C7" w:rsidRDefault="00D93FCC">
            <w:pPr>
              <w:rPr>
                <w:del w:id="35227" w:author="瑋婷 徐" w:date="2025-01-03T17:04:00Z" w16du:dateUtc="2025-01-03T09:04:00Z"/>
                <w:rFonts w:ascii="Times New Roman" w:eastAsia="標楷體" w:hAnsi="Times New Roman" w:cs="Times New Roman"/>
              </w:rPr>
              <w:pPrChange w:id="3522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79ADFCB" w14:textId="1AD538CA" w:rsidR="00D93FCC" w:rsidDel="003C19C7" w:rsidRDefault="002435EC">
            <w:pPr>
              <w:rPr>
                <w:del w:id="35229" w:author="瑋婷 徐" w:date="2025-01-03T17:04:00Z" w16du:dateUtc="2025-01-03T09:04:00Z"/>
                <w:rFonts w:ascii="Times New Roman" w:eastAsia="標楷體" w:hAnsi="Times New Roman" w:cs="Times New Roman"/>
              </w:rPr>
              <w:pPrChange w:id="35230" w:author="瑋婷 徐" w:date="2025-01-03T17:04:00Z" w16du:dateUtc="2025-01-03T09:04:00Z">
                <w:pPr>
                  <w:spacing w:line="276" w:lineRule="auto"/>
                  <w:jc w:val="center"/>
                </w:pPr>
              </w:pPrChange>
            </w:pPr>
            <w:del w:id="35231"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B88649C" w14:textId="00F06ED6" w:rsidR="00D93FCC" w:rsidDel="003C19C7" w:rsidRDefault="00D93FCC">
            <w:pPr>
              <w:rPr>
                <w:del w:id="35232" w:author="瑋婷 徐" w:date="2025-01-03T17:04:00Z" w16du:dateUtc="2025-01-03T09:04:00Z"/>
                <w:rFonts w:ascii="Times New Roman" w:eastAsia="標楷體" w:hAnsi="Times New Roman" w:cs="Times New Roman"/>
              </w:rPr>
              <w:pPrChange w:id="3523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A8883CB" w14:textId="22D8A5DE" w:rsidR="00D93FCC" w:rsidDel="003C19C7" w:rsidRDefault="00D93FCC">
            <w:pPr>
              <w:rPr>
                <w:del w:id="35234" w:author="瑋婷 徐" w:date="2025-01-03T17:04:00Z" w16du:dateUtc="2025-01-03T09:04:00Z"/>
                <w:rFonts w:ascii="Times New Roman" w:eastAsia="標楷體" w:hAnsi="Times New Roman" w:cs="Times New Roman"/>
              </w:rPr>
              <w:pPrChange w:id="35235"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6234FBC1" w14:textId="369C0C82" w:rsidR="00D93FCC" w:rsidDel="003C19C7" w:rsidRDefault="002435EC">
            <w:pPr>
              <w:rPr>
                <w:del w:id="35236" w:author="瑋婷 徐" w:date="2025-01-03T17:04:00Z" w16du:dateUtc="2025-01-03T09:04:00Z"/>
                <w:rFonts w:ascii="Times New Roman" w:eastAsia="標楷體" w:hAnsi="Times New Roman" w:cs="Times New Roman"/>
              </w:rPr>
              <w:pPrChange w:id="35237" w:author="瑋婷 徐" w:date="2025-01-03T17:04:00Z" w16du:dateUtc="2025-01-03T09:04:00Z">
                <w:pPr>
                  <w:spacing w:line="276" w:lineRule="auto"/>
                  <w:jc w:val="center"/>
                </w:pPr>
              </w:pPrChange>
            </w:pPr>
            <w:del w:id="3523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25AB0271" w14:textId="1B989618" w:rsidR="00D93FCC" w:rsidDel="003C19C7" w:rsidRDefault="00D93FCC">
            <w:pPr>
              <w:rPr>
                <w:del w:id="35239" w:author="瑋婷 徐" w:date="2025-01-03T17:04:00Z" w16du:dateUtc="2025-01-03T09:04:00Z"/>
                <w:rFonts w:ascii="Times New Roman" w:eastAsia="標楷體" w:hAnsi="Times New Roman" w:cs="Times New Roman"/>
              </w:rPr>
              <w:pPrChange w:id="3524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C896F09" w14:textId="47C2D968" w:rsidR="00D93FCC" w:rsidDel="003C19C7" w:rsidRDefault="00D93FCC">
            <w:pPr>
              <w:rPr>
                <w:del w:id="35241" w:author="瑋婷 徐" w:date="2025-01-03T17:04:00Z" w16du:dateUtc="2025-01-03T09:04:00Z"/>
                <w:rFonts w:ascii="Times New Roman" w:eastAsia="標楷體" w:hAnsi="Times New Roman" w:cs="Times New Roman"/>
              </w:rPr>
              <w:pPrChange w:id="3524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2F7578C6" w14:textId="191B3796" w:rsidR="00D93FCC" w:rsidDel="003C19C7" w:rsidRDefault="00D93FCC">
            <w:pPr>
              <w:rPr>
                <w:del w:id="35243" w:author="瑋婷 徐" w:date="2025-01-03T17:04:00Z" w16du:dateUtc="2025-01-03T09:04:00Z"/>
                <w:rFonts w:ascii="Times New Roman" w:eastAsia="標楷體" w:hAnsi="Times New Roman" w:cs="Times New Roman"/>
              </w:rPr>
              <w:pPrChange w:id="3524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8A708DD" w14:textId="44302FF0" w:rsidR="00D93FCC" w:rsidDel="003C19C7" w:rsidRDefault="00D93FCC">
            <w:pPr>
              <w:rPr>
                <w:del w:id="35245" w:author="瑋婷 徐" w:date="2025-01-03T17:04:00Z" w16du:dateUtc="2025-01-03T09:04:00Z"/>
                <w:rFonts w:ascii="Times New Roman" w:eastAsia="標楷體" w:hAnsi="Times New Roman" w:cs="Times New Roman"/>
              </w:rPr>
              <w:pPrChange w:id="352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B0BE452" w14:textId="07ABD7BE" w:rsidR="00D93FCC" w:rsidDel="003C19C7" w:rsidRDefault="00D93FCC">
            <w:pPr>
              <w:rPr>
                <w:del w:id="35247" w:author="瑋婷 徐" w:date="2025-01-03T17:04:00Z" w16du:dateUtc="2025-01-03T09:04:00Z"/>
                <w:rFonts w:ascii="Times New Roman" w:eastAsia="標楷體" w:hAnsi="Times New Roman" w:cs="Times New Roman"/>
              </w:rPr>
              <w:pPrChange w:id="3524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242F60F" w14:textId="6240EB4D" w:rsidR="00D93FCC" w:rsidDel="003C19C7" w:rsidRDefault="002435EC">
            <w:pPr>
              <w:rPr>
                <w:del w:id="35249" w:author="瑋婷 徐" w:date="2025-01-03T17:04:00Z" w16du:dateUtc="2025-01-03T09:04:00Z"/>
                <w:rFonts w:ascii="Times New Roman" w:eastAsia="標楷體" w:hAnsi="Times New Roman" w:cs="Times New Roman"/>
              </w:rPr>
              <w:pPrChange w:id="35250" w:author="瑋婷 徐" w:date="2025-01-03T17:04:00Z" w16du:dateUtc="2025-01-03T09:04:00Z">
                <w:pPr>
                  <w:spacing w:line="276" w:lineRule="auto"/>
                  <w:jc w:val="center"/>
                </w:pPr>
              </w:pPrChange>
            </w:pPr>
            <w:del w:id="35251" w:author="瑋婷 徐" w:date="2025-01-03T17:04:00Z" w16du:dateUtc="2025-01-03T09:04:00Z">
              <w:r w:rsidDel="003C19C7">
                <w:rPr>
                  <w:rFonts w:ascii="Times New Roman" w:eastAsia="標楷體" w:hAnsi="Times New Roman" w:cs="Times New Roman"/>
                  <w:color w:val="000000"/>
                </w:rPr>
                <w:delText>*</w:delText>
              </w:r>
            </w:del>
          </w:p>
        </w:tc>
        <w:tc>
          <w:tcPr>
            <w:tcW w:w="263" w:type="dxa"/>
            <w:tcBorders>
              <w:top w:val="single" w:sz="4" w:space="0" w:color="000000"/>
              <w:bottom w:val="single" w:sz="4" w:space="0" w:color="000000"/>
            </w:tcBorders>
            <w:shd w:val="clear" w:color="auto" w:fill="D9D9D9"/>
            <w:vAlign w:val="center"/>
          </w:tcPr>
          <w:p w14:paraId="7DE64FDF" w14:textId="6F8FC67B" w:rsidR="00D93FCC" w:rsidDel="003C19C7" w:rsidRDefault="00D93FCC">
            <w:pPr>
              <w:rPr>
                <w:del w:id="35252" w:author="瑋婷 徐" w:date="2025-01-03T17:04:00Z" w16du:dateUtc="2025-01-03T09:04:00Z"/>
                <w:rFonts w:ascii="Times New Roman" w:eastAsia="標楷體" w:hAnsi="Times New Roman" w:cs="Times New Roman"/>
              </w:rPr>
              <w:pPrChange w:id="3525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7932795" w14:textId="79BE50E5" w:rsidR="00D93FCC" w:rsidDel="003C19C7" w:rsidRDefault="00D93FCC">
            <w:pPr>
              <w:rPr>
                <w:del w:id="35254" w:author="瑋婷 徐" w:date="2025-01-03T17:04:00Z" w16du:dateUtc="2025-01-03T09:04:00Z"/>
                <w:rFonts w:ascii="Times New Roman" w:eastAsia="標楷體" w:hAnsi="Times New Roman" w:cs="Times New Roman"/>
              </w:rPr>
              <w:pPrChange w:id="3525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362457D" w14:textId="153256E8" w:rsidR="00D93FCC" w:rsidDel="003C19C7" w:rsidRDefault="00D93FCC">
            <w:pPr>
              <w:rPr>
                <w:del w:id="35256" w:author="瑋婷 徐" w:date="2025-01-03T17:04:00Z" w16du:dateUtc="2025-01-03T09:04:00Z"/>
                <w:rFonts w:ascii="Times New Roman" w:eastAsia="標楷體" w:hAnsi="Times New Roman" w:cs="Times New Roman"/>
              </w:rPr>
              <w:pPrChange w:id="3525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5C109564" w14:textId="473CC38B" w:rsidR="00D93FCC" w:rsidDel="003C19C7" w:rsidRDefault="00D93FCC">
            <w:pPr>
              <w:rPr>
                <w:del w:id="35258" w:author="瑋婷 徐" w:date="2025-01-03T17:04:00Z" w16du:dateUtc="2025-01-03T09:04:00Z"/>
                <w:rFonts w:ascii="Times New Roman" w:eastAsia="標楷體" w:hAnsi="Times New Roman" w:cs="Times New Roman"/>
              </w:rPr>
              <w:pPrChange w:id="35259"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033FF406" w14:textId="01268D5B" w:rsidR="00D93FCC" w:rsidDel="003C19C7" w:rsidRDefault="00D93FCC">
            <w:pPr>
              <w:rPr>
                <w:del w:id="35260" w:author="瑋婷 徐" w:date="2025-01-03T17:04:00Z" w16du:dateUtc="2025-01-03T09:04:00Z"/>
                <w:rFonts w:ascii="Times New Roman" w:eastAsia="標楷體" w:hAnsi="Times New Roman" w:cs="Times New Roman"/>
              </w:rPr>
              <w:pPrChange w:id="35261" w:author="瑋婷 徐" w:date="2025-01-03T17:04:00Z" w16du:dateUtc="2025-01-03T09:04:00Z">
                <w:pPr>
                  <w:spacing w:line="276" w:lineRule="auto"/>
                  <w:jc w:val="center"/>
                </w:pPr>
              </w:pPrChange>
            </w:pPr>
          </w:p>
        </w:tc>
      </w:tr>
      <w:tr w:rsidR="00000000" w:rsidDel="003C19C7" w14:paraId="08B81F0E" w14:textId="26F2A3C5">
        <w:trPr>
          <w:cantSplit/>
          <w:jc w:val="center"/>
          <w:del w:id="35262"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450FFD3B" w14:textId="3D1E949B" w:rsidR="00D93FCC" w:rsidDel="003C19C7" w:rsidRDefault="002435EC">
            <w:pPr>
              <w:rPr>
                <w:del w:id="35263" w:author="瑋婷 徐" w:date="2025-01-03T17:04:00Z" w16du:dateUtc="2025-01-03T09:04:00Z"/>
                <w:rFonts w:ascii="Times New Roman" w:eastAsia="標楷體" w:hAnsi="Times New Roman" w:cs="Times New Roman"/>
              </w:rPr>
              <w:pPrChange w:id="35264" w:author="瑋婷 徐" w:date="2025-01-03T17:04:00Z" w16du:dateUtc="2025-01-03T09:04:00Z">
                <w:pPr>
                  <w:spacing w:line="276" w:lineRule="auto"/>
                </w:pPr>
              </w:pPrChange>
            </w:pPr>
            <w:del w:id="35265" w:author="瑋婷 徐" w:date="2025-01-03T17:04:00Z" w16du:dateUtc="2025-01-03T09:04:00Z">
              <w:r w:rsidDel="003C19C7">
                <w:rPr>
                  <w:rFonts w:ascii="Times New Roman" w:eastAsia="標楷體" w:hAnsi="Times New Roman" w:cs="Times New Roman"/>
                  <w:color w:val="000000"/>
                </w:rPr>
                <w:delText>黃胸青鶲</w:delText>
              </w:r>
              <w:r w:rsidDel="003C19C7">
                <w:rPr>
                  <w:rFonts w:ascii="Times New Roman" w:eastAsia="標楷體" w:hAnsi="Times New Roman" w:cs="Times New Roman"/>
                  <w:color w:val="000000"/>
                </w:rPr>
                <w:delText xml:space="preserve"> ※</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117295EE" w14:textId="4CE22D32" w:rsidR="00D93FCC" w:rsidDel="003C19C7" w:rsidRDefault="002435EC">
            <w:pPr>
              <w:rPr>
                <w:del w:id="35266" w:author="瑋婷 徐" w:date="2025-01-03T17:04:00Z" w16du:dateUtc="2025-01-03T09:04:00Z"/>
                <w:rFonts w:ascii="Times New Roman" w:eastAsia="標楷體" w:hAnsi="Times New Roman" w:cs="Times New Roman"/>
                <w:i/>
              </w:rPr>
              <w:pPrChange w:id="35267" w:author="瑋婷 徐" w:date="2025-01-03T17:04:00Z" w16du:dateUtc="2025-01-03T09:04:00Z">
                <w:pPr>
                  <w:spacing w:line="276" w:lineRule="auto"/>
                </w:pPr>
              </w:pPrChange>
            </w:pPr>
            <w:del w:id="35268" w:author="瑋婷 徐" w:date="2025-01-03T17:04:00Z" w16du:dateUtc="2025-01-03T09:04:00Z">
              <w:r w:rsidDel="003C19C7">
                <w:rPr>
                  <w:rFonts w:ascii="Times New Roman" w:eastAsia="標楷體" w:hAnsi="Times New Roman" w:cs="Times New Roman"/>
                  <w:i/>
                  <w:iCs/>
                  <w:color w:val="000000"/>
                </w:rPr>
                <w:delText>Ficedula hyperythra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73EE8899" w14:textId="1BECA5B1" w:rsidR="00D93FCC" w:rsidDel="003C19C7" w:rsidRDefault="00D93FCC">
            <w:pPr>
              <w:rPr>
                <w:del w:id="35269" w:author="瑋婷 徐" w:date="2025-01-03T17:04:00Z" w16du:dateUtc="2025-01-03T09:04:00Z"/>
                <w:rFonts w:ascii="Times New Roman" w:eastAsia="標楷體" w:hAnsi="Times New Roman" w:cs="Times New Roman"/>
              </w:rPr>
              <w:pPrChange w:id="35270"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20FB5E2E" w14:textId="609D3890" w:rsidR="00D93FCC" w:rsidDel="003C19C7" w:rsidRDefault="00D93FCC">
            <w:pPr>
              <w:rPr>
                <w:del w:id="35271" w:author="瑋婷 徐" w:date="2025-01-03T17:04:00Z" w16du:dateUtc="2025-01-03T09:04:00Z"/>
                <w:rFonts w:ascii="Times New Roman" w:eastAsia="標楷體" w:hAnsi="Times New Roman" w:cs="Times New Roman"/>
              </w:rPr>
              <w:pPrChange w:id="35272"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6658C348" w14:textId="0A8FCE2C" w:rsidR="00D93FCC" w:rsidDel="003C19C7" w:rsidRDefault="00D93FCC">
            <w:pPr>
              <w:rPr>
                <w:del w:id="35273" w:author="瑋婷 徐" w:date="2025-01-03T17:04:00Z" w16du:dateUtc="2025-01-03T09:04:00Z"/>
                <w:rFonts w:ascii="Times New Roman" w:eastAsia="標楷體" w:hAnsi="Times New Roman" w:cs="Times New Roman"/>
              </w:rPr>
              <w:pPrChange w:id="35274"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76488050" w14:textId="49E52A00" w:rsidR="00D93FCC" w:rsidDel="003C19C7" w:rsidRDefault="00D93FCC">
            <w:pPr>
              <w:rPr>
                <w:del w:id="35275" w:author="瑋婷 徐" w:date="2025-01-03T17:04:00Z" w16du:dateUtc="2025-01-03T09:04:00Z"/>
                <w:rFonts w:ascii="Times New Roman" w:eastAsia="標楷體" w:hAnsi="Times New Roman" w:cs="Times New Roman"/>
              </w:rPr>
              <w:pPrChange w:id="35276"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566F7120" w14:textId="77892ECB" w:rsidR="00D93FCC" w:rsidDel="003C19C7" w:rsidRDefault="00D93FCC">
            <w:pPr>
              <w:rPr>
                <w:del w:id="35277" w:author="瑋婷 徐" w:date="2025-01-03T17:04:00Z" w16du:dateUtc="2025-01-03T09:04:00Z"/>
                <w:rFonts w:ascii="Times New Roman" w:eastAsia="標楷體" w:hAnsi="Times New Roman" w:cs="Times New Roman"/>
              </w:rPr>
              <w:pPrChange w:id="35278"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0C53C067" w14:textId="64D5180E" w:rsidR="00D93FCC" w:rsidDel="003C19C7" w:rsidRDefault="00D93FCC">
            <w:pPr>
              <w:rPr>
                <w:del w:id="35279" w:author="瑋婷 徐" w:date="2025-01-03T17:04:00Z" w16du:dateUtc="2025-01-03T09:04:00Z"/>
                <w:rFonts w:ascii="Times New Roman" w:eastAsia="標楷體" w:hAnsi="Times New Roman" w:cs="Times New Roman"/>
              </w:rPr>
              <w:pPrChange w:id="35280"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0408F8DA" w14:textId="5E08CA18" w:rsidR="00D93FCC" w:rsidDel="003C19C7" w:rsidRDefault="00D93FCC">
            <w:pPr>
              <w:rPr>
                <w:del w:id="35281" w:author="瑋婷 徐" w:date="2025-01-03T17:04:00Z" w16du:dateUtc="2025-01-03T09:04:00Z"/>
                <w:rFonts w:ascii="Times New Roman" w:eastAsia="標楷體" w:hAnsi="Times New Roman" w:cs="Times New Roman"/>
              </w:rPr>
              <w:pPrChange w:id="35282"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673F76F8" w14:textId="123DE1F9" w:rsidR="00D93FCC" w:rsidDel="003C19C7" w:rsidRDefault="00D93FCC">
            <w:pPr>
              <w:rPr>
                <w:del w:id="35283" w:author="瑋婷 徐" w:date="2025-01-03T17:04:00Z" w16du:dateUtc="2025-01-03T09:04:00Z"/>
                <w:rFonts w:ascii="Times New Roman" w:eastAsia="標楷體" w:hAnsi="Times New Roman" w:cs="Times New Roman"/>
              </w:rPr>
              <w:pPrChange w:id="35284"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08C3F5A5" w14:textId="6B12CC78" w:rsidR="00D93FCC" w:rsidDel="003C19C7" w:rsidRDefault="00D93FCC">
            <w:pPr>
              <w:rPr>
                <w:del w:id="35285" w:author="瑋婷 徐" w:date="2025-01-03T17:04:00Z" w16du:dateUtc="2025-01-03T09:04:00Z"/>
                <w:rFonts w:ascii="Times New Roman" w:eastAsia="標楷體" w:hAnsi="Times New Roman" w:cs="Times New Roman"/>
              </w:rPr>
              <w:pPrChange w:id="3528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0B35D7B" w14:textId="4B3B0E94" w:rsidR="00D93FCC" w:rsidDel="003C19C7" w:rsidRDefault="00D93FCC">
            <w:pPr>
              <w:rPr>
                <w:del w:id="35287" w:author="瑋婷 徐" w:date="2025-01-03T17:04:00Z" w16du:dateUtc="2025-01-03T09:04:00Z"/>
                <w:rFonts w:ascii="Times New Roman" w:eastAsia="標楷體" w:hAnsi="Times New Roman" w:cs="Times New Roman"/>
              </w:rPr>
              <w:pPrChange w:id="3528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C162DC5" w14:textId="33AB2EB0" w:rsidR="00D93FCC" w:rsidDel="003C19C7" w:rsidRDefault="00D93FCC">
            <w:pPr>
              <w:rPr>
                <w:del w:id="35289" w:author="瑋婷 徐" w:date="2025-01-03T17:04:00Z" w16du:dateUtc="2025-01-03T09:04:00Z"/>
                <w:rFonts w:ascii="Times New Roman" w:eastAsia="標楷體" w:hAnsi="Times New Roman" w:cs="Times New Roman"/>
              </w:rPr>
              <w:pPrChange w:id="35290"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59E6C298" w14:textId="492AF77E" w:rsidR="00D93FCC" w:rsidDel="003C19C7" w:rsidRDefault="00D93FCC">
            <w:pPr>
              <w:rPr>
                <w:del w:id="35291" w:author="瑋婷 徐" w:date="2025-01-03T17:04:00Z" w16du:dateUtc="2025-01-03T09:04:00Z"/>
                <w:rFonts w:ascii="Times New Roman" w:eastAsia="標楷體" w:hAnsi="Times New Roman" w:cs="Times New Roman"/>
              </w:rPr>
              <w:pPrChange w:id="3529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4C42DDE" w14:textId="106589A6" w:rsidR="00D93FCC" w:rsidDel="003C19C7" w:rsidRDefault="00D93FCC">
            <w:pPr>
              <w:rPr>
                <w:del w:id="35293" w:author="瑋婷 徐" w:date="2025-01-03T17:04:00Z" w16du:dateUtc="2025-01-03T09:04:00Z"/>
                <w:rFonts w:ascii="Times New Roman" w:eastAsia="標楷體" w:hAnsi="Times New Roman" w:cs="Times New Roman"/>
              </w:rPr>
              <w:pPrChange w:id="3529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5205FA8" w14:textId="1810A760" w:rsidR="00D93FCC" w:rsidDel="003C19C7" w:rsidRDefault="002435EC">
            <w:pPr>
              <w:rPr>
                <w:del w:id="35295" w:author="瑋婷 徐" w:date="2025-01-03T17:04:00Z" w16du:dateUtc="2025-01-03T09:04:00Z"/>
                <w:rFonts w:ascii="Times New Roman" w:eastAsia="標楷體" w:hAnsi="Times New Roman" w:cs="Times New Roman"/>
              </w:rPr>
              <w:pPrChange w:id="35296" w:author="瑋婷 徐" w:date="2025-01-03T17:04:00Z" w16du:dateUtc="2025-01-03T09:04:00Z">
                <w:pPr>
                  <w:spacing w:line="276" w:lineRule="auto"/>
                  <w:jc w:val="center"/>
                </w:pPr>
              </w:pPrChange>
            </w:pPr>
            <w:del w:id="3529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7602B134" w14:textId="51F1C82B" w:rsidR="00D93FCC" w:rsidDel="003C19C7" w:rsidRDefault="00D93FCC">
            <w:pPr>
              <w:rPr>
                <w:del w:id="35298" w:author="瑋婷 徐" w:date="2025-01-03T17:04:00Z" w16du:dateUtc="2025-01-03T09:04:00Z"/>
                <w:rFonts w:ascii="Times New Roman" w:eastAsia="標楷體" w:hAnsi="Times New Roman" w:cs="Times New Roman"/>
              </w:rPr>
              <w:pPrChange w:id="3529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0551DC9" w14:textId="4398FF99" w:rsidR="00D93FCC" w:rsidDel="003C19C7" w:rsidRDefault="00D93FCC">
            <w:pPr>
              <w:rPr>
                <w:del w:id="35300" w:author="瑋婷 徐" w:date="2025-01-03T17:04:00Z" w16du:dateUtc="2025-01-03T09:04:00Z"/>
                <w:rFonts w:ascii="Times New Roman" w:eastAsia="標楷體" w:hAnsi="Times New Roman" w:cs="Times New Roman"/>
              </w:rPr>
              <w:pPrChange w:id="3530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C6498A3" w14:textId="5F927296" w:rsidR="00D93FCC" w:rsidDel="003C19C7" w:rsidRDefault="00D93FCC">
            <w:pPr>
              <w:rPr>
                <w:del w:id="35302" w:author="瑋婷 徐" w:date="2025-01-03T17:04:00Z" w16du:dateUtc="2025-01-03T09:04:00Z"/>
                <w:rFonts w:ascii="Times New Roman" w:eastAsia="標楷體" w:hAnsi="Times New Roman" w:cs="Times New Roman"/>
              </w:rPr>
              <w:pPrChange w:id="353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A407F47" w14:textId="1042D4D0" w:rsidR="00D93FCC" w:rsidDel="003C19C7" w:rsidRDefault="00D93FCC">
            <w:pPr>
              <w:rPr>
                <w:del w:id="35304" w:author="瑋婷 徐" w:date="2025-01-03T17:04:00Z" w16du:dateUtc="2025-01-03T09:04:00Z"/>
                <w:rFonts w:ascii="Times New Roman" w:eastAsia="標楷體" w:hAnsi="Times New Roman" w:cs="Times New Roman"/>
              </w:rPr>
              <w:pPrChange w:id="3530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75FAD5F" w14:textId="45AFD5D0" w:rsidR="00D93FCC" w:rsidDel="003C19C7" w:rsidRDefault="002435EC">
            <w:pPr>
              <w:rPr>
                <w:del w:id="35306" w:author="瑋婷 徐" w:date="2025-01-03T17:04:00Z" w16du:dateUtc="2025-01-03T09:04:00Z"/>
                <w:rFonts w:ascii="Times New Roman" w:eastAsia="標楷體" w:hAnsi="Times New Roman" w:cs="Times New Roman"/>
              </w:rPr>
              <w:pPrChange w:id="35307" w:author="瑋婷 徐" w:date="2025-01-03T17:04:00Z" w16du:dateUtc="2025-01-03T09:04:00Z">
                <w:pPr>
                  <w:spacing w:line="276" w:lineRule="auto"/>
                  <w:jc w:val="center"/>
                </w:pPr>
              </w:pPrChange>
            </w:pPr>
            <w:del w:id="35308"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4C8AE29D" w14:textId="05AA582B" w:rsidR="00D93FCC" w:rsidDel="003C19C7" w:rsidRDefault="00D93FCC">
            <w:pPr>
              <w:rPr>
                <w:del w:id="35309" w:author="瑋婷 徐" w:date="2025-01-03T17:04:00Z" w16du:dateUtc="2025-01-03T09:04:00Z"/>
                <w:rFonts w:ascii="Times New Roman" w:eastAsia="標楷體" w:hAnsi="Times New Roman" w:cs="Times New Roman"/>
              </w:rPr>
              <w:pPrChange w:id="3531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724775B" w14:textId="730527A9" w:rsidR="00D93FCC" w:rsidDel="003C19C7" w:rsidRDefault="00D93FCC">
            <w:pPr>
              <w:rPr>
                <w:del w:id="35311" w:author="瑋婷 徐" w:date="2025-01-03T17:04:00Z" w16du:dateUtc="2025-01-03T09:04:00Z"/>
                <w:rFonts w:ascii="Times New Roman" w:eastAsia="標楷體" w:hAnsi="Times New Roman" w:cs="Times New Roman"/>
              </w:rPr>
              <w:pPrChange w:id="353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D039B21" w14:textId="27CF6785" w:rsidR="00D93FCC" w:rsidDel="003C19C7" w:rsidRDefault="00D93FCC">
            <w:pPr>
              <w:rPr>
                <w:del w:id="35313" w:author="瑋婷 徐" w:date="2025-01-03T17:04:00Z" w16du:dateUtc="2025-01-03T09:04:00Z"/>
                <w:rFonts w:ascii="Times New Roman" w:eastAsia="標楷體" w:hAnsi="Times New Roman" w:cs="Times New Roman"/>
              </w:rPr>
              <w:pPrChange w:id="3531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E62F5E4" w14:textId="5AC32D29" w:rsidR="00D93FCC" w:rsidDel="003C19C7" w:rsidRDefault="00D93FCC">
            <w:pPr>
              <w:rPr>
                <w:del w:id="35315" w:author="瑋婷 徐" w:date="2025-01-03T17:04:00Z" w16du:dateUtc="2025-01-03T09:04:00Z"/>
                <w:rFonts w:ascii="Times New Roman" w:eastAsia="標楷體" w:hAnsi="Times New Roman" w:cs="Times New Roman"/>
              </w:rPr>
              <w:pPrChange w:id="35316"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257FE872" w14:textId="0CA8618D" w:rsidR="00D93FCC" w:rsidDel="003C19C7" w:rsidRDefault="00D93FCC">
            <w:pPr>
              <w:rPr>
                <w:del w:id="35317" w:author="瑋婷 徐" w:date="2025-01-03T17:04:00Z" w16du:dateUtc="2025-01-03T09:04:00Z"/>
                <w:rFonts w:ascii="Times New Roman" w:eastAsia="標楷體" w:hAnsi="Times New Roman" w:cs="Times New Roman"/>
              </w:rPr>
              <w:pPrChange w:id="353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705353B" w14:textId="32B32807" w:rsidR="00D93FCC" w:rsidDel="003C19C7" w:rsidRDefault="00D93FCC">
            <w:pPr>
              <w:rPr>
                <w:del w:id="35319" w:author="瑋婷 徐" w:date="2025-01-03T17:04:00Z" w16du:dateUtc="2025-01-03T09:04:00Z"/>
                <w:rFonts w:ascii="Times New Roman" w:eastAsia="標楷體" w:hAnsi="Times New Roman" w:cs="Times New Roman"/>
              </w:rPr>
              <w:pPrChange w:id="3532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DD7EDC7" w14:textId="1E136B2A" w:rsidR="00D93FCC" w:rsidDel="003C19C7" w:rsidRDefault="00D93FCC">
            <w:pPr>
              <w:rPr>
                <w:del w:id="35321" w:author="瑋婷 徐" w:date="2025-01-03T17:04:00Z" w16du:dateUtc="2025-01-03T09:04:00Z"/>
                <w:rFonts w:ascii="Times New Roman" w:eastAsia="標楷體" w:hAnsi="Times New Roman" w:cs="Times New Roman"/>
              </w:rPr>
              <w:pPrChange w:id="3532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FC9C0DD" w14:textId="6A02DCD5" w:rsidR="00D93FCC" w:rsidDel="003C19C7" w:rsidRDefault="00D93FCC">
            <w:pPr>
              <w:rPr>
                <w:del w:id="35323" w:author="瑋婷 徐" w:date="2025-01-03T17:04:00Z" w16du:dateUtc="2025-01-03T09:04:00Z"/>
                <w:rFonts w:ascii="Times New Roman" w:eastAsia="標楷體" w:hAnsi="Times New Roman" w:cs="Times New Roman"/>
              </w:rPr>
              <w:pPrChange w:id="353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9F8A265" w14:textId="0ADEC886" w:rsidR="00D93FCC" w:rsidDel="003C19C7" w:rsidRDefault="00D93FCC">
            <w:pPr>
              <w:rPr>
                <w:del w:id="35325" w:author="瑋婷 徐" w:date="2025-01-03T17:04:00Z" w16du:dateUtc="2025-01-03T09:04:00Z"/>
                <w:rFonts w:ascii="Times New Roman" w:eastAsia="標楷體" w:hAnsi="Times New Roman" w:cs="Times New Roman"/>
              </w:rPr>
              <w:pPrChange w:id="3532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27ADACE" w14:textId="1FBF7ACC" w:rsidR="00D93FCC" w:rsidDel="003C19C7" w:rsidRDefault="00D93FCC">
            <w:pPr>
              <w:rPr>
                <w:del w:id="35327" w:author="瑋婷 徐" w:date="2025-01-03T17:04:00Z" w16du:dateUtc="2025-01-03T09:04:00Z"/>
                <w:rFonts w:ascii="Times New Roman" w:eastAsia="標楷體" w:hAnsi="Times New Roman" w:cs="Times New Roman"/>
              </w:rPr>
              <w:pPrChange w:id="3532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E28C9B6" w14:textId="0FD6ADD8" w:rsidR="00D93FCC" w:rsidDel="003C19C7" w:rsidRDefault="00D93FCC">
            <w:pPr>
              <w:rPr>
                <w:del w:id="35329" w:author="瑋婷 徐" w:date="2025-01-03T17:04:00Z" w16du:dateUtc="2025-01-03T09:04:00Z"/>
                <w:rFonts w:ascii="Times New Roman" w:eastAsia="標楷體" w:hAnsi="Times New Roman" w:cs="Times New Roman"/>
              </w:rPr>
              <w:pPrChange w:id="3533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DCEF96C" w14:textId="39D7E0C1" w:rsidR="00D93FCC" w:rsidDel="003C19C7" w:rsidRDefault="00D93FCC">
            <w:pPr>
              <w:rPr>
                <w:del w:id="35331" w:author="瑋婷 徐" w:date="2025-01-03T17:04:00Z" w16du:dateUtc="2025-01-03T09:04:00Z"/>
                <w:rFonts w:ascii="Times New Roman" w:eastAsia="標楷體" w:hAnsi="Times New Roman" w:cs="Times New Roman"/>
              </w:rPr>
              <w:pPrChange w:id="3533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84387D1" w14:textId="29D6292D" w:rsidR="00D93FCC" w:rsidDel="003C19C7" w:rsidRDefault="00D93FCC">
            <w:pPr>
              <w:rPr>
                <w:del w:id="35333" w:author="瑋婷 徐" w:date="2025-01-03T17:04:00Z" w16du:dateUtc="2025-01-03T09:04:00Z"/>
                <w:rFonts w:ascii="Times New Roman" w:eastAsia="標楷體" w:hAnsi="Times New Roman" w:cs="Times New Roman"/>
              </w:rPr>
              <w:pPrChange w:id="3533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1BE1FC2" w14:textId="17F66DC1" w:rsidR="00D93FCC" w:rsidDel="003C19C7" w:rsidRDefault="00D93FCC">
            <w:pPr>
              <w:rPr>
                <w:del w:id="35335" w:author="瑋婷 徐" w:date="2025-01-03T17:04:00Z" w16du:dateUtc="2025-01-03T09:04:00Z"/>
                <w:rFonts w:ascii="Times New Roman" w:eastAsia="標楷體" w:hAnsi="Times New Roman" w:cs="Times New Roman"/>
              </w:rPr>
              <w:pPrChange w:id="3533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5D55694" w14:textId="63DD46C0" w:rsidR="00D93FCC" w:rsidDel="003C19C7" w:rsidRDefault="00D93FCC">
            <w:pPr>
              <w:rPr>
                <w:del w:id="35337" w:author="瑋婷 徐" w:date="2025-01-03T17:04:00Z" w16du:dateUtc="2025-01-03T09:04:00Z"/>
                <w:rFonts w:ascii="Times New Roman" w:eastAsia="標楷體" w:hAnsi="Times New Roman" w:cs="Times New Roman"/>
              </w:rPr>
              <w:pPrChange w:id="35338"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04674469" w14:textId="3AF01216" w:rsidR="00D93FCC" w:rsidDel="003C19C7" w:rsidRDefault="00D93FCC">
            <w:pPr>
              <w:rPr>
                <w:del w:id="35339" w:author="瑋婷 徐" w:date="2025-01-03T17:04:00Z" w16du:dateUtc="2025-01-03T09:04:00Z"/>
                <w:rFonts w:ascii="Times New Roman" w:eastAsia="標楷體" w:hAnsi="Times New Roman" w:cs="Times New Roman"/>
              </w:rPr>
              <w:pPrChange w:id="35340" w:author="瑋婷 徐" w:date="2025-01-03T17:04:00Z" w16du:dateUtc="2025-01-03T09:04:00Z">
                <w:pPr>
                  <w:spacing w:line="276" w:lineRule="auto"/>
                  <w:jc w:val="center"/>
                </w:pPr>
              </w:pPrChange>
            </w:pPr>
          </w:p>
        </w:tc>
      </w:tr>
      <w:tr w:rsidR="00000000" w:rsidDel="003C19C7" w14:paraId="57F99836" w14:textId="5C042485">
        <w:trPr>
          <w:cantSplit/>
          <w:jc w:val="center"/>
          <w:del w:id="35341"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1A8C0453" w14:textId="07D9A21E" w:rsidR="00D93FCC" w:rsidDel="003C19C7" w:rsidRDefault="002435EC">
            <w:pPr>
              <w:rPr>
                <w:del w:id="35342" w:author="瑋婷 徐" w:date="2025-01-03T17:04:00Z" w16du:dateUtc="2025-01-03T09:04:00Z"/>
                <w:rFonts w:ascii="Times New Roman" w:eastAsia="標楷體" w:hAnsi="Times New Roman" w:cs="Times New Roman"/>
              </w:rPr>
              <w:pPrChange w:id="35343" w:author="瑋婷 徐" w:date="2025-01-03T17:04:00Z" w16du:dateUtc="2025-01-03T09:04:00Z">
                <w:pPr>
                  <w:spacing w:line="276" w:lineRule="auto"/>
                </w:pPr>
              </w:pPrChange>
            </w:pPr>
            <w:del w:id="35344" w:author="瑋婷 徐" w:date="2025-01-03T17:04:00Z" w16du:dateUtc="2025-01-03T09:04:00Z">
              <w:r w:rsidDel="003C19C7">
                <w:rPr>
                  <w:rFonts w:ascii="Times New Roman" w:eastAsia="標楷體" w:hAnsi="Times New Roman" w:cs="Times New Roman"/>
                  <w:color w:val="000000"/>
                </w:rPr>
                <w:delText>鉛色水鶇</w:delText>
              </w:r>
              <w:r w:rsidDel="003C19C7">
                <w:rPr>
                  <w:rFonts w:ascii="Times New Roman" w:eastAsia="標楷體" w:hAnsi="Times New Roman" w:cs="Times New Roman"/>
                  <w:color w:val="000000"/>
                </w:rPr>
                <w:delText xml:space="preserve"> ※ III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088EAC63" w14:textId="349F1543" w:rsidR="00D93FCC" w:rsidDel="003C19C7" w:rsidRDefault="002435EC">
            <w:pPr>
              <w:rPr>
                <w:del w:id="35345" w:author="瑋婷 徐" w:date="2025-01-03T17:04:00Z" w16du:dateUtc="2025-01-03T09:04:00Z"/>
                <w:rFonts w:ascii="Times New Roman" w:eastAsia="標楷體" w:hAnsi="Times New Roman" w:cs="Times New Roman"/>
                <w:i/>
              </w:rPr>
              <w:pPrChange w:id="35346" w:author="瑋婷 徐" w:date="2025-01-03T17:04:00Z" w16du:dateUtc="2025-01-03T09:04:00Z">
                <w:pPr>
                  <w:spacing w:line="276" w:lineRule="auto"/>
                </w:pPr>
              </w:pPrChange>
            </w:pPr>
            <w:del w:id="35347" w:author="瑋婷 徐" w:date="2025-01-03T17:04:00Z" w16du:dateUtc="2025-01-03T09:04:00Z">
              <w:r w:rsidDel="003C19C7">
                <w:rPr>
                  <w:rFonts w:ascii="Times New Roman" w:eastAsia="標楷體" w:hAnsi="Times New Roman" w:cs="Times New Roman"/>
                  <w:i/>
                  <w:iCs/>
                  <w:color w:val="000000"/>
                </w:rPr>
                <w:delText>Phoenicurus fuliginosus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64780956" w14:textId="42BF9442" w:rsidR="00D93FCC" w:rsidDel="003C19C7" w:rsidRDefault="002435EC">
            <w:pPr>
              <w:rPr>
                <w:del w:id="35348" w:author="瑋婷 徐" w:date="2025-01-03T17:04:00Z" w16du:dateUtc="2025-01-03T09:04:00Z"/>
                <w:rFonts w:ascii="Times New Roman" w:eastAsia="標楷體" w:hAnsi="Times New Roman" w:cs="Times New Roman"/>
              </w:rPr>
              <w:pPrChange w:id="35349" w:author="瑋婷 徐" w:date="2025-01-03T17:04:00Z" w16du:dateUtc="2025-01-03T09:04:00Z">
                <w:pPr>
                  <w:spacing w:line="276" w:lineRule="auto"/>
                  <w:jc w:val="center"/>
                </w:pPr>
              </w:pPrChange>
            </w:pPr>
            <w:del w:id="35350"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6C0B0AFF" w14:textId="4AA78BEE" w:rsidR="00D93FCC" w:rsidDel="003C19C7" w:rsidRDefault="00D93FCC">
            <w:pPr>
              <w:rPr>
                <w:del w:id="35351" w:author="瑋婷 徐" w:date="2025-01-03T17:04:00Z" w16du:dateUtc="2025-01-03T09:04:00Z"/>
                <w:rFonts w:ascii="Times New Roman" w:eastAsia="標楷體" w:hAnsi="Times New Roman" w:cs="Times New Roman"/>
              </w:rPr>
              <w:pPrChange w:id="35352"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7EB1C1E8" w14:textId="18B00F24" w:rsidR="00D93FCC" w:rsidDel="003C19C7" w:rsidRDefault="00D93FCC">
            <w:pPr>
              <w:rPr>
                <w:del w:id="35353" w:author="瑋婷 徐" w:date="2025-01-03T17:04:00Z" w16du:dateUtc="2025-01-03T09:04:00Z"/>
                <w:rFonts w:ascii="Times New Roman" w:eastAsia="標楷體" w:hAnsi="Times New Roman" w:cs="Times New Roman"/>
              </w:rPr>
              <w:pPrChange w:id="35354"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0468E96E" w14:textId="35419E36" w:rsidR="00D93FCC" w:rsidDel="003C19C7" w:rsidRDefault="00D93FCC">
            <w:pPr>
              <w:rPr>
                <w:del w:id="35355" w:author="瑋婷 徐" w:date="2025-01-03T17:04:00Z" w16du:dateUtc="2025-01-03T09:04:00Z"/>
                <w:rFonts w:ascii="Times New Roman" w:eastAsia="標楷體" w:hAnsi="Times New Roman" w:cs="Times New Roman"/>
              </w:rPr>
              <w:pPrChange w:id="35356"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47CFD616" w14:textId="315F580F" w:rsidR="00D93FCC" w:rsidDel="003C19C7" w:rsidRDefault="00D93FCC">
            <w:pPr>
              <w:rPr>
                <w:del w:id="35357" w:author="瑋婷 徐" w:date="2025-01-03T17:04:00Z" w16du:dateUtc="2025-01-03T09:04:00Z"/>
                <w:rFonts w:ascii="Times New Roman" w:eastAsia="標楷體" w:hAnsi="Times New Roman" w:cs="Times New Roman"/>
              </w:rPr>
              <w:pPrChange w:id="35358"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0B54DB85" w14:textId="31C1F424" w:rsidR="00D93FCC" w:rsidDel="003C19C7" w:rsidRDefault="00D93FCC">
            <w:pPr>
              <w:rPr>
                <w:del w:id="35359" w:author="瑋婷 徐" w:date="2025-01-03T17:04:00Z" w16du:dateUtc="2025-01-03T09:04:00Z"/>
                <w:rFonts w:ascii="Times New Roman" w:eastAsia="標楷體" w:hAnsi="Times New Roman" w:cs="Times New Roman"/>
              </w:rPr>
              <w:pPrChange w:id="35360"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51762268" w14:textId="78BFE7DC" w:rsidR="00D93FCC" w:rsidDel="003C19C7" w:rsidRDefault="00D93FCC">
            <w:pPr>
              <w:rPr>
                <w:del w:id="35361" w:author="瑋婷 徐" w:date="2025-01-03T17:04:00Z" w16du:dateUtc="2025-01-03T09:04:00Z"/>
                <w:rFonts w:ascii="Times New Roman" w:eastAsia="標楷體" w:hAnsi="Times New Roman" w:cs="Times New Roman"/>
              </w:rPr>
              <w:pPrChange w:id="35362"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3C12C640" w14:textId="752EDA81" w:rsidR="00D93FCC" w:rsidDel="003C19C7" w:rsidRDefault="00D93FCC">
            <w:pPr>
              <w:rPr>
                <w:del w:id="35363" w:author="瑋婷 徐" w:date="2025-01-03T17:04:00Z" w16du:dateUtc="2025-01-03T09:04:00Z"/>
                <w:rFonts w:ascii="Times New Roman" w:eastAsia="標楷體" w:hAnsi="Times New Roman" w:cs="Times New Roman"/>
              </w:rPr>
              <w:pPrChange w:id="35364"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74C5041" w14:textId="2181832C" w:rsidR="00D93FCC" w:rsidDel="003C19C7" w:rsidRDefault="00D93FCC">
            <w:pPr>
              <w:rPr>
                <w:del w:id="35365" w:author="瑋婷 徐" w:date="2025-01-03T17:04:00Z" w16du:dateUtc="2025-01-03T09:04:00Z"/>
                <w:rFonts w:ascii="Times New Roman" w:eastAsia="標楷體" w:hAnsi="Times New Roman" w:cs="Times New Roman"/>
              </w:rPr>
              <w:pPrChange w:id="3536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5AFA0A3" w14:textId="0091EFA7" w:rsidR="00D93FCC" w:rsidDel="003C19C7" w:rsidRDefault="00D93FCC">
            <w:pPr>
              <w:rPr>
                <w:del w:id="35367" w:author="瑋婷 徐" w:date="2025-01-03T17:04:00Z" w16du:dateUtc="2025-01-03T09:04:00Z"/>
                <w:rFonts w:ascii="Times New Roman" w:eastAsia="標楷體" w:hAnsi="Times New Roman" w:cs="Times New Roman"/>
              </w:rPr>
              <w:pPrChange w:id="353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DB24A95" w14:textId="11034649" w:rsidR="00D93FCC" w:rsidDel="003C19C7" w:rsidRDefault="002435EC">
            <w:pPr>
              <w:rPr>
                <w:del w:id="35369" w:author="瑋婷 徐" w:date="2025-01-03T17:04:00Z" w16du:dateUtc="2025-01-03T09:04:00Z"/>
                <w:rFonts w:ascii="Times New Roman" w:eastAsia="標楷體" w:hAnsi="Times New Roman" w:cs="Times New Roman"/>
              </w:rPr>
              <w:pPrChange w:id="35370" w:author="瑋婷 徐" w:date="2025-01-03T17:04:00Z" w16du:dateUtc="2025-01-03T09:04:00Z">
                <w:pPr>
                  <w:spacing w:line="276" w:lineRule="auto"/>
                  <w:jc w:val="center"/>
                </w:pPr>
              </w:pPrChange>
            </w:pPr>
            <w:del w:id="35371"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7BE406E6" w14:textId="45AC0735" w:rsidR="00D93FCC" w:rsidDel="003C19C7" w:rsidRDefault="00D93FCC">
            <w:pPr>
              <w:rPr>
                <w:del w:id="35372" w:author="瑋婷 徐" w:date="2025-01-03T17:04:00Z" w16du:dateUtc="2025-01-03T09:04:00Z"/>
                <w:rFonts w:ascii="Times New Roman" w:eastAsia="標楷體" w:hAnsi="Times New Roman" w:cs="Times New Roman"/>
              </w:rPr>
              <w:pPrChange w:id="3537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5E99E69" w14:textId="739D47EE" w:rsidR="00D93FCC" w:rsidDel="003C19C7" w:rsidRDefault="00D93FCC">
            <w:pPr>
              <w:rPr>
                <w:del w:id="35374" w:author="瑋婷 徐" w:date="2025-01-03T17:04:00Z" w16du:dateUtc="2025-01-03T09:04:00Z"/>
                <w:rFonts w:ascii="Times New Roman" w:eastAsia="標楷體" w:hAnsi="Times New Roman" w:cs="Times New Roman"/>
              </w:rPr>
              <w:pPrChange w:id="3537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E6F21E6" w14:textId="73DD60D5" w:rsidR="00D93FCC" w:rsidDel="003C19C7" w:rsidRDefault="00D93FCC">
            <w:pPr>
              <w:rPr>
                <w:del w:id="35376" w:author="瑋婷 徐" w:date="2025-01-03T17:04:00Z" w16du:dateUtc="2025-01-03T09:04:00Z"/>
                <w:rFonts w:ascii="Times New Roman" w:eastAsia="標楷體" w:hAnsi="Times New Roman" w:cs="Times New Roman"/>
              </w:rPr>
              <w:pPrChange w:id="3537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87442DB" w14:textId="0ED8B076" w:rsidR="00D93FCC" w:rsidDel="003C19C7" w:rsidRDefault="00D93FCC">
            <w:pPr>
              <w:rPr>
                <w:del w:id="35378" w:author="瑋婷 徐" w:date="2025-01-03T17:04:00Z" w16du:dateUtc="2025-01-03T09:04:00Z"/>
                <w:rFonts w:ascii="Times New Roman" w:eastAsia="標楷體" w:hAnsi="Times New Roman" w:cs="Times New Roman"/>
              </w:rPr>
              <w:pPrChange w:id="3537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F359E48" w14:textId="29F653B1" w:rsidR="00D93FCC" w:rsidDel="003C19C7" w:rsidRDefault="00D93FCC">
            <w:pPr>
              <w:rPr>
                <w:del w:id="35380" w:author="瑋婷 徐" w:date="2025-01-03T17:04:00Z" w16du:dateUtc="2025-01-03T09:04:00Z"/>
                <w:rFonts w:ascii="Times New Roman" w:eastAsia="標楷體" w:hAnsi="Times New Roman" w:cs="Times New Roman"/>
              </w:rPr>
              <w:pPrChange w:id="3538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705F804" w14:textId="69F5894F" w:rsidR="00D93FCC" w:rsidDel="003C19C7" w:rsidRDefault="00D93FCC">
            <w:pPr>
              <w:rPr>
                <w:del w:id="35382" w:author="瑋婷 徐" w:date="2025-01-03T17:04:00Z" w16du:dateUtc="2025-01-03T09:04:00Z"/>
                <w:rFonts w:ascii="Times New Roman" w:eastAsia="標楷體" w:hAnsi="Times New Roman" w:cs="Times New Roman"/>
              </w:rPr>
              <w:pPrChange w:id="3538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B086C58" w14:textId="0BA19E01" w:rsidR="00D93FCC" w:rsidDel="003C19C7" w:rsidRDefault="00D93FCC">
            <w:pPr>
              <w:rPr>
                <w:del w:id="35384" w:author="瑋婷 徐" w:date="2025-01-03T17:04:00Z" w16du:dateUtc="2025-01-03T09:04:00Z"/>
                <w:rFonts w:ascii="Times New Roman" w:eastAsia="標楷體" w:hAnsi="Times New Roman" w:cs="Times New Roman"/>
              </w:rPr>
              <w:pPrChange w:id="3538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D316354" w14:textId="52373AF8" w:rsidR="00D93FCC" w:rsidDel="003C19C7" w:rsidRDefault="00D93FCC">
            <w:pPr>
              <w:rPr>
                <w:del w:id="35386" w:author="瑋婷 徐" w:date="2025-01-03T17:04:00Z" w16du:dateUtc="2025-01-03T09:04:00Z"/>
                <w:rFonts w:ascii="Times New Roman" w:eastAsia="標楷體" w:hAnsi="Times New Roman" w:cs="Times New Roman"/>
              </w:rPr>
              <w:pPrChange w:id="3538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1ABC74EB" w14:textId="2BDE152F" w:rsidR="00D93FCC" w:rsidDel="003C19C7" w:rsidRDefault="00D93FCC">
            <w:pPr>
              <w:rPr>
                <w:del w:id="35388" w:author="瑋婷 徐" w:date="2025-01-03T17:04:00Z" w16du:dateUtc="2025-01-03T09:04:00Z"/>
                <w:rFonts w:ascii="Times New Roman" w:eastAsia="標楷體" w:hAnsi="Times New Roman" w:cs="Times New Roman"/>
              </w:rPr>
              <w:pPrChange w:id="353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ADE2852" w14:textId="01DF84CB" w:rsidR="00D93FCC" w:rsidDel="003C19C7" w:rsidRDefault="00D93FCC">
            <w:pPr>
              <w:rPr>
                <w:del w:id="35390" w:author="瑋婷 徐" w:date="2025-01-03T17:04:00Z" w16du:dateUtc="2025-01-03T09:04:00Z"/>
                <w:rFonts w:ascii="Times New Roman" w:eastAsia="標楷體" w:hAnsi="Times New Roman" w:cs="Times New Roman"/>
              </w:rPr>
              <w:pPrChange w:id="353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7BDC088" w14:textId="76F6159E" w:rsidR="00D93FCC" w:rsidDel="003C19C7" w:rsidRDefault="00D93FCC">
            <w:pPr>
              <w:rPr>
                <w:del w:id="35392" w:author="瑋婷 徐" w:date="2025-01-03T17:04:00Z" w16du:dateUtc="2025-01-03T09:04:00Z"/>
                <w:rFonts w:ascii="Times New Roman" w:eastAsia="標楷體" w:hAnsi="Times New Roman" w:cs="Times New Roman"/>
              </w:rPr>
              <w:pPrChange w:id="353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5900D14" w14:textId="59A83F3E" w:rsidR="00D93FCC" w:rsidDel="003C19C7" w:rsidRDefault="00D93FCC">
            <w:pPr>
              <w:rPr>
                <w:del w:id="35394" w:author="瑋婷 徐" w:date="2025-01-03T17:04:00Z" w16du:dateUtc="2025-01-03T09:04:00Z"/>
                <w:rFonts w:ascii="Times New Roman" w:eastAsia="標楷體" w:hAnsi="Times New Roman" w:cs="Times New Roman"/>
              </w:rPr>
              <w:pPrChange w:id="35395"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25292C8" w14:textId="268F0D35" w:rsidR="00D93FCC" w:rsidDel="003C19C7" w:rsidRDefault="00D93FCC">
            <w:pPr>
              <w:rPr>
                <w:del w:id="35396" w:author="瑋婷 徐" w:date="2025-01-03T17:04:00Z" w16du:dateUtc="2025-01-03T09:04:00Z"/>
                <w:rFonts w:ascii="Times New Roman" w:eastAsia="標楷體" w:hAnsi="Times New Roman" w:cs="Times New Roman"/>
              </w:rPr>
              <w:pPrChange w:id="353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4D5C652" w14:textId="58FA825E" w:rsidR="00D93FCC" w:rsidDel="003C19C7" w:rsidRDefault="00D93FCC">
            <w:pPr>
              <w:rPr>
                <w:del w:id="35398" w:author="瑋婷 徐" w:date="2025-01-03T17:04:00Z" w16du:dateUtc="2025-01-03T09:04:00Z"/>
                <w:rFonts w:ascii="Times New Roman" w:eastAsia="標楷體" w:hAnsi="Times New Roman" w:cs="Times New Roman"/>
              </w:rPr>
              <w:pPrChange w:id="3539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825EC17" w14:textId="1D68415E" w:rsidR="00D93FCC" w:rsidDel="003C19C7" w:rsidRDefault="00D93FCC">
            <w:pPr>
              <w:rPr>
                <w:del w:id="35400" w:author="瑋婷 徐" w:date="2025-01-03T17:04:00Z" w16du:dateUtc="2025-01-03T09:04:00Z"/>
                <w:rFonts w:ascii="Times New Roman" w:eastAsia="標楷體" w:hAnsi="Times New Roman" w:cs="Times New Roman"/>
              </w:rPr>
              <w:pPrChange w:id="3540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1DEFFF5" w14:textId="43A0783C" w:rsidR="00D93FCC" w:rsidDel="003C19C7" w:rsidRDefault="00D93FCC">
            <w:pPr>
              <w:rPr>
                <w:del w:id="35402" w:author="瑋婷 徐" w:date="2025-01-03T17:04:00Z" w16du:dateUtc="2025-01-03T09:04:00Z"/>
                <w:rFonts w:ascii="Times New Roman" w:eastAsia="標楷體" w:hAnsi="Times New Roman" w:cs="Times New Roman"/>
              </w:rPr>
              <w:pPrChange w:id="354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30E060F" w14:textId="7E315B67" w:rsidR="00D93FCC" w:rsidDel="003C19C7" w:rsidRDefault="00D93FCC">
            <w:pPr>
              <w:rPr>
                <w:del w:id="35404" w:author="瑋婷 徐" w:date="2025-01-03T17:04:00Z" w16du:dateUtc="2025-01-03T09:04:00Z"/>
                <w:rFonts w:ascii="Times New Roman" w:eastAsia="標楷體" w:hAnsi="Times New Roman" w:cs="Times New Roman"/>
              </w:rPr>
              <w:pPrChange w:id="3540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C0B662A" w14:textId="468C74CE" w:rsidR="00D93FCC" w:rsidDel="003C19C7" w:rsidRDefault="00D93FCC">
            <w:pPr>
              <w:rPr>
                <w:del w:id="35406" w:author="瑋婷 徐" w:date="2025-01-03T17:04:00Z" w16du:dateUtc="2025-01-03T09:04:00Z"/>
                <w:rFonts w:ascii="Times New Roman" w:eastAsia="標楷體" w:hAnsi="Times New Roman" w:cs="Times New Roman"/>
              </w:rPr>
              <w:pPrChange w:id="3540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C5B1546" w14:textId="1569DC61" w:rsidR="00D93FCC" w:rsidDel="003C19C7" w:rsidRDefault="00D93FCC">
            <w:pPr>
              <w:rPr>
                <w:del w:id="35408" w:author="瑋婷 徐" w:date="2025-01-03T17:04:00Z" w16du:dateUtc="2025-01-03T09:04:00Z"/>
                <w:rFonts w:ascii="Times New Roman" w:eastAsia="標楷體" w:hAnsi="Times New Roman" w:cs="Times New Roman"/>
              </w:rPr>
              <w:pPrChange w:id="3540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D4C0B39" w14:textId="19382B0A" w:rsidR="00D93FCC" w:rsidDel="003C19C7" w:rsidRDefault="00D93FCC">
            <w:pPr>
              <w:rPr>
                <w:del w:id="35410" w:author="瑋婷 徐" w:date="2025-01-03T17:04:00Z" w16du:dateUtc="2025-01-03T09:04:00Z"/>
                <w:rFonts w:ascii="Times New Roman" w:eastAsia="標楷體" w:hAnsi="Times New Roman" w:cs="Times New Roman"/>
              </w:rPr>
              <w:pPrChange w:id="3541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9578005" w14:textId="1AD7E225" w:rsidR="00D93FCC" w:rsidDel="003C19C7" w:rsidRDefault="00D93FCC">
            <w:pPr>
              <w:rPr>
                <w:del w:id="35412" w:author="瑋婷 徐" w:date="2025-01-03T17:04:00Z" w16du:dateUtc="2025-01-03T09:04:00Z"/>
                <w:rFonts w:ascii="Times New Roman" w:eastAsia="標楷體" w:hAnsi="Times New Roman" w:cs="Times New Roman"/>
              </w:rPr>
              <w:pPrChange w:id="3541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CD71263" w14:textId="670B722A" w:rsidR="00D93FCC" w:rsidDel="003C19C7" w:rsidRDefault="00D93FCC">
            <w:pPr>
              <w:rPr>
                <w:del w:id="35414" w:author="瑋婷 徐" w:date="2025-01-03T17:04:00Z" w16du:dateUtc="2025-01-03T09:04:00Z"/>
                <w:rFonts w:ascii="Times New Roman" w:eastAsia="標楷體" w:hAnsi="Times New Roman" w:cs="Times New Roman"/>
              </w:rPr>
              <w:pPrChange w:id="3541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1E94040" w14:textId="3D27B576" w:rsidR="00D93FCC" w:rsidDel="003C19C7" w:rsidRDefault="00D93FCC">
            <w:pPr>
              <w:rPr>
                <w:del w:id="35416" w:author="瑋婷 徐" w:date="2025-01-03T17:04:00Z" w16du:dateUtc="2025-01-03T09:04:00Z"/>
                <w:rFonts w:ascii="Times New Roman" w:eastAsia="標楷體" w:hAnsi="Times New Roman" w:cs="Times New Roman"/>
              </w:rPr>
              <w:pPrChange w:id="35417"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0C529A64" w14:textId="3769418A" w:rsidR="00D93FCC" w:rsidDel="003C19C7" w:rsidRDefault="00D93FCC">
            <w:pPr>
              <w:rPr>
                <w:del w:id="35418" w:author="瑋婷 徐" w:date="2025-01-03T17:04:00Z" w16du:dateUtc="2025-01-03T09:04:00Z"/>
                <w:rFonts w:ascii="Times New Roman" w:eastAsia="標楷體" w:hAnsi="Times New Roman" w:cs="Times New Roman"/>
              </w:rPr>
              <w:pPrChange w:id="35419" w:author="瑋婷 徐" w:date="2025-01-03T17:04:00Z" w16du:dateUtc="2025-01-03T09:04:00Z">
                <w:pPr>
                  <w:spacing w:line="276" w:lineRule="auto"/>
                  <w:jc w:val="center"/>
                </w:pPr>
              </w:pPrChange>
            </w:pPr>
          </w:p>
        </w:tc>
      </w:tr>
      <w:tr w:rsidR="00000000" w:rsidDel="003C19C7" w14:paraId="5D7AD188" w14:textId="7BF3BAE5">
        <w:trPr>
          <w:cantSplit/>
          <w:jc w:val="center"/>
          <w:del w:id="35420"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1D513E10" w14:textId="0181EE0A" w:rsidR="00D93FCC" w:rsidDel="003C19C7" w:rsidRDefault="002435EC">
            <w:pPr>
              <w:rPr>
                <w:del w:id="35421" w:author="瑋婷 徐" w:date="2025-01-03T17:04:00Z" w16du:dateUtc="2025-01-03T09:04:00Z"/>
                <w:rFonts w:ascii="Times New Roman" w:eastAsia="標楷體" w:hAnsi="Times New Roman" w:cs="Times New Roman"/>
              </w:rPr>
              <w:pPrChange w:id="35422" w:author="瑋婷 徐" w:date="2025-01-03T17:04:00Z" w16du:dateUtc="2025-01-03T09:04:00Z">
                <w:pPr>
                  <w:spacing w:line="276" w:lineRule="auto"/>
                </w:pPr>
              </w:pPrChange>
            </w:pPr>
            <w:del w:id="35423" w:author="瑋婷 徐" w:date="2025-01-03T17:04:00Z" w16du:dateUtc="2025-01-03T09:04:00Z">
              <w:r w:rsidDel="003C19C7">
                <w:rPr>
                  <w:rFonts w:ascii="Times New Roman" w:eastAsia="標楷體" w:hAnsi="Times New Roman" w:cs="Times New Roman"/>
                  <w:color w:val="000000"/>
                </w:rPr>
                <w:delText>黃尾鴝</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50C6BB9C" w14:textId="3671A0C5" w:rsidR="00D93FCC" w:rsidDel="003C19C7" w:rsidRDefault="002435EC">
            <w:pPr>
              <w:rPr>
                <w:del w:id="35424" w:author="瑋婷 徐" w:date="2025-01-03T17:04:00Z" w16du:dateUtc="2025-01-03T09:04:00Z"/>
                <w:rFonts w:ascii="Times New Roman" w:eastAsia="標楷體" w:hAnsi="Times New Roman" w:cs="Times New Roman"/>
                <w:i/>
              </w:rPr>
              <w:pPrChange w:id="35425" w:author="瑋婷 徐" w:date="2025-01-03T17:04:00Z" w16du:dateUtc="2025-01-03T09:04:00Z">
                <w:pPr>
                  <w:spacing w:line="276" w:lineRule="auto"/>
                </w:pPr>
              </w:pPrChange>
            </w:pPr>
            <w:del w:id="35426" w:author="瑋婷 徐" w:date="2025-01-03T17:04:00Z" w16du:dateUtc="2025-01-03T09:04:00Z">
              <w:r w:rsidDel="003C19C7">
                <w:rPr>
                  <w:rFonts w:ascii="Times New Roman" w:eastAsia="標楷體" w:hAnsi="Times New Roman" w:cs="Times New Roman"/>
                  <w:i/>
                  <w:iCs/>
                  <w:color w:val="000000"/>
                </w:rPr>
                <w:delText>Phoenicurus auroreus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73183AAB" w14:textId="403185B3" w:rsidR="00D93FCC" w:rsidDel="003C19C7" w:rsidRDefault="00D93FCC">
            <w:pPr>
              <w:rPr>
                <w:del w:id="35427" w:author="瑋婷 徐" w:date="2025-01-03T17:04:00Z" w16du:dateUtc="2025-01-03T09:04:00Z"/>
                <w:rFonts w:ascii="Times New Roman" w:eastAsia="標楷體" w:hAnsi="Times New Roman" w:cs="Times New Roman"/>
              </w:rPr>
              <w:pPrChange w:id="35428"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038F9AA6" w14:textId="46E2FF97" w:rsidR="00D93FCC" w:rsidDel="003C19C7" w:rsidRDefault="00D93FCC">
            <w:pPr>
              <w:rPr>
                <w:del w:id="35429" w:author="瑋婷 徐" w:date="2025-01-03T17:04:00Z" w16du:dateUtc="2025-01-03T09:04:00Z"/>
                <w:rFonts w:ascii="Times New Roman" w:eastAsia="標楷體" w:hAnsi="Times New Roman" w:cs="Times New Roman"/>
              </w:rPr>
              <w:pPrChange w:id="35430"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372C94C4" w14:textId="0D741C59" w:rsidR="00D93FCC" w:rsidDel="003C19C7" w:rsidRDefault="00D93FCC">
            <w:pPr>
              <w:rPr>
                <w:del w:id="35431" w:author="瑋婷 徐" w:date="2025-01-03T17:04:00Z" w16du:dateUtc="2025-01-03T09:04:00Z"/>
                <w:rFonts w:ascii="Times New Roman" w:eastAsia="標楷體" w:hAnsi="Times New Roman" w:cs="Times New Roman"/>
              </w:rPr>
              <w:pPrChange w:id="35432"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44540177" w14:textId="3A7049AA" w:rsidR="00D93FCC" w:rsidDel="003C19C7" w:rsidRDefault="00D93FCC">
            <w:pPr>
              <w:rPr>
                <w:del w:id="35433" w:author="瑋婷 徐" w:date="2025-01-03T17:04:00Z" w16du:dateUtc="2025-01-03T09:04:00Z"/>
                <w:rFonts w:ascii="Times New Roman" w:eastAsia="標楷體" w:hAnsi="Times New Roman" w:cs="Times New Roman"/>
              </w:rPr>
              <w:pPrChange w:id="35434"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65C8F909" w14:textId="00C6D59B" w:rsidR="00D93FCC" w:rsidDel="003C19C7" w:rsidRDefault="00D93FCC">
            <w:pPr>
              <w:rPr>
                <w:del w:id="35435" w:author="瑋婷 徐" w:date="2025-01-03T17:04:00Z" w16du:dateUtc="2025-01-03T09:04:00Z"/>
                <w:rFonts w:ascii="Times New Roman" w:eastAsia="標楷體" w:hAnsi="Times New Roman" w:cs="Times New Roman"/>
              </w:rPr>
              <w:pPrChange w:id="35436"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6A06C10F" w14:textId="66FD3C6D" w:rsidR="00D93FCC" w:rsidDel="003C19C7" w:rsidRDefault="00D93FCC">
            <w:pPr>
              <w:rPr>
                <w:del w:id="35437" w:author="瑋婷 徐" w:date="2025-01-03T17:04:00Z" w16du:dateUtc="2025-01-03T09:04:00Z"/>
                <w:rFonts w:ascii="Times New Roman" w:eastAsia="標楷體" w:hAnsi="Times New Roman" w:cs="Times New Roman"/>
              </w:rPr>
              <w:pPrChange w:id="35438"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202940C8" w14:textId="1C040661" w:rsidR="00D93FCC" w:rsidDel="003C19C7" w:rsidRDefault="00D93FCC">
            <w:pPr>
              <w:rPr>
                <w:del w:id="35439" w:author="瑋婷 徐" w:date="2025-01-03T17:04:00Z" w16du:dateUtc="2025-01-03T09:04:00Z"/>
                <w:rFonts w:ascii="Times New Roman" w:eastAsia="標楷體" w:hAnsi="Times New Roman" w:cs="Times New Roman"/>
              </w:rPr>
              <w:pPrChange w:id="35440"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69A6F472" w14:textId="617581F1" w:rsidR="00D93FCC" w:rsidDel="003C19C7" w:rsidRDefault="00D93FCC">
            <w:pPr>
              <w:rPr>
                <w:del w:id="35441" w:author="瑋婷 徐" w:date="2025-01-03T17:04:00Z" w16du:dateUtc="2025-01-03T09:04:00Z"/>
                <w:rFonts w:ascii="Times New Roman" w:eastAsia="標楷體" w:hAnsi="Times New Roman" w:cs="Times New Roman"/>
              </w:rPr>
              <w:pPrChange w:id="35442"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44FCB7AB" w14:textId="7406D80F" w:rsidR="00D93FCC" w:rsidDel="003C19C7" w:rsidRDefault="00D93FCC">
            <w:pPr>
              <w:rPr>
                <w:del w:id="35443" w:author="瑋婷 徐" w:date="2025-01-03T17:04:00Z" w16du:dateUtc="2025-01-03T09:04:00Z"/>
                <w:rFonts w:ascii="Times New Roman" w:eastAsia="標楷體" w:hAnsi="Times New Roman" w:cs="Times New Roman"/>
              </w:rPr>
              <w:pPrChange w:id="3544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E1EF76F" w14:textId="459BABAA" w:rsidR="00D93FCC" w:rsidDel="003C19C7" w:rsidRDefault="00D93FCC">
            <w:pPr>
              <w:rPr>
                <w:del w:id="35445" w:author="瑋婷 徐" w:date="2025-01-03T17:04:00Z" w16du:dateUtc="2025-01-03T09:04:00Z"/>
                <w:rFonts w:ascii="Times New Roman" w:eastAsia="標楷體" w:hAnsi="Times New Roman" w:cs="Times New Roman"/>
              </w:rPr>
              <w:pPrChange w:id="354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5072EC5" w14:textId="0015681C" w:rsidR="00D93FCC" w:rsidDel="003C19C7" w:rsidRDefault="00D93FCC">
            <w:pPr>
              <w:rPr>
                <w:del w:id="35447" w:author="瑋婷 徐" w:date="2025-01-03T17:04:00Z" w16du:dateUtc="2025-01-03T09:04:00Z"/>
                <w:rFonts w:ascii="Times New Roman" w:eastAsia="標楷體" w:hAnsi="Times New Roman" w:cs="Times New Roman"/>
              </w:rPr>
              <w:pPrChange w:id="35448"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2F9A266A" w14:textId="5047BB5C" w:rsidR="00D93FCC" w:rsidDel="003C19C7" w:rsidRDefault="00D93FCC">
            <w:pPr>
              <w:rPr>
                <w:del w:id="35449" w:author="瑋婷 徐" w:date="2025-01-03T17:04:00Z" w16du:dateUtc="2025-01-03T09:04:00Z"/>
                <w:rFonts w:ascii="Times New Roman" w:eastAsia="標楷體" w:hAnsi="Times New Roman" w:cs="Times New Roman"/>
              </w:rPr>
              <w:pPrChange w:id="3545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7C08B3F" w14:textId="6AEB934F" w:rsidR="00D93FCC" w:rsidDel="003C19C7" w:rsidRDefault="00D93FCC">
            <w:pPr>
              <w:rPr>
                <w:del w:id="35451" w:author="瑋婷 徐" w:date="2025-01-03T17:04:00Z" w16du:dateUtc="2025-01-03T09:04:00Z"/>
                <w:rFonts w:ascii="Times New Roman" w:eastAsia="標楷體" w:hAnsi="Times New Roman" w:cs="Times New Roman"/>
              </w:rPr>
              <w:pPrChange w:id="3545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0AAC874" w14:textId="6A7F31D6" w:rsidR="00D93FCC" w:rsidDel="003C19C7" w:rsidRDefault="00D93FCC">
            <w:pPr>
              <w:rPr>
                <w:del w:id="35453" w:author="瑋婷 徐" w:date="2025-01-03T17:04:00Z" w16du:dateUtc="2025-01-03T09:04:00Z"/>
                <w:rFonts w:ascii="Times New Roman" w:eastAsia="標楷體" w:hAnsi="Times New Roman" w:cs="Times New Roman"/>
              </w:rPr>
              <w:pPrChange w:id="3545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2D8D870" w14:textId="2CA7CD90" w:rsidR="00D93FCC" w:rsidDel="003C19C7" w:rsidRDefault="00D93FCC">
            <w:pPr>
              <w:rPr>
                <w:del w:id="35455" w:author="瑋婷 徐" w:date="2025-01-03T17:04:00Z" w16du:dateUtc="2025-01-03T09:04:00Z"/>
                <w:rFonts w:ascii="Times New Roman" w:eastAsia="標楷體" w:hAnsi="Times New Roman" w:cs="Times New Roman"/>
              </w:rPr>
              <w:pPrChange w:id="3545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3F439C7" w14:textId="3C85D997" w:rsidR="00D93FCC" w:rsidDel="003C19C7" w:rsidRDefault="00D93FCC">
            <w:pPr>
              <w:rPr>
                <w:del w:id="35457" w:author="瑋婷 徐" w:date="2025-01-03T17:04:00Z" w16du:dateUtc="2025-01-03T09:04:00Z"/>
                <w:rFonts w:ascii="Times New Roman" w:eastAsia="標楷體" w:hAnsi="Times New Roman" w:cs="Times New Roman"/>
              </w:rPr>
              <w:pPrChange w:id="3545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B5928C9" w14:textId="75F94C3F" w:rsidR="00D93FCC" w:rsidDel="003C19C7" w:rsidRDefault="00D93FCC">
            <w:pPr>
              <w:rPr>
                <w:del w:id="35459" w:author="瑋婷 徐" w:date="2025-01-03T17:04:00Z" w16du:dateUtc="2025-01-03T09:04:00Z"/>
                <w:rFonts w:ascii="Times New Roman" w:eastAsia="標楷體" w:hAnsi="Times New Roman" w:cs="Times New Roman"/>
              </w:rPr>
              <w:pPrChange w:id="3546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67E8847" w14:textId="77EEF748" w:rsidR="00D93FCC" w:rsidDel="003C19C7" w:rsidRDefault="00D93FCC">
            <w:pPr>
              <w:rPr>
                <w:del w:id="35461" w:author="瑋婷 徐" w:date="2025-01-03T17:04:00Z" w16du:dateUtc="2025-01-03T09:04:00Z"/>
                <w:rFonts w:ascii="Times New Roman" w:eastAsia="標楷體" w:hAnsi="Times New Roman" w:cs="Times New Roman"/>
              </w:rPr>
              <w:pPrChange w:id="3546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F3EDCCB" w14:textId="259182AA" w:rsidR="00D93FCC" w:rsidDel="003C19C7" w:rsidRDefault="00D93FCC">
            <w:pPr>
              <w:rPr>
                <w:del w:id="35463" w:author="瑋婷 徐" w:date="2025-01-03T17:04:00Z" w16du:dateUtc="2025-01-03T09:04:00Z"/>
                <w:rFonts w:ascii="Times New Roman" w:eastAsia="標楷體" w:hAnsi="Times New Roman" w:cs="Times New Roman"/>
              </w:rPr>
              <w:pPrChange w:id="3546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19A918C9" w14:textId="5A4E70D3" w:rsidR="00D93FCC" w:rsidDel="003C19C7" w:rsidRDefault="00D93FCC">
            <w:pPr>
              <w:rPr>
                <w:del w:id="35465" w:author="瑋婷 徐" w:date="2025-01-03T17:04:00Z" w16du:dateUtc="2025-01-03T09:04:00Z"/>
                <w:rFonts w:ascii="Times New Roman" w:eastAsia="標楷體" w:hAnsi="Times New Roman" w:cs="Times New Roman"/>
              </w:rPr>
              <w:pPrChange w:id="3546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728A3FA" w14:textId="0E4B29EB" w:rsidR="00D93FCC" w:rsidDel="003C19C7" w:rsidRDefault="00D93FCC">
            <w:pPr>
              <w:rPr>
                <w:del w:id="35467" w:author="瑋婷 徐" w:date="2025-01-03T17:04:00Z" w16du:dateUtc="2025-01-03T09:04:00Z"/>
                <w:rFonts w:ascii="Times New Roman" w:eastAsia="標楷體" w:hAnsi="Times New Roman" w:cs="Times New Roman"/>
              </w:rPr>
              <w:pPrChange w:id="354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D274FD7" w14:textId="7493D8FC" w:rsidR="00D93FCC" w:rsidDel="003C19C7" w:rsidRDefault="00D93FCC">
            <w:pPr>
              <w:rPr>
                <w:del w:id="35469" w:author="瑋婷 徐" w:date="2025-01-03T17:04:00Z" w16du:dateUtc="2025-01-03T09:04:00Z"/>
                <w:rFonts w:ascii="Times New Roman" w:eastAsia="標楷體" w:hAnsi="Times New Roman" w:cs="Times New Roman"/>
              </w:rPr>
              <w:pPrChange w:id="3547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82EB06A" w14:textId="66F839B9" w:rsidR="00D93FCC" w:rsidDel="003C19C7" w:rsidRDefault="00D93FCC">
            <w:pPr>
              <w:rPr>
                <w:del w:id="35471" w:author="瑋婷 徐" w:date="2025-01-03T17:04:00Z" w16du:dateUtc="2025-01-03T09:04:00Z"/>
                <w:rFonts w:ascii="Times New Roman" w:eastAsia="標楷體" w:hAnsi="Times New Roman" w:cs="Times New Roman"/>
              </w:rPr>
              <w:pPrChange w:id="35472"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2232AD06" w14:textId="5BCB69EA" w:rsidR="00D93FCC" w:rsidDel="003C19C7" w:rsidRDefault="00D93FCC">
            <w:pPr>
              <w:rPr>
                <w:del w:id="35473" w:author="瑋婷 徐" w:date="2025-01-03T17:04:00Z" w16du:dateUtc="2025-01-03T09:04:00Z"/>
                <w:rFonts w:ascii="Times New Roman" w:eastAsia="標楷體" w:hAnsi="Times New Roman" w:cs="Times New Roman"/>
              </w:rPr>
              <w:pPrChange w:id="354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D2482D8" w14:textId="25AB0B94" w:rsidR="00D93FCC" w:rsidDel="003C19C7" w:rsidRDefault="00D93FCC">
            <w:pPr>
              <w:rPr>
                <w:del w:id="35475" w:author="瑋婷 徐" w:date="2025-01-03T17:04:00Z" w16du:dateUtc="2025-01-03T09:04:00Z"/>
                <w:rFonts w:ascii="Times New Roman" w:eastAsia="標楷體" w:hAnsi="Times New Roman" w:cs="Times New Roman"/>
              </w:rPr>
              <w:pPrChange w:id="354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CBC4CC5" w14:textId="2DE7F0E0" w:rsidR="00D93FCC" w:rsidDel="003C19C7" w:rsidRDefault="00D93FCC">
            <w:pPr>
              <w:rPr>
                <w:del w:id="35477" w:author="瑋婷 徐" w:date="2025-01-03T17:04:00Z" w16du:dateUtc="2025-01-03T09:04:00Z"/>
                <w:rFonts w:ascii="Times New Roman" w:eastAsia="標楷體" w:hAnsi="Times New Roman" w:cs="Times New Roman"/>
              </w:rPr>
              <w:pPrChange w:id="35478"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ED9F329" w14:textId="36109F7C" w:rsidR="00D93FCC" w:rsidDel="003C19C7" w:rsidRDefault="00D93FCC">
            <w:pPr>
              <w:rPr>
                <w:del w:id="35479" w:author="瑋婷 徐" w:date="2025-01-03T17:04:00Z" w16du:dateUtc="2025-01-03T09:04:00Z"/>
                <w:rFonts w:ascii="Times New Roman" w:eastAsia="標楷體" w:hAnsi="Times New Roman" w:cs="Times New Roman"/>
              </w:rPr>
              <w:pPrChange w:id="354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A5264AE" w14:textId="36C33748" w:rsidR="00D93FCC" w:rsidDel="003C19C7" w:rsidRDefault="00D93FCC">
            <w:pPr>
              <w:rPr>
                <w:del w:id="35481" w:author="瑋婷 徐" w:date="2025-01-03T17:04:00Z" w16du:dateUtc="2025-01-03T09:04:00Z"/>
                <w:rFonts w:ascii="Times New Roman" w:eastAsia="標楷體" w:hAnsi="Times New Roman" w:cs="Times New Roman"/>
              </w:rPr>
              <w:pPrChange w:id="354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5ED3990" w14:textId="7A2C99D2" w:rsidR="00D93FCC" w:rsidDel="003C19C7" w:rsidRDefault="00D93FCC">
            <w:pPr>
              <w:rPr>
                <w:del w:id="35483" w:author="瑋婷 徐" w:date="2025-01-03T17:04:00Z" w16du:dateUtc="2025-01-03T09:04:00Z"/>
                <w:rFonts w:ascii="Times New Roman" w:eastAsia="標楷體" w:hAnsi="Times New Roman" w:cs="Times New Roman"/>
              </w:rPr>
              <w:pPrChange w:id="3548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8C5EE53" w14:textId="1C16173C" w:rsidR="00D93FCC" w:rsidDel="003C19C7" w:rsidRDefault="00D93FCC">
            <w:pPr>
              <w:rPr>
                <w:del w:id="35485" w:author="瑋婷 徐" w:date="2025-01-03T17:04:00Z" w16du:dateUtc="2025-01-03T09:04:00Z"/>
                <w:rFonts w:ascii="Times New Roman" w:eastAsia="標楷體" w:hAnsi="Times New Roman" w:cs="Times New Roman"/>
              </w:rPr>
              <w:pPrChange w:id="35486"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C54DC03" w14:textId="16861BB6" w:rsidR="00D93FCC" w:rsidDel="003C19C7" w:rsidRDefault="00D93FCC">
            <w:pPr>
              <w:rPr>
                <w:del w:id="35487" w:author="瑋婷 徐" w:date="2025-01-03T17:04:00Z" w16du:dateUtc="2025-01-03T09:04:00Z"/>
                <w:rFonts w:ascii="Times New Roman" w:eastAsia="標楷體" w:hAnsi="Times New Roman" w:cs="Times New Roman"/>
              </w:rPr>
              <w:pPrChange w:id="3548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E8954A7" w14:textId="31E1D076" w:rsidR="00D93FCC" w:rsidDel="003C19C7" w:rsidRDefault="00D93FCC">
            <w:pPr>
              <w:rPr>
                <w:del w:id="35489" w:author="瑋婷 徐" w:date="2025-01-03T17:04:00Z" w16du:dateUtc="2025-01-03T09:04:00Z"/>
                <w:rFonts w:ascii="Times New Roman" w:eastAsia="標楷體" w:hAnsi="Times New Roman" w:cs="Times New Roman"/>
              </w:rPr>
              <w:pPrChange w:id="3549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5816448" w14:textId="3F071350" w:rsidR="00D93FCC" w:rsidDel="003C19C7" w:rsidRDefault="00D93FCC">
            <w:pPr>
              <w:rPr>
                <w:del w:id="35491" w:author="瑋婷 徐" w:date="2025-01-03T17:04:00Z" w16du:dateUtc="2025-01-03T09:04:00Z"/>
                <w:rFonts w:ascii="Times New Roman" w:eastAsia="標楷體" w:hAnsi="Times New Roman" w:cs="Times New Roman"/>
              </w:rPr>
              <w:pPrChange w:id="3549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FF10149" w14:textId="0D7CB2BE" w:rsidR="00D93FCC" w:rsidDel="003C19C7" w:rsidRDefault="00D93FCC">
            <w:pPr>
              <w:rPr>
                <w:del w:id="35493" w:author="瑋婷 徐" w:date="2025-01-03T17:04:00Z" w16du:dateUtc="2025-01-03T09:04:00Z"/>
                <w:rFonts w:ascii="Times New Roman" w:eastAsia="標楷體" w:hAnsi="Times New Roman" w:cs="Times New Roman"/>
              </w:rPr>
              <w:pPrChange w:id="35494"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1BCB3346" w14:textId="0856908A" w:rsidR="00D93FCC" w:rsidDel="003C19C7" w:rsidRDefault="002435EC">
            <w:pPr>
              <w:rPr>
                <w:del w:id="35495" w:author="瑋婷 徐" w:date="2025-01-03T17:04:00Z" w16du:dateUtc="2025-01-03T09:04:00Z"/>
                <w:rFonts w:ascii="Times New Roman" w:eastAsia="標楷體" w:hAnsi="Times New Roman" w:cs="Times New Roman"/>
              </w:rPr>
              <w:pPrChange w:id="35496" w:author="瑋婷 徐" w:date="2025-01-03T17:04:00Z" w16du:dateUtc="2025-01-03T09:04:00Z">
                <w:pPr>
                  <w:spacing w:line="276" w:lineRule="auto"/>
                  <w:jc w:val="center"/>
                </w:pPr>
              </w:pPrChange>
            </w:pPr>
            <w:del w:id="35497" w:author="瑋婷 徐" w:date="2025-01-03T17:04:00Z" w16du:dateUtc="2025-01-03T09:04:00Z">
              <w:r w:rsidDel="003C19C7">
                <w:rPr>
                  <w:rFonts w:ascii="Times New Roman" w:eastAsia="標楷體" w:hAnsi="Times New Roman" w:cs="Times New Roman"/>
                  <w:color w:val="000000"/>
                </w:rPr>
                <w:delText>*</w:delText>
              </w:r>
            </w:del>
          </w:p>
        </w:tc>
      </w:tr>
      <w:tr w:rsidR="00000000" w:rsidDel="003C19C7" w14:paraId="6613DDFE" w14:textId="3AA45487">
        <w:trPr>
          <w:cantSplit/>
          <w:jc w:val="center"/>
          <w:del w:id="35498"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4BC524B9" w14:textId="71422C87" w:rsidR="00D93FCC" w:rsidDel="003C19C7" w:rsidRDefault="002435EC">
            <w:pPr>
              <w:rPr>
                <w:del w:id="35499" w:author="瑋婷 徐" w:date="2025-01-03T17:04:00Z" w16du:dateUtc="2025-01-03T09:04:00Z"/>
                <w:rFonts w:ascii="Times New Roman" w:eastAsia="標楷體" w:hAnsi="Times New Roman" w:cs="Times New Roman"/>
              </w:rPr>
              <w:pPrChange w:id="35500" w:author="瑋婷 徐" w:date="2025-01-03T17:04:00Z" w16du:dateUtc="2025-01-03T09:04:00Z">
                <w:pPr>
                  <w:spacing w:line="276" w:lineRule="auto"/>
                </w:pPr>
              </w:pPrChange>
            </w:pPr>
            <w:del w:id="35501" w:author="瑋婷 徐" w:date="2025-01-03T17:04:00Z" w16du:dateUtc="2025-01-03T09:04:00Z">
              <w:r w:rsidDel="003C19C7">
                <w:rPr>
                  <w:rFonts w:ascii="Times New Roman" w:eastAsia="標楷體" w:hAnsi="Times New Roman" w:cs="Times New Roman"/>
                  <w:color w:val="000000"/>
                </w:rPr>
                <w:delText>綠啄花</w:delText>
              </w:r>
              <w:r w:rsidDel="003C19C7">
                <w:rPr>
                  <w:rFonts w:ascii="Times New Roman" w:eastAsia="標楷體" w:hAnsi="Times New Roman" w:cs="Times New Roman"/>
                  <w:color w:val="000000"/>
                </w:rPr>
                <w:delText xml:space="preserve"> ※</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651EB0A3" w14:textId="008EFB4F" w:rsidR="00D93FCC" w:rsidDel="003C19C7" w:rsidRDefault="002435EC">
            <w:pPr>
              <w:rPr>
                <w:del w:id="35502" w:author="瑋婷 徐" w:date="2025-01-03T17:04:00Z" w16du:dateUtc="2025-01-03T09:04:00Z"/>
                <w:rFonts w:ascii="Times New Roman" w:eastAsia="標楷體" w:hAnsi="Times New Roman" w:cs="Times New Roman"/>
                <w:i/>
              </w:rPr>
              <w:pPrChange w:id="35503" w:author="瑋婷 徐" w:date="2025-01-03T17:04:00Z" w16du:dateUtc="2025-01-03T09:04:00Z">
                <w:pPr>
                  <w:spacing w:line="276" w:lineRule="auto"/>
                </w:pPr>
              </w:pPrChange>
            </w:pPr>
            <w:del w:id="35504" w:author="瑋婷 徐" w:date="2025-01-03T17:04:00Z" w16du:dateUtc="2025-01-03T09:04:00Z">
              <w:r w:rsidDel="003C19C7">
                <w:rPr>
                  <w:rFonts w:ascii="Times New Roman" w:eastAsia="標楷體" w:hAnsi="Times New Roman" w:cs="Times New Roman"/>
                  <w:i/>
                  <w:iCs/>
                  <w:color w:val="000000"/>
                </w:rPr>
                <w:delText>Dicaeum minullum</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656B387A" w14:textId="084BC23F" w:rsidR="00D93FCC" w:rsidDel="003C19C7" w:rsidRDefault="00D93FCC">
            <w:pPr>
              <w:rPr>
                <w:del w:id="35505" w:author="瑋婷 徐" w:date="2025-01-03T17:04:00Z" w16du:dateUtc="2025-01-03T09:04:00Z"/>
                <w:rFonts w:ascii="Times New Roman" w:eastAsia="標楷體" w:hAnsi="Times New Roman" w:cs="Times New Roman"/>
              </w:rPr>
              <w:pPrChange w:id="35506"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5D62834D" w14:textId="5D67955F" w:rsidR="00D93FCC" w:rsidDel="003C19C7" w:rsidRDefault="00D93FCC">
            <w:pPr>
              <w:rPr>
                <w:del w:id="35507" w:author="瑋婷 徐" w:date="2025-01-03T17:04:00Z" w16du:dateUtc="2025-01-03T09:04:00Z"/>
                <w:rFonts w:ascii="Times New Roman" w:eastAsia="標楷體" w:hAnsi="Times New Roman" w:cs="Times New Roman"/>
              </w:rPr>
              <w:pPrChange w:id="35508"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2753F8CA" w14:textId="69DA427A" w:rsidR="00D93FCC" w:rsidDel="003C19C7" w:rsidRDefault="00D93FCC">
            <w:pPr>
              <w:rPr>
                <w:del w:id="35509" w:author="瑋婷 徐" w:date="2025-01-03T17:04:00Z" w16du:dateUtc="2025-01-03T09:04:00Z"/>
                <w:rFonts w:ascii="Times New Roman" w:eastAsia="標楷體" w:hAnsi="Times New Roman" w:cs="Times New Roman"/>
              </w:rPr>
              <w:pPrChange w:id="35510"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5B7C32BA" w14:textId="7535261F" w:rsidR="00D93FCC" w:rsidDel="003C19C7" w:rsidRDefault="00D93FCC">
            <w:pPr>
              <w:rPr>
                <w:del w:id="35511" w:author="瑋婷 徐" w:date="2025-01-03T17:04:00Z" w16du:dateUtc="2025-01-03T09:04:00Z"/>
                <w:rFonts w:ascii="Times New Roman" w:eastAsia="標楷體" w:hAnsi="Times New Roman" w:cs="Times New Roman"/>
              </w:rPr>
              <w:pPrChange w:id="35512"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46B2DF23" w14:textId="1304715E" w:rsidR="00D93FCC" w:rsidDel="003C19C7" w:rsidRDefault="00D93FCC">
            <w:pPr>
              <w:rPr>
                <w:del w:id="35513" w:author="瑋婷 徐" w:date="2025-01-03T17:04:00Z" w16du:dateUtc="2025-01-03T09:04:00Z"/>
                <w:rFonts w:ascii="Times New Roman" w:eastAsia="標楷體" w:hAnsi="Times New Roman" w:cs="Times New Roman"/>
              </w:rPr>
              <w:pPrChange w:id="35514"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57272C30" w14:textId="2C7DF19A" w:rsidR="00D93FCC" w:rsidDel="003C19C7" w:rsidRDefault="00D93FCC">
            <w:pPr>
              <w:rPr>
                <w:del w:id="35515" w:author="瑋婷 徐" w:date="2025-01-03T17:04:00Z" w16du:dateUtc="2025-01-03T09:04:00Z"/>
                <w:rFonts w:ascii="Times New Roman" w:eastAsia="標楷體" w:hAnsi="Times New Roman" w:cs="Times New Roman"/>
              </w:rPr>
              <w:pPrChange w:id="35516"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14D70B8D" w14:textId="76AA5B3D" w:rsidR="00D93FCC" w:rsidDel="003C19C7" w:rsidRDefault="00D93FCC">
            <w:pPr>
              <w:rPr>
                <w:del w:id="35517" w:author="瑋婷 徐" w:date="2025-01-03T17:04:00Z" w16du:dateUtc="2025-01-03T09:04:00Z"/>
                <w:rFonts w:ascii="Times New Roman" w:eastAsia="標楷體" w:hAnsi="Times New Roman" w:cs="Times New Roman"/>
              </w:rPr>
              <w:pPrChange w:id="35518"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18E2D919" w14:textId="007B1924" w:rsidR="00D93FCC" w:rsidDel="003C19C7" w:rsidRDefault="00D93FCC">
            <w:pPr>
              <w:rPr>
                <w:del w:id="35519" w:author="瑋婷 徐" w:date="2025-01-03T17:04:00Z" w16du:dateUtc="2025-01-03T09:04:00Z"/>
                <w:rFonts w:ascii="Times New Roman" w:eastAsia="標楷體" w:hAnsi="Times New Roman" w:cs="Times New Roman"/>
              </w:rPr>
              <w:pPrChange w:id="35520"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51AF4263" w14:textId="0D8035CD" w:rsidR="00D93FCC" w:rsidDel="003C19C7" w:rsidRDefault="00D93FCC">
            <w:pPr>
              <w:rPr>
                <w:del w:id="35521" w:author="瑋婷 徐" w:date="2025-01-03T17:04:00Z" w16du:dateUtc="2025-01-03T09:04:00Z"/>
                <w:rFonts w:ascii="Times New Roman" w:eastAsia="標楷體" w:hAnsi="Times New Roman" w:cs="Times New Roman"/>
              </w:rPr>
              <w:pPrChange w:id="3552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B92B38B" w14:textId="0A9CA409" w:rsidR="00D93FCC" w:rsidDel="003C19C7" w:rsidRDefault="00D93FCC">
            <w:pPr>
              <w:rPr>
                <w:del w:id="35523" w:author="瑋婷 徐" w:date="2025-01-03T17:04:00Z" w16du:dateUtc="2025-01-03T09:04:00Z"/>
                <w:rFonts w:ascii="Times New Roman" w:eastAsia="標楷體" w:hAnsi="Times New Roman" w:cs="Times New Roman"/>
              </w:rPr>
              <w:pPrChange w:id="355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5FEC4B2" w14:textId="364DB2D7" w:rsidR="00D93FCC" w:rsidDel="003C19C7" w:rsidRDefault="00D93FCC">
            <w:pPr>
              <w:rPr>
                <w:del w:id="35525" w:author="瑋婷 徐" w:date="2025-01-03T17:04:00Z" w16du:dateUtc="2025-01-03T09:04:00Z"/>
                <w:rFonts w:ascii="Times New Roman" w:eastAsia="標楷體" w:hAnsi="Times New Roman" w:cs="Times New Roman"/>
              </w:rPr>
              <w:pPrChange w:id="35526"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29CCBB67" w14:textId="5DD2C1D3" w:rsidR="00D93FCC" w:rsidDel="003C19C7" w:rsidRDefault="00D93FCC">
            <w:pPr>
              <w:rPr>
                <w:del w:id="35527" w:author="瑋婷 徐" w:date="2025-01-03T17:04:00Z" w16du:dateUtc="2025-01-03T09:04:00Z"/>
                <w:rFonts w:ascii="Times New Roman" w:eastAsia="標楷體" w:hAnsi="Times New Roman" w:cs="Times New Roman"/>
              </w:rPr>
              <w:pPrChange w:id="3552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E3E36FC" w14:textId="7962AA65" w:rsidR="00D93FCC" w:rsidDel="003C19C7" w:rsidRDefault="00D93FCC">
            <w:pPr>
              <w:rPr>
                <w:del w:id="35529" w:author="瑋婷 徐" w:date="2025-01-03T17:04:00Z" w16du:dateUtc="2025-01-03T09:04:00Z"/>
                <w:rFonts w:ascii="Times New Roman" w:eastAsia="標楷體" w:hAnsi="Times New Roman" w:cs="Times New Roman"/>
              </w:rPr>
              <w:pPrChange w:id="3553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3D02FD9" w14:textId="592FD05D" w:rsidR="00D93FCC" w:rsidDel="003C19C7" w:rsidRDefault="00D93FCC">
            <w:pPr>
              <w:rPr>
                <w:del w:id="35531" w:author="瑋婷 徐" w:date="2025-01-03T17:04:00Z" w16du:dateUtc="2025-01-03T09:04:00Z"/>
                <w:rFonts w:ascii="Times New Roman" w:eastAsia="標楷體" w:hAnsi="Times New Roman" w:cs="Times New Roman"/>
              </w:rPr>
              <w:pPrChange w:id="3553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4C86A8F" w14:textId="1A595A60" w:rsidR="00D93FCC" w:rsidDel="003C19C7" w:rsidRDefault="00D93FCC">
            <w:pPr>
              <w:rPr>
                <w:del w:id="35533" w:author="瑋婷 徐" w:date="2025-01-03T17:04:00Z" w16du:dateUtc="2025-01-03T09:04:00Z"/>
                <w:rFonts w:ascii="Times New Roman" w:eastAsia="標楷體" w:hAnsi="Times New Roman" w:cs="Times New Roman"/>
              </w:rPr>
              <w:pPrChange w:id="3553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7AC9172" w14:textId="70ECDF80" w:rsidR="00D93FCC" w:rsidDel="003C19C7" w:rsidRDefault="00D93FCC">
            <w:pPr>
              <w:rPr>
                <w:del w:id="35535" w:author="瑋婷 徐" w:date="2025-01-03T17:04:00Z" w16du:dateUtc="2025-01-03T09:04:00Z"/>
                <w:rFonts w:ascii="Times New Roman" w:eastAsia="標楷體" w:hAnsi="Times New Roman" w:cs="Times New Roman"/>
              </w:rPr>
              <w:pPrChange w:id="3553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2547D4F" w14:textId="4A472E68" w:rsidR="00D93FCC" w:rsidDel="003C19C7" w:rsidRDefault="00D93FCC">
            <w:pPr>
              <w:rPr>
                <w:del w:id="35537" w:author="瑋婷 徐" w:date="2025-01-03T17:04:00Z" w16du:dateUtc="2025-01-03T09:04:00Z"/>
                <w:rFonts w:ascii="Times New Roman" w:eastAsia="標楷體" w:hAnsi="Times New Roman" w:cs="Times New Roman"/>
              </w:rPr>
              <w:pPrChange w:id="3553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E5810B3" w14:textId="27CC1DD4" w:rsidR="00D93FCC" w:rsidDel="003C19C7" w:rsidRDefault="00D93FCC">
            <w:pPr>
              <w:rPr>
                <w:del w:id="35539" w:author="瑋婷 徐" w:date="2025-01-03T17:04:00Z" w16du:dateUtc="2025-01-03T09:04:00Z"/>
                <w:rFonts w:ascii="Times New Roman" w:eastAsia="標楷體" w:hAnsi="Times New Roman" w:cs="Times New Roman"/>
              </w:rPr>
              <w:pPrChange w:id="3554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3856410" w14:textId="5CA123E2" w:rsidR="00D93FCC" w:rsidDel="003C19C7" w:rsidRDefault="00D93FCC">
            <w:pPr>
              <w:rPr>
                <w:del w:id="35541" w:author="瑋婷 徐" w:date="2025-01-03T17:04:00Z" w16du:dateUtc="2025-01-03T09:04:00Z"/>
                <w:rFonts w:ascii="Times New Roman" w:eastAsia="標楷體" w:hAnsi="Times New Roman" w:cs="Times New Roman"/>
              </w:rPr>
              <w:pPrChange w:id="35542"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F5CAD21" w14:textId="2CEA7516" w:rsidR="00D93FCC" w:rsidDel="003C19C7" w:rsidRDefault="00D93FCC">
            <w:pPr>
              <w:rPr>
                <w:del w:id="35543" w:author="瑋婷 徐" w:date="2025-01-03T17:04:00Z" w16du:dateUtc="2025-01-03T09:04:00Z"/>
                <w:rFonts w:ascii="Times New Roman" w:eastAsia="標楷體" w:hAnsi="Times New Roman" w:cs="Times New Roman"/>
              </w:rPr>
              <w:pPrChange w:id="3554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16A935E" w14:textId="399A9A9E" w:rsidR="00D93FCC" w:rsidDel="003C19C7" w:rsidRDefault="00D93FCC">
            <w:pPr>
              <w:rPr>
                <w:del w:id="35545" w:author="瑋婷 徐" w:date="2025-01-03T17:04:00Z" w16du:dateUtc="2025-01-03T09:04:00Z"/>
                <w:rFonts w:ascii="Times New Roman" w:eastAsia="標楷體" w:hAnsi="Times New Roman" w:cs="Times New Roman"/>
              </w:rPr>
              <w:pPrChange w:id="3554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0A468D3" w14:textId="7B2A8021" w:rsidR="00D93FCC" w:rsidDel="003C19C7" w:rsidRDefault="00D93FCC">
            <w:pPr>
              <w:rPr>
                <w:del w:id="35547" w:author="瑋婷 徐" w:date="2025-01-03T17:04:00Z" w16du:dateUtc="2025-01-03T09:04:00Z"/>
                <w:rFonts w:ascii="Times New Roman" w:eastAsia="標楷體" w:hAnsi="Times New Roman" w:cs="Times New Roman"/>
              </w:rPr>
              <w:pPrChange w:id="3554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E561AE0" w14:textId="28825EF0" w:rsidR="00D93FCC" w:rsidDel="003C19C7" w:rsidRDefault="00D93FCC">
            <w:pPr>
              <w:rPr>
                <w:del w:id="35549" w:author="瑋婷 徐" w:date="2025-01-03T17:04:00Z" w16du:dateUtc="2025-01-03T09:04:00Z"/>
                <w:rFonts w:ascii="Times New Roman" w:eastAsia="標楷體" w:hAnsi="Times New Roman" w:cs="Times New Roman"/>
              </w:rPr>
              <w:pPrChange w:id="35550"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2851F45E" w14:textId="2C80D4DC" w:rsidR="00D93FCC" w:rsidDel="003C19C7" w:rsidRDefault="00D93FCC">
            <w:pPr>
              <w:rPr>
                <w:del w:id="35551" w:author="瑋婷 徐" w:date="2025-01-03T17:04:00Z" w16du:dateUtc="2025-01-03T09:04:00Z"/>
                <w:rFonts w:ascii="Times New Roman" w:eastAsia="標楷體" w:hAnsi="Times New Roman" w:cs="Times New Roman"/>
              </w:rPr>
              <w:pPrChange w:id="3555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B1890B0" w14:textId="6572D42F" w:rsidR="00D93FCC" w:rsidDel="003C19C7" w:rsidRDefault="00D93FCC">
            <w:pPr>
              <w:rPr>
                <w:del w:id="35553" w:author="瑋婷 徐" w:date="2025-01-03T17:04:00Z" w16du:dateUtc="2025-01-03T09:04:00Z"/>
                <w:rFonts w:ascii="Times New Roman" w:eastAsia="標楷體" w:hAnsi="Times New Roman" w:cs="Times New Roman"/>
              </w:rPr>
              <w:pPrChange w:id="3555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873A846" w14:textId="01430E3B" w:rsidR="00D93FCC" w:rsidDel="003C19C7" w:rsidRDefault="00D93FCC">
            <w:pPr>
              <w:rPr>
                <w:del w:id="35555" w:author="瑋婷 徐" w:date="2025-01-03T17:04:00Z" w16du:dateUtc="2025-01-03T09:04:00Z"/>
                <w:rFonts w:ascii="Times New Roman" w:eastAsia="標楷體" w:hAnsi="Times New Roman" w:cs="Times New Roman"/>
              </w:rPr>
              <w:pPrChange w:id="35556"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80B547A" w14:textId="0485AA48" w:rsidR="00D93FCC" w:rsidDel="003C19C7" w:rsidRDefault="00D93FCC">
            <w:pPr>
              <w:rPr>
                <w:del w:id="35557" w:author="瑋婷 徐" w:date="2025-01-03T17:04:00Z" w16du:dateUtc="2025-01-03T09:04:00Z"/>
                <w:rFonts w:ascii="Times New Roman" w:eastAsia="標楷體" w:hAnsi="Times New Roman" w:cs="Times New Roman"/>
              </w:rPr>
              <w:pPrChange w:id="3555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5B4BE5C" w14:textId="16E22C28" w:rsidR="00D93FCC" w:rsidDel="003C19C7" w:rsidRDefault="00D93FCC">
            <w:pPr>
              <w:rPr>
                <w:del w:id="35559" w:author="瑋婷 徐" w:date="2025-01-03T17:04:00Z" w16du:dateUtc="2025-01-03T09:04:00Z"/>
                <w:rFonts w:ascii="Times New Roman" w:eastAsia="標楷體" w:hAnsi="Times New Roman" w:cs="Times New Roman"/>
              </w:rPr>
              <w:pPrChange w:id="3556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1F7BAF1" w14:textId="7DC4A8A4" w:rsidR="00D93FCC" w:rsidDel="003C19C7" w:rsidRDefault="00D93FCC">
            <w:pPr>
              <w:rPr>
                <w:del w:id="35561" w:author="瑋婷 徐" w:date="2025-01-03T17:04:00Z" w16du:dateUtc="2025-01-03T09:04:00Z"/>
                <w:rFonts w:ascii="Times New Roman" w:eastAsia="標楷體" w:hAnsi="Times New Roman" w:cs="Times New Roman"/>
              </w:rPr>
              <w:pPrChange w:id="3556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7CBA27D" w14:textId="7C869FA8" w:rsidR="00D93FCC" w:rsidDel="003C19C7" w:rsidRDefault="00D93FCC">
            <w:pPr>
              <w:rPr>
                <w:del w:id="35563" w:author="瑋婷 徐" w:date="2025-01-03T17:04:00Z" w16du:dateUtc="2025-01-03T09:04:00Z"/>
                <w:rFonts w:ascii="Times New Roman" w:eastAsia="標楷體" w:hAnsi="Times New Roman" w:cs="Times New Roman"/>
              </w:rPr>
              <w:pPrChange w:id="35564"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A2587AD" w14:textId="53A7DAA7" w:rsidR="00D93FCC" w:rsidDel="003C19C7" w:rsidRDefault="00D93FCC">
            <w:pPr>
              <w:rPr>
                <w:del w:id="35565" w:author="瑋婷 徐" w:date="2025-01-03T17:04:00Z" w16du:dateUtc="2025-01-03T09:04:00Z"/>
                <w:rFonts w:ascii="Times New Roman" w:eastAsia="標楷體" w:hAnsi="Times New Roman" w:cs="Times New Roman"/>
              </w:rPr>
              <w:pPrChange w:id="3556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CD2D1D6" w14:textId="5A9C3757" w:rsidR="00D93FCC" w:rsidDel="003C19C7" w:rsidRDefault="002435EC">
            <w:pPr>
              <w:rPr>
                <w:del w:id="35567" w:author="瑋婷 徐" w:date="2025-01-03T17:04:00Z" w16du:dateUtc="2025-01-03T09:04:00Z"/>
                <w:rFonts w:ascii="Times New Roman" w:eastAsia="標楷體" w:hAnsi="Times New Roman" w:cs="Times New Roman"/>
              </w:rPr>
              <w:pPrChange w:id="35568" w:author="瑋婷 徐" w:date="2025-01-03T17:04:00Z" w16du:dateUtc="2025-01-03T09:04:00Z">
                <w:pPr>
                  <w:spacing w:line="276" w:lineRule="auto"/>
                  <w:jc w:val="center"/>
                </w:pPr>
              </w:pPrChange>
            </w:pPr>
            <w:del w:id="3556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EC8DE59" w14:textId="3603FC44" w:rsidR="00D93FCC" w:rsidDel="003C19C7" w:rsidRDefault="00D93FCC">
            <w:pPr>
              <w:rPr>
                <w:del w:id="35570" w:author="瑋婷 徐" w:date="2025-01-03T17:04:00Z" w16du:dateUtc="2025-01-03T09:04:00Z"/>
                <w:rFonts w:ascii="Times New Roman" w:eastAsia="標楷體" w:hAnsi="Times New Roman" w:cs="Times New Roman"/>
              </w:rPr>
              <w:pPrChange w:id="3557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B06F3D8" w14:textId="51F1999D" w:rsidR="00D93FCC" w:rsidDel="003C19C7" w:rsidRDefault="00D93FCC">
            <w:pPr>
              <w:rPr>
                <w:del w:id="35572" w:author="瑋婷 徐" w:date="2025-01-03T17:04:00Z" w16du:dateUtc="2025-01-03T09:04:00Z"/>
                <w:rFonts w:ascii="Times New Roman" w:eastAsia="標楷體" w:hAnsi="Times New Roman" w:cs="Times New Roman"/>
              </w:rPr>
              <w:pPrChange w:id="35573"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44C57485" w14:textId="3C9EFEDE" w:rsidR="00D93FCC" w:rsidDel="003C19C7" w:rsidRDefault="00D93FCC">
            <w:pPr>
              <w:rPr>
                <w:del w:id="35574" w:author="瑋婷 徐" w:date="2025-01-03T17:04:00Z" w16du:dateUtc="2025-01-03T09:04:00Z"/>
                <w:rFonts w:ascii="Times New Roman" w:eastAsia="標楷體" w:hAnsi="Times New Roman" w:cs="Times New Roman"/>
              </w:rPr>
              <w:pPrChange w:id="35575" w:author="瑋婷 徐" w:date="2025-01-03T17:04:00Z" w16du:dateUtc="2025-01-03T09:04:00Z">
                <w:pPr>
                  <w:spacing w:line="276" w:lineRule="auto"/>
                  <w:jc w:val="center"/>
                </w:pPr>
              </w:pPrChange>
            </w:pPr>
          </w:p>
        </w:tc>
      </w:tr>
      <w:tr w:rsidR="00000000" w:rsidDel="003C19C7" w14:paraId="7E6A922F" w14:textId="31B9013A">
        <w:trPr>
          <w:cantSplit/>
          <w:jc w:val="center"/>
          <w:del w:id="35576"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233844A6" w14:textId="5A6D1EDA" w:rsidR="00D93FCC" w:rsidDel="003C19C7" w:rsidRDefault="002435EC">
            <w:pPr>
              <w:rPr>
                <w:del w:id="35577" w:author="瑋婷 徐" w:date="2025-01-03T17:04:00Z" w16du:dateUtc="2025-01-03T09:04:00Z"/>
                <w:rFonts w:ascii="Times New Roman" w:eastAsia="標楷體" w:hAnsi="Times New Roman" w:cs="Times New Roman"/>
              </w:rPr>
              <w:pPrChange w:id="35578" w:author="瑋婷 徐" w:date="2025-01-03T17:04:00Z" w16du:dateUtc="2025-01-03T09:04:00Z">
                <w:pPr>
                  <w:spacing w:line="276" w:lineRule="auto"/>
                </w:pPr>
              </w:pPrChange>
            </w:pPr>
            <w:del w:id="35579" w:author="瑋婷 徐" w:date="2025-01-03T17:04:00Z" w16du:dateUtc="2025-01-03T09:04:00Z">
              <w:r w:rsidDel="003C19C7">
                <w:rPr>
                  <w:rFonts w:ascii="Times New Roman" w:eastAsia="標楷體" w:hAnsi="Times New Roman" w:cs="Times New Roman"/>
                  <w:color w:val="000000"/>
                </w:rPr>
                <w:delText>紅胸啄花</w:delText>
              </w:r>
              <w:r w:rsidDel="003C19C7">
                <w:rPr>
                  <w:rFonts w:ascii="Times New Roman" w:eastAsia="標楷體" w:hAnsi="Times New Roman" w:cs="Times New Roman"/>
                  <w:color w:val="000000"/>
                </w:rPr>
                <w:delText xml:space="preserve"> ※</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0AE52F2" w14:textId="2E391DA8" w:rsidR="00D93FCC" w:rsidDel="003C19C7" w:rsidRDefault="002435EC">
            <w:pPr>
              <w:rPr>
                <w:del w:id="35580" w:author="瑋婷 徐" w:date="2025-01-03T17:04:00Z" w16du:dateUtc="2025-01-03T09:04:00Z"/>
                <w:rFonts w:ascii="Times New Roman" w:eastAsia="標楷體" w:hAnsi="Times New Roman" w:cs="Times New Roman"/>
                <w:i/>
              </w:rPr>
              <w:pPrChange w:id="35581" w:author="瑋婷 徐" w:date="2025-01-03T17:04:00Z" w16du:dateUtc="2025-01-03T09:04:00Z">
                <w:pPr>
                  <w:spacing w:line="276" w:lineRule="auto"/>
                </w:pPr>
              </w:pPrChange>
            </w:pPr>
            <w:del w:id="35582" w:author="瑋婷 徐" w:date="2025-01-03T17:04:00Z" w16du:dateUtc="2025-01-03T09:04:00Z">
              <w:r w:rsidDel="003C19C7">
                <w:rPr>
                  <w:rFonts w:ascii="Times New Roman" w:eastAsia="標楷體" w:hAnsi="Times New Roman" w:cs="Times New Roman"/>
                  <w:i/>
                  <w:iCs/>
                  <w:color w:val="000000"/>
                </w:rPr>
                <w:delText>Dicaeum ignipectus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7AB0E20E" w14:textId="6033878D" w:rsidR="00D93FCC" w:rsidDel="003C19C7" w:rsidRDefault="00D93FCC">
            <w:pPr>
              <w:rPr>
                <w:del w:id="35583" w:author="瑋婷 徐" w:date="2025-01-03T17:04:00Z" w16du:dateUtc="2025-01-03T09:04:00Z"/>
                <w:rFonts w:ascii="Times New Roman" w:eastAsia="標楷體" w:hAnsi="Times New Roman" w:cs="Times New Roman"/>
              </w:rPr>
              <w:pPrChange w:id="35584"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6EDD329D" w14:textId="33E41E0A" w:rsidR="00D93FCC" w:rsidDel="003C19C7" w:rsidRDefault="00D93FCC">
            <w:pPr>
              <w:rPr>
                <w:del w:id="35585" w:author="瑋婷 徐" w:date="2025-01-03T17:04:00Z" w16du:dateUtc="2025-01-03T09:04:00Z"/>
                <w:rFonts w:ascii="Times New Roman" w:eastAsia="標楷體" w:hAnsi="Times New Roman" w:cs="Times New Roman"/>
              </w:rPr>
              <w:pPrChange w:id="35586"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36EB90DF" w14:textId="51613C19" w:rsidR="00D93FCC" w:rsidDel="003C19C7" w:rsidRDefault="00D93FCC">
            <w:pPr>
              <w:rPr>
                <w:del w:id="35587" w:author="瑋婷 徐" w:date="2025-01-03T17:04:00Z" w16du:dateUtc="2025-01-03T09:04:00Z"/>
                <w:rFonts w:ascii="Times New Roman" w:eastAsia="標楷體" w:hAnsi="Times New Roman" w:cs="Times New Roman"/>
              </w:rPr>
              <w:pPrChange w:id="35588"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06217AC8" w14:textId="1A4B7C73" w:rsidR="00D93FCC" w:rsidDel="003C19C7" w:rsidRDefault="00D93FCC">
            <w:pPr>
              <w:rPr>
                <w:del w:id="35589" w:author="瑋婷 徐" w:date="2025-01-03T17:04:00Z" w16du:dateUtc="2025-01-03T09:04:00Z"/>
                <w:rFonts w:ascii="Times New Roman" w:eastAsia="標楷體" w:hAnsi="Times New Roman" w:cs="Times New Roman"/>
              </w:rPr>
              <w:pPrChange w:id="35590"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4D6FEDDF" w14:textId="5CF21ACC" w:rsidR="00D93FCC" w:rsidDel="003C19C7" w:rsidRDefault="00D93FCC">
            <w:pPr>
              <w:rPr>
                <w:del w:id="35591" w:author="瑋婷 徐" w:date="2025-01-03T17:04:00Z" w16du:dateUtc="2025-01-03T09:04:00Z"/>
                <w:rFonts w:ascii="Times New Roman" w:eastAsia="標楷體" w:hAnsi="Times New Roman" w:cs="Times New Roman"/>
              </w:rPr>
              <w:pPrChange w:id="35592"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5A056C16" w14:textId="4EFAE7D7" w:rsidR="00D93FCC" w:rsidDel="003C19C7" w:rsidRDefault="00D93FCC">
            <w:pPr>
              <w:rPr>
                <w:del w:id="35593" w:author="瑋婷 徐" w:date="2025-01-03T17:04:00Z" w16du:dateUtc="2025-01-03T09:04:00Z"/>
                <w:rFonts w:ascii="Times New Roman" w:eastAsia="標楷體" w:hAnsi="Times New Roman" w:cs="Times New Roman"/>
              </w:rPr>
              <w:pPrChange w:id="35594"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1D106D4C" w14:textId="0A9CF3E2" w:rsidR="00D93FCC" w:rsidDel="003C19C7" w:rsidRDefault="00D93FCC">
            <w:pPr>
              <w:rPr>
                <w:del w:id="35595" w:author="瑋婷 徐" w:date="2025-01-03T17:04:00Z" w16du:dateUtc="2025-01-03T09:04:00Z"/>
                <w:rFonts w:ascii="Times New Roman" w:eastAsia="標楷體" w:hAnsi="Times New Roman" w:cs="Times New Roman"/>
              </w:rPr>
              <w:pPrChange w:id="35596"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1A3DC644" w14:textId="4244D13C" w:rsidR="00D93FCC" w:rsidDel="003C19C7" w:rsidRDefault="00D93FCC">
            <w:pPr>
              <w:rPr>
                <w:del w:id="35597" w:author="瑋婷 徐" w:date="2025-01-03T17:04:00Z" w16du:dateUtc="2025-01-03T09:04:00Z"/>
                <w:rFonts w:ascii="Times New Roman" w:eastAsia="標楷體" w:hAnsi="Times New Roman" w:cs="Times New Roman"/>
              </w:rPr>
              <w:pPrChange w:id="35598"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4EEBE762" w14:textId="651BC41C" w:rsidR="00D93FCC" w:rsidDel="003C19C7" w:rsidRDefault="00D93FCC">
            <w:pPr>
              <w:rPr>
                <w:del w:id="35599" w:author="瑋婷 徐" w:date="2025-01-03T17:04:00Z" w16du:dateUtc="2025-01-03T09:04:00Z"/>
                <w:rFonts w:ascii="Times New Roman" w:eastAsia="標楷體" w:hAnsi="Times New Roman" w:cs="Times New Roman"/>
              </w:rPr>
              <w:pPrChange w:id="3560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B187BC9" w14:textId="753F53CA" w:rsidR="00D93FCC" w:rsidDel="003C19C7" w:rsidRDefault="00D93FCC">
            <w:pPr>
              <w:rPr>
                <w:del w:id="35601" w:author="瑋婷 徐" w:date="2025-01-03T17:04:00Z" w16du:dateUtc="2025-01-03T09:04:00Z"/>
                <w:rFonts w:ascii="Times New Roman" w:eastAsia="標楷體" w:hAnsi="Times New Roman" w:cs="Times New Roman"/>
              </w:rPr>
              <w:pPrChange w:id="3560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551980D" w14:textId="209A3984" w:rsidR="00D93FCC" w:rsidDel="003C19C7" w:rsidRDefault="002435EC">
            <w:pPr>
              <w:rPr>
                <w:del w:id="35603" w:author="瑋婷 徐" w:date="2025-01-03T17:04:00Z" w16du:dateUtc="2025-01-03T09:04:00Z"/>
                <w:rFonts w:ascii="Times New Roman" w:eastAsia="標楷體" w:hAnsi="Times New Roman" w:cs="Times New Roman"/>
              </w:rPr>
              <w:pPrChange w:id="35604" w:author="瑋婷 徐" w:date="2025-01-03T17:04:00Z" w16du:dateUtc="2025-01-03T09:04:00Z">
                <w:pPr>
                  <w:spacing w:line="276" w:lineRule="auto"/>
                  <w:jc w:val="center"/>
                </w:pPr>
              </w:pPrChange>
            </w:pPr>
            <w:del w:id="35605" w:author="瑋婷 徐" w:date="2025-01-03T17:04:00Z" w16du:dateUtc="2025-01-03T09:04:00Z">
              <w:r w:rsidDel="003C19C7">
                <w:rPr>
                  <w:rFonts w:ascii="Times New Roman" w:eastAsia="標楷體" w:hAnsi="Times New Roman" w:cs="Times New Roman"/>
                  <w:color w:val="000000"/>
                </w:rPr>
                <w:delText>*</w:delText>
              </w:r>
            </w:del>
          </w:p>
        </w:tc>
        <w:tc>
          <w:tcPr>
            <w:tcW w:w="269" w:type="dxa"/>
            <w:tcBorders>
              <w:top w:val="single" w:sz="4" w:space="0" w:color="000000"/>
              <w:bottom w:val="single" w:sz="4" w:space="0" w:color="000000"/>
            </w:tcBorders>
            <w:shd w:val="clear" w:color="auto" w:fill="FFFFFF"/>
            <w:vAlign w:val="center"/>
          </w:tcPr>
          <w:p w14:paraId="2642EFE2" w14:textId="4803B358" w:rsidR="00D93FCC" w:rsidDel="003C19C7" w:rsidRDefault="002435EC">
            <w:pPr>
              <w:rPr>
                <w:del w:id="35606" w:author="瑋婷 徐" w:date="2025-01-03T17:04:00Z" w16du:dateUtc="2025-01-03T09:04:00Z"/>
                <w:rFonts w:ascii="Times New Roman" w:eastAsia="標楷體" w:hAnsi="Times New Roman" w:cs="Times New Roman"/>
              </w:rPr>
              <w:pPrChange w:id="35607" w:author="瑋婷 徐" w:date="2025-01-03T17:04:00Z" w16du:dateUtc="2025-01-03T09:04:00Z">
                <w:pPr>
                  <w:spacing w:line="276" w:lineRule="auto"/>
                  <w:jc w:val="center"/>
                </w:pPr>
              </w:pPrChange>
            </w:pPr>
            <w:del w:id="35608"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70F97DAD" w14:textId="51040B7D" w:rsidR="00D93FCC" w:rsidDel="003C19C7" w:rsidRDefault="00D93FCC">
            <w:pPr>
              <w:rPr>
                <w:del w:id="35609" w:author="瑋婷 徐" w:date="2025-01-03T17:04:00Z" w16du:dateUtc="2025-01-03T09:04:00Z"/>
                <w:rFonts w:ascii="Times New Roman" w:eastAsia="標楷體" w:hAnsi="Times New Roman" w:cs="Times New Roman"/>
              </w:rPr>
              <w:pPrChange w:id="3561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E57481D" w14:textId="72583429" w:rsidR="00D93FCC" w:rsidDel="003C19C7" w:rsidRDefault="002435EC">
            <w:pPr>
              <w:rPr>
                <w:del w:id="35611" w:author="瑋婷 徐" w:date="2025-01-03T17:04:00Z" w16du:dateUtc="2025-01-03T09:04:00Z"/>
                <w:rFonts w:ascii="Times New Roman" w:eastAsia="標楷體" w:hAnsi="Times New Roman" w:cs="Times New Roman"/>
              </w:rPr>
              <w:pPrChange w:id="35612" w:author="瑋婷 徐" w:date="2025-01-03T17:04:00Z" w16du:dateUtc="2025-01-03T09:04:00Z">
                <w:pPr>
                  <w:spacing w:line="276" w:lineRule="auto"/>
                  <w:jc w:val="center"/>
                </w:pPr>
              </w:pPrChange>
            </w:pPr>
            <w:del w:id="35613"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65765A86" w14:textId="7A2D9591" w:rsidR="00D93FCC" w:rsidDel="003C19C7" w:rsidRDefault="002435EC">
            <w:pPr>
              <w:rPr>
                <w:del w:id="35614" w:author="瑋婷 徐" w:date="2025-01-03T17:04:00Z" w16du:dateUtc="2025-01-03T09:04:00Z"/>
                <w:rFonts w:ascii="Times New Roman" w:eastAsia="標楷體" w:hAnsi="Times New Roman" w:cs="Times New Roman"/>
              </w:rPr>
              <w:pPrChange w:id="35615" w:author="瑋婷 徐" w:date="2025-01-03T17:04:00Z" w16du:dateUtc="2025-01-03T09:04:00Z">
                <w:pPr>
                  <w:spacing w:line="276" w:lineRule="auto"/>
                  <w:jc w:val="center"/>
                </w:pPr>
              </w:pPrChange>
            </w:pPr>
            <w:del w:id="35616"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087BA64B" w14:textId="5DF0FB62" w:rsidR="00D93FCC" w:rsidDel="003C19C7" w:rsidRDefault="002435EC">
            <w:pPr>
              <w:rPr>
                <w:del w:id="35617" w:author="瑋婷 徐" w:date="2025-01-03T17:04:00Z" w16du:dateUtc="2025-01-03T09:04:00Z"/>
                <w:rFonts w:ascii="Times New Roman" w:eastAsia="標楷體" w:hAnsi="Times New Roman" w:cs="Times New Roman"/>
              </w:rPr>
              <w:pPrChange w:id="35618" w:author="瑋婷 徐" w:date="2025-01-03T17:04:00Z" w16du:dateUtc="2025-01-03T09:04:00Z">
                <w:pPr>
                  <w:spacing w:line="276" w:lineRule="auto"/>
                  <w:jc w:val="center"/>
                </w:pPr>
              </w:pPrChange>
            </w:pPr>
            <w:del w:id="3561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D9D9D9"/>
            <w:vAlign w:val="center"/>
          </w:tcPr>
          <w:p w14:paraId="0AA73609" w14:textId="7D9C1A54" w:rsidR="00D93FCC" w:rsidDel="003C19C7" w:rsidRDefault="002435EC">
            <w:pPr>
              <w:rPr>
                <w:del w:id="35620" w:author="瑋婷 徐" w:date="2025-01-03T17:04:00Z" w16du:dateUtc="2025-01-03T09:04:00Z"/>
                <w:rFonts w:ascii="Times New Roman" w:eastAsia="標楷體" w:hAnsi="Times New Roman" w:cs="Times New Roman"/>
              </w:rPr>
              <w:pPrChange w:id="35621" w:author="瑋婷 徐" w:date="2025-01-03T17:04:00Z" w16du:dateUtc="2025-01-03T09:04:00Z">
                <w:pPr>
                  <w:spacing w:line="276" w:lineRule="auto"/>
                  <w:jc w:val="center"/>
                </w:pPr>
              </w:pPrChange>
            </w:pPr>
            <w:del w:id="35622"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4BD09FE1" w14:textId="68AAFEE7" w:rsidR="00D93FCC" w:rsidDel="003C19C7" w:rsidRDefault="00D93FCC">
            <w:pPr>
              <w:rPr>
                <w:del w:id="35623" w:author="瑋婷 徐" w:date="2025-01-03T17:04:00Z" w16du:dateUtc="2025-01-03T09:04:00Z"/>
                <w:rFonts w:ascii="Times New Roman" w:eastAsia="標楷體" w:hAnsi="Times New Roman" w:cs="Times New Roman"/>
              </w:rPr>
              <w:pPrChange w:id="356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D9265D0" w14:textId="7688B9BF" w:rsidR="00D93FCC" w:rsidDel="003C19C7" w:rsidRDefault="002435EC">
            <w:pPr>
              <w:rPr>
                <w:del w:id="35625" w:author="瑋婷 徐" w:date="2025-01-03T17:04:00Z" w16du:dateUtc="2025-01-03T09:04:00Z"/>
                <w:rFonts w:ascii="Times New Roman" w:eastAsia="標楷體" w:hAnsi="Times New Roman" w:cs="Times New Roman"/>
              </w:rPr>
              <w:pPrChange w:id="35626" w:author="瑋婷 徐" w:date="2025-01-03T17:04:00Z" w16du:dateUtc="2025-01-03T09:04:00Z">
                <w:pPr>
                  <w:spacing w:line="276" w:lineRule="auto"/>
                  <w:jc w:val="center"/>
                </w:pPr>
              </w:pPrChange>
            </w:pPr>
            <w:del w:id="35627" w:author="瑋婷 徐" w:date="2025-01-03T17:04:00Z" w16du:dateUtc="2025-01-03T09:04:00Z">
              <w:r w:rsidDel="003C19C7">
                <w:rPr>
                  <w:rFonts w:ascii="Times New Roman" w:eastAsia="標楷體" w:hAnsi="Times New Roman" w:cs="Times New Roman"/>
                  <w:color w:val="000000"/>
                </w:rPr>
                <w:delText>*</w:delText>
              </w:r>
            </w:del>
          </w:p>
        </w:tc>
        <w:tc>
          <w:tcPr>
            <w:tcW w:w="267" w:type="dxa"/>
            <w:tcBorders>
              <w:top w:val="single" w:sz="4" w:space="0" w:color="000000"/>
              <w:bottom w:val="single" w:sz="4" w:space="0" w:color="000000"/>
            </w:tcBorders>
            <w:shd w:val="clear" w:color="auto" w:fill="FFFFFF"/>
            <w:vAlign w:val="center"/>
          </w:tcPr>
          <w:p w14:paraId="1458A5B2" w14:textId="764ACFCB" w:rsidR="00D93FCC" w:rsidDel="003C19C7" w:rsidRDefault="00D93FCC">
            <w:pPr>
              <w:rPr>
                <w:del w:id="35628" w:author="瑋婷 徐" w:date="2025-01-03T17:04:00Z" w16du:dateUtc="2025-01-03T09:04:00Z"/>
                <w:rFonts w:ascii="Times New Roman" w:eastAsia="標楷體" w:hAnsi="Times New Roman" w:cs="Times New Roman"/>
              </w:rPr>
              <w:pPrChange w:id="3562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7D95BEE" w14:textId="2F1295CF" w:rsidR="00D93FCC" w:rsidDel="003C19C7" w:rsidRDefault="00D93FCC">
            <w:pPr>
              <w:rPr>
                <w:del w:id="35630" w:author="瑋婷 徐" w:date="2025-01-03T17:04:00Z" w16du:dateUtc="2025-01-03T09:04:00Z"/>
                <w:rFonts w:ascii="Times New Roman" w:eastAsia="標楷體" w:hAnsi="Times New Roman" w:cs="Times New Roman"/>
              </w:rPr>
              <w:pPrChange w:id="3563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8A89120" w14:textId="7709F1CD" w:rsidR="00D93FCC" w:rsidDel="003C19C7" w:rsidRDefault="00D93FCC">
            <w:pPr>
              <w:rPr>
                <w:del w:id="35632" w:author="瑋婷 徐" w:date="2025-01-03T17:04:00Z" w16du:dateUtc="2025-01-03T09:04:00Z"/>
                <w:rFonts w:ascii="Times New Roman" w:eastAsia="標楷體" w:hAnsi="Times New Roman" w:cs="Times New Roman"/>
              </w:rPr>
              <w:pPrChange w:id="3563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5D46665" w14:textId="538E29E0" w:rsidR="00D93FCC" w:rsidDel="003C19C7" w:rsidRDefault="00D93FCC">
            <w:pPr>
              <w:rPr>
                <w:del w:id="35634" w:author="瑋婷 徐" w:date="2025-01-03T17:04:00Z" w16du:dateUtc="2025-01-03T09:04:00Z"/>
                <w:rFonts w:ascii="Times New Roman" w:eastAsia="標楷體" w:hAnsi="Times New Roman" w:cs="Times New Roman"/>
              </w:rPr>
              <w:pPrChange w:id="35635"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50690E80" w14:textId="0FE95F81" w:rsidR="00D93FCC" w:rsidDel="003C19C7" w:rsidRDefault="00D93FCC">
            <w:pPr>
              <w:rPr>
                <w:del w:id="35636" w:author="瑋婷 徐" w:date="2025-01-03T17:04:00Z" w16du:dateUtc="2025-01-03T09:04:00Z"/>
                <w:rFonts w:ascii="Times New Roman" w:eastAsia="標楷體" w:hAnsi="Times New Roman" w:cs="Times New Roman"/>
              </w:rPr>
              <w:pPrChange w:id="356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95E2E39" w14:textId="07018546" w:rsidR="00D93FCC" w:rsidDel="003C19C7" w:rsidRDefault="00D93FCC">
            <w:pPr>
              <w:rPr>
                <w:del w:id="35638" w:author="瑋婷 徐" w:date="2025-01-03T17:04:00Z" w16du:dateUtc="2025-01-03T09:04:00Z"/>
                <w:rFonts w:ascii="Times New Roman" w:eastAsia="標楷體" w:hAnsi="Times New Roman" w:cs="Times New Roman"/>
              </w:rPr>
              <w:pPrChange w:id="3563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D2025DC" w14:textId="606284C0" w:rsidR="00D93FCC" w:rsidDel="003C19C7" w:rsidRDefault="00D93FCC">
            <w:pPr>
              <w:rPr>
                <w:del w:id="35640" w:author="瑋婷 徐" w:date="2025-01-03T17:04:00Z" w16du:dateUtc="2025-01-03T09:04:00Z"/>
                <w:rFonts w:ascii="Times New Roman" w:eastAsia="標楷體" w:hAnsi="Times New Roman" w:cs="Times New Roman"/>
              </w:rPr>
              <w:pPrChange w:id="3564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5594B01" w14:textId="3E8BAE0A" w:rsidR="00D93FCC" w:rsidDel="003C19C7" w:rsidRDefault="00D93FCC">
            <w:pPr>
              <w:rPr>
                <w:del w:id="35642" w:author="瑋婷 徐" w:date="2025-01-03T17:04:00Z" w16du:dateUtc="2025-01-03T09:04:00Z"/>
                <w:rFonts w:ascii="Times New Roman" w:eastAsia="標楷體" w:hAnsi="Times New Roman" w:cs="Times New Roman"/>
              </w:rPr>
              <w:pPrChange w:id="3564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D9F3649" w14:textId="0FA08BE1" w:rsidR="00D93FCC" w:rsidDel="003C19C7" w:rsidRDefault="00D93FCC">
            <w:pPr>
              <w:rPr>
                <w:del w:id="35644" w:author="瑋婷 徐" w:date="2025-01-03T17:04:00Z" w16du:dateUtc="2025-01-03T09:04:00Z"/>
                <w:rFonts w:ascii="Times New Roman" w:eastAsia="標楷體" w:hAnsi="Times New Roman" w:cs="Times New Roman"/>
              </w:rPr>
              <w:pPrChange w:id="3564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FF26EF4" w14:textId="1D22ECD7" w:rsidR="00D93FCC" w:rsidDel="003C19C7" w:rsidRDefault="00D93FCC">
            <w:pPr>
              <w:rPr>
                <w:del w:id="35646" w:author="瑋婷 徐" w:date="2025-01-03T17:04:00Z" w16du:dateUtc="2025-01-03T09:04:00Z"/>
                <w:rFonts w:ascii="Times New Roman" w:eastAsia="標楷體" w:hAnsi="Times New Roman" w:cs="Times New Roman"/>
              </w:rPr>
              <w:pPrChange w:id="3564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29757B7" w14:textId="5FE4AD20" w:rsidR="00D93FCC" w:rsidDel="003C19C7" w:rsidRDefault="00D93FCC">
            <w:pPr>
              <w:rPr>
                <w:del w:id="35648" w:author="瑋婷 徐" w:date="2025-01-03T17:04:00Z" w16du:dateUtc="2025-01-03T09:04:00Z"/>
                <w:rFonts w:ascii="Times New Roman" w:eastAsia="標楷體" w:hAnsi="Times New Roman" w:cs="Times New Roman"/>
              </w:rPr>
              <w:pPrChange w:id="3564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30CCF7C" w14:textId="62D2873B" w:rsidR="00D93FCC" w:rsidDel="003C19C7" w:rsidRDefault="00D93FCC">
            <w:pPr>
              <w:rPr>
                <w:del w:id="35650" w:author="瑋婷 徐" w:date="2025-01-03T17:04:00Z" w16du:dateUtc="2025-01-03T09:04:00Z"/>
                <w:rFonts w:ascii="Times New Roman" w:eastAsia="標楷體" w:hAnsi="Times New Roman" w:cs="Times New Roman"/>
              </w:rPr>
              <w:pPrChange w:id="3565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D80B73D" w14:textId="419ABDC5" w:rsidR="00D93FCC" w:rsidDel="003C19C7" w:rsidRDefault="00D93FCC">
            <w:pPr>
              <w:rPr>
                <w:del w:id="35652" w:author="瑋婷 徐" w:date="2025-01-03T17:04:00Z" w16du:dateUtc="2025-01-03T09:04:00Z"/>
                <w:rFonts w:ascii="Times New Roman" w:eastAsia="標楷體" w:hAnsi="Times New Roman" w:cs="Times New Roman"/>
              </w:rPr>
              <w:pPrChange w:id="3565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E028E47" w14:textId="686F1883" w:rsidR="00D93FCC" w:rsidDel="003C19C7" w:rsidRDefault="00D93FCC">
            <w:pPr>
              <w:rPr>
                <w:del w:id="35654" w:author="瑋婷 徐" w:date="2025-01-03T17:04:00Z" w16du:dateUtc="2025-01-03T09:04:00Z"/>
                <w:rFonts w:ascii="Times New Roman" w:eastAsia="標楷體" w:hAnsi="Times New Roman" w:cs="Times New Roman"/>
              </w:rPr>
              <w:pPrChange w:id="3565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31921F2" w14:textId="090C53A7" w:rsidR="00D93FCC" w:rsidDel="003C19C7" w:rsidRDefault="00D93FCC">
            <w:pPr>
              <w:rPr>
                <w:del w:id="35656" w:author="瑋婷 徐" w:date="2025-01-03T17:04:00Z" w16du:dateUtc="2025-01-03T09:04:00Z"/>
                <w:rFonts w:ascii="Times New Roman" w:eastAsia="標楷體" w:hAnsi="Times New Roman" w:cs="Times New Roman"/>
              </w:rPr>
              <w:pPrChange w:id="35657"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163806D3" w14:textId="38F1DD06" w:rsidR="00D93FCC" w:rsidDel="003C19C7" w:rsidRDefault="00D93FCC">
            <w:pPr>
              <w:rPr>
                <w:del w:id="35658" w:author="瑋婷 徐" w:date="2025-01-03T17:04:00Z" w16du:dateUtc="2025-01-03T09:04:00Z"/>
                <w:rFonts w:ascii="Times New Roman" w:eastAsia="標楷體" w:hAnsi="Times New Roman" w:cs="Times New Roman"/>
              </w:rPr>
              <w:pPrChange w:id="35659" w:author="瑋婷 徐" w:date="2025-01-03T17:04:00Z" w16du:dateUtc="2025-01-03T09:04:00Z">
                <w:pPr>
                  <w:spacing w:line="276" w:lineRule="auto"/>
                  <w:jc w:val="center"/>
                </w:pPr>
              </w:pPrChange>
            </w:pPr>
          </w:p>
        </w:tc>
      </w:tr>
      <w:tr w:rsidR="00000000" w:rsidDel="003C19C7" w14:paraId="0EAC22F7" w14:textId="3935F03B">
        <w:trPr>
          <w:cantSplit/>
          <w:jc w:val="center"/>
          <w:del w:id="35660"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5977047E" w14:textId="31F4BB9C" w:rsidR="00D93FCC" w:rsidDel="003C19C7" w:rsidRDefault="002435EC">
            <w:pPr>
              <w:rPr>
                <w:del w:id="35661" w:author="瑋婷 徐" w:date="2025-01-03T17:04:00Z" w16du:dateUtc="2025-01-03T09:04:00Z"/>
                <w:rFonts w:ascii="Times New Roman" w:eastAsia="標楷體" w:hAnsi="Times New Roman" w:cs="Times New Roman"/>
                <w:color w:val="000000"/>
              </w:rPr>
              <w:pPrChange w:id="35662" w:author="瑋婷 徐" w:date="2025-01-03T17:04:00Z" w16du:dateUtc="2025-01-03T09:04:00Z">
                <w:pPr>
                  <w:spacing w:line="276" w:lineRule="auto"/>
                </w:pPr>
              </w:pPrChange>
            </w:pPr>
            <w:del w:id="35663" w:author="瑋婷 徐" w:date="2025-01-03T17:04:00Z" w16du:dateUtc="2025-01-03T09:04:00Z">
              <w:r w:rsidDel="003C19C7">
                <w:rPr>
                  <w:rFonts w:ascii="Times New Roman" w:eastAsia="標楷體" w:hAnsi="Times New Roman" w:cs="Times New Roman"/>
                  <w:color w:val="000000"/>
                </w:rPr>
                <w:delText>西方黃鶺鴒</w:delText>
              </w:r>
              <w:r w:rsidDel="003C19C7">
                <w:rPr>
                  <w:rFonts w:ascii="Times New Roman" w:eastAsia="標楷體" w:hAnsi="Times New Roman" w:cs="Times New Roman"/>
                  <w:color w:val="000000"/>
                </w:rPr>
                <w:delText xml:space="preserve"> /</w:delText>
              </w:r>
            </w:del>
          </w:p>
          <w:p w14:paraId="45F43382" w14:textId="4523E35E" w:rsidR="00D93FCC" w:rsidDel="003C19C7" w:rsidRDefault="002435EC">
            <w:pPr>
              <w:rPr>
                <w:del w:id="35664" w:author="瑋婷 徐" w:date="2025-01-03T17:04:00Z" w16du:dateUtc="2025-01-03T09:04:00Z"/>
                <w:rFonts w:ascii="Times New Roman" w:eastAsia="標楷體" w:hAnsi="Times New Roman" w:cs="Times New Roman"/>
              </w:rPr>
              <w:pPrChange w:id="35665" w:author="瑋婷 徐" w:date="2025-01-03T17:04:00Z" w16du:dateUtc="2025-01-03T09:04:00Z">
                <w:pPr>
                  <w:spacing w:line="276" w:lineRule="auto"/>
                </w:pPr>
              </w:pPrChange>
            </w:pPr>
            <w:del w:id="35666" w:author="瑋婷 徐" w:date="2025-01-03T17:04:00Z" w16du:dateUtc="2025-01-03T09:04:00Z">
              <w:r w:rsidDel="003C19C7">
                <w:rPr>
                  <w:rFonts w:ascii="Times New Roman" w:eastAsia="標楷體" w:hAnsi="Times New Roman" w:cs="Times New Roman"/>
                  <w:color w:val="000000"/>
                </w:rPr>
                <w:delText>東方黃鶺鴒</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468E4FB" w14:textId="17793240" w:rsidR="00D93FCC" w:rsidDel="003C19C7" w:rsidRDefault="002435EC">
            <w:pPr>
              <w:rPr>
                <w:del w:id="35667" w:author="瑋婷 徐" w:date="2025-01-03T17:04:00Z" w16du:dateUtc="2025-01-03T09:04:00Z"/>
                <w:rFonts w:ascii="Times New Roman" w:eastAsia="標楷體" w:hAnsi="Times New Roman" w:cs="Times New Roman"/>
                <w:i/>
              </w:rPr>
              <w:pPrChange w:id="35668" w:author="瑋婷 徐" w:date="2025-01-03T17:04:00Z" w16du:dateUtc="2025-01-03T09:04:00Z">
                <w:pPr>
                  <w:spacing w:line="276" w:lineRule="auto"/>
                </w:pPr>
              </w:pPrChange>
            </w:pPr>
            <w:del w:id="35669" w:author="瑋婷 徐" w:date="2025-01-03T17:04:00Z" w16du:dateUtc="2025-01-03T09:04:00Z">
              <w:r w:rsidDel="003C19C7">
                <w:rPr>
                  <w:rFonts w:ascii="Times New Roman" w:eastAsia="標楷體" w:hAnsi="Times New Roman" w:cs="Times New Roman"/>
                  <w:i/>
                  <w:iCs/>
                  <w:color w:val="000000"/>
                </w:rPr>
                <w:delText>Motacilla flava / Motacilla tschutschensis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7255A76" w14:textId="1F897BD9" w:rsidR="00D93FCC" w:rsidDel="003C19C7" w:rsidRDefault="00D93FCC">
            <w:pPr>
              <w:rPr>
                <w:del w:id="35670" w:author="瑋婷 徐" w:date="2025-01-03T17:04:00Z" w16du:dateUtc="2025-01-03T09:04:00Z"/>
                <w:rFonts w:ascii="Times New Roman" w:eastAsia="標楷體" w:hAnsi="Times New Roman" w:cs="Times New Roman"/>
              </w:rPr>
              <w:pPrChange w:id="35671"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3F0C1C36" w14:textId="38D5D087" w:rsidR="00D93FCC" w:rsidDel="003C19C7" w:rsidRDefault="002435EC">
            <w:pPr>
              <w:rPr>
                <w:del w:id="35672" w:author="瑋婷 徐" w:date="2025-01-03T17:04:00Z" w16du:dateUtc="2025-01-03T09:04:00Z"/>
                <w:rFonts w:ascii="Times New Roman" w:eastAsia="標楷體" w:hAnsi="Times New Roman" w:cs="Times New Roman"/>
              </w:rPr>
              <w:pPrChange w:id="35673" w:author="瑋婷 徐" w:date="2025-01-03T17:04:00Z" w16du:dateUtc="2025-01-03T09:04:00Z">
                <w:pPr>
                  <w:spacing w:line="276" w:lineRule="auto"/>
                  <w:jc w:val="center"/>
                </w:pPr>
              </w:pPrChange>
            </w:pPr>
            <w:del w:id="35674" w:author="瑋婷 徐" w:date="2025-01-03T17:04:00Z" w16du:dateUtc="2025-01-03T09:04:00Z">
              <w:r w:rsidDel="003C19C7">
                <w:rPr>
                  <w:rFonts w:ascii="Times New Roman" w:eastAsia="標楷體" w:hAnsi="Times New Roman" w:cs="Times New Roman"/>
                  <w:color w:val="000000"/>
                </w:rPr>
                <w:delText>*</w:delText>
              </w:r>
            </w:del>
          </w:p>
        </w:tc>
        <w:tc>
          <w:tcPr>
            <w:tcW w:w="257" w:type="dxa"/>
            <w:tcBorders>
              <w:top w:val="single" w:sz="4" w:space="0" w:color="000000"/>
              <w:bottom w:val="single" w:sz="4" w:space="0" w:color="000000"/>
            </w:tcBorders>
            <w:shd w:val="clear" w:color="auto" w:fill="D9D9D9"/>
            <w:vAlign w:val="center"/>
          </w:tcPr>
          <w:p w14:paraId="4EA31810" w14:textId="7DAD967E" w:rsidR="00D93FCC" w:rsidDel="003C19C7" w:rsidRDefault="00D93FCC">
            <w:pPr>
              <w:rPr>
                <w:del w:id="35675" w:author="瑋婷 徐" w:date="2025-01-03T17:04:00Z" w16du:dateUtc="2025-01-03T09:04:00Z"/>
                <w:rFonts w:ascii="Times New Roman" w:eastAsia="標楷體" w:hAnsi="Times New Roman" w:cs="Times New Roman"/>
              </w:rPr>
              <w:pPrChange w:id="35676"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61DEEC7C" w14:textId="07735C9C" w:rsidR="00D93FCC" w:rsidDel="003C19C7" w:rsidRDefault="00D93FCC">
            <w:pPr>
              <w:rPr>
                <w:del w:id="35677" w:author="瑋婷 徐" w:date="2025-01-03T17:04:00Z" w16du:dateUtc="2025-01-03T09:04:00Z"/>
                <w:rFonts w:ascii="Times New Roman" w:eastAsia="標楷體" w:hAnsi="Times New Roman" w:cs="Times New Roman"/>
              </w:rPr>
              <w:pPrChange w:id="35678"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4023469C" w14:textId="6FB47176" w:rsidR="00D93FCC" w:rsidDel="003C19C7" w:rsidRDefault="00D93FCC">
            <w:pPr>
              <w:rPr>
                <w:del w:id="35679" w:author="瑋婷 徐" w:date="2025-01-03T17:04:00Z" w16du:dateUtc="2025-01-03T09:04:00Z"/>
                <w:rFonts w:ascii="Times New Roman" w:eastAsia="標楷體" w:hAnsi="Times New Roman" w:cs="Times New Roman"/>
              </w:rPr>
              <w:pPrChange w:id="35680"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2458A84A" w14:textId="78719CD2" w:rsidR="00D93FCC" w:rsidDel="003C19C7" w:rsidRDefault="00D93FCC">
            <w:pPr>
              <w:rPr>
                <w:del w:id="35681" w:author="瑋婷 徐" w:date="2025-01-03T17:04:00Z" w16du:dateUtc="2025-01-03T09:04:00Z"/>
                <w:rFonts w:ascii="Times New Roman" w:eastAsia="標楷體" w:hAnsi="Times New Roman" w:cs="Times New Roman"/>
              </w:rPr>
              <w:pPrChange w:id="35682"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783CDBA6" w14:textId="399A264A" w:rsidR="00D93FCC" w:rsidDel="003C19C7" w:rsidRDefault="00D93FCC">
            <w:pPr>
              <w:rPr>
                <w:del w:id="35683" w:author="瑋婷 徐" w:date="2025-01-03T17:04:00Z" w16du:dateUtc="2025-01-03T09:04:00Z"/>
                <w:rFonts w:ascii="Times New Roman" w:eastAsia="標楷體" w:hAnsi="Times New Roman" w:cs="Times New Roman"/>
              </w:rPr>
              <w:pPrChange w:id="35684"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51C3550E" w14:textId="69BBC46A" w:rsidR="00D93FCC" w:rsidDel="003C19C7" w:rsidRDefault="00D93FCC">
            <w:pPr>
              <w:rPr>
                <w:del w:id="35685" w:author="瑋婷 徐" w:date="2025-01-03T17:04:00Z" w16du:dateUtc="2025-01-03T09:04:00Z"/>
                <w:rFonts w:ascii="Times New Roman" w:eastAsia="標楷體" w:hAnsi="Times New Roman" w:cs="Times New Roman"/>
              </w:rPr>
              <w:pPrChange w:id="35686"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4DA2EDB3" w14:textId="636B070C" w:rsidR="00D93FCC" w:rsidDel="003C19C7" w:rsidRDefault="00D93FCC">
            <w:pPr>
              <w:rPr>
                <w:del w:id="35687" w:author="瑋婷 徐" w:date="2025-01-03T17:04:00Z" w16du:dateUtc="2025-01-03T09:04:00Z"/>
                <w:rFonts w:ascii="Times New Roman" w:eastAsia="標楷體" w:hAnsi="Times New Roman" w:cs="Times New Roman"/>
              </w:rPr>
              <w:pPrChange w:id="3568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E85D047" w14:textId="1BFA50D2" w:rsidR="00D93FCC" w:rsidDel="003C19C7" w:rsidRDefault="00D93FCC">
            <w:pPr>
              <w:rPr>
                <w:del w:id="35689" w:author="瑋婷 徐" w:date="2025-01-03T17:04:00Z" w16du:dateUtc="2025-01-03T09:04:00Z"/>
                <w:rFonts w:ascii="Times New Roman" w:eastAsia="標楷體" w:hAnsi="Times New Roman" w:cs="Times New Roman"/>
              </w:rPr>
              <w:pPrChange w:id="3569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E943557" w14:textId="6CFB4C9F" w:rsidR="00D93FCC" w:rsidDel="003C19C7" w:rsidRDefault="00D93FCC">
            <w:pPr>
              <w:rPr>
                <w:del w:id="35691" w:author="瑋婷 徐" w:date="2025-01-03T17:04:00Z" w16du:dateUtc="2025-01-03T09:04:00Z"/>
                <w:rFonts w:ascii="Times New Roman" w:eastAsia="標楷體" w:hAnsi="Times New Roman" w:cs="Times New Roman"/>
              </w:rPr>
              <w:pPrChange w:id="35692"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6CF4D0E" w14:textId="7FB762C6" w:rsidR="00D93FCC" w:rsidDel="003C19C7" w:rsidRDefault="00D93FCC">
            <w:pPr>
              <w:rPr>
                <w:del w:id="35693" w:author="瑋婷 徐" w:date="2025-01-03T17:04:00Z" w16du:dateUtc="2025-01-03T09:04:00Z"/>
                <w:rFonts w:ascii="Times New Roman" w:eastAsia="標楷體" w:hAnsi="Times New Roman" w:cs="Times New Roman"/>
              </w:rPr>
              <w:pPrChange w:id="3569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9CBF512" w14:textId="39553F3D" w:rsidR="00D93FCC" w:rsidDel="003C19C7" w:rsidRDefault="00D93FCC">
            <w:pPr>
              <w:rPr>
                <w:del w:id="35695" w:author="瑋婷 徐" w:date="2025-01-03T17:04:00Z" w16du:dateUtc="2025-01-03T09:04:00Z"/>
                <w:rFonts w:ascii="Times New Roman" w:eastAsia="標楷體" w:hAnsi="Times New Roman" w:cs="Times New Roman"/>
              </w:rPr>
              <w:pPrChange w:id="3569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08564FE" w14:textId="1667E400" w:rsidR="00D93FCC" w:rsidDel="003C19C7" w:rsidRDefault="00D93FCC">
            <w:pPr>
              <w:rPr>
                <w:del w:id="35697" w:author="瑋婷 徐" w:date="2025-01-03T17:04:00Z" w16du:dateUtc="2025-01-03T09:04:00Z"/>
                <w:rFonts w:ascii="Times New Roman" w:eastAsia="標楷體" w:hAnsi="Times New Roman" w:cs="Times New Roman"/>
              </w:rPr>
              <w:pPrChange w:id="3569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880399E" w14:textId="2AA28980" w:rsidR="00D93FCC" w:rsidDel="003C19C7" w:rsidRDefault="00D93FCC">
            <w:pPr>
              <w:rPr>
                <w:del w:id="35699" w:author="瑋婷 徐" w:date="2025-01-03T17:04:00Z" w16du:dateUtc="2025-01-03T09:04:00Z"/>
                <w:rFonts w:ascii="Times New Roman" w:eastAsia="標楷體" w:hAnsi="Times New Roman" w:cs="Times New Roman"/>
              </w:rPr>
              <w:pPrChange w:id="3570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A2F37F7" w14:textId="3881C180" w:rsidR="00D93FCC" w:rsidDel="003C19C7" w:rsidRDefault="00D93FCC">
            <w:pPr>
              <w:rPr>
                <w:del w:id="35701" w:author="瑋婷 徐" w:date="2025-01-03T17:04:00Z" w16du:dateUtc="2025-01-03T09:04:00Z"/>
                <w:rFonts w:ascii="Times New Roman" w:eastAsia="標楷體" w:hAnsi="Times New Roman" w:cs="Times New Roman"/>
              </w:rPr>
              <w:pPrChange w:id="3570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082E935" w14:textId="64E928B5" w:rsidR="00D93FCC" w:rsidDel="003C19C7" w:rsidRDefault="00D93FCC">
            <w:pPr>
              <w:rPr>
                <w:del w:id="35703" w:author="瑋婷 徐" w:date="2025-01-03T17:04:00Z" w16du:dateUtc="2025-01-03T09:04:00Z"/>
                <w:rFonts w:ascii="Times New Roman" w:eastAsia="標楷體" w:hAnsi="Times New Roman" w:cs="Times New Roman"/>
              </w:rPr>
              <w:pPrChange w:id="357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9394E01" w14:textId="5FCBA675" w:rsidR="00D93FCC" w:rsidDel="003C19C7" w:rsidRDefault="00D93FCC">
            <w:pPr>
              <w:rPr>
                <w:del w:id="35705" w:author="瑋婷 徐" w:date="2025-01-03T17:04:00Z" w16du:dateUtc="2025-01-03T09:04:00Z"/>
                <w:rFonts w:ascii="Times New Roman" w:eastAsia="標楷體" w:hAnsi="Times New Roman" w:cs="Times New Roman"/>
              </w:rPr>
              <w:pPrChange w:id="357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672353B" w14:textId="22BDB644" w:rsidR="00D93FCC" w:rsidDel="003C19C7" w:rsidRDefault="00D93FCC">
            <w:pPr>
              <w:rPr>
                <w:del w:id="35707" w:author="瑋婷 徐" w:date="2025-01-03T17:04:00Z" w16du:dateUtc="2025-01-03T09:04:00Z"/>
                <w:rFonts w:ascii="Times New Roman" w:eastAsia="標楷體" w:hAnsi="Times New Roman" w:cs="Times New Roman"/>
              </w:rPr>
              <w:pPrChange w:id="35708"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16711378" w14:textId="6306076C" w:rsidR="00D93FCC" w:rsidDel="003C19C7" w:rsidRDefault="00D93FCC">
            <w:pPr>
              <w:rPr>
                <w:del w:id="35709" w:author="瑋婷 徐" w:date="2025-01-03T17:04:00Z" w16du:dateUtc="2025-01-03T09:04:00Z"/>
                <w:rFonts w:ascii="Times New Roman" w:eastAsia="標楷體" w:hAnsi="Times New Roman" w:cs="Times New Roman"/>
              </w:rPr>
              <w:pPrChange w:id="3571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B049FF7" w14:textId="7957A754" w:rsidR="00D93FCC" w:rsidDel="003C19C7" w:rsidRDefault="00D93FCC">
            <w:pPr>
              <w:rPr>
                <w:del w:id="35711" w:author="瑋婷 徐" w:date="2025-01-03T17:04:00Z" w16du:dateUtc="2025-01-03T09:04:00Z"/>
                <w:rFonts w:ascii="Times New Roman" w:eastAsia="標楷體" w:hAnsi="Times New Roman" w:cs="Times New Roman"/>
              </w:rPr>
              <w:pPrChange w:id="357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B797124" w14:textId="32BB2D57" w:rsidR="00D93FCC" w:rsidDel="003C19C7" w:rsidRDefault="00D93FCC">
            <w:pPr>
              <w:rPr>
                <w:del w:id="35713" w:author="瑋婷 徐" w:date="2025-01-03T17:04:00Z" w16du:dateUtc="2025-01-03T09:04:00Z"/>
                <w:rFonts w:ascii="Times New Roman" w:eastAsia="標楷體" w:hAnsi="Times New Roman" w:cs="Times New Roman"/>
              </w:rPr>
              <w:pPrChange w:id="3571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CF64494" w14:textId="51C724C4" w:rsidR="00D93FCC" w:rsidDel="003C19C7" w:rsidRDefault="00D93FCC">
            <w:pPr>
              <w:rPr>
                <w:del w:id="35715" w:author="瑋婷 徐" w:date="2025-01-03T17:04:00Z" w16du:dateUtc="2025-01-03T09:04:00Z"/>
                <w:rFonts w:ascii="Times New Roman" w:eastAsia="標楷體" w:hAnsi="Times New Roman" w:cs="Times New Roman"/>
              </w:rPr>
              <w:pPrChange w:id="35716"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5EB194B7" w14:textId="5FDA5BF4" w:rsidR="00D93FCC" w:rsidDel="003C19C7" w:rsidRDefault="00D93FCC">
            <w:pPr>
              <w:rPr>
                <w:del w:id="35717" w:author="瑋婷 徐" w:date="2025-01-03T17:04:00Z" w16du:dateUtc="2025-01-03T09:04:00Z"/>
                <w:rFonts w:ascii="Times New Roman" w:eastAsia="標楷體" w:hAnsi="Times New Roman" w:cs="Times New Roman"/>
              </w:rPr>
              <w:pPrChange w:id="3571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DA31E19" w14:textId="570676EE" w:rsidR="00D93FCC" w:rsidDel="003C19C7" w:rsidRDefault="00D93FCC">
            <w:pPr>
              <w:rPr>
                <w:del w:id="35719" w:author="瑋婷 徐" w:date="2025-01-03T17:04:00Z" w16du:dateUtc="2025-01-03T09:04:00Z"/>
                <w:rFonts w:ascii="Times New Roman" w:eastAsia="標楷體" w:hAnsi="Times New Roman" w:cs="Times New Roman"/>
              </w:rPr>
              <w:pPrChange w:id="3572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5C69B51" w14:textId="2E0D79C1" w:rsidR="00D93FCC" w:rsidDel="003C19C7" w:rsidRDefault="00D93FCC">
            <w:pPr>
              <w:rPr>
                <w:del w:id="35721" w:author="瑋婷 徐" w:date="2025-01-03T17:04:00Z" w16du:dateUtc="2025-01-03T09:04:00Z"/>
                <w:rFonts w:ascii="Times New Roman" w:eastAsia="標楷體" w:hAnsi="Times New Roman" w:cs="Times New Roman"/>
              </w:rPr>
              <w:pPrChange w:id="35722"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3F416464" w14:textId="5604AD2A" w:rsidR="00D93FCC" w:rsidDel="003C19C7" w:rsidRDefault="00D93FCC">
            <w:pPr>
              <w:rPr>
                <w:del w:id="35723" w:author="瑋婷 徐" w:date="2025-01-03T17:04:00Z" w16du:dateUtc="2025-01-03T09:04:00Z"/>
                <w:rFonts w:ascii="Times New Roman" w:eastAsia="標楷體" w:hAnsi="Times New Roman" w:cs="Times New Roman"/>
              </w:rPr>
              <w:pPrChange w:id="3572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AB534BB" w14:textId="0C740C1D" w:rsidR="00D93FCC" w:rsidDel="003C19C7" w:rsidRDefault="00D93FCC">
            <w:pPr>
              <w:rPr>
                <w:del w:id="35725" w:author="瑋婷 徐" w:date="2025-01-03T17:04:00Z" w16du:dateUtc="2025-01-03T09:04:00Z"/>
                <w:rFonts w:ascii="Times New Roman" w:eastAsia="標楷體" w:hAnsi="Times New Roman" w:cs="Times New Roman"/>
              </w:rPr>
              <w:pPrChange w:id="3572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4B4D30F" w14:textId="5B015E92" w:rsidR="00D93FCC" w:rsidDel="003C19C7" w:rsidRDefault="00D93FCC">
            <w:pPr>
              <w:rPr>
                <w:del w:id="35727" w:author="瑋婷 徐" w:date="2025-01-03T17:04:00Z" w16du:dateUtc="2025-01-03T09:04:00Z"/>
                <w:rFonts w:ascii="Times New Roman" w:eastAsia="標楷體" w:hAnsi="Times New Roman" w:cs="Times New Roman"/>
              </w:rPr>
              <w:pPrChange w:id="3572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811BA38" w14:textId="5E95DD0E" w:rsidR="00D93FCC" w:rsidDel="003C19C7" w:rsidRDefault="00D93FCC">
            <w:pPr>
              <w:rPr>
                <w:del w:id="35729" w:author="瑋婷 徐" w:date="2025-01-03T17:04:00Z" w16du:dateUtc="2025-01-03T09:04:00Z"/>
                <w:rFonts w:ascii="Times New Roman" w:eastAsia="標楷體" w:hAnsi="Times New Roman" w:cs="Times New Roman"/>
              </w:rPr>
              <w:pPrChange w:id="3573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B21D307" w14:textId="364E5002" w:rsidR="00D93FCC" w:rsidDel="003C19C7" w:rsidRDefault="00D93FCC">
            <w:pPr>
              <w:rPr>
                <w:del w:id="35731" w:author="瑋婷 徐" w:date="2025-01-03T17:04:00Z" w16du:dateUtc="2025-01-03T09:04:00Z"/>
                <w:rFonts w:ascii="Times New Roman" w:eastAsia="標楷體" w:hAnsi="Times New Roman" w:cs="Times New Roman"/>
              </w:rPr>
              <w:pPrChange w:id="3573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BA9A7D6" w14:textId="7560221B" w:rsidR="00D93FCC" w:rsidDel="003C19C7" w:rsidRDefault="00D93FCC">
            <w:pPr>
              <w:rPr>
                <w:del w:id="35733" w:author="瑋婷 徐" w:date="2025-01-03T17:04:00Z" w16du:dateUtc="2025-01-03T09:04:00Z"/>
                <w:rFonts w:ascii="Times New Roman" w:eastAsia="標楷體" w:hAnsi="Times New Roman" w:cs="Times New Roman"/>
              </w:rPr>
              <w:pPrChange w:id="3573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6986CA0" w14:textId="04096DA8" w:rsidR="00D93FCC" w:rsidDel="003C19C7" w:rsidRDefault="00D93FCC">
            <w:pPr>
              <w:rPr>
                <w:del w:id="35735" w:author="瑋婷 徐" w:date="2025-01-03T17:04:00Z" w16du:dateUtc="2025-01-03T09:04:00Z"/>
                <w:rFonts w:ascii="Times New Roman" w:eastAsia="標楷體" w:hAnsi="Times New Roman" w:cs="Times New Roman"/>
              </w:rPr>
              <w:pPrChange w:id="3573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08BEC3A" w14:textId="78C085A4" w:rsidR="00D93FCC" w:rsidDel="003C19C7" w:rsidRDefault="00D93FCC">
            <w:pPr>
              <w:rPr>
                <w:del w:id="35737" w:author="瑋婷 徐" w:date="2025-01-03T17:04:00Z" w16du:dateUtc="2025-01-03T09:04:00Z"/>
                <w:rFonts w:ascii="Times New Roman" w:eastAsia="標楷體" w:hAnsi="Times New Roman" w:cs="Times New Roman"/>
              </w:rPr>
              <w:pPrChange w:id="35738"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32F22618" w14:textId="0CD3ECF3" w:rsidR="00D93FCC" w:rsidDel="003C19C7" w:rsidRDefault="00D93FCC">
            <w:pPr>
              <w:rPr>
                <w:del w:id="35739" w:author="瑋婷 徐" w:date="2025-01-03T17:04:00Z" w16du:dateUtc="2025-01-03T09:04:00Z"/>
                <w:rFonts w:ascii="Times New Roman" w:eastAsia="標楷體" w:hAnsi="Times New Roman" w:cs="Times New Roman"/>
              </w:rPr>
              <w:pPrChange w:id="35740" w:author="瑋婷 徐" w:date="2025-01-03T17:04:00Z" w16du:dateUtc="2025-01-03T09:04:00Z">
                <w:pPr>
                  <w:spacing w:line="276" w:lineRule="auto"/>
                  <w:jc w:val="center"/>
                </w:pPr>
              </w:pPrChange>
            </w:pPr>
          </w:p>
        </w:tc>
      </w:tr>
      <w:tr w:rsidR="00000000" w:rsidDel="003C19C7" w14:paraId="35C8D5B2" w14:textId="1AC68DB5">
        <w:trPr>
          <w:cantSplit/>
          <w:jc w:val="center"/>
          <w:del w:id="35741"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7CC612B4" w14:textId="7963199B" w:rsidR="00D93FCC" w:rsidDel="003C19C7" w:rsidRDefault="002435EC">
            <w:pPr>
              <w:rPr>
                <w:del w:id="35742" w:author="瑋婷 徐" w:date="2025-01-03T17:04:00Z" w16du:dateUtc="2025-01-03T09:04:00Z"/>
                <w:rFonts w:ascii="Times New Roman" w:eastAsia="標楷體" w:hAnsi="Times New Roman" w:cs="Times New Roman"/>
              </w:rPr>
              <w:pPrChange w:id="35743" w:author="瑋婷 徐" w:date="2025-01-03T17:04:00Z" w16du:dateUtc="2025-01-03T09:04:00Z">
                <w:pPr>
                  <w:spacing w:line="276" w:lineRule="auto"/>
                </w:pPr>
              </w:pPrChange>
            </w:pPr>
            <w:del w:id="35744" w:author="瑋婷 徐" w:date="2025-01-03T17:04:00Z" w16du:dateUtc="2025-01-03T09:04:00Z">
              <w:r w:rsidDel="003C19C7">
                <w:rPr>
                  <w:rFonts w:ascii="Times New Roman" w:eastAsia="標楷體" w:hAnsi="Times New Roman" w:cs="Times New Roman"/>
                  <w:color w:val="000000"/>
                </w:rPr>
                <w:delText>麻雀</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55C86D57" w14:textId="75041EF6" w:rsidR="00D93FCC" w:rsidDel="003C19C7" w:rsidRDefault="002435EC">
            <w:pPr>
              <w:rPr>
                <w:del w:id="35745" w:author="瑋婷 徐" w:date="2025-01-03T17:04:00Z" w16du:dateUtc="2025-01-03T09:04:00Z"/>
                <w:rFonts w:ascii="Times New Roman" w:eastAsia="標楷體" w:hAnsi="Times New Roman" w:cs="Times New Roman"/>
                <w:i/>
              </w:rPr>
              <w:pPrChange w:id="35746" w:author="瑋婷 徐" w:date="2025-01-03T17:04:00Z" w16du:dateUtc="2025-01-03T09:04:00Z">
                <w:pPr>
                  <w:spacing w:line="276" w:lineRule="auto"/>
                </w:pPr>
              </w:pPrChange>
            </w:pPr>
            <w:del w:id="35747" w:author="瑋婷 徐" w:date="2025-01-03T17:04:00Z" w16du:dateUtc="2025-01-03T09:04:00Z">
              <w:r w:rsidDel="003C19C7">
                <w:rPr>
                  <w:rFonts w:ascii="Times New Roman" w:eastAsia="標楷體" w:hAnsi="Times New Roman" w:cs="Times New Roman"/>
                  <w:i/>
                  <w:iCs/>
                  <w:color w:val="000000"/>
                </w:rPr>
                <w:delText>Passer montanus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5177674" w14:textId="3A24B09D" w:rsidR="00D93FCC" w:rsidDel="003C19C7" w:rsidRDefault="00D93FCC">
            <w:pPr>
              <w:rPr>
                <w:del w:id="35748" w:author="瑋婷 徐" w:date="2025-01-03T17:04:00Z" w16du:dateUtc="2025-01-03T09:04:00Z"/>
                <w:rFonts w:ascii="Times New Roman" w:eastAsia="標楷體" w:hAnsi="Times New Roman" w:cs="Times New Roman"/>
              </w:rPr>
              <w:pPrChange w:id="35749"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7027FD6E" w14:textId="2C984A95" w:rsidR="00D93FCC" w:rsidDel="003C19C7" w:rsidRDefault="00D93FCC">
            <w:pPr>
              <w:rPr>
                <w:del w:id="35750" w:author="瑋婷 徐" w:date="2025-01-03T17:04:00Z" w16du:dateUtc="2025-01-03T09:04:00Z"/>
                <w:rFonts w:ascii="Times New Roman" w:eastAsia="標楷體" w:hAnsi="Times New Roman" w:cs="Times New Roman"/>
              </w:rPr>
              <w:pPrChange w:id="35751"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49325521" w14:textId="5526ADEF" w:rsidR="00D93FCC" w:rsidDel="003C19C7" w:rsidRDefault="002435EC">
            <w:pPr>
              <w:rPr>
                <w:del w:id="35752" w:author="瑋婷 徐" w:date="2025-01-03T17:04:00Z" w16du:dateUtc="2025-01-03T09:04:00Z"/>
                <w:rFonts w:ascii="Times New Roman" w:eastAsia="標楷體" w:hAnsi="Times New Roman" w:cs="Times New Roman"/>
              </w:rPr>
              <w:pPrChange w:id="35753" w:author="瑋婷 徐" w:date="2025-01-03T17:04:00Z" w16du:dateUtc="2025-01-03T09:04:00Z">
                <w:pPr>
                  <w:spacing w:line="276" w:lineRule="auto"/>
                  <w:jc w:val="center"/>
                </w:pPr>
              </w:pPrChange>
            </w:pPr>
            <w:del w:id="35754" w:author="瑋婷 徐" w:date="2025-01-03T17:04:00Z" w16du:dateUtc="2025-01-03T09:04:00Z">
              <w:r w:rsidDel="003C19C7">
                <w:rPr>
                  <w:rFonts w:ascii="Times New Roman" w:eastAsia="標楷體" w:hAnsi="Times New Roman" w:cs="Times New Roman"/>
                  <w:color w:val="000000"/>
                </w:rPr>
                <w:delText>*</w:delText>
              </w:r>
            </w:del>
          </w:p>
        </w:tc>
        <w:tc>
          <w:tcPr>
            <w:tcW w:w="255" w:type="dxa"/>
            <w:tcBorders>
              <w:top w:val="single" w:sz="4" w:space="0" w:color="000000"/>
              <w:bottom w:val="single" w:sz="4" w:space="0" w:color="000000"/>
            </w:tcBorders>
            <w:shd w:val="clear" w:color="auto" w:fill="FFFFFF"/>
            <w:vAlign w:val="center"/>
          </w:tcPr>
          <w:p w14:paraId="2AF8A9AF" w14:textId="47EB7EF1" w:rsidR="00D93FCC" w:rsidDel="003C19C7" w:rsidRDefault="00D93FCC">
            <w:pPr>
              <w:rPr>
                <w:del w:id="35755" w:author="瑋婷 徐" w:date="2025-01-03T17:04:00Z" w16du:dateUtc="2025-01-03T09:04:00Z"/>
                <w:rFonts w:ascii="Times New Roman" w:eastAsia="標楷體" w:hAnsi="Times New Roman" w:cs="Times New Roman"/>
              </w:rPr>
              <w:pPrChange w:id="35756"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2092581F" w14:textId="3071CA94" w:rsidR="00D93FCC" w:rsidDel="003C19C7" w:rsidRDefault="00D93FCC">
            <w:pPr>
              <w:rPr>
                <w:del w:id="35757" w:author="瑋婷 徐" w:date="2025-01-03T17:04:00Z" w16du:dateUtc="2025-01-03T09:04:00Z"/>
                <w:rFonts w:ascii="Times New Roman" w:eastAsia="標楷體" w:hAnsi="Times New Roman" w:cs="Times New Roman"/>
              </w:rPr>
              <w:pPrChange w:id="35758"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294B63EC" w14:textId="1875603E" w:rsidR="00D93FCC" w:rsidDel="003C19C7" w:rsidRDefault="00D93FCC">
            <w:pPr>
              <w:rPr>
                <w:del w:id="35759" w:author="瑋婷 徐" w:date="2025-01-03T17:04:00Z" w16du:dateUtc="2025-01-03T09:04:00Z"/>
                <w:rFonts w:ascii="Times New Roman" w:eastAsia="標楷體" w:hAnsi="Times New Roman" w:cs="Times New Roman"/>
              </w:rPr>
              <w:pPrChange w:id="35760"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4C451339" w14:textId="69F9E125" w:rsidR="00D93FCC" w:rsidDel="003C19C7" w:rsidRDefault="00D93FCC">
            <w:pPr>
              <w:rPr>
                <w:del w:id="35761" w:author="瑋婷 徐" w:date="2025-01-03T17:04:00Z" w16du:dateUtc="2025-01-03T09:04:00Z"/>
                <w:rFonts w:ascii="Times New Roman" w:eastAsia="標楷體" w:hAnsi="Times New Roman" w:cs="Times New Roman"/>
              </w:rPr>
              <w:pPrChange w:id="35762"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10FF5E48" w14:textId="323F323E" w:rsidR="00D93FCC" w:rsidDel="003C19C7" w:rsidRDefault="00D93FCC">
            <w:pPr>
              <w:rPr>
                <w:del w:id="35763" w:author="瑋婷 徐" w:date="2025-01-03T17:04:00Z" w16du:dateUtc="2025-01-03T09:04:00Z"/>
                <w:rFonts w:ascii="Times New Roman" w:eastAsia="標楷體" w:hAnsi="Times New Roman" w:cs="Times New Roman"/>
              </w:rPr>
              <w:pPrChange w:id="35764"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2FD0AB33" w14:textId="3D773A48" w:rsidR="00D93FCC" w:rsidDel="003C19C7" w:rsidRDefault="00D93FCC">
            <w:pPr>
              <w:rPr>
                <w:del w:id="35765" w:author="瑋婷 徐" w:date="2025-01-03T17:04:00Z" w16du:dateUtc="2025-01-03T09:04:00Z"/>
                <w:rFonts w:ascii="Times New Roman" w:eastAsia="標楷體" w:hAnsi="Times New Roman" w:cs="Times New Roman"/>
              </w:rPr>
              <w:pPrChange w:id="3576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344A275" w14:textId="2203BA1E" w:rsidR="00D93FCC" w:rsidDel="003C19C7" w:rsidRDefault="00D93FCC">
            <w:pPr>
              <w:rPr>
                <w:del w:id="35767" w:author="瑋婷 徐" w:date="2025-01-03T17:04:00Z" w16du:dateUtc="2025-01-03T09:04:00Z"/>
                <w:rFonts w:ascii="Times New Roman" w:eastAsia="標楷體" w:hAnsi="Times New Roman" w:cs="Times New Roman"/>
              </w:rPr>
              <w:pPrChange w:id="3576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B196807" w14:textId="0407E233" w:rsidR="00D93FCC" w:rsidDel="003C19C7" w:rsidRDefault="00D93FCC">
            <w:pPr>
              <w:rPr>
                <w:del w:id="35769" w:author="瑋婷 徐" w:date="2025-01-03T17:04:00Z" w16du:dateUtc="2025-01-03T09:04:00Z"/>
                <w:rFonts w:ascii="Times New Roman" w:eastAsia="標楷體" w:hAnsi="Times New Roman" w:cs="Times New Roman"/>
              </w:rPr>
              <w:pPrChange w:id="35770"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08B8A266" w14:textId="3D7D7513" w:rsidR="00D93FCC" w:rsidDel="003C19C7" w:rsidRDefault="00D93FCC">
            <w:pPr>
              <w:rPr>
                <w:del w:id="35771" w:author="瑋婷 徐" w:date="2025-01-03T17:04:00Z" w16du:dateUtc="2025-01-03T09:04:00Z"/>
                <w:rFonts w:ascii="Times New Roman" w:eastAsia="標楷體" w:hAnsi="Times New Roman" w:cs="Times New Roman"/>
              </w:rPr>
              <w:pPrChange w:id="3577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E3ACBF8" w14:textId="11013CBC" w:rsidR="00D93FCC" w:rsidDel="003C19C7" w:rsidRDefault="00D93FCC">
            <w:pPr>
              <w:rPr>
                <w:del w:id="35773" w:author="瑋婷 徐" w:date="2025-01-03T17:04:00Z" w16du:dateUtc="2025-01-03T09:04:00Z"/>
                <w:rFonts w:ascii="Times New Roman" w:eastAsia="標楷體" w:hAnsi="Times New Roman" w:cs="Times New Roman"/>
              </w:rPr>
              <w:pPrChange w:id="3577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0AFA351" w14:textId="7783C22C" w:rsidR="00D93FCC" w:rsidDel="003C19C7" w:rsidRDefault="00D93FCC">
            <w:pPr>
              <w:rPr>
                <w:del w:id="35775" w:author="瑋婷 徐" w:date="2025-01-03T17:04:00Z" w16du:dateUtc="2025-01-03T09:04:00Z"/>
                <w:rFonts w:ascii="Times New Roman" w:eastAsia="標楷體" w:hAnsi="Times New Roman" w:cs="Times New Roman"/>
              </w:rPr>
              <w:pPrChange w:id="3577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D191313" w14:textId="14BD15F0" w:rsidR="00D93FCC" w:rsidDel="003C19C7" w:rsidRDefault="00D93FCC">
            <w:pPr>
              <w:rPr>
                <w:del w:id="35777" w:author="瑋婷 徐" w:date="2025-01-03T17:04:00Z" w16du:dateUtc="2025-01-03T09:04:00Z"/>
                <w:rFonts w:ascii="Times New Roman" w:eastAsia="標楷體" w:hAnsi="Times New Roman" w:cs="Times New Roman"/>
              </w:rPr>
              <w:pPrChange w:id="357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5FD7FAB" w14:textId="34FF46B8" w:rsidR="00D93FCC" w:rsidDel="003C19C7" w:rsidRDefault="00D93FCC">
            <w:pPr>
              <w:rPr>
                <w:del w:id="35779" w:author="瑋婷 徐" w:date="2025-01-03T17:04:00Z" w16du:dateUtc="2025-01-03T09:04:00Z"/>
                <w:rFonts w:ascii="Times New Roman" w:eastAsia="標楷體" w:hAnsi="Times New Roman" w:cs="Times New Roman"/>
              </w:rPr>
              <w:pPrChange w:id="357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9178CB4" w14:textId="4048D2F7" w:rsidR="00D93FCC" w:rsidDel="003C19C7" w:rsidRDefault="00D93FCC">
            <w:pPr>
              <w:rPr>
                <w:del w:id="35781" w:author="瑋婷 徐" w:date="2025-01-03T17:04:00Z" w16du:dateUtc="2025-01-03T09:04:00Z"/>
                <w:rFonts w:ascii="Times New Roman" w:eastAsia="標楷體" w:hAnsi="Times New Roman" w:cs="Times New Roman"/>
              </w:rPr>
              <w:pPrChange w:id="3578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77D971A" w14:textId="44D22A91" w:rsidR="00D93FCC" w:rsidDel="003C19C7" w:rsidRDefault="00D93FCC">
            <w:pPr>
              <w:rPr>
                <w:del w:id="35783" w:author="瑋婷 徐" w:date="2025-01-03T17:04:00Z" w16du:dateUtc="2025-01-03T09:04:00Z"/>
                <w:rFonts w:ascii="Times New Roman" w:eastAsia="標楷體" w:hAnsi="Times New Roman" w:cs="Times New Roman"/>
              </w:rPr>
              <w:pPrChange w:id="3578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81AA5C1" w14:textId="4DB7D88A" w:rsidR="00D93FCC" w:rsidDel="003C19C7" w:rsidRDefault="00D93FCC">
            <w:pPr>
              <w:rPr>
                <w:del w:id="35785" w:author="瑋婷 徐" w:date="2025-01-03T17:04:00Z" w16du:dateUtc="2025-01-03T09:04:00Z"/>
                <w:rFonts w:ascii="Times New Roman" w:eastAsia="標楷體" w:hAnsi="Times New Roman" w:cs="Times New Roman"/>
              </w:rPr>
              <w:pPrChange w:id="35786"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1558069" w14:textId="20FAF423" w:rsidR="00D93FCC" w:rsidDel="003C19C7" w:rsidRDefault="00D93FCC">
            <w:pPr>
              <w:rPr>
                <w:del w:id="35787" w:author="瑋婷 徐" w:date="2025-01-03T17:04:00Z" w16du:dateUtc="2025-01-03T09:04:00Z"/>
                <w:rFonts w:ascii="Times New Roman" w:eastAsia="標楷體" w:hAnsi="Times New Roman" w:cs="Times New Roman"/>
              </w:rPr>
              <w:pPrChange w:id="3578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82BDE76" w14:textId="56749990" w:rsidR="00D93FCC" w:rsidDel="003C19C7" w:rsidRDefault="00D93FCC">
            <w:pPr>
              <w:rPr>
                <w:del w:id="35789" w:author="瑋婷 徐" w:date="2025-01-03T17:04:00Z" w16du:dateUtc="2025-01-03T09:04:00Z"/>
                <w:rFonts w:ascii="Times New Roman" w:eastAsia="標楷體" w:hAnsi="Times New Roman" w:cs="Times New Roman"/>
              </w:rPr>
              <w:pPrChange w:id="3579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602360D" w14:textId="523401A7" w:rsidR="00D93FCC" w:rsidDel="003C19C7" w:rsidRDefault="00D93FCC">
            <w:pPr>
              <w:rPr>
                <w:del w:id="35791" w:author="瑋婷 徐" w:date="2025-01-03T17:04:00Z" w16du:dateUtc="2025-01-03T09:04:00Z"/>
                <w:rFonts w:ascii="Times New Roman" w:eastAsia="標楷體" w:hAnsi="Times New Roman" w:cs="Times New Roman"/>
              </w:rPr>
              <w:pPrChange w:id="3579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DE06638" w14:textId="3030436D" w:rsidR="00D93FCC" w:rsidDel="003C19C7" w:rsidRDefault="00D93FCC">
            <w:pPr>
              <w:rPr>
                <w:del w:id="35793" w:author="瑋婷 徐" w:date="2025-01-03T17:04:00Z" w16du:dateUtc="2025-01-03T09:04:00Z"/>
                <w:rFonts w:ascii="Times New Roman" w:eastAsia="標楷體" w:hAnsi="Times New Roman" w:cs="Times New Roman"/>
              </w:rPr>
              <w:pPrChange w:id="35794"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4BE2F7D" w14:textId="46978BAE" w:rsidR="00D93FCC" w:rsidDel="003C19C7" w:rsidRDefault="00D93FCC">
            <w:pPr>
              <w:rPr>
                <w:del w:id="35795" w:author="瑋婷 徐" w:date="2025-01-03T17:04:00Z" w16du:dateUtc="2025-01-03T09:04:00Z"/>
                <w:rFonts w:ascii="Times New Roman" w:eastAsia="標楷體" w:hAnsi="Times New Roman" w:cs="Times New Roman"/>
              </w:rPr>
              <w:pPrChange w:id="3579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F308A47" w14:textId="3ED67F4F" w:rsidR="00D93FCC" w:rsidDel="003C19C7" w:rsidRDefault="00D93FCC">
            <w:pPr>
              <w:rPr>
                <w:del w:id="35797" w:author="瑋婷 徐" w:date="2025-01-03T17:04:00Z" w16du:dateUtc="2025-01-03T09:04:00Z"/>
                <w:rFonts w:ascii="Times New Roman" w:eastAsia="標楷體" w:hAnsi="Times New Roman" w:cs="Times New Roman"/>
              </w:rPr>
              <w:pPrChange w:id="3579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435A4A6" w14:textId="45DEBF28" w:rsidR="00D93FCC" w:rsidDel="003C19C7" w:rsidRDefault="00D93FCC">
            <w:pPr>
              <w:rPr>
                <w:del w:id="35799" w:author="瑋婷 徐" w:date="2025-01-03T17:04:00Z" w16du:dateUtc="2025-01-03T09:04:00Z"/>
                <w:rFonts w:ascii="Times New Roman" w:eastAsia="標楷體" w:hAnsi="Times New Roman" w:cs="Times New Roman"/>
              </w:rPr>
              <w:pPrChange w:id="35800"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8FA72DB" w14:textId="0D5849FC" w:rsidR="00D93FCC" w:rsidDel="003C19C7" w:rsidRDefault="00D93FCC">
            <w:pPr>
              <w:rPr>
                <w:del w:id="35801" w:author="瑋婷 徐" w:date="2025-01-03T17:04:00Z" w16du:dateUtc="2025-01-03T09:04:00Z"/>
                <w:rFonts w:ascii="Times New Roman" w:eastAsia="標楷體" w:hAnsi="Times New Roman" w:cs="Times New Roman"/>
              </w:rPr>
              <w:pPrChange w:id="3580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B1533BF" w14:textId="0F1B03F8" w:rsidR="00D93FCC" w:rsidDel="003C19C7" w:rsidRDefault="00D93FCC">
            <w:pPr>
              <w:rPr>
                <w:del w:id="35803" w:author="瑋婷 徐" w:date="2025-01-03T17:04:00Z" w16du:dateUtc="2025-01-03T09:04:00Z"/>
                <w:rFonts w:ascii="Times New Roman" w:eastAsia="標楷體" w:hAnsi="Times New Roman" w:cs="Times New Roman"/>
              </w:rPr>
              <w:pPrChange w:id="3580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76EE75A" w14:textId="1A73F625" w:rsidR="00D93FCC" w:rsidDel="003C19C7" w:rsidRDefault="00D93FCC">
            <w:pPr>
              <w:rPr>
                <w:del w:id="35805" w:author="瑋婷 徐" w:date="2025-01-03T17:04:00Z" w16du:dateUtc="2025-01-03T09:04:00Z"/>
                <w:rFonts w:ascii="Times New Roman" w:eastAsia="標楷體" w:hAnsi="Times New Roman" w:cs="Times New Roman"/>
              </w:rPr>
              <w:pPrChange w:id="358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4AE2DAE" w14:textId="6DB6B3FE" w:rsidR="00D93FCC" w:rsidDel="003C19C7" w:rsidRDefault="00D93FCC">
            <w:pPr>
              <w:rPr>
                <w:del w:id="35807" w:author="瑋婷 徐" w:date="2025-01-03T17:04:00Z" w16du:dateUtc="2025-01-03T09:04:00Z"/>
                <w:rFonts w:ascii="Times New Roman" w:eastAsia="標楷體" w:hAnsi="Times New Roman" w:cs="Times New Roman"/>
              </w:rPr>
              <w:pPrChange w:id="35808"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91B38B7" w14:textId="15240D37" w:rsidR="00D93FCC" w:rsidDel="003C19C7" w:rsidRDefault="00D93FCC">
            <w:pPr>
              <w:rPr>
                <w:del w:id="35809" w:author="瑋婷 徐" w:date="2025-01-03T17:04:00Z" w16du:dateUtc="2025-01-03T09:04:00Z"/>
                <w:rFonts w:ascii="Times New Roman" w:eastAsia="標楷體" w:hAnsi="Times New Roman" w:cs="Times New Roman"/>
              </w:rPr>
              <w:pPrChange w:id="3581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45B896A" w14:textId="231BA6DD" w:rsidR="00D93FCC" w:rsidDel="003C19C7" w:rsidRDefault="00D93FCC">
            <w:pPr>
              <w:rPr>
                <w:del w:id="35811" w:author="瑋婷 徐" w:date="2025-01-03T17:04:00Z" w16du:dateUtc="2025-01-03T09:04:00Z"/>
                <w:rFonts w:ascii="Times New Roman" w:eastAsia="標楷體" w:hAnsi="Times New Roman" w:cs="Times New Roman"/>
              </w:rPr>
              <w:pPrChange w:id="3581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6B3858C" w14:textId="76DD2261" w:rsidR="00D93FCC" w:rsidDel="003C19C7" w:rsidRDefault="00D93FCC">
            <w:pPr>
              <w:rPr>
                <w:del w:id="35813" w:author="瑋婷 徐" w:date="2025-01-03T17:04:00Z" w16du:dateUtc="2025-01-03T09:04:00Z"/>
                <w:rFonts w:ascii="Times New Roman" w:eastAsia="標楷體" w:hAnsi="Times New Roman" w:cs="Times New Roman"/>
              </w:rPr>
              <w:pPrChange w:id="35814"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016FDC3" w14:textId="1C7CE8FD" w:rsidR="00D93FCC" w:rsidDel="003C19C7" w:rsidRDefault="00D93FCC">
            <w:pPr>
              <w:rPr>
                <w:del w:id="35815" w:author="瑋婷 徐" w:date="2025-01-03T17:04:00Z" w16du:dateUtc="2025-01-03T09:04:00Z"/>
                <w:rFonts w:ascii="Times New Roman" w:eastAsia="標楷體" w:hAnsi="Times New Roman" w:cs="Times New Roman"/>
              </w:rPr>
              <w:pPrChange w:id="35816"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7D11FAA0" w14:textId="2E7A0961" w:rsidR="00D93FCC" w:rsidDel="003C19C7" w:rsidRDefault="002435EC">
            <w:pPr>
              <w:rPr>
                <w:del w:id="35817" w:author="瑋婷 徐" w:date="2025-01-03T17:04:00Z" w16du:dateUtc="2025-01-03T09:04:00Z"/>
                <w:rFonts w:ascii="Times New Roman" w:eastAsia="標楷體" w:hAnsi="Times New Roman" w:cs="Times New Roman"/>
              </w:rPr>
              <w:pPrChange w:id="35818" w:author="瑋婷 徐" w:date="2025-01-03T17:04:00Z" w16du:dateUtc="2025-01-03T09:04:00Z">
                <w:pPr>
                  <w:spacing w:line="276" w:lineRule="auto"/>
                  <w:jc w:val="center"/>
                </w:pPr>
              </w:pPrChange>
            </w:pPr>
            <w:del w:id="35819" w:author="瑋婷 徐" w:date="2025-01-03T17:04:00Z" w16du:dateUtc="2025-01-03T09:04:00Z">
              <w:r w:rsidDel="003C19C7">
                <w:rPr>
                  <w:rFonts w:ascii="Times New Roman" w:eastAsia="標楷體" w:hAnsi="Times New Roman" w:cs="Times New Roman"/>
                  <w:color w:val="000000"/>
                </w:rPr>
                <w:delText>*</w:delText>
              </w:r>
            </w:del>
          </w:p>
        </w:tc>
      </w:tr>
      <w:tr w:rsidR="00000000" w:rsidDel="003C19C7" w14:paraId="538D87E3" w14:textId="20F05E5F">
        <w:trPr>
          <w:cantSplit/>
          <w:jc w:val="center"/>
          <w:del w:id="35820"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74BAD405" w14:textId="2FFFAF11" w:rsidR="00D93FCC" w:rsidDel="003C19C7" w:rsidRDefault="002435EC">
            <w:pPr>
              <w:rPr>
                <w:del w:id="35821" w:author="瑋婷 徐" w:date="2025-01-03T17:04:00Z" w16du:dateUtc="2025-01-03T09:04:00Z"/>
                <w:rFonts w:ascii="Times New Roman" w:eastAsia="標楷體" w:hAnsi="Times New Roman" w:cs="Times New Roman"/>
              </w:rPr>
              <w:pPrChange w:id="35822" w:author="瑋婷 徐" w:date="2025-01-03T17:04:00Z" w16du:dateUtc="2025-01-03T09:04:00Z">
                <w:pPr>
                  <w:spacing w:line="276" w:lineRule="auto"/>
                </w:pPr>
              </w:pPrChange>
            </w:pPr>
            <w:del w:id="35823" w:author="瑋婷 徐" w:date="2025-01-03T17:04:00Z" w16du:dateUtc="2025-01-03T09:04:00Z">
              <w:r w:rsidDel="003C19C7">
                <w:rPr>
                  <w:rFonts w:ascii="Times New Roman" w:eastAsia="標楷體" w:hAnsi="Times New Roman" w:cs="Times New Roman"/>
                  <w:color w:val="000000"/>
                </w:rPr>
                <w:delText>灰鶺鴒</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3E64B329" w14:textId="397B7124" w:rsidR="00D93FCC" w:rsidDel="003C19C7" w:rsidRDefault="002435EC">
            <w:pPr>
              <w:rPr>
                <w:del w:id="35824" w:author="瑋婷 徐" w:date="2025-01-03T17:04:00Z" w16du:dateUtc="2025-01-03T09:04:00Z"/>
                <w:rFonts w:ascii="Times New Roman" w:eastAsia="標楷體" w:hAnsi="Times New Roman" w:cs="Times New Roman"/>
                <w:i/>
              </w:rPr>
              <w:pPrChange w:id="35825" w:author="瑋婷 徐" w:date="2025-01-03T17:04:00Z" w16du:dateUtc="2025-01-03T09:04:00Z">
                <w:pPr>
                  <w:spacing w:line="276" w:lineRule="auto"/>
                </w:pPr>
              </w:pPrChange>
            </w:pPr>
            <w:del w:id="35826" w:author="瑋婷 徐" w:date="2025-01-03T17:04:00Z" w16du:dateUtc="2025-01-03T09:04:00Z">
              <w:r w:rsidDel="003C19C7">
                <w:rPr>
                  <w:rFonts w:ascii="Times New Roman" w:eastAsia="標楷體" w:hAnsi="Times New Roman" w:cs="Times New Roman"/>
                  <w:i/>
                  <w:iCs/>
                  <w:color w:val="000000"/>
                </w:rPr>
                <w:delText>Motacilla cinerea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383A02BD" w14:textId="4FB04087" w:rsidR="00D93FCC" w:rsidDel="003C19C7" w:rsidRDefault="00D93FCC">
            <w:pPr>
              <w:rPr>
                <w:del w:id="35827" w:author="瑋婷 徐" w:date="2025-01-03T17:04:00Z" w16du:dateUtc="2025-01-03T09:04:00Z"/>
                <w:rFonts w:ascii="Times New Roman" w:eastAsia="標楷體" w:hAnsi="Times New Roman" w:cs="Times New Roman"/>
              </w:rPr>
              <w:pPrChange w:id="35828"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2487D425" w14:textId="37A85BB4" w:rsidR="00D93FCC" w:rsidDel="003C19C7" w:rsidRDefault="00D93FCC">
            <w:pPr>
              <w:rPr>
                <w:del w:id="35829" w:author="瑋婷 徐" w:date="2025-01-03T17:04:00Z" w16du:dateUtc="2025-01-03T09:04:00Z"/>
                <w:rFonts w:ascii="Times New Roman" w:eastAsia="標楷體" w:hAnsi="Times New Roman" w:cs="Times New Roman"/>
              </w:rPr>
              <w:pPrChange w:id="35830"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09E24DDC" w14:textId="50D2C801" w:rsidR="00D93FCC" w:rsidDel="003C19C7" w:rsidRDefault="00D93FCC">
            <w:pPr>
              <w:rPr>
                <w:del w:id="35831" w:author="瑋婷 徐" w:date="2025-01-03T17:04:00Z" w16du:dateUtc="2025-01-03T09:04:00Z"/>
                <w:rFonts w:ascii="Times New Roman" w:eastAsia="標楷體" w:hAnsi="Times New Roman" w:cs="Times New Roman"/>
              </w:rPr>
              <w:pPrChange w:id="35832"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49D1B029" w14:textId="414FB05F" w:rsidR="00D93FCC" w:rsidDel="003C19C7" w:rsidRDefault="00D93FCC">
            <w:pPr>
              <w:rPr>
                <w:del w:id="35833" w:author="瑋婷 徐" w:date="2025-01-03T17:04:00Z" w16du:dateUtc="2025-01-03T09:04:00Z"/>
                <w:rFonts w:ascii="Times New Roman" w:eastAsia="標楷體" w:hAnsi="Times New Roman" w:cs="Times New Roman"/>
              </w:rPr>
              <w:pPrChange w:id="35834"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0C5FFA6D" w14:textId="292DF678" w:rsidR="00D93FCC" w:rsidDel="003C19C7" w:rsidRDefault="00D93FCC">
            <w:pPr>
              <w:rPr>
                <w:del w:id="35835" w:author="瑋婷 徐" w:date="2025-01-03T17:04:00Z" w16du:dateUtc="2025-01-03T09:04:00Z"/>
                <w:rFonts w:ascii="Times New Roman" w:eastAsia="標楷體" w:hAnsi="Times New Roman" w:cs="Times New Roman"/>
              </w:rPr>
              <w:pPrChange w:id="35836"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5916DFCB" w14:textId="635517C8" w:rsidR="00D93FCC" w:rsidDel="003C19C7" w:rsidRDefault="00D93FCC">
            <w:pPr>
              <w:rPr>
                <w:del w:id="35837" w:author="瑋婷 徐" w:date="2025-01-03T17:04:00Z" w16du:dateUtc="2025-01-03T09:04:00Z"/>
                <w:rFonts w:ascii="Times New Roman" w:eastAsia="標楷體" w:hAnsi="Times New Roman" w:cs="Times New Roman"/>
              </w:rPr>
              <w:pPrChange w:id="35838"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5D94516D" w14:textId="527E4AB7" w:rsidR="00D93FCC" w:rsidDel="003C19C7" w:rsidRDefault="00D93FCC">
            <w:pPr>
              <w:rPr>
                <w:del w:id="35839" w:author="瑋婷 徐" w:date="2025-01-03T17:04:00Z" w16du:dateUtc="2025-01-03T09:04:00Z"/>
                <w:rFonts w:ascii="Times New Roman" w:eastAsia="標楷體" w:hAnsi="Times New Roman" w:cs="Times New Roman"/>
              </w:rPr>
              <w:pPrChange w:id="35840"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1E04A4E8" w14:textId="5205405F" w:rsidR="00D93FCC" w:rsidDel="003C19C7" w:rsidRDefault="00D93FCC">
            <w:pPr>
              <w:rPr>
                <w:del w:id="35841" w:author="瑋婷 徐" w:date="2025-01-03T17:04:00Z" w16du:dateUtc="2025-01-03T09:04:00Z"/>
                <w:rFonts w:ascii="Times New Roman" w:eastAsia="標楷體" w:hAnsi="Times New Roman" w:cs="Times New Roman"/>
              </w:rPr>
              <w:pPrChange w:id="35842"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33717BF" w14:textId="001E862A" w:rsidR="00D93FCC" w:rsidDel="003C19C7" w:rsidRDefault="002435EC">
            <w:pPr>
              <w:rPr>
                <w:del w:id="35843" w:author="瑋婷 徐" w:date="2025-01-03T17:04:00Z" w16du:dateUtc="2025-01-03T09:04:00Z"/>
                <w:rFonts w:ascii="Times New Roman" w:eastAsia="標楷體" w:hAnsi="Times New Roman" w:cs="Times New Roman"/>
              </w:rPr>
              <w:pPrChange w:id="35844" w:author="瑋婷 徐" w:date="2025-01-03T17:04:00Z" w16du:dateUtc="2025-01-03T09:04:00Z">
                <w:pPr>
                  <w:spacing w:line="276" w:lineRule="auto"/>
                  <w:jc w:val="center"/>
                </w:pPr>
              </w:pPrChange>
            </w:pPr>
            <w:del w:id="3584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6396CE74" w14:textId="2E0DA64B" w:rsidR="00D93FCC" w:rsidDel="003C19C7" w:rsidRDefault="00D93FCC">
            <w:pPr>
              <w:rPr>
                <w:del w:id="35846" w:author="瑋婷 徐" w:date="2025-01-03T17:04:00Z" w16du:dateUtc="2025-01-03T09:04:00Z"/>
                <w:rFonts w:ascii="Times New Roman" w:eastAsia="標楷體" w:hAnsi="Times New Roman" w:cs="Times New Roman"/>
              </w:rPr>
              <w:pPrChange w:id="3584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B7B30B4" w14:textId="5CB14517" w:rsidR="00D93FCC" w:rsidDel="003C19C7" w:rsidRDefault="00D93FCC">
            <w:pPr>
              <w:rPr>
                <w:del w:id="35848" w:author="瑋婷 徐" w:date="2025-01-03T17:04:00Z" w16du:dateUtc="2025-01-03T09:04:00Z"/>
                <w:rFonts w:ascii="Times New Roman" w:eastAsia="標楷體" w:hAnsi="Times New Roman" w:cs="Times New Roman"/>
              </w:rPr>
              <w:pPrChange w:id="35849"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300826D5" w14:textId="17B47446" w:rsidR="00D93FCC" w:rsidDel="003C19C7" w:rsidRDefault="00D93FCC">
            <w:pPr>
              <w:rPr>
                <w:del w:id="35850" w:author="瑋婷 徐" w:date="2025-01-03T17:04:00Z" w16du:dateUtc="2025-01-03T09:04:00Z"/>
                <w:rFonts w:ascii="Times New Roman" w:eastAsia="標楷體" w:hAnsi="Times New Roman" w:cs="Times New Roman"/>
              </w:rPr>
              <w:pPrChange w:id="3585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3C6911F" w14:textId="00DD7102" w:rsidR="00D93FCC" w:rsidDel="003C19C7" w:rsidRDefault="00D93FCC">
            <w:pPr>
              <w:rPr>
                <w:del w:id="35852" w:author="瑋婷 徐" w:date="2025-01-03T17:04:00Z" w16du:dateUtc="2025-01-03T09:04:00Z"/>
                <w:rFonts w:ascii="Times New Roman" w:eastAsia="標楷體" w:hAnsi="Times New Roman" w:cs="Times New Roman"/>
              </w:rPr>
              <w:pPrChange w:id="3585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3BA20A3" w14:textId="4A450975" w:rsidR="00D93FCC" w:rsidDel="003C19C7" w:rsidRDefault="00D93FCC">
            <w:pPr>
              <w:rPr>
                <w:del w:id="35854" w:author="瑋婷 徐" w:date="2025-01-03T17:04:00Z" w16du:dateUtc="2025-01-03T09:04:00Z"/>
                <w:rFonts w:ascii="Times New Roman" w:eastAsia="標楷體" w:hAnsi="Times New Roman" w:cs="Times New Roman"/>
              </w:rPr>
              <w:pPrChange w:id="3585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682E6E8" w14:textId="55889C07" w:rsidR="00D93FCC" w:rsidDel="003C19C7" w:rsidRDefault="00D93FCC">
            <w:pPr>
              <w:rPr>
                <w:del w:id="35856" w:author="瑋婷 徐" w:date="2025-01-03T17:04:00Z" w16du:dateUtc="2025-01-03T09:04:00Z"/>
                <w:rFonts w:ascii="Times New Roman" w:eastAsia="標楷體" w:hAnsi="Times New Roman" w:cs="Times New Roman"/>
              </w:rPr>
              <w:pPrChange w:id="3585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6E11604" w14:textId="74D6ABA1" w:rsidR="00D93FCC" w:rsidDel="003C19C7" w:rsidRDefault="00D93FCC">
            <w:pPr>
              <w:rPr>
                <w:del w:id="35858" w:author="瑋婷 徐" w:date="2025-01-03T17:04:00Z" w16du:dateUtc="2025-01-03T09:04:00Z"/>
                <w:rFonts w:ascii="Times New Roman" w:eastAsia="標楷體" w:hAnsi="Times New Roman" w:cs="Times New Roman"/>
              </w:rPr>
              <w:pPrChange w:id="358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4167915" w14:textId="6A833FB0" w:rsidR="00D93FCC" w:rsidDel="003C19C7" w:rsidRDefault="00D93FCC">
            <w:pPr>
              <w:rPr>
                <w:del w:id="35860" w:author="瑋婷 徐" w:date="2025-01-03T17:04:00Z" w16du:dateUtc="2025-01-03T09:04:00Z"/>
                <w:rFonts w:ascii="Times New Roman" w:eastAsia="標楷體" w:hAnsi="Times New Roman" w:cs="Times New Roman"/>
              </w:rPr>
              <w:pPrChange w:id="3586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D300E78" w14:textId="482F3B0C" w:rsidR="00D93FCC" w:rsidDel="003C19C7" w:rsidRDefault="00D93FCC">
            <w:pPr>
              <w:rPr>
                <w:del w:id="35862" w:author="瑋婷 徐" w:date="2025-01-03T17:04:00Z" w16du:dateUtc="2025-01-03T09:04:00Z"/>
                <w:rFonts w:ascii="Times New Roman" w:eastAsia="標楷體" w:hAnsi="Times New Roman" w:cs="Times New Roman"/>
              </w:rPr>
              <w:pPrChange w:id="3586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7A7E464" w14:textId="56F91BB7" w:rsidR="00D93FCC" w:rsidDel="003C19C7" w:rsidRDefault="00D93FCC">
            <w:pPr>
              <w:rPr>
                <w:del w:id="35864" w:author="瑋婷 徐" w:date="2025-01-03T17:04:00Z" w16du:dateUtc="2025-01-03T09:04:00Z"/>
                <w:rFonts w:ascii="Times New Roman" w:eastAsia="標楷體" w:hAnsi="Times New Roman" w:cs="Times New Roman"/>
              </w:rPr>
              <w:pPrChange w:id="3586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0EF19F28" w14:textId="2DA92BF3" w:rsidR="00D93FCC" w:rsidDel="003C19C7" w:rsidRDefault="00D93FCC">
            <w:pPr>
              <w:rPr>
                <w:del w:id="35866" w:author="瑋婷 徐" w:date="2025-01-03T17:04:00Z" w16du:dateUtc="2025-01-03T09:04:00Z"/>
                <w:rFonts w:ascii="Times New Roman" w:eastAsia="標楷體" w:hAnsi="Times New Roman" w:cs="Times New Roman"/>
              </w:rPr>
              <w:pPrChange w:id="3586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673784D" w14:textId="4E07D567" w:rsidR="00D93FCC" w:rsidDel="003C19C7" w:rsidRDefault="00D93FCC">
            <w:pPr>
              <w:rPr>
                <w:del w:id="35868" w:author="瑋婷 徐" w:date="2025-01-03T17:04:00Z" w16du:dateUtc="2025-01-03T09:04:00Z"/>
                <w:rFonts w:ascii="Times New Roman" w:eastAsia="標楷體" w:hAnsi="Times New Roman" w:cs="Times New Roman"/>
              </w:rPr>
              <w:pPrChange w:id="3586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6DB19B4" w14:textId="1D92BF3D" w:rsidR="00D93FCC" w:rsidDel="003C19C7" w:rsidRDefault="00D93FCC">
            <w:pPr>
              <w:rPr>
                <w:del w:id="35870" w:author="瑋婷 徐" w:date="2025-01-03T17:04:00Z" w16du:dateUtc="2025-01-03T09:04:00Z"/>
                <w:rFonts w:ascii="Times New Roman" w:eastAsia="標楷體" w:hAnsi="Times New Roman" w:cs="Times New Roman"/>
              </w:rPr>
              <w:pPrChange w:id="3587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E7618A2" w14:textId="21BF5370" w:rsidR="00D93FCC" w:rsidDel="003C19C7" w:rsidRDefault="00D93FCC">
            <w:pPr>
              <w:rPr>
                <w:del w:id="35872" w:author="瑋婷 徐" w:date="2025-01-03T17:04:00Z" w16du:dateUtc="2025-01-03T09:04:00Z"/>
                <w:rFonts w:ascii="Times New Roman" w:eastAsia="標楷體" w:hAnsi="Times New Roman" w:cs="Times New Roman"/>
              </w:rPr>
              <w:pPrChange w:id="35873"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239BDDA3" w14:textId="43F0C614" w:rsidR="00D93FCC" w:rsidDel="003C19C7" w:rsidRDefault="00D93FCC">
            <w:pPr>
              <w:rPr>
                <w:del w:id="35874" w:author="瑋婷 徐" w:date="2025-01-03T17:04:00Z" w16du:dateUtc="2025-01-03T09:04:00Z"/>
                <w:rFonts w:ascii="Times New Roman" w:eastAsia="標楷體" w:hAnsi="Times New Roman" w:cs="Times New Roman"/>
              </w:rPr>
              <w:pPrChange w:id="3587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D928770" w14:textId="06EBD7AB" w:rsidR="00D93FCC" w:rsidDel="003C19C7" w:rsidRDefault="00D93FCC">
            <w:pPr>
              <w:rPr>
                <w:del w:id="35876" w:author="瑋婷 徐" w:date="2025-01-03T17:04:00Z" w16du:dateUtc="2025-01-03T09:04:00Z"/>
                <w:rFonts w:ascii="Times New Roman" w:eastAsia="標楷體" w:hAnsi="Times New Roman" w:cs="Times New Roman"/>
              </w:rPr>
              <w:pPrChange w:id="3587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962A9A1" w14:textId="20BD6BE7" w:rsidR="00D93FCC" w:rsidDel="003C19C7" w:rsidRDefault="00D93FCC">
            <w:pPr>
              <w:rPr>
                <w:del w:id="35878" w:author="瑋婷 徐" w:date="2025-01-03T17:04:00Z" w16du:dateUtc="2025-01-03T09:04:00Z"/>
                <w:rFonts w:ascii="Times New Roman" w:eastAsia="標楷體" w:hAnsi="Times New Roman" w:cs="Times New Roman"/>
              </w:rPr>
              <w:pPrChange w:id="3587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9126C72" w14:textId="1DE139E9" w:rsidR="00D93FCC" w:rsidDel="003C19C7" w:rsidRDefault="00D93FCC">
            <w:pPr>
              <w:rPr>
                <w:del w:id="35880" w:author="瑋婷 徐" w:date="2025-01-03T17:04:00Z" w16du:dateUtc="2025-01-03T09:04:00Z"/>
                <w:rFonts w:ascii="Times New Roman" w:eastAsia="標楷體" w:hAnsi="Times New Roman" w:cs="Times New Roman"/>
              </w:rPr>
              <w:pPrChange w:id="3588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2D6F48F" w14:textId="647773F0" w:rsidR="00D93FCC" w:rsidDel="003C19C7" w:rsidRDefault="00D93FCC">
            <w:pPr>
              <w:rPr>
                <w:del w:id="35882" w:author="瑋婷 徐" w:date="2025-01-03T17:04:00Z" w16du:dateUtc="2025-01-03T09:04:00Z"/>
                <w:rFonts w:ascii="Times New Roman" w:eastAsia="標楷體" w:hAnsi="Times New Roman" w:cs="Times New Roman"/>
              </w:rPr>
              <w:pPrChange w:id="3588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B70CCB2" w14:textId="55A7A54A" w:rsidR="00D93FCC" w:rsidDel="003C19C7" w:rsidRDefault="00D93FCC">
            <w:pPr>
              <w:rPr>
                <w:del w:id="35884" w:author="瑋婷 徐" w:date="2025-01-03T17:04:00Z" w16du:dateUtc="2025-01-03T09:04:00Z"/>
                <w:rFonts w:ascii="Times New Roman" w:eastAsia="標楷體" w:hAnsi="Times New Roman" w:cs="Times New Roman"/>
              </w:rPr>
              <w:pPrChange w:id="3588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1698BBA" w14:textId="1B7CDF54" w:rsidR="00D93FCC" w:rsidDel="003C19C7" w:rsidRDefault="00D93FCC">
            <w:pPr>
              <w:rPr>
                <w:del w:id="35886" w:author="瑋婷 徐" w:date="2025-01-03T17:04:00Z" w16du:dateUtc="2025-01-03T09:04:00Z"/>
                <w:rFonts w:ascii="Times New Roman" w:eastAsia="標楷體" w:hAnsi="Times New Roman" w:cs="Times New Roman"/>
              </w:rPr>
              <w:pPrChange w:id="35887"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92227D9" w14:textId="20904C05" w:rsidR="00D93FCC" w:rsidDel="003C19C7" w:rsidRDefault="00D93FCC">
            <w:pPr>
              <w:rPr>
                <w:del w:id="35888" w:author="瑋婷 徐" w:date="2025-01-03T17:04:00Z" w16du:dateUtc="2025-01-03T09:04:00Z"/>
                <w:rFonts w:ascii="Times New Roman" w:eastAsia="標楷體" w:hAnsi="Times New Roman" w:cs="Times New Roman"/>
              </w:rPr>
              <w:pPrChange w:id="358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E5FA265" w14:textId="5AC11FA0" w:rsidR="00D93FCC" w:rsidDel="003C19C7" w:rsidRDefault="00D93FCC">
            <w:pPr>
              <w:rPr>
                <w:del w:id="35890" w:author="瑋婷 徐" w:date="2025-01-03T17:04:00Z" w16du:dateUtc="2025-01-03T09:04:00Z"/>
                <w:rFonts w:ascii="Times New Roman" w:eastAsia="標楷體" w:hAnsi="Times New Roman" w:cs="Times New Roman"/>
              </w:rPr>
              <w:pPrChange w:id="358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5E5F27B" w14:textId="3DE725BA" w:rsidR="00D93FCC" w:rsidDel="003C19C7" w:rsidRDefault="00D93FCC">
            <w:pPr>
              <w:rPr>
                <w:del w:id="35892" w:author="瑋婷 徐" w:date="2025-01-03T17:04:00Z" w16du:dateUtc="2025-01-03T09:04:00Z"/>
                <w:rFonts w:ascii="Times New Roman" w:eastAsia="標楷體" w:hAnsi="Times New Roman" w:cs="Times New Roman"/>
              </w:rPr>
              <w:pPrChange w:id="3589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19420D7" w14:textId="679F19EC" w:rsidR="00D93FCC" w:rsidDel="003C19C7" w:rsidRDefault="00D93FCC">
            <w:pPr>
              <w:rPr>
                <w:del w:id="35894" w:author="瑋婷 徐" w:date="2025-01-03T17:04:00Z" w16du:dateUtc="2025-01-03T09:04:00Z"/>
                <w:rFonts w:ascii="Times New Roman" w:eastAsia="標楷體" w:hAnsi="Times New Roman" w:cs="Times New Roman"/>
              </w:rPr>
              <w:pPrChange w:id="35895"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1ABCAEE0" w14:textId="5DB26C44" w:rsidR="00D93FCC" w:rsidDel="003C19C7" w:rsidRDefault="00D93FCC">
            <w:pPr>
              <w:rPr>
                <w:del w:id="35896" w:author="瑋婷 徐" w:date="2025-01-03T17:04:00Z" w16du:dateUtc="2025-01-03T09:04:00Z"/>
                <w:rFonts w:ascii="Times New Roman" w:eastAsia="標楷體" w:hAnsi="Times New Roman" w:cs="Times New Roman"/>
              </w:rPr>
              <w:pPrChange w:id="35897" w:author="瑋婷 徐" w:date="2025-01-03T17:04:00Z" w16du:dateUtc="2025-01-03T09:04:00Z">
                <w:pPr>
                  <w:spacing w:line="276" w:lineRule="auto"/>
                  <w:jc w:val="center"/>
                </w:pPr>
              </w:pPrChange>
            </w:pPr>
          </w:p>
        </w:tc>
      </w:tr>
      <w:tr w:rsidR="00000000" w:rsidDel="003C19C7" w14:paraId="7515F363" w14:textId="5A3C8AB8">
        <w:trPr>
          <w:cantSplit/>
          <w:jc w:val="center"/>
          <w:del w:id="35898"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77A2F85D" w14:textId="6ABD183D" w:rsidR="00D93FCC" w:rsidDel="003C19C7" w:rsidRDefault="002435EC">
            <w:pPr>
              <w:rPr>
                <w:del w:id="35899" w:author="瑋婷 徐" w:date="2025-01-03T17:04:00Z" w16du:dateUtc="2025-01-03T09:04:00Z"/>
                <w:rFonts w:ascii="Times New Roman" w:eastAsia="標楷體" w:hAnsi="Times New Roman" w:cs="Times New Roman"/>
              </w:rPr>
              <w:pPrChange w:id="35900" w:author="瑋婷 徐" w:date="2025-01-03T17:04:00Z" w16du:dateUtc="2025-01-03T09:04:00Z">
                <w:pPr>
                  <w:spacing w:line="276" w:lineRule="auto"/>
                </w:pPr>
              </w:pPrChange>
            </w:pPr>
            <w:del w:id="35901" w:author="瑋婷 徐" w:date="2025-01-03T17:04:00Z" w16du:dateUtc="2025-01-03T09:04:00Z">
              <w:r w:rsidDel="003C19C7">
                <w:rPr>
                  <w:rFonts w:ascii="Times New Roman" w:eastAsia="標楷體" w:hAnsi="Times New Roman" w:cs="Times New Roman"/>
                  <w:color w:val="000000"/>
                </w:rPr>
                <w:delText>白鶺鴒</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21EED03" w14:textId="0B8B5A86" w:rsidR="00D93FCC" w:rsidDel="003C19C7" w:rsidRDefault="002435EC">
            <w:pPr>
              <w:rPr>
                <w:del w:id="35902" w:author="瑋婷 徐" w:date="2025-01-03T17:04:00Z" w16du:dateUtc="2025-01-03T09:04:00Z"/>
                <w:rFonts w:ascii="Times New Roman" w:eastAsia="標楷體" w:hAnsi="Times New Roman" w:cs="Times New Roman"/>
                <w:i/>
              </w:rPr>
              <w:pPrChange w:id="35903" w:author="瑋婷 徐" w:date="2025-01-03T17:04:00Z" w16du:dateUtc="2025-01-03T09:04:00Z">
                <w:pPr>
                  <w:spacing w:line="276" w:lineRule="auto"/>
                </w:pPr>
              </w:pPrChange>
            </w:pPr>
            <w:del w:id="35904" w:author="瑋婷 徐" w:date="2025-01-03T17:04:00Z" w16du:dateUtc="2025-01-03T09:04:00Z">
              <w:r w:rsidDel="003C19C7">
                <w:rPr>
                  <w:rFonts w:ascii="Times New Roman" w:eastAsia="標楷體" w:hAnsi="Times New Roman" w:cs="Times New Roman"/>
                  <w:i/>
                  <w:iCs/>
                  <w:color w:val="000000"/>
                </w:rPr>
                <w:delText>Motacilla alba</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37777537" w14:textId="6A9B6CCE" w:rsidR="00D93FCC" w:rsidDel="003C19C7" w:rsidRDefault="002435EC">
            <w:pPr>
              <w:rPr>
                <w:del w:id="35905" w:author="瑋婷 徐" w:date="2025-01-03T17:04:00Z" w16du:dateUtc="2025-01-03T09:04:00Z"/>
                <w:rFonts w:ascii="Times New Roman" w:eastAsia="標楷體" w:hAnsi="Times New Roman" w:cs="Times New Roman"/>
              </w:rPr>
              <w:pPrChange w:id="35906" w:author="瑋婷 徐" w:date="2025-01-03T17:04:00Z" w16du:dateUtc="2025-01-03T09:04:00Z">
                <w:pPr>
                  <w:spacing w:line="276" w:lineRule="auto"/>
                  <w:jc w:val="center"/>
                </w:pPr>
              </w:pPrChange>
            </w:pPr>
            <w:del w:id="35907" w:author="瑋婷 徐" w:date="2025-01-03T17:04:00Z" w16du:dateUtc="2025-01-03T09:04:00Z">
              <w:r w:rsidDel="003C19C7">
                <w:rPr>
                  <w:rFonts w:ascii="Times New Roman" w:eastAsia="標楷體" w:hAnsi="Times New Roman" w:cs="Times New Roman"/>
                  <w:color w:val="000000"/>
                </w:rPr>
                <w:delText>*</w:delText>
              </w:r>
            </w:del>
          </w:p>
        </w:tc>
        <w:tc>
          <w:tcPr>
            <w:tcW w:w="261" w:type="dxa"/>
            <w:tcBorders>
              <w:top w:val="single" w:sz="4" w:space="0" w:color="000000"/>
              <w:bottom w:val="single" w:sz="4" w:space="0" w:color="000000"/>
            </w:tcBorders>
            <w:shd w:val="clear" w:color="auto" w:fill="FFFFFF"/>
            <w:vAlign w:val="center"/>
          </w:tcPr>
          <w:p w14:paraId="7CD892BF" w14:textId="67AA133E" w:rsidR="00D93FCC" w:rsidDel="003C19C7" w:rsidRDefault="00D93FCC">
            <w:pPr>
              <w:rPr>
                <w:del w:id="35908" w:author="瑋婷 徐" w:date="2025-01-03T17:04:00Z" w16du:dateUtc="2025-01-03T09:04:00Z"/>
                <w:rFonts w:ascii="Times New Roman" w:eastAsia="標楷體" w:hAnsi="Times New Roman" w:cs="Times New Roman"/>
              </w:rPr>
              <w:pPrChange w:id="35909"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1B82AC70" w14:textId="02B12DC2" w:rsidR="00D93FCC" w:rsidDel="003C19C7" w:rsidRDefault="00D93FCC">
            <w:pPr>
              <w:rPr>
                <w:del w:id="35910" w:author="瑋婷 徐" w:date="2025-01-03T17:04:00Z" w16du:dateUtc="2025-01-03T09:04:00Z"/>
                <w:rFonts w:ascii="Times New Roman" w:eastAsia="標楷體" w:hAnsi="Times New Roman" w:cs="Times New Roman"/>
              </w:rPr>
              <w:pPrChange w:id="35911"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7F1E12AF" w14:textId="62352518" w:rsidR="00D93FCC" w:rsidDel="003C19C7" w:rsidRDefault="00D93FCC">
            <w:pPr>
              <w:rPr>
                <w:del w:id="35912" w:author="瑋婷 徐" w:date="2025-01-03T17:04:00Z" w16du:dateUtc="2025-01-03T09:04:00Z"/>
                <w:rFonts w:ascii="Times New Roman" w:eastAsia="標楷體" w:hAnsi="Times New Roman" w:cs="Times New Roman"/>
              </w:rPr>
              <w:pPrChange w:id="35913"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3FBFC726" w14:textId="2BDCFDB6" w:rsidR="00D93FCC" w:rsidDel="003C19C7" w:rsidRDefault="00D93FCC">
            <w:pPr>
              <w:rPr>
                <w:del w:id="35914" w:author="瑋婷 徐" w:date="2025-01-03T17:04:00Z" w16du:dateUtc="2025-01-03T09:04:00Z"/>
                <w:rFonts w:ascii="Times New Roman" w:eastAsia="標楷體" w:hAnsi="Times New Roman" w:cs="Times New Roman"/>
              </w:rPr>
              <w:pPrChange w:id="35915"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3B47D525" w14:textId="57FE007D" w:rsidR="00D93FCC" w:rsidDel="003C19C7" w:rsidRDefault="00D93FCC">
            <w:pPr>
              <w:rPr>
                <w:del w:id="35916" w:author="瑋婷 徐" w:date="2025-01-03T17:04:00Z" w16du:dateUtc="2025-01-03T09:04:00Z"/>
                <w:rFonts w:ascii="Times New Roman" w:eastAsia="標楷體" w:hAnsi="Times New Roman" w:cs="Times New Roman"/>
              </w:rPr>
              <w:pPrChange w:id="35917"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4DC8CC33" w14:textId="46659F4A" w:rsidR="00D93FCC" w:rsidDel="003C19C7" w:rsidRDefault="00D93FCC">
            <w:pPr>
              <w:rPr>
                <w:del w:id="35918" w:author="瑋婷 徐" w:date="2025-01-03T17:04:00Z" w16du:dateUtc="2025-01-03T09:04:00Z"/>
                <w:rFonts w:ascii="Times New Roman" w:eastAsia="標楷體" w:hAnsi="Times New Roman" w:cs="Times New Roman"/>
              </w:rPr>
              <w:pPrChange w:id="35919"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2B4E9F9D" w14:textId="439CB898" w:rsidR="00D93FCC" w:rsidDel="003C19C7" w:rsidRDefault="00D93FCC">
            <w:pPr>
              <w:rPr>
                <w:del w:id="35920" w:author="瑋婷 徐" w:date="2025-01-03T17:04:00Z" w16du:dateUtc="2025-01-03T09:04:00Z"/>
                <w:rFonts w:ascii="Times New Roman" w:eastAsia="標楷體" w:hAnsi="Times New Roman" w:cs="Times New Roman"/>
              </w:rPr>
              <w:pPrChange w:id="35921"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024E10C6" w14:textId="6E626978" w:rsidR="00D93FCC" w:rsidDel="003C19C7" w:rsidRDefault="00D93FCC">
            <w:pPr>
              <w:rPr>
                <w:del w:id="35922" w:author="瑋婷 徐" w:date="2025-01-03T17:04:00Z" w16du:dateUtc="2025-01-03T09:04:00Z"/>
                <w:rFonts w:ascii="Times New Roman" w:eastAsia="標楷體" w:hAnsi="Times New Roman" w:cs="Times New Roman"/>
              </w:rPr>
              <w:pPrChange w:id="3592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7E61B07" w14:textId="50752105" w:rsidR="00D93FCC" w:rsidDel="003C19C7" w:rsidRDefault="00D93FCC">
            <w:pPr>
              <w:rPr>
                <w:del w:id="35924" w:author="瑋婷 徐" w:date="2025-01-03T17:04:00Z" w16du:dateUtc="2025-01-03T09:04:00Z"/>
                <w:rFonts w:ascii="Times New Roman" w:eastAsia="標楷體" w:hAnsi="Times New Roman" w:cs="Times New Roman"/>
              </w:rPr>
              <w:pPrChange w:id="359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1A79DA2" w14:textId="3880A38B" w:rsidR="00D93FCC" w:rsidDel="003C19C7" w:rsidRDefault="00D93FCC">
            <w:pPr>
              <w:rPr>
                <w:del w:id="35926" w:author="瑋婷 徐" w:date="2025-01-03T17:04:00Z" w16du:dateUtc="2025-01-03T09:04:00Z"/>
                <w:rFonts w:ascii="Times New Roman" w:eastAsia="標楷體" w:hAnsi="Times New Roman" w:cs="Times New Roman"/>
              </w:rPr>
              <w:pPrChange w:id="35927"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36572244" w14:textId="3A0EE676" w:rsidR="00D93FCC" w:rsidDel="003C19C7" w:rsidRDefault="00D93FCC">
            <w:pPr>
              <w:rPr>
                <w:del w:id="35928" w:author="瑋婷 徐" w:date="2025-01-03T17:04:00Z" w16du:dateUtc="2025-01-03T09:04:00Z"/>
                <w:rFonts w:ascii="Times New Roman" w:eastAsia="標楷體" w:hAnsi="Times New Roman" w:cs="Times New Roman"/>
              </w:rPr>
              <w:pPrChange w:id="3592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7CA4DCD" w14:textId="68AC03F9" w:rsidR="00D93FCC" w:rsidDel="003C19C7" w:rsidRDefault="00D93FCC">
            <w:pPr>
              <w:rPr>
                <w:del w:id="35930" w:author="瑋婷 徐" w:date="2025-01-03T17:04:00Z" w16du:dateUtc="2025-01-03T09:04:00Z"/>
                <w:rFonts w:ascii="Times New Roman" w:eastAsia="標楷體" w:hAnsi="Times New Roman" w:cs="Times New Roman"/>
              </w:rPr>
              <w:pPrChange w:id="3593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7179162" w14:textId="2A214FC2" w:rsidR="00D93FCC" w:rsidDel="003C19C7" w:rsidRDefault="00D93FCC">
            <w:pPr>
              <w:rPr>
                <w:del w:id="35932" w:author="瑋婷 徐" w:date="2025-01-03T17:04:00Z" w16du:dateUtc="2025-01-03T09:04:00Z"/>
                <w:rFonts w:ascii="Times New Roman" w:eastAsia="標楷體" w:hAnsi="Times New Roman" w:cs="Times New Roman"/>
              </w:rPr>
              <w:pPrChange w:id="3593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E312343" w14:textId="5AFD9952" w:rsidR="00D93FCC" w:rsidDel="003C19C7" w:rsidRDefault="00D93FCC">
            <w:pPr>
              <w:rPr>
                <w:del w:id="35934" w:author="瑋婷 徐" w:date="2025-01-03T17:04:00Z" w16du:dateUtc="2025-01-03T09:04:00Z"/>
                <w:rFonts w:ascii="Times New Roman" w:eastAsia="標楷體" w:hAnsi="Times New Roman" w:cs="Times New Roman"/>
              </w:rPr>
              <w:pPrChange w:id="3593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E227FD4" w14:textId="4DEFC271" w:rsidR="00D93FCC" w:rsidDel="003C19C7" w:rsidRDefault="00D93FCC">
            <w:pPr>
              <w:rPr>
                <w:del w:id="35936" w:author="瑋婷 徐" w:date="2025-01-03T17:04:00Z" w16du:dateUtc="2025-01-03T09:04:00Z"/>
                <w:rFonts w:ascii="Times New Roman" w:eastAsia="標楷體" w:hAnsi="Times New Roman" w:cs="Times New Roman"/>
              </w:rPr>
              <w:pPrChange w:id="359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C8ED496" w14:textId="02035939" w:rsidR="00D93FCC" w:rsidDel="003C19C7" w:rsidRDefault="00D93FCC">
            <w:pPr>
              <w:rPr>
                <w:del w:id="35938" w:author="瑋婷 徐" w:date="2025-01-03T17:04:00Z" w16du:dateUtc="2025-01-03T09:04:00Z"/>
                <w:rFonts w:ascii="Times New Roman" w:eastAsia="標楷體" w:hAnsi="Times New Roman" w:cs="Times New Roman"/>
              </w:rPr>
              <w:pPrChange w:id="3593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E7E5FE6" w14:textId="55828FF6" w:rsidR="00D93FCC" w:rsidDel="003C19C7" w:rsidRDefault="00D93FCC">
            <w:pPr>
              <w:rPr>
                <w:del w:id="35940" w:author="瑋婷 徐" w:date="2025-01-03T17:04:00Z" w16du:dateUtc="2025-01-03T09:04:00Z"/>
                <w:rFonts w:ascii="Times New Roman" w:eastAsia="標楷體" w:hAnsi="Times New Roman" w:cs="Times New Roman"/>
              </w:rPr>
              <w:pPrChange w:id="3594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131D97E" w14:textId="0CD9A950" w:rsidR="00D93FCC" w:rsidDel="003C19C7" w:rsidRDefault="00D93FCC">
            <w:pPr>
              <w:rPr>
                <w:del w:id="35942" w:author="瑋婷 徐" w:date="2025-01-03T17:04:00Z" w16du:dateUtc="2025-01-03T09:04:00Z"/>
                <w:rFonts w:ascii="Times New Roman" w:eastAsia="標楷體" w:hAnsi="Times New Roman" w:cs="Times New Roman"/>
              </w:rPr>
              <w:pPrChange w:id="35943"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0716F92" w14:textId="15411D7C" w:rsidR="00D93FCC" w:rsidDel="003C19C7" w:rsidRDefault="00D93FCC">
            <w:pPr>
              <w:rPr>
                <w:del w:id="35944" w:author="瑋婷 徐" w:date="2025-01-03T17:04:00Z" w16du:dateUtc="2025-01-03T09:04:00Z"/>
                <w:rFonts w:ascii="Times New Roman" w:eastAsia="標楷體" w:hAnsi="Times New Roman" w:cs="Times New Roman"/>
              </w:rPr>
              <w:pPrChange w:id="3594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AD201BD" w14:textId="7E14D318" w:rsidR="00D93FCC" w:rsidDel="003C19C7" w:rsidRDefault="00D93FCC">
            <w:pPr>
              <w:rPr>
                <w:del w:id="35946" w:author="瑋婷 徐" w:date="2025-01-03T17:04:00Z" w16du:dateUtc="2025-01-03T09:04:00Z"/>
                <w:rFonts w:ascii="Times New Roman" w:eastAsia="標楷體" w:hAnsi="Times New Roman" w:cs="Times New Roman"/>
              </w:rPr>
              <w:pPrChange w:id="3594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599975C" w14:textId="7FF330A2" w:rsidR="00D93FCC" w:rsidDel="003C19C7" w:rsidRDefault="00D93FCC">
            <w:pPr>
              <w:rPr>
                <w:del w:id="35948" w:author="瑋婷 徐" w:date="2025-01-03T17:04:00Z" w16du:dateUtc="2025-01-03T09:04:00Z"/>
                <w:rFonts w:ascii="Times New Roman" w:eastAsia="標楷體" w:hAnsi="Times New Roman" w:cs="Times New Roman"/>
              </w:rPr>
              <w:pPrChange w:id="3594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0508D3F" w14:textId="2F9DACDD" w:rsidR="00D93FCC" w:rsidDel="003C19C7" w:rsidRDefault="00D93FCC">
            <w:pPr>
              <w:rPr>
                <w:del w:id="35950" w:author="瑋婷 徐" w:date="2025-01-03T17:04:00Z" w16du:dateUtc="2025-01-03T09:04:00Z"/>
                <w:rFonts w:ascii="Times New Roman" w:eastAsia="標楷體" w:hAnsi="Times New Roman" w:cs="Times New Roman"/>
              </w:rPr>
              <w:pPrChange w:id="35951"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D478826" w14:textId="4EFD776C" w:rsidR="00D93FCC" w:rsidDel="003C19C7" w:rsidRDefault="00D93FCC">
            <w:pPr>
              <w:rPr>
                <w:del w:id="35952" w:author="瑋婷 徐" w:date="2025-01-03T17:04:00Z" w16du:dateUtc="2025-01-03T09:04:00Z"/>
                <w:rFonts w:ascii="Times New Roman" w:eastAsia="標楷體" w:hAnsi="Times New Roman" w:cs="Times New Roman"/>
              </w:rPr>
              <w:pPrChange w:id="3595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C3EE09C" w14:textId="6CDB3B9B" w:rsidR="00D93FCC" w:rsidDel="003C19C7" w:rsidRDefault="00D93FCC">
            <w:pPr>
              <w:rPr>
                <w:del w:id="35954" w:author="瑋婷 徐" w:date="2025-01-03T17:04:00Z" w16du:dateUtc="2025-01-03T09:04:00Z"/>
                <w:rFonts w:ascii="Times New Roman" w:eastAsia="標楷體" w:hAnsi="Times New Roman" w:cs="Times New Roman"/>
              </w:rPr>
              <w:pPrChange w:id="3595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33BB376" w14:textId="318A8D30" w:rsidR="00D93FCC" w:rsidDel="003C19C7" w:rsidRDefault="00D93FCC">
            <w:pPr>
              <w:rPr>
                <w:del w:id="35956" w:author="瑋婷 徐" w:date="2025-01-03T17:04:00Z" w16du:dateUtc="2025-01-03T09:04:00Z"/>
                <w:rFonts w:ascii="Times New Roman" w:eastAsia="標楷體" w:hAnsi="Times New Roman" w:cs="Times New Roman"/>
              </w:rPr>
              <w:pPrChange w:id="35957"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54609A32" w14:textId="2B574939" w:rsidR="00D93FCC" w:rsidDel="003C19C7" w:rsidRDefault="00D93FCC">
            <w:pPr>
              <w:rPr>
                <w:del w:id="35958" w:author="瑋婷 徐" w:date="2025-01-03T17:04:00Z" w16du:dateUtc="2025-01-03T09:04:00Z"/>
                <w:rFonts w:ascii="Times New Roman" w:eastAsia="標楷體" w:hAnsi="Times New Roman" w:cs="Times New Roman"/>
              </w:rPr>
              <w:pPrChange w:id="3595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9085266" w14:textId="4EA0E0EE" w:rsidR="00D93FCC" w:rsidDel="003C19C7" w:rsidRDefault="00D93FCC">
            <w:pPr>
              <w:rPr>
                <w:del w:id="35960" w:author="瑋婷 徐" w:date="2025-01-03T17:04:00Z" w16du:dateUtc="2025-01-03T09:04:00Z"/>
                <w:rFonts w:ascii="Times New Roman" w:eastAsia="標楷體" w:hAnsi="Times New Roman" w:cs="Times New Roman"/>
              </w:rPr>
              <w:pPrChange w:id="3596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F4DCB8C" w14:textId="0CE1E068" w:rsidR="00D93FCC" w:rsidDel="003C19C7" w:rsidRDefault="00D93FCC">
            <w:pPr>
              <w:rPr>
                <w:del w:id="35962" w:author="瑋婷 徐" w:date="2025-01-03T17:04:00Z" w16du:dateUtc="2025-01-03T09:04:00Z"/>
                <w:rFonts w:ascii="Times New Roman" w:eastAsia="標楷體" w:hAnsi="Times New Roman" w:cs="Times New Roman"/>
              </w:rPr>
              <w:pPrChange w:id="3596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686B86B" w14:textId="506AB65E" w:rsidR="00D93FCC" w:rsidDel="003C19C7" w:rsidRDefault="00D93FCC">
            <w:pPr>
              <w:rPr>
                <w:del w:id="35964" w:author="瑋婷 徐" w:date="2025-01-03T17:04:00Z" w16du:dateUtc="2025-01-03T09:04:00Z"/>
                <w:rFonts w:ascii="Times New Roman" w:eastAsia="標楷體" w:hAnsi="Times New Roman" w:cs="Times New Roman"/>
              </w:rPr>
              <w:pPrChange w:id="35965"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95D8C67" w14:textId="28E32405" w:rsidR="00D93FCC" w:rsidDel="003C19C7" w:rsidRDefault="00D93FCC">
            <w:pPr>
              <w:rPr>
                <w:del w:id="35966" w:author="瑋婷 徐" w:date="2025-01-03T17:04:00Z" w16du:dateUtc="2025-01-03T09:04:00Z"/>
                <w:rFonts w:ascii="Times New Roman" w:eastAsia="標楷體" w:hAnsi="Times New Roman" w:cs="Times New Roman"/>
              </w:rPr>
              <w:pPrChange w:id="3596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4E039B7" w14:textId="2CE98E90" w:rsidR="00D93FCC" w:rsidDel="003C19C7" w:rsidRDefault="00D93FCC">
            <w:pPr>
              <w:rPr>
                <w:del w:id="35968" w:author="瑋婷 徐" w:date="2025-01-03T17:04:00Z" w16du:dateUtc="2025-01-03T09:04:00Z"/>
                <w:rFonts w:ascii="Times New Roman" w:eastAsia="標楷體" w:hAnsi="Times New Roman" w:cs="Times New Roman"/>
              </w:rPr>
              <w:pPrChange w:id="3596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912E358" w14:textId="170EED60" w:rsidR="00D93FCC" w:rsidDel="003C19C7" w:rsidRDefault="00D93FCC">
            <w:pPr>
              <w:rPr>
                <w:del w:id="35970" w:author="瑋婷 徐" w:date="2025-01-03T17:04:00Z" w16du:dateUtc="2025-01-03T09:04:00Z"/>
                <w:rFonts w:ascii="Times New Roman" w:eastAsia="標楷體" w:hAnsi="Times New Roman" w:cs="Times New Roman"/>
              </w:rPr>
              <w:pPrChange w:id="3597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74A873D8" w14:textId="32B54528" w:rsidR="00D93FCC" w:rsidDel="003C19C7" w:rsidRDefault="00D93FCC">
            <w:pPr>
              <w:rPr>
                <w:del w:id="35972" w:author="瑋婷 徐" w:date="2025-01-03T17:04:00Z" w16du:dateUtc="2025-01-03T09:04:00Z"/>
                <w:rFonts w:ascii="Times New Roman" w:eastAsia="標楷體" w:hAnsi="Times New Roman" w:cs="Times New Roman"/>
              </w:rPr>
              <w:pPrChange w:id="35973"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7D710D3E" w14:textId="6F2ADBBB" w:rsidR="00D93FCC" w:rsidDel="003C19C7" w:rsidRDefault="00D93FCC">
            <w:pPr>
              <w:rPr>
                <w:del w:id="35974" w:author="瑋婷 徐" w:date="2025-01-03T17:04:00Z" w16du:dateUtc="2025-01-03T09:04:00Z"/>
                <w:rFonts w:ascii="Times New Roman" w:eastAsia="標楷體" w:hAnsi="Times New Roman" w:cs="Times New Roman"/>
              </w:rPr>
              <w:pPrChange w:id="35975" w:author="瑋婷 徐" w:date="2025-01-03T17:04:00Z" w16du:dateUtc="2025-01-03T09:04:00Z">
                <w:pPr>
                  <w:spacing w:line="276" w:lineRule="auto"/>
                  <w:jc w:val="center"/>
                </w:pPr>
              </w:pPrChange>
            </w:pPr>
          </w:p>
        </w:tc>
      </w:tr>
      <w:tr w:rsidR="00000000" w:rsidDel="003C19C7" w14:paraId="73776D7B" w14:textId="2EE719D5">
        <w:trPr>
          <w:cantSplit/>
          <w:jc w:val="center"/>
          <w:del w:id="35976"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66272482" w14:textId="563E4648" w:rsidR="00D93FCC" w:rsidDel="003C19C7" w:rsidRDefault="002435EC">
            <w:pPr>
              <w:rPr>
                <w:del w:id="35977" w:author="瑋婷 徐" w:date="2025-01-03T17:04:00Z" w16du:dateUtc="2025-01-03T09:04:00Z"/>
                <w:rFonts w:ascii="Times New Roman" w:eastAsia="標楷體" w:hAnsi="Times New Roman" w:cs="Times New Roman"/>
              </w:rPr>
              <w:pPrChange w:id="35978" w:author="瑋婷 徐" w:date="2025-01-03T17:04:00Z" w16du:dateUtc="2025-01-03T09:04:00Z">
                <w:pPr>
                  <w:spacing w:line="276" w:lineRule="auto"/>
                </w:pPr>
              </w:pPrChange>
            </w:pPr>
            <w:del w:id="35979" w:author="瑋婷 徐" w:date="2025-01-03T17:04:00Z" w16du:dateUtc="2025-01-03T09:04:00Z">
              <w:r w:rsidDel="003C19C7">
                <w:rPr>
                  <w:rFonts w:ascii="Times New Roman" w:eastAsia="標楷體" w:hAnsi="Times New Roman" w:cs="Times New Roman"/>
                  <w:color w:val="000000"/>
                </w:rPr>
                <w:delText>臺灣朱雀</w:delText>
              </w:r>
              <w:r w:rsidDel="003C19C7">
                <w:rPr>
                  <w:rFonts w:ascii="Times New Roman" w:eastAsia="標楷體" w:hAnsi="Times New Roman" w:cs="Times New Roman"/>
                  <w:color w:val="000000"/>
                </w:rPr>
                <w:delText xml:space="preserve"> </w:delText>
              </w:r>
              <w:r w:rsidDel="003C19C7">
                <w:rPr>
                  <w:color w:val="000000"/>
                </w:rPr>
                <w:delText>◎</w:delText>
              </w:r>
              <w:r w:rsidDel="003C19C7">
                <w:rPr>
                  <w:rFonts w:ascii="Times New Roman" w:eastAsia="標楷體" w:hAnsi="Times New Roman" w:cs="Times New Roman"/>
                  <w:color w:val="000000"/>
                </w:rPr>
                <w:delText xml:space="preserve"> III</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06B07FB3" w14:textId="6137A22B" w:rsidR="00D93FCC" w:rsidDel="003C19C7" w:rsidRDefault="002435EC">
            <w:pPr>
              <w:rPr>
                <w:del w:id="35980" w:author="瑋婷 徐" w:date="2025-01-03T17:04:00Z" w16du:dateUtc="2025-01-03T09:04:00Z"/>
                <w:rFonts w:ascii="Times New Roman" w:eastAsia="標楷體" w:hAnsi="Times New Roman" w:cs="Times New Roman"/>
                <w:i/>
              </w:rPr>
              <w:pPrChange w:id="35981" w:author="瑋婷 徐" w:date="2025-01-03T17:04:00Z" w16du:dateUtc="2025-01-03T09:04:00Z">
                <w:pPr>
                  <w:spacing w:line="276" w:lineRule="auto"/>
                </w:pPr>
              </w:pPrChange>
            </w:pPr>
            <w:del w:id="35982" w:author="瑋婷 徐" w:date="2025-01-03T17:04:00Z" w16du:dateUtc="2025-01-03T09:04:00Z">
              <w:r w:rsidDel="003C19C7">
                <w:rPr>
                  <w:rFonts w:ascii="Times New Roman" w:eastAsia="標楷體" w:hAnsi="Times New Roman" w:cs="Times New Roman"/>
                  <w:i/>
                  <w:iCs/>
                  <w:color w:val="000000"/>
                </w:rPr>
                <w:delText>Carpodacus formosanus</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3C1F9BCB" w14:textId="2E5528E9" w:rsidR="00D93FCC" w:rsidDel="003C19C7" w:rsidRDefault="00D93FCC">
            <w:pPr>
              <w:rPr>
                <w:del w:id="35983" w:author="瑋婷 徐" w:date="2025-01-03T17:04:00Z" w16du:dateUtc="2025-01-03T09:04:00Z"/>
                <w:rFonts w:ascii="Times New Roman" w:eastAsia="標楷體" w:hAnsi="Times New Roman" w:cs="Times New Roman"/>
              </w:rPr>
              <w:pPrChange w:id="35984"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23A88334" w14:textId="140F2B98" w:rsidR="00D93FCC" w:rsidDel="003C19C7" w:rsidRDefault="00D93FCC">
            <w:pPr>
              <w:rPr>
                <w:del w:id="35985" w:author="瑋婷 徐" w:date="2025-01-03T17:04:00Z" w16du:dateUtc="2025-01-03T09:04:00Z"/>
                <w:rFonts w:ascii="Times New Roman" w:eastAsia="標楷體" w:hAnsi="Times New Roman" w:cs="Times New Roman"/>
              </w:rPr>
              <w:pPrChange w:id="35986"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12BE2E2C" w14:textId="25081B7F" w:rsidR="00D93FCC" w:rsidDel="003C19C7" w:rsidRDefault="00D93FCC">
            <w:pPr>
              <w:rPr>
                <w:del w:id="35987" w:author="瑋婷 徐" w:date="2025-01-03T17:04:00Z" w16du:dateUtc="2025-01-03T09:04:00Z"/>
                <w:rFonts w:ascii="Times New Roman" w:eastAsia="標楷體" w:hAnsi="Times New Roman" w:cs="Times New Roman"/>
              </w:rPr>
              <w:pPrChange w:id="35988"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24FDFE04" w14:textId="4313903B" w:rsidR="00D93FCC" w:rsidDel="003C19C7" w:rsidRDefault="00D93FCC">
            <w:pPr>
              <w:rPr>
                <w:del w:id="35989" w:author="瑋婷 徐" w:date="2025-01-03T17:04:00Z" w16du:dateUtc="2025-01-03T09:04:00Z"/>
                <w:rFonts w:ascii="Times New Roman" w:eastAsia="標楷體" w:hAnsi="Times New Roman" w:cs="Times New Roman"/>
              </w:rPr>
              <w:pPrChange w:id="35990"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3F06A37D" w14:textId="60911102" w:rsidR="00D93FCC" w:rsidDel="003C19C7" w:rsidRDefault="00D93FCC">
            <w:pPr>
              <w:rPr>
                <w:del w:id="35991" w:author="瑋婷 徐" w:date="2025-01-03T17:04:00Z" w16du:dateUtc="2025-01-03T09:04:00Z"/>
                <w:rFonts w:ascii="Times New Roman" w:eastAsia="標楷體" w:hAnsi="Times New Roman" w:cs="Times New Roman"/>
              </w:rPr>
              <w:pPrChange w:id="35992"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7CBAC98C" w14:textId="384650F2" w:rsidR="00D93FCC" w:rsidDel="003C19C7" w:rsidRDefault="00D93FCC">
            <w:pPr>
              <w:rPr>
                <w:del w:id="35993" w:author="瑋婷 徐" w:date="2025-01-03T17:04:00Z" w16du:dateUtc="2025-01-03T09:04:00Z"/>
                <w:rFonts w:ascii="Times New Roman" w:eastAsia="標楷體" w:hAnsi="Times New Roman" w:cs="Times New Roman"/>
              </w:rPr>
              <w:pPrChange w:id="35994"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24D30994" w14:textId="7C9C17DF" w:rsidR="00D93FCC" w:rsidDel="003C19C7" w:rsidRDefault="00D93FCC">
            <w:pPr>
              <w:rPr>
                <w:del w:id="35995" w:author="瑋婷 徐" w:date="2025-01-03T17:04:00Z" w16du:dateUtc="2025-01-03T09:04:00Z"/>
                <w:rFonts w:ascii="Times New Roman" w:eastAsia="標楷體" w:hAnsi="Times New Roman" w:cs="Times New Roman"/>
              </w:rPr>
              <w:pPrChange w:id="35996"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4F234736" w14:textId="0B4CBC8D" w:rsidR="00D93FCC" w:rsidDel="003C19C7" w:rsidRDefault="00D93FCC">
            <w:pPr>
              <w:rPr>
                <w:del w:id="35997" w:author="瑋婷 徐" w:date="2025-01-03T17:04:00Z" w16du:dateUtc="2025-01-03T09:04:00Z"/>
                <w:rFonts w:ascii="Times New Roman" w:eastAsia="標楷體" w:hAnsi="Times New Roman" w:cs="Times New Roman"/>
              </w:rPr>
              <w:pPrChange w:id="35998"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176FB14B" w14:textId="19EA2E7D" w:rsidR="00D93FCC" w:rsidDel="003C19C7" w:rsidRDefault="00D93FCC">
            <w:pPr>
              <w:rPr>
                <w:del w:id="35999" w:author="瑋婷 徐" w:date="2025-01-03T17:04:00Z" w16du:dateUtc="2025-01-03T09:04:00Z"/>
                <w:rFonts w:ascii="Times New Roman" w:eastAsia="標楷體" w:hAnsi="Times New Roman" w:cs="Times New Roman"/>
              </w:rPr>
              <w:pPrChange w:id="3600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2F15972" w14:textId="48062CE7" w:rsidR="00D93FCC" w:rsidDel="003C19C7" w:rsidRDefault="00D93FCC">
            <w:pPr>
              <w:rPr>
                <w:del w:id="36001" w:author="瑋婷 徐" w:date="2025-01-03T17:04:00Z" w16du:dateUtc="2025-01-03T09:04:00Z"/>
                <w:rFonts w:ascii="Times New Roman" w:eastAsia="標楷體" w:hAnsi="Times New Roman" w:cs="Times New Roman"/>
              </w:rPr>
              <w:pPrChange w:id="3600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0014407" w14:textId="2FF57C4D" w:rsidR="00D93FCC" w:rsidDel="003C19C7" w:rsidRDefault="00D93FCC">
            <w:pPr>
              <w:rPr>
                <w:del w:id="36003" w:author="瑋婷 徐" w:date="2025-01-03T17:04:00Z" w16du:dateUtc="2025-01-03T09:04:00Z"/>
                <w:rFonts w:ascii="Times New Roman" w:eastAsia="標楷體" w:hAnsi="Times New Roman" w:cs="Times New Roman"/>
              </w:rPr>
              <w:pPrChange w:id="36004"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7B9BA3AB" w14:textId="77AE5C67" w:rsidR="00D93FCC" w:rsidDel="003C19C7" w:rsidRDefault="00D93FCC">
            <w:pPr>
              <w:rPr>
                <w:del w:id="36005" w:author="瑋婷 徐" w:date="2025-01-03T17:04:00Z" w16du:dateUtc="2025-01-03T09:04:00Z"/>
                <w:rFonts w:ascii="Times New Roman" w:eastAsia="標楷體" w:hAnsi="Times New Roman" w:cs="Times New Roman"/>
              </w:rPr>
              <w:pPrChange w:id="3600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CE2E350" w14:textId="0149C595" w:rsidR="00D93FCC" w:rsidDel="003C19C7" w:rsidRDefault="002435EC">
            <w:pPr>
              <w:rPr>
                <w:del w:id="36007" w:author="瑋婷 徐" w:date="2025-01-03T17:04:00Z" w16du:dateUtc="2025-01-03T09:04:00Z"/>
                <w:rFonts w:ascii="Times New Roman" w:eastAsia="標楷體" w:hAnsi="Times New Roman" w:cs="Times New Roman"/>
              </w:rPr>
              <w:pPrChange w:id="36008" w:author="瑋婷 徐" w:date="2025-01-03T17:04:00Z" w16du:dateUtc="2025-01-03T09:04:00Z">
                <w:pPr>
                  <w:spacing w:line="276" w:lineRule="auto"/>
                  <w:jc w:val="center"/>
                </w:pPr>
              </w:pPrChange>
            </w:pPr>
            <w:del w:id="36009"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47374835" w14:textId="062DA618" w:rsidR="00D93FCC" w:rsidDel="003C19C7" w:rsidRDefault="00D93FCC">
            <w:pPr>
              <w:rPr>
                <w:del w:id="36010" w:author="瑋婷 徐" w:date="2025-01-03T17:04:00Z" w16du:dateUtc="2025-01-03T09:04:00Z"/>
                <w:rFonts w:ascii="Times New Roman" w:eastAsia="標楷體" w:hAnsi="Times New Roman" w:cs="Times New Roman"/>
              </w:rPr>
              <w:pPrChange w:id="3601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ED9F26C" w14:textId="2049ACB5" w:rsidR="00D93FCC" w:rsidDel="003C19C7" w:rsidRDefault="00D93FCC">
            <w:pPr>
              <w:rPr>
                <w:del w:id="36012" w:author="瑋婷 徐" w:date="2025-01-03T17:04:00Z" w16du:dateUtc="2025-01-03T09:04:00Z"/>
                <w:rFonts w:ascii="Times New Roman" w:eastAsia="標楷體" w:hAnsi="Times New Roman" w:cs="Times New Roman"/>
              </w:rPr>
              <w:pPrChange w:id="3601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A35D28D" w14:textId="45734D64" w:rsidR="00D93FCC" w:rsidDel="003C19C7" w:rsidRDefault="00D93FCC">
            <w:pPr>
              <w:rPr>
                <w:del w:id="36014" w:author="瑋婷 徐" w:date="2025-01-03T17:04:00Z" w16du:dateUtc="2025-01-03T09:04:00Z"/>
                <w:rFonts w:ascii="Times New Roman" w:eastAsia="標楷體" w:hAnsi="Times New Roman" w:cs="Times New Roman"/>
              </w:rPr>
              <w:pPrChange w:id="3601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DDB69B3" w14:textId="736CC144" w:rsidR="00D93FCC" w:rsidDel="003C19C7" w:rsidRDefault="00D93FCC">
            <w:pPr>
              <w:rPr>
                <w:del w:id="36016" w:author="瑋婷 徐" w:date="2025-01-03T17:04:00Z" w16du:dateUtc="2025-01-03T09:04:00Z"/>
                <w:rFonts w:ascii="Times New Roman" w:eastAsia="標楷體" w:hAnsi="Times New Roman" w:cs="Times New Roman"/>
              </w:rPr>
              <w:pPrChange w:id="3601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572E93E" w14:textId="2E3F3E3F" w:rsidR="00D93FCC" w:rsidDel="003C19C7" w:rsidRDefault="00D93FCC">
            <w:pPr>
              <w:rPr>
                <w:del w:id="36018" w:author="瑋婷 徐" w:date="2025-01-03T17:04:00Z" w16du:dateUtc="2025-01-03T09:04:00Z"/>
                <w:rFonts w:ascii="Times New Roman" w:eastAsia="標楷體" w:hAnsi="Times New Roman" w:cs="Times New Roman"/>
              </w:rPr>
              <w:pPrChange w:id="3601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46ADB0D" w14:textId="4B43CA22" w:rsidR="00D93FCC" w:rsidDel="003C19C7" w:rsidRDefault="00D93FCC">
            <w:pPr>
              <w:rPr>
                <w:del w:id="36020" w:author="瑋婷 徐" w:date="2025-01-03T17:04:00Z" w16du:dateUtc="2025-01-03T09:04:00Z"/>
                <w:rFonts w:ascii="Times New Roman" w:eastAsia="標楷體" w:hAnsi="Times New Roman" w:cs="Times New Roman"/>
              </w:rPr>
              <w:pPrChange w:id="36021"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126227F0" w14:textId="02AE4CA0" w:rsidR="00D93FCC" w:rsidDel="003C19C7" w:rsidRDefault="00D93FCC">
            <w:pPr>
              <w:rPr>
                <w:del w:id="36022" w:author="瑋婷 徐" w:date="2025-01-03T17:04:00Z" w16du:dateUtc="2025-01-03T09:04:00Z"/>
                <w:rFonts w:ascii="Times New Roman" w:eastAsia="標楷體" w:hAnsi="Times New Roman" w:cs="Times New Roman"/>
              </w:rPr>
              <w:pPrChange w:id="3602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AA2EE17" w14:textId="73BE5A88" w:rsidR="00D93FCC" w:rsidDel="003C19C7" w:rsidRDefault="00D93FCC">
            <w:pPr>
              <w:rPr>
                <w:del w:id="36024" w:author="瑋婷 徐" w:date="2025-01-03T17:04:00Z" w16du:dateUtc="2025-01-03T09:04:00Z"/>
                <w:rFonts w:ascii="Times New Roman" w:eastAsia="標楷體" w:hAnsi="Times New Roman" w:cs="Times New Roman"/>
              </w:rPr>
              <w:pPrChange w:id="360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794C245" w14:textId="68A40D64" w:rsidR="00D93FCC" w:rsidDel="003C19C7" w:rsidRDefault="00D93FCC">
            <w:pPr>
              <w:rPr>
                <w:del w:id="36026" w:author="瑋婷 徐" w:date="2025-01-03T17:04:00Z" w16du:dateUtc="2025-01-03T09:04:00Z"/>
                <w:rFonts w:ascii="Times New Roman" w:eastAsia="標楷體" w:hAnsi="Times New Roman" w:cs="Times New Roman"/>
              </w:rPr>
              <w:pPrChange w:id="3602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0EDA9B4" w14:textId="78A29B27" w:rsidR="00D93FCC" w:rsidDel="003C19C7" w:rsidRDefault="00D93FCC">
            <w:pPr>
              <w:rPr>
                <w:del w:id="36028" w:author="瑋婷 徐" w:date="2025-01-03T17:04:00Z" w16du:dateUtc="2025-01-03T09:04:00Z"/>
                <w:rFonts w:ascii="Times New Roman" w:eastAsia="標楷體" w:hAnsi="Times New Roman" w:cs="Times New Roman"/>
              </w:rPr>
              <w:pPrChange w:id="36029"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18945A06" w14:textId="1127219B" w:rsidR="00D93FCC" w:rsidDel="003C19C7" w:rsidRDefault="00D93FCC">
            <w:pPr>
              <w:rPr>
                <w:del w:id="36030" w:author="瑋婷 徐" w:date="2025-01-03T17:04:00Z" w16du:dateUtc="2025-01-03T09:04:00Z"/>
                <w:rFonts w:ascii="Times New Roman" w:eastAsia="標楷體" w:hAnsi="Times New Roman" w:cs="Times New Roman"/>
              </w:rPr>
              <w:pPrChange w:id="3603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E4E66C8" w14:textId="2540E34B" w:rsidR="00D93FCC" w:rsidDel="003C19C7" w:rsidRDefault="00D93FCC">
            <w:pPr>
              <w:rPr>
                <w:del w:id="36032" w:author="瑋婷 徐" w:date="2025-01-03T17:04:00Z" w16du:dateUtc="2025-01-03T09:04:00Z"/>
                <w:rFonts w:ascii="Times New Roman" w:eastAsia="標楷體" w:hAnsi="Times New Roman" w:cs="Times New Roman"/>
              </w:rPr>
              <w:pPrChange w:id="3603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0C9CEE2" w14:textId="455C7FA0" w:rsidR="00D93FCC" w:rsidDel="003C19C7" w:rsidRDefault="00D93FCC">
            <w:pPr>
              <w:rPr>
                <w:del w:id="36034" w:author="瑋婷 徐" w:date="2025-01-03T17:04:00Z" w16du:dateUtc="2025-01-03T09:04:00Z"/>
                <w:rFonts w:ascii="Times New Roman" w:eastAsia="標楷體" w:hAnsi="Times New Roman" w:cs="Times New Roman"/>
              </w:rPr>
              <w:pPrChange w:id="36035"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912B834" w14:textId="0898ECA1" w:rsidR="00D93FCC" w:rsidDel="003C19C7" w:rsidRDefault="00D93FCC">
            <w:pPr>
              <w:rPr>
                <w:del w:id="36036" w:author="瑋婷 徐" w:date="2025-01-03T17:04:00Z" w16du:dateUtc="2025-01-03T09:04:00Z"/>
                <w:rFonts w:ascii="Times New Roman" w:eastAsia="標楷體" w:hAnsi="Times New Roman" w:cs="Times New Roman"/>
              </w:rPr>
              <w:pPrChange w:id="3603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E315F5C" w14:textId="6DBA853F" w:rsidR="00D93FCC" w:rsidDel="003C19C7" w:rsidRDefault="00D93FCC">
            <w:pPr>
              <w:rPr>
                <w:del w:id="36038" w:author="瑋婷 徐" w:date="2025-01-03T17:04:00Z" w16du:dateUtc="2025-01-03T09:04:00Z"/>
                <w:rFonts w:ascii="Times New Roman" w:eastAsia="標楷體" w:hAnsi="Times New Roman" w:cs="Times New Roman"/>
              </w:rPr>
              <w:pPrChange w:id="3603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724164D" w14:textId="2796BAE6" w:rsidR="00D93FCC" w:rsidDel="003C19C7" w:rsidRDefault="00D93FCC">
            <w:pPr>
              <w:rPr>
                <w:del w:id="36040" w:author="瑋婷 徐" w:date="2025-01-03T17:04:00Z" w16du:dateUtc="2025-01-03T09:04:00Z"/>
                <w:rFonts w:ascii="Times New Roman" w:eastAsia="標楷體" w:hAnsi="Times New Roman" w:cs="Times New Roman"/>
              </w:rPr>
              <w:pPrChange w:id="3604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7E78658E" w14:textId="5C8CCA84" w:rsidR="00D93FCC" w:rsidDel="003C19C7" w:rsidRDefault="00D93FCC">
            <w:pPr>
              <w:rPr>
                <w:del w:id="36042" w:author="瑋婷 徐" w:date="2025-01-03T17:04:00Z" w16du:dateUtc="2025-01-03T09:04:00Z"/>
                <w:rFonts w:ascii="Times New Roman" w:eastAsia="標楷體" w:hAnsi="Times New Roman" w:cs="Times New Roman"/>
              </w:rPr>
              <w:pPrChange w:id="3604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6BDCF3C4" w14:textId="2042164D" w:rsidR="00D93FCC" w:rsidDel="003C19C7" w:rsidRDefault="00D93FCC">
            <w:pPr>
              <w:rPr>
                <w:del w:id="36044" w:author="瑋婷 徐" w:date="2025-01-03T17:04:00Z" w16du:dateUtc="2025-01-03T09:04:00Z"/>
                <w:rFonts w:ascii="Times New Roman" w:eastAsia="標楷體" w:hAnsi="Times New Roman" w:cs="Times New Roman"/>
              </w:rPr>
              <w:pPrChange w:id="3604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68097B9" w14:textId="225E547A" w:rsidR="00D93FCC" w:rsidDel="003C19C7" w:rsidRDefault="00D93FCC">
            <w:pPr>
              <w:rPr>
                <w:del w:id="36046" w:author="瑋婷 徐" w:date="2025-01-03T17:04:00Z" w16du:dateUtc="2025-01-03T09:04:00Z"/>
                <w:rFonts w:ascii="Times New Roman" w:eastAsia="標楷體" w:hAnsi="Times New Roman" w:cs="Times New Roman"/>
              </w:rPr>
              <w:pPrChange w:id="3604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E494EE0" w14:textId="17DB9142" w:rsidR="00D93FCC" w:rsidDel="003C19C7" w:rsidRDefault="00D93FCC">
            <w:pPr>
              <w:rPr>
                <w:del w:id="36048" w:author="瑋婷 徐" w:date="2025-01-03T17:04:00Z" w16du:dateUtc="2025-01-03T09:04:00Z"/>
                <w:rFonts w:ascii="Times New Roman" w:eastAsia="標楷體" w:hAnsi="Times New Roman" w:cs="Times New Roman"/>
              </w:rPr>
              <w:pPrChange w:id="3604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D63C9D5" w14:textId="5D6048A6" w:rsidR="00D93FCC" w:rsidDel="003C19C7" w:rsidRDefault="00D93FCC">
            <w:pPr>
              <w:rPr>
                <w:del w:id="36050" w:author="瑋婷 徐" w:date="2025-01-03T17:04:00Z" w16du:dateUtc="2025-01-03T09:04:00Z"/>
                <w:rFonts w:ascii="Times New Roman" w:eastAsia="標楷體" w:hAnsi="Times New Roman" w:cs="Times New Roman"/>
              </w:rPr>
              <w:pPrChange w:id="36051"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3842BDC8" w14:textId="51CFE092" w:rsidR="00D93FCC" w:rsidDel="003C19C7" w:rsidRDefault="00D93FCC">
            <w:pPr>
              <w:rPr>
                <w:del w:id="36052" w:author="瑋婷 徐" w:date="2025-01-03T17:04:00Z" w16du:dateUtc="2025-01-03T09:04:00Z"/>
                <w:rFonts w:ascii="Times New Roman" w:eastAsia="標楷體" w:hAnsi="Times New Roman" w:cs="Times New Roman"/>
              </w:rPr>
              <w:pPrChange w:id="36053" w:author="瑋婷 徐" w:date="2025-01-03T17:04:00Z" w16du:dateUtc="2025-01-03T09:04:00Z">
                <w:pPr>
                  <w:spacing w:line="276" w:lineRule="auto"/>
                  <w:jc w:val="center"/>
                </w:pPr>
              </w:pPrChange>
            </w:pPr>
          </w:p>
        </w:tc>
      </w:tr>
      <w:tr w:rsidR="00000000" w:rsidDel="003C19C7" w14:paraId="0B94AB25" w14:textId="1B549A71">
        <w:trPr>
          <w:cantSplit/>
          <w:jc w:val="center"/>
          <w:del w:id="36054"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47B000FE" w14:textId="6EA8E017" w:rsidR="00D93FCC" w:rsidDel="003C19C7" w:rsidRDefault="002435EC">
            <w:pPr>
              <w:rPr>
                <w:del w:id="36055" w:author="瑋婷 徐" w:date="2025-01-03T17:04:00Z" w16du:dateUtc="2025-01-03T09:04:00Z"/>
                <w:rFonts w:ascii="Times New Roman" w:eastAsia="標楷體" w:hAnsi="Times New Roman" w:cs="Times New Roman"/>
              </w:rPr>
              <w:pPrChange w:id="36056" w:author="瑋婷 徐" w:date="2025-01-03T17:04:00Z" w16du:dateUtc="2025-01-03T09:04:00Z">
                <w:pPr>
                  <w:spacing w:line="276" w:lineRule="auto"/>
                </w:pPr>
              </w:pPrChange>
            </w:pPr>
            <w:del w:id="36057" w:author="瑋婷 徐" w:date="2025-01-03T17:04:00Z" w16du:dateUtc="2025-01-03T09:04:00Z">
              <w:r w:rsidDel="003C19C7">
                <w:rPr>
                  <w:rFonts w:ascii="Times New Roman" w:eastAsia="標楷體" w:hAnsi="Times New Roman" w:cs="Times New Roman"/>
                  <w:color w:val="000000"/>
                </w:rPr>
                <w:delText>灰鷽</w:delText>
              </w:r>
              <w:r w:rsidDel="003C19C7">
                <w:rPr>
                  <w:rFonts w:ascii="Times New Roman" w:eastAsia="標楷體" w:hAnsi="Times New Roman" w:cs="Times New Roman"/>
                  <w:color w:val="000000"/>
                </w:rPr>
                <w:delText xml:space="preserve"> </w:delText>
              </w:r>
              <w:r w:rsidDel="003C19C7">
                <w:rPr>
                  <w:color w:val="000000"/>
                </w:rPr>
                <w:delText>◎</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4622ED1C" w14:textId="114A4656" w:rsidR="00D93FCC" w:rsidDel="003C19C7" w:rsidRDefault="002435EC">
            <w:pPr>
              <w:rPr>
                <w:del w:id="36058" w:author="瑋婷 徐" w:date="2025-01-03T17:04:00Z" w16du:dateUtc="2025-01-03T09:04:00Z"/>
                <w:rFonts w:ascii="Times New Roman" w:eastAsia="標楷體" w:hAnsi="Times New Roman" w:cs="Times New Roman"/>
                <w:i/>
              </w:rPr>
              <w:pPrChange w:id="36059" w:author="瑋婷 徐" w:date="2025-01-03T17:04:00Z" w16du:dateUtc="2025-01-03T09:04:00Z">
                <w:pPr>
                  <w:spacing w:line="276" w:lineRule="auto"/>
                </w:pPr>
              </w:pPrChange>
            </w:pPr>
            <w:del w:id="36060" w:author="瑋婷 徐" w:date="2025-01-03T17:04:00Z" w16du:dateUtc="2025-01-03T09:04:00Z">
              <w:r w:rsidDel="003C19C7">
                <w:rPr>
                  <w:rFonts w:ascii="Times New Roman" w:eastAsia="標楷體" w:hAnsi="Times New Roman" w:cs="Times New Roman"/>
                  <w:i/>
                  <w:iCs/>
                  <w:color w:val="000000"/>
                </w:rPr>
                <w:delText>Pyrrhula owstoni</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44EF2709" w14:textId="6979132D" w:rsidR="00D93FCC" w:rsidDel="003C19C7" w:rsidRDefault="00D93FCC">
            <w:pPr>
              <w:rPr>
                <w:del w:id="36061" w:author="瑋婷 徐" w:date="2025-01-03T17:04:00Z" w16du:dateUtc="2025-01-03T09:04:00Z"/>
                <w:rFonts w:ascii="Times New Roman" w:eastAsia="標楷體" w:hAnsi="Times New Roman" w:cs="Times New Roman"/>
              </w:rPr>
              <w:pPrChange w:id="36062"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25B95246" w14:textId="64E19F8E" w:rsidR="00D93FCC" w:rsidDel="003C19C7" w:rsidRDefault="00D93FCC">
            <w:pPr>
              <w:rPr>
                <w:del w:id="36063" w:author="瑋婷 徐" w:date="2025-01-03T17:04:00Z" w16du:dateUtc="2025-01-03T09:04:00Z"/>
                <w:rFonts w:ascii="Times New Roman" w:eastAsia="標楷體" w:hAnsi="Times New Roman" w:cs="Times New Roman"/>
              </w:rPr>
              <w:pPrChange w:id="36064"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5195FE47" w14:textId="3EB2EE3E" w:rsidR="00D93FCC" w:rsidDel="003C19C7" w:rsidRDefault="00D93FCC">
            <w:pPr>
              <w:rPr>
                <w:del w:id="36065" w:author="瑋婷 徐" w:date="2025-01-03T17:04:00Z" w16du:dateUtc="2025-01-03T09:04:00Z"/>
                <w:rFonts w:ascii="Times New Roman" w:eastAsia="標楷體" w:hAnsi="Times New Roman" w:cs="Times New Roman"/>
              </w:rPr>
              <w:pPrChange w:id="36066"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0248C223" w14:textId="716A8A53" w:rsidR="00D93FCC" w:rsidDel="003C19C7" w:rsidRDefault="00D93FCC">
            <w:pPr>
              <w:rPr>
                <w:del w:id="36067" w:author="瑋婷 徐" w:date="2025-01-03T17:04:00Z" w16du:dateUtc="2025-01-03T09:04:00Z"/>
                <w:rFonts w:ascii="Times New Roman" w:eastAsia="標楷體" w:hAnsi="Times New Roman" w:cs="Times New Roman"/>
              </w:rPr>
              <w:pPrChange w:id="36068"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3C4C721C" w14:textId="1F498F23" w:rsidR="00D93FCC" w:rsidDel="003C19C7" w:rsidRDefault="00D93FCC">
            <w:pPr>
              <w:rPr>
                <w:del w:id="36069" w:author="瑋婷 徐" w:date="2025-01-03T17:04:00Z" w16du:dateUtc="2025-01-03T09:04:00Z"/>
                <w:rFonts w:ascii="Times New Roman" w:eastAsia="標楷體" w:hAnsi="Times New Roman" w:cs="Times New Roman"/>
              </w:rPr>
              <w:pPrChange w:id="36070"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5BC27B42" w14:textId="6404E44A" w:rsidR="00D93FCC" w:rsidDel="003C19C7" w:rsidRDefault="00D93FCC">
            <w:pPr>
              <w:rPr>
                <w:del w:id="36071" w:author="瑋婷 徐" w:date="2025-01-03T17:04:00Z" w16du:dateUtc="2025-01-03T09:04:00Z"/>
                <w:rFonts w:ascii="Times New Roman" w:eastAsia="標楷體" w:hAnsi="Times New Roman" w:cs="Times New Roman"/>
              </w:rPr>
              <w:pPrChange w:id="36072"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4EFF70B6" w14:textId="2AB6DC07" w:rsidR="00D93FCC" w:rsidDel="003C19C7" w:rsidRDefault="00D93FCC">
            <w:pPr>
              <w:rPr>
                <w:del w:id="36073" w:author="瑋婷 徐" w:date="2025-01-03T17:04:00Z" w16du:dateUtc="2025-01-03T09:04:00Z"/>
                <w:rFonts w:ascii="Times New Roman" w:eastAsia="標楷體" w:hAnsi="Times New Roman" w:cs="Times New Roman"/>
              </w:rPr>
              <w:pPrChange w:id="36074"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3893D8E0" w14:textId="4423B6A9" w:rsidR="00D93FCC" w:rsidDel="003C19C7" w:rsidRDefault="00D93FCC">
            <w:pPr>
              <w:rPr>
                <w:del w:id="36075" w:author="瑋婷 徐" w:date="2025-01-03T17:04:00Z" w16du:dateUtc="2025-01-03T09:04:00Z"/>
                <w:rFonts w:ascii="Times New Roman" w:eastAsia="標楷體" w:hAnsi="Times New Roman" w:cs="Times New Roman"/>
              </w:rPr>
              <w:pPrChange w:id="36076"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1AF3CC4A" w14:textId="29233B20" w:rsidR="00D93FCC" w:rsidDel="003C19C7" w:rsidRDefault="00D93FCC">
            <w:pPr>
              <w:rPr>
                <w:del w:id="36077" w:author="瑋婷 徐" w:date="2025-01-03T17:04:00Z" w16du:dateUtc="2025-01-03T09:04:00Z"/>
                <w:rFonts w:ascii="Times New Roman" w:eastAsia="標楷體" w:hAnsi="Times New Roman" w:cs="Times New Roman"/>
              </w:rPr>
              <w:pPrChange w:id="3607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5F0EE3B" w14:textId="47A00A46" w:rsidR="00D93FCC" w:rsidDel="003C19C7" w:rsidRDefault="00D93FCC">
            <w:pPr>
              <w:rPr>
                <w:del w:id="36079" w:author="瑋婷 徐" w:date="2025-01-03T17:04:00Z" w16du:dateUtc="2025-01-03T09:04:00Z"/>
                <w:rFonts w:ascii="Times New Roman" w:eastAsia="標楷體" w:hAnsi="Times New Roman" w:cs="Times New Roman"/>
              </w:rPr>
              <w:pPrChange w:id="36080"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6EFFB83" w14:textId="61B6FC7D" w:rsidR="00D93FCC" w:rsidDel="003C19C7" w:rsidRDefault="00D93FCC">
            <w:pPr>
              <w:rPr>
                <w:del w:id="36081" w:author="瑋婷 徐" w:date="2025-01-03T17:04:00Z" w16du:dateUtc="2025-01-03T09:04:00Z"/>
                <w:rFonts w:ascii="Times New Roman" w:eastAsia="標楷體" w:hAnsi="Times New Roman" w:cs="Times New Roman"/>
              </w:rPr>
              <w:pPrChange w:id="36082"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4F90C5A1" w14:textId="4401382D" w:rsidR="00D93FCC" w:rsidDel="003C19C7" w:rsidRDefault="00D93FCC">
            <w:pPr>
              <w:rPr>
                <w:del w:id="36083" w:author="瑋婷 徐" w:date="2025-01-03T17:04:00Z" w16du:dateUtc="2025-01-03T09:04:00Z"/>
                <w:rFonts w:ascii="Times New Roman" w:eastAsia="標楷體" w:hAnsi="Times New Roman" w:cs="Times New Roman"/>
              </w:rPr>
              <w:pPrChange w:id="36084"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FFA80AF" w14:textId="6F2E7AAA" w:rsidR="00D93FCC" w:rsidDel="003C19C7" w:rsidRDefault="002435EC">
            <w:pPr>
              <w:rPr>
                <w:del w:id="36085" w:author="瑋婷 徐" w:date="2025-01-03T17:04:00Z" w16du:dateUtc="2025-01-03T09:04:00Z"/>
                <w:rFonts w:ascii="Times New Roman" w:eastAsia="標楷體" w:hAnsi="Times New Roman" w:cs="Times New Roman"/>
              </w:rPr>
              <w:pPrChange w:id="36086" w:author="瑋婷 徐" w:date="2025-01-03T17:04:00Z" w16du:dateUtc="2025-01-03T09:04:00Z">
                <w:pPr>
                  <w:spacing w:line="276" w:lineRule="auto"/>
                  <w:jc w:val="center"/>
                </w:pPr>
              </w:pPrChange>
            </w:pPr>
            <w:del w:id="36087"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4827B98D" w14:textId="6524BFF8" w:rsidR="00D93FCC" w:rsidDel="003C19C7" w:rsidRDefault="00D93FCC">
            <w:pPr>
              <w:rPr>
                <w:del w:id="36088" w:author="瑋婷 徐" w:date="2025-01-03T17:04:00Z" w16du:dateUtc="2025-01-03T09:04:00Z"/>
                <w:rFonts w:ascii="Times New Roman" w:eastAsia="標楷體" w:hAnsi="Times New Roman" w:cs="Times New Roman"/>
              </w:rPr>
              <w:pPrChange w:id="360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706395B" w14:textId="4DE582CE" w:rsidR="00D93FCC" w:rsidDel="003C19C7" w:rsidRDefault="00D93FCC">
            <w:pPr>
              <w:rPr>
                <w:del w:id="36090" w:author="瑋婷 徐" w:date="2025-01-03T17:04:00Z" w16du:dateUtc="2025-01-03T09:04:00Z"/>
                <w:rFonts w:ascii="Times New Roman" w:eastAsia="標楷體" w:hAnsi="Times New Roman" w:cs="Times New Roman"/>
              </w:rPr>
              <w:pPrChange w:id="3609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4D31774" w14:textId="78D80062" w:rsidR="00D93FCC" w:rsidDel="003C19C7" w:rsidRDefault="00D93FCC">
            <w:pPr>
              <w:rPr>
                <w:del w:id="36092" w:author="瑋婷 徐" w:date="2025-01-03T17:04:00Z" w16du:dateUtc="2025-01-03T09:04:00Z"/>
                <w:rFonts w:ascii="Times New Roman" w:eastAsia="標楷體" w:hAnsi="Times New Roman" w:cs="Times New Roman"/>
              </w:rPr>
              <w:pPrChange w:id="360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13763E1" w14:textId="1193B0DB" w:rsidR="00D93FCC" w:rsidDel="003C19C7" w:rsidRDefault="00D93FCC">
            <w:pPr>
              <w:rPr>
                <w:del w:id="36094" w:author="瑋婷 徐" w:date="2025-01-03T17:04:00Z" w16du:dateUtc="2025-01-03T09:04:00Z"/>
                <w:rFonts w:ascii="Times New Roman" w:eastAsia="標楷體" w:hAnsi="Times New Roman" w:cs="Times New Roman"/>
              </w:rPr>
              <w:pPrChange w:id="3609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4FF850F" w14:textId="69F481C5" w:rsidR="00D93FCC" w:rsidDel="003C19C7" w:rsidRDefault="00D93FCC">
            <w:pPr>
              <w:rPr>
                <w:del w:id="36096" w:author="瑋婷 徐" w:date="2025-01-03T17:04:00Z" w16du:dateUtc="2025-01-03T09:04:00Z"/>
                <w:rFonts w:ascii="Times New Roman" w:eastAsia="標楷體" w:hAnsi="Times New Roman" w:cs="Times New Roman"/>
              </w:rPr>
              <w:pPrChange w:id="360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9A04D84" w14:textId="642355F4" w:rsidR="00D93FCC" w:rsidDel="003C19C7" w:rsidRDefault="00D93FCC">
            <w:pPr>
              <w:rPr>
                <w:del w:id="36098" w:author="瑋婷 徐" w:date="2025-01-03T17:04:00Z" w16du:dateUtc="2025-01-03T09:04:00Z"/>
                <w:rFonts w:ascii="Times New Roman" w:eastAsia="標楷體" w:hAnsi="Times New Roman" w:cs="Times New Roman"/>
              </w:rPr>
              <w:pPrChange w:id="36099"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5CA9C38" w14:textId="3AA5675B" w:rsidR="00D93FCC" w:rsidDel="003C19C7" w:rsidRDefault="00D93FCC">
            <w:pPr>
              <w:rPr>
                <w:del w:id="36100" w:author="瑋婷 徐" w:date="2025-01-03T17:04:00Z" w16du:dateUtc="2025-01-03T09:04:00Z"/>
                <w:rFonts w:ascii="Times New Roman" w:eastAsia="標楷體" w:hAnsi="Times New Roman" w:cs="Times New Roman"/>
              </w:rPr>
              <w:pPrChange w:id="3610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8D7CCF5" w14:textId="767ACF3E" w:rsidR="00D93FCC" w:rsidDel="003C19C7" w:rsidRDefault="00D93FCC">
            <w:pPr>
              <w:rPr>
                <w:del w:id="36102" w:author="瑋婷 徐" w:date="2025-01-03T17:04:00Z" w16du:dateUtc="2025-01-03T09:04:00Z"/>
                <w:rFonts w:ascii="Times New Roman" w:eastAsia="標楷體" w:hAnsi="Times New Roman" w:cs="Times New Roman"/>
              </w:rPr>
              <w:pPrChange w:id="361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9DED12F" w14:textId="606D7EC6" w:rsidR="00D93FCC" w:rsidDel="003C19C7" w:rsidRDefault="00D93FCC">
            <w:pPr>
              <w:rPr>
                <w:del w:id="36104" w:author="瑋婷 徐" w:date="2025-01-03T17:04:00Z" w16du:dateUtc="2025-01-03T09:04:00Z"/>
                <w:rFonts w:ascii="Times New Roman" w:eastAsia="標楷體" w:hAnsi="Times New Roman" w:cs="Times New Roman"/>
              </w:rPr>
              <w:pPrChange w:id="3610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40BCD6B" w14:textId="63A55881" w:rsidR="00D93FCC" w:rsidDel="003C19C7" w:rsidRDefault="00D93FCC">
            <w:pPr>
              <w:rPr>
                <w:del w:id="36106" w:author="瑋婷 徐" w:date="2025-01-03T17:04:00Z" w16du:dateUtc="2025-01-03T09:04:00Z"/>
                <w:rFonts w:ascii="Times New Roman" w:eastAsia="標楷體" w:hAnsi="Times New Roman" w:cs="Times New Roman"/>
              </w:rPr>
              <w:pPrChange w:id="36107"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43D45770" w14:textId="59414040" w:rsidR="00D93FCC" w:rsidDel="003C19C7" w:rsidRDefault="00D93FCC">
            <w:pPr>
              <w:rPr>
                <w:del w:id="36108" w:author="瑋婷 徐" w:date="2025-01-03T17:04:00Z" w16du:dateUtc="2025-01-03T09:04:00Z"/>
                <w:rFonts w:ascii="Times New Roman" w:eastAsia="標楷體" w:hAnsi="Times New Roman" w:cs="Times New Roman"/>
              </w:rPr>
              <w:pPrChange w:id="3610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442B4E29" w14:textId="374ACCF7" w:rsidR="00D93FCC" w:rsidDel="003C19C7" w:rsidRDefault="00D93FCC">
            <w:pPr>
              <w:rPr>
                <w:del w:id="36110" w:author="瑋婷 徐" w:date="2025-01-03T17:04:00Z" w16du:dateUtc="2025-01-03T09:04:00Z"/>
                <w:rFonts w:ascii="Times New Roman" w:eastAsia="標楷體" w:hAnsi="Times New Roman" w:cs="Times New Roman"/>
              </w:rPr>
              <w:pPrChange w:id="3611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C625901" w14:textId="4BA5E0EB" w:rsidR="00D93FCC" w:rsidDel="003C19C7" w:rsidRDefault="00D93FCC">
            <w:pPr>
              <w:rPr>
                <w:del w:id="36112" w:author="瑋婷 徐" w:date="2025-01-03T17:04:00Z" w16du:dateUtc="2025-01-03T09:04:00Z"/>
                <w:rFonts w:ascii="Times New Roman" w:eastAsia="標楷體" w:hAnsi="Times New Roman" w:cs="Times New Roman"/>
              </w:rPr>
              <w:pPrChange w:id="36113"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73FD5A98" w14:textId="35B27243" w:rsidR="00D93FCC" w:rsidDel="003C19C7" w:rsidRDefault="00D93FCC">
            <w:pPr>
              <w:rPr>
                <w:del w:id="36114" w:author="瑋婷 徐" w:date="2025-01-03T17:04:00Z" w16du:dateUtc="2025-01-03T09:04:00Z"/>
                <w:rFonts w:ascii="Times New Roman" w:eastAsia="標楷體" w:hAnsi="Times New Roman" w:cs="Times New Roman"/>
              </w:rPr>
              <w:pPrChange w:id="3611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59897440" w14:textId="19D6347B" w:rsidR="00D93FCC" w:rsidDel="003C19C7" w:rsidRDefault="00D93FCC">
            <w:pPr>
              <w:rPr>
                <w:del w:id="36116" w:author="瑋婷 徐" w:date="2025-01-03T17:04:00Z" w16du:dateUtc="2025-01-03T09:04:00Z"/>
                <w:rFonts w:ascii="Times New Roman" w:eastAsia="標楷體" w:hAnsi="Times New Roman" w:cs="Times New Roman"/>
              </w:rPr>
              <w:pPrChange w:id="3611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093D9EFC" w14:textId="49A818BE" w:rsidR="00D93FCC" w:rsidDel="003C19C7" w:rsidRDefault="00D93FCC">
            <w:pPr>
              <w:rPr>
                <w:del w:id="36118" w:author="瑋婷 徐" w:date="2025-01-03T17:04:00Z" w16du:dateUtc="2025-01-03T09:04:00Z"/>
                <w:rFonts w:ascii="Times New Roman" w:eastAsia="標楷體" w:hAnsi="Times New Roman" w:cs="Times New Roman"/>
              </w:rPr>
              <w:pPrChange w:id="3611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C08D3F5" w14:textId="50CA047E" w:rsidR="00D93FCC" w:rsidDel="003C19C7" w:rsidRDefault="00D93FCC">
            <w:pPr>
              <w:rPr>
                <w:del w:id="36120" w:author="瑋婷 徐" w:date="2025-01-03T17:04:00Z" w16du:dateUtc="2025-01-03T09:04:00Z"/>
                <w:rFonts w:ascii="Times New Roman" w:eastAsia="標楷體" w:hAnsi="Times New Roman" w:cs="Times New Roman"/>
              </w:rPr>
              <w:pPrChange w:id="3612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19B83081" w14:textId="711B3CF2" w:rsidR="00D93FCC" w:rsidDel="003C19C7" w:rsidRDefault="00D93FCC">
            <w:pPr>
              <w:rPr>
                <w:del w:id="36122" w:author="瑋婷 徐" w:date="2025-01-03T17:04:00Z" w16du:dateUtc="2025-01-03T09:04:00Z"/>
                <w:rFonts w:ascii="Times New Roman" w:eastAsia="標楷體" w:hAnsi="Times New Roman" w:cs="Times New Roman"/>
              </w:rPr>
              <w:pPrChange w:id="3612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A2977D0" w14:textId="3CFE14B0" w:rsidR="00D93FCC" w:rsidDel="003C19C7" w:rsidRDefault="00D93FCC">
            <w:pPr>
              <w:rPr>
                <w:del w:id="36124" w:author="瑋婷 徐" w:date="2025-01-03T17:04:00Z" w16du:dateUtc="2025-01-03T09:04:00Z"/>
                <w:rFonts w:ascii="Times New Roman" w:eastAsia="標楷體" w:hAnsi="Times New Roman" w:cs="Times New Roman"/>
              </w:rPr>
              <w:pPrChange w:id="3612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3E6542F" w14:textId="7A6C78AE" w:rsidR="00D93FCC" w:rsidDel="003C19C7" w:rsidRDefault="00D93FCC">
            <w:pPr>
              <w:rPr>
                <w:del w:id="36126" w:author="瑋婷 徐" w:date="2025-01-03T17:04:00Z" w16du:dateUtc="2025-01-03T09:04:00Z"/>
                <w:rFonts w:ascii="Times New Roman" w:eastAsia="標楷體" w:hAnsi="Times New Roman" w:cs="Times New Roman"/>
              </w:rPr>
              <w:pPrChange w:id="3612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26385EF3" w14:textId="2E5E95C3" w:rsidR="00D93FCC" w:rsidDel="003C19C7" w:rsidRDefault="00D93FCC">
            <w:pPr>
              <w:rPr>
                <w:del w:id="36128" w:author="瑋婷 徐" w:date="2025-01-03T17:04:00Z" w16du:dateUtc="2025-01-03T09:04:00Z"/>
                <w:rFonts w:ascii="Times New Roman" w:eastAsia="標楷體" w:hAnsi="Times New Roman" w:cs="Times New Roman"/>
              </w:rPr>
              <w:pPrChange w:id="36129"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5B9F5BE1" w14:textId="7DA418B4" w:rsidR="00D93FCC" w:rsidDel="003C19C7" w:rsidRDefault="00D93FCC">
            <w:pPr>
              <w:rPr>
                <w:del w:id="36130" w:author="瑋婷 徐" w:date="2025-01-03T17:04:00Z" w16du:dateUtc="2025-01-03T09:04:00Z"/>
                <w:rFonts w:ascii="Times New Roman" w:eastAsia="標楷體" w:hAnsi="Times New Roman" w:cs="Times New Roman"/>
              </w:rPr>
              <w:pPrChange w:id="36131" w:author="瑋婷 徐" w:date="2025-01-03T17:04:00Z" w16du:dateUtc="2025-01-03T09:04:00Z">
                <w:pPr>
                  <w:spacing w:line="276" w:lineRule="auto"/>
                  <w:jc w:val="center"/>
                </w:pPr>
              </w:pPrChange>
            </w:pPr>
          </w:p>
        </w:tc>
      </w:tr>
      <w:tr w:rsidR="00000000" w:rsidDel="003C19C7" w14:paraId="0D9BF27B" w14:textId="180E6991">
        <w:trPr>
          <w:cantSplit/>
          <w:jc w:val="center"/>
          <w:del w:id="36132"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61766D33" w14:textId="2FE124BF" w:rsidR="00D93FCC" w:rsidDel="003C19C7" w:rsidRDefault="002435EC">
            <w:pPr>
              <w:rPr>
                <w:del w:id="36133" w:author="瑋婷 徐" w:date="2025-01-03T17:04:00Z" w16du:dateUtc="2025-01-03T09:04:00Z"/>
                <w:rFonts w:ascii="Times New Roman" w:eastAsia="標楷體" w:hAnsi="Times New Roman" w:cs="Times New Roman"/>
                <w:color w:val="000000"/>
              </w:rPr>
              <w:pPrChange w:id="36134" w:author="瑋婷 徐" w:date="2025-01-03T17:04:00Z" w16du:dateUtc="2025-01-03T09:04:00Z">
                <w:pPr>
                  <w:spacing w:line="276" w:lineRule="auto"/>
                </w:pPr>
              </w:pPrChange>
            </w:pPr>
            <w:del w:id="36135" w:author="瑋婷 徐" w:date="2025-01-03T17:04:00Z" w16du:dateUtc="2025-01-03T09:04:00Z">
              <w:r w:rsidDel="003C19C7">
                <w:rPr>
                  <w:rFonts w:ascii="Times New Roman" w:eastAsia="標楷體" w:hAnsi="Times New Roman" w:cs="Times New Roman"/>
                  <w:color w:val="000000"/>
                </w:rPr>
                <w:delText>白眉鵐</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174837AA" w14:textId="49621F2D" w:rsidR="00D93FCC" w:rsidDel="003C19C7" w:rsidRDefault="002435EC">
            <w:pPr>
              <w:rPr>
                <w:del w:id="36136" w:author="瑋婷 徐" w:date="2025-01-03T17:04:00Z" w16du:dateUtc="2025-01-03T09:04:00Z"/>
                <w:rFonts w:ascii="Times New Roman" w:eastAsia="標楷體" w:hAnsi="Times New Roman" w:cs="Times New Roman"/>
                <w:i/>
                <w:iCs/>
                <w:color w:val="000000"/>
              </w:rPr>
              <w:pPrChange w:id="36137" w:author="瑋婷 徐" w:date="2025-01-03T17:04:00Z" w16du:dateUtc="2025-01-03T09:04:00Z">
                <w:pPr>
                  <w:spacing w:line="276" w:lineRule="auto"/>
                </w:pPr>
              </w:pPrChange>
            </w:pPr>
            <w:del w:id="36138" w:author="瑋婷 徐" w:date="2025-01-03T17:04:00Z" w16du:dateUtc="2025-01-03T09:04:00Z">
              <w:r w:rsidDel="003C19C7">
                <w:rPr>
                  <w:rFonts w:ascii="Times New Roman" w:eastAsia="標楷體" w:hAnsi="Times New Roman" w:cs="Times New Roman"/>
                  <w:i/>
                  <w:iCs/>
                  <w:color w:val="000000"/>
                </w:rPr>
                <w:delText>Emberiza tristrami</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488C2B15" w14:textId="5452EB5F" w:rsidR="00D93FCC" w:rsidDel="003C19C7" w:rsidRDefault="00D93FCC">
            <w:pPr>
              <w:rPr>
                <w:del w:id="36139" w:author="瑋婷 徐" w:date="2025-01-03T17:04:00Z" w16du:dateUtc="2025-01-03T09:04:00Z"/>
                <w:rFonts w:ascii="Times New Roman" w:eastAsia="標楷體" w:hAnsi="Times New Roman" w:cs="Times New Roman"/>
              </w:rPr>
              <w:pPrChange w:id="36140" w:author="瑋婷 徐" w:date="2025-01-03T17:04:00Z" w16du:dateUtc="2025-01-03T09:04:00Z">
                <w:pPr>
                  <w:spacing w:line="276" w:lineRule="auto"/>
                  <w:jc w:val="center"/>
                </w:pPr>
              </w:pPrChange>
            </w:pPr>
          </w:p>
        </w:tc>
        <w:tc>
          <w:tcPr>
            <w:tcW w:w="261" w:type="dxa"/>
            <w:tcBorders>
              <w:top w:val="single" w:sz="4" w:space="0" w:color="000000"/>
              <w:bottom w:val="single" w:sz="4" w:space="0" w:color="000000"/>
            </w:tcBorders>
            <w:shd w:val="clear" w:color="auto" w:fill="FFFFFF"/>
            <w:vAlign w:val="center"/>
          </w:tcPr>
          <w:p w14:paraId="445D928E" w14:textId="0C1C762E" w:rsidR="00D93FCC" w:rsidDel="003C19C7" w:rsidRDefault="00D93FCC">
            <w:pPr>
              <w:rPr>
                <w:del w:id="36141" w:author="瑋婷 徐" w:date="2025-01-03T17:04:00Z" w16du:dateUtc="2025-01-03T09:04:00Z"/>
                <w:rFonts w:ascii="Times New Roman" w:eastAsia="標楷體" w:hAnsi="Times New Roman" w:cs="Times New Roman"/>
              </w:rPr>
              <w:pPrChange w:id="36142" w:author="瑋婷 徐" w:date="2025-01-03T17:04:00Z" w16du:dateUtc="2025-01-03T09:04:00Z">
                <w:pPr>
                  <w:spacing w:line="276" w:lineRule="auto"/>
                  <w:jc w:val="center"/>
                </w:pPr>
              </w:pPrChange>
            </w:pPr>
          </w:p>
        </w:tc>
        <w:tc>
          <w:tcPr>
            <w:tcW w:w="257" w:type="dxa"/>
            <w:tcBorders>
              <w:top w:val="single" w:sz="4" w:space="0" w:color="000000"/>
              <w:bottom w:val="single" w:sz="4" w:space="0" w:color="000000"/>
            </w:tcBorders>
            <w:shd w:val="clear" w:color="auto" w:fill="D9D9D9"/>
            <w:vAlign w:val="center"/>
          </w:tcPr>
          <w:p w14:paraId="54CC27D4" w14:textId="3AEE6DF2" w:rsidR="00D93FCC" w:rsidDel="003C19C7" w:rsidRDefault="00D93FCC">
            <w:pPr>
              <w:rPr>
                <w:del w:id="36143" w:author="瑋婷 徐" w:date="2025-01-03T17:04:00Z" w16du:dateUtc="2025-01-03T09:04:00Z"/>
                <w:rFonts w:ascii="Times New Roman" w:eastAsia="標楷體" w:hAnsi="Times New Roman" w:cs="Times New Roman"/>
              </w:rPr>
              <w:pPrChange w:id="36144" w:author="瑋婷 徐" w:date="2025-01-03T17:04:00Z" w16du:dateUtc="2025-01-03T09:04:00Z">
                <w:pPr>
                  <w:spacing w:line="276" w:lineRule="auto"/>
                  <w:jc w:val="center"/>
                </w:pPr>
              </w:pPrChange>
            </w:pPr>
          </w:p>
        </w:tc>
        <w:tc>
          <w:tcPr>
            <w:tcW w:w="255" w:type="dxa"/>
            <w:tcBorders>
              <w:top w:val="single" w:sz="4" w:space="0" w:color="000000"/>
              <w:bottom w:val="single" w:sz="4" w:space="0" w:color="000000"/>
            </w:tcBorders>
            <w:shd w:val="clear" w:color="auto" w:fill="FFFFFF"/>
            <w:vAlign w:val="center"/>
          </w:tcPr>
          <w:p w14:paraId="3720CC7A" w14:textId="67FCAF55" w:rsidR="00D93FCC" w:rsidDel="003C19C7" w:rsidRDefault="00D93FCC">
            <w:pPr>
              <w:rPr>
                <w:del w:id="36145" w:author="瑋婷 徐" w:date="2025-01-03T17:04:00Z" w16du:dateUtc="2025-01-03T09:04:00Z"/>
                <w:rFonts w:ascii="Times New Roman" w:eastAsia="標楷體" w:hAnsi="Times New Roman" w:cs="Times New Roman"/>
              </w:rPr>
              <w:pPrChange w:id="36146" w:author="瑋婷 徐" w:date="2025-01-03T17:04:00Z" w16du:dateUtc="2025-01-03T09:04:00Z">
                <w:pPr>
                  <w:spacing w:line="276" w:lineRule="auto"/>
                  <w:jc w:val="center"/>
                </w:pPr>
              </w:pPrChange>
            </w:pPr>
          </w:p>
        </w:tc>
        <w:tc>
          <w:tcPr>
            <w:tcW w:w="352" w:type="dxa"/>
            <w:tcBorders>
              <w:top w:val="single" w:sz="4" w:space="0" w:color="000000"/>
              <w:bottom w:val="single" w:sz="4" w:space="0" w:color="000000"/>
            </w:tcBorders>
            <w:shd w:val="clear" w:color="auto" w:fill="D9D9D9"/>
            <w:tcMar>
              <w:left w:w="108" w:type="dxa"/>
              <w:right w:w="108" w:type="dxa"/>
            </w:tcMar>
          </w:tcPr>
          <w:p w14:paraId="005143B5" w14:textId="63DF4896" w:rsidR="00D93FCC" w:rsidDel="003C19C7" w:rsidRDefault="00D93FCC">
            <w:pPr>
              <w:rPr>
                <w:del w:id="36147" w:author="瑋婷 徐" w:date="2025-01-03T17:04:00Z" w16du:dateUtc="2025-01-03T09:04:00Z"/>
                <w:rFonts w:ascii="Times New Roman" w:eastAsia="標楷體" w:hAnsi="Times New Roman" w:cs="Times New Roman"/>
              </w:rPr>
              <w:pPrChange w:id="36148" w:author="瑋婷 徐" w:date="2025-01-03T17:04:00Z" w16du:dateUtc="2025-01-03T09:04:00Z">
                <w:pPr>
                  <w:spacing w:line="276" w:lineRule="auto"/>
                  <w:jc w:val="center"/>
                </w:pPr>
              </w:pPrChange>
            </w:pPr>
          </w:p>
        </w:tc>
        <w:tc>
          <w:tcPr>
            <w:tcW w:w="272" w:type="dxa"/>
            <w:tcBorders>
              <w:top w:val="single" w:sz="4" w:space="0" w:color="000000"/>
              <w:bottom w:val="single" w:sz="4" w:space="0" w:color="000000"/>
            </w:tcBorders>
            <w:shd w:val="clear" w:color="auto" w:fill="FFFFFF"/>
            <w:vAlign w:val="center"/>
          </w:tcPr>
          <w:p w14:paraId="489F32FF" w14:textId="07F0943D" w:rsidR="00D93FCC" w:rsidDel="003C19C7" w:rsidRDefault="00D93FCC">
            <w:pPr>
              <w:rPr>
                <w:del w:id="36149" w:author="瑋婷 徐" w:date="2025-01-03T17:04:00Z" w16du:dateUtc="2025-01-03T09:04:00Z"/>
                <w:rFonts w:ascii="Times New Roman" w:eastAsia="標楷體" w:hAnsi="Times New Roman" w:cs="Times New Roman"/>
              </w:rPr>
              <w:pPrChange w:id="36150" w:author="瑋婷 徐" w:date="2025-01-03T17:04:00Z" w16du:dateUtc="2025-01-03T09:04:00Z">
                <w:pPr>
                  <w:spacing w:line="276" w:lineRule="auto"/>
                  <w:jc w:val="center"/>
                </w:pPr>
              </w:pPrChange>
            </w:pPr>
          </w:p>
        </w:tc>
        <w:tc>
          <w:tcPr>
            <w:tcW w:w="252" w:type="dxa"/>
            <w:tcBorders>
              <w:top w:val="single" w:sz="4" w:space="0" w:color="000000"/>
              <w:bottom w:val="single" w:sz="4" w:space="0" w:color="000000"/>
            </w:tcBorders>
            <w:shd w:val="clear" w:color="auto" w:fill="D9D9D9"/>
            <w:vAlign w:val="center"/>
          </w:tcPr>
          <w:p w14:paraId="1E743BFA" w14:textId="3373914C" w:rsidR="00D93FCC" w:rsidDel="003C19C7" w:rsidRDefault="00D93FCC">
            <w:pPr>
              <w:rPr>
                <w:del w:id="36151" w:author="瑋婷 徐" w:date="2025-01-03T17:04:00Z" w16du:dateUtc="2025-01-03T09:04:00Z"/>
                <w:rFonts w:ascii="Times New Roman" w:eastAsia="標楷體" w:hAnsi="Times New Roman" w:cs="Times New Roman"/>
              </w:rPr>
              <w:pPrChange w:id="36152" w:author="瑋婷 徐" w:date="2025-01-03T17:04:00Z" w16du:dateUtc="2025-01-03T09:04:00Z">
                <w:pPr>
                  <w:spacing w:line="276" w:lineRule="auto"/>
                  <w:jc w:val="center"/>
                </w:pPr>
              </w:pPrChange>
            </w:pPr>
          </w:p>
        </w:tc>
        <w:tc>
          <w:tcPr>
            <w:tcW w:w="262" w:type="dxa"/>
            <w:tcBorders>
              <w:top w:val="single" w:sz="4" w:space="0" w:color="000000"/>
              <w:bottom w:val="single" w:sz="4" w:space="0" w:color="000000"/>
            </w:tcBorders>
            <w:shd w:val="clear" w:color="auto" w:fill="FFFFFF"/>
            <w:vAlign w:val="center"/>
          </w:tcPr>
          <w:p w14:paraId="6C2DB7CA" w14:textId="7399DFBB" w:rsidR="00D93FCC" w:rsidDel="003C19C7" w:rsidRDefault="00D93FCC">
            <w:pPr>
              <w:rPr>
                <w:del w:id="36153" w:author="瑋婷 徐" w:date="2025-01-03T17:04:00Z" w16du:dateUtc="2025-01-03T09:04:00Z"/>
                <w:rFonts w:ascii="Times New Roman" w:eastAsia="標楷體" w:hAnsi="Times New Roman" w:cs="Times New Roman"/>
              </w:rPr>
              <w:pPrChange w:id="36154" w:author="瑋婷 徐" w:date="2025-01-03T17:04:00Z" w16du:dateUtc="2025-01-03T09:04:00Z">
                <w:pPr>
                  <w:spacing w:line="276" w:lineRule="auto"/>
                  <w:jc w:val="center"/>
                </w:pPr>
              </w:pPrChange>
            </w:pPr>
          </w:p>
        </w:tc>
        <w:tc>
          <w:tcPr>
            <w:tcW w:w="264" w:type="dxa"/>
            <w:tcBorders>
              <w:top w:val="single" w:sz="4" w:space="0" w:color="000000"/>
              <w:bottom w:val="single" w:sz="4" w:space="0" w:color="000000"/>
            </w:tcBorders>
            <w:shd w:val="clear" w:color="auto" w:fill="D9D9D9"/>
            <w:vAlign w:val="center"/>
          </w:tcPr>
          <w:p w14:paraId="30F0B5A6" w14:textId="712901F1" w:rsidR="00D93FCC" w:rsidDel="003C19C7" w:rsidRDefault="00D93FCC">
            <w:pPr>
              <w:rPr>
                <w:del w:id="36155" w:author="瑋婷 徐" w:date="2025-01-03T17:04:00Z" w16du:dateUtc="2025-01-03T09:04:00Z"/>
                <w:rFonts w:ascii="Times New Roman" w:eastAsia="標楷體" w:hAnsi="Times New Roman" w:cs="Times New Roman"/>
              </w:rPr>
              <w:pPrChange w:id="36156"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1D755F1F" w14:textId="4D3C61E0" w:rsidR="00D93FCC" w:rsidDel="003C19C7" w:rsidRDefault="00D93FCC">
            <w:pPr>
              <w:rPr>
                <w:del w:id="36157" w:author="瑋婷 徐" w:date="2025-01-03T17:04:00Z" w16du:dateUtc="2025-01-03T09:04:00Z"/>
                <w:rFonts w:ascii="Times New Roman" w:eastAsia="標楷體" w:hAnsi="Times New Roman" w:cs="Times New Roman"/>
              </w:rPr>
              <w:pPrChange w:id="36158"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ACEFC7B" w14:textId="2083BACC" w:rsidR="00D93FCC" w:rsidDel="003C19C7" w:rsidRDefault="00D93FCC">
            <w:pPr>
              <w:rPr>
                <w:del w:id="36159" w:author="瑋婷 徐" w:date="2025-01-03T17:04:00Z" w16du:dateUtc="2025-01-03T09:04:00Z"/>
                <w:rFonts w:ascii="Times New Roman" w:eastAsia="標楷體" w:hAnsi="Times New Roman" w:cs="Times New Roman"/>
              </w:rPr>
              <w:pPrChange w:id="36160" w:author="瑋婷 徐" w:date="2025-01-03T17:04:00Z" w16du:dateUtc="2025-01-03T09:04:00Z">
                <w:pPr>
                  <w:spacing w:line="276" w:lineRule="auto"/>
                  <w:jc w:val="center"/>
                </w:pPr>
              </w:pPrChange>
            </w:pPr>
          </w:p>
        </w:tc>
        <w:tc>
          <w:tcPr>
            <w:tcW w:w="269" w:type="dxa"/>
            <w:tcBorders>
              <w:top w:val="single" w:sz="4" w:space="0" w:color="000000"/>
              <w:bottom w:val="single" w:sz="4" w:space="0" w:color="000000"/>
            </w:tcBorders>
            <w:shd w:val="clear" w:color="auto" w:fill="FFFFFF"/>
            <w:vAlign w:val="center"/>
          </w:tcPr>
          <w:p w14:paraId="31B8DAD1" w14:textId="78A1F794" w:rsidR="00D93FCC" w:rsidDel="003C19C7" w:rsidRDefault="00D93FCC">
            <w:pPr>
              <w:rPr>
                <w:del w:id="36161" w:author="瑋婷 徐" w:date="2025-01-03T17:04:00Z" w16du:dateUtc="2025-01-03T09:04:00Z"/>
                <w:rFonts w:ascii="Times New Roman" w:eastAsia="標楷體" w:hAnsi="Times New Roman" w:cs="Times New Roman"/>
              </w:rPr>
              <w:pPrChange w:id="36162"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1BAF5F7E" w14:textId="3F6D2F09" w:rsidR="00D93FCC" w:rsidDel="003C19C7" w:rsidRDefault="002435EC">
            <w:pPr>
              <w:rPr>
                <w:del w:id="36163" w:author="瑋婷 徐" w:date="2025-01-03T17:04:00Z" w16du:dateUtc="2025-01-03T09:04:00Z"/>
                <w:rFonts w:ascii="Times New Roman" w:eastAsia="標楷體" w:hAnsi="Times New Roman" w:cs="Times New Roman"/>
                <w:color w:val="000000"/>
              </w:rPr>
              <w:pPrChange w:id="36164" w:author="瑋婷 徐" w:date="2025-01-03T17:04:00Z" w16du:dateUtc="2025-01-03T09:04:00Z">
                <w:pPr>
                  <w:spacing w:line="276" w:lineRule="auto"/>
                  <w:jc w:val="center"/>
                </w:pPr>
              </w:pPrChange>
            </w:pPr>
            <w:del w:id="36165" w:author="瑋婷 徐" w:date="2025-01-03T17:04:00Z" w16du:dateUtc="2025-01-03T09:04:00Z">
              <w:r w:rsidDel="003C19C7">
                <w:rPr>
                  <w:rFonts w:ascii="Times New Roman" w:eastAsia="標楷體" w:hAnsi="Times New Roman" w:cs="Times New Roman"/>
                  <w:color w:val="000000"/>
                </w:rPr>
                <w:delText>*</w:delText>
              </w:r>
            </w:del>
          </w:p>
        </w:tc>
        <w:tc>
          <w:tcPr>
            <w:tcW w:w="266" w:type="dxa"/>
            <w:tcBorders>
              <w:top w:val="single" w:sz="4" w:space="0" w:color="000000"/>
              <w:bottom w:val="single" w:sz="4" w:space="0" w:color="000000"/>
            </w:tcBorders>
            <w:shd w:val="clear" w:color="auto" w:fill="FFFFFF"/>
            <w:vAlign w:val="center"/>
          </w:tcPr>
          <w:p w14:paraId="31EF16E7" w14:textId="5AB2480E" w:rsidR="00D93FCC" w:rsidDel="003C19C7" w:rsidRDefault="00D93FCC">
            <w:pPr>
              <w:rPr>
                <w:del w:id="36166" w:author="瑋婷 徐" w:date="2025-01-03T17:04:00Z" w16du:dateUtc="2025-01-03T09:04:00Z"/>
                <w:rFonts w:ascii="Times New Roman" w:eastAsia="標楷體" w:hAnsi="Times New Roman" w:cs="Times New Roman"/>
              </w:rPr>
              <w:pPrChange w:id="3616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3C4E6340" w14:textId="04832E7C" w:rsidR="00D93FCC" w:rsidDel="003C19C7" w:rsidRDefault="00D93FCC">
            <w:pPr>
              <w:rPr>
                <w:del w:id="36168" w:author="瑋婷 徐" w:date="2025-01-03T17:04:00Z" w16du:dateUtc="2025-01-03T09:04:00Z"/>
                <w:rFonts w:ascii="Times New Roman" w:eastAsia="標楷體" w:hAnsi="Times New Roman" w:cs="Times New Roman"/>
              </w:rPr>
              <w:pPrChange w:id="3616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26426518" w14:textId="379B0604" w:rsidR="00D93FCC" w:rsidDel="003C19C7" w:rsidRDefault="00D93FCC">
            <w:pPr>
              <w:rPr>
                <w:del w:id="36170" w:author="瑋婷 徐" w:date="2025-01-03T17:04:00Z" w16du:dateUtc="2025-01-03T09:04:00Z"/>
                <w:rFonts w:ascii="Times New Roman" w:eastAsia="標楷體" w:hAnsi="Times New Roman" w:cs="Times New Roman"/>
              </w:rPr>
              <w:pPrChange w:id="3617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C2D1133" w14:textId="51429F6B" w:rsidR="00D93FCC" w:rsidDel="003C19C7" w:rsidRDefault="00D93FCC">
            <w:pPr>
              <w:rPr>
                <w:del w:id="36172" w:author="瑋婷 徐" w:date="2025-01-03T17:04:00Z" w16du:dateUtc="2025-01-03T09:04:00Z"/>
                <w:rFonts w:ascii="Times New Roman" w:eastAsia="標楷體" w:hAnsi="Times New Roman" w:cs="Times New Roman"/>
              </w:rPr>
              <w:pPrChange w:id="3617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47F9B64E" w14:textId="03EAAF28" w:rsidR="00D93FCC" w:rsidDel="003C19C7" w:rsidRDefault="00D93FCC">
            <w:pPr>
              <w:rPr>
                <w:del w:id="36174" w:author="瑋婷 徐" w:date="2025-01-03T17:04:00Z" w16du:dateUtc="2025-01-03T09:04:00Z"/>
                <w:rFonts w:ascii="Times New Roman" w:eastAsia="標楷體" w:hAnsi="Times New Roman" w:cs="Times New Roman"/>
              </w:rPr>
              <w:pPrChange w:id="3617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1D3B3F0" w14:textId="5D4E387E" w:rsidR="00D93FCC" w:rsidDel="003C19C7" w:rsidRDefault="00D93FCC">
            <w:pPr>
              <w:rPr>
                <w:del w:id="36176" w:author="瑋婷 徐" w:date="2025-01-03T17:04:00Z" w16du:dateUtc="2025-01-03T09:04:00Z"/>
                <w:rFonts w:ascii="Times New Roman" w:eastAsia="標楷體" w:hAnsi="Times New Roman" w:cs="Times New Roman"/>
              </w:rPr>
              <w:pPrChange w:id="36177"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41AAE3B7" w14:textId="1CDA2500" w:rsidR="00D93FCC" w:rsidDel="003C19C7" w:rsidRDefault="00D93FCC">
            <w:pPr>
              <w:rPr>
                <w:del w:id="36178" w:author="瑋婷 徐" w:date="2025-01-03T17:04:00Z" w16du:dateUtc="2025-01-03T09:04:00Z"/>
                <w:rFonts w:ascii="Times New Roman" w:eastAsia="標楷體" w:hAnsi="Times New Roman" w:cs="Times New Roman"/>
              </w:rPr>
              <w:pPrChange w:id="3617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3EEC20A" w14:textId="77CA21B3" w:rsidR="00D93FCC" w:rsidDel="003C19C7" w:rsidRDefault="00D93FCC">
            <w:pPr>
              <w:rPr>
                <w:del w:id="36180" w:author="瑋婷 徐" w:date="2025-01-03T17:04:00Z" w16du:dateUtc="2025-01-03T09:04:00Z"/>
                <w:rFonts w:ascii="Times New Roman" w:eastAsia="標楷體" w:hAnsi="Times New Roman" w:cs="Times New Roman"/>
              </w:rPr>
              <w:pPrChange w:id="3618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0996DC51" w14:textId="207BD2C8" w:rsidR="00D93FCC" w:rsidDel="003C19C7" w:rsidRDefault="00D93FCC">
            <w:pPr>
              <w:rPr>
                <w:del w:id="36182" w:author="瑋婷 徐" w:date="2025-01-03T17:04:00Z" w16du:dateUtc="2025-01-03T09:04:00Z"/>
                <w:rFonts w:ascii="Times New Roman" w:eastAsia="標楷體" w:hAnsi="Times New Roman" w:cs="Times New Roman"/>
              </w:rPr>
              <w:pPrChange w:id="3618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7B8ECB5D" w14:textId="4951F4C8" w:rsidR="00D93FCC" w:rsidDel="003C19C7" w:rsidRDefault="00D93FCC">
            <w:pPr>
              <w:rPr>
                <w:del w:id="36184" w:author="瑋婷 徐" w:date="2025-01-03T17:04:00Z" w16du:dateUtc="2025-01-03T09:04:00Z"/>
                <w:rFonts w:ascii="Times New Roman" w:eastAsia="標楷體" w:hAnsi="Times New Roman" w:cs="Times New Roman"/>
              </w:rPr>
              <w:pPrChange w:id="36185" w:author="瑋婷 徐" w:date="2025-01-03T17:04:00Z" w16du:dateUtc="2025-01-03T09:04:00Z">
                <w:pPr>
                  <w:spacing w:line="276" w:lineRule="auto"/>
                  <w:jc w:val="center"/>
                </w:pPr>
              </w:pPrChange>
            </w:pPr>
          </w:p>
        </w:tc>
        <w:tc>
          <w:tcPr>
            <w:tcW w:w="275" w:type="dxa"/>
            <w:tcBorders>
              <w:top w:val="single" w:sz="4" w:space="0" w:color="000000"/>
              <w:bottom w:val="single" w:sz="4" w:space="0" w:color="000000"/>
            </w:tcBorders>
            <w:shd w:val="clear" w:color="auto" w:fill="FFFFFF"/>
            <w:vAlign w:val="center"/>
          </w:tcPr>
          <w:p w14:paraId="301CBAFA" w14:textId="68288A59" w:rsidR="00D93FCC" w:rsidDel="003C19C7" w:rsidRDefault="00D93FCC">
            <w:pPr>
              <w:rPr>
                <w:del w:id="36186" w:author="瑋婷 徐" w:date="2025-01-03T17:04:00Z" w16du:dateUtc="2025-01-03T09:04:00Z"/>
                <w:rFonts w:ascii="Times New Roman" w:eastAsia="標楷體" w:hAnsi="Times New Roman" w:cs="Times New Roman"/>
              </w:rPr>
              <w:pPrChange w:id="3618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593DDCF7" w14:textId="76507589" w:rsidR="00D93FCC" w:rsidDel="003C19C7" w:rsidRDefault="00D93FCC">
            <w:pPr>
              <w:rPr>
                <w:del w:id="36188" w:author="瑋婷 徐" w:date="2025-01-03T17:04:00Z" w16du:dateUtc="2025-01-03T09:04:00Z"/>
                <w:rFonts w:ascii="Times New Roman" w:eastAsia="標楷體" w:hAnsi="Times New Roman" w:cs="Times New Roman"/>
              </w:rPr>
              <w:pPrChange w:id="36189"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552C8E5" w14:textId="07B9F69E" w:rsidR="00D93FCC" w:rsidDel="003C19C7" w:rsidRDefault="00D93FCC">
            <w:pPr>
              <w:rPr>
                <w:del w:id="36190" w:author="瑋婷 徐" w:date="2025-01-03T17:04:00Z" w16du:dateUtc="2025-01-03T09:04:00Z"/>
                <w:rFonts w:ascii="Times New Roman" w:eastAsia="標楷體" w:hAnsi="Times New Roman" w:cs="Times New Roman"/>
              </w:rPr>
              <w:pPrChange w:id="36191"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43F1D8E0" w14:textId="0436C9F8" w:rsidR="00D93FCC" w:rsidDel="003C19C7" w:rsidRDefault="00D93FCC">
            <w:pPr>
              <w:rPr>
                <w:del w:id="36192" w:author="瑋婷 徐" w:date="2025-01-03T17:04:00Z" w16du:dateUtc="2025-01-03T09:04:00Z"/>
                <w:rFonts w:ascii="Times New Roman" w:eastAsia="標楷體" w:hAnsi="Times New Roman" w:cs="Times New Roman"/>
              </w:rPr>
              <w:pPrChange w:id="3619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3019E17E" w14:textId="44EED5E8" w:rsidR="00D93FCC" w:rsidDel="003C19C7" w:rsidRDefault="00D93FCC">
            <w:pPr>
              <w:rPr>
                <w:del w:id="36194" w:author="瑋婷 徐" w:date="2025-01-03T17:04:00Z" w16du:dateUtc="2025-01-03T09:04:00Z"/>
                <w:rFonts w:ascii="Times New Roman" w:eastAsia="標楷體" w:hAnsi="Times New Roman" w:cs="Times New Roman"/>
              </w:rPr>
              <w:pPrChange w:id="36195"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6BEC69A0" w14:textId="19910292" w:rsidR="00D93FCC" w:rsidDel="003C19C7" w:rsidRDefault="00D93FCC">
            <w:pPr>
              <w:rPr>
                <w:del w:id="36196" w:author="瑋婷 徐" w:date="2025-01-03T17:04:00Z" w16du:dateUtc="2025-01-03T09:04:00Z"/>
                <w:rFonts w:ascii="Times New Roman" w:eastAsia="標楷體" w:hAnsi="Times New Roman" w:cs="Times New Roman"/>
              </w:rPr>
              <w:pPrChange w:id="36197"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79D0A92" w14:textId="6B1C53FB" w:rsidR="00D93FCC" w:rsidDel="003C19C7" w:rsidRDefault="00D93FCC">
            <w:pPr>
              <w:rPr>
                <w:del w:id="36198" w:author="瑋婷 徐" w:date="2025-01-03T17:04:00Z" w16du:dateUtc="2025-01-03T09:04:00Z"/>
                <w:rFonts w:ascii="Times New Roman" w:eastAsia="標楷體" w:hAnsi="Times New Roman" w:cs="Times New Roman"/>
              </w:rPr>
              <w:pPrChange w:id="36199" w:author="瑋婷 徐" w:date="2025-01-03T17:04:00Z" w16du:dateUtc="2025-01-03T09:04:00Z">
                <w:pPr>
                  <w:spacing w:line="276" w:lineRule="auto"/>
                  <w:jc w:val="center"/>
                </w:pPr>
              </w:pPrChange>
            </w:pPr>
          </w:p>
        </w:tc>
        <w:tc>
          <w:tcPr>
            <w:tcW w:w="263" w:type="dxa"/>
            <w:tcBorders>
              <w:top w:val="single" w:sz="4" w:space="0" w:color="000000"/>
              <w:bottom w:val="single" w:sz="4" w:space="0" w:color="000000"/>
            </w:tcBorders>
            <w:shd w:val="clear" w:color="auto" w:fill="D9D9D9"/>
            <w:vAlign w:val="center"/>
          </w:tcPr>
          <w:p w14:paraId="0EAB6F2A" w14:textId="38CEC62F" w:rsidR="00D93FCC" w:rsidDel="003C19C7" w:rsidRDefault="00D93FCC">
            <w:pPr>
              <w:rPr>
                <w:del w:id="36200" w:author="瑋婷 徐" w:date="2025-01-03T17:04:00Z" w16du:dateUtc="2025-01-03T09:04:00Z"/>
                <w:rFonts w:ascii="Times New Roman" w:eastAsia="標楷體" w:hAnsi="Times New Roman" w:cs="Times New Roman"/>
              </w:rPr>
              <w:pPrChange w:id="36201"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FFFFFF"/>
            <w:vAlign w:val="center"/>
          </w:tcPr>
          <w:p w14:paraId="61D455DA" w14:textId="6F95D89B" w:rsidR="00D93FCC" w:rsidDel="003C19C7" w:rsidRDefault="00D93FCC">
            <w:pPr>
              <w:rPr>
                <w:del w:id="36202" w:author="瑋婷 徐" w:date="2025-01-03T17:04:00Z" w16du:dateUtc="2025-01-03T09:04:00Z"/>
                <w:rFonts w:ascii="Times New Roman" w:eastAsia="標楷體" w:hAnsi="Times New Roman" w:cs="Times New Roman"/>
              </w:rPr>
              <w:pPrChange w:id="36203" w:author="瑋婷 徐" w:date="2025-01-03T17:04:00Z" w16du:dateUtc="2025-01-03T09:04:00Z">
                <w:pPr>
                  <w:spacing w:line="276" w:lineRule="auto"/>
                  <w:jc w:val="center"/>
                </w:pPr>
              </w:pPrChange>
            </w:pPr>
          </w:p>
        </w:tc>
        <w:tc>
          <w:tcPr>
            <w:tcW w:w="266" w:type="dxa"/>
            <w:tcBorders>
              <w:top w:val="single" w:sz="4" w:space="0" w:color="000000"/>
              <w:bottom w:val="single" w:sz="4" w:space="0" w:color="000000"/>
            </w:tcBorders>
            <w:shd w:val="clear" w:color="auto" w:fill="D9D9D9"/>
            <w:vAlign w:val="center"/>
          </w:tcPr>
          <w:p w14:paraId="29EE83DC" w14:textId="62A3A2D9" w:rsidR="00D93FCC" w:rsidDel="003C19C7" w:rsidRDefault="00D93FCC">
            <w:pPr>
              <w:rPr>
                <w:del w:id="36204" w:author="瑋婷 徐" w:date="2025-01-03T17:04:00Z" w16du:dateUtc="2025-01-03T09:04:00Z"/>
                <w:rFonts w:ascii="Times New Roman" w:eastAsia="標楷體" w:hAnsi="Times New Roman" w:cs="Times New Roman"/>
              </w:rPr>
              <w:pPrChange w:id="36205" w:author="瑋婷 徐" w:date="2025-01-03T17:04:00Z" w16du:dateUtc="2025-01-03T09:04:00Z">
                <w:pPr>
                  <w:spacing w:line="276" w:lineRule="auto"/>
                  <w:jc w:val="center"/>
                </w:pPr>
              </w:pPrChange>
            </w:pPr>
          </w:p>
        </w:tc>
        <w:tc>
          <w:tcPr>
            <w:tcW w:w="267" w:type="dxa"/>
            <w:tcBorders>
              <w:top w:val="single" w:sz="4" w:space="0" w:color="000000"/>
              <w:bottom w:val="single" w:sz="4" w:space="0" w:color="000000"/>
            </w:tcBorders>
            <w:shd w:val="clear" w:color="auto" w:fill="FFFFFF"/>
            <w:vAlign w:val="center"/>
          </w:tcPr>
          <w:p w14:paraId="3E454578" w14:textId="3AAB5871" w:rsidR="00D93FCC" w:rsidDel="003C19C7" w:rsidRDefault="00D93FCC">
            <w:pPr>
              <w:rPr>
                <w:del w:id="36206" w:author="瑋婷 徐" w:date="2025-01-03T17:04:00Z" w16du:dateUtc="2025-01-03T09:04:00Z"/>
                <w:rFonts w:ascii="Times New Roman" w:eastAsia="標楷體" w:hAnsi="Times New Roman" w:cs="Times New Roman"/>
              </w:rPr>
              <w:pPrChange w:id="36207" w:author="瑋婷 徐" w:date="2025-01-03T17:04:00Z" w16du:dateUtc="2025-01-03T09:04:00Z">
                <w:pPr>
                  <w:spacing w:line="276" w:lineRule="auto"/>
                  <w:jc w:val="center"/>
                </w:pPr>
              </w:pPrChange>
            </w:pPr>
          </w:p>
        </w:tc>
        <w:tc>
          <w:tcPr>
            <w:tcW w:w="251" w:type="dxa"/>
            <w:tcBorders>
              <w:top w:val="single" w:sz="4" w:space="0" w:color="000000"/>
              <w:bottom w:val="single" w:sz="4" w:space="0" w:color="000000"/>
              <w:right w:val="single" w:sz="4" w:space="0" w:color="000000"/>
            </w:tcBorders>
            <w:shd w:val="clear" w:color="auto" w:fill="D9D9D9"/>
            <w:vAlign w:val="center"/>
          </w:tcPr>
          <w:p w14:paraId="0286EF6E" w14:textId="5A6CB952" w:rsidR="00D93FCC" w:rsidDel="003C19C7" w:rsidRDefault="00D93FCC">
            <w:pPr>
              <w:rPr>
                <w:del w:id="36208" w:author="瑋婷 徐" w:date="2025-01-03T17:04:00Z" w16du:dateUtc="2025-01-03T09:04:00Z"/>
                <w:rFonts w:ascii="Times New Roman" w:eastAsia="標楷體" w:hAnsi="Times New Roman" w:cs="Times New Roman"/>
              </w:rPr>
              <w:pPrChange w:id="36209" w:author="瑋婷 徐" w:date="2025-01-03T17:04:00Z" w16du:dateUtc="2025-01-03T09:04:00Z">
                <w:pPr>
                  <w:spacing w:line="276" w:lineRule="auto"/>
                  <w:jc w:val="center"/>
                </w:pPr>
              </w:pPrChange>
            </w:pPr>
          </w:p>
        </w:tc>
      </w:tr>
      <w:tr w:rsidR="00000000" w:rsidDel="003C19C7" w14:paraId="2EB43239" w14:textId="24420F0F">
        <w:trPr>
          <w:cantSplit/>
          <w:jc w:val="center"/>
          <w:del w:id="36210" w:author="瑋婷 徐" w:date="2025-01-03T17:04:00Z"/>
        </w:trPr>
        <w:tc>
          <w:tcPr>
            <w:tcW w:w="2401" w:type="dxa"/>
            <w:tcBorders>
              <w:top w:val="single" w:sz="4" w:space="0" w:color="000000"/>
              <w:left w:val="single" w:sz="4" w:space="0" w:color="000000"/>
              <w:bottom w:val="single" w:sz="4" w:space="0" w:color="000000"/>
            </w:tcBorders>
            <w:shd w:val="clear" w:color="auto" w:fill="FFFFFF"/>
            <w:vAlign w:val="bottom"/>
          </w:tcPr>
          <w:p w14:paraId="32B20FE9" w14:textId="22B898AD" w:rsidR="00D93FCC" w:rsidDel="003C19C7" w:rsidRDefault="002435EC">
            <w:pPr>
              <w:rPr>
                <w:del w:id="36211" w:author="瑋婷 徐" w:date="2025-01-03T17:04:00Z" w16du:dateUtc="2025-01-03T09:04:00Z"/>
                <w:rFonts w:ascii="Times New Roman" w:eastAsia="標楷體" w:hAnsi="Times New Roman" w:cs="Times New Roman"/>
                <w:color w:val="000000"/>
              </w:rPr>
              <w:pPrChange w:id="36212" w:author="瑋婷 徐" w:date="2025-01-03T17:04:00Z" w16du:dateUtc="2025-01-03T09:04:00Z">
                <w:pPr>
                  <w:spacing w:line="276" w:lineRule="auto"/>
                </w:pPr>
              </w:pPrChange>
            </w:pPr>
            <w:del w:id="36213" w:author="瑋婷 徐" w:date="2025-01-03T17:04:00Z" w16du:dateUtc="2025-01-03T09:04:00Z">
              <w:r w:rsidDel="003C19C7">
                <w:rPr>
                  <w:rFonts w:ascii="Times New Roman" w:eastAsia="標楷體" w:hAnsi="Times New Roman" w:cs="Times New Roman"/>
                  <w:color w:val="000000"/>
                </w:rPr>
                <w:delText>總計</w:delText>
              </w:r>
              <w:r w:rsidDel="003C19C7">
                <w:rPr>
                  <w:rFonts w:ascii="Times New Roman" w:eastAsia="標楷體" w:hAnsi="Times New Roman" w:cs="Times New Roman"/>
                  <w:color w:val="000000"/>
                </w:rPr>
                <w:delText xml:space="preserve"> (</w:delText>
              </w:r>
              <w:r w:rsidDel="003C19C7">
                <w:rPr>
                  <w:rFonts w:ascii="Times New Roman" w:eastAsia="標楷體" w:hAnsi="Times New Roman" w:cs="Times New Roman"/>
                  <w:color w:val="000000"/>
                </w:rPr>
                <w:delText>種</w:delText>
              </w:r>
              <w:r w:rsidDel="003C19C7">
                <w:rPr>
                  <w:rFonts w:ascii="Times New Roman" w:eastAsia="標楷體" w:hAnsi="Times New Roman" w:cs="Times New Roman"/>
                  <w:color w:val="000000"/>
                </w:rPr>
                <w:delText>)</w:delText>
              </w:r>
            </w:del>
          </w:p>
        </w:tc>
        <w:tc>
          <w:tcPr>
            <w:tcW w:w="3529" w:type="dxa"/>
            <w:tcBorders>
              <w:top w:val="single" w:sz="4" w:space="0" w:color="000000"/>
              <w:bottom w:val="single" w:sz="4" w:space="0" w:color="000000"/>
              <w:right w:val="single" w:sz="4" w:space="0" w:color="000000"/>
            </w:tcBorders>
            <w:shd w:val="clear" w:color="auto" w:fill="FFFFFF"/>
            <w:vAlign w:val="bottom"/>
          </w:tcPr>
          <w:p w14:paraId="7419231A" w14:textId="49DB5243" w:rsidR="00D93FCC" w:rsidDel="003C19C7" w:rsidRDefault="002435EC">
            <w:pPr>
              <w:rPr>
                <w:del w:id="36214" w:author="瑋婷 徐" w:date="2025-01-03T17:04:00Z" w16du:dateUtc="2025-01-03T09:04:00Z"/>
                <w:rFonts w:ascii="Times New Roman" w:eastAsia="標楷體" w:hAnsi="Times New Roman" w:cs="Times New Roman"/>
                <w:i/>
                <w:iCs/>
                <w:color w:val="000000"/>
              </w:rPr>
              <w:pPrChange w:id="36215" w:author="瑋婷 徐" w:date="2025-01-03T17:04:00Z" w16du:dateUtc="2025-01-03T09:04:00Z">
                <w:pPr>
                  <w:spacing w:line="276" w:lineRule="auto"/>
                </w:pPr>
              </w:pPrChange>
            </w:pPr>
            <w:del w:id="36216" w:author="瑋婷 徐" w:date="2025-01-03T17:04:00Z" w16du:dateUtc="2025-01-03T09:04:00Z">
              <w:r w:rsidDel="003C19C7">
                <w:rPr>
                  <w:rFonts w:ascii="Times New Roman" w:eastAsia="標楷體" w:hAnsi="Times New Roman" w:cs="Times New Roman"/>
                </w:rPr>
                <w:delText>102</w:delText>
              </w:r>
              <w:r w:rsidDel="003C19C7">
                <w:rPr>
                  <w:rFonts w:ascii="Times New Roman" w:eastAsia="標楷體" w:hAnsi="Times New Roman" w:cs="Times New Roman"/>
                </w:rPr>
                <w:delText>種</w:delText>
              </w:r>
            </w:del>
          </w:p>
        </w:tc>
        <w:tc>
          <w:tcPr>
            <w:tcW w:w="272" w:type="dxa"/>
            <w:tcBorders>
              <w:top w:val="single" w:sz="4" w:space="0" w:color="000000"/>
              <w:left w:val="single" w:sz="4" w:space="0" w:color="000000"/>
              <w:bottom w:val="single" w:sz="4" w:space="0" w:color="000000"/>
            </w:tcBorders>
            <w:shd w:val="clear" w:color="auto" w:fill="D9D9D9"/>
            <w:vAlign w:val="center"/>
          </w:tcPr>
          <w:p w14:paraId="036484E6" w14:textId="70B77856" w:rsidR="00D93FCC" w:rsidDel="003C19C7" w:rsidRDefault="002435EC">
            <w:pPr>
              <w:rPr>
                <w:del w:id="36217" w:author="瑋婷 徐" w:date="2025-01-03T17:04:00Z" w16du:dateUtc="2025-01-03T09:04:00Z"/>
                <w:rFonts w:ascii="Times New Roman" w:eastAsia="標楷體" w:hAnsi="Times New Roman" w:cs="Times New Roman"/>
              </w:rPr>
              <w:pPrChange w:id="36218" w:author="瑋婷 徐" w:date="2025-01-03T17:04:00Z" w16du:dateUtc="2025-01-03T09:04:00Z">
                <w:pPr>
                  <w:spacing w:line="276" w:lineRule="auto"/>
                  <w:jc w:val="center"/>
                </w:pPr>
              </w:pPrChange>
            </w:pPr>
            <w:del w:id="36219" w:author="瑋婷 徐" w:date="2025-01-03T17:04:00Z" w16du:dateUtc="2025-01-03T09:04:00Z">
              <w:r w:rsidDel="003C19C7">
                <w:rPr>
                  <w:rFonts w:ascii="Times New Roman" w:hAnsi="Times New Roman" w:cs="Times New Roman"/>
                  <w:color w:val="000000"/>
                </w:rPr>
                <w:delText>22</w:delText>
              </w:r>
            </w:del>
          </w:p>
        </w:tc>
        <w:tc>
          <w:tcPr>
            <w:tcW w:w="261" w:type="dxa"/>
            <w:tcBorders>
              <w:top w:val="single" w:sz="4" w:space="0" w:color="000000"/>
              <w:bottom w:val="single" w:sz="4" w:space="0" w:color="000000"/>
            </w:tcBorders>
            <w:shd w:val="clear" w:color="auto" w:fill="FFFFFF"/>
            <w:vAlign w:val="center"/>
          </w:tcPr>
          <w:p w14:paraId="424B271F" w14:textId="431101E0" w:rsidR="00D93FCC" w:rsidDel="003C19C7" w:rsidRDefault="002435EC">
            <w:pPr>
              <w:rPr>
                <w:del w:id="36220" w:author="瑋婷 徐" w:date="2025-01-03T17:04:00Z" w16du:dateUtc="2025-01-03T09:04:00Z"/>
                <w:rFonts w:ascii="Times New Roman" w:eastAsia="標楷體" w:hAnsi="Times New Roman" w:cs="Times New Roman"/>
              </w:rPr>
              <w:pPrChange w:id="36221" w:author="瑋婷 徐" w:date="2025-01-03T17:04:00Z" w16du:dateUtc="2025-01-03T09:04:00Z">
                <w:pPr>
                  <w:spacing w:line="276" w:lineRule="auto"/>
                  <w:jc w:val="center"/>
                </w:pPr>
              </w:pPrChange>
            </w:pPr>
            <w:del w:id="36222" w:author="瑋婷 徐" w:date="2025-01-03T17:04:00Z" w16du:dateUtc="2025-01-03T09:04:00Z">
              <w:r w:rsidDel="003C19C7">
                <w:rPr>
                  <w:rFonts w:ascii="Times New Roman" w:hAnsi="Times New Roman" w:cs="Times New Roman"/>
                  <w:color w:val="000000"/>
                </w:rPr>
                <w:delText>19</w:delText>
              </w:r>
            </w:del>
          </w:p>
        </w:tc>
        <w:tc>
          <w:tcPr>
            <w:tcW w:w="257" w:type="dxa"/>
            <w:tcBorders>
              <w:top w:val="single" w:sz="4" w:space="0" w:color="000000"/>
              <w:bottom w:val="single" w:sz="4" w:space="0" w:color="000000"/>
            </w:tcBorders>
            <w:shd w:val="clear" w:color="auto" w:fill="D9D9D9"/>
            <w:vAlign w:val="center"/>
          </w:tcPr>
          <w:p w14:paraId="5828B99C" w14:textId="50EB3A2E" w:rsidR="00D93FCC" w:rsidDel="003C19C7" w:rsidRDefault="002435EC">
            <w:pPr>
              <w:rPr>
                <w:del w:id="36223" w:author="瑋婷 徐" w:date="2025-01-03T17:04:00Z" w16du:dateUtc="2025-01-03T09:04:00Z"/>
                <w:rFonts w:ascii="Times New Roman" w:eastAsia="標楷體" w:hAnsi="Times New Roman" w:cs="Times New Roman"/>
              </w:rPr>
              <w:pPrChange w:id="36224" w:author="瑋婷 徐" w:date="2025-01-03T17:04:00Z" w16du:dateUtc="2025-01-03T09:04:00Z">
                <w:pPr>
                  <w:spacing w:line="276" w:lineRule="auto"/>
                  <w:jc w:val="center"/>
                </w:pPr>
              </w:pPrChange>
            </w:pPr>
            <w:del w:id="36225" w:author="瑋婷 徐" w:date="2025-01-03T17:04:00Z" w16du:dateUtc="2025-01-03T09:04:00Z">
              <w:r w:rsidDel="003C19C7">
                <w:rPr>
                  <w:rFonts w:ascii="Times New Roman" w:hAnsi="Times New Roman" w:cs="Times New Roman"/>
                  <w:color w:val="000000"/>
                </w:rPr>
                <w:delText>12</w:delText>
              </w:r>
            </w:del>
          </w:p>
        </w:tc>
        <w:tc>
          <w:tcPr>
            <w:tcW w:w="255" w:type="dxa"/>
            <w:tcBorders>
              <w:top w:val="single" w:sz="4" w:space="0" w:color="000000"/>
              <w:bottom w:val="single" w:sz="4" w:space="0" w:color="000000"/>
            </w:tcBorders>
            <w:shd w:val="clear" w:color="auto" w:fill="FFFFFF"/>
            <w:vAlign w:val="center"/>
          </w:tcPr>
          <w:p w14:paraId="2D657E59" w14:textId="5BE15668" w:rsidR="00D93FCC" w:rsidDel="003C19C7" w:rsidRDefault="002435EC">
            <w:pPr>
              <w:rPr>
                <w:del w:id="36226" w:author="瑋婷 徐" w:date="2025-01-03T17:04:00Z" w16du:dateUtc="2025-01-03T09:04:00Z"/>
                <w:rFonts w:ascii="Times New Roman" w:eastAsia="標楷體" w:hAnsi="Times New Roman" w:cs="Times New Roman"/>
              </w:rPr>
              <w:pPrChange w:id="36227" w:author="瑋婷 徐" w:date="2025-01-03T17:04:00Z" w16du:dateUtc="2025-01-03T09:04:00Z">
                <w:pPr>
                  <w:spacing w:line="276" w:lineRule="auto"/>
                  <w:jc w:val="center"/>
                </w:pPr>
              </w:pPrChange>
            </w:pPr>
            <w:del w:id="36228" w:author="瑋婷 徐" w:date="2025-01-03T17:04:00Z" w16du:dateUtc="2025-01-03T09:04:00Z">
              <w:r w:rsidDel="003C19C7">
                <w:rPr>
                  <w:rFonts w:ascii="Times New Roman" w:hAnsi="Times New Roman" w:cs="Times New Roman"/>
                  <w:color w:val="000000"/>
                </w:rPr>
                <w:delText>8</w:delText>
              </w:r>
            </w:del>
          </w:p>
        </w:tc>
        <w:tc>
          <w:tcPr>
            <w:tcW w:w="352" w:type="dxa"/>
            <w:tcBorders>
              <w:top w:val="single" w:sz="4" w:space="0" w:color="000000"/>
              <w:bottom w:val="single" w:sz="4" w:space="0" w:color="000000"/>
            </w:tcBorders>
            <w:shd w:val="clear" w:color="auto" w:fill="D9D9D9"/>
            <w:tcMar>
              <w:left w:w="108" w:type="dxa"/>
              <w:right w:w="108" w:type="dxa"/>
            </w:tcMar>
          </w:tcPr>
          <w:p w14:paraId="29ACECA8" w14:textId="5796FBD9" w:rsidR="00D93FCC" w:rsidDel="003C19C7" w:rsidRDefault="002435EC">
            <w:pPr>
              <w:rPr>
                <w:del w:id="36229" w:author="瑋婷 徐" w:date="2025-01-03T17:04:00Z" w16du:dateUtc="2025-01-03T09:04:00Z"/>
                <w:rFonts w:ascii="Times New Roman" w:eastAsia="標楷體" w:hAnsi="Times New Roman" w:cs="Times New Roman"/>
              </w:rPr>
              <w:pPrChange w:id="36230" w:author="瑋婷 徐" w:date="2025-01-03T17:04:00Z" w16du:dateUtc="2025-01-03T09:04:00Z">
                <w:pPr>
                  <w:spacing w:line="276" w:lineRule="auto"/>
                  <w:jc w:val="center"/>
                </w:pPr>
              </w:pPrChange>
            </w:pPr>
            <w:del w:id="36231" w:author="瑋婷 徐" w:date="2025-01-03T17:04:00Z" w16du:dateUtc="2025-01-03T09:04:00Z">
              <w:r w:rsidDel="003C19C7">
                <w:rPr>
                  <w:rFonts w:ascii="Times New Roman" w:eastAsia="標楷體" w:hAnsi="Times New Roman" w:cs="Times New Roman"/>
                </w:rPr>
                <w:delText>0</w:delText>
              </w:r>
            </w:del>
          </w:p>
        </w:tc>
        <w:tc>
          <w:tcPr>
            <w:tcW w:w="272" w:type="dxa"/>
            <w:tcBorders>
              <w:top w:val="single" w:sz="4" w:space="0" w:color="000000"/>
              <w:bottom w:val="single" w:sz="4" w:space="0" w:color="000000"/>
            </w:tcBorders>
            <w:shd w:val="clear" w:color="auto" w:fill="FFFFFF"/>
            <w:vAlign w:val="center"/>
          </w:tcPr>
          <w:p w14:paraId="69FFB814" w14:textId="3789DB81" w:rsidR="00D93FCC" w:rsidDel="003C19C7" w:rsidRDefault="002435EC">
            <w:pPr>
              <w:rPr>
                <w:del w:id="36232" w:author="瑋婷 徐" w:date="2025-01-03T17:04:00Z" w16du:dateUtc="2025-01-03T09:04:00Z"/>
                <w:rFonts w:ascii="Times New Roman" w:eastAsia="標楷體" w:hAnsi="Times New Roman" w:cs="Times New Roman"/>
              </w:rPr>
              <w:pPrChange w:id="36233" w:author="瑋婷 徐" w:date="2025-01-03T17:04:00Z" w16du:dateUtc="2025-01-03T09:04:00Z">
                <w:pPr>
                  <w:spacing w:line="276" w:lineRule="auto"/>
                  <w:jc w:val="center"/>
                </w:pPr>
              </w:pPrChange>
            </w:pPr>
            <w:del w:id="36234" w:author="瑋婷 徐" w:date="2025-01-03T17:04:00Z" w16du:dateUtc="2025-01-03T09:04:00Z">
              <w:r w:rsidDel="003C19C7">
                <w:rPr>
                  <w:rFonts w:ascii="Times New Roman" w:hAnsi="Times New Roman" w:cs="Times New Roman"/>
                  <w:color w:val="000000"/>
                </w:rPr>
                <w:delText>25</w:delText>
              </w:r>
            </w:del>
          </w:p>
        </w:tc>
        <w:tc>
          <w:tcPr>
            <w:tcW w:w="252" w:type="dxa"/>
            <w:tcBorders>
              <w:top w:val="single" w:sz="4" w:space="0" w:color="000000"/>
              <w:bottom w:val="single" w:sz="4" w:space="0" w:color="000000"/>
            </w:tcBorders>
            <w:shd w:val="clear" w:color="auto" w:fill="D9D9D9"/>
            <w:vAlign w:val="center"/>
          </w:tcPr>
          <w:p w14:paraId="1245C94F" w14:textId="01314FBE" w:rsidR="00D93FCC" w:rsidDel="003C19C7" w:rsidRDefault="002435EC">
            <w:pPr>
              <w:rPr>
                <w:del w:id="36235" w:author="瑋婷 徐" w:date="2025-01-03T17:04:00Z" w16du:dateUtc="2025-01-03T09:04:00Z"/>
                <w:rFonts w:ascii="Times New Roman" w:eastAsia="標楷體" w:hAnsi="Times New Roman" w:cs="Times New Roman"/>
              </w:rPr>
              <w:pPrChange w:id="36236" w:author="瑋婷 徐" w:date="2025-01-03T17:04:00Z" w16du:dateUtc="2025-01-03T09:04:00Z">
                <w:pPr>
                  <w:spacing w:line="276" w:lineRule="auto"/>
                  <w:jc w:val="center"/>
                </w:pPr>
              </w:pPrChange>
            </w:pPr>
            <w:del w:id="36237" w:author="瑋婷 徐" w:date="2025-01-03T17:04:00Z" w16du:dateUtc="2025-01-03T09:04:00Z">
              <w:r w:rsidDel="003C19C7">
                <w:rPr>
                  <w:rFonts w:ascii="Times New Roman" w:hAnsi="Times New Roman" w:cs="Times New Roman"/>
                  <w:color w:val="000000"/>
                </w:rPr>
                <w:delText>7</w:delText>
              </w:r>
            </w:del>
          </w:p>
        </w:tc>
        <w:tc>
          <w:tcPr>
            <w:tcW w:w="262" w:type="dxa"/>
            <w:tcBorders>
              <w:top w:val="single" w:sz="4" w:space="0" w:color="000000"/>
              <w:bottom w:val="single" w:sz="4" w:space="0" w:color="000000"/>
            </w:tcBorders>
            <w:shd w:val="clear" w:color="auto" w:fill="FFFFFF"/>
            <w:vAlign w:val="center"/>
          </w:tcPr>
          <w:p w14:paraId="1A48A0B6" w14:textId="5D8484B9" w:rsidR="00D93FCC" w:rsidDel="003C19C7" w:rsidRDefault="002435EC">
            <w:pPr>
              <w:rPr>
                <w:del w:id="36238" w:author="瑋婷 徐" w:date="2025-01-03T17:04:00Z" w16du:dateUtc="2025-01-03T09:04:00Z"/>
                <w:rFonts w:ascii="Times New Roman" w:eastAsia="標楷體" w:hAnsi="Times New Roman" w:cs="Times New Roman"/>
              </w:rPr>
              <w:pPrChange w:id="36239" w:author="瑋婷 徐" w:date="2025-01-03T17:04:00Z" w16du:dateUtc="2025-01-03T09:04:00Z">
                <w:pPr>
                  <w:spacing w:line="276" w:lineRule="auto"/>
                  <w:jc w:val="center"/>
                </w:pPr>
              </w:pPrChange>
            </w:pPr>
            <w:del w:id="36240" w:author="瑋婷 徐" w:date="2025-01-03T17:04:00Z" w16du:dateUtc="2025-01-03T09:04:00Z">
              <w:r w:rsidDel="003C19C7">
                <w:rPr>
                  <w:rFonts w:ascii="Times New Roman" w:hAnsi="Times New Roman" w:cs="Times New Roman"/>
                  <w:color w:val="000000"/>
                </w:rPr>
                <w:delText>3</w:delText>
              </w:r>
            </w:del>
          </w:p>
        </w:tc>
        <w:tc>
          <w:tcPr>
            <w:tcW w:w="264" w:type="dxa"/>
            <w:tcBorders>
              <w:top w:val="single" w:sz="4" w:space="0" w:color="000000"/>
              <w:bottom w:val="single" w:sz="4" w:space="0" w:color="000000"/>
            </w:tcBorders>
            <w:shd w:val="clear" w:color="auto" w:fill="D9D9D9"/>
            <w:vAlign w:val="center"/>
          </w:tcPr>
          <w:p w14:paraId="6F4A24C1" w14:textId="406DA2E1" w:rsidR="00D93FCC" w:rsidDel="003C19C7" w:rsidRDefault="002435EC">
            <w:pPr>
              <w:rPr>
                <w:del w:id="36241" w:author="瑋婷 徐" w:date="2025-01-03T17:04:00Z" w16du:dateUtc="2025-01-03T09:04:00Z"/>
                <w:rFonts w:ascii="Times New Roman" w:eastAsia="標楷體" w:hAnsi="Times New Roman" w:cs="Times New Roman"/>
              </w:rPr>
              <w:pPrChange w:id="36242" w:author="瑋婷 徐" w:date="2025-01-03T17:04:00Z" w16du:dateUtc="2025-01-03T09:04:00Z">
                <w:pPr>
                  <w:spacing w:line="276" w:lineRule="auto"/>
                  <w:jc w:val="center"/>
                </w:pPr>
              </w:pPrChange>
            </w:pPr>
            <w:del w:id="36243" w:author="瑋婷 徐" w:date="2025-01-03T17:04:00Z" w16du:dateUtc="2025-01-03T09:04:00Z">
              <w:r w:rsidDel="003C19C7">
                <w:rPr>
                  <w:rFonts w:ascii="Times New Roman" w:hAnsi="Times New Roman" w:cs="Times New Roman"/>
                  <w:color w:val="000000"/>
                </w:rPr>
                <w:delText>20</w:delText>
              </w:r>
            </w:del>
          </w:p>
        </w:tc>
        <w:tc>
          <w:tcPr>
            <w:tcW w:w="266" w:type="dxa"/>
            <w:tcBorders>
              <w:top w:val="single" w:sz="4" w:space="0" w:color="000000"/>
              <w:bottom w:val="single" w:sz="4" w:space="0" w:color="000000"/>
            </w:tcBorders>
            <w:shd w:val="clear" w:color="auto" w:fill="FFFFFF"/>
            <w:vAlign w:val="center"/>
          </w:tcPr>
          <w:p w14:paraId="0A70FAA0" w14:textId="4AF9AAA6" w:rsidR="00D93FCC" w:rsidDel="003C19C7" w:rsidRDefault="002435EC">
            <w:pPr>
              <w:rPr>
                <w:del w:id="36244" w:author="瑋婷 徐" w:date="2025-01-03T17:04:00Z" w16du:dateUtc="2025-01-03T09:04:00Z"/>
                <w:rFonts w:ascii="Times New Roman" w:eastAsia="標楷體" w:hAnsi="Times New Roman" w:cs="Times New Roman"/>
              </w:rPr>
              <w:pPrChange w:id="36245" w:author="瑋婷 徐" w:date="2025-01-03T17:04:00Z" w16du:dateUtc="2025-01-03T09:04:00Z">
                <w:pPr>
                  <w:spacing w:line="276" w:lineRule="auto"/>
                  <w:jc w:val="center"/>
                </w:pPr>
              </w:pPrChange>
            </w:pPr>
            <w:del w:id="36246" w:author="瑋婷 徐" w:date="2025-01-03T17:04:00Z" w16du:dateUtc="2025-01-03T09:04:00Z">
              <w:r w:rsidDel="003C19C7">
                <w:rPr>
                  <w:rFonts w:ascii="Times New Roman" w:hAnsi="Times New Roman" w:cs="Times New Roman"/>
                  <w:color w:val="000000"/>
                </w:rPr>
                <w:delText>6</w:delText>
              </w:r>
            </w:del>
          </w:p>
        </w:tc>
        <w:tc>
          <w:tcPr>
            <w:tcW w:w="266" w:type="dxa"/>
            <w:tcBorders>
              <w:top w:val="single" w:sz="4" w:space="0" w:color="000000"/>
              <w:bottom w:val="single" w:sz="4" w:space="0" w:color="000000"/>
            </w:tcBorders>
            <w:shd w:val="clear" w:color="auto" w:fill="D9D9D9"/>
            <w:vAlign w:val="center"/>
          </w:tcPr>
          <w:p w14:paraId="2B4B7F01" w14:textId="1B18E484" w:rsidR="00D93FCC" w:rsidDel="003C19C7" w:rsidRDefault="002435EC">
            <w:pPr>
              <w:rPr>
                <w:del w:id="36247" w:author="瑋婷 徐" w:date="2025-01-03T17:04:00Z" w16du:dateUtc="2025-01-03T09:04:00Z"/>
                <w:rFonts w:ascii="Times New Roman" w:eastAsia="標楷體" w:hAnsi="Times New Roman" w:cs="Times New Roman"/>
              </w:rPr>
              <w:pPrChange w:id="36248" w:author="瑋婷 徐" w:date="2025-01-03T17:04:00Z" w16du:dateUtc="2025-01-03T09:04:00Z">
                <w:pPr>
                  <w:spacing w:line="276" w:lineRule="auto"/>
                  <w:jc w:val="center"/>
                </w:pPr>
              </w:pPrChange>
            </w:pPr>
            <w:del w:id="36249" w:author="瑋婷 徐" w:date="2025-01-03T17:04:00Z" w16du:dateUtc="2025-01-03T09:04:00Z">
              <w:r w:rsidDel="003C19C7">
                <w:rPr>
                  <w:rFonts w:ascii="Times New Roman" w:hAnsi="Times New Roman" w:cs="Times New Roman"/>
                  <w:color w:val="000000"/>
                </w:rPr>
                <w:delText>26</w:delText>
              </w:r>
            </w:del>
          </w:p>
        </w:tc>
        <w:tc>
          <w:tcPr>
            <w:tcW w:w="269" w:type="dxa"/>
            <w:tcBorders>
              <w:top w:val="single" w:sz="4" w:space="0" w:color="000000"/>
              <w:bottom w:val="single" w:sz="4" w:space="0" w:color="000000"/>
            </w:tcBorders>
            <w:shd w:val="clear" w:color="auto" w:fill="FFFFFF"/>
            <w:vAlign w:val="center"/>
          </w:tcPr>
          <w:p w14:paraId="0A5409A8" w14:textId="0E6C39B6" w:rsidR="00D93FCC" w:rsidDel="003C19C7" w:rsidRDefault="002435EC">
            <w:pPr>
              <w:rPr>
                <w:del w:id="36250" w:author="瑋婷 徐" w:date="2025-01-03T17:04:00Z" w16du:dateUtc="2025-01-03T09:04:00Z"/>
                <w:rFonts w:ascii="Times New Roman" w:eastAsia="標楷體" w:hAnsi="Times New Roman" w:cs="Times New Roman"/>
              </w:rPr>
              <w:pPrChange w:id="36251" w:author="瑋婷 徐" w:date="2025-01-03T17:04:00Z" w16du:dateUtc="2025-01-03T09:04:00Z">
                <w:pPr>
                  <w:spacing w:line="276" w:lineRule="auto"/>
                  <w:jc w:val="center"/>
                </w:pPr>
              </w:pPrChange>
            </w:pPr>
            <w:del w:id="36252" w:author="瑋婷 徐" w:date="2025-01-03T17:04:00Z" w16du:dateUtc="2025-01-03T09:04:00Z">
              <w:r w:rsidDel="003C19C7">
                <w:rPr>
                  <w:rFonts w:ascii="Times New Roman" w:hAnsi="Times New Roman" w:cs="Times New Roman"/>
                  <w:color w:val="000000"/>
                </w:rPr>
                <w:delText>30</w:delText>
              </w:r>
            </w:del>
          </w:p>
        </w:tc>
        <w:tc>
          <w:tcPr>
            <w:tcW w:w="266" w:type="dxa"/>
            <w:tcBorders>
              <w:top w:val="single" w:sz="4" w:space="0" w:color="000000"/>
              <w:bottom w:val="single" w:sz="4" w:space="0" w:color="000000"/>
            </w:tcBorders>
            <w:shd w:val="clear" w:color="auto" w:fill="D9D9D9"/>
            <w:vAlign w:val="center"/>
          </w:tcPr>
          <w:p w14:paraId="55031FA9" w14:textId="25B005C8" w:rsidR="00D93FCC" w:rsidDel="003C19C7" w:rsidRDefault="002435EC">
            <w:pPr>
              <w:rPr>
                <w:del w:id="36253" w:author="瑋婷 徐" w:date="2025-01-03T17:04:00Z" w16du:dateUtc="2025-01-03T09:04:00Z"/>
                <w:rFonts w:ascii="Times New Roman" w:eastAsia="標楷體" w:hAnsi="Times New Roman" w:cs="Times New Roman"/>
                <w:color w:val="000000"/>
              </w:rPr>
              <w:pPrChange w:id="36254" w:author="瑋婷 徐" w:date="2025-01-03T17:04:00Z" w16du:dateUtc="2025-01-03T09:04:00Z">
                <w:pPr>
                  <w:spacing w:line="276" w:lineRule="auto"/>
                  <w:jc w:val="center"/>
                </w:pPr>
              </w:pPrChange>
            </w:pPr>
            <w:del w:id="36255" w:author="瑋婷 徐" w:date="2025-01-03T17:04:00Z" w16du:dateUtc="2025-01-03T09:04:00Z">
              <w:r w:rsidDel="003C19C7">
                <w:rPr>
                  <w:rFonts w:ascii="Times New Roman" w:hAnsi="Times New Roman" w:cs="Times New Roman"/>
                  <w:color w:val="000000"/>
                </w:rPr>
                <w:delText>28</w:delText>
              </w:r>
            </w:del>
          </w:p>
        </w:tc>
        <w:tc>
          <w:tcPr>
            <w:tcW w:w="266" w:type="dxa"/>
            <w:tcBorders>
              <w:top w:val="single" w:sz="4" w:space="0" w:color="000000"/>
              <w:bottom w:val="single" w:sz="4" w:space="0" w:color="000000"/>
            </w:tcBorders>
            <w:shd w:val="clear" w:color="auto" w:fill="FFFFFF"/>
            <w:vAlign w:val="center"/>
          </w:tcPr>
          <w:p w14:paraId="73E287FC" w14:textId="1AC1F0AF" w:rsidR="00D93FCC" w:rsidDel="003C19C7" w:rsidRDefault="002435EC">
            <w:pPr>
              <w:rPr>
                <w:del w:id="36256" w:author="瑋婷 徐" w:date="2025-01-03T17:04:00Z" w16du:dateUtc="2025-01-03T09:04:00Z"/>
                <w:rFonts w:ascii="Times New Roman" w:eastAsia="標楷體" w:hAnsi="Times New Roman" w:cs="Times New Roman"/>
              </w:rPr>
              <w:pPrChange w:id="36257" w:author="瑋婷 徐" w:date="2025-01-03T17:04:00Z" w16du:dateUtc="2025-01-03T09:04:00Z">
                <w:pPr>
                  <w:spacing w:line="276" w:lineRule="auto"/>
                  <w:jc w:val="center"/>
                </w:pPr>
              </w:pPrChange>
            </w:pPr>
            <w:del w:id="36258" w:author="瑋婷 徐" w:date="2025-01-03T17:04:00Z" w16du:dateUtc="2025-01-03T09:04:00Z">
              <w:r w:rsidDel="003C19C7">
                <w:rPr>
                  <w:rFonts w:ascii="Times New Roman" w:hAnsi="Times New Roman" w:cs="Times New Roman"/>
                  <w:color w:val="000000"/>
                </w:rPr>
                <w:delText>21</w:delText>
              </w:r>
            </w:del>
          </w:p>
        </w:tc>
        <w:tc>
          <w:tcPr>
            <w:tcW w:w="266" w:type="dxa"/>
            <w:tcBorders>
              <w:top w:val="single" w:sz="4" w:space="0" w:color="000000"/>
              <w:bottom w:val="single" w:sz="4" w:space="0" w:color="000000"/>
            </w:tcBorders>
            <w:shd w:val="clear" w:color="auto" w:fill="D9D9D9"/>
            <w:vAlign w:val="center"/>
          </w:tcPr>
          <w:p w14:paraId="5487B679" w14:textId="7F29D527" w:rsidR="00D93FCC" w:rsidDel="003C19C7" w:rsidRDefault="002435EC">
            <w:pPr>
              <w:rPr>
                <w:del w:id="36259" w:author="瑋婷 徐" w:date="2025-01-03T17:04:00Z" w16du:dateUtc="2025-01-03T09:04:00Z"/>
                <w:rFonts w:ascii="Times New Roman" w:eastAsia="標楷體" w:hAnsi="Times New Roman" w:cs="Times New Roman"/>
              </w:rPr>
              <w:pPrChange w:id="36260" w:author="瑋婷 徐" w:date="2025-01-03T17:04:00Z" w16du:dateUtc="2025-01-03T09:04:00Z">
                <w:pPr>
                  <w:spacing w:line="276" w:lineRule="auto"/>
                  <w:jc w:val="center"/>
                </w:pPr>
              </w:pPrChange>
            </w:pPr>
            <w:del w:id="36261" w:author="瑋婷 徐" w:date="2025-01-03T17:04:00Z" w16du:dateUtc="2025-01-03T09:04:00Z">
              <w:r w:rsidDel="003C19C7">
                <w:rPr>
                  <w:rFonts w:ascii="Times New Roman" w:hAnsi="Times New Roman" w:cs="Times New Roman"/>
                  <w:color w:val="000000"/>
                </w:rPr>
                <w:delText>18</w:delText>
              </w:r>
            </w:del>
          </w:p>
        </w:tc>
        <w:tc>
          <w:tcPr>
            <w:tcW w:w="266" w:type="dxa"/>
            <w:tcBorders>
              <w:top w:val="single" w:sz="4" w:space="0" w:color="000000"/>
              <w:bottom w:val="single" w:sz="4" w:space="0" w:color="000000"/>
            </w:tcBorders>
            <w:shd w:val="clear" w:color="auto" w:fill="FFFFFF"/>
            <w:vAlign w:val="center"/>
          </w:tcPr>
          <w:p w14:paraId="75701765" w14:textId="5EDB28C3" w:rsidR="00D93FCC" w:rsidDel="003C19C7" w:rsidRDefault="002435EC">
            <w:pPr>
              <w:rPr>
                <w:del w:id="36262" w:author="瑋婷 徐" w:date="2025-01-03T17:04:00Z" w16du:dateUtc="2025-01-03T09:04:00Z"/>
                <w:rFonts w:ascii="Times New Roman" w:eastAsia="標楷體" w:hAnsi="Times New Roman" w:cs="Times New Roman"/>
              </w:rPr>
              <w:pPrChange w:id="36263" w:author="瑋婷 徐" w:date="2025-01-03T17:04:00Z" w16du:dateUtc="2025-01-03T09:04:00Z">
                <w:pPr>
                  <w:spacing w:line="276" w:lineRule="auto"/>
                  <w:jc w:val="center"/>
                </w:pPr>
              </w:pPrChange>
            </w:pPr>
            <w:del w:id="36264" w:author="瑋婷 徐" w:date="2025-01-03T17:04:00Z" w16du:dateUtc="2025-01-03T09:04:00Z">
              <w:r w:rsidDel="003C19C7">
                <w:rPr>
                  <w:rFonts w:ascii="Times New Roman" w:hAnsi="Times New Roman" w:cs="Times New Roman"/>
                  <w:color w:val="000000"/>
                </w:rPr>
                <w:delText>30</w:delText>
              </w:r>
            </w:del>
          </w:p>
        </w:tc>
        <w:tc>
          <w:tcPr>
            <w:tcW w:w="266" w:type="dxa"/>
            <w:tcBorders>
              <w:top w:val="single" w:sz="4" w:space="0" w:color="000000"/>
              <w:bottom w:val="single" w:sz="4" w:space="0" w:color="000000"/>
            </w:tcBorders>
            <w:shd w:val="clear" w:color="auto" w:fill="D9D9D9"/>
            <w:vAlign w:val="center"/>
          </w:tcPr>
          <w:p w14:paraId="683E7CEB" w14:textId="5890388C" w:rsidR="00D93FCC" w:rsidDel="003C19C7" w:rsidRDefault="002435EC">
            <w:pPr>
              <w:rPr>
                <w:del w:id="36265" w:author="瑋婷 徐" w:date="2025-01-03T17:04:00Z" w16du:dateUtc="2025-01-03T09:04:00Z"/>
                <w:rFonts w:ascii="Times New Roman" w:eastAsia="標楷體" w:hAnsi="Times New Roman" w:cs="Times New Roman"/>
              </w:rPr>
              <w:pPrChange w:id="36266" w:author="瑋婷 徐" w:date="2025-01-03T17:04:00Z" w16du:dateUtc="2025-01-03T09:04:00Z">
                <w:pPr>
                  <w:spacing w:line="276" w:lineRule="auto"/>
                  <w:jc w:val="center"/>
                </w:pPr>
              </w:pPrChange>
            </w:pPr>
            <w:del w:id="36267" w:author="瑋婷 徐" w:date="2025-01-03T17:04:00Z" w16du:dateUtc="2025-01-03T09:04:00Z">
              <w:r w:rsidDel="003C19C7">
                <w:rPr>
                  <w:rFonts w:ascii="Times New Roman" w:hAnsi="Times New Roman" w:cs="Times New Roman"/>
                  <w:color w:val="000000"/>
                </w:rPr>
                <w:delText>26</w:delText>
              </w:r>
            </w:del>
          </w:p>
        </w:tc>
        <w:tc>
          <w:tcPr>
            <w:tcW w:w="266" w:type="dxa"/>
            <w:tcBorders>
              <w:top w:val="single" w:sz="4" w:space="0" w:color="000000"/>
              <w:bottom w:val="single" w:sz="4" w:space="0" w:color="000000"/>
            </w:tcBorders>
            <w:shd w:val="clear" w:color="auto" w:fill="FFFFFF"/>
            <w:vAlign w:val="center"/>
          </w:tcPr>
          <w:p w14:paraId="404B2DB2" w14:textId="46A5DEE3" w:rsidR="00D93FCC" w:rsidDel="003C19C7" w:rsidRDefault="002435EC">
            <w:pPr>
              <w:rPr>
                <w:del w:id="36268" w:author="瑋婷 徐" w:date="2025-01-03T17:04:00Z" w16du:dateUtc="2025-01-03T09:04:00Z"/>
                <w:rFonts w:ascii="Times New Roman" w:eastAsia="標楷體" w:hAnsi="Times New Roman" w:cs="Times New Roman"/>
              </w:rPr>
              <w:pPrChange w:id="36269" w:author="瑋婷 徐" w:date="2025-01-03T17:04:00Z" w16du:dateUtc="2025-01-03T09:04:00Z">
                <w:pPr>
                  <w:spacing w:line="276" w:lineRule="auto"/>
                  <w:jc w:val="center"/>
                </w:pPr>
              </w:pPrChange>
            </w:pPr>
            <w:del w:id="36270" w:author="瑋婷 徐" w:date="2025-01-03T17:04:00Z" w16du:dateUtc="2025-01-03T09:04:00Z">
              <w:r w:rsidDel="003C19C7">
                <w:rPr>
                  <w:rFonts w:ascii="Times New Roman" w:hAnsi="Times New Roman" w:cs="Times New Roman"/>
                  <w:color w:val="000000"/>
                </w:rPr>
                <w:delText>9</w:delText>
              </w:r>
            </w:del>
          </w:p>
        </w:tc>
        <w:tc>
          <w:tcPr>
            <w:tcW w:w="266" w:type="dxa"/>
            <w:tcBorders>
              <w:top w:val="single" w:sz="4" w:space="0" w:color="000000"/>
              <w:bottom w:val="single" w:sz="4" w:space="0" w:color="000000"/>
            </w:tcBorders>
            <w:shd w:val="clear" w:color="auto" w:fill="D9D9D9"/>
            <w:vAlign w:val="center"/>
          </w:tcPr>
          <w:p w14:paraId="1F24D5D7" w14:textId="01FD55F0" w:rsidR="00D93FCC" w:rsidDel="003C19C7" w:rsidRDefault="002435EC">
            <w:pPr>
              <w:rPr>
                <w:del w:id="36271" w:author="瑋婷 徐" w:date="2025-01-03T17:04:00Z" w16du:dateUtc="2025-01-03T09:04:00Z"/>
                <w:rFonts w:ascii="Times New Roman" w:eastAsia="標楷體" w:hAnsi="Times New Roman" w:cs="Times New Roman"/>
              </w:rPr>
              <w:pPrChange w:id="36272" w:author="瑋婷 徐" w:date="2025-01-03T17:04:00Z" w16du:dateUtc="2025-01-03T09:04:00Z">
                <w:pPr>
                  <w:spacing w:line="276" w:lineRule="auto"/>
                  <w:jc w:val="center"/>
                </w:pPr>
              </w:pPrChange>
            </w:pPr>
            <w:del w:id="36273" w:author="瑋婷 徐" w:date="2025-01-03T17:04:00Z" w16du:dateUtc="2025-01-03T09:04:00Z">
              <w:r w:rsidDel="003C19C7">
                <w:rPr>
                  <w:rFonts w:ascii="Times New Roman" w:hAnsi="Times New Roman" w:cs="Times New Roman"/>
                  <w:color w:val="000000"/>
                </w:rPr>
                <w:delText>24</w:delText>
              </w:r>
            </w:del>
          </w:p>
        </w:tc>
        <w:tc>
          <w:tcPr>
            <w:tcW w:w="267" w:type="dxa"/>
            <w:tcBorders>
              <w:top w:val="single" w:sz="4" w:space="0" w:color="000000"/>
              <w:bottom w:val="single" w:sz="4" w:space="0" w:color="000000"/>
            </w:tcBorders>
            <w:shd w:val="clear" w:color="auto" w:fill="FFFFFF"/>
            <w:vAlign w:val="center"/>
          </w:tcPr>
          <w:p w14:paraId="632C5A37" w14:textId="39B8736A" w:rsidR="00D93FCC" w:rsidDel="003C19C7" w:rsidRDefault="002435EC">
            <w:pPr>
              <w:rPr>
                <w:del w:id="36274" w:author="瑋婷 徐" w:date="2025-01-03T17:04:00Z" w16du:dateUtc="2025-01-03T09:04:00Z"/>
                <w:rFonts w:ascii="Times New Roman" w:eastAsia="標楷體" w:hAnsi="Times New Roman" w:cs="Times New Roman"/>
              </w:rPr>
              <w:pPrChange w:id="36275" w:author="瑋婷 徐" w:date="2025-01-03T17:04:00Z" w16du:dateUtc="2025-01-03T09:04:00Z">
                <w:pPr>
                  <w:spacing w:line="276" w:lineRule="auto"/>
                  <w:jc w:val="center"/>
                </w:pPr>
              </w:pPrChange>
            </w:pPr>
            <w:del w:id="36276" w:author="瑋婷 徐" w:date="2025-01-03T17:04:00Z" w16du:dateUtc="2025-01-03T09:04:00Z">
              <w:r w:rsidDel="003C19C7">
                <w:rPr>
                  <w:rFonts w:ascii="Times New Roman" w:hAnsi="Times New Roman" w:cs="Times New Roman"/>
                  <w:color w:val="000000"/>
                </w:rPr>
                <w:delText>14</w:delText>
              </w:r>
            </w:del>
          </w:p>
        </w:tc>
        <w:tc>
          <w:tcPr>
            <w:tcW w:w="266" w:type="dxa"/>
            <w:tcBorders>
              <w:top w:val="single" w:sz="4" w:space="0" w:color="000000"/>
              <w:bottom w:val="single" w:sz="4" w:space="0" w:color="000000"/>
            </w:tcBorders>
            <w:shd w:val="clear" w:color="auto" w:fill="D9D9D9"/>
            <w:vAlign w:val="center"/>
          </w:tcPr>
          <w:p w14:paraId="378DEA44" w14:textId="011DE22F" w:rsidR="00D93FCC" w:rsidDel="003C19C7" w:rsidRDefault="002435EC">
            <w:pPr>
              <w:rPr>
                <w:del w:id="36277" w:author="瑋婷 徐" w:date="2025-01-03T17:04:00Z" w16du:dateUtc="2025-01-03T09:04:00Z"/>
                <w:rFonts w:ascii="Times New Roman" w:eastAsia="標楷體" w:hAnsi="Times New Roman" w:cs="Times New Roman"/>
              </w:rPr>
              <w:pPrChange w:id="36278" w:author="瑋婷 徐" w:date="2025-01-03T17:04:00Z" w16du:dateUtc="2025-01-03T09:04:00Z">
                <w:pPr>
                  <w:spacing w:line="276" w:lineRule="auto"/>
                  <w:jc w:val="center"/>
                </w:pPr>
              </w:pPrChange>
            </w:pPr>
            <w:del w:id="36279" w:author="瑋婷 徐" w:date="2025-01-03T17:04:00Z" w16du:dateUtc="2025-01-03T09:04:00Z">
              <w:r w:rsidDel="003C19C7">
                <w:rPr>
                  <w:rFonts w:ascii="Times New Roman" w:hAnsi="Times New Roman" w:cs="Times New Roman"/>
                  <w:color w:val="000000"/>
                </w:rPr>
                <w:delText>7</w:delText>
              </w:r>
            </w:del>
          </w:p>
        </w:tc>
        <w:tc>
          <w:tcPr>
            <w:tcW w:w="266" w:type="dxa"/>
            <w:tcBorders>
              <w:top w:val="single" w:sz="4" w:space="0" w:color="000000"/>
              <w:bottom w:val="single" w:sz="4" w:space="0" w:color="000000"/>
            </w:tcBorders>
            <w:shd w:val="clear" w:color="auto" w:fill="FFFFFF"/>
            <w:vAlign w:val="center"/>
          </w:tcPr>
          <w:p w14:paraId="5A60F6F6" w14:textId="6F08DCED" w:rsidR="00D93FCC" w:rsidDel="003C19C7" w:rsidRDefault="002435EC">
            <w:pPr>
              <w:rPr>
                <w:del w:id="36280" w:author="瑋婷 徐" w:date="2025-01-03T17:04:00Z" w16du:dateUtc="2025-01-03T09:04:00Z"/>
                <w:rFonts w:ascii="Times New Roman" w:eastAsia="標楷體" w:hAnsi="Times New Roman" w:cs="Times New Roman"/>
              </w:rPr>
              <w:pPrChange w:id="36281" w:author="瑋婷 徐" w:date="2025-01-03T17:04:00Z" w16du:dateUtc="2025-01-03T09:04:00Z">
                <w:pPr>
                  <w:spacing w:line="276" w:lineRule="auto"/>
                  <w:jc w:val="center"/>
                </w:pPr>
              </w:pPrChange>
            </w:pPr>
            <w:del w:id="36282" w:author="瑋婷 徐" w:date="2025-01-03T17:04:00Z" w16du:dateUtc="2025-01-03T09:04:00Z">
              <w:r w:rsidDel="003C19C7">
                <w:rPr>
                  <w:rFonts w:ascii="Times New Roman" w:hAnsi="Times New Roman" w:cs="Times New Roman"/>
                  <w:color w:val="000000"/>
                </w:rPr>
                <w:delText>19</w:delText>
              </w:r>
            </w:del>
          </w:p>
        </w:tc>
        <w:tc>
          <w:tcPr>
            <w:tcW w:w="266" w:type="dxa"/>
            <w:tcBorders>
              <w:top w:val="single" w:sz="4" w:space="0" w:color="000000"/>
              <w:bottom w:val="single" w:sz="4" w:space="0" w:color="000000"/>
            </w:tcBorders>
            <w:shd w:val="clear" w:color="auto" w:fill="D9D9D9"/>
            <w:vAlign w:val="center"/>
          </w:tcPr>
          <w:p w14:paraId="54EF276A" w14:textId="09E5206A" w:rsidR="00D93FCC" w:rsidDel="003C19C7" w:rsidRDefault="002435EC">
            <w:pPr>
              <w:rPr>
                <w:del w:id="36283" w:author="瑋婷 徐" w:date="2025-01-03T17:04:00Z" w16du:dateUtc="2025-01-03T09:04:00Z"/>
                <w:rFonts w:ascii="Times New Roman" w:eastAsia="標楷體" w:hAnsi="Times New Roman" w:cs="Times New Roman"/>
              </w:rPr>
              <w:pPrChange w:id="36284" w:author="瑋婷 徐" w:date="2025-01-03T17:04:00Z" w16du:dateUtc="2025-01-03T09:04:00Z">
                <w:pPr>
                  <w:spacing w:line="276" w:lineRule="auto"/>
                  <w:jc w:val="center"/>
                </w:pPr>
              </w:pPrChange>
            </w:pPr>
            <w:del w:id="36285" w:author="瑋婷 徐" w:date="2025-01-03T17:04:00Z" w16du:dateUtc="2025-01-03T09:04:00Z">
              <w:r w:rsidDel="003C19C7">
                <w:rPr>
                  <w:rFonts w:ascii="Times New Roman" w:hAnsi="Times New Roman" w:cs="Times New Roman"/>
                  <w:color w:val="000000"/>
                </w:rPr>
                <w:delText>17</w:delText>
              </w:r>
            </w:del>
          </w:p>
        </w:tc>
        <w:tc>
          <w:tcPr>
            <w:tcW w:w="275" w:type="dxa"/>
            <w:tcBorders>
              <w:top w:val="single" w:sz="4" w:space="0" w:color="000000"/>
              <w:bottom w:val="single" w:sz="4" w:space="0" w:color="000000"/>
            </w:tcBorders>
            <w:shd w:val="clear" w:color="auto" w:fill="FFFFFF"/>
            <w:vAlign w:val="center"/>
          </w:tcPr>
          <w:p w14:paraId="75C7E47F" w14:textId="0246DE8E" w:rsidR="00D93FCC" w:rsidDel="003C19C7" w:rsidRDefault="002435EC">
            <w:pPr>
              <w:rPr>
                <w:del w:id="36286" w:author="瑋婷 徐" w:date="2025-01-03T17:04:00Z" w16du:dateUtc="2025-01-03T09:04:00Z"/>
                <w:rFonts w:ascii="Times New Roman" w:eastAsia="標楷體" w:hAnsi="Times New Roman" w:cs="Times New Roman"/>
              </w:rPr>
              <w:pPrChange w:id="36287" w:author="瑋婷 徐" w:date="2025-01-03T17:04:00Z" w16du:dateUtc="2025-01-03T09:04:00Z">
                <w:pPr>
                  <w:spacing w:line="276" w:lineRule="auto"/>
                  <w:jc w:val="center"/>
                </w:pPr>
              </w:pPrChange>
            </w:pPr>
            <w:del w:id="36288" w:author="瑋婷 徐" w:date="2025-01-03T17:04:00Z" w16du:dateUtc="2025-01-03T09:04:00Z">
              <w:r w:rsidDel="003C19C7">
                <w:rPr>
                  <w:rFonts w:ascii="Times New Roman" w:hAnsi="Times New Roman" w:cs="Times New Roman"/>
                  <w:color w:val="000000"/>
                </w:rPr>
                <w:delText>23</w:delText>
              </w:r>
            </w:del>
          </w:p>
        </w:tc>
        <w:tc>
          <w:tcPr>
            <w:tcW w:w="266" w:type="dxa"/>
            <w:tcBorders>
              <w:top w:val="single" w:sz="4" w:space="0" w:color="000000"/>
              <w:bottom w:val="single" w:sz="4" w:space="0" w:color="000000"/>
            </w:tcBorders>
            <w:shd w:val="clear" w:color="auto" w:fill="D9D9D9"/>
            <w:vAlign w:val="center"/>
          </w:tcPr>
          <w:p w14:paraId="1095D7EC" w14:textId="41197EA2" w:rsidR="00D93FCC" w:rsidDel="003C19C7" w:rsidRDefault="002435EC">
            <w:pPr>
              <w:rPr>
                <w:del w:id="36289" w:author="瑋婷 徐" w:date="2025-01-03T17:04:00Z" w16du:dateUtc="2025-01-03T09:04:00Z"/>
                <w:rFonts w:ascii="Times New Roman" w:eastAsia="標楷體" w:hAnsi="Times New Roman" w:cs="Times New Roman"/>
              </w:rPr>
              <w:pPrChange w:id="36290" w:author="瑋婷 徐" w:date="2025-01-03T17:04:00Z" w16du:dateUtc="2025-01-03T09:04:00Z">
                <w:pPr>
                  <w:spacing w:line="276" w:lineRule="auto"/>
                  <w:jc w:val="center"/>
                </w:pPr>
              </w:pPrChange>
            </w:pPr>
            <w:del w:id="36291" w:author="瑋婷 徐" w:date="2025-01-03T17:04:00Z" w16du:dateUtc="2025-01-03T09:04:00Z">
              <w:r w:rsidDel="003C19C7">
                <w:rPr>
                  <w:rFonts w:ascii="Times New Roman" w:hAnsi="Times New Roman" w:cs="Times New Roman"/>
                  <w:color w:val="000000"/>
                </w:rPr>
                <w:delText>27</w:delText>
              </w:r>
            </w:del>
          </w:p>
        </w:tc>
        <w:tc>
          <w:tcPr>
            <w:tcW w:w="266" w:type="dxa"/>
            <w:tcBorders>
              <w:top w:val="single" w:sz="4" w:space="0" w:color="000000"/>
              <w:bottom w:val="single" w:sz="4" w:space="0" w:color="000000"/>
            </w:tcBorders>
            <w:shd w:val="clear" w:color="auto" w:fill="FFFFFF"/>
            <w:vAlign w:val="center"/>
          </w:tcPr>
          <w:p w14:paraId="5F892EE8" w14:textId="682C4B7A" w:rsidR="00D93FCC" w:rsidDel="003C19C7" w:rsidRDefault="002435EC">
            <w:pPr>
              <w:rPr>
                <w:del w:id="36292" w:author="瑋婷 徐" w:date="2025-01-03T17:04:00Z" w16du:dateUtc="2025-01-03T09:04:00Z"/>
                <w:rFonts w:ascii="Times New Roman" w:eastAsia="標楷體" w:hAnsi="Times New Roman" w:cs="Times New Roman"/>
              </w:rPr>
              <w:pPrChange w:id="36293" w:author="瑋婷 徐" w:date="2025-01-03T17:04:00Z" w16du:dateUtc="2025-01-03T09:04:00Z">
                <w:pPr>
                  <w:spacing w:line="276" w:lineRule="auto"/>
                  <w:jc w:val="center"/>
                </w:pPr>
              </w:pPrChange>
            </w:pPr>
            <w:del w:id="36294" w:author="瑋婷 徐" w:date="2025-01-03T17:04:00Z" w16du:dateUtc="2025-01-03T09:04:00Z">
              <w:r w:rsidDel="003C19C7">
                <w:rPr>
                  <w:rFonts w:ascii="Times New Roman" w:hAnsi="Times New Roman" w:cs="Times New Roman"/>
                  <w:color w:val="000000"/>
                </w:rPr>
                <w:delText>22</w:delText>
              </w:r>
            </w:del>
          </w:p>
        </w:tc>
        <w:tc>
          <w:tcPr>
            <w:tcW w:w="263" w:type="dxa"/>
            <w:tcBorders>
              <w:top w:val="single" w:sz="4" w:space="0" w:color="000000"/>
              <w:bottom w:val="single" w:sz="4" w:space="0" w:color="000000"/>
            </w:tcBorders>
            <w:shd w:val="clear" w:color="auto" w:fill="D9D9D9"/>
            <w:vAlign w:val="center"/>
          </w:tcPr>
          <w:p w14:paraId="2CD960A3" w14:textId="08632A42" w:rsidR="00D93FCC" w:rsidDel="003C19C7" w:rsidRDefault="002435EC">
            <w:pPr>
              <w:rPr>
                <w:del w:id="36295" w:author="瑋婷 徐" w:date="2025-01-03T17:04:00Z" w16du:dateUtc="2025-01-03T09:04:00Z"/>
                <w:rFonts w:ascii="Times New Roman" w:eastAsia="標楷體" w:hAnsi="Times New Roman" w:cs="Times New Roman"/>
              </w:rPr>
              <w:pPrChange w:id="36296" w:author="瑋婷 徐" w:date="2025-01-03T17:04:00Z" w16du:dateUtc="2025-01-03T09:04:00Z">
                <w:pPr>
                  <w:spacing w:line="276" w:lineRule="auto"/>
                  <w:jc w:val="center"/>
                </w:pPr>
              </w:pPrChange>
            </w:pPr>
            <w:del w:id="36297" w:author="瑋婷 徐" w:date="2025-01-03T17:04:00Z" w16du:dateUtc="2025-01-03T09:04:00Z">
              <w:r w:rsidDel="003C19C7">
                <w:rPr>
                  <w:rFonts w:ascii="Times New Roman" w:hAnsi="Times New Roman" w:cs="Times New Roman"/>
                  <w:color w:val="000000"/>
                </w:rPr>
                <w:delText>10</w:delText>
              </w:r>
            </w:del>
          </w:p>
        </w:tc>
        <w:tc>
          <w:tcPr>
            <w:tcW w:w="266" w:type="dxa"/>
            <w:tcBorders>
              <w:top w:val="single" w:sz="4" w:space="0" w:color="000000"/>
              <w:bottom w:val="single" w:sz="4" w:space="0" w:color="000000"/>
            </w:tcBorders>
            <w:shd w:val="clear" w:color="auto" w:fill="FFFFFF"/>
            <w:vAlign w:val="center"/>
          </w:tcPr>
          <w:p w14:paraId="2A5D0556" w14:textId="7010B7FF" w:rsidR="00D93FCC" w:rsidDel="003C19C7" w:rsidRDefault="002435EC">
            <w:pPr>
              <w:rPr>
                <w:del w:id="36298" w:author="瑋婷 徐" w:date="2025-01-03T17:04:00Z" w16du:dateUtc="2025-01-03T09:04:00Z"/>
                <w:rFonts w:ascii="Times New Roman" w:eastAsia="標楷體" w:hAnsi="Times New Roman" w:cs="Times New Roman"/>
              </w:rPr>
              <w:pPrChange w:id="36299" w:author="瑋婷 徐" w:date="2025-01-03T17:04:00Z" w16du:dateUtc="2025-01-03T09:04:00Z">
                <w:pPr>
                  <w:spacing w:line="276" w:lineRule="auto"/>
                  <w:jc w:val="center"/>
                </w:pPr>
              </w:pPrChange>
            </w:pPr>
            <w:del w:id="36300" w:author="瑋婷 徐" w:date="2025-01-03T17:04:00Z" w16du:dateUtc="2025-01-03T09:04:00Z">
              <w:r w:rsidDel="003C19C7">
                <w:rPr>
                  <w:rFonts w:ascii="Times New Roman" w:hAnsi="Times New Roman" w:cs="Times New Roman"/>
                  <w:color w:val="000000"/>
                </w:rPr>
                <w:delText>15</w:delText>
              </w:r>
            </w:del>
          </w:p>
        </w:tc>
        <w:tc>
          <w:tcPr>
            <w:tcW w:w="266" w:type="dxa"/>
            <w:tcBorders>
              <w:top w:val="single" w:sz="4" w:space="0" w:color="000000"/>
              <w:bottom w:val="single" w:sz="4" w:space="0" w:color="000000"/>
            </w:tcBorders>
            <w:shd w:val="clear" w:color="auto" w:fill="D9D9D9"/>
            <w:vAlign w:val="center"/>
          </w:tcPr>
          <w:p w14:paraId="4DA28FF4" w14:textId="7428D54C" w:rsidR="00D93FCC" w:rsidDel="003C19C7" w:rsidRDefault="002435EC">
            <w:pPr>
              <w:rPr>
                <w:del w:id="36301" w:author="瑋婷 徐" w:date="2025-01-03T17:04:00Z" w16du:dateUtc="2025-01-03T09:04:00Z"/>
                <w:rFonts w:ascii="Times New Roman" w:eastAsia="標楷體" w:hAnsi="Times New Roman" w:cs="Times New Roman"/>
              </w:rPr>
              <w:pPrChange w:id="36302" w:author="瑋婷 徐" w:date="2025-01-03T17:04:00Z" w16du:dateUtc="2025-01-03T09:04:00Z">
                <w:pPr>
                  <w:spacing w:line="276" w:lineRule="auto"/>
                  <w:jc w:val="center"/>
                </w:pPr>
              </w:pPrChange>
            </w:pPr>
            <w:del w:id="36303" w:author="瑋婷 徐" w:date="2025-01-03T17:04:00Z" w16du:dateUtc="2025-01-03T09:04:00Z">
              <w:r w:rsidDel="003C19C7">
                <w:rPr>
                  <w:rFonts w:ascii="Times New Roman" w:hAnsi="Times New Roman" w:cs="Times New Roman"/>
                  <w:color w:val="000000"/>
                </w:rPr>
                <w:delText>22</w:delText>
              </w:r>
            </w:del>
          </w:p>
        </w:tc>
        <w:tc>
          <w:tcPr>
            <w:tcW w:w="266" w:type="dxa"/>
            <w:tcBorders>
              <w:top w:val="single" w:sz="4" w:space="0" w:color="000000"/>
              <w:bottom w:val="single" w:sz="4" w:space="0" w:color="000000"/>
            </w:tcBorders>
            <w:shd w:val="clear" w:color="auto" w:fill="FFFFFF"/>
            <w:vAlign w:val="center"/>
          </w:tcPr>
          <w:p w14:paraId="70796A11" w14:textId="555AD946" w:rsidR="00D93FCC" w:rsidDel="003C19C7" w:rsidRDefault="002435EC">
            <w:pPr>
              <w:rPr>
                <w:del w:id="36304" w:author="瑋婷 徐" w:date="2025-01-03T17:04:00Z" w16du:dateUtc="2025-01-03T09:04:00Z"/>
                <w:rFonts w:ascii="Times New Roman" w:eastAsia="標楷體" w:hAnsi="Times New Roman" w:cs="Times New Roman"/>
              </w:rPr>
              <w:pPrChange w:id="36305" w:author="瑋婷 徐" w:date="2025-01-03T17:04:00Z" w16du:dateUtc="2025-01-03T09:04:00Z">
                <w:pPr>
                  <w:spacing w:line="276" w:lineRule="auto"/>
                  <w:jc w:val="center"/>
                </w:pPr>
              </w:pPrChange>
            </w:pPr>
            <w:del w:id="36306" w:author="瑋婷 徐" w:date="2025-01-03T17:04:00Z" w16du:dateUtc="2025-01-03T09:04:00Z">
              <w:r w:rsidDel="003C19C7">
                <w:rPr>
                  <w:rFonts w:ascii="Times New Roman" w:hAnsi="Times New Roman" w:cs="Times New Roman"/>
                  <w:color w:val="000000"/>
                </w:rPr>
                <w:delText>13</w:delText>
              </w:r>
            </w:del>
          </w:p>
        </w:tc>
        <w:tc>
          <w:tcPr>
            <w:tcW w:w="263" w:type="dxa"/>
            <w:tcBorders>
              <w:top w:val="single" w:sz="4" w:space="0" w:color="000000"/>
              <w:bottom w:val="single" w:sz="4" w:space="0" w:color="000000"/>
            </w:tcBorders>
            <w:shd w:val="clear" w:color="auto" w:fill="D9D9D9"/>
            <w:vAlign w:val="center"/>
          </w:tcPr>
          <w:p w14:paraId="7CE6F3A0" w14:textId="66784B13" w:rsidR="00D93FCC" w:rsidDel="003C19C7" w:rsidRDefault="002435EC">
            <w:pPr>
              <w:rPr>
                <w:del w:id="36307" w:author="瑋婷 徐" w:date="2025-01-03T17:04:00Z" w16du:dateUtc="2025-01-03T09:04:00Z"/>
                <w:rFonts w:ascii="Times New Roman" w:eastAsia="標楷體" w:hAnsi="Times New Roman" w:cs="Times New Roman"/>
              </w:rPr>
              <w:pPrChange w:id="36308" w:author="瑋婷 徐" w:date="2025-01-03T17:04:00Z" w16du:dateUtc="2025-01-03T09:04:00Z">
                <w:pPr>
                  <w:spacing w:line="276" w:lineRule="auto"/>
                  <w:jc w:val="center"/>
                </w:pPr>
              </w:pPrChange>
            </w:pPr>
            <w:del w:id="36309" w:author="瑋婷 徐" w:date="2025-01-03T17:04:00Z" w16du:dateUtc="2025-01-03T09:04:00Z">
              <w:r w:rsidDel="003C19C7">
                <w:rPr>
                  <w:rFonts w:ascii="Times New Roman" w:hAnsi="Times New Roman" w:cs="Times New Roman"/>
                  <w:color w:val="000000"/>
                </w:rPr>
                <w:delText>8</w:delText>
              </w:r>
            </w:del>
          </w:p>
        </w:tc>
        <w:tc>
          <w:tcPr>
            <w:tcW w:w="266" w:type="dxa"/>
            <w:tcBorders>
              <w:top w:val="single" w:sz="4" w:space="0" w:color="000000"/>
              <w:bottom w:val="single" w:sz="4" w:space="0" w:color="000000"/>
            </w:tcBorders>
            <w:shd w:val="clear" w:color="auto" w:fill="FFFFFF"/>
            <w:vAlign w:val="center"/>
          </w:tcPr>
          <w:p w14:paraId="431D3F3B" w14:textId="7E8DA702" w:rsidR="00D93FCC" w:rsidDel="003C19C7" w:rsidRDefault="002435EC">
            <w:pPr>
              <w:rPr>
                <w:del w:id="36310" w:author="瑋婷 徐" w:date="2025-01-03T17:04:00Z" w16du:dateUtc="2025-01-03T09:04:00Z"/>
                <w:rFonts w:ascii="Times New Roman" w:eastAsia="標楷體" w:hAnsi="Times New Roman" w:cs="Times New Roman"/>
              </w:rPr>
              <w:pPrChange w:id="36311" w:author="瑋婷 徐" w:date="2025-01-03T17:04:00Z" w16du:dateUtc="2025-01-03T09:04:00Z">
                <w:pPr>
                  <w:spacing w:line="276" w:lineRule="auto"/>
                  <w:jc w:val="center"/>
                </w:pPr>
              </w:pPrChange>
            </w:pPr>
            <w:del w:id="36312" w:author="瑋婷 徐" w:date="2025-01-03T17:04:00Z" w16du:dateUtc="2025-01-03T09:04:00Z">
              <w:r w:rsidDel="003C19C7">
                <w:rPr>
                  <w:rFonts w:ascii="Times New Roman" w:hAnsi="Times New Roman" w:cs="Times New Roman"/>
                  <w:color w:val="000000"/>
                </w:rPr>
                <w:delText>24</w:delText>
              </w:r>
            </w:del>
          </w:p>
        </w:tc>
        <w:tc>
          <w:tcPr>
            <w:tcW w:w="266" w:type="dxa"/>
            <w:tcBorders>
              <w:top w:val="single" w:sz="4" w:space="0" w:color="000000"/>
              <w:bottom w:val="single" w:sz="4" w:space="0" w:color="000000"/>
            </w:tcBorders>
            <w:shd w:val="clear" w:color="auto" w:fill="D9D9D9"/>
            <w:vAlign w:val="center"/>
          </w:tcPr>
          <w:p w14:paraId="540F88E2" w14:textId="7390CE9D" w:rsidR="00D93FCC" w:rsidDel="003C19C7" w:rsidRDefault="002435EC">
            <w:pPr>
              <w:rPr>
                <w:del w:id="36313" w:author="瑋婷 徐" w:date="2025-01-03T17:04:00Z" w16du:dateUtc="2025-01-03T09:04:00Z"/>
                <w:rFonts w:ascii="Times New Roman" w:eastAsia="標楷體" w:hAnsi="Times New Roman" w:cs="Times New Roman"/>
              </w:rPr>
              <w:pPrChange w:id="36314" w:author="瑋婷 徐" w:date="2025-01-03T17:04:00Z" w16du:dateUtc="2025-01-03T09:04:00Z">
                <w:pPr>
                  <w:spacing w:line="276" w:lineRule="auto"/>
                  <w:jc w:val="center"/>
                </w:pPr>
              </w:pPrChange>
            </w:pPr>
            <w:del w:id="36315" w:author="瑋婷 徐" w:date="2025-01-03T17:04:00Z" w16du:dateUtc="2025-01-03T09:04:00Z">
              <w:r w:rsidDel="003C19C7">
                <w:rPr>
                  <w:rFonts w:ascii="Times New Roman" w:hAnsi="Times New Roman" w:cs="Times New Roman"/>
                  <w:color w:val="000000"/>
                </w:rPr>
                <w:delText>21</w:delText>
              </w:r>
            </w:del>
          </w:p>
        </w:tc>
        <w:tc>
          <w:tcPr>
            <w:tcW w:w="267" w:type="dxa"/>
            <w:tcBorders>
              <w:top w:val="single" w:sz="4" w:space="0" w:color="000000"/>
              <w:bottom w:val="single" w:sz="4" w:space="0" w:color="000000"/>
            </w:tcBorders>
            <w:shd w:val="clear" w:color="auto" w:fill="FFFFFF"/>
            <w:vAlign w:val="center"/>
          </w:tcPr>
          <w:p w14:paraId="730326C2" w14:textId="3B0FD4C4" w:rsidR="00D93FCC" w:rsidDel="003C19C7" w:rsidRDefault="002435EC">
            <w:pPr>
              <w:rPr>
                <w:del w:id="36316" w:author="瑋婷 徐" w:date="2025-01-03T17:04:00Z" w16du:dateUtc="2025-01-03T09:04:00Z"/>
                <w:rFonts w:ascii="Times New Roman" w:eastAsia="標楷體" w:hAnsi="Times New Roman" w:cs="Times New Roman"/>
              </w:rPr>
              <w:pPrChange w:id="36317" w:author="瑋婷 徐" w:date="2025-01-03T17:04:00Z" w16du:dateUtc="2025-01-03T09:04:00Z">
                <w:pPr>
                  <w:spacing w:line="276" w:lineRule="auto"/>
                  <w:jc w:val="center"/>
                </w:pPr>
              </w:pPrChange>
            </w:pPr>
            <w:del w:id="36318" w:author="瑋婷 徐" w:date="2025-01-03T17:04:00Z" w16du:dateUtc="2025-01-03T09:04:00Z">
              <w:r w:rsidDel="003C19C7">
                <w:rPr>
                  <w:rFonts w:ascii="Times New Roman" w:hAnsi="Times New Roman" w:cs="Times New Roman"/>
                  <w:color w:val="000000"/>
                </w:rPr>
                <w:delText>22</w:delText>
              </w:r>
            </w:del>
          </w:p>
        </w:tc>
        <w:tc>
          <w:tcPr>
            <w:tcW w:w="251" w:type="dxa"/>
            <w:tcBorders>
              <w:top w:val="single" w:sz="4" w:space="0" w:color="000000"/>
              <w:bottom w:val="single" w:sz="4" w:space="0" w:color="000000"/>
              <w:right w:val="single" w:sz="4" w:space="0" w:color="000000"/>
            </w:tcBorders>
            <w:shd w:val="clear" w:color="auto" w:fill="D9D9D9"/>
            <w:vAlign w:val="center"/>
          </w:tcPr>
          <w:p w14:paraId="5AF2C674" w14:textId="78064997" w:rsidR="00D93FCC" w:rsidDel="003C19C7" w:rsidRDefault="002435EC">
            <w:pPr>
              <w:rPr>
                <w:del w:id="36319" w:author="瑋婷 徐" w:date="2025-01-03T17:04:00Z" w16du:dateUtc="2025-01-03T09:04:00Z"/>
                <w:rFonts w:ascii="Times New Roman" w:eastAsia="標楷體" w:hAnsi="Times New Roman" w:cs="Times New Roman"/>
              </w:rPr>
              <w:pPrChange w:id="36320" w:author="瑋婷 徐" w:date="2025-01-03T17:04:00Z" w16du:dateUtc="2025-01-03T09:04:00Z">
                <w:pPr>
                  <w:spacing w:line="276" w:lineRule="auto"/>
                  <w:jc w:val="center"/>
                </w:pPr>
              </w:pPrChange>
            </w:pPr>
            <w:del w:id="36321" w:author="瑋婷 徐" w:date="2025-01-03T17:04:00Z" w16du:dateUtc="2025-01-03T09:04:00Z">
              <w:r w:rsidDel="003C19C7">
                <w:rPr>
                  <w:rFonts w:ascii="Times New Roman" w:hAnsi="Times New Roman" w:cs="Times New Roman"/>
                  <w:color w:val="000000"/>
                </w:rPr>
                <w:delText>13</w:delText>
              </w:r>
            </w:del>
          </w:p>
        </w:tc>
      </w:tr>
    </w:tbl>
    <w:p w14:paraId="51F785A1" w14:textId="77777777" w:rsidR="00D93FCC" w:rsidRDefault="002435EC" w:rsidP="003C19C7">
      <w:pPr>
        <w:rPr>
          <w:rFonts w:ascii="Times New Roman" w:eastAsia="標楷體" w:hAnsi="Times New Roman" w:cs="Times New Roman"/>
        </w:rPr>
      </w:pPr>
      <w:r>
        <w:rPr>
          <w:rFonts w:ascii="Times New Roman" w:eastAsia="標楷體" w:hAnsi="Times New Roman" w:cs="Times New Roman"/>
        </w:rPr>
        <w:t>註：</w:t>
      </w:r>
    </w:p>
    <w:p w14:paraId="1FCE51EC" w14:textId="77777777" w:rsidR="00D93FCC" w:rsidRDefault="002435EC">
      <w:pPr>
        <w:rPr>
          <w:rFonts w:ascii="Times New Roman" w:eastAsia="標楷體" w:hAnsi="Times New Roman" w:cs="Times New Roman"/>
        </w:rPr>
      </w:pPr>
      <w:r>
        <w:t xml:space="preserve">1. </w:t>
      </w:r>
      <w:r>
        <w:rPr>
          <w:rFonts w:ascii="Times New Roman" w:eastAsia="標楷體" w:hAnsi="Times New Roman" w:cs="Times New Roman"/>
        </w:rPr>
        <w:t>樣區序號所對應的樣區名稱等資訊請參考表</w:t>
      </w:r>
      <w:r>
        <w:rPr>
          <w:rFonts w:ascii="Times New Roman" w:eastAsia="標楷體" w:hAnsi="Times New Roman" w:cs="Times New Roman"/>
        </w:rPr>
        <w:t>10</w:t>
      </w:r>
      <w:r>
        <w:rPr>
          <w:rFonts w:ascii="Times New Roman" w:eastAsia="標楷體" w:hAnsi="Times New Roman" w:cs="Times New Roman"/>
        </w:rPr>
        <w:t>。</w:t>
      </w:r>
    </w:p>
    <w:p w14:paraId="49299BCE" w14:textId="77777777" w:rsidR="00D93FCC" w:rsidRDefault="002435EC">
      <w:pPr>
        <w:rPr>
          <w:rFonts w:ascii="Times New Roman" w:eastAsia="標楷體" w:hAnsi="Times New Roman" w:cs="Times New Roman"/>
        </w:rPr>
      </w:pPr>
      <w:r>
        <w:rPr>
          <w:rFonts w:ascii="Times New Roman" w:eastAsia="標楷體" w:hAnsi="Times New Roman" w:cs="Times New Roman"/>
        </w:rPr>
        <w:t xml:space="preserve">2. </w:t>
      </w:r>
      <w:r>
        <w:rPr>
          <w:rFonts w:ascii="Times New Roman" w:eastAsia="標楷體" w:hAnsi="Times New Roman" w:cs="Times New Roman"/>
        </w:rPr>
        <w:t>鳥種名、學名的認定均依據中華民國野鳥學會公布之臺灣鳥類名錄（</w:t>
      </w:r>
      <w:r>
        <w:rPr>
          <w:rFonts w:ascii="Times New Roman" w:eastAsia="標楷體" w:hAnsi="Times New Roman" w:cs="Times New Roman"/>
        </w:rPr>
        <w:t>2023</w:t>
      </w:r>
      <w:r>
        <w:rPr>
          <w:rFonts w:ascii="Times New Roman" w:eastAsia="標楷體" w:hAnsi="Times New Roman" w:cs="Times New Roman"/>
        </w:rPr>
        <w:t>年版，分類依據</w:t>
      </w:r>
      <w:r>
        <w:rPr>
          <w:rFonts w:ascii="Times New Roman" w:eastAsia="標楷體" w:hAnsi="Times New Roman" w:cs="Times New Roman"/>
        </w:rPr>
        <w:t xml:space="preserve"> Clements v2022</w:t>
      </w:r>
      <w:r>
        <w:rPr>
          <w:rFonts w:ascii="Times New Roman" w:eastAsia="標楷體" w:hAnsi="Times New Roman" w:cs="Times New Roman"/>
        </w:rPr>
        <w:t>）。</w:t>
      </w:r>
    </w:p>
    <w:p w14:paraId="5C4B1C34" w14:textId="658912B7" w:rsidR="00D93FCC" w:rsidRDefault="002435EC">
      <w:pPr>
        <w:rPr>
          <w:rFonts w:ascii="Times New Roman" w:eastAsia="標楷體" w:hAnsi="Times New Roman" w:cs="Times New Roman"/>
        </w:rPr>
      </w:pPr>
      <w:r>
        <w:rPr>
          <w:rFonts w:ascii="Times New Roman" w:eastAsia="標楷體" w:hAnsi="Times New Roman" w:cs="Times New Roman"/>
        </w:rPr>
        <w:t xml:space="preserve">3. </w:t>
      </w:r>
      <w:r>
        <w:rPr>
          <w:rFonts w:ascii="Times New Roman" w:eastAsia="標楷體" w:hAnsi="Times New Roman" w:cs="Times New Roman"/>
        </w:rPr>
        <w:t>標示</w:t>
      </w:r>
      <w:r w:rsidR="009B088F">
        <w:rPr>
          <w:color w:val="000000"/>
        </w:rPr>
        <w:t>◎</w:t>
      </w:r>
      <w:r>
        <w:rPr>
          <w:rFonts w:ascii="Times New Roman" w:eastAsia="標楷體" w:hAnsi="Times New Roman" w:cs="Times New Roman"/>
        </w:rPr>
        <w:t>與</w:t>
      </w:r>
      <w:r>
        <w:rPr>
          <w:rFonts w:ascii="Times New Roman" w:eastAsia="標楷體" w:hAnsi="Times New Roman" w:cs="Times New Roman"/>
        </w:rPr>
        <w:t>※</w:t>
      </w:r>
      <w:r>
        <w:rPr>
          <w:rFonts w:ascii="Times New Roman" w:eastAsia="標楷體" w:hAnsi="Times New Roman" w:cs="Times New Roman"/>
        </w:rPr>
        <w:t>分別為註</w:t>
      </w:r>
      <w:r>
        <w:rPr>
          <w:rFonts w:ascii="Times New Roman" w:eastAsia="標楷體" w:hAnsi="Times New Roman" w:cs="Times New Roman"/>
        </w:rPr>
        <w:t>2</w:t>
      </w:r>
      <w:r>
        <w:rPr>
          <w:rFonts w:ascii="Times New Roman" w:eastAsia="標楷體" w:hAnsi="Times New Roman" w:cs="Times New Roman"/>
        </w:rPr>
        <w:t>之臺灣鳥類名錄所公布之臺灣特有種、臺灣特有亞種。</w:t>
      </w:r>
    </w:p>
    <w:p w14:paraId="4885E616" w14:textId="54FBF925" w:rsidR="00D93FCC" w:rsidRDefault="002435EC">
      <w:pPr>
        <w:pStyle w:val="aff3"/>
        <w:ind w:left="0"/>
        <w:rPr>
          <w:rFonts w:ascii="Times New Roman" w:eastAsia="標楷體" w:hAnsi="Times New Roman" w:cs="Times New Roman"/>
        </w:rPr>
        <w:sectPr w:rsidR="00D93FCC">
          <w:footerReference w:type="default" r:id="rId22"/>
          <w:footerReference w:type="first" r:id="rId23"/>
          <w:pgSz w:w="16838" w:h="11906" w:orient="landscape"/>
          <w:pgMar w:top="720" w:right="720" w:bottom="1049" w:left="720" w:header="0" w:footer="992" w:gutter="0"/>
          <w:cols w:space="720"/>
          <w:formProt w:val="0"/>
          <w:docGrid w:type="lines" w:linePitch="360"/>
        </w:sectPr>
      </w:pPr>
      <w:r>
        <w:rPr>
          <w:rFonts w:ascii="Times New Roman" w:eastAsia="標楷體" w:hAnsi="Times New Roman" w:cs="Times New Roman"/>
        </w:rPr>
        <w:t>4.</w:t>
      </w:r>
      <w:r>
        <w:rPr>
          <w:rFonts w:ascii="Times New Roman" w:eastAsia="標楷體" w:hAnsi="Times New Roman" w:cs="Times New Roman"/>
        </w:rPr>
        <w:t>標示</w:t>
      </w:r>
      <w:r>
        <w:rPr>
          <w:rFonts w:ascii="Times New Roman" w:eastAsia="標楷體" w:hAnsi="Times New Roman" w:cs="Times New Roman"/>
        </w:rPr>
        <w:t>II</w:t>
      </w:r>
      <w:r>
        <w:rPr>
          <w:rFonts w:ascii="Times New Roman" w:eastAsia="標楷體" w:hAnsi="Times New Roman" w:cs="Times New Roman"/>
        </w:rPr>
        <w:t>為</w:t>
      </w:r>
      <w:r w:rsidR="00EC57E2">
        <w:rPr>
          <w:rFonts w:ascii="Times New Roman" w:eastAsia="標楷體" w:hAnsi="Times New Roman" w:cs="Times New Roman"/>
        </w:rPr>
        <w:t>農業部</w:t>
      </w:r>
      <w:r w:rsidR="00EC57E2">
        <w:rPr>
          <w:rFonts w:ascii="Times New Roman" w:eastAsia="標楷體" w:hAnsi="Times New Roman" w:cs="Times New Roman" w:hint="eastAsia"/>
        </w:rPr>
        <w:t>(</w:t>
      </w:r>
      <w:r w:rsidR="00EC57E2">
        <w:rPr>
          <w:rFonts w:ascii="Times New Roman" w:eastAsia="標楷體" w:hAnsi="Times New Roman" w:cs="Times New Roman" w:hint="eastAsia"/>
        </w:rPr>
        <w:t>前身為</w:t>
      </w:r>
      <w:r>
        <w:rPr>
          <w:rFonts w:ascii="Times New Roman" w:eastAsia="標楷體" w:hAnsi="Times New Roman" w:cs="Times New Roman"/>
        </w:rPr>
        <w:t>農委會</w:t>
      </w:r>
      <w:r w:rsidR="00EC57E2">
        <w:rPr>
          <w:rFonts w:ascii="Times New Roman" w:eastAsia="標楷體" w:hAnsi="Times New Roman" w:cs="Times New Roman" w:hint="eastAsia"/>
        </w:rPr>
        <w:t>)</w:t>
      </w:r>
      <w:r>
        <w:rPr>
          <w:rFonts w:ascii="Times New Roman" w:eastAsia="標楷體" w:hAnsi="Times New Roman" w:cs="Times New Roman"/>
        </w:rPr>
        <w:t>公告之第二級珍貴稀有保育類、</w:t>
      </w:r>
      <w:r>
        <w:rPr>
          <w:rFonts w:ascii="Times New Roman" w:eastAsia="標楷體" w:hAnsi="Times New Roman" w:cs="Times New Roman"/>
        </w:rPr>
        <w:t>III</w:t>
      </w:r>
      <w:r>
        <w:rPr>
          <w:rFonts w:ascii="Times New Roman" w:eastAsia="標楷體" w:hAnsi="Times New Roman" w:cs="Times New Roman"/>
        </w:rPr>
        <w:t>為第三級其他應予保育類。部分鳥類在近年由亞種提升為種，因野外區別不易，故以新分類鳥種並列表示，例如：白氏地鶇</w:t>
      </w:r>
      <w:r>
        <w:rPr>
          <w:rFonts w:ascii="Times New Roman" w:eastAsia="標楷體" w:hAnsi="Times New Roman" w:cs="Times New Roman"/>
        </w:rPr>
        <w:t xml:space="preserve"> /</w:t>
      </w:r>
      <w:r>
        <w:rPr>
          <w:rFonts w:ascii="Times New Roman" w:eastAsia="標楷體" w:hAnsi="Times New Roman" w:cs="Times New Roman"/>
        </w:rPr>
        <w:t>虎斑地鶇、西方黃鶺鴒</w:t>
      </w:r>
      <w:r>
        <w:rPr>
          <w:rFonts w:ascii="Times New Roman" w:eastAsia="標楷體" w:hAnsi="Times New Roman" w:cs="Times New Roman"/>
        </w:rPr>
        <w:t xml:space="preserve"> / </w:t>
      </w:r>
      <w:r>
        <w:rPr>
          <w:rFonts w:ascii="Times New Roman" w:eastAsia="標楷體" w:hAnsi="Times New Roman" w:cs="Times New Roman"/>
        </w:rPr>
        <w:t>東方黃鶺鴒。</w:t>
      </w:r>
      <w:r>
        <w:br w:type="page"/>
      </w:r>
    </w:p>
    <w:p w14:paraId="53D8A2BF" w14:textId="1734D344"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13</w:t>
      </w:r>
      <w:r>
        <w:rPr>
          <w:rFonts w:ascii="Times New Roman" w:eastAsia="標楷體" w:hAnsi="Times New Roman" w:cs="Times New Roman"/>
        </w:rPr>
        <w:t>、</w:t>
      </w:r>
      <w:r>
        <w:rPr>
          <w:rFonts w:ascii="Times New Roman" w:eastAsia="標楷體" w:hAnsi="Times New Roman" w:cs="Times New Roman"/>
        </w:rPr>
        <w:t>202</w:t>
      </w:r>
      <w:del w:id="36322" w:author="瑋婷 徐" w:date="2025-01-03T14:56:00Z" w16du:dateUtc="2025-01-03T06:56:00Z">
        <w:r w:rsidDel="00AA385F">
          <w:rPr>
            <w:rFonts w:ascii="Times New Roman" w:eastAsia="標楷體" w:hAnsi="Times New Roman" w:cs="Times New Roman"/>
          </w:rPr>
          <w:delText>3</w:delText>
        </w:r>
      </w:del>
      <w:ins w:id="36323" w:author="瑋婷 徐" w:date="2025-01-03T14:56:00Z" w16du:dateUtc="2025-01-03T06:56:00Z">
        <w:r w:rsidR="00AA385F">
          <w:rPr>
            <w:rFonts w:ascii="Times New Roman" w:eastAsia="標楷體" w:hAnsi="Times New Roman" w:cs="Times New Roman" w:hint="eastAsia"/>
          </w:rPr>
          <w:t>4</w:t>
        </w:r>
      </w:ins>
      <w:r>
        <w:rPr>
          <w:rFonts w:ascii="Times New Roman" w:eastAsia="標楷體" w:hAnsi="Times New Roman" w:cs="Times New Roman"/>
        </w:rPr>
        <w:t>年繁殖鳥類調查</w:t>
      </w:r>
      <w:r w:rsidR="00EC57E2">
        <w:rPr>
          <w:rFonts w:ascii="標楷體" w:eastAsia="標楷體" w:hAnsi="標楷體" w:cs="Times New Roman" w:hint="eastAsia"/>
        </w:rPr>
        <w:t>，</w:t>
      </w:r>
      <w:ins w:id="36324" w:author="瑋婷 徐" w:date="2025-01-03T14:57:00Z" w16du:dateUtc="2025-01-03T06:57:00Z">
        <w:r w:rsidR="00AA385F" w:rsidRPr="00AA385F">
          <w:rPr>
            <w:rFonts w:ascii="標楷體" w:eastAsia="標楷體" w:hAnsi="標楷體" w:cs="Times New Roman" w:hint="eastAsia"/>
          </w:rPr>
          <w:t>優等樣區列表</w:t>
        </w:r>
      </w:ins>
      <w:del w:id="36325" w:author="瑋婷 徐" w:date="2025-01-03T14:57:00Z" w16du:dateUtc="2025-01-03T06:57:00Z">
        <w:r w:rsidDel="00AA385F">
          <w:rPr>
            <w:rFonts w:ascii="Times New Roman" w:eastAsia="標楷體" w:hAnsi="Times New Roman" w:cs="Times New Roman"/>
          </w:rPr>
          <w:delText>數量前</w:delText>
        </w:r>
        <w:r w:rsidDel="00AA385F">
          <w:rPr>
            <w:rFonts w:ascii="Times New Roman" w:eastAsia="標楷體" w:hAnsi="Times New Roman" w:cs="Times New Roman"/>
          </w:rPr>
          <w:delText>10</w:delText>
        </w:r>
        <w:r w:rsidDel="00AA385F">
          <w:rPr>
            <w:rFonts w:ascii="Times New Roman" w:eastAsia="標楷體" w:hAnsi="Times New Roman" w:cs="Times New Roman"/>
          </w:rPr>
          <w:delText>名鳥種</w:delText>
        </w:r>
      </w:del>
    </w:p>
    <w:tbl>
      <w:tblPr>
        <w:tblStyle w:val="Table"/>
        <w:tblW w:w="5000" w:type="pct"/>
        <w:jc w:val="center"/>
        <w:tblLook w:val="0420" w:firstRow="1" w:lastRow="0" w:firstColumn="0" w:lastColumn="0" w:noHBand="0" w:noVBand="1"/>
        <w:tblPrChange w:id="36326" w:author="瑋婷 徐" w:date="2025-01-04T22:52:00Z" w16du:dateUtc="2025-01-04T14:52:00Z">
          <w:tblPr>
            <w:tblStyle w:val="Table"/>
            <w:tblW w:w="0" w:type="auto"/>
            <w:jc w:val="center"/>
            <w:tblLook w:val="0420" w:firstRow="1" w:lastRow="0" w:firstColumn="0" w:lastColumn="0" w:noHBand="0" w:noVBand="1"/>
          </w:tblPr>
        </w:tblPrChange>
      </w:tblPr>
      <w:tblGrid>
        <w:gridCol w:w="1979"/>
        <w:gridCol w:w="3047"/>
        <w:gridCol w:w="1640"/>
        <w:gridCol w:w="1640"/>
        <w:tblGridChange w:id="36327">
          <w:tblGrid>
            <w:gridCol w:w="1400"/>
            <w:gridCol w:w="443"/>
            <w:gridCol w:w="136"/>
            <w:gridCol w:w="1575"/>
            <w:gridCol w:w="766"/>
            <w:gridCol w:w="394"/>
            <w:gridCol w:w="312"/>
            <w:gridCol w:w="848"/>
            <w:gridCol w:w="606"/>
            <w:gridCol w:w="186"/>
            <w:gridCol w:w="1640"/>
            <w:gridCol w:w="334"/>
          </w:tblGrid>
        </w:tblGridChange>
      </w:tblGrid>
      <w:tr w:rsidR="00731CCD" w:rsidRPr="00731CCD" w14:paraId="2BEDA9DB" w14:textId="77777777" w:rsidTr="00731CCD">
        <w:trPr>
          <w:cnfStyle w:val="100000000000" w:firstRow="1" w:lastRow="0" w:firstColumn="0" w:lastColumn="0" w:oddVBand="0" w:evenVBand="0" w:oddHBand="0" w:evenHBand="0" w:firstRowFirstColumn="0" w:firstRowLastColumn="0" w:lastRowFirstColumn="0" w:lastRowLastColumn="0"/>
          <w:tblHeader/>
          <w:jc w:val="center"/>
          <w:ins w:id="36328" w:author="瑋婷 徐" w:date="2025-01-03T14:57:00Z"/>
          <w:trPrChange w:id="36329" w:author="瑋婷 徐" w:date="2025-01-04T22:52:00Z" w16du:dateUtc="2025-01-04T14:52:00Z">
            <w:trPr>
              <w:gridAfter w:val="0"/>
              <w:tblHeader/>
              <w:jc w:val="center"/>
            </w:trPr>
          </w:trPrChange>
        </w:trPr>
        <w:tc>
          <w:tcPr>
            <w:tcW w:w="1192" w:type="pct"/>
            <w:tcBorders>
              <w:top w:val="single" w:sz="4" w:space="0" w:color="auto"/>
              <w:bottom w:val="single" w:sz="4" w:space="0" w:color="auto"/>
            </w:tcBorders>
            <w:shd w:val="clear" w:color="auto" w:fill="FFFFFF"/>
            <w:tcMar>
              <w:top w:w="0" w:type="dxa"/>
              <w:left w:w="0" w:type="dxa"/>
              <w:bottom w:w="0" w:type="dxa"/>
              <w:right w:w="0" w:type="dxa"/>
            </w:tcMar>
            <w:vAlign w:val="center"/>
            <w:tcPrChange w:id="36330" w:author="瑋婷 徐" w:date="2025-01-04T22:52:00Z" w16du:dateUtc="2025-01-04T14:52:00Z">
              <w:tcPr>
                <w:tcW w:w="0" w:type="auto"/>
                <w:tcBorders>
                  <w:top w:val="single" w:sz="4" w:space="0" w:color="auto"/>
                  <w:bottom w:val="single" w:sz="4" w:space="0" w:color="auto"/>
                </w:tcBorders>
                <w:shd w:val="clear" w:color="auto" w:fill="FFFFFF"/>
                <w:tcMar>
                  <w:top w:w="0" w:type="dxa"/>
                  <w:left w:w="0" w:type="dxa"/>
                  <w:bottom w:w="0" w:type="dxa"/>
                  <w:right w:w="0" w:type="dxa"/>
                </w:tcMar>
                <w:vAlign w:val="center"/>
              </w:tcPr>
            </w:tcPrChange>
          </w:tcPr>
          <w:p w14:paraId="322895AE"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cnfStyle w:val="100000000000" w:firstRow="1" w:lastRow="0" w:firstColumn="0" w:lastColumn="0" w:oddVBand="0" w:evenVBand="0" w:oddHBand="0" w:evenHBand="0" w:firstRowFirstColumn="0" w:firstRowLastColumn="0" w:lastRowFirstColumn="0" w:lastRowLastColumn="0"/>
              <w:rPr>
                <w:ins w:id="36331" w:author="瑋婷 徐" w:date="2025-01-03T14:57:00Z" w16du:dateUtc="2025-01-03T06:57:00Z"/>
                <w:rFonts w:ascii="Times New Roman" w:hAnsi="Times New Roman" w:cs="Times New Roman"/>
                <w:sz w:val="24"/>
                <w:rPrChange w:id="36332" w:author="瑋婷 徐" w:date="2025-01-04T22:52:00Z" w16du:dateUtc="2025-01-04T14:52:00Z">
                  <w:rPr>
                    <w:ins w:id="36333" w:author="瑋婷 徐" w:date="2025-01-03T14:57:00Z" w16du:dateUtc="2025-01-03T06:57:00Z"/>
                  </w:rPr>
                </w:rPrChange>
              </w:rPr>
              <w:pPrChange w:id="36334"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pPr>
              </w:pPrChange>
            </w:pPr>
            <w:ins w:id="36335" w:author="瑋婷 徐" w:date="2025-01-03T14:57:00Z" w16du:dateUtc="2025-01-03T06:57:00Z">
              <w:r w:rsidRPr="00731CCD">
                <w:rPr>
                  <w:rFonts w:ascii="Times New Roman" w:hAnsi="Times New Roman" w:cs="Times New Roman"/>
                  <w:color w:val="000000"/>
                  <w:sz w:val="24"/>
                  <w:rPrChange w:id="36336" w:author="瑋婷 徐" w:date="2025-01-04T22:52:00Z" w16du:dateUtc="2025-01-04T14:52:00Z">
                    <w:rPr>
                      <w:rFonts w:ascii="Arial" w:eastAsia="Arial" w:hAnsi="Arial" w:cs="Arial" w:hint="eastAsia"/>
                      <w:color w:val="000000"/>
                      <w:sz w:val="22"/>
                      <w:szCs w:val="22"/>
                    </w:rPr>
                  </w:rPrChange>
                </w:rPr>
                <w:t>樣區編號</w:t>
              </w:r>
            </w:ins>
          </w:p>
        </w:tc>
        <w:tc>
          <w:tcPr>
            <w:tcW w:w="1834" w:type="pct"/>
            <w:tcBorders>
              <w:top w:val="single" w:sz="4" w:space="0" w:color="auto"/>
              <w:bottom w:val="single" w:sz="4" w:space="0" w:color="auto"/>
            </w:tcBorders>
            <w:shd w:val="clear" w:color="auto" w:fill="FFFFFF"/>
            <w:tcMar>
              <w:top w:w="0" w:type="dxa"/>
              <w:left w:w="0" w:type="dxa"/>
              <w:bottom w:w="0" w:type="dxa"/>
              <w:right w:w="0" w:type="dxa"/>
            </w:tcMar>
            <w:vAlign w:val="center"/>
            <w:tcPrChange w:id="36337" w:author="瑋婷 徐" w:date="2025-01-04T22:52:00Z" w16du:dateUtc="2025-01-04T14:52:00Z">
              <w:tcPr>
                <w:tcW w:w="0" w:type="auto"/>
                <w:gridSpan w:val="3"/>
                <w:tcBorders>
                  <w:top w:val="single" w:sz="4" w:space="0" w:color="auto"/>
                  <w:bottom w:val="single" w:sz="4" w:space="0" w:color="auto"/>
                </w:tcBorders>
                <w:shd w:val="clear" w:color="auto" w:fill="FFFFFF"/>
                <w:tcMar>
                  <w:top w:w="0" w:type="dxa"/>
                  <w:left w:w="0" w:type="dxa"/>
                  <w:bottom w:w="0" w:type="dxa"/>
                  <w:right w:w="0" w:type="dxa"/>
                </w:tcMar>
                <w:vAlign w:val="center"/>
              </w:tcPr>
            </w:tcPrChange>
          </w:tcPr>
          <w:p w14:paraId="5A030E0C"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cnfStyle w:val="100000000000" w:firstRow="1" w:lastRow="0" w:firstColumn="0" w:lastColumn="0" w:oddVBand="0" w:evenVBand="0" w:oddHBand="0" w:evenHBand="0" w:firstRowFirstColumn="0" w:firstRowLastColumn="0" w:lastRowFirstColumn="0" w:lastRowLastColumn="0"/>
              <w:rPr>
                <w:ins w:id="36338" w:author="瑋婷 徐" w:date="2025-01-03T14:57:00Z" w16du:dateUtc="2025-01-03T06:57:00Z"/>
                <w:rFonts w:ascii="Times New Roman" w:hAnsi="Times New Roman" w:cs="Times New Roman"/>
                <w:sz w:val="24"/>
                <w:rPrChange w:id="36339" w:author="瑋婷 徐" w:date="2025-01-04T22:52:00Z" w16du:dateUtc="2025-01-04T14:52:00Z">
                  <w:rPr>
                    <w:ins w:id="36340" w:author="瑋婷 徐" w:date="2025-01-03T14:57:00Z" w16du:dateUtc="2025-01-03T06:57:00Z"/>
                  </w:rPr>
                </w:rPrChange>
              </w:rPr>
              <w:pPrChange w:id="3634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pPr>
              </w:pPrChange>
            </w:pPr>
            <w:ins w:id="36342" w:author="瑋婷 徐" w:date="2025-01-03T14:57:00Z" w16du:dateUtc="2025-01-03T06:57:00Z">
              <w:r w:rsidRPr="00731CCD">
                <w:rPr>
                  <w:rFonts w:ascii="Times New Roman" w:hAnsi="Times New Roman" w:cs="Times New Roman"/>
                  <w:color w:val="000000"/>
                  <w:sz w:val="24"/>
                  <w:rPrChange w:id="36343" w:author="瑋婷 徐" w:date="2025-01-04T22:52:00Z" w16du:dateUtc="2025-01-04T14:52:00Z">
                    <w:rPr>
                      <w:rFonts w:ascii="Arial" w:eastAsia="Arial" w:hAnsi="Arial" w:cs="Arial" w:hint="eastAsia"/>
                      <w:color w:val="000000"/>
                      <w:sz w:val="22"/>
                      <w:szCs w:val="22"/>
                    </w:rPr>
                  </w:rPrChange>
                </w:rPr>
                <w:t>樣區名稱</w:t>
              </w:r>
            </w:ins>
          </w:p>
        </w:tc>
        <w:tc>
          <w:tcPr>
            <w:tcW w:w="987" w:type="pct"/>
            <w:tcBorders>
              <w:top w:val="single" w:sz="4" w:space="0" w:color="auto"/>
              <w:bottom w:val="single" w:sz="4" w:space="0" w:color="auto"/>
            </w:tcBorders>
            <w:shd w:val="clear" w:color="auto" w:fill="FFFFFF"/>
            <w:tcMar>
              <w:top w:w="0" w:type="dxa"/>
              <w:left w:w="0" w:type="dxa"/>
              <w:bottom w:w="0" w:type="dxa"/>
              <w:right w:w="0" w:type="dxa"/>
            </w:tcMar>
            <w:vAlign w:val="center"/>
            <w:tcPrChange w:id="36344" w:author="瑋婷 徐" w:date="2025-01-04T22:52:00Z" w16du:dateUtc="2025-01-04T14:52:00Z">
              <w:tcPr>
                <w:tcW w:w="0" w:type="auto"/>
                <w:gridSpan w:val="2"/>
                <w:tcBorders>
                  <w:top w:val="single" w:sz="4" w:space="0" w:color="auto"/>
                  <w:bottom w:val="single" w:sz="4" w:space="0" w:color="auto"/>
                </w:tcBorders>
                <w:shd w:val="clear" w:color="auto" w:fill="FFFFFF"/>
                <w:tcMar>
                  <w:top w:w="0" w:type="dxa"/>
                  <w:left w:w="0" w:type="dxa"/>
                  <w:bottom w:w="0" w:type="dxa"/>
                  <w:right w:w="0" w:type="dxa"/>
                </w:tcMar>
                <w:vAlign w:val="center"/>
              </w:tcPr>
            </w:tcPrChange>
          </w:tcPr>
          <w:p w14:paraId="423EDA65"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cnfStyle w:val="100000000000" w:firstRow="1" w:lastRow="0" w:firstColumn="0" w:lastColumn="0" w:oddVBand="0" w:evenVBand="0" w:oddHBand="0" w:evenHBand="0" w:firstRowFirstColumn="0" w:firstRowLastColumn="0" w:lastRowFirstColumn="0" w:lastRowLastColumn="0"/>
              <w:rPr>
                <w:ins w:id="36345" w:author="瑋婷 徐" w:date="2025-01-03T14:57:00Z" w16du:dateUtc="2025-01-03T06:57:00Z"/>
                <w:rFonts w:ascii="Times New Roman" w:hAnsi="Times New Roman" w:cs="Times New Roman"/>
                <w:sz w:val="24"/>
                <w:rPrChange w:id="36346" w:author="瑋婷 徐" w:date="2025-01-04T22:52:00Z" w16du:dateUtc="2025-01-04T14:52:00Z">
                  <w:rPr>
                    <w:ins w:id="36347" w:author="瑋婷 徐" w:date="2025-01-03T14:57:00Z" w16du:dateUtc="2025-01-03T06:57:00Z"/>
                  </w:rPr>
                </w:rPrChange>
              </w:rPr>
              <w:pPrChange w:id="3634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pPr>
              </w:pPrChange>
            </w:pPr>
            <w:ins w:id="36349" w:author="瑋婷 徐" w:date="2025-01-03T14:57:00Z" w16du:dateUtc="2025-01-03T06:57:00Z">
              <w:r w:rsidRPr="00731CCD">
                <w:rPr>
                  <w:rFonts w:ascii="Times New Roman" w:hAnsi="Times New Roman" w:cs="Times New Roman"/>
                  <w:color w:val="000000"/>
                  <w:sz w:val="24"/>
                  <w:rPrChange w:id="36350" w:author="瑋婷 徐" w:date="2025-01-04T22:52:00Z" w16du:dateUtc="2025-01-04T14:52:00Z">
                    <w:rPr>
                      <w:rFonts w:ascii="Arial" w:eastAsia="Arial" w:hAnsi="Arial" w:cs="Arial" w:hint="eastAsia"/>
                      <w:color w:val="000000"/>
                      <w:sz w:val="22"/>
                      <w:szCs w:val="22"/>
                    </w:rPr>
                  </w:rPrChange>
                </w:rPr>
                <w:t>分署</w:t>
              </w:r>
            </w:ins>
          </w:p>
        </w:tc>
        <w:tc>
          <w:tcPr>
            <w:tcW w:w="987" w:type="pct"/>
            <w:tcBorders>
              <w:top w:val="single" w:sz="4" w:space="0" w:color="auto"/>
              <w:bottom w:val="single" w:sz="4" w:space="0" w:color="auto"/>
            </w:tcBorders>
            <w:shd w:val="clear" w:color="auto" w:fill="FFFFFF"/>
            <w:tcMar>
              <w:top w:w="0" w:type="dxa"/>
              <w:left w:w="0" w:type="dxa"/>
              <w:bottom w:w="0" w:type="dxa"/>
              <w:right w:w="0" w:type="dxa"/>
            </w:tcMar>
            <w:vAlign w:val="center"/>
            <w:tcPrChange w:id="36351" w:author="瑋婷 徐" w:date="2025-01-04T22:52:00Z" w16du:dateUtc="2025-01-04T14:52:00Z">
              <w:tcPr>
                <w:tcW w:w="0" w:type="auto"/>
                <w:gridSpan w:val="2"/>
                <w:tcBorders>
                  <w:top w:val="single" w:sz="4" w:space="0" w:color="auto"/>
                  <w:bottom w:val="single" w:sz="4" w:space="0" w:color="auto"/>
                </w:tcBorders>
                <w:shd w:val="clear" w:color="auto" w:fill="FFFFFF"/>
                <w:tcMar>
                  <w:top w:w="0" w:type="dxa"/>
                  <w:left w:w="0" w:type="dxa"/>
                  <w:bottom w:w="0" w:type="dxa"/>
                  <w:right w:w="0" w:type="dxa"/>
                </w:tcMar>
                <w:vAlign w:val="center"/>
              </w:tcPr>
            </w:tcPrChange>
          </w:tcPr>
          <w:p w14:paraId="004D2E16"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cnfStyle w:val="100000000000" w:firstRow="1" w:lastRow="0" w:firstColumn="0" w:lastColumn="0" w:oddVBand="0" w:evenVBand="0" w:oddHBand="0" w:evenHBand="0" w:firstRowFirstColumn="0" w:firstRowLastColumn="0" w:lastRowFirstColumn="0" w:lastRowLastColumn="0"/>
              <w:rPr>
                <w:ins w:id="36352" w:author="瑋婷 徐" w:date="2025-01-03T14:57:00Z" w16du:dateUtc="2025-01-03T06:57:00Z"/>
                <w:rFonts w:ascii="Times New Roman" w:hAnsi="Times New Roman" w:cs="Times New Roman"/>
                <w:sz w:val="24"/>
                <w:rPrChange w:id="36353" w:author="瑋婷 徐" w:date="2025-01-04T22:52:00Z" w16du:dateUtc="2025-01-04T14:52:00Z">
                  <w:rPr>
                    <w:ins w:id="36354" w:author="瑋婷 徐" w:date="2025-01-03T14:57:00Z" w16du:dateUtc="2025-01-03T06:57:00Z"/>
                  </w:rPr>
                </w:rPrChange>
              </w:rPr>
              <w:pPrChange w:id="36355"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pPr>
              </w:pPrChange>
            </w:pPr>
            <w:ins w:id="36356" w:author="瑋婷 徐" w:date="2025-01-03T14:57:00Z" w16du:dateUtc="2025-01-03T06:57:00Z">
              <w:r w:rsidRPr="00731CCD">
                <w:rPr>
                  <w:rFonts w:ascii="Times New Roman" w:hAnsi="Times New Roman" w:cs="Times New Roman"/>
                  <w:color w:val="000000"/>
                  <w:sz w:val="24"/>
                  <w:rPrChange w:id="36357" w:author="瑋婷 徐" w:date="2025-01-04T22:52:00Z" w16du:dateUtc="2025-01-04T14:52:00Z">
                    <w:rPr>
                      <w:rFonts w:ascii="Arial" w:eastAsia="Arial" w:hAnsi="Arial" w:cs="Arial" w:hint="eastAsia"/>
                      <w:color w:val="000000"/>
                      <w:sz w:val="22"/>
                      <w:szCs w:val="22"/>
                    </w:rPr>
                  </w:rPrChange>
                </w:rPr>
                <w:t>海拔段</w:t>
              </w:r>
            </w:ins>
          </w:p>
        </w:tc>
      </w:tr>
      <w:tr w:rsidR="00731CCD" w:rsidRPr="00731CCD" w14:paraId="0C92B989" w14:textId="77777777" w:rsidTr="00731CCD">
        <w:tblPrEx>
          <w:tblPrExChange w:id="36358" w:author="瑋婷 徐" w:date="2025-01-04T22:52:00Z" w16du:dateUtc="2025-01-04T14:52:00Z">
            <w:tblPrEx>
              <w:tblW w:w="8640" w:type="dxa"/>
              <w:tblLayout w:type="fixed"/>
            </w:tblPrEx>
          </w:tblPrExChange>
        </w:tblPrEx>
        <w:trPr>
          <w:jc w:val="center"/>
          <w:ins w:id="36359" w:author="瑋婷 徐" w:date="2025-01-03T14:57:00Z"/>
          <w:trPrChange w:id="36360" w:author="瑋婷 徐" w:date="2025-01-04T22:52:00Z" w16du:dateUtc="2025-01-04T14:52:00Z">
            <w:trPr>
              <w:jc w:val="center"/>
            </w:trPr>
          </w:trPrChange>
        </w:trPr>
        <w:tc>
          <w:tcPr>
            <w:tcW w:w="1192"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6361" w:author="瑋婷 徐" w:date="2025-01-04T22:52:00Z" w16du:dateUtc="2025-01-04T14:52:00Z">
              <w:tcPr>
                <w:tcW w:w="1843" w:type="dxa"/>
                <w:gridSpan w:val="2"/>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79A0250"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362" w:author="瑋婷 徐" w:date="2025-01-03T14:57:00Z" w16du:dateUtc="2025-01-03T06:57:00Z"/>
                <w:rFonts w:ascii="Times New Roman" w:hAnsi="Times New Roman" w:cs="Times New Roman"/>
                <w:sz w:val="24"/>
                <w:rPrChange w:id="36363" w:author="瑋婷 徐" w:date="2025-01-04T22:52:00Z" w16du:dateUtc="2025-01-04T14:52:00Z">
                  <w:rPr>
                    <w:ins w:id="36364" w:author="瑋婷 徐" w:date="2025-01-03T14:57:00Z" w16du:dateUtc="2025-01-03T06:57:00Z"/>
                  </w:rPr>
                </w:rPrChange>
              </w:rPr>
              <w:pPrChange w:id="36365"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366" w:author="瑋婷 徐" w:date="2025-01-03T14:57:00Z" w16du:dateUtc="2025-01-03T06:57:00Z">
              <w:r w:rsidRPr="00731CCD">
                <w:rPr>
                  <w:rFonts w:ascii="Times New Roman" w:hAnsi="Times New Roman" w:cs="Times New Roman"/>
                  <w:color w:val="000000"/>
                  <w:sz w:val="24"/>
                  <w:rPrChange w:id="36367" w:author="瑋婷 徐" w:date="2025-01-04T22:52:00Z" w16du:dateUtc="2025-01-04T14:52:00Z">
                    <w:rPr>
                      <w:rFonts w:ascii="Arial" w:eastAsia="Arial" w:hAnsi="Arial" w:cs="Arial"/>
                      <w:color w:val="000000"/>
                      <w:sz w:val="22"/>
                      <w:szCs w:val="22"/>
                    </w:rPr>
                  </w:rPrChange>
                </w:rPr>
                <w:t>MB-A01-03</w:t>
              </w:r>
            </w:ins>
          </w:p>
        </w:tc>
        <w:tc>
          <w:tcPr>
            <w:tcW w:w="1834"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6368" w:author="瑋婷 徐" w:date="2025-01-04T22:52:00Z" w16du:dateUtc="2025-01-04T14:52:00Z">
              <w:tcPr>
                <w:tcW w:w="2477" w:type="dxa"/>
                <w:gridSpan w:val="3"/>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A57916D"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369" w:author="瑋婷 徐" w:date="2025-01-03T14:57:00Z" w16du:dateUtc="2025-01-03T06:57:00Z"/>
                <w:rFonts w:ascii="Times New Roman" w:hAnsi="Times New Roman" w:cs="Times New Roman"/>
                <w:sz w:val="24"/>
                <w:rPrChange w:id="36370" w:author="瑋婷 徐" w:date="2025-01-04T22:52:00Z" w16du:dateUtc="2025-01-04T14:52:00Z">
                  <w:rPr>
                    <w:ins w:id="36371" w:author="瑋婷 徐" w:date="2025-01-03T14:57:00Z" w16du:dateUtc="2025-01-03T06:57:00Z"/>
                  </w:rPr>
                </w:rPrChange>
              </w:rPr>
              <w:pPrChange w:id="36372"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373" w:author="瑋婷 徐" w:date="2025-01-03T14:57:00Z" w16du:dateUtc="2025-01-03T06:57:00Z">
              <w:r w:rsidRPr="00731CCD">
                <w:rPr>
                  <w:rFonts w:ascii="Times New Roman" w:hAnsi="Times New Roman" w:cs="Times New Roman"/>
                  <w:color w:val="000000"/>
                  <w:sz w:val="24"/>
                  <w:rPrChange w:id="36374" w:author="瑋婷 徐" w:date="2025-01-04T22:52:00Z" w16du:dateUtc="2025-01-04T14:52:00Z">
                    <w:rPr>
                      <w:rFonts w:ascii="Arial" w:eastAsia="Arial" w:hAnsi="Arial" w:cs="Arial" w:hint="eastAsia"/>
                      <w:color w:val="000000"/>
                      <w:sz w:val="22"/>
                      <w:szCs w:val="22"/>
                    </w:rPr>
                  </w:rPrChange>
                </w:rPr>
                <w:t>明池</w:t>
              </w:r>
            </w:ins>
          </w:p>
        </w:tc>
        <w:tc>
          <w:tcPr>
            <w:tcW w:w="987"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6375" w:author="瑋婷 徐" w:date="2025-01-04T22:52:00Z" w16du:dateUtc="2025-01-04T14:52:00Z">
              <w:tcPr>
                <w:tcW w:w="0" w:type="dxa"/>
                <w:gridSpan w:val="4"/>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C72DEB0"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376" w:author="瑋婷 徐" w:date="2025-01-03T14:57:00Z" w16du:dateUtc="2025-01-03T06:57:00Z"/>
                <w:rFonts w:ascii="Times New Roman" w:hAnsi="Times New Roman" w:cs="Times New Roman"/>
                <w:sz w:val="24"/>
                <w:rPrChange w:id="36377" w:author="瑋婷 徐" w:date="2025-01-04T22:52:00Z" w16du:dateUtc="2025-01-04T14:52:00Z">
                  <w:rPr>
                    <w:ins w:id="36378" w:author="瑋婷 徐" w:date="2025-01-03T14:57:00Z" w16du:dateUtc="2025-01-03T06:57:00Z"/>
                  </w:rPr>
                </w:rPrChange>
              </w:rPr>
              <w:pPrChange w:id="36379"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380" w:author="瑋婷 徐" w:date="2025-01-03T14:57:00Z" w16du:dateUtc="2025-01-03T06:57:00Z">
              <w:r w:rsidRPr="00731CCD">
                <w:rPr>
                  <w:rFonts w:ascii="Times New Roman" w:hAnsi="Times New Roman" w:cs="Times New Roman"/>
                  <w:color w:val="000000"/>
                  <w:sz w:val="24"/>
                  <w:rPrChange w:id="36381" w:author="瑋婷 徐" w:date="2025-01-04T22:52:00Z" w16du:dateUtc="2025-01-04T14:52:00Z">
                    <w:rPr>
                      <w:rFonts w:ascii="Arial" w:eastAsia="Arial" w:hAnsi="Arial" w:cs="Arial" w:hint="eastAsia"/>
                      <w:color w:val="000000"/>
                      <w:sz w:val="22"/>
                      <w:szCs w:val="22"/>
                    </w:rPr>
                  </w:rPrChange>
                </w:rPr>
                <w:t>宜蘭分署</w:t>
              </w:r>
            </w:ins>
          </w:p>
        </w:tc>
        <w:tc>
          <w:tcPr>
            <w:tcW w:w="987"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6382" w:author="瑋婷 徐" w:date="2025-01-04T22:52:00Z" w16du:dateUtc="2025-01-04T14:52:00Z">
              <w:tcPr>
                <w:tcW w:w="0" w:type="dxa"/>
                <w:gridSpan w:val="3"/>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DD5C27A"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383" w:author="瑋婷 徐" w:date="2025-01-03T14:57:00Z" w16du:dateUtc="2025-01-03T06:57:00Z"/>
                <w:rFonts w:ascii="Times New Roman" w:hAnsi="Times New Roman" w:cs="Times New Roman"/>
                <w:sz w:val="24"/>
                <w:rPrChange w:id="36384" w:author="瑋婷 徐" w:date="2025-01-04T22:52:00Z" w16du:dateUtc="2025-01-04T14:52:00Z">
                  <w:rPr>
                    <w:ins w:id="36385" w:author="瑋婷 徐" w:date="2025-01-03T14:57:00Z" w16du:dateUtc="2025-01-03T06:57:00Z"/>
                  </w:rPr>
                </w:rPrChange>
              </w:rPr>
              <w:pPrChange w:id="36386"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387" w:author="瑋婷 徐" w:date="2025-01-03T14:57:00Z" w16du:dateUtc="2025-01-03T06:57:00Z">
              <w:r w:rsidRPr="00731CCD">
                <w:rPr>
                  <w:rFonts w:ascii="Times New Roman" w:hAnsi="Times New Roman" w:cs="Times New Roman"/>
                  <w:color w:val="000000"/>
                  <w:sz w:val="24"/>
                  <w:rPrChange w:id="36388" w:author="瑋婷 徐" w:date="2025-01-04T22:52:00Z" w16du:dateUtc="2025-01-04T14:52:00Z">
                    <w:rPr>
                      <w:rFonts w:ascii="Arial" w:eastAsia="Arial" w:hAnsi="Arial" w:cs="Arial" w:hint="eastAsia"/>
                      <w:color w:val="000000"/>
                      <w:sz w:val="22"/>
                      <w:szCs w:val="22"/>
                    </w:rPr>
                  </w:rPrChange>
                </w:rPr>
                <w:t>中高海拔</w:t>
              </w:r>
            </w:ins>
          </w:p>
        </w:tc>
      </w:tr>
      <w:tr w:rsidR="00731CCD" w:rsidRPr="00731CCD" w14:paraId="7866C16F" w14:textId="77777777" w:rsidTr="00731CCD">
        <w:trPr>
          <w:jc w:val="center"/>
          <w:ins w:id="36389" w:author="瑋婷 徐" w:date="2025-01-03T14:57:00Z"/>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46FF1"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390" w:author="瑋婷 徐" w:date="2025-01-03T14:57:00Z" w16du:dateUtc="2025-01-03T06:57:00Z"/>
                <w:rFonts w:ascii="Times New Roman" w:hAnsi="Times New Roman" w:cs="Times New Roman"/>
                <w:sz w:val="24"/>
                <w:rPrChange w:id="36391" w:author="瑋婷 徐" w:date="2025-01-04T22:52:00Z" w16du:dateUtc="2025-01-04T14:52:00Z">
                  <w:rPr>
                    <w:ins w:id="36392" w:author="瑋婷 徐" w:date="2025-01-03T14:57:00Z" w16du:dateUtc="2025-01-03T06:57:00Z"/>
                  </w:rPr>
                </w:rPrChange>
              </w:rPr>
              <w:pPrChange w:id="36393"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394" w:author="瑋婷 徐" w:date="2025-01-03T14:57:00Z" w16du:dateUtc="2025-01-03T06:57:00Z">
              <w:r w:rsidRPr="00731CCD">
                <w:rPr>
                  <w:rFonts w:ascii="Times New Roman" w:hAnsi="Times New Roman" w:cs="Times New Roman"/>
                  <w:color w:val="000000"/>
                  <w:sz w:val="24"/>
                  <w:rPrChange w:id="36395" w:author="瑋婷 徐" w:date="2025-01-04T22:52:00Z" w16du:dateUtc="2025-01-04T14:52:00Z">
                    <w:rPr>
                      <w:rFonts w:ascii="Arial" w:eastAsia="Arial" w:hAnsi="Arial" w:cs="Arial"/>
                      <w:color w:val="000000"/>
                      <w:sz w:val="22"/>
                      <w:szCs w:val="22"/>
                    </w:rPr>
                  </w:rPrChange>
                </w:rPr>
                <w:t>MA-A02-06</w:t>
              </w:r>
            </w:ins>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77314"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396" w:author="瑋婷 徐" w:date="2025-01-03T14:57:00Z" w16du:dateUtc="2025-01-03T06:57:00Z"/>
                <w:rFonts w:ascii="Times New Roman" w:hAnsi="Times New Roman" w:cs="Times New Roman"/>
                <w:sz w:val="24"/>
                <w:rPrChange w:id="36397" w:author="瑋婷 徐" w:date="2025-01-04T22:52:00Z" w16du:dateUtc="2025-01-04T14:52:00Z">
                  <w:rPr>
                    <w:ins w:id="36398" w:author="瑋婷 徐" w:date="2025-01-03T14:57:00Z" w16du:dateUtc="2025-01-03T06:57:00Z"/>
                  </w:rPr>
                </w:rPrChange>
              </w:rPr>
              <w:pPrChange w:id="36399"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400" w:author="瑋婷 徐" w:date="2025-01-03T14:57:00Z" w16du:dateUtc="2025-01-03T06:57:00Z">
              <w:r w:rsidRPr="00731CCD">
                <w:rPr>
                  <w:rFonts w:ascii="Times New Roman" w:hAnsi="Times New Roman" w:cs="Times New Roman"/>
                  <w:color w:val="000000"/>
                  <w:sz w:val="24"/>
                  <w:rPrChange w:id="36401" w:author="瑋婷 徐" w:date="2025-01-04T22:52:00Z" w16du:dateUtc="2025-01-04T14:52:00Z">
                    <w:rPr>
                      <w:rFonts w:ascii="Arial" w:eastAsia="Arial" w:hAnsi="Arial" w:cs="Arial" w:hint="eastAsia"/>
                      <w:color w:val="000000"/>
                      <w:sz w:val="22"/>
                      <w:szCs w:val="22"/>
                    </w:rPr>
                  </w:rPrChange>
                </w:rPr>
                <w:t>羅區</w:t>
              </w:r>
              <w:r w:rsidRPr="00731CCD">
                <w:rPr>
                  <w:rFonts w:ascii="Times New Roman" w:hAnsi="Times New Roman" w:cs="Times New Roman"/>
                  <w:color w:val="000000"/>
                  <w:sz w:val="24"/>
                  <w:rPrChange w:id="36402" w:author="瑋婷 徐" w:date="2025-01-04T22:52:00Z" w16du:dateUtc="2025-01-04T14:52:00Z">
                    <w:rPr>
                      <w:rFonts w:ascii="Arial" w:eastAsia="Arial" w:hAnsi="Arial" w:cs="Arial"/>
                      <w:color w:val="000000"/>
                      <w:sz w:val="22"/>
                      <w:szCs w:val="22"/>
                    </w:rPr>
                  </w:rPrChange>
                </w:rPr>
                <w:t>101</w:t>
              </w:r>
              <w:r w:rsidRPr="00731CCD">
                <w:rPr>
                  <w:rFonts w:ascii="Times New Roman" w:hAnsi="Times New Roman" w:cs="Times New Roman"/>
                  <w:color w:val="000000"/>
                  <w:sz w:val="24"/>
                  <w:rPrChange w:id="36403" w:author="瑋婷 徐" w:date="2025-01-04T22:52:00Z" w16du:dateUtc="2025-01-04T14:52:00Z">
                    <w:rPr>
                      <w:rFonts w:ascii="Arial" w:eastAsia="Arial" w:hAnsi="Arial" w:cs="Arial" w:hint="eastAsia"/>
                      <w:color w:val="000000"/>
                      <w:sz w:val="22"/>
                      <w:szCs w:val="22"/>
                    </w:rPr>
                  </w:rPrChange>
                </w:rPr>
                <w:t>林班</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689ED"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404" w:author="瑋婷 徐" w:date="2025-01-03T14:57:00Z" w16du:dateUtc="2025-01-03T06:57:00Z"/>
                <w:rFonts w:ascii="Times New Roman" w:hAnsi="Times New Roman" w:cs="Times New Roman"/>
                <w:sz w:val="24"/>
                <w:rPrChange w:id="36405" w:author="瑋婷 徐" w:date="2025-01-04T22:52:00Z" w16du:dateUtc="2025-01-04T14:52:00Z">
                  <w:rPr>
                    <w:ins w:id="36406" w:author="瑋婷 徐" w:date="2025-01-03T14:57:00Z" w16du:dateUtc="2025-01-03T06:57:00Z"/>
                  </w:rPr>
                </w:rPrChange>
              </w:rPr>
              <w:pPrChange w:id="36407"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408" w:author="瑋婷 徐" w:date="2025-01-03T14:57:00Z" w16du:dateUtc="2025-01-03T06:57:00Z">
              <w:r w:rsidRPr="00731CCD">
                <w:rPr>
                  <w:rFonts w:ascii="Times New Roman" w:hAnsi="Times New Roman" w:cs="Times New Roman"/>
                  <w:color w:val="000000"/>
                  <w:sz w:val="24"/>
                  <w:rPrChange w:id="36409" w:author="瑋婷 徐" w:date="2025-01-04T22:52:00Z" w16du:dateUtc="2025-01-04T14:52:00Z">
                    <w:rPr>
                      <w:rFonts w:ascii="Arial" w:eastAsia="Arial" w:hAnsi="Arial" w:cs="Arial" w:hint="eastAsia"/>
                      <w:color w:val="000000"/>
                      <w:sz w:val="22"/>
                      <w:szCs w:val="22"/>
                    </w:rPr>
                  </w:rPrChange>
                </w:rPr>
                <w:t>宜蘭分署</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623C2"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410" w:author="瑋婷 徐" w:date="2025-01-03T14:57:00Z" w16du:dateUtc="2025-01-03T06:57:00Z"/>
                <w:rFonts w:ascii="Times New Roman" w:hAnsi="Times New Roman" w:cs="Times New Roman"/>
                <w:sz w:val="24"/>
                <w:rPrChange w:id="36411" w:author="瑋婷 徐" w:date="2025-01-04T22:52:00Z" w16du:dateUtc="2025-01-04T14:52:00Z">
                  <w:rPr>
                    <w:ins w:id="36412" w:author="瑋婷 徐" w:date="2025-01-03T14:57:00Z" w16du:dateUtc="2025-01-03T06:57:00Z"/>
                  </w:rPr>
                </w:rPrChange>
              </w:rPr>
              <w:pPrChange w:id="36413"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414" w:author="瑋婷 徐" w:date="2025-01-03T14:57:00Z" w16du:dateUtc="2025-01-03T06:57:00Z">
              <w:r w:rsidRPr="00731CCD">
                <w:rPr>
                  <w:rFonts w:ascii="Times New Roman" w:hAnsi="Times New Roman" w:cs="Times New Roman"/>
                  <w:color w:val="000000"/>
                  <w:sz w:val="24"/>
                  <w:rPrChange w:id="36415" w:author="瑋婷 徐" w:date="2025-01-04T22:52:00Z" w16du:dateUtc="2025-01-04T14:52:00Z">
                    <w:rPr>
                      <w:rFonts w:ascii="Arial" w:eastAsia="Arial" w:hAnsi="Arial" w:cs="Arial" w:hint="eastAsia"/>
                      <w:color w:val="000000"/>
                      <w:sz w:val="22"/>
                      <w:szCs w:val="22"/>
                    </w:rPr>
                  </w:rPrChange>
                </w:rPr>
                <w:t>低海拔</w:t>
              </w:r>
            </w:ins>
          </w:p>
        </w:tc>
      </w:tr>
      <w:tr w:rsidR="00731CCD" w:rsidRPr="00731CCD" w14:paraId="00E0DAF5" w14:textId="77777777" w:rsidTr="00731CCD">
        <w:trPr>
          <w:jc w:val="center"/>
          <w:ins w:id="36416" w:author="瑋婷 徐" w:date="2025-01-03T14:57:00Z"/>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7B830"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417" w:author="瑋婷 徐" w:date="2025-01-03T14:57:00Z" w16du:dateUtc="2025-01-03T06:57:00Z"/>
                <w:rFonts w:ascii="Times New Roman" w:hAnsi="Times New Roman" w:cs="Times New Roman"/>
                <w:sz w:val="24"/>
                <w:rPrChange w:id="36418" w:author="瑋婷 徐" w:date="2025-01-04T22:52:00Z" w16du:dateUtc="2025-01-04T14:52:00Z">
                  <w:rPr>
                    <w:ins w:id="36419" w:author="瑋婷 徐" w:date="2025-01-03T14:57:00Z" w16du:dateUtc="2025-01-03T06:57:00Z"/>
                  </w:rPr>
                </w:rPrChange>
              </w:rPr>
              <w:pPrChange w:id="36420"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421" w:author="瑋婷 徐" w:date="2025-01-03T14:57:00Z" w16du:dateUtc="2025-01-03T06:57:00Z">
              <w:r w:rsidRPr="00731CCD">
                <w:rPr>
                  <w:rFonts w:ascii="Times New Roman" w:hAnsi="Times New Roman" w:cs="Times New Roman"/>
                  <w:color w:val="000000"/>
                  <w:sz w:val="24"/>
                  <w:rPrChange w:id="36422" w:author="瑋婷 徐" w:date="2025-01-04T22:52:00Z" w16du:dateUtc="2025-01-04T14:52:00Z">
                    <w:rPr>
                      <w:rFonts w:ascii="Arial" w:eastAsia="Arial" w:hAnsi="Arial" w:cs="Arial"/>
                      <w:color w:val="000000"/>
                      <w:sz w:val="22"/>
                      <w:szCs w:val="22"/>
                    </w:rPr>
                  </w:rPrChange>
                </w:rPr>
                <w:t>MA-A03-02</w:t>
              </w:r>
            </w:ins>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1BC77"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423" w:author="瑋婷 徐" w:date="2025-01-03T14:57:00Z" w16du:dateUtc="2025-01-03T06:57:00Z"/>
                <w:rFonts w:ascii="Times New Roman" w:hAnsi="Times New Roman" w:cs="Times New Roman"/>
                <w:sz w:val="24"/>
                <w:rPrChange w:id="36424" w:author="瑋婷 徐" w:date="2025-01-04T22:52:00Z" w16du:dateUtc="2025-01-04T14:52:00Z">
                  <w:rPr>
                    <w:ins w:id="36425" w:author="瑋婷 徐" w:date="2025-01-03T14:57:00Z" w16du:dateUtc="2025-01-03T06:57:00Z"/>
                  </w:rPr>
                </w:rPrChange>
              </w:rPr>
              <w:pPrChange w:id="36426"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427" w:author="瑋婷 徐" w:date="2025-01-03T14:57:00Z" w16du:dateUtc="2025-01-03T06:57:00Z">
              <w:r w:rsidRPr="00731CCD">
                <w:rPr>
                  <w:rFonts w:ascii="Times New Roman" w:hAnsi="Times New Roman" w:cs="Times New Roman"/>
                  <w:color w:val="000000"/>
                  <w:sz w:val="24"/>
                  <w:rPrChange w:id="36428" w:author="瑋婷 徐" w:date="2025-01-04T22:52:00Z" w16du:dateUtc="2025-01-04T14:52:00Z">
                    <w:rPr>
                      <w:rFonts w:ascii="Arial" w:eastAsia="Arial" w:hAnsi="Arial" w:cs="Arial" w:hint="eastAsia"/>
                      <w:color w:val="000000"/>
                      <w:sz w:val="22"/>
                      <w:szCs w:val="22"/>
                    </w:rPr>
                  </w:rPrChange>
                </w:rPr>
                <w:t>北投紗帽山</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7EF74"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429" w:author="瑋婷 徐" w:date="2025-01-03T14:57:00Z" w16du:dateUtc="2025-01-03T06:57:00Z"/>
                <w:rFonts w:ascii="Times New Roman" w:hAnsi="Times New Roman" w:cs="Times New Roman"/>
                <w:sz w:val="24"/>
                <w:rPrChange w:id="36430" w:author="瑋婷 徐" w:date="2025-01-04T22:52:00Z" w16du:dateUtc="2025-01-04T14:52:00Z">
                  <w:rPr>
                    <w:ins w:id="36431" w:author="瑋婷 徐" w:date="2025-01-03T14:57:00Z" w16du:dateUtc="2025-01-03T06:57:00Z"/>
                  </w:rPr>
                </w:rPrChange>
              </w:rPr>
              <w:pPrChange w:id="36432"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433" w:author="瑋婷 徐" w:date="2025-01-03T14:57:00Z" w16du:dateUtc="2025-01-03T06:57:00Z">
              <w:r w:rsidRPr="00731CCD">
                <w:rPr>
                  <w:rFonts w:ascii="Times New Roman" w:hAnsi="Times New Roman" w:cs="Times New Roman"/>
                  <w:color w:val="000000"/>
                  <w:sz w:val="24"/>
                  <w:rPrChange w:id="36434" w:author="瑋婷 徐" w:date="2025-01-04T22:52:00Z" w16du:dateUtc="2025-01-04T14:52:00Z">
                    <w:rPr>
                      <w:rFonts w:ascii="Arial" w:eastAsia="Arial" w:hAnsi="Arial" w:cs="Arial" w:hint="eastAsia"/>
                      <w:color w:val="000000"/>
                      <w:sz w:val="22"/>
                      <w:szCs w:val="22"/>
                    </w:rPr>
                  </w:rPrChange>
                </w:rPr>
                <w:t>宜蘭分署</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A2742"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435" w:author="瑋婷 徐" w:date="2025-01-03T14:57:00Z" w16du:dateUtc="2025-01-03T06:57:00Z"/>
                <w:rFonts w:ascii="Times New Roman" w:hAnsi="Times New Roman" w:cs="Times New Roman"/>
                <w:sz w:val="24"/>
                <w:rPrChange w:id="36436" w:author="瑋婷 徐" w:date="2025-01-04T22:52:00Z" w16du:dateUtc="2025-01-04T14:52:00Z">
                  <w:rPr>
                    <w:ins w:id="36437" w:author="瑋婷 徐" w:date="2025-01-03T14:57:00Z" w16du:dateUtc="2025-01-03T06:57:00Z"/>
                  </w:rPr>
                </w:rPrChange>
              </w:rPr>
              <w:pPrChange w:id="3643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439" w:author="瑋婷 徐" w:date="2025-01-03T14:57:00Z" w16du:dateUtc="2025-01-03T06:57:00Z">
              <w:r w:rsidRPr="00731CCD">
                <w:rPr>
                  <w:rFonts w:ascii="Times New Roman" w:hAnsi="Times New Roman" w:cs="Times New Roman"/>
                  <w:color w:val="000000"/>
                  <w:sz w:val="24"/>
                  <w:rPrChange w:id="36440" w:author="瑋婷 徐" w:date="2025-01-04T22:52:00Z" w16du:dateUtc="2025-01-04T14:52:00Z">
                    <w:rPr>
                      <w:rFonts w:ascii="Arial" w:eastAsia="Arial" w:hAnsi="Arial" w:cs="Arial" w:hint="eastAsia"/>
                      <w:color w:val="000000"/>
                      <w:sz w:val="22"/>
                      <w:szCs w:val="22"/>
                    </w:rPr>
                  </w:rPrChange>
                </w:rPr>
                <w:t>低海拔</w:t>
              </w:r>
            </w:ins>
          </w:p>
        </w:tc>
      </w:tr>
      <w:tr w:rsidR="00731CCD" w:rsidRPr="00731CCD" w14:paraId="3DC9EA13" w14:textId="77777777" w:rsidTr="00731CCD">
        <w:trPr>
          <w:jc w:val="center"/>
          <w:ins w:id="36441" w:author="瑋婷 徐" w:date="2025-01-03T14:57:00Z"/>
          <w:trPrChange w:id="36442" w:author="瑋婷 徐" w:date="2025-01-04T22:52:00Z" w16du:dateUtc="2025-01-04T14:52:00Z">
            <w:trPr>
              <w:gridAfter w:val="0"/>
              <w:jc w:val="center"/>
            </w:trPr>
          </w:trPrChange>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443" w:author="瑋婷 徐" w:date="2025-01-04T22:52:00Z" w16du:dateUtc="2025-01-04T14:52:00Z">
              <w:tcPr>
                <w:tcW w:w="0" w:type="auto"/>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4D3CA386"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444" w:author="瑋婷 徐" w:date="2025-01-03T14:57:00Z" w16du:dateUtc="2025-01-03T06:57:00Z"/>
                <w:rFonts w:ascii="Times New Roman" w:hAnsi="Times New Roman" w:cs="Times New Roman"/>
                <w:sz w:val="24"/>
                <w:rPrChange w:id="36445" w:author="瑋婷 徐" w:date="2025-01-04T22:52:00Z" w16du:dateUtc="2025-01-04T14:52:00Z">
                  <w:rPr>
                    <w:ins w:id="36446" w:author="瑋婷 徐" w:date="2025-01-03T14:57:00Z" w16du:dateUtc="2025-01-03T06:57:00Z"/>
                  </w:rPr>
                </w:rPrChange>
              </w:rPr>
              <w:pPrChange w:id="36447"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448" w:author="瑋婷 徐" w:date="2025-01-03T14:57:00Z" w16du:dateUtc="2025-01-03T06:57:00Z">
              <w:r w:rsidRPr="00731CCD">
                <w:rPr>
                  <w:rFonts w:ascii="Times New Roman" w:hAnsi="Times New Roman" w:cs="Times New Roman"/>
                  <w:color w:val="000000"/>
                  <w:sz w:val="24"/>
                  <w:rPrChange w:id="36449" w:author="瑋婷 徐" w:date="2025-01-04T22:52:00Z" w16du:dateUtc="2025-01-04T14:52:00Z">
                    <w:rPr>
                      <w:rFonts w:ascii="Arial" w:eastAsia="Arial" w:hAnsi="Arial" w:cs="Arial"/>
                      <w:color w:val="000000"/>
                      <w:sz w:val="22"/>
                      <w:szCs w:val="22"/>
                    </w:rPr>
                  </w:rPrChange>
                </w:rPr>
                <w:t>A27-11</w:t>
              </w:r>
            </w:ins>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450" w:author="瑋婷 徐" w:date="2025-01-04T22:52:00Z" w16du:dateUtc="2025-01-04T14:52:00Z">
              <w:tcPr>
                <w:tcW w:w="0" w:type="auto"/>
                <w:gridSpan w:val="3"/>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2A5A2034"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451" w:author="瑋婷 徐" w:date="2025-01-03T14:57:00Z" w16du:dateUtc="2025-01-03T06:57:00Z"/>
                <w:rFonts w:ascii="Times New Roman" w:hAnsi="Times New Roman" w:cs="Times New Roman"/>
                <w:sz w:val="24"/>
                <w:rPrChange w:id="36452" w:author="瑋婷 徐" w:date="2025-01-04T22:52:00Z" w16du:dateUtc="2025-01-04T14:52:00Z">
                  <w:rPr>
                    <w:ins w:id="36453" w:author="瑋婷 徐" w:date="2025-01-03T14:57:00Z" w16du:dateUtc="2025-01-03T06:57:00Z"/>
                  </w:rPr>
                </w:rPrChange>
              </w:rPr>
              <w:pPrChange w:id="36454"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455" w:author="瑋婷 徐" w:date="2025-01-03T14:57:00Z" w16du:dateUtc="2025-01-03T06:57:00Z">
              <w:r w:rsidRPr="00731CCD">
                <w:rPr>
                  <w:rFonts w:ascii="Times New Roman" w:hAnsi="Times New Roman" w:cs="Times New Roman"/>
                  <w:color w:val="000000"/>
                  <w:sz w:val="24"/>
                  <w:rPrChange w:id="36456" w:author="瑋婷 徐" w:date="2025-01-04T22:52:00Z" w16du:dateUtc="2025-01-04T14:52:00Z">
                    <w:rPr>
                      <w:rFonts w:ascii="Arial" w:eastAsia="Arial" w:hAnsi="Arial" w:cs="Arial" w:hint="eastAsia"/>
                      <w:color w:val="000000"/>
                      <w:sz w:val="22"/>
                      <w:szCs w:val="22"/>
                    </w:rPr>
                  </w:rPrChange>
                </w:rPr>
                <w:t>僑育國小</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457"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5E9225A2"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458" w:author="瑋婷 徐" w:date="2025-01-03T14:57:00Z" w16du:dateUtc="2025-01-03T06:57:00Z"/>
                <w:rFonts w:ascii="Times New Roman" w:hAnsi="Times New Roman" w:cs="Times New Roman"/>
                <w:sz w:val="24"/>
                <w:rPrChange w:id="36459" w:author="瑋婷 徐" w:date="2025-01-04T22:52:00Z" w16du:dateUtc="2025-01-04T14:52:00Z">
                  <w:rPr>
                    <w:ins w:id="36460" w:author="瑋婷 徐" w:date="2025-01-03T14:57:00Z" w16du:dateUtc="2025-01-03T06:57:00Z"/>
                  </w:rPr>
                </w:rPrChange>
              </w:rPr>
              <w:pPrChange w:id="3646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462" w:author="瑋婷 徐" w:date="2025-01-03T14:57:00Z" w16du:dateUtc="2025-01-03T06:57:00Z">
              <w:r w:rsidRPr="00731CCD">
                <w:rPr>
                  <w:rFonts w:ascii="Times New Roman" w:hAnsi="Times New Roman" w:cs="Times New Roman"/>
                  <w:color w:val="000000"/>
                  <w:sz w:val="24"/>
                  <w:rPrChange w:id="36463" w:author="瑋婷 徐" w:date="2025-01-04T22:52:00Z" w16du:dateUtc="2025-01-04T14:52:00Z">
                    <w:rPr>
                      <w:rFonts w:ascii="Arial" w:eastAsia="Arial" w:hAnsi="Arial" w:cs="Arial" w:hint="eastAsia"/>
                      <w:color w:val="000000"/>
                      <w:sz w:val="22"/>
                      <w:szCs w:val="22"/>
                    </w:rPr>
                  </w:rPrChange>
                </w:rPr>
                <w:t>新竹分署</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464"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27BAA147"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465" w:author="瑋婷 徐" w:date="2025-01-03T14:57:00Z" w16du:dateUtc="2025-01-03T06:57:00Z"/>
                <w:rFonts w:ascii="Times New Roman" w:hAnsi="Times New Roman" w:cs="Times New Roman"/>
                <w:sz w:val="24"/>
                <w:rPrChange w:id="36466" w:author="瑋婷 徐" w:date="2025-01-04T22:52:00Z" w16du:dateUtc="2025-01-04T14:52:00Z">
                  <w:rPr>
                    <w:ins w:id="36467" w:author="瑋婷 徐" w:date="2025-01-03T14:57:00Z" w16du:dateUtc="2025-01-03T06:57:00Z"/>
                  </w:rPr>
                </w:rPrChange>
              </w:rPr>
              <w:pPrChange w:id="3646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469" w:author="瑋婷 徐" w:date="2025-01-03T14:57:00Z" w16du:dateUtc="2025-01-03T06:57:00Z">
              <w:r w:rsidRPr="00731CCD">
                <w:rPr>
                  <w:rFonts w:ascii="Times New Roman" w:hAnsi="Times New Roman" w:cs="Times New Roman"/>
                  <w:color w:val="000000"/>
                  <w:sz w:val="24"/>
                  <w:rPrChange w:id="36470" w:author="瑋婷 徐" w:date="2025-01-04T22:52:00Z" w16du:dateUtc="2025-01-04T14:52:00Z">
                    <w:rPr>
                      <w:rFonts w:ascii="Arial" w:eastAsia="Arial" w:hAnsi="Arial" w:cs="Arial" w:hint="eastAsia"/>
                      <w:color w:val="000000"/>
                      <w:sz w:val="22"/>
                      <w:szCs w:val="22"/>
                    </w:rPr>
                  </w:rPrChange>
                </w:rPr>
                <w:t>低海拔</w:t>
              </w:r>
            </w:ins>
          </w:p>
        </w:tc>
      </w:tr>
      <w:tr w:rsidR="00731CCD" w:rsidRPr="00731CCD" w14:paraId="613F1287" w14:textId="77777777" w:rsidTr="00731CCD">
        <w:trPr>
          <w:jc w:val="center"/>
          <w:ins w:id="36471" w:author="瑋婷 徐" w:date="2025-01-03T14:57:00Z"/>
          <w:trPrChange w:id="36472" w:author="瑋婷 徐" w:date="2025-01-04T22:52:00Z" w16du:dateUtc="2025-01-04T14:52:00Z">
            <w:trPr>
              <w:gridAfter w:val="0"/>
              <w:jc w:val="center"/>
            </w:trPr>
          </w:trPrChange>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473" w:author="瑋婷 徐" w:date="2025-01-04T22:52:00Z" w16du:dateUtc="2025-01-04T14:52:00Z">
              <w:tcPr>
                <w:tcW w:w="0" w:type="auto"/>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0625A71C"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474" w:author="瑋婷 徐" w:date="2025-01-03T14:57:00Z" w16du:dateUtc="2025-01-03T06:57:00Z"/>
                <w:rFonts w:ascii="Times New Roman" w:hAnsi="Times New Roman" w:cs="Times New Roman"/>
                <w:sz w:val="24"/>
                <w:rPrChange w:id="36475" w:author="瑋婷 徐" w:date="2025-01-04T22:52:00Z" w16du:dateUtc="2025-01-04T14:52:00Z">
                  <w:rPr>
                    <w:ins w:id="36476" w:author="瑋婷 徐" w:date="2025-01-03T14:57:00Z" w16du:dateUtc="2025-01-03T06:57:00Z"/>
                  </w:rPr>
                </w:rPrChange>
              </w:rPr>
              <w:pPrChange w:id="36477"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478" w:author="瑋婷 徐" w:date="2025-01-03T14:57:00Z" w16du:dateUtc="2025-01-03T06:57:00Z">
              <w:r w:rsidRPr="00731CCD">
                <w:rPr>
                  <w:rFonts w:ascii="Times New Roman" w:hAnsi="Times New Roman" w:cs="Times New Roman"/>
                  <w:color w:val="000000"/>
                  <w:sz w:val="24"/>
                  <w:rPrChange w:id="36479" w:author="瑋婷 徐" w:date="2025-01-04T22:52:00Z" w16du:dateUtc="2025-01-04T14:52:00Z">
                    <w:rPr>
                      <w:rFonts w:ascii="Arial" w:eastAsia="Arial" w:hAnsi="Arial" w:cs="Arial"/>
                      <w:color w:val="000000"/>
                      <w:sz w:val="22"/>
                      <w:szCs w:val="22"/>
                    </w:rPr>
                  </w:rPrChange>
                </w:rPr>
                <w:t>A28-16</w:t>
              </w:r>
            </w:ins>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480" w:author="瑋婷 徐" w:date="2025-01-04T22:52:00Z" w16du:dateUtc="2025-01-04T14:52:00Z">
              <w:tcPr>
                <w:tcW w:w="0" w:type="auto"/>
                <w:gridSpan w:val="3"/>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6D88863B"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481" w:author="瑋婷 徐" w:date="2025-01-03T14:57:00Z" w16du:dateUtc="2025-01-03T06:57:00Z"/>
                <w:rFonts w:ascii="Times New Roman" w:hAnsi="Times New Roman" w:cs="Times New Roman"/>
                <w:sz w:val="24"/>
                <w:rPrChange w:id="36482" w:author="瑋婷 徐" w:date="2025-01-04T22:52:00Z" w16du:dateUtc="2025-01-04T14:52:00Z">
                  <w:rPr>
                    <w:ins w:id="36483" w:author="瑋婷 徐" w:date="2025-01-03T14:57:00Z" w16du:dateUtc="2025-01-03T06:57:00Z"/>
                  </w:rPr>
                </w:rPrChange>
              </w:rPr>
              <w:pPrChange w:id="36484"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485" w:author="瑋婷 徐" w:date="2025-01-03T14:57:00Z" w16du:dateUtc="2025-01-03T06:57:00Z">
              <w:r w:rsidRPr="00731CCD">
                <w:rPr>
                  <w:rFonts w:ascii="Times New Roman" w:hAnsi="Times New Roman" w:cs="Times New Roman"/>
                  <w:color w:val="000000"/>
                  <w:sz w:val="24"/>
                  <w:rPrChange w:id="36486" w:author="瑋婷 徐" w:date="2025-01-04T22:52:00Z" w16du:dateUtc="2025-01-04T14:52:00Z">
                    <w:rPr>
                      <w:rFonts w:ascii="Arial" w:eastAsia="Arial" w:hAnsi="Arial" w:cs="Arial" w:hint="eastAsia"/>
                      <w:color w:val="000000"/>
                      <w:sz w:val="22"/>
                      <w:szCs w:val="22"/>
                    </w:rPr>
                  </w:rPrChange>
                </w:rPr>
                <w:t>獅潭</w:t>
              </w:r>
              <w:r w:rsidRPr="00731CCD">
                <w:rPr>
                  <w:rFonts w:ascii="Times New Roman" w:hAnsi="Times New Roman" w:cs="Times New Roman"/>
                  <w:color w:val="000000"/>
                  <w:sz w:val="24"/>
                  <w:rPrChange w:id="36487" w:author="瑋婷 徐" w:date="2025-01-04T22:52:00Z" w16du:dateUtc="2025-01-04T14:52:00Z">
                    <w:rPr>
                      <w:rFonts w:ascii="Arial" w:eastAsia="Arial" w:hAnsi="Arial" w:cs="Arial"/>
                      <w:color w:val="000000"/>
                      <w:sz w:val="22"/>
                      <w:szCs w:val="22"/>
                    </w:rPr>
                  </w:rPrChange>
                </w:rPr>
                <w:t>123</w:t>
              </w:r>
              <w:r w:rsidRPr="00731CCD">
                <w:rPr>
                  <w:rFonts w:ascii="Times New Roman" w:hAnsi="Times New Roman" w:cs="Times New Roman"/>
                  <w:color w:val="000000"/>
                  <w:sz w:val="24"/>
                  <w:rPrChange w:id="36488" w:author="瑋婷 徐" w:date="2025-01-04T22:52:00Z" w16du:dateUtc="2025-01-04T14:52:00Z">
                    <w:rPr>
                      <w:rFonts w:ascii="Arial" w:eastAsia="Arial" w:hAnsi="Arial" w:cs="Arial" w:hint="eastAsia"/>
                      <w:color w:val="000000"/>
                      <w:sz w:val="22"/>
                      <w:szCs w:val="22"/>
                    </w:rPr>
                  </w:rPrChange>
                </w:rPr>
                <w:t>生態農場</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489"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299273F4"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490" w:author="瑋婷 徐" w:date="2025-01-03T14:57:00Z" w16du:dateUtc="2025-01-03T06:57:00Z"/>
                <w:rFonts w:ascii="Times New Roman" w:hAnsi="Times New Roman" w:cs="Times New Roman"/>
                <w:sz w:val="24"/>
                <w:rPrChange w:id="36491" w:author="瑋婷 徐" w:date="2025-01-04T22:52:00Z" w16du:dateUtc="2025-01-04T14:52:00Z">
                  <w:rPr>
                    <w:ins w:id="36492" w:author="瑋婷 徐" w:date="2025-01-03T14:57:00Z" w16du:dateUtc="2025-01-03T06:57:00Z"/>
                  </w:rPr>
                </w:rPrChange>
              </w:rPr>
              <w:pPrChange w:id="36493"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494" w:author="瑋婷 徐" w:date="2025-01-03T14:57:00Z" w16du:dateUtc="2025-01-03T06:57:00Z">
              <w:r w:rsidRPr="00731CCD">
                <w:rPr>
                  <w:rFonts w:ascii="Times New Roman" w:hAnsi="Times New Roman" w:cs="Times New Roman"/>
                  <w:color w:val="000000"/>
                  <w:sz w:val="24"/>
                  <w:rPrChange w:id="36495" w:author="瑋婷 徐" w:date="2025-01-04T22:52:00Z" w16du:dateUtc="2025-01-04T14:52:00Z">
                    <w:rPr>
                      <w:rFonts w:ascii="Arial" w:eastAsia="Arial" w:hAnsi="Arial" w:cs="Arial" w:hint="eastAsia"/>
                      <w:color w:val="000000"/>
                      <w:sz w:val="22"/>
                      <w:szCs w:val="22"/>
                    </w:rPr>
                  </w:rPrChange>
                </w:rPr>
                <w:t>新竹分署</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496"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72772E7B"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497" w:author="瑋婷 徐" w:date="2025-01-03T14:57:00Z" w16du:dateUtc="2025-01-03T06:57:00Z"/>
                <w:rFonts w:ascii="Times New Roman" w:hAnsi="Times New Roman" w:cs="Times New Roman"/>
                <w:sz w:val="24"/>
                <w:rPrChange w:id="36498" w:author="瑋婷 徐" w:date="2025-01-04T22:52:00Z" w16du:dateUtc="2025-01-04T14:52:00Z">
                  <w:rPr>
                    <w:ins w:id="36499" w:author="瑋婷 徐" w:date="2025-01-03T14:57:00Z" w16du:dateUtc="2025-01-03T06:57:00Z"/>
                  </w:rPr>
                </w:rPrChange>
              </w:rPr>
              <w:pPrChange w:id="36500"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501" w:author="瑋婷 徐" w:date="2025-01-03T14:57:00Z" w16du:dateUtc="2025-01-03T06:57:00Z">
              <w:r w:rsidRPr="00731CCD">
                <w:rPr>
                  <w:rFonts w:ascii="Times New Roman" w:hAnsi="Times New Roman" w:cs="Times New Roman"/>
                  <w:color w:val="000000"/>
                  <w:sz w:val="24"/>
                  <w:rPrChange w:id="36502" w:author="瑋婷 徐" w:date="2025-01-04T22:52:00Z" w16du:dateUtc="2025-01-04T14:52:00Z">
                    <w:rPr>
                      <w:rFonts w:ascii="Arial" w:eastAsia="Arial" w:hAnsi="Arial" w:cs="Arial" w:hint="eastAsia"/>
                      <w:color w:val="000000"/>
                      <w:sz w:val="22"/>
                      <w:szCs w:val="22"/>
                    </w:rPr>
                  </w:rPrChange>
                </w:rPr>
                <w:t>低海拔</w:t>
              </w:r>
            </w:ins>
          </w:p>
        </w:tc>
      </w:tr>
      <w:tr w:rsidR="00731CCD" w:rsidRPr="00731CCD" w14:paraId="3C9575D1" w14:textId="77777777" w:rsidTr="00731CCD">
        <w:trPr>
          <w:jc w:val="center"/>
          <w:ins w:id="36503" w:author="瑋婷 徐" w:date="2025-01-03T14:57:00Z"/>
          <w:trPrChange w:id="36504" w:author="瑋婷 徐" w:date="2025-01-04T22:52:00Z" w16du:dateUtc="2025-01-04T14:52:00Z">
            <w:trPr>
              <w:gridAfter w:val="0"/>
              <w:jc w:val="center"/>
            </w:trPr>
          </w:trPrChange>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505" w:author="瑋婷 徐" w:date="2025-01-04T22:52:00Z" w16du:dateUtc="2025-01-04T14:52:00Z">
              <w:tcPr>
                <w:tcW w:w="0" w:type="auto"/>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4BB6A9F9"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506" w:author="瑋婷 徐" w:date="2025-01-03T14:57:00Z" w16du:dateUtc="2025-01-03T06:57:00Z"/>
                <w:rFonts w:ascii="Times New Roman" w:hAnsi="Times New Roman" w:cs="Times New Roman"/>
                <w:sz w:val="24"/>
                <w:rPrChange w:id="36507" w:author="瑋婷 徐" w:date="2025-01-04T22:52:00Z" w16du:dateUtc="2025-01-04T14:52:00Z">
                  <w:rPr>
                    <w:ins w:id="36508" w:author="瑋婷 徐" w:date="2025-01-03T14:57:00Z" w16du:dateUtc="2025-01-03T06:57:00Z"/>
                  </w:rPr>
                </w:rPrChange>
              </w:rPr>
              <w:pPrChange w:id="36509"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510" w:author="瑋婷 徐" w:date="2025-01-03T14:57:00Z" w16du:dateUtc="2025-01-03T06:57:00Z">
              <w:r w:rsidRPr="00731CCD">
                <w:rPr>
                  <w:rFonts w:ascii="Times New Roman" w:hAnsi="Times New Roman" w:cs="Times New Roman"/>
                  <w:color w:val="000000"/>
                  <w:sz w:val="24"/>
                  <w:rPrChange w:id="36511" w:author="瑋婷 徐" w:date="2025-01-04T22:52:00Z" w16du:dateUtc="2025-01-04T14:52:00Z">
                    <w:rPr>
                      <w:rFonts w:ascii="Arial" w:eastAsia="Arial" w:hAnsi="Arial" w:cs="Arial"/>
                      <w:color w:val="000000"/>
                      <w:sz w:val="22"/>
                      <w:szCs w:val="22"/>
                    </w:rPr>
                  </w:rPrChange>
                </w:rPr>
                <w:t>MA-B06-04</w:t>
              </w:r>
            </w:ins>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512" w:author="瑋婷 徐" w:date="2025-01-04T22:52:00Z" w16du:dateUtc="2025-01-04T14:52:00Z">
              <w:tcPr>
                <w:tcW w:w="0" w:type="auto"/>
                <w:gridSpan w:val="3"/>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39A382A2"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513" w:author="瑋婷 徐" w:date="2025-01-03T14:57:00Z" w16du:dateUtc="2025-01-03T06:57:00Z"/>
                <w:rFonts w:ascii="Times New Roman" w:hAnsi="Times New Roman" w:cs="Times New Roman"/>
                <w:sz w:val="24"/>
                <w:rPrChange w:id="36514" w:author="瑋婷 徐" w:date="2025-01-04T22:52:00Z" w16du:dateUtc="2025-01-04T14:52:00Z">
                  <w:rPr>
                    <w:ins w:id="36515" w:author="瑋婷 徐" w:date="2025-01-03T14:57:00Z" w16du:dateUtc="2025-01-03T06:57:00Z"/>
                  </w:rPr>
                </w:rPrChange>
              </w:rPr>
              <w:pPrChange w:id="36516"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517" w:author="瑋婷 徐" w:date="2025-01-03T14:57:00Z" w16du:dateUtc="2025-01-03T06:57:00Z">
              <w:r w:rsidRPr="00731CCD">
                <w:rPr>
                  <w:rFonts w:ascii="Times New Roman" w:hAnsi="Times New Roman" w:cs="Times New Roman"/>
                  <w:color w:val="000000"/>
                  <w:sz w:val="24"/>
                  <w:rPrChange w:id="36518" w:author="瑋婷 徐" w:date="2025-01-04T22:52:00Z" w16du:dateUtc="2025-01-04T14:52:00Z">
                    <w:rPr>
                      <w:rFonts w:ascii="Arial" w:eastAsia="Arial" w:hAnsi="Arial" w:cs="Arial" w:hint="eastAsia"/>
                      <w:color w:val="000000"/>
                      <w:sz w:val="22"/>
                      <w:szCs w:val="22"/>
                    </w:rPr>
                  </w:rPrChange>
                </w:rPr>
                <w:t>大湖第</w:t>
              </w:r>
              <w:r w:rsidRPr="00731CCD">
                <w:rPr>
                  <w:rFonts w:ascii="Times New Roman" w:hAnsi="Times New Roman" w:cs="Times New Roman"/>
                  <w:color w:val="000000"/>
                  <w:sz w:val="24"/>
                  <w:rPrChange w:id="36519" w:author="瑋婷 徐" w:date="2025-01-04T22:52:00Z" w16du:dateUtc="2025-01-04T14:52:00Z">
                    <w:rPr>
                      <w:rFonts w:ascii="Arial" w:eastAsia="Arial" w:hAnsi="Arial" w:cs="Arial"/>
                      <w:color w:val="000000"/>
                      <w:sz w:val="22"/>
                      <w:szCs w:val="22"/>
                    </w:rPr>
                  </w:rPrChange>
                </w:rPr>
                <w:t>38</w:t>
              </w:r>
              <w:r w:rsidRPr="00731CCD">
                <w:rPr>
                  <w:rFonts w:ascii="Times New Roman" w:hAnsi="Times New Roman" w:cs="Times New Roman"/>
                  <w:color w:val="000000"/>
                  <w:sz w:val="24"/>
                  <w:rPrChange w:id="36520" w:author="瑋婷 徐" w:date="2025-01-04T22:52:00Z" w16du:dateUtc="2025-01-04T14:52:00Z">
                    <w:rPr>
                      <w:rFonts w:ascii="Arial" w:eastAsia="Arial" w:hAnsi="Arial" w:cs="Arial" w:hint="eastAsia"/>
                      <w:color w:val="000000"/>
                      <w:sz w:val="22"/>
                      <w:szCs w:val="22"/>
                    </w:rPr>
                  </w:rPrChange>
                </w:rPr>
                <w:t>林班</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521"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50D75E23"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522" w:author="瑋婷 徐" w:date="2025-01-03T14:57:00Z" w16du:dateUtc="2025-01-03T06:57:00Z"/>
                <w:rFonts w:ascii="Times New Roman" w:hAnsi="Times New Roman" w:cs="Times New Roman"/>
                <w:sz w:val="24"/>
                <w:rPrChange w:id="36523" w:author="瑋婷 徐" w:date="2025-01-04T22:52:00Z" w16du:dateUtc="2025-01-04T14:52:00Z">
                  <w:rPr>
                    <w:ins w:id="36524" w:author="瑋婷 徐" w:date="2025-01-03T14:57:00Z" w16du:dateUtc="2025-01-03T06:57:00Z"/>
                  </w:rPr>
                </w:rPrChange>
              </w:rPr>
              <w:pPrChange w:id="36525"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526" w:author="瑋婷 徐" w:date="2025-01-03T14:57:00Z" w16du:dateUtc="2025-01-03T06:57:00Z">
              <w:r w:rsidRPr="00731CCD">
                <w:rPr>
                  <w:rFonts w:ascii="Times New Roman" w:hAnsi="Times New Roman" w:cs="Times New Roman"/>
                  <w:color w:val="000000"/>
                  <w:sz w:val="24"/>
                  <w:rPrChange w:id="36527" w:author="瑋婷 徐" w:date="2025-01-04T22:52:00Z" w16du:dateUtc="2025-01-04T14:52:00Z">
                    <w:rPr>
                      <w:rFonts w:ascii="Arial" w:eastAsia="Arial" w:hAnsi="Arial" w:cs="Arial" w:hint="eastAsia"/>
                      <w:color w:val="000000"/>
                      <w:sz w:val="22"/>
                      <w:szCs w:val="22"/>
                    </w:rPr>
                  </w:rPrChange>
                </w:rPr>
                <w:t>新竹分署</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528"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71434405"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529" w:author="瑋婷 徐" w:date="2025-01-03T14:57:00Z" w16du:dateUtc="2025-01-03T06:57:00Z"/>
                <w:rFonts w:ascii="Times New Roman" w:hAnsi="Times New Roman" w:cs="Times New Roman"/>
                <w:sz w:val="24"/>
                <w:rPrChange w:id="36530" w:author="瑋婷 徐" w:date="2025-01-04T22:52:00Z" w16du:dateUtc="2025-01-04T14:52:00Z">
                  <w:rPr>
                    <w:ins w:id="36531" w:author="瑋婷 徐" w:date="2025-01-03T14:57:00Z" w16du:dateUtc="2025-01-03T06:57:00Z"/>
                  </w:rPr>
                </w:rPrChange>
              </w:rPr>
              <w:pPrChange w:id="36532"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533" w:author="瑋婷 徐" w:date="2025-01-03T14:57:00Z" w16du:dateUtc="2025-01-03T06:57:00Z">
              <w:r w:rsidRPr="00731CCD">
                <w:rPr>
                  <w:rFonts w:ascii="Times New Roman" w:hAnsi="Times New Roman" w:cs="Times New Roman"/>
                  <w:color w:val="000000"/>
                  <w:sz w:val="24"/>
                  <w:rPrChange w:id="36534" w:author="瑋婷 徐" w:date="2025-01-04T22:52:00Z" w16du:dateUtc="2025-01-04T14:52:00Z">
                    <w:rPr>
                      <w:rFonts w:ascii="Arial" w:eastAsia="Arial" w:hAnsi="Arial" w:cs="Arial" w:hint="eastAsia"/>
                      <w:color w:val="000000"/>
                      <w:sz w:val="22"/>
                      <w:szCs w:val="22"/>
                    </w:rPr>
                  </w:rPrChange>
                </w:rPr>
                <w:t>低海拔</w:t>
              </w:r>
            </w:ins>
          </w:p>
        </w:tc>
      </w:tr>
      <w:tr w:rsidR="00731CCD" w:rsidRPr="00731CCD" w14:paraId="258926C2" w14:textId="77777777" w:rsidTr="00731CCD">
        <w:trPr>
          <w:jc w:val="center"/>
          <w:ins w:id="36535" w:author="瑋婷 徐" w:date="2025-01-03T14:57:00Z"/>
          <w:trPrChange w:id="36536" w:author="瑋婷 徐" w:date="2025-01-04T22:52:00Z" w16du:dateUtc="2025-01-04T14:52:00Z">
            <w:trPr>
              <w:gridAfter w:val="0"/>
              <w:jc w:val="center"/>
            </w:trPr>
          </w:trPrChange>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537" w:author="瑋婷 徐" w:date="2025-01-04T22:52:00Z" w16du:dateUtc="2025-01-04T14:52:00Z">
              <w:tcPr>
                <w:tcW w:w="0" w:type="auto"/>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4CD5B275"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538" w:author="瑋婷 徐" w:date="2025-01-03T14:57:00Z" w16du:dateUtc="2025-01-03T06:57:00Z"/>
                <w:rFonts w:ascii="Times New Roman" w:hAnsi="Times New Roman" w:cs="Times New Roman"/>
                <w:sz w:val="24"/>
                <w:rPrChange w:id="36539" w:author="瑋婷 徐" w:date="2025-01-04T22:52:00Z" w16du:dateUtc="2025-01-04T14:52:00Z">
                  <w:rPr>
                    <w:ins w:id="36540" w:author="瑋婷 徐" w:date="2025-01-03T14:57:00Z" w16du:dateUtc="2025-01-03T06:57:00Z"/>
                  </w:rPr>
                </w:rPrChange>
              </w:rPr>
              <w:pPrChange w:id="3654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542" w:author="瑋婷 徐" w:date="2025-01-03T14:57:00Z" w16du:dateUtc="2025-01-03T06:57:00Z">
              <w:r w:rsidRPr="00731CCD">
                <w:rPr>
                  <w:rFonts w:ascii="Times New Roman" w:hAnsi="Times New Roman" w:cs="Times New Roman"/>
                  <w:color w:val="000000"/>
                  <w:sz w:val="24"/>
                  <w:rPrChange w:id="36543" w:author="瑋婷 徐" w:date="2025-01-04T22:52:00Z" w16du:dateUtc="2025-01-04T14:52:00Z">
                    <w:rPr>
                      <w:rFonts w:ascii="Arial" w:eastAsia="Arial" w:hAnsi="Arial" w:cs="Arial"/>
                      <w:color w:val="000000"/>
                      <w:sz w:val="22"/>
                      <w:szCs w:val="22"/>
                    </w:rPr>
                  </w:rPrChange>
                </w:rPr>
                <w:t>MB-B06-09</w:t>
              </w:r>
            </w:ins>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544" w:author="瑋婷 徐" w:date="2025-01-04T22:52:00Z" w16du:dateUtc="2025-01-04T14:52:00Z">
              <w:tcPr>
                <w:tcW w:w="0" w:type="auto"/>
                <w:gridSpan w:val="3"/>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3D2C230C"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545" w:author="瑋婷 徐" w:date="2025-01-03T14:57:00Z" w16du:dateUtc="2025-01-03T06:57:00Z"/>
                <w:rFonts w:ascii="Times New Roman" w:hAnsi="Times New Roman" w:cs="Times New Roman"/>
                <w:sz w:val="24"/>
                <w:rPrChange w:id="36546" w:author="瑋婷 徐" w:date="2025-01-04T22:52:00Z" w16du:dateUtc="2025-01-04T14:52:00Z">
                  <w:rPr>
                    <w:ins w:id="36547" w:author="瑋婷 徐" w:date="2025-01-03T14:57:00Z" w16du:dateUtc="2025-01-03T06:57:00Z"/>
                  </w:rPr>
                </w:rPrChange>
              </w:rPr>
              <w:pPrChange w:id="3654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549" w:author="瑋婷 徐" w:date="2025-01-03T14:57:00Z" w16du:dateUtc="2025-01-03T06:57:00Z">
              <w:r w:rsidRPr="00731CCD">
                <w:rPr>
                  <w:rFonts w:ascii="Times New Roman" w:hAnsi="Times New Roman" w:cs="Times New Roman"/>
                  <w:color w:val="000000"/>
                  <w:sz w:val="24"/>
                  <w:rPrChange w:id="36550" w:author="瑋婷 徐" w:date="2025-01-04T22:52:00Z" w16du:dateUtc="2025-01-04T14:52:00Z">
                    <w:rPr>
                      <w:rFonts w:ascii="Arial" w:eastAsia="Arial" w:hAnsi="Arial" w:cs="Arial" w:hint="eastAsia"/>
                      <w:color w:val="000000"/>
                      <w:sz w:val="22"/>
                      <w:szCs w:val="22"/>
                    </w:rPr>
                  </w:rPrChange>
                </w:rPr>
                <w:t>司馬限山</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551"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61495674"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552" w:author="瑋婷 徐" w:date="2025-01-03T14:57:00Z" w16du:dateUtc="2025-01-03T06:57:00Z"/>
                <w:rFonts w:ascii="Times New Roman" w:hAnsi="Times New Roman" w:cs="Times New Roman"/>
                <w:sz w:val="24"/>
                <w:rPrChange w:id="36553" w:author="瑋婷 徐" w:date="2025-01-04T22:52:00Z" w16du:dateUtc="2025-01-04T14:52:00Z">
                  <w:rPr>
                    <w:ins w:id="36554" w:author="瑋婷 徐" w:date="2025-01-03T14:57:00Z" w16du:dateUtc="2025-01-03T06:57:00Z"/>
                  </w:rPr>
                </w:rPrChange>
              </w:rPr>
              <w:pPrChange w:id="36555"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556" w:author="瑋婷 徐" w:date="2025-01-03T14:57:00Z" w16du:dateUtc="2025-01-03T06:57:00Z">
              <w:r w:rsidRPr="00731CCD">
                <w:rPr>
                  <w:rFonts w:ascii="Times New Roman" w:hAnsi="Times New Roman" w:cs="Times New Roman"/>
                  <w:color w:val="000000"/>
                  <w:sz w:val="24"/>
                  <w:rPrChange w:id="36557" w:author="瑋婷 徐" w:date="2025-01-04T22:52:00Z" w16du:dateUtc="2025-01-04T14:52:00Z">
                    <w:rPr>
                      <w:rFonts w:ascii="Arial" w:eastAsia="Arial" w:hAnsi="Arial" w:cs="Arial" w:hint="eastAsia"/>
                      <w:color w:val="000000"/>
                      <w:sz w:val="22"/>
                      <w:szCs w:val="22"/>
                    </w:rPr>
                  </w:rPrChange>
                </w:rPr>
                <w:t>新竹分署</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558"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55868AD6"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559" w:author="瑋婷 徐" w:date="2025-01-03T14:57:00Z" w16du:dateUtc="2025-01-03T06:57:00Z"/>
                <w:rFonts w:ascii="Times New Roman" w:hAnsi="Times New Roman" w:cs="Times New Roman"/>
                <w:sz w:val="24"/>
                <w:rPrChange w:id="36560" w:author="瑋婷 徐" w:date="2025-01-04T22:52:00Z" w16du:dateUtc="2025-01-04T14:52:00Z">
                  <w:rPr>
                    <w:ins w:id="36561" w:author="瑋婷 徐" w:date="2025-01-03T14:57:00Z" w16du:dateUtc="2025-01-03T06:57:00Z"/>
                  </w:rPr>
                </w:rPrChange>
              </w:rPr>
              <w:pPrChange w:id="36562"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563" w:author="瑋婷 徐" w:date="2025-01-03T14:57:00Z" w16du:dateUtc="2025-01-03T06:57:00Z">
              <w:r w:rsidRPr="00731CCD">
                <w:rPr>
                  <w:rFonts w:ascii="Times New Roman" w:hAnsi="Times New Roman" w:cs="Times New Roman"/>
                  <w:color w:val="000000"/>
                  <w:sz w:val="24"/>
                  <w:rPrChange w:id="36564" w:author="瑋婷 徐" w:date="2025-01-04T22:52:00Z" w16du:dateUtc="2025-01-04T14:52:00Z">
                    <w:rPr>
                      <w:rFonts w:ascii="Arial" w:eastAsia="Arial" w:hAnsi="Arial" w:cs="Arial" w:hint="eastAsia"/>
                      <w:color w:val="000000"/>
                      <w:sz w:val="22"/>
                      <w:szCs w:val="22"/>
                    </w:rPr>
                  </w:rPrChange>
                </w:rPr>
                <w:t>中高海拔</w:t>
              </w:r>
            </w:ins>
          </w:p>
        </w:tc>
      </w:tr>
      <w:tr w:rsidR="00731CCD" w:rsidRPr="00731CCD" w14:paraId="59B4C482" w14:textId="77777777" w:rsidTr="00731CCD">
        <w:trPr>
          <w:jc w:val="center"/>
          <w:ins w:id="36565" w:author="瑋婷 徐" w:date="2025-01-03T14:57:00Z"/>
          <w:trPrChange w:id="36566" w:author="瑋婷 徐" w:date="2025-01-04T22:52:00Z" w16du:dateUtc="2025-01-04T14:52:00Z">
            <w:trPr>
              <w:gridAfter w:val="0"/>
              <w:jc w:val="center"/>
            </w:trPr>
          </w:trPrChange>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567" w:author="瑋婷 徐" w:date="2025-01-04T22:52:00Z" w16du:dateUtc="2025-01-04T14:52:00Z">
              <w:tcPr>
                <w:tcW w:w="0" w:type="auto"/>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19A0B35A"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568" w:author="瑋婷 徐" w:date="2025-01-03T14:57:00Z" w16du:dateUtc="2025-01-03T06:57:00Z"/>
                <w:rFonts w:ascii="Times New Roman" w:hAnsi="Times New Roman" w:cs="Times New Roman"/>
                <w:sz w:val="24"/>
                <w:rPrChange w:id="36569" w:author="瑋婷 徐" w:date="2025-01-04T22:52:00Z" w16du:dateUtc="2025-01-04T14:52:00Z">
                  <w:rPr>
                    <w:ins w:id="36570" w:author="瑋婷 徐" w:date="2025-01-03T14:57:00Z" w16du:dateUtc="2025-01-03T06:57:00Z"/>
                  </w:rPr>
                </w:rPrChange>
              </w:rPr>
              <w:pPrChange w:id="3657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572" w:author="瑋婷 徐" w:date="2025-01-03T14:57:00Z" w16du:dateUtc="2025-01-03T06:57:00Z">
              <w:r w:rsidRPr="00731CCD">
                <w:rPr>
                  <w:rFonts w:ascii="Times New Roman" w:hAnsi="Times New Roman" w:cs="Times New Roman"/>
                  <w:color w:val="000000"/>
                  <w:sz w:val="24"/>
                  <w:rPrChange w:id="36573" w:author="瑋婷 徐" w:date="2025-01-04T22:52:00Z" w16du:dateUtc="2025-01-04T14:52:00Z">
                    <w:rPr>
                      <w:rFonts w:ascii="Arial" w:eastAsia="Arial" w:hAnsi="Arial" w:cs="Arial"/>
                      <w:color w:val="000000"/>
                      <w:sz w:val="22"/>
                      <w:szCs w:val="22"/>
                    </w:rPr>
                  </w:rPrChange>
                </w:rPr>
                <w:t>MB-B06-11</w:t>
              </w:r>
            </w:ins>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574" w:author="瑋婷 徐" w:date="2025-01-04T22:52:00Z" w16du:dateUtc="2025-01-04T14:52:00Z">
              <w:tcPr>
                <w:tcW w:w="0" w:type="auto"/>
                <w:gridSpan w:val="3"/>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450D3320"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575" w:author="瑋婷 徐" w:date="2025-01-03T14:57:00Z" w16du:dateUtc="2025-01-03T06:57:00Z"/>
                <w:rFonts w:ascii="Times New Roman" w:hAnsi="Times New Roman" w:cs="Times New Roman"/>
                <w:sz w:val="24"/>
                <w:rPrChange w:id="36576" w:author="瑋婷 徐" w:date="2025-01-04T22:52:00Z" w16du:dateUtc="2025-01-04T14:52:00Z">
                  <w:rPr>
                    <w:ins w:id="36577" w:author="瑋婷 徐" w:date="2025-01-03T14:57:00Z" w16du:dateUtc="2025-01-03T06:57:00Z"/>
                  </w:rPr>
                </w:rPrChange>
              </w:rPr>
              <w:pPrChange w:id="3657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579" w:author="瑋婷 徐" w:date="2025-01-03T14:57:00Z" w16du:dateUtc="2025-01-03T06:57:00Z">
              <w:r w:rsidRPr="00731CCD">
                <w:rPr>
                  <w:rFonts w:ascii="Times New Roman" w:hAnsi="Times New Roman" w:cs="Times New Roman"/>
                  <w:color w:val="000000"/>
                  <w:sz w:val="24"/>
                  <w:rPrChange w:id="36580" w:author="瑋婷 徐" w:date="2025-01-04T22:52:00Z" w16du:dateUtc="2025-01-04T14:52:00Z">
                    <w:rPr>
                      <w:rFonts w:ascii="Arial" w:eastAsia="Arial" w:hAnsi="Arial" w:cs="Arial" w:hint="eastAsia"/>
                      <w:color w:val="000000"/>
                      <w:sz w:val="22"/>
                      <w:szCs w:val="22"/>
                    </w:rPr>
                  </w:rPrChange>
                </w:rPr>
                <w:t>紅毛山</w:t>
              </w:r>
              <w:r w:rsidRPr="00731CCD">
                <w:rPr>
                  <w:rFonts w:ascii="Times New Roman" w:hAnsi="Times New Roman" w:cs="Times New Roman"/>
                  <w:color w:val="000000"/>
                  <w:sz w:val="24"/>
                  <w:rPrChange w:id="36581" w:author="瑋婷 徐" w:date="2025-01-04T22:52:00Z" w16du:dateUtc="2025-01-04T14:52:00Z">
                    <w:rPr>
                      <w:rFonts w:ascii="Arial" w:eastAsia="Arial" w:hAnsi="Arial" w:cs="Arial"/>
                      <w:color w:val="000000"/>
                      <w:sz w:val="22"/>
                      <w:szCs w:val="22"/>
                    </w:rPr>
                  </w:rPrChange>
                </w:rPr>
                <w:t>(</w:t>
              </w:r>
              <w:r w:rsidRPr="00731CCD">
                <w:rPr>
                  <w:rFonts w:ascii="Times New Roman" w:hAnsi="Times New Roman" w:cs="Times New Roman"/>
                  <w:color w:val="000000"/>
                  <w:sz w:val="24"/>
                  <w:rPrChange w:id="36582" w:author="瑋婷 徐" w:date="2025-01-04T22:52:00Z" w16du:dateUtc="2025-01-04T14:52:00Z">
                    <w:rPr>
                      <w:rFonts w:ascii="Arial" w:eastAsia="Arial" w:hAnsi="Arial" w:cs="Arial" w:hint="eastAsia"/>
                      <w:color w:val="000000"/>
                      <w:sz w:val="22"/>
                      <w:szCs w:val="22"/>
                    </w:rPr>
                  </w:rPrChange>
                </w:rPr>
                <w:t>大坪</w:t>
              </w:r>
              <w:r w:rsidRPr="00731CCD">
                <w:rPr>
                  <w:rFonts w:ascii="Times New Roman" w:hAnsi="Times New Roman" w:cs="Times New Roman"/>
                  <w:color w:val="000000"/>
                  <w:sz w:val="24"/>
                  <w:rPrChange w:id="36583" w:author="瑋婷 徐" w:date="2025-01-04T22:52:00Z" w16du:dateUtc="2025-01-04T14:52:00Z">
                    <w:rPr>
                      <w:rFonts w:ascii="Arial" w:eastAsia="Arial" w:hAnsi="Arial" w:cs="Arial"/>
                      <w:color w:val="000000"/>
                      <w:sz w:val="22"/>
                      <w:szCs w:val="22"/>
                    </w:rPr>
                  </w:rPrChange>
                </w:rPr>
                <w:t>)</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584"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266F2BA4"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585" w:author="瑋婷 徐" w:date="2025-01-03T14:57:00Z" w16du:dateUtc="2025-01-03T06:57:00Z"/>
                <w:rFonts w:ascii="Times New Roman" w:hAnsi="Times New Roman" w:cs="Times New Roman"/>
                <w:sz w:val="24"/>
                <w:rPrChange w:id="36586" w:author="瑋婷 徐" w:date="2025-01-04T22:52:00Z" w16du:dateUtc="2025-01-04T14:52:00Z">
                  <w:rPr>
                    <w:ins w:id="36587" w:author="瑋婷 徐" w:date="2025-01-03T14:57:00Z" w16du:dateUtc="2025-01-03T06:57:00Z"/>
                  </w:rPr>
                </w:rPrChange>
              </w:rPr>
              <w:pPrChange w:id="3658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589" w:author="瑋婷 徐" w:date="2025-01-03T14:57:00Z" w16du:dateUtc="2025-01-03T06:57:00Z">
              <w:r w:rsidRPr="00731CCD">
                <w:rPr>
                  <w:rFonts w:ascii="Times New Roman" w:hAnsi="Times New Roman" w:cs="Times New Roman"/>
                  <w:color w:val="000000"/>
                  <w:sz w:val="24"/>
                  <w:rPrChange w:id="36590" w:author="瑋婷 徐" w:date="2025-01-04T22:52:00Z" w16du:dateUtc="2025-01-04T14:52:00Z">
                    <w:rPr>
                      <w:rFonts w:ascii="Arial" w:eastAsia="Arial" w:hAnsi="Arial" w:cs="Arial" w:hint="eastAsia"/>
                      <w:color w:val="000000"/>
                      <w:sz w:val="22"/>
                      <w:szCs w:val="22"/>
                    </w:rPr>
                  </w:rPrChange>
                </w:rPr>
                <w:t>新竹分署</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591"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11EA0454"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592" w:author="瑋婷 徐" w:date="2025-01-03T14:57:00Z" w16du:dateUtc="2025-01-03T06:57:00Z"/>
                <w:rFonts w:ascii="Times New Roman" w:hAnsi="Times New Roman" w:cs="Times New Roman"/>
                <w:sz w:val="24"/>
                <w:rPrChange w:id="36593" w:author="瑋婷 徐" w:date="2025-01-04T22:52:00Z" w16du:dateUtc="2025-01-04T14:52:00Z">
                  <w:rPr>
                    <w:ins w:id="36594" w:author="瑋婷 徐" w:date="2025-01-03T14:57:00Z" w16du:dateUtc="2025-01-03T06:57:00Z"/>
                  </w:rPr>
                </w:rPrChange>
              </w:rPr>
              <w:pPrChange w:id="36595"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596" w:author="瑋婷 徐" w:date="2025-01-03T14:57:00Z" w16du:dateUtc="2025-01-03T06:57:00Z">
              <w:r w:rsidRPr="00731CCD">
                <w:rPr>
                  <w:rFonts w:ascii="Times New Roman" w:hAnsi="Times New Roman" w:cs="Times New Roman"/>
                  <w:color w:val="000000"/>
                  <w:sz w:val="24"/>
                  <w:rPrChange w:id="36597" w:author="瑋婷 徐" w:date="2025-01-04T22:52:00Z" w16du:dateUtc="2025-01-04T14:52:00Z">
                    <w:rPr>
                      <w:rFonts w:ascii="Arial" w:eastAsia="Arial" w:hAnsi="Arial" w:cs="Arial" w:hint="eastAsia"/>
                      <w:color w:val="000000"/>
                      <w:sz w:val="22"/>
                      <w:szCs w:val="22"/>
                    </w:rPr>
                  </w:rPrChange>
                </w:rPr>
                <w:t>中高海拔</w:t>
              </w:r>
            </w:ins>
          </w:p>
        </w:tc>
      </w:tr>
      <w:tr w:rsidR="00731CCD" w:rsidRPr="00731CCD" w14:paraId="609B1E03" w14:textId="77777777" w:rsidTr="00731CCD">
        <w:trPr>
          <w:jc w:val="center"/>
          <w:ins w:id="36598" w:author="瑋婷 徐" w:date="2025-01-03T14:57:00Z"/>
          <w:trPrChange w:id="36599" w:author="瑋婷 徐" w:date="2025-01-04T22:52:00Z" w16du:dateUtc="2025-01-04T14:52:00Z">
            <w:trPr>
              <w:gridAfter w:val="0"/>
              <w:jc w:val="center"/>
            </w:trPr>
          </w:trPrChange>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600" w:author="瑋婷 徐" w:date="2025-01-04T22:52:00Z" w16du:dateUtc="2025-01-04T14:52:00Z">
              <w:tcPr>
                <w:tcW w:w="0" w:type="auto"/>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06E39FB3"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601" w:author="瑋婷 徐" w:date="2025-01-03T14:57:00Z" w16du:dateUtc="2025-01-03T06:57:00Z"/>
                <w:rFonts w:ascii="Times New Roman" w:hAnsi="Times New Roman" w:cs="Times New Roman"/>
                <w:sz w:val="24"/>
                <w:rPrChange w:id="36602" w:author="瑋婷 徐" w:date="2025-01-04T22:52:00Z" w16du:dateUtc="2025-01-04T14:52:00Z">
                  <w:rPr>
                    <w:ins w:id="36603" w:author="瑋婷 徐" w:date="2025-01-03T14:57:00Z" w16du:dateUtc="2025-01-03T06:57:00Z"/>
                  </w:rPr>
                </w:rPrChange>
              </w:rPr>
              <w:pPrChange w:id="36604"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605" w:author="瑋婷 徐" w:date="2025-01-03T14:57:00Z" w16du:dateUtc="2025-01-03T06:57:00Z">
              <w:r w:rsidRPr="00731CCD">
                <w:rPr>
                  <w:rFonts w:ascii="Times New Roman" w:hAnsi="Times New Roman" w:cs="Times New Roman"/>
                  <w:color w:val="000000"/>
                  <w:sz w:val="24"/>
                  <w:rPrChange w:id="36606" w:author="瑋婷 徐" w:date="2025-01-04T22:52:00Z" w16du:dateUtc="2025-01-04T14:52:00Z">
                    <w:rPr>
                      <w:rFonts w:ascii="Arial" w:eastAsia="Arial" w:hAnsi="Arial" w:cs="Arial"/>
                      <w:color w:val="000000"/>
                      <w:sz w:val="22"/>
                      <w:szCs w:val="22"/>
                    </w:rPr>
                  </w:rPrChange>
                </w:rPr>
                <w:t>MA-B09-02</w:t>
              </w:r>
            </w:ins>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607" w:author="瑋婷 徐" w:date="2025-01-04T22:52:00Z" w16du:dateUtc="2025-01-04T14:52:00Z">
              <w:tcPr>
                <w:tcW w:w="0" w:type="auto"/>
                <w:gridSpan w:val="3"/>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65723BCA"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608" w:author="瑋婷 徐" w:date="2025-01-03T14:57:00Z" w16du:dateUtc="2025-01-03T06:57:00Z"/>
                <w:rFonts w:ascii="Times New Roman" w:hAnsi="Times New Roman" w:cs="Times New Roman"/>
                <w:sz w:val="24"/>
                <w:rPrChange w:id="36609" w:author="瑋婷 徐" w:date="2025-01-04T22:52:00Z" w16du:dateUtc="2025-01-04T14:52:00Z">
                  <w:rPr>
                    <w:ins w:id="36610" w:author="瑋婷 徐" w:date="2025-01-03T14:57:00Z" w16du:dateUtc="2025-01-03T06:57:00Z"/>
                  </w:rPr>
                </w:rPrChange>
              </w:rPr>
              <w:pPrChange w:id="3661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612" w:author="瑋婷 徐" w:date="2025-01-03T14:57:00Z" w16du:dateUtc="2025-01-03T06:57:00Z">
              <w:r w:rsidRPr="00731CCD">
                <w:rPr>
                  <w:rFonts w:ascii="Times New Roman" w:hAnsi="Times New Roman" w:cs="Times New Roman"/>
                  <w:color w:val="000000"/>
                  <w:sz w:val="24"/>
                  <w:rPrChange w:id="36613" w:author="瑋婷 徐" w:date="2025-01-04T22:52:00Z" w16du:dateUtc="2025-01-04T14:52:00Z">
                    <w:rPr>
                      <w:rFonts w:ascii="Arial" w:eastAsia="Arial" w:hAnsi="Arial" w:cs="Arial" w:hint="eastAsia"/>
                      <w:color w:val="000000"/>
                      <w:sz w:val="22"/>
                      <w:szCs w:val="22"/>
                    </w:rPr>
                  </w:rPrChange>
                </w:rPr>
                <w:t>信賢</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614"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6A6CA333"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615" w:author="瑋婷 徐" w:date="2025-01-03T14:57:00Z" w16du:dateUtc="2025-01-03T06:57:00Z"/>
                <w:rFonts w:ascii="Times New Roman" w:hAnsi="Times New Roman" w:cs="Times New Roman"/>
                <w:sz w:val="24"/>
                <w:rPrChange w:id="36616" w:author="瑋婷 徐" w:date="2025-01-04T22:52:00Z" w16du:dateUtc="2025-01-04T14:52:00Z">
                  <w:rPr>
                    <w:ins w:id="36617" w:author="瑋婷 徐" w:date="2025-01-03T14:57:00Z" w16du:dateUtc="2025-01-03T06:57:00Z"/>
                  </w:rPr>
                </w:rPrChange>
              </w:rPr>
              <w:pPrChange w:id="3661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619" w:author="瑋婷 徐" w:date="2025-01-03T14:57:00Z" w16du:dateUtc="2025-01-03T06:57:00Z">
              <w:r w:rsidRPr="00731CCD">
                <w:rPr>
                  <w:rFonts w:ascii="Times New Roman" w:hAnsi="Times New Roman" w:cs="Times New Roman"/>
                  <w:color w:val="000000"/>
                  <w:sz w:val="24"/>
                  <w:rPrChange w:id="36620" w:author="瑋婷 徐" w:date="2025-01-04T22:52:00Z" w16du:dateUtc="2025-01-04T14:52:00Z">
                    <w:rPr>
                      <w:rFonts w:ascii="Arial" w:eastAsia="Arial" w:hAnsi="Arial" w:cs="Arial" w:hint="eastAsia"/>
                      <w:color w:val="000000"/>
                      <w:sz w:val="22"/>
                      <w:szCs w:val="22"/>
                    </w:rPr>
                  </w:rPrChange>
                </w:rPr>
                <w:t>新竹分署</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621"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64BDCE2A"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622" w:author="瑋婷 徐" w:date="2025-01-03T14:57:00Z" w16du:dateUtc="2025-01-03T06:57:00Z"/>
                <w:rFonts w:ascii="Times New Roman" w:hAnsi="Times New Roman" w:cs="Times New Roman"/>
                <w:sz w:val="24"/>
                <w:rPrChange w:id="36623" w:author="瑋婷 徐" w:date="2025-01-04T22:52:00Z" w16du:dateUtc="2025-01-04T14:52:00Z">
                  <w:rPr>
                    <w:ins w:id="36624" w:author="瑋婷 徐" w:date="2025-01-03T14:57:00Z" w16du:dateUtc="2025-01-03T06:57:00Z"/>
                  </w:rPr>
                </w:rPrChange>
              </w:rPr>
              <w:pPrChange w:id="36625"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626" w:author="瑋婷 徐" w:date="2025-01-03T14:57:00Z" w16du:dateUtc="2025-01-03T06:57:00Z">
              <w:r w:rsidRPr="00731CCD">
                <w:rPr>
                  <w:rFonts w:ascii="Times New Roman" w:hAnsi="Times New Roman" w:cs="Times New Roman"/>
                  <w:color w:val="000000"/>
                  <w:sz w:val="24"/>
                  <w:rPrChange w:id="36627" w:author="瑋婷 徐" w:date="2025-01-04T22:52:00Z" w16du:dateUtc="2025-01-04T14:52:00Z">
                    <w:rPr>
                      <w:rFonts w:ascii="Arial" w:eastAsia="Arial" w:hAnsi="Arial" w:cs="Arial" w:hint="eastAsia"/>
                      <w:color w:val="000000"/>
                      <w:sz w:val="22"/>
                      <w:szCs w:val="22"/>
                    </w:rPr>
                  </w:rPrChange>
                </w:rPr>
                <w:t>低海拔</w:t>
              </w:r>
            </w:ins>
          </w:p>
        </w:tc>
      </w:tr>
      <w:tr w:rsidR="00731CCD" w:rsidRPr="00731CCD" w14:paraId="6B6091A0" w14:textId="77777777" w:rsidTr="00731CCD">
        <w:trPr>
          <w:jc w:val="center"/>
          <w:ins w:id="36628" w:author="瑋婷 徐" w:date="2025-01-03T14:57:00Z"/>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B437D"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629" w:author="瑋婷 徐" w:date="2025-01-03T14:57:00Z" w16du:dateUtc="2025-01-03T06:57:00Z"/>
                <w:rFonts w:ascii="Times New Roman" w:hAnsi="Times New Roman" w:cs="Times New Roman"/>
                <w:sz w:val="24"/>
                <w:rPrChange w:id="36630" w:author="瑋婷 徐" w:date="2025-01-04T22:52:00Z" w16du:dateUtc="2025-01-04T14:52:00Z">
                  <w:rPr>
                    <w:ins w:id="36631" w:author="瑋婷 徐" w:date="2025-01-03T14:57:00Z" w16du:dateUtc="2025-01-03T06:57:00Z"/>
                  </w:rPr>
                </w:rPrChange>
              </w:rPr>
              <w:pPrChange w:id="36632"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633" w:author="瑋婷 徐" w:date="2025-01-03T14:57:00Z" w16du:dateUtc="2025-01-03T06:57:00Z">
              <w:r w:rsidRPr="00731CCD">
                <w:rPr>
                  <w:rFonts w:ascii="Times New Roman" w:hAnsi="Times New Roman" w:cs="Times New Roman"/>
                  <w:color w:val="000000"/>
                  <w:sz w:val="24"/>
                  <w:rPrChange w:id="36634" w:author="瑋婷 徐" w:date="2025-01-04T22:52:00Z" w16du:dateUtc="2025-01-04T14:52:00Z">
                    <w:rPr>
                      <w:rFonts w:ascii="Arial" w:eastAsia="Arial" w:hAnsi="Arial" w:cs="Arial"/>
                      <w:color w:val="000000"/>
                      <w:sz w:val="22"/>
                      <w:szCs w:val="22"/>
                    </w:rPr>
                  </w:rPrChange>
                </w:rPr>
                <w:t>MB-C10-04</w:t>
              </w:r>
            </w:ins>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8E98E"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635" w:author="瑋婷 徐" w:date="2025-01-03T14:57:00Z" w16du:dateUtc="2025-01-03T06:57:00Z"/>
                <w:rFonts w:ascii="Times New Roman" w:hAnsi="Times New Roman" w:cs="Times New Roman"/>
                <w:sz w:val="24"/>
                <w:rPrChange w:id="36636" w:author="瑋婷 徐" w:date="2025-01-04T22:52:00Z" w16du:dateUtc="2025-01-04T14:52:00Z">
                  <w:rPr>
                    <w:ins w:id="36637" w:author="瑋婷 徐" w:date="2025-01-03T14:57:00Z" w16du:dateUtc="2025-01-03T06:57:00Z"/>
                  </w:rPr>
                </w:rPrChange>
              </w:rPr>
              <w:pPrChange w:id="3663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639" w:author="瑋婷 徐" w:date="2025-01-03T14:57:00Z" w16du:dateUtc="2025-01-03T06:57:00Z">
              <w:r w:rsidRPr="00731CCD">
                <w:rPr>
                  <w:rFonts w:ascii="Times New Roman" w:hAnsi="Times New Roman" w:cs="Times New Roman"/>
                  <w:color w:val="000000"/>
                  <w:sz w:val="24"/>
                  <w:rPrChange w:id="36640" w:author="瑋婷 徐" w:date="2025-01-04T22:52:00Z" w16du:dateUtc="2025-01-04T14:52:00Z">
                    <w:rPr>
                      <w:rFonts w:ascii="Arial" w:eastAsia="Arial" w:hAnsi="Arial" w:cs="Arial" w:hint="eastAsia"/>
                      <w:color w:val="000000"/>
                      <w:sz w:val="22"/>
                      <w:szCs w:val="22"/>
                    </w:rPr>
                  </w:rPrChange>
                </w:rPr>
                <w:t>台</w:t>
              </w:r>
              <w:r w:rsidRPr="00731CCD">
                <w:rPr>
                  <w:rFonts w:ascii="Times New Roman" w:hAnsi="Times New Roman" w:cs="Times New Roman"/>
                  <w:color w:val="000000"/>
                  <w:sz w:val="24"/>
                  <w:rPrChange w:id="36641" w:author="瑋婷 徐" w:date="2025-01-04T22:52:00Z" w16du:dateUtc="2025-01-04T14:52:00Z">
                    <w:rPr>
                      <w:rFonts w:ascii="Arial" w:eastAsia="Arial" w:hAnsi="Arial" w:cs="Arial"/>
                      <w:color w:val="000000"/>
                      <w:sz w:val="22"/>
                      <w:szCs w:val="22"/>
                    </w:rPr>
                  </w:rPrChange>
                </w:rPr>
                <w:t>8</w:t>
              </w:r>
              <w:r w:rsidRPr="00731CCD">
                <w:rPr>
                  <w:rFonts w:ascii="Times New Roman" w:hAnsi="Times New Roman" w:cs="Times New Roman"/>
                  <w:color w:val="000000"/>
                  <w:sz w:val="24"/>
                  <w:rPrChange w:id="36642" w:author="瑋婷 徐" w:date="2025-01-04T22:52:00Z" w16du:dateUtc="2025-01-04T14:52:00Z">
                    <w:rPr>
                      <w:rFonts w:ascii="Arial" w:eastAsia="Arial" w:hAnsi="Arial" w:cs="Arial" w:hint="eastAsia"/>
                      <w:color w:val="000000"/>
                      <w:sz w:val="22"/>
                      <w:szCs w:val="22"/>
                    </w:rPr>
                  </w:rPrChange>
                </w:rPr>
                <w:t>線</w:t>
              </w:r>
              <w:r w:rsidRPr="00731CCD">
                <w:rPr>
                  <w:rFonts w:ascii="Times New Roman" w:hAnsi="Times New Roman" w:cs="Times New Roman"/>
                  <w:color w:val="000000"/>
                  <w:sz w:val="24"/>
                  <w:rPrChange w:id="36643" w:author="瑋婷 徐" w:date="2025-01-04T22:52:00Z" w16du:dateUtc="2025-01-04T14:52:00Z">
                    <w:rPr>
                      <w:rFonts w:ascii="Arial" w:eastAsia="Arial" w:hAnsi="Arial" w:cs="Arial"/>
                      <w:color w:val="000000"/>
                      <w:sz w:val="22"/>
                      <w:szCs w:val="22"/>
                    </w:rPr>
                  </w:rPrChange>
                </w:rPr>
                <w:t>92k</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4A993"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644" w:author="瑋婷 徐" w:date="2025-01-03T14:57:00Z" w16du:dateUtc="2025-01-03T06:57:00Z"/>
                <w:rFonts w:ascii="Times New Roman" w:hAnsi="Times New Roman" w:cs="Times New Roman"/>
                <w:sz w:val="24"/>
                <w:rPrChange w:id="36645" w:author="瑋婷 徐" w:date="2025-01-04T22:52:00Z" w16du:dateUtc="2025-01-04T14:52:00Z">
                  <w:rPr>
                    <w:ins w:id="36646" w:author="瑋婷 徐" w:date="2025-01-03T14:57:00Z" w16du:dateUtc="2025-01-03T06:57:00Z"/>
                  </w:rPr>
                </w:rPrChange>
              </w:rPr>
              <w:pPrChange w:id="36647"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648" w:author="瑋婷 徐" w:date="2025-01-03T14:57:00Z" w16du:dateUtc="2025-01-03T06:57:00Z">
              <w:r w:rsidRPr="00731CCD">
                <w:rPr>
                  <w:rFonts w:ascii="Times New Roman" w:hAnsi="Times New Roman" w:cs="Times New Roman"/>
                  <w:color w:val="000000"/>
                  <w:sz w:val="24"/>
                  <w:rPrChange w:id="36649" w:author="瑋婷 徐" w:date="2025-01-04T22:52:00Z" w16du:dateUtc="2025-01-04T14:52:00Z">
                    <w:rPr>
                      <w:rFonts w:ascii="Arial" w:eastAsia="Arial" w:hAnsi="Arial" w:cs="Arial" w:hint="eastAsia"/>
                      <w:color w:val="000000"/>
                      <w:sz w:val="22"/>
                      <w:szCs w:val="22"/>
                    </w:rPr>
                  </w:rPrChange>
                </w:rPr>
                <w:t>臺中分署</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A6710"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650" w:author="瑋婷 徐" w:date="2025-01-03T14:57:00Z" w16du:dateUtc="2025-01-03T06:57:00Z"/>
                <w:rFonts w:ascii="Times New Roman" w:hAnsi="Times New Roman" w:cs="Times New Roman"/>
                <w:sz w:val="24"/>
                <w:rPrChange w:id="36651" w:author="瑋婷 徐" w:date="2025-01-04T22:52:00Z" w16du:dateUtc="2025-01-04T14:52:00Z">
                  <w:rPr>
                    <w:ins w:id="36652" w:author="瑋婷 徐" w:date="2025-01-03T14:57:00Z" w16du:dateUtc="2025-01-03T06:57:00Z"/>
                  </w:rPr>
                </w:rPrChange>
              </w:rPr>
              <w:pPrChange w:id="36653"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654" w:author="瑋婷 徐" w:date="2025-01-03T14:57:00Z" w16du:dateUtc="2025-01-03T06:57:00Z">
              <w:r w:rsidRPr="00731CCD">
                <w:rPr>
                  <w:rFonts w:ascii="Times New Roman" w:hAnsi="Times New Roman" w:cs="Times New Roman"/>
                  <w:color w:val="000000"/>
                  <w:sz w:val="24"/>
                  <w:rPrChange w:id="36655" w:author="瑋婷 徐" w:date="2025-01-04T22:52:00Z" w16du:dateUtc="2025-01-04T14:52:00Z">
                    <w:rPr>
                      <w:rFonts w:ascii="Arial" w:eastAsia="Arial" w:hAnsi="Arial" w:cs="Arial" w:hint="eastAsia"/>
                      <w:color w:val="000000"/>
                      <w:sz w:val="22"/>
                      <w:szCs w:val="22"/>
                    </w:rPr>
                  </w:rPrChange>
                </w:rPr>
                <w:t>中高海拔</w:t>
              </w:r>
            </w:ins>
          </w:p>
        </w:tc>
      </w:tr>
      <w:tr w:rsidR="00731CCD" w:rsidRPr="00731CCD" w14:paraId="2089B4C0" w14:textId="77777777" w:rsidTr="00731CCD">
        <w:trPr>
          <w:jc w:val="center"/>
          <w:ins w:id="36656" w:author="瑋婷 徐" w:date="2025-01-03T14:57:00Z"/>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F8588"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657" w:author="瑋婷 徐" w:date="2025-01-03T14:57:00Z" w16du:dateUtc="2025-01-03T06:57:00Z"/>
                <w:rFonts w:ascii="Times New Roman" w:hAnsi="Times New Roman" w:cs="Times New Roman"/>
                <w:sz w:val="24"/>
                <w:rPrChange w:id="36658" w:author="瑋婷 徐" w:date="2025-01-04T22:52:00Z" w16du:dateUtc="2025-01-04T14:52:00Z">
                  <w:rPr>
                    <w:ins w:id="36659" w:author="瑋婷 徐" w:date="2025-01-03T14:57:00Z" w16du:dateUtc="2025-01-03T06:57:00Z"/>
                  </w:rPr>
                </w:rPrChange>
              </w:rPr>
              <w:pPrChange w:id="36660"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661" w:author="瑋婷 徐" w:date="2025-01-03T14:57:00Z" w16du:dateUtc="2025-01-03T06:57:00Z">
              <w:r w:rsidRPr="00731CCD">
                <w:rPr>
                  <w:rFonts w:ascii="Times New Roman" w:hAnsi="Times New Roman" w:cs="Times New Roman"/>
                  <w:color w:val="000000"/>
                  <w:sz w:val="24"/>
                  <w:rPrChange w:id="36662" w:author="瑋婷 徐" w:date="2025-01-04T22:52:00Z" w16du:dateUtc="2025-01-04T14:52:00Z">
                    <w:rPr>
                      <w:rFonts w:ascii="Arial" w:eastAsia="Arial" w:hAnsi="Arial" w:cs="Arial"/>
                      <w:color w:val="000000"/>
                      <w:sz w:val="22"/>
                      <w:szCs w:val="22"/>
                    </w:rPr>
                  </w:rPrChange>
                </w:rPr>
                <w:t>MB-C11-08</w:t>
              </w:r>
            </w:ins>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2AD84"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663" w:author="瑋婷 徐" w:date="2025-01-03T14:57:00Z" w16du:dateUtc="2025-01-03T06:57:00Z"/>
                <w:rFonts w:ascii="Times New Roman" w:hAnsi="Times New Roman" w:cs="Times New Roman"/>
                <w:sz w:val="24"/>
                <w:rPrChange w:id="36664" w:author="瑋婷 徐" w:date="2025-01-04T22:52:00Z" w16du:dateUtc="2025-01-04T14:52:00Z">
                  <w:rPr>
                    <w:ins w:id="36665" w:author="瑋婷 徐" w:date="2025-01-03T14:57:00Z" w16du:dateUtc="2025-01-03T06:57:00Z"/>
                  </w:rPr>
                </w:rPrChange>
              </w:rPr>
              <w:pPrChange w:id="36666"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667" w:author="瑋婷 徐" w:date="2025-01-03T14:57:00Z" w16du:dateUtc="2025-01-03T06:57:00Z">
              <w:r w:rsidRPr="00731CCD">
                <w:rPr>
                  <w:rFonts w:ascii="Times New Roman" w:hAnsi="Times New Roman" w:cs="Times New Roman"/>
                  <w:color w:val="000000"/>
                  <w:sz w:val="24"/>
                  <w:rPrChange w:id="36668" w:author="瑋婷 徐" w:date="2025-01-04T22:52:00Z" w16du:dateUtc="2025-01-04T14:52:00Z">
                    <w:rPr>
                      <w:rFonts w:ascii="Arial" w:eastAsia="Arial" w:hAnsi="Arial" w:cs="Arial" w:hint="eastAsia"/>
                      <w:color w:val="000000"/>
                      <w:sz w:val="22"/>
                      <w:szCs w:val="22"/>
                    </w:rPr>
                  </w:rPrChange>
                </w:rPr>
                <w:t>大雪山</w:t>
              </w:r>
              <w:r w:rsidRPr="00731CCD">
                <w:rPr>
                  <w:rFonts w:ascii="Times New Roman" w:hAnsi="Times New Roman" w:cs="Times New Roman"/>
                  <w:color w:val="000000"/>
                  <w:sz w:val="24"/>
                  <w:rPrChange w:id="36669" w:author="瑋婷 徐" w:date="2025-01-04T22:52:00Z" w16du:dateUtc="2025-01-04T14:52:00Z">
                    <w:rPr>
                      <w:rFonts w:ascii="Arial" w:eastAsia="Arial" w:hAnsi="Arial" w:cs="Arial"/>
                      <w:color w:val="000000"/>
                      <w:sz w:val="22"/>
                      <w:szCs w:val="22"/>
                    </w:rPr>
                  </w:rPrChange>
                </w:rPr>
                <w:t>230</w:t>
              </w:r>
              <w:r w:rsidRPr="00731CCD">
                <w:rPr>
                  <w:rFonts w:ascii="Times New Roman" w:hAnsi="Times New Roman" w:cs="Times New Roman"/>
                  <w:color w:val="000000"/>
                  <w:sz w:val="24"/>
                  <w:rPrChange w:id="36670" w:author="瑋婷 徐" w:date="2025-01-04T22:52:00Z" w16du:dateUtc="2025-01-04T14:52:00Z">
                    <w:rPr>
                      <w:rFonts w:ascii="Arial" w:eastAsia="Arial" w:hAnsi="Arial" w:cs="Arial" w:hint="eastAsia"/>
                      <w:color w:val="000000"/>
                      <w:sz w:val="22"/>
                      <w:szCs w:val="22"/>
                    </w:rPr>
                  </w:rPrChange>
                </w:rPr>
                <w:t>林道</w:t>
              </w:r>
              <w:r w:rsidRPr="00731CCD">
                <w:rPr>
                  <w:rFonts w:ascii="Times New Roman" w:hAnsi="Times New Roman" w:cs="Times New Roman"/>
                  <w:color w:val="000000"/>
                  <w:sz w:val="24"/>
                  <w:rPrChange w:id="36671" w:author="瑋婷 徐" w:date="2025-01-04T22:52:00Z" w16du:dateUtc="2025-01-04T14:52:00Z">
                    <w:rPr>
                      <w:rFonts w:ascii="Arial" w:eastAsia="Arial" w:hAnsi="Arial" w:cs="Arial"/>
                      <w:color w:val="000000"/>
                      <w:sz w:val="22"/>
                      <w:szCs w:val="22"/>
                    </w:rPr>
                  </w:rPrChange>
                </w:rPr>
                <w:t>A</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76537"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672" w:author="瑋婷 徐" w:date="2025-01-03T14:57:00Z" w16du:dateUtc="2025-01-03T06:57:00Z"/>
                <w:rFonts w:ascii="Times New Roman" w:hAnsi="Times New Roman" w:cs="Times New Roman"/>
                <w:sz w:val="24"/>
                <w:rPrChange w:id="36673" w:author="瑋婷 徐" w:date="2025-01-04T22:52:00Z" w16du:dateUtc="2025-01-04T14:52:00Z">
                  <w:rPr>
                    <w:ins w:id="36674" w:author="瑋婷 徐" w:date="2025-01-03T14:57:00Z" w16du:dateUtc="2025-01-03T06:57:00Z"/>
                  </w:rPr>
                </w:rPrChange>
              </w:rPr>
              <w:pPrChange w:id="36675"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676" w:author="瑋婷 徐" w:date="2025-01-03T14:57:00Z" w16du:dateUtc="2025-01-03T06:57:00Z">
              <w:r w:rsidRPr="00731CCD">
                <w:rPr>
                  <w:rFonts w:ascii="Times New Roman" w:hAnsi="Times New Roman" w:cs="Times New Roman"/>
                  <w:color w:val="000000"/>
                  <w:sz w:val="24"/>
                  <w:rPrChange w:id="36677" w:author="瑋婷 徐" w:date="2025-01-04T22:52:00Z" w16du:dateUtc="2025-01-04T14:52:00Z">
                    <w:rPr>
                      <w:rFonts w:ascii="Arial" w:eastAsia="Arial" w:hAnsi="Arial" w:cs="Arial" w:hint="eastAsia"/>
                      <w:color w:val="000000"/>
                      <w:sz w:val="22"/>
                      <w:szCs w:val="22"/>
                    </w:rPr>
                  </w:rPrChange>
                </w:rPr>
                <w:t>臺中分署</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2B4AA"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678" w:author="瑋婷 徐" w:date="2025-01-03T14:57:00Z" w16du:dateUtc="2025-01-03T06:57:00Z"/>
                <w:rFonts w:ascii="Times New Roman" w:hAnsi="Times New Roman" w:cs="Times New Roman"/>
                <w:sz w:val="24"/>
                <w:rPrChange w:id="36679" w:author="瑋婷 徐" w:date="2025-01-04T22:52:00Z" w16du:dateUtc="2025-01-04T14:52:00Z">
                  <w:rPr>
                    <w:ins w:id="36680" w:author="瑋婷 徐" w:date="2025-01-03T14:57:00Z" w16du:dateUtc="2025-01-03T06:57:00Z"/>
                  </w:rPr>
                </w:rPrChange>
              </w:rPr>
              <w:pPrChange w:id="3668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682" w:author="瑋婷 徐" w:date="2025-01-03T14:57:00Z" w16du:dateUtc="2025-01-03T06:57:00Z">
              <w:r w:rsidRPr="00731CCD">
                <w:rPr>
                  <w:rFonts w:ascii="Times New Roman" w:hAnsi="Times New Roman" w:cs="Times New Roman"/>
                  <w:color w:val="000000"/>
                  <w:sz w:val="24"/>
                  <w:rPrChange w:id="36683" w:author="瑋婷 徐" w:date="2025-01-04T22:52:00Z" w16du:dateUtc="2025-01-04T14:52:00Z">
                    <w:rPr>
                      <w:rFonts w:ascii="Arial" w:eastAsia="Arial" w:hAnsi="Arial" w:cs="Arial" w:hint="eastAsia"/>
                      <w:color w:val="000000"/>
                      <w:sz w:val="22"/>
                      <w:szCs w:val="22"/>
                    </w:rPr>
                  </w:rPrChange>
                </w:rPr>
                <w:t>中高海拔</w:t>
              </w:r>
            </w:ins>
          </w:p>
        </w:tc>
      </w:tr>
      <w:tr w:rsidR="00731CCD" w:rsidRPr="00731CCD" w14:paraId="037F5B35" w14:textId="77777777" w:rsidTr="00731CCD">
        <w:trPr>
          <w:jc w:val="center"/>
          <w:ins w:id="36684" w:author="瑋婷 徐" w:date="2025-01-03T14:57:00Z"/>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7FF2B"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685" w:author="瑋婷 徐" w:date="2025-01-03T14:57:00Z" w16du:dateUtc="2025-01-03T06:57:00Z"/>
                <w:rFonts w:ascii="Times New Roman" w:hAnsi="Times New Roman" w:cs="Times New Roman"/>
                <w:sz w:val="24"/>
                <w:rPrChange w:id="36686" w:author="瑋婷 徐" w:date="2025-01-04T22:52:00Z" w16du:dateUtc="2025-01-04T14:52:00Z">
                  <w:rPr>
                    <w:ins w:id="36687" w:author="瑋婷 徐" w:date="2025-01-03T14:57:00Z" w16du:dateUtc="2025-01-03T06:57:00Z"/>
                  </w:rPr>
                </w:rPrChange>
              </w:rPr>
              <w:pPrChange w:id="3668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689" w:author="瑋婷 徐" w:date="2025-01-03T14:57:00Z" w16du:dateUtc="2025-01-03T06:57:00Z">
              <w:r w:rsidRPr="00731CCD">
                <w:rPr>
                  <w:rFonts w:ascii="Times New Roman" w:hAnsi="Times New Roman" w:cs="Times New Roman"/>
                  <w:color w:val="000000"/>
                  <w:sz w:val="24"/>
                  <w:rPrChange w:id="36690" w:author="瑋婷 徐" w:date="2025-01-04T22:52:00Z" w16du:dateUtc="2025-01-04T14:52:00Z">
                    <w:rPr>
                      <w:rFonts w:ascii="Arial" w:eastAsia="Arial" w:hAnsi="Arial" w:cs="Arial"/>
                      <w:color w:val="000000"/>
                      <w:sz w:val="22"/>
                      <w:szCs w:val="22"/>
                    </w:rPr>
                  </w:rPrChange>
                </w:rPr>
                <w:t>MB-C11-09</w:t>
              </w:r>
            </w:ins>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4F129"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691" w:author="瑋婷 徐" w:date="2025-01-03T14:57:00Z" w16du:dateUtc="2025-01-03T06:57:00Z"/>
                <w:rFonts w:ascii="Times New Roman" w:hAnsi="Times New Roman" w:cs="Times New Roman"/>
                <w:sz w:val="24"/>
                <w:rPrChange w:id="36692" w:author="瑋婷 徐" w:date="2025-01-04T22:52:00Z" w16du:dateUtc="2025-01-04T14:52:00Z">
                  <w:rPr>
                    <w:ins w:id="36693" w:author="瑋婷 徐" w:date="2025-01-03T14:57:00Z" w16du:dateUtc="2025-01-03T06:57:00Z"/>
                  </w:rPr>
                </w:rPrChange>
              </w:rPr>
              <w:pPrChange w:id="36694"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695" w:author="瑋婷 徐" w:date="2025-01-03T14:57:00Z" w16du:dateUtc="2025-01-03T06:57:00Z">
              <w:r w:rsidRPr="00731CCD">
                <w:rPr>
                  <w:rFonts w:ascii="Times New Roman" w:hAnsi="Times New Roman" w:cs="Times New Roman"/>
                  <w:color w:val="000000"/>
                  <w:sz w:val="24"/>
                  <w:rPrChange w:id="36696" w:author="瑋婷 徐" w:date="2025-01-04T22:52:00Z" w16du:dateUtc="2025-01-04T14:52:00Z">
                    <w:rPr>
                      <w:rFonts w:ascii="Arial" w:eastAsia="Arial" w:hAnsi="Arial" w:cs="Arial" w:hint="eastAsia"/>
                      <w:color w:val="000000"/>
                      <w:sz w:val="22"/>
                      <w:szCs w:val="22"/>
                    </w:rPr>
                  </w:rPrChange>
                </w:rPr>
                <w:t>雪山西稜</w:t>
              </w:r>
              <w:r w:rsidRPr="00731CCD">
                <w:rPr>
                  <w:rFonts w:ascii="Times New Roman" w:hAnsi="Times New Roman" w:cs="Times New Roman"/>
                  <w:color w:val="000000"/>
                  <w:sz w:val="24"/>
                  <w:rPrChange w:id="36697" w:author="瑋婷 徐" w:date="2025-01-04T22:52:00Z" w16du:dateUtc="2025-01-04T14:52:00Z">
                    <w:rPr>
                      <w:rFonts w:ascii="Arial" w:eastAsia="Arial" w:hAnsi="Arial" w:cs="Arial"/>
                      <w:color w:val="000000"/>
                      <w:sz w:val="22"/>
                      <w:szCs w:val="22"/>
                    </w:rPr>
                  </w:rPrChange>
                </w:rPr>
                <w:t>17K(230)</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471E3"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698" w:author="瑋婷 徐" w:date="2025-01-03T14:57:00Z" w16du:dateUtc="2025-01-03T06:57:00Z"/>
                <w:rFonts w:ascii="Times New Roman" w:hAnsi="Times New Roman" w:cs="Times New Roman"/>
                <w:sz w:val="24"/>
                <w:rPrChange w:id="36699" w:author="瑋婷 徐" w:date="2025-01-04T22:52:00Z" w16du:dateUtc="2025-01-04T14:52:00Z">
                  <w:rPr>
                    <w:ins w:id="36700" w:author="瑋婷 徐" w:date="2025-01-03T14:57:00Z" w16du:dateUtc="2025-01-03T06:57:00Z"/>
                  </w:rPr>
                </w:rPrChange>
              </w:rPr>
              <w:pPrChange w:id="3670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702" w:author="瑋婷 徐" w:date="2025-01-03T14:57:00Z" w16du:dateUtc="2025-01-03T06:57:00Z">
              <w:r w:rsidRPr="00731CCD">
                <w:rPr>
                  <w:rFonts w:ascii="Times New Roman" w:hAnsi="Times New Roman" w:cs="Times New Roman"/>
                  <w:color w:val="000000"/>
                  <w:sz w:val="24"/>
                  <w:rPrChange w:id="36703" w:author="瑋婷 徐" w:date="2025-01-04T22:52:00Z" w16du:dateUtc="2025-01-04T14:52:00Z">
                    <w:rPr>
                      <w:rFonts w:ascii="Arial" w:eastAsia="Arial" w:hAnsi="Arial" w:cs="Arial" w:hint="eastAsia"/>
                      <w:color w:val="000000"/>
                      <w:sz w:val="22"/>
                      <w:szCs w:val="22"/>
                    </w:rPr>
                  </w:rPrChange>
                </w:rPr>
                <w:t>臺中分署</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1C996"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704" w:author="瑋婷 徐" w:date="2025-01-03T14:57:00Z" w16du:dateUtc="2025-01-03T06:57:00Z"/>
                <w:rFonts w:ascii="Times New Roman" w:hAnsi="Times New Roman" w:cs="Times New Roman"/>
                <w:sz w:val="24"/>
                <w:rPrChange w:id="36705" w:author="瑋婷 徐" w:date="2025-01-04T22:52:00Z" w16du:dateUtc="2025-01-04T14:52:00Z">
                  <w:rPr>
                    <w:ins w:id="36706" w:author="瑋婷 徐" w:date="2025-01-03T14:57:00Z" w16du:dateUtc="2025-01-03T06:57:00Z"/>
                  </w:rPr>
                </w:rPrChange>
              </w:rPr>
              <w:pPrChange w:id="36707"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708" w:author="瑋婷 徐" w:date="2025-01-03T14:57:00Z" w16du:dateUtc="2025-01-03T06:57:00Z">
              <w:r w:rsidRPr="00731CCD">
                <w:rPr>
                  <w:rFonts w:ascii="Times New Roman" w:hAnsi="Times New Roman" w:cs="Times New Roman"/>
                  <w:color w:val="000000"/>
                  <w:sz w:val="24"/>
                  <w:rPrChange w:id="36709" w:author="瑋婷 徐" w:date="2025-01-04T22:52:00Z" w16du:dateUtc="2025-01-04T14:52:00Z">
                    <w:rPr>
                      <w:rFonts w:ascii="Arial" w:eastAsia="Arial" w:hAnsi="Arial" w:cs="Arial" w:hint="eastAsia"/>
                      <w:color w:val="000000"/>
                      <w:sz w:val="22"/>
                      <w:szCs w:val="22"/>
                    </w:rPr>
                  </w:rPrChange>
                </w:rPr>
                <w:t>中高海拔</w:t>
              </w:r>
            </w:ins>
          </w:p>
        </w:tc>
      </w:tr>
      <w:tr w:rsidR="00731CCD" w:rsidRPr="00731CCD" w14:paraId="7E9E9D5B" w14:textId="77777777" w:rsidTr="00731CCD">
        <w:trPr>
          <w:jc w:val="center"/>
          <w:ins w:id="36710" w:author="瑋婷 徐" w:date="2025-01-03T14:57:00Z"/>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AC051"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711" w:author="瑋婷 徐" w:date="2025-01-03T14:57:00Z" w16du:dateUtc="2025-01-03T06:57:00Z"/>
                <w:rFonts w:ascii="Times New Roman" w:hAnsi="Times New Roman" w:cs="Times New Roman"/>
                <w:sz w:val="24"/>
                <w:rPrChange w:id="36712" w:author="瑋婷 徐" w:date="2025-01-04T22:52:00Z" w16du:dateUtc="2025-01-04T14:52:00Z">
                  <w:rPr>
                    <w:ins w:id="36713" w:author="瑋婷 徐" w:date="2025-01-03T14:57:00Z" w16du:dateUtc="2025-01-03T06:57:00Z"/>
                  </w:rPr>
                </w:rPrChange>
              </w:rPr>
              <w:pPrChange w:id="36714"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715" w:author="瑋婷 徐" w:date="2025-01-03T14:57:00Z" w16du:dateUtc="2025-01-03T06:57:00Z">
              <w:r w:rsidRPr="00731CCD">
                <w:rPr>
                  <w:rFonts w:ascii="Times New Roman" w:hAnsi="Times New Roman" w:cs="Times New Roman"/>
                  <w:color w:val="000000"/>
                  <w:sz w:val="24"/>
                  <w:rPrChange w:id="36716" w:author="瑋婷 徐" w:date="2025-01-04T22:52:00Z" w16du:dateUtc="2025-01-04T14:52:00Z">
                    <w:rPr>
                      <w:rFonts w:ascii="Arial" w:eastAsia="Arial" w:hAnsi="Arial" w:cs="Arial"/>
                      <w:color w:val="000000"/>
                      <w:sz w:val="22"/>
                      <w:szCs w:val="22"/>
                    </w:rPr>
                  </w:rPrChange>
                </w:rPr>
                <w:t>MB-C11-11</w:t>
              </w:r>
            </w:ins>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0C8E1"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717" w:author="瑋婷 徐" w:date="2025-01-03T14:57:00Z" w16du:dateUtc="2025-01-03T06:57:00Z"/>
                <w:rFonts w:ascii="Times New Roman" w:hAnsi="Times New Roman" w:cs="Times New Roman"/>
                <w:sz w:val="24"/>
                <w:rPrChange w:id="36718" w:author="瑋婷 徐" w:date="2025-01-04T22:52:00Z" w16du:dateUtc="2025-01-04T14:52:00Z">
                  <w:rPr>
                    <w:ins w:id="36719" w:author="瑋婷 徐" w:date="2025-01-03T14:57:00Z" w16du:dateUtc="2025-01-03T06:57:00Z"/>
                  </w:rPr>
                </w:rPrChange>
              </w:rPr>
              <w:pPrChange w:id="36720"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721" w:author="瑋婷 徐" w:date="2025-01-03T14:57:00Z" w16du:dateUtc="2025-01-03T06:57:00Z">
              <w:r w:rsidRPr="00731CCD">
                <w:rPr>
                  <w:rFonts w:ascii="Times New Roman" w:hAnsi="Times New Roman" w:cs="Times New Roman"/>
                  <w:color w:val="000000"/>
                  <w:sz w:val="24"/>
                  <w:rPrChange w:id="36722" w:author="瑋婷 徐" w:date="2025-01-04T22:52:00Z" w16du:dateUtc="2025-01-04T14:52:00Z">
                    <w:rPr>
                      <w:rFonts w:ascii="Arial" w:eastAsia="Arial" w:hAnsi="Arial" w:cs="Arial" w:hint="eastAsia"/>
                      <w:color w:val="000000"/>
                      <w:sz w:val="22"/>
                      <w:szCs w:val="22"/>
                    </w:rPr>
                  </w:rPrChange>
                </w:rPr>
                <w:t>大雪山</w:t>
              </w:r>
              <w:r w:rsidRPr="00731CCD">
                <w:rPr>
                  <w:rFonts w:ascii="Times New Roman" w:hAnsi="Times New Roman" w:cs="Times New Roman"/>
                  <w:color w:val="000000"/>
                  <w:sz w:val="24"/>
                  <w:rPrChange w:id="36723" w:author="瑋婷 徐" w:date="2025-01-04T22:52:00Z" w16du:dateUtc="2025-01-04T14:52:00Z">
                    <w:rPr>
                      <w:rFonts w:ascii="Arial" w:eastAsia="Arial" w:hAnsi="Arial" w:cs="Arial"/>
                      <w:color w:val="000000"/>
                      <w:sz w:val="22"/>
                      <w:szCs w:val="22"/>
                    </w:rPr>
                  </w:rPrChange>
                </w:rPr>
                <w:t>210</w:t>
              </w:r>
              <w:r w:rsidRPr="00731CCD">
                <w:rPr>
                  <w:rFonts w:ascii="Times New Roman" w:hAnsi="Times New Roman" w:cs="Times New Roman"/>
                  <w:color w:val="000000"/>
                  <w:sz w:val="24"/>
                  <w:rPrChange w:id="36724" w:author="瑋婷 徐" w:date="2025-01-04T22:52:00Z" w16du:dateUtc="2025-01-04T14:52:00Z">
                    <w:rPr>
                      <w:rFonts w:ascii="Arial" w:eastAsia="Arial" w:hAnsi="Arial" w:cs="Arial" w:hint="eastAsia"/>
                      <w:color w:val="000000"/>
                      <w:sz w:val="22"/>
                      <w:szCs w:val="22"/>
                    </w:rPr>
                  </w:rPrChange>
                </w:rPr>
                <w:t>林道</w:t>
              </w:r>
              <w:r w:rsidRPr="00731CCD">
                <w:rPr>
                  <w:rFonts w:ascii="Times New Roman" w:hAnsi="Times New Roman" w:cs="Times New Roman"/>
                  <w:color w:val="000000"/>
                  <w:sz w:val="24"/>
                  <w:rPrChange w:id="36725" w:author="瑋婷 徐" w:date="2025-01-04T22:52:00Z" w16du:dateUtc="2025-01-04T14:52:00Z">
                    <w:rPr>
                      <w:rFonts w:ascii="Arial" w:eastAsia="Arial" w:hAnsi="Arial" w:cs="Arial"/>
                      <w:color w:val="000000"/>
                      <w:sz w:val="22"/>
                      <w:szCs w:val="22"/>
                    </w:rPr>
                  </w:rPrChange>
                </w:rPr>
                <w:t>B</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73754"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726" w:author="瑋婷 徐" w:date="2025-01-03T14:57:00Z" w16du:dateUtc="2025-01-03T06:57:00Z"/>
                <w:rFonts w:ascii="Times New Roman" w:hAnsi="Times New Roman" w:cs="Times New Roman"/>
                <w:sz w:val="24"/>
                <w:rPrChange w:id="36727" w:author="瑋婷 徐" w:date="2025-01-04T22:52:00Z" w16du:dateUtc="2025-01-04T14:52:00Z">
                  <w:rPr>
                    <w:ins w:id="36728" w:author="瑋婷 徐" w:date="2025-01-03T14:57:00Z" w16du:dateUtc="2025-01-03T06:57:00Z"/>
                  </w:rPr>
                </w:rPrChange>
              </w:rPr>
              <w:pPrChange w:id="36729"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730" w:author="瑋婷 徐" w:date="2025-01-03T14:57:00Z" w16du:dateUtc="2025-01-03T06:57:00Z">
              <w:r w:rsidRPr="00731CCD">
                <w:rPr>
                  <w:rFonts w:ascii="Times New Roman" w:hAnsi="Times New Roman" w:cs="Times New Roman"/>
                  <w:color w:val="000000"/>
                  <w:sz w:val="24"/>
                  <w:rPrChange w:id="36731" w:author="瑋婷 徐" w:date="2025-01-04T22:52:00Z" w16du:dateUtc="2025-01-04T14:52:00Z">
                    <w:rPr>
                      <w:rFonts w:ascii="Arial" w:eastAsia="Arial" w:hAnsi="Arial" w:cs="Arial" w:hint="eastAsia"/>
                      <w:color w:val="000000"/>
                      <w:sz w:val="22"/>
                      <w:szCs w:val="22"/>
                    </w:rPr>
                  </w:rPrChange>
                </w:rPr>
                <w:t>臺中分署</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27852"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732" w:author="瑋婷 徐" w:date="2025-01-03T14:57:00Z" w16du:dateUtc="2025-01-03T06:57:00Z"/>
                <w:rFonts w:ascii="Times New Roman" w:hAnsi="Times New Roman" w:cs="Times New Roman"/>
                <w:sz w:val="24"/>
                <w:rPrChange w:id="36733" w:author="瑋婷 徐" w:date="2025-01-04T22:52:00Z" w16du:dateUtc="2025-01-04T14:52:00Z">
                  <w:rPr>
                    <w:ins w:id="36734" w:author="瑋婷 徐" w:date="2025-01-03T14:57:00Z" w16du:dateUtc="2025-01-03T06:57:00Z"/>
                  </w:rPr>
                </w:rPrChange>
              </w:rPr>
              <w:pPrChange w:id="36735"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736" w:author="瑋婷 徐" w:date="2025-01-03T14:57:00Z" w16du:dateUtc="2025-01-03T06:57:00Z">
              <w:r w:rsidRPr="00731CCD">
                <w:rPr>
                  <w:rFonts w:ascii="Times New Roman" w:hAnsi="Times New Roman" w:cs="Times New Roman"/>
                  <w:color w:val="000000"/>
                  <w:sz w:val="24"/>
                  <w:rPrChange w:id="36737" w:author="瑋婷 徐" w:date="2025-01-04T22:52:00Z" w16du:dateUtc="2025-01-04T14:52:00Z">
                    <w:rPr>
                      <w:rFonts w:ascii="Arial" w:eastAsia="Arial" w:hAnsi="Arial" w:cs="Arial" w:hint="eastAsia"/>
                      <w:color w:val="000000"/>
                      <w:sz w:val="22"/>
                      <w:szCs w:val="22"/>
                    </w:rPr>
                  </w:rPrChange>
                </w:rPr>
                <w:t>中高海拔</w:t>
              </w:r>
            </w:ins>
          </w:p>
        </w:tc>
      </w:tr>
      <w:tr w:rsidR="00731CCD" w:rsidRPr="00731CCD" w14:paraId="55BEEF42" w14:textId="77777777" w:rsidTr="00731CCD">
        <w:trPr>
          <w:jc w:val="center"/>
          <w:ins w:id="36738" w:author="瑋婷 徐" w:date="2025-01-03T14:57:00Z"/>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79569"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739" w:author="瑋婷 徐" w:date="2025-01-03T14:57:00Z" w16du:dateUtc="2025-01-03T06:57:00Z"/>
                <w:rFonts w:ascii="Times New Roman" w:hAnsi="Times New Roman" w:cs="Times New Roman"/>
                <w:sz w:val="24"/>
                <w:rPrChange w:id="36740" w:author="瑋婷 徐" w:date="2025-01-04T22:52:00Z" w16du:dateUtc="2025-01-04T14:52:00Z">
                  <w:rPr>
                    <w:ins w:id="36741" w:author="瑋婷 徐" w:date="2025-01-03T14:57:00Z" w16du:dateUtc="2025-01-03T06:57:00Z"/>
                  </w:rPr>
                </w:rPrChange>
              </w:rPr>
              <w:pPrChange w:id="36742"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743" w:author="瑋婷 徐" w:date="2025-01-03T14:57:00Z" w16du:dateUtc="2025-01-03T06:57:00Z">
              <w:r w:rsidRPr="00731CCD">
                <w:rPr>
                  <w:rFonts w:ascii="Times New Roman" w:hAnsi="Times New Roman" w:cs="Times New Roman"/>
                  <w:color w:val="000000"/>
                  <w:sz w:val="24"/>
                  <w:rPrChange w:id="36744" w:author="瑋婷 徐" w:date="2025-01-04T22:52:00Z" w16du:dateUtc="2025-01-04T14:52:00Z">
                    <w:rPr>
                      <w:rFonts w:ascii="Arial" w:eastAsia="Arial" w:hAnsi="Arial" w:cs="Arial"/>
                      <w:color w:val="000000"/>
                      <w:sz w:val="22"/>
                      <w:szCs w:val="22"/>
                    </w:rPr>
                  </w:rPrChange>
                </w:rPr>
                <w:t>MC-C11-12</w:t>
              </w:r>
            </w:ins>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B9F9C"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745" w:author="瑋婷 徐" w:date="2025-01-03T14:57:00Z" w16du:dateUtc="2025-01-03T06:57:00Z"/>
                <w:rFonts w:ascii="Times New Roman" w:hAnsi="Times New Roman" w:cs="Times New Roman"/>
                <w:sz w:val="24"/>
                <w:rPrChange w:id="36746" w:author="瑋婷 徐" w:date="2025-01-04T22:52:00Z" w16du:dateUtc="2025-01-04T14:52:00Z">
                  <w:rPr>
                    <w:ins w:id="36747" w:author="瑋婷 徐" w:date="2025-01-03T14:57:00Z" w16du:dateUtc="2025-01-03T06:57:00Z"/>
                  </w:rPr>
                </w:rPrChange>
              </w:rPr>
              <w:pPrChange w:id="3674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749" w:author="瑋婷 徐" w:date="2025-01-03T14:57:00Z" w16du:dateUtc="2025-01-03T06:57:00Z">
              <w:r w:rsidRPr="00731CCD">
                <w:rPr>
                  <w:rFonts w:ascii="Times New Roman" w:hAnsi="Times New Roman" w:cs="Times New Roman"/>
                  <w:color w:val="000000"/>
                  <w:sz w:val="24"/>
                  <w:rPrChange w:id="36750" w:author="瑋婷 徐" w:date="2025-01-04T22:52:00Z" w16du:dateUtc="2025-01-04T14:52:00Z">
                    <w:rPr>
                      <w:rFonts w:ascii="Arial" w:eastAsia="Arial" w:hAnsi="Arial" w:cs="Arial" w:hint="eastAsia"/>
                      <w:color w:val="000000"/>
                      <w:sz w:val="22"/>
                      <w:szCs w:val="22"/>
                    </w:rPr>
                  </w:rPrChange>
                </w:rPr>
                <w:t>小雪山雷達站</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DB91"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751" w:author="瑋婷 徐" w:date="2025-01-03T14:57:00Z" w16du:dateUtc="2025-01-03T06:57:00Z"/>
                <w:rFonts w:ascii="Times New Roman" w:hAnsi="Times New Roman" w:cs="Times New Roman"/>
                <w:sz w:val="24"/>
                <w:rPrChange w:id="36752" w:author="瑋婷 徐" w:date="2025-01-04T22:52:00Z" w16du:dateUtc="2025-01-04T14:52:00Z">
                  <w:rPr>
                    <w:ins w:id="36753" w:author="瑋婷 徐" w:date="2025-01-03T14:57:00Z" w16du:dateUtc="2025-01-03T06:57:00Z"/>
                  </w:rPr>
                </w:rPrChange>
              </w:rPr>
              <w:pPrChange w:id="36754"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755" w:author="瑋婷 徐" w:date="2025-01-03T14:57:00Z" w16du:dateUtc="2025-01-03T06:57:00Z">
              <w:r w:rsidRPr="00731CCD">
                <w:rPr>
                  <w:rFonts w:ascii="Times New Roman" w:hAnsi="Times New Roman" w:cs="Times New Roman"/>
                  <w:color w:val="000000"/>
                  <w:sz w:val="24"/>
                  <w:rPrChange w:id="36756" w:author="瑋婷 徐" w:date="2025-01-04T22:52:00Z" w16du:dateUtc="2025-01-04T14:52:00Z">
                    <w:rPr>
                      <w:rFonts w:ascii="Arial" w:eastAsia="Arial" w:hAnsi="Arial" w:cs="Arial" w:hint="eastAsia"/>
                      <w:color w:val="000000"/>
                      <w:sz w:val="22"/>
                      <w:szCs w:val="22"/>
                    </w:rPr>
                  </w:rPrChange>
                </w:rPr>
                <w:t>臺中分署</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236D9"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757" w:author="瑋婷 徐" w:date="2025-01-03T14:57:00Z" w16du:dateUtc="2025-01-03T06:57:00Z"/>
                <w:rFonts w:ascii="Times New Roman" w:hAnsi="Times New Roman" w:cs="Times New Roman"/>
                <w:sz w:val="24"/>
                <w:rPrChange w:id="36758" w:author="瑋婷 徐" w:date="2025-01-04T22:52:00Z" w16du:dateUtc="2025-01-04T14:52:00Z">
                  <w:rPr>
                    <w:ins w:id="36759" w:author="瑋婷 徐" w:date="2025-01-03T14:57:00Z" w16du:dateUtc="2025-01-03T06:57:00Z"/>
                  </w:rPr>
                </w:rPrChange>
              </w:rPr>
              <w:pPrChange w:id="36760"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761" w:author="瑋婷 徐" w:date="2025-01-03T14:57:00Z" w16du:dateUtc="2025-01-03T06:57:00Z">
              <w:r w:rsidRPr="00731CCD">
                <w:rPr>
                  <w:rFonts w:ascii="Times New Roman" w:hAnsi="Times New Roman" w:cs="Times New Roman"/>
                  <w:color w:val="000000"/>
                  <w:sz w:val="24"/>
                  <w:rPrChange w:id="36762" w:author="瑋婷 徐" w:date="2025-01-04T22:52:00Z" w16du:dateUtc="2025-01-04T14:52:00Z">
                    <w:rPr>
                      <w:rFonts w:ascii="Arial" w:eastAsia="Arial" w:hAnsi="Arial" w:cs="Arial" w:hint="eastAsia"/>
                      <w:color w:val="000000"/>
                      <w:sz w:val="22"/>
                      <w:szCs w:val="22"/>
                    </w:rPr>
                  </w:rPrChange>
                </w:rPr>
                <w:t>中高海拔</w:t>
              </w:r>
            </w:ins>
          </w:p>
        </w:tc>
      </w:tr>
      <w:tr w:rsidR="00731CCD" w:rsidRPr="00731CCD" w14:paraId="4A2447DB" w14:textId="77777777" w:rsidTr="00731CCD">
        <w:trPr>
          <w:jc w:val="center"/>
          <w:ins w:id="36763" w:author="瑋婷 徐" w:date="2025-01-03T14:57:00Z"/>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D9B4F"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764" w:author="瑋婷 徐" w:date="2025-01-03T14:57:00Z" w16du:dateUtc="2025-01-03T06:57:00Z"/>
                <w:rFonts w:ascii="Times New Roman" w:hAnsi="Times New Roman" w:cs="Times New Roman"/>
                <w:sz w:val="24"/>
                <w:rPrChange w:id="36765" w:author="瑋婷 徐" w:date="2025-01-04T22:52:00Z" w16du:dateUtc="2025-01-04T14:52:00Z">
                  <w:rPr>
                    <w:ins w:id="36766" w:author="瑋婷 徐" w:date="2025-01-03T14:57:00Z" w16du:dateUtc="2025-01-03T06:57:00Z"/>
                  </w:rPr>
                </w:rPrChange>
              </w:rPr>
              <w:pPrChange w:id="36767"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768" w:author="瑋婷 徐" w:date="2025-01-03T14:57:00Z" w16du:dateUtc="2025-01-03T06:57:00Z">
              <w:r w:rsidRPr="00731CCD">
                <w:rPr>
                  <w:rFonts w:ascii="Times New Roman" w:hAnsi="Times New Roman" w:cs="Times New Roman"/>
                  <w:color w:val="000000"/>
                  <w:sz w:val="24"/>
                  <w:rPrChange w:id="36769" w:author="瑋婷 徐" w:date="2025-01-04T22:52:00Z" w16du:dateUtc="2025-01-04T14:52:00Z">
                    <w:rPr>
                      <w:rFonts w:ascii="Arial" w:eastAsia="Arial" w:hAnsi="Arial" w:cs="Arial"/>
                      <w:color w:val="000000"/>
                      <w:sz w:val="22"/>
                      <w:szCs w:val="22"/>
                    </w:rPr>
                  </w:rPrChange>
                </w:rPr>
                <w:t>MC-C11-13</w:t>
              </w:r>
            </w:ins>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BE17D"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770" w:author="瑋婷 徐" w:date="2025-01-03T14:57:00Z" w16du:dateUtc="2025-01-03T06:57:00Z"/>
                <w:rFonts w:ascii="Times New Roman" w:hAnsi="Times New Roman" w:cs="Times New Roman"/>
                <w:sz w:val="24"/>
                <w:rPrChange w:id="36771" w:author="瑋婷 徐" w:date="2025-01-04T22:52:00Z" w16du:dateUtc="2025-01-04T14:52:00Z">
                  <w:rPr>
                    <w:ins w:id="36772" w:author="瑋婷 徐" w:date="2025-01-03T14:57:00Z" w16du:dateUtc="2025-01-03T06:57:00Z"/>
                  </w:rPr>
                </w:rPrChange>
              </w:rPr>
              <w:pPrChange w:id="36773"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774" w:author="瑋婷 徐" w:date="2025-01-03T14:57:00Z" w16du:dateUtc="2025-01-03T06:57:00Z">
              <w:r w:rsidRPr="00731CCD">
                <w:rPr>
                  <w:rFonts w:ascii="Times New Roman" w:hAnsi="Times New Roman" w:cs="Times New Roman"/>
                  <w:color w:val="000000"/>
                  <w:sz w:val="24"/>
                  <w:rPrChange w:id="36775" w:author="瑋婷 徐" w:date="2025-01-04T22:52:00Z" w16du:dateUtc="2025-01-04T14:52:00Z">
                    <w:rPr>
                      <w:rFonts w:ascii="Arial" w:eastAsia="Arial" w:hAnsi="Arial" w:cs="Arial" w:hint="eastAsia"/>
                      <w:color w:val="000000"/>
                      <w:sz w:val="22"/>
                      <w:szCs w:val="22"/>
                    </w:rPr>
                  </w:rPrChange>
                </w:rPr>
                <w:t>大雪山</w:t>
              </w:r>
              <w:r w:rsidRPr="00731CCD">
                <w:rPr>
                  <w:rFonts w:ascii="Times New Roman" w:hAnsi="Times New Roman" w:cs="Times New Roman"/>
                  <w:color w:val="000000"/>
                  <w:sz w:val="24"/>
                  <w:rPrChange w:id="36776" w:author="瑋婷 徐" w:date="2025-01-04T22:52:00Z" w16du:dateUtc="2025-01-04T14:52:00Z">
                    <w:rPr>
                      <w:rFonts w:ascii="Arial" w:eastAsia="Arial" w:hAnsi="Arial" w:cs="Arial"/>
                      <w:color w:val="000000"/>
                      <w:sz w:val="22"/>
                      <w:szCs w:val="22"/>
                    </w:rPr>
                  </w:rPrChange>
                </w:rPr>
                <w:t>230</w:t>
              </w:r>
              <w:r w:rsidRPr="00731CCD">
                <w:rPr>
                  <w:rFonts w:ascii="Times New Roman" w:hAnsi="Times New Roman" w:cs="Times New Roman"/>
                  <w:color w:val="000000"/>
                  <w:sz w:val="24"/>
                  <w:rPrChange w:id="36777" w:author="瑋婷 徐" w:date="2025-01-04T22:52:00Z" w16du:dateUtc="2025-01-04T14:52:00Z">
                    <w:rPr>
                      <w:rFonts w:ascii="Arial" w:eastAsia="Arial" w:hAnsi="Arial" w:cs="Arial" w:hint="eastAsia"/>
                      <w:color w:val="000000"/>
                      <w:sz w:val="22"/>
                      <w:szCs w:val="22"/>
                    </w:rPr>
                  </w:rPrChange>
                </w:rPr>
                <w:t>林道</w:t>
              </w:r>
              <w:r w:rsidRPr="00731CCD">
                <w:rPr>
                  <w:rFonts w:ascii="Times New Roman" w:hAnsi="Times New Roman" w:cs="Times New Roman"/>
                  <w:color w:val="000000"/>
                  <w:sz w:val="24"/>
                  <w:rPrChange w:id="36778" w:author="瑋婷 徐" w:date="2025-01-04T22:52:00Z" w16du:dateUtc="2025-01-04T14:52:00Z">
                    <w:rPr>
                      <w:rFonts w:ascii="Arial" w:eastAsia="Arial" w:hAnsi="Arial" w:cs="Arial"/>
                      <w:color w:val="000000"/>
                      <w:sz w:val="22"/>
                      <w:szCs w:val="22"/>
                    </w:rPr>
                  </w:rPrChange>
                </w:rPr>
                <w:t>B</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676AA"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779" w:author="瑋婷 徐" w:date="2025-01-03T14:57:00Z" w16du:dateUtc="2025-01-03T06:57:00Z"/>
                <w:rFonts w:ascii="Times New Roman" w:hAnsi="Times New Roman" w:cs="Times New Roman"/>
                <w:sz w:val="24"/>
                <w:rPrChange w:id="36780" w:author="瑋婷 徐" w:date="2025-01-04T22:52:00Z" w16du:dateUtc="2025-01-04T14:52:00Z">
                  <w:rPr>
                    <w:ins w:id="36781" w:author="瑋婷 徐" w:date="2025-01-03T14:57:00Z" w16du:dateUtc="2025-01-03T06:57:00Z"/>
                  </w:rPr>
                </w:rPrChange>
              </w:rPr>
              <w:pPrChange w:id="36782"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783" w:author="瑋婷 徐" w:date="2025-01-03T14:57:00Z" w16du:dateUtc="2025-01-03T06:57:00Z">
              <w:r w:rsidRPr="00731CCD">
                <w:rPr>
                  <w:rFonts w:ascii="Times New Roman" w:hAnsi="Times New Roman" w:cs="Times New Roman"/>
                  <w:color w:val="000000"/>
                  <w:sz w:val="24"/>
                  <w:rPrChange w:id="36784" w:author="瑋婷 徐" w:date="2025-01-04T22:52:00Z" w16du:dateUtc="2025-01-04T14:52:00Z">
                    <w:rPr>
                      <w:rFonts w:ascii="Arial" w:eastAsia="Arial" w:hAnsi="Arial" w:cs="Arial" w:hint="eastAsia"/>
                      <w:color w:val="000000"/>
                      <w:sz w:val="22"/>
                      <w:szCs w:val="22"/>
                    </w:rPr>
                  </w:rPrChange>
                </w:rPr>
                <w:t>臺中分署</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33425"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785" w:author="瑋婷 徐" w:date="2025-01-03T14:57:00Z" w16du:dateUtc="2025-01-03T06:57:00Z"/>
                <w:rFonts w:ascii="Times New Roman" w:hAnsi="Times New Roman" w:cs="Times New Roman"/>
                <w:sz w:val="24"/>
                <w:rPrChange w:id="36786" w:author="瑋婷 徐" w:date="2025-01-04T22:52:00Z" w16du:dateUtc="2025-01-04T14:52:00Z">
                  <w:rPr>
                    <w:ins w:id="36787" w:author="瑋婷 徐" w:date="2025-01-03T14:57:00Z" w16du:dateUtc="2025-01-03T06:57:00Z"/>
                  </w:rPr>
                </w:rPrChange>
              </w:rPr>
              <w:pPrChange w:id="3678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789" w:author="瑋婷 徐" w:date="2025-01-03T14:57:00Z" w16du:dateUtc="2025-01-03T06:57:00Z">
              <w:r w:rsidRPr="00731CCD">
                <w:rPr>
                  <w:rFonts w:ascii="Times New Roman" w:hAnsi="Times New Roman" w:cs="Times New Roman"/>
                  <w:color w:val="000000"/>
                  <w:sz w:val="24"/>
                  <w:rPrChange w:id="36790" w:author="瑋婷 徐" w:date="2025-01-04T22:52:00Z" w16du:dateUtc="2025-01-04T14:52:00Z">
                    <w:rPr>
                      <w:rFonts w:ascii="Arial" w:eastAsia="Arial" w:hAnsi="Arial" w:cs="Arial" w:hint="eastAsia"/>
                      <w:color w:val="000000"/>
                      <w:sz w:val="22"/>
                      <w:szCs w:val="22"/>
                    </w:rPr>
                  </w:rPrChange>
                </w:rPr>
                <w:t>中高海拔</w:t>
              </w:r>
            </w:ins>
          </w:p>
        </w:tc>
      </w:tr>
      <w:tr w:rsidR="00731CCD" w:rsidRPr="00731CCD" w14:paraId="3AAA8938" w14:textId="77777777" w:rsidTr="00731CCD">
        <w:trPr>
          <w:jc w:val="center"/>
          <w:ins w:id="36791" w:author="瑋婷 徐" w:date="2025-01-03T14:57:00Z"/>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58348"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792" w:author="瑋婷 徐" w:date="2025-01-03T14:57:00Z" w16du:dateUtc="2025-01-03T06:57:00Z"/>
                <w:rFonts w:ascii="Times New Roman" w:hAnsi="Times New Roman" w:cs="Times New Roman"/>
                <w:sz w:val="24"/>
                <w:rPrChange w:id="36793" w:author="瑋婷 徐" w:date="2025-01-04T22:52:00Z" w16du:dateUtc="2025-01-04T14:52:00Z">
                  <w:rPr>
                    <w:ins w:id="36794" w:author="瑋婷 徐" w:date="2025-01-03T14:57:00Z" w16du:dateUtc="2025-01-03T06:57:00Z"/>
                  </w:rPr>
                </w:rPrChange>
              </w:rPr>
              <w:pPrChange w:id="36795"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796" w:author="瑋婷 徐" w:date="2025-01-03T14:57:00Z" w16du:dateUtc="2025-01-03T06:57:00Z">
              <w:r w:rsidRPr="00731CCD">
                <w:rPr>
                  <w:rFonts w:ascii="Times New Roman" w:hAnsi="Times New Roman" w:cs="Times New Roman"/>
                  <w:color w:val="000000"/>
                  <w:sz w:val="24"/>
                  <w:rPrChange w:id="36797" w:author="瑋婷 徐" w:date="2025-01-04T22:52:00Z" w16du:dateUtc="2025-01-04T14:52:00Z">
                    <w:rPr>
                      <w:rFonts w:ascii="Arial" w:eastAsia="Arial" w:hAnsi="Arial" w:cs="Arial"/>
                      <w:color w:val="000000"/>
                      <w:sz w:val="22"/>
                      <w:szCs w:val="22"/>
                    </w:rPr>
                  </w:rPrChange>
                </w:rPr>
                <w:t>MB-C12-02</w:t>
              </w:r>
            </w:ins>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A627C"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798" w:author="瑋婷 徐" w:date="2025-01-03T14:57:00Z" w16du:dateUtc="2025-01-03T06:57:00Z"/>
                <w:rFonts w:ascii="Times New Roman" w:hAnsi="Times New Roman" w:cs="Times New Roman"/>
                <w:sz w:val="24"/>
                <w:rPrChange w:id="36799" w:author="瑋婷 徐" w:date="2025-01-04T22:52:00Z" w16du:dateUtc="2025-01-04T14:52:00Z">
                  <w:rPr>
                    <w:ins w:id="36800" w:author="瑋婷 徐" w:date="2025-01-03T14:57:00Z" w16du:dateUtc="2025-01-03T06:57:00Z"/>
                  </w:rPr>
                </w:rPrChange>
              </w:rPr>
              <w:pPrChange w:id="3680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802" w:author="瑋婷 徐" w:date="2025-01-03T14:57:00Z" w16du:dateUtc="2025-01-03T06:57:00Z">
              <w:r w:rsidRPr="00731CCD">
                <w:rPr>
                  <w:rFonts w:ascii="Times New Roman" w:hAnsi="Times New Roman" w:cs="Times New Roman"/>
                  <w:color w:val="000000"/>
                  <w:sz w:val="24"/>
                  <w:rPrChange w:id="36803" w:author="瑋婷 徐" w:date="2025-01-04T22:52:00Z" w16du:dateUtc="2025-01-04T14:52:00Z">
                    <w:rPr>
                      <w:rFonts w:ascii="Arial" w:eastAsia="Arial" w:hAnsi="Arial" w:cs="Arial"/>
                      <w:color w:val="000000"/>
                      <w:sz w:val="22"/>
                      <w:szCs w:val="22"/>
                    </w:rPr>
                  </w:rPrChange>
                </w:rPr>
                <w:t>540</w:t>
              </w:r>
              <w:r w:rsidRPr="00731CCD">
                <w:rPr>
                  <w:rFonts w:ascii="Times New Roman" w:hAnsi="Times New Roman" w:cs="Times New Roman"/>
                  <w:color w:val="000000"/>
                  <w:sz w:val="24"/>
                  <w:rPrChange w:id="36804" w:author="瑋婷 徐" w:date="2025-01-04T22:52:00Z" w16du:dateUtc="2025-01-04T14:52:00Z">
                    <w:rPr>
                      <w:rFonts w:ascii="Arial" w:eastAsia="Arial" w:hAnsi="Arial" w:cs="Arial" w:hint="eastAsia"/>
                      <w:color w:val="000000"/>
                      <w:sz w:val="22"/>
                      <w:szCs w:val="22"/>
                    </w:rPr>
                  </w:rPrChange>
                </w:rPr>
                <w:t>林道停車場</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0F64E"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805" w:author="瑋婷 徐" w:date="2025-01-03T14:57:00Z" w16du:dateUtc="2025-01-03T06:57:00Z"/>
                <w:rFonts w:ascii="Times New Roman" w:hAnsi="Times New Roman" w:cs="Times New Roman"/>
                <w:sz w:val="24"/>
                <w:rPrChange w:id="36806" w:author="瑋婷 徐" w:date="2025-01-04T22:52:00Z" w16du:dateUtc="2025-01-04T14:52:00Z">
                  <w:rPr>
                    <w:ins w:id="36807" w:author="瑋婷 徐" w:date="2025-01-03T14:57:00Z" w16du:dateUtc="2025-01-03T06:57:00Z"/>
                  </w:rPr>
                </w:rPrChange>
              </w:rPr>
              <w:pPrChange w:id="3680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809" w:author="瑋婷 徐" w:date="2025-01-03T14:57:00Z" w16du:dateUtc="2025-01-03T06:57:00Z">
              <w:r w:rsidRPr="00731CCD">
                <w:rPr>
                  <w:rFonts w:ascii="Times New Roman" w:hAnsi="Times New Roman" w:cs="Times New Roman"/>
                  <w:color w:val="000000"/>
                  <w:sz w:val="24"/>
                  <w:rPrChange w:id="36810" w:author="瑋婷 徐" w:date="2025-01-04T22:52:00Z" w16du:dateUtc="2025-01-04T14:52:00Z">
                    <w:rPr>
                      <w:rFonts w:ascii="Arial" w:eastAsia="Arial" w:hAnsi="Arial" w:cs="Arial" w:hint="eastAsia"/>
                      <w:color w:val="000000"/>
                      <w:sz w:val="22"/>
                      <w:szCs w:val="22"/>
                    </w:rPr>
                  </w:rPrChange>
                </w:rPr>
                <w:t>臺中分署</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5DE35"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811" w:author="瑋婷 徐" w:date="2025-01-03T14:57:00Z" w16du:dateUtc="2025-01-03T06:57:00Z"/>
                <w:rFonts w:ascii="Times New Roman" w:hAnsi="Times New Roman" w:cs="Times New Roman"/>
                <w:sz w:val="24"/>
                <w:rPrChange w:id="36812" w:author="瑋婷 徐" w:date="2025-01-04T22:52:00Z" w16du:dateUtc="2025-01-04T14:52:00Z">
                  <w:rPr>
                    <w:ins w:id="36813" w:author="瑋婷 徐" w:date="2025-01-03T14:57:00Z" w16du:dateUtc="2025-01-03T06:57:00Z"/>
                  </w:rPr>
                </w:rPrChange>
              </w:rPr>
              <w:pPrChange w:id="36814"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815" w:author="瑋婷 徐" w:date="2025-01-03T14:57:00Z" w16du:dateUtc="2025-01-03T06:57:00Z">
              <w:r w:rsidRPr="00731CCD">
                <w:rPr>
                  <w:rFonts w:ascii="Times New Roman" w:hAnsi="Times New Roman" w:cs="Times New Roman"/>
                  <w:color w:val="000000"/>
                  <w:sz w:val="24"/>
                  <w:rPrChange w:id="36816" w:author="瑋婷 徐" w:date="2025-01-04T22:52:00Z" w16du:dateUtc="2025-01-04T14:52:00Z">
                    <w:rPr>
                      <w:rFonts w:ascii="Arial" w:eastAsia="Arial" w:hAnsi="Arial" w:cs="Arial" w:hint="eastAsia"/>
                      <w:color w:val="000000"/>
                      <w:sz w:val="22"/>
                      <w:szCs w:val="22"/>
                    </w:rPr>
                  </w:rPrChange>
                </w:rPr>
                <w:t>中高海拔</w:t>
              </w:r>
            </w:ins>
          </w:p>
        </w:tc>
      </w:tr>
      <w:tr w:rsidR="00731CCD" w:rsidRPr="00731CCD" w14:paraId="5F247019" w14:textId="77777777" w:rsidTr="00731CCD">
        <w:trPr>
          <w:jc w:val="center"/>
          <w:ins w:id="36817" w:author="瑋婷 徐" w:date="2025-01-03T14:57:00Z"/>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F0DC0"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818" w:author="瑋婷 徐" w:date="2025-01-03T14:57:00Z" w16du:dateUtc="2025-01-03T06:57:00Z"/>
                <w:rFonts w:ascii="Times New Roman" w:hAnsi="Times New Roman" w:cs="Times New Roman"/>
                <w:sz w:val="24"/>
                <w:rPrChange w:id="36819" w:author="瑋婷 徐" w:date="2025-01-04T22:52:00Z" w16du:dateUtc="2025-01-04T14:52:00Z">
                  <w:rPr>
                    <w:ins w:id="36820" w:author="瑋婷 徐" w:date="2025-01-03T14:57:00Z" w16du:dateUtc="2025-01-03T06:57:00Z"/>
                  </w:rPr>
                </w:rPrChange>
              </w:rPr>
              <w:pPrChange w:id="3682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822" w:author="瑋婷 徐" w:date="2025-01-03T14:57:00Z" w16du:dateUtc="2025-01-03T06:57:00Z">
              <w:r w:rsidRPr="00731CCD">
                <w:rPr>
                  <w:rFonts w:ascii="Times New Roman" w:hAnsi="Times New Roman" w:cs="Times New Roman"/>
                  <w:color w:val="000000"/>
                  <w:sz w:val="24"/>
                  <w:rPrChange w:id="36823" w:author="瑋婷 徐" w:date="2025-01-04T22:52:00Z" w16du:dateUtc="2025-01-04T14:52:00Z">
                    <w:rPr>
                      <w:rFonts w:ascii="Arial" w:eastAsia="Arial" w:hAnsi="Arial" w:cs="Arial"/>
                      <w:color w:val="000000"/>
                      <w:sz w:val="22"/>
                      <w:szCs w:val="22"/>
                    </w:rPr>
                  </w:rPrChange>
                </w:rPr>
                <w:t>MB-C13-02</w:t>
              </w:r>
            </w:ins>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F4183"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824" w:author="瑋婷 徐" w:date="2025-01-03T14:57:00Z" w16du:dateUtc="2025-01-03T06:57:00Z"/>
                <w:rFonts w:ascii="Times New Roman" w:hAnsi="Times New Roman" w:cs="Times New Roman"/>
                <w:sz w:val="24"/>
                <w:rPrChange w:id="36825" w:author="瑋婷 徐" w:date="2025-01-04T22:52:00Z" w16du:dateUtc="2025-01-04T14:52:00Z">
                  <w:rPr>
                    <w:ins w:id="36826" w:author="瑋婷 徐" w:date="2025-01-03T14:57:00Z" w16du:dateUtc="2025-01-03T06:57:00Z"/>
                  </w:rPr>
                </w:rPrChange>
              </w:rPr>
              <w:pPrChange w:id="36827"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828" w:author="瑋婷 徐" w:date="2025-01-03T14:57:00Z" w16du:dateUtc="2025-01-03T06:57:00Z">
              <w:r w:rsidRPr="00731CCD">
                <w:rPr>
                  <w:rFonts w:ascii="Times New Roman" w:hAnsi="Times New Roman" w:cs="Times New Roman"/>
                  <w:color w:val="000000"/>
                  <w:sz w:val="24"/>
                  <w:rPrChange w:id="36829" w:author="瑋婷 徐" w:date="2025-01-04T22:52:00Z" w16du:dateUtc="2025-01-04T14:52:00Z">
                    <w:rPr>
                      <w:rFonts w:ascii="Arial" w:eastAsia="Arial" w:hAnsi="Arial" w:cs="Arial" w:hint="eastAsia"/>
                      <w:color w:val="000000"/>
                      <w:sz w:val="22"/>
                      <w:szCs w:val="22"/>
                    </w:rPr>
                  </w:rPrChange>
                </w:rPr>
                <w:t>勢麗仙區</w:t>
              </w:r>
              <w:r w:rsidRPr="00731CCD">
                <w:rPr>
                  <w:rFonts w:ascii="Times New Roman" w:hAnsi="Times New Roman" w:cs="Times New Roman"/>
                  <w:color w:val="000000"/>
                  <w:sz w:val="24"/>
                  <w:rPrChange w:id="36830" w:author="瑋婷 徐" w:date="2025-01-04T22:52:00Z" w16du:dateUtc="2025-01-04T14:52:00Z">
                    <w:rPr>
                      <w:rFonts w:ascii="Arial" w:eastAsia="Arial" w:hAnsi="Arial" w:cs="Arial"/>
                      <w:color w:val="000000"/>
                      <w:sz w:val="22"/>
                      <w:szCs w:val="22"/>
                    </w:rPr>
                  </w:rPrChange>
                </w:rPr>
                <w:t>119</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1125D"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831" w:author="瑋婷 徐" w:date="2025-01-03T14:57:00Z" w16du:dateUtc="2025-01-03T06:57:00Z"/>
                <w:rFonts w:ascii="Times New Roman" w:hAnsi="Times New Roman" w:cs="Times New Roman"/>
                <w:sz w:val="24"/>
                <w:rPrChange w:id="36832" w:author="瑋婷 徐" w:date="2025-01-04T22:52:00Z" w16du:dateUtc="2025-01-04T14:52:00Z">
                  <w:rPr>
                    <w:ins w:id="36833" w:author="瑋婷 徐" w:date="2025-01-03T14:57:00Z" w16du:dateUtc="2025-01-03T06:57:00Z"/>
                  </w:rPr>
                </w:rPrChange>
              </w:rPr>
              <w:pPrChange w:id="36834"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835" w:author="瑋婷 徐" w:date="2025-01-03T14:57:00Z" w16du:dateUtc="2025-01-03T06:57:00Z">
              <w:r w:rsidRPr="00731CCD">
                <w:rPr>
                  <w:rFonts w:ascii="Times New Roman" w:hAnsi="Times New Roman" w:cs="Times New Roman"/>
                  <w:color w:val="000000"/>
                  <w:sz w:val="24"/>
                  <w:rPrChange w:id="36836" w:author="瑋婷 徐" w:date="2025-01-04T22:52:00Z" w16du:dateUtc="2025-01-04T14:52:00Z">
                    <w:rPr>
                      <w:rFonts w:ascii="Arial" w:eastAsia="Arial" w:hAnsi="Arial" w:cs="Arial" w:hint="eastAsia"/>
                      <w:color w:val="000000"/>
                      <w:sz w:val="22"/>
                      <w:szCs w:val="22"/>
                    </w:rPr>
                  </w:rPrChange>
                </w:rPr>
                <w:t>臺中分署</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A301B"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837" w:author="瑋婷 徐" w:date="2025-01-03T14:57:00Z" w16du:dateUtc="2025-01-03T06:57:00Z"/>
                <w:rFonts w:ascii="Times New Roman" w:hAnsi="Times New Roman" w:cs="Times New Roman"/>
                <w:sz w:val="24"/>
                <w:rPrChange w:id="36838" w:author="瑋婷 徐" w:date="2025-01-04T22:52:00Z" w16du:dateUtc="2025-01-04T14:52:00Z">
                  <w:rPr>
                    <w:ins w:id="36839" w:author="瑋婷 徐" w:date="2025-01-03T14:57:00Z" w16du:dateUtc="2025-01-03T06:57:00Z"/>
                  </w:rPr>
                </w:rPrChange>
              </w:rPr>
              <w:pPrChange w:id="36840"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841" w:author="瑋婷 徐" w:date="2025-01-03T14:57:00Z" w16du:dateUtc="2025-01-03T06:57:00Z">
              <w:r w:rsidRPr="00731CCD">
                <w:rPr>
                  <w:rFonts w:ascii="Times New Roman" w:hAnsi="Times New Roman" w:cs="Times New Roman"/>
                  <w:color w:val="000000"/>
                  <w:sz w:val="24"/>
                  <w:rPrChange w:id="36842" w:author="瑋婷 徐" w:date="2025-01-04T22:52:00Z" w16du:dateUtc="2025-01-04T14:52:00Z">
                    <w:rPr>
                      <w:rFonts w:ascii="Arial" w:eastAsia="Arial" w:hAnsi="Arial" w:cs="Arial" w:hint="eastAsia"/>
                      <w:color w:val="000000"/>
                      <w:sz w:val="22"/>
                      <w:szCs w:val="22"/>
                    </w:rPr>
                  </w:rPrChange>
                </w:rPr>
                <w:t>中高海拔</w:t>
              </w:r>
            </w:ins>
          </w:p>
        </w:tc>
      </w:tr>
      <w:tr w:rsidR="00731CCD" w:rsidRPr="00731CCD" w14:paraId="52BB69A9" w14:textId="77777777" w:rsidTr="00731CCD">
        <w:trPr>
          <w:jc w:val="center"/>
          <w:ins w:id="36843" w:author="瑋婷 徐" w:date="2025-01-03T14:57:00Z"/>
          <w:trPrChange w:id="36844" w:author="瑋婷 徐" w:date="2025-01-04T22:52:00Z" w16du:dateUtc="2025-01-04T14:52:00Z">
            <w:trPr>
              <w:gridAfter w:val="0"/>
              <w:jc w:val="center"/>
            </w:trPr>
          </w:trPrChange>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845" w:author="瑋婷 徐" w:date="2025-01-04T22:52:00Z" w16du:dateUtc="2025-01-04T14:52:00Z">
              <w:tcPr>
                <w:tcW w:w="0" w:type="auto"/>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13ED4554"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846" w:author="瑋婷 徐" w:date="2025-01-03T14:57:00Z" w16du:dateUtc="2025-01-03T06:57:00Z"/>
                <w:rFonts w:ascii="Times New Roman" w:hAnsi="Times New Roman" w:cs="Times New Roman"/>
                <w:sz w:val="24"/>
                <w:rPrChange w:id="36847" w:author="瑋婷 徐" w:date="2025-01-04T22:52:00Z" w16du:dateUtc="2025-01-04T14:52:00Z">
                  <w:rPr>
                    <w:ins w:id="36848" w:author="瑋婷 徐" w:date="2025-01-03T14:57:00Z" w16du:dateUtc="2025-01-03T06:57:00Z"/>
                  </w:rPr>
                </w:rPrChange>
              </w:rPr>
              <w:pPrChange w:id="36849"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850" w:author="瑋婷 徐" w:date="2025-01-03T14:57:00Z" w16du:dateUtc="2025-01-03T06:57:00Z">
              <w:r w:rsidRPr="00731CCD">
                <w:rPr>
                  <w:rFonts w:ascii="Times New Roman" w:hAnsi="Times New Roman" w:cs="Times New Roman"/>
                  <w:color w:val="000000"/>
                  <w:sz w:val="24"/>
                  <w:rPrChange w:id="36851" w:author="瑋婷 徐" w:date="2025-01-04T22:52:00Z" w16du:dateUtc="2025-01-04T14:52:00Z">
                    <w:rPr>
                      <w:rFonts w:ascii="Arial" w:eastAsia="Arial" w:hAnsi="Arial" w:cs="Arial"/>
                      <w:color w:val="000000"/>
                      <w:sz w:val="22"/>
                      <w:szCs w:val="22"/>
                    </w:rPr>
                  </w:rPrChange>
                </w:rPr>
                <w:t>MB-D14-06</w:t>
              </w:r>
            </w:ins>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852" w:author="瑋婷 徐" w:date="2025-01-04T22:52:00Z" w16du:dateUtc="2025-01-04T14:52:00Z">
              <w:tcPr>
                <w:tcW w:w="0" w:type="auto"/>
                <w:gridSpan w:val="3"/>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10895D9E"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853" w:author="瑋婷 徐" w:date="2025-01-03T14:57:00Z" w16du:dateUtc="2025-01-03T06:57:00Z"/>
                <w:rFonts w:ascii="Times New Roman" w:hAnsi="Times New Roman" w:cs="Times New Roman"/>
                <w:sz w:val="24"/>
                <w:rPrChange w:id="36854" w:author="瑋婷 徐" w:date="2025-01-04T22:52:00Z" w16du:dateUtc="2025-01-04T14:52:00Z">
                  <w:rPr>
                    <w:ins w:id="36855" w:author="瑋婷 徐" w:date="2025-01-03T14:57:00Z" w16du:dateUtc="2025-01-03T06:57:00Z"/>
                  </w:rPr>
                </w:rPrChange>
              </w:rPr>
              <w:pPrChange w:id="36856"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857" w:author="瑋婷 徐" w:date="2025-01-03T14:57:00Z" w16du:dateUtc="2025-01-03T06:57:00Z">
              <w:r w:rsidRPr="00731CCD">
                <w:rPr>
                  <w:rFonts w:ascii="Times New Roman" w:hAnsi="Times New Roman" w:cs="Times New Roman"/>
                  <w:color w:val="000000"/>
                  <w:sz w:val="24"/>
                  <w:rPrChange w:id="36858" w:author="瑋婷 徐" w:date="2025-01-04T22:52:00Z" w16du:dateUtc="2025-01-04T14:52:00Z">
                    <w:rPr>
                      <w:rFonts w:ascii="Arial" w:eastAsia="Arial" w:hAnsi="Arial" w:cs="Arial" w:hint="eastAsia"/>
                      <w:color w:val="000000"/>
                      <w:sz w:val="22"/>
                      <w:szCs w:val="22"/>
                    </w:rPr>
                  </w:rPrChange>
                </w:rPr>
                <w:t>巒大</w:t>
              </w:r>
              <w:r w:rsidRPr="00731CCD">
                <w:rPr>
                  <w:rFonts w:ascii="Times New Roman" w:hAnsi="Times New Roman" w:cs="Times New Roman"/>
                  <w:color w:val="000000"/>
                  <w:sz w:val="24"/>
                  <w:rPrChange w:id="36859" w:author="瑋婷 徐" w:date="2025-01-04T22:52:00Z" w16du:dateUtc="2025-01-04T14:52:00Z">
                    <w:rPr>
                      <w:rFonts w:ascii="Arial" w:eastAsia="Arial" w:hAnsi="Arial" w:cs="Arial"/>
                      <w:color w:val="000000"/>
                      <w:sz w:val="22"/>
                      <w:szCs w:val="22"/>
                    </w:rPr>
                  </w:rPrChange>
                </w:rPr>
                <w:t>58</w:t>
              </w:r>
              <w:r w:rsidRPr="00731CCD">
                <w:rPr>
                  <w:rFonts w:ascii="Times New Roman" w:hAnsi="Times New Roman" w:cs="Times New Roman"/>
                  <w:color w:val="000000"/>
                  <w:sz w:val="24"/>
                  <w:rPrChange w:id="36860" w:author="瑋婷 徐" w:date="2025-01-04T22:52:00Z" w16du:dateUtc="2025-01-04T14:52:00Z">
                    <w:rPr>
                      <w:rFonts w:ascii="Arial" w:eastAsia="Arial" w:hAnsi="Arial" w:cs="Arial" w:hint="eastAsia"/>
                      <w:color w:val="000000"/>
                      <w:sz w:val="22"/>
                      <w:szCs w:val="22"/>
                    </w:rPr>
                  </w:rPrChange>
                </w:rPr>
                <w:t>林班</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861"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00D92F6C"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862" w:author="瑋婷 徐" w:date="2025-01-03T14:57:00Z" w16du:dateUtc="2025-01-03T06:57:00Z"/>
                <w:rFonts w:ascii="Times New Roman" w:hAnsi="Times New Roman" w:cs="Times New Roman"/>
                <w:sz w:val="24"/>
                <w:rPrChange w:id="36863" w:author="瑋婷 徐" w:date="2025-01-04T22:52:00Z" w16du:dateUtc="2025-01-04T14:52:00Z">
                  <w:rPr>
                    <w:ins w:id="36864" w:author="瑋婷 徐" w:date="2025-01-03T14:57:00Z" w16du:dateUtc="2025-01-03T06:57:00Z"/>
                  </w:rPr>
                </w:rPrChange>
              </w:rPr>
              <w:pPrChange w:id="36865"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866" w:author="瑋婷 徐" w:date="2025-01-03T14:57:00Z" w16du:dateUtc="2025-01-03T06:57:00Z">
              <w:r w:rsidRPr="00731CCD">
                <w:rPr>
                  <w:rFonts w:ascii="Times New Roman" w:hAnsi="Times New Roman" w:cs="Times New Roman"/>
                  <w:color w:val="000000"/>
                  <w:sz w:val="24"/>
                  <w:rPrChange w:id="36867" w:author="瑋婷 徐" w:date="2025-01-04T22:52:00Z" w16du:dateUtc="2025-01-04T14:52:00Z">
                    <w:rPr>
                      <w:rFonts w:ascii="Arial" w:eastAsia="Arial" w:hAnsi="Arial" w:cs="Arial" w:hint="eastAsia"/>
                      <w:color w:val="000000"/>
                      <w:sz w:val="22"/>
                      <w:szCs w:val="22"/>
                    </w:rPr>
                  </w:rPrChange>
                </w:rPr>
                <w:t>南投分署</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868"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26FCFE7B"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869" w:author="瑋婷 徐" w:date="2025-01-03T14:57:00Z" w16du:dateUtc="2025-01-03T06:57:00Z"/>
                <w:rFonts w:ascii="Times New Roman" w:hAnsi="Times New Roman" w:cs="Times New Roman"/>
                <w:sz w:val="24"/>
                <w:rPrChange w:id="36870" w:author="瑋婷 徐" w:date="2025-01-04T22:52:00Z" w16du:dateUtc="2025-01-04T14:52:00Z">
                  <w:rPr>
                    <w:ins w:id="36871" w:author="瑋婷 徐" w:date="2025-01-03T14:57:00Z" w16du:dateUtc="2025-01-03T06:57:00Z"/>
                  </w:rPr>
                </w:rPrChange>
              </w:rPr>
              <w:pPrChange w:id="36872"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873" w:author="瑋婷 徐" w:date="2025-01-03T14:57:00Z" w16du:dateUtc="2025-01-03T06:57:00Z">
              <w:r w:rsidRPr="00731CCD">
                <w:rPr>
                  <w:rFonts w:ascii="Times New Roman" w:hAnsi="Times New Roman" w:cs="Times New Roman"/>
                  <w:color w:val="000000"/>
                  <w:sz w:val="24"/>
                  <w:rPrChange w:id="36874" w:author="瑋婷 徐" w:date="2025-01-04T22:52:00Z" w16du:dateUtc="2025-01-04T14:52:00Z">
                    <w:rPr>
                      <w:rFonts w:ascii="Arial" w:eastAsia="Arial" w:hAnsi="Arial" w:cs="Arial" w:hint="eastAsia"/>
                      <w:color w:val="000000"/>
                      <w:sz w:val="22"/>
                      <w:szCs w:val="22"/>
                    </w:rPr>
                  </w:rPrChange>
                </w:rPr>
                <w:t>中高海拔</w:t>
              </w:r>
            </w:ins>
          </w:p>
        </w:tc>
      </w:tr>
      <w:tr w:rsidR="00731CCD" w:rsidRPr="00731CCD" w14:paraId="29FFB422" w14:textId="77777777" w:rsidTr="00731CCD">
        <w:trPr>
          <w:jc w:val="center"/>
          <w:ins w:id="36875" w:author="瑋婷 徐" w:date="2025-01-03T14:57:00Z"/>
          <w:trPrChange w:id="36876" w:author="瑋婷 徐" w:date="2025-01-04T22:52:00Z" w16du:dateUtc="2025-01-04T14:52:00Z">
            <w:trPr>
              <w:gridAfter w:val="0"/>
              <w:jc w:val="center"/>
            </w:trPr>
          </w:trPrChange>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877" w:author="瑋婷 徐" w:date="2025-01-04T22:52:00Z" w16du:dateUtc="2025-01-04T14:52:00Z">
              <w:tcPr>
                <w:tcW w:w="0" w:type="auto"/>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7AD1477A"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878" w:author="瑋婷 徐" w:date="2025-01-03T14:57:00Z" w16du:dateUtc="2025-01-03T06:57:00Z"/>
                <w:rFonts w:ascii="Times New Roman" w:hAnsi="Times New Roman" w:cs="Times New Roman"/>
                <w:sz w:val="24"/>
                <w:rPrChange w:id="36879" w:author="瑋婷 徐" w:date="2025-01-04T22:52:00Z" w16du:dateUtc="2025-01-04T14:52:00Z">
                  <w:rPr>
                    <w:ins w:id="36880" w:author="瑋婷 徐" w:date="2025-01-03T14:57:00Z" w16du:dateUtc="2025-01-03T06:57:00Z"/>
                  </w:rPr>
                </w:rPrChange>
              </w:rPr>
              <w:pPrChange w:id="3688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882" w:author="瑋婷 徐" w:date="2025-01-03T14:57:00Z" w16du:dateUtc="2025-01-03T06:57:00Z">
              <w:r w:rsidRPr="00731CCD">
                <w:rPr>
                  <w:rFonts w:ascii="Times New Roman" w:hAnsi="Times New Roman" w:cs="Times New Roman"/>
                  <w:color w:val="000000"/>
                  <w:sz w:val="24"/>
                  <w:rPrChange w:id="36883" w:author="瑋婷 徐" w:date="2025-01-04T22:52:00Z" w16du:dateUtc="2025-01-04T14:52:00Z">
                    <w:rPr>
                      <w:rFonts w:ascii="Arial" w:eastAsia="Arial" w:hAnsi="Arial" w:cs="Arial"/>
                      <w:color w:val="000000"/>
                      <w:sz w:val="22"/>
                      <w:szCs w:val="22"/>
                    </w:rPr>
                  </w:rPrChange>
                </w:rPr>
                <w:t>MB-D15-06</w:t>
              </w:r>
            </w:ins>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884" w:author="瑋婷 徐" w:date="2025-01-04T22:52:00Z" w16du:dateUtc="2025-01-04T14:52:00Z">
              <w:tcPr>
                <w:tcW w:w="0" w:type="auto"/>
                <w:gridSpan w:val="3"/>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49B01BFD"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885" w:author="瑋婷 徐" w:date="2025-01-03T14:57:00Z" w16du:dateUtc="2025-01-03T06:57:00Z"/>
                <w:rFonts w:ascii="Times New Roman" w:hAnsi="Times New Roman" w:cs="Times New Roman"/>
                <w:sz w:val="24"/>
                <w:rPrChange w:id="36886" w:author="瑋婷 徐" w:date="2025-01-04T22:52:00Z" w16du:dateUtc="2025-01-04T14:52:00Z">
                  <w:rPr>
                    <w:ins w:id="36887" w:author="瑋婷 徐" w:date="2025-01-03T14:57:00Z" w16du:dateUtc="2025-01-03T06:57:00Z"/>
                  </w:rPr>
                </w:rPrChange>
              </w:rPr>
              <w:pPrChange w:id="3688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889" w:author="瑋婷 徐" w:date="2025-01-03T14:57:00Z" w16du:dateUtc="2025-01-03T06:57:00Z">
              <w:r w:rsidRPr="00731CCD">
                <w:rPr>
                  <w:rFonts w:ascii="Times New Roman" w:hAnsi="Times New Roman" w:cs="Times New Roman"/>
                  <w:color w:val="000000"/>
                  <w:sz w:val="24"/>
                  <w:rPrChange w:id="36890" w:author="瑋婷 徐" w:date="2025-01-04T22:52:00Z" w16du:dateUtc="2025-01-04T14:52:00Z">
                    <w:rPr>
                      <w:rFonts w:ascii="Arial" w:eastAsia="Arial" w:hAnsi="Arial" w:cs="Arial" w:hint="eastAsia"/>
                      <w:color w:val="000000"/>
                      <w:sz w:val="22"/>
                      <w:szCs w:val="22"/>
                    </w:rPr>
                  </w:rPrChange>
                </w:rPr>
                <w:t>巒大</w:t>
              </w:r>
              <w:r w:rsidRPr="00731CCD">
                <w:rPr>
                  <w:rFonts w:ascii="Times New Roman" w:hAnsi="Times New Roman" w:cs="Times New Roman"/>
                  <w:color w:val="000000"/>
                  <w:sz w:val="24"/>
                  <w:rPrChange w:id="36891" w:author="瑋婷 徐" w:date="2025-01-04T22:52:00Z" w16du:dateUtc="2025-01-04T14:52:00Z">
                    <w:rPr>
                      <w:rFonts w:ascii="Arial" w:eastAsia="Arial" w:hAnsi="Arial" w:cs="Arial"/>
                      <w:color w:val="000000"/>
                      <w:sz w:val="22"/>
                      <w:szCs w:val="22"/>
                    </w:rPr>
                  </w:rPrChange>
                </w:rPr>
                <w:t>89</w:t>
              </w:r>
              <w:r w:rsidRPr="00731CCD">
                <w:rPr>
                  <w:rFonts w:ascii="Times New Roman" w:hAnsi="Times New Roman" w:cs="Times New Roman"/>
                  <w:color w:val="000000"/>
                  <w:sz w:val="24"/>
                  <w:rPrChange w:id="36892" w:author="瑋婷 徐" w:date="2025-01-04T22:52:00Z" w16du:dateUtc="2025-01-04T14:52:00Z">
                    <w:rPr>
                      <w:rFonts w:ascii="Arial" w:eastAsia="Arial" w:hAnsi="Arial" w:cs="Arial" w:hint="eastAsia"/>
                      <w:color w:val="000000"/>
                      <w:sz w:val="22"/>
                      <w:szCs w:val="22"/>
                    </w:rPr>
                  </w:rPrChange>
                </w:rPr>
                <w:t>林班</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893"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042E9EBE"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894" w:author="瑋婷 徐" w:date="2025-01-03T14:57:00Z" w16du:dateUtc="2025-01-03T06:57:00Z"/>
                <w:rFonts w:ascii="Times New Roman" w:hAnsi="Times New Roman" w:cs="Times New Roman"/>
                <w:sz w:val="24"/>
                <w:rPrChange w:id="36895" w:author="瑋婷 徐" w:date="2025-01-04T22:52:00Z" w16du:dateUtc="2025-01-04T14:52:00Z">
                  <w:rPr>
                    <w:ins w:id="36896" w:author="瑋婷 徐" w:date="2025-01-03T14:57:00Z" w16du:dateUtc="2025-01-03T06:57:00Z"/>
                  </w:rPr>
                </w:rPrChange>
              </w:rPr>
              <w:pPrChange w:id="36897"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898" w:author="瑋婷 徐" w:date="2025-01-03T14:57:00Z" w16du:dateUtc="2025-01-03T06:57:00Z">
              <w:r w:rsidRPr="00731CCD">
                <w:rPr>
                  <w:rFonts w:ascii="Times New Roman" w:hAnsi="Times New Roman" w:cs="Times New Roman"/>
                  <w:color w:val="000000"/>
                  <w:sz w:val="24"/>
                  <w:rPrChange w:id="36899" w:author="瑋婷 徐" w:date="2025-01-04T22:52:00Z" w16du:dateUtc="2025-01-04T14:52:00Z">
                    <w:rPr>
                      <w:rFonts w:ascii="Arial" w:eastAsia="Arial" w:hAnsi="Arial" w:cs="Arial" w:hint="eastAsia"/>
                      <w:color w:val="000000"/>
                      <w:sz w:val="22"/>
                      <w:szCs w:val="22"/>
                    </w:rPr>
                  </w:rPrChange>
                </w:rPr>
                <w:t>南投分署</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900"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0B8C8CBC"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901" w:author="瑋婷 徐" w:date="2025-01-03T14:57:00Z" w16du:dateUtc="2025-01-03T06:57:00Z"/>
                <w:rFonts w:ascii="Times New Roman" w:hAnsi="Times New Roman" w:cs="Times New Roman"/>
                <w:sz w:val="24"/>
                <w:rPrChange w:id="36902" w:author="瑋婷 徐" w:date="2025-01-04T22:52:00Z" w16du:dateUtc="2025-01-04T14:52:00Z">
                  <w:rPr>
                    <w:ins w:id="36903" w:author="瑋婷 徐" w:date="2025-01-03T14:57:00Z" w16du:dateUtc="2025-01-03T06:57:00Z"/>
                  </w:rPr>
                </w:rPrChange>
              </w:rPr>
              <w:pPrChange w:id="36904"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905" w:author="瑋婷 徐" w:date="2025-01-03T14:57:00Z" w16du:dateUtc="2025-01-03T06:57:00Z">
              <w:r w:rsidRPr="00731CCD">
                <w:rPr>
                  <w:rFonts w:ascii="Times New Roman" w:hAnsi="Times New Roman" w:cs="Times New Roman"/>
                  <w:color w:val="000000"/>
                  <w:sz w:val="24"/>
                  <w:rPrChange w:id="36906" w:author="瑋婷 徐" w:date="2025-01-04T22:52:00Z" w16du:dateUtc="2025-01-04T14:52:00Z">
                    <w:rPr>
                      <w:rFonts w:ascii="Arial" w:eastAsia="Arial" w:hAnsi="Arial" w:cs="Arial" w:hint="eastAsia"/>
                      <w:color w:val="000000"/>
                      <w:sz w:val="22"/>
                      <w:szCs w:val="22"/>
                    </w:rPr>
                  </w:rPrChange>
                </w:rPr>
                <w:t>中高海拔</w:t>
              </w:r>
            </w:ins>
          </w:p>
        </w:tc>
      </w:tr>
      <w:tr w:rsidR="00731CCD" w:rsidRPr="00731CCD" w14:paraId="1AD78ADB" w14:textId="77777777" w:rsidTr="00731CCD">
        <w:trPr>
          <w:jc w:val="center"/>
          <w:ins w:id="36907" w:author="瑋婷 徐" w:date="2025-01-03T14:57:00Z"/>
          <w:trPrChange w:id="36908" w:author="瑋婷 徐" w:date="2025-01-04T22:52:00Z" w16du:dateUtc="2025-01-04T14:52:00Z">
            <w:trPr>
              <w:gridAfter w:val="0"/>
              <w:jc w:val="center"/>
            </w:trPr>
          </w:trPrChange>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909" w:author="瑋婷 徐" w:date="2025-01-04T22:52:00Z" w16du:dateUtc="2025-01-04T14:52:00Z">
              <w:tcPr>
                <w:tcW w:w="0" w:type="auto"/>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51AE39CB"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910" w:author="瑋婷 徐" w:date="2025-01-03T14:57:00Z" w16du:dateUtc="2025-01-03T06:57:00Z"/>
                <w:rFonts w:ascii="Times New Roman" w:hAnsi="Times New Roman" w:cs="Times New Roman"/>
                <w:sz w:val="24"/>
                <w:rPrChange w:id="36911" w:author="瑋婷 徐" w:date="2025-01-04T22:52:00Z" w16du:dateUtc="2025-01-04T14:52:00Z">
                  <w:rPr>
                    <w:ins w:id="36912" w:author="瑋婷 徐" w:date="2025-01-03T14:57:00Z" w16du:dateUtc="2025-01-03T06:57:00Z"/>
                  </w:rPr>
                </w:rPrChange>
              </w:rPr>
              <w:pPrChange w:id="36913"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914" w:author="瑋婷 徐" w:date="2025-01-03T14:57:00Z" w16du:dateUtc="2025-01-03T06:57:00Z">
              <w:r w:rsidRPr="00731CCD">
                <w:rPr>
                  <w:rFonts w:ascii="Times New Roman" w:hAnsi="Times New Roman" w:cs="Times New Roman"/>
                  <w:color w:val="000000"/>
                  <w:sz w:val="24"/>
                  <w:rPrChange w:id="36915" w:author="瑋婷 徐" w:date="2025-01-04T22:52:00Z" w16du:dateUtc="2025-01-04T14:52:00Z">
                    <w:rPr>
                      <w:rFonts w:ascii="Arial" w:eastAsia="Arial" w:hAnsi="Arial" w:cs="Arial"/>
                      <w:color w:val="000000"/>
                      <w:sz w:val="22"/>
                      <w:szCs w:val="22"/>
                    </w:rPr>
                  </w:rPrChange>
                </w:rPr>
                <w:t>MB-D16-08</w:t>
              </w:r>
            </w:ins>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916" w:author="瑋婷 徐" w:date="2025-01-04T22:52:00Z" w16du:dateUtc="2025-01-04T14:52:00Z">
              <w:tcPr>
                <w:tcW w:w="0" w:type="auto"/>
                <w:gridSpan w:val="3"/>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23EBF87D"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917" w:author="瑋婷 徐" w:date="2025-01-03T14:57:00Z" w16du:dateUtc="2025-01-03T06:57:00Z"/>
                <w:rFonts w:ascii="Times New Roman" w:hAnsi="Times New Roman" w:cs="Times New Roman"/>
                <w:sz w:val="24"/>
                <w:rPrChange w:id="36918" w:author="瑋婷 徐" w:date="2025-01-04T22:52:00Z" w16du:dateUtc="2025-01-04T14:52:00Z">
                  <w:rPr>
                    <w:ins w:id="36919" w:author="瑋婷 徐" w:date="2025-01-03T14:57:00Z" w16du:dateUtc="2025-01-03T06:57:00Z"/>
                  </w:rPr>
                </w:rPrChange>
              </w:rPr>
              <w:pPrChange w:id="36920"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921" w:author="瑋婷 徐" w:date="2025-01-03T14:57:00Z" w16du:dateUtc="2025-01-03T06:57:00Z">
              <w:r w:rsidRPr="00731CCD">
                <w:rPr>
                  <w:rFonts w:ascii="Times New Roman" w:hAnsi="Times New Roman" w:cs="Times New Roman"/>
                  <w:color w:val="000000"/>
                  <w:sz w:val="24"/>
                  <w:rPrChange w:id="36922" w:author="瑋婷 徐" w:date="2025-01-04T22:52:00Z" w16du:dateUtc="2025-01-04T14:52:00Z">
                    <w:rPr>
                      <w:rFonts w:ascii="Arial" w:eastAsia="Arial" w:hAnsi="Arial" w:cs="Arial" w:hint="eastAsia"/>
                      <w:color w:val="000000"/>
                      <w:sz w:val="22"/>
                      <w:szCs w:val="22"/>
                    </w:rPr>
                  </w:rPrChange>
                </w:rPr>
                <w:t>長興林道</w:t>
              </w:r>
              <w:r w:rsidRPr="00731CCD">
                <w:rPr>
                  <w:rFonts w:ascii="Times New Roman" w:hAnsi="Times New Roman" w:cs="Times New Roman"/>
                  <w:color w:val="000000"/>
                  <w:sz w:val="24"/>
                  <w:rPrChange w:id="36923" w:author="瑋婷 徐" w:date="2025-01-04T22:52:00Z" w16du:dateUtc="2025-01-04T14:52:00Z">
                    <w:rPr>
                      <w:rFonts w:ascii="Arial" w:eastAsia="Arial" w:hAnsi="Arial" w:cs="Arial"/>
                      <w:color w:val="000000"/>
                      <w:sz w:val="22"/>
                      <w:szCs w:val="22"/>
                    </w:rPr>
                  </w:rPrChange>
                </w:rPr>
                <w:t>7K</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924"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2EA8A1C9"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925" w:author="瑋婷 徐" w:date="2025-01-03T14:57:00Z" w16du:dateUtc="2025-01-03T06:57:00Z"/>
                <w:rFonts w:ascii="Times New Roman" w:hAnsi="Times New Roman" w:cs="Times New Roman"/>
                <w:sz w:val="24"/>
                <w:rPrChange w:id="36926" w:author="瑋婷 徐" w:date="2025-01-04T22:52:00Z" w16du:dateUtc="2025-01-04T14:52:00Z">
                  <w:rPr>
                    <w:ins w:id="36927" w:author="瑋婷 徐" w:date="2025-01-03T14:57:00Z" w16du:dateUtc="2025-01-03T06:57:00Z"/>
                  </w:rPr>
                </w:rPrChange>
              </w:rPr>
              <w:pPrChange w:id="3692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929" w:author="瑋婷 徐" w:date="2025-01-03T14:57:00Z" w16du:dateUtc="2025-01-03T06:57:00Z">
              <w:r w:rsidRPr="00731CCD">
                <w:rPr>
                  <w:rFonts w:ascii="Times New Roman" w:hAnsi="Times New Roman" w:cs="Times New Roman"/>
                  <w:color w:val="000000"/>
                  <w:sz w:val="24"/>
                  <w:rPrChange w:id="36930" w:author="瑋婷 徐" w:date="2025-01-04T22:52:00Z" w16du:dateUtc="2025-01-04T14:52:00Z">
                    <w:rPr>
                      <w:rFonts w:ascii="Arial" w:eastAsia="Arial" w:hAnsi="Arial" w:cs="Arial" w:hint="eastAsia"/>
                      <w:color w:val="000000"/>
                      <w:sz w:val="22"/>
                      <w:szCs w:val="22"/>
                    </w:rPr>
                  </w:rPrChange>
                </w:rPr>
                <w:t>南投分署</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931"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165375B6"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932" w:author="瑋婷 徐" w:date="2025-01-03T14:57:00Z" w16du:dateUtc="2025-01-03T06:57:00Z"/>
                <w:rFonts w:ascii="Times New Roman" w:hAnsi="Times New Roman" w:cs="Times New Roman"/>
                <w:sz w:val="24"/>
                <w:rPrChange w:id="36933" w:author="瑋婷 徐" w:date="2025-01-04T22:52:00Z" w16du:dateUtc="2025-01-04T14:52:00Z">
                  <w:rPr>
                    <w:ins w:id="36934" w:author="瑋婷 徐" w:date="2025-01-03T14:57:00Z" w16du:dateUtc="2025-01-03T06:57:00Z"/>
                  </w:rPr>
                </w:rPrChange>
              </w:rPr>
              <w:pPrChange w:id="36935"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936" w:author="瑋婷 徐" w:date="2025-01-03T14:57:00Z" w16du:dateUtc="2025-01-03T06:57:00Z">
              <w:r w:rsidRPr="00731CCD">
                <w:rPr>
                  <w:rFonts w:ascii="Times New Roman" w:hAnsi="Times New Roman" w:cs="Times New Roman"/>
                  <w:color w:val="000000"/>
                  <w:sz w:val="24"/>
                  <w:rPrChange w:id="36937" w:author="瑋婷 徐" w:date="2025-01-04T22:52:00Z" w16du:dateUtc="2025-01-04T14:52:00Z">
                    <w:rPr>
                      <w:rFonts w:ascii="Arial" w:eastAsia="Arial" w:hAnsi="Arial" w:cs="Arial" w:hint="eastAsia"/>
                      <w:color w:val="000000"/>
                      <w:sz w:val="22"/>
                      <w:szCs w:val="22"/>
                    </w:rPr>
                  </w:rPrChange>
                </w:rPr>
                <w:t>中高海拔</w:t>
              </w:r>
            </w:ins>
          </w:p>
        </w:tc>
      </w:tr>
      <w:tr w:rsidR="00731CCD" w:rsidRPr="00731CCD" w14:paraId="3EDECA6C" w14:textId="77777777" w:rsidTr="00731CCD">
        <w:trPr>
          <w:jc w:val="center"/>
          <w:ins w:id="36938" w:author="瑋婷 徐" w:date="2025-01-03T14:57:00Z"/>
          <w:trPrChange w:id="36939" w:author="瑋婷 徐" w:date="2025-01-04T22:52:00Z" w16du:dateUtc="2025-01-04T14:52:00Z">
            <w:trPr>
              <w:gridAfter w:val="0"/>
              <w:jc w:val="center"/>
            </w:trPr>
          </w:trPrChange>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940" w:author="瑋婷 徐" w:date="2025-01-04T22:52:00Z" w16du:dateUtc="2025-01-04T14:52:00Z">
              <w:tcPr>
                <w:tcW w:w="0" w:type="auto"/>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59F6AED3"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941" w:author="瑋婷 徐" w:date="2025-01-03T14:57:00Z" w16du:dateUtc="2025-01-03T06:57:00Z"/>
                <w:rFonts w:ascii="Times New Roman" w:hAnsi="Times New Roman" w:cs="Times New Roman"/>
                <w:sz w:val="24"/>
                <w:rPrChange w:id="36942" w:author="瑋婷 徐" w:date="2025-01-04T22:52:00Z" w16du:dateUtc="2025-01-04T14:52:00Z">
                  <w:rPr>
                    <w:ins w:id="36943" w:author="瑋婷 徐" w:date="2025-01-03T14:57:00Z" w16du:dateUtc="2025-01-03T06:57:00Z"/>
                  </w:rPr>
                </w:rPrChange>
              </w:rPr>
              <w:pPrChange w:id="36944"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945" w:author="瑋婷 徐" w:date="2025-01-03T14:57:00Z" w16du:dateUtc="2025-01-03T06:57:00Z">
              <w:r w:rsidRPr="00731CCD">
                <w:rPr>
                  <w:rFonts w:ascii="Times New Roman" w:hAnsi="Times New Roman" w:cs="Times New Roman"/>
                  <w:color w:val="000000"/>
                  <w:sz w:val="24"/>
                  <w:rPrChange w:id="36946" w:author="瑋婷 徐" w:date="2025-01-04T22:52:00Z" w16du:dateUtc="2025-01-04T14:52:00Z">
                    <w:rPr>
                      <w:rFonts w:ascii="Arial" w:eastAsia="Arial" w:hAnsi="Arial" w:cs="Arial"/>
                      <w:color w:val="000000"/>
                      <w:sz w:val="22"/>
                      <w:szCs w:val="22"/>
                    </w:rPr>
                  </w:rPrChange>
                </w:rPr>
                <w:t>MB-D17-01</w:t>
              </w:r>
            </w:ins>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947" w:author="瑋婷 徐" w:date="2025-01-04T22:52:00Z" w16du:dateUtc="2025-01-04T14:52:00Z">
              <w:tcPr>
                <w:tcW w:w="0" w:type="auto"/>
                <w:gridSpan w:val="3"/>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679DC87D"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948" w:author="瑋婷 徐" w:date="2025-01-03T14:57:00Z" w16du:dateUtc="2025-01-03T06:57:00Z"/>
                <w:rFonts w:ascii="Times New Roman" w:hAnsi="Times New Roman" w:cs="Times New Roman"/>
                <w:sz w:val="24"/>
                <w:rPrChange w:id="36949" w:author="瑋婷 徐" w:date="2025-01-04T22:52:00Z" w16du:dateUtc="2025-01-04T14:52:00Z">
                  <w:rPr>
                    <w:ins w:id="36950" w:author="瑋婷 徐" w:date="2025-01-03T14:57:00Z" w16du:dateUtc="2025-01-03T06:57:00Z"/>
                  </w:rPr>
                </w:rPrChange>
              </w:rPr>
              <w:pPrChange w:id="3695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952" w:author="瑋婷 徐" w:date="2025-01-03T14:57:00Z" w16du:dateUtc="2025-01-03T06:57:00Z">
              <w:r w:rsidRPr="00731CCD">
                <w:rPr>
                  <w:rFonts w:ascii="Times New Roman" w:hAnsi="Times New Roman" w:cs="Times New Roman"/>
                  <w:color w:val="000000"/>
                  <w:sz w:val="24"/>
                  <w:rPrChange w:id="36953" w:author="瑋婷 徐" w:date="2025-01-04T22:52:00Z" w16du:dateUtc="2025-01-04T14:52:00Z">
                    <w:rPr>
                      <w:rFonts w:ascii="Arial" w:eastAsia="Arial" w:hAnsi="Arial" w:cs="Arial" w:hint="eastAsia"/>
                      <w:color w:val="000000"/>
                      <w:sz w:val="22"/>
                      <w:szCs w:val="22"/>
                    </w:rPr>
                  </w:rPrChange>
                </w:rPr>
                <w:t>瑞岩溪水管路</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954"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2B215C92"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955" w:author="瑋婷 徐" w:date="2025-01-03T14:57:00Z" w16du:dateUtc="2025-01-03T06:57:00Z"/>
                <w:rFonts w:ascii="Times New Roman" w:hAnsi="Times New Roman" w:cs="Times New Roman"/>
                <w:sz w:val="24"/>
                <w:rPrChange w:id="36956" w:author="瑋婷 徐" w:date="2025-01-04T22:52:00Z" w16du:dateUtc="2025-01-04T14:52:00Z">
                  <w:rPr>
                    <w:ins w:id="36957" w:author="瑋婷 徐" w:date="2025-01-03T14:57:00Z" w16du:dateUtc="2025-01-03T06:57:00Z"/>
                  </w:rPr>
                </w:rPrChange>
              </w:rPr>
              <w:pPrChange w:id="3695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959" w:author="瑋婷 徐" w:date="2025-01-03T14:57:00Z" w16du:dateUtc="2025-01-03T06:57:00Z">
              <w:r w:rsidRPr="00731CCD">
                <w:rPr>
                  <w:rFonts w:ascii="Times New Roman" w:hAnsi="Times New Roman" w:cs="Times New Roman"/>
                  <w:color w:val="000000"/>
                  <w:sz w:val="24"/>
                  <w:rPrChange w:id="36960" w:author="瑋婷 徐" w:date="2025-01-04T22:52:00Z" w16du:dateUtc="2025-01-04T14:52:00Z">
                    <w:rPr>
                      <w:rFonts w:ascii="Arial" w:eastAsia="Arial" w:hAnsi="Arial" w:cs="Arial" w:hint="eastAsia"/>
                      <w:color w:val="000000"/>
                      <w:sz w:val="22"/>
                      <w:szCs w:val="22"/>
                    </w:rPr>
                  </w:rPrChange>
                </w:rPr>
                <w:t>南投分署</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961"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39E91BDD"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962" w:author="瑋婷 徐" w:date="2025-01-03T14:57:00Z" w16du:dateUtc="2025-01-03T06:57:00Z"/>
                <w:rFonts w:ascii="Times New Roman" w:hAnsi="Times New Roman" w:cs="Times New Roman"/>
                <w:sz w:val="24"/>
                <w:rPrChange w:id="36963" w:author="瑋婷 徐" w:date="2025-01-04T22:52:00Z" w16du:dateUtc="2025-01-04T14:52:00Z">
                  <w:rPr>
                    <w:ins w:id="36964" w:author="瑋婷 徐" w:date="2025-01-03T14:57:00Z" w16du:dateUtc="2025-01-03T06:57:00Z"/>
                  </w:rPr>
                </w:rPrChange>
              </w:rPr>
              <w:pPrChange w:id="36965"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966" w:author="瑋婷 徐" w:date="2025-01-03T14:57:00Z" w16du:dateUtc="2025-01-03T06:57:00Z">
              <w:r w:rsidRPr="00731CCD">
                <w:rPr>
                  <w:rFonts w:ascii="Times New Roman" w:hAnsi="Times New Roman" w:cs="Times New Roman"/>
                  <w:color w:val="000000"/>
                  <w:sz w:val="24"/>
                  <w:rPrChange w:id="36967" w:author="瑋婷 徐" w:date="2025-01-04T22:52:00Z" w16du:dateUtc="2025-01-04T14:52:00Z">
                    <w:rPr>
                      <w:rFonts w:ascii="Arial" w:eastAsia="Arial" w:hAnsi="Arial" w:cs="Arial" w:hint="eastAsia"/>
                      <w:color w:val="000000"/>
                      <w:sz w:val="22"/>
                      <w:szCs w:val="22"/>
                    </w:rPr>
                  </w:rPrChange>
                </w:rPr>
                <w:t>中高海拔</w:t>
              </w:r>
            </w:ins>
          </w:p>
        </w:tc>
      </w:tr>
      <w:tr w:rsidR="00731CCD" w:rsidRPr="00731CCD" w14:paraId="15294D84" w14:textId="77777777" w:rsidTr="00731CCD">
        <w:trPr>
          <w:jc w:val="center"/>
          <w:ins w:id="36968" w:author="瑋婷 徐" w:date="2025-01-03T14:57:00Z"/>
        </w:trPr>
        <w:tc>
          <w:tcPr>
            <w:tcW w:w="119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8629C"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969" w:author="瑋婷 徐" w:date="2025-01-03T14:57:00Z" w16du:dateUtc="2025-01-03T06:57:00Z"/>
                <w:rFonts w:ascii="Times New Roman" w:hAnsi="Times New Roman" w:cs="Times New Roman"/>
                <w:sz w:val="24"/>
                <w:rPrChange w:id="36970" w:author="瑋婷 徐" w:date="2025-01-04T22:52:00Z" w16du:dateUtc="2025-01-04T14:52:00Z">
                  <w:rPr>
                    <w:ins w:id="36971" w:author="瑋婷 徐" w:date="2025-01-03T14:57:00Z" w16du:dateUtc="2025-01-03T06:57:00Z"/>
                  </w:rPr>
                </w:rPrChange>
              </w:rPr>
              <w:pPrChange w:id="36972"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973" w:author="瑋婷 徐" w:date="2025-01-03T14:57:00Z" w16du:dateUtc="2025-01-03T06:57:00Z">
              <w:r w:rsidRPr="00731CCD">
                <w:rPr>
                  <w:rFonts w:ascii="Times New Roman" w:hAnsi="Times New Roman" w:cs="Times New Roman"/>
                  <w:color w:val="000000"/>
                  <w:sz w:val="24"/>
                  <w:rPrChange w:id="36974" w:author="瑋婷 徐" w:date="2025-01-04T22:52:00Z" w16du:dateUtc="2025-01-04T14:52:00Z">
                    <w:rPr>
                      <w:rFonts w:ascii="Arial" w:eastAsia="Arial" w:hAnsi="Arial" w:cs="Arial"/>
                      <w:color w:val="000000"/>
                      <w:sz w:val="22"/>
                      <w:szCs w:val="22"/>
                    </w:rPr>
                  </w:rPrChange>
                </w:rPr>
                <w:t>MB-E21-12</w:t>
              </w:r>
            </w:ins>
          </w:p>
        </w:tc>
        <w:tc>
          <w:tcPr>
            <w:tcW w:w="18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BB830"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975" w:author="瑋婷 徐" w:date="2025-01-03T14:57:00Z" w16du:dateUtc="2025-01-03T06:57:00Z"/>
                <w:rFonts w:ascii="Times New Roman" w:hAnsi="Times New Roman" w:cs="Times New Roman"/>
                <w:sz w:val="24"/>
                <w:rPrChange w:id="36976" w:author="瑋婷 徐" w:date="2025-01-04T22:52:00Z" w16du:dateUtc="2025-01-04T14:52:00Z">
                  <w:rPr>
                    <w:ins w:id="36977" w:author="瑋婷 徐" w:date="2025-01-03T14:57:00Z" w16du:dateUtc="2025-01-03T06:57:00Z"/>
                  </w:rPr>
                </w:rPrChange>
              </w:rPr>
              <w:pPrChange w:id="3697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979" w:author="瑋婷 徐" w:date="2025-01-03T14:57:00Z" w16du:dateUtc="2025-01-03T06:57:00Z">
              <w:r w:rsidRPr="00731CCD">
                <w:rPr>
                  <w:rFonts w:ascii="Times New Roman" w:hAnsi="Times New Roman" w:cs="Times New Roman"/>
                  <w:color w:val="000000"/>
                  <w:sz w:val="24"/>
                  <w:rPrChange w:id="36980" w:author="瑋婷 徐" w:date="2025-01-04T22:52:00Z" w16du:dateUtc="2025-01-04T14:52:00Z">
                    <w:rPr>
                      <w:rFonts w:ascii="Arial" w:eastAsia="Arial" w:hAnsi="Arial" w:cs="Arial" w:hint="eastAsia"/>
                      <w:color w:val="000000"/>
                      <w:sz w:val="22"/>
                      <w:szCs w:val="22"/>
                    </w:rPr>
                  </w:rPrChange>
                </w:rPr>
                <w:t>森鐵</w:t>
              </w:r>
              <w:r w:rsidRPr="00731CCD">
                <w:rPr>
                  <w:rFonts w:ascii="Times New Roman" w:hAnsi="Times New Roman" w:cs="Times New Roman"/>
                  <w:color w:val="000000"/>
                  <w:sz w:val="24"/>
                  <w:rPrChange w:id="36981" w:author="瑋婷 徐" w:date="2025-01-04T22:52:00Z" w16du:dateUtc="2025-01-04T14:52:00Z">
                    <w:rPr>
                      <w:rFonts w:ascii="Arial" w:eastAsia="Arial" w:hAnsi="Arial" w:cs="Arial"/>
                      <w:color w:val="000000"/>
                      <w:sz w:val="22"/>
                      <w:szCs w:val="22"/>
                    </w:rPr>
                  </w:rPrChange>
                </w:rPr>
                <w:t>41</w:t>
              </w:r>
              <w:r w:rsidRPr="00731CCD">
                <w:rPr>
                  <w:rFonts w:ascii="Times New Roman" w:hAnsi="Times New Roman" w:cs="Times New Roman"/>
                  <w:color w:val="000000"/>
                  <w:sz w:val="24"/>
                  <w:rPrChange w:id="36982" w:author="瑋婷 徐" w:date="2025-01-04T22:52:00Z" w16du:dateUtc="2025-01-04T14:52:00Z">
                    <w:rPr>
                      <w:rFonts w:ascii="Arial" w:eastAsia="Arial" w:hAnsi="Arial" w:cs="Arial" w:hint="eastAsia"/>
                      <w:color w:val="000000"/>
                      <w:sz w:val="22"/>
                      <w:szCs w:val="22"/>
                    </w:rPr>
                  </w:rPrChange>
                </w:rPr>
                <w:t>號隧道</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5E825"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983" w:author="瑋婷 徐" w:date="2025-01-03T14:57:00Z" w16du:dateUtc="2025-01-03T06:57:00Z"/>
                <w:rFonts w:ascii="Times New Roman" w:hAnsi="Times New Roman" w:cs="Times New Roman"/>
                <w:sz w:val="24"/>
                <w:rPrChange w:id="36984" w:author="瑋婷 徐" w:date="2025-01-04T22:52:00Z" w16du:dateUtc="2025-01-04T14:52:00Z">
                  <w:rPr>
                    <w:ins w:id="36985" w:author="瑋婷 徐" w:date="2025-01-03T14:57:00Z" w16du:dateUtc="2025-01-03T06:57:00Z"/>
                  </w:rPr>
                </w:rPrChange>
              </w:rPr>
              <w:pPrChange w:id="36986"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987" w:author="瑋婷 徐" w:date="2025-01-03T14:57:00Z" w16du:dateUtc="2025-01-03T06:57:00Z">
              <w:r w:rsidRPr="00731CCD">
                <w:rPr>
                  <w:rFonts w:ascii="Times New Roman" w:hAnsi="Times New Roman" w:cs="Times New Roman"/>
                  <w:color w:val="000000"/>
                  <w:sz w:val="24"/>
                  <w:rPrChange w:id="36988" w:author="瑋婷 徐" w:date="2025-01-04T22:52:00Z" w16du:dateUtc="2025-01-04T14:52:00Z">
                    <w:rPr>
                      <w:rFonts w:ascii="Arial" w:eastAsia="Arial" w:hAnsi="Arial" w:cs="Arial" w:hint="eastAsia"/>
                      <w:color w:val="000000"/>
                      <w:sz w:val="22"/>
                      <w:szCs w:val="22"/>
                    </w:rPr>
                  </w:rPrChange>
                </w:rPr>
                <w:t>嘉義分署</w:t>
              </w:r>
            </w:ins>
          </w:p>
        </w:tc>
        <w:tc>
          <w:tcPr>
            <w:tcW w:w="98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7C40F"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989" w:author="瑋婷 徐" w:date="2025-01-03T14:57:00Z" w16du:dateUtc="2025-01-03T06:57:00Z"/>
                <w:rFonts w:ascii="Times New Roman" w:hAnsi="Times New Roman" w:cs="Times New Roman"/>
                <w:sz w:val="24"/>
                <w:rPrChange w:id="36990" w:author="瑋婷 徐" w:date="2025-01-04T22:52:00Z" w16du:dateUtc="2025-01-04T14:52:00Z">
                  <w:rPr>
                    <w:ins w:id="36991" w:author="瑋婷 徐" w:date="2025-01-03T14:57:00Z" w16du:dateUtc="2025-01-03T06:57:00Z"/>
                  </w:rPr>
                </w:rPrChange>
              </w:rPr>
              <w:pPrChange w:id="36992"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6993" w:author="瑋婷 徐" w:date="2025-01-03T14:57:00Z" w16du:dateUtc="2025-01-03T06:57:00Z">
              <w:r w:rsidRPr="00731CCD">
                <w:rPr>
                  <w:rFonts w:ascii="Times New Roman" w:hAnsi="Times New Roman" w:cs="Times New Roman"/>
                  <w:color w:val="000000"/>
                  <w:sz w:val="24"/>
                  <w:rPrChange w:id="36994" w:author="瑋婷 徐" w:date="2025-01-04T22:52:00Z" w16du:dateUtc="2025-01-04T14:52:00Z">
                    <w:rPr>
                      <w:rFonts w:ascii="Arial" w:eastAsia="Arial" w:hAnsi="Arial" w:cs="Arial" w:hint="eastAsia"/>
                      <w:color w:val="000000"/>
                      <w:sz w:val="22"/>
                      <w:szCs w:val="22"/>
                    </w:rPr>
                  </w:rPrChange>
                </w:rPr>
                <w:t>中高海拔</w:t>
              </w:r>
            </w:ins>
          </w:p>
        </w:tc>
      </w:tr>
      <w:tr w:rsidR="00731CCD" w:rsidRPr="00731CCD" w14:paraId="74D9A33B" w14:textId="77777777" w:rsidTr="00731CCD">
        <w:trPr>
          <w:jc w:val="center"/>
          <w:ins w:id="36995" w:author="瑋婷 徐" w:date="2025-01-03T14:57:00Z"/>
          <w:trPrChange w:id="36996" w:author="瑋婷 徐" w:date="2025-01-04T22:52:00Z" w16du:dateUtc="2025-01-04T14:52:00Z">
            <w:trPr>
              <w:gridAfter w:val="0"/>
              <w:jc w:val="center"/>
            </w:trPr>
          </w:trPrChange>
        </w:trPr>
        <w:tc>
          <w:tcPr>
            <w:tcW w:w="119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6997" w:author="瑋婷 徐" w:date="2025-01-04T22:52:00Z" w16du:dateUtc="2025-01-04T14:52:00Z">
              <w:tcPr>
                <w:tcW w:w="0" w:type="auto"/>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6C8F812A"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6998" w:author="瑋婷 徐" w:date="2025-01-03T14:57:00Z" w16du:dateUtc="2025-01-03T06:57:00Z"/>
                <w:rFonts w:ascii="Times New Roman" w:hAnsi="Times New Roman" w:cs="Times New Roman"/>
                <w:sz w:val="24"/>
                <w:rPrChange w:id="36999" w:author="瑋婷 徐" w:date="2025-01-04T22:52:00Z" w16du:dateUtc="2025-01-04T14:52:00Z">
                  <w:rPr>
                    <w:ins w:id="37000" w:author="瑋婷 徐" w:date="2025-01-03T14:57:00Z" w16du:dateUtc="2025-01-03T06:57:00Z"/>
                  </w:rPr>
                </w:rPrChange>
              </w:rPr>
              <w:pPrChange w:id="3700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002" w:author="瑋婷 徐" w:date="2025-01-03T14:57:00Z" w16du:dateUtc="2025-01-03T06:57:00Z">
              <w:r w:rsidRPr="00731CCD">
                <w:rPr>
                  <w:rFonts w:ascii="Times New Roman" w:hAnsi="Times New Roman" w:cs="Times New Roman"/>
                  <w:color w:val="000000"/>
                  <w:sz w:val="24"/>
                  <w:rPrChange w:id="37003" w:author="瑋婷 徐" w:date="2025-01-04T22:52:00Z" w16du:dateUtc="2025-01-04T14:52:00Z">
                    <w:rPr>
                      <w:rFonts w:ascii="Arial" w:eastAsia="Arial" w:hAnsi="Arial" w:cs="Arial"/>
                      <w:color w:val="000000"/>
                      <w:sz w:val="22"/>
                      <w:szCs w:val="22"/>
                    </w:rPr>
                  </w:rPrChange>
                </w:rPr>
                <w:t>MB-F23-08</w:t>
              </w:r>
            </w:ins>
          </w:p>
        </w:tc>
        <w:tc>
          <w:tcPr>
            <w:tcW w:w="183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004" w:author="瑋婷 徐" w:date="2025-01-04T22:52:00Z" w16du:dateUtc="2025-01-04T14:52:00Z">
              <w:tcPr>
                <w:tcW w:w="0" w:type="auto"/>
                <w:gridSpan w:val="3"/>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585B1BA5"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005" w:author="瑋婷 徐" w:date="2025-01-03T14:57:00Z" w16du:dateUtc="2025-01-03T06:57:00Z"/>
                <w:rFonts w:ascii="Times New Roman" w:hAnsi="Times New Roman" w:cs="Times New Roman"/>
                <w:sz w:val="24"/>
                <w:rPrChange w:id="37006" w:author="瑋婷 徐" w:date="2025-01-04T22:52:00Z" w16du:dateUtc="2025-01-04T14:52:00Z">
                  <w:rPr>
                    <w:ins w:id="37007" w:author="瑋婷 徐" w:date="2025-01-03T14:57:00Z" w16du:dateUtc="2025-01-03T06:57:00Z"/>
                  </w:rPr>
                </w:rPrChange>
              </w:rPr>
              <w:pPrChange w:id="3700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009" w:author="瑋婷 徐" w:date="2025-01-03T14:57:00Z" w16du:dateUtc="2025-01-03T06:57:00Z">
              <w:r w:rsidRPr="00731CCD">
                <w:rPr>
                  <w:rFonts w:ascii="Times New Roman" w:hAnsi="Times New Roman" w:cs="Times New Roman"/>
                  <w:color w:val="000000"/>
                  <w:sz w:val="24"/>
                  <w:rPrChange w:id="37010" w:author="瑋婷 徐" w:date="2025-01-04T22:52:00Z" w16du:dateUtc="2025-01-04T14:52:00Z">
                    <w:rPr>
                      <w:rFonts w:ascii="Arial" w:eastAsia="Arial" w:hAnsi="Arial" w:cs="Arial" w:hint="eastAsia"/>
                      <w:color w:val="000000"/>
                      <w:sz w:val="22"/>
                      <w:szCs w:val="22"/>
                    </w:rPr>
                  </w:rPrChange>
                </w:rPr>
                <w:t>藤枝遊樂區</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011"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3A407EA8"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012" w:author="瑋婷 徐" w:date="2025-01-03T14:57:00Z" w16du:dateUtc="2025-01-03T06:57:00Z"/>
                <w:rFonts w:ascii="Times New Roman" w:hAnsi="Times New Roman" w:cs="Times New Roman"/>
                <w:sz w:val="24"/>
                <w:rPrChange w:id="37013" w:author="瑋婷 徐" w:date="2025-01-04T22:52:00Z" w16du:dateUtc="2025-01-04T14:52:00Z">
                  <w:rPr>
                    <w:ins w:id="37014" w:author="瑋婷 徐" w:date="2025-01-03T14:57:00Z" w16du:dateUtc="2025-01-03T06:57:00Z"/>
                  </w:rPr>
                </w:rPrChange>
              </w:rPr>
              <w:pPrChange w:id="37015"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016" w:author="瑋婷 徐" w:date="2025-01-03T14:57:00Z" w16du:dateUtc="2025-01-03T06:57:00Z">
              <w:r w:rsidRPr="00731CCD">
                <w:rPr>
                  <w:rFonts w:ascii="Times New Roman" w:hAnsi="Times New Roman" w:cs="Times New Roman"/>
                  <w:color w:val="000000"/>
                  <w:sz w:val="24"/>
                  <w:rPrChange w:id="37017" w:author="瑋婷 徐" w:date="2025-01-04T22:52:00Z" w16du:dateUtc="2025-01-04T14:52:00Z">
                    <w:rPr>
                      <w:rFonts w:ascii="Arial" w:eastAsia="Arial" w:hAnsi="Arial" w:cs="Arial" w:hint="eastAsia"/>
                      <w:color w:val="000000"/>
                      <w:sz w:val="22"/>
                      <w:szCs w:val="22"/>
                    </w:rPr>
                  </w:rPrChange>
                </w:rPr>
                <w:t>屏東分署</w:t>
              </w:r>
            </w:ins>
          </w:p>
        </w:tc>
        <w:tc>
          <w:tcPr>
            <w:tcW w:w="98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018"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5747B438"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019" w:author="瑋婷 徐" w:date="2025-01-03T14:57:00Z" w16du:dateUtc="2025-01-03T06:57:00Z"/>
                <w:rFonts w:ascii="Times New Roman" w:hAnsi="Times New Roman" w:cs="Times New Roman"/>
                <w:sz w:val="24"/>
                <w:rPrChange w:id="37020" w:author="瑋婷 徐" w:date="2025-01-04T22:52:00Z" w16du:dateUtc="2025-01-04T14:52:00Z">
                  <w:rPr>
                    <w:ins w:id="37021" w:author="瑋婷 徐" w:date="2025-01-03T14:57:00Z" w16du:dateUtc="2025-01-03T06:57:00Z"/>
                  </w:rPr>
                </w:rPrChange>
              </w:rPr>
              <w:pPrChange w:id="37022"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023" w:author="瑋婷 徐" w:date="2025-01-03T14:57:00Z" w16du:dateUtc="2025-01-03T06:57:00Z">
              <w:r w:rsidRPr="00731CCD">
                <w:rPr>
                  <w:rFonts w:ascii="Times New Roman" w:hAnsi="Times New Roman" w:cs="Times New Roman"/>
                  <w:color w:val="000000"/>
                  <w:sz w:val="24"/>
                  <w:rPrChange w:id="37024" w:author="瑋婷 徐" w:date="2025-01-04T22:52:00Z" w16du:dateUtc="2025-01-04T14:52:00Z">
                    <w:rPr>
                      <w:rFonts w:ascii="Arial" w:eastAsia="Arial" w:hAnsi="Arial" w:cs="Arial" w:hint="eastAsia"/>
                      <w:color w:val="000000"/>
                      <w:sz w:val="22"/>
                      <w:szCs w:val="22"/>
                    </w:rPr>
                  </w:rPrChange>
                </w:rPr>
                <w:t>中高海拔</w:t>
              </w:r>
            </w:ins>
          </w:p>
        </w:tc>
      </w:tr>
      <w:tr w:rsidR="00731CCD" w:rsidRPr="00731CCD" w14:paraId="7E7B4734" w14:textId="77777777" w:rsidTr="00731CCD">
        <w:trPr>
          <w:jc w:val="center"/>
          <w:ins w:id="37025" w:author="瑋婷 徐" w:date="2025-01-03T14:57:00Z"/>
          <w:trPrChange w:id="37026" w:author="瑋婷 徐" w:date="2025-01-04T22:52:00Z" w16du:dateUtc="2025-01-04T14:52:00Z">
            <w:trPr>
              <w:gridAfter w:val="0"/>
              <w:jc w:val="center"/>
            </w:trPr>
          </w:trPrChange>
        </w:trPr>
        <w:tc>
          <w:tcPr>
            <w:tcW w:w="1192"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027" w:author="瑋婷 徐" w:date="2025-01-04T22:52:00Z" w16du:dateUtc="2025-01-04T14:52:00Z">
              <w:tcPr>
                <w:tcW w:w="0" w:type="auto"/>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5C57F4EF"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028" w:author="瑋婷 徐" w:date="2025-01-03T14:57:00Z" w16du:dateUtc="2025-01-03T06:57:00Z"/>
                <w:rFonts w:ascii="Times New Roman" w:hAnsi="Times New Roman" w:cs="Times New Roman"/>
                <w:sz w:val="24"/>
                <w:rPrChange w:id="37029" w:author="瑋婷 徐" w:date="2025-01-04T22:52:00Z" w16du:dateUtc="2025-01-04T14:52:00Z">
                  <w:rPr>
                    <w:ins w:id="37030" w:author="瑋婷 徐" w:date="2025-01-03T14:57:00Z" w16du:dateUtc="2025-01-03T06:57:00Z"/>
                  </w:rPr>
                </w:rPrChange>
              </w:rPr>
              <w:pPrChange w:id="3703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032" w:author="瑋婷 徐" w:date="2025-01-03T14:57:00Z" w16du:dateUtc="2025-01-03T06:57:00Z">
              <w:r w:rsidRPr="00731CCD">
                <w:rPr>
                  <w:rFonts w:ascii="Times New Roman" w:hAnsi="Times New Roman" w:cs="Times New Roman"/>
                  <w:color w:val="000000"/>
                  <w:sz w:val="24"/>
                  <w:rPrChange w:id="37033" w:author="瑋婷 徐" w:date="2025-01-04T22:52:00Z" w16du:dateUtc="2025-01-04T14:52:00Z">
                    <w:rPr>
                      <w:rFonts w:ascii="Arial" w:eastAsia="Arial" w:hAnsi="Arial" w:cs="Arial"/>
                      <w:color w:val="000000"/>
                      <w:sz w:val="22"/>
                      <w:szCs w:val="22"/>
                    </w:rPr>
                  </w:rPrChange>
                </w:rPr>
                <w:t>MB-F24-01</w:t>
              </w:r>
            </w:ins>
          </w:p>
        </w:tc>
        <w:tc>
          <w:tcPr>
            <w:tcW w:w="1834"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034" w:author="瑋婷 徐" w:date="2025-01-04T22:52:00Z" w16du:dateUtc="2025-01-04T14:52:00Z">
              <w:tcPr>
                <w:tcW w:w="0" w:type="auto"/>
                <w:gridSpan w:val="3"/>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355C613F"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035" w:author="瑋婷 徐" w:date="2025-01-03T14:57:00Z" w16du:dateUtc="2025-01-03T06:57:00Z"/>
                <w:rFonts w:ascii="Times New Roman" w:hAnsi="Times New Roman" w:cs="Times New Roman"/>
                <w:sz w:val="24"/>
                <w:rPrChange w:id="37036" w:author="瑋婷 徐" w:date="2025-01-04T22:52:00Z" w16du:dateUtc="2025-01-04T14:52:00Z">
                  <w:rPr>
                    <w:ins w:id="37037" w:author="瑋婷 徐" w:date="2025-01-03T14:57:00Z" w16du:dateUtc="2025-01-03T06:57:00Z"/>
                  </w:rPr>
                </w:rPrChange>
              </w:rPr>
              <w:pPrChange w:id="3703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039" w:author="瑋婷 徐" w:date="2025-01-03T14:57:00Z" w16du:dateUtc="2025-01-03T06:57:00Z">
              <w:r w:rsidRPr="00731CCD">
                <w:rPr>
                  <w:rFonts w:ascii="Times New Roman" w:hAnsi="Times New Roman" w:cs="Times New Roman"/>
                  <w:color w:val="000000"/>
                  <w:sz w:val="24"/>
                  <w:rPrChange w:id="37040" w:author="瑋婷 徐" w:date="2025-01-04T22:52:00Z" w16du:dateUtc="2025-01-04T14:52:00Z">
                    <w:rPr>
                      <w:rFonts w:ascii="Arial" w:eastAsia="Arial" w:hAnsi="Arial" w:cs="Arial" w:hint="eastAsia"/>
                      <w:color w:val="000000"/>
                      <w:sz w:val="22"/>
                      <w:szCs w:val="22"/>
                    </w:rPr>
                  </w:rPrChange>
                </w:rPr>
                <w:t>瑪雅</w:t>
              </w:r>
            </w:ins>
          </w:p>
        </w:tc>
        <w:tc>
          <w:tcPr>
            <w:tcW w:w="987"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041" w:author="瑋婷 徐" w:date="2025-01-04T22:52:00Z" w16du:dateUtc="2025-01-04T14:52:00Z">
              <w:tcPr>
                <w:tcW w:w="0" w:type="auto"/>
                <w:gridSpan w:val="2"/>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340B815C"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042" w:author="瑋婷 徐" w:date="2025-01-03T14:57:00Z" w16du:dateUtc="2025-01-03T06:57:00Z"/>
                <w:rFonts w:ascii="Times New Roman" w:hAnsi="Times New Roman" w:cs="Times New Roman"/>
                <w:sz w:val="24"/>
                <w:rPrChange w:id="37043" w:author="瑋婷 徐" w:date="2025-01-04T22:52:00Z" w16du:dateUtc="2025-01-04T14:52:00Z">
                  <w:rPr>
                    <w:ins w:id="37044" w:author="瑋婷 徐" w:date="2025-01-03T14:57:00Z" w16du:dateUtc="2025-01-03T06:57:00Z"/>
                  </w:rPr>
                </w:rPrChange>
              </w:rPr>
              <w:pPrChange w:id="37045"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046" w:author="瑋婷 徐" w:date="2025-01-03T14:57:00Z" w16du:dateUtc="2025-01-03T06:57:00Z">
              <w:r w:rsidRPr="00731CCD">
                <w:rPr>
                  <w:rFonts w:ascii="Times New Roman" w:hAnsi="Times New Roman" w:cs="Times New Roman"/>
                  <w:color w:val="000000"/>
                  <w:sz w:val="24"/>
                  <w:rPrChange w:id="37047" w:author="瑋婷 徐" w:date="2025-01-04T22:52:00Z" w16du:dateUtc="2025-01-04T14:52:00Z">
                    <w:rPr>
                      <w:rFonts w:ascii="Arial" w:eastAsia="Arial" w:hAnsi="Arial" w:cs="Arial" w:hint="eastAsia"/>
                      <w:color w:val="000000"/>
                      <w:sz w:val="22"/>
                      <w:szCs w:val="22"/>
                    </w:rPr>
                  </w:rPrChange>
                </w:rPr>
                <w:t>屏東分署</w:t>
              </w:r>
            </w:ins>
          </w:p>
        </w:tc>
        <w:tc>
          <w:tcPr>
            <w:tcW w:w="987"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048" w:author="瑋婷 徐" w:date="2025-01-04T22:52:00Z" w16du:dateUtc="2025-01-04T14:52:00Z">
              <w:tcPr>
                <w:tcW w:w="0" w:type="auto"/>
                <w:gridSpan w:val="2"/>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386E673C"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049" w:author="瑋婷 徐" w:date="2025-01-03T14:57:00Z" w16du:dateUtc="2025-01-03T06:57:00Z"/>
                <w:rFonts w:ascii="Times New Roman" w:hAnsi="Times New Roman" w:cs="Times New Roman"/>
                <w:sz w:val="24"/>
                <w:rPrChange w:id="37050" w:author="瑋婷 徐" w:date="2025-01-04T22:52:00Z" w16du:dateUtc="2025-01-04T14:52:00Z">
                  <w:rPr>
                    <w:ins w:id="37051" w:author="瑋婷 徐" w:date="2025-01-03T14:57:00Z" w16du:dateUtc="2025-01-03T06:57:00Z"/>
                  </w:rPr>
                </w:rPrChange>
              </w:rPr>
              <w:pPrChange w:id="37052"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053" w:author="瑋婷 徐" w:date="2025-01-03T14:57:00Z" w16du:dateUtc="2025-01-03T06:57:00Z">
              <w:r w:rsidRPr="00731CCD">
                <w:rPr>
                  <w:rFonts w:ascii="Times New Roman" w:hAnsi="Times New Roman" w:cs="Times New Roman"/>
                  <w:color w:val="000000"/>
                  <w:sz w:val="24"/>
                  <w:rPrChange w:id="37054" w:author="瑋婷 徐" w:date="2025-01-04T22:52:00Z" w16du:dateUtc="2025-01-04T14:52:00Z">
                    <w:rPr>
                      <w:rFonts w:ascii="Arial" w:eastAsia="Arial" w:hAnsi="Arial" w:cs="Arial" w:hint="eastAsia"/>
                      <w:color w:val="000000"/>
                      <w:sz w:val="22"/>
                      <w:szCs w:val="22"/>
                    </w:rPr>
                  </w:rPrChange>
                </w:rPr>
                <w:t>中高海拔</w:t>
              </w:r>
            </w:ins>
          </w:p>
        </w:tc>
      </w:tr>
      <w:tr w:rsidR="00731CCD" w:rsidRPr="00731CCD" w14:paraId="6BDC9B7A" w14:textId="77777777" w:rsidTr="00731CCD">
        <w:trPr>
          <w:jc w:val="center"/>
          <w:ins w:id="37055" w:author="瑋婷 徐" w:date="2025-01-03T14:57:00Z"/>
          <w:trPrChange w:id="37056" w:author="瑋婷 徐" w:date="2025-01-04T22:52:00Z" w16du:dateUtc="2025-01-04T14:52:00Z">
            <w:trPr>
              <w:gridAfter w:val="0"/>
              <w:jc w:val="center"/>
            </w:trPr>
          </w:trPrChange>
        </w:trPr>
        <w:tc>
          <w:tcPr>
            <w:tcW w:w="1192" w:type="pct"/>
            <w:tcBorders>
              <w:bottom w:val="single" w:sz="4" w:space="0" w:color="auto"/>
            </w:tcBorders>
            <w:shd w:val="clear" w:color="auto" w:fill="D9D9D9" w:themeFill="background1" w:themeFillShade="D9"/>
            <w:tcMar>
              <w:top w:w="0" w:type="dxa"/>
              <w:left w:w="0" w:type="dxa"/>
              <w:bottom w:w="0" w:type="dxa"/>
              <w:right w:w="0" w:type="dxa"/>
            </w:tcMar>
            <w:vAlign w:val="center"/>
            <w:tcPrChange w:id="37057" w:author="瑋婷 徐" w:date="2025-01-04T22:52:00Z" w16du:dateUtc="2025-01-04T14:52:00Z">
              <w:tcPr>
                <w:tcW w:w="0" w:type="auto"/>
                <w:tcBorders>
                  <w:bottom w:val="single" w:sz="4" w:space="0" w:color="auto"/>
                </w:tcBorders>
                <w:shd w:val="clear" w:color="auto" w:fill="D9D9D9" w:themeFill="background1" w:themeFillShade="D9"/>
                <w:tcMar>
                  <w:top w:w="0" w:type="dxa"/>
                  <w:left w:w="0" w:type="dxa"/>
                  <w:bottom w:w="0" w:type="dxa"/>
                  <w:right w:w="0" w:type="dxa"/>
                </w:tcMar>
                <w:vAlign w:val="center"/>
              </w:tcPr>
            </w:tcPrChange>
          </w:tcPr>
          <w:p w14:paraId="5A6790FF"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058" w:author="瑋婷 徐" w:date="2025-01-03T14:57:00Z" w16du:dateUtc="2025-01-03T06:57:00Z"/>
                <w:rFonts w:ascii="Times New Roman" w:hAnsi="Times New Roman" w:cs="Times New Roman"/>
                <w:sz w:val="24"/>
                <w:rPrChange w:id="37059" w:author="瑋婷 徐" w:date="2025-01-04T22:52:00Z" w16du:dateUtc="2025-01-04T14:52:00Z">
                  <w:rPr>
                    <w:ins w:id="37060" w:author="瑋婷 徐" w:date="2025-01-03T14:57:00Z" w16du:dateUtc="2025-01-03T06:57:00Z"/>
                  </w:rPr>
                </w:rPrChange>
              </w:rPr>
              <w:pPrChange w:id="3706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062" w:author="瑋婷 徐" w:date="2025-01-03T14:57:00Z" w16du:dateUtc="2025-01-03T06:57:00Z">
              <w:r w:rsidRPr="00731CCD">
                <w:rPr>
                  <w:rFonts w:ascii="Times New Roman" w:hAnsi="Times New Roman" w:cs="Times New Roman"/>
                  <w:color w:val="000000"/>
                  <w:sz w:val="24"/>
                  <w:rPrChange w:id="37063" w:author="瑋婷 徐" w:date="2025-01-04T22:52:00Z" w16du:dateUtc="2025-01-04T14:52:00Z">
                    <w:rPr>
                      <w:rFonts w:ascii="Arial" w:eastAsia="Arial" w:hAnsi="Arial" w:cs="Arial"/>
                      <w:color w:val="000000"/>
                      <w:sz w:val="22"/>
                      <w:szCs w:val="22"/>
                    </w:rPr>
                  </w:rPrChange>
                </w:rPr>
                <w:t>MB-F25-05</w:t>
              </w:r>
            </w:ins>
          </w:p>
        </w:tc>
        <w:tc>
          <w:tcPr>
            <w:tcW w:w="1834" w:type="pct"/>
            <w:tcBorders>
              <w:bottom w:val="single" w:sz="4" w:space="0" w:color="auto"/>
            </w:tcBorders>
            <w:shd w:val="clear" w:color="auto" w:fill="D9D9D9" w:themeFill="background1" w:themeFillShade="D9"/>
            <w:tcMar>
              <w:top w:w="0" w:type="dxa"/>
              <w:left w:w="0" w:type="dxa"/>
              <w:bottom w:w="0" w:type="dxa"/>
              <w:right w:w="0" w:type="dxa"/>
            </w:tcMar>
            <w:vAlign w:val="center"/>
            <w:tcPrChange w:id="37064" w:author="瑋婷 徐" w:date="2025-01-04T22:52:00Z" w16du:dateUtc="2025-01-04T14:52:00Z">
              <w:tcPr>
                <w:tcW w:w="0" w:type="auto"/>
                <w:gridSpan w:val="3"/>
                <w:tcBorders>
                  <w:bottom w:val="single" w:sz="4" w:space="0" w:color="auto"/>
                </w:tcBorders>
                <w:shd w:val="clear" w:color="auto" w:fill="D9D9D9" w:themeFill="background1" w:themeFillShade="D9"/>
                <w:tcMar>
                  <w:top w:w="0" w:type="dxa"/>
                  <w:left w:w="0" w:type="dxa"/>
                  <w:bottom w:w="0" w:type="dxa"/>
                  <w:right w:w="0" w:type="dxa"/>
                </w:tcMar>
                <w:vAlign w:val="center"/>
              </w:tcPr>
            </w:tcPrChange>
          </w:tcPr>
          <w:p w14:paraId="52327142"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065" w:author="瑋婷 徐" w:date="2025-01-03T14:57:00Z" w16du:dateUtc="2025-01-03T06:57:00Z"/>
                <w:rFonts w:ascii="Times New Roman" w:hAnsi="Times New Roman" w:cs="Times New Roman"/>
                <w:sz w:val="24"/>
                <w:rPrChange w:id="37066" w:author="瑋婷 徐" w:date="2025-01-04T22:52:00Z" w16du:dateUtc="2025-01-04T14:52:00Z">
                  <w:rPr>
                    <w:ins w:id="37067" w:author="瑋婷 徐" w:date="2025-01-03T14:57:00Z" w16du:dateUtc="2025-01-03T06:57:00Z"/>
                  </w:rPr>
                </w:rPrChange>
              </w:rPr>
              <w:pPrChange w:id="37068"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069" w:author="瑋婷 徐" w:date="2025-01-03T14:57:00Z" w16du:dateUtc="2025-01-03T06:57:00Z">
              <w:r w:rsidRPr="00731CCD">
                <w:rPr>
                  <w:rFonts w:ascii="Times New Roman" w:hAnsi="Times New Roman" w:cs="Times New Roman"/>
                  <w:color w:val="000000"/>
                  <w:sz w:val="24"/>
                  <w:rPrChange w:id="37070" w:author="瑋婷 徐" w:date="2025-01-04T22:52:00Z" w16du:dateUtc="2025-01-04T14:52:00Z">
                    <w:rPr>
                      <w:rFonts w:ascii="Arial" w:eastAsia="Arial" w:hAnsi="Arial" w:cs="Arial" w:hint="eastAsia"/>
                      <w:color w:val="000000"/>
                      <w:sz w:val="22"/>
                      <w:szCs w:val="22"/>
                    </w:rPr>
                  </w:rPrChange>
                </w:rPr>
                <w:t>霧台阿禮</w:t>
              </w:r>
              <w:r w:rsidRPr="00731CCD">
                <w:rPr>
                  <w:rFonts w:ascii="Times New Roman" w:hAnsi="Times New Roman" w:cs="Times New Roman"/>
                  <w:color w:val="000000"/>
                  <w:sz w:val="24"/>
                  <w:rPrChange w:id="37071" w:author="瑋婷 徐" w:date="2025-01-04T22:52:00Z" w16du:dateUtc="2025-01-04T14:52:00Z">
                    <w:rPr>
                      <w:rFonts w:ascii="Arial" w:eastAsia="Arial" w:hAnsi="Arial" w:cs="Arial"/>
                      <w:color w:val="000000"/>
                      <w:sz w:val="22"/>
                      <w:szCs w:val="22"/>
                    </w:rPr>
                  </w:rPrChange>
                </w:rPr>
                <w:t>B</w:t>
              </w:r>
            </w:ins>
          </w:p>
        </w:tc>
        <w:tc>
          <w:tcPr>
            <w:tcW w:w="987" w:type="pct"/>
            <w:tcBorders>
              <w:bottom w:val="single" w:sz="4" w:space="0" w:color="auto"/>
            </w:tcBorders>
            <w:shd w:val="clear" w:color="auto" w:fill="D9D9D9" w:themeFill="background1" w:themeFillShade="D9"/>
            <w:tcMar>
              <w:top w:w="0" w:type="dxa"/>
              <w:left w:w="0" w:type="dxa"/>
              <w:bottom w:w="0" w:type="dxa"/>
              <w:right w:w="0" w:type="dxa"/>
            </w:tcMar>
            <w:vAlign w:val="center"/>
            <w:tcPrChange w:id="37072" w:author="瑋婷 徐" w:date="2025-01-04T22:52:00Z" w16du:dateUtc="2025-01-04T14:52:00Z">
              <w:tcPr>
                <w:tcW w:w="0" w:type="auto"/>
                <w:gridSpan w:val="2"/>
                <w:tcBorders>
                  <w:bottom w:val="single" w:sz="4" w:space="0" w:color="auto"/>
                </w:tcBorders>
                <w:shd w:val="clear" w:color="auto" w:fill="D9D9D9" w:themeFill="background1" w:themeFillShade="D9"/>
                <w:tcMar>
                  <w:top w:w="0" w:type="dxa"/>
                  <w:left w:w="0" w:type="dxa"/>
                  <w:bottom w:w="0" w:type="dxa"/>
                  <w:right w:w="0" w:type="dxa"/>
                </w:tcMar>
                <w:vAlign w:val="center"/>
              </w:tcPr>
            </w:tcPrChange>
          </w:tcPr>
          <w:p w14:paraId="742FDD05"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073" w:author="瑋婷 徐" w:date="2025-01-03T14:57:00Z" w16du:dateUtc="2025-01-03T06:57:00Z"/>
                <w:rFonts w:ascii="Times New Roman" w:hAnsi="Times New Roman" w:cs="Times New Roman"/>
                <w:sz w:val="24"/>
                <w:rPrChange w:id="37074" w:author="瑋婷 徐" w:date="2025-01-04T22:52:00Z" w16du:dateUtc="2025-01-04T14:52:00Z">
                  <w:rPr>
                    <w:ins w:id="37075" w:author="瑋婷 徐" w:date="2025-01-03T14:57:00Z" w16du:dateUtc="2025-01-03T06:57:00Z"/>
                  </w:rPr>
                </w:rPrChange>
              </w:rPr>
              <w:pPrChange w:id="37076"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077" w:author="瑋婷 徐" w:date="2025-01-03T14:57:00Z" w16du:dateUtc="2025-01-03T06:57:00Z">
              <w:r w:rsidRPr="00731CCD">
                <w:rPr>
                  <w:rFonts w:ascii="Times New Roman" w:hAnsi="Times New Roman" w:cs="Times New Roman"/>
                  <w:color w:val="000000"/>
                  <w:sz w:val="24"/>
                  <w:rPrChange w:id="37078" w:author="瑋婷 徐" w:date="2025-01-04T22:52:00Z" w16du:dateUtc="2025-01-04T14:52:00Z">
                    <w:rPr>
                      <w:rFonts w:ascii="Arial" w:eastAsia="Arial" w:hAnsi="Arial" w:cs="Arial" w:hint="eastAsia"/>
                      <w:color w:val="000000"/>
                      <w:sz w:val="22"/>
                      <w:szCs w:val="22"/>
                    </w:rPr>
                  </w:rPrChange>
                </w:rPr>
                <w:t>屏東分署</w:t>
              </w:r>
            </w:ins>
          </w:p>
        </w:tc>
        <w:tc>
          <w:tcPr>
            <w:tcW w:w="987" w:type="pct"/>
            <w:tcBorders>
              <w:bottom w:val="single" w:sz="4" w:space="0" w:color="auto"/>
            </w:tcBorders>
            <w:shd w:val="clear" w:color="auto" w:fill="D9D9D9" w:themeFill="background1" w:themeFillShade="D9"/>
            <w:tcMar>
              <w:top w:w="0" w:type="dxa"/>
              <w:left w:w="0" w:type="dxa"/>
              <w:bottom w:w="0" w:type="dxa"/>
              <w:right w:w="0" w:type="dxa"/>
            </w:tcMar>
            <w:vAlign w:val="center"/>
            <w:tcPrChange w:id="37079" w:author="瑋婷 徐" w:date="2025-01-04T22:52:00Z" w16du:dateUtc="2025-01-04T14:52:00Z">
              <w:tcPr>
                <w:tcW w:w="0" w:type="auto"/>
                <w:gridSpan w:val="2"/>
                <w:tcBorders>
                  <w:bottom w:val="single" w:sz="4" w:space="0" w:color="auto"/>
                </w:tcBorders>
                <w:shd w:val="clear" w:color="auto" w:fill="D9D9D9" w:themeFill="background1" w:themeFillShade="D9"/>
                <w:tcMar>
                  <w:top w:w="0" w:type="dxa"/>
                  <w:left w:w="0" w:type="dxa"/>
                  <w:bottom w:w="0" w:type="dxa"/>
                  <w:right w:w="0" w:type="dxa"/>
                </w:tcMar>
                <w:vAlign w:val="center"/>
              </w:tcPr>
            </w:tcPrChange>
          </w:tcPr>
          <w:p w14:paraId="6B3F062B"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080" w:author="瑋婷 徐" w:date="2025-01-03T14:57:00Z" w16du:dateUtc="2025-01-03T06:57:00Z"/>
                <w:rFonts w:ascii="Times New Roman" w:hAnsi="Times New Roman" w:cs="Times New Roman"/>
                <w:sz w:val="24"/>
                <w:rPrChange w:id="37081" w:author="瑋婷 徐" w:date="2025-01-04T22:52:00Z" w16du:dateUtc="2025-01-04T14:52:00Z">
                  <w:rPr>
                    <w:ins w:id="37082" w:author="瑋婷 徐" w:date="2025-01-03T14:57:00Z" w16du:dateUtc="2025-01-03T06:57:00Z"/>
                  </w:rPr>
                </w:rPrChange>
              </w:rPr>
              <w:pPrChange w:id="37083"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084" w:author="瑋婷 徐" w:date="2025-01-03T14:57:00Z" w16du:dateUtc="2025-01-03T06:57:00Z">
              <w:r w:rsidRPr="00731CCD">
                <w:rPr>
                  <w:rFonts w:ascii="Times New Roman" w:hAnsi="Times New Roman" w:cs="Times New Roman"/>
                  <w:color w:val="000000"/>
                  <w:sz w:val="24"/>
                  <w:rPrChange w:id="37085" w:author="瑋婷 徐" w:date="2025-01-04T22:52:00Z" w16du:dateUtc="2025-01-04T14:52:00Z">
                    <w:rPr>
                      <w:rFonts w:ascii="Arial" w:eastAsia="Arial" w:hAnsi="Arial" w:cs="Arial" w:hint="eastAsia"/>
                      <w:color w:val="000000"/>
                      <w:sz w:val="22"/>
                      <w:szCs w:val="22"/>
                    </w:rPr>
                  </w:rPrChange>
                </w:rPr>
                <w:t>中高海拔</w:t>
              </w:r>
            </w:ins>
          </w:p>
        </w:tc>
      </w:tr>
    </w:tbl>
    <w:p w14:paraId="091FBC06" w14:textId="54751692" w:rsidR="00B168FE" w:rsidRPr="00B168FE" w:rsidRDefault="00B168FE">
      <w:pPr>
        <w:spacing w:line="360" w:lineRule="auto"/>
        <w:jc w:val="both"/>
        <w:rPr>
          <w:ins w:id="37086" w:author="瑋婷 徐" w:date="2025-01-03T17:14:00Z" w16du:dateUtc="2025-01-03T09:14:00Z"/>
          <w:rFonts w:ascii="Times New Roman" w:eastAsia="標楷體" w:hAnsi="Times New Roman" w:cs="Times New Roman"/>
          <w:rPrChange w:id="37087" w:author="瑋婷 徐" w:date="2025-01-03T17:14:00Z" w16du:dateUtc="2025-01-03T09:14:00Z">
            <w:rPr>
              <w:ins w:id="37088" w:author="瑋婷 徐" w:date="2025-01-03T17:14:00Z" w16du:dateUtc="2025-01-03T09:14:00Z"/>
            </w:rPr>
          </w:rPrChange>
        </w:rPr>
        <w:pPrChange w:id="37089" w:author="瑋婷 徐" w:date="2025-01-03T17:14:00Z" w16du:dateUtc="2025-01-03T09:14:00Z">
          <w:pPr/>
        </w:pPrChange>
      </w:pPr>
      <w:ins w:id="37090" w:author="瑋婷 徐" w:date="2025-01-03T17:14:00Z" w16du:dateUtc="2025-01-03T09:14:00Z">
        <w:r>
          <w:rPr>
            <w:rFonts w:ascii="Times New Roman" w:eastAsia="標楷體" w:hAnsi="Times New Roman" w:cs="Times New Roman"/>
          </w:rPr>
          <w:lastRenderedPageBreak/>
          <w:t>表</w:t>
        </w:r>
        <w:r>
          <w:rPr>
            <w:rFonts w:ascii="Times New Roman" w:eastAsia="標楷體" w:hAnsi="Times New Roman" w:cs="Times New Roman"/>
          </w:rPr>
          <w:t>13</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w:t>
        </w:r>
        <w:r w:rsidRPr="00AA385F">
          <w:rPr>
            <w:rFonts w:ascii="標楷體" w:eastAsia="標楷體" w:hAnsi="標楷體" w:cs="Times New Roman" w:hint="eastAsia"/>
          </w:rPr>
          <w:t>優等樣區列表</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Table"/>
        <w:tblW w:w="5000" w:type="pct"/>
        <w:jc w:val="center"/>
        <w:tblLook w:val="0420" w:firstRow="1" w:lastRow="0" w:firstColumn="0" w:lastColumn="0" w:noHBand="0" w:noVBand="1"/>
        <w:tblPrChange w:id="37091" w:author="瑋婷 徐" w:date="2025-01-04T22:52:00Z" w16du:dateUtc="2025-01-04T14:52:00Z">
          <w:tblPr>
            <w:tblStyle w:val="Table"/>
            <w:tblW w:w="5000" w:type="pct"/>
            <w:jc w:val="center"/>
            <w:tblLook w:val="0420" w:firstRow="1" w:lastRow="0" w:firstColumn="0" w:lastColumn="0" w:noHBand="0" w:noVBand="1"/>
          </w:tblPr>
        </w:tblPrChange>
      </w:tblPr>
      <w:tblGrid>
        <w:gridCol w:w="1955"/>
        <w:gridCol w:w="3111"/>
        <w:gridCol w:w="1620"/>
        <w:gridCol w:w="1620"/>
        <w:tblGridChange w:id="37092">
          <w:tblGrid>
            <w:gridCol w:w="1400"/>
            <w:gridCol w:w="555"/>
            <w:gridCol w:w="1674"/>
            <w:gridCol w:w="1160"/>
            <w:gridCol w:w="277"/>
            <w:gridCol w:w="883"/>
            <w:gridCol w:w="737"/>
            <w:gridCol w:w="1620"/>
          </w:tblGrid>
        </w:tblGridChange>
      </w:tblGrid>
      <w:tr w:rsidR="00731CCD" w:rsidRPr="00D51403" w14:paraId="24C426C4" w14:textId="77777777" w:rsidTr="00731CCD">
        <w:trPr>
          <w:cnfStyle w:val="100000000000" w:firstRow="1" w:lastRow="0" w:firstColumn="0" w:lastColumn="0" w:oddVBand="0" w:evenVBand="0" w:oddHBand="0" w:evenHBand="0" w:firstRowFirstColumn="0" w:firstRowLastColumn="0" w:lastRowFirstColumn="0" w:lastRowLastColumn="0"/>
          <w:jc w:val="center"/>
          <w:ins w:id="37093" w:author="瑋婷 徐" w:date="2025-01-03T17:13:00Z"/>
          <w:trPrChange w:id="37094" w:author="瑋婷 徐" w:date="2025-01-04T22:52:00Z" w16du:dateUtc="2025-01-04T14:52:00Z">
            <w:trPr>
              <w:jc w:val="center"/>
            </w:trPr>
          </w:trPrChange>
        </w:trPr>
        <w:tc>
          <w:tcPr>
            <w:tcW w:w="1177" w:type="pct"/>
            <w:tcBorders>
              <w:top w:val="single" w:sz="4" w:space="0" w:color="auto"/>
              <w:bottom w:val="single" w:sz="4" w:space="0" w:color="auto"/>
            </w:tcBorders>
            <w:shd w:val="clear" w:color="auto" w:fill="FFFFFF"/>
            <w:tcMar>
              <w:top w:w="0" w:type="dxa"/>
              <w:left w:w="0" w:type="dxa"/>
              <w:bottom w:w="0" w:type="dxa"/>
              <w:right w:w="0" w:type="dxa"/>
            </w:tcMar>
            <w:vAlign w:val="center"/>
            <w:tcPrChange w:id="37095" w:author="瑋婷 徐" w:date="2025-01-04T22:52:00Z" w16du:dateUtc="2025-01-04T14:52:00Z">
              <w:tcPr>
                <w:tcW w:w="1177" w:type="pct"/>
                <w:gridSpan w:val="2"/>
                <w:tcBorders>
                  <w:top w:val="single" w:sz="4" w:space="0" w:color="auto"/>
                  <w:bottom w:val="single" w:sz="4" w:space="0" w:color="auto"/>
                </w:tcBorders>
                <w:shd w:val="clear" w:color="auto" w:fill="FFFFFF"/>
                <w:tcMar>
                  <w:top w:w="0" w:type="dxa"/>
                  <w:left w:w="0" w:type="dxa"/>
                  <w:bottom w:w="0" w:type="dxa"/>
                  <w:right w:w="0" w:type="dxa"/>
                </w:tcMar>
                <w:vAlign w:val="center"/>
              </w:tcPr>
            </w:tcPrChange>
          </w:tcPr>
          <w:p w14:paraId="3625EA32" w14:textId="7CA734F2" w:rsidR="00B168FE" w:rsidRPr="00731CCD" w:rsidRDefault="00B168FE" w:rsidP="00731CCD">
            <w:pPr>
              <w:pBdr>
                <w:top w:val="none" w:sz="0" w:space="0" w:color="000000"/>
                <w:left w:val="none" w:sz="0" w:space="0" w:color="000000"/>
                <w:bottom w:val="none" w:sz="0" w:space="0" w:color="000000"/>
                <w:right w:val="none" w:sz="0" w:space="0" w:color="000000"/>
              </w:pBdr>
              <w:spacing w:before="100" w:after="100"/>
              <w:ind w:left="100" w:right="100"/>
              <w:jc w:val="center"/>
              <w:cnfStyle w:val="100000000000" w:firstRow="1" w:lastRow="0" w:firstColumn="0" w:lastColumn="0" w:oddVBand="0" w:evenVBand="0" w:oddHBand="0" w:evenHBand="0" w:firstRowFirstColumn="0" w:firstRowLastColumn="0" w:lastRowFirstColumn="0" w:lastRowLastColumn="0"/>
              <w:rPr>
                <w:ins w:id="37096" w:author="瑋婷 徐" w:date="2025-01-03T17:13:00Z" w16du:dateUtc="2025-01-03T09:13:00Z"/>
                <w:rFonts w:ascii="Times New Roman" w:hAnsi="Times New Roman" w:cs="Times New Roman"/>
                <w:color w:val="000000"/>
                <w:sz w:val="24"/>
                <w:rPrChange w:id="37097" w:author="瑋婷 徐" w:date="2025-01-04T22:52:00Z" w16du:dateUtc="2025-01-04T14:52:00Z">
                  <w:rPr>
                    <w:ins w:id="37098" w:author="瑋婷 徐" w:date="2025-01-03T17:13:00Z" w16du:dateUtc="2025-01-03T09:13:00Z"/>
                    <w:rFonts w:ascii="Times New Roman" w:hAnsi="Times New Roman" w:cs="Times New Roman"/>
                    <w:color w:val="000000"/>
                  </w:rPr>
                </w:rPrChange>
              </w:rPr>
              <w:pPrChange w:id="37099"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pPr>
              </w:pPrChange>
            </w:pPr>
            <w:ins w:id="37100" w:author="瑋婷 徐" w:date="2025-01-03T17:14:00Z" w16du:dateUtc="2025-01-03T09:14:00Z">
              <w:r w:rsidRPr="00731CCD">
                <w:rPr>
                  <w:rFonts w:ascii="Times New Roman" w:hAnsi="Times New Roman" w:cs="Times New Roman"/>
                  <w:color w:val="000000"/>
                  <w:sz w:val="24"/>
                  <w:rPrChange w:id="37101" w:author="瑋婷 徐" w:date="2025-01-04T22:52:00Z" w16du:dateUtc="2025-01-04T14:52:00Z">
                    <w:rPr>
                      <w:rFonts w:ascii="Times New Roman" w:hAnsi="Times New Roman" w:cs="Times New Roman" w:hint="eastAsia"/>
                      <w:color w:val="000000"/>
                    </w:rPr>
                  </w:rPrChange>
                </w:rPr>
                <w:t>樣區編號</w:t>
              </w:r>
            </w:ins>
          </w:p>
        </w:tc>
        <w:tc>
          <w:tcPr>
            <w:tcW w:w="1873" w:type="pct"/>
            <w:tcBorders>
              <w:top w:val="single" w:sz="4" w:space="0" w:color="auto"/>
              <w:bottom w:val="single" w:sz="4" w:space="0" w:color="auto"/>
            </w:tcBorders>
            <w:shd w:val="clear" w:color="auto" w:fill="FFFFFF"/>
            <w:tcMar>
              <w:top w:w="0" w:type="dxa"/>
              <w:left w:w="0" w:type="dxa"/>
              <w:bottom w:w="0" w:type="dxa"/>
              <w:right w:w="0" w:type="dxa"/>
            </w:tcMar>
            <w:vAlign w:val="center"/>
            <w:tcPrChange w:id="37102" w:author="瑋婷 徐" w:date="2025-01-04T22:52:00Z" w16du:dateUtc="2025-01-04T14:52:00Z">
              <w:tcPr>
                <w:tcW w:w="1873" w:type="pct"/>
                <w:gridSpan w:val="3"/>
                <w:tcBorders>
                  <w:top w:val="single" w:sz="4" w:space="0" w:color="auto"/>
                  <w:bottom w:val="single" w:sz="4" w:space="0" w:color="auto"/>
                </w:tcBorders>
                <w:shd w:val="clear" w:color="auto" w:fill="FFFFFF"/>
                <w:tcMar>
                  <w:top w:w="0" w:type="dxa"/>
                  <w:left w:w="0" w:type="dxa"/>
                  <w:bottom w:w="0" w:type="dxa"/>
                  <w:right w:w="0" w:type="dxa"/>
                </w:tcMar>
                <w:vAlign w:val="center"/>
              </w:tcPr>
            </w:tcPrChange>
          </w:tcPr>
          <w:p w14:paraId="67965834" w14:textId="35A733CE" w:rsidR="00B168FE" w:rsidRPr="00731CCD" w:rsidRDefault="00B168FE" w:rsidP="00731CCD">
            <w:pPr>
              <w:pBdr>
                <w:top w:val="none" w:sz="0" w:space="0" w:color="000000"/>
                <w:left w:val="none" w:sz="0" w:space="0" w:color="000000"/>
                <w:bottom w:val="none" w:sz="0" w:space="0" w:color="000000"/>
                <w:right w:val="none" w:sz="0" w:space="0" w:color="000000"/>
              </w:pBdr>
              <w:spacing w:before="100" w:after="100"/>
              <w:ind w:left="100" w:right="100"/>
              <w:jc w:val="center"/>
              <w:cnfStyle w:val="100000000000" w:firstRow="1" w:lastRow="0" w:firstColumn="0" w:lastColumn="0" w:oddVBand="0" w:evenVBand="0" w:oddHBand="0" w:evenHBand="0" w:firstRowFirstColumn="0" w:firstRowLastColumn="0" w:lastRowFirstColumn="0" w:lastRowLastColumn="0"/>
              <w:rPr>
                <w:ins w:id="37103" w:author="瑋婷 徐" w:date="2025-01-03T17:13:00Z" w16du:dateUtc="2025-01-03T09:13:00Z"/>
                <w:rFonts w:ascii="Times New Roman" w:hAnsi="Times New Roman" w:cs="Times New Roman"/>
                <w:color w:val="000000"/>
                <w:sz w:val="24"/>
                <w:rPrChange w:id="37104" w:author="瑋婷 徐" w:date="2025-01-04T22:52:00Z" w16du:dateUtc="2025-01-04T14:52:00Z">
                  <w:rPr>
                    <w:ins w:id="37105" w:author="瑋婷 徐" w:date="2025-01-03T17:13:00Z" w16du:dateUtc="2025-01-03T09:13:00Z"/>
                    <w:rFonts w:ascii="Times New Roman" w:hAnsi="Times New Roman" w:cs="Times New Roman"/>
                    <w:color w:val="000000"/>
                  </w:rPr>
                </w:rPrChange>
              </w:rPr>
              <w:pPrChange w:id="37106"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pPr>
              </w:pPrChange>
            </w:pPr>
            <w:ins w:id="37107" w:author="瑋婷 徐" w:date="2025-01-03T17:14:00Z" w16du:dateUtc="2025-01-03T09:14:00Z">
              <w:r w:rsidRPr="00731CCD">
                <w:rPr>
                  <w:rFonts w:ascii="Times New Roman" w:hAnsi="Times New Roman" w:cs="Times New Roman"/>
                  <w:color w:val="000000"/>
                  <w:sz w:val="24"/>
                  <w:rPrChange w:id="37108" w:author="瑋婷 徐" w:date="2025-01-04T22:52:00Z" w16du:dateUtc="2025-01-04T14:52:00Z">
                    <w:rPr>
                      <w:rFonts w:ascii="Times New Roman" w:hAnsi="Times New Roman" w:cs="Times New Roman" w:hint="eastAsia"/>
                      <w:color w:val="000000"/>
                    </w:rPr>
                  </w:rPrChange>
                </w:rPr>
                <w:t>樣區名稱</w:t>
              </w:r>
            </w:ins>
          </w:p>
        </w:tc>
        <w:tc>
          <w:tcPr>
            <w:tcW w:w="975" w:type="pct"/>
            <w:tcBorders>
              <w:top w:val="single" w:sz="4" w:space="0" w:color="auto"/>
              <w:bottom w:val="single" w:sz="4" w:space="0" w:color="auto"/>
            </w:tcBorders>
            <w:shd w:val="clear" w:color="auto" w:fill="FFFFFF"/>
            <w:tcMar>
              <w:top w:w="0" w:type="dxa"/>
              <w:left w:w="0" w:type="dxa"/>
              <w:bottom w:w="0" w:type="dxa"/>
              <w:right w:w="0" w:type="dxa"/>
            </w:tcMar>
            <w:vAlign w:val="center"/>
            <w:tcPrChange w:id="37109" w:author="瑋婷 徐" w:date="2025-01-04T22:52:00Z" w16du:dateUtc="2025-01-04T14:52:00Z">
              <w:tcPr>
                <w:tcW w:w="975" w:type="pct"/>
                <w:gridSpan w:val="2"/>
                <w:tcBorders>
                  <w:top w:val="single" w:sz="4" w:space="0" w:color="auto"/>
                  <w:bottom w:val="single" w:sz="4" w:space="0" w:color="auto"/>
                </w:tcBorders>
                <w:shd w:val="clear" w:color="auto" w:fill="FFFFFF"/>
                <w:tcMar>
                  <w:top w:w="0" w:type="dxa"/>
                  <w:left w:w="0" w:type="dxa"/>
                  <w:bottom w:w="0" w:type="dxa"/>
                  <w:right w:w="0" w:type="dxa"/>
                </w:tcMar>
                <w:vAlign w:val="center"/>
              </w:tcPr>
            </w:tcPrChange>
          </w:tcPr>
          <w:p w14:paraId="0DC2AD24" w14:textId="6A7B4478" w:rsidR="00B168FE" w:rsidRPr="00731CCD" w:rsidRDefault="00B168FE" w:rsidP="00731CCD">
            <w:pPr>
              <w:pBdr>
                <w:top w:val="none" w:sz="0" w:space="0" w:color="000000"/>
                <w:left w:val="none" w:sz="0" w:space="0" w:color="000000"/>
                <w:bottom w:val="none" w:sz="0" w:space="0" w:color="000000"/>
                <w:right w:val="none" w:sz="0" w:space="0" w:color="000000"/>
              </w:pBdr>
              <w:spacing w:before="100" w:after="100"/>
              <w:ind w:left="100" w:right="100"/>
              <w:jc w:val="center"/>
              <w:cnfStyle w:val="100000000000" w:firstRow="1" w:lastRow="0" w:firstColumn="0" w:lastColumn="0" w:oddVBand="0" w:evenVBand="0" w:oddHBand="0" w:evenHBand="0" w:firstRowFirstColumn="0" w:firstRowLastColumn="0" w:lastRowFirstColumn="0" w:lastRowLastColumn="0"/>
              <w:rPr>
                <w:ins w:id="37110" w:author="瑋婷 徐" w:date="2025-01-03T17:13:00Z" w16du:dateUtc="2025-01-03T09:13:00Z"/>
                <w:rFonts w:ascii="Times New Roman" w:hAnsi="Times New Roman" w:cs="Times New Roman"/>
                <w:color w:val="000000"/>
                <w:sz w:val="24"/>
                <w:rPrChange w:id="37111" w:author="瑋婷 徐" w:date="2025-01-04T22:52:00Z" w16du:dateUtc="2025-01-04T14:52:00Z">
                  <w:rPr>
                    <w:ins w:id="37112" w:author="瑋婷 徐" w:date="2025-01-03T17:13:00Z" w16du:dateUtc="2025-01-03T09:13:00Z"/>
                    <w:rFonts w:ascii="Times New Roman" w:hAnsi="Times New Roman" w:cs="Times New Roman"/>
                    <w:color w:val="000000"/>
                  </w:rPr>
                </w:rPrChange>
              </w:rPr>
              <w:pPrChange w:id="37113"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pPr>
              </w:pPrChange>
            </w:pPr>
            <w:ins w:id="37114" w:author="瑋婷 徐" w:date="2025-01-03T17:14:00Z" w16du:dateUtc="2025-01-03T09:14:00Z">
              <w:r w:rsidRPr="00731CCD">
                <w:rPr>
                  <w:rFonts w:ascii="Times New Roman" w:hAnsi="Times New Roman" w:cs="Times New Roman"/>
                  <w:color w:val="000000"/>
                  <w:sz w:val="24"/>
                  <w:rPrChange w:id="37115" w:author="瑋婷 徐" w:date="2025-01-04T22:52:00Z" w16du:dateUtc="2025-01-04T14:52:00Z">
                    <w:rPr>
                      <w:rFonts w:ascii="Times New Roman" w:hAnsi="Times New Roman" w:cs="Times New Roman" w:hint="eastAsia"/>
                      <w:color w:val="000000"/>
                    </w:rPr>
                  </w:rPrChange>
                </w:rPr>
                <w:t>分署</w:t>
              </w:r>
            </w:ins>
          </w:p>
        </w:tc>
        <w:tc>
          <w:tcPr>
            <w:tcW w:w="975" w:type="pct"/>
            <w:tcBorders>
              <w:top w:val="single" w:sz="4" w:space="0" w:color="auto"/>
              <w:bottom w:val="single" w:sz="4" w:space="0" w:color="auto"/>
            </w:tcBorders>
            <w:shd w:val="clear" w:color="auto" w:fill="FFFFFF"/>
            <w:tcMar>
              <w:top w:w="0" w:type="dxa"/>
              <w:left w:w="0" w:type="dxa"/>
              <w:bottom w:w="0" w:type="dxa"/>
              <w:right w:w="0" w:type="dxa"/>
            </w:tcMar>
            <w:vAlign w:val="center"/>
            <w:tcPrChange w:id="37116" w:author="瑋婷 徐" w:date="2025-01-04T22:52:00Z" w16du:dateUtc="2025-01-04T14:52:00Z">
              <w:tcPr>
                <w:tcW w:w="975" w:type="pct"/>
                <w:tcBorders>
                  <w:top w:val="single" w:sz="4" w:space="0" w:color="auto"/>
                  <w:bottom w:val="single" w:sz="4" w:space="0" w:color="auto"/>
                </w:tcBorders>
                <w:shd w:val="clear" w:color="auto" w:fill="FFFFFF"/>
                <w:tcMar>
                  <w:top w:w="0" w:type="dxa"/>
                  <w:left w:w="0" w:type="dxa"/>
                  <w:bottom w:w="0" w:type="dxa"/>
                  <w:right w:w="0" w:type="dxa"/>
                </w:tcMar>
                <w:vAlign w:val="center"/>
              </w:tcPr>
            </w:tcPrChange>
          </w:tcPr>
          <w:p w14:paraId="0079074A" w14:textId="15FE993F" w:rsidR="00B168FE" w:rsidRPr="00731CCD" w:rsidRDefault="00B168FE" w:rsidP="00731CCD">
            <w:pPr>
              <w:pBdr>
                <w:top w:val="none" w:sz="0" w:space="0" w:color="000000"/>
                <w:left w:val="none" w:sz="0" w:space="0" w:color="000000"/>
                <w:bottom w:val="none" w:sz="0" w:space="0" w:color="000000"/>
                <w:right w:val="none" w:sz="0" w:space="0" w:color="000000"/>
              </w:pBdr>
              <w:spacing w:before="100" w:after="100"/>
              <w:ind w:left="100" w:right="100"/>
              <w:jc w:val="center"/>
              <w:cnfStyle w:val="100000000000" w:firstRow="1" w:lastRow="0" w:firstColumn="0" w:lastColumn="0" w:oddVBand="0" w:evenVBand="0" w:oddHBand="0" w:evenHBand="0" w:firstRowFirstColumn="0" w:firstRowLastColumn="0" w:lastRowFirstColumn="0" w:lastRowLastColumn="0"/>
              <w:rPr>
                <w:ins w:id="37117" w:author="瑋婷 徐" w:date="2025-01-03T17:13:00Z" w16du:dateUtc="2025-01-03T09:13:00Z"/>
                <w:rFonts w:ascii="Times New Roman" w:hAnsi="Times New Roman" w:cs="Times New Roman"/>
                <w:color w:val="000000"/>
                <w:sz w:val="24"/>
                <w:rPrChange w:id="37118" w:author="瑋婷 徐" w:date="2025-01-04T22:52:00Z" w16du:dateUtc="2025-01-04T14:52:00Z">
                  <w:rPr>
                    <w:ins w:id="37119" w:author="瑋婷 徐" w:date="2025-01-03T17:13:00Z" w16du:dateUtc="2025-01-03T09:13:00Z"/>
                    <w:rFonts w:ascii="Times New Roman" w:hAnsi="Times New Roman" w:cs="Times New Roman"/>
                    <w:color w:val="000000"/>
                  </w:rPr>
                </w:rPrChange>
              </w:rPr>
              <w:pPrChange w:id="37120"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cnfStyle w:val="100000000000" w:firstRow="1" w:lastRow="0" w:firstColumn="0" w:lastColumn="0" w:oddVBand="0" w:evenVBand="0" w:oddHBand="0" w:evenHBand="0" w:firstRowFirstColumn="0" w:firstRowLastColumn="0" w:lastRowFirstColumn="0" w:lastRowLastColumn="0"/>
                </w:pPr>
              </w:pPrChange>
            </w:pPr>
            <w:ins w:id="37121" w:author="瑋婷 徐" w:date="2025-01-03T17:14:00Z" w16du:dateUtc="2025-01-03T09:14:00Z">
              <w:r w:rsidRPr="00731CCD">
                <w:rPr>
                  <w:rFonts w:ascii="Times New Roman" w:hAnsi="Times New Roman" w:cs="Times New Roman"/>
                  <w:color w:val="000000"/>
                  <w:sz w:val="24"/>
                  <w:rPrChange w:id="37122" w:author="瑋婷 徐" w:date="2025-01-04T22:52:00Z" w16du:dateUtc="2025-01-04T14:52:00Z">
                    <w:rPr>
                      <w:rFonts w:ascii="Times New Roman" w:hAnsi="Times New Roman" w:cs="Times New Roman" w:hint="eastAsia"/>
                      <w:color w:val="000000"/>
                    </w:rPr>
                  </w:rPrChange>
                </w:rPr>
                <w:t>海拔段</w:t>
              </w:r>
            </w:ins>
          </w:p>
        </w:tc>
      </w:tr>
      <w:tr w:rsidR="00731CCD" w:rsidRPr="00D51403" w14:paraId="1526DE58" w14:textId="77777777" w:rsidTr="00731CCD">
        <w:tblPrEx>
          <w:tblPrExChange w:id="37123" w:author="瑋婷 徐" w:date="2025-01-04T22:52:00Z" w16du:dateUtc="2025-01-04T14:52:00Z">
            <w:tblPrEx>
              <w:tblW w:w="0" w:type="auto"/>
            </w:tblPrEx>
          </w:tblPrExChange>
        </w:tblPrEx>
        <w:trPr>
          <w:jc w:val="center"/>
          <w:ins w:id="37124" w:author="瑋婷 徐" w:date="2025-01-03T14:57:00Z"/>
          <w:trPrChange w:id="37125" w:author="瑋婷 徐" w:date="2025-01-04T22:52:00Z" w16du:dateUtc="2025-01-04T14:52:00Z">
            <w:trPr>
              <w:gridAfter w:val="0"/>
              <w:jc w:val="center"/>
            </w:trPr>
          </w:trPrChange>
        </w:trPr>
        <w:tc>
          <w:tcPr>
            <w:tcW w:w="1177"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126" w:author="瑋婷 徐" w:date="2025-01-04T22:52:00Z" w16du:dateUtc="2025-01-04T14:52:00Z">
              <w:tcPr>
                <w:tcW w:w="0" w:type="auto"/>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09457AE7"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127" w:author="瑋婷 徐" w:date="2025-01-03T14:57:00Z" w16du:dateUtc="2025-01-03T06:57:00Z"/>
                <w:rFonts w:ascii="Times New Roman" w:hAnsi="Times New Roman" w:cs="Times New Roman"/>
                <w:sz w:val="24"/>
                <w:rPrChange w:id="37128" w:author="瑋婷 徐" w:date="2025-01-04T22:52:00Z" w16du:dateUtc="2025-01-04T14:52:00Z">
                  <w:rPr>
                    <w:ins w:id="37129" w:author="瑋婷 徐" w:date="2025-01-03T14:57:00Z" w16du:dateUtc="2025-01-03T06:57:00Z"/>
                  </w:rPr>
                </w:rPrChange>
              </w:rPr>
              <w:pPrChange w:id="37130"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131" w:author="瑋婷 徐" w:date="2025-01-03T14:57:00Z" w16du:dateUtc="2025-01-03T06:57:00Z">
              <w:r w:rsidRPr="00731CCD">
                <w:rPr>
                  <w:rFonts w:ascii="Times New Roman" w:hAnsi="Times New Roman" w:cs="Times New Roman"/>
                  <w:color w:val="000000"/>
                  <w:sz w:val="24"/>
                  <w:rPrChange w:id="37132" w:author="瑋婷 徐" w:date="2025-01-04T22:52:00Z" w16du:dateUtc="2025-01-04T14:52:00Z">
                    <w:rPr>
                      <w:rFonts w:ascii="Arial" w:eastAsia="Arial" w:hAnsi="Arial" w:cs="Arial"/>
                      <w:color w:val="000000"/>
                      <w:sz w:val="22"/>
                      <w:szCs w:val="22"/>
                    </w:rPr>
                  </w:rPrChange>
                </w:rPr>
                <w:t>MA-F26-01</w:t>
              </w:r>
            </w:ins>
          </w:p>
        </w:tc>
        <w:tc>
          <w:tcPr>
            <w:tcW w:w="1873"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133" w:author="瑋婷 徐" w:date="2025-01-04T22:52:00Z" w16du:dateUtc="2025-01-04T14:52:00Z">
              <w:tcPr>
                <w:tcW w:w="0" w:type="auto"/>
                <w:gridSpan w:val="2"/>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4988B2D4"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134" w:author="瑋婷 徐" w:date="2025-01-03T14:57:00Z" w16du:dateUtc="2025-01-03T06:57:00Z"/>
                <w:rFonts w:ascii="Times New Roman" w:hAnsi="Times New Roman" w:cs="Times New Roman"/>
                <w:sz w:val="24"/>
                <w:rPrChange w:id="37135" w:author="瑋婷 徐" w:date="2025-01-04T22:52:00Z" w16du:dateUtc="2025-01-04T14:52:00Z">
                  <w:rPr>
                    <w:ins w:id="37136" w:author="瑋婷 徐" w:date="2025-01-03T14:57:00Z" w16du:dateUtc="2025-01-03T06:57:00Z"/>
                  </w:rPr>
                </w:rPrChange>
              </w:rPr>
              <w:pPrChange w:id="37137"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138" w:author="瑋婷 徐" w:date="2025-01-03T14:57:00Z" w16du:dateUtc="2025-01-03T06:57:00Z">
              <w:r w:rsidRPr="00731CCD">
                <w:rPr>
                  <w:rFonts w:ascii="Times New Roman" w:hAnsi="Times New Roman" w:cs="Times New Roman"/>
                  <w:color w:val="000000"/>
                  <w:sz w:val="24"/>
                  <w:rPrChange w:id="37139" w:author="瑋婷 徐" w:date="2025-01-04T22:52:00Z" w16du:dateUtc="2025-01-04T14:52:00Z">
                    <w:rPr>
                      <w:rFonts w:ascii="Arial" w:eastAsia="Arial" w:hAnsi="Arial" w:cs="Arial" w:hint="eastAsia"/>
                      <w:color w:val="000000"/>
                      <w:sz w:val="22"/>
                      <w:szCs w:val="22"/>
                    </w:rPr>
                  </w:rPrChange>
                </w:rPr>
                <w:t>墾丁苗圃</w:t>
              </w:r>
            </w:ins>
          </w:p>
        </w:tc>
        <w:tc>
          <w:tcPr>
            <w:tcW w:w="975"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140" w:author="瑋婷 徐" w:date="2025-01-04T22:52:00Z" w16du:dateUtc="2025-01-04T14:52:00Z">
              <w:tcPr>
                <w:tcW w:w="0" w:type="auto"/>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1C4150BA"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141" w:author="瑋婷 徐" w:date="2025-01-03T14:57:00Z" w16du:dateUtc="2025-01-03T06:57:00Z"/>
                <w:rFonts w:ascii="Times New Roman" w:hAnsi="Times New Roman" w:cs="Times New Roman"/>
                <w:sz w:val="24"/>
                <w:rPrChange w:id="37142" w:author="瑋婷 徐" w:date="2025-01-04T22:52:00Z" w16du:dateUtc="2025-01-04T14:52:00Z">
                  <w:rPr>
                    <w:ins w:id="37143" w:author="瑋婷 徐" w:date="2025-01-03T14:57:00Z" w16du:dateUtc="2025-01-03T06:57:00Z"/>
                  </w:rPr>
                </w:rPrChange>
              </w:rPr>
              <w:pPrChange w:id="37144"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145" w:author="瑋婷 徐" w:date="2025-01-03T14:57:00Z" w16du:dateUtc="2025-01-03T06:57:00Z">
              <w:r w:rsidRPr="00731CCD">
                <w:rPr>
                  <w:rFonts w:ascii="Times New Roman" w:hAnsi="Times New Roman" w:cs="Times New Roman"/>
                  <w:color w:val="000000"/>
                  <w:sz w:val="24"/>
                  <w:rPrChange w:id="37146" w:author="瑋婷 徐" w:date="2025-01-04T22:52:00Z" w16du:dateUtc="2025-01-04T14:52:00Z">
                    <w:rPr>
                      <w:rFonts w:ascii="Arial" w:eastAsia="Arial" w:hAnsi="Arial" w:cs="Arial" w:hint="eastAsia"/>
                      <w:color w:val="000000"/>
                      <w:sz w:val="22"/>
                      <w:szCs w:val="22"/>
                    </w:rPr>
                  </w:rPrChange>
                </w:rPr>
                <w:t>屏東分署</w:t>
              </w:r>
            </w:ins>
          </w:p>
        </w:tc>
        <w:tc>
          <w:tcPr>
            <w:tcW w:w="975"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147" w:author="瑋婷 徐" w:date="2025-01-04T22:52:00Z" w16du:dateUtc="2025-01-04T14:52:00Z">
              <w:tcPr>
                <w:tcW w:w="0" w:type="auto"/>
                <w:gridSpan w:val="2"/>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10C29DA8"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148" w:author="瑋婷 徐" w:date="2025-01-03T14:57:00Z" w16du:dateUtc="2025-01-03T06:57:00Z"/>
                <w:rFonts w:ascii="Times New Roman" w:hAnsi="Times New Roman" w:cs="Times New Roman"/>
                <w:sz w:val="24"/>
                <w:rPrChange w:id="37149" w:author="瑋婷 徐" w:date="2025-01-04T22:52:00Z" w16du:dateUtc="2025-01-04T14:52:00Z">
                  <w:rPr>
                    <w:ins w:id="37150" w:author="瑋婷 徐" w:date="2025-01-03T14:57:00Z" w16du:dateUtc="2025-01-03T06:57:00Z"/>
                  </w:rPr>
                </w:rPrChange>
              </w:rPr>
              <w:pPrChange w:id="3715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152" w:author="瑋婷 徐" w:date="2025-01-03T14:57:00Z" w16du:dateUtc="2025-01-03T06:57:00Z">
              <w:r w:rsidRPr="00731CCD">
                <w:rPr>
                  <w:rFonts w:ascii="Times New Roman" w:hAnsi="Times New Roman" w:cs="Times New Roman"/>
                  <w:color w:val="000000"/>
                  <w:sz w:val="24"/>
                  <w:rPrChange w:id="37153" w:author="瑋婷 徐" w:date="2025-01-04T22:52:00Z" w16du:dateUtc="2025-01-04T14:52:00Z">
                    <w:rPr>
                      <w:rFonts w:ascii="Arial" w:eastAsia="Arial" w:hAnsi="Arial" w:cs="Arial" w:hint="eastAsia"/>
                      <w:color w:val="000000"/>
                      <w:sz w:val="22"/>
                      <w:szCs w:val="22"/>
                    </w:rPr>
                  </w:rPrChange>
                </w:rPr>
                <w:t>低海拔</w:t>
              </w:r>
            </w:ins>
          </w:p>
        </w:tc>
      </w:tr>
      <w:tr w:rsidR="00731CCD" w:rsidRPr="00D51403" w14:paraId="1AB4A94D" w14:textId="77777777" w:rsidTr="00731CCD">
        <w:trPr>
          <w:jc w:val="center"/>
          <w:ins w:id="37154" w:author="瑋婷 徐" w:date="2025-01-03T14:57:00Z"/>
          <w:trPrChange w:id="37155" w:author="瑋婷 徐" w:date="2025-01-04T22:52:00Z" w16du:dateUtc="2025-01-04T14:52:00Z">
            <w:trPr>
              <w:jc w:val="center"/>
            </w:trPr>
          </w:trPrChange>
        </w:trPr>
        <w:tc>
          <w:tcPr>
            <w:tcW w:w="11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156" w:author="瑋婷 徐" w:date="2025-01-04T22:52:00Z" w16du:dateUtc="2025-01-04T14:52:00Z">
              <w:tcPr>
                <w:tcW w:w="117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F2CA52C"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157" w:author="瑋婷 徐" w:date="2025-01-03T14:57:00Z" w16du:dateUtc="2025-01-03T06:57:00Z"/>
                <w:rFonts w:ascii="Times New Roman" w:hAnsi="Times New Roman" w:cs="Times New Roman"/>
                <w:sz w:val="24"/>
                <w:rPrChange w:id="37158" w:author="瑋婷 徐" w:date="2025-01-04T22:52:00Z" w16du:dateUtc="2025-01-04T14:52:00Z">
                  <w:rPr>
                    <w:ins w:id="37159" w:author="瑋婷 徐" w:date="2025-01-03T14:57:00Z" w16du:dateUtc="2025-01-03T06:57:00Z"/>
                  </w:rPr>
                </w:rPrChange>
              </w:rPr>
              <w:pPrChange w:id="37160"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161" w:author="瑋婷 徐" w:date="2025-01-03T14:57:00Z" w16du:dateUtc="2025-01-03T06:57:00Z">
              <w:r w:rsidRPr="00731CCD">
                <w:rPr>
                  <w:rFonts w:ascii="Times New Roman" w:hAnsi="Times New Roman" w:cs="Times New Roman"/>
                  <w:color w:val="000000"/>
                  <w:sz w:val="24"/>
                  <w:rPrChange w:id="37162" w:author="瑋婷 徐" w:date="2025-01-04T22:52:00Z" w16du:dateUtc="2025-01-04T14:52:00Z">
                    <w:rPr>
                      <w:rFonts w:ascii="Arial" w:eastAsia="Arial" w:hAnsi="Arial" w:cs="Arial"/>
                      <w:color w:val="000000"/>
                      <w:sz w:val="22"/>
                      <w:szCs w:val="22"/>
                    </w:rPr>
                  </w:rPrChange>
                </w:rPr>
                <w:t>MA-G27-09</w:t>
              </w:r>
            </w:ins>
          </w:p>
        </w:tc>
        <w:tc>
          <w:tcPr>
            <w:tcW w:w="187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163" w:author="瑋婷 徐" w:date="2025-01-04T22:52:00Z" w16du:dateUtc="2025-01-04T14:52:00Z">
              <w:tcPr>
                <w:tcW w:w="1873" w:type="pct"/>
                <w:gridSpan w:val="3"/>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EC93C3C"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164" w:author="瑋婷 徐" w:date="2025-01-03T14:57:00Z" w16du:dateUtc="2025-01-03T06:57:00Z"/>
                <w:rFonts w:ascii="Times New Roman" w:hAnsi="Times New Roman" w:cs="Times New Roman"/>
                <w:sz w:val="24"/>
                <w:rPrChange w:id="37165" w:author="瑋婷 徐" w:date="2025-01-04T22:52:00Z" w16du:dateUtc="2025-01-04T14:52:00Z">
                  <w:rPr>
                    <w:ins w:id="37166" w:author="瑋婷 徐" w:date="2025-01-03T14:57:00Z" w16du:dateUtc="2025-01-03T06:57:00Z"/>
                  </w:rPr>
                </w:rPrChange>
              </w:rPr>
              <w:pPrChange w:id="37167"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168" w:author="瑋婷 徐" w:date="2025-01-03T14:57:00Z" w16du:dateUtc="2025-01-03T06:57:00Z">
              <w:r w:rsidRPr="00731CCD">
                <w:rPr>
                  <w:rFonts w:ascii="Times New Roman" w:hAnsi="Times New Roman" w:cs="Times New Roman"/>
                  <w:color w:val="000000"/>
                  <w:sz w:val="24"/>
                  <w:rPrChange w:id="37169" w:author="瑋婷 徐" w:date="2025-01-04T22:52:00Z" w16du:dateUtc="2025-01-04T14:52:00Z">
                    <w:rPr>
                      <w:rFonts w:ascii="Arial" w:eastAsia="Arial" w:hAnsi="Arial" w:cs="Arial" w:hint="eastAsia"/>
                      <w:color w:val="000000"/>
                      <w:sz w:val="22"/>
                      <w:szCs w:val="22"/>
                    </w:rPr>
                  </w:rPrChange>
                </w:rPr>
                <w:t>安通越嶺古道</w:t>
              </w:r>
            </w:ins>
          </w:p>
        </w:tc>
        <w:tc>
          <w:tcPr>
            <w:tcW w:w="97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170" w:author="瑋婷 徐" w:date="2025-01-04T22:52:00Z" w16du:dateUtc="2025-01-04T14:52:00Z">
              <w:tcPr>
                <w:tcW w:w="975"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918ACED"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171" w:author="瑋婷 徐" w:date="2025-01-03T14:57:00Z" w16du:dateUtc="2025-01-03T06:57:00Z"/>
                <w:rFonts w:ascii="Times New Roman" w:hAnsi="Times New Roman" w:cs="Times New Roman"/>
                <w:sz w:val="24"/>
                <w:rPrChange w:id="37172" w:author="瑋婷 徐" w:date="2025-01-04T22:52:00Z" w16du:dateUtc="2025-01-04T14:52:00Z">
                  <w:rPr>
                    <w:ins w:id="37173" w:author="瑋婷 徐" w:date="2025-01-03T14:57:00Z" w16du:dateUtc="2025-01-03T06:57:00Z"/>
                  </w:rPr>
                </w:rPrChange>
              </w:rPr>
              <w:pPrChange w:id="37174"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175" w:author="瑋婷 徐" w:date="2025-01-03T14:57:00Z" w16du:dateUtc="2025-01-03T06:57:00Z">
              <w:r w:rsidRPr="00731CCD">
                <w:rPr>
                  <w:rFonts w:ascii="Times New Roman" w:hAnsi="Times New Roman" w:cs="Times New Roman"/>
                  <w:color w:val="000000"/>
                  <w:sz w:val="24"/>
                  <w:rPrChange w:id="37176" w:author="瑋婷 徐" w:date="2025-01-04T22:52:00Z" w16du:dateUtc="2025-01-04T14:52:00Z">
                    <w:rPr>
                      <w:rFonts w:ascii="Arial" w:eastAsia="Arial" w:hAnsi="Arial" w:cs="Arial" w:hint="eastAsia"/>
                      <w:color w:val="000000"/>
                      <w:sz w:val="22"/>
                      <w:szCs w:val="22"/>
                    </w:rPr>
                  </w:rPrChange>
                </w:rPr>
                <w:t>花蓮分署</w:t>
              </w:r>
            </w:ins>
          </w:p>
        </w:tc>
        <w:tc>
          <w:tcPr>
            <w:tcW w:w="97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177" w:author="瑋婷 徐" w:date="2025-01-04T22:52:00Z" w16du:dateUtc="2025-01-04T14:52:00Z">
              <w:tcPr>
                <w:tcW w:w="97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2AEE5D9"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178" w:author="瑋婷 徐" w:date="2025-01-03T14:57:00Z" w16du:dateUtc="2025-01-03T06:57:00Z"/>
                <w:rFonts w:ascii="Times New Roman" w:hAnsi="Times New Roman" w:cs="Times New Roman"/>
                <w:sz w:val="24"/>
                <w:rPrChange w:id="37179" w:author="瑋婷 徐" w:date="2025-01-04T22:52:00Z" w16du:dateUtc="2025-01-04T14:52:00Z">
                  <w:rPr>
                    <w:ins w:id="37180" w:author="瑋婷 徐" w:date="2025-01-03T14:57:00Z" w16du:dateUtc="2025-01-03T06:57:00Z"/>
                  </w:rPr>
                </w:rPrChange>
              </w:rPr>
              <w:pPrChange w:id="3718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182" w:author="瑋婷 徐" w:date="2025-01-03T14:57:00Z" w16du:dateUtc="2025-01-03T06:57:00Z">
              <w:r w:rsidRPr="00731CCD">
                <w:rPr>
                  <w:rFonts w:ascii="Times New Roman" w:hAnsi="Times New Roman" w:cs="Times New Roman"/>
                  <w:color w:val="000000"/>
                  <w:sz w:val="24"/>
                  <w:rPrChange w:id="37183" w:author="瑋婷 徐" w:date="2025-01-04T22:52:00Z" w16du:dateUtc="2025-01-04T14:52:00Z">
                    <w:rPr>
                      <w:rFonts w:ascii="Arial" w:eastAsia="Arial" w:hAnsi="Arial" w:cs="Arial" w:hint="eastAsia"/>
                      <w:color w:val="000000"/>
                      <w:sz w:val="22"/>
                      <w:szCs w:val="22"/>
                    </w:rPr>
                  </w:rPrChange>
                </w:rPr>
                <w:t>低海拔</w:t>
              </w:r>
            </w:ins>
          </w:p>
        </w:tc>
      </w:tr>
      <w:tr w:rsidR="00731CCD" w:rsidRPr="00D51403" w14:paraId="3B9268FC" w14:textId="77777777" w:rsidTr="00731CCD">
        <w:trPr>
          <w:jc w:val="center"/>
          <w:ins w:id="37184" w:author="瑋婷 徐" w:date="2025-01-03T14:57:00Z"/>
          <w:trPrChange w:id="37185" w:author="瑋婷 徐" w:date="2025-01-04T22:52:00Z" w16du:dateUtc="2025-01-04T14:52:00Z">
            <w:trPr>
              <w:jc w:val="center"/>
            </w:trPr>
          </w:trPrChange>
        </w:trPr>
        <w:tc>
          <w:tcPr>
            <w:tcW w:w="11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186" w:author="瑋婷 徐" w:date="2025-01-04T22:52:00Z" w16du:dateUtc="2025-01-04T14:52:00Z">
              <w:tcPr>
                <w:tcW w:w="117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FCF9EEE"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187" w:author="瑋婷 徐" w:date="2025-01-03T14:57:00Z" w16du:dateUtc="2025-01-03T06:57:00Z"/>
                <w:rFonts w:ascii="Times New Roman" w:hAnsi="Times New Roman" w:cs="Times New Roman"/>
                <w:sz w:val="24"/>
                <w:rPrChange w:id="37188" w:author="瑋婷 徐" w:date="2025-01-04T22:52:00Z" w16du:dateUtc="2025-01-04T14:52:00Z">
                  <w:rPr>
                    <w:ins w:id="37189" w:author="瑋婷 徐" w:date="2025-01-03T14:57:00Z" w16du:dateUtc="2025-01-03T06:57:00Z"/>
                  </w:rPr>
                </w:rPrChange>
              </w:rPr>
              <w:pPrChange w:id="37190"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191" w:author="瑋婷 徐" w:date="2025-01-03T14:57:00Z" w16du:dateUtc="2025-01-03T06:57:00Z">
              <w:r w:rsidRPr="00731CCD">
                <w:rPr>
                  <w:rFonts w:ascii="Times New Roman" w:hAnsi="Times New Roman" w:cs="Times New Roman"/>
                  <w:color w:val="000000"/>
                  <w:sz w:val="24"/>
                  <w:rPrChange w:id="37192" w:author="瑋婷 徐" w:date="2025-01-04T22:52:00Z" w16du:dateUtc="2025-01-04T14:52:00Z">
                    <w:rPr>
                      <w:rFonts w:ascii="Arial" w:eastAsia="Arial" w:hAnsi="Arial" w:cs="Arial"/>
                      <w:color w:val="000000"/>
                      <w:sz w:val="22"/>
                      <w:szCs w:val="22"/>
                    </w:rPr>
                  </w:rPrChange>
                </w:rPr>
                <w:t>MA-G28-14</w:t>
              </w:r>
            </w:ins>
          </w:p>
        </w:tc>
        <w:tc>
          <w:tcPr>
            <w:tcW w:w="187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193" w:author="瑋婷 徐" w:date="2025-01-04T22:52:00Z" w16du:dateUtc="2025-01-04T14:52:00Z">
              <w:tcPr>
                <w:tcW w:w="1873" w:type="pct"/>
                <w:gridSpan w:val="3"/>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B10CD86"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194" w:author="瑋婷 徐" w:date="2025-01-03T14:57:00Z" w16du:dateUtc="2025-01-03T06:57:00Z"/>
                <w:rFonts w:ascii="Times New Roman" w:hAnsi="Times New Roman" w:cs="Times New Roman"/>
                <w:sz w:val="24"/>
                <w:rPrChange w:id="37195" w:author="瑋婷 徐" w:date="2025-01-04T22:52:00Z" w16du:dateUtc="2025-01-04T14:52:00Z">
                  <w:rPr>
                    <w:ins w:id="37196" w:author="瑋婷 徐" w:date="2025-01-03T14:57:00Z" w16du:dateUtc="2025-01-03T06:57:00Z"/>
                  </w:rPr>
                </w:rPrChange>
              </w:rPr>
              <w:pPrChange w:id="37197"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198" w:author="瑋婷 徐" w:date="2025-01-03T14:57:00Z" w16du:dateUtc="2025-01-03T06:57:00Z">
              <w:r w:rsidRPr="00731CCD">
                <w:rPr>
                  <w:rFonts w:ascii="Times New Roman" w:hAnsi="Times New Roman" w:cs="Times New Roman"/>
                  <w:color w:val="000000"/>
                  <w:sz w:val="24"/>
                  <w:rPrChange w:id="37199" w:author="瑋婷 徐" w:date="2025-01-04T22:52:00Z" w16du:dateUtc="2025-01-04T14:52:00Z">
                    <w:rPr>
                      <w:rFonts w:ascii="Arial" w:eastAsia="Arial" w:hAnsi="Arial" w:cs="Arial" w:hint="eastAsia"/>
                      <w:color w:val="000000"/>
                      <w:sz w:val="22"/>
                      <w:szCs w:val="22"/>
                    </w:rPr>
                  </w:rPrChange>
                </w:rPr>
                <w:t>花蓮縣龍澗</w:t>
              </w:r>
            </w:ins>
          </w:p>
        </w:tc>
        <w:tc>
          <w:tcPr>
            <w:tcW w:w="97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200" w:author="瑋婷 徐" w:date="2025-01-04T22:52:00Z" w16du:dateUtc="2025-01-04T14:52:00Z">
              <w:tcPr>
                <w:tcW w:w="975"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EA98F4E"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201" w:author="瑋婷 徐" w:date="2025-01-03T14:57:00Z" w16du:dateUtc="2025-01-03T06:57:00Z"/>
                <w:rFonts w:ascii="Times New Roman" w:hAnsi="Times New Roman" w:cs="Times New Roman"/>
                <w:sz w:val="24"/>
                <w:rPrChange w:id="37202" w:author="瑋婷 徐" w:date="2025-01-04T22:52:00Z" w16du:dateUtc="2025-01-04T14:52:00Z">
                  <w:rPr>
                    <w:ins w:id="37203" w:author="瑋婷 徐" w:date="2025-01-03T14:57:00Z" w16du:dateUtc="2025-01-03T06:57:00Z"/>
                  </w:rPr>
                </w:rPrChange>
              </w:rPr>
              <w:pPrChange w:id="37204"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205" w:author="瑋婷 徐" w:date="2025-01-03T14:57:00Z" w16du:dateUtc="2025-01-03T06:57:00Z">
              <w:r w:rsidRPr="00731CCD">
                <w:rPr>
                  <w:rFonts w:ascii="Times New Roman" w:hAnsi="Times New Roman" w:cs="Times New Roman"/>
                  <w:color w:val="000000"/>
                  <w:sz w:val="24"/>
                  <w:rPrChange w:id="37206" w:author="瑋婷 徐" w:date="2025-01-04T22:52:00Z" w16du:dateUtc="2025-01-04T14:52:00Z">
                    <w:rPr>
                      <w:rFonts w:ascii="Arial" w:eastAsia="Arial" w:hAnsi="Arial" w:cs="Arial" w:hint="eastAsia"/>
                      <w:color w:val="000000"/>
                      <w:sz w:val="22"/>
                      <w:szCs w:val="22"/>
                    </w:rPr>
                  </w:rPrChange>
                </w:rPr>
                <w:t>花蓮分署</w:t>
              </w:r>
            </w:ins>
          </w:p>
        </w:tc>
        <w:tc>
          <w:tcPr>
            <w:tcW w:w="97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207" w:author="瑋婷 徐" w:date="2025-01-04T22:52:00Z" w16du:dateUtc="2025-01-04T14:52:00Z">
              <w:tcPr>
                <w:tcW w:w="97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9EB8677"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208" w:author="瑋婷 徐" w:date="2025-01-03T14:57:00Z" w16du:dateUtc="2025-01-03T06:57:00Z"/>
                <w:rFonts w:ascii="Times New Roman" w:hAnsi="Times New Roman" w:cs="Times New Roman"/>
                <w:sz w:val="24"/>
                <w:rPrChange w:id="37209" w:author="瑋婷 徐" w:date="2025-01-04T22:52:00Z" w16du:dateUtc="2025-01-04T14:52:00Z">
                  <w:rPr>
                    <w:ins w:id="37210" w:author="瑋婷 徐" w:date="2025-01-03T14:57:00Z" w16du:dateUtc="2025-01-03T06:57:00Z"/>
                  </w:rPr>
                </w:rPrChange>
              </w:rPr>
              <w:pPrChange w:id="37211"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212" w:author="瑋婷 徐" w:date="2025-01-03T14:57:00Z" w16du:dateUtc="2025-01-03T06:57:00Z">
              <w:r w:rsidRPr="00731CCD">
                <w:rPr>
                  <w:rFonts w:ascii="Times New Roman" w:hAnsi="Times New Roman" w:cs="Times New Roman"/>
                  <w:color w:val="000000"/>
                  <w:sz w:val="24"/>
                  <w:rPrChange w:id="37213" w:author="瑋婷 徐" w:date="2025-01-04T22:52:00Z" w16du:dateUtc="2025-01-04T14:52:00Z">
                    <w:rPr>
                      <w:rFonts w:ascii="Arial" w:eastAsia="Arial" w:hAnsi="Arial" w:cs="Arial" w:hint="eastAsia"/>
                      <w:color w:val="000000"/>
                      <w:sz w:val="22"/>
                      <w:szCs w:val="22"/>
                    </w:rPr>
                  </w:rPrChange>
                </w:rPr>
                <w:t>低海拔</w:t>
              </w:r>
            </w:ins>
          </w:p>
        </w:tc>
      </w:tr>
      <w:tr w:rsidR="00731CCD" w:rsidRPr="00D51403" w14:paraId="4BF7C4BD" w14:textId="77777777" w:rsidTr="00731CCD">
        <w:trPr>
          <w:jc w:val="center"/>
          <w:ins w:id="37214" w:author="瑋婷 徐" w:date="2025-01-03T14:57:00Z"/>
          <w:trPrChange w:id="37215" w:author="瑋婷 徐" w:date="2025-01-04T22:52:00Z" w16du:dateUtc="2025-01-04T14:52:00Z">
            <w:trPr>
              <w:jc w:val="center"/>
            </w:trPr>
          </w:trPrChange>
        </w:trPr>
        <w:tc>
          <w:tcPr>
            <w:tcW w:w="117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216" w:author="瑋婷 徐" w:date="2025-01-04T22:52:00Z" w16du:dateUtc="2025-01-04T14:52:00Z">
              <w:tcPr>
                <w:tcW w:w="1177"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AD258A5"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217" w:author="瑋婷 徐" w:date="2025-01-03T14:57:00Z" w16du:dateUtc="2025-01-03T06:57:00Z"/>
                <w:rFonts w:ascii="Times New Roman" w:hAnsi="Times New Roman" w:cs="Times New Roman"/>
                <w:sz w:val="24"/>
                <w:rPrChange w:id="37218" w:author="瑋婷 徐" w:date="2025-01-04T22:52:00Z" w16du:dateUtc="2025-01-04T14:52:00Z">
                  <w:rPr>
                    <w:ins w:id="37219" w:author="瑋婷 徐" w:date="2025-01-03T14:57:00Z" w16du:dateUtc="2025-01-03T06:57:00Z"/>
                  </w:rPr>
                </w:rPrChange>
              </w:rPr>
              <w:pPrChange w:id="37220"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221" w:author="瑋婷 徐" w:date="2025-01-03T14:57:00Z" w16du:dateUtc="2025-01-03T06:57:00Z">
              <w:r w:rsidRPr="00731CCD">
                <w:rPr>
                  <w:rFonts w:ascii="Times New Roman" w:hAnsi="Times New Roman" w:cs="Times New Roman"/>
                  <w:color w:val="000000"/>
                  <w:sz w:val="24"/>
                  <w:rPrChange w:id="37222" w:author="瑋婷 徐" w:date="2025-01-04T22:52:00Z" w16du:dateUtc="2025-01-04T14:52:00Z">
                    <w:rPr>
                      <w:rFonts w:ascii="Arial" w:eastAsia="Arial" w:hAnsi="Arial" w:cs="Arial"/>
                      <w:color w:val="000000"/>
                      <w:sz w:val="22"/>
                      <w:szCs w:val="22"/>
                    </w:rPr>
                  </w:rPrChange>
                </w:rPr>
                <w:t>MB-G30-05</w:t>
              </w:r>
            </w:ins>
          </w:p>
        </w:tc>
        <w:tc>
          <w:tcPr>
            <w:tcW w:w="187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223" w:author="瑋婷 徐" w:date="2025-01-04T22:52:00Z" w16du:dateUtc="2025-01-04T14:52:00Z">
              <w:tcPr>
                <w:tcW w:w="1873" w:type="pct"/>
                <w:gridSpan w:val="3"/>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29FAE9F"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224" w:author="瑋婷 徐" w:date="2025-01-03T14:57:00Z" w16du:dateUtc="2025-01-03T06:57:00Z"/>
                <w:rFonts w:ascii="Times New Roman" w:hAnsi="Times New Roman" w:cs="Times New Roman"/>
                <w:sz w:val="24"/>
                <w:rPrChange w:id="37225" w:author="瑋婷 徐" w:date="2025-01-04T22:52:00Z" w16du:dateUtc="2025-01-04T14:52:00Z">
                  <w:rPr>
                    <w:ins w:id="37226" w:author="瑋婷 徐" w:date="2025-01-03T14:57:00Z" w16du:dateUtc="2025-01-03T06:57:00Z"/>
                  </w:rPr>
                </w:rPrChange>
              </w:rPr>
              <w:pPrChange w:id="37227"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228" w:author="瑋婷 徐" w:date="2025-01-03T14:57:00Z" w16du:dateUtc="2025-01-03T06:57:00Z">
              <w:r w:rsidRPr="00731CCD">
                <w:rPr>
                  <w:rFonts w:ascii="Times New Roman" w:hAnsi="Times New Roman" w:cs="Times New Roman"/>
                  <w:color w:val="000000"/>
                  <w:sz w:val="24"/>
                  <w:rPrChange w:id="37229" w:author="瑋婷 徐" w:date="2025-01-04T22:52:00Z" w16du:dateUtc="2025-01-04T14:52:00Z">
                    <w:rPr>
                      <w:rFonts w:ascii="Arial" w:eastAsia="Arial" w:hAnsi="Arial" w:cs="Arial" w:hint="eastAsia"/>
                      <w:color w:val="000000"/>
                      <w:sz w:val="22"/>
                      <w:szCs w:val="22"/>
                    </w:rPr>
                  </w:rPrChange>
                </w:rPr>
                <w:t>光復林道</w:t>
              </w:r>
              <w:r w:rsidRPr="00731CCD">
                <w:rPr>
                  <w:rFonts w:ascii="Times New Roman" w:hAnsi="Times New Roman" w:cs="Times New Roman"/>
                  <w:color w:val="000000"/>
                  <w:sz w:val="24"/>
                  <w:rPrChange w:id="37230" w:author="瑋婷 徐" w:date="2025-01-04T22:52:00Z" w16du:dateUtc="2025-01-04T14:52:00Z">
                    <w:rPr>
                      <w:rFonts w:ascii="Arial" w:eastAsia="Arial" w:hAnsi="Arial" w:cs="Arial"/>
                      <w:color w:val="000000"/>
                      <w:sz w:val="22"/>
                      <w:szCs w:val="22"/>
                    </w:rPr>
                  </w:rPrChange>
                </w:rPr>
                <w:t>19k</w:t>
              </w:r>
            </w:ins>
          </w:p>
        </w:tc>
        <w:tc>
          <w:tcPr>
            <w:tcW w:w="97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231" w:author="瑋婷 徐" w:date="2025-01-04T22:52:00Z" w16du:dateUtc="2025-01-04T14:52:00Z">
              <w:tcPr>
                <w:tcW w:w="975" w:type="pct"/>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2FAED30"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232" w:author="瑋婷 徐" w:date="2025-01-03T14:57:00Z" w16du:dateUtc="2025-01-03T06:57:00Z"/>
                <w:rFonts w:ascii="Times New Roman" w:hAnsi="Times New Roman" w:cs="Times New Roman"/>
                <w:sz w:val="24"/>
                <w:rPrChange w:id="37233" w:author="瑋婷 徐" w:date="2025-01-04T22:52:00Z" w16du:dateUtc="2025-01-04T14:52:00Z">
                  <w:rPr>
                    <w:ins w:id="37234" w:author="瑋婷 徐" w:date="2025-01-03T14:57:00Z" w16du:dateUtc="2025-01-03T06:57:00Z"/>
                  </w:rPr>
                </w:rPrChange>
              </w:rPr>
              <w:pPrChange w:id="37235"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236" w:author="瑋婷 徐" w:date="2025-01-03T14:57:00Z" w16du:dateUtc="2025-01-03T06:57:00Z">
              <w:r w:rsidRPr="00731CCD">
                <w:rPr>
                  <w:rFonts w:ascii="Times New Roman" w:hAnsi="Times New Roman" w:cs="Times New Roman"/>
                  <w:color w:val="000000"/>
                  <w:sz w:val="24"/>
                  <w:rPrChange w:id="37237" w:author="瑋婷 徐" w:date="2025-01-04T22:52:00Z" w16du:dateUtc="2025-01-04T14:52:00Z">
                    <w:rPr>
                      <w:rFonts w:ascii="Arial" w:eastAsia="Arial" w:hAnsi="Arial" w:cs="Arial" w:hint="eastAsia"/>
                      <w:color w:val="000000"/>
                      <w:sz w:val="22"/>
                      <w:szCs w:val="22"/>
                    </w:rPr>
                  </w:rPrChange>
                </w:rPr>
                <w:t>花蓮分署</w:t>
              </w:r>
            </w:ins>
          </w:p>
        </w:tc>
        <w:tc>
          <w:tcPr>
            <w:tcW w:w="97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238" w:author="瑋婷 徐" w:date="2025-01-04T22:52:00Z" w16du:dateUtc="2025-01-04T14:52:00Z">
              <w:tcPr>
                <w:tcW w:w="97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F6A4C24"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239" w:author="瑋婷 徐" w:date="2025-01-03T14:57:00Z" w16du:dateUtc="2025-01-03T06:57:00Z"/>
                <w:rFonts w:ascii="Times New Roman" w:hAnsi="Times New Roman" w:cs="Times New Roman"/>
                <w:sz w:val="24"/>
                <w:rPrChange w:id="37240" w:author="瑋婷 徐" w:date="2025-01-04T22:52:00Z" w16du:dateUtc="2025-01-04T14:52:00Z">
                  <w:rPr>
                    <w:ins w:id="37241" w:author="瑋婷 徐" w:date="2025-01-03T14:57:00Z" w16du:dateUtc="2025-01-03T06:57:00Z"/>
                  </w:rPr>
                </w:rPrChange>
              </w:rPr>
              <w:pPrChange w:id="37242"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243" w:author="瑋婷 徐" w:date="2025-01-03T14:57:00Z" w16du:dateUtc="2025-01-03T06:57:00Z">
              <w:r w:rsidRPr="00731CCD">
                <w:rPr>
                  <w:rFonts w:ascii="Times New Roman" w:hAnsi="Times New Roman" w:cs="Times New Roman"/>
                  <w:color w:val="000000"/>
                  <w:sz w:val="24"/>
                  <w:rPrChange w:id="37244" w:author="瑋婷 徐" w:date="2025-01-04T22:52:00Z" w16du:dateUtc="2025-01-04T14:52:00Z">
                    <w:rPr>
                      <w:rFonts w:ascii="Arial" w:eastAsia="Arial" w:hAnsi="Arial" w:cs="Arial" w:hint="eastAsia"/>
                      <w:color w:val="000000"/>
                      <w:sz w:val="22"/>
                      <w:szCs w:val="22"/>
                    </w:rPr>
                  </w:rPrChange>
                </w:rPr>
                <w:t>中高海拔</w:t>
              </w:r>
            </w:ins>
          </w:p>
        </w:tc>
      </w:tr>
      <w:tr w:rsidR="00731CCD" w:rsidRPr="00D51403" w14:paraId="65594225" w14:textId="77777777" w:rsidTr="00731CCD">
        <w:tblPrEx>
          <w:tblPrExChange w:id="37245" w:author="瑋婷 徐" w:date="2025-01-04T22:52:00Z" w16du:dateUtc="2025-01-04T14:52:00Z">
            <w:tblPrEx>
              <w:tblW w:w="0" w:type="auto"/>
            </w:tblPrEx>
          </w:tblPrExChange>
        </w:tblPrEx>
        <w:trPr>
          <w:jc w:val="center"/>
          <w:ins w:id="37246" w:author="瑋婷 徐" w:date="2025-01-03T14:57:00Z"/>
          <w:trPrChange w:id="37247" w:author="瑋婷 徐" w:date="2025-01-04T22:52:00Z" w16du:dateUtc="2025-01-04T14:52:00Z">
            <w:trPr>
              <w:gridAfter w:val="0"/>
              <w:jc w:val="center"/>
            </w:trPr>
          </w:trPrChange>
        </w:trPr>
        <w:tc>
          <w:tcPr>
            <w:tcW w:w="117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248" w:author="瑋婷 徐" w:date="2025-01-04T22:52:00Z" w16du:dateUtc="2025-01-04T14:52:00Z">
              <w:tcPr>
                <w:tcW w:w="0" w:type="auto"/>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7B436152"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249" w:author="瑋婷 徐" w:date="2025-01-03T14:57:00Z" w16du:dateUtc="2025-01-03T06:57:00Z"/>
                <w:rFonts w:ascii="Times New Roman" w:hAnsi="Times New Roman" w:cs="Times New Roman"/>
                <w:sz w:val="24"/>
                <w:rPrChange w:id="37250" w:author="瑋婷 徐" w:date="2025-01-04T22:52:00Z" w16du:dateUtc="2025-01-04T14:52:00Z">
                  <w:rPr>
                    <w:ins w:id="37251" w:author="瑋婷 徐" w:date="2025-01-03T14:57:00Z" w16du:dateUtc="2025-01-03T06:57:00Z"/>
                  </w:rPr>
                </w:rPrChange>
              </w:rPr>
              <w:pPrChange w:id="37252"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253" w:author="瑋婷 徐" w:date="2025-01-03T14:57:00Z" w16du:dateUtc="2025-01-03T06:57:00Z">
              <w:r w:rsidRPr="00731CCD">
                <w:rPr>
                  <w:rFonts w:ascii="Times New Roman" w:hAnsi="Times New Roman" w:cs="Times New Roman"/>
                  <w:color w:val="000000"/>
                  <w:sz w:val="24"/>
                  <w:rPrChange w:id="37254" w:author="瑋婷 徐" w:date="2025-01-04T22:52:00Z" w16du:dateUtc="2025-01-04T14:52:00Z">
                    <w:rPr>
                      <w:rFonts w:ascii="Arial" w:eastAsia="Arial" w:hAnsi="Arial" w:cs="Arial"/>
                      <w:color w:val="000000"/>
                      <w:sz w:val="22"/>
                      <w:szCs w:val="22"/>
                    </w:rPr>
                  </w:rPrChange>
                </w:rPr>
                <w:t>MB-H31-12</w:t>
              </w:r>
            </w:ins>
          </w:p>
        </w:tc>
        <w:tc>
          <w:tcPr>
            <w:tcW w:w="1873"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255"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62F97EBF"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256" w:author="瑋婷 徐" w:date="2025-01-03T14:57:00Z" w16du:dateUtc="2025-01-03T06:57:00Z"/>
                <w:rFonts w:ascii="Times New Roman" w:hAnsi="Times New Roman" w:cs="Times New Roman"/>
                <w:sz w:val="24"/>
                <w:rPrChange w:id="37257" w:author="瑋婷 徐" w:date="2025-01-04T22:52:00Z" w16du:dateUtc="2025-01-04T14:52:00Z">
                  <w:rPr>
                    <w:ins w:id="37258" w:author="瑋婷 徐" w:date="2025-01-03T14:57:00Z" w16du:dateUtc="2025-01-03T06:57:00Z"/>
                  </w:rPr>
                </w:rPrChange>
              </w:rPr>
              <w:pPrChange w:id="37259"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260" w:author="瑋婷 徐" w:date="2025-01-03T14:57:00Z" w16du:dateUtc="2025-01-03T06:57:00Z">
              <w:r w:rsidRPr="00731CCD">
                <w:rPr>
                  <w:rFonts w:ascii="Times New Roman" w:hAnsi="Times New Roman" w:cs="Times New Roman"/>
                  <w:color w:val="000000"/>
                  <w:sz w:val="24"/>
                  <w:rPrChange w:id="37261" w:author="瑋婷 徐" w:date="2025-01-04T22:52:00Z" w16du:dateUtc="2025-01-04T14:52:00Z">
                    <w:rPr>
                      <w:rFonts w:ascii="Arial" w:eastAsia="Arial" w:hAnsi="Arial" w:cs="Arial" w:hint="eastAsia"/>
                      <w:color w:val="000000"/>
                      <w:sz w:val="22"/>
                      <w:szCs w:val="22"/>
                    </w:rPr>
                  </w:rPrChange>
                </w:rPr>
                <w:t>金山段</w:t>
              </w:r>
            </w:ins>
          </w:p>
        </w:tc>
        <w:tc>
          <w:tcPr>
            <w:tcW w:w="975"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262" w:author="瑋婷 徐" w:date="2025-01-04T22:52:00Z" w16du:dateUtc="2025-01-04T14:52:00Z">
              <w:tcPr>
                <w:tcW w:w="0" w:type="auto"/>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18805E40"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263" w:author="瑋婷 徐" w:date="2025-01-03T14:57:00Z" w16du:dateUtc="2025-01-03T06:57:00Z"/>
                <w:rFonts w:ascii="Times New Roman" w:hAnsi="Times New Roman" w:cs="Times New Roman"/>
                <w:sz w:val="24"/>
                <w:rPrChange w:id="37264" w:author="瑋婷 徐" w:date="2025-01-04T22:52:00Z" w16du:dateUtc="2025-01-04T14:52:00Z">
                  <w:rPr>
                    <w:ins w:id="37265" w:author="瑋婷 徐" w:date="2025-01-03T14:57:00Z" w16du:dateUtc="2025-01-03T06:57:00Z"/>
                  </w:rPr>
                </w:rPrChange>
              </w:rPr>
              <w:pPrChange w:id="37266"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267" w:author="瑋婷 徐" w:date="2025-01-03T14:57:00Z" w16du:dateUtc="2025-01-03T06:57:00Z">
              <w:r w:rsidRPr="00731CCD">
                <w:rPr>
                  <w:rFonts w:ascii="Times New Roman" w:hAnsi="Times New Roman" w:cs="Times New Roman"/>
                  <w:color w:val="000000"/>
                  <w:sz w:val="24"/>
                  <w:rPrChange w:id="37268" w:author="瑋婷 徐" w:date="2025-01-04T22:52:00Z" w16du:dateUtc="2025-01-04T14:52:00Z">
                    <w:rPr>
                      <w:rFonts w:ascii="Arial" w:eastAsia="Arial" w:hAnsi="Arial" w:cs="Arial" w:hint="eastAsia"/>
                      <w:color w:val="000000"/>
                      <w:sz w:val="22"/>
                      <w:szCs w:val="22"/>
                    </w:rPr>
                  </w:rPrChange>
                </w:rPr>
                <w:t>臺東分署</w:t>
              </w:r>
            </w:ins>
          </w:p>
        </w:tc>
        <w:tc>
          <w:tcPr>
            <w:tcW w:w="975"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269"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0FAC7034"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270" w:author="瑋婷 徐" w:date="2025-01-03T14:57:00Z" w16du:dateUtc="2025-01-03T06:57:00Z"/>
                <w:rFonts w:ascii="Times New Roman" w:hAnsi="Times New Roman" w:cs="Times New Roman"/>
                <w:sz w:val="24"/>
                <w:rPrChange w:id="37271" w:author="瑋婷 徐" w:date="2025-01-04T22:52:00Z" w16du:dateUtc="2025-01-04T14:52:00Z">
                  <w:rPr>
                    <w:ins w:id="37272" w:author="瑋婷 徐" w:date="2025-01-03T14:57:00Z" w16du:dateUtc="2025-01-03T06:57:00Z"/>
                  </w:rPr>
                </w:rPrChange>
              </w:rPr>
              <w:pPrChange w:id="37273"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274" w:author="瑋婷 徐" w:date="2025-01-03T14:57:00Z" w16du:dateUtc="2025-01-03T06:57:00Z">
              <w:r w:rsidRPr="00731CCD">
                <w:rPr>
                  <w:rFonts w:ascii="Times New Roman" w:hAnsi="Times New Roman" w:cs="Times New Roman"/>
                  <w:color w:val="000000"/>
                  <w:sz w:val="24"/>
                  <w:rPrChange w:id="37275" w:author="瑋婷 徐" w:date="2025-01-04T22:52:00Z" w16du:dateUtc="2025-01-04T14:52:00Z">
                    <w:rPr>
                      <w:rFonts w:ascii="Arial" w:eastAsia="Arial" w:hAnsi="Arial" w:cs="Arial" w:hint="eastAsia"/>
                      <w:color w:val="000000"/>
                      <w:sz w:val="22"/>
                      <w:szCs w:val="22"/>
                    </w:rPr>
                  </w:rPrChange>
                </w:rPr>
                <w:t>中高海拔</w:t>
              </w:r>
            </w:ins>
          </w:p>
        </w:tc>
      </w:tr>
      <w:tr w:rsidR="00731CCD" w:rsidRPr="00D51403" w14:paraId="3A51E955" w14:textId="77777777" w:rsidTr="00731CCD">
        <w:tblPrEx>
          <w:tblPrExChange w:id="37276" w:author="瑋婷 徐" w:date="2025-01-04T22:52:00Z" w16du:dateUtc="2025-01-04T14:52:00Z">
            <w:tblPrEx>
              <w:tblW w:w="0" w:type="auto"/>
            </w:tblPrEx>
          </w:tblPrExChange>
        </w:tblPrEx>
        <w:trPr>
          <w:jc w:val="center"/>
          <w:ins w:id="37277" w:author="瑋婷 徐" w:date="2025-01-03T14:57:00Z"/>
          <w:trPrChange w:id="37278" w:author="瑋婷 徐" w:date="2025-01-04T22:52:00Z" w16du:dateUtc="2025-01-04T14:52:00Z">
            <w:trPr>
              <w:gridAfter w:val="0"/>
              <w:jc w:val="center"/>
            </w:trPr>
          </w:trPrChange>
        </w:trPr>
        <w:tc>
          <w:tcPr>
            <w:tcW w:w="117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279" w:author="瑋婷 徐" w:date="2025-01-04T22:52:00Z" w16du:dateUtc="2025-01-04T14:52:00Z">
              <w:tcPr>
                <w:tcW w:w="0" w:type="auto"/>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2C4B7BAE"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280" w:author="瑋婷 徐" w:date="2025-01-03T14:57:00Z" w16du:dateUtc="2025-01-03T06:57:00Z"/>
                <w:rFonts w:ascii="Times New Roman" w:hAnsi="Times New Roman" w:cs="Times New Roman"/>
                <w:sz w:val="24"/>
                <w:rPrChange w:id="37281" w:author="瑋婷 徐" w:date="2025-01-04T22:52:00Z" w16du:dateUtc="2025-01-04T14:52:00Z">
                  <w:rPr>
                    <w:ins w:id="37282" w:author="瑋婷 徐" w:date="2025-01-03T14:57:00Z" w16du:dateUtc="2025-01-03T06:57:00Z"/>
                  </w:rPr>
                </w:rPrChange>
              </w:rPr>
              <w:pPrChange w:id="37283"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284" w:author="瑋婷 徐" w:date="2025-01-03T14:57:00Z" w16du:dateUtc="2025-01-03T06:57:00Z">
              <w:r w:rsidRPr="00731CCD">
                <w:rPr>
                  <w:rFonts w:ascii="Times New Roman" w:hAnsi="Times New Roman" w:cs="Times New Roman"/>
                  <w:color w:val="000000"/>
                  <w:sz w:val="24"/>
                  <w:rPrChange w:id="37285" w:author="瑋婷 徐" w:date="2025-01-04T22:52:00Z" w16du:dateUtc="2025-01-04T14:52:00Z">
                    <w:rPr>
                      <w:rFonts w:ascii="Arial" w:eastAsia="Arial" w:hAnsi="Arial" w:cs="Arial"/>
                      <w:color w:val="000000"/>
                      <w:sz w:val="22"/>
                      <w:szCs w:val="22"/>
                    </w:rPr>
                  </w:rPrChange>
                </w:rPr>
                <w:t>MA-H32-06</w:t>
              </w:r>
            </w:ins>
          </w:p>
        </w:tc>
        <w:tc>
          <w:tcPr>
            <w:tcW w:w="1873"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286"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66D48DD0"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287" w:author="瑋婷 徐" w:date="2025-01-03T14:57:00Z" w16du:dateUtc="2025-01-03T06:57:00Z"/>
                <w:rFonts w:ascii="Times New Roman" w:hAnsi="Times New Roman" w:cs="Times New Roman"/>
                <w:sz w:val="24"/>
                <w:rPrChange w:id="37288" w:author="瑋婷 徐" w:date="2025-01-04T22:52:00Z" w16du:dateUtc="2025-01-04T14:52:00Z">
                  <w:rPr>
                    <w:ins w:id="37289" w:author="瑋婷 徐" w:date="2025-01-03T14:57:00Z" w16du:dateUtc="2025-01-03T06:57:00Z"/>
                  </w:rPr>
                </w:rPrChange>
              </w:rPr>
              <w:pPrChange w:id="37290"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291" w:author="瑋婷 徐" w:date="2025-01-03T14:57:00Z" w16du:dateUtc="2025-01-03T06:57:00Z">
              <w:r w:rsidRPr="00731CCD">
                <w:rPr>
                  <w:rFonts w:ascii="Times New Roman" w:hAnsi="Times New Roman" w:cs="Times New Roman"/>
                  <w:color w:val="000000"/>
                  <w:sz w:val="24"/>
                  <w:rPrChange w:id="37292" w:author="瑋婷 徐" w:date="2025-01-04T22:52:00Z" w16du:dateUtc="2025-01-04T14:52:00Z">
                    <w:rPr>
                      <w:rFonts w:ascii="Arial" w:eastAsia="Arial" w:hAnsi="Arial" w:cs="Arial" w:hint="eastAsia"/>
                      <w:color w:val="000000"/>
                      <w:sz w:val="22"/>
                      <w:szCs w:val="22"/>
                    </w:rPr>
                  </w:rPrChange>
                </w:rPr>
                <w:t>台東</w:t>
              </w:r>
              <w:r w:rsidRPr="00731CCD">
                <w:rPr>
                  <w:rFonts w:ascii="Times New Roman" w:hAnsi="Times New Roman" w:cs="Times New Roman"/>
                  <w:color w:val="000000"/>
                  <w:sz w:val="24"/>
                  <w:rPrChange w:id="37293" w:author="瑋婷 徐" w:date="2025-01-04T22:52:00Z" w16du:dateUtc="2025-01-04T14:52:00Z">
                    <w:rPr>
                      <w:rFonts w:ascii="Arial" w:eastAsia="Arial" w:hAnsi="Arial" w:cs="Arial"/>
                      <w:color w:val="000000"/>
                      <w:sz w:val="22"/>
                      <w:szCs w:val="22"/>
                    </w:rPr>
                  </w:rPrChange>
                </w:rPr>
                <w:t>8</w:t>
              </w:r>
              <w:r w:rsidRPr="00731CCD">
                <w:rPr>
                  <w:rFonts w:ascii="Times New Roman" w:hAnsi="Times New Roman" w:cs="Times New Roman"/>
                  <w:color w:val="000000"/>
                  <w:sz w:val="24"/>
                  <w:rPrChange w:id="37294" w:author="瑋婷 徐" w:date="2025-01-04T22:52:00Z" w16du:dateUtc="2025-01-04T14:52:00Z">
                    <w:rPr>
                      <w:rFonts w:ascii="Arial" w:eastAsia="Arial" w:hAnsi="Arial" w:cs="Arial" w:hint="eastAsia"/>
                      <w:color w:val="000000"/>
                      <w:sz w:val="22"/>
                      <w:szCs w:val="22"/>
                    </w:rPr>
                  </w:rPrChange>
                </w:rPr>
                <w:t>林班</w:t>
              </w:r>
            </w:ins>
          </w:p>
        </w:tc>
        <w:tc>
          <w:tcPr>
            <w:tcW w:w="975"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295" w:author="瑋婷 徐" w:date="2025-01-04T22:52:00Z" w16du:dateUtc="2025-01-04T14:52:00Z">
              <w:tcPr>
                <w:tcW w:w="0" w:type="auto"/>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035148F8"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296" w:author="瑋婷 徐" w:date="2025-01-03T14:57:00Z" w16du:dateUtc="2025-01-03T06:57:00Z"/>
                <w:rFonts w:ascii="Times New Roman" w:hAnsi="Times New Roman" w:cs="Times New Roman"/>
                <w:sz w:val="24"/>
                <w:rPrChange w:id="37297" w:author="瑋婷 徐" w:date="2025-01-04T22:52:00Z" w16du:dateUtc="2025-01-04T14:52:00Z">
                  <w:rPr>
                    <w:ins w:id="37298" w:author="瑋婷 徐" w:date="2025-01-03T14:57:00Z" w16du:dateUtc="2025-01-03T06:57:00Z"/>
                  </w:rPr>
                </w:rPrChange>
              </w:rPr>
              <w:pPrChange w:id="37299"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300" w:author="瑋婷 徐" w:date="2025-01-03T14:57:00Z" w16du:dateUtc="2025-01-03T06:57:00Z">
              <w:r w:rsidRPr="00731CCD">
                <w:rPr>
                  <w:rFonts w:ascii="Times New Roman" w:hAnsi="Times New Roman" w:cs="Times New Roman"/>
                  <w:color w:val="000000"/>
                  <w:sz w:val="24"/>
                  <w:rPrChange w:id="37301" w:author="瑋婷 徐" w:date="2025-01-04T22:52:00Z" w16du:dateUtc="2025-01-04T14:52:00Z">
                    <w:rPr>
                      <w:rFonts w:ascii="Arial" w:eastAsia="Arial" w:hAnsi="Arial" w:cs="Arial" w:hint="eastAsia"/>
                      <w:color w:val="000000"/>
                      <w:sz w:val="22"/>
                      <w:szCs w:val="22"/>
                    </w:rPr>
                  </w:rPrChange>
                </w:rPr>
                <w:t>臺東分署</w:t>
              </w:r>
            </w:ins>
          </w:p>
        </w:tc>
        <w:tc>
          <w:tcPr>
            <w:tcW w:w="975"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302" w:author="瑋婷 徐" w:date="2025-01-04T22:52:00Z" w16du:dateUtc="2025-01-04T14:52:00Z">
              <w:tcPr>
                <w:tcW w:w="0" w:type="auto"/>
                <w:gridSpan w:val="2"/>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606914DA"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303" w:author="瑋婷 徐" w:date="2025-01-03T14:57:00Z" w16du:dateUtc="2025-01-03T06:57:00Z"/>
                <w:rFonts w:ascii="Times New Roman" w:hAnsi="Times New Roman" w:cs="Times New Roman"/>
                <w:sz w:val="24"/>
                <w:rPrChange w:id="37304" w:author="瑋婷 徐" w:date="2025-01-04T22:52:00Z" w16du:dateUtc="2025-01-04T14:52:00Z">
                  <w:rPr>
                    <w:ins w:id="37305" w:author="瑋婷 徐" w:date="2025-01-03T14:57:00Z" w16du:dateUtc="2025-01-03T06:57:00Z"/>
                  </w:rPr>
                </w:rPrChange>
              </w:rPr>
              <w:pPrChange w:id="37306"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307" w:author="瑋婷 徐" w:date="2025-01-03T14:57:00Z" w16du:dateUtc="2025-01-03T06:57:00Z">
              <w:r w:rsidRPr="00731CCD">
                <w:rPr>
                  <w:rFonts w:ascii="Times New Roman" w:hAnsi="Times New Roman" w:cs="Times New Roman"/>
                  <w:color w:val="000000"/>
                  <w:sz w:val="24"/>
                  <w:rPrChange w:id="37308" w:author="瑋婷 徐" w:date="2025-01-04T22:52:00Z" w16du:dateUtc="2025-01-04T14:52:00Z">
                    <w:rPr>
                      <w:rFonts w:ascii="Arial" w:eastAsia="Arial" w:hAnsi="Arial" w:cs="Arial" w:hint="eastAsia"/>
                      <w:color w:val="000000"/>
                      <w:sz w:val="22"/>
                      <w:szCs w:val="22"/>
                    </w:rPr>
                  </w:rPrChange>
                </w:rPr>
                <w:t>低海拔</w:t>
              </w:r>
            </w:ins>
          </w:p>
        </w:tc>
      </w:tr>
      <w:tr w:rsidR="00731CCD" w:rsidRPr="00D51403" w14:paraId="1D270330" w14:textId="77777777" w:rsidTr="00731CCD">
        <w:tblPrEx>
          <w:tblPrExChange w:id="37309" w:author="瑋婷 徐" w:date="2025-01-04T22:52:00Z" w16du:dateUtc="2025-01-04T14:52:00Z">
            <w:tblPrEx>
              <w:tblW w:w="0" w:type="auto"/>
            </w:tblPrEx>
          </w:tblPrExChange>
        </w:tblPrEx>
        <w:trPr>
          <w:jc w:val="center"/>
          <w:ins w:id="37310" w:author="瑋婷 徐" w:date="2025-01-03T14:57:00Z"/>
          <w:trPrChange w:id="37311" w:author="瑋婷 徐" w:date="2025-01-04T22:52:00Z" w16du:dateUtc="2025-01-04T14:52:00Z">
            <w:trPr>
              <w:gridAfter w:val="0"/>
              <w:jc w:val="center"/>
            </w:trPr>
          </w:trPrChange>
        </w:trPr>
        <w:tc>
          <w:tcPr>
            <w:tcW w:w="1177"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312" w:author="瑋婷 徐" w:date="2025-01-04T22:52:00Z" w16du:dateUtc="2025-01-04T14:52:00Z">
              <w:tcPr>
                <w:tcW w:w="0" w:type="auto"/>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73712F34"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313" w:author="瑋婷 徐" w:date="2025-01-03T14:57:00Z" w16du:dateUtc="2025-01-03T06:57:00Z"/>
                <w:rFonts w:ascii="Times New Roman" w:hAnsi="Times New Roman" w:cs="Times New Roman"/>
                <w:sz w:val="24"/>
                <w:rPrChange w:id="37314" w:author="瑋婷 徐" w:date="2025-01-04T22:52:00Z" w16du:dateUtc="2025-01-04T14:52:00Z">
                  <w:rPr>
                    <w:ins w:id="37315" w:author="瑋婷 徐" w:date="2025-01-03T14:57:00Z" w16du:dateUtc="2025-01-03T06:57:00Z"/>
                  </w:rPr>
                </w:rPrChange>
              </w:rPr>
              <w:pPrChange w:id="37316"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317" w:author="瑋婷 徐" w:date="2025-01-03T14:57:00Z" w16du:dateUtc="2025-01-03T06:57:00Z">
              <w:r w:rsidRPr="00731CCD">
                <w:rPr>
                  <w:rFonts w:ascii="Times New Roman" w:hAnsi="Times New Roman" w:cs="Times New Roman"/>
                  <w:color w:val="000000"/>
                  <w:sz w:val="24"/>
                  <w:rPrChange w:id="37318" w:author="瑋婷 徐" w:date="2025-01-04T22:52:00Z" w16du:dateUtc="2025-01-04T14:52:00Z">
                    <w:rPr>
                      <w:rFonts w:ascii="Arial" w:eastAsia="Arial" w:hAnsi="Arial" w:cs="Arial"/>
                      <w:color w:val="000000"/>
                      <w:sz w:val="22"/>
                      <w:szCs w:val="22"/>
                    </w:rPr>
                  </w:rPrChange>
                </w:rPr>
                <w:t>MB-H33-02</w:t>
              </w:r>
            </w:ins>
          </w:p>
        </w:tc>
        <w:tc>
          <w:tcPr>
            <w:tcW w:w="1873"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319" w:author="瑋婷 徐" w:date="2025-01-04T22:52:00Z" w16du:dateUtc="2025-01-04T14:52:00Z">
              <w:tcPr>
                <w:tcW w:w="0" w:type="auto"/>
                <w:gridSpan w:val="2"/>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582CC91D"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320" w:author="瑋婷 徐" w:date="2025-01-03T14:57:00Z" w16du:dateUtc="2025-01-03T06:57:00Z"/>
                <w:rFonts w:ascii="Times New Roman" w:hAnsi="Times New Roman" w:cs="Times New Roman"/>
                <w:sz w:val="24"/>
                <w:rPrChange w:id="37321" w:author="瑋婷 徐" w:date="2025-01-04T22:52:00Z" w16du:dateUtc="2025-01-04T14:52:00Z">
                  <w:rPr>
                    <w:ins w:id="37322" w:author="瑋婷 徐" w:date="2025-01-03T14:57:00Z" w16du:dateUtc="2025-01-03T06:57:00Z"/>
                  </w:rPr>
                </w:rPrChange>
              </w:rPr>
              <w:pPrChange w:id="37323"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324" w:author="瑋婷 徐" w:date="2025-01-03T14:57:00Z" w16du:dateUtc="2025-01-03T06:57:00Z">
              <w:r w:rsidRPr="00731CCD">
                <w:rPr>
                  <w:rFonts w:ascii="Times New Roman" w:hAnsi="Times New Roman" w:cs="Times New Roman"/>
                  <w:color w:val="000000"/>
                  <w:sz w:val="24"/>
                  <w:rPrChange w:id="37325" w:author="瑋婷 徐" w:date="2025-01-04T22:52:00Z" w16du:dateUtc="2025-01-04T14:52:00Z">
                    <w:rPr>
                      <w:rFonts w:ascii="Arial" w:eastAsia="Arial" w:hAnsi="Arial" w:cs="Arial" w:hint="eastAsia"/>
                      <w:color w:val="000000"/>
                      <w:sz w:val="22"/>
                      <w:szCs w:val="22"/>
                    </w:rPr>
                  </w:rPrChange>
                </w:rPr>
                <w:t>錦屏林道</w:t>
              </w:r>
            </w:ins>
          </w:p>
        </w:tc>
        <w:tc>
          <w:tcPr>
            <w:tcW w:w="975"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326" w:author="瑋婷 徐" w:date="2025-01-04T22:52:00Z" w16du:dateUtc="2025-01-04T14:52:00Z">
              <w:tcPr>
                <w:tcW w:w="0" w:type="auto"/>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492C34AD"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327" w:author="瑋婷 徐" w:date="2025-01-03T14:57:00Z" w16du:dateUtc="2025-01-03T06:57:00Z"/>
                <w:rFonts w:ascii="Times New Roman" w:hAnsi="Times New Roman" w:cs="Times New Roman"/>
                <w:sz w:val="24"/>
                <w:rPrChange w:id="37328" w:author="瑋婷 徐" w:date="2025-01-04T22:52:00Z" w16du:dateUtc="2025-01-04T14:52:00Z">
                  <w:rPr>
                    <w:ins w:id="37329" w:author="瑋婷 徐" w:date="2025-01-03T14:57:00Z" w16du:dateUtc="2025-01-03T06:57:00Z"/>
                  </w:rPr>
                </w:rPrChange>
              </w:rPr>
              <w:pPrChange w:id="37330"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331" w:author="瑋婷 徐" w:date="2025-01-03T14:57:00Z" w16du:dateUtc="2025-01-03T06:57:00Z">
              <w:r w:rsidRPr="00731CCD">
                <w:rPr>
                  <w:rFonts w:ascii="Times New Roman" w:hAnsi="Times New Roman" w:cs="Times New Roman"/>
                  <w:color w:val="000000"/>
                  <w:sz w:val="24"/>
                  <w:rPrChange w:id="37332" w:author="瑋婷 徐" w:date="2025-01-04T22:52:00Z" w16du:dateUtc="2025-01-04T14:52:00Z">
                    <w:rPr>
                      <w:rFonts w:ascii="Arial" w:eastAsia="Arial" w:hAnsi="Arial" w:cs="Arial" w:hint="eastAsia"/>
                      <w:color w:val="000000"/>
                      <w:sz w:val="22"/>
                      <w:szCs w:val="22"/>
                    </w:rPr>
                  </w:rPrChange>
                </w:rPr>
                <w:t>臺東分署</w:t>
              </w:r>
            </w:ins>
          </w:p>
        </w:tc>
        <w:tc>
          <w:tcPr>
            <w:tcW w:w="975"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Change w:id="37333" w:author="瑋婷 徐" w:date="2025-01-04T22:52:00Z" w16du:dateUtc="2025-01-04T14:52:00Z">
              <w:tcPr>
                <w:tcW w:w="0" w:type="auto"/>
                <w:gridSpan w:val="2"/>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tcPrChange>
          </w:tcPr>
          <w:p w14:paraId="3FEDB434"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334" w:author="瑋婷 徐" w:date="2025-01-03T14:57:00Z" w16du:dateUtc="2025-01-03T06:57:00Z"/>
                <w:rFonts w:ascii="Times New Roman" w:hAnsi="Times New Roman" w:cs="Times New Roman"/>
                <w:sz w:val="24"/>
                <w:rPrChange w:id="37335" w:author="瑋婷 徐" w:date="2025-01-04T22:52:00Z" w16du:dateUtc="2025-01-04T14:52:00Z">
                  <w:rPr>
                    <w:ins w:id="37336" w:author="瑋婷 徐" w:date="2025-01-03T14:57:00Z" w16du:dateUtc="2025-01-03T06:57:00Z"/>
                  </w:rPr>
                </w:rPrChange>
              </w:rPr>
              <w:pPrChange w:id="37337"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338" w:author="瑋婷 徐" w:date="2025-01-03T14:57:00Z" w16du:dateUtc="2025-01-03T06:57:00Z">
              <w:r w:rsidRPr="00731CCD">
                <w:rPr>
                  <w:rFonts w:ascii="Times New Roman" w:hAnsi="Times New Roman" w:cs="Times New Roman"/>
                  <w:color w:val="000000"/>
                  <w:sz w:val="24"/>
                  <w:rPrChange w:id="37339" w:author="瑋婷 徐" w:date="2025-01-04T22:52:00Z" w16du:dateUtc="2025-01-04T14:52:00Z">
                    <w:rPr>
                      <w:rFonts w:ascii="Arial" w:eastAsia="Arial" w:hAnsi="Arial" w:cs="Arial" w:hint="eastAsia"/>
                      <w:color w:val="000000"/>
                      <w:sz w:val="22"/>
                      <w:szCs w:val="22"/>
                    </w:rPr>
                  </w:rPrChange>
                </w:rPr>
                <w:t>中高海拔</w:t>
              </w:r>
            </w:ins>
          </w:p>
        </w:tc>
      </w:tr>
      <w:tr w:rsidR="00731CCD" w:rsidRPr="00D51403" w14:paraId="6FB970F0" w14:textId="77777777" w:rsidTr="00731CCD">
        <w:tblPrEx>
          <w:tblPrExChange w:id="37340" w:author="瑋婷 徐" w:date="2025-01-04T22:52:00Z" w16du:dateUtc="2025-01-04T14:52:00Z">
            <w:tblPrEx>
              <w:tblW w:w="0" w:type="auto"/>
            </w:tblPrEx>
          </w:tblPrExChange>
        </w:tblPrEx>
        <w:trPr>
          <w:jc w:val="center"/>
          <w:ins w:id="37341" w:author="瑋婷 徐" w:date="2025-01-03T14:57:00Z"/>
          <w:trPrChange w:id="37342" w:author="瑋婷 徐" w:date="2025-01-04T22:52:00Z" w16du:dateUtc="2025-01-04T14:52:00Z">
            <w:trPr>
              <w:gridAfter w:val="0"/>
              <w:jc w:val="center"/>
            </w:trPr>
          </w:trPrChange>
        </w:trPr>
        <w:tc>
          <w:tcPr>
            <w:tcW w:w="1177" w:type="pct"/>
            <w:tcBorders>
              <w:bottom w:val="single" w:sz="4" w:space="0" w:color="auto"/>
            </w:tcBorders>
            <w:shd w:val="clear" w:color="auto" w:fill="D9D9D9" w:themeFill="background1" w:themeFillShade="D9"/>
            <w:tcMar>
              <w:top w:w="0" w:type="dxa"/>
              <w:left w:w="0" w:type="dxa"/>
              <w:bottom w:w="0" w:type="dxa"/>
              <w:right w:w="0" w:type="dxa"/>
            </w:tcMar>
            <w:vAlign w:val="center"/>
            <w:tcPrChange w:id="37343" w:author="瑋婷 徐" w:date="2025-01-04T22:52:00Z" w16du:dateUtc="2025-01-04T14:52:00Z">
              <w:tcPr>
                <w:tcW w:w="0" w:type="auto"/>
                <w:tcBorders>
                  <w:bottom w:val="single" w:sz="4" w:space="0" w:color="auto"/>
                </w:tcBorders>
                <w:shd w:val="clear" w:color="auto" w:fill="D9D9D9" w:themeFill="background1" w:themeFillShade="D9"/>
                <w:tcMar>
                  <w:top w:w="0" w:type="dxa"/>
                  <w:left w:w="0" w:type="dxa"/>
                  <w:bottom w:w="0" w:type="dxa"/>
                  <w:right w:w="0" w:type="dxa"/>
                </w:tcMar>
                <w:vAlign w:val="center"/>
              </w:tcPr>
            </w:tcPrChange>
          </w:tcPr>
          <w:p w14:paraId="7CB2092C"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344" w:author="瑋婷 徐" w:date="2025-01-03T14:57:00Z" w16du:dateUtc="2025-01-03T06:57:00Z"/>
                <w:rFonts w:ascii="Times New Roman" w:hAnsi="Times New Roman" w:cs="Times New Roman"/>
                <w:sz w:val="24"/>
                <w:rPrChange w:id="37345" w:author="瑋婷 徐" w:date="2025-01-04T22:52:00Z" w16du:dateUtc="2025-01-04T14:52:00Z">
                  <w:rPr>
                    <w:ins w:id="37346" w:author="瑋婷 徐" w:date="2025-01-03T14:57:00Z" w16du:dateUtc="2025-01-03T06:57:00Z"/>
                  </w:rPr>
                </w:rPrChange>
              </w:rPr>
              <w:pPrChange w:id="37347"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348" w:author="瑋婷 徐" w:date="2025-01-03T14:57:00Z" w16du:dateUtc="2025-01-03T06:57:00Z">
              <w:r w:rsidRPr="00731CCD">
                <w:rPr>
                  <w:rFonts w:ascii="Times New Roman" w:hAnsi="Times New Roman" w:cs="Times New Roman"/>
                  <w:color w:val="000000"/>
                  <w:sz w:val="24"/>
                  <w:rPrChange w:id="37349" w:author="瑋婷 徐" w:date="2025-01-04T22:52:00Z" w16du:dateUtc="2025-01-04T14:52:00Z">
                    <w:rPr>
                      <w:rFonts w:ascii="Arial" w:eastAsia="Arial" w:hAnsi="Arial" w:cs="Arial"/>
                      <w:color w:val="000000"/>
                      <w:sz w:val="22"/>
                      <w:szCs w:val="22"/>
                    </w:rPr>
                  </w:rPrChange>
                </w:rPr>
                <w:t>MA-H34-01</w:t>
              </w:r>
            </w:ins>
          </w:p>
        </w:tc>
        <w:tc>
          <w:tcPr>
            <w:tcW w:w="1873" w:type="pct"/>
            <w:tcBorders>
              <w:bottom w:val="single" w:sz="4" w:space="0" w:color="auto"/>
            </w:tcBorders>
            <w:shd w:val="clear" w:color="auto" w:fill="D9D9D9" w:themeFill="background1" w:themeFillShade="D9"/>
            <w:tcMar>
              <w:top w:w="0" w:type="dxa"/>
              <w:left w:w="0" w:type="dxa"/>
              <w:bottom w:w="0" w:type="dxa"/>
              <w:right w:w="0" w:type="dxa"/>
            </w:tcMar>
            <w:vAlign w:val="center"/>
            <w:tcPrChange w:id="37350" w:author="瑋婷 徐" w:date="2025-01-04T22:52:00Z" w16du:dateUtc="2025-01-04T14:52:00Z">
              <w:tcPr>
                <w:tcW w:w="0" w:type="auto"/>
                <w:gridSpan w:val="2"/>
                <w:tcBorders>
                  <w:bottom w:val="single" w:sz="4" w:space="0" w:color="auto"/>
                </w:tcBorders>
                <w:shd w:val="clear" w:color="auto" w:fill="D9D9D9" w:themeFill="background1" w:themeFillShade="D9"/>
                <w:tcMar>
                  <w:top w:w="0" w:type="dxa"/>
                  <w:left w:w="0" w:type="dxa"/>
                  <w:bottom w:w="0" w:type="dxa"/>
                  <w:right w:w="0" w:type="dxa"/>
                </w:tcMar>
                <w:vAlign w:val="center"/>
              </w:tcPr>
            </w:tcPrChange>
          </w:tcPr>
          <w:p w14:paraId="5516DACA"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351" w:author="瑋婷 徐" w:date="2025-01-03T14:57:00Z" w16du:dateUtc="2025-01-03T06:57:00Z"/>
                <w:rFonts w:ascii="Times New Roman" w:hAnsi="Times New Roman" w:cs="Times New Roman"/>
                <w:sz w:val="24"/>
                <w:rPrChange w:id="37352" w:author="瑋婷 徐" w:date="2025-01-04T22:52:00Z" w16du:dateUtc="2025-01-04T14:52:00Z">
                  <w:rPr>
                    <w:ins w:id="37353" w:author="瑋婷 徐" w:date="2025-01-03T14:57:00Z" w16du:dateUtc="2025-01-03T06:57:00Z"/>
                  </w:rPr>
                </w:rPrChange>
              </w:rPr>
              <w:pPrChange w:id="37354"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355" w:author="瑋婷 徐" w:date="2025-01-03T14:57:00Z" w16du:dateUtc="2025-01-03T06:57:00Z">
              <w:r w:rsidRPr="00731CCD">
                <w:rPr>
                  <w:rFonts w:ascii="Times New Roman" w:hAnsi="Times New Roman" w:cs="Times New Roman"/>
                  <w:color w:val="000000"/>
                  <w:sz w:val="24"/>
                  <w:rPrChange w:id="37356" w:author="瑋婷 徐" w:date="2025-01-04T22:52:00Z" w16du:dateUtc="2025-01-04T14:52:00Z">
                    <w:rPr>
                      <w:rFonts w:ascii="Arial" w:eastAsia="Arial" w:hAnsi="Arial" w:cs="Arial" w:hint="eastAsia"/>
                      <w:color w:val="000000"/>
                      <w:sz w:val="22"/>
                      <w:szCs w:val="22"/>
                    </w:rPr>
                  </w:rPrChange>
                </w:rPr>
                <w:t>成功事業區</w:t>
              </w:r>
              <w:r w:rsidRPr="00731CCD">
                <w:rPr>
                  <w:rFonts w:ascii="Times New Roman" w:hAnsi="Times New Roman" w:cs="Times New Roman"/>
                  <w:color w:val="000000"/>
                  <w:sz w:val="24"/>
                  <w:rPrChange w:id="37357" w:author="瑋婷 徐" w:date="2025-01-04T22:52:00Z" w16du:dateUtc="2025-01-04T14:52:00Z">
                    <w:rPr>
                      <w:rFonts w:ascii="Arial" w:eastAsia="Arial" w:hAnsi="Arial" w:cs="Arial"/>
                      <w:color w:val="000000"/>
                      <w:sz w:val="22"/>
                      <w:szCs w:val="22"/>
                    </w:rPr>
                  </w:rPrChange>
                </w:rPr>
                <w:t>13</w:t>
              </w:r>
              <w:r w:rsidRPr="00731CCD">
                <w:rPr>
                  <w:rFonts w:ascii="Times New Roman" w:hAnsi="Times New Roman" w:cs="Times New Roman"/>
                  <w:color w:val="000000"/>
                  <w:sz w:val="24"/>
                  <w:rPrChange w:id="37358" w:author="瑋婷 徐" w:date="2025-01-04T22:52:00Z" w16du:dateUtc="2025-01-04T14:52:00Z">
                    <w:rPr>
                      <w:rFonts w:ascii="Arial" w:eastAsia="Arial" w:hAnsi="Arial" w:cs="Arial" w:hint="eastAsia"/>
                      <w:color w:val="000000"/>
                      <w:sz w:val="22"/>
                      <w:szCs w:val="22"/>
                    </w:rPr>
                  </w:rPrChange>
                </w:rPr>
                <w:t>林班</w:t>
              </w:r>
            </w:ins>
          </w:p>
        </w:tc>
        <w:tc>
          <w:tcPr>
            <w:tcW w:w="975" w:type="pct"/>
            <w:tcBorders>
              <w:bottom w:val="single" w:sz="4" w:space="0" w:color="auto"/>
            </w:tcBorders>
            <w:shd w:val="clear" w:color="auto" w:fill="D9D9D9" w:themeFill="background1" w:themeFillShade="D9"/>
            <w:tcMar>
              <w:top w:w="0" w:type="dxa"/>
              <w:left w:w="0" w:type="dxa"/>
              <w:bottom w:w="0" w:type="dxa"/>
              <w:right w:w="0" w:type="dxa"/>
            </w:tcMar>
            <w:vAlign w:val="center"/>
            <w:tcPrChange w:id="37359" w:author="瑋婷 徐" w:date="2025-01-04T22:52:00Z" w16du:dateUtc="2025-01-04T14:52:00Z">
              <w:tcPr>
                <w:tcW w:w="0" w:type="auto"/>
                <w:tcBorders>
                  <w:bottom w:val="single" w:sz="4" w:space="0" w:color="auto"/>
                </w:tcBorders>
                <w:shd w:val="clear" w:color="auto" w:fill="D9D9D9" w:themeFill="background1" w:themeFillShade="D9"/>
                <w:tcMar>
                  <w:top w:w="0" w:type="dxa"/>
                  <w:left w:w="0" w:type="dxa"/>
                  <w:bottom w:w="0" w:type="dxa"/>
                  <w:right w:w="0" w:type="dxa"/>
                </w:tcMar>
                <w:vAlign w:val="center"/>
              </w:tcPr>
            </w:tcPrChange>
          </w:tcPr>
          <w:p w14:paraId="68D45052"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360" w:author="瑋婷 徐" w:date="2025-01-03T14:57:00Z" w16du:dateUtc="2025-01-03T06:57:00Z"/>
                <w:rFonts w:ascii="Times New Roman" w:hAnsi="Times New Roman" w:cs="Times New Roman"/>
                <w:sz w:val="24"/>
                <w:rPrChange w:id="37361" w:author="瑋婷 徐" w:date="2025-01-04T22:52:00Z" w16du:dateUtc="2025-01-04T14:52:00Z">
                  <w:rPr>
                    <w:ins w:id="37362" w:author="瑋婷 徐" w:date="2025-01-03T14:57:00Z" w16du:dateUtc="2025-01-03T06:57:00Z"/>
                  </w:rPr>
                </w:rPrChange>
              </w:rPr>
              <w:pPrChange w:id="37363"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364" w:author="瑋婷 徐" w:date="2025-01-03T14:57:00Z" w16du:dateUtc="2025-01-03T06:57:00Z">
              <w:r w:rsidRPr="00731CCD">
                <w:rPr>
                  <w:rFonts w:ascii="Times New Roman" w:hAnsi="Times New Roman" w:cs="Times New Roman"/>
                  <w:color w:val="000000"/>
                  <w:sz w:val="24"/>
                  <w:rPrChange w:id="37365" w:author="瑋婷 徐" w:date="2025-01-04T22:52:00Z" w16du:dateUtc="2025-01-04T14:52:00Z">
                    <w:rPr>
                      <w:rFonts w:ascii="Arial" w:eastAsia="Arial" w:hAnsi="Arial" w:cs="Arial" w:hint="eastAsia"/>
                      <w:color w:val="000000"/>
                      <w:sz w:val="22"/>
                      <w:szCs w:val="22"/>
                    </w:rPr>
                  </w:rPrChange>
                </w:rPr>
                <w:t>臺東分署</w:t>
              </w:r>
            </w:ins>
          </w:p>
        </w:tc>
        <w:tc>
          <w:tcPr>
            <w:tcW w:w="975" w:type="pct"/>
            <w:tcBorders>
              <w:bottom w:val="single" w:sz="4" w:space="0" w:color="auto"/>
            </w:tcBorders>
            <w:shd w:val="clear" w:color="auto" w:fill="D9D9D9" w:themeFill="background1" w:themeFillShade="D9"/>
            <w:tcMar>
              <w:top w:w="0" w:type="dxa"/>
              <w:left w:w="0" w:type="dxa"/>
              <w:bottom w:w="0" w:type="dxa"/>
              <w:right w:w="0" w:type="dxa"/>
            </w:tcMar>
            <w:vAlign w:val="center"/>
            <w:tcPrChange w:id="37366" w:author="瑋婷 徐" w:date="2025-01-04T22:52:00Z" w16du:dateUtc="2025-01-04T14:52:00Z">
              <w:tcPr>
                <w:tcW w:w="0" w:type="auto"/>
                <w:gridSpan w:val="2"/>
                <w:tcBorders>
                  <w:bottom w:val="single" w:sz="4" w:space="0" w:color="auto"/>
                </w:tcBorders>
                <w:shd w:val="clear" w:color="auto" w:fill="D9D9D9" w:themeFill="background1" w:themeFillShade="D9"/>
                <w:tcMar>
                  <w:top w:w="0" w:type="dxa"/>
                  <w:left w:w="0" w:type="dxa"/>
                  <w:bottom w:w="0" w:type="dxa"/>
                  <w:right w:w="0" w:type="dxa"/>
                </w:tcMar>
                <w:vAlign w:val="center"/>
              </w:tcPr>
            </w:tcPrChange>
          </w:tcPr>
          <w:p w14:paraId="341A4AEF" w14:textId="77777777" w:rsidR="00AA385F" w:rsidRPr="00731CCD" w:rsidRDefault="00AA385F" w:rsidP="00731CCD">
            <w:pPr>
              <w:pBdr>
                <w:top w:val="none" w:sz="0" w:space="0" w:color="000000"/>
                <w:left w:val="none" w:sz="0" w:space="0" w:color="000000"/>
                <w:bottom w:val="none" w:sz="0" w:space="0" w:color="000000"/>
                <w:right w:val="none" w:sz="0" w:space="0" w:color="000000"/>
              </w:pBdr>
              <w:spacing w:before="100" w:after="100"/>
              <w:ind w:left="100" w:right="100"/>
              <w:jc w:val="center"/>
              <w:rPr>
                <w:ins w:id="37367" w:author="瑋婷 徐" w:date="2025-01-03T14:57:00Z" w16du:dateUtc="2025-01-03T06:57:00Z"/>
                <w:rFonts w:ascii="Times New Roman" w:hAnsi="Times New Roman" w:cs="Times New Roman"/>
                <w:sz w:val="24"/>
                <w:rPrChange w:id="37368" w:author="瑋婷 徐" w:date="2025-01-04T22:52:00Z" w16du:dateUtc="2025-01-04T14:52:00Z">
                  <w:rPr>
                    <w:ins w:id="37369" w:author="瑋婷 徐" w:date="2025-01-03T14:57:00Z" w16du:dateUtc="2025-01-03T06:57:00Z"/>
                  </w:rPr>
                </w:rPrChange>
              </w:rPr>
              <w:pPrChange w:id="37370" w:author="瑋婷 徐" w:date="2025-01-04T22:52:00Z" w16du:dateUtc="2025-01-04T14:52:00Z">
                <w:pPr>
                  <w:pBdr>
                    <w:top w:val="none" w:sz="0" w:space="0" w:color="000000"/>
                    <w:left w:val="none" w:sz="0" w:space="0" w:color="000000"/>
                    <w:bottom w:val="none" w:sz="0" w:space="0" w:color="000000"/>
                    <w:right w:val="none" w:sz="0" w:space="0" w:color="000000"/>
                  </w:pBdr>
                  <w:spacing w:before="100" w:after="100"/>
                  <w:ind w:left="100" w:right="100"/>
                </w:pPr>
              </w:pPrChange>
            </w:pPr>
            <w:ins w:id="37371" w:author="瑋婷 徐" w:date="2025-01-03T14:57:00Z" w16du:dateUtc="2025-01-03T06:57:00Z">
              <w:r w:rsidRPr="00731CCD">
                <w:rPr>
                  <w:rFonts w:ascii="Times New Roman" w:hAnsi="Times New Roman" w:cs="Times New Roman"/>
                  <w:color w:val="000000"/>
                  <w:sz w:val="24"/>
                  <w:rPrChange w:id="37372" w:author="瑋婷 徐" w:date="2025-01-04T22:52:00Z" w16du:dateUtc="2025-01-04T14:52:00Z">
                    <w:rPr>
                      <w:rFonts w:ascii="Arial" w:eastAsia="Arial" w:hAnsi="Arial" w:cs="Arial" w:hint="eastAsia"/>
                      <w:color w:val="000000"/>
                      <w:sz w:val="22"/>
                      <w:szCs w:val="22"/>
                    </w:rPr>
                  </w:rPrChange>
                </w:rPr>
                <w:t>低海拔</w:t>
              </w:r>
            </w:ins>
          </w:p>
        </w:tc>
      </w:tr>
    </w:tbl>
    <w:p w14:paraId="0E2415E7" w14:textId="77777777" w:rsidR="00D93FCC" w:rsidRDefault="00D93FCC">
      <w:pPr>
        <w:rPr>
          <w:ins w:id="37373" w:author="瑋婷 徐" w:date="2025-01-03T14:57:00Z" w16du:dateUtc="2025-01-03T06:57:00Z"/>
          <w:rFonts w:eastAsiaTheme="minorEastAsia"/>
        </w:rPr>
      </w:pPr>
    </w:p>
    <w:p w14:paraId="32EF37AB" w14:textId="77777777" w:rsidR="00AA385F" w:rsidRDefault="00AA385F">
      <w:pPr>
        <w:rPr>
          <w:ins w:id="37374" w:author="瑋婷 徐" w:date="2025-01-03T14:57:00Z" w16du:dateUtc="2025-01-03T06:57:00Z"/>
          <w:rFonts w:eastAsiaTheme="minorEastAsia"/>
        </w:rPr>
      </w:pPr>
    </w:p>
    <w:p w14:paraId="48C8E323" w14:textId="77777777" w:rsidR="00AA385F" w:rsidRPr="00AA385F" w:rsidRDefault="00AA385F">
      <w:pPr>
        <w:rPr>
          <w:rFonts w:eastAsiaTheme="minorEastAsia"/>
          <w:rPrChange w:id="37375" w:author="瑋婷 徐" w:date="2025-01-03T14:57:00Z" w16du:dateUtc="2025-01-03T06:57:00Z">
            <w:rPr/>
          </w:rPrChange>
        </w:rPr>
        <w:sectPr w:rsidR="00AA385F" w:rsidRPr="00AA385F">
          <w:footerReference w:type="default" r:id="rId24"/>
          <w:footerReference w:type="first" r:id="rId25"/>
          <w:pgSz w:w="11906" w:h="16838"/>
          <w:pgMar w:top="1440" w:right="1800" w:bottom="1440" w:left="1800" w:header="0" w:footer="992" w:gutter="0"/>
          <w:cols w:space="720"/>
          <w:formProt w:val="0"/>
          <w:docGrid w:type="lines" w:linePitch="360"/>
        </w:sectPr>
      </w:pPr>
    </w:p>
    <w:p w14:paraId="5DBE8B95" w14:textId="6FA27EC5" w:rsidR="00D93FCC" w:rsidRDefault="002435EC">
      <w:p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表</w:t>
      </w:r>
      <w:r>
        <w:rPr>
          <w:rFonts w:ascii="Times New Roman" w:eastAsia="標楷體" w:hAnsi="Times New Roman" w:cs="Times New Roman"/>
        </w:rPr>
        <w:t>14</w:t>
      </w:r>
      <w:r>
        <w:rPr>
          <w:rFonts w:ascii="Times New Roman" w:eastAsia="標楷體" w:hAnsi="Times New Roman" w:cs="Times New Roman"/>
        </w:rPr>
        <w:t>、</w:t>
      </w:r>
      <w:r>
        <w:rPr>
          <w:rFonts w:ascii="Times New Roman" w:eastAsia="標楷體" w:hAnsi="Times New Roman" w:cs="Times New Roman"/>
        </w:rPr>
        <w:t>202</w:t>
      </w:r>
      <w:del w:id="37376" w:author="瑋婷 徐" w:date="2025-01-03T15:02:00Z" w16du:dateUtc="2025-01-03T07:02:00Z">
        <w:r w:rsidDel="00AA385F">
          <w:rPr>
            <w:rFonts w:ascii="Times New Roman" w:eastAsia="標楷體" w:hAnsi="Times New Roman" w:cs="Times New Roman"/>
          </w:rPr>
          <w:delText>3</w:delText>
        </w:r>
      </w:del>
      <w:ins w:id="37377" w:author="瑋婷 徐" w:date="2025-01-03T15:02:00Z" w16du:dateUtc="2025-01-03T07:02:00Z">
        <w:r w:rsidR="00AA385F">
          <w:rPr>
            <w:rFonts w:ascii="Times New Roman" w:eastAsia="標楷體" w:hAnsi="Times New Roman" w:cs="Times New Roman" w:hint="eastAsia"/>
          </w:rPr>
          <w:t>4</w:t>
        </w:r>
      </w:ins>
      <w:r>
        <w:rPr>
          <w:rFonts w:ascii="Times New Roman" w:eastAsia="標楷體" w:hAnsi="Times New Roman" w:cs="Times New Roman"/>
        </w:rPr>
        <w:t>年繁殖鳥類調查</w:t>
      </w:r>
      <w:r w:rsidR="00EC57E2">
        <w:rPr>
          <w:rFonts w:ascii="標楷體" w:eastAsia="標楷體" w:hAnsi="標楷體" w:cs="Times New Roman" w:hint="eastAsia"/>
        </w:rPr>
        <w:t>，</w:t>
      </w:r>
      <w:ins w:id="37378" w:author="瑋婷 徐" w:date="2025-01-03T15:04:00Z" w16du:dateUtc="2025-01-03T07:04:00Z">
        <w:r w:rsidR="00AA385F">
          <w:rPr>
            <w:rFonts w:ascii="標楷體" w:eastAsia="標楷體" w:hAnsi="標楷體" w:cs="Times New Roman" w:hint="eastAsia"/>
          </w:rPr>
          <w:t>宜蘭</w:t>
        </w:r>
      </w:ins>
      <w:ins w:id="37379" w:author="瑋婷 徐" w:date="2025-01-03T15:03:00Z" w16du:dateUtc="2025-01-03T07:03:00Z">
        <w:r w:rsidR="00AA385F">
          <w:rPr>
            <w:rFonts w:ascii="標楷體" w:eastAsia="標楷體" w:hAnsi="標楷體" w:cs="Times New Roman" w:hint="eastAsia"/>
          </w:rPr>
          <w:t>分署鳥種紀錄的數量及</w:t>
        </w:r>
      </w:ins>
      <w:r>
        <w:rPr>
          <w:rFonts w:ascii="Times New Roman" w:eastAsia="標楷體" w:hAnsi="Times New Roman" w:cs="Times New Roman"/>
        </w:rPr>
        <w:t>出現</w:t>
      </w:r>
      <w:r w:rsidR="00EC57E2">
        <w:rPr>
          <w:rFonts w:ascii="Times New Roman" w:eastAsia="標楷體" w:hAnsi="Times New Roman" w:cs="Times New Roman" w:hint="eastAsia"/>
        </w:rPr>
        <w:t>樣區</w:t>
      </w:r>
      <w:r w:rsidR="000B1893">
        <w:rPr>
          <w:rFonts w:ascii="Times New Roman" w:eastAsia="標楷體" w:hAnsi="Times New Roman" w:cs="Times New Roman" w:hint="eastAsia"/>
        </w:rPr>
        <w:t>占比</w:t>
      </w:r>
      <w:del w:id="37380" w:author="瑋婷 徐" w:date="2025-01-03T15:03:00Z" w16du:dateUtc="2025-01-03T07:03:00Z">
        <w:r w:rsidDel="00AA385F">
          <w:rPr>
            <w:rFonts w:ascii="Times New Roman" w:eastAsia="標楷體" w:hAnsi="Times New Roman" w:cs="Times New Roman"/>
          </w:rPr>
          <w:delText>前</w:delText>
        </w:r>
        <w:r w:rsidDel="00AA385F">
          <w:rPr>
            <w:rFonts w:ascii="Times New Roman" w:eastAsia="標楷體" w:hAnsi="Times New Roman" w:cs="Times New Roman"/>
          </w:rPr>
          <w:delText>10</w:delText>
        </w:r>
        <w:r w:rsidDel="00AA385F">
          <w:rPr>
            <w:rFonts w:ascii="Times New Roman" w:eastAsia="標楷體" w:hAnsi="Times New Roman" w:cs="Times New Roman"/>
          </w:rPr>
          <w:delText>名</w:delText>
        </w:r>
        <w:r w:rsidR="00EC57E2" w:rsidDel="00AA385F">
          <w:rPr>
            <w:rFonts w:ascii="Times New Roman" w:eastAsia="標楷體" w:hAnsi="Times New Roman" w:cs="Times New Roman"/>
          </w:rPr>
          <w:delText>的</w:delText>
        </w:r>
        <w:r w:rsidDel="00AA385F">
          <w:rPr>
            <w:rFonts w:ascii="Times New Roman" w:eastAsia="標楷體" w:hAnsi="Times New Roman" w:cs="Times New Roman"/>
          </w:rPr>
          <w:delText>鳥種</w:delText>
        </w:r>
      </w:del>
    </w:p>
    <w:tbl>
      <w:tblPr>
        <w:tblStyle w:val="Table"/>
        <w:tblW w:w="5000" w:type="pct"/>
        <w:jc w:val="center"/>
        <w:tblLook w:val="0420" w:firstRow="1" w:lastRow="0" w:firstColumn="0" w:lastColumn="0" w:noHBand="0" w:noVBand="1"/>
        <w:tblPrChange w:id="37381" w:author="瑋婷 徐" w:date="2025-01-04T21:47:00Z" w16du:dateUtc="2025-01-04T13:47:00Z">
          <w:tblPr>
            <w:tblStyle w:val="Table"/>
            <w:tblW w:w="0" w:type="auto"/>
            <w:jc w:val="center"/>
            <w:tblLook w:val="0420" w:firstRow="1" w:lastRow="0" w:firstColumn="0" w:lastColumn="0" w:noHBand="0" w:noVBand="1"/>
          </w:tblPr>
        </w:tblPrChange>
      </w:tblPr>
      <w:tblGrid>
        <w:gridCol w:w="3550"/>
        <w:gridCol w:w="2739"/>
        <w:gridCol w:w="2017"/>
        <w:tblGridChange w:id="37382">
          <w:tblGrid>
            <w:gridCol w:w="1200"/>
            <w:gridCol w:w="926"/>
            <w:gridCol w:w="682"/>
            <w:gridCol w:w="742"/>
            <w:gridCol w:w="2739"/>
            <w:gridCol w:w="2017"/>
          </w:tblGrid>
        </w:tblGridChange>
      </w:tblGrid>
      <w:tr w:rsidR="00832762" w:rsidRPr="00D47E7D" w14:paraId="594754FA" w14:textId="77777777" w:rsidTr="00832762">
        <w:trPr>
          <w:cnfStyle w:val="100000000000" w:firstRow="1" w:lastRow="0" w:firstColumn="0" w:lastColumn="0" w:oddVBand="0" w:evenVBand="0" w:oddHBand="0" w:evenHBand="0" w:firstRowFirstColumn="0" w:firstRowLastColumn="0" w:lastRowFirstColumn="0" w:lastRowLastColumn="0"/>
          <w:tblHeader/>
          <w:jc w:val="center"/>
          <w:ins w:id="37383" w:author="瑋婷 徐" w:date="2025-01-04T16:44:00Z"/>
          <w:trPrChange w:id="37384" w:author="瑋婷 徐" w:date="2025-01-04T21:47:00Z" w16du:dateUtc="2025-01-04T13:47:00Z">
            <w:trPr>
              <w:gridAfter w:val="0"/>
              <w:tblHeader/>
              <w:jc w:val="center"/>
            </w:trPr>
          </w:trPrChange>
        </w:trPr>
        <w:tc>
          <w:tcPr>
            <w:tcW w:w="213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37385" w:author="瑋婷 徐" w:date="2025-01-04T21:47:00Z" w16du:dateUtc="2025-01-04T13:47:00Z">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7D7591D1" w14:textId="31D3C67F"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cnfStyle w:val="100000000000" w:firstRow="1" w:lastRow="0" w:firstColumn="0" w:lastColumn="0" w:oddVBand="0" w:evenVBand="0" w:oddHBand="0" w:evenHBand="0" w:firstRowFirstColumn="0" w:firstRowLastColumn="0" w:lastRowFirstColumn="0" w:lastRowLastColumn="0"/>
              <w:rPr>
                <w:ins w:id="37386" w:author="瑋婷 徐" w:date="2025-01-04T16:44:00Z" w16du:dateUtc="2025-01-04T08:44:00Z"/>
                <w:rFonts w:ascii="Times New Roman" w:eastAsia="標楷體" w:hAnsi="Times New Roman" w:cs="Times New Roman"/>
                <w:sz w:val="24"/>
                <w:rPrChange w:id="37387" w:author="瑋婷 徐" w:date="2025-01-04T16:45:00Z" w16du:dateUtc="2025-01-04T08:45:00Z">
                  <w:rPr>
                    <w:ins w:id="37388" w:author="瑋婷 徐" w:date="2025-01-04T16:44:00Z" w16du:dateUtc="2025-01-04T08:44:00Z"/>
                  </w:rPr>
                </w:rPrChange>
              </w:rPr>
              <w:pPrChange w:id="37389"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cnfStyle w:val="100000000000" w:firstRow="1" w:lastRow="0" w:firstColumn="0" w:lastColumn="0" w:oddVBand="0" w:evenVBand="0" w:oddHBand="0" w:evenHBand="0" w:firstRowFirstColumn="0" w:firstRowLastColumn="0" w:lastRowFirstColumn="0" w:lastRowLastColumn="0"/>
                </w:pPr>
              </w:pPrChange>
            </w:pPr>
            <w:ins w:id="37390" w:author="瑋婷 徐" w:date="2025-01-04T16:46:00Z" w16du:dateUtc="2025-01-04T08:46:00Z">
              <w:r w:rsidRPr="00D47E7D">
                <w:rPr>
                  <w:rFonts w:ascii="Times New Roman" w:eastAsia="標楷體" w:hAnsi="Times New Roman" w:cs="Times New Roman" w:hint="eastAsia"/>
                  <w:color w:val="000000"/>
                  <w:sz w:val="24"/>
                </w:rPr>
                <w:t>鳥種名</w:t>
              </w:r>
            </w:ins>
          </w:p>
        </w:tc>
        <w:tc>
          <w:tcPr>
            <w:tcW w:w="164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37391" w:author="瑋婷 徐" w:date="2025-01-04T21:47:00Z" w16du:dateUtc="2025-01-04T13:47:00Z">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2714AAE9" w14:textId="5B8AE813"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cnfStyle w:val="100000000000" w:firstRow="1" w:lastRow="0" w:firstColumn="0" w:lastColumn="0" w:oddVBand="0" w:evenVBand="0" w:oddHBand="0" w:evenHBand="0" w:firstRowFirstColumn="0" w:firstRowLastColumn="0" w:lastRowFirstColumn="0" w:lastRowLastColumn="0"/>
              <w:rPr>
                <w:ins w:id="37392" w:author="瑋婷 徐" w:date="2025-01-04T16:44:00Z" w16du:dateUtc="2025-01-04T08:44:00Z"/>
                <w:rFonts w:ascii="Times New Roman" w:eastAsia="標楷體" w:hAnsi="Times New Roman" w:cs="Times New Roman"/>
                <w:sz w:val="24"/>
                <w:rPrChange w:id="37393" w:author="瑋婷 徐" w:date="2025-01-04T16:45:00Z" w16du:dateUtc="2025-01-04T08:45:00Z">
                  <w:rPr>
                    <w:ins w:id="37394" w:author="瑋婷 徐" w:date="2025-01-04T16:44:00Z" w16du:dateUtc="2025-01-04T08:44:00Z"/>
                  </w:rPr>
                </w:rPrChange>
              </w:rPr>
              <w:pPrChange w:id="37395"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cnfStyle w:val="100000000000" w:firstRow="1" w:lastRow="0" w:firstColumn="0" w:lastColumn="0" w:oddVBand="0" w:evenVBand="0" w:oddHBand="0" w:evenHBand="0" w:firstRowFirstColumn="0" w:firstRowLastColumn="0" w:lastRowFirstColumn="0" w:lastRowLastColumn="0"/>
                </w:pPr>
              </w:pPrChange>
            </w:pPr>
            <w:ins w:id="37396" w:author="瑋婷 徐" w:date="2025-01-04T16:45:00Z" w16du:dateUtc="2025-01-04T08:45:00Z">
              <w:r w:rsidRPr="00D47E7D">
                <w:rPr>
                  <w:rFonts w:hint="eastAsia"/>
                </w:rPr>
                <w:t>數量</w:t>
              </w:r>
              <w:r w:rsidRPr="00D47E7D">
                <w:t>(</w:t>
              </w:r>
              <w:r w:rsidRPr="00D47E7D">
                <w:t>隻次</w:t>
              </w:r>
              <w:r w:rsidRPr="00D47E7D">
                <w:t>)</w:t>
              </w:r>
            </w:ins>
          </w:p>
        </w:tc>
        <w:tc>
          <w:tcPr>
            <w:tcW w:w="121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37397" w:author="瑋婷 徐" w:date="2025-01-04T21:47:00Z" w16du:dateUtc="2025-01-04T13:47:00Z">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5EED8655" w14:textId="4C52FDA8"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cnfStyle w:val="100000000000" w:firstRow="1" w:lastRow="0" w:firstColumn="0" w:lastColumn="0" w:oddVBand="0" w:evenVBand="0" w:oddHBand="0" w:evenHBand="0" w:firstRowFirstColumn="0" w:firstRowLastColumn="0" w:lastRowFirstColumn="0" w:lastRowLastColumn="0"/>
              <w:rPr>
                <w:ins w:id="37398" w:author="瑋婷 徐" w:date="2025-01-04T16:44:00Z" w16du:dateUtc="2025-01-04T08:44:00Z"/>
                <w:rFonts w:ascii="Times New Roman" w:eastAsia="標楷體" w:hAnsi="Times New Roman" w:cs="Times New Roman"/>
                <w:sz w:val="24"/>
                <w:rPrChange w:id="37399" w:author="瑋婷 徐" w:date="2025-01-04T16:45:00Z" w16du:dateUtc="2025-01-04T08:45:00Z">
                  <w:rPr>
                    <w:ins w:id="37400" w:author="瑋婷 徐" w:date="2025-01-04T16:44:00Z" w16du:dateUtc="2025-01-04T08:44:00Z"/>
                  </w:rPr>
                </w:rPrChange>
              </w:rPr>
              <w:pPrChange w:id="37401"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cnfStyle w:val="100000000000" w:firstRow="1" w:lastRow="0" w:firstColumn="0" w:lastColumn="0" w:oddVBand="0" w:evenVBand="0" w:oddHBand="0" w:evenHBand="0" w:firstRowFirstColumn="0" w:firstRowLastColumn="0" w:lastRowFirstColumn="0" w:lastRowLastColumn="0"/>
                </w:pPr>
              </w:pPrChange>
            </w:pPr>
            <w:ins w:id="37402" w:author="瑋婷 徐" w:date="2025-01-04T16:45:00Z" w16du:dateUtc="2025-01-04T08:45:00Z">
              <w:r w:rsidRPr="00D47E7D">
                <w:t>占比</w:t>
              </w:r>
              <w:r w:rsidRPr="00D47E7D">
                <w:t>(%)</w:t>
              </w:r>
            </w:ins>
          </w:p>
        </w:tc>
      </w:tr>
      <w:tr w:rsidR="00832762" w:rsidRPr="00D47E7D" w14:paraId="73CD1FBB" w14:textId="77777777" w:rsidTr="00832762">
        <w:trPr>
          <w:jc w:val="center"/>
          <w:ins w:id="37403" w:author="瑋婷 徐" w:date="2025-01-04T16:44:00Z"/>
          <w:trPrChange w:id="37404" w:author="瑋婷 徐" w:date="2025-01-04T21:47:00Z" w16du:dateUtc="2025-01-04T13:47:00Z">
            <w:trPr>
              <w:gridAfter w:val="0"/>
              <w:jc w:val="center"/>
            </w:trPr>
          </w:trPrChange>
        </w:trPr>
        <w:tc>
          <w:tcPr>
            <w:tcW w:w="2137"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405" w:author="瑋婷 徐" w:date="2025-01-04T21:47:00Z" w16du:dateUtc="2025-01-04T13:47:00Z">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093DC74"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406" w:author="瑋婷 徐" w:date="2025-01-04T16:44:00Z" w16du:dateUtc="2025-01-04T08:44:00Z"/>
                <w:rFonts w:ascii="Times New Roman" w:eastAsia="標楷體" w:hAnsi="Times New Roman" w:cs="Times New Roman"/>
                <w:sz w:val="24"/>
                <w:rPrChange w:id="37407" w:author="瑋婷 徐" w:date="2025-01-04T16:45:00Z" w16du:dateUtc="2025-01-04T08:45:00Z">
                  <w:rPr>
                    <w:ins w:id="37408" w:author="瑋婷 徐" w:date="2025-01-04T16:44:00Z" w16du:dateUtc="2025-01-04T08:44:00Z"/>
                  </w:rPr>
                </w:rPrChange>
              </w:rPr>
              <w:pPrChange w:id="37409"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410" w:author="瑋婷 徐" w:date="2025-01-04T16:44:00Z" w16du:dateUtc="2025-01-04T08:44:00Z">
              <w:r w:rsidRPr="00D47E7D">
                <w:rPr>
                  <w:rFonts w:ascii="Times New Roman" w:eastAsia="標楷體" w:hAnsi="Times New Roman" w:cs="Times New Roman" w:hint="eastAsia"/>
                  <w:color w:val="000000"/>
                  <w:sz w:val="24"/>
                  <w:rPrChange w:id="37411" w:author="瑋婷 徐" w:date="2025-01-04T16:45:00Z" w16du:dateUtc="2025-01-04T08:45:00Z">
                    <w:rPr>
                      <w:rFonts w:ascii="Times New Roman" w:eastAsia="Times New Roman" w:hAnsi="Times New Roman" w:cs="Times New Roman" w:hint="eastAsia"/>
                      <w:color w:val="000000"/>
                      <w:sz w:val="22"/>
                      <w:szCs w:val="22"/>
                    </w:rPr>
                  </w:rPrChange>
                </w:rPr>
                <w:t>臺灣竹雞</w:t>
              </w:r>
            </w:ins>
          </w:p>
        </w:tc>
        <w:tc>
          <w:tcPr>
            <w:tcW w:w="1649"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412" w:author="瑋婷 徐" w:date="2025-01-04T21:47:00Z" w16du:dateUtc="2025-01-04T13:47:00Z">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17FFFFE"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413" w:author="瑋婷 徐" w:date="2025-01-04T16:44:00Z" w16du:dateUtc="2025-01-04T08:44:00Z"/>
                <w:rFonts w:ascii="Times New Roman" w:eastAsia="標楷體" w:hAnsi="Times New Roman" w:cs="Times New Roman"/>
                <w:sz w:val="24"/>
                <w:rPrChange w:id="37414" w:author="瑋婷 徐" w:date="2025-01-04T16:45:00Z" w16du:dateUtc="2025-01-04T08:45:00Z">
                  <w:rPr>
                    <w:ins w:id="37415" w:author="瑋婷 徐" w:date="2025-01-04T16:44:00Z" w16du:dateUtc="2025-01-04T08:44:00Z"/>
                  </w:rPr>
                </w:rPrChange>
              </w:rPr>
              <w:pPrChange w:id="37416"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417" w:author="瑋婷 徐" w:date="2025-01-04T16:44:00Z" w16du:dateUtc="2025-01-04T08:44:00Z">
              <w:r w:rsidRPr="00D47E7D">
                <w:rPr>
                  <w:rFonts w:ascii="Times New Roman" w:eastAsia="標楷體" w:hAnsi="Times New Roman" w:cs="Times New Roman"/>
                  <w:color w:val="000000"/>
                  <w:sz w:val="24"/>
                  <w:rPrChange w:id="37418" w:author="瑋婷 徐" w:date="2025-01-04T16:45:00Z" w16du:dateUtc="2025-01-04T08:45:00Z">
                    <w:rPr>
                      <w:rFonts w:ascii="Times New Roman" w:eastAsia="Times New Roman" w:hAnsi="Times New Roman" w:cs="Times New Roman"/>
                      <w:color w:val="000000"/>
                      <w:sz w:val="22"/>
                      <w:szCs w:val="22"/>
                    </w:rPr>
                  </w:rPrChange>
                </w:rPr>
                <w:t>7</w:t>
              </w:r>
            </w:ins>
          </w:p>
        </w:tc>
        <w:tc>
          <w:tcPr>
            <w:tcW w:w="1214"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419" w:author="瑋婷 徐" w:date="2025-01-04T21:47:00Z" w16du:dateUtc="2025-01-04T13:47:00Z">
              <w:tcPr>
                <w:tcW w:w="0" w:type="auto"/>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68C6A0C"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420" w:author="瑋婷 徐" w:date="2025-01-04T16:44:00Z" w16du:dateUtc="2025-01-04T08:44:00Z"/>
                <w:rFonts w:ascii="Times New Roman" w:eastAsia="標楷體" w:hAnsi="Times New Roman" w:cs="Times New Roman"/>
                <w:sz w:val="24"/>
                <w:rPrChange w:id="37421" w:author="瑋婷 徐" w:date="2025-01-04T16:45:00Z" w16du:dateUtc="2025-01-04T08:45:00Z">
                  <w:rPr>
                    <w:ins w:id="37422" w:author="瑋婷 徐" w:date="2025-01-04T16:44:00Z" w16du:dateUtc="2025-01-04T08:44:00Z"/>
                  </w:rPr>
                </w:rPrChange>
              </w:rPr>
              <w:pPrChange w:id="37423"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424" w:author="瑋婷 徐" w:date="2025-01-04T16:44:00Z" w16du:dateUtc="2025-01-04T08:44:00Z">
              <w:r w:rsidRPr="00D47E7D">
                <w:rPr>
                  <w:rFonts w:ascii="Times New Roman" w:eastAsia="標楷體" w:hAnsi="Times New Roman" w:cs="Times New Roman"/>
                  <w:color w:val="000000"/>
                  <w:sz w:val="24"/>
                  <w:rPrChange w:id="37425" w:author="瑋婷 徐" w:date="2025-01-04T16:45:00Z" w16du:dateUtc="2025-01-04T08:45:00Z">
                    <w:rPr>
                      <w:rFonts w:ascii="Times New Roman" w:eastAsia="Times New Roman" w:hAnsi="Times New Roman" w:cs="Times New Roman"/>
                      <w:color w:val="000000"/>
                      <w:sz w:val="22"/>
                      <w:szCs w:val="22"/>
                    </w:rPr>
                  </w:rPrChange>
                </w:rPr>
                <w:t>70</w:t>
              </w:r>
            </w:ins>
          </w:p>
        </w:tc>
      </w:tr>
      <w:tr w:rsidR="00832762" w:rsidRPr="00D47E7D" w14:paraId="511DF4F7" w14:textId="77777777" w:rsidTr="00832762">
        <w:trPr>
          <w:jc w:val="center"/>
          <w:ins w:id="37426" w:author="瑋婷 徐" w:date="2025-01-04T16:44:00Z"/>
        </w:trPr>
        <w:tc>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73851"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427" w:author="瑋婷 徐" w:date="2025-01-04T16:44:00Z" w16du:dateUtc="2025-01-04T08:44:00Z"/>
                <w:rFonts w:ascii="Times New Roman" w:eastAsia="標楷體" w:hAnsi="Times New Roman" w:cs="Times New Roman"/>
                <w:sz w:val="24"/>
                <w:rPrChange w:id="37428" w:author="瑋婷 徐" w:date="2025-01-04T16:45:00Z" w16du:dateUtc="2025-01-04T08:45:00Z">
                  <w:rPr>
                    <w:ins w:id="37429" w:author="瑋婷 徐" w:date="2025-01-04T16:44:00Z" w16du:dateUtc="2025-01-04T08:44:00Z"/>
                  </w:rPr>
                </w:rPrChange>
              </w:rPr>
              <w:pPrChange w:id="37430"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431" w:author="瑋婷 徐" w:date="2025-01-04T16:44:00Z" w16du:dateUtc="2025-01-04T08:44:00Z">
              <w:r w:rsidRPr="00D47E7D">
                <w:rPr>
                  <w:rFonts w:ascii="Times New Roman" w:eastAsia="標楷體" w:hAnsi="Times New Roman" w:cs="Times New Roman" w:hint="eastAsia"/>
                  <w:color w:val="000000"/>
                  <w:sz w:val="24"/>
                  <w:rPrChange w:id="37432" w:author="瑋婷 徐" w:date="2025-01-04T16:45:00Z" w16du:dateUtc="2025-01-04T08:45:00Z">
                    <w:rPr>
                      <w:rFonts w:ascii="Times New Roman" w:eastAsia="Times New Roman" w:hAnsi="Times New Roman" w:cs="Times New Roman" w:hint="eastAsia"/>
                      <w:color w:val="000000"/>
                      <w:sz w:val="22"/>
                      <w:szCs w:val="22"/>
                    </w:rPr>
                  </w:rPrChange>
                </w:rPr>
                <w:t>鷹鵑</w:t>
              </w:r>
            </w:ins>
          </w:p>
        </w:tc>
        <w:tc>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B4A9A"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433" w:author="瑋婷 徐" w:date="2025-01-04T16:44:00Z" w16du:dateUtc="2025-01-04T08:44:00Z"/>
                <w:rFonts w:ascii="Times New Roman" w:eastAsia="標楷體" w:hAnsi="Times New Roman" w:cs="Times New Roman"/>
                <w:sz w:val="24"/>
                <w:rPrChange w:id="37434" w:author="瑋婷 徐" w:date="2025-01-04T16:45:00Z" w16du:dateUtc="2025-01-04T08:45:00Z">
                  <w:rPr>
                    <w:ins w:id="37435" w:author="瑋婷 徐" w:date="2025-01-04T16:44:00Z" w16du:dateUtc="2025-01-04T08:44:00Z"/>
                  </w:rPr>
                </w:rPrChange>
              </w:rPr>
              <w:pPrChange w:id="37436"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437" w:author="瑋婷 徐" w:date="2025-01-04T16:44:00Z" w16du:dateUtc="2025-01-04T08:44:00Z">
              <w:r w:rsidRPr="00D47E7D">
                <w:rPr>
                  <w:rFonts w:ascii="Times New Roman" w:eastAsia="標楷體" w:hAnsi="Times New Roman" w:cs="Times New Roman"/>
                  <w:color w:val="000000"/>
                  <w:sz w:val="24"/>
                  <w:rPrChange w:id="37438" w:author="瑋婷 徐" w:date="2025-01-04T16:45:00Z" w16du:dateUtc="2025-01-04T08:45:00Z">
                    <w:rPr>
                      <w:rFonts w:ascii="Times New Roman" w:eastAsia="Times New Roman" w:hAnsi="Times New Roman" w:cs="Times New Roman"/>
                      <w:color w:val="000000"/>
                      <w:sz w:val="22"/>
                      <w:szCs w:val="22"/>
                    </w:rPr>
                  </w:rPrChange>
                </w:rPr>
                <w:t>18</w:t>
              </w:r>
            </w:ins>
          </w:p>
        </w:tc>
        <w:tc>
          <w:tcPr>
            <w:tcW w:w="12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9B33D"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439" w:author="瑋婷 徐" w:date="2025-01-04T16:44:00Z" w16du:dateUtc="2025-01-04T08:44:00Z"/>
                <w:rFonts w:ascii="Times New Roman" w:eastAsia="標楷體" w:hAnsi="Times New Roman" w:cs="Times New Roman"/>
                <w:sz w:val="24"/>
                <w:rPrChange w:id="37440" w:author="瑋婷 徐" w:date="2025-01-04T16:45:00Z" w16du:dateUtc="2025-01-04T08:45:00Z">
                  <w:rPr>
                    <w:ins w:id="37441" w:author="瑋婷 徐" w:date="2025-01-04T16:44:00Z" w16du:dateUtc="2025-01-04T08:44:00Z"/>
                  </w:rPr>
                </w:rPrChange>
              </w:rPr>
              <w:pPrChange w:id="37442"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443" w:author="瑋婷 徐" w:date="2025-01-04T16:44:00Z" w16du:dateUtc="2025-01-04T08:44:00Z">
              <w:r w:rsidRPr="00D47E7D">
                <w:rPr>
                  <w:rFonts w:ascii="Times New Roman" w:eastAsia="標楷體" w:hAnsi="Times New Roman" w:cs="Times New Roman"/>
                  <w:color w:val="000000"/>
                  <w:sz w:val="24"/>
                  <w:rPrChange w:id="37444" w:author="瑋婷 徐" w:date="2025-01-04T16:45:00Z" w16du:dateUtc="2025-01-04T08:45:00Z">
                    <w:rPr>
                      <w:rFonts w:ascii="Times New Roman" w:eastAsia="Times New Roman" w:hAnsi="Times New Roman" w:cs="Times New Roman"/>
                      <w:color w:val="000000"/>
                      <w:sz w:val="22"/>
                      <w:szCs w:val="22"/>
                    </w:rPr>
                  </w:rPrChange>
                </w:rPr>
                <w:t>30</w:t>
              </w:r>
            </w:ins>
          </w:p>
        </w:tc>
      </w:tr>
      <w:tr w:rsidR="00832762" w:rsidRPr="00D47E7D" w14:paraId="3178E431" w14:textId="77777777" w:rsidTr="00832762">
        <w:trPr>
          <w:jc w:val="center"/>
          <w:ins w:id="37445" w:author="瑋婷 徐" w:date="2025-01-04T16:44:00Z"/>
        </w:trPr>
        <w:tc>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B7E5A"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446" w:author="瑋婷 徐" w:date="2025-01-04T16:44:00Z" w16du:dateUtc="2025-01-04T08:44:00Z"/>
                <w:rFonts w:ascii="Times New Roman" w:eastAsia="標楷體" w:hAnsi="Times New Roman" w:cs="Times New Roman"/>
                <w:sz w:val="24"/>
                <w:rPrChange w:id="37447" w:author="瑋婷 徐" w:date="2025-01-04T16:45:00Z" w16du:dateUtc="2025-01-04T08:45:00Z">
                  <w:rPr>
                    <w:ins w:id="37448" w:author="瑋婷 徐" w:date="2025-01-04T16:44:00Z" w16du:dateUtc="2025-01-04T08:44:00Z"/>
                  </w:rPr>
                </w:rPrChange>
              </w:rPr>
              <w:pPrChange w:id="37449"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450" w:author="瑋婷 徐" w:date="2025-01-04T16:44:00Z" w16du:dateUtc="2025-01-04T08:44:00Z">
              <w:r w:rsidRPr="00D47E7D">
                <w:rPr>
                  <w:rFonts w:ascii="Times New Roman" w:eastAsia="標楷體" w:hAnsi="Times New Roman" w:cs="Times New Roman" w:hint="eastAsia"/>
                  <w:color w:val="000000"/>
                  <w:sz w:val="24"/>
                  <w:rPrChange w:id="37451" w:author="瑋婷 徐" w:date="2025-01-04T16:45:00Z" w16du:dateUtc="2025-01-04T08:45:00Z">
                    <w:rPr>
                      <w:rFonts w:ascii="Times New Roman" w:eastAsia="Times New Roman" w:hAnsi="Times New Roman" w:cs="Times New Roman" w:hint="eastAsia"/>
                      <w:color w:val="000000"/>
                      <w:sz w:val="22"/>
                      <w:szCs w:val="22"/>
                    </w:rPr>
                  </w:rPrChange>
                </w:rPr>
                <w:t>小白鷺</w:t>
              </w:r>
            </w:ins>
          </w:p>
        </w:tc>
        <w:tc>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55ABD"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452" w:author="瑋婷 徐" w:date="2025-01-04T16:44:00Z" w16du:dateUtc="2025-01-04T08:44:00Z"/>
                <w:rFonts w:ascii="Times New Roman" w:eastAsia="標楷體" w:hAnsi="Times New Roman" w:cs="Times New Roman"/>
                <w:sz w:val="24"/>
                <w:rPrChange w:id="37453" w:author="瑋婷 徐" w:date="2025-01-04T16:45:00Z" w16du:dateUtc="2025-01-04T08:45:00Z">
                  <w:rPr>
                    <w:ins w:id="37454" w:author="瑋婷 徐" w:date="2025-01-04T16:44:00Z" w16du:dateUtc="2025-01-04T08:44:00Z"/>
                  </w:rPr>
                </w:rPrChange>
              </w:rPr>
              <w:pPrChange w:id="37455"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456" w:author="瑋婷 徐" w:date="2025-01-04T16:44:00Z" w16du:dateUtc="2025-01-04T08:44:00Z">
              <w:r w:rsidRPr="00D47E7D">
                <w:rPr>
                  <w:rFonts w:ascii="Times New Roman" w:eastAsia="標楷體" w:hAnsi="Times New Roman" w:cs="Times New Roman"/>
                  <w:color w:val="000000"/>
                  <w:sz w:val="24"/>
                  <w:rPrChange w:id="37457" w:author="瑋婷 徐" w:date="2025-01-04T16:45:00Z" w16du:dateUtc="2025-01-04T08:45:00Z">
                    <w:rPr>
                      <w:rFonts w:ascii="Times New Roman" w:eastAsia="Times New Roman" w:hAnsi="Times New Roman" w:cs="Times New Roman"/>
                      <w:color w:val="000000"/>
                      <w:sz w:val="22"/>
                      <w:szCs w:val="22"/>
                    </w:rPr>
                  </w:rPrChange>
                </w:rPr>
                <w:t>20</w:t>
              </w:r>
            </w:ins>
          </w:p>
        </w:tc>
        <w:tc>
          <w:tcPr>
            <w:tcW w:w="12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6A806"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458" w:author="瑋婷 徐" w:date="2025-01-04T16:44:00Z" w16du:dateUtc="2025-01-04T08:44:00Z"/>
                <w:rFonts w:ascii="Times New Roman" w:eastAsia="標楷體" w:hAnsi="Times New Roman" w:cs="Times New Roman"/>
                <w:sz w:val="24"/>
                <w:rPrChange w:id="37459" w:author="瑋婷 徐" w:date="2025-01-04T16:45:00Z" w16du:dateUtc="2025-01-04T08:45:00Z">
                  <w:rPr>
                    <w:ins w:id="37460" w:author="瑋婷 徐" w:date="2025-01-04T16:44:00Z" w16du:dateUtc="2025-01-04T08:44:00Z"/>
                  </w:rPr>
                </w:rPrChange>
              </w:rPr>
              <w:pPrChange w:id="37461"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462" w:author="瑋婷 徐" w:date="2025-01-04T16:44:00Z" w16du:dateUtc="2025-01-04T08:44:00Z">
              <w:r w:rsidRPr="00D47E7D">
                <w:rPr>
                  <w:rFonts w:ascii="Times New Roman" w:eastAsia="標楷體" w:hAnsi="Times New Roman" w:cs="Times New Roman"/>
                  <w:color w:val="000000"/>
                  <w:sz w:val="24"/>
                  <w:rPrChange w:id="37463" w:author="瑋婷 徐" w:date="2025-01-04T16:45:00Z" w16du:dateUtc="2025-01-04T08:45:00Z">
                    <w:rPr>
                      <w:rFonts w:ascii="Times New Roman" w:eastAsia="Times New Roman" w:hAnsi="Times New Roman" w:cs="Times New Roman"/>
                      <w:color w:val="000000"/>
                      <w:sz w:val="22"/>
                      <w:szCs w:val="22"/>
                    </w:rPr>
                  </w:rPrChange>
                </w:rPr>
                <w:t>30</w:t>
              </w:r>
            </w:ins>
          </w:p>
        </w:tc>
      </w:tr>
      <w:tr w:rsidR="00832762" w:rsidRPr="00D47E7D" w14:paraId="5035DACF" w14:textId="77777777" w:rsidTr="00832762">
        <w:trPr>
          <w:jc w:val="center"/>
          <w:ins w:id="37464" w:author="瑋婷 徐" w:date="2025-01-04T16:44:00Z"/>
        </w:trPr>
        <w:tc>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708DE"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465" w:author="瑋婷 徐" w:date="2025-01-04T16:44:00Z" w16du:dateUtc="2025-01-04T08:44:00Z"/>
                <w:rFonts w:ascii="Times New Roman" w:eastAsia="標楷體" w:hAnsi="Times New Roman" w:cs="Times New Roman"/>
                <w:sz w:val="24"/>
                <w:rPrChange w:id="37466" w:author="瑋婷 徐" w:date="2025-01-04T16:45:00Z" w16du:dateUtc="2025-01-04T08:45:00Z">
                  <w:rPr>
                    <w:ins w:id="37467" w:author="瑋婷 徐" w:date="2025-01-04T16:44:00Z" w16du:dateUtc="2025-01-04T08:44:00Z"/>
                  </w:rPr>
                </w:rPrChange>
              </w:rPr>
              <w:pPrChange w:id="37468"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469" w:author="瑋婷 徐" w:date="2025-01-04T16:44:00Z" w16du:dateUtc="2025-01-04T08:44:00Z">
              <w:r w:rsidRPr="00D47E7D">
                <w:rPr>
                  <w:rFonts w:ascii="Times New Roman" w:eastAsia="標楷體" w:hAnsi="Times New Roman" w:cs="Times New Roman" w:hint="eastAsia"/>
                  <w:color w:val="000000"/>
                  <w:sz w:val="24"/>
                  <w:rPrChange w:id="37470" w:author="瑋婷 徐" w:date="2025-01-04T16:45:00Z" w16du:dateUtc="2025-01-04T08:45:00Z">
                    <w:rPr>
                      <w:rFonts w:ascii="Times New Roman" w:eastAsia="Times New Roman" w:hAnsi="Times New Roman" w:cs="Times New Roman" w:hint="eastAsia"/>
                      <w:color w:val="000000"/>
                      <w:sz w:val="22"/>
                      <w:szCs w:val="22"/>
                    </w:rPr>
                  </w:rPrChange>
                </w:rPr>
                <w:t>大冠鷲</w:t>
              </w:r>
            </w:ins>
          </w:p>
        </w:tc>
        <w:tc>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5F085"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471" w:author="瑋婷 徐" w:date="2025-01-04T16:44:00Z" w16du:dateUtc="2025-01-04T08:44:00Z"/>
                <w:rFonts w:ascii="Times New Roman" w:eastAsia="標楷體" w:hAnsi="Times New Roman" w:cs="Times New Roman"/>
                <w:sz w:val="24"/>
                <w:rPrChange w:id="37472" w:author="瑋婷 徐" w:date="2025-01-04T16:45:00Z" w16du:dateUtc="2025-01-04T08:45:00Z">
                  <w:rPr>
                    <w:ins w:id="37473" w:author="瑋婷 徐" w:date="2025-01-04T16:44:00Z" w16du:dateUtc="2025-01-04T08:44:00Z"/>
                  </w:rPr>
                </w:rPrChange>
              </w:rPr>
              <w:pPrChange w:id="37474"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475" w:author="瑋婷 徐" w:date="2025-01-04T16:44:00Z" w16du:dateUtc="2025-01-04T08:44:00Z">
              <w:r w:rsidRPr="00D47E7D">
                <w:rPr>
                  <w:rFonts w:ascii="Times New Roman" w:eastAsia="標楷體" w:hAnsi="Times New Roman" w:cs="Times New Roman"/>
                  <w:color w:val="000000"/>
                  <w:sz w:val="24"/>
                  <w:rPrChange w:id="37476" w:author="瑋婷 徐" w:date="2025-01-04T16:45:00Z" w16du:dateUtc="2025-01-04T08:45:00Z">
                    <w:rPr>
                      <w:rFonts w:ascii="Times New Roman" w:eastAsia="Times New Roman" w:hAnsi="Times New Roman" w:cs="Times New Roman"/>
                      <w:color w:val="000000"/>
                      <w:sz w:val="22"/>
                      <w:szCs w:val="22"/>
                    </w:rPr>
                  </w:rPrChange>
                </w:rPr>
                <w:t>4</w:t>
              </w:r>
            </w:ins>
          </w:p>
        </w:tc>
        <w:tc>
          <w:tcPr>
            <w:tcW w:w="12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91274"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477" w:author="瑋婷 徐" w:date="2025-01-04T16:44:00Z" w16du:dateUtc="2025-01-04T08:44:00Z"/>
                <w:rFonts w:ascii="Times New Roman" w:eastAsia="標楷體" w:hAnsi="Times New Roman" w:cs="Times New Roman"/>
                <w:sz w:val="24"/>
                <w:rPrChange w:id="37478" w:author="瑋婷 徐" w:date="2025-01-04T16:45:00Z" w16du:dateUtc="2025-01-04T08:45:00Z">
                  <w:rPr>
                    <w:ins w:id="37479" w:author="瑋婷 徐" w:date="2025-01-04T16:44:00Z" w16du:dateUtc="2025-01-04T08:44:00Z"/>
                  </w:rPr>
                </w:rPrChange>
              </w:rPr>
              <w:pPrChange w:id="37480"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481" w:author="瑋婷 徐" w:date="2025-01-04T16:44:00Z" w16du:dateUtc="2025-01-04T08:44:00Z">
              <w:r w:rsidRPr="00D47E7D">
                <w:rPr>
                  <w:rFonts w:ascii="Times New Roman" w:eastAsia="標楷體" w:hAnsi="Times New Roman" w:cs="Times New Roman"/>
                  <w:color w:val="000000"/>
                  <w:sz w:val="24"/>
                  <w:rPrChange w:id="37482" w:author="瑋婷 徐" w:date="2025-01-04T16:45:00Z" w16du:dateUtc="2025-01-04T08:45:00Z">
                    <w:rPr>
                      <w:rFonts w:ascii="Times New Roman" w:eastAsia="Times New Roman" w:hAnsi="Times New Roman" w:cs="Times New Roman"/>
                      <w:color w:val="000000"/>
                      <w:sz w:val="22"/>
                      <w:szCs w:val="22"/>
                    </w:rPr>
                  </w:rPrChange>
                </w:rPr>
                <w:t>70</w:t>
              </w:r>
            </w:ins>
          </w:p>
        </w:tc>
      </w:tr>
      <w:tr w:rsidR="00832762" w:rsidRPr="00D47E7D" w14:paraId="02453B9B" w14:textId="77777777" w:rsidTr="00832762">
        <w:trPr>
          <w:jc w:val="center"/>
          <w:ins w:id="37483" w:author="瑋婷 徐" w:date="2025-01-04T16:44:00Z"/>
        </w:trPr>
        <w:tc>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81BFA"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484" w:author="瑋婷 徐" w:date="2025-01-04T16:44:00Z" w16du:dateUtc="2025-01-04T08:44:00Z"/>
                <w:rFonts w:ascii="Times New Roman" w:eastAsia="標楷體" w:hAnsi="Times New Roman" w:cs="Times New Roman"/>
                <w:sz w:val="24"/>
                <w:rPrChange w:id="37485" w:author="瑋婷 徐" w:date="2025-01-04T16:45:00Z" w16du:dateUtc="2025-01-04T08:45:00Z">
                  <w:rPr>
                    <w:ins w:id="37486" w:author="瑋婷 徐" w:date="2025-01-04T16:44:00Z" w16du:dateUtc="2025-01-04T08:44:00Z"/>
                  </w:rPr>
                </w:rPrChange>
              </w:rPr>
              <w:pPrChange w:id="37487"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488" w:author="瑋婷 徐" w:date="2025-01-04T16:44:00Z" w16du:dateUtc="2025-01-04T08:44:00Z">
              <w:r w:rsidRPr="00D47E7D">
                <w:rPr>
                  <w:rFonts w:ascii="Times New Roman" w:eastAsia="標楷體" w:hAnsi="Times New Roman" w:cs="Times New Roman" w:hint="eastAsia"/>
                  <w:color w:val="000000"/>
                  <w:sz w:val="24"/>
                  <w:rPrChange w:id="37489" w:author="瑋婷 徐" w:date="2025-01-04T16:45:00Z" w16du:dateUtc="2025-01-04T08:45:00Z">
                    <w:rPr>
                      <w:rFonts w:ascii="Times New Roman" w:eastAsia="Times New Roman" w:hAnsi="Times New Roman" w:cs="Times New Roman" w:hint="eastAsia"/>
                      <w:color w:val="000000"/>
                      <w:sz w:val="22"/>
                      <w:szCs w:val="22"/>
                    </w:rPr>
                  </w:rPrChange>
                </w:rPr>
                <w:t>鳳頭蒼鷹</w:t>
              </w:r>
            </w:ins>
          </w:p>
        </w:tc>
        <w:tc>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91E66"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490" w:author="瑋婷 徐" w:date="2025-01-04T16:44:00Z" w16du:dateUtc="2025-01-04T08:44:00Z"/>
                <w:rFonts w:ascii="Times New Roman" w:eastAsia="標楷體" w:hAnsi="Times New Roman" w:cs="Times New Roman"/>
                <w:sz w:val="24"/>
                <w:rPrChange w:id="37491" w:author="瑋婷 徐" w:date="2025-01-04T16:45:00Z" w16du:dateUtc="2025-01-04T08:45:00Z">
                  <w:rPr>
                    <w:ins w:id="37492" w:author="瑋婷 徐" w:date="2025-01-04T16:44:00Z" w16du:dateUtc="2025-01-04T08:44:00Z"/>
                  </w:rPr>
                </w:rPrChange>
              </w:rPr>
              <w:pPrChange w:id="37493"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494" w:author="瑋婷 徐" w:date="2025-01-04T16:44:00Z" w16du:dateUtc="2025-01-04T08:44:00Z">
              <w:r w:rsidRPr="00D47E7D">
                <w:rPr>
                  <w:rFonts w:ascii="Times New Roman" w:eastAsia="標楷體" w:hAnsi="Times New Roman" w:cs="Times New Roman"/>
                  <w:color w:val="000000"/>
                  <w:sz w:val="24"/>
                  <w:rPrChange w:id="37495" w:author="瑋婷 徐" w:date="2025-01-04T16:45:00Z" w16du:dateUtc="2025-01-04T08:45:00Z">
                    <w:rPr>
                      <w:rFonts w:ascii="Times New Roman" w:eastAsia="Times New Roman" w:hAnsi="Times New Roman" w:cs="Times New Roman"/>
                      <w:color w:val="000000"/>
                      <w:sz w:val="22"/>
                      <w:szCs w:val="22"/>
                    </w:rPr>
                  </w:rPrChange>
                </w:rPr>
                <w:t>1</w:t>
              </w:r>
            </w:ins>
          </w:p>
        </w:tc>
        <w:tc>
          <w:tcPr>
            <w:tcW w:w="12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011BD"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496" w:author="瑋婷 徐" w:date="2025-01-04T16:44:00Z" w16du:dateUtc="2025-01-04T08:44:00Z"/>
                <w:rFonts w:ascii="Times New Roman" w:eastAsia="標楷體" w:hAnsi="Times New Roman" w:cs="Times New Roman"/>
                <w:sz w:val="24"/>
                <w:rPrChange w:id="37497" w:author="瑋婷 徐" w:date="2025-01-04T16:45:00Z" w16du:dateUtc="2025-01-04T08:45:00Z">
                  <w:rPr>
                    <w:ins w:id="37498" w:author="瑋婷 徐" w:date="2025-01-04T16:44:00Z" w16du:dateUtc="2025-01-04T08:44:00Z"/>
                  </w:rPr>
                </w:rPrChange>
              </w:rPr>
              <w:pPrChange w:id="37499"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500" w:author="瑋婷 徐" w:date="2025-01-04T16:44:00Z" w16du:dateUtc="2025-01-04T08:44:00Z">
              <w:r w:rsidRPr="00D47E7D">
                <w:rPr>
                  <w:rFonts w:ascii="Times New Roman" w:eastAsia="標楷體" w:hAnsi="Times New Roman" w:cs="Times New Roman"/>
                  <w:color w:val="000000"/>
                  <w:sz w:val="24"/>
                  <w:rPrChange w:id="37501" w:author="瑋婷 徐" w:date="2025-01-04T16:45:00Z" w16du:dateUtc="2025-01-04T08:45:00Z">
                    <w:rPr>
                      <w:rFonts w:ascii="Times New Roman" w:eastAsia="Times New Roman" w:hAnsi="Times New Roman" w:cs="Times New Roman"/>
                      <w:color w:val="000000"/>
                      <w:sz w:val="22"/>
                      <w:szCs w:val="22"/>
                    </w:rPr>
                  </w:rPrChange>
                </w:rPr>
                <w:t>30</w:t>
              </w:r>
            </w:ins>
          </w:p>
        </w:tc>
      </w:tr>
      <w:tr w:rsidR="00832762" w:rsidRPr="00D47E7D" w14:paraId="5BFD765E" w14:textId="77777777" w:rsidTr="00832762">
        <w:trPr>
          <w:jc w:val="center"/>
          <w:ins w:id="37502" w:author="瑋婷 徐" w:date="2025-01-04T16:44:00Z"/>
        </w:trPr>
        <w:tc>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C68C6"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503" w:author="瑋婷 徐" w:date="2025-01-04T16:44:00Z" w16du:dateUtc="2025-01-04T08:44:00Z"/>
                <w:rFonts w:ascii="Times New Roman" w:eastAsia="標楷體" w:hAnsi="Times New Roman" w:cs="Times New Roman"/>
                <w:sz w:val="24"/>
                <w:rPrChange w:id="37504" w:author="瑋婷 徐" w:date="2025-01-04T16:45:00Z" w16du:dateUtc="2025-01-04T08:45:00Z">
                  <w:rPr>
                    <w:ins w:id="37505" w:author="瑋婷 徐" w:date="2025-01-04T16:44:00Z" w16du:dateUtc="2025-01-04T08:44:00Z"/>
                  </w:rPr>
                </w:rPrChange>
              </w:rPr>
              <w:pPrChange w:id="37506"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507" w:author="瑋婷 徐" w:date="2025-01-04T16:44:00Z" w16du:dateUtc="2025-01-04T08:44:00Z">
              <w:r w:rsidRPr="00D47E7D">
                <w:rPr>
                  <w:rFonts w:ascii="Times New Roman" w:eastAsia="標楷體" w:hAnsi="Times New Roman" w:cs="Times New Roman" w:hint="eastAsia"/>
                  <w:color w:val="000000"/>
                  <w:sz w:val="24"/>
                  <w:rPrChange w:id="37508" w:author="瑋婷 徐" w:date="2025-01-04T16:45:00Z" w16du:dateUtc="2025-01-04T08:45:00Z">
                    <w:rPr>
                      <w:rFonts w:ascii="Times New Roman" w:eastAsia="Times New Roman" w:hAnsi="Times New Roman" w:cs="Times New Roman" w:hint="eastAsia"/>
                      <w:color w:val="000000"/>
                      <w:sz w:val="22"/>
                      <w:szCs w:val="22"/>
                    </w:rPr>
                  </w:rPrChange>
                </w:rPr>
                <w:t>黃嘴角鴞</w:t>
              </w:r>
            </w:ins>
          </w:p>
        </w:tc>
        <w:tc>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7AC45"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509" w:author="瑋婷 徐" w:date="2025-01-04T16:44:00Z" w16du:dateUtc="2025-01-04T08:44:00Z"/>
                <w:rFonts w:ascii="Times New Roman" w:eastAsia="標楷體" w:hAnsi="Times New Roman" w:cs="Times New Roman"/>
                <w:sz w:val="24"/>
                <w:rPrChange w:id="37510" w:author="瑋婷 徐" w:date="2025-01-04T16:45:00Z" w16du:dateUtc="2025-01-04T08:45:00Z">
                  <w:rPr>
                    <w:ins w:id="37511" w:author="瑋婷 徐" w:date="2025-01-04T16:44:00Z" w16du:dateUtc="2025-01-04T08:44:00Z"/>
                  </w:rPr>
                </w:rPrChange>
              </w:rPr>
              <w:pPrChange w:id="37512"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513" w:author="瑋婷 徐" w:date="2025-01-04T16:44:00Z" w16du:dateUtc="2025-01-04T08:44:00Z">
              <w:r w:rsidRPr="00D47E7D">
                <w:rPr>
                  <w:rFonts w:ascii="Times New Roman" w:eastAsia="標楷體" w:hAnsi="Times New Roman" w:cs="Times New Roman"/>
                  <w:color w:val="000000"/>
                  <w:sz w:val="24"/>
                  <w:rPrChange w:id="37514" w:author="瑋婷 徐" w:date="2025-01-04T16:45:00Z" w16du:dateUtc="2025-01-04T08:45:00Z">
                    <w:rPr>
                      <w:rFonts w:ascii="Times New Roman" w:eastAsia="Times New Roman" w:hAnsi="Times New Roman" w:cs="Times New Roman"/>
                      <w:color w:val="000000"/>
                      <w:sz w:val="22"/>
                      <w:szCs w:val="22"/>
                    </w:rPr>
                  </w:rPrChange>
                </w:rPr>
                <w:t>1</w:t>
              </w:r>
            </w:ins>
          </w:p>
        </w:tc>
        <w:tc>
          <w:tcPr>
            <w:tcW w:w="12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88545"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515" w:author="瑋婷 徐" w:date="2025-01-04T16:44:00Z" w16du:dateUtc="2025-01-04T08:44:00Z"/>
                <w:rFonts w:ascii="Times New Roman" w:eastAsia="標楷體" w:hAnsi="Times New Roman" w:cs="Times New Roman"/>
                <w:sz w:val="24"/>
                <w:rPrChange w:id="37516" w:author="瑋婷 徐" w:date="2025-01-04T16:45:00Z" w16du:dateUtc="2025-01-04T08:45:00Z">
                  <w:rPr>
                    <w:ins w:id="37517" w:author="瑋婷 徐" w:date="2025-01-04T16:44:00Z" w16du:dateUtc="2025-01-04T08:44:00Z"/>
                  </w:rPr>
                </w:rPrChange>
              </w:rPr>
              <w:pPrChange w:id="37518"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519" w:author="瑋婷 徐" w:date="2025-01-04T16:44:00Z" w16du:dateUtc="2025-01-04T08:44:00Z">
              <w:r w:rsidRPr="00D47E7D">
                <w:rPr>
                  <w:rFonts w:ascii="Times New Roman" w:eastAsia="標楷體" w:hAnsi="Times New Roman" w:cs="Times New Roman"/>
                  <w:color w:val="000000"/>
                  <w:sz w:val="24"/>
                  <w:rPrChange w:id="37520" w:author="瑋婷 徐" w:date="2025-01-04T16:45:00Z" w16du:dateUtc="2025-01-04T08:45:00Z">
                    <w:rPr>
                      <w:rFonts w:ascii="Times New Roman" w:eastAsia="Times New Roman" w:hAnsi="Times New Roman" w:cs="Times New Roman"/>
                      <w:color w:val="000000"/>
                      <w:sz w:val="22"/>
                      <w:szCs w:val="22"/>
                    </w:rPr>
                  </w:rPrChange>
                </w:rPr>
                <w:t>30</w:t>
              </w:r>
            </w:ins>
          </w:p>
        </w:tc>
      </w:tr>
      <w:tr w:rsidR="00832762" w:rsidRPr="00D47E7D" w14:paraId="5A2E5291" w14:textId="77777777" w:rsidTr="00832762">
        <w:trPr>
          <w:jc w:val="center"/>
          <w:ins w:id="37521" w:author="瑋婷 徐" w:date="2025-01-04T16:44:00Z"/>
        </w:trPr>
        <w:tc>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2D25F"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522" w:author="瑋婷 徐" w:date="2025-01-04T16:44:00Z" w16du:dateUtc="2025-01-04T08:44:00Z"/>
                <w:rFonts w:ascii="Times New Roman" w:eastAsia="標楷體" w:hAnsi="Times New Roman" w:cs="Times New Roman"/>
                <w:sz w:val="24"/>
                <w:rPrChange w:id="37523" w:author="瑋婷 徐" w:date="2025-01-04T16:45:00Z" w16du:dateUtc="2025-01-04T08:45:00Z">
                  <w:rPr>
                    <w:ins w:id="37524" w:author="瑋婷 徐" w:date="2025-01-04T16:44:00Z" w16du:dateUtc="2025-01-04T08:44:00Z"/>
                  </w:rPr>
                </w:rPrChange>
              </w:rPr>
              <w:pPrChange w:id="37525"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526" w:author="瑋婷 徐" w:date="2025-01-04T16:44:00Z" w16du:dateUtc="2025-01-04T08:44:00Z">
              <w:r w:rsidRPr="00D47E7D">
                <w:rPr>
                  <w:rFonts w:ascii="Times New Roman" w:eastAsia="標楷體" w:hAnsi="Times New Roman" w:cs="Times New Roman" w:hint="eastAsia"/>
                  <w:color w:val="000000"/>
                  <w:sz w:val="24"/>
                  <w:rPrChange w:id="37527" w:author="瑋婷 徐" w:date="2025-01-04T16:45:00Z" w16du:dateUtc="2025-01-04T08:45:00Z">
                    <w:rPr>
                      <w:rFonts w:ascii="Times New Roman" w:eastAsia="Times New Roman" w:hAnsi="Times New Roman" w:cs="Times New Roman" w:hint="eastAsia"/>
                      <w:color w:val="000000"/>
                      <w:sz w:val="22"/>
                      <w:szCs w:val="22"/>
                    </w:rPr>
                  </w:rPrChange>
                </w:rPr>
                <w:t>鵂鶹</w:t>
              </w:r>
            </w:ins>
          </w:p>
        </w:tc>
        <w:tc>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D0876"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528" w:author="瑋婷 徐" w:date="2025-01-04T16:44:00Z" w16du:dateUtc="2025-01-04T08:44:00Z"/>
                <w:rFonts w:ascii="Times New Roman" w:eastAsia="標楷體" w:hAnsi="Times New Roman" w:cs="Times New Roman"/>
                <w:sz w:val="24"/>
                <w:rPrChange w:id="37529" w:author="瑋婷 徐" w:date="2025-01-04T16:45:00Z" w16du:dateUtc="2025-01-04T08:45:00Z">
                  <w:rPr>
                    <w:ins w:id="37530" w:author="瑋婷 徐" w:date="2025-01-04T16:44:00Z" w16du:dateUtc="2025-01-04T08:44:00Z"/>
                  </w:rPr>
                </w:rPrChange>
              </w:rPr>
              <w:pPrChange w:id="37531"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532" w:author="瑋婷 徐" w:date="2025-01-04T16:44:00Z" w16du:dateUtc="2025-01-04T08:44:00Z">
              <w:r w:rsidRPr="00D47E7D">
                <w:rPr>
                  <w:rFonts w:ascii="Times New Roman" w:eastAsia="標楷體" w:hAnsi="Times New Roman" w:cs="Times New Roman"/>
                  <w:color w:val="000000"/>
                  <w:sz w:val="24"/>
                  <w:rPrChange w:id="37533" w:author="瑋婷 徐" w:date="2025-01-04T16:45:00Z" w16du:dateUtc="2025-01-04T08:45:00Z">
                    <w:rPr>
                      <w:rFonts w:ascii="Times New Roman" w:eastAsia="Times New Roman" w:hAnsi="Times New Roman" w:cs="Times New Roman"/>
                      <w:color w:val="000000"/>
                      <w:sz w:val="22"/>
                      <w:szCs w:val="22"/>
                    </w:rPr>
                  </w:rPrChange>
                </w:rPr>
                <w:t>3</w:t>
              </w:r>
            </w:ins>
          </w:p>
        </w:tc>
        <w:tc>
          <w:tcPr>
            <w:tcW w:w="12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A543D"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534" w:author="瑋婷 徐" w:date="2025-01-04T16:44:00Z" w16du:dateUtc="2025-01-04T08:44:00Z"/>
                <w:rFonts w:ascii="Times New Roman" w:eastAsia="標楷體" w:hAnsi="Times New Roman" w:cs="Times New Roman"/>
                <w:sz w:val="24"/>
                <w:rPrChange w:id="37535" w:author="瑋婷 徐" w:date="2025-01-04T16:45:00Z" w16du:dateUtc="2025-01-04T08:45:00Z">
                  <w:rPr>
                    <w:ins w:id="37536" w:author="瑋婷 徐" w:date="2025-01-04T16:44:00Z" w16du:dateUtc="2025-01-04T08:44:00Z"/>
                  </w:rPr>
                </w:rPrChange>
              </w:rPr>
              <w:pPrChange w:id="37537"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538" w:author="瑋婷 徐" w:date="2025-01-04T16:44:00Z" w16du:dateUtc="2025-01-04T08:44:00Z">
              <w:r w:rsidRPr="00D47E7D">
                <w:rPr>
                  <w:rFonts w:ascii="Times New Roman" w:eastAsia="標楷體" w:hAnsi="Times New Roman" w:cs="Times New Roman"/>
                  <w:color w:val="000000"/>
                  <w:sz w:val="24"/>
                  <w:rPrChange w:id="37539" w:author="瑋婷 徐" w:date="2025-01-04T16:45:00Z" w16du:dateUtc="2025-01-04T08:45:00Z">
                    <w:rPr>
                      <w:rFonts w:ascii="Times New Roman" w:eastAsia="Times New Roman" w:hAnsi="Times New Roman" w:cs="Times New Roman"/>
                      <w:color w:val="000000"/>
                      <w:sz w:val="22"/>
                      <w:szCs w:val="22"/>
                    </w:rPr>
                  </w:rPrChange>
                </w:rPr>
                <w:t>30</w:t>
              </w:r>
            </w:ins>
          </w:p>
        </w:tc>
      </w:tr>
      <w:tr w:rsidR="00832762" w:rsidRPr="00D47E7D" w14:paraId="77B45836" w14:textId="77777777" w:rsidTr="00832762">
        <w:trPr>
          <w:jc w:val="center"/>
          <w:ins w:id="37540" w:author="瑋婷 徐" w:date="2025-01-04T16:44:00Z"/>
        </w:trPr>
        <w:tc>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27D89"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541" w:author="瑋婷 徐" w:date="2025-01-04T16:44:00Z" w16du:dateUtc="2025-01-04T08:44:00Z"/>
                <w:rFonts w:ascii="Times New Roman" w:eastAsia="標楷體" w:hAnsi="Times New Roman" w:cs="Times New Roman"/>
                <w:sz w:val="24"/>
                <w:rPrChange w:id="37542" w:author="瑋婷 徐" w:date="2025-01-04T16:45:00Z" w16du:dateUtc="2025-01-04T08:45:00Z">
                  <w:rPr>
                    <w:ins w:id="37543" w:author="瑋婷 徐" w:date="2025-01-04T16:44:00Z" w16du:dateUtc="2025-01-04T08:44:00Z"/>
                  </w:rPr>
                </w:rPrChange>
              </w:rPr>
              <w:pPrChange w:id="37544"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545" w:author="瑋婷 徐" w:date="2025-01-04T16:44:00Z" w16du:dateUtc="2025-01-04T08:44:00Z">
              <w:r w:rsidRPr="00D47E7D">
                <w:rPr>
                  <w:rFonts w:ascii="Times New Roman" w:eastAsia="標楷體" w:hAnsi="Times New Roman" w:cs="Times New Roman" w:hint="eastAsia"/>
                  <w:color w:val="000000"/>
                  <w:sz w:val="24"/>
                  <w:rPrChange w:id="37546" w:author="瑋婷 徐" w:date="2025-01-04T16:45:00Z" w16du:dateUtc="2025-01-04T08:45:00Z">
                    <w:rPr>
                      <w:rFonts w:ascii="Times New Roman" w:eastAsia="Times New Roman" w:hAnsi="Times New Roman" w:cs="Times New Roman" w:hint="eastAsia"/>
                      <w:color w:val="000000"/>
                      <w:sz w:val="22"/>
                      <w:szCs w:val="22"/>
                    </w:rPr>
                  </w:rPrChange>
                </w:rPr>
                <w:t>翠鳥</w:t>
              </w:r>
            </w:ins>
          </w:p>
        </w:tc>
        <w:tc>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5E81F"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547" w:author="瑋婷 徐" w:date="2025-01-04T16:44:00Z" w16du:dateUtc="2025-01-04T08:44:00Z"/>
                <w:rFonts w:ascii="Times New Roman" w:eastAsia="標楷體" w:hAnsi="Times New Roman" w:cs="Times New Roman"/>
                <w:sz w:val="24"/>
                <w:rPrChange w:id="37548" w:author="瑋婷 徐" w:date="2025-01-04T16:45:00Z" w16du:dateUtc="2025-01-04T08:45:00Z">
                  <w:rPr>
                    <w:ins w:id="37549" w:author="瑋婷 徐" w:date="2025-01-04T16:44:00Z" w16du:dateUtc="2025-01-04T08:44:00Z"/>
                  </w:rPr>
                </w:rPrChange>
              </w:rPr>
              <w:pPrChange w:id="37550"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551" w:author="瑋婷 徐" w:date="2025-01-04T16:44:00Z" w16du:dateUtc="2025-01-04T08:44:00Z">
              <w:r w:rsidRPr="00D47E7D">
                <w:rPr>
                  <w:rFonts w:ascii="Times New Roman" w:eastAsia="標楷體" w:hAnsi="Times New Roman" w:cs="Times New Roman"/>
                  <w:color w:val="000000"/>
                  <w:sz w:val="24"/>
                  <w:rPrChange w:id="37552" w:author="瑋婷 徐" w:date="2025-01-04T16:45:00Z" w16du:dateUtc="2025-01-04T08:45:00Z">
                    <w:rPr>
                      <w:rFonts w:ascii="Times New Roman" w:eastAsia="Times New Roman" w:hAnsi="Times New Roman" w:cs="Times New Roman"/>
                      <w:color w:val="000000"/>
                      <w:sz w:val="22"/>
                      <w:szCs w:val="22"/>
                    </w:rPr>
                  </w:rPrChange>
                </w:rPr>
                <w:t>3</w:t>
              </w:r>
            </w:ins>
          </w:p>
        </w:tc>
        <w:tc>
          <w:tcPr>
            <w:tcW w:w="12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6DF60"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553" w:author="瑋婷 徐" w:date="2025-01-04T16:44:00Z" w16du:dateUtc="2025-01-04T08:44:00Z"/>
                <w:rFonts w:ascii="Times New Roman" w:eastAsia="標楷體" w:hAnsi="Times New Roman" w:cs="Times New Roman"/>
                <w:sz w:val="24"/>
                <w:rPrChange w:id="37554" w:author="瑋婷 徐" w:date="2025-01-04T16:45:00Z" w16du:dateUtc="2025-01-04T08:45:00Z">
                  <w:rPr>
                    <w:ins w:id="37555" w:author="瑋婷 徐" w:date="2025-01-04T16:44:00Z" w16du:dateUtc="2025-01-04T08:44:00Z"/>
                  </w:rPr>
                </w:rPrChange>
              </w:rPr>
              <w:pPrChange w:id="37556"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557" w:author="瑋婷 徐" w:date="2025-01-04T16:44:00Z" w16du:dateUtc="2025-01-04T08:44:00Z">
              <w:r w:rsidRPr="00D47E7D">
                <w:rPr>
                  <w:rFonts w:ascii="Times New Roman" w:eastAsia="標楷體" w:hAnsi="Times New Roman" w:cs="Times New Roman"/>
                  <w:color w:val="000000"/>
                  <w:sz w:val="24"/>
                  <w:rPrChange w:id="37558" w:author="瑋婷 徐" w:date="2025-01-04T16:45:00Z" w16du:dateUtc="2025-01-04T08:45:00Z">
                    <w:rPr>
                      <w:rFonts w:ascii="Times New Roman" w:eastAsia="Times New Roman" w:hAnsi="Times New Roman" w:cs="Times New Roman"/>
                      <w:color w:val="000000"/>
                      <w:sz w:val="22"/>
                      <w:szCs w:val="22"/>
                    </w:rPr>
                  </w:rPrChange>
                </w:rPr>
                <w:t>70</w:t>
              </w:r>
            </w:ins>
          </w:p>
        </w:tc>
      </w:tr>
      <w:tr w:rsidR="00832762" w:rsidRPr="00D47E7D" w14:paraId="7C673AFD" w14:textId="77777777" w:rsidTr="00832762">
        <w:trPr>
          <w:jc w:val="center"/>
          <w:ins w:id="37559" w:author="瑋婷 徐" w:date="2025-01-04T16:44:00Z"/>
        </w:trPr>
        <w:tc>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916DD"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560" w:author="瑋婷 徐" w:date="2025-01-04T16:44:00Z" w16du:dateUtc="2025-01-04T08:44:00Z"/>
                <w:rFonts w:ascii="Times New Roman" w:eastAsia="標楷體" w:hAnsi="Times New Roman" w:cs="Times New Roman"/>
                <w:sz w:val="24"/>
                <w:rPrChange w:id="37561" w:author="瑋婷 徐" w:date="2025-01-04T16:45:00Z" w16du:dateUtc="2025-01-04T08:45:00Z">
                  <w:rPr>
                    <w:ins w:id="37562" w:author="瑋婷 徐" w:date="2025-01-04T16:44:00Z" w16du:dateUtc="2025-01-04T08:44:00Z"/>
                  </w:rPr>
                </w:rPrChange>
              </w:rPr>
              <w:pPrChange w:id="37563"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564" w:author="瑋婷 徐" w:date="2025-01-04T16:44:00Z" w16du:dateUtc="2025-01-04T08:44:00Z">
              <w:r w:rsidRPr="00D47E7D">
                <w:rPr>
                  <w:rFonts w:ascii="Times New Roman" w:eastAsia="標楷體" w:hAnsi="Times New Roman" w:cs="Times New Roman" w:hint="eastAsia"/>
                  <w:color w:val="000000"/>
                  <w:sz w:val="24"/>
                  <w:rPrChange w:id="37565" w:author="瑋婷 徐" w:date="2025-01-04T16:45:00Z" w16du:dateUtc="2025-01-04T08:45:00Z">
                    <w:rPr>
                      <w:rFonts w:ascii="Times New Roman" w:eastAsia="Times New Roman" w:hAnsi="Times New Roman" w:cs="Times New Roman" w:hint="eastAsia"/>
                      <w:color w:val="000000"/>
                      <w:sz w:val="22"/>
                      <w:szCs w:val="22"/>
                    </w:rPr>
                  </w:rPrChange>
                </w:rPr>
                <w:t>五色鳥</w:t>
              </w:r>
            </w:ins>
          </w:p>
        </w:tc>
        <w:tc>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877A7"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566" w:author="瑋婷 徐" w:date="2025-01-04T16:44:00Z" w16du:dateUtc="2025-01-04T08:44:00Z"/>
                <w:rFonts w:ascii="Times New Roman" w:eastAsia="標楷體" w:hAnsi="Times New Roman" w:cs="Times New Roman"/>
                <w:sz w:val="24"/>
                <w:rPrChange w:id="37567" w:author="瑋婷 徐" w:date="2025-01-04T16:45:00Z" w16du:dateUtc="2025-01-04T08:45:00Z">
                  <w:rPr>
                    <w:ins w:id="37568" w:author="瑋婷 徐" w:date="2025-01-04T16:44:00Z" w16du:dateUtc="2025-01-04T08:44:00Z"/>
                  </w:rPr>
                </w:rPrChange>
              </w:rPr>
              <w:pPrChange w:id="37569"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570" w:author="瑋婷 徐" w:date="2025-01-04T16:44:00Z" w16du:dateUtc="2025-01-04T08:44:00Z">
              <w:r w:rsidRPr="00D47E7D">
                <w:rPr>
                  <w:rFonts w:ascii="Times New Roman" w:eastAsia="標楷體" w:hAnsi="Times New Roman" w:cs="Times New Roman"/>
                  <w:color w:val="000000"/>
                  <w:sz w:val="24"/>
                  <w:rPrChange w:id="37571" w:author="瑋婷 徐" w:date="2025-01-04T16:45:00Z" w16du:dateUtc="2025-01-04T08:45:00Z">
                    <w:rPr>
                      <w:rFonts w:ascii="Times New Roman" w:eastAsia="Times New Roman" w:hAnsi="Times New Roman" w:cs="Times New Roman"/>
                      <w:color w:val="000000"/>
                      <w:sz w:val="22"/>
                      <w:szCs w:val="22"/>
                    </w:rPr>
                  </w:rPrChange>
                </w:rPr>
                <w:t>51</w:t>
              </w:r>
            </w:ins>
          </w:p>
        </w:tc>
        <w:tc>
          <w:tcPr>
            <w:tcW w:w="12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31C08"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572" w:author="瑋婷 徐" w:date="2025-01-04T16:44:00Z" w16du:dateUtc="2025-01-04T08:44:00Z"/>
                <w:rFonts w:ascii="Times New Roman" w:eastAsia="標楷體" w:hAnsi="Times New Roman" w:cs="Times New Roman"/>
                <w:sz w:val="24"/>
                <w:rPrChange w:id="37573" w:author="瑋婷 徐" w:date="2025-01-04T16:45:00Z" w16du:dateUtc="2025-01-04T08:45:00Z">
                  <w:rPr>
                    <w:ins w:id="37574" w:author="瑋婷 徐" w:date="2025-01-04T16:44:00Z" w16du:dateUtc="2025-01-04T08:44:00Z"/>
                  </w:rPr>
                </w:rPrChange>
              </w:rPr>
              <w:pPrChange w:id="37575"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576" w:author="瑋婷 徐" w:date="2025-01-04T16:44:00Z" w16du:dateUtc="2025-01-04T08:44:00Z">
              <w:r w:rsidRPr="00D47E7D">
                <w:rPr>
                  <w:rFonts w:ascii="Times New Roman" w:eastAsia="標楷體" w:hAnsi="Times New Roman" w:cs="Times New Roman"/>
                  <w:color w:val="000000"/>
                  <w:sz w:val="24"/>
                  <w:rPrChange w:id="37577" w:author="瑋婷 徐" w:date="2025-01-04T16:45:00Z" w16du:dateUtc="2025-01-04T08:45:00Z">
                    <w:rPr>
                      <w:rFonts w:ascii="Times New Roman" w:eastAsia="Times New Roman" w:hAnsi="Times New Roman" w:cs="Times New Roman"/>
                      <w:color w:val="000000"/>
                      <w:sz w:val="22"/>
                      <w:szCs w:val="22"/>
                    </w:rPr>
                  </w:rPrChange>
                </w:rPr>
                <w:t>100</w:t>
              </w:r>
            </w:ins>
          </w:p>
        </w:tc>
      </w:tr>
      <w:tr w:rsidR="00832762" w:rsidRPr="00D47E7D" w14:paraId="4BAC4788" w14:textId="77777777" w:rsidTr="00832762">
        <w:trPr>
          <w:jc w:val="center"/>
          <w:ins w:id="37578" w:author="瑋婷 徐" w:date="2025-01-04T16:44:00Z"/>
        </w:trPr>
        <w:tc>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F052E"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579" w:author="瑋婷 徐" w:date="2025-01-04T16:44:00Z" w16du:dateUtc="2025-01-04T08:44:00Z"/>
                <w:rFonts w:ascii="Times New Roman" w:eastAsia="標楷體" w:hAnsi="Times New Roman" w:cs="Times New Roman"/>
                <w:sz w:val="24"/>
                <w:rPrChange w:id="37580" w:author="瑋婷 徐" w:date="2025-01-04T16:45:00Z" w16du:dateUtc="2025-01-04T08:45:00Z">
                  <w:rPr>
                    <w:ins w:id="37581" w:author="瑋婷 徐" w:date="2025-01-04T16:44:00Z" w16du:dateUtc="2025-01-04T08:44:00Z"/>
                  </w:rPr>
                </w:rPrChange>
              </w:rPr>
              <w:pPrChange w:id="37582"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583" w:author="瑋婷 徐" w:date="2025-01-04T16:44:00Z" w16du:dateUtc="2025-01-04T08:44:00Z">
              <w:r w:rsidRPr="00D47E7D">
                <w:rPr>
                  <w:rFonts w:ascii="Times New Roman" w:eastAsia="標楷體" w:hAnsi="Times New Roman" w:cs="Times New Roman" w:hint="eastAsia"/>
                  <w:color w:val="000000"/>
                  <w:sz w:val="24"/>
                  <w:rPrChange w:id="37584" w:author="瑋婷 徐" w:date="2025-01-04T16:45:00Z" w16du:dateUtc="2025-01-04T08:45:00Z">
                    <w:rPr>
                      <w:rFonts w:ascii="Times New Roman" w:eastAsia="Times New Roman" w:hAnsi="Times New Roman" w:cs="Times New Roman" w:hint="eastAsia"/>
                      <w:color w:val="000000"/>
                      <w:sz w:val="22"/>
                      <w:szCs w:val="22"/>
                    </w:rPr>
                  </w:rPrChange>
                </w:rPr>
                <w:t>大赤啄木</w:t>
              </w:r>
            </w:ins>
          </w:p>
        </w:tc>
        <w:tc>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7B8B3"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585" w:author="瑋婷 徐" w:date="2025-01-04T16:44:00Z" w16du:dateUtc="2025-01-04T08:44:00Z"/>
                <w:rFonts w:ascii="Times New Roman" w:eastAsia="標楷體" w:hAnsi="Times New Roman" w:cs="Times New Roman"/>
                <w:sz w:val="24"/>
                <w:rPrChange w:id="37586" w:author="瑋婷 徐" w:date="2025-01-04T16:45:00Z" w16du:dateUtc="2025-01-04T08:45:00Z">
                  <w:rPr>
                    <w:ins w:id="37587" w:author="瑋婷 徐" w:date="2025-01-04T16:44:00Z" w16du:dateUtc="2025-01-04T08:44:00Z"/>
                  </w:rPr>
                </w:rPrChange>
              </w:rPr>
              <w:pPrChange w:id="37588"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589" w:author="瑋婷 徐" w:date="2025-01-04T16:44:00Z" w16du:dateUtc="2025-01-04T08:44:00Z">
              <w:r w:rsidRPr="00D47E7D">
                <w:rPr>
                  <w:rFonts w:ascii="Times New Roman" w:eastAsia="標楷體" w:hAnsi="Times New Roman" w:cs="Times New Roman"/>
                  <w:color w:val="000000"/>
                  <w:sz w:val="24"/>
                  <w:rPrChange w:id="37590" w:author="瑋婷 徐" w:date="2025-01-04T16:45:00Z" w16du:dateUtc="2025-01-04T08:45:00Z">
                    <w:rPr>
                      <w:rFonts w:ascii="Times New Roman" w:eastAsia="Times New Roman" w:hAnsi="Times New Roman" w:cs="Times New Roman"/>
                      <w:color w:val="000000"/>
                      <w:sz w:val="22"/>
                      <w:szCs w:val="22"/>
                    </w:rPr>
                  </w:rPrChange>
                </w:rPr>
                <w:t>2</w:t>
              </w:r>
            </w:ins>
          </w:p>
        </w:tc>
        <w:tc>
          <w:tcPr>
            <w:tcW w:w="12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59905"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591" w:author="瑋婷 徐" w:date="2025-01-04T16:44:00Z" w16du:dateUtc="2025-01-04T08:44:00Z"/>
                <w:rFonts w:ascii="Times New Roman" w:eastAsia="標楷體" w:hAnsi="Times New Roman" w:cs="Times New Roman"/>
                <w:sz w:val="24"/>
                <w:rPrChange w:id="37592" w:author="瑋婷 徐" w:date="2025-01-04T16:45:00Z" w16du:dateUtc="2025-01-04T08:45:00Z">
                  <w:rPr>
                    <w:ins w:id="37593" w:author="瑋婷 徐" w:date="2025-01-04T16:44:00Z" w16du:dateUtc="2025-01-04T08:44:00Z"/>
                  </w:rPr>
                </w:rPrChange>
              </w:rPr>
              <w:pPrChange w:id="37594"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595" w:author="瑋婷 徐" w:date="2025-01-04T16:44:00Z" w16du:dateUtc="2025-01-04T08:44:00Z">
              <w:r w:rsidRPr="00D47E7D">
                <w:rPr>
                  <w:rFonts w:ascii="Times New Roman" w:eastAsia="標楷體" w:hAnsi="Times New Roman" w:cs="Times New Roman"/>
                  <w:color w:val="000000"/>
                  <w:sz w:val="24"/>
                  <w:rPrChange w:id="37596" w:author="瑋婷 徐" w:date="2025-01-04T16:45:00Z" w16du:dateUtc="2025-01-04T08:45:00Z">
                    <w:rPr>
                      <w:rFonts w:ascii="Times New Roman" w:eastAsia="Times New Roman" w:hAnsi="Times New Roman" w:cs="Times New Roman"/>
                      <w:color w:val="000000"/>
                      <w:sz w:val="22"/>
                      <w:szCs w:val="22"/>
                    </w:rPr>
                  </w:rPrChange>
                </w:rPr>
                <w:t>30</w:t>
              </w:r>
            </w:ins>
          </w:p>
        </w:tc>
      </w:tr>
      <w:tr w:rsidR="00832762" w:rsidRPr="00D47E7D" w14:paraId="31C029CE" w14:textId="77777777" w:rsidTr="00832762">
        <w:trPr>
          <w:jc w:val="center"/>
          <w:ins w:id="37597" w:author="瑋婷 徐" w:date="2025-01-04T16:44:00Z"/>
        </w:trPr>
        <w:tc>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109C5"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598" w:author="瑋婷 徐" w:date="2025-01-04T16:44:00Z" w16du:dateUtc="2025-01-04T08:44:00Z"/>
                <w:rFonts w:ascii="Times New Roman" w:eastAsia="標楷體" w:hAnsi="Times New Roman" w:cs="Times New Roman"/>
                <w:sz w:val="24"/>
                <w:rPrChange w:id="37599" w:author="瑋婷 徐" w:date="2025-01-04T16:45:00Z" w16du:dateUtc="2025-01-04T08:45:00Z">
                  <w:rPr>
                    <w:ins w:id="37600" w:author="瑋婷 徐" w:date="2025-01-04T16:44:00Z" w16du:dateUtc="2025-01-04T08:44:00Z"/>
                  </w:rPr>
                </w:rPrChange>
              </w:rPr>
              <w:pPrChange w:id="37601"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602" w:author="瑋婷 徐" w:date="2025-01-04T16:44:00Z" w16du:dateUtc="2025-01-04T08:44:00Z">
              <w:r w:rsidRPr="00D47E7D">
                <w:rPr>
                  <w:rFonts w:ascii="Times New Roman" w:eastAsia="標楷體" w:hAnsi="Times New Roman" w:cs="Times New Roman" w:hint="eastAsia"/>
                  <w:color w:val="000000"/>
                  <w:sz w:val="24"/>
                  <w:rPrChange w:id="37603" w:author="瑋婷 徐" w:date="2025-01-04T16:45:00Z" w16du:dateUtc="2025-01-04T08:45:00Z">
                    <w:rPr>
                      <w:rFonts w:ascii="Times New Roman" w:eastAsia="Times New Roman" w:hAnsi="Times New Roman" w:cs="Times New Roman" w:hint="eastAsia"/>
                      <w:color w:val="000000"/>
                      <w:sz w:val="22"/>
                      <w:szCs w:val="22"/>
                    </w:rPr>
                  </w:rPrChange>
                </w:rPr>
                <w:t>灰喉山椒鳥</w:t>
              </w:r>
            </w:ins>
          </w:p>
        </w:tc>
        <w:tc>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34C5D"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604" w:author="瑋婷 徐" w:date="2025-01-04T16:44:00Z" w16du:dateUtc="2025-01-04T08:44:00Z"/>
                <w:rFonts w:ascii="Times New Roman" w:eastAsia="標楷體" w:hAnsi="Times New Roman" w:cs="Times New Roman"/>
                <w:sz w:val="24"/>
                <w:rPrChange w:id="37605" w:author="瑋婷 徐" w:date="2025-01-04T16:45:00Z" w16du:dateUtc="2025-01-04T08:45:00Z">
                  <w:rPr>
                    <w:ins w:id="37606" w:author="瑋婷 徐" w:date="2025-01-04T16:44:00Z" w16du:dateUtc="2025-01-04T08:44:00Z"/>
                  </w:rPr>
                </w:rPrChange>
              </w:rPr>
              <w:pPrChange w:id="37607"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608" w:author="瑋婷 徐" w:date="2025-01-04T16:44:00Z" w16du:dateUtc="2025-01-04T08:44:00Z">
              <w:r w:rsidRPr="00D47E7D">
                <w:rPr>
                  <w:rFonts w:ascii="Times New Roman" w:eastAsia="標楷體" w:hAnsi="Times New Roman" w:cs="Times New Roman"/>
                  <w:color w:val="000000"/>
                  <w:sz w:val="24"/>
                  <w:rPrChange w:id="37609" w:author="瑋婷 徐" w:date="2025-01-04T16:45:00Z" w16du:dateUtc="2025-01-04T08:45:00Z">
                    <w:rPr>
                      <w:rFonts w:ascii="Times New Roman" w:eastAsia="Times New Roman" w:hAnsi="Times New Roman" w:cs="Times New Roman"/>
                      <w:color w:val="000000"/>
                      <w:sz w:val="22"/>
                      <w:szCs w:val="22"/>
                    </w:rPr>
                  </w:rPrChange>
                </w:rPr>
                <w:t>39</w:t>
              </w:r>
            </w:ins>
          </w:p>
        </w:tc>
        <w:tc>
          <w:tcPr>
            <w:tcW w:w="12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54B8D"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610" w:author="瑋婷 徐" w:date="2025-01-04T16:44:00Z" w16du:dateUtc="2025-01-04T08:44:00Z"/>
                <w:rFonts w:ascii="Times New Roman" w:eastAsia="標楷體" w:hAnsi="Times New Roman" w:cs="Times New Roman"/>
                <w:sz w:val="24"/>
                <w:rPrChange w:id="37611" w:author="瑋婷 徐" w:date="2025-01-04T16:45:00Z" w16du:dateUtc="2025-01-04T08:45:00Z">
                  <w:rPr>
                    <w:ins w:id="37612" w:author="瑋婷 徐" w:date="2025-01-04T16:44:00Z" w16du:dateUtc="2025-01-04T08:44:00Z"/>
                  </w:rPr>
                </w:rPrChange>
              </w:rPr>
              <w:pPrChange w:id="37613"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614" w:author="瑋婷 徐" w:date="2025-01-04T16:44:00Z" w16du:dateUtc="2025-01-04T08:44:00Z">
              <w:r w:rsidRPr="00D47E7D">
                <w:rPr>
                  <w:rFonts w:ascii="Times New Roman" w:eastAsia="標楷體" w:hAnsi="Times New Roman" w:cs="Times New Roman"/>
                  <w:color w:val="000000"/>
                  <w:sz w:val="24"/>
                  <w:rPrChange w:id="37615" w:author="瑋婷 徐" w:date="2025-01-04T16:45:00Z" w16du:dateUtc="2025-01-04T08:45:00Z">
                    <w:rPr>
                      <w:rFonts w:ascii="Times New Roman" w:eastAsia="Times New Roman" w:hAnsi="Times New Roman" w:cs="Times New Roman"/>
                      <w:color w:val="000000"/>
                      <w:sz w:val="22"/>
                      <w:szCs w:val="22"/>
                    </w:rPr>
                  </w:rPrChange>
                </w:rPr>
                <w:t>70</w:t>
              </w:r>
            </w:ins>
          </w:p>
        </w:tc>
      </w:tr>
      <w:tr w:rsidR="00832762" w:rsidRPr="00D47E7D" w14:paraId="3AC53C2F" w14:textId="77777777" w:rsidTr="00832762">
        <w:trPr>
          <w:jc w:val="center"/>
          <w:ins w:id="37616" w:author="瑋婷 徐" w:date="2025-01-04T16:44:00Z"/>
        </w:trPr>
        <w:tc>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0858D"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617" w:author="瑋婷 徐" w:date="2025-01-04T16:44:00Z" w16du:dateUtc="2025-01-04T08:44:00Z"/>
                <w:rFonts w:ascii="Times New Roman" w:eastAsia="標楷體" w:hAnsi="Times New Roman" w:cs="Times New Roman"/>
                <w:sz w:val="24"/>
                <w:rPrChange w:id="37618" w:author="瑋婷 徐" w:date="2025-01-04T16:45:00Z" w16du:dateUtc="2025-01-04T08:45:00Z">
                  <w:rPr>
                    <w:ins w:id="37619" w:author="瑋婷 徐" w:date="2025-01-04T16:44:00Z" w16du:dateUtc="2025-01-04T08:44:00Z"/>
                  </w:rPr>
                </w:rPrChange>
              </w:rPr>
              <w:pPrChange w:id="37620"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621" w:author="瑋婷 徐" w:date="2025-01-04T16:44:00Z" w16du:dateUtc="2025-01-04T08:44:00Z">
              <w:r w:rsidRPr="00D47E7D">
                <w:rPr>
                  <w:rFonts w:ascii="Times New Roman" w:eastAsia="標楷體" w:hAnsi="Times New Roman" w:cs="Times New Roman" w:hint="eastAsia"/>
                  <w:color w:val="000000"/>
                  <w:sz w:val="24"/>
                  <w:rPrChange w:id="37622" w:author="瑋婷 徐" w:date="2025-01-04T16:45:00Z" w16du:dateUtc="2025-01-04T08:45:00Z">
                    <w:rPr>
                      <w:rFonts w:ascii="Times New Roman" w:eastAsia="Times New Roman" w:hAnsi="Times New Roman" w:cs="Times New Roman" w:hint="eastAsia"/>
                      <w:color w:val="000000"/>
                      <w:sz w:val="22"/>
                      <w:szCs w:val="22"/>
                    </w:rPr>
                  </w:rPrChange>
                </w:rPr>
                <w:t>綠畫眉</w:t>
              </w:r>
            </w:ins>
          </w:p>
        </w:tc>
        <w:tc>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996C3"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623" w:author="瑋婷 徐" w:date="2025-01-04T16:44:00Z" w16du:dateUtc="2025-01-04T08:44:00Z"/>
                <w:rFonts w:ascii="Times New Roman" w:eastAsia="標楷體" w:hAnsi="Times New Roman" w:cs="Times New Roman"/>
                <w:sz w:val="24"/>
                <w:rPrChange w:id="37624" w:author="瑋婷 徐" w:date="2025-01-04T16:45:00Z" w16du:dateUtc="2025-01-04T08:45:00Z">
                  <w:rPr>
                    <w:ins w:id="37625" w:author="瑋婷 徐" w:date="2025-01-04T16:44:00Z" w16du:dateUtc="2025-01-04T08:44:00Z"/>
                  </w:rPr>
                </w:rPrChange>
              </w:rPr>
              <w:pPrChange w:id="37626"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627" w:author="瑋婷 徐" w:date="2025-01-04T16:44:00Z" w16du:dateUtc="2025-01-04T08:44:00Z">
              <w:r w:rsidRPr="00D47E7D">
                <w:rPr>
                  <w:rFonts w:ascii="Times New Roman" w:eastAsia="標楷體" w:hAnsi="Times New Roman" w:cs="Times New Roman"/>
                  <w:color w:val="000000"/>
                  <w:sz w:val="24"/>
                  <w:rPrChange w:id="37628" w:author="瑋婷 徐" w:date="2025-01-04T16:45:00Z" w16du:dateUtc="2025-01-04T08:45:00Z">
                    <w:rPr>
                      <w:rFonts w:ascii="Times New Roman" w:eastAsia="Times New Roman" w:hAnsi="Times New Roman" w:cs="Times New Roman"/>
                      <w:color w:val="000000"/>
                      <w:sz w:val="22"/>
                      <w:szCs w:val="22"/>
                    </w:rPr>
                  </w:rPrChange>
                </w:rPr>
                <w:t>31</w:t>
              </w:r>
            </w:ins>
          </w:p>
        </w:tc>
        <w:tc>
          <w:tcPr>
            <w:tcW w:w="12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99EFE"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629" w:author="瑋婷 徐" w:date="2025-01-04T16:44:00Z" w16du:dateUtc="2025-01-04T08:44:00Z"/>
                <w:rFonts w:ascii="Times New Roman" w:eastAsia="標楷體" w:hAnsi="Times New Roman" w:cs="Times New Roman"/>
                <w:sz w:val="24"/>
                <w:rPrChange w:id="37630" w:author="瑋婷 徐" w:date="2025-01-04T16:45:00Z" w16du:dateUtc="2025-01-04T08:45:00Z">
                  <w:rPr>
                    <w:ins w:id="37631" w:author="瑋婷 徐" w:date="2025-01-04T16:44:00Z" w16du:dateUtc="2025-01-04T08:44:00Z"/>
                  </w:rPr>
                </w:rPrChange>
              </w:rPr>
              <w:pPrChange w:id="37632"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633" w:author="瑋婷 徐" w:date="2025-01-04T16:44:00Z" w16du:dateUtc="2025-01-04T08:44:00Z">
              <w:r w:rsidRPr="00D47E7D">
                <w:rPr>
                  <w:rFonts w:ascii="Times New Roman" w:eastAsia="標楷體" w:hAnsi="Times New Roman" w:cs="Times New Roman"/>
                  <w:color w:val="000000"/>
                  <w:sz w:val="24"/>
                  <w:rPrChange w:id="37634" w:author="瑋婷 徐" w:date="2025-01-04T16:45:00Z" w16du:dateUtc="2025-01-04T08:45:00Z">
                    <w:rPr>
                      <w:rFonts w:ascii="Times New Roman" w:eastAsia="Times New Roman" w:hAnsi="Times New Roman" w:cs="Times New Roman"/>
                      <w:color w:val="000000"/>
                      <w:sz w:val="22"/>
                      <w:szCs w:val="22"/>
                    </w:rPr>
                  </w:rPrChange>
                </w:rPr>
                <w:t>30</w:t>
              </w:r>
            </w:ins>
          </w:p>
        </w:tc>
      </w:tr>
      <w:tr w:rsidR="00832762" w:rsidRPr="00D47E7D" w14:paraId="11B0C1FF" w14:textId="77777777" w:rsidTr="00832762">
        <w:trPr>
          <w:jc w:val="center"/>
          <w:ins w:id="37635" w:author="瑋婷 徐" w:date="2025-01-04T16:44:00Z"/>
        </w:trPr>
        <w:tc>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29C9C"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636" w:author="瑋婷 徐" w:date="2025-01-04T16:44:00Z" w16du:dateUtc="2025-01-04T08:44:00Z"/>
                <w:rFonts w:ascii="Times New Roman" w:eastAsia="標楷體" w:hAnsi="Times New Roman" w:cs="Times New Roman"/>
                <w:sz w:val="24"/>
                <w:rPrChange w:id="37637" w:author="瑋婷 徐" w:date="2025-01-04T16:45:00Z" w16du:dateUtc="2025-01-04T08:45:00Z">
                  <w:rPr>
                    <w:ins w:id="37638" w:author="瑋婷 徐" w:date="2025-01-04T16:44:00Z" w16du:dateUtc="2025-01-04T08:44:00Z"/>
                  </w:rPr>
                </w:rPrChange>
              </w:rPr>
              <w:pPrChange w:id="37639"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640" w:author="瑋婷 徐" w:date="2025-01-04T16:44:00Z" w16du:dateUtc="2025-01-04T08:44:00Z">
              <w:r w:rsidRPr="00D47E7D">
                <w:rPr>
                  <w:rFonts w:ascii="Times New Roman" w:eastAsia="標楷體" w:hAnsi="Times New Roman" w:cs="Times New Roman" w:hint="eastAsia"/>
                  <w:color w:val="000000"/>
                  <w:sz w:val="24"/>
                  <w:rPrChange w:id="37641" w:author="瑋婷 徐" w:date="2025-01-04T16:45:00Z" w16du:dateUtc="2025-01-04T08:45:00Z">
                    <w:rPr>
                      <w:rFonts w:ascii="Times New Roman" w:eastAsia="Times New Roman" w:hAnsi="Times New Roman" w:cs="Times New Roman" w:hint="eastAsia"/>
                      <w:color w:val="000000"/>
                      <w:sz w:val="22"/>
                      <w:szCs w:val="22"/>
                    </w:rPr>
                  </w:rPrChange>
                </w:rPr>
                <w:t>朱鸝</w:t>
              </w:r>
            </w:ins>
          </w:p>
        </w:tc>
        <w:tc>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69938"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642" w:author="瑋婷 徐" w:date="2025-01-04T16:44:00Z" w16du:dateUtc="2025-01-04T08:44:00Z"/>
                <w:rFonts w:ascii="Times New Roman" w:eastAsia="標楷體" w:hAnsi="Times New Roman" w:cs="Times New Roman"/>
                <w:sz w:val="24"/>
                <w:rPrChange w:id="37643" w:author="瑋婷 徐" w:date="2025-01-04T16:45:00Z" w16du:dateUtc="2025-01-04T08:45:00Z">
                  <w:rPr>
                    <w:ins w:id="37644" w:author="瑋婷 徐" w:date="2025-01-04T16:44:00Z" w16du:dateUtc="2025-01-04T08:44:00Z"/>
                  </w:rPr>
                </w:rPrChange>
              </w:rPr>
              <w:pPrChange w:id="37645"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646" w:author="瑋婷 徐" w:date="2025-01-04T16:44:00Z" w16du:dateUtc="2025-01-04T08:44:00Z">
              <w:r w:rsidRPr="00D47E7D">
                <w:rPr>
                  <w:rFonts w:ascii="Times New Roman" w:eastAsia="標楷體" w:hAnsi="Times New Roman" w:cs="Times New Roman"/>
                  <w:color w:val="000000"/>
                  <w:sz w:val="24"/>
                  <w:rPrChange w:id="37647" w:author="瑋婷 徐" w:date="2025-01-04T16:45:00Z" w16du:dateUtc="2025-01-04T08:45:00Z">
                    <w:rPr>
                      <w:rFonts w:ascii="Times New Roman" w:eastAsia="Times New Roman" w:hAnsi="Times New Roman" w:cs="Times New Roman"/>
                      <w:color w:val="000000"/>
                      <w:sz w:val="22"/>
                      <w:szCs w:val="22"/>
                    </w:rPr>
                  </w:rPrChange>
                </w:rPr>
                <w:t>1</w:t>
              </w:r>
            </w:ins>
          </w:p>
        </w:tc>
        <w:tc>
          <w:tcPr>
            <w:tcW w:w="12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0E6BD"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648" w:author="瑋婷 徐" w:date="2025-01-04T16:44:00Z" w16du:dateUtc="2025-01-04T08:44:00Z"/>
                <w:rFonts w:ascii="Times New Roman" w:eastAsia="標楷體" w:hAnsi="Times New Roman" w:cs="Times New Roman"/>
                <w:sz w:val="24"/>
                <w:rPrChange w:id="37649" w:author="瑋婷 徐" w:date="2025-01-04T16:45:00Z" w16du:dateUtc="2025-01-04T08:45:00Z">
                  <w:rPr>
                    <w:ins w:id="37650" w:author="瑋婷 徐" w:date="2025-01-04T16:44:00Z" w16du:dateUtc="2025-01-04T08:44:00Z"/>
                  </w:rPr>
                </w:rPrChange>
              </w:rPr>
              <w:pPrChange w:id="37651"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652" w:author="瑋婷 徐" w:date="2025-01-04T16:44:00Z" w16du:dateUtc="2025-01-04T08:44:00Z">
              <w:r w:rsidRPr="00D47E7D">
                <w:rPr>
                  <w:rFonts w:ascii="Times New Roman" w:eastAsia="標楷體" w:hAnsi="Times New Roman" w:cs="Times New Roman"/>
                  <w:color w:val="000000"/>
                  <w:sz w:val="24"/>
                  <w:rPrChange w:id="37653" w:author="瑋婷 徐" w:date="2025-01-04T16:45:00Z" w16du:dateUtc="2025-01-04T08:45:00Z">
                    <w:rPr>
                      <w:rFonts w:ascii="Times New Roman" w:eastAsia="Times New Roman" w:hAnsi="Times New Roman" w:cs="Times New Roman"/>
                      <w:color w:val="000000"/>
                      <w:sz w:val="22"/>
                      <w:szCs w:val="22"/>
                    </w:rPr>
                  </w:rPrChange>
                </w:rPr>
                <w:t>30</w:t>
              </w:r>
            </w:ins>
          </w:p>
        </w:tc>
      </w:tr>
      <w:tr w:rsidR="00832762" w:rsidRPr="00D47E7D" w14:paraId="76384E30" w14:textId="77777777" w:rsidTr="00832762">
        <w:trPr>
          <w:jc w:val="center"/>
          <w:ins w:id="37654" w:author="瑋婷 徐" w:date="2025-01-04T16:44:00Z"/>
        </w:trPr>
        <w:tc>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F053D"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655" w:author="瑋婷 徐" w:date="2025-01-04T16:44:00Z" w16du:dateUtc="2025-01-04T08:44:00Z"/>
                <w:rFonts w:ascii="Times New Roman" w:eastAsia="標楷體" w:hAnsi="Times New Roman" w:cs="Times New Roman"/>
                <w:sz w:val="24"/>
                <w:rPrChange w:id="37656" w:author="瑋婷 徐" w:date="2025-01-04T16:45:00Z" w16du:dateUtc="2025-01-04T08:45:00Z">
                  <w:rPr>
                    <w:ins w:id="37657" w:author="瑋婷 徐" w:date="2025-01-04T16:44:00Z" w16du:dateUtc="2025-01-04T08:44:00Z"/>
                  </w:rPr>
                </w:rPrChange>
              </w:rPr>
              <w:pPrChange w:id="37658"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659" w:author="瑋婷 徐" w:date="2025-01-04T16:44:00Z" w16du:dateUtc="2025-01-04T08:44:00Z">
              <w:r w:rsidRPr="00D47E7D">
                <w:rPr>
                  <w:rFonts w:ascii="Times New Roman" w:eastAsia="標楷體" w:hAnsi="Times New Roman" w:cs="Times New Roman" w:hint="eastAsia"/>
                  <w:color w:val="000000"/>
                  <w:sz w:val="24"/>
                  <w:rPrChange w:id="37660" w:author="瑋婷 徐" w:date="2025-01-04T16:45:00Z" w16du:dateUtc="2025-01-04T08:45:00Z">
                    <w:rPr>
                      <w:rFonts w:ascii="Times New Roman" w:eastAsia="Times New Roman" w:hAnsi="Times New Roman" w:cs="Times New Roman" w:hint="eastAsia"/>
                      <w:color w:val="000000"/>
                      <w:sz w:val="22"/>
                      <w:szCs w:val="22"/>
                    </w:rPr>
                  </w:rPrChange>
                </w:rPr>
                <w:t>黑枕藍鶲</w:t>
              </w:r>
            </w:ins>
          </w:p>
        </w:tc>
        <w:tc>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A3219"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661" w:author="瑋婷 徐" w:date="2025-01-04T16:44:00Z" w16du:dateUtc="2025-01-04T08:44:00Z"/>
                <w:rFonts w:ascii="Times New Roman" w:eastAsia="標楷體" w:hAnsi="Times New Roman" w:cs="Times New Roman"/>
                <w:sz w:val="24"/>
                <w:rPrChange w:id="37662" w:author="瑋婷 徐" w:date="2025-01-04T16:45:00Z" w16du:dateUtc="2025-01-04T08:45:00Z">
                  <w:rPr>
                    <w:ins w:id="37663" w:author="瑋婷 徐" w:date="2025-01-04T16:44:00Z" w16du:dateUtc="2025-01-04T08:44:00Z"/>
                  </w:rPr>
                </w:rPrChange>
              </w:rPr>
              <w:pPrChange w:id="37664"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665" w:author="瑋婷 徐" w:date="2025-01-04T16:44:00Z" w16du:dateUtc="2025-01-04T08:44:00Z">
              <w:r w:rsidRPr="00D47E7D">
                <w:rPr>
                  <w:rFonts w:ascii="Times New Roman" w:eastAsia="標楷體" w:hAnsi="Times New Roman" w:cs="Times New Roman"/>
                  <w:color w:val="000000"/>
                  <w:sz w:val="24"/>
                  <w:rPrChange w:id="37666" w:author="瑋婷 徐" w:date="2025-01-04T16:45:00Z" w16du:dateUtc="2025-01-04T08:45:00Z">
                    <w:rPr>
                      <w:rFonts w:ascii="Times New Roman" w:eastAsia="Times New Roman" w:hAnsi="Times New Roman" w:cs="Times New Roman"/>
                      <w:color w:val="000000"/>
                      <w:sz w:val="22"/>
                      <w:szCs w:val="22"/>
                    </w:rPr>
                  </w:rPrChange>
                </w:rPr>
                <w:t>2</w:t>
              </w:r>
            </w:ins>
          </w:p>
        </w:tc>
        <w:tc>
          <w:tcPr>
            <w:tcW w:w="12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0C027"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667" w:author="瑋婷 徐" w:date="2025-01-04T16:44:00Z" w16du:dateUtc="2025-01-04T08:44:00Z"/>
                <w:rFonts w:ascii="Times New Roman" w:eastAsia="標楷體" w:hAnsi="Times New Roman" w:cs="Times New Roman"/>
                <w:sz w:val="24"/>
                <w:rPrChange w:id="37668" w:author="瑋婷 徐" w:date="2025-01-04T16:45:00Z" w16du:dateUtc="2025-01-04T08:45:00Z">
                  <w:rPr>
                    <w:ins w:id="37669" w:author="瑋婷 徐" w:date="2025-01-04T16:44:00Z" w16du:dateUtc="2025-01-04T08:44:00Z"/>
                  </w:rPr>
                </w:rPrChange>
              </w:rPr>
              <w:pPrChange w:id="37670"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671" w:author="瑋婷 徐" w:date="2025-01-04T16:44:00Z" w16du:dateUtc="2025-01-04T08:44:00Z">
              <w:r w:rsidRPr="00D47E7D">
                <w:rPr>
                  <w:rFonts w:ascii="Times New Roman" w:eastAsia="標楷體" w:hAnsi="Times New Roman" w:cs="Times New Roman"/>
                  <w:color w:val="000000"/>
                  <w:sz w:val="24"/>
                  <w:rPrChange w:id="37672" w:author="瑋婷 徐" w:date="2025-01-04T16:45:00Z" w16du:dateUtc="2025-01-04T08:45:00Z">
                    <w:rPr>
                      <w:rFonts w:ascii="Times New Roman" w:eastAsia="Times New Roman" w:hAnsi="Times New Roman" w:cs="Times New Roman"/>
                      <w:color w:val="000000"/>
                      <w:sz w:val="22"/>
                      <w:szCs w:val="22"/>
                    </w:rPr>
                  </w:rPrChange>
                </w:rPr>
                <w:t>30</w:t>
              </w:r>
            </w:ins>
          </w:p>
        </w:tc>
      </w:tr>
      <w:tr w:rsidR="00832762" w:rsidRPr="00D47E7D" w14:paraId="1643009D" w14:textId="77777777" w:rsidTr="00832762">
        <w:trPr>
          <w:jc w:val="center"/>
          <w:ins w:id="37673" w:author="瑋婷 徐" w:date="2025-01-04T16:44:00Z"/>
        </w:trPr>
        <w:tc>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C8637"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674" w:author="瑋婷 徐" w:date="2025-01-04T16:44:00Z" w16du:dateUtc="2025-01-04T08:44:00Z"/>
                <w:rFonts w:ascii="Times New Roman" w:eastAsia="標楷體" w:hAnsi="Times New Roman" w:cs="Times New Roman"/>
                <w:sz w:val="24"/>
                <w:rPrChange w:id="37675" w:author="瑋婷 徐" w:date="2025-01-04T16:45:00Z" w16du:dateUtc="2025-01-04T08:45:00Z">
                  <w:rPr>
                    <w:ins w:id="37676" w:author="瑋婷 徐" w:date="2025-01-04T16:44:00Z" w16du:dateUtc="2025-01-04T08:44:00Z"/>
                  </w:rPr>
                </w:rPrChange>
              </w:rPr>
              <w:pPrChange w:id="37677"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678" w:author="瑋婷 徐" w:date="2025-01-04T16:44:00Z" w16du:dateUtc="2025-01-04T08:44:00Z">
              <w:r w:rsidRPr="00D47E7D">
                <w:rPr>
                  <w:rFonts w:ascii="Times New Roman" w:eastAsia="標楷體" w:hAnsi="Times New Roman" w:cs="Times New Roman" w:hint="eastAsia"/>
                  <w:color w:val="000000"/>
                  <w:sz w:val="24"/>
                  <w:rPrChange w:id="37679" w:author="瑋婷 徐" w:date="2025-01-04T16:45:00Z" w16du:dateUtc="2025-01-04T08:45:00Z">
                    <w:rPr>
                      <w:rFonts w:ascii="Times New Roman" w:eastAsia="Times New Roman" w:hAnsi="Times New Roman" w:cs="Times New Roman" w:hint="eastAsia"/>
                      <w:color w:val="000000"/>
                      <w:sz w:val="22"/>
                      <w:szCs w:val="22"/>
                    </w:rPr>
                  </w:rPrChange>
                </w:rPr>
                <w:t>臺灣藍鵲</w:t>
              </w:r>
            </w:ins>
          </w:p>
        </w:tc>
        <w:tc>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60DF3"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680" w:author="瑋婷 徐" w:date="2025-01-04T16:44:00Z" w16du:dateUtc="2025-01-04T08:44:00Z"/>
                <w:rFonts w:ascii="Times New Roman" w:eastAsia="標楷體" w:hAnsi="Times New Roman" w:cs="Times New Roman"/>
                <w:sz w:val="24"/>
                <w:rPrChange w:id="37681" w:author="瑋婷 徐" w:date="2025-01-04T16:45:00Z" w16du:dateUtc="2025-01-04T08:45:00Z">
                  <w:rPr>
                    <w:ins w:id="37682" w:author="瑋婷 徐" w:date="2025-01-04T16:44:00Z" w16du:dateUtc="2025-01-04T08:44:00Z"/>
                  </w:rPr>
                </w:rPrChange>
              </w:rPr>
              <w:pPrChange w:id="37683"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684" w:author="瑋婷 徐" w:date="2025-01-04T16:44:00Z" w16du:dateUtc="2025-01-04T08:44:00Z">
              <w:r w:rsidRPr="00D47E7D">
                <w:rPr>
                  <w:rFonts w:ascii="Times New Roman" w:eastAsia="標楷體" w:hAnsi="Times New Roman" w:cs="Times New Roman"/>
                  <w:color w:val="000000"/>
                  <w:sz w:val="24"/>
                  <w:rPrChange w:id="37685" w:author="瑋婷 徐" w:date="2025-01-04T16:45:00Z" w16du:dateUtc="2025-01-04T08:45:00Z">
                    <w:rPr>
                      <w:rFonts w:ascii="Times New Roman" w:eastAsia="Times New Roman" w:hAnsi="Times New Roman" w:cs="Times New Roman"/>
                      <w:color w:val="000000"/>
                      <w:sz w:val="22"/>
                      <w:szCs w:val="22"/>
                    </w:rPr>
                  </w:rPrChange>
                </w:rPr>
                <w:t>7</w:t>
              </w:r>
            </w:ins>
          </w:p>
        </w:tc>
        <w:tc>
          <w:tcPr>
            <w:tcW w:w="12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20B95"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686" w:author="瑋婷 徐" w:date="2025-01-04T16:44:00Z" w16du:dateUtc="2025-01-04T08:44:00Z"/>
                <w:rFonts w:ascii="Times New Roman" w:eastAsia="標楷體" w:hAnsi="Times New Roman" w:cs="Times New Roman"/>
                <w:sz w:val="24"/>
                <w:rPrChange w:id="37687" w:author="瑋婷 徐" w:date="2025-01-04T16:45:00Z" w16du:dateUtc="2025-01-04T08:45:00Z">
                  <w:rPr>
                    <w:ins w:id="37688" w:author="瑋婷 徐" w:date="2025-01-04T16:44:00Z" w16du:dateUtc="2025-01-04T08:44:00Z"/>
                  </w:rPr>
                </w:rPrChange>
              </w:rPr>
              <w:pPrChange w:id="37689"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690" w:author="瑋婷 徐" w:date="2025-01-04T16:44:00Z" w16du:dateUtc="2025-01-04T08:44:00Z">
              <w:r w:rsidRPr="00D47E7D">
                <w:rPr>
                  <w:rFonts w:ascii="Times New Roman" w:eastAsia="標楷體" w:hAnsi="Times New Roman" w:cs="Times New Roman"/>
                  <w:color w:val="000000"/>
                  <w:sz w:val="24"/>
                  <w:rPrChange w:id="37691" w:author="瑋婷 徐" w:date="2025-01-04T16:45:00Z" w16du:dateUtc="2025-01-04T08:45:00Z">
                    <w:rPr>
                      <w:rFonts w:ascii="Times New Roman" w:eastAsia="Times New Roman" w:hAnsi="Times New Roman" w:cs="Times New Roman"/>
                      <w:color w:val="000000"/>
                      <w:sz w:val="22"/>
                      <w:szCs w:val="22"/>
                    </w:rPr>
                  </w:rPrChange>
                </w:rPr>
                <w:t>70</w:t>
              </w:r>
            </w:ins>
          </w:p>
        </w:tc>
      </w:tr>
      <w:tr w:rsidR="00832762" w:rsidRPr="00D47E7D" w14:paraId="49C79107" w14:textId="77777777" w:rsidTr="00832762">
        <w:trPr>
          <w:jc w:val="center"/>
          <w:ins w:id="37692" w:author="瑋婷 徐" w:date="2025-01-04T16:44:00Z"/>
        </w:trPr>
        <w:tc>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B4454"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693" w:author="瑋婷 徐" w:date="2025-01-04T16:44:00Z" w16du:dateUtc="2025-01-04T08:44:00Z"/>
                <w:rFonts w:ascii="Times New Roman" w:eastAsia="標楷體" w:hAnsi="Times New Roman" w:cs="Times New Roman"/>
                <w:sz w:val="24"/>
                <w:rPrChange w:id="37694" w:author="瑋婷 徐" w:date="2025-01-04T16:45:00Z" w16du:dateUtc="2025-01-04T08:45:00Z">
                  <w:rPr>
                    <w:ins w:id="37695" w:author="瑋婷 徐" w:date="2025-01-04T16:44:00Z" w16du:dateUtc="2025-01-04T08:44:00Z"/>
                  </w:rPr>
                </w:rPrChange>
              </w:rPr>
              <w:pPrChange w:id="37696"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697" w:author="瑋婷 徐" w:date="2025-01-04T16:44:00Z" w16du:dateUtc="2025-01-04T08:44:00Z">
              <w:r w:rsidRPr="00D47E7D">
                <w:rPr>
                  <w:rFonts w:ascii="Times New Roman" w:eastAsia="標楷體" w:hAnsi="Times New Roman" w:cs="Times New Roman" w:hint="eastAsia"/>
                  <w:color w:val="000000"/>
                  <w:sz w:val="24"/>
                  <w:rPrChange w:id="37698" w:author="瑋婷 徐" w:date="2025-01-04T16:45:00Z" w16du:dateUtc="2025-01-04T08:45:00Z">
                    <w:rPr>
                      <w:rFonts w:ascii="Times New Roman" w:eastAsia="Times New Roman" w:hAnsi="Times New Roman" w:cs="Times New Roman" w:hint="eastAsia"/>
                      <w:color w:val="000000"/>
                      <w:sz w:val="22"/>
                      <w:szCs w:val="22"/>
                    </w:rPr>
                  </w:rPrChange>
                </w:rPr>
                <w:t>樹鵲</w:t>
              </w:r>
            </w:ins>
          </w:p>
        </w:tc>
        <w:tc>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1C2B8"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699" w:author="瑋婷 徐" w:date="2025-01-04T16:44:00Z" w16du:dateUtc="2025-01-04T08:44:00Z"/>
                <w:rFonts w:ascii="Times New Roman" w:eastAsia="標楷體" w:hAnsi="Times New Roman" w:cs="Times New Roman"/>
                <w:sz w:val="24"/>
                <w:rPrChange w:id="37700" w:author="瑋婷 徐" w:date="2025-01-04T16:45:00Z" w16du:dateUtc="2025-01-04T08:45:00Z">
                  <w:rPr>
                    <w:ins w:id="37701" w:author="瑋婷 徐" w:date="2025-01-04T16:44:00Z" w16du:dateUtc="2025-01-04T08:44:00Z"/>
                  </w:rPr>
                </w:rPrChange>
              </w:rPr>
              <w:pPrChange w:id="37702"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703" w:author="瑋婷 徐" w:date="2025-01-04T16:44:00Z" w16du:dateUtc="2025-01-04T08:44:00Z">
              <w:r w:rsidRPr="00D47E7D">
                <w:rPr>
                  <w:rFonts w:ascii="Times New Roman" w:eastAsia="標楷體" w:hAnsi="Times New Roman" w:cs="Times New Roman"/>
                  <w:color w:val="000000"/>
                  <w:sz w:val="24"/>
                  <w:rPrChange w:id="37704" w:author="瑋婷 徐" w:date="2025-01-04T16:45:00Z" w16du:dateUtc="2025-01-04T08:45:00Z">
                    <w:rPr>
                      <w:rFonts w:ascii="Times New Roman" w:eastAsia="Times New Roman" w:hAnsi="Times New Roman" w:cs="Times New Roman"/>
                      <w:color w:val="000000"/>
                      <w:sz w:val="22"/>
                      <w:szCs w:val="22"/>
                    </w:rPr>
                  </w:rPrChange>
                </w:rPr>
                <w:t>43</w:t>
              </w:r>
            </w:ins>
          </w:p>
        </w:tc>
        <w:tc>
          <w:tcPr>
            <w:tcW w:w="12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7FDFC"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705" w:author="瑋婷 徐" w:date="2025-01-04T16:44:00Z" w16du:dateUtc="2025-01-04T08:44:00Z"/>
                <w:rFonts w:ascii="Times New Roman" w:eastAsia="標楷體" w:hAnsi="Times New Roman" w:cs="Times New Roman"/>
                <w:sz w:val="24"/>
                <w:rPrChange w:id="37706" w:author="瑋婷 徐" w:date="2025-01-04T16:45:00Z" w16du:dateUtc="2025-01-04T08:45:00Z">
                  <w:rPr>
                    <w:ins w:id="37707" w:author="瑋婷 徐" w:date="2025-01-04T16:44:00Z" w16du:dateUtc="2025-01-04T08:44:00Z"/>
                  </w:rPr>
                </w:rPrChange>
              </w:rPr>
              <w:pPrChange w:id="37708"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709" w:author="瑋婷 徐" w:date="2025-01-04T16:44:00Z" w16du:dateUtc="2025-01-04T08:44:00Z">
              <w:r w:rsidRPr="00D47E7D">
                <w:rPr>
                  <w:rFonts w:ascii="Times New Roman" w:eastAsia="標楷體" w:hAnsi="Times New Roman" w:cs="Times New Roman"/>
                  <w:color w:val="000000"/>
                  <w:sz w:val="24"/>
                  <w:rPrChange w:id="37710" w:author="瑋婷 徐" w:date="2025-01-04T16:45:00Z" w16du:dateUtc="2025-01-04T08:45:00Z">
                    <w:rPr>
                      <w:rFonts w:ascii="Times New Roman" w:eastAsia="Times New Roman" w:hAnsi="Times New Roman" w:cs="Times New Roman"/>
                      <w:color w:val="000000"/>
                      <w:sz w:val="22"/>
                      <w:szCs w:val="22"/>
                    </w:rPr>
                  </w:rPrChange>
                </w:rPr>
                <w:t>100</w:t>
              </w:r>
            </w:ins>
          </w:p>
        </w:tc>
      </w:tr>
      <w:tr w:rsidR="00832762" w:rsidRPr="00D47E7D" w14:paraId="54FE01A0" w14:textId="77777777" w:rsidTr="00832762">
        <w:trPr>
          <w:jc w:val="center"/>
          <w:ins w:id="37711" w:author="瑋婷 徐" w:date="2025-01-04T16:44:00Z"/>
        </w:trPr>
        <w:tc>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38347"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712" w:author="瑋婷 徐" w:date="2025-01-04T16:44:00Z" w16du:dateUtc="2025-01-04T08:44:00Z"/>
                <w:rFonts w:ascii="Times New Roman" w:eastAsia="標楷體" w:hAnsi="Times New Roman" w:cs="Times New Roman"/>
                <w:sz w:val="24"/>
                <w:rPrChange w:id="37713" w:author="瑋婷 徐" w:date="2025-01-04T16:45:00Z" w16du:dateUtc="2025-01-04T08:45:00Z">
                  <w:rPr>
                    <w:ins w:id="37714" w:author="瑋婷 徐" w:date="2025-01-04T16:44:00Z" w16du:dateUtc="2025-01-04T08:44:00Z"/>
                  </w:rPr>
                </w:rPrChange>
              </w:rPr>
              <w:pPrChange w:id="37715"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716" w:author="瑋婷 徐" w:date="2025-01-04T16:44:00Z" w16du:dateUtc="2025-01-04T08:44:00Z">
              <w:r w:rsidRPr="00D47E7D">
                <w:rPr>
                  <w:rFonts w:ascii="Times New Roman" w:eastAsia="標楷體" w:hAnsi="Times New Roman" w:cs="Times New Roman" w:hint="eastAsia"/>
                  <w:color w:val="000000"/>
                  <w:sz w:val="24"/>
                  <w:rPrChange w:id="37717" w:author="瑋婷 徐" w:date="2025-01-04T16:45:00Z" w16du:dateUtc="2025-01-04T08:45:00Z">
                    <w:rPr>
                      <w:rFonts w:ascii="Times New Roman" w:eastAsia="Times New Roman" w:hAnsi="Times New Roman" w:cs="Times New Roman" w:hint="eastAsia"/>
                      <w:color w:val="000000"/>
                      <w:sz w:val="22"/>
                      <w:szCs w:val="22"/>
                    </w:rPr>
                  </w:rPrChange>
                </w:rPr>
                <w:t>巨嘴鴉</w:t>
              </w:r>
            </w:ins>
          </w:p>
        </w:tc>
        <w:tc>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25112"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718" w:author="瑋婷 徐" w:date="2025-01-04T16:44:00Z" w16du:dateUtc="2025-01-04T08:44:00Z"/>
                <w:rFonts w:ascii="Times New Roman" w:eastAsia="標楷體" w:hAnsi="Times New Roman" w:cs="Times New Roman"/>
                <w:sz w:val="24"/>
                <w:rPrChange w:id="37719" w:author="瑋婷 徐" w:date="2025-01-04T16:45:00Z" w16du:dateUtc="2025-01-04T08:45:00Z">
                  <w:rPr>
                    <w:ins w:id="37720" w:author="瑋婷 徐" w:date="2025-01-04T16:44:00Z" w16du:dateUtc="2025-01-04T08:44:00Z"/>
                  </w:rPr>
                </w:rPrChange>
              </w:rPr>
              <w:pPrChange w:id="37721"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722" w:author="瑋婷 徐" w:date="2025-01-04T16:44:00Z" w16du:dateUtc="2025-01-04T08:44:00Z">
              <w:r w:rsidRPr="00D47E7D">
                <w:rPr>
                  <w:rFonts w:ascii="Times New Roman" w:eastAsia="標楷體" w:hAnsi="Times New Roman" w:cs="Times New Roman"/>
                  <w:color w:val="000000"/>
                  <w:sz w:val="24"/>
                  <w:rPrChange w:id="37723" w:author="瑋婷 徐" w:date="2025-01-04T16:45:00Z" w16du:dateUtc="2025-01-04T08:45:00Z">
                    <w:rPr>
                      <w:rFonts w:ascii="Times New Roman" w:eastAsia="Times New Roman" w:hAnsi="Times New Roman" w:cs="Times New Roman"/>
                      <w:color w:val="000000"/>
                      <w:sz w:val="22"/>
                      <w:szCs w:val="22"/>
                    </w:rPr>
                  </w:rPrChange>
                </w:rPr>
                <w:t>12</w:t>
              </w:r>
            </w:ins>
          </w:p>
        </w:tc>
        <w:tc>
          <w:tcPr>
            <w:tcW w:w="12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CEF1D"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724" w:author="瑋婷 徐" w:date="2025-01-04T16:44:00Z" w16du:dateUtc="2025-01-04T08:44:00Z"/>
                <w:rFonts w:ascii="Times New Roman" w:eastAsia="標楷體" w:hAnsi="Times New Roman" w:cs="Times New Roman"/>
                <w:sz w:val="24"/>
                <w:rPrChange w:id="37725" w:author="瑋婷 徐" w:date="2025-01-04T16:45:00Z" w16du:dateUtc="2025-01-04T08:45:00Z">
                  <w:rPr>
                    <w:ins w:id="37726" w:author="瑋婷 徐" w:date="2025-01-04T16:44:00Z" w16du:dateUtc="2025-01-04T08:44:00Z"/>
                  </w:rPr>
                </w:rPrChange>
              </w:rPr>
              <w:pPrChange w:id="37727"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728" w:author="瑋婷 徐" w:date="2025-01-04T16:44:00Z" w16du:dateUtc="2025-01-04T08:44:00Z">
              <w:r w:rsidRPr="00D47E7D">
                <w:rPr>
                  <w:rFonts w:ascii="Times New Roman" w:eastAsia="標楷體" w:hAnsi="Times New Roman" w:cs="Times New Roman"/>
                  <w:color w:val="000000"/>
                  <w:sz w:val="24"/>
                  <w:rPrChange w:id="37729" w:author="瑋婷 徐" w:date="2025-01-04T16:45:00Z" w16du:dateUtc="2025-01-04T08:45:00Z">
                    <w:rPr>
                      <w:rFonts w:ascii="Times New Roman" w:eastAsia="Times New Roman" w:hAnsi="Times New Roman" w:cs="Times New Roman"/>
                      <w:color w:val="000000"/>
                      <w:sz w:val="22"/>
                      <w:szCs w:val="22"/>
                    </w:rPr>
                  </w:rPrChange>
                </w:rPr>
                <w:t>30</w:t>
              </w:r>
            </w:ins>
          </w:p>
        </w:tc>
      </w:tr>
      <w:tr w:rsidR="00832762" w:rsidRPr="00D47E7D" w14:paraId="7A5EDAAD" w14:textId="77777777" w:rsidTr="00832762">
        <w:trPr>
          <w:jc w:val="center"/>
          <w:ins w:id="37730" w:author="瑋婷 徐" w:date="2025-01-04T16:44:00Z"/>
        </w:trPr>
        <w:tc>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14C04"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731" w:author="瑋婷 徐" w:date="2025-01-04T16:44:00Z" w16du:dateUtc="2025-01-04T08:44:00Z"/>
                <w:rFonts w:ascii="Times New Roman" w:eastAsia="標楷體" w:hAnsi="Times New Roman" w:cs="Times New Roman"/>
                <w:sz w:val="24"/>
                <w:rPrChange w:id="37732" w:author="瑋婷 徐" w:date="2025-01-04T16:45:00Z" w16du:dateUtc="2025-01-04T08:45:00Z">
                  <w:rPr>
                    <w:ins w:id="37733" w:author="瑋婷 徐" w:date="2025-01-04T16:44:00Z" w16du:dateUtc="2025-01-04T08:44:00Z"/>
                  </w:rPr>
                </w:rPrChange>
              </w:rPr>
              <w:pPrChange w:id="37734"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735" w:author="瑋婷 徐" w:date="2025-01-04T16:44:00Z" w16du:dateUtc="2025-01-04T08:44:00Z">
              <w:r w:rsidRPr="00D47E7D">
                <w:rPr>
                  <w:rFonts w:ascii="Times New Roman" w:eastAsia="標楷體" w:hAnsi="Times New Roman" w:cs="Times New Roman" w:hint="eastAsia"/>
                  <w:color w:val="000000"/>
                  <w:sz w:val="24"/>
                  <w:rPrChange w:id="37736" w:author="瑋婷 徐" w:date="2025-01-04T16:45:00Z" w16du:dateUtc="2025-01-04T08:45:00Z">
                    <w:rPr>
                      <w:rFonts w:ascii="Times New Roman" w:eastAsia="Times New Roman" w:hAnsi="Times New Roman" w:cs="Times New Roman" w:hint="eastAsia"/>
                      <w:color w:val="000000"/>
                      <w:sz w:val="22"/>
                      <w:szCs w:val="22"/>
                    </w:rPr>
                  </w:rPrChange>
                </w:rPr>
                <w:t>青背山雀</w:t>
              </w:r>
            </w:ins>
          </w:p>
        </w:tc>
        <w:tc>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641C6"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737" w:author="瑋婷 徐" w:date="2025-01-04T16:44:00Z" w16du:dateUtc="2025-01-04T08:44:00Z"/>
                <w:rFonts w:ascii="Times New Roman" w:eastAsia="標楷體" w:hAnsi="Times New Roman" w:cs="Times New Roman"/>
                <w:sz w:val="24"/>
                <w:rPrChange w:id="37738" w:author="瑋婷 徐" w:date="2025-01-04T16:45:00Z" w16du:dateUtc="2025-01-04T08:45:00Z">
                  <w:rPr>
                    <w:ins w:id="37739" w:author="瑋婷 徐" w:date="2025-01-04T16:44:00Z" w16du:dateUtc="2025-01-04T08:44:00Z"/>
                  </w:rPr>
                </w:rPrChange>
              </w:rPr>
              <w:pPrChange w:id="37740"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741" w:author="瑋婷 徐" w:date="2025-01-04T16:44:00Z" w16du:dateUtc="2025-01-04T08:44:00Z">
              <w:r w:rsidRPr="00D47E7D">
                <w:rPr>
                  <w:rFonts w:ascii="Times New Roman" w:eastAsia="標楷體" w:hAnsi="Times New Roman" w:cs="Times New Roman"/>
                  <w:color w:val="000000"/>
                  <w:sz w:val="24"/>
                  <w:rPrChange w:id="37742" w:author="瑋婷 徐" w:date="2025-01-04T16:45:00Z" w16du:dateUtc="2025-01-04T08:45:00Z">
                    <w:rPr>
                      <w:rFonts w:ascii="Times New Roman" w:eastAsia="Times New Roman" w:hAnsi="Times New Roman" w:cs="Times New Roman"/>
                      <w:color w:val="000000"/>
                      <w:sz w:val="22"/>
                      <w:szCs w:val="22"/>
                    </w:rPr>
                  </w:rPrChange>
                </w:rPr>
                <w:t>14</w:t>
              </w:r>
            </w:ins>
          </w:p>
        </w:tc>
        <w:tc>
          <w:tcPr>
            <w:tcW w:w="12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61D4C"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743" w:author="瑋婷 徐" w:date="2025-01-04T16:44:00Z" w16du:dateUtc="2025-01-04T08:44:00Z"/>
                <w:rFonts w:ascii="Times New Roman" w:eastAsia="標楷體" w:hAnsi="Times New Roman" w:cs="Times New Roman"/>
                <w:sz w:val="24"/>
                <w:rPrChange w:id="37744" w:author="瑋婷 徐" w:date="2025-01-04T16:45:00Z" w16du:dateUtc="2025-01-04T08:45:00Z">
                  <w:rPr>
                    <w:ins w:id="37745" w:author="瑋婷 徐" w:date="2025-01-04T16:44:00Z" w16du:dateUtc="2025-01-04T08:44:00Z"/>
                  </w:rPr>
                </w:rPrChange>
              </w:rPr>
              <w:pPrChange w:id="37746"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747" w:author="瑋婷 徐" w:date="2025-01-04T16:44:00Z" w16du:dateUtc="2025-01-04T08:44:00Z">
              <w:r w:rsidRPr="00D47E7D">
                <w:rPr>
                  <w:rFonts w:ascii="Times New Roman" w:eastAsia="標楷體" w:hAnsi="Times New Roman" w:cs="Times New Roman"/>
                  <w:color w:val="000000"/>
                  <w:sz w:val="24"/>
                  <w:rPrChange w:id="37748" w:author="瑋婷 徐" w:date="2025-01-04T16:45:00Z" w16du:dateUtc="2025-01-04T08:45:00Z">
                    <w:rPr>
                      <w:rFonts w:ascii="Times New Roman" w:eastAsia="Times New Roman" w:hAnsi="Times New Roman" w:cs="Times New Roman"/>
                      <w:color w:val="000000"/>
                      <w:sz w:val="22"/>
                      <w:szCs w:val="22"/>
                    </w:rPr>
                  </w:rPrChange>
                </w:rPr>
                <w:t>30</w:t>
              </w:r>
            </w:ins>
          </w:p>
        </w:tc>
      </w:tr>
      <w:tr w:rsidR="00832762" w:rsidRPr="00D47E7D" w14:paraId="7CFA9D74" w14:textId="77777777" w:rsidTr="00832762">
        <w:trPr>
          <w:jc w:val="center"/>
          <w:ins w:id="37749" w:author="瑋婷 徐" w:date="2025-01-04T16:44:00Z"/>
        </w:trPr>
        <w:tc>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8189C"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750" w:author="瑋婷 徐" w:date="2025-01-04T16:44:00Z" w16du:dateUtc="2025-01-04T08:44:00Z"/>
                <w:rFonts w:ascii="Times New Roman" w:eastAsia="標楷體" w:hAnsi="Times New Roman" w:cs="Times New Roman"/>
                <w:sz w:val="24"/>
                <w:rPrChange w:id="37751" w:author="瑋婷 徐" w:date="2025-01-04T16:45:00Z" w16du:dateUtc="2025-01-04T08:45:00Z">
                  <w:rPr>
                    <w:ins w:id="37752" w:author="瑋婷 徐" w:date="2025-01-04T16:44:00Z" w16du:dateUtc="2025-01-04T08:44:00Z"/>
                  </w:rPr>
                </w:rPrChange>
              </w:rPr>
              <w:pPrChange w:id="37753"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754" w:author="瑋婷 徐" w:date="2025-01-04T16:44:00Z" w16du:dateUtc="2025-01-04T08:44:00Z">
              <w:r w:rsidRPr="00D47E7D">
                <w:rPr>
                  <w:rFonts w:ascii="Times New Roman" w:eastAsia="標楷體" w:hAnsi="Times New Roman" w:cs="Times New Roman" w:hint="eastAsia"/>
                  <w:color w:val="000000"/>
                  <w:sz w:val="24"/>
                  <w:rPrChange w:id="37755" w:author="瑋婷 徐" w:date="2025-01-04T16:45:00Z" w16du:dateUtc="2025-01-04T08:45:00Z">
                    <w:rPr>
                      <w:rFonts w:ascii="Times New Roman" w:eastAsia="Times New Roman" w:hAnsi="Times New Roman" w:cs="Times New Roman" w:hint="eastAsia"/>
                      <w:color w:val="000000"/>
                      <w:sz w:val="22"/>
                      <w:szCs w:val="22"/>
                    </w:rPr>
                  </w:rPrChange>
                </w:rPr>
                <w:t>家燕</w:t>
              </w:r>
            </w:ins>
          </w:p>
        </w:tc>
        <w:tc>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2774E"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756" w:author="瑋婷 徐" w:date="2025-01-04T16:44:00Z" w16du:dateUtc="2025-01-04T08:44:00Z"/>
                <w:rFonts w:ascii="Times New Roman" w:eastAsia="標楷體" w:hAnsi="Times New Roman" w:cs="Times New Roman"/>
                <w:sz w:val="24"/>
                <w:rPrChange w:id="37757" w:author="瑋婷 徐" w:date="2025-01-04T16:45:00Z" w16du:dateUtc="2025-01-04T08:45:00Z">
                  <w:rPr>
                    <w:ins w:id="37758" w:author="瑋婷 徐" w:date="2025-01-04T16:44:00Z" w16du:dateUtc="2025-01-04T08:44:00Z"/>
                  </w:rPr>
                </w:rPrChange>
              </w:rPr>
              <w:pPrChange w:id="37759"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760" w:author="瑋婷 徐" w:date="2025-01-04T16:44:00Z" w16du:dateUtc="2025-01-04T08:44:00Z">
              <w:r w:rsidRPr="00D47E7D">
                <w:rPr>
                  <w:rFonts w:ascii="Times New Roman" w:eastAsia="標楷體" w:hAnsi="Times New Roman" w:cs="Times New Roman"/>
                  <w:color w:val="000000"/>
                  <w:sz w:val="24"/>
                  <w:rPrChange w:id="37761" w:author="瑋婷 徐" w:date="2025-01-04T16:45:00Z" w16du:dateUtc="2025-01-04T08:45:00Z">
                    <w:rPr>
                      <w:rFonts w:ascii="Times New Roman" w:eastAsia="Times New Roman" w:hAnsi="Times New Roman" w:cs="Times New Roman"/>
                      <w:color w:val="000000"/>
                      <w:sz w:val="22"/>
                      <w:szCs w:val="22"/>
                    </w:rPr>
                  </w:rPrChange>
                </w:rPr>
                <w:t>6</w:t>
              </w:r>
            </w:ins>
          </w:p>
        </w:tc>
        <w:tc>
          <w:tcPr>
            <w:tcW w:w="12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7D9C8"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762" w:author="瑋婷 徐" w:date="2025-01-04T16:44:00Z" w16du:dateUtc="2025-01-04T08:44:00Z"/>
                <w:rFonts w:ascii="Times New Roman" w:eastAsia="標楷體" w:hAnsi="Times New Roman" w:cs="Times New Roman"/>
                <w:sz w:val="24"/>
                <w:rPrChange w:id="37763" w:author="瑋婷 徐" w:date="2025-01-04T16:45:00Z" w16du:dateUtc="2025-01-04T08:45:00Z">
                  <w:rPr>
                    <w:ins w:id="37764" w:author="瑋婷 徐" w:date="2025-01-04T16:44:00Z" w16du:dateUtc="2025-01-04T08:44:00Z"/>
                  </w:rPr>
                </w:rPrChange>
              </w:rPr>
              <w:pPrChange w:id="37765"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766" w:author="瑋婷 徐" w:date="2025-01-04T16:44:00Z" w16du:dateUtc="2025-01-04T08:44:00Z">
              <w:r w:rsidRPr="00D47E7D">
                <w:rPr>
                  <w:rFonts w:ascii="Times New Roman" w:eastAsia="標楷體" w:hAnsi="Times New Roman" w:cs="Times New Roman"/>
                  <w:color w:val="000000"/>
                  <w:sz w:val="24"/>
                  <w:rPrChange w:id="37767" w:author="瑋婷 徐" w:date="2025-01-04T16:45:00Z" w16du:dateUtc="2025-01-04T08:45:00Z">
                    <w:rPr>
                      <w:rFonts w:ascii="Times New Roman" w:eastAsia="Times New Roman" w:hAnsi="Times New Roman" w:cs="Times New Roman"/>
                      <w:color w:val="000000"/>
                      <w:sz w:val="22"/>
                      <w:szCs w:val="22"/>
                    </w:rPr>
                  </w:rPrChange>
                </w:rPr>
                <w:t>30</w:t>
              </w:r>
            </w:ins>
          </w:p>
        </w:tc>
      </w:tr>
      <w:tr w:rsidR="00832762" w:rsidRPr="00D47E7D" w14:paraId="5482FEF3" w14:textId="77777777" w:rsidTr="00832762">
        <w:trPr>
          <w:jc w:val="center"/>
          <w:ins w:id="37768" w:author="瑋婷 徐" w:date="2025-01-04T16:44:00Z"/>
        </w:trPr>
        <w:tc>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75624"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769" w:author="瑋婷 徐" w:date="2025-01-04T16:44:00Z" w16du:dateUtc="2025-01-04T08:44:00Z"/>
                <w:rFonts w:ascii="Times New Roman" w:eastAsia="標楷體" w:hAnsi="Times New Roman" w:cs="Times New Roman"/>
                <w:sz w:val="24"/>
                <w:rPrChange w:id="37770" w:author="瑋婷 徐" w:date="2025-01-04T16:45:00Z" w16du:dateUtc="2025-01-04T08:45:00Z">
                  <w:rPr>
                    <w:ins w:id="37771" w:author="瑋婷 徐" w:date="2025-01-04T16:44:00Z" w16du:dateUtc="2025-01-04T08:44:00Z"/>
                  </w:rPr>
                </w:rPrChange>
              </w:rPr>
              <w:pPrChange w:id="37772"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773" w:author="瑋婷 徐" w:date="2025-01-04T16:44:00Z" w16du:dateUtc="2025-01-04T08:44:00Z">
              <w:r w:rsidRPr="00D47E7D">
                <w:rPr>
                  <w:rFonts w:ascii="Times New Roman" w:eastAsia="標楷體" w:hAnsi="Times New Roman" w:cs="Times New Roman" w:hint="eastAsia"/>
                  <w:color w:val="000000"/>
                  <w:sz w:val="24"/>
                  <w:rPrChange w:id="37774" w:author="瑋婷 徐" w:date="2025-01-04T16:45:00Z" w16du:dateUtc="2025-01-04T08:45:00Z">
                    <w:rPr>
                      <w:rFonts w:ascii="Times New Roman" w:eastAsia="Times New Roman" w:hAnsi="Times New Roman" w:cs="Times New Roman" w:hint="eastAsia"/>
                      <w:color w:val="000000"/>
                      <w:sz w:val="22"/>
                      <w:szCs w:val="22"/>
                    </w:rPr>
                  </w:rPrChange>
                </w:rPr>
                <w:t>洋燕</w:t>
              </w:r>
            </w:ins>
          </w:p>
        </w:tc>
        <w:tc>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A6AF0"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775" w:author="瑋婷 徐" w:date="2025-01-04T16:44:00Z" w16du:dateUtc="2025-01-04T08:44:00Z"/>
                <w:rFonts w:ascii="Times New Roman" w:eastAsia="標楷體" w:hAnsi="Times New Roman" w:cs="Times New Roman"/>
                <w:sz w:val="24"/>
                <w:rPrChange w:id="37776" w:author="瑋婷 徐" w:date="2025-01-04T16:45:00Z" w16du:dateUtc="2025-01-04T08:45:00Z">
                  <w:rPr>
                    <w:ins w:id="37777" w:author="瑋婷 徐" w:date="2025-01-04T16:44:00Z" w16du:dateUtc="2025-01-04T08:44:00Z"/>
                  </w:rPr>
                </w:rPrChange>
              </w:rPr>
              <w:pPrChange w:id="37778"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779" w:author="瑋婷 徐" w:date="2025-01-04T16:44:00Z" w16du:dateUtc="2025-01-04T08:44:00Z">
              <w:r w:rsidRPr="00D47E7D">
                <w:rPr>
                  <w:rFonts w:ascii="Times New Roman" w:eastAsia="標楷體" w:hAnsi="Times New Roman" w:cs="Times New Roman"/>
                  <w:color w:val="000000"/>
                  <w:sz w:val="24"/>
                  <w:rPrChange w:id="37780" w:author="瑋婷 徐" w:date="2025-01-04T16:45:00Z" w16du:dateUtc="2025-01-04T08:45:00Z">
                    <w:rPr>
                      <w:rFonts w:ascii="Times New Roman" w:eastAsia="Times New Roman" w:hAnsi="Times New Roman" w:cs="Times New Roman"/>
                      <w:color w:val="000000"/>
                      <w:sz w:val="22"/>
                      <w:szCs w:val="22"/>
                    </w:rPr>
                  </w:rPrChange>
                </w:rPr>
                <w:t>4</w:t>
              </w:r>
            </w:ins>
          </w:p>
        </w:tc>
        <w:tc>
          <w:tcPr>
            <w:tcW w:w="12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5441D"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781" w:author="瑋婷 徐" w:date="2025-01-04T16:44:00Z" w16du:dateUtc="2025-01-04T08:44:00Z"/>
                <w:rFonts w:ascii="Times New Roman" w:eastAsia="標楷體" w:hAnsi="Times New Roman" w:cs="Times New Roman"/>
                <w:sz w:val="24"/>
                <w:rPrChange w:id="37782" w:author="瑋婷 徐" w:date="2025-01-04T16:45:00Z" w16du:dateUtc="2025-01-04T08:45:00Z">
                  <w:rPr>
                    <w:ins w:id="37783" w:author="瑋婷 徐" w:date="2025-01-04T16:44:00Z" w16du:dateUtc="2025-01-04T08:44:00Z"/>
                  </w:rPr>
                </w:rPrChange>
              </w:rPr>
              <w:pPrChange w:id="37784"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785" w:author="瑋婷 徐" w:date="2025-01-04T16:44:00Z" w16du:dateUtc="2025-01-04T08:44:00Z">
              <w:r w:rsidRPr="00D47E7D">
                <w:rPr>
                  <w:rFonts w:ascii="Times New Roman" w:eastAsia="標楷體" w:hAnsi="Times New Roman" w:cs="Times New Roman"/>
                  <w:color w:val="000000"/>
                  <w:sz w:val="24"/>
                  <w:rPrChange w:id="37786" w:author="瑋婷 徐" w:date="2025-01-04T16:45:00Z" w16du:dateUtc="2025-01-04T08:45:00Z">
                    <w:rPr>
                      <w:rFonts w:ascii="Times New Roman" w:eastAsia="Times New Roman" w:hAnsi="Times New Roman" w:cs="Times New Roman"/>
                      <w:color w:val="000000"/>
                      <w:sz w:val="22"/>
                      <w:szCs w:val="22"/>
                    </w:rPr>
                  </w:rPrChange>
                </w:rPr>
                <w:t>30</w:t>
              </w:r>
            </w:ins>
          </w:p>
        </w:tc>
      </w:tr>
      <w:tr w:rsidR="00832762" w:rsidRPr="00D47E7D" w14:paraId="2A3FBA49" w14:textId="77777777" w:rsidTr="00832762">
        <w:trPr>
          <w:jc w:val="center"/>
          <w:ins w:id="37787" w:author="瑋婷 徐" w:date="2025-01-04T16:44:00Z"/>
        </w:trPr>
        <w:tc>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B9821"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788" w:author="瑋婷 徐" w:date="2025-01-04T16:44:00Z" w16du:dateUtc="2025-01-04T08:44:00Z"/>
                <w:rFonts w:ascii="Times New Roman" w:eastAsia="標楷體" w:hAnsi="Times New Roman" w:cs="Times New Roman"/>
                <w:sz w:val="24"/>
                <w:rPrChange w:id="37789" w:author="瑋婷 徐" w:date="2025-01-04T16:45:00Z" w16du:dateUtc="2025-01-04T08:45:00Z">
                  <w:rPr>
                    <w:ins w:id="37790" w:author="瑋婷 徐" w:date="2025-01-04T16:44:00Z" w16du:dateUtc="2025-01-04T08:44:00Z"/>
                  </w:rPr>
                </w:rPrChange>
              </w:rPr>
              <w:pPrChange w:id="37791"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792" w:author="瑋婷 徐" w:date="2025-01-04T16:44:00Z" w16du:dateUtc="2025-01-04T08:44:00Z">
              <w:r w:rsidRPr="00D47E7D">
                <w:rPr>
                  <w:rFonts w:ascii="Times New Roman" w:eastAsia="標楷體" w:hAnsi="Times New Roman" w:cs="Times New Roman" w:hint="eastAsia"/>
                  <w:color w:val="000000"/>
                  <w:sz w:val="24"/>
                  <w:rPrChange w:id="37793" w:author="瑋婷 徐" w:date="2025-01-04T16:45:00Z" w16du:dateUtc="2025-01-04T08:45:00Z">
                    <w:rPr>
                      <w:rFonts w:ascii="Times New Roman" w:eastAsia="Times New Roman" w:hAnsi="Times New Roman" w:cs="Times New Roman" w:hint="eastAsia"/>
                      <w:color w:val="000000"/>
                      <w:sz w:val="22"/>
                      <w:szCs w:val="22"/>
                    </w:rPr>
                  </w:rPrChange>
                </w:rPr>
                <w:t>白頭翁</w:t>
              </w:r>
            </w:ins>
          </w:p>
        </w:tc>
        <w:tc>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6F41A"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794" w:author="瑋婷 徐" w:date="2025-01-04T16:44:00Z" w16du:dateUtc="2025-01-04T08:44:00Z"/>
                <w:rFonts w:ascii="Times New Roman" w:eastAsia="標楷體" w:hAnsi="Times New Roman" w:cs="Times New Roman"/>
                <w:sz w:val="24"/>
                <w:rPrChange w:id="37795" w:author="瑋婷 徐" w:date="2025-01-04T16:45:00Z" w16du:dateUtc="2025-01-04T08:45:00Z">
                  <w:rPr>
                    <w:ins w:id="37796" w:author="瑋婷 徐" w:date="2025-01-04T16:44:00Z" w16du:dateUtc="2025-01-04T08:44:00Z"/>
                  </w:rPr>
                </w:rPrChange>
              </w:rPr>
              <w:pPrChange w:id="37797"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798" w:author="瑋婷 徐" w:date="2025-01-04T16:44:00Z" w16du:dateUtc="2025-01-04T08:44:00Z">
              <w:r w:rsidRPr="00D47E7D">
                <w:rPr>
                  <w:rFonts w:ascii="Times New Roman" w:eastAsia="標楷體" w:hAnsi="Times New Roman" w:cs="Times New Roman"/>
                  <w:color w:val="000000"/>
                  <w:sz w:val="24"/>
                  <w:rPrChange w:id="37799" w:author="瑋婷 徐" w:date="2025-01-04T16:45:00Z" w16du:dateUtc="2025-01-04T08:45:00Z">
                    <w:rPr>
                      <w:rFonts w:ascii="Times New Roman" w:eastAsia="Times New Roman" w:hAnsi="Times New Roman" w:cs="Times New Roman"/>
                      <w:color w:val="000000"/>
                      <w:sz w:val="22"/>
                      <w:szCs w:val="22"/>
                    </w:rPr>
                  </w:rPrChange>
                </w:rPr>
                <w:t>17</w:t>
              </w:r>
            </w:ins>
          </w:p>
        </w:tc>
        <w:tc>
          <w:tcPr>
            <w:tcW w:w="12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F7530"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800" w:author="瑋婷 徐" w:date="2025-01-04T16:44:00Z" w16du:dateUtc="2025-01-04T08:44:00Z"/>
                <w:rFonts w:ascii="Times New Roman" w:eastAsia="標楷體" w:hAnsi="Times New Roman" w:cs="Times New Roman"/>
                <w:sz w:val="24"/>
                <w:rPrChange w:id="37801" w:author="瑋婷 徐" w:date="2025-01-04T16:45:00Z" w16du:dateUtc="2025-01-04T08:45:00Z">
                  <w:rPr>
                    <w:ins w:id="37802" w:author="瑋婷 徐" w:date="2025-01-04T16:44:00Z" w16du:dateUtc="2025-01-04T08:44:00Z"/>
                  </w:rPr>
                </w:rPrChange>
              </w:rPr>
              <w:pPrChange w:id="37803"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804" w:author="瑋婷 徐" w:date="2025-01-04T16:44:00Z" w16du:dateUtc="2025-01-04T08:44:00Z">
              <w:r w:rsidRPr="00D47E7D">
                <w:rPr>
                  <w:rFonts w:ascii="Times New Roman" w:eastAsia="標楷體" w:hAnsi="Times New Roman" w:cs="Times New Roman"/>
                  <w:color w:val="000000"/>
                  <w:sz w:val="24"/>
                  <w:rPrChange w:id="37805" w:author="瑋婷 徐" w:date="2025-01-04T16:45:00Z" w16du:dateUtc="2025-01-04T08:45:00Z">
                    <w:rPr>
                      <w:rFonts w:ascii="Times New Roman" w:eastAsia="Times New Roman" w:hAnsi="Times New Roman" w:cs="Times New Roman"/>
                      <w:color w:val="000000"/>
                      <w:sz w:val="22"/>
                      <w:szCs w:val="22"/>
                    </w:rPr>
                  </w:rPrChange>
                </w:rPr>
                <w:t>70</w:t>
              </w:r>
            </w:ins>
          </w:p>
        </w:tc>
      </w:tr>
      <w:tr w:rsidR="00832762" w:rsidRPr="00D47E7D" w14:paraId="4D55F6F6" w14:textId="77777777" w:rsidTr="00832762">
        <w:trPr>
          <w:jc w:val="center"/>
          <w:ins w:id="37806" w:author="瑋婷 徐" w:date="2025-01-04T16:44:00Z"/>
        </w:trPr>
        <w:tc>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A4222"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807" w:author="瑋婷 徐" w:date="2025-01-04T16:44:00Z" w16du:dateUtc="2025-01-04T08:44:00Z"/>
                <w:rFonts w:ascii="Times New Roman" w:eastAsia="標楷體" w:hAnsi="Times New Roman" w:cs="Times New Roman"/>
                <w:sz w:val="24"/>
                <w:rPrChange w:id="37808" w:author="瑋婷 徐" w:date="2025-01-04T16:45:00Z" w16du:dateUtc="2025-01-04T08:45:00Z">
                  <w:rPr>
                    <w:ins w:id="37809" w:author="瑋婷 徐" w:date="2025-01-04T16:44:00Z" w16du:dateUtc="2025-01-04T08:44:00Z"/>
                  </w:rPr>
                </w:rPrChange>
              </w:rPr>
              <w:pPrChange w:id="37810"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811" w:author="瑋婷 徐" w:date="2025-01-04T16:44:00Z" w16du:dateUtc="2025-01-04T08:44:00Z">
              <w:r w:rsidRPr="00D47E7D">
                <w:rPr>
                  <w:rFonts w:ascii="Times New Roman" w:eastAsia="標楷體" w:hAnsi="Times New Roman" w:cs="Times New Roman" w:hint="eastAsia"/>
                  <w:color w:val="000000"/>
                  <w:sz w:val="24"/>
                  <w:rPrChange w:id="37812" w:author="瑋婷 徐" w:date="2025-01-04T16:45:00Z" w16du:dateUtc="2025-01-04T08:45:00Z">
                    <w:rPr>
                      <w:rFonts w:ascii="Times New Roman" w:eastAsia="Times New Roman" w:hAnsi="Times New Roman" w:cs="Times New Roman" w:hint="eastAsia"/>
                      <w:color w:val="000000"/>
                      <w:sz w:val="22"/>
                      <w:szCs w:val="22"/>
                    </w:rPr>
                  </w:rPrChange>
                </w:rPr>
                <w:t>紅嘴黑鵯</w:t>
              </w:r>
            </w:ins>
          </w:p>
        </w:tc>
        <w:tc>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74280"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813" w:author="瑋婷 徐" w:date="2025-01-04T16:44:00Z" w16du:dateUtc="2025-01-04T08:44:00Z"/>
                <w:rFonts w:ascii="Times New Roman" w:eastAsia="標楷體" w:hAnsi="Times New Roman" w:cs="Times New Roman"/>
                <w:sz w:val="24"/>
                <w:rPrChange w:id="37814" w:author="瑋婷 徐" w:date="2025-01-04T16:45:00Z" w16du:dateUtc="2025-01-04T08:45:00Z">
                  <w:rPr>
                    <w:ins w:id="37815" w:author="瑋婷 徐" w:date="2025-01-04T16:44:00Z" w16du:dateUtc="2025-01-04T08:44:00Z"/>
                  </w:rPr>
                </w:rPrChange>
              </w:rPr>
              <w:pPrChange w:id="37816"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817" w:author="瑋婷 徐" w:date="2025-01-04T16:44:00Z" w16du:dateUtc="2025-01-04T08:44:00Z">
              <w:r w:rsidRPr="00D47E7D">
                <w:rPr>
                  <w:rFonts w:ascii="Times New Roman" w:eastAsia="標楷體" w:hAnsi="Times New Roman" w:cs="Times New Roman"/>
                  <w:color w:val="000000"/>
                  <w:sz w:val="24"/>
                  <w:rPrChange w:id="37818" w:author="瑋婷 徐" w:date="2025-01-04T16:45:00Z" w16du:dateUtc="2025-01-04T08:45:00Z">
                    <w:rPr>
                      <w:rFonts w:ascii="Times New Roman" w:eastAsia="Times New Roman" w:hAnsi="Times New Roman" w:cs="Times New Roman"/>
                      <w:color w:val="000000"/>
                      <w:sz w:val="22"/>
                      <w:szCs w:val="22"/>
                    </w:rPr>
                  </w:rPrChange>
                </w:rPr>
                <w:t>36</w:t>
              </w:r>
            </w:ins>
          </w:p>
        </w:tc>
        <w:tc>
          <w:tcPr>
            <w:tcW w:w="12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F2688"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819" w:author="瑋婷 徐" w:date="2025-01-04T16:44:00Z" w16du:dateUtc="2025-01-04T08:44:00Z"/>
                <w:rFonts w:ascii="Times New Roman" w:eastAsia="標楷體" w:hAnsi="Times New Roman" w:cs="Times New Roman"/>
                <w:sz w:val="24"/>
                <w:rPrChange w:id="37820" w:author="瑋婷 徐" w:date="2025-01-04T16:45:00Z" w16du:dateUtc="2025-01-04T08:45:00Z">
                  <w:rPr>
                    <w:ins w:id="37821" w:author="瑋婷 徐" w:date="2025-01-04T16:44:00Z" w16du:dateUtc="2025-01-04T08:44:00Z"/>
                  </w:rPr>
                </w:rPrChange>
              </w:rPr>
              <w:pPrChange w:id="37822"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823" w:author="瑋婷 徐" w:date="2025-01-04T16:44:00Z" w16du:dateUtc="2025-01-04T08:44:00Z">
              <w:r w:rsidRPr="00D47E7D">
                <w:rPr>
                  <w:rFonts w:ascii="Times New Roman" w:eastAsia="標楷體" w:hAnsi="Times New Roman" w:cs="Times New Roman"/>
                  <w:color w:val="000000"/>
                  <w:sz w:val="24"/>
                  <w:rPrChange w:id="37824" w:author="瑋婷 徐" w:date="2025-01-04T16:45:00Z" w16du:dateUtc="2025-01-04T08:45:00Z">
                    <w:rPr>
                      <w:rFonts w:ascii="Times New Roman" w:eastAsia="Times New Roman" w:hAnsi="Times New Roman" w:cs="Times New Roman"/>
                      <w:color w:val="000000"/>
                      <w:sz w:val="22"/>
                      <w:szCs w:val="22"/>
                    </w:rPr>
                  </w:rPrChange>
                </w:rPr>
                <w:t>100</w:t>
              </w:r>
            </w:ins>
          </w:p>
        </w:tc>
      </w:tr>
      <w:tr w:rsidR="00832762" w:rsidRPr="00D47E7D" w14:paraId="55FD49EA" w14:textId="77777777" w:rsidTr="00832762">
        <w:trPr>
          <w:jc w:val="center"/>
          <w:ins w:id="37825" w:author="瑋婷 徐" w:date="2025-01-04T16:44:00Z"/>
        </w:trPr>
        <w:tc>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0271C"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826" w:author="瑋婷 徐" w:date="2025-01-04T16:44:00Z" w16du:dateUtc="2025-01-04T08:44:00Z"/>
                <w:rFonts w:ascii="Times New Roman" w:eastAsia="標楷體" w:hAnsi="Times New Roman" w:cs="Times New Roman"/>
                <w:sz w:val="24"/>
                <w:rPrChange w:id="37827" w:author="瑋婷 徐" w:date="2025-01-04T16:45:00Z" w16du:dateUtc="2025-01-04T08:45:00Z">
                  <w:rPr>
                    <w:ins w:id="37828" w:author="瑋婷 徐" w:date="2025-01-04T16:44:00Z" w16du:dateUtc="2025-01-04T08:44:00Z"/>
                  </w:rPr>
                </w:rPrChange>
              </w:rPr>
              <w:pPrChange w:id="37829"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830" w:author="瑋婷 徐" w:date="2025-01-04T16:44:00Z" w16du:dateUtc="2025-01-04T08:44:00Z">
              <w:r w:rsidRPr="00D47E7D">
                <w:rPr>
                  <w:rFonts w:ascii="Times New Roman" w:eastAsia="標楷體" w:hAnsi="Times New Roman" w:cs="Times New Roman" w:hint="eastAsia"/>
                  <w:color w:val="000000"/>
                  <w:sz w:val="24"/>
                  <w:rPrChange w:id="37831" w:author="瑋婷 徐" w:date="2025-01-04T16:45:00Z" w16du:dateUtc="2025-01-04T08:45:00Z">
                    <w:rPr>
                      <w:rFonts w:ascii="Times New Roman" w:eastAsia="Times New Roman" w:hAnsi="Times New Roman" w:cs="Times New Roman" w:hint="eastAsia"/>
                      <w:color w:val="000000"/>
                      <w:sz w:val="22"/>
                      <w:szCs w:val="22"/>
                    </w:rPr>
                  </w:rPrChange>
                </w:rPr>
                <w:t>棕面鶯</w:t>
              </w:r>
            </w:ins>
          </w:p>
        </w:tc>
        <w:tc>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FCDF8"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832" w:author="瑋婷 徐" w:date="2025-01-04T16:44:00Z" w16du:dateUtc="2025-01-04T08:44:00Z"/>
                <w:rFonts w:ascii="Times New Roman" w:eastAsia="標楷體" w:hAnsi="Times New Roman" w:cs="Times New Roman"/>
                <w:sz w:val="24"/>
                <w:rPrChange w:id="37833" w:author="瑋婷 徐" w:date="2025-01-04T16:45:00Z" w16du:dateUtc="2025-01-04T08:45:00Z">
                  <w:rPr>
                    <w:ins w:id="37834" w:author="瑋婷 徐" w:date="2025-01-04T16:44:00Z" w16du:dateUtc="2025-01-04T08:44:00Z"/>
                  </w:rPr>
                </w:rPrChange>
              </w:rPr>
              <w:pPrChange w:id="37835"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836" w:author="瑋婷 徐" w:date="2025-01-04T16:44:00Z" w16du:dateUtc="2025-01-04T08:44:00Z">
              <w:r w:rsidRPr="00D47E7D">
                <w:rPr>
                  <w:rFonts w:ascii="Times New Roman" w:eastAsia="標楷體" w:hAnsi="Times New Roman" w:cs="Times New Roman"/>
                  <w:color w:val="000000"/>
                  <w:sz w:val="24"/>
                  <w:rPrChange w:id="37837" w:author="瑋婷 徐" w:date="2025-01-04T16:45:00Z" w16du:dateUtc="2025-01-04T08:45:00Z">
                    <w:rPr>
                      <w:rFonts w:ascii="Times New Roman" w:eastAsia="Times New Roman" w:hAnsi="Times New Roman" w:cs="Times New Roman"/>
                      <w:color w:val="000000"/>
                      <w:sz w:val="22"/>
                      <w:szCs w:val="22"/>
                    </w:rPr>
                  </w:rPrChange>
                </w:rPr>
                <w:t>15</w:t>
              </w:r>
            </w:ins>
          </w:p>
        </w:tc>
        <w:tc>
          <w:tcPr>
            <w:tcW w:w="12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D6D0C"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838" w:author="瑋婷 徐" w:date="2025-01-04T16:44:00Z" w16du:dateUtc="2025-01-04T08:44:00Z"/>
                <w:rFonts w:ascii="Times New Roman" w:eastAsia="標楷體" w:hAnsi="Times New Roman" w:cs="Times New Roman"/>
                <w:sz w:val="24"/>
                <w:rPrChange w:id="37839" w:author="瑋婷 徐" w:date="2025-01-04T16:45:00Z" w16du:dateUtc="2025-01-04T08:45:00Z">
                  <w:rPr>
                    <w:ins w:id="37840" w:author="瑋婷 徐" w:date="2025-01-04T16:44:00Z" w16du:dateUtc="2025-01-04T08:44:00Z"/>
                  </w:rPr>
                </w:rPrChange>
              </w:rPr>
              <w:pPrChange w:id="37841"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842" w:author="瑋婷 徐" w:date="2025-01-04T16:44:00Z" w16du:dateUtc="2025-01-04T08:44:00Z">
              <w:r w:rsidRPr="00D47E7D">
                <w:rPr>
                  <w:rFonts w:ascii="Times New Roman" w:eastAsia="標楷體" w:hAnsi="Times New Roman" w:cs="Times New Roman"/>
                  <w:color w:val="000000"/>
                  <w:sz w:val="24"/>
                  <w:rPrChange w:id="37843" w:author="瑋婷 徐" w:date="2025-01-04T16:45:00Z" w16du:dateUtc="2025-01-04T08:45:00Z">
                    <w:rPr>
                      <w:rFonts w:ascii="Times New Roman" w:eastAsia="Times New Roman" w:hAnsi="Times New Roman" w:cs="Times New Roman"/>
                      <w:color w:val="000000"/>
                      <w:sz w:val="22"/>
                      <w:szCs w:val="22"/>
                    </w:rPr>
                  </w:rPrChange>
                </w:rPr>
                <w:t>30</w:t>
              </w:r>
            </w:ins>
          </w:p>
        </w:tc>
      </w:tr>
      <w:tr w:rsidR="00832762" w:rsidRPr="00D47E7D" w14:paraId="0EFDFA51" w14:textId="77777777" w:rsidTr="00832762">
        <w:trPr>
          <w:jc w:val="center"/>
          <w:ins w:id="37844" w:author="瑋婷 徐" w:date="2025-01-04T16:44:00Z"/>
        </w:trPr>
        <w:tc>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966B4"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845" w:author="瑋婷 徐" w:date="2025-01-04T16:44:00Z" w16du:dateUtc="2025-01-04T08:44:00Z"/>
                <w:rFonts w:ascii="Times New Roman" w:eastAsia="標楷體" w:hAnsi="Times New Roman" w:cs="Times New Roman"/>
                <w:sz w:val="24"/>
                <w:rPrChange w:id="37846" w:author="瑋婷 徐" w:date="2025-01-04T16:45:00Z" w16du:dateUtc="2025-01-04T08:45:00Z">
                  <w:rPr>
                    <w:ins w:id="37847" w:author="瑋婷 徐" w:date="2025-01-04T16:44:00Z" w16du:dateUtc="2025-01-04T08:44:00Z"/>
                  </w:rPr>
                </w:rPrChange>
              </w:rPr>
              <w:pPrChange w:id="37848"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849" w:author="瑋婷 徐" w:date="2025-01-04T16:44:00Z" w16du:dateUtc="2025-01-04T08:44:00Z">
              <w:r w:rsidRPr="00D47E7D">
                <w:rPr>
                  <w:rFonts w:ascii="Times New Roman" w:eastAsia="標楷體" w:hAnsi="Times New Roman" w:cs="Times New Roman" w:hint="eastAsia"/>
                  <w:color w:val="000000"/>
                  <w:sz w:val="24"/>
                  <w:rPrChange w:id="37850" w:author="瑋婷 徐" w:date="2025-01-04T16:45:00Z" w16du:dateUtc="2025-01-04T08:45:00Z">
                    <w:rPr>
                      <w:rFonts w:ascii="Times New Roman" w:eastAsia="Times New Roman" w:hAnsi="Times New Roman" w:cs="Times New Roman" w:hint="eastAsia"/>
                      <w:color w:val="000000"/>
                      <w:sz w:val="22"/>
                      <w:szCs w:val="22"/>
                    </w:rPr>
                  </w:rPrChange>
                </w:rPr>
                <w:t>冠羽畫眉</w:t>
              </w:r>
            </w:ins>
          </w:p>
        </w:tc>
        <w:tc>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ABA1A"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851" w:author="瑋婷 徐" w:date="2025-01-04T16:44:00Z" w16du:dateUtc="2025-01-04T08:44:00Z"/>
                <w:rFonts w:ascii="Times New Roman" w:eastAsia="標楷體" w:hAnsi="Times New Roman" w:cs="Times New Roman"/>
                <w:sz w:val="24"/>
                <w:rPrChange w:id="37852" w:author="瑋婷 徐" w:date="2025-01-04T16:45:00Z" w16du:dateUtc="2025-01-04T08:45:00Z">
                  <w:rPr>
                    <w:ins w:id="37853" w:author="瑋婷 徐" w:date="2025-01-04T16:44:00Z" w16du:dateUtc="2025-01-04T08:44:00Z"/>
                  </w:rPr>
                </w:rPrChange>
              </w:rPr>
              <w:pPrChange w:id="37854"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855" w:author="瑋婷 徐" w:date="2025-01-04T16:44:00Z" w16du:dateUtc="2025-01-04T08:44:00Z">
              <w:r w:rsidRPr="00D47E7D">
                <w:rPr>
                  <w:rFonts w:ascii="Times New Roman" w:eastAsia="標楷體" w:hAnsi="Times New Roman" w:cs="Times New Roman"/>
                  <w:color w:val="000000"/>
                  <w:sz w:val="24"/>
                  <w:rPrChange w:id="37856" w:author="瑋婷 徐" w:date="2025-01-04T16:45:00Z" w16du:dateUtc="2025-01-04T08:45:00Z">
                    <w:rPr>
                      <w:rFonts w:ascii="Times New Roman" w:eastAsia="Times New Roman" w:hAnsi="Times New Roman" w:cs="Times New Roman"/>
                      <w:color w:val="000000"/>
                      <w:sz w:val="22"/>
                      <w:szCs w:val="22"/>
                    </w:rPr>
                  </w:rPrChange>
                </w:rPr>
                <w:t>37</w:t>
              </w:r>
            </w:ins>
          </w:p>
        </w:tc>
        <w:tc>
          <w:tcPr>
            <w:tcW w:w="12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24AD7"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857" w:author="瑋婷 徐" w:date="2025-01-04T16:44:00Z" w16du:dateUtc="2025-01-04T08:44:00Z"/>
                <w:rFonts w:ascii="Times New Roman" w:eastAsia="標楷體" w:hAnsi="Times New Roman" w:cs="Times New Roman"/>
                <w:sz w:val="24"/>
                <w:rPrChange w:id="37858" w:author="瑋婷 徐" w:date="2025-01-04T16:45:00Z" w16du:dateUtc="2025-01-04T08:45:00Z">
                  <w:rPr>
                    <w:ins w:id="37859" w:author="瑋婷 徐" w:date="2025-01-04T16:44:00Z" w16du:dateUtc="2025-01-04T08:44:00Z"/>
                  </w:rPr>
                </w:rPrChange>
              </w:rPr>
              <w:pPrChange w:id="37860"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861" w:author="瑋婷 徐" w:date="2025-01-04T16:44:00Z" w16du:dateUtc="2025-01-04T08:44:00Z">
              <w:r w:rsidRPr="00D47E7D">
                <w:rPr>
                  <w:rFonts w:ascii="Times New Roman" w:eastAsia="標楷體" w:hAnsi="Times New Roman" w:cs="Times New Roman"/>
                  <w:color w:val="000000"/>
                  <w:sz w:val="24"/>
                  <w:rPrChange w:id="37862" w:author="瑋婷 徐" w:date="2025-01-04T16:45:00Z" w16du:dateUtc="2025-01-04T08:45:00Z">
                    <w:rPr>
                      <w:rFonts w:ascii="Times New Roman" w:eastAsia="Times New Roman" w:hAnsi="Times New Roman" w:cs="Times New Roman"/>
                      <w:color w:val="000000"/>
                      <w:sz w:val="22"/>
                      <w:szCs w:val="22"/>
                    </w:rPr>
                  </w:rPrChange>
                </w:rPr>
                <w:t>30</w:t>
              </w:r>
            </w:ins>
          </w:p>
        </w:tc>
      </w:tr>
      <w:tr w:rsidR="00832762" w:rsidRPr="00D47E7D" w14:paraId="59B8B1E6" w14:textId="77777777" w:rsidTr="00832762">
        <w:trPr>
          <w:jc w:val="center"/>
          <w:ins w:id="37863" w:author="瑋婷 徐" w:date="2025-01-04T16:44:00Z"/>
        </w:trPr>
        <w:tc>
          <w:tcPr>
            <w:tcW w:w="213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8B198"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864" w:author="瑋婷 徐" w:date="2025-01-04T16:44:00Z" w16du:dateUtc="2025-01-04T08:44:00Z"/>
                <w:rFonts w:ascii="Times New Roman" w:eastAsia="標楷體" w:hAnsi="Times New Roman" w:cs="Times New Roman"/>
                <w:sz w:val="24"/>
                <w:rPrChange w:id="37865" w:author="瑋婷 徐" w:date="2025-01-04T16:45:00Z" w16du:dateUtc="2025-01-04T08:45:00Z">
                  <w:rPr>
                    <w:ins w:id="37866" w:author="瑋婷 徐" w:date="2025-01-04T16:44:00Z" w16du:dateUtc="2025-01-04T08:44:00Z"/>
                  </w:rPr>
                </w:rPrChange>
              </w:rPr>
              <w:pPrChange w:id="37867"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868" w:author="瑋婷 徐" w:date="2025-01-04T16:44:00Z" w16du:dateUtc="2025-01-04T08:44:00Z">
              <w:r w:rsidRPr="00D47E7D">
                <w:rPr>
                  <w:rFonts w:ascii="Times New Roman" w:eastAsia="標楷體" w:hAnsi="Times New Roman" w:cs="Times New Roman" w:hint="eastAsia"/>
                  <w:color w:val="000000"/>
                  <w:sz w:val="24"/>
                  <w:rPrChange w:id="37869" w:author="瑋婷 徐" w:date="2025-01-04T16:45:00Z" w16du:dateUtc="2025-01-04T08:45:00Z">
                    <w:rPr>
                      <w:rFonts w:ascii="Times New Roman" w:eastAsia="Times New Roman" w:hAnsi="Times New Roman" w:cs="Times New Roman" w:hint="eastAsia"/>
                      <w:color w:val="000000"/>
                      <w:sz w:val="22"/>
                      <w:szCs w:val="22"/>
                    </w:rPr>
                  </w:rPrChange>
                </w:rPr>
                <w:t>斯氏繡眼</w:t>
              </w:r>
            </w:ins>
          </w:p>
        </w:tc>
        <w:tc>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657B5"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870" w:author="瑋婷 徐" w:date="2025-01-04T16:44:00Z" w16du:dateUtc="2025-01-04T08:44:00Z"/>
                <w:rFonts w:ascii="Times New Roman" w:eastAsia="標楷體" w:hAnsi="Times New Roman" w:cs="Times New Roman"/>
                <w:sz w:val="24"/>
                <w:rPrChange w:id="37871" w:author="瑋婷 徐" w:date="2025-01-04T16:45:00Z" w16du:dateUtc="2025-01-04T08:45:00Z">
                  <w:rPr>
                    <w:ins w:id="37872" w:author="瑋婷 徐" w:date="2025-01-04T16:44:00Z" w16du:dateUtc="2025-01-04T08:44:00Z"/>
                  </w:rPr>
                </w:rPrChange>
              </w:rPr>
              <w:pPrChange w:id="37873"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874" w:author="瑋婷 徐" w:date="2025-01-04T16:44:00Z" w16du:dateUtc="2025-01-04T08:44:00Z">
              <w:r w:rsidRPr="00D47E7D">
                <w:rPr>
                  <w:rFonts w:ascii="Times New Roman" w:eastAsia="標楷體" w:hAnsi="Times New Roman" w:cs="Times New Roman"/>
                  <w:color w:val="000000"/>
                  <w:sz w:val="24"/>
                  <w:rPrChange w:id="37875" w:author="瑋婷 徐" w:date="2025-01-04T16:45:00Z" w16du:dateUtc="2025-01-04T08:45:00Z">
                    <w:rPr>
                      <w:rFonts w:ascii="Times New Roman" w:eastAsia="Times New Roman" w:hAnsi="Times New Roman" w:cs="Times New Roman"/>
                      <w:color w:val="000000"/>
                      <w:sz w:val="22"/>
                      <w:szCs w:val="22"/>
                    </w:rPr>
                  </w:rPrChange>
                </w:rPr>
                <w:t>12</w:t>
              </w:r>
            </w:ins>
          </w:p>
        </w:tc>
        <w:tc>
          <w:tcPr>
            <w:tcW w:w="12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F9AF7"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876" w:author="瑋婷 徐" w:date="2025-01-04T16:44:00Z" w16du:dateUtc="2025-01-04T08:44:00Z"/>
                <w:rFonts w:ascii="Times New Roman" w:eastAsia="標楷體" w:hAnsi="Times New Roman" w:cs="Times New Roman"/>
                <w:sz w:val="24"/>
                <w:rPrChange w:id="37877" w:author="瑋婷 徐" w:date="2025-01-04T16:45:00Z" w16du:dateUtc="2025-01-04T08:45:00Z">
                  <w:rPr>
                    <w:ins w:id="37878" w:author="瑋婷 徐" w:date="2025-01-04T16:44:00Z" w16du:dateUtc="2025-01-04T08:44:00Z"/>
                  </w:rPr>
                </w:rPrChange>
              </w:rPr>
              <w:pPrChange w:id="37879"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880" w:author="瑋婷 徐" w:date="2025-01-04T16:44:00Z" w16du:dateUtc="2025-01-04T08:44:00Z">
              <w:r w:rsidRPr="00D47E7D">
                <w:rPr>
                  <w:rFonts w:ascii="Times New Roman" w:eastAsia="標楷體" w:hAnsi="Times New Roman" w:cs="Times New Roman"/>
                  <w:color w:val="000000"/>
                  <w:sz w:val="24"/>
                  <w:rPrChange w:id="37881" w:author="瑋婷 徐" w:date="2025-01-04T16:45:00Z" w16du:dateUtc="2025-01-04T08:45:00Z">
                    <w:rPr>
                      <w:rFonts w:ascii="Times New Roman" w:eastAsia="Times New Roman" w:hAnsi="Times New Roman" w:cs="Times New Roman"/>
                      <w:color w:val="000000"/>
                      <w:sz w:val="22"/>
                      <w:szCs w:val="22"/>
                    </w:rPr>
                  </w:rPrChange>
                </w:rPr>
                <w:t>100</w:t>
              </w:r>
            </w:ins>
          </w:p>
        </w:tc>
      </w:tr>
      <w:tr w:rsidR="00832762" w:rsidRPr="00D47E7D" w14:paraId="6246B056" w14:textId="77777777" w:rsidTr="000551D7">
        <w:tblPrEx>
          <w:tblPrExChange w:id="37882" w:author="瑋婷 徐" w:date="2025-01-04T22:51:00Z" w16du:dateUtc="2025-01-04T14:51:00Z">
            <w:tblPrEx>
              <w:tblW w:w="5000" w:type="pct"/>
            </w:tblPrEx>
          </w:tblPrExChange>
        </w:tblPrEx>
        <w:trPr>
          <w:jc w:val="center"/>
          <w:ins w:id="37883" w:author="瑋婷 徐" w:date="2025-01-04T16:44:00Z"/>
          <w:trPrChange w:id="37884" w:author="瑋婷 徐" w:date="2025-01-04T22:51:00Z" w16du:dateUtc="2025-01-04T14:51:00Z">
            <w:trPr>
              <w:jc w:val="center"/>
            </w:trPr>
          </w:trPrChange>
        </w:trPr>
        <w:tc>
          <w:tcPr>
            <w:tcW w:w="213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37885" w:author="瑋婷 徐" w:date="2025-01-04T22:51:00Z" w16du:dateUtc="2025-01-04T14:51:00Z">
              <w:tcPr>
                <w:tcW w:w="2137" w:type="pct"/>
                <w:gridSpan w:val="4"/>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D8D98ED"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886" w:author="瑋婷 徐" w:date="2025-01-04T16:44:00Z" w16du:dateUtc="2025-01-04T08:44:00Z"/>
                <w:rFonts w:ascii="Times New Roman" w:eastAsia="標楷體" w:hAnsi="Times New Roman" w:cs="Times New Roman"/>
                <w:sz w:val="24"/>
                <w:rPrChange w:id="37887" w:author="瑋婷 徐" w:date="2025-01-04T16:45:00Z" w16du:dateUtc="2025-01-04T08:45:00Z">
                  <w:rPr>
                    <w:ins w:id="37888" w:author="瑋婷 徐" w:date="2025-01-04T16:44:00Z" w16du:dateUtc="2025-01-04T08:44:00Z"/>
                  </w:rPr>
                </w:rPrChange>
              </w:rPr>
              <w:pPrChange w:id="37889"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890" w:author="瑋婷 徐" w:date="2025-01-04T16:44:00Z" w16du:dateUtc="2025-01-04T08:44:00Z">
              <w:r w:rsidRPr="00D47E7D">
                <w:rPr>
                  <w:rFonts w:ascii="Times New Roman" w:eastAsia="標楷體" w:hAnsi="Times New Roman" w:cs="Times New Roman" w:hint="eastAsia"/>
                  <w:color w:val="000000"/>
                  <w:sz w:val="24"/>
                  <w:rPrChange w:id="37891" w:author="瑋婷 徐" w:date="2025-01-04T16:45:00Z" w16du:dateUtc="2025-01-04T08:45:00Z">
                    <w:rPr>
                      <w:rFonts w:ascii="Times New Roman" w:eastAsia="Times New Roman" w:hAnsi="Times New Roman" w:cs="Times New Roman" w:hint="eastAsia"/>
                      <w:color w:val="000000"/>
                      <w:sz w:val="22"/>
                      <w:szCs w:val="22"/>
                    </w:rPr>
                  </w:rPrChange>
                </w:rPr>
                <w:t>山紅頭</w:t>
              </w:r>
            </w:ins>
          </w:p>
        </w:tc>
        <w:tc>
          <w:tcPr>
            <w:tcW w:w="164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37892" w:author="瑋婷 徐" w:date="2025-01-04T22:51:00Z" w16du:dateUtc="2025-01-04T14:51:00Z">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62C5CC5"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893" w:author="瑋婷 徐" w:date="2025-01-04T16:44:00Z" w16du:dateUtc="2025-01-04T08:44:00Z"/>
                <w:rFonts w:ascii="Times New Roman" w:eastAsia="標楷體" w:hAnsi="Times New Roman" w:cs="Times New Roman"/>
                <w:sz w:val="24"/>
                <w:rPrChange w:id="37894" w:author="瑋婷 徐" w:date="2025-01-04T16:45:00Z" w16du:dateUtc="2025-01-04T08:45:00Z">
                  <w:rPr>
                    <w:ins w:id="37895" w:author="瑋婷 徐" w:date="2025-01-04T16:44:00Z" w16du:dateUtc="2025-01-04T08:44:00Z"/>
                  </w:rPr>
                </w:rPrChange>
              </w:rPr>
              <w:pPrChange w:id="37896"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897" w:author="瑋婷 徐" w:date="2025-01-04T16:44:00Z" w16du:dateUtc="2025-01-04T08:44:00Z">
              <w:r w:rsidRPr="00D47E7D">
                <w:rPr>
                  <w:rFonts w:ascii="Times New Roman" w:eastAsia="標楷體" w:hAnsi="Times New Roman" w:cs="Times New Roman"/>
                  <w:color w:val="000000"/>
                  <w:sz w:val="24"/>
                  <w:rPrChange w:id="37898" w:author="瑋婷 徐" w:date="2025-01-04T16:45:00Z" w16du:dateUtc="2025-01-04T08:45:00Z">
                    <w:rPr>
                      <w:rFonts w:ascii="Times New Roman" w:eastAsia="Times New Roman" w:hAnsi="Times New Roman" w:cs="Times New Roman"/>
                      <w:color w:val="000000"/>
                      <w:sz w:val="22"/>
                      <w:szCs w:val="22"/>
                    </w:rPr>
                  </w:rPrChange>
                </w:rPr>
                <w:t>15</w:t>
              </w:r>
            </w:ins>
          </w:p>
        </w:tc>
        <w:tc>
          <w:tcPr>
            <w:tcW w:w="121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37899" w:author="瑋婷 徐" w:date="2025-01-04T22:51:00Z" w16du:dateUtc="2025-01-04T14:51:00Z">
              <w:tcPr>
                <w:tcW w:w="12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EEFD838"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900" w:author="瑋婷 徐" w:date="2025-01-04T16:44:00Z" w16du:dateUtc="2025-01-04T08:44:00Z"/>
                <w:rFonts w:ascii="Times New Roman" w:eastAsia="標楷體" w:hAnsi="Times New Roman" w:cs="Times New Roman"/>
                <w:sz w:val="24"/>
                <w:rPrChange w:id="37901" w:author="瑋婷 徐" w:date="2025-01-04T16:45:00Z" w16du:dateUtc="2025-01-04T08:45:00Z">
                  <w:rPr>
                    <w:ins w:id="37902" w:author="瑋婷 徐" w:date="2025-01-04T16:44:00Z" w16du:dateUtc="2025-01-04T08:44:00Z"/>
                  </w:rPr>
                </w:rPrChange>
              </w:rPr>
              <w:pPrChange w:id="37903"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904" w:author="瑋婷 徐" w:date="2025-01-04T16:44:00Z" w16du:dateUtc="2025-01-04T08:44:00Z">
              <w:r w:rsidRPr="00D47E7D">
                <w:rPr>
                  <w:rFonts w:ascii="Times New Roman" w:eastAsia="標楷體" w:hAnsi="Times New Roman" w:cs="Times New Roman"/>
                  <w:color w:val="000000"/>
                  <w:sz w:val="24"/>
                  <w:rPrChange w:id="37905" w:author="瑋婷 徐" w:date="2025-01-04T16:45:00Z" w16du:dateUtc="2025-01-04T08:45:00Z">
                    <w:rPr>
                      <w:rFonts w:ascii="Times New Roman" w:eastAsia="Times New Roman" w:hAnsi="Times New Roman" w:cs="Times New Roman"/>
                      <w:color w:val="000000"/>
                      <w:sz w:val="22"/>
                      <w:szCs w:val="22"/>
                    </w:rPr>
                  </w:rPrChange>
                </w:rPr>
                <w:t>30</w:t>
              </w:r>
            </w:ins>
          </w:p>
        </w:tc>
      </w:tr>
      <w:tr w:rsidR="00832762" w:rsidRPr="00D47E7D" w14:paraId="2F664A92" w14:textId="77777777" w:rsidTr="000551D7">
        <w:tblPrEx>
          <w:tblPrExChange w:id="37906" w:author="瑋婷 徐" w:date="2025-01-04T22:51:00Z" w16du:dateUtc="2025-01-04T14:51:00Z">
            <w:tblPrEx>
              <w:tblW w:w="5000" w:type="pct"/>
            </w:tblPrEx>
          </w:tblPrExChange>
        </w:tblPrEx>
        <w:trPr>
          <w:jc w:val="center"/>
          <w:ins w:id="37907" w:author="瑋婷 徐" w:date="2025-01-04T16:44:00Z"/>
          <w:trPrChange w:id="37908" w:author="瑋婷 徐" w:date="2025-01-04T22:51:00Z" w16du:dateUtc="2025-01-04T14:51:00Z">
            <w:trPr>
              <w:jc w:val="center"/>
            </w:trPr>
          </w:trPrChange>
        </w:trPr>
        <w:tc>
          <w:tcPr>
            <w:tcW w:w="2137" w:type="pct"/>
            <w:tcBorders>
              <w:bottom w:val="single" w:sz="4" w:space="0" w:color="auto"/>
            </w:tcBorders>
            <w:shd w:val="clear" w:color="auto" w:fill="FFFFFF"/>
            <w:tcMar>
              <w:top w:w="0" w:type="dxa"/>
              <w:left w:w="0" w:type="dxa"/>
              <w:bottom w:w="0" w:type="dxa"/>
              <w:right w:w="0" w:type="dxa"/>
            </w:tcMar>
            <w:vAlign w:val="center"/>
            <w:tcPrChange w:id="37909" w:author="瑋婷 徐" w:date="2025-01-04T22:51:00Z" w16du:dateUtc="2025-01-04T14:51:00Z">
              <w:tcPr>
                <w:tcW w:w="2137" w:type="pct"/>
                <w:gridSpan w:val="4"/>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CE7C4D5"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910" w:author="瑋婷 徐" w:date="2025-01-04T16:44:00Z" w16du:dateUtc="2025-01-04T08:44:00Z"/>
                <w:rFonts w:ascii="Times New Roman" w:eastAsia="標楷體" w:hAnsi="Times New Roman" w:cs="Times New Roman"/>
                <w:sz w:val="24"/>
                <w:rPrChange w:id="37911" w:author="瑋婷 徐" w:date="2025-01-04T16:45:00Z" w16du:dateUtc="2025-01-04T08:45:00Z">
                  <w:rPr>
                    <w:ins w:id="37912" w:author="瑋婷 徐" w:date="2025-01-04T16:44:00Z" w16du:dateUtc="2025-01-04T08:44:00Z"/>
                  </w:rPr>
                </w:rPrChange>
              </w:rPr>
              <w:pPrChange w:id="37913"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914" w:author="瑋婷 徐" w:date="2025-01-04T16:44:00Z" w16du:dateUtc="2025-01-04T08:44:00Z">
              <w:r w:rsidRPr="00D47E7D">
                <w:rPr>
                  <w:rFonts w:ascii="Times New Roman" w:eastAsia="標楷體" w:hAnsi="Times New Roman" w:cs="Times New Roman" w:hint="eastAsia"/>
                  <w:color w:val="000000"/>
                  <w:sz w:val="24"/>
                  <w:rPrChange w:id="37915" w:author="瑋婷 徐" w:date="2025-01-04T16:45:00Z" w16du:dateUtc="2025-01-04T08:45:00Z">
                    <w:rPr>
                      <w:rFonts w:ascii="Times New Roman" w:eastAsia="Times New Roman" w:hAnsi="Times New Roman" w:cs="Times New Roman" w:hint="eastAsia"/>
                      <w:color w:val="000000"/>
                      <w:sz w:val="22"/>
                      <w:szCs w:val="22"/>
                    </w:rPr>
                  </w:rPrChange>
                </w:rPr>
                <w:t>小彎嘴</w:t>
              </w:r>
            </w:ins>
          </w:p>
        </w:tc>
        <w:tc>
          <w:tcPr>
            <w:tcW w:w="1649" w:type="pct"/>
            <w:tcBorders>
              <w:bottom w:val="single" w:sz="4" w:space="0" w:color="auto"/>
            </w:tcBorders>
            <w:shd w:val="clear" w:color="auto" w:fill="FFFFFF"/>
            <w:tcMar>
              <w:top w:w="0" w:type="dxa"/>
              <w:left w:w="0" w:type="dxa"/>
              <w:bottom w:w="0" w:type="dxa"/>
              <w:right w:w="0" w:type="dxa"/>
            </w:tcMar>
            <w:vAlign w:val="center"/>
            <w:tcPrChange w:id="37916" w:author="瑋婷 徐" w:date="2025-01-04T22:51:00Z" w16du:dateUtc="2025-01-04T14:51:00Z">
              <w:tcPr>
                <w:tcW w:w="16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FBA5571"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917" w:author="瑋婷 徐" w:date="2025-01-04T16:44:00Z" w16du:dateUtc="2025-01-04T08:44:00Z"/>
                <w:rFonts w:ascii="Times New Roman" w:eastAsia="標楷體" w:hAnsi="Times New Roman" w:cs="Times New Roman"/>
                <w:sz w:val="24"/>
                <w:rPrChange w:id="37918" w:author="瑋婷 徐" w:date="2025-01-04T16:45:00Z" w16du:dateUtc="2025-01-04T08:45:00Z">
                  <w:rPr>
                    <w:ins w:id="37919" w:author="瑋婷 徐" w:date="2025-01-04T16:44:00Z" w16du:dateUtc="2025-01-04T08:44:00Z"/>
                  </w:rPr>
                </w:rPrChange>
              </w:rPr>
              <w:pPrChange w:id="37920"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921" w:author="瑋婷 徐" w:date="2025-01-04T16:44:00Z" w16du:dateUtc="2025-01-04T08:44:00Z">
              <w:r w:rsidRPr="00D47E7D">
                <w:rPr>
                  <w:rFonts w:ascii="Times New Roman" w:eastAsia="標楷體" w:hAnsi="Times New Roman" w:cs="Times New Roman"/>
                  <w:color w:val="000000"/>
                  <w:sz w:val="24"/>
                  <w:rPrChange w:id="37922" w:author="瑋婷 徐" w:date="2025-01-04T16:45:00Z" w16du:dateUtc="2025-01-04T08:45:00Z">
                    <w:rPr>
                      <w:rFonts w:ascii="Times New Roman" w:eastAsia="Times New Roman" w:hAnsi="Times New Roman" w:cs="Times New Roman"/>
                      <w:color w:val="000000"/>
                      <w:sz w:val="22"/>
                      <w:szCs w:val="22"/>
                    </w:rPr>
                  </w:rPrChange>
                </w:rPr>
                <w:t>10</w:t>
              </w:r>
            </w:ins>
          </w:p>
        </w:tc>
        <w:tc>
          <w:tcPr>
            <w:tcW w:w="1214" w:type="pct"/>
            <w:tcBorders>
              <w:bottom w:val="single" w:sz="4" w:space="0" w:color="auto"/>
            </w:tcBorders>
            <w:shd w:val="clear" w:color="auto" w:fill="FFFFFF"/>
            <w:tcMar>
              <w:top w:w="0" w:type="dxa"/>
              <w:left w:w="0" w:type="dxa"/>
              <w:bottom w:w="0" w:type="dxa"/>
              <w:right w:w="0" w:type="dxa"/>
            </w:tcMar>
            <w:vAlign w:val="center"/>
            <w:tcPrChange w:id="37923" w:author="瑋婷 徐" w:date="2025-01-04T22:51:00Z" w16du:dateUtc="2025-01-04T14:51:00Z">
              <w:tcPr>
                <w:tcW w:w="12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A6C7F8D" w14:textId="77777777" w:rsidR="00D47E7D" w:rsidRPr="00D47E7D" w:rsidRDefault="00D47E7D">
            <w:pPr>
              <w:pBdr>
                <w:top w:val="none" w:sz="0" w:space="0" w:color="000000"/>
                <w:left w:val="none" w:sz="0" w:space="0" w:color="000000"/>
                <w:bottom w:val="none" w:sz="0" w:space="0" w:color="000000"/>
                <w:right w:val="none" w:sz="0" w:space="0" w:color="000000"/>
              </w:pBdr>
              <w:spacing w:after="0" w:line="360" w:lineRule="auto"/>
              <w:jc w:val="center"/>
              <w:rPr>
                <w:ins w:id="37924" w:author="瑋婷 徐" w:date="2025-01-04T16:44:00Z" w16du:dateUtc="2025-01-04T08:44:00Z"/>
                <w:rFonts w:ascii="Times New Roman" w:eastAsia="標楷體" w:hAnsi="Times New Roman" w:cs="Times New Roman"/>
                <w:sz w:val="24"/>
                <w:rPrChange w:id="37925" w:author="瑋婷 徐" w:date="2025-01-04T16:45:00Z" w16du:dateUtc="2025-01-04T08:45:00Z">
                  <w:rPr>
                    <w:ins w:id="37926" w:author="瑋婷 徐" w:date="2025-01-04T16:44:00Z" w16du:dateUtc="2025-01-04T08:44:00Z"/>
                  </w:rPr>
                </w:rPrChange>
              </w:rPr>
              <w:pPrChange w:id="37927" w:author="瑋婷 徐" w:date="2025-01-04T21:47:00Z" w16du:dateUtc="2025-01-04T13:47:00Z">
                <w:pPr>
                  <w:pBdr>
                    <w:top w:val="none" w:sz="0" w:space="0" w:color="000000"/>
                    <w:left w:val="none" w:sz="0" w:space="0" w:color="000000"/>
                    <w:bottom w:val="none" w:sz="0" w:space="0" w:color="000000"/>
                    <w:right w:val="none" w:sz="0" w:space="0" w:color="000000"/>
                  </w:pBdr>
                  <w:spacing w:after="0"/>
                  <w:ind w:left="100" w:right="100"/>
                  <w:jc w:val="center"/>
                </w:pPr>
              </w:pPrChange>
            </w:pPr>
            <w:ins w:id="37928" w:author="瑋婷 徐" w:date="2025-01-04T16:44:00Z" w16du:dateUtc="2025-01-04T08:44:00Z">
              <w:r w:rsidRPr="00D47E7D">
                <w:rPr>
                  <w:rFonts w:ascii="Times New Roman" w:eastAsia="標楷體" w:hAnsi="Times New Roman" w:cs="Times New Roman"/>
                  <w:color w:val="000000"/>
                  <w:sz w:val="24"/>
                  <w:rPrChange w:id="37929" w:author="瑋婷 徐" w:date="2025-01-04T16:45:00Z" w16du:dateUtc="2025-01-04T08:45:00Z">
                    <w:rPr>
                      <w:rFonts w:ascii="Times New Roman" w:eastAsia="Times New Roman" w:hAnsi="Times New Roman" w:cs="Times New Roman"/>
                      <w:color w:val="000000"/>
                      <w:sz w:val="22"/>
                      <w:szCs w:val="22"/>
                    </w:rPr>
                  </w:rPrChange>
                </w:rPr>
                <w:t>100</w:t>
              </w:r>
            </w:ins>
          </w:p>
        </w:tc>
      </w:tr>
    </w:tbl>
    <w:p w14:paraId="38C1B5D8" w14:textId="6AB642E1" w:rsidR="00B168FE" w:rsidRPr="00B168FE" w:rsidRDefault="00B168FE">
      <w:pPr>
        <w:spacing w:line="360" w:lineRule="auto"/>
        <w:jc w:val="both"/>
        <w:rPr>
          <w:ins w:id="37930" w:author="瑋婷 徐" w:date="2025-01-03T17:16:00Z" w16du:dateUtc="2025-01-03T09:16:00Z"/>
          <w:rFonts w:ascii="Times New Roman" w:eastAsia="標楷體" w:hAnsi="Times New Roman" w:cs="Times New Roman"/>
          <w:rPrChange w:id="37931" w:author="瑋婷 徐" w:date="2025-01-03T17:17:00Z" w16du:dateUtc="2025-01-03T09:17:00Z">
            <w:rPr>
              <w:ins w:id="37932" w:author="瑋婷 徐" w:date="2025-01-03T17:16:00Z" w16du:dateUtc="2025-01-03T09:16:00Z"/>
            </w:rPr>
          </w:rPrChange>
        </w:rPr>
        <w:pPrChange w:id="37933" w:author="瑋婷 徐" w:date="2025-01-03T17:17:00Z" w16du:dateUtc="2025-01-03T09:17:00Z">
          <w:pPr/>
        </w:pPrChange>
      </w:pPr>
      <w:ins w:id="37934" w:author="瑋婷 徐" w:date="2025-01-03T17:17:00Z" w16du:dateUtc="2025-01-03T09:17:00Z">
        <w:r>
          <w:rPr>
            <w:rFonts w:ascii="Times New Roman" w:eastAsia="標楷體" w:hAnsi="Times New Roman" w:cs="Times New Roman"/>
          </w:rPr>
          <w:lastRenderedPageBreak/>
          <w:t>表</w:t>
        </w:r>
        <w:r>
          <w:rPr>
            <w:rFonts w:ascii="Times New Roman" w:eastAsia="標楷體" w:hAnsi="Times New Roman" w:cs="Times New Roman"/>
          </w:rPr>
          <w:t>14</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，宜蘭分署鳥種紀錄的數量及</w:t>
        </w:r>
        <w:r>
          <w:rPr>
            <w:rFonts w:ascii="Times New Roman" w:eastAsia="標楷體" w:hAnsi="Times New Roman" w:cs="Times New Roman"/>
          </w:rPr>
          <w:t>出現</w:t>
        </w:r>
        <w:r>
          <w:rPr>
            <w:rFonts w:ascii="Times New Roman" w:eastAsia="標楷體" w:hAnsi="Times New Roman" w:cs="Times New Roman" w:hint="eastAsia"/>
          </w:rPr>
          <w:t>樣區占比</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Table"/>
        <w:tblW w:w="5000" w:type="pct"/>
        <w:jc w:val="center"/>
        <w:tblLook w:val="0420" w:firstRow="1" w:lastRow="0" w:firstColumn="0" w:lastColumn="0" w:noHBand="0" w:noVBand="1"/>
        <w:tblPrChange w:id="37935" w:author="瑋婷 徐" w:date="2025-01-04T21:47:00Z" w16du:dateUtc="2025-01-04T13:47:00Z">
          <w:tblPr>
            <w:tblStyle w:val="Table"/>
            <w:tblW w:w="0" w:type="auto"/>
            <w:jc w:val="center"/>
            <w:tblLook w:val="0420" w:firstRow="1" w:lastRow="0" w:firstColumn="0" w:lastColumn="0" w:noHBand="0" w:noVBand="1"/>
          </w:tblPr>
        </w:tblPrChange>
      </w:tblPr>
      <w:tblGrid>
        <w:gridCol w:w="4330"/>
        <w:gridCol w:w="1861"/>
        <w:gridCol w:w="2115"/>
        <w:tblGridChange w:id="37936">
          <w:tblGrid>
            <w:gridCol w:w="2587"/>
            <w:gridCol w:w="1111"/>
            <w:gridCol w:w="632"/>
            <w:gridCol w:w="187"/>
            <w:gridCol w:w="1674"/>
            <w:gridCol w:w="2115"/>
          </w:tblGrid>
        </w:tblGridChange>
      </w:tblGrid>
      <w:tr w:rsidR="00D47E7D" w:rsidRPr="00D47E7D" w14:paraId="4F082043" w14:textId="77777777" w:rsidTr="00832762">
        <w:trPr>
          <w:cnfStyle w:val="100000000000" w:firstRow="1" w:lastRow="0" w:firstColumn="0" w:lastColumn="0" w:oddVBand="0" w:evenVBand="0" w:oddHBand="0" w:evenHBand="0" w:firstRowFirstColumn="0" w:firstRowLastColumn="0" w:lastRowFirstColumn="0" w:lastRowLastColumn="0"/>
          <w:tblHeader/>
          <w:jc w:val="center"/>
          <w:ins w:id="37937" w:author="瑋婷 徐" w:date="2025-01-04T16:47:00Z"/>
          <w:trPrChange w:id="37938" w:author="瑋婷 徐" w:date="2025-01-04T21:47:00Z" w16du:dateUtc="2025-01-04T13:47:00Z">
            <w:trPr>
              <w:gridAfter w:val="0"/>
              <w:tblHeader/>
              <w:jc w:val="center"/>
            </w:trPr>
          </w:trPrChange>
        </w:trPr>
        <w:tc>
          <w:tcPr>
            <w:tcW w:w="260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37939" w:author="瑋婷 徐" w:date="2025-01-04T21:47:00Z" w16du:dateUtc="2025-01-04T13:47:00Z">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29091E45"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cnfStyle w:val="100000000000" w:firstRow="1" w:lastRow="0" w:firstColumn="0" w:lastColumn="0" w:oddVBand="0" w:evenVBand="0" w:oddHBand="0" w:evenHBand="0" w:firstRowFirstColumn="0" w:firstRowLastColumn="0" w:lastRowFirstColumn="0" w:lastRowLastColumn="0"/>
              <w:rPr>
                <w:ins w:id="37940" w:author="瑋婷 徐" w:date="2025-01-04T16:47:00Z" w16du:dateUtc="2025-01-04T08:47:00Z"/>
                <w:rFonts w:ascii="Times New Roman" w:eastAsia="標楷體" w:hAnsi="Times New Roman" w:cs="Times New Roman"/>
                <w:sz w:val="24"/>
              </w:rPr>
              <w:pPrChange w:id="37941"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cnfStyle w:val="100000000000" w:firstRow="1" w:lastRow="0" w:firstColumn="0" w:lastColumn="0" w:oddVBand="0" w:evenVBand="0" w:oddHBand="0" w:evenHBand="0" w:firstRowFirstColumn="0" w:firstRowLastColumn="0" w:lastRowFirstColumn="0" w:lastRowLastColumn="0"/>
                </w:pPr>
              </w:pPrChange>
            </w:pPr>
            <w:ins w:id="37942" w:author="瑋婷 徐" w:date="2025-01-04T16:47:00Z" w16du:dateUtc="2025-01-04T08:47:00Z">
              <w:r w:rsidRPr="00D47E7D">
                <w:rPr>
                  <w:rFonts w:ascii="Times New Roman" w:eastAsia="標楷體" w:hAnsi="Times New Roman" w:cs="Times New Roman" w:hint="eastAsia"/>
                  <w:color w:val="000000"/>
                  <w:sz w:val="24"/>
                </w:rPr>
                <w:t>鳥種名</w:t>
              </w:r>
            </w:ins>
          </w:p>
        </w:tc>
        <w:tc>
          <w:tcPr>
            <w:tcW w:w="1120"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37943" w:author="瑋婷 徐" w:date="2025-01-04T21:47:00Z" w16du:dateUtc="2025-01-04T13:47:00Z">
              <w:tcPr>
                <w:tcW w:w="0" w:type="auto"/>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5DDAF689"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cnfStyle w:val="100000000000" w:firstRow="1" w:lastRow="0" w:firstColumn="0" w:lastColumn="0" w:oddVBand="0" w:evenVBand="0" w:oddHBand="0" w:evenHBand="0" w:firstRowFirstColumn="0" w:firstRowLastColumn="0" w:lastRowFirstColumn="0" w:lastRowLastColumn="0"/>
              <w:rPr>
                <w:ins w:id="37944" w:author="瑋婷 徐" w:date="2025-01-04T16:47:00Z" w16du:dateUtc="2025-01-04T08:47:00Z"/>
                <w:rFonts w:ascii="Times New Roman" w:eastAsia="標楷體" w:hAnsi="Times New Roman" w:cs="Times New Roman"/>
                <w:sz w:val="24"/>
              </w:rPr>
              <w:pPrChange w:id="37945"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cnfStyle w:val="100000000000" w:firstRow="1" w:lastRow="0" w:firstColumn="0" w:lastColumn="0" w:oddVBand="0" w:evenVBand="0" w:oddHBand="0" w:evenHBand="0" w:firstRowFirstColumn="0" w:firstRowLastColumn="0" w:lastRowFirstColumn="0" w:lastRowLastColumn="0"/>
                </w:pPr>
              </w:pPrChange>
            </w:pPr>
            <w:ins w:id="37946" w:author="瑋婷 徐" w:date="2025-01-04T16:47:00Z" w16du:dateUtc="2025-01-04T08:47:00Z">
              <w:r w:rsidRPr="000449A4">
                <w:rPr>
                  <w:rFonts w:hint="eastAsia"/>
                  <w:sz w:val="24"/>
                </w:rPr>
                <w:t>數量</w:t>
              </w:r>
              <w:r w:rsidRPr="000449A4">
                <w:rPr>
                  <w:sz w:val="24"/>
                </w:rPr>
                <w:t>(</w:t>
              </w:r>
              <w:r w:rsidRPr="000449A4">
                <w:rPr>
                  <w:sz w:val="24"/>
                </w:rPr>
                <w:t>隻次</w:t>
              </w:r>
              <w:r w:rsidRPr="000449A4">
                <w:rPr>
                  <w:sz w:val="24"/>
                </w:rPr>
                <w:t>)</w:t>
              </w:r>
            </w:ins>
          </w:p>
        </w:tc>
        <w:tc>
          <w:tcPr>
            <w:tcW w:w="127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37947" w:author="瑋婷 徐" w:date="2025-01-04T21:47:00Z" w16du:dateUtc="2025-01-04T13:47:00Z">
              <w:tcPr>
                <w:tcW w:w="0" w:type="auto"/>
                <w:gridSpan w:val="2"/>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3430CBD3"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cnfStyle w:val="100000000000" w:firstRow="1" w:lastRow="0" w:firstColumn="0" w:lastColumn="0" w:oddVBand="0" w:evenVBand="0" w:oddHBand="0" w:evenHBand="0" w:firstRowFirstColumn="0" w:firstRowLastColumn="0" w:lastRowFirstColumn="0" w:lastRowLastColumn="0"/>
              <w:rPr>
                <w:ins w:id="37948" w:author="瑋婷 徐" w:date="2025-01-04T16:47:00Z" w16du:dateUtc="2025-01-04T08:47:00Z"/>
                <w:rFonts w:ascii="Times New Roman" w:eastAsia="標楷體" w:hAnsi="Times New Roman" w:cs="Times New Roman"/>
                <w:sz w:val="24"/>
              </w:rPr>
              <w:pPrChange w:id="37949"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cnfStyle w:val="100000000000" w:firstRow="1" w:lastRow="0" w:firstColumn="0" w:lastColumn="0" w:oddVBand="0" w:evenVBand="0" w:oddHBand="0" w:evenHBand="0" w:firstRowFirstColumn="0" w:firstRowLastColumn="0" w:lastRowFirstColumn="0" w:lastRowLastColumn="0"/>
                </w:pPr>
              </w:pPrChange>
            </w:pPr>
            <w:ins w:id="37950" w:author="瑋婷 徐" w:date="2025-01-04T16:47:00Z" w16du:dateUtc="2025-01-04T08:47:00Z">
              <w:r w:rsidRPr="000449A4">
                <w:rPr>
                  <w:sz w:val="24"/>
                </w:rPr>
                <w:t>占比</w:t>
              </w:r>
              <w:r w:rsidRPr="000449A4">
                <w:rPr>
                  <w:sz w:val="24"/>
                </w:rPr>
                <w:t>(%)</w:t>
              </w:r>
            </w:ins>
          </w:p>
        </w:tc>
      </w:tr>
      <w:tr w:rsidR="00D47E7D" w:rsidRPr="00D47E7D" w14:paraId="783F07FA" w14:textId="77777777" w:rsidTr="00832762">
        <w:trPr>
          <w:jc w:val="center"/>
          <w:ins w:id="37951" w:author="瑋婷 徐" w:date="2025-01-04T16:47:00Z"/>
          <w:trPrChange w:id="37952" w:author="瑋婷 徐" w:date="2025-01-04T21:47:00Z" w16du:dateUtc="2025-01-04T13:47:00Z">
            <w:trPr>
              <w:gridAfter w:val="0"/>
              <w:jc w:val="center"/>
            </w:trPr>
          </w:trPrChange>
        </w:trPr>
        <w:tc>
          <w:tcPr>
            <w:tcW w:w="260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953" w:author="瑋婷 徐" w:date="2025-01-04T21:47:00Z" w16du:dateUtc="2025-01-04T13:47: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E8FEB6"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7954" w:author="瑋婷 徐" w:date="2025-01-04T16:47:00Z" w16du:dateUtc="2025-01-04T08:47:00Z"/>
                <w:rFonts w:ascii="Times New Roman" w:eastAsia="標楷體" w:hAnsi="Times New Roman" w:cs="Times New Roman"/>
                <w:sz w:val="24"/>
              </w:rPr>
              <w:pPrChange w:id="37955"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7956" w:author="瑋婷 徐" w:date="2025-01-04T16:47:00Z" w16du:dateUtc="2025-01-04T08:47:00Z">
              <w:r w:rsidRPr="000449A4">
                <w:rPr>
                  <w:rFonts w:ascii="Times New Roman" w:eastAsia="標楷體" w:hAnsi="Times New Roman" w:cs="Times New Roman"/>
                  <w:color w:val="000000"/>
                  <w:sz w:val="24"/>
                </w:rPr>
                <w:t>大彎嘴</w:t>
              </w:r>
            </w:ins>
          </w:p>
        </w:tc>
        <w:tc>
          <w:tcPr>
            <w:tcW w:w="112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957" w:author="瑋婷 徐" w:date="2025-01-04T21:47:00Z" w16du:dateUtc="2025-01-04T13:47: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6807743"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7958" w:author="瑋婷 徐" w:date="2025-01-04T16:47:00Z" w16du:dateUtc="2025-01-04T08:47:00Z"/>
                <w:rFonts w:ascii="Times New Roman" w:eastAsia="標楷體" w:hAnsi="Times New Roman" w:cs="Times New Roman"/>
                <w:sz w:val="24"/>
              </w:rPr>
              <w:pPrChange w:id="37959"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7960" w:author="瑋婷 徐" w:date="2025-01-04T16:47:00Z" w16du:dateUtc="2025-01-04T08:47:00Z">
              <w:r w:rsidRPr="000449A4">
                <w:rPr>
                  <w:rFonts w:ascii="Times New Roman" w:eastAsia="標楷體" w:hAnsi="Times New Roman" w:cs="Times New Roman"/>
                  <w:color w:val="000000"/>
                  <w:sz w:val="24"/>
                </w:rPr>
                <w:t>6</w:t>
              </w:r>
            </w:ins>
          </w:p>
        </w:tc>
        <w:tc>
          <w:tcPr>
            <w:tcW w:w="1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961" w:author="瑋婷 徐" w:date="2025-01-04T21:47:00Z" w16du:dateUtc="2025-01-04T13:47: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96C3BCD"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7962" w:author="瑋婷 徐" w:date="2025-01-04T16:47:00Z" w16du:dateUtc="2025-01-04T08:47:00Z"/>
                <w:rFonts w:ascii="Times New Roman" w:eastAsia="標楷體" w:hAnsi="Times New Roman" w:cs="Times New Roman"/>
                <w:sz w:val="24"/>
              </w:rPr>
              <w:pPrChange w:id="37963"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7964" w:author="瑋婷 徐" w:date="2025-01-04T16:47:00Z" w16du:dateUtc="2025-01-04T08:47:00Z">
              <w:r w:rsidRPr="000449A4">
                <w:rPr>
                  <w:rFonts w:ascii="Times New Roman" w:eastAsia="標楷體" w:hAnsi="Times New Roman" w:cs="Times New Roman"/>
                  <w:color w:val="000000"/>
                  <w:sz w:val="24"/>
                </w:rPr>
                <w:t>70</w:t>
              </w:r>
            </w:ins>
          </w:p>
        </w:tc>
      </w:tr>
      <w:tr w:rsidR="00D47E7D" w:rsidRPr="00D47E7D" w14:paraId="337CDABE" w14:textId="77777777" w:rsidTr="00832762">
        <w:trPr>
          <w:jc w:val="center"/>
          <w:ins w:id="37965" w:author="瑋婷 徐" w:date="2025-01-04T16:47:00Z"/>
          <w:trPrChange w:id="37966" w:author="瑋婷 徐" w:date="2025-01-04T21:47:00Z" w16du:dateUtc="2025-01-04T13:47:00Z">
            <w:trPr>
              <w:gridAfter w:val="0"/>
              <w:jc w:val="center"/>
            </w:trPr>
          </w:trPrChange>
        </w:trPr>
        <w:tc>
          <w:tcPr>
            <w:tcW w:w="260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967" w:author="瑋婷 徐" w:date="2025-01-04T21:47:00Z" w16du:dateUtc="2025-01-04T13:47: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522003A"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7968" w:author="瑋婷 徐" w:date="2025-01-04T16:47:00Z" w16du:dateUtc="2025-01-04T08:47:00Z"/>
                <w:rFonts w:ascii="Times New Roman" w:eastAsia="標楷體" w:hAnsi="Times New Roman" w:cs="Times New Roman"/>
                <w:sz w:val="24"/>
              </w:rPr>
              <w:pPrChange w:id="37969"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7970" w:author="瑋婷 徐" w:date="2025-01-04T16:47:00Z" w16du:dateUtc="2025-01-04T08:47:00Z">
              <w:r w:rsidRPr="000449A4">
                <w:rPr>
                  <w:rFonts w:ascii="Times New Roman" w:eastAsia="標楷體" w:hAnsi="Times New Roman" w:cs="Times New Roman"/>
                  <w:color w:val="000000"/>
                  <w:sz w:val="24"/>
                </w:rPr>
                <w:t>頭烏線</w:t>
              </w:r>
            </w:ins>
          </w:p>
        </w:tc>
        <w:tc>
          <w:tcPr>
            <w:tcW w:w="112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971" w:author="瑋婷 徐" w:date="2025-01-04T21:47:00Z" w16du:dateUtc="2025-01-04T13:47: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46F7508"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7972" w:author="瑋婷 徐" w:date="2025-01-04T16:47:00Z" w16du:dateUtc="2025-01-04T08:47:00Z"/>
                <w:rFonts w:ascii="Times New Roman" w:eastAsia="標楷體" w:hAnsi="Times New Roman" w:cs="Times New Roman"/>
                <w:sz w:val="24"/>
              </w:rPr>
              <w:pPrChange w:id="37973"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7974" w:author="瑋婷 徐" w:date="2025-01-04T16:47:00Z" w16du:dateUtc="2025-01-04T08:47:00Z">
              <w:r w:rsidRPr="000449A4">
                <w:rPr>
                  <w:rFonts w:ascii="Times New Roman" w:eastAsia="標楷體" w:hAnsi="Times New Roman" w:cs="Times New Roman"/>
                  <w:color w:val="000000"/>
                  <w:sz w:val="24"/>
                </w:rPr>
                <w:t>11</w:t>
              </w:r>
            </w:ins>
          </w:p>
        </w:tc>
        <w:tc>
          <w:tcPr>
            <w:tcW w:w="1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975" w:author="瑋婷 徐" w:date="2025-01-04T21:47:00Z" w16du:dateUtc="2025-01-04T13:47: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2E98414"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7976" w:author="瑋婷 徐" w:date="2025-01-04T16:47:00Z" w16du:dateUtc="2025-01-04T08:47:00Z"/>
                <w:rFonts w:ascii="Times New Roman" w:eastAsia="標楷體" w:hAnsi="Times New Roman" w:cs="Times New Roman"/>
                <w:sz w:val="24"/>
              </w:rPr>
              <w:pPrChange w:id="37977"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7978" w:author="瑋婷 徐" w:date="2025-01-04T16:47:00Z" w16du:dateUtc="2025-01-04T08:47:00Z">
              <w:r w:rsidRPr="000449A4">
                <w:rPr>
                  <w:rFonts w:ascii="Times New Roman" w:eastAsia="標楷體" w:hAnsi="Times New Roman" w:cs="Times New Roman"/>
                  <w:color w:val="000000"/>
                  <w:sz w:val="24"/>
                </w:rPr>
                <w:t>30</w:t>
              </w:r>
            </w:ins>
          </w:p>
        </w:tc>
      </w:tr>
      <w:tr w:rsidR="00D47E7D" w:rsidRPr="00D47E7D" w14:paraId="4EF6BBE6" w14:textId="77777777" w:rsidTr="00832762">
        <w:trPr>
          <w:jc w:val="center"/>
          <w:ins w:id="37979" w:author="瑋婷 徐" w:date="2025-01-04T16:47:00Z"/>
          <w:trPrChange w:id="37980" w:author="瑋婷 徐" w:date="2025-01-04T21:47:00Z" w16du:dateUtc="2025-01-04T13:47:00Z">
            <w:trPr>
              <w:gridAfter w:val="0"/>
              <w:jc w:val="center"/>
            </w:trPr>
          </w:trPrChange>
        </w:trPr>
        <w:tc>
          <w:tcPr>
            <w:tcW w:w="260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981" w:author="瑋婷 徐" w:date="2025-01-04T21:47:00Z" w16du:dateUtc="2025-01-04T13:47: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7E07EF1"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7982" w:author="瑋婷 徐" w:date="2025-01-04T16:47:00Z" w16du:dateUtc="2025-01-04T08:47:00Z"/>
                <w:rFonts w:ascii="Times New Roman" w:eastAsia="標楷體" w:hAnsi="Times New Roman" w:cs="Times New Roman"/>
                <w:sz w:val="24"/>
              </w:rPr>
              <w:pPrChange w:id="37983"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7984" w:author="瑋婷 徐" w:date="2025-01-04T16:47:00Z" w16du:dateUtc="2025-01-04T08:47:00Z">
              <w:r w:rsidRPr="000449A4">
                <w:rPr>
                  <w:rFonts w:ascii="Times New Roman" w:eastAsia="標楷體" w:hAnsi="Times New Roman" w:cs="Times New Roman"/>
                  <w:color w:val="000000"/>
                  <w:sz w:val="24"/>
                </w:rPr>
                <w:t>繡眼畫眉</w:t>
              </w:r>
            </w:ins>
          </w:p>
        </w:tc>
        <w:tc>
          <w:tcPr>
            <w:tcW w:w="112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985" w:author="瑋婷 徐" w:date="2025-01-04T21:47:00Z" w16du:dateUtc="2025-01-04T13:47: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A72CE2C"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7986" w:author="瑋婷 徐" w:date="2025-01-04T16:47:00Z" w16du:dateUtc="2025-01-04T08:47:00Z"/>
                <w:rFonts w:ascii="Times New Roman" w:eastAsia="標楷體" w:hAnsi="Times New Roman" w:cs="Times New Roman"/>
                <w:sz w:val="24"/>
              </w:rPr>
              <w:pPrChange w:id="37987"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7988" w:author="瑋婷 徐" w:date="2025-01-04T16:47:00Z" w16du:dateUtc="2025-01-04T08:47:00Z">
              <w:r w:rsidRPr="000449A4">
                <w:rPr>
                  <w:rFonts w:ascii="Times New Roman" w:eastAsia="標楷體" w:hAnsi="Times New Roman" w:cs="Times New Roman"/>
                  <w:color w:val="000000"/>
                  <w:sz w:val="24"/>
                </w:rPr>
                <w:t>52</w:t>
              </w:r>
            </w:ins>
          </w:p>
        </w:tc>
        <w:tc>
          <w:tcPr>
            <w:tcW w:w="1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989" w:author="瑋婷 徐" w:date="2025-01-04T21:47:00Z" w16du:dateUtc="2025-01-04T13:47: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15C5A09"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7990" w:author="瑋婷 徐" w:date="2025-01-04T16:47:00Z" w16du:dateUtc="2025-01-04T08:47:00Z"/>
                <w:rFonts w:ascii="Times New Roman" w:eastAsia="標楷體" w:hAnsi="Times New Roman" w:cs="Times New Roman"/>
                <w:sz w:val="24"/>
              </w:rPr>
              <w:pPrChange w:id="37991"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7992" w:author="瑋婷 徐" w:date="2025-01-04T16:47:00Z" w16du:dateUtc="2025-01-04T08:47:00Z">
              <w:r w:rsidRPr="000449A4">
                <w:rPr>
                  <w:rFonts w:ascii="Times New Roman" w:eastAsia="標楷體" w:hAnsi="Times New Roman" w:cs="Times New Roman"/>
                  <w:color w:val="000000"/>
                  <w:sz w:val="24"/>
                </w:rPr>
                <w:t>30</w:t>
              </w:r>
            </w:ins>
          </w:p>
        </w:tc>
      </w:tr>
      <w:tr w:rsidR="00D47E7D" w:rsidRPr="00D47E7D" w14:paraId="6A1A32E1" w14:textId="77777777" w:rsidTr="00832762">
        <w:trPr>
          <w:jc w:val="center"/>
          <w:ins w:id="37993" w:author="瑋婷 徐" w:date="2025-01-04T16:47:00Z"/>
          <w:trPrChange w:id="37994" w:author="瑋婷 徐" w:date="2025-01-04T21:47:00Z" w16du:dateUtc="2025-01-04T13:47:00Z">
            <w:trPr>
              <w:gridAfter w:val="0"/>
              <w:jc w:val="center"/>
            </w:trPr>
          </w:trPrChange>
        </w:trPr>
        <w:tc>
          <w:tcPr>
            <w:tcW w:w="260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995" w:author="瑋婷 徐" w:date="2025-01-04T21:47:00Z" w16du:dateUtc="2025-01-04T13:47: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A933BF9"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7996" w:author="瑋婷 徐" w:date="2025-01-04T16:47:00Z" w16du:dateUtc="2025-01-04T08:47:00Z"/>
                <w:rFonts w:ascii="Times New Roman" w:eastAsia="標楷體" w:hAnsi="Times New Roman" w:cs="Times New Roman"/>
                <w:sz w:val="24"/>
              </w:rPr>
              <w:pPrChange w:id="37997"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7998" w:author="瑋婷 徐" w:date="2025-01-04T16:47:00Z" w16du:dateUtc="2025-01-04T08:47:00Z">
              <w:r w:rsidRPr="000449A4">
                <w:rPr>
                  <w:rFonts w:ascii="Times New Roman" w:eastAsia="標楷體" w:hAnsi="Times New Roman" w:cs="Times New Roman"/>
                  <w:color w:val="000000"/>
                  <w:sz w:val="24"/>
                </w:rPr>
                <w:t>白耳畫眉</w:t>
              </w:r>
            </w:ins>
          </w:p>
        </w:tc>
        <w:tc>
          <w:tcPr>
            <w:tcW w:w="112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7999" w:author="瑋婷 徐" w:date="2025-01-04T21:47:00Z" w16du:dateUtc="2025-01-04T13:47: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D70A775"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8000" w:author="瑋婷 徐" w:date="2025-01-04T16:47:00Z" w16du:dateUtc="2025-01-04T08:47:00Z"/>
                <w:rFonts w:ascii="Times New Roman" w:eastAsia="標楷體" w:hAnsi="Times New Roman" w:cs="Times New Roman"/>
                <w:sz w:val="24"/>
              </w:rPr>
              <w:pPrChange w:id="38001"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002" w:author="瑋婷 徐" w:date="2025-01-04T16:47:00Z" w16du:dateUtc="2025-01-04T08:47:00Z">
              <w:r w:rsidRPr="000449A4">
                <w:rPr>
                  <w:rFonts w:ascii="Times New Roman" w:eastAsia="標楷體" w:hAnsi="Times New Roman" w:cs="Times New Roman"/>
                  <w:color w:val="000000"/>
                  <w:sz w:val="24"/>
                </w:rPr>
                <w:t>41</w:t>
              </w:r>
            </w:ins>
          </w:p>
        </w:tc>
        <w:tc>
          <w:tcPr>
            <w:tcW w:w="1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003" w:author="瑋婷 徐" w:date="2025-01-04T21:47:00Z" w16du:dateUtc="2025-01-04T13:47: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D511D6"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8004" w:author="瑋婷 徐" w:date="2025-01-04T16:47:00Z" w16du:dateUtc="2025-01-04T08:47:00Z"/>
                <w:rFonts w:ascii="Times New Roman" w:eastAsia="標楷體" w:hAnsi="Times New Roman" w:cs="Times New Roman"/>
                <w:sz w:val="24"/>
              </w:rPr>
              <w:pPrChange w:id="38005"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006" w:author="瑋婷 徐" w:date="2025-01-04T16:47:00Z" w16du:dateUtc="2025-01-04T08:47:00Z">
              <w:r w:rsidRPr="000449A4">
                <w:rPr>
                  <w:rFonts w:ascii="Times New Roman" w:eastAsia="標楷體" w:hAnsi="Times New Roman" w:cs="Times New Roman"/>
                  <w:color w:val="000000"/>
                  <w:sz w:val="24"/>
                </w:rPr>
                <w:t>30</w:t>
              </w:r>
            </w:ins>
          </w:p>
        </w:tc>
      </w:tr>
      <w:tr w:rsidR="00D47E7D" w:rsidRPr="00D47E7D" w14:paraId="2B2D9DDD" w14:textId="77777777" w:rsidTr="00832762">
        <w:trPr>
          <w:jc w:val="center"/>
          <w:ins w:id="38007" w:author="瑋婷 徐" w:date="2025-01-04T16:47:00Z"/>
          <w:trPrChange w:id="38008" w:author="瑋婷 徐" w:date="2025-01-04T21:47:00Z" w16du:dateUtc="2025-01-04T13:47:00Z">
            <w:trPr>
              <w:gridAfter w:val="0"/>
              <w:jc w:val="center"/>
            </w:trPr>
          </w:trPrChange>
        </w:trPr>
        <w:tc>
          <w:tcPr>
            <w:tcW w:w="260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009" w:author="瑋婷 徐" w:date="2025-01-04T21:47:00Z" w16du:dateUtc="2025-01-04T13:47: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A1ED069"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8010" w:author="瑋婷 徐" w:date="2025-01-04T16:47:00Z" w16du:dateUtc="2025-01-04T08:47:00Z"/>
                <w:rFonts w:ascii="Times New Roman" w:eastAsia="標楷體" w:hAnsi="Times New Roman" w:cs="Times New Roman"/>
                <w:sz w:val="24"/>
              </w:rPr>
              <w:pPrChange w:id="38011"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012" w:author="瑋婷 徐" w:date="2025-01-04T16:47:00Z" w16du:dateUtc="2025-01-04T08:47:00Z">
              <w:r w:rsidRPr="000449A4">
                <w:rPr>
                  <w:rFonts w:ascii="Times New Roman" w:eastAsia="標楷體" w:hAnsi="Times New Roman" w:cs="Times New Roman"/>
                  <w:color w:val="000000"/>
                  <w:sz w:val="24"/>
                </w:rPr>
                <w:t>黃胸藪眉</w:t>
              </w:r>
            </w:ins>
          </w:p>
        </w:tc>
        <w:tc>
          <w:tcPr>
            <w:tcW w:w="112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013" w:author="瑋婷 徐" w:date="2025-01-04T21:47:00Z" w16du:dateUtc="2025-01-04T13:47: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B2E0A7C"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8014" w:author="瑋婷 徐" w:date="2025-01-04T16:47:00Z" w16du:dateUtc="2025-01-04T08:47:00Z"/>
                <w:rFonts w:ascii="Times New Roman" w:eastAsia="標楷體" w:hAnsi="Times New Roman" w:cs="Times New Roman"/>
                <w:sz w:val="24"/>
              </w:rPr>
              <w:pPrChange w:id="38015"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016" w:author="瑋婷 徐" w:date="2025-01-04T16:47:00Z" w16du:dateUtc="2025-01-04T08:47:00Z">
              <w:r w:rsidRPr="000449A4">
                <w:rPr>
                  <w:rFonts w:ascii="Times New Roman" w:eastAsia="標楷體" w:hAnsi="Times New Roman" w:cs="Times New Roman"/>
                  <w:color w:val="000000"/>
                  <w:sz w:val="24"/>
                </w:rPr>
                <w:t>53</w:t>
              </w:r>
            </w:ins>
          </w:p>
        </w:tc>
        <w:tc>
          <w:tcPr>
            <w:tcW w:w="1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017" w:author="瑋婷 徐" w:date="2025-01-04T21:47:00Z" w16du:dateUtc="2025-01-04T13:47: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05515AF"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8018" w:author="瑋婷 徐" w:date="2025-01-04T16:47:00Z" w16du:dateUtc="2025-01-04T08:47:00Z"/>
                <w:rFonts w:ascii="Times New Roman" w:eastAsia="標楷體" w:hAnsi="Times New Roman" w:cs="Times New Roman"/>
                <w:sz w:val="24"/>
              </w:rPr>
              <w:pPrChange w:id="38019"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020" w:author="瑋婷 徐" w:date="2025-01-04T16:47:00Z" w16du:dateUtc="2025-01-04T08:47:00Z">
              <w:r w:rsidRPr="000449A4">
                <w:rPr>
                  <w:rFonts w:ascii="Times New Roman" w:eastAsia="標楷體" w:hAnsi="Times New Roman" w:cs="Times New Roman"/>
                  <w:color w:val="000000"/>
                  <w:sz w:val="24"/>
                </w:rPr>
                <w:t>30</w:t>
              </w:r>
            </w:ins>
          </w:p>
        </w:tc>
      </w:tr>
      <w:tr w:rsidR="00D47E7D" w:rsidRPr="00D47E7D" w14:paraId="2B5E053F" w14:textId="77777777" w:rsidTr="00832762">
        <w:trPr>
          <w:jc w:val="center"/>
          <w:ins w:id="38021" w:author="瑋婷 徐" w:date="2025-01-04T16:47:00Z"/>
          <w:trPrChange w:id="38022" w:author="瑋婷 徐" w:date="2025-01-04T21:47:00Z" w16du:dateUtc="2025-01-04T13:47:00Z">
            <w:trPr>
              <w:gridAfter w:val="0"/>
              <w:jc w:val="center"/>
            </w:trPr>
          </w:trPrChange>
        </w:trPr>
        <w:tc>
          <w:tcPr>
            <w:tcW w:w="260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023" w:author="瑋婷 徐" w:date="2025-01-04T21:47:00Z" w16du:dateUtc="2025-01-04T13:47: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00DDF1C"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8024" w:author="瑋婷 徐" w:date="2025-01-04T16:47:00Z" w16du:dateUtc="2025-01-04T08:47:00Z"/>
                <w:rFonts w:ascii="Times New Roman" w:eastAsia="標楷體" w:hAnsi="Times New Roman" w:cs="Times New Roman"/>
                <w:sz w:val="24"/>
              </w:rPr>
              <w:pPrChange w:id="38025"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026" w:author="瑋婷 徐" w:date="2025-01-04T16:47:00Z" w16du:dateUtc="2025-01-04T08:47:00Z">
              <w:r w:rsidRPr="000449A4">
                <w:rPr>
                  <w:rFonts w:ascii="Times New Roman" w:eastAsia="標楷體" w:hAnsi="Times New Roman" w:cs="Times New Roman"/>
                  <w:color w:val="000000"/>
                  <w:sz w:val="24"/>
                </w:rPr>
                <w:t>臺灣紫嘯鶇</w:t>
              </w:r>
            </w:ins>
          </w:p>
        </w:tc>
        <w:tc>
          <w:tcPr>
            <w:tcW w:w="112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027" w:author="瑋婷 徐" w:date="2025-01-04T21:47:00Z" w16du:dateUtc="2025-01-04T13:47: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F34F502"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8028" w:author="瑋婷 徐" w:date="2025-01-04T16:47:00Z" w16du:dateUtc="2025-01-04T08:47:00Z"/>
                <w:rFonts w:ascii="Times New Roman" w:eastAsia="標楷體" w:hAnsi="Times New Roman" w:cs="Times New Roman"/>
                <w:sz w:val="24"/>
              </w:rPr>
              <w:pPrChange w:id="38029"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030" w:author="瑋婷 徐" w:date="2025-01-04T16:47:00Z" w16du:dateUtc="2025-01-04T08:47:00Z">
              <w:r w:rsidRPr="000449A4">
                <w:rPr>
                  <w:rFonts w:ascii="Times New Roman" w:eastAsia="標楷體" w:hAnsi="Times New Roman" w:cs="Times New Roman"/>
                  <w:color w:val="000000"/>
                  <w:sz w:val="24"/>
                </w:rPr>
                <w:t>16</w:t>
              </w:r>
            </w:ins>
          </w:p>
        </w:tc>
        <w:tc>
          <w:tcPr>
            <w:tcW w:w="1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031" w:author="瑋婷 徐" w:date="2025-01-04T21:47:00Z" w16du:dateUtc="2025-01-04T13:47: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DA844A4"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8032" w:author="瑋婷 徐" w:date="2025-01-04T16:47:00Z" w16du:dateUtc="2025-01-04T08:47:00Z"/>
                <w:rFonts w:ascii="Times New Roman" w:eastAsia="標楷體" w:hAnsi="Times New Roman" w:cs="Times New Roman"/>
                <w:sz w:val="24"/>
              </w:rPr>
              <w:pPrChange w:id="38033"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034" w:author="瑋婷 徐" w:date="2025-01-04T16:47:00Z" w16du:dateUtc="2025-01-04T08:47:00Z">
              <w:r w:rsidRPr="000449A4">
                <w:rPr>
                  <w:rFonts w:ascii="Times New Roman" w:eastAsia="標楷體" w:hAnsi="Times New Roman" w:cs="Times New Roman"/>
                  <w:color w:val="000000"/>
                  <w:sz w:val="24"/>
                </w:rPr>
                <w:t>70</w:t>
              </w:r>
            </w:ins>
          </w:p>
        </w:tc>
      </w:tr>
      <w:tr w:rsidR="00D47E7D" w:rsidRPr="00D47E7D" w14:paraId="16435150" w14:textId="77777777" w:rsidTr="00832762">
        <w:trPr>
          <w:jc w:val="center"/>
          <w:ins w:id="38035" w:author="瑋婷 徐" w:date="2025-01-04T16:47:00Z"/>
          <w:trPrChange w:id="38036" w:author="瑋婷 徐" w:date="2025-01-04T21:47:00Z" w16du:dateUtc="2025-01-04T13:47:00Z">
            <w:trPr>
              <w:gridAfter w:val="0"/>
              <w:jc w:val="center"/>
            </w:trPr>
          </w:trPrChange>
        </w:trPr>
        <w:tc>
          <w:tcPr>
            <w:tcW w:w="260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037" w:author="瑋婷 徐" w:date="2025-01-04T21:47:00Z" w16du:dateUtc="2025-01-04T13:47: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0FC082B"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8038" w:author="瑋婷 徐" w:date="2025-01-04T16:47:00Z" w16du:dateUtc="2025-01-04T08:47:00Z"/>
                <w:rFonts w:ascii="Times New Roman" w:eastAsia="標楷體" w:hAnsi="Times New Roman" w:cs="Times New Roman"/>
                <w:sz w:val="24"/>
              </w:rPr>
              <w:pPrChange w:id="38039"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040" w:author="瑋婷 徐" w:date="2025-01-04T16:47:00Z" w16du:dateUtc="2025-01-04T08:47:00Z">
              <w:r w:rsidRPr="000449A4">
                <w:rPr>
                  <w:rFonts w:ascii="Times New Roman" w:eastAsia="標楷體" w:hAnsi="Times New Roman" w:cs="Times New Roman"/>
                  <w:color w:val="000000"/>
                  <w:sz w:val="24"/>
                </w:rPr>
                <w:t>白尾鴝</w:t>
              </w:r>
            </w:ins>
          </w:p>
        </w:tc>
        <w:tc>
          <w:tcPr>
            <w:tcW w:w="112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041" w:author="瑋婷 徐" w:date="2025-01-04T21:47:00Z" w16du:dateUtc="2025-01-04T13:47: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FD241FE"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8042" w:author="瑋婷 徐" w:date="2025-01-04T16:47:00Z" w16du:dateUtc="2025-01-04T08:47:00Z"/>
                <w:rFonts w:ascii="Times New Roman" w:eastAsia="標楷體" w:hAnsi="Times New Roman" w:cs="Times New Roman"/>
                <w:sz w:val="24"/>
              </w:rPr>
              <w:pPrChange w:id="38043"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044" w:author="瑋婷 徐" w:date="2025-01-04T16:47:00Z" w16du:dateUtc="2025-01-04T08:47:00Z">
              <w:r w:rsidRPr="000449A4">
                <w:rPr>
                  <w:rFonts w:ascii="Times New Roman" w:eastAsia="標楷體" w:hAnsi="Times New Roman" w:cs="Times New Roman"/>
                  <w:color w:val="000000"/>
                  <w:sz w:val="24"/>
                </w:rPr>
                <w:t>21</w:t>
              </w:r>
            </w:ins>
          </w:p>
        </w:tc>
        <w:tc>
          <w:tcPr>
            <w:tcW w:w="1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045" w:author="瑋婷 徐" w:date="2025-01-04T21:47:00Z" w16du:dateUtc="2025-01-04T13:47: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03AAE72"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8046" w:author="瑋婷 徐" w:date="2025-01-04T16:47:00Z" w16du:dateUtc="2025-01-04T08:47:00Z"/>
                <w:rFonts w:ascii="Times New Roman" w:eastAsia="標楷體" w:hAnsi="Times New Roman" w:cs="Times New Roman"/>
                <w:sz w:val="24"/>
              </w:rPr>
              <w:pPrChange w:id="38047"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048" w:author="瑋婷 徐" w:date="2025-01-04T16:47:00Z" w16du:dateUtc="2025-01-04T08:47:00Z">
              <w:r w:rsidRPr="000449A4">
                <w:rPr>
                  <w:rFonts w:ascii="Times New Roman" w:eastAsia="標楷體" w:hAnsi="Times New Roman" w:cs="Times New Roman"/>
                  <w:color w:val="000000"/>
                  <w:sz w:val="24"/>
                </w:rPr>
                <w:t>70</w:t>
              </w:r>
            </w:ins>
          </w:p>
        </w:tc>
      </w:tr>
      <w:tr w:rsidR="00D47E7D" w:rsidRPr="00D47E7D" w14:paraId="6E7DDCEF" w14:textId="77777777" w:rsidTr="00832762">
        <w:trPr>
          <w:jc w:val="center"/>
          <w:ins w:id="38049" w:author="瑋婷 徐" w:date="2025-01-04T16:47:00Z"/>
          <w:trPrChange w:id="38050" w:author="瑋婷 徐" w:date="2025-01-04T21:47:00Z" w16du:dateUtc="2025-01-04T13:47:00Z">
            <w:trPr>
              <w:gridAfter w:val="0"/>
              <w:jc w:val="center"/>
            </w:trPr>
          </w:trPrChange>
        </w:trPr>
        <w:tc>
          <w:tcPr>
            <w:tcW w:w="260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051" w:author="瑋婷 徐" w:date="2025-01-04T21:47:00Z" w16du:dateUtc="2025-01-04T13:47: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F933451"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8052" w:author="瑋婷 徐" w:date="2025-01-04T16:47:00Z" w16du:dateUtc="2025-01-04T08:47:00Z"/>
                <w:rFonts w:ascii="Times New Roman" w:eastAsia="標楷體" w:hAnsi="Times New Roman" w:cs="Times New Roman"/>
                <w:sz w:val="24"/>
              </w:rPr>
              <w:pPrChange w:id="38053"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054" w:author="瑋婷 徐" w:date="2025-01-04T16:47:00Z" w16du:dateUtc="2025-01-04T08:47:00Z">
              <w:r w:rsidRPr="000449A4">
                <w:rPr>
                  <w:rFonts w:ascii="Times New Roman" w:eastAsia="標楷體" w:hAnsi="Times New Roman" w:cs="Times New Roman"/>
                  <w:color w:val="000000"/>
                  <w:sz w:val="24"/>
                </w:rPr>
                <w:t>鉛色水鶇</w:t>
              </w:r>
            </w:ins>
          </w:p>
        </w:tc>
        <w:tc>
          <w:tcPr>
            <w:tcW w:w="112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055" w:author="瑋婷 徐" w:date="2025-01-04T21:47:00Z" w16du:dateUtc="2025-01-04T13:47: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D4AE17D"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8056" w:author="瑋婷 徐" w:date="2025-01-04T16:47:00Z" w16du:dateUtc="2025-01-04T08:47:00Z"/>
                <w:rFonts w:ascii="Times New Roman" w:eastAsia="標楷體" w:hAnsi="Times New Roman" w:cs="Times New Roman"/>
                <w:sz w:val="24"/>
              </w:rPr>
              <w:pPrChange w:id="38057"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058" w:author="瑋婷 徐" w:date="2025-01-04T16:47:00Z" w16du:dateUtc="2025-01-04T08:47:00Z">
              <w:r w:rsidRPr="000449A4">
                <w:rPr>
                  <w:rFonts w:ascii="Times New Roman" w:eastAsia="標楷體" w:hAnsi="Times New Roman" w:cs="Times New Roman"/>
                  <w:color w:val="000000"/>
                  <w:sz w:val="24"/>
                </w:rPr>
                <w:t>7</w:t>
              </w:r>
            </w:ins>
          </w:p>
        </w:tc>
        <w:tc>
          <w:tcPr>
            <w:tcW w:w="1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059" w:author="瑋婷 徐" w:date="2025-01-04T21:47:00Z" w16du:dateUtc="2025-01-04T13:47: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CB95EFC"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8060" w:author="瑋婷 徐" w:date="2025-01-04T16:47:00Z" w16du:dateUtc="2025-01-04T08:47:00Z"/>
                <w:rFonts w:ascii="Times New Roman" w:eastAsia="標楷體" w:hAnsi="Times New Roman" w:cs="Times New Roman"/>
                <w:sz w:val="24"/>
              </w:rPr>
              <w:pPrChange w:id="38061"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062" w:author="瑋婷 徐" w:date="2025-01-04T16:47:00Z" w16du:dateUtc="2025-01-04T08:47:00Z">
              <w:r w:rsidRPr="000449A4">
                <w:rPr>
                  <w:rFonts w:ascii="Times New Roman" w:eastAsia="標楷體" w:hAnsi="Times New Roman" w:cs="Times New Roman"/>
                  <w:color w:val="000000"/>
                  <w:sz w:val="24"/>
                </w:rPr>
                <w:t>30</w:t>
              </w:r>
            </w:ins>
          </w:p>
        </w:tc>
      </w:tr>
      <w:tr w:rsidR="00D47E7D" w:rsidRPr="00D47E7D" w14:paraId="1705D21D" w14:textId="77777777" w:rsidTr="00832762">
        <w:trPr>
          <w:jc w:val="center"/>
          <w:ins w:id="38063" w:author="瑋婷 徐" w:date="2025-01-04T16:47:00Z"/>
          <w:trPrChange w:id="38064" w:author="瑋婷 徐" w:date="2025-01-04T21:47:00Z" w16du:dateUtc="2025-01-04T13:47:00Z">
            <w:trPr>
              <w:gridAfter w:val="0"/>
              <w:jc w:val="center"/>
            </w:trPr>
          </w:trPrChange>
        </w:trPr>
        <w:tc>
          <w:tcPr>
            <w:tcW w:w="260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065" w:author="瑋婷 徐" w:date="2025-01-04T21:47:00Z" w16du:dateUtc="2025-01-04T13:47: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D91B289"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8066" w:author="瑋婷 徐" w:date="2025-01-04T16:47:00Z" w16du:dateUtc="2025-01-04T08:47:00Z"/>
                <w:rFonts w:ascii="Times New Roman" w:eastAsia="標楷體" w:hAnsi="Times New Roman" w:cs="Times New Roman"/>
                <w:sz w:val="24"/>
                <w:lang w:eastAsia="zh-TW"/>
              </w:rPr>
              <w:pPrChange w:id="38067"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068" w:author="瑋婷 徐" w:date="2025-01-04T16:47:00Z" w16du:dateUtc="2025-01-04T08:47:00Z">
              <w:r w:rsidRPr="000449A4">
                <w:rPr>
                  <w:rFonts w:ascii="Times New Roman" w:eastAsia="標楷體" w:hAnsi="Times New Roman" w:cs="Times New Roman"/>
                  <w:color w:val="000000"/>
                  <w:sz w:val="24"/>
                  <w:lang w:eastAsia="zh-TW"/>
                </w:rPr>
                <w:t>西方黃鶺鴒</w:t>
              </w:r>
              <w:r w:rsidRPr="000449A4">
                <w:rPr>
                  <w:rFonts w:ascii="Times New Roman" w:eastAsia="標楷體" w:hAnsi="Times New Roman" w:cs="Times New Roman"/>
                  <w:color w:val="000000"/>
                  <w:sz w:val="24"/>
                  <w:lang w:eastAsia="zh-TW"/>
                </w:rPr>
                <w:t xml:space="preserve"> / </w:t>
              </w:r>
              <w:r w:rsidRPr="000449A4">
                <w:rPr>
                  <w:rFonts w:ascii="Times New Roman" w:eastAsia="標楷體" w:hAnsi="Times New Roman" w:cs="Times New Roman"/>
                  <w:color w:val="000000"/>
                  <w:sz w:val="24"/>
                  <w:lang w:eastAsia="zh-TW"/>
                </w:rPr>
                <w:t>東方黃鶺鴒</w:t>
              </w:r>
            </w:ins>
          </w:p>
        </w:tc>
        <w:tc>
          <w:tcPr>
            <w:tcW w:w="112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069" w:author="瑋婷 徐" w:date="2025-01-04T21:47:00Z" w16du:dateUtc="2025-01-04T13:47: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97B1966"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8070" w:author="瑋婷 徐" w:date="2025-01-04T16:47:00Z" w16du:dateUtc="2025-01-04T08:47:00Z"/>
                <w:rFonts w:ascii="Times New Roman" w:eastAsia="標楷體" w:hAnsi="Times New Roman" w:cs="Times New Roman"/>
                <w:sz w:val="24"/>
              </w:rPr>
              <w:pPrChange w:id="38071"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072" w:author="瑋婷 徐" w:date="2025-01-04T16:47:00Z" w16du:dateUtc="2025-01-04T08:47:00Z">
              <w:r w:rsidRPr="000449A4">
                <w:rPr>
                  <w:rFonts w:ascii="Times New Roman" w:eastAsia="標楷體" w:hAnsi="Times New Roman" w:cs="Times New Roman"/>
                  <w:color w:val="000000"/>
                  <w:sz w:val="24"/>
                </w:rPr>
                <w:t>2</w:t>
              </w:r>
            </w:ins>
          </w:p>
        </w:tc>
        <w:tc>
          <w:tcPr>
            <w:tcW w:w="1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073" w:author="瑋婷 徐" w:date="2025-01-04T21:47:00Z" w16du:dateUtc="2025-01-04T13:47: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28A199F"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8074" w:author="瑋婷 徐" w:date="2025-01-04T16:47:00Z" w16du:dateUtc="2025-01-04T08:47:00Z"/>
                <w:rFonts w:ascii="Times New Roman" w:eastAsia="標楷體" w:hAnsi="Times New Roman" w:cs="Times New Roman"/>
                <w:sz w:val="24"/>
              </w:rPr>
              <w:pPrChange w:id="38075"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076" w:author="瑋婷 徐" w:date="2025-01-04T16:47:00Z" w16du:dateUtc="2025-01-04T08:47:00Z">
              <w:r w:rsidRPr="000449A4">
                <w:rPr>
                  <w:rFonts w:ascii="Times New Roman" w:eastAsia="標楷體" w:hAnsi="Times New Roman" w:cs="Times New Roman"/>
                  <w:color w:val="000000"/>
                  <w:sz w:val="24"/>
                </w:rPr>
                <w:t>30</w:t>
              </w:r>
            </w:ins>
          </w:p>
        </w:tc>
      </w:tr>
      <w:tr w:rsidR="00D47E7D" w:rsidRPr="00D47E7D" w14:paraId="29A249CF" w14:textId="77777777" w:rsidTr="00832762">
        <w:trPr>
          <w:jc w:val="center"/>
          <w:ins w:id="38077" w:author="瑋婷 徐" w:date="2025-01-04T16:47:00Z"/>
          <w:trPrChange w:id="38078" w:author="瑋婷 徐" w:date="2025-01-04T21:47:00Z" w16du:dateUtc="2025-01-04T13:47:00Z">
            <w:trPr>
              <w:gridAfter w:val="0"/>
              <w:jc w:val="center"/>
            </w:trPr>
          </w:trPrChange>
        </w:trPr>
        <w:tc>
          <w:tcPr>
            <w:tcW w:w="260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079" w:author="瑋婷 徐" w:date="2025-01-04T21:47:00Z" w16du:dateUtc="2025-01-04T13:47: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5A64D9"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8080" w:author="瑋婷 徐" w:date="2025-01-04T16:47:00Z" w16du:dateUtc="2025-01-04T08:47:00Z"/>
                <w:rFonts w:ascii="Times New Roman" w:eastAsia="標楷體" w:hAnsi="Times New Roman" w:cs="Times New Roman"/>
                <w:sz w:val="24"/>
              </w:rPr>
              <w:pPrChange w:id="38081"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082" w:author="瑋婷 徐" w:date="2025-01-04T16:47:00Z" w16du:dateUtc="2025-01-04T08:47:00Z">
              <w:r w:rsidRPr="000449A4">
                <w:rPr>
                  <w:rFonts w:ascii="Times New Roman" w:eastAsia="標楷體" w:hAnsi="Times New Roman" w:cs="Times New Roman"/>
                  <w:color w:val="000000"/>
                  <w:sz w:val="24"/>
                </w:rPr>
                <w:t>麻雀</w:t>
              </w:r>
            </w:ins>
          </w:p>
        </w:tc>
        <w:tc>
          <w:tcPr>
            <w:tcW w:w="112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083" w:author="瑋婷 徐" w:date="2025-01-04T21:47:00Z" w16du:dateUtc="2025-01-04T13:47:00Z">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7DBA929"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8084" w:author="瑋婷 徐" w:date="2025-01-04T16:47:00Z" w16du:dateUtc="2025-01-04T08:47:00Z"/>
                <w:rFonts w:ascii="Times New Roman" w:eastAsia="標楷體" w:hAnsi="Times New Roman" w:cs="Times New Roman"/>
                <w:sz w:val="24"/>
              </w:rPr>
              <w:pPrChange w:id="38085"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086" w:author="瑋婷 徐" w:date="2025-01-04T16:47:00Z" w16du:dateUtc="2025-01-04T08:47:00Z">
              <w:r w:rsidRPr="000449A4">
                <w:rPr>
                  <w:rFonts w:ascii="Times New Roman" w:eastAsia="標楷體" w:hAnsi="Times New Roman" w:cs="Times New Roman"/>
                  <w:color w:val="000000"/>
                  <w:sz w:val="24"/>
                </w:rPr>
                <w:t>6</w:t>
              </w:r>
            </w:ins>
          </w:p>
        </w:tc>
        <w:tc>
          <w:tcPr>
            <w:tcW w:w="127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087" w:author="瑋婷 徐" w:date="2025-01-04T21:47:00Z" w16du:dateUtc="2025-01-04T13:47:00Z">
              <w:tcPr>
                <w:tcW w:w="0" w:type="auto"/>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0F53295"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8088" w:author="瑋婷 徐" w:date="2025-01-04T16:47:00Z" w16du:dateUtc="2025-01-04T08:47:00Z"/>
                <w:rFonts w:ascii="Times New Roman" w:eastAsia="標楷體" w:hAnsi="Times New Roman" w:cs="Times New Roman"/>
                <w:sz w:val="24"/>
              </w:rPr>
              <w:pPrChange w:id="38089"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090" w:author="瑋婷 徐" w:date="2025-01-04T16:47:00Z" w16du:dateUtc="2025-01-04T08:47:00Z">
              <w:r w:rsidRPr="000449A4">
                <w:rPr>
                  <w:rFonts w:ascii="Times New Roman" w:eastAsia="標楷體" w:hAnsi="Times New Roman" w:cs="Times New Roman"/>
                  <w:color w:val="000000"/>
                  <w:sz w:val="24"/>
                </w:rPr>
                <w:t>30</w:t>
              </w:r>
            </w:ins>
          </w:p>
        </w:tc>
      </w:tr>
      <w:tr w:rsidR="00D47E7D" w:rsidRPr="00D47E7D" w14:paraId="4583E780" w14:textId="77777777" w:rsidTr="00832762">
        <w:trPr>
          <w:jc w:val="center"/>
          <w:ins w:id="38091" w:author="瑋婷 徐" w:date="2025-01-04T16:47:00Z"/>
          <w:trPrChange w:id="38092" w:author="瑋婷 徐" w:date="2025-01-04T21:47:00Z" w16du:dateUtc="2025-01-04T13:47:00Z">
            <w:trPr>
              <w:gridAfter w:val="0"/>
              <w:jc w:val="center"/>
            </w:trPr>
          </w:trPrChange>
        </w:trPr>
        <w:tc>
          <w:tcPr>
            <w:tcW w:w="2607"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38093" w:author="瑋婷 徐" w:date="2025-01-04T21:47:00Z" w16du:dateUtc="2025-01-04T13:47:00Z">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51F64F35"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8094" w:author="瑋婷 徐" w:date="2025-01-04T16:47:00Z" w16du:dateUtc="2025-01-04T08:47:00Z"/>
                <w:rFonts w:ascii="Times New Roman" w:eastAsia="標楷體" w:hAnsi="Times New Roman" w:cs="Times New Roman"/>
                <w:sz w:val="24"/>
              </w:rPr>
              <w:pPrChange w:id="38095"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096" w:author="瑋婷 徐" w:date="2025-01-04T16:47:00Z" w16du:dateUtc="2025-01-04T08:47:00Z">
              <w:r w:rsidRPr="000449A4">
                <w:rPr>
                  <w:rFonts w:ascii="Times New Roman" w:eastAsia="標楷體" w:hAnsi="Times New Roman" w:cs="Times New Roman"/>
                  <w:color w:val="000000"/>
                  <w:sz w:val="24"/>
                </w:rPr>
                <w:t>白鶺鴒</w:t>
              </w:r>
            </w:ins>
          </w:p>
        </w:tc>
        <w:tc>
          <w:tcPr>
            <w:tcW w:w="1120"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38097" w:author="瑋婷 徐" w:date="2025-01-04T21:47:00Z" w16du:dateUtc="2025-01-04T13:47:00Z">
              <w:tcPr>
                <w:tcW w:w="0" w:type="auto"/>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71498941"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8098" w:author="瑋婷 徐" w:date="2025-01-04T16:47:00Z" w16du:dateUtc="2025-01-04T08:47:00Z"/>
                <w:rFonts w:ascii="Times New Roman" w:eastAsia="標楷體" w:hAnsi="Times New Roman" w:cs="Times New Roman"/>
                <w:sz w:val="24"/>
              </w:rPr>
              <w:pPrChange w:id="38099"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100" w:author="瑋婷 徐" w:date="2025-01-04T16:47:00Z" w16du:dateUtc="2025-01-04T08:47:00Z">
              <w:r w:rsidRPr="000449A4">
                <w:rPr>
                  <w:rFonts w:ascii="Times New Roman" w:eastAsia="標楷體" w:hAnsi="Times New Roman" w:cs="Times New Roman"/>
                  <w:color w:val="000000"/>
                  <w:sz w:val="24"/>
                </w:rPr>
                <w:t>8</w:t>
              </w:r>
            </w:ins>
          </w:p>
        </w:tc>
        <w:tc>
          <w:tcPr>
            <w:tcW w:w="1274"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38101" w:author="瑋婷 徐" w:date="2025-01-04T21:47:00Z" w16du:dateUtc="2025-01-04T13:47:00Z">
              <w:tcPr>
                <w:tcW w:w="0" w:type="auto"/>
                <w:gridSpan w:val="2"/>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2D237D1F" w14:textId="77777777" w:rsidR="00D47E7D" w:rsidRPr="000449A4" w:rsidRDefault="00D47E7D">
            <w:pPr>
              <w:pBdr>
                <w:top w:val="none" w:sz="0" w:space="0" w:color="000000"/>
                <w:left w:val="none" w:sz="0" w:space="0" w:color="000000"/>
                <w:bottom w:val="none" w:sz="0" w:space="0" w:color="000000"/>
                <w:right w:val="none" w:sz="0" w:space="0" w:color="000000"/>
              </w:pBdr>
              <w:spacing w:after="0" w:line="360" w:lineRule="auto"/>
              <w:jc w:val="center"/>
              <w:rPr>
                <w:ins w:id="38102" w:author="瑋婷 徐" w:date="2025-01-04T16:47:00Z" w16du:dateUtc="2025-01-04T08:47:00Z"/>
                <w:rFonts w:ascii="Times New Roman" w:eastAsia="標楷體" w:hAnsi="Times New Roman" w:cs="Times New Roman"/>
                <w:sz w:val="24"/>
              </w:rPr>
              <w:pPrChange w:id="38103" w:author="瑋婷 徐" w:date="2025-01-04T16:48:00Z" w16du:dateUtc="2025-01-04T08:48:00Z">
                <w:pPr>
                  <w:pBdr>
                    <w:top w:val="none" w:sz="0" w:space="0" w:color="000000"/>
                    <w:left w:val="none" w:sz="0" w:space="0" w:color="000000"/>
                    <w:bottom w:val="none" w:sz="0" w:space="0" w:color="000000"/>
                    <w:right w:val="none" w:sz="0" w:space="0" w:color="000000"/>
                  </w:pBdr>
                  <w:spacing w:after="0" w:line="276" w:lineRule="auto"/>
                  <w:jc w:val="center"/>
                </w:pPr>
              </w:pPrChange>
            </w:pPr>
            <w:ins w:id="38104" w:author="瑋婷 徐" w:date="2025-01-04T16:47:00Z" w16du:dateUtc="2025-01-04T08:47:00Z">
              <w:r w:rsidRPr="000449A4">
                <w:rPr>
                  <w:rFonts w:ascii="Times New Roman" w:eastAsia="標楷體" w:hAnsi="Times New Roman" w:cs="Times New Roman"/>
                  <w:color w:val="000000"/>
                  <w:sz w:val="24"/>
                </w:rPr>
                <w:t>70</w:t>
              </w:r>
            </w:ins>
          </w:p>
        </w:tc>
      </w:tr>
    </w:tbl>
    <w:p w14:paraId="243F0347" w14:textId="2970A4B1" w:rsidR="00AA385F" w:rsidRDefault="00AA385F">
      <w:pPr>
        <w:rPr>
          <w:ins w:id="38105" w:author="瑋婷 徐" w:date="2025-01-03T15:07:00Z" w16du:dateUtc="2025-01-03T07:07:00Z"/>
        </w:rPr>
      </w:pPr>
    </w:p>
    <w:p w14:paraId="616AF33D" w14:textId="77777777" w:rsidR="00AA385F" w:rsidRDefault="00AA385F">
      <w:pPr>
        <w:rPr>
          <w:ins w:id="38106" w:author="瑋婷 徐" w:date="2025-01-03T15:07:00Z" w16du:dateUtc="2025-01-03T07:07:00Z"/>
        </w:rPr>
      </w:pPr>
      <w:ins w:id="38107" w:author="瑋婷 徐" w:date="2025-01-03T15:07:00Z" w16du:dateUtc="2025-01-03T07:07:00Z">
        <w:r>
          <w:br w:type="page"/>
        </w:r>
      </w:ins>
    </w:p>
    <w:p w14:paraId="15E1F092" w14:textId="45D81D49" w:rsidR="00AA385F" w:rsidRDefault="00AA385F" w:rsidP="00AA385F">
      <w:pPr>
        <w:spacing w:line="360" w:lineRule="auto"/>
        <w:jc w:val="both"/>
        <w:rPr>
          <w:ins w:id="38108" w:author="瑋婷 徐" w:date="2025-01-03T15:10:00Z" w16du:dateUtc="2025-01-03T07:10:00Z"/>
          <w:rFonts w:ascii="Times New Roman" w:eastAsia="標楷體" w:hAnsi="Times New Roman" w:cs="Times New Roman"/>
        </w:rPr>
      </w:pPr>
      <w:ins w:id="38109" w:author="瑋婷 徐" w:date="2025-01-03T15:10:00Z" w16du:dateUtc="2025-01-03T07:10:00Z">
        <w:r>
          <w:rPr>
            <w:rFonts w:ascii="Times New Roman" w:eastAsia="標楷體" w:hAnsi="Times New Roman" w:cs="Times New Roman"/>
          </w:rPr>
          <w:lastRenderedPageBreak/>
          <w:t>表</w:t>
        </w:r>
        <w:r>
          <w:rPr>
            <w:rFonts w:ascii="Times New Roman" w:eastAsia="標楷體" w:hAnsi="Times New Roman" w:cs="Times New Roman"/>
          </w:rPr>
          <w:t>1</w:t>
        </w:r>
        <w:r>
          <w:rPr>
            <w:rFonts w:ascii="Times New Roman" w:eastAsia="標楷體" w:hAnsi="Times New Roman" w:cs="Times New Roman" w:hint="eastAsia"/>
          </w:rPr>
          <w:t>5</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，新竹分署鳥種紀錄的數量及</w:t>
        </w:r>
        <w:r>
          <w:rPr>
            <w:rFonts w:ascii="Times New Roman" w:eastAsia="標楷體" w:hAnsi="Times New Roman" w:cs="Times New Roman"/>
          </w:rPr>
          <w:t>出現</w:t>
        </w:r>
        <w:r>
          <w:rPr>
            <w:rFonts w:ascii="Times New Roman" w:eastAsia="標楷體" w:hAnsi="Times New Roman" w:cs="Times New Roman" w:hint="eastAsia"/>
          </w:rPr>
          <w:t>樣區占比</w:t>
        </w:r>
      </w:ins>
    </w:p>
    <w:tbl>
      <w:tblPr>
        <w:tblStyle w:val="Table"/>
        <w:tblW w:w="5000" w:type="pct"/>
        <w:jc w:val="center"/>
        <w:tblLook w:val="0420" w:firstRow="1" w:lastRow="0" w:firstColumn="0" w:lastColumn="0" w:noHBand="0" w:noVBand="1"/>
      </w:tblPr>
      <w:tblGrid>
        <w:gridCol w:w="3154"/>
        <w:gridCol w:w="2944"/>
        <w:gridCol w:w="2208"/>
        <w:tblGridChange w:id="38110">
          <w:tblGrid>
            <w:gridCol w:w="3154"/>
            <w:gridCol w:w="2944"/>
            <w:gridCol w:w="2208"/>
          </w:tblGrid>
        </w:tblGridChange>
      </w:tblGrid>
      <w:tr w:rsidR="00D000CE" w:rsidRPr="00D000CE" w14:paraId="06B585AE" w14:textId="77777777" w:rsidTr="00D000CE">
        <w:trPr>
          <w:cnfStyle w:val="100000000000" w:firstRow="1" w:lastRow="0" w:firstColumn="0" w:lastColumn="0" w:oddVBand="0" w:evenVBand="0" w:oddHBand="0" w:evenHBand="0" w:firstRowFirstColumn="0" w:firstRowLastColumn="0" w:lastRowFirstColumn="0" w:lastRowLastColumn="0"/>
          <w:tblHeader/>
          <w:jc w:val="center"/>
          <w:ins w:id="38111" w:author="瑋婷 徐" w:date="2025-01-04T21:52:00Z"/>
        </w:trPr>
        <w:tc>
          <w:tcPr>
            <w:tcW w:w="189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B38DF31" w14:textId="596ACC14" w:rsidR="00832762" w:rsidRPr="00D000CE" w:rsidRDefault="00832762">
            <w:pPr>
              <w:spacing w:after="0" w:line="360" w:lineRule="auto"/>
              <w:jc w:val="center"/>
              <w:rPr>
                <w:ins w:id="38112" w:author="瑋婷 徐" w:date="2025-01-04T21:52:00Z" w16du:dateUtc="2025-01-04T13:52:00Z"/>
                <w:rFonts w:ascii="Times New Roman" w:hAnsi="Times New Roman" w:cs="Times New Roman"/>
                <w:sz w:val="24"/>
                <w:rPrChange w:id="38113" w:author="瑋婷 徐" w:date="2025-01-04T22:51:00Z" w16du:dateUtc="2025-01-04T14:51:00Z">
                  <w:rPr>
                    <w:ins w:id="38114" w:author="瑋婷 徐" w:date="2025-01-04T21:52:00Z" w16du:dateUtc="2025-01-04T13:52:00Z"/>
                  </w:rPr>
                </w:rPrChange>
              </w:rPr>
              <w:pPrChange w:id="38115" w:author="瑋婷 徐" w:date="2025-01-04T21:53:00Z" w16du:dateUtc="2025-01-04T13:53:00Z">
                <w:pPr>
                  <w:spacing w:after="0"/>
                </w:pPr>
              </w:pPrChange>
            </w:pPr>
            <w:ins w:id="38116" w:author="瑋婷 徐" w:date="2025-01-04T21:52:00Z" w16du:dateUtc="2025-01-04T13:52:00Z">
              <w:r w:rsidRPr="00D000CE">
                <w:rPr>
                  <w:rFonts w:ascii="Times New Roman" w:hAnsi="Times New Roman" w:cs="Times New Roman" w:hint="eastAsia"/>
                  <w:sz w:val="24"/>
                  <w:rPrChange w:id="38117" w:author="瑋婷 徐" w:date="2025-01-04T22:51:00Z" w16du:dateUtc="2025-01-04T14:51:00Z">
                    <w:rPr>
                      <w:rFonts w:hint="eastAsia"/>
                    </w:rPr>
                  </w:rPrChange>
                </w:rPr>
                <w:t>鳥種</w:t>
              </w:r>
            </w:ins>
          </w:p>
        </w:tc>
        <w:tc>
          <w:tcPr>
            <w:tcW w:w="177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891B22B" w14:textId="0F7870B4" w:rsidR="00832762" w:rsidRPr="00D000CE" w:rsidRDefault="00832762">
            <w:pPr>
              <w:spacing w:after="0" w:line="360" w:lineRule="auto"/>
              <w:jc w:val="center"/>
              <w:rPr>
                <w:ins w:id="38118" w:author="瑋婷 徐" w:date="2025-01-04T21:52:00Z" w16du:dateUtc="2025-01-04T13:52:00Z"/>
                <w:rFonts w:ascii="Times New Roman" w:hAnsi="Times New Roman" w:cs="Times New Roman"/>
                <w:sz w:val="24"/>
                <w:rPrChange w:id="38119" w:author="瑋婷 徐" w:date="2025-01-04T22:51:00Z" w16du:dateUtc="2025-01-04T14:51:00Z">
                  <w:rPr>
                    <w:ins w:id="38120" w:author="瑋婷 徐" w:date="2025-01-04T21:52:00Z" w16du:dateUtc="2025-01-04T13:52:00Z"/>
                  </w:rPr>
                </w:rPrChange>
              </w:rPr>
              <w:pPrChange w:id="38121" w:author="瑋婷 徐" w:date="2025-01-04T21:53:00Z" w16du:dateUtc="2025-01-04T13:53:00Z">
                <w:pPr>
                  <w:spacing w:after="0"/>
                </w:pPr>
              </w:pPrChange>
            </w:pPr>
            <w:ins w:id="38122" w:author="瑋婷 徐" w:date="2025-01-04T21:52:00Z" w16du:dateUtc="2025-01-04T13:52:00Z">
              <w:r w:rsidRPr="00D000CE">
                <w:rPr>
                  <w:rFonts w:ascii="Times New Roman" w:hAnsi="Times New Roman" w:cs="Times New Roman"/>
                  <w:sz w:val="24"/>
                  <w:rPrChange w:id="38123" w:author="瑋婷 徐" w:date="2025-01-04T22:51:00Z" w16du:dateUtc="2025-01-04T14:51:00Z">
                    <w:rPr/>
                  </w:rPrChange>
                </w:rPr>
                <w:t>數量</w:t>
              </w:r>
              <w:r w:rsidRPr="00D000CE">
                <w:rPr>
                  <w:rFonts w:ascii="Times New Roman" w:hAnsi="Times New Roman" w:cs="Times New Roman"/>
                  <w:sz w:val="24"/>
                  <w:rPrChange w:id="38124" w:author="瑋婷 徐" w:date="2025-01-04T22:51:00Z" w16du:dateUtc="2025-01-04T14:51:00Z">
                    <w:rPr/>
                  </w:rPrChange>
                </w:rPr>
                <w:t>(</w:t>
              </w:r>
              <w:r w:rsidRPr="00D000CE">
                <w:rPr>
                  <w:rFonts w:ascii="Times New Roman" w:hAnsi="Times New Roman" w:cs="Times New Roman"/>
                  <w:sz w:val="24"/>
                  <w:rPrChange w:id="38125" w:author="瑋婷 徐" w:date="2025-01-04T22:51:00Z" w16du:dateUtc="2025-01-04T14:51:00Z">
                    <w:rPr/>
                  </w:rPrChange>
                </w:rPr>
                <w:t>隻次</w:t>
              </w:r>
              <w:r w:rsidRPr="00D000CE">
                <w:rPr>
                  <w:rFonts w:ascii="Times New Roman" w:hAnsi="Times New Roman" w:cs="Times New Roman"/>
                  <w:sz w:val="24"/>
                  <w:rPrChange w:id="38126" w:author="瑋婷 徐" w:date="2025-01-04T22:51:00Z" w16du:dateUtc="2025-01-04T14:51:00Z">
                    <w:rPr/>
                  </w:rPrChange>
                </w:rPr>
                <w:t>)</w:t>
              </w:r>
            </w:ins>
          </w:p>
        </w:tc>
        <w:tc>
          <w:tcPr>
            <w:tcW w:w="132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86CF30F" w14:textId="7C2604E7" w:rsidR="00832762" w:rsidRPr="00D000CE" w:rsidRDefault="00832762">
            <w:pPr>
              <w:spacing w:after="0" w:line="360" w:lineRule="auto"/>
              <w:jc w:val="center"/>
              <w:rPr>
                <w:ins w:id="38127" w:author="瑋婷 徐" w:date="2025-01-04T21:52:00Z" w16du:dateUtc="2025-01-04T13:52:00Z"/>
                <w:rFonts w:ascii="Times New Roman" w:hAnsi="Times New Roman" w:cs="Times New Roman"/>
                <w:sz w:val="24"/>
                <w:rPrChange w:id="38128" w:author="瑋婷 徐" w:date="2025-01-04T22:51:00Z" w16du:dateUtc="2025-01-04T14:51:00Z">
                  <w:rPr>
                    <w:ins w:id="38129" w:author="瑋婷 徐" w:date="2025-01-04T21:52:00Z" w16du:dateUtc="2025-01-04T13:52:00Z"/>
                  </w:rPr>
                </w:rPrChange>
              </w:rPr>
              <w:pPrChange w:id="38130" w:author="瑋婷 徐" w:date="2025-01-04T21:53:00Z" w16du:dateUtc="2025-01-04T13:53:00Z">
                <w:pPr>
                  <w:spacing w:after="0"/>
                </w:pPr>
              </w:pPrChange>
            </w:pPr>
            <w:ins w:id="38131" w:author="瑋婷 徐" w:date="2025-01-04T21:52:00Z" w16du:dateUtc="2025-01-04T13:52:00Z">
              <w:r w:rsidRPr="00D000CE">
                <w:rPr>
                  <w:rFonts w:ascii="Times New Roman" w:hAnsi="Times New Roman" w:cs="Times New Roman"/>
                  <w:sz w:val="24"/>
                  <w:rPrChange w:id="38132" w:author="瑋婷 徐" w:date="2025-01-04T22:51:00Z" w16du:dateUtc="2025-01-04T14:51:00Z">
                    <w:rPr/>
                  </w:rPrChange>
                </w:rPr>
                <w:t>占比</w:t>
              </w:r>
              <w:r w:rsidRPr="00D000CE">
                <w:rPr>
                  <w:rFonts w:ascii="Times New Roman" w:hAnsi="Times New Roman" w:cs="Times New Roman"/>
                  <w:sz w:val="24"/>
                  <w:rPrChange w:id="38133" w:author="瑋婷 徐" w:date="2025-01-04T22:51:00Z" w16du:dateUtc="2025-01-04T14:51:00Z">
                    <w:rPr/>
                  </w:rPrChange>
                </w:rPr>
                <w:t>(%)</w:t>
              </w:r>
            </w:ins>
          </w:p>
        </w:tc>
      </w:tr>
      <w:tr w:rsidR="00D000CE" w:rsidRPr="00D000CE" w14:paraId="310F42C4" w14:textId="77777777" w:rsidTr="00D000CE">
        <w:trPr>
          <w:jc w:val="center"/>
          <w:ins w:id="38134" w:author="瑋婷 徐" w:date="2025-01-04T21:52:00Z"/>
        </w:trPr>
        <w:tc>
          <w:tcPr>
            <w:tcW w:w="1899"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6282B" w14:textId="77777777" w:rsidR="00832762" w:rsidRPr="00D000CE" w:rsidRDefault="00832762">
            <w:pPr>
              <w:spacing w:after="0" w:line="360" w:lineRule="auto"/>
              <w:jc w:val="center"/>
              <w:rPr>
                <w:ins w:id="38135" w:author="瑋婷 徐" w:date="2025-01-04T21:52:00Z" w16du:dateUtc="2025-01-04T13:52:00Z"/>
                <w:rFonts w:ascii="Times New Roman" w:hAnsi="Times New Roman" w:cs="Times New Roman"/>
                <w:sz w:val="24"/>
                <w:rPrChange w:id="38136" w:author="瑋婷 徐" w:date="2025-01-04T22:51:00Z" w16du:dateUtc="2025-01-04T14:51:00Z">
                  <w:rPr>
                    <w:ins w:id="38137" w:author="瑋婷 徐" w:date="2025-01-04T21:52:00Z" w16du:dateUtc="2025-01-04T13:52:00Z"/>
                  </w:rPr>
                </w:rPrChange>
              </w:rPr>
              <w:pPrChange w:id="38138" w:author="瑋婷 徐" w:date="2025-01-04T21:53:00Z" w16du:dateUtc="2025-01-04T13:53:00Z">
                <w:pPr>
                  <w:spacing w:after="0"/>
                </w:pPr>
              </w:pPrChange>
            </w:pPr>
            <w:ins w:id="38139" w:author="瑋婷 徐" w:date="2025-01-04T21:52:00Z" w16du:dateUtc="2025-01-04T13:52:00Z">
              <w:r w:rsidRPr="00D000CE">
                <w:rPr>
                  <w:rFonts w:ascii="Times New Roman" w:hAnsi="Times New Roman" w:cs="Times New Roman"/>
                  <w:sz w:val="24"/>
                  <w:rPrChange w:id="38140" w:author="瑋婷 徐" w:date="2025-01-04T22:51:00Z" w16du:dateUtc="2025-01-04T14:51:00Z">
                    <w:rPr/>
                  </w:rPrChange>
                </w:rPr>
                <w:t>臺灣山鷓鴣</w:t>
              </w:r>
            </w:ins>
          </w:p>
        </w:tc>
        <w:tc>
          <w:tcPr>
            <w:tcW w:w="1772"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7DE64" w14:textId="77777777" w:rsidR="00832762" w:rsidRPr="00D000CE" w:rsidRDefault="00832762">
            <w:pPr>
              <w:spacing w:after="0" w:line="360" w:lineRule="auto"/>
              <w:jc w:val="center"/>
              <w:rPr>
                <w:ins w:id="38141" w:author="瑋婷 徐" w:date="2025-01-04T21:52:00Z" w16du:dateUtc="2025-01-04T13:52:00Z"/>
                <w:rFonts w:ascii="Times New Roman" w:hAnsi="Times New Roman" w:cs="Times New Roman"/>
                <w:sz w:val="24"/>
                <w:rPrChange w:id="38142" w:author="瑋婷 徐" w:date="2025-01-04T22:51:00Z" w16du:dateUtc="2025-01-04T14:51:00Z">
                  <w:rPr>
                    <w:ins w:id="38143" w:author="瑋婷 徐" w:date="2025-01-04T21:52:00Z" w16du:dateUtc="2025-01-04T13:52:00Z"/>
                  </w:rPr>
                </w:rPrChange>
              </w:rPr>
              <w:pPrChange w:id="38144" w:author="瑋婷 徐" w:date="2025-01-04T21:53:00Z" w16du:dateUtc="2025-01-04T13:53:00Z">
                <w:pPr>
                  <w:spacing w:after="0"/>
                </w:pPr>
              </w:pPrChange>
            </w:pPr>
            <w:ins w:id="38145" w:author="瑋婷 徐" w:date="2025-01-04T21:52:00Z" w16du:dateUtc="2025-01-04T13:52:00Z">
              <w:r w:rsidRPr="00D000CE">
                <w:rPr>
                  <w:rFonts w:ascii="Times New Roman" w:hAnsi="Times New Roman" w:cs="Times New Roman"/>
                  <w:sz w:val="24"/>
                  <w:rPrChange w:id="38146" w:author="瑋婷 徐" w:date="2025-01-04T22:51:00Z" w16du:dateUtc="2025-01-04T14:51:00Z">
                    <w:rPr/>
                  </w:rPrChange>
                </w:rPr>
                <w:t>15</w:t>
              </w:r>
            </w:ins>
          </w:p>
        </w:tc>
        <w:tc>
          <w:tcPr>
            <w:tcW w:w="1329"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B5E59" w14:textId="77777777" w:rsidR="00832762" w:rsidRPr="00D000CE" w:rsidRDefault="00832762">
            <w:pPr>
              <w:spacing w:after="0" w:line="360" w:lineRule="auto"/>
              <w:jc w:val="center"/>
              <w:rPr>
                <w:ins w:id="38147" w:author="瑋婷 徐" w:date="2025-01-04T21:52:00Z" w16du:dateUtc="2025-01-04T13:52:00Z"/>
                <w:rFonts w:ascii="Times New Roman" w:hAnsi="Times New Roman" w:cs="Times New Roman"/>
                <w:sz w:val="24"/>
                <w:rPrChange w:id="38148" w:author="瑋婷 徐" w:date="2025-01-04T22:51:00Z" w16du:dateUtc="2025-01-04T14:51:00Z">
                  <w:rPr>
                    <w:ins w:id="38149" w:author="瑋婷 徐" w:date="2025-01-04T21:52:00Z" w16du:dateUtc="2025-01-04T13:52:00Z"/>
                  </w:rPr>
                </w:rPrChange>
              </w:rPr>
              <w:pPrChange w:id="38150" w:author="瑋婷 徐" w:date="2025-01-04T21:53:00Z" w16du:dateUtc="2025-01-04T13:53:00Z">
                <w:pPr>
                  <w:spacing w:after="0"/>
                </w:pPr>
              </w:pPrChange>
            </w:pPr>
            <w:ins w:id="38151" w:author="瑋婷 徐" w:date="2025-01-04T21:52:00Z" w16du:dateUtc="2025-01-04T13:52:00Z">
              <w:r w:rsidRPr="00D000CE">
                <w:rPr>
                  <w:rFonts w:ascii="Times New Roman" w:hAnsi="Times New Roman" w:cs="Times New Roman"/>
                  <w:sz w:val="24"/>
                  <w:rPrChange w:id="38152" w:author="瑋婷 徐" w:date="2025-01-04T22:51:00Z" w16du:dateUtc="2025-01-04T14:51:00Z">
                    <w:rPr/>
                  </w:rPrChange>
                </w:rPr>
                <w:t>70</w:t>
              </w:r>
            </w:ins>
          </w:p>
        </w:tc>
      </w:tr>
      <w:tr w:rsidR="00D000CE" w:rsidRPr="00D000CE" w14:paraId="3B33CA8A" w14:textId="77777777" w:rsidTr="00D000CE">
        <w:trPr>
          <w:jc w:val="center"/>
          <w:ins w:id="38153" w:author="瑋婷 徐" w:date="2025-01-04T21:52: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12927" w14:textId="77777777" w:rsidR="00832762" w:rsidRPr="00D000CE" w:rsidRDefault="00832762">
            <w:pPr>
              <w:spacing w:after="0" w:line="360" w:lineRule="auto"/>
              <w:jc w:val="center"/>
              <w:rPr>
                <w:ins w:id="38154" w:author="瑋婷 徐" w:date="2025-01-04T21:52:00Z" w16du:dateUtc="2025-01-04T13:52:00Z"/>
                <w:rFonts w:ascii="Times New Roman" w:hAnsi="Times New Roman" w:cs="Times New Roman"/>
                <w:sz w:val="24"/>
                <w:rPrChange w:id="38155" w:author="瑋婷 徐" w:date="2025-01-04T22:51:00Z" w16du:dateUtc="2025-01-04T14:51:00Z">
                  <w:rPr>
                    <w:ins w:id="38156" w:author="瑋婷 徐" w:date="2025-01-04T21:52:00Z" w16du:dateUtc="2025-01-04T13:52:00Z"/>
                  </w:rPr>
                </w:rPrChange>
              </w:rPr>
              <w:pPrChange w:id="38157" w:author="瑋婷 徐" w:date="2025-01-04T21:53:00Z" w16du:dateUtc="2025-01-04T13:53:00Z">
                <w:pPr>
                  <w:spacing w:after="0"/>
                </w:pPr>
              </w:pPrChange>
            </w:pPr>
            <w:ins w:id="38158" w:author="瑋婷 徐" w:date="2025-01-04T21:52:00Z" w16du:dateUtc="2025-01-04T13:52:00Z">
              <w:r w:rsidRPr="00D000CE">
                <w:rPr>
                  <w:rFonts w:ascii="Times New Roman" w:hAnsi="Times New Roman" w:cs="Times New Roman"/>
                  <w:sz w:val="24"/>
                  <w:rPrChange w:id="38159" w:author="瑋婷 徐" w:date="2025-01-04T22:51:00Z" w16du:dateUtc="2025-01-04T14:51:00Z">
                    <w:rPr/>
                  </w:rPrChange>
                </w:rPr>
                <w:t>臺灣竹雞</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B780D" w14:textId="77777777" w:rsidR="00832762" w:rsidRPr="00D000CE" w:rsidRDefault="00832762">
            <w:pPr>
              <w:spacing w:after="0" w:line="360" w:lineRule="auto"/>
              <w:jc w:val="center"/>
              <w:rPr>
                <w:ins w:id="38160" w:author="瑋婷 徐" w:date="2025-01-04T21:52:00Z" w16du:dateUtc="2025-01-04T13:52:00Z"/>
                <w:rFonts w:ascii="Times New Roman" w:hAnsi="Times New Roman" w:cs="Times New Roman"/>
                <w:sz w:val="24"/>
                <w:rPrChange w:id="38161" w:author="瑋婷 徐" w:date="2025-01-04T22:51:00Z" w16du:dateUtc="2025-01-04T14:51:00Z">
                  <w:rPr>
                    <w:ins w:id="38162" w:author="瑋婷 徐" w:date="2025-01-04T21:52:00Z" w16du:dateUtc="2025-01-04T13:52:00Z"/>
                  </w:rPr>
                </w:rPrChange>
              </w:rPr>
              <w:pPrChange w:id="38163" w:author="瑋婷 徐" w:date="2025-01-04T21:53:00Z" w16du:dateUtc="2025-01-04T13:53:00Z">
                <w:pPr>
                  <w:spacing w:after="0"/>
                </w:pPr>
              </w:pPrChange>
            </w:pPr>
            <w:ins w:id="38164" w:author="瑋婷 徐" w:date="2025-01-04T21:52:00Z" w16du:dateUtc="2025-01-04T13:52:00Z">
              <w:r w:rsidRPr="00D000CE">
                <w:rPr>
                  <w:rFonts w:ascii="Times New Roman" w:hAnsi="Times New Roman" w:cs="Times New Roman"/>
                  <w:sz w:val="24"/>
                  <w:rPrChange w:id="38165" w:author="瑋婷 徐" w:date="2025-01-04T22:51:00Z" w16du:dateUtc="2025-01-04T14:51:00Z">
                    <w:rPr/>
                  </w:rPrChange>
                </w:rPr>
                <w:t>22</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95AF9" w14:textId="77777777" w:rsidR="00832762" w:rsidRPr="00D000CE" w:rsidRDefault="00832762">
            <w:pPr>
              <w:spacing w:after="0" w:line="360" w:lineRule="auto"/>
              <w:jc w:val="center"/>
              <w:rPr>
                <w:ins w:id="38166" w:author="瑋婷 徐" w:date="2025-01-04T21:52:00Z" w16du:dateUtc="2025-01-04T13:52:00Z"/>
                <w:rFonts w:ascii="Times New Roman" w:hAnsi="Times New Roman" w:cs="Times New Roman"/>
                <w:sz w:val="24"/>
                <w:rPrChange w:id="38167" w:author="瑋婷 徐" w:date="2025-01-04T22:51:00Z" w16du:dateUtc="2025-01-04T14:51:00Z">
                  <w:rPr>
                    <w:ins w:id="38168" w:author="瑋婷 徐" w:date="2025-01-04T21:52:00Z" w16du:dateUtc="2025-01-04T13:52:00Z"/>
                  </w:rPr>
                </w:rPrChange>
              </w:rPr>
              <w:pPrChange w:id="38169" w:author="瑋婷 徐" w:date="2025-01-04T21:53:00Z" w16du:dateUtc="2025-01-04T13:53:00Z">
                <w:pPr>
                  <w:spacing w:after="0"/>
                </w:pPr>
              </w:pPrChange>
            </w:pPr>
            <w:ins w:id="38170" w:author="瑋婷 徐" w:date="2025-01-04T21:52:00Z" w16du:dateUtc="2025-01-04T13:52:00Z">
              <w:r w:rsidRPr="00D000CE">
                <w:rPr>
                  <w:rFonts w:ascii="Times New Roman" w:hAnsi="Times New Roman" w:cs="Times New Roman"/>
                  <w:sz w:val="24"/>
                  <w:rPrChange w:id="38171" w:author="瑋婷 徐" w:date="2025-01-04T22:51:00Z" w16du:dateUtc="2025-01-04T14:51:00Z">
                    <w:rPr/>
                  </w:rPrChange>
                </w:rPr>
                <w:t>100</w:t>
              </w:r>
            </w:ins>
          </w:p>
        </w:tc>
      </w:tr>
      <w:tr w:rsidR="00D000CE" w:rsidRPr="00D000CE" w14:paraId="28276723" w14:textId="77777777" w:rsidTr="00D000CE">
        <w:trPr>
          <w:jc w:val="center"/>
          <w:ins w:id="38172" w:author="瑋婷 徐" w:date="2025-01-04T21:52: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DDFEE" w14:textId="77777777" w:rsidR="00832762" w:rsidRPr="00D000CE" w:rsidRDefault="00832762">
            <w:pPr>
              <w:spacing w:after="0" w:line="360" w:lineRule="auto"/>
              <w:jc w:val="center"/>
              <w:rPr>
                <w:ins w:id="38173" w:author="瑋婷 徐" w:date="2025-01-04T21:52:00Z" w16du:dateUtc="2025-01-04T13:52:00Z"/>
                <w:rFonts w:ascii="Times New Roman" w:hAnsi="Times New Roman" w:cs="Times New Roman"/>
                <w:sz w:val="24"/>
                <w:rPrChange w:id="38174" w:author="瑋婷 徐" w:date="2025-01-04T22:51:00Z" w16du:dateUtc="2025-01-04T14:51:00Z">
                  <w:rPr>
                    <w:ins w:id="38175" w:author="瑋婷 徐" w:date="2025-01-04T21:52:00Z" w16du:dateUtc="2025-01-04T13:52:00Z"/>
                  </w:rPr>
                </w:rPrChange>
              </w:rPr>
              <w:pPrChange w:id="38176" w:author="瑋婷 徐" w:date="2025-01-04T21:53:00Z" w16du:dateUtc="2025-01-04T13:53:00Z">
                <w:pPr>
                  <w:spacing w:after="0"/>
                </w:pPr>
              </w:pPrChange>
            </w:pPr>
            <w:ins w:id="38177" w:author="瑋婷 徐" w:date="2025-01-04T21:52:00Z" w16du:dateUtc="2025-01-04T13:52:00Z">
              <w:r w:rsidRPr="00D000CE">
                <w:rPr>
                  <w:rFonts w:ascii="Times New Roman" w:hAnsi="Times New Roman" w:cs="Times New Roman"/>
                  <w:sz w:val="24"/>
                  <w:rPrChange w:id="38178" w:author="瑋婷 徐" w:date="2025-01-04T22:51:00Z" w16du:dateUtc="2025-01-04T14:51:00Z">
                    <w:rPr/>
                  </w:rPrChange>
                </w:rPr>
                <w:t>金背鳩</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65A4A" w14:textId="77777777" w:rsidR="00832762" w:rsidRPr="00D000CE" w:rsidRDefault="00832762">
            <w:pPr>
              <w:spacing w:after="0" w:line="360" w:lineRule="auto"/>
              <w:jc w:val="center"/>
              <w:rPr>
                <w:ins w:id="38179" w:author="瑋婷 徐" w:date="2025-01-04T21:52:00Z" w16du:dateUtc="2025-01-04T13:52:00Z"/>
                <w:rFonts w:ascii="Times New Roman" w:hAnsi="Times New Roman" w:cs="Times New Roman"/>
                <w:sz w:val="24"/>
                <w:rPrChange w:id="38180" w:author="瑋婷 徐" w:date="2025-01-04T22:51:00Z" w16du:dateUtc="2025-01-04T14:51:00Z">
                  <w:rPr>
                    <w:ins w:id="38181" w:author="瑋婷 徐" w:date="2025-01-04T21:52:00Z" w16du:dateUtc="2025-01-04T13:52:00Z"/>
                  </w:rPr>
                </w:rPrChange>
              </w:rPr>
              <w:pPrChange w:id="38182" w:author="瑋婷 徐" w:date="2025-01-04T21:53:00Z" w16du:dateUtc="2025-01-04T13:53:00Z">
                <w:pPr>
                  <w:spacing w:after="0"/>
                </w:pPr>
              </w:pPrChange>
            </w:pPr>
            <w:ins w:id="38183" w:author="瑋婷 徐" w:date="2025-01-04T21:52:00Z" w16du:dateUtc="2025-01-04T13:52:00Z">
              <w:r w:rsidRPr="00D000CE">
                <w:rPr>
                  <w:rFonts w:ascii="Times New Roman" w:hAnsi="Times New Roman" w:cs="Times New Roman"/>
                  <w:sz w:val="24"/>
                  <w:rPrChange w:id="38184" w:author="瑋婷 徐" w:date="2025-01-04T22:51:00Z" w16du:dateUtc="2025-01-04T14:51:00Z">
                    <w:rPr/>
                  </w:rPrChange>
                </w:rPr>
                <w:t>11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2C68A" w14:textId="77777777" w:rsidR="00832762" w:rsidRPr="00D000CE" w:rsidRDefault="00832762">
            <w:pPr>
              <w:spacing w:after="0" w:line="360" w:lineRule="auto"/>
              <w:jc w:val="center"/>
              <w:rPr>
                <w:ins w:id="38185" w:author="瑋婷 徐" w:date="2025-01-04T21:52:00Z" w16du:dateUtc="2025-01-04T13:52:00Z"/>
                <w:rFonts w:ascii="Times New Roman" w:hAnsi="Times New Roman" w:cs="Times New Roman"/>
                <w:sz w:val="24"/>
                <w:rPrChange w:id="38186" w:author="瑋婷 徐" w:date="2025-01-04T22:51:00Z" w16du:dateUtc="2025-01-04T14:51:00Z">
                  <w:rPr>
                    <w:ins w:id="38187" w:author="瑋婷 徐" w:date="2025-01-04T21:52:00Z" w16du:dateUtc="2025-01-04T13:52:00Z"/>
                  </w:rPr>
                </w:rPrChange>
              </w:rPr>
              <w:pPrChange w:id="38188" w:author="瑋婷 徐" w:date="2025-01-04T21:53:00Z" w16du:dateUtc="2025-01-04T13:53:00Z">
                <w:pPr>
                  <w:spacing w:after="0"/>
                </w:pPr>
              </w:pPrChange>
            </w:pPr>
            <w:ins w:id="38189" w:author="瑋婷 徐" w:date="2025-01-04T21:52:00Z" w16du:dateUtc="2025-01-04T13:52:00Z">
              <w:r w:rsidRPr="00D000CE">
                <w:rPr>
                  <w:rFonts w:ascii="Times New Roman" w:hAnsi="Times New Roman" w:cs="Times New Roman"/>
                  <w:sz w:val="24"/>
                  <w:rPrChange w:id="38190" w:author="瑋婷 徐" w:date="2025-01-04T22:51:00Z" w16du:dateUtc="2025-01-04T14:51:00Z">
                    <w:rPr/>
                  </w:rPrChange>
                </w:rPr>
                <w:t>30</w:t>
              </w:r>
            </w:ins>
          </w:p>
        </w:tc>
      </w:tr>
      <w:tr w:rsidR="00D000CE" w:rsidRPr="00D000CE" w14:paraId="2BD83EFB" w14:textId="77777777" w:rsidTr="00D000CE">
        <w:trPr>
          <w:jc w:val="center"/>
          <w:ins w:id="38191" w:author="瑋婷 徐" w:date="2025-01-04T21:52: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C7CBD" w14:textId="77777777" w:rsidR="00832762" w:rsidRPr="00D000CE" w:rsidRDefault="00832762">
            <w:pPr>
              <w:spacing w:after="0" w:line="360" w:lineRule="auto"/>
              <w:jc w:val="center"/>
              <w:rPr>
                <w:ins w:id="38192" w:author="瑋婷 徐" w:date="2025-01-04T21:52:00Z" w16du:dateUtc="2025-01-04T13:52:00Z"/>
                <w:rFonts w:ascii="Times New Roman" w:hAnsi="Times New Roman" w:cs="Times New Roman"/>
                <w:sz w:val="24"/>
                <w:rPrChange w:id="38193" w:author="瑋婷 徐" w:date="2025-01-04T22:51:00Z" w16du:dateUtc="2025-01-04T14:51:00Z">
                  <w:rPr>
                    <w:ins w:id="38194" w:author="瑋婷 徐" w:date="2025-01-04T21:52:00Z" w16du:dateUtc="2025-01-04T13:52:00Z"/>
                  </w:rPr>
                </w:rPrChange>
              </w:rPr>
              <w:pPrChange w:id="38195" w:author="瑋婷 徐" w:date="2025-01-04T21:53:00Z" w16du:dateUtc="2025-01-04T13:53:00Z">
                <w:pPr>
                  <w:spacing w:after="0"/>
                </w:pPr>
              </w:pPrChange>
            </w:pPr>
            <w:ins w:id="38196" w:author="瑋婷 徐" w:date="2025-01-04T21:52:00Z" w16du:dateUtc="2025-01-04T13:52:00Z">
              <w:r w:rsidRPr="00D000CE">
                <w:rPr>
                  <w:rFonts w:ascii="Times New Roman" w:hAnsi="Times New Roman" w:cs="Times New Roman"/>
                  <w:sz w:val="24"/>
                  <w:rPrChange w:id="38197" w:author="瑋婷 徐" w:date="2025-01-04T22:51:00Z" w16du:dateUtc="2025-01-04T14:51:00Z">
                    <w:rPr/>
                  </w:rPrChange>
                </w:rPr>
                <w:t>紅鳩</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C3AEC" w14:textId="77777777" w:rsidR="00832762" w:rsidRPr="00D000CE" w:rsidRDefault="00832762">
            <w:pPr>
              <w:spacing w:after="0" w:line="360" w:lineRule="auto"/>
              <w:jc w:val="center"/>
              <w:rPr>
                <w:ins w:id="38198" w:author="瑋婷 徐" w:date="2025-01-04T21:52:00Z" w16du:dateUtc="2025-01-04T13:52:00Z"/>
                <w:rFonts w:ascii="Times New Roman" w:hAnsi="Times New Roman" w:cs="Times New Roman"/>
                <w:sz w:val="24"/>
                <w:rPrChange w:id="38199" w:author="瑋婷 徐" w:date="2025-01-04T22:51:00Z" w16du:dateUtc="2025-01-04T14:51:00Z">
                  <w:rPr>
                    <w:ins w:id="38200" w:author="瑋婷 徐" w:date="2025-01-04T21:52:00Z" w16du:dateUtc="2025-01-04T13:52:00Z"/>
                  </w:rPr>
                </w:rPrChange>
              </w:rPr>
              <w:pPrChange w:id="38201" w:author="瑋婷 徐" w:date="2025-01-04T21:53:00Z" w16du:dateUtc="2025-01-04T13:53:00Z">
                <w:pPr>
                  <w:spacing w:after="0"/>
                </w:pPr>
              </w:pPrChange>
            </w:pPr>
            <w:ins w:id="38202" w:author="瑋婷 徐" w:date="2025-01-04T21:52:00Z" w16du:dateUtc="2025-01-04T13:52:00Z">
              <w:r w:rsidRPr="00D000CE">
                <w:rPr>
                  <w:rFonts w:ascii="Times New Roman" w:hAnsi="Times New Roman" w:cs="Times New Roman"/>
                  <w:sz w:val="24"/>
                  <w:rPrChange w:id="38203" w:author="瑋婷 徐" w:date="2025-01-04T22:51:00Z" w16du:dateUtc="2025-01-04T14:51:00Z">
                    <w:rPr/>
                  </w:rPrChange>
                </w:rPr>
                <w:t>6</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D490C" w14:textId="77777777" w:rsidR="00832762" w:rsidRPr="00D000CE" w:rsidRDefault="00832762">
            <w:pPr>
              <w:spacing w:after="0" w:line="360" w:lineRule="auto"/>
              <w:jc w:val="center"/>
              <w:rPr>
                <w:ins w:id="38204" w:author="瑋婷 徐" w:date="2025-01-04T21:52:00Z" w16du:dateUtc="2025-01-04T13:52:00Z"/>
                <w:rFonts w:ascii="Times New Roman" w:hAnsi="Times New Roman" w:cs="Times New Roman"/>
                <w:sz w:val="24"/>
                <w:rPrChange w:id="38205" w:author="瑋婷 徐" w:date="2025-01-04T22:51:00Z" w16du:dateUtc="2025-01-04T14:51:00Z">
                  <w:rPr>
                    <w:ins w:id="38206" w:author="瑋婷 徐" w:date="2025-01-04T21:52:00Z" w16du:dateUtc="2025-01-04T13:52:00Z"/>
                  </w:rPr>
                </w:rPrChange>
              </w:rPr>
              <w:pPrChange w:id="38207" w:author="瑋婷 徐" w:date="2025-01-04T21:53:00Z" w16du:dateUtc="2025-01-04T13:53:00Z">
                <w:pPr>
                  <w:spacing w:after="0"/>
                </w:pPr>
              </w:pPrChange>
            </w:pPr>
            <w:ins w:id="38208" w:author="瑋婷 徐" w:date="2025-01-04T21:52:00Z" w16du:dateUtc="2025-01-04T13:52:00Z">
              <w:r w:rsidRPr="00D000CE">
                <w:rPr>
                  <w:rFonts w:ascii="Times New Roman" w:hAnsi="Times New Roman" w:cs="Times New Roman"/>
                  <w:sz w:val="24"/>
                  <w:rPrChange w:id="38209" w:author="瑋婷 徐" w:date="2025-01-04T22:51:00Z" w16du:dateUtc="2025-01-04T14:51:00Z">
                    <w:rPr/>
                  </w:rPrChange>
                </w:rPr>
                <w:t>20</w:t>
              </w:r>
            </w:ins>
          </w:p>
        </w:tc>
      </w:tr>
      <w:tr w:rsidR="00D000CE" w:rsidRPr="00D000CE" w14:paraId="62541BE8" w14:textId="77777777" w:rsidTr="00D000CE">
        <w:trPr>
          <w:jc w:val="center"/>
          <w:ins w:id="38210" w:author="瑋婷 徐" w:date="2025-01-04T21:52: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4F322" w14:textId="77777777" w:rsidR="00832762" w:rsidRPr="00D000CE" w:rsidRDefault="00832762">
            <w:pPr>
              <w:spacing w:after="0" w:line="360" w:lineRule="auto"/>
              <w:jc w:val="center"/>
              <w:rPr>
                <w:ins w:id="38211" w:author="瑋婷 徐" w:date="2025-01-04T21:52:00Z" w16du:dateUtc="2025-01-04T13:52:00Z"/>
                <w:rFonts w:ascii="Times New Roman" w:hAnsi="Times New Roman" w:cs="Times New Roman"/>
                <w:sz w:val="24"/>
                <w:rPrChange w:id="38212" w:author="瑋婷 徐" w:date="2025-01-04T22:51:00Z" w16du:dateUtc="2025-01-04T14:51:00Z">
                  <w:rPr>
                    <w:ins w:id="38213" w:author="瑋婷 徐" w:date="2025-01-04T21:52:00Z" w16du:dateUtc="2025-01-04T13:52:00Z"/>
                  </w:rPr>
                </w:rPrChange>
              </w:rPr>
              <w:pPrChange w:id="38214" w:author="瑋婷 徐" w:date="2025-01-04T21:53:00Z" w16du:dateUtc="2025-01-04T13:53:00Z">
                <w:pPr>
                  <w:spacing w:after="0"/>
                </w:pPr>
              </w:pPrChange>
            </w:pPr>
            <w:ins w:id="38215" w:author="瑋婷 徐" w:date="2025-01-04T21:52:00Z" w16du:dateUtc="2025-01-04T13:52:00Z">
              <w:r w:rsidRPr="00D000CE">
                <w:rPr>
                  <w:rFonts w:ascii="Times New Roman" w:hAnsi="Times New Roman" w:cs="Times New Roman"/>
                  <w:sz w:val="24"/>
                  <w:rPrChange w:id="38216" w:author="瑋婷 徐" w:date="2025-01-04T22:51:00Z" w16du:dateUtc="2025-01-04T14:51:00Z">
                    <w:rPr/>
                  </w:rPrChange>
                </w:rPr>
                <w:t>珠頸斑鳩</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B81F5" w14:textId="77777777" w:rsidR="00832762" w:rsidRPr="00D000CE" w:rsidRDefault="00832762">
            <w:pPr>
              <w:spacing w:after="0" w:line="360" w:lineRule="auto"/>
              <w:jc w:val="center"/>
              <w:rPr>
                <w:ins w:id="38217" w:author="瑋婷 徐" w:date="2025-01-04T21:52:00Z" w16du:dateUtc="2025-01-04T13:52:00Z"/>
                <w:rFonts w:ascii="Times New Roman" w:hAnsi="Times New Roman" w:cs="Times New Roman"/>
                <w:sz w:val="24"/>
                <w:rPrChange w:id="38218" w:author="瑋婷 徐" w:date="2025-01-04T22:51:00Z" w16du:dateUtc="2025-01-04T14:51:00Z">
                  <w:rPr>
                    <w:ins w:id="38219" w:author="瑋婷 徐" w:date="2025-01-04T21:52:00Z" w16du:dateUtc="2025-01-04T13:52:00Z"/>
                  </w:rPr>
                </w:rPrChange>
              </w:rPr>
              <w:pPrChange w:id="38220" w:author="瑋婷 徐" w:date="2025-01-04T21:53:00Z" w16du:dateUtc="2025-01-04T13:53:00Z">
                <w:pPr>
                  <w:spacing w:after="0"/>
                </w:pPr>
              </w:pPrChange>
            </w:pPr>
            <w:ins w:id="38221" w:author="瑋婷 徐" w:date="2025-01-04T21:52:00Z" w16du:dateUtc="2025-01-04T13:52:00Z">
              <w:r w:rsidRPr="00D000CE">
                <w:rPr>
                  <w:rFonts w:ascii="Times New Roman" w:hAnsi="Times New Roman" w:cs="Times New Roman"/>
                  <w:sz w:val="24"/>
                  <w:rPrChange w:id="38222" w:author="瑋婷 徐" w:date="2025-01-04T22:51:00Z" w16du:dateUtc="2025-01-04T14:51:00Z">
                    <w:rPr/>
                  </w:rPrChange>
                </w:rPr>
                <w:t>21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53DE4" w14:textId="77777777" w:rsidR="00832762" w:rsidRPr="00D000CE" w:rsidRDefault="00832762">
            <w:pPr>
              <w:spacing w:after="0" w:line="360" w:lineRule="auto"/>
              <w:jc w:val="center"/>
              <w:rPr>
                <w:ins w:id="38223" w:author="瑋婷 徐" w:date="2025-01-04T21:52:00Z" w16du:dateUtc="2025-01-04T13:52:00Z"/>
                <w:rFonts w:ascii="Times New Roman" w:hAnsi="Times New Roman" w:cs="Times New Roman"/>
                <w:sz w:val="24"/>
                <w:rPrChange w:id="38224" w:author="瑋婷 徐" w:date="2025-01-04T22:51:00Z" w16du:dateUtc="2025-01-04T14:51:00Z">
                  <w:rPr>
                    <w:ins w:id="38225" w:author="瑋婷 徐" w:date="2025-01-04T21:52:00Z" w16du:dateUtc="2025-01-04T13:52:00Z"/>
                  </w:rPr>
                </w:rPrChange>
              </w:rPr>
              <w:pPrChange w:id="38226" w:author="瑋婷 徐" w:date="2025-01-04T21:53:00Z" w16du:dateUtc="2025-01-04T13:53:00Z">
                <w:pPr>
                  <w:spacing w:after="0"/>
                </w:pPr>
              </w:pPrChange>
            </w:pPr>
            <w:ins w:id="38227" w:author="瑋婷 徐" w:date="2025-01-04T21:52:00Z" w16du:dateUtc="2025-01-04T13:52:00Z">
              <w:r w:rsidRPr="00D000CE">
                <w:rPr>
                  <w:rFonts w:ascii="Times New Roman" w:hAnsi="Times New Roman" w:cs="Times New Roman"/>
                  <w:sz w:val="24"/>
                  <w:rPrChange w:id="38228" w:author="瑋婷 徐" w:date="2025-01-04T22:51:00Z" w16du:dateUtc="2025-01-04T14:51:00Z">
                    <w:rPr/>
                  </w:rPrChange>
                </w:rPr>
                <w:t>50</w:t>
              </w:r>
            </w:ins>
          </w:p>
        </w:tc>
      </w:tr>
      <w:tr w:rsidR="00D000CE" w:rsidRPr="00D000CE" w14:paraId="3A3A01A3" w14:textId="77777777" w:rsidTr="00D000CE">
        <w:trPr>
          <w:jc w:val="center"/>
          <w:ins w:id="38229" w:author="瑋婷 徐" w:date="2025-01-04T21:52: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F8971" w14:textId="77777777" w:rsidR="00832762" w:rsidRPr="00D000CE" w:rsidRDefault="00832762">
            <w:pPr>
              <w:spacing w:after="0" w:line="360" w:lineRule="auto"/>
              <w:jc w:val="center"/>
              <w:rPr>
                <w:ins w:id="38230" w:author="瑋婷 徐" w:date="2025-01-04T21:52:00Z" w16du:dateUtc="2025-01-04T13:52:00Z"/>
                <w:rFonts w:ascii="Times New Roman" w:hAnsi="Times New Roman" w:cs="Times New Roman"/>
                <w:sz w:val="24"/>
                <w:rPrChange w:id="38231" w:author="瑋婷 徐" w:date="2025-01-04T22:51:00Z" w16du:dateUtc="2025-01-04T14:51:00Z">
                  <w:rPr>
                    <w:ins w:id="38232" w:author="瑋婷 徐" w:date="2025-01-04T21:52:00Z" w16du:dateUtc="2025-01-04T13:52:00Z"/>
                  </w:rPr>
                </w:rPrChange>
              </w:rPr>
              <w:pPrChange w:id="38233" w:author="瑋婷 徐" w:date="2025-01-04T21:53:00Z" w16du:dateUtc="2025-01-04T13:53:00Z">
                <w:pPr>
                  <w:spacing w:after="0"/>
                </w:pPr>
              </w:pPrChange>
            </w:pPr>
            <w:ins w:id="38234" w:author="瑋婷 徐" w:date="2025-01-04T21:52:00Z" w16du:dateUtc="2025-01-04T13:52:00Z">
              <w:r w:rsidRPr="00D000CE">
                <w:rPr>
                  <w:rFonts w:ascii="Times New Roman" w:hAnsi="Times New Roman" w:cs="Times New Roman"/>
                  <w:sz w:val="24"/>
                  <w:rPrChange w:id="38235" w:author="瑋婷 徐" w:date="2025-01-04T22:51:00Z" w16du:dateUtc="2025-01-04T14:51:00Z">
                    <w:rPr/>
                  </w:rPrChange>
                </w:rPr>
                <w:t>北方中杜鵑</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601DB" w14:textId="77777777" w:rsidR="00832762" w:rsidRPr="00D000CE" w:rsidRDefault="00832762">
            <w:pPr>
              <w:spacing w:after="0" w:line="360" w:lineRule="auto"/>
              <w:jc w:val="center"/>
              <w:rPr>
                <w:ins w:id="38236" w:author="瑋婷 徐" w:date="2025-01-04T21:52:00Z" w16du:dateUtc="2025-01-04T13:52:00Z"/>
                <w:rFonts w:ascii="Times New Roman" w:hAnsi="Times New Roman" w:cs="Times New Roman"/>
                <w:sz w:val="24"/>
                <w:rPrChange w:id="38237" w:author="瑋婷 徐" w:date="2025-01-04T22:51:00Z" w16du:dateUtc="2025-01-04T14:51:00Z">
                  <w:rPr>
                    <w:ins w:id="38238" w:author="瑋婷 徐" w:date="2025-01-04T21:52:00Z" w16du:dateUtc="2025-01-04T13:52:00Z"/>
                  </w:rPr>
                </w:rPrChange>
              </w:rPr>
              <w:pPrChange w:id="38239" w:author="瑋婷 徐" w:date="2025-01-04T21:53:00Z" w16du:dateUtc="2025-01-04T13:53:00Z">
                <w:pPr>
                  <w:spacing w:after="0"/>
                </w:pPr>
              </w:pPrChange>
            </w:pPr>
            <w:ins w:id="38240" w:author="瑋婷 徐" w:date="2025-01-04T21:52:00Z" w16du:dateUtc="2025-01-04T13:52:00Z">
              <w:r w:rsidRPr="00D000CE">
                <w:rPr>
                  <w:rFonts w:ascii="Times New Roman" w:hAnsi="Times New Roman" w:cs="Times New Roman"/>
                  <w:sz w:val="24"/>
                  <w:rPrChange w:id="38241" w:author="瑋婷 徐" w:date="2025-01-04T22:51:00Z" w16du:dateUtc="2025-01-04T14:51:00Z">
                    <w:rPr/>
                  </w:rPrChange>
                </w:rPr>
                <w:t>4</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F67E" w14:textId="77777777" w:rsidR="00832762" w:rsidRPr="00D000CE" w:rsidRDefault="00832762">
            <w:pPr>
              <w:spacing w:after="0" w:line="360" w:lineRule="auto"/>
              <w:jc w:val="center"/>
              <w:rPr>
                <w:ins w:id="38242" w:author="瑋婷 徐" w:date="2025-01-04T21:52:00Z" w16du:dateUtc="2025-01-04T13:52:00Z"/>
                <w:rFonts w:ascii="Times New Roman" w:hAnsi="Times New Roman" w:cs="Times New Roman"/>
                <w:sz w:val="24"/>
                <w:rPrChange w:id="38243" w:author="瑋婷 徐" w:date="2025-01-04T22:51:00Z" w16du:dateUtc="2025-01-04T14:51:00Z">
                  <w:rPr>
                    <w:ins w:id="38244" w:author="瑋婷 徐" w:date="2025-01-04T21:52:00Z" w16du:dateUtc="2025-01-04T13:52:00Z"/>
                  </w:rPr>
                </w:rPrChange>
              </w:rPr>
              <w:pPrChange w:id="38245" w:author="瑋婷 徐" w:date="2025-01-04T21:53:00Z" w16du:dateUtc="2025-01-04T13:53:00Z">
                <w:pPr>
                  <w:spacing w:after="0"/>
                </w:pPr>
              </w:pPrChange>
            </w:pPr>
            <w:ins w:id="38246" w:author="瑋婷 徐" w:date="2025-01-04T21:52:00Z" w16du:dateUtc="2025-01-04T13:52:00Z">
              <w:r w:rsidRPr="00D000CE">
                <w:rPr>
                  <w:rFonts w:ascii="Times New Roman" w:hAnsi="Times New Roman" w:cs="Times New Roman"/>
                  <w:sz w:val="24"/>
                  <w:rPrChange w:id="38247" w:author="瑋婷 徐" w:date="2025-01-04T22:51:00Z" w16du:dateUtc="2025-01-04T14:51:00Z">
                    <w:rPr/>
                  </w:rPrChange>
                </w:rPr>
                <w:t>30</w:t>
              </w:r>
            </w:ins>
          </w:p>
        </w:tc>
      </w:tr>
      <w:tr w:rsidR="00D000CE" w:rsidRPr="00D000CE" w14:paraId="20EFE74E" w14:textId="77777777" w:rsidTr="00D000CE">
        <w:trPr>
          <w:jc w:val="center"/>
          <w:ins w:id="38248" w:author="瑋婷 徐" w:date="2025-01-04T21:52: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D9717" w14:textId="77777777" w:rsidR="00832762" w:rsidRPr="00D000CE" w:rsidRDefault="00832762">
            <w:pPr>
              <w:spacing w:after="0" w:line="360" w:lineRule="auto"/>
              <w:jc w:val="center"/>
              <w:rPr>
                <w:ins w:id="38249" w:author="瑋婷 徐" w:date="2025-01-04T21:52:00Z" w16du:dateUtc="2025-01-04T13:52:00Z"/>
                <w:rFonts w:ascii="Times New Roman" w:hAnsi="Times New Roman" w:cs="Times New Roman"/>
                <w:sz w:val="24"/>
                <w:rPrChange w:id="38250" w:author="瑋婷 徐" w:date="2025-01-04T22:51:00Z" w16du:dateUtc="2025-01-04T14:51:00Z">
                  <w:rPr>
                    <w:ins w:id="38251" w:author="瑋婷 徐" w:date="2025-01-04T21:52:00Z" w16du:dateUtc="2025-01-04T13:52:00Z"/>
                  </w:rPr>
                </w:rPrChange>
              </w:rPr>
              <w:pPrChange w:id="38252" w:author="瑋婷 徐" w:date="2025-01-04T21:53:00Z" w16du:dateUtc="2025-01-04T13:53:00Z">
                <w:pPr>
                  <w:spacing w:after="0"/>
                </w:pPr>
              </w:pPrChange>
            </w:pPr>
            <w:ins w:id="38253" w:author="瑋婷 徐" w:date="2025-01-04T21:52:00Z" w16du:dateUtc="2025-01-04T13:52:00Z">
              <w:r w:rsidRPr="00D000CE">
                <w:rPr>
                  <w:rFonts w:ascii="Times New Roman" w:hAnsi="Times New Roman" w:cs="Times New Roman"/>
                  <w:sz w:val="24"/>
                  <w:rPrChange w:id="38254" w:author="瑋婷 徐" w:date="2025-01-04T22:51:00Z" w16du:dateUtc="2025-01-04T14:51:00Z">
                    <w:rPr/>
                  </w:rPrChange>
                </w:rPr>
                <w:t>小雨燕</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42CCB" w14:textId="77777777" w:rsidR="00832762" w:rsidRPr="00D000CE" w:rsidRDefault="00832762">
            <w:pPr>
              <w:spacing w:after="0" w:line="360" w:lineRule="auto"/>
              <w:jc w:val="center"/>
              <w:rPr>
                <w:ins w:id="38255" w:author="瑋婷 徐" w:date="2025-01-04T21:52:00Z" w16du:dateUtc="2025-01-04T13:52:00Z"/>
                <w:rFonts w:ascii="Times New Roman" w:hAnsi="Times New Roman" w:cs="Times New Roman"/>
                <w:sz w:val="24"/>
                <w:rPrChange w:id="38256" w:author="瑋婷 徐" w:date="2025-01-04T22:51:00Z" w16du:dateUtc="2025-01-04T14:51:00Z">
                  <w:rPr>
                    <w:ins w:id="38257" w:author="瑋婷 徐" w:date="2025-01-04T21:52:00Z" w16du:dateUtc="2025-01-04T13:52:00Z"/>
                  </w:rPr>
                </w:rPrChange>
              </w:rPr>
              <w:pPrChange w:id="38258" w:author="瑋婷 徐" w:date="2025-01-04T21:53:00Z" w16du:dateUtc="2025-01-04T13:53:00Z">
                <w:pPr>
                  <w:spacing w:after="0"/>
                </w:pPr>
              </w:pPrChange>
            </w:pPr>
            <w:ins w:id="38259" w:author="瑋婷 徐" w:date="2025-01-04T21:52:00Z" w16du:dateUtc="2025-01-04T13:52:00Z">
              <w:r w:rsidRPr="00D000CE">
                <w:rPr>
                  <w:rFonts w:ascii="Times New Roman" w:hAnsi="Times New Roman" w:cs="Times New Roman"/>
                  <w:sz w:val="24"/>
                  <w:rPrChange w:id="38260" w:author="瑋婷 徐" w:date="2025-01-04T22:51:00Z" w16du:dateUtc="2025-01-04T14:51:00Z">
                    <w:rPr/>
                  </w:rPrChange>
                </w:rPr>
                <w:t>4</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554B" w14:textId="77777777" w:rsidR="00832762" w:rsidRPr="00D000CE" w:rsidRDefault="00832762">
            <w:pPr>
              <w:spacing w:after="0" w:line="360" w:lineRule="auto"/>
              <w:jc w:val="center"/>
              <w:rPr>
                <w:ins w:id="38261" w:author="瑋婷 徐" w:date="2025-01-04T21:52:00Z" w16du:dateUtc="2025-01-04T13:52:00Z"/>
                <w:rFonts w:ascii="Times New Roman" w:hAnsi="Times New Roman" w:cs="Times New Roman"/>
                <w:sz w:val="24"/>
                <w:rPrChange w:id="38262" w:author="瑋婷 徐" w:date="2025-01-04T22:51:00Z" w16du:dateUtc="2025-01-04T14:51:00Z">
                  <w:rPr>
                    <w:ins w:id="38263" w:author="瑋婷 徐" w:date="2025-01-04T21:52:00Z" w16du:dateUtc="2025-01-04T13:52:00Z"/>
                  </w:rPr>
                </w:rPrChange>
              </w:rPr>
              <w:pPrChange w:id="38264" w:author="瑋婷 徐" w:date="2025-01-04T21:53:00Z" w16du:dateUtc="2025-01-04T13:53:00Z">
                <w:pPr>
                  <w:spacing w:after="0"/>
                </w:pPr>
              </w:pPrChange>
            </w:pPr>
            <w:ins w:id="38265" w:author="瑋婷 徐" w:date="2025-01-04T21:52:00Z" w16du:dateUtc="2025-01-04T13:52:00Z">
              <w:r w:rsidRPr="00D000CE">
                <w:rPr>
                  <w:rFonts w:ascii="Times New Roman" w:hAnsi="Times New Roman" w:cs="Times New Roman"/>
                  <w:sz w:val="24"/>
                  <w:rPrChange w:id="38266" w:author="瑋婷 徐" w:date="2025-01-04T22:51:00Z" w16du:dateUtc="2025-01-04T14:51:00Z">
                    <w:rPr/>
                  </w:rPrChange>
                </w:rPr>
                <w:t>20</w:t>
              </w:r>
            </w:ins>
          </w:p>
        </w:tc>
      </w:tr>
      <w:tr w:rsidR="00D000CE" w:rsidRPr="00D000CE" w14:paraId="1619FFCC" w14:textId="77777777" w:rsidTr="00D000CE">
        <w:trPr>
          <w:jc w:val="center"/>
          <w:ins w:id="38267" w:author="瑋婷 徐" w:date="2025-01-04T21:52: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952A2" w14:textId="77777777" w:rsidR="00832762" w:rsidRPr="00D000CE" w:rsidRDefault="00832762">
            <w:pPr>
              <w:spacing w:after="0" w:line="360" w:lineRule="auto"/>
              <w:jc w:val="center"/>
              <w:rPr>
                <w:ins w:id="38268" w:author="瑋婷 徐" w:date="2025-01-04T21:52:00Z" w16du:dateUtc="2025-01-04T13:52:00Z"/>
                <w:rFonts w:ascii="Times New Roman" w:hAnsi="Times New Roman" w:cs="Times New Roman"/>
                <w:sz w:val="24"/>
                <w:rPrChange w:id="38269" w:author="瑋婷 徐" w:date="2025-01-04T22:51:00Z" w16du:dateUtc="2025-01-04T14:51:00Z">
                  <w:rPr>
                    <w:ins w:id="38270" w:author="瑋婷 徐" w:date="2025-01-04T21:52:00Z" w16du:dateUtc="2025-01-04T13:52:00Z"/>
                  </w:rPr>
                </w:rPrChange>
              </w:rPr>
              <w:pPrChange w:id="38271" w:author="瑋婷 徐" w:date="2025-01-04T21:53:00Z" w16du:dateUtc="2025-01-04T13:53:00Z">
                <w:pPr>
                  <w:spacing w:after="0"/>
                </w:pPr>
              </w:pPrChange>
            </w:pPr>
            <w:ins w:id="38272" w:author="瑋婷 徐" w:date="2025-01-04T21:52:00Z" w16du:dateUtc="2025-01-04T13:52:00Z">
              <w:r w:rsidRPr="00D000CE">
                <w:rPr>
                  <w:rFonts w:ascii="Times New Roman" w:hAnsi="Times New Roman" w:cs="Times New Roman"/>
                  <w:sz w:val="24"/>
                  <w:rPrChange w:id="38273" w:author="瑋婷 徐" w:date="2025-01-04T22:51:00Z" w16du:dateUtc="2025-01-04T14:51:00Z">
                    <w:rPr/>
                  </w:rPrChange>
                </w:rPr>
                <w:t>白腹秧雞</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24001" w14:textId="77777777" w:rsidR="00832762" w:rsidRPr="00D000CE" w:rsidRDefault="00832762">
            <w:pPr>
              <w:spacing w:after="0" w:line="360" w:lineRule="auto"/>
              <w:jc w:val="center"/>
              <w:rPr>
                <w:ins w:id="38274" w:author="瑋婷 徐" w:date="2025-01-04T21:52:00Z" w16du:dateUtc="2025-01-04T13:52:00Z"/>
                <w:rFonts w:ascii="Times New Roman" w:hAnsi="Times New Roman" w:cs="Times New Roman"/>
                <w:sz w:val="24"/>
                <w:rPrChange w:id="38275" w:author="瑋婷 徐" w:date="2025-01-04T22:51:00Z" w16du:dateUtc="2025-01-04T14:51:00Z">
                  <w:rPr>
                    <w:ins w:id="38276" w:author="瑋婷 徐" w:date="2025-01-04T21:52:00Z" w16du:dateUtc="2025-01-04T13:52:00Z"/>
                  </w:rPr>
                </w:rPrChange>
              </w:rPr>
              <w:pPrChange w:id="38277" w:author="瑋婷 徐" w:date="2025-01-04T21:53:00Z" w16du:dateUtc="2025-01-04T13:53:00Z">
                <w:pPr>
                  <w:spacing w:after="0"/>
                </w:pPr>
              </w:pPrChange>
            </w:pPr>
            <w:ins w:id="38278" w:author="瑋婷 徐" w:date="2025-01-04T21:52:00Z" w16du:dateUtc="2025-01-04T13:52:00Z">
              <w:r w:rsidRPr="00D000CE">
                <w:rPr>
                  <w:rFonts w:ascii="Times New Roman" w:hAnsi="Times New Roman" w:cs="Times New Roman"/>
                  <w:sz w:val="24"/>
                  <w:rPrChange w:id="38279" w:author="瑋婷 徐" w:date="2025-01-04T22:51:00Z" w16du:dateUtc="2025-01-04T14:51:00Z">
                    <w:rPr/>
                  </w:rPrChange>
                </w:rPr>
                <w:t>2</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E3E54" w14:textId="77777777" w:rsidR="00832762" w:rsidRPr="00D000CE" w:rsidRDefault="00832762">
            <w:pPr>
              <w:spacing w:after="0" w:line="360" w:lineRule="auto"/>
              <w:jc w:val="center"/>
              <w:rPr>
                <w:ins w:id="38280" w:author="瑋婷 徐" w:date="2025-01-04T21:52:00Z" w16du:dateUtc="2025-01-04T13:52:00Z"/>
                <w:rFonts w:ascii="Times New Roman" w:hAnsi="Times New Roman" w:cs="Times New Roman"/>
                <w:sz w:val="24"/>
                <w:rPrChange w:id="38281" w:author="瑋婷 徐" w:date="2025-01-04T22:51:00Z" w16du:dateUtc="2025-01-04T14:51:00Z">
                  <w:rPr>
                    <w:ins w:id="38282" w:author="瑋婷 徐" w:date="2025-01-04T21:52:00Z" w16du:dateUtc="2025-01-04T13:52:00Z"/>
                  </w:rPr>
                </w:rPrChange>
              </w:rPr>
              <w:pPrChange w:id="38283" w:author="瑋婷 徐" w:date="2025-01-04T21:53:00Z" w16du:dateUtc="2025-01-04T13:53:00Z">
                <w:pPr>
                  <w:spacing w:after="0"/>
                </w:pPr>
              </w:pPrChange>
            </w:pPr>
            <w:ins w:id="38284" w:author="瑋婷 徐" w:date="2025-01-04T21:52:00Z" w16du:dateUtc="2025-01-04T13:52:00Z">
              <w:r w:rsidRPr="00D000CE">
                <w:rPr>
                  <w:rFonts w:ascii="Times New Roman" w:hAnsi="Times New Roman" w:cs="Times New Roman"/>
                  <w:sz w:val="24"/>
                  <w:rPrChange w:id="38285" w:author="瑋婷 徐" w:date="2025-01-04T22:51:00Z" w16du:dateUtc="2025-01-04T14:51:00Z">
                    <w:rPr/>
                  </w:rPrChange>
                </w:rPr>
                <w:t>20</w:t>
              </w:r>
            </w:ins>
          </w:p>
        </w:tc>
      </w:tr>
      <w:tr w:rsidR="00D000CE" w:rsidRPr="00D000CE" w14:paraId="4A6F9D3E" w14:textId="77777777" w:rsidTr="00D000CE">
        <w:trPr>
          <w:jc w:val="center"/>
          <w:ins w:id="38286" w:author="瑋婷 徐" w:date="2025-01-04T21:52: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70282" w14:textId="77777777" w:rsidR="00832762" w:rsidRPr="00D000CE" w:rsidRDefault="00832762">
            <w:pPr>
              <w:spacing w:after="0" w:line="360" w:lineRule="auto"/>
              <w:jc w:val="center"/>
              <w:rPr>
                <w:ins w:id="38287" w:author="瑋婷 徐" w:date="2025-01-04T21:52:00Z" w16du:dateUtc="2025-01-04T13:52:00Z"/>
                <w:rFonts w:ascii="Times New Roman" w:hAnsi="Times New Roman" w:cs="Times New Roman"/>
                <w:sz w:val="24"/>
                <w:rPrChange w:id="38288" w:author="瑋婷 徐" w:date="2025-01-04T22:51:00Z" w16du:dateUtc="2025-01-04T14:51:00Z">
                  <w:rPr>
                    <w:ins w:id="38289" w:author="瑋婷 徐" w:date="2025-01-04T21:52:00Z" w16du:dateUtc="2025-01-04T13:52:00Z"/>
                  </w:rPr>
                </w:rPrChange>
              </w:rPr>
              <w:pPrChange w:id="38290" w:author="瑋婷 徐" w:date="2025-01-04T21:53:00Z" w16du:dateUtc="2025-01-04T13:53:00Z">
                <w:pPr>
                  <w:spacing w:after="0"/>
                </w:pPr>
              </w:pPrChange>
            </w:pPr>
            <w:ins w:id="38291" w:author="瑋婷 徐" w:date="2025-01-04T21:52:00Z" w16du:dateUtc="2025-01-04T13:52:00Z">
              <w:r w:rsidRPr="00D000CE">
                <w:rPr>
                  <w:rFonts w:ascii="Times New Roman" w:hAnsi="Times New Roman" w:cs="Times New Roman"/>
                  <w:sz w:val="24"/>
                  <w:rPrChange w:id="38292" w:author="瑋婷 徐" w:date="2025-01-04T22:51:00Z" w16du:dateUtc="2025-01-04T14:51:00Z">
                    <w:rPr/>
                  </w:rPrChange>
                </w:rPr>
                <w:t>蒼鷺</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B5CAF" w14:textId="77777777" w:rsidR="00832762" w:rsidRPr="00D000CE" w:rsidRDefault="00832762">
            <w:pPr>
              <w:spacing w:after="0" w:line="360" w:lineRule="auto"/>
              <w:jc w:val="center"/>
              <w:rPr>
                <w:ins w:id="38293" w:author="瑋婷 徐" w:date="2025-01-04T21:52:00Z" w16du:dateUtc="2025-01-04T13:52:00Z"/>
                <w:rFonts w:ascii="Times New Roman" w:hAnsi="Times New Roman" w:cs="Times New Roman"/>
                <w:sz w:val="24"/>
                <w:rPrChange w:id="38294" w:author="瑋婷 徐" w:date="2025-01-04T22:51:00Z" w16du:dateUtc="2025-01-04T14:51:00Z">
                  <w:rPr>
                    <w:ins w:id="38295" w:author="瑋婷 徐" w:date="2025-01-04T21:52:00Z" w16du:dateUtc="2025-01-04T13:52:00Z"/>
                  </w:rPr>
                </w:rPrChange>
              </w:rPr>
              <w:pPrChange w:id="38296" w:author="瑋婷 徐" w:date="2025-01-04T21:53:00Z" w16du:dateUtc="2025-01-04T13:53:00Z">
                <w:pPr>
                  <w:spacing w:after="0"/>
                </w:pPr>
              </w:pPrChange>
            </w:pPr>
            <w:ins w:id="38297" w:author="瑋婷 徐" w:date="2025-01-04T21:52:00Z" w16du:dateUtc="2025-01-04T13:52:00Z">
              <w:r w:rsidRPr="00D000CE">
                <w:rPr>
                  <w:rFonts w:ascii="Times New Roman" w:hAnsi="Times New Roman" w:cs="Times New Roman"/>
                  <w:sz w:val="24"/>
                  <w:rPrChange w:id="38298" w:author="瑋婷 徐" w:date="2025-01-04T22:51:00Z" w16du:dateUtc="2025-01-04T14:51:00Z">
                    <w:rPr/>
                  </w:rPrChange>
                </w:rPr>
                <w:t>6</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FA0FC" w14:textId="77777777" w:rsidR="00832762" w:rsidRPr="00D000CE" w:rsidRDefault="00832762">
            <w:pPr>
              <w:spacing w:after="0" w:line="360" w:lineRule="auto"/>
              <w:jc w:val="center"/>
              <w:rPr>
                <w:ins w:id="38299" w:author="瑋婷 徐" w:date="2025-01-04T21:52:00Z" w16du:dateUtc="2025-01-04T13:52:00Z"/>
                <w:rFonts w:ascii="Times New Roman" w:hAnsi="Times New Roman" w:cs="Times New Roman"/>
                <w:sz w:val="24"/>
                <w:rPrChange w:id="38300" w:author="瑋婷 徐" w:date="2025-01-04T22:51:00Z" w16du:dateUtc="2025-01-04T14:51:00Z">
                  <w:rPr>
                    <w:ins w:id="38301" w:author="瑋婷 徐" w:date="2025-01-04T21:52:00Z" w16du:dateUtc="2025-01-04T13:52:00Z"/>
                  </w:rPr>
                </w:rPrChange>
              </w:rPr>
              <w:pPrChange w:id="38302" w:author="瑋婷 徐" w:date="2025-01-04T21:53:00Z" w16du:dateUtc="2025-01-04T13:53:00Z">
                <w:pPr>
                  <w:spacing w:after="0"/>
                </w:pPr>
              </w:pPrChange>
            </w:pPr>
            <w:ins w:id="38303" w:author="瑋婷 徐" w:date="2025-01-04T21:52:00Z" w16du:dateUtc="2025-01-04T13:52:00Z">
              <w:r w:rsidRPr="00D000CE">
                <w:rPr>
                  <w:rFonts w:ascii="Times New Roman" w:hAnsi="Times New Roman" w:cs="Times New Roman"/>
                  <w:sz w:val="24"/>
                  <w:rPrChange w:id="38304" w:author="瑋婷 徐" w:date="2025-01-04T22:51:00Z" w16du:dateUtc="2025-01-04T14:51:00Z">
                    <w:rPr/>
                  </w:rPrChange>
                </w:rPr>
                <w:t>20</w:t>
              </w:r>
            </w:ins>
          </w:p>
        </w:tc>
      </w:tr>
      <w:tr w:rsidR="00D000CE" w:rsidRPr="00D000CE" w14:paraId="4145F4A7" w14:textId="77777777" w:rsidTr="00D000CE">
        <w:trPr>
          <w:jc w:val="center"/>
          <w:ins w:id="38305" w:author="瑋婷 徐" w:date="2025-01-04T21:52: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0281E" w14:textId="77777777" w:rsidR="00832762" w:rsidRPr="00D000CE" w:rsidRDefault="00832762">
            <w:pPr>
              <w:spacing w:after="0" w:line="360" w:lineRule="auto"/>
              <w:jc w:val="center"/>
              <w:rPr>
                <w:ins w:id="38306" w:author="瑋婷 徐" w:date="2025-01-04T21:52:00Z" w16du:dateUtc="2025-01-04T13:52:00Z"/>
                <w:rFonts w:ascii="Times New Roman" w:hAnsi="Times New Roman" w:cs="Times New Roman"/>
                <w:sz w:val="24"/>
                <w:rPrChange w:id="38307" w:author="瑋婷 徐" w:date="2025-01-04T22:51:00Z" w16du:dateUtc="2025-01-04T14:51:00Z">
                  <w:rPr>
                    <w:ins w:id="38308" w:author="瑋婷 徐" w:date="2025-01-04T21:52:00Z" w16du:dateUtc="2025-01-04T13:52:00Z"/>
                  </w:rPr>
                </w:rPrChange>
              </w:rPr>
              <w:pPrChange w:id="38309" w:author="瑋婷 徐" w:date="2025-01-04T21:53:00Z" w16du:dateUtc="2025-01-04T13:53:00Z">
                <w:pPr>
                  <w:spacing w:after="0"/>
                </w:pPr>
              </w:pPrChange>
            </w:pPr>
            <w:ins w:id="38310" w:author="瑋婷 徐" w:date="2025-01-04T21:52:00Z" w16du:dateUtc="2025-01-04T13:52:00Z">
              <w:r w:rsidRPr="00D000CE">
                <w:rPr>
                  <w:rFonts w:ascii="Times New Roman" w:hAnsi="Times New Roman" w:cs="Times New Roman"/>
                  <w:sz w:val="24"/>
                  <w:rPrChange w:id="38311" w:author="瑋婷 徐" w:date="2025-01-04T22:51:00Z" w16du:dateUtc="2025-01-04T14:51:00Z">
                    <w:rPr/>
                  </w:rPrChange>
                </w:rPr>
                <w:t>紫鷺</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7D839" w14:textId="77777777" w:rsidR="00832762" w:rsidRPr="00D000CE" w:rsidRDefault="00832762">
            <w:pPr>
              <w:spacing w:after="0" w:line="360" w:lineRule="auto"/>
              <w:jc w:val="center"/>
              <w:rPr>
                <w:ins w:id="38312" w:author="瑋婷 徐" w:date="2025-01-04T21:52:00Z" w16du:dateUtc="2025-01-04T13:52:00Z"/>
                <w:rFonts w:ascii="Times New Roman" w:hAnsi="Times New Roman" w:cs="Times New Roman"/>
                <w:sz w:val="24"/>
                <w:rPrChange w:id="38313" w:author="瑋婷 徐" w:date="2025-01-04T22:51:00Z" w16du:dateUtc="2025-01-04T14:51:00Z">
                  <w:rPr>
                    <w:ins w:id="38314" w:author="瑋婷 徐" w:date="2025-01-04T21:52:00Z" w16du:dateUtc="2025-01-04T13:52:00Z"/>
                  </w:rPr>
                </w:rPrChange>
              </w:rPr>
              <w:pPrChange w:id="38315" w:author="瑋婷 徐" w:date="2025-01-04T21:53:00Z" w16du:dateUtc="2025-01-04T13:53:00Z">
                <w:pPr>
                  <w:spacing w:after="0"/>
                </w:pPr>
              </w:pPrChange>
            </w:pPr>
            <w:ins w:id="38316" w:author="瑋婷 徐" w:date="2025-01-04T21:52:00Z" w16du:dateUtc="2025-01-04T13:52:00Z">
              <w:r w:rsidRPr="00D000CE">
                <w:rPr>
                  <w:rFonts w:ascii="Times New Roman" w:hAnsi="Times New Roman" w:cs="Times New Roman"/>
                  <w:sz w:val="24"/>
                  <w:rPrChange w:id="38317" w:author="瑋婷 徐" w:date="2025-01-04T22:51:00Z" w16du:dateUtc="2025-01-04T14:51:00Z">
                    <w:rPr/>
                  </w:rPrChange>
                </w:rPr>
                <w:t>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EDECB" w14:textId="77777777" w:rsidR="00832762" w:rsidRPr="00D000CE" w:rsidRDefault="00832762">
            <w:pPr>
              <w:spacing w:after="0" w:line="360" w:lineRule="auto"/>
              <w:jc w:val="center"/>
              <w:rPr>
                <w:ins w:id="38318" w:author="瑋婷 徐" w:date="2025-01-04T21:52:00Z" w16du:dateUtc="2025-01-04T13:52:00Z"/>
                <w:rFonts w:ascii="Times New Roman" w:hAnsi="Times New Roman" w:cs="Times New Roman"/>
                <w:sz w:val="24"/>
                <w:rPrChange w:id="38319" w:author="瑋婷 徐" w:date="2025-01-04T22:51:00Z" w16du:dateUtc="2025-01-04T14:51:00Z">
                  <w:rPr>
                    <w:ins w:id="38320" w:author="瑋婷 徐" w:date="2025-01-04T21:52:00Z" w16du:dateUtc="2025-01-04T13:52:00Z"/>
                  </w:rPr>
                </w:rPrChange>
              </w:rPr>
              <w:pPrChange w:id="38321" w:author="瑋婷 徐" w:date="2025-01-04T21:53:00Z" w16du:dateUtc="2025-01-04T13:53:00Z">
                <w:pPr>
                  <w:spacing w:after="0"/>
                </w:pPr>
              </w:pPrChange>
            </w:pPr>
            <w:ins w:id="38322" w:author="瑋婷 徐" w:date="2025-01-04T21:52:00Z" w16du:dateUtc="2025-01-04T13:52:00Z">
              <w:r w:rsidRPr="00D000CE">
                <w:rPr>
                  <w:rFonts w:ascii="Times New Roman" w:hAnsi="Times New Roman" w:cs="Times New Roman"/>
                  <w:sz w:val="24"/>
                  <w:rPrChange w:id="38323" w:author="瑋婷 徐" w:date="2025-01-04T22:51:00Z" w16du:dateUtc="2025-01-04T14:51:00Z">
                    <w:rPr/>
                  </w:rPrChange>
                </w:rPr>
                <w:t>20</w:t>
              </w:r>
            </w:ins>
          </w:p>
        </w:tc>
      </w:tr>
      <w:tr w:rsidR="00D000CE" w:rsidRPr="00D000CE" w14:paraId="74CDCB0B" w14:textId="77777777" w:rsidTr="00D000CE">
        <w:trPr>
          <w:jc w:val="center"/>
          <w:ins w:id="38324" w:author="瑋婷 徐" w:date="2025-01-04T21:52: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77B84" w14:textId="77777777" w:rsidR="00832762" w:rsidRPr="00D000CE" w:rsidRDefault="00832762">
            <w:pPr>
              <w:spacing w:after="0" w:line="360" w:lineRule="auto"/>
              <w:jc w:val="center"/>
              <w:rPr>
                <w:ins w:id="38325" w:author="瑋婷 徐" w:date="2025-01-04T21:52:00Z" w16du:dateUtc="2025-01-04T13:52:00Z"/>
                <w:rFonts w:ascii="Times New Roman" w:hAnsi="Times New Roman" w:cs="Times New Roman"/>
                <w:sz w:val="24"/>
                <w:rPrChange w:id="38326" w:author="瑋婷 徐" w:date="2025-01-04T22:51:00Z" w16du:dateUtc="2025-01-04T14:51:00Z">
                  <w:rPr>
                    <w:ins w:id="38327" w:author="瑋婷 徐" w:date="2025-01-04T21:52:00Z" w16du:dateUtc="2025-01-04T13:52:00Z"/>
                  </w:rPr>
                </w:rPrChange>
              </w:rPr>
              <w:pPrChange w:id="38328" w:author="瑋婷 徐" w:date="2025-01-04T21:53:00Z" w16du:dateUtc="2025-01-04T13:53:00Z">
                <w:pPr>
                  <w:spacing w:after="0"/>
                </w:pPr>
              </w:pPrChange>
            </w:pPr>
            <w:ins w:id="38329" w:author="瑋婷 徐" w:date="2025-01-04T21:52:00Z" w16du:dateUtc="2025-01-04T13:52:00Z">
              <w:r w:rsidRPr="00D000CE">
                <w:rPr>
                  <w:rFonts w:ascii="Times New Roman" w:hAnsi="Times New Roman" w:cs="Times New Roman"/>
                  <w:sz w:val="24"/>
                  <w:rPrChange w:id="38330" w:author="瑋婷 徐" w:date="2025-01-04T22:51:00Z" w16du:dateUtc="2025-01-04T14:51:00Z">
                    <w:rPr/>
                  </w:rPrChange>
                </w:rPr>
                <w:t>小白鷺</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8C9CE" w14:textId="77777777" w:rsidR="00832762" w:rsidRPr="00D000CE" w:rsidRDefault="00832762">
            <w:pPr>
              <w:spacing w:after="0" w:line="360" w:lineRule="auto"/>
              <w:jc w:val="center"/>
              <w:rPr>
                <w:ins w:id="38331" w:author="瑋婷 徐" w:date="2025-01-04T21:52:00Z" w16du:dateUtc="2025-01-04T13:52:00Z"/>
                <w:rFonts w:ascii="Times New Roman" w:hAnsi="Times New Roman" w:cs="Times New Roman"/>
                <w:sz w:val="24"/>
                <w:rPrChange w:id="38332" w:author="瑋婷 徐" w:date="2025-01-04T22:51:00Z" w16du:dateUtc="2025-01-04T14:51:00Z">
                  <w:rPr>
                    <w:ins w:id="38333" w:author="瑋婷 徐" w:date="2025-01-04T21:52:00Z" w16du:dateUtc="2025-01-04T13:52:00Z"/>
                  </w:rPr>
                </w:rPrChange>
              </w:rPr>
              <w:pPrChange w:id="38334" w:author="瑋婷 徐" w:date="2025-01-04T21:53:00Z" w16du:dateUtc="2025-01-04T13:53:00Z">
                <w:pPr>
                  <w:spacing w:after="0"/>
                </w:pPr>
              </w:pPrChange>
            </w:pPr>
            <w:ins w:id="38335" w:author="瑋婷 徐" w:date="2025-01-04T21:52:00Z" w16du:dateUtc="2025-01-04T13:52:00Z">
              <w:r w:rsidRPr="00D000CE">
                <w:rPr>
                  <w:rFonts w:ascii="Times New Roman" w:hAnsi="Times New Roman" w:cs="Times New Roman"/>
                  <w:sz w:val="24"/>
                  <w:rPrChange w:id="38336" w:author="瑋婷 徐" w:date="2025-01-04T22:51:00Z" w16du:dateUtc="2025-01-04T14:51:00Z">
                    <w:rPr/>
                  </w:rPrChange>
                </w:rPr>
                <w:t>4</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2D68E" w14:textId="77777777" w:rsidR="00832762" w:rsidRPr="00D000CE" w:rsidRDefault="00832762">
            <w:pPr>
              <w:spacing w:after="0" w:line="360" w:lineRule="auto"/>
              <w:jc w:val="center"/>
              <w:rPr>
                <w:ins w:id="38337" w:author="瑋婷 徐" w:date="2025-01-04T21:52:00Z" w16du:dateUtc="2025-01-04T13:52:00Z"/>
                <w:rFonts w:ascii="Times New Roman" w:hAnsi="Times New Roman" w:cs="Times New Roman"/>
                <w:sz w:val="24"/>
                <w:rPrChange w:id="38338" w:author="瑋婷 徐" w:date="2025-01-04T22:51:00Z" w16du:dateUtc="2025-01-04T14:51:00Z">
                  <w:rPr>
                    <w:ins w:id="38339" w:author="瑋婷 徐" w:date="2025-01-04T21:52:00Z" w16du:dateUtc="2025-01-04T13:52:00Z"/>
                  </w:rPr>
                </w:rPrChange>
              </w:rPr>
              <w:pPrChange w:id="38340" w:author="瑋婷 徐" w:date="2025-01-04T21:53:00Z" w16du:dateUtc="2025-01-04T13:53:00Z">
                <w:pPr>
                  <w:spacing w:after="0"/>
                </w:pPr>
              </w:pPrChange>
            </w:pPr>
            <w:ins w:id="38341" w:author="瑋婷 徐" w:date="2025-01-04T21:52:00Z" w16du:dateUtc="2025-01-04T13:52:00Z">
              <w:r w:rsidRPr="00D000CE">
                <w:rPr>
                  <w:rFonts w:ascii="Times New Roman" w:hAnsi="Times New Roman" w:cs="Times New Roman"/>
                  <w:sz w:val="24"/>
                  <w:rPrChange w:id="38342" w:author="瑋婷 徐" w:date="2025-01-04T22:51:00Z" w16du:dateUtc="2025-01-04T14:51:00Z">
                    <w:rPr/>
                  </w:rPrChange>
                </w:rPr>
                <w:t>20</w:t>
              </w:r>
            </w:ins>
          </w:p>
        </w:tc>
      </w:tr>
      <w:tr w:rsidR="00D000CE" w:rsidRPr="00D000CE" w14:paraId="104CEE9E" w14:textId="77777777" w:rsidTr="00D000CE">
        <w:trPr>
          <w:jc w:val="center"/>
          <w:ins w:id="38343" w:author="瑋婷 徐" w:date="2025-01-04T21:52: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34D73" w14:textId="77777777" w:rsidR="00832762" w:rsidRPr="00D000CE" w:rsidRDefault="00832762">
            <w:pPr>
              <w:spacing w:after="0" w:line="360" w:lineRule="auto"/>
              <w:jc w:val="center"/>
              <w:rPr>
                <w:ins w:id="38344" w:author="瑋婷 徐" w:date="2025-01-04T21:52:00Z" w16du:dateUtc="2025-01-04T13:52:00Z"/>
                <w:rFonts w:ascii="Times New Roman" w:hAnsi="Times New Roman" w:cs="Times New Roman"/>
                <w:sz w:val="24"/>
                <w:rPrChange w:id="38345" w:author="瑋婷 徐" w:date="2025-01-04T22:51:00Z" w16du:dateUtc="2025-01-04T14:51:00Z">
                  <w:rPr>
                    <w:ins w:id="38346" w:author="瑋婷 徐" w:date="2025-01-04T21:52:00Z" w16du:dateUtc="2025-01-04T13:52:00Z"/>
                  </w:rPr>
                </w:rPrChange>
              </w:rPr>
              <w:pPrChange w:id="38347" w:author="瑋婷 徐" w:date="2025-01-04T21:53:00Z" w16du:dateUtc="2025-01-04T13:53:00Z">
                <w:pPr>
                  <w:spacing w:after="0"/>
                </w:pPr>
              </w:pPrChange>
            </w:pPr>
            <w:ins w:id="38348" w:author="瑋婷 徐" w:date="2025-01-04T21:52:00Z" w16du:dateUtc="2025-01-04T13:52:00Z">
              <w:r w:rsidRPr="00D000CE">
                <w:rPr>
                  <w:rFonts w:ascii="Times New Roman" w:hAnsi="Times New Roman" w:cs="Times New Roman"/>
                  <w:sz w:val="24"/>
                  <w:rPrChange w:id="38349" w:author="瑋婷 徐" w:date="2025-01-04T22:51:00Z" w16du:dateUtc="2025-01-04T14:51:00Z">
                    <w:rPr/>
                  </w:rPrChange>
                </w:rPr>
                <w:t>黃頭鷺</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49119" w14:textId="77777777" w:rsidR="00832762" w:rsidRPr="00D000CE" w:rsidRDefault="00832762">
            <w:pPr>
              <w:spacing w:after="0" w:line="360" w:lineRule="auto"/>
              <w:jc w:val="center"/>
              <w:rPr>
                <w:ins w:id="38350" w:author="瑋婷 徐" w:date="2025-01-04T21:52:00Z" w16du:dateUtc="2025-01-04T13:52:00Z"/>
                <w:rFonts w:ascii="Times New Roman" w:hAnsi="Times New Roman" w:cs="Times New Roman"/>
                <w:sz w:val="24"/>
                <w:rPrChange w:id="38351" w:author="瑋婷 徐" w:date="2025-01-04T22:51:00Z" w16du:dateUtc="2025-01-04T14:51:00Z">
                  <w:rPr>
                    <w:ins w:id="38352" w:author="瑋婷 徐" w:date="2025-01-04T21:52:00Z" w16du:dateUtc="2025-01-04T13:52:00Z"/>
                  </w:rPr>
                </w:rPrChange>
              </w:rPr>
              <w:pPrChange w:id="38353" w:author="瑋婷 徐" w:date="2025-01-04T21:53:00Z" w16du:dateUtc="2025-01-04T13:53:00Z">
                <w:pPr>
                  <w:spacing w:after="0"/>
                </w:pPr>
              </w:pPrChange>
            </w:pPr>
            <w:ins w:id="38354" w:author="瑋婷 徐" w:date="2025-01-04T21:52:00Z" w16du:dateUtc="2025-01-04T13:52:00Z">
              <w:r w:rsidRPr="00D000CE">
                <w:rPr>
                  <w:rFonts w:ascii="Times New Roman" w:hAnsi="Times New Roman" w:cs="Times New Roman"/>
                  <w:sz w:val="24"/>
                  <w:rPrChange w:id="38355" w:author="瑋婷 徐" w:date="2025-01-04T22:51:00Z" w16du:dateUtc="2025-01-04T14:51:00Z">
                    <w:rPr/>
                  </w:rPrChange>
                </w:rPr>
                <w:t>10</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F62C5" w14:textId="77777777" w:rsidR="00832762" w:rsidRPr="00D000CE" w:rsidRDefault="00832762">
            <w:pPr>
              <w:spacing w:after="0" w:line="360" w:lineRule="auto"/>
              <w:jc w:val="center"/>
              <w:rPr>
                <w:ins w:id="38356" w:author="瑋婷 徐" w:date="2025-01-04T21:52:00Z" w16du:dateUtc="2025-01-04T13:52:00Z"/>
                <w:rFonts w:ascii="Times New Roman" w:hAnsi="Times New Roman" w:cs="Times New Roman"/>
                <w:sz w:val="24"/>
                <w:rPrChange w:id="38357" w:author="瑋婷 徐" w:date="2025-01-04T22:51:00Z" w16du:dateUtc="2025-01-04T14:51:00Z">
                  <w:rPr>
                    <w:ins w:id="38358" w:author="瑋婷 徐" w:date="2025-01-04T21:52:00Z" w16du:dateUtc="2025-01-04T13:52:00Z"/>
                  </w:rPr>
                </w:rPrChange>
              </w:rPr>
              <w:pPrChange w:id="38359" w:author="瑋婷 徐" w:date="2025-01-04T21:53:00Z" w16du:dateUtc="2025-01-04T13:53:00Z">
                <w:pPr>
                  <w:spacing w:after="0"/>
                </w:pPr>
              </w:pPrChange>
            </w:pPr>
            <w:ins w:id="38360" w:author="瑋婷 徐" w:date="2025-01-04T21:52:00Z" w16du:dateUtc="2025-01-04T13:52:00Z">
              <w:r w:rsidRPr="00D000CE">
                <w:rPr>
                  <w:rFonts w:ascii="Times New Roman" w:hAnsi="Times New Roman" w:cs="Times New Roman"/>
                  <w:sz w:val="24"/>
                  <w:rPrChange w:id="38361" w:author="瑋婷 徐" w:date="2025-01-04T22:51:00Z" w16du:dateUtc="2025-01-04T14:51:00Z">
                    <w:rPr/>
                  </w:rPrChange>
                </w:rPr>
                <w:t>20</w:t>
              </w:r>
            </w:ins>
          </w:p>
        </w:tc>
      </w:tr>
      <w:tr w:rsidR="00D000CE" w:rsidRPr="00D000CE" w14:paraId="08A41D5E" w14:textId="77777777" w:rsidTr="00D000CE">
        <w:trPr>
          <w:jc w:val="center"/>
          <w:ins w:id="38362" w:author="瑋婷 徐" w:date="2025-01-04T21:52: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AEF13" w14:textId="77777777" w:rsidR="00832762" w:rsidRPr="00D000CE" w:rsidRDefault="00832762">
            <w:pPr>
              <w:spacing w:after="0" w:line="360" w:lineRule="auto"/>
              <w:jc w:val="center"/>
              <w:rPr>
                <w:ins w:id="38363" w:author="瑋婷 徐" w:date="2025-01-04T21:52:00Z" w16du:dateUtc="2025-01-04T13:52:00Z"/>
                <w:rFonts w:ascii="Times New Roman" w:hAnsi="Times New Roman" w:cs="Times New Roman"/>
                <w:sz w:val="24"/>
                <w:rPrChange w:id="38364" w:author="瑋婷 徐" w:date="2025-01-04T22:51:00Z" w16du:dateUtc="2025-01-04T14:51:00Z">
                  <w:rPr>
                    <w:ins w:id="38365" w:author="瑋婷 徐" w:date="2025-01-04T21:52:00Z" w16du:dateUtc="2025-01-04T13:52:00Z"/>
                  </w:rPr>
                </w:rPrChange>
              </w:rPr>
              <w:pPrChange w:id="38366" w:author="瑋婷 徐" w:date="2025-01-04T21:53:00Z" w16du:dateUtc="2025-01-04T13:53:00Z">
                <w:pPr>
                  <w:spacing w:after="0"/>
                </w:pPr>
              </w:pPrChange>
            </w:pPr>
            <w:ins w:id="38367" w:author="瑋婷 徐" w:date="2025-01-04T21:52:00Z" w16du:dateUtc="2025-01-04T13:52:00Z">
              <w:r w:rsidRPr="00D000CE">
                <w:rPr>
                  <w:rFonts w:ascii="Times New Roman" w:hAnsi="Times New Roman" w:cs="Times New Roman"/>
                  <w:sz w:val="24"/>
                  <w:rPrChange w:id="38368" w:author="瑋婷 徐" w:date="2025-01-04T22:51:00Z" w16du:dateUtc="2025-01-04T14:51:00Z">
                    <w:rPr/>
                  </w:rPrChange>
                </w:rPr>
                <w:t>夜鷺</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E7F57" w14:textId="77777777" w:rsidR="00832762" w:rsidRPr="00D000CE" w:rsidRDefault="00832762">
            <w:pPr>
              <w:spacing w:after="0" w:line="360" w:lineRule="auto"/>
              <w:jc w:val="center"/>
              <w:rPr>
                <w:ins w:id="38369" w:author="瑋婷 徐" w:date="2025-01-04T21:52:00Z" w16du:dateUtc="2025-01-04T13:52:00Z"/>
                <w:rFonts w:ascii="Times New Roman" w:hAnsi="Times New Roman" w:cs="Times New Roman"/>
                <w:sz w:val="24"/>
                <w:rPrChange w:id="38370" w:author="瑋婷 徐" w:date="2025-01-04T22:51:00Z" w16du:dateUtc="2025-01-04T14:51:00Z">
                  <w:rPr>
                    <w:ins w:id="38371" w:author="瑋婷 徐" w:date="2025-01-04T21:52:00Z" w16du:dateUtc="2025-01-04T13:52:00Z"/>
                  </w:rPr>
                </w:rPrChange>
              </w:rPr>
              <w:pPrChange w:id="38372" w:author="瑋婷 徐" w:date="2025-01-04T21:53:00Z" w16du:dateUtc="2025-01-04T13:53:00Z">
                <w:pPr>
                  <w:spacing w:after="0"/>
                </w:pPr>
              </w:pPrChange>
            </w:pPr>
            <w:ins w:id="38373" w:author="瑋婷 徐" w:date="2025-01-04T21:52:00Z" w16du:dateUtc="2025-01-04T13:52:00Z">
              <w:r w:rsidRPr="00D000CE">
                <w:rPr>
                  <w:rFonts w:ascii="Times New Roman" w:hAnsi="Times New Roman" w:cs="Times New Roman"/>
                  <w:sz w:val="24"/>
                  <w:rPrChange w:id="38374" w:author="瑋婷 徐" w:date="2025-01-04T22:51:00Z" w16du:dateUtc="2025-01-04T14:51:00Z">
                    <w:rPr/>
                  </w:rPrChange>
                </w:rPr>
                <w:t>5</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801A7" w14:textId="77777777" w:rsidR="00832762" w:rsidRPr="00D000CE" w:rsidRDefault="00832762">
            <w:pPr>
              <w:spacing w:after="0" w:line="360" w:lineRule="auto"/>
              <w:jc w:val="center"/>
              <w:rPr>
                <w:ins w:id="38375" w:author="瑋婷 徐" w:date="2025-01-04T21:52:00Z" w16du:dateUtc="2025-01-04T13:52:00Z"/>
                <w:rFonts w:ascii="Times New Roman" w:hAnsi="Times New Roman" w:cs="Times New Roman"/>
                <w:sz w:val="24"/>
                <w:rPrChange w:id="38376" w:author="瑋婷 徐" w:date="2025-01-04T22:51:00Z" w16du:dateUtc="2025-01-04T14:51:00Z">
                  <w:rPr>
                    <w:ins w:id="38377" w:author="瑋婷 徐" w:date="2025-01-04T21:52:00Z" w16du:dateUtc="2025-01-04T13:52:00Z"/>
                  </w:rPr>
                </w:rPrChange>
              </w:rPr>
              <w:pPrChange w:id="38378" w:author="瑋婷 徐" w:date="2025-01-04T21:53:00Z" w16du:dateUtc="2025-01-04T13:53:00Z">
                <w:pPr>
                  <w:spacing w:after="0"/>
                </w:pPr>
              </w:pPrChange>
            </w:pPr>
            <w:ins w:id="38379" w:author="瑋婷 徐" w:date="2025-01-04T21:52:00Z" w16du:dateUtc="2025-01-04T13:52:00Z">
              <w:r w:rsidRPr="00D000CE">
                <w:rPr>
                  <w:rFonts w:ascii="Times New Roman" w:hAnsi="Times New Roman" w:cs="Times New Roman"/>
                  <w:sz w:val="24"/>
                  <w:rPrChange w:id="38380" w:author="瑋婷 徐" w:date="2025-01-04T22:51:00Z" w16du:dateUtc="2025-01-04T14:51:00Z">
                    <w:rPr/>
                  </w:rPrChange>
                </w:rPr>
                <w:t>20</w:t>
              </w:r>
            </w:ins>
          </w:p>
        </w:tc>
      </w:tr>
      <w:tr w:rsidR="00D000CE" w:rsidRPr="00D000CE" w14:paraId="440D1FFA" w14:textId="77777777" w:rsidTr="00D000CE">
        <w:trPr>
          <w:jc w:val="center"/>
          <w:ins w:id="38381" w:author="瑋婷 徐" w:date="2025-01-04T21:52: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74D62" w14:textId="77777777" w:rsidR="00832762" w:rsidRPr="00D000CE" w:rsidRDefault="00832762">
            <w:pPr>
              <w:spacing w:after="0" w:line="360" w:lineRule="auto"/>
              <w:jc w:val="center"/>
              <w:rPr>
                <w:ins w:id="38382" w:author="瑋婷 徐" w:date="2025-01-04T21:52:00Z" w16du:dateUtc="2025-01-04T13:52:00Z"/>
                <w:rFonts w:ascii="Times New Roman" w:hAnsi="Times New Roman" w:cs="Times New Roman"/>
                <w:sz w:val="24"/>
                <w:rPrChange w:id="38383" w:author="瑋婷 徐" w:date="2025-01-04T22:51:00Z" w16du:dateUtc="2025-01-04T14:51:00Z">
                  <w:rPr>
                    <w:ins w:id="38384" w:author="瑋婷 徐" w:date="2025-01-04T21:52:00Z" w16du:dateUtc="2025-01-04T13:52:00Z"/>
                  </w:rPr>
                </w:rPrChange>
              </w:rPr>
              <w:pPrChange w:id="38385" w:author="瑋婷 徐" w:date="2025-01-04T21:53:00Z" w16du:dateUtc="2025-01-04T13:53:00Z">
                <w:pPr>
                  <w:spacing w:after="0"/>
                </w:pPr>
              </w:pPrChange>
            </w:pPr>
            <w:ins w:id="38386" w:author="瑋婷 徐" w:date="2025-01-04T21:52:00Z" w16du:dateUtc="2025-01-04T13:52:00Z">
              <w:r w:rsidRPr="00D000CE">
                <w:rPr>
                  <w:rFonts w:ascii="Times New Roman" w:hAnsi="Times New Roman" w:cs="Times New Roman"/>
                  <w:sz w:val="24"/>
                  <w:rPrChange w:id="38387" w:author="瑋婷 徐" w:date="2025-01-04T22:51:00Z" w16du:dateUtc="2025-01-04T14:51:00Z">
                    <w:rPr/>
                  </w:rPrChange>
                </w:rPr>
                <w:t>黑冠麻鷺</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0EA89" w14:textId="77777777" w:rsidR="00832762" w:rsidRPr="00D000CE" w:rsidRDefault="00832762">
            <w:pPr>
              <w:spacing w:after="0" w:line="360" w:lineRule="auto"/>
              <w:jc w:val="center"/>
              <w:rPr>
                <w:ins w:id="38388" w:author="瑋婷 徐" w:date="2025-01-04T21:52:00Z" w16du:dateUtc="2025-01-04T13:52:00Z"/>
                <w:rFonts w:ascii="Times New Roman" w:hAnsi="Times New Roman" w:cs="Times New Roman"/>
                <w:sz w:val="24"/>
                <w:rPrChange w:id="38389" w:author="瑋婷 徐" w:date="2025-01-04T22:51:00Z" w16du:dateUtc="2025-01-04T14:51:00Z">
                  <w:rPr>
                    <w:ins w:id="38390" w:author="瑋婷 徐" w:date="2025-01-04T21:52:00Z" w16du:dateUtc="2025-01-04T13:52:00Z"/>
                  </w:rPr>
                </w:rPrChange>
              </w:rPr>
              <w:pPrChange w:id="38391" w:author="瑋婷 徐" w:date="2025-01-04T21:53:00Z" w16du:dateUtc="2025-01-04T13:53:00Z">
                <w:pPr>
                  <w:spacing w:after="0"/>
                </w:pPr>
              </w:pPrChange>
            </w:pPr>
            <w:ins w:id="38392" w:author="瑋婷 徐" w:date="2025-01-04T21:52:00Z" w16du:dateUtc="2025-01-04T13:52:00Z">
              <w:r w:rsidRPr="00D000CE">
                <w:rPr>
                  <w:rFonts w:ascii="Times New Roman" w:hAnsi="Times New Roman" w:cs="Times New Roman"/>
                  <w:sz w:val="24"/>
                  <w:rPrChange w:id="38393" w:author="瑋婷 徐" w:date="2025-01-04T22:51:00Z" w16du:dateUtc="2025-01-04T14:51:00Z">
                    <w:rPr/>
                  </w:rPrChange>
                </w:rPr>
                <w:t>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2567E" w14:textId="77777777" w:rsidR="00832762" w:rsidRPr="00D000CE" w:rsidRDefault="00832762">
            <w:pPr>
              <w:spacing w:after="0" w:line="360" w:lineRule="auto"/>
              <w:jc w:val="center"/>
              <w:rPr>
                <w:ins w:id="38394" w:author="瑋婷 徐" w:date="2025-01-04T21:52:00Z" w16du:dateUtc="2025-01-04T13:52:00Z"/>
                <w:rFonts w:ascii="Times New Roman" w:hAnsi="Times New Roman" w:cs="Times New Roman"/>
                <w:sz w:val="24"/>
                <w:rPrChange w:id="38395" w:author="瑋婷 徐" w:date="2025-01-04T22:51:00Z" w16du:dateUtc="2025-01-04T14:51:00Z">
                  <w:rPr>
                    <w:ins w:id="38396" w:author="瑋婷 徐" w:date="2025-01-04T21:52:00Z" w16du:dateUtc="2025-01-04T13:52:00Z"/>
                  </w:rPr>
                </w:rPrChange>
              </w:rPr>
              <w:pPrChange w:id="38397" w:author="瑋婷 徐" w:date="2025-01-04T21:53:00Z" w16du:dateUtc="2025-01-04T13:53:00Z">
                <w:pPr>
                  <w:spacing w:after="0"/>
                </w:pPr>
              </w:pPrChange>
            </w:pPr>
            <w:ins w:id="38398" w:author="瑋婷 徐" w:date="2025-01-04T21:52:00Z" w16du:dateUtc="2025-01-04T13:52:00Z">
              <w:r w:rsidRPr="00D000CE">
                <w:rPr>
                  <w:rFonts w:ascii="Times New Roman" w:hAnsi="Times New Roman" w:cs="Times New Roman"/>
                  <w:sz w:val="24"/>
                  <w:rPrChange w:id="38399" w:author="瑋婷 徐" w:date="2025-01-04T22:51:00Z" w16du:dateUtc="2025-01-04T14:51:00Z">
                    <w:rPr/>
                  </w:rPrChange>
                </w:rPr>
                <w:t>20</w:t>
              </w:r>
            </w:ins>
          </w:p>
        </w:tc>
      </w:tr>
      <w:tr w:rsidR="00D000CE" w:rsidRPr="00D000CE" w14:paraId="185E8A92" w14:textId="77777777" w:rsidTr="00D000CE">
        <w:trPr>
          <w:jc w:val="center"/>
          <w:ins w:id="38400" w:author="瑋婷 徐" w:date="2025-01-04T21:52: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08B91" w14:textId="77777777" w:rsidR="00832762" w:rsidRPr="00D000CE" w:rsidRDefault="00832762">
            <w:pPr>
              <w:spacing w:after="0" w:line="360" w:lineRule="auto"/>
              <w:jc w:val="center"/>
              <w:rPr>
                <w:ins w:id="38401" w:author="瑋婷 徐" w:date="2025-01-04T21:52:00Z" w16du:dateUtc="2025-01-04T13:52:00Z"/>
                <w:rFonts w:ascii="Times New Roman" w:hAnsi="Times New Roman" w:cs="Times New Roman"/>
                <w:sz w:val="24"/>
                <w:rPrChange w:id="38402" w:author="瑋婷 徐" w:date="2025-01-04T22:51:00Z" w16du:dateUtc="2025-01-04T14:51:00Z">
                  <w:rPr>
                    <w:ins w:id="38403" w:author="瑋婷 徐" w:date="2025-01-04T21:52:00Z" w16du:dateUtc="2025-01-04T13:52:00Z"/>
                  </w:rPr>
                </w:rPrChange>
              </w:rPr>
              <w:pPrChange w:id="38404" w:author="瑋婷 徐" w:date="2025-01-04T21:53:00Z" w16du:dateUtc="2025-01-04T13:53:00Z">
                <w:pPr>
                  <w:spacing w:after="0"/>
                </w:pPr>
              </w:pPrChange>
            </w:pPr>
            <w:ins w:id="38405" w:author="瑋婷 徐" w:date="2025-01-04T21:52:00Z" w16du:dateUtc="2025-01-04T13:52:00Z">
              <w:r w:rsidRPr="00D000CE">
                <w:rPr>
                  <w:rFonts w:ascii="Times New Roman" w:hAnsi="Times New Roman" w:cs="Times New Roman"/>
                  <w:sz w:val="24"/>
                  <w:rPrChange w:id="38406" w:author="瑋婷 徐" w:date="2025-01-04T22:51:00Z" w16du:dateUtc="2025-01-04T14:51:00Z">
                    <w:rPr/>
                  </w:rPrChange>
                </w:rPr>
                <w:t>大冠鷲</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55000" w14:textId="77777777" w:rsidR="00832762" w:rsidRPr="00D000CE" w:rsidRDefault="00832762">
            <w:pPr>
              <w:spacing w:after="0" w:line="360" w:lineRule="auto"/>
              <w:jc w:val="center"/>
              <w:rPr>
                <w:ins w:id="38407" w:author="瑋婷 徐" w:date="2025-01-04T21:52:00Z" w16du:dateUtc="2025-01-04T13:52:00Z"/>
                <w:rFonts w:ascii="Times New Roman" w:hAnsi="Times New Roman" w:cs="Times New Roman"/>
                <w:sz w:val="24"/>
                <w:rPrChange w:id="38408" w:author="瑋婷 徐" w:date="2025-01-04T22:51:00Z" w16du:dateUtc="2025-01-04T14:51:00Z">
                  <w:rPr>
                    <w:ins w:id="38409" w:author="瑋婷 徐" w:date="2025-01-04T21:52:00Z" w16du:dateUtc="2025-01-04T13:52:00Z"/>
                  </w:rPr>
                </w:rPrChange>
              </w:rPr>
              <w:pPrChange w:id="38410" w:author="瑋婷 徐" w:date="2025-01-04T21:53:00Z" w16du:dateUtc="2025-01-04T13:53:00Z">
                <w:pPr>
                  <w:spacing w:after="0"/>
                </w:pPr>
              </w:pPrChange>
            </w:pPr>
            <w:ins w:id="38411" w:author="瑋婷 徐" w:date="2025-01-04T21:52:00Z" w16du:dateUtc="2025-01-04T13:52:00Z">
              <w:r w:rsidRPr="00D000CE">
                <w:rPr>
                  <w:rFonts w:ascii="Times New Roman" w:hAnsi="Times New Roman" w:cs="Times New Roman"/>
                  <w:sz w:val="24"/>
                  <w:rPrChange w:id="38412" w:author="瑋婷 徐" w:date="2025-01-04T22:51:00Z" w16du:dateUtc="2025-01-04T14:51:00Z">
                    <w:rPr/>
                  </w:rPrChange>
                </w:rPr>
                <w:t>11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AFED2" w14:textId="77777777" w:rsidR="00832762" w:rsidRPr="00D000CE" w:rsidRDefault="00832762">
            <w:pPr>
              <w:spacing w:after="0" w:line="360" w:lineRule="auto"/>
              <w:jc w:val="center"/>
              <w:rPr>
                <w:ins w:id="38413" w:author="瑋婷 徐" w:date="2025-01-04T21:52:00Z" w16du:dateUtc="2025-01-04T13:52:00Z"/>
                <w:rFonts w:ascii="Times New Roman" w:hAnsi="Times New Roman" w:cs="Times New Roman"/>
                <w:sz w:val="24"/>
                <w:rPrChange w:id="38414" w:author="瑋婷 徐" w:date="2025-01-04T22:51:00Z" w16du:dateUtc="2025-01-04T14:51:00Z">
                  <w:rPr>
                    <w:ins w:id="38415" w:author="瑋婷 徐" w:date="2025-01-04T21:52:00Z" w16du:dateUtc="2025-01-04T13:52:00Z"/>
                  </w:rPr>
                </w:rPrChange>
              </w:rPr>
              <w:pPrChange w:id="38416" w:author="瑋婷 徐" w:date="2025-01-04T21:53:00Z" w16du:dateUtc="2025-01-04T13:53:00Z">
                <w:pPr>
                  <w:spacing w:after="0"/>
                </w:pPr>
              </w:pPrChange>
            </w:pPr>
            <w:ins w:id="38417" w:author="瑋婷 徐" w:date="2025-01-04T21:52:00Z" w16du:dateUtc="2025-01-04T13:52:00Z">
              <w:r w:rsidRPr="00D000CE">
                <w:rPr>
                  <w:rFonts w:ascii="Times New Roman" w:hAnsi="Times New Roman" w:cs="Times New Roman"/>
                  <w:sz w:val="24"/>
                  <w:rPrChange w:id="38418" w:author="瑋婷 徐" w:date="2025-01-04T22:51:00Z" w16du:dateUtc="2025-01-04T14:51:00Z">
                    <w:rPr/>
                  </w:rPrChange>
                </w:rPr>
                <w:t>50</w:t>
              </w:r>
            </w:ins>
          </w:p>
        </w:tc>
      </w:tr>
      <w:tr w:rsidR="00D000CE" w:rsidRPr="00D000CE" w14:paraId="266A4167" w14:textId="77777777" w:rsidTr="00D000CE">
        <w:trPr>
          <w:jc w:val="center"/>
          <w:ins w:id="38419" w:author="瑋婷 徐" w:date="2025-01-04T21:52: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6B311" w14:textId="77777777" w:rsidR="00832762" w:rsidRPr="00D000CE" w:rsidRDefault="00832762">
            <w:pPr>
              <w:spacing w:after="0" w:line="360" w:lineRule="auto"/>
              <w:jc w:val="center"/>
              <w:rPr>
                <w:ins w:id="38420" w:author="瑋婷 徐" w:date="2025-01-04T21:52:00Z" w16du:dateUtc="2025-01-04T13:52:00Z"/>
                <w:rFonts w:ascii="Times New Roman" w:hAnsi="Times New Roman" w:cs="Times New Roman"/>
                <w:sz w:val="24"/>
                <w:rPrChange w:id="38421" w:author="瑋婷 徐" w:date="2025-01-04T22:51:00Z" w16du:dateUtc="2025-01-04T14:51:00Z">
                  <w:rPr>
                    <w:ins w:id="38422" w:author="瑋婷 徐" w:date="2025-01-04T21:52:00Z" w16du:dateUtc="2025-01-04T13:52:00Z"/>
                  </w:rPr>
                </w:rPrChange>
              </w:rPr>
              <w:pPrChange w:id="38423" w:author="瑋婷 徐" w:date="2025-01-04T21:53:00Z" w16du:dateUtc="2025-01-04T13:53:00Z">
                <w:pPr>
                  <w:spacing w:after="0"/>
                </w:pPr>
              </w:pPrChange>
            </w:pPr>
            <w:ins w:id="38424" w:author="瑋婷 徐" w:date="2025-01-04T21:52:00Z" w16du:dateUtc="2025-01-04T13:52:00Z">
              <w:r w:rsidRPr="00D000CE">
                <w:rPr>
                  <w:rFonts w:ascii="Times New Roman" w:hAnsi="Times New Roman" w:cs="Times New Roman"/>
                  <w:sz w:val="24"/>
                  <w:rPrChange w:id="38425" w:author="瑋婷 徐" w:date="2025-01-04T22:51:00Z" w16du:dateUtc="2025-01-04T14:51:00Z">
                    <w:rPr/>
                  </w:rPrChange>
                </w:rPr>
                <w:t>林鵰</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B82EE" w14:textId="77777777" w:rsidR="00832762" w:rsidRPr="00D000CE" w:rsidRDefault="00832762">
            <w:pPr>
              <w:spacing w:after="0" w:line="360" w:lineRule="auto"/>
              <w:jc w:val="center"/>
              <w:rPr>
                <w:ins w:id="38426" w:author="瑋婷 徐" w:date="2025-01-04T21:52:00Z" w16du:dateUtc="2025-01-04T13:52:00Z"/>
                <w:rFonts w:ascii="Times New Roman" w:hAnsi="Times New Roman" w:cs="Times New Roman"/>
                <w:sz w:val="24"/>
                <w:rPrChange w:id="38427" w:author="瑋婷 徐" w:date="2025-01-04T22:51:00Z" w16du:dateUtc="2025-01-04T14:51:00Z">
                  <w:rPr>
                    <w:ins w:id="38428" w:author="瑋婷 徐" w:date="2025-01-04T21:52:00Z" w16du:dateUtc="2025-01-04T13:52:00Z"/>
                  </w:rPr>
                </w:rPrChange>
              </w:rPr>
              <w:pPrChange w:id="38429" w:author="瑋婷 徐" w:date="2025-01-04T21:53:00Z" w16du:dateUtc="2025-01-04T13:53:00Z">
                <w:pPr>
                  <w:spacing w:after="0"/>
                </w:pPr>
              </w:pPrChange>
            </w:pPr>
            <w:ins w:id="38430" w:author="瑋婷 徐" w:date="2025-01-04T21:52:00Z" w16du:dateUtc="2025-01-04T13:52:00Z">
              <w:r w:rsidRPr="00D000CE">
                <w:rPr>
                  <w:rFonts w:ascii="Times New Roman" w:hAnsi="Times New Roman" w:cs="Times New Roman"/>
                  <w:sz w:val="24"/>
                  <w:rPrChange w:id="38431" w:author="瑋婷 徐" w:date="2025-01-04T22:51:00Z" w16du:dateUtc="2025-01-04T14:51:00Z">
                    <w:rPr/>
                  </w:rPrChange>
                </w:rPr>
                <w:t>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A995B" w14:textId="77777777" w:rsidR="00832762" w:rsidRPr="00D000CE" w:rsidRDefault="00832762">
            <w:pPr>
              <w:spacing w:after="0" w:line="360" w:lineRule="auto"/>
              <w:jc w:val="center"/>
              <w:rPr>
                <w:ins w:id="38432" w:author="瑋婷 徐" w:date="2025-01-04T21:52:00Z" w16du:dateUtc="2025-01-04T13:52:00Z"/>
                <w:rFonts w:ascii="Times New Roman" w:hAnsi="Times New Roman" w:cs="Times New Roman"/>
                <w:sz w:val="24"/>
                <w:rPrChange w:id="38433" w:author="瑋婷 徐" w:date="2025-01-04T22:51:00Z" w16du:dateUtc="2025-01-04T14:51:00Z">
                  <w:rPr>
                    <w:ins w:id="38434" w:author="瑋婷 徐" w:date="2025-01-04T21:52:00Z" w16du:dateUtc="2025-01-04T13:52:00Z"/>
                  </w:rPr>
                </w:rPrChange>
              </w:rPr>
              <w:pPrChange w:id="38435" w:author="瑋婷 徐" w:date="2025-01-04T21:53:00Z" w16du:dateUtc="2025-01-04T13:53:00Z">
                <w:pPr>
                  <w:spacing w:after="0"/>
                </w:pPr>
              </w:pPrChange>
            </w:pPr>
            <w:ins w:id="38436" w:author="瑋婷 徐" w:date="2025-01-04T21:52:00Z" w16du:dateUtc="2025-01-04T13:52:00Z">
              <w:r w:rsidRPr="00D000CE">
                <w:rPr>
                  <w:rFonts w:ascii="Times New Roman" w:hAnsi="Times New Roman" w:cs="Times New Roman"/>
                  <w:sz w:val="24"/>
                  <w:rPrChange w:id="38437" w:author="瑋婷 徐" w:date="2025-01-04T22:51:00Z" w16du:dateUtc="2025-01-04T14:51:00Z">
                    <w:rPr/>
                  </w:rPrChange>
                </w:rPr>
                <w:t>20</w:t>
              </w:r>
            </w:ins>
          </w:p>
        </w:tc>
      </w:tr>
      <w:tr w:rsidR="00D000CE" w:rsidRPr="00D000CE" w14:paraId="4901CC8A" w14:textId="77777777" w:rsidTr="00D000CE">
        <w:trPr>
          <w:jc w:val="center"/>
          <w:ins w:id="38438" w:author="瑋婷 徐" w:date="2025-01-04T21:52: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BE44F" w14:textId="77777777" w:rsidR="00832762" w:rsidRPr="00D000CE" w:rsidRDefault="00832762">
            <w:pPr>
              <w:spacing w:after="0" w:line="360" w:lineRule="auto"/>
              <w:jc w:val="center"/>
              <w:rPr>
                <w:ins w:id="38439" w:author="瑋婷 徐" w:date="2025-01-04T21:52:00Z" w16du:dateUtc="2025-01-04T13:52:00Z"/>
                <w:rFonts w:ascii="Times New Roman" w:hAnsi="Times New Roman" w:cs="Times New Roman"/>
                <w:sz w:val="24"/>
                <w:rPrChange w:id="38440" w:author="瑋婷 徐" w:date="2025-01-04T22:51:00Z" w16du:dateUtc="2025-01-04T14:51:00Z">
                  <w:rPr>
                    <w:ins w:id="38441" w:author="瑋婷 徐" w:date="2025-01-04T21:52:00Z" w16du:dateUtc="2025-01-04T13:52:00Z"/>
                  </w:rPr>
                </w:rPrChange>
              </w:rPr>
              <w:pPrChange w:id="38442" w:author="瑋婷 徐" w:date="2025-01-04T21:53:00Z" w16du:dateUtc="2025-01-04T13:53:00Z">
                <w:pPr>
                  <w:spacing w:after="0"/>
                </w:pPr>
              </w:pPrChange>
            </w:pPr>
            <w:ins w:id="38443" w:author="瑋婷 徐" w:date="2025-01-04T21:52:00Z" w16du:dateUtc="2025-01-04T13:52:00Z">
              <w:r w:rsidRPr="00D000CE">
                <w:rPr>
                  <w:rFonts w:ascii="Times New Roman" w:hAnsi="Times New Roman" w:cs="Times New Roman"/>
                  <w:sz w:val="24"/>
                  <w:rPrChange w:id="38444" w:author="瑋婷 徐" w:date="2025-01-04T22:51:00Z" w16du:dateUtc="2025-01-04T14:51:00Z">
                    <w:rPr/>
                  </w:rPrChange>
                </w:rPr>
                <w:t>鵂鶹</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2259E" w14:textId="77777777" w:rsidR="00832762" w:rsidRPr="00D000CE" w:rsidRDefault="00832762">
            <w:pPr>
              <w:spacing w:after="0" w:line="360" w:lineRule="auto"/>
              <w:jc w:val="center"/>
              <w:rPr>
                <w:ins w:id="38445" w:author="瑋婷 徐" w:date="2025-01-04T21:52:00Z" w16du:dateUtc="2025-01-04T13:52:00Z"/>
                <w:rFonts w:ascii="Times New Roman" w:hAnsi="Times New Roman" w:cs="Times New Roman"/>
                <w:sz w:val="24"/>
                <w:rPrChange w:id="38446" w:author="瑋婷 徐" w:date="2025-01-04T22:51:00Z" w16du:dateUtc="2025-01-04T14:51:00Z">
                  <w:rPr>
                    <w:ins w:id="38447" w:author="瑋婷 徐" w:date="2025-01-04T21:52:00Z" w16du:dateUtc="2025-01-04T13:52:00Z"/>
                  </w:rPr>
                </w:rPrChange>
              </w:rPr>
              <w:pPrChange w:id="38448" w:author="瑋婷 徐" w:date="2025-01-04T21:53:00Z" w16du:dateUtc="2025-01-04T13:53:00Z">
                <w:pPr>
                  <w:spacing w:after="0"/>
                </w:pPr>
              </w:pPrChange>
            </w:pPr>
            <w:ins w:id="38449" w:author="瑋婷 徐" w:date="2025-01-04T21:52:00Z" w16du:dateUtc="2025-01-04T13:52:00Z">
              <w:r w:rsidRPr="00D000CE">
                <w:rPr>
                  <w:rFonts w:ascii="Times New Roman" w:hAnsi="Times New Roman" w:cs="Times New Roman"/>
                  <w:sz w:val="24"/>
                  <w:rPrChange w:id="38450" w:author="瑋婷 徐" w:date="2025-01-04T22:51:00Z" w16du:dateUtc="2025-01-04T14:51:00Z">
                    <w:rPr/>
                  </w:rPrChange>
                </w:rPr>
                <w:t>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9F8FD" w14:textId="77777777" w:rsidR="00832762" w:rsidRPr="00D000CE" w:rsidRDefault="00832762">
            <w:pPr>
              <w:spacing w:after="0" w:line="360" w:lineRule="auto"/>
              <w:jc w:val="center"/>
              <w:rPr>
                <w:ins w:id="38451" w:author="瑋婷 徐" w:date="2025-01-04T21:52:00Z" w16du:dateUtc="2025-01-04T13:52:00Z"/>
                <w:rFonts w:ascii="Times New Roman" w:hAnsi="Times New Roman" w:cs="Times New Roman"/>
                <w:sz w:val="24"/>
                <w:rPrChange w:id="38452" w:author="瑋婷 徐" w:date="2025-01-04T22:51:00Z" w16du:dateUtc="2025-01-04T14:51:00Z">
                  <w:rPr>
                    <w:ins w:id="38453" w:author="瑋婷 徐" w:date="2025-01-04T21:52:00Z" w16du:dateUtc="2025-01-04T13:52:00Z"/>
                  </w:rPr>
                </w:rPrChange>
              </w:rPr>
              <w:pPrChange w:id="38454" w:author="瑋婷 徐" w:date="2025-01-04T21:53:00Z" w16du:dateUtc="2025-01-04T13:53:00Z">
                <w:pPr>
                  <w:spacing w:after="0"/>
                </w:pPr>
              </w:pPrChange>
            </w:pPr>
            <w:ins w:id="38455" w:author="瑋婷 徐" w:date="2025-01-04T21:52:00Z" w16du:dateUtc="2025-01-04T13:52:00Z">
              <w:r w:rsidRPr="00D000CE">
                <w:rPr>
                  <w:rFonts w:ascii="Times New Roman" w:hAnsi="Times New Roman" w:cs="Times New Roman"/>
                  <w:sz w:val="24"/>
                  <w:rPrChange w:id="38456" w:author="瑋婷 徐" w:date="2025-01-04T22:51:00Z" w16du:dateUtc="2025-01-04T14:51:00Z">
                    <w:rPr/>
                  </w:rPrChange>
                </w:rPr>
                <w:t>20</w:t>
              </w:r>
            </w:ins>
          </w:p>
        </w:tc>
      </w:tr>
      <w:tr w:rsidR="00D000CE" w:rsidRPr="00D000CE" w14:paraId="60D91EA4" w14:textId="77777777" w:rsidTr="00D000CE">
        <w:trPr>
          <w:jc w:val="center"/>
          <w:ins w:id="38457" w:author="瑋婷 徐" w:date="2025-01-04T21:52: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0A0AC" w14:textId="77777777" w:rsidR="00832762" w:rsidRPr="00D000CE" w:rsidRDefault="00832762">
            <w:pPr>
              <w:spacing w:after="0" w:line="360" w:lineRule="auto"/>
              <w:jc w:val="center"/>
              <w:rPr>
                <w:ins w:id="38458" w:author="瑋婷 徐" w:date="2025-01-04T21:52:00Z" w16du:dateUtc="2025-01-04T13:52:00Z"/>
                <w:rFonts w:ascii="Times New Roman" w:hAnsi="Times New Roman" w:cs="Times New Roman"/>
                <w:sz w:val="24"/>
                <w:rPrChange w:id="38459" w:author="瑋婷 徐" w:date="2025-01-04T22:51:00Z" w16du:dateUtc="2025-01-04T14:51:00Z">
                  <w:rPr>
                    <w:ins w:id="38460" w:author="瑋婷 徐" w:date="2025-01-04T21:52:00Z" w16du:dateUtc="2025-01-04T13:52:00Z"/>
                  </w:rPr>
                </w:rPrChange>
              </w:rPr>
              <w:pPrChange w:id="38461" w:author="瑋婷 徐" w:date="2025-01-04T21:53:00Z" w16du:dateUtc="2025-01-04T13:53:00Z">
                <w:pPr>
                  <w:spacing w:after="0"/>
                </w:pPr>
              </w:pPrChange>
            </w:pPr>
            <w:ins w:id="38462" w:author="瑋婷 徐" w:date="2025-01-04T21:52:00Z" w16du:dateUtc="2025-01-04T13:52:00Z">
              <w:r w:rsidRPr="00D000CE">
                <w:rPr>
                  <w:rFonts w:ascii="Times New Roman" w:hAnsi="Times New Roman" w:cs="Times New Roman"/>
                  <w:sz w:val="24"/>
                  <w:rPrChange w:id="38463" w:author="瑋婷 徐" w:date="2025-01-04T22:51:00Z" w16du:dateUtc="2025-01-04T14:51:00Z">
                    <w:rPr/>
                  </w:rPrChange>
                </w:rPr>
                <w:t>翠鳥</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82E8B" w14:textId="77777777" w:rsidR="00832762" w:rsidRPr="00D000CE" w:rsidRDefault="00832762">
            <w:pPr>
              <w:spacing w:after="0" w:line="360" w:lineRule="auto"/>
              <w:jc w:val="center"/>
              <w:rPr>
                <w:ins w:id="38464" w:author="瑋婷 徐" w:date="2025-01-04T21:52:00Z" w16du:dateUtc="2025-01-04T13:52:00Z"/>
                <w:rFonts w:ascii="Times New Roman" w:hAnsi="Times New Roman" w:cs="Times New Roman"/>
                <w:sz w:val="24"/>
                <w:rPrChange w:id="38465" w:author="瑋婷 徐" w:date="2025-01-04T22:51:00Z" w16du:dateUtc="2025-01-04T14:51:00Z">
                  <w:rPr>
                    <w:ins w:id="38466" w:author="瑋婷 徐" w:date="2025-01-04T21:52:00Z" w16du:dateUtc="2025-01-04T13:52:00Z"/>
                  </w:rPr>
                </w:rPrChange>
              </w:rPr>
              <w:pPrChange w:id="38467" w:author="瑋婷 徐" w:date="2025-01-04T21:53:00Z" w16du:dateUtc="2025-01-04T13:53:00Z">
                <w:pPr>
                  <w:spacing w:after="0"/>
                </w:pPr>
              </w:pPrChange>
            </w:pPr>
            <w:ins w:id="38468" w:author="瑋婷 徐" w:date="2025-01-04T21:52:00Z" w16du:dateUtc="2025-01-04T13:52:00Z">
              <w:r w:rsidRPr="00D000CE">
                <w:rPr>
                  <w:rFonts w:ascii="Times New Roman" w:hAnsi="Times New Roman" w:cs="Times New Roman"/>
                  <w:sz w:val="24"/>
                  <w:rPrChange w:id="38469" w:author="瑋婷 徐" w:date="2025-01-04T22:51:00Z" w16du:dateUtc="2025-01-04T14:51:00Z">
                    <w:rPr/>
                  </w:rPrChange>
                </w:rPr>
                <w:t>4</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E57C0" w14:textId="77777777" w:rsidR="00832762" w:rsidRPr="00D000CE" w:rsidRDefault="00832762">
            <w:pPr>
              <w:spacing w:after="0" w:line="360" w:lineRule="auto"/>
              <w:jc w:val="center"/>
              <w:rPr>
                <w:ins w:id="38470" w:author="瑋婷 徐" w:date="2025-01-04T21:52:00Z" w16du:dateUtc="2025-01-04T13:52:00Z"/>
                <w:rFonts w:ascii="Times New Roman" w:hAnsi="Times New Roman" w:cs="Times New Roman"/>
                <w:sz w:val="24"/>
                <w:rPrChange w:id="38471" w:author="瑋婷 徐" w:date="2025-01-04T22:51:00Z" w16du:dateUtc="2025-01-04T14:51:00Z">
                  <w:rPr>
                    <w:ins w:id="38472" w:author="瑋婷 徐" w:date="2025-01-04T21:52:00Z" w16du:dateUtc="2025-01-04T13:52:00Z"/>
                  </w:rPr>
                </w:rPrChange>
              </w:rPr>
              <w:pPrChange w:id="38473" w:author="瑋婷 徐" w:date="2025-01-04T21:53:00Z" w16du:dateUtc="2025-01-04T13:53:00Z">
                <w:pPr>
                  <w:spacing w:after="0"/>
                </w:pPr>
              </w:pPrChange>
            </w:pPr>
            <w:ins w:id="38474" w:author="瑋婷 徐" w:date="2025-01-04T21:52:00Z" w16du:dateUtc="2025-01-04T13:52:00Z">
              <w:r w:rsidRPr="00D000CE">
                <w:rPr>
                  <w:rFonts w:ascii="Times New Roman" w:hAnsi="Times New Roman" w:cs="Times New Roman"/>
                  <w:sz w:val="24"/>
                  <w:rPrChange w:id="38475" w:author="瑋婷 徐" w:date="2025-01-04T22:51:00Z" w16du:dateUtc="2025-01-04T14:51:00Z">
                    <w:rPr/>
                  </w:rPrChange>
                </w:rPr>
                <w:t>30</w:t>
              </w:r>
            </w:ins>
          </w:p>
        </w:tc>
      </w:tr>
      <w:tr w:rsidR="00D000CE" w:rsidRPr="00D000CE" w14:paraId="0FDB82D9" w14:textId="77777777" w:rsidTr="00D000CE">
        <w:trPr>
          <w:jc w:val="center"/>
          <w:ins w:id="38476" w:author="瑋婷 徐" w:date="2025-01-04T21:52: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954C5" w14:textId="77777777" w:rsidR="00832762" w:rsidRPr="00D000CE" w:rsidRDefault="00832762">
            <w:pPr>
              <w:spacing w:after="0" w:line="360" w:lineRule="auto"/>
              <w:jc w:val="center"/>
              <w:rPr>
                <w:ins w:id="38477" w:author="瑋婷 徐" w:date="2025-01-04T21:52:00Z" w16du:dateUtc="2025-01-04T13:52:00Z"/>
                <w:rFonts w:ascii="Times New Roman" w:hAnsi="Times New Roman" w:cs="Times New Roman"/>
                <w:sz w:val="24"/>
                <w:rPrChange w:id="38478" w:author="瑋婷 徐" w:date="2025-01-04T22:51:00Z" w16du:dateUtc="2025-01-04T14:51:00Z">
                  <w:rPr>
                    <w:ins w:id="38479" w:author="瑋婷 徐" w:date="2025-01-04T21:52:00Z" w16du:dateUtc="2025-01-04T13:52:00Z"/>
                  </w:rPr>
                </w:rPrChange>
              </w:rPr>
              <w:pPrChange w:id="38480" w:author="瑋婷 徐" w:date="2025-01-04T21:53:00Z" w16du:dateUtc="2025-01-04T13:53:00Z">
                <w:pPr>
                  <w:spacing w:after="0"/>
                </w:pPr>
              </w:pPrChange>
            </w:pPr>
            <w:ins w:id="38481" w:author="瑋婷 徐" w:date="2025-01-04T21:52:00Z" w16du:dateUtc="2025-01-04T13:52:00Z">
              <w:r w:rsidRPr="00D000CE">
                <w:rPr>
                  <w:rFonts w:ascii="Times New Roman" w:hAnsi="Times New Roman" w:cs="Times New Roman"/>
                  <w:sz w:val="24"/>
                  <w:rPrChange w:id="38482" w:author="瑋婷 徐" w:date="2025-01-04T22:51:00Z" w16du:dateUtc="2025-01-04T14:51:00Z">
                    <w:rPr/>
                  </w:rPrChange>
                </w:rPr>
                <w:t>五色鳥</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61857" w14:textId="77777777" w:rsidR="00832762" w:rsidRPr="00D000CE" w:rsidRDefault="00832762">
            <w:pPr>
              <w:spacing w:after="0" w:line="360" w:lineRule="auto"/>
              <w:jc w:val="center"/>
              <w:rPr>
                <w:ins w:id="38483" w:author="瑋婷 徐" w:date="2025-01-04T21:52:00Z" w16du:dateUtc="2025-01-04T13:52:00Z"/>
                <w:rFonts w:ascii="Times New Roman" w:hAnsi="Times New Roman" w:cs="Times New Roman"/>
                <w:sz w:val="24"/>
                <w:rPrChange w:id="38484" w:author="瑋婷 徐" w:date="2025-01-04T22:51:00Z" w16du:dateUtc="2025-01-04T14:51:00Z">
                  <w:rPr>
                    <w:ins w:id="38485" w:author="瑋婷 徐" w:date="2025-01-04T21:52:00Z" w16du:dateUtc="2025-01-04T13:52:00Z"/>
                  </w:rPr>
                </w:rPrChange>
              </w:rPr>
              <w:pPrChange w:id="38486" w:author="瑋婷 徐" w:date="2025-01-04T21:53:00Z" w16du:dateUtc="2025-01-04T13:53:00Z">
                <w:pPr>
                  <w:spacing w:after="0"/>
                </w:pPr>
              </w:pPrChange>
            </w:pPr>
            <w:ins w:id="38487" w:author="瑋婷 徐" w:date="2025-01-04T21:52:00Z" w16du:dateUtc="2025-01-04T13:52:00Z">
              <w:r w:rsidRPr="00D000CE">
                <w:rPr>
                  <w:rFonts w:ascii="Times New Roman" w:hAnsi="Times New Roman" w:cs="Times New Roman"/>
                  <w:sz w:val="24"/>
                  <w:rPrChange w:id="38488" w:author="瑋婷 徐" w:date="2025-01-04T22:51:00Z" w16du:dateUtc="2025-01-04T14:51:00Z">
                    <w:rPr/>
                  </w:rPrChange>
                </w:rPr>
                <w:t>49</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09AB2" w14:textId="77777777" w:rsidR="00832762" w:rsidRPr="00D000CE" w:rsidRDefault="00832762">
            <w:pPr>
              <w:spacing w:after="0" w:line="360" w:lineRule="auto"/>
              <w:jc w:val="center"/>
              <w:rPr>
                <w:ins w:id="38489" w:author="瑋婷 徐" w:date="2025-01-04T21:52:00Z" w16du:dateUtc="2025-01-04T13:52:00Z"/>
                <w:rFonts w:ascii="Times New Roman" w:hAnsi="Times New Roman" w:cs="Times New Roman"/>
                <w:sz w:val="24"/>
                <w:rPrChange w:id="38490" w:author="瑋婷 徐" w:date="2025-01-04T22:51:00Z" w16du:dateUtc="2025-01-04T14:51:00Z">
                  <w:rPr>
                    <w:ins w:id="38491" w:author="瑋婷 徐" w:date="2025-01-04T21:52:00Z" w16du:dateUtc="2025-01-04T13:52:00Z"/>
                  </w:rPr>
                </w:rPrChange>
              </w:rPr>
              <w:pPrChange w:id="38492" w:author="瑋婷 徐" w:date="2025-01-04T21:53:00Z" w16du:dateUtc="2025-01-04T13:53:00Z">
                <w:pPr>
                  <w:spacing w:after="0"/>
                </w:pPr>
              </w:pPrChange>
            </w:pPr>
            <w:ins w:id="38493" w:author="瑋婷 徐" w:date="2025-01-04T21:52:00Z" w16du:dateUtc="2025-01-04T13:52:00Z">
              <w:r w:rsidRPr="00D000CE">
                <w:rPr>
                  <w:rFonts w:ascii="Times New Roman" w:hAnsi="Times New Roman" w:cs="Times New Roman"/>
                  <w:sz w:val="24"/>
                  <w:rPrChange w:id="38494" w:author="瑋婷 徐" w:date="2025-01-04T22:51:00Z" w16du:dateUtc="2025-01-04T14:51:00Z">
                    <w:rPr/>
                  </w:rPrChange>
                </w:rPr>
                <w:t>80</w:t>
              </w:r>
            </w:ins>
          </w:p>
        </w:tc>
      </w:tr>
      <w:tr w:rsidR="00D000CE" w:rsidRPr="00D000CE" w14:paraId="4DAB825C" w14:textId="77777777" w:rsidTr="00D000CE">
        <w:trPr>
          <w:jc w:val="center"/>
          <w:ins w:id="38495" w:author="瑋婷 徐" w:date="2025-01-04T21:52: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76CAF" w14:textId="77777777" w:rsidR="00832762" w:rsidRPr="00D000CE" w:rsidRDefault="00832762">
            <w:pPr>
              <w:spacing w:after="0" w:line="360" w:lineRule="auto"/>
              <w:jc w:val="center"/>
              <w:rPr>
                <w:ins w:id="38496" w:author="瑋婷 徐" w:date="2025-01-04T21:52:00Z" w16du:dateUtc="2025-01-04T13:52:00Z"/>
                <w:rFonts w:ascii="Times New Roman" w:hAnsi="Times New Roman" w:cs="Times New Roman"/>
                <w:sz w:val="24"/>
                <w:rPrChange w:id="38497" w:author="瑋婷 徐" w:date="2025-01-04T22:51:00Z" w16du:dateUtc="2025-01-04T14:51:00Z">
                  <w:rPr>
                    <w:ins w:id="38498" w:author="瑋婷 徐" w:date="2025-01-04T21:52:00Z" w16du:dateUtc="2025-01-04T13:52:00Z"/>
                  </w:rPr>
                </w:rPrChange>
              </w:rPr>
              <w:pPrChange w:id="38499" w:author="瑋婷 徐" w:date="2025-01-04T21:53:00Z" w16du:dateUtc="2025-01-04T13:53:00Z">
                <w:pPr>
                  <w:spacing w:after="0"/>
                </w:pPr>
              </w:pPrChange>
            </w:pPr>
            <w:ins w:id="38500" w:author="瑋婷 徐" w:date="2025-01-04T21:52:00Z" w16du:dateUtc="2025-01-04T13:52:00Z">
              <w:r w:rsidRPr="00D000CE">
                <w:rPr>
                  <w:rFonts w:ascii="Times New Roman" w:hAnsi="Times New Roman" w:cs="Times New Roman"/>
                  <w:sz w:val="24"/>
                  <w:rPrChange w:id="38501" w:author="瑋婷 徐" w:date="2025-01-04T22:51:00Z" w16du:dateUtc="2025-01-04T14:51:00Z">
                    <w:rPr/>
                  </w:rPrChange>
                </w:rPr>
                <w:t>小啄木</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48FCE" w14:textId="77777777" w:rsidR="00832762" w:rsidRPr="00D000CE" w:rsidRDefault="00832762">
            <w:pPr>
              <w:spacing w:after="0" w:line="360" w:lineRule="auto"/>
              <w:jc w:val="center"/>
              <w:rPr>
                <w:ins w:id="38502" w:author="瑋婷 徐" w:date="2025-01-04T21:52:00Z" w16du:dateUtc="2025-01-04T13:52:00Z"/>
                <w:rFonts w:ascii="Times New Roman" w:hAnsi="Times New Roman" w:cs="Times New Roman"/>
                <w:sz w:val="24"/>
                <w:rPrChange w:id="38503" w:author="瑋婷 徐" w:date="2025-01-04T22:51:00Z" w16du:dateUtc="2025-01-04T14:51:00Z">
                  <w:rPr>
                    <w:ins w:id="38504" w:author="瑋婷 徐" w:date="2025-01-04T21:52:00Z" w16du:dateUtc="2025-01-04T13:52:00Z"/>
                  </w:rPr>
                </w:rPrChange>
              </w:rPr>
              <w:pPrChange w:id="38505" w:author="瑋婷 徐" w:date="2025-01-04T21:53:00Z" w16du:dateUtc="2025-01-04T13:53:00Z">
                <w:pPr>
                  <w:spacing w:after="0"/>
                </w:pPr>
              </w:pPrChange>
            </w:pPr>
            <w:ins w:id="38506" w:author="瑋婷 徐" w:date="2025-01-04T21:52:00Z" w16du:dateUtc="2025-01-04T13:52:00Z">
              <w:r w:rsidRPr="00D000CE">
                <w:rPr>
                  <w:rFonts w:ascii="Times New Roman" w:hAnsi="Times New Roman" w:cs="Times New Roman"/>
                  <w:sz w:val="24"/>
                  <w:rPrChange w:id="38507" w:author="瑋婷 徐" w:date="2025-01-04T22:51:00Z" w16du:dateUtc="2025-01-04T14:51:00Z">
                    <w:rPr/>
                  </w:rPrChange>
                </w:rPr>
                <w:t>2</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DBB69" w14:textId="77777777" w:rsidR="00832762" w:rsidRPr="00D000CE" w:rsidRDefault="00832762">
            <w:pPr>
              <w:spacing w:after="0" w:line="360" w:lineRule="auto"/>
              <w:jc w:val="center"/>
              <w:rPr>
                <w:ins w:id="38508" w:author="瑋婷 徐" w:date="2025-01-04T21:52:00Z" w16du:dateUtc="2025-01-04T13:52:00Z"/>
                <w:rFonts w:ascii="Times New Roman" w:hAnsi="Times New Roman" w:cs="Times New Roman"/>
                <w:sz w:val="24"/>
                <w:rPrChange w:id="38509" w:author="瑋婷 徐" w:date="2025-01-04T22:51:00Z" w16du:dateUtc="2025-01-04T14:51:00Z">
                  <w:rPr>
                    <w:ins w:id="38510" w:author="瑋婷 徐" w:date="2025-01-04T21:52:00Z" w16du:dateUtc="2025-01-04T13:52:00Z"/>
                  </w:rPr>
                </w:rPrChange>
              </w:rPr>
              <w:pPrChange w:id="38511" w:author="瑋婷 徐" w:date="2025-01-04T21:53:00Z" w16du:dateUtc="2025-01-04T13:53:00Z">
                <w:pPr>
                  <w:spacing w:after="0"/>
                </w:pPr>
              </w:pPrChange>
            </w:pPr>
            <w:ins w:id="38512" w:author="瑋婷 徐" w:date="2025-01-04T21:52:00Z" w16du:dateUtc="2025-01-04T13:52:00Z">
              <w:r w:rsidRPr="00D000CE">
                <w:rPr>
                  <w:rFonts w:ascii="Times New Roman" w:hAnsi="Times New Roman" w:cs="Times New Roman"/>
                  <w:sz w:val="24"/>
                  <w:rPrChange w:id="38513" w:author="瑋婷 徐" w:date="2025-01-04T22:51:00Z" w16du:dateUtc="2025-01-04T14:51:00Z">
                    <w:rPr/>
                  </w:rPrChange>
                </w:rPr>
                <w:t>30</w:t>
              </w:r>
            </w:ins>
          </w:p>
        </w:tc>
      </w:tr>
      <w:tr w:rsidR="00D000CE" w:rsidRPr="00D000CE" w14:paraId="3427F7BF" w14:textId="77777777" w:rsidTr="00D000CE">
        <w:trPr>
          <w:jc w:val="center"/>
          <w:ins w:id="38514" w:author="瑋婷 徐" w:date="2025-01-04T21:52: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4EDBF" w14:textId="77777777" w:rsidR="00832762" w:rsidRPr="00D000CE" w:rsidRDefault="00832762">
            <w:pPr>
              <w:spacing w:after="0" w:line="360" w:lineRule="auto"/>
              <w:jc w:val="center"/>
              <w:rPr>
                <w:ins w:id="38515" w:author="瑋婷 徐" w:date="2025-01-04T21:52:00Z" w16du:dateUtc="2025-01-04T13:52:00Z"/>
                <w:rFonts w:ascii="Times New Roman" w:hAnsi="Times New Roman" w:cs="Times New Roman"/>
                <w:sz w:val="24"/>
                <w:rPrChange w:id="38516" w:author="瑋婷 徐" w:date="2025-01-04T22:51:00Z" w16du:dateUtc="2025-01-04T14:51:00Z">
                  <w:rPr>
                    <w:ins w:id="38517" w:author="瑋婷 徐" w:date="2025-01-04T21:52:00Z" w16du:dateUtc="2025-01-04T13:52:00Z"/>
                  </w:rPr>
                </w:rPrChange>
              </w:rPr>
              <w:pPrChange w:id="38518" w:author="瑋婷 徐" w:date="2025-01-04T21:53:00Z" w16du:dateUtc="2025-01-04T13:53:00Z">
                <w:pPr>
                  <w:spacing w:after="0"/>
                </w:pPr>
              </w:pPrChange>
            </w:pPr>
            <w:ins w:id="38519" w:author="瑋婷 徐" w:date="2025-01-04T21:52:00Z" w16du:dateUtc="2025-01-04T13:52:00Z">
              <w:r w:rsidRPr="00D000CE">
                <w:rPr>
                  <w:rFonts w:ascii="Times New Roman" w:hAnsi="Times New Roman" w:cs="Times New Roman"/>
                  <w:sz w:val="24"/>
                  <w:rPrChange w:id="38520" w:author="瑋婷 徐" w:date="2025-01-04T22:51:00Z" w16du:dateUtc="2025-01-04T14:51:00Z">
                    <w:rPr/>
                  </w:rPrChange>
                </w:rPr>
                <w:t>灰喉山椒鳥</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FD285" w14:textId="77777777" w:rsidR="00832762" w:rsidRPr="00D000CE" w:rsidRDefault="00832762">
            <w:pPr>
              <w:spacing w:after="0" w:line="360" w:lineRule="auto"/>
              <w:jc w:val="center"/>
              <w:rPr>
                <w:ins w:id="38521" w:author="瑋婷 徐" w:date="2025-01-04T21:52:00Z" w16du:dateUtc="2025-01-04T13:52:00Z"/>
                <w:rFonts w:ascii="Times New Roman" w:hAnsi="Times New Roman" w:cs="Times New Roman"/>
                <w:sz w:val="24"/>
                <w:rPrChange w:id="38522" w:author="瑋婷 徐" w:date="2025-01-04T22:51:00Z" w16du:dateUtc="2025-01-04T14:51:00Z">
                  <w:rPr>
                    <w:ins w:id="38523" w:author="瑋婷 徐" w:date="2025-01-04T21:52:00Z" w16du:dateUtc="2025-01-04T13:52:00Z"/>
                  </w:rPr>
                </w:rPrChange>
              </w:rPr>
              <w:pPrChange w:id="38524" w:author="瑋婷 徐" w:date="2025-01-04T21:53:00Z" w16du:dateUtc="2025-01-04T13:53:00Z">
                <w:pPr>
                  <w:spacing w:after="0"/>
                </w:pPr>
              </w:pPrChange>
            </w:pPr>
            <w:ins w:id="38525" w:author="瑋婷 徐" w:date="2025-01-04T21:52:00Z" w16du:dateUtc="2025-01-04T13:52:00Z">
              <w:r w:rsidRPr="00D000CE">
                <w:rPr>
                  <w:rFonts w:ascii="Times New Roman" w:hAnsi="Times New Roman" w:cs="Times New Roman"/>
                  <w:sz w:val="24"/>
                  <w:rPrChange w:id="38526" w:author="瑋婷 徐" w:date="2025-01-04T22:51:00Z" w16du:dateUtc="2025-01-04T14:51:00Z">
                    <w:rPr/>
                  </w:rPrChange>
                </w:rPr>
                <w:t>22</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C1395" w14:textId="77777777" w:rsidR="00832762" w:rsidRPr="00D000CE" w:rsidRDefault="00832762">
            <w:pPr>
              <w:spacing w:after="0" w:line="360" w:lineRule="auto"/>
              <w:jc w:val="center"/>
              <w:rPr>
                <w:ins w:id="38527" w:author="瑋婷 徐" w:date="2025-01-04T21:52:00Z" w16du:dateUtc="2025-01-04T13:52:00Z"/>
                <w:rFonts w:ascii="Times New Roman" w:hAnsi="Times New Roman" w:cs="Times New Roman"/>
                <w:sz w:val="24"/>
                <w:rPrChange w:id="38528" w:author="瑋婷 徐" w:date="2025-01-04T22:51:00Z" w16du:dateUtc="2025-01-04T14:51:00Z">
                  <w:rPr>
                    <w:ins w:id="38529" w:author="瑋婷 徐" w:date="2025-01-04T21:52:00Z" w16du:dateUtc="2025-01-04T13:52:00Z"/>
                  </w:rPr>
                </w:rPrChange>
              </w:rPr>
              <w:pPrChange w:id="38530" w:author="瑋婷 徐" w:date="2025-01-04T21:53:00Z" w16du:dateUtc="2025-01-04T13:53:00Z">
                <w:pPr>
                  <w:spacing w:after="0"/>
                </w:pPr>
              </w:pPrChange>
            </w:pPr>
            <w:ins w:id="38531" w:author="瑋婷 徐" w:date="2025-01-04T21:52:00Z" w16du:dateUtc="2025-01-04T13:52:00Z">
              <w:r w:rsidRPr="00D000CE">
                <w:rPr>
                  <w:rFonts w:ascii="Times New Roman" w:hAnsi="Times New Roman" w:cs="Times New Roman"/>
                  <w:sz w:val="24"/>
                  <w:rPrChange w:id="38532" w:author="瑋婷 徐" w:date="2025-01-04T22:51:00Z" w16du:dateUtc="2025-01-04T14:51:00Z">
                    <w:rPr/>
                  </w:rPrChange>
                </w:rPr>
                <w:t>50</w:t>
              </w:r>
            </w:ins>
          </w:p>
        </w:tc>
      </w:tr>
      <w:tr w:rsidR="00D000CE" w:rsidRPr="00D000CE" w14:paraId="5B4E286D" w14:textId="77777777" w:rsidTr="00D000CE">
        <w:trPr>
          <w:jc w:val="center"/>
          <w:ins w:id="38533" w:author="瑋婷 徐" w:date="2025-01-04T21:52: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83233" w14:textId="77777777" w:rsidR="00832762" w:rsidRPr="00D000CE" w:rsidRDefault="00832762">
            <w:pPr>
              <w:spacing w:after="0" w:line="360" w:lineRule="auto"/>
              <w:jc w:val="center"/>
              <w:rPr>
                <w:ins w:id="38534" w:author="瑋婷 徐" w:date="2025-01-04T21:52:00Z" w16du:dateUtc="2025-01-04T13:52:00Z"/>
                <w:rFonts w:ascii="Times New Roman" w:hAnsi="Times New Roman" w:cs="Times New Roman"/>
                <w:sz w:val="24"/>
                <w:rPrChange w:id="38535" w:author="瑋婷 徐" w:date="2025-01-04T22:51:00Z" w16du:dateUtc="2025-01-04T14:51:00Z">
                  <w:rPr>
                    <w:ins w:id="38536" w:author="瑋婷 徐" w:date="2025-01-04T21:52:00Z" w16du:dateUtc="2025-01-04T13:52:00Z"/>
                  </w:rPr>
                </w:rPrChange>
              </w:rPr>
              <w:pPrChange w:id="38537" w:author="瑋婷 徐" w:date="2025-01-04T21:53:00Z" w16du:dateUtc="2025-01-04T13:53:00Z">
                <w:pPr>
                  <w:spacing w:after="0"/>
                </w:pPr>
              </w:pPrChange>
            </w:pPr>
            <w:ins w:id="38538" w:author="瑋婷 徐" w:date="2025-01-04T21:52:00Z" w16du:dateUtc="2025-01-04T13:52:00Z">
              <w:r w:rsidRPr="00D000CE">
                <w:rPr>
                  <w:rFonts w:ascii="Times New Roman" w:hAnsi="Times New Roman" w:cs="Times New Roman"/>
                  <w:sz w:val="24"/>
                  <w:rPrChange w:id="38539" w:author="瑋婷 徐" w:date="2025-01-04T22:51:00Z" w16du:dateUtc="2025-01-04T14:51:00Z">
                    <w:rPr/>
                  </w:rPrChange>
                </w:rPr>
                <w:t>綠畫眉</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7FB22" w14:textId="77777777" w:rsidR="00832762" w:rsidRPr="00D000CE" w:rsidRDefault="00832762">
            <w:pPr>
              <w:spacing w:after="0" w:line="360" w:lineRule="auto"/>
              <w:jc w:val="center"/>
              <w:rPr>
                <w:ins w:id="38540" w:author="瑋婷 徐" w:date="2025-01-04T21:52:00Z" w16du:dateUtc="2025-01-04T13:52:00Z"/>
                <w:rFonts w:ascii="Times New Roman" w:hAnsi="Times New Roman" w:cs="Times New Roman"/>
                <w:sz w:val="24"/>
                <w:rPrChange w:id="38541" w:author="瑋婷 徐" w:date="2025-01-04T22:51:00Z" w16du:dateUtc="2025-01-04T14:51:00Z">
                  <w:rPr>
                    <w:ins w:id="38542" w:author="瑋婷 徐" w:date="2025-01-04T21:52:00Z" w16du:dateUtc="2025-01-04T13:52:00Z"/>
                  </w:rPr>
                </w:rPrChange>
              </w:rPr>
              <w:pPrChange w:id="38543" w:author="瑋婷 徐" w:date="2025-01-04T21:53:00Z" w16du:dateUtc="2025-01-04T13:53:00Z">
                <w:pPr>
                  <w:spacing w:after="0"/>
                </w:pPr>
              </w:pPrChange>
            </w:pPr>
            <w:ins w:id="38544" w:author="瑋婷 徐" w:date="2025-01-04T21:52:00Z" w16du:dateUtc="2025-01-04T13:52:00Z">
              <w:r w:rsidRPr="00D000CE">
                <w:rPr>
                  <w:rFonts w:ascii="Times New Roman" w:hAnsi="Times New Roman" w:cs="Times New Roman"/>
                  <w:sz w:val="24"/>
                  <w:rPrChange w:id="38545" w:author="瑋婷 徐" w:date="2025-01-04T22:51:00Z" w16du:dateUtc="2025-01-04T14:51:00Z">
                    <w:rPr/>
                  </w:rPrChange>
                </w:rPr>
                <w:t>17</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9FAF9" w14:textId="77777777" w:rsidR="00832762" w:rsidRPr="00D000CE" w:rsidRDefault="00832762">
            <w:pPr>
              <w:spacing w:after="0" w:line="360" w:lineRule="auto"/>
              <w:jc w:val="center"/>
              <w:rPr>
                <w:ins w:id="38546" w:author="瑋婷 徐" w:date="2025-01-04T21:52:00Z" w16du:dateUtc="2025-01-04T13:52:00Z"/>
                <w:rFonts w:ascii="Times New Roman" w:hAnsi="Times New Roman" w:cs="Times New Roman"/>
                <w:sz w:val="24"/>
                <w:rPrChange w:id="38547" w:author="瑋婷 徐" w:date="2025-01-04T22:51:00Z" w16du:dateUtc="2025-01-04T14:51:00Z">
                  <w:rPr>
                    <w:ins w:id="38548" w:author="瑋婷 徐" w:date="2025-01-04T21:52:00Z" w16du:dateUtc="2025-01-04T13:52:00Z"/>
                  </w:rPr>
                </w:rPrChange>
              </w:rPr>
              <w:pPrChange w:id="38549" w:author="瑋婷 徐" w:date="2025-01-04T21:53:00Z" w16du:dateUtc="2025-01-04T13:53:00Z">
                <w:pPr>
                  <w:spacing w:after="0"/>
                </w:pPr>
              </w:pPrChange>
            </w:pPr>
            <w:ins w:id="38550" w:author="瑋婷 徐" w:date="2025-01-04T21:52:00Z" w16du:dateUtc="2025-01-04T13:52:00Z">
              <w:r w:rsidRPr="00D000CE">
                <w:rPr>
                  <w:rFonts w:ascii="Times New Roman" w:hAnsi="Times New Roman" w:cs="Times New Roman"/>
                  <w:sz w:val="24"/>
                  <w:rPrChange w:id="38551" w:author="瑋婷 徐" w:date="2025-01-04T22:51:00Z" w16du:dateUtc="2025-01-04T14:51:00Z">
                    <w:rPr/>
                  </w:rPrChange>
                </w:rPr>
                <w:t>50</w:t>
              </w:r>
            </w:ins>
          </w:p>
        </w:tc>
      </w:tr>
      <w:tr w:rsidR="00D000CE" w:rsidRPr="00D000CE" w14:paraId="45A886A5" w14:textId="77777777" w:rsidTr="00D000CE">
        <w:trPr>
          <w:jc w:val="center"/>
          <w:ins w:id="38552" w:author="瑋婷 徐" w:date="2025-01-04T21:52: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1D51B" w14:textId="77777777" w:rsidR="00832762" w:rsidRPr="00D000CE" w:rsidRDefault="00832762">
            <w:pPr>
              <w:spacing w:after="0" w:line="360" w:lineRule="auto"/>
              <w:jc w:val="center"/>
              <w:rPr>
                <w:ins w:id="38553" w:author="瑋婷 徐" w:date="2025-01-04T21:52:00Z" w16du:dateUtc="2025-01-04T13:52:00Z"/>
                <w:rFonts w:ascii="Times New Roman" w:hAnsi="Times New Roman" w:cs="Times New Roman"/>
                <w:sz w:val="24"/>
                <w:rPrChange w:id="38554" w:author="瑋婷 徐" w:date="2025-01-04T22:51:00Z" w16du:dateUtc="2025-01-04T14:51:00Z">
                  <w:rPr>
                    <w:ins w:id="38555" w:author="瑋婷 徐" w:date="2025-01-04T21:52:00Z" w16du:dateUtc="2025-01-04T13:52:00Z"/>
                  </w:rPr>
                </w:rPrChange>
              </w:rPr>
              <w:pPrChange w:id="38556" w:author="瑋婷 徐" w:date="2025-01-04T21:53:00Z" w16du:dateUtc="2025-01-04T13:53:00Z">
                <w:pPr>
                  <w:spacing w:after="0"/>
                </w:pPr>
              </w:pPrChange>
            </w:pPr>
            <w:ins w:id="38557" w:author="瑋婷 徐" w:date="2025-01-04T21:52:00Z" w16du:dateUtc="2025-01-04T13:52:00Z">
              <w:r w:rsidRPr="00D000CE">
                <w:rPr>
                  <w:rFonts w:ascii="Times New Roman" w:hAnsi="Times New Roman" w:cs="Times New Roman"/>
                  <w:sz w:val="24"/>
                  <w:rPrChange w:id="38558" w:author="瑋婷 徐" w:date="2025-01-04T22:51:00Z" w16du:dateUtc="2025-01-04T14:51:00Z">
                    <w:rPr/>
                  </w:rPrChange>
                </w:rPr>
                <w:t>朱鸝</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16116" w14:textId="77777777" w:rsidR="00832762" w:rsidRPr="00D000CE" w:rsidRDefault="00832762">
            <w:pPr>
              <w:spacing w:after="0" w:line="360" w:lineRule="auto"/>
              <w:jc w:val="center"/>
              <w:rPr>
                <w:ins w:id="38559" w:author="瑋婷 徐" w:date="2025-01-04T21:52:00Z" w16du:dateUtc="2025-01-04T13:52:00Z"/>
                <w:rFonts w:ascii="Times New Roman" w:hAnsi="Times New Roman" w:cs="Times New Roman"/>
                <w:sz w:val="24"/>
                <w:rPrChange w:id="38560" w:author="瑋婷 徐" w:date="2025-01-04T22:51:00Z" w16du:dateUtc="2025-01-04T14:51:00Z">
                  <w:rPr>
                    <w:ins w:id="38561" w:author="瑋婷 徐" w:date="2025-01-04T21:52:00Z" w16du:dateUtc="2025-01-04T13:52:00Z"/>
                  </w:rPr>
                </w:rPrChange>
              </w:rPr>
              <w:pPrChange w:id="38562" w:author="瑋婷 徐" w:date="2025-01-04T21:53:00Z" w16du:dateUtc="2025-01-04T13:53:00Z">
                <w:pPr>
                  <w:spacing w:after="0"/>
                </w:pPr>
              </w:pPrChange>
            </w:pPr>
            <w:ins w:id="38563" w:author="瑋婷 徐" w:date="2025-01-04T21:52:00Z" w16du:dateUtc="2025-01-04T13:52:00Z">
              <w:r w:rsidRPr="00D000CE">
                <w:rPr>
                  <w:rFonts w:ascii="Times New Roman" w:hAnsi="Times New Roman" w:cs="Times New Roman"/>
                  <w:sz w:val="24"/>
                  <w:rPrChange w:id="38564" w:author="瑋婷 徐" w:date="2025-01-04T22:51:00Z" w16du:dateUtc="2025-01-04T14:51:00Z">
                    <w:rPr/>
                  </w:rPrChange>
                </w:rPr>
                <w:t>4</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64743" w14:textId="77777777" w:rsidR="00832762" w:rsidRPr="00D000CE" w:rsidRDefault="00832762">
            <w:pPr>
              <w:spacing w:after="0" w:line="360" w:lineRule="auto"/>
              <w:jc w:val="center"/>
              <w:rPr>
                <w:ins w:id="38565" w:author="瑋婷 徐" w:date="2025-01-04T21:52:00Z" w16du:dateUtc="2025-01-04T13:52:00Z"/>
                <w:rFonts w:ascii="Times New Roman" w:hAnsi="Times New Roman" w:cs="Times New Roman"/>
                <w:sz w:val="24"/>
                <w:rPrChange w:id="38566" w:author="瑋婷 徐" w:date="2025-01-04T22:51:00Z" w16du:dateUtc="2025-01-04T14:51:00Z">
                  <w:rPr>
                    <w:ins w:id="38567" w:author="瑋婷 徐" w:date="2025-01-04T21:52:00Z" w16du:dateUtc="2025-01-04T13:52:00Z"/>
                  </w:rPr>
                </w:rPrChange>
              </w:rPr>
              <w:pPrChange w:id="38568" w:author="瑋婷 徐" w:date="2025-01-04T21:53:00Z" w16du:dateUtc="2025-01-04T13:53:00Z">
                <w:pPr>
                  <w:spacing w:after="0"/>
                </w:pPr>
              </w:pPrChange>
            </w:pPr>
            <w:ins w:id="38569" w:author="瑋婷 徐" w:date="2025-01-04T21:52:00Z" w16du:dateUtc="2025-01-04T13:52:00Z">
              <w:r w:rsidRPr="00D000CE">
                <w:rPr>
                  <w:rFonts w:ascii="Times New Roman" w:hAnsi="Times New Roman" w:cs="Times New Roman"/>
                  <w:sz w:val="24"/>
                  <w:rPrChange w:id="38570" w:author="瑋婷 徐" w:date="2025-01-04T22:51:00Z" w16du:dateUtc="2025-01-04T14:51:00Z">
                    <w:rPr/>
                  </w:rPrChange>
                </w:rPr>
                <w:t>20</w:t>
              </w:r>
            </w:ins>
          </w:p>
        </w:tc>
      </w:tr>
      <w:tr w:rsidR="00D000CE" w:rsidRPr="00D000CE" w14:paraId="17AD702E" w14:textId="77777777" w:rsidTr="00D000CE">
        <w:trPr>
          <w:jc w:val="center"/>
          <w:ins w:id="38571" w:author="瑋婷 徐" w:date="2025-01-04T21:52: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22F58" w14:textId="77777777" w:rsidR="00832762" w:rsidRPr="00D000CE" w:rsidRDefault="00832762">
            <w:pPr>
              <w:spacing w:after="0" w:line="360" w:lineRule="auto"/>
              <w:jc w:val="center"/>
              <w:rPr>
                <w:ins w:id="38572" w:author="瑋婷 徐" w:date="2025-01-04T21:52:00Z" w16du:dateUtc="2025-01-04T13:52:00Z"/>
                <w:rFonts w:ascii="Times New Roman" w:hAnsi="Times New Roman" w:cs="Times New Roman"/>
                <w:sz w:val="24"/>
                <w:rPrChange w:id="38573" w:author="瑋婷 徐" w:date="2025-01-04T22:51:00Z" w16du:dateUtc="2025-01-04T14:51:00Z">
                  <w:rPr>
                    <w:ins w:id="38574" w:author="瑋婷 徐" w:date="2025-01-04T21:52:00Z" w16du:dateUtc="2025-01-04T13:52:00Z"/>
                  </w:rPr>
                </w:rPrChange>
              </w:rPr>
              <w:pPrChange w:id="38575" w:author="瑋婷 徐" w:date="2025-01-04T21:53:00Z" w16du:dateUtc="2025-01-04T13:53:00Z">
                <w:pPr>
                  <w:spacing w:after="0"/>
                </w:pPr>
              </w:pPrChange>
            </w:pPr>
            <w:ins w:id="38576" w:author="瑋婷 徐" w:date="2025-01-04T21:52:00Z" w16du:dateUtc="2025-01-04T13:52:00Z">
              <w:r w:rsidRPr="00D000CE">
                <w:rPr>
                  <w:rFonts w:ascii="Times New Roman" w:hAnsi="Times New Roman" w:cs="Times New Roman"/>
                  <w:sz w:val="24"/>
                  <w:rPrChange w:id="38577" w:author="瑋婷 徐" w:date="2025-01-04T22:51:00Z" w16du:dateUtc="2025-01-04T14:51:00Z">
                    <w:rPr/>
                  </w:rPrChange>
                </w:rPr>
                <w:t>大卷尾</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FB2A1" w14:textId="77777777" w:rsidR="00832762" w:rsidRPr="00D000CE" w:rsidRDefault="00832762">
            <w:pPr>
              <w:spacing w:after="0" w:line="360" w:lineRule="auto"/>
              <w:jc w:val="center"/>
              <w:rPr>
                <w:ins w:id="38578" w:author="瑋婷 徐" w:date="2025-01-04T21:52:00Z" w16du:dateUtc="2025-01-04T13:52:00Z"/>
                <w:rFonts w:ascii="Times New Roman" w:hAnsi="Times New Roman" w:cs="Times New Roman"/>
                <w:sz w:val="24"/>
                <w:rPrChange w:id="38579" w:author="瑋婷 徐" w:date="2025-01-04T22:51:00Z" w16du:dateUtc="2025-01-04T14:51:00Z">
                  <w:rPr>
                    <w:ins w:id="38580" w:author="瑋婷 徐" w:date="2025-01-04T21:52:00Z" w16du:dateUtc="2025-01-04T13:52:00Z"/>
                  </w:rPr>
                </w:rPrChange>
              </w:rPr>
              <w:pPrChange w:id="38581" w:author="瑋婷 徐" w:date="2025-01-04T21:53:00Z" w16du:dateUtc="2025-01-04T13:53:00Z">
                <w:pPr>
                  <w:spacing w:after="0"/>
                </w:pPr>
              </w:pPrChange>
            </w:pPr>
            <w:ins w:id="38582" w:author="瑋婷 徐" w:date="2025-01-04T21:52:00Z" w16du:dateUtc="2025-01-04T13:52:00Z">
              <w:r w:rsidRPr="00D000CE">
                <w:rPr>
                  <w:rFonts w:ascii="Times New Roman" w:hAnsi="Times New Roman" w:cs="Times New Roman"/>
                  <w:sz w:val="24"/>
                  <w:rPrChange w:id="38583" w:author="瑋婷 徐" w:date="2025-01-04T22:51:00Z" w16du:dateUtc="2025-01-04T14:51:00Z">
                    <w:rPr/>
                  </w:rPrChange>
                </w:rPr>
                <w:t>8</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48634" w14:textId="77777777" w:rsidR="00832762" w:rsidRPr="00D000CE" w:rsidRDefault="00832762">
            <w:pPr>
              <w:spacing w:after="0" w:line="360" w:lineRule="auto"/>
              <w:jc w:val="center"/>
              <w:rPr>
                <w:ins w:id="38584" w:author="瑋婷 徐" w:date="2025-01-04T21:52:00Z" w16du:dateUtc="2025-01-04T13:52:00Z"/>
                <w:rFonts w:ascii="Times New Roman" w:hAnsi="Times New Roman" w:cs="Times New Roman"/>
                <w:sz w:val="24"/>
                <w:rPrChange w:id="38585" w:author="瑋婷 徐" w:date="2025-01-04T22:51:00Z" w16du:dateUtc="2025-01-04T14:51:00Z">
                  <w:rPr>
                    <w:ins w:id="38586" w:author="瑋婷 徐" w:date="2025-01-04T21:52:00Z" w16du:dateUtc="2025-01-04T13:52:00Z"/>
                  </w:rPr>
                </w:rPrChange>
              </w:rPr>
              <w:pPrChange w:id="38587" w:author="瑋婷 徐" w:date="2025-01-04T21:53:00Z" w16du:dateUtc="2025-01-04T13:53:00Z">
                <w:pPr>
                  <w:spacing w:after="0"/>
                </w:pPr>
              </w:pPrChange>
            </w:pPr>
            <w:ins w:id="38588" w:author="瑋婷 徐" w:date="2025-01-04T21:52:00Z" w16du:dateUtc="2025-01-04T13:52:00Z">
              <w:r w:rsidRPr="00D000CE">
                <w:rPr>
                  <w:rFonts w:ascii="Times New Roman" w:hAnsi="Times New Roman" w:cs="Times New Roman"/>
                  <w:sz w:val="24"/>
                  <w:rPrChange w:id="38589" w:author="瑋婷 徐" w:date="2025-01-04T22:51:00Z" w16du:dateUtc="2025-01-04T14:51:00Z">
                    <w:rPr/>
                  </w:rPrChange>
                </w:rPr>
                <w:t>30</w:t>
              </w:r>
            </w:ins>
          </w:p>
        </w:tc>
      </w:tr>
      <w:tr w:rsidR="00D000CE" w:rsidRPr="00D000CE" w14:paraId="4792A99D" w14:textId="77777777" w:rsidTr="00D000CE">
        <w:trPr>
          <w:jc w:val="center"/>
          <w:ins w:id="38590" w:author="瑋婷 徐" w:date="2025-01-04T21:52: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54EC7" w14:textId="77777777" w:rsidR="00832762" w:rsidRPr="00D000CE" w:rsidRDefault="00832762">
            <w:pPr>
              <w:spacing w:after="0" w:line="360" w:lineRule="auto"/>
              <w:jc w:val="center"/>
              <w:rPr>
                <w:ins w:id="38591" w:author="瑋婷 徐" w:date="2025-01-04T21:52:00Z" w16du:dateUtc="2025-01-04T13:52:00Z"/>
                <w:rFonts w:ascii="Times New Roman" w:hAnsi="Times New Roman" w:cs="Times New Roman"/>
                <w:sz w:val="24"/>
                <w:rPrChange w:id="38592" w:author="瑋婷 徐" w:date="2025-01-04T22:51:00Z" w16du:dateUtc="2025-01-04T14:51:00Z">
                  <w:rPr>
                    <w:ins w:id="38593" w:author="瑋婷 徐" w:date="2025-01-04T21:52:00Z" w16du:dateUtc="2025-01-04T13:52:00Z"/>
                  </w:rPr>
                </w:rPrChange>
              </w:rPr>
              <w:pPrChange w:id="38594" w:author="瑋婷 徐" w:date="2025-01-04T21:53:00Z" w16du:dateUtc="2025-01-04T13:53:00Z">
                <w:pPr>
                  <w:spacing w:after="0"/>
                </w:pPr>
              </w:pPrChange>
            </w:pPr>
            <w:ins w:id="38595" w:author="瑋婷 徐" w:date="2025-01-04T21:52:00Z" w16du:dateUtc="2025-01-04T13:52:00Z">
              <w:r w:rsidRPr="00D000CE">
                <w:rPr>
                  <w:rFonts w:ascii="Times New Roman" w:hAnsi="Times New Roman" w:cs="Times New Roman"/>
                  <w:sz w:val="24"/>
                  <w:rPrChange w:id="38596" w:author="瑋婷 徐" w:date="2025-01-04T22:51:00Z" w16du:dateUtc="2025-01-04T14:51:00Z">
                    <w:rPr/>
                  </w:rPrChange>
                </w:rPr>
                <w:t>小卷尾</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E7620" w14:textId="77777777" w:rsidR="00832762" w:rsidRPr="00D000CE" w:rsidRDefault="00832762">
            <w:pPr>
              <w:spacing w:after="0" w:line="360" w:lineRule="auto"/>
              <w:jc w:val="center"/>
              <w:rPr>
                <w:ins w:id="38597" w:author="瑋婷 徐" w:date="2025-01-04T21:52:00Z" w16du:dateUtc="2025-01-04T13:52:00Z"/>
                <w:rFonts w:ascii="Times New Roman" w:hAnsi="Times New Roman" w:cs="Times New Roman"/>
                <w:sz w:val="24"/>
                <w:rPrChange w:id="38598" w:author="瑋婷 徐" w:date="2025-01-04T22:51:00Z" w16du:dateUtc="2025-01-04T14:51:00Z">
                  <w:rPr>
                    <w:ins w:id="38599" w:author="瑋婷 徐" w:date="2025-01-04T21:52:00Z" w16du:dateUtc="2025-01-04T13:52:00Z"/>
                  </w:rPr>
                </w:rPrChange>
              </w:rPr>
              <w:pPrChange w:id="38600" w:author="瑋婷 徐" w:date="2025-01-04T21:53:00Z" w16du:dateUtc="2025-01-04T13:53:00Z">
                <w:pPr>
                  <w:spacing w:after="0"/>
                </w:pPr>
              </w:pPrChange>
            </w:pPr>
            <w:ins w:id="38601" w:author="瑋婷 徐" w:date="2025-01-04T21:52:00Z" w16du:dateUtc="2025-01-04T13:52:00Z">
              <w:r w:rsidRPr="00D000CE">
                <w:rPr>
                  <w:rFonts w:ascii="Times New Roman" w:hAnsi="Times New Roman" w:cs="Times New Roman"/>
                  <w:sz w:val="24"/>
                  <w:rPrChange w:id="38602" w:author="瑋婷 徐" w:date="2025-01-04T22:51:00Z" w16du:dateUtc="2025-01-04T14:51:00Z">
                    <w:rPr/>
                  </w:rPrChange>
                </w:rPr>
                <w:t>11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66A23" w14:textId="77777777" w:rsidR="00832762" w:rsidRPr="00D000CE" w:rsidRDefault="00832762">
            <w:pPr>
              <w:spacing w:after="0" w:line="360" w:lineRule="auto"/>
              <w:jc w:val="center"/>
              <w:rPr>
                <w:ins w:id="38603" w:author="瑋婷 徐" w:date="2025-01-04T21:52:00Z" w16du:dateUtc="2025-01-04T13:52:00Z"/>
                <w:rFonts w:ascii="Times New Roman" w:hAnsi="Times New Roman" w:cs="Times New Roman"/>
                <w:sz w:val="24"/>
                <w:rPrChange w:id="38604" w:author="瑋婷 徐" w:date="2025-01-04T22:51:00Z" w16du:dateUtc="2025-01-04T14:51:00Z">
                  <w:rPr>
                    <w:ins w:id="38605" w:author="瑋婷 徐" w:date="2025-01-04T21:52:00Z" w16du:dateUtc="2025-01-04T13:52:00Z"/>
                  </w:rPr>
                </w:rPrChange>
              </w:rPr>
              <w:pPrChange w:id="38606" w:author="瑋婷 徐" w:date="2025-01-04T21:53:00Z" w16du:dateUtc="2025-01-04T13:53:00Z">
                <w:pPr>
                  <w:spacing w:after="0"/>
                </w:pPr>
              </w:pPrChange>
            </w:pPr>
            <w:ins w:id="38607" w:author="瑋婷 徐" w:date="2025-01-04T21:52:00Z" w16du:dateUtc="2025-01-04T13:52:00Z">
              <w:r w:rsidRPr="00D000CE">
                <w:rPr>
                  <w:rFonts w:ascii="Times New Roman" w:hAnsi="Times New Roman" w:cs="Times New Roman"/>
                  <w:sz w:val="24"/>
                  <w:rPrChange w:id="38608" w:author="瑋婷 徐" w:date="2025-01-04T22:51:00Z" w16du:dateUtc="2025-01-04T14:51:00Z">
                    <w:rPr/>
                  </w:rPrChange>
                </w:rPr>
                <w:t>70</w:t>
              </w:r>
            </w:ins>
          </w:p>
        </w:tc>
      </w:tr>
      <w:tr w:rsidR="00D000CE" w:rsidRPr="00D000CE" w14:paraId="4C0EC90D" w14:textId="77777777" w:rsidTr="00D000CE">
        <w:trPr>
          <w:jc w:val="center"/>
          <w:ins w:id="38609" w:author="瑋婷 徐" w:date="2025-01-04T21:52:00Z"/>
        </w:trPr>
        <w:tc>
          <w:tcPr>
            <w:tcW w:w="189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081D143" w14:textId="77777777" w:rsidR="00832762" w:rsidRPr="00D000CE" w:rsidRDefault="00832762">
            <w:pPr>
              <w:spacing w:after="0" w:line="360" w:lineRule="auto"/>
              <w:jc w:val="center"/>
              <w:rPr>
                <w:ins w:id="38610" w:author="瑋婷 徐" w:date="2025-01-04T21:52:00Z" w16du:dateUtc="2025-01-04T13:52:00Z"/>
                <w:rFonts w:ascii="Times New Roman" w:hAnsi="Times New Roman" w:cs="Times New Roman"/>
                <w:sz w:val="24"/>
                <w:rPrChange w:id="38611" w:author="瑋婷 徐" w:date="2025-01-04T22:51:00Z" w16du:dateUtc="2025-01-04T14:51:00Z">
                  <w:rPr>
                    <w:ins w:id="38612" w:author="瑋婷 徐" w:date="2025-01-04T21:52:00Z" w16du:dateUtc="2025-01-04T13:52:00Z"/>
                  </w:rPr>
                </w:rPrChange>
              </w:rPr>
              <w:pPrChange w:id="38613" w:author="瑋婷 徐" w:date="2025-01-04T21:53:00Z" w16du:dateUtc="2025-01-04T13:53:00Z">
                <w:pPr>
                  <w:spacing w:after="0"/>
                </w:pPr>
              </w:pPrChange>
            </w:pPr>
            <w:ins w:id="38614" w:author="瑋婷 徐" w:date="2025-01-04T21:52:00Z" w16du:dateUtc="2025-01-04T13:52:00Z">
              <w:r w:rsidRPr="00D000CE">
                <w:rPr>
                  <w:rFonts w:ascii="Times New Roman" w:hAnsi="Times New Roman" w:cs="Times New Roman"/>
                  <w:sz w:val="24"/>
                  <w:rPrChange w:id="38615" w:author="瑋婷 徐" w:date="2025-01-04T22:51:00Z" w16du:dateUtc="2025-01-04T14:51:00Z">
                    <w:rPr/>
                  </w:rPrChange>
                </w:rPr>
                <w:t>黑枕藍鶲</w:t>
              </w:r>
            </w:ins>
          </w:p>
        </w:tc>
        <w:tc>
          <w:tcPr>
            <w:tcW w:w="177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83CB7DF" w14:textId="77777777" w:rsidR="00832762" w:rsidRPr="00D000CE" w:rsidRDefault="00832762">
            <w:pPr>
              <w:spacing w:after="0" w:line="360" w:lineRule="auto"/>
              <w:jc w:val="center"/>
              <w:rPr>
                <w:ins w:id="38616" w:author="瑋婷 徐" w:date="2025-01-04T21:52:00Z" w16du:dateUtc="2025-01-04T13:52:00Z"/>
                <w:rFonts w:ascii="Times New Roman" w:hAnsi="Times New Roman" w:cs="Times New Roman"/>
                <w:sz w:val="24"/>
                <w:rPrChange w:id="38617" w:author="瑋婷 徐" w:date="2025-01-04T22:51:00Z" w16du:dateUtc="2025-01-04T14:51:00Z">
                  <w:rPr>
                    <w:ins w:id="38618" w:author="瑋婷 徐" w:date="2025-01-04T21:52:00Z" w16du:dateUtc="2025-01-04T13:52:00Z"/>
                  </w:rPr>
                </w:rPrChange>
              </w:rPr>
              <w:pPrChange w:id="38619" w:author="瑋婷 徐" w:date="2025-01-04T21:53:00Z" w16du:dateUtc="2025-01-04T13:53:00Z">
                <w:pPr>
                  <w:spacing w:after="0"/>
                </w:pPr>
              </w:pPrChange>
            </w:pPr>
            <w:ins w:id="38620" w:author="瑋婷 徐" w:date="2025-01-04T21:52:00Z" w16du:dateUtc="2025-01-04T13:52:00Z">
              <w:r w:rsidRPr="00D000CE">
                <w:rPr>
                  <w:rFonts w:ascii="Times New Roman" w:hAnsi="Times New Roman" w:cs="Times New Roman"/>
                  <w:sz w:val="24"/>
                  <w:rPrChange w:id="38621" w:author="瑋婷 徐" w:date="2025-01-04T22:51:00Z" w16du:dateUtc="2025-01-04T14:51:00Z">
                    <w:rPr/>
                  </w:rPrChange>
                </w:rPr>
                <w:t>15</w:t>
              </w:r>
            </w:ins>
          </w:p>
        </w:tc>
        <w:tc>
          <w:tcPr>
            <w:tcW w:w="132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C66BA88" w14:textId="77777777" w:rsidR="00832762" w:rsidRPr="00D000CE" w:rsidRDefault="00832762">
            <w:pPr>
              <w:spacing w:after="0" w:line="360" w:lineRule="auto"/>
              <w:jc w:val="center"/>
              <w:rPr>
                <w:ins w:id="38622" w:author="瑋婷 徐" w:date="2025-01-04T21:52:00Z" w16du:dateUtc="2025-01-04T13:52:00Z"/>
                <w:rFonts w:ascii="Times New Roman" w:hAnsi="Times New Roman" w:cs="Times New Roman"/>
                <w:sz w:val="24"/>
                <w:rPrChange w:id="38623" w:author="瑋婷 徐" w:date="2025-01-04T22:51:00Z" w16du:dateUtc="2025-01-04T14:51:00Z">
                  <w:rPr>
                    <w:ins w:id="38624" w:author="瑋婷 徐" w:date="2025-01-04T21:52:00Z" w16du:dateUtc="2025-01-04T13:52:00Z"/>
                  </w:rPr>
                </w:rPrChange>
              </w:rPr>
              <w:pPrChange w:id="38625" w:author="瑋婷 徐" w:date="2025-01-04T21:53:00Z" w16du:dateUtc="2025-01-04T13:53:00Z">
                <w:pPr>
                  <w:spacing w:after="0"/>
                </w:pPr>
              </w:pPrChange>
            </w:pPr>
            <w:ins w:id="38626" w:author="瑋婷 徐" w:date="2025-01-04T21:52:00Z" w16du:dateUtc="2025-01-04T13:52:00Z">
              <w:r w:rsidRPr="00D000CE">
                <w:rPr>
                  <w:rFonts w:ascii="Times New Roman" w:hAnsi="Times New Roman" w:cs="Times New Roman"/>
                  <w:sz w:val="24"/>
                  <w:rPrChange w:id="38627" w:author="瑋婷 徐" w:date="2025-01-04T22:51:00Z" w16du:dateUtc="2025-01-04T14:51:00Z">
                    <w:rPr/>
                  </w:rPrChange>
                </w:rPr>
                <w:t>50</w:t>
              </w:r>
            </w:ins>
          </w:p>
        </w:tc>
      </w:tr>
      <w:tr w:rsidR="00D000CE" w:rsidRPr="00D000CE" w14:paraId="0C858AF4" w14:textId="77777777" w:rsidTr="00D000CE">
        <w:trPr>
          <w:jc w:val="center"/>
          <w:ins w:id="38628" w:author="瑋婷 徐" w:date="2025-01-04T21:52:00Z"/>
        </w:trPr>
        <w:tc>
          <w:tcPr>
            <w:tcW w:w="1899" w:type="pct"/>
            <w:tcBorders>
              <w:bottom w:val="single" w:sz="4" w:space="0" w:color="auto"/>
            </w:tcBorders>
            <w:shd w:val="clear" w:color="auto" w:fill="FFFFFF"/>
            <w:tcMar>
              <w:top w:w="0" w:type="dxa"/>
              <w:left w:w="0" w:type="dxa"/>
              <w:bottom w:w="0" w:type="dxa"/>
              <w:right w:w="0" w:type="dxa"/>
            </w:tcMar>
            <w:vAlign w:val="center"/>
          </w:tcPr>
          <w:p w14:paraId="6E43C2CC" w14:textId="77777777" w:rsidR="00832762" w:rsidRPr="00D000CE" w:rsidRDefault="00832762">
            <w:pPr>
              <w:spacing w:after="0" w:line="360" w:lineRule="auto"/>
              <w:jc w:val="center"/>
              <w:rPr>
                <w:ins w:id="38629" w:author="瑋婷 徐" w:date="2025-01-04T21:52:00Z" w16du:dateUtc="2025-01-04T13:52:00Z"/>
                <w:rFonts w:ascii="Times New Roman" w:hAnsi="Times New Roman" w:cs="Times New Roman"/>
                <w:sz w:val="24"/>
                <w:rPrChange w:id="38630" w:author="瑋婷 徐" w:date="2025-01-04T22:51:00Z" w16du:dateUtc="2025-01-04T14:51:00Z">
                  <w:rPr>
                    <w:ins w:id="38631" w:author="瑋婷 徐" w:date="2025-01-04T21:52:00Z" w16du:dateUtc="2025-01-04T13:52:00Z"/>
                  </w:rPr>
                </w:rPrChange>
              </w:rPr>
              <w:pPrChange w:id="38632" w:author="瑋婷 徐" w:date="2025-01-04T21:53:00Z" w16du:dateUtc="2025-01-04T13:53:00Z">
                <w:pPr>
                  <w:spacing w:after="0"/>
                </w:pPr>
              </w:pPrChange>
            </w:pPr>
            <w:ins w:id="38633" w:author="瑋婷 徐" w:date="2025-01-04T21:52:00Z" w16du:dateUtc="2025-01-04T13:52:00Z">
              <w:r w:rsidRPr="00D000CE">
                <w:rPr>
                  <w:rFonts w:ascii="Times New Roman" w:hAnsi="Times New Roman" w:cs="Times New Roman"/>
                  <w:sz w:val="24"/>
                  <w:rPrChange w:id="38634" w:author="瑋婷 徐" w:date="2025-01-04T22:51:00Z" w16du:dateUtc="2025-01-04T14:51:00Z">
                    <w:rPr/>
                  </w:rPrChange>
                </w:rPr>
                <w:t>臺灣藍鵲</w:t>
              </w:r>
            </w:ins>
          </w:p>
        </w:tc>
        <w:tc>
          <w:tcPr>
            <w:tcW w:w="1772" w:type="pct"/>
            <w:tcBorders>
              <w:bottom w:val="single" w:sz="4" w:space="0" w:color="auto"/>
            </w:tcBorders>
            <w:shd w:val="clear" w:color="auto" w:fill="FFFFFF"/>
            <w:tcMar>
              <w:top w:w="0" w:type="dxa"/>
              <w:left w:w="0" w:type="dxa"/>
              <w:bottom w:w="0" w:type="dxa"/>
              <w:right w:w="0" w:type="dxa"/>
            </w:tcMar>
            <w:vAlign w:val="center"/>
          </w:tcPr>
          <w:p w14:paraId="6931FB56" w14:textId="77777777" w:rsidR="00832762" w:rsidRPr="00D000CE" w:rsidRDefault="00832762">
            <w:pPr>
              <w:spacing w:after="0" w:line="360" w:lineRule="auto"/>
              <w:jc w:val="center"/>
              <w:rPr>
                <w:ins w:id="38635" w:author="瑋婷 徐" w:date="2025-01-04T21:52:00Z" w16du:dateUtc="2025-01-04T13:52:00Z"/>
                <w:rFonts w:ascii="Times New Roman" w:hAnsi="Times New Roman" w:cs="Times New Roman"/>
                <w:sz w:val="24"/>
                <w:rPrChange w:id="38636" w:author="瑋婷 徐" w:date="2025-01-04T22:51:00Z" w16du:dateUtc="2025-01-04T14:51:00Z">
                  <w:rPr>
                    <w:ins w:id="38637" w:author="瑋婷 徐" w:date="2025-01-04T21:52:00Z" w16du:dateUtc="2025-01-04T13:52:00Z"/>
                  </w:rPr>
                </w:rPrChange>
              </w:rPr>
              <w:pPrChange w:id="38638" w:author="瑋婷 徐" w:date="2025-01-04T21:53:00Z" w16du:dateUtc="2025-01-04T13:53:00Z">
                <w:pPr>
                  <w:spacing w:after="0"/>
                </w:pPr>
              </w:pPrChange>
            </w:pPr>
            <w:ins w:id="38639" w:author="瑋婷 徐" w:date="2025-01-04T21:52:00Z" w16du:dateUtc="2025-01-04T13:52:00Z">
              <w:r w:rsidRPr="00D000CE">
                <w:rPr>
                  <w:rFonts w:ascii="Times New Roman" w:hAnsi="Times New Roman" w:cs="Times New Roman"/>
                  <w:sz w:val="24"/>
                  <w:rPrChange w:id="38640" w:author="瑋婷 徐" w:date="2025-01-04T22:51:00Z" w16du:dateUtc="2025-01-04T14:51:00Z">
                    <w:rPr/>
                  </w:rPrChange>
                </w:rPr>
                <w:t>5</w:t>
              </w:r>
            </w:ins>
          </w:p>
        </w:tc>
        <w:tc>
          <w:tcPr>
            <w:tcW w:w="1329" w:type="pct"/>
            <w:tcBorders>
              <w:bottom w:val="single" w:sz="4" w:space="0" w:color="auto"/>
            </w:tcBorders>
            <w:shd w:val="clear" w:color="auto" w:fill="FFFFFF"/>
            <w:tcMar>
              <w:top w:w="0" w:type="dxa"/>
              <w:left w:w="0" w:type="dxa"/>
              <w:bottom w:w="0" w:type="dxa"/>
              <w:right w:w="0" w:type="dxa"/>
            </w:tcMar>
            <w:vAlign w:val="center"/>
          </w:tcPr>
          <w:p w14:paraId="3D840376" w14:textId="77777777" w:rsidR="00832762" w:rsidRPr="00D000CE" w:rsidRDefault="00832762">
            <w:pPr>
              <w:spacing w:after="0" w:line="360" w:lineRule="auto"/>
              <w:jc w:val="center"/>
              <w:rPr>
                <w:ins w:id="38641" w:author="瑋婷 徐" w:date="2025-01-04T21:52:00Z" w16du:dateUtc="2025-01-04T13:52:00Z"/>
                <w:rFonts w:ascii="Times New Roman" w:hAnsi="Times New Roman" w:cs="Times New Roman"/>
                <w:sz w:val="24"/>
                <w:rPrChange w:id="38642" w:author="瑋婷 徐" w:date="2025-01-04T22:51:00Z" w16du:dateUtc="2025-01-04T14:51:00Z">
                  <w:rPr>
                    <w:ins w:id="38643" w:author="瑋婷 徐" w:date="2025-01-04T21:52:00Z" w16du:dateUtc="2025-01-04T13:52:00Z"/>
                  </w:rPr>
                </w:rPrChange>
              </w:rPr>
              <w:pPrChange w:id="38644" w:author="瑋婷 徐" w:date="2025-01-04T21:53:00Z" w16du:dateUtc="2025-01-04T13:53:00Z">
                <w:pPr>
                  <w:spacing w:after="0"/>
                </w:pPr>
              </w:pPrChange>
            </w:pPr>
            <w:ins w:id="38645" w:author="瑋婷 徐" w:date="2025-01-04T21:52:00Z" w16du:dateUtc="2025-01-04T13:52:00Z">
              <w:r w:rsidRPr="00D000CE">
                <w:rPr>
                  <w:rFonts w:ascii="Times New Roman" w:hAnsi="Times New Roman" w:cs="Times New Roman"/>
                  <w:sz w:val="24"/>
                  <w:rPrChange w:id="38646" w:author="瑋婷 徐" w:date="2025-01-04T22:51:00Z" w16du:dateUtc="2025-01-04T14:51:00Z">
                    <w:rPr/>
                  </w:rPrChange>
                </w:rPr>
                <w:t>30</w:t>
              </w:r>
            </w:ins>
          </w:p>
        </w:tc>
      </w:tr>
    </w:tbl>
    <w:p w14:paraId="186A24D2" w14:textId="5CB54C85" w:rsidR="00B168FE" w:rsidRPr="00B168FE" w:rsidRDefault="00B168FE">
      <w:pPr>
        <w:spacing w:line="360" w:lineRule="auto"/>
        <w:jc w:val="both"/>
        <w:rPr>
          <w:ins w:id="38647" w:author="瑋婷 徐" w:date="2025-01-03T17:18:00Z" w16du:dateUtc="2025-01-03T09:18:00Z"/>
          <w:rFonts w:ascii="Times New Roman" w:eastAsia="標楷體" w:hAnsi="Times New Roman" w:cs="Times New Roman"/>
          <w:rPrChange w:id="38648" w:author="瑋婷 徐" w:date="2025-01-03T17:18:00Z" w16du:dateUtc="2025-01-03T09:18:00Z">
            <w:rPr>
              <w:ins w:id="38649" w:author="瑋婷 徐" w:date="2025-01-03T17:18:00Z" w16du:dateUtc="2025-01-03T09:18:00Z"/>
            </w:rPr>
          </w:rPrChange>
        </w:rPr>
        <w:pPrChange w:id="38650" w:author="瑋婷 徐" w:date="2025-01-03T17:18:00Z" w16du:dateUtc="2025-01-03T09:18:00Z">
          <w:pPr/>
        </w:pPrChange>
      </w:pPr>
      <w:ins w:id="38651" w:author="瑋婷 徐" w:date="2025-01-03T17:18:00Z" w16du:dateUtc="2025-01-03T09:18:00Z">
        <w:r>
          <w:rPr>
            <w:rFonts w:ascii="Times New Roman" w:eastAsia="標楷體" w:hAnsi="Times New Roman" w:cs="Times New Roman"/>
          </w:rPr>
          <w:lastRenderedPageBreak/>
          <w:t>表</w:t>
        </w:r>
        <w:r>
          <w:rPr>
            <w:rFonts w:ascii="Times New Roman" w:eastAsia="標楷體" w:hAnsi="Times New Roman" w:cs="Times New Roman"/>
          </w:rPr>
          <w:t>1</w:t>
        </w:r>
        <w:r>
          <w:rPr>
            <w:rFonts w:ascii="Times New Roman" w:eastAsia="標楷體" w:hAnsi="Times New Roman" w:cs="Times New Roman" w:hint="eastAsia"/>
          </w:rPr>
          <w:t>5</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，新竹分署鳥種紀錄的數量及</w:t>
        </w:r>
        <w:r>
          <w:rPr>
            <w:rFonts w:ascii="Times New Roman" w:eastAsia="標楷體" w:hAnsi="Times New Roman" w:cs="Times New Roman"/>
          </w:rPr>
          <w:t>出現</w:t>
        </w:r>
        <w:r>
          <w:rPr>
            <w:rFonts w:ascii="Times New Roman" w:eastAsia="標楷體" w:hAnsi="Times New Roman" w:cs="Times New Roman" w:hint="eastAsia"/>
          </w:rPr>
          <w:t>樣區占比</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Table"/>
        <w:tblW w:w="5000" w:type="pct"/>
        <w:jc w:val="center"/>
        <w:tblLook w:val="0420" w:firstRow="1" w:lastRow="0" w:firstColumn="0" w:lastColumn="0" w:noHBand="0" w:noVBand="1"/>
      </w:tblPr>
      <w:tblGrid>
        <w:gridCol w:w="3154"/>
        <w:gridCol w:w="2944"/>
        <w:gridCol w:w="2208"/>
        <w:tblGridChange w:id="38652">
          <w:tblGrid>
            <w:gridCol w:w="3154"/>
            <w:gridCol w:w="2944"/>
            <w:gridCol w:w="2208"/>
          </w:tblGrid>
        </w:tblGridChange>
      </w:tblGrid>
      <w:tr w:rsidR="00D000CE" w:rsidRPr="00D000CE" w14:paraId="1420827B" w14:textId="77777777" w:rsidTr="00D000CE">
        <w:trPr>
          <w:cnfStyle w:val="100000000000" w:firstRow="1" w:lastRow="0" w:firstColumn="0" w:lastColumn="0" w:oddVBand="0" w:evenVBand="0" w:oddHBand="0" w:evenHBand="0" w:firstRowFirstColumn="0" w:firstRowLastColumn="0" w:lastRowFirstColumn="0" w:lastRowLastColumn="0"/>
          <w:tblHeader/>
          <w:jc w:val="center"/>
          <w:ins w:id="38653" w:author="瑋婷 徐" w:date="2025-01-04T21:53:00Z"/>
        </w:trPr>
        <w:tc>
          <w:tcPr>
            <w:tcW w:w="189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2C19C2B" w14:textId="77777777" w:rsidR="00832762" w:rsidRPr="00D000CE" w:rsidRDefault="00832762" w:rsidP="00F46B5A">
            <w:pPr>
              <w:spacing w:after="0" w:line="360" w:lineRule="auto"/>
              <w:jc w:val="center"/>
              <w:rPr>
                <w:ins w:id="38654" w:author="瑋婷 徐" w:date="2025-01-04T21:53:00Z" w16du:dateUtc="2025-01-04T13:53:00Z"/>
                <w:rFonts w:ascii="Times New Roman" w:hAnsi="Times New Roman" w:cs="Times New Roman"/>
                <w:sz w:val="24"/>
              </w:rPr>
            </w:pPr>
            <w:ins w:id="38655" w:author="瑋婷 徐" w:date="2025-01-04T21:53:00Z" w16du:dateUtc="2025-01-04T13:53:00Z">
              <w:r w:rsidRPr="00D000CE">
                <w:rPr>
                  <w:rFonts w:ascii="Times New Roman" w:hAnsi="Times New Roman" w:cs="Times New Roman"/>
                  <w:sz w:val="24"/>
                </w:rPr>
                <w:t>鳥種</w:t>
              </w:r>
            </w:ins>
          </w:p>
        </w:tc>
        <w:tc>
          <w:tcPr>
            <w:tcW w:w="177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8912086" w14:textId="77777777" w:rsidR="00832762" w:rsidRPr="00D000CE" w:rsidRDefault="00832762" w:rsidP="00F46B5A">
            <w:pPr>
              <w:spacing w:after="0" w:line="360" w:lineRule="auto"/>
              <w:jc w:val="center"/>
              <w:rPr>
                <w:ins w:id="38656" w:author="瑋婷 徐" w:date="2025-01-04T21:53:00Z" w16du:dateUtc="2025-01-04T13:53:00Z"/>
                <w:rFonts w:ascii="Times New Roman" w:hAnsi="Times New Roman" w:cs="Times New Roman"/>
                <w:sz w:val="24"/>
              </w:rPr>
            </w:pPr>
            <w:ins w:id="38657" w:author="瑋婷 徐" w:date="2025-01-04T21:53:00Z" w16du:dateUtc="2025-01-04T13:53:00Z">
              <w:r w:rsidRPr="00D000CE">
                <w:rPr>
                  <w:rFonts w:ascii="Times New Roman" w:hAnsi="Times New Roman" w:cs="Times New Roman"/>
                  <w:sz w:val="24"/>
                </w:rPr>
                <w:t>數量</w:t>
              </w:r>
              <w:r w:rsidRPr="00D000CE">
                <w:rPr>
                  <w:rFonts w:ascii="Times New Roman" w:hAnsi="Times New Roman" w:cs="Times New Roman"/>
                  <w:sz w:val="24"/>
                </w:rPr>
                <w:t>(</w:t>
              </w:r>
              <w:r w:rsidRPr="00D000CE">
                <w:rPr>
                  <w:rFonts w:ascii="Times New Roman" w:hAnsi="Times New Roman" w:cs="Times New Roman"/>
                  <w:sz w:val="24"/>
                </w:rPr>
                <w:t>隻次</w:t>
              </w:r>
              <w:r w:rsidRPr="00D000CE">
                <w:rPr>
                  <w:rFonts w:ascii="Times New Roman" w:hAnsi="Times New Roman" w:cs="Times New Roman"/>
                  <w:sz w:val="24"/>
                </w:rPr>
                <w:t>)</w:t>
              </w:r>
            </w:ins>
          </w:p>
        </w:tc>
        <w:tc>
          <w:tcPr>
            <w:tcW w:w="132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29974BE" w14:textId="77777777" w:rsidR="00832762" w:rsidRPr="00D000CE" w:rsidRDefault="00832762" w:rsidP="00F46B5A">
            <w:pPr>
              <w:spacing w:after="0" w:line="360" w:lineRule="auto"/>
              <w:jc w:val="center"/>
              <w:rPr>
                <w:ins w:id="38658" w:author="瑋婷 徐" w:date="2025-01-04T21:53:00Z" w16du:dateUtc="2025-01-04T13:53:00Z"/>
                <w:rFonts w:ascii="Times New Roman" w:hAnsi="Times New Roman" w:cs="Times New Roman"/>
                <w:sz w:val="24"/>
              </w:rPr>
            </w:pPr>
            <w:ins w:id="38659" w:author="瑋婷 徐" w:date="2025-01-04T21:53:00Z" w16du:dateUtc="2025-01-04T13:53:00Z">
              <w:r w:rsidRPr="00D000CE">
                <w:rPr>
                  <w:rFonts w:ascii="Times New Roman" w:hAnsi="Times New Roman" w:cs="Times New Roman"/>
                  <w:sz w:val="24"/>
                </w:rPr>
                <w:t>占比</w:t>
              </w:r>
              <w:r w:rsidRPr="00D000CE">
                <w:rPr>
                  <w:rFonts w:ascii="Times New Roman" w:hAnsi="Times New Roman" w:cs="Times New Roman"/>
                  <w:sz w:val="24"/>
                </w:rPr>
                <w:t>(%)</w:t>
              </w:r>
            </w:ins>
          </w:p>
        </w:tc>
      </w:tr>
      <w:tr w:rsidR="00D000CE" w:rsidRPr="00D000CE" w14:paraId="466CDAD3" w14:textId="77777777" w:rsidTr="00D000CE">
        <w:trPr>
          <w:jc w:val="center"/>
          <w:ins w:id="38660" w:author="瑋婷 徐" w:date="2025-01-04T21:53: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276EC" w14:textId="77777777" w:rsidR="00832762" w:rsidRPr="00D000CE" w:rsidRDefault="00832762" w:rsidP="00F46B5A">
            <w:pPr>
              <w:spacing w:after="0" w:line="360" w:lineRule="auto"/>
              <w:jc w:val="center"/>
              <w:rPr>
                <w:ins w:id="38661" w:author="瑋婷 徐" w:date="2025-01-04T21:53:00Z" w16du:dateUtc="2025-01-04T13:53:00Z"/>
                <w:rFonts w:ascii="Times New Roman" w:hAnsi="Times New Roman" w:cs="Times New Roman"/>
                <w:sz w:val="24"/>
              </w:rPr>
            </w:pPr>
            <w:ins w:id="38662" w:author="瑋婷 徐" w:date="2025-01-04T21:53:00Z" w16du:dateUtc="2025-01-04T13:53:00Z">
              <w:r w:rsidRPr="00D000CE">
                <w:rPr>
                  <w:rFonts w:ascii="Times New Roman" w:hAnsi="Times New Roman" w:cs="Times New Roman"/>
                  <w:sz w:val="24"/>
                </w:rPr>
                <w:t>樹鵲</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90132" w14:textId="77777777" w:rsidR="00832762" w:rsidRPr="00D000CE" w:rsidRDefault="00832762" w:rsidP="00F46B5A">
            <w:pPr>
              <w:spacing w:after="0" w:line="360" w:lineRule="auto"/>
              <w:jc w:val="center"/>
              <w:rPr>
                <w:ins w:id="38663" w:author="瑋婷 徐" w:date="2025-01-04T21:53:00Z" w16du:dateUtc="2025-01-04T13:53:00Z"/>
                <w:rFonts w:ascii="Times New Roman" w:hAnsi="Times New Roman" w:cs="Times New Roman"/>
                <w:sz w:val="24"/>
              </w:rPr>
            </w:pPr>
            <w:ins w:id="38664" w:author="瑋婷 徐" w:date="2025-01-04T21:53:00Z" w16du:dateUtc="2025-01-04T13:53:00Z">
              <w:r w:rsidRPr="00D000CE">
                <w:rPr>
                  <w:rFonts w:ascii="Times New Roman" w:hAnsi="Times New Roman" w:cs="Times New Roman"/>
                  <w:sz w:val="24"/>
                </w:rPr>
                <w:t>32</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F9D41" w14:textId="77777777" w:rsidR="00832762" w:rsidRPr="00D000CE" w:rsidRDefault="00832762" w:rsidP="00F46B5A">
            <w:pPr>
              <w:spacing w:after="0" w:line="360" w:lineRule="auto"/>
              <w:jc w:val="center"/>
              <w:rPr>
                <w:ins w:id="38665" w:author="瑋婷 徐" w:date="2025-01-04T21:53:00Z" w16du:dateUtc="2025-01-04T13:53:00Z"/>
                <w:rFonts w:ascii="Times New Roman" w:hAnsi="Times New Roman" w:cs="Times New Roman"/>
                <w:sz w:val="24"/>
              </w:rPr>
            </w:pPr>
            <w:ins w:id="38666" w:author="瑋婷 徐" w:date="2025-01-04T21:53:00Z" w16du:dateUtc="2025-01-04T13:53:00Z">
              <w:r w:rsidRPr="00D000CE">
                <w:rPr>
                  <w:rFonts w:ascii="Times New Roman" w:hAnsi="Times New Roman" w:cs="Times New Roman"/>
                  <w:sz w:val="24"/>
                </w:rPr>
                <w:t>70</w:t>
              </w:r>
            </w:ins>
          </w:p>
        </w:tc>
      </w:tr>
      <w:tr w:rsidR="00D000CE" w:rsidRPr="00D000CE" w14:paraId="37A87589" w14:textId="77777777" w:rsidTr="00D000CE">
        <w:trPr>
          <w:jc w:val="center"/>
          <w:ins w:id="38667" w:author="瑋婷 徐" w:date="2025-01-04T21:53: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94851" w14:textId="77777777" w:rsidR="00832762" w:rsidRPr="00D000CE" w:rsidRDefault="00832762" w:rsidP="00F46B5A">
            <w:pPr>
              <w:spacing w:after="0" w:line="360" w:lineRule="auto"/>
              <w:jc w:val="center"/>
              <w:rPr>
                <w:ins w:id="38668" w:author="瑋婷 徐" w:date="2025-01-04T21:53:00Z" w16du:dateUtc="2025-01-04T13:53:00Z"/>
                <w:rFonts w:ascii="Times New Roman" w:hAnsi="Times New Roman" w:cs="Times New Roman"/>
                <w:sz w:val="24"/>
              </w:rPr>
            </w:pPr>
            <w:ins w:id="38669" w:author="瑋婷 徐" w:date="2025-01-04T21:53:00Z" w16du:dateUtc="2025-01-04T13:53:00Z">
              <w:r w:rsidRPr="00D000CE">
                <w:rPr>
                  <w:rFonts w:ascii="Times New Roman" w:hAnsi="Times New Roman" w:cs="Times New Roman"/>
                  <w:sz w:val="24"/>
                </w:rPr>
                <w:t>喜鵲</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83C58" w14:textId="77777777" w:rsidR="00832762" w:rsidRPr="00D000CE" w:rsidRDefault="00832762" w:rsidP="00F46B5A">
            <w:pPr>
              <w:spacing w:after="0" w:line="360" w:lineRule="auto"/>
              <w:jc w:val="center"/>
              <w:rPr>
                <w:ins w:id="38670" w:author="瑋婷 徐" w:date="2025-01-04T21:53:00Z" w16du:dateUtc="2025-01-04T13:53:00Z"/>
                <w:rFonts w:ascii="Times New Roman" w:hAnsi="Times New Roman" w:cs="Times New Roman"/>
                <w:sz w:val="24"/>
              </w:rPr>
            </w:pPr>
            <w:ins w:id="38671" w:author="瑋婷 徐" w:date="2025-01-04T21:53:00Z" w16du:dateUtc="2025-01-04T13:53:00Z">
              <w:r w:rsidRPr="00D000CE">
                <w:rPr>
                  <w:rFonts w:ascii="Times New Roman" w:hAnsi="Times New Roman" w:cs="Times New Roman"/>
                  <w:sz w:val="24"/>
                </w:rPr>
                <w:t>6</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FCB8B" w14:textId="77777777" w:rsidR="00832762" w:rsidRPr="00D000CE" w:rsidRDefault="00832762" w:rsidP="00F46B5A">
            <w:pPr>
              <w:spacing w:after="0" w:line="360" w:lineRule="auto"/>
              <w:jc w:val="center"/>
              <w:rPr>
                <w:ins w:id="38672" w:author="瑋婷 徐" w:date="2025-01-04T21:53:00Z" w16du:dateUtc="2025-01-04T13:53:00Z"/>
                <w:rFonts w:ascii="Times New Roman" w:hAnsi="Times New Roman" w:cs="Times New Roman"/>
                <w:sz w:val="24"/>
              </w:rPr>
            </w:pPr>
            <w:ins w:id="38673" w:author="瑋婷 徐" w:date="2025-01-04T21:53:00Z" w16du:dateUtc="2025-01-04T13:53:00Z">
              <w:r w:rsidRPr="00D000CE">
                <w:rPr>
                  <w:rFonts w:ascii="Times New Roman" w:hAnsi="Times New Roman" w:cs="Times New Roman"/>
                  <w:sz w:val="24"/>
                </w:rPr>
                <w:t>20</w:t>
              </w:r>
            </w:ins>
          </w:p>
        </w:tc>
      </w:tr>
      <w:tr w:rsidR="00D000CE" w:rsidRPr="00D000CE" w14:paraId="11D148AB" w14:textId="77777777" w:rsidTr="00D000CE">
        <w:trPr>
          <w:jc w:val="center"/>
          <w:ins w:id="38674" w:author="瑋婷 徐" w:date="2025-01-04T21:53: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F9462" w14:textId="77777777" w:rsidR="00832762" w:rsidRPr="00D000CE" w:rsidRDefault="00832762" w:rsidP="00F46B5A">
            <w:pPr>
              <w:spacing w:after="0" w:line="360" w:lineRule="auto"/>
              <w:jc w:val="center"/>
              <w:rPr>
                <w:ins w:id="38675" w:author="瑋婷 徐" w:date="2025-01-04T21:53:00Z" w16du:dateUtc="2025-01-04T13:53:00Z"/>
                <w:rFonts w:ascii="Times New Roman" w:hAnsi="Times New Roman" w:cs="Times New Roman"/>
                <w:sz w:val="24"/>
              </w:rPr>
            </w:pPr>
            <w:ins w:id="38676" w:author="瑋婷 徐" w:date="2025-01-04T21:53:00Z" w16du:dateUtc="2025-01-04T13:53:00Z">
              <w:r w:rsidRPr="00D000CE">
                <w:rPr>
                  <w:rFonts w:ascii="Times New Roman" w:hAnsi="Times New Roman" w:cs="Times New Roman"/>
                  <w:sz w:val="24"/>
                </w:rPr>
                <w:t>巨嘴鴉</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C34DE" w14:textId="77777777" w:rsidR="00832762" w:rsidRPr="00D000CE" w:rsidRDefault="00832762" w:rsidP="00F46B5A">
            <w:pPr>
              <w:spacing w:after="0" w:line="360" w:lineRule="auto"/>
              <w:jc w:val="center"/>
              <w:rPr>
                <w:ins w:id="38677" w:author="瑋婷 徐" w:date="2025-01-04T21:53:00Z" w16du:dateUtc="2025-01-04T13:53:00Z"/>
                <w:rFonts w:ascii="Times New Roman" w:hAnsi="Times New Roman" w:cs="Times New Roman"/>
                <w:sz w:val="24"/>
              </w:rPr>
            </w:pPr>
            <w:ins w:id="38678" w:author="瑋婷 徐" w:date="2025-01-04T21:53:00Z" w16du:dateUtc="2025-01-04T13:53:00Z">
              <w:r w:rsidRPr="00D000CE">
                <w:rPr>
                  <w:rFonts w:ascii="Times New Roman" w:hAnsi="Times New Roman" w:cs="Times New Roman"/>
                  <w:sz w:val="24"/>
                </w:rPr>
                <w:t>12</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4E424" w14:textId="77777777" w:rsidR="00832762" w:rsidRPr="00D000CE" w:rsidRDefault="00832762" w:rsidP="00F46B5A">
            <w:pPr>
              <w:spacing w:after="0" w:line="360" w:lineRule="auto"/>
              <w:jc w:val="center"/>
              <w:rPr>
                <w:ins w:id="38679" w:author="瑋婷 徐" w:date="2025-01-04T21:53:00Z" w16du:dateUtc="2025-01-04T13:53:00Z"/>
                <w:rFonts w:ascii="Times New Roman" w:hAnsi="Times New Roman" w:cs="Times New Roman"/>
                <w:sz w:val="24"/>
              </w:rPr>
            </w:pPr>
            <w:ins w:id="38680" w:author="瑋婷 徐" w:date="2025-01-04T21:53:00Z" w16du:dateUtc="2025-01-04T13:53:00Z">
              <w:r w:rsidRPr="00D000CE">
                <w:rPr>
                  <w:rFonts w:ascii="Times New Roman" w:hAnsi="Times New Roman" w:cs="Times New Roman"/>
                  <w:sz w:val="24"/>
                </w:rPr>
                <w:t>50</w:t>
              </w:r>
            </w:ins>
          </w:p>
        </w:tc>
      </w:tr>
      <w:tr w:rsidR="00D000CE" w:rsidRPr="00D000CE" w14:paraId="254C4521" w14:textId="77777777" w:rsidTr="00D000CE">
        <w:trPr>
          <w:jc w:val="center"/>
          <w:ins w:id="38681" w:author="瑋婷 徐" w:date="2025-01-04T21:53: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7444D" w14:textId="77777777" w:rsidR="00832762" w:rsidRPr="00D000CE" w:rsidRDefault="00832762" w:rsidP="00F46B5A">
            <w:pPr>
              <w:spacing w:after="0" w:line="360" w:lineRule="auto"/>
              <w:jc w:val="center"/>
              <w:rPr>
                <w:ins w:id="38682" w:author="瑋婷 徐" w:date="2025-01-04T21:53:00Z" w16du:dateUtc="2025-01-04T13:53:00Z"/>
                <w:rFonts w:ascii="Times New Roman" w:hAnsi="Times New Roman" w:cs="Times New Roman"/>
                <w:sz w:val="24"/>
              </w:rPr>
            </w:pPr>
            <w:ins w:id="38683" w:author="瑋婷 徐" w:date="2025-01-04T21:53:00Z" w16du:dateUtc="2025-01-04T13:53:00Z">
              <w:r w:rsidRPr="00D000CE">
                <w:rPr>
                  <w:rFonts w:ascii="Times New Roman" w:hAnsi="Times New Roman" w:cs="Times New Roman"/>
                  <w:sz w:val="24"/>
                </w:rPr>
                <w:t>青背山雀</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40DEC" w14:textId="77777777" w:rsidR="00832762" w:rsidRPr="00D000CE" w:rsidRDefault="00832762" w:rsidP="00F46B5A">
            <w:pPr>
              <w:spacing w:after="0" w:line="360" w:lineRule="auto"/>
              <w:jc w:val="center"/>
              <w:rPr>
                <w:ins w:id="38684" w:author="瑋婷 徐" w:date="2025-01-04T21:53:00Z" w16du:dateUtc="2025-01-04T13:53:00Z"/>
                <w:rFonts w:ascii="Times New Roman" w:hAnsi="Times New Roman" w:cs="Times New Roman"/>
                <w:sz w:val="24"/>
              </w:rPr>
            </w:pPr>
            <w:ins w:id="38685" w:author="瑋婷 徐" w:date="2025-01-04T21:53:00Z" w16du:dateUtc="2025-01-04T13:53:00Z">
              <w:r w:rsidRPr="00D000CE">
                <w:rPr>
                  <w:rFonts w:ascii="Times New Roman" w:hAnsi="Times New Roman" w:cs="Times New Roman"/>
                  <w:sz w:val="24"/>
                </w:rPr>
                <w:t>3</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6E94E" w14:textId="77777777" w:rsidR="00832762" w:rsidRPr="00D000CE" w:rsidRDefault="00832762" w:rsidP="00F46B5A">
            <w:pPr>
              <w:spacing w:after="0" w:line="360" w:lineRule="auto"/>
              <w:jc w:val="center"/>
              <w:rPr>
                <w:ins w:id="38686" w:author="瑋婷 徐" w:date="2025-01-04T21:53:00Z" w16du:dateUtc="2025-01-04T13:53:00Z"/>
                <w:rFonts w:ascii="Times New Roman" w:hAnsi="Times New Roman" w:cs="Times New Roman"/>
                <w:sz w:val="24"/>
              </w:rPr>
            </w:pPr>
            <w:ins w:id="38687" w:author="瑋婷 徐" w:date="2025-01-04T21:53:00Z" w16du:dateUtc="2025-01-04T13:53:00Z">
              <w:r w:rsidRPr="00D000CE">
                <w:rPr>
                  <w:rFonts w:ascii="Times New Roman" w:hAnsi="Times New Roman" w:cs="Times New Roman"/>
                  <w:sz w:val="24"/>
                </w:rPr>
                <w:t>20</w:t>
              </w:r>
            </w:ins>
          </w:p>
        </w:tc>
      </w:tr>
      <w:tr w:rsidR="00D000CE" w:rsidRPr="00D000CE" w14:paraId="37024FE8" w14:textId="77777777" w:rsidTr="00D000CE">
        <w:trPr>
          <w:jc w:val="center"/>
          <w:ins w:id="38688" w:author="瑋婷 徐" w:date="2025-01-04T21:53: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2D7E6" w14:textId="77777777" w:rsidR="00832762" w:rsidRPr="00D000CE" w:rsidRDefault="00832762" w:rsidP="00F46B5A">
            <w:pPr>
              <w:spacing w:after="0" w:line="360" w:lineRule="auto"/>
              <w:jc w:val="center"/>
              <w:rPr>
                <w:ins w:id="38689" w:author="瑋婷 徐" w:date="2025-01-04T21:53:00Z" w16du:dateUtc="2025-01-04T13:53:00Z"/>
                <w:rFonts w:ascii="Times New Roman" w:hAnsi="Times New Roman" w:cs="Times New Roman"/>
                <w:sz w:val="24"/>
              </w:rPr>
            </w:pPr>
            <w:ins w:id="38690" w:author="瑋婷 徐" w:date="2025-01-04T21:53:00Z" w16du:dateUtc="2025-01-04T13:53:00Z">
              <w:r w:rsidRPr="00D000CE">
                <w:rPr>
                  <w:rFonts w:ascii="Times New Roman" w:hAnsi="Times New Roman" w:cs="Times New Roman"/>
                  <w:sz w:val="24"/>
                </w:rPr>
                <w:t>小雲雀</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162CE" w14:textId="77777777" w:rsidR="00832762" w:rsidRPr="00D000CE" w:rsidRDefault="00832762" w:rsidP="00F46B5A">
            <w:pPr>
              <w:spacing w:after="0" w:line="360" w:lineRule="auto"/>
              <w:jc w:val="center"/>
              <w:rPr>
                <w:ins w:id="38691" w:author="瑋婷 徐" w:date="2025-01-04T21:53:00Z" w16du:dateUtc="2025-01-04T13:53:00Z"/>
                <w:rFonts w:ascii="Times New Roman" w:hAnsi="Times New Roman" w:cs="Times New Roman"/>
                <w:sz w:val="24"/>
              </w:rPr>
            </w:pPr>
            <w:ins w:id="38692" w:author="瑋婷 徐" w:date="2025-01-04T21:53:00Z" w16du:dateUtc="2025-01-04T13:53:00Z">
              <w:r w:rsidRPr="00D000CE">
                <w:rPr>
                  <w:rFonts w:ascii="Times New Roman" w:hAnsi="Times New Roman" w:cs="Times New Roman"/>
                  <w:sz w:val="24"/>
                </w:rPr>
                <w:t>2</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840EA" w14:textId="77777777" w:rsidR="00832762" w:rsidRPr="00D000CE" w:rsidRDefault="00832762" w:rsidP="00F46B5A">
            <w:pPr>
              <w:spacing w:after="0" w:line="360" w:lineRule="auto"/>
              <w:jc w:val="center"/>
              <w:rPr>
                <w:ins w:id="38693" w:author="瑋婷 徐" w:date="2025-01-04T21:53:00Z" w16du:dateUtc="2025-01-04T13:53:00Z"/>
                <w:rFonts w:ascii="Times New Roman" w:hAnsi="Times New Roman" w:cs="Times New Roman"/>
                <w:sz w:val="24"/>
              </w:rPr>
            </w:pPr>
            <w:ins w:id="38694" w:author="瑋婷 徐" w:date="2025-01-04T21:53:00Z" w16du:dateUtc="2025-01-04T13:53:00Z">
              <w:r w:rsidRPr="00D000CE">
                <w:rPr>
                  <w:rFonts w:ascii="Times New Roman" w:hAnsi="Times New Roman" w:cs="Times New Roman"/>
                  <w:sz w:val="24"/>
                </w:rPr>
                <w:t>20</w:t>
              </w:r>
            </w:ins>
          </w:p>
        </w:tc>
      </w:tr>
      <w:tr w:rsidR="00D000CE" w:rsidRPr="00D000CE" w14:paraId="6AF45F11" w14:textId="77777777" w:rsidTr="00D000CE">
        <w:trPr>
          <w:jc w:val="center"/>
          <w:ins w:id="38695" w:author="瑋婷 徐" w:date="2025-01-04T21:53: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A279F" w14:textId="77777777" w:rsidR="00832762" w:rsidRPr="00D000CE" w:rsidRDefault="00832762" w:rsidP="00F46B5A">
            <w:pPr>
              <w:spacing w:after="0" w:line="360" w:lineRule="auto"/>
              <w:jc w:val="center"/>
              <w:rPr>
                <w:ins w:id="38696" w:author="瑋婷 徐" w:date="2025-01-04T21:53:00Z" w16du:dateUtc="2025-01-04T13:53:00Z"/>
                <w:rFonts w:ascii="Times New Roman" w:hAnsi="Times New Roman" w:cs="Times New Roman"/>
                <w:sz w:val="24"/>
              </w:rPr>
            </w:pPr>
            <w:ins w:id="38697" w:author="瑋婷 徐" w:date="2025-01-04T21:53:00Z" w16du:dateUtc="2025-01-04T13:53:00Z">
              <w:r w:rsidRPr="00D000CE">
                <w:rPr>
                  <w:rFonts w:ascii="Times New Roman" w:hAnsi="Times New Roman" w:cs="Times New Roman"/>
                  <w:sz w:val="24"/>
                </w:rPr>
                <w:t>灰頭鷦鶯</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EC0EC" w14:textId="77777777" w:rsidR="00832762" w:rsidRPr="00D000CE" w:rsidRDefault="00832762" w:rsidP="00F46B5A">
            <w:pPr>
              <w:spacing w:after="0" w:line="360" w:lineRule="auto"/>
              <w:jc w:val="center"/>
              <w:rPr>
                <w:ins w:id="38698" w:author="瑋婷 徐" w:date="2025-01-04T21:53:00Z" w16du:dateUtc="2025-01-04T13:53:00Z"/>
                <w:rFonts w:ascii="Times New Roman" w:hAnsi="Times New Roman" w:cs="Times New Roman"/>
                <w:sz w:val="24"/>
              </w:rPr>
            </w:pPr>
            <w:ins w:id="38699" w:author="瑋婷 徐" w:date="2025-01-04T21:53:00Z" w16du:dateUtc="2025-01-04T13:53:00Z">
              <w:r w:rsidRPr="00D000CE">
                <w:rPr>
                  <w:rFonts w:ascii="Times New Roman" w:hAnsi="Times New Roman" w:cs="Times New Roman"/>
                  <w:sz w:val="24"/>
                </w:rPr>
                <w:t>2</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C067B" w14:textId="77777777" w:rsidR="00832762" w:rsidRPr="00D000CE" w:rsidRDefault="00832762" w:rsidP="00F46B5A">
            <w:pPr>
              <w:spacing w:after="0" w:line="360" w:lineRule="auto"/>
              <w:jc w:val="center"/>
              <w:rPr>
                <w:ins w:id="38700" w:author="瑋婷 徐" w:date="2025-01-04T21:53:00Z" w16du:dateUtc="2025-01-04T13:53:00Z"/>
                <w:rFonts w:ascii="Times New Roman" w:hAnsi="Times New Roman" w:cs="Times New Roman"/>
                <w:sz w:val="24"/>
              </w:rPr>
            </w:pPr>
            <w:ins w:id="38701" w:author="瑋婷 徐" w:date="2025-01-04T21:53:00Z" w16du:dateUtc="2025-01-04T13:53:00Z">
              <w:r w:rsidRPr="00D000CE">
                <w:rPr>
                  <w:rFonts w:ascii="Times New Roman" w:hAnsi="Times New Roman" w:cs="Times New Roman"/>
                  <w:sz w:val="24"/>
                </w:rPr>
                <w:t>20</w:t>
              </w:r>
            </w:ins>
          </w:p>
        </w:tc>
      </w:tr>
      <w:tr w:rsidR="00D000CE" w:rsidRPr="00D000CE" w14:paraId="147609B0" w14:textId="77777777" w:rsidTr="00D000CE">
        <w:trPr>
          <w:jc w:val="center"/>
          <w:ins w:id="38702" w:author="瑋婷 徐" w:date="2025-01-04T21:53: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0865A" w14:textId="77777777" w:rsidR="00832762" w:rsidRPr="00D000CE" w:rsidRDefault="00832762" w:rsidP="00F46B5A">
            <w:pPr>
              <w:spacing w:after="0" w:line="360" w:lineRule="auto"/>
              <w:jc w:val="center"/>
              <w:rPr>
                <w:ins w:id="38703" w:author="瑋婷 徐" w:date="2025-01-04T21:53:00Z" w16du:dateUtc="2025-01-04T13:53:00Z"/>
                <w:rFonts w:ascii="Times New Roman" w:hAnsi="Times New Roman" w:cs="Times New Roman"/>
                <w:sz w:val="24"/>
              </w:rPr>
            </w:pPr>
            <w:ins w:id="38704" w:author="瑋婷 徐" w:date="2025-01-04T21:53:00Z" w16du:dateUtc="2025-01-04T13:53:00Z">
              <w:r w:rsidRPr="00D000CE">
                <w:rPr>
                  <w:rFonts w:ascii="Times New Roman" w:hAnsi="Times New Roman" w:cs="Times New Roman"/>
                  <w:sz w:val="24"/>
                </w:rPr>
                <w:t>褐頭鷦鶯</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EF57A" w14:textId="77777777" w:rsidR="00832762" w:rsidRPr="00D000CE" w:rsidRDefault="00832762" w:rsidP="00F46B5A">
            <w:pPr>
              <w:spacing w:after="0" w:line="360" w:lineRule="auto"/>
              <w:jc w:val="center"/>
              <w:rPr>
                <w:ins w:id="38705" w:author="瑋婷 徐" w:date="2025-01-04T21:53:00Z" w16du:dateUtc="2025-01-04T13:53:00Z"/>
                <w:rFonts w:ascii="Times New Roman" w:hAnsi="Times New Roman" w:cs="Times New Roman"/>
                <w:sz w:val="24"/>
              </w:rPr>
            </w:pPr>
            <w:ins w:id="38706" w:author="瑋婷 徐" w:date="2025-01-04T21:53:00Z" w16du:dateUtc="2025-01-04T13:53:00Z">
              <w:r w:rsidRPr="00D000CE">
                <w:rPr>
                  <w:rFonts w:ascii="Times New Roman" w:hAnsi="Times New Roman" w:cs="Times New Roman"/>
                  <w:sz w:val="24"/>
                </w:rPr>
                <w:t>5</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C076F" w14:textId="77777777" w:rsidR="00832762" w:rsidRPr="00D000CE" w:rsidRDefault="00832762" w:rsidP="00F46B5A">
            <w:pPr>
              <w:spacing w:after="0" w:line="360" w:lineRule="auto"/>
              <w:jc w:val="center"/>
              <w:rPr>
                <w:ins w:id="38707" w:author="瑋婷 徐" w:date="2025-01-04T21:53:00Z" w16du:dateUtc="2025-01-04T13:53:00Z"/>
                <w:rFonts w:ascii="Times New Roman" w:hAnsi="Times New Roman" w:cs="Times New Roman"/>
                <w:sz w:val="24"/>
              </w:rPr>
            </w:pPr>
            <w:ins w:id="38708" w:author="瑋婷 徐" w:date="2025-01-04T21:53:00Z" w16du:dateUtc="2025-01-04T13:53:00Z">
              <w:r w:rsidRPr="00D000CE">
                <w:rPr>
                  <w:rFonts w:ascii="Times New Roman" w:hAnsi="Times New Roman" w:cs="Times New Roman"/>
                  <w:sz w:val="24"/>
                </w:rPr>
                <w:t>20</w:t>
              </w:r>
            </w:ins>
          </w:p>
        </w:tc>
      </w:tr>
      <w:tr w:rsidR="00D000CE" w:rsidRPr="00D000CE" w14:paraId="5B96481F" w14:textId="77777777" w:rsidTr="00D000CE">
        <w:trPr>
          <w:jc w:val="center"/>
          <w:ins w:id="38709" w:author="瑋婷 徐" w:date="2025-01-04T21:53: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36185" w14:textId="77777777" w:rsidR="00832762" w:rsidRPr="00D000CE" w:rsidRDefault="00832762" w:rsidP="00F46B5A">
            <w:pPr>
              <w:spacing w:after="0" w:line="360" w:lineRule="auto"/>
              <w:jc w:val="center"/>
              <w:rPr>
                <w:ins w:id="38710" w:author="瑋婷 徐" w:date="2025-01-04T21:53:00Z" w16du:dateUtc="2025-01-04T13:53:00Z"/>
                <w:rFonts w:ascii="Times New Roman" w:hAnsi="Times New Roman" w:cs="Times New Roman"/>
                <w:sz w:val="24"/>
              </w:rPr>
            </w:pPr>
            <w:ins w:id="38711" w:author="瑋婷 徐" w:date="2025-01-04T21:53:00Z" w16du:dateUtc="2025-01-04T13:53:00Z">
              <w:r w:rsidRPr="00D000CE">
                <w:rPr>
                  <w:rFonts w:ascii="Times New Roman" w:hAnsi="Times New Roman" w:cs="Times New Roman"/>
                  <w:sz w:val="24"/>
                </w:rPr>
                <w:t>棕扇尾鶯</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10862" w14:textId="77777777" w:rsidR="00832762" w:rsidRPr="00D000CE" w:rsidRDefault="00832762" w:rsidP="00F46B5A">
            <w:pPr>
              <w:spacing w:after="0" w:line="360" w:lineRule="auto"/>
              <w:jc w:val="center"/>
              <w:rPr>
                <w:ins w:id="38712" w:author="瑋婷 徐" w:date="2025-01-04T21:53:00Z" w16du:dateUtc="2025-01-04T13:53:00Z"/>
                <w:rFonts w:ascii="Times New Roman" w:hAnsi="Times New Roman" w:cs="Times New Roman"/>
                <w:sz w:val="24"/>
              </w:rPr>
            </w:pPr>
            <w:ins w:id="38713" w:author="瑋婷 徐" w:date="2025-01-04T21:53:00Z" w16du:dateUtc="2025-01-04T13:53:00Z">
              <w:r w:rsidRPr="00D000CE">
                <w:rPr>
                  <w:rFonts w:ascii="Times New Roman" w:hAnsi="Times New Roman" w:cs="Times New Roman"/>
                  <w:sz w:val="24"/>
                </w:rPr>
                <w:t>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B3BA4" w14:textId="77777777" w:rsidR="00832762" w:rsidRPr="00D000CE" w:rsidRDefault="00832762" w:rsidP="00F46B5A">
            <w:pPr>
              <w:spacing w:after="0" w:line="360" w:lineRule="auto"/>
              <w:jc w:val="center"/>
              <w:rPr>
                <w:ins w:id="38714" w:author="瑋婷 徐" w:date="2025-01-04T21:53:00Z" w16du:dateUtc="2025-01-04T13:53:00Z"/>
                <w:rFonts w:ascii="Times New Roman" w:hAnsi="Times New Roman" w:cs="Times New Roman"/>
                <w:sz w:val="24"/>
              </w:rPr>
            </w:pPr>
            <w:ins w:id="38715" w:author="瑋婷 徐" w:date="2025-01-04T21:53:00Z" w16du:dateUtc="2025-01-04T13:53:00Z">
              <w:r w:rsidRPr="00D000CE">
                <w:rPr>
                  <w:rFonts w:ascii="Times New Roman" w:hAnsi="Times New Roman" w:cs="Times New Roman"/>
                  <w:sz w:val="24"/>
                </w:rPr>
                <w:t>20</w:t>
              </w:r>
            </w:ins>
          </w:p>
        </w:tc>
      </w:tr>
      <w:tr w:rsidR="00D000CE" w:rsidRPr="00D000CE" w14:paraId="17889C1B" w14:textId="77777777" w:rsidTr="00D000CE">
        <w:trPr>
          <w:jc w:val="center"/>
          <w:ins w:id="38716" w:author="瑋婷 徐" w:date="2025-01-04T21:53: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30E19" w14:textId="77777777" w:rsidR="00832762" w:rsidRPr="00D000CE" w:rsidRDefault="00832762" w:rsidP="00F46B5A">
            <w:pPr>
              <w:spacing w:after="0" w:line="360" w:lineRule="auto"/>
              <w:jc w:val="center"/>
              <w:rPr>
                <w:ins w:id="38717" w:author="瑋婷 徐" w:date="2025-01-04T21:53:00Z" w16du:dateUtc="2025-01-04T13:53:00Z"/>
                <w:rFonts w:ascii="Times New Roman" w:hAnsi="Times New Roman" w:cs="Times New Roman"/>
                <w:sz w:val="24"/>
              </w:rPr>
            </w:pPr>
            <w:ins w:id="38718" w:author="瑋婷 徐" w:date="2025-01-04T21:53:00Z" w16du:dateUtc="2025-01-04T13:53:00Z">
              <w:r w:rsidRPr="00D000CE">
                <w:rPr>
                  <w:rFonts w:ascii="Times New Roman" w:hAnsi="Times New Roman" w:cs="Times New Roman"/>
                  <w:sz w:val="24"/>
                </w:rPr>
                <w:t>家燕</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0C939" w14:textId="77777777" w:rsidR="00832762" w:rsidRPr="00D000CE" w:rsidRDefault="00832762" w:rsidP="00F46B5A">
            <w:pPr>
              <w:spacing w:after="0" w:line="360" w:lineRule="auto"/>
              <w:jc w:val="center"/>
              <w:rPr>
                <w:ins w:id="38719" w:author="瑋婷 徐" w:date="2025-01-04T21:53:00Z" w16du:dateUtc="2025-01-04T13:53:00Z"/>
                <w:rFonts w:ascii="Times New Roman" w:hAnsi="Times New Roman" w:cs="Times New Roman"/>
                <w:sz w:val="24"/>
              </w:rPr>
            </w:pPr>
            <w:ins w:id="38720" w:author="瑋婷 徐" w:date="2025-01-04T21:53:00Z" w16du:dateUtc="2025-01-04T13:53:00Z">
              <w:r w:rsidRPr="00D000CE">
                <w:rPr>
                  <w:rFonts w:ascii="Times New Roman" w:hAnsi="Times New Roman" w:cs="Times New Roman"/>
                  <w:sz w:val="24"/>
                </w:rPr>
                <w:t>19</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45804" w14:textId="77777777" w:rsidR="00832762" w:rsidRPr="00D000CE" w:rsidRDefault="00832762" w:rsidP="00F46B5A">
            <w:pPr>
              <w:spacing w:after="0" w:line="360" w:lineRule="auto"/>
              <w:jc w:val="center"/>
              <w:rPr>
                <w:ins w:id="38721" w:author="瑋婷 徐" w:date="2025-01-04T21:53:00Z" w16du:dateUtc="2025-01-04T13:53:00Z"/>
                <w:rFonts w:ascii="Times New Roman" w:hAnsi="Times New Roman" w:cs="Times New Roman"/>
                <w:sz w:val="24"/>
              </w:rPr>
            </w:pPr>
            <w:ins w:id="38722" w:author="瑋婷 徐" w:date="2025-01-04T21:53:00Z" w16du:dateUtc="2025-01-04T13:53:00Z">
              <w:r w:rsidRPr="00D000CE">
                <w:rPr>
                  <w:rFonts w:ascii="Times New Roman" w:hAnsi="Times New Roman" w:cs="Times New Roman"/>
                  <w:sz w:val="24"/>
                </w:rPr>
                <w:t>30</w:t>
              </w:r>
            </w:ins>
          </w:p>
        </w:tc>
      </w:tr>
      <w:tr w:rsidR="00D000CE" w:rsidRPr="00D000CE" w14:paraId="0EEF907D" w14:textId="77777777" w:rsidTr="00D000CE">
        <w:trPr>
          <w:jc w:val="center"/>
          <w:ins w:id="38723" w:author="瑋婷 徐" w:date="2025-01-04T21:53: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EFD62" w14:textId="77777777" w:rsidR="00832762" w:rsidRPr="00D000CE" w:rsidRDefault="00832762" w:rsidP="00F46B5A">
            <w:pPr>
              <w:spacing w:after="0" w:line="360" w:lineRule="auto"/>
              <w:jc w:val="center"/>
              <w:rPr>
                <w:ins w:id="38724" w:author="瑋婷 徐" w:date="2025-01-04T21:53:00Z" w16du:dateUtc="2025-01-04T13:53:00Z"/>
                <w:rFonts w:ascii="Times New Roman" w:hAnsi="Times New Roman" w:cs="Times New Roman"/>
                <w:sz w:val="24"/>
              </w:rPr>
            </w:pPr>
            <w:ins w:id="38725" w:author="瑋婷 徐" w:date="2025-01-04T21:53:00Z" w16du:dateUtc="2025-01-04T13:53:00Z">
              <w:r w:rsidRPr="00D000CE">
                <w:rPr>
                  <w:rFonts w:ascii="Times New Roman" w:hAnsi="Times New Roman" w:cs="Times New Roman"/>
                  <w:sz w:val="24"/>
                </w:rPr>
                <w:t>洋燕</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B5BE3" w14:textId="77777777" w:rsidR="00832762" w:rsidRPr="00D000CE" w:rsidRDefault="00832762" w:rsidP="00F46B5A">
            <w:pPr>
              <w:spacing w:after="0" w:line="360" w:lineRule="auto"/>
              <w:jc w:val="center"/>
              <w:rPr>
                <w:ins w:id="38726" w:author="瑋婷 徐" w:date="2025-01-04T21:53:00Z" w16du:dateUtc="2025-01-04T13:53:00Z"/>
                <w:rFonts w:ascii="Times New Roman" w:hAnsi="Times New Roman" w:cs="Times New Roman"/>
                <w:sz w:val="24"/>
              </w:rPr>
            </w:pPr>
            <w:ins w:id="38727" w:author="瑋婷 徐" w:date="2025-01-04T21:53:00Z" w16du:dateUtc="2025-01-04T13:53:00Z">
              <w:r w:rsidRPr="00D000CE">
                <w:rPr>
                  <w:rFonts w:ascii="Times New Roman" w:hAnsi="Times New Roman" w:cs="Times New Roman"/>
                  <w:sz w:val="24"/>
                </w:rPr>
                <w:t>59</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0F1A6" w14:textId="77777777" w:rsidR="00832762" w:rsidRPr="00D000CE" w:rsidRDefault="00832762" w:rsidP="00F46B5A">
            <w:pPr>
              <w:spacing w:after="0" w:line="360" w:lineRule="auto"/>
              <w:jc w:val="center"/>
              <w:rPr>
                <w:ins w:id="38728" w:author="瑋婷 徐" w:date="2025-01-04T21:53:00Z" w16du:dateUtc="2025-01-04T13:53:00Z"/>
                <w:rFonts w:ascii="Times New Roman" w:hAnsi="Times New Roman" w:cs="Times New Roman"/>
                <w:sz w:val="24"/>
              </w:rPr>
            </w:pPr>
            <w:ins w:id="38729" w:author="瑋婷 徐" w:date="2025-01-04T21:53:00Z" w16du:dateUtc="2025-01-04T13:53:00Z">
              <w:r w:rsidRPr="00D000CE">
                <w:rPr>
                  <w:rFonts w:ascii="Times New Roman" w:hAnsi="Times New Roman" w:cs="Times New Roman"/>
                  <w:sz w:val="24"/>
                </w:rPr>
                <w:t>30</w:t>
              </w:r>
            </w:ins>
          </w:p>
        </w:tc>
      </w:tr>
      <w:tr w:rsidR="00D000CE" w:rsidRPr="00D000CE" w14:paraId="2C19A737" w14:textId="77777777" w:rsidTr="00D000CE">
        <w:trPr>
          <w:jc w:val="center"/>
          <w:ins w:id="38730" w:author="瑋婷 徐" w:date="2025-01-04T21:53: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772C6" w14:textId="77777777" w:rsidR="00832762" w:rsidRPr="00D000CE" w:rsidRDefault="00832762" w:rsidP="00F46B5A">
            <w:pPr>
              <w:spacing w:after="0" w:line="360" w:lineRule="auto"/>
              <w:jc w:val="center"/>
              <w:rPr>
                <w:ins w:id="38731" w:author="瑋婷 徐" w:date="2025-01-04T21:53:00Z" w16du:dateUtc="2025-01-04T13:53:00Z"/>
                <w:rFonts w:ascii="Times New Roman" w:hAnsi="Times New Roman" w:cs="Times New Roman"/>
                <w:sz w:val="24"/>
              </w:rPr>
            </w:pPr>
            <w:ins w:id="38732" w:author="瑋婷 徐" w:date="2025-01-04T21:53:00Z" w16du:dateUtc="2025-01-04T13:53:00Z">
              <w:r w:rsidRPr="00D000CE">
                <w:rPr>
                  <w:rFonts w:ascii="Times New Roman" w:hAnsi="Times New Roman" w:cs="Times New Roman"/>
                  <w:sz w:val="24"/>
                </w:rPr>
                <w:t>赤腰燕</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AF9E3" w14:textId="77777777" w:rsidR="00832762" w:rsidRPr="00D000CE" w:rsidRDefault="00832762" w:rsidP="00F46B5A">
            <w:pPr>
              <w:spacing w:after="0" w:line="360" w:lineRule="auto"/>
              <w:jc w:val="center"/>
              <w:rPr>
                <w:ins w:id="38733" w:author="瑋婷 徐" w:date="2025-01-04T21:53:00Z" w16du:dateUtc="2025-01-04T13:53:00Z"/>
                <w:rFonts w:ascii="Times New Roman" w:hAnsi="Times New Roman" w:cs="Times New Roman"/>
                <w:sz w:val="24"/>
              </w:rPr>
            </w:pPr>
            <w:ins w:id="38734" w:author="瑋婷 徐" w:date="2025-01-04T21:53:00Z" w16du:dateUtc="2025-01-04T13:53:00Z">
              <w:r w:rsidRPr="00D000CE">
                <w:rPr>
                  <w:rFonts w:ascii="Times New Roman" w:hAnsi="Times New Roman" w:cs="Times New Roman"/>
                  <w:sz w:val="24"/>
                </w:rPr>
                <w:t>12</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138C8" w14:textId="77777777" w:rsidR="00832762" w:rsidRPr="00D000CE" w:rsidRDefault="00832762" w:rsidP="00F46B5A">
            <w:pPr>
              <w:spacing w:after="0" w:line="360" w:lineRule="auto"/>
              <w:jc w:val="center"/>
              <w:rPr>
                <w:ins w:id="38735" w:author="瑋婷 徐" w:date="2025-01-04T21:53:00Z" w16du:dateUtc="2025-01-04T13:53:00Z"/>
                <w:rFonts w:ascii="Times New Roman" w:hAnsi="Times New Roman" w:cs="Times New Roman"/>
                <w:sz w:val="24"/>
              </w:rPr>
            </w:pPr>
            <w:ins w:id="38736" w:author="瑋婷 徐" w:date="2025-01-04T21:53:00Z" w16du:dateUtc="2025-01-04T13:53:00Z">
              <w:r w:rsidRPr="00D000CE">
                <w:rPr>
                  <w:rFonts w:ascii="Times New Roman" w:hAnsi="Times New Roman" w:cs="Times New Roman"/>
                  <w:sz w:val="24"/>
                </w:rPr>
                <w:t>20</w:t>
              </w:r>
            </w:ins>
          </w:p>
        </w:tc>
      </w:tr>
      <w:tr w:rsidR="00D000CE" w:rsidRPr="00D000CE" w14:paraId="58AA5F57" w14:textId="77777777" w:rsidTr="00D000CE">
        <w:trPr>
          <w:jc w:val="center"/>
          <w:ins w:id="38737" w:author="瑋婷 徐" w:date="2025-01-04T21:53: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31DD1" w14:textId="77777777" w:rsidR="00832762" w:rsidRPr="00D000CE" w:rsidRDefault="00832762" w:rsidP="00F46B5A">
            <w:pPr>
              <w:spacing w:after="0" w:line="360" w:lineRule="auto"/>
              <w:jc w:val="center"/>
              <w:rPr>
                <w:ins w:id="38738" w:author="瑋婷 徐" w:date="2025-01-04T21:53:00Z" w16du:dateUtc="2025-01-04T13:53:00Z"/>
                <w:rFonts w:ascii="Times New Roman" w:hAnsi="Times New Roman" w:cs="Times New Roman"/>
                <w:sz w:val="24"/>
              </w:rPr>
            </w:pPr>
            <w:ins w:id="38739" w:author="瑋婷 徐" w:date="2025-01-04T21:53:00Z" w16du:dateUtc="2025-01-04T13:53:00Z">
              <w:r w:rsidRPr="00D000CE">
                <w:rPr>
                  <w:rFonts w:ascii="Times New Roman" w:hAnsi="Times New Roman" w:cs="Times New Roman"/>
                  <w:sz w:val="24"/>
                </w:rPr>
                <w:t>東方毛腳燕</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BE458" w14:textId="77777777" w:rsidR="00832762" w:rsidRPr="00D000CE" w:rsidRDefault="00832762" w:rsidP="00F46B5A">
            <w:pPr>
              <w:spacing w:after="0" w:line="360" w:lineRule="auto"/>
              <w:jc w:val="center"/>
              <w:rPr>
                <w:ins w:id="38740" w:author="瑋婷 徐" w:date="2025-01-04T21:53:00Z" w16du:dateUtc="2025-01-04T13:53:00Z"/>
                <w:rFonts w:ascii="Times New Roman" w:hAnsi="Times New Roman" w:cs="Times New Roman"/>
                <w:sz w:val="24"/>
              </w:rPr>
            </w:pPr>
            <w:ins w:id="38741" w:author="瑋婷 徐" w:date="2025-01-04T21:53:00Z" w16du:dateUtc="2025-01-04T13:53:00Z">
              <w:r w:rsidRPr="00D000CE">
                <w:rPr>
                  <w:rFonts w:ascii="Times New Roman" w:hAnsi="Times New Roman" w:cs="Times New Roman"/>
                  <w:sz w:val="24"/>
                </w:rPr>
                <w:t>8</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3E2E7" w14:textId="77777777" w:rsidR="00832762" w:rsidRPr="00D000CE" w:rsidRDefault="00832762" w:rsidP="00F46B5A">
            <w:pPr>
              <w:spacing w:after="0" w:line="360" w:lineRule="auto"/>
              <w:jc w:val="center"/>
              <w:rPr>
                <w:ins w:id="38742" w:author="瑋婷 徐" w:date="2025-01-04T21:53:00Z" w16du:dateUtc="2025-01-04T13:53:00Z"/>
                <w:rFonts w:ascii="Times New Roman" w:hAnsi="Times New Roman" w:cs="Times New Roman"/>
                <w:sz w:val="24"/>
              </w:rPr>
            </w:pPr>
            <w:ins w:id="38743" w:author="瑋婷 徐" w:date="2025-01-04T21:53:00Z" w16du:dateUtc="2025-01-04T13:53:00Z">
              <w:r w:rsidRPr="00D000CE">
                <w:rPr>
                  <w:rFonts w:ascii="Times New Roman" w:hAnsi="Times New Roman" w:cs="Times New Roman"/>
                  <w:sz w:val="24"/>
                </w:rPr>
                <w:t>20</w:t>
              </w:r>
            </w:ins>
          </w:p>
        </w:tc>
      </w:tr>
      <w:tr w:rsidR="00D000CE" w:rsidRPr="00D000CE" w14:paraId="721926A0" w14:textId="77777777" w:rsidTr="00D000CE">
        <w:trPr>
          <w:jc w:val="center"/>
          <w:ins w:id="38744" w:author="瑋婷 徐" w:date="2025-01-04T21:53: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4A7F7" w14:textId="77777777" w:rsidR="00832762" w:rsidRPr="00D000CE" w:rsidRDefault="00832762" w:rsidP="00F46B5A">
            <w:pPr>
              <w:spacing w:after="0" w:line="360" w:lineRule="auto"/>
              <w:jc w:val="center"/>
              <w:rPr>
                <w:ins w:id="38745" w:author="瑋婷 徐" w:date="2025-01-04T21:53:00Z" w16du:dateUtc="2025-01-04T13:53:00Z"/>
                <w:rFonts w:ascii="Times New Roman" w:hAnsi="Times New Roman" w:cs="Times New Roman"/>
                <w:sz w:val="24"/>
              </w:rPr>
            </w:pPr>
            <w:ins w:id="38746" w:author="瑋婷 徐" w:date="2025-01-04T21:53:00Z" w16du:dateUtc="2025-01-04T13:53:00Z">
              <w:r w:rsidRPr="00D000CE">
                <w:rPr>
                  <w:rFonts w:ascii="Times New Roman" w:hAnsi="Times New Roman" w:cs="Times New Roman"/>
                  <w:sz w:val="24"/>
                </w:rPr>
                <w:t>白環鸚嘴鵯</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C9681" w14:textId="77777777" w:rsidR="00832762" w:rsidRPr="00D000CE" w:rsidRDefault="00832762" w:rsidP="00F46B5A">
            <w:pPr>
              <w:spacing w:after="0" w:line="360" w:lineRule="auto"/>
              <w:jc w:val="center"/>
              <w:rPr>
                <w:ins w:id="38747" w:author="瑋婷 徐" w:date="2025-01-04T21:53:00Z" w16du:dateUtc="2025-01-04T13:53:00Z"/>
                <w:rFonts w:ascii="Times New Roman" w:hAnsi="Times New Roman" w:cs="Times New Roman"/>
                <w:sz w:val="24"/>
              </w:rPr>
            </w:pPr>
            <w:ins w:id="38748" w:author="瑋婷 徐" w:date="2025-01-04T21:53:00Z" w16du:dateUtc="2025-01-04T13:53:00Z">
              <w:r w:rsidRPr="00D000CE">
                <w:rPr>
                  <w:rFonts w:ascii="Times New Roman" w:hAnsi="Times New Roman" w:cs="Times New Roman"/>
                  <w:sz w:val="24"/>
                </w:rPr>
                <w:t>4</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6C2A8" w14:textId="77777777" w:rsidR="00832762" w:rsidRPr="00D000CE" w:rsidRDefault="00832762" w:rsidP="00F46B5A">
            <w:pPr>
              <w:spacing w:after="0" w:line="360" w:lineRule="auto"/>
              <w:jc w:val="center"/>
              <w:rPr>
                <w:ins w:id="38749" w:author="瑋婷 徐" w:date="2025-01-04T21:53:00Z" w16du:dateUtc="2025-01-04T13:53:00Z"/>
                <w:rFonts w:ascii="Times New Roman" w:hAnsi="Times New Roman" w:cs="Times New Roman"/>
                <w:sz w:val="24"/>
              </w:rPr>
            </w:pPr>
            <w:ins w:id="38750" w:author="瑋婷 徐" w:date="2025-01-04T21:53:00Z" w16du:dateUtc="2025-01-04T13:53:00Z">
              <w:r w:rsidRPr="00D000CE">
                <w:rPr>
                  <w:rFonts w:ascii="Times New Roman" w:hAnsi="Times New Roman" w:cs="Times New Roman"/>
                  <w:sz w:val="24"/>
                </w:rPr>
                <w:t>30</w:t>
              </w:r>
            </w:ins>
          </w:p>
        </w:tc>
      </w:tr>
      <w:tr w:rsidR="00D000CE" w:rsidRPr="00D000CE" w14:paraId="0B96105A" w14:textId="77777777" w:rsidTr="00D000CE">
        <w:trPr>
          <w:jc w:val="center"/>
          <w:ins w:id="38751" w:author="瑋婷 徐" w:date="2025-01-04T21:53: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63C2A" w14:textId="77777777" w:rsidR="00832762" w:rsidRPr="00D000CE" w:rsidRDefault="00832762" w:rsidP="00F46B5A">
            <w:pPr>
              <w:spacing w:after="0" w:line="360" w:lineRule="auto"/>
              <w:jc w:val="center"/>
              <w:rPr>
                <w:ins w:id="38752" w:author="瑋婷 徐" w:date="2025-01-04T21:53:00Z" w16du:dateUtc="2025-01-04T13:53:00Z"/>
                <w:rFonts w:ascii="Times New Roman" w:hAnsi="Times New Roman" w:cs="Times New Roman"/>
                <w:sz w:val="24"/>
              </w:rPr>
            </w:pPr>
            <w:ins w:id="38753" w:author="瑋婷 徐" w:date="2025-01-04T21:53:00Z" w16du:dateUtc="2025-01-04T13:53:00Z">
              <w:r w:rsidRPr="00D000CE">
                <w:rPr>
                  <w:rFonts w:ascii="Times New Roman" w:hAnsi="Times New Roman" w:cs="Times New Roman"/>
                  <w:sz w:val="24"/>
                </w:rPr>
                <w:t>白頭翁</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F0686" w14:textId="77777777" w:rsidR="00832762" w:rsidRPr="00D000CE" w:rsidRDefault="00832762" w:rsidP="00F46B5A">
            <w:pPr>
              <w:spacing w:after="0" w:line="360" w:lineRule="auto"/>
              <w:jc w:val="center"/>
              <w:rPr>
                <w:ins w:id="38754" w:author="瑋婷 徐" w:date="2025-01-04T21:53:00Z" w16du:dateUtc="2025-01-04T13:53:00Z"/>
                <w:rFonts w:ascii="Times New Roman" w:hAnsi="Times New Roman" w:cs="Times New Roman"/>
                <w:sz w:val="24"/>
              </w:rPr>
            </w:pPr>
            <w:ins w:id="38755" w:author="瑋婷 徐" w:date="2025-01-04T21:53:00Z" w16du:dateUtc="2025-01-04T13:53:00Z">
              <w:r w:rsidRPr="00D000CE">
                <w:rPr>
                  <w:rFonts w:ascii="Times New Roman" w:hAnsi="Times New Roman" w:cs="Times New Roman"/>
                  <w:sz w:val="24"/>
                </w:rPr>
                <w:t>85</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A38C4" w14:textId="77777777" w:rsidR="00832762" w:rsidRPr="00D000CE" w:rsidRDefault="00832762" w:rsidP="00F46B5A">
            <w:pPr>
              <w:spacing w:after="0" w:line="360" w:lineRule="auto"/>
              <w:jc w:val="center"/>
              <w:rPr>
                <w:ins w:id="38756" w:author="瑋婷 徐" w:date="2025-01-04T21:53:00Z" w16du:dateUtc="2025-01-04T13:53:00Z"/>
                <w:rFonts w:ascii="Times New Roman" w:hAnsi="Times New Roman" w:cs="Times New Roman"/>
                <w:sz w:val="24"/>
              </w:rPr>
            </w:pPr>
            <w:ins w:id="38757" w:author="瑋婷 徐" w:date="2025-01-04T21:53:00Z" w16du:dateUtc="2025-01-04T13:53:00Z">
              <w:r w:rsidRPr="00D000CE">
                <w:rPr>
                  <w:rFonts w:ascii="Times New Roman" w:hAnsi="Times New Roman" w:cs="Times New Roman"/>
                  <w:sz w:val="24"/>
                </w:rPr>
                <w:t>70</w:t>
              </w:r>
            </w:ins>
          </w:p>
        </w:tc>
      </w:tr>
      <w:tr w:rsidR="00D000CE" w:rsidRPr="00D000CE" w14:paraId="088C55FE" w14:textId="77777777" w:rsidTr="00D000CE">
        <w:trPr>
          <w:jc w:val="center"/>
          <w:ins w:id="38758" w:author="瑋婷 徐" w:date="2025-01-04T21:53: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01314" w14:textId="77777777" w:rsidR="00832762" w:rsidRPr="00D000CE" w:rsidRDefault="00832762" w:rsidP="00F46B5A">
            <w:pPr>
              <w:spacing w:after="0" w:line="360" w:lineRule="auto"/>
              <w:jc w:val="center"/>
              <w:rPr>
                <w:ins w:id="38759" w:author="瑋婷 徐" w:date="2025-01-04T21:53:00Z" w16du:dateUtc="2025-01-04T13:53:00Z"/>
                <w:rFonts w:ascii="Times New Roman" w:hAnsi="Times New Roman" w:cs="Times New Roman"/>
                <w:sz w:val="24"/>
              </w:rPr>
            </w:pPr>
            <w:ins w:id="38760" w:author="瑋婷 徐" w:date="2025-01-04T21:53:00Z" w16du:dateUtc="2025-01-04T13:53:00Z">
              <w:r w:rsidRPr="00D000CE">
                <w:rPr>
                  <w:rFonts w:ascii="Times New Roman" w:hAnsi="Times New Roman" w:cs="Times New Roman"/>
                  <w:sz w:val="24"/>
                </w:rPr>
                <w:t>紅嘴黑鵯</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8CECA" w14:textId="77777777" w:rsidR="00832762" w:rsidRPr="00D000CE" w:rsidRDefault="00832762" w:rsidP="00F46B5A">
            <w:pPr>
              <w:spacing w:after="0" w:line="360" w:lineRule="auto"/>
              <w:jc w:val="center"/>
              <w:rPr>
                <w:ins w:id="38761" w:author="瑋婷 徐" w:date="2025-01-04T21:53:00Z" w16du:dateUtc="2025-01-04T13:53:00Z"/>
                <w:rFonts w:ascii="Times New Roman" w:hAnsi="Times New Roman" w:cs="Times New Roman"/>
                <w:sz w:val="24"/>
              </w:rPr>
            </w:pPr>
            <w:ins w:id="38762" w:author="瑋婷 徐" w:date="2025-01-04T21:53:00Z" w16du:dateUtc="2025-01-04T13:53:00Z">
              <w:r w:rsidRPr="00D000CE">
                <w:rPr>
                  <w:rFonts w:ascii="Times New Roman" w:hAnsi="Times New Roman" w:cs="Times New Roman"/>
                  <w:sz w:val="24"/>
                </w:rPr>
                <w:t>148</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20421" w14:textId="77777777" w:rsidR="00832762" w:rsidRPr="00D000CE" w:rsidRDefault="00832762" w:rsidP="00F46B5A">
            <w:pPr>
              <w:spacing w:after="0" w:line="360" w:lineRule="auto"/>
              <w:jc w:val="center"/>
              <w:rPr>
                <w:ins w:id="38763" w:author="瑋婷 徐" w:date="2025-01-04T21:53:00Z" w16du:dateUtc="2025-01-04T13:53:00Z"/>
                <w:rFonts w:ascii="Times New Roman" w:hAnsi="Times New Roman" w:cs="Times New Roman"/>
                <w:sz w:val="24"/>
              </w:rPr>
            </w:pPr>
            <w:ins w:id="38764" w:author="瑋婷 徐" w:date="2025-01-04T21:53:00Z" w16du:dateUtc="2025-01-04T13:53:00Z">
              <w:r w:rsidRPr="00D000CE">
                <w:rPr>
                  <w:rFonts w:ascii="Times New Roman" w:hAnsi="Times New Roman" w:cs="Times New Roman"/>
                  <w:sz w:val="24"/>
                </w:rPr>
                <w:t>100</w:t>
              </w:r>
            </w:ins>
          </w:p>
        </w:tc>
      </w:tr>
      <w:tr w:rsidR="00D000CE" w:rsidRPr="00D000CE" w14:paraId="08B48468" w14:textId="77777777" w:rsidTr="00D000CE">
        <w:trPr>
          <w:jc w:val="center"/>
          <w:ins w:id="38765" w:author="瑋婷 徐" w:date="2025-01-04T21:53: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C7BDE" w14:textId="77777777" w:rsidR="00832762" w:rsidRPr="00D000CE" w:rsidRDefault="00832762" w:rsidP="00F46B5A">
            <w:pPr>
              <w:spacing w:after="0" w:line="360" w:lineRule="auto"/>
              <w:jc w:val="center"/>
              <w:rPr>
                <w:ins w:id="38766" w:author="瑋婷 徐" w:date="2025-01-04T21:53:00Z" w16du:dateUtc="2025-01-04T13:53:00Z"/>
                <w:rFonts w:ascii="Times New Roman" w:hAnsi="Times New Roman" w:cs="Times New Roman"/>
                <w:sz w:val="24"/>
              </w:rPr>
            </w:pPr>
            <w:ins w:id="38767" w:author="瑋婷 徐" w:date="2025-01-04T21:53:00Z" w16du:dateUtc="2025-01-04T13:53:00Z">
              <w:r w:rsidRPr="00D000CE">
                <w:rPr>
                  <w:rFonts w:ascii="Times New Roman" w:hAnsi="Times New Roman" w:cs="Times New Roman"/>
                  <w:sz w:val="24"/>
                </w:rPr>
                <w:t>棕面鶯</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8E610" w14:textId="77777777" w:rsidR="00832762" w:rsidRPr="00D000CE" w:rsidRDefault="00832762" w:rsidP="00F46B5A">
            <w:pPr>
              <w:spacing w:after="0" w:line="360" w:lineRule="auto"/>
              <w:jc w:val="center"/>
              <w:rPr>
                <w:ins w:id="38768" w:author="瑋婷 徐" w:date="2025-01-04T21:53:00Z" w16du:dateUtc="2025-01-04T13:53:00Z"/>
                <w:rFonts w:ascii="Times New Roman" w:hAnsi="Times New Roman" w:cs="Times New Roman"/>
                <w:sz w:val="24"/>
              </w:rPr>
            </w:pPr>
            <w:ins w:id="38769" w:author="瑋婷 徐" w:date="2025-01-04T21:53:00Z" w16du:dateUtc="2025-01-04T13:53:00Z">
              <w:r w:rsidRPr="00D000CE">
                <w:rPr>
                  <w:rFonts w:ascii="Times New Roman" w:hAnsi="Times New Roman" w:cs="Times New Roman"/>
                  <w:sz w:val="24"/>
                </w:rPr>
                <w:t>25</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EDBA9" w14:textId="77777777" w:rsidR="00832762" w:rsidRPr="00D000CE" w:rsidRDefault="00832762" w:rsidP="00F46B5A">
            <w:pPr>
              <w:spacing w:after="0" w:line="360" w:lineRule="auto"/>
              <w:jc w:val="center"/>
              <w:rPr>
                <w:ins w:id="38770" w:author="瑋婷 徐" w:date="2025-01-04T21:53:00Z" w16du:dateUtc="2025-01-04T13:53:00Z"/>
                <w:rFonts w:ascii="Times New Roman" w:hAnsi="Times New Roman" w:cs="Times New Roman"/>
                <w:sz w:val="24"/>
              </w:rPr>
            </w:pPr>
            <w:ins w:id="38771" w:author="瑋婷 徐" w:date="2025-01-04T21:53:00Z" w16du:dateUtc="2025-01-04T13:53:00Z">
              <w:r w:rsidRPr="00D000CE">
                <w:rPr>
                  <w:rFonts w:ascii="Times New Roman" w:hAnsi="Times New Roman" w:cs="Times New Roman"/>
                  <w:sz w:val="24"/>
                </w:rPr>
                <w:t>30</w:t>
              </w:r>
            </w:ins>
          </w:p>
        </w:tc>
      </w:tr>
      <w:tr w:rsidR="00D000CE" w:rsidRPr="00D000CE" w14:paraId="7F770B9E" w14:textId="77777777" w:rsidTr="00D000CE">
        <w:trPr>
          <w:jc w:val="center"/>
          <w:ins w:id="38772" w:author="瑋婷 徐" w:date="2025-01-04T21:53: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0A99F" w14:textId="77777777" w:rsidR="00832762" w:rsidRPr="00D000CE" w:rsidRDefault="00832762" w:rsidP="00F46B5A">
            <w:pPr>
              <w:spacing w:after="0" w:line="360" w:lineRule="auto"/>
              <w:jc w:val="center"/>
              <w:rPr>
                <w:ins w:id="38773" w:author="瑋婷 徐" w:date="2025-01-04T21:53:00Z" w16du:dateUtc="2025-01-04T13:53:00Z"/>
                <w:rFonts w:ascii="Times New Roman" w:hAnsi="Times New Roman" w:cs="Times New Roman"/>
                <w:sz w:val="24"/>
              </w:rPr>
            </w:pPr>
            <w:ins w:id="38774" w:author="瑋婷 徐" w:date="2025-01-04T21:53:00Z" w16du:dateUtc="2025-01-04T13:53:00Z">
              <w:r w:rsidRPr="00D000CE">
                <w:rPr>
                  <w:rFonts w:ascii="Times New Roman" w:hAnsi="Times New Roman" w:cs="Times New Roman"/>
                  <w:sz w:val="24"/>
                </w:rPr>
                <w:t>紅頭山雀</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82DA7" w14:textId="77777777" w:rsidR="00832762" w:rsidRPr="00D000CE" w:rsidRDefault="00832762" w:rsidP="00F46B5A">
            <w:pPr>
              <w:spacing w:after="0" w:line="360" w:lineRule="auto"/>
              <w:jc w:val="center"/>
              <w:rPr>
                <w:ins w:id="38775" w:author="瑋婷 徐" w:date="2025-01-04T21:53:00Z" w16du:dateUtc="2025-01-04T13:53:00Z"/>
                <w:rFonts w:ascii="Times New Roman" w:hAnsi="Times New Roman" w:cs="Times New Roman"/>
                <w:sz w:val="24"/>
              </w:rPr>
            </w:pPr>
            <w:ins w:id="38776" w:author="瑋婷 徐" w:date="2025-01-04T21:53:00Z" w16du:dateUtc="2025-01-04T13:53:00Z">
              <w:r w:rsidRPr="00D000CE">
                <w:rPr>
                  <w:rFonts w:ascii="Times New Roman" w:hAnsi="Times New Roman" w:cs="Times New Roman"/>
                  <w:sz w:val="24"/>
                </w:rPr>
                <w:t>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C20EE" w14:textId="77777777" w:rsidR="00832762" w:rsidRPr="00D000CE" w:rsidRDefault="00832762" w:rsidP="00F46B5A">
            <w:pPr>
              <w:spacing w:after="0" w:line="360" w:lineRule="auto"/>
              <w:jc w:val="center"/>
              <w:rPr>
                <w:ins w:id="38777" w:author="瑋婷 徐" w:date="2025-01-04T21:53:00Z" w16du:dateUtc="2025-01-04T13:53:00Z"/>
                <w:rFonts w:ascii="Times New Roman" w:hAnsi="Times New Roman" w:cs="Times New Roman"/>
                <w:sz w:val="24"/>
              </w:rPr>
            </w:pPr>
            <w:ins w:id="38778" w:author="瑋婷 徐" w:date="2025-01-04T21:53:00Z" w16du:dateUtc="2025-01-04T13:53:00Z">
              <w:r w:rsidRPr="00D000CE">
                <w:rPr>
                  <w:rFonts w:ascii="Times New Roman" w:hAnsi="Times New Roman" w:cs="Times New Roman"/>
                  <w:sz w:val="24"/>
                </w:rPr>
                <w:t>20</w:t>
              </w:r>
            </w:ins>
          </w:p>
        </w:tc>
      </w:tr>
      <w:tr w:rsidR="00D000CE" w:rsidRPr="00D000CE" w14:paraId="7CF83D98" w14:textId="77777777" w:rsidTr="00D000CE">
        <w:trPr>
          <w:jc w:val="center"/>
          <w:ins w:id="38779" w:author="瑋婷 徐" w:date="2025-01-04T21:53: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90D45" w14:textId="77777777" w:rsidR="00832762" w:rsidRPr="00D000CE" w:rsidRDefault="00832762" w:rsidP="00F46B5A">
            <w:pPr>
              <w:spacing w:after="0" w:line="360" w:lineRule="auto"/>
              <w:jc w:val="center"/>
              <w:rPr>
                <w:ins w:id="38780" w:author="瑋婷 徐" w:date="2025-01-04T21:53:00Z" w16du:dateUtc="2025-01-04T13:53:00Z"/>
                <w:rFonts w:ascii="Times New Roman" w:hAnsi="Times New Roman" w:cs="Times New Roman"/>
                <w:sz w:val="24"/>
              </w:rPr>
            </w:pPr>
            <w:ins w:id="38781" w:author="瑋婷 徐" w:date="2025-01-04T21:53:00Z" w16du:dateUtc="2025-01-04T13:53:00Z">
              <w:r w:rsidRPr="00D000CE">
                <w:rPr>
                  <w:rFonts w:ascii="Times New Roman" w:hAnsi="Times New Roman" w:cs="Times New Roman"/>
                  <w:sz w:val="24"/>
                </w:rPr>
                <w:t>冠羽畫眉</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EF4FF" w14:textId="77777777" w:rsidR="00832762" w:rsidRPr="00D000CE" w:rsidRDefault="00832762" w:rsidP="00F46B5A">
            <w:pPr>
              <w:spacing w:after="0" w:line="360" w:lineRule="auto"/>
              <w:jc w:val="center"/>
              <w:rPr>
                <w:ins w:id="38782" w:author="瑋婷 徐" w:date="2025-01-04T21:53:00Z" w16du:dateUtc="2025-01-04T13:53:00Z"/>
                <w:rFonts w:ascii="Times New Roman" w:hAnsi="Times New Roman" w:cs="Times New Roman"/>
                <w:sz w:val="24"/>
              </w:rPr>
            </w:pPr>
            <w:ins w:id="38783" w:author="瑋婷 徐" w:date="2025-01-04T21:53:00Z" w16du:dateUtc="2025-01-04T13:53:00Z">
              <w:r w:rsidRPr="00D000CE">
                <w:rPr>
                  <w:rFonts w:ascii="Times New Roman" w:hAnsi="Times New Roman" w:cs="Times New Roman"/>
                  <w:sz w:val="24"/>
                </w:rPr>
                <w:t>14</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9A7D0" w14:textId="77777777" w:rsidR="00832762" w:rsidRPr="00D000CE" w:rsidRDefault="00832762" w:rsidP="00F46B5A">
            <w:pPr>
              <w:spacing w:after="0" w:line="360" w:lineRule="auto"/>
              <w:jc w:val="center"/>
              <w:rPr>
                <w:ins w:id="38784" w:author="瑋婷 徐" w:date="2025-01-04T21:53:00Z" w16du:dateUtc="2025-01-04T13:53:00Z"/>
                <w:rFonts w:ascii="Times New Roman" w:hAnsi="Times New Roman" w:cs="Times New Roman"/>
                <w:sz w:val="24"/>
              </w:rPr>
            </w:pPr>
            <w:ins w:id="38785" w:author="瑋婷 徐" w:date="2025-01-04T21:53:00Z" w16du:dateUtc="2025-01-04T13:53:00Z">
              <w:r w:rsidRPr="00D000CE">
                <w:rPr>
                  <w:rFonts w:ascii="Times New Roman" w:hAnsi="Times New Roman" w:cs="Times New Roman"/>
                  <w:sz w:val="24"/>
                </w:rPr>
                <w:t>30</w:t>
              </w:r>
            </w:ins>
          </w:p>
        </w:tc>
      </w:tr>
      <w:tr w:rsidR="00D000CE" w:rsidRPr="00D000CE" w14:paraId="3E6C0595" w14:textId="77777777" w:rsidTr="00D000CE">
        <w:trPr>
          <w:jc w:val="center"/>
          <w:ins w:id="38786" w:author="瑋婷 徐" w:date="2025-01-04T21:53: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B6B25" w14:textId="77777777" w:rsidR="00832762" w:rsidRPr="00D000CE" w:rsidRDefault="00832762" w:rsidP="00F46B5A">
            <w:pPr>
              <w:spacing w:after="0" w:line="360" w:lineRule="auto"/>
              <w:jc w:val="center"/>
              <w:rPr>
                <w:ins w:id="38787" w:author="瑋婷 徐" w:date="2025-01-04T21:53:00Z" w16du:dateUtc="2025-01-04T13:53:00Z"/>
                <w:rFonts w:ascii="Times New Roman" w:hAnsi="Times New Roman" w:cs="Times New Roman"/>
                <w:sz w:val="24"/>
              </w:rPr>
            </w:pPr>
            <w:ins w:id="38788" w:author="瑋婷 徐" w:date="2025-01-04T21:53:00Z" w16du:dateUtc="2025-01-04T13:53:00Z">
              <w:r w:rsidRPr="00D000CE">
                <w:rPr>
                  <w:rFonts w:ascii="Times New Roman" w:hAnsi="Times New Roman" w:cs="Times New Roman"/>
                  <w:sz w:val="24"/>
                </w:rPr>
                <w:t>斯氏繡眼</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A1FB7" w14:textId="77777777" w:rsidR="00832762" w:rsidRPr="00D000CE" w:rsidRDefault="00832762" w:rsidP="00F46B5A">
            <w:pPr>
              <w:spacing w:after="0" w:line="360" w:lineRule="auto"/>
              <w:jc w:val="center"/>
              <w:rPr>
                <w:ins w:id="38789" w:author="瑋婷 徐" w:date="2025-01-04T21:53:00Z" w16du:dateUtc="2025-01-04T13:53:00Z"/>
                <w:rFonts w:ascii="Times New Roman" w:hAnsi="Times New Roman" w:cs="Times New Roman"/>
                <w:sz w:val="24"/>
              </w:rPr>
            </w:pPr>
            <w:ins w:id="38790" w:author="瑋婷 徐" w:date="2025-01-04T21:53:00Z" w16du:dateUtc="2025-01-04T13:53:00Z">
              <w:r w:rsidRPr="00D000CE">
                <w:rPr>
                  <w:rFonts w:ascii="Times New Roman" w:hAnsi="Times New Roman" w:cs="Times New Roman"/>
                  <w:sz w:val="24"/>
                </w:rPr>
                <w:t>81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F8EF0" w14:textId="77777777" w:rsidR="00832762" w:rsidRPr="00D000CE" w:rsidRDefault="00832762" w:rsidP="00F46B5A">
            <w:pPr>
              <w:spacing w:after="0" w:line="360" w:lineRule="auto"/>
              <w:jc w:val="center"/>
              <w:rPr>
                <w:ins w:id="38791" w:author="瑋婷 徐" w:date="2025-01-04T21:53:00Z" w16du:dateUtc="2025-01-04T13:53:00Z"/>
                <w:rFonts w:ascii="Times New Roman" w:hAnsi="Times New Roman" w:cs="Times New Roman"/>
                <w:sz w:val="24"/>
              </w:rPr>
            </w:pPr>
            <w:ins w:id="38792" w:author="瑋婷 徐" w:date="2025-01-04T21:53:00Z" w16du:dateUtc="2025-01-04T13:53:00Z">
              <w:r w:rsidRPr="00D000CE">
                <w:rPr>
                  <w:rFonts w:ascii="Times New Roman" w:hAnsi="Times New Roman" w:cs="Times New Roman"/>
                  <w:sz w:val="24"/>
                </w:rPr>
                <w:t>70</w:t>
              </w:r>
            </w:ins>
          </w:p>
        </w:tc>
      </w:tr>
      <w:tr w:rsidR="00D000CE" w:rsidRPr="00D000CE" w14:paraId="7CB6D86A" w14:textId="77777777" w:rsidTr="00D000CE">
        <w:trPr>
          <w:jc w:val="center"/>
          <w:ins w:id="38793" w:author="瑋婷 徐" w:date="2025-01-04T21:53: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7EE22" w14:textId="77777777" w:rsidR="00832762" w:rsidRPr="00D000CE" w:rsidRDefault="00832762" w:rsidP="00F46B5A">
            <w:pPr>
              <w:spacing w:after="0" w:line="360" w:lineRule="auto"/>
              <w:jc w:val="center"/>
              <w:rPr>
                <w:ins w:id="38794" w:author="瑋婷 徐" w:date="2025-01-04T21:53:00Z" w16du:dateUtc="2025-01-04T13:53:00Z"/>
                <w:rFonts w:ascii="Times New Roman" w:hAnsi="Times New Roman" w:cs="Times New Roman"/>
                <w:sz w:val="24"/>
              </w:rPr>
            </w:pPr>
            <w:ins w:id="38795" w:author="瑋婷 徐" w:date="2025-01-04T21:53:00Z" w16du:dateUtc="2025-01-04T13:53:00Z">
              <w:r w:rsidRPr="00D000CE">
                <w:rPr>
                  <w:rFonts w:ascii="Times New Roman" w:hAnsi="Times New Roman" w:cs="Times New Roman"/>
                  <w:sz w:val="24"/>
                </w:rPr>
                <w:t>山紅頭</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75947" w14:textId="77777777" w:rsidR="00832762" w:rsidRPr="00D000CE" w:rsidRDefault="00832762" w:rsidP="00F46B5A">
            <w:pPr>
              <w:spacing w:after="0" w:line="360" w:lineRule="auto"/>
              <w:jc w:val="center"/>
              <w:rPr>
                <w:ins w:id="38796" w:author="瑋婷 徐" w:date="2025-01-04T21:53:00Z" w16du:dateUtc="2025-01-04T13:53:00Z"/>
                <w:rFonts w:ascii="Times New Roman" w:hAnsi="Times New Roman" w:cs="Times New Roman"/>
                <w:sz w:val="24"/>
              </w:rPr>
            </w:pPr>
            <w:ins w:id="38797" w:author="瑋婷 徐" w:date="2025-01-04T21:53:00Z" w16du:dateUtc="2025-01-04T13:53:00Z">
              <w:r w:rsidRPr="00D000CE">
                <w:rPr>
                  <w:rFonts w:ascii="Times New Roman" w:hAnsi="Times New Roman" w:cs="Times New Roman"/>
                  <w:sz w:val="24"/>
                </w:rPr>
                <w:t>43</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8EB36" w14:textId="77777777" w:rsidR="00832762" w:rsidRPr="00D000CE" w:rsidRDefault="00832762" w:rsidP="00F46B5A">
            <w:pPr>
              <w:spacing w:after="0" w:line="360" w:lineRule="auto"/>
              <w:jc w:val="center"/>
              <w:rPr>
                <w:ins w:id="38798" w:author="瑋婷 徐" w:date="2025-01-04T21:53:00Z" w16du:dateUtc="2025-01-04T13:53:00Z"/>
                <w:rFonts w:ascii="Times New Roman" w:hAnsi="Times New Roman" w:cs="Times New Roman"/>
                <w:sz w:val="24"/>
              </w:rPr>
            </w:pPr>
            <w:ins w:id="38799" w:author="瑋婷 徐" w:date="2025-01-04T21:53:00Z" w16du:dateUtc="2025-01-04T13:53:00Z">
              <w:r w:rsidRPr="00D000CE">
                <w:rPr>
                  <w:rFonts w:ascii="Times New Roman" w:hAnsi="Times New Roman" w:cs="Times New Roman"/>
                  <w:sz w:val="24"/>
                </w:rPr>
                <w:t>100</w:t>
              </w:r>
            </w:ins>
          </w:p>
        </w:tc>
      </w:tr>
      <w:tr w:rsidR="00D000CE" w:rsidRPr="00D000CE" w14:paraId="19083151" w14:textId="77777777" w:rsidTr="00D000CE">
        <w:trPr>
          <w:jc w:val="center"/>
          <w:ins w:id="38800" w:author="瑋婷 徐" w:date="2025-01-04T21:53: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C1413" w14:textId="77777777" w:rsidR="00832762" w:rsidRPr="00D000CE" w:rsidRDefault="00832762" w:rsidP="00F46B5A">
            <w:pPr>
              <w:spacing w:after="0" w:line="360" w:lineRule="auto"/>
              <w:jc w:val="center"/>
              <w:rPr>
                <w:ins w:id="38801" w:author="瑋婷 徐" w:date="2025-01-04T21:53:00Z" w16du:dateUtc="2025-01-04T13:53:00Z"/>
                <w:rFonts w:ascii="Times New Roman" w:hAnsi="Times New Roman" w:cs="Times New Roman"/>
                <w:sz w:val="24"/>
              </w:rPr>
            </w:pPr>
            <w:ins w:id="38802" w:author="瑋婷 徐" w:date="2025-01-04T21:53:00Z" w16du:dateUtc="2025-01-04T13:53:00Z">
              <w:r w:rsidRPr="00D000CE">
                <w:rPr>
                  <w:rFonts w:ascii="Times New Roman" w:hAnsi="Times New Roman" w:cs="Times New Roman"/>
                  <w:sz w:val="24"/>
                </w:rPr>
                <w:t>小彎嘴</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B154F" w14:textId="77777777" w:rsidR="00832762" w:rsidRPr="00D000CE" w:rsidRDefault="00832762" w:rsidP="00F46B5A">
            <w:pPr>
              <w:spacing w:after="0" w:line="360" w:lineRule="auto"/>
              <w:jc w:val="center"/>
              <w:rPr>
                <w:ins w:id="38803" w:author="瑋婷 徐" w:date="2025-01-04T21:53:00Z" w16du:dateUtc="2025-01-04T13:53:00Z"/>
                <w:rFonts w:ascii="Times New Roman" w:hAnsi="Times New Roman" w:cs="Times New Roman"/>
                <w:sz w:val="24"/>
              </w:rPr>
            </w:pPr>
            <w:ins w:id="38804" w:author="瑋婷 徐" w:date="2025-01-04T21:53:00Z" w16du:dateUtc="2025-01-04T13:53:00Z">
              <w:r w:rsidRPr="00D000CE">
                <w:rPr>
                  <w:rFonts w:ascii="Times New Roman" w:hAnsi="Times New Roman" w:cs="Times New Roman"/>
                  <w:sz w:val="24"/>
                </w:rPr>
                <w:t>33</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D7402" w14:textId="77777777" w:rsidR="00832762" w:rsidRPr="00D000CE" w:rsidRDefault="00832762" w:rsidP="00F46B5A">
            <w:pPr>
              <w:spacing w:after="0" w:line="360" w:lineRule="auto"/>
              <w:jc w:val="center"/>
              <w:rPr>
                <w:ins w:id="38805" w:author="瑋婷 徐" w:date="2025-01-04T21:53:00Z" w16du:dateUtc="2025-01-04T13:53:00Z"/>
                <w:rFonts w:ascii="Times New Roman" w:hAnsi="Times New Roman" w:cs="Times New Roman"/>
                <w:sz w:val="24"/>
              </w:rPr>
            </w:pPr>
            <w:ins w:id="38806" w:author="瑋婷 徐" w:date="2025-01-04T21:53:00Z" w16du:dateUtc="2025-01-04T13:53:00Z">
              <w:r w:rsidRPr="00D000CE">
                <w:rPr>
                  <w:rFonts w:ascii="Times New Roman" w:hAnsi="Times New Roman" w:cs="Times New Roman"/>
                  <w:sz w:val="24"/>
                </w:rPr>
                <w:t>80</w:t>
              </w:r>
            </w:ins>
          </w:p>
        </w:tc>
      </w:tr>
      <w:tr w:rsidR="00D000CE" w:rsidRPr="00D000CE" w14:paraId="5EFE02B9" w14:textId="77777777" w:rsidTr="00D000CE">
        <w:trPr>
          <w:jc w:val="center"/>
          <w:ins w:id="38807" w:author="瑋婷 徐" w:date="2025-01-04T21:53: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8B9EE" w14:textId="77777777" w:rsidR="00832762" w:rsidRPr="00D000CE" w:rsidRDefault="00832762" w:rsidP="00F46B5A">
            <w:pPr>
              <w:spacing w:after="0" w:line="360" w:lineRule="auto"/>
              <w:jc w:val="center"/>
              <w:rPr>
                <w:ins w:id="38808" w:author="瑋婷 徐" w:date="2025-01-04T21:53:00Z" w16du:dateUtc="2025-01-04T13:53:00Z"/>
                <w:rFonts w:ascii="Times New Roman" w:hAnsi="Times New Roman" w:cs="Times New Roman"/>
                <w:sz w:val="24"/>
              </w:rPr>
            </w:pPr>
            <w:ins w:id="38809" w:author="瑋婷 徐" w:date="2025-01-04T21:53:00Z" w16du:dateUtc="2025-01-04T13:53:00Z">
              <w:r w:rsidRPr="00D000CE">
                <w:rPr>
                  <w:rFonts w:ascii="Times New Roman" w:hAnsi="Times New Roman" w:cs="Times New Roman"/>
                  <w:sz w:val="24"/>
                </w:rPr>
                <w:t>頭烏線</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1C091" w14:textId="77777777" w:rsidR="00832762" w:rsidRPr="00D000CE" w:rsidRDefault="00832762" w:rsidP="00F46B5A">
            <w:pPr>
              <w:spacing w:after="0" w:line="360" w:lineRule="auto"/>
              <w:jc w:val="center"/>
              <w:rPr>
                <w:ins w:id="38810" w:author="瑋婷 徐" w:date="2025-01-04T21:53:00Z" w16du:dateUtc="2025-01-04T13:53:00Z"/>
                <w:rFonts w:ascii="Times New Roman" w:hAnsi="Times New Roman" w:cs="Times New Roman"/>
                <w:sz w:val="24"/>
              </w:rPr>
            </w:pPr>
            <w:ins w:id="38811" w:author="瑋婷 徐" w:date="2025-01-04T21:53:00Z" w16du:dateUtc="2025-01-04T13:53:00Z">
              <w:r w:rsidRPr="00D000CE">
                <w:rPr>
                  <w:rFonts w:ascii="Times New Roman" w:hAnsi="Times New Roman" w:cs="Times New Roman"/>
                  <w:sz w:val="24"/>
                </w:rPr>
                <w:t>21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5641A" w14:textId="77777777" w:rsidR="00832762" w:rsidRPr="00D000CE" w:rsidRDefault="00832762" w:rsidP="00F46B5A">
            <w:pPr>
              <w:spacing w:after="0" w:line="360" w:lineRule="auto"/>
              <w:jc w:val="center"/>
              <w:rPr>
                <w:ins w:id="38812" w:author="瑋婷 徐" w:date="2025-01-04T21:53:00Z" w16du:dateUtc="2025-01-04T13:53:00Z"/>
                <w:rFonts w:ascii="Times New Roman" w:hAnsi="Times New Roman" w:cs="Times New Roman"/>
                <w:sz w:val="24"/>
              </w:rPr>
            </w:pPr>
            <w:ins w:id="38813" w:author="瑋婷 徐" w:date="2025-01-04T21:53:00Z" w16du:dateUtc="2025-01-04T13:53:00Z">
              <w:r w:rsidRPr="00D000CE">
                <w:rPr>
                  <w:rFonts w:ascii="Times New Roman" w:hAnsi="Times New Roman" w:cs="Times New Roman"/>
                  <w:sz w:val="24"/>
                </w:rPr>
                <w:t>50</w:t>
              </w:r>
            </w:ins>
          </w:p>
        </w:tc>
      </w:tr>
      <w:tr w:rsidR="00D000CE" w:rsidRPr="00D000CE" w14:paraId="144A7FC0" w14:textId="77777777" w:rsidTr="00D000CE">
        <w:trPr>
          <w:jc w:val="center"/>
          <w:ins w:id="38814" w:author="瑋婷 徐" w:date="2025-01-04T21:53: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B65C6" w14:textId="77777777" w:rsidR="00832762" w:rsidRPr="00D000CE" w:rsidRDefault="00832762" w:rsidP="00F46B5A">
            <w:pPr>
              <w:spacing w:after="0" w:line="360" w:lineRule="auto"/>
              <w:jc w:val="center"/>
              <w:rPr>
                <w:ins w:id="38815" w:author="瑋婷 徐" w:date="2025-01-04T21:53:00Z" w16du:dateUtc="2025-01-04T13:53:00Z"/>
                <w:rFonts w:ascii="Times New Roman" w:hAnsi="Times New Roman" w:cs="Times New Roman"/>
                <w:sz w:val="24"/>
              </w:rPr>
            </w:pPr>
            <w:ins w:id="38816" w:author="瑋婷 徐" w:date="2025-01-04T21:53:00Z" w16du:dateUtc="2025-01-04T13:53:00Z">
              <w:r w:rsidRPr="00D000CE">
                <w:rPr>
                  <w:rFonts w:ascii="Times New Roman" w:hAnsi="Times New Roman" w:cs="Times New Roman"/>
                  <w:sz w:val="24"/>
                </w:rPr>
                <w:t>繡眼畫眉</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C2C5B" w14:textId="77777777" w:rsidR="00832762" w:rsidRPr="00D000CE" w:rsidRDefault="00832762" w:rsidP="00F46B5A">
            <w:pPr>
              <w:spacing w:after="0" w:line="360" w:lineRule="auto"/>
              <w:jc w:val="center"/>
              <w:rPr>
                <w:ins w:id="38817" w:author="瑋婷 徐" w:date="2025-01-04T21:53:00Z" w16du:dateUtc="2025-01-04T13:53:00Z"/>
                <w:rFonts w:ascii="Times New Roman" w:hAnsi="Times New Roman" w:cs="Times New Roman"/>
                <w:sz w:val="24"/>
              </w:rPr>
            </w:pPr>
            <w:ins w:id="38818" w:author="瑋婷 徐" w:date="2025-01-04T21:53:00Z" w16du:dateUtc="2025-01-04T13:53:00Z">
              <w:r w:rsidRPr="00D000CE">
                <w:rPr>
                  <w:rFonts w:ascii="Times New Roman" w:hAnsi="Times New Roman" w:cs="Times New Roman"/>
                  <w:sz w:val="24"/>
                </w:rPr>
                <w:t>96</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E6737" w14:textId="77777777" w:rsidR="00832762" w:rsidRPr="00D000CE" w:rsidRDefault="00832762" w:rsidP="00F46B5A">
            <w:pPr>
              <w:spacing w:after="0" w:line="360" w:lineRule="auto"/>
              <w:jc w:val="center"/>
              <w:rPr>
                <w:ins w:id="38819" w:author="瑋婷 徐" w:date="2025-01-04T21:53:00Z" w16du:dateUtc="2025-01-04T13:53:00Z"/>
                <w:rFonts w:ascii="Times New Roman" w:hAnsi="Times New Roman" w:cs="Times New Roman"/>
                <w:sz w:val="24"/>
              </w:rPr>
            </w:pPr>
            <w:ins w:id="38820" w:author="瑋婷 徐" w:date="2025-01-04T21:53:00Z" w16du:dateUtc="2025-01-04T13:53:00Z">
              <w:r w:rsidRPr="00D000CE">
                <w:rPr>
                  <w:rFonts w:ascii="Times New Roman" w:hAnsi="Times New Roman" w:cs="Times New Roman"/>
                  <w:sz w:val="24"/>
                </w:rPr>
                <w:t>70</w:t>
              </w:r>
            </w:ins>
          </w:p>
        </w:tc>
      </w:tr>
      <w:tr w:rsidR="00D000CE" w:rsidRPr="00D000CE" w14:paraId="0F491C05" w14:textId="77777777" w:rsidTr="00D000CE">
        <w:trPr>
          <w:jc w:val="center"/>
          <w:ins w:id="38821" w:author="瑋婷 徐" w:date="2025-01-04T21:53: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3A944" w14:textId="77777777" w:rsidR="00832762" w:rsidRPr="00D000CE" w:rsidRDefault="00832762" w:rsidP="00F46B5A">
            <w:pPr>
              <w:spacing w:after="0" w:line="360" w:lineRule="auto"/>
              <w:jc w:val="center"/>
              <w:rPr>
                <w:ins w:id="38822" w:author="瑋婷 徐" w:date="2025-01-04T21:53:00Z" w16du:dateUtc="2025-01-04T13:53:00Z"/>
                <w:rFonts w:ascii="Times New Roman" w:hAnsi="Times New Roman" w:cs="Times New Roman"/>
                <w:sz w:val="24"/>
              </w:rPr>
            </w:pPr>
            <w:ins w:id="38823" w:author="瑋婷 徐" w:date="2025-01-04T21:53:00Z" w16du:dateUtc="2025-01-04T13:53:00Z">
              <w:r w:rsidRPr="00D000CE">
                <w:rPr>
                  <w:rFonts w:ascii="Times New Roman" w:hAnsi="Times New Roman" w:cs="Times New Roman"/>
                  <w:sz w:val="24"/>
                </w:rPr>
                <w:t>白耳畫眉</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1583D" w14:textId="77777777" w:rsidR="00832762" w:rsidRPr="00D000CE" w:rsidRDefault="00832762" w:rsidP="00F46B5A">
            <w:pPr>
              <w:spacing w:after="0" w:line="360" w:lineRule="auto"/>
              <w:jc w:val="center"/>
              <w:rPr>
                <w:ins w:id="38824" w:author="瑋婷 徐" w:date="2025-01-04T21:53:00Z" w16du:dateUtc="2025-01-04T13:53:00Z"/>
                <w:rFonts w:ascii="Times New Roman" w:hAnsi="Times New Roman" w:cs="Times New Roman"/>
                <w:sz w:val="24"/>
              </w:rPr>
            </w:pPr>
            <w:ins w:id="38825" w:author="瑋婷 徐" w:date="2025-01-04T21:53:00Z" w16du:dateUtc="2025-01-04T13:53:00Z">
              <w:r w:rsidRPr="00D000CE">
                <w:rPr>
                  <w:rFonts w:ascii="Times New Roman" w:hAnsi="Times New Roman" w:cs="Times New Roman"/>
                  <w:sz w:val="24"/>
                </w:rPr>
                <w:t>51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30164" w14:textId="77777777" w:rsidR="00832762" w:rsidRPr="00D000CE" w:rsidRDefault="00832762" w:rsidP="00F46B5A">
            <w:pPr>
              <w:spacing w:after="0" w:line="360" w:lineRule="auto"/>
              <w:jc w:val="center"/>
              <w:rPr>
                <w:ins w:id="38826" w:author="瑋婷 徐" w:date="2025-01-04T21:53:00Z" w16du:dateUtc="2025-01-04T13:53:00Z"/>
                <w:rFonts w:ascii="Times New Roman" w:hAnsi="Times New Roman" w:cs="Times New Roman"/>
                <w:sz w:val="24"/>
              </w:rPr>
            </w:pPr>
            <w:ins w:id="38827" w:author="瑋婷 徐" w:date="2025-01-04T21:53:00Z" w16du:dateUtc="2025-01-04T13:53:00Z">
              <w:r w:rsidRPr="00D000CE">
                <w:rPr>
                  <w:rFonts w:ascii="Times New Roman" w:hAnsi="Times New Roman" w:cs="Times New Roman"/>
                  <w:sz w:val="24"/>
                </w:rPr>
                <w:t>30</w:t>
              </w:r>
            </w:ins>
          </w:p>
        </w:tc>
      </w:tr>
      <w:tr w:rsidR="00D000CE" w:rsidRPr="00D000CE" w14:paraId="116983CA" w14:textId="77777777" w:rsidTr="00D000CE">
        <w:trPr>
          <w:jc w:val="center"/>
          <w:ins w:id="38828" w:author="瑋婷 徐" w:date="2025-01-04T21:53: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49242" w14:textId="77777777" w:rsidR="00832762" w:rsidRPr="00D000CE" w:rsidRDefault="00832762" w:rsidP="00F46B5A">
            <w:pPr>
              <w:spacing w:after="0" w:line="360" w:lineRule="auto"/>
              <w:jc w:val="center"/>
              <w:rPr>
                <w:ins w:id="38829" w:author="瑋婷 徐" w:date="2025-01-04T21:53:00Z" w16du:dateUtc="2025-01-04T13:53:00Z"/>
                <w:rFonts w:ascii="Times New Roman" w:hAnsi="Times New Roman" w:cs="Times New Roman"/>
                <w:sz w:val="24"/>
              </w:rPr>
            </w:pPr>
            <w:ins w:id="38830" w:author="瑋婷 徐" w:date="2025-01-04T21:53:00Z" w16du:dateUtc="2025-01-04T13:53:00Z">
              <w:r w:rsidRPr="00D000CE">
                <w:rPr>
                  <w:rFonts w:ascii="Times New Roman" w:hAnsi="Times New Roman" w:cs="Times New Roman"/>
                  <w:sz w:val="24"/>
                </w:rPr>
                <w:t>黃胸藪眉</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BA86C" w14:textId="77777777" w:rsidR="00832762" w:rsidRPr="00D000CE" w:rsidRDefault="00832762" w:rsidP="00F46B5A">
            <w:pPr>
              <w:spacing w:after="0" w:line="360" w:lineRule="auto"/>
              <w:jc w:val="center"/>
              <w:rPr>
                <w:ins w:id="38831" w:author="瑋婷 徐" w:date="2025-01-04T21:53:00Z" w16du:dateUtc="2025-01-04T13:53:00Z"/>
                <w:rFonts w:ascii="Times New Roman" w:hAnsi="Times New Roman" w:cs="Times New Roman"/>
                <w:sz w:val="24"/>
              </w:rPr>
            </w:pPr>
            <w:ins w:id="38832" w:author="瑋婷 徐" w:date="2025-01-04T21:53:00Z" w16du:dateUtc="2025-01-04T13:53:00Z">
              <w:r w:rsidRPr="00D000CE">
                <w:rPr>
                  <w:rFonts w:ascii="Times New Roman" w:hAnsi="Times New Roman" w:cs="Times New Roman"/>
                  <w:sz w:val="24"/>
                </w:rPr>
                <w:t>31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904CB" w14:textId="77777777" w:rsidR="00832762" w:rsidRPr="00D000CE" w:rsidRDefault="00832762" w:rsidP="00F46B5A">
            <w:pPr>
              <w:spacing w:after="0" w:line="360" w:lineRule="auto"/>
              <w:jc w:val="center"/>
              <w:rPr>
                <w:ins w:id="38833" w:author="瑋婷 徐" w:date="2025-01-04T21:53:00Z" w16du:dateUtc="2025-01-04T13:53:00Z"/>
                <w:rFonts w:ascii="Times New Roman" w:hAnsi="Times New Roman" w:cs="Times New Roman"/>
                <w:sz w:val="24"/>
              </w:rPr>
            </w:pPr>
            <w:ins w:id="38834" w:author="瑋婷 徐" w:date="2025-01-04T21:53:00Z" w16du:dateUtc="2025-01-04T13:53:00Z">
              <w:r w:rsidRPr="00D000CE">
                <w:rPr>
                  <w:rFonts w:ascii="Times New Roman" w:hAnsi="Times New Roman" w:cs="Times New Roman"/>
                  <w:sz w:val="24"/>
                </w:rPr>
                <w:t>50</w:t>
              </w:r>
            </w:ins>
          </w:p>
        </w:tc>
      </w:tr>
      <w:tr w:rsidR="00D000CE" w:rsidRPr="00D000CE" w14:paraId="57F42138" w14:textId="77777777" w:rsidTr="00D000CE">
        <w:trPr>
          <w:jc w:val="center"/>
          <w:ins w:id="38835" w:author="瑋婷 徐" w:date="2025-01-04T21:53:00Z"/>
        </w:trPr>
        <w:tc>
          <w:tcPr>
            <w:tcW w:w="189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7F19E06" w14:textId="77777777" w:rsidR="00832762" w:rsidRPr="00D000CE" w:rsidRDefault="00832762" w:rsidP="00F46B5A">
            <w:pPr>
              <w:spacing w:after="0" w:line="360" w:lineRule="auto"/>
              <w:jc w:val="center"/>
              <w:rPr>
                <w:ins w:id="38836" w:author="瑋婷 徐" w:date="2025-01-04T21:53:00Z" w16du:dateUtc="2025-01-04T13:53:00Z"/>
                <w:rFonts w:ascii="Times New Roman" w:hAnsi="Times New Roman" w:cs="Times New Roman"/>
                <w:sz w:val="24"/>
              </w:rPr>
            </w:pPr>
            <w:ins w:id="38837" w:author="瑋婷 徐" w:date="2025-01-04T21:53:00Z" w16du:dateUtc="2025-01-04T13:53:00Z">
              <w:r w:rsidRPr="00D000CE">
                <w:rPr>
                  <w:rFonts w:ascii="Times New Roman" w:hAnsi="Times New Roman" w:cs="Times New Roman"/>
                  <w:sz w:val="24"/>
                </w:rPr>
                <w:t>臺灣畫眉</w:t>
              </w:r>
            </w:ins>
          </w:p>
        </w:tc>
        <w:tc>
          <w:tcPr>
            <w:tcW w:w="177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B480427" w14:textId="77777777" w:rsidR="00832762" w:rsidRPr="00D000CE" w:rsidRDefault="00832762" w:rsidP="00F46B5A">
            <w:pPr>
              <w:spacing w:after="0" w:line="360" w:lineRule="auto"/>
              <w:jc w:val="center"/>
              <w:rPr>
                <w:ins w:id="38838" w:author="瑋婷 徐" w:date="2025-01-04T21:53:00Z" w16du:dateUtc="2025-01-04T13:53:00Z"/>
                <w:rFonts w:ascii="Times New Roman" w:hAnsi="Times New Roman" w:cs="Times New Roman"/>
                <w:sz w:val="24"/>
              </w:rPr>
            </w:pPr>
            <w:ins w:id="38839" w:author="瑋婷 徐" w:date="2025-01-04T21:53:00Z" w16du:dateUtc="2025-01-04T13:53:00Z">
              <w:r w:rsidRPr="00D000CE">
                <w:rPr>
                  <w:rFonts w:ascii="Times New Roman" w:hAnsi="Times New Roman" w:cs="Times New Roman"/>
                  <w:sz w:val="24"/>
                </w:rPr>
                <w:t>5</w:t>
              </w:r>
            </w:ins>
          </w:p>
        </w:tc>
        <w:tc>
          <w:tcPr>
            <w:tcW w:w="132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4D419F3" w14:textId="77777777" w:rsidR="00832762" w:rsidRPr="00D000CE" w:rsidRDefault="00832762" w:rsidP="00F46B5A">
            <w:pPr>
              <w:spacing w:after="0" w:line="360" w:lineRule="auto"/>
              <w:jc w:val="center"/>
              <w:rPr>
                <w:ins w:id="38840" w:author="瑋婷 徐" w:date="2025-01-04T21:53:00Z" w16du:dateUtc="2025-01-04T13:53:00Z"/>
                <w:rFonts w:ascii="Times New Roman" w:hAnsi="Times New Roman" w:cs="Times New Roman"/>
                <w:sz w:val="24"/>
              </w:rPr>
            </w:pPr>
            <w:ins w:id="38841" w:author="瑋婷 徐" w:date="2025-01-04T21:53:00Z" w16du:dateUtc="2025-01-04T13:53:00Z">
              <w:r w:rsidRPr="00D000CE">
                <w:rPr>
                  <w:rFonts w:ascii="Times New Roman" w:hAnsi="Times New Roman" w:cs="Times New Roman"/>
                  <w:sz w:val="24"/>
                </w:rPr>
                <w:t>20</w:t>
              </w:r>
            </w:ins>
          </w:p>
        </w:tc>
      </w:tr>
      <w:tr w:rsidR="00D000CE" w:rsidRPr="00D000CE" w14:paraId="70B888EB" w14:textId="77777777" w:rsidTr="00D000CE">
        <w:trPr>
          <w:jc w:val="center"/>
          <w:ins w:id="38842" w:author="瑋婷 徐" w:date="2025-01-04T21:53:00Z"/>
        </w:trPr>
        <w:tc>
          <w:tcPr>
            <w:tcW w:w="1899" w:type="pct"/>
            <w:tcBorders>
              <w:bottom w:val="single" w:sz="4" w:space="0" w:color="auto"/>
            </w:tcBorders>
            <w:shd w:val="clear" w:color="auto" w:fill="FFFFFF"/>
            <w:tcMar>
              <w:top w:w="0" w:type="dxa"/>
              <w:left w:w="0" w:type="dxa"/>
              <w:bottom w:w="0" w:type="dxa"/>
              <w:right w:w="0" w:type="dxa"/>
            </w:tcMar>
            <w:vAlign w:val="center"/>
          </w:tcPr>
          <w:p w14:paraId="4BAB460C" w14:textId="77777777" w:rsidR="00832762" w:rsidRPr="00D000CE" w:rsidRDefault="00832762" w:rsidP="00F46B5A">
            <w:pPr>
              <w:spacing w:after="0" w:line="360" w:lineRule="auto"/>
              <w:jc w:val="center"/>
              <w:rPr>
                <w:ins w:id="38843" w:author="瑋婷 徐" w:date="2025-01-04T21:53:00Z" w16du:dateUtc="2025-01-04T13:53:00Z"/>
                <w:rFonts w:ascii="Times New Roman" w:hAnsi="Times New Roman" w:cs="Times New Roman"/>
                <w:sz w:val="24"/>
              </w:rPr>
            </w:pPr>
            <w:ins w:id="38844" w:author="瑋婷 徐" w:date="2025-01-04T21:53:00Z" w16du:dateUtc="2025-01-04T13:53:00Z">
              <w:r w:rsidRPr="00D000CE">
                <w:rPr>
                  <w:rFonts w:ascii="Times New Roman" w:hAnsi="Times New Roman" w:cs="Times New Roman"/>
                  <w:sz w:val="24"/>
                </w:rPr>
                <w:t>棕噪眉</w:t>
              </w:r>
            </w:ins>
          </w:p>
        </w:tc>
        <w:tc>
          <w:tcPr>
            <w:tcW w:w="1772" w:type="pct"/>
            <w:tcBorders>
              <w:bottom w:val="single" w:sz="4" w:space="0" w:color="auto"/>
            </w:tcBorders>
            <w:shd w:val="clear" w:color="auto" w:fill="FFFFFF"/>
            <w:tcMar>
              <w:top w:w="0" w:type="dxa"/>
              <w:left w:w="0" w:type="dxa"/>
              <w:bottom w:w="0" w:type="dxa"/>
              <w:right w:w="0" w:type="dxa"/>
            </w:tcMar>
            <w:vAlign w:val="center"/>
          </w:tcPr>
          <w:p w14:paraId="04AB18FF" w14:textId="77777777" w:rsidR="00832762" w:rsidRPr="00D000CE" w:rsidRDefault="00832762" w:rsidP="00F46B5A">
            <w:pPr>
              <w:spacing w:after="0" w:line="360" w:lineRule="auto"/>
              <w:jc w:val="center"/>
              <w:rPr>
                <w:ins w:id="38845" w:author="瑋婷 徐" w:date="2025-01-04T21:53:00Z" w16du:dateUtc="2025-01-04T13:53:00Z"/>
                <w:rFonts w:ascii="Times New Roman" w:hAnsi="Times New Roman" w:cs="Times New Roman"/>
                <w:sz w:val="24"/>
              </w:rPr>
            </w:pPr>
            <w:ins w:id="38846" w:author="瑋婷 徐" w:date="2025-01-04T21:53:00Z" w16du:dateUtc="2025-01-04T13:53:00Z">
              <w:r w:rsidRPr="00D000CE">
                <w:rPr>
                  <w:rFonts w:ascii="Times New Roman" w:hAnsi="Times New Roman" w:cs="Times New Roman"/>
                  <w:sz w:val="24"/>
                </w:rPr>
                <w:t>2</w:t>
              </w:r>
            </w:ins>
          </w:p>
        </w:tc>
        <w:tc>
          <w:tcPr>
            <w:tcW w:w="1329" w:type="pct"/>
            <w:tcBorders>
              <w:bottom w:val="single" w:sz="4" w:space="0" w:color="auto"/>
            </w:tcBorders>
            <w:shd w:val="clear" w:color="auto" w:fill="FFFFFF"/>
            <w:tcMar>
              <w:top w:w="0" w:type="dxa"/>
              <w:left w:w="0" w:type="dxa"/>
              <w:bottom w:w="0" w:type="dxa"/>
              <w:right w:w="0" w:type="dxa"/>
            </w:tcMar>
            <w:vAlign w:val="center"/>
          </w:tcPr>
          <w:p w14:paraId="32EAB1EC" w14:textId="77777777" w:rsidR="00832762" w:rsidRPr="00D000CE" w:rsidRDefault="00832762" w:rsidP="00F46B5A">
            <w:pPr>
              <w:spacing w:after="0" w:line="360" w:lineRule="auto"/>
              <w:jc w:val="center"/>
              <w:rPr>
                <w:ins w:id="38847" w:author="瑋婷 徐" w:date="2025-01-04T21:53:00Z" w16du:dateUtc="2025-01-04T13:53:00Z"/>
                <w:rFonts w:ascii="Times New Roman" w:hAnsi="Times New Roman" w:cs="Times New Roman"/>
                <w:sz w:val="24"/>
              </w:rPr>
            </w:pPr>
            <w:ins w:id="38848" w:author="瑋婷 徐" w:date="2025-01-04T21:53:00Z" w16du:dateUtc="2025-01-04T13:53:00Z">
              <w:r w:rsidRPr="00D000CE">
                <w:rPr>
                  <w:rFonts w:ascii="Times New Roman" w:hAnsi="Times New Roman" w:cs="Times New Roman"/>
                  <w:sz w:val="24"/>
                </w:rPr>
                <w:t>20</w:t>
              </w:r>
            </w:ins>
          </w:p>
        </w:tc>
      </w:tr>
    </w:tbl>
    <w:p w14:paraId="2AD5AC7E" w14:textId="7FAB7E4E" w:rsidR="00B168FE" w:rsidRPr="00B168FE" w:rsidRDefault="00B168FE">
      <w:pPr>
        <w:spacing w:line="360" w:lineRule="auto"/>
        <w:jc w:val="both"/>
        <w:rPr>
          <w:ins w:id="38849" w:author="瑋婷 徐" w:date="2025-01-03T17:18:00Z" w16du:dateUtc="2025-01-03T09:18:00Z"/>
          <w:rFonts w:ascii="Times New Roman" w:eastAsia="標楷體" w:hAnsi="Times New Roman" w:cs="Times New Roman"/>
          <w:rPrChange w:id="38850" w:author="瑋婷 徐" w:date="2025-01-03T17:19:00Z" w16du:dateUtc="2025-01-03T09:19:00Z">
            <w:rPr>
              <w:ins w:id="38851" w:author="瑋婷 徐" w:date="2025-01-03T17:18:00Z" w16du:dateUtc="2025-01-03T09:18:00Z"/>
            </w:rPr>
          </w:rPrChange>
        </w:rPr>
        <w:pPrChange w:id="38852" w:author="瑋婷 徐" w:date="2025-01-03T17:19:00Z" w16du:dateUtc="2025-01-03T09:19:00Z">
          <w:pPr/>
        </w:pPrChange>
      </w:pPr>
      <w:ins w:id="38853" w:author="瑋婷 徐" w:date="2025-01-03T17:19:00Z" w16du:dateUtc="2025-01-03T09:19:00Z">
        <w:r>
          <w:rPr>
            <w:rFonts w:ascii="Times New Roman" w:eastAsia="標楷體" w:hAnsi="Times New Roman" w:cs="Times New Roman"/>
          </w:rPr>
          <w:lastRenderedPageBreak/>
          <w:t>表</w:t>
        </w:r>
        <w:r>
          <w:rPr>
            <w:rFonts w:ascii="Times New Roman" w:eastAsia="標楷體" w:hAnsi="Times New Roman" w:cs="Times New Roman"/>
          </w:rPr>
          <w:t>1</w:t>
        </w:r>
        <w:r>
          <w:rPr>
            <w:rFonts w:ascii="Times New Roman" w:eastAsia="標楷體" w:hAnsi="Times New Roman" w:cs="Times New Roman" w:hint="eastAsia"/>
          </w:rPr>
          <w:t>5</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，新竹分署鳥種紀錄的數量及</w:t>
        </w:r>
        <w:r>
          <w:rPr>
            <w:rFonts w:ascii="Times New Roman" w:eastAsia="標楷體" w:hAnsi="Times New Roman" w:cs="Times New Roman"/>
          </w:rPr>
          <w:t>出現</w:t>
        </w:r>
        <w:r>
          <w:rPr>
            <w:rFonts w:ascii="Times New Roman" w:eastAsia="標楷體" w:hAnsi="Times New Roman" w:cs="Times New Roman" w:hint="eastAsia"/>
          </w:rPr>
          <w:t>樣區占比</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Table"/>
        <w:tblW w:w="5000" w:type="pct"/>
        <w:jc w:val="center"/>
        <w:tblLook w:val="0420" w:firstRow="1" w:lastRow="0" w:firstColumn="0" w:lastColumn="0" w:noHBand="0" w:noVBand="1"/>
      </w:tblPr>
      <w:tblGrid>
        <w:gridCol w:w="4726"/>
        <w:gridCol w:w="2047"/>
        <w:gridCol w:w="1533"/>
        <w:tblGridChange w:id="38854">
          <w:tblGrid>
            <w:gridCol w:w="4726"/>
            <w:gridCol w:w="2047"/>
            <w:gridCol w:w="1533"/>
          </w:tblGrid>
        </w:tblGridChange>
      </w:tblGrid>
      <w:tr w:rsidR="00D000CE" w:rsidRPr="00D000CE" w14:paraId="5599CAFD" w14:textId="77777777" w:rsidTr="00D000CE">
        <w:trPr>
          <w:cnfStyle w:val="100000000000" w:firstRow="1" w:lastRow="0" w:firstColumn="0" w:lastColumn="0" w:oddVBand="0" w:evenVBand="0" w:oddHBand="0" w:evenHBand="0" w:firstRowFirstColumn="0" w:firstRowLastColumn="0" w:lastRowFirstColumn="0" w:lastRowLastColumn="0"/>
          <w:tblHeader/>
          <w:jc w:val="center"/>
          <w:ins w:id="38855" w:author="瑋婷 徐" w:date="2025-01-04T21:54:00Z"/>
        </w:trPr>
        <w:tc>
          <w:tcPr>
            <w:tcW w:w="2845"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BFFD317" w14:textId="77777777" w:rsidR="00832762" w:rsidRPr="00D000CE" w:rsidRDefault="00832762" w:rsidP="00F46B5A">
            <w:pPr>
              <w:spacing w:after="0" w:line="360" w:lineRule="auto"/>
              <w:jc w:val="center"/>
              <w:rPr>
                <w:ins w:id="38856" w:author="瑋婷 徐" w:date="2025-01-04T21:54:00Z" w16du:dateUtc="2025-01-04T13:54:00Z"/>
                <w:rFonts w:ascii="Times New Roman" w:hAnsi="Times New Roman" w:cs="Times New Roman"/>
                <w:sz w:val="24"/>
              </w:rPr>
            </w:pPr>
            <w:ins w:id="38857" w:author="瑋婷 徐" w:date="2025-01-04T21:54:00Z" w16du:dateUtc="2025-01-04T13:54:00Z">
              <w:r w:rsidRPr="00D000CE">
                <w:rPr>
                  <w:rFonts w:ascii="Times New Roman" w:hAnsi="Times New Roman" w:cs="Times New Roman"/>
                  <w:sz w:val="24"/>
                </w:rPr>
                <w:t>鳥種</w:t>
              </w:r>
            </w:ins>
          </w:p>
        </w:tc>
        <w:tc>
          <w:tcPr>
            <w:tcW w:w="123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051D107" w14:textId="77777777" w:rsidR="00832762" w:rsidRPr="00D000CE" w:rsidRDefault="00832762" w:rsidP="00F46B5A">
            <w:pPr>
              <w:spacing w:after="0" w:line="360" w:lineRule="auto"/>
              <w:jc w:val="center"/>
              <w:rPr>
                <w:ins w:id="38858" w:author="瑋婷 徐" w:date="2025-01-04T21:54:00Z" w16du:dateUtc="2025-01-04T13:54:00Z"/>
                <w:rFonts w:ascii="Times New Roman" w:hAnsi="Times New Roman" w:cs="Times New Roman"/>
                <w:sz w:val="24"/>
              </w:rPr>
            </w:pPr>
            <w:ins w:id="38859" w:author="瑋婷 徐" w:date="2025-01-04T21:54:00Z" w16du:dateUtc="2025-01-04T13:54:00Z">
              <w:r w:rsidRPr="00D000CE">
                <w:rPr>
                  <w:rFonts w:ascii="Times New Roman" w:hAnsi="Times New Roman" w:cs="Times New Roman"/>
                  <w:sz w:val="24"/>
                </w:rPr>
                <w:t>數量</w:t>
              </w:r>
              <w:r w:rsidRPr="00D000CE">
                <w:rPr>
                  <w:rFonts w:ascii="Times New Roman" w:hAnsi="Times New Roman" w:cs="Times New Roman"/>
                  <w:sz w:val="24"/>
                </w:rPr>
                <w:t>(</w:t>
              </w:r>
              <w:r w:rsidRPr="00D000CE">
                <w:rPr>
                  <w:rFonts w:ascii="Times New Roman" w:hAnsi="Times New Roman" w:cs="Times New Roman"/>
                  <w:sz w:val="24"/>
                </w:rPr>
                <w:t>隻次</w:t>
              </w:r>
              <w:r w:rsidRPr="00D000CE">
                <w:rPr>
                  <w:rFonts w:ascii="Times New Roman" w:hAnsi="Times New Roman" w:cs="Times New Roman"/>
                  <w:sz w:val="24"/>
                </w:rPr>
                <w:t>)</w:t>
              </w:r>
            </w:ins>
          </w:p>
        </w:tc>
        <w:tc>
          <w:tcPr>
            <w:tcW w:w="92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DCCD1D0" w14:textId="77777777" w:rsidR="00832762" w:rsidRPr="00D000CE" w:rsidRDefault="00832762" w:rsidP="00F46B5A">
            <w:pPr>
              <w:spacing w:after="0" w:line="360" w:lineRule="auto"/>
              <w:jc w:val="center"/>
              <w:rPr>
                <w:ins w:id="38860" w:author="瑋婷 徐" w:date="2025-01-04T21:54:00Z" w16du:dateUtc="2025-01-04T13:54:00Z"/>
                <w:rFonts w:ascii="Times New Roman" w:hAnsi="Times New Roman" w:cs="Times New Roman"/>
                <w:sz w:val="24"/>
              </w:rPr>
            </w:pPr>
            <w:ins w:id="38861" w:author="瑋婷 徐" w:date="2025-01-04T21:54:00Z" w16du:dateUtc="2025-01-04T13:54:00Z">
              <w:r w:rsidRPr="00D000CE">
                <w:rPr>
                  <w:rFonts w:ascii="Times New Roman" w:hAnsi="Times New Roman" w:cs="Times New Roman"/>
                  <w:sz w:val="24"/>
                </w:rPr>
                <w:t>占比</w:t>
              </w:r>
              <w:r w:rsidRPr="00D000CE">
                <w:rPr>
                  <w:rFonts w:ascii="Times New Roman" w:hAnsi="Times New Roman" w:cs="Times New Roman"/>
                  <w:sz w:val="24"/>
                </w:rPr>
                <w:t>(%)</w:t>
              </w:r>
            </w:ins>
          </w:p>
        </w:tc>
      </w:tr>
      <w:tr w:rsidR="00D000CE" w:rsidRPr="00D000CE" w14:paraId="40E105B5" w14:textId="77777777" w:rsidTr="00D000CE">
        <w:trPr>
          <w:jc w:val="center"/>
          <w:ins w:id="38862" w:author="瑋婷 徐" w:date="2025-01-04T21:54:00Z"/>
        </w:trPr>
        <w:tc>
          <w:tcPr>
            <w:tcW w:w="28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CBC9E" w14:textId="77777777" w:rsidR="00832762" w:rsidRPr="00D000CE" w:rsidRDefault="00832762" w:rsidP="00F46B5A">
            <w:pPr>
              <w:spacing w:after="0" w:line="360" w:lineRule="auto"/>
              <w:jc w:val="center"/>
              <w:rPr>
                <w:ins w:id="38863" w:author="瑋婷 徐" w:date="2025-01-04T21:54:00Z" w16du:dateUtc="2025-01-04T13:54:00Z"/>
                <w:rFonts w:ascii="Times New Roman" w:hAnsi="Times New Roman" w:cs="Times New Roman"/>
                <w:sz w:val="24"/>
              </w:rPr>
            </w:pPr>
            <w:ins w:id="38864" w:author="瑋婷 徐" w:date="2025-01-04T21:54:00Z" w16du:dateUtc="2025-01-04T13:54:00Z">
              <w:r w:rsidRPr="00D000CE">
                <w:rPr>
                  <w:rFonts w:ascii="Times New Roman" w:hAnsi="Times New Roman" w:cs="Times New Roman"/>
                  <w:sz w:val="24"/>
                </w:rPr>
                <w:t>亞洲輝椋鳥</w:t>
              </w:r>
            </w:ins>
          </w:p>
        </w:tc>
        <w:tc>
          <w:tcPr>
            <w:tcW w:w="12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CD556" w14:textId="77777777" w:rsidR="00832762" w:rsidRPr="00D000CE" w:rsidRDefault="00832762" w:rsidP="00F46B5A">
            <w:pPr>
              <w:spacing w:after="0" w:line="360" w:lineRule="auto"/>
              <w:jc w:val="center"/>
              <w:rPr>
                <w:ins w:id="38865" w:author="瑋婷 徐" w:date="2025-01-04T21:54:00Z" w16du:dateUtc="2025-01-04T13:54:00Z"/>
                <w:rFonts w:ascii="Times New Roman" w:hAnsi="Times New Roman" w:cs="Times New Roman"/>
                <w:sz w:val="24"/>
              </w:rPr>
            </w:pPr>
            <w:ins w:id="38866" w:author="瑋婷 徐" w:date="2025-01-04T21:54:00Z" w16du:dateUtc="2025-01-04T13:54:00Z">
              <w:r w:rsidRPr="00D000CE">
                <w:rPr>
                  <w:rFonts w:ascii="Times New Roman" w:hAnsi="Times New Roman" w:cs="Times New Roman"/>
                  <w:sz w:val="24"/>
                </w:rPr>
                <w:t>6</w:t>
              </w:r>
            </w:ins>
          </w:p>
        </w:tc>
        <w:tc>
          <w:tcPr>
            <w:tcW w:w="9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11936" w14:textId="77777777" w:rsidR="00832762" w:rsidRPr="00D000CE" w:rsidRDefault="00832762" w:rsidP="00F46B5A">
            <w:pPr>
              <w:spacing w:after="0" w:line="360" w:lineRule="auto"/>
              <w:jc w:val="center"/>
              <w:rPr>
                <w:ins w:id="38867" w:author="瑋婷 徐" w:date="2025-01-04T21:54:00Z" w16du:dateUtc="2025-01-04T13:54:00Z"/>
                <w:rFonts w:ascii="Times New Roman" w:hAnsi="Times New Roman" w:cs="Times New Roman"/>
                <w:sz w:val="24"/>
              </w:rPr>
            </w:pPr>
            <w:ins w:id="38868" w:author="瑋婷 徐" w:date="2025-01-04T21:54:00Z" w16du:dateUtc="2025-01-04T13:54:00Z">
              <w:r w:rsidRPr="00D000CE">
                <w:rPr>
                  <w:rFonts w:ascii="Times New Roman" w:hAnsi="Times New Roman" w:cs="Times New Roman"/>
                  <w:sz w:val="24"/>
                </w:rPr>
                <w:t>20</w:t>
              </w:r>
            </w:ins>
          </w:p>
        </w:tc>
      </w:tr>
      <w:tr w:rsidR="00D000CE" w:rsidRPr="00D000CE" w14:paraId="607B3D87" w14:textId="77777777" w:rsidTr="00D000CE">
        <w:trPr>
          <w:jc w:val="center"/>
          <w:ins w:id="38869" w:author="瑋婷 徐" w:date="2025-01-04T21:54:00Z"/>
        </w:trPr>
        <w:tc>
          <w:tcPr>
            <w:tcW w:w="28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4C979" w14:textId="77777777" w:rsidR="00832762" w:rsidRPr="00D000CE" w:rsidRDefault="00832762" w:rsidP="00F46B5A">
            <w:pPr>
              <w:spacing w:after="0" w:line="360" w:lineRule="auto"/>
              <w:jc w:val="center"/>
              <w:rPr>
                <w:ins w:id="38870" w:author="瑋婷 徐" w:date="2025-01-04T21:54:00Z" w16du:dateUtc="2025-01-04T13:54:00Z"/>
                <w:rFonts w:ascii="Times New Roman" w:hAnsi="Times New Roman" w:cs="Times New Roman"/>
                <w:sz w:val="24"/>
              </w:rPr>
            </w:pPr>
            <w:ins w:id="38871" w:author="瑋婷 徐" w:date="2025-01-04T21:54:00Z" w16du:dateUtc="2025-01-04T13:54:00Z">
              <w:r w:rsidRPr="00D000CE">
                <w:rPr>
                  <w:rFonts w:ascii="Times New Roman" w:hAnsi="Times New Roman" w:cs="Times New Roman"/>
                  <w:sz w:val="24"/>
                </w:rPr>
                <w:t>家八哥</w:t>
              </w:r>
            </w:ins>
          </w:p>
        </w:tc>
        <w:tc>
          <w:tcPr>
            <w:tcW w:w="12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1DCD5" w14:textId="77777777" w:rsidR="00832762" w:rsidRPr="00D000CE" w:rsidRDefault="00832762" w:rsidP="00F46B5A">
            <w:pPr>
              <w:spacing w:after="0" w:line="360" w:lineRule="auto"/>
              <w:jc w:val="center"/>
              <w:rPr>
                <w:ins w:id="38872" w:author="瑋婷 徐" w:date="2025-01-04T21:54:00Z" w16du:dateUtc="2025-01-04T13:54:00Z"/>
                <w:rFonts w:ascii="Times New Roman" w:hAnsi="Times New Roman" w:cs="Times New Roman"/>
                <w:sz w:val="24"/>
              </w:rPr>
            </w:pPr>
            <w:ins w:id="38873" w:author="瑋婷 徐" w:date="2025-01-04T21:54:00Z" w16du:dateUtc="2025-01-04T13:54:00Z">
              <w:r w:rsidRPr="00D000CE">
                <w:rPr>
                  <w:rFonts w:ascii="Times New Roman" w:hAnsi="Times New Roman" w:cs="Times New Roman"/>
                  <w:sz w:val="24"/>
                </w:rPr>
                <w:t>37</w:t>
              </w:r>
            </w:ins>
          </w:p>
        </w:tc>
        <w:tc>
          <w:tcPr>
            <w:tcW w:w="9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1A1DC" w14:textId="77777777" w:rsidR="00832762" w:rsidRPr="00D000CE" w:rsidRDefault="00832762" w:rsidP="00F46B5A">
            <w:pPr>
              <w:spacing w:after="0" w:line="360" w:lineRule="auto"/>
              <w:jc w:val="center"/>
              <w:rPr>
                <w:ins w:id="38874" w:author="瑋婷 徐" w:date="2025-01-04T21:54:00Z" w16du:dateUtc="2025-01-04T13:54:00Z"/>
                <w:rFonts w:ascii="Times New Roman" w:hAnsi="Times New Roman" w:cs="Times New Roman"/>
                <w:sz w:val="24"/>
              </w:rPr>
            </w:pPr>
            <w:ins w:id="38875" w:author="瑋婷 徐" w:date="2025-01-04T21:54:00Z" w16du:dateUtc="2025-01-04T13:54:00Z">
              <w:r w:rsidRPr="00D000CE">
                <w:rPr>
                  <w:rFonts w:ascii="Times New Roman" w:hAnsi="Times New Roman" w:cs="Times New Roman"/>
                  <w:sz w:val="24"/>
                </w:rPr>
                <w:t>20</w:t>
              </w:r>
            </w:ins>
          </w:p>
        </w:tc>
      </w:tr>
      <w:tr w:rsidR="00D000CE" w:rsidRPr="00D000CE" w14:paraId="0F1171E7" w14:textId="77777777" w:rsidTr="00D000CE">
        <w:trPr>
          <w:jc w:val="center"/>
          <w:ins w:id="38876" w:author="瑋婷 徐" w:date="2025-01-04T21:54:00Z"/>
        </w:trPr>
        <w:tc>
          <w:tcPr>
            <w:tcW w:w="28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43E41" w14:textId="77777777" w:rsidR="00832762" w:rsidRPr="00D000CE" w:rsidRDefault="00832762" w:rsidP="00F46B5A">
            <w:pPr>
              <w:spacing w:after="0" w:line="360" w:lineRule="auto"/>
              <w:jc w:val="center"/>
              <w:rPr>
                <w:ins w:id="38877" w:author="瑋婷 徐" w:date="2025-01-04T21:54:00Z" w16du:dateUtc="2025-01-04T13:54:00Z"/>
                <w:rFonts w:ascii="Times New Roman" w:hAnsi="Times New Roman" w:cs="Times New Roman"/>
                <w:sz w:val="24"/>
              </w:rPr>
            </w:pPr>
            <w:ins w:id="38878" w:author="瑋婷 徐" w:date="2025-01-04T21:54:00Z" w16du:dateUtc="2025-01-04T13:54:00Z">
              <w:r w:rsidRPr="00D000CE">
                <w:rPr>
                  <w:rFonts w:ascii="Times New Roman" w:hAnsi="Times New Roman" w:cs="Times New Roman"/>
                  <w:sz w:val="24"/>
                </w:rPr>
                <w:t>白尾八哥</w:t>
              </w:r>
            </w:ins>
          </w:p>
        </w:tc>
        <w:tc>
          <w:tcPr>
            <w:tcW w:w="12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53821" w14:textId="77777777" w:rsidR="00832762" w:rsidRPr="00D000CE" w:rsidRDefault="00832762" w:rsidP="00F46B5A">
            <w:pPr>
              <w:spacing w:after="0" w:line="360" w:lineRule="auto"/>
              <w:jc w:val="center"/>
              <w:rPr>
                <w:ins w:id="38879" w:author="瑋婷 徐" w:date="2025-01-04T21:54:00Z" w16du:dateUtc="2025-01-04T13:54:00Z"/>
                <w:rFonts w:ascii="Times New Roman" w:hAnsi="Times New Roman" w:cs="Times New Roman"/>
                <w:sz w:val="24"/>
              </w:rPr>
            </w:pPr>
            <w:ins w:id="38880" w:author="瑋婷 徐" w:date="2025-01-04T21:54:00Z" w16du:dateUtc="2025-01-04T13:54:00Z">
              <w:r w:rsidRPr="00D000CE">
                <w:rPr>
                  <w:rFonts w:ascii="Times New Roman" w:hAnsi="Times New Roman" w:cs="Times New Roman"/>
                  <w:sz w:val="24"/>
                </w:rPr>
                <w:t>27</w:t>
              </w:r>
            </w:ins>
          </w:p>
        </w:tc>
        <w:tc>
          <w:tcPr>
            <w:tcW w:w="9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70ED9" w14:textId="77777777" w:rsidR="00832762" w:rsidRPr="00D000CE" w:rsidRDefault="00832762" w:rsidP="00F46B5A">
            <w:pPr>
              <w:spacing w:after="0" w:line="360" w:lineRule="auto"/>
              <w:jc w:val="center"/>
              <w:rPr>
                <w:ins w:id="38881" w:author="瑋婷 徐" w:date="2025-01-04T21:54:00Z" w16du:dateUtc="2025-01-04T13:54:00Z"/>
                <w:rFonts w:ascii="Times New Roman" w:hAnsi="Times New Roman" w:cs="Times New Roman"/>
                <w:sz w:val="24"/>
              </w:rPr>
            </w:pPr>
            <w:ins w:id="38882" w:author="瑋婷 徐" w:date="2025-01-04T21:54:00Z" w16du:dateUtc="2025-01-04T13:54:00Z">
              <w:r w:rsidRPr="00D000CE">
                <w:rPr>
                  <w:rFonts w:ascii="Times New Roman" w:hAnsi="Times New Roman" w:cs="Times New Roman"/>
                  <w:sz w:val="24"/>
                </w:rPr>
                <w:t>20</w:t>
              </w:r>
            </w:ins>
          </w:p>
        </w:tc>
      </w:tr>
      <w:tr w:rsidR="00D000CE" w:rsidRPr="00D000CE" w14:paraId="09C6A278" w14:textId="77777777" w:rsidTr="00D000CE">
        <w:trPr>
          <w:jc w:val="center"/>
          <w:ins w:id="38883" w:author="瑋婷 徐" w:date="2025-01-04T21:54:00Z"/>
        </w:trPr>
        <w:tc>
          <w:tcPr>
            <w:tcW w:w="28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B60F1" w14:textId="77777777" w:rsidR="00832762" w:rsidRPr="00D000CE" w:rsidRDefault="00832762" w:rsidP="00F46B5A">
            <w:pPr>
              <w:spacing w:after="0" w:line="360" w:lineRule="auto"/>
              <w:jc w:val="center"/>
              <w:rPr>
                <w:ins w:id="38884" w:author="瑋婷 徐" w:date="2025-01-04T21:54:00Z" w16du:dateUtc="2025-01-04T13:54:00Z"/>
                <w:rFonts w:ascii="Times New Roman" w:hAnsi="Times New Roman" w:cs="Times New Roman"/>
                <w:sz w:val="24"/>
              </w:rPr>
            </w:pPr>
            <w:ins w:id="38885" w:author="瑋婷 徐" w:date="2025-01-04T21:54:00Z" w16du:dateUtc="2025-01-04T13:54:00Z">
              <w:r w:rsidRPr="00D000CE">
                <w:rPr>
                  <w:rFonts w:ascii="Times New Roman" w:hAnsi="Times New Roman" w:cs="Times New Roman"/>
                  <w:sz w:val="24"/>
                </w:rPr>
                <w:t>鵲鴝</w:t>
              </w:r>
            </w:ins>
          </w:p>
        </w:tc>
        <w:tc>
          <w:tcPr>
            <w:tcW w:w="12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2D5F8" w14:textId="77777777" w:rsidR="00832762" w:rsidRPr="00D000CE" w:rsidRDefault="00832762" w:rsidP="00F46B5A">
            <w:pPr>
              <w:spacing w:after="0" w:line="360" w:lineRule="auto"/>
              <w:jc w:val="center"/>
              <w:rPr>
                <w:ins w:id="38886" w:author="瑋婷 徐" w:date="2025-01-04T21:54:00Z" w16du:dateUtc="2025-01-04T13:54:00Z"/>
                <w:rFonts w:ascii="Times New Roman" w:hAnsi="Times New Roman" w:cs="Times New Roman"/>
                <w:sz w:val="24"/>
              </w:rPr>
            </w:pPr>
            <w:ins w:id="38887" w:author="瑋婷 徐" w:date="2025-01-04T21:54:00Z" w16du:dateUtc="2025-01-04T13:54:00Z">
              <w:r w:rsidRPr="00D000CE">
                <w:rPr>
                  <w:rFonts w:ascii="Times New Roman" w:hAnsi="Times New Roman" w:cs="Times New Roman"/>
                  <w:sz w:val="24"/>
                </w:rPr>
                <w:t>1</w:t>
              </w:r>
            </w:ins>
          </w:p>
        </w:tc>
        <w:tc>
          <w:tcPr>
            <w:tcW w:w="9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74B76" w14:textId="77777777" w:rsidR="00832762" w:rsidRPr="00D000CE" w:rsidRDefault="00832762" w:rsidP="00F46B5A">
            <w:pPr>
              <w:spacing w:after="0" w:line="360" w:lineRule="auto"/>
              <w:jc w:val="center"/>
              <w:rPr>
                <w:ins w:id="38888" w:author="瑋婷 徐" w:date="2025-01-04T21:54:00Z" w16du:dateUtc="2025-01-04T13:54:00Z"/>
                <w:rFonts w:ascii="Times New Roman" w:hAnsi="Times New Roman" w:cs="Times New Roman"/>
                <w:sz w:val="24"/>
              </w:rPr>
            </w:pPr>
            <w:ins w:id="38889" w:author="瑋婷 徐" w:date="2025-01-04T21:54:00Z" w16du:dateUtc="2025-01-04T13:54:00Z">
              <w:r w:rsidRPr="00D000CE">
                <w:rPr>
                  <w:rFonts w:ascii="Times New Roman" w:hAnsi="Times New Roman" w:cs="Times New Roman"/>
                  <w:sz w:val="24"/>
                </w:rPr>
                <w:t>20</w:t>
              </w:r>
            </w:ins>
          </w:p>
        </w:tc>
      </w:tr>
      <w:tr w:rsidR="00D000CE" w:rsidRPr="00D000CE" w14:paraId="00D50E15" w14:textId="77777777" w:rsidTr="00D000CE">
        <w:trPr>
          <w:jc w:val="center"/>
          <w:ins w:id="38890" w:author="瑋婷 徐" w:date="2025-01-04T21:54:00Z"/>
        </w:trPr>
        <w:tc>
          <w:tcPr>
            <w:tcW w:w="28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39CB4" w14:textId="77777777" w:rsidR="00832762" w:rsidRPr="00D000CE" w:rsidRDefault="00832762" w:rsidP="00F46B5A">
            <w:pPr>
              <w:spacing w:after="0" w:line="360" w:lineRule="auto"/>
              <w:jc w:val="center"/>
              <w:rPr>
                <w:ins w:id="38891" w:author="瑋婷 徐" w:date="2025-01-04T21:54:00Z" w16du:dateUtc="2025-01-04T13:54:00Z"/>
                <w:rFonts w:ascii="Times New Roman" w:hAnsi="Times New Roman" w:cs="Times New Roman"/>
                <w:sz w:val="24"/>
              </w:rPr>
            </w:pPr>
            <w:ins w:id="38892" w:author="瑋婷 徐" w:date="2025-01-04T21:54:00Z" w16du:dateUtc="2025-01-04T13:54:00Z">
              <w:r w:rsidRPr="00D000CE">
                <w:rPr>
                  <w:rFonts w:ascii="Times New Roman" w:hAnsi="Times New Roman" w:cs="Times New Roman"/>
                  <w:sz w:val="24"/>
                </w:rPr>
                <w:t>黃腹琉璃</w:t>
              </w:r>
            </w:ins>
          </w:p>
        </w:tc>
        <w:tc>
          <w:tcPr>
            <w:tcW w:w="12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F6754" w14:textId="77777777" w:rsidR="00832762" w:rsidRPr="00D000CE" w:rsidRDefault="00832762" w:rsidP="00F46B5A">
            <w:pPr>
              <w:spacing w:after="0" w:line="360" w:lineRule="auto"/>
              <w:jc w:val="center"/>
              <w:rPr>
                <w:ins w:id="38893" w:author="瑋婷 徐" w:date="2025-01-04T21:54:00Z" w16du:dateUtc="2025-01-04T13:54:00Z"/>
                <w:rFonts w:ascii="Times New Roman" w:hAnsi="Times New Roman" w:cs="Times New Roman"/>
                <w:sz w:val="24"/>
              </w:rPr>
            </w:pPr>
            <w:ins w:id="38894" w:author="瑋婷 徐" w:date="2025-01-04T21:54:00Z" w16du:dateUtc="2025-01-04T13:54:00Z">
              <w:r w:rsidRPr="00D000CE">
                <w:rPr>
                  <w:rFonts w:ascii="Times New Roman" w:hAnsi="Times New Roman" w:cs="Times New Roman"/>
                  <w:sz w:val="24"/>
                </w:rPr>
                <w:t>16</w:t>
              </w:r>
            </w:ins>
          </w:p>
        </w:tc>
        <w:tc>
          <w:tcPr>
            <w:tcW w:w="9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BD55D" w14:textId="77777777" w:rsidR="00832762" w:rsidRPr="00D000CE" w:rsidRDefault="00832762" w:rsidP="00F46B5A">
            <w:pPr>
              <w:spacing w:after="0" w:line="360" w:lineRule="auto"/>
              <w:jc w:val="center"/>
              <w:rPr>
                <w:ins w:id="38895" w:author="瑋婷 徐" w:date="2025-01-04T21:54:00Z" w16du:dateUtc="2025-01-04T13:54:00Z"/>
                <w:rFonts w:ascii="Times New Roman" w:hAnsi="Times New Roman" w:cs="Times New Roman"/>
                <w:sz w:val="24"/>
              </w:rPr>
            </w:pPr>
            <w:ins w:id="38896" w:author="瑋婷 徐" w:date="2025-01-04T21:54:00Z" w16du:dateUtc="2025-01-04T13:54:00Z">
              <w:r w:rsidRPr="00D000CE">
                <w:rPr>
                  <w:rFonts w:ascii="Times New Roman" w:hAnsi="Times New Roman" w:cs="Times New Roman"/>
                  <w:sz w:val="24"/>
                </w:rPr>
                <w:t>50</w:t>
              </w:r>
            </w:ins>
          </w:p>
        </w:tc>
      </w:tr>
      <w:tr w:rsidR="00D000CE" w:rsidRPr="00D000CE" w14:paraId="0EF57B6B" w14:textId="77777777" w:rsidTr="00D000CE">
        <w:trPr>
          <w:jc w:val="center"/>
          <w:ins w:id="38897" w:author="瑋婷 徐" w:date="2025-01-04T21:54:00Z"/>
        </w:trPr>
        <w:tc>
          <w:tcPr>
            <w:tcW w:w="28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9DF13" w14:textId="77777777" w:rsidR="00832762" w:rsidRPr="00D000CE" w:rsidRDefault="00832762" w:rsidP="00F46B5A">
            <w:pPr>
              <w:spacing w:after="0" w:line="360" w:lineRule="auto"/>
              <w:jc w:val="center"/>
              <w:rPr>
                <w:ins w:id="38898" w:author="瑋婷 徐" w:date="2025-01-04T21:54:00Z" w16du:dateUtc="2025-01-04T13:54:00Z"/>
                <w:rFonts w:ascii="Times New Roman" w:hAnsi="Times New Roman" w:cs="Times New Roman"/>
                <w:sz w:val="24"/>
              </w:rPr>
            </w:pPr>
            <w:ins w:id="38899" w:author="瑋婷 徐" w:date="2025-01-04T21:54:00Z" w16du:dateUtc="2025-01-04T13:54:00Z">
              <w:r w:rsidRPr="00D000CE">
                <w:rPr>
                  <w:rFonts w:ascii="Times New Roman" w:hAnsi="Times New Roman" w:cs="Times New Roman"/>
                  <w:sz w:val="24"/>
                </w:rPr>
                <w:t>臺灣紫嘯鶇</w:t>
              </w:r>
            </w:ins>
          </w:p>
        </w:tc>
        <w:tc>
          <w:tcPr>
            <w:tcW w:w="12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FA328" w14:textId="77777777" w:rsidR="00832762" w:rsidRPr="00D000CE" w:rsidRDefault="00832762" w:rsidP="00F46B5A">
            <w:pPr>
              <w:spacing w:after="0" w:line="360" w:lineRule="auto"/>
              <w:jc w:val="center"/>
              <w:rPr>
                <w:ins w:id="38900" w:author="瑋婷 徐" w:date="2025-01-04T21:54:00Z" w16du:dateUtc="2025-01-04T13:54:00Z"/>
                <w:rFonts w:ascii="Times New Roman" w:hAnsi="Times New Roman" w:cs="Times New Roman"/>
                <w:sz w:val="24"/>
              </w:rPr>
            </w:pPr>
            <w:ins w:id="38901" w:author="瑋婷 徐" w:date="2025-01-04T21:54:00Z" w16du:dateUtc="2025-01-04T13:54:00Z">
              <w:r w:rsidRPr="00D000CE">
                <w:rPr>
                  <w:rFonts w:ascii="Times New Roman" w:hAnsi="Times New Roman" w:cs="Times New Roman"/>
                  <w:sz w:val="24"/>
                </w:rPr>
                <w:t>15</w:t>
              </w:r>
            </w:ins>
          </w:p>
        </w:tc>
        <w:tc>
          <w:tcPr>
            <w:tcW w:w="9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2F248" w14:textId="77777777" w:rsidR="00832762" w:rsidRPr="00D000CE" w:rsidRDefault="00832762" w:rsidP="00F46B5A">
            <w:pPr>
              <w:spacing w:after="0" w:line="360" w:lineRule="auto"/>
              <w:jc w:val="center"/>
              <w:rPr>
                <w:ins w:id="38902" w:author="瑋婷 徐" w:date="2025-01-04T21:54:00Z" w16du:dateUtc="2025-01-04T13:54:00Z"/>
                <w:rFonts w:ascii="Times New Roman" w:hAnsi="Times New Roman" w:cs="Times New Roman"/>
                <w:sz w:val="24"/>
              </w:rPr>
            </w:pPr>
            <w:ins w:id="38903" w:author="瑋婷 徐" w:date="2025-01-04T21:54:00Z" w16du:dateUtc="2025-01-04T13:54:00Z">
              <w:r w:rsidRPr="00D000CE">
                <w:rPr>
                  <w:rFonts w:ascii="Times New Roman" w:hAnsi="Times New Roman" w:cs="Times New Roman"/>
                  <w:sz w:val="24"/>
                </w:rPr>
                <w:t>50</w:t>
              </w:r>
            </w:ins>
          </w:p>
        </w:tc>
      </w:tr>
      <w:tr w:rsidR="00D000CE" w:rsidRPr="00D000CE" w14:paraId="5E811151" w14:textId="77777777" w:rsidTr="00D000CE">
        <w:trPr>
          <w:jc w:val="center"/>
          <w:ins w:id="38904" w:author="瑋婷 徐" w:date="2025-01-04T21:54:00Z"/>
        </w:trPr>
        <w:tc>
          <w:tcPr>
            <w:tcW w:w="28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C6161" w14:textId="77777777" w:rsidR="00832762" w:rsidRPr="00D000CE" w:rsidRDefault="00832762" w:rsidP="00F46B5A">
            <w:pPr>
              <w:spacing w:after="0" w:line="360" w:lineRule="auto"/>
              <w:jc w:val="center"/>
              <w:rPr>
                <w:ins w:id="38905" w:author="瑋婷 徐" w:date="2025-01-04T21:54:00Z" w16du:dateUtc="2025-01-04T13:54:00Z"/>
                <w:rFonts w:ascii="Times New Roman" w:hAnsi="Times New Roman" w:cs="Times New Roman"/>
                <w:sz w:val="24"/>
              </w:rPr>
            </w:pPr>
            <w:ins w:id="38906" w:author="瑋婷 徐" w:date="2025-01-04T21:54:00Z" w16du:dateUtc="2025-01-04T13:54:00Z">
              <w:r w:rsidRPr="00D000CE">
                <w:rPr>
                  <w:rFonts w:ascii="Times New Roman" w:hAnsi="Times New Roman" w:cs="Times New Roman"/>
                  <w:sz w:val="24"/>
                </w:rPr>
                <w:t>白尾鴝</w:t>
              </w:r>
            </w:ins>
          </w:p>
        </w:tc>
        <w:tc>
          <w:tcPr>
            <w:tcW w:w="12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0B834" w14:textId="77777777" w:rsidR="00832762" w:rsidRPr="00D000CE" w:rsidRDefault="00832762" w:rsidP="00F46B5A">
            <w:pPr>
              <w:spacing w:after="0" w:line="360" w:lineRule="auto"/>
              <w:jc w:val="center"/>
              <w:rPr>
                <w:ins w:id="38907" w:author="瑋婷 徐" w:date="2025-01-04T21:54:00Z" w16du:dateUtc="2025-01-04T13:54:00Z"/>
                <w:rFonts w:ascii="Times New Roman" w:hAnsi="Times New Roman" w:cs="Times New Roman"/>
                <w:sz w:val="24"/>
              </w:rPr>
            </w:pPr>
            <w:ins w:id="38908" w:author="瑋婷 徐" w:date="2025-01-04T21:54:00Z" w16du:dateUtc="2025-01-04T13:54:00Z">
              <w:r w:rsidRPr="00D000CE">
                <w:rPr>
                  <w:rFonts w:ascii="Times New Roman" w:hAnsi="Times New Roman" w:cs="Times New Roman"/>
                  <w:sz w:val="24"/>
                </w:rPr>
                <w:t>30</w:t>
              </w:r>
            </w:ins>
          </w:p>
        </w:tc>
        <w:tc>
          <w:tcPr>
            <w:tcW w:w="9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7875F" w14:textId="77777777" w:rsidR="00832762" w:rsidRPr="00D000CE" w:rsidRDefault="00832762" w:rsidP="00F46B5A">
            <w:pPr>
              <w:spacing w:after="0" w:line="360" w:lineRule="auto"/>
              <w:jc w:val="center"/>
              <w:rPr>
                <w:ins w:id="38909" w:author="瑋婷 徐" w:date="2025-01-04T21:54:00Z" w16du:dateUtc="2025-01-04T13:54:00Z"/>
                <w:rFonts w:ascii="Times New Roman" w:hAnsi="Times New Roman" w:cs="Times New Roman"/>
                <w:sz w:val="24"/>
              </w:rPr>
            </w:pPr>
            <w:ins w:id="38910" w:author="瑋婷 徐" w:date="2025-01-04T21:54:00Z" w16du:dateUtc="2025-01-04T13:54:00Z">
              <w:r w:rsidRPr="00D000CE">
                <w:rPr>
                  <w:rFonts w:ascii="Times New Roman" w:hAnsi="Times New Roman" w:cs="Times New Roman"/>
                  <w:sz w:val="24"/>
                </w:rPr>
                <w:t>70</w:t>
              </w:r>
            </w:ins>
          </w:p>
        </w:tc>
      </w:tr>
      <w:tr w:rsidR="00D000CE" w:rsidRPr="00D000CE" w14:paraId="79F7B635" w14:textId="77777777" w:rsidTr="00D000CE">
        <w:trPr>
          <w:jc w:val="center"/>
          <w:ins w:id="38911" w:author="瑋婷 徐" w:date="2025-01-04T21:54:00Z"/>
        </w:trPr>
        <w:tc>
          <w:tcPr>
            <w:tcW w:w="28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2270C" w14:textId="77777777" w:rsidR="00832762" w:rsidRPr="00D000CE" w:rsidRDefault="00832762" w:rsidP="00F46B5A">
            <w:pPr>
              <w:spacing w:after="0" w:line="360" w:lineRule="auto"/>
              <w:jc w:val="center"/>
              <w:rPr>
                <w:ins w:id="38912" w:author="瑋婷 徐" w:date="2025-01-04T21:54:00Z" w16du:dateUtc="2025-01-04T13:54:00Z"/>
                <w:rFonts w:ascii="Times New Roman" w:hAnsi="Times New Roman" w:cs="Times New Roman"/>
                <w:sz w:val="24"/>
              </w:rPr>
            </w:pPr>
            <w:ins w:id="38913" w:author="瑋婷 徐" w:date="2025-01-04T21:54:00Z" w16du:dateUtc="2025-01-04T13:54:00Z">
              <w:r w:rsidRPr="00D000CE">
                <w:rPr>
                  <w:rFonts w:ascii="Times New Roman" w:hAnsi="Times New Roman" w:cs="Times New Roman"/>
                  <w:sz w:val="24"/>
                </w:rPr>
                <w:t>鉛色水鶇</w:t>
              </w:r>
            </w:ins>
          </w:p>
        </w:tc>
        <w:tc>
          <w:tcPr>
            <w:tcW w:w="12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0A9EF" w14:textId="77777777" w:rsidR="00832762" w:rsidRPr="00D000CE" w:rsidRDefault="00832762" w:rsidP="00F46B5A">
            <w:pPr>
              <w:spacing w:after="0" w:line="360" w:lineRule="auto"/>
              <w:jc w:val="center"/>
              <w:rPr>
                <w:ins w:id="38914" w:author="瑋婷 徐" w:date="2025-01-04T21:54:00Z" w16du:dateUtc="2025-01-04T13:54:00Z"/>
                <w:rFonts w:ascii="Times New Roman" w:hAnsi="Times New Roman" w:cs="Times New Roman"/>
                <w:sz w:val="24"/>
              </w:rPr>
            </w:pPr>
            <w:ins w:id="38915" w:author="瑋婷 徐" w:date="2025-01-04T21:54:00Z" w16du:dateUtc="2025-01-04T13:54:00Z">
              <w:r w:rsidRPr="00D000CE">
                <w:rPr>
                  <w:rFonts w:ascii="Times New Roman" w:hAnsi="Times New Roman" w:cs="Times New Roman"/>
                  <w:sz w:val="24"/>
                </w:rPr>
                <w:t>3</w:t>
              </w:r>
            </w:ins>
          </w:p>
        </w:tc>
        <w:tc>
          <w:tcPr>
            <w:tcW w:w="9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426F8" w14:textId="77777777" w:rsidR="00832762" w:rsidRPr="00D000CE" w:rsidRDefault="00832762" w:rsidP="00F46B5A">
            <w:pPr>
              <w:spacing w:after="0" w:line="360" w:lineRule="auto"/>
              <w:jc w:val="center"/>
              <w:rPr>
                <w:ins w:id="38916" w:author="瑋婷 徐" w:date="2025-01-04T21:54:00Z" w16du:dateUtc="2025-01-04T13:54:00Z"/>
                <w:rFonts w:ascii="Times New Roman" w:hAnsi="Times New Roman" w:cs="Times New Roman"/>
                <w:sz w:val="24"/>
              </w:rPr>
            </w:pPr>
            <w:ins w:id="38917" w:author="瑋婷 徐" w:date="2025-01-04T21:54:00Z" w16du:dateUtc="2025-01-04T13:54:00Z">
              <w:r w:rsidRPr="00D000CE">
                <w:rPr>
                  <w:rFonts w:ascii="Times New Roman" w:hAnsi="Times New Roman" w:cs="Times New Roman"/>
                  <w:sz w:val="24"/>
                </w:rPr>
                <w:t>30</w:t>
              </w:r>
            </w:ins>
          </w:p>
        </w:tc>
      </w:tr>
      <w:tr w:rsidR="00D000CE" w:rsidRPr="00D000CE" w14:paraId="72069570" w14:textId="77777777" w:rsidTr="00D000CE">
        <w:trPr>
          <w:jc w:val="center"/>
          <w:ins w:id="38918" w:author="瑋婷 徐" w:date="2025-01-04T21:54:00Z"/>
        </w:trPr>
        <w:tc>
          <w:tcPr>
            <w:tcW w:w="28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5FF59" w14:textId="77777777" w:rsidR="00832762" w:rsidRPr="00D000CE" w:rsidRDefault="00832762" w:rsidP="00F46B5A">
            <w:pPr>
              <w:spacing w:after="0" w:line="360" w:lineRule="auto"/>
              <w:jc w:val="center"/>
              <w:rPr>
                <w:ins w:id="38919" w:author="瑋婷 徐" w:date="2025-01-04T21:54:00Z" w16du:dateUtc="2025-01-04T13:54:00Z"/>
                <w:rFonts w:ascii="Times New Roman" w:hAnsi="Times New Roman" w:cs="Times New Roman"/>
                <w:sz w:val="24"/>
              </w:rPr>
            </w:pPr>
            <w:ins w:id="38920" w:author="瑋婷 徐" w:date="2025-01-04T21:54:00Z" w16du:dateUtc="2025-01-04T13:54:00Z">
              <w:r w:rsidRPr="00D000CE">
                <w:rPr>
                  <w:rFonts w:ascii="Times New Roman" w:hAnsi="Times New Roman" w:cs="Times New Roman"/>
                  <w:sz w:val="24"/>
                </w:rPr>
                <w:t>斑文鳥</w:t>
              </w:r>
            </w:ins>
          </w:p>
        </w:tc>
        <w:tc>
          <w:tcPr>
            <w:tcW w:w="12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1C8FA" w14:textId="77777777" w:rsidR="00832762" w:rsidRPr="00D000CE" w:rsidRDefault="00832762" w:rsidP="00F46B5A">
            <w:pPr>
              <w:spacing w:after="0" w:line="360" w:lineRule="auto"/>
              <w:jc w:val="center"/>
              <w:rPr>
                <w:ins w:id="38921" w:author="瑋婷 徐" w:date="2025-01-04T21:54:00Z" w16du:dateUtc="2025-01-04T13:54:00Z"/>
                <w:rFonts w:ascii="Times New Roman" w:hAnsi="Times New Roman" w:cs="Times New Roman"/>
                <w:sz w:val="24"/>
              </w:rPr>
            </w:pPr>
            <w:ins w:id="38922" w:author="瑋婷 徐" w:date="2025-01-04T21:54:00Z" w16du:dateUtc="2025-01-04T13:54:00Z">
              <w:r w:rsidRPr="00D000CE">
                <w:rPr>
                  <w:rFonts w:ascii="Times New Roman" w:hAnsi="Times New Roman" w:cs="Times New Roman"/>
                  <w:sz w:val="24"/>
                </w:rPr>
                <w:t>16</w:t>
              </w:r>
            </w:ins>
          </w:p>
        </w:tc>
        <w:tc>
          <w:tcPr>
            <w:tcW w:w="9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8223F" w14:textId="77777777" w:rsidR="00832762" w:rsidRPr="00D000CE" w:rsidRDefault="00832762" w:rsidP="00F46B5A">
            <w:pPr>
              <w:spacing w:after="0" w:line="360" w:lineRule="auto"/>
              <w:jc w:val="center"/>
              <w:rPr>
                <w:ins w:id="38923" w:author="瑋婷 徐" w:date="2025-01-04T21:54:00Z" w16du:dateUtc="2025-01-04T13:54:00Z"/>
                <w:rFonts w:ascii="Times New Roman" w:hAnsi="Times New Roman" w:cs="Times New Roman"/>
                <w:sz w:val="24"/>
              </w:rPr>
            </w:pPr>
            <w:ins w:id="38924" w:author="瑋婷 徐" w:date="2025-01-04T21:54:00Z" w16du:dateUtc="2025-01-04T13:54:00Z">
              <w:r w:rsidRPr="00D000CE">
                <w:rPr>
                  <w:rFonts w:ascii="Times New Roman" w:hAnsi="Times New Roman" w:cs="Times New Roman"/>
                  <w:sz w:val="24"/>
                </w:rPr>
                <w:t>20</w:t>
              </w:r>
            </w:ins>
          </w:p>
        </w:tc>
      </w:tr>
      <w:tr w:rsidR="00D000CE" w:rsidRPr="00D000CE" w14:paraId="5CA8E098" w14:textId="77777777" w:rsidTr="00D000CE">
        <w:trPr>
          <w:jc w:val="center"/>
          <w:ins w:id="38925" w:author="瑋婷 徐" w:date="2025-01-04T21:54:00Z"/>
        </w:trPr>
        <w:tc>
          <w:tcPr>
            <w:tcW w:w="28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FDFA1" w14:textId="77777777" w:rsidR="00832762" w:rsidRPr="00D000CE" w:rsidRDefault="00832762" w:rsidP="00F46B5A">
            <w:pPr>
              <w:spacing w:after="0" w:line="360" w:lineRule="auto"/>
              <w:jc w:val="center"/>
              <w:rPr>
                <w:ins w:id="38926" w:author="瑋婷 徐" w:date="2025-01-04T21:54:00Z" w16du:dateUtc="2025-01-04T13:54:00Z"/>
                <w:rFonts w:ascii="Times New Roman" w:hAnsi="Times New Roman" w:cs="Times New Roman"/>
                <w:sz w:val="24"/>
                <w:lang w:eastAsia="zh-TW"/>
              </w:rPr>
            </w:pPr>
            <w:ins w:id="38927" w:author="瑋婷 徐" w:date="2025-01-04T21:54:00Z" w16du:dateUtc="2025-01-04T13:54:00Z">
              <w:r w:rsidRPr="00D000CE">
                <w:rPr>
                  <w:rFonts w:ascii="Times New Roman" w:hAnsi="Times New Roman" w:cs="Times New Roman"/>
                  <w:sz w:val="24"/>
                  <w:lang w:eastAsia="zh-TW"/>
                </w:rPr>
                <w:t>西方黃鶺鴒</w:t>
              </w:r>
              <w:r w:rsidRPr="00D000CE">
                <w:rPr>
                  <w:rFonts w:ascii="Times New Roman" w:hAnsi="Times New Roman" w:cs="Times New Roman"/>
                  <w:sz w:val="24"/>
                  <w:lang w:eastAsia="zh-TW"/>
                </w:rPr>
                <w:t xml:space="preserve"> / </w:t>
              </w:r>
              <w:r w:rsidRPr="00D000CE">
                <w:rPr>
                  <w:rFonts w:ascii="Times New Roman" w:hAnsi="Times New Roman" w:cs="Times New Roman"/>
                  <w:sz w:val="24"/>
                  <w:lang w:eastAsia="zh-TW"/>
                </w:rPr>
                <w:t>東方黃鶺鴒</w:t>
              </w:r>
            </w:ins>
          </w:p>
        </w:tc>
        <w:tc>
          <w:tcPr>
            <w:tcW w:w="12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2D35D" w14:textId="77777777" w:rsidR="00832762" w:rsidRPr="00D000CE" w:rsidRDefault="00832762" w:rsidP="00F46B5A">
            <w:pPr>
              <w:spacing w:after="0" w:line="360" w:lineRule="auto"/>
              <w:jc w:val="center"/>
              <w:rPr>
                <w:ins w:id="38928" w:author="瑋婷 徐" w:date="2025-01-04T21:54:00Z" w16du:dateUtc="2025-01-04T13:54:00Z"/>
                <w:rFonts w:ascii="Times New Roman" w:hAnsi="Times New Roman" w:cs="Times New Roman"/>
                <w:sz w:val="24"/>
              </w:rPr>
            </w:pPr>
            <w:ins w:id="38929" w:author="瑋婷 徐" w:date="2025-01-04T21:54:00Z" w16du:dateUtc="2025-01-04T13:54:00Z">
              <w:r w:rsidRPr="00D000CE">
                <w:rPr>
                  <w:rFonts w:ascii="Times New Roman" w:hAnsi="Times New Roman" w:cs="Times New Roman"/>
                  <w:sz w:val="24"/>
                </w:rPr>
                <w:t>1</w:t>
              </w:r>
            </w:ins>
          </w:p>
        </w:tc>
        <w:tc>
          <w:tcPr>
            <w:tcW w:w="9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3999D" w14:textId="77777777" w:rsidR="00832762" w:rsidRPr="00D000CE" w:rsidRDefault="00832762" w:rsidP="00F46B5A">
            <w:pPr>
              <w:spacing w:after="0" w:line="360" w:lineRule="auto"/>
              <w:jc w:val="center"/>
              <w:rPr>
                <w:ins w:id="38930" w:author="瑋婷 徐" w:date="2025-01-04T21:54:00Z" w16du:dateUtc="2025-01-04T13:54:00Z"/>
                <w:rFonts w:ascii="Times New Roman" w:hAnsi="Times New Roman" w:cs="Times New Roman"/>
                <w:sz w:val="24"/>
              </w:rPr>
            </w:pPr>
            <w:ins w:id="38931" w:author="瑋婷 徐" w:date="2025-01-04T21:54:00Z" w16du:dateUtc="2025-01-04T13:54:00Z">
              <w:r w:rsidRPr="00D000CE">
                <w:rPr>
                  <w:rFonts w:ascii="Times New Roman" w:hAnsi="Times New Roman" w:cs="Times New Roman"/>
                  <w:sz w:val="24"/>
                </w:rPr>
                <w:t>20</w:t>
              </w:r>
            </w:ins>
          </w:p>
        </w:tc>
      </w:tr>
      <w:tr w:rsidR="00D000CE" w:rsidRPr="00D000CE" w14:paraId="12C33DC8" w14:textId="77777777" w:rsidTr="00D000CE">
        <w:trPr>
          <w:jc w:val="center"/>
          <w:ins w:id="38932" w:author="瑋婷 徐" w:date="2025-01-04T21:54:00Z"/>
        </w:trPr>
        <w:tc>
          <w:tcPr>
            <w:tcW w:w="284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D08C6" w14:textId="77777777" w:rsidR="00832762" w:rsidRPr="00D000CE" w:rsidRDefault="00832762" w:rsidP="00F46B5A">
            <w:pPr>
              <w:spacing w:after="0" w:line="360" w:lineRule="auto"/>
              <w:jc w:val="center"/>
              <w:rPr>
                <w:ins w:id="38933" w:author="瑋婷 徐" w:date="2025-01-04T21:54:00Z" w16du:dateUtc="2025-01-04T13:54:00Z"/>
                <w:rFonts w:ascii="Times New Roman" w:hAnsi="Times New Roman" w:cs="Times New Roman"/>
                <w:sz w:val="24"/>
              </w:rPr>
            </w:pPr>
            <w:ins w:id="38934" w:author="瑋婷 徐" w:date="2025-01-04T21:54:00Z" w16du:dateUtc="2025-01-04T13:54:00Z">
              <w:r w:rsidRPr="00D000CE">
                <w:rPr>
                  <w:rFonts w:ascii="Times New Roman" w:hAnsi="Times New Roman" w:cs="Times New Roman"/>
                  <w:sz w:val="24"/>
                </w:rPr>
                <w:t>麻雀</w:t>
              </w:r>
            </w:ins>
          </w:p>
        </w:tc>
        <w:tc>
          <w:tcPr>
            <w:tcW w:w="12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680CD" w14:textId="77777777" w:rsidR="00832762" w:rsidRPr="00D000CE" w:rsidRDefault="00832762" w:rsidP="00F46B5A">
            <w:pPr>
              <w:spacing w:after="0" w:line="360" w:lineRule="auto"/>
              <w:jc w:val="center"/>
              <w:rPr>
                <w:ins w:id="38935" w:author="瑋婷 徐" w:date="2025-01-04T21:54:00Z" w16du:dateUtc="2025-01-04T13:54:00Z"/>
                <w:rFonts w:ascii="Times New Roman" w:hAnsi="Times New Roman" w:cs="Times New Roman"/>
                <w:sz w:val="24"/>
              </w:rPr>
            </w:pPr>
            <w:ins w:id="38936" w:author="瑋婷 徐" w:date="2025-01-04T21:54:00Z" w16du:dateUtc="2025-01-04T13:54:00Z">
              <w:r w:rsidRPr="00D000CE">
                <w:rPr>
                  <w:rFonts w:ascii="Times New Roman" w:hAnsi="Times New Roman" w:cs="Times New Roman"/>
                  <w:sz w:val="24"/>
                </w:rPr>
                <w:t>131</w:t>
              </w:r>
            </w:ins>
          </w:p>
        </w:tc>
        <w:tc>
          <w:tcPr>
            <w:tcW w:w="9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80F64" w14:textId="77777777" w:rsidR="00832762" w:rsidRPr="00D000CE" w:rsidRDefault="00832762" w:rsidP="00F46B5A">
            <w:pPr>
              <w:spacing w:after="0" w:line="360" w:lineRule="auto"/>
              <w:jc w:val="center"/>
              <w:rPr>
                <w:ins w:id="38937" w:author="瑋婷 徐" w:date="2025-01-04T21:54:00Z" w16du:dateUtc="2025-01-04T13:54:00Z"/>
                <w:rFonts w:ascii="Times New Roman" w:hAnsi="Times New Roman" w:cs="Times New Roman"/>
                <w:sz w:val="24"/>
              </w:rPr>
            </w:pPr>
            <w:ins w:id="38938" w:author="瑋婷 徐" w:date="2025-01-04T21:54:00Z" w16du:dateUtc="2025-01-04T13:54:00Z">
              <w:r w:rsidRPr="00D000CE">
                <w:rPr>
                  <w:rFonts w:ascii="Times New Roman" w:hAnsi="Times New Roman" w:cs="Times New Roman"/>
                  <w:sz w:val="24"/>
                </w:rPr>
                <w:t>20</w:t>
              </w:r>
            </w:ins>
          </w:p>
        </w:tc>
      </w:tr>
      <w:tr w:rsidR="00D000CE" w:rsidRPr="00D000CE" w14:paraId="579377B7" w14:textId="77777777" w:rsidTr="00D000CE">
        <w:trPr>
          <w:jc w:val="center"/>
          <w:ins w:id="38939" w:author="瑋婷 徐" w:date="2025-01-04T21:54:00Z"/>
        </w:trPr>
        <w:tc>
          <w:tcPr>
            <w:tcW w:w="2845"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725DBF3" w14:textId="77777777" w:rsidR="00832762" w:rsidRPr="00D000CE" w:rsidRDefault="00832762" w:rsidP="00F46B5A">
            <w:pPr>
              <w:spacing w:after="0" w:line="360" w:lineRule="auto"/>
              <w:jc w:val="center"/>
              <w:rPr>
                <w:ins w:id="38940" w:author="瑋婷 徐" w:date="2025-01-04T21:54:00Z" w16du:dateUtc="2025-01-04T13:54:00Z"/>
                <w:rFonts w:ascii="Times New Roman" w:hAnsi="Times New Roman" w:cs="Times New Roman"/>
                <w:sz w:val="24"/>
              </w:rPr>
            </w:pPr>
            <w:ins w:id="38941" w:author="瑋婷 徐" w:date="2025-01-04T21:54:00Z" w16du:dateUtc="2025-01-04T13:54:00Z">
              <w:r w:rsidRPr="00D000CE">
                <w:rPr>
                  <w:rFonts w:ascii="Times New Roman" w:hAnsi="Times New Roman" w:cs="Times New Roman"/>
                  <w:sz w:val="24"/>
                </w:rPr>
                <w:t>灰鶺鴒</w:t>
              </w:r>
            </w:ins>
          </w:p>
        </w:tc>
        <w:tc>
          <w:tcPr>
            <w:tcW w:w="1232"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273DF42" w14:textId="77777777" w:rsidR="00832762" w:rsidRPr="00D000CE" w:rsidRDefault="00832762" w:rsidP="00F46B5A">
            <w:pPr>
              <w:spacing w:after="0" w:line="360" w:lineRule="auto"/>
              <w:jc w:val="center"/>
              <w:rPr>
                <w:ins w:id="38942" w:author="瑋婷 徐" w:date="2025-01-04T21:54:00Z" w16du:dateUtc="2025-01-04T13:54:00Z"/>
                <w:rFonts w:ascii="Times New Roman" w:hAnsi="Times New Roman" w:cs="Times New Roman"/>
                <w:sz w:val="24"/>
              </w:rPr>
            </w:pPr>
            <w:ins w:id="38943" w:author="瑋婷 徐" w:date="2025-01-04T21:54:00Z" w16du:dateUtc="2025-01-04T13:54:00Z">
              <w:r w:rsidRPr="00D000CE">
                <w:rPr>
                  <w:rFonts w:ascii="Times New Roman" w:hAnsi="Times New Roman" w:cs="Times New Roman"/>
                  <w:sz w:val="24"/>
                </w:rPr>
                <w:t>2</w:t>
              </w:r>
            </w:ins>
          </w:p>
        </w:tc>
        <w:tc>
          <w:tcPr>
            <w:tcW w:w="924"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248A29F" w14:textId="77777777" w:rsidR="00832762" w:rsidRPr="00D000CE" w:rsidRDefault="00832762" w:rsidP="00F46B5A">
            <w:pPr>
              <w:spacing w:after="0" w:line="360" w:lineRule="auto"/>
              <w:jc w:val="center"/>
              <w:rPr>
                <w:ins w:id="38944" w:author="瑋婷 徐" w:date="2025-01-04T21:54:00Z" w16du:dateUtc="2025-01-04T13:54:00Z"/>
                <w:rFonts w:ascii="Times New Roman" w:hAnsi="Times New Roman" w:cs="Times New Roman"/>
                <w:sz w:val="24"/>
              </w:rPr>
            </w:pPr>
            <w:ins w:id="38945" w:author="瑋婷 徐" w:date="2025-01-04T21:54:00Z" w16du:dateUtc="2025-01-04T13:54:00Z">
              <w:r w:rsidRPr="00D000CE">
                <w:rPr>
                  <w:rFonts w:ascii="Times New Roman" w:hAnsi="Times New Roman" w:cs="Times New Roman"/>
                  <w:sz w:val="24"/>
                </w:rPr>
                <w:t>30</w:t>
              </w:r>
            </w:ins>
          </w:p>
        </w:tc>
      </w:tr>
    </w:tbl>
    <w:p w14:paraId="2E365044" w14:textId="77777777" w:rsidR="00D93FCC" w:rsidRDefault="00D93FCC">
      <w:pPr>
        <w:rPr>
          <w:ins w:id="38946" w:author="瑋婷 徐" w:date="2025-01-03T15:10:00Z" w16du:dateUtc="2025-01-03T07:10:00Z"/>
          <w:rFonts w:eastAsiaTheme="minorEastAsia"/>
        </w:rPr>
      </w:pPr>
    </w:p>
    <w:p w14:paraId="65D99458" w14:textId="217A4037" w:rsidR="00AA385F" w:rsidRDefault="00AA385F">
      <w:pPr>
        <w:rPr>
          <w:ins w:id="38947" w:author="瑋婷 徐" w:date="2025-01-03T15:14:00Z" w16du:dateUtc="2025-01-03T07:14:00Z"/>
          <w:rFonts w:eastAsiaTheme="minorEastAsia"/>
        </w:rPr>
      </w:pPr>
      <w:ins w:id="38948" w:author="瑋婷 徐" w:date="2025-01-03T15:14:00Z" w16du:dateUtc="2025-01-03T07:14:00Z">
        <w:r>
          <w:rPr>
            <w:rFonts w:eastAsiaTheme="minorEastAsia"/>
          </w:rPr>
          <w:br w:type="page"/>
        </w:r>
      </w:ins>
    </w:p>
    <w:p w14:paraId="5D87E5F1" w14:textId="0F712A87" w:rsidR="00AA385F" w:rsidRDefault="00AA385F" w:rsidP="00AA385F">
      <w:pPr>
        <w:spacing w:line="360" w:lineRule="auto"/>
        <w:jc w:val="both"/>
        <w:rPr>
          <w:ins w:id="38949" w:author="瑋婷 徐" w:date="2025-01-03T15:14:00Z" w16du:dateUtc="2025-01-03T07:14:00Z"/>
          <w:rFonts w:ascii="Times New Roman" w:eastAsia="標楷體" w:hAnsi="Times New Roman" w:cs="Times New Roman"/>
        </w:rPr>
      </w:pPr>
      <w:ins w:id="38950" w:author="瑋婷 徐" w:date="2025-01-03T15:14:00Z" w16du:dateUtc="2025-01-03T07:14:00Z">
        <w:r>
          <w:rPr>
            <w:rFonts w:ascii="Times New Roman" w:eastAsia="標楷體" w:hAnsi="Times New Roman" w:cs="Times New Roman"/>
          </w:rPr>
          <w:lastRenderedPageBreak/>
          <w:t>表</w:t>
        </w:r>
        <w:r>
          <w:rPr>
            <w:rFonts w:ascii="Times New Roman" w:eastAsia="標楷體" w:hAnsi="Times New Roman" w:cs="Times New Roman"/>
          </w:rPr>
          <w:t>1</w:t>
        </w:r>
        <w:r>
          <w:rPr>
            <w:rFonts w:ascii="Times New Roman" w:eastAsia="標楷體" w:hAnsi="Times New Roman" w:cs="Times New Roman" w:hint="eastAsia"/>
          </w:rPr>
          <w:t>6</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，臺中分署鳥種紀錄的數量及</w:t>
        </w:r>
        <w:r>
          <w:rPr>
            <w:rFonts w:ascii="Times New Roman" w:eastAsia="標楷體" w:hAnsi="Times New Roman" w:cs="Times New Roman"/>
          </w:rPr>
          <w:t>出現</w:t>
        </w:r>
        <w:r>
          <w:rPr>
            <w:rFonts w:ascii="Times New Roman" w:eastAsia="標楷體" w:hAnsi="Times New Roman" w:cs="Times New Roman" w:hint="eastAsia"/>
          </w:rPr>
          <w:t>樣區占比</w:t>
        </w:r>
      </w:ins>
    </w:p>
    <w:tbl>
      <w:tblPr>
        <w:tblStyle w:val="Table"/>
        <w:tblW w:w="5000" w:type="pct"/>
        <w:jc w:val="center"/>
        <w:tblLayout w:type="fixed"/>
        <w:tblLook w:val="0420" w:firstRow="1" w:lastRow="0" w:firstColumn="0" w:lastColumn="0" w:noHBand="0" w:noVBand="1"/>
        <w:tblPrChange w:id="38951" w:author="瑋婷 徐" w:date="2025-01-04T22:03:00Z" w16du:dateUtc="2025-01-04T14:03:00Z">
          <w:tblPr>
            <w:tblStyle w:val="Table"/>
            <w:tblW w:w="0" w:type="auto"/>
            <w:jc w:val="center"/>
            <w:tblLayout w:type="fixed"/>
            <w:tblLook w:val="0420" w:firstRow="1" w:lastRow="0" w:firstColumn="0" w:lastColumn="0" w:noHBand="0" w:noVBand="1"/>
          </w:tblPr>
        </w:tblPrChange>
      </w:tblPr>
      <w:tblGrid>
        <w:gridCol w:w="3518"/>
        <w:gridCol w:w="2736"/>
        <w:gridCol w:w="2052"/>
        <w:tblGridChange w:id="38952">
          <w:tblGrid>
            <w:gridCol w:w="1440"/>
            <w:gridCol w:w="1440"/>
            <w:gridCol w:w="638"/>
            <w:gridCol w:w="802"/>
            <w:gridCol w:w="1934"/>
            <w:gridCol w:w="2052"/>
          </w:tblGrid>
        </w:tblGridChange>
      </w:tblGrid>
      <w:tr w:rsidR="00011F80" w:rsidRPr="00D000CE" w14:paraId="12D9DFC9" w14:textId="77777777" w:rsidTr="00011F80">
        <w:trPr>
          <w:cnfStyle w:val="100000000000" w:firstRow="1" w:lastRow="0" w:firstColumn="0" w:lastColumn="0" w:oddVBand="0" w:evenVBand="0" w:oddHBand="0" w:evenHBand="0" w:firstRowFirstColumn="0" w:firstRowLastColumn="0" w:lastRowFirstColumn="0" w:lastRowLastColumn="0"/>
          <w:tblHeader/>
          <w:jc w:val="center"/>
          <w:ins w:id="38953" w:author="瑋婷 徐" w:date="2025-01-04T22:02:00Z"/>
          <w:trPrChange w:id="38954" w:author="瑋婷 徐" w:date="2025-01-04T22:03:00Z" w16du:dateUtc="2025-01-04T14:03:00Z">
            <w:trPr>
              <w:gridAfter w:val="0"/>
              <w:tblHeader/>
              <w:jc w:val="center"/>
            </w:trPr>
          </w:trPrChange>
        </w:trPr>
        <w:tc>
          <w:tcPr>
            <w:tcW w:w="2118"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38955" w:author="瑋婷 徐" w:date="2025-01-04T22:03:00Z" w16du:dateUtc="2025-01-04T14:03:00Z">
              <w:tcPr>
                <w:tcW w:w="1440" w:type="dxa"/>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46790500" w14:textId="759914D1" w:rsidR="00011F80" w:rsidRPr="00D000CE" w:rsidRDefault="00011F80">
            <w:pPr>
              <w:spacing w:after="0" w:line="360" w:lineRule="auto"/>
              <w:jc w:val="center"/>
              <w:cnfStyle w:val="100000000000" w:firstRow="1" w:lastRow="0" w:firstColumn="0" w:lastColumn="0" w:oddVBand="0" w:evenVBand="0" w:oddHBand="0" w:evenHBand="0" w:firstRowFirstColumn="0" w:firstRowLastColumn="0" w:lastRowFirstColumn="0" w:lastRowLastColumn="0"/>
              <w:rPr>
                <w:ins w:id="38956" w:author="瑋婷 徐" w:date="2025-01-04T22:02:00Z" w16du:dateUtc="2025-01-04T14:02:00Z"/>
                <w:rFonts w:ascii="Times New Roman" w:hAnsi="Times New Roman" w:cs="Times New Roman"/>
                <w:sz w:val="24"/>
                <w:rPrChange w:id="38957" w:author="瑋婷 徐" w:date="2025-01-04T22:50:00Z" w16du:dateUtc="2025-01-04T14:50:00Z">
                  <w:rPr>
                    <w:ins w:id="38958" w:author="瑋婷 徐" w:date="2025-01-04T22:02:00Z" w16du:dateUtc="2025-01-04T14:02:00Z"/>
                  </w:rPr>
                </w:rPrChange>
              </w:rPr>
              <w:pPrChange w:id="38959" w:author="瑋婷 徐" w:date="2025-01-04T22:03:00Z" w16du:dateUtc="2025-01-04T14:03:00Z">
                <w:pPr>
                  <w:spacing w:after="0"/>
                  <w:cnfStyle w:val="100000000000" w:firstRow="1" w:lastRow="0" w:firstColumn="0" w:lastColumn="0" w:oddVBand="0" w:evenVBand="0" w:oddHBand="0" w:evenHBand="0" w:firstRowFirstColumn="0" w:firstRowLastColumn="0" w:lastRowFirstColumn="0" w:lastRowLastColumn="0"/>
                </w:pPr>
              </w:pPrChange>
            </w:pPr>
            <w:bookmarkStart w:id="38960" w:name="_Hlk186920531"/>
            <w:ins w:id="38961" w:author="瑋婷 徐" w:date="2025-01-04T22:03:00Z" w16du:dateUtc="2025-01-04T14:03:00Z">
              <w:r w:rsidRPr="00D000CE">
                <w:rPr>
                  <w:rFonts w:ascii="Times New Roman" w:hAnsi="Times New Roman" w:cs="Times New Roman"/>
                  <w:sz w:val="24"/>
                </w:rPr>
                <w:t>鳥種</w:t>
              </w:r>
            </w:ins>
          </w:p>
        </w:tc>
        <w:tc>
          <w:tcPr>
            <w:tcW w:w="164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38962" w:author="瑋婷 徐" w:date="2025-01-04T22:03:00Z" w16du:dateUtc="2025-01-04T14:03:00Z">
              <w:tcPr>
                <w:tcW w:w="1440" w:type="dxa"/>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2A0156E4" w14:textId="50C85EB4" w:rsidR="00011F80" w:rsidRPr="00D000CE" w:rsidRDefault="00011F80">
            <w:pPr>
              <w:spacing w:after="0" w:line="360" w:lineRule="auto"/>
              <w:jc w:val="center"/>
              <w:cnfStyle w:val="100000000000" w:firstRow="1" w:lastRow="0" w:firstColumn="0" w:lastColumn="0" w:oddVBand="0" w:evenVBand="0" w:oddHBand="0" w:evenHBand="0" w:firstRowFirstColumn="0" w:firstRowLastColumn="0" w:lastRowFirstColumn="0" w:lastRowLastColumn="0"/>
              <w:rPr>
                <w:ins w:id="38963" w:author="瑋婷 徐" w:date="2025-01-04T22:02:00Z" w16du:dateUtc="2025-01-04T14:02:00Z"/>
                <w:rFonts w:ascii="Times New Roman" w:hAnsi="Times New Roman" w:cs="Times New Roman"/>
                <w:sz w:val="24"/>
                <w:rPrChange w:id="38964" w:author="瑋婷 徐" w:date="2025-01-04T22:50:00Z" w16du:dateUtc="2025-01-04T14:50:00Z">
                  <w:rPr>
                    <w:ins w:id="38965" w:author="瑋婷 徐" w:date="2025-01-04T22:02:00Z" w16du:dateUtc="2025-01-04T14:02:00Z"/>
                  </w:rPr>
                </w:rPrChange>
              </w:rPr>
              <w:pPrChange w:id="38966" w:author="瑋婷 徐" w:date="2025-01-04T22:03:00Z" w16du:dateUtc="2025-01-04T14:03:00Z">
                <w:pPr>
                  <w:spacing w:after="0"/>
                  <w:cnfStyle w:val="100000000000" w:firstRow="1" w:lastRow="0" w:firstColumn="0" w:lastColumn="0" w:oddVBand="0" w:evenVBand="0" w:oddHBand="0" w:evenHBand="0" w:firstRowFirstColumn="0" w:firstRowLastColumn="0" w:lastRowFirstColumn="0" w:lastRowLastColumn="0"/>
                </w:pPr>
              </w:pPrChange>
            </w:pPr>
            <w:ins w:id="38967" w:author="瑋婷 徐" w:date="2025-01-04T22:03:00Z" w16du:dateUtc="2025-01-04T14:03:00Z">
              <w:r w:rsidRPr="00D000CE">
                <w:rPr>
                  <w:rFonts w:ascii="Times New Roman" w:hAnsi="Times New Roman" w:cs="Times New Roman"/>
                  <w:sz w:val="24"/>
                </w:rPr>
                <w:t>數量</w:t>
              </w:r>
              <w:r w:rsidRPr="00D000CE">
                <w:rPr>
                  <w:rFonts w:ascii="Times New Roman" w:hAnsi="Times New Roman" w:cs="Times New Roman"/>
                  <w:sz w:val="24"/>
                </w:rPr>
                <w:t>(</w:t>
              </w:r>
              <w:r w:rsidRPr="00D000CE">
                <w:rPr>
                  <w:rFonts w:ascii="Times New Roman" w:hAnsi="Times New Roman" w:cs="Times New Roman"/>
                  <w:sz w:val="24"/>
                </w:rPr>
                <w:t>隻次</w:t>
              </w:r>
              <w:r w:rsidRPr="00D000CE">
                <w:rPr>
                  <w:rFonts w:ascii="Times New Roman" w:hAnsi="Times New Roman" w:cs="Times New Roman"/>
                  <w:sz w:val="24"/>
                </w:rPr>
                <w:t>)</w:t>
              </w:r>
            </w:ins>
          </w:p>
        </w:tc>
        <w:tc>
          <w:tcPr>
            <w:tcW w:w="1235"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38968" w:author="瑋婷 徐" w:date="2025-01-04T22:03:00Z" w16du:dateUtc="2025-01-04T14:03:00Z">
              <w:tcPr>
                <w:tcW w:w="1440" w:type="dxa"/>
                <w:gridSpan w:val="2"/>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106F248D" w14:textId="5FED2EB7" w:rsidR="00011F80" w:rsidRPr="00D000CE" w:rsidRDefault="00011F80">
            <w:pPr>
              <w:spacing w:after="0" w:line="360" w:lineRule="auto"/>
              <w:jc w:val="center"/>
              <w:cnfStyle w:val="100000000000" w:firstRow="1" w:lastRow="0" w:firstColumn="0" w:lastColumn="0" w:oddVBand="0" w:evenVBand="0" w:oddHBand="0" w:evenHBand="0" w:firstRowFirstColumn="0" w:firstRowLastColumn="0" w:lastRowFirstColumn="0" w:lastRowLastColumn="0"/>
              <w:rPr>
                <w:ins w:id="38969" w:author="瑋婷 徐" w:date="2025-01-04T22:02:00Z" w16du:dateUtc="2025-01-04T14:02:00Z"/>
                <w:rFonts w:ascii="Times New Roman" w:hAnsi="Times New Roman" w:cs="Times New Roman"/>
                <w:sz w:val="24"/>
                <w:rPrChange w:id="38970" w:author="瑋婷 徐" w:date="2025-01-04T22:50:00Z" w16du:dateUtc="2025-01-04T14:50:00Z">
                  <w:rPr>
                    <w:ins w:id="38971" w:author="瑋婷 徐" w:date="2025-01-04T22:02:00Z" w16du:dateUtc="2025-01-04T14:02:00Z"/>
                  </w:rPr>
                </w:rPrChange>
              </w:rPr>
              <w:pPrChange w:id="38972" w:author="瑋婷 徐" w:date="2025-01-04T22:03:00Z" w16du:dateUtc="2025-01-04T14:03:00Z">
                <w:pPr>
                  <w:spacing w:after="0"/>
                  <w:cnfStyle w:val="100000000000" w:firstRow="1" w:lastRow="0" w:firstColumn="0" w:lastColumn="0" w:oddVBand="0" w:evenVBand="0" w:oddHBand="0" w:evenHBand="0" w:firstRowFirstColumn="0" w:firstRowLastColumn="0" w:lastRowFirstColumn="0" w:lastRowLastColumn="0"/>
                </w:pPr>
              </w:pPrChange>
            </w:pPr>
            <w:ins w:id="38973" w:author="瑋婷 徐" w:date="2025-01-04T22:03:00Z" w16du:dateUtc="2025-01-04T14:03:00Z">
              <w:r w:rsidRPr="00D000CE">
                <w:rPr>
                  <w:rFonts w:ascii="Times New Roman" w:hAnsi="Times New Roman" w:cs="Times New Roman"/>
                  <w:sz w:val="24"/>
                </w:rPr>
                <w:t>占比</w:t>
              </w:r>
              <w:r w:rsidRPr="00D000CE">
                <w:rPr>
                  <w:rFonts w:ascii="Times New Roman" w:hAnsi="Times New Roman" w:cs="Times New Roman"/>
                  <w:sz w:val="24"/>
                </w:rPr>
                <w:t>(%)</w:t>
              </w:r>
            </w:ins>
          </w:p>
        </w:tc>
      </w:tr>
      <w:tr w:rsidR="00011F80" w:rsidRPr="00D000CE" w14:paraId="6285DF58" w14:textId="77777777" w:rsidTr="00011F80">
        <w:trPr>
          <w:jc w:val="center"/>
          <w:ins w:id="38974" w:author="瑋婷 徐" w:date="2025-01-04T22:02:00Z"/>
          <w:trPrChange w:id="38975" w:author="瑋婷 徐" w:date="2025-01-04T22:03:00Z" w16du:dateUtc="2025-01-04T14:03:00Z">
            <w:trPr>
              <w:gridAfter w:val="0"/>
              <w:jc w:val="center"/>
            </w:trPr>
          </w:trPrChange>
        </w:trPr>
        <w:tc>
          <w:tcPr>
            <w:tcW w:w="2118"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976" w:author="瑋婷 徐" w:date="2025-01-04T22:03:00Z" w16du:dateUtc="2025-01-04T14:03:00Z">
              <w:tcPr>
                <w:tcW w:w="1440" w:type="dxa"/>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B6ADC17" w14:textId="77777777" w:rsidR="00011F80" w:rsidRPr="00D000CE" w:rsidRDefault="00011F80">
            <w:pPr>
              <w:spacing w:after="0" w:line="360" w:lineRule="auto"/>
              <w:jc w:val="center"/>
              <w:rPr>
                <w:ins w:id="38977" w:author="瑋婷 徐" w:date="2025-01-04T22:02:00Z" w16du:dateUtc="2025-01-04T14:02:00Z"/>
                <w:rFonts w:ascii="Times New Roman" w:hAnsi="Times New Roman" w:cs="Times New Roman"/>
                <w:sz w:val="24"/>
                <w:rPrChange w:id="38978" w:author="瑋婷 徐" w:date="2025-01-04T22:50:00Z" w16du:dateUtc="2025-01-04T14:50:00Z">
                  <w:rPr>
                    <w:ins w:id="38979" w:author="瑋婷 徐" w:date="2025-01-04T22:02:00Z" w16du:dateUtc="2025-01-04T14:02:00Z"/>
                  </w:rPr>
                </w:rPrChange>
              </w:rPr>
              <w:pPrChange w:id="38980" w:author="瑋婷 徐" w:date="2025-01-04T22:03:00Z" w16du:dateUtc="2025-01-04T14:03:00Z">
                <w:pPr>
                  <w:spacing w:after="0"/>
                </w:pPr>
              </w:pPrChange>
            </w:pPr>
            <w:ins w:id="38981" w:author="瑋婷 徐" w:date="2025-01-04T22:02:00Z" w16du:dateUtc="2025-01-04T14:02:00Z">
              <w:r w:rsidRPr="00D000CE">
                <w:rPr>
                  <w:rFonts w:ascii="Times New Roman" w:hAnsi="Times New Roman" w:cs="Times New Roman"/>
                  <w:sz w:val="24"/>
                  <w:rPrChange w:id="38982" w:author="瑋婷 徐" w:date="2025-01-04T22:50:00Z" w16du:dateUtc="2025-01-04T14:50:00Z">
                    <w:rPr/>
                  </w:rPrChange>
                </w:rPr>
                <w:t>臺灣山鷓鴣</w:t>
              </w:r>
            </w:ins>
          </w:p>
        </w:tc>
        <w:tc>
          <w:tcPr>
            <w:tcW w:w="1647"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983" w:author="瑋婷 徐" w:date="2025-01-04T22:03:00Z" w16du:dateUtc="2025-01-04T14:03:00Z">
              <w:tcPr>
                <w:tcW w:w="1440" w:type="dxa"/>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3F730EC" w14:textId="77777777" w:rsidR="00011F80" w:rsidRPr="00D000CE" w:rsidRDefault="00011F80">
            <w:pPr>
              <w:spacing w:after="0" w:line="360" w:lineRule="auto"/>
              <w:jc w:val="center"/>
              <w:rPr>
                <w:ins w:id="38984" w:author="瑋婷 徐" w:date="2025-01-04T22:02:00Z" w16du:dateUtc="2025-01-04T14:02:00Z"/>
                <w:rFonts w:ascii="Times New Roman" w:hAnsi="Times New Roman" w:cs="Times New Roman"/>
                <w:sz w:val="24"/>
                <w:rPrChange w:id="38985" w:author="瑋婷 徐" w:date="2025-01-04T22:50:00Z" w16du:dateUtc="2025-01-04T14:50:00Z">
                  <w:rPr>
                    <w:ins w:id="38986" w:author="瑋婷 徐" w:date="2025-01-04T22:02:00Z" w16du:dateUtc="2025-01-04T14:02:00Z"/>
                  </w:rPr>
                </w:rPrChange>
              </w:rPr>
              <w:pPrChange w:id="38987" w:author="瑋婷 徐" w:date="2025-01-04T22:03:00Z" w16du:dateUtc="2025-01-04T14:03:00Z">
                <w:pPr>
                  <w:spacing w:after="0"/>
                </w:pPr>
              </w:pPrChange>
            </w:pPr>
            <w:ins w:id="38988" w:author="瑋婷 徐" w:date="2025-01-04T22:02:00Z" w16du:dateUtc="2025-01-04T14:02:00Z">
              <w:r w:rsidRPr="00D000CE">
                <w:rPr>
                  <w:rFonts w:ascii="Times New Roman" w:hAnsi="Times New Roman" w:cs="Times New Roman"/>
                  <w:sz w:val="24"/>
                  <w:rPrChange w:id="38989" w:author="瑋婷 徐" w:date="2025-01-04T22:50:00Z" w16du:dateUtc="2025-01-04T14:50:00Z">
                    <w:rPr/>
                  </w:rPrChange>
                </w:rPr>
                <w:t>18</w:t>
              </w:r>
            </w:ins>
          </w:p>
        </w:tc>
        <w:tc>
          <w:tcPr>
            <w:tcW w:w="1235"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990" w:author="瑋婷 徐" w:date="2025-01-04T22:03:00Z" w16du:dateUtc="2025-01-04T14:03:00Z">
              <w:tcPr>
                <w:tcW w:w="1440" w:type="dxa"/>
                <w:gridSpan w:val="2"/>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D1CBCDA" w14:textId="77777777" w:rsidR="00011F80" w:rsidRPr="00D000CE" w:rsidRDefault="00011F80">
            <w:pPr>
              <w:spacing w:after="0" w:line="360" w:lineRule="auto"/>
              <w:jc w:val="center"/>
              <w:rPr>
                <w:ins w:id="38991" w:author="瑋婷 徐" w:date="2025-01-04T22:02:00Z" w16du:dateUtc="2025-01-04T14:02:00Z"/>
                <w:rFonts w:ascii="Times New Roman" w:hAnsi="Times New Roman" w:cs="Times New Roman"/>
                <w:sz w:val="24"/>
                <w:rPrChange w:id="38992" w:author="瑋婷 徐" w:date="2025-01-04T22:50:00Z" w16du:dateUtc="2025-01-04T14:50:00Z">
                  <w:rPr>
                    <w:ins w:id="38993" w:author="瑋婷 徐" w:date="2025-01-04T22:02:00Z" w16du:dateUtc="2025-01-04T14:02:00Z"/>
                  </w:rPr>
                </w:rPrChange>
              </w:rPr>
              <w:pPrChange w:id="38994" w:author="瑋婷 徐" w:date="2025-01-04T22:03:00Z" w16du:dateUtc="2025-01-04T14:03:00Z">
                <w:pPr>
                  <w:spacing w:after="0"/>
                </w:pPr>
              </w:pPrChange>
            </w:pPr>
            <w:ins w:id="38995" w:author="瑋婷 徐" w:date="2025-01-04T22:02:00Z" w16du:dateUtc="2025-01-04T14:02:00Z">
              <w:r w:rsidRPr="00D000CE">
                <w:rPr>
                  <w:rFonts w:ascii="Times New Roman" w:hAnsi="Times New Roman" w:cs="Times New Roman"/>
                  <w:sz w:val="24"/>
                  <w:rPrChange w:id="38996" w:author="瑋婷 徐" w:date="2025-01-04T22:50:00Z" w16du:dateUtc="2025-01-04T14:50:00Z">
                    <w:rPr/>
                  </w:rPrChange>
                </w:rPr>
                <w:t>80</w:t>
              </w:r>
            </w:ins>
          </w:p>
        </w:tc>
      </w:tr>
      <w:tr w:rsidR="00011F80" w:rsidRPr="00D000CE" w14:paraId="1EE9DF5F" w14:textId="77777777" w:rsidTr="00011F80">
        <w:trPr>
          <w:jc w:val="center"/>
          <w:ins w:id="38997" w:author="瑋婷 徐" w:date="2025-01-04T22:02:00Z"/>
          <w:trPrChange w:id="38998" w:author="瑋婷 徐" w:date="2025-01-04T22:03:00Z" w16du:dateUtc="2025-01-04T14:03: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8999"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4D61F3D" w14:textId="77777777" w:rsidR="00011F80" w:rsidRPr="00D000CE" w:rsidRDefault="00011F80">
            <w:pPr>
              <w:spacing w:after="0" w:line="360" w:lineRule="auto"/>
              <w:jc w:val="center"/>
              <w:rPr>
                <w:ins w:id="39000" w:author="瑋婷 徐" w:date="2025-01-04T22:02:00Z" w16du:dateUtc="2025-01-04T14:02:00Z"/>
                <w:rFonts w:ascii="Times New Roman" w:hAnsi="Times New Roman" w:cs="Times New Roman"/>
                <w:sz w:val="24"/>
                <w:rPrChange w:id="39001" w:author="瑋婷 徐" w:date="2025-01-04T22:50:00Z" w16du:dateUtc="2025-01-04T14:50:00Z">
                  <w:rPr>
                    <w:ins w:id="39002" w:author="瑋婷 徐" w:date="2025-01-04T22:02:00Z" w16du:dateUtc="2025-01-04T14:02:00Z"/>
                  </w:rPr>
                </w:rPrChange>
              </w:rPr>
              <w:pPrChange w:id="39003" w:author="瑋婷 徐" w:date="2025-01-04T22:03:00Z" w16du:dateUtc="2025-01-04T14:03:00Z">
                <w:pPr>
                  <w:spacing w:after="0"/>
                </w:pPr>
              </w:pPrChange>
            </w:pPr>
            <w:ins w:id="39004" w:author="瑋婷 徐" w:date="2025-01-04T22:02:00Z" w16du:dateUtc="2025-01-04T14:02:00Z">
              <w:r w:rsidRPr="00D000CE">
                <w:rPr>
                  <w:rFonts w:ascii="Times New Roman" w:hAnsi="Times New Roman" w:cs="Times New Roman"/>
                  <w:sz w:val="24"/>
                  <w:rPrChange w:id="39005" w:author="瑋婷 徐" w:date="2025-01-04T22:50:00Z" w16du:dateUtc="2025-01-04T14:50:00Z">
                    <w:rPr/>
                  </w:rPrChange>
                </w:rPr>
                <w:t>黑長尾雉</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006"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64F4586" w14:textId="77777777" w:rsidR="00011F80" w:rsidRPr="00D000CE" w:rsidRDefault="00011F80">
            <w:pPr>
              <w:spacing w:after="0" w:line="360" w:lineRule="auto"/>
              <w:jc w:val="center"/>
              <w:rPr>
                <w:ins w:id="39007" w:author="瑋婷 徐" w:date="2025-01-04T22:02:00Z" w16du:dateUtc="2025-01-04T14:02:00Z"/>
                <w:rFonts w:ascii="Times New Roman" w:hAnsi="Times New Roman" w:cs="Times New Roman"/>
                <w:sz w:val="24"/>
                <w:rPrChange w:id="39008" w:author="瑋婷 徐" w:date="2025-01-04T22:50:00Z" w16du:dateUtc="2025-01-04T14:50:00Z">
                  <w:rPr>
                    <w:ins w:id="39009" w:author="瑋婷 徐" w:date="2025-01-04T22:02:00Z" w16du:dateUtc="2025-01-04T14:02:00Z"/>
                  </w:rPr>
                </w:rPrChange>
              </w:rPr>
              <w:pPrChange w:id="39010" w:author="瑋婷 徐" w:date="2025-01-04T22:03:00Z" w16du:dateUtc="2025-01-04T14:03:00Z">
                <w:pPr>
                  <w:spacing w:after="0"/>
                </w:pPr>
              </w:pPrChange>
            </w:pPr>
            <w:ins w:id="39011" w:author="瑋婷 徐" w:date="2025-01-04T22:02:00Z" w16du:dateUtc="2025-01-04T14:02:00Z">
              <w:r w:rsidRPr="00D000CE">
                <w:rPr>
                  <w:rFonts w:ascii="Times New Roman" w:hAnsi="Times New Roman" w:cs="Times New Roman"/>
                  <w:sz w:val="24"/>
                  <w:rPrChange w:id="39012" w:author="瑋婷 徐" w:date="2025-01-04T22:50:00Z" w16du:dateUtc="2025-01-04T14:50:00Z">
                    <w:rPr/>
                  </w:rPrChange>
                </w:rPr>
                <w:t>1</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013" w:author="瑋婷 徐" w:date="2025-01-04T22:03:00Z" w16du:dateUtc="2025-01-04T14:0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A2B019E" w14:textId="77777777" w:rsidR="00011F80" w:rsidRPr="00D000CE" w:rsidRDefault="00011F80">
            <w:pPr>
              <w:spacing w:after="0" w:line="360" w:lineRule="auto"/>
              <w:jc w:val="center"/>
              <w:rPr>
                <w:ins w:id="39014" w:author="瑋婷 徐" w:date="2025-01-04T22:02:00Z" w16du:dateUtc="2025-01-04T14:02:00Z"/>
                <w:rFonts w:ascii="Times New Roman" w:hAnsi="Times New Roman" w:cs="Times New Roman"/>
                <w:sz w:val="24"/>
                <w:rPrChange w:id="39015" w:author="瑋婷 徐" w:date="2025-01-04T22:50:00Z" w16du:dateUtc="2025-01-04T14:50:00Z">
                  <w:rPr>
                    <w:ins w:id="39016" w:author="瑋婷 徐" w:date="2025-01-04T22:02:00Z" w16du:dateUtc="2025-01-04T14:02:00Z"/>
                  </w:rPr>
                </w:rPrChange>
              </w:rPr>
              <w:pPrChange w:id="39017" w:author="瑋婷 徐" w:date="2025-01-04T22:03:00Z" w16du:dateUtc="2025-01-04T14:03:00Z">
                <w:pPr>
                  <w:spacing w:after="0"/>
                </w:pPr>
              </w:pPrChange>
            </w:pPr>
            <w:ins w:id="39018" w:author="瑋婷 徐" w:date="2025-01-04T22:02:00Z" w16du:dateUtc="2025-01-04T14:02:00Z">
              <w:r w:rsidRPr="00D000CE">
                <w:rPr>
                  <w:rFonts w:ascii="Times New Roman" w:hAnsi="Times New Roman" w:cs="Times New Roman"/>
                  <w:sz w:val="24"/>
                  <w:rPrChange w:id="39019" w:author="瑋婷 徐" w:date="2025-01-04T22:50:00Z" w16du:dateUtc="2025-01-04T14:50:00Z">
                    <w:rPr/>
                  </w:rPrChange>
                </w:rPr>
                <w:t>10</w:t>
              </w:r>
            </w:ins>
          </w:p>
        </w:tc>
      </w:tr>
      <w:tr w:rsidR="00011F80" w:rsidRPr="00D000CE" w14:paraId="2988182A" w14:textId="77777777" w:rsidTr="00011F80">
        <w:trPr>
          <w:jc w:val="center"/>
          <w:ins w:id="39020" w:author="瑋婷 徐" w:date="2025-01-04T22:02:00Z"/>
          <w:trPrChange w:id="39021" w:author="瑋婷 徐" w:date="2025-01-04T22:03:00Z" w16du:dateUtc="2025-01-04T14:03: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022"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D2AF23E" w14:textId="77777777" w:rsidR="00011F80" w:rsidRPr="00D000CE" w:rsidRDefault="00011F80">
            <w:pPr>
              <w:spacing w:after="0" w:line="360" w:lineRule="auto"/>
              <w:jc w:val="center"/>
              <w:rPr>
                <w:ins w:id="39023" w:author="瑋婷 徐" w:date="2025-01-04T22:02:00Z" w16du:dateUtc="2025-01-04T14:02:00Z"/>
                <w:rFonts w:ascii="Times New Roman" w:hAnsi="Times New Roman" w:cs="Times New Roman"/>
                <w:sz w:val="24"/>
                <w:rPrChange w:id="39024" w:author="瑋婷 徐" w:date="2025-01-04T22:50:00Z" w16du:dateUtc="2025-01-04T14:50:00Z">
                  <w:rPr>
                    <w:ins w:id="39025" w:author="瑋婷 徐" w:date="2025-01-04T22:02:00Z" w16du:dateUtc="2025-01-04T14:02:00Z"/>
                  </w:rPr>
                </w:rPrChange>
              </w:rPr>
              <w:pPrChange w:id="39026" w:author="瑋婷 徐" w:date="2025-01-04T22:03:00Z" w16du:dateUtc="2025-01-04T14:03:00Z">
                <w:pPr>
                  <w:spacing w:after="0"/>
                </w:pPr>
              </w:pPrChange>
            </w:pPr>
            <w:ins w:id="39027" w:author="瑋婷 徐" w:date="2025-01-04T22:02:00Z" w16du:dateUtc="2025-01-04T14:02:00Z">
              <w:r w:rsidRPr="00D000CE">
                <w:rPr>
                  <w:rFonts w:ascii="Times New Roman" w:hAnsi="Times New Roman" w:cs="Times New Roman"/>
                  <w:sz w:val="24"/>
                  <w:rPrChange w:id="39028" w:author="瑋婷 徐" w:date="2025-01-04T22:50:00Z" w16du:dateUtc="2025-01-04T14:50:00Z">
                    <w:rPr/>
                  </w:rPrChange>
                </w:rPr>
                <w:t>臺灣竹雞</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029"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7658084" w14:textId="77777777" w:rsidR="00011F80" w:rsidRPr="00D000CE" w:rsidRDefault="00011F80">
            <w:pPr>
              <w:spacing w:after="0" w:line="360" w:lineRule="auto"/>
              <w:jc w:val="center"/>
              <w:rPr>
                <w:ins w:id="39030" w:author="瑋婷 徐" w:date="2025-01-04T22:02:00Z" w16du:dateUtc="2025-01-04T14:02:00Z"/>
                <w:rFonts w:ascii="Times New Roman" w:hAnsi="Times New Roman" w:cs="Times New Roman"/>
                <w:sz w:val="24"/>
                <w:rPrChange w:id="39031" w:author="瑋婷 徐" w:date="2025-01-04T22:50:00Z" w16du:dateUtc="2025-01-04T14:50:00Z">
                  <w:rPr>
                    <w:ins w:id="39032" w:author="瑋婷 徐" w:date="2025-01-04T22:02:00Z" w16du:dateUtc="2025-01-04T14:02:00Z"/>
                  </w:rPr>
                </w:rPrChange>
              </w:rPr>
              <w:pPrChange w:id="39033" w:author="瑋婷 徐" w:date="2025-01-04T22:03:00Z" w16du:dateUtc="2025-01-04T14:03:00Z">
                <w:pPr>
                  <w:spacing w:after="0"/>
                </w:pPr>
              </w:pPrChange>
            </w:pPr>
            <w:ins w:id="39034" w:author="瑋婷 徐" w:date="2025-01-04T22:02:00Z" w16du:dateUtc="2025-01-04T14:02:00Z">
              <w:r w:rsidRPr="00D000CE">
                <w:rPr>
                  <w:rFonts w:ascii="Times New Roman" w:hAnsi="Times New Roman" w:cs="Times New Roman"/>
                  <w:sz w:val="24"/>
                  <w:rPrChange w:id="39035" w:author="瑋婷 徐" w:date="2025-01-04T22:50:00Z" w16du:dateUtc="2025-01-04T14:50:00Z">
                    <w:rPr/>
                  </w:rPrChange>
                </w:rPr>
                <w:t>1</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036" w:author="瑋婷 徐" w:date="2025-01-04T22:03:00Z" w16du:dateUtc="2025-01-04T14:0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C00108E" w14:textId="77777777" w:rsidR="00011F80" w:rsidRPr="00D000CE" w:rsidRDefault="00011F80">
            <w:pPr>
              <w:spacing w:after="0" w:line="360" w:lineRule="auto"/>
              <w:jc w:val="center"/>
              <w:rPr>
                <w:ins w:id="39037" w:author="瑋婷 徐" w:date="2025-01-04T22:02:00Z" w16du:dateUtc="2025-01-04T14:02:00Z"/>
                <w:rFonts w:ascii="Times New Roman" w:hAnsi="Times New Roman" w:cs="Times New Roman"/>
                <w:sz w:val="24"/>
                <w:rPrChange w:id="39038" w:author="瑋婷 徐" w:date="2025-01-04T22:50:00Z" w16du:dateUtc="2025-01-04T14:50:00Z">
                  <w:rPr>
                    <w:ins w:id="39039" w:author="瑋婷 徐" w:date="2025-01-04T22:02:00Z" w16du:dateUtc="2025-01-04T14:02:00Z"/>
                  </w:rPr>
                </w:rPrChange>
              </w:rPr>
              <w:pPrChange w:id="39040" w:author="瑋婷 徐" w:date="2025-01-04T22:03:00Z" w16du:dateUtc="2025-01-04T14:03:00Z">
                <w:pPr>
                  <w:spacing w:after="0"/>
                </w:pPr>
              </w:pPrChange>
            </w:pPr>
            <w:ins w:id="39041" w:author="瑋婷 徐" w:date="2025-01-04T22:02:00Z" w16du:dateUtc="2025-01-04T14:02:00Z">
              <w:r w:rsidRPr="00D000CE">
                <w:rPr>
                  <w:rFonts w:ascii="Times New Roman" w:hAnsi="Times New Roman" w:cs="Times New Roman"/>
                  <w:sz w:val="24"/>
                  <w:rPrChange w:id="39042" w:author="瑋婷 徐" w:date="2025-01-04T22:50:00Z" w16du:dateUtc="2025-01-04T14:50:00Z">
                    <w:rPr/>
                  </w:rPrChange>
                </w:rPr>
                <w:t>10</w:t>
              </w:r>
            </w:ins>
          </w:p>
        </w:tc>
      </w:tr>
      <w:tr w:rsidR="00011F80" w:rsidRPr="00D000CE" w14:paraId="08CB3BC0" w14:textId="77777777" w:rsidTr="00011F80">
        <w:trPr>
          <w:jc w:val="center"/>
          <w:ins w:id="39043" w:author="瑋婷 徐" w:date="2025-01-04T22:02:00Z"/>
          <w:trPrChange w:id="39044" w:author="瑋婷 徐" w:date="2025-01-04T22:03:00Z" w16du:dateUtc="2025-01-04T14:03: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045"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513D168" w14:textId="77777777" w:rsidR="00011F80" w:rsidRPr="00D000CE" w:rsidRDefault="00011F80">
            <w:pPr>
              <w:spacing w:after="0" w:line="360" w:lineRule="auto"/>
              <w:jc w:val="center"/>
              <w:rPr>
                <w:ins w:id="39046" w:author="瑋婷 徐" w:date="2025-01-04T22:02:00Z" w16du:dateUtc="2025-01-04T14:02:00Z"/>
                <w:rFonts w:ascii="Times New Roman" w:hAnsi="Times New Roman" w:cs="Times New Roman"/>
                <w:sz w:val="24"/>
                <w:rPrChange w:id="39047" w:author="瑋婷 徐" w:date="2025-01-04T22:50:00Z" w16du:dateUtc="2025-01-04T14:50:00Z">
                  <w:rPr>
                    <w:ins w:id="39048" w:author="瑋婷 徐" w:date="2025-01-04T22:02:00Z" w16du:dateUtc="2025-01-04T14:02:00Z"/>
                  </w:rPr>
                </w:rPrChange>
              </w:rPr>
              <w:pPrChange w:id="39049" w:author="瑋婷 徐" w:date="2025-01-04T22:03:00Z" w16du:dateUtc="2025-01-04T14:03:00Z">
                <w:pPr>
                  <w:spacing w:after="0"/>
                </w:pPr>
              </w:pPrChange>
            </w:pPr>
            <w:ins w:id="39050" w:author="瑋婷 徐" w:date="2025-01-04T22:02:00Z" w16du:dateUtc="2025-01-04T14:02:00Z">
              <w:r w:rsidRPr="00D000CE">
                <w:rPr>
                  <w:rFonts w:ascii="Times New Roman" w:hAnsi="Times New Roman" w:cs="Times New Roman"/>
                  <w:sz w:val="24"/>
                  <w:rPrChange w:id="39051" w:author="瑋婷 徐" w:date="2025-01-04T22:50:00Z" w16du:dateUtc="2025-01-04T14:50:00Z">
                    <w:rPr/>
                  </w:rPrChange>
                </w:rPr>
                <w:t>灰林鴿</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052"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9663575" w14:textId="77777777" w:rsidR="00011F80" w:rsidRPr="00D000CE" w:rsidRDefault="00011F80">
            <w:pPr>
              <w:spacing w:after="0" w:line="360" w:lineRule="auto"/>
              <w:jc w:val="center"/>
              <w:rPr>
                <w:ins w:id="39053" w:author="瑋婷 徐" w:date="2025-01-04T22:02:00Z" w16du:dateUtc="2025-01-04T14:02:00Z"/>
                <w:rFonts w:ascii="Times New Roman" w:hAnsi="Times New Roman" w:cs="Times New Roman"/>
                <w:sz w:val="24"/>
                <w:rPrChange w:id="39054" w:author="瑋婷 徐" w:date="2025-01-04T22:50:00Z" w16du:dateUtc="2025-01-04T14:50:00Z">
                  <w:rPr>
                    <w:ins w:id="39055" w:author="瑋婷 徐" w:date="2025-01-04T22:02:00Z" w16du:dateUtc="2025-01-04T14:02:00Z"/>
                  </w:rPr>
                </w:rPrChange>
              </w:rPr>
              <w:pPrChange w:id="39056" w:author="瑋婷 徐" w:date="2025-01-04T22:03:00Z" w16du:dateUtc="2025-01-04T14:03:00Z">
                <w:pPr>
                  <w:spacing w:after="0"/>
                </w:pPr>
              </w:pPrChange>
            </w:pPr>
            <w:ins w:id="39057" w:author="瑋婷 徐" w:date="2025-01-04T22:02:00Z" w16du:dateUtc="2025-01-04T14:02:00Z">
              <w:r w:rsidRPr="00D000CE">
                <w:rPr>
                  <w:rFonts w:ascii="Times New Roman" w:hAnsi="Times New Roman" w:cs="Times New Roman"/>
                  <w:sz w:val="24"/>
                  <w:rPrChange w:id="39058" w:author="瑋婷 徐" w:date="2025-01-04T22:50:00Z" w16du:dateUtc="2025-01-04T14:50:00Z">
                    <w:rPr/>
                  </w:rPrChange>
                </w:rPr>
                <w:t>24</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059" w:author="瑋婷 徐" w:date="2025-01-04T22:03:00Z" w16du:dateUtc="2025-01-04T14:0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11DA18C" w14:textId="77777777" w:rsidR="00011F80" w:rsidRPr="00D000CE" w:rsidRDefault="00011F80">
            <w:pPr>
              <w:spacing w:after="0" w:line="360" w:lineRule="auto"/>
              <w:jc w:val="center"/>
              <w:rPr>
                <w:ins w:id="39060" w:author="瑋婷 徐" w:date="2025-01-04T22:02:00Z" w16du:dateUtc="2025-01-04T14:02:00Z"/>
                <w:rFonts w:ascii="Times New Roman" w:hAnsi="Times New Roman" w:cs="Times New Roman"/>
                <w:sz w:val="24"/>
                <w:rPrChange w:id="39061" w:author="瑋婷 徐" w:date="2025-01-04T22:50:00Z" w16du:dateUtc="2025-01-04T14:50:00Z">
                  <w:rPr>
                    <w:ins w:id="39062" w:author="瑋婷 徐" w:date="2025-01-04T22:02:00Z" w16du:dateUtc="2025-01-04T14:02:00Z"/>
                  </w:rPr>
                </w:rPrChange>
              </w:rPr>
              <w:pPrChange w:id="39063" w:author="瑋婷 徐" w:date="2025-01-04T22:03:00Z" w16du:dateUtc="2025-01-04T14:03:00Z">
                <w:pPr>
                  <w:spacing w:after="0"/>
                </w:pPr>
              </w:pPrChange>
            </w:pPr>
            <w:ins w:id="39064" w:author="瑋婷 徐" w:date="2025-01-04T22:02:00Z" w16du:dateUtc="2025-01-04T14:02:00Z">
              <w:r w:rsidRPr="00D000CE">
                <w:rPr>
                  <w:rFonts w:ascii="Times New Roman" w:hAnsi="Times New Roman" w:cs="Times New Roman"/>
                  <w:sz w:val="24"/>
                  <w:rPrChange w:id="39065" w:author="瑋婷 徐" w:date="2025-01-04T22:50:00Z" w16du:dateUtc="2025-01-04T14:50:00Z">
                    <w:rPr/>
                  </w:rPrChange>
                </w:rPr>
                <w:t>80</w:t>
              </w:r>
            </w:ins>
          </w:p>
        </w:tc>
      </w:tr>
      <w:tr w:rsidR="00011F80" w:rsidRPr="00D000CE" w14:paraId="714E8578" w14:textId="77777777" w:rsidTr="00011F80">
        <w:trPr>
          <w:jc w:val="center"/>
          <w:ins w:id="39066" w:author="瑋婷 徐" w:date="2025-01-04T22:02:00Z"/>
          <w:trPrChange w:id="39067" w:author="瑋婷 徐" w:date="2025-01-04T22:03:00Z" w16du:dateUtc="2025-01-04T14:03: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068"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7BFD797" w14:textId="77777777" w:rsidR="00011F80" w:rsidRPr="00D000CE" w:rsidRDefault="00011F80">
            <w:pPr>
              <w:spacing w:after="0" w:line="360" w:lineRule="auto"/>
              <w:jc w:val="center"/>
              <w:rPr>
                <w:ins w:id="39069" w:author="瑋婷 徐" w:date="2025-01-04T22:02:00Z" w16du:dateUtc="2025-01-04T14:02:00Z"/>
                <w:rFonts w:ascii="Times New Roman" w:hAnsi="Times New Roman" w:cs="Times New Roman"/>
                <w:sz w:val="24"/>
                <w:rPrChange w:id="39070" w:author="瑋婷 徐" w:date="2025-01-04T22:50:00Z" w16du:dateUtc="2025-01-04T14:50:00Z">
                  <w:rPr>
                    <w:ins w:id="39071" w:author="瑋婷 徐" w:date="2025-01-04T22:02:00Z" w16du:dateUtc="2025-01-04T14:02:00Z"/>
                  </w:rPr>
                </w:rPrChange>
              </w:rPr>
              <w:pPrChange w:id="39072" w:author="瑋婷 徐" w:date="2025-01-04T22:03:00Z" w16du:dateUtc="2025-01-04T14:03:00Z">
                <w:pPr>
                  <w:spacing w:after="0"/>
                </w:pPr>
              </w:pPrChange>
            </w:pPr>
            <w:ins w:id="39073" w:author="瑋婷 徐" w:date="2025-01-04T22:02:00Z" w16du:dateUtc="2025-01-04T14:02:00Z">
              <w:r w:rsidRPr="00D000CE">
                <w:rPr>
                  <w:rFonts w:ascii="Times New Roman" w:hAnsi="Times New Roman" w:cs="Times New Roman"/>
                  <w:sz w:val="24"/>
                  <w:rPrChange w:id="39074" w:author="瑋婷 徐" w:date="2025-01-04T22:50:00Z" w16du:dateUtc="2025-01-04T14:50:00Z">
                    <w:rPr/>
                  </w:rPrChange>
                </w:rPr>
                <w:t>鷹鵑</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075"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DFA87B8" w14:textId="77777777" w:rsidR="00011F80" w:rsidRPr="00D000CE" w:rsidRDefault="00011F80">
            <w:pPr>
              <w:spacing w:after="0" w:line="360" w:lineRule="auto"/>
              <w:jc w:val="center"/>
              <w:rPr>
                <w:ins w:id="39076" w:author="瑋婷 徐" w:date="2025-01-04T22:02:00Z" w16du:dateUtc="2025-01-04T14:02:00Z"/>
                <w:rFonts w:ascii="Times New Roman" w:hAnsi="Times New Roman" w:cs="Times New Roman"/>
                <w:sz w:val="24"/>
                <w:rPrChange w:id="39077" w:author="瑋婷 徐" w:date="2025-01-04T22:50:00Z" w16du:dateUtc="2025-01-04T14:50:00Z">
                  <w:rPr>
                    <w:ins w:id="39078" w:author="瑋婷 徐" w:date="2025-01-04T22:02:00Z" w16du:dateUtc="2025-01-04T14:02:00Z"/>
                  </w:rPr>
                </w:rPrChange>
              </w:rPr>
              <w:pPrChange w:id="39079" w:author="瑋婷 徐" w:date="2025-01-04T22:03:00Z" w16du:dateUtc="2025-01-04T14:03:00Z">
                <w:pPr>
                  <w:spacing w:after="0"/>
                </w:pPr>
              </w:pPrChange>
            </w:pPr>
            <w:ins w:id="39080" w:author="瑋婷 徐" w:date="2025-01-04T22:02:00Z" w16du:dateUtc="2025-01-04T14:02:00Z">
              <w:r w:rsidRPr="00D000CE">
                <w:rPr>
                  <w:rFonts w:ascii="Times New Roman" w:hAnsi="Times New Roman" w:cs="Times New Roman"/>
                  <w:sz w:val="24"/>
                  <w:rPrChange w:id="39081" w:author="瑋婷 徐" w:date="2025-01-04T22:50:00Z" w16du:dateUtc="2025-01-04T14:50:00Z">
                    <w:rPr/>
                  </w:rPrChange>
                </w:rPr>
                <w:t>7</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082" w:author="瑋婷 徐" w:date="2025-01-04T22:03:00Z" w16du:dateUtc="2025-01-04T14:0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F357821" w14:textId="77777777" w:rsidR="00011F80" w:rsidRPr="00D000CE" w:rsidRDefault="00011F80">
            <w:pPr>
              <w:spacing w:after="0" w:line="360" w:lineRule="auto"/>
              <w:jc w:val="center"/>
              <w:rPr>
                <w:ins w:id="39083" w:author="瑋婷 徐" w:date="2025-01-04T22:02:00Z" w16du:dateUtc="2025-01-04T14:02:00Z"/>
                <w:rFonts w:ascii="Times New Roman" w:hAnsi="Times New Roman" w:cs="Times New Roman"/>
                <w:sz w:val="24"/>
                <w:rPrChange w:id="39084" w:author="瑋婷 徐" w:date="2025-01-04T22:50:00Z" w16du:dateUtc="2025-01-04T14:50:00Z">
                  <w:rPr>
                    <w:ins w:id="39085" w:author="瑋婷 徐" w:date="2025-01-04T22:02:00Z" w16du:dateUtc="2025-01-04T14:02:00Z"/>
                  </w:rPr>
                </w:rPrChange>
              </w:rPr>
              <w:pPrChange w:id="39086" w:author="瑋婷 徐" w:date="2025-01-04T22:03:00Z" w16du:dateUtc="2025-01-04T14:03:00Z">
                <w:pPr>
                  <w:spacing w:after="0"/>
                </w:pPr>
              </w:pPrChange>
            </w:pPr>
            <w:ins w:id="39087" w:author="瑋婷 徐" w:date="2025-01-04T22:02:00Z" w16du:dateUtc="2025-01-04T14:02:00Z">
              <w:r w:rsidRPr="00D000CE">
                <w:rPr>
                  <w:rFonts w:ascii="Times New Roman" w:hAnsi="Times New Roman" w:cs="Times New Roman"/>
                  <w:sz w:val="24"/>
                  <w:rPrChange w:id="39088" w:author="瑋婷 徐" w:date="2025-01-04T22:50:00Z" w16du:dateUtc="2025-01-04T14:50:00Z">
                    <w:rPr/>
                  </w:rPrChange>
                </w:rPr>
                <w:t>50</w:t>
              </w:r>
            </w:ins>
          </w:p>
        </w:tc>
      </w:tr>
      <w:tr w:rsidR="00011F80" w:rsidRPr="00D000CE" w14:paraId="240D34F3" w14:textId="77777777" w:rsidTr="00011F80">
        <w:trPr>
          <w:jc w:val="center"/>
          <w:ins w:id="39089" w:author="瑋婷 徐" w:date="2025-01-04T22:02:00Z"/>
          <w:trPrChange w:id="39090" w:author="瑋婷 徐" w:date="2025-01-04T22:03:00Z" w16du:dateUtc="2025-01-04T14:03: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091"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C63339E" w14:textId="77777777" w:rsidR="00011F80" w:rsidRPr="00D000CE" w:rsidRDefault="00011F80">
            <w:pPr>
              <w:spacing w:after="0" w:line="360" w:lineRule="auto"/>
              <w:jc w:val="center"/>
              <w:rPr>
                <w:ins w:id="39092" w:author="瑋婷 徐" w:date="2025-01-04T22:02:00Z" w16du:dateUtc="2025-01-04T14:02:00Z"/>
                <w:rFonts w:ascii="Times New Roman" w:hAnsi="Times New Roman" w:cs="Times New Roman"/>
                <w:sz w:val="24"/>
                <w:rPrChange w:id="39093" w:author="瑋婷 徐" w:date="2025-01-04T22:50:00Z" w16du:dateUtc="2025-01-04T14:50:00Z">
                  <w:rPr>
                    <w:ins w:id="39094" w:author="瑋婷 徐" w:date="2025-01-04T22:02:00Z" w16du:dateUtc="2025-01-04T14:02:00Z"/>
                  </w:rPr>
                </w:rPrChange>
              </w:rPr>
              <w:pPrChange w:id="39095" w:author="瑋婷 徐" w:date="2025-01-04T22:03:00Z" w16du:dateUtc="2025-01-04T14:03:00Z">
                <w:pPr>
                  <w:spacing w:after="0"/>
                </w:pPr>
              </w:pPrChange>
            </w:pPr>
            <w:ins w:id="39096" w:author="瑋婷 徐" w:date="2025-01-04T22:02:00Z" w16du:dateUtc="2025-01-04T14:02:00Z">
              <w:r w:rsidRPr="00D000CE">
                <w:rPr>
                  <w:rFonts w:ascii="Times New Roman" w:hAnsi="Times New Roman" w:cs="Times New Roman"/>
                  <w:sz w:val="24"/>
                  <w:rPrChange w:id="39097" w:author="瑋婷 徐" w:date="2025-01-04T22:50:00Z" w16du:dateUtc="2025-01-04T14:50:00Z">
                    <w:rPr/>
                  </w:rPrChange>
                </w:rPr>
                <w:t>北方中杜鵑</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098"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E612136" w14:textId="77777777" w:rsidR="00011F80" w:rsidRPr="00D000CE" w:rsidRDefault="00011F80">
            <w:pPr>
              <w:spacing w:after="0" w:line="360" w:lineRule="auto"/>
              <w:jc w:val="center"/>
              <w:rPr>
                <w:ins w:id="39099" w:author="瑋婷 徐" w:date="2025-01-04T22:02:00Z" w16du:dateUtc="2025-01-04T14:02:00Z"/>
                <w:rFonts w:ascii="Times New Roman" w:hAnsi="Times New Roman" w:cs="Times New Roman"/>
                <w:sz w:val="24"/>
                <w:rPrChange w:id="39100" w:author="瑋婷 徐" w:date="2025-01-04T22:50:00Z" w16du:dateUtc="2025-01-04T14:50:00Z">
                  <w:rPr>
                    <w:ins w:id="39101" w:author="瑋婷 徐" w:date="2025-01-04T22:02:00Z" w16du:dateUtc="2025-01-04T14:02:00Z"/>
                  </w:rPr>
                </w:rPrChange>
              </w:rPr>
              <w:pPrChange w:id="39102" w:author="瑋婷 徐" w:date="2025-01-04T22:03:00Z" w16du:dateUtc="2025-01-04T14:03:00Z">
                <w:pPr>
                  <w:spacing w:after="0"/>
                </w:pPr>
              </w:pPrChange>
            </w:pPr>
            <w:ins w:id="39103" w:author="瑋婷 徐" w:date="2025-01-04T22:02:00Z" w16du:dateUtc="2025-01-04T14:02:00Z">
              <w:r w:rsidRPr="00D000CE">
                <w:rPr>
                  <w:rFonts w:ascii="Times New Roman" w:hAnsi="Times New Roman" w:cs="Times New Roman"/>
                  <w:sz w:val="24"/>
                  <w:rPrChange w:id="39104" w:author="瑋婷 徐" w:date="2025-01-04T22:50:00Z" w16du:dateUtc="2025-01-04T14:50:00Z">
                    <w:rPr/>
                  </w:rPrChange>
                </w:rPr>
                <w:t>14</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105" w:author="瑋婷 徐" w:date="2025-01-04T22:03:00Z" w16du:dateUtc="2025-01-04T14:0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F44235A" w14:textId="77777777" w:rsidR="00011F80" w:rsidRPr="00D000CE" w:rsidRDefault="00011F80">
            <w:pPr>
              <w:spacing w:after="0" w:line="360" w:lineRule="auto"/>
              <w:jc w:val="center"/>
              <w:rPr>
                <w:ins w:id="39106" w:author="瑋婷 徐" w:date="2025-01-04T22:02:00Z" w16du:dateUtc="2025-01-04T14:02:00Z"/>
                <w:rFonts w:ascii="Times New Roman" w:hAnsi="Times New Roman" w:cs="Times New Roman"/>
                <w:sz w:val="24"/>
                <w:rPrChange w:id="39107" w:author="瑋婷 徐" w:date="2025-01-04T22:50:00Z" w16du:dateUtc="2025-01-04T14:50:00Z">
                  <w:rPr>
                    <w:ins w:id="39108" w:author="瑋婷 徐" w:date="2025-01-04T22:02:00Z" w16du:dateUtc="2025-01-04T14:02:00Z"/>
                  </w:rPr>
                </w:rPrChange>
              </w:rPr>
              <w:pPrChange w:id="39109" w:author="瑋婷 徐" w:date="2025-01-04T22:03:00Z" w16du:dateUtc="2025-01-04T14:03:00Z">
                <w:pPr>
                  <w:spacing w:after="0"/>
                </w:pPr>
              </w:pPrChange>
            </w:pPr>
            <w:ins w:id="39110" w:author="瑋婷 徐" w:date="2025-01-04T22:02:00Z" w16du:dateUtc="2025-01-04T14:02:00Z">
              <w:r w:rsidRPr="00D000CE">
                <w:rPr>
                  <w:rFonts w:ascii="Times New Roman" w:hAnsi="Times New Roman" w:cs="Times New Roman"/>
                  <w:sz w:val="24"/>
                  <w:rPrChange w:id="39111" w:author="瑋婷 徐" w:date="2025-01-04T22:50:00Z" w16du:dateUtc="2025-01-04T14:50:00Z">
                    <w:rPr/>
                  </w:rPrChange>
                </w:rPr>
                <w:t>50</w:t>
              </w:r>
            </w:ins>
          </w:p>
        </w:tc>
      </w:tr>
      <w:tr w:rsidR="00011F80" w:rsidRPr="00D000CE" w14:paraId="2D4EBEC7" w14:textId="77777777" w:rsidTr="00011F80">
        <w:trPr>
          <w:jc w:val="center"/>
          <w:ins w:id="39112" w:author="瑋婷 徐" w:date="2025-01-04T22:02:00Z"/>
          <w:trPrChange w:id="39113" w:author="瑋婷 徐" w:date="2025-01-04T22:03:00Z" w16du:dateUtc="2025-01-04T14:03: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114"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9B50E7E" w14:textId="77777777" w:rsidR="00011F80" w:rsidRPr="00D000CE" w:rsidRDefault="00011F80">
            <w:pPr>
              <w:spacing w:after="0" w:line="360" w:lineRule="auto"/>
              <w:jc w:val="center"/>
              <w:rPr>
                <w:ins w:id="39115" w:author="瑋婷 徐" w:date="2025-01-04T22:02:00Z" w16du:dateUtc="2025-01-04T14:02:00Z"/>
                <w:rFonts w:ascii="Times New Roman" w:hAnsi="Times New Roman" w:cs="Times New Roman"/>
                <w:sz w:val="24"/>
                <w:rPrChange w:id="39116" w:author="瑋婷 徐" w:date="2025-01-04T22:50:00Z" w16du:dateUtc="2025-01-04T14:50:00Z">
                  <w:rPr>
                    <w:ins w:id="39117" w:author="瑋婷 徐" w:date="2025-01-04T22:02:00Z" w16du:dateUtc="2025-01-04T14:02:00Z"/>
                  </w:rPr>
                </w:rPrChange>
              </w:rPr>
              <w:pPrChange w:id="39118" w:author="瑋婷 徐" w:date="2025-01-04T22:03:00Z" w16du:dateUtc="2025-01-04T14:03:00Z">
                <w:pPr>
                  <w:spacing w:after="0"/>
                </w:pPr>
              </w:pPrChange>
            </w:pPr>
            <w:ins w:id="39119" w:author="瑋婷 徐" w:date="2025-01-04T22:02:00Z" w16du:dateUtc="2025-01-04T14:02:00Z">
              <w:r w:rsidRPr="00D000CE">
                <w:rPr>
                  <w:rFonts w:ascii="Times New Roman" w:hAnsi="Times New Roman" w:cs="Times New Roman"/>
                  <w:sz w:val="24"/>
                  <w:rPrChange w:id="39120" w:author="瑋婷 徐" w:date="2025-01-04T22:50:00Z" w16du:dateUtc="2025-01-04T14:50:00Z">
                    <w:rPr/>
                  </w:rPrChange>
                </w:rPr>
                <w:t>小雨燕</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121"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ED54ED7" w14:textId="77777777" w:rsidR="00011F80" w:rsidRPr="00D000CE" w:rsidRDefault="00011F80">
            <w:pPr>
              <w:spacing w:after="0" w:line="360" w:lineRule="auto"/>
              <w:jc w:val="center"/>
              <w:rPr>
                <w:ins w:id="39122" w:author="瑋婷 徐" w:date="2025-01-04T22:02:00Z" w16du:dateUtc="2025-01-04T14:02:00Z"/>
                <w:rFonts w:ascii="Times New Roman" w:hAnsi="Times New Roman" w:cs="Times New Roman"/>
                <w:sz w:val="24"/>
                <w:rPrChange w:id="39123" w:author="瑋婷 徐" w:date="2025-01-04T22:50:00Z" w16du:dateUtc="2025-01-04T14:50:00Z">
                  <w:rPr>
                    <w:ins w:id="39124" w:author="瑋婷 徐" w:date="2025-01-04T22:02:00Z" w16du:dateUtc="2025-01-04T14:02:00Z"/>
                  </w:rPr>
                </w:rPrChange>
              </w:rPr>
              <w:pPrChange w:id="39125" w:author="瑋婷 徐" w:date="2025-01-04T22:03:00Z" w16du:dateUtc="2025-01-04T14:03:00Z">
                <w:pPr>
                  <w:spacing w:after="0"/>
                </w:pPr>
              </w:pPrChange>
            </w:pPr>
            <w:ins w:id="39126" w:author="瑋婷 徐" w:date="2025-01-04T22:02:00Z" w16du:dateUtc="2025-01-04T14:02:00Z">
              <w:r w:rsidRPr="00D000CE">
                <w:rPr>
                  <w:rFonts w:ascii="Times New Roman" w:hAnsi="Times New Roman" w:cs="Times New Roman"/>
                  <w:sz w:val="24"/>
                  <w:rPrChange w:id="39127" w:author="瑋婷 徐" w:date="2025-01-04T22:50:00Z" w16du:dateUtc="2025-01-04T14:50:00Z">
                    <w:rPr/>
                  </w:rPrChange>
                </w:rPr>
                <w:t>14</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128" w:author="瑋婷 徐" w:date="2025-01-04T22:03:00Z" w16du:dateUtc="2025-01-04T14:0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83E68FF" w14:textId="77777777" w:rsidR="00011F80" w:rsidRPr="00D000CE" w:rsidRDefault="00011F80">
            <w:pPr>
              <w:spacing w:after="0" w:line="360" w:lineRule="auto"/>
              <w:jc w:val="center"/>
              <w:rPr>
                <w:ins w:id="39129" w:author="瑋婷 徐" w:date="2025-01-04T22:02:00Z" w16du:dateUtc="2025-01-04T14:02:00Z"/>
                <w:rFonts w:ascii="Times New Roman" w:hAnsi="Times New Roman" w:cs="Times New Roman"/>
                <w:sz w:val="24"/>
                <w:rPrChange w:id="39130" w:author="瑋婷 徐" w:date="2025-01-04T22:50:00Z" w16du:dateUtc="2025-01-04T14:50:00Z">
                  <w:rPr>
                    <w:ins w:id="39131" w:author="瑋婷 徐" w:date="2025-01-04T22:02:00Z" w16du:dateUtc="2025-01-04T14:02:00Z"/>
                  </w:rPr>
                </w:rPrChange>
              </w:rPr>
              <w:pPrChange w:id="39132" w:author="瑋婷 徐" w:date="2025-01-04T22:03:00Z" w16du:dateUtc="2025-01-04T14:03:00Z">
                <w:pPr>
                  <w:spacing w:after="0"/>
                </w:pPr>
              </w:pPrChange>
            </w:pPr>
            <w:ins w:id="39133" w:author="瑋婷 徐" w:date="2025-01-04T22:02:00Z" w16du:dateUtc="2025-01-04T14:02:00Z">
              <w:r w:rsidRPr="00D000CE">
                <w:rPr>
                  <w:rFonts w:ascii="Times New Roman" w:hAnsi="Times New Roman" w:cs="Times New Roman"/>
                  <w:sz w:val="24"/>
                  <w:rPrChange w:id="39134" w:author="瑋婷 徐" w:date="2025-01-04T22:50:00Z" w16du:dateUtc="2025-01-04T14:50:00Z">
                    <w:rPr/>
                  </w:rPrChange>
                </w:rPr>
                <w:t>20</w:t>
              </w:r>
            </w:ins>
          </w:p>
        </w:tc>
      </w:tr>
      <w:tr w:rsidR="00011F80" w:rsidRPr="00D000CE" w14:paraId="6EFDD72E" w14:textId="77777777" w:rsidTr="00011F80">
        <w:trPr>
          <w:jc w:val="center"/>
          <w:ins w:id="39135" w:author="瑋婷 徐" w:date="2025-01-04T22:02:00Z"/>
          <w:trPrChange w:id="39136" w:author="瑋婷 徐" w:date="2025-01-04T22:03:00Z" w16du:dateUtc="2025-01-04T14:03: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137"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0F99E5A" w14:textId="77777777" w:rsidR="00011F80" w:rsidRPr="00D000CE" w:rsidRDefault="00011F80">
            <w:pPr>
              <w:spacing w:after="0" w:line="360" w:lineRule="auto"/>
              <w:jc w:val="center"/>
              <w:rPr>
                <w:ins w:id="39138" w:author="瑋婷 徐" w:date="2025-01-04T22:02:00Z" w16du:dateUtc="2025-01-04T14:02:00Z"/>
                <w:rFonts w:ascii="Times New Roman" w:hAnsi="Times New Roman" w:cs="Times New Roman"/>
                <w:sz w:val="24"/>
                <w:rPrChange w:id="39139" w:author="瑋婷 徐" w:date="2025-01-04T22:50:00Z" w16du:dateUtc="2025-01-04T14:50:00Z">
                  <w:rPr>
                    <w:ins w:id="39140" w:author="瑋婷 徐" w:date="2025-01-04T22:02:00Z" w16du:dateUtc="2025-01-04T14:02:00Z"/>
                  </w:rPr>
                </w:rPrChange>
              </w:rPr>
              <w:pPrChange w:id="39141" w:author="瑋婷 徐" w:date="2025-01-04T22:03:00Z" w16du:dateUtc="2025-01-04T14:03:00Z">
                <w:pPr>
                  <w:spacing w:after="0"/>
                </w:pPr>
              </w:pPrChange>
            </w:pPr>
            <w:ins w:id="39142" w:author="瑋婷 徐" w:date="2025-01-04T22:02:00Z" w16du:dateUtc="2025-01-04T14:02:00Z">
              <w:r w:rsidRPr="00D000CE">
                <w:rPr>
                  <w:rFonts w:ascii="Times New Roman" w:hAnsi="Times New Roman" w:cs="Times New Roman"/>
                  <w:sz w:val="24"/>
                  <w:rPrChange w:id="39143" w:author="瑋婷 徐" w:date="2025-01-04T22:50:00Z" w16du:dateUtc="2025-01-04T14:50:00Z">
                    <w:rPr/>
                  </w:rPrChange>
                </w:rPr>
                <w:t>大冠鷲</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144"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18B90BC" w14:textId="77777777" w:rsidR="00011F80" w:rsidRPr="00D000CE" w:rsidRDefault="00011F80">
            <w:pPr>
              <w:spacing w:after="0" w:line="360" w:lineRule="auto"/>
              <w:jc w:val="center"/>
              <w:rPr>
                <w:ins w:id="39145" w:author="瑋婷 徐" w:date="2025-01-04T22:02:00Z" w16du:dateUtc="2025-01-04T14:02:00Z"/>
                <w:rFonts w:ascii="Times New Roman" w:hAnsi="Times New Roman" w:cs="Times New Roman"/>
                <w:sz w:val="24"/>
                <w:rPrChange w:id="39146" w:author="瑋婷 徐" w:date="2025-01-04T22:50:00Z" w16du:dateUtc="2025-01-04T14:50:00Z">
                  <w:rPr>
                    <w:ins w:id="39147" w:author="瑋婷 徐" w:date="2025-01-04T22:02:00Z" w16du:dateUtc="2025-01-04T14:02:00Z"/>
                  </w:rPr>
                </w:rPrChange>
              </w:rPr>
              <w:pPrChange w:id="39148" w:author="瑋婷 徐" w:date="2025-01-04T22:03:00Z" w16du:dateUtc="2025-01-04T14:03:00Z">
                <w:pPr>
                  <w:spacing w:after="0"/>
                </w:pPr>
              </w:pPrChange>
            </w:pPr>
            <w:ins w:id="39149" w:author="瑋婷 徐" w:date="2025-01-04T22:02:00Z" w16du:dateUtc="2025-01-04T14:02:00Z">
              <w:r w:rsidRPr="00D000CE">
                <w:rPr>
                  <w:rFonts w:ascii="Times New Roman" w:hAnsi="Times New Roman" w:cs="Times New Roman"/>
                  <w:sz w:val="24"/>
                  <w:rPrChange w:id="39150" w:author="瑋婷 徐" w:date="2025-01-04T22:50:00Z" w16du:dateUtc="2025-01-04T14:50:00Z">
                    <w:rPr/>
                  </w:rPrChange>
                </w:rPr>
                <w:t>3</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151" w:author="瑋婷 徐" w:date="2025-01-04T22:03:00Z" w16du:dateUtc="2025-01-04T14:0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23C510A" w14:textId="77777777" w:rsidR="00011F80" w:rsidRPr="00D000CE" w:rsidRDefault="00011F80">
            <w:pPr>
              <w:spacing w:after="0" w:line="360" w:lineRule="auto"/>
              <w:jc w:val="center"/>
              <w:rPr>
                <w:ins w:id="39152" w:author="瑋婷 徐" w:date="2025-01-04T22:02:00Z" w16du:dateUtc="2025-01-04T14:02:00Z"/>
                <w:rFonts w:ascii="Times New Roman" w:hAnsi="Times New Roman" w:cs="Times New Roman"/>
                <w:sz w:val="24"/>
                <w:rPrChange w:id="39153" w:author="瑋婷 徐" w:date="2025-01-04T22:50:00Z" w16du:dateUtc="2025-01-04T14:50:00Z">
                  <w:rPr>
                    <w:ins w:id="39154" w:author="瑋婷 徐" w:date="2025-01-04T22:02:00Z" w16du:dateUtc="2025-01-04T14:02:00Z"/>
                  </w:rPr>
                </w:rPrChange>
              </w:rPr>
              <w:pPrChange w:id="39155" w:author="瑋婷 徐" w:date="2025-01-04T22:03:00Z" w16du:dateUtc="2025-01-04T14:03:00Z">
                <w:pPr>
                  <w:spacing w:after="0"/>
                </w:pPr>
              </w:pPrChange>
            </w:pPr>
            <w:ins w:id="39156" w:author="瑋婷 徐" w:date="2025-01-04T22:02:00Z" w16du:dateUtc="2025-01-04T14:02:00Z">
              <w:r w:rsidRPr="00D000CE">
                <w:rPr>
                  <w:rFonts w:ascii="Times New Roman" w:hAnsi="Times New Roman" w:cs="Times New Roman"/>
                  <w:sz w:val="24"/>
                  <w:rPrChange w:id="39157" w:author="瑋婷 徐" w:date="2025-01-04T22:50:00Z" w16du:dateUtc="2025-01-04T14:50:00Z">
                    <w:rPr/>
                  </w:rPrChange>
                </w:rPr>
                <w:t>10</w:t>
              </w:r>
            </w:ins>
          </w:p>
        </w:tc>
      </w:tr>
      <w:tr w:rsidR="00011F80" w:rsidRPr="00D000CE" w14:paraId="7A6EF406" w14:textId="77777777" w:rsidTr="00011F80">
        <w:trPr>
          <w:jc w:val="center"/>
          <w:ins w:id="39158" w:author="瑋婷 徐" w:date="2025-01-04T22:02:00Z"/>
          <w:trPrChange w:id="39159" w:author="瑋婷 徐" w:date="2025-01-04T22:03:00Z" w16du:dateUtc="2025-01-04T14:03: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160"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B34E4CB" w14:textId="77777777" w:rsidR="00011F80" w:rsidRPr="00D000CE" w:rsidRDefault="00011F80">
            <w:pPr>
              <w:spacing w:after="0" w:line="360" w:lineRule="auto"/>
              <w:jc w:val="center"/>
              <w:rPr>
                <w:ins w:id="39161" w:author="瑋婷 徐" w:date="2025-01-04T22:02:00Z" w16du:dateUtc="2025-01-04T14:02:00Z"/>
                <w:rFonts w:ascii="Times New Roman" w:hAnsi="Times New Roman" w:cs="Times New Roman"/>
                <w:sz w:val="24"/>
                <w:rPrChange w:id="39162" w:author="瑋婷 徐" w:date="2025-01-04T22:50:00Z" w16du:dateUtc="2025-01-04T14:50:00Z">
                  <w:rPr>
                    <w:ins w:id="39163" w:author="瑋婷 徐" w:date="2025-01-04T22:02:00Z" w16du:dateUtc="2025-01-04T14:02:00Z"/>
                  </w:rPr>
                </w:rPrChange>
              </w:rPr>
              <w:pPrChange w:id="39164" w:author="瑋婷 徐" w:date="2025-01-04T22:03:00Z" w16du:dateUtc="2025-01-04T14:03:00Z">
                <w:pPr>
                  <w:spacing w:after="0"/>
                </w:pPr>
              </w:pPrChange>
            </w:pPr>
            <w:ins w:id="39165" w:author="瑋婷 徐" w:date="2025-01-04T22:02:00Z" w16du:dateUtc="2025-01-04T14:02:00Z">
              <w:r w:rsidRPr="00D000CE">
                <w:rPr>
                  <w:rFonts w:ascii="Times New Roman" w:hAnsi="Times New Roman" w:cs="Times New Roman"/>
                  <w:sz w:val="24"/>
                  <w:rPrChange w:id="39166" w:author="瑋婷 徐" w:date="2025-01-04T22:50:00Z" w16du:dateUtc="2025-01-04T14:50:00Z">
                    <w:rPr/>
                  </w:rPrChange>
                </w:rPr>
                <w:t>林鵰</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167"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0600BA8" w14:textId="77777777" w:rsidR="00011F80" w:rsidRPr="00D000CE" w:rsidRDefault="00011F80">
            <w:pPr>
              <w:spacing w:after="0" w:line="360" w:lineRule="auto"/>
              <w:jc w:val="center"/>
              <w:rPr>
                <w:ins w:id="39168" w:author="瑋婷 徐" w:date="2025-01-04T22:02:00Z" w16du:dateUtc="2025-01-04T14:02:00Z"/>
                <w:rFonts w:ascii="Times New Roman" w:hAnsi="Times New Roman" w:cs="Times New Roman"/>
                <w:sz w:val="24"/>
                <w:rPrChange w:id="39169" w:author="瑋婷 徐" w:date="2025-01-04T22:50:00Z" w16du:dateUtc="2025-01-04T14:50:00Z">
                  <w:rPr>
                    <w:ins w:id="39170" w:author="瑋婷 徐" w:date="2025-01-04T22:02:00Z" w16du:dateUtc="2025-01-04T14:02:00Z"/>
                  </w:rPr>
                </w:rPrChange>
              </w:rPr>
              <w:pPrChange w:id="39171" w:author="瑋婷 徐" w:date="2025-01-04T22:03:00Z" w16du:dateUtc="2025-01-04T14:03:00Z">
                <w:pPr>
                  <w:spacing w:after="0"/>
                </w:pPr>
              </w:pPrChange>
            </w:pPr>
            <w:ins w:id="39172" w:author="瑋婷 徐" w:date="2025-01-04T22:02:00Z" w16du:dateUtc="2025-01-04T14:02:00Z">
              <w:r w:rsidRPr="00D000CE">
                <w:rPr>
                  <w:rFonts w:ascii="Times New Roman" w:hAnsi="Times New Roman" w:cs="Times New Roman"/>
                  <w:sz w:val="24"/>
                  <w:rPrChange w:id="39173" w:author="瑋婷 徐" w:date="2025-01-04T22:50:00Z" w16du:dateUtc="2025-01-04T14:50:00Z">
                    <w:rPr/>
                  </w:rPrChange>
                </w:rPr>
                <w:t>1</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174" w:author="瑋婷 徐" w:date="2025-01-04T22:03:00Z" w16du:dateUtc="2025-01-04T14:0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FAC275D" w14:textId="77777777" w:rsidR="00011F80" w:rsidRPr="00D000CE" w:rsidRDefault="00011F80">
            <w:pPr>
              <w:spacing w:after="0" w:line="360" w:lineRule="auto"/>
              <w:jc w:val="center"/>
              <w:rPr>
                <w:ins w:id="39175" w:author="瑋婷 徐" w:date="2025-01-04T22:02:00Z" w16du:dateUtc="2025-01-04T14:02:00Z"/>
                <w:rFonts w:ascii="Times New Roman" w:hAnsi="Times New Roman" w:cs="Times New Roman"/>
                <w:sz w:val="24"/>
                <w:rPrChange w:id="39176" w:author="瑋婷 徐" w:date="2025-01-04T22:50:00Z" w16du:dateUtc="2025-01-04T14:50:00Z">
                  <w:rPr>
                    <w:ins w:id="39177" w:author="瑋婷 徐" w:date="2025-01-04T22:02:00Z" w16du:dateUtc="2025-01-04T14:02:00Z"/>
                  </w:rPr>
                </w:rPrChange>
              </w:rPr>
              <w:pPrChange w:id="39178" w:author="瑋婷 徐" w:date="2025-01-04T22:03:00Z" w16du:dateUtc="2025-01-04T14:03:00Z">
                <w:pPr>
                  <w:spacing w:after="0"/>
                </w:pPr>
              </w:pPrChange>
            </w:pPr>
            <w:ins w:id="39179" w:author="瑋婷 徐" w:date="2025-01-04T22:02:00Z" w16du:dateUtc="2025-01-04T14:02:00Z">
              <w:r w:rsidRPr="00D000CE">
                <w:rPr>
                  <w:rFonts w:ascii="Times New Roman" w:hAnsi="Times New Roman" w:cs="Times New Roman"/>
                  <w:sz w:val="24"/>
                  <w:rPrChange w:id="39180" w:author="瑋婷 徐" w:date="2025-01-04T22:50:00Z" w16du:dateUtc="2025-01-04T14:50:00Z">
                    <w:rPr/>
                  </w:rPrChange>
                </w:rPr>
                <w:t>10</w:t>
              </w:r>
            </w:ins>
          </w:p>
        </w:tc>
      </w:tr>
      <w:tr w:rsidR="00011F80" w:rsidRPr="00D000CE" w14:paraId="1329793F" w14:textId="77777777" w:rsidTr="00011F80">
        <w:trPr>
          <w:jc w:val="center"/>
          <w:ins w:id="39181" w:author="瑋婷 徐" w:date="2025-01-04T22:02:00Z"/>
          <w:trPrChange w:id="39182" w:author="瑋婷 徐" w:date="2025-01-04T22:03:00Z" w16du:dateUtc="2025-01-04T14:03: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183"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D9470D6" w14:textId="77777777" w:rsidR="00011F80" w:rsidRPr="00D000CE" w:rsidRDefault="00011F80">
            <w:pPr>
              <w:spacing w:after="0" w:line="360" w:lineRule="auto"/>
              <w:jc w:val="center"/>
              <w:rPr>
                <w:ins w:id="39184" w:author="瑋婷 徐" w:date="2025-01-04T22:02:00Z" w16du:dateUtc="2025-01-04T14:02:00Z"/>
                <w:rFonts w:ascii="Times New Roman" w:hAnsi="Times New Roman" w:cs="Times New Roman"/>
                <w:sz w:val="24"/>
                <w:rPrChange w:id="39185" w:author="瑋婷 徐" w:date="2025-01-04T22:50:00Z" w16du:dateUtc="2025-01-04T14:50:00Z">
                  <w:rPr>
                    <w:ins w:id="39186" w:author="瑋婷 徐" w:date="2025-01-04T22:02:00Z" w16du:dateUtc="2025-01-04T14:02:00Z"/>
                  </w:rPr>
                </w:rPrChange>
              </w:rPr>
              <w:pPrChange w:id="39187" w:author="瑋婷 徐" w:date="2025-01-04T22:03:00Z" w16du:dateUtc="2025-01-04T14:03:00Z">
                <w:pPr>
                  <w:spacing w:after="0"/>
                </w:pPr>
              </w:pPrChange>
            </w:pPr>
            <w:ins w:id="39188" w:author="瑋婷 徐" w:date="2025-01-04T22:02:00Z" w16du:dateUtc="2025-01-04T14:02:00Z">
              <w:r w:rsidRPr="00D000CE">
                <w:rPr>
                  <w:rFonts w:ascii="Times New Roman" w:hAnsi="Times New Roman" w:cs="Times New Roman"/>
                  <w:sz w:val="24"/>
                  <w:rPrChange w:id="39189" w:author="瑋婷 徐" w:date="2025-01-04T22:50:00Z" w16du:dateUtc="2025-01-04T14:50:00Z">
                    <w:rPr/>
                  </w:rPrChange>
                </w:rPr>
                <w:t>鳳頭蒼鷹</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190"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4DC7E27" w14:textId="77777777" w:rsidR="00011F80" w:rsidRPr="00D000CE" w:rsidRDefault="00011F80">
            <w:pPr>
              <w:spacing w:after="0" w:line="360" w:lineRule="auto"/>
              <w:jc w:val="center"/>
              <w:rPr>
                <w:ins w:id="39191" w:author="瑋婷 徐" w:date="2025-01-04T22:02:00Z" w16du:dateUtc="2025-01-04T14:02:00Z"/>
                <w:rFonts w:ascii="Times New Roman" w:hAnsi="Times New Roman" w:cs="Times New Roman"/>
                <w:sz w:val="24"/>
                <w:rPrChange w:id="39192" w:author="瑋婷 徐" w:date="2025-01-04T22:50:00Z" w16du:dateUtc="2025-01-04T14:50:00Z">
                  <w:rPr>
                    <w:ins w:id="39193" w:author="瑋婷 徐" w:date="2025-01-04T22:02:00Z" w16du:dateUtc="2025-01-04T14:02:00Z"/>
                  </w:rPr>
                </w:rPrChange>
              </w:rPr>
              <w:pPrChange w:id="39194" w:author="瑋婷 徐" w:date="2025-01-04T22:03:00Z" w16du:dateUtc="2025-01-04T14:03:00Z">
                <w:pPr>
                  <w:spacing w:after="0"/>
                </w:pPr>
              </w:pPrChange>
            </w:pPr>
            <w:ins w:id="39195" w:author="瑋婷 徐" w:date="2025-01-04T22:02:00Z" w16du:dateUtc="2025-01-04T14:02:00Z">
              <w:r w:rsidRPr="00D000CE">
                <w:rPr>
                  <w:rFonts w:ascii="Times New Roman" w:hAnsi="Times New Roman" w:cs="Times New Roman"/>
                  <w:sz w:val="24"/>
                  <w:rPrChange w:id="39196" w:author="瑋婷 徐" w:date="2025-01-04T22:50:00Z" w16du:dateUtc="2025-01-04T14:50:00Z">
                    <w:rPr/>
                  </w:rPrChange>
                </w:rPr>
                <w:t>2</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197" w:author="瑋婷 徐" w:date="2025-01-04T22:03:00Z" w16du:dateUtc="2025-01-04T14:0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9E0765B" w14:textId="77777777" w:rsidR="00011F80" w:rsidRPr="00D000CE" w:rsidRDefault="00011F80">
            <w:pPr>
              <w:spacing w:after="0" w:line="360" w:lineRule="auto"/>
              <w:jc w:val="center"/>
              <w:rPr>
                <w:ins w:id="39198" w:author="瑋婷 徐" w:date="2025-01-04T22:02:00Z" w16du:dateUtc="2025-01-04T14:02:00Z"/>
                <w:rFonts w:ascii="Times New Roman" w:hAnsi="Times New Roman" w:cs="Times New Roman"/>
                <w:sz w:val="24"/>
                <w:rPrChange w:id="39199" w:author="瑋婷 徐" w:date="2025-01-04T22:50:00Z" w16du:dateUtc="2025-01-04T14:50:00Z">
                  <w:rPr>
                    <w:ins w:id="39200" w:author="瑋婷 徐" w:date="2025-01-04T22:02:00Z" w16du:dateUtc="2025-01-04T14:02:00Z"/>
                  </w:rPr>
                </w:rPrChange>
              </w:rPr>
              <w:pPrChange w:id="39201" w:author="瑋婷 徐" w:date="2025-01-04T22:03:00Z" w16du:dateUtc="2025-01-04T14:03:00Z">
                <w:pPr>
                  <w:spacing w:after="0"/>
                </w:pPr>
              </w:pPrChange>
            </w:pPr>
            <w:ins w:id="39202" w:author="瑋婷 徐" w:date="2025-01-04T22:02:00Z" w16du:dateUtc="2025-01-04T14:02:00Z">
              <w:r w:rsidRPr="00D000CE">
                <w:rPr>
                  <w:rFonts w:ascii="Times New Roman" w:hAnsi="Times New Roman" w:cs="Times New Roman"/>
                  <w:sz w:val="24"/>
                  <w:rPrChange w:id="39203" w:author="瑋婷 徐" w:date="2025-01-04T22:50:00Z" w16du:dateUtc="2025-01-04T14:50:00Z">
                    <w:rPr/>
                  </w:rPrChange>
                </w:rPr>
                <w:t>10</w:t>
              </w:r>
            </w:ins>
          </w:p>
        </w:tc>
      </w:tr>
      <w:tr w:rsidR="00011F80" w:rsidRPr="00D000CE" w14:paraId="5E09C743" w14:textId="77777777" w:rsidTr="00011F80">
        <w:trPr>
          <w:jc w:val="center"/>
          <w:ins w:id="39204" w:author="瑋婷 徐" w:date="2025-01-04T22:02:00Z"/>
          <w:trPrChange w:id="39205" w:author="瑋婷 徐" w:date="2025-01-04T22:03:00Z" w16du:dateUtc="2025-01-04T14:03: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206"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91D26DA" w14:textId="77777777" w:rsidR="00011F80" w:rsidRPr="00D000CE" w:rsidRDefault="00011F80">
            <w:pPr>
              <w:spacing w:after="0" w:line="360" w:lineRule="auto"/>
              <w:jc w:val="center"/>
              <w:rPr>
                <w:ins w:id="39207" w:author="瑋婷 徐" w:date="2025-01-04T22:02:00Z" w16du:dateUtc="2025-01-04T14:02:00Z"/>
                <w:rFonts w:ascii="Times New Roman" w:hAnsi="Times New Roman" w:cs="Times New Roman"/>
                <w:sz w:val="24"/>
                <w:rPrChange w:id="39208" w:author="瑋婷 徐" w:date="2025-01-04T22:50:00Z" w16du:dateUtc="2025-01-04T14:50:00Z">
                  <w:rPr>
                    <w:ins w:id="39209" w:author="瑋婷 徐" w:date="2025-01-04T22:02:00Z" w16du:dateUtc="2025-01-04T14:02:00Z"/>
                  </w:rPr>
                </w:rPrChange>
              </w:rPr>
              <w:pPrChange w:id="39210" w:author="瑋婷 徐" w:date="2025-01-04T22:03:00Z" w16du:dateUtc="2025-01-04T14:03:00Z">
                <w:pPr>
                  <w:spacing w:after="0"/>
                </w:pPr>
              </w:pPrChange>
            </w:pPr>
            <w:ins w:id="39211" w:author="瑋婷 徐" w:date="2025-01-04T22:02:00Z" w16du:dateUtc="2025-01-04T14:02:00Z">
              <w:r w:rsidRPr="00D000CE">
                <w:rPr>
                  <w:rFonts w:ascii="Times New Roman" w:hAnsi="Times New Roman" w:cs="Times New Roman"/>
                  <w:sz w:val="24"/>
                  <w:rPrChange w:id="39212" w:author="瑋婷 徐" w:date="2025-01-04T22:50:00Z" w16du:dateUtc="2025-01-04T14:50:00Z">
                    <w:rPr/>
                  </w:rPrChange>
                </w:rPr>
                <w:t>松雀鷹</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213"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4DEC6EA" w14:textId="77777777" w:rsidR="00011F80" w:rsidRPr="00D000CE" w:rsidRDefault="00011F80">
            <w:pPr>
              <w:spacing w:after="0" w:line="360" w:lineRule="auto"/>
              <w:jc w:val="center"/>
              <w:rPr>
                <w:ins w:id="39214" w:author="瑋婷 徐" w:date="2025-01-04T22:02:00Z" w16du:dateUtc="2025-01-04T14:02:00Z"/>
                <w:rFonts w:ascii="Times New Roman" w:hAnsi="Times New Roman" w:cs="Times New Roman"/>
                <w:sz w:val="24"/>
                <w:rPrChange w:id="39215" w:author="瑋婷 徐" w:date="2025-01-04T22:50:00Z" w16du:dateUtc="2025-01-04T14:50:00Z">
                  <w:rPr>
                    <w:ins w:id="39216" w:author="瑋婷 徐" w:date="2025-01-04T22:02:00Z" w16du:dateUtc="2025-01-04T14:02:00Z"/>
                  </w:rPr>
                </w:rPrChange>
              </w:rPr>
              <w:pPrChange w:id="39217" w:author="瑋婷 徐" w:date="2025-01-04T22:03:00Z" w16du:dateUtc="2025-01-04T14:03:00Z">
                <w:pPr>
                  <w:spacing w:after="0"/>
                </w:pPr>
              </w:pPrChange>
            </w:pPr>
            <w:ins w:id="39218" w:author="瑋婷 徐" w:date="2025-01-04T22:02:00Z" w16du:dateUtc="2025-01-04T14:02:00Z">
              <w:r w:rsidRPr="00D000CE">
                <w:rPr>
                  <w:rFonts w:ascii="Times New Roman" w:hAnsi="Times New Roman" w:cs="Times New Roman"/>
                  <w:sz w:val="24"/>
                  <w:rPrChange w:id="39219" w:author="瑋婷 徐" w:date="2025-01-04T22:50:00Z" w16du:dateUtc="2025-01-04T14:50:00Z">
                    <w:rPr/>
                  </w:rPrChange>
                </w:rPr>
                <w:t>1</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220" w:author="瑋婷 徐" w:date="2025-01-04T22:03:00Z" w16du:dateUtc="2025-01-04T14:0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181DD0B" w14:textId="77777777" w:rsidR="00011F80" w:rsidRPr="00D000CE" w:rsidRDefault="00011F80">
            <w:pPr>
              <w:spacing w:after="0" w:line="360" w:lineRule="auto"/>
              <w:jc w:val="center"/>
              <w:rPr>
                <w:ins w:id="39221" w:author="瑋婷 徐" w:date="2025-01-04T22:02:00Z" w16du:dateUtc="2025-01-04T14:02:00Z"/>
                <w:rFonts w:ascii="Times New Roman" w:hAnsi="Times New Roman" w:cs="Times New Roman"/>
                <w:sz w:val="24"/>
                <w:rPrChange w:id="39222" w:author="瑋婷 徐" w:date="2025-01-04T22:50:00Z" w16du:dateUtc="2025-01-04T14:50:00Z">
                  <w:rPr>
                    <w:ins w:id="39223" w:author="瑋婷 徐" w:date="2025-01-04T22:02:00Z" w16du:dateUtc="2025-01-04T14:02:00Z"/>
                  </w:rPr>
                </w:rPrChange>
              </w:rPr>
              <w:pPrChange w:id="39224" w:author="瑋婷 徐" w:date="2025-01-04T22:03:00Z" w16du:dateUtc="2025-01-04T14:03:00Z">
                <w:pPr>
                  <w:spacing w:after="0"/>
                </w:pPr>
              </w:pPrChange>
            </w:pPr>
            <w:ins w:id="39225" w:author="瑋婷 徐" w:date="2025-01-04T22:02:00Z" w16du:dateUtc="2025-01-04T14:02:00Z">
              <w:r w:rsidRPr="00D000CE">
                <w:rPr>
                  <w:rFonts w:ascii="Times New Roman" w:hAnsi="Times New Roman" w:cs="Times New Roman"/>
                  <w:sz w:val="24"/>
                  <w:rPrChange w:id="39226" w:author="瑋婷 徐" w:date="2025-01-04T22:50:00Z" w16du:dateUtc="2025-01-04T14:50:00Z">
                    <w:rPr/>
                  </w:rPrChange>
                </w:rPr>
                <w:t>10</w:t>
              </w:r>
            </w:ins>
          </w:p>
        </w:tc>
      </w:tr>
      <w:tr w:rsidR="00011F80" w:rsidRPr="00D000CE" w14:paraId="146FC1E7" w14:textId="77777777" w:rsidTr="00011F80">
        <w:trPr>
          <w:jc w:val="center"/>
          <w:ins w:id="39227" w:author="瑋婷 徐" w:date="2025-01-04T22:02:00Z"/>
          <w:trPrChange w:id="39228" w:author="瑋婷 徐" w:date="2025-01-04T22:03:00Z" w16du:dateUtc="2025-01-04T14:03: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229"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82E2E21" w14:textId="77777777" w:rsidR="00011F80" w:rsidRPr="00D000CE" w:rsidRDefault="00011F80">
            <w:pPr>
              <w:spacing w:after="0" w:line="360" w:lineRule="auto"/>
              <w:jc w:val="center"/>
              <w:rPr>
                <w:ins w:id="39230" w:author="瑋婷 徐" w:date="2025-01-04T22:02:00Z" w16du:dateUtc="2025-01-04T14:02:00Z"/>
                <w:rFonts w:ascii="Times New Roman" w:hAnsi="Times New Roman" w:cs="Times New Roman"/>
                <w:sz w:val="24"/>
                <w:rPrChange w:id="39231" w:author="瑋婷 徐" w:date="2025-01-04T22:50:00Z" w16du:dateUtc="2025-01-04T14:50:00Z">
                  <w:rPr>
                    <w:ins w:id="39232" w:author="瑋婷 徐" w:date="2025-01-04T22:02:00Z" w16du:dateUtc="2025-01-04T14:02:00Z"/>
                  </w:rPr>
                </w:rPrChange>
              </w:rPr>
              <w:pPrChange w:id="39233" w:author="瑋婷 徐" w:date="2025-01-04T22:03:00Z" w16du:dateUtc="2025-01-04T14:03:00Z">
                <w:pPr>
                  <w:spacing w:after="0"/>
                </w:pPr>
              </w:pPrChange>
            </w:pPr>
            <w:ins w:id="39234" w:author="瑋婷 徐" w:date="2025-01-04T22:02:00Z" w16du:dateUtc="2025-01-04T14:02:00Z">
              <w:r w:rsidRPr="00D000CE">
                <w:rPr>
                  <w:rFonts w:ascii="Times New Roman" w:hAnsi="Times New Roman" w:cs="Times New Roman"/>
                  <w:sz w:val="24"/>
                  <w:rPrChange w:id="39235" w:author="瑋婷 徐" w:date="2025-01-04T22:50:00Z" w16du:dateUtc="2025-01-04T14:50:00Z">
                    <w:rPr/>
                  </w:rPrChange>
                </w:rPr>
                <w:t>鵂鶹</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236"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0ADB4A8" w14:textId="77777777" w:rsidR="00011F80" w:rsidRPr="00D000CE" w:rsidRDefault="00011F80">
            <w:pPr>
              <w:spacing w:after="0" w:line="360" w:lineRule="auto"/>
              <w:jc w:val="center"/>
              <w:rPr>
                <w:ins w:id="39237" w:author="瑋婷 徐" w:date="2025-01-04T22:02:00Z" w16du:dateUtc="2025-01-04T14:02:00Z"/>
                <w:rFonts w:ascii="Times New Roman" w:hAnsi="Times New Roman" w:cs="Times New Roman"/>
                <w:sz w:val="24"/>
                <w:rPrChange w:id="39238" w:author="瑋婷 徐" w:date="2025-01-04T22:50:00Z" w16du:dateUtc="2025-01-04T14:50:00Z">
                  <w:rPr>
                    <w:ins w:id="39239" w:author="瑋婷 徐" w:date="2025-01-04T22:02:00Z" w16du:dateUtc="2025-01-04T14:02:00Z"/>
                  </w:rPr>
                </w:rPrChange>
              </w:rPr>
              <w:pPrChange w:id="39240" w:author="瑋婷 徐" w:date="2025-01-04T22:03:00Z" w16du:dateUtc="2025-01-04T14:03:00Z">
                <w:pPr>
                  <w:spacing w:after="0"/>
                </w:pPr>
              </w:pPrChange>
            </w:pPr>
            <w:ins w:id="39241" w:author="瑋婷 徐" w:date="2025-01-04T22:02:00Z" w16du:dateUtc="2025-01-04T14:02:00Z">
              <w:r w:rsidRPr="00D000CE">
                <w:rPr>
                  <w:rFonts w:ascii="Times New Roman" w:hAnsi="Times New Roman" w:cs="Times New Roman"/>
                  <w:sz w:val="24"/>
                  <w:rPrChange w:id="39242" w:author="瑋婷 徐" w:date="2025-01-04T22:50:00Z" w16du:dateUtc="2025-01-04T14:50:00Z">
                    <w:rPr/>
                  </w:rPrChange>
                </w:rPr>
                <w:t>4</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243" w:author="瑋婷 徐" w:date="2025-01-04T22:03:00Z" w16du:dateUtc="2025-01-04T14:0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2F88E17" w14:textId="77777777" w:rsidR="00011F80" w:rsidRPr="00D000CE" w:rsidRDefault="00011F80">
            <w:pPr>
              <w:spacing w:after="0" w:line="360" w:lineRule="auto"/>
              <w:jc w:val="center"/>
              <w:rPr>
                <w:ins w:id="39244" w:author="瑋婷 徐" w:date="2025-01-04T22:02:00Z" w16du:dateUtc="2025-01-04T14:02:00Z"/>
                <w:rFonts w:ascii="Times New Roman" w:hAnsi="Times New Roman" w:cs="Times New Roman"/>
                <w:sz w:val="24"/>
                <w:rPrChange w:id="39245" w:author="瑋婷 徐" w:date="2025-01-04T22:50:00Z" w16du:dateUtc="2025-01-04T14:50:00Z">
                  <w:rPr>
                    <w:ins w:id="39246" w:author="瑋婷 徐" w:date="2025-01-04T22:02:00Z" w16du:dateUtc="2025-01-04T14:02:00Z"/>
                  </w:rPr>
                </w:rPrChange>
              </w:rPr>
              <w:pPrChange w:id="39247" w:author="瑋婷 徐" w:date="2025-01-04T22:03:00Z" w16du:dateUtc="2025-01-04T14:03:00Z">
                <w:pPr>
                  <w:spacing w:after="0"/>
                </w:pPr>
              </w:pPrChange>
            </w:pPr>
            <w:ins w:id="39248" w:author="瑋婷 徐" w:date="2025-01-04T22:02:00Z" w16du:dateUtc="2025-01-04T14:02:00Z">
              <w:r w:rsidRPr="00D000CE">
                <w:rPr>
                  <w:rFonts w:ascii="Times New Roman" w:hAnsi="Times New Roman" w:cs="Times New Roman"/>
                  <w:sz w:val="24"/>
                  <w:rPrChange w:id="39249" w:author="瑋婷 徐" w:date="2025-01-04T22:50:00Z" w16du:dateUtc="2025-01-04T14:50:00Z">
                    <w:rPr/>
                  </w:rPrChange>
                </w:rPr>
                <w:t>20</w:t>
              </w:r>
            </w:ins>
          </w:p>
        </w:tc>
      </w:tr>
      <w:tr w:rsidR="00011F80" w:rsidRPr="00D000CE" w14:paraId="297582FE" w14:textId="77777777" w:rsidTr="00011F80">
        <w:trPr>
          <w:jc w:val="center"/>
          <w:ins w:id="39250" w:author="瑋婷 徐" w:date="2025-01-04T22:02:00Z"/>
          <w:trPrChange w:id="39251" w:author="瑋婷 徐" w:date="2025-01-04T22:03:00Z" w16du:dateUtc="2025-01-04T14:03: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252"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E6E8194" w14:textId="77777777" w:rsidR="00011F80" w:rsidRPr="00D000CE" w:rsidRDefault="00011F80">
            <w:pPr>
              <w:spacing w:after="0" w:line="360" w:lineRule="auto"/>
              <w:jc w:val="center"/>
              <w:rPr>
                <w:ins w:id="39253" w:author="瑋婷 徐" w:date="2025-01-04T22:02:00Z" w16du:dateUtc="2025-01-04T14:02:00Z"/>
                <w:rFonts w:ascii="Times New Roman" w:hAnsi="Times New Roman" w:cs="Times New Roman"/>
                <w:sz w:val="24"/>
                <w:rPrChange w:id="39254" w:author="瑋婷 徐" w:date="2025-01-04T22:50:00Z" w16du:dateUtc="2025-01-04T14:50:00Z">
                  <w:rPr>
                    <w:ins w:id="39255" w:author="瑋婷 徐" w:date="2025-01-04T22:02:00Z" w16du:dateUtc="2025-01-04T14:02:00Z"/>
                  </w:rPr>
                </w:rPrChange>
              </w:rPr>
              <w:pPrChange w:id="39256" w:author="瑋婷 徐" w:date="2025-01-04T22:03:00Z" w16du:dateUtc="2025-01-04T14:03:00Z">
                <w:pPr>
                  <w:spacing w:after="0"/>
                </w:pPr>
              </w:pPrChange>
            </w:pPr>
            <w:ins w:id="39257" w:author="瑋婷 徐" w:date="2025-01-04T22:02:00Z" w16du:dateUtc="2025-01-04T14:02:00Z">
              <w:r w:rsidRPr="00D000CE">
                <w:rPr>
                  <w:rFonts w:ascii="Times New Roman" w:hAnsi="Times New Roman" w:cs="Times New Roman"/>
                  <w:sz w:val="24"/>
                  <w:rPrChange w:id="39258" w:author="瑋婷 徐" w:date="2025-01-04T22:50:00Z" w16du:dateUtc="2025-01-04T14:50:00Z">
                    <w:rPr/>
                  </w:rPrChange>
                </w:rPr>
                <w:t>五色鳥</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259"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8947BE9" w14:textId="77777777" w:rsidR="00011F80" w:rsidRPr="00D000CE" w:rsidRDefault="00011F80">
            <w:pPr>
              <w:spacing w:after="0" w:line="360" w:lineRule="auto"/>
              <w:jc w:val="center"/>
              <w:rPr>
                <w:ins w:id="39260" w:author="瑋婷 徐" w:date="2025-01-04T22:02:00Z" w16du:dateUtc="2025-01-04T14:02:00Z"/>
                <w:rFonts w:ascii="Times New Roman" w:hAnsi="Times New Roman" w:cs="Times New Roman"/>
                <w:sz w:val="24"/>
                <w:rPrChange w:id="39261" w:author="瑋婷 徐" w:date="2025-01-04T22:50:00Z" w16du:dateUtc="2025-01-04T14:50:00Z">
                  <w:rPr>
                    <w:ins w:id="39262" w:author="瑋婷 徐" w:date="2025-01-04T22:02:00Z" w16du:dateUtc="2025-01-04T14:02:00Z"/>
                  </w:rPr>
                </w:rPrChange>
              </w:rPr>
              <w:pPrChange w:id="39263" w:author="瑋婷 徐" w:date="2025-01-04T22:03:00Z" w16du:dateUtc="2025-01-04T14:03:00Z">
                <w:pPr>
                  <w:spacing w:after="0"/>
                </w:pPr>
              </w:pPrChange>
            </w:pPr>
            <w:ins w:id="39264" w:author="瑋婷 徐" w:date="2025-01-04T22:02:00Z" w16du:dateUtc="2025-01-04T14:02:00Z">
              <w:r w:rsidRPr="00D000CE">
                <w:rPr>
                  <w:rFonts w:ascii="Times New Roman" w:hAnsi="Times New Roman" w:cs="Times New Roman"/>
                  <w:sz w:val="24"/>
                  <w:rPrChange w:id="39265" w:author="瑋婷 徐" w:date="2025-01-04T22:50:00Z" w16du:dateUtc="2025-01-04T14:50:00Z">
                    <w:rPr/>
                  </w:rPrChange>
                </w:rPr>
                <w:t>66</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266" w:author="瑋婷 徐" w:date="2025-01-04T22:03:00Z" w16du:dateUtc="2025-01-04T14:0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3629EDD" w14:textId="77777777" w:rsidR="00011F80" w:rsidRPr="00D000CE" w:rsidRDefault="00011F80">
            <w:pPr>
              <w:spacing w:after="0" w:line="360" w:lineRule="auto"/>
              <w:jc w:val="center"/>
              <w:rPr>
                <w:ins w:id="39267" w:author="瑋婷 徐" w:date="2025-01-04T22:02:00Z" w16du:dateUtc="2025-01-04T14:02:00Z"/>
                <w:rFonts w:ascii="Times New Roman" w:hAnsi="Times New Roman" w:cs="Times New Roman"/>
                <w:sz w:val="24"/>
                <w:rPrChange w:id="39268" w:author="瑋婷 徐" w:date="2025-01-04T22:50:00Z" w16du:dateUtc="2025-01-04T14:50:00Z">
                  <w:rPr>
                    <w:ins w:id="39269" w:author="瑋婷 徐" w:date="2025-01-04T22:02:00Z" w16du:dateUtc="2025-01-04T14:02:00Z"/>
                  </w:rPr>
                </w:rPrChange>
              </w:rPr>
              <w:pPrChange w:id="39270" w:author="瑋婷 徐" w:date="2025-01-04T22:03:00Z" w16du:dateUtc="2025-01-04T14:03:00Z">
                <w:pPr>
                  <w:spacing w:after="0"/>
                </w:pPr>
              </w:pPrChange>
            </w:pPr>
            <w:ins w:id="39271" w:author="瑋婷 徐" w:date="2025-01-04T22:02:00Z" w16du:dateUtc="2025-01-04T14:02:00Z">
              <w:r w:rsidRPr="00D000CE">
                <w:rPr>
                  <w:rFonts w:ascii="Times New Roman" w:hAnsi="Times New Roman" w:cs="Times New Roman"/>
                  <w:sz w:val="24"/>
                  <w:rPrChange w:id="39272" w:author="瑋婷 徐" w:date="2025-01-04T22:50:00Z" w16du:dateUtc="2025-01-04T14:50:00Z">
                    <w:rPr/>
                  </w:rPrChange>
                </w:rPr>
                <w:t>80</w:t>
              </w:r>
            </w:ins>
          </w:p>
        </w:tc>
      </w:tr>
      <w:tr w:rsidR="00011F80" w:rsidRPr="00D000CE" w14:paraId="4FAAC845" w14:textId="77777777" w:rsidTr="00011F80">
        <w:trPr>
          <w:jc w:val="center"/>
          <w:ins w:id="39273" w:author="瑋婷 徐" w:date="2025-01-04T22:02:00Z"/>
          <w:trPrChange w:id="39274" w:author="瑋婷 徐" w:date="2025-01-04T22:03:00Z" w16du:dateUtc="2025-01-04T14:03: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275"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C2F03BF" w14:textId="77777777" w:rsidR="00011F80" w:rsidRPr="00D000CE" w:rsidRDefault="00011F80">
            <w:pPr>
              <w:spacing w:after="0" w:line="360" w:lineRule="auto"/>
              <w:jc w:val="center"/>
              <w:rPr>
                <w:ins w:id="39276" w:author="瑋婷 徐" w:date="2025-01-04T22:02:00Z" w16du:dateUtc="2025-01-04T14:02:00Z"/>
                <w:rFonts w:ascii="Times New Roman" w:hAnsi="Times New Roman" w:cs="Times New Roman"/>
                <w:sz w:val="24"/>
                <w:rPrChange w:id="39277" w:author="瑋婷 徐" w:date="2025-01-04T22:50:00Z" w16du:dateUtc="2025-01-04T14:50:00Z">
                  <w:rPr>
                    <w:ins w:id="39278" w:author="瑋婷 徐" w:date="2025-01-04T22:02:00Z" w16du:dateUtc="2025-01-04T14:02:00Z"/>
                  </w:rPr>
                </w:rPrChange>
              </w:rPr>
              <w:pPrChange w:id="39279" w:author="瑋婷 徐" w:date="2025-01-04T22:03:00Z" w16du:dateUtc="2025-01-04T14:03:00Z">
                <w:pPr>
                  <w:spacing w:after="0"/>
                </w:pPr>
              </w:pPrChange>
            </w:pPr>
            <w:ins w:id="39280" w:author="瑋婷 徐" w:date="2025-01-04T22:02:00Z" w16du:dateUtc="2025-01-04T14:02:00Z">
              <w:r w:rsidRPr="00D000CE">
                <w:rPr>
                  <w:rFonts w:ascii="Times New Roman" w:hAnsi="Times New Roman" w:cs="Times New Roman"/>
                  <w:sz w:val="24"/>
                  <w:rPrChange w:id="39281" w:author="瑋婷 徐" w:date="2025-01-04T22:50:00Z" w16du:dateUtc="2025-01-04T14:50:00Z">
                    <w:rPr/>
                  </w:rPrChange>
                </w:rPr>
                <w:t>大赤啄木</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282"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66F4092" w14:textId="77777777" w:rsidR="00011F80" w:rsidRPr="00D000CE" w:rsidRDefault="00011F80">
            <w:pPr>
              <w:spacing w:after="0" w:line="360" w:lineRule="auto"/>
              <w:jc w:val="center"/>
              <w:rPr>
                <w:ins w:id="39283" w:author="瑋婷 徐" w:date="2025-01-04T22:02:00Z" w16du:dateUtc="2025-01-04T14:02:00Z"/>
                <w:rFonts w:ascii="Times New Roman" w:hAnsi="Times New Roman" w:cs="Times New Roman"/>
                <w:sz w:val="24"/>
                <w:rPrChange w:id="39284" w:author="瑋婷 徐" w:date="2025-01-04T22:50:00Z" w16du:dateUtc="2025-01-04T14:50:00Z">
                  <w:rPr>
                    <w:ins w:id="39285" w:author="瑋婷 徐" w:date="2025-01-04T22:02:00Z" w16du:dateUtc="2025-01-04T14:02:00Z"/>
                  </w:rPr>
                </w:rPrChange>
              </w:rPr>
              <w:pPrChange w:id="39286" w:author="瑋婷 徐" w:date="2025-01-04T22:03:00Z" w16du:dateUtc="2025-01-04T14:03:00Z">
                <w:pPr>
                  <w:spacing w:after="0"/>
                </w:pPr>
              </w:pPrChange>
            </w:pPr>
            <w:ins w:id="39287" w:author="瑋婷 徐" w:date="2025-01-04T22:02:00Z" w16du:dateUtc="2025-01-04T14:02:00Z">
              <w:r w:rsidRPr="00D000CE">
                <w:rPr>
                  <w:rFonts w:ascii="Times New Roman" w:hAnsi="Times New Roman" w:cs="Times New Roman"/>
                  <w:sz w:val="24"/>
                  <w:rPrChange w:id="39288" w:author="瑋婷 徐" w:date="2025-01-04T22:50:00Z" w16du:dateUtc="2025-01-04T14:50:00Z">
                    <w:rPr/>
                  </w:rPrChange>
                </w:rPr>
                <w:t>1</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289" w:author="瑋婷 徐" w:date="2025-01-04T22:03:00Z" w16du:dateUtc="2025-01-04T14:0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50D05F8" w14:textId="77777777" w:rsidR="00011F80" w:rsidRPr="00D000CE" w:rsidRDefault="00011F80">
            <w:pPr>
              <w:spacing w:after="0" w:line="360" w:lineRule="auto"/>
              <w:jc w:val="center"/>
              <w:rPr>
                <w:ins w:id="39290" w:author="瑋婷 徐" w:date="2025-01-04T22:02:00Z" w16du:dateUtc="2025-01-04T14:02:00Z"/>
                <w:rFonts w:ascii="Times New Roman" w:hAnsi="Times New Roman" w:cs="Times New Roman"/>
                <w:sz w:val="24"/>
                <w:rPrChange w:id="39291" w:author="瑋婷 徐" w:date="2025-01-04T22:50:00Z" w16du:dateUtc="2025-01-04T14:50:00Z">
                  <w:rPr>
                    <w:ins w:id="39292" w:author="瑋婷 徐" w:date="2025-01-04T22:02:00Z" w16du:dateUtc="2025-01-04T14:02:00Z"/>
                  </w:rPr>
                </w:rPrChange>
              </w:rPr>
              <w:pPrChange w:id="39293" w:author="瑋婷 徐" w:date="2025-01-04T22:03:00Z" w16du:dateUtc="2025-01-04T14:03:00Z">
                <w:pPr>
                  <w:spacing w:after="0"/>
                </w:pPr>
              </w:pPrChange>
            </w:pPr>
            <w:ins w:id="39294" w:author="瑋婷 徐" w:date="2025-01-04T22:02:00Z" w16du:dateUtc="2025-01-04T14:02:00Z">
              <w:r w:rsidRPr="00D000CE">
                <w:rPr>
                  <w:rFonts w:ascii="Times New Roman" w:hAnsi="Times New Roman" w:cs="Times New Roman"/>
                  <w:sz w:val="24"/>
                  <w:rPrChange w:id="39295" w:author="瑋婷 徐" w:date="2025-01-04T22:50:00Z" w16du:dateUtc="2025-01-04T14:50:00Z">
                    <w:rPr/>
                  </w:rPrChange>
                </w:rPr>
                <w:t>10</w:t>
              </w:r>
            </w:ins>
          </w:p>
        </w:tc>
      </w:tr>
      <w:tr w:rsidR="00011F80" w:rsidRPr="00D000CE" w14:paraId="13FC297C" w14:textId="77777777" w:rsidTr="00011F80">
        <w:trPr>
          <w:jc w:val="center"/>
          <w:ins w:id="39296" w:author="瑋婷 徐" w:date="2025-01-04T22:02:00Z"/>
          <w:trPrChange w:id="39297" w:author="瑋婷 徐" w:date="2025-01-04T22:03:00Z" w16du:dateUtc="2025-01-04T14:03: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298"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5D1DC5A" w14:textId="77777777" w:rsidR="00011F80" w:rsidRPr="00D000CE" w:rsidRDefault="00011F80">
            <w:pPr>
              <w:spacing w:after="0" w:line="360" w:lineRule="auto"/>
              <w:jc w:val="center"/>
              <w:rPr>
                <w:ins w:id="39299" w:author="瑋婷 徐" w:date="2025-01-04T22:02:00Z" w16du:dateUtc="2025-01-04T14:02:00Z"/>
                <w:rFonts w:ascii="Times New Roman" w:hAnsi="Times New Roman" w:cs="Times New Roman"/>
                <w:sz w:val="24"/>
                <w:rPrChange w:id="39300" w:author="瑋婷 徐" w:date="2025-01-04T22:50:00Z" w16du:dateUtc="2025-01-04T14:50:00Z">
                  <w:rPr>
                    <w:ins w:id="39301" w:author="瑋婷 徐" w:date="2025-01-04T22:02:00Z" w16du:dateUtc="2025-01-04T14:02:00Z"/>
                  </w:rPr>
                </w:rPrChange>
              </w:rPr>
              <w:pPrChange w:id="39302" w:author="瑋婷 徐" w:date="2025-01-04T22:03:00Z" w16du:dateUtc="2025-01-04T14:03:00Z">
                <w:pPr>
                  <w:spacing w:after="0"/>
                </w:pPr>
              </w:pPrChange>
            </w:pPr>
            <w:ins w:id="39303" w:author="瑋婷 徐" w:date="2025-01-04T22:02:00Z" w16du:dateUtc="2025-01-04T14:02:00Z">
              <w:r w:rsidRPr="00D000CE">
                <w:rPr>
                  <w:rFonts w:ascii="Times New Roman" w:hAnsi="Times New Roman" w:cs="Times New Roman"/>
                  <w:sz w:val="24"/>
                  <w:rPrChange w:id="39304" w:author="瑋婷 徐" w:date="2025-01-04T22:50:00Z" w16du:dateUtc="2025-01-04T14:50:00Z">
                    <w:rPr/>
                  </w:rPrChange>
                </w:rPr>
                <w:t>綠啄木</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305"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3AA2176" w14:textId="77777777" w:rsidR="00011F80" w:rsidRPr="00D000CE" w:rsidRDefault="00011F80">
            <w:pPr>
              <w:spacing w:after="0" w:line="360" w:lineRule="auto"/>
              <w:jc w:val="center"/>
              <w:rPr>
                <w:ins w:id="39306" w:author="瑋婷 徐" w:date="2025-01-04T22:02:00Z" w16du:dateUtc="2025-01-04T14:02:00Z"/>
                <w:rFonts w:ascii="Times New Roman" w:hAnsi="Times New Roman" w:cs="Times New Roman"/>
                <w:sz w:val="24"/>
                <w:rPrChange w:id="39307" w:author="瑋婷 徐" w:date="2025-01-04T22:50:00Z" w16du:dateUtc="2025-01-04T14:50:00Z">
                  <w:rPr>
                    <w:ins w:id="39308" w:author="瑋婷 徐" w:date="2025-01-04T22:02:00Z" w16du:dateUtc="2025-01-04T14:02:00Z"/>
                  </w:rPr>
                </w:rPrChange>
              </w:rPr>
              <w:pPrChange w:id="39309" w:author="瑋婷 徐" w:date="2025-01-04T22:03:00Z" w16du:dateUtc="2025-01-04T14:03:00Z">
                <w:pPr>
                  <w:spacing w:after="0"/>
                </w:pPr>
              </w:pPrChange>
            </w:pPr>
            <w:ins w:id="39310" w:author="瑋婷 徐" w:date="2025-01-04T22:02:00Z" w16du:dateUtc="2025-01-04T14:02:00Z">
              <w:r w:rsidRPr="00D000CE">
                <w:rPr>
                  <w:rFonts w:ascii="Times New Roman" w:hAnsi="Times New Roman" w:cs="Times New Roman"/>
                  <w:sz w:val="24"/>
                  <w:rPrChange w:id="39311" w:author="瑋婷 徐" w:date="2025-01-04T22:50:00Z" w16du:dateUtc="2025-01-04T14:50:00Z">
                    <w:rPr/>
                  </w:rPrChange>
                </w:rPr>
                <w:t>3</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312" w:author="瑋婷 徐" w:date="2025-01-04T22:03:00Z" w16du:dateUtc="2025-01-04T14:0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0D26F14" w14:textId="77777777" w:rsidR="00011F80" w:rsidRPr="00D000CE" w:rsidRDefault="00011F80">
            <w:pPr>
              <w:spacing w:after="0" w:line="360" w:lineRule="auto"/>
              <w:jc w:val="center"/>
              <w:rPr>
                <w:ins w:id="39313" w:author="瑋婷 徐" w:date="2025-01-04T22:02:00Z" w16du:dateUtc="2025-01-04T14:02:00Z"/>
                <w:rFonts w:ascii="Times New Roman" w:hAnsi="Times New Roman" w:cs="Times New Roman"/>
                <w:sz w:val="24"/>
                <w:rPrChange w:id="39314" w:author="瑋婷 徐" w:date="2025-01-04T22:50:00Z" w16du:dateUtc="2025-01-04T14:50:00Z">
                  <w:rPr>
                    <w:ins w:id="39315" w:author="瑋婷 徐" w:date="2025-01-04T22:02:00Z" w16du:dateUtc="2025-01-04T14:02:00Z"/>
                  </w:rPr>
                </w:rPrChange>
              </w:rPr>
              <w:pPrChange w:id="39316" w:author="瑋婷 徐" w:date="2025-01-04T22:03:00Z" w16du:dateUtc="2025-01-04T14:03:00Z">
                <w:pPr>
                  <w:spacing w:after="0"/>
                </w:pPr>
              </w:pPrChange>
            </w:pPr>
            <w:ins w:id="39317" w:author="瑋婷 徐" w:date="2025-01-04T22:02:00Z" w16du:dateUtc="2025-01-04T14:02:00Z">
              <w:r w:rsidRPr="00D000CE">
                <w:rPr>
                  <w:rFonts w:ascii="Times New Roman" w:hAnsi="Times New Roman" w:cs="Times New Roman"/>
                  <w:sz w:val="24"/>
                  <w:rPrChange w:id="39318" w:author="瑋婷 徐" w:date="2025-01-04T22:50:00Z" w16du:dateUtc="2025-01-04T14:50:00Z">
                    <w:rPr/>
                  </w:rPrChange>
                </w:rPr>
                <w:t>20</w:t>
              </w:r>
            </w:ins>
          </w:p>
        </w:tc>
      </w:tr>
      <w:tr w:rsidR="00011F80" w:rsidRPr="00D000CE" w14:paraId="1D7A017B" w14:textId="77777777" w:rsidTr="00011F80">
        <w:trPr>
          <w:jc w:val="center"/>
          <w:ins w:id="39319" w:author="瑋婷 徐" w:date="2025-01-04T22:02:00Z"/>
          <w:trPrChange w:id="39320" w:author="瑋婷 徐" w:date="2025-01-04T22:03:00Z" w16du:dateUtc="2025-01-04T14:03: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321"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BD03E02" w14:textId="77777777" w:rsidR="00011F80" w:rsidRPr="00D000CE" w:rsidRDefault="00011F80">
            <w:pPr>
              <w:spacing w:after="0" w:line="360" w:lineRule="auto"/>
              <w:jc w:val="center"/>
              <w:rPr>
                <w:ins w:id="39322" w:author="瑋婷 徐" w:date="2025-01-04T22:02:00Z" w16du:dateUtc="2025-01-04T14:02:00Z"/>
                <w:rFonts w:ascii="Times New Roman" w:hAnsi="Times New Roman" w:cs="Times New Roman"/>
                <w:sz w:val="24"/>
                <w:rPrChange w:id="39323" w:author="瑋婷 徐" w:date="2025-01-04T22:50:00Z" w16du:dateUtc="2025-01-04T14:50:00Z">
                  <w:rPr>
                    <w:ins w:id="39324" w:author="瑋婷 徐" w:date="2025-01-04T22:02:00Z" w16du:dateUtc="2025-01-04T14:02:00Z"/>
                  </w:rPr>
                </w:rPrChange>
              </w:rPr>
              <w:pPrChange w:id="39325" w:author="瑋婷 徐" w:date="2025-01-04T22:03:00Z" w16du:dateUtc="2025-01-04T14:03:00Z">
                <w:pPr>
                  <w:spacing w:after="0"/>
                </w:pPr>
              </w:pPrChange>
            </w:pPr>
            <w:ins w:id="39326" w:author="瑋婷 徐" w:date="2025-01-04T22:02:00Z" w16du:dateUtc="2025-01-04T14:02:00Z">
              <w:r w:rsidRPr="00D000CE">
                <w:rPr>
                  <w:rFonts w:ascii="Times New Roman" w:hAnsi="Times New Roman" w:cs="Times New Roman"/>
                  <w:sz w:val="24"/>
                  <w:rPrChange w:id="39327" w:author="瑋婷 徐" w:date="2025-01-04T22:50:00Z" w16du:dateUtc="2025-01-04T14:50:00Z">
                    <w:rPr/>
                  </w:rPrChange>
                </w:rPr>
                <w:t>灰喉山椒鳥</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328"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7D5BBD4" w14:textId="77777777" w:rsidR="00011F80" w:rsidRPr="00D000CE" w:rsidRDefault="00011F80">
            <w:pPr>
              <w:spacing w:after="0" w:line="360" w:lineRule="auto"/>
              <w:jc w:val="center"/>
              <w:rPr>
                <w:ins w:id="39329" w:author="瑋婷 徐" w:date="2025-01-04T22:02:00Z" w16du:dateUtc="2025-01-04T14:02:00Z"/>
                <w:rFonts w:ascii="Times New Roman" w:hAnsi="Times New Roman" w:cs="Times New Roman"/>
                <w:sz w:val="24"/>
                <w:rPrChange w:id="39330" w:author="瑋婷 徐" w:date="2025-01-04T22:50:00Z" w16du:dateUtc="2025-01-04T14:50:00Z">
                  <w:rPr>
                    <w:ins w:id="39331" w:author="瑋婷 徐" w:date="2025-01-04T22:02:00Z" w16du:dateUtc="2025-01-04T14:02:00Z"/>
                  </w:rPr>
                </w:rPrChange>
              </w:rPr>
              <w:pPrChange w:id="39332" w:author="瑋婷 徐" w:date="2025-01-04T22:03:00Z" w16du:dateUtc="2025-01-04T14:03:00Z">
                <w:pPr>
                  <w:spacing w:after="0"/>
                </w:pPr>
              </w:pPrChange>
            </w:pPr>
            <w:ins w:id="39333" w:author="瑋婷 徐" w:date="2025-01-04T22:02:00Z" w16du:dateUtc="2025-01-04T14:02:00Z">
              <w:r w:rsidRPr="00D000CE">
                <w:rPr>
                  <w:rFonts w:ascii="Times New Roman" w:hAnsi="Times New Roman" w:cs="Times New Roman"/>
                  <w:sz w:val="24"/>
                  <w:rPrChange w:id="39334" w:author="瑋婷 徐" w:date="2025-01-04T22:50:00Z" w16du:dateUtc="2025-01-04T14:50:00Z">
                    <w:rPr/>
                  </w:rPrChange>
                </w:rPr>
                <w:t>21</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335" w:author="瑋婷 徐" w:date="2025-01-04T22:03:00Z" w16du:dateUtc="2025-01-04T14:0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D937846" w14:textId="77777777" w:rsidR="00011F80" w:rsidRPr="00D000CE" w:rsidRDefault="00011F80">
            <w:pPr>
              <w:spacing w:after="0" w:line="360" w:lineRule="auto"/>
              <w:jc w:val="center"/>
              <w:rPr>
                <w:ins w:id="39336" w:author="瑋婷 徐" w:date="2025-01-04T22:02:00Z" w16du:dateUtc="2025-01-04T14:02:00Z"/>
                <w:rFonts w:ascii="Times New Roman" w:hAnsi="Times New Roman" w:cs="Times New Roman"/>
                <w:sz w:val="24"/>
                <w:rPrChange w:id="39337" w:author="瑋婷 徐" w:date="2025-01-04T22:50:00Z" w16du:dateUtc="2025-01-04T14:50:00Z">
                  <w:rPr>
                    <w:ins w:id="39338" w:author="瑋婷 徐" w:date="2025-01-04T22:02:00Z" w16du:dateUtc="2025-01-04T14:02:00Z"/>
                  </w:rPr>
                </w:rPrChange>
              </w:rPr>
              <w:pPrChange w:id="39339" w:author="瑋婷 徐" w:date="2025-01-04T22:03:00Z" w16du:dateUtc="2025-01-04T14:03:00Z">
                <w:pPr>
                  <w:spacing w:after="0"/>
                </w:pPr>
              </w:pPrChange>
            </w:pPr>
            <w:ins w:id="39340" w:author="瑋婷 徐" w:date="2025-01-04T22:02:00Z" w16du:dateUtc="2025-01-04T14:02:00Z">
              <w:r w:rsidRPr="00D000CE">
                <w:rPr>
                  <w:rFonts w:ascii="Times New Roman" w:hAnsi="Times New Roman" w:cs="Times New Roman"/>
                  <w:sz w:val="24"/>
                  <w:rPrChange w:id="39341" w:author="瑋婷 徐" w:date="2025-01-04T22:50:00Z" w16du:dateUtc="2025-01-04T14:50:00Z">
                    <w:rPr/>
                  </w:rPrChange>
                </w:rPr>
                <w:t>50</w:t>
              </w:r>
            </w:ins>
          </w:p>
        </w:tc>
      </w:tr>
      <w:tr w:rsidR="00011F80" w:rsidRPr="00D000CE" w14:paraId="561401BC" w14:textId="77777777" w:rsidTr="00011F80">
        <w:trPr>
          <w:jc w:val="center"/>
          <w:ins w:id="39342" w:author="瑋婷 徐" w:date="2025-01-04T22:02:00Z"/>
          <w:trPrChange w:id="39343" w:author="瑋婷 徐" w:date="2025-01-04T22:03:00Z" w16du:dateUtc="2025-01-04T14:03: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344"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C977C76" w14:textId="77777777" w:rsidR="00011F80" w:rsidRPr="00D000CE" w:rsidRDefault="00011F80">
            <w:pPr>
              <w:spacing w:after="0" w:line="360" w:lineRule="auto"/>
              <w:jc w:val="center"/>
              <w:rPr>
                <w:ins w:id="39345" w:author="瑋婷 徐" w:date="2025-01-04T22:02:00Z" w16du:dateUtc="2025-01-04T14:02:00Z"/>
                <w:rFonts w:ascii="Times New Roman" w:hAnsi="Times New Roman" w:cs="Times New Roman"/>
                <w:sz w:val="24"/>
                <w:rPrChange w:id="39346" w:author="瑋婷 徐" w:date="2025-01-04T22:50:00Z" w16du:dateUtc="2025-01-04T14:50:00Z">
                  <w:rPr>
                    <w:ins w:id="39347" w:author="瑋婷 徐" w:date="2025-01-04T22:02:00Z" w16du:dateUtc="2025-01-04T14:02:00Z"/>
                  </w:rPr>
                </w:rPrChange>
              </w:rPr>
              <w:pPrChange w:id="39348" w:author="瑋婷 徐" w:date="2025-01-04T22:03:00Z" w16du:dateUtc="2025-01-04T14:03:00Z">
                <w:pPr>
                  <w:spacing w:after="0"/>
                </w:pPr>
              </w:pPrChange>
            </w:pPr>
            <w:ins w:id="39349" w:author="瑋婷 徐" w:date="2025-01-04T22:02:00Z" w16du:dateUtc="2025-01-04T14:02:00Z">
              <w:r w:rsidRPr="00D000CE">
                <w:rPr>
                  <w:rFonts w:ascii="Times New Roman" w:hAnsi="Times New Roman" w:cs="Times New Roman"/>
                  <w:sz w:val="24"/>
                  <w:rPrChange w:id="39350" w:author="瑋婷 徐" w:date="2025-01-04T22:50:00Z" w16du:dateUtc="2025-01-04T14:50:00Z">
                    <w:rPr/>
                  </w:rPrChange>
                </w:rPr>
                <w:t>松鴉</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351"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49037D8" w14:textId="77777777" w:rsidR="00011F80" w:rsidRPr="00D000CE" w:rsidRDefault="00011F80">
            <w:pPr>
              <w:spacing w:after="0" w:line="360" w:lineRule="auto"/>
              <w:jc w:val="center"/>
              <w:rPr>
                <w:ins w:id="39352" w:author="瑋婷 徐" w:date="2025-01-04T22:02:00Z" w16du:dateUtc="2025-01-04T14:02:00Z"/>
                <w:rFonts w:ascii="Times New Roman" w:hAnsi="Times New Roman" w:cs="Times New Roman"/>
                <w:sz w:val="24"/>
                <w:rPrChange w:id="39353" w:author="瑋婷 徐" w:date="2025-01-04T22:50:00Z" w16du:dateUtc="2025-01-04T14:50:00Z">
                  <w:rPr>
                    <w:ins w:id="39354" w:author="瑋婷 徐" w:date="2025-01-04T22:02:00Z" w16du:dateUtc="2025-01-04T14:02:00Z"/>
                  </w:rPr>
                </w:rPrChange>
              </w:rPr>
              <w:pPrChange w:id="39355" w:author="瑋婷 徐" w:date="2025-01-04T22:03:00Z" w16du:dateUtc="2025-01-04T14:03:00Z">
                <w:pPr>
                  <w:spacing w:after="0"/>
                </w:pPr>
              </w:pPrChange>
            </w:pPr>
            <w:ins w:id="39356" w:author="瑋婷 徐" w:date="2025-01-04T22:02:00Z" w16du:dateUtc="2025-01-04T14:02:00Z">
              <w:r w:rsidRPr="00D000CE">
                <w:rPr>
                  <w:rFonts w:ascii="Times New Roman" w:hAnsi="Times New Roman" w:cs="Times New Roman"/>
                  <w:sz w:val="24"/>
                  <w:rPrChange w:id="39357" w:author="瑋婷 徐" w:date="2025-01-04T22:50:00Z" w16du:dateUtc="2025-01-04T14:50:00Z">
                    <w:rPr/>
                  </w:rPrChange>
                </w:rPr>
                <w:t>3</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358" w:author="瑋婷 徐" w:date="2025-01-04T22:03:00Z" w16du:dateUtc="2025-01-04T14:0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BBB28AA" w14:textId="77777777" w:rsidR="00011F80" w:rsidRPr="00D000CE" w:rsidRDefault="00011F80">
            <w:pPr>
              <w:spacing w:after="0" w:line="360" w:lineRule="auto"/>
              <w:jc w:val="center"/>
              <w:rPr>
                <w:ins w:id="39359" w:author="瑋婷 徐" w:date="2025-01-04T22:02:00Z" w16du:dateUtc="2025-01-04T14:02:00Z"/>
                <w:rFonts w:ascii="Times New Roman" w:hAnsi="Times New Roman" w:cs="Times New Roman"/>
                <w:sz w:val="24"/>
                <w:rPrChange w:id="39360" w:author="瑋婷 徐" w:date="2025-01-04T22:50:00Z" w16du:dateUtc="2025-01-04T14:50:00Z">
                  <w:rPr>
                    <w:ins w:id="39361" w:author="瑋婷 徐" w:date="2025-01-04T22:02:00Z" w16du:dateUtc="2025-01-04T14:02:00Z"/>
                  </w:rPr>
                </w:rPrChange>
              </w:rPr>
              <w:pPrChange w:id="39362" w:author="瑋婷 徐" w:date="2025-01-04T22:03:00Z" w16du:dateUtc="2025-01-04T14:03:00Z">
                <w:pPr>
                  <w:spacing w:after="0"/>
                </w:pPr>
              </w:pPrChange>
            </w:pPr>
            <w:ins w:id="39363" w:author="瑋婷 徐" w:date="2025-01-04T22:02:00Z" w16du:dateUtc="2025-01-04T14:02:00Z">
              <w:r w:rsidRPr="00D000CE">
                <w:rPr>
                  <w:rFonts w:ascii="Times New Roman" w:hAnsi="Times New Roman" w:cs="Times New Roman"/>
                  <w:sz w:val="24"/>
                  <w:rPrChange w:id="39364" w:author="瑋婷 徐" w:date="2025-01-04T22:50:00Z" w16du:dateUtc="2025-01-04T14:50:00Z">
                    <w:rPr/>
                  </w:rPrChange>
                </w:rPr>
                <w:t>20</w:t>
              </w:r>
            </w:ins>
          </w:p>
        </w:tc>
      </w:tr>
      <w:tr w:rsidR="00011F80" w:rsidRPr="00D000CE" w14:paraId="70EED8CE" w14:textId="77777777" w:rsidTr="00011F80">
        <w:trPr>
          <w:jc w:val="center"/>
          <w:ins w:id="39365" w:author="瑋婷 徐" w:date="2025-01-04T22:02:00Z"/>
          <w:trPrChange w:id="39366" w:author="瑋婷 徐" w:date="2025-01-04T22:03:00Z" w16du:dateUtc="2025-01-04T14:03: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367"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8936C6D" w14:textId="77777777" w:rsidR="00011F80" w:rsidRPr="00D000CE" w:rsidRDefault="00011F80">
            <w:pPr>
              <w:spacing w:after="0" w:line="360" w:lineRule="auto"/>
              <w:jc w:val="center"/>
              <w:rPr>
                <w:ins w:id="39368" w:author="瑋婷 徐" w:date="2025-01-04T22:02:00Z" w16du:dateUtc="2025-01-04T14:02:00Z"/>
                <w:rFonts w:ascii="Times New Roman" w:hAnsi="Times New Roman" w:cs="Times New Roman"/>
                <w:sz w:val="24"/>
                <w:rPrChange w:id="39369" w:author="瑋婷 徐" w:date="2025-01-04T22:50:00Z" w16du:dateUtc="2025-01-04T14:50:00Z">
                  <w:rPr>
                    <w:ins w:id="39370" w:author="瑋婷 徐" w:date="2025-01-04T22:02:00Z" w16du:dateUtc="2025-01-04T14:02:00Z"/>
                  </w:rPr>
                </w:rPrChange>
              </w:rPr>
              <w:pPrChange w:id="39371" w:author="瑋婷 徐" w:date="2025-01-04T22:03:00Z" w16du:dateUtc="2025-01-04T14:03:00Z">
                <w:pPr>
                  <w:spacing w:after="0"/>
                </w:pPr>
              </w:pPrChange>
            </w:pPr>
            <w:ins w:id="39372" w:author="瑋婷 徐" w:date="2025-01-04T22:02:00Z" w16du:dateUtc="2025-01-04T14:02:00Z">
              <w:r w:rsidRPr="00D000CE">
                <w:rPr>
                  <w:rFonts w:ascii="Times New Roman" w:hAnsi="Times New Roman" w:cs="Times New Roman"/>
                  <w:sz w:val="24"/>
                  <w:rPrChange w:id="39373" w:author="瑋婷 徐" w:date="2025-01-04T22:50:00Z" w16du:dateUtc="2025-01-04T14:50:00Z">
                    <w:rPr/>
                  </w:rPrChange>
                </w:rPr>
                <w:t>樹鵲</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374"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9515C6E" w14:textId="77777777" w:rsidR="00011F80" w:rsidRPr="00D000CE" w:rsidRDefault="00011F80">
            <w:pPr>
              <w:spacing w:after="0" w:line="360" w:lineRule="auto"/>
              <w:jc w:val="center"/>
              <w:rPr>
                <w:ins w:id="39375" w:author="瑋婷 徐" w:date="2025-01-04T22:02:00Z" w16du:dateUtc="2025-01-04T14:02:00Z"/>
                <w:rFonts w:ascii="Times New Roman" w:hAnsi="Times New Roman" w:cs="Times New Roman"/>
                <w:sz w:val="24"/>
                <w:rPrChange w:id="39376" w:author="瑋婷 徐" w:date="2025-01-04T22:50:00Z" w16du:dateUtc="2025-01-04T14:50:00Z">
                  <w:rPr>
                    <w:ins w:id="39377" w:author="瑋婷 徐" w:date="2025-01-04T22:02:00Z" w16du:dateUtc="2025-01-04T14:02:00Z"/>
                  </w:rPr>
                </w:rPrChange>
              </w:rPr>
              <w:pPrChange w:id="39378" w:author="瑋婷 徐" w:date="2025-01-04T22:03:00Z" w16du:dateUtc="2025-01-04T14:03:00Z">
                <w:pPr>
                  <w:spacing w:after="0"/>
                </w:pPr>
              </w:pPrChange>
            </w:pPr>
            <w:ins w:id="39379" w:author="瑋婷 徐" w:date="2025-01-04T22:02:00Z" w16du:dateUtc="2025-01-04T14:02:00Z">
              <w:r w:rsidRPr="00D000CE">
                <w:rPr>
                  <w:rFonts w:ascii="Times New Roman" w:hAnsi="Times New Roman" w:cs="Times New Roman"/>
                  <w:sz w:val="24"/>
                  <w:rPrChange w:id="39380" w:author="瑋婷 徐" w:date="2025-01-04T22:50:00Z" w16du:dateUtc="2025-01-04T14:50:00Z">
                    <w:rPr/>
                  </w:rPrChange>
                </w:rPr>
                <w:t>6</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381" w:author="瑋婷 徐" w:date="2025-01-04T22:03:00Z" w16du:dateUtc="2025-01-04T14:0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153A507" w14:textId="77777777" w:rsidR="00011F80" w:rsidRPr="00D000CE" w:rsidRDefault="00011F80">
            <w:pPr>
              <w:spacing w:after="0" w:line="360" w:lineRule="auto"/>
              <w:jc w:val="center"/>
              <w:rPr>
                <w:ins w:id="39382" w:author="瑋婷 徐" w:date="2025-01-04T22:02:00Z" w16du:dateUtc="2025-01-04T14:02:00Z"/>
                <w:rFonts w:ascii="Times New Roman" w:hAnsi="Times New Roman" w:cs="Times New Roman"/>
                <w:sz w:val="24"/>
                <w:rPrChange w:id="39383" w:author="瑋婷 徐" w:date="2025-01-04T22:50:00Z" w16du:dateUtc="2025-01-04T14:50:00Z">
                  <w:rPr>
                    <w:ins w:id="39384" w:author="瑋婷 徐" w:date="2025-01-04T22:02:00Z" w16du:dateUtc="2025-01-04T14:02:00Z"/>
                  </w:rPr>
                </w:rPrChange>
              </w:rPr>
              <w:pPrChange w:id="39385" w:author="瑋婷 徐" w:date="2025-01-04T22:03:00Z" w16du:dateUtc="2025-01-04T14:03:00Z">
                <w:pPr>
                  <w:spacing w:after="0"/>
                </w:pPr>
              </w:pPrChange>
            </w:pPr>
            <w:ins w:id="39386" w:author="瑋婷 徐" w:date="2025-01-04T22:02:00Z" w16du:dateUtc="2025-01-04T14:02:00Z">
              <w:r w:rsidRPr="00D000CE">
                <w:rPr>
                  <w:rFonts w:ascii="Times New Roman" w:hAnsi="Times New Roman" w:cs="Times New Roman"/>
                  <w:sz w:val="24"/>
                  <w:rPrChange w:id="39387" w:author="瑋婷 徐" w:date="2025-01-04T22:50:00Z" w16du:dateUtc="2025-01-04T14:50:00Z">
                    <w:rPr/>
                  </w:rPrChange>
                </w:rPr>
                <w:t>20</w:t>
              </w:r>
            </w:ins>
          </w:p>
        </w:tc>
      </w:tr>
      <w:tr w:rsidR="00011F80" w:rsidRPr="00D000CE" w14:paraId="693DAAFD" w14:textId="77777777" w:rsidTr="00011F80">
        <w:trPr>
          <w:jc w:val="center"/>
          <w:ins w:id="39388" w:author="瑋婷 徐" w:date="2025-01-04T22:02:00Z"/>
          <w:trPrChange w:id="39389" w:author="瑋婷 徐" w:date="2025-01-04T22:03:00Z" w16du:dateUtc="2025-01-04T14:03: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390"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60039D2" w14:textId="77777777" w:rsidR="00011F80" w:rsidRPr="00D000CE" w:rsidRDefault="00011F80">
            <w:pPr>
              <w:spacing w:after="0" w:line="360" w:lineRule="auto"/>
              <w:jc w:val="center"/>
              <w:rPr>
                <w:ins w:id="39391" w:author="瑋婷 徐" w:date="2025-01-04T22:02:00Z" w16du:dateUtc="2025-01-04T14:02:00Z"/>
                <w:rFonts w:ascii="Times New Roman" w:hAnsi="Times New Roman" w:cs="Times New Roman"/>
                <w:sz w:val="24"/>
                <w:rPrChange w:id="39392" w:author="瑋婷 徐" w:date="2025-01-04T22:50:00Z" w16du:dateUtc="2025-01-04T14:50:00Z">
                  <w:rPr>
                    <w:ins w:id="39393" w:author="瑋婷 徐" w:date="2025-01-04T22:02:00Z" w16du:dateUtc="2025-01-04T14:02:00Z"/>
                  </w:rPr>
                </w:rPrChange>
              </w:rPr>
              <w:pPrChange w:id="39394" w:author="瑋婷 徐" w:date="2025-01-04T22:03:00Z" w16du:dateUtc="2025-01-04T14:03:00Z">
                <w:pPr>
                  <w:spacing w:after="0"/>
                </w:pPr>
              </w:pPrChange>
            </w:pPr>
            <w:ins w:id="39395" w:author="瑋婷 徐" w:date="2025-01-04T22:02:00Z" w16du:dateUtc="2025-01-04T14:02:00Z">
              <w:r w:rsidRPr="00D000CE">
                <w:rPr>
                  <w:rFonts w:ascii="Times New Roman" w:hAnsi="Times New Roman" w:cs="Times New Roman"/>
                  <w:sz w:val="24"/>
                  <w:rPrChange w:id="39396" w:author="瑋婷 徐" w:date="2025-01-04T22:50:00Z" w16du:dateUtc="2025-01-04T14:50:00Z">
                    <w:rPr/>
                  </w:rPrChange>
                </w:rPr>
                <w:t>星鴉</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397"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570F99C" w14:textId="77777777" w:rsidR="00011F80" w:rsidRPr="00D000CE" w:rsidRDefault="00011F80">
            <w:pPr>
              <w:spacing w:after="0" w:line="360" w:lineRule="auto"/>
              <w:jc w:val="center"/>
              <w:rPr>
                <w:ins w:id="39398" w:author="瑋婷 徐" w:date="2025-01-04T22:02:00Z" w16du:dateUtc="2025-01-04T14:02:00Z"/>
                <w:rFonts w:ascii="Times New Roman" w:hAnsi="Times New Roman" w:cs="Times New Roman"/>
                <w:sz w:val="24"/>
                <w:rPrChange w:id="39399" w:author="瑋婷 徐" w:date="2025-01-04T22:50:00Z" w16du:dateUtc="2025-01-04T14:50:00Z">
                  <w:rPr>
                    <w:ins w:id="39400" w:author="瑋婷 徐" w:date="2025-01-04T22:02:00Z" w16du:dateUtc="2025-01-04T14:02:00Z"/>
                  </w:rPr>
                </w:rPrChange>
              </w:rPr>
              <w:pPrChange w:id="39401" w:author="瑋婷 徐" w:date="2025-01-04T22:03:00Z" w16du:dateUtc="2025-01-04T14:03:00Z">
                <w:pPr>
                  <w:spacing w:after="0"/>
                </w:pPr>
              </w:pPrChange>
            </w:pPr>
            <w:ins w:id="39402" w:author="瑋婷 徐" w:date="2025-01-04T22:02:00Z" w16du:dateUtc="2025-01-04T14:02:00Z">
              <w:r w:rsidRPr="00D000CE">
                <w:rPr>
                  <w:rFonts w:ascii="Times New Roman" w:hAnsi="Times New Roman" w:cs="Times New Roman"/>
                  <w:sz w:val="24"/>
                  <w:rPrChange w:id="39403" w:author="瑋婷 徐" w:date="2025-01-04T22:50:00Z" w16du:dateUtc="2025-01-04T14:50:00Z">
                    <w:rPr/>
                  </w:rPrChange>
                </w:rPr>
                <w:t>19</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04" w:author="瑋婷 徐" w:date="2025-01-04T22:03:00Z" w16du:dateUtc="2025-01-04T14:0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A249A3A" w14:textId="77777777" w:rsidR="00011F80" w:rsidRPr="00D000CE" w:rsidRDefault="00011F80">
            <w:pPr>
              <w:spacing w:after="0" w:line="360" w:lineRule="auto"/>
              <w:jc w:val="center"/>
              <w:rPr>
                <w:ins w:id="39405" w:author="瑋婷 徐" w:date="2025-01-04T22:02:00Z" w16du:dateUtc="2025-01-04T14:02:00Z"/>
                <w:rFonts w:ascii="Times New Roman" w:hAnsi="Times New Roman" w:cs="Times New Roman"/>
                <w:sz w:val="24"/>
                <w:rPrChange w:id="39406" w:author="瑋婷 徐" w:date="2025-01-04T22:50:00Z" w16du:dateUtc="2025-01-04T14:50:00Z">
                  <w:rPr>
                    <w:ins w:id="39407" w:author="瑋婷 徐" w:date="2025-01-04T22:02:00Z" w16du:dateUtc="2025-01-04T14:02:00Z"/>
                  </w:rPr>
                </w:rPrChange>
              </w:rPr>
              <w:pPrChange w:id="39408" w:author="瑋婷 徐" w:date="2025-01-04T22:03:00Z" w16du:dateUtc="2025-01-04T14:03:00Z">
                <w:pPr>
                  <w:spacing w:after="0"/>
                </w:pPr>
              </w:pPrChange>
            </w:pPr>
            <w:ins w:id="39409" w:author="瑋婷 徐" w:date="2025-01-04T22:02:00Z" w16du:dateUtc="2025-01-04T14:02:00Z">
              <w:r w:rsidRPr="00D000CE">
                <w:rPr>
                  <w:rFonts w:ascii="Times New Roman" w:hAnsi="Times New Roman" w:cs="Times New Roman"/>
                  <w:sz w:val="24"/>
                  <w:rPrChange w:id="39410" w:author="瑋婷 徐" w:date="2025-01-04T22:50:00Z" w16du:dateUtc="2025-01-04T14:50:00Z">
                    <w:rPr/>
                  </w:rPrChange>
                </w:rPr>
                <w:t>60</w:t>
              </w:r>
            </w:ins>
          </w:p>
        </w:tc>
      </w:tr>
      <w:tr w:rsidR="00011F80" w:rsidRPr="00D000CE" w14:paraId="3F9D5036" w14:textId="77777777" w:rsidTr="00011F80">
        <w:trPr>
          <w:jc w:val="center"/>
          <w:ins w:id="39411" w:author="瑋婷 徐" w:date="2025-01-04T22:02:00Z"/>
          <w:trPrChange w:id="39412" w:author="瑋婷 徐" w:date="2025-01-04T22:03:00Z" w16du:dateUtc="2025-01-04T14:03: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13"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DD598ED" w14:textId="77777777" w:rsidR="00011F80" w:rsidRPr="00D000CE" w:rsidRDefault="00011F80">
            <w:pPr>
              <w:spacing w:after="0" w:line="360" w:lineRule="auto"/>
              <w:jc w:val="center"/>
              <w:rPr>
                <w:ins w:id="39414" w:author="瑋婷 徐" w:date="2025-01-04T22:02:00Z" w16du:dateUtc="2025-01-04T14:02:00Z"/>
                <w:rFonts w:ascii="Times New Roman" w:hAnsi="Times New Roman" w:cs="Times New Roman"/>
                <w:sz w:val="24"/>
                <w:rPrChange w:id="39415" w:author="瑋婷 徐" w:date="2025-01-04T22:50:00Z" w16du:dateUtc="2025-01-04T14:50:00Z">
                  <w:rPr>
                    <w:ins w:id="39416" w:author="瑋婷 徐" w:date="2025-01-04T22:02:00Z" w16du:dateUtc="2025-01-04T14:02:00Z"/>
                  </w:rPr>
                </w:rPrChange>
              </w:rPr>
              <w:pPrChange w:id="39417" w:author="瑋婷 徐" w:date="2025-01-04T22:03:00Z" w16du:dateUtc="2025-01-04T14:03:00Z">
                <w:pPr>
                  <w:spacing w:after="0"/>
                </w:pPr>
              </w:pPrChange>
            </w:pPr>
            <w:ins w:id="39418" w:author="瑋婷 徐" w:date="2025-01-04T22:02:00Z" w16du:dateUtc="2025-01-04T14:02:00Z">
              <w:r w:rsidRPr="00D000CE">
                <w:rPr>
                  <w:rFonts w:ascii="Times New Roman" w:hAnsi="Times New Roman" w:cs="Times New Roman"/>
                  <w:sz w:val="24"/>
                  <w:rPrChange w:id="39419" w:author="瑋婷 徐" w:date="2025-01-04T22:50:00Z" w16du:dateUtc="2025-01-04T14:50:00Z">
                    <w:rPr/>
                  </w:rPrChange>
                </w:rPr>
                <w:t>巨嘴鴉</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20"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56CCC00" w14:textId="77777777" w:rsidR="00011F80" w:rsidRPr="00D000CE" w:rsidRDefault="00011F80">
            <w:pPr>
              <w:spacing w:after="0" w:line="360" w:lineRule="auto"/>
              <w:jc w:val="center"/>
              <w:rPr>
                <w:ins w:id="39421" w:author="瑋婷 徐" w:date="2025-01-04T22:02:00Z" w16du:dateUtc="2025-01-04T14:02:00Z"/>
                <w:rFonts w:ascii="Times New Roman" w:hAnsi="Times New Roman" w:cs="Times New Roman"/>
                <w:sz w:val="24"/>
                <w:rPrChange w:id="39422" w:author="瑋婷 徐" w:date="2025-01-04T22:50:00Z" w16du:dateUtc="2025-01-04T14:50:00Z">
                  <w:rPr>
                    <w:ins w:id="39423" w:author="瑋婷 徐" w:date="2025-01-04T22:02:00Z" w16du:dateUtc="2025-01-04T14:02:00Z"/>
                  </w:rPr>
                </w:rPrChange>
              </w:rPr>
              <w:pPrChange w:id="39424" w:author="瑋婷 徐" w:date="2025-01-04T22:03:00Z" w16du:dateUtc="2025-01-04T14:03:00Z">
                <w:pPr>
                  <w:spacing w:after="0"/>
                </w:pPr>
              </w:pPrChange>
            </w:pPr>
            <w:ins w:id="39425" w:author="瑋婷 徐" w:date="2025-01-04T22:02:00Z" w16du:dateUtc="2025-01-04T14:02:00Z">
              <w:r w:rsidRPr="00D000CE">
                <w:rPr>
                  <w:rFonts w:ascii="Times New Roman" w:hAnsi="Times New Roman" w:cs="Times New Roman"/>
                  <w:sz w:val="24"/>
                  <w:rPrChange w:id="39426" w:author="瑋婷 徐" w:date="2025-01-04T22:50:00Z" w16du:dateUtc="2025-01-04T14:50:00Z">
                    <w:rPr/>
                  </w:rPrChange>
                </w:rPr>
                <w:t>10</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27" w:author="瑋婷 徐" w:date="2025-01-04T22:03:00Z" w16du:dateUtc="2025-01-04T14:0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9DAF2B1" w14:textId="77777777" w:rsidR="00011F80" w:rsidRPr="00D000CE" w:rsidRDefault="00011F80">
            <w:pPr>
              <w:spacing w:after="0" w:line="360" w:lineRule="auto"/>
              <w:jc w:val="center"/>
              <w:rPr>
                <w:ins w:id="39428" w:author="瑋婷 徐" w:date="2025-01-04T22:02:00Z" w16du:dateUtc="2025-01-04T14:02:00Z"/>
                <w:rFonts w:ascii="Times New Roman" w:hAnsi="Times New Roman" w:cs="Times New Roman"/>
                <w:sz w:val="24"/>
                <w:rPrChange w:id="39429" w:author="瑋婷 徐" w:date="2025-01-04T22:50:00Z" w16du:dateUtc="2025-01-04T14:50:00Z">
                  <w:rPr>
                    <w:ins w:id="39430" w:author="瑋婷 徐" w:date="2025-01-04T22:02:00Z" w16du:dateUtc="2025-01-04T14:02:00Z"/>
                  </w:rPr>
                </w:rPrChange>
              </w:rPr>
              <w:pPrChange w:id="39431" w:author="瑋婷 徐" w:date="2025-01-04T22:03:00Z" w16du:dateUtc="2025-01-04T14:03:00Z">
                <w:pPr>
                  <w:spacing w:after="0"/>
                </w:pPr>
              </w:pPrChange>
            </w:pPr>
            <w:ins w:id="39432" w:author="瑋婷 徐" w:date="2025-01-04T22:02:00Z" w16du:dateUtc="2025-01-04T14:02:00Z">
              <w:r w:rsidRPr="00D000CE">
                <w:rPr>
                  <w:rFonts w:ascii="Times New Roman" w:hAnsi="Times New Roman" w:cs="Times New Roman"/>
                  <w:sz w:val="24"/>
                  <w:rPrChange w:id="39433" w:author="瑋婷 徐" w:date="2025-01-04T22:50:00Z" w16du:dateUtc="2025-01-04T14:50:00Z">
                    <w:rPr/>
                  </w:rPrChange>
                </w:rPr>
                <w:t>50</w:t>
              </w:r>
            </w:ins>
          </w:p>
        </w:tc>
      </w:tr>
      <w:tr w:rsidR="00011F80" w:rsidRPr="00D000CE" w14:paraId="54B15245" w14:textId="77777777" w:rsidTr="00011F80">
        <w:trPr>
          <w:jc w:val="center"/>
          <w:ins w:id="39434" w:author="瑋婷 徐" w:date="2025-01-04T22:02:00Z"/>
          <w:trPrChange w:id="39435" w:author="瑋婷 徐" w:date="2025-01-04T22:03:00Z" w16du:dateUtc="2025-01-04T14:03: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36"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11AEE47" w14:textId="77777777" w:rsidR="00011F80" w:rsidRPr="00D000CE" w:rsidRDefault="00011F80">
            <w:pPr>
              <w:spacing w:after="0" w:line="360" w:lineRule="auto"/>
              <w:jc w:val="center"/>
              <w:rPr>
                <w:ins w:id="39437" w:author="瑋婷 徐" w:date="2025-01-04T22:02:00Z" w16du:dateUtc="2025-01-04T14:02:00Z"/>
                <w:rFonts w:ascii="Times New Roman" w:hAnsi="Times New Roman" w:cs="Times New Roman"/>
                <w:sz w:val="24"/>
                <w:rPrChange w:id="39438" w:author="瑋婷 徐" w:date="2025-01-04T22:50:00Z" w16du:dateUtc="2025-01-04T14:50:00Z">
                  <w:rPr>
                    <w:ins w:id="39439" w:author="瑋婷 徐" w:date="2025-01-04T22:02:00Z" w16du:dateUtc="2025-01-04T14:02:00Z"/>
                  </w:rPr>
                </w:rPrChange>
              </w:rPr>
              <w:pPrChange w:id="39440" w:author="瑋婷 徐" w:date="2025-01-04T22:03:00Z" w16du:dateUtc="2025-01-04T14:03:00Z">
                <w:pPr>
                  <w:spacing w:after="0"/>
                </w:pPr>
              </w:pPrChange>
            </w:pPr>
            <w:ins w:id="39441" w:author="瑋婷 徐" w:date="2025-01-04T22:02:00Z" w16du:dateUtc="2025-01-04T14:02:00Z">
              <w:r w:rsidRPr="00D000CE">
                <w:rPr>
                  <w:rFonts w:ascii="Times New Roman" w:hAnsi="Times New Roman" w:cs="Times New Roman"/>
                  <w:sz w:val="24"/>
                  <w:rPrChange w:id="39442" w:author="瑋婷 徐" w:date="2025-01-04T22:50:00Z" w16du:dateUtc="2025-01-04T14:50:00Z">
                    <w:rPr/>
                  </w:rPrChange>
                </w:rPr>
                <w:t>煤山雀</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43"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7F676FB" w14:textId="77777777" w:rsidR="00011F80" w:rsidRPr="00D000CE" w:rsidRDefault="00011F80">
            <w:pPr>
              <w:spacing w:after="0" w:line="360" w:lineRule="auto"/>
              <w:jc w:val="center"/>
              <w:rPr>
                <w:ins w:id="39444" w:author="瑋婷 徐" w:date="2025-01-04T22:02:00Z" w16du:dateUtc="2025-01-04T14:02:00Z"/>
                <w:rFonts w:ascii="Times New Roman" w:hAnsi="Times New Roman" w:cs="Times New Roman"/>
                <w:sz w:val="24"/>
                <w:rPrChange w:id="39445" w:author="瑋婷 徐" w:date="2025-01-04T22:50:00Z" w16du:dateUtc="2025-01-04T14:50:00Z">
                  <w:rPr>
                    <w:ins w:id="39446" w:author="瑋婷 徐" w:date="2025-01-04T22:02:00Z" w16du:dateUtc="2025-01-04T14:02:00Z"/>
                  </w:rPr>
                </w:rPrChange>
              </w:rPr>
              <w:pPrChange w:id="39447" w:author="瑋婷 徐" w:date="2025-01-04T22:03:00Z" w16du:dateUtc="2025-01-04T14:03:00Z">
                <w:pPr>
                  <w:spacing w:after="0"/>
                </w:pPr>
              </w:pPrChange>
            </w:pPr>
            <w:ins w:id="39448" w:author="瑋婷 徐" w:date="2025-01-04T22:02:00Z" w16du:dateUtc="2025-01-04T14:02:00Z">
              <w:r w:rsidRPr="00D000CE">
                <w:rPr>
                  <w:rFonts w:ascii="Times New Roman" w:hAnsi="Times New Roman" w:cs="Times New Roman"/>
                  <w:sz w:val="24"/>
                  <w:rPrChange w:id="39449" w:author="瑋婷 徐" w:date="2025-01-04T22:50:00Z" w16du:dateUtc="2025-01-04T14:50:00Z">
                    <w:rPr/>
                  </w:rPrChange>
                </w:rPr>
                <w:t>27</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50" w:author="瑋婷 徐" w:date="2025-01-04T22:03:00Z" w16du:dateUtc="2025-01-04T14:0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53F33C1" w14:textId="77777777" w:rsidR="00011F80" w:rsidRPr="00D000CE" w:rsidRDefault="00011F80">
            <w:pPr>
              <w:spacing w:after="0" w:line="360" w:lineRule="auto"/>
              <w:jc w:val="center"/>
              <w:rPr>
                <w:ins w:id="39451" w:author="瑋婷 徐" w:date="2025-01-04T22:02:00Z" w16du:dateUtc="2025-01-04T14:02:00Z"/>
                <w:rFonts w:ascii="Times New Roman" w:hAnsi="Times New Roman" w:cs="Times New Roman"/>
                <w:sz w:val="24"/>
                <w:rPrChange w:id="39452" w:author="瑋婷 徐" w:date="2025-01-04T22:50:00Z" w16du:dateUtc="2025-01-04T14:50:00Z">
                  <w:rPr>
                    <w:ins w:id="39453" w:author="瑋婷 徐" w:date="2025-01-04T22:02:00Z" w16du:dateUtc="2025-01-04T14:02:00Z"/>
                  </w:rPr>
                </w:rPrChange>
              </w:rPr>
              <w:pPrChange w:id="39454" w:author="瑋婷 徐" w:date="2025-01-04T22:03:00Z" w16du:dateUtc="2025-01-04T14:03:00Z">
                <w:pPr>
                  <w:spacing w:after="0"/>
                </w:pPr>
              </w:pPrChange>
            </w:pPr>
            <w:ins w:id="39455" w:author="瑋婷 徐" w:date="2025-01-04T22:02:00Z" w16du:dateUtc="2025-01-04T14:02:00Z">
              <w:r w:rsidRPr="00D000CE">
                <w:rPr>
                  <w:rFonts w:ascii="Times New Roman" w:hAnsi="Times New Roman" w:cs="Times New Roman"/>
                  <w:sz w:val="24"/>
                  <w:rPrChange w:id="39456" w:author="瑋婷 徐" w:date="2025-01-04T22:50:00Z" w16du:dateUtc="2025-01-04T14:50:00Z">
                    <w:rPr/>
                  </w:rPrChange>
                </w:rPr>
                <w:t>50</w:t>
              </w:r>
            </w:ins>
          </w:p>
        </w:tc>
      </w:tr>
      <w:tr w:rsidR="00011F80" w:rsidRPr="00D000CE" w14:paraId="7B7580ED" w14:textId="77777777" w:rsidTr="00011F80">
        <w:trPr>
          <w:jc w:val="center"/>
          <w:ins w:id="39457" w:author="瑋婷 徐" w:date="2025-01-04T22:02:00Z"/>
          <w:trPrChange w:id="39458" w:author="瑋婷 徐" w:date="2025-01-04T22:03:00Z" w16du:dateUtc="2025-01-04T14:03: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59"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1AE1522" w14:textId="77777777" w:rsidR="00011F80" w:rsidRPr="00D000CE" w:rsidRDefault="00011F80">
            <w:pPr>
              <w:spacing w:after="0" w:line="360" w:lineRule="auto"/>
              <w:jc w:val="center"/>
              <w:rPr>
                <w:ins w:id="39460" w:author="瑋婷 徐" w:date="2025-01-04T22:02:00Z" w16du:dateUtc="2025-01-04T14:02:00Z"/>
                <w:rFonts w:ascii="Times New Roman" w:hAnsi="Times New Roman" w:cs="Times New Roman"/>
                <w:sz w:val="24"/>
                <w:rPrChange w:id="39461" w:author="瑋婷 徐" w:date="2025-01-04T22:50:00Z" w16du:dateUtc="2025-01-04T14:50:00Z">
                  <w:rPr>
                    <w:ins w:id="39462" w:author="瑋婷 徐" w:date="2025-01-04T22:02:00Z" w16du:dateUtc="2025-01-04T14:02:00Z"/>
                  </w:rPr>
                </w:rPrChange>
              </w:rPr>
              <w:pPrChange w:id="39463" w:author="瑋婷 徐" w:date="2025-01-04T22:03:00Z" w16du:dateUtc="2025-01-04T14:03:00Z">
                <w:pPr>
                  <w:spacing w:after="0"/>
                </w:pPr>
              </w:pPrChange>
            </w:pPr>
            <w:ins w:id="39464" w:author="瑋婷 徐" w:date="2025-01-04T22:02:00Z" w16du:dateUtc="2025-01-04T14:02:00Z">
              <w:r w:rsidRPr="00D000CE">
                <w:rPr>
                  <w:rFonts w:ascii="Times New Roman" w:hAnsi="Times New Roman" w:cs="Times New Roman"/>
                  <w:sz w:val="24"/>
                  <w:rPrChange w:id="39465" w:author="瑋婷 徐" w:date="2025-01-04T22:50:00Z" w16du:dateUtc="2025-01-04T14:50:00Z">
                    <w:rPr/>
                  </w:rPrChange>
                </w:rPr>
                <w:t>赤腹山雀</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66"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A26092C" w14:textId="77777777" w:rsidR="00011F80" w:rsidRPr="00D000CE" w:rsidRDefault="00011F80">
            <w:pPr>
              <w:spacing w:after="0" w:line="360" w:lineRule="auto"/>
              <w:jc w:val="center"/>
              <w:rPr>
                <w:ins w:id="39467" w:author="瑋婷 徐" w:date="2025-01-04T22:02:00Z" w16du:dateUtc="2025-01-04T14:02:00Z"/>
                <w:rFonts w:ascii="Times New Roman" w:hAnsi="Times New Roman" w:cs="Times New Roman"/>
                <w:sz w:val="24"/>
                <w:rPrChange w:id="39468" w:author="瑋婷 徐" w:date="2025-01-04T22:50:00Z" w16du:dateUtc="2025-01-04T14:50:00Z">
                  <w:rPr>
                    <w:ins w:id="39469" w:author="瑋婷 徐" w:date="2025-01-04T22:02:00Z" w16du:dateUtc="2025-01-04T14:02:00Z"/>
                  </w:rPr>
                </w:rPrChange>
              </w:rPr>
              <w:pPrChange w:id="39470" w:author="瑋婷 徐" w:date="2025-01-04T22:03:00Z" w16du:dateUtc="2025-01-04T14:03:00Z">
                <w:pPr>
                  <w:spacing w:after="0"/>
                </w:pPr>
              </w:pPrChange>
            </w:pPr>
            <w:ins w:id="39471" w:author="瑋婷 徐" w:date="2025-01-04T22:02:00Z" w16du:dateUtc="2025-01-04T14:02:00Z">
              <w:r w:rsidRPr="00D000CE">
                <w:rPr>
                  <w:rFonts w:ascii="Times New Roman" w:hAnsi="Times New Roman" w:cs="Times New Roman"/>
                  <w:sz w:val="24"/>
                  <w:rPrChange w:id="39472" w:author="瑋婷 徐" w:date="2025-01-04T22:50:00Z" w16du:dateUtc="2025-01-04T14:50:00Z">
                    <w:rPr/>
                  </w:rPrChange>
                </w:rPr>
                <w:t>2</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73" w:author="瑋婷 徐" w:date="2025-01-04T22:03:00Z" w16du:dateUtc="2025-01-04T14:0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03AD11F" w14:textId="77777777" w:rsidR="00011F80" w:rsidRPr="00D000CE" w:rsidRDefault="00011F80">
            <w:pPr>
              <w:spacing w:after="0" w:line="360" w:lineRule="auto"/>
              <w:jc w:val="center"/>
              <w:rPr>
                <w:ins w:id="39474" w:author="瑋婷 徐" w:date="2025-01-04T22:02:00Z" w16du:dateUtc="2025-01-04T14:02:00Z"/>
                <w:rFonts w:ascii="Times New Roman" w:hAnsi="Times New Roman" w:cs="Times New Roman"/>
                <w:sz w:val="24"/>
                <w:rPrChange w:id="39475" w:author="瑋婷 徐" w:date="2025-01-04T22:50:00Z" w16du:dateUtc="2025-01-04T14:50:00Z">
                  <w:rPr>
                    <w:ins w:id="39476" w:author="瑋婷 徐" w:date="2025-01-04T22:02:00Z" w16du:dateUtc="2025-01-04T14:02:00Z"/>
                  </w:rPr>
                </w:rPrChange>
              </w:rPr>
              <w:pPrChange w:id="39477" w:author="瑋婷 徐" w:date="2025-01-04T22:03:00Z" w16du:dateUtc="2025-01-04T14:03:00Z">
                <w:pPr>
                  <w:spacing w:after="0"/>
                </w:pPr>
              </w:pPrChange>
            </w:pPr>
            <w:ins w:id="39478" w:author="瑋婷 徐" w:date="2025-01-04T22:02:00Z" w16du:dateUtc="2025-01-04T14:02:00Z">
              <w:r w:rsidRPr="00D000CE">
                <w:rPr>
                  <w:rFonts w:ascii="Times New Roman" w:hAnsi="Times New Roman" w:cs="Times New Roman"/>
                  <w:sz w:val="24"/>
                  <w:rPrChange w:id="39479" w:author="瑋婷 徐" w:date="2025-01-04T22:50:00Z" w16du:dateUtc="2025-01-04T14:50:00Z">
                    <w:rPr/>
                  </w:rPrChange>
                </w:rPr>
                <w:t>10</w:t>
              </w:r>
            </w:ins>
          </w:p>
        </w:tc>
      </w:tr>
      <w:tr w:rsidR="00011F80" w:rsidRPr="00D000CE" w14:paraId="2C2A61BA" w14:textId="77777777" w:rsidTr="00011F80">
        <w:trPr>
          <w:jc w:val="center"/>
          <w:ins w:id="39480" w:author="瑋婷 徐" w:date="2025-01-04T22:02:00Z"/>
          <w:trPrChange w:id="39481" w:author="瑋婷 徐" w:date="2025-01-04T22:03:00Z" w16du:dateUtc="2025-01-04T14:03: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82"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5E00F2A" w14:textId="77777777" w:rsidR="00011F80" w:rsidRPr="00D000CE" w:rsidRDefault="00011F80">
            <w:pPr>
              <w:spacing w:after="0" w:line="360" w:lineRule="auto"/>
              <w:jc w:val="center"/>
              <w:rPr>
                <w:ins w:id="39483" w:author="瑋婷 徐" w:date="2025-01-04T22:02:00Z" w16du:dateUtc="2025-01-04T14:02:00Z"/>
                <w:rFonts w:ascii="Times New Roman" w:hAnsi="Times New Roman" w:cs="Times New Roman"/>
                <w:sz w:val="24"/>
                <w:rPrChange w:id="39484" w:author="瑋婷 徐" w:date="2025-01-04T22:50:00Z" w16du:dateUtc="2025-01-04T14:50:00Z">
                  <w:rPr>
                    <w:ins w:id="39485" w:author="瑋婷 徐" w:date="2025-01-04T22:02:00Z" w16du:dateUtc="2025-01-04T14:02:00Z"/>
                  </w:rPr>
                </w:rPrChange>
              </w:rPr>
              <w:pPrChange w:id="39486" w:author="瑋婷 徐" w:date="2025-01-04T22:03:00Z" w16du:dateUtc="2025-01-04T14:03:00Z">
                <w:pPr>
                  <w:spacing w:after="0"/>
                </w:pPr>
              </w:pPrChange>
            </w:pPr>
            <w:ins w:id="39487" w:author="瑋婷 徐" w:date="2025-01-04T22:02:00Z" w16du:dateUtc="2025-01-04T14:02:00Z">
              <w:r w:rsidRPr="00D000CE">
                <w:rPr>
                  <w:rFonts w:ascii="Times New Roman" w:hAnsi="Times New Roman" w:cs="Times New Roman"/>
                  <w:sz w:val="24"/>
                  <w:rPrChange w:id="39488" w:author="瑋婷 徐" w:date="2025-01-04T22:50:00Z" w16du:dateUtc="2025-01-04T14:50:00Z">
                    <w:rPr/>
                  </w:rPrChange>
                </w:rPr>
                <w:t>青背山雀</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89"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C99E681" w14:textId="77777777" w:rsidR="00011F80" w:rsidRPr="00D000CE" w:rsidRDefault="00011F80">
            <w:pPr>
              <w:spacing w:after="0" w:line="360" w:lineRule="auto"/>
              <w:jc w:val="center"/>
              <w:rPr>
                <w:ins w:id="39490" w:author="瑋婷 徐" w:date="2025-01-04T22:02:00Z" w16du:dateUtc="2025-01-04T14:02:00Z"/>
                <w:rFonts w:ascii="Times New Roman" w:hAnsi="Times New Roman" w:cs="Times New Roman"/>
                <w:sz w:val="24"/>
                <w:rPrChange w:id="39491" w:author="瑋婷 徐" w:date="2025-01-04T22:50:00Z" w16du:dateUtc="2025-01-04T14:50:00Z">
                  <w:rPr>
                    <w:ins w:id="39492" w:author="瑋婷 徐" w:date="2025-01-04T22:02:00Z" w16du:dateUtc="2025-01-04T14:02:00Z"/>
                  </w:rPr>
                </w:rPrChange>
              </w:rPr>
              <w:pPrChange w:id="39493" w:author="瑋婷 徐" w:date="2025-01-04T22:03:00Z" w16du:dateUtc="2025-01-04T14:03:00Z">
                <w:pPr>
                  <w:spacing w:after="0"/>
                </w:pPr>
              </w:pPrChange>
            </w:pPr>
            <w:ins w:id="39494" w:author="瑋婷 徐" w:date="2025-01-04T22:02:00Z" w16du:dateUtc="2025-01-04T14:02:00Z">
              <w:r w:rsidRPr="00D000CE">
                <w:rPr>
                  <w:rFonts w:ascii="Times New Roman" w:hAnsi="Times New Roman" w:cs="Times New Roman"/>
                  <w:sz w:val="24"/>
                  <w:rPrChange w:id="39495" w:author="瑋婷 徐" w:date="2025-01-04T22:50:00Z" w16du:dateUtc="2025-01-04T14:50:00Z">
                    <w:rPr/>
                  </w:rPrChange>
                </w:rPr>
                <w:t>42</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496" w:author="瑋婷 徐" w:date="2025-01-04T22:03:00Z" w16du:dateUtc="2025-01-04T14:0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72CC911" w14:textId="77777777" w:rsidR="00011F80" w:rsidRPr="00D000CE" w:rsidRDefault="00011F80">
            <w:pPr>
              <w:spacing w:after="0" w:line="360" w:lineRule="auto"/>
              <w:jc w:val="center"/>
              <w:rPr>
                <w:ins w:id="39497" w:author="瑋婷 徐" w:date="2025-01-04T22:02:00Z" w16du:dateUtc="2025-01-04T14:02:00Z"/>
                <w:rFonts w:ascii="Times New Roman" w:hAnsi="Times New Roman" w:cs="Times New Roman"/>
                <w:sz w:val="24"/>
                <w:rPrChange w:id="39498" w:author="瑋婷 徐" w:date="2025-01-04T22:50:00Z" w16du:dateUtc="2025-01-04T14:50:00Z">
                  <w:rPr>
                    <w:ins w:id="39499" w:author="瑋婷 徐" w:date="2025-01-04T22:02:00Z" w16du:dateUtc="2025-01-04T14:02:00Z"/>
                  </w:rPr>
                </w:rPrChange>
              </w:rPr>
              <w:pPrChange w:id="39500" w:author="瑋婷 徐" w:date="2025-01-04T22:03:00Z" w16du:dateUtc="2025-01-04T14:03:00Z">
                <w:pPr>
                  <w:spacing w:after="0"/>
                </w:pPr>
              </w:pPrChange>
            </w:pPr>
            <w:ins w:id="39501" w:author="瑋婷 徐" w:date="2025-01-04T22:02:00Z" w16du:dateUtc="2025-01-04T14:02:00Z">
              <w:r w:rsidRPr="00D000CE">
                <w:rPr>
                  <w:rFonts w:ascii="Times New Roman" w:hAnsi="Times New Roman" w:cs="Times New Roman"/>
                  <w:sz w:val="24"/>
                  <w:rPrChange w:id="39502" w:author="瑋婷 徐" w:date="2025-01-04T22:50:00Z" w16du:dateUtc="2025-01-04T14:50:00Z">
                    <w:rPr/>
                  </w:rPrChange>
                </w:rPr>
                <w:t>80</w:t>
              </w:r>
            </w:ins>
          </w:p>
        </w:tc>
      </w:tr>
      <w:tr w:rsidR="00011F80" w:rsidRPr="00D000CE" w14:paraId="213DF8B0" w14:textId="77777777" w:rsidTr="00011F80">
        <w:trPr>
          <w:jc w:val="center"/>
          <w:ins w:id="39503" w:author="瑋婷 徐" w:date="2025-01-04T22:02:00Z"/>
          <w:trPrChange w:id="39504" w:author="瑋婷 徐" w:date="2025-01-04T22:03:00Z" w16du:dateUtc="2025-01-04T14:03: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505"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0F3DA29" w14:textId="77777777" w:rsidR="00011F80" w:rsidRPr="00D000CE" w:rsidRDefault="00011F80">
            <w:pPr>
              <w:spacing w:after="0" w:line="360" w:lineRule="auto"/>
              <w:jc w:val="center"/>
              <w:rPr>
                <w:ins w:id="39506" w:author="瑋婷 徐" w:date="2025-01-04T22:02:00Z" w16du:dateUtc="2025-01-04T14:02:00Z"/>
                <w:rFonts w:ascii="Times New Roman" w:hAnsi="Times New Roman" w:cs="Times New Roman"/>
                <w:sz w:val="24"/>
                <w:rPrChange w:id="39507" w:author="瑋婷 徐" w:date="2025-01-04T22:50:00Z" w16du:dateUtc="2025-01-04T14:50:00Z">
                  <w:rPr>
                    <w:ins w:id="39508" w:author="瑋婷 徐" w:date="2025-01-04T22:02:00Z" w16du:dateUtc="2025-01-04T14:02:00Z"/>
                  </w:rPr>
                </w:rPrChange>
              </w:rPr>
              <w:pPrChange w:id="39509" w:author="瑋婷 徐" w:date="2025-01-04T22:03:00Z" w16du:dateUtc="2025-01-04T14:03:00Z">
                <w:pPr>
                  <w:spacing w:after="0"/>
                </w:pPr>
              </w:pPrChange>
            </w:pPr>
            <w:ins w:id="39510" w:author="瑋婷 徐" w:date="2025-01-04T22:02:00Z" w16du:dateUtc="2025-01-04T14:02:00Z">
              <w:r w:rsidRPr="00D000CE">
                <w:rPr>
                  <w:rFonts w:ascii="Times New Roman" w:hAnsi="Times New Roman" w:cs="Times New Roman"/>
                  <w:sz w:val="24"/>
                  <w:rPrChange w:id="39511" w:author="瑋婷 徐" w:date="2025-01-04T22:50:00Z" w16du:dateUtc="2025-01-04T14:50:00Z">
                    <w:rPr/>
                  </w:rPrChange>
                </w:rPr>
                <w:t>黃山雀</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512"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C9ED714" w14:textId="77777777" w:rsidR="00011F80" w:rsidRPr="00D000CE" w:rsidRDefault="00011F80">
            <w:pPr>
              <w:spacing w:after="0" w:line="360" w:lineRule="auto"/>
              <w:jc w:val="center"/>
              <w:rPr>
                <w:ins w:id="39513" w:author="瑋婷 徐" w:date="2025-01-04T22:02:00Z" w16du:dateUtc="2025-01-04T14:02:00Z"/>
                <w:rFonts w:ascii="Times New Roman" w:hAnsi="Times New Roman" w:cs="Times New Roman"/>
                <w:sz w:val="24"/>
                <w:rPrChange w:id="39514" w:author="瑋婷 徐" w:date="2025-01-04T22:50:00Z" w16du:dateUtc="2025-01-04T14:50:00Z">
                  <w:rPr>
                    <w:ins w:id="39515" w:author="瑋婷 徐" w:date="2025-01-04T22:02:00Z" w16du:dateUtc="2025-01-04T14:02:00Z"/>
                  </w:rPr>
                </w:rPrChange>
              </w:rPr>
              <w:pPrChange w:id="39516" w:author="瑋婷 徐" w:date="2025-01-04T22:03:00Z" w16du:dateUtc="2025-01-04T14:03:00Z">
                <w:pPr>
                  <w:spacing w:after="0"/>
                </w:pPr>
              </w:pPrChange>
            </w:pPr>
            <w:ins w:id="39517" w:author="瑋婷 徐" w:date="2025-01-04T22:02:00Z" w16du:dateUtc="2025-01-04T14:02:00Z">
              <w:r w:rsidRPr="00D000CE">
                <w:rPr>
                  <w:rFonts w:ascii="Times New Roman" w:hAnsi="Times New Roman" w:cs="Times New Roman"/>
                  <w:sz w:val="24"/>
                  <w:rPrChange w:id="39518" w:author="瑋婷 徐" w:date="2025-01-04T22:50:00Z" w16du:dateUtc="2025-01-04T14:50:00Z">
                    <w:rPr/>
                  </w:rPrChange>
                </w:rPr>
                <w:t>4</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519" w:author="瑋婷 徐" w:date="2025-01-04T22:03:00Z" w16du:dateUtc="2025-01-04T14:0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4ADF934" w14:textId="77777777" w:rsidR="00011F80" w:rsidRPr="00D000CE" w:rsidRDefault="00011F80">
            <w:pPr>
              <w:spacing w:after="0" w:line="360" w:lineRule="auto"/>
              <w:jc w:val="center"/>
              <w:rPr>
                <w:ins w:id="39520" w:author="瑋婷 徐" w:date="2025-01-04T22:02:00Z" w16du:dateUtc="2025-01-04T14:02:00Z"/>
                <w:rFonts w:ascii="Times New Roman" w:hAnsi="Times New Roman" w:cs="Times New Roman"/>
                <w:sz w:val="24"/>
                <w:rPrChange w:id="39521" w:author="瑋婷 徐" w:date="2025-01-04T22:50:00Z" w16du:dateUtc="2025-01-04T14:50:00Z">
                  <w:rPr>
                    <w:ins w:id="39522" w:author="瑋婷 徐" w:date="2025-01-04T22:02:00Z" w16du:dateUtc="2025-01-04T14:02:00Z"/>
                  </w:rPr>
                </w:rPrChange>
              </w:rPr>
              <w:pPrChange w:id="39523" w:author="瑋婷 徐" w:date="2025-01-04T22:03:00Z" w16du:dateUtc="2025-01-04T14:03:00Z">
                <w:pPr>
                  <w:spacing w:after="0"/>
                </w:pPr>
              </w:pPrChange>
            </w:pPr>
            <w:ins w:id="39524" w:author="瑋婷 徐" w:date="2025-01-04T22:02:00Z" w16du:dateUtc="2025-01-04T14:02:00Z">
              <w:r w:rsidRPr="00D000CE">
                <w:rPr>
                  <w:rFonts w:ascii="Times New Roman" w:hAnsi="Times New Roman" w:cs="Times New Roman"/>
                  <w:sz w:val="24"/>
                  <w:rPrChange w:id="39525" w:author="瑋婷 徐" w:date="2025-01-04T22:50:00Z" w16du:dateUtc="2025-01-04T14:50:00Z">
                    <w:rPr/>
                  </w:rPrChange>
                </w:rPr>
                <w:t>20</w:t>
              </w:r>
            </w:ins>
          </w:p>
        </w:tc>
      </w:tr>
      <w:tr w:rsidR="00011F80" w:rsidRPr="00D000CE" w14:paraId="3B337778" w14:textId="77777777" w:rsidTr="00011F80">
        <w:trPr>
          <w:jc w:val="center"/>
          <w:ins w:id="39526" w:author="瑋婷 徐" w:date="2025-01-04T22:02:00Z"/>
          <w:trPrChange w:id="39527" w:author="瑋婷 徐" w:date="2025-01-04T22:03:00Z" w16du:dateUtc="2025-01-04T14:03: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528"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17A45A3" w14:textId="77777777" w:rsidR="00011F80" w:rsidRPr="00D000CE" w:rsidRDefault="00011F80">
            <w:pPr>
              <w:spacing w:after="0" w:line="360" w:lineRule="auto"/>
              <w:jc w:val="center"/>
              <w:rPr>
                <w:ins w:id="39529" w:author="瑋婷 徐" w:date="2025-01-04T22:02:00Z" w16du:dateUtc="2025-01-04T14:02:00Z"/>
                <w:rFonts w:ascii="Times New Roman" w:hAnsi="Times New Roman" w:cs="Times New Roman"/>
                <w:sz w:val="24"/>
                <w:rPrChange w:id="39530" w:author="瑋婷 徐" w:date="2025-01-04T22:50:00Z" w16du:dateUtc="2025-01-04T14:50:00Z">
                  <w:rPr>
                    <w:ins w:id="39531" w:author="瑋婷 徐" w:date="2025-01-04T22:02:00Z" w16du:dateUtc="2025-01-04T14:02:00Z"/>
                  </w:rPr>
                </w:rPrChange>
              </w:rPr>
              <w:pPrChange w:id="39532" w:author="瑋婷 徐" w:date="2025-01-04T22:03:00Z" w16du:dateUtc="2025-01-04T14:03:00Z">
                <w:pPr>
                  <w:spacing w:after="0"/>
                </w:pPr>
              </w:pPrChange>
            </w:pPr>
            <w:ins w:id="39533" w:author="瑋婷 徐" w:date="2025-01-04T22:02:00Z" w16du:dateUtc="2025-01-04T14:02:00Z">
              <w:r w:rsidRPr="00D000CE">
                <w:rPr>
                  <w:rFonts w:ascii="Times New Roman" w:hAnsi="Times New Roman" w:cs="Times New Roman"/>
                  <w:sz w:val="24"/>
                  <w:rPrChange w:id="39534" w:author="瑋婷 徐" w:date="2025-01-04T22:50:00Z" w16du:dateUtc="2025-01-04T14:50:00Z">
                    <w:rPr/>
                  </w:rPrChange>
                </w:rPr>
                <w:t>臺灣叢樹鶯</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535" w:author="瑋婷 徐" w:date="2025-01-04T22:03:00Z" w16du:dateUtc="2025-01-04T14:0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22E8BA3" w14:textId="77777777" w:rsidR="00011F80" w:rsidRPr="00D000CE" w:rsidRDefault="00011F80">
            <w:pPr>
              <w:spacing w:after="0" w:line="360" w:lineRule="auto"/>
              <w:jc w:val="center"/>
              <w:rPr>
                <w:ins w:id="39536" w:author="瑋婷 徐" w:date="2025-01-04T22:02:00Z" w16du:dateUtc="2025-01-04T14:02:00Z"/>
                <w:rFonts w:ascii="Times New Roman" w:hAnsi="Times New Roman" w:cs="Times New Roman"/>
                <w:sz w:val="24"/>
                <w:rPrChange w:id="39537" w:author="瑋婷 徐" w:date="2025-01-04T22:50:00Z" w16du:dateUtc="2025-01-04T14:50:00Z">
                  <w:rPr>
                    <w:ins w:id="39538" w:author="瑋婷 徐" w:date="2025-01-04T22:02:00Z" w16du:dateUtc="2025-01-04T14:02:00Z"/>
                  </w:rPr>
                </w:rPrChange>
              </w:rPr>
              <w:pPrChange w:id="39539" w:author="瑋婷 徐" w:date="2025-01-04T22:03:00Z" w16du:dateUtc="2025-01-04T14:03:00Z">
                <w:pPr>
                  <w:spacing w:after="0"/>
                </w:pPr>
              </w:pPrChange>
            </w:pPr>
            <w:ins w:id="39540" w:author="瑋婷 徐" w:date="2025-01-04T22:02:00Z" w16du:dateUtc="2025-01-04T14:02:00Z">
              <w:r w:rsidRPr="00D000CE">
                <w:rPr>
                  <w:rFonts w:ascii="Times New Roman" w:hAnsi="Times New Roman" w:cs="Times New Roman"/>
                  <w:sz w:val="24"/>
                  <w:rPrChange w:id="39541" w:author="瑋婷 徐" w:date="2025-01-04T22:50:00Z" w16du:dateUtc="2025-01-04T14:50:00Z">
                    <w:rPr/>
                  </w:rPrChange>
                </w:rPr>
                <w:t>14</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542" w:author="瑋婷 徐" w:date="2025-01-04T22:03:00Z" w16du:dateUtc="2025-01-04T14:0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EAFD962" w14:textId="77777777" w:rsidR="00011F80" w:rsidRPr="00D000CE" w:rsidRDefault="00011F80">
            <w:pPr>
              <w:spacing w:after="0" w:line="360" w:lineRule="auto"/>
              <w:jc w:val="center"/>
              <w:rPr>
                <w:ins w:id="39543" w:author="瑋婷 徐" w:date="2025-01-04T22:02:00Z" w16du:dateUtc="2025-01-04T14:02:00Z"/>
                <w:rFonts w:ascii="Times New Roman" w:hAnsi="Times New Roman" w:cs="Times New Roman"/>
                <w:sz w:val="24"/>
                <w:rPrChange w:id="39544" w:author="瑋婷 徐" w:date="2025-01-04T22:50:00Z" w16du:dateUtc="2025-01-04T14:50:00Z">
                  <w:rPr>
                    <w:ins w:id="39545" w:author="瑋婷 徐" w:date="2025-01-04T22:02:00Z" w16du:dateUtc="2025-01-04T14:02:00Z"/>
                  </w:rPr>
                </w:rPrChange>
              </w:rPr>
              <w:pPrChange w:id="39546" w:author="瑋婷 徐" w:date="2025-01-04T22:03:00Z" w16du:dateUtc="2025-01-04T14:03:00Z">
                <w:pPr>
                  <w:spacing w:after="0"/>
                </w:pPr>
              </w:pPrChange>
            </w:pPr>
            <w:ins w:id="39547" w:author="瑋婷 徐" w:date="2025-01-04T22:02:00Z" w16du:dateUtc="2025-01-04T14:02:00Z">
              <w:r w:rsidRPr="00D000CE">
                <w:rPr>
                  <w:rFonts w:ascii="Times New Roman" w:hAnsi="Times New Roman" w:cs="Times New Roman"/>
                  <w:sz w:val="24"/>
                  <w:rPrChange w:id="39548" w:author="瑋婷 徐" w:date="2025-01-04T22:50:00Z" w16du:dateUtc="2025-01-04T14:50:00Z">
                    <w:rPr/>
                  </w:rPrChange>
                </w:rPr>
                <w:t>50</w:t>
              </w:r>
            </w:ins>
          </w:p>
        </w:tc>
      </w:tr>
      <w:tr w:rsidR="00011F80" w:rsidRPr="00D000CE" w14:paraId="2AC6C785" w14:textId="77777777" w:rsidTr="00011F80">
        <w:trPr>
          <w:jc w:val="center"/>
          <w:ins w:id="39549" w:author="瑋婷 徐" w:date="2025-01-04T22:02:00Z"/>
          <w:trPrChange w:id="39550" w:author="瑋婷 徐" w:date="2025-01-04T22:04:00Z" w16du:dateUtc="2025-01-04T14:04:00Z">
            <w:trPr>
              <w:gridAfter w:val="0"/>
              <w:jc w:val="center"/>
            </w:trPr>
          </w:trPrChange>
        </w:trPr>
        <w:tc>
          <w:tcPr>
            <w:tcW w:w="2118"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39551" w:author="瑋婷 徐" w:date="2025-01-04T22:04:00Z" w16du:dateUtc="2025-01-04T14:04: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07AFB9A" w14:textId="77777777" w:rsidR="00011F80" w:rsidRPr="00D000CE" w:rsidRDefault="00011F80">
            <w:pPr>
              <w:spacing w:after="0" w:line="360" w:lineRule="auto"/>
              <w:jc w:val="center"/>
              <w:rPr>
                <w:ins w:id="39552" w:author="瑋婷 徐" w:date="2025-01-04T22:02:00Z" w16du:dateUtc="2025-01-04T14:02:00Z"/>
                <w:rFonts w:ascii="Times New Roman" w:hAnsi="Times New Roman" w:cs="Times New Roman"/>
                <w:sz w:val="24"/>
                <w:rPrChange w:id="39553" w:author="瑋婷 徐" w:date="2025-01-04T22:50:00Z" w16du:dateUtc="2025-01-04T14:50:00Z">
                  <w:rPr>
                    <w:ins w:id="39554" w:author="瑋婷 徐" w:date="2025-01-04T22:02:00Z" w16du:dateUtc="2025-01-04T14:02:00Z"/>
                  </w:rPr>
                </w:rPrChange>
              </w:rPr>
              <w:pPrChange w:id="39555" w:author="瑋婷 徐" w:date="2025-01-04T22:03:00Z" w16du:dateUtc="2025-01-04T14:03:00Z">
                <w:pPr>
                  <w:spacing w:after="0"/>
                </w:pPr>
              </w:pPrChange>
            </w:pPr>
            <w:ins w:id="39556" w:author="瑋婷 徐" w:date="2025-01-04T22:02:00Z" w16du:dateUtc="2025-01-04T14:02:00Z">
              <w:r w:rsidRPr="00D000CE">
                <w:rPr>
                  <w:rFonts w:ascii="Times New Roman" w:hAnsi="Times New Roman" w:cs="Times New Roman"/>
                  <w:sz w:val="24"/>
                  <w:rPrChange w:id="39557" w:author="瑋婷 徐" w:date="2025-01-04T22:50:00Z" w16du:dateUtc="2025-01-04T14:50:00Z">
                    <w:rPr/>
                  </w:rPrChange>
                </w:rPr>
                <w:t>臺灣鷦眉</w:t>
              </w:r>
            </w:ins>
          </w:p>
        </w:tc>
        <w:tc>
          <w:tcPr>
            <w:tcW w:w="164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39558" w:author="瑋婷 徐" w:date="2025-01-04T22:04:00Z" w16du:dateUtc="2025-01-04T14:04: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8092D66" w14:textId="77777777" w:rsidR="00011F80" w:rsidRPr="00D000CE" w:rsidRDefault="00011F80">
            <w:pPr>
              <w:spacing w:after="0" w:line="360" w:lineRule="auto"/>
              <w:jc w:val="center"/>
              <w:rPr>
                <w:ins w:id="39559" w:author="瑋婷 徐" w:date="2025-01-04T22:02:00Z" w16du:dateUtc="2025-01-04T14:02:00Z"/>
                <w:rFonts w:ascii="Times New Roman" w:hAnsi="Times New Roman" w:cs="Times New Roman"/>
                <w:sz w:val="24"/>
                <w:rPrChange w:id="39560" w:author="瑋婷 徐" w:date="2025-01-04T22:50:00Z" w16du:dateUtc="2025-01-04T14:50:00Z">
                  <w:rPr>
                    <w:ins w:id="39561" w:author="瑋婷 徐" w:date="2025-01-04T22:02:00Z" w16du:dateUtc="2025-01-04T14:02:00Z"/>
                  </w:rPr>
                </w:rPrChange>
              </w:rPr>
              <w:pPrChange w:id="39562" w:author="瑋婷 徐" w:date="2025-01-04T22:03:00Z" w16du:dateUtc="2025-01-04T14:03:00Z">
                <w:pPr>
                  <w:spacing w:after="0"/>
                </w:pPr>
              </w:pPrChange>
            </w:pPr>
            <w:ins w:id="39563" w:author="瑋婷 徐" w:date="2025-01-04T22:02:00Z" w16du:dateUtc="2025-01-04T14:02:00Z">
              <w:r w:rsidRPr="00D000CE">
                <w:rPr>
                  <w:rFonts w:ascii="Times New Roman" w:hAnsi="Times New Roman" w:cs="Times New Roman"/>
                  <w:sz w:val="24"/>
                  <w:rPrChange w:id="39564" w:author="瑋婷 徐" w:date="2025-01-04T22:50:00Z" w16du:dateUtc="2025-01-04T14:50:00Z">
                    <w:rPr/>
                  </w:rPrChange>
                </w:rPr>
                <w:t>38</w:t>
              </w:r>
            </w:ins>
          </w:p>
        </w:tc>
        <w:tc>
          <w:tcPr>
            <w:tcW w:w="1235"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39565" w:author="瑋婷 徐" w:date="2025-01-04T22:04:00Z" w16du:dateUtc="2025-01-04T14:04: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31F81E3" w14:textId="77777777" w:rsidR="00011F80" w:rsidRPr="00D000CE" w:rsidRDefault="00011F80">
            <w:pPr>
              <w:spacing w:after="0" w:line="360" w:lineRule="auto"/>
              <w:jc w:val="center"/>
              <w:rPr>
                <w:ins w:id="39566" w:author="瑋婷 徐" w:date="2025-01-04T22:02:00Z" w16du:dateUtc="2025-01-04T14:02:00Z"/>
                <w:rFonts w:ascii="Times New Roman" w:hAnsi="Times New Roman" w:cs="Times New Roman"/>
                <w:sz w:val="24"/>
                <w:rPrChange w:id="39567" w:author="瑋婷 徐" w:date="2025-01-04T22:50:00Z" w16du:dateUtc="2025-01-04T14:50:00Z">
                  <w:rPr>
                    <w:ins w:id="39568" w:author="瑋婷 徐" w:date="2025-01-04T22:02:00Z" w16du:dateUtc="2025-01-04T14:02:00Z"/>
                  </w:rPr>
                </w:rPrChange>
              </w:rPr>
              <w:pPrChange w:id="39569" w:author="瑋婷 徐" w:date="2025-01-04T22:03:00Z" w16du:dateUtc="2025-01-04T14:03:00Z">
                <w:pPr>
                  <w:spacing w:after="0"/>
                </w:pPr>
              </w:pPrChange>
            </w:pPr>
            <w:ins w:id="39570" w:author="瑋婷 徐" w:date="2025-01-04T22:02:00Z" w16du:dateUtc="2025-01-04T14:02:00Z">
              <w:r w:rsidRPr="00D000CE">
                <w:rPr>
                  <w:rFonts w:ascii="Times New Roman" w:hAnsi="Times New Roman" w:cs="Times New Roman"/>
                  <w:sz w:val="24"/>
                  <w:rPrChange w:id="39571" w:author="瑋婷 徐" w:date="2025-01-04T22:50:00Z" w16du:dateUtc="2025-01-04T14:50:00Z">
                    <w:rPr/>
                  </w:rPrChange>
                </w:rPr>
                <w:t>60</w:t>
              </w:r>
            </w:ins>
          </w:p>
        </w:tc>
      </w:tr>
      <w:tr w:rsidR="00011F80" w:rsidRPr="00D000CE" w14:paraId="27270C0B" w14:textId="77777777" w:rsidTr="00011F80">
        <w:trPr>
          <w:jc w:val="center"/>
          <w:ins w:id="39572" w:author="瑋婷 徐" w:date="2025-01-04T22:02:00Z"/>
          <w:trPrChange w:id="39573" w:author="瑋婷 徐" w:date="2025-01-04T22:04:00Z" w16du:dateUtc="2025-01-04T14:04:00Z">
            <w:trPr>
              <w:gridAfter w:val="0"/>
              <w:jc w:val="center"/>
            </w:trPr>
          </w:trPrChange>
        </w:trPr>
        <w:tc>
          <w:tcPr>
            <w:tcW w:w="2118" w:type="pct"/>
            <w:tcBorders>
              <w:bottom w:val="single" w:sz="4" w:space="0" w:color="auto"/>
            </w:tcBorders>
            <w:shd w:val="clear" w:color="auto" w:fill="FFFFFF"/>
            <w:tcMar>
              <w:top w:w="0" w:type="dxa"/>
              <w:left w:w="0" w:type="dxa"/>
              <w:bottom w:w="0" w:type="dxa"/>
              <w:right w:w="0" w:type="dxa"/>
            </w:tcMar>
            <w:vAlign w:val="center"/>
            <w:tcPrChange w:id="39574" w:author="瑋婷 徐" w:date="2025-01-04T22:04:00Z" w16du:dateUtc="2025-01-04T14:04: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6E0FBEE" w14:textId="77777777" w:rsidR="00011F80" w:rsidRPr="00D000CE" w:rsidRDefault="00011F80">
            <w:pPr>
              <w:spacing w:after="0" w:line="360" w:lineRule="auto"/>
              <w:jc w:val="center"/>
              <w:rPr>
                <w:ins w:id="39575" w:author="瑋婷 徐" w:date="2025-01-04T22:02:00Z" w16du:dateUtc="2025-01-04T14:02:00Z"/>
                <w:rFonts w:ascii="Times New Roman" w:hAnsi="Times New Roman" w:cs="Times New Roman"/>
                <w:sz w:val="24"/>
                <w:rPrChange w:id="39576" w:author="瑋婷 徐" w:date="2025-01-04T22:50:00Z" w16du:dateUtc="2025-01-04T14:50:00Z">
                  <w:rPr>
                    <w:ins w:id="39577" w:author="瑋婷 徐" w:date="2025-01-04T22:02:00Z" w16du:dateUtc="2025-01-04T14:02:00Z"/>
                  </w:rPr>
                </w:rPrChange>
              </w:rPr>
              <w:pPrChange w:id="39578" w:author="瑋婷 徐" w:date="2025-01-04T22:03:00Z" w16du:dateUtc="2025-01-04T14:03:00Z">
                <w:pPr>
                  <w:spacing w:after="0"/>
                </w:pPr>
              </w:pPrChange>
            </w:pPr>
            <w:ins w:id="39579" w:author="瑋婷 徐" w:date="2025-01-04T22:02:00Z" w16du:dateUtc="2025-01-04T14:02:00Z">
              <w:r w:rsidRPr="00D000CE">
                <w:rPr>
                  <w:rFonts w:ascii="Times New Roman" w:hAnsi="Times New Roman" w:cs="Times New Roman"/>
                  <w:sz w:val="24"/>
                  <w:rPrChange w:id="39580" w:author="瑋婷 徐" w:date="2025-01-04T22:50:00Z" w16du:dateUtc="2025-01-04T14:50:00Z">
                    <w:rPr/>
                  </w:rPrChange>
                </w:rPr>
                <w:t>東方毛腳燕</w:t>
              </w:r>
            </w:ins>
          </w:p>
        </w:tc>
        <w:tc>
          <w:tcPr>
            <w:tcW w:w="1647" w:type="pct"/>
            <w:tcBorders>
              <w:bottom w:val="single" w:sz="4" w:space="0" w:color="auto"/>
            </w:tcBorders>
            <w:shd w:val="clear" w:color="auto" w:fill="FFFFFF"/>
            <w:tcMar>
              <w:top w:w="0" w:type="dxa"/>
              <w:left w:w="0" w:type="dxa"/>
              <w:bottom w:w="0" w:type="dxa"/>
              <w:right w:w="0" w:type="dxa"/>
            </w:tcMar>
            <w:vAlign w:val="center"/>
            <w:tcPrChange w:id="39581" w:author="瑋婷 徐" w:date="2025-01-04T22:04:00Z" w16du:dateUtc="2025-01-04T14:04: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B18BC87" w14:textId="77777777" w:rsidR="00011F80" w:rsidRPr="00D000CE" w:rsidRDefault="00011F80">
            <w:pPr>
              <w:spacing w:after="0" w:line="360" w:lineRule="auto"/>
              <w:jc w:val="center"/>
              <w:rPr>
                <w:ins w:id="39582" w:author="瑋婷 徐" w:date="2025-01-04T22:02:00Z" w16du:dateUtc="2025-01-04T14:02:00Z"/>
                <w:rFonts w:ascii="Times New Roman" w:hAnsi="Times New Roman" w:cs="Times New Roman"/>
                <w:sz w:val="24"/>
                <w:rPrChange w:id="39583" w:author="瑋婷 徐" w:date="2025-01-04T22:50:00Z" w16du:dateUtc="2025-01-04T14:50:00Z">
                  <w:rPr>
                    <w:ins w:id="39584" w:author="瑋婷 徐" w:date="2025-01-04T22:02:00Z" w16du:dateUtc="2025-01-04T14:02:00Z"/>
                  </w:rPr>
                </w:rPrChange>
              </w:rPr>
              <w:pPrChange w:id="39585" w:author="瑋婷 徐" w:date="2025-01-04T22:03:00Z" w16du:dateUtc="2025-01-04T14:03:00Z">
                <w:pPr>
                  <w:spacing w:after="0"/>
                </w:pPr>
              </w:pPrChange>
            </w:pPr>
            <w:ins w:id="39586" w:author="瑋婷 徐" w:date="2025-01-04T22:02:00Z" w16du:dateUtc="2025-01-04T14:02:00Z">
              <w:r w:rsidRPr="00D000CE">
                <w:rPr>
                  <w:rFonts w:ascii="Times New Roman" w:hAnsi="Times New Roman" w:cs="Times New Roman"/>
                  <w:sz w:val="24"/>
                  <w:rPrChange w:id="39587" w:author="瑋婷 徐" w:date="2025-01-04T22:50:00Z" w16du:dateUtc="2025-01-04T14:50:00Z">
                    <w:rPr/>
                  </w:rPrChange>
                </w:rPr>
                <w:t>121</w:t>
              </w:r>
            </w:ins>
          </w:p>
        </w:tc>
        <w:tc>
          <w:tcPr>
            <w:tcW w:w="1235" w:type="pct"/>
            <w:tcBorders>
              <w:bottom w:val="single" w:sz="4" w:space="0" w:color="auto"/>
            </w:tcBorders>
            <w:shd w:val="clear" w:color="auto" w:fill="FFFFFF"/>
            <w:tcMar>
              <w:top w:w="0" w:type="dxa"/>
              <w:left w:w="0" w:type="dxa"/>
              <w:bottom w:w="0" w:type="dxa"/>
              <w:right w:w="0" w:type="dxa"/>
            </w:tcMar>
            <w:vAlign w:val="center"/>
            <w:tcPrChange w:id="39588" w:author="瑋婷 徐" w:date="2025-01-04T22:04:00Z" w16du:dateUtc="2025-01-04T14:04: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F053DF8" w14:textId="77777777" w:rsidR="00011F80" w:rsidRPr="00D000CE" w:rsidRDefault="00011F80">
            <w:pPr>
              <w:spacing w:after="0" w:line="360" w:lineRule="auto"/>
              <w:jc w:val="center"/>
              <w:rPr>
                <w:ins w:id="39589" w:author="瑋婷 徐" w:date="2025-01-04T22:02:00Z" w16du:dateUtc="2025-01-04T14:02:00Z"/>
                <w:rFonts w:ascii="Times New Roman" w:hAnsi="Times New Roman" w:cs="Times New Roman"/>
                <w:sz w:val="24"/>
                <w:rPrChange w:id="39590" w:author="瑋婷 徐" w:date="2025-01-04T22:50:00Z" w16du:dateUtc="2025-01-04T14:50:00Z">
                  <w:rPr>
                    <w:ins w:id="39591" w:author="瑋婷 徐" w:date="2025-01-04T22:02:00Z" w16du:dateUtc="2025-01-04T14:02:00Z"/>
                  </w:rPr>
                </w:rPrChange>
              </w:rPr>
              <w:pPrChange w:id="39592" w:author="瑋婷 徐" w:date="2025-01-04T22:03:00Z" w16du:dateUtc="2025-01-04T14:03:00Z">
                <w:pPr>
                  <w:spacing w:after="0"/>
                </w:pPr>
              </w:pPrChange>
            </w:pPr>
            <w:ins w:id="39593" w:author="瑋婷 徐" w:date="2025-01-04T22:02:00Z" w16du:dateUtc="2025-01-04T14:02:00Z">
              <w:r w:rsidRPr="00D000CE">
                <w:rPr>
                  <w:rFonts w:ascii="Times New Roman" w:hAnsi="Times New Roman" w:cs="Times New Roman"/>
                  <w:sz w:val="24"/>
                  <w:rPrChange w:id="39594" w:author="瑋婷 徐" w:date="2025-01-04T22:50:00Z" w16du:dateUtc="2025-01-04T14:50:00Z">
                    <w:rPr/>
                  </w:rPrChange>
                </w:rPr>
                <w:t>20</w:t>
              </w:r>
            </w:ins>
          </w:p>
        </w:tc>
      </w:tr>
    </w:tbl>
    <w:bookmarkEnd w:id="38960"/>
    <w:p w14:paraId="39F592C3" w14:textId="1BDC5FD2" w:rsidR="00B168FE" w:rsidRPr="00B168FE" w:rsidRDefault="00B168FE">
      <w:pPr>
        <w:spacing w:line="360" w:lineRule="auto"/>
        <w:jc w:val="both"/>
        <w:rPr>
          <w:ins w:id="39595" w:author="瑋婷 徐" w:date="2025-01-03T17:20:00Z" w16du:dateUtc="2025-01-03T09:20:00Z"/>
          <w:rFonts w:ascii="Times New Roman" w:eastAsia="標楷體" w:hAnsi="Times New Roman" w:cs="Times New Roman"/>
          <w:rPrChange w:id="39596" w:author="瑋婷 徐" w:date="2025-01-03T17:20:00Z" w16du:dateUtc="2025-01-03T09:20:00Z">
            <w:rPr>
              <w:ins w:id="39597" w:author="瑋婷 徐" w:date="2025-01-03T17:20:00Z" w16du:dateUtc="2025-01-03T09:20:00Z"/>
            </w:rPr>
          </w:rPrChange>
        </w:rPr>
        <w:pPrChange w:id="39598" w:author="瑋婷 徐" w:date="2025-01-03T17:20:00Z" w16du:dateUtc="2025-01-03T09:20:00Z">
          <w:pPr/>
        </w:pPrChange>
      </w:pPr>
      <w:ins w:id="39599" w:author="瑋婷 徐" w:date="2025-01-03T17:20:00Z" w16du:dateUtc="2025-01-03T09:20:00Z">
        <w:r>
          <w:rPr>
            <w:rFonts w:ascii="Times New Roman" w:eastAsia="標楷體" w:hAnsi="Times New Roman" w:cs="Times New Roman"/>
          </w:rPr>
          <w:lastRenderedPageBreak/>
          <w:t>表</w:t>
        </w:r>
        <w:r>
          <w:rPr>
            <w:rFonts w:ascii="Times New Roman" w:eastAsia="標楷體" w:hAnsi="Times New Roman" w:cs="Times New Roman"/>
          </w:rPr>
          <w:t>1</w:t>
        </w:r>
        <w:r>
          <w:rPr>
            <w:rFonts w:ascii="Times New Roman" w:eastAsia="標楷體" w:hAnsi="Times New Roman" w:cs="Times New Roman" w:hint="eastAsia"/>
          </w:rPr>
          <w:t>6</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，臺中分署鳥種紀錄的數量及</w:t>
        </w:r>
        <w:r>
          <w:rPr>
            <w:rFonts w:ascii="Times New Roman" w:eastAsia="標楷體" w:hAnsi="Times New Roman" w:cs="Times New Roman"/>
          </w:rPr>
          <w:t>出現</w:t>
        </w:r>
        <w:r>
          <w:rPr>
            <w:rFonts w:ascii="Times New Roman" w:eastAsia="標楷體" w:hAnsi="Times New Roman" w:cs="Times New Roman" w:hint="eastAsia"/>
          </w:rPr>
          <w:t>樣區占比</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Table"/>
        <w:tblW w:w="5000" w:type="pct"/>
        <w:jc w:val="center"/>
        <w:tblLook w:val="0420" w:firstRow="1" w:lastRow="0" w:firstColumn="0" w:lastColumn="0" w:noHBand="0" w:noVBand="1"/>
      </w:tblPr>
      <w:tblGrid>
        <w:gridCol w:w="3518"/>
        <w:gridCol w:w="2736"/>
        <w:gridCol w:w="2052"/>
        <w:tblGridChange w:id="39600">
          <w:tblGrid>
            <w:gridCol w:w="3518"/>
            <w:gridCol w:w="2736"/>
            <w:gridCol w:w="2052"/>
          </w:tblGrid>
        </w:tblGridChange>
      </w:tblGrid>
      <w:tr w:rsidR="00011F80" w:rsidRPr="00F46B5A" w14:paraId="7BA53CF7" w14:textId="77777777" w:rsidTr="00F46B5A">
        <w:trPr>
          <w:cnfStyle w:val="100000000000" w:firstRow="1" w:lastRow="0" w:firstColumn="0" w:lastColumn="0" w:oddVBand="0" w:evenVBand="0" w:oddHBand="0" w:evenHBand="0" w:firstRowFirstColumn="0" w:firstRowLastColumn="0" w:lastRowFirstColumn="0" w:lastRowLastColumn="0"/>
          <w:tblHeader/>
          <w:jc w:val="center"/>
          <w:ins w:id="39601" w:author="瑋婷 徐" w:date="2025-01-04T22:03:00Z"/>
        </w:trPr>
        <w:tc>
          <w:tcPr>
            <w:tcW w:w="2118"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764A6B4" w14:textId="77777777" w:rsidR="00011F80" w:rsidRPr="00F46B5A" w:rsidRDefault="00011F80" w:rsidP="00F46B5A">
            <w:pPr>
              <w:spacing w:after="0" w:line="360" w:lineRule="auto"/>
              <w:jc w:val="center"/>
              <w:rPr>
                <w:ins w:id="39602" w:author="瑋婷 徐" w:date="2025-01-04T22:03:00Z" w16du:dateUtc="2025-01-04T14:03:00Z"/>
                <w:rFonts w:ascii="Times New Roman" w:hAnsi="Times New Roman" w:cs="Times New Roman"/>
                <w:sz w:val="24"/>
              </w:rPr>
            </w:pPr>
            <w:ins w:id="39603" w:author="瑋婷 徐" w:date="2025-01-04T22:03:00Z" w16du:dateUtc="2025-01-04T14:03:00Z">
              <w:r w:rsidRPr="00F46B5A">
                <w:rPr>
                  <w:rFonts w:ascii="Times New Roman" w:hAnsi="Times New Roman" w:cs="Times New Roman"/>
                  <w:sz w:val="24"/>
                </w:rPr>
                <w:t>鳥種</w:t>
              </w:r>
            </w:ins>
          </w:p>
        </w:tc>
        <w:tc>
          <w:tcPr>
            <w:tcW w:w="164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B5C35E8" w14:textId="77777777" w:rsidR="00011F80" w:rsidRPr="00F46B5A" w:rsidRDefault="00011F80" w:rsidP="00F46B5A">
            <w:pPr>
              <w:spacing w:after="0" w:line="360" w:lineRule="auto"/>
              <w:jc w:val="center"/>
              <w:rPr>
                <w:ins w:id="39604" w:author="瑋婷 徐" w:date="2025-01-04T22:03:00Z" w16du:dateUtc="2025-01-04T14:03:00Z"/>
                <w:rFonts w:ascii="Times New Roman" w:hAnsi="Times New Roman" w:cs="Times New Roman"/>
                <w:sz w:val="24"/>
              </w:rPr>
            </w:pPr>
            <w:ins w:id="39605" w:author="瑋婷 徐" w:date="2025-01-04T22:03:00Z" w16du:dateUtc="2025-01-04T14:03:00Z">
              <w:r w:rsidRPr="00F46B5A">
                <w:rPr>
                  <w:rFonts w:ascii="Times New Roman" w:hAnsi="Times New Roman" w:cs="Times New Roman"/>
                  <w:sz w:val="24"/>
                </w:rPr>
                <w:t>數量</w:t>
              </w:r>
              <w:r w:rsidRPr="00F46B5A">
                <w:rPr>
                  <w:rFonts w:ascii="Times New Roman" w:hAnsi="Times New Roman" w:cs="Times New Roman"/>
                  <w:sz w:val="24"/>
                </w:rPr>
                <w:t>(</w:t>
              </w:r>
              <w:r w:rsidRPr="00F46B5A">
                <w:rPr>
                  <w:rFonts w:ascii="Times New Roman" w:hAnsi="Times New Roman" w:cs="Times New Roman"/>
                  <w:sz w:val="24"/>
                </w:rPr>
                <w:t>隻次</w:t>
              </w:r>
              <w:r w:rsidRPr="00F46B5A">
                <w:rPr>
                  <w:rFonts w:ascii="Times New Roman" w:hAnsi="Times New Roman" w:cs="Times New Roman"/>
                  <w:sz w:val="24"/>
                </w:rPr>
                <w:t>)</w:t>
              </w:r>
            </w:ins>
          </w:p>
        </w:tc>
        <w:tc>
          <w:tcPr>
            <w:tcW w:w="1235"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B8D027C" w14:textId="77777777" w:rsidR="00011F80" w:rsidRPr="00F46B5A" w:rsidRDefault="00011F80" w:rsidP="00F46B5A">
            <w:pPr>
              <w:spacing w:after="0" w:line="360" w:lineRule="auto"/>
              <w:jc w:val="center"/>
              <w:rPr>
                <w:ins w:id="39606" w:author="瑋婷 徐" w:date="2025-01-04T22:03:00Z" w16du:dateUtc="2025-01-04T14:03:00Z"/>
                <w:rFonts w:ascii="Times New Roman" w:hAnsi="Times New Roman" w:cs="Times New Roman"/>
                <w:sz w:val="24"/>
              </w:rPr>
            </w:pPr>
            <w:ins w:id="39607" w:author="瑋婷 徐" w:date="2025-01-04T22:03:00Z" w16du:dateUtc="2025-01-04T14:03:00Z">
              <w:r w:rsidRPr="00F46B5A">
                <w:rPr>
                  <w:rFonts w:ascii="Times New Roman" w:hAnsi="Times New Roman" w:cs="Times New Roman"/>
                  <w:sz w:val="24"/>
                </w:rPr>
                <w:t>占比</w:t>
              </w:r>
              <w:r w:rsidRPr="00F46B5A">
                <w:rPr>
                  <w:rFonts w:ascii="Times New Roman" w:hAnsi="Times New Roman" w:cs="Times New Roman"/>
                  <w:sz w:val="24"/>
                </w:rPr>
                <w:t>(%)</w:t>
              </w:r>
            </w:ins>
          </w:p>
        </w:tc>
      </w:tr>
      <w:tr w:rsidR="00011F80" w:rsidRPr="00F46B5A" w14:paraId="04A56573" w14:textId="77777777" w:rsidTr="00F46B5A">
        <w:trPr>
          <w:jc w:val="center"/>
          <w:ins w:id="39608" w:author="瑋婷 徐" w:date="2025-01-04T22:03: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7C3F9" w14:textId="77777777" w:rsidR="00011F80" w:rsidRPr="00F46B5A" w:rsidRDefault="00011F80" w:rsidP="00F46B5A">
            <w:pPr>
              <w:spacing w:after="0" w:line="360" w:lineRule="auto"/>
              <w:jc w:val="center"/>
              <w:rPr>
                <w:ins w:id="39609" w:author="瑋婷 徐" w:date="2025-01-04T22:03:00Z" w16du:dateUtc="2025-01-04T14:03:00Z"/>
                <w:rFonts w:ascii="Times New Roman" w:hAnsi="Times New Roman" w:cs="Times New Roman"/>
                <w:sz w:val="24"/>
              </w:rPr>
            </w:pPr>
            <w:ins w:id="39610" w:author="瑋婷 徐" w:date="2025-01-04T22:03:00Z" w16du:dateUtc="2025-01-04T14:03:00Z">
              <w:r w:rsidRPr="00F46B5A">
                <w:rPr>
                  <w:rFonts w:ascii="Times New Roman" w:hAnsi="Times New Roman" w:cs="Times New Roman"/>
                  <w:sz w:val="24"/>
                </w:rPr>
                <w:t>紅嘴黑鵯</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5F3AA" w14:textId="77777777" w:rsidR="00011F80" w:rsidRPr="00F46B5A" w:rsidRDefault="00011F80" w:rsidP="00F46B5A">
            <w:pPr>
              <w:spacing w:after="0" w:line="360" w:lineRule="auto"/>
              <w:jc w:val="center"/>
              <w:rPr>
                <w:ins w:id="39611" w:author="瑋婷 徐" w:date="2025-01-04T22:03:00Z" w16du:dateUtc="2025-01-04T14:03:00Z"/>
                <w:rFonts w:ascii="Times New Roman" w:hAnsi="Times New Roman" w:cs="Times New Roman"/>
                <w:sz w:val="24"/>
              </w:rPr>
            </w:pPr>
            <w:ins w:id="39612" w:author="瑋婷 徐" w:date="2025-01-04T22:03:00Z" w16du:dateUtc="2025-01-04T14:03:00Z">
              <w:r w:rsidRPr="00F46B5A">
                <w:rPr>
                  <w:rFonts w:ascii="Times New Roman" w:hAnsi="Times New Roman" w:cs="Times New Roman"/>
                  <w:sz w:val="24"/>
                </w:rPr>
                <w:t>3</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169D2" w14:textId="77777777" w:rsidR="00011F80" w:rsidRPr="00F46B5A" w:rsidRDefault="00011F80" w:rsidP="00F46B5A">
            <w:pPr>
              <w:spacing w:after="0" w:line="360" w:lineRule="auto"/>
              <w:jc w:val="center"/>
              <w:rPr>
                <w:ins w:id="39613" w:author="瑋婷 徐" w:date="2025-01-04T22:03:00Z" w16du:dateUtc="2025-01-04T14:03:00Z"/>
                <w:rFonts w:ascii="Times New Roman" w:hAnsi="Times New Roman" w:cs="Times New Roman"/>
                <w:sz w:val="24"/>
              </w:rPr>
            </w:pPr>
            <w:ins w:id="39614" w:author="瑋婷 徐" w:date="2025-01-04T22:03:00Z" w16du:dateUtc="2025-01-04T14:03:00Z">
              <w:r w:rsidRPr="00F46B5A">
                <w:rPr>
                  <w:rFonts w:ascii="Times New Roman" w:hAnsi="Times New Roman" w:cs="Times New Roman"/>
                  <w:sz w:val="24"/>
                </w:rPr>
                <w:t>10</w:t>
              </w:r>
            </w:ins>
          </w:p>
        </w:tc>
      </w:tr>
      <w:tr w:rsidR="00011F80" w:rsidRPr="00F46B5A" w14:paraId="28F5D39E" w14:textId="77777777" w:rsidTr="00F46B5A">
        <w:trPr>
          <w:jc w:val="center"/>
          <w:ins w:id="39615" w:author="瑋婷 徐" w:date="2025-01-04T22:03: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1A8AE" w14:textId="77777777" w:rsidR="00011F80" w:rsidRPr="00F46B5A" w:rsidRDefault="00011F80" w:rsidP="00F46B5A">
            <w:pPr>
              <w:spacing w:after="0" w:line="360" w:lineRule="auto"/>
              <w:jc w:val="center"/>
              <w:rPr>
                <w:ins w:id="39616" w:author="瑋婷 徐" w:date="2025-01-04T22:03:00Z" w16du:dateUtc="2025-01-04T14:03:00Z"/>
                <w:rFonts w:ascii="Times New Roman" w:hAnsi="Times New Roman" w:cs="Times New Roman"/>
                <w:sz w:val="24"/>
              </w:rPr>
            </w:pPr>
            <w:ins w:id="39617" w:author="瑋婷 徐" w:date="2025-01-04T22:03:00Z" w16du:dateUtc="2025-01-04T14:03:00Z">
              <w:r w:rsidRPr="00F46B5A">
                <w:rPr>
                  <w:rFonts w:ascii="Times New Roman" w:hAnsi="Times New Roman" w:cs="Times New Roman"/>
                  <w:sz w:val="24"/>
                </w:rPr>
                <w:t>棕面鶯</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110BD" w14:textId="77777777" w:rsidR="00011F80" w:rsidRPr="00F46B5A" w:rsidRDefault="00011F80" w:rsidP="00F46B5A">
            <w:pPr>
              <w:spacing w:after="0" w:line="360" w:lineRule="auto"/>
              <w:jc w:val="center"/>
              <w:rPr>
                <w:ins w:id="39618" w:author="瑋婷 徐" w:date="2025-01-04T22:03:00Z" w16du:dateUtc="2025-01-04T14:03:00Z"/>
                <w:rFonts w:ascii="Times New Roman" w:hAnsi="Times New Roman" w:cs="Times New Roman"/>
                <w:sz w:val="24"/>
              </w:rPr>
            </w:pPr>
            <w:ins w:id="39619" w:author="瑋婷 徐" w:date="2025-01-04T22:03:00Z" w16du:dateUtc="2025-01-04T14:03:00Z">
              <w:r w:rsidRPr="00F46B5A">
                <w:rPr>
                  <w:rFonts w:ascii="Times New Roman" w:hAnsi="Times New Roman" w:cs="Times New Roman"/>
                  <w:sz w:val="24"/>
                </w:rPr>
                <w:t>78</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BE5A6" w14:textId="77777777" w:rsidR="00011F80" w:rsidRPr="00F46B5A" w:rsidRDefault="00011F80" w:rsidP="00F46B5A">
            <w:pPr>
              <w:spacing w:after="0" w:line="360" w:lineRule="auto"/>
              <w:jc w:val="center"/>
              <w:rPr>
                <w:ins w:id="39620" w:author="瑋婷 徐" w:date="2025-01-04T22:03:00Z" w16du:dateUtc="2025-01-04T14:03:00Z"/>
                <w:rFonts w:ascii="Times New Roman" w:hAnsi="Times New Roman" w:cs="Times New Roman"/>
                <w:sz w:val="24"/>
              </w:rPr>
            </w:pPr>
            <w:ins w:id="39621" w:author="瑋婷 徐" w:date="2025-01-04T22:03:00Z" w16du:dateUtc="2025-01-04T14:03:00Z">
              <w:r w:rsidRPr="00F46B5A">
                <w:rPr>
                  <w:rFonts w:ascii="Times New Roman" w:hAnsi="Times New Roman" w:cs="Times New Roman"/>
                  <w:sz w:val="24"/>
                </w:rPr>
                <w:t>90</w:t>
              </w:r>
            </w:ins>
          </w:p>
        </w:tc>
      </w:tr>
      <w:tr w:rsidR="00011F80" w:rsidRPr="00F46B5A" w14:paraId="508FE0FC" w14:textId="77777777" w:rsidTr="00F46B5A">
        <w:trPr>
          <w:jc w:val="center"/>
          <w:ins w:id="39622" w:author="瑋婷 徐" w:date="2025-01-04T22:03: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424B8" w14:textId="77777777" w:rsidR="00011F80" w:rsidRPr="00F46B5A" w:rsidRDefault="00011F80" w:rsidP="00F46B5A">
            <w:pPr>
              <w:spacing w:after="0" w:line="360" w:lineRule="auto"/>
              <w:jc w:val="center"/>
              <w:rPr>
                <w:ins w:id="39623" w:author="瑋婷 徐" w:date="2025-01-04T22:03:00Z" w16du:dateUtc="2025-01-04T14:03:00Z"/>
                <w:rFonts w:ascii="Times New Roman" w:hAnsi="Times New Roman" w:cs="Times New Roman"/>
                <w:sz w:val="24"/>
              </w:rPr>
            </w:pPr>
            <w:ins w:id="39624" w:author="瑋婷 徐" w:date="2025-01-04T22:03:00Z" w16du:dateUtc="2025-01-04T14:03:00Z">
              <w:r w:rsidRPr="00F46B5A">
                <w:rPr>
                  <w:rFonts w:ascii="Times New Roman" w:hAnsi="Times New Roman" w:cs="Times New Roman"/>
                  <w:sz w:val="24"/>
                </w:rPr>
                <w:t>小鶯</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19C41" w14:textId="77777777" w:rsidR="00011F80" w:rsidRPr="00F46B5A" w:rsidRDefault="00011F80" w:rsidP="00F46B5A">
            <w:pPr>
              <w:spacing w:after="0" w:line="360" w:lineRule="auto"/>
              <w:jc w:val="center"/>
              <w:rPr>
                <w:ins w:id="39625" w:author="瑋婷 徐" w:date="2025-01-04T22:03:00Z" w16du:dateUtc="2025-01-04T14:03:00Z"/>
                <w:rFonts w:ascii="Times New Roman" w:hAnsi="Times New Roman" w:cs="Times New Roman"/>
                <w:sz w:val="24"/>
              </w:rPr>
            </w:pPr>
            <w:ins w:id="39626" w:author="瑋婷 徐" w:date="2025-01-04T22:03:00Z" w16du:dateUtc="2025-01-04T14:03:00Z">
              <w:r w:rsidRPr="00F46B5A">
                <w:rPr>
                  <w:rFonts w:ascii="Times New Roman" w:hAnsi="Times New Roman" w:cs="Times New Roman"/>
                  <w:sz w:val="24"/>
                </w:rPr>
                <w:t>2</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45BBB" w14:textId="77777777" w:rsidR="00011F80" w:rsidRPr="00F46B5A" w:rsidRDefault="00011F80" w:rsidP="00F46B5A">
            <w:pPr>
              <w:spacing w:after="0" w:line="360" w:lineRule="auto"/>
              <w:jc w:val="center"/>
              <w:rPr>
                <w:ins w:id="39627" w:author="瑋婷 徐" w:date="2025-01-04T22:03:00Z" w16du:dateUtc="2025-01-04T14:03:00Z"/>
                <w:rFonts w:ascii="Times New Roman" w:hAnsi="Times New Roman" w:cs="Times New Roman"/>
                <w:sz w:val="24"/>
              </w:rPr>
            </w:pPr>
            <w:ins w:id="39628" w:author="瑋婷 徐" w:date="2025-01-04T22:03:00Z" w16du:dateUtc="2025-01-04T14:03:00Z">
              <w:r w:rsidRPr="00F46B5A">
                <w:rPr>
                  <w:rFonts w:ascii="Times New Roman" w:hAnsi="Times New Roman" w:cs="Times New Roman"/>
                  <w:sz w:val="24"/>
                </w:rPr>
                <w:t>10</w:t>
              </w:r>
            </w:ins>
          </w:p>
        </w:tc>
      </w:tr>
      <w:tr w:rsidR="00011F80" w:rsidRPr="00F46B5A" w14:paraId="570D1C73" w14:textId="77777777" w:rsidTr="00F46B5A">
        <w:trPr>
          <w:jc w:val="center"/>
          <w:ins w:id="39629" w:author="瑋婷 徐" w:date="2025-01-04T22:03: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70B66" w14:textId="77777777" w:rsidR="00011F80" w:rsidRPr="00F46B5A" w:rsidRDefault="00011F80" w:rsidP="00F46B5A">
            <w:pPr>
              <w:spacing w:after="0" w:line="360" w:lineRule="auto"/>
              <w:jc w:val="center"/>
              <w:rPr>
                <w:ins w:id="39630" w:author="瑋婷 徐" w:date="2025-01-04T22:03:00Z" w16du:dateUtc="2025-01-04T14:03:00Z"/>
                <w:rFonts w:ascii="Times New Roman" w:hAnsi="Times New Roman" w:cs="Times New Roman"/>
                <w:sz w:val="24"/>
              </w:rPr>
            </w:pPr>
            <w:ins w:id="39631" w:author="瑋婷 徐" w:date="2025-01-04T22:03:00Z" w16du:dateUtc="2025-01-04T14:03:00Z">
              <w:r w:rsidRPr="00F46B5A">
                <w:rPr>
                  <w:rFonts w:ascii="Times New Roman" w:hAnsi="Times New Roman" w:cs="Times New Roman"/>
                  <w:sz w:val="24"/>
                </w:rPr>
                <w:t>深山鶯</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D1875" w14:textId="77777777" w:rsidR="00011F80" w:rsidRPr="00F46B5A" w:rsidRDefault="00011F80" w:rsidP="00F46B5A">
            <w:pPr>
              <w:spacing w:after="0" w:line="360" w:lineRule="auto"/>
              <w:jc w:val="center"/>
              <w:rPr>
                <w:ins w:id="39632" w:author="瑋婷 徐" w:date="2025-01-04T22:03:00Z" w16du:dateUtc="2025-01-04T14:03:00Z"/>
                <w:rFonts w:ascii="Times New Roman" w:hAnsi="Times New Roman" w:cs="Times New Roman"/>
                <w:sz w:val="24"/>
              </w:rPr>
            </w:pPr>
            <w:ins w:id="39633" w:author="瑋婷 徐" w:date="2025-01-04T22:03:00Z" w16du:dateUtc="2025-01-04T14:03:00Z">
              <w:r w:rsidRPr="00F46B5A">
                <w:rPr>
                  <w:rFonts w:ascii="Times New Roman" w:hAnsi="Times New Roman" w:cs="Times New Roman"/>
                  <w:sz w:val="24"/>
                </w:rPr>
                <w:t>42</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FF029" w14:textId="77777777" w:rsidR="00011F80" w:rsidRPr="00F46B5A" w:rsidRDefault="00011F80" w:rsidP="00F46B5A">
            <w:pPr>
              <w:spacing w:after="0" w:line="360" w:lineRule="auto"/>
              <w:jc w:val="center"/>
              <w:rPr>
                <w:ins w:id="39634" w:author="瑋婷 徐" w:date="2025-01-04T22:03:00Z" w16du:dateUtc="2025-01-04T14:03:00Z"/>
                <w:rFonts w:ascii="Times New Roman" w:hAnsi="Times New Roman" w:cs="Times New Roman"/>
                <w:sz w:val="24"/>
              </w:rPr>
            </w:pPr>
            <w:ins w:id="39635" w:author="瑋婷 徐" w:date="2025-01-04T22:03:00Z" w16du:dateUtc="2025-01-04T14:03:00Z">
              <w:r w:rsidRPr="00F46B5A">
                <w:rPr>
                  <w:rFonts w:ascii="Times New Roman" w:hAnsi="Times New Roman" w:cs="Times New Roman"/>
                  <w:sz w:val="24"/>
                </w:rPr>
                <w:t>50</w:t>
              </w:r>
            </w:ins>
          </w:p>
        </w:tc>
      </w:tr>
      <w:tr w:rsidR="00011F80" w:rsidRPr="00F46B5A" w14:paraId="0417D427" w14:textId="77777777" w:rsidTr="00F46B5A">
        <w:trPr>
          <w:jc w:val="center"/>
          <w:ins w:id="39636" w:author="瑋婷 徐" w:date="2025-01-04T22:03: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95387" w14:textId="77777777" w:rsidR="00011F80" w:rsidRPr="00F46B5A" w:rsidRDefault="00011F80" w:rsidP="00F46B5A">
            <w:pPr>
              <w:spacing w:after="0" w:line="360" w:lineRule="auto"/>
              <w:jc w:val="center"/>
              <w:rPr>
                <w:ins w:id="39637" w:author="瑋婷 徐" w:date="2025-01-04T22:03:00Z" w16du:dateUtc="2025-01-04T14:03:00Z"/>
                <w:rFonts w:ascii="Times New Roman" w:hAnsi="Times New Roman" w:cs="Times New Roman"/>
                <w:sz w:val="24"/>
              </w:rPr>
            </w:pPr>
            <w:ins w:id="39638" w:author="瑋婷 徐" w:date="2025-01-04T22:03:00Z" w16du:dateUtc="2025-01-04T14:03:00Z">
              <w:r w:rsidRPr="00F46B5A">
                <w:rPr>
                  <w:rFonts w:ascii="Times New Roman" w:hAnsi="Times New Roman" w:cs="Times New Roman"/>
                  <w:sz w:val="24"/>
                </w:rPr>
                <w:t>紅頭山雀</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61D29" w14:textId="77777777" w:rsidR="00011F80" w:rsidRPr="00F46B5A" w:rsidRDefault="00011F80" w:rsidP="00F46B5A">
            <w:pPr>
              <w:spacing w:after="0" w:line="360" w:lineRule="auto"/>
              <w:jc w:val="center"/>
              <w:rPr>
                <w:ins w:id="39639" w:author="瑋婷 徐" w:date="2025-01-04T22:03:00Z" w16du:dateUtc="2025-01-04T14:03:00Z"/>
                <w:rFonts w:ascii="Times New Roman" w:hAnsi="Times New Roman" w:cs="Times New Roman"/>
                <w:sz w:val="24"/>
              </w:rPr>
            </w:pPr>
            <w:ins w:id="39640" w:author="瑋婷 徐" w:date="2025-01-04T22:03:00Z" w16du:dateUtc="2025-01-04T14:03:00Z">
              <w:r w:rsidRPr="00F46B5A">
                <w:rPr>
                  <w:rFonts w:ascii="Times New Roman" w:hAnsi="Times New Roman" w:cs="Times New Roman"/>
                  <w:sz w:val="24"/>
                </w:rPr>
                <w:t>54</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993CD" w14:textId="77777777" w:rsidR="00011F80" w:rsidRPr="00F46B5A" w:rsidRDefault="00011F80" w:rsidP="00F46B5A">
            <w:pPr>
              <w:spacing w:after="0" w:line="360" w:lineRule="auto"/>
              <w:jc w:val="center"/>
              <w:rPr>
                <w:ins w:id="39641" w:author="瑋婷 徐" w:date="2025-01-04T22:03:00Z" w16du:dateUtc="2025-01-04T14:03:00Z"/>
                <w:rFonts w:ascii="Times New Roman" w:hAnsi="Times New Roman" w:cs="Times New Roman"/>
                <w:sz w:val="24"/>
              </w:rPr>
            </w:pPr>
            <w:ins w:id="39642" w:author="瑋婷 徐" w:date="2025-01-04T22:03:00Z" w16du:dateUtc="2025-01-04T14:03:00Z">
              <w:r w:rsidRPr="00F46B5A">
                <w:rPr>
                  <w:rFonts w:ascii="Times New Roman" w:hAnsi="Times New Roman" w:cs="Times New Roman"/>
                  <w:sz w:val="24"/>
                </w:rPr>
                <w:t>90</w:t>
              </w:r>
            </w:ins>
          </w:p>
        </w:tc>
      </w:tr>
      <w:tr w:rsidR="00011F80" w:rsidRPr="00F46B5A" w14:paraId="1794C1FE" w14:textId="77777777" w:rsidTr="00F46B5A">
        <w:trPr>
          <w:jc w:val="center"/>
          <w:ins w:id="39643" w:author="瑋婷 徐" w:date="2025-01-04T22:03: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283E2" w14:textId="77777777" w:rsidR="00011F80" w:rsidRPr="00F46B5A" w:rsidRDefault="00011F80" w:rsidP="00F46B5A">
            <w:pPr>
              <w:spacing w:after="0" w:line="360" w:lineRule="auto"/>
              <w:jc w:val="center"/>
              <w:rPr>
                <w:ins w:id="39644" w:author="瑋婷 徐" w:date="2025-01-04T22:03:00Z" w16du:dateUtc="2025-01-04T14:03:00Z"/>
                <w:rFonts w:ascii="Times New Roman" w:hAnsi="Times New Roman" w:cs="Times New Roman"/>
                <w:sz w:val="24"/>
              </w:rPr>
            </w:pPr>
            <w:ins w:id="39645" w:author="瑋婷 徐" w:date="2025-01-04T22:03:00Z" w16du:dateUtc="2025-01-04T14:03:00Z">
              <w:r w:rsidRPr="00F46B5A">
                <w:rPr>
                  <w:rFonts w:ascii="Times New Roman" w:hAnsi="Times New Roman" w:cs="Times New Roman"/>
                  <w:sz w:val="24"/>
                </w:rPr>
                <w:t>褐頭花翼</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A32EB" w14:textId="77777777" w:rsidR="00011F80" w:rsidRPr="00F46B5A" w:rsidRDefault="00011F80" w:rsidP="00F46B5A">
            <w:pPr>
              <w:spacing w:after="0" w:line="360" w:lineRule="auto"/>
              <w:jc w:val="center"/>
              <w:rPr>
                <w:ins w:id="39646" w:author="瑋婷 徐" w:date="2025-01-04T22:03:00Z" w16du:dateUtc="2025-01-04T14:03:00Z"/>
                <w:rFonts w:ascii="Times New Roman" w:hAnsi="Times New Roman" w:cs="Times New Roman"/>
                <w:sz w:val="24"/>
              </w:rPr>
            </w:pPr>
            <w:ins w:id="39647" w:author="瑋婷 徐" w:date="2025-01-04T22:03:00Z" w16du:dateUtc="2025-01-04T14:03:00Z">
              <w:r w:rsidRPr="00F46B5A">
                <w:rPr>
                  <w:rFonts w:ascii="Times New Roman" w:hAnsi="Times New Roman" w:cs="Times New Roman"/>
                  <w:sz w:val="24"/>
                </w:rPr>
                <w:t>17</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03596" w14:textId="77777777" w:rsidR="00011F80" w:rsidRPr="00F46B5A" w:rsidRDefault="00011F80" w:rsidP="00F46B5A">
            <w:pPr>
              <w:spacing w:after="0" w:line="360" w:lineRule="auto"/>
              <w:jc w:val="center"/>
              <w:rPr>
                <w:ins w:id="39648" w:author="瑋婷 徐" w:date="2025-01-04T22:03:00Z" w16du:dateUtc="2025-01-04T14:03:00Z"/>
                <w:rFonts w:ascii="Times New Roman" w:hAnsi="Times New Roman" w:cs="Times New Roman"/>
                <w:sz w:val="24"/>
              </w:rPr>
            </w:pPr>
            <w:ins w:id="39649" w:author="瑋婷 徐" w:date="2025-01-04T22:03:00Z" w16du:dateUtc="2025-01-04T14:03:00Z">
              <w:r w:rsidRPr="00F46B5A">
                <w:rPr>
                  <w:rFonts w:ascii="Times New Roman" w:hAnsi="Times New Roman" w:cs="Times New Roman"/>
                  <w:sz w:val="24"/>
                </w:rPr>
                <w:t>40</w:t>
              </w:r>
            </w:ins>
          </w:p>
        </w:tc>
      </w:tr>
      <w:tr w:rsidR="00011F80" w:rsidRPr="00F46B5A" w14:paraId="67992437" w14:textId="77777777" w:rsidTr="00F46B5A">
        <w:trPr>
          <w:jc w:val="center"/>
          <w:ins w:id="39650" w:author="瑋婷 徐" w:date="2025-01-04T22:03: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2E28C" w14:textId="77777777" w:rsidR="00011F80" w:rsidRPr="00F46B5A" w:rsidRDefault="00011F80" w:rsidP="00F46B5A">
            <w:pPr>
              <w:spacing w:after="0" w:line="360" w:lineRule="auto"/>
              <w:jc w:val="center"/>
              <w:rPr>
                <w:ins w:id="39651" w:author="瑋婷 徐" w:date="2025-01-04T22:03:00Z" w16du:dateUtc="2025-01-04T14:03:00Z"/>
                <w:rFonts w:ascii="Times New Roman" w:hAnsi="Times New Roman" w:cs="Times New Roman"/>
                <w:sz w:val="24"/>
              </w:rPr>
            </w:pPr>
            <w:ins w:id="39652" w:author="瑋婷 徐" w:date="2025-01-04T22:03:00Z" w16du:dateUtc="2025-01-04T14:03:00Z">
              <w:r w:rsidRPr="00F46B5A">
                <w:rPr>
                  <w:rFonts w:ascii="Times New Roman" w:hAnsi="Times New Roman" w:cs="Times New Roman"/>
                  <w:sz w:val="24"/>
                </w:rPr>
                <w:t>冠羽畫眉</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9F451" w14:textId="77777777" w:rsidR="00011F80" w:rsidRPr="00F46B5A" w:rsidRDefault="00011F80" w:rsidP="00F46B5A">
            <w:pPr>
              <w:spacing w:after="0" w:line="360" w:lineRule="auto"/>
              <w:jc w:val="center"/>
              <w:rPr>
                <w:ins w:id="39653" w:author="瑋婷 徐" w:date="2025-01-04T22:03:00Z" w16du:dateUtc="2025-01-04T14:03:00Z"/>
                <w:rFonts w:ascii="Times New Roman" w:hAnsi="Times New Roman" w:cs="Times New Roman"/>
                <w:sz w:val="24"/>
              </w:rPr>
            </w:pPr>
            <w:ins w:id="39654" w:author="瑋婷 徐" w:date="2025-01-04T22:03:00Z" w16du:dateUtc="2025-01-04T14:03:00Z">
              <w:r w:rsidRPr="00F46B5A">
                <w:rPr>
                  <w:rFonts w:ascii="Times New Roman" w:hAnsi="Times New Roman" w:cs="Times New Roman"/>
                  <w:sz w:val="24"/>
                </w:rPr>
                <w:t>462</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EB101" w14:textId="77777777" w:rsidR="00011F80" w:rsidRPr="00F46B5A" w:rsidRDefault="00011F80" w:rsidP="00F46B5A">
            <w:pPr>
              <w:spacing w:after="0" w:line="360" w:lineRule="auto"/>
              <w:jc w:val="center"/>
              <w:rPr>
                <w:ins w:id="39655" w:author="瑋婷 徐" w:date="2025-01-04T22:03:00Z" w16du:dateUtc="2025-01-04T14:03:00Z"/>
                <w:rFonts w:ascii="Times New Roman" w:hAnsi="Times New Roman" w:cs="Times New Roman"/>
                <w:sz w:val="24"/>
              </w:rPr>
            </w:pPr>
            <w:ins w:id="39656" w:author="瑋婷 徐" w:date="2025-01-04T22:03:00Z" w16du:dateUtc="2025-01-04T14:03:00Z">
              <w:r w:rsidRPr="00F46B5A">
                <w:rPr>
                  <w:rFonts w:ascii="Times New Roman" w:hAnsi="Times New Roman" w:cs="Times New Roman"/>
                  <w:sz w:val="24"/>
                </w:rPr>
                <w:t>100</w:t>
              </w:r>
            </w:ins>
          </w:p>
        </w:tc>
      </w:tr>
      <w:tr w:rsidR="00011F80" w:rsidRPr="00F46B5A" w14:paraId="5965D30D" w14:textId="77777777" w:rsidTr="00F46B5A">
        <w:trPr>
          <w:jc w:val="center"/>
          <w:ins w:id="39657" w:author="瑋婷 徐" w:date="2025-01-04T22:03: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F3C4D" w14:textId="77777777" w:rsidR="00011F80" w:rsidRPr="00F46B5A" w:rsidRDefault="00011F80" w:rsidP="00F46B5A">
            <w:pPr>
              <w:spacing w:after="0" w:line="360" w:lineRule="auto"/>
              <w:jc w:val="center"/>
              <w:rPr>
                <w:ins w:id="39658" w:author="瑋婷 徐" w:date="2025-01-04T22:03:00Z" w16du:dateUtc="2025-01-04T14:03:00Z"/>
                <w:rFonts w:ascii="Times New Roman" w:hAnsi="Times New Roman" w:cs="Times New Roman"/>
                <w:sz w:val="24"/>
              </w:rPr>
            </w:pPr>
            <w:ins w:id="39659" w:author="瑋婷 徐" w:date="2025-01-04T22:03:00Z" w16du:dateUtc="2025-01-04T14:03:00Z">
              <w:r w:rsidRPr="00F46B5A">
                <w:rPr>
                  <w:rFonts w:ascii="Times New Roman" w:hAnsi="Times New Roman" w:cs="Times New Roman"/>
                  <w:sz w:val="24"/>
                </w:rPr>
                <w:t>山紅頭</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94C82" w14:textId="77777777" w:rsidR="00011F80" w:rsidRPr="00F46B5A" w:rsidRDefault="00011F80" w:rsidP="00F46B5A">
            <w:pPr>
              <w:spacing w:after="0" w:line="360" w:lineRule="auto"/>
              <w:jc w:val="center"/>
              <w:rPr>
                <w:ins w:id="39660" w:author="瑋婷 徐" w:date="2025-01-04T22:03:00Z" w16du:dateUtc="2025-01-04T14:03:00Z"/>
                <w:rFonts w:ascii="Times New Roman" w:hAnsi="Times New Roman" w:cs="Times New Roman"/>
                <w:sz w:val="24"/>
              </w:rPr>
            </w:pPr>
            <w:ins w:id="39661" w:author="瑋婷 徐" w:date="2025-01-04T22:03:00Z" w16du:dateUtc="2025-01-04T14:03:00Z">
              <w:r w:rsidRPr="00F46B5A">
                <w:rPr>
                  <w:rFonts w:ascii="Times New Roman" w:hAnsi="Times New Roman" w:cs="Times New Roman"/>
                  <w:sz w:val="24"/>
                </w:rPr>
                <w:t>57</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8FEDB" w14:textId="77777777" w:rsidR="00011F80" w:rsidRPr="00F46B5A" w:rsidRDefault="00011F80" w:rsidP="00F46B5A">
            <w:pPr>
              <w:spacing w:after="0" w:line="360" w:lineRule="auto"/>
              <w:jc w:val="center"/>
              <w:rPr>
                <w:ins w:id="39662" w:author="瑋婷 徐" w:date="2025-01-04T22:03:00Z" w16du:dateUtc="2025-01-04T14:03:00Z"/>
                <w:rFonts w:ascii="Times New Roman" w:hAnsi="Times New Roman" w:cs="Times New Roman"/>
                <w:sz w:val="24"/>
              </w:rPr>
            </w:pPr>
            <w:ins w:id="39663" w:author="瑋婷 徐" w:date="2025-01-04T22:03:00Z" w16du:dateUtc="2025-01-04T14:03:00Z">
              <w:r w:rsidRPr="00F46B5A">
                <w:rPr>
                  <w:rFonts w:ascii="Times New Roman" w:hAnsi="Times New Roman" w:cs="Times New Roman"/>
                  <w:sz w:val="24"/>
                </w:rPr>
                <w:t>80</w:t>
              </w:r>
            </w:ins>
          </w:p>
        </w:tc>
      </w:tr>
      <w:tr w:rsidR="00011F80" w:rsidRPr="00F46B5A" w14:paraId="13F9B49B" w14:textId="77777777" w:rsidTr="00F46B5A">
        <w:trPr>
          <w:jc w:val="center"/>
          <w:ins w:id="39664" w:author="瑋婷 徐" w:date="2025-01-04T22:03: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E7C1B" w14:textId="77777777" w:rsidR="00011F80" w:rsidRPr="00F46B5A" w:rsidRDefault="00011F80" w:rsidP="00F46B5A">
            <w:pPr>
              <w:spacing w:after="0" w:line="360" w:lineRule="auto"/>
              <w:jc w:val="center"/>
              <w:rPr>
                <w:ins w:id="39665" w:author="瑋婷 徐" w:date="2025-01-04T22:03:00Z" w16du:dateUtc="2025-01-04T14:03:00Z"/>
                <w:rFonts w:ascii="Times New Roman" w:hAnsi="Times New Roman" w:cs="Times New Roman"/>
                <w:sz w:val="24"/>
              </w:rPr>
            </w:pPr>
            <w:ins w:id="39666" w:author="瑋婷 徐" w:date="2025-01-04T22:03:00Z" w16du:dateUtc="2025-01-04T14:03:00Z">
              <w:r w:rsidRPr="00F46B5A">
                <w:rPr>
                  <w:rFonts w:ascii="Times New Roman" w:hAnsi="Times New Roman" w:cs="Times New Roman"/>
                  <w:sz w:val="24"/>
                </w:rPr>
                <w:t>小彎嘴</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BDE3D" w14:textId="77777777" w:rsidR="00011F80" w:rsidRPr="00F46B5A" w:rsidRDefault="00011F80" w:rsidP="00F46B5A">
            <w:pPr>
              <w:spacing w:after="0" w:line="360" w:lineRule="auto"/>
              <w:jc w:val="center"/>
              <w:rPr>
                <w:ins w:id="39667" w:author="瑋婷 徐" w:date="2025-01-04T22:03:00Z" w16du:dateUtc="2025-01-04T14:03:00Z"/>
                <w:rFonts w:ascii="Times New Roman" w:hAnsi="Times New Roman" w:cs="Times New Roman"/>
                <w:sz w:val="24"/>
              </w:rPr>
            </w:pPr>
            <w:ins w:id="39668" w:author="瑋婷 徐" w:date="2025-01-04T22:03:00Z" w16du:dateUtc="2025-01-04T14:03:00Z">
              <w:r w:rsidRPr="00F46B5A">
                <w:rPr>
                  <w:rFonts w:ascii="Times New Roman" w:hAnsi="Times New Roman" w:cs="Times New Roman"/>
                  <w:sz w:val="24"/>
                </w:rPr>
                <w:t>2</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9C079" w14:textId="77777777" w:rsidR="00011F80" w:rsidRPr="00F46B5A" w:rsidRDefault="00011F80" w:rsidP="00F46B5A">
            <w:pPr>
              <w:spacing w:after="0" w:line="360" w:lineRule="auto"/>
              <w:jc w:val="center"/>
              <w:rPr>
                <w:ins w:id="39669" w:author="瑋婷 徐" w:date="2025-01-04T22:03:00Z" w16du:dateUtc="2025-01-04T14:03:00Z"/>
                <w:rFonts w:ascii="Times New Roman" w:hAnsi="Times New Roman" w:cs="Times New Roman"/>
                <w:sz w:val="24"/>
              </w:rPr>
            </w:pPr>
            <w:ins w:id="39670" w:author="瑋婷 徐" w:date="2025-01-04T22:03:00Z" w16du:dateUtc="2025-01-04T14:03:00Z">
              <w:r w:rsidRPr="00F46B5A">
                <w:rPr>
                  <w:rFonts w:ascii="Times New Roman" w:hAnsi="Times New Roman" w:cs="Times New Roman"/>
                  <w:sz w:val="24"/>
                </w:rPr>
                <w:t>10</w:t>
              </w:r>
            </w:ins>
          </w:p>
        </w:tc>
      </w:tr>
      <w:tr w:rsidR="00011F80" w:rsidRPr="00F46B5A" w14:paraId="6CF7D0B0" w14:textId="77777777" w:rsidTr="00F46B5A">
        <w:trPr>
          <w:jc w:val="center"/>
          <w:ins w:id="39671" w:author="瑋婷 徐" w:date="2025-01-04T22:03: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25F32" w14:textId="77777777" w:rsidR="00011F80" w:rsidRPr="00F46B5A" w:rsidRDefault="00011F80" w:rsidP="00F46B5A">
            <w:pPr>
              <w:spacing w:after="0" w:line="360" w:lineRule="auto"/>
              <w:jc w:val="center"/>
              <w:rPr>
                <w:ins w:id="39672" w:author="瑋婷 徐" w:date="2025-01-04T22:03:00Z" w16du:dateUtc="2025-01-04T14:03:00Z"/>
                <w:rFonts w:ascii="Times New Roman" w:hAnsi="Times New Roman" w:cs="Times New Roman"/>
                <w:sz w:val="24"/>
              </w:rPr>
            </w:pPr>
            <w:ins w:id="39673" w:author="瑋婷 徐" w:date="2025-01-04T22:03:00Z" w16du:dateUtc="2025-01-04T14:03:00Z">
              <w:r w:rsidRPr="00F46B5A">
                <w:rPr>
                  <w:rFonts w:ascii="Times New Roman" w:hAnsi="Times New Roman" w:cs="Times New Roman"/>
                  <w:sz w:val="24"/>
                </w:rPr>
                <w:t>大彎嘴</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AE68B" w14:textId="77777777" w:rsidR="00011F80" w:rsidRPr="00F46B5A" w:rsidRDefault="00011F80" w:rsidP="00F46B5A">
            <w:pPr>
              <w:spacing w:after="0" w:line="360" w:lineRule="auto"/>
              <w:jc w:val="center"/>
              <w:rPr>
                <w:ins w:id="39674" w:author="瑋婷 徐" w:date="2025-01-04T22:03:00Z" w16du:dateUtc="2025-01-04T14:03:00Z"/>
                <w:rFonts w:ascii="Times New Roman" w:hAnsi="Times New Roman" w:cs="Times New Roman"/>
                <w:sz w:val="24"/>
              </w:rPr>
            </w:pPr>
            <w:ins w:id="39675" w:author="瑋婷 徐" w:date="2025-01-04T22:03:00Z" w16du:dateUtc="2025-01-04T14:03:00Z">
              <w:r w:rsidRPr="00F46B5A">
                <w:rPr>
                  <w:rFonts w:ascii="Times New Roman" w:hAnsi="Times New Roman" w:cs="Times New Roman"/>
                  <w:sz w:val="24"/>
                </w:rPr>
                <w:t>3</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B3331" w14:textId="77777777" w:rsidR="00011F80" w:rsidRPr="00F46B5A" w:rsidRDefault="00011F80" w:rsidP="00F46B5A">
            <w:pPr>
              <w:spacing w:after="0" w:line="360" w:lineRule="auto"/>
              <w:jc w:val="center"/>
              <w:rPr>
                <w:ins w:id="39676" w:author="瑋婷 徐" w:date="2025-01-04T22:03:00Z" w16du:dateUtc="2025-01-04T14:03:00Z"/>
                <w:rFonts w:ascii="Times New Roman" w:hAnsi="Times New Roman" w:cs="Times New Roman"/>
                <w:sz w:val="24"/>
              </w:rPr>
            </w:pPr>
            <w:ins w:id="39677" w:author="瑋婷 徐" w:date="2025-01-04T22:03:00Z" w16du:dateUtc="2025-01-04T14:03:00Z">
              <w:r w:rsidRPr="00F46B5A">
                <w:rPr>
                  <w:rFonts w:ascii="Times New Roman" w:hAnsi="Times New Roman" w:cs="Times New Roman"/>
                  <w:sz w:val="24"/>
                </w:rPr>
                <w:t>20</w:t>
              </w:r>
            </w:ins>
          </w:p>
        </w:tc>
      </w:tr>
      <w:tr w:rsidR="00011F80" w:rsidRPr="00F46B5A" w14:paraId="46535FCC" w14:textId="77777777" w:rsidTr="00F46B5A">
        <w:trPr>
          <w:jc w:val="center"/>
          <w:ins w:id="39678" w:author="瑋婷 徐" w:date="2025-01-04T22:03: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DF3BC" w14:textId="77777777" w:rsidR="00011F80" w:rsidRPr="00F46B5A" w:rsidRDefault="00011F80" w:rsidP="00F46B5A">
            <w:pPr>
              <w:spacing w:after="0" w:line="360" w:lineRule="auto"/>
              <w:jc w:val="center"/>
              <w:rPr>
                <w:ins w:id="39679" w:author="瑋婷 徐" w:date="2025-01-04T22:03:00Z" w16du:dateUtc="2025-01-04T14:03:00Z"/>
                <w:rFonts w:ascii="Times New Roman" w:hAnsi="Times New Roman" w:cs="Times New Roman"/>
                <w:sz w:val="24"/>
              </w:rPr>
            </w:pPr>
            <w:ins w:id="39680" w:author="瑋婷 徐" w:date="2025-01-04T22:03:00Z" w16du:dateUtc="2025-01-04T14:03:00Z">
              <w:r w:rsidRPr="00F46B5A">
                <w:rPr>
                  <w:rFonts w:ascii="Times New Roman" w:hAnsi="Times New Roman" w:cs="Times New Roman"/>
                  <w:sz w:val="24"/>
                </w:rPr>
                <w:t>頭烏線</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C609F" w14:textId="77777777" w:rsidR="00011F80" w:rsidRPr="00F46B5A" w:rsidRDefault="00011F80" w:rsidP="00F46B5A">
            <w:pPr>
              <w:spacing w:after="0" w:line="360" w:lineRule="auto"/>
              <w:jc w:val="center"/>
              <w:rPr>
                <w:ins w:id="39681" w:author="瑋婷 徐" w:date="2025-01-04T22:03:00Z" w16du:dateUtc="2025-01-04T14:03:00Z"/>
                <w:rFonts w:ascii="Times New Roman" w:hAnsi="Times New Roman" w:cs="Times New Roman"/>
                <w:sz w:val="24"/>
              </w:rPr>
            </w:pPr>
            <w:ins w:id="39682" w:author="瑋婷 徐" w:date="2025-01-04T22:03:00Z" w16du:dateUtc="2025-01-04T14:03:00Z">
              <w:r w:rsidRPr="00F46B5A">
                <w:rPr>
                  <w:rFonts w:ascii="Times New Roman" w:hAnsi="Times New Roman" w:cs="Times New Roman"/>
                  <w:sz w:val="24"/>
                </w:rPr>
                <w:t>3</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367D7" w14:textId="77777777" w:rsidR="00011F80" w:rsidRPr="00F46B5A" w:rsidRDefault="00011F80" w:rsidP="00F46B5A">
            <w:pPr>
              <w:spacing w:after="0" w:line="360" w:lineRule="auto"/>
              <w:jc w:val="center"/>
              <w:rPr>
                <w:ins w:id="39683" w:author="瑋婷 徐" w:date="2025-01-04T22:03:00Z" w16du:dateUtc="2025-01-04T14:03:00Z"/>
                <w:rFonts w:ascii="Times New Roman" w:hAnsi="Times New Roman" w:cs="Times New Roman"/>
                <w:sz w:val="24"/>
              </w:rPr>
            </w:pPr>
            <w:ins w:id="39684" w:author="瑋婷 徐" w:date="2025-01-04T22:03:00Z" w16du:dateUtc="2025-01-04T14:03:00Z">
              <w:r w:rsidRPr="00F46B5A">
                <w:rPr>
                  <w:rFonts w:ascii="Times New Roman" w:hAnsi="Times New Roman" w:cs="Times New Roman"/>
                  <w:sz w:val="24"/>
                </w:rPr>
                <w:t>10</w:t>
              </w:r>
            </w:ins>
          </w:p>
        </w:tc>
      </w:tr>
      <w:tr w:rsidR="00011F80" w:rsidRPr="00F46B5A" w14:paraId="3EB0B500" w14:textId="77777777" w:rsidTr="00F46B5A">
        <w:trPr>
          <w:jc w:val="center"/>
          <w:ins w:id="39685" w:author="瑋婷 徐" w:date="2025-01-04T22:03: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EF3E6" w14:textId="77777777" w:rsidR="00011F80" w:rsidRPr="00F46B5A" w:rsidRDefault="00011F80" w:rsidP="00F46B5A">
            <w:pPr>
              <w:spacing w:after="0" w:line="360" w:lineRule="auto"/>
              <w:jc w:val="center"/>
              <w:rPr>
                <w:ins w:id="39686" w:author="瑋婷 徐" w:date="2025-01-04T22:03:00Z" w16du:dateUtc="2025-01-04T14:03:00Z"/>
                <w:rFonts w:ascii="Times New Roman" w:hAnsi="Times New Roman" w:cs="Times New Roman"/>
                <w:sz w:val="24"/>
              </w:rPr>
            </w:pPr>
            <w:ins w:id="39687" w:author="瑋婷 徐" w:date="2025-01-04T22:03:00Z" w16du:dateUtc="2025-01-04T14:03:00Z">
              <w:r w:rsidRPr="00F46B5A">
                <w:rPr>
                  <w:rFonts w:ascii="Times New Roman" w:hAnsi="Times New Roman" w:cs="Times New Roman"/>
                  <w:sz w:val="24"/>
                </w:rPr>
                <w:t>繡眼畫眉</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F74E1" w14:textId="77777777" w:rsidR="00011F80" w:rsidRPr="00F46B5A" w:rsidRDefault="00011F80" w:rsidP="00F46B5A">
            <w:pPr>
              <w:spacing w:after="0" w:line="360" w:lineRule="auto"/>
              <w:jc w:val="center"/>
              <w:rPr>
                <w:ins w:id="39688" w:author="瑋婷 徐" w:date="2025-01-04T22:03:00Z" w16du:dateUtc="2025-01-04T14:03:00Z"/>
                <w:rFonts w:ascii="Times New Roman" w:hAnsi="Times New Roman" w:cs="Times New Roman"/>
                <w:sz w:val="24"/>
              </w:rPr>
            </w:pPr>
            <w:ins w:id="39689" w:author="瑋婷 徐" w:date="2025-01-04T22:03:00Z" w16du:dateUtc="2025-01-04T14:03:00Z">
              <w:r w:rsidRPr="00F46B5A">
                <w:rPr>
                  <w:rFonts w:ascii="Times New Roman" w:hAnsi="Times New Roman" w:cs="Times New Roman"/>
                  <w:sz w:val="24"/>
                </w:rPr>
                <w:t>52</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3A9AA" w14:textId="77777777" w:rsidR="00011F80" w:rsidRPr="00F46B5A" w:rsidRDefault="00011F80" w:rsidP="00F46B5A">
            <w:pPr>
              <w:spacing w:after="0" w:line="360" w:lineRule="auto"/>
              <w:jc w:val="center"/>
              <w:rPr>
                <w:ins w:id="39690" w:author="瑋婷 徐" w:date="2025-01-04T22:03:00Z" w16du:dateUtc="2025-01-04T14:03:00Z"/>
                <w:rFonts w:ascii="Times New Roman" w:hAnsi="Times New Roman" w:cs="Times New Roman"/>
                <w:sz w:val="24"/>
              </w:rPr>
            </w:pPr>
            <w:ins w:id="39691" w:author="瑋婷 徐" w:date="2025-01-04T22:03:00Z" w16du:dateUtc="2025-01-04T14:03:00Z">
              <w:r w:rsidRPr="00F46B5A">
                <w:rPr>
                  <w:rFonts w:ascii="Times New Roman" w:hAnsi="Times New Roman" w:cs="Times New Roman"/>
                  <w:sz w:val="24"/>
                </w:rPr>
                <w:t>80</w:t>
              </w:r>
            </w:ins>
          </w:p>
        </w:tc>
      </w:tr>
      <w:tr w:rsidR="00011F80" w:rsidRPr="00F46B5A" w14:paraId="625830E5" w14:textId="77777777" w:rsidTr="00F46B5A">
        <w:trPr>
          <w:jc w:val="center"/>
          <w:ins w:id="39692" w:author="瑋婷 徐" w:date="2025-01-04T22:03: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C9D77" w14:textId="77777777" w:rsidR="00011F80" w:rsidRPr="00F46B5A" w:rsidRDefault="00011F80" w:rsidP="00F46B5A">
            <w:pPr>
              <w:spacing w:after="0" w:line="360" w:lineRule="auto"/>
              <w:jc w:val="center"/>
              <w:rPr>
                <w:ins w:id="39693" w:author="瑋婷 徐" w:date="2025-01-04T22:03:00Z" w16du:dateUtc="2025-01-04T14:03:00Z"/>
                <w:rFonts w:ascii="Times New Roman" w:hAnsi="Times New Roman" w:cs="Times New Roman"/>
                <w:sz w:val="24"/>
              </w:rPr>
            </w:pPr>
            <w:ins w:id="39694" w:author="瑋婷 徐" w:date="2025-01-04T22:03:00Z" w16du:dateUtc="2025-01-04T14:03:00Z">
              <w:r w:rsidRPr="00F46B5A">
                <w:rPr>
                  <w:rFonts w:ascii="Times New Roman" w:hAnsi="Times New Roman" w:cs="Times New Roman"/>
                  <w:sz w:val="24"/>
                </w:rPr>
                <w:t>臺灣噪眉</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19741" w14:textId="77777777" w:rsidR="00011F80" w:rsidRPr="00F46B5A" w:rsidRDefault="00011F80" w:rsidP="00F46B5A">
            <w:pPr>
              <w:spacing w:after="0" w:line="360" w:lineRule="auto"/>
              <w:jc w:val="center"/>
              <w:rPr>
                <w:ins w:id="39695" w:author="瑋婷 徐" w:date="2025-01-04T22:03:00Z" w16du:dateUtc="2025-01-04T14:03:00Z"/>
                <w:rFonts w:ascii="Times New Roman" w:hAnsi="Times New Roman" w:cs="Times New Roman"/>
                <w:sz w:val="24"/>
              </w:rPr>
            </w:pPr>
            <w:ins w:id="39696" w:author="瑋婷 徐" w:date="2025-01-04T22:03:00Z" w16du:dateUtc="2025-01-04T14:03:00Z">
              <w:r w:rsidRPr="00F46B5A">
                <w:rPr>
                  <w:rFonts w:ascii="Times New Roman" w:hAnsi="Times New Roman" w:cs="Times New Roman"/>
                  <w:sz w:val="24"/>
                </w:rPr>
                <w:t>79</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454DB" w14:textId="77777777" w:rsidR="00011F80" w:rsidRPr="00F46B5A" w:rsidRDefault="00011F80" w:rsidP="00F46B5A">
            <w:pPr>
              <w:spacing w:after="0" w:line="360" w:lineRule="auto"/>
              <w:jc w:val="center"/>
              <w:rPr>
                <w:ins w:id="39697" w:author="瑋婷 徐" w:date="2025-01-04T22:03:00Z" w16du:dateUtc="2025-01-04T14:03:00Z"/>
                <w:rFonts w:ascii="Times New Roman" w:hAnsi="Times New Roman" w:cs="Times New Roman"/>
                <w:sz w:val="24"/>
              </w:rPr>
            </w:pPr>
            <w:ins w:id="39698" w:author="瑋婷 徐" w:date="2025-01-04T22:03:00Z" w16du:dateUtc="2025-01-04T14:03:00Z">
              <w:r w:rsidRPr="00F46B5A">
                <w:rPr>
                  <w:rFonts w:ascii="Times New Roman" w:hAnsi="Times New Roman" w:cs="Times New Roman"/>
                  <w:sz w:val="24"/>
                </w:rPr>
                <w:t>50</w:t>
              </w:r>
            </w:ins>
          </w:p>
        </w:tc>
      </w:tr>
      <w:tr w:rsidR="00011F80" w:rsidRPr="00F46B5A" w14:paraId="19B8BE39" w14:textId="77777777" w:rsidTr="00F46B5A">
        <w:trPr>
          <w:jc w:val="center"/>
          <w:ins w:id="39699" w:author="瑋婷 徐" w:date="2025-01-04T22:03: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8AB23" w14:textId="77777777" w:rsidR="00011F80" w:rsidRPr="00F46B5A" w:rsidRDefault="00011F80" w:rsidP="00F46B5A">
            <w:pPr>
              <w:spacing w:after="0" w:line="360" w:lineRule="auto"/>
              <w:jc w:val="center"/>
              <w:rPr>
                <w:ins w:id="39700" w:author="瑋婷 徐" w:date="2025-01-04T22:03:00Z" w16du:dateUtc="2025-01-04T14:03:00Z"/>
                <w:rFonts w:ascii="Times New Roman" w:hAnsi="Times New Roman" w:cs="Times New Roman"/>
                <w:sz w:val="24"/>
              </w:rPr>
            </w:pPr>
            <w:ins w:id="39701" w:author="瑋婷 徐" w:date="2025-01-04T22:03:00Z" w16du:dateUtc="2025-01-04T14:03:00Z">
              <w:r w:rsidRPr="00F46B5A">
                <w:rPr>
                  <w:rFonts w:ascii="Times New Roman" w:hAnsi="Times New Roman" w:cs="Times New Roman"/>
                  <w:sz w:val="24"/>
                </w:rPr>
                <w:t>白耳畫眉</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A57C6" w14:textId="77777777" w:rsidR="00011F80" w:rsidRPr="00F46B5A" w:rsidRDefault="00011F80" w:rsidP="00F46B5A">
            <w:pPr>
              <w:spacing w:after="0" w:line="360" w:lineRule="auto"/>
              <w:jc w:val="center"/>
              <w:rPr>
                <w:ins w:id="39702" w:author="瑋婷 徐" w:date="2025-01-04T22:03:00Z" w16du:dateUtc="2025-01-04T14:03:00Z"/>
                <w:rFonts w:ascii="Times New Roman" w:hAnsi="Times New Roman" w:cs="Times New Roman"/>
                <w:sz w:val="24"/>
              </w:rPr>
            </w:pPr>
            <w:ins w:id="39703" w:author="瑋婷 徐" w:date="2025-01-04T22:03:00Z" w16du:dateUtc="2025-01-04T14:03:00Z">
              <w:r w:rsidRPr="00F46B5A">
                <w:rPr>
                  <w:rFonts w:ascii="Times New Roman" w:hAnsi="Times New Roman" w:cs="Times New Roman"/>
                  <w:sz w:val="24"/>
                </w:rPr>
                <w:t>330</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61CB9" w14:textId="77777777" w:rsidR="00011F80" w:rsidRPr="00F46B5A" w:rsidRDefault="00011F80" w:rsidP="00F46B5A">
            <w:pPr>
              <w:spacing w:after="0" w:line="360" w:lineRule="auto"/>
              <w:jc w:val="center"/>
              <w:rPr>
                <w:ins w:id="39704" w:author="瑋婷 徐" w:date="2025-01-04T22:03:00Z" w16du:dateUtc="2025-01-04T14:03:00Z"/>
                <w:rFonts w:ascii="Times New Roman" w:hAnsi="Times New Roman" w:cs="Times New Roman"/>
                <w:sz w:val="24"/>
              </w:rPr>
            </w:pPr>
            <w:ins w:id="39705" w:author="瑋婷 徐" w:date="2025-01-04T22:03:00Z" w16du:dateUtc="2025-01-04T14:03:00Z">
              <w:r w:rsidRPr="00F46B5A">
                <w:rPr>
                  <w:rFonts w:ascii="Times New Roman" w:hAnsi="Times New Roman" w:cs="Times New Roman"/>
                  <w:sz w:val="24"/>
                </w:rPr>
                <w:t>90</w:t>
              </w:r>
            </w:ins>
          </w:p>
        </w:tc>
      </w:tr>
      <w:tr w:rsidR="00011F80" w:rsidRPr="00F46B5A" w14:paraId="339CDA83" w14:textId="77777777" w:rsidTr="00F46B5A">
        <w:trPr>
          <w:jc w:val="center"/>
          <w:ins w:id="39706" w:author="瑋婷 徐" w:date="2025-01-04T22:03: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66274" w14:textId="77777777" w:rsidR="00011F80" w:rsidRPr="00F46B5A" w:rsidRDefault="00011F80" w:rsidP="00F46B5A">
            <w:pPr>
              <w:spacing w:after="0" w:line="360" w:lineRule="auto"/>
              <w:jc w:val="center"/>
              <w:rPr>
                <w:ins w:id="39707" w:author="瑋婷 徐" w:date="2025-01-04T22:03:00Z" w16du:dateUtc="2025-01-04T14:03:00Z"/>
                <w:rFonts w:ascii="Times New Roman" w:hAnsi="Times New Roman" w:cs="Times New Roman"/>
                <w:sz w:val="24"/>
              </w:rPr>
            </w:pPr>
            <w:ins w:id="39708" w:author="瑋婷 徐" w:date="2025-01-04T22:03:00Z" w16du:dateUtc="2025-01-04T14:03:00Z">
              <w:r w:rsidRPr="00F46B5A">
                <w:rPr>
                  <w:rFonts w:ascii="Times New Roman" w:hAnsi="Times New Roman" w:cs="Times New Roman"/>
                  <w:sz w:val="24"/>
                </w:rPr>
                <w:t>紋翼畫眉</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BDC7F" w14:textId="77777777" w:rsidR="00011F80" w:rsidRPr="00F46B5A" w:rsidRDefault="00011F80" w:rsidP="00F46B5A">
            <w:pPr>
              <w:spacing w:after="0" w:line="360" w:lineRule="auto"/>
              <w:jc w:val="center"/>
              <w:rPr>
                <w:ins w:id="39709" w:author="瑋婷 徐" w:date="2025-01-04T22:03:00Z" w16du:dateUtc="2025-01-04T14:03:00Z"/>
                <w:rFonts w:ascii="Times New Roman" w:hAnsi="Times New Roman" w:cs="Times New Roman"/>
                <w:sz w:val="24"/>
              </w:rPr>
            </w:pPr>
            <w:ins w:id="39710" w:author="瑋婷 徐" w:date="2025-01-04T22:03:00Z" w16du:dateUtc="2025-01-04T14:03:00Z">
              <w:r w:rsidRPr="00F46B5A">
                <w:rPr>
                  <w:rFonts w:ascii="Times New Roman" w:hAnsi="Times New Roman" w:cs="Times New Roman"/>
                  <w:sz w:val="24"/>
                </w:rPr>
                <w:t>7</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6E49C" w14:textId="77777777" w:rsidR="00011F80" w:rsidRPr="00F46B5A" w:rsidRDefault="00011F80" w:rsidP="00F46B5A">
            <w:pPr>
              <w:spacing w:after="0" w:line="360" w:lineRule="auto"/>
              <w:jc w:val="center"/>
              <w:rPr>
                <w:ins w:id="39711" w:author="瑋婷 徐" w:date="2025-01-04T22:03:00Z" w16du:dateUtc="2025-01-04T14:03:00Z"/>
                <w:rFonts w:ascii="Times New Roman" w:hAnsi="Times New Roman" w:cs="Times New Roman"/>
                <w:sz w:val="24"/>
              </w:rPr>
            </w:pPr>
            <w:ins w:id="39712" w:author="瑋婷 徐" w:date="2025-01-04T22:03:00Z" w16du:dateUtc="2025-01-04T14:03:00Z">
              <w:r w:rsidRPr="00F46B5A">
                <w:rPr>
                  <w:rFonts w:ascii="Times New Roman" w:hAnsi="Times New Roman" w:cs="Times New Roman"/>
                  <w:sz w:val="24"/>
                </w:rPr>
                <w:t>20</w:t>
              </w:r>
            </w:ins>
          </w:p>
        </w:tc>
      </w:tr>
      <w:tr w:rsidR="00011F80" w:rsidRPr="00F46B5A" w14:paraId="563C0290" w14:textId="77777777" w:rsidTr="00F46B5A">
        <w:trPr>
          <w:jc w:val="center"/>
          <w:ins w:id="39713" w:author="瑋婷 徐" w:date="2025-01-04T22:03: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7A304" w14:textId="77777777" w:rsidR="00011F80" w:rsidRPr="00F46B5A" w:rsidRDefault="00011F80" w:rsidP="00F46B5A">
            <w:pPr>
              <w:spacing w:after="0" w:line="360" w:lineRule="auto"/>
              <w:jc w:val="center"/>
              <w:rPr>
                <w:ins w:id="39714" w:author="瑋婷 徐" w:date="2025-01-04T22:03:00Z" w16du:dateUtc="2025-01-04T14:03:00Z"/>
                <w:rFonts w:ascii="Times New Roman" w:hAnsi="Times New Roman" w:cs="Times New Roman"/>
                <w:sz w:val="24"/>
              </w:rPr>
            </w:pPr>
            <w:ins w:id="39715" w:author="瑋婷 徐" w:date="2025-01-04T22:03:00Z" w16du:dateUtc="2025-01-04T14:03:00Z">
              <w:r w:rsidRPr="00F46B5A">
                <w:rPr>
                  <w:rFonts w:ascii="Times New Roman" w:hAnsi="Times New Roman" w:cs="Times New Roman"/>
                  <w:sz w:val="24"/>
                </w:rPr>
                <w:t>黃胸藪眉</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5989C" w14:textId="77777777" w:rsidR="00011F80" w:rsidRPr="00F46B5A" w:rsidRDefault="00011F80" w:rsidP="00F46B5A">
            <w:pPr>
              <w:spacing w:after="0" w:line="360" w:lineRule="auto"/>
              <w:jc w:val="center"/>
              <w:rPr>
                <w:ins w:id="39716" w:author="瑋婷 徐" w:date="2025-01-04T22:03:00Z" w16du:dateUtc="2025-01-04T14:03:00Z"/>
                <w:rFonts w:ascii="Times New Roman" w:hAnsi="Times New Roman" w:cs="Times New Roman"/>
                <w:sz w:val="24"/>
              </w:rPr>
            </w:pPr>
            <w:ins w:id="39717" w:author="瑋婷 徐" w:date="2025-01-04T22:03:00Z" w16du:dateUtc="2025-01-04T14:03:00Z">
              <w:r w:rsidRPr="00F46B5A">
                <w:rPr>
                  <w:rFonts w:ascii="Times New Roman" w:hAnsi="Times New Roman" w:cs="Times New Roman"/>
                  <w:sz w:val="24"/>
                </w:rPr>
                <w:t>148</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C6F71" w14:textId="77777777" w:rsidR="00011F80" w:rsidRPr="00F46B5A" w:rsidRDefault="00011F80" w:rsidP="00F46B5A">
            <w:pPr>
              <w:spacing w:after="0" w:line="360" w:lineRule="auto"/>
              <w:jc w:val="center"/>
              <w:rPr>
                <w:ins w:id="39718" w:author="瑋婷 徐" w:date="2025-01-04T22:03:00Z" w16du:dateUtc="2025-01-04T14:03:00Z"/>
                <w:rFonts w:ascii="Times New Roman" w:hAnsi="Times New Roman" w:cs="Times New Roman"/>
                <w:sz w:val="24"/>
              </w:rPr>
            </w:pPr>
            <w:ins w:id="39719" w:author="瑋婷 徐" w:date="2025-01-04T22:03:00Z" w16du:dateUtc="2025-01-04T14:03:00Z">
              <w:r w:rsidRPr="00F46B5A">
                <w:rPr>
                  <w:rFonts w:ascii="Times New Roman" w:hAnsi="Times New Roman" w:cs="Times New Roman"/>
                  <w:sz w:val="24"/>
                </w:rPr>
                <w:t>100</w:t>
              </w:r>
            </w:ins>
          </w:p>
        </w:tc>
      </w:tr>
      <w:tr w:rsidR="00011F80" w:rsidRPr="00F46B5A" w14:paraId="44C3751E" w14:textId="77777777" w:rsidTr="00F46B5A">
        <w:trPr>
          <w:jc w:val="center"/>
          <w:ins w:id="39720" w:author="瑋婷 徐" w:date="2025-01-04T22:03: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B3736" w14:textId="77777777" w:rsidR="00011F80" w:rsidRPr="00F46B5A" w:rsidRDefault="00011F80" w:rsidP="00F46B5A">
            <w:pPr>
              <w:spacing w:after="0" w:line="360" w:lineRule="auto"/>
              <w:jc w:val="center"/>
              <w:rPr>
                <w:ins w:id="39721" w:author="瑋婷 徐" w:date="2025-01-04T22:03:00Z" w16du:dateUtc="2025-01-04T14:03:00Z"/>
                <w:rFonts w:ascii="Times New Roman" w:hAnsi="Times New Roman" w:cs="Times New Roman"/>
                <w:sz w:val="24"/>
              </w:rPr>
            </w:pPr>
            <w:ins w:id="39722" w:author="瑋婷 徐" w:date="2025-01-04T22:03:00Z" w16du:dateUtc="2025-01-04T14:03:00Z">
              <w:r w:rsidRPr="00F46B5A">
                <w:rPr>
                  <w:rFonts w:ascii="Times New Roman" w:hAnsi="Times New Roman" w:cs="Times New Roman"/>
                  <w:sz w:val="24"/>
                </w:rPr>
                <w:t>臺灣白喉噪眉</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1F7D9" w14:textId="77777777" w:rsidR="00011F80" w:rsidRPr="00F46B5A" w:rsidRDefault="00011F80" w:rsidP="00F46B5A">
            <w:pPr>
              <w:spacing w:after="0" w:line="360" w:lineRule="auto"/>
              <w:jc w:val="center"/>
              <w:rPr>
                <w:ins w:id="39723" w:author="瑋婷 徐" w:date="2025-01-04T22:03:00Z" w16du:dateUtc="2025-01-04T14:03:00Z"/>
                <w:rFonts w:ascii="Times New Roman" w:hAnsi="Times New Roman" w:cs="Times New Roman"/>
                <w:sz w:val="24"/>
              </w:rPr>
            </w:pPr>
            <w:ins w:id="39724" w:author="瑋婷 徐" w:date="2025-01-04T22:03:00Z" w16du:dateUtc="2025-01-04T14:03:00Z">
              <w:r w:rsidRPr="00F46B5A">
                <w:rPr>
                  <w:rFonts w:ascii="Times New Roman" w:hAnsi="Times New Roman" w:cs="Times New Roman"/>
                  <w:sz w:val="24"/>
                </w:rPr>
                <w:t>10</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E0285" w14:textId="77777777" w:rsidR="00011F80" w:rsidRPr="00F46B5A" w:rsidRDefault="00011F80" w:rsidP="00F46B5A">
            <w:pPr>
              <w:spacing w:after="0" w:line="360" w:lineRule="auto"/>
              <w:jc w:val="center"/>
              <w:rPr>
                <w:ins w:id="39725" w:author="瑋婷 徐" w:date="2025-01-04T22:03:00Z" w16du:dateUtc="2025-01-04T14:03:00Z"/>
                <w:rFonts w:ascii="Times New Roman" w:hAnsi="Times New Roman" w:cs="Times New Roman"/>
                <w:sz w:val="24"/>
              </w:rPr>
            </w:pPr>
            <w:ins w:id="39726" w:author="瑋婷 徐" w:date="2025-01-04T22:03:00Z" w16du:dateUtc="2025-01-04T14:03:00Z">
              <w:r w:rsidRPr="00F46B5A">
                <w:rPr>
                  <w:rFonts w:ascii="Times New Roman" w:hAnsi="Times New Roman" w:cs="Times New Roman"/>
                  <w:sz w:val="24"/>
                </w:rPr>
                <w:t>10</w:t>
              </w:r>
            </w:ins>
          </w:p>
        </w:tc>
      </w:tr>
      <w:tr w:rsidR="00011F80" w:rsidRPr="00F46B5A" w14:paraId="04FD4727" w14:textId="77777777" w:rsidTr="00F46B5A">
        <w:trPr>
          <w:jc w:val="center"/>
          <w:ins w:id="39727" w:author="瑋婷 徐" w:date="2025-01-04T22:03: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0E0B5" w14:textId="77777777" w:rsidR="00011F80" w:rsidRPr="00F46B5A" w:rsidRDefault="00011F80" w:rsidP="00F46B5A">
            <w:pPr>
              <w:spacing w:after="0" w:line="360" w:lineRule="auto"/>
              <w:jc w:val="center"/>
              <w:rPr>
                <w:ins w:id="39728" w:author="瑋婷 徐" w:date="2025-01-04T22:03:00Z" w16du:dateUtc="2025-01-04T14:03:00Z"/>
                <w:rFonts w:ascii="Times New Roman" w:hAnsi="Times New Roman" w:cs="Times New Roman"/>
                <w:sz w:val="24"/>
              </w:rPr>
            </w:pPr>
            <w:ins w:id="39729" w:author="瑋婷 徐" w:date="2025-01-04T22:03:00Z" w16du:dateUtc="2025-01-04T14:03:00Z">
              <w:r w:rsidRPr="00F46B5A">
                <w:rPr>
                  <w:rFonts w:ascii="Times New Roman" w:hAnsi="Times New Roman" w:cs="Times New Roman"/>
                  <w:sz w:val="24"/>
                </w:rPr>
                <w:t>棕噪眉</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94D4F" w14:textId="77777777" w:rsidR="00011F80" w:rsidRPr="00F46B5A" w:rsidRDefault="00011F80" w:rsidP="00F46B5A">
            <w:pPr>
              <w:spacing w:after="0" w:line="360" w:lineRule="auto"/>
              <w:jc w:val="center"/>
              <w:rPr>
                <w:ins w:id="39730" w:author="瑋婷 徐" w:date="2025-01-04T22:03:00Z" w16du:dateUtc="2025-01-04T14:03:00Z"/>
                <w:rFonts w:ascii="Times New Roman" w:hAnsi="Times New Roman" w:cs="Times New Roman"/>
                <w:sz w:val="24"/>
              </w:rPr>
            </w:pPr>
            <w:ins w:id="39731" w:author="瑋婷 徐" w:date="2025-01-04T22:03:00Z" w16du:dateUtc="2025-01-04T14:03:00Z">
              <w:r w:rsidRPr="00F46B5A">
                <w:rPr>
                  <w:rFonts w:ascii="Times New Roman" w:hAnsi="Times New Roman" w:cs="Times New Roman"/>
                  <w:sz w:val="24"/>
                </w:rPr>
                <w:t>7</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78319" w14:textId="77777777" w:rsidR="00011F80" w:rsidRPr="00F46B5A" w:rsidRDefault="00011F80" w:rsidP="00F46B5A">
            <w:pPr>
              <w:spacing w:after="0" w:line="360" w:lineRule="auto"/>
              <w:jc w:val="center"/>
              <w:rPr>
                <w:ins w:id="39732" w:author="瑋婷 徐" w:date="2025-01-04T22:03:00Z" w16du:dateUtc="2025-01-04T14:03:00Z"/>
                <w:rFonts w:ascii="Times New Roman" w:hAnsi="Times New Roman" w:cs="Times New Roman"/>
                <w:sz w:val="24"/>
              </w:rPr>
            </w:pPr>
            <w:ins w:id="39733" w:author="瑋婷 徐" w:date="2025-01-04T22:03:00Z" w16du:dateUtc="2025-01-04T14:03:00Z">
              <w:r w:rsidRPr="00F46B5A">
                <w:rPr>
                  <w:rFonts w:ascii="Times New Roman" w:hAnsi="Times New Roman" w:cs="Times New Roman"/>
                  <w:sz w:val="24"/>
                </w:rPr>
                <w:t>20</w:t>
              </w:r>
            </w:ins>
          </w:p>
        </w:tc>
      </w:tr>
      <w:tr w:rsidR="00011F80" w:rsidRPr="00F46B5A" w14:paraId="2B952EC3" w14:textId="77777777" w:rsidTr="00F46B5A">
        <w:trPr>
          <w:jc w:val="center"/>
          <w:ins w:id="39734" w:author="瑋婷 徐" w:date="2025-01-04T22:03: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F5A52" w14:textId="77777777" w:rsidR="00011F80" w:rsidRPr="00F46B5A" w:rsidRDefault="00011F80" w:rsidP="00F46B5A">
            <w:pPr>
              <w:spacing w:after="0" w:line="360" w:lineRule="auto"/>
              <w:jc w:val="center"/>
              <w:rPr>
                <w:ins w:id="39735" w:author="瑋婷 徐" w:date="2025-01-04T22:03:00Z" w16du:dateUtc="2025-01-04T14:03:00Z"/>
                <w:rFonts w:ascii="Times New Roman" w:hAnsi="Times New Roman" w:cs="Times New Roman"/>
                <w:sz w:val="24"/>
              </w:rPr>
            </w:pPr>
            <w:ins w:id="39736" w:author="瑋婷 徐" w:date="2025-01-04T22:03:00Z" w16du:dateUtc="2025-01-04T14:03:00Z">
              <w:r w:rsidRPr="00F46B5A">
                <w:rPr>
                  <w:rFonts w:ascii="Times New Roman" w:hAnsi="Times New Roman" w:cs="Times New Roman"/>
                  <w:sz w:val="24"/>
                </w:rPr>
                <w:t>火冠戴菊鳥</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8A348" w14:textId="77777777" w:rsidR="00011F80" w:rsidRPr="00F46B5A" w:rsidRDefault="00011F80" w:rsidP="00F46B5A">
            <w:pPr>
              <w:spacing w:after="0" w:line="360" w:lineRule="auto"/>
              <w:jc w:val="center"/>
              <w:rPr>
                <w:ins w:id="39737" w:author="瑋婷 徐" w:date="2025-01-04T22:03:00Z" w16du:dateUtc="2025-01-04T14:03:00Z"/>
                <w:rFonts w:ascii="Times New Roman" w:hAnsi="Times New Roman" w:cs="Times New Roman"/>
                <w:sz w:val="24"/>
              </w:rPr>
            </w:pPr>
            <w:ins w:id="39738" w:author="瑋婷 徐" w:date="2025-01-04T22:03:00Z" w16du:dateUtc="2025-01-04T14:03:00Z">
              <w:r w:rsidRPr="00F46B5A">
                <w:rPr>
                  <w:rFonts w:ascii="Times New Roman" w:hAnsi="Times New Roman" w:cs="Times New Roman"/>
                  <w:sz w:val="24"/>
                </w:rPr>
                <w:t>24</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CAA11" w14:textId="77777777" w:rsidR="00011F80" w:rsidRPr="00F46B5A" w:rsidRDefault="00011F80" w:rsidP="00F46B5A">
            <w:pPr>
              <w:spacing w:after="0" w:line="360" w:lineRule="auto"/>
              <w:jc w:val="center"/>
              <w:rPr>
                <w:ins w:id="39739" w:author="瑋婷 徐" w:date="2025-01-04T22:03:00Z" w16du:dateUtc="2025-01-04T14:03:00Z"/>
                <w:rFonts w:ascii="Times New Roman" w:hAnsi="Times New Roman" w:cs="Times New Roman"/>
                <w:sz w:val="24"/>
              </w:rPr>
            </w:pPr>
            <w:ins w:id="39740" w:author="瑋婷 徐" w:date="2025-01-04T22:03:00Z" w16du:dateUtc="2025-01-04T14:03:00Z">
              <w:r w:rsidRPr="00F46B5A">
                <w:rPr>
                  <w:rFonts w:ascii="Times New Roman" w:hAnsi="Times New Roman" w:cs="Times New Roman"/>
                  <w:sz w:val="24"/>
                </w:rPr>
                <w:t>40</w:t>
              </w:r>
            </w:ins>
          </w:p>
        </w:tc>
      </w:tr>
      <w:tr w:rsidR="00011F80" w:rsidRPr="00F46B5A" w14:paraId="6F3F4D2C" w14:textId="77777777" w:rsidTr="00F46B5A">
        <w:trPr>
          <w:jc w:val="center"/>
          <w:ins w:id="39741" w:author="瑋婷 徐" w:date="2025-01-04T22:03: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FA77D" w14:textId="77777777" w:rsidR="00011F80" w:rsidRPr="00F46B5A" w:rsidRDefault="00011F80" w:rsidP="00F46B5A">
            <w:pPr>
              <w:spacing w:after="0" w:line="360" w:lineRule="auto"/>
              <w:jc w:val="center"/>
              <w:rPr>
                <w:ins w:id="39742" w:author="瑋婷 徐" w:date="2025-01-04T22:03:00Z" w16du:dateUtc="2025-01-04T14:03:00Z"/>
                <w:rFonts w:ascii="Times New Roman" w:hAnsi="Times New Roman" w:cs="Times New Roman"/>
                <w:sz w:val="24"/>
              </w:rPr>
            </w:pPr>
            <w:ins w:id="39743" w:author="瑋婷 徐" w:date="2025-01-04T22:03:00Z" w16du:dateUtc="2025-01-04T14:03:00Z">
              <w:r w:rsidRPr="00F46B5A">
                <w:rPr>
                  <w:rFonts w:ascii="Times New Roman" w:hAnsi="Times New Roman" w:cs="Times New Roman"/>
                  <w:sz w:val="24"/>
                </w:rPr>
                <w:t>茶腹鳾</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262C" w14:textId="77777777" w:rsidR="00011F80" w:rsidRPr="00F46B5A" w:rsidRDefault="00011F80" w:rsidP="00F46B5A">
            <w:pPr>
              <w:spacing w:after="0" w:line="360" w:lineRule="auto"/>
              <w:jc w:val="center"/>
              <w:rPr>
                <w:ins w:id="39744" w:author="瑋婷 徐" w:date="2025-01-04T22:03:00Z" w16du:dateUtc="2025-01-04T14:03:00Z"/>
                <w:rFonts w:ascii="Times New Roman" w:hAnsi="Times New Roman" w:cs="Times New Roman"/>
                <w:sz w:val="24"/>
              </w:rPr>
            </w:pPr>
            <w:ins w:id="39745" w:author="瑋婷 徐" w:date="2025-01-04T22:03:00Z" w16du:dateUtc="2025-01-04T14:03:00Z">
              <w:r w:rsidRPr="00F46B5A">
                <w:rPr>
                  <w:rFonts w:ascii="Times New Roman" w:hAnsi="Times New Roman" w:cs="Times New Roman"/>
                  <w:sz w:val="24"/>
                </w:rPr>
                <w:t>7</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A55EE" w14:textId="77777777" w:rsidR="00011F80" w:rsidRPr="00F46B5A" w:rsidRDefault="00011F80" w:rsidP="00F46B5A">
            <w:pPr>
              <w:spacing w:after="0" w:line="360" w:lineRule="auto"/>
              <w:jc w:val="center"/>
              <w:rPr>
                <w:ins w:id="39746" w:author="瑋婷 徐" w:date="2025-01-04T22:03:00Z" w16du:dateUtc="2025-01-04T14:03:00Z"/>
                <w:rFonts w:ascii="Times New Roman" w:hAnsi="Times New Roman" w:cs="Times New Roman"/>
                <w:sz w:val="24"/>
              </w:rPr>
            </w:pPr>
            <w:ins w:id="39747" w:author="瑋婷 徐" w:date="2025-01-04T22:03:00Z" w16du:dateUtc="2025-01-04T14:03:00Z">
              <w:r w:rsidRPr="00F46B5A">
                <w:rPr>
                  <w:rFonts w:ascii="Times New Roman" w:hAnsi="Times New Roman" w:cs="Times New Roman"/>
                  <w:sz w:val="24"/>
                </w:rPr>
                <w:t>50</w:t>
              </w:r>
            </w:ins>
          </w:p>
        </w:tc>
      </w:tr>
      <w:tr w:rsidR="00011F80" w:rsidRPr="00F46B5A" w14:paraId="26A918BF" w14:textId="77777777" w:rsidTr="00F46B5A">
        <w:trPr>
          <w:jc w:val="center"/>
          <w:ins w:id="39748" w:author="瑋婷 徐" w:date="2025-01-04T22:03: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07649" w14:textId="77777777" w:rsidR="00011F80" w:rsidRPr="00F46B5A" w:rsidRDefault="00011F80" w:rsidP="00F46B5A">
            <w:pPr>
              <w:spacing w:after="0" w:line="360" w:lineRule="auto"/>
              <w:jc w:val="center"/>
              <w:rPr>
                <w:ins w:id="39749" w:author="瑋婷 徐" w:date="2025-01-04T22:03:00Z" w16du:dateUtc="2025-01-04T14:03:00Z"/>
                <w:rFonts w:ascii="Times New Roman" w:hAnsi="Times New Roman" w:cs="Times New Roman"/>
                <w:sz w:val="24"/>
              </w:rPr>
            </w:pPr>
            <w:ins w:id="39750" w:author="瑋婷 徐" w:date="2025-01-04T22:03:00Z" w16du:dateUtc="2025-01-04T14:03:00Z">
              <w:r w:rsidRPr="00F46B5A">
                <w:rPr>
                  <w:rFonts w:ascii="Times New Roman" w:hAnsi="Times New Roman" w:cs="Times New Roman"/>
                  <w:sz w:val="24"/>
                </w:rPr>
                <w:t>鷦鷯</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6BE89" w14:textId="77777777" w:rsidR="00011F80" w:rsidRPr="00F46B5A" w:rsidRDefault="00011F80" w:rsidP="00F46B5A">
            <w:pPr>
              <w:spacing w:after="0" w:line="360" w:lineRule="auto"/>
              <w:jc w:val="center"/>
              <w:rPr>
                <w:ins w:id="39751" w:author="瑋婷 徐" w:date="2025-01-04T22:03:00Z" w16du:dateUtc="2025-01-04T14:03:00Z"/>
                <w:rFonts w:ascii="Times New Roman" w:hAnsi="Times New Roman" w:cs="Times New Roman"/>
                <w:sz w:val="24"/>
              </w:rPr>
            </w:pPr>
            <w:ins w:id="39752" w:author="瑋婷 徐" w:date="2025-01-04T22:03:00Z" w16du:dateUtc="2025-01-04T14:03:00Z">
              <w:r w:rsidRPr="00F46B5A">
                <w:rPr>
                  <w:rFonts w:ascii="Times New Roman" w:hAnsi="Times New Roman" w:cs="Times New Roman"/>
                  <w:sz w:val="24"/>
                </w:rPr>
                <w:t>6</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87CCF" w14:textId="77777777" w:rsidR="00011F80" w:rsidRPr="00F46B5A" w:rsidRDefault="00011F80" w:rsidP="00F46B5A">
            <w:pPr>
              <w:spacing w:after="0" w:line="360" w:lineRule="auto"/>
              <w:jc w:val="center"/>
              <w:rPr>
                <w:ins w:id="39753" w:author="瑋婷 徐" w:date="2025-01-04T22:03:00Z" w16du:dateUtc="2025-01-04T14:03:00Z"/>
                <w:rFonts w:ascii="Times New Roman" w:hAnsi="Times New Roman" w:cs="Times New Roman"/>
                <w:sz w:val="24"/>
              </w:rPr>
            </w:pPr>
            <w:ins w:id="39754" w:author="瑋婷 徐" w:date="2025-01-04T22:03:00Z" w16du:dateUtc="2025-01-04T14:03:00Z">
              <w:r w:rsidRPr="00F46B5A">
                <w:rPr>
                  <w:rFonts w:ascii="Times New Roman" w:hAnsi="Times New Roman" w:cs="Times New Roman"/>
                  <w:sz w:val="24"/>
                </w:rPr>
                <w:t>10</w:t>
              </w:r>
            </w:ins>
          </w:p>
        </w:tc>
      </w:tr>
      <w:tr w:rsidR="00011F80" w:rsidRPr="00F46B5A" w14:paraId="4B9AB727" w14:textId="77777777" w:rsidTr="00F46B5A">
        <w:trPr>
          <w:jc w:val="center"/>
          <w:ins w:id="39755" w:author="瑋婷 徐" w:date="2025-01-04T22:03: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7217E" w14:textId="77777777" w:rsidR="00011F80" w:rsidRPr="00F46B5A" w:rsidRDefault="00011F80" w:rsidP="00F46B5A">
            <w:pPr>
              <w:spacing w:after="0" w:line="360" w:lineRule="auto"/>
              <w:jc w:val="center"/>
              <w:rPr>
                <w:ins w:id="39756" w:author="瑋婷 徐" w:date="2025-01-04T22:03:00Z" w16du:dateUtc="2025-01-04T14:03:00Z"/>
                <w:rFonts w:ascii="Times New Roman" w:hAnsi="Times New Roman" w:cs="Times New Roman"/>
                <w:sz w:val="24"/>
              </w:rPr>
            </w:pPr>
            <w:ins w:id="39757" w:author="瑋婷 徐" w:date="2025-01-04T22:03:00Z" w16du:dateUtc="2025-01-04T14:03:00Z">
              <w:r w:rsidRPr="00F46B5A">
                <w:rPr>
                  <w:rFonts w:ascii="Times New Roman" w:hAnsi="Times New Roman" w:cs="Times New Roman"/>
                  <w:sz w:val="24"/>
                </w:rPr>
                <w:t>黃腹琉璃</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CAAE7" w14:textId="77777777" w:rsidR="00011F80" w:rsidRPr="00F46B5A" w:rsidRDefault="00011F80" w:rsidP="00F46B5A">
            <w:pPr>
              <w:spacing w:after="0" w:line="360" w:lineRule="auto"/>
              <w:jc w:val="center"/>
              <w:rPr>
                <w:ins w:id="39758" w:author="瑋婷 徐" w:date="2025-01-04T22:03:00Z" w16du:dateUtc="2025-01-04T14:03:00Z"/>
                <w:rFonts w:ascii="Times New Roman" w:hAnsi="Times New Roman" w:cs="Times New Roman"/>
                <w:sz w:val="24"/>
              </w:rPr>
            </w:pPr>
            <w:ins w:id="39759" w:author="瑋婷 徐" w:date="2025-01-04T22:03:00Z" w16du:dateUtc="2025-01-04T14:03:00Z">
              <w:r w:rsidRPr="00F46B5A">
                <w:rPr>
                  <w:rFonts w:ascii="Times New Roman" w:hAnsi="Times New Roman" w:cs="Times New Roman"/>
                  <w:sz w:val="24"/>
                </w:rPr>
                <w:t>83</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52861" w14:textId="77777777" w:rsidR="00011F80" w:rsidRPr="00F46B5A" w:rsidRDefault="00011F80" w:rsidP="00F46B5A">
            <w:pPr>
              <w:spacing w:after="0" w:line="360" w:lineRule="auto"/>
              <w:jc w:val="center"/>
              <w:rPr>
                <w:ins w:id="39760" w:author="瑋婷 徐" w:date="2025-01-04T22:03:00Z" w16du:dateUtc="2025-01-04T14:03:00Z"/>
                <w:rFonts w:ascii="Times New Roman" w:hAnsi="Times New Roman" w:cs="Times New Roman"/>
                <w:sz w:val="24"/>
              </w:rPr>
            </w:pPr>
            <w:ins w:id="39761" w:author="瑋婷 徐" w:date="2025-01-04T22:03:00Z" w16du:dateUtc="2025-01-04T14:03:00Z">
              <w:r w:rsidRPr="00F46B5A">
                <w:rPr>
                  <w:rFonts w:ascii="Times New Roman" w:hAnsi="Times New Roman" w:cs="Times New Roman"/>
                  <w:sz w:val="24"/>
                </w:rPr>
                <w:t>90</w:t>
              </w:r>
            </w:ins>
          </w:p>
        </w:tc>
      </w:tr>
      <w:tr w:rsidR="00011F80" w:rsidRPr="00F46B5A" w14:paraId="097C4351" w14:textId="77777777" w:rsidTr="00F46B5A">
        <w:trPr>
          <w:jc w:val="center"/>
          <w:ins w:id="39762" w:author="瑋婷 徐" w:date="2025-01-04T22:03: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12990" w14:textId="77777777" w:rsidR="00011F80" w:rsidRPr="00F46B5A" w:rsidRDefault="00011F80" w:rsidP="00F46B5A">
            <w:pPr>
              <w:spacing w:after="0" w:line="360" w:lineRule="auto"/>
              <w:jc w:val="center"/>
              <w:rPr>
                <w:ins w:id="39763" w:author="瑋婷 徐" w:date="2025-01-04T22:03:00Z" w16du:dateUtc="2025-01-04T14:03:00Z"/>
                <w:rFonts w:ascii="Times New Roman" w:hAnsi="Times New Roman" w:cs="Times New Roman"/>
                <w:sz w:val="24"/>
              </w:rPr>
            </w:pPr>
            <w:ins w:id="39764" w:author="瑋婷 徐" w:date="2025-01-04T22:03:00Z" w16du:dateUtc="2025-01-04T14:03:00Z">
              <w:r w:rsidRPr="00F46B5A">
                <w:rPr>
                  <w:rFonts w:ascii="Times New Roman" w:hAnsi="Times New Roman" w:cs="Times New Roman"/>
                  <w:sz w:val="24"/>
                </w:rPr>
                <w:t>小翼鶇</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43D59" w14:textId="77777777" w:rsidR="00011F80" w:rsidRPr="00F46B5A" w:rsidRDefault="00011F80" w:rsidP="00F46B5A">
            <w:pPr>
              <w:spacing w:after="0" w:line="360" w:lineRule="auto"/>
              <w:jc w:val="center"/>
              <w:rPr>
                <w:ins w:id="39765" w:author="瑋婷 徐" w:date="2025-01-04T22:03:00Z" w16du:dateUtc="2025-01-04T14:03:00Z"/>
                <w:rFonts w:ascii="Times New Roman" w:hAnsi="Times New Roman" w:cs="Times New Roman"/>
                <w:sz w:val="24"/>
              </w:rPr>
            </w:pPr>
            <w:ins w:id="39766" w:author="瑋婷 徐" w:date="2025-01-04T22:03:00Z" w16du:dateUtc="2025-01-04T14:03:00Z">
              <w:r w:rsidRPr="00F46B5A">
                <w:rPr>
                  <w:rFonts w:ascii="Times New Roman" w:hAnsi="Times New Roman" w:cs="Times New Roman"/>
                  <w:sz w:val="24"/>
                </w:rPr>
                <w:t>17</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2567A" w14:textId="77777777" w:rsidR="00011F80" w:rsidRPr="00F46B5A" w:rsidRDefault="00011F80" w:rsidP="00F46B5A">
            <w:pPr>
              <w:spacing w:after="0" w:line="360" w:lineRule="auto"/>
              <w:jc w:val="center"/>
              <w:rPr>
                <w:ins w:id="39767" w:author="瑋婷 徐" w:date="2025-01-04T22:03:00Z" w16du:dateUtc="2025-01-04T14:03:00Z"/>
                <w:rFonts w:ascii="Times New Roman" w:hAnsi="Times New Roman" w:cs="Times New Roman"/>
                <w:sz w:val="24"/>
              </w:rPr>
            </w:pPr>
            <w:ins w:id="39768" w:author="瑋婷 徐" w:date="2025-01-04T22:03:00Z" w16du:dateUtc="2025-01-04T14:03:00Z">
              <w:r w:rsidRPr="00F46B5A">
                <w:rPr>
                  <w:rFonts w:ascii="Times New Roman" w:hAnsi="Times New Roman" w:cs="Times New Roman"/>
                  <w:sz w:val="24"/>
                </w:rPr>
                <w:t>50</w:t>
              </w:r>
            </w:ins>
          </w:p>
        </w:tc>
      </w:tr>
      <w:tr w:rsidR="00011F80" w:rsidRPr="00F46B5A" w14:paraId="634B6A1B" w14:textId="77777777" w:rsidTr="00F46B5A">
        <w:trPr>
          <w:jc w:val="center"/>
          <w:ins w:id="39769" w:author="瑋婷 徐" w:date="2025-01-04T22:03: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F285A" w14:textId="77777777" w:rsidR="00011F80" w:rsidRPr="00F46B5A" w:rsidRDefault="00011F80" w:rsidP="00F46B5A">
            <w:pPr>
              <w:spacing w:after="0" w:line="360" w:lineRule="auto"/>
              <w:jc w:val="center"/>
              <w:rPr>
                <w:ins w:id="39770" w:author="瑋婷 徐" w:date="2025-01-04T22:03:00Z" w16du:dateUtc="2025-01-04T14:03:00Z"/>
                <w:rFonts w:ascii="Times New Roman" w:hAnsi="Times New Roman" w:cs="Times New Roman"/>
                <w:sz w:val="24"/>
              </w:rPr>
            </w:pPr>
            <w:ins w:id="39771" w:author="瑋婷 徐" w:date="2025-01-04T22:03:00Z" w16du:dateUtc="2025-01-04T14:03:00Z">
              <w:r w:rsidRPr="00F46B5A">
                <w:rPr>
                  <w:rFonts w:ascii="Times New Roman" w:hAnsi="Times New Roman" w:cs="Times New Roman"/>
                  <w:sz w:val="24"/>
                </w:rPr>
                <w:t>臺灣紫嘯鶇</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C1229" w14:textId="77777777" w:rsidR="00011F80" w:rsidRPr="00F46B5A" w:rsidRDefault="00011F80" w:rsidP="00F46B5A">
            <w:pPr>
              <w:spacing w:after="0" w:line="360" w:lineRule="auto"/>
              <w:jc w:val="center"/>
              <w:rPr>
                <w:ins w:id="39772" w:author="瑋婷 徐" w:date="2025-01-04T22:03:00Z" w16du:dateUtc="2025-01-04T14:03:00Z"/>
                <w:rFonts w:ascii="Times New Roman" w:hAnsi="Times New Roman" w:cs="Times New Roman"/>
                <w:sz w:val="24"/>
              </w:rPr>
            </w:pPr>
            <w:ins w:id="39773" w:author="瑋婷 徐" w:date="2025-01-04T22:03:00Z" w16du:dateUtc="2025-01-04T14:03:00Z">
              <w:r w:rsidRPr="00F46B5A">
                <w:rPr>
                  <w:rFonts w:ascii="Times New Roman" w:hAnsi="Times New Roman" w:cs="Times New Roman"/>
                  <w:sz w:val="24"/>
                </w:rPr>
                <w:t>12</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18655" w14:textId="77777777" w:rsidR="00011F80" w:rsidRPr="00F46B5A" w:rsidRDefault="00011F80" w:rsidP="00F46B5A">
            <w:pPr>
              <w:spacing w:after="0" w:line="360" w:lineRule="auto"/>
              <w:jc w:val="center"/>
              <w:rPr>
                <w:ins w:id="39774" w:author="瑋婷 徐" w:date="2025-01-04T22:03:00Z" w16du:dateUtc="2025-01-04T14:03:00Z"/>
                <w:rFonts w:ascii="Times New Roman" w:hAnsi="Times New Roman" w:cs="Times New Roman"/>
                <w:sz w:val="24"/>
              </w:rPr>
            </w:pPr>
            <w:ins w:id="39775" w:author="瑋婷 徐" w:date="2025-01-04T22:03:00Z" w16du:dateUtc="2025-01-04T14:03:00Z">
              <w:r w:rsidRPr="00F46B5A">
                <w:rPr>
                  <w:rFonts w:ascii="Times New Roman" w:hAnsi="Times New Roman" w:cs="Times New Roman"/>
                  <w:sz w:val="24"/>
                </w:rPr>
                <w:t>60</w:t>
              </w:r>
            </w:ins>
          </w:p>
        </w:tc>
      </w:tr>
      <w:tr w:rsidR="00011F80" w:rsidRPr="00F46B5A" w14:paraId="17F13E0C" w14:textId="77777777" w:rsidTr="00F46B5A">
        <w:trPr>
          <w:jc w:val="center"/>
          <w:ins w:id="39776" w:author="瑋婷 徐" w:date="2025-01-04T22:03: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277FB" w14:textId="77777777" w:rsidR="00011F80" w:rsidRPr="00F46B5A" w:rsidRDefault="00011F80" w:rsidP="00F46B5A">
            <w:pPr>
              <w:spacing w:after="0" w:line="360" w:lineRule="auto"/>
              <w:jc w:val="center"/>
              <w:rPr>
                <w:ins w:id="39777" w:author="瑋婷 徐" w:date="2025-01-04T22:03:00Z" w16du:dateUtc="2025-01-04T14:03:00Z"/>
                <w:rFonts w:ascii="Times New Roman" w:hAnsi="Times New Roman" w:cs="Times New Roman"/>
                <w:sz w:val="24"/>
              </w:rPr>
            </w:pPr>
            <w:ins w:id="39778" w:author="瑋婷 徐" w:date="2025-01-04T22:03:00Z" w16du:dateUtc="2025-01-04T14:03:00Z">
              <w:r w:rsidRPr="00F46B5A">
                <w:rPr>
                  <w:rFonts w:ascii="Times New Roman" w:hAnsi="Times New Roman" w:cs="Times New Roman"/>
                  <w:sz w:val="24"/>
                </w:rPr>
                <w:t>白尾鴝</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1C0C9" w14:textId="77777777" w:rsidR="00011F80" w:rsidRPr="00F46B5A" w:rsidRDefault="00011F80" w:rsidP="00F46B5A">
            <w:pPr>
              <w:spacing w:after="0" w:line="360" w:lineRule="auto"/>
              <w:jc w:val="center"/>
              <w:rPr>
                <w:ins w:id="39779" w:author="瑋婷 徐" w:date="2025-01-04T22:03:00Z" w16du:dateUtc="2025-01-04T14:03:00Z"/>
                <w:rFonts w:ascii="Times New Roman" w:hAnsi="Times New Roman" w:cs="Times New Roman"/>
                <w:sz w:val="24"/>
              </w:rPr>
            </w:pPr>
            <w:ins w:id="39780" w:author="瑋婷 徐" w:date="2025-01-04T22:03:00Z" w16du:dateUtc="2025-01-04T14:03:00Z">
              <w:r w:rsidRPr="00F46B5A">
                <w:rPr>
                  <w:rFonts w:ascii="Times New Roman" w:hAnsi="Times New Roman" w:cs="Times New Roman"/>
                  <w:sz w:val="24"/>
                </w:rPr>
                <w:t>70</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DA860" w14:textId="77777777" w:rsidR="00011F80" w:rsidRPr="00F46B5A" w:rsidRDefault="00011F80" w:rsidP="00F46B5A">
            <w:pPr>
              <w:spacing w:after="0" w:line="360" w:lineRule="auto"/>
              <w:jc w:val="center"/>
              <w:rPr>
                <w:ins w:id="39781" w:author="瑋婷 徐" w:date="2025-01-04T22:03:00Z" w16du:dateUtc="2025-01-04T14:03:00Z"/>
                <w:rFonts w:ascii="Times New Roman" w:hAnsi="Times New Roman" w:cs="Times New Roman"/>
                <w:sz w:val="24"/>
              </w:rPr>
            </w:pPr>
            <w:ins w:id="39782" w:author="瑋婷 徐" w:date="2025-01-04T22:03:00Z" w16du:dateUtc="2025-01-04T14:03:00Z">
              <w:r w:rsidRPr="00F46B5A">
                <w:rPr>
                  <w:rFonts w:ascii="Times New Roman" w:hAnsi="Times New Roman" w:cs="Times New Roman"/>
                  <w:sz w:val="24"/>
                </w:rPr>
                <w:t>90</w:t>
              </w:r>
            </w:ins>
          </w:p>
        </w:tc>
      </w:tr>
      <w:tr w:rsidR="00011F80" w:rsidRPr="00F46B5A" w14:paraId="0B682943" w14:textId="77777777" w:rsidTr="00011F80">
        <w:tblPrEx>
          <w:tblW w:w="5000" w:type="pct"/>
          <w:jc w:val="center"/>
          <w:tblLook w:val="0420" w:firstRow="1" w:lastRow="0" w:firstColumn="0" w:lastColumn="0" w:noHBand="0" w:noVBand="1"/>
          <w:tblPrExChange w:id="39783" w:author="瑋婷 徐" w:date="2025-01-04T22:05:00Z" w16du:dateUtc="2025-01-04T14:05:00Z">
            <w:tblPrEx>
              <w:tblW w:w="5000" w:type="pct"/>
              <w:jc w:val="center"/>
              <w:tblLook w:val="0420" w:firstRow="1" w:lastRow="0" w:firstColumn="0" w:lastColumn="0" w:noHBand="0" w:noVBand="1"/>
            </w:tblPrEx>
          </w:tblPrExChange>
        </w:tblPrEx>
        <w:trPr>
          <w:jc w:val="center"/>
          <w:ins w:id="39784" w:author="瑋婷 徐" w:date="2025-01-04T22:03:00Z"/>
          <w:trPrChange w:id="39785" w:author="瑋婷 徐" w:date="2025-01-04T22:05:00Z" w16du:dateUtc="2025-01-04T14:05:00Z">
            <w:trPr>
              <w:jc w:val="center"/>
            </w:trPr>
          </w:trPrChange>
        </w:trPr>
        <w:tc>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39786" w:author="瑋婷 徐" w:date="2025-01-04T22:05:00Z" w16du:dateUtc="2025-01-04T14:05: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CE61DAA" w14:textId="77777777" w:rsidR="00011F80" w:rsidRPr="00F46B5A" w:rsidRDefault="00011F80" w:rsidP="00F46B5A">
            <w:pPr>
              <w:spacing w:after="0" w:line="360" w:lineRule="auto"/>
              <w:jc w:val="center"/>
              <w:rPr>
                <w:ins w:id="39787" w:author="瑋婷 徐" w:date="2025-01-04T22:03:00Z" w16du:dateUtc="2025-01-04T14:03:00Z"/>
                <w:rFonts w:ascii="Times New Roman" w:hAnsi="Times New Roman" w:cs="Times New Roman"/>
                <w:sz w:val="24"/>
              </w:rPr>
            </w:pPr>
            <w:ins w:id="39788" w:author="瑋婷 徐" w:date="2025-01-04T22:03:00Z" w16du:dateUtc="2025-01-04T14:03:00Z">
              <w:r w:rsidRPr="00F46B5A">
                <w:rPr>
                  <w:rFonts w:ascii="Times New Roman" w:hAnsi="Times New Roman" w:cs="Times New Roman"/>
                  <w:sz w:val="24"/>
                </w:rPr>
                <w:t>栗背林鴝</w:t>
              </w:r>
            </w:ins>
          </w:p>
        </w:tc>
        <w:tc>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39789" w:author="瑋婷 徐" w:date="2025-01-04T22:05:00Z" w16du:dateUtc="2025-01-04T14:05: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30CCB4A" w14:textId="77777777" w:rsidR="00011F80" w:rsidRPr="00F46B5A" w:rsidRDefault="00011F80" w:rsidP="00F46B5A">
            <w:pPr>
              <w:spacing w:after="0" w:line="360" w:lineRule="auto"/>
              <w:jc w:val="center"/>
              <w:rPr>
                <w:ins w:id="39790" w:author="瑋婷 徐" w:date="2025-01-04T22:03:00Z" w16du:dateUtc="2025-01-04T14:03:00Z"/>
                <w:rFonts w:ascii="Times New Roman" w:hAnsi="Times New Roman" w:cs="Times New Roman"/>
                <w:sz w:val="24"/>
              </w:rPr>
            </w:pPr>
            <w:ins w:id="39791" w:author="瑋婷 徐" w:date="2025-01-04T22:03:00Z" w16du:dateUtc="2025-01-04T14:03:00Z">
              <w:r w:rsidRPr="00F46B5A">
                <w:rPr>
                  <w:rFonts w:ascii="Times New Roman" w:hAnsi="Times New Roman" w:cs="Times New Roman"/>
                  <w:sz w:val="24"/>
                </w:rPr>
                <w:t>50</w:t>
              </w:r>
            </w:ins>
          </w:p>
        </w:tc>
        <w:tc>
          <w:tcPr>
            <w:tcW w:w="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39792" w:author="瑋婷 徐" w:date="2025-01-04T22:05:00Z" w16du:dateUtc="2025-01-04T14:05:00Z">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CDFA920" w14:textId="77777777" w:rsidR="00011F80" w:rsidRPr="00F46B5A" w:rsidRDefault="00011F80" w:rsidP="00F46B5A">
            <w:pPr>
              <w:spacing w:after="0" w:line="360" w:lineRule="auto"/>
              <w:jc w:val="center"/>
              <w:rPr>
                <w:ins w:id="39793" w:author="瑋婷 徐" w:date="2025-01-04T22:03:00Z" w16du:dateUtc="2025-01-04T14:03:00Z"/>
                <w:rFonts w:ascii="Times New Roman" w:hAnsi="Times New Roman" w:cs="Times New Roman"/>
                <w:sz w:val="24"/>
              </w:rPr>
            </w:pPr>
            <w:ins w:id="39794" w:author="瑋婷 徐" w:date="2025-01-04T22:03:00Z" w16du:dateUtc="2025-01-04T14:03:00Z">
              <w:r w:rsidRPr="00F46B5A">
                <w:rPr>
                  <w:rFonts w:ascii="Times New Roman" w:hAnsi="Times New Roman" w:cs="Times New Roman"/>
                  <w:sz w:val="24"/>
                </w:rPr>
                <w:t>60</w:t>
              </w:r>
            </w:ins>
          </w:p>
        </w:tc>
      </w:tr>
      <w:tr w:rsidR="00011F80" w:rsidRPr="00F46B5A" w14:paraId="23147F82" w14:textId="77777777" w:rsidTr="00011F80">
        <w:tblPrEx>
          <w:tblW w:w="5000" w:type="pct"/>
          <w:jc w:val="center"/>
          <w:tblLook w:val="0420" w:firstRow="1" w:lastRow="0" w:firstColumn="0" w:lastColumn="0" w:noHBand="0" w:noVBand="1"/>
          <w:tblPrExChange w:id="39795" w:author="瑋婷 徐" w:date="2025-01-04T22:05:00Z" w16du:dateUtc="2025-01-04T14:05:00Z">
            <w:tblPrEx>
              <w:tblW w:w="5000" w:type="pct"/>
              <w:jc w:val="center"/>
              <w:tblLook w:val="0420" w:firstRow="1" w:lastRow="0" w:firstColumn="0" w:lastColumn="0" w:noHBand="0" w:noVBand="1"/>
            </w:tblPrEx>
          </w:tblPrExChange>
        </w:tblPrEx>
        <w:trPr>
          <w:jc w:val="center"/>
          <w:ins w:id="39796" w:author="瑋婷 徐" w:date="2025-01-04T22:03:00Z"/>
          <w:trPrChange w:id="39797" w:author="瑋婷 徐" w:date="2025-01-04T22:05:00Z" w16du:dateUtc="2025-01-04T14:05:00Z">
            <w:trPr>
              <w:jc w:val="center"/>
            </w:trPr>
          </w:trPrChange>
        </w:trPr>
        <w:tc>
          <w:tcPr>
            <w:tcW w:w="0" w:type="pct"/>
            <w:tcBorders>
              <w:bottom w:val="single" w:sz="4" w:space="0" w:color="auto"/>
            </w:tcBorders>
            <w:shd w:val="clear" w:color="auto" w:fill="FFFFFF"/>
            <w:tcMar>
              <w:top w:w="0" w:type="dxa"/>
              <w:left w:w="0" w:type="dxa"/>
              <w:bottom w:w="0" w:type="dxa"/>
              <w:right w:w="0" w:type="dxa"/>
            </w:tcMar>
            <w:vAlign w:val="center"/>
            <w:tcPrChange w:id="39798" w:author="瑋婷 徐" w:date="2025-01-04T22:05:00Z" w16du:dateUtc="2025-01-04T14:05:00Z">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603B3C0" w14:textId="77777777" w:rsidR="00011F80" w:rsidRPr="00F46B5A" w:rsidRDefault="00011F80" w:rsidP="00F46B5A">
            <w:pPr>
              <w:spacing w:after="0" w:line="360" w:lineRule="auto"/>
              <w:jc w:val="center"/>
              <w:rPr>
                <w:ins w:id="39799" w:author="瑋婷 徐" w:date="2025-01-04T22:03:00Z" w16du:dateUtc="2025-01-04T14:03:00Z"/>
                <w:rFonts w:ascii="Times New Roman" w:hAnsi="Times New Roman" w:cs="Times New Roman"/>
                <w:sz w:val="24"/>
              </w:rPr>
            </w:pPr>
            <w:ins w:id="39800" w:author="瑋婷 徐" w:date="2025-01-04T22:03:00Z" w16du:dateUtc="2025-01-04T14:03:00Z">
              <w:r w:rsidRPr="00F46B5A">
                <w:rPr>
                  <w:rFonts w:ascii="Times New Roman" w:hAnsi="Times New Roman" w:cs="Times New Roman"/>
                  <w:sz w:val="24"/>
                </w:rPr>
                <w:t>黃胸青鶲</w:t>
              </w:r>
            </w:ins>
          </w:p>
        </w:tc>
        <w:tc>
          <w:tcPr>
            <w:tcW w:w="0" w:type="pct"/>
            <w:tcBorders>
              <w:bottom w:val="single" w:sz="4" w:space="0" w:color="auto"/>
            </w:tcBorders>
            <w:shd w:val="clear" w:color="auto" w:fill="FFFFFF"/>
            <w:tcMar>
              <w:top w:w="0" w:type="dxa"/>
              <w:left w:w="0" w:type="dxa"/>
              <w:bottom w:w="0" w:type="dxa"/>
              <w:right w:w="0" w:type="dxa"/>
            </w:tcMar>
            <w:vAlign w:val="center"/>
            <w:tcPrChange w:id="39801" w:author="瑋婷 徐" w:date="2025-01-04T22:05:00Z" w16du:dateUtc="2025-01-04T14:05:00Z">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713A05F" w14:textId="77777777" w:rsidR="00011F80" w:rsidRPr="00F46B5A" w:rsidRDefault="00011F80" w:rsidP="00F46B5A">
            <w:pPr>
              <w:spacing w:after="0" w:line="360" w:lineRule="auto"/>
              <w:jc w:val="center"/>
              <w:rPr>
                <w:ins w:id="39802" w:author="瑋婷 徐" w:date="2025-01-04T22:03:00Z" w16du:dateUtc="2025-01-04T14:03:00Z"/>
                <w:rFonts w:ascii="Times New Roman" w:hAnsi="Times New Roman" w:cs="Times New Roman"/>
                <w:sz w:val="24"/>
              </w:rPr>
            </w:pPr>
            <w:ins w:id="39803" w:author="瑋婷 徐" w:date="2025-01-04T22:03:00Z" w16du:dateUtc="2025-01-04T14:03:00Z">
              <w:r w:rsidRPr="00F46B5A">
                <w:rPr>
                  <w:rFonts w:ascii="Times New Roman" w:hAnsi="Times New Roman" w:cs="Times New Roman"/>
                  <w:sz w:val="24"/>
                </w:rPr>
                <w:t>7</w:t>
              </w:r>
            </w:ins>
          </w:p>
        </w:tc>
        <w:tc>
          <w:tcPr>
            <w:tcW w:w="0" w:type="pct"/>
            <w:tcBorders>
              <w:bottom w:val="single" w:sz="4" w:space="0" w:color="auto"/>
            </w:tcBorders>
            <w:shd w:val="clear" w:color="auto" w:fill="FFFFFF"/>
            <w:tcMar>
              <w:top w:w="0" w:type="dxa"/>
              <w:left w:w="0" w:type="dxa"/>
              <w:bottom w:w="0" w:type="dxa"/>
              <w:right w:w="0" w:type="dxa"/>
            </w:tcMar>
            <w:vAlign w:val="center"/>
            <w:tcPrChange w:id="39804" w:author="瑋婷 徐" w:date="2025-01-04T22:05:00Z" w16du:dateUtc="2025-01-04T14:05:00Z">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6FC2B43" w14:textId="77777777" w:rsidR="00011F80" w:rsidRPr="00F46B5A" w:rsidRDefault="00011F80" w:rsidP="00F46B5A">
            <w:pPr>
              <w:spacing w:after="0" w:line="360" w:lineRule="auto"/>
              <w:jc w:val="center"/>
              <w:rPr>
                <w:ins w:id="39805" w:author="瑋婷 徐" w:date="2025-01-04T22:03:00Z" w16du:dateUtc="2025-01-04T14:03:00Z"/>
                <w:rFonts w:ascii="Times New Roman" w:hAnsi="Times New Roman" w:cs="Times New Roman"/>
                <w:sz w:val="24"/>
              </w:rPr>
            </w:pPr>
            <w:ins w:id="39806" w:author="瑋婷 徐" w:date="2025-01-04T22:03:00Z" w16du:dateUtc="2025-01-04T14:03:00Z">
              <w:r w:rsidRPr="00F46B5A">
                <w:rPr>
                  <w:rFonts w:ascii="Times New Roman" w:hAnsi="Times New Roman" w:cs="Times New Roman"/>
                  <w:sz w:val="24"/>
                </w:rPr>
                <w:t>40</w:t>
              </w:r>
            </w:ins>
          </w:p>
        </w:tc>
      </w:tr>
    </w:tbl>
    <w:p w14:paraId="6827C68C" w14:textId="77777777" w:rsidR="00011F80" w:rsidRPr="00F46B5A" w:rsidRDefault="00011F80" w:rsidP="00011F80">
      <w:pPr>
        <w:spacing w:line="360" w:lineRule="auto"/>
        <w:jc w:val="both"/>
        <w:rPr>
          <w:ins w:id="39807" w:author="瑋婷 徐" w:date="2025-01-04T22:05:00Z" w16du:dateUtc="2025-01-04T14:05:00Z"/>
          <w:rFonts w:ascii="Times New Roman" w:eastAsia="標楷體" w:hAnsi="Times New Roman" w:cs="Times New Roman"/>
        </w:rPr>
      </w:pPr>
      <w:ins w:id="39808" w:author="瑋婷 徐" w:date="2025-01-04T22:05:00Z" w16du:dateUtc="2025-01-04T14:05:00Z">
        <w:r>
          <w:rPr>
            <w:rFonts w:ascii="Times New Roman" w:eastAsia="標楷體" w:hAnsi="Times New Roman" w:cs="Times New Roman"/>
          </w:rPr>
          <w:lastRenderedPageBreak/>
          <w:t>表</w:t>
        </w:r>
        <w:r>
          <w:rPr>
            <w:rFonts w:ascii="Times New Roman" w:eastAsia="標楷體" w:hAnsi="Times New Roman" w:cs="Times New Roman"/>
          </w:rPr>
          <w:t>1</w:t>
        </w:r>
        <w:r>
          <w:rPr>
            <w:rFonts w:ascii="Times New Roman" w:eastAsia="標楷體" w:hAnsi="Times New Roman" w:cs="Times New Roman" w:hint="eastAsia"/>
          </w:rPr>
          <w:t>6</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，臺中分署鳥種紀錄的數量及</w:t>
        </w:r>
        <w:r>
          <w:rPr>
            <w:rFonts w:ascii="Times New Roman" w:eastAsia="標楷體" w:hAnsi="Times New Roman" w:cs="Times New Roman"/>
          </w:rPr>
          <w:t>出現</w:t>
        </w:r>
        <w:r>
          <w:rPr>
            <w:rFonts w:ascii="Times New Roman" w:eastAsia="標楷體" w:hAnsi="Times New Roman" w:cs="Times New Roman" w:hint="eastAsia"/>
          </w:rPr>
          <w:t>樣區占比</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Table"/>
        <w:tblW w:w="5000" w:type="pct"/>
        <w:jc w:val="center"/>
        <w:tblLook w:val="0420" w:firstRow="1" w:lastRow="0" w:firstColumn="0" w:lastColumn="0" w:noHBand="0" w:noVBand="1"/>
      </w:tblPr>
      <w:tblGrid>
        <w:gridCol w:w="3518"/>
        <w:gridCol w:w="2736"/>
        <w:gridCol w:w="2052"/>
      </w:tblGrid>
      <w:tr w:rsidR="00011F80" w:rsidRPr="00F46B5A" w14:paraId="4A0ED2BF" w14:textId="77777777" w:rsidTr="00F46B5A">
        <w:trPr>
          <w:cnfStyle w:val="100000000000" w:firstRow="1" w:lastRow="0" w:firstColumn="0" w:lastColumn="0" w:oddVBand="0" w:evenVBand="0" w:oddHBand="0" w:evenHBand="0" w:firstRowFirstColumn="0" w:firstRowLastColumn="0" w:lastRowFirstColumn="0" w:lastRowLastColumn="0"/>
          <w:tblHeader/>
          <w:jc w:val="center"/>
          <w:ins w:id="39809" w:author="瑋婷 徐" w:date="2025-01-04T22:05:00Z"/>
        </w:trPr>
        <w:tc>
          <w:tcPr>
            <w:tcW w:w="2118"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A3E8E8D" w14:textId="77777777" w:rsidR="00011F80" w:rsidRPr="00F46B5A" w:rsidRDefault="00011F80" w:rsidP="00F46B5A">
            <w:pPr>
              <w:spacing w:after="0" w:line="360" w:lineRule="auto"/>
              <w:jc w:val="center"/>
              <w:rPr>
                <w:ins w:id="39810" w:author="瑋婷 徐" w:date="2025-01-04T22:05:00Z" w16du:dateUtc="2025-01-04T14:05:00Z"/>
                <w:rFonts w:ascii="Times New Roman" w:hAnsi="Times New Roman" w:cs="Times New Roman"/>
                <w:sz w:val="24"/>
              </w:rPr>
            </w:pPr>
            <w:ins w:id="39811" w:author="瑋婷 徐" w:date="2025-01-04T22:05:00Z" w16du:dateUtc="2025-01-04T14:05:00Z">
              <w:r w:rsidRPr="00F46B5A">
                <w:rPr>
                  <w:rFonts w:ascii="Times New Roman" w:hAnsi="Times New Roman" w:cs="Times New Roman"/>
                  <w:sz w:val="24"/>
                </w:rPr>
                <w:t>鳥種</w:t>
              </w:r>
            </w:ins>
          </w:p>
        </w:tc>
        <w:tc>
          <w:tcPr>
            <w:tcW w:w="164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CEF8B5E" w14:textId="77777777" w:rsidR="00011F80" w:rsidRPr="00F46B5A" w:rsidRDefault="00011F80" w:rsidP="00F46B5A">
            <w:pPr>
              <w:spacing w:after="0" w:line="360" w:lineRule="auto"/>
              <w:jc w:val="center"/>
              <w:rPr>
                <w:ins w:id="39812" w:author="瑋婷 徐" w:date="2025-01-04T22:05:00Z" w16du:dateUtc="2025-01-04T14:05:00Z"/>
                <w:rFonts w:ascii="Times New Roman" w:hAnsi="Times New Roman" w:cs="Times New Roman"/>
                <w:sz w:val="24"/>
              </w:rPr>
            </w:pPr>
            <w:ins w:id="39813" w:author="瑋婷 徐" w:date="2025-01-04T22:05:00Z" w16du:dateUtc="2025-01-04T14:05:00Z">
              <w:r w:rsidRPr="00F46B5A">
                <w:rPr>
                  <w:rFonts w:ascii="Times New Roman" w:hAnsi="Times New Roman" w:cs="Times New Roman"/>
                  <w:sz w:val="24"/>
                </w:rPr>
                <w:t>數量</w:t>
              </w:r>
              <w:r w:rsidRPr="00F46B5A">
                <w:rPr>
                  <w:rFonts w:ascii="Times New Roman" w:hAnsi="Times New Roman" w:cs="Times New Roman"/>
                  <w:sz w:val="24"/>
                </w:rPr>
                <w:t>(</w:t>
              </w:r>
              <w:r w:rsidRPr="00F46B5A">
                <w:rPr>
                  <w:rFonts w:ascii="Times New Roman" w:hAnsi="Times New Roman" w:cs="Times New Roman"/>
                  <w:sz w:val="24"/>
                </w:rPr>
                <w:t>隻次</w:t>
              </w:r>
              <w:r w:rsidRPr="00F46B5A">
                <w:rPr>
                  <w:rFonts w:ascii="Times New Roman" w:hAnsi="Times New Roman" w:cs="Times New Roman"/>
                  <w:sz w:val="24"/>
                </w:rPr>
                <w:t>)</w:t>
              </w:r>
            </w:ins>
          </w:p>
        </w:tc>
        <w:tc>
          <w:tcPr>
            <w:tcW w:w="1235"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CC26E4F" w14:textId="77777777" w:rsidR="00011F80" w:rsidRPr="00F46B5A" w:rsidRDefault="00011F80" w:rsidP="00F46B5A">
            <w:pPr>
              <w:spacing w:after="0" w:line="360" w:lineRule="auto"/>
              <w:jc w:val="center"/>
              <w:rPr>
                <w:ins w:id="39814" w:author="瑋婷 徐" w:date="2025-01-04T22:05:00Z" w16du:dateUtc="2025-01-04T14:05:00Z"/>
                <w:rFonts w:ascii="Times New Roman" w:hAnsi="Times New Roman" w:cs="Times New Roman"/>
                <w:sz w:val="24"/>
              </w:rPr>
            </w:pPr>
            <w:ins w:id="39815" w:author="瑋婷 徐" w:date="2025-01-04T22:05:00Z" w16du:dateUtc="2025-01-04T14:05:00Z">
              <w:r w:rsidRPr="00F46B5A">
                <w:rPr>
                  <w:rFonts w:ascii="Times New Roman" w:hAnsi="Times New Roman" w:cs="Times New Roman"/>
                  <w:sz w:val="24"/>
                </w:rPr>
                <w:t>占比</w:t>
              </w:r>
              <w:r w:rsidRPr="00F46B5A">
                <w:rPr>
                  <w:rFonts w:ascii="Times New Roman" w:hAnsi="Times New Roman" w:cs="Times New Roman"/>
                  <w:sz w:val="24"/>
                </w:rPr>
                <w:t>(%)</w:t>
              </w:r>
            </w:ins>
          </w:p>
        </w:tc>
      </w:tr>
      <w:tr w:rsidR="00011F80" w:rsidRPr="00F46B5A" w14:paraId="7F58998B" w14:textId="77777777" w:rsidTr="00F46B5A">
        <w:trPr>
          <w:jc w:val="center"/>
          <w:ins w:id="39816" w:author="瑋婷 徐" w:date="2025-01-04T22:05: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45F6A" w14:textId="77777777" w:rsidR="00011F80" w:rsidRPr="00F46B5A" w:rsidRDefault="00011F80" w:rsidP="00F46B5A">
            <w:pPr>
              <w:spacing w:after="0" w:line="360" w:lineRule="auto"/>
              <w:jc w:val="center"/>
              <w:rPr>
                <w:ins w:id="39817" w:author="瑋婷 徐" w:date="2025-01-04T22:05:00Z" w16du:dateUtc="2025-01-04T14:05:00Z"/>
                <w:rFonts w:ascii="Times New Roman" w:hAnsi="Times New Roman" w:cs="Times New Roman"/>
                <w:sz w:val="24"/>
              </w:rPr>
            </w:pPr>
            <w:ins w:id="39818" w:author="瑋婷 徐" w:date="2025-01-04T22:05:00Z" w16du:dateUtc="2025-01-04T14:05:00Z">
              <w:r w:rsidRPr="00F46B5A">
                <w:rPr>
                  <w:rFonts w:ascii="Times New Roman" w:hAnsi="Times New Roman" w:cs="Times New Roman"/>
                  <w:sz w:val="24"/>
                </w:rPr>
                <w:t>鉛色水鶇</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D3694" w14:textId="77777777" w:rsidR="00011F80" w:rsidRPr="00F46B5A" w:rsidRDefault="00011F80" w:rsidP="00F46B5A">
            <w:pPr>
              <w:spacing w:after="0" w:line="360" w:lineRule="auto"/>
              <w:jc w:val="center"/>
              <w:rPr>
                <w:ins w:id="39819" w:author="瑋婷 徐" w:date="2025-01-04T22:05:00Z" w16du:dateUtc="2025-01-04T14:05:00Z"/>
                <w:rFonts w:ascii="Times New Roman" w:hAnsi="Times New Roman" w:cs="Times New Roman"/>
                <w:sz w:val="24"/>
              </w:rPr>
            </w:pPr>
            <w:ins w:id="39820" w:author="瑋婷 徐" w:date="2025-01-04T22:05:00Z" w16du:dateUtc="2025-01-04T14:05:00Z">
              <w:r w:rsidRPr="00F46B5A">
                <w:rPr>
                  <w:rFonts w:ascii="Times New Roman" w:hAnsi="Times New Roman" w:cs="Times New Roman"/>
                  <w:sz w:val="24"/>
                </w:rPr>
                <w:t>2</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3BA23" w14:textId="77777777" w:rsidR="00011F80" w:rsidRPr="00F46B5A" w:rsidRDefault="00011F80" w:rsidP="00F46B5A">
            <w:pPr>
              <w:spacing w:after="0" w:line="360" w:lineRule="auto"/>
              <w:jc w:val="center"/>
              <w:rPr>
                <w:ins w:id="39821" w:author="瑋婷 徐" w:date="2025-01-04T22:05:00Z" w16du:dateUtc="2025-01-04T14:05:00Z"/>
                <w:rFonts w:ascii="Times New Roman" w:hAnsi="Times New Roman" w:cs="Times New Roman"/>
                <w:sz w:val="24"/>
              </w:rPr>
            </w:pPr>
            <w:ins w:id="39822" w:author="瑋婷 徐" w:date="2025-01-04T22:05:00Z" w16du:dateUtc="2025-01-04T14:05:00Z">
              <w:r w:rsidRPr="00F46B5A">
                <w:rPr>
                  <w:rFonts w:ascii="Times New Roman" w:hAnsi="Times New Roman" w:cs="Times New Roman"/>
                  <w:sz w:val="24"/>
                </w:rPr>
                <w:t>10</w:t>
              </w:r>
            </w:ins>
          </w:p>
        </w:tc>
      </w:tr>
      <w:tr w:rsidR="00011F80" w:rsidRPr="00F46B5A" w14:paraId="3ABE1FC2" w14:textId="77777777" w:rsidTr="00F46B5A">
        <w:trPr>
          <w:jc w:val="center"/>
          <w:ins w:id="39823" w:author="瑋婷 徐" w:date="2025-01-04T22:05: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7589E" w14:textId="77777777" w:rsidR="00011F80" w:rsidRPr="00F46B5A" w:rsidRDefault="00011F80" w:rsidP="00F46B5A">
            <w:pPr>
              <w:spacing w:after="0" w:line="360" w:lineRule="auto"/>
              <w:jc w:val="center"/>
              <w:rPr>
                <w:ins w:id="39824" w:author="瑋婷 徐" w:date="2025-01-04T22:05:00Z" w16du:dateUtc="2025-01-04T14:05:00Z"/>
                <w:rFonts w:ascii="Times New Roman" w:hAnsi="Times New Roman" w:cs="Times New Roman"/>
                <w:sz w:val="24"/>
              </w:rPr>
            </w:pPr>
            <w:ins w:id="39825" w:author="瑋婷 徐" w:date="2025-01-04T22:05:00Z" w16du:dateUtc="2025-01-04T14:05:00Z">
              <w:r w:rsidRPr="00F46B5A">
                <w:rPr>
                  <w:rFonts w:ascii="Times New Roman" w:hAnsi="Times New Roman" w:cs="Times New Roman"/>
                  <w:sz w:val="24"/>
                </w:rPr>
                <w:t>紅胸啄花</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F6744" w14:textId="77777777" w:rsidR="00011F80" w:rsidRPr="00F46B5A" w:rsidRDefault="00011F80" w:rsidP="00F46B5A">
            <w:pPr>
              <w:spacing w:after="0" w:line="360" w:lineRule="auto"/>
              <w:jc w:val="center"/>
              <w:rPr>
                <w:ins w:id="39826" w:author="瑋婷 徐" w:date="2025-01-04T22:05:00Z" w16du:dateUtc="2025-01-04T14:05:00Z"/>
                <w:rFonts w:ascii="Times New Roman" w:hAnsi="Times New Roman" w:cs="Times New Roman"/>
                <w:sz w:val="24"/>
              </w:rPr>
            </w:pPr>
            <w:ins w:id="39827" w:author="瑋婷 徐" w:date="2025-01-04T22:05:00Z" w16du:dateUtc="2025-01-04T14:05:00Z">
              <w:r w:rsidRPr="00F46B5A">
                <w:rPr>
                  <w:rFonts w:ascii="Times New Roman" w:hAnsi="Times New Roman" w:cs="Times New Roman"/>
                  <w:sz w:val="24"/>
                </w:rPr>
                <w:t>11</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94237" w14:textId="77777777" w:rsidR="00011F80" w:rsidRPr="00F46B5A" w:rsidRDefault="00011F80" w:rsidP="00F46B5A">
            <w:pPr>
              <w:spacing w:after="0" w:line="360" w:lineRule="auto"/>
              <w:jc w:val="center"/>
              <w:rPr>
                <w:ins w:id="39828" w:author="瑋婷 徐" w:date="2025-01-04T22:05:00Z" w16du:dateUtc="2025-01-04T14:05:00Z"/>
                <w:rFonts w:ascii="Times New Roman" w:hAnsi="Times New Roman" w:cs="Times New Roman"/>
                <w:sz w:val="24"/>
              </w:rPr>
            </w:pPr>
            <w:ins w:id="39829" w:author="瑋婷 徐" w:date="2025-01-04T22:05:00Z" w16du:dateUtc="2025-01-04T14:05:00Z">
              <w:r w:rsidRPr="00F46B5A">
                <w:rPr>
                  <w:rFonts w:ascii="Times New Roman" w:hAnsi="Times New Roman" w:cs="Times New Roman"/>
                  <w:sz w:val="24"/>
                </w:rPr>
                <w:t>50</w:t>
              </w:r>
            </w:ins>
          </w:p>
        </w:tc>
      </w:tr>
      <w:tr w:rsidR="00011F80" w:rsidRPr="00F46B5A" w14:paraId="32C8D3C7" w14:textId="77777777" w:rsidTr="00F46B5A">
        <w:trPr>
          <w:jc w:val="center"/>
          <w:ins w:id="39830" w:author="瑋婷 徐" w:date="2025-01-04T22:05:00Z"/>
        </w:trPr>
        <w:tc>
          <w:tcPr>
            <w:tcW w:w="2118"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AD51EE8" w14:textId="77777777" w:rsidR="00011F80" w:rsidRPr="00F46B5A" w:rsidRDefault="00011F80" w:rsidP="00F46B5A">
            <w:pPr>
              <w:spacing w:after="0" w:line="360" w:lineRule="auto"/>
              <w:jc w:val="center"/>
              <w:rPr>
                <w:ins w:id="39831" w:author="瑋婷 徐" w:date="2025-01-04T22:05:00Z" w16du:dateUtc="2025-01-04T14:05:00Z"/>
                <w:rFonts w:ascii="Times New Roman" w:hAnsi="Times New Roman" w:cs="Times New Roman"/>
                <w:sz w:val="24"/>
              </w:rPr>
            </w:pPr>
            <w:ins w:id="39832" w:author="瑋婷 徐" w:date="2025-01-04T22:05:00Z" w16du:dateUtc="2025-01-04T14:05:00Z">
              <w:r w:rsidRPr="00F46B5A">
                <w:rPr>
                  <w:rFonts w:ascii="Times New Roman" w:hAnsi="Times New Roman" w:cs="Times New Roman"/>
                  <w:sz w:val="24"/>
                </w:rPr>
                <w:t>灰鷽</w:t>
              </w:r>
            </w:ins>
          </w:p>
        </w:tc>
        <w:tc>
          <w:tcPr>
            <w:tcW w:w="1647"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D0F846B" w14:textId="77777777" w:rsidR="00011F80" w:rsidRPr="00F46B5A" w:rsidRDefault="00011F80" w:rsidP="00F46B5A">
            <w:pPr>
              <w:spacing w:after="0" w:line="360" w:lineRule="auto"/>
              <w:jc w:val="center"/>
              <w:rPr>
                <w:ins w:id="39833" w:author="瑋婷 徐" w:date="2025-01-04T22:05:00Z" w16du:dateUtc="2025-01-04T14:05:00Z"/>
                <w:rFonts w:ascii="Times New Roman" w:hAnsi="Times New Roman" w:cs="Times New Roman"/>
                <w:sz w:val="24"/>
              </w:rPr>
            </w:pPr>
            <w:ins w:id="39834" w:author="瑋婷 徐" w:date="2025-01-04T22:05:00Z" w16du:dateUtc="2025-01-04T14:05:00Z">
              <w:r w:rsidRPr="00F46B5A">
                <w:rPr>
                  <w:rFonts w:ascii="Times New Roman" w:hAnsi="Times New Roman" w:cs="Times New Roman"/>
                  <w:sz w:val="24"/>
                </w:rPr>
                <w:t>3</w:t>
              </w:r>
            </w:ins>
          </w:p>
        </w:tc>
        <w:tc>
          <w:tcPr>
            <w:tcW w:w="1235"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757EA6A" w14:textId="77777777" w:rsidR="00011F80" w:rsidRPr="00F46B5A" w:rsidRDefault="00011F80" w:rsidP="00F46B5A">
            <w:pPr>
              <w:spacing w:after="0" w:line="360" w:lineRule="auto"/>
              <w:jc w:val="center"/>
              <w:rPr>
                <w:ins w:id="39835" w:author="瑋婷 徐" w:date="2025-01-04T22:05:00Z" w16du:dateUtc="2025-01-04T14:05:00Z"/>
                <w:rFonts w:ascii="Times New Roman" w:hAnsi="Times New Roman" w:cs="Times New Roman"/>
                <w:sz w:val="24"/>
              </w:rPr>
            </w:pPr>
            <w:ins w:id="39836" w:author="瑋婷 徐" w:date="2025-01-04T22:05:00Z" w16du:dateUtc="2025-01-04T14:05:00Z">
              <w:r w:rsidRPr="00F46B5A">
                <w:rPr>
                  <w:rFonts w:ascii="Times New Roman" w:hAnsi="Times New Roman" w:cs="Times New Roman"/>
                  <w:sz w:val="24"/>
                </w:rPr>
                <w:t>20</w:t>
              </w:r>
            </w:ins>
          </w:p>
        </w:tc>
      </w:tr>
    </w:tbl>
    <w:p w14:paraId="78243DBD" w14:textId="77777777" w:rsidR="00011F80" w:rsidRPr="00011F80" w:rsidRDefault="00011F80">
      <w:pPr>
        <w:rPr>
          <w:ins w:id="39837" w:author="瑋婷 徐" w:date="2025-01-03T15:16:00Z" w16du:dateUtc="2025-01-03T07:16:00Z"/>
          <w:rFonts w:eastAsiaTheme="minorEastAsia"/>
        </w:rPr>
      </w:pPr>
    </w:p>
    <w:p w14:paraId="17285A17" w14:textId="1CC49228" w:rsidR="00AA385F" w:rsidRDefault="00AA385F">
      <w:pPr>
        <w:rPr>
          <w:ins w:id="39838" w:author="瑋婷 徐" w:date="2025-01-03T15:16:00Z" w16du:dateUtc="2025-01-03T07:16:00Z"/>
          <w:rFonts w:eastAsiaTheme="minorEastAsia"/>
        </w:rPr>
      </w:pPr>
      <w:ins w:id="39839" w:author="瑋婷 徐" w:date="2025-01-03T15:16:00Z" w16du:dateUtc="2025-01-03T07:16:00Z">
        <w:r>
          <w:rPr>
            <w:rFonts w:eastAsiaTheme="minorEastAsia"/>
          </w:rPr>
          <w:br w:type="page"/>
        </w:r>
      </w:ins>
    </w:p>
    <w:p w14:paraId="4C0742DD" w14:textId="45752A7A" w:rsidR="00AA385F" w:rsidRDefault="00AA385F" w:rsidP="00AA385F">
      <w:pPr>
        <w:spacing w:line="360" w:lineRule="auto"/>
        <w:jc w:val="both"/>
        <w:rPr>
          <w:ins w:id="39840" w:author="瑋婷 徐" w:date="2025-01-03T15:16:00Z" w16du:dateUtc="2025-01-03T07:16:00Z"/>
          <w:rFonts w:ascii="Times New Roman" w:eastAsia="標楷體" w:hAnsi="Times New Roman" w:cs="Times New Roman"/>
        </w:rPr>
      </w:pPr>
      <w:ins w:id="39841" w:author="瑋婷 徐" w:date="2025-01-03T15:16:00Z" w16du:dateUtc="2025-01-03T07:16:00Z">
        <w:r>
          <w:rPr>
            <w:rFonts w:ascii="Times New Roman" w:eastAsia="標楷體" w:hAnsi="Times New Roman" w:cs="Times New Roman"/>
          </w:rPr>
          <w:lastRenderedPageBreak/>
          <w:t>表</w:t>
        </w:r>
        <w:r>
          <w:rPr>
            <w:rFonts w:ascii="Times New Roman" w:eastAsia="標楷體" w:hAnsi="Times New Roman" w:cs="Times New Roman"/>
          </w:rPr>
          <w:t>1</w:t>
        </w:r>
        <w:r>
          <w:rPr>
            <w:rFonts w:ascii="Times New Roman" w:eastAsia="標楷體" w:hAnsi="Times New Roman" w:cs="Times New Roman" w:hint="eastAsia"/>
          </w:rPr>
          <w:t>7</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，南投分署鳥種紀錄的數量及</w:t>
        </w:r>
        <w:r>
          <w:rPr>
            <w:rFonts w:ascii="Times New Roman" w:eastAsia="標楷體" w:hAnsi="Times New Roman" w:cs="Times New Roman"/>
          </w:rPr>
          <w:t>出現</w:t>
        </w:r>
        <w:r>
          <w:rPr>
            <w:rFonts w:ascii="Times New Roman" w:eastAsia="標楷體" w:hAnsi="Times New Roman" w:cs="Times New Roman" w:hint="eastAsia"/>
          </w:rPr>
          <w:t>樣區占比</w:t>
        </w:r>
      </w:ins>
    </w:p>
    <w:tbl>
      <w:tblPr>
        <w:tblStyle w:val="Table"/>
        <w:tblW w:w="5000" w:type="pct"/>
        <w:jc w:val="center"/>
        <w:tblLayout w:type="fixed"/>
        <w:tblLook w:val="0420" w:firstRow="1" w:lastRow="0" w:firstColumn="0" w:lastColumn="0" w:noHBand="0" w:noVBand="1"/>
        <w:tblPrChange w:id="39842" w:author="瑋婷 徐" w:date="2025-01-04T22:10:00Z" w16du:dateUtc="2025-01-04T14:10:00Z">
          <w:tblPr>
            <w:tblStyle w:val="Table"/>
            <w:tblW w:w="0" w:type="auto"/>
            <w:jc w:val="center"/>
            <w:tblLayout w:type="fixed"/>
            <w:tblLook w:val="0420" w:firstRow="1" w:lastRow="0" w:firstColumn="0" w:lastColumn="0" w:noHBand="0" w:noVBand="1"/>
          </w:tblPr>
        </w:tblPrChange>
      </w:tblPr>
      <w:tblGrid>
        <w:gridCol w:w="3518"/>
        <w:gridCol w:w="2736"/>
        <w:gridCol w:w="2052"/>
        <w:tblGridChange w:id="39843">
          <w:tblGrid>
            <w:gridCol w:w="1440"/>
            <w:gridCol w:w="1440"/>
            <w:gridCol w:w="638"/>
            <w:gridCol w:w="802"/>
            <w:gridCol w:w="1934"/>
            <w:gridCol w:w="2052"/>
          </w:tblGrid>
        </w:tblGridChange>
      </w:tblGrid>
      <w:tr w:rsidR="009D4340" w:rsidRPr="006D4CF2" w14:paraId="24CE11B1" w14:textId="77777777" w:rsidTr="009D4340">
        <w:trPr>
          <w:cnfStyle w:val="100000000000" w:firstRow="1" w:lastRow="0" w:firstColumn="0" w:lastColumn="0" w:oddVBand="0" w:evenVBand="0" w:oddHBand="0" w:evenHBand="0" w:firstRowFirstColumn="0" w:firstRowLastColumn="0" w:lastRowFirstColumn="0" w:lastRowLastColumn="0"/>
          <w:tblHeader/>
          <w:jc w:val="center"/>
          <w:ins w:id="39844" w:author="瑋婷 徐" w:date="2025-01-04T22:10:00Z"/>
          <w:trPrChange w:id="39845" w:author="瑋婷 徐" w:date="2025-01-04T22:10:00Z" w16du:dateUtc="2025-01-04T14:10:00Z">
            <w:trPr>
              <w:gridAfter w:val="0"/>
              <w:tblHeader/>
              <w:jc w:val="center"/>
            </w:trPr>
          </w:trPrChange>
        </w:trPr>
        <w:tc>
          <w:tcPr>
            <w:tcW w:w="2118"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39846" w:author="瑋婷 徐" w:date="2025-01-04T22:10:00Z" w16du:dateUtc="2025-01-04T14:10:00Z">
              <w:tcPr>
                <w:tcW w:w="1440" w:type="dxa"/>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4C61A064" w14:textId="1CC26389" w:rsidR="009D4340" w:rsidRPr="006D4CF2" w:rsidRDefault="009D4340" w:rsidP="006D4CF2">
            <w:pPr>
              <w:spacing w:after="0" w:line="360" w:lineRule="auto"/>
              <w:jc w:val="center"/>
              <w:cnfStyle w:val="100000000000" w:firstRow="1" w:lastRow="0" w:firstColumn="0" w:lastColumn="0" w:oddVBand="0" w:evenVBand="0" w:oddHBand="0" w:evenHBand="0" w:firstRowFirstColumn="0" w:firstRowLastColumn="0" w:lastRowFirstColumn="0" w:lastRowLastColumn="0"/>
              <w:rPr>
                <w:ins w:id="39847" w:author="瑋婷 徐" w:date="2025-01-04T22:10:00Z" w16du:dateUtc="2025-01-04T14:10:00Z"/>
                <w:rFonts w:ascii="Times New Roman" w:hAnsi="Times New Roman" w:cs="Times New Roman"/>
                <w:sz w:val="24"/>
                <w:rPrChange w:id="39848" w:author="瑋婷 徐" w:date="2025-01-04T22:44:00Z" w16du:dateUtc="2025-01-04T14:44:00Z">
                  <w:rPr>
                    <w:ins w:id="39849" w:author="瑋婷 徐" w:date="2025-01-04T22:10:00Z" w16du:dateUtc="2025-01-04T14:10:00Z"/>
                  </w:rPr>
                </w:rPrChange>
              </w:rPr>
              <w:pPrChange w:id="39850" w:author="瑋婷 徐" w:date="2025-01-04T22:44:00Z" w16du:dateUtc="2025-01-04T14:44:00Z">
                <w:pPr>
                  <w:spacing w:after="0"/>
                  <w:cnfStyle w:val="100000000000" w:firstRow="1" w:lastRow="0" w:firstColumn="0" w:lastColumn="0" w:oddVBand="0" w:evenVBand="0" w:oddHBand="0" w:evenHBand="0" w:firstRowFirstColumn="0" w:firstRowLastColumn="0" w:lastRowFirstColumn="0" w:lastRowLastColumn="0"/>
                </w:pPr>
              </w:pPrChange>
            </w:pPr>
            <w:ins w:id="39851" w:author="瑋婷 徐" w:date="2025-01-04T22:10:00Z" w16du:dateUtc="2025-01-04T14:10:00Z">
              <w:r w:rsidRPr="006D4CF2">
                <w:rPr>
                  <w:rFonts w:ascii="Times New Roman" w:hAnsi="Times New Roman" w:cs="Times New Roman"/>
                  <w:sz w:val="24"/>
                </w:rPr>
                <w:t>鳥種</w:t>
              </w:r>
            </w:ins>
          </w:p>
        </w:tc>
        <w:tc>
          <w:tcPr>
            <w:tcW w:w="164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39852" w:author="瑋婷 徐" w:date="2025-01-04T22:10:00Z" w16du:dateUtc="2025-01-04T14:10:00Z">
              <w:tcPr>
                <w:tcW w:w="1440" w:type="dxa"/>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3CC2EF96" w14:textId="5C0890E2" w:rsidR="009D4340" w:rsidRPr="006D4CF2" w:rsidRDefault="009D4340" w:rsidP="006D4CF2">
            <w:pPr>
              <w:spacing w:after="0" w:line="360" w:lineRule="auto"/>
              <w:jc w:val="center"/>
              <w:cnfStyle w:val="100000000000" w:firstRow="1" w:lastRow="0" w:firstColumn="0" w:lastColumn="0" w:oddVBand="0" w:evenVBand="0" w:oddHBand="0" w:evenHBand="0" w:firstRowFirstColumn="0" w:firstRowLastColumn="0" w:lastRowFirstColumn="0" w:lastRowLastColumn="0"/>
              <w:rPr>
                <w:ins w:id="39853" w:author="瑋婷 徐" w:date="2025-01-04T22:10:00Z" w16du:dateUtc="2025-01-04T14:10:00Z"/>
                <w:rFonts w:ascii="Times New Roman" w:hAnsi="Times New Roman" w:cs="Times New Roman"/>
                <w:sz w:val="24"/>
                <w:rPrChange w:id="39854" w:author="瑋婷 徐" w:date="2025-01-04T22:44:00Z" w16du:dateUtc="2025-01-04T14:44:00Z">
                  <w:rPr>
                    <w:ins w:id="39855" w:author="瑋婷 徐" w:date="2025-01-04T22:10:00Z" w16du:dateUtc="2025-01-04T14:10:00Z"/>
                  </w:rPr>
                </w:rPrChange>
              </w:rPr>
              <w:pPrChange w:id="39856" w:author="瑋婷 徐" w:date="2025-01-04T22:44:00Z" w16du:dateUtc="2025-01-04T14:44:00Z">
                <w:pPr>
                  <w:spacing w:after="0"/>
                  <w:cnfStyle w:val="100000000000" w:firstRow="1" w:lastRow="0" w:firstColumn="0" w:lastColumn="0" w:oddVBand="0" w:evenVBand="0" w:oddHBand="0" w:evenHBand="0" w:firstRowFirstColumn="0" w:firstRowLastColumn="0" w:lastRowFirstColumn="0" w:lastRowLastColumn="0"/>
                </w:pPr>
              </w:pPrChange>
            </w:pPr>
            <w:ins w:id="39857" w:author="瑋婷 徐" w:date="2025-01-04T22:10:00Z" w16du:dateUtc="2025-01-04T14:10:00Z">
              <w:r w:rsidRPr="006D4CF2">
                <w:rPr>
                  <w:rFonts w:ascii="Times New Roman" w:hAnsi="Times New Roman" w:cs="Times New Roman"/>
                  <w:sz w:val="24"/>
                </w:rPr>
                <w:t>數量</w:t>
              </w:r>
              <w:r w:rsidRPr="006D4CF2">
                <w:rPr>
                  <w:rFonts w:ascii="Times New Roman" w:hAnsi="Times New Roman" w:cs="Times New Roman"/>
                  <w:sz w:val="24"/>
                </w:rPr>
                <w:t>(</w:t>
              </w:r>
              <w:r w:rsidRPr="006D4CF2">
                <w:rPr>
                  <w:rFonts w:ascii="Times New Roman" w:hAnsi="Times New Roman" w:cs="Times New Roman"/>
                  <w:sz w:val="24"/>
                </w:rPr>
                <w:t>隻次</w:t>
              </w:r>
              <w:r w:rsidRPr="006D4CF2">
                <w:rPr>
                  <w:rFonts w:ascii="Times New Roman" w:hAnsi="Times New Roman" w:cs="Times New Roman"/>
                  <w:sz w:val="24"/>
                </w:rPr>
                <w:t>)</w:t>
              </w:r>
            </w:ins>
          </w:p>
        </w:tc>
        <w:tc>
          <w:tcPr>
            <w:tcW w:w="1235"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39858" w:author="瑋婷 徐" w:date="2025-01-04T22:10:00Z" w16du:dateUtc="2025-01-04T14:10:00Z">
              <w:tcPr>
                <w:tcW w:w="1440" w:type="dxa"/>
                <w:gridSpan w:val="2"/>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1D6E1FFE" w14:textId="6F5C7A38" w:rsidR="009D4340" w:rsidRPr="006D4CF2" w:rsidRDefault="009D4340" w:rsidP="006D4CF2">
            <w:pPr>
              <w:spacing w:after="0" w:line="360" w:lineRule="auto"/>
              <w:jc w:val="center"/>
              <w:cnfStyle w:val="100000000000" w:firstRow="1" w:lastRow="0" w:firstColumn="0" w:lastColumn="0" w:oddVBand="0" w:evenVBand="0" w:oddHBand="0" w:evenHBand="0" w:firstRowFirstColumn="0" w:firstRowLastColumn="0" w:lastRowFirstColumn="0" w:lastRowLastColumn="0"/>
              <w:rPr>
                <w:ins w:id="39859" w:author="瑋婷 徐" w:date="2025-01-04T22:10:00Z" w16du:dateUtc="2025-01-04T14:10:00Z"/>
                <w:rFonts w:ascii="Times New Roman" w:hAnsi="Times New Roman" w:cs="Times New Roman"/>
                <w:sz w:val="24"/>
                <w:rPrChange w:id="39860" w:author="瑋婷 徐" w:date="2025-01-04T22:44:00Z" w16du:dateUtc="2025-01-04T14:44:00Z">
                  <w:rPr>
                    <w:ins w:id="39861" w:author="瑋婷 徐" w:date="2025-01-04T22:10:00Z" w16du:dateUtc="2025-01-04T14:10:00Z"/>
                  </w:rPr>
                </w:rPrChange>
              </w:rPr>
              <w:pPrChange w:id="39862" w:author="瑋婷 徐" w:date="2025-01-04T22:44:00Z" w16du:dateUtc="2025-01-04T14:44:00Z">
                <w:pPr>
                  <w:spacing w:after="0"/>
                  <w:cnfStyle w:val="100000000000" w:firstRow="1" w:lastRow="0" w:firstColumn="0" w:lastColumn="0" w:oddVBand="0" w:evenVBand="0" w:oddHBand="0" w:evenHBand="0" w:firstRowFirstColumn="0" w:firstRowLastColumn="0" w:lastRowFirstColumn="0" w:lastRowLastColumn="0"/>
                </w:pPr>
              </w:pPrChange>
            </w:pPr>
            <w:ins w:id="39863" w:author="瑋婷 徐" w:date="2025-01-04T22:10:00Z" w16du:dateUtc="2025-01-04T14:10:00Z">
              <w:r w:rsidRPr="006D4CF2">
                <w:rPr>
                  <w:rFonts w:ascii="Times New Roman" w:hAnsi="Times New Roman" w:cs="Times New Roman"/>
                  <w:sz w:val="24"/>
                </w:rPr>
                <w:t>占比</w:t>
              </w:r>
              <w:r w:rsidRPr="006D4CF2">
                <w:rPr>
                  <w:rFonts w:ascii="Times New Roman" w:hAnsi="Times New Roman" w:cs="Times New Roman"/>
                  <w:sz w:val="24"/>
                </w:rPr>
                <w:t>(%)</w:t>
              </w:r>
            </w:ins>
          </w:p>
        </w:tc>
      </w:tr>
      <w:tr w:rsidR="009D4340" w:rsidRPr="006D4CF2" w14:paraId="5D06276A" w14:textId="77777777" w:rsidTr="009D4340">
        <w:trPr>
          <w:jc w:val="center"/>
          <w:ins w:id="39864" w:author="瑋婷 徐" w:date="2025-01-04T22:10:00Z"/>
          <w:trPrChange w:id="39865" w:author="瑋婷 徐" w:date="2025-01-04T22:10:00Z" w16du:dateUtc="2025-01-04T14:10:00Z">
            <w:trPr>
              <w:gridAfter w:val="0"/>
              <w:jc w:val="center"/>
            </w:trPr>
          </w:trPrChange>
        </w:trPr>
        <w:tc>
          <w:tcPr>
            <w:tcW w:w="2118"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866" w:author="瑋婷 徐" w:date="2025-01-04T22:10:00Z" w16du:dateUtc="2025-01-04T14:10:00Z">
              <w:tcPr>
                <w:tcW w:w="1440" w:type="dxa"/>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089728B" w14:textId="77777777" w:rsidR="009D4340" w:rsidRPr="006D4CF2" w:rsidRDefault="009D4340" w:rsidP="006D4CF2">
            <w:pPr>
              <w:spacing w:after="0" w:line="360" w:lineRule="auto"/>
              <w:jc w:val="center"/>
              <w:rPr>
                <w:ins w:id="39867" w:author="瑋婷 徐" w:date="2025-01-04T22:10:00Z" w16du:dateUtc="2025-01-04T14:10:00Z"/>
                <w:rFonts w:ascii="Times New Roman" w:hAnsi="Times New Roman" w:cs="Times New Roman"/>
                <w:sz w:val="24"/>
                <w:rPrChange w:id="39868" w:author="瑋婷 徐" w:date="2025-01-04T22:44:00Z" w16du:dateUtc="2025-01-04T14:44:00Z">
                  <w:rPr>
                    <w:ins w:id="39869" w:author="瑋婷 徐" w:date="2025-01-04T22:10:00Z" w16du:dateUtc="2025-01-04T14:10:00Z"/>
                  </w:rPr>
                </w:rPrChange>
              </w:rPr>
              <w:pPrChange w:id="39870" w:author="瑋婷 徐" w:date="2025-01-04T22:44:00Z" w16du:dateUtc="2025-01-04T14:44:00Z">
                <w:pPr>
                  <w:spacing w:after="0"/>
                </w:pPr>
              </w:pPrChange>
            </w:pPr>
            <w:ins w:id="39871" w:author="瑋婷 徐" w:date="2025-01-04T22:10:00Z" w16du:dateUtc="2025-01-04T14:10:00Z">
              <w:r w:rsidRPr="006D4CF2">
                <w:rPr>
                  <w:rFonts w:ascii="Times New Roman" w:hAnsi="Times New Roman" w:cs="Times New Roman"/>
                  <w:sz w:val="24"/>
                  <w:rPrChange w:id="39872" w:author="瑋婷 徐" w:date="2025-01-04T22:44:00Z" w16du:dateUtc="2025-01-04T14:44:00Z">
                    <w:rPr/>
                  </w:rPrChange>
                </w:rPr>
                <w:t>臺灣山鷓鴣</w:t>
              </w:r>
            </w:ins>
          </w:p>
        </w:tc>
        <w:tc>
          <w:tcPr>
            <w:tcW w:w="1647"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873" w:author="瑋婷 徐" w:date="2025-01-04T22:10:00Z" w16du:dateUtc="2025-01-04T14:10:00Z">
              <w:tcPr>
                <w:tcW w:w="1440" w:type="dxa"/>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0F9E553" w14:textId="77777777" w:rsidR="009D4340" w:rsidRPr="006D4CF2" w:rsidRDefault="009D4340" w:rsidP="006D4CF2">
            <w:pPr>
              <w:spacing w:after="0" w:line="360" w:lineRule="auto"/>
              <w:jc w:val="center"/>
              <w:rPr>
                <w:ins w:id="39874" w:author="瑋婷 徐" w:date="2025-01-04T22:10:00Z" w16du:dateUtc="2025-01-04T14:10:00Z"/>
                <w:rFonts w:ascii="Times New Roman" w:hAnsi="Times New Roman" w:cs="Times New Roman"/>
                <w:sz w:val="24"/>
                <w:rPrChange w:id="39875" w:author="瑋婷 徐" w:date="2025-01-04T22:44:00Z" w16du:dateUtc="2025-01-04T14:44:00Z">
                  <w:rPr>
                    <w:ins w:id="39876" w:author="瑋婷 徐" w:date="2025-01-04T22:10:00Z" w16du:dateUtc="2025-01-04T14:10:00Z"/>
                  </w:rPr>
                </w:rPrChange>
              </w:rPr>
              <w:pPrChange w:id="39877" w:author="瑋婷 徐" w:date="2025-01-04T22:44:00Z" w16du:dateUtc="2025-01-04T14:44:00Z">
                <w:pPr>
                  <w:spacing w:after="0"/>
                </w:pPr>
              </w:pPrChange>
            </w:pPr>
            <w:ins w:id="39878" w:author="瑋婷 徐" w:date="2025-01-04T22:10:00Z" w16du:dateUtc="2025-01-04T14:10:00Z">
              <w:r w:rsidRPr="006D4CF2">
                <w:rPr>
                  <w:rFonts w:ascii="Times New Roman" w:hAnsi="Times New Roman" w:cs="Times New Roman"/>
                  <w:sz w:val="24"/>
                  <w:rPrChange w:id="39879" w:author="瑋婷 徐" w:date="2025-01-04T22:44:00Z" w16du:dateUtc="2025-01-04T14:44:00Z">
                    <w:rPr/>
                  </w:rPrChange>
                </w:rPr>
                <w:t>14</w:t>
              </w:r>
            </w:ins>
          </w:p>
        </w:tc>
        <w:tc>
          <w:tcPr>
            <w:tcW w:w="1235"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880" w:author="瑋婷 徐" w:date="2025-01-04T22:10:00Z" w16du:dateUtc="2025-01-04T14:10:00Z">
              <w:tcPr>
                <w:tcW w:w="1440" w:type="dxa"/>
                <w:gridSpan w:val="2"/>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DDF5D2B" w14:textId="77777777" w:rsidR="009D4340" w:rsidRPr="006D4CF2" w:rsidRDefault="009D4340" w:rsidP="006D4CF2">
            <w:pPr>
              <w:spacing w:after="0" w:line="360" w:lineRule="auto"/>
              <w:jc w:val="center"/>
              <w:rPr>
                <w:ins w:id="39881" w:author="瑋婷 徐" w:date="2025-01-04T22:10:00Z" w16du:dateUtc="2025-01-04T14:10:00Z"/>
                <w:rFonts w:ascii="Times New Roman" w:hAnsi="Times New Roman" w:cs="Times New Roman"/>
                <w:sz w:val="24"/>
                <w:rPrChange w:id="39882" w:author="瑋婷 徐" w:date="2025-01-04T22:44:00Z" w16du:dateUtc="2025-01-04T14:44:00Z">
                  <w:rPr>
                    <w:ins w:id="39883" w:author="瑋婷 徐" w:date="2025-01-04T22:10:00Z" w16du:dateUtc="2025-01-04T14:10:00Z"/>
                  </w:rPr>
                </w:rPrChange>
              </w:rPr>
              <w:pPrChange w:id="39884" w:author="瑋婷 徐" w:date="2025-01-04T22:44:00Z" w16du:dateUtc="2025-01-04T14:44:00Z">
                <w:pPr>
                  <w:spacing w:after="0"/>
                </w:pPr>
              </w:pPrChange>
            </w:pPr>
            <w:ins w:id="39885" w:author="瑋婷 徐" w:date="2025-01-04T22:10:00Z" w16du:dateUtc="2025-01-04T14:10:00Z">
              <w:r w:rsidRPr="006D4CF2">
                <w:rPr>
                  <w:rFonts w:ascii="Times New Roman" w:hAnsi="Times New Roman" w:cs="Times New Roman"/>
                  <w:sz w:val="24"/>
                  <w:rPrChange w:id="39886" w:author="瑋婷 徐" w:date="2025-01-04T22:44:00Z" w16du:dateUtc="2025-01-04T14:44:00Z">
                    <w:rPr/>
                  </w:rPrChange>
                </w:rPr>
                <w:t>80</w:t>
              </w:r>
            </w:ins>
          </w:p>
        </w:tc>
      </w:tr>
      <w:tr w:rsidR="009D4340" w:rsidRPr="006D4CF2" w14:paraId="7EDACEEB" w14:textId="77777777" w:rsidTr="009D4340">
        <w:trPr>
          <w:jc w:val="center"/>
          <w:ins w:id="39887" w:author="瑋婷 徐" w:date="2025-01-04T22:10:00Z"/>
          <w:trPrChange w:id="39888" w:author="瑋婷 徐" w:date="2025-01-04T22:10:00Z" w16du:dateUtc="2025-01-04T14:10: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889"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02303D2" w14:textId="77777777" w:rsidR="009D4340" w:rsidRPr="006D4CF2" w:rsidRDefault="009D4340" w:rsidP="006D4CF2">
            <w:pPr>
              <w:spacing w:after="0" w:line="360" w:lineRule="auto"/>
              <w:jc w:val="center"/>
              <w:rPr>
                <w:ins w:id="39890" w:author="瑋婷 徐" w:date="2025-01-04T22:10:00Z" w16du:dateUtc="2025-01-04T14:10:00Z"/>
                <w:rFonts w:ascii="Times New Roman" w:hAnsi="Times New Roman" w:cs="Times New Roman"/>
                <w:sz w:val="24"/>
                <w:rPrChange w:id="39891" w:author="瑋婷 徐" w:date="2025-01-04T22:44:00Z" w16du:dateUtc="2025-01-04T14:44:00Z">
                  <w:rPr>
                    <w:ins w:id="39892" w:author="瑋婷 徐" w:date="2025-01-04T22:10:00Z" w16du:dateUtc="2025-01-04T14:10:00Z"/>
                  </w:rPr>
                </w:rPrChange>
              </w:rPr>
              <w:pPrChange w:id="39893" w:author="瑋婷 徐" w:date="2025-01-04T22:44:00Z" w16du:dateUtc="2025-01-04T14:44:00Z">
                <w:pPr>
                  <w:spacing w:after="0"/>
                </w:pPr>
              </w:pPrChange>
            </w:pPr>
            <w:ins w:id="39894" w:author="瑋婷 徐" w:date="2025-01-04T22:10:00Z" w16du:dateUtc="2025-01-04T14:10:00Z">
              <w:r w:rsidRPr="006D4CF2">
                <w:rPr>
                  <w:rFonts w:ascii="Times New Roman" w:hAnsi="Times New Roman" w:cs="Times New Roman"/>
                  <w:sz w:val="24"/>
                  <w:rPrChange w:id="39895" w:author="瑋婷 徐" w:date="2025-01-04T22:44:00Z" w16du:dateUtc="2025-01-04T14:44:00Z">
                    <w:rPr/>
                  </w:rPrChange>
                </w:rPr>
                <w:t>黑長尾雉</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896"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B3B5563" w14:textId="77777777" w:rsidR="009D4340" w:rsidRPr="006D4CF2" w:rsidRDefault="009D4340" w:rsidP="006D4CF2">
            <w:pPr>
              <w:spacing w:after="0" w:line="360" w:lineRule="auto"/>
              <w:jc w:val="center"/>
              <w:rPr>
                <w:ins w:id="39897" w:author="瑋婷 徐" w:date="2025-01-04T22:10:00Z" w16du:dateUtc="2025-01-04T14:10:00Z"/>
                <w:rFonts w:ascii="Times New Roman" w:hAnsi="Times New Roman" w:cs="Times New Roman"/>
                <w:sz w:val="24"/>
                <w:rPrChange w:id="39898" w:author="瑋婷 徐" w:date="2025-01-04T22:44:00Z" w16du:dateUtc="2025-01-04T14:44:00Z">
                  <w:rPr>
                    <w:ins w:id="39899" w:author="瑋婷 徐" w:date="2025-01-04T22:10:00Z" w16du:dateUtc="2025-01-04T14:10:00Z"/>
                  </w:rPr>
                </w:rPrChange>
              </w:rPr>
              <w:pPrChange w:id="39900" w:author="瑋婷 徐" w:date="2025-01-04T22:44:00Z" w16du:dateUtc="2025-01-04T14:44:00Z">
                <w:pPr>
                  <w:spacing w:after="0"/>
                </w:pPr>
              </w:pPrChange>
            </w:pPr>
            <w:ins w:id="39901" w:author="瑋婷 徐" w:date="2025-01-04T22:10:00Z" w16du:dateUtc="2025-01-04T14:10:00Z">
              <w:r w:rsidRPr="006D4CF2">
                <w:rPr>
                  <w:rFonts w:ascii="Times New Roman" w:hAnsi="Times New Roman" w:cs="Times New Roman"/>
                  <w:sz w:val="24"/>
                  <w:rPrChange w:id="39902" w:author="瑋婷 徐" w:date="2025-01-04T22:44:00Z" w16du:dateUtc="2025-01-04T14:44:00Z">
                    <w:rPr/>
                  </w:rPrChange>
                </w:rPr>
                <w:t>1</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903" w:author="瑋婷 徐" w:date="2025-01-04T22:10:00Z" w16du:dateUtc="2025-01-04T14:10: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E47AD93" w14:textId="77777777" w:rsidR="009D4340" w:rsidRPr="006D4CF2" w:rsidRDefault="009D4340" w:rsidP="006D4CF2">
            <w:pPr>
              <w:spacing w:after="0" w:line="360" w:lineRule="auto"/>
              <w:jc w:val="center"/>
              <w:rPr>
                <w:ins w:id="39904" w:author="瑋婷 徐" w:date="2025-01-04T22:10:00Z" w16du:dateUtc="2025-01-04T14:10:00Z"/>
                <w:rFonts w:ascii="Times New Roman" w:hAnsi="Times New Roman" w:cs="Times New Roman"/>
                <w:sz w:val="24"/>
                <w:rPrChange w:id="39905" w:author="瑋婷 徐" w:date="2025-01-04T22:44:00Z" w16du:dateUtc="2025-01-04T14:44:00Z">
                  <w:rPr>
                    <w:ins w:id="39906" w:author="瑋婷 徐" w:date="2025-01-04T22:10:00Z" w16du:dateUtc="2025-01-04T14:10:00Z"/>
                  </w:rPr>
                </w:rPrChange>
              </w:rPr>
              <w:pPrChange w:id="39907" w:author="瑋婷 徐" w:date="2025-01-04T22:44:00Z" w16du:dateUtc="2025-01-04T14:44:00Z">
                <w:pPr>
                  <w:spacing w:after="0"/>
                </w:pPr>
              </w:pPrChange>
            </w:pPr>
            <w:ins w:id="39908" w:author="瑋婷 徐" w:date="2025-01-04T22:10:00Z" w16du:dateUtc="2025-01-04T14:10:00Z">
              <w:r w:rsidRPr="006D4CF2">
                <w:rPr>
                  <w:rFonts w:ascii="Times New Roman" w:hAnsi="Times New Roman" w:cs="Times New Roman"/>
                  <w:sz w:val="24"/>
                  <w:rPrChange w:id="39909" w:author="瑋婷 徐" w:date="2025-01-04T22:44:00Z" w16du:dateUtc="2025-01-04T14:44:00Z">
                    <w:rPr/>
                  </w:rPrChange>
                </w:rPr>
                <w:t>20</w:t>
              </w:r>
            </w:ins>
          </w:p>
        </w:tc>
      </w:tr>
      <w:tr w:rsidR="009D4340" w:rsidRPr="006D4CF2" w14:paraId="0CE54574" w14:textId="77777777" w:rsidTr="009D4340">
        <w:trPr>
          <w:jc w:val="center"/>
          <w:ins w:id="39910" w:author="瑋婷 徐" w:date="2025-01-04T22:10:00Z"/>
          <w:trPrChange w:id="39911" w:author="瑋婷 徐" w:date="2025-01-04T22:10:00Z" w16du:dateUtc="2025-01-04T14:10: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912"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B410A81" w14:textId="77777777" w:rsidR="009D4340" w:rsidRPr="006D4CF2" w:rsidRDefault="009D4340" w:rsidP="006D4CF2">
            <w:pPr>
              <w:spacing w:after="0" w:line="360" w:lineRule="auto"/>
              <w:jc w:val="center"/>
              <w:rPr>
                <w:ins w:id="39913" w:author="瑋婷 徐" w:date="2025-01-04T22:10:00Z" w16du:dateUtc="2025-01-04T14:10:00Z"/>
                <w:rFonts w:ascii="Times New Roman" w:hAnsi="Times New Roman" w:cs="Times New Roman"/>
                <w:sz w:val="24"/>
                <w:rPrChange w:id="39914" w:author="瑋婷 徐" w:date="2025-01-04T22:44:00Z" w16du:dateUtc="2025-01-04T14:44:00Z">
                  <w:rPr>
                    <w:ins w:id="39915" w:author="瑋婷 徐" w:date="2025-01-04T22:10:00Z" w16du:dateUtc="2025-01-04T14:10:00Z"/>
                  </w:rPr>
                </w:rPrChange>
              </w:rPr>
              <w:pPrChange w:id="39916" w:author="瑋婷 徐" w:date="2025-01-04T22:44:00Z" w16du:dateUtc="2025-01-04T14:44:00Z">
                <w:pPr>
                  <w:spacing w:after="0"/>
                </w:pPr>
              </w:pPrChange>
            </w:pPr>
            <w:ins w:id="39917" w:author="瑋婷 徐" w:date="2025-01-04T22:10:00Z" w16du:dateUtc="2025-01-04T14:10:00Z">
              <w:r w:rsidRPr="006D4CF2">
                <w:rPr>
                  <w:rFonts w:ascii="Times New Roman" w:hAnsi="Times New Roman" w:cs="Times New Roman"/>
                  <w:sz w:val="24"/>
                  <w:rPrChange w:id="39918" w:author="瑋婷 徐" w:date="2025-01-04T22:44:00Z" w16du:dateUtc="2025-01-04T14:44:00Z">
                    <w:rPr/>
                  </w:rPrChange>
                </w:rPr>
                <w:t>藍腹鷴</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919"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A8A5316" w14:textId="77777777" w:rsidR="009D4340" w:rsidRPr="006D4CF2" w:rsidRDefault="009D4340" w:rsidP="006D4CF2">
            <w:pPr>
              <w:spacing w:after="0" w:line="360" w:lineRule="auto"/>
              <w:jc w:val="center"/>
              <w:rPr>
                <w:ins w:id="39920" w:author="瑋婷 徐" w:date="2025-01-04T22:10:00Z" w16du:dateUtc="2025-01-04T14:10:00Z"/>
                <w:rFonts w:ascii="Times New Roman" w:hAnsi="Times New Roman" w:cs="Times New Roman"/>
                <w:sz w:val="24"/>
                <w:rPrChange w:id="39921" w:author="瑋婷 徐" w:date="2025-01-04T22:44:00Z" w16du:dateUtc="2025-01-04T14:44:00Z">
                  <w:rPr>
                    <w:ins w:id="39922" w:author="瑋婷 徐" w:date="2025-01-04T22:10:00Z" w16du:dateUtc="2025-01-04T14:10:00Z"/>
                  </w:rPr>
                </w:rPrChange>
              </w:rPr>
              <w:pPrChange w:id="39923" w:author="瑋婷 徐" w:date="2025-01-04T22:44:00Z" w16du:dateUtc="2025-01-04T14:44:00Z">
                <w:pPr>
                  <w:spacing w:after="0"/>
                </w:pPr>
              </w:pPrChange>
            </w:pPr>
            <w:ins w:id="39924" w:author="瑋婷 徐" w:date="2025-01-04T22:10:00Z" w16du:dateUtc="2025-01-04T14:10:00Z">
              <w:r w:rsidRPr="006D4CF2">
                <w:rPr>
                  <w:rFonts w:ascii="Times New Roman" w:hAnsi="Times New Roman" w:cs="Times New Roman"/>
                  <w:sz w:val="24"/>
                  <w:rPrChange w:id="39925" w:author="瑋婷 徐" w:date="2025-01-04T22:44:00Z" w16du:dateUtc="2025-01-04T14:44:00Z">
                    <w:rPr/>
                  </w:rPrChange>
                </w:rPr>
                <w:t>1</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926" w:author="瑋婷 徐" w:date="2025-01-04T22:10:00Z" w16du:dateUtc="2025-01-04T14:10: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7A26ABA" w14:textId="77777777" w:rsidR="009D4340" w:rsidRPr="006D4CF2" w:rsidRDefault="009D4340" w:rsidP="006D4CF2">
            <w:pPr>
              <w:spacing w:after="0" w:line="360" w:lineRule="auto"/>
              <w:jc w:val="center"/>
              <w:rPr>
                <w:ins w:id="39927" w:author="瑋婷 徐" w:date="2025-01-04T22:10:00Z" w16du:dateUtc="2025-01-04T14:10:00Z"/>
                <w:rFonts w:ascii="Times New Roman" w:hAnsi="Times New Roman" w:cs="Times New Roman"/>
                <w:sz w:val="24"/>
                <w:rPrChange w:id="39928" w:author="瑋婷 徐" w:date="2025-01-04T22:44:00Z" w16du:dateUtc="2025-01-04T14:44:00Z">
                  <w:rPr>
                    <w:ins w:id="39929" w:author="瑋婷 徐" w:date="2025-01-04T22:10:00Z" w16du:dateUtc="2025-01-04T14:10:00Z"/>
                  </w:rPr>
                </w:rPrChange>
              </w:rPr>
              <w:pPrChange w:id="39930" w:author="瑋婷 徐" w:date="2025-01-04T22:44:00Z" w16du:dateUtc="2025-01-04T14:44:00Z">
                <w:pPr>
                  <w:spacing w:after="0"/>
                </w:pPr>
              </w:pPrChange>
            </w:pPr>
            <w:ins w:id="39931" w:author="瑋婷 徐" w:date="2025-01-04T22:10:00Z" w16du:dateUtc="2025-01-04T14:10:00Z">
              <w:r w:rsidRPr="006D4CF2">
                <w:rPr>
                  <w:rFonts w:ascii="Times New Roman" w:hAnsi="Times New Roman" w:cs="Times New Roman"/>
                  <w:sz w:val="24"/>
                  <w:rPrChange w:id="39932" w:author="瑋婷 徐" w:date="2025-01-04T22:44:00Z" w16du:dateUtc="2025-01-04T14:44:00Z">
                    <w:rPr/>
                  </w:rPrChange>
                </w:rPr>
                <w:t>20</w:t>
              </w:r>
            </w:ins>
          </w:p>
        </w:tc>
      </w:tr>
      <w:tr w:rsidR="009D4340" w:rsidRPr="006D4CF2" w14:paraId="24E4BA33" w14:textId="77777777" w:rsidTr="009D4340">
        <w:trPr>
          <w:jc w:val="center"/>
          <w:ins w:id="39933" w:author="瑋婷 徐" w:date="2025-01-04T22:10:00Z"/>
          <w:trPrChange w:id="39934" w:author="瑋婷 徐" w:date="2025-01-04T22:10:00Z" w16du:dateUtc="2025-01-04T14:10: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935"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2A62B7C" w14:textId="77777777" w:rsidR="009D4340" w:rsidRPr="006D4CF2" w:rsidRDefault="009D4340" w:rsidP="006D4CF2">
            <w:pPr>
              <w:spacing w:after="0" w:line="360" w:lineRule="auto"/>
              <w:jc w:val="center"/>
              <w:rPr>
                <w:ins w:id="39936" w:author="瑋婷 徐" w:date="2025-01-04T22:10:00Z" w16du:dateUtc="2025-01-04T14:10:00Z"/>
                <w:rFonts w:ascii="Times New Roman" w:hAnsi="Times New Roman" w:cs="Times New Roman"/>
                <w:sz w:val="24"/>
                <w:rPrChange w:id="39937" w:author="瑋婷 徐" w:date="2025-01-04T22:44:00Z" w16du:dateUtc="2025-01-04T14:44:00Z">
                  <w:rPr>
                    <w:ins w:id="39938" w:author="瑋婷 徐" w:date="2025-01-04T22:10:00Z" w16du:dateUtc="2025-01-04T14:10:00Z"/>
                  </w:rPr>
                </w:rPrChange>
              </w:rPr>
              <w:pPrChange w:id="39939" w:author="瑋婷 徐" w:date="2025-01-04T22:44:00Z" w16du:dateUtc="2025-01-04T14:44:00Z">
                <w:pPr>
                  <w:spacing w:after="0"/>
                </w:pPr>
              </w:pPrChange>
            </w:pPr>
            <w:ins w:id="39940" w:author="瑋婷 徐" w:date="2025-01-04T22:10:00Z" w16du:dateUtc="2025-01-04T14:10:00Z">
              <w:r w:rsidRPr="006D4CF2">
                <w:rPr>
                  <w:rFonts w:ascii="Times New Roman" w:hAnsi="Times New Roman" w:cs="Times New Roman"/>
                  <w:sz w:val="24"/>
                  <w:rPrChange w:id="39941" w:author="瑋婷 徐" w:date="2025-01-04T22:44:00Z" w16du:dateUtc="2025-01-04T14:44:00Z">
                    <w:rPr/>
                  </w:rPrChange>
                </w:rPr>
                <w:t>臺灣竹雞</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942"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431C9DD" w14:textId="77777777" w:rsidR="009D4340" w:rsidRPr="006D4CF2" w:rsidRDefault="009D4340" w:rsidP="006D4CF2">
            <w:pPr>
              <w:spacing w:after="0" w:line="360" w:lineRule="auto"/>
              <w:jc w:val="center"/>
              <w:rPr>
                <w:ins w:id="39943" w:author="瑋婷 徐" w:date="2025-01-04T22:10:00Z" w16du:dateUtc="2025-01-04T14:10:00Z"/>
                <w:rFonts w:ascii="Times New Roman" w:hAnsi="Times New Roman" w:cs="Times New Roman"/>
                <w:sz w:val="24"/>
                <w:rPrChange w:id="39944" w:author="瑋婷 徐" w:date="2025-01-04T22:44:00Z" w16du:dateUtc="2025-01-04T14:44:00Z">
                  <w:rPr>
                    <w:ins w:id="39945" w:author="瑋婷 徐" w:date="2025-01-04T22:10:00Z" w16du:dateUtc="2025-01-04T14:10:00Z"/>
                  </w:rPr>
                </w:rPrChange>
              </w:rPr>
              <w:pPrChange w:id="39946" w:author="瑋婷 徐" w:date="2025-01-04T22:44:00Z" w16du:dateUtc="2025-01-04T14:44:00Z">
                <w:pPr>
                  <w:spacing w:after="0"/>
                </w:pPr>
              </w:pPrChange>
            </w:pPr>
            <w:ins w:id="39947" w:author="瑋婷 徐" w:date="2025-01-04T22:10:00Z" w16du:dateUtc="2025-01-04T14:10:00Z">
              <w:r w:rsidRPr="006D4CF2">
                <w:rPr>
                  <w:rFonts w:ascii="Times New Roman" w:hAnsi="Times New Roman" w:cs="Times New Roman"/>
                  <w:sz w:val="24"/>
                  <w:rPrChange w:id="39948" w:author="瑋婷 徐" w:date="2025-01-04T22:44:00Z" w16du:dateUtc="2025-01-04T14:44:00Z">
                    <w:rPr/>
                  </w:rPrChange>
                </w:rPr>
                <w:t>1</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949" w:author="瑋婷 徐" w:date="2025-01-04T22:10:00Z" w16du:dateUtc="2025-01-04T14:10: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51A16AD" w14:textId="77777777" w:rsidR="009D4340" w:rsidRPr="006D4CF2" w:rsidRDefault="009D4340" w:rsidP="006D4CF2">
            <w:pPr>
              <w:spacing w:after="0" w:line="360" w:lineRule="auto"/>
              <w:jc w:val="center"/>
              <w:rPr>
                <w:ins w:id="39950" w:author="瑋婷 徐" w:date="2025-01-04T22:10:00Z" w16du:dateUtc="2025-01-04T14:10:00Z"/>
                <w:rFonts w:ascii="Times New Roman" w:hAnsi="Times New Roman" w:cs="Times New Roman"/>
                <w:sz w:val="24"/>
                <w:rPrChange w:id="39951" w:author="瑋婷 徐" w:date="2025-01-04T22:44:00Z" w16du:dateUtc="2025-01-04T14:44:00Z">
                  <w:rPr>
                    <w:ins w:id="39952" w:author="瑋婷 徐" w:date="2025-01-04T22:10:00Z" w16du:dateUtc="2025-01-04T14:10:00Z"/>
                  </w:rPr>
                </w:rPrChange>
              </w:rPr>
              <w:pPrChange w:id="39953" w:author="瑋婷 徐" w:date="2025-01-04T22:44:00Z" w16du:dateUtc="2025-01-04T14:44:00Z">
                <w:pPr>
                  <w:spacing w:after="0"/>
                </w:pPr>
              </w:pPrChange>
            </w:pPr>
            <w:ins w:id="39954" w:author="瑋婷 徐" w:date="2025-01-04T22:10:00Z" w16du:dateUtc="2025-01-04T14:10:00Z">
              <w:r w:rsidRPr="006D4CF2">
                <w:rPr>
                  <w:rFonts w:ascii="Times New Roman" w:hAnsi="Times New Roman" w:cs="Times New Roman"/>
                  <w:sz w:val="24"/>
                  <w:rPrChange w:id="39955" w:author="瑋婷 徐" w:date="2025-01-04T22:44:00Z" w16du:dateUtc="2025-01-04T14:44:00Z">
                    <w:rPr/>
                  </w:rPrChange>
                </w:rPr>
                <w:t>20</w:t>
              </w:r>
            </w:ins>
          </w:p>
        </w:tc>
      </w:tr>
      <w:tr w:rsidR="009D4340" w:rsidRPr="006D4CF2" w14:paraId="495C7803" w14:textId="77777777" w:rsidTr="009D4340">
        <w:trPr>
          <w:jc w:val="center"/>
          <w:ins w:id="39956" w:author="瑋婷 徐" w:date="2025-01-04T22:10:00Z"/>
          <w:trPrChange w:id="39957" w:author="瑋婷 徐" w:date="2025-01-04T22:10:00Z" w16du:dateUtc="2025-01-04T14:10: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958"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5C7F7B6" w14:textId="77777777" w:rsidR="009D4340" w:rsidRPr="006D4CF2" w:rsidRDefault="009D4340" w:rsidP="006D4CF2">
            <w:pPr>
              <w:spacing w:after="0" w:line="360" w:lineRule="auto"/>
              <w:jc w:val="center"/>
              <w:rPr>
                <w:ins w:id="39959" w:author="瑋婷 徐" w:date="2025-01-04T22:10:00Z" w16du:dateUtc="2025-01-04T14:10:00Z"/>
                <w:rFonts w:ascii="Times New Roman" w:hAnsi="Times New Roman" w:cs="Times New Roman"/>
                <w:sz w:val="24"/>
                <w:rPrChange w:id="39960" w:author="瑋婷 徐" w:date="2025-01-04T22:44:00Z" w16du:dateUtc="2025-01-04T14:44:00Z">
                  <w:rPr>
                    <w:ins w:id="39961" w:author="瑋婷 徐" w:date="2025-01-04T22:10:00Z" w16du:dateUtc="2025-01-04T14:10:00Z"/>
                  </w:rPr>
                </w:rPrChange>
              </w:rPr>
              <w:pPrChange w:id="39962" w:author="瑋婷 徐" w:date="2025-01-04T22:44:00Z" w16du:dateUtc="2025-01-04T14:44:00Z">
                <w:pPr>
                  <w:spacing w:after="0"/>
                </w:pPr>
              </w:pPrChange>
            </w:pPr>
            <w:ins w:id="39963" w:author="瑋婷 徐" w:date="2025-01-04T22:10:00Z" w16du:dateUtc="2025-01-04T14:10:00Z">
              <w:r w:rsidRPr="006D4CF2">
                <w:rPr>
                  <w:rFonts w:ascii="Times New Roman" w:hAnsi="Times New Roman" w:cs="Times New Roman"/>
                  <w:sz w:val="24"/>
                  <w:rPrChange w:id="39964" w:author="瑋婷 徐" w:date="2025-01-04T22:44:00Z" w16du:dateUtc="2025-01-04T14:44:00Z">
                    <w:rPr/>
                  </w:rPrChange>
                </w:rPr>
                <w:t>灰林鴿</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965"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848CA99" w14:textId="77777777" w:rsidR="009D4340" w:rsidRPr="006D4CF2" w:rsidRDefault="009D4340" w:rsidP="006D4CF2">
            <w:pPr>
              <w:spacing w:after="0" w:line="360" w:lineRule="auto"/>
              <w:jc w:val="center"/>
              <w:rPr>
                <w:ins w:id="39966" w:author="瑋婷 徐" w:date="2025-01-04T22:10:00Z" w16du:dateUtc="2025-01-04T14:10:00Z"/>
                <w:rFonts w:ascii="Times New Roman" w:hAnsi="Times New Roman" w:cs="Times New Roman"/>
                <w:sz w:val="24"/>
                <w:rPrChange w:id="39967" w:author="瑋婷 徐" w:date="2025-01-04T22:44:00Z" w16du:dateUtc="2025-01-04T14:44:00Z">
                  <w:rPr>
                    <w:ins w:id="39968" w:author="瑋婷 徐" w:date="2025-01-04T22:10:00Z" w16du:dateUtc="2025-01-04T14:10:00Z"/>
                  </w:rPr>
                </w:rPrChange>
              </w:rPr>
              <w:pPrChange w:id="39969" w:author="瑋婷 徐" w:date="2025-01-04T22:44:00Z" w16du:dateUtc="2025-01-04T14:44:00Z">
                <w:pPr>
                  <w:spacing w:after="0"/>
                </w:pPr>
              </w:pPrChange>
            </w:pPr>
            <w:ins w:id="39970" w:author="瑋婷 徐" w:date="2025-01-04T22:10:00Z" w16du:dateUtc="2025-01-04T14:10:00Z">
              <w:r w:rsidRPr="006D4CF2">
                <w:rPr>
                  <w:rFonts w:ascii="Times New Roman" w:hAnsi="Times New Roman" w:cs="Times New Roman"/>
                  <w:sz w:val="24"/>
                  <w:rPrChange w:id="39971" w:author="瑋婷 徐" w:date="2025-01-04T22:44:00Z" w16du:dateUtc="2025-01-04T14:44:00Z">
                    <w:rPr/>
                  </w:rPrChange>
                </w:rPr>
                <w:t>12</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972" w:author="瑋婷 徐" w:date="2025-01-04T22:10:00Z" w16du:dateUtc="2025-01-04T14:10: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B911EEF" w14:textId="77777777" w:rsidR="009D4340" w:rsidRPr="006D4CF2" w:rsidRDefault="009D4340" w:rsidP="006D4CF2">
            <w:pPr>
              <w:spacing w:after="0" w:line="360" w:lineRule="auto"/>
              <w:jc w:val="center"/>
              <w:rPr>
                <w:ins w:id="39973" w:author="瑋婷 徐" w:date="2025-01-04T22:10:00Z" w16du:dateUtc="2025-01-04T14:10:00Z"/>
                <w:rFonts w:ascii="Times New Roman" w:hAnsi="Times New Roman" w:cs="Times New Roman"/>
                <w:sz w:val="24"/>
                <w:rPrChange w:id="39974" w:author="瑋婷 徐" w:date="2025-01-04T22:44:00Z" w16du:dateUtc="2025-01-04T14:44:00Z">
                  <w:rPr>
                    <w:ins w:id="39975" w:author="瑋婷 徐" w:date="2025-01-04T22:10:00Z" w16du:dateUtc="2025-01-04T14:10:00Z"/>
                  </w:rPr>
                </w:rPrChange>
              </w:rPr>
              <w:pPrChange w:id="39976" w:author="瑋婷 徐" w:date="2025-01-04T22:44:00Z" w16du:dateUtc="2025-01-04T14:44:00Z">
                <w:pPr>
                  <w:spacing w:after="0"/>
                </w:pPr>
              </w:pPrChange>
            </w:pPr>
            <w:ins w:id="39977" w:author="瑋婷 徐" w:date="2025-01-04T22:10:00Z" w16du:dateUtc="2025-01-04T14:10:00Z">
              <w:r w:rsidRPr="006D4CF2">
                <w:rPr>
                  <w:rFonts w:ascii="Times New Roman" w:hAnsi="Times New Roman" w:cs="Times New Roman"/>
                  <w:sz w:val="24"/>
                  <w:rPrChange w:id="39978" w:author="瑋婷 徐" w:date="2025-01-04T22:44:00Z" w16du:dateUtc="2025-01-04T14:44:00Z">
                    <w:rPr/>
                  </w:rPrChange>
                </w:rPr>
                <w:t>50</w:t>
              </w:r>
            </w:ins>
          </w:p>
        </w:tc>
      </w:tr>
      <w:tr w:rsidR="009D4340" w:rsidRPr="006D4CF2" w14:paraId="7E0E5607" w14:textId="77777777" w:rsidTr="009D4340">
        <w:trPr>
          <w:jc w:val="center"/>
          <w:ins w:id="39979" w:author="瑋婷 徐" w:date="2025-01-04T22:10:00Z"/>
          <w:trPrChange w:id="39980" w:author="瑋婷 徐" w:date="2025-01-04T22:10:00Z" w16du:dateUtc="2025-01-04T14:10: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981"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B74E5F9" w14:textId="77777777" w:rsidR="009D4340" w:rsidRPr="006D4CF2" w:rsidRDefault="009D4340" w:rsidP="006D4CF2">
            <w:pPr>
              <w:spacing w:after="0" w:line="360" w:lineRule="auto"/>
              <w:jc w:val="center"/>
              <w:rPr>
                <w:ins w:id="39982" w:author="瑋婷 徐" w:date="2025-01-04T22:10:00Z" w16du:dateUtc="2025-01-04T14:10:00Z"/>
                <w:rFonts w:ascii="Times New Roman" w:hAnsi="Times New Roman" w:cs="Times New Roman"/>
                <w:sz w:val="24"/>
                <w:rPrChange w:id="39983" w:author="瑋婷 徐" w:date="2025-01-04T22:44:00Z" w16du:dateUtc="2025-01-04T14:44:00Z">
                  <w:rPr>
                    <w:ins w:id="39984" w:author="瑋婷 徐" w:date="2025-01-04T22:10:00Z" w16du:dateUtc="2025-01-04T14:10:00Z"/>
                  </w:rPr>
                </w:rPrChange>
              </w:rPr>
              <w:pPrChange w:id="39985" w:author="瑋婷 徐" w:date="2025-01-04T22:44:00Z" w16du:dateUtc="2025-01-04T14:44:00Z">
                <w:pPr>
                  <w:spacing w:after="0"/>
                </w:pPr>
              </w:pPrChange>
            </w:pPr>
            <w:ins w:id="39986" w:author="瑋婷 徐" w:date="2025-01-04T22:10:00Z" w16du:dateUtc="2025-01-04T14:10:00Z">
              <w:r w:rsidRPr="006D4CF2">
                <w:rPr>
                  <w:rFonts w:ascii="Times New Roman" w:hAnsi="Times New Roman" w:cs="Times New Roman"/>
                  <w:sz w:val="24"/>
                  <w:rPrChange w:id="39987" w:author="瑋婷 徐" w:date="2025-01-04T22:44:00Z" w16du:dateUtc="2025-01-04T14:44:00Z">
                    <w:rPr/>
                  </w:rPrChange>
                </w:rPr>
                <w:t>翠翼鳩</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988"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8A60717" w14:textId="77777777" w:rsidR="009D4340" w:rsidRPr="006D4CF2" w:rsidRDefault="009D4340" w:rsidP="006D4CF2">
            <w:pPr>
              <w:spacing w:after="0" w:line="360" w:lineRule="auto"/>
              <w:jc w:val="center"/>
              <w:rPr>
                <w:ins w:id="39989" w:author="瑋婷 徐" w:date="2025-01-04T22:10:00Z" w16du:dateUtc="2025-01-04T14:10:00Z"/>
                <w:rFonts w:ascii="Times New Roman" w:hAnsi="Times New Roman" w:cs="Times New Roman"/>
                <w:sz w:val="24"/>
                <w:rPrChange w:id="39990" w:author="瑋婷 徐" w:date="2025-01-04T22:44:00Z" w16du:dateUtc="2025-01-04T14:44:00Z">
                  <w:rPr>
                    <w:ins w:id="39991" w:author="瑋婷 徐" w:date="2025-01-04T22:10:00Z" w16du:dateUtc="2025-01-04T14:10:00Z"/>
                  </w:rPr>
                </w:rPrChange>
              </w:rPr>
              <w:pPrChange w:id="39992" w:author="瑋婷 徐" w:date="2025-01-04T22:44:00Z" w16du:dateUtc="2025-01-04T14:44:00Z">
                <w:pPr>
                  <w:spacing w:after="0"/>
                </w:pPr>
              </w:pPrChange>
            </w:pPr>
            <w:ins w:id="39993" w:author="瑋婷 徐" w:date="2025-01-04T22:10:00Z" w16du:dateUtc="2025-01-04T14:10:00Z">
              <w:r w:rsidRPr="006D4CF2">
                <w:rPr>
                  <w:rFonts w:ascii="Times New Roman" w:hAnsi="Times New Roman" w:cs="Times New Roman"/>
                  <w:sz w:val="24"/>
                  <w:rPrChange w:id="39994" w:author="瑋婷 徐" w:date="2025-01-04T22:44:00Z" w16du:dateUtc="2025-01-04T14:44:00Z">
                    <w:rPr/>
                  </w:rPrChange>
                </w:rPr>
                <w:t>2</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39995" w:author="瑋婷 徐" w:date="2025-01-04T22:10:00Z" w16du:dateUtc="2025-01-04T14:10: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46ABE2B" w14:textId="77777777" w:rsidR="009D4340" w:rsidRPr="006D4CF2" w:rsidRDefault="009D4340" w:rsidP="006D4CF2">
            <w:pPr>
              <w:spacing w:after="0" w:line="360" w:lineRule="auto"/>
              <w:jc w:val="center"/>
              <w:rPr>
                <w:ins w:id="39996" w:author="瑋婷 徐" w:date="2025-01-04T22:10:00Z" w16du:dateUtc="2025-01-04T14:10:00Z"/>
                <w:rFonts w:ascii="Times New Roman" w:hAnsi="Times New Roman" w:cs="Times New Roman"/>
                <w:sz w:val="24"/>
                <w:rPrChange w:id="39997" w:author="瑋婷 徐" w:date="2025-01-04T22:44:00Z" w16du:dateUtc="2025-01-04T14:44:00Z">
                  <w:rPr>
                    <w:ins w:id="39998" w:author="瑋婷 徐" w:date="2025-01-04T22:10:00Z" w16du:dateUtc="2025-01-04T14:10:00Z"/>
                  </w:rPr>
                </w:rPrChange>
              </w:rPr>
              <w:pPrChange w:id="39999" w:author="瑋婷 徐" w:date="2025-01-04T22:44:00Z" w16du:dateUtc="2025-01-04T14:44:00Z">
                <w:pPr>
                  <w:spacing w:after="0"/>
                </w:pPr>
              </w:pPrChange>
            </w:pPr>
            <w:ins w:id="40000" w:author="瑋婷 徐" w:date="2025-01-04T22:10:00Z" w16du:dateUtc="2025-01-04T14:10:00Z">
              <w:r w:rsidRPr="006D4CF2">
                <w:rPr>
                  <w:rFonts w:ascii="Times New Roman" w:hAnsi="Times New Roman" w:cs="Times New Roman"/>
                  <w:sz w:val="24"/>
                  <w:rPrChange w:id="40001" w:author="瑋婷 徐" w:date="2025-01-04T22:44:00Z" w16du:dateUtc="2025-01-04T14:44:00Z">
                    <w:rPr/>
                  </w:rPrChange>
                </w:rPr>
                <w:t>20</w:t>
              </w:r>
            </w:ins>
          </w:p>
        </w:tc>
      </w:tr>
      <w:tr w:rsidR="009D4340" w:rsidRPr="006D4CF2" w14:paraId="524C5D6E" w14:textId="77777777" w:rsidTr="009D4340">
        <w:trPr>
          <w:jc w:val="center"/>
          <w:ins w:id="40002" w:author="瑋婷 徐" w:date="2025-01-04T22:10:00Z"/>
          <w:trPrChange w:id="40003" w:author="瑋婷 徐" w:date="2025-01-04T22:10:00Z" w16du:dateUtc="2025-01-04T14:10: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004"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70745A7" w14:textId="77777777" w:rsidR="009D4340" w:rsidRPr="006D4CF2" w:rsidRDefault="009D4340" w:rsidP="006D4CF2">
            <w:pPr>
              <w:spacing w:after="0" w:line="360" w:lineRule="auto"/>
              <w:jc w:val="center"/>
              <w:rPr>
                <w:ins w:id="40005" w:author="瑋婷 徐" w:date="2025-01-04T22:10:00Z" w16du:dateUtc="2025-01-04T14:10:00Z"/>
                <w:rFonts w:ascii="Times New Roman" w:hAnsi="Times New Roman" w:cs="Times New Roman"/>
                <w:sz w:val="24"/>
                <w:rPrChange w:id="40006" w:author="瑋婷 徐" w:date="2025-01-04T22:44:00Z" w16du:dateUtc="2025-01-04T14:44:00Z">
                  <w:rPr>
                    <w:ins w:id="40007" w:author="瑋婷 徐" w:date="2025-01-04T22:10:00Z" w16du:dateUtc="2025-01-04T14:10:00Z"/>
                  </w:rPr>
                </w:rPrChange>
              </w:rPr>
              <w:pPrChange w:id="40008" w:author="瑋婷 徐" w:date="2025-01-04T22:44:00Z" w16du:dateUtc="2025-01-04T14:44:00Z">
                <w:pPr>
                  <w:spacing w:after="0"/>
                </w:pPr>
              </w:pPrChange>
            </w:pPr>
            <w:ins w:id="40009" w:author="瑋婷 徐" w:date="2025-01-04T22:10:00Z" w16du:dateUtc="2025-01-04T14:10:00Z">
              <w:r w:rsidRPr="006D4CF2">
                <w:rPr>
                  <w:rFonts w:ascii="Times New Roman" w:hAnsi="Times New Roman" w:cs="Times New Roman"/>
                  <w:sz w:val="24"/>
                  <w:rPrChange w:id="40010" w:author="瑋婷 徐" w:date="2025-01-04T22:44:00Z" w16du:dateUtc="2025-01-04T14:44:00Z">
                    <w:rPr/>
                  </w:rPrChange>
                </w:rPr>
                <w:t>綠鳩</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011"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925056F" w14:textId="77777777" w:rsidR="009D4340" w:rsidRPr="006D4CF2" w:rsidRDefault="009D4340" w:rsidP="006D4CF2">
            <w:pPr>
              <w:spacing w:after="0" w:line="360" w:lineRule="auto"/>
              <w:jc w:val="center"/>
              <w:rPr>
                <w:ins w:id="40012" w:author="瑋婷 徐" w:date="2025-01-04T22:10:00Z" w16du:dateUtc="2025-01-04T14:10:00Z"/>
                <w:rFonts w:ascii="Times New Roman" w:hAnsi="Times New Roman" w:cs="Times New Roman"/>
                <w:sz w:val="24"/>
                <w:rPrChange w:id="40013" w:author="瑋婷 徐" w:date="2025-01-04T22:44:00Z" w16du:dateUtc="2025-01-04T14:44:00Z">
                  <w:rPr>
                    <w:ins w:id="40014" w:author="瑋婷 徐" w:date="2025-01-04T22:10:00Z" w16du:dateUtc="2025-01-04T14:10:00Z"/>
                  </w:rPr>
                </w:rPrChange>
              </w:rPr>
              <w:pPrChange w:id="40015" w:author="瑋婷 徐" w:date="2025-01-04T22:44:00Z" w16du:dateUtc="2025-01-04T14:44:00Z">
                <w:pPr>
                  <w:spacing w:after="0"/>
                </w:pPr>
              </w:pPrChange>
            </w:pPr>
            <w:ins w:id="40016" w:author="瑋婷 徐" w:date="2025-01-04T22:10:00Z" w16du:dateUtc="2025-01-04T14:10:00Z">
              <w:r w:rsidRPr="006D4CF2">
                <w:rPr>
                  <w:rFonts w:ascii="Times New Roman" w:hAnsi="Times New Roman" w:cs="Times New Roman"/>
                  <w:sz w:val="24"/>
                  <w:rPrChange w:id="40017" w:author="瑋婷 徐" w:date="2025-01-04T22:44:00Z" w16du:dateUtc="2025-01-04T14:44:00Z">
                    <w:rPr/>
                  </w:rPrChange>
                </w:rPr>
                <w:t>7</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018" w:author="瑋婷 徐" w:date="2025-01-04T22:10:00Z" w16du:dateUtc="2025-01-04T14:10: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C4E48D2" w14:textId="77777777" w:rsidR="009D4340" w:rsidRPr="006D4CF2" w:rsidRDefault="009D4340" w:rsidP="006D4CF2">
            <w:pPr>
              <w:spacing w:after="0" w:line="360" w:lineRule="auto"/>
              <w:jc w:val="center"/>
              <w:rPr>
                <w:ins w:id="40019" w:author="瑋婷 徐" w:date="2025-01-04T22:10:00Z" w16du:dateUtc="2025-01-04T14:10:00Z"/>
                <w:rFonts w:ascii="Times New Roman" w:hAnsi="Times New Roman" w:cs="Times New Roman"/>
                <w:sz w:val="24"/>
                <w:rPrChange w:id="40020" w:author="瑋婷 徐" w:date="2025-01-04T22:44:00Z" w16du:dateUtc="2025-01-04T14:44:00Z">
                  <w:rPr>
                    <w:ins w:id="40021" w:author="瑋婷 徐" w:date="2025-01-04T22:10:00Z" w16du:dateUtc="2025-01-04T14:10:00Z"/>
                  </w:rPr>
                </w:rPrChange>
              </w:rPr>
              <w:pPrChange w:id="40022" w:author="瑋婷 徐" w:date="2025-01-04T22:44:00Z" w16du:dateUtc="2025-01-04T14:44:00Z">
                <w:pPr>
                  <w:spacing w:after="0"/>
                </w:pPr>
              </w:pPrChange>
            </w:pPr>
            <w:ins w:id="40023" w:author="瑋婷 徐" w:date="2025-01-04T22:10:00Z" w16du:dateUtc="2025-01-04T14:10:00Z">
              <w:r w:rsidRPr="006D4CF2">
                <w:rPr>
                  <w:rFonts w:ascii="Times New Roman" w:hAnsi="Times New Roman" w:cs="Times New Roman"/>
                  <w:sz w:val="24"/>
                  <w:rPrChange w:id="40024" w:author="瑋婷 徐" w:date="2025-01-04T22:44:00Z" w16du:dateUtc="2025-01-04T14:44:00Z">
                    <w:rPr/>
                  </w:rPrChange>
                </w:rPr>
                <w:t>50</w:t>
              </w:r>
            </w:ins>
          </w:p>
        </w:tc>
      </w:tr>
      <w:tr w:rsidR="009D4340" w:rsidRPr="006D4CF2" w14:paraId="739F4A4F" w14:textId="77777777" w:rsidTr="009D4340">
        <w:trPr>
          <w:jc w:val="center"/>
          <w:ins w:id="40025" w:author="瑋婷 徐" w:date="2025-01-04T22:10:00Z"/>
          <w:trPrChange w:id="40026" w:author="瑋婷 徐" w:date="2025-01-04T22:10:00Z" w16du:dateUtc="2025-01-04T14:10: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027"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6A92731" w14:textId="77777777" w:rsidR="009D4340" w:rsidRPr="006D4CF2" w:rsidRDefault="009D4340" w:rsidP="006D4CF2">
            <w:pPr>
              <w:spacing w:after="0" w:line="360" w:lineRule="auto"/>
              <w:jc w:val="center"/>
              <w:rPr>
                <w:ins w:id="40028" w:author="瑋婷 徐" w:date="2025-01-04T22:10:00Z" w16du:dateUtc="2025-01-04T14:10:00Z"/>
                <w:rFonts w:ascii="Times New Roman" w:hAnsi="Times New Roman" w:cs="Times New Roman"/>
                <w:sz w:val="24"/>
                <w:rPrChange w:id="40029" w:author="瑋婷 徐" w:date="2025-01-04T22:44:00Z" w16du:dateUtc="2025-01-04T14:44:00Z">
                  <w:rPr>
                    <w:ins w:id="40030" w:author="瑋婷 徐" w:date="2025-01-04T22:10:00Z" w16du:dateUtc="2025-01-04T14:10:00Z"/>
                  </w:rPr>
                </w:rPrChange>
              </w:rPr>
              <w:pPrChange w:id="40031" w:author="瑋婷 徐" w:date="2025-01-04T22:44:00Z" w16du:dateUtc="2025-01-04T14:44:00Z">
                <w:pPr>
                  <w:spacing w:after="0"/>
                </w:pPr>
              </w:pPrChange>
            </w:pPr>
            <w:ins w:id="40032" w:author="瑋婷 徐" w:date="2025-01-04T22:10:00Z" w16du:dateUtc="2025-01-04T14:10:00Z">
              <w:r w:rsidRPr="006D4CF2">
                <w:rPr>
                  <w:rFonts w:ascii="Times New Roman" w:hAnsi="Times New Roman" w:cs="Times New Roman"/>
                  <w:sz w:val="24"/>
                  <w:rPrChange w:id="40033" w:author="瑋婷 徐" w:date="2025-01-04T22:44:00Z" w16du:dateUtc="2025-01-04T14:44:00Z">
                    <w:rPr/>
                  </w:rPrChange>
                </w:rPr>
                <w:t>鷹鵑</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034"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7E51451" w14:textId="77777777" w:rsidR="009D4340" w:rsidRPr="006D4CF2" w:rsidRDefault="009D4340" w:rsidP="006D4CF2">
            <w:pPr>
              <w:spacing w:after="0" w:line="360" w:lineRule="auto"/>
              <w:jc w:val="center"/>
              <w:rPr>
                <w:ins w:id="40035" w:author="瑋婷 徐" w:date="2025-01-04T22:10:00Z" w16du:dateUtc="2025-01-04T14:10:00Z"/>
                <w:rFonts w:ascii="Times New Roman" w:hAnsi="Times New Roman" w:cs="Times New Roman"/>
                <w:sz w:val="24"/>
                <w:rPrChange w:id="40036" w:author="瑋婷 徐" w:date="2025-01-04T22:44:00Z" w16du:dateUtc="2025-01-04T14:44:00Z">
                  <w:rPr>
                    <w:ins w:id="40037" w:author="瑋婷 徐" w:date="2025-01-04T22:10:00Z" w16du:dateUtc="2025-01-04T14:10:00Z"/>
                  </w:rPr>
                </w:rPrChange>
              </w:rPr>
              <w:pPrChange w:id="40038" w:author="瑋婷 徐" w:date="2025-01-04T22:44:00Z" w16du:dateUtc="2025-01-04T14:44:00Z">
                <w:pPr>
                  <w:spacing w:after="0"/>
                </w:pPr>
              </w:pPrChange>
            </w:pPr>
            <w:ins w:id="40039" w:author="瑋婷 徐" w:date="2025-01-04T22:10:00Z" w16du:dateUtc="2025-01-04T14:10:00Z">
              <w:r w:rsidRPr="006D4CF2">
                <w:rPr>
                  <w:rFonts w:ascii="Times New Roman" w:hAnsi="Times New Roman" w:cs="Times New Roman"/>
                  <w:sz w:val="24"/>
                  <w:rPrChange w:id="40040" w:author="瑋婷 徐" w:date="2025-01-04T22:44:00Z" w16du:dateUtc="2025-01-04T14:44:00Z">
                    <w:rPr/>
                  </w:rPrChange>
                </w:rPr>
                <w:t>12</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041" w:author="瑋婷 徐" w:date="2025-01-04T22:10:00Z" w16du:dateUtc="2025-01-04T14:10: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A492863" w14:textId="77777777" w:rsidR="009D4340" w:rsidRPr="006D4CF2" w:rsidRDefault="009D4340" w:rsidP="006D4CF2">
            <w:pPr>
              <w:spacing w:after="0" w:line="360" w:lineRule="auto"/>
              <w:jc w:val="center"/>
              <w:rPr>
                <w:ins w:id="40042" w:author="瑋婷 徐" w:date="2025-01-04T22:10:00Z" w16du:dateUtc="2025-01-04T14:10:00Z"/>
                <w:rFonts w:ascii="Times New Roman" w:hAnsi="Times New Roman" w:cs="Times New Roman"/>
                <w:sz w:val="24"/>
                <w:rPrChange w:id="40043" w:author="瑋婷 徐" w:date="2025-01-04T22:44:00Z" w16du:dateUtc="2025-01-04T14:44:00Z">
                  <w:rPr>
                    <w:ins w:id="40044" w:author="瑋婷 徐" w:date="2025-01-04T22:10:00Z" w16du:dateUtc="2025-01-04T14:10:00Z"/>
                  </w:rPr>
                </w:rPrChange>
              </w:rPr>
              <w:pPrChange w:id="40045" w:author="瑋婷 徐" w:date="2025-01-04T22:44:00Z" w16du:dateUtc="2025-01-04T14:44:00Z">
                <w:pPr>
                  <w:spacing w:after="0"/>
                </w:pPr>
              </w:pPrChange>
            </w:pPr>
            <w:ins w:id="40046" w:author="瑋婷 徐" w:date="2025-01-04T22:10:00Z" w16du:dateUtc="2025-01-04T14:10:00Z">
              <w:r w:rsidRPr="006D4CF2">
                <w:rPr>
                  <w:rFonts w:ascii="Times New Roman" w:hAnsi="Times New Roman" w:cs="Times New Roman"/>
                  <w:sz w:val="24"/>
                  <w:rPrChange w:id="40047" w:author="瑋婷 徐" w:date="2025-01-04T22:44:00Z" w16du:dateUtc="2025-01-04T14:44:00Z">
                    <w:rPr/>
                  </w:rPrChange>
                </w:rPr>
                <w:t>50</w:t>
              </w:r>
            </w:ins>
          </w:p>
        </w:tc>
      </w:tr>
      <w:tr w:rsidR="009D4340" w:rsidRPr="006D4CF2" w14:paraId="416318E2" w14:textId="77777777" w:rsidTr="009D4340">
        <w:trPr>
          <w:jc w:val="center"/>
          <w:ins w:id="40048" w:author="瑋婷 徐" w:date="2025-01-04T22:10:00Z"/>
          <w:trPrChange w:id="40049" w:author="瑋婷 徐" w:date="2025-01-04T22:10:00Z" w16du:dateUtc="2025-01-04T14:10: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050"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0F2AB91" w14:textId="77777777" w:rsidR="009D4340" w:rsidRPr="006D4CF2" w:rsidRDefault="009D4340" w:rsidP="006D4CF2">
            <w:pPr>
              <w:spacing w:after="0" w:line="360" w:lineRule="auto"/>
              <w:jc w:val="center"/>
              <w:rPr>
                <w:ins w:id="40051" w:author="瑋婷 徐" w:date="2025-01-04T22:10:00Z" w16du:dateUtc="2025-01-04T14:10:00Z"/>
                <w:rFonts w:ascii="Times New Roman" w:hAnsi="Times New Roman" w:cs="Times New Roman"/>
                <w:sz w:val="24"/>
                <w:rPrChange w:id="40052" w:author="瑋婷 徐" w:date="2025-01-04T22:44:00Z" w16du:dateUtc="2025-01-04T14:44:00Z">
                  <w:rPr>
                    <w:ins w:id="40053" w:author="瑋婷 徐" w:date="2025-01-04T22:10:00Z" w16du:dateUtc="2025-01-04T14:10:00Z"/>
                  </w:rPr>
                </w:rPrChange>
              </w:rPr>
              <w:pPrChange w:id="40054" w:author="瑋婷 徐" w:date="2025-01-04T22:44:00Z" w16du:dateUtc="2025-01-04T14:44:00Z">
                <w:pPr>
                  <w:spacing w:after="0"/>
                </w:pPr>
              </w:pPrChange>
            </w:pPr>
            <w:ins w:id="40055" w:author="瑋婷 徐" w:date="2025-01-04T22:10:00Z" w16du:dateUtc="2025-01-04T14:10:00Z">
              <w:r w:rsidRPr="006D4CF2">
                <w:rPr>
                  <w:rFonts w:ascii="Times New Roman" w:hAnsi="Times New Roman" w:cs="Times New Roman"/>
                  <w:sz w:val="24"/>
                  <w:rPrChange w:id="40056" w:author="瑋婷 徐" w:date="2025-01-04T22:44:00Z" w16du:dateUtc="2025-01-04T14:44:00Z">
                    <w:rPr/>
                  </w:rPrChange>
                </w:rPr>
                <w:t>小雨燕</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057"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8FAF5EA" w14:textId="77777777" w:rsidR="009D4340" w:rsidRPr="006D4CF2" w:rsidRDefault="009D4340" w:rsidP="006D4CF2">
            <w:pPr>
              <w:spacing w:after="0" w:line="360" w:lineRule="auto"/>
              <w:jc w:val="center"/>
              <w:rPr>
                <w:ins w:id="40058" w:author="瑋婷 徐" w:date="2025-01-04T22:10:00Z" w16du:dateUtc="2025-01-04T14:10:00Z"/>
                <w:rFonts w:ascii="Times New Roman" w:hAnsi="Times New Roman" w:cs="Times New Roman"/>
                <w:sz w:val="24"/>
                <w:rPrChange w:id="40059" w:author="瑋婷 徐" w:date="2025-01-04T22:44:00Z" w16du:dateUtc="2025-01-04T14:44:00Z">
                  <w:rPr>
                    <w:ins w:id="40060" w:author="瑋婷 徐" w:date="2025-01-04T22:10:00Z" w16du:dateUtc="2025-01-04T14:10:00Z"/>
                  </w:rPr>
                </w:rPrChange>
              </w:rPr>
              <w:pPrChange w:id="40061" w:author="瑋婷 徐" w:date="2025-01-04T22:44:00Z" w16du:dateUtc="2025-01-04T14:44:00Z">
                <w:pPr>
                  <w:spacing w:after="0"/>
                </w:pPr>
              </w:pPrChange>
            </w:pPr>
            <w:ins w:id="40062" w:author="瑋婷 徐" w:date="2025-01-04T22:10:00Z" w16du:dateUtc="2025-01-04T14:10:00Z">
              <w:r w:rsidRPr="006D4CF2">
                <w:rPr>
                  <w:rFonts w:ascii="Times New Roman" w:hAnsi="Times New Roman" w:cs="Times New Roman"/>
                  <w:sz w:val="24"/>
                  <w:rPrChange w:id="40063" w:author="瑋婷 徐" w:date="2025-01-04T22:44:00Z" w16du:dateUtc="2025-01-04T14:44:00Z">
                    <w:rPr/>
                  </w:rPrChange>
                </w:rPr>
                <w:t>5</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064" w:author="瑋婷 徐" w:date="2025-01-04T22:10:00Z" w16du:dateUtc="2025-01-04T14:10: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EB8C4CF" w14:textId="77777777" w:rsidR="009D4340" w:rsidRPr="006D4CF2" w:rsidRDefault="009D4340" w:rsidP="006D4CF2">
            <w:pPr>
              <w:spacing w:after="0" w:line="360" w:lineRule="auto"/>
              <w:jc w:val="center"/>
              <w:rPr>
                <w:ins w:id="40065" w:author="瑋婷 徐" w:date="2025-01-04T22:10:00Z" w16du:dateUtc="2025-01-04T14:10:00Z"/>
                <w:rFonts w:ascii="Times New Roman" w:hAnsi="Times New Roman" w:cs="Times New Roman"/>
                <w:sz w:val="24"/>
                <w:rPrChange w:id="40066" w:author="瑋婷 徐" w:date="2025-01-04T22:44:00Z" w16du:dateUtc="2025-01-04T14:44:00Z">
                  <w:rPr>
                    <w:ins w:id="40067" w:author="瑋婷 徐" w:date="2025-01-04T22:10:00Z" w16du:dateUtc="2025-01-04T14:10:00Z"/>
                  </w:rPr>
                </w:rPrChange>
              </w:rPr>
              <w:pPrChange w:id="40068" w:author="瑋婷 徐" w:date="2025-01-04T22:44:00Z" w16du:dateUtc="2025-01-04T14:44:00Z">
                <w:pPr>
                  <w:spacing w:after="0"/>
                </w:pPr>
              </w:pPrChange>
            </w:pPr>
            <w:ins w:id="40069" w:author="瑋婷 徐" w:date="2025-01-04T22:10:00Z" w16du:dateUtc="2025-01-04T14:10:00Z">
              <w:r w:rsidRPr="006D4CF2">
                <w:rPr>
                  <w:rFonts w:ascii="Times New Roman" w:hAnsi="Times New Roman" w:cs="Times New Roman"/>
                  <w:sz w:val="24"/>
                  <w:rPrChange w:id="40070" w:author="瑋婷 徐" w:date="2025-01-04T22:44:00Z" w16du:dateUtc="2025-01-04T14:44:00Z">
                    <w:rPr/>
                  </w:rPrChange>
                </w:rPr>
                <w:t>20</w:t>
              </w:r>
            </w:ins>
          </w:p>
        </w:tc>
      </w:tr>
      <w:tr w:rsidR="009D4340" w:rsidRPr="006D4CF2" w14:paraId="32E2D32D" w14:textId="77777777" w:rsidTr="009D4340">
        <w:trPr>
          <w:jc w:val="center"/>
          <w:ins w:id="40071" w:author="瑋婷 徐" w:date="2025-01-04T22:10:00Z"/>
          <w:trPrChange w:id="40072" w:author="瑋婷 徐" w:date="2025-01-04T22:10:00Z" w16du:dateUtc="2025-01-04T14:10: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073"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1BE6E4C" w14:textId="77777777" w:rsidR="009D4340" w:rsidRPr="006D4CF2" w:rsidRDefault="009D4340" w:rsidP="006D4CF2">
            <w:pPr>
              <w:spacing w:after="0" w:line="360" w:lineRule="auto"/>
              <w:jc w:val="center"/>
              <w:rPr>
                <w:ins w:id="40074" w:author="瑋婷 徐" w:date="2025-01-04T22:10:00Z" w16du:dateUtc="2025-01-04T14:10:00Z"/>
                <w:rFonts w:ascii="Times New Roman" w:hAnsi="Times New Roman" w:cs="Times New Roman"/>
                <w:sz w:val="24"/>
                <w:rPrChange w:id="40075" w:author="瑋婷 徐" w:date="2025-01-04T22:44:00Z" w16du:dateUtc="2025-01-04T14:44:00Z">
                  <w:rPr>
                    <w:ins w:id="40076" w:author="瑋婷 徐" w:date="2025-01-04T22:10:00Z" w16du:dateUtc="2025-01-04T14:10:00Z"/>
                  </w:rPr>
                </w:rPrChange>
              </w:rPr>
              <w:pPrChange w:id="40077" w:author="瑋婷 徐" w:date="2025-01-04T22:44:00Z" w16du:dateUtc="2025-01-04T14:44:00Z">
                <w:pPr>
                  <w:spacing w:after="0"/>
                </w:pPr>
              </w:pPrChange>
            </w:pPr>
            <w:ins w:id="40078" w:author="瑋婷 徐" w:date="2025-01-04T22:10:00Z" w16du:dateUtc="2025-01-04T14:10:00Z">
              <w:r w:rsidRPr="006D4CF2">
                <w:rPr>
                  <w:rFonts w:ascii="Times New Roman" w:hAnsi="Times New Roman" w:cs="Times New Roman"/>
                  <w:sz w:val="24"/>
                  <w:rPrChange w:id="40079" w:author="瑋婷 徐" w:date="2025-01-04T22:44:00Z" w16du:dateUtc="2025-01-04T14:44:00Z">
                    <w:rPr/>
                  </w:rPrChange>
                </w:rPr>
                <w:t>大冠鷲</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080"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D6DCED9" w14:textId="77777777" w:rsidR="009D4340" w:rsidRPr="006D4CF2" w:rsidRDefault="009D4340" w:rsidP="006D4CF2">
            <w:pPr>
              <w:spacing w:after="0" w:line="360" w:lineRule="auto"/>
              <w:jc w:val="center"/>
              <w:rPr>
                <w:ins w:id="40081" w:author="瑋婷 徐" w:date="2025-01-04T22:10:00Z" w16du:dateUtc="2025-01-04T14:10:00Z"/>
                <w:rFonts w:ascii="Times New Roman" w:hAnsi="Times New Roman" w:cs="Times New Roman"/>
                <w:sz w:val="24"/>
                <w:rPrChange w:id="40082" w:author="瑋婷 徐" w:date="2025-01-04T22:44:00Z" w16du:dateUtc="2025-01-04T14:44:00Z">
                  <w:rPr>
                    <w:ins w:id="40083" w:author="瑋婷 徐" w:date="2025-01-04T22:10:00Z" w16du:dateUtc="2025-01-04T14:10:00Z"/>
                  </w:rPr>
                </w:rPrChange>
              </w:rPr>
              <w:pPrChange w:id="40084" w:author="瑋婷 徐" w:date="2025-01-04T22:44:00Z" w16du:dateUtc="2025-01-04T14:44:00Z">
                <w:pPr>
                  <w:spacing w:after="0"/>
                </w:pPr>
              </w:pPrChange>
            </w:pPr>
            <w:ins w:id="40085" w:author="瑋婷 徐" w:date="2025-01-04T22:10:00Z" w16du:dateUtc="2025-01-04T14:10:00Z">
              <w:r w:rsidRPr="006D4CF2">
                <w:rPr>
                  <w:rFonts w:ascii="Times New Roman" w:hAnsi="Times New Roman" w:cs="Times New Roman"/>
                  <w:sz w:val="24"/>
                  <w:rPrChange w:id="40086" w:author="瑋婷 徐" w:date="2025-01-04T22:44:00Z" w16du:dateUtc="2025-01-04T14:44:00Z">
                    <w:rPr/>
                  </w:rPrChange>
                </w:rPr>
                <w:t>11</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087" w:author="瑋婷 徐" w:date="2025-01-04T22:10:00Z" w16du:dateUtc="2025-01-04T14:10: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8A52756" w14:textId="77777777" w:rsidR="009D4340" w:rsidRPr="006D4CF2" w:rsidRDefault="009D4340" w:rsidP="006D4CF2">
            <w:pPr>
              <w:spacing w:after="0" w:line="360" w:lineRule="auto"/>
              <w:jc w:val="center"/>
              <w:rPr>
                <w:ins w:id="40088" w:author="瑋婷 徐" w:date="2025-01-04T22:10:00Z" w16du:dateUtc="2025-01-04T14:10:00Z"/>
                <w:rFonts w:ascii="Times New Roman" w:hAnsi="Times New Roman" w:cs="Times New Roman"/>
                <w:sz w:val="24"/>
                <w:rPrChange w:id="40089" w:author="瑋婷 徐" w:date="2025-01-04T22:44:00Z" w16du:dateUtc="2025-01-04T14:44:00Z">
                  <w:rPr>
                    <w:ins w:id="40090" w:author="瑋婷 徐" w:date="2025-01-04T22:10:00Z" w16du:dateUtc="2025-01-04T14:10:00Z"/>
                  </w:rPr>
                </w:rPrChange>
              </w:rPr>
              <w:pPrChange w:id="40091" w:author="瑋婷 徐" w:date="2025-01-04T22:44:00Z" w16du:dateUtc="2025-01-04T14:44:00Z">
                <w:pPr>
                  <w:spacing w:after="0"/>
                </w:pPr>
              </w:pPrChange>
            </w:pPr>
            <w:ins w:id="40092" w:author="瑋婷 徐" w:date="2025-01-04T22:10:00Z" w16du:dateUtc="2025-01-04T14:10:00Z">
              <w:r w:rsidRPr="006D4CF2">
                <w:rPr>
                  <w:rFonts w:ascii="Times New Roman" w:hAnsi="Times New Roman" w:cs="Times New Roman"/>
                  <w:sz w:val="24"/>
                  <w:rPrChange w:id="40093" w:author="瑋婷 徐" w:date="2025-01-04T22:44:00Z" w16du:dateUtc="2025-01-04T14:44:00Z">
                    <w:rPr/>
                  </w:rPrChange>
                </w:rPr>
                <w:t>80</w:t>
              </w:r>
            </w:ins>
          </w:p>
        </w:tc>
      </w:tr>
      <w:tr w:rsidR="009D4340" w:rsidRPr="006D4CF2" w14:paraId="2BD85734" w14:textId="77777777" w:rsidTr="009D4340">
        <w:trPr>
          <w:jc w:val="center"/>
          <w:ins w:id="40094" w:author="瑋婷 徐" w:date="2025-01-04T22:10:00Z"/>
          <w:trPrChange w:id="40095" w:author="瑋婷 徐" w:date="2025-01-04T22:10:00Z" w16du:dateUtc="2025-01-04T14:10: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096"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2CC4362" w14:textId="77777777" w:rsidR="009D4340" w:rsidRPr="006D4CF2" w:rsidRDefault="009D4340" w:rsidP="006D4CF2">
            <w:pPr>
              <w:spacing w:after="0" w:line="360" w:lineRule="auto"/>
              <w:jc w:val="center"/>
              <w:rPr>
                <w:ins w:id="40097" w:author="瑋婷 徐" w:date="2025-01-04T22:10:00Z" w16du:dateUtc="2025-01-04T14:10:00Z"/>
                <w:rFonts w:ascii="Times New Roman" w:hAnsi="Times New Roman" w:cs="Times New Roman"/>
                <w:sz w:val="24"/>
                <w:rPrChange w:id="40098" w:author="瑋婷 徐" w:date="2025-01-04T22:44:00Z" w16du:dateUtc="2025-01-04T14:44:00Z">
                  <w:rPr>
                    <w:ins w:id="40099" w:author="瑋婷 徐" w:date="2025-01-04T22:10:00Z" w16du:dateUtc="2025-01-04T14:10:00Z"/>
                  </w:rPr>
                </w:rPrChange>
              </w:rPr>
              <w:pPrChange w:id="40100" w:author="瑋婷 徐" w:date="2025-01-04T22:44:00Z" w16du:dateUtc="2025-01-04T14:44:00Z">
                <w:pPr>
                  <w:spacing w:after="0"/>
                </w:pPr>
              </w:pPrChange>
            </w:pPr>
            <w:ins w:id="40101" w:author="瑋婷 徐" w:date="2025-01-04T22:10:00Z" w16du:dateUtc="2025-01-04T14:10:00Z">
              <w:r w:rsidRPr="006D4CF2">
                <w:rPr>
                  <w:rFonts w:ascii="Times New Roman" w:hAnsi="Times New Roman" w:cs="Times New Roman"/>
                  <w:sz w:val="24"/>
                  <w:rPrChange w:id="40102" w:author="瑋婷 徐" w:date="2025-01-04T22:44:00Z" w16du:dateUtc="2025-01-04T14:44:00Z">
                    <w:rPr/>
                  </w:rPrChange>
                </w:rPr>
                <w:t>松雀鷹</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103"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2C982E5" w14:textId="77777777" w:rsidR="009D4340" w:rsidRPr="006D4CF2" w:rsidRDefault="009D4340" w:rsidP="006D4CF2">
            <w:pPr>
              <w:spacing w:after="0" w:line="360" w:lineRule="auto"/>
              <w:jc w:val="center"/>
              <w:rPr>
                <w:ins w:id="40104" w:author="瑋婷 徐" w:date="2025-01-04T22:10:00Z" w16du:dateUtc="2025-01-04T14:10:00Z"/>
                <w:rFonts w:ascii="Times New Roman" w:hAnsi="Times New Roman" w:cs="Times New Roman"/>
                <w:sz w:val="24"/>
                <w:rPrChange w:id="40105" w:author="瑋婷 徐" w:date="2025-01-04T22:44:00Z" w16du:dateUtc="2025-01-04T14:44:00Z">
                  <w:rPr>
                    <w:ins w:id="40106" w:author="瑋婷 徐" w:date="2025-01-04T22:10:00Z" w16du:dateUtc="2025-01-04T14:10:00Z"/>
                  </w:rPr>
                </w:rPrChange>
              </w:rPr>
              <w:pPrChange w:id="40107" w:author="瑋婷 徐" w:date="2025-01-04T22:44:00Z" w16du:dateUtc="2025-01-04T14:44:00Z">
                <w:pPr>
                  <w:spacing w:after="0"/>
                </w:pPr>
              </w:pPrChange>
            </w:pPr>
            <w:ins w:id="40108" w:author="瑋婷 徐" w:date="2025-01-04T22:10:00Z" w16du:dateUtc="2025-01-04T14:10:00Z">
              <w:r w:rsidRPr="006D4CF2">
                <w:rPr>
                  <w:rFonts w:ascii="Times New Roman" w:hAnsi="Times New Roman" w:cs="Times New Roman"/>
                  <w:sz w:val="24"/>
                  <w:rPrChange w:id="40109" w:author="瑋婷 徐" w:date="2025-01-04T22:44:00Z" w16du:dateUtc="2025-01-04T14:44:00Z">
                    <w:rPr/>
                  </w:rPrChange>
                </w:rPr>
                <w:t>1</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110" w:author="瑋婷 徐" w:date="2025-01-04T22:10:00Z" w16du:dateUtc="2025-01-04T14:10: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7AF518D" w14:textId="77777777" w:rsidR="009D4340" w:rsidRPr="006D4CF2" w:rsidRDefault="009D4340" w:rsidP="006D4CF2">
            <w:pPr>
              <w:spacing w:after="0" w:line="360" w:lineRule="auto"/>
              <w:jc w:val="center"/>
              <w:rPr>
                <w:ins w:id="40111" w:author="瑋婷 徐" w:date="2025-01-04T22:10:00Z" w16du:dateUtc="2025-01-04T14:10:00Z"/>
                <w:rFonts w:ascii="Times New Roman" w:hAnsi="Times New Roman" w:cs="Times New Roman"/>
                <w:sz w:val="24"/>
                <w:rPrChange w:id="40112" w:author="瑋婷 徐" w:date="2025-01-04T22:44:00Z" w16du:dateUtc="2025-01-04T14:44:00Z">
                  <w:rPr>
                    <w:ins w:id="40113" w:author="瑋婷 徐" w:date="2025-01-04T22:10:00Z" w16du:dateUtc="2025-01-04T14:10:00Z"/>
                  </w:rPr>
                </w:rPrChange>
              </w:rPr>
              <w:pPrChange w:id="40114" w:author="瑋婷 徐" w:date="2025-01-04T22:44:00Z" w16du:dateUtc="2025-01-04T14:44:00Z">
                <w:pPr>
                  <w:spacing w:after="0"/>
                </w:pPr>
              </w:pPrChange>
            </w:pPr>
            <w:ins w:id="40115" w:author="瑋婷 徐" w:date="2025-01-04T22:10:00Z" w16du:dateUtc="2025-01-04T14:10:00Z">
              <w:r w:rsidRPr="006D4CF2">
                <w:rPr>
                  <w:rFonts w:ascii="Times New Roman" w:hAnsi="Times New Roman" w:cs="Times New Roman"/>
                  <w:sz w:val="24"/>
                  <w:rPrChange w:id="40116" w:author="瑋婷 徐" w:date="2025-01-04T22:44:00Z" w16du:dateUtc="2025-01-04T14:44:00Z">
                    <w:rPr/>
                  </w:rPrChange>
                </w:rPr>
                <w:t>20</w:t>
              </w:r>
            </w:ins>
          </w:p>
        </w:tc>
      </w:tr>
      <w:tr w:rsidR="009D4340" w:rsidRPr="006D4CF2" w14:paraId="6B954F0E" w14:textId="77777777" w:rsidTr="009D4340">
        <w:trPr>
          <w:jc w:val="center"/>
          <w:ins w:id="40117" w:author="瑋婷 徐" w:date="2025-01-04T22:10:00Z"/>
          <w:trPrChange w:id="40118" w:author="瑋婷 徐" w:date="2025-01-04T22:10:00Z" w16du:dateUtc="2025-01-04T14:10: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119"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5963C96" w14:textId="77777777" w:rsidR="009D4340" w:rsidRPr="006D4CF2" w:rsidRDefault="009D4340" w:rsidP="006D4CF2">
            <w:pPr>
              <w:spacing w:after="0" w:line="360" w:lineRule="auto"/>
              <w:jc w:val="center"/>
              <w:rPr>
                <w:ins w:id="40120" w:author="瑋婷 徐" w:date="2025-01-04T22:10:00Z" w16du:dateUtc="2025-01-04T14:10:00Z"/>
                <w:rFonts w:ascii="Times New Roman" w:hAnsi="Times New Roman" w:cs="Times New Roman"/>
                <w:sz w:val="24"/>
                <w:rPrChange w:id="40121" w:author="瑋婷 徐" w:date="2025-01-04T22:44:00Z" w16du:dateUtc="2025-01-04T14:44:00Z">
                  <w:rPr>
                    <w:ins w:id="40122" w:author="瑋婷 徐" w:date="2025-01-04T22:10:00Z" w16du:dateUtc="2025-01-04T14:10:00Z"/>
                  </w:rPr>
                </w:rPrChange>
              </w:rPr>
              <w:pPrChange w:id="40123" w:author="瑋婷 徐" w:date="2025-01-04T22:44:00Z" w16du:dateUtc="2025-01-04T14:44:00Z">
                <w:pPr>
                  <w:spacing w:after="0"/>
                </w:pPr>
              </w:pPrChange>
            </w:pPr>
            <w:ins w:id="40124" w:author="瑋婷 徐" w:date="2025-01-04T22:10:00Z" w16du:dateUtc="2025-01-04T14:10:00Z">
              <w:r w:rsidRPr="006D4CF2">
                <w:rPr>
                  <w:rFonts w:ascii="Times New Roman" w:hAnsi="Times New Roman" w:cs="Times New Roman"/>
                  <w:sz w:val="24"/>
                  <w:rPrChange w:id="40125" w:author="瑋婷 徐" w:date="2025-01-04T22:44:00Z" w16du:dateUtc="2025-01-04T14:44:00Z">
                    <w:rPr/>
                  </w:rPrChange>
                </w:rPr>
                <w:t>五色鳥</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126"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48269BD" w14:textId="77777777" w:rsidR="009D4340" w:rsidRPr="006D4CF2" w:rsidRDefault="009D4340" w:rsidP="006D4CF2">
            <w:pPr>
              <w:spacing w:after="0" w:line="360" w:lineRule="auto"/>
              <w:jc w:val="center"/>
              <w:rPr>
                <w:ins w:id="40127" w:author="瑋婷 徐" w:date="2025-01-04T22:10:00Z" w16du:dateUtc="2025-01-04T14:10:00Z"/>
                <w:rFonts w:ascii="Times New Roman" w:hAnsi="Times New Roman" w:cs="Times New Roman"/>
                <w:sz w:val="24"/>
                <w:rPrChange w:id="40128" w:author="瑋婷 徐" w:date="2025-01-04T22:44:00Z" w16du:dateUtc="2025-01-04T14:44:00Z">
                  <w:rPr>
                    <w:ins w:id="40129" w:author="瑋婷 徐" w:date="2025-01-04T22:10:00Z" w16du:dateUtc="2025-01-04T14:10:00Z"/>
                  </w:rPr>
                </w:rPrChange>
              </w:rPr>
              <w:pPrChange w:id="40130" w:author="瑋婷 徐" w:date="2025-01-04T22:44:00Z" w16du:dateUtc="2025-01-04T14:44:00Z">
                <w:pPr>
                  <w:spacing w:after="0"/>
                </w:pPr>
              </w:pPrChange>
            </w:pPr>
            <w:ins w:id="40131" w:author="瑋婷 徐" w:date="2025-01-04T22:10:00Z" w16du:dateUtc="2025-01-04T14:10:00Z">
              <w:r w:rsidRPr="006D4CF2">
                <w:rPr>
                  <w:rFonts w:ascii="Times New Roman" w:hAnsi="Times New Roman" w:cs="Times New Roman"/>
                  <w:sz w:val="24"/>
                  <w:rPrChange w:id="40132" w:author="瑋婷 徐" w:date="2025-01-04T22:44:00Z" w16du:dateUtc="2025-01-04T14:44:00Z">
                    <w:rPr/>
                  </w:rPrChange>
                </w:rPr>
                <w:t>76</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133" w:author="瑋婷 徐" w:date="2025-01-04T22:10:00Z" w16du:dateUtc="2025-01-04T14:10: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A1F3DDF" w14:textId="77777777" w:rsidR="009D4340" w:rsidRPr="006D4CF2" w:rsidRDefault="009D4340" w:rsidP="006D4CF2">
            <w:pPr>
              <w:spacing w:after="0" w:line="360" w:lineRule="auto"/>
              <w:jc w:val="center"/>
              <w:rPr>
                <w:ins w:id="40134" w:author="瑋婷 徐" w:date="2025-01-04T22:10:00Z" w16du:dateUtc="2025-01-04T14:10:00Z"/>
                <w:rFonts w:ascii="Times New Roman" w:hAnsi="Times New Roman" w:cs="Times New Roman"/>
                <w:sz w:val="24"/>
                <w:rPrChange w:id="40135" w:author="瑋婷 徐" w:date="2025-01-04T22:44:00Z" w16du:dateUtc="2025-01-04T14:44:00Z">
                  <w:rPr>
                    <w:ins w:id="40136" w:author="瑋婷 徐" w:date="2025-01-04T22:10:00Z" w16du:dateUtc="2025-01-04T14:10:00Z"/>
                  </w:rPr>
                </w:rPrChange>
              </w:rPr>
              <w:pPrChange w:id="40137" w:author="瑋婷 徐" w:date="2025-01-04T22:44:00Z" w16du:dateUtc="2025-01-04T14:44:00Z">
                <w:pPr>
                  <w:spacing w:after="0"/>
                </w:pPr>
              </w:pPrChange>
            </w:pPr>
            <w:ins w:id="40138" w:author="瑋婷 徐" w:date="2025-01-04T22:10:00Z" w16du:dateUtc="2025-01-04T14:10:00Z">
              <w:r w:rsidRPr="006D4CF2">
                <w:rPr>
                  <w:rFonts w:ascii="Times New Roman" w:hAnsi="Times New Roman" w:cs="Times New Roman"/>
                  <w:sz w:val="24"/>
                  <w:rPrChange w:id="40139" w:author="瑋婷 徐" w:date="2025-01-04T22:44:00Z" w16du:dateUtc="2025-01-04T14:44:00Z">
                    <w:rPr/>
                  </w:rPrChange>
                </w:rPr>
                <w:t>100</w:t>
              </w:r>
            </w:ins>
          </w:p>
        </w:tc>
      </w:tr>
      <w:tr w:rsidR="009D4340" w:rsidRPr="006D4CF2" w14:paraId="4D3E3A6C" w14:textId="77777777" w:rsidTr="009D4340">
        <w:trPr>
          <w:jc w:val="center"/>
          <w:ins w:id="40140" w:author="瑋婷 徐" w:date="2025-01-04T22:10:00Z"/>
          <w:trPrChange w:id="40141" w:author="瑋婷 徐" w:date="2025-01-04T22:10:00Z" w16du:dateUtc="2025-01-04T14:10: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142"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A06AB05" w14:textId="77777777" w:rsidR="009D4340" w:rsidRPr="006D4CF2" w:rsidRDefault="009D4340" w:rsidP="006D4CF2">
            <w:pPr>
              <w:spacing w:after="0" w:line="360" w:lineRule="auto"/>
              <w:jc w:val="center"/>
              <w:rPr>
                <w:ins w:id="40143" w:author="瑋婷 徐" w:date="2025-01-04T22:10:00Z" w16du:dateUtc="2025-01-04T14:10:00Z"/>
                <w:rFonts w:ascii="Times New Roman" w:hAnsi="Times New Roman" w:cs="Times New Roman"/>
                <w:sz w:val="24"/>
                <w:rPrChange w:id="40144" w:author="瑋婷 徐" w:date="2025-01-04T22:44:00Z" w16du:dateUtc="2025-01-04T14:44:00Z">
                  <w:rPr>
                    <w:ins w:id="40145" w:author="瑋婷 徐" w:date="2025-01-04T22:10:00Z" w16du:dateUtc="2025-01-04T14:10:00Z"/>
                  </w:rPr>
                </w:rPrChange>
              </w:rPr>
              <w:pPrChange w:id="40146" w:author="瑋婷 徐" w:date="2025-01-04T22:44:00Z" w16du:dateUtc="2025-01-04T14:44:00Z">
                <w:pPr>
                  <w:spacing w:after="0"/>
                </w:pPr>
              </w:pPrChange>
            </w:pPr>
            <w:ins w:id="40147" w:author="瑋婷 徐" w:date="2025-01-04T22:10:00Z" w16du:dateUtc="2025-01-04T14:10:00Z">
              <w:r w:rsidRPr="006D4CF2">
                <w:rPr>
                  <w:rFonts w:ascii="Times New Roman" w:hAnsi="Times New Roman" w:cs="Times New Roman"/>
                  <w:sz w:val="24"/>
                  <w:rPrChange w:id="40148" w:author="瑋婷 徐" w:date="2025-01-04T22:44:00Z" w16du:dateUtc="2025-01-04T14:44:00Z">
                    <w:rPr/>
                  </w:rPrChange>
                </w:rPr>
                <w:t>小啄木</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149"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6D258E8" w14:textId="77777777" w:rsidR="009D4340" w:rsidRPr="006D4CF2" w:rsidRDefault="009D4340" w:rsidP="006D4CF2">
            <w:pPr>
              <w:spacing w:after="0" w:line="360" w:lineRule="auto"/>
              <w:jc w:val="center"/>
              <w:rPr>
                <w:ins w:id="40150" w:author="瑋婷 徐" w:date="2025-01-04T22:10:00Z" w16du:dateUtc="2025-01-04T14:10:00Z"/>
                <w:rFonts w:ascii="Times New Roman" w:hAnsi="Times New Roman" w:cs="Times New Roman"/>
                <w:sz w:val="24"/>
                <w:rPrChange w:id="40151" w:author="瑋婷 徐" w:date="2025-01-04T22:44:00Z" w16du:dateUtc="2025-01-04T14:44:00Z">
                  <w:rPr>
                    <w:ins w:id="40152" w:author="瑋婷 徐" w:date="2025-01-04T22:10:00Z" w16du:dateUtc="2025-01-04T14:10:00Z"/>
                  </w:rPr>
                </w:rPrChange>
              </w:rPr>
              <w:pPrChange w:id="40153" w:author="瑋婷 徐" w:date="2025-01-04T22:44:00Z" w16du:dateUtc="2025-01-04T14:44:00Z">
                <w:pPr>
                  <w:spacing w:after="0"/>
                </w:pPr>
              </w:pPrChange>
            </w:pPr>
            <w:ins w:id="40154" w:author="瑋婷 徐" w:date="2025-01-04T22:10:00Z" w16du:dateUtc="2025-01-04T14:10:00Z">
              <w:r w:rsidRPr="006D4CF2">
                <w:rPr>
                  <w:rFonts w:ascii="Times New Roman" w:hAnsi="Times New Roman" w:cs="Times New Roman"/>
                  <w:sz w:val="24"/>
                  <w:rPrChange w:id="40155" w:author="瑋婷 徐" w:date="2025-01-04T22:44:00Z" w16du:dateUtc="2025-01-04T14:44:00Z">
                    <w:rPr/>
                  </w:rPrChange>
                </w:rPr>
                <w:t>1</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156" w:author="瑋婷 徐" w:date="2025-01-04T22:10:00Z" w16du:dateUtc="2025-01-04T14:10: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EA9A57A" w14:textId="77777777" w:rsidR="009D4340" w:rsidRPr="006D4CF2" w:rsidRDefault="009D4340" w:rsidP="006D4CF2">
            <w:pPr>
              <w:spacing w:after="0" w:line="360" w:lineRule="auto"/>
              <w:jc w:val="center"/>
              <w:rPr>
                <w:ins w:id="40157" w:author="瑋婷 徐" w:date="2025-01-04T22:10:00Z" w16du:dateUtc="2025-01-04T14:10:00Z"/>
                <w:rFonts w:ascii="Times New Roman" w:hAnsi="Times New Roman" w:cs="Times New Roman"/>
                <w:sz w:val="24"/>
                <w:rPrChange w:id="40158" w:author="瑋婷 徐" w:date="2025-01-04T22:44:00Z" w16du:dateUtc="2025-01-04T14:44:00Z">
                  <w:rPr>
                    <w:ins w:id="40159" w:author="瑋婷 徐" w:date="2025-01-04T22:10:00Z" w16du:dateUtc="2025-01-04T14:10:00Z"/>
                  </w:rPr>
                </w:rPrChange>
              </w:rPr>
              <w:pPrChange w:id="40160" w:author="瑋婷 徐" w:date="2025-01-04T22:44:00Z" w16du:dateUtc="2025-01-04T14:44:00Z">
                <w:pPr>
                  <w:spacing w:after="0"/>
                </w:pPr>
              </w:pPrChange>
            </w:pPr>
            <w:ins w:id="40161" w:author="瑋婷 徐" w:date="2025-01-04T22:10:00Z" w16du:dateUtc="2025-01-04T14:10:00Z">
              <w:r w:rsidRPr="006D4CF2">
                <w:rPr>
                  <w:rFonts w:ascii="Times New Roman" w:hAnsi="Times New Roman" w:cs="Times New Roman"/>
                  <w:sz w:val="24"/>
                  <w:rPrChange w:id="40162" w:author="瑋婷 徐" w:date="2025-01-04T22:44:00Z" w16du:dateUtc="2025-01-04T14:44:00Z">
                    <w:rPr/>
                  </w:rPrChange>
                </w:rPr>
                <w:t>20</w:t>
              </w:r>
            </w:ins>
          </w:p>
        </w:tc>
      </w:tr>
      <w:tr w:rsidR="009D4340" w:rsidRPr="006D4CF2" w14:paraId="7DA0CB17" w14:textId="77777777" w:rsidTr="009D4340">
        <w:trPr>
          <w:jc w:val="center"/>
          <w:ins w:id="40163" w:author="瑋婷 徐" w:date="2025-01-04T22:10:00Z"/>
          <w:trPrChange w:id="40164" w:author="瑋婷 徐" w:date="2025-01-04T22:10:00Z" w16du:dateUtc="2025-01-04T14:10: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165"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75419DF" w14:textId="77777777" w:rsidR="009D4340" w:rsidRPr="006D4CF2" w:rsidRDefault="009D4340" w:rsidP="006D4CF2">
            <w:pPr>
              <w:spacing w:after="0" w:line="360" w:lineRule="auto"/>
              <w:jc w:val="center"/>
              <w:rPr>
                <w:ins w:id="40166" w:author="瑋婷 徐" w:date="2025-01-04T22:10:00Z" w16du:dateUtc="2025-01-04T14:10:00Z"/>
                <w:rFonts w:ascii="Times New Roman" w:hAnsi="Times New Roman" w:cs="Times New Roman"/>
                <w:sz w:val="24"/>
                <w:rPrChange w:id="40167" w:author="瑋婷 徐" w:date="2025-01-04T22:44:00Z" w16du:dateUtc="2025-01-04T14:44:00Z">
                  <w:rPr>
                    <w:ins w:id="40168" w:author="瑋婷 徐" w:date="2025-01-04T22:10:00Z" w16du:dateUtc="2025-01-04T14:10:00Z"/>
                  </w:rPr>
                </w:rPrChange>
              </w:rPr>
              <w:pPrChange w:id="40169" w:author="瑋婷 徐" w:date="2025-01-04T22:44:00Z" w16du:dateUtc="2025-01-04T14:44:00Z">
                <w:pPr>
                  <w:spacing w:after="0"/>
                </w:pPr>
              </w:pPrChange>
            </w:pPr>
            <w:ins w:id="40170" w:author="瑋婷 徐" w:date="2025-01-04T22:10:00Z" w16du:dateUtc="2025-01-04T14:10:00Z">
              <w:r w:rsidRPr="006D4CF2">
                <w:rPr>
                  <w:rFonts w:ascii="Times New Roman" w:hAnsi="Times New Roman" w:cs="Times New Roman"/>
                  <w:sz w:val="24"/>
                  <w:rPrChange w:id="40171" w:author="瑋婷 徐" w:date="2025-01-04T22:44:00Z" w16du:dateUtc="2025-01-04T14:44:00Z">
                    <w:rPr/>
                  </w:rPrChange>
                </w:rPr>
                <w:t>綠啄木</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172"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FDC97BB" w14:textId="77777777" w:rsidR="009D4340" w:rsidRPr="006D4CF2" w:rsidRDefault="009D4340" w:rsidP="006D4CF2">
            <w:pPr>
              <w:spacing w:after="0" w:line="360" w:lineRule="auto"/>
              <w:jc w:val="center"/>
              <w:rPr>
                <w:ins w:id="40173" w:author="瑋婷 徐" w:date="2025-01-04T22:10:00Z" w16du:dateUtc="2025-01-04T14:10:00Z"/>
                <w:rFonts w:ascii="Times New Roman" w:hAnsi="Times New Roman" w:cs="Times New Roman"/>
                <w:sz w:val="24"/>
                <w:rPrChange w:id="40174" w:author="瑋婷 徐" w:date="2025-01-04T22:44:00Z" w16du:dateUtc="2025-01-04T14:44:00Z">
                  <w:rPr>
                    <w:ins w:id="40175" w:author="瑋婷 徐" w:date="2025-01-04T22:10:00Z" w16du:dateUtc="2025-01-04T14:10:00Z"/>
                  </w:rPr>
                </w:rPrChange>
              </w:rPr>
              <w:pPrChange w:id="40176" w:author="瑋婷 徐" w:date="2025-01-04T22:44:00Z" w16du:dateUtc="2025-01-04T14:44:00Z">
                <w:pPr>
                  <w:spacing w:after="0"/>
                </w:pPr>
              </w:pPrChange>
            </w:pPr>
            <w:ins w:id="40177" w:author="瑋婷 徐" w:date="2025-01-04T22:10:00Z" w16du:dateUtc="2025-01-04T14:10:00Z">
              <w:r w:rsidRPr="006D4CF2">
                <w:rPr>
                  <w:rFonts w:ascii="Times New Roman" w:hAnsi="Times New Roman" w:cs="Times New Roman"/>
                  <w:sz w:val="24"/>
                  <w:rPrChange w:id="40178" w:author="瑋婷 徐" w:date="2025-01-04T22:44:00Z" w16du:dateUtc="2025-01-04T14:44:00Z">
                    <w:rPr/>
                  </w:rPrChange>
                </w:rPr>
                <w:t>2</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179" w:author="瑋婷 徐" w:date="2025-01-04T22:10:00Z" w16du:dateUtc="2025-01-04T14:10: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CB5984F" w14:textId="77777777" w:rsidR="009D4340" w:rsidRPr="006D4CF2" w:rsidRDefault="009D4340" w:rsidP="006D4CF2">
            <w:pPr>
              <w:spacing w:after="0" w:line="360" w:lineRule="auto"/>
              <w:jc w:val="center"/>
              <w:rPr>
                <w:ins w:id="40180" w:author="瑋婷 徐" w:date="2025-01-04T22:10:00Z" w16du:dateUtc="2025-01-04T14:10:00Z"/>
                <w:rFonts w:ascii="Times New Roman" w:hAnsi="Times New Roman" w:cs="Times New Roman"/>
                <w:sz w:val="24"/>
                <w:rPrChange w:id="40181" w:author="瑋婷 徐" w:date="2025-01-04T22:44:00Z" w16du:dateUtc="2025-01-04T14:44:00Z">
                  <w:rPr>
                    <w:ins w:id="40182" w:author="瑋婷 徐" w:date="2025-01-04T22:10:00Z" w16du:dateUtc="2025-01-04T14:10:00Z"/>
                  </w:rPr>
                </w:rPrChange>
              </w:rPr>
              <w:pPrChange w:id="40183" w:author="瑋婷 徐" w:date="2025-01-04T22:44:00Z" w16du:dateUtc="2025-01-04T14:44:00Z">
                <w:pPr>
                  <w:spacing w:after="0"/>
                </w:pPr>
              </w:pPrChange>
            </w:pPr>
            <w:ins w:id="40184" w:author="瑋婷 徐" w:date="2025-01-04T22:10:00Z" w16du:dateUtc="2025-01-04T14:10:00Z">
              <w:r w:rsidRPr="006D4CF2">
                <w:rPr>
                  <w:rFonts w:ascii="Times New Roman" w:hAnsi="Times New Roman" w:cs="Times New Roman"/>
                  <w:sz w:val="24"/>
                  <w:rPrChange w:id="40185" w:author="瑋婷 徐" w:date="2025-01-04T22:44:00Z" w16du:dateUtc="2025-01-04T14:44:00Z">
                    <w:rPr/>
                  </w:rPrChange>
                </w:rPr>
                <w:t>20</w:t>
              </w:r>
            </w:ins>
          </w:p>
        </w:tc>
      </w:tr>
      <w:tr w:rsidR="009D4340" w:rsidRPr="006D4CF2" w14:paraId="08F1B88B" w14:textId="77777777" w:rsidTr="009D4340">
        <w:trPr>
          <w:jc w:val="center"/>
          <w:ins w:id="40186" w:author="瑋婷 徐" w:date="2025-01-04T22:10:00Z"/>
          <w:trPrChange w:id="40187" w:author="瑋婷 徐" w:date="2025-01-04T22:10:00Z" w16du:dateUtc="2025-01-04T14:10: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188"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C9C1AA2" w14:textId="77777777" w:rsidR="009D4340" w:rsidRPr="006D4CF2" w:rsidRDefault="009D4340" w:rsidP="006D4CF2">
            <w:pPr>
              <w:spacing w:after="0" w:line="360" w:lineRule="auto"/>
              <w:jc w:val="center"/>
              <w:rPr>
                <w:ins w:id="40189" w:author="瑋婷 徐" w:date="2025-01-04T22:10:00Z" w16du:dateUtc="2025-01-04T14:10:00Z"/>
                <w:rFonts w:ascii="Times New Roman" w:hAnsi="Times New Roman" w:cs="Times New Roman"/>
                <w:sz w:val="24"/>
                <w:rPrChange w:id="40190" w:author="瑋婷 徐" w:date="2025-01-04T22:44:00Z" w16du:dateUtc="2025-01-04T14:44:00Z">
                  <w:rPr>
                    <w:ins w:id="40191" w:author="瑋婷 徐" w:date="2025-01-04T22:10:00Z" w16du:dateUtc="2025-01-04T14:10:00Z"/>
                  </w:rPr>
                </w:rPrChange>
              </w:rPr>
              <w:pPrChange w:id="40192" w:author="瑋婷 徐" w:date="2025-01-04T22:44:00Z" w16du:dateUtc="2025-01-04T14:44:00Z">
                <w:pPr>
                  <w:spacing w:after="0"/>
                </w:pPr>
              </w:pPrChange>
            </w:pPr>
            <w:ins w:id="40193" w:author="瑋婷 徐" w:date="2025-01-04T22:10:00Z" w16du:dateUtc="2025-01-04T14:10:00Z">
              <w:r w:rsidRPr="006D4CF2">
                <w:rPr>
                  <w:rFonts w:ascii="Times New Roman" w:hAnsi="Times New Roman" w:cs="Times New Roman"/>
                  <w:sz w:val="24"/>
                  <w:rPrChange w:id="40194" w:author="瑋婷 徐" w:date="2025-01-04T22:44:00Z" w16du:dateUtc="2025-01-04T14:44:00Z">
                    <w:rPr/>
                  </w:rPrChange>
                </w:rPr>
                <w:t>灰喉山椒鳥</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195"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5DD773C" w14:textId="77777777" w:rsidR="009D4340" w:rsidRPr="006D4CF2" w:rsidRDefault="009D4340" w:rsidP="006D4CF2">
            <w:pPr>
              <w:spacing w:after="0" w:line="360" w:lineRule="auto"/>
              <w:jc w:val="center"/>
              <w:rPr>
                <w:ins w:id="40196" w:author="瑋婷 徐" w:date="2025-01-04T22:10:00Z" w16du:dateUtc="2025-01-04T14:10:00Z"/>
                <w:rFonts w:ascii="Times New Roman" w:hAnsi="Times New Roman" w:cs="Times New Roman"/>
                <w:sz w:val="24"/>
                <w:rPrChange w:id="40197" w:author="瑋婷 徐" w:date="2025-01-04T22:44:00Z" w16du:dateUtc="2025-01-04T14:44:00Z">
                  <w:rPr>
                    <w:ins w:id="40198" w:author="瑋婷 徐" w:date="2025-01-04T22:10:00Z" w16du:dateUtc="2025-01-04T14:10:00Z"/>
                  </w:rPr>
                </w:rPrChange>
              </w:rPr>
              <w:pPrChange w:id="40199" w:author="瑋婷 徐" w:date="2025-01-04T22:44:00Z" w16du:dateUtc="2025-01-04T14:44:00Z">
                <w:pPr>
                  <w:spacing w:after="0"/>
                </w:pPr>
              </w:pPrChange>
            </w:pPr>
            <w:ins w:id="40200" w:author="瑋婷 徐" w:date="2025-01-04T22:10:00Z" w16du:dateUtc="2025-01-04T14:10:00Z">
              <w:r w:rsidRPr="006D4CF2">
                <w:rPr>
                  <w:rFonts w:ascii="Times New Roman" w:hAnsi="Times New Roman" w:cs="Times New Roman"/>
                  <w:sz w:val="24"/>
                  <w:rPrChange w:id="40201" w:author="瑋婷 徐" w:date="2025-01-04T22:44:00Z" w16du:dateUtc="2025-01-04T14:44:00Z">
                    <w:rPr/>
                  </w:rPrChange>
                </w:rPr>
                <w:t>11</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202" w:author="瑋婷 徐" w:date="2025-01-04T22:10:00Z" w16du:dateUtc="2025-01-04T14:10: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C342EBC" w14:textId="77777777" w:rsidR="009D4340" w:rsidRPr="006D4CF2" w:rsidRDefault="009D4340" w:rsidP="006D4CF2">
            <w:pPr>
              <w:spacing w:after="0" w:line="360" w:lineRule="auto"/>
              <w:jc w:val="center"/>
              <w:rPr>
                <w:ins w:id="40203" w:author="瑋婷 徐" w:date="2025-01-04T22:10:00Z" w16du:dateUtc="2025-01-04T14:10:00Z"/>
                <w:rFonts w:ascii="Times New Roman" w:hAnsi="Times New Roman" w:cs="Times New Roman"/>
                <w:sz w:val="24"/>
                <w:rPrChange w:id="40204" w:author="瑋婷 徐" w:date="2025-01-04T22:44:00Z" w16du:dateUtc="2025-01-04T14:44:00Z">
                  <w:rPr>
                    <w:ins w:id="40205" w:author="瑋婷 徐" w:date="2025-01-04T22:10:00Z" w16du:dateUtc="2025-01-04T14:10:00Z"/>
                  </w:rPr>
                </w:rPrChange>
              </w:rPr>
              <w:pPrChange w:id="40206" w:author="瑋婷 徐" w:date="2025-01-04T22:44:00Z" w16du:dateUtc="2025-01-04T14:44:00Z">
                <w:pPr>
                  <w:spacing w:after="0"/>
                </w:pPr>
              </w:pPrChange>
            </w:pPr>
            <w:ins w:id="40207" w:author="瑋婷 徐" w:date="2025-01-04T22:10:00Z" w16du:dateUtc="2025-01-04T14:10:00Z">
              <w:r w:rsidRPr="006D4CF2">
                <w:rPr>
                  <w:rFonts w:ascii="Times New Roman" w:hAnsi="Times New Roman" w:cs="Times New Roman"/>
                  <w:sz w:val="24"/>
                  <w:rPrChange w:id="40208" w:author="瑋婷 徐" w:date="2025-01-04T22:44:00Z" w16du:dateUtc="2025-01-04T14:44:00Z">
                    <w:rPr/>
                  </w:rPrChange>
                </w:rPr>
                <w:t>20</w:t>
              </w:r>
            </w:ins>
          </w:p>
        </w:tc>
      </w:tr>
      <w:tr w:rsidR="009D4340" w:rsidRPr="006D4CF2" w14:paraId="0298B020" w14:textId="77777777" w:rsidTr="009D4340">
        <w:trPr>
          <w:jc w:val="center"/>
          <w:ins w:id="40209" w:author="瑋婷 徐" w:date="2025-01-04T22:10:00Z"/>
          <w:trPrChange w:id="40210" w:author="瑋婷 徐" w:date="2025-01-04T22:10:00Z" w16du:dateUtc="2025-01-04T14:10: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211"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C416298" w14:textId="77777777" w:rsidR="009D4340" w:rsidRPr="006D4CF2" w:rsidRDefault="009D4340" w:rsidP="006D4CF2">
            <w:pPr>
              <w:spacing w:after="0" w:line="360" w:lineRule="auto"/>
              <w:jc w:val="center"/>
              <w:rPr>
                <w:ins w:id="40212" w:author="瑋婷 徐" w:date="2025-01-04T22:10:00Z" w16du:dateUtc="2025-01-04T14:10:00Z"/>
                <w:rFonts w:ascii="Times New Roman" w:hAnsi="Times New Roman" w:cs="Times New Roman"/>
                <w:sz w:val="24"/>
                <w:rPrChange w:id="40213" w:author="瑋婷 徐" w:date="2025-01-04T22:44:00Z" w16du:dateUtc="2025-01-04T14:44:00Z">
                  <w:rPr>
                    <w:ins w:id="40214" w:author="瑋婷 徐" w:date="2025-01-04T22:10:00Z" w16du:dateUtc="2025-01-04T14:10:00Z"/>
                  </w:rPr>
                </w:rPrChange>
              </w:rPr>
              <w:pPrChange w:id="40215" w:author="瑋婷 徐" w:date="2025-01-04T22:44:00Z" w16du:dateUtc="2025-01-04T14:44:00Z">
                <w:pPr>
                  <w:spacing w:after="0"/>
                </w:pPr>
              </w:pPrChange>
            </w:pPr>
            <w:ins w:id="40216" w:author="瑋婷 徐" w:date="2025-01-04T22:10:00Z" w16du:dateUtc="2025-01-04T14:10:00Z">
              <w:r w:rsidRPr="006D4CF2">
                <w:rPr>
                  <w:rFonts w:ascii="Times New Roman" w:hAnsi="Times New Roman" w:cs="Times New Roman"/>
                  <w:sz w:val="24"/>
                  <w:rPrChange w:id="40217" w:author="瑋婷 徐" w:date="2025-01-04T22:44:00Z" w16du:dateUtc="2025-01-04T14:44:00Z">
                    <w:rPr/>
                  </w:rPrChange>
                </w:rPr>
                <w:t>綠畫眉</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218"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0189A8F" w14:textId="77777777" w:rsidR="009D4340" w:rsidRPr="006D4CF2" w:rsidRDefault="009D4340" w:rsidP="006D4CF2">
            <w:pPr>
              <w:spacing w:after="0" w:line="360" w:lineRule="auto"/>
              <w:jc w:val="center"/>
              <w:rPr>
                <w:ins w:id="40219" w:author="瑋婷 徐" w:date="2025-01-04T22:10:00Z" w16du:dateUtc="2025-01-04T14:10:00Z"/>
                <w:rFonts w:ascii="Times New Roman" w:hAnsi="Times New Roman" w:cs="Times New Roman"/>
                <w:sz w:val="24"/>
                <w:rPrChange w:id="40220" w:author="瑋婷 徐" w:date="2025-01-04T22:44:00Z" w16du:dateUtc="2025-01-04T14:44:00Z">
                  <w:rPr>
                    <w:ins w:id="40221" w:author="瑋婷 徐" w:date="2025-01-04T22:10:00Z" w16du:dateUtc="2025-01-04T14:10:00Z"/>
                  </w:rPr>
                </w:rPrChange>
              </w:rPr>
              <w:pPrChange w:id="40222" w:author="瑋婷 徐" w:date="2025-01-04T22:44:00Z" w16du:dateUtc="2025-01-04T14:44:00Z">
                <w:pPr>
                  <w:spacing w:after="0"/>
                </w:pPr>
              </w:pPrChange>
            </w:pPr>
            <w:ins w:id="40223" w:author="瑋婷 徐" w:date="2025-01-04T22:10:00Z" w16du:dateUtc="2025-01-04T14:10:00Z">
              <w:r w:rsidRPr="006D4CF2">
                <w:rPr>
                  <w:rFonts w:ascii="Times New Roman" w:hAnsi="Times New Roman" w:cs="Times New Roman"/>
                  <w:sz w:val="24"/>
                  <w:rPrChange w:id="40224" w:author="瑋婷 徐" w:date="2025-01-04T22:44:00Z" w16du:dateUtc="2025-01-04T14:44:00Z">
                    <w:rPr/>
                  </w:rPrChange>
                </w:rPr>
                <w:t>1</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225" w:author="瑋婷 徐" w:date="2025-01-04T22:10:00Z" w16du:dateUtc="2025-01-04T14:10: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AEE49F9" w14:textId="77777777" w:rsidR="009D4340" w:rsidRPr="006D4CF2" w:rsidRDefault="009D4340" w:rsidP="006D4CF2">
            <w:pPr>
              <w:spacing w:after="0" w:line="360" w:lineRule="auto"/>
              <w:jc w:val="center"/>
              <w:rPr>
                <w:ins w:id="40226" w:author="瑋婷 徐" w:date="2025-01-04T22:10:00Z" w16du:dateUtc="2025-01-04T14:10:00Z"/>
                <w:rFonts w:ascii="Times New Roman" w:hAnsi="Times New Roman" w:cs="Times New Roman"/>
                <w:sz w:val="24"/>
                <w:rPrChange w:id="40227" w:author="瑋婷 徐" w:date="2025-01-04T22:44:00Z" w16du:dateUtc="2025-01-04T14:44:00Z">
                  <w:rPr>
                    <w:ins w:id="40228" w:author="瑋婷 徐" w:date="2025-01-04T22:10:00Z" w16du:dateUtc="2025-01-04T14:10:00Z"/>
                  </w:rPr>
                </w:rPrChange>
              </w:rPr>
              <w:pPrChange w:id="40229" w:author="瑋婷 徐" w:date="2025-01-04T22:44:00Z" w16du:dateUtc="2025-01-04T14:44:00Z">
                <w:pPr>
                  <w:spacing w:after="0"/>
                </w:pPr>
              </w:pPrChange>
            </w:pPr>
            <w:ins w:id="40230" w:author="瑋婷 徐" w:date="2025-01-04T22:10:00Z" w16du:dateUtc="2025-01-04T14:10:00Z">
              <w:r w:rsidRPr="006D4CF2">
                <w:rPr>
                  <w:rFonts w:ascii="Times New Roman" w:hAnsi="Times New Roman" w:cs="Times New Roman"/>
                  <w:sz w:val="24"/>
                  <w:rPrChange w:id="40231" w:author="瑋婷 徐" w:date="2025-01-04T22:44:00Z" w16du:dateUtc="2025-01-04T14:44:00Z">
                    <w:rPr/>
                  </w:rPrChange>
                </w:rPr>
                <w:t>20</w:t>
              </w:r>
            </w:ins>
          </w:p>
        </w:tc>
      </w:tr>
      <w:tr w:rsidR="009D4340" w:rsidRPr="006D4CF2" w14:paraId="5C0E569D" w14:textId="77777777" w:rsidTr="009D4340">
        <w:trPr>
          <w:jc w:val="center"/>
          <w:ins w:id="40232" w:author="瑋婷 徐" w:date="2025-01-04T22:10:00Z"/>
          <w:trPrChange w:id="40233" w:author="瑋婷 徐" w:date="2025-01-04T22:10:00Z" w16du:dateUtc="2025-01-04T14:10: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234"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6A966DC" w14:textId="77777777" w:rsidR="009D4340" w:rsidRPr="006D4CF2" w:rsidRDefault="009D4340" w:rsidP="006D4CF2">
            <w:pPr>
              <w:spacing w:after="0" w:line="360" w:lineRule="auto"/>
              <w:jc w:val="center"/>
              <w:rPr>
                <w:ins w:id="40235" w:author="瑋婷 徐" w:date="2025-01-04T22:10:00Z" w16du:dateUtc="2025-01-04T14:10:00Z"/>
                <w:rFonts w:ascii="Times New Roman" w:hAnsi="Times New Roman" w:cs="Times New Roman"/>
                <w:sz w:val="24"/>
                <w:rPrChange w:id="40236" w:author="瑋婷 徐" w:date="2025-01-04T22:44:00Z" w16du:dateUtc="2025-01-04T14:44:00Z">
                  <w:rPr>
                    <w:ins w:id="40237" w:author="瑋婷 徐" w:date="2025-01-04T22:10:00Z" w16du:dateUtc="2025-01-04T14:10:00Z"/>
                  </w:rPr>
                </w:rPrChange>
              </w:rPr>
              <w:pPrChange w:id="40238" w:author="瑋婷 徐" w:date="2025-01-04T22:44:00Z" w16du:dateUtc="2025-01-04T14:44:00Z">
                <w:pPr>
                  <w:spacing w:after="0"/>
                </w:pPr>
              </w:pPrChange>
            </w:pPr>
            <w:ins w:id="40239" w:author="瑋婷 徐" w:date="2025-01-04T22:10:00Z" w16du:dateUtc="2025-01-04T14:10:00Z">
              <w:r w:rsidRPr="006D4CF2">
                <w:rPr>
                  <w:rFonts w:ascii="Times New Roman" w:hAnsi="Times New Roman" w:cs="Times New Roman"/>
                  <w:sz w:val="24"/>
                  <w:rPrChange w:id="40240" w:author="瑋婷 徐" w:date="2025-01-04T22:44:00Z" w16du:dateUtc="2025-01-04T14:44:00Z">
                    <w:rPr/>
                  </w:rPrChange>
                </w:rPr>
                <w:t>松鴉</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241"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95EB91A" w14:textId="77777777" w:rsidR="009D4340" w:rsidRPr="006D4CF2" w:rsidRDefault="009D4340" w:rsidP="006D4CF2">
            <w:pPr>
              <w:spacing w:after="0" w:line="360" w:lineRule="auto"/>
              <w:jc w:val="center"/>
              <w:rPr>
                <w:ins w:id="40242" w:author="瑋婷 徐" w:date="2025-01-04T22:10:00Z" w16du:dateUtc="2025-01-04T14:10:00Z"/>
                <w:rFonts w:ascii="Times New Roman" w:hAnsi="Times New Roman" w:cs="Times New Roman"/>
                <w:sz w:val="24"/>
                <w:rPrChange w:id="40243" w:author="瑋婷 徐" w:date="2025-01-04T22:44:00Z" w16du:dateUtc="2025-01-04T14:44:00Z">
                  <w:rPr>
                    <w:ins w:id="40244" w:author="瑋婷 徐" w:date="2025-01-04T22:10:00Z" w16du:dateUtc="2025-01-04T14:10:00Z"/>
                  </w:rPr>
                </w:rPrChange>
              </w:rPr>
              <w:pPrChange w:id="40245" w:author="瑋婷 徐" w:date="2025-01-04T22:44:00Z" w16du:dateUtc="2025-01-04T14:44:00Z">
                <w:pPr>
                  <w:spacing w:after="0"/>
                </w:pPr>
              </w:pPrChange>
            </w:pPr>
            <w:ins w:id="40246" w:author="瑋婷 徐" w:date="2025-01-04T22:10:00Z" w16du:dateUtc="2025-01-04T14:10:00Z">
              <w:r w:rsidRPr="006D4CF2">
                <w:rPr>
                  <w:rFonts w:ascii="Times New Roman" w:hAnsi="Times New Roman" w:cs="Times New Roman"/>
                  <w:sz w:val="24"/>
                  <w:rPrChange w:id="40247" w:author="瑋婷 徐" w:date="2025-01-04T22:44:00Z" w16du:dateUtc="2025-01-04T14:44:00Z">
                    <w:rPr/>
                  </w:rPrChange>
                </w:rPr>
                <w:t>7</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248" w:author="瑋婷 徐" w:date="2025-01-04T22:10:00Z" w16du:dateUtc="2025-01-04T14:10: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1EFEAC5" w14:textId="77777777" w:rsidR="009D4340" w:rsidRPr="006D4CF2" w:rsidRDefault="009D4340" w:rsidP="006D4CF2">
            <w:pPr>
              <w:spacing w:after="0" w:line="360" w:lineRule="auto"/>
              <w:jc w:val="center"/>
              <w:rPr>
                <w:ins w:id="40249" w:author="瑋婷 徐" w:date="2025-01-04T22:10:00Z" w16du:dateUtc="2025-01-04T14:10:00Z"/>
                <w:rFonts w:ascii="Times New Roman" w:hAnsi="Times New Roman" w:cs="Times New Roman"/>
                <w:sz w:val="24"/>
                <w:rPrChange w:id="40250" w:author="瑋婷 徐" w:date="2025-01-04T22:44:00Z" w16du:dateUtc="2025-01-04T14:44:00Z">
                  <w:rPr>
                    <w:ins w:id="40251" w:author="瑋婷 徐" w:date="2025-01-04T22:10:00Z" w16du:dateUtc="2025-01-04T14:10:00Z"/>
                  </w:rPr>
                </w:rPrChange>
              </w:rPr>
              <w:pPrChange w:id="40252" w:author="瑋婷 徐" w:date="2025-01-04T22:44:00Z" w16du:dateUtc="2025-01-04T14:44:00Z">
                <w:pPr>
                  <w:spacing w:after="0"/>
                </w:pPr>
              </w:pPrChange>
            </w:pPr>
            <w:ins w:id="40253" w:author="瑋婷 徐" w:date="2025-01-04T22:10:00Z" w16du:dateUtc="2025-01-04T14:10:00Z">
              <w:r w:rsidRPr="006D4CF2">
                <w:rPr>
                  <w:rFonts w:ascii="Times New Roman" w:hAnsi="Times New Roman" w:cs="Times New Roman"/>
                  <w:sz w:val="24"/>
                  <w:rPrChange w:id="40254" w:author="瑋婷 徐" w:date="2025-01-04T22:44:00Z" w16du:dateUtc="2025-01-04T14:44:00Z">
                    <w:rPr/>
                  </w:rPrChange>
                </w:rPr>
                <w:t>20</w:t>
              </w:r>
            </w:ins>
          </w:p>
        </w:tc>
      </w:tr>
      <w:tr w:rsidR="009D4340" w:rsidRPr="006D4CF2" w14:paraId="17BAF550" w14:textId="77777777" w:rsidTr="009D4340">
        <w:trPr>
          <w:jc w:val="center"/>
          <w:ins w:id="40255" w:author="瑋婷 徐" w:date="2025-01-04T22:10:00Z"/>
          <w:trPrChange w:id="40256" w:author="瑋婷 徐" w:date="2025-01-04T22:10:00Z" w16du:dateUtc="2025-01-04T14:10: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257"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D1DB714" w14:textId="77777777" w:rsidR="009D4340" w:rsidRPr="006D4CF2" w:rsidRDefault="009D4340" w:rsidP="006D4CF2">
            <w:pPr>
              <w:spacing w:after="0" w:line="360" w:lineRule="auto"/>
              <w:jc w:val="center"/>
              <w:rPr>
                <w:ins w:id="40258" w:author="瑋婷 徐" w:date="2025-01-04T22:10:00Z" w16du:dateUtc="2025-01-04T14:10:00Z"/>
                <w:rFonts w:ascii="Times New Roman" w:hAnsi="Times New Roman" w:cs="Times New Roman"/>
                <w:sz w:val="24"/>
                <w:rPrChange w:id="40259" w:author="瑋婷 徐" w:date="2025-01-04T22:44:00Z" w16du:dateUtc="2025-01-04T14:44:00Z">
                  <w:rPr>
                    <w:ins w:id="40260" w:author="瑋婷 徐" w:date="2025-01-04T22:10:00Z" w16du:dateUtc="2025-01-04T14:10:00Z"/>
                  </w:rPr>
                </w:rPrChange>
              </w:rPr>
              <w:pPrChange w:id="40261" w:author="瑋婷 徐" w:date="2025-01-04T22:44:00Z" w16du:dateUtc="2025-01-04T14:44:00Z">
                <w:pPr>
                  <w:spacing w:after="0"/>
                </w:pPr>
              </w:pPrChange>
            </w:pPr>
            <w:ins w:id="40262" w:author="瑋婷 徐" w:date="2025-01-04T22:10:00Z" w16du:dateUtc="2025-01-04T14:10:00Z">
              <w:r w:rsidRPr="006D4CF2">
                <w:rPr>
                  <w:rFonts w:ascii="Times New Roman" w:hAnsi="Times New Roman" w:cs="Times New Roman"/>
                  <w:sz w:val="24"/>
                  <w:rPrChange w:id="40263" w:author="瑋婷 徐" w:date="2025-01-04T22:44:00Z" w16du:dateUtc="2025-01-04T14:44:00Z">
                    <w:rPr/>
                  </w:rPrChange>
                </w:rPr>
                <w:t>樹鵲</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264"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7C98777" w14:textId="77777777" w:rsidR="009D4340" w:rsidRPr="006D4CF2" w:rsidRDefault="009D4340" w:rsidP="006D4CF2">
            <w:pPr>
              <w:spacing w:after="0" w:line="360" w:lineRule="auto"/>
              <w:jc w:val="center"/>
              <w:rPr>
                <w:ins w:id="40265" w:author="瑋婷 徐" w:date="2025-01-04T22:10:00Z" w16du:dateUtc="2025-01-04T14:10:00Z"/>
                <w:rFonts w:ascii="Times New Roman" w:hAnsi="Times New Roman" w:cs="Times New Roman"/>
                <w:sz w:val="24"/>
                <w:rPrChange w:id="40266" w:author="瑋婷 徐" w:date="2025-01-04T22:44:00Z" w16du:dateUtc="2025-01-04T14:44:00Z">
                  <w:rPr>
                    <w:ins w:id="40267" w:author="瑋婷 徐" w:date="2025-01-04T22:10:00Z" w16du:dateUtc="2025-01-04T14:10:00Z"/>
                  </w:rPr>
                </w:rPrChange>
              </w:rPr>
              <w:pPrChange w:id="40268" w:author="瑋婷 徐" w:date="2025-01-04T22:44:00Z" w16du:dateUtc="2025-01-04T14:44:00Z">
                <w:pPr>
                  <w:spacing w:after="0"/>
                </w:pPr>
              </w:pPrChange>
            </w:pPr>
            <w:ins w:id="40269" w:author="瑋婷 徐" w:date="2025-01-04T22:10:00Z" w16du:dateUtc="2025-01-04T14:10:00Z">
              <w:r w:rsidRPr="006D4CF2">
                <w:rPr>
                  <w:rFonts w:ascii="Times New Roman" w:hAnsi="Times New Roman" w:cs="Times New Roman"/>
                  <w:sz w:val="24"/>
                  <w:rPrChange w:id="40270" w:author="瑋婷 徐" w:date="2025-01-04T22:44:00Z" w16du:dateUtc="2025-01-04T14:44:00Z">
                    <w:rPr/>
                  </w:rPrChange>
                </w:rPr>
                <w:t>9</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271" w:author="瑋婷 徐" w:date="2025-01-04T22:10:00Z" w16du:dateUtc="2025-01-04T14:10: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95EDFC3" w14:textId="77777777" w:rsidR="009D4340" w:rsidRPr="006D4CF2" w:rsidRDefault="009D4340" w:rsidP="006D4CF2">
            <w:pPr>
              <w:spacing w:after="0" w:line="360" w:lineRule="auto"/>
              <w:jc w:val="center"/>
              <w:rPr>
                <w:ins w:id="40272" w:author="瑋婷 徐" w:date="2025-01-04T22:10:00Z" w16du:dateUtc="2025-01-04T14:10:00Z"/>
                <w:rFonts w:ascii="Times New Roman" w:hAnsi="Times New Roman" w:cs="Times New Roman"/>
                <w:sz w:val="24"/>
                <w:rPrChange w:id="40273" w:author="瑋婷 徐" w:date="2025-01-04T22:44:00Z" w16du:dateUtc="2025-01-04T14:44:00Z">
                  <w:rPr>
                    <w:ins w:id="40274" w:author="瑋婷 徐" w:date="2025-01-04T22:10:00Z" w16du:dateUtc="2025-01-04T14:10:00Z"/>
                  </w:rPr>
                </w:rPrChange>
              </w:rPr>
              <w:pPrChange w:id="40275" w:author="瑋婷 徐" w:date="2025-01-04T22:44:00Z" w16du:dateUtc="2025-01-04T14:44:00Z">
                <w:pPr>
                  <w:spacing w:after="0"/>
                </w:pPr>
              </w:pPrChange>
            </w:pPr>
            <w:ins w:id="40276" w:author="瑋婷 徐" w:date="2025-01-04T22:10:00Z" w16du:dateUtc="2025-01-04T14:10:00Z">
              <w:r w:rsidRPr="006D4CF2">
                <w:rPr>
                  <w:rFonts w:ascii="Times New Roman" w:hAnsi="Times New Roman" w:cs="Times New Roman"/>
                  <w:sz w:val="24"/>
                  <w:rPrChange w:id="40277" w:author="瑋婷 徐" w:date="2025-01-04T22:44:00Z" w16du:dateUtc="2025-01-04T14:44:00Z">
                    <w:rPr/>
                  </w:rPrChange>
                </w:rPr>
                <w:t>20</w:t>
              </w:r>
            </w:ins>
          </w:p>
        </w:tc>
      </w:tr>
      <w:tr w:rsidR="009D4340" w:rsidRPr="006D4CF2" w14:paraId="3A6393CA" w14:textId="77777777" w:rsidTr="009D4340">
        <w:trPr>
          <w:jc w:val="center"/>
          <w:ins w:id="40278" w:author="瑋婷 徐" w:date="2025-01-04T22:10:00Z"/>
          <w:trPrChange w:id="40279" w:author="瑋婷 徐" w:date="2025-01-04T22:10:00Z" w16du:dateUtc="2025-01-04T14:10: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280"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A61BDC0" w14:textId="77777777" w:rsidR="009D4340" w:rsidRPr="006D4CF2" w:rsidRDefault="009D4340" w:rsidP="006D4CF2">
            <w:pPr>
              <w:spacing w:after="0" w:line="360" w:lineRule="auto"/>
              <w:jc w:val="center"/>
              <w:rPr>
                <w:ins w:id="40281" w:author="瑋婷 徐" w:date="2025-01-04T22:10:00Z" w16du:dateUtc="2025-01-04T14:10:00Z"/>
                <w:rFonts w:ascii="Times New Roman" w:hAnsi="Times New Roman" w:cs="Times New Roman"/>
                <w:sz w:val="24"/>
                <w:rPrChange w:id="40282" w:author="瑋婷 徐" w:date="2025-01-04T22:44:00Z" w16du:dateUtc="2025-01-04T14:44:00Z">
                  <w:rPr>
                    <w:ins w:id="40283" w:author="瑋婷 徐" w:date="2025-01-04T22:10:00Z" w16du:dateUtc="2025-01-04T14:10:00Z"/>
                  </w:rPr>
                </w:rPrChange>
              </w:rPr>
              <w:pPrChange w:id="40284" w:author="瑋婷 徐" w:date="2025-01-04T22:44:00Z" w16du:dateUtc="2025-01-04T14:44:00Z">
                <w:pPr>
                  <w:spacing w:after="0"/>
                </w:pPr>
              </w:pPrChange>
            </w:pPr>
            <w:ins w:id="40285" w:author="瑋婷 徐" w:date="2025-01-04T22:10:00Z" w16du:dateUtc="2025-01-04T14:10:00Z">
              <w:r w:rsidRPr="006D4CF2">
                <w:rPr>
                  <w:rFonts w:ascii="Times New Roman" w:hAnsi="Times New Roman" w:cs="Times New Roman"/>
                  <w:sz w:val="24"/>
                  <w:rPrChange w:id="40286" w:author="瑋婷 徐" w:date="2025-01-04T22:44:00Z" w16du:dateUtc="2025-01-04T14:44:00Z">
                    <w:rPr/>
                  </w:rPrChange>
                </w:rPr>
                <w:t>巨嘴鴉</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287"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3217437" w14:textId="77777777" w:rsidR="009D4340" w:rsidRPr="006D4CF2" w:rsidRDefault="009D4340" w:rsidP="006D4CF2">
            <w:pPr>
              <w:spacing w:after="0" w:line="360" w:lineRule="auto"/>
              <w:jc w:val="center"/>
              <w:rPr>
                <w:ins w:id="40288" w:author="瑋婷 徐" w:date="2025-01-04T22:10:00Z" w16du:dateUtc="2025-01-04T14:10:00Z"/>
                <w:rFonts w:ascii="Times New Roman" w:hAnsi="Times New Roman" w:cs="Times New Roman"/>
                <w:sz w:val="24"/>
                <w:rPrChange w:id="40289" w:author="瑋婷 徐" w:date="2025-01-04T22:44:00Z" w16du:dateUtc="2025-01-04T14:44:00Z">
                  <w:rPr>
                    <w:ins w:id="40290" w:author="瑋婷 徐" w:date="2025-01-04T22:10:00Z" w16du:dateUtc="2025-01-04T14:10:00Z"/>
                  </w:rPr>
                </w:rPrChange>
              </w:rPr>
              <w:pPrChange w:id="40291" w:author="瑋婷 徐" w:date="2025-01-04T22:44:00Z" w16du:dateUtc="2025-01-04T14:44:00Z">
                <w:pPr>
                  <w:spacing w:after="0"/>
                </w:pPr>
              </w:pPrChange>
            </w:pPr>
            <w:ins w:id="40292" w:author="瑋婷 徐" w:date="2025-01-04T22:10:00Z" w16du:dateUtc="2025-01-04T14:10:00Z">
              <w:r w:rsidRPr="006D4CF2">
                <w:rPr>
                  <w:rFonts w:ascii="Times New Roman" w:hAnsi="Times New Roman" w:cs="Times New Roman"/>
                  <w:sz w:val="24"/>
                  <w:rPrChange w:id="40293" w:author="瑋婷 徐" w:date="2025-01-04T22:44:00Z" w16du:dateUtc="2025-01-04T14:44:00Z">
                    <w:rPr/>
                  </w:rPrChange>
                </w:rPr>
                <w:t>7</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294" w:author="瑋婷 徐" w:date="2025-01-04T22:10:00Z" w16du:dateUtc="2025-01-04T14:10: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5745166" w14:textId="77777777" w:rsidR="009D4340" w:rsidRPr="006D4CF2" w:rsidRDefault="009D4340" w:rsidP="006D4CF2">
            <w:pPr>
              <w:spacing w:after="0" w:line="360" w:lineRule="auto"/>
              <w:jc w:val="center"/>
              <w:rPr>
                <w:ins w:id="40295" w:author="瑋婷 徐" w:date="2025-01-04T22:10:00Z" w16du:dateUtc="2025-01-04T14:10:00Z"/>
                <w:rFonts w:ascii="Times New Roman" w:hAnsi="Times New Roman" w:cs="Times New Roman"/>
                <w:sz w:val="24"/>
                <w:rPrChange w:id="40296" w:author="瑋婷 徐" w:date="2025-01-04T22:44:00Z" w16du:dateUtc="2025-01-04T14:44:00Z">
                  <w:rPr>
                    <w:ins w:id="40297" w:author="瑋婷 徐" w:date="2025-01-04T22:10:00Z" w16du:dateUtc="2025-01-04T14:10:00Z"/>
                  </w:rPr>
                </w:rPrChange>
              </w:rPr>
              <w:pPrChange w:id="40298" w:author="瑋婷 徐" w:date="2025-01-04T22:44:00Z" w16du:dateUtc="2025-01-04T14:44:00Z">
                <w:pPr>
                  <w:spacing w:after="0"/>
                </w:pPr>
              </w:pPrChange>
            </w:pPr>
            <w:ins w:id="40299" w:author="瑋婷 徐" w:date="2025-01-04T22:10:00Z" w16du:dateUtc="2025-01-04T14:10:00Z">
              <w:r w:rsidRPr="006D4CF2">
                <w:rPr>
                  <w:rFonts w:ascii="Times New Roman" w:hAnsi="Times New Roman" w:cs="Times New Roman"/>
                  <w:sz w:val="24"/>
                  <w:rPrChange w:id="40300" w:author="瑋婷 徐" w:date="2025-01-04T22:44:00Z" w16du:dateUtc="2025-01-04T14:44:00Z">
                    <w:rPr/>
                  </w:rPrChange>
                </w:rPr>
                <w:t>50</w:t>
              </w:r>
            </w:ins>
          </w:p>
        </w:tc>
      </w:tr>
      <w:tr w:rsidR="009D4340" w:rsidRPr="006D4CF2" w14:paraId="02A62DA5" w14:textId="77777777" w:rsidTr="009D4340">
        <w:trPr>
          <w:jc w:val="center"/>
          <w:ins w:id="40301" w:author="瑋婷 徐" w:date="2025-01-04T22:10:00Z"/>
          <w:trPrChange w:id="40302" w:author="瑋婷 徐" w:date="2025-01-04T22:10:00Z" w16du:dateUtc="2025-01-04T14:10: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303"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9298F24" w14:textId="77777777" w:rsidR="009D4340" w:rsidRPr="006D4CF2" w:rsidRDefault="009D4340" w:rsidP="006D4CF2">
            <w:pPr>
              <w:spacing w:after="0" w:line="360" w:lineRule="auto"/>
              <w:jc w:val="center"/>
              <w:rPr>
                <w:ins w:id="40304" w:author="瑋婷 徐" w:date="2025-01-04T22:10:00Z" w16du:dateUtc="2025-01-04T14:10:00Z"/>
                <w:rFonts w:ascii="Times New Roman" w:hAnsi="Times New Roman" w:cs="Times New Roman"/>
                <w:sz w:val="24"/>
                <w:rPrChange w:id="40305" w:author="瑋婷 徐" w:date="2025-01-04T22:44:00Z" w16du:dateUtc="2025-01-04T14:44:00Z">
                  <w:rPr>
                    <w:ins w:id="40306" w:author="瑋婷 徐" w:date="2025-01-04T22:10:00Z" w16du:dateUtc="2025-01-04T14:10:00Z"/>
                  </w:rPr>
                </w:rPrChange>
              </w:rPr>
              <w:pPrChange w:id="40307" w:author="瑋婷 徐" w:date="2025-01-04T22:44:00Z" w16du:dateUtc="2025-01-04T14:44:00Z">
                <w:pPr>
                  <w:spacing w:after="0"/>
                </w:pPr>
              </w:pPrChange>
            </w:pPr>
            <w:ins w:id="40308" w:author="瑋婷 徐" w:date="2025-01-04T22:10:00Z" w16du:dateUtc="2025-01-04T14:10:00Z">
              <w:r w:rsidRPr="006D4CF2">
                <w:rPr>
                  <w:rFonts w:ascii="Times New Roman" w:hAnsi="Times New Roman" w:cs="Times New Roman"/>
                  <w:sz w:val="24"/>
                  <w:rPrChange w:id="40309" w:author="瑋婷 徐" w:date="2025-01-04T22:44:00Z" w16du:dateUtc="2025-01-04T14:44:00Z">
                    <w:rPr/>
                  </w:rPrChange>
                </w:rPr>
                <w:t>青背山雀</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310"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A4DAAD8" w14:textId="77777777" w:rsidR="009D4340" w:rsidRPr="006D4CF2" w:rsidRDefault="009D4340" w:rsidP="006D4CF2">
            <w:pPr>
              <w:spacing w:after="0" w:line="360" w:lineRule="auto"/>
              <w:jc w:val="center"/>
              <w:rPr>
                <w:ins w:id="40311" w:author="瑋婷 徐" w:date="2025-01-04T22:10:00Z" w16du:dateUtc="2025-01-04T14:10:00Z"/>
                <w:rFonts w:ascii="Times New Roman" w:hAnsi="Times New Roman" w:cs="Times New Roman"/>
                <w:sz w:val="24"/>
                <w:rPrChange w:id="40312" w:author="瑋婷 徐" w:date="2025-01-04T22:44:00Z" w16du:dateUtc="2025-01-04T14:44:00Z">
                  <w:rPr>
                    <w:ins w:id="40313" w:author="瑋婷 徐" w:date="2025-01-04T22:10:00Z" w16du:dateUtc="2025-01-04T14:10:00Z"/>
                  </w:rPr>
                </w:rPrChange>
              </w:rPr>
              <w:pPrChange w:id="40314" w:author="瑋婷 徐" w:date="2025-01-04T22:44:00Z" w16du:dateUtc="2025-01-04T14:44:00Z">
                <w:pPr>
                  <w:spacing w:after="0"/>
                </w:pPr>
              </w:pPrChange>
            </w:pPr>
            <w:ins w:id="40315" w:author="瑋婷 徐" w:date="2025-01-04T22:10:00Z" w16du:dateUtc="2025-01-04T14:10:00Z">
              <w:r w:rsidRPr="006D4CF2">
                <w:rPr>
                  <w:rFonts w:ascii="Times New Roman" w:hAnsi="Times New Roman" w:cs="Times New Roman"/>
                  <w:sz w:val="24"/>
                  <w:rPrChange w:id="40316" w:author="瑋婷 徐" w:date="2025-01-04T22:44:00Z" w16du:dateUtc="2025-01-04T14:44:00Z">
                    <w:rPr/>
                  </w:rPrChange>
                </w:rPr>
                <w:t>24</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317" w:author="瑋婷 徐" w:date="2025-01-04T22:10:00Z" w16du:dateUtc="2025-01-04T14:10: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09FEF25" w14:textId="77777777" w:rsidR="009D4340" w:rsidRPr="006D4CF2" w:rsidRDefault="009D4340" w:rsidP="006D4CF2">
            <w:pPr>
              <w:spacing w:after="0" w:line="360" w:lineRule="auto"/>
              <w:jc w:val="center"/>
              <w:rPr>
                <w:ins w:id="40318" w:author="瑋婷 徐" w:date="2025-01-04T22:10:00Z" w16du:dateUtc="2025-01-04T14:10:00Z"/>
                <w:rFonts w:ascii="Times New Roman" w:hAnsi="Times New Roman" w:cs="Times New Roman"/>
                <w:sz w:val="24"/>
                <w:rPrChange w:id="40319" w:author="瑋婷 徐" w:date="2025-01-04T22:44:00Z" w16du:dateUtc="2025-01-04T14:44:00Z">
                  <w:rPr>
                    <w:ins w:id="40320" w:author="瑋婷 徐" w:date="2025-01-04T22:10:00Z" w16du:dateUtc="2025-01-04T14:10:00Z"/>
                  </w:rPr>
                </w:rPrChange>
              </w:rPr>
              <w:pPrChange w:id="40321" w:author="瑋婷 徐" w:date="2025-01-04T22:44:00Z" w16du:dateUtc="2025-01-04T14:44:00Z">
                <w:pPr>
                  <w:spacing w:after="0"/>
                </w:pPr>
              </w:pPrChange>
            </w:pPr>
            <w:ins w:id="40322" w:author="瑋婷 徐" w:date="2025-01-04T22:10:00Z" w16du:dateUtc="2025-01-04T14:10:00Z">
              <w:r w:rsidRPr="006D4CF2">
                <w:rPr>
                  <w:rFonts w:ascii="Times New Roman" w:hAnsi="Times New Roman" w:cs="Times New Roman"/>
                  <w:sz w:val="24"/>
                  <w:rPrChange w:id="40323" w:author="瑋婷 徐" w:date="2025-01-04T22:44:00Z" w16du:dateUtc="2025-01-04T14:44:00Z">
                    <w:rPr/>
                  </w:rPrChange>
                </w:rPr>
                <w:t>80</w:t>
              </w:r>
            </w:ins>
          </w:p>
        </w:tc>
      </w:tr>
      <w:tr w:rsidR="009D4340" w:rsidRPr="006D4CF2" w14:paraId="48329FAB" w14:textId="77777777" w:rsidTr="009D4340">
        <w:trPr>
          <w:jc w:val="center"/>
          <w:ins w:id="40324" w:author="瑋婷 徐" w:date="2025-01-04T22:10:00Z"/>
          <w:trPrChange w:id="40325" w:author="瑋婷 徐" w:date="2025-01-04T22:10:00Z" w16du:dateUtc="2025-01-04T14:10: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326"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C31C631" w14:textId="77777777" w:rsidR="009D4340" w:rsidRPr="006D4CF2" w:rsidRDefault="009D4340" w:rsidP="006D4CF2">
            <w:pPr>
              <w:spacing w:after="0" w:line="360" w:lineRule="auto"/>
              <w:jc w:val="center"/>
              <w:rPr>
                <w:ins w:id="40327" w:author="瑋婷 徐" w:date="2025-01-04T22:10:00Z" w16du:dateUtc="2025-01-04T14:10:00Z"/>
                <w:rFonts w:ascii="Times New Roman" w:hAnsi="Times New Roman" w:cs="Times New Roman"/>
                <w:sz w:val="24"/>
                <w:rPrChange w:id="40328" w:author="瑋婷 徐" w:date="2025-01-04T22:44:00Z" w16du:dateUtc="2025-01-04T14:44:00Z">
                  <w:rPr>
                    <w:ins w:id="40329" w:author="瑋婷 徐" w:date="2025-01-04T22:10:00Z" w16du:dateUtc="2025-01-04T14:10:00Z"/>
                  </w:rPr>
                </w:rPrChange>
              </w:rPr>
              <w:pPrChange w:id="40330" w:author="瑋婷 徐" w:date="2025-01-04T22:44:00Z" w16du:dateUtc="2025-01-04T14:44:00Z">
                <w:pPr>
                  <w:spacing w:after="0"/>
                </w:pPr>
              </w:pPrChange>
            </w:pPr>
            <w:ins w:id="40331" w:author="瑋婷 徐" w:date="2025-01-04T22:10:00Z" w16du:dateUtc="2025-01-04T14:10:00Z">
              <w:r w:rsidRPr="006D4CF2">
                <w:rPr>
                  <w:rFonts w:ascii="Times New Roman" w:hAnsi="Times New Roman" w:cs="Times New Roman"/>
                  <w:sz w:val="24"/>
                  <w:rPrChange w:id="40332" w:author="瑋婷 徐" w:date="2025-01-04T22:44:00Z" w16du:dateUtc="2025-01-04T14:44:00Z">
                    <w:rPr/>
                  </w:rPrChange>
                </w:rPr>
                <w:t>黃山雀</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333"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DE83B60" w14:textId="77777777" w:rsidR="009D4340" w:rsidRPr="006D4CF2" w:rsidRDefault="009D4340" w:rsidP="006D4CF2">
            <w:pPr>
              <w:spacing w:after="0" w:line="360" w:lineRule="auto"/>
              <w:jc w:val="center"/>
              <w:rPr>
                <w:ins w:id="40334" w:author="瑋婷 徐" w:date="2025-01-04T22:10:00Z" w16du:dateUtc="2025-01-04T14:10:00Z"/>
                <w:rFonts w:ascii="Times New Roman" w:hAnsi="Times New Roman" w:cs="Times New Roman"/>
                <w:sz w:val="24"/>
                <w:rPrChange w:id="40335" w:author="瑋婷 徐" w:date="2025-01-04T22:44:00Z" w16du:dateUtc="2025-01-04T14:44:00Z">
                  <w:rPr>
                    <w:ins w:id="40336" w:author="瑋婷 徐" w:date="2025-01-04T22:10:00Z" w16du:dateUtc="2025-01-04T14:10:00Z"/>
                  </w:rPr>
                </w:rPrChange>
              </w:rPr>
              <w:pPrChange w:id="40337" w:author="瑋婷 徐" w:date="2025-01-04T22:44:00Z" w16du:dateUtc="2025-01-04T14:44:00Z">
                <w:pPr>
                  <w:spacing w:after="0"/>
                </w:pPr>
              </w:pPrChange>
            </w:pPr>
            <w:ins w:id="40338" w:author="瑋婷 徐" w:date="2025-01-04T22:10:00Z" w16du:dateUtc="2025-01-04T14:10:00Z">
              <w:r w:rsidRPr="006D4CF2">
                <w:rPr>
                  <w:rFonts w:ascii="Times New Roman" w:hAnsi="Times New Roman" w:cs="Times New Roman"/>
                  <w:sz w:val="24"/>
                  <w:rPrChange w:id="40339" w:author="瑋婷 徐" w:date="2025-01-04T22:44:00Z" w16du:dateUtc="2025-01-04T14:44:00Z">
                    <w:rPr/>
                  </w:rPrChange>
                </w:rPr>
                <w:t>4</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340" w:author="瑋婷 徐" w:date="2025-01-04T22:10:00Z" w16du:dateUtc="2025-01-04T14:10: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13ACF62" w14:textId="77777777" w:rsidR="009D4340" w:rsidRPr="006D4CF2" w:rsidRDefault="009D4340" w:rsidP="006D4CF2">
            <w:pPr>
              <w:spacing w:after="0" w:line="360" w:lineRule="auto"/>
              <w:jc w:val="center"/>
              <w:rPr>
                <w:ins w:id="40341" w:author="瑋婷 徐" w:date="2025-01-04T22:10:00Z" w16du:dateUtc="2025-01-04T14:10:00Z"/>
                <w:rFonts w:ascii="Times New Roman" w:hAnsi="Times New Roman" w:cs="Times New Roman"/>
                <w:sz w:val="24"/>
                <w:rPrChange w:id="40342" w:author="瑋婷 徐" w:date="2025-01-04T22:44:00Z" w16du:dateUtc="2025-01-04T14:44:00Z">
                  <w:rPr>
                    <w:ins w:id="40343" w:author="瑋婷 徐" w:date="2025-01-04T22:10:00Z" w16du:dateUtc="2025-01-04T14:10:00Z"/>
                  </w:rPr>
                </w:rPrChange>
              </w:rPr>
              <w:pPrChange w:id="40344" w:author="瑋婷 徐" w:date="2025-01-04T22:44:00Z" w16du:dateUtc="2025-01-04T14:44:00Z">
                <w:pPr>
                  <w:spacing w:after="0"/>
                </w:pPr>
              </w:pPrChange>
            </w:pPr>
            <w:ins w:id="40345" w:author="瑋婷 徐" w:date="2025-01-04T22:10:00Z" w16du:dateUtc="2025-01-04T14:10:00Z">
              <w:r w:rsidRPr="006D4CF2">
                <w:rPr>
                  <w:rFonts w:ascii="Times New Roman" w:hAnsi="Times New Roman" w:cs="Times New Roman"/>
                  <w:sz w:val="24"/>
                  <w:rPrChange w:id="40346" w:author="瑋婷 徐" w:date="2025-01-04T22:44:00Z" w16du:dateUtc="2025-01-04T14:44:00Z">
                    <w:rPr/>
                  </w:rPrChange>
                </w:rPr>
                <w:t>20</w:t>
              </w:r>
            </w:ins>
          </w:p>
        </w:tc>
      </w:tr>
      <w:tr w:rsidR="009D4340" w:rsidRPr="006D4CF2" w14:paraId="3B98BB6D" w14:textId="77777777" w:rsidTr="009D4340">
        <w:trPr>
          <w:jc w:val="center"/>
          <w:ins w:id="40347" w:author="瑋婷 徐" w:date="2025-01-04T22:10:00Z"/>
          <w:trPrChange w:id="40348" w:author="瑋婷 徐" w:date="2025-01-04T22:10:00Z" w16du:dateUtc="2025-01-04T14:10: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349"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9243E62" w14:textId="77777777" w:rsidR="009D4340" w:rsidRPr="006D4CF2" w:rsidRDefault="009D4340" w:rsidP="006D4CF2">
            <w:pPr>
              <w:spacing w:after="0" w:line="360" w:lineRule="auto"/>
              <w:jc w:val="center"/>
              <w:rPr>
                <w:ins w:id="40350" w:author="瑋婷 徐" w:date="2025-01-04T22:10:00Z" w16du:dateUtc="2025-01-04T14:10:00Z"/>
                <w:rFonts w:ascii="Times New Roman" w:hAnsi="Times New Roman" w:cs="Times New Roman"/>
                <w:sz w:val="24"/>
                <w:rPrChange w:id="40351" w:author="瑋婷 徐" w:date="2025-01-04T22:44:00Z" w16du:dateUtc="2025-01-04T14:44:00Z">
                  <w:rPr>
                    <w:ins w:id="40352" w:author="瑋婷 徐" w:date="2025-01-04T22:10:00Z" w16du:dateUtc="2025-01-04T14:10:00Z"/>
                  </w:rPr>
                </w:rPrChange>
              </w:rPr>
              <w:pPrChange w:id="40353" w:author="瑋婷 徐" w:date="2025-01-04T22:44:00Z" w16du:dateUtc="2025-01-04T14:44:00Z">
                <w:pPr>
                  <w:spacing w:after="0"/>
                </w:pPr>
              </w:pPrChange>
            </w:pPr>
            <w:ins w:id="40354" w:author="瑋婷 徐" w:date="2025-01-04T22:10:00Z" w16du:dateUtc="2025-01-04T14:10:00Z">
              <w:r w:rsidRPr="006D4CF2">
                <w:rPr>
                  <w:rFonts w:ascii="Times New Roman" w:hAnsi="Times New Roman" w:cs="Times New Roman"/>
                  <w:sz w:val="24"/>
                  <w:rPrChange w:id="40355" w:author="瑋婷 徐" w:date="2025-01-04T22:44:00Z" w16du:dateUtc="2025-01-04T14:44:00Z">
                    <w:rPr/>
                  </w:rPrChange>
                </w:rPr>
                <w:t>臺灣鷦眉</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356"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103D987" w14:textId="77777777" w:rsidR="009D4340" w:rsidRPr="006D4CF2" w:rsidRDefault="009D4340" w:rsidP="006D4CF2">
            <w:pPr>
              <w:spacing w:after="0" w:line="360" w:lineRule="auto"/>
              <w:jc w:val="center"/>
              <w:rPr>
                <w:ins w:id="40357" w:author="瑋婷 徐" w:date="2025-01-04T22:10:00Z" w16du:dateUtc="2025-01-04T14:10:00Z"/>
                <w:rFonts w:ascii="Times New Roman" w:hAnsi="Times New Roman" w:cs="Times New Roman"/>
                <w:sz w:val="24"/>
                <w:rPrChange w:id="40358" w:author="瑋婷 徐" w:date="2025-01-04T22:44:00Z" w16du:dateUtc="2025-01-04T14:44:00Z">
                  <w:rPr>
                    <w:ins w:id="40359" w:author="瑋婷 徐" w:date="2025-01-04T22:10:00Z" w16du:dateUtc="2025-01-04T14:10:00Z"/>
                  </w:rPr>
                </w:rPrChange>
              </w:rPr>
              <w:pPrChange w:id="40360" w:author="瑋婷 徐" w:date="2025-01-04T22:44:00Z" w16du:dateUtc="2025-01-04T14:44:00Z">
                <w:pPr>
                  <w:spacing w:after="0"/>
                </w:pPr>
              </w:pPrChange>
            </w:pPr>
            <w:ins w:id="40361" w:author="瑋婷 徐" w:date="2025-01-04T22:10:00Z" w16du:dateUtc="2025-01-04T14:10:00Z">
              <w:r w:rsidRPr="006D4CF2">
                <w:rPr>
                  <w:rFonts w:ascii="Times New Roman" w:hAnsi="Times New Roman" w:cs="Times New Roman"/>
                  <w:sz w:val="24"/>
                  <w:rPrChange w:id="40362" w:author="瑋婷 徐" w:date="2025-01-04T22:44:00Z" w16du:dateUtc="2025-01-04T14:44:00Z">
                    <w:rPr/>
                  </w:rPrChange>
                </w:rPr>
                <w:t>10</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363" w:author="瑋婷 徐" w:date="2025-01-04T22:10:00Z" w16du:dateUtc="2025-01-04T14:10: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BBCF892" w14:textId="77777777" w:rsidR="009D4340" w:rsidRPr="006D4CF2" w:rsidRDefault="009D4340" w:rsidP="006D4CF2">
            <w:pPr>
              <w:spacing w:after="0" w:line="360" w:lineRule="auto"/>
              <w:jc w:val="center"/>
              <w:rPr>
                <w:ins w:id="40364" w:author="瑋婷 徐" w:date="2025-01-04T22:10:00Z" w16du:dateUtc="2025-01-04T14:10:00Z"/>
                <w:rFonts w:ascii="Times New Roman" w:hAnsi="Times New Roman" w:cs="Times New Roman"/>
                <w:sz w:val="24"/>
                <w:rPrChange w:id="40365" w:author="瑋婷 徐" w:date="2025-01-04T22:44:00Z" w16du:dateUtc="2025-01-04T14:44:00Z">
                  <w:rPr>
                    <w:ins w:id="40366" w:author="瑋婷 徐" w:date="2025-01-04T22:10:00Z" w16du:dateUtc="2025-01-04T14:10:00Z"/>
                  </w:rPr>
                </w:rPrChange>
              </w:rPr>
              <w:pPrChange w:id="40367" w:author="瑋婷 徐" w:date="2025-01-04T22:44:00Z" w16du:dateUtc="2025-01-04T14:44:00Z">
                <w:pPr>
                  <w:spacing w:after="0"/>
                </w:pPr>
              </w:pPrChange>
            </w:pPr>
            <w:ins w:id="40368" w:author="瑋婷 徐" w:date="2025-01-04T22:10:00Z" w16du:dateUtc="2025-01-04T14:10:00Z">
              <w:r w:rsidRPr="006D4CF2">
                <w:rPr>
                  <w:rFonts w:ascii="Times New Roman" w:hAnsi="Times New Roman" w:cs="Times New Roman"/>
                  <w:sz w:val="24"/>
                  <w:rPrChange w:id="40369" w:author="瑋婷 徐" w:date="2025-01-04T22:44:00Z" w16du:dateUtc="2025-01-04T14:44:00Z">
                    <w:rPr/>
                  </w:rPrChange>
                </w:rPr>
                <w:t>50</w:t>
              </w:r>
            </w:ins>
          </w:p>
        </w:tc>
      </w:tr>
      <w:tr w:rsidR="009D4340" w:rsidRPr="006D4CF2" w14:paraId="079C7FE0" w14:textId="77777777" w:rsidTr="009D4340">
        <w:trPr>
          <w:jc w:val="center"/>
          <w:ins w:id="40370" w:author="瑋婷 徐" w:date="2025-01-04T22:10:00Z"/>
          <w:trPrChange w:id="40371" w:author="瑋婷 徐" w:date="2025-01-04T22:10:00Z" w16du:dateUtc="2025-01-04T14:10: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372"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D5B1BE3" w14:textId="77777777" w:rsidR="009D4340" w:rsidRPr="006D4CF2" w:rsidRDefault="009D4340" w:rsidP="006D4CF2">
            <w:pPr>
              <w:spacing w:after="0" w:line="360" w:lineRule="auto"/>
              <w:jc w:val="center"/>
              <w:rPr>
                <w:ins w:id="40373" w:author="瑋婷 徐" w:date="2025-01-04T22:10:00Z" w16du:dateUtc="2025-01-04T14:10:00Z"/>
                <w:rFonts w:ascii="Times New Roman" w:hAnsi="Times New Roman" w:cs="Times New Roman"/>
                <w:sz w:val="24"/>
                <w:rPrChange w:id="40374" w:author="瑋婷 徐" w:date="2025-01-04T22:44:00Z" w16du:dateUtc="2025-01-04T14:44:00Z">
                  <w:rPr>
                    <w:ins w:id="40375" w:author="瑋婷 徐" w:date="2025-01-04T22:10:00Z" w16du:dateUtc="2025-01-04T14:10:00Z"/>
                  </w:rPr>
                </w:rPrChange>
              </w:rPr>
              <w:pPrChange w:id="40376" w:author="瑋婷 徐" w:date="2025-01-04T22:44:00Z" w16du:dateUtc="2025-01-04T14:44:00Z">
                <w:pPr>
                  <w:spacing w:after="0"/>
                </w:pPr>
              </w:pPrChange>
            </w:pPr>
            <w:ins w:id="40377" w:author="瑋婷 徐" w:date="2025-01-04T22:10:00Z" w16du:dateUtc="2025-01-04T14:10:00Z">
              <w:r w:rsidRPr="006D4CF2">
                <w:rPr>
                  <w:rFonts w:ascii="Times New Roman" w:hAnsi="Times New Roman" w:cs="Times New Roman"/>
                  <w:sz w:val="24"/>
                  <w:rPrChange w:id="40378" w:author="瑋婷 徐" w:date="2025-01-04T22:44:00Z" w16du:dateUtc="2025-01-04T14:44:00Z">
                    <w:rPr/>
                  </w:rPrChange>
                </w:rPr>
                <w:t>紅嘴黑鵯</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379"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EE9ACE6" w14:textId="77777777" w:rsidR="009D4340" w:rsidRPr="006D4CF2" w:rsidRDefault="009D4340" w:rsidP="006D4CF2">
            <w:pPr>
              <w:spacing w:after="0" w:line="360" w:lineRule="auto"/>
              <w:jc w:val="center"/>
              <w:rPr>
                <w:ins w:id="40380" w:author="瑋婷 徐" w:date="2025-01-04T22:10:00Z" w16du:dateUtc="2025-01-04T14:10:00Z"/>
                <w:rFonts w:ascii="Times New Roman" w:hAnsi="Times New Roman" w:cs="Times New Roman"/>
                <w:sz w:val="24"/>
                <w:rPrChange w:id="40381" w:author="瑋婷 徐" w:date="2025-01-04T22:44:00Z" w16du:dateUtc="2025-01-04T14:44:00Z">
                  <w:rPr>
                    <w:ins w:id="40382" w:author="瑋婷 徐" w:date="2025-01-04T22:10:00Z" w16du:dateUtc="2025-01-04T14:10:00Z"/>
                  </w:rPr>
                </w:rPrChange>
              </w:rPr>
              <w:pPrChange w:id="40383" w:author="瑋婷 徐" w:date="2025-01-04T22:44:00Z" w16du:dateUtc="2025-01-04T14:44:00Z">
                <w:pPr>
                  <w:spacing w:after="0"/>
                </w:pPr>
              </w:pPrChange>
            </w:pPr>
            <w:ins w:id="40384" w:author="瑋婷 徐" w:date="2025-01-04T22:10:00Z" w16du:dateUtc="2025-01-04T14:10:00Z">
              <w:r w:rsidRPr="006D4CF2">
                <w:rPr>
                  <w:rFonts w:ascii="Times New Roman" w:hAnsi="Times New Roman" w:cs="Times New Roman"/>
                  <w:sz w:val="24"/>
                  <w:rPrChange w:id="40385" w:author="瑋婷 徐" w:date="2025-01-04T22:44:00Z" w16du:dateUtc="2025-01-04T14:44:00Z">
                    <w:rPr/>
                  </w:rPrChange>
                </w:rPr>
                <w:t>11</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386" w:author="瑋婷 徐" w:date="2025-01-04T22:10:00Z" w16du:dateUtc="2025-01-04T14:10: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59A9D97" w14:textId="77777777" w:rsidR="009D4340" w:rsidRPr="006D4CF2" w:rsidRDefault="009D4340" w:rsidP="006D4CF2">
            <w:pPr>
              <w:spacing w:after="0" w:line="360" w:lineRule="auto"/>
              <w:jc w:val="center"/>
              <w:rPr>
                <w:ins w:id="40387" w:author="瑋婷 徐" w:date="2025-01-04T22:10:00Z" w16du:dateUtc="2025-01-04T14:10:00Z"/>
                <w:rFonts w:ascii="Times New Roman" w:hAnsi="Times New Roman" w:cs="Times New Roman"/>
                <w:sz w:val="24"/>
                <w:rPrChange w:id="40388" w:author="瑋婷 徐" w:date="2025-01-04T22:44:00Z" w16du:dateUtc="2025-01-04T14:44:00Z">
                  <w:rPr>
                    <w:ins w:id="40389" w:author="瑋婷 徐" w:date="2025-01-04T22:10:00Z" w16du:dateUtc="2025-01-04T14:10:00Z"/>
                  </w:rPr>
                </w:rPrChange>
              </w:rPr>
              <w:pPrChange w:id="40390" w:author="瑋婷 徐" w:date="2025-01-04T22:44:00Z" w16du:dateUtc="2025-01-04T14:44:00Z">
                <w:pPr>
                  <w:spacing w:after="0"/>
                </w:pPr>
              </w:pPrChange>
            </w:pPr>
            <w:ins w:id="40391" w:author="瑋婷 徐" w:date="2025-01-04T22:10:00Z" w16du:dateUtc="2025-01-04T14:10:00Z">
              <w:r w:rsidRPr="006D4CF2">
                <w:rPr>
                  <w:rFonts w:ascii="Times New Roman" w:hAnsi="Times New Roman" w:cs="Times New Roman"/>
                  <w:sz w:val="24"/>
                  <w:rPrChange w:id="40392" w:author="瑋婷 徐" w:date="2025-01-04T22:44:00Z" w16du:dateUtc="2025-01-04T14:44:00Z">
                    <w:rPr/>
                  </w:rPrChange>
                </w:rPr>
                <w:t>20</w:t>
              </w:r>
            </w:ins>
          </w:p>
        </w:tc>
      </w:tr>
      <w:tr w:rsidR="009D4340" w:rsidRPr="006D4CF2" w14:paraId="53743CD3" w14:textId="77777777" w:rsidTr="009D4340">
        <w:trPr>
          <w:jc w:val="center"/>
          <w:ins w:id="40393" w:author="瑋婷 徐" w:date="2025-01-04T22:10:00Z"/>
          <w:trPrChange w:id="40394" w:author="瑋婷 徐" w:date="2025-01-04T22:10:00Z" w16du:dateUtc="2025-01-04T14:10: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395"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9E27BEF" w14:textId="77777777" w:rsidR="009D4340" w:rsidRPr="006D4CF2" w:rsidRDefault="009D4340" w:rsidP="006D4CF2">
            <w:pPr>
              <w:spacing w:after="0" w:line="360" w:lineRule="auto"/>
              <w:jc w:val="center"/>
              <w:rPr>
                <w:ins w:id="40396" w:author="瑋婷 徐" w:date="2025-01-04T22:10:00Z" w16du:dateUtc="2025-01-04T14:10:00Z"/>
                <w:rFonts w:ascii="Times New Roman" w:hAnsi="Times New Roman" w:cs="Times New Roman"/>
                <w:sz w:val="24"/>
                <w:rPrChange w:id="40397" w:author="瑋婷 徐" w:date="2025-01-04T22:44:00Z" w16du:dateUtc="2025-01-04T14:44:00Z">
                  <w:rPr>
                    <w:ins w:id="40398" w:author="瑋婷 徐" w:date="2025-01-04T22:10:00Z" w16du:dateUtc="2025-01-04T14:10:00Z"/>
                  </w:rPr>
                </w:rPrChange>
              </w:rPr>
              <w:pPrChange w:id="40399" w:author="瑋婷 徐" w:date="2025-01-04T22:44:00Z" w16du:dateUtc="2025-01-04T14:44:00Z">
                <w:pPr>
                  <w:spacing w:after="0"/>
                </w:pPr>
              </w:pPrChange>
            </w:pPr>
            <w:ins w:id="40400" w:author="瑋婷 徐" w:date="2025-01-04T22:10:00Z" w16du:dateUtc="2025-01-04T14:10:00Z">
              <w:r w:rsidRPr="006D4CF2">
                <w:rPr>
                  <w:rFonts w:ascii="Times New Roman" w:hAnsi="Times New Roman" w:cs="Times New Roman"/>
                  <w:sz w:val="24"/>
                  <w:rPrChange w:id="40401" w:author="瑋婷 徐" w:date="2025-01-04T22:44:00Z" w16du:dateUtc="2025-01-04T14:44:00Z">
                    <w:rPr/>
                  </w:rPrChange>
                </w:rPr>
                <w:t>棕面鶯</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402"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D4D8932" w14:textId="77777777" w:rsidR="009D4340" w:rsidRPr="006D4CF2" w:rsidRDefault="009D4340" w:rsidP="006D4CF2">
            <w:pPr>
              <w:spacing w:after="0" w:line="360" w:lineRule="auto"/>
              <w:jc w:val="center"/>
              <w:rPr>
                <w:ins w:id="40403" w:author="瑋婷 徐" w:date="2025-01-04T22:10:00Z" w16du:dateUtc="2025-01-04T14:10:00Z"/>
                <w:rFonts w:ascii="Times New Roman" w:hAnsi="Times New Roman" w:cs="Times New Roman"/>
                <w:sz w:val="24"/>
                <w:rPrChange w:id="40404" w:author="瑋婷 徐" w:date="2025-01-04T22:44:00Z" w16du:dateUtc="2025-01-04T14:44:00Z">
                  <w:rPr>
                    <w:ins w:id="40405" w:author="瑋婷 徐" w:date="2025-01-04T22:10:00Z" w16du:dateUtc="2025-01-04T14:10:00Z"/>
                  </w:rPr>
                </w:rPrChange>
              </w:rPr>
              <w:pPrChange w:id="40406" w:author="瑋婷 徐" w:date="2025-01-04T22:44:00Z" w16du:dateUtc="2025-01-04T14:44:00Z">
                <w:pPr>
                  <w:spacing w:after="0"/>
                </w:pPr>
              </w:pPrChange>
            </w:pPr>
            <w:ins w:id="40407" w:author="瑋婷 徐" w:date="2025-01-04T22:10:00Z" w16du:dateUtc="2025-01-04T14:10:00Z">
              <w:r w:rsidRPr="006D4CF2">
                <w:rPr>
                  <w:rFonts w:ascii="Times New Roman" w:hAnsi="Times New Roman" w:cs="Times New Roman"/>
                  <w:sz w:val="24"/>
                  <w:rPrChange w:id="40408" w:author="瑋婷 徐" w:date="2025-01-04T22:44:00Z" w16du:dateUtc="2025-01-04T14:44:00Z">
                    <w:rPr/>
                  </w:rPrChange>
                </w:rPr>
                <w:t>56</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409" w:author="瑋婷 徐" w:date="2025-01-04T22:10:00Z" w16du:dateUtc="2025-01-04T14:10: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2954491" w14:textId="77777777" w:rsidR="009D4340" w:rsidRPr="006D4CF2" w:rsidRDefault="009D4340" w:rsidP="006D4CF2">
            <w:pPr>
              <w:spacing w:after="0" w:line="360" w:lineRule="auto"/>
              <w:jc w:val="center"/>
              <w:rPr>
                <w:ins w:id="40410" w:author="瑋婷 徐" w:date="2025-01-04T22:10:00Z" w16du:dateUtc="2025-01-04T14:10:00Z"/>
                <w:rFonts w:ascii="Times New Roman" w:hAnsi="Times New Roman" w:cs="Times New Roman"/>
                <w:sz w:val="24"/>
                <w:rPrChange w:id="40411" w:author="瑋婷 徐" w:date="2025-01-04T22:44:00Z" w16du:dateUtc="2025-01-04T14:44:00Z">
                  <w:rPr>
                    <w:ins w:id="40412" w:author="瑋婷 徐" w:date="2025-01-04T22:10:00Z" w16du:dateUtc="2025-01-04T14:10:00Z"/>
                  </w:rPr>
                </w:rPrChange>
              </w:rPr>
              <w:pPrChange w:id="40413" w:author="瑋婷 徐" w:date="2025-01-04T22:44:00Z" w16du:dateUtc="2025-01-04T14:44:00Z">
                <w:pPr>
                  <w:spacing w:after="0"/>
                </w:pPr>
              </w:pPrChange>
            </w:pPr>
            <w:ins w:id="40414" w:author="瑋婷 徐" w:date="2025-01-04T22:10:00Z" w16du:dateUtc="2025-01-04T14:10:00Z">
              <w:r w:rsidRPr="006D4CF2">
                <w:rPr>
                  <w:rFonts w:ascii="Times New Roman" w:hAnsi="Times New Roman" w:cs="Times New Roman"/>
                  <w:sz w:val="24"/>
                  <w:rPrChange w:id="40415" w:author="瑋婷 徐" w:date="2025-01-04T22:44:00Z" w16du:dateUtc="2025-01-04T14:44:00Z">
                    <w:rPr/>
                  </w:rPrChange>
                </w:rPr>
                <w:t>80</w:t>
              </w:r>
            </w:ins>
          </w:p>
        </w:tc>
      </w:tr>
      <w:tr w:rsidR="009D4340" w:rsidRPr="006D4CF2" w14:paraId="2908450B" w14:textId="77777777" w:rsidTr="009D4340">
        <w:trPr>
          <w:jc w:val="center"/>
          <w:ins w:id="40416" w:author="瑋婷 徐" w:date="2025-01-04T22:10:00Z"/>
          <w:trPrChange w:id="40417" w:author="瑋婷 徐" w:date="2025-01-04T22:10:00Z" w16du:dateUtc="2025-01-04T14:10: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418"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D4E55CD" w14:textId="77777777" w:rsidR="009D4340" w:rsidRPr="006D4CF2" w:rsidRDefault="009D4340" w:rsidP="006D4CF2">
            <w:pPr>
              <w:spacing w:after="0" w:line="360" w:lineRule="auto"/>
              <w:jc w:val="center"/>
              <w:rPr>
                <w:ins w:id="40419" w:author="瑋婷 徐" w:date="2025-01-04T22:10:00Z" w16du:dateUtc="2025-01-04T14:10:00Z"/>
                <w:rFonts w:ascii="Times New Roman" w:hAnsi="Times New Roman" w:cs="Times New Roman"/>
                <w:sz w:val="24"/>
                <w:rPrChange w:id="40420" w:author="瑋婷 徐" w:date="2025-01-04T22:44:00Z" w16du:dateUtc="2025-01-04T14:44:00Z">
                  <w:rPr>
                    <w:ins w:id="40421" w:author="瑋婷 徐" w:date="2025-01-04T22:10:00Z" w16du:dateUtc="2025-01-04T14:10:00Z"/>
                  </w:rPr>
                </w:rPrChange>
              </w:rPr>
              <w:pPrChange w:id="40422" w:author="瑋婷 徐" w:date="2025-01-04T22:44:00Z" w16du:dateUtc="2025-01-04T14:44:00Z">
                <w:pPr>
                  <w:spacing w:after="0"/>
                </w:pPr>
              </w:pPrChange>
            </w:pPr>
            <w:ins w:id="40423" w:author="瑋婷 徐" w:date="2025-01-04T22:10:00Z" w16du:dateUtc="2025-01-04T14:10:00Z">
              <w:r w:rsidRPr="006D4CF2">
                <w:rPr>
                  <w:rFonts w:ascii="Times New Roman" w:hAnsi="Times New Roman" w:cs="Times New Roman"/>
                  <w:sz w:val="24"/>
                  <w:rPrChange w:id="40424" w:author="瑋婷 徐" w:date="2025-01-04T22:44:00Z" w16du:dateUtc="2025-01-04T14:44:00Z">
                    <w:rPr/>
                  </w:rPrChange>
                </w:rPr>
                <w:t>紅頭山雀</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425" w:author="瑋婷 徐" w:date="2025-01-04T22:10:00Z" w16du:dateUtc="2025-01-04T14:10: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3ED60E7" w14:textId="77777777" w:rsidR="009D4340" w:rsidRPr="006D4CF2" w:rsidRDefault="009D4340" w:rsidP="006D4CF2">
            <w:pPr>
              <w:spacing w:after="0" w:line="360" w:lineRule="auto"/>
              <w:jc w:val="center"/>
              <w:rPr>
                <w:ins w:id="40426" w:author="瑋婷 徐" w:date="2025-01-04T22:10:00Z" w16du:dateUtc="2025-01-04T14:10:00Z"/>
                <w:rFonts w:ascii="Times New Roman" w:hAnsi="Times New Roman" w:cs="Times New Roman"/>
                <w:sz w:val="24"/>
                <w:rPrChange w:id="40427" w:author="瑋婷 徐" w:date="2025-01-04T22:44:00Z" w16du:dateUtc="2025-01-04T14:44:00Z">
                  <w:rPr>
                    <w:ins w:id="40428" w:author="瑋婷 徐" w:date="2025-01-04T22:10:00Z" w16du:dateUtc="2025-01-04T14:10:00Z"/>
                  </w:rPr>
                </w:rPrChange>
              </w:rPr>
              <w:pPrChange w:id="40429" w:author="瑋婷 徐" w:date="2025-01-04T22:44:00Z" w16du:dateUtc="2025-01-04T14:44:00Z">
                <w:pPr>
                  <w:spacing w:after="0"/>
                </w:pPr>
              </w:pPrChange>
            </w:pPr>
            <w:ins w:id="40430" w:author="瑋婷 徐" w:date="2025-01-04T22:10:00Z" w16du:dateUtc="2025-01-04T14:10:00Z">
              <w:r w:rsidRPr="006D4CF2">
                <w:rPr>
                  <w:rFonts w:ascii="Times New Roman" w:hAnsi="Times New Roman" w:cs="Times New Roman"/>
                  <w:sz w:val="24"/>
                  <w:rPrChange w:id="40431" w:author="瑋婷 徐" w:date="2025-01-04T22:44:00Z" w16du:dateUtc="2025-01-04T14:44:00Z">
                    <w:rPr/>
                  </w:rPrChange>
                </w:rPr>
                <w:t>5</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432" w:author="瑋婷 徐" w:date="2025-01-04T22:10:00Z" w16du:dateUtc="2025-01-04T14:10: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4AB41CE" w14:textId="77777777" w:rsidR="009D4340" w:rsidRPr="006D4CF2" w:rsidRDefault="009D4340" w:rsidP="006D4CF2">
            <w:pPr>
              <w:spacing w:after="0" w:line="360" w:lineRule="auto"/>
              <w:jc w:val="center"/>
              <w:rPr>
                <w:ins w:id="40433" w:author="瑋婷 徐" w:date="2025-01-04T22:10:00Z" w16du:dateUtc="2025-01-04T14:10:00Z"/>
                <w:rFonts w:ascii="Times New Roman" w:hAnsi="Times New Roman" w:cs="Times New Roman"/>
                <w:sz w:val="24"/>
                <w:rPrChange w:id="40434" w:author="瑋婷 徐" w:date="2025-01-04T22:44:00Z" w16du:dateUtc="2025-01-04T14:44:00Z">
                  <w:rPr>
                    <w:ins w:id="40435" w:author="瑋婷 徐" w:date="2025-01-04T22:10:00Z" w16du:dateUtc="2025-01-04T14:10:00Z"/>
                  </w:rPr>
                </w:rPrChange>
              </w:rPr>
              <w:pPrChange w:id="40436" w:author="瑋婷 徐" w:date="2025-01-04T22:44:00Z" w16du:dateUtc="2025-01-04T14:44:00Z">
                <w:pPr>
                  <w:spacing w:after="0"/>
                </w:pPr>
              </w:pPrChange>
            </w:pPr>
            <w:ins w:id="40437" w:author="瑋婷 徐" w:date="2025-01-04T22:10:00Z" w16du:dateUtc="2025-01-04T14:10:00Z">
              <w:r w:rsidRPr="006D4CF2">
                <w:rPr>
                  <w:rFonts w:ascii="Times New Roman" w:hAnsi="Times New Roman" w:cs="Times New Roman"/>
                  <w:sz w:val="24"/>
                  <w:rPrChange w:id="40438" w:author="瑋婷 徐" w:date="2025-01-04T22:44:00Z" w16du:dateUtc="2025-01-04T14:44:00Z">
                    <w:rPr/>
                  </w:rPrChange>
                </w:rPr>
                <w:t>20</w:t>
              </w:r>
            </w:ins>
          </w:p>
        </w:tc>
      </w:tr>
      <w:tr w:rsidR="009D4340" w:rsidRPr="006D4CF2" w14:paraId="162253DA" w14:textId="77777777" w:rsidTr="009D4340">
        <w:trPr>
          <w:jc w:val="center"/>
          <w:ins w:id="40439" w:author="瑋婷 徐" w:date="2025-01-04T22:10:00Z"/>
          <w:trPrChange w:id="40440" w:author="瑋婷 徐" w:date="2025-01-04T22:11:00Z" w16du:dateUtc="2025-01-04T14:11:00Z">
            <w:trPr>
              <w:gridAfter w:val="0"/>
              <w:jc w:val="center"/>
            </w:trPr>
          </w:trPrChange>
        </w:trPr>
        <w:tc>
          <w:tcPr>
            <w:tcW w:w="2118"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0441" w:author="瑋婷 徐" w:date="2025-01-04T22:11:00Z" w16du:dateUtc="2025-01-04T14:11: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D4D7C3B" w14:textId="77777777" w:rsidR="009D4340" w:rsidRPr="006D4CF2" w:rsidRDefault="009D4340" w:rsidP="006D4CF2">
            <w:pPr>
              <w:spacing w:after="0" w:line="360" w:lineRule="auto"/>
              <w:jc w:val="center"/>
              <w:rPr>
                <w:ins w:id="40442" w:author="瑋婷 徐" w:date="2025-01-04T22:10:00Z" w16du:dateUtc="2025-01-04T14:10:00Z"/>
                <w:rFonts w:ascii="Times New Roman" w:hAnsi="Times New Roman" w:cs="Times New Roman"/>
                <w:sz w:val="24"/>
                <w:rPrChange w:id="40443" w:author="瑋婷 徐" w:date="2025-01-04T22:44:00Z" w16du:dateUtc="2025-01-04T14:44:00Z">
                  <w:rPr>
                    <w:ins w:id="40444" w:author="瑋婷 徐" w:date="2025-01-04T22:10:00Z" w16du:dateUtc="2025-01-04T14:10:00Z"/>
                  </w:rPr>
                </w:rPrChange>
              </w:rPr>
              <w:pPrChange w:id="40445" w:author="瑋婷 徐" w:date="2025-01-04T22:44:00Z" w16du:dateUtc="2025-01-04T14:44:00Z">
                <w:pPr>
                  <w:spacing w:after="0"/>
                </w:pPr>
              </w:pPrChange>
            </w:pPr>
            <w:ins w:id="40446" w:author="瑋婷 徐" w:date="2025-01-04T22:10:00Z" w16du:dateUtc="2025-01-04T14:10:00Z">
              <w:r w:rsidRPr="006D4CF2">
                <w:rPr>
                  <w:rFonts w:ascii="Times New Roman" w:hAnsi="Times New Roman" w:cs="Times New Roman"/>
                  <w:sz w:val="24"/>
                  <w:rPrChange w:id="40447" w:author="瑋婷 徐" w:date="2025-01-04T22:44:00Z" w16du:dateUtc="2025-01-04T14:44:00Z">
                    <w:rPr/>
                  </w:rPrChange>
                </w:rPr>
                <w:t>冠羽畫眉</w:t>
              </w:r>
            </w:ins>
          </w:p>
        </w:tc>
        <w:tc>
          <w:tcPr>
            <w:tcW w:w="164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0448" w:author="瑋婷 徐" w:date="2025-01-04T22:11:00Z" w16du:dateUtc="2025-01-04T14:11: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F401804" w14:textId="77777777" w:rsidR="009D4340" w:rsidRPr="006D4CF2" w:rsidRDefault="009D4340" w:rsidP="006D4CF2">
            <w:pPr>
              <w:spacing w:after="0" w:line="360" w:lineRule="auto"/>
              <w:jc w:val="center"/>
              <w:rPr>
                <w:ins w:id="40449" w:author="瑋婷 徐" w:date="2025-01-04T22:10:00Z" w16du:dateUtc="2025-01-04T14:10:00Z"/>
                <w:rFonts w:ascii="Times New Roman" w:hAnsi="Times New Roman" w:cs="Times New Roman"/>
                <w:sz w:val="24"/>
                <w:rPrChange w:id="40450" w:author="瑋婷 徐" w:date="2025-01-04T22:44:00Z" w16du:dateUtc="2025-01-04T14:44:00Z">
                  <w:rPr>
                    <w:ins w:id="40451" w:author="瑋婷 徐" w:date="2025-01-04T22:10:00Z" w16du:dateUtc="2025-01-04T14:10:00Z"/>
                  </w:rPr>
                </w:rPrChange>
              </w:rPr>
              <w:pPrChange w:id="40452" w:author="瑋婷 徐" w:date="2025-01-04T22:44:00Z" w16du:dateUtc="2025-01-04T14:44:00Z">
                <w:pPr>
                  <w:spacing w:after="0"/>
                </w:pPr>
              </w:pPrChange>
            </w:pPr>
            <w:ins w:id="40453" w:author="瑋婷 徐" w:date="2025-01-04T22:10:00Z" w16du:dateUtc="2025-01-04T14:10:00Z">
              <w:r w:rsidRPr="006D4CF2">
                <w:rPr>
                  <w:rFonts w:ascii="Times New Roman" w:hAnsi="Times New Roman" w:cs="Times New Roman"/>
                  <w:sz w:val="24"/>
                  <w:rPrChange w:id="40454" w:author="瑋婷 徐" w:date="2025-01-04T22:44:00Z" w16du:dateUtc="2025-01-04T14:44:00Z">
                    <w:rPr/>
                  </w:rPrChange>
                </w:rPr>
                <w:t>180</w:t>
              </w:r>
            </w:ins>
          </w:p>
        </w:tc>
        <w:tc>
          <w:tcPr>
            <w:tcW w:w="1235"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0455" w:author="瑋婷 徐" w:date="2025-01-04T22:11:00Z" w16du:dateUtc="2025-01-04T14:11: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8E64CEF" w14:textId="77777777" w:rsidR="009D4340" w:rsidRPr="006D4CF2" w:rsidRDefault="009D4340" w:rsidP="006D4CF2">
            <w:pPr>
              <w:spacing w:after="0" w:line="360" w:lineRule="auto"/>
              <w:jc w:val="center"/>
              <w:rPr>
                <w:ins w:id="40456" w:author="瑋婷 徐" w:date="2025-01-04T22:10:00Z" w16du:dateUtc="2025-01-04T14:10:00Z"/>
                <w:rFonts w:ascii="Times New Roman" w:hAnsi="Times New Roman" w:cs="Times New Roman"/>
                <w:sz w:val="24"/>
                <w:rPrChange w:id="40457" w:author="瑋婷 徐" w:date="2025-01-04T22:44:00Z" w16du:dateUtc="2025-01-04T14:44:00Z">
                  <w:rPr>
                    <w:ins w:id="40458" w:author="瑋婷 徐" w:date="2025-01-04T22:10:00Z" w16du:dateUtc="2025-01-04T14:10:00Z"/>
                  </w:rPr>
                </w:rPrChange>
              </w:rPr>
              <w:pPrChange w:id="40459" w:author="瑋婷 徐" w:date="2025-01-04T22:44:00Z" w16du:dateUtc="2025-01-04T14:44:00Z">
                <w:pPr>
                  <w:spacing w:after="0"/>
                </w:pPr>
              </w:pPrChange>
            </w:pPr>
            <w:ins w:id="40460" w:author="瑋婷 徐" w:date="2025-01-04T22:10:00Z" w16du:dateUtc="2025-01-04T14:10:00Z">
              <w:r w:rsidRPr="006D4CF2">
                <w:rPr>
                  <w:rFonts w:ascii="Times New Roman" w:hAnsi="Times New Roman" w:cs="Times New Roman"/>
                  <w:sz w:val="24"/>
                  <w:rPrChange w:id="40461" w:author="瑋婷 徐" w:date="2025-01-04T22:44:00Z" w16du:dateUtc="2025-01-04T14:44:00Z">
                    <w:rPr/>
                  </w:rPrChange>
                </w:rPr>
                <w:t>100</w:t>
              </w:r>
            </w:ins>
          </w:p>
        </w:tc>
      </w:tr>
      <w:tr w:rsidR="009D4340" w:rsidRPr="006D4CF2" w14:paraId="7B2C2A07" w14:textId="77777777" w:rsidTr="009D4340">
        <w:trPr>
          <w:jc w:val="center"/>
          <w:ins w:id="40462" w:author="瑋婷 徐" w:date="2025-01-04T22:10:00Z"/>
          <w:trPrChange w:id="40463" w:author="瑋婷 徐" w:date="2025-01-04T22:11:00Z" w16du:dateUtc="2025-01-04T14:11:00Z">
            <w:trPr>
              <w:gridAfter w:val="0"/>
              <w:jc w:val="center"/>
            </w:trPr>
          </w:trPrChange>
        </w:trPr>
        <w:tc>
          <w:tcPr>
            <w:tcW w:w="2118" w:type="pct"/>
            <w:tcBorders>
              <w:bottom w:val="single" w:sz="4" w:space="0" w:color="auto"/>
            </w:tcBorders>
            <w:shd w:val="clear" w:color="auto" w:fill="FFFFFF"/>
            <w:tcMar>
              <w:top w:w="0" w:type="dxa"/>
              <w:left w:w="0" w:type="dxa"/>
              <w:bottom w:w="0" w:type="dxa"/>
              <w:right w:w="0" w:type="dxa"/>
            </w:tcMar>
            <w:vAlign w:val="center"/>
            <w:tcPrChange w:id="40464" w:author="瑋婷 徐" w:date="2025-01-04T22:11:00Z" w16du:dateUtc="2025-01-04T14:11: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DF7A2AB" w14:textId="77777777" w:rsidR="009D4340" w:rsidRPr="006D4CF2" w:rsidRDefault="009D4340" w:rsidP="006D4CF2">
            <w:pPr>
              <w:spacing w:after="0" w:line="360" w:lineRule="auto"/>
              <w:jc w:val="center"/>
              <w:rPr>
                <w:ins w:id="40465" w:author="瑋婷 徐" w:date="2025-01-04T22:10:00Z" w16du:dateUtc="2025-01-04T14:10:00Z"/>
                <w:rFonts w:ascii="Times New Roman" w:hAnsi="Times New Roman" w:cs="Times New Roman"/>
                <w:sz w:val="24"/>
                <w:rPrChange w:id="40466" w:author="瑋婷 徐" w:date="2025-01-04T22:44:00Z" w16du:dateUtc="2025-01-04T14:44:00Z">
                  <w:rPr>
                    <w:ins w:id="40467" w:author="瑋婷 徐" w:date="2025-01-04T22:10:00Z" w16du:dateUtc="2025-01-04T14:10:00Z"/>
                  </w:rPr>
                </w:rPrChange>
              </w:rPr>
              <w:pPrChange w:id="40468" w:author="瑋婷 徐" w:date="2025-01-04T22:44:00Z" w16du:dateUtc="2025-01-04T14:44:00Z">
                <w:pPr>
                  <w:spacing w:after="0"/>
                </w:pPr>
              </w:pPrChange>
            </w:pPr>
            <w:ins w:id="40469" w:author="瑋婷 徐" w:date="2025-01-04T22:10:00Z" w16du:dateUtc="2025-01-04T14:10:00Z">
              <w:r w:rsidRPr="006D4CF2">
                <w:rPr>
                  <w:rFonts w:ascii="Times New Roman" w:hAnsi="Times New Roman" w:cs="Times New Roman"/>
                  <w:sz w:val="24"/>
                  <w:rPrChange w:id="40470" w:author="瑋婷 徐" w:date="2025-01-04T22:44:00Z" w16du:dateUtc="2025-01-04T14:44:00Z">
                    <w:rPr/>
                  </w:rPrChange>
                </w:rPr>
                <w:t>斯氏繡眼</w:t>
              </w:r>
            </w:ins>
          </w:p>
        </w:tc>
        <w:tc>
          <w:tcPr>
            <w:tcW w:w="1647" w:type="pct"/>
            <w:tcBorders>
              <w:bottom w:val="single" w:sz="4" w:space="0" w:color="auto"/>
            </w:tcBorders>
            <w:shd w:val="clear" w:color="auto" w:fill="FFFFFF"/>
            <w:tcMar>
              <w:top w:w="0" w:type="dxa"/>
              <w:left w:w="0" w:type="dxa"/>
              <w:bottom w:w="0" w:type="dxa"/>
              <w:right w:w="0" w:type="dxa"/>
            </w:tcMar>
            <w:vAlign w:val="center"/>
            <w:tcPrChange w:id="40471" w:author="瑋婷 徐" w:date="2025-01-04T22:11:00Z" w16du:dateUtc="2025-01-04T14:11: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592766F" w14:textId="77777777" w:rsidR="009D4340" w:rsidRPr="006D4CF2" w:rsidRDefault="009D4340" w:rsidP="006D4CF2">
            <w:pPr>
              <w:spacing w:after="0" w:line="360" w:lineRule="auto"/>
              <w:jc w:val="center"/>
              <w:rPr>
                <w:ins w:id="40472" w:author="瑋婷 徐" w:date="2025-01-04T22:10:00Z" w16du:dateUtc="2025-01-04T14:10:00Z"/>
                <w:rFonts w:ascii="Times New Roman" w:hAnsi="Times New Roman" w:cs="Times New Roman"/>
                <w:sz w:val="24"/>
                <w:rPrChange w:id="40473" w:author="瑋婷 徐" w:date="2025-01-04T22:44:00Z" w16du:dateUtc="2025-01-04T14:44:00Z">
                  <w:rPr>
                    <w:ins w:id="40474" w:author="瑋婷 徐" w:date="2025-01-04T22:10:00Z" w16du:dateUtc="2025-01-04T14:10:00Z"/>
                  </w:rPr>
                </w:rPrChange>
              </w:rPr>
              <w:pPrChange w:id="40475" w:author="瑋婷 徐" w:date="2025-01-04T22:44:00Z" w16du:dateUtc="2025-01-04T14:44:00Z">
                <w:pPr>
                  <w:spacing w:after="0"/>
                </w:pPr>
              </w:pPrChange>
            </w:pPr>
            <w:ins w:id="40476" w:author="瑋婷 徐" w:date="2025-01-04T22:10:00Z" w16du:dateUtc="2025-01-04T14:10:00Z">
              <w:r w:rsidRPr="006D4CF2">
                <w:rPr>
                  <w:rFonts w:ascii="Times New Roman" w:hAnsi="Times New Roman" w:cs="Times New Roman"/>
                  <w:sz w:val="24"/>
                  <w:rPrChange w:id="40477" w:author="瑋婷 徐" w:date="2025-01-04T22:44:00Z" w16du:dateUtc="2025-01-04T14:44:00Z">
                    <w:rPr/>
                  </w:rPrChange>
                </w:rPr>
                <w:t>6</w:t>
              </w:r>
            </w:ins>
          </w:p>
        </w:tc>
        <w:tc>
          <w:tcPr>
            <w:tcW w:w="1235" w:type="pct"/>
            <w:tcBorders>
              <w:bottom w:val="single" w:sz="4" w:space="0" w:color="auto"/>
            </w:tcBorders>
            <w:shd w:val="clear" w:color="auto" w:fill="FFFFFF"/>
            <w:tcMar>
              <w:top w:w="0" w:type="dxa"/>
              <w:left w:w="0" w:type="dxa"/>
              <w:bottom w:w="0" w:type="dxa"/>
              <w:right w:w="0" w:type="dxa"/>
            </w:tcMar>
            <w:vAlign w:val="center"/>
            <w:tcPrChange w:id="40478" w:author="瑋婷 徐" w:date="2025-01-04T22:11:00Z" w16du:dateUtc="2025-01-04T14:11: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ED637EB" w14:textId="77777777" w:rsidR="009D4340" w:rsidRPr="006D4CF2" w:rsidRDefault="009D4340" w:rsidP="006D4CF2">
            <w:pPr>
              <w:spacing w:after="0" w:line="360" w:lineRule="auto"/>
              <w:jc w:val="center"/>
              <w:rPr>
                <w:ins w:id="40479" w:author="瑋婷 徐" w:date="2025-01-04T22:10:00Z" w16du:dateUtc="2025-01-04T14:10:00Z"/>
                <w:rFonts w:ascii="Times New Roman" w:hAnsi="Times New Roman" w:cs="Times New Roman"/>
                <w:sz w:val="24"/>
                <w:rPrChange w:id="40480" w:author="瑋婷 徐" w:date="2025-01-04T22:44:00Z" w16du:dateUtc="2025-01-04T14:44:00Z">
                  <w:rPr>
                    <w:ins w:id="40481" w:author="瑋婷 徐" w:date="2025-01-04T22:10:00Z" w16du:dateUtc="2025-01-04T14:10:00Z"/>
                  </w:rPr>
                </w:rPrChange>
              </w:rPr>
              <w:pPrChange w:id="40482" w:author="瑋婷 徐" w:date="2025-01-04T22:44:00Z" w16du:dateUtc="2025-01-04T14:44:00Z">
                <w:pPr>
                  <w:spacing w:after="0"/>
                </w:pPr>
              </w:pPrChange>
            </w:pPr>
            <w:ins w:id="40483" w:author="瑋婷 徐" w:date="2025-01-04T22:10:00Z" w16du:dateUtc="2025-01-04T14:10:00Z">
              <w:r w:rsidRPr="006D4CF2">
                <w:rPr>
                  <w:rFonts w:ascii="Times New Roman" w:hAnsi="Times New Roman" w:cs="Times New Roman"/>
                  <w:sz w:val="24"/>
                  <w:rPrChange w:id="40484" w:author="瑋婷 徐" w:date="2025-01-04T22:44:00Z" w16du:dateUtc="2025-01-04T14:44:00Z">
                    <w:rPr/>
                  </w:rPrChange>
                </w:rPr>
                <w:t>20</w:t>
              </w:r>
            </w:ins>
          </w:p>
        </w:tc>
      </w:tr>
    </w:tbl>
    <w:p w14:paraId="75BFEBDB" w14:textId="14E59B9E" w:rsidR="00B168FE" w:rsidRPr="00B168FE" w:rsidRDefault="00B168FE">
      <w:pPr>
        <w:spacing w:line="360" w:lineRule="auto"/>
        <w:jc w:val="both"/>
        <w:rPr>
          <w:ins w:id="40485" w:author="瑋婷 徐" w:date="2025-01-03T17:21:00Z" w16du:dateUtc="2025-01-03T09:21:00Z"/>
          <w:rFonts w:ascii="Times New Roman" w:eastAsia="標楷體" w:hAnsi="Times New Roman" w:cs="Times New Roman"/>
          <w:rPrChange w:id="40486" w:author="瑋婷 徐" w:date="2025-01-03T17:21:00Z" w16du:dateUtc="2025-01-03T09:21:00Z">
            <w:rPr>
              <w:ins w:id="40487" w:author="瑋婷 徐" w:date="2025-01-03T17:21:00Z" w16du:dateUtc="2025-01-03T09:21:00Z"/>
            </w:rPr>
          </w:rPrChange>
        </w:rPr>
        <w:pPrChange w:id="40488" w:author="瑋婷 徐" w:date="2025-01-03T17:21:00Z" w16du:dateUtc="2025-01-03T09:21:00Z">
          <w:pPr/>
        </w:pPrChange>
      </w:pPr>
      <w:ins w:id="40489" w:author="瑋婷 徐" w:date="2025-01-03T17:21:00Z" w16du:dateUtc="2025-01-03T09:21:00Z">
        <w:r>
          <w:rPr>
            <w:rFonts w:ascii="Times New Roman" w:eastAsia="標楷體" w:hAnsi="Times New Roman" w:cs="Times New Roman"/>
          </w:rPr>
          <w:lastRenderedPageBreak/>
          <w:t>表</w:t>
        </w:r>
        <w:r>
          <w:rPr>
            <w:rFonts w:ascii="Times New Roman" w:eastAsia="標楷體" w:hAnsi="Times New Roman" w:cs="Times New Roman"/>
          </w:rPr>
          <w:t>1</w:t>
        </w:r>
        <w:r>
          <w:rPr>
            <w:rFonts w:ascii="Times New Roman" w:eastAsia="標楷體" w:hAnsi="Times New Roman" w:cs="Times New Roman" w:hint="eastAsia"/>
          </w:rPr>
          <w:t>7</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，南投分署鳥種紀錄的數量及</w:t>
        </w:r>
        <w:r>
          <w:rPr>
            <w:rFonts w:ascii="Times New Roman" w:eastAsia="標楷體" w:hAnsi="Times New Roman" w:cs="Times New Roman"/>
          </w:rPr>
          <w:t>出現</w:t>
        </w:r>
        <w:r>
          <w:rPr>
            <w:rFonts w:ascii="Times New Roman" w:eastAsia="標楷體" w:hAnsi="Times New Roman" w:cs="Times New Roman" w:hint="eastAsia"/>
          </w:rPr>
          <w:t>樣區占比</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Table"/>
        <w:tblW w:w="5000" w:type="pct"/>
        <w:jc w:val="center"/>
        <w:tblLook w:val="0420" w:firstRow="1" w:lastRow="0" w:firstColumn="0" w:lastColumn="0" w:noHBand="0" w:noVBand="1"/>
      </w:tblPr>
      <w:tblGrid>
        <w:gridCol w:w="3518"/>
        <w:gridCol w:w="2736"/>
        <w:gridCol w:w="2052"/>
      </w:tblGrid>
      <w:tr w:rsidR="009D4340" w:rsidRPr="00F46B5A" w14:paraId="5C08D945" w14:textId="77777777" w:rsidTr="00F46B5A">
        <w:trPr>
          <w:cnfStyle w:val="100000000000" w:firstRow="1" w:lastRow="0" w:firstColumn="0" w:lastColumn="0" w:oddVBand="0" w:evenVBand="0" w:oddHBand="0" w:evenHBand="0" w:firstRowFirstColumn="0" w:firstRowLastColumn="0" w:lastRowFirstColumn="0" w:lastRowLastColumn="0"/>
          <w:tblHeader/>
          <w:jc w:val="center"/>
          <w:ins w:id="40490" w:author="瑋婷 徐" w:date="2025-01-04T22:11:00Z"/>
        </w:trPr>
        <w:tc>
          <w:tcPr>
            <w:tcW w:w="2118"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B3B265A" w14:textId="77777777" w:rsidR="009D4340" w:rsidRPr="00F46B5A" w:rsidRDefault="009D4340" w:rsidP="00F46B5A">
            <w:pPr>
              <w:spacing w:after="0" w:line="360" w:lineRule="auto"/>
              <w:jc w:val="center"/>
              <w:rPr>
                <w:ins w:id="40491" w:author="瑋婷 徐" w:date="2025-01-04T22:11:00Z" w16du:dateUtc="2025-01-04T14:11:00Z"/>
                <w:rFonts w:ascii="Times New Roman" w:hAnsi="Times New Roman" w:cs="Times New Roman"/>
                <w:sz w:val="24"/>
              </w:rPr>
            </w:pPr>
            <w:ins w:id="40492" w:author="瑋婷 徐" w:date="2025-01-04T22:11:00Z" w16du:dateUtc="2025-01-04T14:11:00Z">
              <w:r w:rsidRPr="00F46B5A">
                <w:rPr>
                  <w:rFonts w:ascii="Times New Roman" w:hAnsi="Times New Roman" w:cs="Times New Roman"/>
                  <w:sz w:val="24"/>
                </w:rPr>
                <w:t>鳥種</w:t>
              </w:r>
            </w:ins>
          </w:p>
        </w:tc>
        <w:tc>
          <w:tcPr>
            <w:tcW w:w="164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73B2B81" w14:textId="77777777" w:rsidR="009D4340" w:rsidRPr="00F46B5A" w:rsidRDefault="009D4340" w:rsidP="00F46B5A">
            <w:pPr>
              <w:spacing w:after="0" w:line="360" w:lineRule="auto"/>
              <w:jc w:val="center"/>
              <w:rPr>
                <w:ins w:id="40493" w:author="瑋婷 徐" w:date="2025-01-04T22:11:00Z" w16du:dateUtc="2025-01-04T14:11:00Z"/>
                <w:rFonts w:ascii="Times New Roman" w:hAnsi="Times New Roman" w:cs="Times New Roman"/>
                <w:sz w:val="24"/>
              </w:rPr>
            </w:pPr>
            <w:ins w:id="40494" w:author="瑋婷 徐" w:date="2025-01-04T22:11:00Z" w16du:dateUtc="2025-01-04T14:11:00Z">
              <w:r w:rsidRPr="00F46B5A">
                <w:rPr>
                  <w:rFonts w:ascii="Times New Roman" w:hAnsi="Times New Roman" w:cs="Times New Roman"/>
                  <w:sz w:val="24"/>
                </w:rPr>
                <w:t>數量</w:t>
              </w:r>
              <w:r w:rsidRPr="00F46B5A">
                <w:rPr>
                  <w:rFonts w:ascii="Times New Roman" w:hAnsi="Times New Roman" w:cs="Times New Roman"/>
                  <w:sz w:val="24"/>
                </w:rPr>
                <w:t>(</w:t>
              </w:r>
              <w:r w:rsidRPr="00F46B5A">
                <w:rPr>
                  <w:rFonts w:ascii="Times New Roman" w:hAnsi="Times New Roman" w:cs="Times New Roman"/>
                  <w:sz w:val="24"/>
                </w:rPr>
                <w:t>隻次</w:t>
              </w:r>
              <w:r w:rsidRPr="00F46B5A">
                <w:rPr>
                  <w:rFonts w:ascii="Times New Roman" w:hAnsi="Times New Roman" w:cs="Times New Roman"/>
                  <w:sz w:val="24"/>
                </w:rPr>
                <w:t>)</w:t>
              </w:r>
            </w:ins>
          </w:p>
        </w:tc>
        <w:tc>
          <w:tcPr>
            <w:tcW w:w="1235"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400C169" w14:textId="77777777" w:rsidR="009D4340" w:rsidRPr="00F46B5A" w:rsidRDefault="009D4340" w:rsidP="00F46B5A">
            <w:pPr>
              <w:spacing w:after="0" w:line="360" w:lineRule="auto"/>
              <w:jc w:val="center"/>
              <w:rPr>
                <w:ins w:id="40495" w:author="瑋婷 徐" w:date="2025-01-04T22:11:00Z" w16du:dateUtc="2025-01-04T14:11:00Z"/>
                <w:rFonts w:ascii="Times New Roman" w:hAnsi="Times New Roman" w:cs="Times New Roman"/>
                <w:sz w:val="24"/>
              </w:rPr>
            </w:pPr>
            <w:ins w:id="40496" w:author="瑋婷 徐" w:date="2025-01-04T22:11:00Z" w16du:dateUtc="2025-01-04T14:11:00Z">
              <w:r w:rsidRPr="00F46B5A">
                <w:rPr>
                  <w:rFonts w:ascii="Times New Roman" w:hAnsi="Times New Roman" w:cs="Times New Roman"/>
                  <w:sz w:val="24"/>
                </w:rPr>
                <w:t>占比</w:t>
              </w:r>
              <w:r w:rsidRPr="00F46B5A">
                <w:rPr>
                  <w:rFonts w:ascii="Times New Roman" w:hAnsi="Times New Roman" w:cs="Times New Roman"/>
                  <w:sz w:val="24"/>
                </w:rPr>
                <w:t>(%)</w:t>
              </w:r>
            </w:ins>
          </w:p>
        </w:tc>
      </w:tr>
      <w:tr w:rsidR="009D4340" w:rsidRPr="00F46B5A" w14:paraId="557C022D" w14:textId="77777777" w:rsidTr="00F46B5A">
        <w:trPr>
          <w:jc w:val="center"/>
          <w:ins w:id="40497" w:author="瑋婷 徐" w:date="2025-01-04T22:11: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51D37" w14:textId="77777777" w:rsidR="009D4340" w:rsidRPr="00F46B5A" w:rsidRDefault="009D4340" w:rsidP="00F46B5A">
            <w:pPr>
              <w:spacing w:after="0" w:line="360" w:lineRule="auto"/>
              <w:jc w:val="center"/>
              <w:rPr>
                <w:ins w:id="40498" w:author="瑋婷 徐" w:date="2025-01-04T22:11:00Z" w16du:dateUtc="2025-01-04T14:11:00Z"/>
                <w:rFonts w:ascii="Times New Roman" w:hAnsi="Times New Roman" w:cs="Times New Roman"/>
                <w:sz w:val="24"/>
              </w:rPr>
            </w:pPr>
            <w:ins w:id="40499" w:author="瑋婷 徐" w:date="2025-01-04T22:11:00Z" w16du:dateUtc="2025-01-04T14:11:00Z">
              <w:r w:rsidRPr="00F46B5A">
                <w:rPr>
                  <w:rFonts w:ascii="Times New Roman" w:hAnsi="Times New Roman" w:cs="Times New Roman"/>
                  <w:sz w:val="24"/>
                </w:rPr>
                <w:t>山紅頭</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E9B0E" w14:textId="77777777" w:rsidR="009D4340" w:rsidRPr="00F46B5A" w:rsidRDefault="009D4340" w:rsidP="00F46B5A">
            <w:pPr>
              <w:spacing w:after="0" w:line="360" w:lineRule="auto"/>
              <w:jc w:val="center"/>
              <w:rPr>
                <w:ins w:id="40500" w:author="瑋婷 徐" w:date="2025-01-04T22:11:00Z" w16du:dateUtc="2025-01-04T14:11:00Z"/>
                <w:rFonts w:ascii="Times New Roman" w:hAnsi="Times New Roman" w:cs="Times New Roman"/>
                <w:sz w:val="24"/>
              </w:rPr>
            </w:pPr>
            <w:ins w:id="40501" w:author="瑋婷 徐" w:date="2025-01-04T22:11:00Z" w16du:dateUtc="2025-01-04T14:11:00Z">
              <w:r w:rsidRPr="00F46B5A">
                <w:rPr>
                  <w:rFonts w:ascii="Times New Roman" w:hAnsi="Times New Roman" w:cs="Times New Roman"/>
                  <w:sz w:val="24"/>
                </w:rPr>
                <w:t>61</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F13EB" w14:textId="77777777" w:rsidR="009D4340" w:rsidRPr="00F46B5A" w:rsidRDefault="009D4340" w:rsidP="00F46B5A">
            <w:pPr>
              <w:spacing w:after="0" w:line="360" w:lineRule="auto"/>
              <w:jc w:val="center"/>
              <w:rPr>
                <w:ins w:id="40502" w:author="瑋婷 徐" w:date="2025-01-04T22:11:00Z" w16du:dateUtc="2025-01-04T14:11:00Z"/>
                <w:rFonts w:ascii="Times New Roman" w:hAnsi="Times New Roman" w:cs="Times New Roman"/>
                <w:sz w:val="24"/>
              </w:rPr>
            </w:pPr>
            <w:ins w:id="40503" w:author="瑋婷 徐" w:date="2025-01-04T22:11:00Z" w16du:dateUtc="2025-01-04T14:11:00Z">
              <w:r w:rsidRPr="00F46B5A">
                <w:rPr>
                  <w:rFonts w:ascii="Times New Roman" w:hAnsi="Times New Roman" w:cs="Times New Roman"/>
                  <w:sz w:val="24"/>
                </w:rPr>
                <w:t>80</w:t>
              </w:r>
            </w:ins>
          </w:p>
        </w:tc>
      </w:tr>
      <w:tr w:rsidR="009D4340" w:rsidRPr="00F46B5A" w14:paraId="6EB790DC" w14:textId="77777777" w:rsidTr="00F46B5A">
        <w:trPr>
          <w:jc w:val="center"/>
          <w:ins w:id="40504" w:author="瑋婷 徐" w:date="2025-01-04T22:11: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C5018" w14:textId="77777777" w:rsidR="009D4340" w:rsidRPr="00F46B5A" w:rsidRDefault="009D4340" w:rsidP="00F46B5A">
            <w:pPr>
              <w:spacing w:after="0" w:line="360" w:lineRule="auto"/>
              <w:jc w:val="center"/>
              <w:rPr>
                <w:ins w:id="40505" w:author="瑋婷 徐" w:date="2025-01-04T22:11:00Z" w16du:dateUtc="2025-01-04T14:11:00Z"/>
                <w:rFonts w:ascii="Times New Roman" w:hAnsi="Times New Roman" w:cs="Times New Roman"/>
                <w:sz w:val="24"/>
              </w:rPr>
            </w:pPr>
            <w:ins w:id="40506" w:author="瑋婷 徐" w:date="2025-01-04T22:11:00Z" w16du:dateUtc="2025-01-04T14:11:00Z">
              <w:r w:rsidRPr="00F46B5A">
                <w:rPr>
                  <w:rFonts w:ascii="Times New Roman" w:hAnsi="Times New Roman" w:cs="Times New Roman"/>
                  <w:sz w:val="24"/>
                </w:rPr>
                <w:t>小彎嘴</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950BC" w14:textId="77777777" w:rsidR="009D4340" w:rsidRPr="00F46B5A" w:rsidRDefault="009D4340" w:rsidP="00F46B5A">
            <w:pPr>
              <w:spacing w:after="0" w:line="360" w:lineRule="auto"/>
              <w:jc w:val="center"/>
              <w:rPr>
                <w:ins w:id="40507" w:author="瑋婷 徐" w:date="2025-01-04T22:11:00Z" w16du:dateUtc="2025-01-04T14:11:00Z"/>
                <w:rFonts w:ascii="Times New Roman" w:hAnsi="Times New Roman" w:cs="Times New Roman"/>
                <w:sz w:val="24"/>
              </w:rPr>
            </w:pPr>
            <w:ins w:id="40508" w:author="瑋婷 徐" w:date="2025-01-04T22:11:00Z" w16du:dateUtc="2025-01-04T14:11:00Z">
              <w:r w:rsidRPr="00F46B5A">
                <w:rPr>
                  <w:rFonts w:ascii="Times New Roman" w:hAnsi="Times New Roman" w:cs="Times New Roman"/>
                  <w:sz w:val="24"/>
                </w:rPr>
                <w:t>8</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AEFA0" w14:textId="77777777" w:rsidR="009D4340" w:rsidRPr="00F46B5A" w:rsidRDefault="009D4340" w:rsidP="00F46B5A">
            <w:pPr>
              <w:spacing w:after="0" w:line="360" w:lineRule="auto"/>
              <w:jc w:val="center"/>
              <w:rPr>
                <w:ins w:id="40509" w:author="瑋婷 徐" w:date="2025-01-04T22:11:00Z" w16du:dateUtc="2025-01-04T14:11:00Z"/>
                <w:rFonts w:ascii="Times New Roman" w:hAnsi="Times New Roman" w:cs="Times New Roman"/>
                <w:sz w:val="24"/>
              </w:rPr>
            </w:pPr>
            <w:ins w:id="40510" w:author="瑋婷 徐" w:date="2025-01-04T22:11:00Z" w16du:dateUtc="2025-01-04T14:11:00Z">
              <w:r w:rsidRPr="00F46B5A">
                <w:rPr>
                  <w:rFonts w:ascii="Times New Roman" w:hAnsi="Times New Roman" w:cs="Times New Roman"/>
                  <w:sz w:val="24"/>
                </w:rPr>
                <w:t>20</w:t>
              </w:r>
            </w:ins>
          </w:p>
        </w:tc>
      </w:tr>
      <w:tr w:rsidR="009D4340" w:rsidRPr="00F46B5A" w14:paraId="1889D388" w14:textId="77777777" w:rsidTr="00F46B5A">
        <w:trPr>
          <w:jc w:val="center"/>
          <w:ins w:id="40511" w:author="瑋婷 徐" w:date="2025-01-04T22:11: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D408F" w14:textId="77777777" w:rsidR="009D4340" w:rsidRPr="00F46B5A" w:rsidRDefault="009D4340" w:rsidP="00F46B5A">
            <w:pPr>
              <w:spacing w:after="0" w:line="360" w:lineRule="auto"/>
              <w:jc w:val="center"/>
              <w:rPr>
                <w:ins w:id="40512" w:author="瑋婷 徐" w:date="2025-01-04T22:11:00Z" w16du:dateUtc="2025-01-04T14:11:00Z"/>
                <w:rFonts w:ascii="Times New Roman" w:hAnsi="Times New Roman" w:cs="Times New Roman"/>
                <w:sz w:val="24"/>
              </w:rPr>
            </w:pPr>
            <w:ins w:id="40513" w:author="瑋婷 徐" w:date="2025-01-04T22:11:00Z" w16du:dateUtc="2025-01-04T14:11:00Z">
              <w:r w:rsidRPr="00F46B5A">
                <w:rPr>
                  <w:rFonts w:ascii="Times New Roman" w:hAnsi="Times New Roman" w:cs="Times New Roman"/>
                  <w:sz w:val="24"/>
                </w:rPr>
                <w:t>大彎嘴</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27283" w14:textId="77777777" w:rsidR="009D4340" w:rsidRPr="00F46B5A" w:rsidRDefault="009D4340" w:rsidP="00F46B5A">
            <w:pPr>
              <w:spacing w:after="0" w:line="360" w:lineRule="auto"/>
              <w:jc w:val="center"/>
              <w:rPr>
                <w:ins w:id="40514" w:author="瑋婷 徐" w:date="2025-01-04T22:11:00Z" w16du:dateUtc="2025-01-04T14:11:00Z"/>
                <w:rFonts w:ascii="Times New Roman" w:hAnsi="Times New Roman" w:cs="Times New Roman"/>
                <w:sz w:val="24"/>
              </w:rPr>
            </w:pPr>
            <w:ins w:id="40515" w:author="瑋婷 徐" w:date="2025-01-04T22:11:00Z" w16du:dateUtc="2025-01-04T14:11:00Z">
              <w:r w:rsidRPr="00F46B5A">
                <w:rPr>
                  <w:rFonts w:ascii="Times New Roman" w:hAnsi="Times New Roman" w:cs="Times New Roman"/>
                  <w:sz w:val="24"/>
                </w:rPr>
                <w:t>3</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FC6C9" w14:textId="77777777" w:rsidR="009D4340" w:rsidRPr="00F46B5A" w:rsidRDefault="009D4340" w:rsidP="00F46B5A">
            <w:pPr>
              <w:spacing w:after="0" w:line="360" w:lineRule="auto"/>
              <w:jc w:val="center"/>
              <w:rPr>
                <w:ins w:id="40516" w:author="瑋婷 徐" w:date="2025-01-04T22:11:00Z" w16du:dateUtc="2025-01-04T14:11:00Z"/>
                <w:rFonts w:ascii="Times New Roman" w:hAnsi="Times New Roman" w:cs="Times New Roman"/>
                <w:sz w:val="24"/>
              </w:rPr>
            </w:pPr>
            <w:ins w:id="40517" w:author="瑋婷 徐" w:date="2025-01-04T22:11:00Z" w16du:dateUtc="2025-01-04T14:11:00Z">
              <w:r w:rsidRPr="00F46B5A">
                <w:rPr>
                  <w:rFonts w:ascii="Times New Roman" w:hAnsi="Times New Roman" w:cs="Times New Roman"/>
                  <w:sz w:val="24"/>
                </w:rPr>
                <w:t>50</w:t>
              </w:r>
            </w:ins>
          </w:p>
        </w:tc>
      </w:tr>
      <w:tr w:rsidR="009D4340" w:rsidRPr="00F46B5A" w14:paraId="60361EFA" w14:textId="77777777" w:rsidTr="00F46B5A">
        <w:trPr>
          <w:jc w:val="center"/>
          <w:ins w:id="40518" w:author="瑋婷 徐" w:date="2025-01-04T22:11: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4B8F5" w14:textId="77777777" w:rsidR="009D4340" w:rsidRPr="00F46B5A" w:rsidRDefault="009D4340" w:rsidP="00F46B5A">
            <w:pPr>
              <w:spacing w:after="0" w:line="360" w:lineRule="auto"/>
              <w:jc w:val="center"/>
              <w:rPr>
                <w:ins w:id="40519" w:author="瑋婷 徐" w:date="2025-01-04T22:11:00Z" w16du:dateUtc="2025-01-04T14:11:00Z"/>
                <w:rFonts w:ascii="Times New Roman" w:hAnsi="Times New Roman" w:cs="Times New Roman"/>
                <w:sz w:val="24"/>
              </w:rPr>
            </w:pPr>
            <w:ins w:id="40520" w:author="瑋婷 徐" w:date="2025-01-04T22:11:00Z" w16du:dateUtc="2025-01-04T14:11:00Z">
              <w:r w:rsidRPr="00F46B5A">
                <w:rPr>
                  <w:rFonts w:ascii="Times New Roman" w:hAnsi="Times New Roman" w:cs="Times New Roman"/>
                  <w:sz w:val="24"/>
                </w:rPr>
                <w:t>頭烏線</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883D1" w14:textId="77777777" w:rsidR="009D4340" w:rsidRPr="00F46B5A" w:rsidRDefault="009D4340" w:rsidP="00F46B5A">
            <w:pPr>
              <w:spacing w:after="0" w:line="360" w:lineRule="auto"/>
              <w:jc w:val="center"/>
              <w:rPr>
                <w:ins w:id="40521" w:author="瑋婷 徐" w:date="2025-01-04T22:11:00Z" w16du:dateUtc="2025-01-04T14:11:00Z"/>
                <w:rFonts w:ascii="Times New Roman" w:hAnsi="Times New Roman" w:cs="Times New Roman"/>
                <w:sz w:val="24"/>
              </w:rPr>
            </w:pPr>
            <w:ins w:id="40522" w:author="瑋婷 徐" w:date="2025-01-04T22:11:00Z" w16du:dateUtc="2025-01-04T14:11:00Z">
              <w:r w:rsidRPr="00F46B5A">
                <w:rPr>
                  <w:rFonts w:ascii="Times New Roman" w:hAnsi="Times New Roman" w:cs="Times New Roman"/>
                  <w:sz w:val="24"/>
                </w:rPr>
                <w:t>19</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5C9A8" w14:textId="77777777" w:rsidR="009D4340" w:rsidRPr="00F46B5A" w:rsidRDefault="009D4340" w:rsidP="00F46B5A">
            <w:pPr>
              <w:spacing w:after="0" w:line="360" w:lineRule="auto"/>
              <w:jc w:val="center"/>
              <w:rPr>
                <w:ins w:id="40523" w:author="瑋婷 徐" w:date="2025-01-04T22:11:00Z" w16du:dateUtc="2025-01-04T14:11:00Z"/>
                <w:rFonts w:ascii="Times New Roman" w:hAnsi="Times New Roman" w:cs="Times New Roman"/>
                <w:sz w:val="24"/>
              </w:rPr>
            </w:pPr>
            <w:ins w:id="40524" w:author="瑋婷 徐" w:date="2025-01-04T22:11:00Z" w16du:dateUtc="2025-01-04T14:11:00Z">
              <w:r w:rsidRPr="00F46B5A">
                <w:rPr>
                  <w:rFonts w:ascii="Times New Roman" w:hAnsi="Times New Roman" w:cs="Times New Roman"/>
                  <w:sz w:val="24"/>
                </w:rPr>
                <w:t>20</w:t>
              </w:r>
            </w:ins>
          </w:p>
        </w:tc>
      </w:tr>
      <w:tr w:rsidR="009D4340" w:rsidRPr="00F46B5A" w14:paraId="58D13FD9" w14:textId="77777777" w:rsidTr="00F46B5A">
        <w:trPr>
          <w:jc w:val="center"/>
          <w:ins w:id="40525" w:author="瑋婷 徐" w:date="2025-01-04T22:11: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F3AB5" w14:textId="77777777" w:rsidR="009D4340" w:rsidRPr="00F46B5A" w:rsidRDefault="009D4340" w:rsidP="00F46B5A">
            <w:pPr>
              <w:spacing w:after="0" w:line="360" w:lineRule="auto"/>
              <w:jc w:val="center"/>
              <w:rPr>
                <w:ins w:id="40526" w:author="瑋婷 徐" w:date="2025-01-04T22:11:00Z" w16du:dateUtc="2025-01-04T14:11:00Z"/>
                <w:rFonts w:ascii="Times New Roman" w:hAnsi="Times New Roman" w:cs="Times New Roman"/>
                <w:sz w:val="24"/>
              </w:rPr>
            </w:pPr>
            <w:ins w:id="40527" w:author="瑋婷 徐" w:date="2025-01-04T22:11:00Z" w16du:dateUtc="2025-01-04T14:11:00Z">
              <w:r w:rsidRPr="00F46B5A">
                <w:rPr>
                  <w:rFonts w:ascii="Times New Roman" w:hAnsi="Times New Roman" w:cs="Times New Roman"/>
                  <w:sz w:val="24"/>
                </w:rPr>
                <w:t>繡眼畫眉</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BFC15" w14:textId="77777777" w:rsidR="009D4340" w:rsidRPr="00F46B5A" w:rsidRDefault="009D4340" w:rsidP="00F46B5A">
            <w:pPr>
              <w:spacing w:after="0" w:line="360" w:lineRule="auto"/>
              <w:jc w:val="center"/>
              <w:rPr>
                <w:ins w:id="40528" w:author="瑋婷 徐" w:date="2025-01-04T22:11:00Z" w16du:dateUtc="2025-01-04T14:11:00Z"/>
                <w:rFonts w:ascii="Times New Roman" w:hAnsi="Times New Roman" w:cs="Times New Roman"/>
                <w:sz w:val="24"/>
              </w:rPr>
            </w:pPr>
            <w:ins w:id="40529" w:author="瑋婷 徐" w:date="2025-01-04T22:11:00Z" w16du:dateUtc="2025-01-04T14:11:00Z">
              <w:r w:rsidRPr="00F46B5A">
                <w:rPr>
                  <w:rFonts w:ascii="Times New Roman" w:hAnsi="Times New Roman" w:cs="Times New Roman"/>
                  <w:sz w:val="24"/>
                </w:rPr>
                <w:t>57</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92A8" w14:textId="77777777" w:rsidR="009D4340" w:rsidRPr="00F46B5A" w:rsidRDefault="009D4340" w:rsidP="00F46B5A">
            <w:pPr>
              <w:spacing w:after="0" w:line="360" w:lineRule="auto"/>
              <w:jc w:val="center"/>
              <w:rPr>
                <w:ins w:id="40530" w:author="瑋婷 徐" w:date="2025-01-04T22:11:00Z" w16du:dateUtc="2025-01-04T14:11:00Z"/>
                <w:rFonts w:ascii="Times New Roman" w:hAnsi="Times New Roman" w:cs="Times New Roman"/>
                <w:sz w:val="24"/>
              </w:rPr>
            </w:pPr>
            <w:ins w:id="40531" w:author="瑋婷 徐" w:date="2025-01-04T22:11:00Z" w16du:dateUtc="2025-01-04T14:11:00Z">
              <w:r w:rsidRPr="00F46B5A">
                <w:rPr>
                  <w:rFonts w:ascii="Times New Roman" w:hAnsi="Times New Roman" w:cs="Times New Roman"/>
                  <w:sz w:val="24"/>
                </w:rPr>
                <w:t>80</w:t>
              </w:r>
            </w:ins>
          </w:p>
        </w:tc>
      </w:tr>
      <w:tr w:rsidR="009D4340" w:rsidRPr="00F46B5A" w14:paraId="76BAAA56" w14:textId="77777777" w:rsidTr="00F46B5A">
        <w:trPr>
          <w:jc w:val="center"/>
          <w:ins w:id="40532" w:author="瑋婷 徐" w:date="2025-01-04T22:11: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B5BBE" w14:textId="77777777" w:rsidR="009D4340" w:rsidRPr="00F46B5A" w:rsidRDefault="009D4340" w:rsidP="00F46B5A">
            <w:pPr>
              <w:spacing w:after="0" w:line="360" w:lineRule="auto"/>
              <w:jc w:val="center"/>
              <w:rPr>
                <w:ins w:id="40533" w:author="瑋婷 徐" w:date="2025-01-04T22:11:00Z" w16du:dateUtc="2025-01-04T14:11:00Z"/>
                <w:rFonts w:ascii="Times New Roman" w:hAnsi="Times New Roman" w:cs="Times New Roman"/>
                <w:sz w:val="24"/>
              </w:rPr>
            </w:pPr>
            <w:ins w:id="40534" w:author="瑋婷 徐" w:date="2025-01-04T22:11:00Z" w16du:dateUtc="2025-01-04T14:11:00Z">
              <w:r w:rsidRPr="00F46B5A">
                <w:rPr>
                  <w:rFonts w:ascii="Times New Roman" w:hAnsi="Times New Roman" w:cs="Times New Roman"/>
                  <w:sz w:val="24"/>
                </w:rPr>
                <w:t>臺灣噪眉</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B8826" w14:textId="77777777" w:rsidR="009D4340" w:rsidRPr="00F46B5A" w:rsidRDefault="009D4340" w:rsidP="00F46B5A">
            <w:pPr>
              <w:spacing w:after="0" w:line="360" w:lineRule="auto"/>
              <w:jc w:val="center"/>
              <w:rPr>
                <w:ins w:id="40535" w:author="瑋婷 徐" w:date="2025-01-04T22:11:00Z" w16du:dateUtc="2025-01-04T14:11:00Z"/>
                <w:rFonts w:ascii="Times New Roman" w:hAnsi="Times New Roman" w:cs="Times New Roman"/>
                <w:sz w:val="24"/>
              </w:rPr>
            </w:pPr>
            <w:ins w:id="40536" w:author="瑋婷 徐" w:date="2025-01-04T22:11:00Z" w16du:dateUtc="2025-01-04T14:11:00Z">
              <w:r w:rsidRPr="00F46B5A">
                <w:rPr>
                  <w:rFonts w:ascii="Times New Roman" w:hAnsi="Times New Roman" w:cs="Times New Roman"/>
                  <w:sz w:val="24"/>
                </w:rPr>
                <w:t>1</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30B06" w14:textId="77777777" w:rsidR="009D4340" w:rsidRPr="00F46B5A" w:rsidRDefault="009D4340" w:rsidP="00F46B5A">
            <w:pPr>
              <w:spacing w:after="0" w:line="360" w:lineRule="auto"/>
              <w:jc w:val="center"/>
              <w:rPr>
                <w:ins w:id="40537" w:author="瑋婷 徐" w:date="2025-01-04T22:11:00Z" w16du:dateUtc="2025-01-04T14:11:00Z"/>
                <w:rFonts w:ascii="Times New Roman" w:hAnsi="Times New Roman" w:cs="Times New Roman"/>
                <w:sz w:val="24"/>
              </w:rPr>
            </w:pPr>
            <w:ins w:id="40538" w:author="瑋婷 徐" w:date="2025-01-04T22:11:00Z" w16du:dateUtc="2025-01-04T14:11:00Z">
              <w:r w:rsidRPr="00F46B5A">
                <w:rPr>
                  <w:rFonts w:ascii="Times New Roman" w:hAnsi="Times New Roman" w:cs="Times New Roman"/>
                  <w:sz w:val="24"/>
                </w:rPr>
                <w:t>20</w:t>
              </w:r>
            </w:ins>
          </w:p>
        </w:tc>
      </w:tr>
      <w:tr w:rsidR="009D4340" w:rsidRPr="00F46B5A" w14:paraId="43ECC697" w14:textId="77777777" w:rsidTr="00F46B5A">
        <w:trPr>
          <w:jc w:val="center"/>
          <w:ins w:id="40539" w:author="瑋婷 徐" w:date="2025-01-04T22:11: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5982E" w14:textId="77777777" w:rsidR="009D4340" w:rsidRPr="00F46B5A" w:rsidRDefault="009D4340" w:rsidP="00F46B5A">
            <w:pPr>
              <w:spacing w:after="0" w:line="360" w:lineRule="auto"/>
              <w:jc w:val="center"/>
              <w:rPr>
                <w:ins w:id="40540" w:author="瑋婷 徐" w:date="2025-01-04T22:11:00Z" w16du:dateUtc="2025-01-04T14:11:00Z"/>
                <w:rFonts w:ascii="Times New Roman" w:hAnsi="Times New Roman" w:cs="Times New Roman"/>
                <w:sz w:val="24"/>
              </w:rPr>
            </w:pPr>
            <w:ins w:id="40541" w:author="瑋婷 徐" w:date="2025-01-04T22:11:00Z" w16du:dateUtc="2025-01-04T14:11:00Z">
              <w:r w:rsidRPr="00F46B5A">
                <w:rPr>
                  <w:rFonts w:ascii="Times New Roman" w:hAnsi="Times New Roman" w:cs="Times New Roman"/>
                  <w:sz w:val="24"/>
                </w:rPr>
                <w:t>白耳畫眉</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C0F21" w14:textId="77777777" w:rsidR="009D4340" w:rsidRPr="00F46B5A" w:rsidRDefault="009D4340" w:rsidP="00F46B5A">
            <w:pPr>
              <w:spacing w:after="0" w:line="360" w:lineRule="auto"/>
              <w:jc w:val="center"/>
              <w:rPr>
                <w:ins w:id="40542" w:author="瑋婷 徐" w:date="2025-01-04T22:11:00Z" w16du:dateUtc="2025-01-04T14:11:00Z"/>
                <w:rFonts w:ascii="Times New Roman" w:hAnsi="Times New Roman" w:cs="Times New Roman"/>
                <w:sz w:val="24"/>
              </w:rPr>
            </w:pPr>
            <w:ins w:id="40543" w:author="瑋婷 徐" w:date="2025-01-04T22:11:00Z" w16du:dateUtc="2025-01-04T14:11:00Z">
              <w:r w:rsidRPr="00F46B5A">
                <w:rPr>
                  <w:rFonts w:ascii="Times New Roman" w:hAnsi="Times New Roman" w:cs="Times New Roman"/>
                  <w:sz w:val="24"/>
                </w:rPr>
                <w:t>287</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D268D" w14:textId="77777777" w:rsidR="009D4340" w:rsidRPr="00F46B5A" w:rsidRDefault="009D4340" w:rsidP="00F46B5A">
            <w:pPr>
              <w:spacing w:after="0" w:line="360" w:lineRule="auto"/>
              <w:jc w:val="center"/>
              <w:rPr>
                <w:ins w:id="40544" w:author="瑋婷 徐" w:date="2025-01-04T22:11:00Z" w16du:dateUtc="2025-01-04T14:11:00Z"/>
                <w:rFonts w:ascii="Times New Roman" w:hAnsi="Times New Roman" w:cs="Times New Roman"/>
                <w:sz w:val="24"/>
              </w:rPr>
            </w:pPr>
            <w:ins w:id="40545" w:author="瑋婷 徐" w:date="2025-01-04T22:11:00Z" w16du:dateUtc="2025-01-04T14:11:00Z">
              <w:r w:rsidRPr="00F46B5A">
                <w:rPr>
                  <w:rFonts w:ascii="Times New Roman" w:hAnsi="Times New Roman" w:cs="Times New Roman"/>
                  <w:sz w:val="24"/>
                </w:rPr>
                <w:t>80</w:t>
              </w:r>
            </w:ins>
          </w:p>
        </w:tc>
      </w:tr>
      <w:tr w:rsidR="009D4340" w:rsidRPr="00F46B5A" w14:paraId="28CE2196" w14:textId="77777777" w:rsidTr="00F46B5A">
        <w:trPr>
          <w:jc w:val="center"/>
          <w:ins w:id="40546" w:author="瑋婷 徐" w:date="2025-01-04T22:11: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B60C0" w14:textId="77777777" w:rsidR="009D4340" w:rsidRPr="00F46B5A" w:rsidRDefault="009D4340" w:rsidP="00F46B5A">
            <w:pPr>
              <w:spacing w:after="0" w:line="360" w:lineRule="auto"/>
              <w:jc w:val="center"/>
              <w:rPr>
                <w:ins w:id="40547" w:author="瑋婷 徐" w:date="2025-01-04T22:11:00Z" w16du:dateUtc="2025-01-04T14:11:00Z"/>
                <w:rFonts w:ascii="Times New Roman" w:hAnsi="Times New Roman" w:cs="Times New Roman"/>
                <w:sz w:val="24"/>
              </w:rPr>
            </w:pPr>
            <w:ins w:id="40548" w:author="瑋婷 徐" w:date="2025-01-04T22:11:00Z" w16du:dateUtc="2025-01-04T14:11:00Z">
              <w:r w:rsidRPr="00F46B5A">
                <w:rPr>
                  <w:rFonts w:ascii="Times New Roman" w:hAnsi="Times New Roman" w:cs="Times New Roman"/>
                  <w:sz w:val="24"/>
                </w:rPr>
                <w:t>紋翼畫眉</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B940C" w14:textId="77777777" w:rsidR="009D4340" w:rsidRPr="00F46B5A" w:rsidRDefault="009D4340" w:rsidP="00F46B5A">
            <w:pPr>
              <w:spacing w:after="0" w:line="360" w:lineRule="auto"/>
              <w:jc w:val="center"/>
              <w:rPr>
                <w:ins w:id="40549" w:author="瑋婷 徐" w:date="2025-01-04T22:11:00Z" w16du:dateUtc="2025-01-04T14:11:00Z"/>
                <w:rFonts w:ascii="Times New Roman" w:hAnsi="Times New Roman" w:cs="Times New Roman"/>
                <w:sz w:val="24"/>
              </w:rPr>
            </w:pPr>
            <w:ins w:id="40550" w:author="瑋婷 徐" w:date="2025-01-04T22:11:00Z" w16du:dateUtc="2025-01-04T14:11:00Z">
              <w:r w:rsidRPr="00F46B5A">
                <w:rPr>
                  <w:rFonts w:ascii="Times New Roman" w:hAnsi="Times New Roman" w:cs="Times New Roman"/>
                  <w:sz w:val="24"/>
                </w:rPr>
                <w:t>4</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B5239" w14:textId="77777777" w:rsidR="009D4340" w:rsidRPr="00F46B5A" w:rsidRDefault="009D4340" w:rsidP="00F46B5A">
            <w:pPr>
              <w:spacing w:after="0" w:line="360" w:lineRule="auto"/>
              <w:jc w:val="center"/>
              <w:rPr>
                <w:ins w:id="40551" w:author="瑋婷 徐" w:date="2025-01-04T22:11:00Z" w16du:dateUtc="2025-01-04T14:11:00Z"/>
                <w:rFonts w:ascii="Times New Roman" w:hAnsi="Times New Roman" w:cs="Times New Roman"/>
                <w:sz w:val="24"/>
              </w:rPr>
            </w:pPr>
            <w:ins w:id="40552" w:author="瑋婷 徐" w:date="2025-01-04T22:11:00Z" w16du:dateUtc="2025-01-04T14:11:00Z">
              <w:r w:rsidRPr="00F46B5A">
                <w:rPr>
                  <w:rFonts w:ascii="Times New Roman" w:hAnsi="Times New Roman" w:cs="Times New Roman"/>
                  <w:sz w:val="24"/>
                </w:rPr>
                <w:t>20</w:t>
              </w:r>
            </w:ins>
          </w:p>
        </w:tc>
      </w:tr>
      <w:tr w:rsidR="009D4340" w:rsidRPr="00F46B5A" w14:paraId="22311829" w14:textId="77777777" w:rsidTr="00F46B5A">
        <w:trPr>
          <w:jc w:val="center"/>
          <w:ins w:id="40553" w:author="瑋婷 徐" w:date="2025-01-04T22:11: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B38E9" w14:textId="77777777" w:rsidR="009D4340" w:rsidRPr="00F46B5A" w:rsidRDefault="009D4340" w:rsidP="00F46B5A">
            <w:pPr>
              <w:spacing w:after="0" w:line="360" w:lineRule="auto"/>
              <w:jc w:val="center"/>
              <w:rPr>
                <w:ins w:id="40554" w:author="瑋婷 徐" w:date="2025-01-04T22:11:00Z" w16du:dateUtc="2025-01-04T14:11:00Z"/>
                <w:rFonts w:ascii="Times New Roman" w:hAnsi="Times New Roman" w:cs="Times New Roman"/>
                <w:sz w:val="24"/>
              </w:rPr>
            </w:pPr>
            <w:ins w:id="40555" w:author="瑋婷 徐" w:date="2025-01-04T22:11:00Z" w16du:dateUtc="2025-01-04T14:11:00Z">
              <w:r w:rsidRPr="00F46B5A">
                <w:rPr>
                  <w:rFonts w:ascii="Times New Roman" w:hAnsi="Times New Roman" w:cs="Times New Roman"/>
                  <w:sz w:val="24"/>
                </w:rPr>
                <w:t>黃胸藪眉</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2E5B7" w14:textId="77777777" w:rsidR="009D4340" w:rsidRPr="00F46B5A" w:rsidRDefault="009D4340" w:rsidP="00F46B5A">
            <w:pPr>
              <w:spacing w:after="0" w:line="360" w:lineRule="auto"/>
              <w:jc w:val="center"/>
              <w:rPr>
                <w:ins w:id="40556" w:author="瑋婷 徐" w:date="2025-01-04T22:11:00Z" w16du:dateUtc="2025-01-04T14:11:00Z"/>
                <w:rFonts w:ascii="Times New Roman" w:hAnsi="Times New Roman" w:cs="Times New Roman"/>
                <w:sz w:val="24"/>
              </w:rPr>
            </w:pPr>
            <w:ins w:id="40557" w:author="瑋婷 徐" w:date="2025-01-04T22:11:00Z" w16du:dateUtc="2025-01-04T14:11:00Z">
              <w:r w:rsidRPr="00F46B5A">
                <w:rPr>
                  <w:rFonts w:ascii="Times New Roman" w:hAnsi="Times New Roman" w:cs="Times New Roman"/>
                  <w:sz w:val="24"/>
                </w:rPr>
                <w:t>50</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35141" w14:textId="77777777" w:rsidR="009D4340" w:rsidRPr="00F46B5A" w:rsidRDefault="009D4340" w:rsidP="00F46B5A">
            <w:pPr>
              <w:spacing w:after="0" w:line="360" w:lineRule="auto"/>
              <w:jc w:val="center"/>
              <w:rPr>
                <w:ins w:id="40558" w:author="瑋婷 徐" w:date="2025-01-04T22:11:00Z" w16du:dateUtc="2025-01-04T14:11:00Z"/>
                <w:rFonts w:ascii="Times New Roman" w:hAnsi="Times New Roman" w:cs="Times New Roman"/>
                <w:sz w:val="24"/>
              </w:rPr>
            </w:pPr>
            <w:ins w:id="40559" w:author="瑋婷 徐" w:date="2025-01-04T22:11:00Z" w16du:dateUtc="2025-01-04T14:11:00Z">
              <w:r w:rsidRPr="00F46B5A">
                <w:rPr>
                  <w:rFonts w:ascii="Times New Roman" w:hAnsi="Times New Roman" w:cs="Times New Roman"/>
                  <w:sz w:val="24"/>
                </w:rPr>
                <w:t>80</w:t>
              </w:r>
            </w:ins>
          </w:p>
        </w:tc>
      </w:tr>
      <w:tr w:rsidR="009D4340" w:rsidRPr="00F46B5A" w14:paraId="3AE0DF73" w14:textId="77777777" w:rsidTr="00F46B5A">
        <w:trPr>
          <w:jc w:val="center"/>
          <w:ins w:id="40560" w:author="瑋婷 徐" w:date="2025-01-04T22:11: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A5CD" w14:textId="77777777" w:rsidR="009D4340" w:rsidRPr="00F46B5A" w:rsidRDefault="009D4340" w:rsidP="00F46B5A">
            <w:pPr>
              <w:spacing w:after="0" w:line="360" w:lineRule="auto"/>
              <w:jc w:val="center"/>
              <w:rPr>
                <w:ins w:id="40561" w:author="瑋婷 徐" w:date="2025-01-04T22:11:00Z" w16du:dateUtc="2025-01-04T14:11:00Z"/>
                <w:rFonts w:ascii="Times New Roman" w:hAnsi="Times New Roman" w:cs="Times New Roman"/>
                <w:sz w:val="24"/>
              </w:rPr>
            </w:pPr>
            <w:ins w:id="40562" w:author="瑋婷 徐" w:date="2025-01-04T22:11:00Z" w16du:dateUtc="2025-01-04T14:11:00Z">
              <w:r w:rsidRPr="00F46B5A">
                <w:rPr>
                  <w:rFonts w:ascii="Times New Roman" w:hAnsi="Times New Roman" w:cs="Times New Roman"/>
                  <w:sz w:val="24"/>
                </w:rPr>
                <w:t>臺灣白喉噪眉</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D7932" w14:textId="77777777" w:rsidR="009D4340" w:rsidRPr="00F46B5A" w:rsidRDefault="009D4340" w:rsidP="00F46B5A">
            <w:pPr>
              <w:spacing w:after="0" w:line="360" w:lineRule="auto"/>
              <w:jc w:val="center"/>
              <w:rPr>
                <w:ins w:id="40563" w:author="瑋婷 徐" w:date="2025-01-04T22:11:00Z" w16du:dateUtc="2025-01-04T14:11:00Z"/>
                <w:rFonts w:ascii="Times New Roman" w:hAnsi="Times New Roman" w:cs="Times New Roman"/>
                <w:sz w:val="24"/>
              </w:rPr>
            </w:pPr>
            <w:ins w:id="40564" w:author="瑋婷 徐" w:date="2025-01-04T22:11:00Z" w16du:dateUtc="2025-01-04T14:11:00Z">
              <w:r w:rsidRPr="00F46B5A">
                <w:rPr>
                  <w:rFonts w:ascii="Times New Roman" w:hAnsi="Times New Roman" w:cs="Times New Roman"/>
                  <w:sz w:val="24"/>
                </w:rPr>
                <w:t>12</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F5731" w14:textId="77777777" w:rsidR="009D4340" w:rsidRPr="00F46B5A" w:rsidRDefault="009D4340" w:rsidP="00F46B5A">
            <w:pPr>
              <w:spacing w:after="0" w:line="360" w:lineRule="auto"/>
              <w:jc w:val="center"/>
              <w:rPr>
                <w:ins w:id="40565" w:author="瑋婷 徐" w:date="2025-01-04T22:11:00Z" w16du:dateUtc="2025-01-04T14:11:00Z"/>
                <w:rFonts w:ascii="Times New Roman" w:hAnsi="Times New Roman" w:cs="Times New Roman"/>
                <w:sz w:val="24"/>
              </w:rPr>
            </w:pPr>
            <w:ins w:id="40566" w:author="瑋婷 徐" w:date="2025-01-04T22:11:00Z" w16du:dateUtc="2025-01-04T14:11:00Z">
              <w:r w:rsidRPr="00F46B5A">
                <w:rPr>
                  <w:rFonts w:ascii="Times New Roman" w:hAnsi="Times New Roman" w:cs="Times New Roman"/>
                  <w:sz w:val="24"/>
                </w:rPr>
                <w:t>20</w:t>
              </w:r>
            </w:ins>
          </w:p>
        </w:tc>
      </w:tr>
      <w:tr w:rsidR="009D4340" w:rsidRPr="00F46B5A" w14:paraId="6A648634" w14:textId="77777777" w:rsidTr="00F46B5A">
        <w:trPr>
          <w:jc w:val="center"/>
          <w:ins w:id="40567" w:author="瑋婷 徐" w:date="2025-01-04T22:11: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900CA" w14:textId="77777777" w:rsidR="009D4340" w:rsidRPr="00F46B5A" w:rsidRDefault="009D4340" w:rsidP="00F46B5A">
            <w:pPr>
              <w:spacing w:after="0" w:line="360" w:lineRule="auto"/>
              <w:jc w:val="center"/>
              <w:rPr>
                <w:ins w:id="40568" w:author="瑋婷 徐" w:date="2025-01-04T22:11:00Z" w16du:dateUtc="2025-01-04T14:11:00Z"/>
                <w:rFonts w:ascii="Times New Roman" w:hAnsi="Times New Roman" w:cs="Times New Roman"/>
                <w:sz w:val="24"/>
              </w:rPr>
            </w:pPr>
            <w:ins w:id="40569" w:author="瑋婷 徐" w:date="2025-01-04T22:11:00Z" w16du:dateUtc="2025-01-04T14:11:00Z">
              <w:r w:rsidRPr="00F46B5A">
                <w:rPr>
                  <w:rFonts w:ascii="Times New Roman" w:hAnsi="Times New Roman" w:cs="Times New Roman"/>
                  <w:sz w:val="24"/>
                </w:rPr>
                <w:t>棕噪眉</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02033" w14:textId="77777777" w:rsidR="009D4340" w:rsidRPr="00F46B5A" w:rsidRDefault="009D4340" w:rsidP="00F46B5A">
            <w:pPr>
              <w:spacing w:after="0" w:line="360" w:lineRule="auto"/>
              <w:jc w:val="center"/>
              <w:rPr>
                <w:ins w:id="40570" w:author="瑋婷 徐" w:date="2025-01-04T22:11:00Z" w16du:dateUtc="2025-01-04T14:11:00Z"/>
                <w:rFonts w:ascii="Times New Roman" w:hAnsi="Times New Roman" w:cs="Times New Roman"/>
                <w:sz w:val="24"/>
              </w:rPr>
            </w:pPr>
            <w:ins w:id="40571" w:author="瑋婷 徐" w:date="2025-01-04T22:11:00Z" w16du:dateUtc="2025-01-04T14:11:00Z">
              <w:r w:rsidRPr="00F46B5A">
                <w:rPr>
                  <w:rFonts w:ascii="Times New Roman" w:hAnsi="Times New Roman" w:cs="Times New Roman"/>
                  <w:sz w:val="24"/>
                </w:rPr>
                <w:t>1</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FFDB3" w14:textId="77777777" w:rsidR="009D4340" w:rsidRPr="00F46B5A" w:rsidRDefault="009D4340" w:rsidP="00F46B5A">
            <w:pPr>
              <w:spacing w:after="0" w:line="360" w:lineRule="auto"/>
              <w:jc w:val="center"/>
              <w:rPr>
                <w:ins w:id="40572" w:author="瑋婷 徐" w:date="2025-01-04T22:11:00Z" w16du:dateUtc="2025-01-04T14:11:00Z"/>
                <w:rFonts w:ascii="Times New Roman" w:hAnsi="Times New Roman" w:cs="Times New Roman"/>
                <w:sz w:val="24"/>
              </w:rPr>
            </w:pPr>
            <w:ins w:id="40573" w:author="瑋婷 徐" w:date="2025-01-04T22:11:00Z" w16du:dateUtc="2025-01-04T14:11:00Z">
              <w:r w:rsidRPr="00F46B5A">
                <w:rPr>
                  <w:rFonts w:ascii="Times New Roman" w:hAnsi="Times New Roman" w:cs="Times New Roman"/>
                  <w:sz w:val="24"/>
                </w:rPr>
                <w:t>20</w:t>
              </w:r>
            </w:ins>
          </w:p>
        </w:tc>
      </w:tr>
      <w:tr w:rsidR="009D4340" w:rsidRPr="00F46B5A" w14:paraId="062F26D3" w14:textId="77777777" w:rsidTr="00F46B5A">
        <w:trPr>
          <w:jc w:val="center"/>
          <w:ins w:id="40574" w:author="瑋婷 徐" w:date="2025-01-04T22:11: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D725A" w14:textId="77777777" w:rsidR="009D4340" w:rsidRPr="00F46B5A" w:rsidRDefault="009D4340" w:rsidP="00F46B5A">
            <w:pPr>
              <w:spacing w:after="0" w:line="360" w:lineRule="auto"/>
              <w:jc w:val="center"/>
              <w:rPr>
                <w:ins w:id="40575" w:author="瑋婷 徐" w:date="2025-01-04T22:11:00Z" w16du:dateUtc="2025-01-04T14:11:00Z"/>
                <w:rFonts w:ascii="Times New Roman" w:hAnsi="Times New Roman" w:cs="Times New Roman"/>
                <w:sz w:val="24"/>
              </w:rPr>
            </w:pPr>
            <w:ins w:id="40576" w:author="瑋婷 徐" w:date="2025-01-04T22:11:00Z" w16du:dateUtc="2025-01-04T14:11:00Z">
              <w:r w:rsidRPr="00F46B5A">
                <w:rPr>
                  <w:rFonts w:ascii="Times New Roman" w:hAnsi="Times New Roman" w:cs="Times New Roman"/>
                  <w:sz w:val="24"/>
                </w:rPr>
                <w:t>茶腹鳾</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8AB08" w14:textId="77777777" w:rsidR="009D4340" w:rsidRPr="00F46B5A" w:rsidRDefault="009D4340" w:rsidP="00F46B5A">
            <w:pPr>
              <w:spacing w:after="0" w:line="360" w:lineRule="auto"/>
              <w:jc w:val="center"/>
              <w:rPr>
                <w:ins w:id="40577" w:author="瑋婷 徐" w:date="2025-01-04T22:11:00Z" w16du:dateUtc="2025-01-04T14:11:00Z"/>
                <w:rFonts w:ascii="Times New Roman" w:hAnsi="Times New Roman" w:cs="Times New Roman"/>
                <w:sz w:val="24"/>
              </w:rPr>
            </w:pPr>
            <w:ins w:id="40578" w:author="瑋婷 徐" w:date="2025-01-04T22:11:00Z" w16du:dateUtc="2025-01-04T14:11:00Z">
              <w:r w:rsidRPr="00F46B5A">
                <w:rPr>
                  <w:rFonts w:ascii="Times New Roman" w:hAnsi="Times New Roman" w:cs="Times New Roman"/>
                  <w:sz w:val="24"/>
                </w:rPr>
                <w:t>9</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61E8F" w14:textId="77777777" w:rsidR="009D4340" w:rsidRPr="00F46B5A" w:rsidRDefault="009D4340" w:rsidP="00F46B5A">
            <w:pPr>
              <w:spacing w:after="0" w:line="360" w:lineRule="auto"/>
              <w:jc w:val="center"/>
              <w:rPr>
                <w:ins w:id="40579" w:author="瑋婷 徐" w:date="2025-01-04T22:11:00Z" w16du:dateUtc="2025-01-04T14:11:00Z"/>
                <w:rFonts w:ascii="Times New Roman" w:hAnsi="Times New Roman" w:cs="Times New Roman"/>
                <w:sz w:val="24"/>
              </w:rPr>
            </w:pPr>
            <w:ins w:id="40580" w:author="瑋婷 徐" w:date="2025-01-04T22:11:00Z" w16du:dateUtc="2025-01-04T14:11:00Z">
              <w:r w:rsidRPr="00F46B5A">
                <w:rPr>
                  <w:rFonts w:ascii="Times New Roman" w:hAnsi="Times New Roman" w:cs="Times New Roman"/>
                  <w:sz w:val="24"/>
                </w:rPr>
                <w:t>80</w:t>
              </w:r>
            </w:ins>
          </w:p>
        </w:tc>
      </w:tr>
      <w:tr w:rsidR="009D4340" w:rsidRPr="00F46B5A" w14:paraId="4E16B94B" w14:textId="77777777" w:rsidTr="00F46B5A">
        <w:trPr>
          <w:jc w:val="center"/>
          <w:ins w:id="40581" w:author="瑋婷 徐" w:date="2025-01-04T22:11: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11C15" w14:textId="77777777" w:rsidR="009D4340" w:rsidRPr="00F46B5A" w:rsidRDefault="009D4340" w:rsidP="00F46B5A">
            <w:pPr>
              <w:spacing w:after="0" w:line="360" w:lineRule="auto"/>
              <w:jc w:val="center"/>
              <w:rPr>
                <w:ins w:id="40582" w:author="瑋婷 徐" w:date="2025-01-04T22:11:00Z" w16du:dateUtc="2025-01-04T14:11:00Z"/>
                <w:rFonts w:ascii="Times New Roman" w:hAnsi="Times New Roman" w:cs="Times New Roman"/>
                <w:sz w:val="24"/>
              </w:rPr>
            </w:pPr>
            <w:ins w:id="40583" w:author="瑋婷 徐" w:date="2025-01-04T22:11:00Z" w16du:dateUtc="2025-01-04T14:11:00Z">
              <w:r w:rsidRPr="00F46B5A">
                <w:rPr>
                  <w:rFonts w:ascii="Times New Roman" w:hAnsi="Times New Roman" w:cs="Times New Roman"/>
                  <w:sz w:val="24"/>
                </w:rPr>
                <w:t>白頭鶇</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F2AA6" w14:textId="77777777" w:rsidR="009D4340" w:rsidRPr="00F46B5A" w:rsidRDefault="009D4340" w:rsidP="00F46B5A">
            <w:pPr>
              <w:spacing w:after="0" w:line="360" w:lineRule="auto"/>
              <w:jc w:val="center"/>
              <w:rPr>
                <w:ins w:id="40584" w:author="瑋婷 徐" w:date="2025-01-04T22:11:00Z" w16du:dateUtc="2025-01-04T14:11:00Z"/>
                <w:rFonts w:ascii="Times New Roman" w:hAnsi="Times New Roman" w:cs="Times New Roman"/>
                <w:sz w:val="24"/>
              </w:rPr>
            </w:pPr>
            <w:ins w:id="40585" w:author="瑋婷 徐" w:date="2025-01-04T22:11:00Z" w16du:dateUtc="2025-01-04T14:11:00Z">
              <w:r w:rsidRPr="00F46B5A">
                <w:rPr>
                  <w:rFonts w:ascii="Times New Roman" w:hAnsi="Times New Roman" w:cs="Times New Roman"/>
                  <w:sz w:val="24"/>
                </w:rPr>
                <w:t>3</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3CDB0" w14:textId="77777777" w:rsidR="009D4340" w:rsidRPr="00F46B5A" w:rsidRDefault="009D4340" w:rsidP="00F46B5A">
            <w:pPr>
              <w:spacing w:after="0" w:line="360" w:lineRule="auto"/>
              <w:jc w:val="center"/>
              <w:rPr>
                <w:ins w:id="40586" w:author="瑋婷 徐" w:date="2025-01-04T22:11:00Z" w16du:dateUtc="2025-01-04T14:11:00Z"/>
                <w:rFonts w:ascii="Times New Roman" w:hAnsi="Times New Roman" w:cs="Times New Roman"/>
                <w:sz w:val="24"/>
              </w:rPr>
            </w:pPr>
            <w:ins w:id="40587" w:author="瑋婷 徐" w:date="2025-01-04T22:11:00Z" w16du:dateUtc="2025-01-04T14:11:00Z">
              <w:r w:rsidRPr="00F46B5A">
                <w:rPr>
                  <w:rFonts w:ascii="Times New Roman" w:hAnsi="Times New Roman" w:cs="Times New Roman"/>
                  <w:sz w:val="24"/>
                </w:rPr>
                <w:t>20</w:t>
              </w:r>
            </w:ins>
          </w:p>
        </w:tc>
      </w:tr>
      <w:tr w:rsidR="009D4340" w:rsidRPr="00F46B5A" w14:paraId="27D38544" w14:textId="77777777" w:rsidTr="00F46B5A">
        <w:trPr>
          <w:jc w:val="center"/>
          <w:ins w:id="40588" w:author="瑋婷 徐" w:date="2025-01-04T22:11: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F62B6" w14:textId="77777777" w:rsidR="009D4340" w:rsidRPr="00F46B5A" w:rsidRDefault="009D4340" w:rsidP="00F46B5A">
            <w:pPr>
              <w:spacing w:after="0" w:line="360" w:lineRule="auto"/>
              <w:jc w:val="center"/>
              <w:rPr>
                <w:ins w:id="40589" w:author="瑋婷 徐" w:date="2025-01-04T22:11:00Z" w16du:dateUtc="2025-01-04T14:11:00Z"/>
                <w:rFonts w:ascii="Times New Roman" w:hAnsi="Times New Roman" w:cs="Times New Roman"/>
                <w:sz w:val="24"/>
              </w:rPr>
            </w:pPr>
            <w:ins w:id="40590" w:author="瑋婷 徐" w:date="2025-01-04T22:11:00Z" w16du:dateUtc="2025-01-04T14:11:00Z">
              <w:r w:rsidRPr="00F46B5A">
                <w:rPr>
                  <w:rFonts w:ascii="Times New Roman" w:hAnsi="Times New Roman" w:cs="Times New Roman"/>
                  <w:sz w:val="24"/>
                </w:rPr>
                <w:t>紅尾鶲</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AD29C" w14:textId="77777777" w:rsidR="009D4340" w:rsidRPr="00F46B5A" w:rsidRDefault="009D4340" w:rsidP="00F46B5A">
            <w:pPr>
              <w:spacing w:after="0" w:line="360" w:lineRule="auto"/>
              <w:jc w:val="center"/>
              <w:rPr>
                <w:ins w:id="40591" w:author="瑋婷 徐" w:date="2025-01-04T22:11:00Z" w16du:dateUtc="2025-01-04T14:11:00Z"/>
                <w:rFonts w:ascii="Times New Roman" w:hAnsi="Times New Roman" w:cs="Times New Roman"/>
                <w:sz w:val="24"/>
              </w:rPr>
            </w:pPr>
            <w:ins w:id="40592" w:author="瑋婷 徐" w:date="2025-01-04T22:11:00Z" w16du:dateUtc="2025-01-04T14:11:00Z">
              <w:r w:rsidRPr="00F46B5A">
                <w:rPr>
                  <w:rFonts w:ascii="Times New Roman" w:hAnsi="Times New Roman" w:cs="Times New Roman"/>
                  <w:sz w:val="24"/>
                </w:rPr>
                <w:t>1</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E7320" w14:textId="77777777" w:rsidR="009D4340" w:rsidRPr="00F46B5A" w:rsidRDefault="009D4340" w:rsidP="00F46B5A">
            <w:pPr>
              <w:spacing w:after="0" w:line="360" w:lineRule="auto"/>
              <w:jc w:val="center"/>
              <w:rPr>
                <w:ins w:id="40593" w:author="瑋婷 徐" w:date="2025-01-04T22:11:00Z" w16du:dateUtc="2025-01-04T14:11:00Z"/>
                <w:rFonts w:ascii="Times New Roman" w:hAnsi="Times New Roman" w:cs="Times New Roman"/>
                <w:sz w:val="24"/>
              </w:rPr>
            </w:pPr>
            <w:ins w:id="40594" w:author="瑋婷 徐" w:date="2025-01-04T22:11:00Z" w16du:dateUtc="2025-01-04T14:11:00Z">
              <w:r w:rsidRPr="00F46B5A">
                <w:rPr>
                  <w:rFonts w:ascii="Times New Roman" w:hAnsi="Times New Roman" w:cs="Times New Roman"/>
                  <w:sz w:val="24"/>
                </w:rPr>
                <w:t>20</w:t>
              </w:r>
            </w:ins>
          </w:p>
        </w:tc>
      </w:tr>
      <w:tr w:rsidR="009D4340" w:rsidRPr="00F46B5A" w14:paraId="38EA33FD" w14:textId="77777777" w:rsidTr="00F46B5A">
        <w:trPr>
          <w:jc w:val="center"/>
          <w:ins w:id="40595" w:author="瑋婷 徐" w:date="2025-01-04T22:11: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C5818" w14:textId="77777777" w:rsidR="009D4340" w:rsidRPr="00F46B5A" w:rsidRDefault="009D4340" w:rsidP="00F46B5A">
            <w:pPr>
              <w:spacing w:after="0" w:line="360" w:lineRule="auto"/>
              <w:jc w:val="center"/>
              <w:rPr>
                <w:ins w:id="40596" w:author="瑋婷 徐" w:date="2025-01-04T22:11:00Z" w16du:dateUtc="2025-01-04T14:11:00Z"/>
                <w:rFonts w:ascii="Times New Roman" w:hAnsi="Times New Roman" w:cs="Times New Roman"/>
                <w:sz w:val="24"/>
              </w:rPr>
            </w:pPr>
            <w:ins w:id="40597" w:author="瑋婷 徐" w:date="2025-01-04T22:11:00Z" w16du:dateUtc="2025-01-04T14:11:00Z">
              <w:r w:rsidRPr="00F46B5A">
                <w:rPr>
                  <w:rFonts w:ascii="Times New Roman" w:hAnsi="Times New Roman" w:cs="Times New Roman"/>
                  <w:sz w:val="24"/>
                </w:rPr>
                <w:t>黃腹琉璃</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C7B1F" w14:textId="77777777" w:rsidR="009D4340" w:rsidRPr="00F46B5A" w:rsidRDefault="009D4340" w:rsidP="00F46B5A">
            <w:pPr>
              <w:spacing w:after="0" w:line="360" w:lineRule="auto"/>
              <w:jc w:val="center"/>
              <w:rPr>
                <w:ins w:id="40598" w:author="瑋婷 徐" w:date="2025-01-04T22:11:00Z" w16du:dateUtc="2025-01-04T14:11:00Z"/>
                <w:rFonts w:ascii="Times New Roman" w:hAnsi="Times New Roman" w:cs="Times New Roman"/>
                <w:sz w:val="24"/>
              </w:rPr>
            </w:pPr>
            <w:ins w:id="40599" w:author="瑋婷 徐" w:date="2025-01-04T22:11:00Z" w16du:dateUtc="2025-01-04T14:11:00Z">
              <w:r w:rsidRPr="00F46B5A">
                <w:rPr>
                  <w:rFonts w:ascii="Times New Roman" w:hAnsi="Times New Roman" w:cs="Times New Roman"/>
                  <w:sz w:val="24"/>
                </w:rPr>
                <w:t>20</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C050B" w14:textId="77777777" w:rsidR="009D4340" w:rsidRPr="00F46B5A" w:rsidRDefault="009D4340" w:rsidP="00F46B5A">
            <w:pPr>
              <w:spacing w:after="0" w:line="360" w:lineRule="auto"/>
              <w:jc w:val="center"/>
              <w:rPr>
                <w:ins w:id="40600" w:author="瑋婷 徐" w:date="2025-01-04T22:11:00Z" w16du:dateUtc="2025-01-04T14:11:00Z"/>
                <w:rFonts w:ascii="Times New Roman" w:hAnsi="Times New Roman" w:cs="Times New Roman"/>
                <w:sz w:val="24"/>
              </w:rPr>
            </w:pPr>
            <w:ins w:id="40601" w:author="瑋婷 徐" w:date="2025-01-04T22:11:00Z" w16du:dateUtc="2025-01-04T14:11:00Z">
              <w:r w:rsidRPr="00F46B5A">
                <w:rPr>
                  <w:rFonts w:ascii="Times New Roman" w:hAnsi="Times New Roman" w:cs="Times New Roman"/>
                  <w:sz w:val="24"/>
                </w:rPr>
                <w:t>50</w:t>
              </w:r>
            </w:ins>
          </w:p>
        </w:tc>
      </w:tr>
      <w:tr w:rsidR="009D4340" w:rsidRPr="00F46B5A" w14:paraId="7C028258" w14:textId="77777777" w:rsidTr="00F46B5A">
        <w:trPr>
          <w:jc w:val="center"/>
          <w:ins w:id="40602" w:author="瑋婷 徐" w:date="2025-01-04T22:11: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94535" w14:textId="77777777" w:rsidR="009D4340" w:rsidRPr="00F46B5A" w:rsidRDefault="009D4340" w:rsidP="00F46B5A">
            <w:pPr>
              <w:spacing w:after="0" w:line="360" w:lineRule="auto"/>
              <w:jc w:val="center"/>
              <w:rPr>
                <w:ins w:id="40603" w:author="瑋婷 徐" w:date="2025-01-04T22:11:00Z" w16du:dateUtc="2025-01-04T14:11:00Z"/>
                <w:rFonts w:ascii="Times New Roman" w:hAnsi="Times New Roman" w:cs="Times New Roman"/>
                <w:sz w:val="24"/>
              </w:rPr>
            </w:pPr>
            <w:ins w:id="40604" w:author="瑋婷 徐" w:date="2025-01-04T22:11:00Z" w16du:dateUtc="2025-01-04T14:11:00Z">
              <w:r w:rsidRPr="00F46B5A">
                <w:rPr>
                  <w:rFonts w:ascii="Times New Roman" w:hAnsi="Times New Roman" w:cs="Times New Roman"/>
                  <w:sz w:val="24"/>
                </w:rPr>
                <w:t>小翼鶇</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0C2FE" w14:textId="77777777" w:rsidR="009D4340" w:rsidRPr="00F46B5A" w:rsidRDefault="009D4340" w:rsidP="00F46B5A">
            <w:pPr>
              <w:spacing w:after="0" w:line="360" w:lineRule="auto"/>
              <w:jc w:val="center"/>
              <w:rPr>
                <w:ins w:id="40605" w:author="瑋婷 徐" w:date="2025-01-04T22:11:00Z" w16du:dateUtc="2025-01-04T14:11:00Z"/>
                <w:rFonts w:ascii="Times New Roman" w:hAnsi="Times New Roman" w:cs="Times New Roman"/>
                <w:sz w:val="24"/>
              </w:rPr>
            </w:pPr>
            <w:ins w:id="40606" w:author="瑋婷 徐" w:date="2025-01-04T22:11:00Z" w16du:dateUtc="2025-01-04T14:11:00Z">
              <w:r w:rsidRPr="00F46B5A">
                <w:rPr>
                  <w:rFonts w:ascii="Times New Roman" w:hAnsi="Times New Roman" w:cs="Times New Roman"/>
                  <w:sz w:val="24"/>
                </w:rPr>
                <w:t>4</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561B7" w14:textId="77777777" w:rsidR="009D4340" w:rsidRPr="00F46B5A" w:rsidRDefault="009D4340" w:rsidP="00F46B5A">
            <w:pPr>
              <w:spacing w:after="0" w:line="360" w:lineRule="auto"/>
              <w:jc w:val="center"/>
              <w:rPr>
                <w:ins w:id="40607" w:author="瑋婷 徐" w:date="2025-01-04T22:11:00Z" w16du:dateUtc="2025-01-04T14:11:00Z"/>
                <w:rFonts w:ascii="Times New Roman" w:hAnsi="Times New Roman" w:cs="Times New Roman"/>
                <w:sz w:val="24"/>
              </w:rPr>
            </w:pPr>
            <w:ins w:id="40608" w:author="瑋婷 徐" w:date="2025-01-04T22:11:00Z" w16du:dateUtc="2025-01-04T14:11:00Z">
              <w:r w:rsidRPr="00F46B5A">
                <w:rPr>
                  <w:rFonts w:ascii="Times New Roman" w:hAnsi="Times New Roman" w:cs="Times New Roman"/>
                  <w:sz w:val="24"/>
                </w:rPr>
                <w:t>50</w:t>
              </w:r>
            </w:ins>
          </w:p>
        </w:tc>
      </w:tr>
      <w:tr w:rsidR="009D4340" w:rsidRPr="00F46B5A" w14:paraId="3C92FCBD" w14:textId="77777777" w:rsidTr="00F46B5A">
        <w:trPr>
          <w:jc w:val="center"/>
          <w:ins w:id="40609" w:author="瑋婷 徐" w:date="2025-01-04T22:11: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F5425" w14:textId="77777777" w:rsidR="009D4340" w:rsidRPr="00F46B5A" w:rsidRDefault="009D4340" w:rsidP="00F46B5A">
            <w:pPr>
              <w:spacing w:after="0" w:line="360" w:lineRule="auto"/>
              <w:jc w:val="center"/>
              <w:rPr>
                <w:ins w:id="40610" w:author="瑋婷 徐" w:date="2025-01-04T22:11:00Z" w16du:dateUtc="2025-01-04T14:11:00Z"/>
                <w:rFonts w:ascii="Times New Roman" w:hAnsi="Times New Roman" w:cs="Times New Roman"/>
                <w:sz w:val="24"/>
              </w:rPr>
            </w:pPr>
            <w:ins w:id="40611" w:author="瑋婷 徐" w:date="2025-01-04T22:11:00Z" w16du:dateUtc="2025-01-04T14:11:00Z">
              <w:r w:rsidRPr="00F46B5A">
                <w:rPr>
                  <w:rFonts w:ascii="Times New Roman" w:hAnsi="Times New Roman" w:cs="Times New Roman"/>
                  <w:sz w:val="24"/>
                </w:rPr>
                <w:t>白尾鴝</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BD1C2" w14:textId="77777777" w:rsidR="009D4340" w:rsidRPr="00F46B5A" w:rsidRDefault="009D4340" w:rsidP="00F46B5A">
            <w:pPr>
              <w:spacing w:after="0" w:line="360" w:lineRule="auto"/>
              <w:jc w:val="center"/>
              <w:rPr>
                <w:ins w:id="40612" w:author="瑋婷 徐" w:date="2025-01-04T22:11:00Z" w16du:dateUtc="2025-01-04T14:11:00Z"/>
                <w:rFonts w:ascii="Times New Roman" w:hAnsi="Times New Roman" w:cs="Times New Roman"/>
                <w:sz w:val="24"/>
              </w:rPr>
            </w:pPr>
            <w:ins w:id="40613" w:author="瑋婷 徐" w:date="2025-01-04T22:11:00Z" w16du:dateUtc="2025-01-04T14:11:00Z">
              <w:r w:rsidRPr="00F46B5A">
                <w:rPr>
                  <w:rFonts w:ascii="Times New Roman" w:hAnsi="Times New Roman" w:cs="Times New Roman"/>
                  <w:sz w:val="24"/>
                </w:rPr>
                <w:t>55</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AA970" w14:textId="77777777" w:rsidR="009D4340" w:rsidRPr="00F46B5A" w:rsidRDefault="009D4340" w:rsidP="00F46B5A">
            <w:pPr>
              <w:spacing w:after="0" w:line="360" w:lineRule="auto"/>
              <w:jc w:val="center"/>
              <w:rPr>
                <w:ins w:id="40614" w:author="瑋婷 徐" w:date="2025-01-04T22:11:00Z" w16du:dateUtc="2025-01-04T14:11:00Z"/>
                <w:rFonts w:ascii="Times New Roman" w:hAnsi="Times New Roman" w:cs="Times New Roman"/>
                <w:sz w:val="24"/>
              </w:rPr>
            </w:pPr>
            <w:ins w:id="40615" w:author="瑋婷 徐" w:date="2025-01-04T22:11:00Z" w16du:dateUtc="2025-01-04T14:11:00Z">
              <w:r w:rsidRPr="00F46B5A">
                <w:rPr>
                  <w:rFonts w:ascii="Times New Roman" w:hAnsi="Times New Roman" w:cs="Times New Roman"/>
                  <w:sz w:val="24"/>
                </w:rPr>
                <w:t>80</w:t>
              </w:r>
            </w:ins>
          </w:p>
        </w:tc>
      </w:tr>
      <w:tr w:rsidR="009D4340" w:rsidRPr="00F46B5A" w14:paraId="5E4E7FA5" w14:textId="77777777" w:rsidTr="00F46B5A">
        <w:trPr>
          <w:jc w:val="center"/>
          <w:ins w:id="40616" w:author="瑋婷 徐" w:date="2025-01-04T22:11: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6AA56" w14:textId="77777777" w:rsidR="009D4340" w:rsidRPr="00F46B5A" w:rsidRDefault="009D4340" w:rsidP="00F46B5A">
            <w:pPr>
              <w:spacing w:after="0" w:line="360" w:lineRule="auto"/>
              <w:jc w:val="center"/>
              <w:rPr>
                <w:ins w:id="40617" w:author="瑋婷 徐" w:date="2025-01-04T22:11:00Z" w16du:dateUtc="2025-01-04T14:11:00Z"/>
                <w:rFonts w:ascii="Times New Roman" w:hAnsi="Times New Roman" w:cs="Times New Roman"/>
                <w:sz w:val="24"/>
              </w:rPr>
            </w:pPr>
            <w:ins w:id="40618" w:author="瑋婷 徐" w:date="2025-01-04T22:11:00Z" w16du:dateUtc="2025-01-04T14:11:00Z">
              <w:r w:rsidRPr="00F46B5A">
                <w:rPr>
                  <w:rFonts w:ascii="Times New Roman" w:hAnsi="Times New Roman" w:cs="Times New Roman"/>
                  <w:sz w:val="24"/>
                </w:rPr>
                <w:t>黃胸青鶲</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1909E" w14:textId="77777777" w:rsidR="009D4340" w:rsidRPr="00F46B5A" w:rsidRDefault="009D4340" w:rsidP="00F46B5A">
            <w:pPr>
              <w:spacing w:after="0" w:line="360" w:lineRule="auto"/>
              <w:jc w:val="center"/>
              <w:rPr>
                <w:ins w:id="40619" w:author="瑋婷 徐" w:date="2025-01-04T22:11:00Z" w16du:dateUtc="2025-01-04T14:11:00Z"/>
                <w:rFonts w:ascii="Times New Roman" w:hAnsi="Times New Roman" w:cs="Times New Roman"/>
                <w:sz w:val="24"/>
              </w:rPr>
            </w:pPr>
            <w:ins w:id="40620" w:author="瑋婷 徐" w:date="2025-01-04T22:11:00Z" w16du:dateUtc="2025-01-04T14:11:00Z">
              <w:r w:rsidRPr="00F46B5A">
                <w:rPr>
                  <w:rFonts w:ascii="Times New Roman" w:hAnsi="Times New Roman" w:cs="Times New Roman"/>
                  <w:sz w:val="24"/>
                </w:rPr>
                <w:t>4</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5BC1E" w14:textId="77777777" w:rsidR="009D4340" w:rsidRPr="00F46B5A" w:rsidRDefault="009D4340" w:rsidP="00F46B5A">
            <w:pPr>
              <w:spacing w:after="0" w:line="360" w:lineRule="auto"/>
              <w:jc w:val="center"/>
              <w:rPr>
                <w:ins w:id="40621" w:author="瑋婷 徐" w:date="2025-01-04T22:11:00Z" w16du:dateUtc="2025-01-04T14:11:00Z"/>
                <w:rFonts w:ascii="Times New Roman" w:hAnsi="Times New Roman" w:cs="Times New Roman"/>
                <w:sz w:val="24"/>
              </w:rPr>
            </w:pPr>
            <w:ins w:id="40622" w:author="瑋婷 徐" w:date="2025-01-04T22:11:00Z" w16du:dateUtc="2025-01-04T14:11:00Z">
              <w:r w:rsidRPr="00F46B5A">
                <w:rPr>
                  <w:rFonts w:ascii="Times New Roman" w:hAnsi="Times New Roman" w:cs="Times New Roman"/>
                  <w:sz w:val="24"/>
                </w:rPr>
                <w:t>20</w:t>
              </w:r>
            </w:ins>
          </w:p>
        </w:tc>
      </w:tr>
      <w:tr w:rsidR="009D4340" w:rsidRPr="00F46B5A" w14:paraId="1FF06859" w14:textId="77777777" w:rsidTr="00F46B5A">
        <w:trPr>
          <w:jc w:val="center"/>
          <w:ins w:id="40623" w:author="瑋婷 徐" w:date="2025-01-04T22:11:00Z"/>
        </w:trPr>
        <w:tc>
          <w:tcPr>
            <w:tcW w:w="2118"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483D85A" w14:textId="77777777" w:rsidR="009D4340" w:rsidRPr="00F46B5A" w:rsidRDefault="009D4340" w:rsidP="00F46B5A">
            <w:pPr>
              <w:spacing w:after="0" w:line="360" w:lineRule="auto"/>
              <w:jc w:val="center"/>
              <w:rPr>
                <w:ins w:id="40624" w:author="瑋婷 徐" w:date="2025-01-04T22:11:00Z" w16du:dateUtc="2025-01-04T14:11:00Z"/>
                <w:rFonts w:ascii="Times New Roman" w:hAnsi="Times New Roman" w:cs="Times New Roman"/>
                <w:sz w:val="24"/>
              </w:rPr>
            </w:pPr>
            <w:ins w:id="40625" w:author="瑋婷 徐" w:date="2025-01-04T22:11:00Z" w16du:dateUtc="2025-01-04T14:11:00Z">
              <w:r w:rsidRPr="00F46B5A">
                <w:rPr>
                  <w:rFonts w:ascii="Times New Roman" w:hAnsi="Times New Roman" w:cs="Times New Roman"/>
                  <w:sz w:val="24"/>
                </w:rPr>
                <w:t>紅胸啄花</w:t>
              </w:r>
            </w:ins>
          </w:p>
        </w:tc>
        <w:tc>
          <w:tcPr>
            <w:tcW w:w="1647"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10FAE64" w14:textId="77777777" w:rsidR="009D4340" w:rsidRPr="00F46B5A" w:rsidRDefault="009D4340" w:rsidP="00F46B5A">
            <w:pPr>
              <w:spacing w:after="0" w:line="360" w:lineRule="auto"/>
              <w:jc w:val="center"/>
              <w:rPr>
                <w:ins w:id="40626" w:author="瑋婷 徐" w:date="2025-01-04T22:11:00Z" w16du:dateUtc="2025-01-04T14:11:00Z"/>
                <w:rFonts w:ascii="Times New Roman" w:hAnsi="Times New Roman" w:cs="Times New Roman"/>
                <w:sz w:val="24"/>
              </w:rPr>
            </w:pPr>
            <w:ins w:id="40627" w:author="瑋婷 徐" w:date="2025-01-04T22:11:00Z" w16du:dateUtc="2025-01-04T14:11:00Z">
              <w:r w:rsidRPr="00F46B5A">
                <w:rPr>
                  <w:rFonts w:ascii="Times New Roman" w:hAnsi="Times New Roman" w:cs="Times New Roman"/>
                  <w:sz w:val="24"/>
                </w:rPr>
                <w:t>19</w:t>
              </w:r>
            </w:ins>
          </w:p>
        </w:tc>
        <w:tc>
          <w:tcPr>
            <w:tcW w:w="1235"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1A206EC" w14:textId="77777777" w:rsidR="009D4340" w:rsidRPr="00F46B5A" w:rsidRDefault="009D4340" w:rsidP="00F46B5A">
            <w:pPr>
              <w:spacing w:after="0" w:line="360" w:lineRule="auto"/>
              <w:jc w:val="center"/>
              <w:rPr>
                <w:ins w:id="40628" w:author="瑋婷 徐" w:date="2025-01-04T22:11:00Z" w16du:dateUtc="2025-01-04T14:11:00Z"/>
                <w:rFonts w:ascii="Times New Roman" w:hAnsi="Times New Roman" w:cs="Times New Roman"/>
                <w:sz w:val="24"/>
              </w:rPr>
            </w:pPr>
            <w:ins w:id="40629" w:author="瑋婷 徐" w:date="2025-01-04T22:11:00Z" w16du:dateUtc="2025-01-04T14:11:00Z">
              <w:r w:rsidRPr="00F46B5A">
                <w:rPr>
                  <w:rFonts w:ascii="Times New Roman" w:hAnsi="Times New Roman" w:cs="Times New Roman"/>
                  <w:sz w:val="24"/>
                </w:rPr>
                <w:t>80</w:t>
              </w:r>
            </w:ins>
          </w:p>
        </w:tc>
      </w:tr>
    </w:tbl>
    <w:p w14:paraId="3C27D569" w14:textId="77777777" w:rsidR="00AA385F" w:rsidRDefault="00AA385F">
      <w:pPr>
        <w:rPr>
          <w:ins w:id="40630" w:author="瑋婷 徐" w:date="2025-01-03T15:19:00Z" w16du:dateUtc="2025-01-03T07:19:00Z"/>
          <w:rFonts w:eastAsiaTheme="minorEastAsia"/>
        </w:rPr>
      </w:pPr>
    </w:p>
    <w:p w14:paraId="6C81563A" w14:textId="0FC3D46F" w:rsidR="00AA385F" w:rsidRDefault="00AA385F">
      <w:pPr>
        <w:rPr>
          <w:ins w:id="40631" w:author="瑋婷 徐" w:date="2025-01-03T15:19:00Z" w16du:dateUtc="2025-01-03T07:19:00Z"/>
          <w:rFonts w:eastAsiaTheme="minorEastAsia"/>
        </w:rPr>
      </w:pPr>
      <w:ins w:id="40632" w:author="瑋婷 徐" w:date="2025-01-03T15:19:00Z" w16du:dateUtc="2025-01-03T07:19:00Z">
        <w:r>
          <w:rPr>
            <w:rFonts w:eastAsiaTheme="minorEastAsia"/>
          </w:rPr>
          <w:br w:type="page"/>
        </w:r>
      </w:ins>
    </w:p>
    <w:p w14:paraId="27BD556B" w14:textId="08AB3B2A" w:rsidR="00AA385F" w:rsidRDefault="00AA385F" w:rsidP="00AA385F">
      <w:pPr>
        <w:spacing w:line="360" w:lineRule="auto"/>
        <w:jc w:val="both"/>
        <w:rPr>
          <w:ins w:id="40633" w:author="瑋婷 徐" w:date="2025-01-03T15:19:00Z" w16du:dateUtc="2025-01-03T07:19:00Z"/>
          <w:rFonts w:ascii="Times New Roman" w:eastAsia="標楷體" w:hAnsi="Times New Roman" w:cs="Times New Roman"/>
        </w:rPr>
      </w:pPr>
      <w:ins w:id="40634" w:author="瑋婷 徐" w:date="2025-01-03T15:19:00Z" w16du:dateUtc="2025-01-03T07:19:00Z">
        <w:r>
          <w:rPr>
            <w:rFonts w:ascii="Times New Roman" w:eastAsia="標楷體" w:hAnsi="Times New Roman" w:cs="Times New Roman"/>
          </w:rPr>
          <w:lastRenderedPageBreak/>
          <w:t>表</w:t>
        </w:r>
        <w:r>
          <w:rPr>
            <w:rFonts w:ascii="Times New Roman" w:eastAsia="標楷體" w:hAnsi="Times New Roman" w:cs="Times New Roman"/>
          </w:rPr>
          <w:t>1</w:t>
        </w:r>
        <w:r>
          <w:rPr>
            <w:rFonts w:ascii="Times New Roman" w:eastAsia="標楷體" w:hAnsi="Times New Roman" w:cs="Times New Roman" w:hint="eastAsia"/>
          </w:rPr>
          <w:t>8</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，嘉義分署鳥種紀錄的數量及</w:t>
        </w:r>
        <w:r>
          <w:rPr>
            <w:rFonts w:ascii="Times New Roman" w:eastAsia="標楷體" w:hAnsi="Times New Roman" w:cs="Times New Roman"/>
          </w:rPr>
          <w:t>出現</w:t>
        </w:r>
        <w:r>
          <w:rPr>
            <w:rFonts w:ascii="Times New Roman" w:eastAsia="標楷體" w:hAnsi="Times New Roman" w:cs="Times New Roman" w:hint="eastAsia"/>
          </w:rPr>
          <w:t>樣區占比</w:t>
        </w:r>
      </w:ins>
    </w:p>
    <w:tbl>
      <w:tblPr>
        <w:tblStyle w:val="Table"/>
        <w:tblW w:w="5000" w:type="pct"/>
        <w:jc w:val="center"/>
        <w:tblLayout w:type="fixed"/>
        <w:tblLook w:val="0420" w:firstRow="1" w:lastRow="0" w:firstColumn="0" w:lastColumn="0" w:noHBand="0" w:noVBand="1"/>
        <w:tblPrChange w:id="40635" w:author="瑋婷 徐" w:date="2025-01-04T22:13:00Z" w16du:dateUtc="2025-01-04T14:13:00Z">
          <w:tblPr>
            <w:tblStyle w:val="Table"/>
            <w:tblW w:w="0" w:type="auto"/>
            <w:jc w:val="center"/>
            <w:tblLayout w:type="fixed"/>
            <w:tblLook w:val="0420" w:firstRow="1" w:lastRow="0" w:firstColumn="0" w:lastColumn="0" w:noHBand="0" w:noVBand="1"/>
          </w:tblPr>
        </w:tblPrChange>
      </w:tblPr>
      <w:tblGrid>
        <w:gridCol w:w="3154"/>
        <w:gridCol w:w="2944"/>
        <w:gridCol w:w="2208"/>
        <w:tblGridChange w:id="40636">
          <w:tblGrid>
            <w:gridCol w:w="1440"/>
            <w:gridCol w:w="1440"/>
            <w:gridCol w:w="274"/>
            <w:gridCol w:w="1166"/>
            <w:gridCol w:w="1778"/>
            <w:gridCol w:w="2208"/>
          </w:tblGrid>
        </w:tblGridChange>
      </w:tblGrid>
      <w:tr w:rsidR="009D4340" w:rsidRPr="00D000CE" w14:paraId="3EA3F2E4" w14:textId="77777777" w:rsidTr="009D4340">
        <w:trPr>
          <w:cnfStyle w:val="100000000000" w:firstRow="1" w:lastRow="0" w:firstColumn="0" w:lastColumn="0" w:oddVBand="0" w:evenVBand="0" w:oddHBand="0" w:evenHBand="0" w:firstRowFirstColumn="0" w:firstRowLastColumn="0" w:lastRowFirstColumn="0" w:lastRowLastColumn="0"/>
          <w:tblHeader/>
          <w:jc w:val="center"/>
          <w:ins w:id="40637" w:author="瑋婷 徐" w:date="2025-01-04T22:12:00Z"/>
          <w:trPrChange w:id="40638" w:author="瑋婷 徐" w:date="2025-01-04T22:13:00Z" w16du:dateUtc="2025-01-04T14:13:00Z">
            <w:trPr>
              <w:gridAfter w:val="0"/>
              <w:tblHeader/>
              <w:jc w:val="center"/>
            </w:trPr>
          </w:trPrChange>
        </w:trPr>
        <w:tc>
          <w:tcPr>
            <w:tcW w:w="189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0639" w:author="瑋婷 徐" w:date="2025-01-04T22:13:00Z" w16du:dateUtc="2025-01-04T14:13:00Z">
              <w:tcPr>
                <w:tcW w:w="1440" w:type="dxa"/>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3FE328F8" w14:textId="563F5A7A" w:rsidR="009D4340" w:rsidRPr="00D000CE" w:rsidRDefault="009D4340">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0640" w:author="瑋婷 徐" w:date="2025-01-04T22:12:00Z" w16du:dateUtc="2025-01-04T14:12:00Z"/>
                <w:rFonts w:ascii="Times New Roman" w:hAnsi="Times New Roman" w:cs="Times New Roman"/>
                <w:sz w:val="24"/>
                <w:rPrChange w:id="40641" w:author="瑋婷 徐" w:date="2025-01-04T22:50:00Z" w16du:dateUtc="2025-01-04T14:50:00Z">
                  <w:rPr>
                    <w:ins w:id="40642" w:author="瑋婷 徐" w:date="2025-01-04T22:12:00Z" w16du:dateUtc="2025-01-04T14:12:00Z"/>
                  </w:rPr>
                </w:rPrChange>
              </w:rPr>
              <w:pPrChange w:id="40643" w:author="瑋婷 徐" w:date="2025-01-04T22:13:00Z" w16du:dateUtc="2025-01-04T14:13:00Z">
                <w:pPr>
                  <w:spacing w:after="0"/>
                  <w:cnfStyle w:val="100000000000" w:firstRow="1" w:lastRow="0" w:firstColumn="0" w:lastColumn="0" w:oddVBand="0" w:evenVBand="0" w:oddHBand="0" w:evenHBand="0" w:firstRowFirstColumn="0" w:firstRowLastColumn="0" w:lastRowFirstColumn="0" w:lastRowLastColumn="0"/>
                </w:pPr>
              </w:pPrChange>
            </w:pPr>
            <w:ins w:id="40644" w:author="瑋婷 徐" w:date="2025-01-04T22:13:00Z" w16du:dateUtc="2025-01-04T14:13:00Z">
              <w:r w:rsidRPr="00D000CE">
                <w:rPr>
                  <w:rFonts w:ascii="Times New Roman" w:hAnsi="Times New Roman" w:cs="Times New Roman"/>
                  <w:sz w:val="24"/>
                </w:rPr>
                <w:t>鳥種</w:t>
              </w:r>
            </w:ins>
          </w:p>
        </w:tc>
        <w:tc>
          <w:tcPr>
            <w:tcW w:w="177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0645" w:author="瑋婷 徐" w:date="2025-01-04T22:13:00Z" w16du:dateUtc="2025-01-04T14:13:00Z">
              <w:tcPr>
                <w:tcW w:w="1440" w:type="dxa"/>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5242473F" w14:textId="381F54BF" w:rsidR="009D4340" w:rsidRPr="00D000CE" w:rsidRDefault="009D4340">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0646" w:author="瑋婷 徐" w:date="2025-01-04T22:12:00Z" w16du:dateUtc="2025-01-04T14:12:00Z"/>
                <w:rFonts w:ascii="Times New Roman" w:hAnsi="Times New Roman" w:cs="Times New Roman"/>
                <w:sz w:val="24"/>
                <w:rPrChange w:id="40647" w:author="瑋婷 徐" w:date="2025-01-04T22:50:00Z" w16du:dateUtc="2025-01-04T14:50:00Z">
                  <w:rPr>
                    <w:ins w:id="40648" w:author="瑋婷 徐" w:date="2025-01-04T22:12:00Z" w16du:dateUtc="2025-01-04T14:12:00Z"/>
                  </w:rPr>
                </w:rPrChange>
              </w:rPr>
              <w:pPrChange w:id="40649" w:author="瑋婷 徐" w:date="2025-01-04T22:13:00Z" w16du:dateUtc="2025-01-04T14:13:00Z">
                <w:pPr>
                  <w:spacing w:after="0"/>
                  <w:cnfStyle w:val="100000000000" w:firstRow="1" w:lastRow="0" w:firstColumn="0" w:lastColumn="0" w:oddVBand="0" w:evenVBand="0" w:oddHBand="0" w:evenHBand="0" w:firstRowFirstColumn="0" w:firstRowLastColumn="0" w:lastRowFirstColumn="0" w:lastRowLastColumn="0"/>
                </w:pPr>
              </w:pPrChange>
            </w:pPr>
            <w:ins w:id="40650" w:author="瑋婷 徐" w:date="2025-01-04T22:13:00Z" w16du:dateUtc="2025-01-04T14:13:00Z">
              <w:r w:rsidRPr="00D000CE">
                <w:rPr>
                  <w:rFonts w:ascii="Times New Roman" w:hAnsi="Times New Roman" w:cs="Times New Roman"/>
                  <w:sz w:val="24"/>
                </w:rPr>
                <w:t>數量</w:t>
              </w:r>
              <w:r w:rsidRPr="00D000CE">
                <w:rPr>
                  <w:rFonts w:ascii="Times New Roman" w:hAnsi="Times New Roman" w:cs="Times New Roman"/>
                  <w:sz w:val="24"/>
                </w:rPr>
                <w:t>(</w:t>
              </w:r>
              <w:r w:rsidRPr="00D000CE">
                <w:rPr>
                  <w:rFonts w:ascii="Times New Roman" w:hAnsi="Times New Roman" w:cs="Times New Roman"/>
                  <w:sz w:val="24"/>
                </w:rPr>
                <w:t>隻次</w:t>
              </w:r>
              <w:r w:rsidRPr="00D000CE">
                <w:rPr>
                  <w:rFonts w:ascii="Times New Roman" w:hAnsi="Times New Roman" w:cs="Times New Roman"/>
                  <w:sz w:val="24"/>
                </w:rPr>
                <w:t>)</w:t>
              </w:r>
            </w:ins>
          </w:p>
        </w:tc>
        <w:tc>
          <w:tcPr>
            <w:tcW w:w="132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0651" w:author="瑋婷 徐" w:date="2025-01-04T22:13:00Z" w16du:dateUtc="2025-01-04T14:13:00Z">
              <w:tcPr>
                <w:tcW w:w="1440" w:type="dxa"/>
                <w:gridSpan w:val="2"/>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53B4155A" w14:textId="7F9C8186" w:rsidR="009D4340" w:rsidRPr="00D000CE" w:rsidRDefault="009D4340">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0652" w:author="瑋婷 徐" w:date="2025-01-04T22:12:00Z" w16du:dateUtc="2025-01-04T14:12:00Z"/>
                <w:rFonts w:ascii="Times New Roman" w:hAnsi="Times New Roman" w:cs="Times New Roman"/>
                <w:sz w:val="24"/>
                <w:rPrChange w:id="40653" w:author="瑋婷 徐" w:date="2025-01-04T22:50:00Z" w16du:dateUtc="2025-01-04T14:50:00Z">
                  <w:rPr>
                    <w:ins w:id="40654" w:author="瑋婷 徐" w:date="2025-01-04T22:12:00Z" w16du:dateUtc="2025-01-04T14:12:00Z"/>
                  </w:rPr>
                </w:rPrChange>
              </w:rPr>
              <w:pPrChange w:id="40655" w:author="瑋婷 徐" w:date="2025-01-04T22:13:00Z" w16du:dateUtc="2025-01-04T14:13:00Z">
                <w:pPr>
                  <w:spacing w:after="0"/>
                  <w:cnfStyle w:val="100000000000" w:firstRow="1" w:lastRow="0" w:firstColumn="0" w:lastColumn="0" w:oddVBand="0" w:evenVBand="0" w:oddHBand="0" w:evenHBand="0" w:firstRowFirstColumn="0" w:firstRowLastColumn="0" w:lastRowFirstColumn="0" w:lastRowLastColumn="0"/>
                </w:pPr>
              </w:pPrChange>
            </w:pPr>
            <w:ins w:id="40656" w:author="瑋婷 徐" w:date="2025-01-04T22:13:00Z" w16du:dateUtc="2025-01-04T14:13:00Z">
              <w:r w:rsidRPr="00D000CE">
                <w:rPr>
                  <w:rFonts w:ascii="Times New Roman" w:hAnsi="Times New Roman" w:cs="Times New Roman"/>
                  <w:sz w:val="24"/>
                </w:rPr>
                <w:t>占比</w:t>
              </w:r>
              <w:r w:rsidRPr="00D000CE">
                <w:rPr>
                  <w:rFonts w:ascii="Times New Roman" w:hAnsi="Times New Roman" w:cs="Times New Roman"/>
                  <w:sz w:val="24"/>
                </w:rPr>
                <w:t>(%)</w:t>
              </w:r>
            </w:ins>
          </w:p>
        </w:tc>
      </w:tr>
      <w:tr w:rsidR="009D4340" w:rsidRPr="00D000CE" w14:paraId="7A1BFB0B" w14:textId="77777777" w:rsidTr="009D4340">
        <w:trPr>
          <w:jc w:val="center"/>
          <w:ins w:id="40657" w:author="瑋婷 徐" w:date="2025-01-04T22:12:00Z"/>
          <w:trPrChange w:id="40658" w:author="瑋婷 徐" w:date="2025-01-04T22:13:00Z" w16du:dateUtc="2025-01-04T14:13:00Z">
            <w:trPr>
              <w:gridAfter w:val="0"/>
              <w:jc w:val="center"/>
            </w:trPr>
          </w:trPrChange>
        </w:trPr>
        <w:tc>
          <w:tcPr>
            <w:tcW w:w="1899"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659" w:author="瑋婷 徐" w:date="2025-01-04T22:13:00Z" w16du:dateUtc="2025-01-04T14:13:00Z">
              <w:tcPr>
                <w:tcW w:w="1440" w:type="dxa"/>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2A9DC76" w14:textId="77777777" w:rsidR="009D4340" w:rsidRPr="00D000CE" w:rsidRDefault="009D4340">
            <w:pPr>
              <w:spacing w:after="0" w:line="360" w:lineRule="auto"/>
              <w:jc w:val="center"/>
              <w:rPr>
                <w:ins w:id="40660" w:author="瑋婷 徐" w:date="2025-01-04T22:12:00Z" w16du:dateUtc="2025-01-04T14:12:00Z"/>
                <w:rFonts w:ascii="Times New Roman" w:hAnsi="Times New Roman" w:cs="Times New Roman"/>
                <w:sz w:val="24"/>
                <w:rPrChange w:id="40661" w:author="瑋婷 徐" w:date="2025-01-04T22:50:00Z" w16du:dateUtc="2025-01-04T14:50:00Z">
                  <w:rPr>
                    <w:ins w:id="40662" w:author="瑋婷 徐" w:date="2025-01-04T22:12:00Z" w16du:dateUtc="2025-01-04T14:12:00Z"/>
                  </w:rPr>
                </w:rPrChange>
              </w:rPr>
              <w:pPrChange w:id="40663" w:author="瑋婷 徐" w:date="2025-01-04T22:13:00Z" w16du:dateUtc="2025-01-04T14:13:00Z">
                <w:pPr>
                  <w:spacing w:after="0"/>
                </w:pPr>
              </w:pPrChange>
            </w:pPr>
            <w:ins w:id="40664" w:author="瑋婷 徐" w:date="2025-01-04T22:12:00Z" w16du:dateUtc="2025-01-04T14:12:00Z">
              <w:r w:rsidRPr="00D000CE">
                <w:rPr>
                  <w:rFonts w:ascii="Times New Roman" w:hAnsi="Times New Roman" w:cs="Times New Roman"/>
                  <w:sz w:val="24"/>
                  <w:rPrChange w:id="40665" w:author="瑋婷 徐" w:date="2025-01-04T22:50:00Z" w16du:dateUtc="2025-01-04T14:50:00Z">
                    <w:rPr/>
                  </w:rPrChange>
                </w:rPr>
                <w:t>藍腹鷴</w:t>
              </w:r>
            </w:ins>
          </w:p>
        </w:tc>
        <w:tc>
          <w:tcPr>
            <w:tcW w:w="1772"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666" w:author="瑋婷 徐" w:date="2025-01-04T22:13:00Z" w16du:dateUtc="2025-01-04T14:13:00Z">
              <w:tcPr>
                <w:tcW w:w="1440" w:type="dxa"/>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F755BAB" w14:textId="77777777" w:rsidR="009D4340" w:rsidRPr="00D000CE" w:rsidRDefault="009D4340">
            <w:pPr>
              <w:spacing w:after="0" w:line="360" w:lineRule="auto"/>
              <w:jc w:val="center"/>
              <w:rPr>
                <w:ins w:id="40667" w:author="瑋婷 徐" w:date="2025-01-04T22:12:00Z" w16du:dateUtc="2025-01-04T14:12:00Z"/>
                <w:rFonts w:ascii="Times New Roman" w:hAnsi="Times New Roman" w:cs="Times New Roman"/>
                <w:sz w:val="24"/>
                <w:rPrChange w:id="40668" w:author="瑋婷 徐" w:date="2025-01-04T22:50:00Z" w16du:dateUtc="2025-01-04T14:50:00Z">
                  <w:rPr>
                    <w:ins w:id="40669" w:author="瑋婷 徐" w:date="2025-01-04T22:12:00Z" w16du:dateUtc="2025-01-04T14:12:00Z"/>
                  </w:rPr>
                </w:rPrChange>
              </w:rPr>
              <w:pPrChange w:id="40670" w:author="瑋婷 徐" w:date="2025-01-04T22:13:00Z" w16du:dateUtc="2025-01-04T14:13:00Z">
                <w:pPr>
                  <w:spacing w:after="0"/>
                </w:pPr>
              </w:pPrChange>
            </w:pPr>
            <w:ins w:id="40671" w:author="瑋婷 徐" w:date="2025-01-04T22:12:00Z" w16du:dateUtc="2025-01-04T14:12:00Z">
              <w:r w:rsidRPr="00D000CE">
                <w:rPr>
                  <w:rFonts w:ascii="Times New Roman" w:hAnsi="Times New Roman" w:cs="Times New Roman"/>
                  <w:sz w:val="24"/>
                  <w:rPrChange w:id="40672" w:author="瑋婷 徐" w:date="2025-01-04T22:50:00Z" w16du:dateUtc="2025-01-04T14:50:00Z">
                    <w:rPr/>
                  </w:rPrChange>
                </w:rPr>
                <w:t>3</w:t>
              </w:r>
            </w:ins>
          </w:p>
        </w:tc>
        <w:tc>
          <w:tcPr>
            <w:tcW w:w="1329"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673" w:author="瑋婷 徐" w:date="2025-01-04T22:13:00Z" w16du:dateUtc="2025-01-04T14:13:00Z">
              <w:tcPr>
                <w:tcW w:w="1440" w:type="dxa"/>
                <w:gridSpan w:val="2"/>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44A86A3" w14:textId="77777777" w:rsidR="009D4340" w:rsidRPr="00D000CE" w:rsidRDefault="009D4340">
            <w:pPr>
              <w:spacing w:after="0" w:line="360" w:lineRule="auto"/>
              <w:jc w:val="center"/>
              <w:rPr>
                <w:ins w:id="40674" w:author="瑋婷 徐" w:date="2025-01-04T22:12:00Z" w16du:dateUtc="2025-01-04T14:12:00Z"/>
                <w:rFonts w:ascii="Times New Roman" w:hAnsi="Times New Roman" w:cs="Times New Roman"/>
                <w:sz w:val="24"/>
                <w:rPrChange w:id="40675" w:author="瑋婷 徐" w:date="2025-01-04T22:50:00Z" w16du:dateUtc="2025-01-04T14:50:00Z">
                  <w:rPr>
                    <w:ins w:id="40676" w:author="瑋婷 徐" w:date="2025-01-04T22:12:00Z" w16du:dateUtc="2025-01-04T14:12:00Z"/>
                  </w:rPr>
                </w:rPrChange>
              </w:rPr>
              <w:pPrChange w:id="40677" w:author="瑋婷 徐" w:date="2025-01-04T22:13:00Z" w16du:dateUtc="2025-01-04T14:13:00Z">
                <w:pPr>
                  <w:spacing w:after="0"/>
                </w:pPr>
              </w:pPrChange>
            </w:pPr>
            <w:ins w:id="40678" w:author="瑋婷 徐" w:date="2025-01-04T22:12:00Z" w16du:dateUtc="2025-01-04T14:12:00Z">
              <w:r w:rsidRPr="00D000CE">
                <w:rPr>
                  <w:rFonts w:ascii="Times New Roman" w:hAnsi="Times New Roman" w:cs="Times New Roman"/>
                  <w:sz w:val="24"/>
                  <w:rPrChange w:id="40679" w:author="瑋婷 徐" w:date="2025-01-04T22:50:00Z" w16du:dateUtc="2025-01-04T14:50:00Z">
                    <w:rPr/>
                  </w:rPrChange>
                </w:rPr>
                <w:t>100</w:t>
              </w:r>
            </w:ins>
          </w:p>
        </w:tc>
      </w:tr>
      <w:tr w:rsidR="009D4340" w:rsidRPr="00D000CE" w14:paraId="2839E5A4" w14:textId="77777777" w:rsidTr="009D4340">
        <w:trPr>
          <w:jc w:val="center"/>
          <w:ins w:id="40680" w:author="瑋婷 徐" w:date="2025-01-04T22:12:00Z"/>
          <w:trPrChange w:id="40681" w:author="瑋婷 徐" w:date="2025-01-04T22:13:00Z" w16du:dateUtc="2025-01-04T14:13: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682"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E7AE16A" w14:textId="77777777" w:rsidR="009D4340" w:rsidRPr="00D000CE" w:rsidRDefault="009D4340">
            <w:pPr>
              <w:spacing w:after="0" w:line="360" w:lineRule="auto"/>
              <w:jc w:val="center"/>
              <w:rPr>
                <w:ins w:id="40683" w:author="瑋婷 徐" w:date="2025-01-04T22:12:00Z" w16du:dateUtc="2025-01-04T14:12:00Z"/>
                <w:rFonts w:ascii="Times New Roman" w:hAnsi="Times New Roman" w:cs="Times New Roman"/>
                <w:sz w:val="24"/>
                <w:rPrChange w:id="40684" w:author="瑋婷 徐" w:date="2025-01-04T22:50:00Z" w16du:dateUtc="2025-01-04T14:50:00Z">
                  <w:rPr>
                    <w:ins w:id="40685" w:author="瑋婷 徐" w:date="2025-01-04T22:12:00Z" w16du:dateUtc="2025-01-04T14:12:00Z"/>
                  </w:rPr>
                </w:rPrChange>
              </w:rPr>
              <w:pPrChange w:id="40686" w:author="瑋婷 徐" w:date="2025-01-04T22:13:00Z" w16du:dateUtc="2025-01-04T14:13:00Z">
                <w:pPr>
                  <w:spacing w:after="0"/>
                </w:pPr>
              </w:pPrChange>
            </w:pPr>
            <w:ins w:id="40687" w:author="瑋婷 徐" w:date="2025-01-04T22:12:00Z" w16du:dateUtc="2025-01-04T14:12:00Z">
              <w:r w:rsidRPr="00D000CE">
                <w:rPr>
                  <w:rFonts w:ascii="Times New Roman" w:hAnsi="Times New Roman" w:cs="Times New Roman"/>
                  <w:sz w:val="24"/>
                  <w:rPrChange w:id="40688" w:author="瑋婷 徐" w:date="2025-01-04T22:50:00Z" w16du:dateUtc="2025-01-04T14:50:00Z">
                    <w:rPr/>
                  </w:rPrChange>
                </w:rPr>
                <w:t>綠鳩</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689"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8502293" w14:textId="77777777" w:rsidR="009D4340" w:rsidRPr="00D000CE" w:rsidRDefault="009D4340">
            <w:pPr>
              <w:spacing w:after="0" w:line="360" w:lineRule="auto"/>
              <w:jc w:val="center"/>
              <w:rPr>
                <w:ins w:id="40690" w:author="瑋婷 徐" w:date="2025-01-04T22:12:00Z" w16du:dateUtc="2025-01-04T14:12:00Z"/>
                <w:rFonts w:ascii="Times New Roman" w:hAnsi="Times New Roman" w:cs="Times New Roman"/>
                <w:sz w:val="24"/>
                <w:rPrChange w:id="40691" w:author="瑋婷 徐" w:date="2025-01-04T22:50:00Z" w16du:dateUtc="2025-01-04T14:50:00Z">
                  <w:rPr>
                    <w:ins w:id="40692" w:author="瑋婷 徐" w:date="2025-01-04T22:12:00Z" w16du:dateUtc="2025-01-04T14:12:00Z"/>
                  </w:rPr>
                </w:rPrChange>
              </w:rPr>
              <w:pPrChange w:id="40693" w:author="瑋婷 徐" w:date="2025-01-04T22:13:00Z" w16du:dateUtc="2025-01-04T14:13:00Z">
                <w:pPr>
                  <w:spacing w:after="0"/>
                </w:pPr>
              </w:pPrChange>
            </w:pPr>
            <w:ins w:id="40694" w:author="瑋婷 徐" w:date="2025-01-04T22:12:00Z" w16du:dateUtc="2025-01-04T14:12:00Z">
              <w:r w:rsidRPr="00D000CE">
                <w:rPr>
                  <w:rFonts w:ascii="Times New Roman" w:hAnsi="Times New Roman" w:cs="Times New Roman"/>
                  <w:sz w:val="24"/>
                  <w:rPrChange w:id="40695" w:author="瑋婷 徐" w:date="2025-01-04T22:50:00Z" w16du:dateUtc="2025-01-04T14:50:00Z">
                    <w:rPr/>
                  </w:rPrChange>
                </w:rPr>
                <w:t>2</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696" w:author="瑋婷 徐" w:date="2025-01-04T22:13:00Z" w16du:dateUtc="2025-01-04T14:1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54B63A1" w14:textId="77777777" w:rsidR="009D4340" w:rsidRPr="00D000CE" w:rsidRDefault="009D4340">
            <w:pPr>
              <w:spacing w:after="0" w:line="360" w:lineRule="auto"/>
              <w:jc w:val="center"/>
              <w:rPr>
                <w:ins w:id="40697" w:author="瑋婷 徐" w:date="2025-01-04T22:12:00Z" w16du:dateUtc="2025-01-04T14:12:00Z"/>
                <w:rFonts w:ascii="Times New Roman" w:hAnsi="Times New Roman" w:cs="Times New Roman"/>
                <w:sz w:val="24"/>
                <w:rPrChange w:id="40698" w:author="瑋婷 徐" w:date="2025-01-04T22:50:00Z" w16du:dateUtc="2025-01-04T14:50:00Z">
                  <w:rPr>
                    <w:ins w:id="40699" w:author="瑋婷 徐" w:date="2025-01-04T22:12:00Z" w16du:dateUtc="2025-01-04T14:12:00Z"/>
                  </w:rPr>
                </w:rPrChange>
              </w:rPr>
              <w:pPrChange w:id="40700" w:author="瑋婷 徐" w:date="2025-01-04T22:13:00Z" w16du:dateUtc="2025-01-04T14:13:00Z">
                <w:pPr>
                  <w:spacing w:after="0"/>
                </w:pPr>
              </w:pPrChange>
            </w:pPr>
            <w:ins w:id="40701" w:author="瑋婷 徐" w:date="2025-01-04T22:12:00Z" w16du:dateUtc="2025-01-04T14:12:00Z">
              <w:r w:rsidRPr="00D000CE">
                <w:rPr>
                  <w:rFonts w:ascii="Times New Roman" w:hAnsi="Times New Roman" w:cs="Times New Roman"/>
                  <w:sz w:val="24"/>
                  <w:rPrChange w:id="40702" w:author="瑋婷 徐" w:date="2025-01-04T22:50:00Z" w16du:dateUtc="2025-01-04T14:50:00Z">
                    <w:rPr/>
                  </w:rPrChange>
                </w:rPr>
                <w:t>100</w:t>
              </w:r>
            </w:ins>
          </w:p>
        </w:tc>
      </w:tr>
      <w:tr w:rsidR="009D4340" w:rsidRPr="00D000CE" w14:paraId="7D8EC180" w14:textId="77777777" w:rsidTr="009D4340">
        <w:trPr>
          <w:jc w:val="center"/>
          <w:ins w:id="40703" w:author="瑋婷 徐" w:date="2025-01-04T22:12:00Z"/>
          <w:trPrChange w:id="40704" w:author="瑋婷 徐" w:date="2025-01-04T22:13:00Z" w16du:dateUtc="2025-01-04T14:13: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05"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02B895D" w14:textId="77777777" w:rsidR="009D4340" w:rsidRPr="00D000CE" w:rsidRDefault="009D4340">
            <w:pPr>
              <w:spacing w:after="0" w:line="360" w:lineRule="auto"/>
              <w:jc w:val="center"/>
              <w:rPr>
                <w:ins w:id="40706" w:author="瑋婷 徐" w:date="2025-01-04T22:12:00Z" w16du:dateUtc="2025-01-04T14:12:00Z"/>
                <w:rFonts w:ascii="Times New Roman" w:hAnsi="Times New Roman" w:cs="Times New Roman"/>
                <w:sz w:val="24"/>
                <w:rPrChange w:id="40707" w:author="瑋婷 徐" w:date="2025-01-04T22:50:00Z" w16du:dateUtc="2025-01-04T14:50:00Z">
                  <w:rPr>
                    <w:ins w:id="40708" w:author="瑋婷 徐" w:date="2025-01-04T22:12:00Z" w16du:dateUtc="2025-01-04T14:12:00Z"/>
                  </w:rPr>
                </w:rPrChange>
              </w:rPr>
              <w:pPrChange w:id="40709" w:author="瑋婷 徐" w:date="2025-01-04T22:13:00Z" w16du:dateUtc="2025-01-04T14:13:00Z">
                <w:pPr>
                  <w:spacing w:after="0"/>
                </w:pPr>
              </w:pPrChange>
            </w:pPr>
            <w:ins w:id="40710" w:author="瑋婷 徐" w:date="2025-01-04T22:12:00Z" w16du:dateUtc="2025-01-04T14:12:00Z">
              <w:r w:rsidRPr="00D000CE">
                <w:rPr>
                  <w:rFonts w:ascii="Times New Roman" w:hAnsi="Times New Roman" w:cs="Times New Roman"/>
                  <w:sz w:val="24"/>
                  <w:rPrChange w:id="40711" w:author="瑋婷 徐" w:date="2025-01-04T22:50:00Z" w16du:dateUtc="2025-01-04T14:50:00Z">
                    <w:rPr/>
                  </w:rPrChange>
                </w:rPr>
                <w:t>鷹鵑</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12"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237E2B6" w14:textId="77777777" w:rsidR="009D4340" w:rsidRPr="00D000CE" w:rsidRDefault="009D4340">
            <w:pPr>
              <w:spacing w:after="0" w:line="360" w:lineRule="auto"/>
              <w:jc w:val="center"/>
              <w:rPr>
                <w:ins w:id="40713" w:author="瑋婷 徐" w:date="2025-01-04T22:12:00Z" w16du:dateUtc="2025-01-04T14:12:00Z"/>
                <w:rFonts w:ascii="Times New Roman" w:hAnsi="Times New Roman" w:cs="Times New Roman"/>
                <w:sz w:val="24"/>
                <w:rPrChange w:id="40714" w:author="瑋婷 徐" w:date="2025-01-04T22:50:00Z" w16du:dateUtc="2025-01-04T14:50:00Z">
                  <w:rPr>
                    <w:ins w:id="40715" w:author="瑋婷 徐" w:date="2025-01-04T22:12:00Z" w16du:dateUtc="2025-01-04T14:12:00Z"/>
                  </w:rPr>
                </w:rPrChange>
              </w:rPr>
              <w:pPrChange w:id="40716" w:author="瑋婷 徐" w:date="2025-01-04T22:13:00Z" w16du:dateUtc="2025-01-04T14:13:00Z">
                <w:pPr>
                  <w:spacing w:after="0"/>
                </w:pPr>
              </w:pPrChange>
            </w:pPr>
            <w:ins w:id="40717" w:author="瑋婷 徐" w:date="2025-01-04T22:12:00Z" w16du:dateUtc="2025-01-04T14:12:00Z">
              <w:r w:rsidRPr="00D000CE">
                <w:rPr>
                  <w:rFonts w:ascii="Times New Roman" w:hAnsi="Times New Roman" w:cs="Times New Roman"/>
                  <w:sz w:val="24"/>
                  <w:rPrChange w:id="40718" w:author="瑋婷 徐" w:date="2025-01-04T22:50:00Z" w16du:dateUtc="2025-01-04T14:50:00Z">
                    <w:rPr/>
                  </w:rPrChange>
                </w:rPr>
                <w:t>2</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19" w:author="瑋婷 徐" w:date="2025-01-04T22:13:00Z" w16du:dateUtc="2025-01-04T14:1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5014A5D" w14:textId="77777777" w:rsidR="009D4340" w:rsidRPr="00D000CE" w:rsidRDefault="009D4340">
            <w:pPr>
              <w:spacing w:after="0" w:line="360" w:lineRule="auto"/>
              <w:jc w:val="center"/>
              <w:rPr>
                <w:ins w:id="40720" w:author="瑋婷 徐" w:date="2025-01-04T22:12:00Z" w16du:dateUtc="2025-01-04T14:12:00Z"/>
                <w:rFonts w:ascii="Times New Roman" w:hAnsi="Times New Roman" w:cs="Times New Roman"/>
                <w:sz w:val="24"/>
                <w:rPrChange w:id="40721" w:author="瑋婷 徐" w:date="2025-01-04T22:50:00Z" w16du:dateUtc="2025-01-04T14:50:00Z">
                  <w:rPr>
                    <w:ins w:id="40722" w:author="瑋婷 徐" w:date="2025-01-04T22:12:00Z" w16du:dateUtc="2025-01-04T14:12:00Z"/>
                  </w:rPr>
                </w:rPrChange>
              </w:rPr>
              <w:pPrChange w:id="40723" w:author="瑋婷 徐" w:date="2025-01-04T22:13:00Z" w16du:dateUtc="2025-01-04T14:13:00Z">
                <w:pPr>
                  <w:spacing w:after="0"/>
                </w:pPr>
              </w:pPrChange>
            </w:pPr>
            <w:ins w:id="40724" w:author="瑋婷 徐" w:date="2025-01-04T22:12:00Z" w16du:dateUtc="2025-01-04T14:12:00Z">
              <w:r w:rsidRPr="00D000CE">
                <w:rPr>
                  <w:rFonts w:ascii="Times New Roman" w:hAnsi="Times New Roman" w:cs="Times New Roman"/>
                  <w:sz w:val="24"/>
                  <w:rPrChange w:id="40725" w:author="瑋婷 徐" w:date="2025-01-04T22:50:00Z" w16du:dateUtc="2025-01-04T14:50:00Z">
                    <w:rPr/>
                  </w:rPrChange>
                </w:rPr>
                <w:t>100</w:t>
              </w:r>
            </w:ins>
          </w:p>
        </w:tc>
      </w:tr>
      <w:tr w:rsidR="009D4340" w:rsidRPr="00D000CE" w14:paraId="75438694" w14:textId="77777777" w:rsidTr="009D4340">
        <w:trPr>
          <w:jc w:val="center"/>
          <w:ins w:id="40726" w:author="瑋婷 徐" w:date="2025-01-04T22:12:00Z"/>
          <w:trPrChange w:id="40727" w:author="瑋婷 徐" w:date="2025-01-04T22:13:00Z" w16du:dateUtc="2025-01-04T14:13: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28"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8A24508" w14:textId="77777777" w:rsidR="009D4340" w:rsidRPr="00D000CE" w:rsidRDefault="009D4340">
            <w:pPr>
              <w:spacing w:after="0" w:line="360" w:lineRule="auto"/>
              <w:jc w:val="center"/>
              <w:rPr>
                <w:ins w:id="40729" w:author="瑋婷 徐" w:date="2025-01-04T22:12:00Z" w16du:dateUtc="2025-01-04T14:12:00Z"/>
                <w:rFonts w:ascii="Times New Roman" w:hAnsi="Times New Roman" w:cs="Times New Roman"/>
                <w:sz w:val="24"/>
                <w:rPrChange w:id="40730" w:author="瑋婷 徐" w:date="2025-01-04T22:50:00Z" w16du:dateUtc="2025-01-04T14:50:00Z">
                  <w:rPr>
                    <w:ins w:id="40731" w:author="瑋婷 徐" w:date="2025-01-04T22:12:00Z" w16du:dateUtc="2025-01-04T14:12:00Z"/>
                  </w:rPr>
                </w:rPrChange>
              </w:rPr>
              <w:pPrChange w:id="40732" w:author="瑋婷 徐" w:date="2025-01-04T22:13:00Z" w16du:dateUtc="2025-01-04T14:13:00Z">
                <w:pPr>
                  <w:spacing w:after="0"/>
                </w:pPr>
              </w:pPrChange>
            </w:pPr>
            <w:ins w:id="40733" w:author="瑋婷 徐" w:date="2025-01-04T22:12:00Z" w16du:dateUtc="2025-01-04T14:12:00Z">
              <w:r w:rsidRPr="00D000CE">
                <w:rPr>
                  <w:rFonts w:ascii="Times New Roman" w:hAnsi="Times New Roman" w:cs="Times New Roman"/>
                  <w:sz w:val="24"/>
                  <w:rPrChange w:id="40734" w:author="瑋婷 徐" w:date="2025-01-04T22:50:00Z" w16du:dateUtc="2025-01-04T14:50:00Z">
                    <w:rPr/>
                  </w:rPrChange>
                </w:rPr>
                <w:t>鳳頭蒼鷹</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35"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8DE47DA" w14:textId="77777777" w:rsidR="009D4340" w:rsidRPr="00D000CE" w:rsidRDefault="009D4340">
            <w:pPr>
              <w:spacing w:after="0" w:line="360" w:lineRule="auto"/>
              <w:jc w:val="center"/>
              <w:rPr>
                <w:ins w:id="40736" w:author="瑋婷 徐" w:date="2025-01-04T22:12:00Z" w16du:dateUtc="2025-01-04T14:12:00Z"/>
                <w:rFonts w:ascii="Times New Roman" w:hAnsi="Times New Roman" w:cs="Times New Roman"/>
                <w:sz w:val="24"/>
                <w:rPrChange w:id="40737" w:author="瑋婷 徐" w:date="2025-01-04T22:50:00Z" w16du:dateUtc="2025-01-04T14:50:00Z">
                  <w:rPr>
                    <w:ins w:id="40738" w:author="瑋婷 徐" w:date="2025-01-04T22:12:00Z" w16du:dateUtc="2025-01-04T14:12:00Z"/>
                  </w:rPr>
                </w:rPrChange>
              </w:rPr>
              <w:pPrChange w:id="40739" w:author="瑋婷 徐" w:date="2025-01-04T22:13:00Z" w16du:dateUtc="2025-01-04T14:13:00Z">
                <w:pPr>
                  <w:spacing w:after="0"/>
                </w:pPr>
              </w:pPrChange>
            </w:pPr>
            <w:ins w:id="40740" w:author="瑋婷 徐" w:date="2025-01-04T22:12:00Z" w16du:dateUtc="2025-01-04T14:12:00Z">
              <w:r w:rsidRPr="00D000CE">
                <w:rPr>
                  <w:rFonts w:ascii="Times New Roman" w:hAnsi="Times New Roman" w:cs="Times New Roman"/>
                  <w:sz w:val="24"/>
                  <w:rPrChange w:id="40741" w:author="瑋婷 徐" w:date="2025-01-04T22:50:00Z" w16du:dateUtc="2025-01-04T14:50:00Z">
                    <w:rPr/>
                  </w:rPrChange>
                </w:rPr>
                <w:t>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42" w:author="瑋婷 徐" w:date="2025-01-04T22:13:00Z" w16du:dateUtc="2025-01-04T14:1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277494A" w14:textId="77777777" w:rsidR="009D4340" w:rsidRPr="00D000CE" w:rsidRDefault="009D4340">
            <w:pPr>
              <w:spacing w:after="0" w:line="360" w:lineRule="auto"/>
              <w:jc w:val="center"/>
              <w:rPr>
                <w:ins w:id="40743" w:author="瑋婷 徐" w:date="2025-01-04T22:12:00Z" w16du:dateUtc="2025-01-04T14:12:00Z"/>
                <w:rFonts w:ascii="Times New Roman" w:hAnsi="Times New Roman" w:cs="Times New Roman"/>
                <w:sz w:val="24"/>
                <w:rPrChange w:id="40744" w:author="瑋婷 徐" w:date="2025-01-04T22:50:00Z" w16du:dateUtc="2025-01-04T14:50:00Z">
                  <w:rPr>
                    <w:ins w:id="40745" w:author="瑋婷 徐" w:date="2025-01-04T22:12:00Z" w16du:dateUtc="2025-01-04T14:12:00Z"/>
                  </w:rPr>
                </w:rPrChange>
              </w:rPr>
              <w:pPrChange w:id="40746" w:author="瑋婷 徐" w:date="2025-01-04T22:13:00Z" w16du:dateUtc="2025-01-04T14:13:00Z">
                <w:pPr>
                  <w:spacing w:after="0"/>
                </w:pPr>
              </w:pPrChange>
            </w:pPr>
            <w:ins w:id="40747" w:author="瑋婷 徐" w:date="2025-01-04T22:12:00Z" w16du:dateUtc="2025-01-04T14:12:00Z">
              <w:r w:rsidRPr="00D000CE">
                <w:rPr>
                  <w:rFonts w:ascii="Times New Roman" w:hAnsi="Times New Roman" w:cs="Times New Roman"/>
                  <w:sz w:val="24"/>
                  <w:rPrChange w:id="40748" w:author="瑋婷 徐" w:date="2025-01-04T22:50:00Z" w16du:dateUtc="2025-01-04T14:50:00Z">
                    <w:rPr/>
                  </w:rPrChange>
                </w:rPr>
                <w:t>100</w:t>
              </w:r>
            </w:ins>
          </w:p>
        </w:tc>
      </w:tr>
      <w:tr w:rsidR="009D4340" w:rsidRPr="00D000CE" w14:paraId="380D714E" w14:textId="77777777" w:rsidTr="009D4340">
        <w:trPr>
          <w:jc w:val="center"/>
          <w:ins w:id="40749" w:author="瑋婷 徐" w:date="2025-01-04T22:12:00Z"/>
          <w:trPrChange w:id="40750" w:author="瑋婷 徐" w:date="2025-01-04T22:13:00Z" w16du:dateUtc="2025-01-04T14:13: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51"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A8ECEC8" w14:textId="77777777" w:rsidR="009D4340" w:rsidRPr="00D000CE" w:rsidRDefault="009D4340">
            <w:pPr>
              <w:spacing w:after="0" w:line="360" w:lineRule="auto"/>
              <w:jc w:val="center"/>
              <w:rPr>
                <w:ins w:id="40752" w:author="瑋婷 徐" w:date="2025-01-04T22:12:00Z" w16du:dateUtc="2025-01-04T14:12:00Z"/>
                <w:rFonts w:ascii="Times New Roman" w:hAnsi="Times New Roman" w:cs="Times New Roman"/>
                <w:sz w:val="24"/>
                <w:rPrChange w:id="40753" w:author="瑋婷 徐" w:date="2025-01-04T22:50:00Z" w16du:dateUtc="2025-01-04T14:50:00Z">
                  <w:rPr>
                    <w:ins w:id="40754" w:author="瑋婷 徐" w:date="2025-01-04T22:12:00Z" w16du:dateUtc="2025-01-04T14:12:00Z"/>
                  </w:rPr>
                </w:rPrChange>
              </w:rPr>
              <w:pPrChange w:id="40755" w:author="瑋婷 徐" w:date="2025-01-04T22:13:00Z" w16du:dateUtc="2025-01-04T14:13:00Z">
                <w:pPr>
                  <w:spacing w:after="0"/>
                </w:pPr>
              </w:pPrChange>
            </w:pPr>
            <w:ins w:id="40756" w:author="瑋婷 徐" w:date="2025-01-04T22:12:00Z" w16du:dateUtc="2025-01-04T14:12:00Z">
              <w:r w:rsidRPr="00D000CE">
                <w:rPr>
                  <w:rFonts w:ascii="Times New Roman" w:hAnsi="Times New Roman" w:cs="Times New Roman"/>
                  <w:sz w:val="24"/>
                  <w:rPrChange w:id="40757" w:author="瑋婷 徐" w:date="2025-01-04T22:50:00Z" w16du:dateUtc="2025-01-04T14:50:00Z">
                    <w:rPr/>
                  </w:rPrChange>
                </w:rPr>
                <w:t>黃嘴角鴞</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58"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E088DA6" w14:textId="77777777" w:rsidR="009D4340" w:rsidRPr="00D000CE" w:rsidRDefault="009D4340">
            <w:pPr>
              <w:spacing w:after="0" w:line="360" w:lineRule="auto"/>
              <w:jc w:val="center"/>
              <w:rPr>
                <w:ins w:id="40759" w:author="瑋婷 徐" w:date="2025-01-04T22:12:00Z" w16du:dateUtc="2025-01-04T14:12:00Z"/>
                <w:rFonts w:ascii="Times New Roman" w:hAnsi="Times New Roman" w:cs="Times New Roman"/>
                <w:sz w:val="24"/>
                <w:rPrChange w:id="40760" w:author="瑋婷 徐" w:date="2025-01-04T22:50:00Z" w16du:dateUtc="2025-01-04T14:50:00Z">
                  <w:rPr>
                    <w:ins w:id="40761" w:author="瑋婷 徐" w:date="2025-01-04T22:12:00Z" w16du:dateUtc="2025-01-04T14:12:00Z"/>
                  </w:rPr>
                </w:rPrChange>
              </w:rPr>
              <w:pPrChange w:id="40762" w:author="瑋婷 徐" w:date="2025-01-04T22:13:00Z" w16du:dateUtc="2025-01-04T14:13:00Z">
                <w:pPr>
                  <w:spacing w:after="0"/>
                </w:pPr>
              </w:pPrChange>
            </w:pPr>
            <w:ins w:id="40763" w:author="瑋婷 徐" w:date="2025-01-04T22:12:00Z" w16du:dateUtc="2025-01-04T14:12:00Z">
              <w:r w:rsidRPr="00D000CE">
                <w:rPr>
                  <w:rFonts w:ascii="Times New Roman" w:hAnsi="Times New Roman" w:cs="Times New Roman"/>
                  <w:sz w:val="24"/>
                  <w:rPrChange w:id="40764" w:author="瑋婷 徐" w:date="2025-01-04T22:50:00Z" w16du:dateUtc="2025-01-04T14:50:00Z">
                    <w:rPr/>
                  </w:rPrChange>
                </w:rPr>
                <w:t>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65" w:author="瑋婷 徐" w:date="2025-01-04T22:13:00Z" w16du:dateUtc="2025-01-04T14:1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92EEB81" w14:textId="77777777" w:rsidR="009D4340" w:rsidRPr="00D000CE" w:rsidRDefault="009D4340">
            <w:pPr>
              <w:spacing w:after="0" w:line="360" w:lineRule="auto"/>
              <w:jc w:val="center"/>
              <w:rPr>
                <w:ins w:id="40766" w:author="瑋婷 徐" w:date="2025-01-04T22:12:00Z" w16du:dateUtc="2025-01-04T14:12:00Z"/>
                <w:rFonts w:ascii="Times New Roman" w:hAnsi="Times New Roman" w:cs="Times New Roman"/>
                <w:sz w:val="24"/>
                <w:rPrChange w:id="40767" w:author="瑋婷 徐" w:date="2025-01-04T22:50:00Z" w16du:dateUtc="2025-01-04T14:50:00Z">
                  <w:rPr>
                    <w:ins w:id="40768" w:author="瑋婷 徐" w:date="2025-01-04T22:12:00Z" w16du:dateUtc="2025-01-04T14:12:00Z"/>
                  </w:rPr>
                </w:rPrChange>
              </w:rPr>
              <w:pPrChange w:id="40769" w:author="瑋婷 徐" w:date="2025-01-04T22:13:00Z" w16du:dateUtc="2025-01-04T14:13:00Z">
                <w:pPr>
                  <w:spacing w:after="0"/>
                </w:pPr>
              </w:pPrChange>
            </w:pPr>
            <w:ins w:id="40770" w:author="瑋婷 徐" w:date="2025-01-04T22:12:00Z" w16du:dateUtc="2025-01-04T14:12:00Z">
              <w:r w:rsidRPr="00D000CE">
                <w:rPr>
                  <w:rFonts w:ascii="Times New Roman" w:hAnsi="Times New Roman" w:cs="Times New Roman"/>
                  <w:sz w:val="24"/>
                  <w:rPrChange w:id="40771" w:author="瑋婷 徐" w:date="2025-01-04T22:50:00Z" w16du:dateUtc="2025-01-04T14:50:00Z">
                    <w:rPr/>
                  </w:rPrChange>
                </w:rPr>
                <w:t>100</w:t>
              </w:r>
            </w:ins>
          </w:p>
        </w:tc>
      </w:tr>
      <w:tr w:rsidR="009D4340" w:rsidRPr="00D000CE" w14:paraId="05AC44C5" w14:textId="77777777" w:rsidTr="009D4340">
        <w:trPr>
          <w:jc w:val="center"/>
          <w:ins w:id="40772" w:author="瑋婷 徐" w:date="2025-01-04T22:12:00Z"/>
          <w:trPrChange w:id="40773" w:author="瑋婷 徐" w:date="2025-01-04T22:13:00Z" w16du:dateUtc="2025-01-04T14:13: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74"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6C09513" w14:textId="77777777" w:rsidR="009D4340" w:rsidRPr="00D000CE" w:rsidRDefault="009D4340">
            <w:pPr>
              <w:spacing w:after="0" w:line="360" w:lineRule="auto"/>
              <w:jc w:val="center"/>
              <w:rPr>
                <w:ins w:id="40775" w:author="瑋婷 徐" w:date="2025-01-04T22:12:00Z" w16du:dateUtc="2025-01-04T14:12:00Z"/>
                <w:rFonts w:ascii="Times New Roman" w:hAnsi="Times New Roman" w:cs="Times New Roman"/>
                <w:sz w:val="24"/>
                <w:rPrChange w:id="40776" w:author="瑋婷 徐" w:date="2025-01-04T22:50:00Z" w16du:dateUtc="2025-01-04T14:50:00Z">
                  <w:rPr>
                    <w:ins w:id="40777" w:author="瑋婷 徐" w:date="2025-01-04T22:12:00Z" w16du:dateUtc="2025-01-04T14:12:00Z"/>
                  </w:rPr>
                </w:rPrChange>
              </w:rPr>
              <w:pPrChange w:id="40778" w:author="瑋婷 徐" w:date="2025-01-04T22:13:00Z" w16du:dateUtc="2025-01-04T14:13:00Z">
                <w:pPr>
                  <w:spacing w:after="0"/>
                </w:pPr>
              </w:pPrChange>
            </w:pPr>
            <w:ins w:id="40779" w:author="瑋婷 徐" w:date="2025-01-04T22:12:00Z" w16du:dateUtc="2025-01-04T14:12:00Z">
              <w:r w:rsidRPr="00D000CE">
                <w:rPr>
                  <w:rFonts w:ascii="Times New Roman" w:hAnsi="Times New Roman" w:cs="Times New Roman"/>
                  <w:sz w:val="24"/>
                  <w:rPrChange w:id="40780" w:author="瑋婷 徐" w:date="2025-01-04T22:50:00Z" w16du:dateUtc="2025-01-04T14:50:00Z">
                    <w:rPr/>
                  </w:rPrChange>
                </w:rPr>
                <w:t>領角鴞</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81"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7CF518A" w14:textId="77777777" w:rsidR="009D4340" w:rsidRPr="00D000CE" w:rsidRDefault="009D4340">
            <w:pPr>
              <w:spacing w:after="0" w:line="360" w:lineRule="auto"/>
              <w:jc w:val="center"/>
              <w:rPr>
                <w:ins w:id="40782" w:author="瑋婷 徐" w:date="2025-01-04T22:12:00Z" w16du:dateUtc="2025-01-04T14:12:00Z"/>
                <w:rFonts w:ascii="Times New Roman" w:hAnsi="Times New Roman" w:cs="Times New Roman"/>
                <w:sz w:val="24"/>
                <w:rPrChange w:id="40783" w:author="瑋婷 徐" w:date="2025-01-04T22:50:00Z" w16du:dateUtc="2025-01-04T14:50:00Z">
                  <w:rPr>
                    <w:ins w:id="40784" w:author="瑋婷 徐" w:date="2025-01-04T22:12:00Z" w16du:dateUtc="2025-01-04T14:12:00Z"/>
                  </w:rPr>
                </w:rPrChange>
              </w:rPr>
              <w:pPrChange w:id="40785" w:author="瑋婷 徐" w:date="2025-01-04T22:13:00Z" w16du:dateUtc="2025-01-04T14:13:00Z">
                <w:pPr>
                  <w:spacing w:after="0"/>
                </w:pPr>
              </w:pPrChange>
            </w:pPr>
            <w:ins w:id="40786" w:author="瑋婷 徐" w:date="2025-01-04T22:12:00Z" w16du:dateUtc="2025-01-04T14:12:00Z">
              <w:r w:rsidRPr="00D000CE">
                <w:rPr>
                  <w:rFonts w:ascii="Times New Roman" w:hAnsi="Times New Roman" w:cs="Times New Roman"/>
                  <w:sz w:val="24"/>
                  <w:rPrChange w:id="40787" w:author="瑋婷 徐" w:date="2025-01-04T22:50:00Z" w16du:dateUtc="2025-01-04T14:50:00Z">
                    <w:rPr/>
                  </w:rPrChange>
                </w:rPr>
                <w:t>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88" w:author="瑋婷 徐" w:date="2025-01-04T22:13:00Z" w16du:dateUtc="2025-01-04T14:1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7781AE2" w14:textId="77777777" w:rsidR="009D4340" w:rsidRPr="00D000CE" w:rsidRDefault="009D4340">
            <w:pPr>
              <w:spacing w:after="0" w:line="360" w:lineRule="auto"/>
              <w:jc w:val="center"/>
              <w:rPr>
                <w:ins w:id="40789" w:author="瑋婷 徐" w:date="2025-01-04T22:12:00Z" w16du:dateUtc="2025-01-04T14:12:00Z"/>
                <w:rFonts w:ascii="Times New Roman" w:hAnsi="Times New Roman" w:cs="Times New Roman"/>
                <w:sz w:val="24"/>
                <w:rPrChange w:id="40790" w:author="瑋婷 徐" w:date="2025-01-04T22:50:00Z" w16du:dateUtc="2025-01-04T14:50:00Z">
                  <w:rPr>
                    <w:ins w:id="40791" w:author="瑋婷 徐" w:date="2025-01-04T22:12:00Z" w16du:dateUtc="2025-01-04T14:12:00Z"/>
                  </w:rPr>
                </w:rPrChange>
              </w:rPr>
              <w:pPrChange w:id="40792" w:author="瑋婷 徐" w:date="2025-01-04T22:13:00Z" w16du:dateUtc="2025-01-04T14:13:00Z">
                <w:pPr>
                  <w:spacing w:after="0"/>
                </w:pPr>
              </w:pPrChange>
            </w:pPr>
            <w:ins w:id="40793" w:author="瑋婷 徐" w:date="2025-01-04T22:12:00Z" w16du:dateUtc="2025-01-04T14:12:00Z">
              <w:r w:rsidRPr="00D000CE">
                <w:rPr>
                  <w:rFonts w:ascii="Times New Roman" w:hAnsi="Times New Roman" w:cs="Times New Roman"/>
                  <w:sz w:val="24"/>
                  <w:rPrChange w:id="40794" w:author="瑋婷 徐" w:date="2025-01-04T22:50:00Z" w16du:dateUtc="2025-01-04T14:50:00Z">
                    <w:rPr/>
                  </w:rPrChange>
                </w:rPr>
                <w:t>100</w:t>
              </w:r>
            </w:ins>
          </w:p>
        </w:tc>
      </w:tr>
      <w:tr w:rsidR="009D4340" w:rsidRPr="00D000CE" w14:paraId="10F387F3" w14:textId="77777777" w:rsidTr="009D4340">
        <w:trPr>
          <w:jc w:val="center"/>
          <w:ins w:id="40795" w:author="瑋婷 徐" w:date="2025-01-04T22:12:00Z"/>
          <w:trPrChange w:id="40796" w:author="瑋婷 徐" w:date="2025-01-04T22:13:00Z" w16du:dateUtc="2025-01-04T14:13: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797"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CD6E5ED" w14:textId="77777777" w:rsidR="009D4340" w:rsidRPr="00D000CE" w:rsidRDefault="009D4340">
            <w:pPr>
              <w:spacing w:after="0" w:line="360" w:lineRule="auto"/>
              <w:jc w:val="center"/>
              <w:rPr>
                <w:ins w:id="40798" w:author="瑋婷 徐" w:date="2025-01-04T22:12:00Z" w16du:dateUtc="2025-01-04T14:12:00Z"/>
                <w:rFonts w:ascii="Times New Roman" w:hAnsi="Times New Roman" w:cs="Times New Roman"/>
                <w:sz w:val="24"/>
                <w:rPrChange w:id="40799" w:author="瑋婷 徐" w:date="2025-01-04T22:50:00Z" w16du:dateUtc="2025-01-04T14:50:00Z">
                  <w:rPr>
                    <w:ins w:id="40800" w:author="瑋婷 徐" w:date="2025-01-04T22:12:00Z" w16du:dateUtc="2025-01-04T14:12:00Z"/>
                  </w:rPr>
                </w:rPrChange>
              </w:rPr>
              <w:pPrChange w:id="40801" w:author="瑋婷 徐" w:date="2025-01-04T22:13:00Z" w16du:dateUtc="2025-01-04T14:13:00Z">
                <w:pPr>
                  <w:spacing w:after="0"/>
                </w:pPr>
              </w:pPrChange>
            </w:pPr>
            <w:ins w:id="40802" w:author="瑋婷 徐" w:date="2025-01-04T22:12:00Z" w16du:dateUtc="2025-01-04T14:12:00Z">
              <w:r w:rsidRPr="00D000CE">
                <w:rPr>
                  <w:rFonts w:ascii="Times New Roman" w:hAnsi="Times New Roman" w:cs="Times New Roman"/>
                  <w:sz w:val="24"/>
                  <w:rPrChange w:id="40803" w:author="瑋婷 徐" w:date="2025-01-04T22:50:00Z" w16du:dateUtc="2025-01-04T14:50:00Z">
                    <w:rPr/>
                  </w:rPrChange>
                </w:rPr>
                <w:t>鵂鶹</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04"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A4FB18E" w14:textId="77777777" w:rsidR="009D4340" w:rsidRPr="00D000CE" w:rsidRDefault="009D4340">
            <w:pPr>
              <w:spacing w:after="0" w:line="360" w:lineRule="auto"/>
              <w:jc w:val="center"/>
              <w:rPr>
                <w:ins w:id="40805" w:author="瑋婷 徐" w:date="2025-01-04T22:12:00Z" w16du:dateUtc="2025-01-04T14:12:00Z"/>
                <w:rFonts w:ascii="Times New Roman" w:hAnsi="Times New Roman" w:cs="Times New Roman"/>
                <w:sz w:val="24"/>
                <w:rPrChange w:id="40806" w:author="瑋婷 徐" w:date="2025-01-04T22:50:00Z" w16du:dateUtc="2025-01-04T14:50:00Z">
                  <w:rPr>
                    <w:ins w:id="40807" w:author="瑋婷 徐" w:date="2025-01-04T22:12:00Z" w16du:dateUtc="2025-01-04T14:12:00Z"/>
                  </w:rPr>
                </w:rPrChange>
              </w:rPr>
              <w:pPrChange w:id="40808" w:author="瑋婷 徐" w:date="2025-01-04T22:13:00Z" w16du:dateUtc="2025-01-04T14:13:00Z">
                <w:pPr>
                  <w:spacing w:after="0"/>
                </w:pPr>
              </w:pPrChange>
            </w:pPr>
            <w:ins w:id="40809" w:author="瑋婷 徐" w:date="2025-01-04T22:12:00Z" w16du:dateUtc="2025-01-04T14:12:00Z">
              <w:r w:rsidRPr="00D000CE">
                <w:rPr>
                  <w:rFonts w:ascii="Times New Roman" w:hAnsi="Times New Roman" w:cs="Times New Roman"/>
                  <w:sz w:val="24"/>
                  <w:rPrChange w:id="40810" w:author="瑋婷 徐" w:date="2025-01-04T22:50:00Z" w16du:dateUtc="2025-01-04T14:50:00Z">
                    <w:rPr/>
                  </w:rPrChange>
                </w:rPr>
                <w:t>3</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11" w:author="瑋婷 徐" w:date="2025-01-04T22:13:00Z" w16du:dateUtc="2025-01-04T14:1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E5B55B2" w14:textId="77777777" w:rsidR="009D4340" w:rsidRPr="00D000CE" w:rsidRDefault="009D4340">
            <w:pPr>
              <w:spacing w:after="0" w:line="360" w:lineRule="auto"/>
              <w:jc w:val="center"/>
              <w:rPr>
                <w:ins w:id="40812" w:author="瑋婷 徐" w:date="2025-01-04T22:12:00Z" w16du:dateUtc="2025-01-04T14:12:00Z"/>
                <w:rFonts w:ascii="Times New Roman" w:hAnsi="Times New Roman" w:cs="Times New Roman"/>
                <w:sz w:val="24"/>
                <w:rPrChange w:id="40813" w:author="瑋婷 徐" w:date="2025-01-04T22:50:00Z" w16du:dateUtc="2025-01-04T14:50:00Z">
                  <w:rPr>
                    <w:ins w:id="40814" w:author="瑋婷 徐" w:date="2025-01-04T22:12:00Z" w16du:dateUtc="2025-01-04T14:12:00Z"/>
                  </w:rPr>
                </w:rPrChange>
              </w:rPr>
              <w:pPrChange w:id="40815" w:author="瑋婷 徐" w:date="2025-01-04T22:13:00Z" w16du:dateUtc="2025-01-04T14:13:00Z">
                <w:pPr>
                  <w:spacing w:after="0"/>
                </w:pPr>
              </w:pPrChange>
            </w:pPr>
            <w:ins w:id="40816" w:author="瑋婷 徐" w:date="2025-01-04T22:12:00Z" w16du:dateUtc="2025-01-04T14:12:00Z">
              <w:r w:rsidRPr="00D000CE">
                <w:rPr>
                  <w:rFonts w:ascii="Times New Roman" w:hAnsi="Times New Roman" w:cs="Times New Roman"/>
                  <w:sz w:val="24"/>
                  <w:rPrChange w:id="40817" w:author="瑋婷 徐" w:date="2025-01-04T22:50:00Z" w16du:dateUtc="2025-01-04T14:50:00Z">
                    <w:rPr/>
                  </w:rPrChange>
                </w:rPr>
                <w:t>100</w:t>
              </w:r>
            </w:ins>
          </w:p>
        </w:tc>
      </w:tr>
      <w:tr w:rsidR="009D4340" w:rsidRPr="00D000CE" w14:paraId="57CEF6B9" w14:textId="77777777" w:rsidTr="009D4340">
        <w:trPr>
          <w:jc w:val="center"/>
          <w:ins w:id="40818" w:author="瑋婷 徐" w:date="2025-01-04T22:12:00Z"/>
          <w:trPrChange w:id="40819" w:author="瑋婷 徐" w:date="2025-01-04T22:13:00Z" w16du:dateUtc="2025-01-04T14:13: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20"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9B33989" w14:textId="77777777" w:rsidR="009D4340" w:rsidRPr="00D000CE" w:rsidRDefault="009D4340">
            <w:pPr>
              <w:spacing w:after="0" w:line="360" w:lineRule="auto"/>
              <w:jc w:val="center"/>
              <w:rPr>
                <w:ins w:id="40821" w:author="瑋婷 徐" w:date="2025-01-04T22:12:00Z" w16du:dateUtc="2025-01-04T14:12:00Z"/>
                <w:rFonts w:ascii="Times New Roman" w:hAnsi="Times New Roman" w:cs="Times New Roman"/>
                <w:sz w:val="24"/>
                <w:rPrChange w:id="40822" w:author="瑋婷 徐" w:date="2025-01-04T22:50:00Z" w16du:dateUtc="2025-01-04T14:50:00Z">
                  <w:rPr>
                    <w:ins w:id="40823" w:author="瑋婷 徐" w:date="2025-01-04T22:12:00Z" w16du:dateUtc="2025-01-04T14:12:00Z"/>
                  </w:rPr>
                </w:rPrChange>
              </w:rPr>
              <w:pPrChange w:id="40824" w:author="瑋婷 徐" w:date="2025-01-04T22:13:00Z" w16du:dateUtc="2025-01-04T14:13:00Z">
                <w:pPr>
                  <w:spacing w:after="0"/>
                </w:pPr>
              </w:pPrChange>
            </w:pPr>
            <w:ins w:id="40825" w:author="瑋婷 徐" w:date="2025-01-04T22:12:00Z" w16du:dateUtc="2025-01-04T14:12:00Z">
              <w:r w:rsidRPr="00D000CE">
                <w:rPr>
                  <w:rFonts w:ascii="Times New Roman" w:hAnsi="Times New Roman" w:cs="Times New Roman"/>
                  <w:sz w:val="24"/>
                  <w:rPrChange w:id="40826" w:author="瑋婷 徐" w:date="2025-01-04T22:50:00Z" w16du:dateUtc="2025-01-04T14:50:00Z">
                    <w:rPr/>
                  </w:rPrChange>
                </w:rPr>
                <w:t>巨嘴鴉</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27"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45CFCCA" w14:textId="77777777" w:rsidR="009D4340" w:rsidRPr="00D000CE" w:rsidRDefault="009D4340">
            <w:pPr>
              <w:spacing w:after="0" w:line="360" w:lineRule="auto"/>
              <w:jc w:val="center"/>
              <w:rPr>
                <w:ins w:id="40828" w:author="瑋婷 徐" w:date="2025-01-04T22:12:00Z" w16du:dateUtc="2025-01-04T14:12:00Z"/>
                <w:rFonts w:ascii="Times New Roman" w:hAnsi="Times New Roman" w:cs="Times New Roman"/>
                <w:sz w:val="24"/>
                <w:rPrChange w:id="40829" w:author="瑋婷 徐" w:date="2025-01-04T22:50:00Z" w16du:dateUtc="2025-01-04T14:50:00Z">
                  <w:rPr>
                    <w:ins w:id="40830" w:author="瑋婷 徐" w:date="2025-01-04T22:12:00Z" w16du:dateUtc="2025-01-04T14:12:00Z"/>
                  </w:rPr>
                </w:rPrChange>
              </w:rPr>
              <w:pPrChange w:id="40831" w:author="瑋婷 徐" w:date="2025-01-04T22:13:00Z" w16du:dateUtc="2025-01-04T14:13:00Z">
                <w:pPr>
                  <w:spacing w:after="0"/>
                </w:pPr>
              </w:pPrChange>
            </w:pPr>
            <w:ins w:id="40832" w:author="瑋婷 徐" w:date="2025-01-04T22:12:00Z" w16du:dateUtc="2025-01-04T14:12:00Z">
              <w:r w:rsidRPr="00D000CE">
                <w:rPr>
                  <w:rFonts w:ascii="Times New Roman" w:hAnsi="Times New Roman" w:cs="Times New Roman"/>
                  <w:sz w:val="24"/>
                  <w:rPrChange w:id="40833" w:author="瑋婷 徐" w:date="2025-01-04T22:50:00Z" w16du:dateUtc="2025-01-04T14:50:00Z">
                    <w:rPr/>
                  </w:rPrChange>
                </w:rPr>
                <w:t>2</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34" w:author="瑋婷 徐" w:date="2025-01-04T22:13:00Z" w16du:dateUtc="2025-01-04T14:1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E5AADEB" w14:textId="77777777" w:rsidR="009D4340" w:rsidRPr="00D000CE" w:rsidRDefault="009D4340">
            <w:pPr>
              <w:spacing w:after="0" w:line="360" w:lineRule="auto"/>
              <w:jc w:val="center"/>
              <w:rPr>
                <w:ins w:id="40835" w:author="瑋婷 徐" w:date="2025-01-04T22:12:00Z" w16du:dateUtc="2025-01-04T14:12:00Z"/>
                <w:rFonts w:ascii="Times New Roman" w:hAnsi="Times New Roman" w:cs="Times New Roman"/>
                <w:sz w:val="24"/>
                <w:rPrChange w:id="40836" w:author="瑋婷 徐" w:date="2025-01-04T22:50:00Z" w16du:dateUtc="2025-01-04T14:50:00Z">
                  <w:rPr>
                    <w:ins w:id="40837" w:author="瑋婷 徐" w:date="2025-01-04T22:12:00Z" w16du:dateUtc="2025-01-04T14:12:00Z"/>
                  </w:rPr>
                </w:rPrChange>
              </w:rPr>
              <w:pPrChange w:id="40838" w:author="瑋婷 徐" w:date="2025-01-04T22:13:00Z" w16du:dateUtc="2025-01-04T14:13:00Z">
                <w:pPr>
                  <w:spacing w:after="0"/>
                </w:pPr>
              </w:pPrChange>
            </w:pPr>
            <w:ins w:id="40839" w:author="瑋婷 徐" w:date="2025-01-04T22:12:00Z" w16du:dateUtc="2025-01-04T14:12:00Z">
              <w:r w:rsidRPr="00D000CE">
                <w:rPr>
                  <w:rFonts w:ascii="Times New Roman" w:hAnsi="Times New Roman" w:cs="Times New Roman"/>
                  <w:sz w:val="24"/>
                  <w:rPrChange w:id="40840" w:author="瑋婷 徐" w:date="2025-01-04T22:50:00Z" w16du:dateUtc="2025-01-04T14:50:00Z">
                    <w:rPr/>
                  </w:rPrChange>
                </w:rPr>
                <w:t>100</w:t>
              </w:r>
            </w:ins>
          </w:p>
        </w:tc>
      </w:tr>
      <w:tr w:rsidR="009D4340" w:rsidRPr="00D000CE" w14:paraId="5DF0E10E" w14:textId="77777777" w:rsidTr="009D4340">
        <w:trPr>
          <w:jc w:val="center"/>
          <w:ins w:id="40841" w:author="瑋婷 徐" w:date="2025-01-04T22:12:00Z"/>
          <w:trPrChange w:id="40842" w:author="瑋婷 徐" w:date="2025-01-04T22:13:00Z" w16du:dateUtc="2025-01-04T14:13: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43"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9DBF5B1" w14:textId="77777777" w:rsidR="009D4340" w:rsidRPr="00D000CE" w:rsidRDefault="009D4340">
            <w:pPr>
              <w:spacing w:after="0" w:line="360" w:lineRule="auto"/>
              <w:jc w:val="center"/>
              <w:rPr>
                <w:ins w:id="40844" w:author="瑋婷 徐" w:date="2025-01-04T22:12:00Z" w16du:dateUtc="2025-01-04T14:12:00Z"/>
                <w:rFonts w:ascii="Times New Roman" w:hAnsi="Times New Roman" w:cs="Times New Roman"/>
                <w:sz w:val="24"/>
                <w:rPrChange w:id="40845" w:author="瑋婷 徐" w:date="2025-01-04T22:50:00Z" w16du:dateUtc="2025-01-04T14:50:00Z">
                  <w:rPr>
                    <w:ins w:id="40846" w:author="瑋婷 徐" w:date="2025-01-04T22:12:00Z" w16du:dateUtc="2025-01-04T14:12:00Z"/>
                  </w:rPr>
                </w:rPrChange>
              </w:rPr>
              <w:pPrChange w:id="40847" w:author="瑋婷 徐" w:date="2025-01-04T22:13:00Z" w16du:dateUtc="2025-01-04T14:13:00Z">
                <w:pPr>
                  <w:spacing w:after="0"/>
                </w:pPr>
              </w:pPrChange>
            </w:pPr>
            <w:ins w:id="40848" w:author="瑋婷 徐" w:date="2025-01-04T22:12:00Z" w16du:dateUtc="2025-01-04T14:12:00Z">
              <w:r w:rsidRPr="00D000CE">
                <w:rPr>
                  <w:rFonts w:ascii="Times New Roman" w:hAnsi="Times New Roman" w:cs="Times New Roman"/>
                  <w:sz w:val="24"/>
                  <w:rPrChange w:id="40849" w:author="瑋婷 徐" w:date="2025-01-04T22:50:00Z" w16du:dateUtc="2025-01-04T14:50:00Z">
                    <w:rPr/>
                  </w:rPrChange>
                </w:rPr>
                <w:t>東方毛腳燕</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50"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29BD68" w14:textId="77777777" w:rsidR="009D4340" w:rsidRPr="00D000CE" w:rsidRDefault="009D4340">
            <w:pPr>
              <w:spacing w:after="0" w:line="360" w:lineRule="auto"/>
              <w:jc w:val="center"/>
              <w:rPr>
                <w:ins w:id="40851" w:author="瑋婷 徐" w:date="2025-01-04T22:12:00Z" w16du:dateUtc="2025-01-04T14:12:00Z"/>
                <w:rFonts w:ascii="Times New Roman" w:hAnsi="Times New Roman" w:cs="Times New Roman"/>
                <w:sz w:val="24"/>
                <w:rPrChange w:id="40852" w:author="瑋婷 徐" w:date="2025-01-04T22:50:00Z" w16du:dateUtc="2025-01-04T14:50:00Z">
                  <w:rPr>
                    <w:ins w:id="40853" w:author="瑋婷 徐" w:date="2025-01-04T22:12:00Z" w16du:dateUtc="2025-01-04T14:12:00Z"/>
                  </w:rPr>
                </w:rPrChange>
              </w:rPr>
              <w:pPrChange w:id="40854" w:author="瑋婷 徐" w:date="2025-01-04T22:13:00Z" w16du:dateUtc="2025-01-04T14:13:00Z">
                <w:pPr>
                  <w:spacing w:after="0"/>
                </w:pPr>
              </w:pPrChange>
            </w:pPr>
            <w:ins w:id="40855" w:author="瑋婷 徐" w:date="2025-01-04T22:12:00Z" w16du:dateUtc="2025-01-04T14:12:00Z">
              <w:r w:rsidRPr="00D000CE">
                <w:rPr>
                  <w:rFonts w:ascii="Times New Roman" w:hAnsi="Times New Roman" w:cs="Times New Roman"/>
                  <w:sz w:val="24"/>
                  <w:rPrChange w:id="40856" w:author="瑋婷 徐" w:date="2025-01-04T22:50:00Z" w16du:dateUtc="2025-01-04T14:50:00Z">
                    <w:rPr/>
                  </w:rPrChange>
                </w:rPr>
                <w:t>8</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57" w:author="瑋婷 徐" w:date="2025-01-04T22:13:00Z" w16du:dateUtc="2025-01-04T14:1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D541686" w14:textId="77777777" w:rsidR="009D4340" w:rsidRPr="00D000CE" w:rsidRDefault="009D4340">
            <w:pPr>
              <w:spacing w:after="0" w:line="360" w:lineRule="auto"/>
              <w:jc w:val="center"/>
              <w:rPr>
                <w:ins w:id="40858" w:author="瑋婷 徐" w:date="2025-01-04T22:12:00Z" w16du:dateUtc="2025-01-04T14:12:00Z"/>
                <w:rFonts w:ascii="Times New Roman" w:hAnsi="Times New Roman" w:cs="Times New Roman"/>
                <w:sz w:val="24"/>
                <w:rPrChange w:id="40859" w:author="瑋婷 徐" w:date="2025-01-04T22:50:00Z" w16du:dateUtc="2025-01-04T14:50:00Z">
                  <w:rPr>
                    <w:ins w:id="40860" w:author="瑋婷 徐" w:date="2025-01-04T22:12:00Z" w16du:dateUtc="2025-01-04T14:12:00Z"/>
                  </w:rPr>
                </w:rPrChange>
              </w:rPr>
              <w:pPrChange w:id="40861" w:author="瑋婷 徐" w:date="2025-01-04T22:13:00Z" w16du:dateUtc="2025-01-04T14:13:00Z">
                <w:pPr>
                  <w:spacing w:after="0"/>
                </w:pPr>
              </w:pPrChange>
            </w:pPr>
            <w:ins w:id="40862" w:author="瑋婷 徐" w:date="2025-01-04T22:12:00Z" w16du:dateUtc="2025-01-04T14:12:00Z">
              <w:r w:rsidRPr="00D000CE">
                <w:rPr>
                  <w:rFonts w:ascii="Times New Roman" w:hAnsi="Times New Roman" w:cs="Times New Roman"/>
                  <w:sz w:val="24"/>
                  <w:rPrChange w:id="40863" w:author="瑋婷 徐" w:date="2025-01-04T22:50:00Z" w16du:dateUtc="2025-01-04T14:50:00Z">
                    <w:rPr/>
                  </w:rPrChange>
                </w:rPr>
                <w:t>100</w:t>
              </w:r>
            </w:ins>
          </w:p>
        </w:tc>
      </w:tr>
      <w:tr w:rsidR="009D4340" w:rsidRPr="00D000CE" w14:paraId="6638599A" w14:textId="77777777" w:rsidTr="009D4340">
        <w:trPr>
          <w:jc w:val="center"/>
          <w:ins w:id="40864" w:author="瑋婷 徐" w:date="2025-01-04T22:12:00Z"/>
          <w:trPrChange w:id="40865" w:author="瑋婷 徐" w:date="2025-01-04T22:13:00Z" w16du:dateUtc="2025-01-04T14:13: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66"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CF6AFC6" w14:textId="77777777" w:rsidR="009D4340" w:rsidRPr="00D000CE" w:rsidRDefault="009D4340">
            <w:pPr>
              <w:spacing w:after="0" w:line="360" w:lineRule="auto"/>
              <w:jc w:val="center"/>
              <w:rPr>
                <w:ins w:id="40867" w:author="瑋婷 徐" w:date="2025-01-04T22:12:00Z" w16du:dateUtc="2025-01-04T14:12:00Z"/>
                <w:rFonts w:ascii="Times New Roman" w:hAnsi="Times New Roman" w:cs="Times New Roman"/>
                <w:sz w:val="24"/>
                <w:rPrChange w:id="40868" w:author="瑋婷 徐" w:date="2025-01-04T22:50:00Z" w16du:dateUtc="2025-01-04T14:50:00Z">
                  <w:rPr>
                    <w:ins w:id="40869" w:author="瑋婷 徐" w:date="2025-01-04T22:12:00Z" w16du:dateUtc="2025-01-04T14:12:00Z"/>
                  </w:rPr>
                </w:rPrChange>
              </w:rPr>
              <w:pPrChange w:id="40870" w:author="瑋婷 徐" w:date="2025-01-04T22:13:00Z" w16du:dateUtc="2025-01-04T14:13:00Z">
                <w:pPr>
                  <w:spacing w:after="0"/>
                </w:pPr>
              </w:pPrChange>
            </w:pPr>
            <w:ins w:id="40871" w:author="瑋婷 徐" w:date="2025-01-04T22:12:00Z" w16du:dateUtc="2025-01-04T14:12:00Z">
              <w:r w:rsidRPr="00D000CE">
                <w:rPr>
                  <w:rFonts w:ascii="Times New Roman" w:hAnsi="Times New Roman" w:cs="Times New Roman"/>
                  <w:sz w:val="24"/>
                  <w:rPrChange w:id="40872" w:author="瑋婷 徐" w:date="2025-01-04T22:50:00Z" w16du:dateUtc="2025-01-04T14:50:00Z">
                    <w:rPr/>
                  </w:rPrChange>
                </w:rPr>
                <w:t>棕面鶯</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73"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62E32D4" w14:textId="77777777" w:rsidR="009D4340" w:rsidRPr="00D000CE" w:rsidRDefault="009D4340">
            <w:pPr>
              <w:spacing w:after="0" w:line="360" w:lineRule="auto"/>
              <w:jc w:val="center"/>
              <w:rPr>
                <w:ins w:id="40874" w:author="瑋婷 徐" w:date="2025-01-04T22:12:00Z" w16du:dateUtc="2025-01-04T14:12:00Z"/>
                <w:rFonts w:ascii="Times New Roman" w:hAnsi="Times New Roman" w:cs="Times New Roman"/>
                <w:sz w:val="24"/>
                <w:rPrChange w:id="40875" w:author="瑋婷 徐" w:date="2025-01-04T22:50:00Z" w16du:dateUtc="2025-01-04T14:50:00Z">
                  <w:rPr>
                    <w:ins w:id="40876" w:author="瑋婷 徐" w:date="2025-01-04T22:12:00Z" w16du:dateUtc="2025-01-04T14:12:00Z"/>
                  </w:rPr>
                </w:rPrChange>
              </w:rPr>
              <w:pPrChange w:id="40877" w:author="瑋婷 徐" w:date="2025-01-04T22:13:00Z" w16du:dateUtc="2025-01-04T14:13:00Z">
                <w:pPr>
                  <w:spacing w:after="0"/>
                </w:pPr>
              </w:pPrChange>
            </w:pPr>
            <w:ins w:id="40878" w:author="瑋婷 徐" w:date="2025-01-04T22:12:00Z" w16du:dateUtc="2025-01-04T14:12:00Z">
              <w:r w:rsidRPr="00D000CE">
                <w:rPr>
                  <w:rFonts w:ascii="Times New Roman" w:hAnsi="Times New Roman" w:cs="Times New Roman"/>
                  <w:sz w:val="24"/>
                  <w:rPrChange w:id="40879" w:author="瑋婷 徐" w:date="2025-01-04T22:50:00Z" w16du:dateUtc="2025-01-04T14:50:00Z">
                    <w:rPr/>
                  </w:rPrChange>
                </w:rPr>
                <w:t>16</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80" w:author="瑋婷 徐" w:date="2025-01-04T22:13:00Z" w16du:dateUtc="2025-01-04T14:1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5609B74" w14:textId="77777777" w:rsidR="009D4340" w:rsidRPr="00D000CE" w:rsidRDefault="009D4340">
            <w:pPr>
              <w:spacing w:after="0" w:line="360" w:lineRule="auto"/>
              <w:jc w:val="center"/>
              <w:rPr>
                <w:ins w:id="40881" w:author="瑋婷 徐" w:date="2025-01-04T22:12:00Z" w16du:dateUtc="2025-01-04T14:12:00Z"/>
                <w:rFonts w:ascii="Times New Roman" w:hAnsi="Times New Roman" w:cs="Times New Roman"/>
                <w:sz w:val="24"/>
                <w:rPrChange w:id="40882" w:author="瑋婷 徐" w:date="2025-01-04T22:50:00Z" w16du:dateUtc="2025-01-04T14:50:00Z">
                  <w:rPr>
                    <w:ins w:id="40883" w:author="瑋婷 徐" w:date="2025-01-04T22:12:00Z" w16du:dateUtc="2025-01-04T14:12:00Z"/>
                  </w:rPr>
                </w:rPrChange>
              </w:rPr>
              <w:pPrChange w:id="40884" w:author="瑋婷 徐" w:date="2025-01-04T22:13:00Z" w16du:dateUtc="2025-01-04T14:13:00Z">
                <w:pPr>
                  <w:spacing w:after="0"/>
                </w:pPr>
              </w:pPrChange>
            </w:pPr>
            <w:ins w:id="40885" w:author="瑋婷 徐" w:date="2025-01-04T22:12:00Z" w16du:dateUtc="2025-01-04T14:12:00Z">
              <w:r w:rsidRPr="00D000CE">
                <w:rPr>
                  <w:rFonts w:ascii="Times New Roman" w:hAnsi="Times New Roman" w:cs="Times New Roman"/>
                  <w:sz w:val="24"/>
                  <w:rPrChange w:id="40886" w:author="瑋婷 徐" w:date="2025-01-04T22:50:00Z" w16du:dateUtc="2025-01-04T14:50:00Z">
                    <w:rPr/>
                  </w:rPrChange>
                </w:rPr>
                <w:t>100</w:t>
              </w:r>
            </w:ins>
          </w:p>
        </w:tc>
      </w:tr>
      <w:tr w:rsidR="009D4340" w:rsidRPr="00D000CE" w14:paraId="7A40E4F8" w14:textId="77777777" w:rsidTr="009D4340">
        <w:trPr>
          <w:jc w:val="center"/>
          <w:ins w:id="40887" w:author="瑋婷 徐" w:date="2025-01-04T22:12:00Z"/>
          <w:trPrChange w:id="40888" w:author="瑋婷 徐" w:date="2025-01-04T22:13:00Z" w16du:dateUtc="2025-01-04T14:13: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89"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AD24615" w14:textId="77777777" w:rsidR="009D4340" w:rsidRPr="00D000CE" w:rsidRDefault="009D4340">
            <w:pPr>
              <w:spacing w:after="0" w:line="360" w:lineRule="auto"/>
              <w:jc w:val="center"/>
              <w:rPr>
                <w:ins w:id="40890" w:author="瑋婷 徐" w:date="2025-01-04T22:12:00Z" w16du:dateUtc="2025-01-04T14:12:00Z"/>
                <w:rFonts w:ascii="Times New Roman" w:hAnsi="Times New Roman" w:cs="Times New Roman"/>
                <w:sz w:val="24"/>
                <w:rPrChange w:id="40891" w:author="瑋婷 徐" w:date="2025-01-04T22:50:00Z" w16du:dateUtc="2025-01-04T14:50:00Z">
                  <w:rPr>
                    <w:ins w:id="40892" w:author="瑋婷 徐" w:date="2025-01-04T22:12:00Z" w16du:dateUtc="2025-01-04T14:12:00Z"/>
                  </w:rPr>
                </w:rPrChange>
              </w:rPr>
              <w:pPrChange w:id="40893" w:author="瑋婷 徐" w:date="2025-01-04T22:13:00Z" w16du:dateUtc="2025-01-04T14:13:00Z">
                <w:pPr>
                  <w:spacing w:after="0"/>
                </w:pPr>
              </w:pPrChange>
            </w:pPr>
            <w:ins w:id="40894" w:author="瑋婷 徐" w:date="2025-01-04T22:12:00Z" w16du:dateUtc="2025-01-04T14:12:00Z">
              <w:r w:rsidRPr="00D000CE">
                <w:rPr>
                  <w:rFonts w:ascii="Times New Roman" w:hAnsi="Times New Roman" w:cs="Times New Roman"/>
                  <w:sz w:val="24"/>
                  <w:rPrChange w:id="40895" w:author="瑋婷 徐" w:date="2025-01-04T22:50:00Z" w16du:dateUtc="2025-01-04T14:50:00Z">
                    <w:rPr/>
                  </w:rPrChange>
                </w:rPr>
                <w:t>小鶯</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896"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93E5A73" w14:textId="77777777" w:rsidR="009D4340" w:rsidRPr="00D000CE" w:rsidRDefault="009D4340">
            <w:pPr>
              <w:spacing w:after="0" w:line="360" w:lineRule="auto"/>
              <w:jc w:val="center"/>
              <w:rPr>
                <w:ins w:id="40897" w:author="瑋婷 徐" w:date="2025-01-04T22:12:00Z" w16du:dateUtc="2025-01-04T14:12:00Z"/>
                <w:rFonts w:ascii="Times New Roman" w:hAnsi="Times New Roman" w:cs="Times New Roman"/>
                <w:sz w:val="24"/>
                <w:rPrChange w:id="40898" w:author="瑋婷 徐" w:date="2025-01-04T22:50:00Z" w16du:dateUtc="2025-01-04T14:50:00Z">
                  <w:rPr>
                    <w:ins w:id="40899" w:author="瑋婷 徐" w:date="2025-01-04T22:12:00Z" w16du:dateUtc="2025-01-04T14:12:00Z"/>
                  </w:rPr>
                </w:rPrChange>
              </w:rPr>
              <w:pPrChange w:id="40900" w:author="瑋婷 徐" w:date="2025-01-04T22:13:00Z" w16du:dateUtc="2025-01-04T14:13:00Z">
                <w:pPr>
                  <w:spacing w:after="0"/>
                </w:pPr>
              </w:pPrChange>
            </w:pPr>
            <w:ins w:id="40901" w:author="瑋婷 徐" w:date="2025-01-04T22:12:00Z" w16du:dateUtc="2025-01-04T14:12:00Z">
              <w:r w:rsidRPr="00D000CE">
                <w:rPr>
                  <w:rFonts w:ascii="Times New Roman" w:hAnsi="Times New Roman" w:cs="Times New Roman"/>
                  <w:sz w:val="24"/>
                  <w:rPrChange w:id="40902" w:author="瑋婷 徐" w:date="2025-01-04T22:50:00Z" w16du:dateUtc="2025-01-04T14:50:00Z">
                    <w:rPr/>
                  </w:rPrChange>
                </w:rPr>
                <w:t>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03" w:author="瑋婷 徐" w:date="2025-01-04T22:13:00Z" w16du:dateUtc="2025-01-04T14:1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820B808" w14:textId="77777777" w:rsidR="009D4340" w:rsidRPr="00D000CE" w:rsidRDefault="009D4340">
            <w:pPr>
              <w:spacing w:after="0" w:line="360" w:lineRule="auto"/>
              <w:jc w:val="center"/>
              <w:rPr>
                <w:ins w:id="40904" w:author="瑋婷 徐" w:date="2025-01-04T22:12:00Z" w16du:dateUtc="2025-01-04T14:12:00Z"/>
                <w:rFonts w:ascii="Times New Roman" w:hAnsi="Times New Roman" w:cs="Times New Roman"/>
                <w:sz w:val="24"/>
                <w:rPrChange w:id="40905" w:author="瑋婷 徐" w:date="2025-01-04T22:50:00Z" w16du:dateUtc="2025-01-04T14:50:00Z">
                  <w:rPr>
                    <w:ins w:id="40906" w:author="瑋婷 徐" w:date="2025-01-04T22:12:00Z" w16du:dateUtc="2025-01-04T14:12:00Z"/>
                  </w:rPr>
                </w:rPrChange>
              </w:rPr>
              <w:pPrChange w:id="40907" w:author="瑋婷 徐" w:date="2025-01-04T22:13:00Z" w16du:dateUtc="2025-01-04T14:13:00Z">
                <w:pPr>
                  <w:spacing w:after="0"/>
                </w:pPr>
              </w:pPrChange>
            </w:pPr>
            <w:ins w:id="40908" w:author="瑋婷 徐" w:date="2025-01-04T22:12:00Z" w16du:dateUtc="2025-01-04T14:12:00Z">
              <w:r w:rsidRPr="00D000CE">
                <w:rPr>
                  <w:rFonts w:ascii="Times New Roman" w:hAnsi="Times New Roman" w:cs="Times New Roman"/>
                  <w:sz w:val="24"/>
                  <w:rPrChange w:id="40909" w:author="瑋婷 徐" w:date="2025-01-04T22:50:00Z" w16du:dateUtc="2025-01-04T14:50:00Z">
                    <w:rPr/>
                  </w:rPrChange>
                </w:rPr>
                <w:t>100</w:t>
              </w:r>
            </w:ins>
          </w:p>
        </w:tc>
      </w:tr>
      <w:tr w:rsidR="009D4340" w:rsidRPr="00D000CE" w14:paraId="592186AD" w14:textId="77777777" w:rsidTr="009D4340">
        <w:trPr>
          <w:jc w:val="center"/>
          <w:ins w:id="40910" w:author="瑋婷 徐" w:date="2025-01-04T22:12:00Z"/>
          <w:trPrChange w:id="40911" w:author="瑋婷 徐" w:date="2025-01-04T22:13:00Z" w16du:dateUtc="2025-01-04T14:13: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12"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69CE4AC" w14:textId="77777777" w:rsidR="009D4340" w:rsidRPr="00D000CE" w:rsidRDefault="009D4340">
            <w:pPr>
              <w:spacing w:after="0" w:line="360" w:lineRule="auto"/>
              <w:jc w:val="center"/>
              <w:rPr>
                <w:ins w:id="40913" w:author="瑋婷 徐" w:date="2025-01-04T22:12:00Z" w16du:dateUtc="2025-01-04T14:12:00Z"/>
                <w:rFonts w:ascii="Times New Roman" w:hAnsi="Times New Roman" w:cs="Times New Roman"/>
                <w:sz w:val="24"/>
                <w:rPrChange w:id="40914" w:author="瑋婷 徐" w:date="2025-01-04T22:50:00Z" w16du:dateUtc="2025-01-04T14:50:00Z">
                  <w:rPr>
                    <w:ins w:id="40915" w:author="瑋婷 徐" w:date="2025-01-04T22:12:00Z" w16du:dateUtc="2025-01-04T14:12:00Z"/>
                  </w:rPr>
                </w:rPrChange>
              </w:rPr>
              <w:pPrChange w:id="40916" w:author="瑋婷 徐" w:date="2025-01-04T22:13:00Z" w16du:dateUtc="2025-01-04T14:13:00Z">
                <w:pPr>
                  <w:spacing w:after="0"/>
                </w:pPr>
              </w:pPrChange>
            </w:pPr>
            <w:ins w:id="40917" w:author="瑋婷 徐" w:date="2025-01-04T22:12:00Z" w16du:dateUtc="2025-01-04T14:12:00Z">
              <w:r w:rsidRPr="00D000CE">
                <w:rPr>
                  <w:rFonts w:ascii="Times New Roman" w:hAnsi="Times New Roman" w:cs="Times New Roman"/>
                  <w:sz w:val="24"/>
                  <w:rPrChange w:id="40918" w:author="瑋婷 徐" w:date="2025-01-04T22:50:00Z" w16du:dateUtc="2025-01-04T14:50:00Z">
                    <w:rPr/>
                  </w:rPrChange>
                </w:rPr>
                <w:t>深山鶯</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19"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CE0D7A0" w14:textId="77777777" w:rsidR="009D4340" w:rsidRPr="00D000CE" w:rsidRDefault="009D4340">
            <w:pPr>
              <w:spacing w:after="0" w:line="360" w:lineRule="auto"/>
              <w:jc w:val="center"/>
              <w:rPr>
                <w:ins w:id="40920" w:author="瑋婷 徐" w:date="2025-01-04T22:12:00Z" w16du:dateUtc="2025-01-04T14:12:00Z"/>
                <w:rFonts w:ascii="Times New Roman" w:hAnsi="Times New Roman" w:cs="Times New Roman"/>
                <w:sz w:val="24"/>
                <w:rPrChange w:id="40921" w:author="瑋婷 徐" w:date="2025-01-04T22:50:00Z" w16du:dateUtc="2025-01-04T14:50:00Z">
                  <w:rPr>
                    <w:ins w:id="40922" w:author="瑋婷 徐" w:date="2025-01-04T22:12:00Z" w16du:dateUtc="2025-01-04T14:12:00Z"/>
                  </w:rPr>
                </w:rPrChange>
              </w:rPr>
              <w:pPrChange w:id="40923" w:author="瑋婷 徐" w:date="2025-01-04T22:13:00Z" w16du:dateUtc="2025-01-04T14:13:00Z">
                <w:pPr>
                  <w:spacing w:after="0"/>
                </w:pPr>
              </w:pPrChange>
            </w:pPr>
            <w:ins w:id="40924" w:author="瑋婷 徐" w:date="2025-01-04T22:12:00Z" w16du:dateUtc="2025-01-04T14:12:00Z">
              <w:r w:rsidRPr="00D000CE">
                <w:rPr>
                  <w:rFonts w:ascii="Times New Roman" w:hAnsi="Times New Roman" w:cs="Times New Roman"/>
                  <w:sz w:val="24"/>
                  <w:rPrChange w:id="40925" w:author="瑋婷 徐" w:date="2025-01-04T22:50:00Z" w16du:dateUtc="2025-01-04T14:50:00Z">
                    <w:rPr/>
                  </w:rPrChange>
                </w:rPr>
                <w:t>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26" w:author="瑋婷 徐" w:date="2025-01-04T22:13:00Z" w16du:dateUtc="2025-01-04T14:1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8BD16D4" w14:textId="77777777" w:rsidR="009D4340" w:rsidRPr="00D000CE" w:rsidRDefault="009D4340">
            <w:pPr>
              <w:spacing w:after="0" w:line="360" w:lineRule="auto"/>
              <w:jc w:val="center"/>
              <w:rPr>
                <w:ins w:id="40927" w:author="瑋婷 徐" w:date="2025-01-04T22:12:00Z" w16du:dateUtc="2025-01-04T14:12:00Z"/>
                <w:rFonts w:ascii="Times New Roman" w:hAnsi="Times New Roman" w:cs="Times New Roman"/>
                <w:sz w:val="24"/>
                <w:rPrChange w:id="40928" w:author="瑋婷 徐" w:date="2025-01-04T22:50:00Z" w16du:dateUtc="2025-01-04T14:50:00Z">
                  <w:rPr>
                    <w:ins w:id="40929" w:author="瑋婷 徐" w:date="2025-01-04T22:12:00Z" w16du:dateUtc="2025-01-04T14:12:00Z"/>
                  </w:rPr>
                </w:rPrChange>
              </w:rPr>
              <w:pPrChange w:id="40930" w:author="瑋婷 徐" w:date="2025-01-04T22:13:00Z" w16du:dateUtc="2025-01-04T14:13:00Z">
                <w:pPr>
                  <w:spacing w:after="0"/>
                </w:pPr>
              </w:pPrChange>
            </w:pPr>
            <w:ins w:id="40931" w:author="瑋婷 徐" w:date="2025-01-04T22:12:00Z" w16du:dateUtc="2025-01-04T14:12:00Z">
              <w:r w:rsidRPr="00D000CE">
                <w:rPr>
                  <w:rFonts w:ascii="Times New Roman" w:hAnsi="Times New Roman" w:cs="Times New Roman"/>
                  <w:sz w:val="24"/>
                  <w:rPrChange w:id="40932" w:author="瑋婷 徐" w:date="2025-01-04T22:50:00Z" w16du:dateUtc="2025-01-04T14:50:00Z">
                    <w:rPr/>
                  </w:rPrChange>
                </w:rPr>
                <w:t>100</w:t>
              </w:r>
            </w:ins>
          </w:p>
        </w:tc>
      </w:tr>
      <w:tr w:rsidR="009D4340" w:rsidRPr="00D000CE" w14:paraId="52E8D601" w14:textId="77777777" w:rsidTr="009D4340">
        <w:trPr>
          <w:jc w:val="center"/>
          <w:ins w:id="40933" w:author="瑋婷 徐" w:date="2025-01-04T22:12:00Z"/>
          <w:trPrChange w:id="40934" w:author="瑋婷 徐" w:date="2025-01-04T22:13:00Z" w16du:dateUtc="2025-01-04T14:13: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35"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6387582" w14:textId="77777777" w:rsidR="009D4340" w:rsidRPr="00D000CE" w:rsidRDefault="009D4340">
            <w:pPr>
              <w:spacing w:after="0" w:line="360" w:lineRule="auto"/>
              <w:jc w:val="center"/>
              <w:rPr>
                <w:ins w:id="40936" w:author="瑋婷 徐" w:date="2025-01-04T22:12:00Z" w16du:dateUtc="2025-01-04T14:12:00Z"/>
                <w:rFonts w:ascii="Times New Roman" w:hAnsi="Times New Roman" w:cs="Times New Roman"/>
                <w:sz w:val="24"/>
                <w:rPrChange w:id="40937" w:author="瑋婷 徐" w:date="2025-01-04T22:50:00Z" w16du:dateUtc="2025-01-04T14:50:00Z">
                  <w:rPr>
                    <w:ins w:id="40938" w:author="瑋婷 徐" w:date="2025-01-04T22:12:00Z" w16du:dateUtc="2025-01-04T14:12:00Z"/>
                  </w:rPr>
                </w:rPrChange>
              </w:rPr>
              <w:pPrChange w:id="40939" w:author="瑋婷 徐" w:date="2025-01-04T22:13:00Z" w16du:dateUtc="2025-01-04T14:13:00Z">
                <w:pPr>
                  <w:spacing w:after="0"/>
                </w:pPr>
              </w:pPrChange>
            </w:pPr>
            <w:ins w:id="40940" w:author="瑋婷 徐" w:date="2025-01-04T22:12:00Z" w16du:dateUtc="2025-01-04T14:12:00Z">
              <w:r w:rsidRPr="00D000CE">
                <w:rPr>
                  <w:rFonts w:ascii="Times New Roman" w:hAnsi="Times New Roman" w:cs="Times New Roman"/>
                  <w:sz w:val="24"/>
                  <w:rPrChange w:id="40941" w:author="瑋婷 徐" w:date="2025-01-04T22:50:00Z" w16du:dateUtc="2025-01-04T14:50:00Z">
                    <w:rPr/>
                  </w:rPrChange>
                </w:rPr>
                <w:t>紅頭山雀</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42"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1CB5537" w14:textId="77777777" w:rsidR="009D4340" w:rsidRPr="00D000CE" w:rsidRDefault="009D4340">
            <w:pPr>
              <w:spacing w:after="0" w:line="360" w:lineRule="auto"/>
              <w:jc w:val="center"/>
              <w:rPr>
                <w:ins w:id="40943" w:author="瑋婷 徐" w:date="2025-01-04T22:12:00Z" w16du:dateUtc="2025-01-04T14:12:00Z"/>
                <w:rFonts w:ascii="Times New Roman" w:hAnsi="Times New Roman" w:cs="Times New Roman"/>
                <w:sz w:val="24"/>
                <w:rPrChange w:id="40944" w:author="瑋婷 徐" w:date="2025-01-04T22:50:00Z" w16du:dateUtc="2025-01-04T14:50:00Z">
                  <w:rPr>
                    <w:ins w:id="40945" w:author="瑋婷 徐" w:date="2025-01-04T22:12:00Z" w16du:dateUtc="2025-01-04T14:12:00Z"/>
                  </w:rPr>
                </w:rPrChange>
              </w:rPr>
              <w:pPrChange w:id="40946" w:author="瑋婷 徐" w:date="2025-01-04T22:13:00Z" w16du:dateUtc="2025-01-04T14:13:00Z">
                <w:pPr>
                  <w:spacing w:after="0"/>
                </w:pPr>
              </w:pPrChange>
            </w:pPr>
            <w:ins w:id="40947" w:author="瑋婷 徐" w:date="2025-01-04T22:12:00Z" w16du:dateUtc="2025-01-04T14:12:00Z">
              <w:r w:rsidRPr="00D000CE">
                <w:rPr>
                  <w:rFonts w:ascii="Times New Roman" w:hAnsi="Times New Roman" w:cs="Times New Roman"/>
                  <w:sz w:val="24"/>
                  <w:rPrChange w:id="40948" w:author="瑋婷 徐" w:date="2025-01-04T22:50:00Z" w16du:dateUtc="2025-01-04T14:50:00Z">
                    <w:rPr/>
                  </w:rPrChange>
                </w:rPr>
                <w:t>4</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49" w:author="瑋婷 徐" w:date="2025-01-04T22:13:00Z" w16du:dateUtc="2025-01-04T14:1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090ED36" w14:textId="77777777" w:rsidR="009D4340" w:rsidRPr="00D000CE" w:rsidRDefault="009D4340">
            <w:pPr>
              <w:spacing w:after="0" w:line="360" w:lineRule="auto"/>
              <w:jc w:val="center"/>
              <w:rPr>
                <w:ins w:id="40950" w:author="瑋婷 徐" w:date="2025-01-04T22:12:00Z" w16du:dateUtc="2025-01-04T14:12:00Z"/>
                <w:rFonts w:ascii="Times New Roman" w:hAnsi="Times New Roman" w:cs="Times New Roman"/>
                <w:sz w:val="24"/>
                <w:rPrChange w:id="40951" w:author="瑋婷 徐" w:date="2025-01-04T22:50:00Z" w16du:dateUtc="2025-01-04T14:50:00Z">
                  <w:rPr>
                    <w:ins w:id="40952" w:author="瑋婷 徐" w:date="2025-01-04T22:12:00Z" w16du:dateUtc="2025-01-04T14:12:00Z"/>
                  </w:rPr>
                </w:rPrChange>
              </w:rPr>
              <w:pPrChange w:id="40953" w:author="瑋婷 徐" w:date="2025-01-04T22:13:00Z" w16du:dateUtc="2025-01-04T14:13:00Z">
                <w:pPr>
                  <w:spacing w:after="0"/>
                </w:pPr>
              </w:pPrChange>
            </w:pPr>
            <w:ins w:id="40954" w:author="瑋婷 徐" w:date="2025-01-04T22:12:00Z" w16du:dateUtc="2025-01-04T14:12:00Z">
              <w:r w:rsidRPr="00D000CE">
                <w:rPr>
                  <w:rFonts w:ascii="Times New Roman" w:hAnsi="Times New Roman" w:cs="Times New Roman"/>
                  <w:sz w:val="24"/>
                  <w:rPrChange w:id="40955" w:author="瑋婷 徐" w:date="2025-01-04T22:50:00Z" w16du:dateUtc="2025-01-04T14:50:00Z">
                    <w:rPr/>
                  </w:rPrChange>
                </w:rPr>
                <w:t>100</w:t>
              </w:r>
            </w:ins>
          </w:p>
        </w:tc>
      </w:tr>
      <w:tr w:rsidR="009D4340" w:rsidRPr="00D000CE" w14:paraId="31406902" w14:textId="77777777" w:rsidTr="009D4340">
        <w:trPr>
          <w:jc w:val="center"/>
          <w:ins w:id="40956" w:author="瑋婷 徐" w:date="2025-01-04T22:12:00Z"/>
          <w:trPrChange w:id="40957" w:author="瑋婷 徐" w:date="2025-01-04T22:13:00Z" w16du:dateUtc="2025-01-04T14:13: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58"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966D6B4" w14:textId="77777777" w:rsidR="009D4340" w:rsidRPr="00D000CE" w:rsidRDefault="009D4340">
            <w:pPr>
              <w:spacing w:after="0" w:line="360" w:lineRule="auto"/>
              <w:jc w:val="center"/>
              <w:rPr>
                <w:ins w:id="40959" w:author="瑋婷 徐" w:date="2025-01-04T22:12:00Z" w16du:dateUtc="2025-01-04T14:12:00Z"/>
                <w:rFonts w:ascii="Times New Roman" w:hAnsi="Times New Roman" w:cs="Times New Roman"/>
                <w:sz w:val="24"/>
                <w:rPrChange w:id="40960" w:author="瑋婷 徐" w:date="2025-01-04T22:50:00Z" w16du:dateUtc="2025-01-04T14:50:00Z">
                  <w:rPr>
                    <w:ins w:id="40961" w:author="瑋婷 徐" w:date="2025-01-04T22:12:00Z" w16du:dateUtc="2025-01-04T14:12:00Z"/>
                  </w:rPr>
                </w:rPrChange>
              </w:rPr>
              <w:pPrChange w:id="40962" w:author="瑋婷 徐" w:date="2025-01-04T22:13:00Z" w16du:dateUtc="2025-01-04T14:13:00Z">
                <w:pPr>
                  <w:spacing w:after="0"/>
                </w:pPr>
              </w:pPrChange>
            </w:pPr>
            <w:ins w:id="40963" w:author="瑋婷 徐" w:date="2025-01-04T22:12:00Z" w16du:dateUtc="2025-01-04T14:12:00Z">
              <w:r w:rsidRPr="00D000CE">
                <w:rPr>
                  <w:rFonts w:ascii="Times New Roman" w:hAnsi="Times New Roman" w:cs="Times New Roman"/>
                  <w:sz w:val="24"/>
                  <w:rPrChange w:id="40964" w:author="瑋婷 徐" w:date="2025-01-04T22:50:00Z" w16du:dateUtc="2025-01-04T14:50:00Z">
                    <w:rPr/>
                  </w:rPrChange>
                </w:rPr>
                <w:t>冠羽畫眉</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65"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D334E31" w14:textId="77777777" w:rsidR="009D4340" w:rsidRPr="00D000CE" w:rsidRDefault="009D4340">
            <w:pPr>
              <w:spacing w:after="0" w:line="360" w:lineRule="auto"/>
              <w:jc w:val="center"/>
              <w:rPr>
                <w:ins w:id="40966" w:author="瑋婷 徐" w:date="2025-01-04T22:12:00Z" w16du:dateUtc="2025-01-04T14:12:00Z"/>
                <w:rFonts w:ascii="Times New Roman" w:hAnsi="Times New Roman" w:cs="Times New Roman"/>
                <w:sz w:val="24"/>
                <w:rPrChange w:id="40967" w:author="瑋婷 徐" w:date="2025-01-04T22:50:00Z" w16du:dateUtc="2025-01-04T14:50:00Z">
                  <w:rPr>
                    <w:ins w:id="40968" w:author="瑋婷 徐" w:date="2025-01-04T22:12:00Z" w16du:dateUtc="2025-01-04T14:12:00Z"/>
                  </w:rPr>
                </w:rPrChange>
              </w:rPr>
              <w:pPrChange w:id="40969" w:author="瑋婷 徐" w:date="2025-01-04T22:13:00Z" w16du:dateUtc="2025-01-04T14:13:00Z">
                <w:pPr>
                  <w:spacing w:after="0"/>
                </w:pPr>
              </w:pPrChange>
            </w:pPr>
            <w:ins w:id="40970" w:author="瑋婷 徐" w:date="2025-01-04T22:12:00Z" w16du:dateUtc="2025-01-04T14:12:00Z">
              <w:r w:rsidRPr="00D000CE">
                <w:rPr>
                  <w:rFonts w:ascii="Times New Roman" w:hAnsi="Times New Roman" w:cs="Times New Roman"/>
                  <w:sz w:val="24"/>
                  <w:rPrChange w:id="40971" w:author="瑋婷 徐" w:date="2025-01-04T22:50:00Z" w16du:dateUtc="2025-01-04T14:50:00Z">
                    <w:rPr/>
                  </w:rPrChange>
                </w:rPr>
                <w:t>21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72" w:author="瑋婷 徐" w:date="2025-01-04T22:13:00Z" w16du:dateUtc="2025-01-04T14:1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44B8BD7" w14:textId="77777777" w:rsidR="009D4340" w:rsidRPr="00D000CE" w:rsidRDefault="009D4340">
            <w:pPr>
              <w:spacing w:after="0" w:line="360" w:lineRule="auto"/>
              <w:jc w:val="center"/>
              <w:rPr>
                <w:ins w:id="40973" w:author="瑋婷 徐" w:date="2025-01-04T22:12:00Z" w16du:dateUtc="2025-01-04T14:12:00Z"/>
                <w:rFonts w:ascii="Times New Roman" w:hAnsi="Times New Roman" w:cs="Times New Roman"/>
                <w:sz w:val="24"/>
                <w:rPrChange w:id="40974" w:author="瑋婷 徐" w:date="2025-01-04T22:50:00Z" w16du:dateUtc="2025-01-04T14:50:00Z">
                  <w:rPr>
                    <w:ins w:id="40975" w:author="瑋婷 徐" w:date="2025-01-04T22:12:00Z" w16du:dateUtc="2025-01-04T14:12:00Z"/>
                  </w:rPr>
                </w:rPrChange>
              </w:rPr>
              <w:pPrChange w:id="40976" w:author="瑋婷 徐" w:date="2025-01-04T22:13:00Z" w16du:dateUtc="2025-01-04T14:13:00Z">
                <w:pPr>
                  <w:spacing w:after="0"/>
                </w:pPr>
              </w:pPrChange>
            </w:pPr>
            <w:ins w:id="40977" w:author="瑋婷 徐" w:date="2025-01-04T22:12:00Z" w16du:dateUtc="2025-01-04T14:12:00Z">
              <w:r w:rsidRPr="00D000CE">
                <w:rPr>
                  <w:rFonts w:ascii="Times New Roman" w:hAnsi="Times New Roman" w:cs="Times New Roman"/>
                  <w:sz w:val="24"/>
                  <w:rPrChange w:id="40978" w:author="瑋婷 徐" w:date="2025-01-04T22:50:00Z" w16du:dateUtc="2025-01-04T14:50:00Z">
                    <w:rPr/>
                  </w:rPrChange>
                </w:rPr>
                <w:t>100</w:t>
              </w:r>
            </w:ins>
          </w:p>
        </w:tc>
      </w:tr>
      <w:tr w:rsidR="009D4340" w:rsidRPr="00D000CE" w14:paraId="42B22772" w14:textId="77777777" w:rsidTr="009D4340">
        <w:trPr>
          <w:jc w:val="center"/>
          <w:ins w:id="40979" w:author="瑋婷 徐" w:date="2025-01-04T22:12:00Z"/>
          <w:trPrChange w:id="40980" w:author="瑋婷 徐" w:date="2025-01-04T22:13:00Z" w16du:dateUtc="2025-01-04T14:13: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81"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F094A85" w14:textId="77777777" w:rsidR="009D4340" w:rsidRPr="00D000CE" w:rsidRDefault="009D4340">
            <w:pPr>
              <w:spacing w:after="0" w:line="360" w:lineRule="auto"/>
              <w:jc w:val="center"/>
              <w:rPr>
                <w:ins w:id="40982" w:author="瑋婷 徐" w:date="2025-01-04T22:12:00Z" w16du:dateUtc="2025-01-04T14:12:00Z"/>
                <w:rFonts w:ascii="Times New Roman" w:hAnsi="Times New Roman" w:cs="Times New Roman"/>
                <w:sz w:val="24"/>
                <w:rPrChange w:id="40983" w:author="瑋婷 徐" w:date="2025-01-04T22:50:00Z" w16du:dateUtc="2025-01-04T14:50:00Z">
                  <w:rPr>
                    <w:ins w:id="40984" w:author="瑋婷 徐" w:date="2025-01-04T22:12:00Z" w16du:dateUtc="2025-01-04T14:12:00Z"/>
                  </w:rPr>
                </w:rPrChange>
              </w:rPr>
              <w:pPrChange w:id="40985" w:author="瑋婷 徐" w:date="2025-01-04T22:13:00Z" w16du:dateUtc="2025-01-04T14:13:00Z">
                <w:pPr>
                  <w:spacing w:after="0"/>
                </w:pPr>
              </w:pPrChange>
            </w:pPr>
            <w:ins w:id="40986" w:author="瑋婷 徐" w:date="2025-01-04T22:12:00Z" w16du:dateUtc="2025-01-04T14:12:00Z">
              <w:r w:rsidRPr="00D000CE">
                <w:rPr>
                  <w:rFonts w:ascii="Times New Roman" w:hAnsi="Times New Roman" w:cs="Times New Roman"/>
                  <w:sz w:val="24"/>
                  <w:rPrChange w:id="40987" w:author="瑋婷 徐" w:date="2025-01-04T22:50:00Z" w16du:dateUtc="2025-01-04T14:50:00Z">
                    <w:rPr/>
                  </w:rPrChange>
                </w:rPr>
                <w:t>斯氏繡眼</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88"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ABB9AAB" w14:textId="77777777" w:rsidR="009D4340" w:rsidRPr="00D000CE" w:rsidRDefault="009D4340">
            <w:pPr>
              <w:spacing w:after="0" w:line="360" w:lineRule="auto"/>
              <w:jc w:val="center"/>
              <w:rPr>
                <w:ins w:id="40989" w:author="瑋婷 徐" w:date="2025-01-04T22:12:00Z" w16du:dateUtc="2025-01-04T14:12:00Z"/>
                <w:rFonts w:ascii="Times New Roman" w:hAnsi="Times New Roman" w:cs="Times New Roman"/>
                <w:sz w:val="24"/>
                <w:rPrChange w:id="40990" w:author="瑋婷 徐" w:date="2025-01-04T22:50:00Z" w16du:dateUtc="2025-01-04T14:50:00Z">
                  <w:rPr>
                    <w:ins w:id="40991" w:author="瑋婷 徐" w:date="2025-01-04T22:12:00Z" w16du:dateUtc="2025-01-04T14:12:00Z"/>
                  </w:rPr>
                </w:rPrChange>
              </w:rPr>
              <w:pPrChange w:id="40992" w:author="瑋婷 徐" w:date="2025-01-04T22:13:00Z" w16du:dateUtc="2025-01-04T14:13:00Z">
                <w:pPr>
                  <w:spacing w:after="0"/>
                </w:pPr>
              </w:pPrChange>
            </w:pPr>
            <w:ins w:id="40993" w:author="瑋婷 徐" w:date="2025-01-04T22:12:00Z" w16du:dateUtc="2025-01-04T14:12:00Z">
              <w:r w:rsidRPr="00D000CE">
                <w:rPr>
                  <w:rFonts w:ascii="Times New Roman" w:hAnsi="Times New Roman" w:cs="Times New Roman"/>
                  <w:sz w:val="24"/>
                  <w:rPrChange w:id="40994" w:author="瑋婷 徐" w:date="2025-01-04T22:50:00Z" w16du:dateUtc="2025-01-04T14:50:00Z">
                    <w:rPr/>
                  </w:rPrChange>
                </w:rPr>
                <w:t>2</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0995" w:author="瑋婷 徐" w:date="2025-01-04T22:13:00Z" w16du:dateUtc="2025-01-04T14:1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A296FC9" w14:textId="77777777" w:rsidR="009D4340" w:rsidRPr="00D000CE" w:rsidRDefault="009D4340">
            <w:pPr>
              <w:spacing w:after="0" w:line="360" w:lineRule="auto"/>
              <w:jc w:val="center"/>
              <w:rPr>
                <w:ins w:id="40996" w:author="瑋婷 徐" w:date="2025-01-04T22:12:00Z" w16du:dateUtc="2025-01-04T14:12:00Z"/>
                <w:rFonts w:ascii="Times New Roman" w:hAnsi="Times New Roman" w:cs="Times New Roman"/>
                <w:sz w:val="24"/>
                <w:rPrChange w:id="40997" w:author="瑋婷 徐" w:date="2025-01-04T22:50:00Z" w16du:dateUtc="2025-01-04T14:50:00Z">
                  <w:rPr>
                    <w:ins w:id="40998" w:author="瑋婷 徐" w:date="2025-01-04T22:12:00Z" w16du:dateUtc="2025-01-04T14:12:00Z"/>
                  </w:rPr>
                </w:rPrChange>
              </w:rPr>
              <w:pPrChange w:id="40999" w:author="瑋婷 徐" w:date="2025-01-04T22:13:00Z" w16du:dateUtc="2025-01-04T14:13:00Z">
                <w:pPr>
                  <w:spacing w:after="0"/>
                </w:pPr>
              </w:pPrChange>
            </w:pPr>
            <w:ins w:id="41000" w:author="瑋婷 徐" w:date="2025-01-04T22:12:00Z" w16du:dateUtc="2025-01-04T14:12:00Z">
              <w:r w:rsidRPr="00D000CE">
                <w:rPr>
                  <w:rFonts w:ascii="Times New Roman" w:hAnsi="Times New Roman" w:cs="Times New Roman"/>
                  <w:sz w:val="24"/>
                  <w:rPrChange w:id="41001" w:author="瑋婷 徐" w:date="2025-01-04T22:50:00Z" w16du:dateUtc="2025-01-04T14:50:00Z">
                    <w:rPr/>
                  </w:rPrChange>
                </w:rPr>
                <w:t>100</w:t>
              </w:r>
            </w:ins>
          </w:p>
        </w:tc>
      </w:tr>
      <w:tr w:rsidR="009D4340" w:rsidRPr="00D000CE" w14:paraId="1CC67CAB" w14:textId="77777777" w:rsidTr="009D4340">
        <w:trPr>
          <w:jc w:val="center"/>
          <w:ins w:id="41002" w:author="瑋婷 徐" w:date="2025-01-04T22:12:00Z"/>
          <w:trPrChange w:id="41003" w:author="瑋婷 徐" w:date="2025-01-04T22:13:00Z" w16du:dateUtc="2025-01-04T14:13: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004"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7A00772" w14:textId="77777777" w:rsidR="009D4340" w:rsidRPr="00D000CE" w:rsidRDefault="009D4340">
            <w:pPr>
              <w:spacing w:after="0" w:line="360" w:lineRule="auto"/>
              <w:jc w:val="center"/>
              <w:rPr>
                <w:ins w:id="41005" w:author="瑋婷 徐" w:date="2025-01-04T22:12:00Z" w16du:dateUtc="2025-01-04T14:12:00Z"/>
                <w:rFonts w:ascii="Times New Roman" w:hAnsi="Times New Roman" w:cs="Times New Roman"/>
                <w:sz w:val="24"/>
                <w:rPrChange w:id="41006" w:author="瑋婷 徐" w:date="2025-01-04T22:50:00Z" w16du:dateUtc="2025-01-04T14:50:00Z">
                  <w:rPr>
                    <w:ins w:id="41007" w:author="瑋婷 徐" w:date="2025-01-04T22:12:00Z" w16du:dateUtc="2025-01-04T14:12:00Z"/>
                  </w:rPr>
                </w:rPrChange>
              </w:rPr>
              <w:pPrChange w:id="41008" w:author="瑋婷 徐" w:date="2025-01-04T22:13:00Z" w16du:dateUtc="2025-01-04T14:13:00Z">
                <w:pPr>
                  <w:spacing w:after="0"/>
                </w:pPr>
              </w:pPrChange>
            </w:pPr>
            <w:ins w:id="41009" w:author="瑋婷 徐" w:date="2025-01-04T22:12:00Z" w16du:dateUtc="2025-01-04T14:12:00Z">
              <w:r w:rsidRPr="00D000CE">
                <w:rPr>
                  <w:rFonts w:ascii="Times New Roman" w:hAnsi="Times New Roman" w:cs="Times New Roman"/>
                  <w:sz w:val="24"/>
                  <w:rPrChange w:id="41010" w:author="瑋婷 徐" w:date="2025-01-04T22:50:00Z" w16du:dateUtc="2025-01-04T14:50:00Z">
                    <w:rPr/>
                  </w:rPrChange>
                </w:rPr>
                <w:t>山紅頭</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011"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490E3FA" w14:textId="77777777" w:rsidR="009D4340" w:rsidRPr="00D000CE" w:rsidRDefault="009D4340">
            <w:pPr>
              <w:spacing w:after="0" w:line="360" w:lineRule="auto"/>
              <w:jc w:val="center"/>
              <w:rPr>
                <w:ins w:id="41012" w:author="瑋婷 徐" w:date="2025-01-04T22:12:00Z" w16du:dateUtc="2025-01-04T14:12:00Z"/>
                <w:rFonts w:ascii="Times New Roman" w:hAnsi="Times New Roman" w:cs="Times New Roman"/>
                <w:sz w:val="24"/>
                <w:rPrChange w:id="41013" w:author="瑋婷 徐" w:date="2025-01-04T22:50:00Z" w16du:dateUtc="2025-01-04T14:50:00Z">
                  <w:rPr>
                    <w:ins w:id="41014" w:author="瑋婷 徐" w:date="2025-01-04T22:12:00Z" w16du:dateUtc="2025-01-04T14:12:00Z"/>
                  </w:rPr>
                </w:rPrChange>
              </w:rPr>
              <w:pPrChange w:id="41015" w:author="瑋婷 徐" w:date="2025-01-04T22:13:00Z" w16du:dateUtc="2025-01-04T14:13:00Z">
                <w:pPr>
                  <w:spacing w:after="0"/>
                </w:pPr>
              </w:pPrChange>
            </w:pPr>
            <w:ins w:id="41016" w:author="瑋婷 徐" w:date="2025-01-04T22:12:00Z" w16du:dateUtc="2025-01-04T14:12:00Z">
              <w:r w:rsidRPr="00D000CE">
                <w:rPr>
                  <w:rFonts w:ascii="Times New Roman" w:hAnsi="Times New Roman" w:cs="Times New Roman"/>
                  <w:sz w:val="24"/>
                  <w:rPrChange w:id="41017" w:author="瑋婷 徐" w:date="2025-01-04T22:50:00Z" w16du:dateUtc="2025-01-04T14:50:00Z">
                    <w:rPr/>
                  </w:rPrChange>
                </w:rPr>
                <w:t>10</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018" w:author="瑋婷 徐" w:date="2025-01-04T22:13:00Z" w16du:dateUtc="2025-01-04T14:1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586BB27" w14:textId="77777777" w:rsidR="009D4340" w:rsidRPr="00D000CE" w:rsidRDefault="009D4340">
            <w:pPr>
              <w:spacing w:after="0" w:line="360" w:lineRule="auto"/>
              <w:jc w:val="center"/>
              <w:rPr>
                <w:ins w:id="41019" w:author="瑋婷 徐" w:date="2025-01-04T22:12:00Z" w16du:dateUtc="2025-01-04T14:12:00Z"/>
                <w:rFonts w:ascii="Times New Roman" w:hAnsi="Times New Roman" w:cs="Times New Roman"/>
                <w:sz w:val="24"/>
                <w:rPrChange w:id="41020" w:author="瑋婷 徐" w:date="2025-01-04T22:50:00Z" w16du:dateUtc="2025-01-04T14:50:00Z">
                  <w:rPr>
                    <w:ins w:id="41021" w:author="瑋婷 徐" w:date="2025-01-04T22:12:00Z" w16du:dateUtc="2025-01-04T14:12:00Z"/>
                  </w:rPr>
                </w:rPrChange>
              </w:rPr>
              <w:pPrChange w:id="41022" w:author="瑋婷 徐" w:date="2025-01-04T22:13:00Z" w16du:dateUtc="2025-01-04T14:13:00Z">
                <w:pPr>
                  <w:spacing w:after="0"/>
                </w:pPr>
              </w:pPrChange>
            </w:pPr>
            <w:ins w:id="41023" w:author="瑋婷 徐" w:date="2025-01-04T22:12:00Z" w16du:dateUtc="2025-01-04T14:12:00Z">
              <w:r w:rsidRPr="00D000CE">
                <w:rPr>
                  <w:rFonts w:ascii="Times New Roman" w:hAnsi="Times New Roman" w:cs="Times New Roman"/>
                  <w:sz w:val="24"/>
                  <w:rPrChange w:id="41024" w:author="瑋婷 徐" w:date="2025-01-04T22:50:00Z" w16du:dateUtc="2025-01-04T14:50:00Z">
                    <w:rPr/>
                  </w:rPrChange>
                </w:rPr>
                <w:t>100</w:t>
              </w:r>
            </w:ins>
          </w:p>
        </w:tc>
      </w:tr>
      <w:tr w:rsidR="009D4340" w:rsidRPr="00D000CE" w14:paraId="6DC45687" w14:textId="77777777" w:rsidTr="009D4340">
        <w:trPr>
          <w:jc w:val="center"/>
          <w:ins w:id="41025" w:author="瑋婷 徐" w:date="2025-01-04T22:12:00Z"/>
          <w:trPrChange w:id="41026" w:author="瑋婷 徐" w:date="2025-01-04T22:13:00Z" w16du:dateUtc="2025-01-04T14:13: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027"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5A97A20" w14:textId="77777777" w:rsidR="009D4340" w:rsidRPr="00D000CE" w:rsidRDefault="009D4340">
            <w:pPr>
              <w:spacing w:after="0" w:line="360" w:lineRule="auto"/>
              <w:jc w:val="center"/>
              <w:rPr>
                <w:ins w:id="41028" w:author="瑋婷 徐" w:date="2025-01-04T22:12:00Z" w16du:dateUtc="2025-01-04T14:12:00Z"/>
                <w:rFonts w:ascii="Times New Roman" w:hAnsi="Times New Roman" w:cs="Times New Roman"/>
                <w:sz w:val="24"/>
                <w:rPrChange w:id="41029" w:author="瑋婷 徐" w:date="2025-01-04T22:50:00Z" w16du:dateUtc="2025-01-04T14:50:00Z">
                  <w:rPr>
                    <w:ins w:id="41030" w:author="瑋婷 徐" w:date="2025-01-04T22:12:00Z" w16du:dateUtc="2025-01-04T14:12:00Z"/>
                  </w:rPr>
                </w:rPrChange>
              </w:rPr>
              <w:pPrChange w:id="41031" w:author="瑋婷 徐" w:date="2025-01-04T22:13:00Z" w16du:dateUtc="2025-01-04T14:13:00Z">
                <w:pPr>
                  <w:spacing w:after="0"/>
                </w:pPr>
              </w:pPrChange>
            </w:pPr>
            <w:ins w:id="41032" w:author="瑋婷 徐" w:date="2025-01-04T22:12:00Z" w16du:dateUtc="2025-01-04T14:12:00Z">
              <w:r w:rsidRPr="00D000CE">
                <w:rPr>
                  <w:rFonts w:ascii="Times New Roman" w:hAnsi="Times New Roman" w:cs="Times New Roman"/>
                  <w:sz w:val="24"/>
                  <w:rPrChange w:id="41033" w:author="瑋婷 徐" w:date="2025-01-04T22:50:00Z" w16du:dateUtc="2025-01-04T14:50:00Z">
                    <w:rPr/>
                  </w:rPrChange>
                </w:rPr>
                <w:t>大彎嘴</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034"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BCD895E" w14:textId="77777777" w:rsidR="009D4340" w:rsidRPr="00D000CE" w:rsidRDefault="009D4340">
            <w:pPr>
              <w:spacing w:after="0" w:line="360" w:lineRule="auto"/>
              <w:jc w:val="center"/>
              <w:rPr>
                <w:ins w:id="41035" w:author="瑋婷 徐" w:date="2025-01-04T22:12:00Z" w16du:dateUtc="2025-01-04T14:12:00Z"/>
                <w:rFonts w:ascii="Times New Roman" w:hAnsi="Times New Roman" w:cs="Times New Roman"/>
                <w:sz w:val="24"/>
                <w:rPrChange w:id="41036" w:author="瑋婷 徐" w:date="2025-01-04T22:50:00Z" w16du:dateUtc="2025-01-04T14:50:00Z">
                  <w:rPr>
                    <w:ins w:id="41037" w:author="瑋婷 徐" w:date="2025-01-04T22:12:00Z" w16du:dateUtc="2025-01-04T14:12:00Z"/>
                  </w:rPr>
                </w:rPrChange>
              </w:rPr>
              <w:pPrChange w:id="41038" w:author="瑋婷 徐" w:date="2025-01-04T22:13:00Z" w16du:dateUtc="2025-01-04T14:13:00Z">
                <w:pPr>
                  <w:spacing w:after="0"/>
                </w:pPr>
              </w:pPrChange>
            </w:pPr>
            <w:ins w:id="41039" w:author="瑋婷 徐" w:date="2025-01-04T22:12:00Z" w16du:dateUtc="2025-01-04T14:12:00Z">
              <w:r w:rsidRPr="00D000CE">
                <w:rPr>
                  <w:rFonts w:ascii="Times New Roman" w:hAnsi="Times New Roman" w:cs="Times New Roman"/>
                  <w:sz w:val="24"/>
                  <w:rPrChange w:id="41040" w:author="瑋婷 徐" w:date="2025-01-04T22:50:00Z" w16du:dateUtc="2025-01-04T14:50:00Z">
                    <w:rPr/>
                  </w:rPrChange>
                </w:rPr>
                <w:t>7</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041" w:author="瑋婷 徐" w:date="2025-01-04T22:13:00Z" w16du:dateUtc="2025-01-04T14:1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71BBA3C" w14:textId="77777777" w:rsidR="009D4340" w:rsidRPr="00D000CE" w:rsidRDefault="009D4340">
            <w:pPr>
              <w:spacing w:after="0" w:line="360" w:lineRule="auto"/>
              <w:jc w:val="center"/>
              <w:rPr>
                <w:ins w:id="41042" w:author="瑋婷 徐" w:date="2025-01-04T22:12:00Z" w16du:dateUtc="2025-01-04T14:12:00Z"/>
                <w:rFonts w:ascii="Times New Roman" w:hAnsi="Times New Roman" w:cs="Times New Roman"/>
                <w:sz w:val="24"/>
                <w:rPrChange w:id="41043" w:author="瑋婷 徐" w:date="2025-01-04T22:50:00Z" w16du:dateUtc="2025-01-04T14:50:00Z">
                  <w:rPr>
                    <w:ins w:id="41044" w:author="瑋婷 徐" w:date="2025-01-04T22:12:00Z" w16du:dateUtc="2025-01-04T14:12:00Z"/>
                  </w:rPr>
                </w:rPrChange>
              </w:rPr>
              <w:pPrChange w:id="41045" w:author="瑋婷 徐" w:date="2025-01-04T22:13:00Z" w16du:dateUtc="2025-01-04T14:13:00Z">
                <w:pPr>
                  <w:spacing w:after="0"/>
                </w:pPr>
              </w:pPrChange>
            </w:pPr>
            <w:ins w:id="41046" w:author="瑋婷 徐" w:date="2025-01-04T22:12:00Z" w16du:dateUtc="2025-01-04T14:12:00Z">
              <w:r w:rsidRPr="00D000CE">
                <w:rPr>
                  <w:rFonts w:ascii="Times New Roman" w:hAnsi="Times New Roman" w:cs="Times New Roman"/>
                  <w:sz w:val="24"/>
                  <w:rPrChange w:id="41047" w:author="瑋婷 徐" w:date="2025-01-04T22:50:00Z" w16du:dateUtc="2025-01-04T14:50:00Z">
                    <w:rPr/>
                  </w:rPrChange>
                </w:rPr>
                <w:t>100</w:t>
              </w:r>
            </w:ins>
          </w:p>
        </w:tc>
      </w:tr>
      <w:tr w:rsidR="009D4340" w:rsidRPr="00D000CE" w14:paraId="2C7A3926" w14:textId="77777777" w:rsidTr="009D4340">
        <w:trPr>
          <w:jc w:val="center"/>
          <w:ins w:id="41048" w:author="瑋婷 徐" w:date="2025-01-04T22:12:00Z"/>
          <w:trPrChange w:id="41049" w:author="瑋婷 徐" w:date="2025-01-04T22:13:00Z" w16du:dateUtc="2025-01-04T14:13: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050"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03864DE" w14:textId="77777777" w:rsidR="009D4340" w:rsidRPr="00D000CE" w:rsidRDefault="009D4340">
            <w:pPr>
              <w:spacing w:after="0" w:line="360" w:lineRule="auto"/>
              <w:jc w:val="center"/>
              <w:rPr>
                <w:ins w:id="41051" w:author="瑋婷 徐" w:date="2025-01-04T22:12:00Z" w16du:dateUtc="2025-01-04T14:12:00Z"/>
                <w:rFonts w:ascii="Times New Roman" w:hAnsi="Times New Roman" w:cs="Times New Roman"/>
                <w:sz w:val="24"/>
                <w:rPrChange w:id="41052" w:author="瑋婷 徐" w:date="2025-01-04T22:50:00Z" w16du:dateUtc="2025-01-04T14:50:00Z">
                  <w:rPr>
                    <w:ins w:id="41053" w:author="瑋婷 徐" w:date="2025-01-04T22:12:00Z" w16du:dateUtc="2025-01-04T14:12:00Z"/>
                  </w:rPr>
                </w:rPrChange>
              </w:rPr>
              <w:pPrChange w:id="41054" w:author="瑋婷 徐" w:date="2025-01-04T22:13:00Z" w16du:dateUtc="2025-01-04T14:13:00Z">
                <w:pPr>
                  <w:spacing w:after="0"/>
                </w:pPr>
              </w:pPrChange>
            </w:pPr>
            <w:ins w:id="41055" w:author="瑋婷 徐" w:date="2025-01-04T22:12:00Z" w16du:dateUtc="2025-01-04T14:12:00Z">
              <w:r w:rsidRPr="00D000CE">
                <w:rPr>
                  <w:rFonts w:ascii="Times New Roman" w:hAnsi="Times New Roman" w:cs="Times New Roman"/>
                  <w:sz w:val="24"/>
                  <w:rPrChange w:id="41056" w:author="瑋婷 徐" w:date="2025-01-04T22:50:00Z" w16du:dateUtc="2025-01-04T14:50:00Z">
                    <w:rPr/>
                  </w:rPrChange>
                </w:rPr>
                <w:t>頭烏線</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057"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61F0491" w14:textId="77777777" w:rsidR="009D4340" w:rsidRPr="00D000CE" w:rsidRDefault="009D4340">
            <w:pPr>
              <w:spacing w:after="0" w:line="360" w:lineRule="auto"/>
              <w:jc w:val="center"/>
              <w:rPr>
                <w:ins w:id="41058" w:author="瑋婷 徐" w:date="2025-01-04T22:12:00Z" w16du:dateUtc="2025-01-04T14:12:00Z"/>
                <w:rFonts w:ascii="Times New Roman" w:hAnsi="Times New Roman" w:cs="Times New Roman"/>
                <w:sz w:val="24"/>
                <w:rPrChange w:id="41059" w:author="瑋婷 徐" w:date="2025-01-04T22:50:00Z" w16du:dateUtc="2025-01-04T14:50:00Z">
                  <w:rPr>
                    <w:ins w:id="41060" w:author="瑋婷 徐" w:date="2025-01-04T22:12:00Z" w16du:dateUtc="2025-01-04T14:12:00Z"/>
                  </w:rPr>
                </w:rPrChange>
              </w:rPr>
              <w:pPrChange w:id="41061" w:author="瑋婷 徐" w:date="2025-01-04T22:13:00Z" w16du:dateUtc="2025-01-04T14:13:00Z">
                <w:pPr>
                  <w:spacing w:after="0"/>
                </w:pPr>
              </w:pPrChange>
            </w:pPr>
            <w:ins w:id="41062" w:author="瑋婷 徐" w:date="2025-01-04T22:12:00Z" w16du:dateUtc="2025-01-04T14:12:00Z">
              <w:r w:rsidRPr="00D000CE">
                <w:rPr>
                  <w:rFonts w:ascii="Times New Roman" w:hAnsi="Times New Roman" w:cs="Times New Roman"/>
                  <w:sz w:val="24"/>
                  <w:rPrChange w:id="41063" w:author="瑋婷 徐" w:date="2025-01-04T22:50:00Z" w16du:dateUtc="2025-01-04T14:50:00Z">
                    <w:rPr/>
                  </w:rPrChange>
                </w:rPr>
                <w:t>7</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064" w:author="瑋婷 徐" w:date="2025-01-04T22:13:00Z" w16du:dateUtc="2025-01-04T14:1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EFF1FF7" w14:textId="77777777" w:rsidR="009D4340" w:rsidRPr="00D000CE" w:rsidRDefault="009D4340">
            <w:pPr>
              <w:spacing w:after="0" w:line="360" w:lineRule="auto"/>
              <w:jc w:val="center"/>
              <w:rPr>
                <w:ins w:id="41065" w:author="瑋婷 徐" w:date="2025-01-04T22:12:00Z" w16du:dateUtc="2025-01-04T14:12:00Z"/>
                <w:rFonts w:ascii="Times New Roman" w:hAnsi="Times New Roman" w:cs="Times New Roman"/>
                <w:sz w:val="24"/>
                <w:rPrChange w:id="41066" w:author="瑋婷 徐" w:date="2025-01-04T22:50:00Z" w16du:dateUtc="2025-01-04T14:50:00Z">
                  <w:rPr>
                    <w:ins w:id="41067" w:author="瑋婷 徐" w:date="2025-01-04T22:12:00Z" w16du:dateUtc="2025-01-04T14:12:00Z"/>
                  </w:rPr>
                </w:rPrChange>
              </w:rPr>
              <w:pPrChange w:id="41068" w:author="瑋婷 徐" w:date="2025-01-04T22:13:00Z" w16du:dateUtc="2025-01-04T14:13:00Z">
                <w:pPr>
                  <w:spacing w:after="0"/>
                </w:pPr>
              </w:pPrChange>
            </w:pPr>
            <w:ins w:id="41069" w:author="瑋婷 徐" w:date="2025-01-04T22:12:00Z" w16du:dateUtc="2025-01-04T14:12:00Z">
              <w:r w:rsidRPr="00D000CE">
                <w:rPr>
                  <w:rFonts w:ascii="Times New Roman" w:hAnsi="Times New Roman" w:cs="Times New Roman"/>
                  <w:sz w:val="24"/>
                  <w:rPrChange w:id="41070" w:author="瑋婷 徐" w:date="2025-01-04T22:50:00Z" w16du:dateUtc="2025-01-04T14:50:00Z">
                    <w:rPr/>
                  </w:rPrChange>
                </w:rPr>
                <w:t>100</w:t>
              </w:r>
            </w:ins>
          </w:p>
        </w:tc>
      </w:tr>
      <w:tr w:rsidR="009D4340" w:rsidRPr="00D000CE" w14:paraId="34A7092B" w14:textId="77777777" w:rsidTr="009D4340">
        <w:trPr>
          <w:jc w:val="center"/>
          <w:ins w:id="41071" w:author="瑋婷 徐" w:date="2025-01-04T22:12:00Z"/>
          <w:trPrChange w:id="41072" w:author="瑋婷 徐" w:date="2025-01-04T22:13:00Z" w16du:dateUtc="2025-01-04T14:13: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073"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7EF284A" w14:textId="77777777" w:rsidR="009D4340" w:rsidRPr="00D000CE" w:rsidRDefault="009D4340">
            <w:pPr>
              <w:spacing w:after="0" w:line="360" w:lineRule="auto"/>
              <w:jc w:val="center"/>
              <w:rPr>
                <w:ins w:id="41074" w:author="瑋婷 徐" w:date="2025-01-04T22:12:00Z" w16du:dateUtc="2025-01-04T14:12:00Z"/>
                <w:rFonts w:ascii="Times New Roman" w:hAnsi="Times New Roman" w:cs="Times New Roman"/>
                <w:sz w:val="24"/>
                <w:rPrChange w:id="41075" w:author="瑋婷 徐" w:date="2025-01-04T22:50:00Z" w16du:dateUtc="2025-01-04T14:50:00Z">
                  <w:rPr>
                    <w:ins w:id="41076" w:author="瑋婷 徐" w:date="2025-01-04T22:12:00Z" w16du:dateUtc="2025-01-04T14:12:00Z"/>
                  </w:rPr>
                </w:rPrChange>
              </w:rPr>
              <w:pPrChange w:id="41077" w:author="瑋婷 徐" w:date="2025-01-04T22:13:00Z" w16du:dateUtc="2025-01-04T14:13:00Z">
                <w:pPr>
                  <w:spacing w:after="0"/>
                </w:pPr>
              </w:pPrChange>
            </w:pPr>
            <w:ins w:id="41078" w:author="瑋婷 徐" w:date="2025-01-04T22:12:00Z" w16du:dateUtc="2025-01-04T14:12:00Z">
              <w:r w:rsidRPr="00D000CE">
                <w:rPr>
                  <w:rFonts w:ascii="Times New Roman" w:hAnsi="Times New Roman" w:cs="Times New Roman"/>
                  <w:sz w:val="24"/>
                  <w:rPrChange w:id="41079" w:author="瑋婷 徐" w:date="2025-01-04T22:50:00Z" w16du:dateUtc="2025-01-04T14:50:00Z">
                    <w:rPr/>
                  </w:rPrChange>
                </w:rPr>
                <w:t>白耳畫眉</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080"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C7794ED" w14:textId="77777777" w:rsidR="009D4340" w:rsidRPr="00D000CE" w:rsidRDefault="009D4340">
            <w:pPr>
              <w:spacing w:after="0" w:line="360" w:lineRule="auto"/>
              <w:jc w:val="center"/>
              <w:rPr>
                <w:ins w:id="41081" w:author="瑋婷 徐" w:date="2025-01-04T22:12:00Z" w16du:dateUtc="2025-01-04T14:12:00Z"/>
                <w:rFonts w:ascii="Times New Roman" w:hAnsi="Times New Roman" w:cs="Times New Roman"/>
                <w:sz w:val="24"/>
                <w:rPrChange w:id="41082" w:author="瑋婷 徐" w:date="2025-01-04T22:50:00Z" w16du:dateUtc="2025-01-04T14:50:00Z">
                  <w:rPr>
                    <w:ins w:id="41083" w:author="瑋婷 徐" w:date="2025-01-04T22:12:00Z" w16du:dateUtc="2025-01-04T14:12:00Z"/>
                  </w:rPr>
                </w:rPrChange>
              </w:rPr>
              <w:pPrChange w:id="41084" w:author="瑋婷 徐" w:date="2025-01-04T22:13:00Z" w16du:dateUtc="2025-01-04T14:13:00Z">
                <w:pPr>
                  <w:spacing w:after="0"/>
                </w:pPr>
              </w:pPrChange>
            </w:pPr>
            <w:ins w:id="41085" w:author="瑋婷 徐" w:date="2025-01-04T22:12:00Z" w16du:dateUtc="2025-01-04T14:12:00Z">
              <w:r w:rsidRPr="00D000CE">
                <w:rPr>
                  <w:rFonts w:ascii="Times New Roman" w:hAnsi="Times New Roman" w:cs="Times New Roman"/>
                  <w:sz w:val="24"/>
                  <w:rPrChange w:id="41086" w:author="瑋婷 徐" w:date="2025-01-04T22:50:00Z" w16du:dateUtc="2025-01-04T14:50:00Z">
                    <w:rPr/>
                  </w:rPrChange>
                </w:rPr>
                <w:t>68</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087" w:author="瑋婷 徐" w:date="2025-01-04T22:13:00Z" w16du:dateUtc="2025-01-04T14:1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2990D7B" w14:textId="77777777" w:rsidR="009D4340" w:rsidRPr="00D000CE" w:rsidRDefault="009D4340">
            <w:pPr>
              <w:spacing w:after="0" w:line="360" w:lineRule="auto"/>
              <w:jc w:val="center"/>
              <w:rPr>
                <w:ins w:id="41088" w:author="瑋婷 徐" w:date="2025-01-04T22:12:00Z" w16du:dateUtc="2025-01-04T14:12:00Z"/>
                <w:rFonts w:ascii="Times New Roman" w:hAnsi="Times New Roman" w:cs="Times New Roman"/>
                <w:sz w:val="24"/>
                <w:rPrChange w:id="41089" w:author="瑋婷 徐" w:date="2025-01-04T22:50:00Z" w16du:dateUtc="2025-01-04T14:50:00Z">
                  <w:rPr>
                    <w:ins w:id="41090" w:author="瑋婷 徐" w:date="2025-01-04T22:12:00Z" w16du:dateUtc="2025-01-04T14:12:00Z"/>
                  </w:rPr>
                </w:rPrChange>
              </w:rPr>
              <w:pPrChange w:id="41091" w:author="瑋婷 徐" w:date="2025-01-04T22:13:00Z" w16du:dateUtc="2025-01-04T14:13:00Z">
                <w:pPr>
                  <w:spacing w:after="0"/>
                </w:pPr>
              </w:pPrChange>
            </w:pPr>
            <w:ins w:id="41092" w:author="瑋婷 徐" w:date="2025-01-04T22:12:00Z" w16du:dateUtc="2025-01-04T14:12:00Z">
              <w:r w:rsidRPr="00D000CE">
                <w:rPr>
                  <w:rFonts w:ascii="Times New Roman" w:hAnsi="Times New Roman" w:cs="Times New Roman"/>
                  <w:sz w:val="24"/>
                  <w:rPrChange w:id="41093" w:author="瑋婷 徐" w:date="2025-01-04T22:50:00Z" w16du:dateUtc="2025-01-04T14:50:00Z">
                    <w:rPr/>
                  </w:rPrChange>
                </w:rPr>
                <w:t>100</w:t>
              </w:r>
            </w:ins>
          </w:p>
        </w:tc>
      </w:tr>
      <w:tr w:rsidR="009D4340" w:rsidRPr="00D000CE" w14:paraId="1E419E17" w14:textId="77777777" w:rsidTr="009D4340">
        <w:trPr>
          <w:jc w:val="center"/>
          <w:ins w:id="41094" w:author="瑋婷 徐" w:date="2025-01-04T22:12:00Z"/>
          <w:trPrChange w:id="41095" w:author="瑋婷 徐" w:date="2025-01-04T22:13:00Z" w16du:dateUtc="2025-01-04T14:13: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096"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717762A" w14:textId="77777777" w:rsidR="009D4340" w:rsidRPr="00D000CE" w:rsidRDefault="009D4340">
            <w:pPr>
              <w:spacing w:after="0" w:line="360" w:lineRule="auto"/>
              <w:jc w:val="center"/>
              <w:rPr>
                <w:ins w:id="41097" w:author="瑋婷 徐" w:date="2025-01-04T22:12:00Z" w16du:dateUtc="2025-01-04T14:12:00Z"/>
                <w:rFonts w:ascii="Times New Roman" w:hAnsi="Times New Roman" w:cs="Times New Roman"/>
                <w:sz w:val="24"/>
                <w:rPrChange w:id="41098" w:author="瑋婷 徐" w:date="2025-01-04T22:50:00Z" w16du:dateUtc="2025-01-04T14:50:00Z">
                  <w:rPr>
                    <w:ins w:id="41099" w:author="瑋婷 徐" w:date="2025-01-04T22:12:00Z" w16du:dateUtc="2025-01-04T14:12:00Z"/>
                  </w:rPr>
                </w:rPrChange>
              </w:rPr>
              <w:pPrChange w:id="41100" w:author="瑋婷 徐" w:date="2025-01-04T22:13:00Z" w16du:dateUtc="2025-01-04T14:13:00Z">
                <w:pPr>
                  <w:spacing w:after="0"/>
                </w:pPr>
              </w:pPrChange>
            </w:pPr>
            <w:ins w:id="41101" w:author="瑋婷 徐" w:date="2025-01-04T22:12:00Z" w16du:dateUtc="2025-01-04T14:12:00Z">
              <w:r w:rsidRPr="00D000CE">
                <w:rPr>
                  <w:rFonts w:ascii="Times New Roman" w:hAnsi="Times New Roman" w:cs="Times New Roman"/>
                  <w:sz w:val="24"/>
                  <w:rPrChange w:id="41102" w:author="瑋婷 徐" w:date="2025-01-04T22:50:00Z" w16du:dateUtc="2025-01-04T14:50:00Z">
                    <w:rPr/>
                  </w:rPrChange>
                </w:rPr>
                <w:t>黃胸藪眉</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103"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61F46BB" w14:textId="77777777" w:rsidR="009D4340" w:rsidRPr="00D000CE" w:rsidRDefault="009D4340">
            <w:pPr>
              <w:spacing w:after="0" w:line="360" w:lineRule="auto"/>
              <w:jc w:val="center"/>
              <w:rPr>
                <w:ins w:id="41104" w:author="瑋婷 徐" w:date="2025-01-04T22:12:00Z" w16du:dateUtc="2025-01-04T14:12:00Z"/>
                <w:rFonts w:ascii="Times New Roman" w:hAnsi="Times New Roman" w:cs="Times New Roman"/>
                <w:sz w:val="24"/>
                <w:rPrChange w:id="41105" w:author="瑋婷 徐" w:date="2025-01-04T22:50:00Z" w16du:dateUtc="2025-01-04T14:50:00Z">
                  <w:rPr>
                    <w:ins w:id="41106" w:author="瑋婷 徐" w:date="2025-01-04T22:12:00Z" w16du:dateUtc="2025-01-04T14:12:00Z"/>
                  </w:rPr>
                </w:rPrChange>
              </w:rPr>
              <w:pPrChange w:id="41107" w:author="瑋婷 徐" w:date="2025-01-04T22:13:00Z" w16du:dateUtc="2025-01-04T14:13:00Z">
                <w:pPr>
                  <w:spacing w:after="0"/>
                </w:pPr>
              </w:pPrChange>
            </w:pPr>
            <w:ins w:id="41108" w:author="瑋婷 徐" w:date="2025-01-04T22:12:00Z" w16du:dateUtc="2025-01-04T14:12:00Z">
              <w:r w:rsidRPr="00D000CE">
                <w:rPr>
                  <w:rFonts w:ascii="Times New Roman" w:hAnsi="Times New Roman" w:cs="Times New Roman"/>
                  <w:sz w:val="24"/>
                  <w:rPrChange w:id="41109" w:author="瑋婷 徐" w:date="2025-01-04T22:50:00Z" w16du:dateUtc="2025-01-04T14:50:00Z">
                    <w:rPr/>
                  </w:rPrChange>
                </w:rPr>
                <w:t>36</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110" w:author="瑋婷 徐" w:date="2025-01-04T22:13:00Z" w16du:dateUtc="2025-01-04T14:1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8E96E85" w14:textId="77777777" w:rsidR="009D4340" w:rsidRPr="00D000CE" w:rsidRDefault="009D4340">
            <w:pPr>
              <w:spacing w:after="0" w:line="360" w:lineRule="auto"/>
              <w:jc w:val="center"/>
              <w:rPr>
                <w:ins w:id="41111" w:author="瑋婷 徐" w:date="2025-01-04T22:12:00Z" w16du:dateUtc="2025-01-04T14:12:00Z"/>
                <w:rFonts w:ascii="Times New Roman" w:hAnsi="Times New Roman" w:cs="Times New Roman"/>
                <w:sz w:val="24"/>
                <w:rPrChange w:id="41112" w:author="瑋婷 徐" w:date="2025-01-04T22:50:00Z" w16du:dateUtc="2025-01-04T14:50:00Z">
                  <w:rPr>
                    <w:ins w:id="41113" w:author="瑋婷 徐" w:date="2025-01-04T22:12:00Z" w16du:dateUtc="2025-01-04T14:12:00Z"/>
                  </w:rPr>
                </w:rPrChange>
              </w:rPr>
              <w:pPrChange w:id="41114" w:author="瑋婷 徐" w:date="2025-01-04T22:13:00Z" w16du:dateUtc="2025-01-04T14:13:00Z">
                <w:pPr>
                  <w:spacing w:after="0"/>
                </w:pPr>
              </w:pPrChange>
            </w:pPr>
            <w:ins w:id="41115" w:author="瑋婷 徐" w:date="2025-01-04T22:12:00Z" w16du:dateUtc="2025-01-04T14:12:00Z">
              <w:r w:rsidRPr="00D000CE">
                <w:rPr>
                  <w:rFonts w:ascii="Times New Roman" w:hAnsi="Times New Roman" w:cs="Times New Roman"/>
                  <w:sz w:val="24"/>
                  <w:rPrChange w:id="41116" w:author="瑋婷 徐" w:date="2025-01-04T22:50:00Z" w16du:dateUtc="2025-01-04T14:50:00Z">
                    <w:rPr/>
                  </w:rPrChange>
                </w:rPr>
                <w:t>100</w:t>
              </w:r>
            </w:ins>
          </w:p>
        </w:tc>
      </w:tr>
      <w:tr w:rsidR="009D4340" w:rsidRPr="00D000CE" w14:paraId="6ED5D80B" w14:textId="77777777" w:rsidTr="009D4340">
        <w:trPr>
          <w:jc w:val="center"/>
          <w:ins w:id="41117" w:author="瑋婷 徐" w:date="2025-01-04T22:12:00Z"/>
          <w:trPrChange w:id="41118" w:author="瑋婷 徐" w:date="2025-01-04T22:13:00Z" w16du:dateUtc="2025-01-04T14:13: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119"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65A8D8E" w14:textId="77777777" w:rsidR="009D4340" w:rsidRPr="00D000CE" w:rsidRDefault="009D4340">
            <w:pPr>
              <w:spacing w:after="0" w:line="360" w:lineRule="auto"/>
              <w:jc w:val="center"/>
              <w:rPr>
                <w:ins w:id="41120" w:author="瑋婷 徐" w:date="2025-01-04T22:12:00Z" w16du:dateUtc="2025-01-04T14:12:00Z"/>
                <w:rFonts w:ascii="Times New Roman" w:hAnsi="Times New Roman" w:cs="Times New Roman"/>
                <w:sz w:val="24"/>
                <w:rPrChange w:id="41121" w:author="瑋婷 徐" w:date="2025-01-04T22:50:00Z" w16du:dateUtc="2025-01-04T14:50:00Z">
                  <w:rPr>
                    <w:ins w:id="41122" w:author="瑋婷 徐" w:date="2025-01-04T22:12:00Z" w16du:dateUtc="2025-01-04T14:12:00Z"/>
                  </w:rPr>
                </w:rPrChange>
              </w:rPr>
              <w:pPrChange w:id="41123" w:author="瑋婷 徐" w:date="2025-01-04T22:13:00Z" w16du:dateUtc="2025-01-04T14:13:00Z">
                <w:pPr>
                  <w:spacing w:after="0"/>
                </w:pPr>
              </w:pPrChange>
            </w:pPr>
            <w:ins w:id="41124" w:author="瑋婷 徐" w:date="2025-01-04T22:12:00Z" w16du:dateUtc="2025-01-04T14:12:00Z">
              <w:r w:rsidRPr="00D000CE">
                <w:rPr>
                  <w:rFonts w:ascii="Times New Roman" w:hAnsi="Times New Roman" w:cs="Times New Roman"/>
                  <w:sz w:val="24"/>
                  <w:rPrChange w:id="41125" w:author="瑋婷 徐" w:date="2025-01-04T22:50:00Z" w16du:dateUtc="2025-01-04T14:50:00Z">
                    <w:rPr/>
                  </w:rPrChange>
                </w:rPr>
                <w:t>紅尾鶲</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126"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B9A936C" w14:textId="77777777" w:rsidR="009D4340" w:rsidRPr="00D000CE" w:rsidRDefault="009D4340">
            <w:pPr>
              <w:spacing w:after="0" w:line="360" w:lineRule="auto"/>
              <w:jc w:val="center"/>
              <w:rPr>
                <w:ins w:id="41127" w:author="瑋婷 徐" w:date="2025-01-04T22:12:00Z" w16du:dateUtc="2025-01-04T14:12:00Z"/>
                <w:rFonts w:ascii="Times New Roman" w:hAnsi="Times New Roman" w:cs="Times New Roman"/>
                <w:sz w:val="24"/>
                <w:rPrChange w:id="41128" w:author="瑋婷 徐" w:date="2025-01-04T22:50:00Z" w16du:dateUtc="2025-01-04T14:50:00Z">
                  <w:rPr>
                    <w:ins w:id="41129" w:author="瑋婷 徐" w:date="2025-01-04T22:12:00Z" w16du:dateUtc="2025-01-04T14:12:00Z"/>
                  </w:rPr>
                </w:rPrChange>
              </w:rPr>
              <w:pPrChange w:id="41130" w:author="瑋婷 徐" w:date="2025-01-04T22:13:00Z" w16du:dateUtc="2025-01-04T14:13:00Z">
                <w:pPr>
                  <w:spacing w:after="0"/>
                </w:pPr>
              </w:pPrChange>
            </w:pPr>
            <w:ins w:id="41131" w:author="瑋婷 徐" w:date="2025-01-04T22:12:00Z" w16du:dateUtc="2025-01-04T14:12:00Z">
              <w:r w:rsidRPr="00D000CE">
                <w:rPr>
                  <w:rFonts w:ascii="Times New Roman" w:hAnsi="Times New Roman" w:cs="Times New Roman"/>
                  <w:sz w:val="24"/>
                  <w:rPrChange w:id="41132" w:author="瑋婷 徐" w:date="2025-01-04T22:50:00Z" w16du:dateUtc="2025-01-04T14:50:00Z">
                    <w:rPr/>
                  </w:rPrChange>
                </w:rPr>
                <w:t>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133" w:author="瑋婷 徐" w:date="2025-01-04T22:13:00Z" w16du:dateUtc="2025-01-04T14:1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4168415" w14:textId="77777777" w:rsidR="009D4340" w:rsidRPr="00D000CE" w:rsidRDefault="009D4340">
            <w:pPr>
              <w:spacing w:after="0" w:line="360" w:lineRule="auto"/>
              <w:jc w:val="center"/>
              <w:rPr>
                <w:ins w:id="41134" w:author="瑋婷 徐" w:date="2025-01-04T22:12:00Z" w16du:dateUtc="2025-01-04T14:12:00Z"/>
                <w:rFonts w:ascii="Times New Roman" w:hAnsi="Times New Roman" w:cs="Times New Roman"/>
                <w:sz w:val="24"/>
                <w:rPrChange w:id="41135" w:author="瑋婷 徐" w:date="2025-01-04T22:50:00Z" w16du:dateUtc="2025-01-04T14:50:00Z">
                  <w:rPr>
                    <w:ins w:id="41136" w:author="瑋婷 徐" w:date="2025-01-04T22:12:00Z" w16du:dateUtc="2025-01-04T14:12:00Z"/>
                  </w:rPr>
                </w:rPrChange>
              </w:rPr>
              <w:pPrChange w:id="41137" w:author="瑋婷 徐" w:date="2025-01-04T22:13:00Z" w16du:dateUtc="2025-01-04T14:13:00Z">
                <w:pPr>
                  <w:spacing w:after="0"/>
                </w:pPr>
              </w:pPrChange>
            </w:pPr>
            <w:ins w:id="41138" w:author="瑋婷 徐" w:date="2025-01-04T22:12:00Z" w16du:dateUtc="2025-01-04T14:12:00Z">
              <w:r w:rsidRPr="00D000CE">
                <w:rPr>
                  <w:rFonts w:ascii="Times New Roman" w:hAnsi="Times New Roman" w:cs="Times New Roman"/>
                  <w:sz w:val="24"/>
                  <w:rPrChange w:id="41139" w:author="瑋婷 徐" w:date="2025-01-04T22:50:00Z" w16du:dateUtc="2025-01-04T14:50:00Z">
                    <w:rPr/>
                  </w:rPrChange>
                </w:rPr>
                <w:t>100</w:t>
              </w:r>
            </w:ins>
          </w:p>
        </w:tc>
      </w:tr>
      <w:tr w:rsidR="009D4340" w:rsidRPr="00D000CE" w14:paraId="7A36966E" w14:textId="77777777" w:rsidTr="009D4340">
        <w:trPr>
          <w:jc w:val="center"/>
          <w:ins w:id="41140" w:author="瑋婷 徐" w:date="2025-01-04T22:12:00Z"/>
          <w:trPrChange w:id="41141" w:author="瑋婷 徐" w:date="2025-01-04T22:13:00Z" w16du:dateUtc="2025-01-04T14:13: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142"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CCE039A" w14:textId="77777777" w:rsidR="009D4340" w:rsidRPr="00D000CE" w:rsidRDefault="009D4340">
            <w:pPr>
              <w:spacing w:after="0" w:line="360" w:lineRule="auto"/>
              <w:jc w:val="center"/>
              <w:rPr>
                <w:ins w:id="41143" w:author="瑋婷 徐" w:date="2025-01-04T22:12:00Z" w16du:dateUtc="2025-01-04T14:12:00Z"/>
                <w:rFonts w:ascii="Times New Roman" w:hAnsi="Times New Roman" w:cs="Times New Roman"/>
                <w:sz w:val="24"/>
                <w:rPrChange w:id="41144" w:author="瑋婷 徐" w:date="2025-01-04T22:50:00Z" w16du:dateUtc="2025-01-04T14:50:00Z">
                  <w:rPr>
                    <w:ins w:id="41145" w:author="瑋婷 徐" w:date="2025-01-04T22:12:00Z" w16du:dateUtc="2025-01-04T14:12:00Z"/>
                  </w:rPr>
                </w:rPrChange>
              </w:rPr>
              <w:pPrChange w:id="41146" w:author="瑋婷 徐" w:date="2025-01-04T22:13:00Z" w16du:dateUtc="2025-01-04T14:13:00Z">
                <w:pPr>
                  <w:spacing w:after="0"/>
                </w:pPr>
              </w:pPrChange>
            </w:pPr>
            <w:ins w:id="41147" w:author="瑋婷 徐" w:date="2025-01-04T22:12:00Z" w16du:dateUtc="2025-01-04T14:12:00Z">
              <w:r w:rsidRPr="00D000CE">
                <w:rPr>
                  <w:rFonts w:ascii="Times New Roman" w:hAnsi="Times New Roman" w:cs="Times New Roman"/>
                  <w:sz w:val="24"/>
                  <w:rPrChange w:id="41148" w:author="瑋婷 徐" w:date="2025-01-04T22:50:00Z" w16du:dateUtc="2025-01-04T14:50:00Z">
                    <w:rPr/>
                  </w:rPrChange>
                </w:rPr>
                <w:t>小翼鶇</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149"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301729E" w14:textId="77777777" w:rsidR="009D4340" w:rsidRPr="00D000CE" w:rsidRDefault="009D4340">
            <w:pPr>
              <w:spacing w:after="0" w:line="360" w:lineRule="auto"/>
              <w:jc w:val="center"/>
              <w:rPr>
                <w:ins w:id="41150" w:author="瑋婷 徐" w:date="2025-01-04T22:12:00Z" w16du:dateUtc="2025-01-04T14:12:00Z"/>
                <w:rFonts w:ascii="Times New Roman" w:hAnsi="Times New Roman" w:cs="Times New Roman"/>
                <w:sz w:val="24"/>
                <w:rPrChange w:id="41151" w:author="瑋婷 徐" w:date="2025-01-04T22:50:00Z" w16du:dateUtc="2025-01-04T14:50:00Z">
                  <w:rPr>
                    <w:ins w:id="41152" w:author="瑋婷 徐" w:date="2025-01-04T22:12:00Z" w16du:dateUtc="2025-01-04T14:12:00Z"/>
                  </w:rPr>
                </w:rPrChange>
              </w:rPr>
              <w:pPrChange w:id="41153" w:author="瑋婷 徐" w:date="2025-01-04T22:13:00Z" w16du:dateUtc="2025-01-04T14:13:00Z">
                <w:pPr>
                  <w:spacing w:after="0"/>
                </w:pPr>
              </w:pPrChange>
            </w:pPr>
            <w:ins w:id="41154" w:author="瑋婷 徐" w:date="2025-01-04T22:12:00Z" w16du:dateUtc="2025-01-04T14:12:00Z">
              <w:r w:rsidRPr="00D000CE">
                <w:rPr>
                  <w:rFonts w:ascii="Times New Roman" w:hAnsi="Times New Roman" w:cs="Times New Roman"/>
                  <w:sz w:val="24"/>
                  <w:rPrChange w:id="41155" w:author="瑋婷 徐" w:date="2025-01-04T22:50:00Z" w16du:dateUtc="2025-01-04T14:50:00Z">
                    <w:rPr/>
                  </w:rPrChange>
                </w:rPr>
                <w:t>2</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156" w:author="瑋婷 徐" w:date="2025-01-04T22:13:00Z" w16du:dateUtc="2025-01-04T14:1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996D358" w14:textId="77777777" w:rsidR="009D4340" w:rsidRPr="00D000CE" w:rsidRDefault="009D4340">
            <w:pPr>
              <w:spacing w:after="0" w:line="360" w:lineRule="auto"/>
              <w:jc w:val="center"/>
              <w:rPr>
                <w:ins w:id="41157" w:author="瑋婷 徐" w:date="2025-01-04T22:12:00Z" w16du:dateUtc="2025-01-04T14:12:00Z"/>
                <w:rFonts w:ascii="Times New Roman" w:hAnsi="Times New Roman" w:cs="Times New Roman"/>
                <w:sz w:val="24"/>
                <w:rPrChange w:id="41158" w:author="瑋婷 徐" w:date="2025-01-04T22:50:00Z" w16du:dateUtc="2025-01-04T14:50:00Z">
                  <w:rPr>
                    <w:ins w:id="41159" w:author="瑋婷 徐" w:date="2025-01-04T22:12:00Z" w16du:dateUtc="2025-01-04T14:12:00Z"/>
                  </w:rPr>
                </w:rPrChange>
              </w:rPr>
              <w:pPrChange w:id="41160" w:author="瑋婷 徐" w:date="2025-01-04T22:13:00Z" w16du:dateUtc="2025-01-04T14:13:00Z">
                <w:pPr>
                  <w:spacing w:after="0"/>
                </w:pPr>
              </w:pPrChange>
            </w:pPr>
            <w:ins w:id="41161" w:author="瑋婷 徐" w:date="2025-01-04T22:12:00Z" w16du:dateUtc="2025-01-04T14:12:00Z">
              <w:r w:rsidRPr="00D000CE">
                <w:rPr>
                  <w:rFonts w:ascii="Times New Roman" w:hAnsi="Times New Roman" w:cs="Times New Roman"/>
                  <w:sz w:val="24"/>
                  <w:rPrChange w:id="41162" w:author="瑋婷 徐" w:date="2025-01-04T22:50:00Z" w16du:dateUtc="2025-01-04T14:50:00Z">
                    <w:rPr/>
                  </w:rPrChange>
                </w:rPr>
                <w:t>100</w:t>
              </w:r>
            </w:ins>
          </w:p>
        </w:tc>
      </w:tr>
      <w:tr w:rsidR="009D4340" w:rsidRPr="00D000CE" w14:paraId="07A3C89D" w14:textId="77777777" w:rsidTr="009D4340">
        <w:trPr>
          <w:jc w:val="center"/>
          <w:ins w:id="41163" w:author="瑋婷 徐" w:date="2025-01-04T22:12:00Z"/>
          <w:trPrChange w:id="41164" w:author="瑋婷 徐" w:date="2025-01-04T22:13:00Z" w16du:dateUtc="2025-01-04T14:13: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165"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B35F465" w14:textId="77777777" w:rsidR="009D4340" w:rsidRPr="00D000CE" w:rsidRDefault="009D4340">
            <w:pPr>
              <w:spacing w:after="0" w:line="360" w:lineRule="auto"/>
              <w:jc w:val="center"/>
              <w:rPr>
                <w:ins w:id="41166" w:author="瑋婷 徐" w:date="2025-01-04T22:12:00Z" w16du:dateUtc="2025-01-04T14:12:00Z"/>
                <w:rFonts w:ascii="Times New Roman" w:hAnsi="Times New Roman" w:cs="Times New Roman"/>
                <w:sz w:val="24"/>
                <w:rPrChange w:id="41167" w:author="瑋婷 徐" w:date="2025-01-04T22:50:00Z" w16du:dateUtc="2025-01-04T14:50:00Z">
                  <w:rPr>
                    <w:ins w:id="41168" w:author="瑋婷 徐" w:date="2025-01-04T22:12:00Z" w16du:dateUtc="2025-01-04T14:12:00Z"/>
                  </w:rPr>
                </w:rPrChange>
              </w:rPr>
              <w:pPrChange w:id="41169" w:author="瑋婷 徐" w:date="2025-01-04T22:13:00Z" w16du:dateUtc="2025-01-04T14:13:00Z">
                <w:pPr>
                  <w:spacing w:after="0"/>
                </w:pPr>
              </w:pPrChange>
            </w:pPr>
            <w:ins w:id="41170" w:author="瑋婷 徐" w:date="2025-01-04T22:12:00Z" w16du:dateUtc="2025-01-04T14:12:00Z">
              <w:r w:rsidRPr="00D000CE">
                <w:rPr>
                  <w:rFonts w:ascii="Times New Roman" w:hAnsi="Times New Roman" w:cs="Times New Roman"/>
                  <w:sz w:val="24"/>
                  <w:rPrChange w:id="41171" w:author="瑋婷 徐" w:date="2025-01-04T22:50:00Z" w16du:dateUtc="2025-01-04T14:50:00Z">
                    <w:rPr/>
                  </w:rPrChange>
                </w:rPr>
                <w:t>白尾鴝</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172"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0E2A2BE" w14:textId="77777777" w:rsidR="009D4340" w:rsidRPr="00D000CE" w:rsidRDefault="009D4340">
            <w:pPr>
              <w:spacing w:after="0" w:line="360" w:lineRule="auto"/>
              <w:jc w:val="center"/>
              <w:rPr>
                <w:ins w:id="41173" w:author="瑋婷 徐" w:date="2025-01-04T22:12:00Z" w16du:dateUtc="2025-01-04T14:12:00Z"/>
                <w:rFonts w:ascii="Times New Roman" w:hAnsi="Times New Roman" w:cs="Times New Roman"/>
                <w:sz w:val="24"/>
                <w:rPrChange w:id="41174" w:author="瑋婷 徐" w:date="2025-01-04T22:50:00Z" w16du:dateUtc="2025-01-04T14:50:00Z">
                  <w:rPr>
                    <w:ins w:id="41175" w:author="瑋婷 徐" w:date="2025-01-04T22:12:00Z" w16du:dateUtc="2025-01-04T14:12:00Z"/>
                  </w:rPr>
                </w:rPrChange>
              </w:rPr>
              <w:pPrChange w:id="41176" w:author="瑋婷 徐" w:date="2025-01-04T22:13:00Z" w16du:dateUtc="2025-01-04T14:13:00Z">
                <w:pPr>
                  <w:spacing w:after="0"/>
                </w:pPr>
              </w:pPrChange>
            </w:pPr>
            <w:ins w:id="41177" w:author="瑋婷 徐" w:date="2025-01-04T22:12:00Z" w16du:dateUtc="2025-01-04T14:12:00Z">
              <w:r w:rsidRPr="00D000CE">
                <w:rPr>
                  <w:rFonts w:ascii="Times New Roman" w:hAnsi="Times New Roman" w:cs="Times New Roman"/>
                  <w:sz w:val="24"/>
                  <w:rPrChange w:id="41178" w:author="瑋婷 徐" w:date="2025-01-04T22:50:00Z" w16du:dateUtc="2025-01-04T14:50:00Z">
                    <w:rPr/>
                  </w:rPrChange>
                </w:rPr>
                <w:t>21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179" w:author="瑋婷 徐" w:date="2025-01-04T22:13:00Z" w16du:dateUtc="2025-01-04T14:1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18A09B8" w14:textId="77777777" w:rsidR="009D4340" w:rsidRPr="00D000CE" w:rsidRDefault="009D4340">
            <w:pPr>
              <w:spacing w:after="0" w:line="360" w:lineRule="auto"/>
              <w:jc w:val="center"/>
              <w:rPr>
                <w:ins w:id="41180" w:author="瑋婷 徐" w:date="2025-01-04T22:12:00Z" w16du:dateUtc="2025-01-04T14:12:00Z"/>
                <w:rFonts w:ascii="Times New Roman" w:hAnsi="Times New Roman" w:cs="Times New Roman"/>
                <w:sz w:val="24"/>
                <w:rPrChange w:id="41181" w:author="瑋婷 徐" w:date="2025-01-04T22:50:00Z" w16du:dateUtc="2025-01-04T14:50:00Z">
                  <w:rPr>
                    <w:ins w:id="41182" w:author="瑋婷 徐" w:date="2025-01-04T22:12:00Z" w16du:dateUtc="2025-01-04T14:12:00Z"/>
                  </w:rPr>
                </w:rPrChange>
              </w:rPr>
              <w:pPrChange w:id="41183" w:author="瑋婷 徐" w:date="2025-01-04T22:13:00Z" w16du:dateUtc="2025-01-04T14:13:00Z">
                <w:pPr>
                  <w:spacing w:after="0"/>
                </w:pPr>
              </w:pPrChange>
            </w:pPr>
            <w:ins w:id="41184" w:author="瑋婷 徐" w:date="2025-01-04T22:12:00Z" w16du:dateUtc="2025-01-04T14:12:00Z">
              <w:r w:rsidRPr="00D000CE">
                <w:rPr>
                  <w:rFonts w:ascii="Times New Roman" w:hAnsi="Times New Roman" w:cs="Times New Roman"/>
                  <w:sz w:val="24"/>
                  <w:rPrChange w:id="41185" w:author="瑋婷 徐" w:date="2025-01-04T22:50:00Z" w16du:dateUtc="2025-01-04T14:50:00Z">
                    <w:rPr/>
                  </w:rPrChange>
                </w:rPr>
                <w:t>100</w:t>
              </w:r>
            </w:ins>
          </w:p>
        </w:tc>
      </w:tr>
      <w:tr w:rsidR="009D4340" w:rsidRPr="00D000CE" w14:paraId="2A75F541" w14:textId="77777777" w:rsidTr="009D4340">
        <w:trPr>
          <w:jc w:val="center"/>
          <w:ins w:id="41186" w:author="瑋婷 徐" w:date="2025-01-04T22:12:00Z"/>
          <w:trPrChange w:id="41187" w:author="瑋婷 徐" w:date="2025-01-04T22:13:00Z" w16du:dateUtc="2025-01-04T14:13: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188"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153F0AC" w14:textId="77777777" w:rsidR="009D4340" w:rsidRPr="00D000CE" w:rsidRDefault="009D4340">
            <w:pPr>
              <w:spacing w:after="0" w:line="360" w:lineRule="auto"/>
              <w:jc w:val="center"/>
              <w:rPr>
                <w:ins w:id="41189" w:author="瑋婷 徐" w:date="2025-01-04T22:12:00Z" w16du:dateUtc="2025-01-04T14:12:00Z"/>
                <w:rFonts w:ascii="Times New Roman" w:hAnsi="Times New Roman" w:cs="Times New Roman"/>
                <w:sz w:val="24"/>
                <w:rPrChange w:id="41190" w:author="瑋婷 徐" w:date="2025-01-04T22:50:00Z" w16du:dateUtc="2025-01-04T14:50:00Z">
                  <w:rPr>
                    <w:ins w:id="41191" w:author="瑋婷 徐" w:date="2025-01-04T22:12:00Z" w16du:dateUtc="2025-01-04T14:12:00Z"/>
                  </w:rPr>
                </w:rPrChange>
              </w:rPr>
              <w:pPrChange w:id="41192" w:author="瑋婷 徐" w:date="2025-01-04T22:13:00Z" w16du:dateUtc="2025-01-04T14:13:00Z">
                <w:pPr>
                  <w:spacing w:after="0"/>
                </w:pPr>
              </w:pPrChange>
            </w:pPr>
            <w:ins w:id="41193" w:author="瑋婷 徐" w:date="2025-01-04T22:12:00Z" w16du:dateUtc="2025-01-04T14:12:00Z">
              <w:r w:rsidRPr="00D000CE">
                <w:rPr>
                  <w:rFonts w:ascii="Times New Roman" w:hAnsi="Times New Roman" w:cs="Times New Roman"/>
                  <w:sz w:val="24"/>
                  <w:rPrChange w:id="41194" w:author="瑋婷 徐" w:date="2025-01-04T22:50:00Z" w16du:dateUtc="2025-01-04T14:50:00Z">
                    <w:rPr/>
                  </w:rPrChange>
                </w:rPr>
                <w:t>黃胸青鶲</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195"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B1736A2" w14:textId="77777777" w:rsidR="009D4340" w:rsidRPr="00D000CE" w:rsidRDefault="009D4340">
            <w:pPr>
              <w:spacing w:after="0" w:line="360" w:lineRule="auto"/>
              <w:jc w:val="center"/>
              <w:rPr>
                <w:ins w:id="41196" w:author="瑋婷 徐" w:date="2025-01-04T22:12:00Z" w16du:dateUtc="2025-01-04T14:12:00Z"/>
                <w:rFonts w:ascii="Times New Roman" w:hAnsi="Times New Roman" w:cs="Times New Roman"/>
                <w:sz w:val="24"/>
                <w:rPrChange w:id="41197" w:author="瑋婷 徐" w:date="2025-01-04T22:50:00Z" w16du:dateUtc="2025-01-04T14:50:00Z">
                  <w:rPr>
                    <w:ins w:id="41198" w:author="瑋婷 徐" w:date="2025-01-04T22:12:00Z" w16du:dateUtc="2025-01-04T14:12:00Z"/>
                  </w:rPr>
                </w:rPrChange>
              </w:rPr>
              <w:pPrChange w:id="41199" w:author="瑋婷 徐" w:date="2025-01-04T22:13:00Z" w16du:dateUtc="2025-01-04T14:13:00Z">
                <w:pPr>
                  <w:spacing w:after="0"/>
                </w:pPr>
              </w:pPrChange>
            </w:pPr>
            <w:ins w:id="41200" w:author="瑋婷 徐" w:date="2025-01-04T22:12:00Z" w16du:dateUtc="2025-01-04T14:12:00Z">
              <w:r w:rsidRPr="00D000CE">
                <w:rPr>
                  <w:rFonts w:ascii="Times New Roman" w:hAnsi="Times New Roman" w:cs="Times New Roman"/>
                  <w:sz w:val="24"/>
                  <w:rPrChange w:id="41201" w:author="瑋婷 徐" w:date="2025-01-04T22:50:00Z" w16du:dateUtc="2025-01-04T14:50:00Z">
                    <w:rPr/>
                  </w:rPrChange>
                </w:rPr>
                <w:t>3</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202" w:author="瑋婷 徐" w:date="2025-01-04T22:13:00Z" w16du:dateUtc="2025-01-04T14:1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497B134" w14:textId="77777777" w:rsidR="009D4340" w:rsidRPr="00D000CE" w:rsidRDefault="009D4340">
            <w:pPr>
              <w:spacing w:after="0" w:line="360" w:lineRule="auto"/>
              <w:jc w:val="center"/>
              <w:rPr>
                <w:ins w:id="41203" w:author="瑋婷 徐" w:date="2025-01-04T22:12:00Z" w16du:dateUtc="2025-01-04T14:12:00Z"/>
                <w:rFonts w:ascii="Times New Roman" w:hAnsi="Times New Roman" w:cs="Times New Roman"/>
                <w:sz w:val="24"/>
                <w:rPrChange w:id="41204" w:author="瑋婷 徐" w:date="2025-01-04T22:50:00Z" w16du:dateUtc="2025-01-04T14:50:00Z">
                  <w:rPr>
                    <w:ins w:id="41205" w:author="瑋婷 徐" w:date="2025-01-04T22:12:00Z" w16du:dateUtc="2025-01-04T14:12:00Z"/>
                  </w:rPr>
                </w:rPrChange>
              </w:rPr>
              <w:pPrChange w:id="41206" w:author="瑋婷 徐" w:date="2025-01-04T22:13:00Z" w16du:dateUtc="2025-01-04T14:13:00Z">
                <w:pPr>
                  <w:spacing w:after="0"/>
                </w:pPr>
              </w:pPrChange>
            </w:pPr>
            <w:ins w:id="41207" w:author="瑋婷 徐" w:date="2025-01-04T22:12:00Z" w16du:dateUtc="2025-01-04T14:12:00Z">
              <w:r w:rsidRPr="00D000CE">
                <w:rPr>
                  <w:rFonts w:ascii="Times New Roman" w:hAnsi="Times New Roman" w:cs="Times New Roman"/>
                  <w:sz w:val="24"/>
                  <w:rPrChange w:id="41208" w:author="瑋婷 徐" w:date="2025-01-04T22:50:00Z" w16du:dateUtc="2025-01-04T14:50:00Z">
                    <w:rPr/>
                  </w:rPrChange>
                </w:rPr>
                <w:t>100</w:t>
              </w:r>
            </w:ins>
          </w:p>
        </w:tc>
      </w:tr>
      <w:tr w:rsidR="009D4340" w:rsidRPr="00D000CE" w14:paraId="5ADDC1EF" w14:textId="77777777" w:rsidTr="009D4340">
        <w:trPr>
          <w:jc w:val="center"/>
          <w:ins w:id="41209" w:author="瑋婷 徐" w:date="2025-01-04T22:12:00Z"/>
          <w:trPrChange w:id="41210" w:author="瑋婷 徐" w:date="2025-01-04T22:13:00Z" w16du:dateUtc="2025-01-04T14:13: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211"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A4E7E88" w14:textId="77777777" w:rsidR="009D4340" w:rsidRPr="00D000CE" w:rsidRDefault="009D4340">
            <w:pPr>
              <w:spacing w:after="0" w:line="360" w:lineRule="auto"/>
              <w:jc w:val="center"/>
              <w:rPr>
                <w:ins w:id="41212" w:author="瑋婷 徐" w:date="2025-01-04T22:12:00Z" w16du:dateUtc="2025-01-04T14:12:00Z"/>
                <w:rFonts w:ascii="Times New Roman" w:hAnsi="Times New Roman" w:cs="Times New Roman"/>
                <w:sz w:val="24"/>
                <w:rPrChange w:id="41213" w:author="瑋婷 徐" w:date="2025-01-04T22:50:00Z" w16du:dateUtc="2025-01-04T14:50:00Z">
                  <w:rPr>
                    <w:ins w:id="41214" w:author="瑋婷 徐" w:date="2025-01-04T22:12:00Z" w16du:dateUtc="2025-01-04T14:12:00Z"/>
                  </w:rPr>
                </w:rPrChange>
              </w:rPr>
              <w:pPrChange w:id="41215" w:author="瑋婷 徐" w:date="2025-01-04T22:13:00Z" w16du:dateUtc="2025-01-04T14:13:00Z">
                <w:pPr>
                  <w:spacing w:after="0"/>
                </w:pPr>
              </w:pPrChange>
            </w:pPr>
            <w:ins w:id="41216" w:author="瑋婷 徐" w:date="2025-01-04T22:12:00Z" w16du:dateUtc="2025-01-04T14:12:00Z">
              <w:r w:rsidRPr="00D000CE">
                <w:rPr>
                  <w:rFonts w:ascii="Times New Roman" w:hAnsi="Times New Roman" w:cs="Times New Roman"/>
                  <w:sz w:val="24"/>
                  <w:rPrChange w:id="41217" w:author="瑋婷 徐" w:date="2025-01-04T22:50:00Z" w16du:dateUtc="2025-01-04T14:50:00Z">
                    <w:rPr/>
                  </w:rPrChange>
                </w:rPr>
                <w:t>紅胸啄花</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218" w:author="瑋婷 徐" w:date="2025-01-04T22:13:00Z" w16du:dateUtc="2025-01-04T14:13: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3486FB7" w14:textId="77777777" w:rsidR="009D4340" w:rsidRPr="00D000CE" w:rsidRDefault="009D4340">
            <w:pPr>
              <w:spacing w:after="0" w:line="360" w:lineRule="auto"/>
              <w:jc w:val="center"/>
              <w:rPr>
                <w:ins w:id="41219" w:author="瑋婷 徐" w:date="2025-01-04T22:12:00Z" w16du:dateUtc="2025-01-04T14:12:00Z"/>
                <w:rFonts w:ascii="Times New Roman" w:hAnsi="Times New Roman" w:cs="Times New Roman"/>
                <w:sz w:val="24"/>
                <w:rPrChange w:id="41220" w:author="瑋婷 徐" w:date="2025-01-04T22:50:00Z" w16du:dateUtc="2025-01-04T14:50:00Z">
                  <w:rPr>
                    <w:ins w:id="41221" w:author="瑋婷 徐" w:date="2025-01-04T22:12:00Z" w16du:dateUtc="2025-01-04T14:12:00Z"/>
                  </w:rPr>
                </w:rPrChange>
              </w:rPr>
              <w:pPrChange w:id="41222" w:author="瑋婷 徐" w:date="2025-01-04T22:13:00Z" w16du:dateUtc="2025-01-04T14:13:00Z">
                <w:pPr>
                  <w:spacing w:after="0"/>
                </w:pPr>
              </w:pPrChange>
            </w:pPr>
            <w:ins w:id="41223" w:author="瑋婷 徐" w:date="2025-01-04T22:12:00Z" w16du:dateUtc="2025-01-04T14:12:00Z">
              <w:r w:rsidRPr="00D000CE">
                <w:rPr>
                  <w:rFonts w:ascii="Times New Roman" w:hAnsi="Times New Roman" w:cs="Times New Roman"/>
                  <w:sz w:val="24"/>
                  <w:rPrChange w:id="41224" w:author="瑋婷 徐" w:date="2025-01-04T22:50:00Z" w16du:dateUtc="2025-01-04T14:50:00Z">
                    <w:rPr/>
                  </w:rPrChange>
                </w:rPr>
                <w:t>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225" w:author="瑋婷 徐" w:date="2025-01-04T22:13:00Z" w16du:dateUtc="2025-01-04T14:13: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CF26A1D" w14:textId="77777777" w:rsidR="009D4340" w:rsidRPr="00D000CE" w:rsidRDefault="009D4340">
            <w:pPr>
              <w:spacing w:after="0" w:line="360" w:lineRule="auto"/>
              <w:jc w:val="center"/>
              <w:rPr>
                <w:ins w:id="41226" w:author="瑋婷 徐" w:date="2025-01-04T22:12:00Z" w16du:dateUtc="2025-01-04T14:12:00Z"/>
                <w:rFonts w:ascii="Times New Roman" w:hAnsi="Times New Roman" w:cs="Times New Roman"/>
                <w:sz w:val="24"/>
                <w:rPrChange w:id="41227" w:author="瑋婷 徐" w:date="2025-01-04T22:50:00Z" w16du:dateUtc="2025-01-04T14:50:00Z">
                  <w:rPr>
                    <w:ins w:id="41228" w:author="瑋婷 徐" w:date="2025-01-04T22:12:00Z" w16du:dateUtc="2025-01-04T14:12:00Z"/>
                  </w:rPr>
                </w:rPrChange>
              </w:rPr>
              <w:pPrChange w:id="41229" w:author="瑋婷 徐" w:date="2025-01-04T22:13:00Z" w16du:dateUtc="2025-01-04T14:13:00Z">
                <w:pPr>
                  <w:spacing w:after="0"/>
                </w:pPr>
              </w:pPrChange>
            </w:pPr>
            <w:ins w:id="41230" w:author="瑋婷 徐" w:date="2025-01-04T22:12:00Z" w16du:dateUtc="2025-01-04T14:12:00Z">
              <w:r w:rsidRPr="00D000CE">
                <w:rPr>
                  <w:rFonts w:ascii="Times New Roman" w:hAnsi="Times New Roman" w:cs="Times New Roman"/>
                  <w:sz w:val="24"/>
                  <w:rPrChange w:id="41231" w:author="瑋婷 徐" w:date="2025-01-04T22:50:00Z" w16du:dateUtc="2025-01-04T14:50:00Z">
                    <w:rPr/>
                  </w:rPrChange>
                </w:rPr>
                <w:t>100</w:t>
              </w:r>
            </w:ins>
          </w:p>
        </w:tc>
      </w:tr>
      <w:tr w:rsidR="009D4340" w:rsidRPr="00D000CE" w14:paraId="699381A6" w14:textId="77777777" w:rsidTr="009D4340">
        <w:trPr>
          <w:jc w:val="center"/>
          <w:ins w:id="41232" w:author="瑋婷 徐" w:date="2025-01-04T22:12:00Z"/>
          <w:trPrChange w:id="41233" w:author="瑋婷 徐" w:date="2025-01-04T22:13:00Z" w16du:dateUtc="2025-01-04T14:13:00Z">
            <w:trPr>
              <w:gridAfter w:val="0"/>
              <w:jc w:val="center"/>
            </w:trPr>
          </w:trPrChange>
        </w:trPr>
        <w:tc>
          <w:tcPr>
            <w:tcW w:w="1899"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1234" w:author="瑋婷 徐" w:date="2025-01-04T22:13:00Z" w16du:dateUtc="2025-01-04T14:13:00Z">
              <w:tcPr>
                <w:tcW w:w="1440" w:type="dxa"/>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0865E124" w14:textId="77777777" w:rsidR="009D4340" w:rsidRPr="00D000CE" w:rsidRDefault="009D4340">
            <w:pPr>
              <w:spacing w:after="0" w:line="360" w:lineRule="auto"/>
              <w:jc w:val="center"/>
              <w:rPr>
                <w:ins w:id="41235" w:author="瑋婷 徐" w:date="2025-01-04T22:12:00Z" w16du:dateUtc="2025-01-04T14:12:00Z"/>
                <w:rFonts w:ascii="Times New Roman" w:hAnsi="Times New Roman" w:cs="Times New Roman"/>
                <w:sz w:val="24"/>
                <w:rPrChange w:id="41236" w:author="瑋婷 徐" w:date="2025-01-04T22:50:00Z" w16du:dateUtc="2025-01-04T14:50:00Z">
                  <w:rPr>
                    <w:ins w:id="41237" w:author="瑋婷 徐" w:date="2025-01-04T22:12:00Z" w16du:dateUtc="2025-01-04T14:12:00Z"/>
                  </w:rPr>
                </w:rPrChange>
              </w:rPr>
              <w:pPrChange w:id="41238" w:author="瑋婷 徐" w:date="2025-01-04T22:13:00Z" w16du:dateUtc="2025-01-04T14:13:00Z">
                <w:pPr>
                  <w:spacing w:after="0"/>
                </w:pPr>
              </w:pPrChange>
            </w:pPr>
            <w:ins w:id="41239" w:author="瑋婷 徐" w:date="2025-01-04T22:12:00Z" w16du:dateUtc="2025-01-04T14:12:00Z">
              <w:r w:rsidRPr="00D000CE">
                <w:rPr>
                  <w:rFonts w:ascii="Times New Roman" w:hAnsi="Times New Roman" w:cs="Times New Roman"/>
                  <w:sz w:val="24"/>
                  <w:rPrChange w:id="41240" w:author="瑋婷 徐" w:date="2025-01-04T22:50:00Z" w16du:dateUtc="2025-01-04T14:50:00Z">
                    <w:rPr/>
                  </w:rPrChange>
                </w:rPr>
                <w:t>雞</w:t>
              </w:r>
            </w:ins>
          </w:p>
        </w:tc>
        <w:tc>
          <w:tcPr>
            <w:tcW w:w="1772"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1241" w:author="瑋婷 徐" w:date="2025-01-04T22:13:00Z" w16du:dateUtc="2025-01-04T14:13:00Z">
              <w:tcPr>
                <w:tcW w:w="1440" w:type="dxa"/>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6E9F76DC" w14:textId="77777777" w:rsidR="009D4340" w:rsidRPr="00D000CE" w:rsidRDefault="009D4340">
            <w:pPr>
              <w:spacing w:after="0" w:line="360" w:lineRule="auto"/>
              <w:jc w:val="center"/>
              <w:rPr>
                <w:ins w:id="41242" w:author="瑋婷 徐" w:date="2025-01-04T22:12:00Z" w16du:dateUtc="2025-01-04T14:12:00Z"/>
                <w:rFonts w:ascii="Times New Roman" w:hAnsi="Times New Roman" w:cs="Times New Roman"/>
                <w:sz w:val="24"/>
                <w:rPrChange w:id="41243" w:author="瑋婷 徐" w:date="2025-01-04T22:50:00Z" w16du:dateUtc="2025-01-04T14:50:00Z">
                  <w:rPr>
                    <w:ins w:id="41244" w:author="瑋婷 徐" w:date="2025-01-04T22:12:00Z" w16du:dateUtc="2025-01-04T14:12:00Z"/>
                  </w:rPr>
                </w:rPrChange>
              </w:rPr>
              <w:pPrChange w:id="41245" w:author="瑋婷 徐" w:date="2025-01-04T22:13:00Z" w16du:dateUtc="2025-01-04T14:13:00Z">
                <w:pPr>
                  <w:spacing w:after="0"/>
                </w:pPr>
              </w:pPrChange>
            </w:pPr>
            <w:ins w:id="41246" w:author="瑋婷 徐" w:date="2025-01-04T22:12:00Z" w16du:dateUtc="2025-01-04T14:12:00Z">
              <w:r w:rsidRPr="00D000CE">
                <w:rPr>
                  <w:rFonts w:ascii="Times New Roman" w:hAnsi="Times New Roman" w:cs="Times New Roman"/>
                  <w:sz w:val="24"/>
                  <w:rPrChange w:id="41247" w:author="瑋婷 徐" w:date="2025-01-04T22:50:00Z" w16du:dateUtc="2025-01-04T14:50:00Z">
                    <w:rPr/>
                  </w:rPrChange>
                </w:rPr>
                <w:t>1</w:t>
              </w:r>
            </w:ins>
          </w:p>
        </w:tc>
        <w:tc>
          <w:tcPr>
            <w:tcW w:w="1329"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1248" w:author="瑋婷 徐" w:date="2025-01-04T22:13:00Z" w16du:dateUtc="2025-01-04T14:13:00Z">
              <w:tcPr>
                <w:tcW w:w="1440" w:type="dxa"/>
                <w:gridSpan w:val="2"/>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769FBFF1" w14:textId="77777777" w:rsidR="009D4340" w:rsidRPr="00D000CE" w:rsidRDefault="009D4340">
            <w:pPr>
              <w:spacing w:after="0" w:line="360" w:lineRule="auto"/>
              <w:jc w:val="center"/>
              <w:rPr>
                <w:ins w:id="41249" w:author="瑋婷 徐" w:date="2025-01-04T22:12:00Z" w16du:dateUtc="2025-01-04T14:12:00Z"/>
                <w:rFonts w:ascii="Times New Roman" w:hAnsi="Times New Roman" w:cs="Times New Roman"/>
                <w:sz w:val="24"/>
                <w:rPrChange w:id="41250" w:author="瑋婷 徐" w:date="2025-01-04T22:50:00Z" w16du:dateUtc="2025-01-04T14:50:00Z">
                  <w:rPr>
                    <w:ins w:id="41251" w:author="瑋婷 徐" w:date="2025-01-04T22:12:00Z" w16du:dateUtc="2025-01-04T14:12:00Z"/>
                  </w:rPr>
                </w:rPrChange>
              </w:rPr>
              <w:pPrChange w:id="41252" w:author="瑋婷 徐" w:date="2025-01-04T22:13:00Z" w16du:dateUtc="2025-01-04T14:13:00Z">
                <w:pPr>
                  <w:spacing w:after="0"/>
                </w:pPr>
              </w:pPrChange>
            </w:pPr>
            <w:ins w:id="41253" w:author="瑋婷 徐" w:date="2025-01-04T22:12:00Z" w16du:dateUtc="2025-01-04T14:12:00Z">
              <w:r w:rsidRPr="00D000CE">
                <w:rPr>
                  <w:rFonts w:ascii="Times New Roman" w:hAnsi="Times New Roman" w:cs="Times New Roman"/>
                  <w:sz w:val="24"/>
                  <w:rPrChange w:id="41254" w:author="瑋婷 徐" w:date="2025-01-04T22:50:00Z" w16du:dateUtc="2025-01-04T14:50:00Z">
                    <w:rPr/>
                  </w:rPrChange>
                </w:rPr>
                <w:t>100</w:t>
              </w:r>
            </w:ins>
          </w:p>
        </w:tc>
      </w:tr>
    </w:tbl>
    <w:p w14:paraId="71E7A6EF" w14:textId="13FD48A6" w:rsidR="00AA385F" w:rsidRDefault="00AA385F">
      <w:pPr>
        <w:rPr>
          <w:ins w:id="41255" w:author="瑋婷 徐" w:date="2025-01-03T15:21:00Z" w16du:dateUtc="2025-01-03T07:21:00Z"/>
          <w:rFonts w:eastAsiaTheme="minorEastAsia"/>
        </w:rPr>
      </w:pPr>
      <w:ins w:id="41256" w:author="瑋婷 徐" w:date="2025-01-03T15:21:00Z" w16du:dateUtc="2025-01-03T07:21:00Z">
        <w:r>
          <w:rPr>
            <w:rFonts w:eastAsiaTheme="minorEastAsia"/>
          </w:rPr>
          <w:br w:type="page"/>
        </w:r>
      </w:ins>
    </w:p>
    <w:p w14:paraId="31D21EA2" w14:textId="3FA8956F" w:rsidR="00AA385F" w:rsidRDefault="00AA385F" w:rsidP="00AA385F">
      <w:pPr>
        <w:spacing w:line="360" w:lineRule="auto"/>
        <w:jc w:val="both"/>
        <w:rPr>
          <w:ins w:id="41257" w:author="瑋婷 徐" w:date="2025-01-03T15:21:00Z" w16du:dateUtc="2025-01-03T07:21:00Z"/>
          <w:rFonts w:ascii="Times New Roman" w:eastAsia="標楷體" w:hAnsi="Times New Roman" w:cs="Times New Roman"/>
        </w:rPr>
      </w:pPr>
      <w:ins w:id="41258" w:author="瑋婷 徐" w:date="2025-01-03T15:21:00Z" w16du:dateUtc="2025-01-03T07:21:00Z">
        <w:r>
          <w:rPr>
            <w:rFonts w:ascii="Times New Roman" w:eastAsia="標楷體" w:hAnsi="Times New Roman" w:cs="Times New Roman"/>
          </w:rPr>
          <w:lastRenderedPageBreak/>
          <w:t>表</w:t>
        </w:r>
        <w:r>
          <w:rPr>
            <w:rFonts w:ascii="Times New Roman" w:eastAsia="標楷體" w:hAnsi="Times New Roman" w:cs="Times New Roman"/>
          </w:rPr>
          <w:t>1</w:t>
        </w:r>
        <w:r>
          <w:rPr>
            <w:rFonts w:ascii="Times New Roman" w:eastAsia="標楷體" w:hAnsi="Times New Roman" w:cs="Times New Roman" w:hint="eastAsia"/>
          </w:rPr>
          <w:t>9</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，屏東分署鳥種紀錄的數量及</w:t>
        </w:r>
        <w:r>
          <w:rPr>
            <w:rFonts w:ascii="Times New Roman" w:eastAsia="標楷體" w:hAnsi="Times New Roman" w:cs="Times New Roman"/>
          </w:rPr>
          <w:t>出現</w:t>
        </w:r>
        <w:r>
          <w:rPr>
            <w:rFonts w:ascii="Times New Roman" w:eastAsia="標楷體" w:hAnsi="Times New Roman" w:cs="Times New Roman" w:hint="eastAsia"/>
          </w:rPr>
          <w:t>樣區占比</w:t>
        </w:r>
      </w:ins>
    </w:p>
    <w:tbl>
      <w:tblPr>
        <w:tblStyle w:val="Table"/>
        <w:tblW w:w="5000" w:type="pct"/>
        <w:jc w:val="center"/>
        <w:tblLayout w:type="fixed"/>
        <w:tblLook w:val="0420" w:firstRow="1" w:lastRow="0" w:firstColumn="0" w:lastColumn="0" w:noHBand="0" w:noVBand="1"/>
        <w:tblPrChange w:id="41259" w:author="瑋婷 徐" w:date="2025-01-04T22:15:00Z" w16du:dateUtc="2025-01-04T14:15:00Z">
          <w:tblPr>
            <w:tblStyle w:val="Table"/>
            <w:tblW w:w="0" w:type="auto"/>
            <w:jc w:val="center"/>
            <w:tblLayout w:type="fixed"/>
            <w:tblLook w:val="0420" w:firstRow="1" w:lastRow="0" w:firstColumn="0" w:lastColumn="0" w:noHBand="0" w:noVBand="1"/>
          </w:tblPr>
        </w:tblPrChange>
      </w:tblPr>
      <w:tblGrid>
        <w:gridCol w:w="3154"/>
        <w:gridCol w:w="2944"/>
        <w:gridCol w:w="2208"/>
        <w:tblGridChange w:id="41260">
          <w:tblGrid>
            <w:gridCol w:w="1440"/>
            <w:gridCol w:w="1440"/>
            <w:gridCol w:w="274"/>
            <w:gridCol w:w="1166"/>
            <w:gridCol w:w="1778"/>
            <w:gridCol w:w="2208"/>
          </w:tblGrid>
        </w:tblGridChange>
      </w:tblGrid>
      <w:tr w:rsidR="00780B0E" w:rsidRPr="00D000CE" w14:paraId="7A18519F" w14:textId="77777777" w:rsidTr="00780B0E">
        <w:trPr>
          <w:cnfStyle w:val="100000000000" w:firstRow="1" w:lastRow="0" w:firstColumn="0" w:lastColumn="0" w:oddVBand="0" w:evenVBand="0" w:oddHBand="0" w:evenHBand="0" w:firstRowFirstColumn="0" w:firstRowLastColumn="0" w:lastRowFirstColumn="0" w:lastRowLastColumn="0"/>
          <w:tblHeader/>
          <w:jc w:val="center"/>
          <w:ins w:id="41261" w:author="瑋婷 徐" w:date="2025-01-04T22:14:00Z"/>
          <w:trPrChange w:id="41262" w:author="瑋婷 徐" w:date="2025-01-04T22:15:00Z" w16du:dateUtc="2025-01-04T14:15:00Z">
            <w:trPr>
              <w:gridAfter w:val="0"/>
              <w:tblHeader/>
              <w:jc w:val="center"/>
            </w:trPr>
          </w:trPrChange>
        </w:trPr>
        <w:tc>
          <w:tcPr>
            <w:tcW w:w="189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1263" w:author="瑋婷 徐" w:date="2025-01-04T22:15:00Z" w16du:dateUtc="2025-01-04T14:15:00Z">
              <w:tcPr>
                <w:tcW w:w="1440" w:type="dxa"/>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298A8C28" w14:textId="5A80ED85" w:rsidR="00780B0E" w:rsidRPr="00D000CE" w:rsidRDefault="00780B0E">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1264" w:author="瑋婷 徐" w:date="2025-01-04T22:14:00Z" w16du:dateUtc="2025-01-04T14:14:00Z"/>
                <w:rFonts w:ascii="Times New Roman" w:hAnsi="Times New Roman" w:cs="Times New Roman"/>
                <w:sz w:val="24"/>
                <w:rPrChange w:id="41265" w:author="瑋婷 徐" w:date="2025-01-04T22:49:00Z" w16du:dateUtc="2025-01-04T14:49:00Z">
                  <w:rPr>
                    <w:ins w:id="41266" w:author="瑋婷 徐" w:date="2025-01-04T22:14:00Z" w16du:dateUtc="2025-01-04T14:14:00Z"/>
                  </w:rPr>
                </w:rPrChange>
              </w:rPr>
              <w:pPrChange w:id="41267" w:author="瑋婷 徐" w:date="2025-01-04T22:15:00Z" w16du:dateUtc="2025-01-04T14:15:00Z">
                <w:pPr>
                  <w:spacing w:after="0"/>
                  <w:cnfStyle w:val="100000000000" w:firstRow="1" w:lastRow="0" w:firstColumn="0" w:lastColumn="0" w:oddVBand="0" w:evenVBand="0" w:oddHBand="0" w:evenHBand="0" w:firstRowFirstColumn="0" w:firstRowLastColumn="0" w:lastRowFirstColumn="0" w:lastRowLastColumn="0"/>
                </w:pPr>
              </w:pPrChange>
            </w:pPr>
            <w:ins w:id="41268" w:author="瑋婷 徐" w:date="2025-01-04T22:15:00Z" w16du:dateUtc="2025-01-04T14:15:00Z">
              <w:r w:rsidRPr="00D000CE">
                <w:rPr>
                  <w:rFonts w:ascii="Times New Roman" w:hAnsi="Times New Roman" w:cs="Times New Roman"/>
                  <w:sz w:val="24"/>
                </w:rPr>
                <w:t>鳥種</w:t>
              </w:r>
            </w:ins>
          </w:p>
        </w:tc>
        <w:tc>
          <w:tcPr>
            <w:tcW w:w="177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1269" w:author="瑋婷 徐" w:date="2025-01-04T22:15:00Z" w16du:dateUtc="2025-01-04T14:15:00Z">
              <w:tcPr>
                <w:tcW w:w="1440" w:type="dxa"/>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60A1466E" w14:textId="64B92EE2" w:rsidR="00780B0E" w:rsidRPr="00D000CE" w:rsidRDefault="00780B0E">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1270" w:author="瑋婷 徐" w:date="2025-01-04T22:14:00Z" w16du:dateUtc="2025-01-04T14:14:00Z"/>
                <w:rFonts w:ascii="Times New Roman" w:hAnsi="Times New Roman" w:cs="Times New Roman"/>
                <w:sz w:val="24"/>
                <w:rPrChange w:id="41271" w:author="瑋婷 徐" w:date="2025-01-04T22:49:00Z" w16du:dateUtc="2025-01-04T14:49:00Z">
                  <w:rPr>
                    <w:ins w:id="41272" w:author="瑋婷 徐" w:date="2025-01-04T22:14:00Z" w16du:dateUtc="2025-01-04T14:14:00Z"/>
                  </w:rPr>
                </w:rPrChange>
              </w:rPr>
              <w:pPrChange w:id="41273" w:author="瑋婷 徐" w:date="2025-01-04T22:15:00Z" w16du:dateUtc="2025-01-04T14:15:00Z">
                <w:pPr>
                  <w:spacing w:after="0"/>
                  <w:cnfStyle w:val="100000000000" w:firstRow="1" w:lastRow="0" w:firstColumn="0" w:lastColumn="0" w:oddVBand="0" w:evenVBand="0" w:oddHBand="0" w:evenHBand="0" w:firstRowFirstColumn="0" w:firstRowLastColumn="0" w:lastRowFirstColumn="0" w:lastRowLastColumn="0"/>
                </w:pPr>
              </w:pPrChange>
            </w:pPr>
            <w:ins w:id="41274" w:author="瑋婷 徐" w:date="2025-01-04T22:15:00Z" w16du:dateUtc="2025-01-04T14:15:00Z">
              <w:r w:rsidRPr="00D000CE">
                <w:rPr>
                  <w:rFonts w:ascii="Times New Roman" w:hAnsi="Times New Roman" w:cs="Times New Roman"/>
                  <w:sz w:val="24"/>
                </w:rPr>
                <w:t>數量</w:t>
              </w:r>
              <w:r w:rsidRPr="00D000CE">
                <w:rPr>
                  <w:rFonts w:ascii="Times New Roman" w:hAnsi="Times New Roman" w:cs="Times New Roman"/>
                  <w:sz w:val="24"/>
                </w:rPr>
                <w:t>(</w:t>
              </w:r>
              <w:r w:rsidRPr="00D000CE">
                <w:rPr>
                  <w:rFonts w:ascii="Times New Roman" w:hAnsi="Times New Roman" w:cs="Times New Roman"/>
                  <w:sz w:val="24"/>
                </w:rPr>
                <w:t>隻次</w:t>
              </w:r>
              <w:r w:rsidRPr="00D000CE">
                <w:rPr>
                  <w:rFonts w:ascii="Times New Roman" w:hAnsi="Times New Roman" w:cs="Times New Roman"/>
                  <w:sz w:val="24"/>
                </w:rPr>
                <w:t>)</w:t>
              </w:r>
            </w:ins>
          </w:p>
        </w:tc>
        <w:tc>
          <w:tcPr>
            <w:tcW w:w="132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1275" w:author="瑋婷 徐" w:date="2025-01-04T22:15:00Z" w16du:dateUtc="2025-01-04T14:15:00Z">
              <w:tcPr>
                <w:tcW w:w="1440" w:type="dxa"/>
                <w:gridSpan w:val="2"/>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2617CCCB" w14:textId="0AE4CEC0" w:rsidR="00780B0E" w:rsidRPr="00D000CE" w:rsidRDefault="00780B0E">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1276" w:author="瑋婷 徐" w:date="2025-01-04T22:14:00Z" w16du:dateUtc="2025-01-04T14:14:00Z"/>
                <w:rFonts w:ascii="Times New Roman" w:hAnsi="Times New Roman" w:cs="Times New Roman"/>
                <w:sz w:val="24"/>
                <w:rPrChange w:id="41277" w:author="瑋婷 徐" w:date="2025-01-04T22:49:00Z" w16du:dateUtc="2025-01-04T14:49:00Z">
                  <w:rPr>
                    <w:ins w:id="41278" w:author="瑋婷 徐" w:date="2025-01-04T22:14:00Z" w16du:dateUtc="2025-01-04T14:14:00Z"/>
                  </w:rPr>
                </w:rPrChange>
              </w:rPr>
              <w:pPrChange w:id="41279" w:author="瑋婷 徐" w:date="2025-01-04T22:15:00Z" w16du:dateUtc="2025-01-04T14:15:00Z">
                <w:pPr>
                  <w:spacing w:after="0"/>
                  <w:cnfStyle w:val="100000000000" w:firstRow="1" w:lastRow="0" w:firstColumn="0" w:lastColumn="0" w:oddVBand="0" w:evenVBand="0" w:oddHBand="0" w:evenHBand="0" w:firstRowFirstColumn="0" w:firstRowLastColumn="0" w:lastRowFirstColumn="0" w:lastRowLastColumn="0"/>
                </w:pPr>
              </w:pPrChange>
            </w:pPr>
            <w:ins w:id="41280" w:author="瑋婷 徐" w:date="2025-01-04T22:15:00Z" w16du:dateUtc="2025-01-04T14:15:00Z">
              <w:r w:rsidRPr="00D000CE">
                <w:rPr>
                  <w:rFonts w:ascii="Times New Roman" w:hAnsi="Times New Roman" w:cs="Times New Roman"/>
                  <w:sz w:val="24"/>
                </w:rPr>
                <w:t>占比</w:t>
              </w:r>
              <w:r w:rsidRPr="00D000CE">
                <w:rPr>
                  <w:rFonts w:ascii="Times New Roman" w:hAnsi="Times New Roman" w:cs="Times New Roman"/>
                  <w:sz w:val="24"/>
                </w:rPr>
                <w:t>(%)</w:t>
              </w:r>
            </w:ins>
          </w:p>
        </w:tc>
      </w:tr>
      <w:tr w:rsidR="00780B0E" w:rsidRPr="00D000CE" w14:paraId="40CC463C" w14:textId="77777777" w:rsidTr="00780B0E">
        <w:trPr>
          <w:jc w:val="center"/>
          <w:ins w:id="41281" w:author="瑋婷 徐" w:date="2025-01-04T22:14:00Z"/>
          <w:trPrChange w:id="41282" w:author="瑋婷 徐" w:date="2025-01-04T22:15:00Z" w16du:dateUtc="2025-01-04T14:15:00Z">
            <w:trPr>
              <w:gridAfter w:val="0"/>
              <w:jc w:val="center"/>
            </w:trPr>
          </w:trPrChange>
        </w:trPr>
        <w:tc>
          <w:tcPr>
            <w:tcW w:w="1899"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283" w:author="瑋婷 徐" w:date="2025-01-04T22:15:00Z" w16du:dateUtc="2025-01-04T14:15:00Z">
              <w:tcPr>
                <w:tcW w:w="1440" w:type="dxa"/>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20044B7" w14:textId="77777777" w:rsidR="00780B0E" w:rsidRPr="00D000CE" w:rsidRDefault="00780B0E">
            <w:pPr>
              <w:spacing w:after="0" w:line="360" w:lineRule="auto"/>
              <w:jc w:val="center"/>
              <w:rPr>
                <w:ins w:id="41284" w:author="瑋婷 徐" w:date="2025-01-04T22:14:00Z" w16du:dateUtc="2025-01-04T14:14:00Z"/>
                <w:rFonts w:ascii="Times New Roman" w:hAnsi="Times New Roman" w:cs="Times New Roman"/>
                <w:sz w:val="24"/>
                <w:rPrChange w:id="41285" w:author="瑋婷 徐" w:date="2025-01-04T22:49:00Z" w16du:dateUtc="2025-01-04T14:49:00Z">
                  <w:rPr>
                    <w:ins w:id="41286" w:author="瑋婷 徐" w:date="2025-01-04T22:14:00Z" w16du:dateUtc="2025-01-04T14:14:00Z"/>
                  </w:rPr>
                </w:rPrChange>
              </w:rPr>
              <w:pPrChange w:id="41287" w:author="瑋婷 徐" w:date="2025-01-04T22:15:00Z" w16du:dateUtc="2025-01-04T14:15:00Z">
                <w:pPr>
                  <w:spacing w:after="0"/>
                </w:pPr>
              </w:pPrChange>
            </w:pPr>
            <w:ins w:id="41288" w:author="瑋婷 徐" w:date="2025-01-04T22:14:00Z" w16du:dateUtc="2025-01-04T14:14:00Z">
              <w:r w:rsidRPr="00D000CE">
                <w:rPr>
                  <w:rFonts w:ascii="Times New Roman" w:hAnsi="Times New Roman" w:cs="Times New Roman"/>
                  <w:sz w:val="24"/>
                  <w:rPrChange w:id="41289" w:author="瑋婷 徐" w:date="2025-01-04T22:49:00Z" w16du:dateUtc="2025-01-04T14:49:00Z">
                    <w:rPr/>
                  </w:rPrChange>
                </w:rPr>
                <w:t>臺灣山鷓鴣</w:t>
              </w:r>
            </w:ins>
          </w:p>
        </w:tc>
        <w:tc>
          <w:tcPr>
            <w:tcW w:w="1772"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290" w:author="瑋婷 徐" w:date="2025-01-04T22:15:00Z" w16du:dateUtc="2025-01-04T14:15:00Z">
              <w:tcPr>
                <w:tcW w:w="1440" w:type="dxa"/>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5B28C75" w14:textId="77777777" w:rsidR="00780B0E" w:rsidRPr="00D000CE" w:rsidRDefault="00780B0E">
            <w:pPr>
              <w:spacing w:after="0" w:line="360" w:lineRule="auto"/>
              <w:jc w:val="center"/>
              <w:rPr>
                <w:ins w:id="41291" w:author="瑋婷 徐" w:date="2025-01-04T22:14:00Z" w16du:dateUtc="2025-01-04T14:14:00Z"/>
                <w:rFonts w:ascii="Times New Roman" w:hAnsi="Times New Roman" w:cs="Times New Roman"/>
                <w:sz w:val="24"/>
                <w:rPrChange w:id="41292" w:author="瑋婷 徐" w:date="2025-01-04T22:49:00Z" w16du:dateUtc="2025-01-04T14:49:00Z">
                  <w:rPr>
                    <w:ins w:id="41293" w:author="瑋婷 徐" w:date="2025-01-04T22:14:00Z" w16du:dateUtc="2025-01-04T14:14:00Z"/>
                  </w:rPr>
                </w:rPrChange>
              </w:rPr>
              <w:pPrChange w:id="41294" w:author="瑋婷 徐" w:date="2025-01-04T22:15:00Z" w16du:dateUtc="2025-01-04T14:15:00Z">
                <w:pPr>
                  <w:spacing w:after="0"/>
                </w:pPr>
              </w:pPrChange>
            </w:pPr>
            <w:ins w:id="41295" w:author="瑋婷 徐" w:date="2025-01-04T22:14:00Z" w16du:dateUtc="2025-01-04T14:14:00Z">
              <w:r w:rsidRPr="00D000CE">
                <w:rPr>
                  <w:rFonts w:ascii="Times New Roman" w:hAnsi="Times New Roman" w:cs="Times New Roman"/>
                  <w:sz w:val="24"/>
                  <w:rPrChange w:id="41296" w:author="瑋婷 徐" w:date="2025-01-04T22:49:00Z" w16du:dateUtc="2025-01-04T14:49:00Z">
                    <w:rPr/>
                  </w:rPrChange>
                </w:rPr>
                <w:t>27</w:t>
              </w:r>
            </w:ins>
          </w:p>
        </w:tc>
        <w:tc>
          <w:tcPr>
            <w:tcW w:w="1329"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297" w:author="瑋婷 徐" w:date="2025-01-04T22:15:00Z" w16du:dateUtc="2025-01-04T14:15:00Z">
              <w:tcPr>
                <w:tcW w:w="1440" w:type="dxa"/>
                <w:gridSpan w:val="2"/>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DC31A13" w14:textId="77777777" w:rsidR="00780B0E" w:rsidRPr="00D000CE" w:rsidRDefault="00780B0E">
            <w:pPr>
              <w:spacing w:after="0" w:line="360" w:lineRule="auto"/>
              <w:jc w:val="center"/>
              <w:rPr>
                <w:ins w:id="41298" w:author="瑋婷 徐" w:date="2025-01-04T22:14:00Z" w16du:dateUtc="2025-01-04T14:14:00Z"/>
                <w:rFonts w:ascii="Times New Roman" w:hAnsi="Times New Roman" w:cs="Times New Roman"/>
                <w:sz w:val="24"/>
                <w:rPrChange w:id="41299" w:author="瑋婷 徐" w:date="2025-01-04T22:49:00Z" w16du:dateUtc="2025-01-04T14:49:00Z">
                  <w:rPr>
                    <w:ins w:id="41300" w:author="瑋婷 徐" w:date="2025-01-04T22:14:00Z" w16du:dateUtc="2025-01-04T14:14:00Z"/>
                  </w:rPr>
                </w:rPrChange>
              </w:rPr>
              <w:pPrChange w:id="41301" w:author="瑋婷 徐" w:date="2025-01-04T22:15:00Z" w16du:dateUtc="2025-01-04T14:15:00Z">
                <w:pPr>
                  <w:spacing w:after="0"/>
                </w:pPr>
              </w:pPrChange>
            </w:pPr>
            <w:ins w:id="41302" w:author="瑋婷 徐" w:date="2025-01-04T22:14:00Z" w16du:dateUtc="2025-01-04T14:14:00Z">
              <w:r w:rsidRPr="00D000CE">
                <w:rPr>
                  <w:rFonts w:ascii="Times New Roman" w:hAnsi="Times New Roman" w:cs="Times New Roman"/>
                  <w:sz w:val="24"/>
                  <w:rPrChange w:id="41303" w:author="瑋婷 徐" w:date="2025-01-04T22:49:00Z" w16du:dateUtc="2025-01-04T14:49:00Z">
                    <w:rPr/>
                  </w:rPrChange>
                </w:rPr>
                <w:t>50</w:t>
              </w:r>
            </w:ins>
          </w:p>
        </w:tc>
      </w:tr>
      <w:tr w:rsidR="00780B0E" w:rsidRPr="00D000CE" w14:paraId="5CF3AA0F" w14:textId="77777777" w:rsidTr="00780B0E">
        <w:trPr>
          <w:jc w:val="center"/>
          <w:ins w:id="41304" w:author="瑋婷 徐" w:date="2025-01-04T22:14:00Z"/>
          <w:trPrChange w:id="41305" w:author="瑋婷 徐" w:date="2025-01-04T22:15:00Z" w16du:dateUtc="2025-01-04T14:15: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306"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7AF4509" w14:textId="77777777" w:rsidR="00780B0E" w:rsidRPr="00D000CE" w:rsidRDefault="00780B0E">
            <w:pPr>
              <w:spacing w:after="0" w:line="360" w:lineRule="auto"/>
              <w:jc w:val="center"/>
              <w:rPr>
                <w:ins w:id="41307" w:author="瑋婷 徐" w:date="2025-01-04T22:14:00Z" w16du:dateUtc="2025-01-04T14:14:00Z"/>
                <w:rFonts w:ascii="Times New Roman" w:hAnsi="Times New Roman" w:cs="Times New Roman"/>
                <w:sz w:val="24"/>
                <w:rPrChange w:id="41308" w:author="瑋婷 徐" w:date="2025-01-04T22:49:00Z" w16du:dateUtc="2025-01-04T14:49:00Z">
                  <w:rPr>
                    <w:ins w:id="41309" w:author="瑋婷 徐" w:date="2025-01-04T22:14:00Z" w16du:dateUtc="2025-01-04T14:14:00Z"/>
                  </w:rPr>
                </w:rPrChange>
              </w:rPr>
              <w:pPrChange w:id="41310" w:author="瑋婷 徐" w:date="2025-01-04T22:15:00Z" w16du:dateUtc="2025-01-04T14:15:00Z">
                <w:pPr>
                  <w:spacing w:after="0"/>
                </w:pPr>
              </w:pPrChange>
            </w:pPr>
            <w:ins w:id="41311" w:author="瑋婷 徐" w:date="2025-01-04T22:14:00Z" w16du:dateUtc="2025-01-04T14:14:00Z">
              <w:r w:rsidRPr="00D000CE">
                <w:rPr>
                  <w:rFonts w:ascii="Times New Roman" w:hAnsi="Times New Roman" w:cs="Times New Roman"/>
                  <w:sz w:val="24"/>
                  <w:rPrChange w:id="41312" w:author="瑋婷 徐" w:date="2025-01-04T22:49:00Z" w16du:dateUtc="2025-01-04T14:49:00Z">
                    <w:rPr/>
                  </w:rPrChange>
                </w:rPr>
                <w:t>臺灣竹雞</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313"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9FD2DE8" w14:textId="77777777" w:rsidR="00780B0E" w:rsidRPr="00D000CE" w:rsidRDefault="00780B0E">
            <w:pPr>
              <w:spacing w:after="0" w:line="360" w:lineRule="auto"/>
              <w:jc w:val="center"/>
              <w:rPr>
                <w:ins w:id="41314" w:author="瑋婷 徐" w:date="2025-01-04T22:14:00Z" w16du:dateUtc="2025-01-04T14:14:00Z"/>
                <w:rFonts w:ascii="Times New Roman" w:hAnsi="Times New Roman" w:cs="Times New Roman"/>
                <w:sz w:val="24"/>
                <w:rPrChange w:id="41315" w:author="瑋婷 徐" w:date="2025-01-04T22:49:00Z" w16du:dateUtc="2025-01-04T14:49:00Z">
                  <w:rPr>
                    <w:ins w:id="41316" w:author="瑋婷 徐" w:date="2025-01-04T22:14:00Z" w16du:dateUtc="2025-01-04T14:14:00Z"/>
                  </w:rPr>
                </w:rPrChange>
              </w:rPr>
              <w:pPrChange w:id="41317" w:author="瑋婷 徐" w:date="2025-01-04T22:15:00Z" w16du:dateUtc="2025-01-04T14:15:00Z">
                <w:pPr>
                  <w:spacing w:after="0"/>
                </w:pPr>
              </w:pPrChange>
            </w:pPr>
            <w:ins w:id="41318" w:author="瑋婷 徐" w:date="2025-01-04T22:14:00Z" w16du:dateUtc="2025-01-04T14:14:00Z">
              <w:r w:rsidRPr="00D000CE">
                <w:rPr>
                  <w:rFonts w:ascii="Times New Roman" w:hAnsi="Times New Roman" w:cs="Times New Roman"/>
                  <w:sz w:val="24"/>
                  <w:rPrChange w:id="41319" w:author="瑋婷 徐" w:date="2025-01-04T22:49:00Z" w16du:dateUtc="2025-01-04T14:49:00Z">
                    <w:rPr/>
                  </w:rPrChange>
                </w:rPr>
                <w:t>3</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320" w:author="瑋婷 徐" w:date="2025-01-04T22:15:00Z" w16du:dateUtc="2025-01-04T14:1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0D6D69A" w14:textId="77777777" w:rsidR="00780B0E" w:rsidRPr="00D000CE" w:rsidRDefault="00780B0E">
            <w:pPr>
              <w:spacing w:after="0" w:line="360" w:lineRule="auto"/>
              <w:jc w:val="center"/>
              <w:rPr>
                <w:ins w:id="41321" w:author="瑋婷 徐" w:date="2025-01-04T22:14:00Z" w16du:dateUtc="2025-01-04T14:14:00Z"/>
                <w:rFonts w:ascii="Times New Roman" w:hAnsi="Times New Roman" w:cs="Times New Roman"/>
                <w:sz w:val="24"/>
                <w:rPrChange w:id="41322" w:author="瑋婷 徐" w:date="2025-01-04T22:49:00Z" w16du:dateUtc="2025-01-04T14:49:00Z">
                  <w:rPr>
                    <w:ins w:id="41323" w:author="瑋婷 徐" w:date="2025-01-04T22:14:00Z" w16du:dateUtc="2025-01-04T14:14:00Z"/>
                  </w:rPr>
                </w:rPrChange>
              </w:rPr>
              <w:pPrChange w:id="41324" w:author="瑋婷 徐" w:date="2025-01-04T22:15:00Z" w16du:dateUtc="2025-01-04T14:15:00Z">
                <w:pPr>
                  <w:spacing w:after="0"/>
                </w:pPr>
              </w:pPrChange>
            </w:pPr>
            <w:ins w:id="41325" w:author="瑋婷 徐" w:date="2025-01-04T22:14:00Z" w16du:dateUtc="2025-01-04T14:14:00Z">
              <w:r w:rsidRPr="00D000CE">
                <w:rPr>
                  <w:rFonts w:ascii="Times New Roman" w:hAnsi="Times New Roman" w:cs="Times New Roman"/>
                  <w:sz w:val="24"/>
                  <w:rPrChange w:id="41326" w:author="瑋婷 徐" w:date="2025-01-04T22:49:00Z" w16du:dateUtc="2025-01-04T14:49:00Z">
                    <w:rPr/>
                  </w:rPrChange>
                </w:rPr>
                <w:t>20</w:t>
              </w:r>
            </w:ins>
          </w:p>
        </w:tc>
      </w:tr>
      <w:tr w:rsidR="00780B0E" w:rsidRPr="00D000CE" w14:paraId="17C1DB53" w14:textId="77777777" w:rsidTr="00780B0E">
        <w:trPr>
          <w:jc w:val="center"/>
          <w:ins w:id="41327" w:author="瑋婷 徐" w:date="2025-01-04T22:14:00Z"/>
          <w:trPrChange w:id="41328" w:author="瑋婷 徐" w:date="2025-01-04T22:15:00Z" w16du:dateUtc="2025-01-04T14:15: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329"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ACFF2AB" w14:textId="77777777" w:rsidR="00780B0E" w:rsidRPr="00D000CE" w:rsidRDefault="00780B0E">
            <w:pPr>
              <w:spacing w:after="0" w:line="360" w:lineRule="auto"/>
              <w:jc w:val="center"/>
              <w:rPr>
                <w:ins w:id="41330" w:author="瑋婷 徐" w:date="2025-01-04T22:14:00Z" w16du:dateUtc="2025-01-04T14:14:00Z"/>
                <w:rFonts w:ascii="Times New Roman" w:hAnsi="Times New Roman" w:cs="Times New Roman"/>
                <w:sz w:val="24"/>
                <w:rPrChange w:id="41331" w:author="瑋婷 徐" w:date="2025-01-04T22:49:00Z" w16du:dateUtc="2025-01-04T14:49:00Z">
                  <w:rPr>
                    <w:ins w:id="41332" w:author="瑋婷 徐" w:date="2025-01-04T22:14:00Z" w16du:dateUtc="2025-01-04T14:14:00Z"/>
                  </w:rPr>
                </w:rPrChange>
              </w:rPr>
              <w:pPrChange w:id="41333" w:author="瑋婷 徐" w:date="2025-01-04T22:15:00Z" w16du:dateUtc="2025-01-04T14:15:00Z">
                <w:pPr>
                  <w:spacing w:after="0"/>
                </w:pPr>
              </w:pPrChange>
            </w:pPr>
            <w:ins w:id="41334" w:author="瑋婷 徐" w:date="2025-01-04T22:14:00Z" w16du:dateUtc="2025-01-04T14:14:00Z">
              <w:r w:rsidRPr="00D000CE">
                <w:rPr>
                  <w:rFonts w:ascii="Times New Roman" w:hAnsi="Times New Roman" w:cs="Times New Roman"/>
                  <w:sz w:val="24"/>
                  <w:rPrChange w:id="41335" w:author="瑋婷 徐" w:date="2025-01-04T22:49:00Z" w16du:dateUtc="2025-01-04T14:49:00Z">
                    <w:rPr/>
                  </w:rPrChange>
                </w:rPr>
                <w:t>紅鳩</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336"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A8E134F" w14:textId="77777777" w:rsidR="00780B0E" w:rsidRPr="00D000CE" w:rsidRDefault="00780B0E">
            <w:pPr>
              <w:spacing w:after="0" w:line="360" w:lineRule="auto"/>
              <w:jc w:val="center"/>
              <w:rPr>
                <w:ins w:id="41337" w:author="瑋婷 徐" w:date="2025-01-04T22:14:00Z" w16du:dateUtc="2025-01-04T14:14:00Z"/>
                <w:rFonts w:ascii="Times New Roman" w:hAnsi="Times New Roman" w:cs="Times New Roman"/>
                <w:sz w:val="24"/>
                <w:rPrChange w:id="41338" w:author="瑋婷 徐" w:date="2025-01-04T22:49:00Z" w16du:dateUtc="2025-01-04T14:49:00Z">
                  <w:rPr>
                    <w:ins w:id="41339" w:author="瑋婷 徐" w:date="2025-01-04T22:14:00Z" w16du:dateUtc="2025-01-04T14:14:00Z"/>
                  </w:rPr>
                </w:rPrChange>
              </w:rPr>
              <w:pPrChange w:id="41340" w:author="瑋婷 徐" w:date="2025-01-04T22:15:00Z" w16du:dateUtc="2025-01-04T14:15:00Z">
                <w:pPr>
                  <w:spacing w:after="0"/>
                </w:pPr>
              </w:pPrChange>
            </w:pPr>
            <w:ins w:id="41341" w:author="瑋婷 徐" w:date="2025-01-04T22:14:00Z" w16du:dateUtc="2025-01-04T14:14:00Z">
              <w:r w:rsidRPr="00D000CE">
                <w:rPr>
                  <w:rFonts w:ascii="Times New Roman" w:hAnsi="Times New Roman" w:cs="Times New Roman"/>
                  <w:sz w:val="24"/>
                  <w:rPrChange w:id="41342" w:author="瑋婷 徐" w:date="2025-01-04T22:49:00Z" w16du:dateUtc="2025-01-04T14:49:00Z">
                    <w:rPr/>
                  </w:rPrChange>
                </w:rPr>
                <w:t>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343" w:author="瑋婷 徐" w:date="2025-01-04T22:15:00Z" w16du:dateUtc="2025-01-04T14:1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787973E" w14:textId="77777777" w:rsidR="00780B0E" w:rsidRPr="00D000CE" w:rsidRDefault="00780B0E">
            <w:pPr>
              <w:spacing w:after="0" w:line="360" w:lineRule="auto"/>
              <w:jc w:val="center"/>
              <w:rPr>
                <w:ins w:id="41344" w:author="瑋婷 徐" w:date="2025-01-04T22:14:00Z" w16du:dateUtc="2025-01-04T14:14:00Z"/>
                <w:rFonts w:ascii="Times New Roman" w:hAnsi="Times New Roman" w:cs="Times New Roman"/>
                <w:sz w:val="24"/>
                <w:rPrChange w:id="41345" w:author="瑋婷 徐" w:date="2025-01-04T22:49:00Z" w16du:dateUtc="2025-01-04T14:49:00Z">
                  <w:rPr>
                    <w:ins w:id="41346" w:author="瑋婷 徐" w:date="2025-01-04T22:14:00Z" w16du:dateUtc="2025-01-04T14:14:00Z"/>
                  </w:rPr>
                </w:rPrChange>
              </w:rPr>
              <w:pPrChange w:id="41347" w:author="瑋婷 徐" w:date="2025-01-04T22:15:00Z" w16du:dateUtc="2025-01-04T14:15:00Z">
                <w:pPr>
                  <w:spacing w:after="0"/>
                </w:pPr>
              </w:pPrChange>
            </w:pPr>
            <w:ins w:id="41348" w:author="瑋婷 徐" w:date="2025-01-04T22:14:00Z" w16du:dateUtc="2025-01-04T14:14:00Z">
              <w:r w:rsidRPr="00D000CE">
                <w:rPr>
                  <w:rFonts w:ascii="Times New Roman" w:hAnsi="Times New Roman" w:cs="Times New Roman"/>
                  <w:sz w:val="24"/>
                  <w:rPrChange w:id="41349" w:author="瑋婷 徐" w:date="2025-01-04T22:49:00Z" w16du:dateUtc="2025-01-04T14:49:00Z">
                    <w:rPr/>
                  </w:rPrChange>
                </w:rPr>
                <w:t>20</w:t>
              </w:r>
            </w:ins>
          </w:p>
        </w:tc>
      </w:tr>
      <w:tr w:rsidR="00780B0E" w:rsidRPr="00D000CE" w14:paraId="61085A69" w14:textId="77777777" w:rsidTr="00780B0E">
        <w:trPr>
          <w:jc w:val="center"/>
          <w:ins w:id="41350" w:author="瑋婷 徐" w:date="2025-01-04T22:14:00Z"/>
          <w:trPrChange w:id="41351" w:author="瑋婷 徐" w:date="2025-01-04T22:15:00Z" w16du:dateUtc="2025-01-04T14:15: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352"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307C2AB" w14:textId="77777777" w:rsidR="00780B0E" w:rsidRPr="00D000CE" w:rsidRDefault="00780B0E">
            <w:pPr>
              <w:spacing w:after="0" w:line="360" w:lineRule="auto"/>
              <w:jc w:val="center"/>
              <w:rPr>
                <w:ins w:id="41353" w:author="瑋婷 徐" w:date="2025-01-04T22:14:00Z" w16du:dateUtc="2025-01-04T14:14:00Z"/>
                <w:rFonts w:ascii="Times New Roman" w:hAnsi="Times New Roman" w:cs="Times New Roman"/>
                <w:sz w:val="24"/>
                <w:rPrChange w:id="41354" w:author="瑋婷 徐" w:date="2025-01-04T22:49:00Z" w16du:dateUtc="2025-01-04T14:49:00Z">
                  <w:rPr>
                    <w:ins w:id="41355" w:author="瑋婷 徐" w:date="2025-01-04T22:14:00Z" w16du:dateUtc="2025-01-04T14:14:00Z"/>
                  </w:rPr>
                </w:rPrChange>
              </w:rPr>
              <w:pPrChange w:id="41356" w:author="瑋婷 徐" w:date="2025-01-04T22:15:00Z" w16du:dateUtc="2025-01-04T14:15:00Z">
                <w:pPr>
                  <w:spacing w:after="0"/>
                </w:pPr>
              </w:pPrChange>
            </w:pPr>
            <w:ins w:id="41357" w:author="瑋婷 徐" w:date="2025-01-04T22:14:00Z" w16du:dateUtc="2025-01-04T14:14:00Z">
              <w:r w:rsidRPr="00D000CE">
                <w:rPr>
                  <w:rFonts w:ascii="Times New Roman" w:hAnsi="Times New Roman" w:cs="Times New Roman"/>
                  <w:sz w:val="24"/>
                  <w:rPrChange w:id="41358" w:author="瑋婷 徐" w:date="2025-01-04T22:49:00Z" w16du:dateUtc="2025-01-04T14:49:00Z">
                    <w:rPr/>
                  </w:rPrChange>
                </w:rPr>
                <w:t>珠頸斑鳩</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359"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15FA323" w14:textId="77777777" w:rsidR="00780B0E" w:rsidRPr="00D000CE" w:rsidRDefault="00780B0E">
            <w:pPr>
              <w:spacing w:after="0" w:line="360" w:lineRule="auto"/>
              <w:jc w:val="center"/>
              <w:rPr>
                <w:ins w:id="41360" w:author="瑋婷 徐" w:date="2025-01-04T22:14:00Z" w16du:dateUtc="2025-01-04T14:14:00Z"/>
                <w:rFonts w:ascii="Times New Roman" w:hAnsi="Times New Roman" w:cs="Times New Roman"/>
                <w:sz w:val="24"/>
                <w:rPrChange w:id="41361" w:author="瑋婷 徐" w:date="2025-01-04T22:49:00Z" w16du:dateUtc="2025-01-04T14:49:00Z">
                  <w:rPr>
                    <w:ins w:id="41362" w:author="瑋婷 徐" w:date="2025-01-04T22:14:00Z" w16du:dateUtc="2025-01-04T14:14:00Z"/>
                  </w:rPr>
                </w:rPrChange>
              </w:rPr>
              <w:pPrChange w:id="41363" w:author="瑋婷 徐" w:date="2025-01-04T22:15:00Z" w16du:dateUtc="2025-01-04T14:15:00Z">
                <w:pPr>
                  <w:spacing w:after="0"/>
                </w:pPr>
              </w:pPrChange>
            </w:pPr>
            <w:ins w:id="41364" w:author="瑋婷 徐" w:date="2025-01-04T22:14:00Z" w16du:dateUtc="2025-01-04T14:14:00Z">
              <w:r w:rsidRPr="00D000CE">
                <w:rPr>
                  <w:rFonts w:ascii="Times New Roman" w:hAnsi="Times New Roman" w:cs="Times New Roman"/>
                  <w:sz w:val="24"/>
                  <w:rPrChange w:id="41365" w:author="瑋婷 徐" w:date="2025-01-04T22:49:00Z" w16du:dateUtc="2025-01-04T14:49:00Z">
                    <w:rPr/>
                  </w:rPrChange>
                </w:rPr>
                <w:t>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366" w:author="瑋婷 徐" w:date="2025-01-04T22:15:00Z" w16du:dateUtc="2025-01-04T14:1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D026C79" w14:textId="77777777" w:rsidR="00780B0E" w:rsidRPr="00D000CE" w:rsidRDefault="00780B0E">
            <w:pPr>
              <w:spacing w:after="0" w:line="360" w:lineRule="auto"/>
              <w:jc w:val="center"/>
              <w:rPr>
                <w:ins w:id="41367" w:author="瑋婷 徐" w:date="2025-01-04T22:14:00Z" w16du:dateUtc="2025-01-04T14:14:00Z"/>
                <w:rFonts w:ascii="Times New Roman" w:hAnsi="Times New Roman" w:cs="Times New Roman"/>
                <w:sz w:val="24"/>
                <w:rPrChange w:id="41368" w:author="瑋婷 徐" w:date="2025-01-04T22:49:00Z" w16du:dateUtc="2025-01-04T14:49:00Z">
                  <w:rPr>
                    <w:ins w:id="41369" w:author="瑋婷 徐" w:date="2025-01-04T22:14:00Z" w16du:dateUtc="2025-01-04T14:14:00Z"/>
                  </w:rPr>
                </w:rPrChange>
              </w:rPr>
              <w:pPrChange w:id="41370" w:author="瑋婷 徐" w:date="2025-01-04T22:15:00Z" w16du:dateUtc="2025-01-04T14:15:00Z">
                <w:pPr>
                  <w:spacing w:after="0"/>
                </w:pPr>
              </w:pPrChange>
            </w:pPr>
            <w:ins w:id="41371" w:author="瑋婷 徐" w:date="2025-01-04T22:14:00Z" w16du:dateUtc="2025-01-04T14:14:00Z">
              <w:r w:rsidRPr="00D000CE">
                <w:rPr>
                  <w:rFonts w:ascii="Times New Roman" w:hAnsi="Times New Roman" w:cs="Times New Roman"/>
                  <w:sz w:val="24"/>
                  <w:rPrChange w:id="41372" w:author="瑋婷 徐" w:date="2025-01-04T22:49:00Z" w16du:dateUtc="2025-01-04T14:49:00Z">
                    <w:rPr/>
                  </w:rPrChange>
                </w:rPr>
                <w:t>20</w:t>
              </w:r>
            </w:ins>
          </w:p>
        </w:tc>
      </w:tr>
      <w:tr w:rsidR="00780B0E" w:rsidRPr="00D000CE" w14:paraId="47CB456F" w14:textId="77777777" w:rsidTr="00780B0E">
        <w:trPr>
          <w:jc w:val="center"/>
          <w:ins w:id="41373" w:author="瑋婷 徐" w:date="2025-01-04T22:14:00Z"/>
          <w:trPrChange w:id="41374" w:author="瑋婷 徐" w:date="2025-01-04T22:15:00Z" w16du:dateUtc="2025-01-04T14:15: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375"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881631C" w14:textId="77777777" w:rsidR="00780B0E" w:rsidRPr="00D000CE" w:rsidRDefault="00780B0E">
            <w:pPr>
              <w:spacing w:after="0" w:line="360" w:lineRule="auto"/>
              <w:jc w:val="center"/>
              <w:rPr>
                <w:ins w:id="41376" w:author="瑋婷 徐" w:date="2025-01-04T22:14:00Z" w16du:dateUtc="2025-01-04T14:14:00Z"/>
                <w:rFonts w:ascii="Times New Roman" w:hAnsi="Times New Roman" w:cs="Times New Roman"/>
                <w:sz w:val="24"/>
                <w:rPrChange w:id="41377" w:author="瑋婷 徐" w:date="2025-01-04T22:49:00Z" w16du:dateUtc="2025-01-04T14:49:00Z">
                  <w:rPr>
                    <w:ins w:id="41378" w:author="瑋婷 徐" w:date="2025-01-04T22:14:00Z" w16du:dateUtc="2025-01-04T14:14:00Z"/>
                  </w:rPr>
                </w:rPrChange>
              </w:rPr>
              <w:pPrChange w:id="41379" w:author="瑋婷 徐" w:date="2025-01-04T22:15:00Z" w16du:dateUtc="2025-01-04T14:15:00Z">
                <w:pPr>
                  <w:spacing w:after="0"/>
                </w:pPr>
              </w:pPrChange>
            </w:pPr>
            <w:ins w:id="41380" w:author="瑋婷 徐" w:date="2025-01-04T22:14:00Z" w16du:dateUtc="2025-01-04T14:14:00Z">
              <w:r w:rsidRPr="00D000CE">
                <w:rPr>
                  <w:rFonts w:ascii="Times New Roman" w:hAnsi="Times New Roman" w:cs="Times New Roman"/>
                  <w:sz w:val="24"/>
                  <w:rPrChange w:id="41381" w:author="瑋婷 徐" w:date="2025-01-04T22:49:00Z" w16du:dateUtc="2025-01-04T14:49:00Z">
                    <w:rPr/>
                  </w:rPrChange>
                </w:rPr>
                <w:t>翠翼鳩</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382"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F8DECED" w14:textId="77777777" w:rsidR="00780B0E" w:rsidRPr="00D000CE" w:rsidRDefault="00780B0E">
            <w:pPr>
              <w:spacing w:after="0" w:line="360" w:lineRule="auto"/>
              <w:jc w:val="center"/>
              <w:rPr>
                <w:ins w:id="41383" w:author="瑋婷 徐" w:date="2025-01-04T22:14:00Z" w16du:dateUtc="2025-01-04T14:14:00Z"/>
                <w:rFonts w:ascii="Times New Roman" w:hAnsi="Times New Roman" w:cs="Times New Roman"/>
                <w:sz w:val="24"/>
                <w:rPrChange w:id="41384" w:author="瑋婷 徐" w:date="2025-01-04T22:49:00Z" w16du:dateUtc="2025-01-04T14:49:00Z">
                  <w:rPr>
                    <w:ins w:id="41385" w:author="瑋婷 徐" w:date="2025-01-04T22:14:00Z" w16du:dateUtc="2025-01-04T14:14:00Z"/>
                  </w:rPr>
                </w:rPrChange>
              </w:rPr>
              <w:pPrChange w:id="41386" w:author="瑋婷 徐" w:date="2025-01-04T22:15:00Z" w16du:dateUtc="2025-01-04T14:15:00Z">
                <w:pPr>
                  <w:spacing w:after="0"/>
                </w:pPr>
              </w:pPrChange>
            </w:pPr>
            <w:ins w:id="41387" w:author="瑋婷 徐" w:date="2025-01-04T22:14:00Z" w16du:dateUtc="2025-01-04T14:14:00Z">
              <w:r w:rsidRPr="00D000CE">
                <w:rPr>
                  <w:rFonts w:ascii="Times New Roman" w:hAnsi="Times New Roman" w:cs="Times New Roman"/>
                  <w:sz w:val="24"/>
                  <w:rPrChange w:id="41388" w:author="瑋婷 徐" w:date="2025-01-04T22:49:00Z" w16du:dateUtc="2025-01-04T14:49:00Z">
                    <w:rPr/>
                  </w:rPrChange>
                </w:rPr>
                <w:t>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389" w:author="瑋婷 徐" w:date="2025-01-04T22:15:00Z" w16du:dateUtc="2025-01-04T14:1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2C70303" w14:textId="77777777" w:rsidR="00780B0E" w:rsidRPr="00D000CE" w:rsidRDefault="00780B0E">
            <w:pPr>
              <w:spacing w:after="0" w:line="360" w:lineRule="auto"/>
              <w:jc w:val="center"/>
              <w:rPr>
                <w:ins w:id="41390" w:author="瑋婷 徐" w:date="2025-01-04T22:14:00Z" w16du:dateUtc="2025-01-04T14:14:00Z"/>
                <w:rFonts w:ascii="Times New Roman" w:hAnsi="Times New Roman" w:cs="Times New Roman"/>
                <w:sz w:val="24"/>
                <w:rPrChange w:id="41391" w:author="瑋婷 徐" w:date="2025-01-04T22:49:00Z" w16du:dateUtc="2025-01-04T14:49:00Z">
                  <w:rPr>
                    <w:ins w:id="41392" w:author="瑋婷 徐" w:date="2025-01-04T22:14:00Z" w16du:dateUtc="2025-01-04T14:14:00Z"/>
                  </w:rPr>
                </w:rPrChange>
              </w:rPr>
              <w:pPrChange w:id="41393" w:author="瑋婷 徐" w:date="2025-01-04T22:15:00Z" w16du:dateUtc="2025-01-04T14:15:00Z">
                <w:pPr>
                  <w:spacing w:after="0"/>
                </w:pPr>
              </w:pPrChange>
            </w:pPr>
            <w:ins w:id="41394" w:author="瑋婷 徐" w:date="2025-01-04T22:14:00Z" w16du:dateUtc="2025-01-04T14:14:00Z">
              <w:r w:rsidRPr="00D000CE">
                <w:rPr>
                  <w:rFonts w:ascii="Times New Roman" w:hAnsi="Times New Roman" w:cs="Times New Roman"/>
                  <w:sz w:val="24"/>
                  <w:rPrChange w:id="41395" w:author="瑋婷 徐" w:date="2025-01-04T22:49:00Z" w16du:dateUtc="2025-01-04T14:49:00Z">
                    <w:rPr/>
                  </w:rPrChange>
                </w:rPr>
                <w:t>20</w:t>
              </w:r>
            </w:ins>
          </w:p>
        </w:tc>
      </w:tr>
      <w:tr w:rsidR="00780B0E" w:rsidRPr="00D000CE" w14:paraId="5489AB9F" w14:textId="77777777" w:rsidTr="00780B0E">
        <w:trPr>
          <w:jc w:val="center"/>
          <w:ins w:id="41396" w:author="瑋婷 徐" w:date="2025-01-04T22:14:00Z"/>
          <w:trPrChange w:id="41397" w:author="瑋婷 徐" w:date="2025-01-04T22:15:00Z" w16du:dateUtc="2025-01-04T14:15: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398"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C3387C4" w14:textId="77777777" w:rsidR="00780B0E" w:rsidRPr="00D000CE" w:rsidRDefault="00780B0E">
            <w:pPr>
              <w:spacing w:after="0" w:line="360" w:lineRule="auto"/>
              <w:jc w:val="center"/>
              <w:rPr>
                <w:ins w:id="41399" w:author="瑋婷 徐" w:date="2025-01-04T22:14:00Z" w16du:dateUtc="2025-01-04T14:14:00Z"/>
                <w:rFonts w:ascii="Times New Roman" w:hAnsi="Times New Roman" w:cs="Times New Roman"/>
                <w:sz w:val="24"/>
                <w:rPrChange w:id="41400" w:author="瑋婷 徐" w:date="2025-01-04T22:49:00Z" w16du:dateUtc="2025-01-04T14:49:00Z">
                  <w:rPr>
                    <w:ins w:id="41401" w:author="瑋婷 徐" w:date="2025-01-04T22:14:00Z" w16du:dateUtc="2025-01-04T14:14:00Z"/>
                  </w:rPr>
                </w:rPrChange>
              </w:rPr>
              <w:pPrChange w:id="41402" w:author="瑋婷 徐" w:date="2025-01-04T22:15:00Z" w16du:dateUtc="2025-01-04T14:15:00Z">
                <w:pPr>
                  <w:spacing w:after="0"/>
                </w:pPr>
              </w:pPrChange>
            </w:pPr>
            <w:ins w:id="41403" w:author="瑋婷 徐" w:date="2025-01-04T22:14:00Z" w16du:dateUtc="2025-01-04T14:14:00Z">
              <w:r w:rsidRPr="00D000CE">
                <w:rPr>
                  <w:rFonts w:ascii="Times New Roman" w:hAnsi="Times New Roman" w:cs="Times New Roman"/>
                  <w:sz w:val="24"/>
                  <w:rPrChange w:id="41404" w:author="瑋婷 徐" w:date="2025-01-04T22:49:00Z" w16du:dateUtc="2025-01-04T14:49:00Z">
                    <w:rPr/>
                  </w:rPrChange>
                </w:rPr>
                <w:t>綠鳩</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405"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D9F3ED2" w14:textId="77777777" w:rsidR="00780B0E" w:rsidRPr="00D000CE" w:rsidRDefault="00780B0E">
            <w:pPr>
              <w:spacing w:after="0" w:line="360" w:lineRule="auto"/>
              <w:jc w:val="center"/>
              <w:rPr>
                <w:ins w:id="41406" w:author="瑋婷 徐" w:date="2025-01-04T22:14:00Z" w16du:dateUtc="2025-01-04T14:14:00Z"/>
                <w:rFonts w:ascii="Times New Roman" w:hAnsi="Times New Roman" w:cs="Times New Roman"/>
                <w:sz w:val="24"/>
                <w:rPrChange w:id="41407" w:author="瑋婷 徐" w:date="2025-01-04T22:49:00Z" w16du:dateUtc="2025-01-04T14:49:00Z">
                  <w:rPr>
                    <w:ins w:id="41408" w:author="瑋婷 徐" w:date="2025-01-04T22:14:00Z" w16du:dateUtc="2025-01-04T14:14:00Z"/>
                  </w:rPr>
                </w:rPrChange>
              </w:rPr>
              <w:pPrChange w:id="41409" w:author="瑋婷 徐" w:date="2025-01-04T22:15:00Z" w16du:dateUtc="2025-01-04T14:15:00Z">
                <w:pPr>
                  <w:spacing w:after="0"/>
                </w:pPr>
              </w:pPrChange>
            </w:pPr>
            <w:ins w:id="41410" w:author="瑋婷 徐" w:date="2025-01-04T22:14:00Z" w16du:dateUtc="2025-01-04T14:14:00Z">
              <w:r w:rsidRPr="00D000CE">
                <w:rPr>
                  <w:rFonts w:ascii="Times New Roman" w:hAnsi="Times New Roman" w:cs="Times New Roman"/>
                  <w:sz w:val="24"/>
                  <w:rPrChange w:id="41411" w:author="瑋婷 徐" w:date="2025-01-04T22:49:00Z" w16du:dateUtc="2025-01-04T14:49:00Z">
                    <w:rPr/>
                  </w:rPrChange>
                </w:rPr>
                <w:t>2</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412" w:author="瑋婷 徐" w:date="2025-01-04T22:15:00Z" w16du:dateUtc="2025-01-04T14:1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139E16B" w14:textId="77777777" w:rsidR="00780B0E" w:rsidRPr="00D000CE" w:rsidRDefault="00780B0E">
            <w:pPr>
              <w:spacing w:after="0" w:line="360" w:lineRule="auto"/>
              <w:jc w:val="center"/>
              <w:rPr>
                <w:ins w:id="41413" w:author="瑋婷 徐" w:date="2025-01-04T22:14:00Z" w16du:dateUtc="2025-01-04T14:14:00Z"/>
                <w:rFonts w:ascii="Times New Roman" w:hAnsi="Times New Roman" w:cs="Times New Roman"/>
                <w:sz w:val="24"/>
                <w:rPrChange w:id="41414" w:author="瑋婷 徐" w:date="2025-01-04T22:49:00Z" w16du:dateUtc="2025-01-04T14:49:00Z">
                  <w:rPr>
                    <w:ins w:id="41415" w:author="瑋婷 徐" w:date="2025-01-04T22:14:00Z" w16du:dateUtc="2025-01-04T14:14:00Z"/>
                  </w:rPr>
                </w:rPrChange>
              </w:rPr>
              <w:pPrChange w:id="41416" w:author="瑋婷 徐" w:date="2025-01-04T22:15:00Z" w16du:dateUtc="2025-01-04T14:15:00Z">
                <w:pPr>
                  <w:spacing w:after="0"/>
                </w:pPr>
              </w:pPrChange>
            </w:pPr>
            <w:ins w:id="41417" w:author="瑋婷 徐" w:date="2025-01-04T22:14:00Z" w16du:dateUtc="2025-01-04T14:14:00Z">
              <w:r w:rsidRPr="00D000CE">
                <w:rPr>
                  <w:rFonts w:ascii="Times New Roman" w:hAnsi="Times New Roman" w:cs="Times New Roman"/>
                  <w:sz w:val="24"/>
                  <w:rPrChange w:id="41418" w:author="瑋婷 徐" w:date="2025-01-04T22:49:00Z" w16du:dateUtc="2025-01-04T14:49:00Z">
                    <w:rPr/>
                  </w:rPrChange>
                </w:rPr>
                <w:t>20</w:t>
              </w:r>
            </w:ins>
          </w:p>
        </w:tc>
      </w:tr>
      <w:tr w:rsidR="00780B0E" w:rsidRPr="00D000CE" w14:paraId="43455F64" w14:textId="77777777" w:rsidTr="00780B0E">
        <w:trPr>
          <w:jc w:val="center"/>
          <w:ins w:id="41419" w:author="瑋婷 徐" w:date="2025-01-04T22:14:00Z"/>
          <w:trPrChange w:id="41420" w:author="瑋婷 徐" w:date="2025-01-04T22:15:00Z" w16du:dateUtc="2025-01-04T14:15: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421"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089E660" w14:textId="77777777" w:rsidR="00780B0E" w:rsidRPr="00D000CE" w:rsidRDefault="00780B0E">
            <w:pPr>
              <w:spacing w:after="0" w:line="360" w:lineRule="auto"/>
              <w:jc w:val="center"/>
              <w:rPr>
                <w:ins w:id="41422" w:author="瑋婷 徐" w:date="2025-01-04T22:14:00Z" w16du:dateUtc="2025-01-04T14:14:00Z"/>
                <w:rFonts w:ascii="Times New Roman" w:hAnsi="Times New Roman" w:cs="Times New Roman"/>
                <w:sz w:val="24"/>
                <w:rPrChange w:id="41423" w:author="瑋婷 徐" w:date="2025-01-04T22:49:00Z" w16du:dateUtc="2025-01-04T14:49:00Z">
                  <w:rPr>
                    <w:ins w:id="41424" w:author="瑋婷 徐" w:date="2025-01-04T22:14:00Z" w16du:dateUtc="2025-01-04T14:14:00Z"/>
                  </w:rPr>
                </w:rPrChange>
              </w:rPr>
              <w:pPrChange w:id="41425" w:author="瑋婷 徐" w:date="2025-01-04T22:15:00Z" w16du:dateUtc="2025-01-04T14:15:00Z">
                <w:pPr>
                  <w:spacing w:after="0"/>
                </w:pPr>
              </w:pPrChange>
            </w:pPr>
            <w:ins w:id="41426" w:author="瑋婷 徐" w:date="2025-01-04T22:14:00Z" w16du:dateUtc="2025-01-04T14:14:00Z">
              <w:r w:rsidRPr="00D000CE">
                <w:rPr>
                  <w:rFonts w:ascii="Times New Roman" w:hAnsi="Times New Roman" w:cs="Times New Roman"/>
                  <w:sz w:val="24"/>
                  <w:rPrChange w:id="41427" w:author="瑋婷 徐" w:date="2025-01-04T22:49:00Z" w16du:dateUtc="2025-01-04T14:49:00Z">
                    <w:rPr/>
                  </w:rPrChange>
                </w:rPr>
                <w:t>鷹鵑</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428"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A30505D" w14:textId="77777777" w:rsidR="00780B0E" w:rsidRPr="00D000CE" w:rsidRDefault="00780B0E">
            <w:pPr>
              <w:spacing w:after="0" w:line="360" w:lineRule="auto"/>
              <w:jc w:val="center"/>
              <w:rPr>
                <w:ins w:id="41429" w:author="瑋婷 徐" w:date="2025-01-04T22:14:00Z" w16du:dateUtc="2025-01-04T14:14:00Z"/>
                <w:rFonts w:ascii="Times New Roman" w:hAnsi="Times New Roman" w:cs="Times New Roman"/>
                <w:sz w:val="24"/>
                <w:rPrChange w:id="41430" w:author="瑋婷 徐" w:date="2025-01-04T22:49:00Z" w16du:dateUtc="2025-01-04T14:49:00Z">
                  <w:rPr>
                    <w:ins w:id="41431" w:author="瑋婷 徐" w:date="2025-01-04T22:14:00Z" w16du:dateUtc="2025-01-04T14:14:00Z"/>
                  </w:rPr>
                </w:rPrChange>
              </w:rPr>
              <w:pPrChange w:id="41432" w:author="瑋婷 徐" w:date="2025-01-04T22:15:00Z" w16du:dateUtc="2025-01-04T14:15:00Z">
                <w:pPr>
                  <w:spacing w:after="0"/>
                </w:pPr>
              </w:pPrChange>
            </w:pPr>
            <w:ins w:id="41433" w:author="瑋婷 徐" w:date="2025-01-04T22:14:00Z" w16du:dateUtc="2025-01-04T14:14:00Z">
              <w:r w:rsidRPr="00D000CE">
                <w:rPr>
                  <w:rFonts w:ascii="Times New Roman" w:hAnsi="Times New Roman" w:cs="Times New Roman"/>
                  <w:sz w:val="24"/>
                  <w:rPrChange w:id="41434" w:author="瑋婷 徐" w:date="2025-01-04T22:49:00Z" w16du:dateUtc="2025-01-04T14:49:00Z">
                    <w:rPr/>
                  </w:rPrChange>
                </w:rPr>
                <w:t>2</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435" w:author="瑋婷 徐" w:date="2025-01-04T22:15:00Z" w16du:dateUtc="2025-01-04T14:1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A87B55B" w14:textId="77777777" w:rsidR="00780B0E" w:rsidRPr="00D000CE" w:rsidRDefault="00780B0E">
            <w:pPr>
              <w:spacing w:after="0" w:line="360" w:lineRule="auto"/>
              <w:jc w:val="center"/>
              <w:rPr>
                <w:ins w:id="41436" w:author="瑋婷 徐" w:date="2025-01-04T22:14:00Z" w16du:dateUtc="2025-01-04T14:14:00Z"/>
                <w:rFonts w:ascii="Times New Roman" w:hAnsi="Times New Roman" w:cs="Times New Roman"/>
                <w:sz w:val="24"/>
                <w:rPrChange w:id="41437" w:author="瑋婷 徐" w:date="2025-01-04T22:49:00Z" w16du:dateUtc="2025-01-04T14:49:00Z">
                  <w:rPr>
                    <w:ins w:id="41438" w:author="瑋婷 徐" w:date="2025-01-04T22:14:00Z" w16du:dateUtc="2025-01-04T14:14:00Z"/>
                  </w:rPr>
                </w:rPrChange>
              </w:rPr>
              <w:pPrChange w:id="41439" w:author="瑋婷 徐" w:date="2025-01-04T22:15:00Z" w16du:dateUtc="2025-01-04T14:15:00Z">
                <w:pPr>
                  <w:spacing w:after="0"/>
                </w:pPr>
              </w:pPrChange>
            </w:pPr>
            <w:ins w:id="41440" w:author="瑋婷 徐" w:date="2025-01-04T22:14:00Z" w16du:dateUtc="2025-01-04T14:14:00Z">
              <w:r w:rsidRPr="00D000CE">
                <w:rPr>
                  <w:rFonts w:ascii="Times New Roman" w:hAnsi="Times New Roman" w:cs="Times New Roman"/>
                  <w:sz w:val="24"/>
                  <w:rPrChange w:id="41441" w:author="瑋婷 徐" w:date="2025-01-04T22:49:00Z" w16du:dateUtc="2025-01-04T14:49:00Z">
                    <w:rPr/>
                  </w:rPrChange>
                </w:rPr>
                <w:t>20</w:t>
              </w:r>
            </w:ins>
          </w:p>
        </w:tc>
      </w:tr>
      <w:tr w:rsidR="00780B0E" w:rsidRPr="00D000CE" w14:paraId="58AD6874" w14:textId="77777777" w:rsidTr="00780B0E">
        <w:trPr>
          <w:jc w:val="center"/>
          <w:ins w:id="41442" w:author="瑋婷 徐" w:date="2025-01-04T22:14:00Z"/>
          <w:trPrChange w:id="41443" w:author="瑋婷 徐" w:date="2025-01-04T22:15:00Z" w16du:dateUtc="2025-01-04T14:15: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444"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7695891" w14:textId="77777777" w:rsidR="00780B0E" w:rsidRPr="00D000CE" w:rsidRDefault="00780B0E">
            <w:pPr>
              <w:spacing w:after="0" w:line="360" w:lineRule="auto"/>
              <w:jc w:val="center"/>
              <w:rPr>
                <w:ins w:id="41445" w:author="瑋婷 徐" w:date="2025-01-04T22:14:00Z" w16du:dateUtc="2025-01-04T14:14:00Z"/>
                <w:rFonts w:ascii="Times New Roman" w:hAnsi="Times New Roman" w:cs="Times New Roman"/>
                <w:sz w:val="24"/>
                <w:rPrChange w:id="41446" w:author="瑋婷 徐" w:date="2025-01-04T22:49:00Z" w16du:dateUtc="2025-01-04T14:49:00Z">
                  <w:rPr>
                    <w:ins w:id="41447" w:author="瑋婷 徐" w:date="2025-01-04T22:14:00Z" w16du:dateUtc="2025-01-04T14:14:00Z"/>
                  </w:rPr>
                </w:rPrChange>
              </w:rPr>
              <w:pPrChange w:id="41448" w:author="瑋婷 徐" w:date="2025-01-04T22:15:00Z" w16du:dateUtc="2025-01-04T14:15:00Z">
                <w:pPr>
                  <w:spacing w:after="0"/>
                </w:pPr>
              </w:pPrChange>
            </w:pPr>
            <w:ins w:id="41449" w:author="瑋婷 徐" w:date="2025-01-04T22:14:00Z" w16du:dateUtc="2025-01-04T14:14:00Z">
              <w:r w:rsidRPr="00D000CE">
                <w:rPr>
                  <w:rFonts w:ascii="Times New Roman" w:hAnsi="Times New Roman" w:cs="Times New Roman"/>
                  <w:sz w:val="24"/>
                  <w:rPrChange w:id="41450" w:author="瑋婷 徐" w:date="2025-01-04T22:49:00Z" w16du:dateUtc="2025-01-04T14:49:00Z">
                    <w:rPr/>
                  </w:rPrChange>
                </w:rPr>
                <w:t>北方中杜鵑</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451"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0F40FE5" w14:textId="77777777" w:rsidR="00780B0E" w:rsidRPr="00D000CE" w:rsidRDefault="00780B0E">
            <w:pPr>
              <w:spacing w:after="0" w:line="360" w:lineRule="auto"/>
              <w:jc w:val="center"/>
              <w:rPr>
                <w:ins w:id="41452" w:author="瑋婷 徐" w:date="2025-01-04T22:14:00Z" w16du:dateUtc="2025-01-04T14:14:00Z"/>
                <w:rFonts w:ascii="Times New Roman" w:hAnsi="Times New Roman" w:cs="Times New Roman"/>
                <w:sz w:val="24"/>
                <w:rPrChange w:id="41453" w:author="瑋婷 徐" w:date="2025-01-04T22:49:00Z" w16du:dateUtc="2025-01-04T14:49:00Z">
                  <w:rPr>
                    <w:ins w:id="41454" w:author="瑋婷 徐" w:date="2025-01-04T22:14:00Z" w16du:dateUtc="2025-01-04T14:14:00Z"/>
                  </w:rPr>
                </w:rPrChange>
              </w:rPr>
              <w:pPrChange w:id="41455" w:author="瑋婷 徐" w:date="2025-01-04T22:15:00Z" w16du:dateUtc="2025-01-04T14:15:00Z">
                <w:pPr>
                  <w:spacing w:after="0"/>
                </w:pPr>
              </w:pPrChange>
            </w:pPr>
            <w:ins w:id="41456" w:author="瑋婷 徐" w:date="2025-01-04T22:14:00Z" w16du:dateUtc="2025-01-04T14:14:00Z">
              <w:r w:rsidRPr="00D000CE">
                <w:rPr>
                  <w:rFonts w:ascii="Times New Roman" w:hAnsi="Times New Roman" w:cs="Times New Roman"/>
                  <w:sz w:val="24"/>
                  <w:rPrChange w:id="41457" w:author="瑋婷 徐" w:date="2025-01-04T22:49:00Z" w16du:dateUtc="2025-01-04T14:49:00Z">
                    <w:rPr/>
                  </w:rPrChange>
                </w:rPr>
                <w:t>3</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458" w:author="瑋婷 徐" w:date="2025-01-04T22:15:00Z" w16du:dateUtc="2025-01-04T14:1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E128CB8" w14:textId="77777777" w:rsidR="00780B0E" w:rsidRPr="00D000CE" w:rsidRDefault="00780B0E">
            <w:pPr>
              <w:spacing w:after="0" w:line="360" w:lineRule="auto"/>
              <w:jc w:val="center"/>
              <w:rPr>
                <w:ins w:id="41459" w:author="瑋婷 徐" w:date="2025-01-04T22:14:00Z" w16du:dateUtc="2025-01-04T14:14:00Z"/>
                <w:rFonts w:ascii="Times New Roman" w:hAnsi="Times New Roman" w:cs="Times New Roman"/>
                <w:sz w:val="24"/>
                <w:rPrChange w:id="41460" w:author="瑋婷 徐" w:date="2025-01-04T22:49:00Z" w16du:dateUtc="2025-01-04T14:49:00Z">
                  <w:rPr>
                    <w:ins w:id="41461" w:author="瑋婷 徐" w:date="2025-01-04T22:14:00Z" w16du:dateUtc="2025-01-04T14:14:00Z"/>
                  </w:rPr>
                </w:rPrChange>
              </w:rPr>
              <w:pPrChange w:id="41462" w:author="瑋婷 徐" w:date="2025-01-04T22:15:00Z" w16du:dateUtc="2025-01-04T14:15:00Z">
                <w:pPr>
                  <w:spacing w:after="0"/>
                </w:pPr>
              </w:pPrChange>
            </w:pPr>
            <w:ins w:id="41463" w:author="瑋婷 徐" w:date="2025-01-04T22:14:00Z" w16du:dateUtc="2025-01-04T14:14:00Z">
              <w:r w:rsidRPr="00D000CE">
                <w:rPr>
                  <w:rFonts w:ascii="Times New Roman" w:hAnsi="Times New Roman" w:cs="Times New Roman"/>
                  <w:sz w:val="24"/>
                  <w:rPrChange w:id="41464" w:author="瑋婷 徐" w:date="2025-01-04T22:49:00Z" w16du:dateUtc="2025-01-04T14:49:00Z">
                    <w:rPr/>
                  </w:rPrChange>
                </w:rPr>
                <w:t>50</w:t>
              </w:r>
            </w:ins>
          </w:p>
        </w:tc>
      </w:tr>
      <w:tr w:rsidR="00780B0E" w:rsidRPr="00D000CE" w14:paraId="797CD5BA" w14:textId="77777777" w:rsidTr="00780B0E">
        <w:trPr>
          <w:jc w:val="center"/>
          <w:ins w:id="41465" w:author="瑋婷 徐" w:date="2025-01-04T22:14:00Z"/>
          <w:trPrChange w:id="41466" w:author="瑋婷 徐" w:date="2025-01-04T22:15:00Z" w16du:dateUtc="2025-01-04T14:15: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467"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F8CFC7D" w14:textId="77777777" w:rsidR="00780B0E" w:rsidRPr="00D000CE" w:rsidRDefault="00780B0E">
            <w:pPr>
              <w:spacing w:after="0" w:line="360" w:lineRule="auto"/>
              <w:jc w:val="center"/>
              <w:rPr>
                <w:ins w:id="41468" w:author="瑋婷 徐" w:date="2025-01-04T22:14:00Z" w16du:dateUtc="2025-01-04T14:14:00Z"/>
                <w:rFonts w:ascii="Times New Roman" w:hAnsi="Times New Roman" w:cs="Times New Roman"/>
                <w:sz w:val="24"/>
                <w:rPrChange w:id="41469" w:author="瑋婷 徐" w:date="2025-01-04T22:49:00Z" w16du:dateUtc="2025-01-04T14:49:00Z">
                  <w:rPr>
                    <w:ins w:id="41470" w:author="瑋婷 徐" w:date="2025-01-04T22:14:00Z" w16du:dateUtc="2025-01-04T14:14:00Z"/>
                  </w:rPr>
                </w:rPrChange>
              </w:rPr>
              <w:pPrChange w:id="41471" w:author="瑋婷 徐" w:date="2025-01-04T22:15:00Z" w16du:dateUtc="2025-01-04T14:15:00Z">
                <w:pPr>
                  <w:spacing w:after="0"/>
                </w:pPr>
              </w:pPrChange>
            </w:pPr>
            <w:ins w:id="41472" w:author="瑋婷 徐" w:date="2025-01-04T22:14:00Z" w16du:dateUtc="2025-01-04T14:14:00Z">
              <w:r w:rsidRPr="00D000CE">
                <w:rPr>
                  <w:rFonts w:ascii="Times New Roman" w:hAnsi="Times New Roman" w:cs="Times New Roman"/>
                  <w:sz w:val="24"/>
                  <w:rPrChange w:id="41473" w:author="瑋婷 徐" w:date="2025-01-04T22:49:00Z" w16du:dateUtc="2025-01-04T14:49:00Z">
                    <w:rPr/>
                  </w:rPrChange>
                </w:rPr>
                <w:t>黑冠麻鷺</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474"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11C133B" w14:textId="77777777" w:rsidR="00780B0E" w:rsidRPr="00D000CE" w:rsidRDefault="00780B0E">
            <w:pPr>
              <w:spacing w:after="0" w:line="360" w:lineRule="auto"/>
              <w:jc w:val="center"/>
              <w:rPr>
                <w:ins w:id="41475" w:author="瑋婷 徐" w:date="2025-01-04T22:14:00Z" w16du:dateUtc="2025-01-04T14:14:00Z"/>
                <w:rFonts w:ascii="Times New Roman" w:hAnsi="Times New Roman" w:cs="Times New Roman"/>
                <w:sz w:val="24"/>
                <w:rPrChange w:id="41476" w:author="瑋婷 徐" w:date="2025-01-04T22:49:00Z" w16du:dateUtc="2025-01-04T14:49:00Z">
                  <w:rPr>
                    <w:ins w:id="41477" w:author="瑋婷 徐" w:date="2025-01-04T22:14:00Z" w16du:dateUtc="2025-01-04T14:14:00Z"/>
                  </w:rPr>
                </w:rPrChange>
              </w:rPr>
              <w:pPrChange w:id="41478" w:author="瑋婷 徐" w:date="2025-01-04T22:15:00Z" w16du:dateUtc="2025-01-04T14:15:00Z">
                <w:pPr>
                  <w:spacing w:after="0"/>
                </w:pPr>
              </w:pPrChange>
            </w:pPr>
            <w:ins w:id="41479" w:author="瑋婷 徐" w:date="2025-01-04T22:14:00Z" w16du:dateUtc="2025-01-04T14:14:00Z">
              <w:r w:rsidRPr="00D000CE">
                <w:rPr>
                  <w:rFonts w:ascii="Times New Roman" w:hAnsi="Times New Roman" w:cs="Times New Roman"/>
                  <w:sz w:val="24"/>
                  <w:rPrChange w:id="41480" w:author="瑋婷 徐" w:date="2025-01-04T22:49:00Z" w16du:dateUtc="2025-01-04T14:49:00Z">
                    <w:rPr/>
                  </w:rPrChange>
                </w:rPr>
                <w:t>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481" w:author="瑋婷 徐" w:date="2025-01-04T22:15:00Z" w16du:dateUtc="2025-01-04T14:1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D1A6AB6" w14:textId="77777777" w:rsidR="00780B0E" w:rsidRPr="00D000CE" w:rsidRDefault="00780B0E">
            <w:pPr>
              <w:spacing w:after="0" w:line="360" w:lineRule="auto"/>
              <w:jc w:val="center"/>
              <w:rPr>
                <w:ins w:id="41482" w:author="瑋婷 徐" w:date="2025-01-04T22:14:00Z" w16du:dateUtc="2025-01-04T14:14:00Z"/>
                <w:rFonts w:ascii="Times New Roman" w:hAnsi="Times New Roman" w:cs="Times New Roman"/>
                <w:sz w:val="24"/>
                <w:rPrChange w:id="41483" w:author="瑋婷 徐" w:date="2025-01-04T22:49:00Z" w16du:dateUtc="2025-01-04T14:49:00Z">
                  <w:rPr>
                    <w:ins w:id="41484" w:author="瑋婷 徐" w:date="2025-01-04T22:14:00Z" w16du:dateUtc="2025-01-04T14:14:00Z"/>
                  </w:rPr>
                </w:rPrChange>
              </w:rPr>
              <w:pPrChange w:id="41485" w:author="瑋婷 徐" w:date="2025-01-04T22:15:00Z" w16du:dateUtc="2025-01-04T14:15:00Z">
                <w:pPr>
                  <w:spacing w:after="0"/>
                </w:pPr>
              </w:pPrChange>
            </w:pPr>
            <w:ins w:id="41486" w:author="瑋婷 徐" w:date="2025-01-04T22:14:00Z" w16du:dateUtc="2025-01-04T14:14:00Z">
              <w:r w:rsidRPr="00D000CE">
                <w:rPr>
                  <w:rFonts w:ascii="Times New Roman" w:hAnsi="Times New Roman" w:cs="Times New Roman"/>
                  <w:sz w:val="24"/>
                  <w:rPrChange w:id="41487" w:author="瑋婷 徐" w:date="2025-01-04T22:49:00Z" w16du:dateUtc="2025-01-04T14:49:00Z">
                    <w:rPr/>
                  </w:rPrChange>
                </w:rPr>
                <w:t>20</w:t>
              </w:r>
            </w:ins>
          </w:p>
        </w:tc>
      </w:tr>
      <w:tr w:rsidR="00780B0E" w:rsidRPr="00D000CE" w14:paraId="00C16976" w14:textId="77777777" w:rsidTr="00780B0E">
        <w:trPr>
          <w:jc w:val="center"/>
          <w:ins w:id="41488" w:author="瑋婷 徐" w:date="2025-01-04T22:14:00Z"/>
          <w:trPrChange w:id="41489" w:author="瑋婷 徐" w:date="2025-01-04T22:15:00Z" w16du:dateUtc="2025-01-04T14:15: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490"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5204C76" w14:textId="77777777" w:rsidR="00780B0E" w:rsidRPr="00D000CE" w:rsidRDefault="00780B0E">
            <w:pPr>
              <w:spacing w:after="0" w:line="360" w:lineRule="auto"/>
              <w:jc w:val="center"/>
              <w:rPr>
                <w:ins w:id="41491" w:author="瑋婷 徐" w:date="2025-01-04T22:14:00Z" w16du:dateUtc="2025-01-04T14:14:00Z"/>
                <w:rFonts w:ascii="Times New Roman" w:hAnsi="Times New Roman" w:cs="Times New Roman"/>
                <w:sz w:val="24"/>
                <w:rPrChange w:id="41492" w:author="瑋婷 徐" w:date="2025-01-04T22:49:00Z" w16du:dateUtc="2025-01-04T14:49:00Z">
                  <w:rPr>
                    <w:ins w:id="41493" w:author="瑋婷 徐" w:date="2025-01-04T22:14:00Z" w16du:dateUtc="2025-01-04T14:14:00Z"/>
                  </w:rPr>
                </w:rPrChange>
              </w:rPr>
              <w:pPrChange w:id="41494" w:author="瑋婷 徐" w:date="2025-01-04T22:15:00Z" w16du:dateUtc="2025-01-04T14:15:00Z">
                <w:pPr>
                  <w:spacing w:after="0"/>
                </w:pPr>
              </w:pPrChange>
            </w:pPr>
            <w:ins w:id="41495" w:author="瑋婷 徐" w:date="2025-01-04T22:14:00Z" w16du:dateUtc="2025-01-04T14:14:00Z">
              <w:r w:rsidRPr="00D000CE">
                <w:rPr>
                  <w:rFonts w:ascii="Times New Roman" w:hAnsi="Times New Roman" w:cs="Times New Roman"/>
                  <w:sz w:val="24"/>
                  <w:rPrChange w:id="41496" w:author="瑋婷 徐" w:date="2025-01-04T22:49:00Z" w16du:dateUtc="2025-01-04T14:49:00Z">
                    <w:rPr/>
                  </w:rPrChange>
                </w:rPr>
                <w:t>大冠鷲</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497"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E6278FD" w14:textId="77777777" w:rsidR="00780B0E" w:rsidRPr="00D000CE" w:rsidRDefault="00780B0E">
            <w:pPr>
              <w:spacing w:after="0" w:line="360" w:lineRule="auto"/>
              <w:jc w:val="center"/>
              <w:rPr>
                <w:ins w:id="41498" w:author="瑋婷 徐" w:date="2025-01-04T22:14:00Z" w16du:dateUtc="2025-01-04T14:14:00Z"/>
                <w:rFonts w:ascii="Times New Roman" w:hAnsi="Times New Roman" w:cs="Times New Roman"/>
                <w:sz w:val="24"/>
                <w:rPrChange w:id="41499" w:author="瑋婷 徐" w:date="2025-01-04T22:49:00Z" w16du:dateUtc="2025-01-04T14:49:00Z">
                  <w:rPr>
                    <w:ins w:id="41500" w:author="瑋婷 徐" w:date="2025-01-04T22:14:00Z" w16du:dateUtc="2025-01-04T14:14:00Z"/>
                  </w:rPr>
                </w:rPrChange>
              </w:rPr>
              <w:pPrChange w:id="41501" w:author="瑋婷 徐" w:date="2025-01-04T22:15:00Z" w16du:dateUtc="2025-01-04T14:15:00Z">
                <w:pPr>
                  <w:spacing w:after="0"/>
                </w:pPr>
              </w:pPrChange>
            </w:pPr>
            <w:ins w:id="41502" w:author="瑋婷 徐" w:date="2025-01-04T22:14:00Z" w16du:dateUtc="2025-01-04T14:14:00Z">
              <w:r w:rsidRPr="00D000CE">
                <w:rPr>
                  <w:rFonts w:ascii="Times New Roman" w:hAnsi="Times New Roman" w:cs="Times New Roman"/>
                  <w:sz w:val="24"/>
                  <w:rPrChange w:id="41503" w:author="瑋婷 徐" w:date="2025-01-04T22:49:00Z" w16du:dateUtc="2025-01-04T14:49:00Z">
                    <w:rPr/>
                  </w:rPrChange>
                </w:rPr>
                <w:t>7</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04" w:author="瑋婷 徐" w:date="2025-01-04T22:15:00Z" w16du:dateUtc="2025-01-04T14:1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2C87F1E" w14:textId="77777777" w:rsidR="00780B0E" w:rsidRPr="00D000CE" w:rsidRDefault="00780B0E">
            <w:pPr>
              <w:spacing w:after="0" w:line="360" w:lineRule="auto"/>
              <w:jc w:val="center"/>
              <w:rPr>
                <w:ins w:id="41505" w:author="瑋婷 徐" w:date="2025-01-04T22:14:00Z" w16du:dateUtc="2025-01-04T14:14:00Z"/>
                <w:rFonts w:ascii="Times New Roman" w:hAnsi="Times New Roman" w:cs="Times New Roman"/>
                <w:sz w:val="24"/>
                <w:rPrChange w:id="41506" w:author="瑋婷 徐" w:date="2025-01-04T22:49:00Z" w16du:dateUtc="2025-01-04T14:49:00Z">
                  <w:rPr>
                    <w:ins w:id="41507" w:author="瑋婷 徐" w:date="2025-01-04T22:14:00Z" w16du:dateUtc="2025-01-04T14:14:00Z"/>
                  </w:rPr>
                </w:rPrChange>
              </w:rPr>
              <w:pPrChange w:id="41508" w:author="瑋婷 徐" w:date="2025-01-04T22:15:00Z" w16du:dateUtc="2025-01-04T14:15:00Z">
                <w:pPr>
                  <w:spacing w:after="0"/>
                </w:pPr>
              </w:pPrChange>
            </w:pPr>
            <w:ins w:id="41509" w:author="瑋婷 徐" w:date="2025-01-04T22:14:00Z" w16du:dateUtc="2025-01-04T14:14:00Z">
              <w:r w:rsidRPr="00D000CE">
                <w:rPr>
                  <w:rFonts w:ascii="Times New Roman" w:hAnsi="Times New Roman" w:cs="Times New Roman"/>
                  <w:sz w:val="24"/>
                  <w:rPrChange w:id="41510" w:author="瑋婷 徐" w:date="2025-01-04T22:49:00Z" w16du:dateUtc="2025-01-04T14:49:00Z">
                    <w:rPr/>
                  </w:rPrChange>
                </w:rPr>
                <w:t>50</w:t>
              </w:r>
            </w:ins>
          </w:p>
        </w:tc>
      </w:tr>
      <w:tr w:rsidR="00780B0E" w:rsidRPr="00D000CE" w14:paraId="42EF0F13" w14:textId="77777777" w:rsidTr="00780B0E">
        <w:trPr>
          <w:jc w:val="center"/>
          <w:ins w:id="41511" w:author="瑋婷 徐" w:date="2025-01-04T22:14:00Z"/>
          <w:trPrChange w:id="41512" w:author="瑋婷 徐" w:date="2025-01-04T22:15:00Z" w16du:dateUtc="2025-01-04T14:15: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13"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6F772E4" w14:textId="77777777" w:rsidR="00780B0E" w:rsidRPr="00D000CE" w:rsidRDefault="00780B0E">
            <w:pPr>
              <w:spacing w:after="0" w:line="360" w:lineRule="auto"/>
              <w:jc w:val="center"/>
              <w:rPr>
                <w:ins w:id="41514" w:author="瑋婷 徐" w:date="2025-01-04T22:14:00Z" w16du:dateUtc="2025-01-04T14:14:00Z"/>
                <w:rFonts w:ascii="Times New Roman" w:hAnsi="Times New Roman" w:cs="Times New Roman"/>
                <w:sz w:val="24"/>
                <w:rPrChange w:id="41515" w:author="瑋婷 徐" w:date="2025-01-04T22:49:00Z" w16du:dateUtc="2025-01-04T14:49:00Z">
                  <w:rPr>
                    <w:ins w:id="41516" w:author="瑋婷 徐" w:date="2025-01-04T22:14:00Z" w16du:dateUtc="2025-01-04T14:14:00Z"/>
                  </w:rPr>
                </w:rPrChange>
              </w:rPr>
              <w:pPrChange w:id="41517" w:author="瑋婷 徐" w:date="2025-01-04T22:15:00Z" w16du:dateUtc="2025-01-04T14:15:00Z">
                <w:pPr>
                  <w:spacing w:after="0"/>
                </w:pPr>
              </w:pPrChange>
            </w:pPr>
            <w:ins w:id="41518" w:author="瑋婷 徐" w:date="2025-01-04T22:14:00Z" w16du:dateUtc="2025-01-04T14:14:00Z">
              <w:r w:rsidRPr="00D000CE">
                <w:rPr>
                  <w:rFonts w:ascii="Times New Roman" w:hAnsi="Times New Roman" w:cs="Times New Roman"/>
                  <w:sz w:val="24"/>
                  <w:rPrChange w:id="41519" w:author="瑋婷 徐" w:date="2025-01-04T22:49:00Z" w16du:dateUtc="2025-01-04T14:49:00Z">
                    <w:rPr/>
                  </w:rPrChange>
                </w:rPr>
                <w:t>鵂鶹</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20"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9F551C" w14:textId="77777777" w:rsidR="00780B0E" w:rsidRPr="00D000CE" w:rsidRDefault="00780B0E">
            <w:pPr>
              <w:spacing w:after="0" w:line="360" w:lineRule="auto"/>
              <w:jc w:val="center"/>
              <w:rPr>
                <w:ins w:id="41521" w:author="瑋婷 徐" w:date="2025-01-04T22:14:00Z" w16du:dateUtc="2025-01-04T14:14:00Z"/>
                <w:rFonts w:ascii="Times New Roman" w:hAnsi="Times New Roman" w:cs="Times New Roman"/>
                <w:sz w:val="24"/>
                <w:rPrChange w:id="41522" w:author="瑋婷 徐" w:date="2025-01-04T22:49:00Z" w16du:dateUtc="2025-01-04T14:49:00Z">
                  <w:rPr>
                    <w:ins w:id="41523" w:author="瑋婷 徐" w:date="2025-01-04T22:14:00Z" w16du:dateUtc="2025-01-04T14:14:00Z"/>
                  </w:rPr>
                </w:rPrChange>
              </w:rPr>
              <w:pPrChange w:id="41524" w:author="瑋婷 徐" w:date="2025-01-04T22:15:00Z" w16du:dateUtc="2025-01-04T14:15:00Z">
                <w:pPr>
                  <w:spacing w:after="0"/>
                </w:pPr>
              </w:pPrChange>
            </w:pPr>
            <w:ins w:id="41525" w:author="瑋婷 徐" w:date="2025-01-04T22:14:00Z" w16du:dateUtc="2025-01-04T14:14:00Z">
              <w:r w:rsidRPr="00D000CE">
                <w:rPr>
                  <w:rFonts w:ascii="Times New Roman" w:hAnsi="Times New Roman" w:cs="Times New Roman"/>
                  <w:sz w:val="24"/>
                  <w:rPrChange w:id="41526" w:author="瑋婷 徐" w:date="2025-01-04T22:49:00Z" w16du:dateUtc="2025-01-04T14:49:00Z">
                    <w:rPr/>
                  </w:rPrChange>
                </w:rPr>
                <w:t>2</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27" w:author="瑋婷 徐" w:date="2025-01-04T22:15:00Z" w16du:dateUtc="2025-01-04T14:1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C91080F" w14:textId="77777777" w:rsidR="00780B0E" w:rsidRPr="00D000CE" w:rsidRDefault="00780B0E">
            <w:pPr>
              <w:spacing w:after="0" w:line="360" w:lineRule="auto"/>
              <w:jc w:val="center"/>
              <w:rPr>
                <w:ins w:id="41528" w:author="瑋婷 徐" w:date="2025-01-04T22:14:00Z" w16du:dateUtc="2025-01-04T14:14:00Z"/>
                <w:rFonts w:ascii="Times New Roman" w:hAnsi="Times New Roman" w:cs="Times New Roman"/>
                <w:sz w:val="24"/>
                <w:rPrChange w:id="41529" w:author="瑋婷 徐" w:date="2025-01-04T22:49:00Z" w16du:dateUtc="2025-01-04T14:49:00Z">
                  <w:rPr>
                    <w:ins w:id="41530" w:author="瑋婷 徐" w:date="2025-01-04T22:14:00Z" w16du:dateUtc="2025-01-04T14:14:00Z"/>
                  </w:rPr>
                </w:rPrChange>
              </w:rPr>
              <w:pPrChange w:id="41531" w:author="瑋婷 徐" w:date="2025-01-04T22:15:00Z" w16du:dateUtc="2025-01-04T14:15:00Z">
                <w:pPr>
                  <w:spacing w:after="0"/>
                </w:pPr>
              </w:pPrChange>
            </w:pPr>
            <w:ins w:id="41532" w:author="瑋婷 徐" w:date="2025-01-04T22:14:00Z" w16du:dateUtc="2025-01-04T14:14:00Z">
              <w:r w:rsidRPr="00D000CE">
                <w:rPr>
                  <w:rFonts w:ascii="Times New Roman" w:hAnsi="Times New Roman" w:cs="Times New Roman"/>
                  <w:sz w:val="24"/>
                  <w:rPrChange w:id="41533" w:author="瑋婷 徐" w:date="2025-01-04T22:49:00Z" w16du:dateUtc="2025-01-04T14:49:00Z">
                    <w:rPr/>
                  </w:rPrChange>
                </w:rPr>
                <w:t>20</w:t>
              </w:r>
            </w:ins>
          </w:p>
        </w:tc>
      </w:tr>
      <w:tr w:rsidR="00780B0E" w:rsidRPr="00D000CE" w14:paraId="0404DD45" w14:textId="77777777" w:rsidTr="00780B0E">
        <w:trPr>
          <w:jc w:val="center"/>
          <w:ins w:id="41534" w:author="瑋婷 徐" w:date="2025-01-04T22:14:00Z"/>
          <w:trPrChange w:id="41535" w:author="瑋婷 徐" w:date="2025-01-04T22:15:00Z" w16du:dateUtc="2025-01-04T14:15: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36"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8222DC2" w14:textId="77777777" w:rsidR="00780B0E" w:rsidRPr="00D000CE" w:rsidRDefault="00780B0E">
            <w:pPr>
              <w:spacing w:after="0" w:line="360" w:lineRule="auto"/>
              <w:jc w:val="center"/>
              <w:rPr>
                <w:ins w:id="41537" w:author="瑋婷 徐" w:date="2025-01-04T22:14:00Z" w16du:dateUtc="2025-01-04T14:14:00Z"/>
                <w:rFonts w:ascii="Times New Roman" w:hAnsi="Times New Roman" w:cs="Times New Roman"/>
                <w:sz w:val="24"/>
                <w:rPrChange w:id="41538" w:author="瑋婷 徐" w:date="2025-01-04T22:49:00Z" w16du:dateUtc="2025-01-04T14:49:00Z">
                  <w:rPr>
                    <w:ins w:id="41539" w:author="瑋婷 徐" w:date="2025-01-04T22:14:00Z" w16du:dateUtc="2025-01-04T14:14:00Z"/>
                  </w:rPr>
                </w:rPrChange>
              </w:rPr>
              <w:pPrChange w:id="41540" w:author="瑋婷 徐" w:date="2025-01-04T22:15:00Z" w16du:dateUtc="2025-01-04T14:15:00Z">
                <w:pPr>
                  <w:spacing w:after="0"/>
                </w:pPr>
              </w:pPrChange>
            </w:pPr>
            <w:ins w:id="41541" w:author="瑋婷 徐" w:date="2025-01-04T22:14:00Z" w16du:dateUtc="2025-01-04T14:14:00Z">
              <w:r w:rsidRPr="00D000CE">
                <w:rPr>
                  <w:rFonts w:ascii="Times New Roman" w:hAnsi="Times New Roman" w:cs="Times New Roman"/>
                  <w:sz w:val="24"/>
                  <w:rPrChange w:id="41542" w:author="瑋婷 徐" w:date="2025-01-04T22:49:00Z" w16du:dateUtc="2025-01-04T14:49:00Z">
                    <w:rPr/>
                  </w:rPrChange>
                </w:rPr>
                <w:t>五色鳥</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43"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0D3EE02" w14:textId="77777777" w:rsidR="00780B0E" w:rsidRPr="00D000CE" w:rsidRDefault="00780B0E">
            <w:pPr>
              <w:spacing w:after="0" w:line="360" w:lineRule="auto"/>
              <w:jc w:val="center"/>
              <w:rPr>
                <w:ins w:id="41544" w:author="瑋婷 徐" w:date="2025-01-04T22:14:00Z" w16du:dateUtc="2025-01-04T14:14:00Z"/>
                <w:rFonts w:ascii="Times New Roman" w:hAnsi="Times New Roman" w:cs="Times New Roman"/>
                <w:sz w:val="24"/>
                <w:rPrChange w:id="41545" w:author="瑋婷 徐" w:date="2025-01-04T22:49:00Z" w16du:dateUtc="2025-01-04T14:49:00Z">
                  <w:rPr>
                    <w:ins w:id="41546" w:author="瑋婷 徐" w:date="2025-01-04T22:14:00Z" w16du:dateUtc="2025-01-04T14:14:00Z"/>
                  </w:rPr>
                </w:rPrChange>
              </w:rPr>
              <w:pPrChange w:id="41547" w:author="瑋婷 徐" w:date="2025-01-04T22:15:00Z" w16du:dateUtc="2025-01-04T14:15:00Z">
                <w:pPr>
                  <w:spacing w:after="0"/>
                </w:pPr>
              </w:pPrChange>
            </w:pPr>
            <w:ins w:id="41548" w:author="瑋婷 徐" w:date="2025-01-04T22:14:00Z" w16du:dateUtc="2025-01-04T14:14:00Z">
              <w:r w:rsidRPr="00D000CE">
                <w:rPr>
                  <w:rFonts w:ascii="Times New Roman" w:hAnsi="Times New Roman" w:cs="Times New Roman"/>
                  <w:sz w:val="24"/>
                  <w:rPrChange w:id="41549" w:author="瑋婷 徐" w:date="2025-01-04T22:49:00Z" w16du:dateUtc="2025-01-04T14:49:00Z">
                    <w:rPr/>
                  </w:rPrChange>
                </w:rPr>
                <w:t>78</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50" w:author="瑋婷 徐" w:date="2025-01-04T22:15:00Z" w16du:dateUtc="2025-01-04T14:1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D5EAC4E" w14:textId="77777777" w:rsidR="00780B0E" w:rsidRPr="00D000CE" w:rsidRDefault="00780B0E">
            <w:pPr>
              <w:spacing w:after="0" w:line="360" w:lineRule="auto"/>
              <w:jc w:val="center"/>
              <w:rPr>
                <w:ins w:id="41551" w:author="瑋婷 徐" w:date="2025-01-04T22:14:00Z" w16du:dateUtc="2025-01-04T14:14:00Z"/>
                <w:rFonts w:ascii="Times New Roman" w:hAnsi="Times New Roman" w:cs="Times New Roman"/>
                <w:sz w:val="24"/>
                <w:rPrChange w:id="41552" w:author="瑋婷 徐" w:date="2025-01-04T22:49:00Z" w16du:dateUtc="2025-01-04T14:49:00Z">
                  <w:rPr>
                    <w:ins w:id="41553" w:author="瑋婷 徐" w:date="2025-01-04T22:14:00Z" w16du:dateUtc="2025-01-04T14:14:00Z"/>
                  </w:rPr>
                </w:rPrChange>
              </w:rPr>
              <w:pPrChange w:id="41554" w:author="瑋婷 徐" w:date="2025-01-04T22:15:00Z" w16du:dateUtc="2025-01-04T14:15:00Z">
                <w:pPr>
                  <w:spacing w:after="0"/>
                </w:pPr>
              </w:pPrChange>
            </w:pPr>
            <w:ins w:id="41555" w:author="瑋婷 徐" w:date="2025-01-04T22:14:00Z" w16du:dateUtc="2025-01-04T14:14:00Z">
              <w:r w:rsidRPr="00D000CE">
                <w:rPr>
                  <w:rFonts w:ascii="Times New Roman" w:hAnsi="Times New Roman" w:cs="Times New Roman"/>
                  <w:sz w:val="24"/>
                  <w:rPrChange w:id="41556" w:author="瑋婷 徐" w:date="2025-01-04T22:49:00Z" w16du:dateUtc="2025-01-04T14:49:00Z">
                    <w:rPr/>
                  </w:rPrChange>
                </w:rPr>
                <w:t>100</w:t>
              </w:r>
            </w:ins>
          </w:p>
        </w:tc>
      </w:tr>
      <w:tr w:rsidR="00780B0E" w:rsidRPr="00D000CE" w14:paraId="11013D8E" w14:textId="77777777" w:rsidTr="00780B0E">
        <w:trPr>
          <w:jc w:val="center"/>
          <w:ins w:id="41557" w:author="瑋婷 徐" w:date="2025-01-04T22:14:00Z"/>
          <w:trPrChange w:id="41558" w:author="瑋婷 徐" w:date="2025-01-04T22:15:00Z" w16du:dateUtc="2025-01-04T14:15: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59"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9A944A2" w14:textId="77777777" w:rsidR="00780B0E" w:rsidRPr="00D000CE" w:rsidRDefault="00780B0E">
            <w:pPr>
              <w:spacing w:after="0" w:line="360" w:lineRule="auto"/>
              <w:jc w:val="center"/>
              <w:rPr>
                <w:ins w:id="41560" w:author="瑋婷 徐" w:date="2025-01-04T22:14:00Z" w16du:dateUtc="2025-01-04T14:14:00Z"/>
                <w:rFonts w:ascii="Times New Roman" w:hAnsi="Times New Roman" w:cs="Times New Roman"/>
                <w:sz w:val="24"/>
                <w:rPrChange w:id="41561" w:author="瑋婷 徐" w:date="2025-01-04T22:49:00Z" w16du:dateUtc="2025-01-04T14:49:00Z">
                  <w:rPr>
                    <w:ins w:id="41562" w:author="瑋婷 徐" w:date="2025-01-04T22:14:00Z" w16du:dateUtc="2025-01-04T14:14:00Z"/>
                  </w:rPr>
                </w:rPrChange>
              </w:rPr>
              <w:pPrChange w:id="41563" w:author="瑋婷 徐" w:date="2025-01-04T22:15:00Z" w16du:dateUtc="2025-01-04T14:15:00Z">
                <w:pPr>
                  <w:spacing w:after="0"/>
                </w:pPr>
              </w:pPrChange>
            </w:pPr>
            <w:ins w:id="41564" w:author="瑋婷 徐" w:date="2025-01-04T22:14:00Z" w16du:dateUtc="2025-01-04T14:14:00Z">
              <w:r w:rsidRPr="00D000CE">
                <w:rPr>
                  <w:rFonts w:ascii="Times New Roman" w:hAnsi="Times New Roman" w:cs="Times New Roman"/>
                  <w:sz w:val="24"/>
                  <w:rPrChange w:id="41565" w:author="瑋婷 徐" w:date="2025-01-04T22:49:00Z" w16du:dateUtc="2025-01-04T14:49:00Z">
                    <w:rPr/>
                  </w:rPrChange>
                </w:rPr>
                <w:t>小啄木</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66"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EFF1D1D" w14:textId="77777777" w:rsidR="00780B0E" w:rsidRPr="00D000CE" w:rsidRDefault="00780B0E">
            <w:pPr>
              <w:spacing w:after="0" w:line="360" w:lineRule="auto"/>
              <w:jc w:val="center"/>
              <w:rPr>
                <w:ins w:id="41567" w:author="瑋婷 徐" w:date="2025-01-04T22:14:00Z" w16du:dateUtc="2025-01-04T14:14:00Z"/>
                <w:rFonts w:ascii="Times New Roman" w:hAnsi="Times New Roman" w:cs="Times New Roman"/>
                <w:sz w:val="24"/>
                <w:rPrChange w:id="41568" w:author="瑋婷 徐" w:date="2025-01-04T22:49:00Z" w16du:dateUtc="2025-01-04T14:49:00Z">
                  <w:rPr>
                    <w:ins w:id="41569" w:author="瑋婷 徐" w:date="2025-01-04T22:14:00Z" w16du:dateUtc="2025-01-04T14:14:00Z"/>
                  </w:rPr>
                </w:rPrChange>
              </w:rPr>
              <w:pPrChange w:id="41570" w:author="瑋婷 徐" w:date="2025-01-04T22:15:00Z" w16du:dateUtc="2025-01-04T14:15:00Z">
                <w:pPr>
                  <w:spacing w:after="0"/>
                </w:pPr>
              </w:pPrChange>
            </w:pPr>
            <w:ins w:id="41571" w:author="瑋婷 徐" w:date="2025-01-04T22:14:00Z" w16du:dateUtc="2025-01-04T14:14:00Z">
              <w:r w:rsidRPr="00D000CE">
                <w:rPr>
                  <w:rFonts w:ascii="Times New Roman" w:hAnsi="Times New Roman" w:cs="Times New Roman"/>
                  <w:sz w:val="24"/>
                  <w:rPrChange w:id="41572" w:author="瑋婷 徐" w:date="2025-01-04T22:49:00Z" w16du:dateUtc="2025-01-04T14:49:00Z">
                    <w:rPr/>
                  </w:rPrChange>
                </w:rPr>
                <w:t>7</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73" w:author="瑋婷 徐" w:date="2025-01-04T22:15:00Z" w16du:dateUtc="2025-01-04T14:1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C0CC57D" w14:textId="77777777" w:rsidR="00780B0E" w:rsidRPr="00D000CE" w:rsidRDefault="00780B0E">
            <w:pPr>
              <w:spacing w:after="0" w:line="360" w:lineRule="auto"/>
              <w:jc w:val="center"/>
              <w:rPr>
                <w:ins w:id="41574" w:author="瑋婷 徐" w:date="2025-01-04T22:14:00Z" w16du:dateUtc="2025-01-04T14:14:00Z"/>
                <w:rFonts w:ascii="Times New Roman" w:hAnsi="Times New Roman" w:cs="Times New Roman"/>
                <w:sz w:val="24"/>
                <w:rPrChange w:id="41575" w:author="瑋婷 徐" w:date="2025-01-04T22:49:00Z" w16du:dateUtc="2025-01-04T14:49:00Z">
                  <w:rPr>
                    <w:ins w:id="41576" w:author="瑋婷 徐" w:date="2025-01-04T22:14:00Z" w16du:dateUtc="2025-01-04T14:14:00Z"/>
                  </w:rPr>
                </w:rPrChange>
              </w:rPr>
              <w:pPrChange w:id="41577" w:author="瑋婷 徐" w:date="2025-01-04T22:15:00Z" w16du:dateUtc="2025-01-04T14:15:00Z">
                <w:pPr>
                  <w:spacing w:after="0"/>
                </w:pPr>
              </w:pPrChange>
            </w:pPr>
            <w:ins w:id="41578" w:author="瑋婷 徐" w:date="2025-01-04T22:14:00Z" w16du:dateUtc="2025-01-04T14:14:00Z">
              <w:r w:rsidRPr="00D000CE">
                <w:rPr>
                  <w:rFonts w:ascii="Times New Roman" w:hAnsi="Times New Roman" w:cs="Times New Roman"/>
                  <w:sz w:val="24"/>
                  <w:rPrChange w:id="41579" w:author="瑋婷 徐" w:date="2025-01-04T22:49:00Z" w16du:dateUtc="2025-01-04T14:49:00Z">
                    <w:rPr/>
                  </w:rPrChange>
                </w:rPr>
                <w:t>50</w:t>
              </w:r>
            </w:ins>
          </w:p>
        </w:tc>
      </w:tr>
      <w:tr w:rsidR="00780B0E" w:rsidRPr="00D000CE" w14:paraId="40E41A91" w14:textId="77777777" w:rsidTr="00780B0E">
        <w:trPr>
          <w:jc w:val="center"/>
          <w:ins w:id="41580" w:author="瑋婷 徐" w:date="2025-01-04T22:14:00Z"/>
          <w:trPrChange w:id="41581" w:author="瑋婷 徐" w:date="2025-01-04T22:15:00Z" w16du:dateUtc="2025-01-04T14:15: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82"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7A32ED9" w14:textId="77777777" w:rsidR="00780B0E" w:rsidRPr="00D000CE" w:rsidRDefault="00780B0E">
            <w:pPr>
              <w:spacing w:after="0" w:line="360" w:lineRule="auto"/>
              <w:jc w:val="center"/>
              <w:rPr>
                <w:ins w:id="41583" w:author="瑋婷 徐" w:date="2025-01-04T22:14:00Z" w16du:dateUtc="2025-01-04T14:14:00Z"/>
                <w:rFonts w:ascii="Times New Roman" w:hAnsi="Times New Roman" w:cs="Times New Roman"/>
                <w:sz w:val="24"/>
                <w:rPrChange w:id="41584" w:author="瑋婷 徐" w:date="2025-01-04T22:49:00Z" w16du:dateUtc="2025-01-04T14:49:00Z">
                  <w:rPr>
                    <w:ins w:id="41585" w:author="瑋婷 徐" w:date="2025-01-04T22:14:00Z" w16du:dateUtc="2025-01-04T14:14:00Z"/>
                  </w:rPr>
                </w:rPrChange>
              </w:rPr>
              <w:pPrChange w:id="41586" w:author="瑋婷 徐" w:date="2025-01-04T22:15:00Z" w16du:dateUtc="2025-01-04T14:15:00Z">
                <w:pPr>
                  <w:spacing w:after="0"/>
                </w:pPr>
              </w:pPrChange>
            </w:pPr>
            <w:ins w:id="41587" w:author="瑋婷 徐" w:date="2025-01-04T22:14:00Z" w16du:dateUtc="2025-01-04T14:14:00Z">
              <w:r w:rsidRPr="00D000CE">
                <w:rPr>
                  <w:rFonts w:ascii="Times New Roman" w:hAnsi="Times New Roman" w:cs="Times New Roman"/>
                  <w:sz w:val="24"/>
                  <w:rPrChange w:id="41588" w:author="瑋婷 徐" w:date="2025-01-04T22:49:00Z" w16du:dateUtc="2025-01-04T14:49:00Z">
                    <w:rPr/>
                  </w:rPrChange>
                </w:rPr>
                <w:t>灰喉山椒鳥</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89"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4AC4CD9" w14:textId="77777777" w:rsidR="00780B0E" w:rsidRPr="00D000CE" w:rsidRDefault="00780B0E">
            <w:pPr>
              <w:spacing w:after="0" w:line="360" w:lineRule="auto"/>
              <w:jc w:val="center"/>
              <w:rPr>
                <w:ins w:id="41590" w:author="瑋婷 徐" w:date="2025-01-04T22:14:00Z" w16du:dateUtc="2025-01-04T14:14:00Z"/>
                <w:rFonts w:ascii="Times New Roman" w:hAnsi="Times New Roman" w:cs="Times New Roman"/>
                <w:sz w:val="24"/>
                <w:rPrChange w:id="41591" w:author="瑋婷 徐" w:date="2025-01-04T22:49:00Z" w16du:dateUtc="2025-01-04T14:49:00Z">
                  <w:rPr>
                    <w:ins w:id="41592" w:author="瑋婷 徐" w:date="2025-01-04T22:14:00Z" w16du:dateUtc="2025-01-04T14:14:00Z"/>
                  </w:rPr>
                </w:rPrChange>
              </w:rPr>
              <w:pPrChange w:id="41593" w:author="瑋婷 徐" w:date="2025-01-04T22:15:00Z" w16du:dateUtc="2025-01-04T14:15:00Z">
                <w:pPr>
                  <w:spacing w:after="0"/>
                </w:pPr>
              </w:pPrChange>
            </w:pPr>
            <w:ins w:id="41594" w:author="瑋婷 徐" w:date="2025-01-04T22:14:00Z" w16du:dateUtc="2025-01-04T14:14:00Z">
              <w:r w:rsidRPr="00D000CE">
                <w:rPr>
                  <w:rFonts w:ascii="Times New Roman" w:hAnsi="Times New Roman" w:cs="Times New Roman"/>
                  <w:sz w:val="24"/>
                  <w:rPrChange w:id="41595" w:author="瑋婷 徐" w:date="2025-01-04T22:49:00Z" w16du:dateUtc="2025-01-04T14:49:00Z">
                    <w:rPr/>
                  </w:rPrChange>
                </w:rPr>
                <w:t>34</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596" w:author="瑋婷 徐" w:date="2025-01-04T22:15:00Z" w16du:dateUtc="2025-01-04T14:1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10D28D4" w14:textId="77777777" w:rsidR="00780B0E" w:rsidRPr="00D000CE" w:rsidRDefault="00780B0E">
            <w:pPr>
              <w:spacing w:after="0" w:line="360" w:lineRule="auto"/>
              <w:jc w:val="center"/>
              <w:rPr>
                <w:ins w:id="41597" w:author="瑋婷 徐" w:date="2025-01-04T22:14:00Z" w16du:dateUtc="2025-01-04T14:14:00Z"/>
                <w:rFonts w:ascii="Times New Roman" w:hAnsi="Times New Roman" w:cs="Times New Roman"/>
                <w:sz w:val="24"/>
                <w:rPrChange w:id="41598" w:author="瑋婷 徐" w:date="2025-01-04T22:49:00Z" w16du:dateUtc="2025-01-04T14:49:00Z">
                  <w:rPr>
                    <w:ins w:id="41599" w:author="瑋婷 徐" w:date="2025-01-04T22:14:00Z" w16du:dateUtc="2025-01-04T14:14:00Z"/>
                  </w:rPr>
                </w:rPrChange>
              </w:rPr>
              <w:pPrChange w:id="41600" w:author="瑋婷 徐" w:date="2025-01-04T22:15:00Z" w16du:dateUtc="2025-01-04T14:15:00Z">
                <w:pPr>
                  <w:spacing w:after="0"/>
                </w:pPr>
              </w:pPrChange>
            </w:pPr>
            <w:ins w:id="41601" w:author="瑋婷 徐" w:date="2025-01-04T22:14:00Z" w16du:dateUtc="2025-01-04T14:14:00Z">
              <w:r w:rsidRPr="00D000CE">
                <w:rPr>
                  <w:rFonts w:ascii="Times New Roman" w:hAnsi="Times New Roman" w:cs="Times New Roman"/>
                  <w:sz w:val="24"/>
                  <w:rPrChange w:id="41602" w:author="瑋婷 徐" w:date="2025-01-04T22:49:00Z" w16du:dateUtc="2025-01-04T14:49:00Z">
                    <w:rPr/>
                  </w:rPrChange>
                </w:rPr>
                <w:t>80</w:t>
              </w:r>
            </w:ins>
          </w:p>
        </w:tc>
      </w:tr>
      <w:tr w:rsidR="00780B0E" w:rsidRPr="00D000CE" w14:paraId="3C28AA74" w14:textId="77777777" w:rsidTr="00780B0E">
        <w:trPr>
          <w:jc w:val="center"/>
          <w:ins w:id="41603" w:author="瑋婷 徐" w:date="2025-01-04T22:14:00Z"/>
          <w:trPrChange w:id="41604" w:author="瑋婷 徐" w:date="2025-01-04T22:15:00Z" w16du:dateUtc="2025-01-04T14:15: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05"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9DC0672" w14:textId="77777777" w:rsidR="00780B0E" w:rsidRPr="00D000CE" w:rsidRDefault="00780B0E">
            <w:pPr>
              <w:spacing w:after="0" w:line="360" w:lineRule="auto"/>
              <w:jc w:val="center"/>
              <w:rPr>
                <w:ins w:id="41606" w:author="瑋婷 徐" w:date="2025-01-04T22:14:00Z" w16du:dateUtc="2025-01-04T14:14:00Z"/>
                <w:rFonts w:ascii="Times New Roman" w:hAnsi="Times New Roman" w:cs="Times New Roman"/>
                <w:sz w:val="24"/>
                <w:rPrChange w:id="41607" w:author="瑋婷 徐" w:date="2025-01-04T22:49:00Z" w16du:dateUtc="2025-01-04T14:49:00Z">
                  <w:rPr>
                    <w:ins w:id="41608" w:author="瑋婷 徐" w:date="2025-01-04T22:14:00Z" w16du:dateUtc="2025-01-04T14:14:00Z"/>
                  </w:rPr>
                </w:rPrChange>
              </w:rPr>
              <w:pPrChange w:id="41609" w:author="瑋婷 徐" w:date="2025-01-04T22:15:00Z" w16du:dateUtc="2025-01-04T14:15:00Z">
                <w:pPr>
                  <w:spacing w:after="0"/>
                </w:pPr>
              </w:pPrChange>
            </w:pPr>
            <w:ins w:id="41610" w:author="瑋婷 徐" w:date="2025-01-04T22:14:00Z" w16du:dateUtc="2025-01-04T14:14:00Z">
              <w:r w:rsidRPr="00D000CE">
                <w:rPr>
                  <w:rFonts w:ascii="Times New Roman" w:hAnsi="Times New Roman" w:cs="Times New Roman"/>
                  <w:sz w:val="24"/>
                  <w:rPrChange w:id="41611" w:author="瑋婷 徐" w:date="2025-01-04T22:49:00Z" w16du:dateUtc="2025-01-04T14:49:00Z">
                    <w:rPr/>
                  </w:rPrChange>
                </w:rPr>
                <w:t>綠畫眉</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12"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8102BF9" w14:textId="77777777" w:rsidR="00780B0E" w:rsidRPr="00D000CE" w:rsidRDefault="00780B0E">
            <w:pPr>
              <w:spacing w:after="0" w:line="360" w:lineRule="auto"/>
              <w:jc w:val="center"/>
              <w:rPr>
                <w:ins w:id="41613" w:author="瑋婷 徐" w:date="2025-01-04T22:14:00Z" w16du:dateUtc="2025-01-04T14:14:00Z"/>
                <w:rFonts w:ascii="Times New Roman" w:hAnsi="Times New Roman" w:cs="Times New Roman"/>
                <w:sz w:val="24"/>
                <w:rPrChange w:id="41614" w:author="瑋婷 徐" w:date="2025-01-04T22:49:00Z" w16du:dateUtc="2025-01-04T14:49:00Z">
                  <w:rPr>
                    <w:ins w:id="41615" w:author="瑋婷 徐" w:date="2025-01-04T22:14:00Z" w16du:dateUtc="2025-01-04T14:14:00Z"/>
                  </w:rPr>
                </w:rPrChange>
              </w:rPr>
              <w:pPrChange w:id="41616" w:author="瑋婷 徐" w:date="2025-01-04T22:15:00Z" w16du:dateUtc="2025-01-04T14:15:00Z">
                <w:pPr>
                  <w:spacing w:after="0"/>
                </w:pPr>
              </w:pPrChange>
            </w:pPr>
            <w:ins w:id="41617" w:author="瑋婷 徐" w:date="2025-01-04T22:14:00Z" w16du:dateUtc="2025-01-04T14:14:00Z">
              <w:r w:rsidRPr="00D000CE">
                <w:rPr>
                  <w:rFonts w:ascii="Times New Roman" w:hAnsi="Times New Roman" w:cs="Times New Roman"/>
                  <w:sz w:val="24"/>
                  <w:rPrChange w:id="41618" w:author="瑋婷 徐" w:date="2025-01-04T22:49:00Z" w16du:dateUtc="2025-01-04T14:49:00Z">
                    <w:rPr/>
                  </w:rPrChange>
                </w:rPr>
                <w:t>2</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19" w:author="瑋婷 徐" w:date="2025-01-04T22:15:00Z" w16du:dateUtc="2025-01-04T14:1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F73E519" w14:textId="77777777" w:rsidR="00780B0E" w:rsidRPr="00D000CE" w:rsidRDefault="00780B0E">
            <w:pPr>
              <w:spacing w:after="0" w:line="360" w:lineRule="auto"/>
              <w:jc w:val="center"/>
              <w:rPr>
                <w:ins w:id="41620" w:author="瑋婷 徐" w:date="2025-01-04T22:14:00Z" w16du:dateUtc="2025-01-04T14:14:00Z"/>
                <w:rFonts w:ascii="Times New Roman" w:hAnsi="Times New Roman" w:cs="Times New Roman"/>
                <w:sz w:val="24"/>
                <w:rPrChange w:id="41621" w:author="瑋婷 徐" w:date="2025-01-04T22:49:00Z" w16du:dateUtc="2025-01-04T14:49:00Z">
                  <w:rPr>
                    <w:ins w:id="41622" w:author="瑋婷 徐" w:date="2025-01-04T22:14:00Z" w16du:dateUtc="2025-01-04T14:14:00Z"/>
                  </w:rPr>
                </w:rPrChange>
              </w:rPr>
              <w:pPrChange w:id="41623" w:author="瑋婷 徐" w:date="2025-01-04T22:15:00Z" w16du:dateUtc="2025-01-04T14:15:00Z">
                <w:pPr>
                  <w:spacing w:after="0"/>
                </w:pPr>
              </w:pPrChange>
            </w:pPr>
            <w:ins w:id="41624" w:author="瑋婷 徐" w:date="2025-01-04T22:14:00Z" w16du:dateUtc="2025-01-04T14:14:00Z">
              <w:r w:rsidRPr="00D000CE">
                <w:rPr>
                  <w:rFonts w:ascii="Times New Roman" w:hAnsi="Times New Roman" w:cs="Times New Roman"/>
                  <w:sz w:val="24"/>
                  <w:rPrChange w:id="41625" w:author="瑋婷 徐" w:date="2025-01-04T22:49:00Z" w16du:dateUtc="2025-01-04T14:49:00Z">
                    <w:rPr/>
                  </w:rPrChange>
                </w:rPr>
                <w:t>20</w:t>
              </w:r>
            </w:ins>
          </w:p>
        </w:tc>
      </w:tr>
      <w:tr w:rsidR="00780B0E" w:rsidRPr="00D000CE" w14:paraId="3CBB8FA0" w14:textId="77777777" w:rsidTr="00780B0E">
        <w:trPr>
          <w:jc w:val="center"/>
          <w:ins w:id="41626" w:author="瑋婷 徐" w:date="2025-01-04T22:14:00Z"/>
          <w:trPrChange w:id="41627" w:author="瑋婷 徐" w:date="2025-01-04T22:15:00Z" w16du:dateUtc="2025-01-04T14:15: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28"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F1FEAB8" w14:textId="77777777" w:rsidR="00780B0E" w:rsidRPr="00D000CE" w:rsidRDefault="00780B0E">
            <w:pPr>
              <w:spacing w:after="0" w:line="360" w:lineRule="auto"/>
              <w:jc w:val="center"/>
              <w:rPr>
                <w:ins w:id="41629" w:author="瑋婷 徐" w:date="2025-01-04T22:14:00Z" w16du:dateUtc="2025-01-04T14:14:00Z"/>
                <w:rFonts w:ascii="Times New Roman" w:hAnsi="Times New Roman" w:cs="Times New Roman"/>
                <w:sz w:val="24"/>
                <w:rPrChange w:id="41630" w:author="瑋婷 徐" w:date="2025-01-04T22:49:00Z" w16du:dateUtc="2025-01-04T14:49:00Z">
                  <w:rPr>
                    <w:ins w:id="41631" w:author="瑋婷 徐" w:date="2025-01-04T22:14:00Z" w16du:dateUtc="2025-01-04T14:14:00Z"/>
                  </w:rPr>
                </w:rPrChange>
              </w:rPr>
              <w:pPrChange w:id="41632" w:author="瑋婷 徐" w:date="2025-01-04T22:15:00Z" w16du:dateUtc="2025-01-04T14:15:00Z">
                <w:pPr>
                  <w:spacing w:after="0"/>
                </w:pPr>
              </w:pPrChange>
            </w:pPr>
            <w:ins w:id="41633" w:author="瑋婷 徐" w:date="2025-01-04T22:14:00Z" w16du:dateUtc="2025-01-04T14:14:00Z">
              <w:r w:rsidRPr="00D000CE">
                <w:rPr>
                  <w:rFonts w:ascii="Times New Roman" w:hAnsi="Times New Roman" w:cs="Times New Roman"/>
                  <w:sz w:val="24"/>
                  <w:rPrChange w:id="41634" w:author="瑋婷 徐" w:date="2025-01-04T22:49:00Z" w16du:dateUtc="2025-01-04T14:49:00Z">
                    <w:rPr/>
                  </w:rPrChange>
                </w:rPr>
                <w:t>朱鸝</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35"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A80A544" w14:textId="77777777" w:rsidR="00780B0E" w:rsidRPr="00D000CE" w:rsidRDefault="00780B0E">
            <w:pPr>
              <w:spacing w:after="0" w:line="360" w:lineRule="auto"/>
              <w:jc w:val="center"/>
              <w:rPr>
                <w:ins w:id="41636" w:author="瑋婷 徐" w:date="2025-01-04T22:14:00Z" w16du:dateUtc="2025-01-04T14:14:00Z"/>
                <w:rFonts w:ascii="Times New Roman" w:hAnsi="Times New Roman" w:cs="Times New Roman"/>
                <w:sz w:val="24"/>
                <w:rPrChange w:id="41637" w:author="瑋婷 徐" w:date="2025-01-04T22:49:00Z" w16du:dateUtc="2025-01-04T14:49:00Z">
                  <w:rPr>
                    <w:ins w:id="41638" w:author="瑋婷 徐" w:date="2025-01-04T22:14:00Z" w16du:dateUtc="2025-01-04T14:14:00Z"/>
                  </w:rPr>
                </w:rPrChange>
              </w:rPr>
              <w:pPrChange w:id="41639" w:author="瑋婷 徐" w:date="2025-01-04T22:15:00Z" w16du:dateUtc="2025-01-04T14:15:00Z">
                <w:pPr>
                  <w:spacing w:after="0"/>
                </w:pPr>
              </w:pPrChange>
            </w:pPr>
            <w:ins w:id="41640" w:author="瑋婷 徐" w:date="2025-01-04T22:14:00Z" w16du:dateUtc="2025-01-04T14:14:00Z">
              <w:r w:rsidRPr="00D000CE">
                <w:rPr>
                  <w:rFonts w:ascii="Times New Roman" w:hAnsi="Times New Roman" w:cs="Times New Roman"/>
                  <w:sz w:val="24"/>
                  <w:rPrChange w:id="41641" w:author="瑋婷 徐" w:date="2025-01-04T22:49:00Z" w16du:dateUtc="2025-01-04T14:49:00Z">
                    <w:rPr/>
                  </w:rPrChange>
                </w:rPr>
                <w:t>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42" w:author="瑋婷 徐" w:date="2025-01-04T22:15:00Z" w16du:dateUtc="2025-01-04T14:1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450D9AC" w14:textId="77777777" w:rsidR="00780B0E" w:rsidRPr="00D000CE" w:rsidRDefault="00780B0E">
            <w:pPr>
              <w:spacing w:after="0" w:line="360" w:lineRule="auto"/>
              <w:jc w:val="center"/>
              <w:rPr>
                <w:ins w:id="41643" w:author="瑋婷 徐" w:date="2025-01-04T22:14:00Z" w16du:dateUtc="2025-01-04T14:14:00Z"/>
                <w:rFonts w:ascii="Times New Roman" w:hAnsi="Times New Roman" w:cs="Times New Roman"/>
                <w:sz w:val="24"/>
                <w:rPrChange w:id="41644" w:author="瑋婷 徐" w:date="2025-01-04T22:49:00Z" w16du:dateUtc="2025-01-04T14:49:00Z">
                  <w:rPr>
                    <w:ins w:id="41645" w:author="瑋婷 徐" w:date="2025-01-04T22:14:00Z" w16du:dateUtc="2025-01-04T14:14:00Z"/>
                  </w:rPr>
                </w:rPrChange>
              </w:rPr>
              <w:pPrChange w:id="41646" w:author="瑋婷 徐" w:date="2025-01-04T22:15:00Z" w16du:dateUtc="2025-01-04T14:15:00Z">
                <w:pPr>
                  <w:spacing w:after="0"/>
                </w:pPr>
              </w:pPrChange>
            </w:pPr>
            <w:ins w:id="41647" w:author="瑋婷 徐" w:date="2025-01-04T22:14:00Z" w16du:dateUtc="2025-01-04T14:14:00Z">
              <w:r w:rsidRPr="00D000CE">
                <w:rPr>
                  <w:rFonts w:ascii="Times New Roman" w:hAnsi="Times New Roman" w:cs="Times New Roman"/>
                  <w:sz w:val="24"/>
                  <w:rPrChange w:id="41648" w:author="瑋婷 徐" w:date="2025-01-04T22:49:00Z" w16du:dateUtc="2025-01-04T14:49:00Z">
                    <w:rPr/>
                  </w:rPrChange>
                </w:rPr>
                <w:t>20</w:t>
              </w:r>
            </w:ins>
          </w:p>
        </w:tc>
      </w:tr>
      <w:tr w:rsidR="00780B0E" w:rsidRPr="00D000CE" w14:paraId="01786001" w14:textId="77777777" w:rsidTr="00780B0E">
        <w:trPr>
          <w:jc w:val="center"/>
          <w:ins w:id="41649" w:author="瑋婷 徐" w:date="2025-01-04T22:14:00Z"/>
          <w:trPrChange w:id="41650" w:author="瑋婷 徐" w:date="2025-01-04T22:15:00Z" w16du:dateUtc="2025-01-04T14:15: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51"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281B56F" w14:textId="77777777" w:rsidR="00780B0E" w:rsidRPr="00D000CE" w:rsidRDefault="00780B0E">
            <w:pPr>
              <w:spacing w:after="0" w:line="360" w:lineRule="auto"/>
              <w:jc w:val="center"/>
              <w:rPr>
                <w:ins w:id="41652" w:author="瑋婷 徐" w:date="2025-01-04T22:14:00Z" w16du:dateUtc="2025-01-04T14:14:00Z"/>
                <w:rFonts w:ascii="Times New Roman" w:hAnsi="Times New Roman" w:cs="Times New Roman"/>
                <w:sz w:val="24"/>
                <w:rPrChange w:id="41653" w:author="瑋婷 徐" w:date="2025-01-04T22:49:00Z" w16du:dateUtc="2025-01-04T14:49:00Z">
                  <w:rPr>
                    <w:ins w:id="41654" w:author="瑋婷 徐" w:date="2025-01-04T22:14:00Z" w16du:dateUtc="2025-01-04T14:14:00Z"/>
                  </w:rPr>
                </w:rPrChange>
              </w:rPr>
              <w:pPrChange w:id="41655" w:author="瑋婷 徐" w:date="2025-01-04T22:15:00Z" w16du:dateUtc="2025-01-04T14:15:00Z">
                <w:pPr>
                  <w:spacing w:after="0"/>
                </w:pPr>
              </w:pPrChange>
            </w:pPr>
            <w:ins w:id="41656" w:author="瑋婷 徐" w:date="2025-01-04T22:14:00Z" w16du:dateUtc="2025-01-04T14:14:00Z">
              <w:r w:rsidRPr="00D000CE">
                <w:rPr>
                  <w:rFonts w:ascii="Times New Roman" w:hAnsi="Times New Roman" w:cs="Times New Roman"/>
                  <w:sz w:val="24"/>
                  <w:rPrChange w:id="41657" w:author="瑋婷 徐" w:date="2025-01-04T22:49:00Z" w16du:dateUtc="2025-01-04T14:49:00Z">
                    <w:rPr/>
                  </w:rPrChange>
                </w:rPr>
                <w:t>大卷尾</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58"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3FADDFB" w14:textId="77777777" w:rsidR="00780B0E" w:rsidRPr="00D000CE" w:rsidRDefault="00780B0E">
            <w:pPr>
              <w:spacing w:after="0" w:line="360" w:lineRule="auto"/>
              <w:jc w:val="center"/>
              <w:rPr>
                <w:ins w:id="41659" w:author="瑋婷 徐" w:date="2025-01-04T22:14:00Z" w16du:dateUtc="2025-01-04T14:14:00Z"/>
                <w:rFonts w:ascii="Times New Roman" w:hAnsi="Times New Roman" w:cs="Times New Roman"/>
                <w:sz w:val="24"/>
                <w:rPrChange w:id="41660" w:author="瑋婷 徐" w:date="2025-01-04T22:49:00Z" w16du:dateUtc="2025-01-04T14:49:00Z">
                  <w:rPr>
                    <w:ins w:id="41661" w:author="瑋婷 徐" w:date="2025-01-04T22:14:00Z" w16du:dateUtc="2025-01-04T14:14:00Z"/>
                  </w:rPr>
                </w:rPrChange>
              </w:rPr>
              <w:pPrChange w:id="41662" w:author="瑋婷 徐" w:date="2025-01-04T22:15:00Z" w16du:dateUtc="2025-01-04T14:15:00Z">
                <w:pPr>
                  <w:spacing w:after="0"/>
                </w:pPr>
              </w:pPrChange>
            </w:pPr>
            <w:ins w:id="41663" w:author="瑋婷 徐" w:date="2025-01-04T22:14:00Z" w16du:dateUtc="2025-01-04T14:14:00Z">
              <w:r w:rsidRPr="00D000CE">
                <w:rPr>
                  <w:rFonts w:ascii="Times New Roman" w:hAnsi="Times New Roman" w:cs="Times New Roman"/>
                  <w:sz w:val="24"/>
                  <w:rPrChange w:id="41664" w:author="瑋婷 徐" w:date="2025-01-04T22:49:00Z" w16du:dateUtc="2025-01-04T14:49:00Z">
                    <w:rPr/>
                  </w:rPrChange>
                </w:rPr>
                <w:t>4</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65" w:author="瑋婷 徐" w:date="2025-01-04T22:15:00Z" w16du:dateUtc="2025-01-04T14:1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A22BB4D" w14:textId="77777777" w:rsidR="00780B0E" w:rsidRPr="00D000CE" w:rsidRDefault="00780B0E">
            <w:pPr>
              <w:spacing w:after="0" w:line="360" w:lineRule="auto"/>
              <w:jc w:val="center"/>
              <w:rPr>
                <w:ins w:id="41666" w:author="瑋婷 徐" w:date="2025-01-04T22:14:00Z" w16du:dateUtc="2025-01-04T14:14:00Z"/>
                <w:rFonts w:ascii="Times New Roman" w:hAnsi="Times New Roman" w:cs="Times New Roman"/>
                <w:sz w:val="24"/>
                <w:rPrChange w:id="41667" w:author="瑋婷 徐" w:date="2025-01-04T22:49:00Z" w16du:dateUtc="2025-01-04T14:49:00Z">
                  <w:rPr>
                    <w:ins w:id="41668" w:author="瑋婷 徐" w:date="2025-01-04T22:14:00Z" w16du:dateUtc="2025-01-04T14:14:00Z"/>
                  </w:rPr>
                </w:rPrChange>
              </w:rPr>
              <w:pPrChange w:id="41669" w:author="瑋婷 徐" w:date="2025-01-04T22:15:00Z" w16du:dateUtc="2025-01-04T14:15:00Z">
                <w:pPr>
                  <w:spacing w:after="0"/>
                </w:pPr>
              </w:pPrChange>
            </w:pPr>
            <w:ins w:id="41670" w:author="瑋婷 徐" w:date="2025-01-04T22:14:00Z" w16du:dateUtc="2025-01-04T14:14:00Z">
              <w:r w:rsidRPr="00D000CE">
                <w:rPr>
                  <w:rFonts w:ascii="Times New Roman" w:hAnsi="Times New Roman" w:cs="Times New Roman"/>
                  <w:sz w:val="24"/>
                  <w:rPrChange w:id="41671" w:author="瑋婷 徐" w:date="2025-01-04T22:49:00Z" w16du:dateUtc="2025-01-04T14:49:00Z">
                    <w:rPr/>
                  </w:rPrChange>
                </w:rPr>
                <w:t>20</w:t>
              </w:r>
            </w:ins>
          </w:p>
        </w:tc>
      </w:tr>
      <w:tr w:rsidR="00780B0E" w:rsidRPr="00D000CE" w14:paraId="196AF346" w14:textId="77777777" w:rsidTr="00780B0E">
        <w:trPr>
          <w:jc w:val="center"/>
          <w:ins w:id="41672" w:author="瑋婷 徐" w:date="2025-01-04T22:14:00Z"/>
          <w:trPrChange w:id="41673" w:author="瑋婷 徐" w:date="2025-01-04T22:15:00Z" w16du:dateUtc="2025-01-04T14:15: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74"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207B07A" w14:textId="77777777" w:rsidR="00780B0E" w:rsidRPr="00D000CE" w:rsidRDefault="00780B0E">
            <w:pPr>
              <w:spacing w:after="0" w:line="360" w:lineRule="auto"/>
              <w:jc w:val="center"/>
              <w:rPr>
                <w:ins w:id="41675" w:author="瑋婷 徐" w:date="2025-01-04T22:14:00Z" w16du:dateUtc="2025-01-04T14:14:00Z"/>
                <w:rFonts w:ascii="Times New Roman" w:hAnsi="Times New Roman" w:cs="Times New Roman"/>
                <w:sz w:val="24"/>
                <w:rPrChange w:id="41676" w:author="瑋婷 徐" w:date="2025-01-04T22:49:00Z" w16du:dateUtc="2025-01-04T14:49:00Z">
                  <w:rPr>
                    <w:ins w:id="41677" w:author="瑋婷 徐" w:date="2025-01-04T22:14:00Z" w16du:dateUtc="2025-01-04T14:14:00Z"/>
                  </w:rPr>
                </w:rPrChange>
              </w:rPr>
              <w:pPrChange w:id="41678" w:author="瑋婷 徐" w:date="2025-01-04T22:15:00Z" w16du:dateUtc="2025-01-04T14:15:00Z">
                <w:pPr>
                  <w:spacing w:after="0"/>
                </w:pPr>
              </w:pPrChange>
            </w:pPr>
            <w:ins w:id="41679" w:author="瑋婷 徐" w:date="2025-01-04T22:14:00Z" w16du:dateUtc="2025-01-04T14:14:00Z">
              <w:r w:rsidRPr="00D000CE">
                <w:rPr>
                  <w:rFonts w:ascii="Times New Roman" w:hAnsi="Times New Roman" w:cs="Times New Roman"/>
                  <w:sz w:val="24"/>
                  <w:rPrChange w:id="41680" w:author="瑋婷 徐" w:date="2025-01-04T22:49:00Z" w16du:dateUtc="2025-01-04T14:49:00Z">
                    <w:rPr/>
                  </w:rPrChange>
                </w:rPr>
                <w:t>小卷尾</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81"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F2ED0B7" w14:textId="77777777" w:rsidR="00780B0E" w:rsidRPr="00D000CE" w:rsidRDefault="00780B0E">
            <w:pPr>
              <w:spacing w:after="0" w:line="360" w:lineRule="auto"/>
              <w:jc w:val="center"/>
              <w:rPr>
                <w:ins w:id="41682" w:author="瑋婷 徐" w:date="2025-01-04T22:14:00Z" w16du:dateUtc="2025-01-04T14:14:00Z"/>
                <w:rFonts w:ascii="Times New Roman" w:hAnsi="Times New Roman" w:cs="Times New Roman"/>
                <w:sz w:val="24"/>
                <w:rPrChange w:id="41683" w:author="瑋婷 徐" w:date="2025-01-04T22:49:00Z" w16du:dateUtc="2025-01-04T14:49:00Z">
                  <w:rPr>
                    <w:ins w:id="41684" w:author="瑋婷 徐" w:date="2025-01-04T22:14:00Z" w16du:dateUtc="2025-01-04T14:14:00Z"/>
                  </w:rPr>
                </w:rPrChange>
              </w:rPr>
              <w:pPrChange w:id="41685" w:author="瑋婷 徐" w:date="2025-01-04T22:15:00Z" w16du:dateUtc="2025-01-04T14:15:00Z">
                <w:pPr>
                  <w:spacing w:after="0"/>
                </w:pPr>
              </w:pPrChange>
            </w:pPr>
            <w:ins w:id="41686" w:author="瑋婷 徐" w:date="2025-01-04T22:14:00Z" w16du:dateUtc="2025-01-04T14:14:00Z">
              <w:r w:rsidRPr="00D000CE">
                <w:rPr>
                  <w:rFonts w:ascii="Times New Roman" w:hAnsi="Times New Roman" w:cs="Times New Roman"/>
                  <w:sz w:val="24"/>
                  <w:rPrChange w:id="41687" w:author="瑋婷 徐" w:date="2025-01-04T22:49:00Z" w16du:dateUtc="2025-01-04T14:49:00Z">
                    <w:rPr/>
                  </w:rPrChange>
                </w:rPr>
                <w:t>12</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88" w:author="瑋婷 徐" w:date="2025-01-04T22:15:00Z" w16du:dateUtc="2025-01-04T14:1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209B4D4" w14:textId="77777777" w:rsidR="00780B0E" w:rsidRPr="00D000CE" w:rsidRDefault="00780B0E">
            <w:pPr>
              <w:spacing w:after="0" w:line="360" w:lineRule="auto"/>
              <w:jc w:val="center"/>
              <w:rPr>
                <w:ins w:id="41689" w:author="瑋婷 徐" w:date="2025-01-04T22:14:00Z" w16du:dateUtc="2025-01-04T14:14:00Z"/>
                <w:rFonts w:ascii="Times New Roman" w:hAnsi="Times New Roman" w:cs="Times New Roman"/>
                <w:sz w:val="24"/>
                <w:rPrChange w:id="41690" w:author="瑋婷 徐" w:date="2025-01-04T22:49:00Z" w16du:dateUtc="2025-01-04T14:49:00Z">
                  <w:rPr>
                    <w:ins w:id="41691" w:author="瑋婷 徐" w:date="2025-01-04T22:14:00Z" w16du:dateUtc="2025-01-04T14:14:00Z"/>
                  </w:rPr>
                </w:rPrChange>
              </w:rPr>
              <w:pPrChange w:id="41692" w:author="瑋婷 徐" w:date="2025-01-04T22:15:00Z" w16du:dateUtc="2025-01-04T14:15:00Z">
                <w:pPr>
                  <w:spacing w:after="0"/>
                </w:pPr>
              </w:pPrChange>
            </w:pPr>
            <w:ins w:id="41693" w:author="瑋婷 徐" w:date="2025-01-04T22:14:00Z" w16du:dateUtc="2025-01-04T14:14:00Z">
              <w:r w:rsidRPr="00D000CE">
                <w:rPr>
                  <w:rFonts w:ascii="Times New Roman" w:hAnsi="Times New Roman" w:cs="Times New Roman"/>
                  <w:sz w:val="24"/>
                  <w:rPrChange w:id="41694" w:author="瑋婷 徐" w:date="2025-01-04T22:49:00Z" w16du:dateUtc="2025-01-04T14:49:00Z">
                    <w:rPr/>
                  </w:rPrChange>
                </w:rPr>
                <w:t>50</w:t>
              </w:r>
            </w:ins>
          </w:p>
        </w:tc>
      </w:tr>
      <w:tr w:rsidR="00780B0E" w:rsidRPr="00D000CE" w14:paraId="18831F82" w14:textId="77777777" w:rsidTr="00780B0E">
        <w:trPr>
          <w:jc w:val="center"/>
          <w:ins w:id="41695" w:author="瑋婷 徐" w:date="2025-01-04T22:14:00Z"/>
          <w:trPrChange w:id="41696" w:author="瑋婷 徐" w:date="2025-01-04T22:15:00Z" w16du:dateUtc="2025-01-04T14:15: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697"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7037822" w14:textId="77777777" w:rsidR="00780B0E" w:rsidRPr="00D000CE" w:rsidRDefault="00780B0E">
            <w:pPr>
              <w:spacing w:after="0" w:line="360" w:lineRule="auto"/>
              <w:jc w:val="center"/>
              <w:rPr>
                <w:ins w:id="41698" w:author="瑋婷 徐" w:date="2025-01-04T22:14:00Z" w16du:dateUtc="2025-01-04T14:14:00Z"/>
                <w:rFonts w:ascii="Times New Roman" w:hAnsi="Times New Roman" w:cs="Times New Roman"/>
                <w:sz w:val="24"/>
                <w:rPrChange w:id="41699" w:author="瑋婷 徐" w:date="2025-01-04T22:49:00Z" w16du:dateUtc="2025-01-04T14:49:00Z">
                  <w:rPr>
                    <w:ins w:id="41700" w:author="瑋婷 徐" w:date="2025-01-04T22:14:00Z" w16du:dateUtc="2025-01-04T14:14:00Z"/>
                  </w:rPr>
                </w:rPrChange>
              </w:rPr>
              <w:pPrChange w:id="41701" w:author="瑋婷 徐" w:date="2025-01-04T22:15:00Z" w16du:dateUtc="2025-01-04T14:15:00Z">
                <w:pPr>
                  <w:spacing w:after="0"/>
                </w:pPr>
              </w:pPrChange>
            </w:pPr>
            <w:ins w:id="41702" w:author="瑋婷 徐" w:date="2025-01-04T22:14:00Z" w16du:dateUtc="2025-01-04T14:14:00Z">
              <w:r w:rsidRPr="00D000CE">
                <w:rPr>
                  <w:rFonts w:ascii="Times New Roman" w:hAnsi="Times New Roman" w:cs="Times New Roman"/>
                  <w:sz w:val="24"/>
                  <w:rPrChange w:id="41703" w:author="瑋婷 徐" w:date="2025-01-04T22:49:00Z" w16du:dateUtc="2025-01-04T14:49:00Z">
                    <w:rPr/>
                  </w:rPrChange>
                </w:rPr>
                <w:t>黑枕藍鶲</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704"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D08C3BD" w14:textId="77777777" w:rsidR="00780B0E" w:rsidRPr="00D000CE" w:rsidRDefault="00780B0E">
            <w:pPr>
              <w:spacing w:after="0" w:line="360" w:lineRule="auto"/>
              <w:jc w:val="center"/>
              <w:rPr>
                <w:ins w:id="41705" w:author="瑋婷 徐" w:date="2025-01-04T22:14:00Z" w16du:dateUtc="2025-01-04T14:14:00Z"/>
                <w:rFonts w:ascii="Times New Roman" w:hAnsi="Times New Roman" w:cs="Times New Roman"/>
                <w:sz w:val="24"/>
                <w:rPrChange w:id="41706" w:author="瑋婷 徐" w:date="2025-01-04T22:49:00Z" w16du:dateUtc="2025-01-04T14:49:00Z">
                  <w:rPr>
                    <w:ins w:id="41707" w:author="瑋婷 徐" w:date="2025-01-04T22:14:00Z" w16du:dateUtc="2025-01-04T14:14:00Z"/>
                  </w:rPr>
                </w:rPrChange>
              </w:rPr>
              <w:pPrChange w:id="41708" w:author="瑋婷 徐" w:date="2025-01-04T22:15:00Z" w16du:dateUtc="2025-01-04T14:15:00Z">
                <w:pPr>
                  <w:spacing w:after="0"/>
                </w:pPr>
              </w:pPrChange>
            </w:pPr>
            <w:ins w:id="41709" w:author="瑋婷 徐" w:date="2025-01-04T22:14:00Z" w16du:dateUtc="2025-01-04T14:14:00Z">
              <w:r w:rsidRPr="00D000CE">
                <w:rPr>
                  <w:rFonts w:ascii="Times New Roman" w:hAnsi="Times New Roman" w:cs="Times New Roman"/>
                  <w:sz w:val="24"/>
                  <w:rPrChange w:id="41710" w:author="瑋婷 徐" w:date="2025-01-04T22:49:00Z" w16du:dateUtc="2025-01-04T14:49:00Z">
                    <w:rPr/>
                  </w:rPrChange>
                </w:rPr>
                <w:t>8</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711" w:author="瑋婷 徐" w:date="2025-01-04T22:15:00Z" w16du:dateUtc="2025-01-04T14:1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44A1136" w14:textId="77777777" w:rsidR="00780B0E" w:rsidRPr="00D000CE" w:rsidRDefault="00780B0E">
            <w:pPr>
              <w:spacing w:after="0" w:line="360" w:lineRule="auto"/>
              <w:jc w:val="center"/>
              <w:rPr>
                <w:ins w:id="41712" w:author="瑋婷 徐" w:date="2025-01-04T22:14:00Z" w16du:dateUtc="2025-01-04T14:14:00Z"/>
                <w:rFonts w:ascii="Times New Roman" w:hAnsi="Times New Roman" w:cs="Times New Roman"/>
                <w:sz w:val="24"/>
                <w:rPrChange w:id="41713" w:author="瑋婷 徐" w:date="2025-01-04T22:49:00Z" w16du:dateUtc="2025-01-04T14:49:00Z">
                  <w:rPr>
                    <w:ins w:id="41714" w:author="瑋婷 徐" w:date="2025-01-04T22:14:00Z" w16du:dateUtc="2025-01-04T14:14:00Z"/>
                  </w:rPr>
                </w:rPrChange>
              </w:rPr>
              <w:pPrChange w:id="41715" w:author="瑋婷 徐" w:date="2025-01-04T22:15:00Z" w16du:dateUtc="2025-01-04T14:15:00Z">
                <w:pPr>
                  <w:spacing w:after="0"/>
                </w:pPr>
              </w:pPrChange>
            </w:pPr>
            <w:ins w:id="41716" w:author="瑋婷 徐" w:date="2025-01-04T22:14:00Z" w16du:dateUtc="2025-01-04T14:14:00Z">
              <w:r w:rsidRPr="00D000CE">
                <w:rPr>
                  <w:rFonts w:ascii="Times New Roman" w:hAnsi="Times New Roman" w:cs="Times New Roman"/>
                  <w:sz w:val="24"/>
                  <w:rPrChange w:id="41717" w:author="瑋婷 徐" w:date="2025-01-04T22:49:00Z" w16du:dateUtc="2025-01-04T14:49:00Z">
                    <w:rPr/>
                  </w:rPrChange>
                </w:rPr>
                <w:t>50</w:t>
              </w:r>
            </w:ins>
          </w:p>
        </w:tc>
      </w:tr>
      <w:tr w:rsidR="00780B0E" w:rsidRPr="00D000CE" w14:paraId="54DE4DED" w14:textId="77777777" w:rsidTr="00780B0E">
        <w:trPr>
          <w:jc w:val="center"/>
          <w:ins w:id="41718" w:author="瑋婷 徐" w:date="2025-01-04T22:14:00Z"/>
          <w:trPrChange w:id="41719" w:author="瑋婷 徐" w:date="2025-01-04T22:15:00Z" w16du:dateUtc="2025-01-04T14:15: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720"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95C7E5D" w14:textId="77777777" w:rsidR="00780B0E" w:rsidRPr="00D000CE" w:rsidRDefault="00780B0E">
            <w:pPr>
              <w:spacing w:after="0" w:line="360" w:lineRule="auto"/>
              <w:jc w:val="center"/>
              <w:rPr>
                <w:ins w:id="41721" w:author="瑋婷 徐" w:date="2025-01-04T22:14:00Z" w16du:dateUtc="2025-01-04T14:14:00Z"/>
                <w:rFonts w:ascii="Times New Roman" w:hAnsi="Times New Roman" w:cs="Times New Roman"/>
                <w:sz w:val="24"/>
                <w:rPrChange w:id="41722" w:author="瑋婷 徐" w:date="2025-01-04T22:49:00Z" w16du:dateUtc="2025-01-04T14:49:00Z">
                  <w:rPr>
                    <w:ins w:id="41723" w:author="瑋婷 徐" w:date="2025-01-04T22:14:00Z" w16du:dateUtc="2025-01-04T14:14:00Z"/>
                  </w:rPr>
                </w:rPrChange>
              </w:rPr>
              <w:pPrChange w:id="41724" w:author="瑋婷 徐" w:date="2025-01-04T22:15:00Z" w16du:dateUtc="2025-01-04T14:15:00Z">
                <w:pPr>
                  <w:spacing w:after="0"/>
                </w:pPr>
              </w:pPrChange>
            </w:pPr>
            <w:ins w:id="41725" w:author="瑋婷 徐" w:date="2025-01-04T22:14:00Z" w16du:dateUtc="2025-01-04T14:14:00Z">
              <w:r w:rsidRPr="00D000CE">
                <w:rPr>
                  <w:rFonts w:ascii="Times New Roman" w:hAnsi="Times New Roman" w:cs="Times New Roman"/>
                  <w:sz w:val="24"/>
                  <w:rPrChange w:id="41726" w:author="瑋婷 徐" w:date="2025-01-04T22:49:00Z" w16du:dateUtc="2025-01-04T14:49:00Z">
                    <w:rPr/>
                  </w:rPrChange>
                </w:rPr>
                <w:t>紅尾伯勞</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727"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28FE654" w14:textId="77777777" w:rsidR="00780B0E" w:rsidRPr="00D000CE" w:rsidRDefault="00780B0E">
            <w:pPr>
              <w:spacing w:after="0" w:line="360" w:lineRule="auto"/>
              <w:jc w:val="center"/>
              <w:rPr>
                <w:ins w:id="41728" w:author="瑋婷 徐" w:date="2025-01-04T22:14:00Z" w16du:dateUtc="2025-01-04T14:14:00Z"/>
                <w:rFonts w:ascii="Times New Roman" w:hAnsi="Times New Roman" w:cs="Times New Roman"/>
                <w:sz w:val="24"/>
                <w:rPrChange w:id="41729" w:author="瑋婷 徐" w:date="2025-01-04T22:49:00Z" w16du:dateUtc="2025-01-04T14:49:00Z">
                  <w:rPr>
                    <w:ins w:id="41730" w:author="瑋婷 徐" w:date="2025-01-04T22:14:00Z" w16du:dateUtc="2025-01-04T14:14:00Z"/>
                  </w:rPr>
                </w:rPrChange>
              </w:rPr>
              <w:pPrChange w:id="41731" w:author="瑋婷 徐" w:date="2025-01-04T22:15:00Z" w16du:dateUtc="2025-01-04T14:15:00Z">
                <w:pPr>
                  <w:spacing w:after="0"/>
                </w:pPr>
              </w:pPrChange>
            </w:pPr>
            <w:ins w:id="41732" w:author="瑋婷 徐" w:date="2025-01-04T22:14:00Z" w16du:dateUtc="2025-01-04T14:14:00Z">
              <w:r w:rsidRPr="00D000CE">
                <w:rPr>
                  <w:rFonts w:ascii="Times New Roman" w:hAnsi="Times New Roman" w:cs="Times New Roman"/>
                  <w:sz w:val="24"/>
                  <w:rPrChange w:id="41733" w:author="瑋婷 徐" w:date="2025-01-04T22:49:00Z" w16du:dateUtc="2025-01-04T14:49:00Z">
                    <w:rPr/>
                  </w:rPrChange>
                </w:rPr>
                <w:t>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734" w:author="瑋婷 徐" w:date="2025-01-04T22:15:00Z" w16du:dateUtc="2025-01-04T14:1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58405C6" w14:textId="77777777" w:rsidR="00780B0E" w:rsidRPr="00D000CE" w:rsidRDefault="00780B0E">
            <w:pPr>
              <w:spacing w:after="0" w:line="360" w:lineRule="auto"/>
              <w:jc w:val="center"/>
              <w:rPr>
                <w:ins w:id="41735" w:author="瑋婷 徐" w:date="2025-01-04T22:14:00Z" w16du:dateUtc="2025-01-04T14:14:00Z"/>
                <w:rFonts w:ascii="Times New Roman" w:hAnsi="Times New Roman" w:cs="Times New Roman"/>
                <w:sz w:val="24"/>
                <w:rPrChange w:id="41736" w:author="瑋婷 徐" w:date="2025-01-04T22:49:00Z" w16du:dateUtc="2025-01-04T14:49:00Z">
                  <w:rPr>
                    <w:ins w:id="41737" w:author="瑋婷 徐" w:date="2025-01-04T22:14:00Z" w16du:dateUtc="2025-01-04T14:14:00Z"/>
                  </w:rPr>
                </w:rPrChange>
              </w:rPr>
              <w:pPrChange w:id="41738" w:author="瑋婷 徐" w:date="2025-01-04T22:15:00Z" w16du:dateUtc="2025-01-04T14:15:00Z">
                <w:pPr>
                  <w:spacing w:after="0"/>
                </w:pPr>
              </w:pPrChange>
            </w:pPr>
            <w:ins w:id="41739" w:author="瑋婷 徐" w:date="2025-01-04T22:14:00Z" w16du:dateUtc="2025-01-04T14:14:00Z">
              <w:r w:rsidRPr="00D000CE">
                <w:rPr>
                  <w:rFonts w:ascii="Times New Roman" w:hAnsi="Times New Roman" w:cs="Times New Roman"/>
                  <w:sz w:val="24"/>
                  <w:rPrChange w:id="41740" w:author="瑋婷 徐" w:date="2025-01-04T22:49:00Z" w16du:dateUtc="2025-01-04T14:49:00Z">
                    <w:rPr/>
                  </w:rPrChange>
                </w:rPr>
                <w:t>20</w:t>
              </w:r>
            </w:ins>
          </w:p>
        </w:tc>
      </w:tr>
      <w:tr w:rsidR="00780B0E" w:rsidRPr="00D000CE" w14:paraId="74240F33" w14:textId="77777777" w:rsidTr="00780B0E">
        <w:trPr>
          <w:jc w:val="center"/>
          <w:ins w:id="41741" w:author="瑋婷 徐" w:date="2025-01-04T22:14:00Z"/>
          <w:trPrChange w:id="41742" w:author="瑋婷 徐" w:date="2025-01-04T22:15:00Z" w16du:dateUtc="2025-01-04T14:15: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743"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F60647F" w14:textId="77777777" w:rsidR="00780B0E" w:rsidRPr="00D000CE" w:rsidRDefault="00780B0E">
            <w:pPr>
              <w:spacing w:after="0" w:line="360" w:lineRule="auto"/>
              <w:jc w:val="center"/>
              <w:rPr>
                <w:ins w:id="41744" w:author="瑋婷 徐" w:date="2025-01-04T22:14:00Z" w16du:dateUtc="2025-01-04T14:14:00Z"/>
                <w:rFonts w:ascii="Times New Roman" w:hAnsi="Times New Roman" w:cs="Times New Roman"/>
                <w:sz w:val="24"/>
                <w:rPrChange w:id="41745" w:author="瑋婷 徐" w:date="2025-01-04T22:49:00Z" w16du:dateUtc="2025-01-04T14:49:00Z">
                  <w:rPr>
                    <w:ins w:id="41746" w:author="瑋婷 徐" w:date="2025-01-04T22:14:00Z" w16du:dateUtc="2025-01-04T14:14:00Z"/>
                  </w:rPr>
                </w:rPrChange>
              </w:rPr>
              <w:pPrChange w:id="41747" w:author="瑋婷 徐" w:date="2025-01-04T22:15:00Z" w16du:dateUtc="2025-01-04T14:15:00Z">
                <w:pPr>
                  <w:spacing w:after="0"/>
                </w:pPr>
              </w:pPrChange>
            </w:pPr>
            <w:ins w:id="41748" w:author="瑋婷 徐" w:date="2025-01-04T22:14:00Z" w16du:dateUtc="2025-01-04T14:14:00Z">
              <w:r w:rsidRPr="00D000CE">
                <w:rPr>
                  <w:rFonts w:ascii="Times New Roman" w:hAnsi="Times New Roman" w:cs="Times New Roman"/>
                  <w:sz w:val="24"/>
                  <w:rPrChange w:id="41749" w:author="瑋婷 徐" w:date="2025-01-04T22:49:00Z" w16du:dateUtc="2025-01-04T14:49:00Z">
                    <w:rPr/>
                  </w:rPrChange>
                </w:rPr>
                <w:t>樹鵲</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750"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3C202DD" w14:textId="77777777" w:rsidR="00780B0E" w:rsidRPr="00D000CE" w:rsidRDefault="00780B0E">
            <w:pPr>
              <w:spacing w:after="0" w:line="360" w:lineRule="auto"/>
              <w:jc w:val="center"/>
              <w:rPr>
                <w:ins w:id="41751" w:author="瑋婷 徐" w:date="2025-01-04T22:14:00Z" w16du:dateUtc="2025-01-04T14:14:00Z"/>
                <w:rFonts w:ascii="Times New Roman" w:hAnsi="Times New Roman" w:cs="Times New Roman"/>
                <w:sz w:val="24"/>
                <w:rPrChange w:id="41752" w:author="瑋婷 徐" w:date="2025-01-04T22:49:00Z" w16du:dateUtc="2025-01-04T14:49:00Z">
                  <w:rPr>
                    <w:ins w:id="41753" w:author="瑋婷 徐" w:date="2025-01-04T22:14:00Z" w16du:dateUtc="2025-01-04T14:14:00Z"/>
                  </w:rPr>
                </w:rPrChange>
              </w:rPr>
              <w:pPrChange w:id="41754" w:author="瑋婷 徐" w:date="2025-01-04T22:15:00Z" w16du:dateUtc="2025-01-04T14:15:00Z">
                <w:pPr>
                  <w:spacing w:after="0"/>
                </w:pPr>
              </w:pPrChange>
            </w:pPr>
            <w:ins w:id="41755" w:author="瑋婷 徐" w:date="2025-01-04T22:14:00Z" w16du:dateUtc="2025-01-04T14:14:00Z">
              <w:r w:rsidRPr="00D000CE">
                <w:rPr>
                  <w:rFonts w:ascii="Times New Roman" w:hAnsi="Times New Roman" w:cs="Times New Roman"/>
                  <w:sz w:val="24"/>
                  <w:rPrChange w:id="41756" w:author="瑋婷 徐" w:date="2025-01-04T22:49:00Z" w16du:dateUtc="2025-01-04T14:49:00Z">
                    <w:rPr/>
                  </w:rPrChange>
                </w:rPr>
                <w:t>23</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757" w:author="瑋婷 徐" w:date="2025-01-04T22:15:00Z" w16du:dateUtc="2025-01-04T14:1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4F48877" w14:textId="77777777" w:rsidR="00780B0E" w:rsidRPr="00D000CE" w:rsidRDefault="00780B0E">
            <w:pPr>
              <w:spacing w:after="0" w:line="360" w:lineRule="auto"/>
              <w:jc w:val="center"/>
              <w:rPr>
                <w:ins w:id="41758" w:author="瑋婷 徐" w:date="2025-01-04T22:14:00Z" w16du:dateUtc="2025-01-04T14:14:00Z"/>
                <w:rFonts w:ascii="Times New Roman" w:hAnsi="Times New Roman" w:cs="Times New Roman"/>
                <w:sz w:val="24"/>
                <w:rPrChange w:id="41759" w:author="瑋婷 徐" w:date="2025-01-04T22:49:00Z" w16du:dateUtc="2025-01-04T14:49:00Z">
                  <w:rPr>
                    <w:ins w:id="41760" w:author="瑋婷 徐" w:date="2025-01-04T22:14:00Z" w16du:dateUtc="2025-01-04T14:14:00Z"/>
                  </w:rPr>
                </w:rPrChange>
              </w:rPr>
              <w:pPrChange w:id="41761" w:author="瑋婷 徐" w:date="2025-01-04T22:15:00Z" w16du:dateUtc="2025-01-04T14:15:00Z">
                <w:pPr>
                  <w:spacing w:after="0"/>
                </w:pPr>
              </w:pPrChange>
            </w:pPr>
            <w:ins w:id="41762" w:author="瑋婷 徐" w:date="2025-01-04T22:14:00Z" w16du:dateUtc="2025-01-04T14:14:00Z">
              <w:r w:rsidRPr="00D000CE">
                <w:rPr>
                  <w:rFonts w:ascii="Times New Roman" w:hAnsi="Times New Roman" w:cs="Times New Roman"/>
                  <w:sz w:val="24"/>
                  <w:rPrChange w:id="41763" w:author="瑋婷 徐" w:date="2025-01-04T22:49:00Z" w16du:dateUtc="2025-01-04T14:49:00Z">
                    <w:rPr/>
                  </w:rPrChange>
                </w:rPr>
                <w:t>50</w:t>
              </w:r>
            </w:ins>
          </w:p>
        </w:tc>
      </w:tr>
      <w:tr w:rsidR="00780B0E" w:rsidRPr="00D000CE" w14:paraId="3747BC5E" w14:textId="77777777" w:rsidTr="00780B0E">
        <w:trPr>
          <w:jc w:val="center"/>
          <w:ins w:id="41764" w:author="瑋婷 徐" w:date="2025-01-04T22:14:00Z"/>
          <w:trPrChange w:id="41765" w:author="瑋婷 徐" w:date="2025-01-04T22:15:00Z" w16du:dateUtc="2025-01-04T14:15: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766"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6680CCB" w14:textId="77777777" w:rsidR="00780B0E" w:rsidRPr="00D000CE" w:rsidRDefault="00780B0E">
            <w:pPr>
              <w:spacing w:after="0" w:line="360" w:lineRule="auto"/>
              <w:jc w:val="center"/>
              <w:rPr>
                <w:ins w:id="41767" w:author="瑋婷 徐" w:date="2025-01-04T22:14:00Z" w16du:dateUtc="2025-01-04T14:14:00Z"/>
                <w:rFonts w:ascii="Times New Roman" w:hAnsi="Times New Roman" w:cs="Times New Roman"/>
                <w:sz w:val="24"/>
                <w:rPrChange w:id="41768" w:author="瑋婷 徐" w:date="2025-01-04T22:49:00Z" w16du:dateUtc="2025-01-04T14:49:00Z">
                  <w:rPr>
                    <w:ins w:id="41769" w:author="瑋婷 徐" w:date="2025-01-04T22:14:00Z" w16du:dateUtc="2025-01-04T14:14:00Z"/>
                  </w:rPr>
                </w:rPrChange>
              </w:rPr>
              <w:pPrChange w:id="41770" w:author="瑋婷 徐" w:date="2025-01-04T22:15:00Z" w16du:dateUtc="2025-01-04T14:15:00Z">
                <w:pPr>
                  <w:spacing w:after="0"/>
                </w:pPr>
              </w:pPrChange>
            </w:pPr>
            <w:ins w:id="41771" w:author="瑋婷 徐" w:date="2025-01-04T22:14:00Z" w16du:dateUtc="2025-01-04T14:14:00Z">
              <w:r w:rsidRPr="00D000CE">
                <w:rPr>
                  <w:rFonts w:ascii="Times New Roman" w:hAnsi="Times New Roman" w:cs="Times New Roman"/>
                  <w:sz w:val="24"/>
                  <w:rPrChange w:id="41772" w:author="瑋婷 徐" w:date="2025-01-04T22:49:00Z" w16du:dateUtc="2025-01-04T14:49:00Z">
                    <w:rPr/>
                  </w:rPrChange>
                </w:rPr>
                <w:t>巨嘴鴉</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773"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8A1768A" w14:textId="77777777" w:rsidR="00780B0E" w:rsidRPr="00D000CE" w:rsidRDefault="00780B0E">
            <w:pPr>
              <w:spacing w:after="0" w:line="360" w:lineRule="auto"/>
              <w:jc w:val="center"/>
              <w:rPr>
                <w:ins w:id="41774" w:author="瑋婷 徐" w:date="2025-01-04T22:14:00Z" w16du:dateUtc="2025-01-04T14:14:00Z"/>
                <w:rFonts w:ascii="Times New Roman" w:hAnsi="Times New Roman" w:cs="Times New Roman"/>
                <w:sz w:val="24"/>
                <w:rPrChange w:id="41775" w:author="瑋婷 徐" w:date="2025-01-04T22:49:00Z" w16du:dateUtc="2025-01-04T14:49:00Z">
                  <w:rPr>
                    <w:ins w:id="41776" w:author="瑋婷 徐" w:date="2025-01-04T22:14:00Z" w16du:dateUtc="2025-01-04T14:14:00Z"/>
                  </w:rPr>
                </w:rPrChange>
              </w:rPr>
              <w:pPrChange w:id="41777" w:author="瑋婷 徐" w:date="2025-01-04T22:15:00Z" w16du:dateUtc="2025-01-04T14:15:00Z">
                <w:pPr>
                  <w:spacing w:after="0"/>
                </w:pPr>
              </w:pPrChange>
            </w:pPr>
            <w:ins w:id="41778" w:author="瑋婷 徐" w:date="2025-01-04T22:14:00Z" w16du:dateUtc="2025-01-04T14:14:00Z">
              <w:r w:rsidRPr="00D000CE">
                <w:rPr>
                  <w:rFonts w:ascii="Times New Roman" w:hAnsi="Times New Roman" w:cs="Times New Roman"/>
                  <w:sz w:val="24"/>
                  <w:rPrChange w:id="41779" w:author="瑋婷 徐" w:date="2025-01-04T22:49:00Z" w16du:dateUtc="2025-01-04T14:49:00Z">
                    <w:rPr/>
                  </w:rPrChange>
                </w:rPr>
                <w:t>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780" w:author="瑋婷 徐" w:date="2025-01-04T22:15:00Z" w16du:dateUtc="2025-01-04T14:1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54D7328" w14:textId="77777777" w:rsidR="00780B0E" w:rsidRPr="00D000CE" w:rsidRDefault="00780B0E">
            <w:pPr>
              <w:spacing w:after="0" w:line="360" w:lineRule="auto"/>
              <w:jc w:val="center"/>
              <w:rPr>
                <w:ins w:id="41781" w:author="瑋婷 徐" w:date="2025-01-04T22:14:00Z" w16du:dateUtc="2025-01-04T14:14:00Z"/>
                <w:rFonts w:ascii="Times New Roman" w:hAnsi="Times New Roman" w:cs="Times New Roman"/>
                <w:sz w:val="24"/>
                <w:rPrChange w:id="41782" w:author="瑋婷 徐" w:date="2025-01-04T22:49:00Z" w16du:dateUtc="2025-01-04T14:49:00Z">
                  <w:rPr>
                    <w:ins w:id="41783" w:author="瑋婷 徐" w:date="2025-01-04T22:14:00Z" w16du:dateUtc="2025-01-04T14:14:00Z"/>
                  </w:rPr>
                </w:rPrChange>
              </w:rPr>
              <w:pPrChange w:id="41784" w:author="瑋婷 徐" w:date="2025-01-04T22:15:00Z" w16du:dateUtc="2025-01-04T14:15:00Z">
                <w:pPr>
                  <w:spacing w:after="0"/>
                </w:pPr>
              </w:pPrChange>
            </w:pPr>
            <w:ins w:id="41785" w:author="瑋婷 徐" w:date="2025-01-04T22:14:00Z" w16du:dateUtc="2025-01-04T14:14:00Z">
              <w:r w:rsidRPr="00D000CE">
                <w:rPr>
                  <w:rFonts w:ascii="Times New Roman" w:hAnsi="Times New Roman" w:cs="Times New Roman"/>
                  <w:sz w:val="24"/>
                  <w:rPrChange w:id="41786" w:author="瑋婷 徐" w:date="2025-01-04T22:49:00Z" w16du:dateUtc="2025-01-04T14:49:00Z">
                    <w:rPr/>
                  </w:rPrChange>
                </w:rPr>
                <w:t>20</w:t>
              </w:r>
            </w:ins>
          </w:p>
        </w:tc>
      </w:tr>
      <w:tr w:rsidR="00780B0E" w:rsidRPr="00D000CE" w14:paraId="64D4CA1C" w14:textId="77777777" w:rsidTr="00780B0E">
        <w:trPr>
          <w:jc w:val="center"/>
          <w:ins w:id="41787" w:author="瑋婷 徐" w:date="2025-01-04T22:14:00Z"/>
          <w:trPrChange w:id="41788" w:author="瑋婷 徐" w:date="2025-01-04T22:15:00Z" w16du:dateUtc="2025-01-04T14:15: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789"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6123F49" w14:textId="77777777" w:rsidR="00780B0E" w:rsidRPr="00D000CE" w:rsidRDefault="00780B0E">
            <w:pPr>
              <w:spacing w:after="0" w:line="360" w:lineRule="auto"/>
              <w:jc w:val="center"/>
              <w:rPr>
                <w:ins w:id="41790" w:author="瑋婷 徐" w:date="2025-01-04T22:14:00Z" w16du:dateUtc="2025-01-04T14:14:00Z"/>
                <w:rFonts w:ascii="Times New Roman" w:hAnsi="Times New Roman" w:cs="Times New Roman"/>
                <w:sz w:val="24"/>
                <w:rPrChange w:id="41791" w:author="瑋婷 徐" w:date="2025-01-04T22:49:00Z" w16du:dateUtc="2025-01-04T14:49:00Z">
                  <w:rPr>
                    <w:ins w:id="41792" w:author="瑋婷 徐" w:date="2025-01-04T22:14:00Z" w16du:dateUtc="2025-01-04T14:14:00Z"/>
                  </w:rPr>
                </w:rPrChange>
              </w:rPr>
              <w:pPrChange w:id="41793" w:author="瑋婷 徐" w:date="2025-01-04T22:15:00Z" w16du:dateUtc="2025-01-04T14:15:00Z">
                <w:pPr>
                  <w:spacing w:after="0"/>
                </w:pPr>
              </w:pPrChange>
            </w:pPr>
            <w:ins w:id="41794" w:author="瑋婷 徐" w:date="2025-01-04T22:14:00Z" w16du:dateUtc="2025-01-04T14:14:00Z">
              <w:r w:rsidRPr="00D000CE">
                <w:rPr>
                  <w:rFonts w:ascii="Times New Roman" w:hAnsi="Times New Roman" w:cs="Times New Roman"/>
                  <w:sz w:val="24"/>
                  <w:rPrChange w:id="41795" w:author="瑋婷 徐" w:date="2025-01-04T22:49:00Z" w16du:dateUtc="2025-01-04T14:49:00Z">
                    <w:rPr/>
                  </w:rPrChange>
                </w:rPr>
                <w:t>青背山雀</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796"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20AD877" w14:textId="77777777" w:rsidR="00780B0E" w:rsidRPr="00D000CE" w:rsidRDefault="00780B0E">
            <w:pPr>
              <w:spacing w:after="0" w:line="360" w:lineRule="auto"/>
              <w:jc w:val="center"/>
              <w:rPr>
                <w:ins w:id="41797" w:author="瑋婷 徐" w:date="2025-01-04T22:14:00Z" w16du:dateUtc="2025-01-04T14:14:00Z"/>
                <w:rFonts w:ascii="Times New Roman" w:hAnsi="Times New Roman" w:cs="Times New Roman"/>
                <w:sz w:val="24"/>
                <w:rPrChange w:id="41798" w:author="瑋婷 徐" w:date="2025-01-04T22:49:00Z" w16du:dateUtc="2025-01-04T14:49:00Z">
                  <w:rPr>
                    <w:ins w:id="41799" w:author="瑋婷 徐" w:date="2025-01-04T22:14:00Z" w16du:dateUtc="2025-01-04T14:14:00Z"/>
                  </w:rPr>
                </w:rPrChange>
              </w:rPr>
              <w:pPrChange w:id="41800" w:author="瑋婷 徐" w:date="2025-01-04T22:15:00Z" w16du:dateUtc="2025-01-04T14:15:00Z">
                <w:pPr>
                  <w:spacing w:after="0"/>
                </w:pPr>
              </w:pPrChange>
            </w:pPr>
            <w:ins w:id="41801" w:author="瑋婷 徐" w:date="2025-01-04T22:14:00Z" w16du:dateUtc="2025-01-04T14:14:00Z">
              <w:r w:rsidRPr="00D000CE">
                <w:rPr>
                  <w:rFonts w:ascii="Times New Roman" w:hAnsi="Times New Roman" w:cs="Times New Roman"/>
                  <w:sz w:val="24"/>
                  <w:rPrChange w:id="41802" w:author="瑋婷 徐" w:date="2025-01-04T22:49:00Z" w16du:dateUtc="2025-01-04T14:49:00Z">
                    <w:rPr/>
                  </w:rPrChange>
                </w:rPr>
                <w:t>2</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03" w:author="瑋婷 徐" w:date="2025-01-04T22:15:00Z" w16du:dateUtc="2025-01-04T14:1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51F177D" w14:textId="77777777" w:rsidR="00780B0E" w:rsidRPr="00D000CE" w:rsidRDefault="00780B0E">
            <w:pPr>
              <w:spacing w:after="0" w:line="360" w:lineRule="auto"/>
              <w:jc w:val="center"/>
              <w:rPr>
                <w:ins w:id="41804" w:author="瑋婷 徐" w:date="2025-01-04T22:14:00Z" w16du:dateUtc="2025-01-04T14:14:00Z"/>
                <w:rFonts w:ascii="Times New Roman" w:hAnsi="Times New Roman" w:cs="Times New Roman"/>
                <w:sz w:val="24"/>
                <w:rPrChange w:id="41805" w:author="瑋婷 徐" w:date="2025-01-04T22:49:00Z" w16du:dateUtc="2025-01-04T14:49:00Z">
                  <w:rPr>
                    <w:ins w:id="41806" w:author="瑋婷 徐" w:date="2025-01-04T22:14:00Z" w16du:dateUtc="2025-01-04T14:14:00Z"/>
                  </w:rPr>
                </w:rPrChange>
              </w:rPr>
              <w:pPrChange w:id="41807" w:author="瑋婷 徐" w:date="2025-01-04T22:15:00Z" w16du:dateUtc="2025-01-04T14:15:00Z">
                <w:pPr>
                  <w:spacing w:after="0"/>
                </w:pPr>
              </w:pPrChange>
            </w:pPr>
            <w:ins w:id="41808" w:author="瑋婷 徐" w:date="2025-01-04T22:14:00Z" w16du:dateUtc="2025-01-04T14:14:00Z">
              <w:r w:rsidRPr="00D000CE">
                <w:rPr>
                  <w:rFonts w:ascii="Times New Roman" w:hAnsi="Times New Roman" w:cs="Times New Roman"/>
                  <w:sz w:val="24"/>
                  <w:rPrChange w:id="41809" w:author="瑋婷 徐" w:date="2025-01-04T22:49:00Z" w16du:dateUtc="2025-01-04T14:49:00Z">
                    <w:rPr/>
                  </w:rPrChange>
                </w:rPr>
                <w:t>20</w:t>
              </w:r>
            </w:ins>
          </w:p>
        </w:tc>
      </w:tr>
      <w:tr w:rsidR="00780B0E" w:rsidRPr="00D000CE" w14:paraId="0F16D9C5" w14:textId="77777777" w:rsidTr="00780B0E">
        <w:trPr>
          <w:jc w:val="center"/>
          <w:ins w:id="41810" w:author="瑋婷 徐" w:date="2025-01-04T22:14:00Z"/>
          <w:trPrChange w:id="41811" w:author="瑋婷 徐" w:date="2025-01-04T22:15:00Z" w16du:dateUtc="2025-01-04T14:15: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12"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25A7ABF" w14:textId="77777777" w:rsidR="00780B0E" w:rsidRPr="00D000CE" w:rsidRDefault="00780B0E">
            <w:pPr>
              <w:spacing w:after="0" w:line="360" w:lineRule="auto"/>
              <w:jc w:val="center"/>
              <w:rPr>
                <w:ins w:id="41813" w:author="瑋婷 徐" w:date="2025-01-04T22:14:00Z" w16du:dateUtc="2025-01-04T14:14:00Z"/>
                <w:rFonts w:ascii="Times New Roman" w:hAnsi="Times New Roman" w:cs="Times New Roman"/>
                <w:sz w:val="24"/>
                <w:rPrChange w:id="41814" w:author="瑋婷 徐" w:date="2025-01-04T22:49:00Z" w16du:dateUtc="2025-01-04T14:49:00Z">
                  <w:rPr>
                    <w:ins w:id="41815" w:author="瑋婷 徐" w:date="2025-01-04T22:14:00Z" w16du:dateUtc="2025-01-04T14:14:00Z"/>
                  </w:rPr>
                </w:rPrChange>
              </w:rPr>
              <w:pPrChange w:id="41816" w:author="瑋婷 徐" w:date="2025-01-04T22:15:00Z" w16du:dateUtc="2025-01-04T14:15:00Z">
                <w:pPr>
                  <w:spacing w:after="0"/>
                </w:pPr>
              </w:pPrChange>
            </w:pPr>
            <w:ins w:id="41817" w:author="瑋婷 徐" w:date="2025-01-04T22:14:00Z" w16du:dateUtc="2025-01-04T14:14:00Z">
              <w:r w:rsidRPr="00D000CE">
                <w:rPr>
                  <w:rFonts w:ascii="Times New Roman" w:hAnsi="Times New Roman" w:cs="Times New Roman"/>
                  <w:sz w:val="24"/>
                  <w:rPrChange w:id="41818" w:author="瑋婷 徐" w:date="2025-01-04T22:49:00Z" w16du:dateUtc="2025-01-04T14:49:00Z">
                    <w:rPr/>
                  </w:rPrChange>
                </w:rPr>
                <w:t>黃山雀</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19"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909FC35" w14:textId="77777777" w:rsidR="00780B0E" w:rsidRPr="00D000CE" w:rsidRDefault="00780B0E">
            <w:pPr>
              <w:spacing w:after="0" w:line="360" w:lineRule="auto"/>
              <w:jc w:val="center"/>
              <w:rPr>
                <w:ins w:id="41820" w:author="瑋婷 徐" w:date="2025-01-04T22:14:00Z" w16du:dateUtc="2025-01-04T14:14:00Z"/>
                <w:rFonts w:ascii="Times New Roman" w:hAnsi="Times New Roman" w:cs="Times New Roman"/>
                <w:sz w:val="24"/>
                <w:rPrChange w:id="41821" w:author="瑋婷 徐" w:date="2025-01-04T22:49:00Z" w16du:dateUtc="2025-01-04T14:49:00Z">
                  <w:rPr>
                    <w:ins w:id="41822" w:author="瑋婷 徐" w:date="2025-01-04T22:14:00Z" w16du:dateUtc="2025-01-04T14:14:00Z"/>
                  </w:rPr>
                </w:rPrChange>
              </w:rPr>
              <w:pPrChange w:id="41823" w:author="瑋婷 徐" w:date="2025-01-04T22:15:00Z" w16du:dateUtc="2025-01-04T14:15:00Z">
                <w:pPr>
                  <w:spacing w:after="0"/>
                </w:pPr>
              </w:pPrChange>
            </w:pPr>
            <w:ins w:id="41824" w:author="瑋婷 徐" w:date="2025-01-04T22:14:00Z" w16du:dateUtc="2025-01-04T14:14:00Z">
              <w:r w:rsidRPr="00D000CE">
                <w:rPr>
                  <w:rFonts w:ascii="Times New Roman" w:hAnsi="Times New Roman" w:cs="Times New Roman"/>
                  <w:sz w:val="24"/>
                  <w:rPrChange w:id="41825" w:author="瑋婷 徐" w:date="2025-01-04T22:49:00Z" w16du:dateUtc="2025-01-04T14:49:00Z">
                    <w:rPr/>
                  </w:rPrChange>
                </w:rPr>
                <w:t>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26" w:author="瑋婷 徐" w:date="2025-01-04T22:15:00Z" w16du:dateUtc="2025-01-04T14:1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F1D38C0" w14:textId="77777777" w:rsidR="00780B0E" w:rsidRPr="00D000CE" w:rsidRDefault="00780B0E">
            <w:pPr>
              <w:spacing w:after="0" w:line="360" w:lineRule="auto"/>
              <w:jc w:val="center"/>
              <w:rPr>
                <w:ins w:id="41827" w:author="瑋婷 徐" w:date="2025-01-04T22:14:00Z" w16du:dateUtc="2025-01-04T14:14:00Z"/>
                <w:rFonts w:ascii="Times New Roman" w:hAnsi="Times New Roman" w:cs="Times New Roman"/>
                <w:sz w:val="24"/>
                <w:rPrChange w:id="41828" w:author="瑋婷 徐" w:date="2025-01-04T22:49:00Z" w16du:dateUtc="2025-01-04T14:49:00Z">
                  <w:rPr>
                    <w:ins w:id="41829" w:author="瑋婷 徐" w:date="2025-01-04T22:14:00Z" w16du:dateUtc="2025-01-04T14:14:00Z"/>
                  </w:rPr>
                </w:rPrChange>
              </w:rPr>
              <w:pPrChange w:id="41830" w:author="瑋婷 徐" w:date="2025-01-04T22:15:00Z" w16du:dateUtc="2025-01-04T14:15:00Z">
                <w:pPr>
                  <w:spacing w:after="0"/>
                </w:pPr>
              </w:pPrChange>
            </w:pPr>
            <w:ins w:id="41831" w:author="瑋婷 徐" w:date="2025-01-04T22:14:00Z" w16du:dateUtc="2025-01-04T14:14:00Z">
              <w:r w:rsidRPr="00D000CE">
                <w:rPr>
                  <w:rFonts w:ascii="Times New Roman" w:hAnsi="Times New Roman" w:cs="Times New Roman"/>
                  <w:sz w:val="24"/>
                  <w:rPrChange w:id="41832" w:author="瑋婷 徐" w:date="2025-01-04T22:49:00Z" w16du:dateUtc="2025-01-04T14:49:00Z">
                    <w:rPr/>
                  </w:rPrChange>
                </w:rPr>
                <w:t>20</w:t>
              </w:r>
            </w:ins>
          </w:p>
        </w:tc>
      </w:tr>
      <w:tr w:rsidR="00780B0E" w:rsidRPr="00D000CE" w14:paraId="6CB878B8" w14:textId="77777777" w:rsidTr="00780B0E">
        <w:trPr>
          <w:jc w:val="center"/>
          <w:ins w:id="41833" w:author="瑋婷 徐" w:date="2025-01-04T22:14:00Z"/>
          <w:trPrChange w:id="41834" w:author="瑋婷 徐" w:date="2025-01-04T22:15:00Z" w16du:dateUtc="2025-01-04T14:15: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35"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AAD20FF" w14:textId="77777777" w:rsidR="00780B0E" w:rsidRPr="00D000CE" w:rsidRDefault="00780B0E">
            <w:pPr>
              <w:spacing w:after="0" w:line="360" w:lineRule="auto"/>
              <w:jc w:val="center"/>
              <w:rPr>
                <w:ins w:id="41836" w:author="瑋婷 徐" w:date="2025-01-04T22:14:00Z" w16du:dateUtc="2025-01-04T14:14:00Z"/>
                <w:rFonts w:ascii="Times New Roman" w:hAnsi="Times New Roman" w:cs="Times New Roman"/>
                <w:sz w:val="24"/>
                <w:rPrChange w:id="41837" w:author="瑋婷 徐" w:date="2025-01-04T22:49:00Z" w16du:dateUtc="2025-01-04T14:49:00Z">
                  <w:rPr>
                    <w:ins w:id="41838" w:author="瑋婷 徐" w:date="2025-01-04T22:14:00Z" w16du:dateUtc="2025-01-04T14:14:00Z"/>
                  </w:rPr>
                </w:rPrChange>
              </w:rPr>
              <w:pPrChange w:id="41839" w:author="瑋婷 徐" w:date="2025-01-04T22:15:00Z" w16du:dateUtc="2025-01-04T14:15:00Z">
                <w:pPr>
                  <w:spacing w:after="0"/>
                </w:pPr>
              </w:pPrChange>
            </w:pPr>
            <w:ins w:id="41840" w:author="瑋婷 徐" w:date="2025-01-04T22:14:00Z" w16du:dateUtc="2025-01-04T14:14:00Z">
              <w:r w:rsidRPr="00D000CE">
                <w:rPr>
                  <w:rFonts w:ascii="Times New Roman" w:hAnsi="Times New Roman" w:cs="Times New Roman"/>
                  <w:sz w:val="24"/>
                  <w:rPrChange w:id="41841" w:author="瑋婷 徐" w:date="2025-01-04T22:49:00Z" w16du:dateUtc="2025-01-04T14:49:00Z">
                    <w:rPr/>
                  </w:rPrChange>
                </w:rPr>
                <w:t>洋燕</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42"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8063CFC" w14:textId="77777777" w:rsidR="00780B0E" w:rsidRPr="00D000CE" w:rsidRDefault="00780B0E">
            <w:pPr>
              <w:spacing w:after="0" w:line="360" w:lineRule="auto"/>
              <w:jc w:val="center"/>
              <w:rPr>
                <w:ins w:id="41843" w:author="瑋婷 徐" w:date="2025-01-04T22:14:00Z" w16du:dateUtc="2025-01-04T14:14:00Z"/>
                <w:rFonts w:ascii="Times New Roman" w:hAnsi="Times New Roman" w:cs="Times New Roman"/>
                <w:sz w:val="24"/>
                <w:rPrChange w:id="41844" w:author="瑋婷 徐" w:date="2025-01-04T22:49:00Z" w16du:dateUtc="2025-01-04T14:49:00Z">
                  <w:rPr>
                    <w:ins w:id="41845" w:author="瑋婷 徐" w:date="2025-01-04T22:14:00Z" w16du:dateUtc="2025-01-04T14:14:00Z"/>
                  </w:rPr>
                </w:rPrChange>
              </w:rPr>
              <w:pPrChange w:id="41846" w:author="瑋婷 徐" w:date="2025-01-04T22:15:00Z" w16du:dateUtc="2025-01-04T14:15:00Z">
                <w:pPr>
                  <w:spacing w:after="0"/>
                </w:pPr>
              </w:pPrChange>
            </w:pPr>
            <w:ins w:id="41847" w:author="瑋婷 徐" w:date="2025-01-04T22:14:00Z" w16du:dateUtc="2025-01-04T14:14:00Z">
              <w:r w:rsidRPr="00D000CE">
                <w:rPr>
                  <w:rFonts w:ascii="Times New Roman" w:hAnsi="Times New Roman" w:cs="Times New Roman"/>
                  <w:sz w:val="24"/>
                  <w:rPrChange w:id="41848" w:author="瑋婷 徐" w:date="2025-01-04T22:49:00Z" w16du:dateUtc="2025-01-04T14:49:00Z">
                    <w:rPr/>
                  </w:rPrChange>
                </w:rPr>
                <w:t>7</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49" w:author="瑋婷 徐" w:date="2025-01-04T22:15:00Z" w16du:dateUtc="2025-01-04T14:1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25E74ED" w14:textId="77777777" w:rsidR="00780B0E" w:rsidRPr="00D000CE" w:rsidRDefault="00780B0E">
            <w:pPr>
              <w:spacing w:after="0" w:line="360" w:lineRule="auto"/>
              <w:jc w:val="center"/>
              <w:rPr>
                <w:ins w:id="41850" w:author="瑋婷 徐" w:date="2025-01-04T22:14:00Z" w16du:dateUtc="2025-01-04T14:14:00Z"/>
                <w:rFonts w:ascii="Times New Roman" w:hAnsi="Times New Roman" w:cs="Times New Roman"/>
                <w:sz w:val="24"/>
                <w:rPrChange w:id="41851" w:author="瑋婷 徐" w:date="2025-01-04T22:49:00Z" w16du:dateUtc="2025-01-04T14:49:00Z">
                  <w:rPr>
                    <w:ins w:id="41852" w:author="瑋婷 徐" w:date="2025-01-04T22:14:00Z" w16du:dateUtc="2025-01-04T14:14:00Z"/>
                  </w:rPr>
                </w:rPrChange>
              </w:rPr>
              <w:pPrChange w:id="41853" w:author="瑋婷 徐" w:date="2025-01-04T22:15:00Z" w16du:dateUtc="2025-01-04T14:15:00Z">
                <w:pPr>
                  <w:spacing w:after="0"/>
                </w:pPr>
              </w:pPrChange>
            </w:pPr>
            <w:ins w:id="41854" w:author="瑋婷 徐" w:date="2025-01-04T22:14:00Z" w16du:dateUtc="2025-01-04T14:14:00Z">
              <w:r w:rsidRPr="00D000CE">
                <w:rPr>
                  <w:rFonts w:ascii="Times New Roman" w:hAnsi="Times New Roman" w:cs="Times New Roman"/>
                  <w:sz w:val="24"/>
                  <w:rPrChange w:id="41855" w:author="瑋婷 徐" w:date="2025-01-04T22:49:00Z" w16du:dateUtc="2025-01-04T14:49:00Z">
                    <w:rPr/>
                  </w:rPrChange>
                </w:rPr>
                <w:t>50</w:t>
              </w:r>
            </w:ins>
          </w:p>
        </w:tc>
      </w:tr>
      <w:tr w:rsidR="00780B0E" w:rsidRPr="00D000CE" w14:paraId="5C0F8D41" w14:textId="77777777" w:rsidTr="00780B0E">
        <w:trPr>
          <w:jc w:val="center"/>
          <w:ins w:id="41856" w:author="瑋婷 徐" w:date="2025-01-04T22:14:00Z"/>
          <w:trPrChange w:id="41857" w:author="瑋婷 徐" w:date="2025-01-04T22:15:00Z" w16du:dateUtc="2025-01-04T14:15: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58"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BFC15C3" w14:textId="77777777" w:rsidR="00780B0E" w:rsidRPr="00D000CE" w:rsidRDefault="00780B0E">
            <w:pPr>
              <w:spacing w:after="0" w:line="360" w:lineRule="auto"/>
              <w:jc w:val="center"/>
              <w:rPr>
                <w:ins w:id="41859" w:author="瑋婷 徐" w:date="2025-01-04T22:14:00Z" w16du:dateUtc="2025-01-04T14:14:00Z"/>
                <w:rFonts w:ascii="Times New Roman" w:hAnsi="Times New Roman" w:cs="Times New Roman"/>
                <w:sz w:val="24"/>
                <w:rPrChange w:id="41860" w:author="瑋婷 徐" w:date="2025-01-04T22:49:00Z" w16du:dateUtc="2025-01-04T14:49:00Z">
                  <w:rPr>
                    <w:ins w:id="41861" w:author="瑋婷 徐" w:date="2025-01-04T22:14:00Z" w16du:dateUtc="2025-01-04T14:14:00Z"/>
                  </w:rPr>
                </w:rPrChange>
              </w:rPr>
              <w:pPrChange w:id="41862" w:author="瑋婷 徐" w:date="2025-01-04T22:15:00Z" w16du:dateUtc="2025-01-04T14:15:00Z">
                <w:pPr>
                  <w:spacing w:after="0"/>
                </w:pPr>
              </w:pPrChange>
            </w:pPr>
            <w:ins w:id="41863" w:author="瑋婷 徐" w:date="2025-01-04T22:14:00Z" w16du:dateUtc="2025-01-04T14:14:00Z">
              <w:r w:rsidRPr="00D000CE">
                <w:rPr>
                  <w:rFonts w:ascii="Times New Roman" w:hAnsi="Times New Roman" w:cs="Times New Roman"/>
                  <w:sz w:val="24"/>
                  <w:rPrChange w:id="41864" w:author="瑋婷 徐" w:date="2025-01-04T22:49:00Z" w16du:dateUtc="2025-01-04T14:49:00Z">
                    <w:rPr/>
                  </w:rPrChange>
                </w:rPr>
                <w:t>白環鸚嘴鵯</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65"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43FC303" w14:textId="77777777" w:rsidR="00780B0E" w:rsidRPr="00D000CE" w:rsidRDefault="00780B0E">
            <w:pPr>
              <w:spacing w:after="0" w:line="360" w:lineRule="auto"/>
              <w:jc w:val="center"/>
              <w:rPr>
                <w:ins w:id="41866" w:author="瑋婷 徐" w:date="2025-01-04T22:14:00Z" w16du:dateUtc="2025-01-04T14:14:00Z"/>
                <w:rFonts w:ascii="Times New Roman" w:hAnsi="Times New Roman" w:cs="Times New Roman"/>
                <w:sz w:val="24"/>
                <w:rPrChange w:id="41867" w:author="瑋婷 徐" w:date="2025-01-04T22:49:00Z" w16du:dateUtc="2025-01-04T14:49:00Z">
                  <w:rPr>
                    <w:ins w:id="41868" w:author="瑋婷 徐" w:date="2025-01-04T22:14:00Z" w16du:dateUtc="2025-01-04T14:14:00Z"/>
                  </w:rPr>
                </w:rPrChange>
              </w:rPr>
              <w:pPrChange w:id="41869" w:author="瑋婷 徐" w:date="2025-01-04T22:15:00Z" w16du:dateUtc="2025-01-04T14:15:00Z">
                <w:pPr>
                  <w:spacing w:after="0"/>
                </w:pPr>
              </w:pPrChange>
            </w:pPr>
            <w:ins w:id="41870" w:author="瑋婷 徐" w:date="2025-01-04T22:14:00Z" w16du:dateUtc="2025-01-04T14:14:00Z">
              <w:r w:rsidRPr="00D000CE">
                <w:rPr>
                  <w:rFonts w:ascii="Times New Roman" w:hAnsi="Times New Roman" w:cs="Times New Roman"/>
                  <w:sz w:val="24"/>
                  <w:rPrChange w:id="41871" w:author="瑋婷 徐" w:date="2025-01-04T22:49:00Z" w16du:dateUtc="2025-01-04T14:49:00Z">
                    <w:rPr/>
                  </w:rPrChange>
                </w:rPr>
                <w:t>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72" w:author="瑋婷 徐" w:date="2025-01-04T22:15:00Z" w16du:dateUtc="2025-01-04T14:1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D2914CA" w14:textId="77777777" w:rsidR="00780B0E" w:rsidRPr="00D000CE" w:rsidRDefault="00780B0E">
            <w:pPr>
              <w:spacing w:after="0" w:line="360" w:lineRule="auto"/>
              <w:jc w:val="center"/>
              <w:rPr>
                <w:ins w:id="41873" w:author="瑋婷 徐" w:date="2025-01-04T22:14:00Z" w16du:dateUtc="2025-01-04T14:14:00Z"/>
                <w:rFonts w:ascii="Times New Roman" w:hAnsi="Times New Roman" w:cs="Times New Roman"/>
                <w:sz w:val="24"/>
                <w:rPrChange w:id="41874" w:author="瑋婷 徐" w:date="2025-01-04T22:49:00Z" w16du:dateUtc="2025-01-04T14:49:00Z">
                  <w:rPr>
                    <w:ins w:id="41875" w:author="瑋婷 徐" w:date="2025-01-04T22:14:00Z" w16du:dateUtc="2025-01-04T14:14:00Z"/>
                  </w:rPr>
                </w:rPrChange>
              </w:rPr>
              <w:pPrChange w:id="41876" w:author="瑋婷 徐" w:date="2025-01-04T22:15:00Z" w16du:dateUtc="2025-01-04T14:15:00Z">
                <w:pPr>
                  <w:spacing w:after="0"/>
                </w:pPr>
              </w:pPrChange>
            </w:pPr>
            <w:ins w:id="41877" w:author="瑋婷 徐" w:date="2025-01-04T22:14:00Z" w16du:dateUtc="2025-01-04T14:14:00Z">
              <w:r w:rsidRPr="00D000CE">
                <w:rPr>
                  <w:rFonts w:ascii="Times New Roman" w:hAnsi="Times New Roman" w:cs="Times New Roman"/>
                  <w:sz w:val="24"/>
                  <w:rPrChange w:id="41878" w:author="瑋婷 徐" w:date="2025-01-04T22:49:00Z" w16du:dateUtc="2025-01-04T14:49:00Z">
                    <w:rPr/>
                  </w:rPrChange>
                </w:rPr>
                <w:t>20</w:t>
              </w:r>
            </w:ins>
          </w:p>
        </w:tc>
      </w:tr>
      <w:tr w:rsidR="00780B0E" w:rsidRPr="00D000CE" w14:paraId="5B081F76" w14:textId="77777777" w:rsidTr="00780B0E">
        <w:trPr>
          <w:jc w:val="center"/>
          <w:ins w:id="41879" w:author="瑋婷 徐" w:date="2025-01-04T22:14:00Z"/>
          <w:trPrChange w:id="41880" w:author="瑋婷 徐" w:date="2025-01-04T22:15:00Z" w16du:dateUtc="2025-01-04T14:15: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81"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BAAEAD3" w14:textId="77777777" w:rsidR="00780B0E" w:rsidRPr="00D000CE" w:rsidRDefault="00780B0E">
            <w:pPr>
              <w:spacing w:after="0" w:line="360" w:lineRule="auto"/>
              <w:jc w:val="center"/>
              <w:rPr>
                <w:ins w:id="41882" w:author="瑋婷 徐" w:date="2025-01-04T22:14:00Z" w16du:dateUtc="2025-01-04T14:14:00Z"/>
                <w:rFonts w:ascii="Times New Roman" w:hAnsi="Times New Roman" w:cs="Times New Roman"/>
                <w:sz w:val="24"/>
                <w:rPrChange w:id="41883" w:author="瑋婷 徐" w:date="2025-01-04T22:49:00Z" w16du:dateUtc="2025-01-04T14:49:00Z">
                  <w:rPr>
                    <w:ins w:id="41884" w:author="瑋婷 徐" w:date="2025-01-04T22:14:00Z" w16du:dateUtc="2025-01-04T14:14:00Z"/>
                  </w:rPr>
                </w:rPrChange>
              </w:rPr>
              <w:pPrChange w:id="41885" w:author="瑋婷 徐" w:date="2025-01-04T22:15:00Z" w16du:dateUtc="2025-01-04T14:15:00Z">
                <w:pPr>
                  <w:spacing w:after="0"/>
                </w:pPr>
              </w:pPrChange>
            </w:pPr>
            <w:ins w:id="41886" w:author="瑋婷 徐" w:date="2025-01-04T22:14:00Z" w16du:dateUtc="2025-01-04T14:14:00Z">
              <w:r w:rsidRPr="00D000CE">
                <w:rPr>
                  <w:rFonts w:ascii="Times New Roman" w:hAnsi="Times New Roman" w:cs="Times New Roman"/>
                  <w:sz w:val="24"/>
                  <w:rPrChange w:id="41887" w:author="瑋婷 徐" w:date="2025-01-04T22:49:00Z" w16du:dateUtc="2025-01-04T14:49:00Z">
                    <w:rPr/>
                  </w:rPrChange>
                </w:rPr>
                <w:t>烏頭翁</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88" w:author="瑋婷 徐" w:date="2025-01-04T22:15:00Z" w16du:dateUtc="2025-01-04T14:15: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BE8353D" w14:textId="77777777" w:rsidR="00780B0E" w:rsidRPr="00D000CE" w:rsidRDefault="00780B0E">
            <w:pPr>
              <w:spacing w:after="0" w:line="360" w:lineRule="auto"/>
              <w:jc w:val="center"/>
              <w:rPr>
                <w:ins w:id="41889" w:author="瑋婷 徐" w:date="2025-01-04T22:14:00Z" w16du:dateUtc="2025-01-04T14:14:00Z"/>
                <w:rFonts w:ascii="Times New Roman" w:hAnsi="Times New Roman" w:cs="Times New Roman"/>
                <w:sz w:val="24"/>
                <w:rPrChange w:id="41890" w:author="瑋婷 徐" w:date="2025-01-04T22:49:00Z" w16du:dateUtc="2025-01-04T14:49:00Z">
                  <w:rPr>
                    <w:ins w:id="41891" w:author="瑋婷 徐" w:date="2025-01-04T22:14:00Z" w16du:dateUtc="2025-01-04T14:14:00Z"/>
                  </w:rPr>
                </w:rPrChange>
              </w:rPr>
              <w:pPrChange w:id="41892" w:author="瑋婷 徐" w:date="2025-01-04T22:15:00Z" w16du:dateUtc="2025-01-04T14:15:00Z">
                <w:pPr>
                  <w:spacing w:after="0"/>
                </w:pPr>
              </w:pPrChange>
            </w:pPr>
            <w:ins w:id="41893" w:author="瑋婷 徐" w:date="2025-01-04T22:14:00Z" w16du:dateUtc="2025-01-04T14:14:00Z">
              <w:r w:rsidRPr="00D000CE">
                <w:rPr>
                  <w:rFonts w:ascii="Times New Roman" w:hAnsi="Times New Roman" w:cs="Times New Roman"/>
                  <w:sz w:val="24"/>
                  <w:rPrChange w:id="41894" w:author="瑋婷 徐" w:date="2025-01-04T22:49:00Z" w16du:dateUtc="2025-01-04T14:49:00Z">
                    <w:rPr/>
                  </w:rPrChange>
                </w:rPr>
                <w:t>6</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1895" w:author="瑋婷 徐" w:date="2025-01-04T22:15:00Z" w16du:dateUtc="2025-01-04T14:15: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64F4B49" w14:textId="77777777" w:rsidR="00780B0E" w:rsidRPr="00D000CE" w:rsidRDefault="00780B0E">
            <w:pPr>
              <w:spacing w:after="0" w:line="360" w:lineRule="auto"/>
              <w:jc w:val="center"/>
              <w:rPr>
                <w:ins w:id="41896" w:author="瑋婷 徐" w:date="2025-01-04T22:14:00Z" w16du:dateUtc="2025-01-04T14:14:00Z"/>
                <w:rFonts w:ascii="Times New Roman" w:hAnsi="Times New Roman" w:cs="Times New Roman"/>
                <w:sz w:val="24"/>
                <w:rPrChange w:id="41897" w:author="瑋婷 徐" w:date="2025-01-04T22:49:00Z" w16du:dateUtc="2025-01-04T14:49:00Z">
                  <w:rPr>
                    <w:ins w:id="41898" w:author="瑋婷 徐" w:date="2025-01-04T22:14:00Z" w16du:dateUtc="2025-01-04T14:14:00Z"/>
                  </w:rPr>
                </w:rPrChange>
              </w:rPr>
              <w:pPrChange w:id="41899" w:author="瑋婷 徐" w:date="2025-01-04T22:15:00Z" w16du:dateUtc="2025-01-04T14:15:00Z">
                <w:pPr>
                  <w:spacing w:after="0"/>
                </w:pPr>
              </w:pPrChange>
            </w:pPr>
            <w:ins w:id="41900" w:author="瑋婷 徐" w:date="2025-01-04T22:14:00Z" w16du:dateUtc="2025-01-04T14:14:00Z">
              <w:r w:rsidRPr="00D000CE">
                <w:rPr>
                  <w:rFonts w:ascii="Times New Roman" w:hAnsi="Times New Roman" w:cs="Times New Roman"/>
                  <w:sz w:val="24"/>
                  <w:rPrChange w:id="41901" w:author="瑋婷 徐" w:date="2025-01-04T22:49:00Z" w16du:dateUtc="2025-01-04T14:49:00Z">
                    <w:rPr/>
                  </w:rPrChange>
                </w:rPr>
                <w:t>20</w:t>
              </w:r>
            </w:ins>
          </w:p>
        </w:tc>
      </w:tr>
    </w:tbl>
    <w:p w14:paraId="37A24795" w14:textId="6CA361AC" w:rsidR="00B168FE" w:rsidRPr="00B168FE" w:rsidRDefault="00B168FE">
      <w:pPr>
        <w:spacing w:line="360" w:lineRule="auto"/>
        <w:jc w:val="both"/>
        <w:rPr>
          <w:ins w:id="41902" w:author="瑋婷 徐" w:date="2025-01-03T17:22:00Z" w16du:dateUtc="2025-01-03T09:22:00Z"/>
          <w:rFonts w:ascii="Times New Roman" w:eastAsia="標楷體" w:hAnsi="Times New Roman" w:cs="Times New Roman"/>
          <w:rPrChange w:id="41903" w:author="瑋婷 徐" w:date="2025-01-03T17:23:00Z" w16du:dateUtc="2025-01-03T09:23:00Z">
            <w:rPr>
              <w:ins w:id="41904" w:author="瑋婷 徐" w:date="2025-01-03T17:22:00Z" w16du:dateUtc="2025-01-03T09:22:00Z"/>
            </w:rPr>
          </w:rPrChange>
        </w:rPr>
        <w:pPrChange w:id="41905" w:author="瑋婷 徐" w:date="2025-01-03T17:23:00Z" w16du:dateUtc="2025-01-03T09:23:00Z">
          <w:pPr/>
        </w:pPrChange>
      </w:pPr>
      <w:ins w:id="41906" w:author="瑋婷 徐" w:date="2025-01-03T17:23:00Z" w16du:dateUtc="2025-01-03T09:23:00Z">
        <w:r>
          <w:rPr>
            <w:rFonts w:ascii="Times New Roman" w:eastAsia="標楷體" w:hAnsi="Times New Roman" w:cs="Times New Roman"/>
          </w:rPr>
          <w:lastRenderedPageBreak/>
          <w:t>表</w:t>
        </w:r>
        <w:r>
          <w:rPr>
            <w:rFonts w:ascii="Times New Roman" w:eastAsia="標楷體" w:hAnsi="Times New Roman" w:cs="Times New Roman"/>
          </w:rPr>
          <w:t>1</w:t>
        </w:r>
        <w:r>
          <w:rPr>
            <w:rFonts w:ascii="Times New Roman" w:eastAsia="標楷體" w:hAnsi="Times New Roman" w:cs="Times New Roman" w:hint="eastAsia"/>
          </w:rPr>
          <w:t>9</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，屏東分署鳥種紀錄的數量及</w:t>
        </w:r>
        <w:r>
          <w:rPr>
            <w:rFonts w:ascii="Times New Roman" w:eastAsia="標楷體" w:hAnsi="Times New Roman" w:cs="Times New Roman"/>
          </w:rPr>
          <w:t>出現</w:t>
        </w:r>
        <w:r>
          <w:rPr>
            <w:rFonts w:ascii="Times New Roman" w:eastAsia="標楷體" w:hAnsi="Times New Roman" w:cs="Times New Roman" w:hint="eastAsia"/>
          </w:rPr>
          <w:t>樣區占比</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Table"/>
        <w:tblW w:w="5000" w:type="pct"/>
        <w:jc w:val="center"/>
        <w:tblLook w:val="0420" w:firstRow="1" w:lastRow="0" w:firstColumn="0" w:lastColumn="0" w:noHBand="0" w:noVBand="1"/>
      </w:tblPr>
      <w:tblGrid>
        <w:gridCol w:w="3154"/>
        <w:gridCol w:w="2944"/>
        <w:gridCol w:w="2208"/>
      </w:tblGrid>
      <w:tr w:rsidR="00780B0E" w:rsidRPr="00D000CE" w14:paraId="5261D522" w14:textId="77777777" w:rsidTr="00F46B5A">
        <w:trPr>
          <w:cnfStyle w:val="100000000000" w:firstRow="1" w:lastRow="0" w:firstColumn="0" w:lastColumn="0" w:oddVBand="0" w:evenVBand="0" w:oddHBand="0" w:evenHBand="0" w:firstRowFirstColumn="0" w:firstRowLastColumn="0" w:lastRowFirstColumn="0" w:lastRowLastColumn="0"/>
          <w:tblHeader/>
          <w:jc w:val="center"/>
          <w:ins w:id="41907" w:author="瑋婷 徐" w:date="2025-01-04T22:15:00Z"/>
        </w:trPr>
        <w:tc>
          <w:tcPr>
            <w:tcW w:w="189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D693DF2" w14:textId="77777777" w:rsidR="00780B0E" w:rsidRPr="00D000CE" w:rsidRDefault="00780B0E" w:rsidP="00F46B5A">
            <w:pPr>
              <w:spacing w:after="0" w:line="360" w:lineRule="auto"/>
              <w:jc w:val="center"/>
              <w:rPr>
                <w:ins w:id="41908" w:author="瑋婷 徐" w:date="2025-01-04T22:15:00Z" w16du:dateUtc="2025-01-04T14:15:00Z"/>
                <w:rFonts w:ascii="Times New Roman" w:hAnsi="Times New Roman" w:cs="Times New Roman"/>
                <w:sz w:val="24"/>
                <w:rPrChange w:id="41909" w:author="瑋婷 徐" w:date="2025-01-04T22:49:00Z" w16du:dateUtc="2025-01-04T14:49:00Z">
                  <w:rPr>
                    <w:ins w:id="41910" w:author="瑋婷 徐" w:date="2025-01-04T22:15:00Z" w16du:dateUtc="2025-01-04T14:15:00Z"/>
                    <w:rFonts w:ascii="Times New Roman" w:hAnsi="Times New Roman" w:cs="Times New Roman"/>
                  </w:rPr>
                </w:rPrChange>
              </w:rPr>
            </w:pPr>
            <w:ins w:id="41911" w:author="瑋婷 徐" w:date="2025-01-04T22:15:00Z" w16du:dateUtc="2025-01-04T14:15:00Z">
              <w:r w:rsidRPr="00D000CE">
                <w:rPr>
                  <w:rFonts w:ascii="Times New Roman" w:hAnsi="Times New Roman" w:cs="Times New Roman"/>
                  <w:sz w:val="24"/>
                </w:rPr>
                <w:t>鳥種</w:t>
              </w:r>
            </w:ins>
          </w:p>
        </w:tc>
        <w:tc>
          <w:tcPr>
            <w:tcW w:w="177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97A367F" w14:textId="77777777" w:rsidR="00780B0E" w:rsidRPr="00D000CE" w:rsidRDefault="00780B0E" w:rsidP="00F46B5A">
            <w:pPr>
              <w:spacing w:after="0" w:line="360" w:lineRule="auto"/>
              <w:jc w:val="center"/>
              <w:rPr>
                <w:ins w:id="41912" w:author="瑋婷 徐" w:date="2025-01-04T22:15:00Z" w16du:dateUtc="2025-01-04T14:15:00Z"/>
                <w:rFonts w:ascii="Times New Roman" w:hAnsi="Times New Roman" w:cs="Times New Roman"/>
                <w:sz w:val="24"/>
                <w:rPrChange w:id="41913" w:author="瑋婷 徐" w:date="2025-01-04T22:49:00Z" w16du:dateUtc="2025-01-04T14:49:00Z">
                  <w:rPr>
                    <w:ins w:id="41914" w:author="瑋婷 徐" w:date="2025-01-04T22:15:00Z" w16du:dateUtc="2025-01-04T14:15:00Z"/>
                    <w:rFonts w:ascii="Times New Roman" w:hAnsi="Times New Roman" w:cs="Times New Roman"/>
                  </w:rPr>
                </w:rPrChange>
              </w:rPr>
            </w:pPr>
            <w:ins w:id="41915" w:author="瑋婷 徐" w:date="2025-01-04T22:15:00Z" w16du:dateUtc="2025-01-04T14:15:00Z">
              <w:r w:rsidRPr="00D000CE">
                <w:rPr>
                  <w:rFonts w:ascii="Times New Roman" w:hAnsi="Times New Roman" w:cs="Times New Roman"/>
                  <w:sz w:val="24"/>
                </w:rPr>
                <w:t>數量</w:t>
              </w:r>
              <w:r w:rsidRPr="00D000CE">
                <w:rPr>
                  <w:rFonts w:ascii="Times New Roman" w:hAnsi="Times New Roman" w:cs="Times New Roman"/>
                  <w:sz w:val="24"/>
                </w:rPr>
                <w:t>(</w:t>
              </w:r>
              <w:r w:rsidRPr="00D000CE">
                <w:rPr>
                  <w:rFonts w:ascii="Times New Roman" w:hAnsi="Times New Roman" w:cs="Times New Roman"/>
                  <w:sz w:val="24"/>
                </w:rPr>
                <w:t>隻次</w:t>
              </w:r>
              <w:r w:rsidRPr="00D000CE">
                <w:rPr>
                  <w:rFonts w:ascii="Times New Roman" w:hAnsi="Times New Roman" w:cs="Times New Roman"/>
                  <w:sz w:val="24"/>
                </w:rPr>
                <w:t>)</w:t>
              </w:r>
            </w:ins>
          </w:p>
        </w:tc>
        <w:tc>
          <w:tcPr>
            <w:tcW w:w="132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08967DA" w14:textId="77777777" w:rsidR="00780B0E" w:rsidRPr="00D000CE" w:rsidRDefault="00780B0E" w:rsidP="00F46B5A">
            <w:pPr>
              <w:spacing w:after="0" w:line="360" w:lineRule="auto"/>
              <w:jc w:val="center"/>
              <w:rPr>
                <w:ins w:id="41916" w:author="瑋婷 徐" w:date="2025-01-04T22:15:00Z" w16du:dateUtc="2025-01-04T14:15:00Z"/>
                <w:rFonts w:ascii="Times New Roman" w:hAnsi="Times New Roman" w:cs="Times New Roman"/>
                <w:sz w:val="24"/>
                <w:rPrChange w:id="41917" w:author="瑋婷 徐" w:date="2025-01-04T22:49:00Z" w16du:dateUtc="2025-01-04T14:49:00Z">
                  <w:rPr>
                    <w:ins w:id="41918" w:author="瑋婷 徐" w:date="2025-01-04T22:15:00Z" w16du:dateUtc="2025-01-04T14:15:00Z"/>
                    <w:rFonts w:ascii="Times New Roman" w:hAnsi="Times New Roman" w:cs="Times New Roman"/>
                  </w:rPr>
                </w:rPrChange>
              </w:rPr>
            </w:pPr>
            <w:ins w:id="41919" w:author="瑋婷 徐" w:date="2025-01-04T22:15:00Z" w16du:dateUtc="2025-01-04T14:15:00Z">
              <w:r w:rsidRPr="00D000CE">
                <w:rPr>
                  <w:rFonts w:ascii="Times New Roman" w:hAnsi="Times New Roman" w:cs="Times New Roman"/>
                  <w:sz w:val="24"/>
                </w:rPr>
                <w:t>占比</w:t>
              </w:r>
              <w:r w:rsidRPr="00D000CE">
                <w:rPr>
                  <w:rFonts w:ascii="Times New Roman" w:hAnsi="Times New Roman" w:cs="Times New Roman"/>
                  <w:sz w:val="24"/>
                </w:rPr>
                <w:t>(%)</w:t>
              </w:r>
            </w:ins>
          </w:p>
        </w:tc>
      </w:tr>
      <w:tr w:rsidR="00780B0E" w:rsidRPr="00D000CE" w14:paraId="6EDE6D07" w14:textId="77777777" w:rsidTr="00F46B5A">
        <w:trPr>
          <w:jc w:val="center"/>
          <w:ins w:id="41920" w:author="瑋婷 徐" w:date="2025-01-04T22:15: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403FE" w14:textId="77777777" w:rsidR="00780B0E" w:rsidRPr="00D000CE" w:rsidRDefault="00780B0E" w:rsidP="00F46B5A">
            <w:pPr>
              <w:spacing w:after="0" w:line="360" w:lineRule="auto"/>
              <w:jc w:val="center"/>
              <w:rPr>
                <w:ins w:id="41921" w:author="瑋婷 徐" w:date="2025-01-04T22:15:00Z" w16du:dateUtc="2025-01-04T14:15:00Z"/>
                <w:rFonts w:ascii="Times New Roman" w:hAnsi="Times New Roman" w:cs="Times New Roman"/>
                <w:sz w:val="24"/>
                <w:rPrChange w:id="41922" w:author="瑋婷 徐" w:date="2025-01-04T22:49:00Z" w16du:dateUtc="2025-01-04T14:49:00Z">
                  <w:rPr>
                    <w:ins w:id="41923" w:author="瑋婷 徐" w:date="2025-01-04T22:15:00Z" w16du:dateUtc="2025-01-04T14:15:00Z"/>
                    <w:rFonts w:ascii="Times New Roman" w:hAnsi="Times New Roman" w:cs="Times New Roman"/>
                  </w:rPr>
                </w:rPrChange>
              </w:rPr>
            </w:pPr>
            <w:ins w:id="41924" w:author="瑋婷 徐" w:date="2025-01-04T22:15:00Z" w16du:dateUtc="2025-01-04T14:15:00Z">
              <w:r w:rsidRPr="00D000CE">
                <w:rPr>
                  <w:rFonts w:ascii="Times New Roman" w:hAnsi="Times New Roman" w:cs="Times New Roman" w:hint="eastAsia"/>
                  <w:sz w:val="24"/>
                  <w:rPrChange w:id="41925" w:author="瑋婷 徐" w:date="2025-01-04T22:49:00Z" w16du:dateUtc="2025-01-04T14:49:00Z">
                    <w:rPr>
                      <w:rFonts w:ascii="Times New Roman" w:hAnsi="Times New Roman" w:cs="Times New Roman" w:hint="eastAsia"/>
                    </w:rPr>
                  </w:rPrChange>
                </w:rPr>
                <w:t>白頭翁</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9DDE5" w14:textId="77777777" w:rsidR="00780B0E" w:rsidRPr="00D000CE" w:rsidRDefault="00780B0E" w:rsidP="00F46B5A">
            <w:pPr>
              <w:spacing w:after="0" w:line="360" w:lineRule="auto"/>
              <w:jc w:val="center"/>
              <w:rPr>
                <w:ins w:id="41926" w:author="瑋婷 徐" w:date="2025-01-04T22:15:00Z" w16du:dateUtc="2025-01-04T14:15:00Z"/>
                <w:rFonts w:ascii="Times New Roman" w:hAnsi="Times New Roman" w:cs="Times New Roman"/>
                <w:sz w:val="24"/>
                <w:rPrChange w:id="41927" w:author="瑋婷 徐" w:date="2025-01-04T22:49:00Z" w16du:dateUtc="2025-01-04T14:49:00Z">
                  <w:rPr>
                    <w:ins w:id="41928" w:author="瑋婷 徐" w:date="2025-01-04T22:15:00Z" w16du:dateUtc="2025-01-04T14:15:00Z"/>
                    <w:rFonts w:ascii="Times New Roman" w:hAnsi="Times New Roman" w:cs="Times New Roman"/>
                  </w:rPr>
                </w:rPrChange>
              </w:rPr>
            </w:pPr>
            <w:ins w:id="41929" w:author="瑋婷 徐" w:date="2025-01-04T22:15:00Z" w16du:dateUtc="2025-01-04T14:15:00Z">
              <w:r w:rsidRPr="00D000CE">
                <w:rPr>
                  <w:rFonts w:ascii="Times New Roman" w:hAnsi="Times New Roman" w:cs="Times New Roman"/>
                  <w:sz w:val="24"/>
                  <w:rPrChange w:id="41930" w:author="瑋婷 徐" w:date="2025-01-04T22:49:00Z" w16du:dateUtc="2025-01-04T14:49:00Z">
                    <w:rPr>
                      <w:rFonts w:ascii="Times New Roman" w:hAnsi="Times New Roman" w:cs="Times New Roman"/>
                    </w:rPr>
                  </w:rPrChange>
                </w:rPr>
                <w:t>4</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283FD" w14:textId="77777777" w:rsidR="00780B0E" w:rsidRPr="00D000CE" w:rsidRDefault="00780B0E" w:rsidP="00F46B5A">
            <w:pPr>
              <w:spacing w:after="0" w:line="360" w:lineRule="auto"/>
              <w:jc w:val="center"/>
              <w:rPr>
                <w:ins w:id="41931" w:author="瑋婷 徐" w:date="2025-01-04T22:15:00Z" w16du:dateUtc="2025-01-04T14:15:00Z"/>
                <w:rFonts w:ascii="Times New Roman" w:hAnsi="Times New Roman" w:cs="Times New Roman"/>
                <w:sz w:val="24"/>
                <w:rPrChange w:id="41932" w:author="瑋婷 徐" w:date="2025-01-04T22:49:00Z" w16du:dateUtc="2025-01-04T14:49:00Z">
                  <w:rPr>
                    <w:ins w:id="41933" w:author="瑋婷 徐" w:date="2025-01-04T22:15:00Z" w16du:dateUtc="2025-01-04T14:15:00Z"/>
                    <w:rFonts w:ascii="Times New Roman" w:hAnsi="Times New Roman" w:cs="Times New Roman"/>
                  </w:rPr>
                </w:rPrChange>
              </w:rPr>
            </w:pPr>
            <w:ins w:id="41934" w:author="瑋婷 徐" w:date="2025-01-04T22:15:00Z" w16du:dateUtc="2025-01-04T14:15:00Z">
              <w:r w:rsidRPr="00D000CE">
                <w:rPr>
                  <w:rFonts w:ascii="Times New Roman" w:hAnsi="Times New Roman" w:cs="Times New Roman"/>
                  <w:sz w:val="24"/>
                  <w:rPrChange w:id="41935" w:author="瑋婷 徐" w:date="2025-01-04T22:49:00Z" w16du:dateUtc="2025-01-04T14:49:00Z">
                    <w:rPr>
                      <w:rFonts w:ascii="Times New Roman" w:hAnsi="Times New Roman" w:cs="Times New Roman"/>
                    </w:rPr>
                  </w:rPrChange>
                </w:rPr>
                <w:t>20</w:t>
              </w:r>
            </w:ins>
          </w:p>
        </w:tc>
      </w:tr>
      <w:tr w:rsidR="00780B0E" w:rsidRPr="00D000CE" w14:paraId="153FA594" w14:textId="77777777" w:rsidTr="00F46B5A">
        <w:trPr>
          <w:jc w:val="center"/>
          <w:ins w:id="41936" w:author="瑋婷 徐" w:date="2025-01-04T22:15: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9A9F0" w14:textId="77777777" w:rsidR="00780B0E" w:rsidRPr="00D000CE" w:rsidRDefault="00780B0E" w:rsidP="00F46B5A">
            <w:pPr>
              <w:spacing w:after="0" w:line="360" w:lineRule="auto"/>
              <w:jc w:val="center"/>
              <w:rPr>
                <w:ins w:id="41937" w:author="瑋婷 徐" w:date="2025-01-04T22:15:00Z" w16du:dateUtc="2025-01-04T14:15:00Z"/>
                <w:rFonts w:ascii="Times New Roman" w:hAnsi="Times New Roman" w:cs="Times New Roman"/>
                <w:sz w:val="24"/>
                <w:rPrChange w:id="41938" w:author="瑋婷 徐" w:date="2025-01-04T22:49:00Z" w16du:dateUtc="2025-01-04T14:49:00Z">
                  <w:rPr>
                    <w:ins w:id="41939" w:author="瑋婷 徐" w:date="2025-01-04T22:15:00Z" w16du:dateUtc="2025-01-04T14:15:00Z"/>
                    <w:rFonts w:ascii="Times New Roman" w:hAnsi="Times New Roman" w:cs="Times New Roman"/>
                  </w:rPr>
                </w:rPrChange>
              </w:rPr>
            </w:pPr>
            <w:ins w:id="41940" w:author="瑋婷 徐" w:date="2025-01-04T22:15:00Z" w16du:dateUtc="2025-01-04T14:15:00Z">
              <w:r w:rsidRPr="00D000CE">
                <w:rPr>
                  <w:rFonts w:ascii="Times New Roman" w:hAnsi="Times New Roman" w:cs="Times New Roman" w:hint="eastAsia"/>
                  <w:sz w:val="24"/>
                  <w:rPrChange w:id="41941" w:author="瑋婷 徐" w:date="2025-01-04T22:49:00Z" w16du:dateUtc="2025-01-04T14:49:00Z">
                    <w:rPr>
                      <w:rFonts w:ascii="Times New Roman" w:hAnsi="Times New Roman" w:cs="Times New Roman" w:hint="eastAsia"/>
                    </w:rPr>
                  </w:rPrChange>
                </w:rPr>
                <w:t>紅嘴黑鵯</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95AE5" w14:textId="77777777" w:rsidR="00780B0E" w:rsidRPr="00D000CE" w:rsidRDefault="00780B0E" w:rsidP="00F46B5A">
            <w:pPr>
              <w:spacing w:after="0" w:line="360" w:lineRule="auto"/>
              <w:jc w:val="center"/>
              <w:rPr>
                <w:ins w:id="41942" w:author="瑋婷 徐" w:date="2025-01-04T22:15:00Z" w16du:dateUtc="2025-01-04T14:15:00Z"/>
                <w:rFonts w:ascii="Times New Roman" w:hAnsi="Times New Roman" w:cs="Times New Roman"/>
                <w:sz w:val="24"/>
                <w:rPrChange w:id="41943" w:author="瑋婷 徐" w:date="2025-01-04T22:49:00Z" w16du:dateUtc="2025-01-04T14:49:00Z">
                  <w:rPr>
                    <w:ins w:id="41944" w:author="瑋婷 徐" w:date="2025-01-04T22:15:00Z" w16du:dateUtc="2025-01-04T14:15:00Z"/>
                    <w:rFonts w:ascii="Times New Roman" w:hAnsi="Times New Roman" w:cs="Times New Roman"/>
                  </w:rPr>
                </w:rPrChange>
              </w:rPr>
            </w:pPr>
            <w:ins w:id="41945" w:author="瑋婷 徐" w:date="2025-01-04T22:15:00Z" w16du:dateUtc="2025-01-04T14:15:00Z">
              <w:r w:rsidRPr="00D000CE">
                <w:rPr>
                  <w:rFonts w:ascii="Times New Roman" w:hAnsi="Times New Roman" w:cs="Times New Roman"/>
                  <w:sz w:val="24"/>
                  <w:rPrChange w:id="41946" w:author="瑋婷 徐" w:date="2025-01-04T22:49:00Z" w16du:dateUtc="2025-01-04T14:49:00Z">
                    <w:rPr>
                      <w:rFonts w:ascii="Times New Roman" w:hAnsi="Times New Roman" w:cs="Times New Roman"/>
                    </w:rPr>
                  </w:rPrChange>
                </w:rPr>
                <w:t>60</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0BC97" w14:textId="77777777" w:rsidR="00780B0E" w:rsidRPr="00D000CE" w:rsidRDefault="00780B0E" w:rsidP="00F46B5A">
            <w:pPr>
              <w:spacing w:after="0" w:line="360" w:lineRule="auto"/>
              <w:jc w:val="center"/>
              <w:rPr>
                <w:ins w:id="41947" w:author="瑋婷 徐" w:date="2025-01-04T22:15:00Z" w16du:dateUtc="2025-01-04T14:15:00Z"/>
                <w:rFonts w:ascii="Times New Roman" w:hAnsi="Times New Roman" w:cs="Times New Roman"/>
                <w:sz w:val="24"/>
                <w:rPrChange w:id="41948" w:author="瑋婷 徐" w:date="2025-01-04T22:49:00Z" w16du:dateUtc="2025-01-04T14:49:00Z">
                  <w:rPr>
                    <w:ins w:id="41949" w:author="瑋婷 徐" w:date="2025-01-04T22:15:00Z" w16du:dateUtc="2025-01-04T14:15:00Z"/>
                    <w:rFonts w:ascii="Times New Roman" w:hAnsi="Times New Roman" w:cs="Times New Roman"/>
                  </w:rPr>
                </w:rPrChange>
              </w:rPr>
            </w:pPr>
            <w:ins w:id="41950" w:author="瑋婷 徐" w:date="2025-01-04T22:15:00Z" w16du:dateUtc="2025-01-04T14:15:00Z">
              <w:r w:rsidRPr="00D000CE">
                <w:rPr>
                  <w:rFonts w:ascii="Times New Roman" w:hAnsi="Times New Roman" w:cs="Times New Roman"/>
                  <w:sz w:val="24"/>
                  <w:rPrChange w:id="41951" w:author="瑋婷 徐" w:date="2025-01-04T22:49:00Z" w16du:dateUtc="2025-01-04T14:49:00Z">
                    <w:rPr>
                      <w:rFonts w:ascii="Times New Roman" w:hAnsi="Times New Roman" w:cs="Times New Roman"/>
                    </w:rPr>
                  </w:rPrChange>
                </w:rPr>
                <w:t>80</w:t>
              </w:r>
            </w:ins>
          </w:p>
        </w:tc>
      </w:tr>
      <w:tr w:rsidR="00780B0E" w:rsidRPr="00D000CE" w14:paraId="0FE34B13" w14:textId="77777777" w:rsidTr="00F46B5A">
        <w:trPr>
          <w:jc w:val="center"/>
          <w:ins w:id="41952" w:author="瑋婷 徐" w:date="2025-01-04T22:15: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FE57F" w14:textId="77777777" w:rsidR="00780B0E" w:rsidRPr="00D000CE" w:rsidRDefault="00780B0E" w:rsidP="00F46B5A">
            <w:pPr>
              <w:spacing w:after="0" w:line="360" w:lineRule="auto"/>
              <w:jc w:val="center"/>
              <w:rPr>
                <w:ins w:id="41953" w:author="瑋婷 徐" w:date="2025-01-04T22:15:00Z" w16du:dateUtc="2025-01-04T14:15:00Z"/>
                <w:rFonts w:ascii="Times New Roman" w:hAnsi="Times New Roman" w:cs="Times New Roman"/>
                <w:sz w:val="24"/>
                <w:rPrChange w:id="41954" w:author="瑋婷 徐" w:date="2025-01-04T22:49:00Z" w16du:dateUtc="2025-01-04T14:49:00Z">
                  <w:rPr>
                    <w:ins w:id="41955" w:author="瑋婷 徐" w:date="2025-01-04T22:15:00Z" w16du:dateUtc="2025-01-04T14:15:00Z"/>
                    <w:rFonts w:ascii="Times New Roman" w:hAnsi="Times New Roman" w:cs="Times New Roman"/>
                  </w:rPr>
                </w:rPrChange>
              </w:rPr>
            </w:pPr>
            <w:ins w:id="41956" w:author="瑋婷 徐" w:date="2025-01-04T22:15:00Z" w16du:dateUtc="2025-01-04T14:15:00Z">
              <w:r w:rsidRPr="00D000CE">
                <w:rPr>
                  <w:rFonts w:ascii="Times New Roman" w:hAnsi="Times New Roman" w:cs="Times New Roman" w:hint="eastAsia"/>
                  <w:sz w:val="24"/>
                  <w:rPrChange w:id="41957" w:author="瑋婷 徐" w:date="2025-01-04T22:49:00Z" w16du:dateUtc="2025-01-04T14:49:00Z">
                    <w:rPr>
                      <w:rFonts w:ascii="Times New Roman" w:hAnsi="Times New Roman" w:cs="Times New Roman" w:hint="eastAsia"/>
                    </w:rPr>
                  </w:rPrChange>
                </w:rPr>
                <w:t>棕面鶯</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424F5" w14:textId="77777777" w:rsidR="00780B0E" w:rsidRPr="00D000CE" w:rsidRDefault="00780B0E" w:rsidP="00F46B5A">
            <w:pPr>
              <w:spacing w:after="0" w:line="360" w:lineRule="auto"/>
              <w:jc w:val="center"/>
              <w:rPr>
                <w:ins w:id="41958" w:author="瑋婷 徐" w:date="2025-01-04T22:15:00Z" w16du:dateUtc="2025-01-04T14:15:00Z"/>
                <w:rFonts w:ascii="Times New Roman" w:hAnsi="Times New Roman" w:cs="Times New Roman"/>
                <w:sz w:val="24"/>
                <w:rPrChange w:id="41959" w:author="瑋婷 徐" w:date="2025-01-04T22:49:00Z" w16du:dateUtc="2025-01-04T14:49:00Z">
                  <w:rPr>
                    <w:ins w:id="41960" w:author="瑋婷 徐" w:date="2025-01-04T22:15:00Z" w16du:dateUtc="2025-01-04T14:15:00Z"/>
                    <w:rFonts w:ascii="Times New Roman" w:hAnsi="Times New Roman" w:cs="Times New Roman"/>
                  </w:rPr>
                </w:rPrChange>
              </w:rPr>
            </w:pPr>
            <w:ins w:id="41961" w:author="瑋婷 徐" w:date="2025-01-04T22:15:00Z" w16du:dateUtc="2025-01-04T14:15:00Z">
              <w:r w:rsidRPr="00D000CE">
                <w:rPr>
                  <w:rFonts w:ascii="Times New Roman" w:hAnsi="Times New Roman" w:cs="Times New Roman"/>
                  <w:sz w:val="24"/>
                  <w:rPrChange w:id="41962" w:author="瑋婷 徐" w:date="2025-01-04T22:49:00Z" w16du:dateUtc="2025-01-04T14:49:00Z">
                    <w:rPr>
                      <w:rFonts w:ascii="Times New Roman" w:hAnsi="Times New Roman" w:cs="Times New Roman"/>
                    </w:rPr>
                  </w:rPrChange>
                </w:rPr>
                <w:t>37</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B373" w14:textId="77777777" w:rsidR="00780B0E" w:rsidRPr="00D000CE" w:rsidRDefault="00780B0E" w:rsidP="00F46B5A">
            <w:pPr>
              <w:spacing w:after="0" w:line="360" w:lineRule="auto"/>
              <w:jc w:val="center"/>
              <w:rPr>
                <w:ins w:id="41963" w:author="瑋婷 徐" w:date="2025-01-04T22:15:00Z" w16du:dateUtc="2025-01-04T14:15:00Z"/>
                <w:rFonts w:ascii="Times New Roman" w:hAnsi="Times New Roman" w:cs="Times New Roman"/>
                <w:sz w:val="24"/>
                <w:rPrChange w:id="41964" w:author="瑋婷 徐" w:date="2025-01-04T22:49:00Z" w16du:dateUtc="2025-01-04T14:49:00Z">
                  <w:rPr>
                    <w:ins w:id="41965" w:author="瑋婷 徐" w:date="2025-01-04T22:15:00Z" w16du:dateUtc="2025-01-04T14:15:00Z"/>
                    <w:rFonts w:ascii="Times New Roman" w:hAnsi="Times New Roman" w:cs="Times New Roman"/>
                  </w:rPr>
                </w:rPrChange>
              </w:rPr>
            </w:pPr>
            <w:ins w:id="41966" w:author="瑋婷 徐" w:date="2025-01-04T22:15:00Z" w16du:dateUtc="2025-01-04T14:15:00Z">
              <w:r w:rsidRPr="00D000CE">
                <w:rPr>
                  <w:rFonts w:ascii="Times New Roman" w:hAnsi="Times New Roman" w:cs="Times New Roman"/>
                  <w:sz w:val="24"/>
                  <w:rPrChange w:id="41967" w:author="瑋婷 徐" w:date="2025-01-04T22:49:00Z" w16du:dateUtc="2025-01-04T14:49:00Z">
                    <w:rPr>
                      <w:rFonts w:ascii="Times New Roman" w:hAnsi="Times New Roman" w:cs="Times New Roman"/>
                    </w:rPr>
                  </w:rPrChange>
                </w:rPr>
                <w:t>50</w:t>
              </w:r>
            </w:ins>
          </w:p>
        </w:tc>
      </w:tr>
      <w:tr w:rsidR="00780B0E" w:rsidRPr="00D000CE" w14:paraId="3CD826BF" w14:textId="77777777" w:rsidTr="00F46B5A">
        <w:trPr>
          <w:jc w:val="center"/>
          <w:ins w:id="41968" w:author="瑋婷 徐" w:date="2025-01-04T22:15: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3DAF7" w14:textId="77777777" w:rsidR="00780B0E" w:rsidRPr="00D000CE" w:rsidRDefault="00780B0E" w:rsidP="00F46B5A">
            <w:pPr>
              <w:spacing w:after="0" w:line="360" w:lineRule="auto"/>
              <w:jc w:val="center"/>
              <w:rPr>
                <w:ins w:id="41969" w:author="瑋婷 徐" w:date="2025-01-04T22:15:00Z" w16du:dateUtc="2025-01-04T14:15:00Z"/>
                <w:rFonts w:ascii="Times New Roman" w:hAnsi="Times New Roman" w:cs="Times New Roman"/>
                <w:sz w:val="24"/>
                <w:rPrChange w:id="41970" w:author="瑋婷 徐" w:date="2025-01-04T22:49:00Z" w16du:dateUtc="2025-01-04T14:49:00Z">
                  <w:rPr>
                    <w:ins w:id="41971" w:author="瑋婷 徐" w:date="2025-01-04T22:15:00Z" w16du:dateUtc="2025-01-04T14:15:00Z"/>
                    <w:rFonts w:ascii="Times New Roman" w:hAnsi="Times New Roman" w:cs="Times New Roman"/>
                  </w:rPr>
                </w:rPrChange>
              </w:rPr>
            </w:pPr>
            <w:ins w:id="41972" w:author="瑋婷 徐" w:date="2025-01-04T22:15:00Z" w16du:dateUtc="2025-01-04T14:15:00Z">
              <w:r w:rsidRPr="00D000CE">
                <w:rPr>
                  <w:rFonts w:ascii="Times New Roman" w:hAnsi="Times New Roman" w:cs="Times New Roman" w:hint="eastAsia"/>
                  <w:sz w:val="24"/>
                  <w:rPrChange w:id="41973" w:author="瑋婷 徐" w:date="2025-01-04T22:49:00Z" w16du:dateUtc="2025-01-04T14:49:00Z">
                    <w:rPr>
                      <w:rFonts w:ascii="Times New Roman" w:hAnsi="Times New Roman" w:cs="Times New Roman" w:hint="eastAsia"/>
                    </w:rPr>
                  </w:rPrChange>
                </w:rPr>
                <w:t>紅頭山雀</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3FF02" w14:textId="77777777" w:rsidR="00780B0E" w:rsidRPr="00D000CE" w:rsidRDefault="00780B0E" w:rsidP="00F46B5A">
            <w:pPr>
              <w:spacing w:after="0" w:line="360" w:lineRule="auto"/>
              <w:jc w:val="center"/>
              <w:rPr>
                <w:ins w:id="41974" w:author="瑋婷 徐" w:date="2025-01-04T22:15:00Z" w16du:dateUtc="2025-01-04T14:15:00Z"/>
                <w:rFonts w:ascii="Times New Roman" w:hAnsi="Times New Roman" w:cs="Times New Roman"/>
                <w:sz w:val="24"/>
                <w:rPrChange w:id="41975" w:author="瑋婷 徐" w:date="2025-01-04T22:49:00Z" w16du:dateUtc="2025-01-04T14:49:00Z">
                  <w:rPr>
                    <w:ins w:id="41976" w:author="瑋婷 徐" w:date="2025-01-04T22:15:00Z" w16du:dateUtc="2025-01-04T14:15:00Z"/>
                    <w:rFonts w:ascii="Times New Roman" w:hAnsi="Times New Roman" w:cs="Times New Roman"/>
                  </w:rPr>
                </w:rPrChange>
              </w:rPr>
            </w:pPr>
            <w:ins w:id="41977" w:author="瑋婷 徐" w:date="2025-01-04T22:15:00Z" w16du:dateUtc="2025-01-04T14:15:00Z">
              <w:r w:rsidRPr="00D000CE">
                <w:rPr>
                  <w:rFonts w:ascii="Times New Roman" w:hAnsi="Times New Roman" w:cs="Times New Roman"/>
                  <w:sz w:val="24"/>
                  <w:rPrChange w:id="41978" w:author="瑋婷 徐" w:date="2025-01-04T22:49:00Z" w16du:dateUtc="2025-01-04T14:49:00Z">
                    <w:rPr>
                      <w:rFonts w:ascii="Times New Roman" w:hAnsi="Times New Roman" w:cs="Times New Roman"/>
                    </w:rPr>
                  </w:rPrChange>
                </w:rPr>
                <w:t>6</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AE24A" w14:textId="77777777" w:rsidR="00780B0E" w:rsidRPr="00D000CE" w:rsidRDefault="00780B0E" w:rsidP="00F46B5A">
            <w:pPr>
              <w:spacing w:after="0" w:line="360" w:lineRule="auto"/>
              <w:jc w:val="center"/>
              <w:rPr>
                <w:ins w:id="41979" w:author="瑋婷 徐" w:date="2025-01-04T22:15:00Z" w16du:dateUtc="2025-01-04T14:15:00Z"/>
                <w:rFonts w:ascii="Times New Roman" w:hAnsi="Times New Roman" w:cs="Times New Roman"/>
                <w:sz w:val="24"/>
                <w:rPrChange w:id="41980" w:author="瑋婷 徐" w:date="2025-01-04T22:49:00Z" w16du:dateUtc="2025-01-04T14:49:00Z">
                  <w:rPr>
                    <w:ins w:id="41981" w:author="瑋婷 徐" w:date="2025-01-04T22:15:00Z" w16du:dateUtc="2025-01-04T14:15:00Z"/>
                    <w:rFonts w:ascii="Times New Roman" w:hAnsi="Times New Roman" w:cs="Times New Roman"/>
                  </w:rPr>
                </w:rPrChange>
              </w:rPr>
            </w:pPr>
            <w:ins w:id="41982" w:author="瑋婷 徐" w:date="2025-01-04T22:15:00Z" w16du:dateUtc="2025-01-04T14:15:00Z">
              <w:r w:rsidRPr="00D000CE">
                <w:rPr>
                  <w:rFonts w:ascii="Times New Roman" w:hAnsi="Times New Roman" w:cs="Times New Roman"/>
                  <w:sz w:val="24"/>
                  <w:rPrChange w:id="41983" w:author="瑋婷 徐" w:date="2025-01-04T22:49:00Z" w16du:dateUtc="2025-01-04T14:49:00Z">
                    <w:rPr>
                      <w:rFonts w:ascii="Times New Roman" w:hAnsi="Times New Roman" w:cs="Times New Roman"/>
                    </w:rPr>
                  </w:rPrChange>
                </w:rPr>
                <w:t>20</w:t>
              </w:r>
            </w:ins>
          </w:p>
        </w:tc>
      </w:tr>
      <w:tr w:rsidR="00780B0E" w:rsidRPr="00D000CE" w14:paraId="76EC72F0" w14:textId="77777777" w:rsidTr="00F46B5A">
        <w:trPr>
          <w:jc w:val="center"/>
          <w:ins w:id="41984" w:author="瑋婷 徐" w:date="2025-01-04T22:15: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33C96" w14:textId="77777777" w:rsidR="00780B0E" w:rsidRPr="00D000CE" w:rsidRDefault="00780B0E" w:rsidP="00F46B5A">
            <w:pPr>
              <w:spacing w:after="0" w:line="360" w:lineRule="auto"/>
              <w:jc w:val="center"/>
              <w:rPr>
                <w:ins w:id="41985" w:author="瑋婷 徐" w:date="2025-01-04T22:15:00Z" w16du:dateUtc="2025-01-04T14:15:00Z"/>
                <w:rFonts w:ascii="Times New Roman" w:hAnsi="Times New Roman" w:cs="Times New Roman"/>
                <w:sz w:val="24"/>
                <w:rPrChange w:id="41986" w:author="瑋婷 徐" w:date="2025-01-04T22:49:00Z" w16du:dateUtc="2025-01-04T14:49:00Z">
                  <w:rPr>
                    <w:ins w:id="41987" w:author="瑋婷 徐" w:date="2025-01-04T22:15:00Z" w16du:dateUtc="2025-01-04T14:15:00Z"/>
                    <w:rFonts w:ascii="Times New Roman" w:hAnsi="Times New Roman" w:cs="Times New Roman"/>
                  </w:rPr>
                </w:rPrChange>
              </w:rPr>
            </w:pPr>
            <w:ins w:id="41988" w:author="瑋婷 徐" w:date="2025-01-04T22:15:00Z" w16du:dateUtc="2025-01-04T14:15:00Z">
              <w:r w:rsidRPr="00D000CE">
                <w:rPr>
                  <w:rFonts w:ascii="Times New Roman" w:hAnsi="Times New Roman" w:cs="Times New Roman" w:hint="eastAsia"/>
                  <w:sz w:val="24"/>
                  <w:rPrChange w:id="41989" w:author="瑋婷 徐" w:date="2025-01-04T22:49:00Z" w16du:dateUtc="2025-01-04T14:49:00Z">
                    <w:rPr>
                      <w:rFonts w:ascii="Times New Roman" w:hAnsi="Times New Roman" w:cs="Times New Roman" w:hint="eastAsia"/>
                    </w:rPr>
                  </w:rPrChange>
                </w:rPr>
                <w:t>冠羽畫眉</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8201B" w14:textId="77777777" w:rsidR="00780B0E" w:rsidRPr="00D000CE" w:rsidRDefault="00780B0E" w:rsidP="00F46B5A">
            <w:pPr>
              <w:spacing w:after="0" w:line="360" w:lineRule="auto"/>
              <w:jc w:val="center"/>
              <w:rPr>
                <w:ins w:id="41990" w:author="瑋婷 徐" w:date="2025-01-04T22:15:00Z" w16du:dateUtc="2025-01-04T14:15:00Z"/>
                <w:rFonts w:ascii="Times New Roman" w:hAnsi="Times New Roman" w:cs="Times New Roman"/>
                <w:sz w:val="24"/>
                <w:rPrChange w:id="41991" w:author="瑋婷 徐" w:date="2025-01-04T22:49:00Z" w16du:dateUtc="2025-01-04T14:49:00Z">
                  <w:rPr>
                    <w:ins w:id="41992" w:author="瑋婷 徐" w:date="2025-01-04T22:15:00Z" w16du:dateUtc="2025-01-04T14:15:00Z"/>
                    <w:rFonts w:ascii="Times New Roman" w:hAnsi="Times New Roman" w:cs="Times New Roman"/>
                  </w:rPr>
                </w:rPrChange>
              </w:rPr>
            </w:pPr>
            <w:ins w:id="41993" w:author="瑋婷 徐" w:date="2025-01-04T22:15:00Z" w16du:dateUtc="2025-01-04T14:15:00Z">
              <w:r w:rsidRPr="00D000CE">
                <w:rPr>
                  <w:rFonts w:ascii="Times New Roman" w:hAnsi="Times New Roman" w:cs="Times New Roman"/>
                  <w:sz w:val="24"/>
                  <w:rPrChange w:id="41994" w:author="瑋婷 徐" w:date="2025-01-04T22:49:00Z" w16du:dateUtc="2025-01-04T14:49:00Z">
                    <w:rPr>
                      <w:rFonts w:ascii="Times New Roman" w:hAnsi="Times New Roman" w:cs="Times New Roman"/>
                    </w:rPr>
                  </w:rPrChange>
                </w:rPr>
                <w:t>67</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48EF1" w14:textId="77777777" w:rsidR="00780B0E" w:rsidRPr="00D000CE" w:rsidRDefault="00780B0E" w:rsidP="00F46B5A">
            <w:pPr>
              <w:spacing w:after="0" w:line="360" w:lineRule="auto"/>
              <w:jc w:val="center"/>
              <w:rPr>
                <w:ins w:id="41995" w:author="瑋婷 徐" w:date="2025-01-04T22:15:00Z" w16du:dateUtc="2025-01-04T14:15:00Z"/>
                <w:rFonts w:ascii="Times New Roman" w:hAnsi="Times New Roman" w:cs="Times New Roman"/>
                <w:sz w:val="24"/>
                <w:rPrChange w:id="41996" w:author="瑋婷 徐" w:date="2025-01-04T22:49:00Z" w16du:dateUtc="2025-01-04T14:49:00Z">
                  <w:rPr>
                    <w:ins w:id="41997" w:author="瑋婷 徐" w:date="2025-01-04T22:15:00Z" w16du:dateUtc="2025-01-04T14:15:00Z"/>
                    <w:rFonts w:ascii="Times New Roman" w:hAnsi="Times New Roman" w:cs="Times New Roman"/>
                  </w:rPr>
                </w:rPrChange>
              </w:rPr>
            </w:pPr>
            <w:ins w:id="41998" w:author="瑋婷 徐" w:date="2025-01-04T22:15:00Z" w16du:dateUtc="2025-01-04T14:15:00Z">
              <w:r w:rsidRPr="00D000CE">
                <w:rPr>
                  <w:rFonts w:ascii="Times New Roman" w:hAnsi="Times New Roman" w:cs="Times New Roman"/>
                  <w:sz w:val="24"/>
                  <w:rPrChange w:id="41999" w:author="瑋婷 徐" w:date="2025-01-04T22:49:00Z" w16du:dateUtc="2025-01-04T14:49:00Z">
                    <w:rPr>
                      <w:rFonts w:ascii="Times New Roman" w:hAnsi="Times New Roman" w:cs="Times New Roman"/>
                    </w:rPr>
                  </w:rPrChange>
                </w:rPr>
                <w:t>80</w:t>
              </w:r>
            </w:ins>
          </w:p>
        </w:tc>
      </w:tr>
      <w:tr w:rsidR="00780B0E" w:rsidRPr="00D000CE" w14:paraId="6D5469F9" w14:textId="77777777" w:rsidTr="00F46B5A">
        <w:trPr>
          <w:jc w:val="center"/>
          <w:ins w:id="42000" w:author="瑋婷 徐" w:date="2025-01-04T22:15: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254A6" w14:textId="77777777" w:rsidR="00780B0E" w:rsidRPr="00D000CE" w:rsidRDefault="00780B0E" w:rsidP="00F46B5A">
            <w:pPr>
              <w:spacing w:after="0" w:line="360" w:lineRule="auto"/>
              <w:jc w:val="center"/>
              <w:rPr>
                <w:ins w:id="42001" w:author="瑋婷 徐" w:date="2025-01-04T22:15:00Z" w16du:dateUtc="2025-01-04T14:15:00Z"/>
                <w:rFonts w:ascii="Times New Roman" w:hAnsi="Times New Roman" w:cs="Times New Roman"/>
                <w:sz w:val="24"/>
                <w:rPrChange w:id="42002" w:author="瑋婷 徐" w:date="2025-01-04T22:49:00Z" w16du:dateUtc="2025-01-04T14:49:00Z">
                  <w:rPr>
                    <w:ins w:id="42003" w:author="瑋婷 徐" w:date="2025-01-04T22:15:00Z" w16du:dateUtc="2025-01-04T14:15:00Z"/>
                    <w:rFonts w:ascii="Times New Roman" w:hAnsi="Times New Roman" w:cs="Times New Roman"/>
                  </w:rPr>
                </w:rPrChange>
              </w:rPr>
            </w:pPr>
            <w:ins w:id="42004" w:author="瑋婷 徐" w:date="2025-01-04T22:15:00Z" w16du:dateUtc="2025-01-04T14:15:00Z">
              <w:r w:rsidRPr="00D000CE">
                <w:rPr>
                  <w:rFonts w:ascii="Times New Roman" w:hAnsi="Times New Roman" w:cs="Times New Roman" w:hint="eastAsia"/>
                  <w:sz w:val="24"/>
                  <w:rPrChange w:id="42005" w:author="瑋婷 徐" w:date="2025-01-04T22:49:00Z" w16du:dateUtc="2025-01-04T14:49:00Z">
                    <w:rPr>
                      <w:rFonts w:ascii="Times New Roman" w:hAnsi="Times New Roman" w:cs="Times New Roman" w:hint="eastAsia"/>
                    </w:rPr>
                  </w:rPrChange>
                </w:rPr>
                <w:t>斯氏繡眼</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66110" w14:textId="77777777" w:rsidR="00780B0E" w:rsidRPr="00D000CE" w:rsidRDefault="00780B0E" w:rsidP="00F46B5A">
            <w:pPr>
              <w:spacing w:after="0" w:line="360" w:lineRule="auto"/>
              <w:jc w:val="center"/>
              <w:rPr>
                <w:ins w:id="42006" w:author="瑋婷 徐" w:date="2025-01-04T22:15:00Z" w16du:dateUtc="2025-01-04T14:15:00Z"/>
                <w:rFonts w:ascii="Times New Roman" w:hAnsi="Times New Roman" w:cs="Times New Roman"/>
                <w:sz w:val="24"/>
                <w:rPrChange w:id="42007" w:author="瑋婷 徐" w:date="2025-01-04T22:49:00Z" w16du:dateUtc="2025-01-04T14:49:00Z">
                  <w:rPr>
                    <w:ins w:id="42008" w:author="瑋婷 徐" w:date="2025-01-04T22:15:00Z" w16du:dateUtc="2025-01-04T14:15:00Z"/>
                    <w:rFonts w:ascii="Times New Roman" w:hAnsi="Times New Roman" w:cs="Times New Roman"/>
                  </w:rPr>
                </w:rPrChange>
              </w:rPr>
            </w:pPr>
            <w:ins w:id="42009" w:author="瑋婷 徐" w:date="2025-01-04T22:15:00Z" w16du:dateUtc="2025-01-04T14:15:00Z">
              <w:r w:rsidRPr="00D000CE">
                <w:rPr>
                  <w:rFonts w:ascii="Times New Roman" w:hAnsi="Times New Roman" w:cs="Times New Roman"/>
                  <w:sz w:val="24"/>
                  <w:rPrChange w:id="42010" w:author="瑋婷 徐" w:date="2025-01-04T22:49:00Z" w16du:dateUtc="2025-01-04T14:49:00Z">
                    <w:rPr>
                      <w:rFonts w:ascii="Times New Roman" w:hAnsi="Times New Roman" w:cs="Times New Roman"/>
                    </w:rPr>
                  </w:rPrChange>
                </w:rPr>
                <w:t>22</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666D9" w14:textId="77777777" w:rsidR="00780B0E" w:rsidRPr="00D000CE" w:rsidRDefault="00780B0E" w:rsidP="00F46B5A">
            <w:pPr>
              <w:spacing w:after="0" w:line="360" w:lineRule="auto"/>
              <w:jc w:val="center"/>
              <w:rPr>
                <w:ins w:id="42011" w:author="瑋婷 徐" w:date="2025-01-04T22:15:00Z" w16du:dateUtc="2025-01-04T14:15:00Z"/>
                <w:rFonts w:ascii="Times New Roman" w:hAnsi="Times New Roman" w:cs="Times New Roman"/>
                <w:sz w:val="24"/>
                <w:rPrChange w:id="42012" w:author="瑋婷 徐" w:date="2025-01-04T22:49:00Z" w16du:dateUtc="2025-01-04T14:49:00Z">
                  <w:rPr>
                    <w:ins w:id="42013" w:author="瑋婷 徐" w:date="2025-01-04T22:15:00Z" w16du:dateUtc="2025-01-04T14:15:00Z"/>
                    <w:rFonts w:ascii="Times New Roman" w:hAnsi="Times New Roman" w:cs="Times New Roman"/>
                  </w:rPr>
                </w:rPrChange>
              </w:rPr>
            </w:pPr>
            <w:ins w:id="42014" w:author="瑋婷 徐" w:date="2025-01-04T22:15:00Z" w16du:dateUtc="2025-01-04T14:15:00Z">
              <w:r w:rsidRPr="00D000CE">
                <w:rPr>
                  <w:rFonts w:ascii="Times New Roman" w:hAnsi="Times New Roman" w:cs="Times New Roman"/>
                  <w:sz w:val="24"/>
                  <w:rPrChange w:id="42015" w:author="瑋婷 徐" w:date="2025-01-04T22:49:00Z" w16du:dateUtc="2025-01-04T14:49:00Z">
                    <w:rPr>
                      <w:rFonts w:ascii="Times New Roman" w:hAnsi="Times New Roman" w:cs="Times New Roman"/>
                    </w:rPr>
                  </w:rPrChange>
                </w:rPr>
                <w:t>50</w:t>
              </w:r>
            </w:ins>
          </w:p>
        </w:tc>
      </w:tr>
      <w:tr w:rsidR="00780B0E" w:rsidRPr="00D000CE" w14:paraId="5368C5C4" w14:textId="77777777" w:rsidTr="00F46B5A">
        <w:trPr>
          <w:jc w:val="center"/>
          <w:ins w:id="42016" w:author="瑋婷 徐" w:date="2025-01-04T22:15: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258D0" w14:textId="77777777" w:rsidR="00780B0E" w:rsidRPr="00D000CE" w:rsidRDefault="00780B0E" w:rsidP="00F46B5A">
            <w:pPr>
              <w:spacing w:after="0" w:line="360" w:lineRule="auto"/>
              <w:jc w:val="center"/>
              <w:rPr>
                <w:ins w:id="42017" w:author="瑋婷 徐" w:date="2025-01-04T22:15:00Z" w16du:dateUtc="2025-01-04T14:15:00Z"/>
                <w:rFonts w:ascii="Times New Roman" w:hAnsi="Times New Roman" w:cs="Times New Roman"/>
                <w:sz w:val="24"/>
                <w:rPrChange w:id="42018" w:author="瑋婷 徐" w:date="2025-01-04T22:49:00Z" w16du:dateUtc="2025-01-04T14:49:00Z">
                  <w:rPr>
                    <w:ins w:id="42019" w:author="瑋婷 徐" w:date="2025-01-04T22:15:00Z" w16du:dateUtc="2025-01-04T14:15:00Z"/>
                    <w:rFonts w:ascii="Times New Roman" w:hAnsi="Times New Roman" w:cs="Times New Roman"/>
                  </w:rPr>
                </w:rPrChange>
              </w:rPr>
            </w:pPr>
            <w:ins w:id="42020" w:author="瑋婷 徐" w:date="2025-01-04T22:15:00Z" w16du:dateUtc="2025-01-04T14:15:00Z">
              <w:r w:rsidRPr="00D000CE">
                <w:rPr>
                  <w:rFonts w:ascii="Times New Roman" w:hAnsi="Times New Roman" w:cs="Times New Roman" w:hint="eastAsia"/>
                  <w:sz w:val="24"/>
                  <w:rPrChange w:id="42021" w:author="瑋婷 徐" w:date="2025-01-04T22:49:00Z" w16du:dateUtc="2025-01-04T14:49:00Z">
                    <w:rPr>
                      <w:rFonts w:ascii="Times New Roman" w:hAnsi="Times New Roman" w:cs="Times New Roman" w:hint="eastAsia"/>
                    </w:rPr>
                  </w:rPrChange>
                </w:rPr>
                <w:t>山紅頭</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5F801" w14:textId="77777777" w:rsidR="00780B0E" w:rsidRPr="00D000CE" w:rsidRDefault="00780B0E" w:rsidP="00F46B5A">
            <w:pPr>
              <w:spacing w:after="0" w:line="360" w:lineRule="auto"/>
              <w:jc w:val="center"/>
              <w:rPr>
                <w:ins w:id="42022" w:author="瑋婷 徐" w:date="2025-01-04T22:15:00Z" w16du:dateUtc="2025-01-04T14:15:00Z"/>
                <w:rFonts w:ascii="Times New Roman" w:hAnsi="Times New Roman" w:cs="Times New Roman"/>
                <w:sz w:val="24"/>
                <w:rPrChange w:id="42023" w:author="瑋婷 徐" w:date="2025-01-04T22:49:00Z" w16du:dateUtc="2025-01-04T14:49:00Z">
                  <w:rPr>
                    <w:ins w:id="42024" w:author="瑋婷 徐" w:date="2025-01-04T22:15:00Z" w16du:dateUtc="2025-01-04T14:15:00Z"/>
                    <w:rFonts w:ascii="Times New Roman" w:hAnsi="Times New Roman" w:cs="Times New Roman"/>
                  </w:rPr>
                </w:rPrChange>
              </w:rPr>
            </w:pPr>
            <w:ins w:id="42025" w:author="瑋婷 徐" w:date="2025-01-04T22:15:00Z" w16du:dateUtc="2025-01-04T14:15:00Z">
              <w:r w:rsidRPr="00D000CE">
                <w:rPr>
                  <w:rFonts w:ascii="Times New Roman" w:hAnsi="Times New Roman" w:cs="Times New Roman"/>
                  <w:sz w:val="24"/>
                  <w:rPrChange w:id="42026" w:author="瑋婷 徐" w:date="2025-01-04T22:49:00Z" w16du:dateUtc="2025-01-04T14:49:00Z">
                    <w:rPr>
                      <w:rFonts w:ascii="Times New Roman" w:hAnsi="Times New Roman" w:cs="Times New Roman"/>
                    </w:rPr>
                  </w:rPrChange>
                </w:rPr>
                <w:t>21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83367" w14:textId="77777777" w:rsidR="00780B0E" w:rsidRPr="00D000CE" w:rsidRDefault="00780B0E" w:rsidP="00F46B5A">
            <w:pPr>
              <w:spacing w:after="0" w:line="360" w:lineRule="auto"/>
              <w:jc w:val="center"/>
              <w:rPr>
                <w:ins w:id="42027" w:author="瑋婷 徐" w:date="2025-01-04T22:15:00Z" w16du:dateUtc="2025-01-04T14:15:00Z"/>
                <w:rFonts w:ascii="Times New Roman" w:hAnsi="Times New Roman" w:cs="Times New Roman"/>
                <w:sz w:val="24"/>
                <w:rPrChange w:id="42028" w:author="瑋婷 徐" w:date="2025-01-04T22:49:00Z" w16du:dateUtc="2025-01-04T14:49:00Z">
                  <w:rPr>
                    <w:ins w:id="42029" w:author="瑋婷 徐" w:date="2025-01-04T22:15:00Z" w16du:dateUtc="2025-01-04T14:15:00Z"/>
                    <w:rFonts w:ascii="Times New Roman" w:hAnsi="Times New Roman" w:cs="Times New Roman"/>
                  </w:rPr>
                </w:rPrChange>
              </w:rPr>
            </w:pPr>
            <w:ins w:id="42030" w:author="瑋婷 徐" w:date="2025-01-04T22:15:00Z" w16du:dateUtc="2025-01-04T14:15:00Z">
              <w:r w:rsidRPr="00D000CE">
                <w:rPr>
                  <w:rFonts w:ascii="Times New Roman" w:hAnsi="Times New Roman" w:cs="Times New Roman"/>
                  <w:sz w:val="24"/>
                  <w:rPrChange w:id="42031" w:author="瑋婷 徐" w:date="2025-01-04T22:49:00Z" w16du:dateUtc="2025-01-04T14:49:00Z">
                    <w:rPr>
                      <w:rFonts w:ascii="Times New Roman" w:hAnsi="Times New Roman" w:cs="Times New Roman"/>
                    </w:rPr>
                  </w:rPrChange>
                </w:rPr>
                <w:t>80</w:t>
              </w:r>
            </w:ins>
          </w:p>
        </w:tc>
      </w:tr>
      <w:tr w:rsidR="00780B0E" w:rsidRPr="00D000CE" w14:paraId="1DFDFACB" w14:textId="77777777" w:rsidTr="00F46B5A">
        <w:trPr>
          <w:jc w:val="center"/>
          <w:ins w:id="42032" w:author="瑋婷 徐" w:date="2025-01-04T22:15: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7D7C0" w14:textId="77777777" w:rsidR="00780B0E" w:rsidRPr="00D000CE" w:rsidRDefault="00780B0E" w:rsidP="00F46B5A">
            <w:pPr>
              <w:spacing w:after="0" w:line="360" w:lineRule="auto"/>
              <w:jc w:val="center"/>
              <w:rPr>
                <w:ins w:id="42033" w:author="瑋婷 徐" w:date="2025-01-04T22:15:00Z" w16du:dateUtc="2025-01-04T14:15:00Z"/>
                <w:rFonts w:ascii="Times New Roman" w:hAnsi="Times New Roman" w:cs="Times New Roman"/>
                <w:sz w:val="24"/>
                <w:rPrChange w:id="42034" w:author="瑋婷 徐" w:date="2025-01-04T22:49:00Z" w16du:dateUtc="2025-01-04T14:49:00Z">
                  <w:rPr>
                    <w:ins w:id="42035" w:author="瑋婷 徐" w:date="2025-01-04T22:15:00Z" w16du:dateUtc="2025-01-04T14:15:00Z"/>
                    <w:rFonts w:ascii="Times New Roman" w:hAnsi="Times New Roman" w:cs="Times New Roman"/>
                  </w:rPr>
                </w:rPrChange>
              </w:rPr>
            </w:pPr>
            <w:ins w:id="42036" w:author="瑋婷 徐" w:date="2025-01-04T22:15:00Z" w16du:dateUtc="2025-01-04T14:15:00Z">
              <w:r w:rsidRPr="00D000CE">
                <w:rPr>
                  <w:rFonts w:ascii="Times New Roman" w:hAnsi="Times New Roman" w:cs="Times New Roman" w:hint="eastAsia"/>
                  <w:sz w:val="24"/>
                  <w:rPrChange w:id="42037" w:author="瑋婷 徐" w:date="2025-01-04T22:49:00Z" w16du:dateUtc="2025-01-04T14:49:00Z">
                    <w:rPr>
                      <w:rFonts w:ascii="Times New Roman" w:hAnsi="Times New Roman" w:cs="Times New Roman" w:hint="eastAsia"/>
                    </w:rPr>
                  </w:rPrChange>
                </w:rPr>
                <w:t>小彎嘴</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CE201" w14:textId="77777777" w:rsidR="00780B0E" w:rsidRPr="00D000CE" w:rsidRDefault="00780B0E" w:rsidP="00F46B5A">
            <w:pPr>
              <w:spacing w:after="0" w:line="360" w:lineRule="auto"/>
              <w:jc w:val="center"/>
              <w:rPr>
                <w:ins w:id="42038" w:author="瑋婷 徐" w:date="2025-01-04T22:15:00Z" w16du:dateUtc="2025-01-04T14:15:00Z"/>
                <w:rFonts w:ascii="Times New Roman" w:hAnsi="Times New Roman" w:cs="Times New Roman"/>
                <w:sz w:val="24"/>
                <w:rPrChange w:id="42039" w:author="瑋婷 徐" w:date="2025-01-04T22:49:00Z" w16du:dateUtc="2025-01-04T14:49:00Z">
                  <w:rPr>
                    <w:ins w:id="42040" w:author="瑋婷 徐" w:date="2025-01-04T22:15:00Z" w16du:dateUtc="2025-01-04T14:15:00Z"/>
                    <w:rFonts w:ascii="Times New Roman" w:hAnsi="Times New Roman" w:cs="Times New Roman"/>
                  </w:rPr>
                </w:rPrChange>
              </w:rPr>
            </w:pPr>
            <w:ins w:id="42041" w:author="瑋婷 徐" w:date="2025-01-04T22:15:00Z" w16du:dateUtc="2025-01-04T14:15:00Z">
              <w:r w:rsidRPr="00D000CE">
                <w:rPr>
                  <w:rFonts w:ascii="Times New Roman" w:hAnsi="Times New Roman" w:cs="Times New Roman"/>
                  <w:sz w:val="24"/>
                  <w:rPrChange w:id="42042" w:author="瑋婷 徐" w:date="2025-01-04T22:49:00Z" w16du:dateUtc="2025-01-04T14:49:00Z">
                    <w:rPr>
                      <w:rFonts w:ascii="Times New Roman" w:hAnsi="Times New Roman" w:cs="Times New Roman"/>
                    </w:rPr>
                  </w:rPrChange>
                </w:rPr>
                <w:t>11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70094" w14:textId="77777777" w:rsidR="00780B0E" w:rsidRPr="00D000CE" w:rsidRDefault="00780B0E" w:rsidP="00F46B5A">
            <w:pPr>
              <w:spacing w:after="0" w:line="360" w:lineRule="auto"/>
              <w:jc w:val="center"/>
              <w:rPr>
                <w:ins w:id="42043" w:author="瑋婷 徐" w:date="2025-01-04T22:15:00Z" w16du:dateUtc="2025-01-04T14:15:00Z"/>
                <w:rFonts w:ascii="Times New Roman" w:hAnsi="Times New Roman" w:cs="Times New Roman"/>
                <w:sz w:val="24"/>
                <w:rPrChange w:id="42044" w:author="瑋婷 徐" w:date="2025-01-04T22:49:00Z" w16du:dateUtc="2025-01-04T14:49:00Z">
                  <w:rPr>
                    <w:ins w:id="42045" w:author="瑋婷 徐" w:date="2025-01-04T22:15:00Z" w16du:dateUtc="2025-01-04T14:15:00Z"/>
                    <w:rFonts w:ascii="Times New Roman" w:hAnsi="Times New Roman" w:cs="Times New Roman"/>
                  </w:rPr>
                </w:rPrChange>
              </w:rPr>
            </w:pPr>
            <w:ins w:id="42046" w:author="瑋婷 徐" w:date="2025-01-04T22:15:00Z" w16du:dateUtc="2025-01-04T14:15:00Z">
              <w:r w:rsidRPr="00D000CE">
                <w:rPr>
                  <w:rFonts w:ascii="Times New Roman" w:hAnsi="Times New Roman" w:cs="Times New Roman"/>
                  <w:sz w:val="24"/>
                  <w:rPrChange w:id="42047" w:author="瑋婷 徐" w:date="2025-01-04T22:49:00Z" w16du:dateUtc="2025-01-04T14:49:00Z">
                    <w:rPr>
                      <w:rFonts w:ascii="Times New Roman" w:hAnsi="Times New Roman" w:cs="Times New Roman"/>
                    </w:rPr>
                  </w:rPrChange>
                </w:rPr>
                <w:t>80</w:t>
              </w:r>
            </w:ins>
          </w:p>
        </w:tc>
      </w:tr>
      <w:tr w:rsidR="00780B0E" w:rsidRPr="00D000CE" w14:paraId="2D380538" w14:textId="77777777" w:rsidTr="00F46B5A">
        <w:trPr>
          <w:jc w:val="center"/>
          <w:ins w:id="42048" w:author="瑋婷 徐" w:date="2025-01-04T22:15: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B0D19" w14:textId="77777777" w:rsidR="00780B0E" w:rsidRPr="00D000CE" w:rsidRDefault="00780B0E" w:rsidP="00F46B5A">
            <w:pPr>
              <w:spacing w:after="0" w:line="360" w:lineRule="auto"/>
              <w:jc w:val="center"/>
              <w:rPr>
                <w:ins w:id="42049" w:author="瑋婷 徐" w:date="2025-01-04T22:15:00Z" w16du:dateUtc="2025-01-04T14:15:00Z"/>
                <w:rFonts w:ascii="Times New Roman" w:hAnsi="Times New Roman" w:cs="Times New Roman"/>
                <w:sz w:val="24"/>
                <w:rPrChange w:id="42050" w:author="瑋婷 徐" w:date="2025-01-04T22:49:00Z" w16du:dateUtc="2025-01-04T14:49:00Z">
                  <w:rPr>
                    <w:ins w:id="42051" w:author="瑋婷 徐" w:date="2025-01-04T22:15:00Z" w16du:dateUtc="2025-01-04T14:15:00Z"/>
                    <w:rFonts w:ascii="Times New Roman" w:hAnsi="Times New Roman" w:cs="Times New Roman"/>
                  </w:rPr>
                </w:rPrChange>
              </w:rPr>
            </w:pPr>
            <w:ins w:id="42052" w:author="瑋婷 徐" w:date="2025-01-04T22:15:00Z" w16du:dateUtc="2025-01-04T14:15:00Z">
              <w:r w:rsidRPr="00D000CE">
                <w:rPr>
                  <w:rFonts w:ascii="Times New Roman" w:hAnsi="Times New Roman" w:cs="Times New Roman" w:hint="eastAsia"/>
                  <w:sz w:val="24"/>
                  <w:rPrChange w:id="42053" w:author="瑋婷 徐" w:date="2025-01-04T22:49:00Z" w16du:dateUtc="2025-01-04T14:49:00Z">
                    <w:rPr>
                      <w:rFonts w:ascii="Times New Roman" w:hAnsi="Times New Roman" w:cs="Times New Roman" w:hint="eastAsia"/>
                    </w:rPr>
                  </w:rPrChange>
                </w:rPr>
                <w:t>大彎嘴</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23944" w14:textId="77777777" w:rsidR="00780B0E" w:rsidRPr="00D000CE" w:rsidRDefault="00780B0E" w:rsidP="00F46B5A">
            <w:pPr>
              <w:spacing w:after="0" w:line="360" w:lineRule="auto"/>
              <w:jc w:val="center"/>
              <w:rPr>
                <w:ins w:id="42054" w:author="瑋婷 徐" w:date="2025-01-04T22:15:00Z" w16du:dateUtc="2025-01-04T14:15:00Z"/>
                <w:rFonts w:ascii="Times New Roman" w:hAnsi="Times New Roman" w:cs="Times New Roman"/>
                <w:sz w:val="24"/>
                <w:rPrChange w:id="42055" w:author="瑋婷 徐" w:date="2025-01-04T22:49:00Z" w16du:dateUtc="2025-01-04T14:49:00Z">
                  <w:rPr>
                    <w:ins w:id="42056" w:author="瑋婷 徐" w:date="2025-01-04T22:15:00Z" w16du:dateUtc="2025-01-04T14:15:00Z"/>
                    <w:rFonts w:ascii="Times New Roman" w:hAnsi="Times New Roman" w:cs="Times New Roman"/>
                  </w:rPr>
                </w:rPrChange>
              </w:rPr>
            </w:pPr>
            <w:ins w:id="42057" w:author="瑋婷 徐" w:date="2025-01-04T22:15:00Z" w16du:dateUtc="2025-01-04T14:15:00Z">
              <w:r w:rsidRPr="00D000CE">
                <w:rPr>
                  <w:rFonts w:ascii="Times New Roman" w:hAnsi="Times New Roman" w:cs="Times New Roman"/>
                  <w:sz w:val="24"/>
                  <w:rPrChange w:id="42058" w:author="瑋婷 徐" w:date="2025-01-04T22:49:00Z" w16du:dateUtc="2025-01-04T14:49:00Z">
                    <w:rPr>
                      <w:rFonts w:ascii="Times New Roman" w:hAnsi="Times New Roman" w:cs="Times New Roman"/>
                    </w:rPr>
                  </w:rPrChange>
                </w:rPr>
                <w:t>29</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BE6F5" w14:textId="77777777" w:rsidR="00780B0E" w:rsidRPr="00D000CE" w:rsidRDefault="00780B0E" w:rsidP="00F46B5A">
            <w:pPr>
              <w:spacing w:after="0" w:line="360" w:lineRule="auto"/>
              <w:jc w:val="center"/>
              <w:rPr>
                <w:ins w:id="42059" w:author="瑋婷 徐" w:date="2025-01-04T22:15:00Z" w16du:dateUtc="2025-01-04T14:15:00Z"/>
                <w:rFonts w:ascii="Times New Roman" w:hAnsi="Times New Roman" w:cs="Times New Roman"/>
                <w:sz w:val="24"/>
                <w:rPrChange w:id="42060" w:author="瑋婷 徐" w:date="2025-01-04T22:49:00Z" w16du:dateUtc="2025-01-04T14:49:00Z">
                  <w:rPr>
                    <w:ins w:id="42061" w:author="瑋婷 徐" w:date="2025-01-04T22:15:00Z" w16du:dateUtc="2025-01-04T14:15:00Z"/>
                    <w:rFonts w:ascii="Times New Roman" w:hAnsi="Times New Roman" w:cs="Times New Roman"/>
                  </w:rPr>
                </w:rPrChange>
              </w:rPr>
            </w:pPr>
            <w:ins w:id="42062" w:author="瑋婷 徐" w:date="2025-01-04T22:15:00Z" w16du:dateUtc="2025-01-04T14:15:00Z">
              <w:r w:rsidRPr="00D000CE">
                <w:rPr>
                  <w:rFonts w:ascii="Times New Roman" w:hAnsi="Times New Roman" w:cs="Times New Roman"/>
                  <w:sz w:val="24"/>
                  <w:rPrChange w:id="42063" w:author="瑋婷 徐" w:date="2025-01-04T22:49:00Z" w16du:dateUtc="2025-01-04T14:49:00Z">
                    <w:rPr>
                      <w:rFonts w:ascii="Times New Roman" w:hAnsi="Times New Roman" w:cs="Times New Roman"/>
                    </w:rPr>
                  </w:rPrChange>
                </w:rPr>
                <w:t>80</w:t>
              </w:r>
            </w:ins>
          </w:p>
        </w:tc>
      </w:tr>
      <w:tr w:rsidR="00780B0E" w:rsidRPr="00D000CE" w14:paraId="4BAEACD8" w14:textId="77777777" w:rsidTr="00F46B5A">
        <w:trPr>
          <w:jc w:val="center"/>
          <w:ins w:id="42064" w:author="瑋婷 徐" w:date="2025-01-04T22:15: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D025E" w14:textId="77777777" w:rsidR="00780B0E" w:rsidRPr="00D000CE" w:rsidRDefault="00780B0E" w:rsidP="00F46B5A">
            <w:pPr>
              <w:spacing w:after="0" w:line="360" w:lineRule="auto"/>
              <w:jc w:val="center"/>
              <w:rPr>
                <w:ins w:id="42065" w:author="瑋婷 徐" w:date="2025-01-04T22:15:00Z" w16du:dateUtc="2025-01-04T14:15:00Z"/>
                <w:rFonts w:ascii="Times New Roman" w:hAnsi="Times New Roman" w:cs="Times New Roman"/>
                <w:sz w:val="24"/>
                <w:rPrChange w:id="42066" w:author="瑋婷 徐" w:date="2025-01-04T22:49:00Z" w16du:dateUtc="2025-01-04T14:49:00Z">
                  <w:rPr>
                    <w:ins w:id="42067" w:author="瑋婷 徐" w:date="2025-01-04T22:15:00Z" w16du:dateUtc="2025-01-04T14:15:00Z"/>
                    <w:rFonts w:ascii="Times New Roman" w:hAnsi="Times New Roman" w:cs="Times New Roman"/>
                  </w:rPr>
                </w:rPrChange>
              </w:rPr>
            </w:pPr>
            <w:ins w:id="42068" w:author="瑋婷 徐" w:date="2025-01-04T22:15:00Z" w16du:dateUtc="2025-01-04T14:15:00Z">
              <w:r w:rsidRPr="00D000CE">
                <w:rPr>
                  <w:rFonts w:ascii="Times New Roman" w:hAnsi="Times New Roman" w:cs="Times New Roman" w:hint="eastAsia"/>
                  <w:sz w:val="24"/>
                  <w:rPrChange w:id="42069" w:author="瑋婷 徐" w:date="2025-01-04T22:49:00Z" w16du:dateUtc="2025-01-04T14:49:00Z">
                    <w:rPr>
                      <w:rFonts w:ascii="Times New Roman" w:hAnsi="Times New Roman" w:cs="Times New Roman" w:hint="eastAsia"/>
                    </w:rPr>
                  </w:rPrChange>
                </w:rPr>
                <w:t>頭烏線</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0C5DD" w14:textId="77777777" w:rsidR="00780B0E" w:rsidRPr="00D000CE" w:rsidRDefault="00780B0E" w:rsidP="00F46B5A">
            <w:pPr>
              <w:spacing w:after="0" w:line="360" w:lineRule="auto"/>
              <w:jc w:val="center"/>
              <w:rPr>
                <w:ins w:id="42070" w:author="瑋婷 徐" w:date="2025-01-04T22:15:00Z" w16du:dateUtc="2025-01-04T14:15:00Z"/>
                <w:rFonts w:ascii="Times New Roman" w:hAnsi="Times New Roman" w:cs="Times New Roman"/>
                <w:sz w:val="24"/>
                <w:rPrChange w:id="42071" w:author="瑋婷 徐" w:date="2025-01-04T22:49:00Z" w16du:dateUtc="2025-01-04T14:49:00Z">
                  <w:rPr>
                    <w:ins w:id="42072" w:author="瑋婷 徐" w:date="2025-01-04T22:15:00Z" w16du:dateUtc="2025-01-04T14:15:00Z"/>
                    <w:rFonts w:ascii="Times New Roman" w:hAnsi="Times New Roman" w:cs="Times New Roman"/>
                  </w:rPr>
                </w:rPrChange>
              </w:rPr>
            </w:pPr>
            <w:ins w:id="42073" w:author="瑋婷 徐" w:date="2025-01-04T22:15:00Z" w16du:dateUtc="2025-01-04T14:15:00Z">
              <w:r w:rsidRPr="00D000CE">
                <w:rPr>
                  <w:rFonts w:ascii="Times New Roman" w:hAnsi="Times New Roman" w:cs="Times New Roman"/>
                  <w:sz w:val="24"/>
                  <w:rPrChange w:id="42074" w:author="瑋婷 徐" w:date="2025-01-04T22:49:00Z" w16du:dateUtc="2025-01-04T14:49:00Z">
                    <w:rPr>
                      <w:rFonts w:ascii="Times New Roman" w:hAnsi="Times New Roman" w:cs="Times New Roman"/>
                    </w:rPr>
                  </w:rPrChange>
                </w:rPr>
                <w:t>48</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37079" w14:textId="77777777" w:rsidR="00780B0E" w:rsidRPr="00D000CE" w:rsidRDefault="00780B0E" w:rsidP="00F46B5A">
            <w:pPr>
              <w:spacing w:after="0" w:line="360" w:lineRule="auto"/>
              <w:jc w:val="center"/>
              <w:rPr>
                <w:ins w:id="42075" w:author="瑋婷 徐" w:date="2025-01-04T22:15:00Z" w16du:dateUtc="2025-01-04T14:15:00Z"/>
                <w:rFonts w:ascii="Times New Roman" w:hAnsi="Times New Roman" w:cs="Times New Roman"/>
                <w:sz w:val="24"/>
                <w:rPrChange w:id="42076" w:author="瑋婷 徐" w:date="2025-01-04T22:49:00Z" w16du:dateUtc="2025-01-04T14:49:00Z">
                  <w:rPr>
                    <w:ins w:id="42077" w:author="瑋婷 徐" w:date="2025-01-04T22:15:00Z" w16du:dateUtc="2025-01-04T14:15:00Z"/>
                    <w:rFonts w:ascii="Times New Roman" w:hAnsi="Times New Roman" w:cs="Times New Roman"/>
                  </w:rPr>
                </w:rPrChange>
              </w:rPr>
            </w:pPr>
            <w:ins w:id="42078" w:author="瑋婷 徐" w:date="2025-01-04T22:15:00Z" w16du:dateUtc="2025-01-04T14:15:00Z">
              <w:r w:rsidRPr="00D000CE">
                <w:rPr>
                  <w:rFonts w:ascii="Times New Roman" w:hAnsi="Times New Roman" w:cs="Times New Roman"/>
                  <w:sz w:val="24"/>
                  <w:rPrChange w:id="42079" w:author="瑋婷 徐" w:date="2025-01-04T22:49:00Z" w16du:dateUtc="2025-01-04T14:49:00Z">
                    <w:rPr>
                      <w:rFonts w:ascii="Times New Roman" w:hAnsi="Times New Roman" w:cs="Times New Roman"/>
                    </w:rPr>
                  </w:rPrChange>
                </w:rPr>
                <w:t>80</w:t>
              </w:r>
            </w:ins>
          </w:p>
        </w:tc>
      </w:tr>
      <w:tr w:rsidR="00780B0E" w:rsidRPr="00D000CE" w14:paraId="0D596B6A" w14:textId="77777777" w:rsidTr="00F46B5A">
        <w:trPr>
          <w:jc w:val="center"/>
          <w:ins w:id="42080" w:author="瑋婷 徐" w:date="2025-01-04T22:15: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9C0F9" w14:textId="77777777" w:rsidR="00780B0E" w:rsidRPr="00D000CE" w:rsidRDefault="00780B0E" w:rsidP="00F46B5A">
            <w:pPr>
              <w:spacing w:after="0" w:line="360" w:lineRule="auto"/>
              <w:jc w:val="center"/>
              <w:rPr>
                <w:ins w:id="42081" w:author="瑋婷 徐" w:date="2025-01-04T22:15:00Z" w16du:dateUtc="2025-01-04T14:15:00Z"/>
                <w:rFonts w:ascii="Times New Roman" w:hAnsi="Times New Roman" w:cs="Times New Roman"/>
                <w:sz w:val="24"/>
                <w:rPrChange w:id="42082" w:author="瑋婷 徐" w:date="2025-01-04T22:49:00Z" w16du:dateUtc="2025-01-04T14:49:00Z">
                  <w:rPr>
                    <w:ins w:id="42083" w:author="瑋婷 徐" w:date="2025-01-04T22:15:00Z" w16du:dateUtc="2025-01-04T14:15:00Z"/>
                    <w:rFonts w:ascii="Times New Roman" w:hAnsi="Times New Roman" w:cs="Times New Roman"/>
                  </w:rPr>
                </w:rPrChange>
              </w:rPr>
            </w:pPr>
            <w:ins w:id="42084" w:author="瑋婷 徐" w:date="2025-01-04T22:15:00Z" w16du:dateUtc="2025-01-04T14:15:00Z">
              <w:r w:rsidRPr="00D000CE">
                <w:rPr>
                  <w:rFonts w:ascii="Times New Roman" w:hAnsi="Times New Roman" w:cs="Times New Roman" w:hint="eastAsia"/>
                  <w:sz w:val="24"/>
                  <w:rPrChange w:id="42085" w:author="瑋婷 徐" w:date="2025-01-04T22:49:00Z" w16du:dateUtc="2025-01-04T14:49:00Z">
                    <w:rPr>
                      <w:rFonts w:ascii="Times New Roman" w:hAnsi="Times New Roman" w:cs="Times New Roman" w:hint="eastAsia"/>
                    </w:rPr>
                  </w:rPrChange>
                </w:rPr>
                <w:t>繡眼畫眉</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CD683" w14:textId="77777777" w:rsidR="00780B0E" w:rsidRPr="00D000CE" w:rsidRDefault="00780B0E" w:rsidP="00F46B5A">
            <w:pPr>
              <w:spacing w:after="0" w:line="360" w:lineRule="auto"/>
              <w:jc w:val="center"/>
              <w:rPr>
                <w:ins w:id="42086" w:author="瑋婷 徐" w:date="2025-01-04T22:15:00Z" w16du:dateUtc="2025-01-04T14:15:00Z"/>
                <w:rFonts w:ascii="Times New Roman" w:hAnsi="Times New Roman" w:cs="Times New Roman"/>
                <w:sz w:val="24"/>
                <w:rPrChange w:id="42087" w:author="瑋婷 徐" w:date="2025-01-04T22:49:00Z" w16du:dateUtc="2025-01-04T14:49:00Z">
                  <w:rPr>
                    <w:ins w:id="42088" w:author="瑋婷 徐" w:date="2025-01-04T22:15:00Z" w16du:dateUtc="2025-01-04T14:15:00Z"/>
                    <w:rFonts w:ascii="Times New Roman" w:hAnsi="Times New Roman" w:cs="Times New Roman"/>
                  </w:rPr>
                </w:rPrChange>
              </w:rPr>
            </w:pPr>
            <w:ins w:id="42089" w:author="瑋婷 徐" w:date="2025-01-04T22:15:00Z" w16du:dateUtc="2025-01-04T14:15:00Z">
              <w:r w:rsidRPr="00D000CE">
                <w:rPr>
                  <w:rFonts w:ascii="Times New Roman" w:hAnsi="Times New Roman" w:cs="Times New Roman"/>
                  <w:sz w:val="24"/>
                  <w:rPrChange w:id="42090" w:author="瑋婷 徐" w:date="2025-01-04T22:49:00Z" w16du:dateUtc="2025-01-04T14:49:00Z">
                    <w:rPr>
                      <w:rFonts w:ascii="Times New Roman" w:hAnsi="Times New Roman" w:cs="Times New Roman"/>
                    </w:rPr>
                  </w:rPrChange>
                </w:rPr>
                <w:t>84</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E596D" w14:textId="77777777" w:rsidR="00780B0E" w:rsidRPr="00D000CE" w:rsidRDefault="00780B0E" w:rsidP="00F46B5A">
            <w:pPr>
              <w:spacing w:after="0" w:line="360" w:lineRule="auto"/>
              <w:jc w:val="center"/>
              <w:rPr>
                <w:ins w:id="42091" w:author="瑋婷 徐" w:date="2025-01-04T22:15:00Z" w16du:dateUtc="2025-01-04T14:15:00Z"/>
                <w:rFonts w:ascii="Times New Roman" w:hAnsi="Times New Roman" w:cs="Times New Roman"/>
                <w:sz w:val="24"/>
                <w:rPrChange w:id="42092" w:author="瑋婷 徐" w:date="2025-01-04T22:49:00Z" w16du:dateUtc="2025-01-04T14:49:00Z">
                  <w:rPr>
                    <w:ins w:id="42093" w:author="瑋婷 徐" w:date="2025-01-04T22:15:00Z" w16du:dateUtc="2025-01-04T14:15:00Z"/>
                    <w:rFonts w:ascii="Times New Roman" w:hAnsi="Times New Roman" w:cs="Times New Roman"/>
                  </w:rPr>
                </w:rPrChange>
              </w:rPr>
            </w:pPr>
            <w:ins w:id="42094" w:author="瑋婷 徐" w:date="2025-01-04T22:15:00Z" w16du:dateUtc="2025-01-04T14:15:00Z">
              <w:r w:rsidRPr="00D000CE">
                <w:rPr>
                  <w:rFonts w:ascii="Times New Roman" w:hAnsi="Times New Roman" w:cs="Times New Roman"/>
                  <w:sz w:val="24"/>
                  <w:rPrChange w:id="42095" w:author="瑋婷 徐" w:date="2025-01-04T22:49:00Z" w16du:dateUtc="2025-01-04T14:49:00Z">
                    <w:rPr>
                      <w:rFonts w:ascii="Times New Roman" w:hAnsi="Times New Roman" w:cs="Times New Roman"/>
                    </w:rPr>
                  </w:rPrChange>
                </w:rPr>
                <w:t>80</w:t>
              </w:r>
            </w:ins>
          </w:p>
        </w:tc>
      </w:tr>
      <w:tr w:rsidR="00780B0E" w:rsidRPr="00D000CE" w14:paraId="2AD980E4" w14:textId="77777777" w:rsidTr="00F46B5A">
        <w:trPr>
          <w:jc w:val="center"/>
          <w:ins w:id="42096" w:author="瑋婷 徐" w:date="2025-01-04T22:15: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A798E" w14:textId="77777777" w:rsidR="00780B0E" w:rsidRPr="00D000CE" w:rsidRDefault="00780B0E" w:rsidP="00F46B5A">
            <w:pPr>
              <w:spacing w:after="0" w:line="360" w:lineRule="auto"/>
              <w:jc w:val="center"/>
              <w:rPr>
                <w:ins w:id="42097" w:author="瑋婷 徐" w:date="2025-01-04T22:15:00Z" w16du:dateUtc="2025-01-04T14:15:00Z"/>
                <w:rFonts w:ascii="Times New Roman" w:hAnsi="Times New Roman" w:cs="Times New Roman"/>
                <w:sz w:val="24"/>
                <w:rPrChange w:id="42098" w:author="瑋婷 徐" w:date="2025-01-04T22:49:00Z" w16du:dateUtc="2025-01-04T14:49:00Z">
                  <w:rPr>
                    <w:ins w:id="42099" w:author="瑋婷 徐" w:date="2025-01-04T22:15:00Z" w16du:dateUtc="2025-01-04T14:15:00Z"/>
                    <w:rFonts w:ascii="Times New Roman" w:hAnsi="Times New Roman" w:cs="Times New Roman"/>
                  </w:rPr>
                </w:rPrChange>
              </w:rPr>
            </w:pPr>
            <w:ins w:id="42100" w:author="瑋婷 徐" w:date="2025-01-04T22:15:00Z" w16du:dateUtc="2025-01-04T14:15:00Z">
              <w:r w:rsidRPr="00D000CE">
                <w:rPr>
                  <w:rFonts w:ascii="Times New Roman" w:hAnsi="Times New Roman" w:cs="Times New Roman" w:hint="eastAsia"/>
                  <w:sz w:val="24"/>
                  <w:rPrChange w:id="42101" w:author="瑋婷 徐" w:date="2025-01-04T22:49:00Z" w16du:dateUtc="2025-01-04T14:49:00Z">
                    <w:rPr>
                      <w:rFonts w:ascii="Times New Roman" w:hAnsi="Times New Roman" w:cs="Times New Roman" w:hint="eastAsia"/>
                    </w:rPr>
                  </w:rPrChange>
                </w:rPr>
                <w:t>白耳畫眉</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61155" w14:textId="77777777" w:rsidR="00780B0E" w:rsidRPr="00D000CE" w:rsidRDefault="00780B0E" w:rsidP="00F46B5A">
            <w:pPr>
              <w:spacing w:after="0" w:line="360" w:lineRule="auto"/>
              <w:jc w:val="center"/>
              <w:rPr>
                <w:ins w:id="42102" w:author="瑋婷 徐" w:date="2025-01-04T22:15:00Z" w16du:dateUtc="2025-01-04T14:15:00Z"/>
                <w:rFonts w:ascii="Times New Roman" w:hAnsi="Times New Roman" w:cs="Times New Roman"/>
                <w:sz w:val="24"/>
                <w:rPrChange w:id="42103" w:author="瑋婷 徐" w:date="2025-01-04T22:49:00Z" w16du:dateUtc="2025-01-04T14:49:00Z">
                  <w:rPr>
                    <w:ins w:id="42104" w:author="瑋婷 徐" w:date="2025-01-04T22:15:00Z" w16du:dateUtc="2025-01-04T14:15:00Z"/>
                    <w:rFonts w:ascii="Times New Roman" w:hAnsi="Times New Roman" w:cs="Times New Roman"/>
                  </w:rPr>
                </w:rPrChange>
              </w:rPr>
            </w:pPr>
            <w:ins w:id="42105" w:author="瑋婷 徐" w:date="2025-01-04T22:15:00Z" w16du:dateUtc="2025-01-04T14:15:00Z">
              <w:r w:rsidRPr="00D000CE">
                <w:rPr>
                  <w:rFonts w:ascii="Times New Roman" w:hAnsi="Times New Roman" w:cs="Times New Roman"/>
                  <w:sz w:val="24"/>
                  <w:rPrChange w:id="42106" w:author="瑋婷 徐" w:date="2025-01-04T22:49:00Z" w16du:dateUtc="2025-01-04T14:49:00Z">
                    <w:rPr>
                      <w:rFonts w:ascii="Times New Roman" w:hAnsi="Times New Roman" w:cs="Times New Roman"/>
                    </w:rPr>
                  </w:rPrChange>
                </w:rPr>
                <w:t>158</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3AE11" w14:textId="77777777" w:rsidR="00780B0E" w:rsidRPr="00D000CE" w:rsidRDefault="00780B0E" w:rsidP="00F46B5A">
            <w:pPr>
              <w:spacing w:after="0" w:line="360" w:lineRule="auto"/>
              <w:jc w:val="center"/>
              <w:rPr>
                <w:ins w:id="42107" w:author="瑋婷 徐" w:date="2025-01-04T22:15:00Z" w16du:dateUtc="2025-01-04T14:15:00Z"/>
                <w:rFonts w:ascii="Times New Roman" w:hAnsi="Times New Roman" w:cs="Times New Roman"/>
                <w:sz w:val="24"/>
                <w:rPrChange w:id="42108" w:author="瑋婷 徐" w:date="2025-01-04T22:49:00Z" w16du:dateUtc="2025-01-04T14:49:00Z">
                  <w:rPr>
                    <w:ins w:id="42109" w:author="瑋婷 徐" w:date="2025-01-04T22:15:00Z" w16du:dateUtc="2025-01-04T14:15:00Z"/>
                    <w:rFonts w:ascii="Times New Roman" w:hAnsi="Times New Roman" w:cs="Times New Roman"/>
                  </w:rPr>
                </w:rPrChange>
              </w:rPr>
            </w:pPr>
            <w:ins w:id="42110" w:author="瑋婷 徐" w:date="2025-01-04T22:15:00Z" w16du:dateUtc="2025-01-04T14:15:00Z">
              <w:r w:rsidRPr="00D000CE">
                <w:rPr>
                  <w:rFonts w:ascii="Times New Roman" w:hAnsi="Times New Roman" w:cs="Times New Roman"/>
                  <w:sz w:val="24"/>
                  <w:rPrChange w:id="42111" w:author="瑋婷 徐" w:date="2025-01-04T22:49:00Z" w16du:dateUtc="2025-01-04T14:49:00Z">
                    <w:rPr>
                      <w:rFonts w:ascii="Times New Roman" w:hAnsi="Times New Roman" w:cs="Times New Roman"/>
                    </w:rPr>
                  </w:rPrChange>
                </w:rPr>
                <w:t>80</w:t>
              </w:r>
            </w:ins>
          </w:p>
        </w:tc>
      </w:tr>
      <w:tr w:rsidR="00780B0E" w:rsidRPr="00D000CE" w14:paraId="2CD49E42" w14:textId="77777777" w:rsidTr="00F46B5A">
        <w:trPr>
          <w:jc w:val="center"/>
          <w:ins w:id="42112" w:author="瑋婷 徐" w:date="2025-01-04T22:15: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285F0" w14:textId="77777777" w:rsidR="00780B0E" w:rsidRPr="00D000CE" w:rsidRDefault="00780B0E" w:rsidP="00F46B5A">
            <w:pPr>
              <w:spacing w:after="0" w:line="360" w:lineRule="auto"/>
              <w:jc w:val="center"/>
              <w:rPr>
                <w:ins w:id="42113" w:author="瑋婷 徐" w:date="2025-01-04T22:15:00Z" w16du:dateUtc="2025-01-04T14:15:00Z"/>
                <w:rFonts w:ascii="Times New Roman" w:hAnsi="Times New Roman" w:cs="Times New Roman"/>
                <w:sz w:val="24"/>
                <w:rPrChange w:id="42114" w:author="瑋婷 徐" w:date="2025-01-04T22:49:00Z" w16du:dateUtc="2025-01-04T14:49:00Z">
                  <w:rPr>
                    <w:ins w:id="42115" w:author="瑋婷 徐" w:date="2025-01-04T22:15:00Z" w16du:dateUtc="2025-01-04T14:15:00Z"/>
                    <w:rFonts w:ascii="Times New Roman" w:hAnsi="Times New Roman" w:cs="Times New Roman"/>
                  </w:rPr>
                </w:rPrChange>
              </w:rPr>
            </w:pPr>
            <w:ins w:id="42116" w:author="瑋婷 徐" w:date="2025-01-04T22:15:00Z" w16du:dateUtc="2025-01-04T14:15:00Z">
              <w:r w:rsidRPr="00D000CE">
                <w:rPr>
                  <w:rFonts w:ascii="Times New Roman" w:hAnsi="Times New Roman" w:cs="Times New Roman" w:hint="eastAsia"/>
                  <w:sz w:val="24"/>
                  <w:rPrChange w:id="42117" w:author="瑋婷 徐" w:date="2025-01-04T22:49:00Z" w16du:dateUtc="2025-01-04T14:49:00Z">
                    <w:rPr>
                      <w:rFonts w:ascii="Times New Roman" w:hAnsi="Times New Roman" w:cs="Times New Roman" w:hint="eastAsia"/>
                    </w:rPr>
                  </w:rPrChange>
                </w:rPr>
                <w:t>紋翼畫眉</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94399" w14:textId="77777777" w:rsidR="00780B0E" w:rsidRPr="00D000CE" w:rsidRDefault="00780B0E" w:rsidP="00F46B5A">
            <w:pPr>
              <w:spacing w:after="0" w:line="360" w:lineRule="auto"/>
              <w:jc w:val="center"/>
              <w:rPr>
                <w:ins w:id="42118" w:author="瑋婷 徐" w:date="2025-01-04T22:15:00Z" w16du:dateUtc="2025-01-04T14:15:00Z"/>
                <w:rFonts w:ascii="Times New Roman" w:hAnsi="Times New Roman" w:cs="Times New Roman"/>
                <w:sz w:val="24"/>
                <w:rPrChange w:id="42119" w:author="瑋婷 徐" w:date="2025-01-04T22:49:00Z" w16du:dateUtc="2025-01-04T14:49:00Z">
                  <w:rPr>
                    <w:ins w:id="42120" w:author="瑋婷 徐" w:date="2025-01-04T22:15:00Z" w16du:dateUtc="2025-01-04T14:15:00Z"/>
                    <w:rFonts w:ascii="Times New Roman" w:hAnsi="Times New Roman" w:cs="Times New Roman"/>
                  </w:rPr>
                </w:rPrChange>
              </w:rPr>
            </w:pPr>
            <w:ins w:id="42121" w:author="瑋婷 徐" w:date="2025-01-04T22:15:00Z" w16du:dateUtc="2025-01-04T14:15:00Z">
              <w:r w:rsidRPr="00D000CE">
                <w:rPr>
                  <w:rFonts w:ascii="Times New Roman" w:hAnsi="Times New Roman" w:cs="Times New Roman"/>
                  <w:sz w:val="24"/>
                  <w:rPrChange w:id="42122" w:author="瑋婷 徐" w:date="2025-01-04T22:49:00Z" w16du:dateUtc="2025-01-04T14:49:00Z">
                    <w:rPr>
                      <w:rFonts w:ascii="Times New Roman" w:hAnsi="Times New Roman" w:cs="Times New Roman"/>
                    </w:rPr>
                  </w:rPrChange>
                </w:rPr>
                <w:t>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2FE5A" w14:textId="77777777" w:rsidR="00780B0E" w:rsidRPr="00D000CE" w:rsidRDefault="00780B0E" w:rsidP="00F46B5A">
            <w:pPr>
              <w:spacing w:after="0" w:line="360" w:lineRule="auto"/>
              <w:jc w:val="center"/>
              <w:rPr>
                <w:ins w:id="42123" w:author="瑋婷 徐" w:date="2025-01-04T22:15:00Z" w16du:dateUtc="2025-01-04T14:15:00Z"/>
                <w:rFonts w:ascii="Times New Roman" w:hAnsi="Times New Roman" w:cs="Times New Roman"/>
                <w:sz w:val="24"/>
                <w:rPrChange w:id="42124" w:author="瑋婷 徐" w:date="2025-01-04T22:49:00Z" w16du:dateUtc="2025-01-04T14:49:00Z">
                  <w:rPr>
                    <w:ins w:id="42125" w:author="瑋婷 徐" w:date="2025-01-04T22:15:00Z" w16du:dateUtc="2025-01-04T14:15:00Z"/>
                    <w:rFonts w:ascii="Times New Roman" w:hAnsi="Times New Roman" w:cs="Times New Roman"/>
                  </w:rPr>
                </w:rPrChange>
              </w:rPr>
            </w:pPr>
            <w:ins w:id="42126" w:author="瑋婷 徐" w:date="2025-01-04T22:15:00Z" w16du:dateUtc="2025-01-04T14:15:00Z">
              <w:r w:rsidRPr="00D000CE">
                <w:rPr>
                  <w:rFonts w:ascii="Times New Roman" w:hAnsi="Times New Roman" w:cs="Times New Roman"/>
                  <w:sz w:val="24"/>
                  <w:rPrChange w:id="42127" w:author="瑋婷 徐" w:date="2025-01-04T22:49:00Z" w16du:dateUtc="2025-01-04T14:49:00Z">
                    <w:rPr>
                      <w:rFonts w:ascii="Times New Roman" w:hAnsi="Times New Roman" w:cs="Times New Roman"/>
                    </w:rPr>
                  </w:rPrChange>
                </w:rPr>
                <w:t>20</w:t>
              </w:r>
            </w:ins>
          </w:p>
        </w:tc>
      </w:tr>
      <w:tr w:rsidR="00780B0E" w:rsidRPr="00D000CE" w14:paraId="0AF69309" w14:textId="77777777" w:rsidTr="00F46B5A">
        <w:trPr>
          <w:jc w:val="center"/>
          <w:ins w:id="42128" w:author="瑋婷 徐" w:date="2025-01-04T22:15: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82277" w14:textId="77777777" w:rsidR="00780B0E" w:rsidRPr="00D000CE" w:rsidRDefault="00780B0E" w:rsidP="00F46B5A">
            <w:pPr>
              <w:spacing w:after="0" w:line="360" w:lineRule="auto"/>
              <w:jc w:val="center"/>
              <w:rPr>
                <w:ins w:id="42129" w:author="瑋婷 徐" w:date="2025-01-04T22:15:00Z" w16du:dateUtc="2025-01-04T14:15:00Z"/>
                <w:rFonts w:ascii="Times New Roman" w:hAnsi="Times New Roman" w:cs="Times New Roman"/>
                <w:sz w:val="24"/>
                <w:rPrChange w:id="42130" w:author="瑋婷 徐" w:date="2025-01-04T22:49:00Z" w16du:dateUtc="2025-01-04T14:49:00Z">
                  <w:rPr>
                    <w:ins w:id="42131" w:author="瑋婷 徐" w:date="2025-01-04T22:15:00Z" w16du:dateUtc="2025-01-04T14:15:00Z"/>
                    <w:rFonts w:ascii="Times New Roman" w:hAnsi="Times New Roman" w:cs="Times New Roman"/>
                  </w:rPr>
                </w:rPrChange>
              </w:rPr>
            </w:pPr>
            <w:ins w:id="42132" w:author="瑋婷 徐" w:date="2025-01-04T22:15:00Z" w16du:dateUtc="2025-01-04T14:15:00Z">
              <w:r w:rsidRPr="00D000CE">
                <w:rPr>
                  <w:rFonts w:ascii="Times New Roman" w:hAnsi="Times New Roman" w:cs="Times New Roman" w:hint="eastAsia"/>
                  <w:sz w:val="24"/>
                  <w:rPrChange w:id="42133" w:author="瑋婷 徐" w:date="2025-01-04T22:49:00Z" w16du:dateUtc="2025-01-04T14:49:00Z">
                    <w:rPr>
                      <w:rFonts w:ascii="Times New Roman" w:hAnsi="Times New Roman" w:cs="Times New Roman" w:hint="eastAsia"/>
                    </w:rPr>
                  </w:rPrChange>
                </w:rPr>
                <w:t>黃胸藪眉</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F1CED" w14:textId="77777777" w:rsidR="00780B0E" w:rsidRPr="00D000CE" w:rsidRDefault="00780B0E" w:rsidP="00F46B5A">
            <w:pPr>
              <w:spacing w:after="0" w:line="360" w:lineRule="auto"/>
              <w:jc w:val="center"/>
              <w:rPr>
                <w:ins w:id="42134" w:author="瑋婷 徐" w:date="2025-01-04T22:15:00Z" w16du:dateUtc="2025-01-04T14:15:00Z"/>
                <w:rFonts w:ascii="Times New Roman" w:hAnsi="Times New Roman" w:cs="Times New Roman"/>
                <w:sz w:val="24"/>
                <w:rPrChange w:id="42135" w:author="瑋婷 徐" w:date="2025-01-04T22:49:00Z" w16du:dateUtc="2025-01-04T14:49:00Z">
                  <w:rPr>
                    <w:ins w:id="42136" w:author="瑋婷 徐" w:date="2025-01-04T22:15:00Z" w16du:dateUtc="2025-01-04T14:15:00Z"/>
                    <w:rFonts w:ascii="Times New Roman" w:hAnsi="Times New Roman" w:cs="Times New Roman"/>
                  </w:rPr>
                </w:rPrChange>
              </w:rPr>
            </w:pPr>
            <w:ins w:id="42137" w:author="瑋婷 徐" w:date="2025-01-04T22:15:00Z" w16du:dateUtc="2025-01-04T14:15:00Z">
              <w:r w:rsidRPr="00D000CE">
                <w:rPr>
                  <w:rFonts w:ascii="Times New Roman" w:hAnsi="Times New Roman" w:cs="Times New Roman"/>
                  <w:sz w:val="24"/>
                  <w:rPrChange w:id="42138" w:author="瑋婷 徐" w:date="2025-01-04T22:49:00Z" w16du:dateUtc="2025-01-04T14:49:00Z">
                    <w:rPr>
                      <w:rFonts w:ascii="Times New Roman" w:hAnsi="Times New Roman" w:cs="Times New Roman"/>
                    </w:rPr>
                  </w:rPrChange>
                </w:rPr>
                <w:t>53</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586F1" w14:textId="77777777" w:rsidR="00780B0E" w:rsidRPr="00D000CE" w:rsidRDefault="00780B0E" w:rsidP="00F46B5A">
            <w:pPr>
              <w:spacing w:after="0" w:line="360" w:lineRule="auto"/>
              <w:jc w:val="center"/>
              <w:rPr>
                <w:ins w:id="42139" w:author="瑋婷 徐" w:date="2025-01-04T22:15:00Z" w16du:dateUtc="2025-01-04T14:15:00Z"/>
                <w:rFonts w:ascii="Times New Roman" w:hAnsi="Times New Roman" w:cs="Times New Roman"/>
                <w:sz w:val="24"/>
                <w:rPrChange w:id="42140" w:author="瑋婷 徐" w:date="2025-01-04T22:49:00Z" w16du:dateUtc="2025-01-04T14:49:00Z">
                  <w:rPr>
                    <w:ins w:id="42141" w:author="瑋婷 徐" w:date="2025-01-04T22:15:00Z" w16du:dateUtc="2025-01-04T14:15:00Z"/>
                    <w:rFonts w:ascii="Times New Roman" w:hAnsi="Times New Roman" w:cs="Times New Roman"/>
                  </w:rPr>
                </w:rPrChange>
              </w:rPr>
            </w:pPr>
            <w:ins w:id="42142" w:author="瑋婷 徐" w:date="2025-01-04T22:15:00Z" w16du:dateUtc="2025-01-04T14:15:00Z">
              <w:r w:rsidRPr="00D000CE">
                <w:rPr>
                  <w:rFonts w:ascii="Times New Roman" w:hAnsi="Times New Roman" w:cs="Times New Roman"/>
                  <w:sz w:val="24"/>
                  <w:rPrChange w:id="42143" w:author="瑋婷 徐" w:date="2025-01-04T22:49:00Z" w16du:dateUtc="2025-01-04T14:49:00Z">
                    <w:rPr>
                      <w:rFonts w:ascii="Times New Roman" w:hAnsi="Times New Roman" w:cs="Times New Roman"/>
                    </w:rPr>
                  </w:rPrChange>
                </w:rPr>
                <w:t>50</w:t>
              </w:r>
            </w:ins>
          </w:p>
        </w:tc>
      </w:tr>
      <w:tr w:rsidR="00780B0E" w:rsidRPr="00D000CE" w14:paraId="36CE73EF" w14:textId="77777777" w:rsidTr="00F46B5A">
        <w:trPr>
          <w:jc w:val="center"/>
          <w:ins w:id="42144" w:author="瑋婷 徐" w:date="2025-01-04T22:15: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37EB0" w14:textId="77777777" w:rsidR="00780B0E" w:rsidRPr="00D000CE" w:rsidRDefault="00780B0E" w:rsidP="00F46B5A">
            <w:pPr>
              <w:spacing w:after="0" w:line="360" w:lineRule="auto"/>
              <w:jc w:val="center"/>
              <w:rPr>
                <w:ins w:id="42145" w:author="瑋婷 徐" w:date="2025-01-04T22:15:00Z" w16du:dateUtc="2025-01-04T14:15:00Z"/>
                <w:rFonts w:ascii="Times New Roman" w:hAnsi="Times New Roman" w:cs="Times New Roman"/>
                <w:sz w:val="24"/>
                <w:rPrChange w:id="42146" w:author="瑋婷 徐" w:date="2025-01-04T22:49:00Z" w16du:dateUtc="2025-01-04T14:49:00Z">
                  <w:rPr>
                    <w:ins w:id="42147" w:author="瑋婷 徐" w:date="2025-01-04T22:15:00Z" w16du:dateUtc="2025-01-04T14:15:00Z"/>
                    <w:rFonts w:ascii="Times New Roman" w:hAnsi="Times New Roman" w:cs="Times New Roman"/>
                  </w:rPr>
                </w:rPrChange>
              </w:rPr>
            </w:pPr>
            <w:ins w:id="42148" w:author="瑋婷 徐" w:date="2025-01-04T22:15:00Z" w16du:dateUtc="2025-01-04T14:15:00Z">
              <w:r w:rsidRPr="00D000CE">
                <w:rPr>
                  <w:rFonts w:ascii="Times New Roman" w:hAnsi="Times New Roman" w:cs="Times New Roman" w:hint="eastAsia"/>
                  <w:sz w:val="24"/>
                  <w:rPrChange w:id="42149" w:author="瑋婷 徐" w:date="2025-01-04T22:49:00Z" w16du:dateUtc="2025-01-04T14:49:00Z">
                    <w:rPr>
                      <w:rFonts w:ascii="Times New Roman" w:hAnsi="Times New Roman" w:cs="Times New Roman" w:hint="eastAsia"/>
                    </w:rPr>
                  </w:rPrChange>
                </w:rPr>
                <w:t>臺灣畫眉</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FE52D" w14:textId="77777777" w:rsidR="00780B0E" w:rsidRPr="00D000CE" w:rsidRDefault="00780B0E" w:rsidP="00F46B5A">
            <w:pPr>
              <w:spacing w:after="0" w:line="360" w:lineRule="auto"/>
              <w:jc w:val="center"/>
              <w:rPr>
                <w:ins w:id="42150" w:author="瑋婷 徐" w:date="2025-01-04T22:15:00Z" w16du:dateUtc="2025-01-04T14:15:00Z"/>
                <w:rFonts w:ascii="Times New Roman" w:hAnsi="Times New Roman" w:cs="Times New Roman"/>
                <w:sz w:val="24"/>
                <w:rPrChange w:id="42151" w:author="瑋婷 徐" w:date="2025-01-04T22:49:00Z" w16du:dateUtc="2025-01-04T14:49:00Z">
                  <w:rPr>
                    <w:ins w:id="42152" w:author="瑋婷 徐" w:date="2025-01-04T22:15:00Z" w16du:dateUtc="2025-01-04T14:15:00Z"/>
                    <w:rFonts w:ascii="Times New Roman" w:hAnsi="Times New Roman" w:cs="Times New Roman"/>
                  </w:rPr>
                </w:rPrChange>
              </w:rPr>
            </w:pPr>
            <w:ins w:id="42153" w:author="瑋婷 徐" w:date="2025-01-04T22:15:00Z" w16du:dateUtc="2025-01-04T14:15:00Z">
              <w:r w:rsidRPr="00D000CE">
                <w:rPr>
                  <w:rFonts w:ascii="Times New Roman" w:hAnsi="Times New Roman" w:cs="Times New Roman"/>
                  <w:sz w:val="24"/>
                  <w:rPrChange w:id="42154" w:author="瑋婷 徐" w:date="2025-01-04T22:49:00Z" w16du:dateUtc="2025-01-04T14:49:00Z">
                    <w:rPr>
                      <w:rFonts w:ascii="Times New Roman" w:hAnsi="Times New Roman" w:cs="Times New Roman"/>
                    </w:rPr>
                  </w:rPrChange>
                </w:rPr>
                <w:t>5</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7D4E1" w14:textId="77777777" w:rsidR="00780B0E" w:rsidRPr="00D000CE" w:rsidRDefault="00780B0E" w:rsidP="00F46B5A">
            <w:pPr>
              <w:spacing w:after="0" w:line="360" w:lineRule="auto"/>
              <w:jc w:val="center"/>
              <w:rPr>
                <w:ins w:id="42155" w:author="瑋婷 徐" w:date="2025-01-04T22:15:00Z" w16du:dateUtc="2025-01-04T14:15:00Z"/>
                <w:rFonts w:ascii="Times New Roman" w:hAnsi="Times New Roman" w:cs="Times New Roman"/>
                <w:sz w:val="24"/>
                <w:rPrChange w:id="42156" w:author="瑋婷 徐" w:date="2025-01-04T22:49:00Z" w16du:dateUtc="2025-01-04T14:49:00Z">
                  <w:rPr>
                    <w:ins w:id="42157" w:author="瑋婷 徐" w:date="2025-01-04T22:15:00Z" w16du:dateUtc="2025-01-04T14:15:00Z"/>
                    <w:rFonts w:ascii="Times New Roman" w:hAnsi="Times New Roman" w:cs="Times New Roman"/>
                  </w:rPr>
                </w:rPrChange>
              </w:rPr>
            </w:pPr>
            <w:ins w:id="42158" w:author="瑋婷 徐" w:date="2025-01-04T22:15:00Z" w16du:dateUtc="2025-01-04T14:15:00Z">
              <w:r w:rsidRPr="00D000CE">
                <w:rPr>
                  <w:rFonts w:ascii="Times New Roman" w:hAnsi="Times New Roman" w:cs="Times New Roman"/>
                  <w:sz w:val="24"/>
                  <w:rPrChange w:id="42159" w:author="瑋婷 徐" w:date="2025-01-04T22:49:00Z" w16du:dateUtc="2025-01-04T14:49:00Z">
                    <w:rPr>
                      <w:rFonts w:ascii="Times New Roman" w:hAnsi="Times New Roman" w:cs="Times New Roman"/>
                    </w:rPr>
                  </w:rPrChange>
                </w:rPr>
                <w:t>20</w:t>
              </w:r>
            </w:ins>
          </w:p>
        </w:tc>
      </w:tr>
      <w:tr w:rsidR="00780B0E" w:rsidRPr="00D000CE" w14:paraId="39913BEC" w14:textId="77777777" w:rsidTr="00F46B5A">
        <w:trPr>
          <w:jc w:val="center"/>
          <w:ins w:id="42160" w:author="瑋婷 徐" w:date="2025-01-04T22:15: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27A82" w14:textId="77777777" w:rsidR="00780B0E" w:rsidRPr="00D000CE" w:rsidRDefault="00780B0E" w:rsidP="00F46B5A">
            <w:pPr>
              <w:spacing w:after="0" w:line="360" w:lineRule="auto"/>
              <w:jc w:val="center"/>
              <w:rPr>
                <w:ins w:id="42161" w:author="瑋婷 徐" w:date="2025-01-04T22:15:00Z" w16du:dateUtc="2025-01-04T14:15:00Z"/>
                <w:rFonts w:ascii="Times New Roman" w:hAnsi="Times New Roman" w:cs="Times New Roman"/>
                <w:sz w:val="24"/>
                <w:rPrChange w:id="42162" w:author="瑋婷 徐" w:date="2025-01-04T22:49:00Z" w16du:dateUtc="2025-01-04T14:49:00Z">
                  <w:rPr>
                    <w:ins w:id="42163" w:author="瑋婷 徐" w:date="2025-01-04T22:15:00Z" w16du:dateUtc="2025-01-04T14:15:00Z"/>
                    <w:rFonts w:ascii="Times New Roman" w:hAnsi="Times New Roman" w:cs="Times New Roman"/>
                  </w:rPr>
                </w:rPrChange>
              </w:rPr>
            </w:pPr>
            <w:ins w:id="42164" w:author="瑋婷 徐" w:date="2025-01-04T22:15:00Z" w16du:dateUtc="2025-01-04T14:15:00Z">
              <w:r w:rsidRPr="00D000CE">
                <w:rPr>
                  <w:rFonts w:ascii="Times New Roman" w:hAnsi="Times New Roman" w:cs="Times New Roman" w:hint="eastAsia"/>
                  <w:sz w:val="24"/>
                  <w:rPrChange w:id="42165" w:author="瑋婷 徐" w:date="2025-01-04T22:49:00Z" w16du:dateUtc="2025-01-04T14:49:00Z">
                    <w:rPr>
                      <w:rFonts w:ascii="Times New Roman" w:hAnsi="Times New Roman" w:cs="Times New Roman" w:hint="eastAsia"/>
                    </w:rPr>
                  </w:rPrChange>
                </w:rPr>
                <w:t>臺灣白喉噪眉</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2892B" w14:textId="77777777" w:rsidR="00780B0E" w:rsidRPr="00D000CE" w:rsidRDefault="00780B0E" w:rsidP="00F46B5A">
            <w:pPr>
              <w:spacing w:after="0" w:line="360" w:lineRule="auto"/>
              <w:jc w:val="center"/>
              <w:rPr>
                <w:ins w:id="42166" w:author="瑋婷 徐" w:date="2025-01-04T22:15:00Z" w16du:dateUtc="2025-01-04T14:15:00Z"/>
                <w:rFonts w:ascii="Times New Roman" w:hAnsi="Times New Roman" w:cs="Times New Roman"/>
                <w:sz w:val="24"/>
                <w:rPrChange w:id="42167" w:author="瑋婷 徐" w:date="2025-01-04T22:49:00Z" w16du:dateUtc="2025-01-04T14:49:00Z">
                  <w:rPr>
                    <w:ins w:id="42168" w:author="瑋婷 徐" w:date="2025-01-04T22:15:00Z" w16du:dateUtc="2025-01-04T14:15:00Z"/>
                    <w:rFonts w:ascii="Times New Roman" w:hAnsi="Times New Roman" w:cs="Times New Roman"/>
                  </w:rPr>
                </w:rPrChange>
              </w:rPr>
            </w:pPr>
            <w:ins w:id="42169" w:author="瑋婷 徐" w:date="2025-01-04T22:15:00Z" w16du:dateUtc="2025-01-04T14:15:00Z">
              <w:r w:rsidRPr="00D000CE">
                <w:rPr>
                  <w:rFonts w:ascii="Times New Roman" w:hAnsi="Times New Roman" w:cs="Times New Roman"/>
                  <w:sz w:val="24"/>
                  <w:rPrChange w:id="42170" w:author="瑋婷 徐" w:date="2025-01-04T22:49:00Z" w16du:dateUtc="2025-01-04T14:49:00Z">
                    <w:rPr>
                      <w:rFonts w:ascii="Times New Roman" w:hAnsi="Times New Roman" w:cs="Times New Roman"/>
                    </w:rPr>
                  </w:rPrChange>
                </w:rPr>
                <w:t>33</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51C73" w14:textId="77777777" w:rsidR="00780B0E" w:rsidRPr="00D000CE" w:rsidRDefault="00780B0E" w:rsidP="00F46B5A">
            <w:pPr>
              <w:spacing w:after="0" w:line="360" w:lineRule="auto"/>
              <w:jc w:val="center"/>
              <w:rPr>
                <w:ins w:id="42171" w:author="瑋婷 徐" w:date="2025-01-04T22:15:00Z" w16du:dateUtc="2025-01-04T14:15:00Z"/>
                <w:rFonts w:ascii="Times New Roman" w:hAnsi="Times New Roman" w:cs="Times New Roman"/>
                <w:sz w:val="24"/>
                <w:rPrChange w:id="42172" w:author="瑋婷 徐" w:date="2025-01-04T22:49:00Z" w16du:dateUtc="2025-01-04T14:49:00Z">
                  <w:rPr>
                    <w:ins w:id="42173" w:author="瑋婷 徐" w:date="2025-01-04T22:15:00Z" w16du:dateUtc="2025-01-04T14:15:00Z"/>
                    <w:rFonts w:ascii="Times New Roman" w:hAnsi="Times New Roman" w:cs="Times New Roman"/>
                  </w:rPr>
                </w:rPrChange>
              </w:rPr>
            </w:pPr>
            <w:ins w:id="42174" w:author="瑋婷 徐" w:date="2025-01-04T22:15:00Z" w16du:dateUtc="2025-01-04T14:15:00Z">
              <w:r w:rsidRPr="00D000CE">
                <w:rPr>
                  <w:rFonts w:ascii="Times New Roman" w:hAnsi="Times New Roman" w:cs="Times New Roman"/>
                  <w:sz w:val="24"/>
                  <w:rPrChange w:id="42175" w:author="瑋婷 徐" w:date="2025-01-04T22:49:00Z" w16du:dateUtc="2025-01-04T14:49:00Z">
                    <w:rPr>
                      <w:rFonts w:ascii="Times New Roman" w:hAnsi="Times New Roman" w:cs="Times New Roman"/>
                    </w:rPr>
                  </w:rPrChange>
                </w:rPr>
                <w:t>50</w:t>
              </w:r>
            </w:ins>
          </w:p>
        </w:tc>
      </w:tr>
      <w:tr w:rsidR="00780B0E" w:rsidRPr="00D000CE" w14:paraId="6C5182A5" w14:textId="77777777" w:rsidTr="00F46B5A">
        <w:trPr>
          <w:jc w:val="center"/>
          <w:ins w:id="42176" w:author="瑋婷 徐" w:date="2025-01-04T22:15: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4A5E7" w14:textId="77777777" w:rsidR="00780B0E" w:rsidRPr="00D000CE" w:rsidRDefault="00780B0E" w:rsidP="00F46B5A">
            <w:pPr>
              <w:spacing w:after="0" w:line="360" w:lineRule="auto"/>
              <w:jc w:val="center"/>
              <w:rPr>
                <w:ins w:id="42177" w:author="瑋婷 徐" w:date="2025-01-04T22:15:00Z" w16du:dateUtc="2025-01-04T14:15:00Z"/>
                <w:rFonts w:ascii="Times New Roman" w:hAnsi="Times New Roman" w:cs="Times New Roman"/>
                <w:sz w:val="24"/>
                <w:rPrChange w:id="42178" w:author="瑋婷 徐" w:date="2025-01-04T22:49:00Z" w16du:dateUtc="2025-01-04T14:49:00Z">
                  <w:rPr>
                    <w:ins w:id="42179" w:author="瑋婷 徐" w:date="2025-01-04T22:15:00Z" w16du:dateUtc="2025-01-04T14:15:00Z"/>
                    <w:rFonts w:ascii="Times New Roman" w:hAnsi="Times New Roman" w:cs="Times New Roman"/>
                  </w:rPr>
                </w:rPrChange>
              </w:rPr>
            </w:pPr>
            <w:ins w:id="42180" w:author="瑋婷 徐" w:date="2025-01-04T22:15:00Z" w16du:dateUtc="2025-01-04T14:15:00Z">
              <w:r w:rsidRPr="00D000CE">
                <w:rPr>
                  <w:rFonts w:ascii="Times New Roman" w:hAnsi="Times New Roman" w:cs="Times New Roman" w:hint="eastAsia"/>
                  <w:sz w:val="24"/>
                  <w:rPrChange w:id="42181" w:author="瑋婷 徐" w:date="2025-01-04T22:49:00Z" w16du:dateUtc="2025-01-04T14:49:00Z">
                    <w:rPr>
                      <w:rFonts w:ascii="Times New Roman" w:hAnsi="Times New Roman" w:cs="Times New Roman" w:hint="eastAsia"/>
                    </w:rPr>
                  </w:rPrChange>
                </w:rPr>
                <w:t>黃腹琉璃</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D483E" w14:textId="77777777" w:rsidR="00780B0E" w:rsidRPr="00D000CE" w:rsidRDefault="00780B0E" w:rsidP="00F46B5A">
            <w:pPr>
              <w:spacing w:after="0" w:line="360" w:lineRule="auto"/>
              <w:jc w:val="center"/>
              <w:rPr>
                <w:ins w:id="42182" w:author="瑋婷 徐" w:date="2025-01-04T22:15:00Z" w16du:dateUtc="2025-01-04T14:15:00Z"/>
                <w:rFonts w:ascii="Times New Roman" w:hAnsi="Times New Roman" w:cs="Times New Roman"/>
                <w:sz w:val="24"/>
                <w:rPrChange w:id="42183" w:author="瑋婷 徐" w:date="2025-01-04T22:49:00Z" w16du:dateUtc="2025-01-04T14:49:00Z">
                  <w:rPr>
                    <w:ins w:id="42184" w:author="瑋婷 徐" w:date="2025-01-04T22:15:00Z" w16du:dateUtc="2025-01-04T14:15:00Z"/>
                    <w:rFonts w:ascii="Times New Roman" w:hAnsi="Times New Roman" w:cs="Times New Roman"/>
                  </w:rPr>
                </w:rPrChange>
              </w:rPr>
            </w:pPr>
            <w:ins w:id="42185" w:author="瑋婷 徐" w:date="2025-01-04T22:15:00Z" w16du:dateUtc="2025-01-04T14:15:00Z">
              <w:r w:rsidRPr="00D000CE">
                <w:rPr>
                  <w:rFonts w:ascii="Times New Roman" w:hAnsi="Times New Roman" w:cs="Times New Roman"/>
                  <w:sz w:val="24"/>
                  <w:rPrChange w:id="42186" w:author="瑋婷 徐" w:date="2025-01-04T22:49:00Z" w16du:dateUtc="2025-01-04T14:49:00Z">
                    <w:rPr>
                      <w:rFonts w:ascii="Times New Roman" w:hAnsi="Times New Roman" w:cs="Times New Roman"/>
                    </w:rPr>
                  </w:rPrChange>
                </w:rPr>
                <w:t>12</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92446" w14:textId="77777777" w:rsidR="00780B0E" w:rsidRPr="00D000CE" w:rsidRDefault="00780B0E" w:rsidP="00F46B5A">
            <w:pPr>
              <w:spacing w:after="0" w:line="360" w:lineRule="auto"/>
              <w:jc w:val="center"/>
              <w:rPr>
                <w:ins w:id="42187" w:author="瑋婷 徐" w:date="2025-01-04T22:15:00Z" w16du:dateUtc="2025-01-04T14:15:00Z"/>
                <w:rFonts w:ascii="Times New Roman" w:hAnsi="Times New Roman" w:cs="Times New Roman"/>
                <w:sz w:val="24"/>
                <w:rPrChange w:id="42188" w:author="瑋婷 徐" w:date="2025-01-04T22:49:00Z" w16du:dateUtc="2025-01-04T14:49:00Z">
                  <w:rPr>
                    <w:ins w:id="42189" w:author="瑋婷 徐" w:date="2025-01-04T22:15:00Z" w16du:dateUtc="2025-01-04T14:15:00Z"/>
                    <w:rFonts w:ascii="Times New Roman" w:hAnsi="Times New Roman" w:cs="Times New Roman"/>
                  </w:rPr>
                </w:rPrChange>
              </w:rPr>
            </w:pPr>
            <w:ins w:id="42190" w:author="瑋婷 徐" w:date="2025-01-04T22:15:00Z" w16du:dateUtc="2025-01-04T14:15:00Z">
              <w:r w:rsidRPr="00D000CE">
                <w:rPr>
                  <w:rFonts w:ascii="Times New Roman" w:hAnsi="Times New Roman" w:cs="Times New Roman"/>
                  <w:sz w:val="24"/>
                  <w:rPrChange w:id="42191" w:author="瑋婷 徐" w:date="2025-01-04T22:49:00Z" w16du:dateUtc="2025-01-04T14:49:00Z">
                    <w:rPr>
                      <w:rFonts w:ascii="Times New Roman" w:hAnsi="Times New Roman" w:cs="Times New Roman"/>
                    </w:rPr>
                  </w:rPrChange>
                </w:rPr>
                <w:t>50</w:t>
              </w:r>
            </w:ins>
          </w:p>
        </w:tc>
      </w:tr>
      <w:tr w:rsidR="00780B0E" w:rsidRPr="00D000CE" w14:paraId="59AEDA40" w14:textId="77777777" w:rsidTr="00F46B5A">
        <w:trPr>
          <w:jc w:val="center"/>
          <w:ins w:id="42192" w:author="瑋婷 徐" w:date="2025-01-04T22:15: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DDF78" w14:textId="77777777" w:rsidR="00780B0E" w:rsidRPr="00D000CE" w:rsidRDefault="00780B0E" w:rsidP="00F46B5A">
            <w:pPr>
              <w:spacing w:after="0" w:line="360" w:lineRule="auto"/>
              <w:jc w:val="center"/>
              <w:rPr>
                <w:ins w:id="42193" w:author="瑋婷 徐" w:date="2025-01-04T22:15:00Z" w16du:dateUtc="2025-01-04T14:15:00Z"/>
                <w:rFonts w:ascii="Times New Roman" w:hAnsi="Times New Roman" w:cs="Times New Roman"/>
                <w:sz w:val="24"/>
                <w:rPrChange w:id="42194" w:author="瑋婷 徐" w:date="2025-01-04T22:49:00Z" w16du:dateUtc="2025-01-04T14:49:00Z">
                  <w:rPr>
                    <w:ins w:id="42195" w:author="瑋婷 徐" w:date="2025-01-04T22:15:00Z" w16du:dateUtc="2025-01-04T14:15:00Z"/>
                    <w:rFonts w:ascii="Times New Roman" w:hAnsi="Times New Roman" w:cs="Times New Roman"/>
                  </w:rPr>
                </w:rPrChange>
              </w:rPr>
            </w:pPr>
            <w:ins w:id="42196" w:author="瑋婷 徐" w:date="2025-01-04T22:15:00Z" w16du:dateUtc="2025-01-04T14:15:00Z">
              <w:r w:rsidRPr="00D000CE">
                <w:rPr>
                  <w:rFonts w:ascii="Times New Roman" w:hAnsi="Times New Roman" w:cs="Times New Roman" w:hint="eastAsia"/>
                  <w:sz w:val="24"/>
                  <w:rPrChange w:id="42197" w:author="瑋婷 徐" w:date="2025-01-04T22:49:00Z" w16du:dateUtc="2025-01-04T14:49:00Z">
                    <w:rPr>
                      <w:rFonts w:ascii="Times New Roman" w:hAnsi="Times New Roman" w:cs="Times New Roman" w:hint="eastAsia"/>
                    </w:rPr>
                  </w:rPrChange>
                </w:rPr>
                <w:t>臺灣紫嘯鶇</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2A4E2" w14:textId="77777777" w:rsidR="00780B0E" w:rsidRPr="00D000CE" w:rsidRDefault="00780B0E" w:rsidP="00F46B5A">
            <w:pPr>
              <w:spacing w:after="0" w:line="360" w:lineRule="auto"/>
              <w:jc w:val="center"/>
              <w:rPr>
                <w:ins w:id="42198" w:author="瑋婷 徐" w:date="2025-01-04T22:15:00Z" w16du:dateUtc="2025-01-04T14:15:00Z"/>
                <w:rFonts w:ascii="Times New Roman" w:hAnsi="Times New Roman" w:cs="Times New Roman"/>
                <w:sz w:val="24"/>
                <w:rPrChange w:id="42199" w:author="瑋婷 徐" w:date="2025-01-04T22:49:00Z" w16du:dateUtc="2025-01-04T14:49:00Z">
                  <w:rPr>
                    <w:ins w:id="42200" w:author="瑋婷 徐" w:date="2025-01-04T22:15:00Z" w16du:dateUtc="2025-01-04T14:15:00Z"/>
                    <w:rFonts w:ascii="Times New Roman" w:hAnsi="Times New Roman" w:cs="Times New Roman"/>
                  </w:rPr>
                </w:rPrChange>
              </w:rPr>
            </w:pPr>
            <w:ins w:id="42201" w:author="瑋婷 徐" w:date="2025-01-04T22:15:00Z" w16du:dateUtc="2025-01-04T14:15:00Z">
              <w:r w:rsidRPr="00D000CE">
                <w:rPr>
                  <w:rFonts w:ascii="Times New Roman" w:hAnsi="Times New Roman" w:cs="Times New Roman"/>
                  <w:sz w:val="24"/>
                  <w:rPrChange w:id="42202" w:author="瑋婷 徐" w:date="2025-01-04T22:49:00Z" w16du:dateUtc="2025-01-04T14:49:00Z">
                    <w:rPr>
                      <w:rFonts w:ascii="Times New Roman" w:hAnsi="Times New Roman" w:cs="Times New Roman"/>
                    </w:rPr>
                  </w:rPrChange>
                </w:rPr>
                <w:t>7</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C44F9" w14:textId="77777777" w:rsidR="00780B0E" w:rsidRPr="00D000CE" w:rsidRDefault="00780B0E" w:rsidP="00F46B5A">
            <w:pPr>
              <w:spacing w:after="0" w:line="360" w:lineRule="auto"/>
              <w:jc w:val="center"/>
              <w:rPr>
                <w:ins w:id="42203" w:author="瑋婷 徐" w:date="2025-01-04T22:15:00Z" w16du:dateUtc="2025-01-04T14:15:00Z"/>
                <w:rFonts w:ascii="Times New Roman" w:hAnsi="Times New Roman" w:cs="Times New Roman"/>
                <w:sz w:val="24"/>
                <w:rPrChange w:id="42204" w:author="瑋婷 徐" w:date="2025-01-04T22:49:00Z" w16du:dateUtc="2025-01-04T14:49:00Z">
                  <w:rPr>
                    <w:ins w:id="42205" w:author="瑋婷 徐" w:date="2025-01-04T22:15:00Z" w16du:dateUtc="2025-01-04T14:15:00Z"/>
                    <w:rFonts w:ascii="Times New Roman" w:hAnsi="Times New Roman" w:cs="Times New Roman"/>
                  </w:rPr>
                </w:rPrChange>
              </w:rPr>
            </w:pPr>
            <w:ins w:id="42206" w:author="瑋婷 徐" w:date="2025-01-04T22:15:00Z" w16du:dateUtc="2025-01-04T14:15:00Z">
              <w:r w:rsidRPr="00D000CE">
                <w:rPr>
                  <w:rFonts w:ascii="Times New Roman" w:hAnsi="Times New Roman" w:cs="Times New Roman"/>
                  <w:sz w:val="24"/>
                  <w:rPrChange w:id="42207" w:author="瑋婷 徐" w:date="2025-01-04T22:49:00Z" w16du:dateUtc="2025-01-04T14:49:00Z">
                    <w:rPr>
                      <w:rFonts w:ascii="Times New Roman" w:hAnsi="Times New Roman" w:cs="Times New Roman"/>
                    </w:rPr>
                  </w:rPrChange>
                </w:rPr>
                <w:t>80</w:t>
              </w:r>
            </w:ins>
          </w:p>
        </w:tc>
      </w:tr>
      <w:tr w:rsidR="00780B0E" w:rsidRPr="00D000CE" w14:paraId="5D1AF0F8" w14:textId="77777777" w:rsidTr="00F46B5A">
        <w:trPr>
          <w:jc w:val="center"/>
          <w:ins w:id="42208" w:author="瑋婷 徐" w:date="2025-01-04T22:15:00Z"/>
        </w:trPr>
        <w:tc>
          <w:tcPr>
            <w:tcW w:w="1899"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3F7A244" w14:textId="77777777" w:rsidR="00780B0E" w:rsidRPr="00D000CE" w:rsidRDefault="00780B0E" w:rsidP="00F46B5A">
            <w:pPr>
              <w:spacing w:after="0" w:line="360" w:lineRule="auto"/>
              <w:jc w:val="center"/>
              <w:rPr>
                <w:ins w:id="42209" w:author="瑋婷 徐" w:date="2025-01-04T22:15:00Z" w16du:dateUtc="2025-01-04T14:15:00Z"/>
                <w:rFonts w:ascii="Times New Roman" w:hAnsi="Times New Roman" w:cs="Times New Roman"/>
                <w:sz w:val="24"/>
                <w:rPrChange w:id="42210" w:author="瑋婷 徐" w:date="2025-01-04T22:49:00Z" w16du:dateUtc="2025-01-04T14:49:00Z">
                  <w:rPr>
                    <w:ins w:id="42211" w:author="瑋婷 徐" w:date="2025-01-04T22:15:00Z" w16du:dateUtc="2025-01-04T14:15:00Z"/>
                    <w:rFonts w:ascii="Times New Roman" w:hAnsi="Times New Roman" w:cs="Times New Roman"/>
                  </w:rPr>
                </w:rPrChange>
              </w:rPr>
            </w:pPr>
            <w:ins w:id="42212" w:author="瑋婷 徐" w:date="2025-01-04T22:15:00Z" w16du:dateUtc="2025-01-04T14:15:00Z">
              <w:r w:rsidRPr="00D000CE">
                <w:rPr>
                  <w:rFonts w:ascii="Times New Roman" w:hAnsi="Times New Roman" w:cs="Times New Roman" w:hint="eastAsia"/>
                  <w:sz w:val="24"/>
                  <w:rPrChange w:id="42213" w:author="瑋婷 徐" w:date="2025-01-04T22:49:00Z" w16du:dateUtc="2025-01-04T14:49:00Z">
                    <w:rPr>
                      <w:rFonts w:ascii="Times New Roman" w:hAnsi="Times New Roman" w:cs="Times New Roman" w:hint="eastAsia"/>
                    </w:rPr>
                  </w:rPrChange>
                </w:rPr>
                <w:t>白尾鴝</w:t>
              </w:r>
            </w:ins>
          </w:p>
        </w:tc>
        <w:tc>
          <w:tcPr>
            <w:tcW w:w="1772"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E18DC73" w14:textId="77777777" w:rsidR="00780B0E" w:rsidRPr="00D000CE" w:rsidRDefault="00780B0E" w:rsidP="00F46B5A">
            <w:pPr>
              <w:spacing w:after="0" w:line="360" w:lineRule="auto"/>
              <w:jc w:val="center"/>
              <w:rPr>
                <w:ins w:id="42214" w:author="瑋婷 徐" w:date="2025-01-04T22:15:00Z" w16du:dateUtc="2025-01-04T14:15:00Z"/>
                <w:rFonts w:ascii="Times New Roman" w:hAnsi="Times New Roman" w:cs="Times New Roman"/>
                <w:sz w:val="24"/>
                <w:rPrChange w:id="42215" w:author="瑋婷 徐" w:date="2025-01-04T22:49:00Z" w16du:dateUtc="2025-01-04T14:49:00Z">
                  <w:rPr>
                    <w:ins w:id="42216" w:author="瑋婷 徐" w:date="2025-01-04T22:15:00Z" w16du:dateUtc="2025-01-04T14:15:00Z"/>
                    <w:rFonts w:ascii="Times New Roman" w:hAnsi="Times New Roman" w:cs="Times New Roman"/>
                  </w:rPr>
                </w:rPrChange>
              </w:rPr>
            </w:pPr>
            <w:ins w:id="42217" w:author="瑋婷 徐" w:date="2025-01-04T22:15:00Z" w16du:dateUtc="2025-01-04T14:15:00Z">
              <w:r w:rsidRPr="00D000CE">
                <w:rPr>
                  <w:rFonts w:ascii="Times New Roman" w:hAnsi="Times New Roman" w:cs="Times New Roman"/>
                  <w:sz w:val="24"/>
                  <w:rPrChange w:id="42218" w:author="瑋婷 徐" w:date="2025-01-04T22:49:00Z" w16du:dateUtc="2025-01-04T14:49:00Z">
                    <w:rPr>
                      <w:rFonts w:ascii="Times New Roman" w:hAnsi="Times New Roman" w:cs="Times New Roman"/>
                    </w:rPr>
                  </w:rPrChange>
                </w:rPr>
                <w:t>41</w:t>
              </w:r>
            </w:ins>
          </w:p>
        </w:tc>
        <w:tc>
          <w:tcPr>
            <w:tcW w:w="1329"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ACE0823" w14:textId="77777777" w:rsidR="00780B0E" w:rsidRPr="00D000CE" w:rsidRDefault="00780B0E" w:rsidP="00F46B5A">
            <w:pPr>
              <w:spacing w:after="0" w:line="360" w:lineRule="auto"/>
              <w:jc w:val="center"/>
              <w:rPr>
                <w:ins w:id="42219" w:author="瑋婷 徐" w:date="2025-01-04T22:15:00Z" w16du:dateUtc="2025-01-04T14:15:00Z"/>
                <w:rFonts w:ascii="Times New Roman" w:hAnsi="Times New Roman" w:cs="Times New Roman"/>
                <w:sz w:val="24"/>
                <w:rPrChange w:id="42220" w:author="瑋婷 徐" w:date="2025-01-04T22:49:00Z" w16du:dateUtc="2025-01-04T14:49:00Z">
                  <w:rPr>
                    <w:ins w:id="42221" w:author="瑋婷 徐" w:date="2025-01-04T22:15:00Z" w16du:dateUtc="2025-01-04T14:15:00Z"/>
                    <w:rFonts w:ascii="Times New Roman" w:hAnsi="Times New Roman" w:cs="Times New Roman"/>
                  </w:rPr>
                </w:rPrChange>
              </w:rPr>
            </w:pPr>
            <w:ins w:id="42222" w:author="瑋婷 徐" w:date="2025-01-04T22:15:00Z" w16du:dateUtc="2025-01-04T14:15:00Z">
              <w:r w:rsidRPr="00D000CE">
                <w:rPr>
                  <w:rFonts w:ascii="Times New Roman" w:hAnsi="Times New Roman" w:cs="Times New Roman"/>
                  <w:sz w:val="24"/>
                  <w:rPrChange w:id="42223" w:author="瑋婷 徐" w:date="2025-01-04T22:49:00Z" w16du:dateUtc="2025-01-04T14:49:00Z">
                    <w:rPr>
                      <w:rFonts w:ascii="Times New Roman" w:hAnsi="Times New Roman" w:cs="Times New Roman"/>
                    </w:rPr>
                  </w:rPrChange>
                </w:rPr>
                <w:t>50</w:t>
              </w:r>
            </w:ins>
          </w:p>
        </w:tc>
      </w:tr>
    </w:tbl>
    <w:p w14:paraId="76D8B602" w14:textId="77777777" w:rsidR="00AA385F" w:rsidRDefault="00AA385F">
      <w:pPr>
        <w:rPr>
          <w:ins w:id="42224" w:author="瑋婷 徐" w:date="2025-01-03T15:25:00Z" w16du:dateUtc="2025-01-03T07:25:00Z"/>
          <w:rFonts w:eastAsiaTheme="minorEastAsia"/>
        </w:rPr>
      </w:pPr>
    </w:p>
    <w:p w14:paraId="16F8671E" w14:textId="10BA9848" w:rsidR="007F2DFD" w:rsidRDefault="007F2DFD">
      <w:pPr>
        <w:rPr>
          <w:ins w:id="42225" w:author="瑋婷 徐" w:date="2025-01-03T15:25:00Z" w16du:dateUtc="2025-01-03T07:25:00Z"/>
          <w:rFonts w:eastAsiaTheme="minorEastAsia"/>
        </w:rPr>
      </w:pPr>
      <w:ins w:id="42226" w:author="瑋婷 徐" w:date="2025-01-03T15:25:00Z" w16du:dateUtc="2025-01-03T07:25:00Z">
        <w:r>
          <w:rPr>
            <w:rFonts w:eastAsiaTheme="minorEastAsia"/>
          </w:rPr>
          <w:br w:type="page"/>
        </w:r>
      </w:ins>
    </w:p>
    <w:p w14:paraId="3352D0B9" w14:textId="24D75EAB" w:rsidR="007F2DFD" w:rsidRDefault="007F2DFD" w:rsidP="007F2DFD">
      <w:pPr>
        <w:spacing w:line="360" w:lineRule="auto"/>
        <w:jc w:val="both"/>
        <w:rPr>
          <w:ins w:id="42227" w:author="瑋婷 徐" w:date="2025-01-03T15:25:00Z" w16du:dateUtc="2025-01-03T07:25:00Z"/>
          <w:rFonts w:ascii="Times New Roman" w:eastAsia="標楷體" w:hAnsi="Times New Roman" w:cs="Times New Roman"/>
        </w:rPr>
      </w:pPr>
      <w:ins w:id="42228" w:author="瑋婷 徐" w:date="2025-01-03T15:25:00Z" w16du:dateUtc="2025-01-03T07:25:00Z">
        <w:r>
          <w:rPr>
            <w:rFonts w:ascii="Times New Roman" w:eastAsia="標楷體" w:hAnsi="Times New Roman" w:cs="Times New Roman"/>
          </w:rPr>
          <w:lastRenderedPageBreak/>
          <w:t>表</w:t>
        </w:r>
        <w:r>
          <w:rPr>
            <w:rFonts w:ascii="Times New Roman" w:eastAsia="標楷體" w:hAnsi="Times New Roman" w:cs="Times New Roman" w:hint="eastAsia"/>
          </w:rPr>
          <w:t>20</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，花蓮分署鳥種紀錄的數量及</w:t>
        </w:r>
        <w:r>
          <w:rPr>
            <w:rFonts w:ascii="Times New Roman" w:eastAsia="標楷體" w:hAnsi="Times New Roman" w:cs="Times New Roman"/>
          </w:rPr>
          <w:t>出現</w:t>
        </w:r>
        <w:r>
          <w:rPr>
            <w:rFonts w:ascii="Times New Roman" w:eastAsia="標楷體" w:hAnsi="Times New Roman" w:cs="Times New Roman" w:hint="eastAsia"/>
          </w:rPr>
          <w:t>樣區占比</w:t>
        </w:r>
      </w:ins>
    </w:p>
    <w:tbl>
      <w:tblPr>
        <w:tblStyle w:val="Table"/>
        <w:tblW w:w="5000" w:type="pct"/>
        <w:jc w:val="center"/>
        <w:tblLayout w:type="fixed"/>
        <w:tblLook w:val="0420" w:firstRow="1" w:lastRow="0" w:firstColumn="0" w:lastColumn="0" w:noHBand="0" w:noVBand="1"/>
        <w:tblPrChange w:id="42229" w:author="瑋婷 徐" w:date="2025-01-04T22:26:00Z" w16du:dateUtc="2025-01-04T14:26:00Z">
          <w:tblPr>
            <w:tblStyle w:val="Table"/>
            <w:tblW w:w="0" w:type="auto"/>
            <w:jc w:val="center"/>
            <w:tblLayout w:type="fixed"/>
            <w:tblLook w:val="0420" w:firstRow="1" w:lastRow="0" w:firstColumn="0" w:lastColumn="0" w:noHBand="0" w:noVBand="1"/>
          </w:tblPr>
        </w:tblPrChange>
      </w:tblPr>
      <w:tblGrid>
        <w:gridCol w:w="3154"/>
        <w:gridCol w:w="2944"/>
        <w:gridCol w:w="2208"/>
        <w:tblGridChange w:id="42230">
          <w:tblGrid>
            <w:gridCol w:w="1440"/>
            <w:gridCol w:w="1440"/>
            <w:gridCol w:w="274"/>
            <w:gridCol w:w="1166"/>
            <w:gridCol w:w="1778"/>
            <w:gridCol w:w="2208"/>
          </w:tblGrid>
        </w:tblGridChange>
      </w:tblGrid>
      <w:tr w:rsidR="00A40522" w:rsidRPr="006D4CF2" w14:paraId="45B61A02" w14:textId="77777777" w:rsidTr="00A40522">
        <w:trPr>
          <w:cnfStyle w:val="100000000000" w:firstRow="1" w:lastRow="0" w:firstColumn="0" w:lastColumn="0" w:oddVBand="0" w:evenVBand="0" w:oddHBand="0" w:evenHBand="0" w:firstRowFirstColumn="0" w:firstRowLastColumn="0" w:lastRowFirstColumn="0" w:lastRowLastColumn="0"/>
          <w:tblHeader/>
          <w:jc w:val="center"/>
          <w:ins w:id="42231" w:author="瑋婷 徐" w:date="2025-01-04T22:25:00Z"/>
          <w:trPrChange w:id="42232" w:author="瑋婷 徐" w:date="2025-01-04T22:26:00Z" w16du:dateUtc="2025-01-04T14:26:00Z">
            <w:trPr>
              <w:gridAfter w:val="0"/>
              <w:tblHeader/>
              <w:jc w:val="center"/>
            </w:trPr>
          </w:trPrChange>
        </w:trPr>
        <w:tc>
          <w:tcPr>
            <w:tcW w:w="189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2233" w:author="瑋婷 徐" w:date="2025-01-04T22:26:00Z" w16du:dateUtc="2025-01-04T14:26:00Z">
              <w:tcPr>
                <w:tcW w:w="1440" w:type="dxa"/>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35688E02" w14:textId="42E23DB2" w:rsidR="00A40522" w:rsidRPr="006D4CF2" w:rsidRDefault="00A40522">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2234" w:author="瑋婷 徐" w:date="2025-01-04T22:25:00Z" w16du:dateUtc="2025-01-04T14:25:00Z"/>
                <w:rFonts w:ascii="Times New Roman" w:hAnsi="Times New Roman" w:cs="Times New Roman"/>
                <w:sz w:val="24"/>
                <w:rPrChange w:id="42235" w:author="瑋婷 徐" w:date="2025-01-04T22:48:00Z" w16du:dateUtc="2025-01-04T14:48:00Z">
                  <w:rPr>
                    <w:ins w:id="42236" w:author="瑋婷 徐" w:date="2025-01-04T22:25:00Z" w16du:dateUtc="2025-01-04T14:25:00Z"/>
                  </w:rPr>
                </w:rPrChange>
              </w:rPr>
              <w:pPrChange w:id="42237" w:author="瑋婷 徐" w:date="2025-01-04T22:26:00Z" w16du:dateUtc="2025-01-04T14:26:00Z">
                <w:pPr>
                  <w:spacing w:after="0"/>
                  <w:cnfStyle w:val="100000000000" w:firstRow="1" w:lastRow="0" w:firstColumn="0" w:lastColumn="0" w:oddVBand="0" w:evenVBand="0" w:oddHBand="0" w:evenHBand="0" w:firstRowFirstColumn="0" w:firstRowLastColumn="0" w:lastRowFirstColumn="0" w:lastRowLastColumn="0"/>
                </w:pPr>
              </w:pPrChange>
            </w:pPr>
            <w:ins w:id="42238" w:author="瑋婷 徐" w:date="2025-01-04T22:25:00Z" w16du:dateUtc="2025-01-04T14:25:00Z">
              <w:r w:rsidRPr="006D4CF2">
                <w:rPr>
                  <w:rFonts w:ascii="Times New Roman" w:hAnsi="Times New Roman" w:cs="Times New Roman"/>
                  <w:sz w:val="24"/>
                </w:rPr>
                <w:t>鳥種</w:t>
              </w:r>
            </w:ins>
          </w:p>
        </w:tc>
        <w:tc>
          <w:tcPr>
            <w:tcW w:w="177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2239" w:author="瑋婷 徐" w:date="2025-01-04T22:26:00Z" w16du:dateUtc="2025-01-04T14:26:00Z">
              <w:tcPr>
                <w:tcW w:w="1440" w:type="dxa"/>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518E11AA" w14:textId="6604A2C6" w:rsidR="00A40522" w:rsidRPr="006D4CF2" w:rsidRDefault="00A40522">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2240" w:author="瑋婷 徐" w:date="2025-01-04T22:25:00Z" w16du:dateUtc="2025-01-04T14:25:00Z"/>
                <w:rFonts w:ascii="Times New Roman" w:hAnsi="Times New Roman" w:cs="Times New Roman"/>
                <w:sz w:val="24"/>
                <w:rPrChange w:id="42241" w:author="瑋婷 徐" w:date="2025-01-04T22:48:00Z" w16du:dateUtc="2025-01-04T14:48:00Z">
                  <w:rPr>
                    <w:ins w:id="42242" w:author="瑋婷 徐" w:date="2025-01-04T22:25:00Z" w16du:dateUtc="2025-01-04T14:25:00Z"/>
                  </w:rPr>
                </w:rPrChange>
              </w:rPr>
              <w:pPrChange w:id="42243" w:author="瑋婷 徐" w:date="2025-01-04T22:26:00Z" w16du:dateUtc="2025-01-04T14:26:00Z">
                <w:pPr>
                  <w:spacing w:after="0"/>
                  <w:cnfStyle w:val="100000000000" w:firstRow="1" w:lastRow="0" w:firstColumn="0" w:lastColumn="0" w:oddVBand="0" w:evenVBand="0" w:oddHBand="0" w:evenHBand="0" w:firstRowFirstColumn="0" w:firstRowLastColumn="0" w:lastRowFirstColumn="0" w:lastRowLastColumn="0"/>
                </w:pPr>
              </w:pPrChange>
            </w:pPr>
            <w:ins w:id="42244" w:author="瑋婷 徐" w:date="2025-01-04T22:25:00Z" w16du:dateUtc="2025-01-04T14:25:00Z">
              <w:r w:rsidRPr="006D4CF2">
                <w:rPr>
                  <w:rFonts w:ascii="Times New Roman" w:hAnsi="Times New Roman" w:cs="Times New Roman"/>
                  <w:sz w:val="24"/>
                </w:rPr>
                <w:t>數量</w:t>
              </w:r>
              <w:r w:rsidRPr="006D4CF2">
                <w:rPr>
                  <w:rFonts w:ascii="Times New Roman" w:hAnsi="Times New Roman" w:cs="Times New Roman"/>
                  <w:sz w:val="24"/>
                </w:rPr>
                <w:t>(</w:t>
              </w:r>
              <w:r w:rsidRPr="006D4CF2">
                <w:rPr>
                  <w:rFonts w:ascii="Times New Roman" w:hAnsi="Times New Roman" w:cs="Times New Roman"/>
                  <w:sz w:val="24"/>
                </w:rPr>
                <w:t>隻次</w:t>
              </w:r>
              <w:r w:rsidRPr="006D4CF2">
                <w:rPr>
                  <w:rFonts w:ascii="Times New Roman" w:hAnsi="Times New Roman" w:cs="Times New Roman"/>
                  <w:sz w:val="24"/>
                </w:rPr>
                <w:t>)</w:t>
              </w:r>
            </w:ins>
          </w:p>
        </w:tc>
        <w:tc>
          <w:tcPr>
            <w:tcW w:w="132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2245" w:author="瑋婷 徐" w:date="2025-01-04T22:26:00Z" w16du:dateUtc="2025-01-04T14:26:00Z">
              <w:tcPr>
                <w:tcW w:w="1440" w:type="dxa"/>
                <w:gridSpan w:val="2"/>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5248962D" w14:textId="2D16548D" w:rsidR="00A40522" w:rsidRPr="006D4CF2" w:rsidRDefault="00A40522">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2246" w:author="瑋婷 徐" w:date="2025-01-04T22:25:00Z" w16du:dateUtc="2025-01-04T14:25:00Z"/>
                <w:rFonts w:ascii="Times New Roman" w:hAnsi="Times New Roman" w:cs="Times New Roman"/>
                <w:sz w:val="24"/>
                <w:rPrChange w:id="42247" w:author="瑋婷 徐" w:date="2025-01-04T22:48:00Z" w16du:dateUtc="2025-01-04T14:48:00Z">
                  <w:rPr>
                    <w:ins w:id="42248" w:author="瑋婷 徐" w:date="2025-01-04T22:25:00Z" w16du:dateUtc="2025-01-04T14:25:00Z"/>
                  </w:rPr>
                </w:rPrChange>
              </w:rPr>
              <w:pPrChange w:id="42249" w:author="瑋婷 徐" w:date="2025-01-04T22:26:00Z" w16du:dateUtc="2025-01-04T14:26:00Z">
                <w:pPr>
                  <w:spacing w:after="0"/>
                  <w:cnfStyle w:val="100000000000" w:firstRow="1" w:lastRow="0" w:firstColumn="0" w:lastColumn="0" w:oddVBand="0" w:evenVBand="0" w:oddHBand="0" w:evenHBand="0" w:firstRowFirstColumn="0" w:firstRowLastColumn="0" w:lastRowFirstColumn="0" w:lastRowLastColumn="0"/>
                </w:pPr>
              </w:pPrChange>
            </w:pPr>
            <w:ins w:id="42250" w:author="瑋婷 徐" w:date="2025-01-04T22:25:00Z" w16du:dateUtc="2025-01-04T14:25:00Z">
              <w:r w:rsidRPr="006D4CF2">
                <w:rPr>
                  <w:rFonts w:ascii="Times New Roman" w:hAnsi="Times New Roman" w:cs="Times New Roman"/>
                  <w:sz w:val="24"/>
                </w:rPr>
                <w:t>占比</w:t>
              </w:r>
              <w:r w:rsidRPr="006D4CF2">
                <w:rPr>
                  <w:rFonts w:ascii="Times New Roman" w:hAnsi="Times New Roman" w:cs="Times New Roman"/>
                  <w:sz w:val="24"/>
                </w:rPr>
                <w:t>(%)</w:t>
              </w:r>
            </w:ins>
          </w:p>
        </w:tc>
      </w:tr>
      <w:tr w:rsidR="00A40522" w:rsidRPr="006D4CF2" w14:paraId="26FAE4DA" w14:textId="77777777" w:rsidTr="00A40522">
        <w:trPr>
          <w:jc w:val="center"/>
          <w:ins w:id="42251" w:author="瑋婷 徐" w:date="2025-01-04T22:25:00Z"/>
          <w:trPrChange w:id="42252" w:author="瑋婷 徐" w:date="2025-01-04T22:26:00Z" w16du:dateUtc="2025-01-04T14:26:00Z">
            <w:trPr>
              <w:gridAfter w:val="0"/>
              <w:jc w:val="center"/>
            </w:trPr>
          </w:trPrChange>
        </w:trPr>
        <w:tc>
          <w:tcPr>
            <w:tcW w:w="1899"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253" w:author="瑋婷 徐" w:date="2025-01-04T22:26:00Z" w16du:dateUtc="2025-01-04T14:26:00Z">
              <w:tcPr>
                <w:tcW w:w="1440" w:type="dxa"/>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6109A83" w14:textId="77777777" w:rsidR="00A40522" w:rsidRPr="006D4CF2" w:rsidRDefault="00A40522">
            <w:pPr>
              <w:spacing w:after="0" w:line="360" w:lineRule="auto"/>
              <w:jc w:val="center"/>
              <w:rPr>
                <w:ins w:id="42254" w:author="瑋婷 徐" w:date="2025-01-04T22:25:00Z" w16du:dateUtc="2025-01-04T14:25:00Z"/>
                <w:rFonts w:ascii="Times New Roman" w:hAnsi="Times New Roman" w:cs="Times New Roman"/>
                <w:sz w:val="24"/>
                <w:rPrChange w:id="42255" w:author="瑋婷 徐" w:date="2025-01-04T22:48:00Z" w16du:dateUtc="2025-01-04T14:48:00Z">
                  <w:rPr>
                    <w:ins w:id="42256" w:author="瑋婷 徐" w:date="2025-01-04T22:25:00Z" w16du:dateUtc="2025-01-04T14:25:00Z"/>
                  </w:rPr>
                </w:rPrChange>
              </w:rPr>
              <w:pPrChange w:id="42257" w:author="瑋婷 徐" w:date="2025-01-04T22:26:00Z" w16du:dateUtc="2025-01-04T14:26:00Z">
                <w:pPr>
                  <w:spacing w:after="0"/>
                </w:pPr>
              </w:pPrChange>
            </w:pPr>
            <w:ins w:id="42258" w:author="瑋婷 徐" w:date="2025-01-04T22:25:00Z" w16du:dateUtc="2025-01-04T14:25:00Z">
              <w:r w:rsidRPr="006D4CF2">
                <w:rPr>
                  <w:rFonts w:ascii="Times New Roman" w:hAnsi="Times New Roman" w:cs="Times New Roman"/>
                  <w:sz w:val="24"/>
                  <w:rPrChange w:id="42259" w:author="瑋婷 徐" w:date="2025-01-04T22:48:00Z" w16du:dateUtc="2025-01-04T14:48:00Z">
                    <w:rPr/>
                  </w:rPrChange>
                </w:rPr>
                <w:t>臺灣山鷓鴣</w:t>
              </w:r>
            </w:ins>
          </w:p>
        </w:tc>
        <w:tc>
          <w:tcPr>
            <w:tcW w:w="1772"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260" w:author="瑋婷 徐" w:date="2025-01-04T22:26:00Z" w16du:dateUtc="2025-01-04T14:26:00Z">
              <w:tcPr>
                <w:tcW w:w="1440" w:type="dxa"/>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CF4A3C7" w14:textId="77777777" w:rsidR="00A40522" w:rsidRPr="006D4CF2" w:rsidRDefault="00A40522">
            <w:pPr>
              <w:spacing w:after="0" w:line="360" w:lineRule="auto"/>
              <w:jc w:val="center"/>
              <w:rPr>
                <w:ins w:id="42261" w:author="瑋婷 徐" w:date="2025-01-04T22:25:00Z" w16du:dateUtc="2025-01-04T14:25:00Z"/>
                <w:rFonts w:ascii="Times New Roman" w:hAnsi="Times New Roman" w:cs="Times New Roman"/>
                <w:sz w:val="24"/>
                <w:rPrChange w:id="42262" w:author="瑋婷 徐" w:date="2025-01-04T22:48:00Z" w16du:dateUtc="2025-01-04T14:48:00Z">
                  <w:rPr>
                    <w:ins w:id="42263" w:author="瑋婷 徐" w:date="2025-01-04T22:25:00Z" w16du:dateUtc="2025-01-04T14:25:00Z"/>
                  </w:rPr>
                </w:rPrChange>
              </w:rPr>
              <w:pPrChange w:id="42264" w:author="瑋婷 徐" w:date="2025-01-04T22:26:00Z" w16du:dateUtc="2025-01-04T14:26:00Z">
                <w:pPr>
                  <w:spacing w:after="0"/>
                </w:pPr>
              </w:pPrChange>
            </w:pPr>
            <w:ins w:id="42265" w:author="瑋婷 徐" w:date="2025-01-04T22:25:00Z" w16du:dateUtc="2025-01-04T14:25:00Z">
              <w:r w:rsidRPr="006D4CF2">
                <w:rPr>
                  <w:rFonts w:ascii="Times New Roman" w:hAnsi="Times New Roman" w:cs="Times New Roman"/>
                  <w:sz w:val="24"/>
                  <w:rPrChange w:id="42266" w:author="瑋婷 徐" w:date="2025-01-04T22:48:00Z" w16du:dateUtc="2025-01-04T14:48:00Z">
                    <w:rPr/>
                  </w:rPrChange>
                </w:rPr>
                <w:t>13</w:t>
              </w:r>
            </w:ins>
          </w:p>
        </w:tc>
        <w:tc>
          <w:tcPr>
            <w:tcW w:w="1329"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267" w:author="瑋婷 徐" w:date="2025-01-04T22:26:00Z" w16du:dateUtc="2025-01-04T14:26:00Z">
              <w:tcPr>
                <w:tcW w:w="1440" w:type="dxa"/>
                <w:gridSpan w:val="2"/>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03BF38A" w14:textId="77777777" w:rsidR="00A40522" w:rsidRPr="006D4CF2" w:rsidRDefault="00A40522">
            <w:pPr>
              <w:spacing w:after="0" w:line="360" w:lineRule="auto"/>
              <w:jc w:val="center"/>
              <w:rPr>
                <w:ins w:id="42268" w:author="瑋婷 徐" w:date="2025-01-04T22:25:00Z" w16du:dateUtc="2025-01-04T14:25:00Z"/>
                <w:rFonts w:ascii="Times New Roman" w:hAnsi="Times New Roman" w:cs="Times New Roman"/>
                <w:sz w:val="24"/>
                <w:rPrChange w:id="42269" w:author="瑋婷 徐" w:date="2025-01-04T22:48:00Z" w16du:dateUtc="2025-01-04T14:48:00Z">
                  <w:rPr>
                    <w:ins w:id="42270" w:author="瑋婷 徐" w:date="2025-01-04T22:25:00Z" w16du:dateUtc="2025-01-04T14:25:00Z"/>
                  </w:rPr>
                </w:rPrChange>
              </w:rPr>
              <w:pPrChange w:id="42271" w:author="瑋婷 徐" w:date="2025-01-04T22:26:00Z" w16du:dateUtc="2025-01-04T14:26:00Z">
                <w:pPr>
                  <w:spacing w:after="0"/>
                </w:pPr>
              </w:pPrChange>
            </w:pPr>
            <w:ins w:id="42272" w:author="瑋婷 徐" w:date="2025-01-04T22:25:00Z" w16du:dateUtc="2025-01-04T14:25:00Z">
              <w:r w:rsidRPr="006D4CF2">
                <w:rPr>
                  <w:rFonts w:ascii="Times New Roman" w:hAnsi="Times New Roman" w:cs="Times New Roman"/>
                  <w:sz w:val="24"/>
                  <w:rPrChange w:id="42273" w:author="瑋婷 徐" w:date="2025-01-04T22:48:00Z" w16du:dateUtc="2025-01-04T14:48:00Z">
                    <w:rPr/>
                  </w:rPrChange>
                </w:rPr>
                <w:t>100</w:t>
              </w:r>
            </w:ins>
          </w:p>
        </w:tc>
      </w:tr>
      <w:tr w:rsidR="00A40522" w:rsidRPr="006D4CF2" w14:paraId="57F4B819" w14:textId="77777777" w:rsidTr="00A40522">
        <w:trPr>
          <w:jc w:val="center"/>
          <w:ins w:id="42274" w:author="瑋婷 徐" w:date="2025-01-04T22:25:00Z"/>
          <w:trPrChange w:id="42275" w:author="瑋婷 徐" w:date="2025-01-04T22:26:00Z" w16du:dateUtc="2025-01-04T14:26: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276"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22A525F" w14:textId="77777777" w:rsidR="00A40522" w:rsidRPr="006D4CF2" w:rsidRDefault="00A40522">
            <w:pPr>
              <w:spacing w:after="0" w:line="360" w:lineRule="auto"/>
              <w:jc w:val="center"/>
              <w:rPr>
                <w:ins w:id="42277" w:author="瑋婷 徐" w:date="2025-01-04T22:25:00Z" w16du:dateUtc="2025-01-04T14:25:00Z"/>
                <w:rFonts w:ascii="Times New Roman" w:hAnsi="Times New Roman" w:cs="Times New Roman"/>
                <w:sz w:val="24"/>
                <w:rPrChange w:id="42278" w:author="瑋婷 徐" w:date="2025-01-04T22:48:00Z" w16du:dateUtc="2025-01-04T14:48:00Z">
                  <w:rPr>
                    <w:ins w:id="42279" w:author="瑋婷 徐" w:date="2025-01-04T22:25:00Z" w16du:dateUtc="2025-01-04T14:25:00Z"/>
                  </w:rPr>
                </w:rPrChange>
              </w:rPr>
              <w:pPrChange w:id="42280" w:author="瑋婷 徐" w:date="2025-01-04T22:26:00Z" w16du:dateUtc="2025-01-04T14:26:00Z">
                <w:pPr>
                  <w:spacing w:after="0"/>
                </w:pPr>
              </w:pPrChange>
            </w:pPr>
            <w:ins w:id="42281" w:author="瑋婷 徐" w:date="2025-01-04T22:25:00Z" w16du:dateUtc="2025-01-04T14:25:00Z">
              <w:r w:rsidRPr="006D4CF2">
                <w:rPr>
                  <w:rFonts w:ascii="Times New Roman" w:hAnsi="Times New Roman" w:cs="Times New Roman"/>
                  <w:sz w:val="24"/>
                  <w:rPrChange w:id="42282" w:author="瑋婷 徐" w:date="2025-01-04T22:48:00Z" w16du:dateUtc="2025-01-04T14:48:00Z">
                    <w:rPr/>
                  </w:rPrChange>
                </w:rPr>
                <w:t>藍腹鷴</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283"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F7335BC" w14:textId="77777777" w:rsidR="00A40522" w:rsidRPr="006D4CF2" w:rsidRDefault="00A40522">
            <w:pPr>
              <w:spacing w:after="0" w:line="360" w:lineRule="auto"/>
              <w:jc w:val="center"/>
              <w:rPr>
                <w:ins w:id="42284" w:author="瑋婷 徐" w:date="2025-01-04T22:25:00Z" w16du:dateUtc="2025-01-04T14:25:00Z"/>
                <w:rFonts w:ascii="Times New Roman" w:hAnsi="Times New Roman" w:cs="Times New Roman"/>
                <w:sz w:val="24"/>
                <w:rPrChange w:id="42285" w:author="瑋婷 徐" w:date="2025-01-04T22:48:00Z" w16du:dateUtc="2025-01-04T14:48:00Z">
                  <w:rPr>
                    <w:ins w:id="42286" w:author="瑋婷 徐" w:date="2025-01-04T22:25:00Z" w16du:dateUtc="2025-01-04T14:25:00Z"/>
                  </w:rPr>
                </w:rPrChange>
              </w:rPr>
              <w:pPrChange w:id="42287" w:author="瑋婷 徐" w:date="2025-01-04T22:26:00Z" w16du:dateUtc="2025-01-04T14:26:00Z">
                <w:pPr>
                  <w:spacing w:after="0"/>
                </w:pPr>
              </w:pPrChange>
            </w:pPr>
            <w:ins w:id="42288" w:author="瑋婷 徐" w:date="2025-01-04T22:25:00Z" w16du:dateUtc="2025-01-04T14:25:00Z">
              <w:r w:rsidRPr="006D4CF2">
                <w:rPr>
                  <w:rFonts w:ascii="Times New Roman" w:hAnsi="Times New Roman" w:cs="Times New Roman"/>
                  <w:sz w:val="24"/>
                  <w:rPrChange w:id="42289" w:author="瑋婷 徐" w:date="2025-01-04T22:48:00Z" w16du:dateUtc="2025-01-04T14:48:00Z">
                    <w:rPr/>
                  </w:rPrChange>
                </w:rPr>
                <w:t>2</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290" w:author="瑋婷 徐" w:date="2025-01-04T22:26:00Z" w16du:dateUtc="2025-01-04T14:26: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1E13681" w14:textId="77777777" w:rsidR="00A40522" w:rsidRPr="006D4CF2" w:rsidRDefault="00A40522">
            <w:pPr>
              <w:spacing w:after="0" w:line="360" w:lineRule="auto"/>
              <w:jc w:val="center"/>
              <w:rPr>
                <w:ins w:id="42291" w:author="瑋婷 徐" w:date="2025-01-04T22:25:00Z" w16du:dateUtc="2025-01-04T14:25:00Z"/>
                <w:rFonts w:ascii="Times New Roman" w:hAnsi="Times New Roman" w:cs="Times New Roman"/>
                <w:sz w:val="24"/>
                <w:rPrChange w:id="42292" w:author="瑋婷 徐" w:date="2025-01-04T22:48:00Z" w16du:dateUtc="2025-01-04T14:48:00Z">
                  <w:rPr>
                    <w:ins w:id="42293" w:author="瑋婷 徐" w:date="2025-01-04T22:25:00Z" w16du:dateUtc="2025-01-04T14:25:00Z"/>
                  </w:rPr>
                </w:rPrChange>
              </w:rPr>
              <w:pPrChange w:id="42294" w:author="瑋婷 徐" w:date="2025-01-04T22:26:00Z" w16du:dateUtc="2025-01-04T14:26:00Z">
                <w:pPr>
                  <w:spacing w:after="0"/>
                </w:pPr>
              </w:pPrChange>
            </w:pPr>
            <w:ins w:id="42295" w:author="瑋婷 徐" w:date="2025-01-04T22:25:00Z" w16du:dateUtc="2025-01-04T14:25:00Z">
              <w:r w:rsidRPr="006D4CF2">
                <w:rPr>
                  <w:rFonts w:ascii="Times New Roman" w:hAnsi="Times New Roman" w:cs="Times New Roman"/>
                  <w:sz w:val="24"/>
                  <w:rPrChange w:id="42296" w:author="瑋婷 徐" w:date="2025-01-04T22:48:00Z" w16du:dateUtc="2025-01-04T14:48:00Z">
                    <w:rPr/>
                  </w:rPrChange>
                </w:rPr>
                <w:t>30</w:t>
              </w:r>
            </w:ins>
          </w:p>
        </w:tc>
      </w:tr>
      <w:tr w:rsidR="00A40522" w:rsidRPr="006D4CF2" w14:paraId="3B46DB59" w14:textId="77777777" w:rsidTr="00A40522">
        <w:trPr>
          <w:jc w:val="center"/>
          <w:ins w:id="42297" w:author="瑋婷 徐" w:date="2025-01-04T22:25:00Z"/>
          <w:trPrChange w:id="42298" w:author="瑋婷 徐" w:date="2025-01-04T22:26:00Z" w16du:dateUtc="2025-01-04T14:26: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299"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2476AA0" w14:textId="77777777" w:rsidR="00A40522" w:rsidRPr="006D4CF2" w:rsidRDefault="00A40522">
            <w:pPr>
              <w:spacing w:after="0" w:line="360" w:lineRule="auto"/>
              <w:jc w:val="center"/>
              <w:rPr>
                <w:ins w:id="42300" w:author="瑋婷 徐" w:date="2025-01-04T22:25:00Z" w16du:dateUtc="2025-01-04T14:25:00Z"/>
                <w:rFonts w:ascii="Times New Roman" w:hAnsi="Times New Roman" w:cs="Times New Roman"/>
                <w:sz w:val="24"/>
                <w:rPrChange w:id="42301" w:author="瑋婷 徐" w:date="2025-01-04T22:48:00Z" w16du:dateUtc="2025-01-04T14:48:00Z">
                  <w:rPr>
                    <w:ins w:id="42302" w:author="瑋婷 徐" w:date="2025-01-04T22:25:00Z" w16du:dateUtc="2025-01-04T14:25:00Z"/>
                  </w:rPr>
                </w:rPrChange>
              </w:rPr>
              <w:pPrChange w:id="42303" w:author="瑋婷 徐" w:date="2025-01-04T22:26:00Z" w16du:dateUtc="2025-01-04T14:26:00Z">
                <w:pPr>
                  <w:spacing w:after="0"/>
                </w:pPr>
              </w:pPrChange>
            </w:pPr>
            <w:ins w:id="42304" w:author="瑋婷 徐" w:date="2025-01-04T22:25:00Z" w16du:dateUtc="2025-01-04T14:25:00Z">
              <w:r w:rsidRPr="006D4CF2">
                <w:rPr>
                  <w:rFonts w:ascii="Times New Roman" w:hAnsi="Times New Roman" w:cs="Times New Roman"/>
                  <w:sz w:val="24"/>
                  <w:rPrChange w:id="42305" w:author="瑋婷 徐" w:date="2025-01-04T22:48:00Z" w16du:dateUtc="2025-01-04T14:48:00Z">
                    <w:rPr/>
                  </w:rPrChange>
                </w:rPr>
                <w:t>臺灣竹雞</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06"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F447F2E" w14:textId="77777777" w:rsidR="00A40522" w:rsidRPr="006D4CF2" w:rsidRDefault="00A40522">
            <w:pPr>
              <w:spacing w:after="0" w:line="360" w:lineRule="auto"/>
              <w:jc w:val="center"/>
              <w:rPr>
                <w:ins w:id="42307" w:author="瑋婷 徐" w:date="2025-01-04T22:25:00Z" w16du:dateUtc="2025-01-04T14:25:00Z"/>
                <w:rFonts w:ascii="Times New Roman" w:hAnsi="Times New Roman" w:cs="Times New Roman"/>
                <w:sz w:val="24"/>
                <w:rPrChange w:id="42308" w:author="瑋婷 徐" w:date="2025-01-04T22:48:00Z" w16du:dateUtc="2025-01-04T14:48:00Z">
                  <w:rPr>
                    <w:ins w:id="42309" w:author="瑋婷 徐" w:date="2025-01-04T22:25:00Z" w16du:dateUtc="2025-01-04T14:25:00Z"/>
                  </w:rPr>
                </w:rPrChange>
              </w:rPr>
              <w:pPrChange w:id="42310" w:author="瑋婷 徐" w:date="2025-01-04T22:26:00Z" w16du:dateUtc="2025-01-04T14:26:00Z">
                <w:pPr>
                  <w:spacing w:after="0"/>
                </w:pPr>
              </w:pPrChange>
            </w:pPr>
            <w:ins w:id="42311" w:author="瑋婷 徐" w:date="2025-01-04T22:25:00Z" w16du:dateUtc="2025-01-04T14:25:00Z">
              <w:r w:rsidRPr="006D4CF2">
                <w:rPr>
                  <w:rFonts w:ascii="Times New Roman" w:hAnsi="Times New Roman" w:cs="Times New Roman"/>
                  <w:sz w:val="24"/>
                  <w:rPrChange w:id="42312" w:author="瑋婷 徐" w:date="2025-01-04T22:48:00Z" w16du:dateUtc="2025-01-04T14:48:00Z">
                    <w:rPr/>
                  </w:rPrChange>
                </w:rPr>
                <w:t>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13" w:author="瑋婷 徐" w:date="2025-01-04T22:26:00Z" w16du:dateUtc="2025-01-04T14:26: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1CFC860" w14:textId="77777777" w:rsidR="00A40522" w:rsidRPr="006D4CF2" w:rsidRDefault="00A40522">
            <w:pPr>
              <w:spacing w:after="0" w:line="360" w:lineRule="auto"/>
              <w:jc w:val="center"/>
              <w:rPr>
                <w:ins w:id="42314" w:author="瑋婷 徐" w:date="2025-01-04T22:25:00Z" w16du:dateUtc="2025-01-04T14:25:00Z"/>
                <w:rFonts w:ascii="Times New Roman" w:hAnsi="Times New Roman" w:cs="Times New Roman"/>
                <w:sz w:val="24"/>
                <w:rPrChange w:id="42315" w:author="瑋婷 徐" w:date="2025-01-04T22:48:00Z" w16du:dateUtc="2025-01-04T14:48:00Z">
                  <w:rPr>
                    <w:ins w:id="42316" w:author="瑋婷 徐" w:date="2025-01-04T22:25:00Z" w16du:dateUtc="2025-01-04T14:25:00Z"/>
                  </w:rPr>
                </w:rPrChange>
              </w:rPr>
              <w:pPrChange w:id="42317" w:author="瑋婷 徐" w:date="2025-01-04T22:26:00Z" w16du:dateUtc="2025-01-04T14:26:00Z">
                <w:pPr>
                  <w:spacing w:after="0"/>
                </w:pPr>
              </w:pPrChange>
            </w:pPr>
            <w:ins w:id="42318" w:author="瑋婷 徐" w:date="2025-01-04T22:25:00Z" w16du:dateUtc="2025-01-04T14:25:00Z">
              <w:r w:rsidRPr="006D4CF2">
                <w:rPr>
                  <w:rFonts w:ascii="Times New Roman" w:hAnsi="Times New Roman" w:cs="Times New Roman"/>
                  <w:sz w:val="24"/>
                  <w:rPrChange w:id="42319" w:author="瑋婷 徐" w:date="2025-01-04T22:48:00Z" w16du:dateUtc="2025-01-04T14:48:00Z">
                    <w:rPr/>
                  </w:rPrChange>
                </w:rPr>
                <w:t>30</w:t>
              </w:r>
            </w:ins>
          </w:p>
        </w:tc>
      </w:tr>
      <w:tr w:rsidR="00A40522" w:rsidRPr="006D4CF2" w14:paraId="1D853AD0" w14:textId="77777777" w:rsidTr="00A40522">
        <w:trPr>
          <w:jc w:val="center"/>
          <w:ins w:id="42320" w:author="瑋婷 徐" w:date="2025-01-04T22:25:00Z"/>
          <w:trPrChange w:id="42321" w:author="瑋婷 徐" w:date="2025-01-04T22:26:00Z" w16du:dateUtc="2025-01-04T14:26: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22"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859C252" w14:textId="77777777" w:rsidR="00A40522" w:rsidRPr="006D4CF2" w:rsidRDefault="00A40522">
            <w:pPr>
              <w:spacing w:after="0" w:line="360" w:lineRule="auto"/>
              <w:jc w:val="center"/>
              <w:rPr>
                <w:ins w:id="42323" w:author="瑋婷 徐" w:date="2025-01-04T22:25:00Z" w16du:dateUtc="2025-01-04T14:25:00Z"/>
                <w:rFonts w:ascii="Times New Roman" w:hAnsi="Times New Roman" w:cs="Times New Roman"/>
                <w:sz w:val="24"/>
                <w:rPrChange w:id="42324" w:author="瑋婷 徐" w:date="2025-01-04T22:48:00Z" w16du:dateUtc="2025-01-04T14:48:00Z">
                  <w:rPr>
                    <w:ins w:id="42325" w:author="瑋婷 徐" w:date="2025-01-04T22:25:00Z" w16du:dateUtc="2025-01-04T14:25:00Z"/>
                  </w:rPr>
                </w:rPrChange>
              </w:rPr>
              <w:pPrChange w:id="42326" w:author="瑋婷 徐" w:date="2025-01-04T22:26:00Z" w16du:dateUtc="2025-01-04T14:26:00Z">
                <w:pPr>
                  <w:spacing w:after="0"/>
                </w:pPr>
              </w:pPrChange>
            </w:pPr>
            <w:ins w:id="42327" w:author="瑋婷 徐" w:date="2025-01-04T22:25:00Z" w16du:dateUtc="2025-01-04T14:25:00Z">
              <w:r w:rsidRPr="006D4CF2">
                <w:rPr>
                  <w:rFonts w:ascii="Times New Roman" w:hAnsi="Times New Roman" w:cs="Times New Roman"/>
                  <w:sz w:val="24"/>
                  <w:rPrChange w:id="42328" w:author="瑋婷 徐" w:date="2025-01-04T22:48:00Z" w16du:dateUtc="2025-01-04T14:48:00Z">
                    <w:rPr/>
                  </w:rPrChange>
                </w:rPr>
                <w:t>翠翼鳩</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29"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9117FF9" w14:textId="77777777" w:rsidR="00A40522" w:rsidRPr="006D4CF2" w:rsidRDefault="00A40522">
            <w:pPr>
              <w:spacing w:after="0" w:line="360" w:lineRule="auto"/>
              <w:jc w:val="center"/>
              <w:rPr>
                <w:ins w:id="42330" w:author="瑋婷 徐" w:date="2025-01-04T22:25:00Z" w16du:dateUtc="2025-01-04T14:25:00Z"/>
                <w:rFonts w:ascii="Times New Roman" w:hAnsi="Times New Roman" w:cs="Times New Roman"/>
                <w:sz w:val="24"/>
                <w:rPrChange w:id="42331" w:author="瑋婷 徐" w:date="2025-01-04T22:48:00Z" w16du:dateUtc="2025-01-04T14:48:00Z">
                  <w:rPr>
                    <w:ins w:id="42332" w:author="瑋婷 徐" w:date="2025-01-04T22:25:00Z" w16du:dateUtc="2025-01-04T14:25:00Z"/>
                  </w:rPr>
                </w:rPrChange>
              </w:rPr>
              <w:pPrChange w:id="42333" w:author="瑋婷 徐" w:date="2025-01-04T22:26:00Z" w16du:dateUtc="2025-01-04T14:26:00Z">
                <w:pPr>
                  <w:spacing w:after="0"/>
                </w:pPr>
              </w:pPrChange>
            </w:pPr>
            <w:ins w:id="42334" w:author="瑋婷 徐" w:date="2025-01-04T22:25:00Z" w16du:dateUtc="2025-01-04T14:25:00Z">
              <w:r w:rsidRPr="006D4CF2">
                <w:rPr>
                  <w:rFonts w:ascii="Times New Roman" w:hAnsi="Times New Roman" w:cs="Times New Roman"/>
                  <w:sz w:val="24"/>
                  <w:rPrChange w:id="42335" w:author="瑋婷 徐" w:date="2025-01-04T22:48:00Z" w16du:dateUtc="2025-01-04T14:48:00Z">
                    <w:rPr/>
                  </w:rPrChange>
                </w:rPr>
                <w:t>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36" w:author="瑋婷 徐" w:date="2025-01-04T22:26:00Z" w16du:dateUtc="2025-01-04T14:26: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F676B1E" w14:textId="77777777" w:rsidR="00A40522" w:rsidRPr="006D4CF2" w:rsidRDefault="00A40522">
            <w:pPr>
              <w:spacing w:after="0" w:line="360" w:lineRule="auto"/>
              <w:jc w:val="center"/>
              <w:rPr>
                <w:ins w:id="42337" w:author="瑋婷 徐" w:date="2025-01-04T22:25:00Z" w16du:dateUtc="2025-01-04T14:25:00Z"/>
                <w:rFonts w:ascii="Times New Roman" w:hAnsi="Times New Roman" w:cs="Times New Roman"/>
                <w:sz w:val="24"/>
                <w:rPrChange w:id="42338" w:author="瑋婷 徐" w:date="2025-01-04T22:48:00Z" w16du:dateUtc="2025-01-04T14:48:00Z">
                  <w:rPr>
                    <w:ins w:id="42339" w:author="瑋婷 徐" w:date="2025-01-04T22:25:00Z" w16du:dateUtc="2025-01-04T14:25:00Z"/>
                  </w:rPr>
                </w:rPrChange>
              </w:rPr>
              <w:pPrChange w:id="42340" w:author="瑋婷 徐" w:date="2025-01-04T22:26:00Z" w16du:dateUtc="2025-01-04T14:26:00Z">
                <w:pPr>
                  <w:spacing w:after="0"/>
                </w:pPr>
              </w:pPrChange>
            </w:pPr>
            <w:ins w:id="42341" w:author="瑋婷 徐" w:date="2025-01-04T22:25:00Z" w16du:dateUtc="2025-01-04T14:25:00Z">
              <w:r w:rsidRPr="006D4CF2">
                <w:rPr>
                  <w:rFonts w:ascii="Times New Roman" w:hAnsi="Times New Roman" w:cs="Times New Roman"/>
                  <w:sz w:val="24"/>
                  <w:rPrChange w:id="42342" w:author="瑋婷 徐" w:date="2025-01-04T22:48:00Z" w16du:dateUtc="2025-01-04T14:48:00Z">
                    <w:rPr/>
                  </w:rPrChange>
                </w:rPr>
                <w:t>30</w:t>
              </w:r>
            </w:ins>
          </w:p>
        </w:tc>
      </w:tr>
      <w:tr w:rsidR="00A40522" w:rsidRPr="006D4CF2" w14:paraId="12A2D01D" w14:textId="77777777" w:rsidTr="00A40522">
        <w:trPr>
          <w:jc w:val="center"/>
          <w:ins w:id="42343" w:author="瑋婷 徐" w:date="2025-01-04T22:25:00Z"/>
          <w:trPrChange w:id="42344" w:author="瑋婷 徐" w:date="2025-01-04T22:26:00Z" w16du:dateUtc="2025-01-04T14:26: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45"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B2DFA08" w14:textId="77777777" w:rsidR="00A40522" w:rsidRPr="006D4CF2" w:rsidRDefault="00A40522">
            <w:pPr>
              <w:spacing w:after="0" w:line="360" w:lineRule="auto"/>
              <w:jc w:val="center"/>
              <w:rPr>
                <w:ins w:id="42346" w:author="瑋婷 徐" w:date="2025-01-04T22:25:00Z" w16du:dateUtc="2025-01-04T14:25:00Z"/>
                <w:rFonts w:ascii="Times New Roman" w:hAnsi="Times New Roman" w:cs="Times New Roman"/>
                <w:sz w:val="24"/>
                <w:rPrChange w:id="42347" w:author="瑋婷 徐" w:date="2025-01-04T22:48:00Z" w16du:dateUtc="2025-01-04T14:48:00Z">
                  <w:rPr>
                    <w:ins w:id="42348" w:author="瑋婷 徐" w:date="2025-01-04T22:25:00Z" w16du:dateUtc="2025-01-04T14:25:00Z"/>
                  </w:rPr>
                </w:rPrChange>
              </w:rPr>
              <w:pPrChange w:id="42349" w:author="瑋婷 徐" w:date="2025-01-04T22:26:00Z" w16du:dateUtc="2025-01-04T14:26:00Z">
                <w:pPr>
                  <w:spacing w:after="0"/>
                </w:pPr>
              </w:pPrChange>
            </w:pPr>
            <w:ins w:id="42350" w:author="瑋婷 徐" w:date="2025-01-04T22:25:00Z" w16du:dateUtc="2025-01-04T14:25:00Z">
              <w:r w:rsidRPr="006D4CF2">
                <w:rPr>
                  <w:rFonts w:ascii="Times New Roman" w:hAnsi="Times New Roman" w:cs="Times New Roman"/>
                  <w:sz w:val="24"/>
                  <w:rPrChange w:id="42351" w:author="瑋婷 徐" w:date="2025-01-04T22:48:00Z" w16du:dateUtc="2025-01-04T14:48:00Z">
                    <w:rPr/>
                  </w:rPrChange>
                </w:rPr>
                <w:t>黃頭鷺</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52"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1665920" w14:textId="77777777" w:rsidR="00A40522" w:rsidRPr="006D4CF2" w:rsidRDefault="00A40522">
            <w:pPr>
              <w:spacing w:after="0" w:line="360" w:lineRule="auto"/>
              <w:jc w:val="center"/>
              <w:rPr>
                <w:ins w:id="42353" w:author="瑋婷 徐" w:date="2025-01-04T22:25:00Z" w16du:dateUtc="2025-01-04T14:25:00Z"/>
                <w:rFonts w:ascii="Times New Roman" w:hAnsi="Times New Roman" w:cs="Times New Roman"/>
                <w:sz w:val="24"/>
                <w:rPrChange w:id="42354" w:author="瑋婷 徐" w:date="2025-01-04T22:48:00Z" w16du:dateUtc="2025-01-04T14:48:00Z">
                  <w:rPr>
                    <w:ins w:id="42355" w:author="瑋婷 徐" w:date="2025-01-04T22:25:00Z" w16du:dateUtc="2025-01-04T14:25:00Z"/>
                  </w:rPr>
                </w:rPrChange>
              </w:rPr>
              <w:pPrChange w:id="42356" w:author="瑋婷 徐" w:date="2025-01-04T22:26:00Z" w16du:dateUtc="2025-01-04T14:26:00Z">
                <w:pPr>
                  <w:spacing w:after="0"/>
                </w:pPr>
              </w:pPrChange>
            </w:pPr>
            <w:ins w:id="42357" w:author="瑋婷 徐" w:date="2025-01-04T22:25:00Z" w16du:dateUtc="2025-01-04T14:25:00Z">
              <w:r w:rsidRPr="006D4CF2">
                <w:rPr>
                  <w:rFonts w:ascii="Times New Roman" w:hAnsi="Times New Roman" w:cs="Times New Roman"/>
                  <w:sz w:val="24"/>
                  <w:rPrChange w:id="42358" w:author="瑋婷 徐" w:date="2025-01-04T22:48:00Z" w16du:dateUtc="2025-01-04T14:48:00Z">
                    <w:rPr/>
                  </w:rPrChange>
                </w:rPr>
                <w:t>2</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59" w:author="瑋婷 徐" w:date="2025-01-04T22:26:00Z" w16du:dateUtc="2025-01-04T14:26: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E761223" w14:textId="77777777" w:rsidR="00A40522" w:rsidRPr="006D4CF2" w:rsidRDefault="00A40522">
            <w:pPr>
              <w:spacing w:after="0" w:line="360" w:lineRule="auto"/>
              <w:jc w:val="center"/>
              <w:rPr>
                <w:ins w:id="42360" w:author="瑋婷 徐" w:date="2025-01-04T22:25:00Z" w16du:dateUtc="2025-01-04T14:25:00Z"/>
                <w:rFonts w:ascii="Times New Roman" w:hAnsi="Times New Roman" w:cs="Times New Roman"/>
                <w:sz w:val="24"/>
                <w:rPrChange w:id="42361" w:author="瑋婷 徐" w:date="2025-01-04T22:48:00Z" w16du:dateUtc="2025-01-04T14:48:00Z">
                  <w:rPr>
                    <w:ins w:id="42362" w:author="瑋婷 徐" w:date="2025-01-04T22:25:00Z" w16du:dateUtc="2025-01-04T14:25:00Z"/>
                  </w:rPr>
                </w:rPrChange>
              </w:rPr>
              <w:pPrChange w:id="42363" w:author="瑋婷 徐" w:date="2025-01-04T22:26:00Z" w16du:dateUtc="2025-01-04T14:26:00Z">
                <w:pPr>
                  <w:spacing w:after="0"/>
                </w:pPr>
              </w:pPrChange>
            </w:pPr>
            <w:ins w:id="42364" w:author="瑋婷 徐" w:date="2025-01-04T22:25:00Z" w16du:dateUtc="2025-01-04T14:25:00Z">
              <w:r w:rsidRPr="006D4CF2">
                <w:rPr>
                  <w:rFonts w:ascii="Times New Roman" w:hAnsi="Times New Roman" w:cs="Times New Roman"/>
                  <w:sz w:val="24"/>
                  <w:rPrChange w:id="42365" w:author="瑋婷 徐" w:date="2025-01-04T22:48:00Z" w16du:dateUtc="2025-01-04T14:48:00Z">
                    <w:rPr/>
                  </w:rPrChange>
                </w:rPr>
                <w:t>30</w:t>
              </w:r>
            </w:ins>
          </w:p>
        </w:tc>
      </w:tr>
      <w:tr w:rsidR="00A40522" w:rsidRPr="006D4CF2" w14:paraId="458352D2" w14:textId="77777777" w:rsidTr="00A40522">
        <w:trPr>
          <w:jc w:val="center"/>
          <w:ins w:id="42366" w:author="瑋婷 徐" w:date="2025-01-04T22:25:00Z"/>
          <w:trPrChange w:id="42367" w:author="瑋婷 徐" w:date="2025-01-04T22:26:00Z" w16du:dateUtc="2025-01-04T14:26: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68"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B16A4B5" w14:textId="77777777" w:rsidR="00A40522" w:rsidRPr="006D4CF2" w:rsidRDefault="00A40522">
            <w:pPr>
              <w:spacing w:after="0" w:line="360" w:lineRule="auto"/>
              <w:jc w:val="center"/>
              <w:rPr>
                <w:ins w:id="42369" w:author="瑋婷 徐" w:date="2025-01-04T22:25:00Z" w16du:dateUtc="2025-01-04T14:25:00Z"/>
                <w:rFonts w:ascii="Times New Roman" w:hAnsi="Times New Roman" w:cs="Times New Roman"/>
                <w:sz w:val="24"/>
                <w:rPrChange w:id="42370" w:author="瑋婷 徐" w:date="2025-01-04T22:48:00Z" w16du:dateUtc="2025-01-04T14:48:00Z">
                  <w:rPr>
                    <w:ins w:id="42371" w:author="瑋婷 徐" w:date="2025-01-04T22:25:00Z" w16du:dateUtc="2025-01-04T14:25:00Z"/>
                  </w:rPr>
                </w:rPrChange>
              </w:rPr>
              <w:pPrChange w:id="42372" w:author="瑋婷 徐" w:date="2025-01-04T22:26:00Z" w16du:dateUtc="2025-01-04T14:26:00Z">
                <w:pPr>
                  <w:spacing w:after="0"/>
                </w:pPr>
              </w:pPrChange>
            </w:pPr>
            <w:ins w:id="42373" w:author="瑋婷 徐" w:date="2025-01-04T22:25:00Z" w16du:dateUtc="2025-01-04T14:25:00Z">
              <w:r w:rsidRPr="006D4CF2">
                <w:rPr>
                  <w:rFonts w:ascii="Times New Roman" w:hAnsi="Times New Roman" w:cs="Times New Roman"/>
                  <w:sz w:val="24"/>
                  <w:rPrChange w:id="42374" w:author="瑋婷 徐" w:date="2025-01-04T22:48:00Z" w16du:dateUtc="2025-01-04T14:48:00Z">
                    <w:rPr/>
                  </w:rPrChange>
                </w:rPr>
                <w:t>大冠鷲</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75"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08DF740" w14:textId="77777777" w:rsidR="00A40522" w:rsidRPr="006D4CF2" w:rsidRDefault="00A40522">
            <w:pPr>
              <w:spacing w:after="0" w:line="360" w:lineRule="auto"/>
              <w:jc w:val="center"/>
              <w:rPr>
                <w:ins w:id="42376" w:author="瑋婷 徐" w:date="2025-01-04T22:25:00Z" w16du:dateUtc="2025-01-04T14:25:00Z"/>
                <w:rFonts w:ascii="Times New Roman" w:hAnsi="Times New Roman" w:cs="Times New Roman"/>
                <w:sz w:val="24"/>
                <w:rPrChange w:id="42377" w:author="瑋婷 徐" w:date="2025-01-04T22:48:00Z" w16du:dateUtc="2025-01-04T14:48:00Z">
                  <w:rPr>
                    <w:ins w:id="42378" w:author="瑋婷 徐" w:date="2025-01-04T22:25:00Z" w16du:dateUtc="2025-01-04T14:25:00Z"/>
                  </w:rPr>
                </w:rPrChange>
              </w:rPr>
              <w:pPrChange w:id="42379" w:author="瑋婷 徐" w:date="2025-01-04T22:26:00Z" w16du:dateUtc="2025-01-04T14:26:00Z">
                <w:pPr>
                  <w:spacing w:after="0"/>
                </w:pPr>
              </w:pPrChange>
            </w:pPr>
            <w:ins w:id="42380" w:author="瑋婷 徐" w:date="2025-01-04T22:25:00Z" w16du:dateUtc="2025-01-04T14:25:00Z">
              <w:r w:rsidRPr="006D4CF2">
                <w:rPr>
                  <w:rFonts w:ascii="Times New Roman" w:hAnsi="Times New Roman" w:cs="Times New Roman"/>
                  <w:sz w:val="24"/>
                  <w:rPrChange w:id="42381" w:author="瑋婷 徐" w:date="2025-01-04T22:48:00Z" w16du:dateUtc="2025-01-04T14:48:00Z">
                    <w:rPr/>
                  </w:rPrChange>
                </w:rPr>
                <w:t>3</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82" w:author="瑋婷 徐" w:date="2025-01-04T22:26:00Z" w16du:dateUtc="2025-01-04T14:26: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15358D3" w14:textId="77777777" w:rsidR="00A40522" w:rsidRPr="006D4CF2" w:rsidRDefault="00A40522">
            <w:pPr>
              <w:spacing w:after="0" w:line="360" w:lineRule="auto"/>
              <w:jc w:val="center"/>
              <w:rPr>
                <w:ins w:id="42383" w:author="瑋婷 徐" w:date="2025-01-04T22:25:00Z" w16du:dateUtc="2025-01-04T14:25:00Z"/>
                <w:rFonts w:ascii="Times New Roman" w:hAnsi="Times New Roman" w:cs="Times New Roman"/>
                <w:sz w:val="24"/>
                <w:rPrChange w:id="42384" w:author="瑋婷 徐" w:date="2025-01-04T22:48:00Z" w16du:dateUtc="2025-01-04T14:48:00Z">
                  <w:rPr>
                    <w:ins w:id="42385" w:author="瑋婷 徐" w:date="2025-01-04T22:25:00Z" w16du:dateUtc="2025-01-04T14:25:00Z"/>
                  </w:rPr>
                </w:rPrChange>
              </w:rPr>
              <w:pPrChange w:id="42386" w:author="瑋婷 徐" w:date="2025-01-04T22:26:00Z" w16du:dateUtc="2025-01-04T14:26:00Z">
                <w:pPr>
                  <w:spacing w:after="0"/>
                </w:pPr>
              </w:pPrChange>
            </w:pPr>
            <w:ins w:id="42387" w:author="瑋婷 徐" w:date="2025-01-04T22:25:00Z" w16du:dateUtc="2025-01-04T14:25:00Z">
              <w:r w:rsidRPr="006D4CF2">
                <w:rPr>
                  <w:rFonts w:ascii="Times New Roman" w:hAnsi="Times New Roman" w:cs="Times New Roman"/>
                  <w:sz w:val="24"/>
                  <w:rPrChange w:id="42388" w:author="瑋婷 徐" w:date="2025-01-04T22:48:00Z" w16du:dateUtc="2025-01-04T14:48:00Z">
                    <w:rPr/>
                  </w:rPrChange>
                </w:rPr>
                <w:t>70</w:t>
              </w:r>
            </w:ins>
          </w:p>
        </w:tc>
      </w:tr>
      <w:tr w:rsidR="00A40522" w:rsidRPr="006D4CF2" w14:paraId="366C2763" w14:textId="77777777" w:rsidTr="00A40522">
        <w:trPr>
          <w:jc w:val="center"/>
          <w:ins w:id="42389" w:author="瑋婷 徐" w:date="2025-01-04T22:25:00Z"/>
          <w:trPrChange w:id="42390" w:author="瑋婷 徐" w:date="2025-01-04T22:26:00Z" w16du:dateUtc="2025-01-04T14:26: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91"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A0D16A8" w14:textId="77777777" w:rsidR="00A40522" w:rsidRPr="006D4CF2" w:rsidRDefault="00A40522">
            <w:pPr>
              <w:spacing w:after="0" w:line="360" w:lineRule="auto"/>
              <w:jc w:val="center"/>
              <w:rPr>
                <w:ins w:id="42392" w:author="瑋婷 徐" w:date="2025-01-04T22:25:00Z" w16du:dateUtc="2025-01-04T14:25:00Z"/>
                <w:rFonts w:ascii="Times New Roman" w:hAnsi="Times New Roman" w:cs="Times New Roman"/>
                <w:sz w:val="24"/>
                <w:rPrChange w:id="42393" w:author="瑋婷 徐" w:date="2025-01-04T22:48:00Z" w16du:dateUtc="2025-01-04T14:48:00Z">
                  <w:rPr>
                    <w:ins w:id="42394" w:author="瑋婷 徐" w:date="2025-01-04T22:25:00Z" w16du:dateUtc="2025-01-04T14:25:00Z"/>
                  </w:rPr>
                </w:rPrChange>
              </w:rPr>
              <w:pPrChange w:id="42395" w:author="瑋婷 徐" w:date="2025-01-04T22:26:00Z" w16du:dateUtc="2025-01-04T14:26:00Z">
                <w:pPr>
                  <w:spacing w:after="0"/>
                </w:pPr>
              </w:pPrChange>
            </w:pPr>
            <w:ins w:id="42396" w:author="瑋婷 徐" w:date="2025-01-04T22:25:00Z" w16du:dateUtc="2025-01-04T14:25:00Z">
              <w:r w:rsidRPr="006D4CF2">
                <w:rPr>
                  <w:rFonts w:ascii="Times New Roman" w:hAnsi="Times New Roman" w:cs="Times New Roman"/>
                  <w:sz w:val="24"/>
                  <w:rPrChange w:id="42397" w:author="瑋婷 徐" w:date="2025-01-04T22:48:00Z" w16du:dateUtc="2025-01-04T14:48:00Z">
                    <w:rPr/>
                  </w:rPrChange>
                </w:rPr>
                <w:t>熊鷹</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398"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0D8B172" w14:textId="77777777" w:rsidR="00A40522" w:rsidRPr="006D4CF2" w:rsidRDefault="00A40522">
            <w:pPr>
              <w:spacing w:after="0" w:line="360" w:lineRule="auto"/>
              <w:jc w:val="center"/>
              <w:rPr>
                <w:ins w:id="42399" w:author="瑋婷 徐" w:date="2025-01-04T22:25:00Z" w16du:dateUtc="2025-01-04T14:25:00Z"/>
                <w:rFonts w:ascii="Times New Roman" w:hAnsi="Times New Roman" w:cs="Times New Roman"/>
                <w:sz w:val="24"/>
                <w:rPrChange w:id="42400" w:author="瑋婷 徐" w:date="2025-01-04T22:48:00Z" w16du:dateUtc="2025-01-04T14:48:00Z">
                  <w:rPr>
                    <w:ins w:id="42401" w:author="瑋婷 徐" w:date="2025-01-04T22:25:00Z" w16du:dateUtc="2025-01-04T14:25:00Z"/>
                  </w:rPr>
                </w:rPrChange>
              </w:rPr>
              <w:pPrChange w:id="42402" w:author="瑋婷 徐" w:date="2025-01-04T22:26:00Z" w16du:dateUtc="2025-01-04T14:26:00Z">
                <w:pPr>
                  <w:spacing w:after="0"/>
                </w:pPr>
              </w:pPrChange>
            </w:pPr>
            <w:ins w:id="42403" w:author="瑋婷 徐" w:date="2025-01-04T22:25:00Z" w16du:dateUtc="2025-01-04T14:25:00Z">
              <w:r w:rsidRPr="006D4CF2">
                <w:rPr>
                  <w:rFonts w:ascii="Times New Roman" w:hAnsi="Times New Roman" w:cs="Times New Roman"/>
                  <w:sz w:val="24"/>
                  <w:rPrChange w:id="42404" w:author="瑋婷 徐" w:date="2025-01-04T22:48:00Z" w16du:dateUtc="2025-01-04T14:48:00Z">
                    <w:rPr/>
                  </w:rPrChange>
                </w:rPr>
                <w:t>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405" w:author="瑋婷 徐" w:date="2025-01-04T22:26:00Z" w16du:dateUtc="2025-01-04T14:26: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41C22B4" w14:textId="77777777" w:rsidR="00A40522" w:rsidRPr="006D4CF2" w:rsidRDefault="00A40522">
            <w:pPr>
              <w:spacing w:after="0" w:line="360" w:lineRule="auto"/>
              <w:jc w:val="center"/>
              <w:rPr>
                <w:ins w:id="42406" w:author="瑋婷 徐" w:date="2025-01-04T22:25:00Z" w16du:dateUtc="2025-01-04T14:25:00Z"/>
                <w:rFonts w:ascii="Times New Roman" w:hAnsi="Times New Roman" w:cs="Times New Roman"/>
                <w:sz w:val="24"/>
                <w:rPrChange w:id="42407" w:author="瑋婷 徐" w:date="2025-01-04T22:48:00Z" w16du:dateUtc="2025-01-04T14:48:00Z">
                  <w:rPr>
                    <w:ins w:id="42408" w:author="瑋婷 徐" w:date="2025-01-04T22:25:00Z" w16du:dateUtc="2025-01-04T14:25:00Z"/>
                  </w:rPr>
                </w:rPrChange>
              </w:rPr>
              <w:pPrChange w:id="42409" w:author="瑋婷 徐" w:date="2025-01-04T22:26:00Z" w16du:dateUtc="2025-01-04T14:26:00Z">
                <w:pPr>
                  <w:spacing w:after="0"/>
                </w:pPr>
              </w:pPrChange>
            </w:pPr>
            <w:ins w:id="42410" w:author="瑋婷 徐" w:date="2025-01-04T22:25:00Z" w16du:dateUtc="2025-01-04T14:25:00Z">
              <w:r w:rsidRPr="006D4CF2">
                <w:rPr>
                  <w:rFonts w:ascii="Times New Roman" w:hAnsi="Times New Roman" w:cs="Times New Roman"/>
                  <w:sz w:val="24"/>
                  <w:rPrChange w:id="42411" w:author="瑋婷 徐" w:date="2025-01-04T22:48:00Z" w16du:dateUtc="2025-01-04T14:48:00Z">
                    <w:rPr/>
                  </w:rPrChange>
                </w:rPr>
                <w:t>30</w:t>
              </w:r>
            </w:ins>
          </w:p>
        </w:tc>
      </w:tr>
      <w:tr w:rsidR="00A40522" w:rsidRPr="006D4CF2" w14:paraId="67C9E6E7" w14:textId="77777777" w:rsidTr="00A40522">
        <w:trPr>
          <w:jc w:val="center"/>
          <w:ins w:id="42412" w:author="瑋婷 徐" w:date="2025-01-04T22:25:00Z"/>
          <w:trPrChange w:id="42413" w:author="瑋婷 徐" w:date="2025-01-04T22:26:00Z" w16du:dateUtc="2025-01-04T14:26: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414"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E2FCC31" w14:textId="77777777" w:rsidR="00A40522" w:rsidRPr="006D4CF2" w:rsidRDefault="00A40522">
            <w:pPr>
              <w:spacing w:after="0" w:line="360" w:lineRule="auto"/>
              <w:jc w:val="center"/>
              <w:rPr>
                <w:ins w:id="42415" w:author="瑋婷 徐" w:date="2025-01-04T22:25:00Z" w16du:dateUtc="2025-01-04T14:25:00Z"/>
                <w:rFonts w:ascii="Times New Roman" w:hAnsi="Times New Roman" w:cs="Times New Roman"/>
                <w:sz w:val="24"/>
                <w:rPrChange w:id="42416" w:author="瑋婷 徐" w:date="2025-01-04T22:48:00Z" w16du:dateUtc="2025-01-04T14:48:00Z">
                  <w:rPr>
                    <w:ins w:id="42417" w:author="瑋婷 徐" w:date="2025-01-04T22:25:00Z" w16du:dateUtc="2025-01-04T14:25:00Z"/>
                  </w:rPr>
                </w:rPrChange>
              </w:rPr>
              <w:pPrChange w:id="42418" w:author="瑋婷 徐" w:date="2025-01-04T22:26:00Z" w16du:dateUtc="2025-01-04T14:26:00Z">
                <w:pPr>
                  <w:spacing w:after="0"/>
                </w:pPr>
              </w:pPrChange>
            </w:pPr>
            <w:ins w:id="42419" w:author="瑋婷 徐" w:date="2025-01-04T22:25:00Z" w16du:dateUtc="2025-01-04T14:25:00Z">
              <w:r w:rsidRPr="006D4CF2">
                <w:rPr>
                  <w:rFonts w:ascii="Times New Roman" w:hAnsi="Times New Roman" w:cs="Times New Roman"/>
                  <w:sz w:val="24"/>
                  <w:rPrChange w:id="42420" w:author="瑋婷 徐" w:date="2025-01-04T22:48:00Z" w16du:dateUtc="2025-01-04T14:48:00Z">
                    <w:rPr/>
                  </w:rPrChange>
                </w:rPr>
                <w:t>鳳頭蒼鷹</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421"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CB939F4" w14:textId="77777777" w:rsidR="00A40522" w:rsidRPr="006D4CF2" w:rsidRDefault="00A40522">
            <w:pPr>
              <w:spacing w:after="0" w:line="360" w:lineRule="auto"/>
              <w:jc w:val="center"/>
              <w:rPr>
                <w:ins w:id="42422" w:author="瑋婷 徐" w:date="2025-01-04T22:25:00Z" w16du:dateUtc="2025-01-04T14:25:00Z"/>
                <w:rFonts w:ascii="Times New Roman" w:hAnsi="Times New Roman" w:cs="Times New Roman"/>
                <w:sz w:val="24"/>
                <w:rPrChange w:id="42423" w:author="瑋婷 徐" w:date="2025-01-04T22:48:00Z" w16du:dateUtc="2025-01-04T14:48:00Z">
                  <w:rPr>
                    <w:ins w:id="42424" w:author="瑋婷 徐" w:date="2025-01-04T22:25:00Z" w16du:dateUtc="2025-01-04T14:25:00Z"/>
                  </w:rPr>
                </w:rPrChange>
              </w:rPr>
              <w:pPrChange w:id="42425" w:author="瑋婷 徐" w:date="2025-01-04T22:26:00Z" w16du:dateUtc="2025-01-04T14:26:00Z">
                <w:pPr>
                  <w:spacing w:after="0"/>
                </w:pPr>
              </w:pPrChange>
            </w:pPr>
            <w:ins w:id="42426" w:author="瑋婷 徐" w:date="2025-01-04T22:25:00Z" w16du:dateUtc="2025-01-04T14:25:00Z">
              <w:r w:rsidRPr="006D4CF2">
                <w:rPr>
                  <w:rFonts w:ascii="Times New Roman" w:hAnsi="Times New Roman" w:cs="Times New Roman"/>
                  <w:sz w:val="24"/>
                  <w:rPrChange w:id="42427" w:author="瑋婷 徐" w:date="2025-01-04T22:48:00Z" w16du:dateUtc="2025-01-04T14:48:00Z">
                    <w:rPr/>
                  </w:rPrChange>
                </w:rPr>
                <w:t>2</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428" w:author="瑋婷 徐" w:date="2025-01-04T22:26:00Z" w16du:dateUtc="2025-01-04T14:26: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8F12FF7" w14:textId="77777777" w:rsidR="00A40522" w:rsidRPr="006D4CF2" w:rsidRDefault="00A40522">
            <w:pPr>
              <w:spacing w:after="0" w:line="360" w:lineRule="auto"/>
              <w:jc w:val="center"/>
              <w:rPr>
                <w:ins w:id="42429" w:author="瑋婷 徐" w:date="2025-01-04T22:25:00Z" w16du:dateUtc="2025-01-04T14:25:00Z"/>
                <w:rFonts w:ascii="Times New Roman" w:hAnsi="Times New Roman" w:cs="Times New Roman"/>
                <w:sz w:val="24"/>
                <w:rPrChange w:id="42430" w:author="瑋婷 徐" w:date="2025-01-04T22:48:00Z" w16du:dateUtc="2025-01-04T14:48:00Z">
                  <w:rPr>
                    <w:ins w:id="42431" w:author="瑋婷 徐" w:date="2025-01-04T22:25:00Z" w16du:dateUtc="2025-01-04T14:25:00Z"/>
                  </w:rPr>
                </w:rPrChange>
              </w:rPr>
              <w:pPrChange w:id="42432" w:author="瑋婷 徐" w:date="2025-01-04T22:26:00Z" w16du:dateUtc="2025-01-04T14:26:00Z">
                <w:pPr>
                  <w:spacing w:after="0"/>
                </w:pPr>
              </w:pPrChange>
            </w:pPr>
            <w:ins w:id="42433" w:author="瑋婷 徐" w:date="2025-01-04T22:25:00Z" w16du:dateUtc="2025-01-04T14:25:00Z">
              <w:r w:rsidRPr="006D4CF2">
                <w:rPr>
                  <w:rFonts w:ascii="Times New Roman" w:hAnsi="Times New Roman" w:cs="Times New Roman"/>
                  <w:sz w:val="24"/>
                  <w:rPrChange w:id="42434" w:author="瑋婷 徐" w:date="2025-01-04T22:48:00Z" w16du:dateUtc="2025-01-04T14:48:00Z">
                    <w:rPr/>
                  </w:rPrChange>
                </w:rPr>
                <w:t>30</w:t>
              </w:r>
            </w:ins>
          </w:p>
        </w:tc>
      </w:tr>
      <w:tr w:rsidR="00A40522" w:rsidRPr="006D4CF2" w14:paraId="30675294" w14:textId="77777777" w:rsidTr="00A40522">
        <w:trPr>
          <w:jc w:val="center"/>
          <w:ins w:id="42435" w:author="瑋婷 徐" w:date="2025-01-04T22:25:00Z"/>
          <w:trPrChange w:id="42436" w:author="瑋婷 徐" w:date="2025-01-04T22:26:00Z" w16du:dateUtc="2025-01-04T14:26: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437"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7AC1365" w14:textId="77777777" w:rsidR="00A40522" w:rsidRPr="006D4CF2" w:rsidRDefault="00A40522">
            <w:pPr>
              <w:spacing w:after="0" w:line="360" w:lineRule="auto"/>
              <w:jc w:val="center"/>
              <w:rPr>
                <w:ins w:id="42438" w:author="瑋婷 徐" w:date="2025-01-04T22:25:00Z" w16du:dateUtc="2025-01-04T14:25:00Z"/>
                <w:rFonts w:ascii="Times New Roman" w:hAnsi="Times New Roman" w:cs="Times New Roman"/>
                <w:sz w:val="24"/>
                <w:rPrChange w:id="42439" w:author="瑋婷 徐" w:date="2025-01-04T22:48:00Z" w16du:dateUtc="2025-01-04T14:48:00Z">
                  <w:rPr>
                    <w:ins w:id="42440" w:author="瑋婷 徐" w:date="2025-01-04T22:25:00Z" w16du:dateUtc="2025-01-04T14:25:00Z"/>
                  </w:rPr>
                </w:rPrChange>
              </w:rPr>
              <w:pPrChange w:id="42441" w:author="瑋婷 徐" w:date="2025-01-04T22:26:00Z" w16du:dateUtc="2025-01-04T14:26:00Z">
                <w:pPr>
                  <w:spacing w:after="0"/>
                </w:pPr>
              </w:pPrChange>
            </w:pPr>
            <w:ins w:id="42442" w:author="瑋婷 徐" w:date="2025-01-04T22:25:00Z" w16du:dateUtc="2025-01-04T14:25:00Z">
              <w:r w:rsidRPr="006D4CF2">
                <w:rPr>
                  <w:rFonts w:ascii="Times New Roman" w:hAnsi="Times New Roman" w:cs="Times New Roman"/>
                  <w:sz w:val="24"/>
                  <w:rPrChange w:id="42443" w:author="瑋婷 徐" w:date="2025-01-04T22:48:00Z" w16du:dateUtc="2025-01-04T14:48:00Z">
                    <w:rPr/>
                  </w:rPrChange>
                </w:rPr>
                <w:t>松雀鷹</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444"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02FED4B" w14:textId="77777777" w:rsidR="00A40522" w:rsidRPr="006D4CF2" w:rsidRDefault="00A40522">
            <w:pPr>
              <w:spacing w:after="0" w:line="360" w:lineRule="auto"/>
              <w:jc w:val="center"/>
              <w:rPr>
                <w:ins w:id="42445" w:author="瑋婷 徐" w:date="2025-01-04T22:25:00Z" w16du:dateUtc="2025-01-04T14:25:00Z"/>
                <w:rFonts w:ascii="Times New Roman" w:hAnsi="Times New Roman" w:cs="Times New Roman"/>
                <w:sz w:val="24"/>
                <w:rPrChange w:id="42446" w:author="瑋婷 徐" w:date="2025-01-04T22:48:00Z" w16du:dateUtc="2025-01-04T14:48:00Z">
                  <w:rPr>
                    <w:ins w:id="42447" w:author="瑋婷 徐" w:date="2025-01-04T22:25:00Z" w16du:dateUtc="2025-01-04T14:25:00Z"/>
                  </w:rPr>
                </w:rPrChange>
              </w:rPr>
              <w:pPrChange w:id="42448" w:author="瑋婷 徐" w:date="2025-01-04T22:26:00Z" w16du:dateUtc="2025-01-04T14:26:00Z">
                <w:pPr>
                  <w:spacing w:after="0"/>
                </w:pPr>
              </w:pPrChange>
            </w:pPr>
            <w:ins w:id="42449" w:author="瑋婷 徐" w:date="2025-01-04T22:25:00Z" w16du:dateUtc="2025-01-04T14:25:00Z">
              <w:r w:rsidRPr="006D4CF2">
                <w:rPr>
                  <w:rFonts w:ascii="Times New Roman" w:hAnsi="Times New Roman" w:cs="Times New Roman"/>
                  <w:sz w:val="24"/>
                  <w:rPrChange w:id="42450" w:author="瑋婷 徐" w:date="2025-01-04T22:48:00Z" w16du:dateUtc="2025-01-04T14:48:00Z">
                    <w:rPr/>
                  </w:rPrChange>
                </w:rPr>
                <w:t>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451" w:author="瑋婷 徐" w:date="2025-01-04T22:26:00Z" w16du:dateUtc="2025-01-04T14:26: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9AF2D3D" w14:textId="77777777" w:rsidR="00A40522" w:rsidRPr="006D4CF2" w:rsidRDefault="00A40522">
            <w:pPr>
              <w:spacing w:after="0" w:line="360" w:lineRule="auto"/>
              <w:jc w:val="center"/>
              <w:rPr>
                <w:ins w:id="42452" w:author="瑋婷 徐" w:date="2025-01-04T22:25:00Z" w16du:dateUtc="2025-01-04T14:25:00Z"/>
                <w:rFonts w:ascii="Times New Roman" w:hAnsi="Times New Roman" w:cs="Times New Roman"/>
                <w:sz w:val="24"/>
                <w:rPrChange w:id="42453" w:author="瑋婷 徐" w:date="2025-01-04T22:48:00Z" w16du:dateUtc="2025-01-04T14:48:00Z">
                  <w:rPr>
                    <w:ins w:id="42454" w:author="瑋婷 徐" w:date="2025-01-04T22:25:00Z" w16du:dateUtc="2025-01-04T14:25:00Z"/>
                  </w:rPr>
                </w:rPrChange>
              </w:rPr>
              <w:pPrChange w:id="42455" w:author="瑋婷 徐" w:date="2025-01-04T22:26:00Z" w16du:dateUtc="2025-01-04T14:26:00Z">
                <w:pPr>
                  <w:spacing w:after="0"/>
                </w:pPr>
              </w:pPrChange>
            </w:pPr>
            <w:ins w:id="42456" w:author="瑋婷 徐" w:date="2025-01-04T22:25:00Z" w16du:dateUtc="2025-01-04T14:25:00Z">
              <w:r w:rsidRPr="006D4CF2">
                <w:rPr>
                  <w:rFonts w:ascii="Times New Roman" w:hAnsi="Times New Roman" w:cs="Times New Roman"/>
                  <w:sz w:val="24"/>
                  <w:rPrChange w:id="42457" w:author="瑋婷 徐" w:date="2025-01-04T22:48:00Z" w16du:dateUtc="2025-01-04T14:48:00Z">
                    <w:rPr/>
                  </w:rPrChange>
                </w:rPr>
                <w:t>30</w:t>
              </w:r>
            </w:ins>
          </w:p>
        </w:tc>
      </w:tr>
      <w:tr w:rsidR="00A40522" w:rsidRPr="006D4CF2" w14:paraId="31D23E22" w14:textId="77777777" w:rsidTr="00A40522">
        <w:trPr>
          <w:jc w:val="center"/>
          <w:ins w:id="42458" w:author="瑋婷 徐" w:date="2025-01-04T22:25:00Z"/>
          <w:trPrChange w:id="42459" w:author="瑋婷 徐" w:date="2025-01-04T22:26:00Z" w16du:dateUtc="2025-01-04T14:26: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460"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6D7D44E" w14:textId="77777777" w:rsidR="00A40522" w:rsidRPr="006D4CF2" w:rsidRDefault="00A40522">
            <w:pPr>
              <w:spacing w:after="0" w:line="360" w:lineRule="auto"/>
              <w:jc w:val="center"/>
              <w:rPr>
                <w:ins w:id="42461" w:author="瑋婷 徐" w:date="2025-01-04T22:25:00Z" w16du:dateUtc="2025-01-04T14:25:00Z"/>
                <w:rFonts w:ascii="Times New Roman" w:hAnsi="Times New Roman" w:cs="Times New Roman"/>
                <w:sz w:val="24"/>
                <w:rPrChange w:id="42462" w:author="瑋婷 徐" w:date="2025-01-04T22:48:00Z" w16du:dateUtc="2025-01-04T14:48:00Z">
                  <w:rPr>
                    <w:ins w:id="42463" w:author="瑋婷 徐" w:date="2025-01-04T22:25:00Z" w16du:dateUtc="2025-01-04T14:25:00Z"/>
                  </w:rPr>
                </w:rPrChange>
              </w:rPr>
              <w:pPrChange w:id="42464" w:author="瑋婷 徐" w:date="2025-01-04T22:26:00Z" w16du:dateUtc="2025-01-04T14:26:00Z">
                <w:pPr>
                  <w:spacing w:after="0"/>
                </w:pPr>
              </w:pPrChange>
            </w:pPr>
            <w:ins w:id="42465" w:author="瑋婷 徐" w:date="2025-01-04T22:25:00Z" w16du:dateUtc="2025-01-04T14:25:00Z">
              <w:r w:rsidRPr="006D4CF2">
                <w:rPr>
                  <w:rFonts w:ascii="Times New Roman" w:hAnsi="Times New Roman" w:cs="Times New Roman"/>
                  <w:sz w:val="24"/>
                  <w:rPrChange w:id="42466" w:author="瑋婷 徐" w:date="2025-01-04T22:48:00Z" w16du:dateUtc="2025-01-04T14:48:00Z">
                    <w:rPr/>
                  </w:rPrChange>
                </w:rPr>
                <w:t>領角鴞</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467"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1A1B2EE" w14:textId="77777777" w:rsidR="00A40522" w:rsidRPr="006D4CF2" w:rsidRDefault="00A40522">
            <w:pPr>
              <w:spacing w:after="0" w:line="360" w:lineRule="auto"/>
              <w:jc w:val="center"/>
              <w:rPr>
                <w:ins w:id="42468" w:author="瑋婷 徐" w:date="2025-01-04T22:25:00Z" w16du:dateUtc="2025-01-04T14:25:00Z"/>
                <w:rFonts w:ascii="Times New Roman" w:hAnsi="Times New Roman" w:cs="Times New Roman"/>
                <w:sz w:val="24"/>
                <w:rPrChange w:id="42469" w:author="瑋婷 徐" w:date="2025-01-04T22:48:00Z" w16du:dateUtc="2025-01-04T14:48:00Z">
                  <w:rPr>
                    <w:ins w:id="42470" w:author="瑋婷 徐" w:date="2025-01-04T22:25:00Z" w16du:dateUtc="2025-01-04T14:25:00Z"/>
                  </w:rPr>
                </w:rPrChange>
              </w:rPr>
              <w:pPrChange w:id="42471" w:author="瑋婷 徐" w:date="2025-01-04T22:26:00Z" w16du:dateUtc="2025-01-04T14:26:00Z">
                <w:pPr>
                  <w:spacing w:after="0"/>
                </w:pPr>
              </w:pPrChange>
            </w:pPr>
            <w:ins w:id="42472" w:author="瑋婷 徐" w:date="2025-01-04T22:25:00Z" w16du:dateUtc="2025-01-04T14:25:00Z">
              <w:r w:rsidRPr="006D4CF2">
                <w:rPr>
                  <w:rFonts w:ascii="Times New Roman" w:hAnsi="Times New Roman" w:cs="Times New Roman"/>
                  <w:sz w:val="24"/>
                  <w:rPrChange w:id="42473" w:author="瑋婷 徐" w:date="2025-01-04T22:48:00Z" w16du:dateUtc="2025-01-04T14:48:00Z">
                    <w:rPr/>
                  </w:rPrChange>
                </w:rPr>
                <w:t>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474" w:author="瑋婷 徐" w:date="2025-01-04T22:26:00Z" w16du:dateUtc="2025-01-04T14:26: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35A1487" w14:textId="77777777" w:rsidR="00A40522" w:rsidRPr="006D4CF2" w:rsidRDefault="00A40522">
            <w:pPr>
              <w:spacing w:after="0" w:line="360" w:lineRule="auto"/>
              <w:jc w:val="center"/>
              <w:rPr>
                <w:ins w:id="42475" w:author="瑋婷 徐" w:date="2025-01-04T22:25:00Z" w16du:dateUtc="2025-01-04T14:25:00Z"/>
                <w:rFonts w:ascii="Times New Roman" w:hAnsi="Times New Roman" w:cs="Times New Roman"/>
                <w:sz w:val="24"/>
                <w:rPrChange w:id="42476" w:author="瑋婷 徐" w:date="2025-01-04T22:48:00Z" w16du:dateUtc="2025-01-04T14:48:00Z">
                  <w:rPr>
                    <w:ins w:id="42477" w:author="瑋婷 徐" w:date="2025-01-04T22:25:00Z" w16du:dateUtc="2025-01-04T14:25:00Z"/>
                  </w:rPr>
                </w:rPrChange>
              </w:rPr>
              <w:pPrChange w:id="42478" w:author="瑋婷 徐" w:date="2025-01-04T22:26:00Z" w16du:dateUtc="2025-01-04T14:26:00Z">
                <w:pPr>
                  <w:spacing w:after="0"/>
                </w:pPr>
              </w:pPrChange>
            </w:pPr>
            <w:ins w:id="42479" w:author="瑋婷 徐" w:date="2025-01-04T22:25:00Z" w16du:dateUtc="2025-01-04T14:25:00Z">
              <w:r w:rsidRPr="006D4CF2">
                <w:rPr>
                  <w:rFonts w:ascii="Times New Roman" w:hAnsi="Times New Roman" w:cs="Times New Roman"/>
                  <w:sz w:val="24"/>
                  <w:rPrChange w:id="42480" w:author="瑋婷 徐" w:date="2025-01-04T22:48:00Z" w16du:dateUtc="2025-01-04T14:48:00Z">
                    <w:rPr/>
                  </w:rPrChange>
                </w:rPr>
                <w:t>30</w:t>
              </w:r>
            </w:ins>
          </w:p>
        </w:tc>
      </w:tr>
      <w:tr w:rsidR="00A40522" w:rsidRPr="006D4CF2" w14:paraId="130F5F41" w14:textId="77777777" w:rsidTr="00A40522">
        <w:trPr>
          <w:jc w:val="center"/>
          <w:ins w:id="42481" w:author="瑋婷 徐" w:date="2025-01-04T22:25:00Z"/>
          <w:trPrChange w:id="42482" w:author="瑋婷 徐" w:date="2025-01-04T22:26:00Z" w16du:dateUtc="2025-01-04T14:26: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483"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9A675F1" w14:textId="77777777" w:rsidR="00A40522" w:rsidRPr="006D4CF2" w:rsidRDefault="00A40522">
            <w:pPr>
              <w:spacing w:after="0" w:line="360" w:lineRule="auto"/>
              <w:jc w:val="center"/>
              <w:rPr>
                <w:ins w:id="42484" w:author="瑋婷 徐" w:date="2025-01-04T22:25:00Z" w16du:dateUtc="2025-01-04T14:25:00Z"/>
                <w:rFonts w:ascii="Times New Roman" w:hAnsi="Times New Roman" w:cs="Times New Roman"/>
                <w:sz w:val="24"/>
                <w:rPrChange w:id="42485" w:author="瑋婷 徐" w:date="2025-01-04T22:48:00Z" w16du:dateUtc="2025-01-04T14:48:00Z">
                  <w:rPr>
                    <w:ins w:id="42486" w:author="瑋婷 徐" w:date="2025-01-04T22:25:00Z" w16du:dateUtc="2025-01-04T14:25:00Z"/>
                  </w:rPr>
                </w:rPrChange>
              </w:rPr>
              <w:pPrChange w:id="42487" w:author="瑋婷 徐" w:date="2025-01-04T22:26:00Z" w16du:dateUtc="2025-01-04T14:26:00Z">
                <w:pPr>
                  <w:spacing w:after="0"/>
                </w:pPr>
              </w:pPrChange>
            </w:pPr>
            <w:ins w:id="42488" w:author="瑋婷 徐" w:date="2025-01-04T22:25:00Z" w16du:dateUtc="2025-01-04T14:25:00Z">
              <w:r w:rsidRPr="006D4CF2">
                <w:rPr>
                  <w:rFonts w:ascii="Times New Roman" w:hAnsi="Times New Roman" w:cs="Times New Roman"/>
                  <w:sz w:val="24"/>
                  <w:rPrChange w:id="42489" w:author="瑋婷 徐" w:date="2025-01-04T22:48:00Z" w16du:dateUtc="2025-01-04T14:48:00Z">
                    <w:rPr/>
                  </w:rPrChange>
                </w:rPr>
                <w:t>鵂鶹</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490"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DC57679" w14:textId="77777777" w:rsidR="00A40522" w:rsidRPr="006D4CF2" w:rsidRDefault="00A40522">
            <w:pPr>
              <w:spacing w:after="0" w:line="360" w:lineRule="auto"/>
              <w:jc w:val="center"/>
              <w:rPr>
                <w:ins w:id="42491" w:author="瑋婷 徐" w:date="2025-01-04T22:25:00Z" w16du:dateUtc="2025-01-04T14:25:00Z"/>
                <w:rFonts w:ascii="Times New Roman" w:hAnsi="Times New Roman" w:cs="Times New Roman"/>
                <w:sz w:val="24"/>
                <w:rPrChange w:id="42492" w:author="瑋婷 徐" w:date="2025-01-04T22:48:00Z" w16du:dateUtc="2025-01-04T14:48:00Z">
                  <w:rPr>
                    <w:ins w:id="42493" w:author="瑋婷 徐" w:date="2025-01-04T22:25:00Z" w16du:dateUtc="2025-01-04T14:25:00Z"/>
                  </w:rPr>
                </w:rPrChange>
              </w:rPr>
              <w:pPrChange w:id="42494" w:author="瑋婷 徐" w:date="2025-01-04T22:26:00Z" w16du:dateUtc="2025-01-04T14:26:00Z">
                <w:pPr>
                  <w:spacing w:after="0"/>
                </w:pPr>
              </w:pPrChange>
            </w:pPr>
            <w:ins w:id="42495" w:author="瑋婷 徐" w:date="2025-01-04T22:25:00Z" w16du:dateUtc="2025-01-04T14:25:00Z">
              <w:r w:rsidRPr="006D4CF2">
                <w:rPr>
                  <w:rFonts w:ascii="Times New Roman" w:hAnsi="Times New Roman" w:cs="Times New Roman"/>
                  <w:sz w:val="24"/>
                  <w:rPrChange w:id="42496" w:author="瑋婷 徐" w:date="2025-01-04T22:48:00Z" w16du:dateUtc="2025-01-04T14:48:00Z">
                    <w:rPr/>
                  </w:rPrChange>
                </w:rPr>
                <w:t>2</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497" w:author="瑋婷 徐" w:date="2025-01-04T22:26:00Z" w16du:dateUtc="2025-01-04T14:26: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B5EE8A2" w14:textId="77777777" w:rsidR="00A40522" w:rsidRPr="006D4CF2" w:rsidRDefault="00A40522">
            <w:pPr>
              <w:spacing w:after="0" w:line="360" w:lineRule="auto"/>
              <w:jc w:val="center"/>
              <w:rPr>
                <w:ins w:id="42498" w:author="瑋婷 徐" w:date="2025-01-04T22:25:00Z" w16du:dateUtc="2025-01-04T14:25:00Z"/>
                <w:rFonts w:ascii="Times New Roman" w:hAnsi="Times New Roman" w:cs="Times New Roman"/>
                <w:sz w:val="24"/>
                <w:rPrChange w:id="42499" w:author="瑋婷 徐" w:date="2025-01-04T22:48:00Z" w16du:dateUtc="2025-01-04T14:48:00Z">
                  <w:rPr>
                    <w:ins w:id="42500" w:author="瑋婷 徐" w:date="2025-01-04T22:25:00Z" w16du:dateUtc="2025-01-04T14:25:00Z"/>
                  </w:rPr>
                </w:rPrChange>
              </w:rPr>
              <w:pPrChange w:id="42501" w:author="瑋婷 徐" w:date="2025-01-04T22:26:00Z" w16du:dateUtc="2025-01-04T14:26:00Z">
                <w:pPr>
                  <w:spacing w:after="0"/>
                </w:pPr>
              </w:pPrChange>
            </w:pPr>
            <w:ins w:id="42502" w:author="瑋婷 徐" w:date="2025-01-04T22:25:00Z" w16du:dateUtc="2025-01-04T14:25:00Z">
              <w:r w:rsidRPr="006D4CF2">
                <w:rPr>
                  <w:rFonts w:ascii="Times New Roman" w:hAnsi="Times New Roman" w:cs="Times New Roman"/>
                  <w:sz w:val="24"/>
                  <w:rPrChange w:id="42503" w:author="瑋婷 徐" w:date="2025-01-04T22:48:00Z" w16du:dateUtc="2025-01-04T14:48:00Z">
                    <w:rPr/>
                  </w:rPrChange>
                </w:rPr>
                <w:t>30</w:t>
              </w:r>
            </w:ins>
          </w:p>
        </w:tc>
      </w:tr>
      <w:tr w:rsidR="00A40522" w:rsidRPr="006D4CF2" w14:paraId="45AF51DA" w14:textId="77777777" w:rsidTr="00A40522">
        <w:trPr>
          <w:jc w:val="center"/>
          <w:ins w:id="42504" w:author="瑋婷 徐" w:date="2025-01-04T22:25:00Z"/>
          <w:trPrChange w:id="42505" w:author="瑋婷 徐" w:date="2025-01-04T22:26:00Z" w16du:dateUtc="2025-01-04T14:26: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06"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FC5F044" w14:textId="77777777" w:rsidR="00A40522" w:rsidRPr="006D4CF2" w:rsidRDefault="00A40522">
            <w:pPr>
              <w:spacing w:after="0" w:line="360" w:lineRule="auto"/>
              <w:jc w:val="center"/>
              <w:rPr>
                <w:ins w:id="42507" w:author="瑋婷 徐" w:date="2025-01-04T22:25:00Z" w16du:dateUtc="2025-01-04T14:25:00Z"/>
                <w:rFonts w:ascii="Times New Roman" w:hAnsi="Times New Roman" w:cs="Times New Roman"/>
                <w:sz w:val="24"/>
                <w:rPrChange w:id="42508" w:author="瑋婷 徐" w:date="2025-01-04T22:48:00Z" w16du:dateUtc="2025-01-04T14:48:00Z">
                  <w:rPr>
                    <w:ins w:id="42509" w:author="瑋婷 徐" w:date="2025-01-04T22:25:00Z" w16du:dateUtc="2025-01-04T14:25:00Z"/>
                  </w:rPr>
                </w:rPrChange>
              </w:rPr>
              <w:pPrChange w:id="42510" w:author="瑋婷 徐" w:date="2025-01-04T22:26:00Z" w16du:dateUtc="2025-01-04T14:26:00Z">
                <w:pPr>
                  <w:spacing w:after="0"/>
                </w:pPr>
              </w:pPrChange>
            </w:pPr>
            <w:ins w:id="42511" w:author="瑋婷 徐" w:date="2025-01-04T22:25:00Z" w16du:dateUtc="2025-01-04T14:25:00Z">
              <w:r w:rsidRPr="006D4CF2">
                <w:rPr>
                  <w:rFonts w:ascii="Times New Roman" w:hAnsi="Times New Roman" w:cs="Times New Roman"/>
                  <w:sz w:val="24"/>
                  <w:rPrChange w:id="42512" w:author="瑋婷 徐" w:date="2025-01-04T22:48:00Z" w16du:dateUtc="2025-01-04T14:48:00Z">
                    <w:rPr/>
                  </w:rPrChange>
                </w:rPr>
                <w:t>五色鳥</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13"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67DFDDC" w14:textId="77777777" w:rsidR="00A40522" w:rsidRPr="006D4CF2" w:rsidRDefault="00A40522">
            <w:pPr>
              <w:spacing w:after="0" w:line="360" w:lineRule="auto"/>
              <w:jc w:val="center"/>
              <w:rPr>
                <w:ins w:id="42514" w:author="瑋婷 徐" w:date="2025-01-04T22:25:00Z" w16du:dateUtc="2025-01-04T14:25:00Z"/>
                <w:rFonts w:ascii="Times New Roman" w:hAnsi="Times New Roman" w:cs="Times New Roman"/>
                <w:sz w:val="24"/>
                <w:rPrChange w:id="42515" w:author="瑋婷 徐" w:date="2025-01-04T22:48:00Z" w16du:dateUtc="2025-01-04T14:48:00Z">
                  <w:rPr>
                    <w:ins w:id="42516" w:author="瑋婷 徐" w:date="2025-01-04T22:25:00Z" w16du:dateUtc="2025-01-04T14:25:00Z"/>
                  </w:rPr>
                </w:rPrChange>
              </w:rPr>
              <w:pPrChange w:id="42517" w:author="瑋婷 徐" w:date="2025-01-04T22:26:00Z" w16du:dateUtc="2025-01-04T14:26:00Z">
                <w:pPr>
                  <w:spacing w:after="0"/>
                </w:pPr>
              </w:pPrChange>
            </w:pPr>
            <w:ins w:id="42518" w:author="瑋婷 徐" w:date="2025-01-04T22:25:00Z" w16du:dateUtc="2025-01-04T14:25:00Z">
              <w:r w:rsidRPr="006D4CF2">
                <w:rPr>
                  <w:rFonts w:ascii="Times New Roman" w:hAnsi="Times New Roman" w:cs="Times New Roman"/>
                  <w:sz w:val="24"/>
                  <w:rPrChange w:id="42519" w:author="瑋婷 徐" w:date="2025-01-04T22:48:00Z" w16du:dateUtc="2025-01-04T14:48:00Z">
                    <w:rPr/>
                  </w:rPrChange>
                </w:rPr>
                <w:t>39</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20" w:author="瑋婷 徐" w:date="2025-01-04T22:26:00Z" w16du:dateUtc="2025-01-04T14:26: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A80AE66" w14:textId="77777777" w:rsidR="00A40522" w:rsidRPr="006D4CF2" w:rsidRDefault="00A40522">
            <w:pPr>
              <w:spacing w:after="0" w:line="360" w:lineRule="auto"/>
              <w:jc w:val="center"/>
              <w:rPr>
                <w:ins w:id="42521" w:author="瑋婷 徐" w:date="2025-01-04T22:25:00Z" w16du:dateUtc="2025-01-04T14:25:00Z"/>
                <w:rFonts w:ascii="Times New Roman" w:hAnsi="Times New Roman" w:cs="Times New Roman"/>
                <w:sz w:val="24"/>
                <w:rPrChange w:id="42522" w:author="瑋婷 徐" w:date="2025-01-04T22:48:00Z" w16du:dateUtc="2025-01-04T14:48:00Z">
                  <w:rPr>
                    <w:ins w:id="42523" w:author="瑋婷 徐" w:date="2025-01-04T22:25:00Z" w16du:dateUtc="2025-01-04T14:25:00Z"/>
                  </w:rPr>
                </w:rPrChange>
              </w:rPr>
              <w:pPrChange w:id="42524" w:author="瑋婷 徐" w:date="2025-01-04T22:26:00Z" w16du:dateUtc="2025-01-04T14:26:00Z">
                <w:pPr>
                  <w:spacing w:after="0"/>
                </w:pPr>
              </w:pPrChange>
            </w:pPr>
            <w:ins w:id="42525" w:author="瑋婷 徐" w:date="2025-01-04T22:25:00Z" w16du:dateUtc="2025-01-04T14:25:00Z">
              <w:r w:rsidRPr="006D4CF2">
                <w:rPr>
                  <w:rFonts w:ascii="Times New Roman" w:hAnsi="Times New Roman" w:cs="Times New Roman"/>
                  <w:sz w:val="24"/>
                  <w:rPrChange w:id="42526" w:author="瑋婷 徐" w:date="2025-01-04T22:48:00Z" w16du:dateUtc="2025-01-04T14:48:00Z">
                    <w:rPr/>
                  </w:rPrChange>
                </w:rPr>
                <w:t>100</w:t>
              </w:r>
            </w:ins>
          </w:p>
        </w:tc>
      </w:tr>
      <w:tr w:rsidR="00A40522" w:rsidRPr="006D4CF2" w14:paraId="6ED94808" w14:textId="77777777" w:rsidTr="00A40522">
        <w:trPr>
          <w:jc w:val="center"/>
          <w:ins w:id="42527" w:author="瑋婷 徐" w:date="2025-01-04T22:25:00Z"/>
          <w:trPrChange w:id="42528" w:author="瑋婷 徐" w:date="2025-01-04T22:26:00Z" w16du:dateUtc="2025-01-04T14:26: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29"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1E3E704" w14:textId="77777777" w:rsidR="00A40522" w:rsidRPr="006D4CF2" w:rsidRDefault="00A40522">
            <w:pPr>
              <w:spacing w:after="0" w:line="360" w:lineRule="auto"/>
              <w:jc w:val="center"/>
              <w:rPr>
                <w:ins w:id="42530" w:author="瑋婷 徐" w:date="2025-01-04T22:25:00Z" w16du:dateUtc="2025-01-04T14:25:00Z"/>
                <w:rFonts w:ascii="Times New Roman" w:hAnsi="Times New Roman" w:cs="Times New Roman"/>
                <w:sz w:val="24"/>
                <w:rPrChange w:id="42531" w:author="瑋婷 徐" w:date="2025-01-04T22:48:00Z" w16du:dateUtc="2025-01-04T14:48:00Z">
                  <w:rPr>
                    <w:ins w:id="42532" w:author="瑋婷 徐" w:date="2025-01-04T22:25:00Z" w16du:dateUtc="2025-01-04T14:25:00Z"/>
                  </w:rPr>
                </w:rPrChange>
              </w:rPr>
              <w:pPrChange w:id="42533" w:author="瑋婷 徐" w:date="2025-01-04T22:26:00Z" w16du:dateUtc="2025-01-04T14:26:00Z">
                <w:pPr>
                  <w:spacing w:after="0"/>
                </w:pPr>
              </w:pPrChange>
            </w:pPr>
            <w:ins w:id="42534" w:author="瑋婷 徐" w:date="2025-01-04T22:25:00Z" w16du:dateUtc="2025-01-04T14:25:00Z">
              <w:r w:rsidRPr="006D4CF2">
                <w:rPr>
                  <w:rFonts w:ascii="Times New Roman" w:hAnsi="Times New Roman" w:cs="Times New Roman"/>
                  <w:sz w:val="24"/>
                  <w:rPrChange w:id="42535" w:author="瑋婷 徐" w:date="2025-01-04T22:48:00Z" w16du:dateUtc="2025-01-04T14:48:00Z">
                    <w:rPr/>
                  </w:rPrChange>
                </w:rPr>
                <w:t>小啄木</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36"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953CFD7" w14:textId="77777777" w:rsidR="00A40522" w:rsidRPr="006D4CF2" w:rsidRDefault="00A40522">
            <w:pPr>
              <w:spacing w:after="0" w:line="360" w:lineRule="auto"/>
              <w:jc w:val="center"/>
              <w:rPr>
                <w:ins w:id="42537" w:author="瑋婷 徐" w:date="2025-01-04T22:25:00Z" w16du:dateUtc="2025-01-04T14:25:00Z"/>
                <w:rFonts w:ascii="Times New Roman" w:hAnsi="Times New Roman" w:cs="Times New Roman"/>
                <w:sz w:val="24"/>
                <w:rPrChange w:id="42538" w:author="瑋婷 徐" w:date="2025-01-04T22:48:00Z" w16du:dateUtc="2025-01-04T14:48:00Z">
                  <w:rPr>
                    <w:ins w:id="42539" w:author="瑋婷 徐" w:date="2025-01-04T22:25:00Z" w16du:dateUtc="2025-01-04T14:25:00Z"/>
                  </w:rPr>
                </w:rPrChange>
              </w:rPr>
              <w:pPrChange w:id="42540" w:author="瑋婷 徐" w:date="2025-01-04T22:26:00Z" w16du:dateUtc="2025-01-04T14:26:00Z">
                <w:pPr>
                  <w:spacing w:after="0"/>
                </w:pPr>
              </w:pPrChange>
            </w:pPr>
            <w:ins w:id="42541" w:author="瑋婷 徐" w:date="2025-01-04T22:25:00Z" w16du:dateUtc="2025-01-04T14:25:00Z">
              <w:r w:rsidRPr="006D4CF2">
                <w:rPr>
                  <w:rFonts w:ascii="Times New Roman" w:hAnsi="Times New Roman" w:cs="Times New Roman"/>
                  <w:sz w:val="24"/>
                  <w:rPrChange w:id="42542" w:author="瑋婷 徐" w:date="2025-01-04T22:48:00Z" w16du:dateUtc="2025-01-04T14:48:00Z">
                    <w:rPr/>
                  </w:rPrChange>
                </w:rPr>
                <w:t>2</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43" w:author="瑋婷 徐" w:date="2025-01-04T22:26:00Z" w16du:dateUtc="2025-01-04T14:26: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F5945D9" w14:textId="77777777" w:rsidR="00A40522" w:rsidRPr="006D4CF2" w:rsidRDefault="00A40522">
            <w:pPr>
              <w:spacing w:after="0" w:line="360" w:lineRule="auto"/>
              <w:jc w:val="center"/>
              <w:rPr>
                <w:ins w:id="42544" w:author="瑋婷 徐" w:date="2025-01-04T22:25:00Z" w16du:dateUtc="2025-01-04T14:25:00Z"/>
                <w:rFonts w:ascii="Times New Roman" w:hAnsi="Times New Roman" w:cs="Times New Roman"/>
                <w:sz w:val="24"/>
                <w:rPrChange w:id="42545" w:author="瑋婷 徐" w:date="2025-01-04T22:48:00Z" w16du:dateUtc="2025-01-04T14:48:00Z">
                  <w:rPr>
                    <w:ins w:id="42546" w:author="瑋婷 徐" w:date="2025-01-04T22:25:00Z" w16du:dateUtc="2025-01-04T14:25:00Z"/>
                  </w:rPr>
                </w:rPrChange>
              </w:rPr>
              <w:pPrChange w:id="42547" w:author="瑋婷 徐" w:date="2025-01-04T22:26:00Z" w16du:dateUtc="2025-01-04T14:26:00Z">
                <w:pPr>
                  <w:spacing w:after="0"/>
                </w:pPr>
              </w:pPrChange>
            </w:pPr>
            <w:ins w:id="42548" w:author="瑋婷 徐" w:date="2025-01-04T22:25:00Z" w16du:dateUtc="2025-01-04T14:25:00Z">
              <w:r w:rsidRPr="006D4CF2">
                <w:rPr>
                  <w:rFonts w:ascii="Times New Roman" w:hAnsi="Times New Roman" w:cs="Times New Roman"/>
                  <w:sz w:val="24"/>
                  <w:rPrChange w:id="42549" w:author="瑋婷 徐" w:date="2025-01-04T22:48:00Z" w16du:dateUtc="2025-01-04T14:48:00Z">
                    <w:rPr/>
                  </w:rPrChange>
                </w:rPr>
                <w:t>30</w:t>
              </w:r>
            </w:ins>
          </w:p>
        </w:tc>
      </w:tr>
      <w:tr w:rsidR="00A40522" w:rsidRPr="006D4CF2" w14:paraId="6EE675B3" w14:textId="77777777" w:rsidTr="00A40522">
        <w:trPr>
          <w:jc w:val="center"/>
          <w:ins w:id="42550" w:author="瑋婷 徐" w:date="2025-01-04T22:25:00Z"/>
          <w:trPrChange w:id="42551" w:author="瑋婷 徐" w:date="2025-01-04T22:26:00Z" w16du:dateUtc="2025-01-04T14:26: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52"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0AD4F92" w14:textId="77777777" w:rsidR="00A40522" w:rsidRPr="006D4CF2" w:rsidRDefault="00A40522">
            <w:pPr>
              <w:spacing w:after="0" w:line="360" w:lineRule="auto"/>
              <w:jc w:val="center"/>
              <w:rPr>
                <w:ins w:id="42553" w:author="瑋婷 徐" w:date="2025-01-04T22:25:00Z" w16du:dateUtc="2025-01-04T14:25:00Z"/>
                <w:rFonts w:ascii="Times New Roman" w:hAnsi="Times New Roman" w:cs="Times New Roman"/>
                <w:sz w:val="24"/>
                <w:rPrChange w:id="42554" w:author="瑋婷 徐" w:date="2025-01-04T22:48:00Z" w16du:dateUtc="2025-01-04T14:48:00Z">
                  <w:rPr>
                    <w:ins w:id="42555" w:author="瑋婷 徐" w:date="2025-01-04T22:25:00Z" w16du:dateUtc="2025-01-04T14:25:00Z"/>
                  </w:rPr>
                </w:rPrChange>
              </w:rPr>
              <w:pPrChange w:id="42556" w:author="瑋婷 徐" w:date="2025-01-04T22:26:00Z" w16du:dateUtc="2025-01-04T14:26:00Z">
                <w:pPr>
                  <w:spacing w:after="0"/>
                </w:pPr>
              </w:pPrChange>
            </w:pPr>
            <w:ins w:id="42557" w:author="瑋婷 徐" w:date="2025-01-04T22:25:00Z" w16du:dateUtc="2025-01-04T14:25:00Z">
              <w:r w:rsidRPr="006D4CF2">
                <w:rPr>
                  <w:rFonts w:ascii="Times New Roman" w:hAnsi="Times New Roman" w:cs="Times New Roman"/>
                  <w:sz w:val="24"/>
                  <w:rPrChange w:id="42558" w:author="瑋婷 徐" w:date="2025-01-04T22:48:00Z" w16du:dateUtc="2025-01-04T14:48:00Z">
                    <w:rPr/>
                  </w:rPrChange>
                </w:rPr>
                <w:t>灰喉山椒鳥</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59"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3300DD0" w14:textId="77777777" w:rsidR="00A40522" w:rsidRPr="006D4CF2" w:rsidRDefault="00A40522">
            <w:pPr>
              <w:spacing w:after="0" w:line="360" w:lineRule="auto"/>
              <w:jc w:val="center"/>
              <w:rPr>
                <w:ins w:id="42560" w:author="瑋婷 徐" w:date="2025-01-04T22:25:00Z" w16du:dateUtc="2025-01-04T14:25:00Z"/>
                <w:rFonts w:ascii="Times New Roman" w:hAnsi="Times New Roman" w:cs="Times New Roman"/>
                <w:sz w:val="24"/>
                <w:rPrChange w:id="42561" w:author="瑋婷 徐" w:date="2025-01-04T22:48:00Z" w16du:dateUtc="2025-01-04T14:48:00Z">
                  <w:rPr>
                    <w:ins w:id="42562" w:author="瑋婷 徐" w:date="2025-01-04T22:25:00Z" w16du:dateUtc="2025-01-04T14:25:00Z"/>
                  </w:rPr>
                </w:rPrChange>
              </w:rPr>
              <w:pPrChange w:id="42563" w:author="瑋婷 徐" w:date="2025-01-04T22:26:00Z" w16du:dateUtc="2025-01-04T14:26:00Z">
                <w:pPr>
                  <w:spacing w:after="0"/>
                </w:pPr>
              </w:pPrChange>
            </w:pPr>
            <w:ins w:id="42564" w:author="瑋婷 徐" w:date="2025-01-04T22:25:00Z" w16du:dateUtc="2025-01-04T14:25:00Z">
              <w:r w:rsidRPr="006D4CF2">
                <w:rPr>
                  <w:rFonts w:ascii="Times New Roman" w:hAnsi="Times New Roman" w:cs="Times New Roman"/>
                  <w:sz w:val="24"/>
                  <w:rPrChange w:id="42565" w:author="瑋婷 徐" w:date="2025-01-04T22:48:00Z" w16du:dateUtc="2025-01-04T14:48:00Z">
                    <w:rPr/>
                  </w:rPrChange>
                </w:rPr>
                <w:t>10</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66" w:author="瑋婷 徐" w:date="2025-01-04T22:26:00Z" w16du:dateUtc="2025-01-04T14:26: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58EB5F0" w14:textId="77777777" w:rsidR="00A40522" w:rsidRPr="006D4CF2" w:rsidRDefault="00A40522">
            <w:pPr>
              <w:spacing w:after="0" w:line="360" w:lineRule="auto"/>
              <w:jc w:val="center"/>
              <w:rPr>
                <w:ins w:id="42567" w:author="瑋婷 徐" w:date="2025-01-04T22:25:00Z" w16du:dateUtc="2025-01-04T14:25:00Z"/>
                <w:rFonts w:ascii="Times New Roman" w:hAnsi="Times New Roman" w:cs="Times New Roman"/>
                <w:sz w:val="24"/>
                <w:rPrChange w:id="42568" w:author="瑋婷 徐" w:date="2025-01-04T22:48:00Z" w16du:dateUtc="2025-01-04T14:48:00Z">
                  <w:rPr>
                    <w:ins w:id="42569" w:author="瑋婷 徐" w:date="2025-01-04T22:25:00Z" w16du:dateUtc="2025-01-04T14:25:00Z"/>
                  </w:rPr>
                </w:rPrChange>
              </w:rPr>
              <w:pPrChange w:id="42570" w:author="瑋婷 徐" w:date="2025-01-04T22:26:00Z" w16du:dateUtc="2025-01-04T14:26:00Z">
                <w:pPr>
                  <w:spacing w:after="0"/>
                </w:pPr>
              </w:pPrChange>
            </w:pPr>
            <w:ins w:id="42571" w:author="瑋婷 徐" w:date="2025-01-04T22:25:00Z" w16du:dateUtc="2025-01-04T14:25:00Z">
              <w:r w:rsidRPr="006D4CF2">
                <w:rPr>
                  <w:rFonts w:ascii="Times New Roman" w:hAnsi="Times New Roman" w:cs="Times New Roman"/>
                  <w:sz w:val="24"/>
                  <w:rPrChange w:id="42572" w:author="瑋婷 徐" w:date="2025-01-04T22:48:00Z" w16du:dateUtc="2025-01-04T14:48:00Z">
                    <w:rPr/>
                  </w:rPrChange>
                </w:rPr>
                <w:t>30</w:t>
              </w:r>
            </w:ins>
          </w:p>
        </w:tc>
      </w:tr>
      <w:tr w:rsidR="00A40522" w:rsidRPr="006D4CF2" w14:paraId="0BFF206B" w14:textId="77777777" w:rsidTr="00A40522">
        <w:trPr>
          <w:jc w:val="center"/>
          <w:ins w:id="42573" w:author="瑋婷 徐" w:date="2025-01-04T22:25:00Z"/>
          <w:trPrChange w:id="42574" w:author="瑋婷 徐" w:date="2025-01-04T22:26:00Z" w16du:dateUtc="2025-01-04T14:26: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75"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A3E591A" w14:textId="77777777" w:rsidR="00A40522" w:rsidRPr="006D4CF2" w:rsidRDefault="00A40522">
            <w:pPr>
              <w:spacing w:after="0" w:line="360" w:lineRule="auto"/>
              <w:jc w:val="center"/>
              <w:rPr>
                <w:ins w:id="42576" w:author="瑋婷 徐" w:date="2025-01-04T22:25:00Z" w16du:dateUtc="2025-01-04T14:25:00Z"/>
                <w:rFonts w:ascii="Times New Roman" w:hAnsi="Times New Roman" w:cs="Times New Roman"/>
                <w:sz w:val="24"/>
                <w:rPrChange w:id="42577" w:author="瑋婷 徐" w:date="2025-01-04T22:48:00Z" w16du:dateUtc="2025-01-04T14:48:00Z">
                  <w:rPr>
                    <w:ins w:id="42578" w:author="瑋婷 徐" w:date="2025-01-04T22:25:00Z" w16du:dateUtc="2025-01-04T14:25:00Z"/>
                  </w:rPr>
                </w:rPrChange>
              </w:rPr>
              <w:pPrChange w:id="42579" w:author="瑋婷 徐" w:date="2025-01-04T22:26:00Z" w16du:dateUtc="2025-01-04T14:26:00Z">
                <w:pPr>
                  <w:spacing w:after="0"/>
                </w:pPr>
              </w:pPrChange>
            </w:pPr>
            <w:ins w:id="42580" w:author="瑋婷 徐" w:date="2025-01-04T22:25:00Z" w16du:dateUtc="2025-01-04T14:25:00Z">
              <w:r w:rsidRPr="006D4CF2">
                <w:rPr>
                  <w:rFonts w:ascii="Times New Roman" w:hAnsi="Times New Roman" w:cs="Times New Roman"/>
                  <w:sz w:val="24"/>
                  <w:rPrChange w:id="42581" w:author="瑋婷 徐" w:date="2025-01-04T22:48:00Z" w16du:dateUtc="2025-01-04T14:48:00Z">
                    <w:rPr/>
                  </w:rPrChange>
                </w:rPr>
                <w:t>綠畫眉</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82"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23455EF" w14:textId="77777777" w:rsidR="00A40522" w:rsidRPr="006D4CF2" w:rsidRDefault="00A40522">
            <w:pPr>
              <w:spacing w:after="0" w:line="360" w:lineRule="auto"/>
              <w:jc w:val="center"/>
              <w:rPr>
                <w:ins w:id="42583" w:author="瑋婷 徐" w:date="2025-01-04T22:25:00Z" w16du:dateUtc="2025-01-04T14:25:00Z"/>
                <w:rFonts w:ascii="Times New Roman" w:hAnsi="Times New Roman" w:cs="Times New Roman"/>
                <w:sz w:val="24"/>
                <w:rPrChange w:id="42584" w:author="瑋婷 徐" w:date="2025-01-04T22:48:00Z" w16du:dateUtc="2025-01-04T14:48:00Z">
                  <w:rPr>
                    <w:ins w:id="42585" w:author="瑋婷 徐" w:date="2025-01-04T22:25:00Z" w16du:dateUtc="2025-01-04T14:25:00Z"/>
                  </w:rPr>
                </w:rPrChange>
              </w:rPr>
              <w:pPrChange w:id="42586" w:author="瑋婷 徐" w:date="2025-01-04T22:26:00Z" w16du:dateUtc="2025-01-04T14:26:00Z">
                <w:pPr>
                  <w:spacing w:after="0"/>
                </w:pPr>
              </w:pPrChange>
            </w:pPr>
            <w:ins w:id="42587" w:author="瑋婷 徐" w:date="2025-01-04T22:25:00Z" w16du:dateUtc="2025-01-04T14:25:00Z">
              <w:r w:rsidRPr="006D4CF2">
                <w:rPr>
                  <w:rFonts w:ascii="Times New Roman" w:hAnsi="Times New Roman" w:cs="Times New Roman"/>
                  <w:sz w:val="24"/>
                  <w:rPrChange w:id="42588" w:author="瑋婷 徐" w:date="2025-01-04T22:48:00Z" w16du:dateUtc="2025-01-04T14:48:00Z">
                    <w:rPr/>
                  </w:rPrChange>
                </w:rPr>
                <w:t>19</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89" w:author="瑋婷 徐" w:date="2025-01-04T22:26:00Z" w16du:dateUtc="2025-01-04T14:26: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CD17EEC" w14:textId="77777777" w:rsidR="00A40522" w:rsidRPr="006D4CF2" w:rsidRDefault="00A40522">
            <w:pPr>
              <w:spacing w:after="0" w:line="360" w:lineRule="auto"/>
              <w:jc w:val="center"/>
              <w:rPr>
                <w:ins w:id="42590" w:author="瑋婷 徐" w:date="2025-01-04T22:25:00Z" w16du:dateUtc="2025-01-04T14:25:00Z"/>
                <w:rFonts w:ascii="Times New Roman" w:hAnsi="Times New Roman" w:cs="Times New Roman"/>
                <w:sz w:val="24"/>
                <w:rPrChange w:id="42591" w:author="瑋婷 徐" w:date="2025-01-04T22:48:00Z" w16du:dateUtc="2025-01-04T14:48:00Z">
                  <w:rPr>
                    <w:ins w:id="42592" w:author="瑋婷 徐" w:date="2025-01-04T22:25:00Z" w16du:dateUtc="2025-01-04T14:25:00Z"/>
                  </w:rPr>
                </w:rPrChange>
              </w:rPr>
              <w:pPrChange w:id="42593" w:author="瑋婷 徐" w:date="2025-01-04T22:26:00Z" w16du:dateUtc="2025-01-04T14:26:00Z">
                <w:pPr>
                  <w:spacing w:after="0"/>
                </w:pPr>
              </w:pPrChange>
            </w:pPr>
            <w:ins w:id="42594" w:author="瑋婷 徐" w:date="2025-01-04T22:25:00Z" w16du:dateUtc="2025-01-04T14:25:00Z">
              <w:r w:rsidRPr="006D4CF2">
                <w:rPr>
                  <w:rFonts w:ascii="Times New Roman" w:hAnsi="Times New Roman" w:cs="Times New Roman"/>
                  <w:sz w:val="24"/>
                  <w:rPrChange w:id="42595" w:author="瑋婷 徐" w:date="2025-01-04T22:48:00Z" w16du:dateUtc="2025-01-04T14:48:00Z">
                    <w:rPr/>
                  </w:rPrChange>
                </w:rPr>
                <w:t>100</w:t>
              </w:r>
            </w:ins>
          </w:p>
        </w:tc>
      </w:tr>
      <w:tr w:rsidR="00A40522" w:rsidRPr="006D4CF2" w14:paraId="77D1436C" w14:textId="77777777" w:rsidTr="00A40522">
        <w:trPr>
          <w:jc w:val="center"/>
          <w:ins w:id="42596" w:author="瑋婷 徐" w:date="2025-01-04T22:25:00Z"/>
          <w:trPrChange w:id="42597" w:author="瑋婷 徐" w:date="2025-01-04T22:26:00Z" w16du:dateUtc="2025-01-04T14:26: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598"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8B65F0" w14:textId="77777777" w:rsidR="00A40522" w:rsidRPr="006D4CF2" w:rsidRDefault="00A40522">
            <w:pPr>
              <w:spacing w:after="0" w:line="360" w:lineRule="auto"/>
              <w:jc w:val="center"/>
              <w:rPr>
                <w:ins w:id="42599" w:author="瑋婷 徐" w:date="2025-01-04T22:25:00Z" w16du:dateUtc="2025-01-04T14:25:00Z"/>
                <w:rFonts w:ascii="Times New Roman" w:hAnsi="Times New Roman" w:cs="Times New Roman"/>
                <w:sz w:val="24"/>
                <w:rPrChange w:id="42600" w:author="瑋婷 徐" w:date="2025-01-04T22:48:00Z" w16du:dateUtc="2025-01-04T14:48:00Z">
                  <w:rPr>
                    <w:ins w:id="42601" w:author="瑋婷 徐" w:date="2025-01-04T22:25:00Z" w16du:dateUtc="2025-01-04T14:25:00Z"/>
                  </w:rPr>
                </w:rPrChange>
              </w:rPr>
              <w:pPrChange w:id="42602" w:author="瑋婷 徐" w:date="2025-01-04T22:26:00Z" w16du:dateUtc="2025-01-04T14:26:00Z">
                <w:pPr>
                  <w:spacing w:after="0"/>
                </w:pPr>
              </w:pPrChange>
            </w:pPr>
            <w:ins w:id="42603" w:author="瑋婷 徐" w:date="2025-01-04T22:25:00Z" w16du:dateUtc="2025-01-04T14:25:00Z">
              <w:r w:rsidRPr="006D4CF2">
                <w:rPr>
                  <w:rFonts w:ascii="Times New Roman" w:hAnsi="Times New Roman" w:cs="Times New Roman"/>
                  <w:sz w:val="24"/>
                  <w:rPrChange w:id="42604" w:author="瑋婷 徐" w:date="2025-01-04T22:48:00Z" w16du:dateUtc="2025-01-04T14:48:00Z">
                    <w:rPr/>
                  </w:rPrChange>
                </w:rPr>
                <w:t>朱鸝</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605"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18EAB4B" w14:textId="77777777" w:rsidR="00A40522" w:rsidRPr="006D4CF2" w:rsidRDefault="00A40522">
            <w:pPr>
              <w:spacing w:after="0" w:line="360" w:lineRule="auto"/>
              <w:jc w:val="center"/>
              <w:rPr>
                <w:ins w:id="42606" w:author="瑋婷 徐" w:date="2025-01-04T22:25:00Z" w16du:dateUtc="2025-01-04T14:25:00Z"/>
                <w:rFonts w:ascii="Times New Roman" w:hAnsi="Times New Roman" w:cs="Times New Roman"/>
                <w:sz w:val="24"/>
                <w:rPrChange w:id="42607" w:author="瑋婷 徐" w:date="2025-01-04T22:48:00Z" w16du:dateUtc="2025-01-04T14:48:00Z">
                  <w:rPr>
                    <w:ins w:id="42608" w:author="瑋婷 徐" w:date="2025-01-04T22:25:00Z" w16du:dateUtc="2025-01-04T14:25:00Z"/>
                  </w:rPr>
                </w:rPrChange>
              </w:rPr>
              <w:pPrChange w:id="42609" w:author="瑋婷 徐" w:date="2025-01-04T22:26:00Z" w16du:dateUtc="2025-01-04T14:26:00Z">
                <w:pPr>
                  <w:spacing w:after="0"/>
                </w:pPr>
              </w:pPrChange>
            </w:pPr>
            <w:ins w:id="42610" w:author="瑋婷 徐" w:date="2025-01-04T22:25:00Z" w16du:dateUtc="2025-01-04T14:25:00Z">
              <w:r w:rsidRPr="006D4CF2">
                <w:rPr>
                  <w:rFonts w:ascii="Times New Roman" w:hAnsi="Times New Roman" w:cs="Times New Roman"/>
                  <w:sz w:val="24"/>
                  <w:rPrChange w:id="42611" w:author="瑋婷 徐" w:date="2025-01-04T22:48:00Z" w16du:dateUtc="2025-01-04T14:48:00Z">
                    <w:rPr/>
                  </w:rPrChange>
                </w:rPr>
                <w:t>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612" w:author="瑋婷 徐" w:date="2025-01-04T22:26:00Z" w16du:dateUtc="2025-01-04T14:26: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94E3196" w14:textId="77777777" w:rsidR="00A40522" w:rsidRPr="006D4CF2" w:rsidRDefault="00A40522">
            <w:pPr>
              <w:spacing w:after="0" w:line="360" w:lineRule="auto"/>
              <w:jc w:val="center"/>
              <w:rPr>
                <w:ins w:id="42613" w:author="瑋婷 徐" w:date="2025-01-04T22:25:00Z" w16du:dateUtc="2025-01-04T14:25:00Z"/>
                <w:rFonts w:ascii="Times New Roman" w:hAnsi="Times New Roman" w:cs="Times New Roman"/>
                <w:sz w:val="24"/>
                <w:rPrChange w:id="42614" w:author="瑋婷 徐" w:date="2025-01-04T22:48:00Z" w16du:dateUtc="2025-01-04T14:48:00Z">
                  <w:rPr>
                    <w:ins w:id="42615" w:author="瑋婷 徐" w:date="2025-01-04T22:25:00Z" w16du:dateUtc="2025-01-04T14:25:00Z"/>
                  </w:rPr>
                </w:rPrChange>
              </w:rPr>
              <w:pPrChange w:id="42616" w:author="瑋婷 徐" w:date="2025-01-04T22:26:00Z" w16du:dateUtc="2025-01-04T14:26:00Z">
                <w:pPr>
                  <w:spacing w:after="0"/>
                </w:pPr>
              </w:pPrChange>
            </w:pPr>
            <w:ins w:id="42617" w:author="瑋婷 徐" w:date="2025-01-04T22:25:00Z" w16du:dateUtc="2025-01-04T14:25:00Z">
              <w:r w:rsidRPr="006D4CF2">
                <w:rPr>
                  <w:rFonts w:ascii="Times New Roman" w:hAnsi="Times New Roman" w:cs="Times New Roman"/>
                  <w:sz w:val="24"/>
                  <w:rPrChange w:id="42618" w:author="瑋婷 徐" w:date="2025-01-04T22:48:00Z" w16du:dateUtc="2025-01-04T14:48:00Z">
                    <w:rPr/>
                  </w:rPrChange>
                </w:rPr>
                <w:t>30</w:t>
              </w:r>
            </w:ins>
          </w:p>
        </w:tc>
      </w:tr>
      <w:tr w:rsidR="00A40522" w:rsidRPr="006D4CF2" w14:paraId="1FFFB732" w14:textId="77777777" w:rsidTr="00A40522">
        <w:trPr>
          <w:jc w:val="center"/>
          <w:ins w:id="42619" w:author="瑋婷 徐" w:date="2025-01-04T22:25:00Z"/>
          <w:trPrChange w:id="42620" w:author="瑋婷 徐" w:date="2025-01-04T22:26:00Z" w16du:dateUtc="2025-01-04T14:26: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621"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21470B5" w14:textId="77777777" w:rsidR="00A40522" w:rsidRPr="006D4CF2" w:rsidRDefault="00A40522">
            <w:pPr>
              <w:spacing w:after="0" w:line="360" w:lineRule="auto"/>
              <w:jc w:val="center"/>
              <w:rPr>
                <w:ins w:id="42622" w:author="瑋婷 徐" w:date="2025-01-04T22:25:00Z" w16du:dateUtc="2025-01-04T14:25:00Z"/>
                <w:rFonts w:ascii="Times New Roman" w:hAnsi="Times New Roman" w:cs="Times New Roman"/>
                <w:sz w:val="24"/>
                <w:rPrChange w:id="42623" w:author="瑋婷 徐" w:date="2025-01-04T22:48:00Z" w16du:dateUtc="2025-01-04T14:48:00Z">
                  <w:rPr>
                    <w:ins w:id="42624" w:author="瑋婷 徐" w:date="2025-01-04T22:25:00Z" w16du:dateUtc="2025-01-04T14:25:00Z"/>
                  </w:rPr>
                </w:rPrChange>
              </w:rPr>
              <w:pPrChange w:id="42625" w:author="瑋婷 徐" w:date="2025-01-04T22:26:00Z" w16du:dateUtc="2025-01-04T14:26:00Z">
                <w:pPr>
                  <w:spacing w:after="0"/>
                </w:pPr>
              </w:pPrChange>
            </w:pPr>
            <w:ins w:id="42626" w:author="瑋婷 徐" w:date="2025-01-04T22:25:00Z" w16du:dateUtc="2025-01-04T14:25:00Z">
              <w:r w:rsidRPr="006D4CF2">
                <w:rPr>
                  <w:rFonts w:ascii="Times New Roman" w:hAnsi="Times New Roman" w:cs="Times New Roman"/>
                  <w:sz w:val="24"/>
                  <w:rPrChange w:id="42627" w:author="瑋婷 徐" w:date="2025-01-04T22:48:00Z" w16du:dateUtc="2025-01-04T14:48:00Z">
                    <w:rPr/>
                  </w:rPrChange>
                </w:rPr>
                <w:t>小卷尾</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628"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9BEEAE1" w14:textId="77777777" w:rsidR="00A40522" w:rsidRPr="006D4CF2" w:rsidRDefault="00A40522">
            <w:pPr>
              <w:spacing w:after="0" w:line="360" w:lineRule="auto"/>
              <w:jc w:val="center"/>
              <w:rPr>
                <w:ins w:id="42629" w:author="瑋婷 徐" w:date="2025-01-04T22:25:00Z" w16du:dateUtc="2025-01-04T14:25:00Z"/>
                <w:rFonts w:ascii="Times New Roman" w:hAnsi="Times New Roman" w:cs="Times New Roman"/>
                <w:sz w:val="24"/>
                <w:rPrChange w:id="42630" w:author="瑋婷 徐" w:date="2025-01-04T22:48:00Z" w16du:dateUtc="2025-01-04T14:48:00Z">
                  <w:rPr>
                    <w:ins w:id="42631" w:author="瑋婷 徐" w:date="2025-01-04T22:25:00Z" w16du:dateUtc="2025-01-04T14:25:00Z"/>
                  </w:rPr>
                </w:rPrChange>
              </w:rPr>
              <w:pPrChange w:id="42632" w:author="瑋婷 徐" w:date="2025-01-04T22:26:00Z" w16du:dateUtc="2025-01-04T14:26:00Z">
                <w:pPr>
                  <w:spacing w:after="0"/>
                </w:pPr>
              </w:pPrChange>
            </w:pPr>
            <w:ins w:id="42633" w:author="瑋婷 徐" w:date="2025-01-04T22:25:00Z" w16du:dateUtc="2025-01-04T14:25:00Z">
              <w:r w:rsidRPr="006D4CF2">
                <w:rPr>
                  <w:rFonts w:ascii="Times New Roman" w:hAnsi="Times New Roman" w:cs="Times New Roman"/>
                  <w:sz w:val="24"/>
                  <w:rPrChange w:id="42634" w:author="瑋婷 徐" w:date="2025-01-04T22:48:00Z" w16du:dateUtc="2025-01-04T14:48:00Z">
                    <w:rPr/>
                  </w:rPrChange>
                </w:rPr>
                <w:t>6</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635" w:author="瑋婷 徐" w:date="2025-01-04T22:26:00Z" w16du:dateUtc="2025-01-04T14:26: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C457754" w14:textId="77777777" w:rsidR="00A40522" w:rsidRPr="006D4CF2" w:rsidRDefault="00A40522">
            <w:pPr>
              <w:spacing w:after="0" w:line="360" w:lineRule="auto"/>
              <w:jc w:val="center"/>
              <w:rPr>
                <w:ins w:id="42636" w:author="瑋婷 徐" w:date="2025-01-04T22:25:00Z" w16du:dateUtc="2025-01-04T14:25:00Z"/>
                <w:rFonts w:ascii="Times New Roman" w:hAnsi="Times New Roman" w:cs="Times New Roman"/>
                <w:sz w:val="24"/>
                <w:rPrChange w:id="42637" w:author="瑋婷 徐" w:date="2025-01-04T22:48:00Z" w16du:dateUtc="2025-01-04T14:48:00Z">
                  <w:rPr>
                    <w:ins w:id="42638" w:author="瑋婷 徐" w:date="2025-01-04T22:25:00Z" w16du:dateUtc="2025-01-04T14:25:00Z"/>
                  </w:rPr>
                </w:rPrChange>
              </w:rPr>
              <w:pPrChange w:id="42639" w:author="瑋婷 徐" w:date="2025-01-04T22:26:00Z" w16du:dateUtc="2025-01-04T14:26:00Z">
                <w:pPr>
                  <w:spacing w:after="0"/>
                </w:pPr>
              </w:pPrChange>
            </w:pPr>
            <w:ins w:id="42640" w:author="瑋婷 徐" w:date="2025-01-04T22:25:00Z" w16du:dateUtc="2025-01-04T14:25:00Z">
              <w:r w:rsidRPr="006D4CF2">
                <w:rPr>
                  <w:rFonts w:ascii="Times New Roman" w:hAnsi="Times New Roman" w:cs="Times New Roman"/>
                  <w:sz w:val="24"/>
                  <w:rPrChange w:id="42641" w:author="瑋婷 徐" w:date="2025-01-04T22:48:00Z" w16du:dateUtc="2025-01-04T14:48:00Z">
                    <w:rPr/>
                  </w:rPrChange>
                </w:rPr>
                <w:t>70</w:t>
              </w:r>
            </w:ins>
          </w:p>
        </w:tc>
      </w:tr>
      <w:tr w:rsidR="00A40522" w:rsidRPr="006D4CF2" w14:paraId="081A4C8A" w14:textId="77777777" w:rsidTr="00A40522">
        <w:trPr>
          <w:jc w:val="center"/>
          <w:ins w:id="42642" w:author="瑋婷 徐" w:date="2025-01-04T22:25:00Z"/>
          <w:trPrChange w:id="42643" w:author="瑋婷 徐" w:date="2025-01-04T22:26:00Z" w16du:dateUtc="2025-01-04T14:26: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644"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023BF4C" w14:textId="77777777" w:rsidR="00A40522" w:rsidRPr="006D4CF2" w:rsidRDefault="00A40522">
            <w:pPr>
              <w:spacing w:after="0" w:line="360" w:lineRule="auto"/>
              <w:jc w:val="center"/>
              <w:rPr>
                <w:ins w:id="42645" w:author="瑋婷 徐" w:date="2025-01-04T22:25:00Z" w16du:dateUtc="2025-01-04T14:25:00Z"/>
                <w:rFonts w:ascii="Times New Roman" w:hAnsi="Times New Roman" w:cs="Times New Roman"/>
                <w:sz w:val="24"/>
                <w:rPrChange w:id="42646" w:author="瑋婷 徐" w:date="2025-01-04T22:48:00Z" w16du:dateUtc="2025-01-04T14:48:00Z">
                  <w:rPr>
                    <w:ins w:id="42647" w:author="瑋婷 徐" w:date="2025-01-04T22:25:00Z" w16du:dateUtc="2025-01-04T14:25:00Z"/>
                  </w:rPr>
                </w:rPrChange>
              </w:rPr>
              <w:pPrChange w:id="42648" w:author="瑋婷 徐" w:date="2025-01-04T22:26:00Z" w16du:dateUtc="2025-01-04T14:26:00Z">
                <w:pPr>
                  <w:spacing w:after="0"/>
                </w:pPr>
              </w:pPrChange>
            </w:pPr>
            <w:ins w:id="42649" w:author="瑋婷 徐" w:date="2025-01-04T22:25:00Z" w16du:dateUtc="2025-01-04T14:25:00Z">
              <w:r w:rsidRPr="006D4CF2">
                <w:rPr>
                  <w:rFonts w:ascii="Times New Roman" w:hAnsi="Times New Roman" w:cs="Times New Roman"/>
                  <w:sz w:val="24"/>
                  <w:rPrChange w:id="42650" w:author="瑋婷 徐" w:date="2025-01-04T22:48:00Z" w16du:dateUtc="2025-01-04T14:48:00Z">
                    <w:rPr/>
                  </w:rPrChange>
                </w:rPr>
                <w:t>黑枕藍鶲</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651"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625BD4B" w14:textId="77777777" w:rsidR="00A40522" w:rsidRPr="006D4CF2" w:rsidRDefault="00A40522">
            <w:pPr>
              <w:spacing w:after="0" w:line="360" w:lineRule="auto"/>
              <w:jc w:val="center"/>
              <w:rPr>
                <w:ins w:id="42652" w:author="瑋婷 徐" w:date="2025-01-04T22:25:00Z" w16du:dateUtc="2025-01-04T14:25:00Z"/>
                <w:rFonts w:ascii="Times New Roman" w:hAnsi="Times New Roman" w:cs="Times New Roman"/>
                <w:sz w:val="24"/>
                <w:rPrChange w:id="42653" w:author="瑋婷 徐" w:date="2025-01-04T22:48:00Z" w16du:dateUtc="2025-01-04T14:48:00Z">
                  <w:rPr>
                    <w:ins w:id="42654" w:author="瑋婷 徐" w:date="2025-01-04T22:25:00Z" w16du:dateUtc="2025-01-04T14:25:00Z"/>
                  </w:rPr>
                </w:rPrChange>
              </w:rPr>
              <w:pPrChange w:id="42655" w:author="瑋婷 徐" w:date="2025-01-04T22:26:00Z" w16du:dateUtc="2025-01-04T14:26:00Z">
                <w:pPr>
                  <w:spacing w:after="0"/>
                </w:pPr>
              </w:pPrChange>
            </w:pPr>
            <w:ins w:id="42656" w:author="瑋婷 徐" w:date="2025-01-04T22:25:00Z" w16du:dateUtc="2025-01-04T14:25:00Z">
              <w:r w:rsidRPr="006D4CF2">
                <w:rPr>
                  <w:rFonts w:ascii="Times New Roman" w:hAnsi="Times New Roman" w:cs="Times New Roman"/>
                  <w:sz w:val="24"/>
                  <w:rPrChange w:id="42657" w:author="瑋婷 徐" w:date="2025-01-04T22:48:00Z" w16du:dateUtc="2025-01-04T14:48:00Z">
                    <w:rPr/>
                  </w:rPrChange>
                </w:rPr>
                <w:t>3</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658" w:author="瑋婷 徐" w:date="2025-01-04T22:26:00Z" w16du:dateUtc="2025-01-04T14:26: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0DBB779" w14:textId="77777777" w:rsidR="00A40522" w:rsidRPr="006D4CF2" w:rsidRDefault="00A40522">
            <w:pPr>
              <w:spacing w:after="0" w:line="360" w:lineRule="auto"/>
              <w:jc w:val="center"/>
              <w:rPr>
                <w:ins w:id="42659" w:author="瑋婷 徐" w:date="2025-01-04T22:25:00Z" w16du:dateUtc="2025-01-04T14:25:00Z"/>
                <w:rFonts w:ascii="Times New Roman" w:hAnsi="Times New Roman" w:cs="Times New Roman"/>
                <w:sz w:val="24"/>
                <w:rPrChange w:id="42660" w:author="瑋婷 徐" w:date="2025-01-04T22:48:00Z" w16du:dateUtc="2025-01-04T14:48:00Z">
                  <w:rPr>
                    <w:ins w:id="42661" w:author="瑋婷 徐" w:date="2025-01-04T22:25:00Z" w16du:dateUtc="2025-01-04T14:25:00Z"/>
                  </w:rPr>
                </w:rPrChange>
              </w:rPr>
              <w:pPrChange w:id="42662" w:author="瑋婷 徐" w:date="2025-01-04T22:26:00Z" w16du:dateUtc="2025-01-04T14:26:00Z">
                <w:pPr>
                  <w:spacing w:after="0"/>
                </w:pPr>
              </w:pPrChange>
            </w:pPr>
            <w:ins w:id="42663" w:author="瑋婷 徐" w:date="2025-01-04T22:25:00Z" w16du:dateUtc="2025-01-04T14:25:00Z">
              <w:r w:rsidRPr="006D4CF2">
                <w:rPr>
                  <w:rFonts w:ascii="Times New Roman" w:hAnsi="Times New Roman" w:cs="Times New Roman"/>
                  <w:sz w:val="24"/>
                  <w:rPrChange w:id="42664" w:author="瑋婷 徐" w:date="2025-01-04T22:48:00Z" w16du:dateUtc="2025-01-04T14:48:00Z">
                    <w:rPr/>
                  </w:rPrChange>
                </w:rPr>
                <w:t>30</w:t>
              </w:r>
            </w:ins>
          </w:p>
        </w:tc>
      </w:tr>
      <w:tr w:rsidR="00A40522" w:rsidRPr="006D4CF2" w14:paraId="5396A67F" w14:textId="77777777" w:rsidTr="00A40522">
        <w:trPr>
          <w:jc w:val="center"/>
          <w:ins w:id="42665" w:author="瑋婷 徐" w:date="2025-01-04T22:25:00Z"/>
          <w:trPrChange w:id="42666" w:author="瑋婷 徐" w:date="2025-01-04T22:26:00Z" w16du:dateUtc="2025-01-04T14:26: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667"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3F70AB8" w14:textId="77777777" w:rsidR="00A40522" w:rsidRPr="006D4CF2" w:rsidRDefault="00A40522">
            <w:pPr>
              <w:spacing w:after="0" w:line="360" w:lineRule="auto"/>
              <w:jc w:val="center"/>
              <w:rPr>
                <w:ins w:id="42668" w:author="瑋婷 徐" w:date="2025-01-04T22:25:00Z" w16du:dateUtc="2025-01-04T14:25:00Z"/>
                <w:rFonts w:ascii="Times New Roman" w:hAnsi="Times New Roman" w:cs="Times New Roman"/>
                <w:sz w:val="24"/>
                <w:rPrChange w:id="42669" w:author="瑋婷 徐" w:date="2025-01-04T22:48:00Z" w16du:dateUtc="2025-01-04T14:48:00Z">
                  <w:rPr>
                    <w:ins w:id="42670" w:author="瑋婷 徐" w:date="2025-01-04T22:25:00Z" w16du:dateUtc="2025-01-04T14:25:00Z"/>
                  </w:rPr>
                </w:rPrChange>
              </w:rPr>
              <w:pPrChange w:id="42671" w:author="瑋婷 徐" w:date="2025-01-04T22:26:00Z" w16du:dateUtc="2025-01-04T14:26:00Z">
                <w:pPr>
                  <w:spacing w:after="0"/>
                </w:pPr>
              </w:pPrChange>
            </w:pPr>
            <w:ins w:id="42672" w:author="瑋婷 徐" w:date="2025-01-04T22:25:00Z" w16du:dateUtc="2025-01-04T14:25:00Z">
              <w:r w:rsidRPr="006D4CF2">
                <w:rPr>
                  <w:rFonts w:ascii="Times New Roman" w:hAnsi="Times New Roman" w:cs="Times New Roman"/>
                  <w:sz w:val="24"/>
                  <w:rPrChange w:id="42673" w:author="瑋婷 徐" w:date="2025-01-04T22:48:00Z" w16du:dateUtc="2025-01-04T14:48:00Z">
                    <w:rPr/>
                  </w:rPrChange>
                </w:rPr>
                <w:t>樹鵲</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674"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81DB127" w14:textId="77777777" w:rsidR="00A40522" w:rsidRPr="006D4CF2" w:rsidRDefault="00A40522">
            <w:pPr>
              <w:spacing w:after="0" w:line="360" w:lineRule="auto"/>
              <w:jc w:val="center"/>
              <w:rPr>
                <w:ins w:id="42675" w:author="瑋婷 徐" w:date="2025-01-04T22:25:00Z" w16du:dateUtc="2025-01-04T14:25:00Z"/>
                <w:rFonts w:ascii="Times New Roman" w:hAnsi="Times New Roman" w:cs="Times New Roman"/>
                <w:sz w:val="24"/>
                <w:rPrChange w:id="42676" w:author="瑋婷 徐" w:date="2025-01-04T22:48:00Z" w16du:dateUtc="2025-01-04T14:48:00Z">
                  <w:rPr>
                    <w:ins w:id="42677" w:author="瑋婷 徐" w:date="2025-01-04T22:25:00Z" w16du:dateUtc="2025-01-04T14:25:00Z"/>
                  </w:rPr>
                </w:rPrChange>
              </w:rPr>
              <w:pPrChange w:id="42678" w:author="瑋婷 徐" w:date="2025-01-04T22:26:00Z" w16du:dateUtc="2025-01-04T14:26:00Z">
                <w:pPr>
                  <w:spacing w:after="0"/>
                </w:pPr>
              </w:pPrChange>
            </w:pPr>
            <w:ins w:id="42679" w:author="瑋婷 徐" w:date="2025-01-04T22:25:00Z" w16du:dateUtc="2025-01-04T14:25:00Z">
              <w:r w:rsidRPr="006D4CF2">
                <w:rPr>
                  <w:rFonts w:ascii="Times New Roman" w:hAnsi="Times New Roman" w:cs="Times New Roman"/>
                  <w:sz w:val="24"/>
                  <w:rPrChange w:id="42680" w:author="瑋婷 徐" w:date="2025-01-04T22:48:00Z" w16du:dateUtc="2025-01-04T14:48:00Z">
                    <w:rPr/>
                  </w:rPrChange>
                </w:rPr>
                <w:t>2</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681" w:author="瑋婷 徐" w:date="2025-01-04T22:26:00Z" w16du:dateUtc="2025-01-04T14:26: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6220E98" w14:textId="77777777" w:rsidR="00A40522" w:rsidRPr="006D4CF2" w:rsidRDefault="00A40522">
            <w:pPr>
              <w:spacing w:after="0" w:line="360" w:lineRule="auto"/>
              <w:jc w:val="center"/>
              <w:rPr>
                <w:ins w:id="42682" w:author="瑋婷 徐" w:date="2025-01-04T22:25:00Z" w16du:dateUtc="2025-01-04T14:25:00Z"/>
                <w:rFonts w:ascii="Times New Roman" w:hAnsi="Times New Roman" w:cs="Times New Roman"/>
                <w:sz w:val="24"/>
                <w:rPrChange w:id="42683" w:author="瑋婷 徐" w:date="2025-01-04T22:48:00Z" w16du:dateUtc="2025-01-04T14:48:00Z">
                  <w:rPr>
                    <w:ins w:id="42684" w:author="瑋婷 徐" w:date="2025-01-04T22:25:00Z" w16du:dateUtc="2025-01-04T14:25:00Z"/>
                  </w:rPr>
                </w:rPrChange>
              </w:rPr>
              <w:pPrChange w:id="42685" w:author="瑋婷 徐" w:date="2025-01-04T22:26:00Z" w16du:dateUtc="2025-01-04T14:26:00Z">
                <w:pPr>
                  <w:spacing w:after="0"/>
                </w:pPr>
              </w:pPrChange>
            </w:pPr>
            <w:ins w:id="42686" w:author="瑋婷 徐" w:date="2025-01-04T22:25:00Z" w16du:dateUtc="2025-01-04T14:25:00Z">
              <w:r w:rsidRPr="006D4CF2">
                <w:rPr>
                  <w:rFonts w:ascii="Times New Roman" w:hAnsi="Times New Roman" w:cs="Times New Roman"/>
                  <w:sz w:val="24"/>
                  <w:rPrChange w:id="42687" w:author="瑋婷 徐" w:date="2025-01-04T22:48:00Z" w16du:dateUtc="2025-01-04T14:48:00Z">
                    <w:rPr/>
                  </w:rPrChange>
                </w:rPr>
                <w:t>30</w:t>
              </w:r>
            </w:ins>
          </w:p>
        </w:tc>
      </w:tr>
      <w:tr w:rsidR="00A40522" w:rsidRPr="006D4CF2" w14:paraId="182DF652" w14:textId="77777777" w:rsidTr="00A40522">
        <w:trPr>
          <w:jc w:val="center"/>
          <w:ins w:id="42688" w:author="瑋婷 徐" w:date="2025-01-04T22:25:00Z"/>
          <w:trPrChange w:id="42689" w:author="瑋婷 徐" w:date="2025-01-04T22:26:00Z" w16du:dateUtc="2025-01-04T14:26: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690"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7E48B3" w14:textId="77777777" w:rsidR="00A40522" w:rsidRPr="006D4CF2" w:rsidRDefault="00A40522">
            <w:pPr>
              <w:spacing w:after="0" w:line="360" w:lineRule="auto"/>
              <w:jc w:val="center"/>
              <w:rPr>
                <w:ins w:id="42691" w:author="瑋婷 徐" w:date="2025-01-04T22:25:00Z" w16du:dateUtc="2025-01-04T14:25:00Z"/>
                <w:rFonts w:ascii="Times New Roman" w:hAnsi="Times New Roman" w:cs="Times New Roman"/>
                <w:sz w:val="24"/>
                <w:rPrChange w:id="42692" w:author="瑋婷 徐" w:date="2025-01-04T22:48:00Z" w16du:dateUtc="2025-01-04T14:48:00Z">
                  <w:rPr>
                    <w:ins w:id="42693" w:author="瑋婷 徐" w:date="2025-01-04T22:25:00Z" w16du:dateUtc="2025-01-04T14:25:00Z"/>
                  </w:rPr>
                </w:rPrChange>
              </w:rPr>
              <w:pPrChange w:id="42694" w:author="瑋婷 徐" w:date="2025-01-04T22:26:00Z" w16du:dateUtc="2025-01-04T14:26:00Z">
                <w:pPr>
                  <w:spacing w:after="0"/>
                </w:pPr>
              </w:pPrChange>
            </w:pPr>
            <w:ins w:id="42695" w:author="瑋婷 徐" w:date="2025-01-04T22:25:00Z" w16du:dateUtc="2025-01-04T14:25:00Z">
              <w:r w:rsidRPr="006D4CF2">
                <w:rPr>
                  <w:rFonts w:ascii="Times New Roman" w:hAnsi="Times New Roman" w:cs="Times New Roman"/>
                  <w:sz w:val="24"/>
                  <w:rPrChange w:id="42696" w:author="瑋婷 徐" w:date="2025-01-04T22:48:00Z" w16du:dateUtc="2025-01-04T14:48:00Z">
                    <w:rPr/>
                  </w:rPrChange>
                </w:rPr>
                <w:t>巨嘴鴉</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697"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A8CDE66" w14:textId="77777777" w:rsidR="00A40522" w:rsidRPr="006D4CF2" w:rsidRDefault="00A40522">
            <w:pPr>
              <w:spacing w:after="0" w:line="360" w:lineRule="auto"/>
              <w:jc w:val="center"/>
              <w:rPr>
                <w:ins w:id="42698" w:author="瑋婷 徐" w:date="2025-01-04T22:25:00Z" w16du:dateUtc="2025-01-04T14:25:00Z"/>
                <w:rFonts w:ascii="Times New Roman" w:hAnsi="Times New Roman" w:cs="Times New Roman"/>
                <w:sz w:val="24"/>
                <w:rPrChange w:id="42699" w:author="瑋婷 徐" w:date="2025-01-04T22:48:00Z" w16du:dateUtc="2025-01-04T14:48:00Z">
                  <w:rPr>
                    <w:ins w:id="42700" w:author="瑋婷 徐" w:date="2025-01-04T22:25:00Z" w16du:dateUtc="2025-01-04T14:25:00Z"/>
                  </w:rPr>
                </w:rPrChange>
              </w:rPr>
              <w:pPrChange w:id="42701" w:author="瑋婷 徐" w:date="2025-01-04T22:26:00Z" w16du:dateUtc="2025-01-04T14:26:00Z">
                <w:pPr>
                  <w:spacing w:after="0"/>
                </w:pPr>
              </w:pPrChange>
            </w:pPr>
            <w:ins w:id="42702" w:author="瑋婷 徐" w:date="2025-01-04T22:25:00Z" w16du:dateUtc="2025-01-04T14:25:00Z">
              <w:r w:rsidRPr="006D4CF2">
                <w:rPr>
                  <w:rFonts w:ascii="Times New Roman" w:hAnsi="Times New Roman" w:cs="Times New Roman"/>
                  <w:sz w:val="24"/>
                  <w:rPrChange w:id="42703" w:author="瑋婷 徐" w:date="2025-01-04T22:48:00Z" w16du:dateUtc="2025-01-04T14:48:00Z">
                    <w:rPr/>
                  </w:rPrChange>
                </w:rPr>
                <w:t>3</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04" w:author="瑋婷 徐" w:date="2025-01-04T22:26:00Z" w16du:dateUtc="2025-01-04T14:26: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93CAFB8" w14:textId="77777777" w:rsidR="00A40522" w:rsidRPr="006D4CF2" w:rsidRDefault="00A40522">
            <w:pPr>
              <w:spacing w:after="0" w:line="360" w:lineRule="auto"/>
              <w:jc w:val="center"/>
              <w:rPr>
                <w:ins w:id="42705" w:author="瑋婷 徐" w:date="2025-01-04T22:25:00Z" w16du:dateUtc="2025-01-04T14:25:00Z"/>
                <w:rFonts w:ascii="Times New Roman" w:hAnsi="Times New Roman" w:cs="Times New Roman"/>
                <w:sz w:val="24"/>
                <w:rPrChange w:id="42706" w:author="瑋婷 徐" w:date="2025-01-04T22:48:00Z" w16du:dateUtc="2025-01-04T14:48:00Z">
                  <w:rPr>
                    <w:ins w:id="42707" w:author="瑋婷 徐" w:date="2025-01-04T22:25:00Z" w16du:dateUtc="2025-01-04T14:25:00Z"/>
                  </w:rPr>
                </w:rPrChange>
              </w:rPr>
              <w:pPrChange w:id="42708" w:author="瑋婷 徐" w:date="2025-01-04T22:26:00Z" w16du:dateUtc="2025-01-04T14:26:00Z">
                <w:pPr>
                  <w:spacing w:after="0"/>
                </w:pPr>
              </w:pPrChange>
            </w:pPr>
            <w:ins w:id="42709" w:author="瑋婷 徐" w:date="2025-01-04T22:25:00Z" w16du:dateUtc="2025-01-04T14:25:00Z">
              <w:r w:rsidRPr="006D4CF2">
                <w:rPr>
                  <w:rFonts w:ascii="Times New Roman" w:hAnsi="Times New Roman" w:cs="Times New Roman"/>
                  <w:sz w:val="24"/>
                  <w:rPrChange w:id="42710" w:author="瑋婷 徐" w:date="2025-01-04T22:48:00Z" w16du:dateUtc="2025-01-04T14:48:00Z">
                    <w:rPr/>
                  </w:rPrChange>
                </w:rPr>
                <w:t>30</w:t>
              </w:r>
            </w:ins>
          </w:p>
        </w:tc>
      </w:tr>
      <w:tr w:rsidR="00A40522" w:rsidRPr="006D4CF2" w14:paraId="18D85D08" w14:textId="77777777" w:rsidTr="00A40522">
        <w:trPr>
          <w:jc w:val="center"/>
          <w:ins w:id="42711" w:author="瑋婷 徐" w:date="2025-01-04T22:25:00Z"/>
          <w:trPrChange w:id="42712" w:author="瑋婷 徐" w:date="2025-01-04T22:26:00Z" w16du:dateUtc="2025-01-04T14:26: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13"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64F5E6A" w14:textId="77777777" w:rsidR="00A40522" w:rsidRPr="006D4CF2" w:rsidRDefault="00A40522">
            <w:pPr>
              <w:spacing w:after="0" w:line="360" w:lineRule="auto"/>
              <w:jc w:val="center"/>
              <w:rPr>
                <w:ins w:id="42714" w:author="瑋婷 徐" w:date="2025-01-04T22:25:00Z" w16du:dateUtc="2025-01-04T14:25:00Z"/>
                <w:rFonts w:ascii="Times New Roman" w:hAnsi="Times New Roman" w:cs="Times New Roman"/>
                <w:sz w:val="24"/>
                <w:rPrChange w:id="42715" w:author="瑋婷 徐" w:date="2025-01-04T22:48:00Z" w16du:dateUtc="2025-01-04T14:48:00Z">
                  <w:rPr>
                    <w:ins w:id="42716" w:author="瑋婷 徐" w:date="2025-01-04T22:25:00Z" w16du:dateUtc="2025-01-04T14:25:00Z"/>
                  </w:rPr>
                </w:rPrChange>
              </w:rPr>
              <w:pPrChange w:id="42717" w:author="瑋婷 徐" w:date="2025-01-04T22:26:00Z" w16du:dateUtc="2025-01-04T14:26:00Z">
                <w:pPr>
                  <w:spacing w:after="0"/>
                </w:pPr>
              </w:pPrChange>
            </w:pPr>
            <w:ins w:id="42718" w:author="瑋婷 徐" w:date="2025-01-04T22:25:00Z" w16du:dateUtc="2025-01-04T14:25:00Z">
              <w:r w:rsidRPr="006D4CF2">
                <w:rPr>
                  <w:rFonts w:ascii="Times New Roman" w:hAnsi="Times New Roman" w:cs="Times New Roman"/>
                  <w:sz w:val="24"/>
                  <w:rPrChange w:id="42719" w:author="瑋婷 徐" w:date="2025-01-04T22:48:00Z" w16du:dateUtc="2025-01-04T14:48:00Z">
                    <w:rPr/>
                  </w:rPrChange>
                </w:rPr>
                <w:t>東方毛腳燕</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20"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8984C71" w14:textId="77777777" w:rsidR="00A40522" w:rsidRPr="006D4CF2" w:rsidRDefault="00A40522">
            <w:pPr>
              <w:spacing w:after="0" w:line="360" w:lineRule="auto"/>
              <w:jc w:val="center"/>
              <w:rPr>
                <w:ins w:id="42721" w:author="瑋婷 徐" w:date="2025-01-04T22:25:00Z" w16du:dateUtc="2025-01-04T14:25:00Z"/>
                <w:rFonts w:ascii="Times New Roman" w:hAnsi="Times New Roman" w:cs="Times New Roman"/>
                <w:sz w:val="24"/>
                <w:rPrChange w:id="42722" w:author="瑋婷 徐" w:date="2025-01-04T22:48:00Z" w16du:dateUtc="2025-01-04T14:48:00Z">
                  <w:rPr>
                    <w:ins w:id="42723" w:author="瑋婷 徐" w:date="2025-01-04T22:25:00Z" w16du:dateUtc="2025-01-04T14:25:00Z"/>
                  </w:rPr>
                </w:rPrChange>
              </w:rPr>
              <w:pPrChange w:id="42724" w:author="瑋婷 徐" w:date="2025-01-04T22:26:00Z" w16du:dateUtc="2025-01-04T14:26:00Z">
                <w:pPr>
                  <w:spacing w:after="0"/>
                </w:pPr>
              </w:pPrChange>
            </w:pPr>
            <w:ins w:id="42725" w:author="瑋婷 徐" w:date="2025-01-04T22:25:00Z" w16du:dateUtc="2025-01-04T14:25:00Z">
              <w:r w:rsidRPr="006D4CF2">
                <w:rPr>
                  <w:rFonts w:ascii="Times New Roman" w:hAnsi="Times New Roman" w:cs="Times New Roman"/>
                  <w:sz w:val="24"/>
                  <w:rPrChange w:id="42726" w:author="瑋婷 徐" w:date="2025-01-04T22:48:00Z" w16du:dateUtc="2025-01-04T14:48:00Z">
                    <w:rPr/>
                  </w:rPrChange>
                </w:rPr>
                <w:t>17</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27" w:author="瑋婷 徐" w:date="2025-01-04T22:26:00Z" w16du:dateUtc="2025-01-04T14:26: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5B982B6" w14:textId="77777777" w:rsidR="00A40522" w:rsidRPr="006D4CF2" w:rsidRDefault="00A40522">
            <w:pPr>
              <w:spacing w:after="0" w:line="360" w:lineRule="auto"/>
              <w:jc w:val="center"/>
              <w:rPr>
                <w:ins w:id="42728" w:author="瑋婷 徐" w:date="2025-01-04T22:25:00Z" w16du:dateUtc="2025-01-04T14:25:00Z"/>
                <w:rFonts w:ascii="Times New Roman" w:hAnsi="Times New Roman" w:cs="Times New Roman"/>
                <w:sz w:val="24"/>
                <w:rPrChange w:id="42729" w:author="瑋婷 徐" w:date="2025-01-04T22:48:00Z" w16du:dateUtc="2025-01-04T14:48:00Z">
                  <w:rPr>
                    <w:ins w:id="42730" w:author="瑋婷 徐" w:date="2025-01-04T22:25:00Z" w16du:dateUtc="2025-01-04T14:25:00Z"/>
                  </w:rPr>
                </w:rPrChange>
              </w:rPr>
              <w:pPrChange w:id="42731" w:author="瑋婷 徐" w:date="2025-01-04T22:26:00Z" w16du:dateUtc="2025-01-04T14:26:00Z">
                <w:pPr>
                  <w:spacing w:after="0"/>
                </w:pPr>
              </w:pPrChange>
            </w:pPr>
            <w:ins w:id="42732" w:author="瑋婷 徐" w:date="2025-01-04T22:25:00Z" w16du:dateUtc="2025-01-04T14:25:00Z">
              <w:r w:rsidRPr="006D4CF2">
                <w:rPr>
                  <w:rFonts w:ascii="Times New Roman" w:hAnsi="Times New Roman" w:cs="Times New Roman"/>
                  <w:sz w:val="24"/>
                  <w:rPrChange w:id="42733" w:author="瑋婷 徐" w:date="2025-01-04T22:48:00Z" w16du:dateUtc="2025-01-04T14:48:00Z">
                    <w:rPr/>
                  </w:rPrChange>
                </w:rPr>
                <w:t>30</w:t>
              </w:r>
            </w:ins>
          </w:p>
        </w:tc>
      </w:tr>
      <w:tr w:rsidR="00A40522" w:rsidRPr="006D4CF2" w14:paraId="10A6B2F9" w14:textId="77777777" w:rsidTr="00A40522">
        <w:trPr>
          <w:jc w:val="center"/>
          <w:ins w:id="42734" w:author="瑋婷 徐" w:date="2025-01-04T22:25:00Z"/>
          <w:trPrChange w:id="42735" w:author="瑋婷 徐" w:date="2025-01-04T22:26:00Z" w16du:dateUtc="2025-01-04T14:26: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36"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F75B860" w14:textId="77777777" w:rsidR="00A40522" w:rsidRPr="006D4CF2" w:rsidRDefault="00A40522">
            <w:pPr>
              <w:spacing w:after="0" w:line="360" w:lineRule="auto"/>
              <w:jc w:val="center"/>
              <w:rPr>
                <w:ins w:id="42737" w:author="瑋婷 徐" w:date="2025-01-04T22:25:00Z" w16du:dateUtc="2025-01-04T14:25:00Z"/>
                <w:rFonts w:ascii="Times New Roman" w:hAnsi="Times New Roman" w:cs="Times New Roman"/>
                <w:sz w:val="24"/>
                <w:rPrChange w:id="42738" w:author="瑋婷 徐" w:date="2025-01-04T22:48:00Z" w16du:dateUtc="2025-01-04T14:48:00Z">
                  <w:rPr>
                    <w:ins w:id="42739" w:author="瑋婷 徐" w:date="2025-01-04T22:25:00Z" w16du:dateUtc="2025-01-04T14:25:00Z"/>
                  </w:rPr>
                </w:rPrChange>
              </w:rPr>
              <w:pPrChange w:id="42740" w:author="瑋婷 徐" w:date="2025-01-04T22:26:00Z" w16du:dateUtc="2025-01-04T14:26:00Z">
                <w:pPr>
                  <w:spacing w:after="0"/>
                </w:pPr>
              </w:pPrChange>
            </w:pPr>
            <w:ins w:id="42741" w:author="瑋婷 徐" w:date="2025-01-04T22:25:00Z" w16du:dateUtc="2025-01-04T14:25:00Z">
              <w:r w:rsidRPr="006D4CF2">
                <w:rPr>
                  <w:rFonts w:ascii="Times New Roman" w:hAnsi="Times New Roman" w:cs="Times New Roman"/>
                  <w:sz w:val="24"/>
                  <w:rPrChange w:id="42742" w:author="瑋婷 徐" w:date="2025-01-04T22:48:00Z" w16du:dateUtc="2025-01-04T14:48:00Z">
                    <w:rPr/>
                  </w:rPrChange>
                </w:rPr>
                <w:t>烏頭翁</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43"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609D0D9" w14:textId="77777777" w:rsidR="00A40522" w:rsidRPr="006D4CF2" w:rsidRDefault="00A40522">
            <w:pPr>
              <w:spacing w:after="0" w:line="360" w:lineRule="auto"/>
              <w:jc w:val="center"/>
              <w:rPr>
                <w:ins w:id="42744" w:author="瑋婷 徐" w:date="2025-01-04T22:25:00Z" w16du:dateUtc="2025-01-04T14:25:00Z"/>
                <w:rFonts w:ascii="Times New Roman" w:hAnsi="Times New Roman" w:cs="Times New Roman"/>
                <w:sz w:val="24"/>
                <w:rPrChange w:id="42745" w:author="瑋婷 徐" w:date="2025-01-04T22:48:00Z" w16du:dateUtc="2025-01-04T14:48:00Z">
                  <w:rPr>
                    <w:ins w:id="42746" w:author="瑋婷 徐" w:date="2025-01-04T22:25:00Z" w16du:dateUtc="2025-01-04T14:25:00Z"/>
                  </w:rPr>
                </w:rPrChange>
              </w:rPr>
              <w:pPrChange w:id="42747" w:author="瑋婷 徐" w:date="2025-01-04T22:26:00Z" w16du:dateUtc="2025-01-04T14:26:00Z">
                <w:pPr>
                  <w:spacing w:after="0"/>
                </w:pPr>
              </w:pPrChange>
            </w:pPr>
            <w:ins w:id="42748" w:author="瑋婷 徐" w:date="2025-01-04T22:25:00Z" w16du:dateUtc="2025-01-04T14:25:00Z">
              <w:r w:rsidRPr="006D4CF2">
                <w:rPr>
                  <w:rFonts w:ascii="Times New Roman" w:hAnsi="Times New Roman" w:cs="Times New Roman"/>
                  <w:sz w:val="24"/>
                  <w:rPrChange w:id="42749" w:author="瑋婷 徐" w:date="2025-01-04T22:48:00Z" w16du:dateUtc="2025-01-04T14:48:00Z">
                    <w:rPr/>
                  </w:rPrChange>
                </w:rPr>
                <w:t>6</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50" w:author="瑋婷 徐" w:date="2025-01-04T22:26:00Z" w16du:dateUtc="2025-01-04T14:26: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19DDFFD" w14:textId="77777777" w:rsidR="00A40522" w:rsidRPr="006D4CF2" w:rsidRDefault="00A40522">
            <w:pPr>
              <w:spacing w:after="0" w:line="360" w:lineRule="auto"/>
              <w:jc w:val="center"/>
              <w:rPr>
                <w:ins w:id="42751" w:author="瑋婷 徐" w:date="2025-01-04T22:25:00Z" w16du:dateUtc="2025-01-04T14:25:00Z"/>
                <w:rFonts w:ascii="Times New Roman" w:hAnsi="Times New Roman" w:cs="Times New Roman"/>
                <w:sz w:val="24"/>
                <w:rPrChange w:id="42752" w:author="瑋婷 徐" w:date="2025-01-04T22:48:00Z" w16du:dateUtc="2025-01-04T14:48:00Z">
                  <w:rPr>
                    <w:ins w:id="42753" w:author="瑋婷 徐" w:date="2025-01-04T22:25:00Z" w16du:dateUtc="2025-01-04T14:25:00Z"/>
                  </w:rPr>
                </w:rPrChange>
              </w:rPr>
              <w:pPrChange w:id="42754" w:author="瑋婷 徐" w:date="2025-01-04T22:26:00Z" w16du:dateUtc="2025-01-04T14:26:00Z">
                <w:pPr>
                  <w:spacing w:after="0"/>
                </w:pPr>
              </w:pPrChange>
            </w:pPr>
            <w:ins w:id="42755" w:author="瑋婷 徐" w:date="2025-01-04T22:25:00Z" w16du:dateUtc="2025-01-04T14:25:00Z">
              <w:r w:rsidRPr="006D4CF2">
                <w:rPr>
                  <w:rFonts w:ascii="Times New Roman" w:hAnsi="Times New Roman" w:cs="Times New Roman"/>
                  <w:sz w:val="24"/>
                  <w:rPrChange w:id="42756" w:author="瑋婷 徐" w:date="2025-01-04T22:48:00Z" w16du:dateUtc="2025-01-04T14:48:00Z">
                    <w:rPr/>
                  </w:rPrChange>
                </w:rPr>
                <w:t>30</w:t>
              </w:r>
            </w:ins>
          </w:p>
        </w:tc>
      </w:tr>
      <w:tr w:rsidR="00A40522" w:rsidRPr="006D4CF2" w14:paraId="21F24839" w14:textId="77777777" w:rsidTr="00A40522">
        <w:trPr>
          <w:jc w:val="center"/>
          <w:ins w:id="42757" w:author="瑋婷 徐" w:date="2025-01-04T22:25:00Z"/>
          <w:trPrChange w:id="42758" w:author="瑋婷 徐" w:date="2025-01-04T22:26:00Z" w16du:dateUtc="2025-01-04T14:26: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59"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62CA790" w14:textId="77777777" w:rsidR="00A40522" w:rsidRPr="006D4CF2" w:rsidRDefault="00A40522">
            <w:pPr>
              <w:spacing w:after="0" w:line="360" w:lineRule="auto"/>
              <w:jc w:val="center"/>
              <w:rPr>
                <w:ins w:id="42760" w:author="瑋婷 徐" w:date="2025-01-04T22:25:00Z" w16du:dateUtc="2025-01-04T14:25:00Z"/>
                <w:rFonts w:ascii="Times New Roman" w:hAnsi="Times New Roman" w:cs="Times New Roman"/>
                <w:sz w:val="24"/>
                <w:rPrChange w:id="42761" w:author="瑋婷 徐" w:date="2025-01-04T22:48:00Z" w16du:dateUtc="2025-01-04T14:48:00Z">
                  <w:rPr>
                    <w:ins w:id="42762" w:author="瑋婷 徐" w:date="2025-01-04T22:25:00Z" w16du:dateUtc="2025-01-04T14:25:00Z"/>
                  </w:rPr>
                </w:rPrChange>
              </w:rPr>
              <w:pPrChange w:id="42763" w:author="瑋婷 徐" w:date="2025-01-04T22:26:00Z" w16du:dateUtc="2025-01-04T14:26:00Z">
                <w:pPr>
                  <w:spacing w:after="0"/>
                </w:pPr>
              </w:pPrChange>
            </w:pPr>
            <w:ins w:id="42764" w:author="瑋婷 徐" w:date="2025-01-04T22:25:00Z" w16du:dateUtc="2025-01-04T14:25:00Z">
              <w:r w:rsidRPr="006D4CF2">
                <w:rPr>
                  <w:rFonts w:ascii="Times New Roman" w:hAnsi="Times New Roman" w:cs="Times New Roman"/>
                  <w:sz w:val="24"/>
                  <w:rPrChange w:id="42765" w:author="瑋婷 徐" w:date="2025-01-04T22:48:00Z" w16du:dateUtc="2025-01-04T14:48:00Z">
                    <w:rPr/>
                  </w:rPrChange>
                </w:rPr>
                <w:t>紅嘴黑鵯</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66"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495B809" w14:textId="77777777" w:rsidR="00A40522" w:rsidRPr="006D4CF2" w:rsidRDefault="00A40522">
            <w:pPr>
              <w:spacing w:after="0" w:line="360" w:lineRule="auto"/>
              <w:jc w:val="center"/>
              <w:rPr>
                <w:ins w:id="42767" w:author="瑋婷 徐" w:date="2025-01-04T22:25:00Z" w16du:dateUtc="2025-01-04T14:25:00Z"/>
                <w:rFonts w:ascii="Times New Roman" w:hAnsi="Times New Roman" w:cs="Times New Roman"/>
                <w:sz w:val="24"/>
                <w:rPrChange w:id="42768" w:author="瑋婷 徐" w:date="2025-01-04T22:48:00Z" w16du:dateUtc="2025-01-04T14:48:00Z">
                  <w:rPr>
                    <w:ins w:id="42769" w:author="瑋婷 徐" w:date="2025-01-04T22:25:00Z" w16du:dateUtc="2025-01-04T14:25:00Z"/>
                  </w:rPr>
                </w:rPrChange>
              </w:rPr>
              <w:pPrChange w:id="42770" w:author="瑋婷 徐" w:date="2025-01-04T22:26:00Z" w16du:dateUtc="2025-01-04T14:26:00Z">
                <w:pPr>
                  <w:spacing w:after="0"/>
                </w:pPr>
              </w:pPrChange>
            </w:pPr>
            <w:ins w:id="42771" w:author="瑋婷 徐" w:date="2025-01-04T22:25:00Z" w16du:dateUtc="2025-01-04T14:25:00Z">
              <w:r w:rsidRPr="006D4CF2">
                <w:rPr>
                  <w:rFonts w:ascii="Times New Roman" w:hAnsi="Times New Roman" w:cs="Times New Roman"/>
                  <w:sz w:val="24"/>
                  <w:rPrChange w:id="42772" w:author="瑋婷 徐" w:date="2025-01-04T22:48:00Z" w16du:dateUtc="2025-01-04T14:48:00Z">
                    <w:rPr/>
                  </w:rPrChange>
                </w:rPr>
                <w:t>57</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73" w:author="瑋婷 徐" w:date="2025-01-04T22:26:00Z" w16du:dateUtc="2025-01-04T14:26: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EC1F574" w14:textId="77777777" w:rsidR="00A40522" w:rsidRPr="006D4CF2" w:rsidRDefault="00A40522">
            <w:pPr>
              <w:spacing w:after="0" w:line="360" w:lineRule="auto"/>
              <w:jc w:val="center"/>
              <w:rPr>
                <w:ins w:id="42774" w:author="瑋婷 徐" w:date="2025-01-04T22:25:00Z" w16du:dateUtc="2025-01-04T14:25:00Z"/>
                <w:rFonts w:ascii="Times New Roman" w:hAnsi="Times New Roman" w:cs="Times New Roman"/>
                <w:sz w:val="24"/>
                <w:rPrChange w:id="42775" w:author="瑋婷 徐" w:date="2025-01-04T22:48:00Z" w16du:dateUtc="2025-01-04T14:48:00Z">
                  <w:rPr>
                    <w:ins w:id="42776" w:author="瑋婷 徐" w:date="2025-01-04T22:25:00Z" w16du:dateUtc="2025-01-04T14:25:00Z"/>
                  </w:rPr>
                </w:rPrChange>
              </w:rPr>
              <w:pPrChange w:id="42777" w:author="瑋婷 徐" w:date="2025-01-04T22:26:00Z" w16du:dateUtc="2025-01-04T14:26:00Z">
                <w:pPr>
                  <w:spacing w:after="0"/>
                </w:pPr>
              </w:pPrChange>
            </w:pPr>
            <w:ins w:id="42778" w:author="瑋婷 徐" w:date="2025-01-04T22:25:00Z" w16du:dateUtc="2025-01-04T14:25:00Z">
              <w:r w:rsidRPr="006D4CF2">
                <w:rPr>
                  <w:rFonts w:ascii="Times New Roman" w:hAnsi="Times New Roman" w:cs="Times New Roman"/>
                  <w:sz w:val="24"/>
                  <w:rPrChange w:id="42779" w:author="瑋婷 徐" w:date="2025-01-04T22:48:00Z" w16du:dateUtc="2025-01-04T14:48:00Z">
                    <w:rPr/>
                  </w:rPrChange>
                </w:rPr>
                <w:t>100</w:t>
              </w:r>
            </w:ins>
          </w:p>
        </w:tc>
      </w:tr>
      <w:tr w:rsidR="00A40522" w:rsidRPr="006D4CF2" w14:paraId="66FCC6D5" w14:textId="77777777" w:rsidTr="00A40522">
        <w:trPr>
          <w:jc w:val="center"/>
          <w:ins w:id="42780" w:author="瑋婷 徐" w:date="2025-01-04T22:25:00Z"/>
          <w:trPrChange w:id="42781" w:author="瑋婷 徐" w:date="2025-01-04T22:26:00Z" w16du:dateUtc="2025-01-04T14:26: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82"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6C96788" w14:textId="77777777" w:rsidR="00A40522" w:rsidRPr="006D4CF2" w:rsidRDefault="00A40522">
            <w:pPr>
              <w:spacing w:after="0" w:line="360" w:lineRule="auto"/>
              <w:jc w:val="center"/>
              <w:rPr>
                <w:ins w:id="42783" w:author="瑋婷 徐" w:date="2025-01-04T22:25:00Z" w16du:dateUtc="2025-01-04T14:25:00Z"/>
                <w:rFonts w:ascii="Times New Roman" w:hAnsi="Times New Roman" w:cs="Times New Roman"/>
                <w:sz w:val="24"/>
                <w:rPrChange w:id="42784" w:author="瑋婷 徐" w:date="2025-01-04T22:48:00Z" w16du:dateUtc="2025-01-04T14:48:00Z">
                  <w:rPr>
                    <w:ins w:id="42785" w:author="瑋婷 徐" w:date="2025-01-04T22:25:00Z" w16du:dateUtc="2025-01-04T14:25:00Z"/>
                  </w:rPr>
                </w:rPrChange>
              </w:rPr>
              <w:pPrChange w:id="42786" w:author="瑋婷 徐" w:date="2025-01-04T22:26:00Z" w16du:dateUtc="2025-01-04T14:26:00Z">
                <w:pPr>
                  <w:spacing w:after="0"/>
                </w:pPr>
              </w:pPrChange>
            </w:pPr>
            <w:ins w:id="42787" w:author="瑋婷 徐" w:date="2025-01-04T22:25:00Z" w16du:dateUtc="2025-01-04T14:25:00Z">
              <w:r w:rsidRPr="006D4CF2">
                <w:rPr>
                  <w:rFonts w:ascii="Times New Roman" w:hAnsi="Times New Roman" w:cs="Times New Roman"/>
                  <w:sz w:val="24"/>
                  <w:rPrChange w:id="42788" w:author="瑋婷 徐" w:date="2025-01-04T22:48:00Z" w16du:dateUtc="2025-01-04T14:48:00Z">
                    <w:rPr/>
                  </w:rPrChange>
                </w:rPr>
                <w:t>棕面鶯</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89"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80B962B" w14:textId="77777777" w:rsidR="00A40522" w:rsidRPr="006D4CF2" w:rsidRDefault="00A40522">
            <w:pPr>
              <w:spacing w:after="0" w:line="360" w:lineRule="auto"/>
              <w:jc w:val="center"/>
              <w:rPr>
                <w:ins w:id="42790" w:author="瑋婷 徐" w:date="2025-01-04T22:25:00Z" w16du:dateUtc="2025-01-04T14:25:00Z"/>
                <w:rFonts w:ascii="Times New Roman" w:hAnsi="Times New Roman" w:cs="Times New Roman"/>
                <w:sz w:val="24"/>
                <w:rPrChange w:id="42791" w:author="瑋婷 徐" w:date="2025-01-04T22:48:00Z" w16du:dateUtc="2025-01-04T14:48:00Z">
                  <w:rPr>
                    <w:ins w:id="42792" w:author="瑋婷 徐" w:date="2025-01-04T22:25:00Z" w16du:dateUtc="2025-01-04T14:25:00Z"/>
                  </w:rPr>
                </w:rPrChange>
              </w:rPr>
              <w:pPrChange w:id="42793" w:author="瑋婷 徐" w:date="2025-01-04T22:26:00Z" w16du:dateUtc="2025-01-04T14:26:00Z">
                <w:pPr>
                  <w:spacing w:after="0"/>
                </w:pPr>
              </w:pPrChange>
            </w:pPr>
            <w:ins w:id="42794" w:author="瑋婷 徐" w:date="2025-01-04T22:25:00Z" w16du:dateUtc="2025-01-04T14:25:00Z">
              <w:r w:rsidRPr="006D4CF2">
                <w:rPr>
                  <w:rFonts w:ascii="Times New Roman" w:hAnsi="Times New Roman" w:cs="Times New Roman"/>
                  <w:sz w:val="24"/>
                  <w:rPrChange w:id="42795" w:author="瑋婷 徐" w:date="2025-01-04T22:48:00Z" w16du:dateUtc="2025-01-04T14:48:00Z">
                    <w:rPr/>
                  </w:rPrChange>
                </w:rPr>
                <w:t>2</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796" w:author="瑋婷 徐" w:date="2025-01-04T22:26:00Z" w16du:dateUtc="2025-01-04T14:26: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F8CC8B6" w14:textId="77777777" w:rsidR="00A40522" w:rsidRPr="006D4CF2" w:rsidRDefault="00A40522">
            <w:pPr>
              <w:spacing w:after="0" w:line="360" w:lineRule="auto"/>
              <w:jc w:val="center"/>
              <w:rPr>
                <w:ins w:id="42797" w:author="瑋婷 徐" w:date="2025-01-04T22:25:00Z" w16du:dateUtc="2025-01-04T14:25:00Z"/>
                <w:rFonts w:ascii="Times New Roman" w:hAnsi="Times New Roman" w:cs="Times New Roman"/>
                <w:sz w:val="24"/>
                <w:rPrChange w:id="42798" w:author="瑋婷 徐" w:date="2025-01-04T22:48:00Z" w16du:dateUtc="2025-01-04T14:48:00Z">
                  <w:rPr>
                    <w:ins w:id="42799" w:author="瑋婷 徐" w:date="2025-01-04T22:25:00Z" w16du:dateUtc="2025-01-04T14:25:00Z"/>
                  </w:rPr>
                </w:rPrChange>
              </w:rPr>
              <w:pPrChange w:id="42800" w:author="瑋婷 徐" w:date="2025-01-04T22:26:00Z" w16du:dateUtc="2025-01-04T14:26:00Z">
                <w:pPr>
                  <w:spacing w:after="0"/>
                </w:pPr>
              </w:pPrChange>
            </w:pPr>
            <w:ins w:id="42801" w:author="瑋婷 徐" w:date="2025-01-04T22:25:00Z" w16du:dateUtc="2025-01-04T14:25:00Z">
              <w:r w:rsidRPr="006D4CF2">
                <w:rPr>
                  <w:rFonts w:ascii="Times New Roman" w:hAnsi="Times New Roman" w:cs="Times New Roman"/>
                  <w:sz w:val="24"/>
                  <w:rPrChange w:id="42802" w:author="瑋婷 徐" w:date="2025-01-04T22:48:00Z" w16du:dateUtc="2025-01-04T14:48:00Z">
                    <w:rPr/>
                  </w:rPrChange>
                </w:rPr>
                <w:t>70</w:t>
              </w:r>
            </w:ins>
          </w:p>
        </w:tc>
      </w:tr>
      <w:tr w:rsidR="00A40522" w:rsidRPr="006D4CF2" w14:paraId="050B5CEF" w14:textId="77777777" w:rsidTr="00A40522">
        <w:trPr>
          <w:jc w:val="center"/>
          <w:ins w:id="42803" w:author="瑋婷 徐" w:date="2025-01-04T22:25:00Z"/>
          <w:trPrChange w:id="42804" w:author="瑋婷 徐" w:date="2025-01-04T22:26:00Z" w16du:dateUtc="2025-01-04T14:26:00Z">
            <w:trPr>
              <w:gridAfter w:val="0"/>
              <w:jc w:val="center"/>
            </w:trPr>
          </w:trPrChange>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805"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A64B59F" w14:textId="77777777" w:rsidR="00A40522" w:rsidRPr="006D4CF2" w:rsidRDefault="00A40522">
            <w:pPr>
              <w:spacing w:after="0" w:line="360" w:lineRule="auto"/>
              <w:jc w:val="center"/>
              <w:rPr>
                <w:ins w:id="42806" w:author="瑋婷 徐" w:date="2025-01-04T22:25:00Z" w16du:dateUtc="2025-01-04T14:25:00Z"/>
                <w:rFonts w:ascii="Times New Roman" w:hAnsi="Times New Roman" w:cs="Times New Roman"/>
                <w:sz w:val="24"/>
                <w:rPrChange w:id="42807" w:author="瑋婷 徐" w:date="2025-01-04T22:48:00Z" w16du:dateUtc="2025-01-04T14:48:00Z">
                  <w:rPr>
                    <w:ins w:id="42808" w:author="瑋婷 徐" w:date="2025-01-04T22:25:00Z" w16du:dateUtc="2025-01-04T14:25:00Z"/>
                  </w:rPr>
                </w:rPrChange>
              </w:rPr>
              <w:pPrChange w:id="42809" w:author="瑋婷 徐" w:date="2025-01-04T22:26:00Z" w16du:dateUtc="2025-01-04T14:26:00Z">
                <w:pPr>
                  <w:spacing w:after="0"/>
                </w:pPr>
              </w:pPrChange>
            </w:pPr>
            <w:ins w:id="42810" w:author="瑋婷 徐" w:date="2025-01-04T22:25:00Z" w16du:dateUtc="2025-01-04T14:25:00Z">
              <w:r w:rsidRPr="006D4CF2">
                <w:rPr>
                  <w:rFonts w:ascii="Times New Roman" w:hAnsi="Times New Roman" w:cs="Times New Roman"/>
                  <w:sz w:val="24"/>
                  <w:rPrChange w:id="42811" w:author="瑋婷 徐" w:date="2025-01-04T22:48:00Z" w16du:dateUtc="2025-01-04T14:48:00Z">
                    <w:rPr/>
                  </w:rPrChange>
                </w:rPr>
                <w:t>斯氏繡眼</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812"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6DA822E" w14:textId="77777777" w:rsidR="00A40522" w:rsidRPr="006D4CF2" w:rsidRDefault="00A40522">
            <w:pPr>
              <w:spacing w:after="0" w:line="360" w:lineRule="auto"/>
              <w:jc w:val="center"/>
              <w:rPr>
                <w:ins w:id="42813" w:author="瑋婷 徐" w:date="2025-01-04T22:25:00Z" w16du:dateUtc="2025-01-04T14:25:00Z"/>
                <w:rFonts w:ascii="Times New Roman" w:hAnsi="Times New Roman" w:cs="Times New Roman"/>
                <w:sz w:val="24"/>
                <w:rPrChange w:id="42814" w:author="瑋婷 徐" w:date="2025-01-04T22:48:00Z" w16du:dateUtc="2025-01-04T14:48:00Z">
                  <w:rPr>
                    <w:ins w:id="42815" w:author="瑋婷 徐" w:date="2025-01-04T22:25:00Z" w16du:dateUtc="2025-01-04T14:25:00Z"/>
                  </w:rPr>
                </w:rPrChange>
              </w:rPr>
              <w:pPrChange w:id="42816" w:author="瑋婷 徐" w:date="2025-01-04T22:26:00Z" w16du:dateUtc="2025-01-04T14:26:00Z">
                <w:pPr>
                  <w:spacing w:after="0"/>
                </w:pPr>
              </w:pPrChange>
            </w:pPr>
            <w:ins w:id="42817" w:author="瑋婷 徐" w:date="2025-01-04T22:25:00Z" w16du:dateUtc="2025-01-04T14:25:00Z">
              <w:r w:rsidRPr="006D4CF2">
                <w:rPr>
                  <w:rFonts w:ascii="Times New Roman" w:hAnsi="Times New Roman" w:cs="Times New Roman"/>
                  <w:sz w:val="24"/>
                  <w:rPrChange w:id="42818" w:author="瑋婷 徐" w:date="2025-01-04T22:48:00Z" w16du:dateUtc="2025-01-04T14:48:00Z">
                    <w:rPr/>
                  </w:rPrChange>
                </w:rPr>
                <w:t>7</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819" w:author="瑋婷 徐" w:date="2025-01-04T22:26:00Z" w16du:dateUtc="2025-01-04T14:26: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7C1133A" w14:textId="77777777" w:rsidR="00A40522" w:rsidRPr="006D4CF2" w:rsidRDefault="00A40522">
            <w:pPr>
              <w:spacing w:after="0" w:line="360" w:lineRule="auto"/>
              <w:jc w:val="center"/>
              <w:rPr>
                <w:ins w:id="42820" w:author="瑋婷 徐" w:date="2025-01-04T22:25:00Z" w16du:dateUtc="2025-01-04T14:25:00Z"/>
                <w:rFonts w:ascii="Times New Roman" w:hAnsi="Times New Roman" w:cs="Times New Roman"/>
                <w:sz w:val="24"/>
                <w:rPrChange w:id="42821" w:author="瑋婷 徐" w:date="2025-01-04T22:48:00Z" w16du:dateUtc="2025-01-04T14:48:00Z">
                  <w:rPr>
                    <w:ins w:id="42822" w:author="瑋婷 徐" w:date="2025-01-04T22:25:00Z" w16du:dateUtc="2025-01-04T14:25:00Z"/>
                  </w:rPr>
                </w:rPrChange>
              </w:rPr>
              <w:pPrChange w:id="42823" w:author="瑋婷 徐" w:date="2025-01-04T22:26:00Z" w16du:dateUtc="2025-01-04T14:26:00Z">
                <w:pPr>
                  <w:spacing w:after="0"/>
                </w:pPr>
              </w:pPrChange>
            </w:pPr>
            <w:ins w:id="42824" w:author="瑋婷 徐" w:date="2025-01-04T22:25:00Z" w16du:dateUtc="2025-01-04T14:25:00Z">
              <w:r w:rsidRPr="006D4CF2">
                <w:rPr>
                  <w:rFonts w:ascii="Times New Roman" w:hAnsi="Times New Roman" w:cs="Times New Roman"/>
                  <w:sz w:val="24"/>
                  <w:rPrChange w:id="42825" w:author="瑋婷 徐" w:date="2025-01-04T22:48:00Z" w16du:dateUtc="2025-01-04T14:48:00Z">
                    <w:rPr/>
                  </w:rPrChange>
                </w:rPr>
                <w:t>70</w:t>
              </w:r>
            </w:ins>
          </w:p>
        </w:tc>
      </w:tr>
      <w:tr w:rsidR="00A40522" w:rsidRPr="006D4CF2" w14:paraId="31D94CC1" w14:textId="77777777" w:rsidTr="00A40522">
        <w:trPr>
          <w:jc w:val="center"/>
          <w:ins w:id="42826" w:author="瑋婷 徐" w:date="2025-01-04T22:25:00Z"/>
          <w:trPrChange w:id="42827" w:author="瑋婷 徐" w:date="2025-01-04T22:26:00Z" w16du:dateUtc="2025-01-04T14:26:00Z">
            <w:trPr>
              <w:gridAfter w:val="0"/>
              <w:jc w:val="center"/>
            </w:trPr>
          </w:trPrChange>
        </w:trPr>
        <w:tc>
          <w:tcPr>
            <w:tcW w:w="189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2828"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FF8ED88" w14:textId="77777777" w:rsidR="00A40522" w:rsidRPr="006D4CF2" w:rsidRDefault="00A40522">
            <w:pPr>
              <w:spacing w:after="0" w:line="360" w:lineRule="auto"/>
              <w:jc w:val="center"/>
              <w:rPr>
                <w:ins w:id="42829" w:author="瑋婷 徐" w:date="2025-01-04T22:25:00Z" w16du:dateUtc="2025-01-04T14:25:00Z"/>
                <w:rFonts w:ascii="Times New Roman" w:hAnsi="Times New Roman" w:cs="Times New Roman"/>
                <w:sz w:val="24"/>
                <w:rPrChange w:id="42830" w:author="瑋婷 徐" w:date="2025-01-04T22:48:00Z" w16du:dateUtc="2025-01-04T14:48:00Z">
                  <w:rPr>
                    <w:ins w:id="42831" w:author="瑋婷 徐" w:date="2025-01-04T22:25:00Z" w16du:dateUtc="2025-01-04T14:25:00Z"/>
                  </w:rPr>
                </w:rPrChange>
              </w:rPr>
              <w:pPrChange w:id="42832" w:author="瑋婷 徐" w:date="2025-01-04T22:26:00Z" w16du:dateUtc="2025-01-04T14:26:00Z">
                <w:pPr>
                  <w:spacing w:after="0"/>
                </w:pPr>
              </w:pPrChange>
            </w:pPr>
            <w:ins w:id="42833" w:author="瑋婷 徐" w:date="2025-01-04T22:25:00Z" w16du:dateUtc="2025-01-04T14:25:00Z">
              <w:r w:rsidRPr="006D4CF2">
                <w:rPr>
                  <w:rFonts w:ascii="Times New Roman" w:hAnsi="Times New Roman" w:cs="Times New Roman"/>
                  <w:sz w:val="24"/>
                  <w:rPrChange w:id="42834" w:author="瑋婷 徐" w:date="2025-01-04T22:48:00Z" w16du:dateUtc="2025-01-04T14:48:00Z">
                    <w:rPr/>
                  </w:rPrChange>
                </w:rPr>
                <w:t>山紅頭</w:t>
              </w:r>
            </w:ins>
          </w:p>
        </w:tc>
        <w:tc>
          <w:tcPr>
            <w:tcW w:w="177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2835"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3357D9B" w14:textId="77777777" w:rsidR="00A40522" w:rsidRPr="006D4CF2" w:rsidRDefault="00A40522">
            <w:pPr>
              <w:spacing w:after="0" w:line="360" w:lineRule="auto"/>
              <w:jc w:val="center"/>
              <w:rPr>
                <w:ins w:id="42836" w:author="瑋婷 徐" w:date="2025-01-04T22:25:00Z" w16du:dateUtc="2025-01-04T14:25:00Z"/>
                <w:rFonts w:ascii="Times New Roman" w:hAnsi="Times New Roman" w:cs="Times New Roman"/>
                <w:sz w:val="24"/>
                <w:rPrChange w:id="42837" w:author="瑋婷 徐" w:date="2025-01-04T22:48:00Z" w16du:dateUtc="2025-01-04T14:48:00Z">
                  <w:rPr>
                    <w:ins w:id="42838" w:author="瑋婷 徐" w:date="2025-01-04T22:25:00Z" w16du:dateUtc="2025-01-04T14:25:00Z"/>
                  </w:rPr>
                </w:rPrChange>
              </w:rPr>
              <w:pPrChange w:id="42839" w:author="瑋婷 徐" w:date="2025-01-04T22:26:00Z" w16du:dateUtc="2025-01-04T14:26:00Z">
                <w:pPr>
                  <w:spacing w:after="0"/>
                </w:pPr>
              </w:pPrChange>
            </w:pPr>
            <w:ins w:id="42840" w:author="瑋婷 徐" w:date="2025-01-04T22:25:00Z" w16du:dateUtc="2025-01-04T14:25:00Z">
              <w:r w:rsidRPr="006D4CF2">
                <w:rPr>
                  <w:rFonts w:ascii="Times New Roman" w:hAnsi="Times New Roman" w:cs="Times New Roman"/>
                  <w:sz w:val="24"/>
                  <w:rPrChange w:id="42841" w:author="瑋婷 徐" w:date="2025-01-04T22:48:00Z" w16du:dateUtc="2025-01-04T14:48:00Z">
                    <w:rPr/>
                  </w:rPrChange>
                </w:rPr>
                <w:t>16</w:t>
              </w:r>
            </w:ins>
          </w:p>
        </w:tc>
        <w:tc>
          <w:tcPr>
            <w:tcW w:w="132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2842" w:author="瑋婷 徐" w:date="2025-01-04T22:26:00Z" w16du:dateUtc="2025-01-04T14:26: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62057E8" w14:textId="77777777" w:rsidR="00A40522" w:rsidRPr="006D4CF2" w:rsidRDefault="00A40522">
            <w:pPr>
              <w:spacing w:after="0" w:line="360" w:lineRule="auto"/>
              <w:jc w:val="center"/>
              <w:rPr>
                <w:ins w:id="42843" w:author="瑋婷 徐" w:date="2025-01-04T22:25:00Z" w16du:dateUtc="2025-01-04T14:25:00Z"/>
                <w:rFonts w:ascii="Times New Roman" w:hAnsi="Times New Roman" w:cs="Times New Roman"/>
                <w:sz w:val="24"/>
                <w:rPrChange w:id="42844" w:author="瑋婷 徐" w:date="2025-01-04T22:48:00Z" w16du:dateUtc="2025-01-04T14:48:00Z">
                  <w:rPr>
                    <w:ins w:id="42845" w:author="瑋婷 徐" w:date="2025-01-04T22:25:00Z" w16du:dateUtc="2025-01-04T14:25:00Z"/>
                  </w:rPr>
                </w:rPrChange>
              </w:rPr>
              <w:pPrChange w:id="42846" w:author="瑋婷 徐" w:date="2025-01-04T22:26:00Z" w16du:dateUtc="2025-01-04T14:26:00Z">
                <w:pPr>
                  <w:spacing w:after="0"/>
                </w:pPr>
              </w:pPrChange>
            </w:pPr>
            <w:ins w:id="42847" w:author="瑋婷 徐" w:date="2025-01-04T22:25:00Z" w16du:dateUtc="2025-01-04T14:25:00Z">
              <w:r w:rsidRPr="006D4CF2">
                <w:rPr>
                  <w:rFonts w:ascii="Times New Roman" w:hAnsi="Times New Roman" w:cs="Times New Roman"/>
                  <w:sz w:val="24"/>
                  <w:rPrChange w:id="42848" w:author="瑋婷 徐" w:date="2025-01-04T22:48:00Z" w16du:dateUtc="2025-01-04T14:48:00Z">
                    <w:rPr/>
                  </w:rPrChange>
                </w:rPr>
                <w:t>100</w:t>
              </w:r>
            </w:ins>
          </w:p>
        </w:tc>
      </w:tr>
      <w:tr w:rsidR="00A40522" w:rsidRPr="006D4CF2" w14:paraId="52600EB4" w14:textId="77777777" w:rsidTr="00A40522">
        <w:trPr>
          <w:jc w:val="center"/>
          <w:ins w:id="42849" w:author="瑋婷 徐" w:date="2025-01-04T22:25:00Z"/>
          <w:trPrChange w:id="42850" w:author="瑋婷 徐" w:date="2025-01-04T22:26:00Z" w16du:dateUtc="2025-01-04T14:26:00Z">
            <w:trPr>
              <w:gridAfter w:val="0"/>
              <w:jc w:val="center"/>
            </w:trPr>
          </w:trPrChange>
        </w:trPr>
        <w:tc>
          <w:tcPr>
            <w:tcW w:w="1899" w:type="pct"/>
            <w:tcBorders>
              <w:bottom w:val="single" w:sz="4" w:space="0" w:color="auto"/>
            </w:tcBorders>
            <w:shd w:val="clear" w:color="auto" w:fill="FFFFFF"/>
            <w:tcMar>
              <w:top w:w="0" w:type="dxa"/>
              <w:left w:w="0" w:type="dxa"/>
              <w:bottom w:w="0" w:type="dxa"/>
              <w:right w:w="0" w:type="dxa"/>
            </w:tcMar>
            <w:vAlign w:val="center"/>
            <w:tcPrChange w:id="42851"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8624A0C" w14:textId="77777777" w:rsidR="00A40522" w:rsidRPr="006D4CF2" w:rsidRDefault="00A40522">
            <w:pPr>
              <w:spacing w:after="0" w:line="360" w:lineRule="auto"/>
              <w:jc w:val="center"/>
              <w:rPr>
                <w:ins w:id="42852" w:author="瑋婷 徐" w:date="2025-01-04T22:25:00Z" w16du:dateUtc="2025-01-04T14:25:00Z"/>
                <w:rFonts w:ascii="Times New Roman" w:hAnsi="Times New Roman" w:cs="Times New Roman"/>
                <w:sz w:val="24"/>
                <w:rPrChange w:id="42853" w:author="瑋婷 徐" w:date="2025-01-04T22:48:00Z" w16du:dateUtc="2025-01-04T14:48:00Z">
                  <w:rPr>
                    <w:ins w:id="42854" w:author="瑋婷 徐" w:date="2025-01-04T22:25:00Z" w16du:dateUtc="2025-01-04T14:25:00Z"/>
                  </w:rPr>
                </w:rPrChange>
              </w:rPr>
              <w:pPrChange w:id="42855" w:author="瑋婷 徐" w:date="2025-01-04T22:26:00Z" w16du:dateUtc="2025-01-04T14:26:00Z">
                <w:pPr>
                  <w:spacing w:after="0"/>
                </w:pPr>
              </w:pPrChange>
            </w:pPr>
            <w:ins w:id="42856" w:author="瑋婷 徐" w:date="2025-01-04T22:25:00Z" w16du:dateUtc="2025-01-04T14:25:00Z">
              <w:r w:rsidRPr="006D4CF2">
                <w:rPr>
                  <w:rFonts w:ascii="Times New Roman" w:hAnsi="Times New Roman" w:cs="Times New Roman"/>
                  <w:sz w:val="24"/>
                  <w:rPrChange w:id="42857" w:author="瑋婷 徐" w:date="2025-01-04T22:48:00Z" w16du:dateUtc="2025-01-04T14:48:00Z">
                    <w:rPr/>
                  </w:rPrChange>
                </w:rPr>
                <w:t>小彎嘴</w:t>
              </w:r>
            </w:ins>
          </w:p>
        </w:tc>
        <w:tc>
          <w:tcPr>
            <w:tcW w:w="1772" w:type="pct"/>
            <w:tcBorders>
              <w:bottom w:val="single" w:sz="4" w:space="0" w:color="auto"/>
            </w:tcBorders>
            <w:shd w:val="clear" w:color="auto" w:fill="FFFFFF"/>
            <w:tcMar>
              <w:top w:w="0" w:type="dxa"/>
              <w:left w:w="0" w:type="dxa"/>
              <w:bottom w:w="0" w:type="dxa"/>
              <w:right w:w="0" w:type="dxa"/>
            </w:tcMar>
            <w:vAlign w:val="center"/>
            <w:tcPrChange w:id="42858" w:author="瑋婷 徐" w:date="2025-01-04T22:26:00Z" w16du:dateUtc="2025-01-04T14:26: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CA6B4A2" w14:textId="77777777" w:rsidR="00A40522" w:rsidRPr="006D4CF2" w:rsidRDefault="00A40522">
            <w:pPr>
              <w:spacing w:after="0" w:line="360" w:lineRule="auto"/>
              <w:jc w:val="center"/>
              <w:rPr>
                <w:ins w:id="42859" w:author="瑋婷 徐" w:date="2025-01-04T22:25:00Z" w16du:dateUtc="2025-01-04T14:25:00Z"/>
                <w:rFonts w:ascii="Times New Roman" w:hAnsi="Times New Roman" w:cs="Times New Roman"/>
                <w:sz w:val="24"/>
                <w:rPrChange w:id="42860" w:author="瑋婷 徐" w:date="2025-01-04T22:48:00Z" w16du:dateUtc="2025-01-04T14:48:00Z">
                  <w:rPr>
                    <w:ins w:id="42861" w:author="瑋婷 徐" w:date="2025-01-04T22:25:00Z" w16du:dateUtc="2025-01-04T14:25:00Z"/>
                  </w:rPr>
                </w:rPrChange>
              </w:rPr>
              <w:pPrChange w:id="42862" w:author="瑋婷 徐" w:date="2025-01-04T22:26:00Z" w16du:dateUtc="2025-01-04T14:26:00Z">
                <w:pPr>
                  <w:spacing w:after="0"/>
                </w:pPr>
              </w:pPrChange>
            </w:pPr>
            <w:ins w:id="42863" w:author="瑋婷 徐" w:date="2025-01-04T22:25:00Z" w16du:dateUtc="2025-01-04T14:25:00Z">
              <w:r w:rsidRPr="006D4CF2">
                <w:rPr>
                  <w:rFonts w:ascii="Times New Roman" w:hAnsi="Times New Roman" w:cs="Times New Roman"/>
                  <w:sz w:val="24"/>
                  <w:rPrChange w:id="42864" w:author="瑋婷 徐" w:date="2025-01-04T22:48:00Z" w16du:dateUtc="2025-01-04T14:48:00Z">
                    <w:rPr/>
                  </w:rPrChange>
                </w:rPr>
                <w:t>10</w:t>
              </w:r>
            </w:ins>
          </w:p>
        </w:tc>
        <w:tc>
          <w:tcPr>
            <w:tcW w:w="1329" w:type="pct"/>
            <w:tcBorders>
              <w:bottom w:val="single" w:sz="4" w:space="0" w:color="auto"/>
            </w:tcBorders>
            <w:shd w:val="clear" w:color="auto" w:fill="FFFFFF"/>
            <w:tcMar>
              <w:top w:w="0" w:type="dxa"/>
              <w:left w:w="0" w:type="dxa"/>
              <w:bottom w:w="0" w:type="dxa"/>
              <w:right w:w="0" w:type="dxa"/>
            </w:tcMar>
            <w:vAlign w:val="center"/>
            <w:tcPrChange w:id="42865" w:author="瑋婷 徐" w:date="2025-01-04T22:26:00Z" w16du:dateUtc="2025-01-04T14:26: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26C5E07" w14:textId="77777777" w:rsidR="00A40522" w:rsidRPr="006D4CF2" w:rsidRDefault="00A40522">
            <w:pPr>
              <w:spacing w:after="0" w:line="360" w:lineRule="auto"/>
              <w:jc w:val="center"/>
              <w:rPr>
                <w:ins w:id="42866" w:author="瑋婷 徐" w:date="2025-01-04T22:25:00Z" w16du:dateUtc="2025-01-04T14:25:00Z"/>
                <w:rFonts w:ascii="Times New Roman" w:hAnsi="Times New Roman" w:cs="Times New Roman"/>
                <w:sz w:val="24"/>
                <w:rPrChange w:id="42867" w:author="瑋婷 徐" w:date="2025-01-04T22:48:00Z" w16du:dateUtc="2025-01-04T14:48:00Z">
                  <w:rPr>
                    <w:ins w:id="42868" w:author="瑋婷 徐" w:date="2025-01-04T22:25:00Z" w16du:dateUtc="2025-01-04T14:25:00Z"/>
                  </w:rPr>
                </w:rPrChange>
              </w:rPr>
              <w:pPrChange w:id="42869" w:author="瑋婷 徐" w:date="2025-01-04T22:26:00Z" w16du:dateUtc="2025-01-04T14:26:00Z">
                <w:pPr>
                  <w:spacing w:after="0"/>
                </w:pPr>
              </w:pPrChange>
            </w:pPr>
            <w:ins w:id="42870" w:author="瑋婷 徐" w:date="2025-01-04T22:25:00Z" w16du:dateUtc="2025-01-04T14:25:00Z">
              <w:r w:rsidRPr="006D4CF2">
                <w:rPr>
                  <w:rFonts w:ascii="Times New Roman" w:hAnsi="Times New Roman" w:cs="Times New Roman"/>
                  <w:sz w:val="24"/>
                  <w:rPrChange w:id="42871" w:author="瑋婷 徐" w:date="2025-01-04T22:48:00Z" w16du:dateUtc="2025-01-04T14:48:00Z">
                    <w:rPr/>
                  </w:rPrChange>
                </w:rPr>
                <w:t>100</w:t>
              </w:r>
            </w:ins>
          </w:p>
        </w:tc>
      </w:tr>
    </w:tbl>
    <w:p w14:paraId="415832A0" w14:textId="6EBD94AE" w:rsidR="00B168FE" w:rsidRDefault="00B168FE">
      <w:pPr>
        <w:rPr>
          <w:ins w:id="42872" w:author="瑋婷 徐" w:date="2025-01-03T17:24:00Z" w16du:dateUtc="2025-01-03T09:24:00Z"/>
        </w:rPr>
      </w:pPr>
      <w:ins w:id="42873" w:author="瑋婷 徐" w:date="2025-01-03T17:24:00Z" w16du:dateUtc="2025-01-03T09:24:00Z">
        <w:r>
          <w:rPr>
            <w:rFonts w:ascii="Times New Roman" w:eastAsia="標楷體" w:hAnsi="Times New Roman" w:cs="Times New Roman"/>
          </w:rPr>
          <w:lastRenderedPageBreak/>
          <w:t>表</w:t>
        </w:r>
        <w:r>
          <w:rPr>
            <w:rFonts w:ascii="Times New Roman" w:eastAsia="標楷體" w:hAnsi="Times New Roman" w:cs="Times New Roman" w:hint="eastAsia"/>
          </w:rPr>
          <w:t>20</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，花蓮分署鳥種紀錄的數量及</w:t>
        </w:r>
        <w:r>
          <w:rPr>
            <w:rFonts w:ascii="Times New Roman" w:eastAsia="標楷體" w:hAnsi="Times New Roman" w:cs="Times New Roman"/>
          </w:rPr>
          <w:t>出現</w:t>
        </w:r>
        <w:r>
          <w:rPr>
            <w:rFonts w:ascii="Times New Roman" w:eastAsia="標楷體" w:hAnsi="Times New Roman" w:cs="Times New Roman" w:hint="eastAsia"/>
          </w:rPr>
          <w:t>樣區占比</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ins>
    </w:p>
    <w:tbl>
      <w:tblPr>
        <w:tblStyle w:val="Table"/>
        <w:tblW w:w="5000" w:type="pct"/>
        <w:jc w:val="center"/>
        <w:tblLook w:val="0420" w:firstRow="1" w:lastRow="0" w:firstColumn="0" w:lastColumn="0" w:noHBand="0" w:noVBand="1"/>
      </w:tblPr>
      <w:tblGrid>
        <w:gridCol w:w="3154"/>
        <w:gridCol w:w="2944"/>
        <w:gridCol w:w="2208"/>
      </w:tblGrid>
      <w:tr w:rsidR="00A40522" w:rsidRPr="00F46B5A" w14:paraId="53348894" w14:textId="77777777" w:rsidTr="00F46B5A">
        <w:trPr>
          <w:cnfStyle w:val="100000000000" w:firstRow="1" w:lastRow="0" w:firstColumn="0" w:lastColumn="0" w:oddVBand="0" w:evenVBand="0" w:oddHBand="0" w:evenHBand="0" w:firstRowFirstColumn="0" w:firstRowLastColumn="0" w:lastRowFirstColumn="0" w:lastRowLastColumn="0"/>
          <w:tblHeader/>
          <w:jc w:val="center"/>
          <w:ins w:id="42874" w:author="瑋婷 徐" w:date="2025-01-04T22:26:00Z"/>
        </w:trPr>
        <w:tc>
          <w:tcPr>
            <w:tcW w:w="189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FD46FA4" w14:textId="77777777" w:rsidR="00A40522" w:rsidRPr="00F46B5A" w:rsidRDefault="00A40522" w:rsidP="00F46B5A">
            <w:pPr>
              <w:spacing w:after="0" w:line="360" w:lineRule="auto"/>
              <w:jc w:val="center"/>
              <w:rPr>
                <w:ins w:id="42875" w:author="瑋婷 徐" w:date="2025-01-04T22:26:00Z" w16du:dateUtc="2025-01-04T14:26:00Z"/>
                <w:rFonts w:ascii="Times New Roman" w:hAnsi="Times New Roman" w:cs="Times New Roman"/>
                <w:sz w:val="24"/>
              </w:rPr>
            </w:pPr>
            <w:ins w:id="42876" w:author="瑋婷 徐" w:date="2025-01-04T22:26:00Z" w16du:dateUtc="2025-01-04T14:26:00Z">
              <w:r w:rsidRPr="00F46B5A">
                <w:rPr>
                  <w:rFonts w:ascii="Times New Roman" w:hAnsi="Times New Roman" w:cs="Times New Roman"/>
                  <w:sz w:val="24"/>
                </w:rPr>
                <w:t>鳥種</w:t>
              </w:r>
            </w:ins>
          </w:p>
        </w:tc>
        <w:tc>
          <w:tcPr>
            <w:tcW w:w="177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3CBCAE9" w14:textId="77777777" w:rsidR="00A40522" w:rsidRPr="00F46B5A" w:rsidRDefault="00A40522" w:rsidP="00F46B5A">
            <w:pPr>
              <w:spacing w:after="0" w:line="360" w:lineRule="auto"/>
              <w:jc w:val="center"/>
              <w:rPr>
                <w:ins w:id="42877" w:author="瑋婷 徐" w:date="2025-01-04T22:26:00Z" w16du:dateUtc="2025-01-04T14:26:00Z"/>
                <w:rFonts w:ascii="Times New Roman" w:hAnsi="Times New Roman" w:cs="Times New Roman"/>
                <w:sz w:val="24"/>
              </w:rPr>
            </w:pPr>
            <w:ins w:id="42878" w:author="瑋婷 徐" w:date="2025-01-04T22:26:00Z" w16du:dateUtc="2025-01-04T14:26:00Z">
              <w:r w:rsidRPr="00F46B5A">
                <w:rPr>
                  <w:rFonts w:ascii="Times New Roman" w:hAnsi="Times New Roman" w:cs="Times New Roman"/>
                  <w:sz w:val="24"/>
                </w:rPr>
                <w:t>數量</w:t>
              </w:r>
              <w:r w:rsidRPr="00F46B5A">
                <w:rPr>
                  <w:rFonts w:ascii="Times New Roman" w:hAnsi="Times New Roman" w:cs="Times New Roman"/>
                  <w:sz w:val="24"/>
                </w:rPr>
                <w:t>(</w:t>
              </w:r>
              <w:r w:rsidRPr="00F46B5A">
                <w:rPr>
                  <w:rFonts w:ascii="Times New Roman" w:hAnsi="Times New Roman" w:cs="Times New Roman"/>
                  <w:sz w:val="24"/>
                </w:rPr>
                <w:t>隻次</w:t>
              </w:r>
              <w:r w:rsidRPr="00F46B5A">
                <w:rPr>
                  <w:rFonts w:ascii="Times New Roman" w:hAnsi="Times New Roman" w:cs="Times New Roman"/>
                  <w:sz w:val="24"/>
                </w:rPr>
                <w:t>)</w:t>
              </w:r>
            </w:ins>
          </w:p>
        </w:tc>
        <w:tc>
          <w:tcPr>
            <w:tcW w:w="132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C340870" w14:textId="77777777" w:rsidR="00A40522" w:rsidRPr="00F46B5A" w:rsidRDefault="00A40522" w:rsidP="00F46B5A">
            <w:pPr>
              <w:spacing w:after="0" w:line="360" w:lineRule="auto"/>
              <w:jc w:val="center"/>
              <w:rPr>
                <w:ins w:id="42879" w:author="瑋婷 徐" w:date="2025-01-04T22:26:00Z" w16du:dateUtc="2025-01-04T14:26:00Z"/>
                <w:rFonts w:ascii="Times New Roman" w:hAnsi="Times New Roman" w:cs="Times New Roman"/>
                <w:sz w:val="24"/>
              </w:rPr>
            </w:pPr>
            <w:ins w:id="42880" w:author="瑋婷 徐" w:date="2025-01-04T22:26:00Z" w16du:dateUtc="2025-01-04T14:26:00Z">
              <w:r w:rsidRPr="00F46B5A">
                <w:rPr>
                  <w:rFonts w:ascii="Times New Roman" w:hAnsi="Times New Roman" w:cs="Times New Roman"/>
                  <w:sz w:val="24"/>
                </w:rPr>
                <w:t>占比</w:t>
              </w:r>
              <w:r w:rsidRPr="00F46B5A">
                <w:rPr>
                  <w:rFonts w:ascii="Times New Roman" w:hAnsi="Times New Roman" w:cs="Times New Roman"/>
                  <w:sz w:val="24"/>
                </w:rPr>
                <w:t>(%)</w:t>
              </w:r>
            </w:ins>
          </w:p>
        </w:tc>
      </w:tr>
      <w:tr w:rsidR="00A40522" w:rsidRPr="00F46B5A" w14:paraId="46EA783C" w14:textId="77777777" w:rsidTr="00F46B5A">
        <w:trPr>
          <w:jc w:val="center"/>
          <w:ins w:id="42881" w:author="瑋婷 徐" w:date="2025-01-04T22:26: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BD008" w14:textId="77777777" w:rsidR="00A40522" w:rsidRPr="00F46B5A" w:rsidRDefault="00A40522" w:rsidP="00F46B5A">
            <w:pPr>
              <w:spacing w:after="0" w:line="360" w:lineRule="auto"/>
              <w:jc w:val="center"/>
              <w:rPr>
                <w:ins w:id="42882" w:author="瑋婷 徐" w:date="2025-01-04T22:26:00Z" w16du:dateUtc="2025-01-04T14:26:00Z"/>
                <w:rFonts w:ascii="Times New Roman" w:hAnsi="Times New Roman" w:cs="Times New Roman"/>
                <w:sz w:val="24"/>
              </w:rPr>
            </w:pPr>
            <w:ins w:id="42883" w:author="瑋婷 徐" w:date="2025-01-04T22:26:00Z" w16du:dateUtc="2025-01-04T14:26:00Z">
              <w:r w:rsidRPr="00F46B5A">
                <w:rPr>
                  <w:rFonts w:ascii="Times New Roman" w:hAnsi="Times New Roman" w:cs="Times New Roman"/>
                  <w:sz w:val="24"/>
                </w:rPr>
                <w:t>大彎嘴</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8CF19" w14:textId="77777777" w:rsidR="00A40522" w:rsidRPr="00F46B5A" w:rsidRDefault="00A40522" w:rsidP="00F46B5A">
            <w:pPr>
              <w:spacing w:after="0" w:line="360" w:lineRule="auto"/>
              <w:jc w:val="center"/>
              <w:rPr>
                <w:ins w:id="42884" w:author="瑋婷 徐" w:date="2025-01-04T22:26:00Z" w16du:dateUtc="2025-01-04T14:26:00Z"/>
                <w:rFonts w:ascii="Times New Roman" w:hAnsi="Times New Roman" w:cs="Times New Roman"/>
                <w:sz w:val="24"/>
              </w:rPr>
            </w:pPr>
            <w:ins w:id="42885" w:author="瑋婷 徐" w:date="2025-01-04T22:26:00Z" w16du:dateUtc="2025-01-04T14:26:00Z">
              <w:r w:rsidRPr="00F46B5A">
                <w:rPr>
                  <w:rFonts w:ascii="Times New Roman" w:hAnsi="Times New Roman" w:cs="Times New Roman"/>
                  <w:sz w:val="24"/>
                </w:rPr>
                <w:t>13</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DC639" w14:textId="77777777" w:rsidR="00A40522" w:rsidRPr="00F46B5A" w:rsidRDefault="00A40522" w:rsidP="00F46B5A">
            <w:pPr>
              <w:spacing w:after="0" w:line="360" w:lineRule="auto"/>
              <w:jc w:val="center"/>
              <w:rPr>
                <w:ins w:id="42886" w:author="瑋婷 徐" w:date="2025-01-04T22:26:00Z" w16du:dateUtc="2025-01-04T14:26:00Z"/>
                <w:rFonts w:ascii="Times New Roman" w:hAnsi="Times New Roman" w:cs="Times New Roman"/>
                <w:sz w:val="24"/>
              </w:rPr>
            </w:pPr>
            <w:ins w:id="42887" w:author="瑋婷 徐" w:date="2025-01-04T22:26:00Z" w16du:dateUtc="2025-01-04T14:26:00Z">
              <w:r w:rsidRPr="00F46B5A">
                <w:rPr>
                  <w:rFonts w:ascii="Times New Roman" w:hAnsi="Times New Roman" w:cs="Times New Roman"/>
                  <w:sz w:val="24"/>
                </w:rPr>
                <w:t>100</w:t>
              </w:r>
            </w:ins>
          </w:p>
        </w:tc>
      </w:tr>
      <w:tr w:rsidR="00A40522" w:rsidRPr="00F46B5A" w14:paraId="10F7D202" w14:textId="77777777" w:rsidTr="00F46B5A">
        <w:trPr>
          <w:jc w:val="center"/>
          <w:ins w:id="42888" w:author="瑋婷 徐" w:date="2025-01-04T22:26: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375A2" w14:textId="77777777" w:rsidR="00A40522" w:rsidRPr="00F46B5A" w:rsidRDefault="00A40522" w:rsidP="00F46B5A">
            <w:pPr>
              <w:spacing w:after="0" w:line="360" w:lineRule="auto"/>
              <w:jc w:val="center"/>
              <w:rPr>
                <w:ins w:id="42889" w:author="瑋婷 徐" w:date="2025-01-04T22:26:00Z" w16du:dateUtc="2025-01-04T14:26:00Z"/>
                <w:rFonts w:ascii="Times New Roman" w:hAnsi="Times New Roman" w:cs="Times New Roman"/>
                <w:sz w:val="24"/>
              </w:rPr>
            </w:pPr>
            <w:ins w:id="42890" w:author="瑋婷 徐" w:date="2025-01-04T22:26:00Z" w16du:dateUtc="2025-01-04T14:26:00Z">
              <w:r w:rsidRPr="00F46B5A">
                <w:rPr>
                  <w:rFonts w:ascii="Times New Roman" w:hAnsi="Times New Roman" w:cs="Times New Roman"/>
                  <w:sz w:val="24"/>
                </w:rPr>
                <w:t>頭烏線</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4878B" w14:textId="77777777" w:rsidR="00A40522" w:rsidRPr="00F46B5A" w:rsidRDefault="00A40522" w:rsidP="00F46B5A">
            <w:pPr>
              <w:spacing w:after="0" w:line="360" w:lineRule="auto"/>
              <w:jc w:val="center"/>
              <w:rPr>
                <w:ins w:id="42891" w:author="瑋婷 徐" w:date="2025-01-04T22:26:00Z" w16du:dateUtc="2025-01-04T14:26:00Z"/>
                <w:rFonts w:ascii="Times New Roman" w:hAnsi="Times New Roman" w:cs="Times New Roman"/>
                <w:sz w:val="24"/>
              </w:rPr>
            </w:pPr>
            <w:ins w:id="42892" w:author="瑋婷 徐" w:date="2025-01-04T22:26:00Z" w16du:dateUtc="2025-01-04T14:26:00Z">
              <w:r w:rsidRPr="00F46B5A">
                <w:rPr>
                  <w:rFonts w:ascii="Times New Roman" w:hAnsi="Times New Roman" w:cs="Times New Roman"/>
                  <w:sz w:val="24"/>
                </w:rPr>
                <w:t>39</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0A21C" w14:textId="77777777" w:rsidR="00A40522" w:rsidRPr="00F46B5A" w:rsidRDefault="00A40522" w:rsidP="00F46B5A">
            <w:pPr>
              <w:spacing w:after="0" w:line="360" w:lineRule="auto"/>
              <w:jc w:val="center"/>
              <w:rPr>
                <w:ins w:id="42893" w:author="瑋婷 徐" w:date="2025-01-04T22:26:00Z" w16du:dateUtc="2025-01-04T14:26:00Z"/>
                <w:rFonts w:ascii="Times New Roman" w:hAnsi="Times New Roman" w:cs="Times New Roman"/>
                <w:sz w:val="24"/>
              </w:rPr>
            </w:pPr>
            <w:ins w:id="42894" w:author="瑋婷 徐" w:date="2025-01-04T22:26:00Z" w16du:dateUtc="2025-01-04T14:26:00Z">
              <w:r w:rsidRPr="00F46B5A">
                <w:rPr>
                  <w:rFonts w:ascii="Times New Roman" w:hAnsi="Times New Roman" w:cs="Times New Roman"/>
                  <w:sz w:val="24"/>
                </w:rPr>
                <w:t>100</w:t>
              </w:r>
            </w:ins>
          </w:p>
        </w:tc>
      </w:tr>
      <w:tr w:rsidR="00A40522" w:rsidRPr="00F46B5A" w14:paraId="50FD9BA6" w14:textId="77777777" w:rsidTr="00F46B5A">
        <w:trPr>
          <w:jc w:val="center"/>
          <w:ins w:id="42895" w:author="瑋婷 徐" w:date="2025-01-04T22:26: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060C2" w14:textId="77777777" w:rsidR="00A40522" w:rsidRPr="00F46B5A" w:rsidRDefault="00A40522" w:rsidP="00F46B5A">
            <w:pPr>
              <w:spacing w:after="0" w:line="360" w:lineRule="auto"/>
              <w:jc w:val="center"/>
              <w:rPr>
                <w:ins w:id="42896" w:author="瑋婷 徐" w:date="2025-01-04T22:26:00Z" w16du:dateUtc="2025-01-04T14:26:00Z"/>
                <w:rFonts w:ascii="Times New Roman" w:hAnsi="Times New Roman" w:cs="Times New Roman"/>
                <w:sz w:val="24"/>
              </w:rPr>
            </w:pPr>
            <w:ins w:id="42897" w:author="瑋婷 徐" w:date="2025-01-04T22:26:00Z" w16du:dateUtc="2025-01-04T14:26:00Z">
              <w:r w:rsidRPr="00F46B5A">
                <w:rPr>
                  <w:rFonts w:ascii="Times New Roman" w:hAnsi="Times New Roman" w:cs="Times New Roman"/>
                  <w:sz w:val="24"/>
                </w:rPr>
                <w:t>繡眼畫眉</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CB7A2" w14:textId="77777777" w:rsidR="00A40522" w:rsidRPr="00F46B5A" w:rsidRDefault="00A40522" w:rsidP="00F46B5A">
            <w:pPr>
              <w:spacing w:after="0" w:line="360" w:lineRule="auto"/>
              <w:jc w:val="center"/>
              <w:rPr>
                <w:ins w:id="42898" w:author="瑋婷 徐" w:date="2025-01-04T22:26:00Z" w16du:dateUtc="2025-01-04T14:26:00Z"/>
                <w:rFonts w:ascii="Times New Roman" w:hAnsi="Times New Roman" w:cs="Times New Roman"/>
                <w:sz w:val="24"/>
              </w:rPr>
            </w:pPr>
            <w:ins w:id="42899" w:author="瑋婷 徐" w:date="2025-01-04T22:26:00Z" w16du:dateUtc="2025-01-04T14:26:00Z">
              <w:r w:rsidRPr="00F46B5A">
                <w:rPr>
                  <w:rFonts w:ascii="Times New Roman" w:hAnsi="Times New Roman" w:cs="Times New Roman"/>
                  <w:sz w:val="24"/>
                </w:rPr>
                <w:t>13</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DB4CC" w14:textId="77777777" w:rsidR="00A40522" w:rsidRPr="00F46B5A" w:rsidRDefault="00A40522" w:rsidP="00F46B5A">
            <w:pPr>
              <w:spacing w:after="0" w:line="360" w:lineRule="auto"/>
              <w:jc w:val="center"/>
              <w:rPr>
                <w:ins w:id="42900" w:author="瑋婷 徐" w:date="2025-01-04T22:26:00Z" w16du:dateUtc="2025-01-04T14:26:00Z"/>
                <w:rFonts w:ascii="Times New Roman" w:hAnsi="Times New Roman" w:cs="Times New Roman"/>
                <w:sz w:val="24"/>
              </w:rPr>
            </w:pPr>
            <w:ins w:id="42901" w:author="瑋婷 徐" w:date="2025-01-04T22:26:00Z" w16du:dateUtc="2025-01-04T14:26:00Z">
              <w:r w:rsidRPr="00F46B5A">
                <w:rPr>
                  <w:rFonts w:ascii="Times New Roman" w:hAnsi="Times New Roman" w:cs="Times New Roman"/>
                  <w:sz w:val="24"/>
                </w:rPr>
                <w:t>100</w:t>
              </w:r>
            </w:ins>
          </w:p>
        </w:tc>
      </w:tr>
      <w:tr w:rsidR="00A40522" w:rsidRPr="00F46B5A" w14:paraId="0B8AA187" w14:textId="77777777" w:rsidTr="00F46B5A">
        <w:trPr>
          <w:jc w:val="center"/>
          <w:ins w:id="42902" w:author="瑋婷 徐" w:date="2025-01-04T22:26: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90938" w14:textId="77777777" w:rsidR="00A40522" w:rsidRPr="00F46B5A" w:rsidRDefault="00A40522" w:rsidP="00F46B5A">
            <w:pPr>
              <w:spacing w:after="0" w:line="360" w:lineRule="auto"/>
              <w:jc w:val="center"/>
              <w:rPr>
                <w:ins w:id="42903" w:author="瑋婷 徐" w:date="2025-01-04T22:26:00Z" w16du:dateUtc="2025-01-04T14:26:00Z"/>
                <w:rFonts w:ascii="Times New Roman" w:hAnsi="Times New Roman" w:cs="Times New Roman"/>
                <w:sz w:val="24"/>
              </w:rPr>
            </w:pPr>
            <w:ins w:id="42904" w:author="瑋婷 徐" w:date="2025-01-04T22:26:00Z" w16du:dateUtc="2025-01-04T14:26:00Z">
              <w:r w:rsidRPr="00F46B5A">
                <w:rPr>
                  <w:rFonts w:ascii="Times New Roman" w:hAnsi="Times New Roman" w:cs="Times New Roman"/>
                  <w:sz w:val="24"/>
                </w:rPr>
                <w:t>白耳畫眉</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381FD" w14:textId="77777777" w:rsidR="00A40522" w:rsidRPr="00F46B5A" w:rsidRDefault="00A40522" w:rsidP="00F46B5A">
            <w:pPr>
              <w:spacing w:after="0" w:line="360" w:lineRule="auto"/>
              <w:jc w:val="center"/>
              <w:rPr>
                <w:ins w:id="42905" w:author="瑋婷 徐" w:date="2025-01-04T22:26:00Z" w16du:dateUtc="2025-01-04T14:26:00Z"/>
                <w:rFonts w:ascii="Times New Roman" w:hAnsi="Times New Roman" w:cs="Times New Roman"/>
                <w:sz w:val="24"/>
              </w:rPr>
            </w:pPr>
            <w:ins w:id="42906" w:author="瑋婷 徐" w:date="2025-01-04T22:26:00Z" w16du:dateUtc="2025-01-04T14:26:00Z">
              <w:r w:rsidRPr="00F46B5A">
                <w:rPr>
                  <w:rFonts w:ascii="Times New Roman" w:hAnsi="Times New Roman" w:cs="Times New Roman"/>
                  <w:sz w:val="24"/>
                </w:rPr>
                <w:t>3</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E75D2" w14:textId="77777777" w:rsidR="00A40522" w:rsidRPr="00F46B5A" w:rsidRDefault="00A40522" w:rsidP="00F46B5A">
            <w:pPr>
              <w:spacing w:after="0" w:line="360" w:lineRule="auto"/>
              <w:jc w:val="center"/>
              <w:rPr>
                <w:ins w:id="42907" w:author="瑋婷 徐" w:date="2025-01-04T22:26:00Z" w16du:dateUtc="2025-01-04T14:26:00Z"/>
                <w:rFonts w:ascii="Times New Roman" w:hAnsi="Times New Roman" w:cs="Times New Roman"/>
                <w:sz w:val="24"/>
              </w:rPr>
            </w:pPr>
            <w:ins w:id="42908" w:author="瑋婷 徐" w:date="2025-01-04T22:26:00Z" w16du:dateUtc="2025-01-04T14:26:00Z">
              <w:r w:rsidRPr="00F46B5A">
                <w:rPr>
                  <w:rFonts w:ascii="Times New Roman" w:hAnsi="Times New Roman" w:cs="Times New Roman"/>
                  <w:sz w:val="24"/>
                </w:rPr>
                <w:t>30</w:t>
              </w:r>
            </w:ins>
          </w:p>
        </w:tc>
      </w:tr>
      <w:tr w:rsidR="00A40522" w:rsidRPr="00F46B5A" w14:paraId="6F89F383" w14:textId="77777777" w:rsidTr="00F46B5A">
        <w:trPr>
          <w:jc w:val="center"/>
          <w:ins w:id="42909" w:author="瑋婷 徐" w:date="2025-01-04T22:26: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38046" w14:textId="77777777" w:rsidR="00A40522" w:rsidRPr="00F46B5A" w:rsidRDefault="00A40522" w:rsidP="00F46B5A">
            <w:pPr>
              <w:spacing w:after="0" w:line="360" w:lineRule="auto"/>
              <w:jc w:val="center"/>
              <w:rPr>
                <w:ins w:id="42910" w:author="瑋婷 徐" w:date="2025-01-04T22:26:00Z" w16du:dateUtc="2025-01-04T14:26:00Z"/>
                <w:rFonts w:ascii="Times New Roman" w:hAnsi="Times New Roman" w:cs="Times New Roman"/>
                <w:sz w:val="24"/>
              </w:rPr>
            </w:pPr>
            <w:ins w:id="42911" w:author="瑋婷 徐" w:date="2025-01-04T22:26:00Z" w16du:dateUtc="2025-01-04T14:26:00Z">
              <w:r w:rsidRPr="00F46B5A">
                <w:rPr>
                  <w:rFonts w:ascii="Times New Roman" w:hAnsi="Times New Roman" w:cs="Times New Roman"/>
                  <w:sz w:val="24"/>
                </w:rPr>
                <w:t>黃腹琉璃</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CE6AA" w14:textId="77777777" w:rsidR="00A40522" w:rsidRPr="00F46B5A" w:rsidRDefault="00A40522" w:rsidP="00F46B5A">
            <w:pPr>
              <w:spacing w:after="0" w:line="360" w:lineRule="auto"/>
              <w:jc w:val="center"/>
              <w:rPr>
                <w:ins w:id="42912" w:author="瑋婷 徐" w:date="2025-01-04T22:26:00Z" w16du:dateUtc="2025-01-04T14:26:00Z"/>
                <w:rFonts w:ascii="Times New Roman" w:hAnsi="Times New Roman" w:cs="Times New Roman"/>
                <w:sz w:val="24"/>
              </w:rPr>
            </w:pPr>
            <w:ins w:id="42913" w:author="瑋婷 徐" w:date="2025-01-04T22:26:00Z" w16du:dateUtc="2025-01-04T14:26:00Z">
              <w:r w:rsidRPr="00F46B5A">
                <w:rPr>
                  <w:rFonts w:ascii="Times New Roman" w:hAnsi="Times New Roman" w:cs="Times New Roman"/>
                  <w:sz w:val="24"/>
                </w:rPr>
                <w:t>1</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9F934" w14:textId="77777777" w:rsidR="00A40522" w:rsidRPr="00F46B5A" w:rsidRDefault="00A40522" w:rsidP="00F46B5A">
            <w:pPr>
              <w:spacing w:after="0" w:line="360" w:lineRule="auto"/>
              <w:jc w:val="center"/>
              <w:rPr>
                <w:ins w:id="42914" w:author="瑋婷 徐" w:date="2025-01-04T22:26:00Z" w16du:dateUtc="2025-01-04T14:26:00Z"/>
                <w:rFonts w:ascii="Times New Roman" w:hAnsi="Times New Roman" w:cs="Times New Roman"/>
                <w:sz w:val="24"/>
              </w:rPr>
            </w:pPr>
            <w:ins w:id="42915" w:author="瑋婷 徐" w:date="2025-01-04T22:26:00Z" w16du:dateUtc="2025-01-04T14:26:00Z">
              <w:r w:rsidRPr="00F46B5A">
                <w:rPr>
                  <w:rFonts w:ascii="Times New Roman" w:hAnsi="Times New Roman" w:cs="Times New Roman"/>
                  <w:sz w:val="24"/>
                </w:rPr>
                <w:t>30</w:t>
              </w:r>
            </w:ins>
          </w:p>
        </w:tc>
      </w:tr>
      <w:tr w:rsidR="00A40522" w:rsidRPr="00F46B5A" w14:paraId="28E07F2E" w14:textId="77777777" w:rsidTr="00F46B5A">
        <w:trPr>
          <w:jc w:val="center"/>
          <w:ins w:id="42916" w:author="瑋婷 徐" w:date="2025-01-04T22:26:00Z"/>
        </w:trPr>
        <w:tc>
          <w:tcPr>
            <w:tcW w:w="18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FEE90" w14:textId="77777777" w:rsidR="00A40522" w:rsidRPr="00F46B5A" w:rsidRDefault="00A40522" w:rsidP="00F46B5A">
            <w:pPr>
              <w:spacing w:after="0" w:line="360" w:lineRule="auto"/>
              <w:jc w:val="center"/>
              <w:rPr>
                <w:ins w:id="42917" w:author="瑋婷 徐" w:date="2025-01-04T22:26:00Z" w16du:dateUtc="2025-01-04T14:26:00Z"/>
                <w:rFonts w:ascii="Times New Roman" w:hAnsi="Times New Roman" w:cs="Times New Roman"/>
                <w:sz w:val="24"/>
              </w:rPr>
            </w:pPr>
            <w:ins w:id="42918" w:author="瑋婷 徐" w:date="2025-01-04T22:26:00Z" w16du:dateUtc="2025-01-04T14:26:00Z">
              <w:r w:rsidRPr="00F46B5A">
                <w:rPr>
                  <w:rFonts w:ascii="Times New Roman" w:hAnsi="Times New Roman" w:cs="Times New Roman"/>
                  <w:sz w:val="24"/>
                </w:rPr>
                <w:t>臺灣紫嘯鶇</w:t>
              </w:r>
            </w:ins>
          </w:p>
        </w:tc>
        <w:tc>
          <w:tcPr>
            <w:tcW w:w="17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FDB77" w14:textId="77777777" w:rsidR="00A40522" w:rsidRPr="00F46B5A" w:rsidRDefault="00A40522" w:rsidP="00F46B5A">
            <w:pPr>
              <w:spacing w:after="0" w:line="360" w:lineRule="auto"/>
              <w:jc w:val="center"/>
              <w:rPr>
                <w:ins w:id="42919" w:author="瑋婷 徐" w:date="2025-01-04T22:26:00Z" w16du:dateUtc="2025-01-04T14:26:00Z"/>
                <w:rFonts w:ascii="Times New Roman" w:hAnsi="Times New Roman" w:cs="Times New Roman"/>
                <w:sz w:val="24"/>
              </w:rPr>
            </w:pPr>
            <w:ins w:id="42920" w:author="瑋婷 徐" w:date="2025-01-04T22:26:00Z" w16du:dateUtc="2025-01-04T14:26:00Z">
              <w:r w:rsidRPr="00F46B5A">
                <w:rPr>
                  <w:rFonts w:ascii="Times New Roman" w:hAnsi="Times New Roman" w:cs="Times New Roman"/>
                  <w:sz w:val="24"/>
                </w:rPr>
                <w:t>5</w:t>
              </w:r>
            </w:ins>
          </w:p>
        </w:tc>
        <w:tc>
          <w:tcPr>
            <w:tcW w:w="132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30CD7" w14:textId="77777777" w:rsidR="00A40522" w:rsidRPr="00F46B5A" w:rsidRDefault="00A40522" w:rsidP="00F46B5A">
            <w:pPr>
              <w:spacing w:after="0" w:line="360" w:lineRule="auto"/>
              <w:jc w:val="center"/>
              <w:rPr>
                <w:ins w:id="42921" w:author="瑋婷 徐" w:date="2025-01-04T22:26:00Z" w16du:dateUtc="2025-01-04T14:26:00Z"/>
                <w:rFonts w:ascii="Times New Roman" w:hAnsi="Times New Roman" w:cs="Times New Roman"/>
                <w:sz w:val="24"/>
              </w:rPr>
            </w:pPr>
            <w:ins w:id="42922" w:author="瑋婷 徐" w:date="2025-01-04T22:26:00Z" w16du:dateUtc="2025-01-04T14:26:00Z">
              <w:r w:rsidRPr="00F46B5A">
                <w:rPr>
                  <w:rFonts w:ascii="Times New Roman" w:hAnsi="Times New Roman" w:cs="Times New Roman"/>
                  <w:sz w:val="24"/>
                </w:rPr>
                <w:t>30</w:t>
              </w:r>
            </w:ins>
          </w:p>
        </w:tc>
      </w:tr>
      <w:tr w:rsidR="00A40522" w:rsidRPr="00F46B5A" w14:paraId="278BEE4A" w14:textId="77777777" w:rsidTr="00F46B5A">
        <w:trPr>
          <w:jc w:val="center"/>
          <w:ins w:id="42923" w:author="瑋婷 徐" w:date="2025-01-04T22:26:00Z"/>
        </w:trPr>
        <w:tc>
          <w:tcPr>
            <w:tcW w:w="1899"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77BD0D7" w14:textId="77777777" w:rsidR="00A40522" w:rsidRPr="00F46B5A" w:rsidRDefault="00A40522" w:rsidP="00F46B5A">
            <w:pPr>
              <w:spacing w:after="0" w:line="360" w:lineRule="auto"/>
              <w:jc w:val="center"/>
              <w:rPr>
                <w:ins w:id="42924" w:author="瑋婷 徐" w:date="2025-01-04T22:26:00Z" w16du:dateUtc="2025-01-04T14:26:00Z"/>
                <w:rFonts w:ascii="Times New Roman" w:hAnsi="Times New Roman" w:cs="Times New Roman"/>
                <w:sz w:val="24"/>
              </w:rPr>
            </w:pPr>
            <w:ins w:id="42925" w:author="瑋婷 徐" w:date="2025-01-04T22:26:00Z" w16du:dateUtc="2025-01-04T14:26:00Z">
              <w:r w:rsidRPr="00F46B5A">
                <w:rPr>
                  <w:rFonts w:ascii="Times New Roman" w:hAnsi="Times New Roman" w:cs="Times New Roman"/>
                  <w:sz w:val="24"/>
                </w:rPr>
                <w:t>白尾鴝</w:t>
              </w:r>
            </w:ins>
          </w:p>
        </w:tc>
        <w:tc>
          <w:tcPr>
            <w:tcW w:w="1772"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407ACBB" w14:textId="77777777" w:rsidR="00A40522" w:rsidRPr="00F46B5A" w:rsidRDefault="00A40522" w:rsidP="00F46B5A">
            <w:pPr>
              <w:spacing w:after="0" w:line="360" w:lineRule="auto"/>
              <w:jc w:val="center"/>
              <w:rPr>
                <w:ins w:id="42926" w:author="瑋婷 徐" w:date="2025-01-04T22:26:00Z" w16du:dateUtc="2025-01-04T14:26:00Z"/>
                <w:rFonts w:ascii="Times New Roman" w:hAnsi="Times New Roman" w:cs="Times New Roman"/>
                <w:sz w:val="24"/>
              </w:rPr>
            </w:pPr>
            <w:ins w:id="42927" w:author="瑋婷 徐" w:date="2025-01-04T22:26:00Z" w16du:dateUtc="2025-01-04T14:26:00Z">
              <w:r w:rsidRPr="00F46B5A">
                <w:rPr>
                  <w:rFonts w:ascii="Times New Roman" w:hAnsi="Times New Roman" w:cs="Times New Roman"/>
                  <w:sz w:val="24"/>
                </w:rPr>
                <w:t>10</w:t>
              </w:r>
            </w:ins>
          </w:p>
        </w:tc>
        <w:tc>
          <w:tcPr>
            <w:tcW w:w="1329"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57A7FF6" w14:textId="77777777" w:rsidR="00A40522" w:rsidRPr="00F46B5A" w:rsidRDefault="00A40522" w:rsidP="00F46B5A">
            <w:pPr>
              <w:spacing w:after="0" w:line="360" w:lineRule="auto"/>
              <w:jc w:val="center"/>
              <w:rPr>
                <w:ins w:id="42928" w:author="瑋婷 徐" w:date="2025-01-04T22:26:00Z" w16du:dateUtc="2025-01-04T14:26:00Z"/>
                <w:rFonts w:ascii="Times New Roman" w:hAnsi="Times New Roman" w:cs="Times New Roman"/>
                <w:sz w:val="24"/>
              </w:rPr>
            </w:pPr>
            <w:ins w:id="42929" w:author="瑋婷 徐" w:date="2025-01-04T22:26:00Z" w16du:dateUtc="2025-01-04T14:26:00Z">
              <w:r w:rsidRPr="00F46B5A">
                <w:rPr>
                  <w:rFonts w:ascii="Times New Roman" w:hAnsi="Times New Roman" w:cs="Times New Roman"/>
                  <w:sz w:val="24"/>
                </w:rPr>
                <w:t>70</w:t>
              </w:r>
            </w:ins>
          </w:p>
        </w:tc>
      </w:tr>
    </w:tbl>
    <w:p w14:paraId="6170B914" w14:textId="77777777" w:rsidR="007F2DFD" w:rsidRPr="00A40522" w:rsidRDefault="007F2DFD">
      <w:pPr>
        <w:rPr>
          <w:ins w:id="42930" w:author="瑋婷 徐" w:date="2025-01-03T15:27:00Z" w16du:dateUtc="2025-01-03T07:27:00Z"/>
          <w:rFonts w:eastAsiaTheme="minorEastAsia"/>
        </w:rPr>
      </w:pPr>
    </w:p>
    <w:p w14:paraId="620C2AC2" w14:textId="57E3C518" w:rsidR="007F2DFD" w:rsidRDefault="007F2DFD">
      <w:pPr>
        <w:rPr>
          <w:ins w:id="42931" w:author="瑋婷 徐" w:date="2025-01-03T15:27:00Z" w16du:dateUtc="2025-01-03T07:27:00Z"/>
          <w:rFonts w:eastAsiaTheme="minorEastAsia"/>
        </w:rPr>
      </w:pPr>
      <w:ins w:id="42932" w:author="瑋婷 徐" w:date="2025-01-03T15:27:00Z" w16du:dateUtc="2025-01-03T07:27:00Z">
        <w:r>
          <w:rPr>
            <w:rFonts w:eastAsiaTheme="minorEastAsia"/>
          </w:rPr>
          <w:br w:type="page"/>
        </w:r>
      </w:ins>
    </w:p>
    <w:p w14:paraId="503D64DD" w14:textId="771A9C22" w:rsidR="009D204E" w:rsidRDefault="009D204E" w:rsidP="009D204E">
      <w:pPr>
        <w:spacing w:line="360" w:lineRule="auto"/>
        <w:jc w:val="both"/>
        <w:rPr>
          <w:ins w:id="42933" w:author="瑋婷 徐" w:date="2025-01-03T15:29:00Z" w16du:dateUtc="2025-01-03T07:29:00Z"/>
          <w:rFonts w:ascii="Times New Roman" w:eastAsia="標楷體" w:hAnsi="Times New Roman" w:cs="Times New Roman"/>
        </w:rPr>
      </w:pPr>
      <w:ins w:id="42934" w:author="瑋婷 徐" w:date="2025-01-03T15:29:00Z" w16du:dateUtc="2025-01-03T07:29:00Z">
        <w:r>
          <w:rPr>
            <w:rFonts w:ascii="Times New Roman" w:eastAsia="標楷體" w:hAnsi="Times New Roman" w:cs="Times New Roman"/>
          </w:rPr>
          <w:lastRenderedPageBreak/>
          <w:t>表</w:t>
        </w:r>
        <w:r>
          <w:rPr>
            <w:rFonts w:ascii="Times New Roman" w:eastAsia="標楷體" w:hAnsi="Times New Roman" w:cs="Times New Roman" w:hint="eastAsia"/>
          </w:rPr>
          <w:t>21</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，臺東分署鳥種紀錄的數量及</w:t>
        </w:r>
        <w:r>
          <w:rPr>
            <w:rFonts w:ascii="Times New Roman" w:eastAsia="標楷體" w:hAnsi="Times New Roman" w:cs="Times New Roman"/>
          </w:rPr>
          <w:t>出現</w:t>
        </w:r>
        <w:r>
          <w:rPr>
            <w:rFonts w:ascii="Times New Roman" w:eastAsia="標楷體" w:hAnsi="Times New Roman" w:cs="Times New Roman" w:hint="eastAsia"/>
          </w:rPr>
          <w:t>樣區占比</w:t>
        </w:r>
      </w:ins>
    </w:p>
    <w:tbl>
      <w:tblPr>
        <w:tblStyle w:val="Table"/>
        <w:tblW w:w="5000" w:type="pct"/>
        <w:jc w:val="center"/>
        <w:tblLayout w:type="fixed"/>
        <w:tblLook w:val="0420" w:firstRow="1" w:lastRow="0" w:firstColumn="0" w:lastColumn="0" w:noHBand="0" w:noVBand="1"/>
        <w:tblPrChange w:id="42935" w:author="瑋婷 徐" w:date="2025-01-04T22:32:00Z" w16du:dateUtc="2025-01-04T14:32:00Z">
          <w:tblPr>
            <w:tblStyle w:val="Table"/>
            <w:tblW w:w="0" w:type="auto"/>
            <w:jc w:val="center"/>
            <w:tblLayout w:type="fixed"/>
            <w:tblLook w:val="0420" w:firstRow="1" w:lastRow="0" w:firstColumn="0" w:lastColumn="0" w:noHBand="0" w:noVBand="1"/>
          </w:tblPr>
        </w:tblPrChange>
      </w:tblPr>
      <w:tblGrid>
        <w:gridCol w:w="3518"/>
        <w:gridCol w:w="2736"/>
        <w:gridCol w:w="2052"/>
        <w:tblGridChange w:id="42936">
          <w:tblGrid>
            <w:gridCol w:w="1440"/>
            <w:gridCol w:w="1440"/>
            <w:gridCol w:w="638"/>
            <w:gridCol w:w="802"/>
            <w:gridCol w:w="1934"/>
            <w:gridCol w:w="2052"/>
          </w:tblGrid>
        </w:tblGridChange>
      </w:tblGrid>
      <w:tr w:rsidR="001C7068" w:rsidRPr="00D000CE" w14:paraId="3E6ED170" w14:textId="77777777" w:rsidTr="001C7068">
        <w:trPr>
          <w:cnfStyle w:val="100000000000" w:firstRow="1" w:lastRow="0" w:firstColumn="0" w:lastColumn="0" w:oddVBand="0" w:evenVBand="0" w:oddHBand="0" w:evenHBand="0" w:firstRowFirstColumn="0" w:firstRowLastColumn="0" w:lastRowFirstColumn="0" w:lastRowLastColumn="0"/>
          <w:tblHeader/>
          <w:jc w:val="center"/>
          <w:ins w:id="42937" w:author="瑋婷 徐" w:date="2025-01-04T22:31:00Z"/>
          <w:trPrChange w:id="42938" w:author="瑋婷 徐" w:date="2025-01-04T22:32:00Z" w16du:dateUtc="2025-01-04T14:32:00Z">
            <w:trPr>
              <w:gridAfter w:val="0"/>
              <w:tblHeader/>
              <w:jc w:val="center"/>
            </w:trPr>
          </w:trPrChange>
        </w:trPr>
        <w:tc>
          <w:tcPr>
            <w:tcW w:w="2118"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2939" w:author="瑋婷 徐" w:date="2025-01-04T22:32:00Z" w16du:dateUtc="2025-01-04T14:32:00Z">
              <w:tcPr>
                <w:tcW w:w="1440" w:type="dxa"/>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72F31A06" w14:textId="14717101" w:rsidR="001C7068" w:rsidRPr="006D4CF2" w:rsidRDefault="001C7068">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2940" w:author="瑋婷 徐" w:date="2025-01-04T22:31:00Z" w16du:dateUtc="2025-01-04T14:31:00Z"/>
                <w:rFonts w:ascii="Times New Roman" w:hAnsi="Times New Roman" w:cs="Times New Roman"/>
                <w:sz w:val="24"/>
                <w:rPrChange w:id="42941" w:author="瑋婷 徐" w:date="2025-01-04T22:49:00Z" w16du:dateUtc="2025-01-04T14:49:00Z">
                  <w:rPr>
                    <w:ins w:id="42942" w:author="瑋婷 徐" w:date="2025-01-04T22:31:00Z" w16du:dateUtc="2025-01-04T14:31:00Z"/>
                  </w:rPr>
                </w:rPrChange>
              </w:rPr>
              <w:pPrChange w:id="42943" w:author="瑋婷 徐" w:date="2025-01-04T22:32:00Z" w16du:dateUtc="2025-01-04T14:32:00Z">
                <w:pPr>
                  <w:spacing w:after="0"/>
                  <w:cnfStyle w:val="100000000000" w:firstRow="1" w:lastRow="0" w:firstColumn="0" w:lastColumn="0" w:oddVBand="0" w:evenVBand="0" w:oddHBand="0" w:evenHBand="0" w:firstRowFirstColumn="0" w:firstRowLastColumn="0" w:lastRowFirstColumn="0" w:lastRowLastColumn="0"/>
                </w:pPr>
              </w:pPrChange>
            </w:pPr>
            <w:ins w:id="42944" w:author="瑋婷 徐" w:date="2025-01-04T22:32:00Z" w16du:dateUtc="2025-01-04T14:32:00Z">
              <w:r w:rsidRPr="00D000CE">
                <w:rPr>
                  <w:rFonts w:ascii="Times New Roman" w:hAnsi="Times New Roman" w:cs="Times New Roman"/>
                  <w:sz w:val="24"/>
                </w:rPr>
                <w:t>鳥種</w:t>
              </w:r>
            </w:ins>
          </w:p>
        </w:tc>
        <w:tc>
          <w:tcPr>
            <w:tcW w:w="164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2945" w:author="瑋婷 徐" w:date="2025-01-04T22:32:00Z" w16du:dateUtc="2025-01-04T14:32:00Z">
              <w:tcPr>
                <w:tcW w:w="1440" w:type="dxa"/>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23BE2405" w14:textId="74EE27DE" w:rsidR="001C7068" w:rsidRPr="006D4CF2" w:rsidRDefault="001C7068">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2946" w:author="瑋婷 徐" w:date="2025-01-04T22:31:00Z" w16du:dateUtc="2025-01-04T14:31:00Z"/>
                <w:rFonts w:ascii="Times New Roman" w:hAnsi="Times New Roman" w:cs="Times New Roman"/>
                <w:sz w:val="24"/>
                <w:rPrChange w:id="42947" w:author="瑋婷 徐" w:date="2025-01-04T22:49:00Z" w16du:dateUtc="2025-01-04T14:49:00Z">
                  <w:rPr>
                    <w:ins w:id="42948" w:author="瑋婷 徐" w:date="2025-01-04T22:31:00Z" w16du:dateUtc="2025-01-04T14:31:00Z"/>
                  </w:rPr>
                </w:rPrChange>
              </w:rPr>
              <w:pPrChange w:id="42949" w:author="瑋婷 徐" w:date="2025-01-04T22:32:00Z" w16du:dateUtc="2025-01-04T14:32:00Z">
                <w:pPr>
                  <w:spacing w:after="0"/>
                  <w:cnfStyle w:val="100000000000" w:firstRow="1" w:lastRow="0" w:firstColumn="0" w:lastColumn="0" w:oddVBand="0" w:evenVBand="0" w:oddHBand="0" w:evenHBand="0" w:firstRowFirstColumn="0" w:firstRowLastColumn="0" w:lastRowFirstColumn="0" w:lastRowLastColumn="0"/>
                </w:pPr>
              </w:pPrChange>
            </w:pPr>
            <w:ins w:id="42950" w:author="瑋婷 徐" w:date="2025-01-04T22:32:00Z" w16du:dateUtc="2025-01-04T14:32:00Z">
              <w:r w:rsidRPr="00D000CE">
                <w:rPr>
                  <w:rFonts w:ascii="Times New Roman" w:hAnsi="Times New Roman" w:cs="Times New Roman"/>
                  <w:sz w:val="24"/>
                </w:rPr>
                <w:t>數量</w:t>
              </w:r>
              <w:r w:rsidRPr="00D000CE">
                <w:rPr>
                  <w:rFonts w:ascii="Times New Roman" w:hAnsi="Times New Roman" w:cs="Times New Roman"/>
                  <w:sz w:val="24"/>
                </w:rPr>
                <w:t>(</w:t>
              </w:r>
              <w:r w:rsidRPr="00D000CE">
                <w:rPr>
                  <w:rFonts w:ascii="Times New Roman" w:hAnsi="Times New Roman" w:cs="Times New Roman"/>
                  <w:sz w:val="24"/>
                </w:rPr>
                <w:t>隻次</w:t>
              </w:r>
              <w:r w:rsidRPr="00D000CE">
                <w:rPr>
                  <w:rFonts w:ascii="Times New Roman" w:hAnsi="Times New Roman" w:cs="Times New Roman"/>
                  <w:sz w:val="24"/>
                </w:rPr>
                <w:t>)</w:t>
              </w:r>
            </w:ins>
          </w:p>
        </w:tc>
        <w:tc>
          <w:tcPr>
            <w:tcW w:w="1235"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Change w:id="42951" w:author="瑋婷 徐" w:date="2025-01-04T22:32:00Z" w16du:dateUtc="2025-01-04T14:32:00Z">
              <w:tcPr>
                <w:tcW w:w="1440" w:type="dxa"/>
                <w:gridSpan w:val="2"/>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tcPrChange>
          </w:tcPr>
          <w:p w14:paraId="50789EBE" w14:textId="12913EBE" w:rsidR="001C7068" w:rsidRPr="006D4CF2" w:rsidRDefault="001C7068">
            <w:pPr>
              <w:spacing w:after="0" w:line="360" w:lineRule="auto"/>
              <w:jc w:val="center"/>
              <w:cnfStyle w:val="100000000000" w:firstRow="1" w:lastRow="0" w:firstColumn="0" w:lastColumn="0" w:oddVBand="0" w:evenVBand="0" w:oddHBand="0" w:evenHBand="0" w:firstRowFirstColumn="0" w:firstRowLastColumn="0" w:lastRowFirstColumn="0" w:lastRowLastColumn="0"/>
              <w:rPr>
                <w:ins w:id="42952" w:author="瑋婷 徐" w:date="2025-01-04T22:31:00Z" w16du:dateUtc="2025-01-04T14:31:00Z"/>
                <w:rFonts w:ascii="Times New Roman" w:hAnsi="Times New Roman" w:cs="Times New Roman"/>
                <w:sz w:val="24"/>
                <w:rPrChange w:id="42953" w:author="瑋婷 徐" w:date="2025-01-04T22:49:00Z" w16du:dateUtc="2025-01-04T14:49:00Z">
                  <w:rPr>
                    <w:ins w:id="42954" w:author="瑋婷 徐" w:date="2025-01-04T22:31:00Z" w16du:dateUtc="2025-01-04T14:31:00Z"/>
                  </w:rPr>
                </w:rPrChange>
              </w:rPr>
              <w:pPrChange w:id="42955" w:author="瑋婷 徐" w:date="2025-01-04T22:32:00Z" w16du:dateUtc="2025-01-04T14:32:00Z">
                <w:pPr>
                  <w:spacing w:after="0"/>
                  <w:cnfStyle w:val="100000000000" w:firstRow="1" w:lastRow="0" w:firstColumn="0" w:lastColumn="0" w:oddVBand="0" w:evenVBand="0" w:oddHBand="0" w:evenHBand="0" w:firstRowFirstColumn="0" w:firstRowLastColumn="0" w:lastRowFirstColumn="0" w:lastRowLastColumn="0"/>
                </w:pPr>
              </w:pPrChange>
            </w:pPr>
            <w:ins w:id="42956" w:author="瑋婷 徐" w:date="2025-01-04T22:32:00Z" w16du:dateUtc="2025-01-04T14:32:00Z">
              <w:r w:rsidRPr="00D000CE">
                <w:rPr>
                  <w:rFonts w:ascii="Times New Roman" w:hAnsi="Times New Roman" w:cs="Times New Roman"/>
                  <w:sz w:val="24"/>
                </w:rPr>
                <w:t>占比</w:t>
              </w:r>
              <w:r w:rsidRPr="00D000CE">
                <w:rPr>
                  <w:rFonts w:ascii="Times New Roman" w:hAnsi="Times New Roman" w:cs="Times New Roman"/>
                  <w:sz w:val="24"/>
                </w:rPr>
                <w:t>(%)</w:t>
              </w:r>
            </w:ins>
          </w:p>
        </w:tc>
      </w:tr>
      <w:tr w:rsidR="001C7068" w:rsidRPr="00D000CE" w14:paraId="143DEF7F" w14:textId="77777777" w:rsidTr="001C7068">
        <w:trPr>
          <w:jc w:val="center"/>
          <w:ins w:id="42957" w:author="瑋婷 徐" w:date="2025-01-04T22:31:00Z"/>
          <w:trPrChange w:id="42958" w:author="瑋婷 徐" w:date="2025-01-04T22:32:00Z" w16du:dateUtc="2025-01-04T14:32:00Z">
            <w:trPr>
              <w:gridAfter w:val="0"/>
              <w:jc w:val="center"/>
            </w:trPr>
          </w:trPrChange>
        </w:trPr>
        <w:tc>
          <w:tcPr>
            <w:tcW w:w="2118"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959" w:author="瑋婷 徐" w:date="2025-01-04T22:32:00Z" w16du:dateUtc="2025-01-04T14:32:00Z">
              <w:tcPr>
                <w:tcW w:w="1440" w:type="dxa"/>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C659D8A" w14:textId="77777777" w:rsidR="001C7068" w:rsidRPr="006D4CF2" w:rsidRDefault="001C7068">
            <w:pPr>
              <w:spacing w:after="0" w:line="360" w:lineRule="auto"/>
              <w:jc w:val="center"/>
              <w:rPr>
                <w:ins w:id="42960" w:author="瑋婷 徐" w:date="2025-01-04T22:31:00Z" w16du:dateUtc="2025-01-04T14:31:00Z"/>
                <w:rFonts w:ascii="Times New Roman" w:hAnsi="Times New Roman" w:cs="Times New Roman"/>
                <w:sz w:val="24"/>
                <w:rPrChange w:id="42961" w:author="瑋婷 徐" w:date="2025-01-04T22:49:00Z" w16du:dateUtc="2025-01-04T14:49:00Z">
                  <w:rPr>
                    <w:ins w:id="42962" w:author="瑋婷 徐" w:date="2025-01-04T22:31:00Z" w16du:dateUtc="2025-01-04T14:31:00Z"/>
                  </w:rPr>
                </w:rPrChange>
              </w:rPr>
              <w:pPrChange w:id="42963" w:author="瑋婷 徐" w:date="2025-01-04T22:32:00Z" w16du:dateUtc="2025-01-04T14:32:00Z">
                <w:pPr>
                  <w:spacing w:after="0"/>
                </w:pPr>
              </w:pPrChange>
            </w:pPr>
            <w:ins w:id="42964" w:author="瑋婷 徐" w:date="2025-01-04T22:31:00Z" w16du:dateUtc="2025-01-04T14:31:00Z">
              <w:r w:rsidRPr="006D4CF2">
                <w:rPr>
                  <w:rFonts w:ascii="Times New Roman" w:hAnsi="Times New Roman" w:cs="Times New Roman"/>
                  <w:sz w:val="24"/>
                  <w:rPrChange w:id="42965" w:author="瑋婷 徐" w:date="2025-01-04T22:49:00Z" w16du:dateUtc="2025-01-04T14:49:00Z">
                    <w:rPr/>
                  </w:rPrChange>
                </w:rPr>
                <w:t>臺灣山鷓鴣</w:t>
              </w:r>
            </w:ins>
          </w:p>
        </w:tc>
        <w:tc>
          <w:tcPr>
            <w:tcW w:w="1647"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966" w:author="瑋婷 徐" w:date="2025-01-04T22:32:00Z" w16du:dateUtc="2025-01-04T14:32:00Z">
              <w:tcPr>
                <w:tcW w:w="1440" w:type="dxa"/>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54E1727" w14:textId="77777777" w:rsidR="001C7068" w:rsidRPr="006D4CF2" w:rsidRDefault="001C7068">
            <w:pPr>
              <w:spacing w:after="0" w:line="360" w:lineRule="auto"/>
              <w:jc w:val="center"/>
              <w:rPr>
                <w:ins w:id="42967" w:author="瑋婷 徐" w:date="2025-01-04T22:31:00Z" w16du:dateUtc="2025-01-04T14:31:00Z"/>
                <w:rFonts w:ascii="Times New Roman" w:hAnsi="Times New Roman" w:cs="Times New Roman"/>
                <w:sz w:val="24"/>
                <w:rPrChange w:id="42968" w:author="瑋婷 徐" w:date="2025-01-04T22:49:00Z" w16du:dateUtc="2025-01-04T14:49:00Z">
                  <w:rPr>
                    <w:ins w:id="42969" w:author="瑋婷 徐" w:date="2025-01-04T22:31:00Z" w16du:dateUtc="2025-01-04T14:31:00Z"/>
                  </w:rPr>
                </w:rPrChange>
              </w:rPr>
              <w:pPrChange w:id="42970" w:author="瑋婷 徐" w:date="2025-01-04T22:32:00Z" w16du:dateUtc="2025-01-04T14:32:00Z">
                <w:pPr>
                  <w:spacing w:after="0"/>
                </w:pPr>
              </w:pPrChange>
            </w:pPr>
            <w:ins w:id="42971" w:author="瑋婷 徐" w:date="2025-01-04T22:31:00Z" w16du:dateUtc="2025-01-04T14:31:00Z">
              <w:r w:rsidRPr="006D4CF2">
                <w:rPr>
                  <w:rFonts w:ascii="Times New Roman" w:hAnsi="Times New Roman" w:cs="Times New Roman"/>
                  <w:sz w:val="24"/>
                  <w:rPrChange w:id="42972" w:author="瑋婷 徐" w:date="2025-01-04T22:49:00Z" w16du:dateUtc="2025-01-04T14:49:00Z">
                    <w:rPr/>
                  </w:rPrChange>
                </w:rPr>
                <w:t>6</w:t>
              </w:r>
            </w:ins>
          </w:p>
        </w:tc>
        <w:tc>
          <w:tcPr>
            <w:tcW w:w="1235"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973" w:author="瑋婷 徐" w:date="2025-01-04T22:32:00Z" w16du:dateUtc="2025-01-04T14:32:00Z">
              <w:tcPr>
                <w:tcW w:w="1440" w:type="dxa"/>
                <w:gridSpan w:val="2"/>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FDB1EEA" w14:textId="77777777" w:rsidR="001C7068" w:rsidRPr="006D4CF2" w:rsidRDefault="001C7068">
            <w:pPr>
              <w:spacing w:after="0" w:line="360" w:lineRule="auto"/>
              <w:jc w:val="center"/>
              <w:rPr>
                <w:ins w:id="42974" w:author="瑋婷 徐" w:date="2025-01-04T22:31:00Z" w16du:dateUtc="2025-01-04T14:31:00Z"/>
                <w:rFonts w:ascii="Times New Roman" w:hAnsi="Times New Roman" w:cs="Times New Roman"/>
                <w:sz w:val="24"/>
                <w:rPrChange w:id="42975" w:author="瑋婷 徐" w:date="2025-01-04T22:49:00Z" w16du:dateUtc="2025-01-04T14:49:00Z">
                  <w:rPr>
                    <w:ins w:id="42976" w:author="瑋婷 徐" w:date="2025-01-04T22:31:00Z" w16du:dateUtc="2025-01-04T14:31:00Z"/>
                  </w:rPr>
                </w:rPrChange>
              </w:rPr>
              <w:pPrChange w:id="42977" w:author="瑋婷 徐" w:date="2025-01-04T22:32:00Z" w16du:dateUtc="2025-01-04T14:32:00Z">
                <w:pPr>
                  <w:spacing w:after="0"/>
                </w:pPr>
              </w:pPrChange>
            </w:pPr>
            <w:ins w:id="42978" w:author="瑋婷 徐" w:date="2025-01-04T22:31:00Z" w16du:dateUtc="2025-01-04T14:31:00Z">
              <w:r w:rsidRPr="006D4CF2">
                <w:rPr>
                  <w:rFonts w:ascii="Times New Roman" w:hAnsi="Times New Roman" w:cs="Times New Roman"/>
                  <w:sz w:val="24"/>
                  <w:rPrChange w:id="42979" w:author="瑋婷 徐" w:date="2025-01-04T22:49:00Z" w16du:dateUtc="2025-01-04T14:49:00Z">
                    <w:rPr/>
                  </w:rPrChange>
                </w:rPr>
                <w:t>20</w:t>
              </w:r>
            </w:ins>
          </w:p>
        </w:tc>
      </w:tr>
      <w:tr w:rsidR="001C7068" w:rsidRPr="00D000CE" w14:paraId="7070BCAF" w14:textId="77777777" w:rsidTr="001C7068">
        <w:trPr>
          <w:jc w:val="center"/>
          <w:ins w:id="42980" w:author="瑋婷 徐" w:date="2025-01-04T22:31:00Z"/>
          <w:trPrChange w:id="42981" w:author="瑋婷 徐" w:date="2025-01-04T22:32:00Z" w16du:dateUtc="2025-01-04T14:32: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982"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719919D" w14:textId="77777777" w:rsidR="001C7068" w:rsidRPr="006D4CF2" w:rsidRDefault="001C7068">
            <w:pPr>
              <w:spacing w:after="0" w:line="360" w:lineRule="auto"/>
              <w:jc w:val="center"/>
              <w:rPr>
                <w:ins w:id="42983" w:author="瑋婷 徐" w:date="2025-01-04T22:31:00Z" w16du:dateUtc="2025-01-04T14:31:00Z"/>
                <w:rFonts w:ascii="Times New Roman" w:hAnsi="Times New Roman" w:cs="Times New Roman"/>
                <w:sz w:val="24"/>
                <w:rPrChange w:id="42984" w:author="瑋婷 徐" w:date="2025-01-04T22:49:00Z" w16du:dateUtc="2025-01-04T14:49:00Z">
                  <w:rPr>
                    <w:ins w:id="42985" w:author="瑋婷 徐" w:date="2025-01-04T22:31:00Z" w16du:dateUtc="2025-01-04T14:31:00Z"/>
                  </w:rPr>
                </w:rPrChange>
              </w:rPr>
              <w:pPrChange w:id="42986" w:author="瑋婷 徐" w:date="2025-01-04T22:32:00Z" w16du:dateUtc="2025-01-04T14:32:00Z">
                <w:pPr>
                  <w:spacing w:after="0"/>
                </w:pPr>
              </w:pPrChange>
            </w:pPr>
            <w:ins w:id="42987" w:author="瑋婷 徐" w:date="2025-01-04T22:31:00Z" w16du:dateUtc="2025-01-04T14:31:00Z">
              <w:r w:rsidRPr="006D4CF2">
                <w:rPr>
                  <w:rFonts w:ascii="Times New Roman" w:hAnsi="Times New Roman" w:cs="Times New Roman"/>
                  <w:sz w:val="24"/>
                  <w:rPrChange w:id="42988" w:author="瑋婷 徐" w:date="2025-01-04T22:49:00Z" w16du:dateUtc="2025-01-04T14:49:00Z">
                    <w:rPr/>
                  </w:rPrChange>
                </w:rPr>
                <w:t>臺灣竹雞</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989"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C6B34C6" w14:textId="77777777" w:rsidR="001C7068" w:rsidRPr="006D4CF2" w:rsidRDefault="001C7068">
            <w:pPr>
              <w:spacing w:after="0" w:line="360" w:lineRule="auto"/>
              <w:jc w:val="center"/>
              <w:rPr>
                <w:ins w:id="42990" w:author="瑋婷 徐" w:date="2025-01-04T22:31:00Z" w16du:dateUtc="2025-01-04T14:31:00Z"/>
                <w:rFonts w:ascii="Times New Roman" w:hAnsi="Times New Roman" w:cs="Times New Roman"/>
                <w:sz w:val="24"/>
                <w:rPrChange w:id="42991" w:author="瑋婷 徐" w:date="2025-01-04T22:49:00Z" w16du:dateUtc="2025-01-04T14:49:00Z">
                  <w:rPr>
                    <w:ins w:id="42992" w:author="瑋婷 徐" w:date="2025-01-04T22:31:00Z" w16du:dateUtc="2025-01-04T14:31:00Z"/>
                  </w:rPr>
                </w:rPrChange>
              </w:rPr>
              <w:pPrChange w:id="42993" w:author="瑋婷 徐" w:date="2025-01-04T22:32:00Z" w16du:dateUtc="2025-01-04T14:32:00Z">
                <w:pPr>
                  <w:spacing w:after="0"/>
                </w:pPr>
              </w:pPrChange>
            </w:pPr>
            <w:ins w:id="42994" w:author="瑋婷 徐" w:date="2025-01-04T22:31:00Z" w16du:dateUtc="2025-01-04T14:31:00Z">
              <w:r w:rsidRPr="006D4CF2">
                <w:rPr>
                  <w:rFonts w:ascii="Times New Roman" w:hAnsi="Times New Roman" w:cs="Times New Roman"/>
                  <w:sz w:val="24"/>
                  <w:rPrChange w:id="42995" w:author="瑋婷 徐" w:date="2025-01-04T22:49:00Z" w16du:dateUtc="2025-01-04T14:49:00Z">
                    <w:rPr/>
                  </w:rPrChange>
                </w:rPr>
                <w:t>6</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2996" w:author="瑋婷 徐" w:date="2025-01-04T22:32:00Z" w16du:dateUtc="2025-01-04T14:32: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7D48EA2" w14:textId="77777777" w:rsidR="001C7068" w:rsidRPr="006D4CF2" w:rsidRDefault="001C7068">
            <w:pPr>
              <w:spacing w:after="0" w:line="360" w:lineRule="auto"/>
              <w:jc w:val="center"/>
              <w:rPr>
                <w:ins w:id="42997" w:author="瑋婷 徐" w:date="2025-01-04T22:31:00Z" w16du:dateUtc="2025-01-04T14:31:00Z"/>
                <w:rFonts w:ascii="Times New Roman" w:hAnsi="Times New Roman" w:cs="Times New Roman"/>
                <w:sz w:val="24"/>
                <w:rPrChange w:id="42998" w:author="瑋婷 徐" w:date="2025-01-04T22:49:00Z" w16du:dateUtc="2025-01-04T14:49:00Z">
                  <w:rPr>
                    <w:ins w:id="42999" w:author="瑋婷 徐" w:date="2025-01-04T22:31:00Z" w16du:dateUtc="2025-01-04T14:31:00Z"/>
                  </w:rPr>
                </w:rPrChange>
              </w:rPr>
              <w:pPrChange w:id="43000" w:author="瑋婷 徐" w:date="2025-01-04T22:32:00Z" w16du:dateUtc="2025-01-04T14:32:00Z">
                <w:pPr>
                  <w:spacing w:after="0"/>
                </w:pPr>
              </w:pPrChange>
            </w:pPr>
            <w:ins w:id="43001" w:author="瑋婷 徐" w:date="2025-01-04T22:31:00Z" w16du:dateUtc="2025-01-04T14:31:00Z">
              <w:r w:rsidRPr="006D4CF2">
                <w:rPr>
                  <w:rFonts w:ascii="Times New Roman" w:hAnsi="Times New Roman" w:cs="Times New Roman"/>
                  <w:sz w:val="24"/>
                  <w:rPrChange w:id="43002" w:author="瑋婷 徐" w:date="2025-01-04T22:49:00Z" w16du:dateUtc="2025-01-04T14:49:00Z">
                    <w:rPr/>
                  </w:rPrChange>
                </w:rPr>
                <w:t>20</w:t>
              </w:r>
            </w:ins>
          </w:p>
        </w:tc>
      </w:tr>
      <w:tr w:rsidR="001C7068" w:rsidRPr="00D000CE" w14:paraId="34FA4A92" w14:textId="77777777" w:rsidTr="001C7068">
        <w:trPr>
          <w:jc w:val="center"/>
          <w:ins w:id="43003" w:author="瑋婷 徐" w:date="2025-01-04T22:31:00Z"/>
          <w:trPrChange w:id="43004" w:author="瑋婷 徐" w:date="2025-01-04T22:32:00Z" w16du:dateUtc="2025-01-04T14:32: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05"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0036BA1" w14:textId="77777777" w:rsidR="001C7068" w:rsidRPr="006D4CF2" w:rsidRDefault="001C7068">
            <w:pPr>
              <w:spacing w:after="0" w:line="360" w:lineRule="auto"/>
              <w:jc w:val="center"/>
              <w:rPr>
                <w:ins w:id="43006" w:author="瑋婷 徐" w:date="2025-01-04T22:31:00Z" w16du:dateUtc="2025-01-04T14:31:00Z"/>
                <w:rFonts w:ascii="Times New Roman" w:hAnsi="Times New Roman" w:cs="Times New Roman"/>
                <w:sz w:val="24"/>
                <w:rPrChange w:id="43007" w:author="瑋婷 徐" w:date="2025-01-04T22:49:00Z" w16du:dateUtc="2025-01-04T14:49:00Z">
                  <w:rPr>
                    <w:ins w:id="43008" w:author="瑋婷 徐" w:date="2025-01-04T22:31:00Z" w16du:dateUtc="2025-01-04T14:31:00Z"/>
                  </w:rPr>
                </w:rPrChange>
              </w:rPr>
              <w:pPrChange w:id="43009" w:author="瑋婷 徐" w:date="2025-01-04T22:32:00Z" w16du:dateUtc="2025-01-04T14:32:00Z">
                <w:pPr>
                  <w:spacing w:after="0"/>
                </w:pPr>
              </w:pPrChange>
            </w:pPr>
            <w:ins w:id="43010" w:author="瑋婷 徐" w:date="2025-01-04T22:31:00Z" w16du:dateUtc="2025-01-04T14:31:00Z">
              <w:r w:rsidRPr="006D4CF2">
                <w:rPr>
                  <w:rFonts w:ascii="Times New Roman" w:hAnsi="Times New Roman" w:cs="Times New Roman"/>
                  <w:sz w:val="24"/>
                  <w:rPrChange w:id="43011" w:author="瑋婷 徐" w:date="2025-01-04T22:49:00Z" w16du:dateUtc="2025-01-04T14:49:00Z">
                    <w:rPr/>
                  </w:rPrChange>
                </w:rPr>
                <w:t>珠頸斑鳩</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12"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B4ACD80" w14:textId="77777777" w:rsidR="001C7068" w:rsidRPr="006D4CF2" w:rsidRDefault="001C7068">
            <w:pPr>
              <w:spacing w:after="0" w:line="360" w:lineRule="auto"/>
              <w:jc w:val="center"/>
              <w:rPr>
                <w:ins w:id="43013" w:author="瑋婷 徐" w:date="2025-01-04T22:31:00Z" w16du:dateUtc="2025-01-04T14:31:00Z"/>
                <w:rFonts w:ascii="Times New Roman" w:hAnsi="Times New Roman" w:cs="Times New Roman"/>
                <w:sz w:val="24"/>
                <w:rPrChange w:id="43014" w:author="瑋婷 徐" w:date="2025-01-04T22:49:00Z" w16du:dateUtc="2025-01-04T14:49:00Z">
                  <w:rPr>
                    <w:ins w:id="43015" w:author="瑋婷 徐" w:date="2025-01-04T22:31:00Z" w16du:dateUtc="2025-01-04T14:31:00Z"/>
                  </w:rPr>
                </w:rPrChange>
              </w:rPr>
              <w:pPrChange w:id="43016" w:author="瑋婷 徐" w:date="2025-01-04T22:32:00Z" w16du:dateUtc="2025-01-04T14:32:00Z">
                <w:pPr>
                  <w:spacing w:after="0"/>
                </w:pPr>
              </w:pPrChange>
            </w:pPr>
            <w:ins w:id="43017" w:author="瑋婷 徐" w:date="2025-01-04T22:31:00Z" w16du:dateUtc="2025-01-04T14:31:00Z">
              <w:r w:rsidRPr="006D4CF2">
                <w:rPr>
                  <w:rFonts w:ascii="Times New Roman" w:hAnsi="Times New Roman" w:cs="Times New Roman"/>
                  <w:sz w:val="24"/>
                  <w:rPrChange w:id="43018" w:author="瑋婷 徐" w:date="2025-01-04T22:49:00Z" w16du:dateUtc="2025-01-04T14:49:00Z">
                    <w:rPr/>
                  </w:rPrChange>
                </w:rPr>
                <w:t>3</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19" w:author="瑋婷 徐" w:date="2025-01-04T22:32:00Z" w16du:dateUtc="2025-01-04T14:32: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FBA9BDC" w14:textId="77777777" w:rsidR="001C7068" w:rsidRPr="006D4CF2" w:rsidRDefault="001C7068">
            <w:pPr>
              <w:spacing w:after="0" w:line="360" w:lineRule="auto"/>
              <w:jc w:val="center"/>
              <w:rPr>
                <w:ins w:id="43020" w:author="瑋婷 徐" w:date="2025-01-04T22:31:00Z" w16du:dateUtc="2025-01-04T14:31:00Z"/>
                <w:rFonts w:ascii="Times New Roman" w:hAnsi="Times New Roman" w:cs="Times New Roman"/>
                <w:sz w:val="24"/>
                <w:rPrChange w:id="43021" w:author="瑋婷 徐" w:date="2025-01-04T22:49:00Z" w16du:dateUtc="2025-01-04T14:49:00Z">
                  <w:rPr>
                    <w:ins w:id="43022" w:author="瑋婷 徐" w:date="2025-01-04T22:31:00Z" w16du:dateUtc="2025-01-04T14:31:00Z"/>
                  </w:rPr>
                </w:rPrChange>
              </w:rPr>
              <w:pPrChange w:id="43023" w:author="瑋婷 徐" w:date="2025-01-04T22:32:00Z" w16du:dateUtc="2025-01-04T14:32:00Z">
                <w:pPr>
                  <w:spacing w:after="0"/>
                </w:pPr>
              </w:pPrChange>
            </w:pPr>
            <w:ins w:id="43024" w:author="瑋婷 徐" w:date="2025-01-04T22:31:00Z" w16du:dateUtc="2025-01-04T14:31:00Z">
              <w:r w:rsidRPr="006D4CF2">
                <w:rPr>
                  <w:rFonts w:ascii="Times New Roman" w:hAnsi="Times New Roman" w:cs="Times New Roman"/>
                  <w:sz w:val="24"/>
                  <w:rPrChange w:id="43025" w:author="瑋婷 徐" w:date="2025-01-04T22:49:00Z" w16du:dateUtc="2025-01-04T14:49:00Z">
                    <w:rPr/>
                  </w:rPrChange>
                </w:rPr>
                <w:t>20</w:t>
              </w:r>
            </w:ins>
          </w:p>
        </w:tc>
      </w:tr>
      <w:tr w:rsidR="001C7068" w:rsidRPr="00D000CE" w14:paraId="73E40DA7" w14:textId="77777777" w:rsidTr="001C7068">
        <w:trPr>
          <w:jc w:val="center"/>
          <w:ins w:id="43026" w:author="瑋婷 徐" w:date="2025-01-04T22:31:00Z"/>
          <w:trPrChange w:id="43027" w:author="瑋婷 徐" w:date="2025-01-04T22:32:00Z" w16du:dateUtc="2025-01-04T14:32: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28"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10BA26D" w14:textId="77777777" w:rsidR="001C7068" w:rsidRPr="006D4CF2" w:rsidRDefault="001C7068">
            <w:pPr>
              <w:spacing w:after="0" w:line="360" w:lineRule="auto"/>
              <w:jc w:val="center"/>
              <w:rPr>
                <w:ins w:id="43029" w:author="瑋婷 徐" w:date="2025-01-04T22:31:00Z" w16du:dateUtc="2025-01-04T14:31:00Z"/>
                <w:rFonts w:ascii="Times New Roman" w:hAnsi="Times New Roman" w:cs="Times New Roman"/>
                <w:sz w:val="24"/>
                <w:rPrChange w:id="43030" w:author="瑋婷 徐" w:date="2025-01-04T22:49:00Z" w16du:dateUtc="2025-01-04T14:49:00Z">
                  <w:rPr>
                    <w:ins w:id="43031" w:author="瑋婷 徐" w:date="2025-01-04T22:31:00Z" w16du:dateUtc="2025-01-04T14:31:00Z"/>
                  </w:rPr>
                </w:rPrChange>
              </w:rPr>
              <w:pPrChange w:id="43032" w:author="瑋婷 徐" w:date="2025-01-04T22:32:00Z" w16du:dateUtc="2025-01-04T14:32:00Z">
                <w:pPr>
                  <w:spacing w:after="0"/>
                </w:pPr>
              </w:pPrChange>
            </w:pPr>
            <w:ins w:id="43033" w:author="瑋婷 徐" w:date="2025-01-04T22:31:00Z" w16du:dateUtc="2025-01-04T14:31:00Z">
              <w:r w:rsidRPr="006D4CF2">
                <w:rPr>
                  <w:rFonts w:ascii="Times New Roman" w:hAnsi="Times New Roman" w:cs="Times New Roman"/>
                  <w:sz w:val="24"/>
                  <w:rPrChange w:id="43034" w:author="瑋婷 徐" w:date="2025-01-04T22:49:00Z" w16du:dateUtc="2025-01-04T14:49:00Z">
                    <w:rPr/>
                  </w:rPrChange>
                </w:rPr>
                <w:t>翠翼鳩</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35"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B794E77" w14:textId="77777777" w:rsidR="001C7068" w:rsidRPr="006D4CF2" w:rsidRDefault="001C7068">
            <w:pPr>
              <w:spacing w:after="0" w:line="360" w:lineRule="auto"/>
              <w:jc w:val="center"/>
              <w:rPr>
                <w:ins w:id="43036" w:author="瑋婷 徐" w:date="2025-01-04T22:31:00Z" w16du:dateUtc="2025-01-04T14:31:00Z"/>
                <w:rFonts w:ascii="Times New Roman" w:hAnsi="Times New Roman" w:cs="Times New Roman"/>
                <w:sz w:val="24"/>
                <w:rPrChange w:id="43037" w:author="瑋婷 徐" w:date="2025-01-04T22:49:00Z" w16du:dateUtc="2025-01-04T14:49:00Z">
                  <w:rPr>
                    <w:ins w:id="43038" w:author="瑋婷 徐" w:date="2025-01-04T22:31:00Z" w16du:dateUtc="2025-01-04T14:31:00Z"/>
                  </w:rPr>
                </w:rPrChange>
              </w:rPr>
              <w:pPrChange w:id="43039" w:author="瑋婷 徐" w:date="2025-01-04T22:32:00Z" w16du:dateUtc="2025-01-04T14:32:00Z">
                <w:pPr>
                  <w:spacing w:after="0"/>
                </w:pPr>
              </w:pPrChange>
            </w:pPr>
            <w:ins w:id="43040" w:author="瑋婷 徐" w:date="2025-01-04T22:31:00Z" w16du:dateUtc="2025-01-04T14:31:00Z">
              <w:r w:rsidRPr="006D4CF2">
                <w:rPr>
                  <w:rFonts w:ascii="Times New Roman" w:hAnsi="Times New Roman" w:cs="Times New Roman"/>
                  <w:sz w:val="24"/>
                  <w:rPrChange w:id="43041" w:author="瑋婷 徐" w:date="2025-01-04T22:49:00Z" w16du:dateUtc="2025-01-04T14:49:00Z">
                    <w:rPr/>
                  </w:rPrChange>
                </w:rPr>
                <w:t>1</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42" w:author="瑋婷 徐" w:date="2025-01-04T22:32:00Z" w16du:dateUtc="2025-01-04T14:32: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7C3F6E9" w14:textId="77777777" w:rsidR="001C7068" w:rsidRPr="006D4CF2" w:rsidRDefault="001C7068">
            <w:pPr>
              <w:spacing w:after="0" w:line="360" w:lineRule="auto"/>
              <w:jc w:val="center"/>
              <w:rPr>
                <w:ins w:id="43043" w:author="瑋婷 徐" w:date="2025-01-04T22:31:00Z" w16du:dateUtc="2025-01-04T14:31:00Z"/>
                <w:rFonts w:ascii="Times New Roman" w:hAnsi="Times New Roman" w:cs="Times New Roman"/>
                <w:sz w:val="24"/>
                <w:rPrChange w:id="43044" w:author="瑋婷 徐" w:date="2025-01-04T22:49:00Z" w16du:dateUtc="2025-01-04T14:49:00Z">
                  <w:rPr>
                    <w:ins w:id="43045" w:author="瑋婷 徐" w:date="2025-01-04T22:31:00Z" w16du:dateUtc="2025-01-04T14:31:00Z"/>
                  </w:rPr>
                </w:rPrChange>
              </w:rPr>
              <w:pPrChange w:id="43046" w:author="瑋婷 徐" w:date="2025-01-04T22:32:00Z" w16du:dateUtc="2025-01-04T14:32:00Z">
                <w:pPr>
                  <w:spacing w:after="0"/>
                </w:pPr>
              </w:pPrChange>
            </w:pPr>
            <w:ins w:id="43047" w:author="瑋婷 徐" w:date="2025-01-04T22:31:00Z" w16du:dateUtc="2025-01-04T14:31:00Z">
              <w:r w:rsidRPr="006D4CF2">
                <w:rPr>
                  <w:rFonts w:ascii="Times New Roman" w:hAnsi="Times New Roman" w:cs="Times New Roman"/>
                  <w:sz w:val="24"/>
                  <w:rPrChange w:id="43048" w:author="瑋婷 徐" w:date="2025-01-04T22:49:00Z" w16du:dateUtc="2025-01-04T14:49:00Z">
                    <w:rPr/>
                  </w:rPrChange>
                </w:rPr>
                <w:t>20</w:t>
              </w:r>
            </w:ins>
          </w:p>
        </w:tc>
      </w:tr>
      <w:tr w:rsidR="001C7068" w:rsidRPr="00D000CE" w14:paraId="6B055B49" w14:textId="77777777" w:rsidTr="001C7068">
        <w:trPr>
          <w:jc w:val="center"/>
          <w:ins w:id="43049" w:author="瑋婷 徐" w:date="2025-01-04T22:31:00Z"/>
          <w:trPrChange w:id="43050" w:author="瑋婷 徐" w:date="2025-01-04T22:32:00Z" w16du:dateUtc="2025-01-04T14:32: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51"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EECA4AD" w14:textId="77777777" w:rsidR="001C7068" w:rsidRPr="006D4CF2" w:rsidRDefault="001C7068">
            <w:pPr>
              <w:spacing w:after="0" w:line="360" w:lineRule="auto"/>
              <w:jc w:val="center"/>
              <w:rPr>
                <w:ins w:id="43052" w:author="瑋婷 徐" w:date="2025-01-04T22:31:00Z" w16du:dateUtc="2025-01-04T14:31:00Z"/>
                <w:rFonts w:ascii="Times New Roman" w:hAnsi="Times New Roman" w:cs="Times New Roman"/>
                <w:sz w:val="24"/>
                <w:rPrChange w:id="43053" w:author="瑋婷 徐" w:date="2025-01-04T22:49:00Z" w16du:dateUtc="2025-01-04T14:49:00Z">
                  <w:rPr>
                    <w:ins w:id="43054" w:author="瑋婷 徐" w:date="2025-01-04T22:31:00Z" w16du:dateUtc="2025-01-04T14:31:00Z"/>
                  </w:rPr>
                </w:rPrChange>
              </w:rPr>
              <w:pPrChange w:id="43055" w:author="瑋婷 徐" w:date="2025-01-04T22:32:00Z" w16du:dateUtc="2025-01-04T14:32:00Z">
                <w:pPr>
                  <w:spacing w:after="0"/>
                </w:pPr>
              </w:pPrChange>
            </w:pPr>
            <w:ins w:id="43056" w:author="瑋婷 徐" w:date="2025-01-04T22:31:00Z" w16du:dateUtc="2025-01-04T14:31:00Z">
              <w:r w:rsidRPr="006D4CF2">
                <w:rPr>
                  <w:rFonts w:ascii="Times New Roman" w:hAnsi="Times New Roman" w:cs="Times New Roman"/>
                  <w:sz w:val="24"/>
                  <w:rPrChange w:id="43057" w:author="瑋婷 徐" w:date="2025-01-04T22:49:00Z" w16du:dateUtc="2025-01-04T14:49:00Z">
                    <w:rPr/>
                  </w:rPrChange>
                </w:rPr>
                <w:t>綠鳩</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58"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24A795B" w14:textId="77777777" w:rsidR="001C7068" w:rsidRPr="006D4CF2" w:rsidRDefault="001C7068">
            <w:pPr>
              <w:spacing w:after="0" w:line="360" w:lineRule="auto"/>
              <w:jc w:val="center"/>
              <w:rPr>
                <w:ins w:id="43059" w:author="瑋婷 徐" w:date="2025-01-04T22:31:00Z" w16du:dateUtc="2025-01-04T14:31:00Z"/>
                <w:rFonts w:ascii="Times New Roman" w:hAnsi="Times New Roman" w:cs="Times New Roman"/>
                <w:sz w:val="24"/>
                <w:rPrChange w:id="43060" w:author="瑋婷 徐" w:date="2025-01-04T22:49:00Z" w16du:dateUtc="2025-01-04T14:49:00Z">
                  <w:rPr>
                    <w:ins w:id="43061" w:author="瑋婷 徐" w:date="2025-01-04T22:31:00Z" w16du:dateUtc="2025-01-04T14:31:00Z"/>
                  </w:rPr>
                </w:rPrChange>
              </w:rPr>
              <w:pPrChange w:id="43062" w:author="瑋婷 徐" w:date="2025-01-04T22:32:00Z" w16du:dateUtc="2025-01-04T14:32:00Z">
                <w:pPr>
                  <w:spacing w:after="0"/>
                </w:pPr>
              </w:pPrChange>
            </w:pPr>
            <w:ins w:id="43063" w:author="瑋婷 徐" w:date="2025-01-04T22:31:00Z" w16du:dateUtc="2025-01-04T14:31:00Z">
              <w:r w:rsidRPr="006D4CF2">
                <w:rPr>
                  <w:rFonts w:ascii="Times New Roman" w:hAnsi="Times New Roman" w:cs="Times New Roman"/>
                  <w:sz w:val="24"/>
                  <w:rPrChange w:id="43064" w:author="瑋婷 徐" w:date="2025-01-04T22:49:00Z" w16du:dateUtc="2025-01-04T14:49:00Z">
                    <w:rPr/>
                  </w:rPrChange>
                </w:rPr>
                <w:t>7</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65" w:author="瑋婷 徐" w:date="2025-01-04T22:32:00Z" w16du:dateUtc="2025-01-04T14:32: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E1E49E2" w14:textId="77777777" w:rsidR="001C7068" w:rsidRPr="006D4CF2" w:rsidRDefault="001C7068">
            <w:pPr>
              <w:spacing w:after="0" w:line="360" w:lineRule="auto"/>
              <w:jc w:val="center"/>
              <w:rPr>
                <w:ins w:id="43066" w:author="瑋婷 徐" w:date="2025-01-04T22:31:00Z" w16du:dateUtc="2025-01-04T14:31:00Z"/>
                <w:rFonts w:ascii="Times New Roman" w:hAnsi="Times New Roman" w:cs="Times New Roman"/>
                <w:sz w:val="24"/>
                <w:rPrChange w:id="43067" w:author="瑋婷 徐" w:date="2025-01-04T22:49:00Z" w16du:dateUtc="2025-01-04T14:49:00Z">
                  <w:rPr>
                    <w:ins w:id="43068" w:author="瑋婷 徐" w:date="2025-01-04T22:31:00Z" w16du:dateUtc="2025-01-04T14:31:00Z"/>
                  </w:rPr>
                </w:rPrChange>
              </w:rPr>
              <w:pPrChange w:id="43069" w:author="瑋婷 徐" w:date="2025-01-04T22:32:00Z" w16du:dateUtc="2025-01-04T14:32:00Z">
                <w:pPr>
                  <w:spacing w:after="0"/>
                </w:pPr>
              </w:pPrChange>
            </w:pPr>
            <w:ins w:id="43070" w:author="瑋婷 徐" w:date="2025-01-04T22:31:00Z" w16du:dateUtc="2025-01-04T14:31:00Z">
              <w:r w:rsidRPr="006D4CF2">
                <w:rPr>
                  <w:rFonts w:ascii="Times New Roman" w:hAnsi="Times New Roman" w:cs="Times New Roman"/>
                  <w:sz w:val="24"/>
                  <w:rPrChange w:id="43071" w:author="瑋婷 徐" w:date="2025-01-04T22:49:00Z" w16du:dateUtc="2025-01-04T14:49:00Z">
                    <w:rPr/>
                  </w:rPrChange>
                </w:rPr>
                <w:t>50</w:t>
              </w:r>
            </w:ins>
          </w:p>
        </w:tc>
      </w:tr>
      <w:tr w:rsidR="001C7068" w:rsidRPr="00D000CE" w14:paraId="6F8F00C2" w14:textId="77777777" w:rsidTr="001C7068">
        <w:trPr>
          <w:jc w:val="center"/>
          <w:ins w:id="43072" w:author="瑋婷 徐" w:date="2025-01-04T22:31:00Z"/>
          <w:trPrChange w:id="43073" w:author="瑋婷 徐" w:date="2025-01-04T22:32:00Z" w16du:dateUtc="2025-01-04T14:32: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74"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78BFDEC" w14:textId="77777777" w:rsidR="001C7068" w:rsidRPr="006D4CF2" w:rsidRDefault="001C7068">
            <w:pPr>
              <w:spacing w:after="0" w:line="360" w:lineRule="auto"/>
              <w:jc w:val="center"/>
              <w:rPr>
                <w:ins w:id="43075" w:author="瑋婷 徐" w:date="2025-01-04T22:31:00Z" w16du:dateUtc="2025-01-04T14:31:00Z"/>
                <w:rFonts w:ascii="Times New Roman" w:hAnsi="Times New Roman" w:cs="Times New Roman"/>
                <w:sz w:val="24"/>
                <w:rPrChange w:id="43076" w:author="瑋婷 徐" w:date="2025-01-04T22:49:00Z" w16du:dateUtc="2025-01-04T14:49:00Z">
                  <w:rPr>
                    <w:ins w:id="43077" w:author="瑋婷 徐" w:date="2025-01-04T22:31:00Z" w16du:dateUtc="2025-01-04T14:31:00Z"/>
                  </w:rPr>
                </w:rPrChange>
              </w:rPr>
              <w:pPrChange w:id="43078" w:author="瑋婷 徐" w:date="2025-01-04T22:32:00Z" w16du:dateUtc="2025-01-04T14:32:00Z">
                <w:pPr>
                  <w:spacing w:after="0"/>
                </w:pPr>
              </w:pPrChange>
            </w:pPr>
            <w:ins w:id="43079" w:author="瑋婷 徐" w:date="2025-01-04T22:31:00Z" w16du:dateUtc="2025-01-04T14:31:00Z">
              <w:r w:rsidRPr="006D4CF2">
                <w:rPr>
                  <w:rFonts w:ascii="Times New Roman" w:hAnsi="Times New Roman" w:cs="Times New Roman"/>
                  <w:sz w:val="24"/>
                  <w:rPrChange w:id="43080" w:author="瑋婷 徐" w:date="2025-01-04T22:49:00Z" w16du:dateUtc="2025-01-04T14:49:00Z">
                    <w:rPr/>
                  </w:rPrChange>
                </w:rPr>
                <w:t>北方中杜鵑</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81"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C4BA73D" w14:textId="77777777" w:rsidR="001C7068" w:rsidRPr="006D4CF2" w:rsidRDefault="001C7068">
            <w:pPr>
              <w:spacing w:after="0" w:line="360" w:lineRule="auto"/>
              <w:jc w:val="center"/>
              <w:rPr>
                <w:ins w:id="43082" w:author="瑋婷 徐" w:date="2025-01-04T22:31:00Z" w16du:dateUtc="2025-01-04T14:31:00Z"/>
                <w:rFonts w:ascii="Times New Roman" w:hAnsi="Times New Roman" w:cs="Times New Roman"/>
                <w:sz w:val="24"/>
                <w:rPrChange w:id="43083" w:author="瑋婷 徐" w:date="2025-01-04T22:49:00Z" w16du:dateUtc="2025-01-04T14:49:00Z">
                  <w:rPr>
                    <w:ins w:id="43084" w:author="瑋婷 徐" w:date="2025-01-04T22:31:00Z" w16du:dateUtc="2025-01-04T14:31:00Z"/>
                  </w:rPr>
                </w:rPrChange>
              </w:rPr>
              <w:pPrChange w:id="43085" w:author="瑋婷 徐" w:date="2025-01-04T22:32:00Z" w16du:dateUtc="2025-01-04T14:32:00Z">
                <w:pPr>
                  <w:spacing w:after="0"/>
                </w:pPr>
              </w:pPrChange>
            </w:pPr>
            <w:ins w:id="43086" w:author="瑋婷 徐" w:date="2025-01-04T22:31:00Z" w16du:dateUtc="2025-01-04T14:31:00Z">
              <w:r w:rsidRPr="006D4CF2">
                <w:rPr>
                  <w:rFonts w:ascii="Times New Roman" w:hAnsi="Times New Roman" w:cs="Times New Roman"/>
                  <w:sz w:val="24"/>
                  <w:rPrChange w:id="43087" w:author="瑋婷 徐" w:date="2025-01-04T22:49:00Z" w16du:dateUtc="2025-01-04T14:49:00Z">
                    <w:rPr/>
                  </w:rPrChange>
                </w:rPr>
                <w:t>1</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88" w:author="瑋婷 徐" w:date="2025-01-04T22:32:00Z" w16du:dateUtc="2025-01-04T14:32: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D5BA327" w14:textId="77777777" w:rsidR="001C7068" w:rsidRPr="006D4CF2" w:rsidRDefault="001C7068">
            <w:pPr>
              <w:spacing w:after="0" w:line="360" w:lineRule="auto"/>
              <w:jc w:val="center"/>
              <w:rPr>
                <w:ins w:id="43089" w:author="瑋婷 徐" w:date="2025-01-04T22:31:00Z" w16du:dateUtc="2025-01-04T14:31:00Z"/>
                <w:rFonts w:ascii="Times New Roman" w:hAnsi="Times New Roman" w:cs="Times New Roman"/>
                <w:sz w:val="24"/>
                <w:rPrChange w:id="43090" w:author="瑋婷 徐" w:date="2025-01-04T22:49:00Z" w16du:dateUtc="2025-01-04T14:49:00Z">
                  <w:rPr>
                    <w:ins w:id="43091" w:author="瑋婷 徐" w:date="2025-01-04T22:31:00Z" w16du:dateUtc="2025-01-04T14:31:00Z"/>
                  </w:rPr>
                </w:rPrChange>
              </w:rPr>
              <w:pPrChange w:id="43092" w:author="瑋婷 徐" w:date="2025-01-04T22:32:00Z" w16du:dateUtc="2025-01-04T14:32:00Z">
                <w:pPr>
                  <w:spacing w:after="0"/>
                </w:pPr>
              </w:pPrChange>
            </w:pPr>
            <w:ins w:id="43093" w:author="瑋婷 徐" w:date="2025-01-04T22:31:00Z" w16du:dateUtc="2025-01-04T14:31:00Z">
              <w:r w:rsidRPr="006D4CF2">
                <w:rPr>
                  <w:rFonts w:ascii="Times New Roman" w:hAnsi="Times New Roman" w:cs="Times New Roman"/>
                  <w:sz w:val="24"/>
                  <w:rPrChange w:id="43094" w:author="瑋婷 徐" w:date="2025-01-04T22:49:00Z" w16du:dateUtc="2025-01-04T14:49:00Z">
                    <w:rPr/>
                  </w:rPrChange>
                </w:rPr>
                <w:t>20</w:t>
              </w:r>
            </w:ins>
          </w:p>
        </w:tc>
      </w:tr>
      <w:tr w:rsidR="001C7068" w:rsidRPr="00D000CE" w14:paraId="437631C6" w14:textId="77777777" w:rsidTr="001C7068">
        <w:trPr>
          <w:jc w:val="center"/>
          <w:ins w:id="43095" w:author="瑋婷 徐" w:date="2025-01-04T22:31:00Z"/>
          <w:trPrChange w:id="43096" w:author="瑋婷 徐" w:date="2025-01-04T22:32:00Z" w16du:dateUtc="2025-01-04T14:32: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097"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C1CFA67" w14:textId="77777777" w:rsidR="001C7068" w:rsidRPr="006D4CF2" w:rsidRDefault="001C7068">
            <w:pPr>
              <w:spacing w:after="0" w:line="360" w:lineRule="auto"/>
              <w:jc w:val="center"/>
              <w:rPr>
                <w:ins w:id="43098" w:author="瑋婷 徐" w:date="2025-01-04T22:31:00Z" w16du:dateUtc="2025-01-04T14:31:00Z"/>
                <w:rFonts w:ascii="Times New Roman" w:hAnsi="Times New Roman" w:cs="Times New Roman"/>
                <w:sz w:val="24"/>
                <w:rPrChange w:id="43099" w:author="瑋婷 徐" w:date="2025-01-04T22:49:00Z" w16du:dateUtc="2025-01-04T14:49:00Z">
                  <w:rPr>
                    <w:ins w:id="43100" w:author="瑋婷 徐" w:date="2025-01-04T22:31:00Z" w16du:dateUtc="2025-01-04T14:31:00Z"/>
                  </w:rPr>
                </w:rPrChange>
              </w:rPr>
              <w:pPrChange w:id="43101" w:author="瑋婷 徐" w:date="2025-01-04T22:32:00Z" w16du:dateUtc="2025-01-04T14:32:00Z">
                <w:pPr>
                  <w:spacing w:after="0"/>
                </w:pPr>
              </w:pPrChange>
            </w:pPr>
            <w:ins w:id="43102" w:author="瑋婷 徐" w:date="2025-01-04T22:31:00Z" w16du:dateUtc="2025-01-04T14:31:00Z">
              <w:r w:rsidRPr="006D4CF2">
                <w:rPr>
                  <w:rFonts w:ascii="Times New Roman" w:hAnsi="Times New Roman" w:cs="Times New Roman"/>
                  <w:sz w:val="24"/>
                  <w:rPrChange w:id="43103" w:author="瑋婷 徐" w:date="2025-01-04T22:49:00Z" w16du:dateUtc="2025-01-04T14:49:00Z">
                    <w:rPr/>
                  </w:rPrChange>
                </w:rPr>
                <w:t>灰喉針尾雨燕</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104"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8717132" w14:textId="77777777" w:rsidR="001C7068" w:rsidRPr="006D4CF2" w:rsidRDefault="001C7068">
            <w:pPr>
              <w:spacing w:after="0" w:line="360" w:lineRule="auto"/>
              <w:jc w:val="center"/>
              <w:rPr>
                <w:ins w:id="43105" w:author="瑋婷 徐" w:date="2025-01-04T22:31:00Z" w16du:dateUtc="2025-01-04T14:31:00Z"/>
                <w:rFonts w:ascii="Times New Roman" w:hAnsi="Times New Roman" w:cs="Times New Roman"/>
                <w:sz w:val="24"/>
                <w:rPrChange w:id="43106" w:author="瑋婷 徐" w:date="2025-01-04T22:49:00Z" w16du:dateUtc="2025-01-04T14:49:00Z">
                  <w:rPr>
                    <w:ins w:id="43107" w:author="瑋婷 徐" w:date="2025-01-04T22:31:00Z" w16du:dateUtc="2025-01-04T14:31:00Z"/>
                  </w:rPr>
                </w:rPrChange>
              </w:rPr>
              <w:pPrChange w:id="43108" w:author="瑋婷 徐" w:date="2025-01-04T22:32:00Z" w16du:dateUtc="2025-01-04T14:32:00Z">
                <w:pPr>
                  <w:spacing w:after="0"/>
                </w:pPr>
              </w:pPrChange>
            </w:pPr>
            <w:ins w:id="43109" w:author="瑋婷 徐" w:date="2025-01-04T22:31:00Z" w16du:dateUtc="2025-01-04T14:31:00Z">
              <w:r w:rsidRPr="006D4CF2">
                <w:rPr>
                  <w:rFonts w:ascii="Times New Roman" w:hAnsi="Times New Roman" w:cs="Times New Roman"/>
                  <w:sz w:val="24"/>
                  <w:rPrChange w:id="43110" w:author="瑋婷 徐" w:date="2025-01-04T22:49:00Z" w16du:dateUtc="2025-01-04T14:49:00Z">
                    <w:rPr/>
                  </w:rPrChange>
                </w:rPr>
                <w:t>1</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111" w:author="瑋婷 徐" w:date="2025-01-04T22:32:00Z" w16du:dateUtc="2025-01-04T14:32: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3104D67" w14:textId="77777777" w:rsidR="001C7068" w:rsidRPr="006D4CF2" w:rsidRDefault="001C7068">
            <w:pPr>
              <w:spacing w:after="0" w:line="360" w:lineRule="auto"/>
              <w:jc w:val="center"/>
              <w:rPr>
                <w:ins w:id="43112" w:author="瑋婷 徐" w:date="2025-01-04T22:31:00Z" w16du:dateUtc="2025-01-04T14:31:00Z"/>
                <w:rFonts w:ascii="Times New Roman" w:hAnsi="Times New Roman" w:cs="Times New Roman"/>
                <w:sz w:val="24"/>
                <w:rPrChange w:id="43113" w:author="瑋婷 徐" w:date="2025-01-04T22:49:00Z" w16du:dateUtc="2025-01-04T14:49:00Z">
                  <w:rPr>
                    <w:ins w:id="43114" w:author="瑋婷 徐" w:date="2025-01-04T22:31:00Z" w16du:dateUtc="2025-01-04T14:31:00Z"/>
                  </w:rPr>
                </w:rPrChange>
              </w:rPr>
              <w:pPrChange w:id="43115" w:author="瑋婷 徐" w:date="2025-01-04T22:32:00Z" w16du:dateUtc="2025-01-04T14:32:00Z">
                <w:pPr>
                  <w:spacing w:after="0"/>
                </w:pPr>
              </w:pPrChange>
            </w:pPr>
            <w:ins w:id="43116" w:author="瑋婷 徐" w:date="2025-01-04T22:31:00Z" w16du:dateUtc="2025-01-04T14:31:00Z">
              <w:r w:rsidRPr="006D4CF2">
                <w:rPr>
                  <w:rFonts w:ascii="Times New Roman" w:hAnsi="Times New Roman" w:cs="Times New Roman"/>
                  <w:sz w:val="24"/>
                  <w:rPrChange w:id="43117" w:author="瑋婷 徐" w:date="2025-01-04T22:49:00Z" w16du:dateUtc="2025-01-04T14:49:00Z">
                    <w:rPr/>
                  </w:rPrChange>
                </w:rPr>
                <w:t>20</w:t>
              </w:r>
            </w:ins>
          </w:p>
        </w:tc>
      </w:tr>
      <w:tr w:rsidR="001C7068" w:rsidRPr="00D000CE" w14:paraId="16A9FEB7" w14:textId="77777777" w:rsidTr="001C7068">
        <w:trPr>
          <w:jc w:val="center"/>
          <w:ins w:id="43118" w:author="瑋婷 徐" w:date="2025-01-04T22:31:00Z"/>
          <w:trPrChange w:id="43119" w:author="瑋婷 徐" w:date="2025-01-04T22:32:00Z" w16du:dateUtc="2025-01-04T14:32: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120"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8604C1A" w14:textId="77777777" w:rsidR="001C7068" w:rsidRPr="006D4CF2" w:rsidRDefault="001C7068">
            <w:pPr>
              <w:spacing w:after="0" w:line="360" w:lineRule="auto"/>
              <w:jc w:val="center"/>
              <w:rPr>
                <w:ins w:id="43121" w:author="瑋婷 徐" w:date="2025-01-04T22:31:00Z" w16du:dateUtc="2025-01-04T14:31:00Z"/>
                <w:rFonts w:ascii="Times New Roman" w:hAnsi="Times New Roman" w:cs="Times New Roman"/>
                <w:sz w:val="24"/>
                <w:rPrChange w:id="43122" w:author="瑋婷 徐" w:date="2025-01-04T22:49:00Z" w16du:dateUtc="2025-01-04T14:49:00Z">
                  <w:rPr>
                    <w:ins w:id="43123" w:author="瑋婷 徐" w:date="2025-01-04T22:31:00Z" w16du:dateUtc="2025-01-04T14:31:00Z"/>
                  </w:rPr>
                </w:rPrChange>
              </w:rPr>
              <w:pPrChange w:id="43124" w:author="瑋婷 徐" w:date="2025-01-04T22:32:00Z" w16du:dateUtc="2025-01-04T14:32:00Z">
                <w:pPr>
                  <w:spacing w:after="0"/>
                </w:pPr>
              </w:pPrChange>
            </w:pPr>
            <w:ins w:id="43125" w:author="瑋婷 徐" w:date="2025-01-04T22:31:00Z" w16du:dateUtc="2025-01-04T14:31:00Z">
              <w:r w:rsidRPr="006D4CF2">
                <w:rPr>
                  <w:rFonts w:ascii="Times New Roman" w:hAnsi="Times New Roman" w:cs="Times New Roman"/>
                  <w:sz w:val="24"/>
                  <w:rPrChange w:id="43126" w:author="瑋婷 徐" w:date="2025-01-04T22:49:00Z" w16du:dateUtc="2025-01-04T14:49:00Z">
                    <w:rPr/>
                  </w:rPrChange>
                </w:rPr>
                <w:t>小雨燕</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127"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F8FDF67" w14:textId="77777777" w:rsidR="001C7068" w:rsidRPr="006D4CF2" w:rsidRDefault="001C7068">
            <w:pPr>
              <w:spacing w:after="0" w:line="360" w:lineRule="auto"/>
              <w:jc w:val="center"/>
              <w:rPr>
                <w:ins w:id="43128" w:author="瑋婷 徐" w:date="2025-01-04T22:31:00Z" w16du:dateUtc="2025-01-04T14:31:00Z"/>
                <w:rFonts w:ascii="Times New Roman" w:hAnsi="Times New Roman" w:cs="Times New Roman"/>
                <w:sz w:val="24"/>
                <w:rPrChange w:id="43129" w:author="瑋婷 徐" w:date="2025-01-04T22:49:00Z" w16du:dateUtc="2025-01-04T14:49:00Z">
                  <w:rPr>
                    <w:ins w:id="43130" w:author="瑋婷 徐" w:date="2025-01-04T22:31:00Z" w16du:dateUtc="2025-01-04T14:31:00Z"/>
                  </w:rPr>
                </w:rPrChange>
              </w:rPr>
              <w:pPrChange w:id="43131" w:author="瑋婷 徐" w:date="2025-01-04T22:32:00Z" w16du:dateUtc="2025-01-04T14:32:00Z">
                <w:pPr>
                  <w:spacing w:after="0"/>
                </w:pPr>
              </w:pPrChange>
            </w:pPr>
            <w:ins w:id="43132" w:author="瑋婷 徐" w:date="2025-01-04T22:31:00Z" w16du:dateUtc="2025-01-04T14:31:00Z">
              <w:r w:rsidRPr="006D4CF2">
                <w:rPr>
                  <w:rFonts w:ascii="Times New Roman" w:hAnsi="Times New Roman" w:cs="Times New Roman"/>
                  <w:sz w:val="24"/>
                  <w:rPrChange w:id="43133" w:author="瑋婷 徐" w:date="2025-01-04T22:49:00Z" w16du:dateUtc="2025-01-04T14:49:00Z">
                    <w:rPr/>
                  </w:rPrChange>
                </w:rPr>
                <w:t>54</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134" w:author="瑋婷 徐" w:date="2025-01-04T22:32:00Z" w16du:dateUtc="2025-01-04T14:32: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D7A44B1" w14:textId="77777777" w:rsidR="001C7068" w:rsidRPr="006D4CF2" w:rsidRDefault="001C7068">
            <w:pPr>
              <w:spacing w:after="0" w:line="360" w:lineRule="auto"/>
              <w:jc w:val="center"/>
              <w:rPr>
                <w:ins w:id="43135" w:author="瑋婷 徐" w:date="2025-01-04T22:31:00Z" w16du:dateUtc="2025-01-04T14:31:00Z"/>
                <w:rFonts w:ascii="Times New Roman" w:hAnsi="Times New Roman" w:cs="Times New Roman"/>
                <w:sz w:val="24"/>
                <w:rPrChange w:id="43136" w:author="瑋婷 徐" w:date="2025-01-04T22:49:00Z" w16du:dateUtc="2025-01-04T14:49:00Z">
                  <w:rPr>
                    <w:ins w:id="43137" w:author="瑋婷 徐" w:date="2025-01-04T22:31:00Z" w16du:dateUtc="2025-01-04T14:31:00Z"/>
                  </w:rPr>
                </w:rPrChange>
              </w:rPr>
              <w:pPrChange w:id="43138" w:author="瑋婷 徐" w:date="2025-01-04T22:32:00Z" w16du:dateUtc="2025-01-04T14:32:00Z">
                <w:pPr>
                  <w:spacing w:after="0"/>
                </w:pPr>
              </w:pPrChange>
            </w:pPr>
            <w:ins w:id="43139" w:author="瑋婷 徐" w:date="2025-01-04T22:31:00Z" w16du:dateUtc="2025-01-04T14:31:00Z">
              <w:r w:rsidRPr="006D4CF2">
                <w:rPr>
                  <w:rFonts w:ascii="Times New Roman" w:hAnsi="Times New Roman" w:cs="Times New Roman"/>
                  <w:sz w:val="24"/>
                  <w:rPrChange w:id="43140" w:author="瑋婷 徐" w:date="2025-01-04T22:49:00Z" w16du:dateUtc="2025-01-04T14:49:00Z">
                    <w:rPr/>
                  </w:rPrChange>
                </w:rPr>
                <w:t>50</w:t>
              </w:r>
            </w:ins>
          </w:p>
        </w:tc>
      </w:tr>
      <w:tr w:rsidR="001C7068" w:rsidRPr="00D000CE" w14:paraId="38519396" w14:textId="77777777" w:rsidTr="001C7068">
        <w:trPr>
          <w:jc w:val="center"/>
          <w:ins w:id="43141" w:author="瑋婷 徐" w:date="2025-01-04T22:31:00Z"/>
          <w:trPrChange w:id="43142" w:author="瑋婷 徐" w:date="2025-01-04T22:32:00Z" w16du:dateUtc="2025-01-04T14:32: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143"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29D5FBE" w14:textId="77777777" w:rsidR="001C7068" w:rsidRPr="006D4CF2" w:rsidRDefault="001C7068">
            <w:pPr>
              <w:spacing w:after="0" w:line="360" w:lineRule="auto"/>
              <w:jc w:val="center"/>
              <w:rPr>
                <w:ins w:id="43144" w:author="瑋婷 徐" w:date="2025-01-04T22:31:00Z" w16du:dateUtc="2025-01-04T14:31:00Z"/>
                <w:rFonts w:ascii="Times New Roman" w:hAnsi="Times New Roman" w:cs="Times New Roman"/>
                <w:sz w:val="24"/>
                <w:rPrChange w:id="43145" w:author="瑋婷 徐" w:date="2025-01-04T22:49:00Z" w16du:dateUtc="2025-01-04T14:49:00Z">
                  <w:rPr>
                    <w:ins w:id="43146" w:author="瑋婷 徐" w:date="2025-01-04T22:31:00Z" w16du:dateUtc="2025-01-04T14:31:00Z"/>
                  </w:rPr>
                </w:rPrChange>
              </w:rPr>
              <w:pPrChange w:id="43147" w:author="瑋婷 徐" w:date="2025-01-04T22:32:00Z" w16du:dateUtc="2025-01-04T14:32:00Z">
                <w:pPr>
                  <w:spacing w:after="0"/>
                </w:pPr>
              </w:pPrChange>
            </w:pPr>
            <w:ins w:id="43148" w:author="瑋婷 徐" w:date="2025-01-04T22:31:00Z" w16du:dateUtc="2025-01-04T14:31:00Z">
              <w:r w:rsidRPr="006D4CF2">
                <w:rPr>
                  <w:rFonts w:ascii="Times New Roman" w:hAnsi="Times New Roman" w:cs="Times New Roman"/>
                  <w:sz w:val="24"/>
                  <w:rPrChange w:id="43149" w:author="瑋婷 徐" w:date="2025-01-04T22:49:00Z" w16du:dateUtc="2025-01-04T14:49:00Z">
                    <w:rPr/>
                  </w:rPrChange>
                </w:rPr>
                <w:t>大冠鷲</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150"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E18A08F" w14:textId="77777777" w:rsidR="001C7068" w:rsidRPr="006D4CF2" w:rsidRDefault="001C7068">
            <w:pPr>
              <w:spacing w:after="0" w:line="360" w:lineRule="auto"/>
              <w:jc w:val="center"/>
              <w:rPr>
                <w:ins w:id="43151" w:author="瑋婷 徐" w:date="2025-01-04T22:31:00Z" w16du:dateUtc="2025-01-04T14:31:00Z"/>
                <w:rFonts w:ascii="Times New Roman" w:hAnsi="Times New Roman" w:cs="Times New Roman"/>
                <w:sz w:val="24"/>
                <w:rPrChange w:id="43152" w:author="瑋婷 徐" w:date="2025-01-04T22:49:00Z" w16du:dateUtc="2025-01-04T14:49:00Z">
                  <w:rPr>
                    <w:ins w:id="43153" w:author="瑋婷 徐" w:date="2025-01-04T22:31:00Z" w16du:dateUtc="2025-01-04T14:31:00Z"/>
                  </w:rPr>
                </w:rPrChange>
              </w:rPr>
              <w:pPrChange w:id="43154" w:author="瑋婷 徐" w:date="2025-01-04T22:32:00Z" w16du:dateUtc="2025-01-04T14:32:00Z">
                <w:pPr>
                  <w:spacing w:after="0"/>
                </w:pPr>
              </w:pPrChange>
            </w:pPr>
            <w:ins w:id="43155" w:author="瑋婷 徐" w:date="2025-01-04T22:31:00Z" w16du:dateUtc="2025-01-04T14:31:00Z">
              <w:r w:rsidRPr="006D4CF2">
                <w:rPr>
                  <w:rFonts w:ascii="Times New Roman" w:hAnsi="Times New Roman" w:cs="Times New Roman"/>
                  <w:sz w:val="24"/>
                  <w:rPrChange w:id="43156" w:author="瑋婷 徐" w:date="2025-01-04T22:49:00Z" w16du:dateUtc="2025-01-04T14:49:00Z">
                    <w:rPr/>
                  </w:rPrChange>
                </w:rPr>
                <w:t>3</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157" w:author="瑋婷 徐" w:date="2025-01-04T22:32:00Z" w16du:dateUtc="2025-01-04T14:32: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1D44B18" w14:textId="77777777" w:rsidR="001C7068" w:rsidRPr="006D4CF2" w:rsidRDefault="001C7068">
            <w:pPr>
              <w:spacing w:after="0" w:line="360" w:lineRule="auto"/>
              <w:jc w:val="center"/>
              <w:rPr>
                <w:ins w:id="43158" w:author="瑋婷 徐" w:date="2025-01-04T22:31:00Z" w16du:dateUtc="2025-01-04T14:31:00Z"/>
                <w:rFonts w:ascii="Times New Roman" w:hAnsi="Times New Roman" w:cs="Times New Roman"/>
                <w:sz w:val="24"/>
                <w:rPrChange w:id="43159" w:author="瑋婷 徐" w:date="2025-01-04T22:49:00Z" w16du:dateUtc="2025-01-04T14:49:00Z">
                  <w:rPr>
                    <w:ins w:id="43160" w:author="瑋婷 徐" w:date="2025-01-04T22:31:00Z" w16du:dateUtc="2025-01-04T14:31:00Z"/>
                  </w:rPr>
                </w:rPrChange>
              </w:rPr>
              <w:pPrChange w:id="43161" w:author="瑋婷 徐" w:date="2025-01-04T22:32:00Z" w16du:dateUtc="2025-01-04T14:32:00Z">
                <w:pPr>
                  <w:spacing w:after="0"/>
                </w:pPr>
              </w:pPrChange>
            </w:pPr>
            <w:ins w:id="43162" w:author="瑋婷 徐" w:date="2025-01-04T22:31:00Z" w16du:dateUtc="2025-01-04T14:31:00Z">
              <w:r w:rsidRPr="006D4CF2">
                <w:rPr>
                  <w:rFonts w:ascii="Times New Roman" w:hAnsi="Times New Roman" w:cs="Times New Roman"/>
                  <w:sz w:val="24"/>
                  <w:rPrChange w:id="43163" w:author="瑋婷 徐" w:date="2025-01-04T22:49:00Z" w16du:dateUtc="2025-01-04T14:49:00Z">
                    <w:rPr/>
                  </w:rPrChange>
                </w:rPr>
                <w:t>20</w:t>
              </w:r>
            </w:ins>
          </w:p>
        </w:tc>
      </w:tr>
      <w:tr w:rsidR="001C7068" w:rsidRPr="00D000CE" w14:paraId="6EF05193" w14:textId="77777777" w:rsidTr="001C7068">
        <w:trPr>
          <w:jc w:val="center"/>
          <w:ins w:id="43164" w:author="瑋婷 徐" w:date="2025-01-04T22:31:00Z"/>
          <w:trPrChange w:id="43165" w:author="瑋婷 徐" w:date="2025-01-04T22:32:00Z" w16du:dateUtc="2025-01-04T14:32: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166"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C97C05A" w14:textId="77777777" w:rsidR="001C7068" w:rsidRPr="006D4CF2" w:rsidRDefault="001C7068">
            <w:pPr>
              <w:spacing w:after="0" w:line="360" w:lineRule="auto"/>
              <w:jc w:val="center"/>
              <w:rPr>
                <w:ins w:id="43167" w:author="瑋婷 徐" w:date="2025-01-04T22:31:00Z" w16du:dateUtc="2025-01-04T14:31:00Z"/>
                <w:rFonts w:ascii="Times New Roman" w:hAnsi="Times New Roman" w:cs="Times New Roman"/>
                <w:sz w:val="24"/>
                <w:rPrChange w:id="43168" w:author="瑋婷 徐" w:date="2025-01-04T22:49:00Z" w16du:dateUtc="2025-01-04T14:49:00Z">
                  <w:rPr>
                    <w:ins w:id="43169" w:author="瑋婷 徐" w:date="2025-01-04T22:31:00Z" w16du:dateUtc="2025-01-04T14:31:00Z"/>
                  </w:rPr>
                </w:rPrChange>
              </w:rPr>
              <w:pPrChange w:id="43170" w:author="瑋婷 徐" w:date="2025-01-04T22:32:00Z" w16du:dateUtc="2025-01-04T14:32:00Z">
                <w:pPr>
                  <w:spacing w:after="0"/>
                </w:pPr>
              </w:pPrChange>
            </w:pPr>
            <w:ins w:id="43171" w:author="瑋婷 徐" w:date="2025-01-04T22:31:00Z" w16du:dateUtc="2025-01-04T14:31:00Z">
              <w:r w:rsidRPr="006D4CF2">
                <w:rPr>
                  <w:rFonts w:ascii="Times New Roman" w:hAnsi="Times New Roman" w:cs="Times New Roman"/>
                  <w:sz w:val="24"/>
                  <w:rPrChange w:id="43172" w:author="瑋婷 徐" w:date="2025-01-04T22:49:00Z" w16du:dateUtc="2025-01-04T14:49:00Z">
                    <w:rPr/>
                  </w:rPrChange>
                </w:rPr>
                <w:t>鳳頭蒼鷹</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173"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F8649D8" w14:textId="77777777" w:rsidR="001C7068" w:rsidRPr="006D4CF2" w:rsidRDefault="001C7068">
            <w:pPr>
              <w:spacing w:after="0" w:line="360" w:lineRule="auto"/>
              <w:jc w:val="center"/>
              <w:rPr>
                <w:ins w:id="43174" w:author="瑋婷 徐" w:date="2025-01-04T22:31:00Z" w16du:dateUtc="2025-01-04T14:31:00Z"/>
                <w:rFonts w:ascii="Times New Roman" w:hAnsi="Times New Roman" w:cs="Times New Roman"/>
                <w:sz w:val="24"/>
                <w:rPrChange w:id="43175" w:author="瑋婷 徐" w:date="2025-01-04T22:49:00Z" w16du:dateUtc="2025-01-04T14:49:00Z">
                  <w:rPr>
                    <w:ins w:id="43176" w:author="瑋婷 徐" w:date="2025-01-04T22:31:00Z" w16du:dateUtc="2025-01-04T14:31:00Z"/>
                  </w:rPr>
                </w:rPrChange>
              </w:rPr>
              <w:pPrChange w:id="43177" w:author="瑋婷 徐" w:date="2025-01-04T22:32:00Z" w16du:dateUtc="2025-01-04T14:32:00Z">
                <w:pPr>
                  <w:spacing w:after="0"/>
                </w:pPr>
              </w:pPrChange>
            </w:pPr>
            <w:ins w:id="43178" w:author="瑋婷 徐" w:date="2025-01-04T22:31:00Z" w16du:dateUtc="2025-01-04T14:31:00Z">
              <w:r w:rsidRPr="006D4CF2">
                <w:rPr>
                  <w:rFonts w:ascii="Times New Roman" w:hAnsi="Times New Roman" w:cs="Times New Roman"/>
                  <w:sz w:val="24"/>
                  <w:rPrChange w:id="43179" w:author="瑋婷 徐" w:date="2025-01-04T22:49:00Z" w16du:dateUtc="2025-01-04T14:49:00Z">
                    <w:rPr/>
                  </w:rPrChange>
                </w:rPr>
                <w:t>1</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180" w:author="瑋婷 徐" w:date="2025-01-04T22:32:00Z" w16du:dateUtc="2025-01-04T14:32: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DCBCFD0" w14:textId="77777777" w:rsidR="001C7068" w:rsidRPr="006D4CF2" w:rsidRDefault="001C7068">
            <w:pPr>
              <w:spacing w:after="0" w:line="360" w:lineRule="auto"/>
              <w:jc w:val="center"/>
              <w:rPr>
                <w:ins w:id="43181" w:author="瑋婷 徐" w:date="2025-01-04T22:31:00Z" w16du:dateUtc="2025-01-04T14:31:00Z"/>
                <w:rFonts w:ascii="Times New Roman" w:hAnsi="Times New Roman" w:cs="Times New Roman"/>
                <w:sz w:val="24"/>
                <w:rPrChange w:id="43182" w:author="瑋婷 徐" w:date="2025-01-04T22:49:00Z" w16du:dateUtc="2025-01-04T14:49:00Z">
                  <w:rPr>
                    <w:ins w:id="43183" w:author="瑋婷 徐" w:date="2025-01-04T22:31:00Z" w16du:dateUtc="2025-01-04T14:31:00Z"/>
                  </w:rPr>
                </w:rPrChange>
              </w:rPr>
              <w:pPrChange w:id="43184" w:author="瑋婷 徐" w:date="2025-01-04T22:32:00Z" w16du:dateUtc="2025-01-04T14:32:00Z">
                <w:pPr>
                  <w:spacing w:after="0"/>
                </w:pPr>
              </w:pPrChange>
            </w:pPr>
            <w:ins w:id="43185" w:author="瑋婷 徐" w:date="2025-01-04T22:31:00Z" w16du:dateUtc="2025-01-04T14:31:00Z">
              <w:r w:rsidRPr="006D4CF2">
                <w:rPr>
                  <w:rFonts w:ascii="Times New Roman" w:hAnsi="Times New Roman" w:cs="Times New Roman"/>
                  <w:sz w:val="24"/>
                  <w:rPrChange w:id="43186" w:author="瑋婷 徐" w:date="2025-01-04T22:49:00Z" w16du:dateUtc="2025-01-04T14:49:00Z">
                    <w:rPr/>
                  </w:rPrChange>
                </w:rPr>
                <w:t>20</w:t>
              </w:r>
            </w:ins>
          </w:p>
        </w:tc>
      </w:tr>
      <w:tr w:rsidR="001C7068" w:rsidRPr="00D000CE" w14:paraId="291D1CF1" w14:textId="77777777" w:rsidTr="001C7068">
        <w:trPr>
          <w:jc w:val="center"/>
          <w:ins w:id="43187" w:author="瑋婷 徐" w:date="2025-01-04T22:31:00Z"/>
          <w:trPrChange w:id="43188" w:author="瑋婷 徐" w:date="2025-01-04T22:32:00Z" w16du:dateUtc="2025-01-04T14:32: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189"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4766DA4" w14:textId="77777777" w:rsidR="001C7068" w:rsidRPr="006D4CF2" w:rsidRDefault="001C7068">
            <w:pPr>
              <w:spacing w:after="0" w:line="360" w:lineRule="auto"/>
              <w:jc w:val="center"/>
              <w:rPr>
                <w:ins w:id="43190" w:author="瑋婷 徐" w:date="2025-01-04T22:31:00Z" w16du:dateUtc="2025-01-04T14:31:00Z"/>
                <w:rFonts w:ascii="Times New Roman" w:hAnsi="Times New Roman" w:cs="Times New Roman"/>
                <w:sz w:val="24"/>
                <w:rPrChange w:id="43191" w:author="瑋婷 徐" w:date="2025-01-04T22:49:00Z" w16du:dateUtc="2025-01-04T14:49:00Z">
                  <w:rPr>
                    <w:ins w:id="43192" w:author="瑋婷 徐" w:date="2025-01-04T22:31:00Z" w16du:dateUtc="2025-01-04T14:31:00Z"/>
                  </w:rPr>
                </w:rPrChange>
              </w:rPr>
              <w:pPrChange w:id="43193" w:author="瑋婷 徐" w:date="2025-01-04T22:32:00Z" w16du:dateUtc="2025-01-04T14:32:00Z">
                <w:pPr>
                  <w:spacing w:after="0"/>
                </w:pPr>
              </w:pPrChange>
            </w:pPr>
            <w:ins w:id="43194" w:author="瑋婷 徐" w:date="2025-01-04T22:31:00Z" w16du:dateUtc="2025-01-04T14:31:00Z">
              <w:r w:rsidRPr="006D4CF2">
                <w:rPr>
                  <w:rFonts w:ascii="Times New Roman" w:hAnsi="Times New Roman" w:cs="Times New Roman"/>
                  <w:sz w:val="24"/>
                  <w:rPrChange w:id="43195" w:author="瑋婷 徐" w:date="2025-01-04T22:49:00Z" w16du:dateUtc="2025-01-04T14:49:00Z">
                    <w:rPr/>
                  </w:rPrChange>
                </w:rPr>
                <w:t>松雀鷹</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196"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12B4B8D" w14:textId="77777777" w:rsidR="001C7068" w:rsidRPr="006D4CF2" w:rsidRDefault="001C7068">
            <w:pPr>
              <w:spacing w:after="0" w:line="360" w:lineRule="auto"/>
              <w:jc w:val="center"/>
              <w:rPr>
                <w:ins w:id="43197" w:author="瑋婷 徐" w:date="2025-01-04T22:31:00Z" w16du:dateUtc="2025-01-04T14:31:00Z"/>
                <w:rFonts w:ascii="Times New Roman" w:hAnsi="Times New Roman" w:cs="Times New Roman"/>
                <w:sz w:val="24"/>
                <w:rPrChange w:id="43198" w:author="瑋婷 徐" w:date="2025-01-04T22:49:00Z" w16du:dateUtc="2025-01-04T14:49:00Z">
                  <w:rPr>
                    <w:ins w:id="43199" w:author="瑋婷 徐" w:date="2025-01-04T22:31:00Z" w16du:dateUtc="2025-01-04T14:31:00Z"/>
                  </w:rPr>
                </w:rPrChange>
              </w:rPr>
              <w:pPrChange w:id="43200" w:author="瑋婷 徐" w:date="2025-01-04T22:32:00Z" w16du:dateUtc="2025-01-04T14:32:00Z">
                <w:pPr>
                  <w:spacing w:after="0"/>
                </w:pPr>
              </w:pPrChange>
            </w:pPr>
            <w:ins w:id="43201" w:author="瑋婷 徐" w:date="2025-01-04T22:31:00Z" w16du:dateUtc="2025-01-04T14:31:00Z">
              <w:r w:rsidRPr="006D4CF2">
                <w:rPr>
                  <w:rFonts w:ascii="Times New Roman" w:hAnsi="Times New Roman" w:cs="Times New Roman"/>
                  <w:sz w:val="24"/>
                  <w:rPrChange w:id="43202" w:author="瑋婷 徐" w:date="2025-01-04T22:49:00Z" w16du:dateUtc="2025-01-04T14:49:00Z">
                    <w:rPr/>
                  </w:rPrChange>
                </w:rPr>
                <w:t>2</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203" w:author="瑋婷 徐" w:date="2025-01-04T22:32:00Z" w16du:dateUtc="2025-01-04T14:32: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4FE4155" w14:textId="77777777" w:rsidR="001C7068" w:rsidRPr="006D4CF2" w:rsidRDefault="001C7068">
            <w:pPr>
              <w:spacing w:after="0" w:line="360" w:lineRule="auto"/>
              <w:jc w:val="center"/>
              <w:rPr>
                <w:ins w:id="43204" w:author="瑋婷 徐" w:date="2025-01-04T22:31:00Z" w16du:dateUtc="2025-01-04T14:31:00Z"/>
                <w:rFonts w:ascii="Times New Roman" w:hAnsi="Times New Roman" w:cs="Times New Roman"/>
                <w:sz w:val="24"/>
                <w:rPrChange w:id="43205" w:author="瑋婷 徐" w:date="2025-01-04T22:49:00Z" w16du:dateUtc="2025-01-04T14:49:00Z">
                  <w:rPr>
                    <w:ins w:id="43206" w:author="瑋婷 徐" w:date="2025-01-04T22:31:00Z" w16du:dateUtc="2025-01-04T14:31:00Z"/>
                  </w:rPr>
                </w:rPrChange>
              </w:rPr>
              <w:pPrChange w:id="43207" w:author="瑋婷 徐" w:date="2025-01-04T22:32:00Z" w16du:dateUtc="2025-01-04T14:32:00Z">
                <w:pPr>
                  <w:spacing w:after="0"/>
                </w:pPr>
              </w:pPrChange>
            </w:pPr>
            <w:ins w:id="43208" w:author="瑋婷 徐" w:date="2025-01-04T22:31:00Z" w16du:dateUtc="2025-01-04T14:31:00Z">
              <w:r w:rsidRPr="006D4CF2">
                <w:rPr>
                  <w:rFonts w:ascii="Times New Roman" w:hAnsi="Times New Roman" w:cs="Times New Roman"/>
                  <w:sz w:val="24"/>
                  <w:rPrChange w:id="43209" w:author="瑋婷 徐" w:date="2025-01-04T22:49:00Z" w16du:dateUtc="2025-01-04T14:49:00Z">
                    <w:rPr/>
                  </w:rPrChange>
                </w:rPr>
                <w:t>50</w:t>
              </w:r>
            </w:ins>
          </w:p>
        </w:tc>
      </w:tr>
      <w:tr w:rsidR="001C7068" w:rsidRPr="00D000CE" w14:paraId="3FA66642" w14:textId="77777777" w:rsidTr="001C7068">
        <w:trPr>
          <w:jc w:val="center"/>
          <w:ins w:id="43210" w:author="瑋婷 徐" w:date="2025-01-04T22:31:00Z"/>
          <w:trPrChange w:id="43211" w:author="瑋婷 徐" w:date="2025-01-04T22:32:00Z" w16du:dateUtc="2025-01-04T14:32: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212"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CEC12D4" w14:textId="77777777" w:rsidR="001C7068" w:rsidRPr="006D4CF2" w:rsidRDefault="001C7068">
            <w:pPr>
              <w:spacing w:after="0" w:line="360" w:lineRule="auto"/>
              <w:jc w:val="center"/>
              <w:rPr>
                <w:ins w:id="43213" w:author="瑋婷 徐" w:date="2025-01-04T22:31:00Z" w16du:dateUtc="2025-01-04T14:31:00Z"/>
                <w:rFonts w:ascii="Times New Roman" w:hAnsi="Times New Roman" w:cs="Times New Roman"/>
                <w:sz w:val="24"/>
                <w:rPrChange w:id="43214" w:author="瑋婷 徐" w:date="2025-01-04T22:49:00Z" w16du:dateUtc="2025-01-04T14:49:00Z">
                  <w:rPr>
                    <w:ins w:id="43215" w:author="瑋婷 徐" w:date="2025-01-04T22:31:00Z" w16du:dateUtc="2025-01-04T14:31:00Z"/>
                  </w:rPr>
                </w:rPrChange>
              </w:rPr>
              <w:pPrChange w:id="43216" w:author="瑋婷 徐" w:date="2025-01-04T22:32:00Z" w16du:dateUtc="2025-01-04T14:32:00Z">
                <w:pPr>
                  <w:spacing w:after="0"/>
                </w:pPr>
              </w:pPrChange>
            </w:pPr>
            <w:ins w:id="43217" w:author="瑋婷 徐" w:date="2025-01-04T22:31:00Z" w16du:dateUtc="2025-01-04T14:31:00Z">
              <w:r w:rsidRPr="006D4CF2">
                <w:rPr>
                  <w:rFonts w:ascii="Times New Roman" w:hAnsi="Times New Roman" w:cs="Times New Roman"/>
                  <w:sz w:val="24"/>
                  <w:rPrChange w:id="43218" w:author="瑋婷 徐" w:date="2025-01-04T22:49:00Z" w16du:dateUtc="2025-01-04T14:49:00Z">
                    <w:rPr/>
                  </w:rPrChange>
                </w:rPr>
                <w:t>鵂鶹</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219"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4FACFBE" w14:textId="77777777" w:rsidR="001C7068" w:rsidRPr="006D4CF2" w:rsidRDefault="001C7068">
            <w:pPr>
              <w:spacing w:after="0" w:line="360" w:lineRule="auto"/>
              <w:jc w:val="center"/>
              <w:rPr>
                <w:ins w:id="43220" w:author="瑋婷 徐" w:date="2025-01-04T22:31:00Z" w16du:dateUtc="2025-01-04T14:31:00Z"/>
                <w:rFonts w:ascii="Times New Roman" w:hAnsi="Times New Roman" w:cs="Times New Roman"/>
                <w:sz w:val="24"/>
                <w:rPrChange w:id="43221" w:author="瑋婷 徐" w:date="2025-01-04T22:49:00Z" w16du:dateUtc="2025-01-04T14:49:00Z">
                  <w:rPr>
                    <w:ins w:id="43222" w:author="瑋婷 徐" w:date="2025-01-04T22:31:00Z" w16du:dateUtc="2025-01-04T14:31:00Z"/>
                  </w:rPr>
                </w:rPrChange>
              </w:rPr>
              <w:pPrChange w:id="43223" w:author="瑋婷 徐" w:date="2025-01-04T22:32:00Z" w16du:dateUtc="2025-01-04T14:32:00Z">
                <w:pPr>
                  <w:spacing w:after="0"/>
                </w:pPr>
              </w:pPrChange>
            </w:pPr>
            <w:ins w:id="43224" w:author="瑋婷 徐" w:date="2025-01-04T22:31:00Z" w16du:dateUtc="2025-01-04T14:31:00Z">
              <w:r w:rsidRPr="006D4CF2">
                <w:rPr>
                  <w:rFonts w:ascii="Times New Roman" w:hAnsi="Times New Roman" w:cs="Times New Roman"/>
                  <w:sz w:val="24"/>
                  <w:rPrChange w:id="43225" w:author="瑋婷 徐" w:date="2025-01-04T22:49:00Z" w16du:dateUtc="2025-01-04T14:49:00Z">
                    <w:rPr/>
                  </w:rPrChange>
                </w:rPr>
                <w:t>5</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226" w:author="瑋婷 徐" w:date="2025-01-04T22:32:00Z" w16du:dateUtc="2025-01-04T14:32: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50082CA" w14:textId="77777777" w:rsidR="001C7068" w:rsidRPr="006D4CF2" w:rsidRDefault="001C7068">
            <w:pPr>
              <w:spacing w:after="0" w:line="360" w:lineRule="auto"/>
              <w:jc w:val="center"/>
              <w:rPr>
                <w:ins w:id="43227" w:author="瑋婷 徐" w:date="2025-01-04T22:31:00Z" w16du:dateUtc="2025-01-04T14:31:00Z"/>
                <w:rFonts w:ascii="Times New Roman" w:hAnsi="Times New Roman" w:cs="Times New Roman"/>
                <w:sz w:val="24"/>
                <w:rPrChange w:id="43228" w:author="瑋婷 徐" w:date="2025-01-04T22:49:00Z" w16du:dateUtc="2025-01-04T14:49:00Z">
                  <w:rPr>
                    <w:ins w:id="43229" w:author="瑋婷 徐" w:date="2025-01-04T22:31:00Z" w16du:dateUtc="2025-01-04T14:31:00Z"/>
                  </w:rPr>
                </w:rPrChange>
              </w:rPr>
              <w:pPrChange w:id="43230" w:author="瑋婷 徐" w:date="2025-01-04T22:32:00Z" w16du:dateUtc="2025-01-04T14:32:00Z">
                <w:pPr>
                  <w:spacing w:after="0"/>
                </w:pPr>
              </w:pPrChange>
            </w:pPr>
            <w:ins w:id="43231" w:author="瑋婷 徐" w:date="2025-01-04T22:31:00Z" w16du:dateUtc="2025-01-04T14:31:00Z">
              <w:r w:rsidRPr="006D4CF2">
                <w:rPr>
                  <w:rFonts w:ascii="Times New Roman" w:hAnsi="Times New Roman" w:cs="Times New Roman"/>
                  <w:sz w:val="24"/>
                  <w:rPrChange w:id="43232" w:author="瑋婷 徐" w:date="2025-01-04T22:49:00Z" w16du:dateUtc="2025-01-04T14:49:00Z">
                    <w:rPr/>
                  </w:rPrChange>
                </w:rPr>
                <w:t>20</w:t>
              </w:r>
            </w:ins>
          </w:p>
        </w:tc>
      </w:tr>
      <w:tr w:rsidR="001C7068" w:rsidRPr="00D000CE" w14:paraId="7D99B9A1" w14:textId="77777777" w:rsidTr="001C7068">
        <w:trPr>
          <w:jc w:val="center"/>
          <w:ins w:id="43233" w:author="瑋婷 徐" w:date="2025-01-04T22:31:00Z"/>
          <w:trPrChange w:id="43234" w:author="瑋婷 徐" w:date="2025-01-04T22:32:00Z" w16du:dateUtc="2025-01-04T14:32: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235"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DADDAE0" w14:textId="77777777" w:rsidR="001C7068" w:rsidRPr="006D4CF2" w:rsidRDefault="001C7068">
            <w:pPr>
              <w:spacing w:after="0" w:line="360" w:lineRule="auto"/>
              <w:jc w:val="center"/>
              <w:rPr>
                <w:ins w:id="43236" w:author="瑋婷 徐" w:date="2025-01-04T22:31:00Z" w16du:dateUtc="2025-01-04T14:31:00Z"/>
                <w:rFonts w:ascii="Times New Roman" w:hAnsi="Times New Roman" w:cs="Times New Roman"/>
                <w:sz w:val="24"/>
                <w:rPrChange w:id="43237" w:author="瑋婷 徐" w:date="2025-01-04T22:49:00Z" w16du:dateUtc="2025-01-04T14:49:00Z">
                  <w:rPr>
                    <w:ins w:id="43238" w:author="瑋婷 徐" w:date="2025-01-04T22:31:00Z" w16du:dateUtc="2025-01-04T14:31:00Z"/>
                  </w:rPr>
                </w:rPrChange>
              </w:rPr>
              <w:pPrChange w:id="43239" w:author="瑋婷 徐" w:date="2025-01-04T22:32:00Z" w16du:dateUtc="2025-01-04T14:32:00Z">
                <w:pPr>
                  <w:spacing w:after="0"/>
                </w:pPr>
              </w:pPrChange>
            </w:pPr>
            <w:ins w:id="43240" w:author="瑋婷 徐" w:date="2025-01-04T22:31:00Z" w16du:dateUtc="2025-01-04T14:31:00Z">
              <w:r w:rsidRPr="006D4CF2">
                <w:rPr>
                  <w:rFonts w:ascii="Times New Roman" w:hAnsi="Times New Roman" w:cs="Times New Roman"/>
                  <w:sz w:val="24"/>
                  <w:rPrChange w:id="43241" w:author="瑋婷 徐" w:date="2025-01-04T22:49:00Z" w16du:dateUtc="2025-01-04T14:49:00Z">
                    <w:rPr/>
                  </w:rPrChange>
                </w:rPr>
                <w:t>五色鳥</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242"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1FE5750" w14:textId="77777777" w:rsidR="001C7068" w:rsidRPr="006D4CF2" w:rsidRDefault="001C7068">
            <w:pPr>
              <w:spacing w:after="0" w:line="360" w:lineRule="auto"/>
              <w:jc w:val="center"/>
              <w:rPr>
                <w:ins w:id="43243" w:author="瑋婷 徐" w:date="2025-01-04T22:31:00Z" w16du:dateUtc="2025-01-04T14:31:00Z"/>
                <w:rFonts w:ascii="Times New Roman" w:hAnsi="Times New Roman" w:cs="Times New Roman"/>
                <w:sz w:val="24"/>
                <w:rPrChange w:id="43244" w:author="瑋婷 徐" w:date="2025-01-04T22:49:00Z" w16du:dateUtc="2025-01-04T14:49:00Z">
                  <w:rPr>
                    <w:ins w:id="43245" w:author="瑋婷 徐" w:date="2025-01-04T22:31:00Z" w16du:dateUtc="2025-01-04T14:31:00Z"/>
                  </w:rPr>
                </w:rPrChange>
              </w:rPr>
              <w:pPrChange w:id="43246" w:author="瑋婷 徐" w:date="2025-01-04T22:32:00Z" w16du:dateUtc="2025-01-04T14:32:00Z">
                <w:pPr>
                  <w:spacing w:after="0"/>
                </w:pPr>
              </w:pPrChange>
            </w:pPr>
            <w:ins w:id="43247" w:author="瑋婷 徐" w:date="2025-01-04T22:31:00Z" w16du:dateUtc="2025-01-04T14:31:00Z">
              <w:r w:rsidRPr="006D4CF2">
                <w:rPr>
                  <w:rFonts w:ascii="Times New Roman" w:hAnsi="Times New Roman" w:cs="Times New Roman"/>
                  <w:sz w:val="24"/>
                  <w:rPrChange w:id="43248" w:author="瑋婷 徐" w:date="2025-01-04T22:49:00Z" w16du:dateUtc="2025-01-04T14:49:00Z">
                    <w:rPr/>
                  </w:rPrChange>
                </w:rPr>
                <w:t>90</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249" w:author="瑋婷 徐" w:date="2025-01-04T22:32:00Z" w16du:dateUtc="2025-01-04T14:32: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5684E89" w14:textId="77777777" w:rsidR="001C7068" w:rsidRPr="006D4CF2" w:rsidRDefault="001C7068">
            <w:pPr>
              <w:spacing w:after="0" w:line="360" w:lineRule="auto"/>
              <w:jc w:val="center"/>
              <w:rPr>
                <w:ins w:id="43250" w:author="瑋婷 徐" w:date="2025-01-04T22:31:00Z" w16du:dateUtc="2025-01-04T14:31:00Z"/>
                <w:rFonts w:ascii="Times New Roman" w:hAnsi="Times New Roman" w:cs="Times New Roman"/>
                <w:sz w:val="24"/>
                <w:rPrChange w:id="43251" w:author="瑋婷 徐" w:date="2025-01-04T22:49:00Z" w16du:dateUtc="2025-01-04T14:49:00Z">
                  <w:rPr>
                    <w:ins w:id="43252" w:author="瑋婷 徐" w:date="2025-01-04T22:31:00Z" w16du:dateUtc="2025-01-04T14:31:00Z"/>
                  </w:rPr>
                </w:rPrChange>
              </w:rPr>
              <w:pPrChange w:id="43253" w:author="瑋婷 徐" w:date="2025-01-04T22:32:00Z" w16du:dateUtc="2025-01-04T14:32:00Z">
                <w:pPr>
                  <w:spacing w:after="0"/>
                </w:pPr>
              </w:pPrChange>
            </w:pPr>
            <w:ins w:id="43254" w:author="瑋婷 徐" w:date="2025-01-04T22:31:00Z" w16du:dateUtc="2025-01-04T14:31:00Z">
              <w:r w:rsidRPr="006D4CF2">
                <w:rPr>
                  <w:rFonts w:ascii="Times New Roman" w:hAnsi="Times New Roman" w:cs="Times New Roman"/>
                  <w:sz w:val="24"/>
                  <w:rPrChange w:id="43255" w:author="瑋婷 徐" w:date="2025-01-04T22:49:00Z" w16du:dateUtc="2025-01-04T14:49:00Z">
                    <w:rPr/>
                  </w:rPrChange>
                </w:rPr>
                <w:t>100</w:t>
              </w:r>
            </w:ins>
          </w:p>
        </w:tc>
      </w:tr>
      <w:tr w:rsidR="001C7068" w:rsidRPr="00D000CE" w14:paraId="0AE1D206" w14:textId="77777777" w:rsidTr="001C7068">
        <w:trPr>
          <w:jc w:val="center"/>
          <w:ins w:id="43256" w:author="瑋婷 徐" w:date="2025-01-04T22:31:00Z"/>
          <w:trPrChange w:id="43257" w:author="瑋婷 徐" w:date="2025-01-04T22:32:00Z" w16du:dateUtc="2025-01-04T14:32: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258"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D7349DB" w14:textId="77777777" w:rsidR="001C7068" w:rsidRPr="006D4CF2" w:rsidRDefault="001C7068">
            <w:pPr>
              <w:spacing w:after="0" w:line="360" w:lineRule="auto"/>
              <w:jc w:val="center"/>
              <w:rPr>
                <w:ins w:id="43259" w:author="瑋婷 徐" w:date="2025-01-04T22:31:00Z" w16du:dateUtc="2025-01-04T14:31:00Z"/>
                <w:rFonts w:ascii="Times New Roman" w:hAnsi="Times New Roman" w:cs="Times New Roman"/>
                <w:sz w:val="24"/>
                <w:rPrChange w:id="43260" w:author="瑋婷 徐" w:date="2025-01-04T22:49:00Z" w16du:dateUtc="2025-01-04T14:49:00Z">
                  <w:rPr>
                    <w:ins w:id="43261" w:author="瑋婷 徐" w:date="2025-01-04T22:31:00Z" w16du:dateUtc="2025-01-04T14:31:00Z"/>
                  </w:rPr>
                </w:rPrChange>
              </w:rPr>
              <w:pPrChange w:id="43262" w:author="瑋婷 徐" w:date="2025-01-04T22:32:00Z" w16du:dateUtc="2025-01-04T14:32:00Z">
                <w:pPr>
                  <w:spacing w:after="0"/>
                </w:pPr>
              </w:pPrChange>
            </w:pPr>
            <w:ins w:id="43263" w:author="瑋婷 徐" w:date="2025-01-04T22:31:00Z" w16du:dateUtc="2025-01-04T14:31:00Z">
              <w:r w:rsidRPr="006D4CF2">
                <w:rPr>
                  <w:rFonts w:ascii="Times New Roman" w:hAnsi="Times New Roman" w:cs="Times New Roman"/>
                  <w:sz w:val="24"/>
                  <w:rPrChange w:id="43264" w:author="瑋婷 徐" w:date="2025-01-04T22:49:00Z" w16du:dateUtc="2025-01-04T14:49:00Z">
                    <w:rPr/>
                  </w:rPrChange>
                </w:rPr>
                <w:t>小啄木</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265"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67019EA" w14:textId="77777777" w:rsidR="001C7068" w:rsidRPr="006D4CF2" w:rsidRDefault="001C7068">
            <w:pPr>
              <w:spacing w:after="0" w:line="360" w:lineRule="auto"/>
              <w:jc w:val="center"/>
              <w:rPr>
                <w:ins w:id="43266" w:author="瑋婷 徐" w:date="2025-01-04T22:31:00Z" w16du:dateUtc="2025-01-04T14:31:00Z"/>
                <w:rFonts w:ascii="Times New Roman" w:hAnsi="Times New Roman" w:cs="Times New Roman"/>
                <w:sz w:val="24"/>
                <w:rPrChange w:id="43267" w:author="瑋婷 徐" w:date="2025-01-04T22:49:00Z" w16du:dateUtc="2025-01-04T14:49:00Z">
                  <w:rPr>
                    <w:ins w:id="43268" w:author="瑋婷 徐" w:date="2025-01-04T22:31:00Z" w16du:dateUtc="2025-01-04T14:31:00Z"/>
                  </w:rPr>
                </w:rPrChange>
              </w:rPr>
              <w:pPrChange w:id="43269" w:author="瑋婷 徐" w:date="2025-01-04T22:32:00Z" w16du:dateUtc="2025-01-04T14:32:00Z">
                <w:pPr>
                  <w:spacing w:after="0"/>
                </w:pPr>
              </w:pPrChange>
            </w:pPr>
            <w:ins w:id="43270" w:author="瑋婷 徐" w:date="2025-01-04T22:31:00Z" w16du:dateUtc="2025-01-04T14:31:00Z">
              <w:r w:rsidRPr="006D4CF2">
                <w:rPr>
                  <w:rFonts w:ascii="Times New Roman" w:hAnsi="Times New Roman" w:cs="Times New Roman"/>
                  <w:sz w:val="24"/>
                  <w:rPrChange w:id="43271" w:author="瑋婷 徐" w:date="2025-01-04T22:49:00Z" w16du:dateUtc="2025-01-04T14:49:00Z">
                    <w:rPr/>
                  </w:rPrChange>
                </w:rPr>
                <w:t>1</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272" w:author="瑋婷 徐" w:date="2025-01-04T22:32:00Z" w16du:dateUtc="2025-01-04T14:32: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59EDF1B" w14:textId="77777777" w:rsidR="001C7068" w:rsidRPr="006D4CF2" w:rsidRDefault="001C7068">
            <w:pPr>
              <w:spacing w:after="0" w:line="360" w:lineRule="auto"/>
              <w:jc w:val="center"/>
              <w:rPr>
                <w:ins w:id="43273" w:author="瑋婷 徐" w:date="2025-01-04T22:31:00Z" w16du:dateUtc="2025-01-04T14:31:00Z"/>
                <w:rFonts w:ascii="Times New Roman" w:hAnsi="Times New Roman" w:cs="Times New Roman"/>
                <w:sz w:val="24"/>
                <w:rPrChange w:id="43274" w:author="瑋婷 徐" w:date="2025-01-04T22:49:00Z" w16du:dateUtc="2025-01-04T14:49:00Z">
                  <w:rPr>
                    <w:ins w:id="43275" w:author="瑋婷 徐" w:date="2025-01-04T22:31:00Z" w16du:dateUtc="2025-01-04T14:31:00Z"/>
                  </w:rPr>
                </w:rPrChange>
              </w:rPr>
              <w:pPrChange w:id="43276" w:author="瑋婷 徐" w:date="2025-01-04T22:32:00Z" w16du:dateUtc="2025-01-04T14:32:00Z">
                <w:pPr>
                  <w:spacing w:after="0"/>
                </w:pPr>
              </w:pPrChange>
            </w:pPr>
            <w:ins w:id="43277" w:author="瑋婷 徐" w:date="2025-01-04T22:31:00Z" w16du:dateUtc="2025-01-04T14:31:00Z">
              <w:r w:rsidRPr="006D4CF2">
                <w:rPr>
                  <w:rFonts w:ascii="Times New Roman" w:hAnsi="Times New Roman" w:cs="Times New Roman"/>
                  <w:sz w:val="24"/>
                  <w:rPrChange w:id="43278" w:author="瑋婷 徐" w:date="2025-01-04T22:49:00Z" w16du:dateUtc="2025-01-04T14:49:00Z">
                    <w:rPr/>
                  </w:rPrChange>
                </w:rPr>
                <w:t>20</w:t>
              </w:r>
            </w:ins>
          </w:p>
        </w:tc>
      </w:tr>
      <w:tr w:rsidR="001C7068" w:rsidRPr="00D000CE" w14:paraId="3CACF1D0" w14:textId="77777777" w:rsidTr="001C7068">
        <w:trPr>
          <w:jc w:val="center"/>
          <w:ins w:id="43279" w:author="瑋婷 徐" w:date="2025-01-04T22:31:00Z"/>
          <w:trPrChange w:id="43280" w:author="瑋婷 徐" w:date="2025-01-04T22:32:00Z" w16du:dateUtc="2025-01-04T14:32: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281"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442E109" w14:textId="77777777" w:rsidR="001C7068" w:rsidRPr="006D4CF2" w:rsidRDefault="001C7068">
            <w:pPr>
              <w:spacing w:after="0" w:line="360" w:lineRule="auto"/>
              <w:jc w:val="center"/>
              <w:rPr>
                <w:ins w:id="43282" w:author="瑋婷 徐" w:date="2025-01-04T22:31:00Z" w16du:dateUtc="2025-01-04T14:31:00Z"/>
                <w:rFonts w:ascii="Times New Roman" w:hAnsi="Times New Roman" w:cs="Times New Roman"/>
                <w:sz w:val="24"/>
                <w:rPrChange w:id="43283" w:author="瑋婷 徐" w:date="2025-01-04T22:49:00Z" w16du:dateUtc="2025-01-04T14:49:00Z">
                  <w:rPr>
                    <w:ins w:id="43284" w:author="瑋婷 徐" w:date="2025-01-04T22:31:00Z" w16du:dateUtc="2025-01-04T14:31:00Z"/>
                  </w:rPr>
                </w:rPrChange>
              </w:rPr>
              <w:pPrChange w:id="43285" w:author="瑋婷 徐" w:date="2025-01-04T22:32:00Z" w16du:dateUtc="2025-01-04T14:32:00Z">
                <w:pPr>
                  <w:spacing w:after="0"/>
                </w:pPr>
              </w:pPrChange>
            </w:pPr>
            <w:ins w:id="43286" w:author="瑋婷 徐" w:date="2025-01-04T22:31:00Z" w16du:dateUtc="2025-01-04T14:31:00Z">
              <w:r w:rsidRPr="006D4CF2">
                <w:rPr>
                  <w:rFonts w:ascii="Times New Roman" w:hAnsi="Times New Roman" w:cs="Times New Roman"/>
                  <w:sz w:val="24"/>
                  <w:rPrChange w:id="43287" w:author="瑋婷 徐" w:date="2025-01-04T22:49:00Z" w16du:dateUtc="2025-01-04T14:49:00Z">
                    <w:rPr/>
                  </w:rPrChange>
                </w:rPr>
                <w:t>灰喉山椒鳥</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288"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D5FF6CA" w14:textId="77777777" w:rsidR="001C7068" w:rsidRPr="006D4CF2" w:rsidRDefault="001C7068">
            <w:pPr>
              <w:spacing w:after="0" w:line="360" w:lineRule="auto"/>
              <w:jc w:val="center"/>
              <w:rPr>
                <w:ins w:id="43289" w:author="瑋婷 徐" w:date="2025-01-04T22:31:00Z" w16du:dateUtc="2025-01-04T14:31:00Z"/>
                <w:rFonts w:ascii="Times New Roman" w:hAnsi="Times New Roman" w:cs="Times New Roman"/>
                <w:sz w:val="24"/>
                <w:rPrChange w:id="43290" w:author="瑋婷 徐" w:date="2025-01-04T22:49:00Z" w16du:dateUtc="2025-01-04T14:49:00Z">
                  <w:rPr>
                    <w:ins w:id="43291" w:author="瑋婷 徐" w:date="2025-01-04T22:31:00Z" w16du:dateUtc="2025-01-04T14:31:00Z"/>
                  </w:rPr>
                </w:rPrChange>
              </w:rPr>
              <w:pPrChange w:id="43292" w:author="瑋婷 徐" w:date="2025-01-04T22:32:00Z" w16du:dateUtc="2025-01-04T14:32:00Z">
                <w:pPr>
                  <w:spacing w:after="0"/>
                </w:pPr>
              </w:pPrChange>
            </w:pPr>
            <w:ins w:id="43293" w:author="瑋婷 徐" w:date="2025-01-04T22:31:00Z" w16du:dateUtc="2025-01-04T14:31:00Z">
              <w:r w:rsidRPr="006D4CF2">
                <w:rPr>
                  <w:rFonts w:ascii="Times New Roman" w:hAnsi="Times New Roman" w:cs="Times New Roman"/>
                  <w:sz w:val="24"/>
                  <w:rPrChange w:id="43294" w:author="瑋婷 徐" w:date="2025-01-04T22:49:00Z" w16du:dateUtc="2025-01-04T14:49:00Z">
                    <w:rPr/>
                  </w:rPrChange>
                </w:rPr>
                <w:t>14</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295" w:author="瑋婷 徐" w:date="2025-01-04T22:32:00Z" w16du:dateUtc="2025-01-04T14:32: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58B50F1" w14:textId="77777777" w:rsidR="001C7068" w:rsidRPr="006D4CF2" w:rsidRDefault="001C7068">
            <w:pPr>
              <w:spacing w:after="0" w:line="360" w:lineRule="auto"/>
              <w:jc w:val="center"/>
              <w:rPr>
                <w:ins w:id="43296" w:author="瑋婷 徐" w:date="2025-01-04T22:31:00Z" w16du:dateUtc="2025-01-04T14:31:00Z"/>
                <w:rFonts w:ascii="Times New Roman" w:hAnsi="Times New Roman" w:cs="Times New Roman"/>
                <w:sz w:val="24"/>
                <w:rPrChange w:id="43297" w:author="瑋婷 徐" w:date="2025-01-04T22:49:00Z" w16du:dateUtc="2025-01-04T14:49:00Z">
                  <w:rPr>
                    <w:ins w:id="43298" w:author="瑋婷 徐" w:date="2025-01-04T22:31:00Z" w16du:dateUtc="2025-01-04T14:31:00Z"/>
                  </w:rPr>
                </w:rPrChange>
              </w:rPr>
              <w:pPrChange w:id="43299" w:author="瑋婷 徐" w:date="2025-01-04T22:32:00Z" w16du:dateUtc="2025-01-04T14:32:00Z">
                <w:pPr>
                  <w:spacing w:after="0"/>
                </w:pPr>
              </w:pPrChange>
            </w:pPr>
            <w:ins w:id="43300" w:author="瑋婷 徐" w:date="2025-01-04T22:31:00Z" w16du:dateUtc="2025-01-04T14:31:00Z">
              <w:r w:rsidRPr="006D4CF2">
                <w:rPr>
                  <w:rFonts w:ascii="Times New Roman" w:hAnsi="Times New Roman" w:cs="Times New Roman"/>
                  <w:sz w:val="24"/>
                  <w:rPrChange w:id="43301" w:author="瑋婷 徐" w:date="2025-01-04T22:49:00Z" w16du:dateUtc="2025-01-04T14:49:00Z">
                    <w:rPr/>
                  </w:rPrChange>
                </w:rPr>
                <w:t>80</w:t>
              </w:r>
            </w:ins>
          </w:p>
        </w:tc>
      </w:tr>
      <w:tr w:rsidR="001C7068" w:rsidRPr="00D000CE" w14:paraId="3E55D487" w14:textId="77777777" w:rsidTr="001C7068">
        <w:trPr>
          <w:jc w:val="center"/>
          <w:ins w:id="43302" w:author="瑋婷 徐" w:date="2025-01-04T22:31:00Z"/>
          <w:trPrChange w:id="43303" w:author="瑋婷 徐" w:date="2025-01-04T22:32:00Z" w16du:dateUtc="2025-01-04T14:32: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304"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1C57E3F" w14:textId="77777777" w:rsidR="001C7068" w:rsidRPr="006D4CF2" w:rsidRDefault="001C7068">
            <w:pPr>
              <w:spacing w:after="0" w:line="360" w:lineRule="auto"/>
              <w:jc w:val="center"/>
              <w:rPr>
                <w:ins w:id="43305" w:author="瑋婷 徐" w:date="2025-01-04T22:31:00Z" w16du:dateUtc="2025-01-04T14:31:00Z"/>
                <w:rFonts w:ascii="Times New Roman" w:hAnsi="Times New Roman" w:cs="Times New Roman"/>
                <w:sz w:val="24"/>
                <w:rPrChange w:id="43306" w:author="瑋婷 徐" w:date="2025-01-04T22:49:00Z" w16du:dateUtc="2025-01-04T14:49:00Z">
                  <w:rPr>
                    <w:ins w:id="43307" w:author="瑋婷 徐" w:date="2025-01-04T22:31:00Z" w16du:dateUtc="2025-01-04T14:31:00Z"/>
                  </w:rPr>
                </w:rPrChange>
              </w:rPr>
              <w:pPrChange w:id="43308" w:author="瑋婷 徐" w:date="2025-01-04T22:32:00Z" w16du:dateUtc="2025-01-04T14:32:00Z">
                <w:pPr>
                  <w:spacing w:after="0"/>
                </w:pPr>
              </w:pPrChange>
            </w:pPr>
            <w:ins w:id="43309" w:author="瑋婷 徐" w:date="2025-01-04T22:31:00Z" w16du:dateUtc="2025-01-04T14:31:00Z">
              <w:r w:rsidRPr="006D4CF2">
                <w:rPr>
                  <w:rFonts w:ascii="Times New Roman" w:hAnsi="Times New Roman" w:cs="Times New Roman"/>
                  <w:sz w:val="24"/>
                  <w:rPrChange w:id="43310" w:author="瑋婷 徐" w:date="2025-01-04T22:49:00Z" w16du:dateUtc="2025-01-04T14:49:00Z">
                    <w:rPr/>
                  </w:rPrChange>
                </w:rPr>
                <w:t>綠畫眉</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311"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11E4911" w14:textId="77777777" w:rsidR="001C7068" w:rsidRPr="006D4CF2" w:rsidRDefault="001C7068">
            <w:pPr>
              <w:spacing w:after="0" w:line="360" w:lineRule="auto"/>
              <w:jc w:val="center"/>
              <w:rPr>
                <w:ins w:id="43312" w:author="瑋婷 徐" w:date="2025-01-04T22:31:00Z" w16du:dateUtc="2025-01-04T14:31:00Z"/>
                <w:rFonts w:ascii="Times New Roman" w:hAnsi="Times New Roman" w:cs="Times New Roman"/>
                <w:sz w:val="24"/>
                <w:rPrChange w:id="43313" w:author="瑋婷 徐" w:date="2025-01-04T22:49:00Z" w16du:dateUtc="2025-01-04T14:49:00Z">
                  <w:rPr>
                    <w:ins w:id="43314" w:author="瑋婷 徐" w:date="2025-01-04T22:31:00Z" w16du:dateUtc="2025-01-04T14:31:00Z"/>
                  </w:rPr>
                </w:rPrChange>
              </w:rPr>
              <w:pPrChange w:id="43315" w:author="瑋婷 徐" w:date="2025-01-04T22:32:00Z" w16du:dateUtc="2025-01-04T14:32:00Z">
                <w:pPr>
                  <w:spacing w:after="0"/>
                </w:pPr>
              </w:pPrChange>
            </w:pPr>
            <w:ins w:id="43316" w:author="瑋婷 徐" w:date="2025-01-04T22:31:00Z" w16du:dateUtc="2025-01-04T14:31:00Z">
              <w:r w:rsidRPr="006D4CF2">
                <w:rPr>
                  <w:rFonts w:ascii="Times New Roman" w:hAnsi="Times New Roman" w:cs="Times New Roman"/>
                  <w:sz w:val="24"/>
                  <w:rPrChange w:id="43317" w:author="瑋婷 徐" w:date="2025-01-04T22:49:00Z" w16du:dateUtc="2025-01-04T14:49:00Z">
                    <w:rPr/>
                  </w:rPrChange>
                </w:rPr>
                <w:t>9</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318" w:author="瑋婷 徐" w:date="2025-01-04T22:32:00Z" w16du:dateUtc="2025-01-04T14:32: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1E5F788" w14:textId="77777777" w:rsidR="001C7068" w:rsidRPr="006D4CF2" w:rsidRDefault="001C7068">
            <w:pPr>
              <w:spacing w:after="0" w:line="360" w:lineRule="auto"/>
              <w:jc w:val="center"/>
              <w:rPr>
                <w:ins w:id="43319" w:author="瑋婷 徐" w:date="2025-01-04T22:31:00Z" w16du:dateUtc="2025-01-04T14:31:00Z"/>
                <w:rFonts w:ascii="Times New Roman" w:hAnsi="Times New Roman" w:cs="Times New Roman"/>
                <w:sz w:val="24"/>
                <w:rPrChange w:id="43320" w:author="瑋婷 徐" w:date="2025-01-04T22:49:00Z" w16du:dateUtc="2025-01-04T14:49:00Z">
                  <w:rPr>
                    <w:ins w:id="43321" w:author="瑋婷 徐" w:date="2025-01-04T22:31:00Z" w16du:dateUtc="2025-01-04T14:31:00Z"/>
                  </w:rPr>
                </w:rPrChange>
              </w:rPr>
              <w:pPrChange w:id="43322" w:author="瑋婷 徐" w:date="2025-01-04T22:32:00Z" w16du:dateUtc="2025-01-04T14:32:00Z">
                <w:pPr>
                  <w:spacing w:after="0"/>
                </w:pPr>
              </w:pPrChange>
            </w:pPr>
            <w:ins w:id="43323" w:author="瑋婷 徐" w:date="2025-01-04T22:31:00Z" w16du:dateUtc="2025-01-04T14:31:00Z">
              <w:r w:rsidRPr="006D4CF2">
                <w:rPr>
                  <w:rFonts w:ascii="Times New Roman" w:hAnsi="Times New Roman" w:cs="Times New Roman"/>
                  <w:sz w:val="24"/>
                  <w:rPrChange w:id="43324" w:author="瑋婷 徐" w:date="2025-01-04T22:49:00Z" w16du:dateUtc="2025-01-04T14:49:00Z">
                    <w:rPr/>
                  </w:rPrChange>
                </w:rPr>
                <w:t>80</w:t>
              </w:r>
            </w:ins>
          </w:p>
        </w:tc>
      </w:tr>
      <w:tr w:rsidR="001C7068" w:rsidRPr="00D000CE" w14:paraId="65D8CF18" w14:textId="77777777" w:rsidTr="001C7068">
        <w:trPr>
          <w:jc w:val="center"/>
          <w:ins w:id="43325" w:author="瑋婷 徐" w:date="2025-01-04T22:31:00Z"/>
          <w:trPrChange w:id="43326" w:author="瑋婷 徐" w:date="2025-01-04T22:32:00Z" w16du:dateUtc="2025-01-04T14:32: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327"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DC71AC0" w14:textId="77777777" w:rsidR="001C7068" w:rsidRPr="006D4CF2" w:rsidRDefault="001C7068">
            <w:pPr>
              <w:spacing w:after="0" w:line="360" w:lineRule="auto"/>
              <w:jc w:val="center"/>
              <w:rPr>
                <w:ins w:id="43328" w:author="瑋婷 徐" w:date="2025-01-04T22:31:00Z" w16du:dateUtc="2025-01-04T14:31:00Z"/>
                <w:rFonts w:ascii="Times New Roman" w:hAnsi="Times New Roman" w:cs="Times New Roman"/>
                <w:sz w:val="24"/>
                <w:rPrChange w:id="43329" w:author="瑋婷 徐" w:date="2025-01-04T22:49:00Z" w16du:dateUtc="2025-01-04T14:49:00Z">
                  <w:rPr>
                    <w:ins w:id="43330" w:author="瑋婷 徐" w:date="2025-01-04T22:31:00Z" w16du:dateUtc="2025-01-04T14:31:00Z"/>
                  </w:rPr>
                </w:rPrChange>
              </w:rPr>
              <w:pPrChange w:id="43331" w:author="瑋婷 徐" w:date="2025-01-04T22:32:00Z" w16du:dateUtc="2025-01-04T14:32:00Z">
                <w:pPr>
                  <w:spacing w:after="0"/>
                </w:pPr>
              </w:pPrChange>
            </w:pPr>
            <w:ins w:id="43332" w:author="瑋婷 徐" w:date="2025-01-04T22:31:00Z" w16du:dateUtc="2025-01-04T14:31:00Z">
              <w:r w:rsidRPr="006D4CF2">
                <w:rPr>
                  <w:rFonts w:ascii="Times New Roman" w:hAnsi="Times New Roman" w:cs="Times New Roman"/>
                  <w:sz w:val="24"/>
                  <w:rPrChange w:id="43333" w:author="瑋婷 徐" w:date="2025-01-04T22:49:00Z" w16du:dateUtc="2025-01-04T14:49:00Z">
                    <w:rPr/>
                  </w:rPrChange>
                </w:rPr>
                <w:t>小卷尾</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334"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33DFCF4" w14:textId="77777777" w:rsidR="001C7068" w:rsidRPr="006D4CF2" w:rsidRDefault="001C7068">
            <w:pPr>
              <w:spacing w:after="0" w:line="360" w:lineRule="auto"/>
              <w:jc w:val="center"/>
              <w:rPr>
                <w:ins w:id="43335" w:author="瑋婷 徐" w:date="2025-01-04T22:31:00Z" w16du:dateUtc="2025-01-04T14:31:00Z"/>
                <w:rFonts w:ascii="Times New Roman" w:hAnsi="Times New Roman" w:cs="Times New Roman"/>
                <w:sz w:val="24"/>
                <w:rPrChange w:id="43336" w:author="瑋婷 徐" w:date="2025-01-04T22:49:00Z" w16du:dateUtc="2025-01-04T14:49:00Z">
                  <w:rPr>
                    <w:ins w:id="43337" w:author="瑋婷 徐" w:date="2025-01-04T22:31:00Z" w16du:dateUtc="2025-01-04T14:31:00Z"/>
                  </w:rPr>
                </w:rPrChange>
              </w:rPr>
              <w:pPrChange w:id="43338" w:author="瑋婷 徐" w:date="2025-01-04T22:32:00Z" w16du:dateUtc="2025-01-04T14:32:00Z">
                <w:pPr>
                  <w:spacing w:after="0"/>
                </w:pPr>
              </w:pPrChange>
            </w:pPr>
            <w:ins w:id="43339" w:author="瑋婷 徐" w:date="2025-01-04T22:31:00Z" w16du:dateUtc="2025-01-04T14:31:00Z">
              <w:r w:rsidRPr="006D4CF2">
                <w:rPr>
                  <w:rFonts w:ascii="Times New Roman" w:hAnsi="Times New Roman" w:cs="Times New Roman"/>
                  <w:sz w:val="24"/>
                  <w:rPrChange w:id="43340" w:author="瑋婷 徐" w:date="2025-01-04T22:49:00Z" w16du:dateUtc="2025-01-04T14:49:00Z">
                    <w:rPr/>
                  </w:rPrChange>
                </w:rPr>
                <w:t>10</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341" w:author="瑋婷 徐" w:date="2025-01-04T22:32:00Z" w16du:dateUtc="2025-01-04T14:32: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C1DFF52" w14:textId="77777777" w:rsidR="001C7068" w:rsidRPr="006D4CF2" w:rsidRDefault="001C7068">
            <w:pPr>
              <w:spacing w:after="0" w:line="360" w:lineRule="auto"/>
              <w:jc w:val="center"/>
              <w:rPr>
                <w:ins w:id="43342" w:author="瑋婷 徐" w:date="2025-01-04T22:31:00Z" w16du:dateUtc="2025-01-04T14:31:00Z"/>
                <w:rFonts w:ascii="Times New Roman" w:hAnsi="Times New Roman" w:cs="Times New Roman"/>
                <w:sz w:val="24"/>
                <w:rPrChange w:id="43343" w:author="瑋婷 徐" w:date="2025-01-04T22:49:00Z" w16du:dateUtc="2025-01-04T14:49:00Z">
                  <w:rPr>
                    <w:ins w:id="43344" w:author="瑋婷 徐" w:date="2025-01-04T22:31:00Z" w16du:dateUtc="2025-01-04T14:31:00Z"/>
                  </w:rPr>
                </w:rPrChange>
              </w:rPr>
              <w:pPrChange w:id="43345" w:author="瑋婷 徐" w:date="2025-01-04T22:32:00Z" w16du:dateUtc="2025-01-04T14:32:00Z">
                <w:pPr>
                  <w:spacing w:after="0"/>
                </w:pPr>
              </w:pPrChange>
            </w:pPr>
            <w:ins w:id="43346" w:author="瑋婷 徐" w:date="2025-01-04T22:31:00Z" w16du:dateUtc="2025-01-04T14:31:00Z">
              <w:r w:rsidRPr="006D4CF2">
                <w:rPr>
                  <w:rFonts w:ascii="Times New Roman" w:hAnsi="Times New Roman" w:cs="Times New Roman"/>
                  <w:sz w:val="24"/>
                  <w:rPrChange w:id="43347" w:author="瑋婷 徐" w:date="2025-01-04T22:49:00Z" w16du:dateUtc="2025-01-04T14:49:00Z">
                    <w:rPr/>
                  </w:rPrChange>
                </w:rPr>
                <w:t>80</w:t>
              </w:r>
            </w:ins>
          </w:p>
        </w:tc>
      </w:tr>
      <w:tr w:rsidR="001C7068" w:rsidRPr="00D000CE" w14:paraId="112F0F6D" w14:textId="77777777" w:rsidTr="001C7068">
        <w:trPr>
          <w:jc w:val="center"/>
          <w:ins w:id="43348" w:author="瑋婷 徐" w:date="2025-01-04T22:31:00Z"/>
          <w:trPrChange w:id="43349" w:author="瑋婷 徐" w:date="2025-01-04T22:32:00Z" w16du:dateUtc="2025-01-04T14:32: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350"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98DB18C" w14:textId="77777777" w:rsidR="001C7068" w:rsidRPr="006D4CF2" w:rsidRDefault="001C7068">
            <w:pPr>
              <w:spacing w:after="0" w:line="360" w:lineRule="auto"/>
              <w:jc w:val="center"/>
              <w:rPr>
                <w:ins w:id="43351" w:author="瑋婷 徐" w:date="2025-01-04T22:31:00Z" w16du:dateUtc="2025-01-04T14:31:00Z"/>
                <w:rFonts w:ascii="Times New Roman" w:hAnsi="Times New Roman" w:cs="Times New Roman"/>
                <w:sz w:val="24"/>
                <w:rPrChange w:id="43352" w:author="瑋婷 徐" w:date="2025-01-04T22:49:00Z" w16du:dateUtc="2025-01-04T14:49:00Z">
                  <w:rPr>
                    <w:ins w:id="43353" w:author="瑋婷 徐" w:date="2025-01-04T22:31:00Z" w16du:dateUtc="2025-01-04T14:31:00Z"/>
                  </w:rPr>
                </w:rPrChange>
              </w:rPr>
              <w:pPrChange w:id="43354" w:author="瑋婷 徐" w:date="2025-01-04T22:32:00Z" w16du:dateUtc="2025-01-04T14:32:00Z">
                <w:pPr>
                  <w:spacing w:after="0"/>
                </w:pPr>
              </w:pPrChange>
            </w:pPr>
            <w:ins w:id="43355" w:author="瑋婷 徐" w:date="2025-01-04T22:31:00Z" w16du:dateUtc="2025-01-04T14:31:00Z">
              <w:r w:rsidRPr="006D4CF2">
                <w:rPr>
                  <w:rFonts w:ascii="Times New Roman" w:hAnsi="Times New Roman" w:cs="Times New Roman"/>
                  <w:sz w:val="24"/>
                  <w:rPrChange w:id="43356" w:author="瑋婷 徐" w:date="2025-01-04T22:49:00Z" w16du:dateUtc="2025-01-04T14:49:00Z">
                    <w:rPr/>
                  </w:rPrChange>
                </w:rPr>
                <w:t>黑枕藍鶲</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357"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7D84FD6" w14:textId="77777777" w:rsidR="001C7068" w:rsidRPr="006D4CF2" w:rsidRDefault="001C7068">
            <w:pPr>
              <w:spacing w:after="0" w:line="360" w:lineRule="auto"/>
              <w:jc w:val="center"/>
              <w:rPr>
                <w:ins w:id="43358" w:author="瑋婷 徐" w:date="2025-01-04T22:31:00Z" w16du:dateUtc="2025-01-04T14:31:00Z"/>
                <w:rFonts w:ascii="Times New Roman" w:hAnsi="Times New Roman" w:cs="Times New Roman"/>
                <w:sz w:val="24"/>
                <w:rPrChange w:id="43359" w:author="瑋婷 徐" w:date="2025-01-04T22:49:00Z" w16du:dateUtc="2025-01-04T14:49:00Z">
                  <w:rPr>
                    <w:ins w:id="43360" w:author="瑋婷 徐" w:date="2025-01-04T22:31:00Z" w16du:dateUtc="2025-01-04T14:31:00Z"/>
                  </w:rPr>
                </w:rPrChange>
              </w:rPr>
              <w:pPrChange w:id="43361" w:author="瑋婷 徐" w:date="2025-01-04T22:32:00Z" w16du:dateUtc="2025-01-04T14:32:00Z">
                <w:pPr>
                  <w:spacing w:after="0"/>
                </w:pPr>
              </w:pPrChange>
            </w:pPr>
            <w:ins w:id="43362" w:author="瑋婷 徐" w:date="2025-01-04T22:31:00Z" w16du:dateUtc="2025-01-04T14:31:00Z">
              <w:r w:rsidRPr="006D4CF2">
                <w:rPr>
                  <w:rFonts w:ascii="Times New Roman" w:hAnsi="Times New Roman" w:cs="Times New Roman"/>
                  <w:sz w:val="24"/>
                  <w:rPrChange w:id="43363" w:author="瑋婷 徐" w:date="2025-01-04T22:49:00Z" w16du:dateUtc="2025-01-04T14:49:00Z">
                    <w:rPr/>
                  </w:rPrChange>
                </w:rPr>
                <w:t>12</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364" w:author="瑋婷 徐" w:date="2025-01-04T22:32:00Z" w16du:dateUtc="2025-01-04T14:32: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07B9C7C" w14:textId="77777777" w:rsidR="001C7068" w:rsidRPr="006D4CF2" w:rsidRDefault="001C7068">
            <w:pPr>
              <w:spacing w:after="0" w:line="360" w:lineRule="auto"/>
              <w:jc w:val="center"/>
              <w:rPr>
                <w:ins w:id="43365" w:author="瑋婷 徐" w:date="2025-01-04T22:31:00Z" w16du:dateUtc="2025-01-04T14:31:00Z"/>
                <w:rFonts w:ascii="Times New Roman" w:hAnsi="Times New Roman" w:cs="Times New Roman"/>
                <w:sz w:val="24"/>
                <w:rPrChange w:id="43366" w:author="瑋婷 徐" w:date="2025-01-04T22:49:00Z" w16du:dateUtc="2025-01-04T14:49:00Z">
                  <w:rPr>
                    <w:ins w:id="43367" w:author="瑋婷 徐" w:date="2025-01-04T22:31:00Z" w16du:dateUtc="2025-01-04T14:31:00Z"/>
                  </w:rPr>
                </w:rPrChange>
              </w:rPr>
              <w:pPrChange w:id="43368" w:author="瑋婷 徐" w:date="2025-01-04T22:32:00Z" w16du:dateUtc="2025-01-04T14:32:00Z">
                <w:pPr>
                  <w:spacing w:after="0"/>
                </w:pPr>
              </w:pPrChange>
            </w:pPr>
            <w:ins w:id="43369" w:author="瑋婷 徐" w:date="2025-01-04T22:31:00Z" w16du:dateUtc="2025-01-04T14:31:00Z">
              <w:r w:rsidRPr="006D4CF2">
                <w:rPr>
                  <w:rFonts w:ascii="Times New Roman" w:hAnsi="Times New Roman" w:cs="Times New Roman"/>
                  <w:sz w:val="24"/>
                  <w:rPrChange w:id="43370" w:author="瑋婷 徐" w:date="2025-01-04T22:49:00Z" w16du:dateUtc="2025-01-04T14:49:00Z">
                    <w:rPr/>
                  </w:rPrChange>
                </w:rPr>
                <w:t>50</w:t>
              </w:r>
            </w:ins>
          </w:p>
        </w:tc>
      </w:tr>
      <w:tr w:rsidR="001C7068" w:rsidRPr="00D000CE" w14:paraId="6BCD40C7" w14:textId="77777777" w:rsidTr="001C7068">
        <w:trPr>
          <w:jc w:val="center"/>
          <w:ins w:id="43371" w:author="瑋婷 徐" w:date="2025-01-04T22:31:00Z"/>
          <w:trPrChange w:id="43372" w:author="瑋婷 徐" w:date="2025-01-04T22:32:00Z" w16du:dateUtc="2025-01-04T14:32: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373"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6F7BEC" w14:textId="77777777" w:rsidR="001C7068" w:rsidRPr="006D4CF2" w:rsidRDefault="001C7068">
            <w:pPr>
              <w:spacing w:after="0" w:line="360" w:lineRule="auto"/>
              <w:jc w:val="center"/>
              <w:rPr>
                <w:ins w:id="43374" w:author="瑋婷 徐" w:date="2025-01-04T22:31:00Z" w16du:dateUtc="2025-01-04T14:31:00Z"/>
                <w:rFonts w:ascii="Times New Roman" w:hAnsi="Times New Roman" w:cs="Times New Roman"/>
                <w:sz w:val="24"/>
                <w:rPrChange w:id="43375" w:author="瑋婷 徐" w:date="2025-01-04T22:49:00Z" w16du:dateUtc="2025-01-04T14:49:00Z">
                  <w:rPr>
                    <w:ins w:id="43376" w:author="瑋婷 徐" w:date="2025-01-04T22:31:00Z" w16du:dateUtc="2025-01-04T14:31:00Z"/>
                  </w:rPr>
                </w:rPrChange>
              </w:rPr>
              <w:pPrChange w:id="43377" w:author="瑋婷 徐" w:date="2025-01-04T22:32:00Z" w16du:dateUtc="2025-01-04T14:32:00Z">
                <w:pPr>
                  <w:spacing w:after="0"/>
                </w:pPr>
              </w:pPrChange>
            </w:pPr>
            <w:ins w:id="43378" w:author="瑋婷 徐" w:date="2025-01-04T22:31:00Z" w16du:dateUtc="2025-01-04T14:31:00Z">
              <w:r w:rsidRPr="006D4CF2">
                <w:rPr>
                  <w:rFonts w:ascii="Times New Roman" w:hAnsi="Times New Roman" w:cs="Times New Roman"/>
                  <w:sz w:val="24"/>
                  <w:rPrChange w:id="43379" w:author="瑋婷 徐" w:date="2025-01-04T22:49:00Z" w16du:dateUtc="2025-01-04T14:49:00Z">
                    <w:rPr/>
                  </w:rPrChange>
                </w:rPr>
                <w:t>臺灣藍鵲</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380"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B59DF91" w14:textId="77777777" w:rsidR="001C7068" w:rsidRPr="006D4CF2" w:rsidRDefault="001C7068">
            <w:pPr>
              <w:spacing w:after="0" w:line="360" w:lineRule="auto"/>
              <w:jc w:val="center"/>
              <w:rPr>
                <w:ins w:id="43381" w:author="瑋婷 徐" w:date="2025-01-04T22:31:00Z" w16du:dateUtc="2025-01-04T14:31:00Z"/>
                <w:rFonts w:ascii="Times New Roman" w:hAnsi="Times New Roman" w:cs="Times New Roman"/>
                <w:sz w:val="24"/>
                <w:rPrChange w:id="43382" w:author="瑋婷 徐" w:date="2025-01-04T22:49:00Z" w16du:dateUtc="2025-01-04T14:49:00Z">
                  <w:rPr>
                    <w:ins w:id="43383" w:author="瑋婷 徐" w:date="2025-01-04T22:31:00Z" w16du:dateUtc="2025-01-04T14:31:00Z"/>
                  </w:rPr>
                </w:rPrChange>
              </w:rPr>
              <w:pPrChange w:id="43384" w:author="瑋婷 徐" w:date="2025-01-04T22:32:00Z" w16du:dateUtc="2025-01-04T14:32:00Z">
                <w:pPr>
                  <w:spacing w:after="0"/>
                </w:pPr>
              </w:pPrChange>
            </w:pPr>
            <w:ins w:id="43385" w:author="瑋婷 徐" w:date="2025-01-04T22:31:00Z" w16du:dateUtc="2025-01-04T14:31:00Z">
              <w:r w:rsidRPr="006D4CF2">
                <w:rPr>
                  <w:rFonts w:ascii="Times New Roman" w:hAnsi="Times New Roman" w:cs="Times New Roman"/>
                  <w:sz w:val="24"/>
                  <w:rPrChange w:id="43386" w:author="瑋婷 徐" w:date="2025-01-04T22:49:00Z" w16du:dateUtc="2025-01-04T14:49:00Z">
                    <w:rPr/>
                  </w:rPrChange>
                </w:rPr>
                <w:t>1</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387" w:author="瑋婷 徐" w:date="2025-01-04T22:32:00Z" w16du:dateUtc="2025-01-04T14:32: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1E2907A" w14:textId="77777777" w:rsidR="001C7068" w:rsidRPr="006D4CF2" w:rsidRDefault="001C7068">
            <w:pPr>
              <w:spacing w:after="0" w:line="360" w:lineRule="auto"/>
              <w:jc w:val="center"/>
              <w:rPr>
                <w:ins w:id="43388" w:author="瑋婷 徐" w:date="2025-01-04T22:31:00Z" w16du:dateUtc="2025-01-04T14:31:00Z"/>
                <w:rFonts w:ascii="Times New Roman" w:hAnsi="Times New Roman" w:cs="Times New Roman"/>
                <w:sz w:val="24"/>
                <w:rPrChange w:id="43389" w:author="瑋婷 徐" w:date="2025-01-04T22:49:00Z" w16du:dateUtc="2025-01-04T14:49:00Z">
                  <w:rPr>
                    <w:ins w:id="43390" w:author="瑋婷 徐" w:date="2025-01-04T22:31:00Z" w16du:dateUtc="2025-01-04T14:31:00Z"/>
                  </w:rPr>
                </w:rPrChange>
              </w:rPr>
              <w:pPrChange w:id="43391" w:author="瑋婷 徐" w:date="2025-01-04T22:32:00Z" w16du:dateUtc="2025-01-04T14:32:00Z">
                <w:pPr>
                  <w:spacing w:after="0"/>
                </w:pPr>
              </w:pPrChange>
            </w:pPr>
            <w:ins w:id="43392" w:author="瑋婷 徐" w:date="2025-01-04T22:31:00Z" w16du:dateUtc="2025-01-04T14:31:00Z">
              <w:r w:rsidRPr="006D4CF2">
                <w:rPr>
                  <w:rFonts w:ascii="Times New Roman" w:hAnsi="Times New Roman" w:cs="Times New Roman"/>
                  <w:sz w:val="24"/>
                  <w:rPrChange w:id="43393" w:author="瑋婷 徐" w:date="2025-01-04T22:49:00Z" w16du:dateUtc="2025-01-04T14:49:00Z">
                    <w:rPr/>
                  </w:rPrChange>
                </w:rPr>
                <w:t>20</w:t>
              </w:r>
            </w:ins>
          </w:p>
        </w:tc>
      </w:tr>
      <w:tr w:rsidR="001C7068" w:rsidRPr="00D000CE" w14:paraId="376BFE9E" w14:textId="77777777" w:rsidTr="001C7068">
        <w:trPr>
          <w:jc w:val="center"/>
          <w:ins w:id="43394" w:author="瑋婷 徐" w:date="2025-01-04T22:31:00Z"/>
          <w:trPrChange w:id="43395" w:author="瑋婷 徐" w:date="2025-01-04T22:32:00Z" w16du:dateUtc="2025-01-04T14:32: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396"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C3B15CC" w14:textId="77777777" w:rsidR="001C7068" w:rsidRPr="006D4CF2" w:rsidRDefault="001C7068">
            <w:pPr>
              <w:spacing w:after="0" w:line="360" w:lineRule="auto"/>
              <w:jc w:val="center"/>
              <w:rPr>
                <w:ins w:id="43397" w:author="瑋婷 徐" w:date="2025-01-04T22:31:00Z" w16du:dateUtc="2025-01-04T14:31:00Z"/>
                <w:rFonts w:ascii="Times New Roman" w:hAnsi="Times New Roman" w:cs="Times New Roman"/>
                <w:sz w:val="24"/>
                <w:rPrChange w:id="43398" w:author="瑋婷 徐" w:date="2025-01-04T22:49:00Z" w16du:dateUtc="2025-01-04T14:49:00Z">
                  <w:rPr>
                    <w:ins w:id="43399" w:author="瑋婷 徐" w:date="2025-01-04T22:31:00Z" w16du:dateUtc="2025-01-04T14:31:00Z"/>
                  </w:rPr>
                </w:rPrChange>
              </w:rPr>
              <w:pPrChange w:id="43400" w:author="瑋婷 徐" w:date="2025-01-04T22:32:00Z" w16du:dateUtc="2025-01-04T14:32:00Z">
                <w:pPr>
                  <w:spacing w:after="0"/>
                </w:pPr>
              </w:pPrChange>
            </w:pPr>
            <w:ins w:id="43401" w:author="瑋婷 徐" w:date="2025-01-04T22:31:00Z" w16du:dateUtc="2025-01-04T14:31:00Z">
              <w:r w:rsidRPr="006D4CF2">
                <w:rPr>
                  <w:rFonts w:ascii="Times New Roman" w:hAnsi="Times New Roman" w:cs="Times New Roman"/>
                  <w:sz w:val="24"/>
                  <w:rPrChange w:id="43402" w:author="瑋婷 徐" w:date="2025-01-04T22:49:00Z" w16du:dateUtc="2025-01-04T14:49:00Z">
                    <w:rPr/>
                  </w:rPrChange>
                </w:rPr>
                <w:t>樹鵲</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403"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C039570" w14:textId="77777777" w:rsidR="001C7068" w:rsidRPr="006D4CF2" w:rsidRDefault="001C7068">
            <w:pPr>
              <w:spacing w:after="0" w:line="360" w:lineRule="auto"/>
              <w:jc w:val="center"/>
              <w:rPr>
                <w:ins w:id="43404" w:author="瑋婷 徐" w:date="2025-01-04T22:31:00Z" w16du:dateUtc="2025-01-04T14:31:00Z"/>
                <w:rFonts w:ascii="Times New Roman" w:hAnsi="Times New Roman" w:cs="Times New Roman"/>
                <w:sz w:val="24"/>
                <w:rPrChange w:id="43405" w:author="瑋婷 徐" w:date="2025-01-04T22:49:00Z" w16du:dateUtc="2025-01-04T14:49:00Z">
                  <w:rPr>
                    <w:ins w:id="43406" w:author="瑋婷 徐" w:date="2025-01-04T22:31:00Z" w16du:dateUtc="2025-01-04T14:31:00Z"/>
                  </w:rPr>
                </w:rPrChange>
              </w:rPr>
              <w:pPrChange w:id="43407" w:author="瑋婷 徐" w:date="2025-01-04T22:32:00Z" w16du:dateUtc="2025-01-04T14:32:00Z">
                <w:pPr>
                  <w:spacing w:after="0"/>
                </w:pPr>
              </w:pPrChange>
            </w:pPr>
            <w:ins w:id="43408" w:author="瑋婷 徐" w:date="2025-01-04T22:31:00Z" w16du:dateUtc="2025-01-04T14:31:00Z">
              <w:r w:rsidRPr="006D4CF2">
                <w:rPr>
                  <w:rFonts w:ascii="Times New Roman" w:hAnsi="Times New Roman" w:cs="Times New Roman"/>
                  <w:sz w:val="24"/>
                  <w:rPrChange w:id="43409" w:author="瑋婷 徐" w:date="2025-01-04T22:49:00Z" w16du:dateUtc="2025-01-04T14:49:00Z">
                    <w:rPr/>
                  </w:rPrChange>
                </w:rPr>
                <w:t>25</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410" w:author="瑋婷 徐" w:date="2025-01-04T22:32:00Z" w16du:dateUtc="2025-01-04T14:32: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088B3F2" w14:textId="77777777" w:rsidR="001C7068" w:rsidRPr="006D4CF2" w:rsidRDefault="001C7068">
            <w:pPr>
              <w:spacing w:after="0" w:line="360" w:lineRule="auto"/>
              <w:jc w:val="center"/>
              <w:rPr>
                <w:ins w:id="43411" w:author="瑋婷 徐" w:date="2025-01-04T22:31:00Z" w16du:dateUtc="2025-01-04T14:31:00Z"/>
                <w:rFonts w:ascii="Times New Roman" w:hAnsi="Times New Roman" w:cs="Times New Roman"/>
                <w:sz w:val="24"/>
                <w:rPrChange w:id="43412" w:author="瑋婷 徐" w:date="2025-01-04T22:49:00Z" w16du:dateUtc="2025-01-04T14:49:00Z">
                  <w:rPr>
                    <w:ins w:id="43413" w:author="瑋婷 徐" w:date="2025-01-04T22:31:00Z" w16du:dateUtc="2025-01-04T14:31:00Z"/>
                  </w:rPr>
                </w:rPrChange>
              </w:rPr>
              <w:pPrChange w:id="43414" w:author="瑋婷 徐" w:date="2025-01-04T22:32:00Z" w16du:dateUtc="2025-01-04T14:32:00Z">
                <w:pPr>
                  <w:spacing w:after="0"/>
                </w:pPr>
              </w:pPrChange>
            </w:pPr>
            <w:ins w:id="43415" w:author="瑋婷 徐" w:date="2025-01-04T22:31:00Z" w16du:dateUtc="2025-01-04T14:31:00Z">
              <w:r w:rsidRPr="006D4CF2">
                <w:rPr>
                  <w:rFonts w:ascii="Times New Roman" w:hAnsi="Times New Roman" w:cs="Times New Roman"/>
                  <w:sz w:val="24"/>
                  <w:rPrChange w:id="43416" w:author="瑋婷 徐" w:date="2025-01-04T22:49:00Z" w16du:dateUtc="2025-01-04T14:49:00Z">
                    <w:rPr/>
                  </w:rPrChange>
                </w:rPr>
                <w:t>80</w:t>
              </w:r>
            </w:ins>
          </w:p>
        </w:tc>
      </w:tr>
      <w:tr w:rsidR="001C7068" w:rsidRPr="00D000CE" w14:paraId="1F42607A" w14:textId="77777777" w:rsidTr="001C7068">
        <w:trPr>
          <w:jc w:val="center"/>
          <w:ins w:id="43417" w:author="瑋婷 徐" w:date="2025-01-04T22:31:00Z"/>
          <w:trPrChange w:id="43418" w:author="瑋婷 徐" w:date="2025-01-04T22:32:00Z" w16du:dateUtc="2025-01-04T14:32: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419"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513B39D" w14:textId="77777777" w:rsidR="001C7068" w:rsidRPr="006D4CF2" w:rsidRDefault="001C7068">
            <w:pPr>
              <w:spacing w:after="0" w:line="360" w:lineRule="auto"/>
              <w:jc w:val="center"/>
              <w:rPr>
                <w:ins w:id="43420" w:author="瑋婷 徐" w:date="2025-01-04T22:31:00Z" w16du:dateUtc="2025-01-04T14:31:00Z"/>
                <w:rFonts w:ascii="Times New Roman" w:hAnsi="Times New Roman" w:cs="Times New Roman"/>
                <w:sz w:val="24"/>
                <w:rPrChange w:id="43421" w:author="瑋婷 徐" w:date="2025-01-04T22:49:00Z" w16du:dateUtc="2025-01-04T14:49:00Z">
                  <w:rPr>
                    <w:ins w:id="43422" w:author="瑋婷 徐" w:date="2025-01-04T22:31:00Z" w16du:dateUtc="2025-01-04T14:31:00Z"/>
                  </w:rPr>
                </w:rPrChange>
              </w:rPr>
              <w:pPrChange w:id="43423" w:author="瑋婷 徐" w:date="2025-01-04T22:32:00Z" w16du:dateUtc="2025-01-04T14:32:00Z">
                <w:pPr>
                  <w:spacing w:after="0"/>
                </w:pPr>
              </w:pPrChange>
            </w:pPr>
            <w:ins w:id="43424" w:author="瑋婷 徐" w:date="2025-01-04T22:31:00Z" w16du:dateUtc="2025-01-04T14:31:00Z">
              <w:r w:rsidRPr="006D4CF2">
                <w:rPr>
                  <w:rFonts w:ascii="Times New Roman" w:hAnsi="Times New Roman" w:cs="Times New Roman"/>
                  <w:sz w:val="24"/>
                  <w:rPrChange w:id="43425" w:author="瑋婷 徐" w:date="2025-01-04T22:49:00Z" w16du:dateUtc="2025-01-04T14:49:00Z">
                    <w:rPr/>
                  </w:rPrChange>
                </w:rPr>
                <w:t>褐頭鷦鶯</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426"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53BC072" w14:textId="77777777" w:rsidR="001C7068" w:rsidRPr="006D4CF2" w:rsidRDefault="001C7068">
            <w:pPr>
              <w:spacing w:after="0" w:line="360" w:lineRule="auto"/>
              <w:jc w:val="center"/>
              <w:rPr>
                <w:ins w:id="43427" w:author="瑋婷 徐" w:date="2025-01-04T22:31:00Z" w16du:dateUtc="2025-01-04T14:31:00Z"/>
                <w:rFonts w:ascii="Times New Roman" w:hAnsi="Times New Roman" w:cs="Times New Roman"/>
                <w:sz w:val="24"/>
                <w:rPrChange w:id="43428" w:author="瑋婷 徐" w:date="2025-01-04T22:49:00Z" w16du:dateUtc="2025-01-04T14:49:00Z">
                  <w:rPr>
                    <w:ins w:id="43429" w:author="瑋婷 徐" w:date="2025-01-04T22:31:00Z" w16du:dateUtc="2025-01-04T14:31:00Z"/>
                  </w:rPr>
                </w:rPrChange>
              </w:rPr>
              <w:pPrChange w:id="43430" w:author="瑋婷 徐" w:date="2025-01-04T22:32:00Z" w16du:dateUtc="2025-01-04T14:32:00Z">
                <w:pPr>
                  <w:spacing w:after="0"/>
                </w:pPr>
              </w:pPrChange>
            </w:pPr>
            <w:ins w:id="43431" w:author="瑋婷 徐" w:date="2025-01-04T22:31:00Z" w16du:dateUtc="2025-01-04T14:31:00Z">
              <w:r w:rsidRPr="006D4CF2">
                <w:rPr>
                  <w:rFonts w:ascii="Times New Roman" w:hAnsi="Times New Roman" w:cs="Times New Roman"/>
                  <w:sz w:val="24"/>
                  <w:rPrChange w:id="43432" w:author="瑋婷 徐" w:date="2025-01-04T22:49:00Z" w16du:dateUtc="2025-01-04T14:49:00Z">
                    <w:rPr/>
                  </w:rPrChange>
                </w:rPr>
                <w:t>2</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433" w:author="瑋婷 徐" w:date="2025-01-04T22:32:00Z" w16du:dateUtc="2025-01-04T14:32: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052B04E" w14:textId="77777777" w:rsidR="001C7068" w:rsidRPr="006D4CF2" w:rsidRDefault="001C7068">
            <w:pPr>
              <w:spacing w:after="0" w:line="360" w:lineRule="auto"/>
              <w:jc w:val="center"/>
              <w:rPr>
                <w:ins w:id="43434" w:author="瑋婷 徐" w:date="2025-01-04T22:31:00Z" w16du:dateUtc="2025-01-04T14:31:00Z"/>
                <w:rFonts w:ascii="Times New Roman" w:hAnsi="Times New Roman" w:cs="Times New Roman"/>
                <w:sz w:val="24"/>
                <w:rPrChange w:id="43435" w:author="瑋婷 徐" w:date="2025-01-04T22:49:00Z" w16du:dateUtc="2025-01-04T14:49:00Z">
                  <w:rPr>
                    <w:ins w:id="43436" w:author="瑋婷 徐" w:date="2025-01-04T22:31:00Z" w16du:dateUtc="2025-01-04T14:31:00Z"/>
                  </w:rPr>
                </w:rPrChange>
              </w:rPr>
              <w:pPrChange w:id="43437" w:author="瑋婷 徐" w:date="2025-01-04T22:32:00Z" w16du:dateUtc="2025-01-04T14:32:00Z">
                <w:pPr>
                  <w:spacing w:after="0"/>
                </w:pPr>
              </w:pPrChange>
            </w:pPr>
            <w:ins w:id="43438" w:author="瑋婷 徐" w:date="2025-01-04T22:31:00Z" w16du:dateUtc="2025-01-04T14:31:00Z">
              <w:r w:rsidRPr="006D4CF2">
                <w:rPr>
                  <w:rFonts w:ascii="Times New Roman" w:hAnsi="Times New Roman" w:cs="Times New Roman"/>
                  <w:sz w:val="24"/>
                  <w:rPrChange w:id="43439" w:author="瑋婷 徐" w:date="2025-01-04T22:49:00Z" w16du:dateUtc="2025-01-04T14:49:00Z">
                    <w:rPr/>
                  </w:rPrChange>
                </w:rPr>
                <w:t>50</w:t>
              </w:r>
            </w:ins>
          </w:p>
        </w:tc>
      </w:tr>
      <w:tr w:rsidR="001C7068" w:rsidRPr="00D000CE" w14:paraId="292911AA" w14:textId="77777777" w:rsidTr="001C7068">
        <w:trPr>
          <w:jc w:val="center"/>
          <w:ins w:id="43440" w:author="瑋婷 徐" w:date="2025-01-04T22:31:00Z"/>
          <w:trPrChange w:id="43441" w:author="瑋婷 徐" w:date="2025-01-04T22:32:00Z" w16du:dateUtc="2025-01-04T14:32: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442"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07BEE61" w14:textId="77777777" w:rsidR="001C7068" w:rsidRPr="006D4CF2" w:rsidRDefault="001C7068">
            <w:pPr>
              <w:spacing w:after="0" w:line="360" w:lineRule="auto"/>
              <w:jc w:val="center"/>
              <w:rPr>
                <w:ins w:id="43443" w:author="瑋婷 徐" w:date="2025-01-04T22:31:00Z" w16du:dateUtc="2025-01-04T14:31:00Z"/>
                <w:rFonts w:ascii="Times New Roman" w:hAnsi="Times New Roman" w:cs="Times New Roman"/>
                <w:sz w:val="24"/>
                <w:rPrChange w:id="43444" w:author="瑋婷 徐" w:date="2025-01-04T22:49:00Z" w16du:dateUtc="2025-01-04T14:49:00Z">
                  <w:rPr>
                    <w:ins w:id="43445" w:author="瑋婷 徐" w:date="2025-01-04T22:31:00Z" w16du:dateUtc="2025-01-04T14:31:00Z"/>
                  </w:rPr>
                </w:rPrChange>
              </w:rPr>
              <w:pPrChange w:id="43446" w:author="瑋婷 徐" w:date="2025-01-04T22:32:00Z" w16du:dateUtc="2025-01-04T14:32:00Z">
                <w:pPr>
                  <w:spacing w:after="0"/>
                </w:pPr>
              </w:pPrChange>
            </w:pPr>
            <w:ins w:id="43447" w:author="瑋婷 徐" w:date="2025-01-04T22:31:00Z" w16du:dateUtc="2025-01-04T14:31:00Z">
              <w:r w:rsidRPr="006D4CF2">
                <w:rPr>
                  <w:rFonts w:ascii="Times New Roman" w:hAnsi="Times New Roman" w:cs="Times New Roman"/>
                  <w:sz w:val="24"/>
                  <w:rPrChange w:id="43448" w:author="瑋婷 徐" w:date="2025-01-04T22:49:00Z" w16du:dateUtc="2025-01-04T14:49:00Z">
                    <w:rPr/>
                  </w:rPrChange>
                </w:rPr>
                <w:t>家燕</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449"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76198E0" w14:textId="77777777" w:rsidR="001C7068" w:rsidRPr="006D4CF2" w:rsidRDefault="001C7068">
            <w:pPr>
              <w:spacing w:after="0" w:line="360" w:lineRule="auto"/>
              <w:jc w:val="center"/>
              <w:rPr>
                <w:ins w:id="43450" w:author="瑋婷 徐" w:date="2025-01-04T22:31:00Z" w16du:dateUtc="2025-01-04T14:31:00Z"/>
                <w:rFonts w:ascii="Times New Roman" w:hAnsi="Times New Roman" w:cs="Times New Roman"/>
                <w:sz w:val="24"/>
                <w:rPrChange w:id="43451" w:author="瑋婷 徐" w:date="2025-01-04T22:49:00Z" w16du:dateUtc="2025-01-04T14:49:00Z">
                  <w:rPr>
                    <w:ins w:id="43452" w:author="瑋婷 徐" w:date="2025-01-04T22:31:00Z" w16du:dateUtc="2025-01-04T14:31:00Z"/>
                  </w:rPr>
                </w:rPrChange>
              </w:rPr>
              <w:pPrChange w:id="43453" w:author="瑋婷 徐" w:date="2025-01-04T22:32:00Z" w16du:dateUtc="2025-01-04T14:32:00Z">
                <w:pPr>
                  <w:spacing w:after="0"/>
                </w:pPr>
              </w:pPrChange>
            </w:pPr>
            <w:ins w:id="43454" w:author="瑋婷 徐" w:date="2025-01-04T22:31:00Z" w16du:dateUtc="2025-01-04T14:31:00Z">
              <w:r w:rsidRPr="006D4CF2">
                <w:rPr>
                  <w:rFonts w:ascii="Times New Roman" w:hAnsi="Times New Roman" w:cs="Times New Roman"/>
                  <w:sz w:val="24"/>
                  <w:rPrChange w:id="43455" w:author="瑋婷 徐" w:date="2025-01-04T22:49:00Z" w16du:dateUtc="2025-01-04T14:49:00Z">
                    <w:rPr/>
                  </w:rPrChange>
                </w:rPr>
                <w:t>1</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456" w:author="瑋婷 徐" w:date="2025-01-04T22:32:00Z" w16du:dateUtc="2025-01-04T14:32: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63277C2" w14:textId="77777777" w:rsidR="001C7068" w:rsidRPr="006D4CF2" w:rsidRDefault="001C7068">
            <w:pPr>
              <w:spacing w:after="0" w:line="360" w:lineRule="auto"/>
              <w:jc w:val="center"/>
              <w:rPr>
                <w:ins w:id="43457" w:author="瑋婷 徐" w:date="2025-01-04T22:31:00Z" w16du:dateUtc="2025-01-04T14:31:00Z"/>
                <w:rFonts w:ascii="Times New Roman" w:hAnsi="Times New Roman" w:cs="Times New Roman"/>
                <w:sz w:val="24"/>
                <w:rPrChange w:id="43458" w:author="瑋婷 徐" w:date="2025-01-04T22:49:00Z" w16du:dateUtc="2025-01-04T14:49:00Z">
                  <w:rPr>
                    <w:ins w:id="43459" w:author="瑋婷 徐" w:date="2025-01-04T22:31:00Z" w16du:dateUtc="2025-01-04T14:31:00Z"/>
                  </w:rPr>
                </w:rPrChange>
              </w:rPr>
              <w:pPrChange w:id="43460" w:author="瑋婷 徐" w:date="2025-01-04T22:32:00Z" w16du:dateUtc="2025-01-04T14:32:00Z">
                <w:pPr>
                  <w:spacing w:after="0"/>
                </w:pPr>
              </w:pPrChange>
            </w:pPr>
            <w:ins w:id="43461" w:author="瑋婷 徐" w:date="2025-01-04T22:31:00Z" w16du:dateUtc="2025-01-04T14:31:00Z">
              <w:r w:rsidRPr="006D4CF2">
                <w:rPr>
                  <w:rFonts w:ascii="Times New Roman" w:hAnsi="Times New Roman" w:cs="Times New Roman"/>
                  <w:sz w:val="24"/>
                  <w:rPrChange w:id="43462" w:author="瑋婷 徐" w:date="2025-01-04T22:49:00Z" w16du:dateUtc="2025-01-04T14:49:00Z">
                    <w:rPr/>
                  </w:rPrChange>
                </w:rPr>
                <w:t>20</w:t>
              </w:r>
            </w:ins>
          </w:p>
        </w:tc>
      </w:tr>
      <w:tr w:rsidR="001C7068" w:rsidRPr="00D000CE" w14:paraId="15B82C90" w14:textId="77777777" w:rsidTr="001C7068">
        <w:trPr>
          <w:jc w:val="center"/>
          <w:ins w:id="43463" w:author="瑋婷 徐" w:date="2025-01-04T22:31:00Z"/>
          <w:trPrChange w:id="43464" w:author="瑋婷 徐" w:date="2025-01-04T22:32:00Z" w16du:dateUtc="2025-01-04T14:32: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465"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797657A" w14:textId="77777777" w:rsidR="001C7068" w:rsidRPr="006D4CF2" w:rsidRDefault="001C7068">
            <w:pPr>
              <w:spacing w:after="0" w:line="360" w:lineRule="auto"/>
              <w:jc w:val="center"/>
              <w:rPr>
                <w:ins w:id="43466" w:author="瑋婷 徐" w:date="2025-01-04T22:31:00Z" w16du:dateUtc="2025-01-04T14:31:00Z"/>
                <w:rFonts w:ascii="Times New Roman" w:hAnsi="Times New Roman" w:cs="Times New Roman"/>
                <w:sz w:val="24"/>
                <w:rPrChange w:id="43467" w:author="瑋婷 徐" w:date="2025-01-04T22:49:00Z" w16du:dateUtc="2025-01-04T14:49:00Z">
                  <w:rPr>
                    <w:ins w:id="43468" w:author="瑋婷 徐" w:date="2025-01-04T22:31:00Z" w16du:dateUtc="2025-01-04T14:31:00Z"/>
                  </w:rPr>
                </w:rPrChange>
              </w:rPr>
              <w:pPrChange w:id="43469" w:author="瑋婷 徐" w:date="2025-01-04T22:32:00Z" w16du:dateUtc="2025-01-04T14:32:00Z">
                <w:pPr>
                  <w:spacing w:after="0"/>
                </w:pPr>
              </w:pPrChange>
            </w:pPr>
            <w:ins w:id="43470" w:author="瑋婷 徐" w:date="2025-01-04T22:31:00Z" w16du:dateUtc="2025-01-04T14:31:00Z">
              <w:r w:rsidRPr="006D4CF2">
                <w:rPr>
                  <w:rFonts w:ascii="Times New Roman" w:hAnsi="Times New Roman" w:cs="Times New Roman"/>
                  <w:sz w:val="24"/>
                  <w:rPrChange w:id="43471" w:author="瑋婷 徐" w:date="2025-01-04T22:49:00Z" w16du:dateUtc="2025-01-04T14:49:00Z">
                    <w:rPr/>
                  </w:rPrChange>
                </w:rPr>
                <w:t>洋燕</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472"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8CBDD42" w14:textId="77777777" w:rsidR="001C7068" w:rsidRPr="006D4CF2" w:rsidRDefault="001C7068">
            <w:pPr>
              <w:spacing w:after="0" w:line="360" w:lineRule="auto"/>
              <w:jc w:val="center"/>
              <w:rPr>
                <w:ins w:id="43473" w:author="瑋婷 徐" w:date="2025-01-04T22:31:00Z" w16du:dateUtc="2025-01-04T14:31:00Z"/>
                <w:rFonts w:ascii="Times New Roman" w:hAnsi="Times New Roman" w:cs="Times New Roman"/>
                <w:sz w:val="24"/>
                <w:rPrChange w:id="43474" w:author="瑋婷 徐" w:date="2025-01-04T22:49:00Z" w16du:dateUtc="2025-01-04T14:49:00Z">
                  <w:rPr>
                    <w:ins w:id="43475" w:author="瑋婷 徐" w:date="2025-01-04T22:31:00Z" w16du:dateUtc="2025-01-04T14:31:00Z"/>
                  </w:rPr>
                </w:rPrChange>
              </w:rPr>
              <w:pPrChange w:id="43476" w:author="瑋婷 徐" w:date="2025-01-04T22:32:00Z" w16du:dateUtc="2025-01-04T14:32:00Z">
                <w:pPr>
                  <w:spacing w:after="0"/>
                </w:pPr>
              </w:pPrChange>
            </w:pPr>
            <w:ins w:id="43477" w:author="瑋婷 徐" w:date="2025-01-04T22:31:00Z" w16du:dateUtc="2025-01-04T14:31:00Z">
              <w:r w:rsidRPr="006D4CF2">
                <w:rPr>
                  <w:rFonts w:ascii="Times New Roman" w:hAnsi="Times New Roman" w:cs="Times New Roman"/>
                  <w:sz w:val="24"/>
                  <w:rPrChange w:id="43478" w:author="瑋婷 徐" w:date="2025-01-04T22:49:00Z" w16du:dateUtc="2025-01-04T14:49:00Z">
                    <w:rPr/>
                  </w:rPrChange>
                </w:rPr>
                <w:t>8</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479" w:author="瑋婷 徐" w:date="2025-01-04T22:32:00Z" w16du:dateUtc="2025-01-04T14:32: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FF42EE7" w14:textId="77777777" w:rsidR="001C7068" w:rsidRPr="006D4CF2" w:rsidRDefault="001C7068">
            <w:pPr>
              <w:spacing w:after="0" w:line="360" w:lineRule="auto"/>
              <w:jc w:val="center"/>
              <w:rPr>
                <w:ins w:id="43480" w:author="瑋婷 徐" w:date="2025-01-04T22:31:00Z" w16du:dateUtc="2025-01-04T14:31:00Z"/>
                <w:rFonts w:ascii="Times New Roman" w:hAnsi="Times New Roman" w:cs="Times New Roman"/>
                <w:sz w:val="24"/>
                <w:rPrChange w:id="43481" w:author="瑋婷 徐" w:date="2025-01-04T22:49:00Z" w16du:dateUtc="2025-01-04T14:49:00Z">
                  <w:rPr>
                    <w:ins w:id="43482" w:author="瑋婷 徐" w:date="2025-01-04T22:31:00Z" w16du:dateUtc="2025-01-04T14:31:00Z"/>
                  </w:rPr>
                </w:rPrChange>
              </w:rPr>
              <w:pPrChange w:id="43483" w:author="瑋婷 徐" w:date="2025-01-04T22:32:00Z" w16du:dateUtc="2025-01-04T14:32:00Z">
                <w:pPr>
                  <w:spacing w:after="0"/>
                </w:pPr>
              </w:pPrChange>
            </w:pPr>
            <w:ins w:id="43484" w:author="瑋婷 徐" w:date="2025-01-04T22:31:00Z" w16du:dateUtc="2025-01-04T14:31:00Z">
              <w:r w:rsidRPr="006D4CF2">
                <w:rPr>
                  <w:rFonts w:ascii="Times New Roman" w:hAnsi="Times New Roman" w:cs="Times New Roman"/>
                  <w:sz w:val="24"/>
                  <w:rPrChange w:id="43485" w:author="瑋婷 徐" w:date="2025-01-04T22:49:00Z" w16du:dateUtc="2025-01-04T14:49:00Z">
                    <w:rPr/>
                  </w:rPrChange>
                </w:rPr>
                <w:t>20</w:t>
              </w:r>
            </w:ins>
          </w:p>
        </w:tc>
      </w:tr>
      <w:tr w:rsidR="001C7068" w:rsidRPr="00D000CE" w14:paraId="1C7B1DB9" w14:textId="77777777" w:rsidTr="001C7068">
        <w:trPr>
          <w:jc w:val="center"/>
          <w:ins w:id="43486" w:author="瑋婷 徐" w:date="2025-01-04T22:31:00Z"/>
          <w:trPrChange w:id="43487" w:author="瑋婷 徐" w:date="2025-01-04T22:32:00Z" w16du:dateUtc="2025-01-04T14:32: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488"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923F37" w14:textId="77777777" w:rsidR="001C7068" w:rsidRPr="006D4CF2" w:rsidRDefault="001C7068">
            <w:pPr>
              <w:spacing w:after="0" w:line="360" w:lineRule="auto"/>
              <w:jc w:val="center"/>
              <w:rPr>
                <w:ins w:id="43489" w:author="瑋婷 徐" w:date="2025-01-04T22:31:00Z" w16du:dateUtc="2025-01-04T14:31:00Z"/>
                <w:rFonts w:ascii="Times New Roman" w:hAnsi="Times New Roman" w:cs="Times New Roman"/>
                <w:sz w:val="24"/>
                <w:rPrChange w:id="43490" w:author="瑋婷 徐" w:date="2025-01-04T22:49:00Z" w16du:dateUtc="2025-01-04T14:49:00Z">
                  <w:rPr>
                    <w:ins w:id="43491" w:author="瑋婷 徐" w:date="2025-01-04T22:31:00Z" w16du:dateUtc="2025-01-04T14:31:00Z"/>
                  </w:rPr>
                </w:rPrChange>
              </w:rPr>
              <w:pPrChange w:id="43492" w:author="瑋婷 徐" w:date="2025-01-04T22:32:00Z" w16du:dateUtc="2025-01-04T14:32:00Z">
                <w:pPr>
                  <w:spacing w:after="0"/>
                </w:pPr>
              </w:pPrChange>
            </w:pPr>
            <w:ins w:id="43493" w:author="瑋婷 徐" w:date="2025-01-04T22:31:00Z" w16du:dateUtc="2025-01-04T14:31:00Z">
              <w:r w:rsidRPr="006D4CF2">
                <w:rPr>
                  <w:rFonts w:ascii="Times New Roman" w:hAnsi="Times New Roman" w:cs="Times New Roman"/>
                  <w:sz w:val="24"/>
                  <w:rPrChange w:id="43494" w:author="瑋婷 徐" w:date="2025-01-04T22:49:00Z" w16du:dateUtc="2025-01-04T14:49:00Z">
                    <w:rPr/>
                  </w:rPrChange>
                </w:rPr>
                <w:t>赤腰燕</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495"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554D422D" w14:textId="77777777" w:rsidR="001C7068" w:rsidRPr="006D4CF2" w:rsidRDefault="001C7068">
            <w:pPr>
              <w:spacing w:after="0" w:line="360" w:lineRule="auto"/>
              <w:jc w:val="center"/>
              <w:rPr>
                <w:ins w:id="43496" w:author="瑋婷 徐" w:date="2025-01-04T22:31:00Z" w16du:dateUtc="2025-01-04T14:31:00Z"/>
                <w:rFonts w:ascii="Times New Roman" w:hAnsi="Times New Roman" w:cs="Times New Roman"/>
                <w:sz w:val="24"/>
                <w:rPrChange w:id="43497" w:author="瑋婷 徐" w:date="2025-01-04T22:49:00Z" w16du:dateUtc="2025-01-04T14:49:00Z">
                  <w:rPr>
                    <w:ins w:id="43498" w:author="瑋婷 徐" w:date="2025-01-04T22:31:00Z" w16du:dateUtc="2025-01-04T14:31:00Z"/>
                  </w:rPr>
                </w:rPrChange>
              </w:rPr>
              <w:pPrChange w:id="43499" w:author="瑋婷 徐" w:date="2025-01-04T22:32:00Z" w16du:dateUtc="2025-01-04T14:32:00Z">
                <w:pPr>
                  <w:spacing w:after="0"/>
                </w:pPr>
              </w:pPrChange>
            </w:pPr>
            <w:ins w:id="43500" w:author="瑋婷 徐" w:date="2025-01-04T22:31:00Z" w16du:dateUtc="2025-01-04T14:31:00Z">
              <w:r w:rsidRPr="006D4CF2">
                <w:rPr>
                  <w:rFonts w:ascii="Times New Roman" w:hAnsi="Times New Roman" w:cs="Times New Roman"/>
                  <w:sz w:val="24"/>
                  <w:rPrChange w:id="43501" w:author="瑋婷 徐" w:date="2025-01-04T22:49:00Z" w16du:dateUtc="2025-01-04T14:49:00Z">
                    <w:rPr/>
                  </w:rPrChange>
                </w:rPr>
                <w:t>2</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502" w:author="瑋婷 徐" w:date="2025-01-04T22:32:00Z" w16du:dateUtc="2025-01-04T14:32: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FF09B1B" w14:textId="77777777" w:rsidR="001C7068" w:rsidRPr="006D4CF2" w:rsidRDefault="001C7068">
            <w:pPr>
              <w:spacing w:after="0" w:line="360" w:lineRule="auto"/>
              <w:jc w:val="center"/>
              <w:rPr>
                <w:ins w:id="43503" w:author="瑋婷 徐" w:date="2025-01-04T22:31:00Z" w16du:dateUtc="2025-01-04T14:31:00Z"/>
                <w:rFonts w:ascii="Times New Roman" w:hAnsi="Times New Roman" w:cs="Times New Roman"/>
                <w:sz w:val="24"/>
                <w:rPrChange w:id="43504" w:author="瑋婷 徐" w:date="2025-01-04T22:49:00Z" w16du:dateUtc="2025-01-04T14:49:00Z">
                  <w:rPr>
                    <w:ins w:id="43505" w:author="瑋婷 徐" w:date="2025-01-04T22:31:00Z" w16du:dateUtc="2025-01-04T14:31:00Z"/>
                  </w:rPr>
                </w:rPrChange>
              </w:rPr>
              <w:pPrChange w:id="43506" w:author="瑋婷 徐" w:date="2025-01-04T22:32:00Z" w16du:dateUtc="2025-01-04T14:32:00Z">
                <w:pPr>
                  <w:spacing w:after="0"/>
                </w:pPr>
              </w:pPrChange>
            </w:pPr>
            <w:ins w:id="43507" w:author="瑋婷 徐" w:date="2025-01-04T22:31:00Z" w16du:dateUtc="2025-01-04T14:31:00Z">
              <w:r w:rsidRPr="006D4CF2">
                <w:rPr>
                  <w:rFonts w:ascii="Times New Roman" w:hAnsi="Times New Roman" w:cs="Times New Roman"/>
                  <w:sz w:val="24"/>
                  <w:rPrChange w:id="43508" w:author="瑋婷 徐" w:date="2025-01-04T22:49:00Z" w16du:dateUtc="2025-01-04T14:49:00Z">
                    <w:rPr/>
                  </w:rPrChange>
                </w:rPr>
                <w:t>20</w:t>
              </w:r>
            </w:ins>
          </w:p>
        </w:tc>
      </w:tr>
      <w:tr w:rsidR="001C7068" w:rsidRPr="00D000CE" w14:paraId="12125D32" w14:textId="77777777" w:rsidTr="001C7068">
        <w:trPr>
          <w:jc w:val="center"/>
          <w:ins w:id="43509" w:author="瑋婷 徐" w:date="2025-01-04T22:31:00Z"/>
          <w:trPrChange w:id="43510" w:author="瑋婷 徐" w:date="2025-01-04T22:32:00Z" w16du:dateUtc="2025-01-04T14:32:00Z">
            <w:trPr>
              <w:gridAfter w:val="0"/>
              <w:jc w:val="center"/>
            </w:trPr>
          </w:trPrChange>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511"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3A2FFD8D" w14:textId="77777777" w:rsidR="001C7068" w:rsidRPr="006D4CF2" w:rsidRDefault="001C7068">
            <w:pPr>
              <w:spacing w:after="0" w:line="360" w:lineRule="auto"/>
              <w:jc w:val="center"/>
              <w:rPr>
                <w:ins w:id="43512" w:author="瑋婷 徐" w:date="2025-01-04T22:31:00Z" w16du:dateUtc="2025-01-04T14:31:00Z"/>
                <w:rFonts w:ascii="Times New Roman" w:hAnsi="Times New Roman" w:cs="Times New Roman"/>
                <w:sz w:val="24"/>
                <w:rPrChange w:id="43513" w:author="瑋婷 徐" w:date="2025-01-04T22:49:00Z" w16du:dateUtc="2025-01-04T14:49:00Z">
                  <w:rPr>
                    <w:ins w:id="43514" w:author="瑋婷 徐" w:date="2025-01-04T22:31:00Z" w16du:dateUtc="2025-01-04T14:31:00Z"/>
                  </w:rPr>
                </w:rPrChange>
              </w:rPr>
              <w:pPrChange w:id="43515" w:author="瑋婷 徐" w:date="2025-01-04T22:32:00Z" w16du:dateUtc="2025-01-04T14:32:00Z">
                <w:pPr>
                  <w:spacing w:after="0"/>
                </w:pPr>
              </w:pPrChange>
            </w:pPr>
            <w:ins w:id="43516" w:author="瑋婷 徐" w:date="2025-01-04T22:31:00Z" w16du:dateUtc="2025-01-04T14:31:00Z">
              <w:r w:rsidRPr="006D4CF2">
                <w:rPr>
                  <w:rFonts w:ascii="Times New Roman" w:hAnsi="Times New Roman" w:cs="Times New Roman"/>
                  <w:sz w:val="24"/>
                  <w:rPrChange w:id="43517" w:author="瑋婷 徐" w:date="2025-01-04T22:49:00Z" w16du:dateUtc="2025-01-04T14:49:00Z">
                    <w:rPr/>
                  </w:rPrChange>
                </w:rPr>
                <w:t>烏頭翁</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518"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7E97A54E" w14:textId="77777777" w:rsidR="001C7068" w:rsidRPr="006D4CF2" w:rsidRDefault="001C7068">
            <w:pPr>
              <w:spacing w:after="0" w:line="360" w:lineRule="auto"/>
              <w:jc w:val="center"/>
              <w:rPr>
                <w:ins w:id="43519" w:author="瑋婷 徐" w:date="2025-01-04T22:31:00Z" w16du:dateUtc="2025-01-04T14:31:00Z"/>
                <w:rFonts w:ascii="Times New Roman" w:hAnsi="Times New Roman" w:cs="Times New Roman"/>
                <w:sz w:val="24"/>
                <w:rPrChange w:id="43520" w:author="瑋婷 徐" w:date="2025-01-04T22:49:00Z" w16du:dateUtc="2025-01-04T14:49:00Z">
                  <w:rPr>
                    <w:ins w:id="43521" w:author="瑋婷 徐" w:date="2025-01-04T22:31:00Z" w16du:dateUtc="2025-01-04T14:31:00Z"/>
                  </w:rPr>
                </w:rPrChange>
              </w:rPr>
              <w:pPrChange w:id="43522" w:author="瑋婷 徐" w:date="2025-01-04T22:32:00Z" w16du:dateUtc="2025-01-04T14:32:00Z">
                <w:pPr>
                  <w:spacing w:after="0"/>
                </w:pPr>
              </w:pPrChange>
            </w:pPr>
            <w:ins w:id="43523" w:author="瑋婷 徐" w:date="2025-01-04T22:31:00Z" w16du:dateUtc="2025-01-04T14:31:00Z">
              <w:r w:rsidRPr="006D4CF2">
                <w:rPr>
                  <w:rFonts w:ascii="Times New Roman" w:hAnsi="Times New Roman" w:cs="Times New Roman"/>
                  <w:sz w:val="24"/>
                  <w:rPrChange w:id="43524" w:author="瑋婷 徐" w:date="2025-01-04T22:49:00Z" w16du:dateUtc="2025-01-04T14:49:00Z">
                    <w:rPr/>
                  </w:rPrChange>
                </w:rPr>
                <w:t>13</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Change w:id="43525" w:author="瑋婷 徐" w:date="2025-01-04T22:32:00Z" w16du:dateUtc="2025-01-04T14:32: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AADA151" w14:textId="77777777" w:rsidR="001C7068" w:rsidRPr="006D4CF2" w:rsidRDefault="001C7068">
            <w:pPr>
              <w:spacing w:after="0" w:line="360" w:lineRule="auto"/>
              <w:jc w:val="center"/>
              <w:rPr>
                <w:ins w:id="43526" w:author="瑋婷 徐" w:date="2025-01-04T22:31:00Z" w16du:dateUtc="2025-01-04T14:31:00Z"/>
                <w:rFonts w:ascii="Times New Roman" w:hAnsi="Times New Roman" w:cs="Times New Roman"/>
                <w:sz w:val="24"/>
                <w:rPrChange w:id="43527" w:author="瑋婷 徐" w:date="2025-01-04T22:49:00Z" w16du:dateUtc="2025-01-04T14:49:00Z">
                  <w:rPr>
                    <w:ins w:id="43528" w:author="瑋婷 徐" w:date="2025-01-04T22:31:00Z" w16du:dateUtc="2025-01-04T14:31:00Z"/>
                  </w:rPr>
                </w:rPrChange>
              </w:rPr>
              <w:pPrChange w:id="43529" w:author="瑋婷 徐" w:date="2025-01-04T22:32:00Z" w16du:dateUtc="2025-01-04T14:32:00Z">
                <w:pPr>
                  <w:spacing w:after="0"/>
                </w:pPr>
              </w:pPrChange>
            </w:pPr>
            <w:ins w:id="43530" w:author="瑋婷 徐" w:date="2025-01-04T22:31:00Z" w16du:dateUtc="2025-01-04T14:31:00Z">
              <w:r w:rsidRPr="006D4CF2">
                <w:rPr>
                  <w:rFonts w:ascii="Times New Roman" w:hAnsi="Times New Roman" w:cs="Times New Roman"/>
                  <w:sz w:val="24"/>
                  <w:rPrChange w:id="43531" w:author="瑋婷 徐" w:date="2025-01-04T22:49:00Z" w16du:dateUtc="2025-01-04T14:49:00Z">
                    <w:rPr/>
                  </w:rPrChange>
                </w:rPr>
                <w:t>80</w:t>
              </w:r>
            </w:ins>
          </w:p>
        </w:tc>
      </w:tr>
      <w:tr w:rsidR="001C7068" w:rsidRPr="00D000CE" w14:paraId="1CD8FCF6" w14:textId="77777777" w:rsidTr="001C7068">
        <w:trPr>
          <w:jc w:val="center"/>
          <w:ins w:id="43532" w:author="瑋婷 徐" w:date="2025-01-04T22:31:00Z"/>
          <w:trPrChange w:id="43533" w:author="瑋婷 徐" w:date="2025-01-04T22:32:00Z" w16du:dateUtc="2025-01-04T14:32:00Z">
            <w:trPr>
              <w:gridAfter w:val="0"/>
              <w:jc w:val="center"/>
            </w:trPr>
          </w:trPrChange>
        </w:trPr>
        <w:tc>
          <w:tcPr>
            <w:tcW w:w="2118"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3534"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658E068D" w14:textId="77777777" w:rsidR="001C7068" w:rsidRPr="006D4CF2" w:rsidRDefault="001C7068">
            <w:pPr>
              <w:spacing w:after="0" w:line="360" w:lineRule="auto"/>
              <w:jc w:val="center"/>
              <w:rPr>
                <w:ins w:id="43535" w:author="瑋婷 徐" w:date="2025-01-04T22:31:00Z" w16du:dateUtc="2025-01-04T14:31:00Z"/>
                <w:rFonts w:ascii="Times New Roman" w:hAnsi="Times New Roman" w:cs="Times New Roman"/>
                <w:sz w:val="24"/>
                <w:rPrChange w:id="43536" w:author="瑋婷 徐" w:date="2025-01-04T22:49:00Z" w16du:dateUtc="2025-01-04T14:49:00Z">
                  <w:rPr>
                    <w:ins w:id="43537" w:author="瑋婷 徐" w:date="2025-01-04T22:31:00Z" w16du:dateUtc="2025-01-04T14:31:00Z"/>
                  </w:rPr>
                </w:rPrChange>
              </w:rPr>
              <w:pPrChange w:id="43538" w:author="瑋婷 徐" w:date="2025-01-04T22:32:00Z" w16du:dateUtc="2025-01-04T14:32:00Z">
                <w:pPr>
                  <w:spacing w:after="0"/>
                </w:pPr>
              </w:pPrChange>
            </w:pPr>
            <w:ins w:id="43539" w:author="瑋婷 徐" w:date="2025-01-04T22:31:00Z" w16du:dateUtc="2025-01-04T14:31:00Z">
              <w:r w:rsidRPr="006D4CF2">
                <w:rPr>
                  <w:rFonts w:ascii="Times New Roman" w:hAnsi="Times New Roman" w:cs="Times New Roman"/>
                  <w:sz w:val="24"/>
                  <w:rPrChange w:id="43540" w:author="瑋婷 徐" w:date="2025-01-04T22:49:00Z" w16du:dateUtc="2025-01-04T14:49:00Z">
                    <w:rPr/>
                  </w:rPrChange>
                </w:rPr>
                <w:t>紅嘴黑鵯</w:t>
              </w:r>
            </w:ins>
          </w:p>
        </w:tc>
        <w:tc>
          <w:tcPr>
            <w:tcW w:w="164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3541"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0F55110C" w14:textId="77777777" w:rsidR="001C7068" w:rsidRPr="006D4CF2" w:rsidRDefault="001C7068">
            <w:pPr>
              <w:spacing w:after="0" w:line="360" w:lineRule="auto"/>
              <w:jc w:val="center"/>
              <w:rPr>
                <w:ins w:id="43542" w:author="瑋婷 徐" w:date="2025-01-04T22:31:00Z" w16du:dateUtc="2025-01-04T14:31:00Z"/>
                <w:rFonts w:ascii="Times New Roman" w:hAnsi="Times New Roman" w:cs="Times New Roman"/>
                <w:sz w:val="24"/>
                <w:rPrChange w:id="43543" w:author="瑋婷 徐" w:date="2025-01-04T22:49:00Z" w16du:dateUtc="2025-01-04T14:49:00Z">
                  <w:rPr>
                    <w:ins w:id="43544" w:author="瑋婷 徐" w:date="2025-01-04T22:31:00Z" w16du:dateUtc="2025-01-04T14:31:00Z"/>
                  </w:rPr>
                </w:rPrChange>
              </w:rPr>
              <w:pPrChange w:id="43545" w:author="瑋婷 徐" w:date="2025-01-04T22:32:00Z" w16du:dateUtc="2025-01-04T14:32:00Z">
                <w:pPr>
                  <w:spacing w:after="0"/>
                </w:pPr>
              </w:pPrChange>
            </w:pPr>
            <w:ins w:id="43546" w:author="瑋婷 徐" w:date="2025-01-04T22:31:00Z" w16du:dateUtc="2025-01-04T14:31:00Z">
              <w:r w:rsidRPr="006D4CF2">
                <w:rPr>
                  <w:rFonts w:ascii="Times New Roman" w:hAnsi="Times New Roman" w:cs="Times New Roman"/>
                  <w:sz w:val="24"/>
                  <w:rPrChange w:id="43547" w:author="瑋婷 徐" w:date="2025-01-04T22:49:00Z" w16du:dateUtc="2025-01-04T14:49:00Z">
                    <w:rPr/>
                  </w:rPrChange>
                </w:rPr>
                <w:t>98</w:t>
              </w:r>
            </w:ins>
          </w:p>
        </w:tc>
        <w:tc>
          <w:tcPr>
            <w:tcW w:w="1235"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Change w:id="43548" w:author="瑋婷 徐" w:date="2025-01-04T22:32:00Z" w16du:dateUtc="2025-01-04T14:32: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D7BAE42" w14:textId="77777777" w:rsidR="001C7068" w:rsidRPr="006D4CF2" w:rsidRDefault="001C7068">
            <w:pPr>
              <w:spacing w:after="0" w:line="360" w:lineRule="auto"/>
              <w:jc w:val="center"/>
              <w:rPr>
                <w:ins w:id="43549" w:author="瑋婷 徐" w:date="2025-01-04T22:31:00Z" w16du:dateUtc="2025-01-04T14:31:00Z"/>
                <w:rFonts w:ascii="Times New Roman" w:hAnsi="Times New Roman" w:cs="Times New Roman"/>
                <w:sz w:val="24"/>
                <w:rPrChange w:id="43550" w:author="瑋婷 徐" w:date="2025-01-04T22:49:00Z" w16du:dateUtc="2025-01-04T14:49:00Z">
                  <w:rPr>
                    <w:ins w:id="43551" w:author="瑋婷 徐" w:date="2025-01-04T22:31:00Z" w16du:dateUtc="2025-01-04T14:31:00Z"/>
                  </w:rPr>
                </w:rPrChange>
              </w:rPr>
              <w:pPrChange w:id="43552" w:author="瑋婷 徐" w:date="2025-01-04T22:32:00Z" w16du:dateUtc="2025-01-04T14:32:00Z">
                <w:pPr>
                  <w:spacing w:after="0"/>
                </w:pPr>
              </w:pPrChange>
            </w:pPr>
            <w:ins w:id="43553" w:author="瑋婷 徐" w:date="2025-01-04T22:31:00Z" w16du:dateUtc="2025-01-04T14:31:00Z">
              <w:r w:rsidRPr="006D4CF2">
                <w:rPr>
                  <w:rFonts w:ascii="Times New Roman" w:hAnsi="Times New Roman" w:cs="Times New Roman"/>
                  <w:sz w:val="24"/>
                  <w:rPrChange w:id="43554" w:author="瑋婷 徐" w:date="2025-01-04T22:49:00Z" w16du:dateUtc="2025-01-04T14:49:00Z">
                    <w:rPr/>
                  </w:rPrChange>
                </w:rPr>
                <w:t>100</w:t>
              </w:r>
            </w:ins>
          </w:p>
        </w:tc>
      </w:tr>
      <w:tr w:rsidR="001C7068" w:rsidRPr="00D000CE" w14:paraId="22953A80" w14:textId="77777777" w:rsidTr="001C7068">
        <w:trPr>
          <w:jc w:val="center"/>
          <w:ins w:id="43555" w:author="瑋婷 徐" w:date="2025-01-04T22:31:00Z"/>
          <w:trPrChange w:id="43556" w:author="瑋婷 徐" w:date="2025-01-04T22:32:00Z" w16du:dateUtc="2025-01-04T14:32:00Z">
            <w:trPr>
              <w:gridAfter w:val="0"/>
              <w:jc w:val="center"/>
            </w:trPr>
          </w:trPrChange>
        </w:trPr>
        <w:tc>
          <w:tcPr>
            <w:tcW w:w="2118" w:type="pct"/>
            <w:tcBorders>
              <w:bottom w:val="single" w:sz="4" w:space="0" w:color="auto"/>
            </w:tcBorders>
            <w:shd w:val="clear" w:color="auto" w:fill="FFFFFF"/>
            <w:tcMar>
              <w:top w:w="0" w:type="dxa"/>
              <w:left w:w="0" w:type="dxa"/>
              <w:bottom w:w="0" w:type="dxa"/>
              <w:right w:w="0" w:type="dxa"/>
            </w:tcMar>
            <w:vAlign w:val="center"/>
            <w:tcPrChange w:id="43557"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4B6D1AD2" w14:textId="77777777" w:rsidR="001C7068" w:rsidRPr="006D4CF2" w:rsidRDefault="001C7068">
            <w:pPr>
              <w:spacing w:after="0" w:line="360" w:lineRule="auto"/>
              <w:jc w:val="center"/>
              <w:rPr>
                <w:ins w:id="43558" w:author="瑋婷 徐" w:date="2025-01-04T22:31:00Z" w16du:dateUtc="2025-01-04T14:31:00Z"/>
                <w:rFonts w:ascii="Times New Roman" w:hAnsi="Times New Roman" w:cs="Times New Roman"/>
                <w:sz w:val="24"/>
                <w:rPrChange w:id="43559" w:author="瑋婷 徐" w:date="2025-01-04T22:49:00Z" w16du:dateUtc="2025-01-04T14:49:00Z">
                  <w:rPr>
                    <w:ins w:id="43560" w:author="瑋婷 徐" w:date="2025-01-04T22:31:00Z" w16du:dateUtc="2025-01-04T14:31:00Z"/>
                  </w:rPr>
                </w:rPrChange>
              </w:rPr>
              <w:pPrChange w:id="43561" w:author="瑋婷 徐" w:date="2025-01-04T22:32:00Z" w16du:dateUtc="2025-01-04T14:32:00Z">
                <w:pPr>
                  <w:spacing w:after="0"/>
                </w:pPr>
              </w:pPrChange>
            </w:pPr>
            <w:ins w:id="43562" w:author="瑋婷 徐" w:date="2025-01-04T22:31:00Z" w16du:dateUtc="2025-01-04T14:31:00Z">
              <w:r w:rsidRPr="006D4CF2">
                <w:rPr>
                  <w:rFonts w:ascii="Times New Roman" w:hAnsi="Times New Roman" w:cs="Times New Roman"/>
                  <w:sz w:val="24"/>
                  <w:rPrChange w:id="43563" w:author="瑋婷 徐" w:date="2025-01-04T22:49:00Z" w16du:dateUtc="2025-01-04T14:49:00Z">
                    <w:rPr/>
                  </w:rPrChange>
                </w:rPr>
                <w:t>小鶯</w:t>
              </w:r>
            </w:ins>
          </w:p>
        </w:tc>
        <w:tc>
          <w:tcPr>
            <w:tcW w:w="1647" w:type="pct"/>
            <w:tcBorders>
              <w:bottom w:val="single" w:sz="4" w:space="0" w:color="auto"/>
            </w:tcBorders>
            <w:shd w:val="clear" w:color="auto" w:fill="FFFFFF"/>
            <w:tcMar>
              <w:top w:w="0" w:type="dxa"/>
              <w:left w:w="0" w:type="dxa"/>
              <w:bottom w:w="0" w:type="dxa"/>
              <w:right w:w="0" w:type="dxa"/>
            </w:tcMar>
            <w:vAlign w:val="center"/>
            <w:tcPrChange w:id="43564" w:author="瑋婷 徐" w:date="2025-01-04T22:32:00Z" w16du:dateUtc="2025-01-04T14:32:00Z">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1AD31659" w14:textId="77777777" w:rsidR="001C7068" w:rsidRPr="006D4CF2" w:rsidRDefault="001C7068">
            <w:pPr>
              <w:spacing w:after="0" w:line="360" w:lineRule="auto"/>
              <w:jc w:val="center"/>
              <w:rPr>
                <w:ins w:id="43565" w:author="瑋婷 徐" w:date="2025-01-04T22:31:00Z" w16du:dateUtc="2025-01-04T14:31:00Z"/>
                <w:rFonts w:ascii="Times New Roman" w:hAnsi="Times New Roman" w:cs="Times New Roman"/>
                <w:sz w:val="24"/>
                <w:rPrChange w:id="43566" w:author="瑋婷 徐" w:date="2025-01-04T22:49:00Z" w16du:dateUtc="2025-01-04T14:49:00Z">
                  <w:rPr>
                    <w:ins w:id="43567" w:author="瑋婷 徐" w:date="2025-01-04T22:31:00Z" w16du:dateUtc="2025-01-04T14:31:00Z"/>
                  </w:rPr>
                </w:rPrChange>
              </w:rPr>
              <w:pPrChange w:id="43568" w:author="瑋婷 徐" w:date="2025-01-04T22:32:00Z" w16du:dateUtc="2025-01-04T14:32:00Z">
                <w:pPr>
                  <w:spacing w:after="0"/>
                </w:pPr>
              </w:pPrChange>
            </w:pPr>
            <w:ins w:id="43569" w:author="瑋婷 徐" w:date="2025-01-04T22:31:00Z" w16du:dateUtc="2025-01-04T14:31:00Z">
              <w:r w:rsidRPr="006D4CF2">
                <w:rPr>
                  <w:rFonts w:ascii="Times New Roman" w:hAnsi="Times New Roman" w:cs="Times New Roman"/>
                  <w:sz w:val="24"/>
                  <w:rPrChange w:id="43570" w:author="瑋婷 徐" w:date="2025-01-04T22:49:00Z" w16du:dateUtc="2025-01-04T14:49:00Z">
                    <w:rPr/>
                  </w:rPrChange>
                </w:rPr>
                <w:t>2</w:t>
              </w:r>
            </w:ins>
          </w:p>
        </w:tc>
        <w:tc>
          <w:tcPr>
            <w:tcW w:w="1235" w:type="pct"/>
            <w:tcBorders>
              <w:bottom w:val="single" w:sz="4" w:space="0" w:color="auto"/>
            </w:tcBorders>
            <w:shd w:val="clear" w:color="auto" w:fill="FFFFFF"/>
            <w:tcMar>
              <w:top w:w="0" w:type="dxa"/>
              <w:left w:w="0" w:type="dxa"/>
              <w:bottom w:w="0" w:type="dxa"/>
              <w:right w:w="0" w:type="dxa"/>
            </w:tcMar>
            <w:vAlign w:val="center"/>
            <w:tcPrChange w:id="43571" w:author="瑋婷 徐" w:date="2025-01-04T22:32:00Z" w16du:dateUtc="2025-01-04T14:32:00Z">
              <w:tcPr>
                <w:tcW w:w="1440" w:type="dxa"/>
                <w:gridSpan w:val="2"/>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tcPrChange>
          </w:tcPr>
          <w:p w14:paraId="2F0D0C14" w14:textId="77777777" w:rsidR="001C7068" w:rsidRPr="006D4CF2" w:rsidRDefault="001C7068">
            <w:pPr>
              <w:spacing w:after="0" w:line="360" w:lineRule="auto"/>
              <w:jc w:val="center"/>
              <w:rPr>
                <w:ins w:id="43572" w:author="瑋婷 徐" w:date="2025-01-04T22:31:00Z" w16du:dateUtc="2025-01-04T14:31:00Z"/>
                <w:rFonts w:ascii="Times New Roman" w:hAnsi="Times New Roman" w:cs="Times New Roman"/>
                <w:sz w:val="24"/>
                <w:rPrChange w:id="43573" w:author="瑋婷 徐" w:date="2025-01-04T22:49:00Z" w16du:dateUtc="2025-01-04T14:49:00Z">
                  <w:rPr>
                    <w:ins w:id="43574" w:author="瑋婷 徐" w:date="2025-01-04T22:31:00Z" w16du:dateUtc="2025-01-04T14:31:00Z"/>
                  </w:rPr>
                </w:rPrChange>
              </w:rPr>
              <w:pPrChange w:id="43575" w:author="瑋婷 徐" w:date="2025-01-04T22:32:00Z" w16du:dateUtc="2025-01-04T14:32:00Z">
                <w:pPr>
                  <w:spacing w:after="0"/>
                </w:pPr>
              </w:pPrChange>
            </w:pPr>
            <w:ins w:id="43576" w:author="瑋婷 徐" w:date="2025-01-04T22:31:00Z" w16du:dateUtc="2025-01-04T14:31:00Z">
              <w:r w:rsidRPr="006D4CF2">
                <w:rPr>
                  <w:rFonts w:ascii="Times New Roman" w:hAnsi="Times New Roman" w:cs="Times New Roman"/>
                  <w:sz w:val="24"/>
                  <w:rPrChange w:id="43577" w:author="瑋婷 徐" w:date="2025-01-04T22:49:00Z" w16du:dateUtc="2025-01-04T14:49:00Z">
                    <w:rPr/>
                  </w:rPrChange>
                </w:rPr>
                <w:t>20</w:t>
              </w:r>
            </w:ins>
          </w:p>
        </w:tc>
      </w:tr>
    </w:tbl>
    <w:p w14:paraId="7305C161" w14:textId="2A3DBCD5" w:rsidR="00B168FE" w:rsidRPr="00B168FE" w:rsidRDefault="00B168FE">
      <w:pPr>
        <w:spacing w:line="360" w:lineRule="auto"/>
        <w:jc w:val="both"/>
        <w:rPr>
          <w:ins w:id="43578" w:author="瑋婷 徐" w:date="2025-01-03T17:25:00Z" w16du:dateUtc="2025-01-03T09:25:00Z"/>
          <w:rFonts w:ascii="Times New Roman" w:eastAsia="標楷體" w:hAnsi="Times New Roman" w:cs="Times New Roman"/>
          <w:rPrChange w:id="43579" w:author="瑋婷 徐" w:date="2025-01-03T17:25:00Z" w16du:dateUtc="2025-01-03T09:25:00Z">
            <w:rPr>
              <w:ins w:id="43580" w:author="瑋婷 徐" w:date="2025-01-03T17:25:00Z" w16du:dateUtc="2025-01-03T09:25:00Z"/>
            </w:rPr>
          </w:rPrChange>
        </w:rPr>
        <w:pPrChange w:id="43581" w:author="瑋婷 徐" w:date="2025-01-03T17:25:00Z" w16du:dateUtc="2025-01-03T09:25:00Z">
          <w:pPr/>
        </w:pPrChange>
      </w:pPr>
      <w:ins w:id="43582" w:author="瑋婷 徐" w:date="2025-01-03T17:25:00Z" w16du:dateUtc="2025-01-03T09:25:00Z">
        <w:r>
          <w:rPr>
            <w:rFonts w:ascii="Times New Roman" w:eastAsia="標楷體" w:hAnsi="Times New Roman" w:cs="Times New Roman"/>
          </w:rPr>
          <w:lastRenderedPageBreak/>
          <w:t>表</w:t>
        </w:r>
        <w:r>
          <w:rPr>
            <w:rFonts w:ascii="Times New Roman" w:eastAsia="標楷體" w:hAnsi="Times New Roman" w:cs="Times New Roman" w:hint="eastAsia"/>
          </w:rPr>
          <w:t>21</w:t>
        </w:r>
        <w:r>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，臺東分署鳥種紀錄的數量及</w:t>
        </w:r>
        <w:r>
          <w:rPr>
            <w:rFonts w:ascii="Times New Roman" w:eastAsia="標楷體" w:hAnsi="Times New Roman" w:cs="Times New Roman"/>
          </w:rPr>
          <w:t>出現</w:t>
        </w:r>
        <w:r>
          <w:rPr>
            <w:rFonts w:ascii="Times New Roman" w:eastAsia="標楷體" w:hAnsi="Times New Roman" w:cs="Times New Roman" w:hint="eastAsia"/>
          </w:rPr>
          <w:t>樣區占比</w:t>
        </w:r>
        <w:r>
          <w:rPr>
            <w:rFonts w:ascii="Times New Roman" w:eastAsia="標楷體" w:hAnsi="Times New Roman" w:cs="Times New Roman" w:hint="eastAsia"/>
          </w:rPr>
          <w:t>(</w:t>
        </w:r>
      </w:ins>
      <w:ins w:id="43583" w:author="瑋婷 徐" w:date="2025-01-03T17:26:00Z" w16du:dateUtc="2025-01-03T09:26:00Z">
        <w:r>
          <w:rPr>
            <w:rFonts w:ascii="Times New Roman" w:eastAsia="標楷體" w:hAnsi="Times New Roman" w:cs="Times New Roman" w:hint="eastAsia"/>
          </w:rPr>
          <w:t>續</w:t>
        </w:r>
      </w:ins>
      <w:ins w:id="43584" w:author="瑋婷 徐" w:date="2025-01-03T17:25:00Z" w16du:dateUtc="2025-01-03T09:25:00Z">
        <w:r>
          <w:rPr>
            <w:rFonts w:ascii="Times New Roman" w:eastAsia="標楷體" w:hAnsi="Times New Roman" w:cs="Times New Roman" w:hint="eastAsia"/>
          </w:rPr>
          <w:t>)</w:t>
        </w:r>
      </w:ins>
    </w:p>
    <w:tbl>
      <w:tblPr>
        <w:tblStyle w:val="Table"/>
        <w:tblW w:w="5000" w:type="pct"/>
        <w:jc w:val="center"/>
        <w:tblLook w:val="0420" w:firstRow="1" w:lastRow="0" w:firstColumn="0" w:lastColumn="0" w:noHBand="0" w:noVBand="1"/>
      </w:tblPr>
      <w:tblGrid>
        <w:gridCol w:w="3518"/>
        <w:gridCol w:w="2736"/>
        <w:gridCol w:w="2052"/>
      </w:tblGrid>
      <w:tr w:rsidR="001C7068" w:rsidRPr="00D000CE" w14:paraId="4D7F73C0" w14:textId="77777777" w:rsidTr="00F46B5A">
        <w:trPr>
          <w:cnfStyle w:val="100000000000" w:firstRow="1" w:lastRow="0" w:firstColumn="0" w:lastColumn="0" w:oddVBand="0" w:evenVBand="0" w:oddHBand="0" w:evenHBand="0" w:firstRowFirstColumn="0" w:firstRowLastColumn="0" w:lastRowFirstColumn="0" w:lastRowLastColumn="0"/>
          <w:tblHeader/>
          <w:jc w:val="center"/>
          <w:ins w:id="43585" w:author="瑋婷 徐" w:date="2025-01-04T22:32:00Z"/>
        </w:trPr>
        <w:tc>
          <w:tcPr>
            <w:tcW w:w="2118"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4A60F9F" w14:textId="77777777" w:rsidR="001C7068" w:rsidRPr="00D000CE" w:rsidRDefault="001C7068" w:rsidP="00F46B5A">
            <w:pPr>
              <w:spacing w:after="0" w:line="360" w:lineRule="auto"/>
              <w:jc w:val="center"/>
              <w:rPr>
                <w:ins w:id="43586" w:author="瑋婷 徐" w:date="2025-01-04T22:32:00Z" w16du:dateUtc="2025-01-04T14:32:00Z"/>
                <w:rFonts w:ascii="Times New Roman" w:hAnsi="Times New Roman" w:cs="Times New Roman"/>
                <w:sz w:val="24"/>
              </w:rPr>
            </w:pPr>
            <w:ins w:id="43587" w:author="瑋婷 徐" w:date="2025-01-04T22:32:00Z" w16du:dateUtc="2025-01-04T14:32:00Z">
              <w:r w:rsidRPr="00D000CE">
                <w:rPr>
                  <w:rFonts w:ascii="Times New Roman" w:hAnsi="Times New Roman" w:cs="Times New Roman"/>
                  <w:sz w:val="24"/>
                </w:rPr>
                <w:t>鳥種</w:t>
              </w:r>
            </w:ins>
          </w:p>
        </w:tc>
        <w:tc>
          <w:tcPr>
            <w:tcW w:w="164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1B215AA" w14:textId="77777777" w:rsidR="001C7068" w:rsidRPr="00D000CE" w:rsidRDefault="001C7068" w:rsidP="00F46B5A">
            <w:pPr>
              <w:spacing w:after="0" w:line="360" w:lineRule="auto"/>
              <w:jc w:val="center"/>
              <w:rPr>
                <w:ins w:id="43588" w:author="瑋婷 徐" w:date="2025-01-04T22:32:00Z" w16du:dateUtc="2025-01-04T14:32:00Z"/>
                <w:rFonts w:ascii="Times New Roman" w:hAnsi="Times New Roman" w:cs="Times New Roman"/>
                <w:sz w:val="24"/>
              </w:rPr>
            </w:pPr>
            <w:ins w:id="43589" w:author="瑋婷 徐" w:date="2025-01-04T22:32:00Z" w16du:dateUtc="2025-01-04T14:32:00Z">
              <w:r w:rsidRPr="00D000CE">
                <w:rPr>
                  <w:rFonts w:ascii="Times New Roman" w:hAnsi="Times New Roman" w:cs="Times New Roman"/>
                  <w:sz w:val="24"/>
                </w:rPr>
                <w:t>數量</w:t>
              </w:r>
              <w:r w:rsidRPr="00D000CE">
                <w:rPr>
                  <w:rFonts w:ascii="Times New Roman" w:hAnsi="Times New Roman" w:cs="Times New Roman"/>
                  <w:sz w:val="24"/>
                </w:rPr>
                <w:t>(</w:t>
              </w:r>
              <w:r w:rsidRPr="00D000CE">
                <w:rPr>
                  <w:rFonts w:ascii="Times New Roman" w:hAnsi="Times New Roman" w:cs="Times New Roman"/>
                  <w:sz w:val="24"/>
                </w:rPr>
                <w:t>隻次</w:t>
              </w:r>
              <w:r w:rsidRPr="00D000CE">
                <w:rPr>
                  <w:rFonts w:ascii="Times New Roman" w:hAnsi="Times New Roman" w:cs="Times New Roman"/>
                  <w:sz w:val="24"/>
                </w:rPr>
                <w:t>)</w:t>
              </w:r>
            </w:ins>
          </w:p>
        </w:tc>
        <w:tc>
          <w:tcPr>
            <w:tcW w:w="1235"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7F5D880" w14:textId="77777777" w:rsidR="001C7068" w:rsidRPr="00D000CE" w:rsidRDefault="001C7068" w:rsidP="00F46B5A">
            <w:pPr>
              <w:spacing w:after="0" w:line="360" w:lineRule="auto"/>
              <w:jc w:val="center"/>
              <w:rPr>
                <w:ins w:id="43590" w:author="瑋婷 徐" w:date="2025-01-04T22:32:00Z" w16du:dateUtc="2025-01-04T14:32:00Z"/>
                <w:rFonts w:ascii="Times New Roman" w:hAnsi="Times New Roman" w:cs="Times New Roman"/>
                <w:sz w:val="24"/>
              </w:rPr>
            </w:pPr>
            <w:ins w:id="43591" w:author="瑋婷 徐" w:date="2025-01-04T22:32:00Z" w16du:dateUtc="2025-01-04T14:32:00Z">
              <w:r w:rsidRPr="00D000CE">
                <w:rPr>
                  <w:rFonts w:ascii="Times New Roman" w:hAnsi="Times New Roman" w:cs="Times New Roman"/>
                  <w:sz w:val="24"/>
                </w:rPr>
                <w:t>占比</w:t>
              </w:r>
              <w:r w:rsidRPr="00D000CE">
                <w:rPr>
                  <w:rFonts w:ascii="Times New Roman" w:hAnsi="Times New Roman" w:cs="Times New Roman"/>
                  <w:sz w:val="24"/>
                </w:rPr>
                <w:t>(%)</w:t>
              </w:r>
            </w:ins>
          </w:p>
        </w:tc>
      </w:tr>
      <w:tr w:rsidR="001C7068" w:rsidRPr="00D000CE" w14:paraId="4419D71F" w14:textId="77777777" w:rsidTr="00F46B5A">
        <w:trPr>
          <w:jc w:val="center"/>
          <w:ins w:id="43592" w:author="瑋婷 徐" w:date="2025-01-04T22:32: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97F94" w14:textId="77777777" w:rsidR="001C7068" w:rsidRPr="00D000CE" w:rsidRDefault="001C7068" w:rsidP="00F46B5A">
            <w:pPr>
              <w:spacing w:after="0" w:line="360" w:lineRule="auto"/>
              <w:jc w:val="center"/>
              <w:rPr>
                <w:ins w:id="43593" w:author="瑋婷 徐" w:date="2025-01-04T22:32:00Z" w16du:dateUtc="2025-01-04T14:32:00Z"/>
                <w:rFonts w:ascii="Times New Roman" w:hAnsi="Times New Roman" w:cs="Times New Roman"/>
                <w:sz w:val="24"/>
              </w:rPr>
            </w:pPr>
            <w:ins w:id="43594" w:author="瑋婷 徐" w:date="2025-01-04T22:32:00Z" w16du:dateUtc="2025-01-04T14:32:00Z">
              <w:r w:rsidRPr="00D000CE">
                <w:rPr>
                  <w:rFonts w:ascii="Times New Roman" w:hAnsi="Times New Roman" w:cs="Times New Roman"/>
                  <w:sz w:val="24"/>
                </w:rPr>
                <w:t>斯氏繡眼</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02F07" w14:textId="77777777" w:rsidR="001C7068" w:rsidRPr="00D000CE" w:rsidRDefault="001C7068" w:rsidP="00F46B5A">
            <w:pPr>
              <w:spacing w:after="0" w:line="360" w:lineRule="auto"/>
              <w:jc w:val="center"/>
              <w:rPr>
                <w:ins w:id="43595" w:author="瑋婷 徐" w:date="2025-01-04T22:32:00Z" w16du:dateUtc="2025-01-04T14:32:00Z"/>
                <w:rFonts w:ascii="Times New Roman" w:hAnsi="Times New Roman" w:cs="Times New Roman"/>
                <w:sz w:val="24"/>
              </w:rPr>
            </w:pPr>
            <w:ins w:id="43596" w:author="瑋婷 徐" w:date="2025-01-04T22:32:00Z" w16du:dateUtc="2025-01-04T14:32:00Z">
              <w:r w:rsidRPr="00D000CE">
                <w:rPr>
                  <w:rFonts w:ascii="Times New Roman" w:hAnsi="Times New Roman" w:cs="Times New Roman"/>
                  <w:sz w:val="24"/>
                </w:rPr>
                <w:t>5</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8E65A" w14:textId="77777777" w:rsidR="001C7068" w:rsidRPr="00D000CE" w:rsidRDefault="001C7068" w:rsidP="00F46B5A">
            <w:pPr>
              <w:spacing w:after="0" w:line="360" w:lineRule="auto"/>
              <w:jc w:val="center"/>
              <w:rPr>
                <w:ins w:id="43597" w:author="瑋婷 徐" w:date="2025-01-04T22:32:00Z" w16du:dateUtc="2025-01-04T14:32:00Z"/>
                <w:rFonts w:ascii="Times New Roman" w:hAnsi="Times New Roman" w:cs="Times New Roman"/>
                <w:sz w:val="24"/>
              </w:rPr>
            </w:pPr>
            <w:ins w:id="43598" w:author="瑋婷 徐" w:date="2025-01-04T22:32:00Z" w16du:dateUtc="2025-01-04T14:32:00Z">
              <w:r w:rsidRPr="00D000CE">
                <w:rPr>
                  <w:rFonts w:ascii="Times New Roman" w:hAnsi="Times New Roman" w:cs="Times New Roman"/>
                  <w:sz w:val="24"/>
                </w:rPr>
                <w:t>50</w:t>
              </w:r>
            </w:ins>
          </w:p>
        </w:tc>
      </w:tr>
      <w:tr w:rsidR="001C7068" w:rsidRPr="00D000CE" w14:paraId="2F946A92" w14:textId="77777777" w:rsidTr="00F46B5A">
        <w:trPr>
          <w:jc w:val="center"/>
          <w:ins w:id="43599" w:author="瑋婷 徐" w:date="2025-01-04T22:32: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EA498" w14:textId="77777777" w:rsidR="001C7068" w:rsidRPr="00D000CE" w:rsidRDefault="001C7068" w:rsidP="00F46B5A">
            <w:pPr>
              <w:spacing w:after="0" w:line="360" w:lineRule="auto"/>
              <w:jc w:val="center"/>
              <w:rPr>
                <w:ins w:id="43600" w:author="瑋婷 徐" w:date="2025-01-04T22:32:00Z" w16du:dateUtc="2025-01-04T14:32:00Z"/>
                <w:rFonts w:ascii="Times New Roman" w:hAnsi="Times New Roman" w:cs="Times New Roman"/>
                <w:sz w:val="24"/>
              </w:rPr>
            </w:pPr>
            <w:ins w:id="43601" w:author="瑋婷 徐" w:date="2025-01-04T22:32:00Z" w16du:dateUtc="2025-01-04T14:32:00Z">
              <w:r w:rsidRPr="00D000CE">
                <w:rPr>
                  <w:rFonts w:ascii="Times New Roman" w:hAnsi="Times New Roman" w:cs="Times New Roman"/>
                  <w:sz w:val="24"/>
                </w:rPr>
                <w:t>山紅頭</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D1702" w14:textId="77777777" w:rsidR="001C7068" w:rsidRPr="00D000CE" w:rsidRDefault="001C7068" w:rsidP="00F46B5A">
            <w:pPr>
              <w:spacing w:after="0" w:line="360" w:lineRule="auto"/>
              <w:jc w:val="center"/>
              <w:rPr>
                <w:ins w:id="43602" w:author="瑋婷 徐" w:date="2025-01-04T22:32:00Z" w16du:dateUtc="2025-01-04T14:32:00Z"/>
                <w:rFonts w:ascii="Times New Roman" w:hAnsi="Times New Roman" w:cs="Times New Roman"/>
                <w:sz w:val="24"/>
              </w:rPr>
            </w:pPr>
            <w:ins w:id="43603" w:author="瑋婷 徐" w:date="2025-01-04T22:32:00Z" w16du:dateUtc="2025-01-04T14:32:00Z">
              <w:r w:rsidRPr="00D000CE">
                <w:rPr>
                  <w:rFonts w:ascii="Times New Roman" w:hAnsi="Times New Roman" w:cs="Times New Roman"/>
                  <w:sz w:val="24"/>
                </w:rPr>
                <w:t>38</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8A5FB" w14:textId="77777777" w:rsidR="001C7068" w:rsidRPr="00D000CE" w:rsidRDefault="001C7068" w:rsidP="00F46B5A">
            <w:pPr>
              <w:spacing w:after="0" w:line="360" w:lineRule="auto"/>
              <w:jc w:val="center"/>
              <w:rPr>
                <w:ins w:id="43604" w:author="瑋婷 徐" w:date="2025-01-04T22:32:00Z" w16du:dateUtc="2025-01-04T14:32:00Z"/>
                <w:rFonts w:ascii="Times New Roman" w:hAnsi="Times New Roman" w:cs="Times New Roman"/>
                <w:sz w:val="24"/>
              </w:rPr>
            </w:pPr>
            <w:ins w:id="43605" w:author="瑋婷 徐" w:date="2025-01-04T22:32:00Z" w16du:dateUtc="2025-01-04T14:32:00Z">
              <w:r w:rsidRPr="00D000CE">
                <w:rPr>
                  <w:rFonts w:ascii="Times New Roman" w:hAnsi="Times New Roman" w:cs="Times New Roman"/>
                  <w:sz w:val="24"/>
                </w:rPr>
                <w:t>50</w:t>
              </w:r>
            </w:ins>
          </w:p>
        </w:tc>
      </w:tr>
      <w:tr w:rsidR="001C7068" w:rsidRPr="00D000CE" w14:paraId="23772004" w14:textId="77777777" w:rsidTr="00F46B5A">
        <w:trPr>
          <w:jc w:val="center"/>
          <w:ins w:id="43606" w:author="瑋婷 徐" w:date="2025-01-04T22:32: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93B74" w14:textId="77777777" w:rsidR="001C7068" w:rsidRPr="00D000CE" w:rsidRDefault="001C7068" w:rsidP="00F46B5A">
            <w:pPr>
              <w:spacing w:after="0" w:line="360" w:lineRule="auto"/>
              <w:jc w:val="center"/>
              <w:rPr>
                <w:ins w:id="43607" w:author="瑋婷 徐" w:date="2025-01-04T22:32:00Z" w16du:dateUtc="2025-01-04T14:32:00Z"/>
                <w:rFonts w:ascii="Times New Roman" w:hAnsi="Times New Roman" w:cs="Times New Roman"/>
                <w:sz w:val="24"/>
              </w:rPr>
            </w:pPr>
            <w:ins w:id="43608" w:author="瑋婷 徐" w:date="2025-01-04T22:32:00Z" w16du:dateUtc="2025-01-04T14:32:00Z">
              <w:r w:rsidRPr="00D000CE">
                <w:rPr>
                  <w:rFonts w:ascii="Times New Roman" w:hAnsi="Times New Roman" w:cs="Times New Roman"/>
                  <w:sz w:val="24"/>
                </w:rPr>
                <w:t>小彎嘴</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AB7DF" w14:textId="77777777" w:rsidR="001C7068" w:rsidRPr="00D000CE" w:rsidRDefault="001C7068" w:rsidP="00F46B5A">
            <w:pPr>
              <w:spacing w:after="0" w:line="360" w:lineRule="auto"/>
              <w:jc w:val="center"/>
              <w:rPr>
                <w:ins w:id="43609" w:author="瑋婷 徐" w:date="2025-01-04T22:32:00Z" w16du:dateUtc="2025-01-04T14:32:00Z"/>
                <w:rFonts w:ascii="Times New Roman" w:hAnsi="Times New Roman" w:cs="Times New Roman"/>
                <w:sz w:val="24"/>
              </w:rPr>
            </w:pPr>
            <w:ins w:id="43610" w:author="瑋婷 徐" w:date="2025-01-04T22:32:00Z" w16du:dateUtc="2025-01-04T14:32:00Z">
              <w:r w:rsidRPr="00D000CE">
                <w:rPr>
                  <w:rFonts w:ascii="Times New Roman" w:hAnsi="Times New Roman" w:cs="Times New Roman"/>
                  <w:sz w:val="24"/>
                </w:rPr>
                <w:t>18</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C9AB0" w14:textId="77777777" w:rsidR="001C7068" w:rsidRPr="00D000CE" w:rsidRDefault="001C7068" w:rsidP="00F46B5A">
            <w:pPr>
              <w:spacing w:after="0" w:line="360" w:lineRule="auto"/>
              <w:jc w:val="center"/>
              <w:rPr>
                <w:ins w:id="43611" w:author="瑋婷 徐" w:date="2025-01-04T22:32:00Z" w16du:dateUtc="2025-01-04T14:32:00Z"/>
                <w:rFonts w:ascii="Times New Roman" w:hAnsi="Times New Roman" w:cs="Times New Roman"/>
                <w:sz w:val="24"/>
              </w:rPr>
            </w:pPr>
            <w:ins w:id="43612" w:author="瑋婷 徐" w:date="2025-01-04T22:32:00Z" w16du:dateUtc="2025-01-04T14:32:00Z">
              <w:r w:rsidRPr="00D000CE">
                <w:rPr>
                  <w:rFonts w:ascii="Times New Roman" w:hAnsi="Times New Roman" w:cs="Times New Roman"/>
                  <w:sz w:val="24"/>
                </w:rPr>
                <w:t>50</w:t>
              </w:r>
            </w:ins>
          </w:p>
        </w:tc>
      </w:tr>
      <w:tr w:rsidR="001C7068" w:rsidRPr="00D000CE" w14:paraId="7AF8083A" w14:textId="77777777" w:rsidTr="00F46B5A">
        <w:trPr>
          <w:jc w:val="center"/>
          <w:ins w:id="43613" w:author="瑋婷 徐" w:date="2025-01-04T22:32: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3F745" w14:textId="77777777" w:rsidR="001C7068" w:rsidRPr="00D000CE" w:rsidRDefault="001C7068" w:rsidP="00F46B5A">
            <w:pPr>
              <w:spacing w:after="0" w:line="360" w:lineRule="auto"/>
              <w:jc w:val="center"/>
              <w:rPr>
                <w:ins w:id="43614" w:author="瑋婷 徐" w:date="2025-01-04T22:32:00Z" w16du:dateUtc="2025-01-04T14:32:00Z"/>
                <w:rFonts w:ascii="Times New Roman" w:hAnsi="Times New Roman" w:cs="Times New Roman"/>
                <w:sz w:val="24"/>
              </w:rPr>
            </w:pPr>
            <w:ins w:id="43615" w:author="瑋婷 徐" w:date="2025-01-04T22:32:00Z" w16du:dateUtc="2025-01-04T14:32:00Z">
              <w:r w:rsidRPr="00D000CE">
                <w:rPr>
                  <w:rFonts w:ascii="Times New Roman" w:hAnsi="Times New Roman" w:cs="Times New Roman"/>
                  <w:sz w:val="24"/>
                </w:rPr>
                <w:t>大彎嘴</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1E64A" w14:textId="77777777" w:rsidR="001C7068" w:rsidRPr="00D000CE" w:rsidRDefault="001C7068" w:rsidP="00F46B5A">
            <w:pPr>
              <w:spacing w:after="0" w:line="360" w:lineRule="auto"/>
              <w:jc w:val="center"/>
              <w:rPr>
                <w:ins w:id="43616" w:author="瑋婷 徐" w:date="2025-01-04T22:32:00Z" w16du:dateUtc="2025-01-04T14:32:00Z"/>
                <w:rFonts w:ascii="Times New Roman" w:hAnsi="Times New Roman" w:cs="Times New Roman"/>
                <w:sz w:val="24"/>
              </w:rPr>
            </w:pPr>
            <w:ins w:id="43617" w:author="瑋婷 徐" w:date="2025-01-04T22:32:00Z" w16du:dateUtc="2025-01-04T14:32:00Z">
              <w:r w:rsidRPr="00D000CE">
                <w:rPr>
                  <w:rFonts w:ascii="Times New Roman" w:hAnsi="Times New Roman" w:cs="Times New Roman"/>
                  <w:sz w:val="24"/>
                </w:rPr>
                <w:t>19</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C5EA8" w14:textId="77777777" w:rsidR="001C7068" w:rsidRPr="00D000CE" w:rsidRDefault="001C7068" w:rsidP="00F46B5A">
            <w:pPr>
              <w:spacing w:after="0" w:line="360" w:lineRule="auto"/>
              <w:jc w:val="center"/>
              <w:rPr>
                <w:ins w:id="43618" w:author="瑋婷 徐" w:date="2025-01-04T22:32:00Z" w16du:dateUtc="2025-01-04T14:32:00Z"/>
                <w:rFonts w:ascii="Times New Roman" w:hAnsi="Times New Roman" w:cs="Times New Roman"/>
                <w:sz w:val="24"/>
              </w:rPr>
            </w:pPr>
            <w:ins w:id="43619" w:author="瑋婷 徐" w:date="2025-01-04T22:32:00Z" w16du:dateUtc="2025-01-04T14:32:00Z">
              <w:r w:rsidRPr="00D000CE">
                <w:rPr>
                  <w:rFonts w:ascii="Times New Roman" w:hAnsi="Times New Roman" w:cs="Times New Roman"/>
                  <w:sz w:val="24"/>
                </w:rPr>
                <w:t>50</w:t>
              </w:r>
            </w:ins>
          </w:p>
        </w:tc>
      </w:tr>
      <w:tr w:rsidR="001C7068" w:rsidRPr="00D000CE" w14:paraId="1769B036" w14:textId="77777777" w:rsidTr="00F46B5A">
        <w:trPr>
          <w:jc w:val="center"/>
          <w:ins w:id="43620" w:author="瑋婷 徐" w:date="2025-01-04T22:32: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097ED" w14:textId="77777777" w:rsidR="001C7068" w:rsidRPr="00D000CE" w:rsidRDefault="001C7068" w:rsidP="00F46B5A">
            <w:pPr>
              <w:spacing w:after="0" w:line="360" w:lineRule="auto"/>
              <w:jc w:val="center"/>
              <w:rPr>
                <w:ins w:id="43621" w:author="瑋婷 徐" w:date="2025-01-04T22:32:00Z" w16du:dateUtc="2025-01-04T14:32:00Z"/>
                <w:rFonts w:ascii="Times New Roman" w:hAnsi="Times New Roman" w:cs="Times New Roman"/>
                <w:sz w:val="24"/>
              </w:rPr>
            </w:pPr>
            <w:ins w:id="43622" w:author="瑋婷 徐" w:date="2025-01-04T22:32:00Z" w16du:dateUtc="2025-01-04T14:32:00Z">
              <w:r w:rsidRPr="00D000CE">
                <w:rPr>
                  <w:rFonts w:ascii="Times New Roman" w:hAnsi="Times New Roman" w:cs="Times New Roman"/>
                  <w:sz w:val="24"/>
                </w:rPr>
                <w:t>頭烏線</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12681" w14:textId="77777777" w:rsidR="001C7068" w:rsidRPr="00D000CE" w:rsidRDefault="001C7068" w:rsidP="00F46B5A">
            <w:pPr>
              <w:spacing w:after="0" w:line="360" w:lineRule="auto"/>
              <w:jc w:val="center"/>
              <w:rPr>
                <w:ins w:id="43623" w:author="瑋婷 徐" w:date="2025-01-04T22:32:00Z" w16du:dateUtc="2025-01-04T14:32:00Z"/>
                <w:rFonts w:ascii="Times New Roman" w:hAnsi="Times New Roman" w:cs="Times New Roman"/>
                <w:sz w:val="24"/>
              </w:rPr>
            </w:pPr>
            <w:ins w:id="43624" w:author="瑋婷 徐" w:date="2025-01-04T22:32:00Z" w16du:dateUtc="2025-01-04T14:32:00Z">
              <w:r w:rsidRPr="00D000CE">
                <w:rPr>
                  <w:rFonts w:ascii="Times New Roman" w:hAnsi="Times New Roman" w:cs="Times New Roman"/>
                  <w:sz w:val="24"/>
                </w:rPr>
                <w:t>27</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F00AC" w14:textId="77777777" w:rsidR="001C7068" w:rsidRPr="00D000CE" w:rsidRDefault="001C7068" w:rsidP="00F46B5A">
            <w:pPr>
              <w:spacing w:after="0" w:line="360" w:lineRule="auto"/>
              <w:jc w:val="center"/>
              <w:rPr>
                <w:ins w:id="43625" w:author="瑋婷 徐" w:date="2025-01-04T22:32:00Z" w16du:dateUtc="2025-01-04T14:32:00Z"/>
                <w:rFonts w:ascii="Times New Roman" w:hAnsi="Times New Roman" w:cs="Times New Roman"/>
                <w:sz w:val="24"/>
              </w:rPr>
            </w:pPr>
            <w:ins w:id="43626" w:author="瑋婷 徐" w:date="2025-01-04T22:32:00Z" w16du:dateUtc="2025-01-04T14:32:00Z">
              <w:r w:rsidRPr="00D000CE">
                <w:rPr>
                  <w:rFonts w:ascii="Times New Roman" w:hAnsi="Times New Roman" w:cs="Times New Roman"/>
                  <w:sz w:val="24"/>
                </w:rPr>
                <w:t>80</w:t>
              </w:r>
            </w:ins>
          </w:p>
        </w:tc>
      </w:tr>
      <w:tr w:rsidR="001C7068" w:rsidRPr="00D000CE" w14:paraId="3623F1B0" w14:textId="77777777" w:rsidTr="00F46B5A">
        <w:trPr>
          <w:jc w:val="center"/>
          <w:ins w:id="43627" w:author="瑋婷 徐" w:date="2025-01-04T22:32: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9C668" w14:textId="77777777" w:rsidR="001C7068" w:rsidRPr="00D000CE" w:rsidRDefault="001C7068" w:rsidP="00F46B5A">
            <w:pPr>
              <w:spacing w:after="0" w:line="360" w:lineRule="auto"/>
              <w:jc w:val="center"/>
              <w:rPr>
                <w:ins w:id="43628" w:author="瑋婷 徐" w:date="2025-01-04T22:32:00Z" w16du:dateUtc="2025-01-04T14:32:00Z"/>
                <w:rFonts w:ascii="Times New Roman" w:hAnsi="Times New Roman" w:cs="Times New Roman"/>
                <w:sz w:val="24"/>
              </w:rPr>
            </w:pPr>
            <w:ins w:id="43629" w:author="瑋婷 徐" w:date="2025-01-04T22:32:00Z" w16du:dateUtc="2025-01-04T14:32:00Z">
              <w:r w:rsidRPr="00D000CE">
                <w:rPr>
                  <w:rFonts w:ascii="Times New Roman" w:hAnsi="Times New Roman" w:cs="Times New Roman"/>
                  <w:sz w:val="24"/>
                </w:rPr>
                <w:t>繡眼畫眉</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D65DD" w14:textId="77777777" w:rsidR="001C7068" w:rsidRPr="00D000CE" w:rsidRDefault="001C7068" w:rsidP="00F46B5A">
            <w:pPr>
              <w:spacing w:after="0" w:line="360" w:lineRule="auto"/>
              <w:jc w:val="center"/>
              <w:rPr>
                <w:ins w:id="43630" w:author="瑋婷 徐" w:date="2025-01-04T22:32:00Z" w16du:dateUtc="2025-01-04T14:32:00Z"/>
                <w:rFonts w:ascii="Times New Roman" w:hAnsi="Times New Roman" w:cs="Times New Roman"/>
                <w:sz w:val="24"/>
              </w:rPr>
            </w:pPr>
            <w:ins w:id="43631" w:author="瑋婷 徐" w:date="2025-01-04T22:32:00Z" w16du:dateUtc="2025-01-04T14:32:00Z">
              <w:r w:rsidRPr="00D000CE">
                <w:rPr>
                  <w:rFonts w:ascii="Times New Roman" w:hAnsi="Times New Roman" w:cs="Times New Roman"/>
                  <w:sz w:val="24"/>
                </w:rPr>
                <w:t>39</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9A036" w14:textId="77777777" w:rsidR="001C7068" w:rsidRPr="00D000CE" w:rsidRDefault="001C7068" w:rsidP="00F46B5A">
            <w:pPr>
              <w:spacing w:after="0" w:line="360" w:lineRule="auto"/>
              <w:jc w:val="center"/>
              <w:rPr>
                <w:ins w:id="43632" w:author="瑋婷 徐" w:date="2025-01-04T22:32:00Z" w16du:dateUtc="2025-01-04T14:32:00Z"/>
                <w:rFonts w:ascii="Times New Roman" w:hAnsi="Times New Roman" w:cs="Times New Roman"/>
                <w:sz w:val="24"/>
              </w:rPr>
            </w:pPr>
            <w:ins w:id="43633" w:author="瑋婷 徐" w:date="2025-01-04T22:32:00Z" w16du:dateUtc="2025-01-04T14:32:00Z">
              <w:r w:rsidRPr="00D000CE">
                <w:rPr>
                  <w:rFonts w:ascii="Times New Roman" w:hAnsi="Times New Roman" w:cs="Times New Roman"/>
                  <w:sz w:val="24"/>
                </w:rPr>
                <w:t>80</w:t>
              </w:r>
            </w:ins>
          </w:p>
        </w:tc>
      </w:tr>
      <w:tr w:rsidR="001C7068" w:rsidRPr="00D000CE" w14:paraId="3D87EDC3" w14:textId="77777777" w:rsidTr="00F46B5A">
        <w:trPr>
          <w:jc w:val="center"/>
          <w:ins w:id="43634" w:author="瑋婷 徐" w:date="2025-01-04T22:32: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BBE03" w14:textId="77777777" w:rsidR="001C7068" w:rsidRPr="00D000CE" w:rsidRDefault="001C7068" w:rsidP="00F46B5A">
            <w:pPr>
              <w:spacing w:after="0" w:line="360" w:lineRule="auto"/>
              <w:jc w:val="center"/>
              <w:rPr>
                <w:ins w:id="43635" w:author="瑋婷 徐" w:date="2025-01-04T22:32:00Z" w16du:dateUtc="2025-01-04T14:32:00Z"/>
                <w:rFonts w:ascii="Times New Roman" w:hAnsi="Times New Roman" w:cs="Times New Roman"/>
                <w:sz w:val="24"/>
              </w:rPr>
            </w:pPr>
            <w:ins w:id="43636" w:author="瑋婷 徐" w:date="2025-01-04T22:32:00Z" w16du:dateUtc="2025-01-04T14:32:00Z">
              <w:r w:rsidRPr="00D000CE">
                <w:rPr>
                  <w:rFonts w:ascii="Times New Roman" w:hAnsi="Times New Roman" w:cs="Times New Roman"/>
                  <w:sz w:val="24"/>
                </w:rPr>
                <w:t>白耳畫眉</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54119" w14:textId="77777777" w:rsidR="001C7068" w:rsidRPr="00D000CE" w:rsidRDefault="001C7068" w:rsidP="00F46B5A">
            <w:pPr>
              <w:spacing w:after="0" w:line="360" w:lineRule="auto"/>
              <w:jc w:val="center"/>
              <w:rPr>
                <w:ins w:id="43637" w:author="瑋婷 徐" w:date="2025-01-04T22:32:00Z" w16du:dateUtc="2025-01-04T14:32:00Z"/>
                <w:rFonts w:ascii="Times New Roman" w:hAnsi="Times New Roman" w:cs="Times New Roman"/>
                <w:sz w:val="24"/>
              </w:rPr>
            </w:pPr>
            <w:ins w:id="43638" w:author="瑋婷 徐" w:date="2025-01-04T22:32:00Z" w16du:dateUtc="2025-01-04T14:32:00Z">
              <w:r w:rsidRPr="00D000CE">
                <w:rPr>
                  <w:rFonts w:ascii="Times New Roman" w:hAnsi="Times New Roman" w:cs="Times New Roman"/>
                  <w:sz w:val="24"/>
                </w:rPr>
                <w:t>4</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F24E9" w14:textId="77777777" w:rsidR="001C7068" w:rsidRPr="00D000CE" w:rsidRDefault="001C7068" w:rsidP="00F46B5A">
            <w:pPr>
              <w:spacing w:after="0" w:line="360" w:lineRule="auto"/>
              <w:jc w:val="center"/>
              <w:rPr>
                <w:ins w:id="43639" w:author="瑋婷 徐" w:date="2025-01-04T22:32:00Z" w16du:dateUtc="2025-01-04T14:32:00Z"/>
                <w:rFonts w:ascii="Times New Roman" w:hAnsi="Times New Roman" w:cs="Times New Roman"/>
                <w:sz w:val="24"/>
              </w:rPr>
            </w:pPr>
            <w:ins w:id="43640" w:author="瑋婷 徐" w:date="2025-01-04T22:32:00Z" w16du:dateUtc="2025-01-04T14:32:00Z">
              <w:r w:rsidRPr="00D000CE">
                <w:rPr>
                  <w:rFonts w:ascii="Times New Roman" w:hAnsi="Times New Roman" w:cs="Times New Roman"/>
                  <w:sz w:val="24"/>
                </w:rPr>
                <w:t>20</w:t>
              </w:r>
            </w:ins>
          </w:p>
        </w:tc>
      </w:tr>
      <w:tr w:rsidR="001C7068" w:rsidRPr="00D000CE" w14:paraId="4F912CEE" w14:textId="77777777" w:rsidTr="00F46B5A">
        <w:trPr>
          <w:jc w:val="center"/>
          <w:ins w:id="43641" w:author="瑋婷 徐" w:date="2025-01-04T22:32: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93A11" w14:textId="77777777" w:rsidR="001C7068" w:rsidRPr="00D000CE" w:rsidRDefault="001C7068" w:rsidP="00F46B5A">
            <w:pPr>
              <w:spacing w:after="0" w:line="360" w:lineRule="auto"/>
              <w:jc w:val="center"/>
              <w:rPr>
                <w:ins w:id="43642" w:author="瑋婷 徐" w:date="2025-01-04T22:32:00Z" w16du:dateUtc="2025-01-04T14:32:00Z"/>
                <w:rFonts w:ascii="Times New Roman" w:hAnsi="Times New Roman" w:cs="Times New Roman"/>
                <w:sz w:val="24"/>
              </w:rPr>
            </w:pPr>
            <w:ins w:id="43643" w:author="瑋婷 徐" w:date="2025-01-04T22:32:00Z" w16du:dateUtc="2025-01-04T14:32:00Z">
              <w:r w:rsidRPr="00D000CE">
                <w:rPr>
                  <w:rFonts w:ascii="Times New Roman" w:hAnsi="Times New Roman" w:cs="Times New Roman"/>
                  <w:sz w:val="24"/>
                </w:rPr>
                <w:t>黃胸藪眉</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56B0E" w14:textId="77777777" w:rsidR="001C7068" w:rsidRPr="00D000CE" w:rsidRDefault="001C7068" w:rsidP="00F46B5A">
            <w:pPr>
              <w:spacing w:after="0" w:line="360" w:lineRule="auto"/>
              <w:jc w:val="center"/>
              <w:rPr>
                <w:ins w:id="43644" w:author="瑋婷 徐" w:date="2025-01-04T22:32:00Z" w16du:dateUtc="2025-01-04T14:32:00Z"/>
                <w:rFonts w:ascii="Times New Roman" w:hAnsi="Times New Roman" w:cs="Times New Roman"/>
                <w:sz w:val="24"/>
              </w:rPr>
            </w:pPr>
            <w:ins w:id="43645" w:author="瑋婷 徐" w:date="2025-01-04T22:32:00Z" w16du:dateUtc="2025-01-04T14:32:00Z">
              <w:r w:rsidRPr="00D000CE">
                <w:rPr>
                  <w:rFonts w:ascii="Times New Roman" w:hAnsi="Times New Roman" w:cs="Times New Roman"/>
                  <w:sz w:val="24"/>
                </w:rPr>
                <w:t>1</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8B981" w14:textId="77777777" w:rsidR="001C7068" w:rsidRPr="00D000CE" w:rsidRDefault="001C7068" w:rsidP="00F46B5A">
            <w:pPr>
              <w:spacing w:after="0" w:line="360" w:lineRule="auto"/>
              <w:jc w:val="center"/>
              <w:rPr>
                <w:ins w:id="43646" w:author="瑋婷 徐" w:date="2025-01-04T22:32:00Z" w16du:dateUtc="2025-01-04T14:32:00Z"/>
                <w:rFonts w:ascii="Times New Roman" w:hAnsi="Times New Roman" w:cs="Times New Roman"/>
                <w:sz w:val="24"/>
              </w:rPr>
            </w:pPr>
            <w:ins w:id="43647" w:author="瑋婷 徐" w:date="2025-01-04T22:32:00Z" w16du:dateUtc="2025-01-04T14:32:00Z">
              <w:r w:rsidRPr="00D000CE">
                <w:rPr>
                  <w:rFonts w:ascii="Times New Roman" w:hAnsi="Times New Roman" w:cs="Times New Roman"/>
                  <w:sz w:val="24"/>
                </w:rPr>
                <w:t>20</w:t>
              </w:r>
            </w:ins>
          </w:p>
        </w:tc>
      </w:tr>
      <w:tr w:rsidR="001C7068" w:rsidRPr="00D000CE" w14:paraId="3E6C6E04" w14:textId="77777777" w:rsidTr="00F46B5A">
        <w:trPr>
          <w:jc w:val="center"/>
          <w:ins w:id="43648" w:author="瑋婷 徐" w:date="2025-01-04T22:32: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5809B" w14:textId="77777777" w:rsidR="001C7068" w:rsidRPr="00D000CE" w:rsidRDefault="001C7068" w:rsidP="00F46B5A">
            <w:pPr>
              <w:spacing w:after="0" w:line="360" w:lineRule="auto"/>
              <w:jc w:val="center"/>
              <w:rPr>
                <w:ins w:id="43649" w:author="瑋婷 徐" w:date="2025-01-04T22:32:00Z" w16du:dateUtc="2025-01-04T14:32:00Z"/>
                <w:rFonts w:ascii="Times New Roman" w:hAnsi="Times New Roman" w:cs="Times New Roman"/>
                <w:sz w:val="24"/>
              </w:rPr>
            </w:pPr>
            <w:ins w:id="43650" w:author="瑋婷 徐" w:date="2025-01-04T22:32:00Z" w16du:dateUtc="2025-01-04T14:32:00Z">
              <w:r w:rsidRPr="00D000CE">
                <w:rPr>
                  <w:rFonts w:ascii="Times New Roman" w:hAnsi="Times New Roman" w:cs="Times New Roman"/>
                  <w:sz w:val="24"/>
                </w:rPr>
                <w:t>臺灣畫眉</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368C4" w14:textId="77777777" w:rsidR="001C7068" w:rsidRPr="00D000CE" w:rsidRDefault="001C7068" w:rsidP="00F46B5A">
            <w:pPr>
              <w:spacing w:after="0" w:line="360" w:lineRule="auto"/>
              <w:jc w:val="center"/>
              <w:rPr>
                <w:ins w:id="43651" w:author="瑋婷 徐" w:date="2025-01-04T22:32:00Z" w16du:dateUtc="2025-01-04T14:32:00Z"/>
                <w:rFonts w:ascii="Times New Roman" w:hAnsi="Times New Roman" w:cs="Times New Roman"/>
                <w:sz w:val="24"/>
              </w:rPr>
            </w:pPr>
            <w:ins w:id="43652" w:author="瑋婷 徐" w:date="2025-01-04T22:32:00Z" w16du:dateUtc="2025-01-04T14:32:00Z">
              <w:r w:rsidRPr="00D000CE">
                <w:rPr>
                  <w:rFonts w:ascii="Times New Roman" w:hAnsi="Times New Roman" w:cs="Times New Roman"/>
                  <w:sz w:val="24"/>
                </w:rPr>
                <w:t>1</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6F25C" w14:textId="77777777" w:rsidR="001C7068" w:rsidRPr="00D000CE" w:rsidRDefault="001C7068" w:rsidP="00F46B5A">
            <w:pPr>
              <w:spacing w:after="0" w:line="360" w:lineRule="auto"/>
              <w:jc w:val="center"/>
              <w:rPr>
                <w:ins w:id="43653" w:author="瑋婷 徐" w:date="2025-01-04T22:32:00Z" w16du:dateUtc="2025-01-04T14:32:00Z"/>
                <w:rFonts w:ascii="Times New Roman" w:hAnsi="Times New Roman" w:cs="Times New Roman"/>
                <w:sz w:val="24"/>
              </w:rPr>
            </w:pPr>
            <w:ins w:id="43654" w:author="瑋婷 徐" w:date="2025-01-04T22:32:00Z" w16du:dateUtc="2025-01-04T14:32:00Z">
              <w:r w:rsidRPr="00D000CE">
                <w:rPr>
                  <w:rFonts w:ascii="Times New Roman" w:hAnsi="Times New Roman" w:cs="Times New Roman"/>
                  <w:sz w:val="24"/>
                </w:rPr>
                <w:t>20</w:t>
              </w:r>
            </w:ins>
          </w:p>
        </w:tc>
      </w:tr>
      <w:tr w:rsidR="001C7068" w:rsidRPr="00D000CE" w14:paraId="09AAC688" w14:textId="77777777" w:rsidTr="00F46B5A">
        <w:trPr>
          <w:jc w:val="center"/>
          <w:ins w:id="43655" w:author="瑋婷 徐" w:date="2025-01-04T22:32: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56AF0" w14:textId="77777777" w:rsidR="001C7068" w:rsidRPr="00D000CE" w:rsidRDefault="001C7068" w:rsidP="00F46B5A">
            <w:pPr>
              <w:spacing w:after="0" w:line="360" w:lineRule="auto"/>
              <w:jc w:val="center"/>
              <w:rPr>
                <w:ins w:id="43656" w:author="瑋婷 徐" w:date="2025-01-04T22:32:00Z" w16du:dateUtc="2025-01-04T14:32:00Z"/>
                <w:rFonts w:ascii="Times New Roman" w:hAnsi="Times New Roman" w:cs="Times New Roman"/>
                <w:sz w:val="24"/>
              </w:rPr>
            </w:pPr>
            <w:ins w:id="43657" w:author="瑋婷 徐" w:date="2025-01-04T22:32:00Z" w16du:dateUtc="2025-01-04T14:32:00Z">
              <w:r w:rsidRPr="00D000CE">
                <w:rPr>
                  <w:rFonts w:ascii="Times New Roman" w:hAnsi="Times New Roman" w:cs="Times New Roman"/>
                  <w:sz w:val="24"/>
                </w:rPr>
                <w:t>白頭鶇</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47113" w14:textId="77777777" w:rsidR="001C7068" w:rsidRPr="00D000CE" w:rsidRDefault="001C7068" w:rsidP="00F46B5A">
            <w:pPr>
              <w:spacing w:after="0" w:line="360" w:lineRule="auto"/>
              <w:jc w:val="center"/>
              <w:rPr>
                <w:ins w:id="43658" w:author="瑋婷 徐" w:date="2025-01-04T22:32:00Z" w16du:dateUtc="2025-01-04T14:32:00Z"/>
                <w:rFonts w:ascii="Times New Roman" w:hAnsi="Times New Roman" w:cs="Times New Roman"/>
                <w:sz w:val="24"/>
              </w:rPr>
            </w:pPr>
            <w:ins w:id="43659" w:author="瑋婷 徐" w:date="2025-01-04T22:32:00Z" w16du:dateUtc="2025-01-04T14:32:00Z">
              <w:r w:rsidRPr="00D000CE">
                <w:rPr>
                  <w:rFonts w:ascii="Times New Roman" w:hAnsi="Times New Roman" w:cs="Times New Roman"/>
                  <w:sz w:val="24"/>
                </w:rPr>
                <w:t>4</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2B15C" w14:textId="77777777" w:rsidR="001C7068" w:rsidRPr="00D000CE" w:rsidRDefault="001C7068" w:rsidP="00F46B5A">
            <w:pPr>
              <w:spacing w:after="0" w:line="360" w:lineRule="auto"/>
              <w:jc w:val="center"/>
              <w:rPr>
                <w:ins w:id="43660" w:author="瑋婷 徐" w:date="2025-01-04T22:32:00Z" w16du:dateUtc="2025-01-04T14:32:00Z"/>
                <w:rFonts w:ascii="Times New Roman" w:hAnsi="Times New Roman" w:cs="Times New Roman"/>
                <w:sz w:val="24"/>
              </w:rPr>
            </w:pPr>
            <w:ins w:id="43661" w:author="瑋婷 徐" w:date="2025-01-04T22:32:00Z" w16du:dateUtc="2025-01-04T14:32:00Z">
              <w:r w:rsidRPr="00D000CE">
                <w:rPr>
                  <w:rFonts w:ascii="Times New Roman" w:hAnsi="Times New Roman" w:cs="Times New Roman"/>
                  <w:sz w:val="24"/>
                </w:rPr>
                <w:t>20</w:t>
              </w:r>
            </w:ins>
          </w:p>
        </w:tc>
      </w:tr>
      <w:tr w:rsidR="001C7068" w:rsidRPr="00D000CE" w14:paraId="5178D1DE" w14:textId="77777777" w:rsidTr="00F46B5A">
        <w:trPr>
          <w:jc w:val="center"/>
          <w:ins w:id="43662" w:author="瑋婷 徐" w:date="2025-01-04T22:32: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EF40B" w14:textId="77777777" w:rsidR="001C7068" w:rsidRPr="00D000CE" w:rsidRDefault="001C7068" w:rsidP="00F46B5A">
            <w:pPr>
              <w:spacing w:after="0" w:line="360" w:lineRule="auto"/>
              <w:jc w:val="center"/>
              <w:rPr>
                <w:ins w:id="43663" w:author="瑋婷 徐" w:date="2025-01-04T22:32:00Z" w16du:dateUtc="2025-01-04T14:32:00Z"/>
                <w:rFonts w:ascii="Times New Roman" w:hAnsi="Times New Roman" w:cs="Times New Roman"/>
                <w:sz w:val="24"/>
              </w:rPr>
            </w:pPr>
            <w:ins w:id="43664" w:author="瑋婷 徐" w:date="2025-01-04T22:32:00Z" w16du:dateUtc="2025-01-04T14:32:00Z">
              <w:r w:rsidRPr="00D000CE">
                <w:rPr>
                  <w:rFonts w:ascii="Times New Roman" w:hAnsi="Times New Roman" w:cs="Times New Roman"/>
                  <w:sz w:val="24"/>
                </w:rPr>
                <w:t>臺灣紫嘯鶇</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54361" w14:textId="77777777" w:rsidR="001C7068" w:rsidRPr="00D000CE" w:rsidRDefault="001C7068" w:rsidP="00F46B5A">
            <w:pPr>
              <w:spacing w:after="0" w:line="360" w:lineRule="auto"/>
              <w:jc w:val="center"/>
              <w:rPr>
                <w:ins w:id="43665" w:author="瑋婷 徐" w:date="2025-01-04T22:32:00Z" w16du:dateUtc="2025-01-04T14:32:00Z"/>
                <w:rFonts w:ascii="Times New Roman" w:hAnsi="Times New Roman" w:cs="Times New Roman"/>
                <w:sz w:val="24"/>
              </w:rPr>
            </w:pPr>
            <w:ins w:id="43666" w:author="瑋婷 徐" w:date="2025-01-04T22:32:00Z" w16du:dateUtc="2025-01-04T14:32:00Z">
              <w:r w:rsidRPr="00D000CE">
                <w:rPr>
                  <w:rFonts w:ascii="Times New Roman" w:hAnsi="Times New Roman" w:cs="Times New Roman"/>
                  <w:sz w:val="24"/>
                </w:rPr>
                <w:t>1</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6C3F9" w14:textId="77777777" w:rsidR="001C7068" w:rsidRPr="00D000CE" w:rsidRDefault="001C7068" w:rsidP="00F46B5A">
            <w:pPr>
              <w:spacing w:after="0" w:line="360" w:lineRule="auto"/>
              <w:jc w:val="center"/>
              <w:rPr>
                <w:ins w:id="43667" w:author="瑋婷 徐" w:date="2025-01-04T22:32:00Z" w16du:dateUtc="2025-01-04T14:32:00Z"/>
                <w:rFonts w:ascii="Times New Roman" w:hAnsi="Times New Roman" w:cs="Times New Roman"/>
                <w:sz w:val="24"/>
              </w:rPr>
            </w:pPr>
            <w:ins w:id="43668" w:author="瑋婷 徐" w:date="2025-01-04T22:32:00Z" w16du:dateUtc="2025-01-04T14:32:00Z">
              <w:r w:rsidRPr="00D000CE">
                <w:rPr>
                  <w:rFonts w:ascii="Times New Roman" w:hAnsi="Times New Roman" w:cs="Times New Roman"/>
                  <w:sz w:val="24"/>
                </w:rPr>
                <w:t>20</w:t>
              </w:r>
            </w:ins>
          </w:p>
        </w:tc>
      </w:tr>
      <w:tr w:rsidR="001C7068" w:rsidRPr="00D000CE" w14:paraId="5F6F693E" w14:textId="77777777" w:rsidTr="00F46B5A">
        <w:trPr>
          <w:jc w:val="center"/>
          <w:ins w:id="43669" w:author="瑋婷 徐" w:date="2025-01-04T22:32:00Z"/>
        </w:trPr>
        <w:tc>
          <w:tcPr>
            <w:tcW w:w="21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80426" w14:textId="77777777" w:rsidR="001C7068" w:rsidRPr="00D000CE" w:rsidRDefault="001C7068" w:rsidP="00F46B5A">
            <w:pPr>
              <w:spacing w:after="0" w:line="360" w:lineRule="auto"/>
              <w:jc w:val="center"/>
              <w:rPr>
                <w:ins w:id="43670" w:author="瑋婷 徐" w:date="2025-01-04T22:32:00Z" w16du:dateUtc="2025-01-04T14:32:00Z"/>
                <w:rFonts w:ascii="Times New Roman" w:hAnsi="Times New Roman" w:cs="Times New Roman"/>
                <w:sz w:val="24"/>
              </w:rPr>
            </w:pPr>
            <w:ins w:id="43671" w:author="瑋婷 徐" w:date="2025-01-04T22:32:00Z" w16du:dateUtc="2025-01-04T14:32:00Z">
              <w:r w:rsidRPr="00D000CE">
                <w:rPr>
                  <w:rFonts w:ascii="Times New Roman" w:hAnsi="Times New Roman" w:cs="Times New Roman"/>
                  <w:sz w:val="24"/>
                </w:rPr>
                <w:t>白腰文鳥</w:t>
              </w:r>
            </w:ins>
          </w:p>
        </w:tc>
        <w:tc>
          <w:tcPr>
            <w:tcW w:w="164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3D8C1" w14:textId="77777777" w:rsidR="001C7068" w:rsidRPr="00D000CE" w:rsidRDefault="001C7068" w:rsidP="00F46B5A">
            <w:pPr>
              <w:spacing w:after="0" w:line="360" w:lineRule="auto"/>
              <w:jc w:val="center"/>
              <w:rPr>
                <w:ins w:id="43672" w:author="瑋婷 徐" w:date="2025-01-04T22:32:00Z" w16du:dateUtc="2025-01-04T14:32:00Z"/>
                <w:rFonts w:ascii="Times New Roman" w:hAnsi="Times New Roman" w:cs="Times New Roman"/>
                <w:sz w:val="24"/>
              </w:rPr>
            </w:pPr>
            <w:ins w:id="43673" w:author="瑋婷 徐" w:date="2025-01-04T22:32:00Z" w16du:dateUtc="2025-01-04T14:32:00Z">
              <w:r w:rsidRPr="00D000CE">
                <w:rPr>
                  <w:rFonts w:ascii="Times New Roman" w:hAnsi="Times New Roman" w:cs="Times New Roman"/>
                  <w:sz w:val="24"/>
                </w:rPr>
                <w:t>11</w:t>
              </w:r>
            </w:ins>
          </w:p>
        </w:tc>
        <w:tc>
          <w:tcPr>
            <w:tcW w:w="123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F51BB" w14:textId="77777777" w:rsidR="001C7068" w:rsidRPr="00D000CE" w:rsidRDefault="001C7068" w:rsidP="00F46B5A">
            <w:pPr>
              <w:spacing w:after="0" w:line="360" w:lineRule="auto"/>
              <w:jc w:val="center"/>
              <w:rPr>
                <w:ins w:id="43674" w:author="瑋婷 徐" w:date="2025-01-04T22:32:00Z" w16du:dateUtc="2025-01-04T14:32:00Z"/>
                <w:rFonts w:ascii="Times New Roman" w:hAnsi="Times New Roman" w:cs="Times New Roman"/>
                <w:sz w:val="24"/>
              </w:rPr>
            </w:pPr>
            <w:ins w:id="43675" w:author="瑋婷 徐" w:date="2025-01-04T22:32:00Z" w16du:dateUtc="2025-01-04T14:32:00Z">
              <w:r w:rsidRPr="00D000CE">
                <w:rPr>
                  <w:rFonts w:ascii="Times New Roman" w:hAnsi="Times New Roman" w:cs="Times New Roman"/>
                  <w:sz w:val="24"/>
                </w:rPr>
                <w:t>20</w:t>
              </w:r>
            </w:ins>
          </w:p>
        </w:tc>
      </w:tr>
      <w:tr w:rsidR="001C7068" w:rsidRPr="00D000CE" w14:paraId="37E1A6C5" w14:textId="77777777" w:rsidTr="00F46B5A">
        <w:trPr>
          <w:jc w:val="center"/>
          <w:ins w:id="43676" w:author="瑋婷 徐" w:date="2025-01-04T22:32:00Z"/>
        </w:trPr>
        <w:tc>
          <w:tcPr>
            <w:tcW w:w="2118"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0256888" w14:textId="77777777" w:rsidR="001C7068" w:rsidRPr="00D000CE" w:rsidRDefault="001C7068" w:rsidP="00F46B5A">
            <w:pPr>
              <w:spacing w:after="0" w:line="360" w:lineRule="auto"/>
              <w:jc w:val="center"/>
              <w:rPr>
                <w:ins w:id="43677" w:author="瑋婷 徐" w:date="2025-01-04T22:32:00Z" w16du:dateUtc="2025-01-04T14:32:00Z"/>
                <w:rFonts w:ascii="Times New Roman" w:hAnsi="Times New Roman" w:cs="Times New Roman"/>
                <w:sz w:val="24"/>
              </w:rPr>
            </w:pPr>
            <w:ins w:id="43678" w:author="瑋婷 徐" w:date="2025-01-04T22:32:00Z" w16du:dateUtc="2025-01-04T14:32:00Z">
              <w:r w:rsidRPr="00D000CE">
                <w:rPr>
                  <w:rFonts w:ascii="Times New Roman" w:hAnsi="Times New Roman" w:cs="Times New Roman"/>
                  <w:sz w:val="24"/>
                </w:rPr>
                <w:t>麻雀</w:t>
              </w:r>
            </w:ins>
          </w:p>
        </w:tc>
        <w:tc>
          <w:tcPr>
            <w:tcW w:w="1647"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62810A8" w14:textId="77777777" w:rsidR="001C7068" w:rsidRPr="00D000CE" w:rsidRDefault="001C7068" w:rsidP="00F46B5A">
            <w:pPr>
              <w:spacing w:after="0" w:line="360" w:lineRule="auto"/>
              <w:jc w:val="center"/>
              <w:rPr>
                <w:ins w:id="43679" w:author="瑋婷 徐" w:date="2025-01-04T22:32:00Z" w16du:dateUtc="2025-01-04T14:32:00Z"/>
                <w:rFonts w:ascii="Times New Roman" w:hAnsi="Times New Roman" w:cs="Times New Roman"/>
                <w:sz w:val="24"/>
              </w:rPr>
            </w:pPr>
            <w:ins w:id="43680" w:author="瑋婷 徐" w:date="2025-01-04T22:32:00Z" w16du:dateUtc="2025-01-04T14:32:00Z">
              <w:r w:rsidRPr="00D000CE">
                <w:rPr>
                  <w:rFonts w:ascii="Times New Roman" w:hAnsi="Times New Roman" w:cs="Times New Roman"/>
                  <w:sz w:val="24"/>
                </w:rPr>
                <w:t>6</w:t>
              </w:r>
            </w:ins>
          </w:p>
        </w:tc>
        <w:tc>
          <w:tcPr>
            <w:tcW w:w="1235"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A13E26A" w14:textId="77777777" w:rsidR="001C7068" w:rsidRPr="00D000CE" w:rsidRDefault="001C7068" w:rsidP="00F46B5A">
            <w:pPr>
              <w:spacing w:after="0" w:line="360" w:lineRule="auto"/>
              <w:jc w:val="center"/>
              <w:rPr>
                <w:ins w:id="43681" w:author="瑋婷 徐" w:date="2025-01-04T22:32:00Z" w16du:dateUtc="2025-01-04T14:32:00Z"/>
                <w:rFonts w:ascii="Times New Roman" w:hAnsi="Times New Roman" w:cs="Times New Roman"/>
                <w:sz w:val="24"/>
              </w:rPr>
            </w:pPr>
            <w:ins w:id="43682" w:author="瑋婷 徐" w:date="2025-01-04T22:32:00Z" w16du:dateUtc="2025-01-04T14:32:00Z">
              <w:r w:rsidRPr="00D000CE">
                <w:rPr>
                  <w:rFonts w:ascii="Times New Roman" w:hAnsi="Times New Roman" w:cs="Times New Roman"/>
                  <w:sz w:val="24"/>
                </w:rPr>
                <w:t>20</w:t>
              </w:r>
            </w:ins>
          </w:p>
        </w:tc>
      </w:tr>
    </w:tbl>
    <w:p w14:paraId="580D0D13" w14:textId="77777777" w:rsidR="007F2DFD" w:rsidRDefault="007F2DFD">
      <w:pPr>
        <w:rPr>
          <w:ins w:id="43683" w:author="瑋婷 徐" w:date="2025-01-03T15:10:00Z" w16du:dateUtc="2025-01-03T07:10:00Z"/>
          <w:rFonts w:eastAsiaTheme="minorEastAsia"/>
        </w:rPr>
      </w:pPr>
    </w:p>
    <w:p w14:paraId="2DE55783" w14:textId="77777777" w:rsidR="00AA385F" w:rsidRDefault="00AA385F">
      <w:pPr>
        <w:rPr>
          <w:ins w:id="43684" w:author="瑋婷 徐" w:date="2025-01-03T15:07:00Z" w16du:dateUtc="2025-01-03T07:07:00Z"/>
          <w:rFonts w:eastAsiaTheme="minorEastAsia"/>
        </w:rPr>
      </w:pPr>
    </w:p>
    <w:p w14:paraId="6FC9BD50" w14:textId="77777777" w:rsidR="00AA385F" w:rsidRPr="00AA385F" w:rsidRDefault="00AA385F">
      <w:pPr>
        <w:rPr>
          <w:rFonts w:eastAsiaTheme="minorEastAsia"/>
          <w:rPrChange w:id="43685" w:author="瑋婷 徐" w:date="2025-01-03T15:07:00Z" w16du:dateUtc="2025-01-03T07:07:00Z">
            <w:rPr/>
          </w:rPrChange>
        </w:rPr>
        <w:sectPr w:rsidR="00AA385F" w:rsidRPr="00AA385F">
          <w:footerReference w:type="default" r:id="rId26"/>
          <w:footerReference w:type="first" r:id="rId27"/>
          <w:pgSz w:w="11906" w:h="16838"/>
          <w:pgMar w:top="1440" w:right="1800" w:bottom="1440" w:left="1800" w:header="0" w:footer="992" w:gutter="0"/>
          <w:cols w:space="720"/>
          <w:formProt w:val="0"/>
          <w:docGrid w:type="lines" w:linePitch="360"/>
        </w:sectPr>
      </w:pPr>
    </w:p>
    <w:p w14:paraId="206D7637" w14:textId="77777777" w:rsidR="00D93FCC" w:rsidRDefault="002435EC">
      <w:pPr>
        <w:spacing w:line="360" w:lineRule="auto"/>
        <w:jc w:val="center"/>
        <w:rPr>
          <w:rFonts w:ascii="Times New Roman" w:eastAsia="標楷體" w:hAnsi="Times New Roman" w:cs="Times New Roman"/>
        </w:rPr>
      </w:pPr>
      <w:r>
        <w:rPr>
          <w:noProof/>
        </w:rPr>
        <w:lastRenderedPageBreak/>
        <w:drawing>
          <wp:inline distT="0" distB="0" distL="0" distR="0" wp14:anchorId="182F964A" wp14:editId="74A55192">
            <wp:extent cx="5274310" cy="5248275"/>
            <wp:effectExtent l="0" t="0" r="0" b="0"/>
            <wp:docPr id="3" name="圖片 43" descr="\\10.40.1.138\Bird Research\BBSTW (20170612)\02_成果\2021\2020-2021_林務局年報\圖&amp;名錄excel\檢核流程-臺灣獼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43" descr="\\10.40.1.138\Bird Research\BBSTW (20170612)\02_成果\2021\2020-2021_林務局年報\圖&amp;名錄excel\檢核流程-臺灣獼猴.jpg"/>
                    <pic:cNvPicPr>
                      <a:picLocks noChangeAspect="1" noChangeArrowheads="1"/>
                    </pic:cNvPicPr>
                  </pic:nvPicPr>
                  <pic:blipFill>
                    <a:blip r:embed="rId28"/>
                    <a:stretch>
                      <a:fillRect/>
                    </a:stretch>
                  </pic:blipFill>
                  <pic:spPr bwMode="auto">
                    <a:xfrm>
                      <a:off x="0" y="0"/>
                      <a:ext cx="5274310" cy="5248275"/>
                    </a:xfrm>
                    <a:prstGeom prst="rect">
                      <a:avLst/>
                    </a:prstGeom>
                  </pic:spPr>
                </pic:pic>
              </a:graphicData>
            </a:graphic>
          </wp:inline>
        </w:drawing>
      </w:r>
    </w:p>
    <w:p w14:paraId="225CD108" w14:textId="77777777" w:rsidR="00D93FCC" w:rsidRDefault="00D93FCC">
      <w:pPr>
        <w:spacing w:line="360" w:lineRule="auto"/>
        <w:rPr>
          <w:rFonts w:ascii="Times New Roman" w:eastAsia="標楷體" w:hAnsi="Times New Roman" w:cs="Times New Roman"/>
        </w:rPr>
      </w:pPr>
    </w:p>
    <w:p w14:paraId="5DCBEA75" w14:textId="77777777" w:rsidR="00D93FCC" w:rsidRDefault="002435EC" w:rsidP="002435EC">
      <w:pPr>
        <w:spacing w:line="360" w:lineRule="auto"/>
        <w:jc w:val="center"/>
        <w:rPr>
          <w:rFonts w:ascii="Times New Roman" w:eastAsia="標楷體" w:hAnsi="Times New Roman" w:cs="Times New Roman"/>
        </w:rPr>
        <w:sectPr w:rsidR="00D93FCC">
          <w:footerReference w:type="default" r:id="rId29"/>
          <w:footerReference w:type="first" r:id="rId30"/>
          <w:pgSz w:w="11906" w:h="16838"/>
          <w:pgMar w:top="1440" w:right="1800" w:bottom="1440" w:left="1800" w:header="0" w:footer="992" w:gutter="0"/>
          <w:cols w:space="720"/>
          <w:formProt w:val="0"/>
          <w:docGrid w:type="lines" w:linePitch="360"/>
        </w:sectPr>
      </w:pPr>
      <w:r>
        <w:rPr>
          <w:rFonts w:ascii="Times New Roman" w:eastAsia="標楷體" w:hAnsi="Times New Roman" w:cs="Times New Roman"/>
        </w:rPr>
        <w:t>圖</w:t>
      </w:r>
      <w:r>
        <w:rPr>
          <w:rFonts w:ascii="Times New Roman" w:eastAsia="標楷體" w:hAnsi="Times New Roman" w:cs="Times New Roman"/>
        </w:rPr>
        <w:t>1</w:t>
      </w:r>
      <w:r>
        <w:rPr>
          <w:rFonts w:ascii="Times New Roman" w:eastAsia="標楷體" w:hAnsi="Times New Roman" w:cs="Times New Roman"/>
        </w:rPr>
        <w:t>、臺灣獼猴調查資料檢核流程圖</w:t>
      </w:r>
    </w:p>
    <w:p w14:paraId="72EE8070" w14:textId="77777777" w:rsidR="00D93FCC" w:rsidRDefault="002435EC">
      <w:pPr>
        <w:spacing w:line="360" w:lineRule="auto"/>
        <w:jc w:val="center"/>
        <w:rPr>
          <w:rFonts w:ascii="Times New Roman" w:eastAsia="標楷體" w:hAnsi="Times New Roman" w:cs="Times New Roman"/>
        </w:rPr>
      </w:pPr>
      <w:r>
        <w:rPr>
          <w:noProof/>
        </w:rPr>
        <w:lastRenderedPageBreak/>
        <w:drawing>
          <wp:inline distT="0" distB="0" distL="0" distR="0" wp14:anchorId="05375331" wp14:editId="367F29BC">
            <wp:extent cx="5274310" cy="6926580"/>
            <wp:effectExtent l="0" t="0" r="0" b="0"/>
            <wp:docPr id="4" name="圖片 46" descr="\\10.40.1.138\Bird Research\BBSTW (20170612)\02_成果\2021\2020-2021_林務局年報\圖&amp;名錄excel\檢核流程-繁殖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6" descr="\\10.40.1.138\Bird Research\BBSTW (20170612)\02_成果\2021\2020-2021_林務局年報\圖&amp;名錄excel\檢核流程-繁殖鳥.jpg"/>
                    <pic:cNvPicPr>
                      <a:picLocks noChangeAspect="1" noChangeArrowheads="1"/>
                    </pic:cNvPicPr>
                  </pic:nvPicPr>
                  <pic:blipFill>
                    <a:blip r:embed="rId31"/>
                    <a:stretch>
                      <a:fillRect/>
                    </a:stretch>
                  </pic:blipFill>
                  <pic:spPr bwMode="auto">
                    <a:xfrm>
                      <a:off x="0" y="0"/>
                      <a:ext cx="5274310" cy="6926580"/>
                    </a:xfrm>
                    <a:prstGeom prst="rect">
                      <a:avLst/>
                    </a:prstGeom>
                  </pic:spPr>
                </pic:pic>
              </a:graphicData>
            </a:graphic>
          </wp:inline>
        </w:drawing>
      </w:r>
    </w:p>
    <w:p w14:paraId="42C24525" w14:textId="77777777" w:rsidR="00D93FCC" w:rsidRDefault="00D93FCC">
      <w:pPr>
        <w:spacing w:line="360" w:lineRule="auto"/>
        <w:rPr>
          <w:rFonts w:ascii="Times New Roman" w:eastAsia="標楷體" w:hAnsi="Times New Roman" w:cs="Times New Roman"/>
        </w:rPr>
      </w:pPr>
    </w:p>
    <w:p w14:paraId="31E36B0B" w14:textId="77777777" w:rsidR="00D93FCC" w:rsidRDefault="002435EC" w:rsidP="002435EC">
      <w:pPr>
        <w:spacing w:line="360" w:lineRule="auto"/>
        <w:jc w:val="center"/>
        <w:rPr>
          <w:rFonts w:ascii="Times New Roman" w:eastAsia="標楷體" w:hAnsi="Times New Roman" w:cs="Times New Roman"/>
        </w:rPr>
      </w:pPr>
      <w:r>
        <w:rPr>
          <w:rFonts w:ascii="Times New Roman" w:eastAsia="標楷體" w:hAnsi="Times New Roman" w:cs="Times New Roman"/>
        </w:rPr>
        <w:lastRenderedPageBreak/>
        <w:t>圖</w:t>
      </w:r>
      <w:r>
        <w:rPr>
          <w:rFonts w:ascii="Times New Roman" w:eastAsia="標楷體" w:hAnsi="Times New Roman" w:cs="Times New Roman"/>
        </w:rPr>
        <w:t>2</w:t>
      </w:r>
      <w:r>
        <w:rPr>
          <w:rFonts w:ascii="Times New Roman" w:eastAsia="標楷體" w:hAnsi="Times New Roman" w:cs="Times New Roman"/>
        </w:rPr>
        <w:t>、臺灣繁殖鳥類調查資料檢核流程圖</w:t>
      </w:r>
      <w:r>
        <w:rPr>
          <w:rFonts w:ascii="Times New Roman" w:eastAsia="Times New Roman" w:hAnsi="Times New Roman" w:cs="Times New Roman"/>
          <w:color w:val="000000"/>
          <w:sz w:val="2"/>
          <w:szCs w:val="2"/>
          <w:shd w:val="clear" w:color="auto" w:fill="000000"/>
          <w:lang w:val="x-none" w:eastAsia="x-none" w:bidi="x-none"/>
        </w:rPr>
        <w:t xml:space="preserve"> </w:t>
      </w:r>
      <w:r>
        <w:t xml:space="preserve"> </w:t>
      </w:r>
      <w:r>
        <w:rPr>
          <w:noProof/>
        </w:rPr>
        <w:drawing>
          <wp:inline distT="0" distB="0" distL="0" distR="0" wp14:anchorId="4770EE35" wp14:editId="395ADE54">
            <wp:extent cx="5274310" cy="7458470"/>
            <wp:effectExtent l="0" t="0" r="2540" b="9525"/>
            <wp:docPr id="5" name="圖片 112390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112390833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274310" cy="7458470"/>
                    </a:xfrm>
                    <a:prstGeom prst="rect">
                      <a:avLst/>
                    </a:prstGeom>
                  </pic:spPr>
                </pic:pic>
              </a:graphicData>
            </a:graphic>
          </wp:inline>
        </w:drawing>
      </w:r>
    </w:p>
    <w:p w14:paraId="7C8E4D39" w14:textId="108BB818" w:rsidR="00D93FCC" w:rsidRDefault="002435EC">
      <w:pPr>
        <w:rPr>
          <w:rFonts w:ascii="Times New Roman" w:eastAsia="標楷體" w:hAnsi="Times New Roman" w:cs="Times New Roman"/>
        </w:rPr>
        <w:sectPr w:rsidR="00D93FCC">
          <w:footerReference w:type="default" r:id="rId33"/>
          <w:footerReference w:type="first" r:id="rId34"/>
          <w:pgSz w:w="11906" w:h="16838"/>
          <w:pgMar w:top="1440" w:right="1800" w:bottom="1440" w:left="1800" w:header="0" w:footer="992" w:gutter="0"/>
          <w:cols w:space="720"/>
          <w:formProt w:val="0"/>
          <w:docGrid w:type="lines" w:linePitch="360"/>
        </w:sectPr>
      </w:pPr>
      <w:r>
        <w:rPr>
          <w:rFonts w:ascii="Times New Roman" w:eastAsia="標楷體" w:hAnsi="Times New Roman" w:cs="Times New Roman"/>
        </w:rPr>
        <w:t>圖</w:t>
      </w:r>
      <w:r>
        <w:rPr>
          <w:rFonts w:ascii="Times New Roman" w:eastAsia="標楷體" w:hAnsi="Times New Roman" w:cs="Times New Roman"/>
        </w:rPr>
        <w:t>3</w:t>
      </w:r>
      <w:r>
        <w:rPr>
          <w:rFonts w:ascii="Times New Roman" w:eastAsia="標楷體" w:hAnsi="Times New Roman" w:cs="Times New Roman"/>
        </w:rPr>
        <w:t>、</w:t>
      </w:r>
      <w:r>
        <w:rPr>
          <w:rFonts w:ascii="Times New Roman" w:eastAsia="標楷體" w:hAnsi="Times New Roman" w:cs="Times New Roman"/>
        </w:rPr>
        <w:t>202</w:t>
      </w:r>
      <w:del w:id="43686" w:author="瑋婷 徐" w:date="2025-01-05T02:47:00Z" w16du:dateUtc="2025-01-04T18:47:00Z">
        <w:r w:rsidDel="0088202E">
          <w:rPr>
            <w:rFonts w:ascii="Times New Roman" w:eastAsia="標楷體" w:hAnsi="Times New Roman" w:cs="Times New Roman"/>
          </w:rPr>
          <w:delText>3</w:delText>
        </w:r>
      </w:del>
      <w:ins w:id="43687" w:author="瑋婷 徐" w:date="2025-01-05T02:47:00Z" w16du:dateUtc="2025-01-04T18:47:00Z">
        <w:r w:rsidR="0088202E">
          <w:rPr>
            <w:rFonts w:ascii="Times New Roman" w:eastAsia="標楷體" w:hAnsi="Times New Roman" w:cs="Times New Roman" w:hint="eastAsia"/>
          </w:rPr>
          <w:t>4</w:t>
        </w:r>
      </w:ins>
      <w:r>
        <w:rPr>
          <w:rFonts w:ascii="Times New Roman" w:eastAsia="標楷體" w:hAnsi="Times New Roman" w:cs="Times New Roman"/>
        </w:rPr>
        <w:t>年</w:t>
      </w:r>
      <w:r>
        <w:rPr>
          <w:rFonts w:ascii="Times New Roman" w:eastAsia="標楷體" w:hAnsi="Times New Roman" w:cs="Times New Roman"/>
          <w:color w:val="000000"/>
        </w:rPr>
        <w:t>各林</w:t>
      </w:r>
      <w:r>
        <w:rPr>
          <w:rFonts w:ascii="Times New Roman" w:eastAsia="標楷體" w:hAnsi="Times New Roman" w:cs="Times New Roman"/>
        </w:rPr>
        <w:t>型海拔</w:t>
      </w:r>
      <w:r>
        <w:rPr>
          <w:rFonts w:ascii="Times New Roman" w:eastAsia="標楷體" w:hAnsi="Times New Roman" w:cs="Times New Roman"/>
        </w:rPr>
        <w:t>50 m</w:t>
      </w:r>
      <w:r>
        <w:rPr>
          <w:rFonts w:ascii="Times New Roman" w:eastAsia="標楷體" w:hAnsi="Times New Roman" w:cs="Times New Roman"/>
        </w:rPr>
        <w:t>以上的臺灣獼猴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調查樣點和記錄到猴群的樣點分布圖。紅色點</w:t>
      </w:r>
      <w:r>
        <w:rPr>
          <w:rFonts w:ascii="Times New Roman" w:eastAsia="標楷體" w:hAnsi="Times New Roman" w:cs="Times New Roman"/>
        </w:rPr>
        <w:t>(</w:t>
      </w:r>
      <w:r>
        <w:rPr>
          <w:noProof/>
        </w:rPr>
        <w:drawing>
          <wp:inline distT="0" distB="0" distL="0" distR="0" wp14:anchorId="1279F7E0" wp14:editId="6C270398">
            <wp:extent cx="102870" cy="111760"/>
            <wp:effectExtent l="0" t="0" r="0" b="0"/>
            <wp:docPr id="6" name="圖片 13282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1328213574"/>
                    <pic:cNvPicPr>
                      <a:picLocks noChangeAspect="1" noChangeArrowheads="1"/>
                    </pic:cNvPicPr>
                  </pic:nvPicPr>
                  <pic:blipFill>
                    <a:blip r:embed="rId35"/>
                    <a:stretch>
                      <a:fillRect/>
                    </a:stretch>
                  </pic:blipFill>
                  <pic:spPr bwMode="auto">
                    <a:xfrm>
                      <a:off x="0" y="0"/>
                      <a:ext cx="102870" cy="111760"/>
                    </a:xfrm>
                    <a:prstGeom prst="rect">
                      <a:avLst/>
                    </a:prstGeom>
                  </pic:spPr>
                </pic:pic>
              </a:graphicData>
            </a:graphic>
          </wp:inline>
        </w:drawing>
      </w:r>
      <w:r>
        <w:rPr>
          <w:rFonts w:ascii="Times New Roman" w:eastAsia="標楷體" w:hAnsi="Times New Roman" w:cs="Times New Roman"/>
        </w:rPr>
        <w:t>)</w:t>
      </w:r>
      <w:r>
        <w:rPr>
          <w:rFonts w:ascii="Times New Roman" w:eastAsia="標楷體" w:hAnsi="Times New Roman" w:cs="Times New Roman"/>
        </w:rPr>
        <w:t>為有猴群紀錄的樣點，藍色點</w:t>
      </w:r>
      <w:r>
        <w:rPr>
          <w:rFonts w:ascii="Times New Roman" w:eastAsia="標楷體" w:hAnsi="Times New Roman" w:cs="Times New Roman"/>
        </w:rPr>
        <w:t>(</w:t>
      </w:r>
      <w:r>
        <w:rPr>
          <w:noProof/>
        </w:rPr>
        <w:drawing>
          <wp:inline distT="0" distB="0" distL="0" distR="0" wp14:anchorId="2FC1D967" wp14:editId="3ABE0F92">
            <wp:extent cx="90170" cy="90170"/>
            <wp:effectExtent l="0" t="0" r="0" b="0"/>
            <wp:docPr id="7" name="圖片 132565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1325659259"/>
                    <pic:cNvPicPr>
                      <a:picLocks noChangeAspect="1" noChangeArrowheads="1"/>
                    </pic:cNvPicPr>
                  </pic:nvPicPr>
                  <pic:blipFill>
                    <a:blip r:embed="rId36"/>
                    <a:stretch>
                      <a:fillRect/>
                    </a:stretch>
                  </pic:blipFill>
                  <pic:spPr bwMode="auto">
                    <a:xfrm>
                      <a:off x="0" y="0"/>
                      <a:ext cx="90170" cy="90170"/>
                    </a:xfrm>
                    <a:prstGeom prst="rect">
                      <a:avLst/>
                    </a:prstGeom>
                  </pic:spPr>
                </pic:pic>
              </a:graphicData>
            </a:graphic>
          </wp:inline>
        </w:drawing>
      </w:r>
      <w:r>
        <w:rPr>
          <w:rFonts w:ascii="Times New Roman" w:eastAsia="標楷體" w:hAnsi="Times New Roman" w:cs="Times New Roman"/>
        </w:rPr>
        <w:t>)</w:t>
      </w:r>
      <w:r>
        <w:rPr>
          <w:rFonts w:ascii="Times New Roman" w:eastAsia="標楷體" w:hAnsi="Times New Roman" w:cs="Times New Roman"/>
        </w:rPr>
        <w:t>為沒有猴群紀錄的樣點。</w:t>
      </w:r>
    </w:p>
    <w:p w14:paraId="7A3587CD" w14:textId="77777777" w:rsidR="00D93FCC" w:rsidRDefault="002435EC">
      <w:pPr>
        <w:jc w:val="center"/>
        <w:rPr>
          <w:rFonts w:ascii="Times New Roman" w:eastAsia="標楷體" w:hAnsi="Times New Roman" w:cs="Times New Roman"/>
        </w:rPr>
      </w:pPr>
      <w:r>
        <w:rPr>
          <w:rFonts w:ascii="Times New Roman" w:eastAsia="Times New Roman" w:hAnsi="Times New Roman" w:cs="Times New Roman"/>
          <w:color w:val="000000"/>
          <w:sz w:val="2"/>
          <w:szCs w:val="2"/>
          <w:shd w:val="clear" w:color="auto" w:fill="000000"/>
          <w:lang w:val="x-none" w:eastAsia="x-none" w:bidi="x-none"/>
        </w:rPr>
        <w:lastRenderedPageBreak/>
        <w:t xml:space="preserve"> </w:t>
      </w:r>
      <w:r>
        <w:t xml:space="preserve"> </w:t>
      </w:r>
      <w:r>
        <w:rPr>
          <w:noProof/>
        </w:rPr>
        <w:drawing>
          <wp:inline distT="0" distB="0" distL="0" distR="0" wp14:anchorId="286834FF" wp14:editId="562DE1E9">
            <wp:extent cx="5274310" cy="7458470"/>
            <wp:effectExtent l="0" t="0" r="2540" b="9525"/>
            <wp:docPr id="8" name="圖片 166742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1667428447"/>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274310" cy="7458470"/>
                    </a:xfrm>
                    <a:prstGeom prst="rect">
                      <a:avLst/>
                    </a:prstGeom>
                  </pic:spPr>
                </pic:pic>
              </a:graphicData>
            </a:graphic>
          </wp:inline>
        </w:drawing>
      </w:r>
    </w:p>
    <w:p w14:paraId="72A7CCAA" w14:textId="54E29D88" w:rsidR="00D93FCC" w:rsidRDefault="002435EC">
      <w:pPr>
        <w:rPr>
          <w:rFonts w:ascii="Times New Roman" w:eastAsia="標楷體" w:hAnsi="Times New Roman" w:cs="Times New Roman"/>
        </w:rPr>
      </w:pPr>
      <w:r>
        <w:rPr>
          <w:rFonts w:ascii="Times New Roman" w:eastAsia="標楷體" w:hAnsi="Times New Roman" w:cs="Times New Roman"/>
        </w:rPr>
        <w:t>圖</w:t>
      </w:r>
      <w:r>
        <w:rPr>
          <w:rFonts w:ascii="Times New Roman" w:eastAsia="標楷體" w:hAnsi="Times New Roman" w:cs="Times New Roman"/>
        </w:rPr>
        <w:t>4</w:t>
      </w:r>
      <w:r>
        <w:rPr>
          <w:rFonts w:ascii="Times New Roman" w:eastAsia="標楷體" w:hAnsi="Times New Roman" w:cs="Times New Roman"/>
        </w:rPr>
        <w:t>、</w:t>
      </w:r>
      <w:r>
        <w:rPr>
          <w:rFonts w:ascii="Times New Roman" w:eastAsia="標楷體" w:hAnsi="Times New Roman" w:cs="Times New Roman"/>
        </w:rPr>
        <w:t>202</w:t>
      </w:r>
      <w:del w:id="43688" w:author="瑋婷 徐" w:date="2025-01-05T02:46:00Z" w16du:dateUtc="2025-01-04T18:46:00Z">
        <w:r w:rsidDel="00536CEF">
          <w:rPr>
            <w:rFonts w:ascii="Times New Roman" w:eastAsia="標楷體" w:hAnsi="Times New Roman" w:cs="Times New Roman"/>
          </w:rPr>
          <w:delText>3</w:delText>
        </w:r>
      </w:del>
      <w:ins w:id="43689" w:author="瑋婷 徐" w:date="2025-01-05T02:46:00Z" w16du:dateUtc="2025-01-04T18:46:00Z">
        <w:r w:rsidR="00536CEF">
          <w:rPr>
            <w:rFonts w:ascii="Times New Roman" w:eastAsia="標楷體" w:hAnsi="Times New Roman" w:cs="Times New Roman" w:hint="eastAsia"/>
          </w:rPr>
          <w:t>4</w:t>
        </w:r>
      </w:ins>
      <w:r>
        <w:rPr>
          <w:rFonts w:ascii="Times New Roman" w:eastAsia="標楷體" w:hAnsi="Times New Roman" w:cs="Times New Roman"/>
        </w:rPr>
        <w:t>年</w:t>
      </w:r>
      <w:r>
        <w:rPr>
          <w:rFonts w:ascii="Times New Roman" w:eastAsia="標楷體" w:hAnsi="Times New Roman" w:cs="Times New Roman"/>
          <w:color w:val="000000"/>
        </w:rPr>
        <w:t>各</w:t>
      </w:r>
      <w:r>
        <w:rPr>
          <w:rFonts w:ascii="Times New Roman" w:eastAsia="標楷體" w:hAnsi="Times New Roman" w:cs="Times New Roman"/>
        </w:rPr>
        <w:t>分署範圍內海拔</w:t>
      </w:r>
      <w:r>
        <w:rPr>
          <w:rFonts w:ascii="Times New Roman" w:eastAsia="標楷體" w:hAnsi="Times New Roman" w:cs="Times New Roman"/>
        </w:rPr>
        <w:t>50 m</w:t>
      </w:r>
      <w:r>
        <w:rPr>
          <w:rFonts w:ascii="Times New Roman" w:eastAsia="標楷體" w:hAnsi="Times New Roman" w:cs="Times New Roman"/>
        </w:rPr>
        <w:t>以上的森林之臺灣獼猴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調查樣點和記錄到猴群的樣點分布圖。紅色點</w:t>
      </w:r>
      <w:r>
        <w:rPr>
          <w:rFonts w:ascii="Times New Roman" w:eastAsia="標楷體" w:hAnsi="Times New Roman" w:cs="Times New Roman"/>
        </w:rPr>
        <w:t>(</w:t>
      </w:r>
      <w:r>
        <w:rPr>
          <w:noProof/>
        </w:rPr>
        <w:drawing>
          <wp:inline distT="0" distB="0" distL="0" distR="0" wp14:anchorId="057FFB27" wp14:editId="19D2AC43">
            <wp:extent cx="102870" cy="111760"/>
            <wp:effectExtent l="0" t="0" r="0" b="0"/>
            <wp:docPr id="9" name="圖片 6800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680052242"/>
                    <pic:cNvPicPr>
                      <a:picLocks noChangeAspect="1" noChangeArrowheads="1"/>
                    </pic:cNvPicPr>
                  </pic:nvPicPr>
                  <pic:blipFill>
                    <a:blip r:embed="rId35"/>
                    <a:stretch>
                      <a:fillRect/>
                    </a:stretch>
                  </pic:blipFill>
                  <pic:spPr bwMode="auto">
                    <a:xfrm>
                      <a:off x="0" y="0"/>
                      <a:ext cx="102870" cy="111760"/>
                    </a:xfrm>
                    <a:prstGeom prst="rect">
                      <a:avLst/>
                    </a:prstGeom>
                  </pic:spPr>
                </pic:pic>
              </a:graphicData>
            </a:graphic>
          </wp:inline>
        </w:drawing>
      </w:r>
      <w:r>
        <w:rPr>
          <w:rFonts w:ascii="Times New Roman" w:eastAsia="標楷體" w:hAnsi="Times New Roman" w:cs="Times New Roman"/>
        </w:rPr>
        <w:t>)</w:t>
      </w:r>
      <w:r>
        <w:rPr>
          <w:rFonts w:ascii="Times New Roman" w:eastAsia="標楷體" w:hAnsi="Times New Roman" w:cs="Times New Roman"/>
        </w:rPr>
        <w:t>為有猴群紀錄的樣點，藍色點</w:t>
      </w:r>
      <w:r>
        <w:rPr>
          <w:rFonts w:ascii="Times New Roman" w:eastAsia="標楷體" w:hAnsi="Times New Roman" w:cs="Times New Roman"/>
        </w:rPr>
        <w:t>(</w:t>
      </w:r>
      <w:r>
        <w:rPr>
          <w:noProof/>
        </w:rPr>
        <w:drawing>
          <wp:inline distT="0" distB="0" distL="0" distR="0" wp14:anchorId="42273672" wp14:editId="75607E6A">
            <wp:extent cx="90170" cy="90170"/>
            <wp:effectExtent l="0" t="0" r="0" b="0"/>
            <wp:docPr id="10" name="圖片 2113958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2113958581"/>
                    <pic:cNvPicPr>
                      <a:picLocks noChangeAspect="1" noChangeArrowheads="1"/>
                    </pic:cNvPicPr>
                  </pic:nvPicPr>
                  <pic:blipFill>
                    <a:blip r:embed="rId36"/>
                    <a:stretch>
                      <a:fillRect/>
                    </a:stretch>
                  </pic:blipFill>
                  <pic:spPr bwMode="auto">
                    <a:xfrm>
                      <a:off x="0" y="0"/>
                      <a:ext cx="90170" cy="90170"/>
                    </a:xfrm>
                    <a:prstGeom prst="rect">
                      <a:avLst/>
                    </a:prstGeom>
                  </pic:spPr>
                </pic:pic>
              </a:graphicData>
            </a:graphic>
          </wp:inline>
        </w:drawing>
      </w:r>
      <w:r>
        <w:rPr>
          <w:rFonts w:ascii="Times New Roman" w:eastAsia="標楷體" w:hAnsi="Times New Roman" w:cs="Times New Roman"/>
        </w:rPr>
        <w:t>)</w:t>
      </w:r>
      <w:r>
        <w:rPr>
          <w:rFonts w:ascii="Times New Roman" w:eastAsia="標楷體" w:hAnsi="Times New Roman" w:cs="Times New Roman"/>
        </w:rPr>
        <w:t>為沒有猴群紀錄的樣點。</w:t>
      </w:r>
      <w:r w:rsidR="00927667">
        <w:rPr>
          <w:rFonts w:ascii="Times New Roman" w:eastAsia="標楷體" w:hAnsi="Times New Roman" w:cs="Times New Roman" w:hint="eastAsia"/>
        </w:rPr>
        <w:t>綠色塊狀</w:t>
      </w:r>
      <w:r w:rsidR="004E5C21">
        <w:rPr>
          <w:rFonts w:ascii="Times New Roman" w:eastAsia="標楷體" w:hAnsi="Times New Roman" w:cs="Times New Roman" w:hint="eastAsia"/>
        </w:rPr>
        <w:t>(</w:t>
      </w:r>
      <w:r w:rsidR="004E5C21" w:rsidRPr="004E5C21">
        <w:rPr>
          <w:rFonts w:ascii="Times New Roman" w:eastAsia="標楷體" w:hAnsi="Times New Roman" w:cs="Times New Roman"/>
          <w:noProof/>
        </w:rPr>
        <w:drawing>
          <wp:inline distT="0" distB="0" distL="0" distR="0" wp14:anchorId="1C4FE7B2" wp14:editId="23965FF2">
            <wp:extent cx="93600" cy="97200"/>
            <wp:effectExtent l="0" t="0" r="1905" b="0"/>
            <wp:docPr id="942226813" name="圖片 5">
              <a:extLst xmlns:a="http://schemas.openxmlformats.org/drawingml/2006/main">
                <a:ext uri="{FF2B5EF4-FFF2-40B4-BE49-F238E27FC236}">
                  <a16:creationId xmlns:a16="http://schemas.microsoft.com/office/drawing/2014/main" id="{CF92E242-818E-2567-5B08-CC4731A17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CF92E242-818E-2567-5B08-CC4731A1765B}"/>
                        </a:ext>
                      </a:extLst>
                    </pic:cNvPr>
                    <pic:cNvPicPr>
                      <a:picLocks noChangeAspect="1"/>
                    </pic:cNvPicPr>
                  </pic:nvPicPr>
                  <pic:blipFill>
                    <a:blip r:embed="rId38"/>
                    <a:stretch>
                      <a:fillRect/>
                    </a:stretch>
                  </pic:blipFill>
                  <pic:spPr>
                    <a:xfrm>
                      <a:off x="0" y="0"/>
                      <a:ext cx="93600" cy="97200"/>
                    </a:xfrm>
                    <a:prstGeom prst="rect">
                      <a:avLst/>
                    </a:prstGeom>
                  </pic:spPr>
                </pic:pic>
              </a:graphicData>
            </a:graphic>
          </wp:inline>
        </w:drawing>
      </w:r>
      <w:r w:rsidR="004E5C21">
        <w:rPr>
          <w:rFonts w:ascii="Times New Roman" w:eastAsia="標楷體" w:hAnsi="Times New Roman" w:cs="Times New Roman"/>
        </w:rPr>
        <w:t>)</w:t>
      </w:r>
      <w:r w:rsidR="00927667">
        <w:rPr>
          <w:rFonts w:ascii="Times New Roman" w:eastAsia="標楷體" w:hAnsi="Times New Roman" w:cs="Times New Roman" w:hint="eastAsia"/>
        </w:rPr>
        <w:t>為各分署之保安林位置。</w:t>
      </w:r>
    </w:p>
    <w:p w14:paraId="3E5C17E0" w14:textId="77777777" w:rsidR="00927667" w:rsidRDefault="00927667" w:rsidP="00927667">
      <w:pPr>
        <w:rPr>
          <w:rFonts w:ascii="Times New Roman" w:eastAsia="標楷體" w:hAnsi="Times New Roman" w:cs="Times New Roman"/>
        </w:rPr>
      </w:pPr>
      <w:r>
        <w:br w:type="page"/>
      </w:r>
    </w:p>
    <w:p w14:paraId="6E0CCDEE" w14:textId="77777777" w:rsidR="00927667" w:rsidRDefault="00927667" w:rsidP="00927667">
      <w:pPr>
        <w:rPr>
          <w:rFonts w:ascii="Times New Roman" w:eastAsia="標楷體" w:hAnsi="Times New Roman" w:cs="Times New Roman"/>
        </w:rPr>
      </w:pPr>
      <w:r>
        <w:lastRenderedPageBreak/>
        <w:t xml:space="preserve"> </w:t>
      </w:r>
      <w:r>
        <w:rPr>
          <w:noProof/>
        </w:rPr>
        <w:drawing>
          <wp:inline distT="0" distB="0" distL="0" distR="0" wp14:anchorId="221040AA" wp14:editId="648D7CBF">
            <wp:extent cx="5274310" cy="4945380"/>
            <wp:effectExtent l="0" t="0" r="0" b="0"/>
            <wp:docPr id="11" name="圖片 1888433346" descr="一張含有 文字, 圖表,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888433346" descr="一張含有 文字, 圖表, 工程製圖, 方案 的圖片&#10;&#10;自動產生的描述"/>
                    <pic:cNvPicPr>
                      <a:picLocks noChangeAspect="1" noChangeArrowheads="1"/>
                    </pic:cNvPicPr>
                  </pic:nvPicPr>
                  <pic:blipFill>
                    <a:blip r:embed="rId39"/>
                    <a:srcRect b="6239"/>
                    <a:stretch>
                      <a:fillRect/>
                    </a:stretch>
                  </pic:blipFill>
                  <pic:spPr bwMode="auto">
                    <a:xfrm>
                      <a:off x="0" y="0"/>
                      <a:ext cx="5274310" cy="4945380"/>
                    </a:xfrm>
                    <a:prstGeom prst="rect">
                      <a:avLst/>
                    </a:prstGeom>
                  </pic:spPr>
                </pic:pic>
              </a:graphicData>
            </a:graphic>
          </wp:inline>
        </w:drawing>
      </w:r>
    </w:p>
    <w:p w14:paraId="7C451054" w14:textId="77777777" w:rsidR="00927667" w:rsidRDefault="00927667" w:rsidP="00927667">
      <w:pPr>
        <w:rPr>
          <w:rFonts w:ascii="Times New Roman" w:eastAsia="標楷體" w:hAnsi="Times New Roman" w:cs="Times New Roman"/>
        </w:rPr>
      </w:pPr>
    </w:p>
    <w:p w14:paraId="009063E0" w14:textId="77777777" w:rsidR="00927667" w:rsidRDefault="00927667" w:rsidP="00927667">
      <w:pPr>
        <w:rPr>
          <w:rFonts w:ascii="Times New Roman" w:eastAsia="標楷體" w:hAnsi="Times New Roman" w:cs="Times New Roman"/>
        </w:rPr>
      </w:pPr>
      <w:r>
        <w:rPr>
          <w:rFonts w:ascii="Times New Roman" w:eastAsia="標楷體" w:hAnsi="Times New Roman" w:cs="Times New Roman"/>
        </w:rPr>
        <w:t>圖</w:t>
      </w:r>
      <w:r>
        <w:rPr>
          <w:rFonts w:ascii="Times New Roman" w:eastAsia="標楷體" w:hAnsi="Times New Roman" w:cs="Times New Roman"/>
        </w:rPr>
        <w:t>5</w:t>
      </w:r>
      <w:r>
        <w:rPr>
          <w:rFonts w:ascii="Times New Roman" w:eastAsia="標楷體" w:hAnsi="Times New Roman" w:cs="Times New Roman"/>
        </w:rPr>
        <w:t>、</w:t>
      </w:r>
      <w:r>
        <w:rPr>
          <w:rFonts w:ascii="Times New Roman" w:eastAsia="標楷體" w:hAnsi="Times New Roman" w:cs="Times New Roman"/>
        </w:rPr>
        <w:t>2020 – 2023</w:t>
      </w:r>
      <w:r>
        <w:rPr>
          <w:rFonts w:ascii="Times New Roman" w:eastAsia="標楷體" w:hAnsi="Times New Roman" w:cs="Times New Roman"/>
        </w:rPr>
        <w:t>年各分署的臺灣獼猴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相對密度</w:t>
      </w:r>
      <w:r>
        <w:rPr>
          <w:rFonts w:ascii="Times New Roman" w:eastAsia="標楷體" w:hAnsi="Times New Roman" w:cs="Times New Roman"/>
        </w:rPr>
        <w:t>(</w:t>
      </w:r>
      <w:r>
        <w:rPr>
          <w:rFonts w:ascii="Times New Roman" w:eastAsia="標楷體" w:hAnsi="Times New Roman" w:cs="Times New Roman"/>
        </w:rPr>
        <w:t>共計</w:t>
      </w:r>
      <w:r>
        <w:rPr>
          <w:rFonts w:ascii="Times New Roman" w:eastAsia="標楷體" w:hAnsi="Times New Roman" w:cs="Times New Roman"/>
        </w:rPr>
        <w:t>8</w:t>
      </w:r>
      <w:r>
        <w:rPr>
          <w:rFonts w:ascii="Times New Roman" w:eastAsia="標楷體" w:hAnsi="Times New Roman" w:cs="Times New Roman"/>
        </w:rPr>
        <w:t>次調查的結果</w:t>
      </w:r>
      <w:r>
        <w:rPr>
          <w:rFonts w:ascii="Times New Roman" w:eastAsia="標楷體" w:hAnsi="Times New Roman" w:cs="Times New Roman"/>
        </w:rPr>
        <w:t>)</w:t>
      </w:r>
      <w:r>
        <w:rPr>
          <w:rFonts w:ascii="Times New Roman" w:eastAsia="標楷體" w:hAnsi="Times New Roman" w:cs="Times New Roman"/>
        </w:rPr>
        <w:t>。箱型圖中粗黑線表示中位數，箱型的下端代表第</w:t>
      </w:r>
      <w:r>
        <w:rPr>
          <w:rFonts w:ascii="Times New Roman" w:eastAsia="標楷體" w:hAnsi="Times New Roman" w:cs="Times New Roman"/>
        </w:rPr>
        <w:t>25</w:t>
      </w:r>
      <w:r>
        <w:rPr>
          <w:rFonts w:ascii="Times New Roman" w:eastAsia="標楷體" w:hAnsi="Times New Roman" w:cs="Times New Roman"/>
        </w:rPr>
        <w:t>百分位數，箱型的上端代表第</w:t>
      </w:r>
      <w:r>
        <w:rPr>
          <w:rFonts w:ascii="Times New Roman" w:eastAsia="標楷體" w:hAnsi="Times New Roman" w:cs="Times New Roman"/>
        </w:rPr>
        <w:t>75</w:t>
      </w:r>
      <w:r>
        <w:rPr>
          <w:rFonts w:ascii="Times New Roman" w:eastAsia="標楷體" w:hAnsi="Times New Roman" w:cs="Times New Roman"/>
        </w:rPr>
        <w:t>百分位數，箱型上方線段端點為最大值，箱型下方線段端點為最小值。箱型的上方數字表示各分署每次的平均調查樣點數。</w:t>
      </w:r>
    </w:p>
    <w:p w14:paraId="3E543781" w14:textId="77777777" w:rsidR="00927667" w:rsidRDefault="00927667" w:rsidP="00927667">
      <w:pPr>
        <w:rPr>
          <w:rFonts w:ascii="Times New Roman" w:eastAsia="標楷體" w:hAnsi="Times New Roman" w:cs="Times New Roman"/>
        </w:rPr>
      </w:pPr>
      <w:r>
        <w:br w:type="page"/>
      </w:r>
    </w:p>
    <w:p w14:paraId="3FE2335F" w14:textId="77777777" w:rsidR="00927667" w:rsidRDefault="00927667" w:rsidP="00927667">
      <w:pPr>
        <w:rPr>
          <w:rFonts w:ascii="Times New Roman" w:eastAsia="標楷體" w:hAnsi="Times New Roman" w:cs="Times New Roman"/>
        </w:rPr>
      </w:pPr>
      <w:r>
        <w:lastRenderedPageBreak/>
        <w:t xml:space="preserve"> </w:t>
      </w:r>
      <w:r>
        <w:rPr>
          <w:noProof/>
        </w:rPr>
        <w:drawing>
          <wp:inline distT="0" distB="0" distL="0" distR="0" wp14:anchorId="22F784B4" wp14:editId="0CAAB4A7">
            <wp:extent cx="5274310" cy="5274310"/>
            <wp:effectExtent l="0" t="0" r="0" b="0"/>
            <wp:docPr id="12" name="Picture" descr="一張含有 文字, 螢幕擷取畫面, 圖表,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一張含有 文字, 螢幕擷取畫面, 圖表, Rectangle 的圖片&#10;&#10;自動產生的描述"/>
                    <pic:cNvPicPr>
                      <a:picLocks noChangeAspect="1" noChangeArrowheads="1"/>
                    </pic:cNvPicPr>
                  </pic:nvPicPr>
                  <pic:blipFill>
                    <a:blip r:embed="rId40"/>
                    <a:stretch>
                      <a:fillRect/>
                    </a:stretch>
                  </pic:blipFill>
                  <pic:spPr bwMode="auto">
                    <a:xfrm>
                      <a:off x="0" y="0"/>
                      <a:ext cx="5274310" cy="5274310"/>
                    </a:xfrm>
                    <a:prstGeom prst="rect">
                      <a:avLst/>
                    </a:prstGeom>
                  </pic:spPr>
                </pic:pic>
              </a:graphicData>
            </a:graphic>
          </wp:inline>
        </w:drawing>
      </w:r>
    </w:p>
    <w:p w14:paraId="63D98AD7" w14:textId="77777777" w:rsidR="00927667" w:rsidRDefault="00927667" w:rsidP="00927667">
      <w:pPr>
        <w:rPr>
          <w:rFonts w:ascii="Times New Roman" w:eastAsia="標楷體" w:hAnsi="Times New Roman" w:cs="Times New Roman"/>
        </w:rPr>
      </w:pPr>
      <w:r>
        <w:rPr>
          <w:rFonts w:ascii="Times New Roman" w:eastAsia="標楷體" w:hAnsi="Times New Roman" w:cs="Times New Roman"/>
        </w:rPr>
        <w:t>圖</w:t>
      </w:r>
      <w:r>
        <w:rPr>
          <w:rFonts w:ascii="Times New Roman" w:eastAsia="標楷體" w:hAnsi="Times New Roman" w:cs="Times New Roman"/>
        </w:rPr>
        <w:t>6</w:t>
      </w:r>
      <w:r>
        <w:rPr>
          <w:rFonts w:ascii="Times New Roman" w:eastAsia="標楷體" w:hAnsi="Times New Roman" w:cs="Times New Roman"/>
        </w:rPr>
        <w:t>、</w:t>
      </w:r>
      <w:r>
        <w:rPr>
          <w:rFonts w:ascii="Times New Roman" w:eastAsia="標楷體" w:hAnsi="Times New Roman" w:cs="Times New Roman"/>
        </w:rPr>
        <w:t>2020 - 2023</w:t>
      </w:r>
      <w:r>
        <w:rPr>
          <w:rFonts w:ascii="Times New Roman" w:eastAsia="標楷體" w:hAnsi="Times New Roman" w:cs="Times New Roman"/>
        </w:rPr>
        <w:t>年各年份的臺灣獼猴</w:t>
      </w:r>
      <w:r>
        <w:rPr>
          <w:rFonts w:ascii="Times New Roman" w:eastAsia="標楷體" w:hAnsi="Times New Roman" w:cs="Times New Roman"/>
        </w:rPr>
        <w:t>(</w:t>
      </w:r>
      <w:r>
        <w:rPr>
          <w:rFonts w:ascii="Times New Roman" w:eastAsia="標楷體" w:hAnsi="Times New Roman" w:cs="Times New Roman"/>
          <w:i/>
        </w:rPr>
        <w:t>Macaca cyclopis</w:t>
      </w:r>
      <w:r>
        <w:rPr>
          <w:rFonts w:ascii="Times New Roman" w:eastAsia="標楷體" w:hAnsi="Times New Roman" w:cs="Times New Roman"/>
        </w:rPr>
        <w:t>)</w:t>
      </w:r>
      <w:r>
        <w:rPr>
          <w:rFonts w:ascii="Times New Roman" w:eastAsia="標楷體" w:hAnsi="Times New Roman" w:cs="Times New Roman"/>
        </w:rPr>
        <w:t>相對密度</w:t>
      </w:r>
      <w:r>
        <w:rPr>
          <w:rFonts w:ascii="Times New Roman" w:eastAsia="標楷體" w:hAnsi="Times New Roman" w:cs="Times New Roman"/>
        </w:rPr>
        <w:t>(</w:t>
      </w:r>
      <w:r>
        <w:rPr>
          <w:rFonts w:ascii="Times New Roman" w:eastAsia="標楷體" w:hAnsi="Times New Roman" w:cs="Times New Roman"/>
        </w:rPr>
        <w:t>共計</w:t>
      </w:r>
      <w:r>
        <w:rPr>
          <w:rFonts w:ascii="Times New Roman" w:eastAsia="標楷體" w:hAnsi="Times New Roman" w:cs="Times New Roman"/>
        </w:rPr>
        <w:t>8</w:t>
      </w:r>
      <w:r>
        <w:rPr>
          <w:rFonts w:ascii="Times New Roman" w:eastAsia="標楷體" w:hAnsi="Times New Roman" w:cs="Times New Roman"/>
        </w:rPr>
        <w:t>次調查的結果</w:t>
      </w:r>
      <w:r>
        <w:rPr>
          <w:rFonts w:ascii="Times New Roman" w:eastAsia="標楷體" w:hAnsi="Times New Roman" w:cs="Times New Roman"/>
        </w:rPr>
        <w:t>)</w:t>
      </w:r>
      <w:r>
        <w:rPr>
          <w:rFonts w:ascii="Times New Roman" w:eastAsia="標楷體" w:hAnsi="Times New Roman" w:cs="Times New Roman"/>
        </w:rPr>
        <w:t>。</w:t>
      </w:r>
      <w:bookmarkStart w:id="43690" w:name="_Hlk153890310"/>
      <w:r>
        <w:rPr>
          <w:rFonts w:ascii="Times New Roman" w:eastAsia="標楷體" w:hAnsi="Times New Roman" w:cs="Times New Roman"/>
        </w:rPr>
        <w:t>箱型圖中粗黑線表示中位數，箱型的下端代表第</w:t>
      </w:r>
      <w:r>
        <w:rPr>
          <w:rFonts w:ascii="Times New Roman" w:eastAsia="標楷體" w:hAnsi="Times New Roman" w:cs="Times New Roman"/>
        </w:rPr>
        <w:t>25</w:t>
      </w:r>
      <w:r>
        <w:rPr>
          <w:rFonts w:ascii="Times New Roman" w:eastAsia="標楷體" w:hAnsi="Times New Roman" w:cs="Times New Roman"/>
        </w:rPr>
        <w:t>百分位數，箱型的上端代表第</w:t>
      </w:r>
      <w:r>
        <w:rPr>
          <w:rFonts w:ascii="Times New Roman" w:eastAsia="標楷體" w:hAnsi="Times New Roman" w:cs="Times New Roman"/>
        </w:rPr>
        <w:t>75</w:t>
      </w:r>
      <w:r>
        <w:rPr>
          <w:rFonts w:ascii="Times New Roman" w:eastAsia="標楷體" w:hAnsi="Times New Roman" w:cs="Times New Roman"/>
        </w:rPr>
        <w:t>百分位數，箱型上方線段端點為最大值，箱型下方線段端點為最小值。</w:t>
      </w:r>
      <w:bookmarkEnd w:id="43690"/>
      <w:r>
        <w:rPr>
          <w:rFonts w:ascii="Times New Roman" w:eastAsia="標楷體" w:hAnsi="Times New Roman" w:cs="Times New Roman"/>
        </w:rPr>
        <w:t>箱型的上方數字表示各年份每次的平均調查樣點數。</w:t>
      </w:r>
    </w:p>
    <w:p w14:paraId="2BB05750" w14:textId="77777777" w:rsidR="00927667" w:rsidRDefault="00927667" w:rsidP="00927667">
      <w:pPr>
        <w:rPr>
          <w:rFonts w:ascii="Times New Roman" w:eastAsia="標楷體" w:hAnsi="Times New Roman" w:cs="Times New Roman"/>
        </w:rPr>
      </w:pPr>
      <w:r>
        <w:br w:type="page"/>
      </w:r>
    </w:p>
    <w:p w14:paraId="27125F8C" w14:textId="77777777" w:rsidR="00927667" w:rsidRDefault="00927667" w:rsidP="00927667">
      <w:pPr>
        <w:rPr>
          <w:rFonts w:ascii="Times New Roman" w:eastAsia="標楷體" w:hAnsi="Times New Roman" w:cs="Times New Roman"/>
        </w:rPr>
      </w:pPr>
      <w:r>
        <w:lastRenderedPageBreak/>
        <w:t xml:space="preserve"> </w:t>
      </w:r>
      <w:r>
        <w:rPr>
          <w:noProof/>
        </w:rPr>
        <w:drawing>
          <wp:inline distT="0" distB="0" distL="0" distR="0" wp14:anchorId="0BE1142F" wp14:editId="0DE99CB7">
            <wp:extent cx="5270438" cy="7452995"/>
            <wp:effectExtent l="0" t="0" r="6985" b="0"/>
            <wp:docPr id="13" name="圖片 652118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652118249"/>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270438" cy="7452995"/>
                    </a:xfrm>
                    <a:prstGeom prst="rect">
                      <a:avLst/>
                    </a:prstGeom>
                  </pic:spPr>
                </pic:pic>
              </a:graphicData>
            </a:graphic>
          </wp:inline>
        </w:drawing>
      </w:r>
    </w:p>
    <w:p w14:paraId="1A8FDC64" w14:textId="2FC9EC61" w:rsidR="00270371" w:rsidRPr="00545E61" w:rsidRDefault="00927667" w:rsidP="00270371">
      <w:pPr>
        <w:rPr>
          <w:ins w:id="43691" w:author="瑋婷 徐" w:date="2025-01-03T14:24:00Z" w16du:dateUtc="2025-01-03T06:24:00Z"/>
          <w:rFonts w:ascii="Times New Roman" w:eastAsia="標楷體" w:hAnsi="Times New Roman" w:cs="Times New Roman"/>
        </w:rPr>
      </w:pPr>
      <w:r>
        <w:rPr>
          <w:rFonts w:ascii="Times New Roman" w:eastAsia="標楷體" w:hAnsi="Times New Roman" w:cs="Times New Roman"/>
        </w:rPr>
        <w:t>圖</w:t>
      </w:r>
      <w:r>
        <w:rPr>
          <w:rFonts w:ascii="Times New Roman" w:eastAsia="標楷體" w:hAnsi="Times New Roman" w:cs="Times New Roman"/>
        </w:rPr>
        <w:t>7</w:t>
      </w:r>
      <w:r>
        <w:rPr>
          <w:rFonts w:ascii="Times New Roman" w:eastAsia="標楷體" w:hAnsi="Times New Roman" w:cs="Times New Roman"/>
        </w:rPr>
        <w:t>、</w:t>
      </w:r>
      <w:r>
        <w:rPr>
          <w:rFonts w:ascii="Times New Roman" w:eastAsia="標楷體" w:hAnsi="Times New Roman" w:cs="Times New Roman"/>
        </w:rPr>
        <w:t>202</w:t>
      </w:r>
      <w:del w:id="43692" w:author="瑋婷 徐" w:date="2025-01-05T02:45:00Z" w16du:dateUtc="2025-01-04T18:45:00Z">
        <w:r w:rsidDel="00536CEF">
          <w:rPr>
            <w:rFonts w:ascii="Times New Roman" w:eastAsia="標楷體" w:hAnsi="Times New Roman" w:cs="Times New Roman"/>
          </w:rPr>
          <w:delText>3</w:delText>
        </w:r>
      </w:del>
      <w:ins w:id="43693" w:author="瑋婷 徐" w:date="2025-01-05T02:45:00Z" w16du:dateUtc="2025-01-04T18:45:00Z">
        <w:r w:rsidR="00536CEF">
          <w:rPr>
            <w:rFonts w:ascii="Times New Roman" w:eastAsia="標楷體" w:hAnsi="Times New Roman" w:cs="Times New Roman" w:hint="eastAsia"/>
          </w:rPr>
          <w:t>4</w:t>
        </w:r>
      </w:ins>
      <w:r>
        <w:rPr>
          <w:rFonts w:ascii="Times New Roman" w:eastAsia="標楷體" w:hAnsi="Times New Roman" w:cs="Times New Roman"/>
        </w:rPr>
        <w:t>年各分署範圍內繁殖鳥類調查樣區分布圖。紅色點</w:t>
      </w:r>
      <w:r>
        <w:rPr>
          <w:rFonts w:ascii="Times New Roman" w:eastAsia="標楷體" w:hAnsi="Times New Roman" w:cs="Times New Roman"/>
        </w:rPr>
        <w:t>(</w:t>
      </w:r>
      <w:r>
        <w:rPr>
          <w:noProof/>
        </w:rPr>
        <w:drawing>
          <wp:inline distT="0" distB="0" distL="0" distR="0" wp14:anchorId="48DC8577" wp14:editId="4EF90F5B">
            <wp:extent cx="102870" cy="111760"/>
            <wp:effectExtent l="0" t="0" r="0" b="0"/>
            <wp:docPr id="14" name="圖片 197303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973031370"/>
                    <pic:cNvPicPr>
                      <a:picLocks noChangeAspect="1" noChangeArrowheads="1"/>
                    </pic:cNvPicPr>
                  </pic:nvPicPr>
                  <pic:blipFill>
                    <a:blip r:embed="rId35"/>
                    <a:stretch>
                      <a:fillRect/>
                    </a:stretch>
                  </pic:blipFill>
                  <pic:spPr bwMode="auto">
                    <a:xfrm>
                      <a:off x="0" y="0"/>
                      <a:ext cx="102870" cy="111760"/>
                    </a:xfrm>
                    <a:prstGeom prst="rect">
                      <a:avLst/>
                    </a:prstGeom>
                  </pic:spPr>
                </pic:pic>
              </a:graphicData>
            </a:graphic>
          </wp:inline>
        </w:drawing>
      </w:r>
      <w:r>
        <w:rPr>
          <w:rFonts w:ascii="Times New Roman" w:eastAsia="標楷體" w:hAnsi="Times New Roman" w:cs="Times New Roman"/>
        </w:rPr>
        <w:t>)</w:t>
      </w:r>
      <w:r>
        <w:rPr>
          <w:rFonts w:ascii="Times New Roman" w:eastAsia="標楷體" w:hAnsi="Times New Roman" w:cs="Times New Roman"/>
        </w:rPr>
        <w:t>為樣區位置。</w:t>
      </w:r>
      <w:r>
        <w:rPr>
          <w:rFonts w:ascii="Times New Roman" w:eastAsia="標楷體" w:hAnsi="Times New Roman" w:cs="Times New Roman" w:hint="eastAsia"/>
        </w:rPr>
        <w:t>綠色塊狀</w:t>
      </w:r>
      <w:r w:rsidR="004E5C21">
        <w:rPr>
          <w:rFonts w:ascii="Times New Roman" w:eastAsia="標楷體" w:hAnsi="Times New Roman" w:cs="Times New Roman" w:hint="eastAsia"/>
        </w:rPr>
        <w:t>(</w:t>
      </w:r>
      <w:r w:rsidR="004E5C21" w:rsidRPr="004E5C21">
        <w:rPr>
          <w:rFonts w:ascii="Times New Roman" w:eastAsia="標楷體" w:hAnsi="Times New Roman" w:cs="Times New Roman"/>
          <w:noProof/>
        </w:rPr>
        <w:drawing>
          <wp:inline distT="0" distB="0" distL="0" distR="0" wp14:anchorId="4ACAAF2F" wp14:editId="5CAF8327">
            <wp:extent cx="93600" cy="97200"/>
            <wp:effectExtent l="0" t="0" r="1905" b="0"/>
            <wp:docPr id="95803147" name="圖片 5">
              <a:extLst xmlns:a="http://schemas.openxmlformats.org/drawingml/2006/main">
                <a:ext uri="{FF2B5EF4-FFF2-40B4-BE49-F238E27FC236}">
                  <a16:creationId xmlns:a16="http://schemas.microsoft.com/office/drawing/2014/main" id="{CF92E242-818E-2567-5B08-CC4731A17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CF92E242-818E-2567-5B08-CC4731A1765B}"/>
                        </a:ext>
                      </a:extLst>
                    </pic:cNvPr>
                    <pic:cNvPicPr>
                      <a:picLocks noChangeAspect="1"/>
                    </pic:cNvPicPr>
                  </pic:nvPicPr>
                  <pic:blipFill>
                    <a:blip r:embed="rId38"/>
                    <a:stretch>
                      <a:fillRect/>
                    </a:stretch>
                  </pic:blipFill>
                  <pic:spPr>
                    <a:xfrm>
                      <a:off x="0" y="0"/>
                      <a:ext cx="93600" cy="97200"/>
                    </a:xfrm>
                    <a:prstGeom prst="rect">
                      <a:avLst/>
                    </a:prstGeom>
                  </pic:spPr>
                </pic:pic>
              </a:graphicData>
            </a:graphic>
          </wp:inline>
        </w:drawing>
      </w:r>
      <w:r w:rsidR="004E5C21">
        <w:rPr>
          <w:rFonts w:ascii="Times New Roman" w:eastAsia="標楷體" w:hAnsi="Times New Roman" w:cs="Times New Roman"/>
        </w:rPr>
        <w:t>)</w:t>
      </w:r>
      <w:r>
        <w:rPr>
          <w:rFonts w:ascii="Times New Roman" w:eastAsia="標楷體" w:hAnsi="Times New Roman" w:cs="Times New Roman" w:hint="eastAsia"/>
        </w:rPr>
        <w:t>為各分署之保安林位置。</w:t>
      </w:r>
      <w:r>
        <w:br w:type="page"/>
      </w:r>
      <w:ins w:id="43694" w:author="瑋婷 徐" w:date="2025-01-03T14:24:00Z" w16du:dateUtc="2025-01-03T06:24:00Z">
        <w:r w:rsidR="00270371" w:rsidRPr="00545E61">
          <w:rPr>
            <w:rFonts w:ascii="Times New Roman" w:eastAsia="標楷體" w:hAnsi="Times New Roman" w:cs="Times New Roman"/>
            <w:noProof/>
          </w:rPr>
          <w:lastRenderedPageBreak/>
          <w:drawing>
            <wp:inline distT="0" distB="0" distL="0" distR="0" wp14:anchorId="0AE386BB" wp14:editId="55B4786B">
              <wp:extent cx="5767070" cy="2883535"/>
              <wp:effectExtent l="0" t="0" r="5080" b="0"/>
              <wp:docPr id="753403925" name="圖片 7"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03925" name="圖片 7" descr="一張含有 文字, 螢幕擷取畫面, 字型, 數字 的圖片&#10;&#10;自動產生的描述"/>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7070" cy="2883535"/>
                      </a:xfrm>
                      <a:prstGeom prst="rect">
                        <a:avLst/>
                      </a:prstGeom>
                      <a:noFill/>
                    </pic:spPr>
                  </pic:pic>
                </a:graphicData>
              </a:graphic>
            </wp:inline>
          </w:drawing>
        </w:r>
      </w:ins>
    </w:p>
    <w:p w14:paraId="1C06A147" w14:textId="3675E13E" w:rsidR="00270371" w:rsidRPr="00545E61" w:rsidRDefault="00270371" w:rsidP="00270371">
      <w:pPr>
        <w:rPr>
          <w:ins w:id="43695" w:author="瑋婷 徐" w:date="2025-01-03T14:24:00Z" w16du:dateUtc="2025-01-03T06:24:00Z"/>
          <w:rFonts w:ascii="Times New Roman" w:eastAsia="標楷體" w:hAnsi="Times New Roman" w:cs="Times New Roman"/>
        </w:rPr>
      </w:pPr>
      <w:ins w:id="43696" w:author="瑋婷 徐" w:date="2025-01-03T14:24:00Z" w16du:dateUtc="2025-01-03T06:24:00Z">
        <w:r w:rsidRPr="00545E61">
          <w:rPr>
            <w:rFonts w:ascii="Times New Roman" w:eastAsia="標楷體" w:hAnsi="Times New Roman" w:cs="Times New Roman"/>
          </w:rPr>
          <w:t>圖</w:t>
        </w:r>
        <w:r>
          <w:rPr>
            <w:rFonts w:ascii="Times New Roman" w:eastAsia="標楷體" w:hAnsi="Times New Roman" w:cs="Times New Roman" w:hint="eastAsia"/>
          </w:rPr>
          <w:t>8</w:t>
        </w:r>
        <w:r w:rsidRPr="00545E61">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w:t>
        </w:r>
        <w:r w:rsidRPr="00545E61">
          <w:rPr>
            <w:rFonts w:ascii="Times New Roman" w:eastAsia="標楷體" w:hAnsi="Times New Roman" w:cs="Times New Roman"/>
          </w:rPr>
          <w:t>臺灣本島記錄數量前</w:t>
        </w:r>
        <w:r w:rsidRPr="00545E61">
          <w:rPr>
            <w:rFonts w:ascii="Times New Roman" w:eastAsia="標楷體" w:hAnsi="Times New Roman" w:cs="Times New Roman"/>
          </w:rPr>
          <w:t>10</w:t>
        </w:r>
        <w:r w:rsidRPr="00545E61">
          <w:rPr>
            <w:rFonts w:ascii="Times New Roman" w:eastAsia="標楷體" w:hAnsi="Times New Roman" w:cs="Times New Roman"/>
          </w:rPr>
          <w:t>名鳥種。樣區數為</w:t>
        </w:r>
        <w:r w:rsidRPr="00545E61">
          <w:rPr>
            <w:rFonts w:ascii="Times New Roman" w:eastAsia="標楷體" w:hAnsi="Times New Roman" w:cs="Times New Roman"/>
          </w:rPr>
          <w:t>33</w:t>
        </w:r>
        <w:r w:rsidRPr="00545E61">
          <w:rPr>
            <w:rFonts w:ascii="Times New Roman" w:eastAsia="標楷體" w:hAnsi="Times New Roman" w:cs="Times New Roman"/>
          </w:rPr>
          <w:t>個，總記錄隻次為</w:t>
        </w:r>
        <w:r w:rsidRPr="00545E61">
          <w:rPr>
            <w:rFonts w:ascii="Times New Roman" w:eastAsia="標楷體" w:hAnsi="Times New Roman" w:cs="Times New Roman"/>
          </w:rPr>
          <w:t>7219</w:t>
        </w:r>
        <w:r w:rsidRPr="00545E61">
          <w:rPr>
            <w:rFonts w:ascii="Times New Roman" w:eastAsia="標楷體" w:hAnsi="Times New Roman" w:cs="Times New Roman"/>
          </w:rPr>
          <w:t>隻次。</w:t>
        </w:r>
      </w:ins>
    </w:p>
    <w:p w14:paraId="4565D611" w14:textId="77777777" w:rsidR="00270371" w:rsidRPr="00545E61" w:rsidRDefault="00270371" w:rsidP="00270371">
      <w:pPr>
        <w:rPr>
          <w:ins w:id="43697" w:author="瑋婷 徐" w:date="2025-01-03T14:24:00Z" w16du:dateUtc="2025-01-03T06:24:00Z"/>
          <w:rFonts w:ascii="Times New Roman" w:eastAsia="標楷體" w:hAnsi="Times New Roman" w:cs="Times New Roman"/>
        </w:rPr>
      </w:pPr>
    </w:p>
    <w:p w14:paraId="6ED229A2" w14:textId="77777777" w:rsidR="00270371" w:rsidRPr="00545E61" w:rsidRDefault="00270371" w:rsidP="00270371">
      <w:pPr>
        <w:rPr>
          <w:ins w:id="43698" w:author="瑋婷 徐" w:date="2025-01-03T14:24:00Z" w16du:dateUtc="2025-01-03T06:24:00Z"/>
          <w:rFonts w:ascii="Times New Roman" w:eastAsia="標楷體" w:hAnsi="Times New Roman" w:cs="Times New Roman"/>
        </w:rPr>
      </w:pPr>
      <w:ins w:id="43699" w:author="瑋婷 徐" w:date="2025-01-03T14:24:00Z" w16du:dateUtc="2025-01-03T06:24:00Z">
        <w:r w:rsidRPr="00545E61">
          <w:rPr>
            <w:rFonts w:ascii="Times New Roman" w:eastAsia="標楷體" w:hAnsi="Times New Roman" w:cs="Times New Roman"/>
          </w:rPr>
          <w:br w:type="page"/>
        </w:r>
      </w:ins>
    </w:p>
    <w:p w14:paraId="0F94156E" w14:textId="77777777" w:rsidR="00270371" w:rsidRPr="00545E61" w:rsidRDefault="00270371" w:rsidP="00270371">
      <w:pPr>
        <w:rPr>
          <w:ins w:id="43700" w:author="瑋婷 徐" w:date="2025-01-03T14:24:00Z" w16du:dateUtc="2025-01-03T06:24:00Z"/>
          <w:rFonts w:ascii="Times New Roman" w:eastAsia="標楷體" w:hAnsi="Times New Roman" w:cs="Times New Roman"/>
        </w:rPr>
      </w:pPr>
      <w:ins w:id="43701" w:author="瑋婷 徐" w:date="2025-01-03T14:24:00Z" w16du:dateUtc="2025-01-03T06:24:00Z">
        <w:r w:rsidRPr="00545E61">
          <w:rPr>
            <w:rFonts w:ascii="Times New Roman" w:eastAsia="標楷體" w:hAnsi="Times New Roman" w:cs="Times New Roman"/>
          </w:rPr>
          <w:lastRenderedPageBreak/>
          <w:t>(A)</w:t>
        </w:r>
        <w:r w:rsidRPr="00545E61">
          <w:rPr>
            <w:rFonts w:ascii="Times New Roman" w:eastAsia="標楷體" w:hAnsi="Times New Roman" w:cs="Times New Roman"/>
          </w:rPr>
          <w:t>低海拔</w:t>
        </w:r>
      </w:ins>
    </w:p>
    <w:p w14:paraId="3F06CDE4" w14:textId="77777777" w:rsidR="00270371" w:rsidRPr="00545E61" w:rsidRDefault="00270371" w:rsidP="00270371">
      <w:pPr>
        <w:rPr>
          <w:ins w:id="43702" w:author="瑋婷 徐" w:date="2025-01-03T14:24:00Z" w16du:dateUtc="2025-01-03T06:24:00Z"/>
          <w:rFonts w:ascii="Times New Roman" w:eastAsia="標楷體" w:hAnsi="Times New Roman" w:cs="Times New Roman"/>
        </w:rPr>
      </w:pPr>
      <w:ins w:id="43703" w:author="瑋婷 徐" w:date="2025-01-03T14:24:00Z" w16du:dateUtc="2025-01-03T06:24:00Z">
        <w:r w:rsidRPr="00545E61">
          <w:rPr>
            <w:rFonts w:ascii="Times New Roman" w:eastAsia="標楷體" w:hAnsi="Times New Roman" w:cs="Times New Roman"/>
            <w:noProof/>
          </w:rPr>
          <w:drawing>
            <wp:inline distT="0" distB="0" distL="0" distR="0" wp14:anchorId="077C7B77" wp14:editId="4D99287F">
              <wp:extent cx="5289336" cy="3273425"/>
              <wp:effectExtent l="0" t="0" r="6985" b="3175"/>
              <wp:docPr id="172938520" name="圖片 8" descr="一張含有 文字, 螢幕擷取畫面,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8520" name="圖片 8" descr="一張含有 文字, 螢幕擷取畫面, 字型, 圖表 的圖片&#10;&#10;自動產生的描述"/>
                      <pic:cNvPicPr>
                        <a:picLocks noChangeAspect="1" noChangeArrowheads="1"/>
                      </pic:cNvPicPr>
                    </pic:nvPicPr>
                    <pic:blipFill rotWithShape="1">
                      <a:blip r:embed="rId43">
                        <a:extLst>
                          <a:ext uri="{28A0092B-C50C-407E-A947-70E740481C1C}">
                            <a14:useLocalDpi xmlns:a14="http://schemas.microsoft.com/office/drawing/2010/main" val="0"/>
                          </a:ext>
                        </a:extLst>
                      </a:blip>
                      <a:srcRect r="10063"/>
                      <a:stretch/>
                    </pic:blipFill>
                    <pic:spPr bwMode="auto">
                      <a:xfrm>
                        <a:off x="0" y="0"/>
                        <a:ext cx="5290178" cy="3273946"/>
                      </a:xfrm>
                      <a:prstGeom prst="rect">
                        <a:avLst/>
                      </a:prstGeom>
                      <a:noFill/>
                      <a:ln>
                        <a:noFill/>
                      </a:ln>
                      <a:extLst>
                        <a:ext uri="{53640926-AAD7-44D8-BBD7-CCE9431645EC}">
                          <a14:shadowObscured xmlns:a14="http://schemas.microsoft.com/office/drawing/2010/main"/>
                        </a:ext>
                      </a:extLst>
                    </pic:spPr>
                  </pic:pic>
                </a:graphicData>
              </a:graphic>
            </wp:inline>
          </w:drawing>
        </w:r>
      </w:ins>
    </w:p>
    <w:p w14:paraId="03156EC3" w14:textId="77777777" w:rsidR="00270371" w:rsidRPr="00545E61" w:rsidRDefault="00270371" w:rsidP="00270371">
      <w:pPr>
        <w:rPr>
          <w:ins w:id="43704" w:author="瑋婷 徐" w:date="2025-01-03T14:24:00Z" w16du:dateUtc="2025-01-03T06:24:00Z"/>
          <w:rFonts w:ascii="Times New Roman" w:eastAsia="標楷體" w:hAnsi="Times New Roman" w:cs="Times New Roman"/>
        </w:rPr>
      </w:pPr>
    </w:p>
    <w:p w14:paraId="6846D487" w14:textId="77777777" w:rsidR="00270371" w:rsidRPr="00545E61" w:rsidRDefault="00270371" w:rsidP="00270371">
      <w:pPr>
        <w:rPr>
          <w:ins w:id="43705" w:author="瑋婷 徐" w:date="2025-01-03T14:24:00Z" w16du:dateUtc="2025-01-03T06:24:00Z"/>
          <w:rFonts w:ascii="Times New Roman" w:eastAsia="標楷體" w:hAnsi="Times New Roman" w:cs="Times New Roman"/>
        </w:rPr>
      </w:pPr>
      <w:ins w:id="43706" w:author="瑋婷 徐" w:date="2025-01-03T14:24:00Z" w16du:dateUtc="2025-01-03T06:24:00Z">
        <w:r w:rsidRPr="00545E61">
          <w:rPr>
            <w:rFonts w:ascii="Times New Roman" w:eastAsia="標楷體" w:hAnsi="Times New Roman" w:cs="Times New Roman"/>
          </w:rPr>
          <w:t>(B)</w:t>
        </w:r>
        <w:r w:rsidRPr="00545E61">
          <w:rPr>
            <w:rFonts w:ascii="Times New Roman" w:eastAsia="標楷體" w:hAnsi="Times New Roman" w:cs="Times New Roman"/>
          </w:rPr>
          <w:t>中高海拔</w:t>
        </w:r>
      </w:ins>
    </w:p>
    <w:p w14:paraId="005426E6" w14:textId="77777777" w:rsidR="00270371" w:rsidRPr="00545E61" w:rsidRDefault="00270371" w:rsidP="00270371">
      <w:pPr>
        <w:rPr>
          <w:ins w:id="43707" w:author="瑋婷 徐" w:date="2025-01-03T14:24:00Z" w16du:dateUtc="2025-01-03T06:24:00Z"/>
          <w:rFonts w:ascii="Times New Roman" w:eastAsia="標楷體" w:hAnsi="Times New Roman" w:cs="Times New Roman"/>
        </w:rPr>
      </w:pPr>
      <w:ins w:id="43708" w:author="瑋婷 徐" w:date="2025-01-03T14:24:00Z" w16du:dateUtc="2025-01-03T06:24:00Z">
        <w:r w:rsidRPr="00545E61">
          <w:rPr>
            <w:rFonts w:ascii="Times New Roman" w:eastAsia="標楷體" w:hAnsi="Times New Roman" w:cs="Times New Roman"/>
            <w:noProof/>
          </w:rPr>
          <w:drawing>
            <wp:inline distT="0" distB="0" distL="0" distR="0" wp14:anchorId="07B366AF" wp14:editId="0876F330">
              <wp:extent cx="5362575" cy="2883535"/>
              <wp:effectExtent l="0" t="0" r="9525" b="0"/>
              <wp:docPr id="776513546" name="圖片 9"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13546" name="圖片 9" descr="一張含有 文字, 螢幕擷取畫面, 字型, 數字 的圖片&#10;&#10;自動產生的描述"/>
                      <pic:cNvPicPr>
                        <a:picLocks noChangeAspect="1" noChangeArrowheads="1"/>
                      </pic:cNvPicPr>
                    </pic:nvPicPr>
                    <pic:blipFill rotWithShape="1">
                      <a:blip r:embed="rId44">
                        <a:extLst>
                          <a:ext uri="{28A0092B-C50C-407E-A947-70E740481C1C}">
                            <a14:useLocalDpi xmlns:a14="http://schemas.microsoft.com/office/drawing/2010/main" val="0"/>
                          </a:ext>
                        </a:extLst>
                      </a:blip>
                      <a:srcRect r="6921"/>
                      <a:stretch/>
                    </pic:blipFill>
                    <pic:spPr bwMode="auto">
                      <a:xfrm>
                        <a:off x="0" y="0"/>
                        <a:ext cx="5362575" cy="2883535"/>
                      </a:xfrm>
                      <a:prstGeom prst="rect">
                        <a:avLst/>
                      </a:prstGeom>
                      <a:noFill/>
                      <a:ln>
                        <a:noFill/>
                      </a:ln>
                      <a:extLst>
                        <a:ext uri="{53640926-AAD7-44D8-BBD7-CCE9431645EC}">
                          <a14:shadowObscured xmlns:a14="http://schemas.microsoft.com/office/drawing/2010/main"/>
                        </a:ext>
                      </a:extLst>
                    </pic:spPr>
                  </pic:pic>
                </a:graphicData>
              </a:graphic>
            </wp:inline>
          </w:drawing>
        </w:r>
      </w:ins>
    </w:p>
    <w:p w14:paraId="37650698" w14:textId="17232AAC" w:rsidR="00270371" w:rsidRPr="00545E61" w:rsidRDefault="00270371" w:rsidP="00270371">
      <w:pPr>
        <w:widowControl w:val="0"/>
        <w:rPr>
          <w:ins w:id="43709" w:author="瑋婷 徐" w:date="2025-01-03T14:24:00Z" w16du:dateUtc="2025-01-03T06:24:00Z"/>
          <w:rFonts w:ascii="Times New Roman" w:eastAsia="標楷體" w:hAnsi="Times New Roman" w:cs="Times New Roman"/>
        </w:rPr>
      </w:pPr>
      <w:ins w:id="43710" w:author="瑋婷 徐" w:date="2025-01-03T14:24:00Z" w16du:dateUtc="2025-01-03T06:24:00Z">
        <w:r w:rsidRPr="00545E61">
          <w:rPr>
            <w:rFonts w:ascii="Times New Roman" w:eastAsia="標楷體" w:hAnsi="Times New Roman" w:cs="Times New Roman"/>
          </w:rPr>
          <w:t>圖</w:t>
        </w:r>
      </w:ins>
      <w:ins w:id="43711" w:author="瑋婷 徐" w:date="2025-01-03T14:25:00Z" w16du:dateUtc="2025-01-03T06:25:00Z">
        <w:r>
          <w:rPr>
            <w:rFonts w:ascii="Times New Roman" w:eastAsia="標楷體" w:hAnsi="Times New Roman" w:cs="Times New Roman" w:hint="eastAsia"/>
          </w:rPr>
          <w:t>9</w:t>
        </w:r>
      </w:ins>
      <w:ins w:id="43712" w:author="瑋婷 徐" w:date="2025-01-03T14:24:00Z" w16du:dateUtc="2025-01-03T06:24:00Z">
        <w:r w:rsidRPr="00545E61">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w:t>
        </w:r>
        <w:r w:rsidRPr="00545E61">
          <w:rPr>
            <w:rFonts w:ascii="Times New Roman" w:eastAsia="標楷體" w:hAnsi="Times New Roman" w:cs="Times New Roman"/>
          </w:rPr>
          <w:t>不同海拔段記錄數量前</w:t>
        </w:r>
        <w:r w:rsidRPr="00545E61">
          <w:rPr>
            <w:rFonts w:ascii="Times New Roman" w:eastAsia="標楷體" w:hAnsi="Times New Roman" w:cs="Times New Roman"/>
          </w:rPr>
          <w:t>10</w:t>
        </w:r>
        <w:r w:rsidRPr="00545E61">
          <w:rPr>
            <w:rFonts w:ascii="Times New Roman" w:eastAsia="標楷體" w:hAnsi="Times New Roman" w:cs="Times New Roman"/>
          </w:rPr>
          <w:t>名鳥種。</w:t>
        </w:r>
        <w:r w:rsidRPr="00545E61">
          <w:rPr>
            <w:rFonts w:ascii="Times New Roman" w:eastAsia="標楷體" w:hAnsi="Times New Roman" w:cs="Times New Roman"/>
          </w:rPr>
          <w:t>(A)</w:t>
        </w:r>
        <w:r w:rsidRPr="00545E61">
          <w:rPr>
            <w:rFonts w:ascii="Times New Roman" w:eastAsia="標楷體" w:hAnsi="Times New Roman" w:cs="Times New Roman"/>
          </w:rPr>
          <w:t>低海拔樣區數為</w:t>
        </w:r>
        <w:r w:rsidRPr="00545E61">
          <w:rPr>
            <w:rFonts w:ascii="Times New Roman" w:eastAsia="標楷體" w:hAnsi="Times New Roman" w:cs="Times New Roman"/>
          </w:rPr>
          <w:t>11</w:t>
        </w:r>
        <w:r w:rsidRPr="00545E61">
          <w:rPr>
            <w:rFonts w:ascii="Times New Roman" w:eastAsia="標楷體" w:hAnsi="Times New Roman" w:cs="Times New Roman"/>
          </w:rPr>
          <w:t>個，總記錄隻次為</w:t>
        </w:r>
        <w:r w:rsidRPr="00545E61">
          <w:rPr>
            <w:rFonts w:ascii="Times New Roman" w:eastAsia="標楷體" w:hAnsi="Times New Roman" w:cs="Times New Roman"/>
          </w:rPr>
          <w:t>1856</w:t>
        </w:r>
        <w:r w:rsidRPr="00545E61">
          <w:rPr>
            <w:rFonts w:ascii="Times New Roman" w:eastAsia="標楷體" w:hAnsi="Times New Roman" w:cs="Times New Roman"/>
          </w:rPr>
          <w:t>隻次。</w:t>
        </w:r>
        <w:r w:rsidRPr="00545E61">
          <w:rPr>
            <w:rFonts w:ascii="Times New Roman" w:eastAsia="標楷體" w:hAnsi="Times New Roman" w:cs="Times New Roman"/>
          </w:rPr>
          <w:t>(B)</w:t>
        </w:r>
        <w:r w:rsidRPr="00545E61">
          <w:rPr>
            <w:rFonts w:ascii="Times New Roman" w:eastAsia="標楷體" w:hAnsi="Times New Roman" w:cs="Times New Roman"/>
          </w:rPr>
          <w:t>中高海拔樣區數為</w:t>
        </w:r>
        <w:r w:rsidRPr="00545E61">
          <w:rPr>
            <w:rFonts w:ascii="Times New Roman" w:eastAsia="標楷體" w:hAnsi="Times New Roman" w:cs="Times New Roman"/>
          </w:rPr>
          <w:t>22</w:t>
        </w:r>
        <w:r w:rsidRPr="00545E61">
          <w:rPr>
            <w:rFonts w:ascii="Times New Roman" w:eastAsia="標楷體" w:hAnsi="Times New Roman" w:cs="Times New Roman"/>
          </w:rPr>
          <w:t>個，總記錄隻次為</w:t>
        </w:r>
        <w:r w:rsidRPr="00545E61">
          <w:rPr>
            <w:rFonts w:ascii="Times New Roman" w:eastAsia="標楷體" w:hAnsi="Times New Roman" w:cs="Times New Roman"/>
          </w:rPr>
          <w:t>5354</w:t>
        </w:r>
        <w:r w:rsidRPr="00545E61">
          <w:rPr>
            <w:rFonts w:ascii="Times New Roman" w:eastAsia="標楷體" w:hAnsi="Times New Roman" w:cs="Times New Roman"/>
          </w:rPr>
          <w:t>隻次。</w:t>
        </w:r>
        <w:r w:rsidRPr="00545E61">
          <w:rPr>
            <w:rFonts w:ascii="Times New Roman" w:eastAsia="標楷體" w:hAnsi="Times New Roman" w:cs="Times New Roman"/>
          </w:rPr>
          <w:br w:type="page"/>
        </w:r>
      </w:ins>
    </w:p>
    <w:p w14:paraId="39BAC22C" w14:textId="77777777" w:rsidR="00270371" w:rsidRPr="00545E61" w:rsidRDefault="00270371" w:rsidP="00270371">
      <w:pPr>
        <w:rPr>
          <w:ins w:id="43713" w:author="瑋婷 徐" w:date="2025-01-03T14:24:00Z" w16du:dateUtc="2025-01-03T06:24:00Z"/>
          <w:rFonts w:ascii="Times New Roman" w:eastAsia="標楷體" w:hAnsi="Times New Roman" w:cs="Times New Roman"/>
        </w:rPr>
      </w:pPr>
      <w:ins w:id="43714" w:author="瑋婷 徐" w:date="2025-01-03T14:24:00Z" w16du:dateUtc="2025-01-03T06:24:00Z">
        <w:r w:rsidRPr="00545E61">
          <w:rPr>
            <w:rFonts w:ascii="Times New Roman" w:eastAsia="標楷體" w:hAnsi="Times New Roman" w:cs="Times New Roman"/>
          </w:rPr>
          <w:lastRenderedPageBreak/>
          <w:t xml:space="preserve">(A) </w:t>
        </w:r>
        <w:r w:rsidRPr="00545E61">
          <w:rPr>
            <w:rFonts w:ascii="Times New Roman" w:eastAsia="標楷體" w:hAnsi="Times New Roman" w:cs="Times New Roman"/>
          </w:rPr>
          <w:t>宜蘭分署</w:t>
        </w:r>
      </w:ins>
    </w:p>
    <w:p w14:paraId="4CB7E8C0" w14:textId="77777777" w:rsidR="00270371" w:rsidRPr="00545E61" w:rsidRDefault="00270371" w:rsidP="00270371">
      <w:pPr>
        <w:rPr>
          <w:ins w:id="43715" w:author="瑋婷 徐" w:date="2025-01-03T14:24:00Z" w16du:dateUtc="2025-01-03T06:24:00Z"/>
          <w:rFonts w:ascii="Times New Roman" w:eastAsia="標楷體" w:hAnsi="Times New Roman" w:cs="Times New Roman"/>
        </w:rPr>
      </w:pPr>
      <w:ins w:id="43716" w:author="瑋婷 徐" w:date="2025-01-03T14:24:00Z" w16du:dateUtc="2025-01-03T06:24:00Z">
        <w:r w:rsidRPr="00545E61">
          <w:rPr>
            <w:rFonts w:ascii="Times New Roman" w:eastAsia="標楷體" w:hAnsi="Times New Roman" w:cs="Times New Roman"/>
            <w:noProof/>
          </w:rPr>
          <w:drawing>
            <wp:inline distT="0" distB="0" distL="0" distR="0" wp14:anchorId="565C20F9" wp14:editId="2769D490">
              <wp:extent cx="5433060" cy="2719192"/>
              <wp:effectExtent l="0" t="0" r="0" b="5080"/>
              <wp:docPr id="1487593483" name="圖片 10"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93483" name="圖片 10" descr="一張含有 文字, 螢幕擷取畫面, 字型, 數字 的圖片&#10;&#10;自動產生的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0887" cy="2723109"/>
                      </a:xfrm>
                      <a:prstGeom prst="rect">
                        <a:avLst/>
                      </a:prstGeom>
                      <a:noFill/>
                    </pic:spPr>
                  </pic:pic>
                </a:graphicData>
              </a:graphic>
            </wp:inline>
          </w:drawing>
        </w:r>
      </w:ins>
    </w:p>
    <w:p w14:paraId="4668F4A0" w14:textId="77777777" w:rsidR="00270371" w:rsidRPr="00545E61" w:rsidRDefault="00270371" w:rsidP="00270371">
      <w:pPr>
        <w:rPr>
          <w:ins w:id="43717" w:author="瑋婷 徐" w:date="2025-01-03T14:24:00Z" w16du:dateUtc="2025-01-03T06:24:00Z"/>
          <w:rFonts w:ascii="Times New Roman" w:eastAsia="標楷體" w:hAnsi="Times New Roman" w:cs="Times New Roman"/>
        </w:rPr>
      </w:pPr>
    </w:p>
    <w:p w14:paraId="437D8706" w14:textId="77777777" w:rsidR="00270371" w:rsidRPr="00545E61" w:rsidRDefault="00270371" w:rsidP="00270371">
      <w:pPr>
        <w:rPr>
          <w:ins w:id="43718" w:author="瑋婷 徐" w:date="2025-01-03T14:24:00Z" w16du:dateUtc="2025-01-03T06:24:00Z"/>
          <w:rFonts w:ascii="Times New Roman" w:eastAsia="標楷體" w:hAnsi="Times New Roman" w:cs="Times New Roman"/>
        </w:rPr>
      </w:pPr>
      <w:ins w:id="43719" w:author="瑋婷 徐" w:date="2025-01-03T14:24:00Z" w16du:dateUtc="2025-01-03T06:24:00Z">
        <w:r w:rsidRPr="00545E61">
          <w:rPr>
            <w:rFonts w:ascii="Times New Roman" w:eastAsia="標楷體" w:hAnsi="Times New Roman" w:cs="Times New Roman"/>
          </w:rPr>
          <w:t xml:space="preserve">(B) </w:t>
        </w:r>
        <w:r w:rsidRPr="00545E61">
          <w:rPr>
            <w:rFonts w:ascii="Times New Roman" w:eastAsia="標楷體" w:hAnsi="Times New Roman" w:cs="Times New Roman"/>
          </w:rPr>
          <w:t>新竹分署</w:t>
        </w:r>
      </w:ins>
    </w:p>
    <w:p w14:paraId="41B1D668" w14:textId="77777777" w:rsidR="00270371" w:rsidRPr="00545E61" w:rsidRDefault="00270371" w:rsidP="00270371">
      <w:pPr>
        <w:rPr>
          <w:ins w:id="43720" w:author="瑋婷 徐" w:date="2025-01-03T14:24:00Z" w16du:dateUtc="2025-01-03T06:24:00Z"/>
          <w:rFonts w:ascii="Times New Roman" w:eastAsia="標楷體" w:hAnsi="Times New Roman" w:cs="Times New Roman"/>
        </w:rPr>
      </w:pPr>
      <w:ins w:id="43721" w:author="瑋婷 徐" w:date="2025-01-03T14:24:00Z" w16du:dateUtc="2025-01-03T06:24:00Z">
        <w:r w:rsidRPr="00545E61">
          <w:rPr>
            <w:rFonts w:ascii="Times New Roman" w:eastAsia="標楷體" w:hAnsi="Times New Roman" w:cs="Times New Roman"/>
            <w:noProof/>
          </w:rPr>
          <w:drawing>
            <wp:inline distT="0" distB="0" distL="0" distR="0" wp14:anchorId="220C6591" wp14:editId="50A12991">
              <wp:extent cx="5314950" cy="2657735"/>
              <wp:effectExtent l="0" t="0" r="0" b="9525"/>
              <wp:docPr id="1301348155" name="圖片 1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48155" name="圖片 11" descr="一張含有 文字, 螢幕擷取畫面, 字型, 數字 的圖片&#10;&#10;自動產生的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6772" cy="2663647"/>
                      </a:xfrm>
                      <a:prstGeom prst="rect">
                        <a:avLst/>
                      </a:prstGeom>
                      <a:noFill/>
                    </pic:spPr>
                  </pic:pic>
                </a:graphicData>
              </a:graphic>
            </wp:inline>
          </w:drawing>
        </w:r>
      </w:ins>
    </w:p>
    <w:p w14:paraId="5E7B3CD4" w14:textId="46E71919" w:rsidR="00270371" w:rsidRPr="00545E61" w:rsidRDefault="00270371" w:rsidP="00270371">
      <w:pPr>
        <w:rPr>
          <w:ins w:id="43722" w:author="瑋婷 徐" w:date="2025-01-03T14:24:00Z" w16du:dateUtc="2025-01-03T06:24:00Z"/>
          <w:rFonts w:ascii="Times New Roman" w:eastAsia="標楷體" w:hAnsi="Times New Roman" w:cs="Times New Roman"/>
        </w:rPr>
      </w:pPr>
      <w:ins w:id="43723" w:author="瑋婷 徐" w:date="2025-01-03T14:24:00Z" w16du:dateUtc="2025-01-03T06:24:00Z">
        <w:r w:rsidRPr="00545E61">
          <w:rPr>
            <w:rFonts w:ascii="Times New Roman" w:eastAsia="標楷體" w:hAnsi="Times New Roman" w:cs="Times New Roman"/>
          </w:rPr>
          <w:t>圖</w:t>
        </w:r>
      </w:ins>
      <w:ins w:id="43724" w:author="瑋婷 徐" w:date="2025-01-03T14:25:00Z" w16du:dateUtc="2025-01-03T06:25:00Z">
        <w:r>
          <w:rPr>
            <w:rFonts w:ascii="Times New Roman" w:eastAsia="標楷體" w:hAnsi="Times New Roman" w:cs="Times New Roman" w:hint="eastAsia"/>
          </w:rPr>
          <w:t>10</w:t>
        </w:r>
      </w:ins>
      <w:ins w:id="43725" w:author="瑋婷 徐" w:date="2025-01-03T14:24:00Z" w16du:dateUtc="2025-01-03T06:24:00Z">
        <w:r w:rsidRPr="00545E61">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w:t>
        </w:r>
        <w:r w:rsidRPr="00545E61">
          <w:rPr>
            <w:rFonts w:ascii="Times New Roman" w:eastAsia="標楷體" w:hAnsi="Times New Roman" w:cs="Times New Roman"/>
          </w:rPr>
          <w:t>各分署記錄數量前</w:t>
        </w:r>
        <w:r w:rsidRPr="00545E61">
          <w:rPr>
            <w:rFonts w:ascii="Times New Roman" w:eastAsia="標楷體" w:hAnsi="Times New Roman" w:cs="Times New Roman"/>
          </w:rPr>
          <w:t>10</w:t>
        </w:r>
        <w:r w:rsidRPr="00545E61">
          <w:rPr>
            <w:rFonts w:ascii="Times New Roman" w:eastAsia="標楷體" w:hAnsi="Times New Roman" w:cs="Times New Roman"/>
          </w:rPr>
          <w:t>名鳥種。</w:t>
        </w:r>
        <w:r w:rsidRPr="00545E61">
          <w:rPr>
            <w:rFonts w:ascii="Times New Roman" w:eastAsia="標楷體" w:hAnsi="Times New Roman" w:cs="Times New Roman"/>
          </w:rPr>
          <w:t>(A)</w:t>
        </w:r>
        <w:r w:rsidRPr="00545E61">
          <w:rPr>
            <w:rFonts w:ascii="Times New Roman" w:eastAsia="標楷體" w:hAnsi="Times New Roman" w:cs="Times New Roman"/>
          </w:rPr>
          <w:t>宜蘭分署樣區數為</w:t>
        </w:r>
        <w:r w:rsidRPr="00545E61">
          <w:rPr>
            <w:rFonts w:ascii="Times New Roman" w:eastAsia="標楷體" w:hAnsi="Times New Roman" w:cs="Times New Roman"/>
          </w:rPr>
          <w:t>3</w:t>
        </w:r>
        <w:r w:rsidRPr="00545E61">
          <w:rPr>
            <w:rFonts w:ascii="Times New Roman" w:eastAsia="標楷體" w:hAnsi="Times New Roman" w:cs="Times New Roman"/>
          </w:rPr>
          <w:t>個，總記錄隻次為</w:t>
        </w:r>
        <w:r w:rsidRPr="00545E61">
          <w:rPr>
            <w:rFonts w:ascii="Times New Roman" w:eastAsia="標楷體" w:hAnsi="Times New Roman" w:cs="Times New Roman"/>
          </w:rPr>
          <w:t>634</w:t>
        </w:r>
        <w:r w:rsidRPr="00545E61">
          <w:rPr>
            <w:rFonts w:ascii="Times New Roman" w:eastAsia="標楷體" w:hAnsi="Times New Roman" w:cs="Times New Roman"/>
          </w:rPr>
          <w:t>隻次。</w:t>
        </w:r>
        <w:r w:rsidRPr="00545E61">
          <w:rPr>
            <w:rFonts w:ascii="Times New Roman" w:eastAsia="標楷體" w:hAnsi="Times New Roman" w:cs="Times New Roman"/>
          </w:rPr>
          <w:t xml:space="preserve">(B) </w:t>
        </w:r>
        <w:r w:rsidRPr="00545E61">
          <w:rPr>
            <w:rFonts w:ascii="Times New Roman" w:eastAsia="標楷體" w:hAnsi="Times New Roman" w:cs="Times New Roman"/>
          </w:rPr>
          <w:t>新竹分署樣區數為</w:t>
        </w:r>
        <w:r w:rsidRPr="00545E61">
          <w:rPr>
            <w:rFonts w:ascii="Times New Roman" w:eastAsia="標楷體" w:hAnsi="Times New Roman" w:cs="Times New Roman"/>
          </w:rPr>
          <w:t>6</w:t>
        </w:r>
        <w:r w:rsidRPr="00545E61">
          <w:rPr>
            <w:rFonts w:ascii="Times New Roman" w:eastAsia="標楷體" w:hAnsi="Times New Roman" w:cs="Times New Roman"/>
          </w:rPr>
          <w:t>個，總記錄隻次為</w:t>
        </w:r>
        <w:r w:rsidRPr="00545E61">
          <w:rPr>
            <w:rFonts w:ascii="Times New Roman" w:eastAsia="標楷體" w:hAnsi="Times New Roman" w:cs="Times New Roman"/>
          </w:rPr>
          <w:t>1348</w:t>
        </w:r>
        <w:r w:rsidRPr="00545E61">
          <w:rPr>
            <w:rFonts w:ascii="Times New Roman" w:eastAsia="標楷體" w:hAnsi="Times New Roman" w:cs="Times New Roman"/>
          </w:rPr>
          <w:t>隻次。</w:t>
        </w:r>
      </w:ins>
    </w:p>
    <w:p w14:paraId="38D9842E" w14:textId="77777777" w:rsidR="00270371" w:rsidRPr="00545E61" w:rsidRDefault="00270371" w:rsidP="00270371">
      <w:pPr>
        <w:rPr>
          <w:ins w:id="43726" w:author="瑋婷 徐" w:date="2025-01-03T14:24:00Z" w16du:dateUtc="2025-01-03T06:24:00Z"/>
          <w:rFonts w:ascii="Times New Roman" w:eastAsia="標楷體" w:hAnsi="Times New Roman" w:cs="Times New Roman"/>
        </w:rPr>
      </w:pPr>
      <w:ins w:id="43727" w:author="瑋婷 徐" w:date="2025-01-03T14:24:00Z" w16du:dateUtc="2025-01-03T06:24:00Z">
        <w:r w:rsidRPr="00545E61">
          <w:rPr>
            <w:rFonts w:ascii="Times New Roman" w:eastAsia="標楷體" w:hAnsi="Times New Roman" w:cs="Times New Roman"/>
          </w:rPr>
          <w:br w:type="page"/>
        </w:r>
      </w:ins>
    </w:p>
    <w:p w14:paraId="0BB0B986" w14:textId="77777777" w:rsidR="00270371" w:rsidRPr="00545E61" w:rsidRDefault="00270371" w:rsidP="00270371">
      <w:pPr>
        <w:rPr>
          <w:ins w:id="43728" w:author="瑋婷 徐" w:date="2025-01-03T14:24:00Z" w16du:dateUtc="2025-01-03T06:24:00Z"/>
          <w:rFonts w:ascii="Times New Roman" w:eastAsia="標楷體" w:hAnsi="Times New Roman" w:cs="Times New Roman"/>
        </w:rPr>
      </w:pPr>
      <w:ins w:id="43729" w:author="瑋婷 徐" w:date="2025-01-03T14:24:00Z" w16du:dateUtc="2025-01-03T06:24:00Z">
        <w:r w:rsidRPr="00545E61">
          <w:rPr>
            <w:rFonts w:ascii="Times New Roman" w:eastAsia="標楷體" w:hAnsi="Times New Roman" w:cs="Times New Roman"/>
          </w:rPr>
          <w:lastRenderedPageBreak/>
          <w:t xml:space="preserve">(C) </w:t>
        </w:r>
        <w:r w:rsidRPr="00545E61">
          <w:rPr>
            <w:rFonts w:ascii="Times New Roman" w:eastAsia="標楷體" w:hAnsi="Times New Roman" w:cs="Times New Roman"/>
          </w:rPr>
          <w:t>臺中分署</w:t>
        </w:r>
      </w:ins>
    </w:p>
    <w:p w14:paraId="15C9F0DF" w14:textId="77777777" w:rsidR="00270371" w:rsidRPr="00545E61" w:rsidRDefault="00270371" w:rsidP="00270371">
      <w:pPr>
        <w:rPr>
          <w:ins w:id="43730" w:author="瑋婷 徐" w:date="2025-01-03T14:24:00Z" w16du:dateUtc="2025-01-03T06:24:00Z"/>
          <w:rFonts w:ascii="Times New Roman" w:eastAsia="標楷體" w:hAnsi="Times New Roman" w:cs="Times New Roman"/>
        </w:rPr>
      </w:pPr>
      <w:ins w:id="43731" w:author="瑋婷 徐" w:date="2025-01-03T14:24:00Z" w16du:dateUtc="2025-01-03T06:24:00Z">
        <w:r w:rsidRPr="00545E61">
          <w:rPr>
            <w:rFonts w:ascii="Times New Roman" w:eastAsia="標楷體" w:hAnsi="Times New Roman" w:cs="Times New Roman"/>
            <w:noProof/>
          </w:rPr>
          <w:drawing>
            <wp:inline distT="0" distB="0" distL="0" distR="0" wp14:anchorId="51C47ADD" wp14:editId="79AA4C4B">
              <wp:extent cx="5324475" cy="2662498"/>
              <wp:effectExtent l="0" t="0" r="0" b="5080"/>
              <wp:docPr id="640494245" name="圖片 12"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94245" name="圖片 12" descr="一張含有 文字, 螢幕擷取畫面, 字型, 數字 的圖片&#10;&#10;自動產生的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0775" cy="2670649"/>
                      </a:xfrm>
                      <a:prstGeom prst="rect">
                        <a:avLst/>
                      </a:prstGeom>
                      <a:noFill/>
                    </pic:spPr>
                  </pic:pic>
                </a:graphicData>
              </a:graphic>
            </wp:inline>
          </w:drawing>
        </w:r>
      </w:ins>
    </w:p>
    <w:p w14:paraId="7F2A4E69" w14:textId="77777777" w:rsidR="00270371" w:rsidRPr="00545E61" w:rsidRDefault="00270371" w:rsidP="00270371">
      <w:pPr>
        <w:rPr>
          <w:ins w:id="43732" w:author="瑋婷 徐" w:date="2025-01-03T14:24:00Z" w16du:dateUtc="2025-01-03T06:24:00Z"/>
          <w:rFonts w:ascii="Times New Roman" w:eastAsia="標楷體" w:hAnsi="Times New Roman" w:cs="Times New Roman"/>
        </w:rPr>
      </w:pPr>
    </w:p>
    <w:p w14:paraId="150F0337" w14:textId="77777777" w:rsidR="00270371" w:rsidRPr="00545E61" w:rsidRDefault="00270371" w:rsidP="00270371">
      <w:pPr>
        <w:rPr>
          <w:ins w:id="43733" w:author="瑋婷 徐" w:date="2025-01-03T14:24:00Z" w16du:dateUtc="2025-01-03T06:24:00Z"/>
          <w:rFonts w:ascii="Times New Roman" w:eastAsia="標楷體" w:hAnsi="Times New Roman" w:cs="Times New Roman"/>
        </w:rPr>
      </w:pPr>
      <w:ins w:id="43734" w:author="瑋婷 徐" w:date="2025-01-03T14:24:00Z" w16du:dateUtc="2025-01-03T06:24:00Z">
        <w:r w:rsidRPr="00545E61">
          <w:rPr>
            <w:rFonts w:ascii="Times New Roman" w:eastAsia="標楷體" w:hAnsi="Times New Roman" w:cs="Times New Roman"/>
          </w:rPr>
          <w:t xml:space="preserve">(D) </w:t>
        </w:r>
        <w:r w:rsidRPr="00545E61">
          <w:rPr>
            <w:rFonts w:ascii="Times New Roman" w:eastAsia="標楷體" w:hAnsi="Times New Roman" w:cs="Times New Roman"/>
          </w:rPr>
          <w:t>南投分署</w:t>
        </w:r>
      </w:ins>
    </w:p>
    <w:p w14:paraId="7BFB0C33" w14:textId="77777777" w:rsidR="00270371" w:rsidRPr="00545E61" w:rsidRDefault="00270371" w:rsidP="00270371">
      <w:pPr>
        <w:rPr>
          <w:ins w:id="43735" w:author="瑋婷 徐" w:date="2025-01-03T14:24:00Z" w16du:dateUtc="2025-01-03T06:24:00Z"/>
          <w:rFonts w:ascii="Times New Roman" w:eastAsia="標楷體" w:hAnsi="Times New Roman" w:cs="Times New Roman"/>
        </w:rPr>
      </w:pPr>
      <w:ins w:id="43736" w:author="瑋婷 徐" w:date="2025-01-03T14:24:00Z" w16du:dateUtc="2025-01-03T06:24:00Z">
        <w:r w:rsidRPr="00545E61">
          <w:rPr>
            <w:rFonts w:ascii="Times New Roman" w:eastAsia="標楷體" w:hAnsi="Times New Roman" w:cs="Times New Roman"/>
            <w:noProof/>
          </w:rPr>
          <w:drawing>
            <wp:inline distT="0" distB="0" distL="0" distR="0" wp14:anchorId="153DDB8D" wp14:editId="011C5EE8">
              <wp:extent cx="5229225" cy="2609749"/>
              <wp:effectExtent l="0" t="0" r="0" b="635"/>
              <wp:docPr id="1520962286" name="圖片 13"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62286" name="圖片 13" descr="一張含有 文字, 螢幕擷取畫面, 字型, 數字 的圖片&#10;&#10;自動產生的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36943" cy="2613601"/>
                      </a:xfrm>
                      <a:prstGeom prst="rect">
                        <a:avLst/>
                      </a:prstGeom>
                      <a:noFill/>
                    </pic:spPr>
                  </pic:pic>
                </a:graphicData>
              </a:graphic>
            </wp:inline>
          </w:drawing>
        </w:r>
      </w:ins>
    </w:p>
    <w:p w14:paraId="690FFBB5" w14:textId="375001C9" w:rsidR="00270371" w:rsidRPr="00545E61" w:rsidRDefault="00270371" w:rsidP="00270371">
      <w:pPr>
        <w:rPr>
          <w:ins w:id="43737" w:author="瑋婷 徐" w:date="2025-01-03T14:24:00Z" w16du:dateUtc="2025-01-03T06:24:00Z"/>
          <w:rFonts w:ascii="Times New Roman" w:eastAsia="標楷體" w:hAnsi="Times New Roman" w:cs="Times New Roman"/>
        </w:rPr>
      </w:pPr>
      <w:ins w:id="43738" w:author="瑋婷 徐" w:date="2025-01-03T14:24:00Z" w16du:dateUtc="2025-01-03T06:24:00Z">
        <w:r w:rsidRPr="00545E61">
          <w:rPr>
            <w:rFonts w:ascii="Times New Roman" w:eastAsia="標楷體" w:hAnsi="Times New Roman" w:cs="Times New Roman"/>
          </w:rPr>
          <w:t>續圖</w:t>
        </w:r>
      </w:ins>
      <w:ins w:id="43739" w:author="瑋婷 徐" w:date="2025-01-03T14:25:00Z" w16du:dateUtc="2025-01-03T06:25:00Z">
        <w:r>
          <w:rPr>
            <w:rFonts w:ascii="Times New Roman" w:eastAsia="標楷體" w:hAnsi="Times New Roman" w:cs="Times New Roman" w:hint="eastAsia"/>
          </w:rPr>
          <w:t>10</w:t>
        </w:r>
      </w:ins>
      <w:ins w:id="43740" w:author="瑋婷 徐" w:date="2025-01-03T14:24:00Z" w16du:dateUtc="2025-01-03T06:24:00Z">
        <w:r w:rsidRPr="00545E61">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w:t>
        </w:r>
        <w:r w:rsidRPr="00545E61">
          <w:rPr>
            <w:rFonts w:ascii="Times New Roman" w:eastAsia="標楷體" w:hAnsi="Times New Roman" w:cs="Times New Roman"/>
          </w:rPr>
          <w:t>各分署記錄數量前</w:t>
        </w:r>
        <w:r w:rsidRPr="00545E61">
          <w:rPr>
            <w:rFonts w:ascii="Times New Roman" w:eastAsia="標楷體" w:hAnsi="Times New Roman" w:cs="Times New Roman"/>
          </w:rPr>
          <w:t>10</w:t>
        </w:r>
        <w:r w:rsidRPr="00545E61">
          <w:rPr>
            <w:rFonts w:ascii="Times New Roman" w:eastAsia="標楷體" w:hAnsi="Times New Roman" w:cs="Times New Roman"/>
          </w:rPr>
          <w:t>名鳥種。</w:t>
        </w:r>
        <w:r w:rsidRPr="00545E61">
          <w:rPr>
            <w:rFonts w:ascii="Times New Roman" w:eastAsia="標楷體" w:hAnsi="Times New Roman" w:cs="Times New Roman"/>
          </w:rPr>
          <w:t xml:space="preserve">(C) </w:t>
        </w:r>
        <w:r w:rsidRPr="00545E61">
          <w:rPr>
            <w:rFonts w:ascii="Times New Roman" w:eastAsia="標楷體" w:hAnsi="Times New Roman" w:cs="Times New Roman"/>
          </w:rPr>
          <w:t>臺中分署樣區數為</w:t>
        </w:r>
        <w:r w:rsidRPr="00545E61">
          <w:rPr>
            <w:rFonts w:ascii="Times New Roman" w:eastAsia="標楷體" w:hAnsi="Times New Roman" w:cs="Times New Roman"/>
          </w:rPr>
          <w:t>8</w:t>
        </w:r>
        <w:r w:rsidRPr="00545E61">
          <w:rPr>
            <w:rFonts w:ascii="Times New Roman" w:eastAsia="標楷體" w:hAnsi="Times New Roman" w:cs="Times New Roman"/>
          </w:rPr>
          <w:t>個，總記錄隻次為</w:t>
        </w:r>
        <w:r w:rsidRPr="00545E61">
          <w:rPr>
            <w:rFonts w:ascii="Times New Roman" w:eastAsia="標楷體" w:hAnsi="Times New Roman" w:cs="Times New Roman"/>
          </w:rPr>
          <w:t>2115</w:t>
        </w:r>
        <w:r w:rsidRPr="00545E61">
          <w:rPr>
            <w:rFonts w:ascii="Times New Roman" w:eastAsia="標楷體" w:hAnsi="Times New Roman" w:cs="Times New Roman"/>
          </w:rPr>
          <w:t>隻次。</w:t>
        </w:r>
        <w:r w:rsidRPr="00545E61">
          <w:rPr>
            <w:rFonts w:ascii="Times New Roman" w:eastAsia="標楷體" w:hAnsi="Times New Roman" w:cs="Times New Roman"/>
          </w:rPr>
          <w:t xml:space="preserve">(D) </w:t>
        </w:r>
        <w:r w:rsidRPr="00545E61">
          <w:rPr>
            <w:rFonts w:ascii="Times New Roman" w:eastAsia="標楷體" w:hAnsi="Times New Roman" w:cs="Times New Roman"/>
          </w:rPr>
          <w:t>南投分署樣區數為</w:t>
        </w:r>
        <w:r w:rsidRPr="00545E61">
          <w:rPr>
            <w:rFonts w:ascii="Times New Roman" w:eastAsia="標楷體" w:hAnsi="Times New Roman" w:cs="Times New Roman"/>
          </w:rPr>
          <w:t>4</w:t>
        </w:r>
        <w:r w:rsidRPr="00545E61">
          <w:rPr>
            <w:rFonts w:ascii="Times New Roman" w:eastAsia="標楷體" w:hAnsi="Times New Roman" w:cs="Times New Roman"/>
          </w:rPr>
          <w:t>個，總記錄隻次為</w:t>
        </w:r>
        <w:r w:rsidRPr="00545E61">
          <w:rPr>
            <w:rFonts w:ascii="Times New Roman" w:eastAsia="標楷體" w:hAnsi="Times New Roman" w:cs="Times New Roman"/>
          </w:rPr>
          <w:t>1095</w:t>
        </w:r>
        <w:r w:rsidRPr="00545E61">
          <w:rPr>
            <w:rFonts w:ascii="Times New Roman" w:eastAsia="標楷體" w:hAnsi="Times New Roman" w:cs="Times New Roman"/>
          </w:rPr>
          <w:t>隻次。</w:t>
        </w:r>
      </w:ins>
    </w:p>
    <w:p w14:paraId="25384046" w14:textId="77777777" w:rsidR="00270371" w:rsidRPr="00545E61" w:rsidRDefault="00270371" w:rsidP="00270371">
      <w:pPr>
        <w:rPr>
          <w:ins w:id="43741" w:author="瑋婷 徐" w:date="2025-01-03T14:24:00Z" w16du:dateUtc="2025-01-03T06:24:00Z"/>
          <w:rFonts w:ascii="Times New Roman" w:eastAsia="標楷體" w:hAnsi="Times New Roman" w:cs="Times New Roman"/>
        </w:rPr>
      </w:pPr>
    </w:p>
    <w:p w14:paraId="7A067805" w14:textId="77777777" w:rsidR="00270371" w:rsidRPr="00545E61" w:rsidRDefault="00270371" w:rsidP="00270371">
      <w:pPr>
        <w:rPr>
          <w:ins w:id="43742" w:author="瑋婷 徐" w:date="2025-01-03T14:24:00Z" w16du:dateUtc="2025-01-03T06:24:00Z"/>
          <w:rFonts w:ascii="Times New Roman" w:eastAsia="標楷體" w:hAnsi="Times New Roman" w:cs="Times New Roman"/>
        </w:rPr>
      </w:pPr>
      <w:ins w:id="43743" w:author="瑋婷 徐" w:date="2025-01-03T14:24:00Z" w16du:dateUtc="2025-01-03T06:24:00Z">
        <w:r w:rsidRPr="00545E61">
          <w:rPr>
            <w:rFonts w:ascii="Times New Roman" w:eastAsia="標楷體" w:hAnsi="Times New Roman" w:cs="Times New Roman"/>
          </w:rPr>
          <w:br w:type="page"/>
        </w:r>
      </w:ins>
    </w:p>
    <w:p w14:paraId="653759AA" w14:textId="77777777" w:rsidR="00270371" w:rsidRPr="00545E61" w:rsidRDefault="00270371" w:rsidP="00270371">
      <w:pPr>
        <w:rPr>
          <w:ins w:id="43744" w:author="瑋婷 徐" w:date="2025-01-03T14:24:00Z" w16du:dateUtc="2025-01-03T06:24:00Z"/>
          <w:rFonts w:ascii="Times New Roman" w:eastAsia="標楷體" w:hAnsi="Times New Roman" w:cs="Times New Roman"/>
        </w:rPr>
      </w:pPr>
      <w:ins w:id="43745" w:author="瑋婷 徐" w:date="2025-01-03T14:24:00Z" w16du:dateUtc="2025-01-03T06:24:00Z">
        <w:r w:rsidRPr="00545E61">
          <w:rPr>
            <w:rFonts w:ascii="Times New Roman" w:eastAsia="標楷體" w:hAnsi="Times New Roman" w:cs="Times New Roman"/>
          </w:rPr>
          <w:lastRenderedPageBreak/>
          <w:t xml:space="preserve">(E) </w:t>
        </w:r>
        <w:r w:rsidRPr="00545E61">
          <w:rPr>
            <w:rFonts w:ascii="Times New Roman" w:eastAsia="標楷體" w:hAnsi="Times New Roman" w:cs="Times New Roman"/>
          </w:rPr>
          <w:t>嘉義分署</w:t>
        </w:r>
      </w:ins>
    </w:p>
    <w:p w14:paraId="1777C6B9" w14:textId="77777777" w:rsidR="00270371" w:rsidRPr="00545E61" w:rsidRDefault="00270371" w:rsidP="00270371">
      <w:pPr>
        <w:rPr>
          <w:ins w:id="43746" w:author="瑋婷 徐" w:date="2025-01-03T14:24:00Z" w16du:dateUtc="2025-01-03T06:24:00Z"/>
          <w:rFonts w:ascii="Times New Roman" w:eastAsia="標楷體" w:hAnsi="Times New Roman" w:cs="Times New Roman"/>
        </w:rPr>
      </w:pPr>
      <w:ins w:id="43747" w:author="瑋婷 徐" w:date="2025-01-03T14:24:00Z" w16du:dateUtc="2025-01-03T06:24:00Z">
        <w:r w:rsidRPr="00545E61">
          <w:rPr>
            <w:rFonts w:ascii="Times New Roman" w:eastAsia="標楷體" w:hAnsi="Times New Roman" w:cs="Times New Roman"/>
            <w:noProof/>
          </w:rPr>
          <w:drawing>
            <wp:inline distT="0" distB="0" distL="0" distR="0" wp14:anchorId="3871A3FA" wp14:editId="7AAC826A">
              <wp:extent cx="5334000" cy="2662039"/>
              <wp:effectExtent l="0" t="0" r="0" b="5080"/>
              <wp:docPr id="1081294399" name="圖片 14"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94399" name="圖片 14" descr="一張含有 文字, 螢幕擷取畫面, 字型, 數字 的圖片&#10;&#10;自動產生的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4921" cy="2667489"/>
                      </a:xfrm>
                      <a:prstGeom prst="rect">
                        <a:avLst/>
                      </a:prstGeom>
                      <a:noFill/>
                    </pic:spPr>
                  </pic:pic>
                </a:graphicData>
              </a:graphic>
            </wp:inline>
          </w:drawing>
        </w:r>
      </w:ins>
    </w:p>
    <w:p w14:paraId="690F5343" w14:textId="77777777" w:rsidR="00270371" w:rsidRPr="00545E61" w:rsidRDefault="00270371" w:rsidP="00270371">
      <w:pPr>
        <w:rPr>
          <w:ins w:id="43748" w:author="瑋婷 徐" w:date="2025-01-03T14:24:00Z" w16du:dateUtc="2025-01-03T06:24:00Z"/>
          <w:rFonts w:ascii="Times New Roman" w:eastAsia="標楷體" w:hAnsi="Times New Roman" w:cs="Times New Roman"/>
        </w:rPr>
      </w:pPr>
    </w:p>
    <w:p w14:paraId="0BFA2A0E" w14:textId="77777777" w:rsidR="00270371" w:rsidRPr="00545E61" w:rsidRDefault="00270371" w:rsidP="00270371">
      <w:pPr>
        <w:rPr>
          <w:ins w:id="43749" w:author="瑋婷 徐" w:date="2025-01-03T14:24:00Z" w16du:dateUtc="2025-01-03T06:24:00Z"/>
          <w:rFonts w:ascii="Times New Roman" w:eastAsia="標楷體" w:hAnsi="Times New Roman" w:cs="Times New Roman"/>
        </w:rPr>
      </w:pPr>
      <w:ins w:id="43750" w:author="瑋婷 徐" w:date="2025-01-03T14:24:00Z" w16du:dateUtc="2025-01-03T06:24:00Z">
        <w:r w:rsidRPr="00545E61">
          <w:rPr>
            <w:rFonts w:ascii="Times New Roman" w:eastAsia="標楷體" w:hAnsi="Times New Roman" w:cs="Times New Roman"/>
          </w:rPr>
          <w:t xml:space="preserve">(F) </w:t>
        </w:r>
        <w:r w:rsidRPr="00545E61">
          <w:rPr>
            <w:rFonts w:ascii="Times New Roman" w:eastAsia="標楷體" w:hAnsi="Times New Roman" w:cs="Times New Roman"/>
          </w:rPr>
          <w:t>屏東分署</w:t>
        </w:r>
      </w:ins>
    </w:p>
    <w:p w14:paraId="172C001A" w14:textId="77777777" w:rsidR="00270371" w:rsidRPr="00545E61" w:rsidRDefault="00270371" w:rsidP="00270371">
      <w:pPr>
        <w:rPr>
          <w:ins w:id="43751" w:author="瑋婷 徐" w:date="2025-01-03T14:24:00Z" w16du:dateUtc="2025-01-03T06:24:00Z"/>
          <w:rFonts w:ascii="Times New Roman" w:eastAsia="標楷體" w:hAnsi="Times New Roman" w:cs="Times New Roman"/>
        </w:rPr>
      </w:pPr>
      <w:ins w:id="43752" w:author="瑋婷 徐" w:date="2025-01-03T14:24:00Z" w16du:dateUtc="2025-01-03T06:24:00Z">
        <w:r w:rsidRPr="00545E61">
          <w:rPr>
            <w:rFonts w:ascii="Times New Roman" w:eastAsia="標楷體" w:hAnsi="Times New Roman" w:cs="Times New Roman"/>
            <w:noProof/>
          </w:rPr>
          <w:drawing>
            <wp:inline distT="0" distB="0" distL="0" distR="0" wp14:anchorId="47140495" wp14:editId="6600AD81">
              <wp:extent cx="5222875" cy="2686050"/>
              <wp:effectExtent l="0" t="0" r="0" b="0"/>
              <wp:docPr id="1069774623" name="圖片 15"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74623" name="圖片 15" descr="一張含有 文字, 螢幕擷取畫面, 字型, 數字 的圖片&#10;&#10;自動產生的描述"/>
                      <pic:cNvPicPr>
                        <a:picLocks noChangeAspect="1" noChangeArrowheads="1"/>
                      </pic:cNvPicPr>
                    </pic:nvPicPr>
                    <pic:blipFill rotWithShape="1">
                      <a:blip r:embed="rId46">
                        <a:extLst>
                          <a:ext uri="{28A0092B-C50C-407E-A947-70E740481C1C}">
                            <a14:useLocalDpi xmlns:a14="http://schemas.microsoft.com/office/drawing/2010/main" val="0"/>
                          </a:ext>
                        </a:extLst>
                      </a:blip>
                      <a:srcRect r="2769"/>
                      <a:stretch/>
                    </pic:blipFill>
                    <pic:spPr bwMode="auto">
                      <a:xfrm>
                        <a:off x="0" y="0"/>
                        <a:ext cx="5254364" cy="2702244"/>
                      </a:xfrm>
                      <a:prstGeom prst="rect">
                        <a:avLst/>
                      </a:prstGeom>
                      <a:noFill/>
                      <a:ln>
                        <a:noFill/>
                      </a:ln>
                      <a:extLst>
                        <a:ext uri="{53640926-AAD7-44D8-BBD7-CCE9431645EC}">
                          <a14:shadowObscured xmlns:a14="http://schemas.microsoft.com/office/drawing/2010/main"/>
                        </a:ext>
                      </a:extLst>
                    </pic:spPr>
                  </pic:pic>
                </a:graphicData>
              </a:graphic>
            </wp:inline>
          </w:drawing>
        </w:r>
      </w:ins>
    </w:p>
    <w:p w14:paraId="0E0CB4F3" w14:textId="5DC2DF8B" w:rsidR="00270371" w:rsidRPr="00545E61" w:rsidRDefault="00270371" w:rsidP="00270371">
      <w:pPr>
        <w:rPr>
          <w:ins w:id="43753" w:author="瑋婷 徐" w:date="2025-01-03T14:24:00Z" w16du:dateUtc="2025-01-03T06:24:00Z"/>
          <w:rFonts w:ascii="Times New Roman" w:eastAsia="標楷體" w:hAnsi="Times New Roman" w:cs="Times New Roman"/>
        </w:rPr>
      </w:pPr>
      <w:ins w:id="43754" w:author="瑋婷 徐" w:date="2025-01-03T14:24:00Z" w16du:dateUtc="2025-01-03T06:24:00Z">
        <w:r w:rsidRPr="00545E61">
          <w:rPr>
            <w:rFonts w:ascii="Times New Roman" w:eastAsia="標楷體" w:hAnsi="Times New Roman" w:cs="Times New Roman"/>
          </w:rPr>
          <w:t>續圖</w:t>
        </w:r>
      </w:ins>
      <w:ins w:id="43755" w:author="瑋婷 徐" w:date="2025-01-03T14:25:00Z" w16du:dateUtc="2025-01-03T06:25:00Z">
        <w:r>
          <w:rPr>
            <w:rFonts w:ascii="Times New Roman" w:eastAsia="標楷體" w:hAnsi="Times New Roman" w:cs="Times New Roman" w:hint="eastAsia"/>
          </w:rPr>
          <w:t>10</w:t>
        </w:r>
      </w:ins>
      <w:ins w:id="43756" w:author="瑋婷 徐" w:date="2025-01-03T14:24:00Z" w16du:dateUtc="2025-01-03T06:24:00Z">
        <w:r w:rsidRPr="00545E61">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w:t>
        </w:r>
        <w:r w:rsidRPr="00545E61">
          <w:rPr>
            <w:rFonts w:ascii="Times New Roman" w:eastAsia="標楷體" w:hAnsi="Times New Roman" w:cs="Times New Roman"/>
          </w:rPr>
          <w:t>各分署記錄數量前</w:t>
        </w:r>
        <w:r w:rsidRPr="00545E61">
          <w:rPr>
            <w:rFonts w:ascii="Times New Roman" w:eastAsia="標楷體" w:hAnsi="Times New Roman" w:cs="Times New Roman"/>
          </w:rPr>
          <w:t>10</w:t>
        </w:r>
        <w:r w:rsidRPr="00545E61">
          <w:rPr>
            <w:rFonts w:ascii="Times New Roman" w:eastAsia="標楷體" w:hAnsi="Times New Roman" w:cs="Times New Roman"/>
          </w:rPr>
          <w:t>名鳥種。</w:t>
        </w:r>
        <w:r w:rsidRPr="00545E61">
          <w:rPr>
            <w:rFonts w:ascii="Times New Roman" w:eastAsia="標楷體" w:hAnsi="Times New Roman" w:cs="Times New Roman"/>
          </w:rPr>
          <w:t xml:space="preserve">(E) </w:t>
        </w:r>
        <w:r w:rsidRPr="00545E61">
          <w:rPr>
            <w:rFonts w:ascii="Times New Roman" w:eastAsia="標楷體" w:hAnsi="Times New Roman" w:cs="Times New Roman"/>
          </w:rPr>
          <w:t>嘉義分署樣區數為</w:t>
        </w:r>
        <w:r w:rsidRPr="00545E61">
          <w:rPr>
            <w:rFonts w:ascii="Times New Roman" w:eastAsia="標楷體" w:hAnsi="Times New Roman" w:cs="Times New Roman"/>
          </w:rPr>
          <w:t>1</w:t>
        </w:r>
        <w:r w:rsidRPr="00545E61">
          <w:rPr>
            <w:rFonts w:ascii="Times New Roman" w:eastAsia="標楷體" w:hAnsi="Times New Roman" w:cs="Times New Roman"/>
          </w:rPr>
          <w:t>個，總記錄隻次為</w:t>
        </w:r>
        <w:r w:rsidRPr="00545E61">
          <w:rPr>
            <w:rFonts w:ascii="Times New Roman" w:eastAsia="標楷體" w:hAnsi="Times New Roman" w:cs="Times New Roman"/>
          </w:rPr>
          <w:t>225</w:t>
        </w:r>
        <w:r w:rsidRPr="00545E61">
          <w:rPr>
            <w:rFonts w:ascii="Times New Roman" w:eastAsia="標楷體" w:hAnsi="Times New Roman" w:cs="Times New Roman"/>
          </w:rPr>
          <w:t>隻次。</w:t>
        </w:r>
        <w:r w:rsidRPr="00545E61">
          <w:rPr>
            <w:rFonts w:ascii="Times New Roman" w:eastAsia="標楷體" w:hAnsi="Times New Roman" w:cs="Times New Roman"/>
          </w:rPr>
          <w:t xml:space="preserve">(F) </w:t>
        </w:r>
        <w:r w:rsidRPr="00545E61">
          <w:rPr>
            <w:rFonts w:ascii="Times New Roman" w:eastAsia="標楷體" w:hAnsi="Times New Roman" w:cs="Times New Roman"/>
          </w:rPr>
          <w:t>屏東分署樣區數為</w:t>
        </w:r>
        <w:r w:rsidRPr="00545E61">
          <w:rPr>
            <w:rFonts w:ascii="Times New Roman" w:eastAsia="標楷體" w:hAnsi="Times New Roman" w:cs="Times New Roman"/>
          </w:rPr>
          <w:t>4</w:t>
        </w:r>
        <w:r w:rsidRPr="00545E61">
          <w:rPr>
            <w:rFonts w:ascii="Times New Roman" w:eastAsia="標楷體" w:hAnsi="Times New Roman" w:cs="Times New Roman"/>
          </w:rPr>
          <w:t>個，總記錄隻次為</w:t>
        </w:r>
        <w:r w:rsidRPr="00545E61">
          <w:rPr>
            <w:rFonts w:ascii="Times New Roman" w:eastAsia="標楷體" w:hAnsi="Times New Roman" w:cs="Times New Roman"/>
          </w:rPr>
          <w:t>937</w:t>
        </w:r>
        <w:r w:rsidRPr="00545E61">
          <w:rPr>
            <w:rFonts w:ascii="Times New Roman" w:eastAsia="標楷體" w:hAnsi="Times New Roman" w:cs="Times New Roman"/>
          </w:rPr>
          <w:t>隻次。</w:t>
        </w:r>
      </w:ins>
    </w:p>
    <w:p w14:paraId="1886770B" w14:textId="77777777" w:rsidR="00270371" w:rsidRPr="00545E61" w:rsidRDefault="00270371" w:rsidP="00270371">
      <w:pPr>
        <w:rPr>
          <w:ins w:id="43757" w:author="瑋婷 徐" w:date="2025-01-03T14:24:00Z" w16du:dateUtc="2025-01-03T06:24:00Z"/>
          <w:rFonts w:ascii="Times New Roman" w:eastAsia="標楷體" w:hAnsi="Times New Roman" w:cs="Times New Roman"/>
        </w:rPr>
      </w:pPr>
    </w:p>
    <w:p w14:paraId="79918D47" w14:textId="77777777" w:rsidR="00270371" w:rsidRPr="00545E61" w:rsidRDefault="00270371" w:rsidP="00270371">
      <w:pPr>
        <w:rPr>
          <w:ins w:id="43758" w:author="瑋婷 徐" w:date="2025-01-03T14:24:00Z" w16du:dateUtc="2025-01-03T06:24:00Z"/>
          <w:rFonts w:ascii="Times New Roman" w:eastAsia="標楷體" w:hAnsi="Times New Roman" w:cs="Times New Roman"/>
        </w:rPr>
      </w:pPr>
      <w:ins w:id="43759" w:author="瑋婷 徐" w:date="2025-01-03T14:24:00Z" w16du:dateUtc="2025-01-03T06:24:00Z">
        <w:r w:rsidRPr="00545E61">
          <w:rPr>
            <w:rFonts w:ascii="Times New Roman" w:eastAsia="標楷體" w:hAnsi="Times New Roman" w:cs="Times New Roman"/>
          </w:rPr>
          <w:br w:type="page"/>
        </w:r>
      </w:ins>
    </w:p>
    <w:p w14:paraId="5FE5C40B" w14:textId="77777777" w:rsidR="00270371" w:rsidRPr="00545E61" w:rsidRDefault="00270371" w:rsidP="00270371">
      <w:pPr>
        <w:rPr>
          <w:ins w:id="43760" w:author="瑋婷 徐" w:date="2025-01-03T14:24:00Z" w16du:dateUtc="2025-01-03T06:24:00Z"/>
          <w:rFonts w:ascii="Times New Roman" w:eastAsia="標楷體" w:hAnsi="Times New Roman" w:cs="Times New Roman"/>
        </w:rPr>
      </w:pPr>
      <w:ins w:id="43761" w:author="瑋婷 徐" w:date="2025-01-03T14:24:00Z" w16du:dateUtc="2025-01-03T06:24:00Z">
        <w:r w:rsidRPr="00545E61">
          <w:rPr>
            <w:rFonts w:ascii="Times New Roman" w:eastAsia="標楷體" w:hAnsi="Times New Roman" w:cs="Times New Roman"/>
          </w:rPr>
          <w:lastRenderedPageBreak/>
          <w:t xml:space="preserve">(G) </w:t>
        </w:r>
        <w:r w:rsidRPr="00545E61">
          <w:rPr>
            <w:rFonts w:ascii="Times New Roman" w:eastAsia="標楷體" w:hAnsi="Times New Roman" w:cs="Times New Roman"/>
          </w:rPr>
          <w:t>花蓮分署</w:t>
        </w:r>
      </w:ins>
    </w:p>
    <w:p w14:paraId="0C9EBF87" w14:textId="77777777" w:rsidR="00270371" w:rsidRPr="00545E61" w:rsidRDefault="00270371" w:rsidP="00270371">
      <w:pPr>
        <w:rPr>
          <w:ins w:id="43762" w:author="瑋婷 徐" w:date="2025-01-03T14:24:00Z" w16du:dateUtc="2025-01-03T06:24:00Z"/>
          <w:rFonts w:ascii="Times New Roman" w:eastAsia="標楷體" w:hAnsi="Times New Roman" w:cs="Times New Roman"/>
        </w:rPr>
      </w:pPr>
      <w:ins w:id="43763" w:author="瑋婷 徐" w:date="2025-01-03T14:24:00Z" w16du:dateUtc="2025-01-03T06:24:00Z">
        <w:r w:rsidRPr="00545E61">
          <w:rPr>
            <w:rFonts w:ascii="Times New Roman" w:eastAsia="標楷體" w:hAnsi="Times New Roman" w:cs="Times New Roman"/>
            <w:noProof/>
          </w:rPr>
          <w:drawing>
            <wp:inline distT="0" distB="0" distL="0" distR="0" wp14:anchorId="430D24D9" wp14:editId="6A4B83C1">
              <wp:extent cx="5353050" cy="2881594"/>
              <wp:effectExtent l="0" t="0" r="0" b="0"/>
              <wp:docPr id="172717314" name="圖片 16"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7314" name="圖片 16" descr="一張含有 文字, 螢幕擷取畫面, 字型, 數字 的圖片&#10;&#10;自動產生的描述"/>
                      <pic:cNvPicPr>
                        <a:picLocks noChangeAspect="1" noChangeArrowheads="1"/>
                      </pic:cNvPicPr>
                    </pic:nvPicPr>
                    <pic:blipFill rotWithShape="1">
                      <a:blip r:embed="rId50">
                        <a:extLst>
                          <a:ext uri="{28A0092B-C50C-407E-A947-70E740481C1C}">
                            <a14:useLocalDpi xmlns:a14="http://schemas.microsoft.com/office/drawing/2010/main" val="0"/>
                          </a:ext>
                        </a:extLst>
                      </a:blip>
                      <a:srcRect r="7108"/>
                      <a:stretch/>
                    </pic:blipFill>
                    <pic:spPr bwMode="auto">
                      <a:xfrm>
                        <a:off x="0" y="0"/>
                        <a:ext cx="5353783" cy="2881989"/>
                      </a:xfrm>
                      <a:prstGeom prst="rect">
                        <a:avLst/>
                      </a:prstGeom>
                      <a:noFill/>
                      <a:ln>
                        <a:noFill/>
                      </a:ln>
                      <a:extLst>
                        <a:ext uri="{53640926-AAD7-44D8-BBD7-CCE9431645EC}">
                          <a14:shadowObscured xmlns:a14="http://schemas.microsoft.com/office/drawing/2010/main"/>
                        </a:ext>
                      </a:extLst>
                    </pic:spPr>
                  </pic:pic>
                </a:graphicData>
              </a:graphic>
            </wp:inline>
          </w:drawing>
        </w:r>
      </w:ins>
    </w:p>
    <w:p w14:paraId="4126563D" w14:textId="77777777" w:rsidR="00270371" w:rsidRPr="00545E61" w:rsidRDefault="00270371" w:rsidP="00270371">
      <w:pPr>
        <w:rPr>
          <w:ins w:id="43764" w:author="瑋婷 徐" w:date="2025-01-03T14:24:00Z" w16du:dateUtc="2025-01-03T06:24:00Z"/>
          <w:rFonts w:ascii="Times New Roman" w:eastAsia="標楷體" w:hAnsi="Times New Roman" w:cs="Times New Roman"/>
        </w:rPr>
      </w:pPr>
    </w:p>
    <w:p w14:paraId="76C744D6" w14:textId="77777777" w:rsidR="00270371" w:rsidRPr="00545E61" w:rsidRDefault="00270371" w:rsidP="00270371">
      <w:pPr>
        <w:rPr>
          <w:ins w:id="43765" w:author="瑋婷 徐" w:date="2025-01-03T14:24:00Z" w16du:dateUtc="2025-01-03T06:24:00Z"/>
          <w:rFonts w:ascii="Times New Roman" w:eastAsia="標楷體" w:hAnsi="Times New Roman" w:cs="Times New Roman"/>
        </w:rPr>
      </w:pPr>
      <w:ins w:id="43766" w:author="瑋婷 徐" w:date="2025-01-03T14:24:00Z" w16du:dateUtc="2025-01-03T06:24:00Z">
        <w:r w:rsidRPr="00545E61">
          <w:rPr>
            <w:rFonts w:ascii="Times New Roman" w:eastAsia="標楷體" w:hAnsi="Times New Roman" w:cs="Times New Roman"/>
          </w:rPr>
          <w:t xml:space="preserve">(H) </w:t>
        </w:r>
        <w:r w:rsidRPr="00545E61">
          <w:rPr>
            <w:rFonts w:ascii="Times New Roman" w:eastAsia="標楷體" w:hAnsi="Times New Roman" w:cs="Times New Roman"/>
          </w:rPr>
          <w:t>臺東分署</w:t>
        </w:r>
      </w:ins>
    </w:p>
    <w:p w14:paraId="55A8CE69" w14:textId="77777777" w:rsidR="00270371" w:rsidRPr="00545E61" w:rsidRDefault="00270371" w:rsidP="00270371">
      <w:pPr>
        <w:rPr>
          <w:ins w:id="43767" w:author="瑋婷 徐" w:date="2025-01-03T14:24:00Z" w16du:dateUtc="2025-01-03T06:24:00Z"/>
          <w:rFonts w:ascii="Times New Roman" w:eastAsia="標楷體" w:hAnsi="Times New Roman" w:cs="Times New Roman"/>
        </w:rPr>
      </w:pPr>
      <w:ins w:id="43768" w:author="瑋婷 徐" w:date="2025-01-03T14:24:00Z" w16du:dateUtc="2025-01-03T06:24:00Z">
        <w:r w:rsidRPr="00545E61">
          <w:rPr>
            <w:rFonts w:ascii="Times New Roman" w:eastAsia="標楷體" w:hAnsi="Times New Roman" w:cs="Times New Roman"/>
            <w:noProof/>
          </w:rPr>
          <w:drawing>
            <wp:inline distT="0" distB="0" distL="0" distR="0" wp14:anchorId="6E0A64AB" wp14:editId="1FC4E0FF">
              <wp:extent cx="5486400" cy="2738098"/>
              <wp:effectExtent l="0" t="0" r="0" b="5715"/>
              <wp:docPr id="2048390043" name="圖片 17"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90043" name="圖片 17" descr="一張含有 文字, 螢幕擷取畫面, 字型, 數字 的圖片&#10;&#10;自動產生的描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00996" cy="2745383"/>
                      </a:xfrm>
                      <a:prstGeom prst="rect">
                        <a:avLst/>
                      </a:prstGeom>
                      <a:noFill/>
                    </pic:spPr>
                  </pic:pic>
                </a:graphicData>
              </a:graphic>
            </wp:inline>
          </w:drawing>
        </w:r>
      </w:ins>
    </w:p>
    <w:p w14:paraId="480377F9" w14:textId="5047620B" w:rsidR="00270371" w:rsidRPr="00545E61" w:rsidRDefault="00270371" w:rsidP="00270371">
      <w:pPr>
        <w:rPr>
          <w:ins w:id="43769" w:author="瑋婷 徐" w:date="2025-01-03T14:24:00Z" w16du:dateUtc="2025-01-03T06:24:00Z"/>
          <w:rFonts w:ascii="Times New Roman" w:eastAsia="標楷體" w:hAnsi="Times New Roman" w:cs="Times New Roman"/>
        </w:rPr>
      </w:pPr>
      <w:ins w:id="43770" w:author="瑋婷 徐" w:date="2025-01-03T14:24:00Z" w16du:dateUtc="2025-01-03T06:24:00Z">
        <w:r w:rsidRPr="00545E61">
          <w:rPr>
            <w:rFonts w:ascii="Times New Roman" w:eastAsia="標楷體" w:hAnsi="Times New Roman" w:cs="Times New Roman"/>
          </w:rPr>
          <w:t>續圖</w:t>
        </w:r>
      </w:ins>
      <w:ins w:id="43771" w:author="瑋婷 徐" w:date="2025-01-03T14:25:00Z" w16du:dateUtc="2025-01-03T06:25:00Z">
        <w:r>
          <w:rPr>
            <w:rFonts w:ascii="Times New Roman" w:eastAsia="標楷體" w:hAnsi="Times New Roman" w:cs="Times New Roman" w:hint="eastAsia"/>
          </w:rPr>
          <w:t>10</w:t>
        </w:r>
      </w:ins>
      <w:ins w:id="43772" w:author="瑋婷 徐" w:date="2025-01-03T14:24:00Z" w16du:dateUtc="2025-01-03T06:24:00Z">
        <w:r w:rsidRPr="00545E61">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w:t>
        </w:r>
        <w:r w:rsidRPr="00545E61">
          <w:rPr>
            <w:rFonts w:ascii="Times New Roman" w:eastAsia="標楷體" w:hAnsi="Times New Roman" w:cs="Times New Roman"/>
          </w:rPr>
          <w:t>各分署記錄數量前</w:t>
        </w:r>
        <w:r w:rsidRPr="00545E61">
          <w:rPr>
            <w:rFonts w:ascii="Times New Roman" w:eastAsia="標楷體" w:hAnsi="Times New Roman" w:cs="Times New Roman"/>
          </w:rPr>
          <w:t>10</w:t>
        </w:r>
        <w:r w:rsidRPr="00545E61">
          <w:rPr>
            <w:rFonts w:ascii="Times New Roman" w:eastAsia="標楷體" w:hAnsi="Times New Roman" w:cs="Times New Roman"/>
          </w:rPr>
          <w:t>名鳥種。</w:t>
        </w:r>
        <w:r w:rsidRPr="00545E61">
          <w:rPr>
            <w:rFonts w:ascii="Times New Roman" w:eastAsia="標楷體" w:hAnsi="Times New Roman" w:cs="Times New Roman"/>
          </w:rPr>
          <w:t xml:space="preserve">(G) </w:t>
        </w:r>
        <w:r w:rsidRPr="00545E61">
          <w:rPr>
            <w:rFonts w:ascii="Times New Roman" w:eastAsia="標楷體" w:hAnsi="Times New Roman" w:cs="Times New Roman"/>
          </w:rPr>
          <w:t>花蓮分署樣區數為</w:t>
        </w:r>
        <w:r w:rsidRPr="00545E61">
          <w:rPr>
            <w:rFonts w:ascii="Times New Roman" w:eastAsia="標楷體" w:hAnsi="Times New Roman" w:cs="Times New Roman"/>
          </w:rPr>
          <w:t>3</w:t>
        </w:r>
        <w:r w:rsidRPr="00545E61">
          <w:rPr>
            <w:rFonts w:ascii="Times New Roman" w:eastAsia="標楷體" w:hAnsi="Times New Roman" w:cs="Times New Roman"/>
          </w:rPr>
          <w:t>個，總記錄隻次為</w:t>
        </w:r>
        <w:r w:rsidRPr="00545E61">
          <w:rPr>
            <w:rFonts w:ascii="Times New Roman" w:eastAsia="標楷體" w:hAnsi="Times New Roman" w:cs="Times New Roman"/>
          </w:rPr>
          <w:t>313</w:t>
        </w:r>
        <w:r w:rsidRPr="00545E61">
          <w:rPr>
            <w:rFonts w:ascii="Times New Roman" w:eastAsia="標楷體" w:hAnsi="Times New Roman" w:cs="Times New Roman"/>
          </w:rPr>
          <w:t>隻次。</w:t>
        </w:r>
        <w:r w:rsidRPr="00545E61">
          <w:rPr>
            <w:rFonts w:ascii="Times New Roman" w:eastAsia="標楷體" w:hAnsi="Times New Roman" w:cs="Times New Roman"/>
          </w:rPr>
          <w:t xml:space="preserve">(H) </w:t>
        </w:r>
        <w:r w:rsidRPr="00545E61">
          <w:rPr>
            <w:rFonts w:ascii="Times New Roman" w:eastAsia="標楷體" w:hAnsi="Times New Roman" w:cs="Times New Roman"/>
          </w:rPr>
          <w:t>臺東分署樣區數為</w:t>
        </w:r>
        <w:r w:rsidRPr="00545E61">
          <w:rPr>
            <w:rFonts w:ascii="Times New Roman" w:eastAsia="標楷體" w:hAnsi="Times New Roman" w:cs="Times New Roman"/>
          </w:rPr>
          <w:t>4</w:t>
        </w:r>
        <w:r w:rsidRPr="00545E61">
          <w:rPr>
            <w:rFonts w:ascii="Times New Roman" w:eastAsia="標楷體" w:hAnsi="Times New Roman" w:cs="Times New Roman"/>
          </w:rPr>
          <w:t>個，總記錄隻次為</w:t>
        </w:r>
        <w:r w:rsidRPr="00545E61">
          <w:rPr>
            <w:rFonts w:ascii="Times New Roman" w:eastAsia="標楷體" w:hAnsi="Times New Roman" w:cs="Times New Roman"/>
          </w:rPr>
          <w:t>552</w:t>
        </w:r>
        <w:r w:rsidRPr="00545E61">
          <w:rPr>
            <w:rFonts w:ascii="Times New Roman" w:eastAsia="標楷體" w:hAnsi="Times New Roman" w:cs="Times New Roman"/>
          </w:rPr>
          <w:t>隻次。</w:t>
        </w:r>
      </w:ins>
    </w:p>
    <w:p w14:paraId="481E5F87" w14:textId="77777777" w:rsidR="00270371" w:rsidRPr="00545E61" w:rsidRDefault="00270371" w:rsidP="00270371">
      <w:pPr>
        <w:rPr>
          <w:ins w:id="43773" w:author="瑋婷 徐" w:date="2025-01-03T14:24:00Z" w16du:dateUtc="2025-01-03T06:24:00Z"/>
          <w:rFonts w:ascii="Times New Roman" w:eastAsia="標楷體" w:hAnsi="Times New Roman" w:cs="Times New Roman"/>
        </w:rPr>
      </w:pPr>
    </w:p>
    <w:p w14:paraId="5043903D" w14:textId="77777777" w:rsidR="00270371" w:rsidRPr="00545E61" w:rsidRDefault="00270371" w:rsidP="00270371">
      <w:pPr>
        <w:rPr>
          <w:ins w:id="43774" w:author="瑋婷 徐" w:date="2025-01-03T14:24:00Z" w16du:dateUtc="2025-01-03T06:24:00Z"/>
          <w:rFonts w:ascii="Times New Roman" w:eastAsia="標楷體" w:hAnsi="Times New Roman" w:cs="Times New Roman"/>
        </w:rPr>
      </w:pPr>
      <w:ins w:id="43775" w:author="瑋婷 徐" w:date="2025-01-03T14:24:00Z" w16du:dateUtc="2025-01-03T06:24:00Z">
        <w:r w:rsidRPr="00545E61">
          <w:rPr>
            <w:rFonts w:ascii="Times New Roman" w:eastAsia="標楷體" w:hAnsi="Times New Roman" w:cs="Times New Roman"/>
          </w:rPr>
          <w:br w:type="page"/>
        </w:r>
      </w:ins>
    </w:p>
    <w:p w14:paraId="4B0157F7" w14:textId="77777777" w:rsidR="00270371" w:rsidRPr="00545E61" w:rsidRDefault="00270371" w:rsidP="00270371">
      <w:pPr>
        <w:rPr>
          <w:ins w:id="43776" w:author="瑋婷 徐" w:date="2025-01-03T14:24:00Z" w16du:dateUtc="2025-01-03T06:24:00Z"/>
          <w:rFonts w:ascii="Times New Roman" w:eastAsia="標楷體" w:hAnsi="Times New Roman" w:cs="Times New Roman"/>
        </w:rPr>
      </w:pPr>
      <w:ins w:id="43777" w:author="瑋婷 徐" w:date="2025-01-03T14:24:00Z" w16du:dateUtc="2025-01-03T06:24:00Z">
        <w:r w:rsidRPr="00545E61">
          <w:rPr>
            <w:rFonts w:ascii="Times New Roman" w:eastAsia="標楷體" w:hAnsi="Times New Roman" w:cs="Times New Roman"/>
            <w:noProof/>
          </w:rPr>
          <w:lastRenderedPageBreak/>
          <w:drawing>
            <wp:inline distT="0" distB="0" distL="0" distR="0" wp14:anchorId="5EF84743" wp14:editId="75D2D11E">
              <wp:extent cx="5467350" cy="2942590"/>
              <wp:effectExtent l="0" t="0" r="0" b="0"/>
              <wp:docPr id="34352563" name="圖片 18"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2563" name="圖片 18" descr="一張含有 文字, 螢幕擷取畫面, 字型, 行 的圖片&#10;&#10;自動產生的描述"/>
                      <pic:cNvPicPr>
                        <a:picLocks noChangeAspect="1" noChangeArrowheads="1"/>
                      </pic:cNvPicPr>
                    </pic:nvPicPr>
                    <pic:blipFill rotWithShape="1">
                      <a:blip r:embed="rId52">
                        <a:extLst>
                          <a:ext uri="{28A0092B-C50C-407E-A947-70E740481C1C}">
                            <a14:useLocalDpi xmlns:a14="http://schemas.microsoft.com/office/drawing/2010/main" val="0"/>
                          </a:ext>
                        </a:extLst>
                      </a:blip>
                      <a:srcRect r="6652"/>
                      <a:stretch/>
                    </pic:blipFill>
                    <pic:spPr bwMode="auto">
                      <a:xfrm>
                        <a:off x="0" y="0"/>
                        <a:ext cx="5472342" cy="2945277"/>
                      </a:xfrm>
                      <a:prstGeom prst="rect">
                        <a:avLst/>
                      </a:prstGeom>
                      <a:noFill/>
                      <a:ln>
                        <a:noFill/>
                      </a:ln>
                      <a:extLst>
                        <a:ext uri="{53640926-AAD7-44D8-BBD7-CCE9431645EC}">
                          <a14:shadowObscured xmlns:a14="http://schemas.microsoft.com/office/drawing/2010/main"/>
                        </a:ext>
                      </a:extLst>
                    </pic:spPr>
                  </pic:pic>
                </a:graphicData>
              </a:graphic>
            </wp:inline>
          </w:drawing>
        </w:r>
      </w:ins>
    </w:p>
    <w:p w14:paraId="0D98767A" w14:textId="0A091190" w:rsidR="00270371" w:rsidRPr="00545E61" w:rsidRDefault="00270371" w:rsidP="00270371">
      <w:pPr>
        <w:rPr>
          <w:ins w:id="43778" w:author="瑋婷 徐" w:date="2025-01-03T14:24:00Z" w16du:dateUtc="2025-01-03T06:24:00Z"/>
          <w:rFonts w:ascii="Times New Roman" w:eastAsia="標楷體" w:hAnsi="Times New Roman" w:cs="Times New Roman"/>
        </w:rPr>
      </w:pPr>
      <w:ins w:id="43779" w:author="瑋婷 徐" w:date="2025-01-03T14:24:00Z" w16du:dateUtc="2025-01-03T06:24:00Z">
        <w:r w:rsidRPr="00545E61">
          <w:rPr>
            <w:rFonts w:ascii="Times New Roman" w:eastAsia="標楷體" w:hAnsi="Times New Roman" w:cs="Times New Roman"/>
          </w:rPr>
          <w:t>圖</w:t>
        </w:r>
      </w:ins>
      <w:ins w:id="43780" w:author="瑋婷 徐" w:date="2025-01-03T14:25:00Z" w16du:dateUtc="2025-01-03T06:25:00Z">
        <w:r>
          <w:rPr>
            <w:rFonts w:ascii="Times New Roman" w:eastAsia="標楷體" w:hAnsi="Times New Roman" w:cs="Times New Roman" w:hint="eastAsia"/>
          </w:rPr>
          <w:t>11</w:t>
        </w:r>
      </w:ins>
      <w:ins w:id="43781" w:author="瑋婷 徐" w:date="2025-01-03T14:24:00Z" w16du:dateUtc="2025-01-03T06:24:00Z">
        <w:r w:rsidRPr="00545E61">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w:t>
        </w:r>
        <w:r w:rsidRPr="00545E61">
          <w:rPr>
            <w:rFonts w:ascii="Times New Roman" w:eastAsia="標楷體" w:hAnsi="Times New Roman" w:cs="Times New Roman"/>
          </w:rPr>
          <w:t>臺灣本島出現樣區占比前</w:t>
        </w:r>
        <w:r w:rsidRPr="00545E61">
          <w:rPr>
            <w:rFonts w:ascii="Times New Roman" w:eastAsia="標楷體" w:hAnsi="Times New Roman" w:cs="Times New Roman"/>
          </w:rPr>
          <w:t>10</w:t>
        </w:r>
        <w:r w:rsidRPr="00545E61">
          <w:rPr>
            <w:rFonts w:ascii="Times New Roman" w:eastAsia="標楷體" w:hAnsi="Times New Roman" w:cs="Times New Roman"/>
          </w:rPr>
          <w:t>名鳥種。樣區數為</w:t>
        </w:r>
        <w:r w:rsidRPr="00545E61">
          <w:rPr>
            <w:rFonts w:ascii="Times New Roman" w:eastAsia="標楷體" w:hAnsi="Times New Roman" w:cs="Times New Roman"/>
          </w:rPr>
          <w:t>33</w:t>
        </w:r>
        <w:r w:rsidRPr="00545E61">
          <w:rPr>
            <w:rFonts w:ascii="Times New Roman" w:eastAsia="標楷體" w:hAnsi="Times New Roman" w:cs="Times New Roman"/>
          </w:rPr>
          <w:t>個。</w:t>
        </w:r>
      </w:ins>
    </w:p>
    <w:p w14:paraId="2D05CE55" w14:textId="77777777" w:rsidR="00270371" w:rsidRPr="00545E61" w:rsidRDefault="00270371" w:rsidP="00270371">
      <w:pPr>
        <w:rPr>
          <w:ins w:id="43782" w:author="瑋婷 徐" w:date="2025-01-03T14:24:00Z" w16du:dateUtc="2025-01-03T06:24:00Z"/>
          <w:rFonts w:ascii="Times New Roman" w:eastAsia="標楷體" w:hAnsi="Times New Roman" w:cs="Times New Roman"/>
        </w:rPr>
      </w:pPr>
      <w:ins w:id="43783" w:author="瑋婷 徐" w:date="2025-01-03T14:24:00Z" w16du:dateUtc="2025-01-03T06:24:00Z">
        <w:r w:rsidRPr="00545E61">
          <w:rPr>
            <w:rFonts w:ascii="Times New Roman" w:eastAsia="標楷體" w:hAnsi="Times New Roman" w:cs="Times New Roman"/>
          </w:rPr>
          <w:br w:type="page"/>
        </w:r>
      </w:ins>
    </w:p>
    <w:p w14:paraId="52C96C91" w14:textId="77777777" w:rsidR="00270371" w:rsidRPr="00545E61" w:rsidRDefault="00270371" w:rsidP="00270371">
      <w:pPr>
        <w:rPr>
          <w:ins w:id="43784" w:author="瑋婷 徐" w:date="2025-01-03T14:24:00Z" w16du:dateUtc="2025-01-03T06:24:00Z"/>
          <w:rFonts w:ascii="Times New Roman" w:eastAsia="標楷體" w:hAnsi="Times New Roman" w:cs="Times New Roman"/>
        </w:rPr>
      </w:pPr>
      <w:ins w:id="43785" w:author="瑋婷 徐" w:date="2025-01-03T14:24:00Z" w16du:dateUtc="2025-01-03T06:24:00Z">
        <w:r w:rsidRPr="00545E61">
          <w:rPr>
            <w:rFonts w:ascii="Times New Roman" w:eastAsia="標楷體" w:hAnsi="Times New Roman" w:cs="Times New Roman"/>
          </w:rPr>
          <w:lastRenderedPageBreak/>
          <w:t xml:space="preserve">(A) </w:t>
        </w:r>
        <w:r w:rsidRPr="00545E61">
          <w:rPr>
            <w:rFonts w:ascii="Times New Roman" w:eastAsia="標楷體" w:hAnsi="Times New Roman" w:cs="Times New Roman"/>
          </w:rPr>
          <w:t>低海拔</w:t>
        </w:r>
      </w:ins>
    </w:p>
    <w:p w14:paraId="1456E0C7" w14:textId="77777777" w:rsidR="00270371" w:rsidRPr="00545E61" w:rsidRDefault="00270371" w:rsidP="00270371">
      <w:pPr>
        <w:rPr>
          <w:ins w:id="43786" w:author="瑋婷 徐" w:date="2025-01-03T14:24:00Z" w16du:dateUtc="2025-01-03T06:24:00Z"/>
          <w:rFonts w:ascii="Times New Roman" w:eastAsia="標楷體" w:hAnsi="Times New Roman" w:cs="Times New Roman"/>
        </w:rPr>
      </w:pPr>
      <w:ins w:id="43787" w:author="瑋婷 徐" w:date="2025-01-03T14:24:00Z" w16du:dateUtc="2025-01-03T06:24:00Z">
        <w:r w:rsidRPr="00545E61">
          <w:rPr>
            <w:rFonts w:ascii="Times New Roman" w:eastAsia="標楷體" w:hAnsi="Times New Roman" w:cs="Times New Roman"/>
            <w:noProof/>
          </w:rPr>
          <w:drawing>
            <wp:inline distT="0" distB="0" distL="0" distR="0" wp14:anchorId="33AD6ECD" wp14:editId="1F806E8A">
              <wp:extent cx="5334000" cy="2786515"/>
              <wp:effectExtent l="0" t="0" r="0" b="0"/>
              <wp:docPr id="679965506" name="圖片 19"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65506" name="圖片 19" descr="一張含有 文字, 螢幕擷取畫面, 字型, 行 的圖片&#10;&#10;自動產生的描述"/>
                      <pic:cNvPicPr>
                        <a:picLocks noChangeAspect="1" noChangeArrowheads="1"/>
                      </pic:cNvPicPr>
                    </pic:nvPicPr>
                    <pic:blipFill rotWithShape="1">
                      <a:blip r:embed="rId53">
                        <a:extLst>
                          <a:ext uri="{28A0092B-C50C-407E-A947-70E740481C1C}">
                            <a14:useLocalDpi xmlns:a14="http://schemas.microsoft.com/office/drawing/2010/main" val="0"/>
                          </a:ext>
                        </a:extLst>
                      </a:blip>
                      <a:srcRect r="5448"/>
                      <a:stretch/>
                    </pic:blipFill>
                    <pic:spPr bwMode="auto">
                      <a:xfrm>
                        <a:off x="0" y="0"/>
                        <a:ext cx="5338866" cy="2789057"/>
                      </a:xfrm>
                      <a:prstGeom prst="rect">
                        <a:avLst/>
                      </a:prstGeom>
                      <a:noFill/>
                      <a:ln>
                        <a:noFill/>
                      </a:ln>
                      <a:extLst>
                        <a:ext uri="{53640926-AAD7-44D8-BBD7-CCE9431645EC}">
                          <a14:shadowObscured xmlns:a14="http://schemas.microsoft.com/office/drawing/2010/main"/>
                        </a:ext>
                      </a:extLst>
                    </pic:spPr>
                  </pic:pic>
                </a:graphicData>
              </a:graphic>
            </wp:inline>
          </w:drawing>
        </w:r>
      </w:ins>
    </w:p>
    <w:p w14:paraId="63F9ED8F" w14:textId="77777777" w:rsidR="00270371" w:rsidRPr="00545E61" w:rsidRDefault="00270371" w:rsidP="00270371">
      <w:pPr>
        <w:rPr>
          <w:ins w:id="43788" w:author="瑋婷 徐" w:date="2025-01-03T14:24:00Z" w16du:dateUtc="2025-01-03T06:24:00Z"/>
          <w:rFonts w:ascii="Times New Roman" w:eastAsia="標楷體" w:hAnsi="Times New Roman" w:cs="Times New Roman"/>
        </w:rPr>
      </w:pPr>
    </w:p>
    <w:p w14:paraId="061B7ACB" w14:textId="77777777" w:rsidR="00270371" w:rsidRPr="00545E61" w:rsidRDefault="00270371" w:rsidP="00270371">
      <w:pPr>
        <w:rPr>
          <w:ins w:id="43789" w:author="瑋婷 徐" w:date="2025-01-03T14:24:00Z" w16du:dateUtc="2025-01-03T06:24:00Z"/>
          <w:rFonts w:ascii="Times New Roman" w:eastAsia="標楷體" w:hAnsi="Times New Roman" w:cs="Times New Roman"/>
        </w:rPr>
      </w:pPr>
      <w:ins w:id="43790" w:author="瑋婷 徐" w:date="2025-01-03T14:24:00Z" w16du:dateUtc="2025-01-03T06:24:00Z">
        <w:r w:rsidRPr="00545E61">
          <w:rPr>
            <w:rFonts w:ascii="Times New Roman" w:eastAsia="標楷體" w:hAnsi="Times New Roman" w:cs="Times New Roman"/>
          </w:rPr>
          <w:t xml:space="preserve">(B) </w:t>
        </w:r>
        <w:r w:rsidRPr="00545E61">
          <w:rPr>
            <w:rFonts w:ascii="Times New Roman" w:eastAsia="標楷體" w:hAnsi="Times New Roman" w:cs="Times New Roman"/>
          </w:rPr>
          <w:t>中高海拔</w:t>
        </w:r>
      </w:ins>
    </w:p>
    <w:p w14:paraId="67426A2D" w14:textId="77777777" w:rsidR="00270371" w:rsidRPr="00545E61" w:rsidRDefault="00270371" w:rsidP="00270371">
      <w:pPr>
        <w:rPr>
          <w:ins w:id="43791" w:author="瑋婷 徐" w:date="2025-01-03T14:24:00Z" w16du:dateUtc="2025-01-03T06:24:00Z"/>
          <w:rFonts w:ascii="Times New Roman" w:eastAsia="標楷體" w:hAnsi="Times New Roman" w:cs="Times New Roman"/>
        </w:rPr>
      </w:pPr>
      <w:ins w:id="43792" w:author="瑋婷 徐" w:date="2025-01-03T14:24:00Z" w16du:dateUtc="2025-01-03T06:24:00Z">
        <w:r w:rsidRPr="00545E61">
          <w:rPr>
            <w:rFonts w:ascii="Times New Roman" w:eastAsia="標楷體" w:hAnsi="Times New Roman" w:cs="Times New Roman"/>
            <w:noProof/>
          </w:rPr>
          <w:drawing>
            <wp:inline distT="0" distB="0" distL="0" distR="0" wp14:anchorId="1D1D633A" wp14:editId="0B74594D">
              <wp:extent cx="5229225" cy="2845262"/>
              <wp:effectExtent l="0" t="0" r="0" b="0"/>
              <wp:docPr id="529997453" name="圖片 20"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97453" name="圖片 20" descr="一張含有 文字, 螢幕擷取畫面, 字型, 數字 的圖片&#10;&#10;自動產生的描述"/>
                      <pic:cNvPicPr>
                        <a:picLocks noChangeAspect="1" noChangeArrowheads="1"/>
                      </pic:cNvPicPr>
                    </pic:nvPicPr>
                    <pic:blipFill rotWithShape="1">
                      <a:blip r:embed="rId54">
                        <a:extLst>
                          <a:ext uri="{28A0092B-C50C-407E-A947-70E740481C1C}">
                            <a14:useLocalDpi xmlns:a14="http://schemas.microsoft.com/office/drawing/2010/main" val="0"/>
                          </a:ext>
                        </a:extLst>
                      </a:blip>
                      <a:srcRect r="8296"/>
                      <a:stretch/>
                    </pic:blipFill>
                    <pic:spPr bwMode="auto">
                      <a:xfrm>
                        <a:off x="0" y="0"/>
                        <a:ext cx="5237125" cy="2849561"/>
                      </a:xfrm>
                      <a:prstGeom prst="rect">
                        <a:avLst/>
                      </a:prstGeom>
                      <a:noFill/>
                      <a:ln>
                        <a:noFill/>
                      </a:ln>
                      <a:extLst>
                        <a:ext uri="{53640926-AAD7-44D8-BBD7-CCE9431645EC}">
                          <a14:shadowObscured xmlns:a14="http://schemas.microsoft.com/office/drawing/2010/main"/>
                        </a:ext>
                      </a:extLst>
                    </pic:spPr>
                  </pic:pic>
                </a:graphicData>
              </a:graphic>
            </wp:inline>
          </w:drawing>
        </w:r>
      </w:ins>
    </w:p>
    <w:p w14:paraId="79F03588" w14:textId="2F925B00" w:rsidR="00270371" w:rsidRPr="00545E61" w:rsidRDefault="00270371" w:rsidP="00270371">
      <w:pPr>
        <w:rPr>
          <w:ins w:id="43793" w:author="瑋婷 徐" w:date="2025-01-03T14:24:00Z" w16du:dateUtc="2025-01-03T06:24:00Z"/>
          <w:rFonts w:ascii="Times New Roman" w:eastAsia="標楷體" w:hAnsi="Times New Roman" w:cs="Times New Roman"/>
        </w:rPr>
      </w:pPr>
      <w:ins w:id="43794" w:author="瑋婷 徐" w:date="2025-01-03T14:24:00Z" w16du:dateUtc="2025-01-03T06:24:00Z">
        <w:r w:rsidRPr="00545E61">
          <w:rPr>
            <w:rFonts w:ascii="Times New Roman" w:eastAsia="標楷體" w:hAnsi="Times New Roman" w:cs="Times New Roman"/>
          </w:rPr>
          <w:t>圖</w:t>
        </w:r>
      </w:ins>
      <w:ins w:id="43795" w:author="瑋婷 徐" w:date="2025-01-03T14:25:00Z" w16du:dateUtc="2025-01-03T06:25:00Z">
        <w:r>
          <w:rPr>
            <w:rFonts w:ascii="Times New Roman" w:eastAsia="標楷體" w:hAnsi="Times New Roman" w:cs="Times New Roman" w:hint="eastAsia"/>
          </w:rPr>
          <w:t>12</w:t>
        </w:r>
      </w:ins>
      <w:ins w:id="43796" w:author="瑋婷 徐" w:date="2025-01-03T14:24:00Z" w16du:dateUtc="2025-01-03T06:24:00Z">
        <w:r w:rsidRPr="00545E61">
          <w:rPr>
            <w:rFonts w:ascii="Times New Roman" w:eastAsia="標楷體" w:hAnsi="Times New Roman" w:cs="Times New Roman"/>
          </w:rPr>
          <w:t>、</w:t>
        </w:r>
        <w:r>
          <w:rPr>
            <w:rFonts w:ascii="Times New Roman" w:eastAsia="標楷體" w:hAnsi="Times New Roman" w:cs="Times New Roman"/>
          </w:rPr>
          <w:t>202</w:t>
        </w:r>
        <w:r>
          <w:rPr>
            <w:rFonts w:ascii="Times New Roman" w:eastAsia="標楷體" w:hAnsi="Times New Roman" w:cs="Times New Roman" w:hint="eastAsia"/>
          </w:rPr>
          <w:t>4</w:t>
        </w:r>
        <w:r>
          <w:rPr>
            <w:rFonts w:ascii="Times New Roman" w:eastAsia="標楷體" w:hAnsi="Times New Roman" w:cs="Times New Roman"/>
          </w:rPr>
          <w:t>年繁殖鳥類調查</w:t>
        </w:r>
        <w:r>
          <w:rPr>
            <w:rFonts w:ascii="標楷體" w:eastAsia="標楷體" w:hAnsi="標楷體" w:cs="Times New Roman" w:hint="eastAsia"/>
          </w:rPr>
          <w:t>，</w:t>
        </w:r>
        <w:r w:rsidRPr="00545E61">
          <w:rPr>
            <w:rFonts w:ascii="Times New Roman" w:eastAsia="標楷體" w:hAnsi="Times New Roman" w:cs="Times New Roman"/>
          </w:rPr>
          <w:t>不同海拔段出現樣區占比前</w:t>
        </w:r>
        <w:r w:rsidRPr="00545E61">
          <w:rPr>
            <w:rFonts w:ascii="Times New Roman" w:eastAsia="標楷體" w:hAnsi="Times New Roman" w:cs="Times New Roman"/>
          </w:rPr>
          <w:t>10</w:t>
        </w:r>
        <w:r w:rsidRPr="00545E61">
          <w:rPr>
            <w:rFonts w:ascii="Times New Roman" w:eastAsia="標楷體" w:hAnsi="Times New Roman" w:cs="Times New Roman"/>
          </w:rPr>
          <w:t>名鳥種。</w:t>
        </w:r>
        <w:r w:rsidRPr="00545E61">
          <w:rPr>
            <w:rFonts w:ascii="Times New Roman" w:eastAsia="標楷體" w:hAnsi="Times New Roman" w:cs="Times New Roman"/>
          </w:rPr>
          <w:t>(A)</w:t>
        </w:r>
        <w:r w:rsidRPr="00545E61">
          <w:rPr>
            <w:rFonts w:ascii="Times New Roman" w:eastAsia="標楷體" w:hAnsi="Times New Roman" w:cs="Times New Roman"/>
          </w:rPr>
          <w:t>低海拔樣區數為</w:t>
        </w:r>
        <w:r w:rsidRPr="00545E61">
          <w:rPr>
            <w:rFonts w:ascii="Times New Roman" w:eastAsia="標楷體" w:hAnsi="Times New Roman" w:cs="Times New Roman"/>
          </w:rPr>
          <w:t>11</w:t>
        </w:r>
        <w:r w:rsidRPr="00545E61">
          <w:rPr>
            <w:rFonts w:ascii="Times New Roman" w:eastAsia="標楷體" w:hAnsi="Times New Roman" w:cs="Times New Roman"/>
          </w:rPr>
          <w:t>個。</w:t>
        </w:r>
        <w:r w:rsidRPr="00545E61">
          <w:rPr>
            <w:rFonts w:ascii="Times New Roman" w:eastAsia="標楷體" w:hAnsi="Times New Roman" w:cs="Times New Roman"/>
          </w:rPr>
          <w:t>(B)</w:t>
        </w:r>
        <w:r w:rsidRPr="00545E61">
          <w:rPr>
            <w:rFonts w:ascii="Times New Roman" w:eastAsia="標楷體" w:hAnsi="Times New Roman" w:cs="Times New Roman"/>
          </w:rPr>
          <w:t>中高海拔樣區數為</w:t>
        </w:r>
        <w:r w:rsidRPr="00545E61">
          <w:rPr>
            <w:rFonts w:ascii="Times New Roman" w:eastAsia="標楷體" w:hAnsi="Times New Roman" w:cs="Times New Roman"/>
          </w:rPr>
          <w:t>22</w:t>
        </w:r>
        <w:r w:rsidRPr="00545E61">
          <w:rPr>
            <w:rFonts w:ascii="Times New Roman" w:eastAsia="標楷體" w:hAnsi="Times New Roman" w:cs="Times New Roman"/>
          </w:rPr>
          <w:t>個。</w:t>
        </w:r>
      </w:ins>
    </w:p>
    <w:p w14:paraId="06E83C47" w14:textId="0F42A5E9" w:rsidR="00270371" w:rsidRDefault="00270371">
      <w:pPr>
        <w:rPr>
          <w:ins w:id="43797" w:author="瑋婷 徐" w:date="2025-01-03T14:24:00Z" w16du:dateUtc="2025-01-03T06:24:00Z"/>
        </w:rPr>
      </w:pPr>
      <w:ins w:id="43798" w:author="瑋婷 徐" w:date="2025-01-03T14:24:00Z" w16du:dateUtc="2025-01-03T06:24:00Z">
        <w:r>
          <w:br w:type="page"/>
        </w:r>
      </w:ins>
    </w:p>
    <w:p w14:paraId="687BCDD2" w14:textId="77777777" w:rsidR="00927667" w:rsidRDefault="00927667" w:rsidP="00927667">
      <w:pPr>
        <w:rPr>
          <w:rFonts w:ascii="Times New Roman" w:eastAsia="標楷體" w:hAnsi="Times New Roman" w:cs="Times New Roman"/>
        </w:rPr>
      </w:pPr>
    </w:p>
    <w:p w14:paraId="165D2F09" w14:textId="77777777" w:rsidR="00927667" w:rsidRDefault="00927667" w:rsidP="00420871">
      <w:pPr>
        <w:rPr>
          <w:rFonts w:ascii="Times New Roman" w:eastAsia="標楷體" w:hAnsi="Times New Roman" w:cs="Times New Roman"/>
        </w:rPr>
      </w:pPr>
      <w:r>
        <w:rPr>
          <w:noProof/>
        </w:rPr>
        <w:drawing>
          <wp:inline distT="0" distB="0" distL="0" distR="0" wp14:anchorId="43CEE9D4" wp14:editId="73ED46B3">
            <wp:extent cx="5274310" cy="5274310"/>
            <wp:effectExtent l="0" t="0" r="2540" b="2540"/>
            <wp:docPr id="138674872" name="圖片 4" descr="一張含有 服裝, 室內, 拼貼畫, 女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4872" name="圖片 4" descr="一張含有 服裝, 室內, 拼貼畫, 女人 的圖片&#10;&#10;自動產生的描述"/>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Pr>
          <w:rFonts w:ascii="Times New Roman" w:eastAsia="標楷體" w:hAnsi="Times New Roman" w:cs="Times New Roman"/>
        </w:rPr>
        <w:t>圖</w:t>
      </w:r>
      <w:r>
        <w:rPr>
          <w:rFonts w:ascii="Times New Roman" w:eastAsia="標楷體" w:hAnsi="Times New Roman" w:cs="Times New Roman"/>
        </w:rPr>
        <w:t>8</w:t>
      </w:r>
      <w:r>
        <w:rPr>
          <w:rFonts w:ascii="Times New Roman" w:eastAsia="標楷體" w:hAnsi="Times New Roman" w:cs="Times New Roman"/>
        </w:rPr>
        <w:t>、</w:t>
      </w:r>
      <w:r>
        <w:rPr>
          <w:rFonts w:ascii="Times New Roman" w:eastAsia="標楷體" w:hAnsi="Times New Roman" w:cs="Times New Roman"/>
        </w:rPr>
        <w:t>2023</w:t>
      </w:r>
      <w:r>
        <w:rPr>
          <w:rFonts w:ascii="Times New Roman" w:eastAsia="標楷體" w:hAnsi="Times New Roman" w:cs="Times New Roman"/>
        </w:rPr>
        <w:t>年臺灣獼猴與繁殖鳥類調查初階班</w:t>
      </w:r>
      <w:r>
        <w:rPr>
          <w:rFonts w:ascii="Times New Roman" w:eastAsia="標楷體" w:hAnsi="Times New Roman" w:cs="Times New Roman"/>
        </w:rPr>
        <w:t>_</w:t>
      </w:r>
      <w:r>
        <w:rPr>
          <w:rFonts w:ascii="Times New Roman" w:eastAsia="標楷體" w:hAnsi="Times New Roman" w:cs="Times New Roman"/>
        </w:rPr>
        <w:t>嘉義分署</w:t>
      </w:r>
      <w:r>
        <w:br w:type="page"/>
      </w:r>
    </w:p>
    <w:p w14:paraId="0FE22B70" w14:textId="77777777" w:rsidR="00927667" w:rsidRDefault="00927667" w:rsidP="00927667">
      <w:pPr>
        <w:rPr>
          <w:rFonts w:ascii="Times New Roman" w:eastAsia="標楷體" w:hAnsi="Times New Roman" w:cs="Times New Roman"/>
        </w:rPr>
      </w:pPr>
      <w:r>
        <w:lastRenderedPageBreak/>
        <w:t xml:space="preserve"> </w:t>
      </w:r>
      <w:r>
        <w:rPr>
          <w:noProof/>
        </w:rPr>
        <w:drawing>
          <wp:inline distT="0" distB="0" distL="0" distR="0" wp14:anchorId="70BE3550" wp14:editId="4C103AAB">
            <wp:extent cx="5274310" cy="5274310"/>
            <wp:effectExtent l="0" t="0" r="2540" b="2540"/>
            <wp:docPr id="1310248879" name="圖片 3" descr="一張含有 服裝, 男人, 人員, 拼貼畫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48879" name="圖片 3" descr="一張含有 服裝, 男人, 人員, 拼貼畫 的圖片&#10;&#10;自動產生的描述"/>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72A91FE2" w14:textId="77777777" w:rsidR="00927667" w:rsidRDefault="00927667" w:rsidP="00420871">
      <w:pPr>
        <w:rPr>
          <w:rFonts w:ascii="Times New Roman" w:eastAsia="標楷體" w:hAnsi="Times New Roman" w:cs="Times New Roman"/>
        </w:rPr>
      </w:pPr>
      <w:r>
        <w:rPr>
          <w:rFonts w:ascii="Times New Roman" w:eastAsia="標楷體" w:hAnsi="Times New Roman" w:cs="Times New Roman"/>
        </w:rPr>
        <w:t>圖</w:t>
      </w:r>
      <w:r>
        <w:rPr>
          <w:rFonts w:ascii="Times New Roman" w:eastAsia="標楷體" w:hAnsi="Times New Roman" w:cs="Times New Roman"/>
        </w:rPr>
        <w:t>9</w:t>
      </w:r>
      <w:r>
        <w:rPr>
          <w:rFonts w:ascii="Times New Roman" w:eastAsia="標楷體" w:hAnsi="Times New Roman" w:cs="Times New Roman"/>
        </w:rPr>
        <w:t>、</w:t>
      </w:r>
      <w:r>
        <w:rPr>
          <w:rFonts w:ascii="Times New Roman" w:eastAsia="標楷體" w:hAnsi="Times New Roman" w:cs="Times New Roman"/>
        </w:rPr>
        <w:t>2023</w:t>
      </w:r>
      <w:r>
        <w:rPr>
          <w:rFonts w:ascii="Times New Roman" w:eastAsia="標楷體" w:hAnsi="Times New Roman" w:cs="Times New Roman"/>
        </w:rPr>
        <w:t>年臺灣獼猴與繁殖鳥類調查初階班</w:t>
      </w:r>
      <w:r>
        <w:rPr>
          <w:rFonts w:ascii="Times New Roman" w:eastAsia="標楷體" w:hAnsi="Times New Roman" w:cs="Times New Roman"/>
        </w:rPr>
        <w:t>_</w:t>
      </w:r>
      <w:r>
        <w:rPr>
          <w:rFonts w:ascii="Times New Roman" w:eastAsia="標楷體" w:hAnsi="Times New Roman" w:cs="Times New Roman"/>
        </w:rPr>
        <w:t>新竹分署</w:t>
      </w:r>
    </w:p>
    <w:p w14:paraId="5D3903C8" w14:textId="77777777" w:rsidR="00927667" w:rsidRDefault="00927667" w:rsidP="00927667">
      <w:pPr>
        <w:rPr>
          <w:rFonts w:ascii="Times New Roman" w:eastAsia="標楷體" w:hAnsi="Times New Roman" w:cs="Times New Roman"/>
        </w:rPr>
      </w:pPr>
      <w:r>
        <w:br w:type="page"/>
      </w:r>
    </w:p>
    <w:p w14:paraId="6F52F209" w14:textId="77777777" w:rsidR="00927667" w:rsidRDefault="00927667" w:rsidP="00927667">
      <w:pPr>
        <w:rPr>
          <w:rFonts w:ascii="Times New Roman" w:eastAsia="標楷體" w:hAnsi="Times New Roman" w:cs="Times New Roman"/>
        </w:rPr>
      </w:pPr>
      <w:r>
        <w:rPr>
          <w:noProof/>
        </w:rPr>
        <w:lastRenderedPageBreak/>
        <w:drawing>
          <wp:inline distT="0" distB="0" distL="0" distR="0" wp14:anchorId="25A78EA9" wp14:editId="2818A963">
            <wp:extent cx="5274310" cy="5274310"/>
            <wp:effectExtent l="0" t="0" r="2540" b="2540"/>
            <wp:docPr id="211961586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5C1C3010" w14:textId="77777777" w:rsidR="00927667" w:rsidRDefault="00927667" w:rsidP="00420871">
      <w:pPr>
        <w:rPr>
          <w:rFonts w:ascii="Times New Roman" w:eastAsia="標楷體" w:hAnsi="Times New Roman" w:cs="Times New Roman"/>
        </w:rPr>
      </w:pPr>
      <w:r>
        <w:rPr>
          <w:rFonts w:ascii="Times New Roman" w:eastAsia="標楷體" w:hAnsi="Times New Roman" w:cs="Times New Roman"/>
        </w:rPr>
        <w:t>圖</w:t>
      </w:r>
      <w:r>
        <w:rPr>
          <w:rFonts w:ascii="Times New Roman" w:eastAsia="標楷體" w:hAnsi="Times New Roman" w:cs="Times New Roman"/>
        </w:rPr>
        <w:t>10</w:t>
      </w:r>
      <w:r>
        <w:rPr>
          <w:rFonts w:ascii="Times New Roman" w:eastAsia="標楷體" w:hAnsi="Times New Roman" w:cs="Times New Roman"/>
        </w:rPr>
        <w:t>、</w:t>
      </w:r>
      <w:r>
        <w:rPr>
          <w:rFonts w:ascii="Times New Roman" w:eastAsia="標楷體" w:hAnsi="Times New Roman" w:cs="Times New Roman"/>
        </w:rPr>
        <w:t>2023</w:t>
      </w:r>
      <w:r>
        <w:rPr>
          <w:rFonts w:ascii="Times New Roman" w:eastAsia="標楷體" w:hAnsi="Times New Roman" w:cs="Times New Roman"/>
        </w:rPr>
        <w:t>年臺灣獼猴與繁殖鳥類調查初階班</w:t>
      </w:r>
      <w:r>
        <w:rPr>
          <w:rFonts w:ascii="Times New Roman" w:eastAsia="標楷體" w:hAnsi="Times New Roman" w:cs="Times New Roman"/>
        </w:rPr>
        <w:t>_</w:t>
      </w:r>
      <w:r>
        <w:rPr>
          <w:rFonts w:ascii="Times New Roman" w:eastAsia="標楷體" w:hAnsi="Times New Roman" w:cs="Times New Roman"/>
        </w:rPr>
        <w:t>南投分署</w:t>
      </w:r>
    </w:p>
    <w:p w14:paraId="406CCC20" w14:textId="77777777" w:rsidR="00927667" w:rsidRDefault="00927667" w:rsidP="00927667">
      <w:pPr>
        <w:rPr>
          <w:rFonts w:ascii="Times New Roman" w:eastAsia="標楷體" w:hAnsi="Times New Roman" w:cs="Times New Roman"/>
        </w:rPr>
      </w:pPr>
      <w:r>
        <w:br w:type="page"/>
      </w:r>
    </w:p>
    <w:p w14:paraId="28DFBA33" w14:textId="77777777" w:rsidR="00927667" w:rsidRDefault="00927667" w:rsidP="00927667">
      <w:pPr>
        <w:rPr>
          <w:rFonts w:ascii="Times New Roman" w:eastAsia="標楷體" w:hAnsi="Times New Roman" w:cs="Times New Roman"/>
        </w:rPr>
      </w:pPr>
      <w:r>
        <w:rPr>
          <w:noProof/>
        </w:rPr>
        <w:lastRenderedPageBreak/>
        <w:drawing>
          <wp:inline distT="0" distB="0" distL="0" distR="0" wp14:anchorId="5526F316" wp14:editId="52486EB4">
            <wp:extent cx="5274310" cy="5274310"/>
            <wp:effectExtent l="0" t="0" r="2540" b="2540"/>
            <wp:docPr id="1780036120" name="圖片 1" descr="一張含有 服裝, 男人, 人員, 拼貼畫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36120" name="圖片 1" descr="一張含有 服裝, 男人, 人員, 拼貼畫 的圖片&#10;&#10;自動產生的描述"/>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29F6F073" w14:textId="77777777" w:rsidR="00927667" w:rsidRDefault="00927667" w:rsidP="00420871">
      <w:pPr>
        <w:rPr>
          <w:rFonts w:ascii="Times New Roman" w:eastAsia="標楷體" w:hAnsi="Times New Roman" w:cs="Times New Roman"/>
        </w:rPr>
      </w:pPr>
      <w:r>
        <w:rPr>
          <w:rFonts w:ascii="Times New Roman" w:eastAsia="標楷體" w:hAnsi="Times New Roman" w:cs="Times New Roman"/>
        </w:rPr>
        <w:t>圖</w:t>
      </w:r>
      <w:r>
        <w:rPr>
          <w:rFonts w:ascii="Times New Roman" w:eastAsia="標楷體" w:hAnsi="Times New Roman" w:cs="Times New Roman"/>
        </w:rPr>
        <w:t>11</w:t>
      </w:r>
      <w:r>
        <w:rPr>
          <w:rFonts w:ascii="Times New Roman" w:eastAsia="標楷體" w:hAnsi="Times New Roman" w:cs="Times New Roman"/>
        </w:rPr>
        <w:t>、</w:t>
      </w:r>
      <w:r>
        <w:rPr>
          <w:rFonts w:ascii="Times New Roman" w:eastAsia="標楷體" w:hAnsi="Times New Roman" w:cs="Times New Roman"/>
        </w:rPr>
        <w:t>2023</w:t>
      </w:r>
      <w:r>
        <w:rPr>
          <w:rFonts w:ascii="Times New Roman" w:eastAsia="標楷體" w:hAnsi="Times New Roman" w:cs="Times New Roman"/>
        </w:rPr>
        <w:t>年臺灣獼猴與繁殖鳥類調查初階班</w:t>
      </w:r>
      <w:r>
        <w:rPr>
          <w:rFonts w:ascii="Times New Roman" w:eastAsia="標楷體" w:hAnsi="Times New Roman" w:cs="Times New Roman"/>
        </w:rPr>
        <w:t>_</w:t>
      </w:r>
      <w:r>
        <w:rPr>
          <w:rFonts w:ascii="Times New Roman" w:eastAsia="標楷體" w:hAnsi="Times New Roman" w:cs="Times New Roman"/>
        </w:rPr>
        <w:t>臺中分署</w:t>
      </w:r>
      <w:r>
        <w:br w:type="page"/>
      </w:r>
    </w:p>
    <w:p w14:paraId="01732EEB" w14:textId="08435A1A" w:rsidR="00927667" w:rsidRDefault="00927667" w:rsidP="00DA5F55">
      <w:pPr>
        <w:jc w:val="center"/>
        <w:rPr>
          <w:rFonts w:ascii="Times New Roman" w:eastAsia="標楷體" w:hAnsi="Times New Roman" w:cs="Times New Roman"/>
        </w:rPr>
        <w:pPrChange w:id="43799" w:author="瑋婷 徐" w:date="2025-01-05T03:24:00Z" w16du:dateUtc="2025-01-04T19:24:00Z">
          <w:pPr/>
        </w:pPrChange>
      </w:pPr>
      <w:del w:id="43800" w:author="瑋婷 徐" w:date="2025-01-05T03:14:00Z" w16du:dateUtc="2025-01-04T19:14:00Z">
        <w:r w:rsidDel="00E002F0">
          <w:rPr>
            <w:noProof/>
          </w:rPr>
          <w:lastRenderedPageBreak/>
          <w:drawing>
            <wp:inline distT="0" distB="0" distL="0" distR="0" wp14:anchorId="3FCBD5D1" wp14:editId="6C7042B0">
              <wp:extent cx="5082540" cy="4369435"/>
              <wp:effectExtent l="0" t="0" r="0" b="0"/>
              <wp:docPr id="19" name="圖片 2" descr="一張含有 圖表, 螢幕擷取畫面, 文字,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2" descr="一張含有 圖表, 螢幕擷取畫面, 文字, Rectangle 的圖片&#10;&#10;自動產生的描述"/>
                      <pic:cNvPicPr>
                        <a:picLocks noChangeAspect="1" noChangeArrowheads="1"/>
                      </pic:cNvPicPr>
                    </pic:nvPicPr>
                    <pic:blipFill>
                      <a:blip r:embed="rId59"/>
                      <a:srcRect t="6824"/>
                      <a:stretch>
                        <a:fillRect/>
                      </a:stretch>
                    </pic:blipFill>
                    <pic:spPr bwMode="auto">
                      <a:xfrm>
                        <a:off x="0" y="0"/>
                        <a:ext cx="5082540" cy="4369435"/>
                      </a:xfrm>
                      <a:prstGeom prst="rect">
                        <a:avLst/>
                      </a:prstGeom>
                    </pic:spPr>
                  </pic:pic>
                </a:graphicData>
              </a:graphic>
            </wp:inline>
          </w:drawing>
        </w:r>
      </w:del>
      <w:ins w:id="43801" w:author="瑋婷 徐" w:date="2025-01-05T03:13:00Z" w16du:dateUtc="2025-01-04T19:13:00Z">
        <w:r w:rsidR="00E002F0">
          <w:rPr>
            <w:noProof/>
          </w:rPr>
          <w:drawing>
            <wp:inline distT="0" distB="0" distL="0" distR="0" wp14:anchorId="295C3A16" wp14:editId="1BEC8119">
              <wp:extent cx="3993515" cy="5069414"/>
              <wp:effectExtent l="0" t="0" r="6985" b="0"/>
              <wp:docPr id="6941917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a:extLst>
                          <a:ext uri="{28A0092B-C50C-407E-A947-70E740481C1C}">
                            <a14:useLocalDpi xmlns:a14="http://schemas.microsoft.com/office/drawing/2010/main" val="0"/>
                          </a:ext>
                        </a:extLst>
                      </a:blip>
                      <a:srcRect t="10591"/>
                      <a:stretch/>
                    </pic:blipFill>
                    <pic:spPr bwMode="auto">
                      <a:xfrm>
                        <a:off x="0" y="0"/>
                        <a:ext cx="3993515" cy="5069414"/>
                      </a:xfrm>
                      <a:prstGeom prst="rect">
                        <a:avLst/>
                      </a:prstGeom>
                      <a:noFill/>
                      <a:ln>
                        <a:noFill/>
                      </a:ln>
                      <a:extLst>
                        <a:ext uri="{53640926-AAD7-44D8-BBD7-CCE9431645EC}">
                          <a14:shadowObscured xmlns:a14="http://schemas.microsoft.com/office/drawing/2010/main"/>
                        </a:ext>
                      </a:extLst>
                    </pic:spPr>
                  </pic:pic>
                </a:graphicData>
              </a:graphic>
            </wp:inline>
          </w:drawing>
        </w:r>
      </w:ins>
    </w:p>
    <w:p w14:paraId="3ADB9742" w14:textId="64897F26" w:rsidR="00927667" w:rsidRDefault="00927667" w:rsidP="00927667">
      <w:pPr>
        <w:rPr>
          <w:rFonts w:ascii="Times New Roman" w:eastAsia="標楷體" w:hAnsi="Times New Roman" w:cs="Times New Roman"/>
        </w:rPr>
      </w:pPr>
      <w:r>
        <w:rPr>
          <w:rFonts w:ascii="Times New Roman" w:eastAsia="標楷體" w:hAnsi="Times New Roman" w:cs="Times New Roman"/>
        </w:rPr>
        <w:t>圖</w:t>
      </w:r>
      <w:r>
        <w:rPr>
          <w:rFonts w:ascii="Times New Roman" w:eastAsia="標楷體" w:hAnsi="Times New Roman" w:cs="Times New Roman"/>
        </w:rPr>
        <w:t>12</w:t>
      </w:r>
      <w:r>
        <w:rPr>
          <w:rFonts w:ascii="Times New Roman" w:eastAsia="標楷體" w:hAnsi="Times New Roman" w:cs="Times New Roman"/>
        </w:rPr>
        <w:t>、</w:t>
      </w:r>
      <w:r>
        <w:rPr>
          <w:rFonts w:ascii="Times New Roman" w:eastAsia="標楷體" w:hAnsi="Times New Roman" w:cs="Times New Roman"/>
        </w:rPr>
        <w:t>202</w:t>
      </w:r>
      <w:del w:id="43802" w:author="瑋婷 徐" w:date="2025-01-05T03:14:00Z" w16du:dateUtc="2025-01-04T19:14:00Z">
        <w:r w:rsidDel="00E002F0">
          <w:rPr>
            <w:rFonts w:ascii="Times New Roman" w:eastAsia="標楷體" w:hAnsi="Times New Roman" w:cs="Times New Roman"/>
          </w:rPr>
          <w:delText>3</w:delText>
        </w:r>
      </w:del>
      <w:ins w:id="43803" w:author="瑋婷 徐" w:date="2025-01-05T03:14:00Z" w16du:dateUtc="2025-01-04T19:14:00Z">
        <w:r w:rsidR="00E002F0">
          <w:rPr>
            <w:rFonts w:ascii="Times New Roman" w:eastAsia="標楷體" w:hAnsi="Times New Roman" w:cs="Times New Roman" w:hint="eastAsia"/>
          </w:rPr>
          <w:t>4</w:t>
        </w:r>
      </w:ins>
      <w:r>
        <w:rPr>
          <w:rFonts w:ascii="Times New Roman" w:eastAsia="標楷體" w:hAnsi="Times New Roman" w:cs="Times New Roman"/>
        </w:rPr>
        <w:t>年初階訓練班之學員前後測的測驗總分分布圖</w:t>
      </w:r>
      <w:r>
        <w:rPr>
          <w:rFonts w:ascii="Times New Roman" w:eastAsia="標楷體" w:hAnsi="Times New Roman" w:cs="Times New Roman"/>
        </w:rPr>
        <w:t>(n = 12</w:t>
      </w:r>
      <w:del w:id="43804" w:author="瑋婷 徐" w:date="2025-01-05T03:15:00Z" w16du:dateUtc="2025-01-04T19:15:00Z">
        <w:r w:rsidDel="00E002F0">
          <w:rPr>
            <w:rFonts w:ascii="Times New Roman" w:eastAsia="標楷體" w:hAnsi="Times New Roman" w:cs="Times New Roman" w:hint="eastAsia"/>
          </w:rPr>
          <w:delText>8</w:delText>
        </w:r>
      </w:del>
      <w:ins w:id="43805" w:author="瑋婷 徐" w:date="2025-01-05T03:15:00Z" w16du:dateUtc="2025-01-04T19:15:00Z">
        <w:r w:rsidR="00E002F0">
          <w:rPr>
            <w:rFonts w:ascii="Times New Roman" w:eastAsia="標楷體" w:hAnsi="Times New Roman" w:cs="Times New Roman" w:hint="eastAsia"/>
          </w:rPr>
          <w:t>0</w:t>
        </w:r>
      </w:ins>
      <w:r>
        <w:rPr>
          <w:rFonts w:ascii="Times New Roman" w:eastAsia="標楷體" w:hAnsi="Times New Roman" w:cs="Times New Roman"/>
        </w:rPr>
        <w:t>)</w:t>
      </w:r>
      <w:r>
        <w:rPr>
          <w:rFonts w:ascii="Times New Roman" w:eastAsia="標楷體" w:hAnsi="Times New Roman" w:cs="Times New Roman"/>
        </w:rPr>
        <w:t>。</w:t>
      </w:r>
      <w:r w:rsidRPr="00874B7D">
        <w:rPr>
          <w:rFonts w:ascii="Times New Roman" w:eastAsia="標楷體" w:hAnsi="Times New Roman" w:cs="Times New Roman" w:hint="eastAsia"/>
        </w:rPr>
        <w:t>箱型圖中</w:t>
      </w:r>
      <w:r>
        <w:rPr>
          <w:rFonts w:ascii="Times New Roman" w:eastAsia="標楷體" w:hAnsi="Times New Roman" w:cs="Times New Roman" w:hint="eastAsia"/>
        </w:rPr>
        <w:t>間橫</w:t>
      </w:r>
      <w:r w:rsidRPr="00874B7D">
        <w:rPr>
          <w:rFonts w:ascii="Times New Roman" w:eastAsia="標楷體" w:hAnsi="Times New Roman" w:cs="Times New Roman" w:hint="eastAsia"/>
        </w:rPr>
        <w:t>線表示中位數，箱型的下端代表第</w:t>
      </w:r>
      <w:r w:rsidRPr="00874B7D">
        <w:rPr>
          <w:rFonts w:ascii="Times New Roman" w:eastAsia="標楷體" w:hAnsi="Times New Roman" w:cs="Times New Roman"/>
        </w:rPr>
        <w:t>25</w:t>
      </w:r>
      <w:r w:rsidRPr="00874B7D">
        <w:rPr>
          <w:rFonts w:ascii="Times New Roman" w:eastAsia="標楷體" w:hAnsi="Times New Roman" w:cs="Times New Roman" w:hint="eastAsia"/>
        </w:rPr>
        <w:t>百分位數，箱型的上端代表第</w:t>
      </w:r>
      <w:r w:rsidRPr="00874B7D">
        <w:rPr>
          <w:rFonts w:ascii="Times New Roman" w:eastAsia="標楷體" w:hAnsi="Times New Roman" w:cs="Times New Roman"/>
        </w:rPr>
        <w:t>75</w:t>
      </w:r>
      <w:r w:rsidRPr="00874B7D">
        <w:rPr>
          <w:rFonts w:ascii="Times New Roman" w:eastAsia="標楷體" w:hAnsi="Times New Roman" w:cs="Times New Roman" w:hint="eastAsia"/>
        </w:rPr>
        <w:t>百分位數，箱型上方線段端點為最大值，箱型下方線段端點為最小值。</w:t>
      </w:r>
    </w:p>
    <w:p w14:paraId="15468710" w14:textId="77777777" w:rsidR="00927667" w:rsidRDefault="00927667" w:rsidP="00927667">
      <w:pPr>
        <w:rPr>
          <w:rFonts w:ascii="Times New Roman" w:eastAsia="Times New Roman" w:hAnsi="Times New Roman"/>
        </w:rPr>
      </w:pPr>
      <w:r>
        <w:br w:type="page"/>
      </w:r>
    </w:p>
    <w:p w14:paraId="4DB825B6" w14:textId="682DF070" w:rsidR="00927667" w:rsidRDefault="00927667" w:rsidP="00927667">
      <w:pPr>
        <w:rPr>
          <w:rFonts w:ascii="Times New Roman" w:eastAsia="Times New Roman" w:hAnsi="Times New Roman"/>
        </w:rPr>
      </w:pPr>
      <w:del w:id="43806" w:author="瑋婷 徐" w:date="2025-01-05T03:15:00Z" w16du:dateUtc="2025-01-04T19:15:00Z">
        <w:r w:rsidDel="00E002F0">
          <w:rPr>
            <w:rFonts w:ascii="Times New Roman" w:eastAsia="Times New Roman" w:hAnsi="Times New Roman"/>
            <w:noProof/>
          </w:rPr>
          <w:lastRenderedPageBreak/>
          <w:drawing>
            <wp:inline distT="0" distB="0" distL="0" distR="0" wp14:anchorId="08A098D5" wp14:editId="456DDB25">
              <wp:extent cx="5248510" cy="7033895"/>
              <wp:effectExtent l="0" t="0" r="9525" b="0"/>
              <wp:docPr id="5814950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59263" cy="7048306"/>
                      </a:xfrm>
                      <a:prstGeom prst="rect">
                        <a:avLst/>
                      </a:prstGeom>
                      <a:noFill/>
                    </pic:spPr>
                  </pic:pic>
                </a:graphicData>
              </a:graphic>
            </wp:inline>
          </w:drawing>
        </w:r>
      </w:del>
      <w:ins w:id="43807" w:author="瑋婷 徐" w:date="2025-01-05T03:15:00Z" w16du:dateUtc="2025-01-04T19:15:00Z">
        <w:r w:rsidR="00E002F0">
          <w:rPr>
            <w:rFonts w:ascii="Times New Roman" w:eastAsia="Times New Roman" w:hAnsi="Times New Roman"/>
            <w:noProof/>
          </w:rPr>
          <w:drawing>
            <wp:inline distT="0" distB="0" distL="0" distR="0" wp14:anchorId="6812B762" wp14:editId="2AA85A75">
              <wp:extent cx="5130010" cy="7690513"/>
              <wp:effectExtent l="0" t="0" r="0" b="5715"/>
              <wp:docPr id="150383283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50359" cy="7721018"/>
                      </a:xfrm>
                      <a:prstGeom prst="rect">
                        <a:avLst/>
                      </a:prstGeom>
                      <a:noFill/>
                    </pic:spPr>
                  </pic:pic>
                </a:graphicData>
              </a:graphic>
            </wp:inline>
          </w:drawing>
        </w:r>
      </w:ins>
    </w:p>
    <w:p w14:paraId="2C8B9A19" w14:textId="74DCA8D8" w:rsidR="00927667" w:rsidRDefault="00927667" w:rsidP="00927667">
      <w:pPr>
        <w:rPr>
          <w:rFonts w:asciiTheme="majorHAnsi" w:eastAsia="標楷體" w:hAnsiTheme="majorHAnsi" w:cstheme="majorHAnsi"/>
        </w:rPr>
      </w:pPr>
      <w:r w:rsidRPr="008062CC">
        <w:rPr>
          <w:rFonts w:ascii="標楷體" w:eastAsia="標楷體" w:hAnsi="標楷體"/>
        </w:rPr>
        <w:t>圖</w:t>
      </w:r>
      <w:r>
        <w:rPr>
          <w:rFonts w:ascii="Times New Roman" w:eastAsia="Times New Roman" w:hAnsi="Times New Roman"/>
        </w:rPr>
        <w:t xml:space="preserve">13 </w:t>
      </w:r>
      <w:r>
        <w:rPr>
          <w:rFonts w:ascii="Times New Roman" w:eastAsia="標楷體" w:hAnsi="Times New Roman" w:cs="Times New Roman"/>
        </w:rPr>
        <w:t>、</w:t>
      </w:r>
      <w:r>
        <w:rPr>
          <w:rFonts w:ascii="Times New Roman" w:eastAsia="標楷體" w:hAnsi="Times New Roman" w:cs="Times New Roman"/>
        </w:rPr>
        <w:t>202</w:t>
      </w:r>
      <w:del w:id="43808" w:author="瑋婷 徐" w:date="2025-01-05T03:16:00Z" w16du:dateUtc="2025-01-04T19:16:00Z">
        <w:r w:rsidDel="00E002F0">
          <w:rPr>
            <w:rFonts w:ascii="Times New Roman" w:eastAsia="標楷體" w:hAnsi="Times New Roman" w:cs="Times New Roman"/>
          </w:rPr>
          <w:delText>3</w:delText>
        </w:r>
      </w:del>
      <w:ins w:id="43809" w:author="瑋婷 徐" w:date="2025-01-05T03:16:00Z" w16du:dateUtc="2025-01-04T19:16:00Z">
        <w:r w:rsidR="00E002F0">
          <w:rPr>
            <w:rFonts w:ascii="Times New Roman" w:eastAsia="標楷體" w:hAnsi="Times New Roman" w:cs="Times New Roman" w:hint="eastAsia"/>
          </w:rPr>
          <w:t>4</w:t>
        </w:r>
      </w:ins>
      <w:r>
        <w:rPr>
          <w:rFonts w:ascii="Times New Roman" w:eastAsia="標楷體" w:hAnsi="Times New Roman" w:cs="Times New Roman"/>
        </w:rPr>
        <w:t>年初階訓練班之學員對於調</w:t>
      </w:r>
      <w:r>
        <w:rPr>
          <w:rFonts w:asciiTheme="majorHAnsi" w:eastAsia="標楷體" w:hAnsiTheme="majorHAnsi" w:cstheme="majorHAnsi"/>
        </w:rPr>
        <w:t>查方法</w:t>
      </w:r>
      <w:r>
        <w:rPr>
          <w:rFonts w:asciiTheme="majorHAnsi" w:eastAsia="標楷體" w:hAnsiTheme="majorHAnsi" w:cstheme="majorHAnsi"/>
        </w:rPr>
        <w:t>(a)</w:t>
      </w:r>
      <w:r>
        <w:rPr>
          <w:rFonts w:asciiTheme="majorHAnsi" w:eastAsia="標楷體" w:hAnsiTheme="majorHAnsi" w:cstheme="majorHAnsi"/>
        </w:rPr>
        <w:t>、鳥類外形辨識</w:t>
      </w:r>
      <w:r>
        <w:rPr>
          <w:rFonts w:asciiTheme="majorHAnsi" w:eastAsia="標楷體" w:hAnsiTheme="majorHAnsi" w:cstheme="majorHAnsi"/>
        </w:rPr>
        <w:t>(b)</w:t>
      </w:r>
      <w:r>
        <w:rPr>
          <w:rFonts w:asciiTheme="majorHAnsi" w:eastAsia="標楷體" w:hAnsiTheme="majorHAnsi" w:cstheme="majorHAnsi"/>
        </w:rPr>
        <w:t>和鳥類聲音辨識</w:t>
      </w:r>
      <w:r>
        <w:rPr>
          <w:rFonts w:asciiTheme="majorHAnsi" w:eastAsia="標楷體" w:hAnsiTheme="majorHAnsi" w:cstheme="majorHAnsi"/>
        </w:rPr>
        <w:t>(c)</w:t>
      </w:r>
      <w:r>
        <w:rPr>
          <w:rFonts w:asciiTheme="majorHAnsi" w:eastAsia="標楷體" w:hAnsiTheme="majorHAnsi" w:cstheme="majorHAnsi"/>
        </w:rPr>
        <w:t>之前測與後測結果，縱軸為正確人數比例</w:t>
      </w:r>
      <w:r>
        <w:rPr>
          <w:rFonts w:asciiTheme="majorHAnsi" w:eastAsia="標楷體" w:hAnsiTheme="majorHAnsi" w:cstheme="majorHAnsi" w:hint="eastAsia"/>
        </w:rPr>
        <w:t>，總測驗人數</w:t>
      </w:r>
      <w:r>
        <w:rPr>
          <w:rFonts w:asciiTheme="majorHAnsi" w:eastAsia="標楷體" w:hAnsiTheme="majorHAnsi" w:cstheme="majorHAnsi" w:hint="eastAsia"/>
        </w:rPr>
        <w:t>12</w:t>
      </w:r>
      <w:del w:id="43810" w:author="瑋婷 徐" w:date="2025-01-05T03:16:00Z" w16du:dateUtc="2025-01-04T19:16:00Z">
        <w:r w:rsidDel="00E002F0">
          <w:rPr>
            <w:rFonts w:asciiTheme="majorHAnsi" w:eastAsia="標楷體" w:hAnsiTheme="majorHAnsi" w:cstheme="majorHAnsi" w:hint="eastAsia"/>
          </w:rPr>
          <w:delText>8</w:delText>
        </w:r>
      </w:del>
      <w:ins w:id="43811" w:author="瑋婷 徐" w:date="2025-01-05T03:16:00Z" w16du:dateUtc="2025-01-04T19:16:00Z">
        <w:r w:rsidR="00E002F0">
          <w:rPr>
            <w:rFonts w:asciiTheme="majorHAnsi" w:eastAsia="標楷體" w:hAnsiTheme="majorHAnsi" w:cstheme="majorHAnsi" w:hint="eastAsia"/>
          </w:rPr>
          <w:t>0</w:t>
        </w:r>
      </w:ins>
      <w:r>
        <w:rPr>
          <w:rFonts w:asciiTheme="majorHAnsi" w:eastAsia="標楷體" w:hAnsiTheme="majorHAnsi" w:cstheme="majorHAnsi" w:hint="eastAsia"/>
        </w:rPr>
        <w:t>人</w:t>
      </w:r>
      <w:r>
        <w:rPr>
          <w:rFonts w:asciiTheme="majorHAnsi" w:eastAsia="標楷體" w:hAnsiTheme="majorHAnsi" w:cstheme="majorHAnsi"/>
        </w:rPr>
        <w:t>。藍色為前測、紅色為後測。</w:t>
      </w:r>
    </w:p>
    <w:p w14:paraId="02A388E7" w14:textId="77777777" w:rsidR="00927667" w:rsidRDefault="00927667" w:rsidP="00927667">
      <w:pPr>
        <w:rPr>
          <w:rFonts w:ascii="Times New Roman" w:eastAsia="Times New Roman" w:hAnsi="Times New Roman"/>
        </w:rPr>
      </w:pPr>
      <w:r>
        <w:br w:type="page"/>
      </w:r>
    </w:p>
    <w:p w14:paraId="56C7B4E6" w14:textId="77777777" w:rsidR="00927667" w:rsidRDefault="00927667" w:rsidP="00927667">
      <w:pPr>
        <w:jc w:val="center"/>
        <w:rPr>
          <w:rFonts w:ascii="Times New Roman" w:eastAsia="標楷體" w:hAnsi="Times New Roman" w:cs="Times New Roman"/>
        </w:rPr>
      </w:pPr>
      <w:r>
        <w:rPr>
          <w:noProof/>
        </w:rPr>
        <w:lastRenderedPageBreak/>
        <w:drawing>
          <wp:inline distT="0" distB="0" distL="0" distR="0" wp14:anchorId="5A17AADB" wp14:editId="59027CE8">
            <wp:extent cx="3595635" cy="3595635"/>
            <wp:effectExtent l="0" t="0" r="5080" b="5080"/>
            <wp:docPr id="626990181" name="圖片 6" descr="一張含有 拼貼畫, 服裝, 人員, 戶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90181" name="圖片 6" descr="一張含有 拼貼畫, 服裝, 人員, 戶外 的圖片&#10;&#10;自動產生的描述"/>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99319" cy="3599319"/>
                    </a:xfrm>
                    <a:prstGeom prst="rect">
                      <a:avLst/>
                    </a:prstGeom>
                    <a:noFill/>
                    <a:ln>
                      <a:noFill/>
                    </a:ln>
                  </pic:spPr>
                </pic:pic>
              </a:graphicData>
            </a:graphic>
          </wp:inline>
        </w:drawing>
      </w:r>
      <w:r>
        <w:t xml:space="preserve"> </w:t>
      </w:r>
      <w:r>
        <w:rPr>
          <w:noProof/>
        </w:rPr>
        <w:drawing>
          <wp:inline distT="0" distB="0" distL="0" distR="0" wp14:anchorId="4F7EB8F5" wp14:editId="4B8A5F54">
            <wp:extent cx="3596400" cy="3596400"/>
            <wp:effectExtent l="0" t="0" r="4445" b="4445"/>
            <wp:docPr id="1958395456" name="圖片 7" descr="一張含有 服裝, 男人, 拼貼畫,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95456" name="圖片 7" descr="一張含有 服裝, 男人, 拼貼畫, 人員 的圖片&#10;&#10;自動產生的描述"/>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96400" cy="3596400"/>
                    </a:xfrm>
                    <a:prstGeom prst="rect">
                      <a:avLst/>
                    </a:prstGeom>
                    <a:noFill/>
                    <a:ln>
                      <a:noFill/>
                    </a:ln>
                  </pic:spPr>
                </pic:pic>
              </a:graphicData>
            </a:graphic>
          </wp:inline>
        </w:drawing>
      </w:r>
    </w:p>
    <w:p w14:paraId="4673B120" w14:textId="77777777" w:rsidR="00927667" w:rsidRDefault="00927667" w:rsidP="00420871">
      <w:pPr>
        <w:rPr>
          <w:rFonts w:ascii="Times New Roman" w:eastAsia="標楷體" w:hAnsi="Times New Roman" w:cs="Times New Roman"/>
        </w:rPr>
        <w:sectPr w:rsidR="00927667">
          <w:footerReference w:type="default" r:id="rId65"/>
          <w:footerReference w:type="first" r:id="rId66"/>
          <w:pgSz w:w="11906" w:h="16838"/>
          <w:pgMar w:top="1440" w:right="1800" w:bottom="1440" w:left="1800" w:header="0" w:footer="992" w:gutter="0"/>
          <w:cols w:space="720"/>
          <w:formProt w:val="0"/>
          <w:docGrid w:type="lines" w:linePitch="360"/>
        </w:sectPr>
      </w:pPr>
      <w:r>
        <w:rPr>
          <w:rFonts w:ascii="Times New Roman" w:eastAsia="標楷體" w:hAnsi="Times New Roman" w:cs="Times New Roman"/>
        </w:rPr>
        <w:t>圖</w:t>
      </w:r>
      <w:r>
        <w:rPr>
          <w:rFonts w:ascii="Times New Roman" w:eastAsia="標楷體" w:hAnsi="Times New Roman" w:cs="Times New Roman"/>
        </w:rPr>
        <w:t>14</w:t>
      </w:r>
      <w:r>
        <w:rPr>
          <w:rFonts w:ascii="Times New Roman" w:eastAsia="標楷體" w:hAnsi="Times New Roman" w:cs="Times New Roman"/>
        </w:rPr>
        <w:t>、</w:t>
      </w:r>
      <w:r>
        <w:rPr>
          <w:rFonts w:ascii="Times New Roman" w:eastAsia="標楷體" w:hAnsi="Times New Roman" w:cs="Times New Roman"/>
        </w:rPr>
        <w:t>2023</w:t>
      </w:r>
      <w:r>
        <w:rPr>
          <w:rFonts w:ascii="Times New Roman" w:eastAsia="標楷體" w:hAnsi="Times New Roman" w:cs="Times New Roman"/>
        </w:rPr>
        <w:t>繁殖鳥類調查進階班及戶外實習課程照片</w:t>
      </w:r>
    </w:p>
    <w:p w14:paraId="5F5EF3BC" w14:textId="716EFA65" w:rsidR="00927667" w:rsidRDefault="00927667" w:rsidP="00927667">
      <w:pPr>
        <w:jc w:val="center"/>
        <w:rPr>
          <w:rFonts w:ascii="Times New Roman" w:eastAsia="標楷體" w:hAnsi="Times New Roman" w:cs="Times New Roman"/>
        </w:rPr>
      </w:pPr>
      <w:r>
        <w:rPr>
          <w:rFonts w:ascii="Times New Roman" w:eastAsia="標楷體" w:hAnsi="Times New Roman" w:cs="Times New Roman"/>
          <w:noProof/>
        </w:rPr>
        <w:lastRenderedPageBreak/>
        <w:drawing>
          <wp:inline distT="0" distB="0" distL="0" distR="0" wp14:anchorId="1677E891" wp14:editId="1121CE5B">
            <wp:extent cx="4564380" cy="5070698"/>
            <wp:effectExtent l="0" t="0" r="7620" b="0"/>
            <wp:docPr id="2033178232" name="圖片 2" descr="一張含有 文字, 螢幕擷取畫面, 圖表,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78232" name="圖片 2" descr="一張含有 文字, 螢幕擷取畫面, 圖表, Rectangle 的圖片&#10;&#10;自動產生的描述"/>
                    <pic:cNvPicPr>
                      <a:picLocks noChangeAspect="1" noChangeArrowheads="1"/>
                    </pic:cNvPicPr>
                  </pic:nvPicPr>
                  <pic:blipFill rotWithShape="1">
                    <a:blip r:embed="rId67">
                      <a:extLst>
                        <a:ext uri="{28A0092B-C50C-407E-A947-70E740481C1C}">
                          <a14:useLocalDpi xmlns:a14="http://schemas.microsoft.com/office/drawing/2010/main" val="0"/>
                        </a:ext>
                      </a:extLst>
                    </a:blip>
                    <a:srcRect t="18852"/>
                    <a:stretch/>
                  </pic:blipFill>
                  <pic:spPr bwMode="auto">
                    <a:xfrm>
                      <a:off x="0" y="0"/>
                      <a:ext cx="4569763" cy="5076678"/>
                    </a:xfrm>
                    <a:prstGeom prst="rect">
                      <a:avLst/>
                    </a:prstGeom>
                    <a:noFill/>
                    <a:ln>
                      <a:noFill/>
                    </a:ln>
                    <a:extLst>
                      <a:ext uri="{53640926-AAD7-44D8-BBD7-CCE9431645EC}">
                        <a14:shadowObscured xmlns:a14="http://schemas.microsoft.com/office/drawing/2010/main"/>
                      </a:ext>
                    </a:extLst>
                  </pic:spPr>
                </pic:pic>
              </a:graphicData>
            </a:graphic>
          </wp:inline>
        </w:drawing>
      </w:r>
      <w:ins w:id="43812" w:author="瑋婷 徐" w:date="2025-01-05T03:25:00Z" w16du:dateUtc="2025-01-04T19:25:00Z">
        <w:r w:rsidR="00DA5F55">
          <w:rPr>
            <w:rFonts w:ascii="Times New Roman" w:eastAsia="標楷體" w:hAnsi="Times New Roman" w:cs="Times New Roman"/>
            <w:noProof/>
          </w:rPr>
          <w:lastRenderedPageBreak/>
          <w:drawing>
            <wp:inline distT="0" distB="0" distL="0" distR="0" wp14:anchorId="5037A9C1" wp14:editId="4988ED8D">
              <wp:extent cx="5431790" cy="4947275"/>
              <wp:effectExtent l="0" t="0" r="0" b="6350"/>
              <wp:docPr id="1071661097"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8">
                        <a:extLst>
                          <a:ext uri="{28A0092B-C50C-407E-A947-70E740481C1C}">
                            <a14:useLocalDpi xmlns:a14="http://schemas.microsoft.com/office/drawing/2010/main" val="0"/>
                          </a:ext>
                        </a:extLst>
                      </a:blip>
                      <a:srcRect t="7995"/>
                      <a:stretch/>
                    </pic:blipFill>
                    <pic:spPr bwMode="auto">
                      <a:xfrm>
                        <a:off x="0" y="0"/>
                        <a:ext cx="5431790" cy="4947275"/>
                      </a:xfrm>
                      <a:prstGeom prst="rect">
                        <a:avLst/>
                      </a:prstGeom>
                      <a:noFill/>
                      <a:ln>
                        <a:noFill/>
                      </a:ln>
                      <a:extLst>
                        <a:ext uri="{53640926-AAD7-44D8-BBD7-CCE9431645EC}">
                          <a14:shadowObscured xmlns:a14="http://schemas.microsoft.com/office/drawing/2010/main"/>
                        </a:ext>
                      </a:extLst>
                    </pic:spPr>
                  </pic:pic>
                </a:graphicData>
              </a:graphic>
            </wp:inline>
          </w:drawing>
        </w:r>
      </w:ins>
    </w:p>
    <w:p w14:paraId="58B96EB4" w14:textId="72E83EA2" w:rsidR="00927667" w:rsidRDefault="00927667" w:rsidP="00927667">
      <w:pPr>
        <w:jc w:val="both"/>
        <w:rPr>
          <w:rFonts w:ascii="Times New Roman" w:eastAsia="標楷體" w:hAnsi="Times New Roman" w:cs="Times New Roman"/>
        </w:rPr>
        <w:sectPr w:rsidR="00927667">
          <w:pgSz w:w="11906" w:h="16838"/>
          <w:pgMar w:top="1440" w:right="1800" w:bottom="1440" w:left="1800" w:header="0" w:footer="992" w:gutter="0"/>
          <w:cols w:space="720"/>
          <w:formProt w:val="0"/>
          <w:docGrid w:type="lines" w:linePitch="360"/>
        </w:sectPr>
      </w:pPr>
      <w:r>
        <w:rPr>
          <w:rFonts w:ascii="Times New Roman" w:eastAsia="標楷體" w:hAnsi="Times New Roman" w:cs="Times New Roman"/>
        </w:rPr>
        <w:t>圖</w:t>
      </w:r>
      <w:r>
        <w:rPr>
          <w:rFonts w:ascii="Times New Roman" w:eastAsia="標楷體" w:hAnsi="Times New Roman" w:cs="Times New Roman"/>
        </w:rPr>
        <w:t>1</w:t>
      </w:r>
      <w:r>
        <w:rPr>
          <w:rFonts w:ascii="Times New Roman" w:eastAsia="標楷體" w:hAnsi="Times New Roman" w:cs="Times New Roman" w:hint="eastAsia"/>
        </w:rPr>
        <w:t>5</w:t>
      </w:r>
      <w:r>
        <w:rPr>
          <w:rFonts w:ascii="Times New Roman" w:eastAsia="標楷體" w:hAnsi="Times New Roman" w:cs="Times New Roman"/>
        </w:rPr>
        <w:t>、</w:t>
      </w:r>
      <w:r>
        <w:rPr>
          <w:rFonts w:ascii="Times New Roman" w:eastAsia="標楷體" w:hAnsi="Times New Roman" w:cs="Times New Roman"/>
        </w:rPr>
        <w:t>202</w:t>
      </w:r>
      <w:del w:id="43813" w:author="瑋婷 徐" w:date="2025-01-05T03:25:00Z" w16du:dateUtc="2025-01-04T19:25:00Z">
        <w:r w:rsidDel="00DA5F55">
          <w:rPr>
            <w:rFonts w:ascii="Times New Roman" w:eastAsia="標楷體" w:hAnsi="Times New Roman" w:cs="Times New Roman"/>
          </w:rPr>
          <w:delText>3</w:delText>
        </w:r>
      </w:del>
      <w:ins w:id="43814" w:author="瑋婷 徐" w:date="2025-01-05T03:25:00Z" w16du:dateUtc="2025-01-04T19:25:00Z">
        <w:r w:rsidR="00DA5F55">
          <w:rPr>
            <w:rFonts w:ascii="Times New Roman" w:eastAsia="標楷體" w:hAnsi="Times New Roman" w:cs="Times New Roman" w:hint="eastAsia"/>
          </w:rPr>
          <w:t>4</w:t>
        </w:r>
      </w:ins>
      <w:r>
        <w:rPr>
          <w:rFonts w:ascii="Times New Roman" w:eastAsia="標楷體" w:hAnsi="Times New Roman" w:cs="Times New Roman"/>
        </w:rPr>
        <w:t>年</w:t>
      </w:r>
      <w:r>
        <w:rPr>
          <w:rFonts w:ascii="Times New Roman" w:eastAsia="標楷體" w:hAnsi="Times New Roman" w:cs="Times New Roman" w:hint="eastAsia"/>
        </w:rPr>
        <w:t>進</w:t>
      </w:r>
      <w:r>
        <w:rPr>
          <w:rFonts w:ascii="Times New Roman" w:eastAsia="標楷體" w:hAnsi="Times New Roman" w:cs="Times New Roman"/>
        </w:rPr>
        <w:t>階訓練班之學員前後測的總分分布圖</w:t>
      </w:r>
      <w:r>
        <w:rPr>
          <w:rFonts w:ascii="Times New Roman" w:eastAsia="標楷體" w:hAnsi="Times New Roman" w:cs="Times New Roman"/>
        </w:rPr>
        <w:t xml:space="preserve">(n = </w:t>
      </w:r>
      <w:ins w:id="43815" w:author="瑋婷 徐" w:date="2025-01-05T03:26:00Z" w16du:dateUtc="2025-01-04T19:26:00Z">
        <w:r w:rsidR="00DA5F55">
          <w:rPr>
            <w:rFonts w:ascii="Times New Roman" w:eastAsia="標楷體" w:hAnsi="Times New Roman" w:cs="Times New Roman" w:hint="eastAsia"/>
          </w:rPr>
          <w:t>29</w:t>
        </w:r>
      </w:ins>
      <w:del w:id="43816" w:author="瑋婷 徐" w:date="2025-01-05T03:26:00Z" w16du:dateUtc="2025-01-04T19:26:00Z">
        <w:r w:rsidDel="00DA5F55">
          <w:rPr>
            <w:rFonts w:ascii="Times New Roman" w:eastAsia="標楷體" w:hAnsi="Times New Roman" w:cs="Times New Roman" w:hint="eastAsia"/>
          </w:rPr>
          <w:delText>32</w:delText>
        </w:r>
      </w:del>
      <w:r>
        <w:rPr>
          <w:rFonts w:ascii="Times New Roman" w:eastAsia="標楷體" w:hAnsi="Times New Roman" w:cs="Times New Roman"/>
        </w:rPr>
        <w:t>)</w:t>
      </w:r>
      <w:r>
        <w:rPr>
          <w:rFonts w:ascii="Times New Roman" w:eastAsia="標楷體" w:hAnsi="Times New Roman" w:cs="Times New Roman"/>
        </w:rPr>
        <w:t>。</w:t>
      </w:r>
      <w:r w:rsidRPr="00874B7D">
        <w:rPr>
          <w:rFonts w:ascii="Times New Roman" w:eastAsia="標楷體" w:hAnsi="Times New Roman" w:cs="Times New Roman" w:hint="eastAsia"/>
        </w:rPr>
        <w:t>箱型圖中</w:t>
      </w:r>
      <w:r>
        <w:rPr>
          <w:rFonts w:ascii="Times New Roman" w:eastAsia="標楷體" w:hAnsi="Times New Roman" w:cs="Times New Roman" w:hint="eastAsia"/>
        </w:rPr>
        <w:t>間橫</w:t>
      </w:r>
      <w:r w:rsidRPr="00874B7D">
        <w:rPr>
          <w:rFonts w:ascii="Times New Roman" w:eastAsia="標楷體" w:hAnsi="Times New Roman" w:cs="Times New Roman" w:hint="eastAsia"/>
        </w:rPr>
        <w:t>線表示中位數，箱型的下端代表第</w:t>
      </w:r>
      <w:r w:rsidRPr="00874B7D">
        <w:rPr>
          <w:rFonts w:ascii="Times New Roman" w:eastAsia="標楷體" w:hAnsi="Times New Roman" w:cs="Times New Roman"/>
        </w:rPr>
        <w:t>25</w:t>
      </w:r>
      <w:r w:rsidRPr="00874B7D">
        <w:rPr>
          <w:rFonts w:ascii="Times New Roman" w:eastAsia="標楷體" w:hAnsi="Times New Roman" w:cs="Times New Roman" w:hint="eastAsia"/>
        </w:rPr>
        <w:t>百分位數，箱型的上端代表第</w:t>
      </w:r>
      <w:r w:rsidRPr="00874B7D">
        <w:rPr>
          <w:rFonts w:ascii="Times New Roman" w:eastAsia="標楷體" w:hAnsi="Times New Roman" w:cs="Times New Roman"/>
        </w:rPr>
        <w:t>75</w:t>
      </w:r>
      <w:r w:rsidRPr="00874B7D">
        <w:rPr>
          <w:rFonts w:ascii="Times New Roman" w:eastAsia="標楷體" w:hAnsi="Times New Roman" w:cs="Times New Roman" w:hint="eastAsia"/>
        </w:rPr>
        <w:t>百分位數，箱型上方線段端點為最大值，箱型下方線段端點為最小值。</w:t>
      </w:r>
    </w:p>
    <w:p w14:paraId="5CD8CF72" w14:textId="69C8E3F5" w:rsidR="00927667" w:rsidRDefault="00927667" w:rsidP="00927667">
      <w:pPr>
        <w:jc w:val="center"/>
        <w:rPr>
          <w:rFonts w:ascii="Times New Roman" w:eastAsia="標楷體" w:hAnsi="Times New Roman" w:cs="Times New Roman"/>
        </w:rPr>
      </w:pPr>
      <w:del w:id="43817" w:author="瑋婷 徐" w:date="2025-01-05T03:27:00Z" w16du:dateUtc="2025-01-04T19:27:00Z">
        <w:r w:rsidDel="00DA5F55">
          <w:rPr>
            <w:rFonts w:ascii="Times New Roman" w:eastAsia="標楷體" w:hAnsi="Times New Roman" w:cs="Times New Roman"/>
            <w:noProof/>
          </w:rPr>
          <w:lastRenderedPageBreak/>
          <w:drawing>
            <wp:inline distT="0" distB="0" distL="0" distR="0" wp14:anchorId="58F63E11" wp14:editId="5ADE1E8B">
              <wp:extent cx="5300345" cy="5004921"/>
              <wp:effectExtent l="0" t="0" r="0" b="5715"/>
              <wp:docPr id="98008390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09362" cy="5013436"/>
                      </a:xfrm>
                      <a:prstGeom prst="rect">
                        <a:avLst/>
                      </a:prstGeom>
                      <a:noFill/>
                    </pic:spPr>
                  </pic:pic>
                </a:graphicData>
              </a:graphic>
            </wp:inline>
          </w:drawing>
        </w:r>
      </w:del>
      <w:ins w:id="43818" w:author="瑋婷 徐" w:date="2025-01-05T03:27:00Z" w16du:dateUtc="2025-01-04T19:27:00Z">
        <w:r w:rsidR="00DA5F55">
          <w:rPr>
            <w:rFonts w:ascii="Times New Roman" w:eastAsia="標楷體" w:hAnsi="Times New Roman" w:cs="Times New Roman"/>
            <w:noProof/>
          </w:rPr>
          <w:drawing>
            <wp:inline distT="0" distB="0" distL="0" distR="0" wp14:anchorId="41466988" wp14:editId="1C12B657">
              <wp:extent cx="5233916" cy="7217645"/>
              <wp:effectExtent l="0" t="0" r="5080" b="2540"/>
              <wp:docPr id="131716766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r="3093"/>
                      <a:stretch/>
                    </pic:blipFill>
                    <pic:spPr bwMode="auto">
                      <a:xfrm>
                        <a:off x="0" y="0"/>
                        <a:ext cx="5234206" cy="7218045"/>
                      </a:xfrm>
                      <a:prstGeom prst="rect">
                        <a:avLst/>
                      </a:prstGeom>
                      <a:noFill/>
                      <a:ln>
                        <a:noFill/>
                      </a:ln>
                      <a:extLst>
                        <a:ext uri="{53640926-AAD7-44D8-BBD7-CCE9431645EC}">
                          <a14:shadowObscured xmlns:a14="http://schemas.microsoft.com/office/drawing/2010/main"/>
                        </a:ext>
                      </a:extLst>
                    </pic:spPr>
                  </pic:pic>
                </a:graphicData>
              </a:graphic>
            </wp:inline>
          </w:drawing>
        </w:r>
      </w:ins>
    </w:p>
    <w:p w14:paraId="049B4360" w14:textId="1CF04ED2" w:rsidR="00927667" w:rsidRPr="008062CC" w:rsidRDefault="00927667" w:rsidP="00927667">
      <w:pPr>
        <w:jc w:val="both"/>
        <w:rPr>
          <w:rFonts w:ascii="Times New Roman" w:eastAsia="標楷體" w:hAnsi="Times New Roman" w:cs="Times New Roman"/>
        </w:rPr>
      </w:pPr>
      <w:r w:rsidRPr="008062CC">
        <w:rPr>
          <w:rFonts w:ascii="Times New Roman" w:eastAsia="標楷體" w:hAnsi="Times New Roman" w:cs="Times New Roman"/>
        </w:rPr>
        <w:t>圖</w:t>
      </w:r>
      <w:r w:rsidRPr="008062CC">
        <w:rPr>
          <w:rFonts w:ascii="Times New Roman" w:eastAsia="Times New Roman" w:hAnsi="Times New Roman" w:cs="Times New Roman"/>
        </w:rPr>
        <w:t>1</w:t>
      </w:r>
      <w:r w:rsidRPr="008062CC">
        <w:rPr>
          <w:rFonts w:ascii="Times New Roman" w:hAnsi="Times New Roman" w:cs="Times New Roman"/>
        </w:rPr>
        <w:t>6</w:t>
      </w:r>
      <w:r w:rsidRPr="008062CC">
        <w:rPr>
          <w:rFonts w:ascii="Times New Roman" w:hAnsi="Times New Roman" w:cs="Times New Roman"/>
        </w:rPr>
        <w:t>、</w:t>
      </w:r>
      <w:r>
        <w:rPr>
          <w:rFonts w:ascii="Times New Roman" w:eastAsia="標楷體" w:hAnsi="Times New Roman" w:cs="Times New Roman"/>
        </w:rPr>
        <w:t>202</w:t>
      </w:r>
      <w:del w:id="43819" w:author="瑋婷 徐" w:date="2025-01-05T03:27:00Z" w16du:dateUtc="2025-01-04T19:27:00Z">
        <w:r w:rsidDel="00DA5F55">
          <w:rPr>
            <w:rFonts w:ascii="Times New Roman" w:eastAsia="標楷體" w:hAnsi="Times New Roman" w:cs="Times New Roman"/>
          </w:rPr>
          <w:delText>3</w:delText>
        </w:r>
      </w:del>
      <w:ins w:id="43820" w:author="瑋婷 徐" w:date="2025-01-05T03:27:00Z" w16du:dateUtc="2025-01-04T19:27:00Z">
        <w:r w:rsidR="00DA5F55">
          <w:rPr>
            <w:rFonts w:ascii="Times New Roman" w:eastAsia="標楷體" w:hAnsi="Times New Roman" w:cs="Times New Roman" w:hint="eastAsia"/>
          </w:rPr>
          <w:t>4</w:t>
        </w:r>
      </w:ins>
      <w:r>
        <w:rPr>
          <w:rFonts w:ascii="Times New Roman" w:eastAsia="標楷體" w:hAnsi="Times New Roman" w:cs="Times New Roman"/>
        </w:rPr>
        <w:t>年</w:t>
      </w:r>
      <w:r>
        <w:rPr>
          <w:rFonts w:ascii="Times New Roman" w:eastAsia="標楷體" w:hAnsi="Times New Roman" w:cs="Times New Roman" w:hint="eastAsia"/>
        </w:rPr>
        <w:t>進</w:t>
      </w:r>
      <w:r>
        <w:rPr>
          <w:rFonts w:ascii="Times New Roman" w:eastAsia="標楷體" w:hAnsi="Times New Roman" w:cs="Times New Roman"/>
        </w:rPr>
        <w:t>階訓練班之學員對於</w:t>
      </w:r>
      <w:r w:rsidRPr="008062CC">
        <w:rPr>
          <w:rFonts w:ascii="Times New Roman" w:eastAsia="標楷體" w:hAnsi="Times New Roman" w:cs="Times New Roman"/>
        </w:rPr>
        <w:t>鳥</w:t>
      </w:r>
      <w:r>
        <w:rPr>
          <w:rFonts w:ascii="Times New Roman" w:eastAsia="標楷體" w:hAnsi="Times New Roman" w:cs="Times New Roman" w:hint="eastAsia"/>
        </w:rPr>
        <w:t>類</w:t>
      </w:r>
      <w:r>
        <w:rPr>
          <w:rFonts w:ascii="Times New Roman" w:eastAsia="標楷體" w:hAnsi="Times New Roman" w:cs="Times New Roman"/>
        </w:rPr>
        <w:t>外形</w:t>
      </w:r>
      <w:r w:rsidRPr="008062CC">
        <w:rPr>
          <w:rFonts w:ascii="Times New Roman" w:eastAsia="標楷體" w:hAnsi="Times New Roman" w:cs="Times New Roman"/>
        </w:rPr>
        <w:t>辨識</w:t>
      </w:r>
      <w:r w:rsidRPr="008062CC">
        <w:rPr>
          <w:rFonts w:ascii="Times New Roman" w:eastAsia="標楷體" w:hAnsi="Times New Roman" w:cs="Times New Roman"/>
        </w:rPr>
        <w:t>(a)</w:t>
      </w:r>
      <w:r w:rsidRPr="008062CC">
        <w:rPr>
          <w:rFonts w:ascii="Times New Roman" w:eastAsia="標楷體" w:hAnsi="Times New Roman" w:cs="Times New Roman"/>
        </w:rPr>
        <w:t>和聲音辨識</w:t>
      </w:r>
      <w:r w:rsidRPr="008062CC">
        <w:rPr>
          <w:rFonts w:ascii="Times New Roman" w:eastAsia="標楷體" w:hAnsi="Times New Roman" w:cs="Times New Roman"/>
        </w:rPr>
        <w:t>(</w:t>
      </w:r>
      <w:r>
        <w:rPr>
          <w:rFonts w:ascii="Times New Roman" w:eastAsia="標楷體" w:hAnsi="Times New Roman" w:cs="Times New Roman"/>
        </w:rPr>
        <w:t>b</w:t>
      </w:r>
      <w:r w:rsidRPr="008062CC">
        <w:rPr>
          <w:rFonts w:ascii="Times New Roman" w:eastAsia="標楷體" w:hAnsi="Times New Roman" w:cs="Times New Roman"/>
        </w:rPr>
        <w:t>)</w:t>
      </w:r>
      <w:r>
        <w:rPr>
          <w:rFonts w:ascii="Times New Roman" w:eastAsia="標楷體" w:hAnsi="Times New Roman" w:cs="Times New Roman"/>
        </w:rPr>
        <w:t>之前測和後測結果</w:t>
      </w:r>
      <w:r w:rsidRPr="008062CC">
        <w:rPr>
          <w:rFonts w:ascii="Times New Roman" w:eastAsia="標楷體" w:hAnsi="Times New Roman" w:cs="Times New Roman"/>
        </w:rPr>
        <w:t>，縱軸為正確人數比例，總測驗人數</w:t>
      </w:r>
      <w:del w:id="43821" w:author="瑋婷 徐" w:date="2025-01-05T03:27:00Z" w16du:dateUtc="2025-01-04T19:27:00Z">
        <w:r w:rsidRPr="008062CC" w:rsidDel="00DA5F55">
          <w:rPr>
            <w:rFonts w:ascii="Times New Roman" w:eastAsia="標楷體" w:hAnsi="Times New Roman" w:cs="Times New Roman"/>
          </w:rPr>
          <w:delText>32</w:delText>
        </w:r>
      </w:del>
      <w:ins w:id="43822" w:author="瑋婷 徐" w:date="2025-01-05T03:27:00Z" w16du:dateUtc="2025-01-04T19:27:00Z">
        <w:r w:rsidR="00DA5F55">
          <w:rPr>
            <w:rFonts w:ascii="Times New Roman" w:eastAsia="標楷體" w:hAnsi="Times New Roman" w:cs="Times New Roman" w:hint="eastAsia"/>
          </w:rPr>
          <w:t>29</w:t>
        </w:r>
      </w:ins>
      <w:r w:rsidRPr="008062CC">
        <w:rPr>
          <w:rFonts w:ascii="Times New Roman" w:eastAsia="標楷體" w:hAnsi="Times New Roman" w:cs="Times New Roman"/>
        </w:rPr>
        <w:t>人。藍色為前測、紅色為後測。</w:t>
      </w:r>
    </w:p>
    <w:p w14:paraId="5374701F" w14:textId="77777777" w:rsidR="00927667" w:rsidRDefault="00927667" w:rsidP="00927667">
      <w:pPr>
        <w:jc w:val="center"/>
        <w:rPr>
          <w:rFonts w:ascii="Times New Roman" w:eastAsia="標楷體" w:hAnsi="Times New Roman" w:cs="Times New Roman"/>
        </w:rPr>
        <w:sectPr w:rsidR="00927667">
          <w:pgSz w:w="11906" w:h="16838"/>
          <w:pgMar w:top="1440" w:right="1800" w:bottom="1440" w:left="1800" w:header="0" w:footer="992" w:gutter="0"/>
          <w:cols w:space="720"/>
          <w:formProt w:val="0"/>
          <w:docGrid w:type="lines" w:linePitch="360"/>
        </w:sectPr>
      </w:pPr>
    </w:p>
    <w:p w14:paraId="34FE4295" w14:textId="77777777" w:rsidR="00927667" w:rsidRDefault="00927667" w:rsidP="00927667">
      <w:pPr>
        <w:outlineLvl w:val="0"/>
        <w:rPr>
          <w:rFonts w:ascii="Times New Roman" w:eastAsia="標楷體" w:hAnsi="Times New Roman" w:cs="Times New Roman"/>
        </w:rPr>
      </w:pPr>
      <w:bookmarkStart w:id="43823" w:name="_Toc156378963"/>
      <w:r>
        <w:rPr>
          <w:rFonts w:ascii="Times New Roman" w:eastAsia="標楷體" w:hAnsi="Times New Roman"/>
          <w:color w:val="000000"/>
          <w:sz w:val="28"/>
        </w:rPr>
        <w:lastRenderedPageBreak/>
        <w:t>附錄</w:t>
      </w:r>
      <w:r>
        <w:rPr>
          <w:rFonts w:ascii="Times New Roman" w:eastAsia="標楷體" w:hAnsi="Times New Roman"/>
          <w:color w:val="000000"/>
          <w:sz w:val="28"/>
        </w:rPr>
        <w:t>1</w:t>
      </w:r>
      <w:r>
        <w:rPr>
          <w:rFonts w:ascii="Times New Roman" w:eastAsia="標楷體" w:hAnsi="Times New Roman"/>
          <w:color w:val="FFFFFF"/>
          <w:sz w:val="28"/>
        </w:rPr>
        <w:t>、</w:t>
      </w:r>
      <w:r>
        <w:rPr>
          <w:rFonts w:ascii="Times New Roman" w:eastAsia="標楷體" w:hAnsi="Times New Roman"/>
          <w:color w:val="FFFFFF"/>
          <w:sz w:val="28"/>
        </w:rPr>
        <w:t>2023</w:t>
      </w:r>
      <w:r>
        <w:rPr>
          <w:rFonts w:ascii="Times New Roman" w:eastAsia="標楷體" w:hAnsi="Times New Roman"/>
          <w:color w:val="FFFFFF"/>
          <w:sz w:val="28"/>
        </w:rPr>
        <w:t>年臺灣獼猴和繁殖鳥類調查初階訓練班簡章</w:t>
      </w:r>
      <w:bookmarkEnd w:id="43823"/>
      <w:r>
        <w:rPr>
          <w:rFonts w:ascii="Times New Roman" w:eastAsia="標楷體" w:hAnsi="Times New Roman"/>
          <w:color w:val="FFFFFF"/>
          <w:sz w:val="28"/>
        </w:rPr>
        <w:t xml:space="preserve"> </w:t>
      </w:r>
    </w:p>
    <w:p w14:paraId="194D287F" w14:textId="77777777" w:rsidR="00927667" w:rsidRDefault="00927667" w:rsidP="00927667">
      <w:pPr>
        <w:rPr>
          <w:rFonts w:ascii="Times New Roman" w:eastAsia="標楷體" w:hAnsi="Times New Roman" w:cs="Times New Roman"/>
        </w:rPr>
      </w:pPr>
      <w:r>
        <w:rPr>
          <w:noProof/>
        </w:rPr>
        <w:drawing>
          <wp:inline distT="0" distB="0" distL="0" distR="0" wp14:anchorId="219273DC" wp14:editId="0A7371CD">
            <wp:extent cx="5274310" cy="7275195"/>
            <wp:effectExtent l="0" t="0" r="0" b="0"/>
            <wp:docPr id="23" name="圖片 568372495"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568372495" descr="一張含有 文字, 螢幕擷取畫面, 字型, 數字 的圖片&#10;&#10;自動產生的描述"/>
                    <pic:cNvPicPr>
                      <a:picLocks noChangeAspect="1" noChangeArrowheads="1"/>
                    </pic:cNvPicPr>
                  </pic:nvPicPr>
                  <pic:blipFill>
                    <a:blip r:embed="rId71"/>
                    <a:stretch>
                      <a:fillRect/>
                    </a:stretch>
                  </pic:blipFill>
                  <pic:spPr bwMode="auto">
                    <a:xfrm>
                      <a:off x="0" y="0"/>
                      <a:ext cx="5274310" cy="7275195"/>
                    </a:xfrm>
                    <a:prstGeom prst="rect">
                      <a:avLst/>
                    </a:prstGeom>
                  </pic:spPr>
                </pic:pic>
              </a:graphicData>
            </a:graphic>
          </wp:inline>
        </w:drawing>
      </w:r>
    </w:p>
    <w:p w14:paraId="401745DC" w14:textId="77777777" w:rsidR="00927667" w:rsidRDefault="00927667" w:rsidP="00927667">
      <w:pPr>
        <w:rPr>
          <w:rFonts w:ascii="Times New Roman" w:eastAsia="標楷體" w:hAnsi="Times New Roman" w:cs="Times New Roman"/>
        </w:rPr>
      </w:pPr>
      <w:r>
        <w:rPr>
          <w:noProof/>
        </w:rPr>
        <w:lastRenderedPageBreak/>
        <w:drawing>
          <wp:inline distT="0" distB="0" distL="0" distR="0" wp14:anchorId="09E185C4" wp14:editId="2BD55DD6">
            <wp:extent cx="5274310" cy="4617720"/>
            <wp:effectExtent l="0" t="0" r="0" b="0"/>
            <wp:docPr id="24" name="圖片 1688434332"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1688434332" descr="一張含有 文字, 螢幕擷取畫面, 字型, 數字 的圖片&#10;&#10;自動產生的描述"/>
                    <pic:cNvPicPr>
                      <a:picLocks noChangeAspect="1" noChangeArrowheads="1"/>
                    </pic:cNvPicPr>
                  </pic:nvPicPr>
                  <pic:blipFill>
                    <a:blip r:embed="rId72"/>
                    <a:stretch>
                      <a:fillRect/>
                    </a:stretch>
                  </pic:blipFill>
                  <pic:spPr bwMode="auto">
                    <a:xfrm>
                      <a:off x="0" y="0"/>
                      <a:ext cx="5274310" cy="4617720"/>
                    </a:xfrm>
                    <a:prstGeom prst="rect">
                      <a:avLst/>
                    </a:prstGeom>
                  </pic:spPr>
                </pic:pic>
              </a:graphicData>
            </a:graphic>
          </wp:inline>
        </w:drawing>
      </w:r>
    </w:p>
    <w:p w14:paraId="57DFEBD3" w14:textId="77777777" w:rsidR="00927667" w:rsidRDefault="00927667" w:rsidP="00927667">
      <w:pPr>
        <w:rPr>
          <w:rFonts w:ascii="Times New Roman" w:eastAsia="標楷體" w:hAnsi="Times New Roman" w:cs="Times New Roman"/>
        </w:rPr>
      </w:pPr>
      <w:r>
        <w:br w:type="page"/>
      </w:r>
    </w:p>
    <w:p w14:paraId="4466F4DD" w14:textId="77777777" w:rsidR="00927667" w:rsidRDefault="00927667" w:rsidP="00927667">
      <w:pPr>
        <w:outlineLvl w:val="0"/>
        <w:rPr>
          <w:rFonts w:ascii="Times New Roman" w:eastAsia="標楷體" w:hAnsi="Times New Roman"/>
          <w:color w:val="000000"/>
          <w:sz w:val="28"/>
        </w:rPr>
      </w:pPr>
      <w:bookmarkStart w:id="43824" w:name="_Toc156378964"/>
      <w:r>
        <w:rPr>
          <w:rFonts w:ascii="Times New Roman" w:eastAsia="標楷體" w:hAnsi="Times New Roman"/>
          <w:color w:val="000000"/>
          <w:sz w:val="28"/>
        </w:rPr>
        <w:lastRenderedPageBreak/>
        <w:t>附錄</w:t>
      </w:r>
      <w:r>
        <w:rPr>
          <w:rFonts w:ascii="Times New Roman" w:eastAsia="標楷體" w:hAnsi="Times New Roman"/>
          <w:color w:val="000000"/>
          <w:sz w:val="28"/>
        </w:rPr>
        <w:t>2</w:t>
      </w:r>
      <w:r>
        <w:rPr>
          <w:rFonts w:ascii="Times New Roman" w:eastAsia="標楷體" w:hAnsi="Times New Roman"/>
          <w:color w:val="FFFFFF"/>
          <w:sz w:val="28"/>
        </w:rPr>
        <w:t>、</w:t>
      </w:r>
      <w:r>
        <w:rPr>
          <w:rFonts w:ascii="Times New Roman" w:eastAsia="標楷體" w:hAnsi="Times New Roman"/>
          <w:color w:val="FFFFFF"/>
          <w:sz w:val="28"/>
        </w:rPr>
        <w:t xml:space="preserve">2023 </w:t>
      </w:r>
      <w:r>
        <w:rPr>
          <w:rFonts w:ascii="Times New Roman" w:eastAsia="標楷體" w:hAnsi="Times New Roman"/>
          <w:color w:val="FFFFFF"/>
          <w:sz w:val="28"/>
        </w:rPr>
        <w:t>年臺灣繁殖鳥類調查進階班簡章</w:t>
      </w:r>
      <w:bookmarkEnd w:id="43824"/>
    </w:p>
    <w:p w14:paraId="3CCC9BC0" w14:textId="77777777" w:rsidR="00927667" w:rsidRDefault="00927667" w:rsidP="00927667">
      <w:pPr>
        <w:rPr>
          <w:rFonts w:ascii="Times New Roman" w:eastAsia="標楷體" w:hAnsi="Times New Roman" w:cs="Times New Roman"/>
        </w:rPr>
      </w:pPr>
      <w:r>
        <w:rPr>
          <w:rFonts w:ascii="Times New Roman" w:eastAsia="標楷體" w:hAnsi="Times New Roman" w:cs="Times New Roman"/>
          <w:noProof/>
        </w:rPr>
        <w:drawing>
          <wp:anchor distT="0" distB="0" distL="114300" distR="114300" simplePos="0" relativeHeight="251659264" behindDoc="0" locked="0" layoutInCell="0" allowOverlap="1" wp14:anchorId="337DA5F9" wp14:editId="76550304">
            <wp:simplePos x="0" y="0"/>
            <wp:positionH relativeFrom="column">
              <wp:posOffset>0</wp:posOffset>
            </wp:positionH>
            <wp:positionV relativeFrom="paragraph">
              <wp:posOffset>222885</wp:posOffset>
            </wp:positionV>
            <wp:extent cx="5092065" cy="7752080"/>
            <wp:effectExtent l="0" t="0" r="0" b="0"/>
            <wp:wrapTopAndBottom/>
            <wp:docPr id="25" name="圖片 659464053" descr="一張含有 文字, 螢幕擷取畫面, 字型, 文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659464053" descr="一張含有 文字, 螢幕擷取畫面, 字型, 文件 的圖片&#10;&#10;自動產生的描述"/>
                    <pic:cNvPicPr>
                      <a:picLocks noChangeAspect="1" noChangeArrowheads="1"/>
                    </pic:cNvPicPr>
                  </pic:nvPicPr>
                  <pic:blipFill>
                    <a:blip r:embed="rId73"/>
                    <a:stretch>
                      <a:fillRect/>
                    </a:stretch>
                  </pic:blipFill>
                  <pic:spPr bwMode="auto">
                    <a:xfrm>
                      <a:off x="0" y="0"/>
                      <a:ext cx="5092065" cy="7752080"/>
                    </a:xfrm>
                    <a:prstGeom prst="rect">
                      <a:avLst/>
                    </a:prstGeom>
                  </pic:spPr>
                </pic:pic>
              </a:graphicData>
            </a:graphic>
          </wp:anchor>
        </w:drawing>
      </w:r>
    </w:p>
    <w:p w14:paraId="107FE9F2" w14:textId="77777777" w:rsidR="00927667" w:rsidRDefault="00927667" w:rsidP="00927667">
      <w:pPr>
        <w:sectPr w:rsidR="00927667">
          <w:footerReference w:type="default" r:id="rId74"/>
          <w:footerReference w:type="first" r:id="rId75"/>
          <w:pgSz w:w="11906" w:h="16838"/>
          <w:pgMar w:top="1440" w:right="1800" w:bottom="1440" w:left="1800" w:header="0" w:footer="992" w:gutter="0"/>
          <w:cols w:space="720"/>
          <w:formProt w:val="0"/>
          <w:docGrid w:type="lines" w:linePitch="360"/>
        </w:sectPr>
      </w:pPr>
      <w:r>
        <w:lastRenderedPageBreak/>
        <w:t xml:space="preserve"> </w:t>
      </w:r>
      <w:r>
        <w:rPr>
          <w:noProof/>
        </w:rPr>
        <w:drawing>
          <wp:inline distT="0" distB="0" distL="0" distR="0" wp14:anchorId="3661AE2F" wp14:editId="5C64131F">
            <wp:extent cx="5274310" cy="5998845"/>
            <wp:effectExtent l="0" t="0" r="0" b="0"/>
            <wp:docPr id="26" name="圖片 931245272"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931245272" descr="一張含有 文字, 螢幕擷取畫面, 字型, 數字 的圖片&#10;&#10;自動產生的描述"/>
                    <pic:cNvPicPr>
                      <a:picLocks noChangeAspect="1" noChangeArrowheads="1"/>
                    </pic:cNvPicPr>
                  </pic:nvPicPr>
                  <pic:blipFill>
                    <a:blip r:embed="rId76"/>
                    <a:stretch>
                      <a:fillRect/>
                    </a:stretch>
                  </pic:blipFill>
                  <pic:spPr bwMode="auto">
                    <a:xfrm>
                      <a:off x="0" y="0"/>
                      <a:ext cx="5274310" cy="5998845"/>
                    </a:xfrm>
                    <a:prstGeom prst="rect">
                      <a:avLst/>
                    </a:prstGeom>
                  </pic:spPr>
                </pic:pic>
              </a:graphicData>
            </a:graphic>
          </wp:inline>
        </w:drawing>
      </w:r>
      <w:r>
        <w:t xml:space="preserve"> </w:t>
      </w:r>
      <w:r>
        <w:rPr>
          <w:noProof/>
        </w:rPr>
        <w:lastRenderedPageBreak/>
        <w:drawing>
          <wp:inline distT="0" distB="0" distL="0" distR="0" wp14:anchorId="063E6222" wp14:editId="22476BF9">
            <wp:extent cx="5274310" cy="7038340"/>
            <wp:effectExtent l="0" t="0" r="0" b="0"/>
            <wp:docPr id="27" name="圖片 425266378" descr="一張含有 文字, 字型, 數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425266378" descr="一張含有 文字, 字型, 數字, 螢幕擷取畫面 的圖片&#10;&#10;自動產生的描述"/>
                    <pic:cNvPicPr>
                      <a:picLocks noChangeAspect="1" noChangeArrowheads="1"/>
                    </pic:cNvPicPr>
                  </pic:nvPicPr>
                  <pic:blipFill>
                    <a:blip r:embed="rId77"/>
                    <a:stretch>
                      <a:fillRect/>
                    </a:stretch>
                  </pic:blipFill>
                  <pic:spPr bwMode="auto">
                    <a:xfrm>
                      <a:off x="0" y="0"/>
                      <a:ext cx="5274310" cy="7038340"/>
                    </a:xfrm>
                    <a:prstGeom prst="rect">
                      <a:avLst/>
                    </a:prstGeom>
                  </pic:spPr>
                </pic:pic>
              </a:graphicData>
            </a:graphic>
          </wp:inline>
        </w:drawing>
      </w:r>
    </w:p>
    <w:p w14:paraId="163EB08C" w14:textId="77777777" w:rsidR="00927667" w:rsidRDefault="00927667" w:rsidP="00927667">
      <w:pPr>
        <w:outlineLvl w:val="0"/>
        <w:rPr>
          <w:rFonts w:ascii="Times New Roman" w:eastAsia="標楷體" w:hAnsi="Times New Roman" w:cs="Times New Roman"/>
        </w:rPr>
      </w:pPr>
      <w:bookmarkStart w:id="43825" w:name="_Toc156378965"/>
      <w:r>
        <w:rPr>
          <w:rFonts w:ascii="Times New Roman" w:eastAsia="標楷體" w:hAnsi="Times New Roman" w:cs="Times New Roman"/>
          <w:sz w:val="28"/>
        </w:rPr>
        <w:lastRenderedPageBreak/>
        <w:t>附錄</w:t>
      </w:r>
      <w:r>
        <w:rPr>
          <w:rFonts w:ascii="Times New Roman" w:eastAsia="標楷體" w:hAnsi="Times New Roman" w:cs="Times New Roman"/>
          <w:sz w:val="28"/>
        </w:rPr>
        <w:t>3</w:t>
      </w:r>
      <w:r>
        <w:rPr>
          <w:rFonts w:ascii="Times New Roman" w:eastAsia="標楷體" w:hAnsi="Times New Roman" w:cs="Times New Roman"/>
          <w:color w:val="FFFFFF" w:themeColor="background1"/>
          <w:sz w:val="28"/>
        </w:rPr>
        <w:t>、國有林班地臺灣獼猴與繁殖鳥類監測年度報告</w:t>
      </w:r>
      <w:r>
        <w:rPr>
          <w:rFonts w:ascii="Times New Roman" w:eastAsia="標楷體" w:hAnsi="Times New Roman" w:cs="Times New Roman"/>
          <w:color w:val="FFFFFF" w:themeColor="background1"/>
          <w:sz w:val="28"/>
        </w:rPr>
        <w:t>2022</w:t>
      </w:r>
      <w:bookmarkEnd w:id="43825"/>
    </w:p>
    <w:p w14:paraId="7E07B735" w14:textId="77777777" w:rsidR="00927667" w:rsidRDefault="00927667" w:rsidP="00927667">
      <w:pPr>
        <w:rPr>
          <w:rFonts w:ascii="Times New Roman" w:eastAsia="標楷體" w:hAnsi="Times New Roman" w:cs="Times New Roman"/>
        </w:rPr>
      </w:pPr>
      <w:r>
        <w:rPr>
          <w:rFonts w:ascii="Times New Roman" w:eastAsia="標楷體" w:hAnsi="Times New Roman" w:cs="Times New Roman"/>
        </w:rPr>
        <w:t>封面及封底</w:t>
      </w:r>
    </w:p>
    <w:p w14:paraId="090C6FFB" w14:textId="77777777" w:rsidR="00927667" w:rsidRDefault="00927667" w:rsidP="00927667">
      <w:pPr>
        <w:sectPr w:rsidR="00927667">
          <w:footerReference w:type="default" r:id="rId78"/>
          <w:footerReference w:type="first" r:id="rId79"/>
          <w:pgSz w:w="16838" w:h="11906" w:orient="landscape"/>
          <w:pgMar w:top="1800" w:right="1440" w:bottom="1800" w:left="1440" w:header="0" w:footer="992" w:gutter="0"/>
          <w:cols w:space="720"/>
          <w:formProt w:val="0"/>
          <w:docGrid w:type="lines" w:linePitch="360"/>
        </w:sectPr>
      </w:pPr>
      <w:r>
        <w:rPr>
          <w:noProof/>
        </w:rPr>
        <w:drawing>
          <wp:inline distT="0" distB="0" distL="0" distR="0" wp14:anchorId="2905FD16" wp14:editId="14D1D3A3">
            <wp:extent cx="8808898" cy="3630930"/>
            <wp:effectExtent l="0" t="0" r="0" b="7620"/>
            <wp:docPr id="28" name="圖片 2136989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136989377"/>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8808898" cy="3630930"/>
                    </a:xfrm>
                    <a:prstGeom prst="rect">
                      <a:avLst/>
                    </a:prstGeom>
                  </pic:spPr>
                </pic:pic>
              </a:graphicData>
            </a:graphic>
          </wp:inline>
        </w:drawing>
      </w:r>
    </w:p>
    <w:p w14:paraId="10254F33" w14:textId="127A5952" w:rsidR="00927667" w:rsidRDefault="00927667" w:rsidP="00763C1D">
      <w:r>
        <w:rPr>
          <w:rFonts w:ascii="Times New Roman" w:eastAsia="標楷體" w:hAnsi="Times New Roman" w:cs="Times New Roman"/>
        </w:rPr>
        <w:lastRenderedPageBreak/>
        <w:t>以下為年報內頁</w:t>
      </w:r>
    </w:p>
    <w:p w14:paraId="025C17F8" w14:textId="77777777" w:rsidR="00927667" w:rsidRDefault="00927667" w:rsidP="00927667">
      <w:pPr>
        <w:rPr>
          <w:rFonts w:ascii="Times New Roman" w:eastAsia="標楷體" w:hAnsi="Times New Roman" w:cs="Times New Roman"/>
        </w:rPr>
      </w:pPr>
    </w:p>
    <w:p w14:paraId="0071D8D1" w14:textId="111D5E33" w:rsidR="00D93FCC" w:rsidRDefault="00D93FCC">
      <w:pPr>
        <w:rPr>
          <w:rFonts w:ascii="Times New Roman" w:eastAsia="標楷體" w:hAnsi="Times New Roman" w:cs="Times New Roman"/>
        </w:rPr>
      </w:pPr>
    </w:p>
    <w:sectPr w:rsidR="00D93FCC">
      <w:footerReference w:type="default" r:id="rId81"/>
      <w:footerReference w:type="first" r:id="rId82"/>
      <w:pgSz w:w="11906" w:h="16838"/>
      <w:pgMar w:top="1440" w:right="1800" w:bottom="1440" w:left="1800" w:header="0" w:footer="992" w:gutter="0"/>
      <w:cols w:space="720"/>
      <w:formProt w:val="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54D314" w14:textId="77777777" w:rsidR="005C3642" w:rsidRDefault="005C3642">
      <w:r>
        <w:separator/>
      </w:r>
    </w:p>
  </w:endnote>
  <w:endnote w:type="continuationSeparator" w:id="0">
    <w:p w14:paraId="36CC1E25" w14:textId="77777777" w:rsidR="005C3642" w:rsidRDefault="005C36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Mono">
    <w:altName w:val="Calibri"/>
    <w:charset w:val="00"/>
    <w:family w:val="modern"/>
    <w:pitch w:val="fixed"/>
    <w:sig w:usb0="E0000AFF" w:usb1="400078FF" w:usb2="00000001" w:usb3="00000000" w:csb0="000001BF" w:csb1="00000000"/>
  </w:font>
  <w:font w:name="細明體">
    <w:altName w:val="MingLiU"/>
    <w:panose1 w:val="02020509000000000000"/>
    <w:charset w:val="88"/>
    <w:family w:val="modern"/>
    <w:pitch w:val="fixed"/>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5E0BEC"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1</w:t>
    </w:r>
    <w:r>
      <w:fldChar w:fldCharType="end"/>
    </w:r>
  </w:p>
  <w:p w14:paraId="4AFC4209" w14:textId="77777777" w:rsidR="001B325B" w:rsidRDefault="001B325B">
    <w:pPr>
      <w:pStyle w:val="ab"/>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4C307A"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40</w:t>
    </w:r>
    <w:r>
      <w:fldChar w:fldCharType="end"/>
    </w:r>
  </w:p>
  <w:p w14:paraId="40ECA6B1" w14:textId="77777777" w:rsidR="001B325B" w:rsidRDefault="001B325B">
    <w:pPr>
      <w:pStyle w:val="ab"/>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72C9FA" w14:textId="77777777" w:rsidR="001B325B" w:rsidRDefault="001B325B"/>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58F47B"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45</w:t>
    </w:r>
    <w:r>
      <w:fldChar w:fldCharType="end"/>
    </w:r>
  </w:p>
  <w:p w14:paraId="78A7D4B1" w14:textId="77777777" w:rsidR="001B325B" w:rsidRDefault="001B325B">
    <w:pPr>
      <w:pStyle w:val="ab"/>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CEA6DB" w14:textId="77777777" w:rsidR="001B325B" w:rsidRDefault="001B325B"/>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ACAC1"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46</w:t>
    </w:r>
    <w:r>
      <w:fldChar w:fldCharType="end"/>
    </w:r>
  </w:p>
  <w:p w14:paraId="3C9138D0" w14:textId="77777777" w:rsidR="001B325B" w:rsidRDefault="001B325B">
    <w:pPr>
      <w:pStyle w:val="ab"/>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3B20DB" w14:textId="77777777" w:rsidR="001B325B" w:rsidRDefault="001B325B"/>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C662ED"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47</w:t>
    </w:r>
    <w:r>
      <w:fldChar w:fldCharType="end"/>
    </w:r>
  </w:p>
  <w:p w14:paraId="46CDEFD8" w14:textId="77777777" w:rsidR="001B325B" w:rsidRDefault="001B325B">
    <w:pPr>
      <w:pStyle w:val="ab"/>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3BC1F" w14:textId="77777777" w:rsidR="001B325B" w:rsidRDefault="001B325B"/>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626DC8"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48</w:t>
    </w:r>
    <w:r>
      <w:fldChar w:fldCharType="end"/>
    </w:r>
  </w:p>
  <w:p w14:paraId="161A844D" w14:textId="77777777" w:rsidR="001B325B" w:rsidRDefault="001B325B">
    <w:pPr>
      <w:pStyle w:val="ab"/>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C16023" w14:textId="77777777" w:rsidR="001B325B" w:rsidRDefault="001B325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E83690"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23</w:t>
    </w:r>
    <w:r>
      <w:fldChar w:fldCharType="end"/>
    </w:r>
  </w:p>
  <w:p w14:paraId="2F82137F" w14:textId="77777777" w:rsidR="001B325B" w:rsidRDefault="001B325B">
    <w:pPr>
      <w:pStyle w:val="ab"/>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1541FF"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50</w:t>
    </w:r>
    <w:r>
      <w:fldChar w:fldCharType="end"/>
    </w:r>
  </w:p>
  <w:p w14:paraId="3391CE38" w14:textId="77777777" w:rsidR="001B325B" w:rsidRDefault="001B325B">
    <w:pPr>
      <w:pStyle w:val="ab"/>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8195E1" w14:textId="77777777" w:rsidR="001B325B" w:rsidRDefault="001B325B"/>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42B2A0" w14:textId="77777777" w:rsidR="00927667" w:rsidRDefault="00927667">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63</w:t>
    </w:r>
    <w:r>
      <w:fldChar w:fldCharType="end"/>
    </w:r>
  </w:p>
  <w:p w14:paraId="53CB4E9C" w14:textId="77777777" w:rsidR="00927667" w:rsidRDefault="00927667">
    <w:pPr>
      <w:pStyle w:val="ab"/>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0D7AE9" w14:textId="77777777" w:rsidR="00927667" w:rsidRDefault="00927667"/>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E1D1A8" w14:textId="77777777" w:rsidR="00927667" w:rsidRDefault="00927667">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68</w:t>
    </w:r>
    <w:r>
      <w:fldChar w:fldCharType="end"/>
    </w:r>
  </w:p>
  <w:p w14:paraId="6E34D7EB" w14:textId="77777777" w:rsidR="00927667" w:rsidRDefault="00927667">
    <w:pPr>
      <w:pStyle w:val="ab"/>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3C60D3" w14:textId="77777777" w:rsidR="00927667" w:rsidRDefault="00927667"/>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D9DE3" w14:textId="77777777" w:rsidR="00927667" w:rsidRDefault="00927667">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69</w:t>
    </w:r>
    <w:r>
      <w:fldChar w:fldCharType="end"/>
    </w:r>
  </w:p>
  <w:p w14:paraId="1C9EBC73" w14:textId="77777777" w:rsidR="00927667" w:rsidRDefault="00927667">
    <w:pPr>
      <w:pStyle w:val="ab"/>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AC6472" w14:textId="77777777" w:rsidR="00927667" w:rsidRDefault="00927667"/>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5847F4"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133</w:t>
    </w:r>
    <w:r>
      <w:fldChar w:fldCharType="end"/>
    </w:r>
  </w:p>
  <w:p w14:paraId="02CD12F1" w14:textId="77777777" w:rsidR="001B325B" w:rsidRDefault="001B325B">
    <w:pPr>
      <w:pStyle w:val="ab"/>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67A9DB" w14:textId="77777777" w:rsidR="001B325B" w:rsidRDefault="001B325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F66BC8" w14:textId="77777777" w:rsidR="001B325B" w:rsidRDefault="001B325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65DB4"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27</w:t>
    </w:r>
    <w:r>
      <w:fldChar w:fldCharType="end"/>
    </w:r>
  </w:p>
  <w:p w14:paraId="3A557604" w14:textId="77777777" w:rsidR="001B325B" w:rsidRDefault="001B325B">
    <w:pPr>
      <w:pStyle w:val="a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1D1F5" w14:textId="77777777" w:rsidR="001B325B" w:rsidRDefault="001B325B"/>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A698D"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36</w:t>
    </w:r>
    <w:r>
      <w:fldChar w:fldCharType="end"/>
    </w:r>
  </w:p>
  <w:p w14:paraId="1B000B3C" w14:textId="77777777" w:rsidR="001B325B" w:rsidRDefault="001B325B">
    <w:pPr>
      <w:pStyle w:val="ab"/>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128BD6" w14:textId="77777777" w:rsidR="001B325B" w:rsidRDefault="001B325B"/>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ADEB0E" w14:textId="77777777" w:rsidR="001B325B" w:rsidRDefault="001B325B">
    <w:pPr>
      <w:pStyle w:val="ab"/>
      <w:jc w:val="center"/>
      <w:rPr>
        <w:rFonts w:ascii="Times New Roman" w:hAnsi="Times New Roman" w:cs="Times New Roman"/>
      </w:rPr>
    </w:pPr>
    <w:r>
      <w:fldChar w:fldCharType="begin"/>
    </w:r>
    <w:r>
      <w:instrText xml:space="preserve"> PAGE </w:instrText>
    </w:r>
    <w:r>
      <w:fldChar w:fldCharType="separate"/>
    </w:r>
    <w:r w:rsidR="00420871">
      <w:rPr>
        <w:noProof/>
      </w:rPr>
      <w:t>39</w:t>
    </w:r>
    <w:r>
      <w:fldChar w:fldCharType="end"/>
    </w:r>
  </w:p>
  <w:p w14:paraId="1E1F25B8" w14:textId="77777777" w:rsidR="001B325B" w:rsidRDefault="001B325B">
    <w:pPr>
      <w:pStyle w:val="ab"/>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72CD77" w14:textId="77777777" w:rsidR="001B325B" w:rsidRDefault="001B325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FE79CC" w14:textId="77777777" w:rsidR="005C3642" w:rsidRDefault="005C3642">
      <w:r>
        <w:separator/>
      </w:r>
    </w:p>
  </w:footnote>
  <w:footnote w:type="continuationSeparator" w:id="0">
    <w:p w14:paraId="08B05F51" w14:textId="77777777" w:rsidR="005C3642" w:rsidRDefault="005C36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E7E25CE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620351E"/>
    <w:multiLevelType w:val="multilevel"/>
    <w:tmpl w:val="1578E1CA"/>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2" w15:restartNumberingAfterBreak="0">
    <w:nsid w:val="22432F0A"/>
    <w:multiLevelType w:val="multilevel"/>
    <w:tmpl w:val="AF18A7E4"/>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3" w15:restartNumberingAfterBreak="0">
    <w:nsid w:val="305D2F01"/>
    <w:multiLevelType w:val="multilevel"/>
    <w:tmpl w:val="D338971E"/>
    <w:lvl w:ilvl="0">
      <w:start w:val="1"/>
      <w:numFmt w:val="taiwaneseCountingThousand"/>
      <w:lvlText w:val="(%1)"/>
      <w:lvlJc w:val="left"/>
      <w:pPr>
        <w:tabs>
          <w:tab w:val="num" w:pos="0"/>
        </w:tabs>
        <w:ind w:left="840" w:hanging="360"/>
      </w:pPr>
      <w:rPr>
        <w:rFonts w:ascii="Times New Roman" w:eastAsia="標楷體" w:hAnsi="Times New Roman" w:cs="Times New Roman"/>
        <w:b w:val="0"/>
      </w:rPr>
    </w:lvl>
    <w:lvl w:ilvl="1">
      <w:start w:val="1"/>
      <w:numFmt w:val="ideographTraditional"/>
      <w:lvlText w:val="%2、"/>
      <w:lvlJc w:val="left"/>
      <w:pPr>
        <w:tabs>
          <w:tab w:val="num" w:pos="0"/>
        </w:tabs>
        <w:ind w:left="1440" w:hanging="480"/>
      </w:pPr>
    </w:lvl>
    <w:lvl w:ilvl="2">
      <w:start w:val="1"/>
      <w:numFmt w:val="lowerRoman"/>
      <w:lvlText w:val="%3."/>
      <w:lvlJc w:val="right"/>
      <w:pPr>
        <w:tabs>
          <w:tab w:val="num" w:pos="0"/>
        </w:tabs>
        <w:ind w:left="1920" w:hanging="480"/>
      </w:pPr>
    </w:lvl>
    <w:lvl w:ilvl="3">
      <w:start w:val="1"/>
      <w:numFmt w:val="decimal"/>
      <w:lvlText w:val="%4."/>
      <w:lvlJc w:val="left"/>
      <w:pPr>
        <w:tabs>
          <w:tab w:val="num" w:pos="0"/>
        </w:tabs>
        <w:ind w:left="2400" w:hanging="480"/>
      </w:pPr>
    </w:lvl>
    <w:lvl w:ilvl="4">
      <w:start w:val="1"/>
      <w:numFmt w:val="ideographTraditional"/>
      <w:lvlText w:val="%5、"/>
      <w:lvlJc w:val="left"/>
      <w:pPr>
        <w:tabs>
          <w:tab w:val="num" w:pos="0"/>
        </w:tabs>
        <w:ind w:left="2880" w:hanging="480"/>
      </w:pPr>
    </w:lvl>
    <w:lvl w:ilvl="5">
      <w:start w:val="1"/>
      <w:numFmt w:val="lowerRoman"/>
      <w:lvlText w:val="%6."/>
      <w:lvlJc w:val="right"/>
      <w:pPr>
        <w:tabs>
          <w:tab w:val="num" w:pos="0"/>
        </w:tabs>
        <w:ind w:left="3360" w:hanging="480"/>
      </w:pPr>
    </w:lvl>
    <w:lvl w:ilvl="6">
      <w:start w:val="1"/>
      <w:numFmt w:val="decimal"/>
      <w:lvlText w:val="%7."/>
      <w:lvlJc w:val="left"/>
      <w:pPr>
        <w:tabs>
          <w:tab w:val="num" w:pos="0"/>
        </w:tabs>
        <w:ind w:left="3840" w:hanging="480"/>
      </w:pPr>
    </w:lvl>
    <w:lvl w:ilvl="7">
      <w:start w:val="1"/>
      <w:numFmt w:val="ideographTraditional"/>
      <w:lvlText w:val="%8、"/>
      <w:lvlJc w:val="left"/>
      <w:pPr>
        <w:tabs>
          <w:tab w:val="num" w:pos="0"/>
        </w:tabs>
        <w:ind w:left="4320" w:hanging="480"/>
      </w:pPr>
    </w:lvl>
    <w:lvl w:ilvl="8">
      <w:start w:val="1"/>
      <w:numFmt w:val="lowerRoman"/>
      <w:lvlText w:val="%9."/>
      <w:lvlJc w:val="right"/>
      <w:pPr>
        <w:tabs>
          <w:tab w:val="num" w:pos="0"/>
        </w:tabs>
        <w:ind w:left="4800" w:hanging="480"/>
      </w:pPr>
    </w:lvl>
  </w:abstractNum>
  <w:abstractNum w:abstractNumId="4" w15:restartNumberingAfterBreak="0">
    <w:nsid w:val="38FA17D1"/>
    <w:multiLevelType w:val="multilevel"/>
    <w:tmpl w:val="E7FC3914"/>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5" w15:restartNumberingAfterBreak="0">
    <w:nsid w:val="4D283B17"/>
    <w:multiLevelType w:val="multilevel"/>
    <w:tmpl w:val="2C82C0C6"/>
    <w:lvl w:ilvl="0">
      <w:start w:val="1"/>
      <w:numFmt w:val="taiwaneseCountingThousand"/>
      <w:lvlText w:val="(%1)"/>
      <w:lvlJc w:val="left"/>
      <w:pPr>
        <w:tabs>
          <w:tab w:val="num" w:pos="0"/>
        </w:tabs>
        <w:ind w:left="840" w:hanging="360"/>
      </w:pPr>
      <w:rPr>
        <w:rFonts w:ascii="Times New Roman" w:eastAsia="標楷體" w:hAnsi="Times New Roman" w:cs="Times New Roman"/>
      </w:rPr>
    </w:lvl>
    <w:lvl w:ilvl="1">
      <w:start w:val="1"/>
      <w:numFmt w:val="ideographTraditional"/>
      <w:lvlText w:val="%2、"/>
      <w:lvlJc w:val="left"/>
      <w:pPr>
        <w:tabs>
          <w:tab w:val="num" w:pos="0"/>
        </w:tabs>
        <w:ind w:left="1440" w:hanging="480"/>
      </w:pPr>
    </w:lvl>
    <w:lvl w:ilvl="2">
      <w:start w:val="1"/>
      <w:numFmt w:val="lowerRoman"/>
      <w:lvlText w:val="%3."/>
      <w:lvlJc w:val="right"/>
      <w:pPr>
        <w:tabs>
          <w:tab w:val="num" w:pos="0"/>
        </w:tabs>
        <w:ind w:left="1920" w:hanging="480"/>
      </w:pPr>
    </w:lvl>
    <w:lvl w:ilvl="3">
      <w:start w:val="1"/>
      <w:numFmt w:val="decimal"/>
      <w:lvlText w:val="%4."/>
      <w:lvlJc w:val="left"/>
      <w:pPr>
        <w:tabs>
          <w:tab w:val="num" w:pos="0"/>
        </w:tabs>
        <w:ind w:left="2400" w:hanging="480"/>
      </w:pPr>
    </w:lvl>
    <w:lvl w:ilvl="4">
      <w:start w:val="1"/>
      <w:numFmt w:val="ideographTraditional"/>
      <w:lvlText w:val="%5、"/>
      <w:lvlJc w:val="left"/>
      <w:pPr>
        <w:tabs>
          <w:tab w:val="num" w:pos="0"/>
        </w:tabs>
        <w:ind w:left="2880" w:hanging="480"/>
      </w:pPr>
    </w:lvl>
    <w:lvl w:ilvl="5">
      <w:start w:val="1"/>
      <w:numFmt w:val="lowerRoman"/>
      <w:lvlText w:val="%6."/>
      <w:lvlJc w:val="right"/>
      <w:pPr>
        <w:tabs>
          <w:tab w:val="num" w:pos="0"/>
        </w:tabs>
        <w:ind w:left="3360" w:hanging="480"/>
      </w:pPr>
    </w:lvl>
    <w:lvl w:ilvl="6">
      <w:start w:val="1"/>
      <w:numFmt w:val="decimal"/>
      <w:lvlText w:val="%7."/>
      <w:lvlJc w:val="left"/>
      <w:pPr>
        <w:tabs>
          <w:tab w:val="num" w:pos="0"/>
        </w:tabs>
        <w:ind w:left="3840" w:hanging="480"/>
      </w:pPr>
    </w:lvl>
    <w:lvl w:ilvl="7">
      <w:start w:val="1"/>
      <w:numFmt w:val="ideographTraditional"/>
      <w:lvlText w:val="%8、"/>
      <w:lvlJc w:val="left"/>
      <w:pPr>
        <w:tabs>
          <w:tab w:val="num" w:pos="0"/>
        </w:tabs>
        <w:ind w:left="4320" w:hanging="480"/>
      </w:pPr>
    </w:lvl>
    <w:lvl w:ilvl="8">
      <w:start w:val="1"/>
      <w:numFmt w:val="lowerRoman"/>
      <w:lvlText w:val="%9."/>
      <w:lvlJc w:val="right"/>
      <w:pPr>
        <w:tabs>
          <w:tab w:val="num" w:pos="0"/>
        </w:tabs>
        <w:ind w:left="4800" w:hanging="480"/>
      </w:pPr>
    </w:lvl>
  </w:abstractNum>
  <w:abstractNum w:abstractNumId="6" w15:restartNumberingAfterBreak="0">
    <w:nsid w:val="4E55529E"/>
    <w:multiLevelType w:val="multilevel"/>
    <w:tmpl w:val="65C001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4FFF3B61"/>
    <w:multiLevelType w:val="multilevel"/>
    <w:tmpl w:val="4A389B2E"/>
    <w:lvl w:ilvl="0">
      <w:start w:val="1"/>
      <w:numFmt w:val="decimal"/>
      <w:pStyle w:val="4"/>
      <w:lvlText w:val="%1."/>
      <w:lvlJc w:val="left"/>
      <w:pPr>
        <w:tabs>
          <w:tab w:val="num" w:pos="0"/>
        </w:tabs>
        <w:ind w:left="480" w:hanging="48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8" w15:restartNumberingAfterBreak="0">
    <w:nsid w:val="58C95248"/>
    <w:multiLevelType w:val="hybridMultilevel"/>
    <w:tmpl w:val="34F0465C"/>
    <w:lvl w:ilvl="0" w:tplc="765408FE">
      <w:start w:val="1"/>
      <w:numFmt w:val="decimal"/>
      <w:lvlText w:val="%1."/>
      <w:lvlJc w:val="left"/>
      <w:pPr>
        <w:ind w:left="360" w:hanging="360"/>
      </w:pPr>
      <w:rPr>
        <w:rFonts w:eastAsia="Segoe U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72CF36AE"/>
    <w:multiLevelType w:val="multilevel"/>
    <w:tmpl w:val="BB263F80"/>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10" w15:restartNumberingAfterBreak="0">
    <w:nsid w:val="79FC0CEE"/>
    <w:multiLevelType w:val="multilevel"/>
    <w:tmpl w:val="622CB332"/>
    <w:lvl w:ilvl="0">
      <w:start w:val="1"/>
      <w:numFmt w:val="decimal"/>
      <w:lvlText w:val="%1."/>
      <w:lvlJc w:val="left"/>
      <w:pPr>
        <w:tabs>
          <w:tab w:val="num" w:pos="0"/>
        </w:tabs>
        <w:ind w:left="480" w:hanging="480"/>
      </w:pPr>
      <w:rPr>
        <w:b w:val="0"/>
        <w:sz w:val="24"/>
      </w:r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num w:numId="1" w16cid:durableId="1001542328">
    <w:abstractNumId w:val="7"/>
  </w:num>
  <w:num w:numId="2" w16cid:durableId="1938974984">
    <w:abstractNumId w:val="10"/>
  </w:num>
  <w:num w:numId="3" w16cid:durableId="1965499250">
    <w:abstractNumId w:val="3"/>
  </w:num>
  <w:num w:numId="4" w16cid:durableId="1002051232">
    <w:abstractNumId w:val="5"/>
  </w:num>
  <w:num w:numId="5" w16cid:durableId="1425540185">
    <w:abstractNumId w:val="4"/>
  </w:num>
  <w:num w:numId="6" w16cid:durableId="570820404">
    <w:abstractNumId w:val="2"/>
  </w:num>
  <w:num w:numId="7" w16cid:durableId="939870101">
    <w:abstractNumId w:val="1"/>
  </w:num>
  <w:num w:numId="8" w16cid:durableId="1057821243">
    <w:abstractNumId w:val="9"/>
  </w:num>
  <w:num w:numId="9" w16cid:durableId="1528716199">
    <w:abstractNumId w:val="6"/>
  </w:num>
  <w:num w:numId="10" w16cid:durableId="1849447289">
    <w:abstractNumId w:val="8"/>
  </w:num>
  <w:num w:numId="11" w16cid:durableId="53844427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瑋婷 徐">
    <w15:presenceInfo w15:providerId="Windows Live" w15:userId="49dcef6704b0a2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trackRevisions/>
  <w:defaultTabStop w:val="480"/>
  <w:autoHyphenation/>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3FCC"/>
    <w:rsid w:val="0000772A"/>
    <w:rsid w:val="00011F80"/>
    <w:rsid w:val="000311C8"/>
    <w:rsid w:val="0003537D"/>
    <w:rsid w:val="000551D7"/>
    <w:rsid w:val="00085A97"/>
    <w:rsid w:val="000A5F28"/>
    <w:rsid w:val="000B1893"/>
    <w:rsid w:val="000D16A9"/>
    <w:rsid w:val="000E2C28"/>
    <w:rsid w:val="0011728A"/>
    <w:rsid w:val="001240E6"/>
    <w:rsid w:val="00145099"/>
    <w:rsid w:val="00166452"/>
    <w:rsid w:val="001B325B"/>
    <w:rsid w:val="001C7068"/>
    <w:rsid w:val="001E07F6"/>
    <w:rsid w:val="001E739E"/>
    <w:rsid w:val="001F15AB"/>
    <w:rsid w:val="001F771B"/>
    <w:rsid w:val="00225A72"/>
    <w:rsid w:val="00242A46"/>
    <w:rsid w:val="002435EC"/>
    <w:rsid w:val="00250897"/>
    <w:rsid w:val="00270371"/>
    <w:rsid w:val="00271030"/>
    <w:rsid w:val="00277E58"/>
    <w:rsid w:val="00287E72"/>
    <w:rsid w:val="00296B49"/>
    <w:rsid w:val="002A2217"/>
    <w:rsid w:val="002B07B0"/>
    <w:rsid w:val="002B647B"/>
    <w:rsid w:val="002D3B88"/>
    <w:rsid w:val="002E0D16"/>
    <w:rsid w:val="00313CC9"/>
    <w:rsid w:val="003414D5"/>
    <w:rsid w:val="003468AC"/>
    <w:rsid w:val="0035262F"/>
    <w:rsid w:val="00364A7E"/>
    <w:rsid w:val="00373831"/>
    <w:rsid w:val="003A7017"/>
    <w:rsid w:val="003C19C7"/>
    <w:rsid w:val="003D7549"/>
    <w:rsid w:val="003E233C"/>
    <w:rsid w:val="003F0C1C"/>
    <w:rsid w:val="003F4BF2"/>
    <w:rsid w:val="004069C7"/>
    <w:rsid w:val="00420871"/>
    <w:rsid w:val="004373E8"/>
    <w:rsid w:val="00440890"/>
    <w:rsid w:val="0044744F"/>
    <w:rsid w:val="0046381B"/>
    <w:rsid w:val="004665CF"/>
    <w:rsid w:val="004A327A"/>
    <w:rsid w:val="004A6A63"/>
    <w:rsid w:val="004B7B12"/>
    <w:rsid w:val="004C3C5D"/>
    <w:rsid w:val="004E5C21"/>
    <w:rsid w:val="00504D38"/>
    <w:rsid w:val="00536CEF"/>
    <w:rsid w:val="00541700"/>
    <w:rsid w:val="00546C6F"/>
    <w:rsid w:val="00560F02"/>
    <w:rsid w:val="0056615D"/>
    <w:rsid w:val="0056788C"/>
    <w:rsid w:val="0059745B"/>
    <w:rsid w:val="005C3642"/>
    <w:rsid w:val="005D5C3A"/>
    <w:rsid w:val="005F5354"/>
    <w:rsid w:val="006343C2"/>
    <w:rsid w:val="006436B1"/>
    <w:rsid w:val="0065772F"/>
    <w:rsid w:val="0068528D"/>
    <w:rsid w:val="006918F3"/>
    <w:rsid w:val="006A0F10"/>
    <w:rsid w:val="006C30D4"/>
    <w:rsid w:val="006D4CF2"/>
    <w:rsid w:val="006E3B2D"/>
    <w:rsid w:val="007031B4"/>
    <w:rsid w:val="00720C7A"/>
    <w:rsid w:val="00721BD6"/>
    <w:rsid w:val="00731CCD"/>
    <w:rsid w:val="00741331"/>
    <w:rsid w:val="00763C1D"/>
    <w:rsid w:val="00766F3B"/>
    <w:rsid w:val="00770F1A"/>
    <w:rsid w:val="00780B0E"/>
    <w:rsid w:val="007B021D"/>
    <w:rsid w:val="007C38AD"/>
    <w:rsid w:val="007C6F7C"/>
    <w:rsid w:val="007F2DFD"/>
    <w:rsid w:val="007F7A3F"/>
    <w:rsid w:val="008062CC"/>
    <w:rsid w:val="008074FE"/>
    <w:rsid w:val="00824598"/>
    <w:rsid w:val="00832762"/>
    <w:rsid w:val="00835D72"/>
    <w:rsid w:val="008421D5"/>
    <w:rsid w:val="00852D99"/>
    <w:rsid w:val="00861B6B"/>
    <w:rsid w:val="008648BC"/>
    <w:rsid w:val="00874B7D"/>
    <w:rsid w:val="00881A41"/>
    <w:rsid w:val="0088202E"/>
    <w:rsid w:val="008858A0"/>
    <w:rsid w:val="008A0EA6"/>
    <w:rsid w:val="008C0D1F"/>
    <w:rsid w:val="008D036F"/>
    <w:rsid w:val="008F2AC2"/>
    <w:rsid w:val="00912F21"/>
    <w:rsid w:val="00927139"/>
    <w:rsid w:val="00927667"/>
    <w:rsid w:val="009507D4"/>
    <w:rsid w:val="009B088F"/>
    <w:rsid w:val="009B7475"/>
    <w:rsid w:val="009C06F4"/>
    <w:rsid w:val="009C2999"/>
    <w:rsid w:val="009D204E"/>
    <w:rsid w:val="009D4340"/>
    <w:rsid w:val="009D77B3"/>
    <w:rsid w:val="00A17B6E"/>
    <w:rsid w:val="00A40522"/>
    <w:rsid w:val="00A61466"/>
    <w:rsid w:val="00A65783"/>
    <w:rsid w:val="00A814EE"/>
    <w:rsid w:val="00A90C56"/>
    <w:rsid w:val="00A91CB0"/>
    <w:rsid w:val="00AA385F"/>
    <w:rsid w:val="00AA423B"/>
    <w:rsid w:val="00AA6761"/>
    <w:rsid w:val="00AB6F00"/>
    <w:rsid w:val="00AE0D1B"/>
    <w:rsid w:val="00AE209B"/>
    <w:rsid w:val="00AE7CEA"/>
    <w:rsid w:val="00B02B48"/>
    <w:rsid w:val="00B04D59"/>
    <w:rsid w:val="00B069D5"/>
    <w:rsid w:val="00B168FE"/>
    <w:rsid w:val="00B3167B"/>
    <w:rsid w:val="00B33A0D"/>
    <w:rsid w:val="00B436F0"/>
    <w:rsid w:val="00B6742E"/>
    <w:rsid w:val="00B7138D"/>
    <w:rsid w:val="00B9047B"/>
    <w:rsid w:val="00B9318B"/>
    <w:rsid w:val="00B95350"/>
    <w:rsid w:val="00BA0D7B"/>
    <w:rsid w:val="00BA54AE"/>
    <w:rsid w:val="00BB31A1"/>
    <w:rsid w:val="00BB459D"/>
    <w:rsid w:val="00BB76D4"/>
    <w:rsid w:val="00BC77BA"/>
    <w:rsid w:val="00BD29F5"/>
    <w:rsid w:val="00BD46E0"/>
    <w:rsid w:val="00BE1783"/>
    <w:rsid w:val="00BE23B6"/>
    <w:rsid w:val="00BE6F4D"/>
    <w:rsid w:val="00C0537D"/>
    <w:rsid w:val="00C05662"/>
    <w:rsid w:val="00C128AB"/>
    <w:rsid w:val="00C26FAF"/>
    <w:rsid w:val="00C30A83"/>
    <w:rsid w:val="00C35509"/>
    <w:rsid w:val="00C542D9"/>
    <w:rsid w:val="00C73BA5"/>
    <w:rsid w:val="00C81426"/>
    <w:rsid w:val="00C87E3D"/>
    <w:rsid w:val="00CD7BE7"/>
    <w:rsid w:val="00CF06A9"/>
    <w:rsid w:val="00CF2035"/>
    <w:rsid w:val="00CF5CA5"/>
    <w:rsid w:val="00CF6640"/>
    <w:rsid w:val="00D000CE"/>
    <w:rsid w:val="00D12DD3"/>
    <w:rsid w:val="00D30B71"/>
    <w:rsid w:val="00D47E7D"/>
    <w:rsid w:val="00D50F04"/>
    <w:rsid w:val="00D51403"/>
    <w:rsid w:val="00D57425"/>
    <w:rsid w:val="00D6109E"/>
    <w:rsid w:val="00D6558E"/>
    <w:rsid w:val="00D70802"/>
    <w:rsid w:val="00D73839"/>
    <w:rsid w:val="00D76D6D"/>
    <w:rsid w:val="00D84BDC"/>
    <w:rsid w:val="00D93FCC"/>
    <w:rsid w:val="00D95DD3"/>
    <w:rsid w:val="00D976EC"/>
    <w:rsid w:val="00DA1AB4"/>
    <w:rsid w:val="00DA433E"/>
    <w:rsid w:val="00DA5F55"/>
    <w:rsid w:val="00DB240F"/>
    <w:rsid w:val="00DE25D2"/>
    <w:rsid w:val="00DF1329"/>
    <w:rsid w:val="00DF288B"/>
    <w:rsid w:val="00DF679E"/>
    <w:rsid w:val="00E002F0"/>
    <w:rsid w:val="00E418A2"/>
    <w:rsid w:val="00E5674A"/>
    <w:rsid w:val="00EA4F8D"/>
    <w:rsid w:val="00EC57E2"/>
    <w:rsid w:val="00EE3504"/>
    <w:rsid w:val="00EF019E"/>
    <w:rsid w:val="00F032A2"/>
    <w:rsid w:val="00F05FC2"/>
    <w:rsid w:val="00F40616"/>
    <w:rsid w:val="00F458E7"/>
    <w:rsid w:val="00F5487D"/>
    <w:rsid w:val="00F65ABC"/>
    <w:rsid w:val="00F750E5"/>
    <w:rsid w:val="00FB31FD"/>
    <w:rsid w:val="00FC0E7C"/>
    <w:rsid w:val="00FC1CAD"/>
    <w:rsid w:val="00FE102C"/>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6E7D3B"/>
  <w15:docId w15:val="{733898F1-44A3-462D-A069-91076542B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新細明體" w:hAnsi="Calibri" w:cs="Tahoma"/>
        <w:kern w:val="2"/>
        <w:sz w:val="24"/>
        <w:szCs w:val="22"/>
        <w:lang w:val="en-US" w:eastAsia="zh-TW"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47E7D"/>
    <w:pPr>
      <w:suppressAutoHyphens w:val="0"/>
    </w:pPr>
    <w:rPr>
      <w:rFonts w:ascii="新細明體" w:hAnsi="新細明體" w:cs="新細明體"/>
      <w:kern w:val="0"/>
      <w:szCs w:val="24"/>
    </w:rPr>
  </w:style>
  <w:style w:type="paragraph" w:styleId="1">
    <w:name w:val="heading 1"/>
    <w:basedOn w:val="a"/>
    <w:next w:val="a"/>
    <w:link w:val="10"/>
    <w:uiPriority w:val="9"/>
    <w:qFormat/>
    <w:pPr>
      <w:keepNext/>
      <w:widowControl w:val="0"/>
      <w:suppressAutoHyphens/>
      <w:spacing w:before="180" w:after="180" w:line="720" w:lineRule="auto"/>
      <w:outlineLvl w:val="0"/>
    </w:pPr>
    <w:rPr>
      <w:rFonts w:ascii="Calibri Light" w:eastAsia="Segoe UI" w:hAnsi="Calibri Light" w:cs="Tahoma"/>
      <w:b/>
      <w:bCs/>
      <w:kern w:val="2"/>
      <w:sz w:val="52"/>
      <w:szCs w:val="52"/>
    </w:rPr>
  </w:style>
  <w:style w:type="paragraph" w:styleId="2">
    <w:name w:val="heading 2"/>
    <w:basedOn w:val="a"/>
    <w:next w:val="a0"/>
    <w:link w:val="20"/>
    <w:uiPriority w:val="9"/>
    <w:unhideWhenUsed/>
    <w:qFormat/>
    <w:pPr>
      <w:keepNext/>
      <w:keepLines/>
      <w:suppressAutoHyphens/>
      <w:spacing w:before="200"/>
      <w:ind w:left="792" w:hanging="432"/>
      <w:outlineLvl w:val="1"/>
    </w:pPr>
    <w:rPr>
      <w:rFonts w:ascii="Calibri Light" w:eastAsia="Segoe UI" w:hAnsi="Calibri Light" w:cs="Tahoma"/>
      <w:b/>
      <w:bCs/>
      <w:color w:val="000000" w:themeColor="dark1"/>
      <w:sz w:val="32"/>
      <w:szCs w:val="32"/>
      <w:lang w:eastAsia="en-US"/>
    </w:rPr>
  </w:style>
  <w:style w:type="paragraph" w:styleId="3">
    <w:name w:val="heading 3"/>
    <w:basedOn w:val="a"/>
    <w:next w:val="a0"/>
    <w:link w:val="30"/>
    <w:uiPriority w:val="9"/>
    <w:unhideWhenUsed/>
    <w:qFormat/>
    <w:pPr>
      <w:keepNext/>
      <w:keepLines/>
      <w:suppressAutoHyphens/>
      <w:spacing w:before="200"/>
      <w:ind w:left="1224" w:hanging="504"/>
      <w:outlineLvl w:val="2"/>
    </w:pPr>
    <w:rPr>
      <w:rFonts w:ascii="Calibri Light" w:eastAsia="Segoe UI" w:hAnsi="Calibri Light" w:cs="Tahoma"/>
      <w:b/>
      <w:bCs/>
      <w:color w:val="000000" w:themeColor="dark1"/>
      <w:sz w:val="28"/>
      <w:szCs w:val="28"/>
      <w:lang w:eastAsia="en-US"/>
    </w:rPr>
  </w:style>
  <w:style w:type="paragraph" w:styleId="4">
    <w:name w:val="heading 4"/>
    <w:basedOn w:val="a"/>
    <w:next w:val="a"/>
    <w:link w:val="40"/>
    <w:uiPriority w:val="9"/>
    <w:unhideWhenUsed/>
    <w:qFormat/>
    <w:pPr>
      <w:keepNext/>
      <w:keepLines/>
      <w:widowControl w:val="0"/>
      <w:numPr>
        <w:numId w:val="1"/>
      </w:numPr>
      <w:suppressAutoHyphens/>
      <w:spacing w:before="240" w:after="40"/>
      <w:outlineLvl w:val="3"/>
    </w:pPr>
    <w:rPr>
      <w:rFonts w:ascii="Calibri" w:eastAsia="Segoe UI" w:hAnsi="Calibri" w:cs="Calibri"/>
      <w:color w:val="000000"/>
    </w:rPr>
  </w:style>
  <w:style w:type="paragraph" w:styleId="5">
    <w:name w:val="heading 5"/>
    <w:basedOn w:val="a"/>
    <w:next w:val="a0"/>
    <w:link w:val="50"/>
    <w:uiPriority w:val="9"/>
    <w:unhideWhenUsed/>
    <w:qFormat/>
    <w:pPr>
      <w:keepNext/>
      <w:keepLines/>
      <w:suppressAutoHyphens/>
      <w:spacing w:before="200"/>
      <w:ind w:left="2232" w:hanging="792"/>
      <w:outlineLvl w:val="4"/>
    </w:pPr>
    <w:rPr>
      <w:rFonts w:ascii="Calibri Light" w:eastAsia="Segoe UI" w:hAnsi="Calibri Light" w:cs="Tahoma"/>
      <w:i/>
      <w:iCs/>
      <w:color w:val="000000" w:themeColor="dark1"/>
      <w:lang w:eastAsia="en-US"/>
    </w:rPr>
  </w:style>
  <w:style w:type="paragraph" w:styleId="6">
    <w:name w:val="heading 6"/>
    <w:basedOn w:val="a"/>
    <w:next w:val="a0"/>
    <w:link w:val="60"/>
    <w:uiPriority w:val="9"/>
    <w:unhideWhenUsed/>
    <w:qFormat/>
    <w:pPr>
      <w:keepNext/>
      <w:keepLines/>
      <w:suppressAutoHyphens/>
      <w:spacing w:before="200"/>
      <w:ind w:left="2736" w:hanging="936"/>
      <w:outlineLvl w:val="5"/>
    </w:pPr>
    <w:rPr>
      <w:rFonts w:ascii="Calibri Light" w:eastAsia="Segoe UI" w:hAnsi="Calibri Light" w:cs="Tahoma"/>
      <w:color w:val="000000" w:themeColor="dark1"/>
      <w:lang w:eastAsia="en-US"/>
    </w:rPr>
  </w:style>
  <w:style w:type="paragraph" w:styleId="7">
    <w:name w:val="heading 7"/>
    <w:basedOn w:val="a"/>
    <w:next w:val="a0"/>
    <w:link w:val="70"/>
    <w:uiPriority w:val="9"/>
    <w:qFormat/>
    <w:pPr>
      <w:keepNext/>
      <w:keepLines/>
      <w:suppressAutoHyphens/>
      <w:spacing w:before="200"/>
      <w:ind w:left="3240" w:hanging="1080"/>
      <w:outlineLvl w:val="6"/>
    </w:pPr>
    <w:rPr>
      <w:rFonts w:ascii="Calibri Light" w:eastAsia="Segoe UI" w:hAnsi="Calibri Light" w:cs="Tahoma"/>
      <w:color w:val="000000" w:themeColor="dark1"/>
      <w:lang w:eastAsia="en-US"/>
    </w:rPr>
  </w:style>
  <w:style w:type="paragraph" w:styleId="8">
    <w:name w:val="heading 8"/>
    <w:basedOn w:val="a"/>
    <w:next w:val="a0"/>
    <w:link w:val="80"/>
    <w:uiPriority w:val="9"/>
    <w:qFormat/>
    <w:pPr>
      <w:keepNext/>
      <w:keepLines/>
      <w:suppressAutoHyphens/>
      <w:spacing w:before="200"/>
      <w:ind w:left="3744" w:hanging="1224"/>
      <w:outlineLvl w:val="7"/>
    </w:pPr>
    <w:rPr>
      <w:rFonts w:ascii="Calibri Light" w:eastAsia="Segoe UI" w:hAnsi="Calibri Light" w:cs="Tahoma"/>
      <w:color w:val="000000" w:themeColor="dark1"/>
      <w:lang w:eastAsia="en-US"/>
    </w:rPr>
  </w:style>
  <w:style w:type="paragraph" w:styleId="9">
    <w:name w:val="heading 9"/>
    <w:basedOn w:val="a"/>
    <w:next w:val="a0"/>
    <w:link w:val="90"/>
    <w:uiPriority w:val="9"/>
    <w:qFormat/>
    <w:pPr>
      <w:keepNext/>
      <w:keepLines/>
      <w:suppressAutoHyphens/>
      <w:spacing w:before="200"/>
      <w:ind w:left="4320" w:hanging="1440"/>
      <w:outlineLvl w:val="8"/>
    </w:pPr>
    <w:rPr>
      <w:rFonts w:ascii="Calibri Light" w:eastAsia="Segoe UI" w:hAnsi="Calibri Light" w:cs="Tahoma"/>
      <w:color w:val="000000" w:themeColor="dark1"/>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40">
    <w:name w:val="標題 4 字元"/>
    <w:basedOn w:val="a1"/>
    <w:link w:val="4"/>
    <w:uiPriority w:val="9"/>
    <w:qFormat/>
    <w:rPr>
      <w:rFonts w:ascii="Calibri" w:hAnsi="Calibri" w:cs="Calibri"/>
      <w:color w:val="000000"/>
      <w:kern w:val="0"/>
      <w:szCs w:val="24"/>
    </w:rPr>
  </w:style>
  <w:style w:type="character" w:customStyle="1" w:styleId="a4">
    <w:name w:val="註解方塊文字 字元"/>
    <w:basedOn w:val="a1"/>
    <w:link w:val="a5"/>
    <w:qFormat/>
    <w:rPr>
      <w:rFonts w:ascii="Calibri Light" w:hAnsi="Calibri Light" w:cs="Tahoma"/>
      <w:sz w:val="18"/>
      <w:szCs w:val="18"/>
    </w:rPr>
  </w:style>
  <w:style w:type="character" w:customStyle="1" w:styleId="a6">
    <w:name w:val="日期 字元"/>
    <w:basedOn w:val="a1"/>
    <w:link w:val="a7"/>
    <w:qFormat/>
  </w:style>
  <w:style w:type="character" w:customStyle="1" w:styleId="a8">
    <w:name w:val="頁首 字元"/>
    <w:basedOn w:val="a1"/>
    <w:link w:val="a9"/>
    <w:qFormat/>
    <w:rPr>
      <w:sz w:val="20"/>
      <w:szCs w:val="20"/>
    </w:rPr>
  </w:style>
  <w:style w:type="character" w:customStyle="1" w:styleId="aa">
    <w:name w:val="頁尾 字元"/>
    <w:basedOn w:val="a1"/>
    <w:link w:val="ab"/>
    <w:qFormat/>
    <w:rPr>
      <w:sz w:val="20"/>
      <w:szCs w:val="20"/>
    </w:rPr>
  </w:style>
  <w:style w:type="character" w:styleId="ac">
    <w:name w:val="Hyperlink"/>
    <w:basedOn w:val="a1"/>
    <w:uiPriority w:val="99"/>
    <w:rPr>
      <w:rFonts w:cs="Times New Roman"/>
      <w:color w:val="0000FF"/>
      <w:u w:val="single"/>
    </w:rPr>
  </w:style>
  <w:style w:type="character" w:customStyle="1" w:styleId="ad">
    <w:name w:val="本文 字元"/>
    <w:basedOn w:val="a1"/>
    <w:link w:val="a0"/>
    <w:qFormat/>
    <w:rPr>
      <w:kern w:val="0"/>
      <w:szCs w:val="24"/>
      <w:lang w:eastAsia="en-US"/>
    </w:rPr>
  </w:style>
  <w:style w:type="character" w:styleId="ae">
    <w:name w:val="annotation reference"/>
    <w:basedOn w:val="a1"/>
    <w:qFormat/>
    <w:rPr>
      <w:sz w:val="18"/>
      <w:szCs w:val="18"/>
    </w:rPr>
  </w:style>
  <w:style w:type="character" w:customStyle="1" w:styleId="af">
    <w:name w:val="註解文字 字元"/>
    <w:basedOn w:val="a1"/>
    <w:link w:val="af0"/>
    <w:qFormat/>
  </w:style>
  <w:style w:type="character" w:customStyle="1" w:styleId="af1">
    <w:name w:val="註解主旨 字元"/>
    <w:basedOn w:val="af"/>
    <w:link w:val="af2"/>
    <w:qFormat/>
    <w:rPr>
      <w:b/>
      <w:bCs/>
    </w:rPr>
  </w:style>
  <w:style w:type="character" w:customStyle="1" w:styleId="10">
    <w:name w:val="標題 1 字元"/>
    <w:basedOn w:val="a1"/>
    <w:link w:val="1"/>
    <w:uiPriority w:val="9"/>
    <w:qFormat/>
    <w:rPr>
      <w:rFonts w:ascii="Calibri Light" w:hAnsi="Calibri Light" w:cs="Tahoma"/>
      <w:b/>
      <w:bCs/>
      <w:kern w:val="2"/>
      <w:sz w:val="52"/>
      <w:szCs w:val="52"/>
    </w:rPr>
  </w:style>
  <w:style w:type="character" w:customStyle="1" w:styleId="20">
    <w:name w:val="標題 2 字元"/>
    <w:basedOn w:val="a1"/>
    <w:link w:val="2"/>
    <w:uiPriority w:val="9"/>
    <w:qFormat/>
    <w:rPr>
      <w:rFonts w:ascii="Calibri Light" w:hAnsi="Calibri Light" w:cs="Tahoma"/>
      <w:b/>
      <w:bCs/>
      <w:color w:val="000000" w:themeColor="dark1"/>
      <w:kern w:val="0"/>
      <w:sz w:val="32"/>
      <w:szCs w:val="32"/>
      <w:lang w:eastAsia="en-US"/>
    </w:rPr>
  </w:style>
  <w:style w:type="character" w:customStyle="1" w:styleId="30">
    <w:name w:val="標題 3 字元"/>
    <w:basedOn w:val="a1"/>
    <w:link w:val="3"/>
    <w:uiPriority w:val="9"/>
    <w:qFormat/>
    <w:rPr>
      <w:rFonts w:ascii="Calibri Light" w:hAnsi="Calibri Light" w:cs="Tahoma"/>
      <w:b/>
      <w:bCs/>
      <w:color w:val="000000" w:themeColor="dark1"/>
      <w:kern w:val="0"/>
      <w:sz w:val="28"/>
      <w:szCs w:val="28"/>
      <w:lang w:eastAsia="en-US"/>
    </w:rPr>
  </w:style>
  <w:style w:type="character" w:customStyle="1" w:styleId="50">
    <w:name w:val="標題 5 字元"/>
    <w:basedOn w:val="a1"/>
    <w:link w:val="5"/>
    <w:uiPriority w:val="9"/>
    <w:qFormat/>
    <w:rPr>
      <w:rFonts w:ascii="Calibri Light" w:hAnsi="Calibri Light" w:cs="Tahoma"/>
      <w:i/>
      <w:iCs/>
      <w:color w:val="000000" w:themeColor="dark1"/>
      <w:kern w:val="0"/>
      <w:szCs w:val="24"/>
      <w:lang w:eastAsia="en-US"/>
    </w:rPr>
  </w:style>
  <w:style w:type="character" w:customStyle="1" w:styleId="60">
    <w:name w:val="標題 6 字元"/>
    <w:basedOn w:val="a1"/>
    <w:link w:val="6"/>
    <w:uiPriority w:val="9"/>
    <w:qFormat/>
    <w:rPr>
      <w:rFonts w:ascii="Calibri Light" w:hAnsi="Calibri Light" w:cs="Tahoma"/>
      <w:color w:val="000000" w:themeColor="dark1"/>
      <w:kern w:val="0"/>
      <w:szCs w:val="24"/>
      <w:lang w:eastAsia="en-US"/>
    </w:rPr>
  </w:style>
  <w:style w:type="character" w:customStyle="1" w:styleId="70">
    <w:name w:val="標題 7 字元"/>
    <w:basedOn w:val="a1"/>
    <w:link w:val="7"/>
    <w:uiPriority w:val="9"/>
    <w:qFormat/>
    <w:rPr>
      <w:rFonts w:ascii="Calibri Light" w:hAnsi="Calibri Light" w:cs="Tahoma"/>
      <w:color w:val="000000" w:themeColor="dark1"/>
      <w:kern w:val="0"/>
      <w:szCs w:val="24"/>
      <w:lang w:eastAsia="en-US"/>
    </w:rPr>
  </w:style>
  <w:style w:type="character" w:customStyle="1" w:styleId="80">
    <w:name w:val="標題 8 字元"/>
    <w:basedOn w:val="a1"/>
    <w:link w:val="8"/>
    <w:uiPriority w:val="9"/>
    <w:qFormat/>
    <w:rPr>
      <w:rFonts w:ascii="Calibri Light" w:hAnsi="Calibri Light" w:cs="Tahoma"/>
      <w:color w:val="000000" w:themeColor="dark1"/>
      <w:kern w:val="0"/>
      <w:szCs w:val="24"/>
      <w:lang w:eastAsia="en-US"/>
    </w:rPr>
  </w:style>
  <w:style w:type="character" w:customStyle="1" w:styleId="90">
    <w:name w:val="標題 9 字元"/>
    <w:basedOn w:val="a1"/>
    <w:link w:val="9"/>
    <w:uiPriority w:val="9"/>
    <w:qFormat/>
    <w:rPr>
      <w:rFonts w:ascii="Calibri Light" w:hAnsi="Calibri Light" w:cs="Tahoma"/>
      <w:color w:val="000000" w:themeColor="dark1"/>
      <w:kern w:val="0"/>
      <w:szCs w:val="24"/>
      <w:lang w:eastAsia="en-US"/>
    </w:rPr>
  </w:style>
  <w:style w:type="character" w:customStyle="1" w:styleId="af3">
    <w:name w:val="標題 字元"/>
    <w:basedOn w:val="a1"/>
    <w:link w:val="af4"/>
    <w:qFormat/>
    <w:rPr>
      <w:rFonts w:ascii="Calibri Light" w:hAnsi="Calibri Light" w:cs="Tahoma"/>
      <w:b/>
      <w:bCs/>
      <w:color w:val="000000" w:themeColor="dark1"/>
      <w:kern w:val="0"/>
      <w:sz w:val="36"/>
      <w:szCs w:val="36"/>
      <w:lang w:eastAsia="en-US"/>
    </w:rPr>
  </w:style>
  <w:style w:type="character" w:customStyle="1" w:styleId="af5">
    <w:name w:val="副標題 字元"/>
    <w:basedOn w:val="a1"/>
    <w:link w:val="af6"/>
    <w:qFormat/>
    <w:rPr>
      <w:rFonts w:ascii="Calibri Light" w:hAnsi="Calibri Light" w:cs="Tahoma"/>
      <w:b/>
      <w:bCs/>
      <w:color w:val="000000" w:themeColor="dark1"/>
      <w:kern w:val="0"/>
      <w:sz w:val="30"/>
      <w:szCs w:val="30"/>
      <w:lang w:eastAsia="en-US"/>
    </w:rPr>
  </w:style>
  <w:style w:type="character" w:customStyle="1" w:styleId="af7">
    <w:name w:val="註腳文字 字元"/>
    <w:basedOn w:val="a1"/>
    <w:link w:val="af8"/>
    <w:uiPriority w:val="9"/>
    <w:qFormat/>
    <w:rPr>
      <w:kern w:val="0"/>
      <w:szCs w:val="24"/>
      <w:lang w:eastAsia="en-US"/>
    </w:rPr>
  </w:style>
  <w:style w:type="character" w:customStyle="1" w:styleId="af9">
    <w:name w:val="標號 字元"/>
    <w:basedOn w:val="a1"/>
    <w:link w:val="caption111"/>
    <w:qFormat/>
    <w:rPr>
      <w:i/>
      <w:kern w:val="0"/>
      <w:szCs w:val="24"/>
      <w:lang w:eastAsia="en-US"/>
    </w:rPr>
  </w:style>
  <w:style w:type="character" w:customStyle="1" w:styleId="VerbatimChar">
    <w:name w:val="Verbatim Char"/>
    <w:basedOn w:val="af9"/>
    <w:link w:val="SourceCode"/>
    <w:qFormat/>
    <w:rPr>
      <w:rFonts w:ascii="Consolas" w:hAnsi="Consolas"/>
      <w:i/>
      <w:color w:val="C00000"/>
      <w:kern w:val="0"/>
      <w:sz w:val="22"/>
      <w:szCs w:val="24"/>
      <w:shd w:val="clear" w:color="auto" w:fill="F8F8F8"/>
      <w:lang w:eastAsia="en-US"/>
    </w:rPr>
  </w:style>
  <w:style w:type="character" w:customStyle="1" w:styleId="afa">
    <w:name w:val="註腳字元"/>
    <w:qFormat/>
    <w:rPr>
      <w:i/>
      <w:kern w:val="0"/>
      <w:szCs w:val="24"/>
      <w:vertAlign w:val="superscript"/>
      <w:lang w:eastAsia="en-US"/>
    </w:rPr>
  </w:style>
  <w:style w:type="character" w:styleId="afb">
    <w:name w:val="footnote reference"/>
    <w:rPr>
      <w:i/>
      <w:kern w:val="0"/>
      <w:szCs w:val="24"/>
      <w:vertAlign w:val="superscript"/>
      <w:lang w:eastAsia="en-US"/>
    </w:rPr>
  </w:style>
  <w:style w:type="character" w:styleId="afc">
    <w:name w:val="page number"/>
    <w:basedOn w:val="a1"/>
    <w:qFormat/>
  </w:style>
  <w:style w:type="character" w:customStyle="1" w:styleId="KeywordTok">
    <w:name w:val="KeywordTok"/>
    <w:basedOn w:val="VerbatimChar"/>
    <w:qFormat/>
    <w:rPr>
      <w:rFonts w:ascii="Consolas" w:hAnsi="Consolas"/>
      <w:b/>
      <w:i/>
      <w:color w:val="204A87"/>
      <w:kern w:val="0"/>
      <w:sz w:val="22"/>
      <w:szCs w:val="24"/>
      <w:shd w:val="clear" w:color="auto" w:fill="F8F8F8"/>
      <w:lang w:eastAsia="en-US"/>
    </w:rPr>
  </w:style>
  <w:style w:type="character" w:customStyle="1" w:styleId="DataTypeTok">
    <w:name w:val="DataTypeTok"/>
    <w:basedOn w:val="VerbatimChar"/>
    <w:qFormat/>
    <w:rPr>
      <w:rFonts w:ascii="Consolas" w:hAnsi="Consolas"/>
      <w:i/>
      <w:color w:val="204A87"/>
      <w:kern w:val="0"/>
      <w:sz w:val="22"/>
      <w:szCs w:val="24"/>
      <w:shd w:val="clear" w:color="auto" w:fill="F8F8F8"/>
      <w:lang w:eastAsia="en-US"/>
    </w:rPr>
  </w:style>
  <w:style w:type="character" w:customStyle="1" w:styleId="DecValTok">
    <w:name w:val="DecValTok"/>
    <w:basedOn w:val="VerbatimChar"/>
    <w:qFormat/>
    <w:rPr>
      <w:rFonts w:ascii="Consolas" w:hAnsi="Consolas"/>
      <w:i/>
      <w:color w:val="0000CF"/>
      <w:kern w:val="0"/>
      <w:sz w:val="22"/>
      <w:szCs w:val="24"/>
      <w:shd w:val="clear" w:color="auto" w:fill="F8F8F8"/>
      <w:lang w:eastAsia="en-US"/>
    </w:rPr>
  </w:style>
  <w:style w:type="character" w:customStyle="1" w:styleId="BaseNTok">
    <w:name w:val="BaseNTok"/>
    <w:basedOn w:val="VerbatimChar"/>
    <w:qFormat/>
    <w:rPr>
      <w:rFonts w:ascii="Consolas" w:hAnsi="Consolas"/>
      <w:i/>
      <w:color w:val="0000CF"/>
      <w:kern w:val="0"/>
      <w:sz w:val="22"/>
      <w:szCs w:val="24"/>
      <w:shd w:val="clear" w:color="auto" w:fill="F8F8F8"/>
      <w:lang w:eastAsia="en-US"/>
    </w:rPr>
  </w:style>
  <w:style w:type="character" w:customStyle="1" w:styleId="FloatTok">
    <w:name w:val="FloatTok"/>
    <w:basedOn w:val="VerbatimChar"/>
    <w:qFormat/>
    <w:rPr>
      <w:rFonts w:ascii="Consolas" w:hAnsi="Consolas"/>
      <w:i/>
      <w:color w:val="0000CF"/>
      <w:kern w:val="0"/>
      <w:sz w:val="22"/>
      <w:szCs w:val="24"/>
      <w:shd w:val="clear" w:color="auto" w:fill="F8F8F8"/>
      <w:lang w:eastAsia="en-US"/>
    </w:rPr>
  </w:style>
  <w:style w:type="character" w:customStyle="1" w:styleId="ConstantTok">
    <w:name w:val="ConstantTok"/>
    <w:basedOn w:val="VerbatimChar"/>
    <w:qFormat/>
    <w:rPr>
      <w:rFonts w:ascii="Consolas" w:hAnsi="Consolas"/>
      <w:i/>
      <w:color w:val="000000"/>
      <w:kern w:val="0"/>
      <w:sz w:val="22"/>
      <w:szCs w:val="24"/>
      <w:shd w:val="clear" w:color="auto" w:fill="F8F8F8"/>
      <w:lang w:eastAsia="en-US"/>
    </w:rPr>
  </w:style>
  <w:style w:type="character" w:customStyle="1" w:styleId="CharTok">
    <w:name w:val="CharTok"/>
    <w:basedOn w:val="VerbatimChar"/>
    <w:qFormat/>
    <w:rPr>
      <w:rFonts w:ascii="Consolas" w:hAnsi="Consolas"/>
      <w:i/>
      <w:color w:val="4E9A06"/>
      <w:kern w:val="0"/>
      <w:sz w:val="22"/>
      <w:szCs w:val="24"/>
      <w:shd w:val="clear" w:color="auto" w:fill="F8F8F8"/>
      <w:lang w:eastAsia="en-US"/>
    </w:rPr>
  </w:style>
  <w:style w:type="character" w:customStyle="1" w:styleId="SpecialCharTok">
    <w:name w:val="SpecialCharTok"/>
    <w:basedOn w:val="VerbatimChar"/>
    <w:qFormat/>
    <w:rPr>
      <w:rFonts w:ascii="Consolas" w:hAnsi="Consolas"/>
      <w:i/>
      <w:color w:val="000000"/>
      <w:kern w:val="0"/>
      <w:sz w:val="22"/>
      <w:szCs w:val="24"/>
      <w:shd w:val="clear" w:color="auto" w:fill="F8F8F8"/>
      <w:lang w:eastAsia="en-US"/>
    </w:rPr>
  </w:style>
  <w:style w:type="character" w:customStyle="1" w:styleId="StringTok">
    <w:name w:val="StringTok"/>
    <w:basedOn w:val="VerbatimChar"/>
    <w:qFormat/>
    <w:rPr>
      <w:rFonts w:ascii="Consolas" w:hAnsi="Consolas"/>
      <w:i/>
      <w:color w:val="4E9A06"/>
      <w:kern w:val="0"/>
      <w:sz w:val="22"/>
      <w:szCs w:val="24"/>
      <w:shd w:val="clear" w:color="auto" w:fill="F8F8F8"/>
      <w:lang w:eastAsia="en-US"/>
    </w:rPr>
  </w:style>
  <w:style w:type="character" w:customStyle="1" w:styleId="VerbatimStringTok">
    <w:name w:val="VerbatimStringTok"/>
    <w:basedOn w:val="VerbatimChar"/>
    <w:qFormat/>
    <w:rPr>
      <w:rFonts w:ascii="Consolas" w:hAnsi="Consolas"/>
      <w:i/>
      <w:color w:val="4E9A06"/>
      <w:kern w:val="0"/>
      <w:sz w:val="22"/>
      <w:szCs w:val="24"/>
      <w:shd w:val="clear" w:color="auto" w:fill="F8F8F8"/>
      <w:lang w:eastAsia="en-US"/>
    </w:rPr>
  </w:style>
  <w:style w:type="character" w:customStyle="1" w:styleId="SpecialStringTok">
    <w:name w:val="SpecialStringTok"/>
    <w:basedOn w:val="VerbatimChar"/>
    <w:qFormat/>
    <w:rPr>
      <w:rFonts w:ascii="Consolas" w:hAnsi="Consolas"/>
      <w:i/>
      <w:color w:val="4E9A06"/>
      <w:kern w:val="0"/>
      <w:sz w:val="22"/>
      <w:szCs w:val="24"/>
      <w:shd w:val="clear" w:color="auto" w:fill="F8F8F8"/>
      <w:lang w:eastAsia="en-US"/>
    </w:rPr>
  </w:style>
  <w:style w:type="character" w:customStyle="1" w:styleId="ImportTok">
    <w:name w:val="ImportTok"/>
    <w:basedOn w:val="VerbatimChar"/>
    <w:qFormat/>
    <w:rPr>
      <w:rFonts w:ascii="Consolas" w:hAnsi="Consolas"/>
      <w:i/>
      <w:color w:val="C00000"/>
      <w:kern w:val="0"/>
      <w:sz w:val="22"/>
      <w:szCs w:val="24"/>
      <w:shd w:val="clear" w:color="auto" w:fill="F8F8F8"/>
      <w:lang w:eastAsia="en-US"/>
    </w:rPr>
  </w:style>
  <w:style w:type="character" w:customStyle="1" w:styleId="CommentTok">
    <w:name w:val="CommentTok"/>
    <w:basedOn w:val="VerbatimChar"/>
    <w:qFormat/>
    <w:rPr>
      <w:rFonts w:ascii="Consolas" w:hAnsi="Consolas"/>
      <w:i w:val="0"/>
      <w:color w:val="8F5902"/>
      <w:kern w:val="0"/>
      <w:sz w:val="22"/>
      <w:szCs w:val="24"/>
      <w:shd w:val="clear" w:color="auto" w:fill="F8F8F8"/>
      <w:lang w:eastAsia="en-US"/>
    </w:rPr>
  </w:style>
  <w:style w:type="character" w:customStyle="1" w:styleId="DocumentationTok">
    <w:name w:val="DocumentationTok"/>
    <w:basedOn w:val="VerbatimChar"/>
    <w:qFormat/>
    <w:rPr>
      <w:rFonts w:ascii="Consolas" w:hAnsi="Consolas"/>
      <w:b/>
      <w:i w:val="0"/>
      <w:color w:val="8F5902"/>
      <w:kern w:val="0"/>
      <w:sz w:val="22"/>
      <w:szCs w:val="24"/>
      <w:shd w:val="clear" w:color="auto" w:fill="F8F8F8"/>
      <w:lang w:eastAsia="en-US"/>
    </w:rPr>
  </w:style>
  <w:style w:type="character" w:customStyle="1" w:styleId="AnnotationTok">
    <w:name w:val="AnnotationTok"/>
    <w:basedOn w:val="VerbatimChar"/>
    <w:qFormat/>
    <w:rPr>
      <w:rFonts w:ascii="Consolas" w:hAnsi="Consolas"/>
      <w:b/>
      <w:i w:val="0"/>
      <w:color w:val="8F5902"/>
      <w:kern w:val="0"/>
      <w:sz w:val="22"/>
      <w:szCs w:val="24"/>
      <w:shd w:val="clear" w:color="auto" w:fill="F8F8F8"/>
      <w:lang w:eastAsia="en-US"/>
    </w:rPr>
  </w:style>
  <w:style w:type="character" w:customStyle="1" w:styleId="CommentVarTok">
    <w:name w:val="CommentVarTok"/>
    <w:basedOn w:val="VerbatimChar"/>
    <w:qFormat/>
    <w:rPr>
      <w:rFonts w:ascii="Consolas" w:hAnsi="Consolas"/>
      <w:b/>
      <w:i w:val="0"/>
      <w:color w:val="8F5902"/>
      <w:kern w:val="0"/>
      <w:sz w:val="22"/>
      <w:szCs w:val="24"/>
      <w:shd w:val="clear" w:color="auto" w:fill="F8F8F8"/>
      <w:lang w:eastAsia="en-US"/>
    </w:rPr>
  </w:style>
  <w:style w:type="character" w:customStyle="1" w:styleId="OtherTok">
    <w:name w:val="OtherTok"/>
    <w:basedOn w:val="VerbatimChar"/>
    <w:qFormat/>
    <w:rPr>
      <w:rFonts w:ascii="Consolas" w:hAnsi="Consolas"/>
      <w:i/>
      <w:color w:val="8F5902"/>
      <w:kern w:val="0"/>
      <w:sz w:val="22"/>
      <w:szCs w:val="24"/>
      <w:shd w:val="clear" w:color="auto" w:fill="F8F8F8"/>
      <w:lang w:eastAsia="en-US"/>
    </w:rPr>
  </w:style>
  <w:style w:type="character" w:customStyle="1" w:styleId="FunctionTok">
    <w:name w:val="FunctionTok"/>
    <w:basedOn w:val="VerbatimChar"/>
    <w:qFormat/>
    <w:rPr>
      <w:rFonts w:ascii="Consolas" w:hAnsi="Consolas"/>
      <w:i/>
      <w:color w:val="000000"/>
      <w:kern w:val="0"/>
      <w:sz w:val="22"/>
      <w:szCs w:val="24"/>
      <w:shd w:val="clear" w:color="auto" w:fill="F8F8F8"/>
      <w:lang w:eastAsia="en-US"/>
    </w:rPr>
  </w:style>
  <w:style w:type="character" w:customStyle="1" w:styleId="VariableTok">
    <w:name w:val="VariableTok"/>
    <w:basedOn w:val="VerbatimChar"/>
    <w:qFormat/>
    <w:rPr>
      <w:rFonts w:ascii="Consolas" w:hAnsi="Consolas"/>
      <w:i/>
      <w:color w:val="000000"/>
      <w:kern w:val="0"/>
      <w:sz w:val="22"/>
      <w:szCs w:val="24"/>
      <w:shd w:val="clear" w:color="auto" w:fill="F8F8F8"/>
      <w:lang w:eastAsia="en-US"/>
    </w:rPr>
  </w:style>
  <w:style w:type="character" w:customStyle="1" w:styleId="ControlFlowTok">
    <w:name w:val="ControlFlowTok"/>
    <w:basedOn w:val="VerbatimChar"/>
    <w:qFormat/>
    <w:rPr>
      <w:rFonts w:ascii="Consolas" w:hAnsi="Consolas"/>
      <w:b/>
      <w:i/>
      <w:color w:val="204A87"/>
      <w:kern w:val="0"/>
      <w:sz w:val="22"/>
      <w:szCs w:val="24"/>
      <w:shd w:val="clear" w:color="auto" w:fill="F8F8F8"/>
      <w:lang w:eastAsia="en-US"/>
    </w:rPr>
  </w:style>
  <w:style w:type="character" w:customStyle="1" w:styleId="OperatorTok">
    <w:name w:val="OperatorTok"/>
    <w:basedOn w:val="VerbatimChar"/>
    <w:qFormat/>
    <w:rPr>
      <w:rFonts w:ascii="Consolas" w:hAnsi="Consolas"/>
      <w:b/>
      <w:i/>
      <w:color w:val="CE5C00"/>
      <w:kern w:val="0"/>
      <w:sz w:val="22"/>
      <w:szCs w:val="24"/>
      <w:shd w:val="clear" w:color="auto" w:fill="F8F8F8"/>
      <w:lang w:eastAsia="en-US"/>
    </w:rPr>
  </w:style>
  <w:style w:type="character" w:customStyle="1" w:styleId="BuiltInTok">
    <w:name w:val="BuiltInTok"/>
    <w:basedOn w:val="VerbatimChar"/>
    <w:qFormat/>
    <w:rPr>
      <w:rFonts w:ascii="Consolas" w:hAnsi="Consolas"/>
      <w:i/>
      <w:color w:val="C00000"/>
      <w:kern w:val="0"/>
      <w:sz w:val="22"/>
      <w:szCs w:val="24"/>
      <w:shd w:val="clear" w:color="auto" w:fill="F8F8F8"/>
      <w:lang w:eastAsia="en-US"/>
    </w:rPr>
  </w:style>
  <w:style w:type="character" w:customStyle="1" w:styleId="ExtensionTok">
    <w:name w:val="ExtensionTok"/>
    <w:basedOn w:val="VerbatimChar"/>
    <w:qFormat/>
    <w:rPr>
      <w:rFonts w:ascii="Consolas" w:hAnsi="Consolas"/>
      <w:i/>
      <w:color w:val="C00000"/>
      <w:kern w:val="0"/>
      <w:sz w:val="22"/>
      <w:szCs w:val="24"/>
      <w:shd w:val="clear" w:color="auto" w:fill="F8F8F8"/>
      <w:lang w:eastAsia="en-US"/>
    </w:rPr>
  </w:style>
  <w:style w:type="character" w:customStyle="1" w:styleId="PreprocessorTok">
    <w:name w:val="PreprocessorTok"/>
    <w:basedOn w:val="VerbatimChar"/>
    <w:qFormat/>
    <w:rPr>
      <w:rFonts w:ascii="Consolas" w:hAnsi="Consolas"/>
      <w:i w:val="0"/>
      <w:color w:val="8F5902"/>
      <w:kern w:val="0"/>
      <w:sz w:val="22"/>
      <w:szCs w:val="24"/>
      <w:shd w:val="clear" w:color="auto" w:fill="F8F8F8"/>
      <w:lang w:eastAsia="en-US"/>
    </w:rPr>
  </w:style>
  <w:style w:type="character" w:customStyle="1" w:styleId="AttributeTok">
    <w:name w:val="AttributeTok"/>
    <w:basedOn w:val="VerbatimChar"/>
    <w:qFormat/>
    <w:rPr>
      <w:rFonts w:ascii="Consolas" w:hAnsi="Consolas"/>
      <w:i/>
      <w:color w:val="C4A000"/>
      <w:kern w:val="0"/>
      <w:sz w:val="22"/>
      <w:szCs w:val="24"/>
      <w:shd w:val="clear" w:color="auto" w:fill="F8F8F8"/>
      <w:lang w:eastAsia="en-US"/>
    </w:rPr>
  </w:style>
  <w:style w:type="character" w:customStyle="1" w:styleId="RegionMarkerTok">
    <w:name w:val="RegionMarkerTok"/>
    <w:basedOn w:val="VerbatimChar"/>
    <w:qFormat/>
    <w:rPr>
      <w:rFonts w:ascii="Consolas" w:hAnsi="Consolas"/>
      <w:i/>
      <w:color w:val="C00000"/>
      <w:kern w:val="0"/>
      <w:sz w:val="22"/>
      <w:szCs w:val="24"/>
      <w:shd w:val="clear" w:color="auto" w:fill="F8F8F8"/>
      <w:lang w:eastAsia="en-US"/>
    </w:rPr>
  </w:style>
  <w:style w:type="character" w:customStyle="1" w:styleId="InformationTok">
    <w:name w:val="InformationTok"/>
    <w:basedOn w:val="VerbatimChar"/>
    <w:qFormat/>
    <w:rPr>
      <w:rFonts w:ascii="Consolas" w:hAnsi="Consolas"/>
      <w:b/>
      <w:i w:val="0"/>
      <w:color w:val="8F5902"/>
      <w:kern w:val="0"/>
      <w:sz w:val="22"/>
      <w:szCs w:val="24"/>
      <w:shd w:val="clear" w:color="auto" w:fill="F8F8F8"/>
      <w:lang w:eastAsia="en-US"/>
    </w:rPr>
  </w:style>
  <w:style w:type="character" w:customStyle="1" w:styleId="WarningTok">
    <w:name w:val="WarningTok"/>
    <w:basedOn w:val="VerbatimChar"/>
    <w:qFormat/>
    <w:rPr>
      <w:rFonts w:ascii="Consolas" w:hAnsi="Consolas"/>
      <w:b/>
      <w:i w:val="0"/>
      <w:color w:val="8F5902"/>
      <w:kern w:val="0"/>
      <w:sz w:val="22"/>
      <w:szCs w:val="24"/>
      <w:shd w:val="clear" w:color="auto" w:fill="F8F8F8"/>
      <w:lang w:eastAsia="en-US"/>
    </w:rPr>
  </w:style>
  <w:style w:type="character" w:customStyle="1" w:styleId="AlertTok">
    <w:name w:val="AlertTok"/>
    <w:basedOn w:val="VerbatimChar"/>
    <w:qFormat/>
    <w:rPr>
      <w:rFonts w:ascii="Consolas" w:hAnsi="Consolas"/>
      <w:i/>
      <w:color w:val="EF2929"/>
      <w:kern w:val="0"/>
      <w:sz w:val="22"/>
      <w:szCs w:val="24"/>
      <w:shd w:val="clear" w:color="auto" w:fill="F8F8F8"/>
      <w:lang w:eastAsia="en-US"/>
    </w:rPr>
  </w:style>
  <w:style w:type="character" w:customStyle="1" w:styleId="ErrorTok">
    <w:name w:val="ErrorTok"/>
    <w:basedOn w:val="VerbatimChar"/>
    <w:qFormat/>
    <w:rPr>
      <w:rFonts w:ascii="Consolas" w:hAnsi="Consolas"/>
      <w:b/>
      <w:i/>
      <w:color w:val="A40000"/>
      <w:kern w:val="0"/>
      <w:sz w:val="22"/>
      <w:szCs w:val="24"/>
      <w:shd w:val="clear" w:color="auto" w:fill="F8F8F8"/>
      <w:lang w:eastAsia="en-US"/>
    </w:rPr>
  </w:style>
  <w:style w:type="character" w:customStyle="1" w:styleId="NormalTok">
    <w:name w:val="NormalTok"/>
    <w:basedOn w:val="VerbatimChar"/>
    <w:qFormat/>
    <w:rPr>
      <w:rFonts w:ascii="Consolas" w:hAnsi="Consolas"/>
      <w:i/>
      <w:color w:val="C00000"/>
      <w:kern w:val="0"/>
      <w:sz w:val="22"/>
      <w:szCs w:val="24"/>
      <w:shd w:val="clear" w:color="auto" w:fill="F8F8F8"/>
      <w:lang w:eastAsia="en-US"/>
    </w:rPr>
  </w:style>
  <w:style w:type="character" w:customStyle="1" w:styleId="afd">
    <w:name w:val="索引連結"/>
    <w:qFormat/>
  </w:style>
  <w:style w:type="character" w:customStyle="1" w:styleId="linenumber1">
    <w:name w:val="line number1"/>
    <w:qFormat/>
  </w:style>
  <w:style w:type="character" w:customStyle="1" w:styleId="linenumber2">
    <w:name w:val="line number2"/>
    <w:qFormat/>
  </w:style>
  <w:style w:type="character" w:customStyle="1" w:styleId="afe">
    <w:name w:val="編號字元"/>
    <w:qFormat/>
  </w:style>
  <w:style w:type="character" w:styleId="aff">
    <w:name w:val="line number"/>
  </w:style>
  <w:style w:type="paragraph" w:styleId="af4">
    <w:name w:val="Title"/>
    <w:basedOn w:val="a"/>
    <w:next w:val="a0"/>
    <w:link w:val="af3"/>
    <w:qFormat/>
    <w:pPr>
      <w:keepNext/>
      <w:keepLines/>
      <w:pBdr>
        <w:bottom w:val="single" w:sz="4" w:space="1" w:color="000000"/>
      </w:pBdr>
      <w:suppressAutoHyphens/>
      <w:spacing w:before="480" w:after="240"/>
      <w:jc w:val="center"/>
    </w:pPr>
    <w:rPr>
      <w:rFonts w:ascii="Calibri Light" w:eastAsia="Segoe UI" w:hAnsi="Calibri Light" w:cs="Tahoma"/>
      <w:b/>
      <w:bCs/>
      <w:color w:val="000000" w:themeColor="dark1"/>
      <w:sz w:val="36"/>
      <w:szCs w:val="36"/>
      <w:lang w:eastAsia="en-US"/>
    </w:rPr>
  </w:style>
  <w:style w:type="paragraph" w:styleId="a0">
    <w:name w:val="Body Text"/>
    <w:basedOn w:val="a"/>
    <w:link w:val="ad"/>
    <w:qFormat/>
    <w:pPr>
      <w:suppressAutoHyphens/>
      <w:spacing w:before="180" w:after="180"/>
    </w:pPr>
    <w:rPr>
      <w:rFonts w:ascii="Calibri" w:eastAsia="Segoe UI" w:hAnsi="Calibri" w:cs="Tahoma"/>
      <w:lang w:eastAsia="en-US"/>
    </w:rPr>
  </w:style>
  <w:style w:type="paragraph" w:styleId="aff0">
    <w:name w:val="List"/>
    <w:basedOn w:val="a0"/>
    <w:rPr>
      <w:rFonts w:cs="Lucida Sans"/>
    </w:rPr>
  </w:style>
  <w:style w:type="paragraph" w:styleId="aff1">
    <w:name w:val="caption"/>
    <w:basedOn w:val="a"/>
    <w:qFormat/>
    <w:pPr>
      <w:widowControl w:val="0"/>
      <w:suppressLineNumbers/>
      <w:suppressAutoHyphens/>
      <w:spacing w:before="120" w:after="120"/>
    </w:pPr>
    <w:rPr>
      <w:rFonts w:ascii="Cambria" w:eastAsia="Segoe UI" w:hAnsi="Cambria" w:cs="Lucida Sans"/>
      <w:i/>
      <w:iCs/>
      <w:kern w:val="2"/>
    </w:rPr>
  </w:style>
  <w:style w:type="paragraph" w:customStyle="1" w:styleId="aff2">
    <w:name w:val="索引"/>
    <w:basedOn w:val="a"/>
    <w:qFormat/>
    <w:pPr>
      <w:widowControl w:val="0"/>
      <w:suppressLineNumbers/>
      <w:suppressAutoHyphens/>
    </w:pPr>
    <w:rPr>
      <w:rFonts w:ascii="Calibri" w:eastAsia="Segoe UI" w:hAnsi="Calibri" w:cs="Lucida Sans"/>
      <w:kern w:val="2"/>
      <w:szCs w:val="22"/>
    </w:rPr>
  </w:style>
  <w:style w:type="paragraph" w:customStyle="1" w:styleId="caption1">
    <w:name w:val="caption1"/>
    <w:basedOn w:val="a"/>
    <w:qFormat/>
    <w:pPr>
      <w:widowControl w:val="0"/>
      <w:suppressLineNumbers/>
      <w:suppressAutoHyphens/>
      <w:spacing w:before="120" w:after="120"/>
    </w:pPr>
    <w:rPr>
      <w:rFonts w:ascii="Cambria" w:eastAsia="Segoe UI" w:hAnsi="Cambria" w:cs="Lucida Sans"/>
      <w:i/>
      <w:iCs/>
      <w:kern w:val="2"/>
    </w:rPr>
  </w:style>
  <w:style w:type="paragraph" w:customStyle="1" w:styleId="caption11">
    <w:name w:val="caption11"/>
    <w:basedOn w:val="a"/>
    <w:qFormat/>
    <w:pPr>
      <w:widowControl w:val="0"/>
      <w:suppressLineNumbers/>
      <w:suppressAutoHyphens/>
      <w:spacing w:before="120" w:after="120"/>
    </w:pPr>
    <w:rPr>
      <w:rFonts w:ascii="Calibri" w:eastAsia="Segoe UI" w:hAnsi="Calibri" w:cs="Lucida Sans"/>
      <w:i/>
      <w:iCs/>
      <w:kern w:val="2"/>
    </w:rPr>
  </w:style>
  <w:style w:type="paragraph" w:styleId="aff3">
    <w:name w:val="List Paragraph"/>
    <w:basedOn w:val="a"/>
    <w:qFormat/>
    <w:pPr>
      <w:widowControl w:val="0"/>
      <w:suppressAutoHyphens/>
      <w:ind w:left="480"/>
    </w:pPr>
    <w:rPr>
      <w:rFonts w:ascii="Calibri" w:eastAsia="Segoe UI" w:hAnsi="Calibri" w:cs="Tahoma"/>
      <w:kern w:val="2"/>
      <w:szCs w:val="22"/>
    </w:rPr>
  </w:style>
  <w:style w:type="paragraph" w:styleId="aff4">
    <w:name w:val="Revision"/>
    <w:qFormat/>
    <w:rPr>
      <w:rFonts w:eastAsia="Segoe UI"/>
    </w:rPr>
  </w:style>
  <w:style w:type="paragraph" w:styleId="a5">
    <w:name w:val="Balloon Text"/>
    <w:basedOn w:val="a"/>
    <w:link w:val="a4"/>
    <w:qFormat/>
    <w:pPr>
      <w:widowControl w:val="0"/>
      <w:suppressAutoHyphens/>
    </w:pPr>
    <w:rPr>
      <w:rFonts w:ascii="Calibri Light" w:eastAsia="Segoe UI" w:hAnsi="Calibri Light" w:cs="Tahoma"/>
      <w:kern w:val="2"/>
      <w:sz w:val="18"/>
      <w:szCs w:val="18"/>
    </w:rPr>
  </w:style>
  <w:style w:type="paragraph" w:styleId="a7">
    <w:name w:val="Date"/>
    <w:basedOn w:val="a"/>
    <w:next w:val="a"/>
    <w:link w:val="a6"/>
    <w:qFormat/>
    <w:pPr>
      <w:widowControl w:val="0"/>
      <w:suppressAutoHyphens/>
      <w:jc w:val="right"/>
    </w:pPr>
    <w:rPr>
      <w:rFonts w:ascii="Calibri" w:eastAsia="Segoe UI" w:hAnsi="Calibri" w:cs="Tahoma"/>
      <w:kern w:val="2"/>
      <w:szCs w:val="22"/>
    </w:rPr>
  </w:style>
  <w:style w:type="paragraph" w:customStyle="1" w:styleId="aff5">
    <w:name w:val="頁首與頁尾"/>
    <w:basedOn w:val="a"/>
    <w:qFormat/>
    <w:pPr>
      <w:widowControl w:val="0"/>
      <w:suppressAutoHyphens/>
    </w:pPr>
    <w:rPr>
      <w:rFonts w:ascii="Calibri" w:eastAsia="Segoe UI" w:hAnsi="Calibri" w:cs="Tahoma"/>
      <w:kern w:val="2"/>
      <w:szCs w:val="22"/>
    </w:rPr>
  </w:style>
  <w:style w:type="paragraph" w:styleId="a9">
    <w:name w:val="header"/>
    <w:basedOn w:val="a"/>
    <w:link w:val="a8"/>
    <w:pPr>
      <w:widowControl w:val="0"/>
      <w:tabs>
        <w:tab w:val="center" w:pos="4153"/>
        <w:tab w:val="right" w:pos="8306"/>
      </w:tabs>
      <w:suppressAutoHyphens/>
      <w:snapToGrid w:val="0"/>
    </w:pPr>
    <w:rPr>
      <w:rFonts w:ascii="Calibri" w:eastAsia="Segoe UI" w:hAnsi="Calibri" w:cs="Tahoma"/>
      <w:kern w:val="2"/>
      <w:sz w:val="20"/>
      <w:szCs w:val="20"/>
    </w:rPr>
  </w:style>
  <w:style w:type="paragraph" w:styleId="ab">
    <w:name w:val="footer"/>
    <w:basedOn w:val="a"/>
    <w:link w:val="aa"/>
    <w:pPr>
      <w:widowControl w:val="0"/>
      <w:tabs>
        <w:tab w:val="center" w:pos="4153"/>
        <w:tab w:val="right" w:pos="8306"/>
      </w:tabs>
      <w:suppressAutoHyphens/>
      <w:snapToGrid w:val="0"/>
    </w:pPr>
    <w:rPr>
      <w:rFonts w:ascii="Calibri" w:eastAsia="Segoe UI" w:hAnsi="Calibri" w:cs="Tahoma"/>
      <w:kern w:val="2"/>
      <w:sz w:val="20"/>
      <w:szCs w:val="20"/>
    </w:rPr>
  </w:style>
  <w:style w:type="paragraph" w:styleId="Web">
    <w:name w:val="Normal (Web)"/>
    <w:basedOn w:val="a"/>
    <w:qFormat/>
    <w:pPr>
      <w:suppressAutoHyphens/>
      <w:spacing w:before="280" w:after="280"/>
    </w:pPr>
  </w:style>
  <w:style w:type="paragraph" w:styleId="af0">
    <w:name w:val="annotation text"/>
    <w:basedOn w:val="a"/>
    <w:link w:val="af"/>
    <w:qFormat/>
    <w:pPr>
      <w:widowControl w:val="0"/>
      <w:suppressAutoHyphens/>
    </w:pPr>
    <w:rPr>
      <w:rFonts w:ascii="Calibri" w:eastAsia="Segoe UI" w:hAnsi="Calibri" w:cs="Tahoma"/>
      <w:kern w:val="2"/>
      <w:szCs w:val="22"/>
    </w:rPr>
  </w:style>
  <w:style w:type="paragraph" w:styleId="af2">
    <w:name w:val="annotation subject"/>
    <w:basedOn w:val="af0"/>
    <w:next w:val="af0"/>
    <w:link w:val="af1"/>
    <w:qFormat/>
    <w:rPr>
      <w:b/>
      <w:bCs/>
    </w:rPr>
  </w:style>
  <w:style w:type="paragraph" w:customStyle="1" w:styleId="indexheading1">
    <w:name w:val="index heading1"/>
    <w:basedOn w:val="af4"/>
    <w:qFormat/>
  </w:style>
  <w:style w:type="paragraph" w:customStyle="1" w:styleId="indexheading2">
    <w:name w:val="index heading2"/>
    <w:basedOn w:val="af4"/>
    <w:qFormat/>
  </w:style>
  <w:style w:type="paragraph" w:styleId="aff6">
    <w:name w:val="index heading"/>
    <w:basedOn w:val="af4"/>
  </w:style>
  <w:style w:type="paragraph" w:styleId="aff7">
    <w:name w:val="TOC Heading"/>
    <w:basedOn w:val="1"/>
    <w:next w:val="a"/>
    <w:uiPriority w:val="39"/>
    <w:qFormat/>
    <w:pPr>
      <w:keepLines/>
      <w:widowControl/>
      <w:spacing w:before="240" w:after="0" w:line="259" w:lineRule="auto"/>
      <w:outlineLvl w:val="9"/>
    </w:pPr>
    <w:rPr>
      <w:b w:val="0"/>
      <w:bCs w:val="0"/>
      <w:color w:val="2E74B5" w:themeColor="accent1" w:themeShade="BF"/>
      <w:kern w:val="0"/>
      <w:sz w:val="32"/>
      <w:szCs w:val="32"/>
    </w:rPr>
  </w:style>
  <w:style w:type="paragraph" w:styleId="11">
    <w:name w:val="toc 1"/>
    <w:basedOn w:val="a"/>
    <w:next w:val="a"/>
    <w:autoRedefine/>
    <w:uiPriority w:val="39"/>
    <w:rsid w:val="005E17E8"/>
    <w:pPr>
      <w:widowControl w:val="0"/>
      <w:tabs>
        <w:tab w:val="right" w:leader="dot" w:pos="8306"/>
      </w:tabs>
      <w:suppressAutoHyphens/>
    </w:pPr>
    <w:rPr>
      <w:rFonts w:ascii="Calibri" w:eastAsia="Segoe UI" w:hAnsi="Calibri" w:cs="Tahoma"/>
      <w:kern w:val="2"/>
      <w:szCs w:val="22"/>
    </w:rPr>
  </w:style>
  <w:style w:type="paragraph" w:styleId="21">
    <w:name w:val="toc 2"/>
    <w:basedOn w:val="a"/>
    <w:next w:val="a"/>
    <w:autoRedefine/>
    <w:uiPriority w:val="39"/>
    <w:pPr>
      <w:widowControl w:val="0"/>
      <w:suppressAutoHyphens/>
      <w:ind w:left="480"/>
    </w:pPr>
    <w:rPr>
      <w:rFonts w:ascii="Calibri" w:eastAsia="Segoe UI" w:hAnsi="Calibri" w:cs="Tahoma"/>
      <w:kern w:val="2"/>
      <w:szCs w:val="22"/>
    </w:rPr>
  </w:style>
  <w:style w:type="paragraph" w:styleId="31">
    <w:name w:val="toc 3"/>
    <w:basedOn w:val="a"/>
    <w:next w:val="a"/>
    <w:autoRedefine/>
    <w:uiPriority w:val="39"/>
    <w:pPr>
      <w:widowControl w:val="0"/>
      <w:suppressAutoHyphens/>
      <w:ind w:left="960"/>
    </w:pPr>
    <w:rPr>
      <w:rFonts w:ascii="Calibri" w:eastAsia="Segoe UI" w:hAnsi="Calibri" w:cs="Tahoma"/>
      <w:kern w:val="2"/>
      <w:szCs w:val="22"/>
    </w:r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f6">
    <w:name w:val="Subtitle"/>
    <w:basedOn w:val="af4"/>
    <w:next w:val="a0"/>
    <w:link w:val="af5"/>
    <w:qFormat/>
    <w:pPr>
      <w:pBdr>
        <w:bottom w:val="nil"/>
      </w:pBdr>
      <w:spacing w:before="240"/>
    </w:pPr>
    <w:rPr>
      <w:sz w:val="30"/>
      <w:szCs w:val="30"/>
    </w:rPr>
  </w:style>
  <w:style w:type="paragraph" w:customStyle="1" w:styleId="Author">
    <w:name w:val="Author"/>
    <w:next w:val="a0"/>
    <w:qFormat/>
    <w:pPr>
      <w:keepNext/>
      <w:keepLines/>
      <w:spacing w:after="200"/>
      <w:jc w:val="center"/>
    </w:pPr>
    <w:rPr>
      <w:rFonts w:eastAsia="Segoe UI"/>
      <w:kern w:val="0"/>
      <w:szCs w:val="24"/>
      <w:lang w:eastAsia="en-US"/>
    </w:rPr>
  </w:style>
  <w:style w:type="paragraph" w:customStyle="1" w:styleId="Abstract">
    <w:name w:val="Abstract"/>
    <w:basedOn w:val="a"/>
    <w:next w:val="a0"/>
    <w:qFormat/>
    <w:pPr>
      <w:keepNext/>
      <w:keepLines/>
      <w:suppressAutoHyphens/>
      <w:spacing w:before="300" w:after="300"/>
    </w:pPr>
    <w:rPr>
      <w:rFonts w:ascii="Calibri" w:eastAsia="Segoe UI" w:hAnsi="Calibri" w:cs="Tahoma"/>
      <w:sz w:val="20"/>
      <w:szCs w:val="20"/>
      <w:lang w:eastAsia="en-US"/>
    </w:rPr>
  </w:style>
  <w:style w:type="paragraph" w:styleId="aff8">
    <w:name w:val="Bibliography"/>
    <w:basedOn w:val="a"/>
    <w:qFormat/>
    <w:pPr>
      <w:suppressAutoHyphens/>
      <w:spacing w:after="200"/>
    </w:pPr>
    <w:rPr>
      <w:rFonts w:ascii="Calibri" w:eastAsia="Segoe UI" w:hAnsi="Calibri" w:cs="Tahoma"/>
      <w:lang w:eastAsia="en-US"/>
    </w:rPr>
  </w:style>
  <w:style w:type="paragraph" w:styleId="aff9">
    <w:name w:val="Block Text"/>
    <w:basedOn w:val="a0"/>
    <w:next w:val="a0"/>
    <w:uiPriority w:val="9"/>
    <w:qFormat/>
    <w:pPr>
      <w:spacing w:before="100" w:after="100"/>
    </w:pPr>
    <w:rPr>
      <w:rFonts w:ascii="Calibri Light" w:hAnsi="Calibri Light"/>
      <w:bCs/>
      <w:sz w:val="20"/>
      <w:szCs w:val="20"/>
    </w:rPr>
  </w:style>
  <w:style w:type="paragraph" w:styleId="af8">
    <w:name w:val="footnote text"/>
    <w:basedOn w:val="a"/>
    <w:link w:val="af7"/>
    <w:uiPriority w:val="9"/>
    <w:qFormat/>
    <w:pPr>
      <w:suppressAutoHyphens/>
      <w:spacing w:after="200"/>
    </w:pPr>
    <w:rPr>
      <w:rFonts w:ascii="Calibri" w:eastAsia="Segoe UI" w:hAnsi="Calibri" w:cs="Tahoma"/>
      <w:lang w:eastAsia="en-US"/>
    </w:rPr>
  </w:style>
  <w:style w:type="paragraph" w:customStyle="1" w:styleId="DefinitionTerm">
    <w:name w:val="Definition Term"/>
    <w:basedOn w:val="a"/>
    <w:next w:val="Definition"/>
    <w:qFormat/>
    <w:pPr>
      <w:keepNext/>
      <w:keepLines/>
      <w:suppressAutoHyphens/>
    </w:pPr>
    <w:rPr>
      <w:rFonts w:ascii="Calibri" w:eastAsia="Segoe UI" w:hAnsi="Calibri" w:cs="Tahoma"/>
      <w:b/>
      <w:lang w:eastAsia="en-US"/>
    </w:rPr>
  </w:style>
  <w:style w:type="paragraph" w:customStyle="1" w:styleId="Definition">
    <w:name w:val="Definition"/>
    <w:basedOn w:val="a"/>
    <w:qFormat/>
    <w:pPr>
      <w:suppressAutoHyphens/>
      <w:spacing w:after="200"/>
    </w:pPr>
    <w:rPr>
      <w:rFonts w:ascii="Calibri" w:eastAsia="Segoe UI" w:hAnsi="Calibri" w:cs="Tahoma"/>
      <w:lang w:eastAsia="en-US"/>
    </w:rPr>
  </w:style>
  <w:style w:type="paragraph" w:customStyle="1" w:styleId="caption111">
    <w:name w:val="caption111"/>
    <w:basedOn w:val="a"/>
    <w:link w:val="af9"/>
    <w:qFormat/>
    <w:pPr>
      <w:suppressAutoHyphens/>
      <w:spacing w:after="120"/>
    </w:pPr>
    <w:rPr>
      <w:rFonts w:ascii="Calibri" w:eastAsia="Segoe UI" w:hAnsi="Calibri" w:cs="Tahoma"/>
      <w:i/>
      <w:lang w:eastAsia="en-US"/>
    </w:rPr>
  </w:style>
  <w:style w:type="paragraph" w:customStyle="1" w:styleId="TableCaption">
    <w:name w:val="Table Caption"/>
    <w:basedOn w:val="caption111"/>
    <w:qFormat/>
    <w:pPr>
      <w:keepNext/>
      <w:jc w:val="center"/>
    </w:pPr>
  </w:style>
  <w:style w:type="paragraph" w:customStyle="1" w:styleId="ImageCaption">
    <w:name w:val="Image Caption"/>
    <w:basedOn w:val="caption111"/>
    <w:qFormat/>
    <w:pPr>
      <w:jc w:val="center"/>
    </w:pPr>
  </w:style>
  <w:style w:type="paragraph" w:customStyle="1" w:styleId="affa">
    <w:name w:val="圖片"/>
    <w:basedOn w:val="a"/>
    <w:qFormat/>
    <w:pPr>
      <w:keepNext/>
      <w:keepLines/>
      <w:suppressAutoHyphens/>
      <w:spacing w:before="60" w:after="200"/>
      <w:jc w:val="center"/>
    </w:pPr>
    <w:rPr>
      <w:rFonts w:ascii="Calibri" w:eastAsia="Segoe UI" w:hAnsi="Calibri" w:cs="Tahoma"/>
      <w:lang w:eastAsia="en-US"/>
    </w:rPr>
  </w:style>
  <w:style w:type="paragraph" w:customStyle="1" w:styleId="CaptionedFigure">
    <w:name w:val="Captioned Figure"/>
    <w:basedOn w:val="affa"/>
    <w:qFormat/>
  </w:style>
  <w:style w:type="paragraph" w:customStyle="1" w:styleId="SourceCode">
    <w:name w:val="Source Code"/>
    <w:basedOn w:val="a"/>
    <w:link w:val="VerbatimChar"/>
    <w:qFormat/>
    <w:pPr>
      <w:shd w:val="clear" w:color="auto" w:fill="F8F8F8"/>
      <w:suppressAutoHyphens/>
      <w:spacing w:after="200"/>
    </w:pPr>
    <w:rPr>
      <w:rFonts w:ascii="Consolas" w:eastAsia="Segoe UI" w:hAnsi="Consolas" w:cs="Tahoma"/>
      <w:i/>
      <w:color w:val="C00000"/>
      <w:sz w:val="22"/>
      <w:lang w:eastAsia="en-US"/>
    </w:rPr>
  </w:style>
  <w:style w:type="paragraph" w:customStyle="1" w:styleId="affb">
    <w:name w:val="外框內容"/>
    <w:basedOn w:val="a"/>
    <w:qFormat/>
    <w:pPr>
      <w:widowControl w:val="0"/>
      <w:suppressAutoHyphens/>
    </w:pPr>
    <w:rPr>
      <w:rFonts w:ascii="Calibri" w:eastAsia="Segoe UI" w:hAnsi="Calibri" w:cs="Tahoma"/>
      <w:kern w:val="2"/>
      <w:szCs w:val="22"/>
    </w:rPr>
  </w:style>
  <w:style w:type="paragraph" w:customStyle="1" w:styleId="Default">
    <w:name w:val="Default"/>
    <w:qFormat/>
    <w:rPr>
      <w:rFonts w:ascii="標楷體" w:eastAsia="Segoe UI" w:hAnsi="標楷體"/>
      <w:color w:val="000000"/>
    </w:rPr>
  </w:style>
  <w:style w:type="paragraph" w:customStyle="1" w:styleId="affc">
    <w:name w:val="表格內容"/>
    <w:basedOn w:val="a"/>
    <w:qFormat/>
    <w:pPr>
      <w:widowControl w:val="0"/>
      <w:suppressLineNumbers/>
      <w:suppressAutoHyphens/>
    </w:pPr>
    <w:rPr>
      <w:rFonts w:ascii="Calibri" w:eastAsia="Segoe UI" w:hAnsi="Calibri" w:cs="Tahoma"/>
      <w:kern w:val="2"/>
      <w:szCs w:val="22"/>
    </w:rPr>
  </w:style>
  <w:style w:type="paragraph" w:customStyle="1" w:styleId="affd">
    <w:name w:val="已先格式設定文字"/>
    <w:basedOn w:val="a"/>
    <w:qFormat/>
    <w:pPr>
      <w:widowControl w:val="0"/>
      <w:suppressAutoHyphens/>
    </w:pPr>
    <w:rPr>
      <w:rFonts w:ascii="Liberation Mono" w:eastAsia="細明體" w:hAnsi="Liberation Mono" w:cs="Liberation Mono"/>
      <w:kern w:val="2"/>
      <w:sz w:val="20"/>
      <w:szCs w:val="20"/>
    </w:rPr>
  </w:style>
  <w:style w:type="paragraph" w:customStyle="1" w:styleId="affe">
    <w:name w:val="表格標題"/>
    <w:basedOn w:val="affc"/>
    <w:qFormat/>
    <w:pPr>
      <w:jc w:val="center"/>
    </w:pPr>
    <w:rPr>
      <w:b/>
      <w:bCs/>
    </w:rPr>
  </w:style>
  <w:style w:type="numbering" w:customStyle="1" w:styleId="Defaultul">
    <w:name w:val="Default ul"/>
    <w:qFormat/>
  </w:style>
  <w:style w:type="numbering" w:customStyle="1" w:styleId="Defaultol">
    <w:name w:val="Default ol"/>
    <w:qFormat/>
  </w:style>
  <w:style w:type="table" w:customStyle="1" w:styleId="Table">
    <w:name w:val="Table"/>
    <w:semiHidden/>
    <w:unhideWhenUsed/>
    <w:qFormat/>
    <w:rsid w:val="00AA385F"/>
    <w:pPr>
      <w:suppressAutoHyphens w:val="0"/>
      <w:spacing w:after="200"/>
    </w:pPr>
    <w:rPr>
      <w:rFonts w:asciiTheme="minorHAnsi" w:eastAsiaTheme="minorEastAsia" w:hAnsiTheme="minorHAnsi" w:cstheme="minorBidi"/>
      <w:kern w:val="0"/>
      <w:sz w:val="20"/>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Figure">
    <w:name w:val="Figure"/>
    <w:basedOn w:val="a"/>
    <w:rsid w:val="00D6558E"/>
    <w:pPr>
      <w:spacing w:after="200"/>
    </w:pPr>
    <w:rPr>
      <w:rFonts w:asciiTheme="minorHAnsi" w:eastAsiaTheme="minorEastAsia" w:hAnsiTheme="minorHAnsi" w:cstheme="minorBidi"/>
      <w:lang w:eastAsia="en-US"/>
    </w:rPr>
  </w:style>
  <w:style w:type="character" w:customStyle="1" w:styleId="SectionNumber">
    <w:name w:val="Section Number"/>
    <w:basedOn w:val="af9"/>
    <w:rsid w:val="00D6558E"/>
    <w:rPr>
      <w:i/>
      <w:kern w:val="0"/>
      <w:szCs w:val="24"/>
      <w:lang w:eastAsia="en-US"/>
    </w:rPr>
  </w:style>
  <w:style w:type="character" w:styleId="afff">
    <w:name w:val="FollowedHyperlink"/>
    <w:basedOn w:val="a1"/>
    <w:uiPriority w:val="99"/>
    <w:semiHidden/>
    <w:unhideWhenUsed/>
    <w:rsid w:val="00D6558E"/>
    <w:rPr>
      <w:color w:val="954F72" w:themeColor="followedHyperlink"/>
      <w:u w:val="single"/>
    </w:rPr>
  </w:style>
  <w:style w:type="paragraph" w:customStyle="1" w:styleId="msonormal0">
    <w:name w:val="msonormal"/>
    <w:basedOn w:val="a"/>
    <w:rsid w:val="00D6558E"/>
    <w:pPr>
      <w:spacing w:before="100" w:beforeAutospacing="1" w:after="100" w:afterAutospacing="1"/>
    </w:pPr>
  </w:style>
  <w:style w:type="paragraph" w:customStyle="1" w:styleId="xl66">
    <w:name w:val="xl66"/>
    <w:basedOn w:val="a"/>
    <w:rsid w:val="00D6558E"/>
    <w:pPr>
      <w:spacing w:before="100" w:beforeAutospacing="1" w:after="100" w:afterAutospacing="1"/>
    </w:pPr>
    <w:rPr>
      <w:sz w:val="28"/>
      <w:szCs w:val="28"/>
    </w:rPr>
  </w:style>
  <w:style w:type="paragraph" w:customStyle="1" w:styleId="xl67">
    <w:name w:val="xl67"/>
    <w:basedOn w:val="a"/>
    <w:rsid w:val="00D6558E"/>
    <w:pPr>
      <w:spacing w:before="100" w:beforeAutospacing="1" w:after="100" w:afterAutospacing="1"/>
      <w:textAlignment w:val="center"/>
    </w:pPr>
  </w:style>
  <w:style w:type="paragraph" w:customStyle="1" w:styleId="xl68">
    <w:name w:val="xl68"/>
    <w:basedOn w:val="a"/>
    <w:rsid w:val="00861B6B"/>
    <w:pPr>
      <w:spacing w:before="100" w:beforeAutospacing="1" w:after="100" w:afterAutospacing="1"/>
      <w:textAlignment w:val="center"/>
    </w:pPr>
    <w:rPr>
      <w:i/>
      <w:iCs/>
    </w:rPr>
  </w:style>
  <w:style w:type="table" w:styleId="12">
    <w:name w:val="List Table 1 Light"/>
    <w:basedOn w:val="a2"/>
    <w:uiPriority w:val="46"/>
    <w:rsid w:val="00EF019E"/>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3">
    <w:name w:val="List Table 1 Light Accent 3"/>
    <w:basedOn w:val="a2"/>
    <w:uiPriority w:val="46"/>
    <w:rsid w:val="00EF019E"/>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ont5">
    <w:name w:val="font5"/>
    <w:basedOn w:val="a"/>
    <w:rsid w:val="008C0D1F"/>
    <w:pPr>
      <w:spacing w:before="100" w:beforeAutospacing="1" w:after="100" w:afterAutospacing="1"/>
    </w:pPr>
    <w:rPr>
      <w:rFonts w:ascii="細明體" w:eastAsia="細明體" w:hAnsi="細明體"/>
      <w:sz w:val="18"/>
      <w:szCs w:val="18"/>
    </w:rPr>
  </w:style>
  <w:style w:type="paragraph" w:customStyle="1" w:styleId="font6">
    <w:name w:val="font6"/>
    <w:basedOn w:val="a"/>
    <w:rsid w:val="008C0D1F"/>
    <w:pPr>
      <w:spacing w:before="100" w:beforeAutospacing="1" w:after="100" w:afterAutospacing="1"/>
    </w:pPr>
    <w:rPr>
      <w:rFonts w:ascii="微軟正黑體" w:eastAsia="微軟正黑體" w:hAnsi="微軟正黑體"/>
      <w:color w:val="000000"/>
      <w:sz w:val="22"/>
      <w:szCs w:val="22"/>
    </w:rPr>
  </w:style>
  <w:style w:type="paragraph" w:customStyle="1" w:styleId="font7">
    <w:name w:val="font7"/>
    <w:basedOn w:val="a"/>
    <w:rsid w:val="008C0D1F"/>
    <w:pPr>
      <w:spacing w:before="100" w:beforeAutospacing="1" w:after="100" w:afterAutospacing="1"/>
    </w:pPr>
    <w:rPr>
      <w:rFonts w:ascii="Calibri" w:hAnsi="Calibri" w:cs="Calibri"/>
      <w:color w:val="000000"/>
      <w:sz w:val="22"/>
      <w:szCs w:val="22"/>
    </w:rPr>
  </w:style>
  <w:style w:type="paragraph" w:customStyle="1" w:styleId="xl69">
    <w:name w:val="xl69"/>
    <w:basedOn w:val="a"/>
    <w:rsid w:val="008C0D1F"/>
    <w:pPr>
      <w:spacing w:before="100" w:beforeAutospacing="1" w:after="100" w:afterAutospacing="1"/>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825185">
      <w:bodyDiv w:val="1"/>
      <w:marLeft w:val="0"/>
      <w:marRight w:val="0"/>
      <w:marTop w:val="0"/>
      <w:marBottom w:val="0"/>
      <w:divBdr>
        <w:top w:val="none" w:sz="0" w:space="0" w:color="auto"/>
        <w:left w:val="none" w:sz="0" w:space="0" w:color="auto"/>
        <w:bottom w:val="none" w:sz="0" w:space="0" w:color="auto"/>
        <w:right w:val="none" w:sz="0" w:space="0" w:color="auto"/>
      </w:divBdr>
    </w:div>
    <w:div w:id="691420010">
      <w:bodyDiv w:val="1"/>
      <w:marLeft w:val="0"/>
      <w:marRight w:val="0"/>
      <w:marTop w:val="0"/>
      <w:marBottom w:val="0"/>
      <w:divBdr>
        <w:top w:val="none" w:sz="0" w:space="0" w:color="auto"/>
        <w:left w:val="none" w:sz="0" w:space="0" w:color="auto"/>
        <w:bottom w:val="none" w:sz="0" w:space="0" w:color="auto"/>
        <w:right w:val="none" w:sz="0" w:space="0" w:color="auto"/>
      </w:divBdr>
    </w:div>
    <w:div w:id="995693824">
      <w:bodyDiv w:val="1"/>
      <w:marLeft w:val="0"/>
      <w:marRight w:val="0"/>
      <w:marTop w:val="0"/>
      <w:marBottom w:val="0"/>
      <w:divBdr>
        <w:top w:val="none" w:sz="0" w:space="0" w:color="auto"/>
        <w:left w:val="none" w:sz="0" w:space="0" w:color="auto"/>
        <w:bottom w:val="none" w:sz="0" w:space="0" w:color="auto"/>
        <w:right w:val="none" w:sz="0" w:space="0" w:color="auto"/>
      </w:divBdr>
    </w:div>
    <w:div w:id="1167524675">
      <w:bodyDiv w:val="1"/>
      <w:marLeft w:val="0"/>
      <w:marRight w:val="0"/>
      <w:marTop w:val="0"/>
      <w:marBottom w:val="0"/>
      <w:divBdr>
        <w:top w:val="none" w:sz="0" w:space="0" w:color="auto"/>
        <w:left w:val="none" w:sz="0" w:space="0" w:color="auto"/>
        <w:bottom w:val="none" w:sz="0" w:space="0" w:color="auto"/>
        <w:right w:val="none" w:sz="0" w:space="0" w:color="auto"/>
      </w:divBdr>
    </w:div>
    <w:div w:id="1185098437">
      <w:bodyDiv w:val="1"/>
      <w:marLeft w:val="0"/>
      <w:marRight w:val="0"/>
      <w:marTop w:val="0"/>
      <w:marBottom w:val="0"/>
      <w:divBdr>
        <w:top w:val="none" w:sz="0" w:space="0" w:color="auto"/>
        <w:left w:val="none" w:sz="0" w:space="0" w:color="auto"/>
        <w:bottom w:val="none" w:sz="0" w:space="0" w:color="auto"/>
        <w:right w:val="none" w:sz="0" w:space="0" w:color="auto"/>
      </w:divBdr>
    </w:div>
    <w:div w:id="19429497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6.xml"/><Relationship Id="rId21" Type="http://schemas.openxmlformats.org/officeDocument/2006/relationships/footer" Target="footer11.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jpeg"/><Relationship Id="rId68" Type="http://schemas.openxmlformats.org/officeDocument/2006/relationships/image" Target="media/image37.png"/><Relationship Id="rId84" Type="http://schemas.microsoft.com/office/2011/relationships/people" Target="people.xml"/><Relationship Id="rId16" Type="http://schemas.openxmlformats.org/officeDocument/2006/relationships/footer" Target="footer6.xml"/><Relationship Id="rId11" Type="http://schemas.openxmlformats.org/officeDocument/2006/relationships/hyperlink" Target="https://conservation.forest.gov.tw/latest/0063328" TargetMode="External"/><Relationship Id="rId32" Type="http://schemas.openxmlformats.org/officeDocument/2006/relationships/image" Target="media/image5.png"/><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9.jpeg"/><Relationship Id="rId74" Type="http://schemas.openxmlformats.org/officeDocument/2006/relationships/footer" Target="footer24.xml"/><Relationship Id="rId79" Type="http://schemas.openxmlformats.org/officeDocument/2006/relationships/footer" Target="footer27.xml"/><Relationship Id="rId5" Type="http://schemas.openxmlformats.org/officeDocument/2006/relationships/webSettings" Target="webSettings.xml"/><Relationship Id="rId19" Type="http://schemas.openxmlformats.org/officeDocument/2006/relationships/footer" Target="footer9.xml"/><Relationship Id="rId14" Type="http://schemas.openxmlformats.org/officeDocument/2006/relationships/image" Target="media/image1.png"/><Relationship Id="rId22" Type="http://schemas.openxmlformats.org/officeDocument/2006/relationships/footer" Target="footer12.xml"/><Relationship Id="rId27" Type="http://schemas.openxmlformats.org/officeDocument/2006/relationships/footer" Target="footer17.xml"/><Relationship Id="rId30" Type="http://schemas.openxmlformats.org/officeDocument/2006/relationships/footer" Target="footer19.xm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jpeg"/><Relationship Id="rId64" Type="http://schemas.openxmlformats.org/officeDocument/2006/relationships/image" Target="media/image35.jpeg"/><Relationship Id="rId69" Type="http://schemas.openxmlformats.org/officeDocument/2006/relationships/image" Target="media/image38.png"/><Relationship Id="rId77" Type="http://schemas.openxmlformats.org/officeDocument/2006/relationships/image" Target="media/image44.png"/><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image" Target="media/image41.png"/><Relationship Id="rId80" Type="http://schemas.openxmlformats.org/officeDocument/2006/relationships/image" Target="media/image45.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7.xml"/><Relationship Id="rId25" Type="http://schemas.openxmlformats.org/officeDocument/2006/relationships/footer" Target="footer15.xml"/><Relationship Id="rId33" Type="http://schemas.openxmlformats.org/officeDocument/2006/relationships/footer" Target="footer20.xml"/><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6.png"/><Relationship Id="rId20" Type="http://schemas.openxmlformats.org/officeDocument/2006/relationships/footer" Target="footer10.xm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39.png"/><Relationship Id="rId75" Type="http://schemas.openxmlformats.org/officeDocument/2006/relationships/footer" Target="footer25.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footer" Target="footer13.xml"/><Relationship Id="rId28" Type="http://schemas.openxmlformats.org/officeDocument/2006/relationships/image" Target="media/image3.jpeg"/><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jpeg"/><Relationship Id="rId10" Type="http://schemas.openxmlformats.org/officeDocument/2006/relationships/footer" Target="footer3.xml"/><Relationship Id="rId31" Type="http://schemas.openxmlformats.org/officeDocument/2006/relationships/image" Target="media/image4.jpe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footer" Target="footer22.xml"/><Relationship Id="rId73" Type="http://schemas.openxmlformats.org/officeDocument/2006/relationships/image" Target="media/image42.png"/><Relationship Id="rId78" Type="http://schemas.openxmlformats.org/officeDocument/2006/relationships/footer" Target="footer26.xml"/><Relationship Id="rId81" Type="http://schemas.openxmlformats.org/officeDocument/2006/relationships/footer" Target="footer28.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5.xml"/><Relationship Id="rId18" Type="http://schemas.openxmlformats.org/officeDocument/2006/relationships/footer" Target="footer8.xml"/><Relationship Id="rId39" Type="http://schemas.openxmlformats.org/officeDocument/2006/relationships/image" Target="media/image10.png"/><Relationship Id="rId34" Type="http://schemas.openxmlformats.org/officeDocument/2006/relationships/footer" Target="footer21.xml"/><Relationship Id="rId50" Type="http://schemas.openxmlformats.org/officeDocument/2006/relationships/image" Target="media/image21.png"/><Relationship Id="rId55" Type="http://schemas.openxmlformats.org/officeDocument/2006/relationships/image" Target="media/image26.jpe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footer" Target="footer18.xml"/><Relationship Id="rId24" Type="http://schemas.openxmlformats.org/officeDocument/2006/relationships/footer" Target="footer14.xm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footer" Target="footer23.xml"/><Relationship Id="rId61" Type="http://schemas.openxmlformats.org/officeDocument/2006/relationships/image" Target="media/image32.png"/><Relationship Id="rId82" Type="http://schemas.openxmlformats.org/officeDocument/2006/relationships/footer" Target="footer29.xml"/></Relationships>
</file>

<file path=word/theme/theme1.xml><?xml version="1.0" encoding="utf-8"?>
<a:theme xmlns:a="http://schemas.openxmlformats.org/drawingml/2006/main" name="Office 佈景主題">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報告書">
      <a:majorFont>
        <a:latin typeface="Times New Roman"/>
        <a:ea typeface="細明體"/>
        <a:cs typeface="DejaVu Sans"/>
      </a:majorFont>
      <a:minorFont>
        <a:latin typeface="標楷體"/>
        <a:ea typeface="新細明體"/>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292FBF-A774-4F06-B831-17D688B80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993</TotalTime>
  <Pages>109</Pages>
  <Words>8742</Words>
  <Characters>49835</Characters>
  <Application>Microsoft Office Word</Application>
  <DocSecurity>0</DocSecurity>
  <Lines>415</Lines>
  <Paragraphs>116</Paragraphs>
  <ScaleCrop>false</ScaleCrop>
  <Company/>
  <LinksUpToDate>false</LinksUpToDate>
  <CharactersWithSpaces>58461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2010BBS-Taiwan全台巡迴講座</dc:title>
  <dc:subject/>
  <dc:creator>ed512</dc:creator>
  <dc:description/>
  <cp:lastModifiedBy>瑋婷 徐</cp:lastModifiedBy>
  <cp:revision>72</cp:revision>
  <dcterms:created xsi:type="dcterms:W3CDTF">2024-01-24T07:18:00Z</dcterms:created>
  <dcterms:modified xsi:type="dcterms:W3CDTF">2025-01-04T19:27:00Z</dcterms:modified>
  <dc:language>zh-TW</dc:language>
</cp:coreProperties>
</file>